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054F9F" w14:textId="77777777" w:rsidR="002A3DDD" w:rsidRDefault="002A3DDD">
      <w:pPr>
        <w:widowControl/>
        <w:spacing w:line="240" w:lineRule="auto"/>
        <w:jc w:val="left"/>
        <w:rPr>
          <w:b/>
          <w:bCs/>
        </w:rPr>
      </w:pPr>
    </w:p>
    <w:p w14:paraId="3FFD9268" w14:textId="38142B75" w:rsidR="00D85BCA" w:rsidRPr="00A83AFF" w:rsidRDefault="00D85BCA" w:rsidP="00A83AFF">
      <w:pPr>
        <w:widowControl/>
        <w:spacing w:line="240" w:lineRule="auto"/>
        <w:jc w:val="left"/>
        <w:rPr>
          <w:bCs/>
        </w:rPr>
      </w:pPr>
    </w:p>
    <w:p w14:paraId="0F55C91B" w14:textId="77777777" w:rsidR="00D85BCA" w:rsidRDefault="00D85BCA" w:rsidP="00D85BCA">
      <w:pPr>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25"/>
      </w:tblGrid>
      <w:tr w:rsidR="00714F8B" w:rsidRPr="00ED30A9" w14:paraId="334F68DF" w14:textId="77777777" w:rsidTr="00D85BCA">
        <w:tc>
          <w:tcPr>
            <w:tcW w:w="9025" w:type="dxa"/>
            <w:tcBorders>
              <w:top w:val="nil"/>
              <w:left w:val="nil"/>
              <w:bottom w:val="nil"/>
              <w:right w:val="nil"/>
            </w:tcBorders>
          </w:tcPr>
          <w:p w14:paraId="2DA5237E" w14:textId="2AFEC18F" w:rsidR="00714F8B" w:rsidRPr="00ED30A9" w:rsidRDefault="00714F8B" w:rsidP="00772B0C">
            <w:pPr>
              <w:pStyle w:val="HEADING1-NEW"/>
              <w:suppressAutoHyphens/>
              <w:ind w:left="0"/>
              <w:jc w:val="right"/>
              <w:rPr>
                <w:rStyle w:val="HEADING1NEW"/>
                <w:b/>
                <w:color w:val="auto"/>
                <w:sz w:val="36"/>
                <w:szCs w:val="36"/>
                <w:lang w:val="en-GB"/>
              </w:rPr>
            </w:pPr>
          </w:p>
        </w:tc>
      </w:tr>
      <w:tr w:rsidR="00714F8B" w:rsidRPr="00ED30A9" w14:paraId="5B34AD5B" w14:textId="77777777" w:rsidTr="00D85BCA">
        <w:tc>
          <w:tcPr>
            <w:tcW w:w="9025" w:type="dxa"/>
            <w:tcBorders>
              <w:top w:val="nil"/>
              <w:left w:val="nil"/>
              <w:bottom w:val="nil"/>
              <w:right w:val="nil"/>
            </w:tcBorders>
          </w:tcPr>
          <w:p w14:paraId="08771386" w14:textId="77777777" w:rsidR="00714F8B" w:rsidRPr="00ED30A9" w:rsidRDefault="00714F8B" w:rsidP="00772B0C">
            <w:pPr>
              <w:pStyle w:val="HEADING1-NEW"/>
              <w:suppressAutoHyphens/>
              <w:ind w:left="0"/>
              <w:jc w:val="right"/>
              <w:rPr>
                <w:rStyle w:val="HEADING1NEW"/>
                <w:b/>
                <w:color w:val="auto"/>
                <w:sz w:val="36"/>
                <w:szCs w:val="36"/>
                <w:lang w:val="en-GB"/>
              </w:rPr>
            </w:pPr>
          </w:p>
        </w:tc>
      </w:tr>
      <w:tr w:rsidR="00714F8B" w:rsidRPr="00ED30A9" w14:paraId="77C0ADE7" w14:textId="77777777" w:rsidTr="00D85BCA">
        <w:tc>
          <w:tcPr>
            <w:tcW w:w="9025" w:type="dxa"/>
            <w:tcBorders>
              <w:top w:val="nil"/>
              <w:left w:val="nil"/>
              <w:bottom w:val="nil"/>
              <w:right w:val="nil"/>
            </w:tcBorders>
          </w:tcPr>
          <w:p w14:paraId="0EEB664F" w14:textId="77777777" w:rsidR="00714F8B" w:rsidRPr="00ED30A9" w:rsidRDefault="00714F8B" w:rsidP="00772B0C">
            <w:pPr>
              <w:pStyle w:val="HEADING1-NEW"/>
              <w:tabs>
                <w:tab w:val="left" w:pos="920"/>
                <w:tab w:val="left" w:pos="1560"/>
                <w:tab w:val="left" w:pos="2180"/>
                <w:tab w:val="left" w:pos="2820"/>
                <w:tab w:val="left" w:pos="3380"/>
                <w:tab w:val="left" w:pos="4080"/>
                <w:tab w:val="left" w:pos="6660"/>
                <w:tab w:val="left" w:pos="7300"/>
                <w:tab w:val="left" w:pos="7860"/>
                <w:tab w:val="left" w:pos="8560"/>
                <w:tab w:val="left" w:pos="9090"/>
              </w:tabs>
              <w:suppressAutoHyphens/>
              <w:ind w:left="0"/>
              <w:jc w:val="right"/>
              <w:rPr>
                <w:rStyle w:val="HEADING1NEW"/>
                <w:b/>
                <w:color w:val="auto"/>
                <w:sz w:val="36"/>
                <w:szCs w:val="36"/>
                <w:lang w:val="en-GB"/>
              </w:rPr>
            </w:pPr>
          </w:p>
        </w:tc>
      </w:tr>
      <w:tr w:rsidR="00714F8B" w:rsidRPr="00ED30A9" w14:paraId="62BC357F" w14:textId="77777777" w:rsidTr="00D85BCA">
        <w:tc>
          <w:tcPr>
            <w:tcW w:w="9025" w:type="dxa"/>
            <w:tcBorders>
              <w:top w:val="nil"/>
              <w:left w:val="nil"/>
              <w:bottom w:val="nil"/>
              <w:right w:val="nil"/>
            </w:tcBorders>
          </w:tcPr>
          <w:p w14:paraId="35DC6284" w14:textId="77777777" w:rsidR="00714F8B" w:rsidRPr="00ED30A9" w:rsidRDefault="00714F8B" w:rsidP="00772B0C">
            <w:pPr>
              <w:pStyle w:val="HEADING1-NEW"/>
              <w:tabs>
                <w:tab w:val="left" w:pos="920"/>
                <w:tab w:val="left" w:pos="1560"/>
                <w:tab w:val="left" w:pos="2180"/>
                <w:tab w:val="left" w:pos="2820"/>
                <w:tab w:val="left" w:pos="3380"/>
                <w:tab w:val="left" w:pos="4080"/>
                <w:tab w:val="left" w:pos="6660"/>
                <w:tab w:val="left" w:pos="7300"/>
                <w:tab w:val="left" w:pos="7860"/>
                <w:tab w:val="left" w:pos="8560"/>
                <w:tab w:val="left" w:pos="9090"/>
              </w:tabs>
              <w:suppressAutoHyphens/>
              <w:ind w:left="0"/>
              <w:jc w:val="right"/>
              <w:rPr>
                <w:rStyle w:val="HEADING1NEW"/>
                <w:b/>
                <w:color w:val="auto"/>
                <w:sz w:val="36"/>
                <w:szCs w:val="36"/>
                <w:lang w:val="en-GB"/>
              </w:rPr>
            </w:pPr>
          </w:p>
        </w:tc>
      </w:tr>
    </w:tbl>
    <w:p w14:paraId="0D713A20" w14:textId="03AACA73" w:rsidR="009A076E" w:rsidRPr="0073093B" w:rsidRDefault="00A850DB" w:rsidP="00714F8B">
      <w:pPr>
        <w:rPr>
          <w:rStyle w:val="module"/>
          <w:rFonts w:cs="Arial"/>
          <w:sz w:val="22"/>
          <w:szCs w:val="22"/>
        </w:rPr>
      </w:pPr>
      <w:r>
        <w:rPr>
          <w:noProof/>
        </w:rPr>
        <mc:AlternateContent>
          <mc:Choice Requires="wpg">
            <w:drawing>
              <wp:anchor distT="0" distB="0" distL="114300" distR="114300" simplePos="0" relativeHeight="251658752" behindDoc="0" locked="0" layoutInCell="1" allowOverlap="1" wp14:anchorId="111DC2E2" wp14:editId="41E830F4">
                <wp:simplePos x="0" y="0"/>
                <wp:positionH relativeFrom="margin">
                  <wp:align>center</wp:align>
                </wp:positionH>
                <wp:positionV relativeFrom="paragraph">
                  <wp:posOffset>-2691130</wp:posOffset>
                </wp:positionV>
                <wp:extent cx="6530340" cy="9363710"/>
                <wp:effectExtent l="0" t="0" r="0" b="0"/>
                <wp:wrapNone/>
                <wp:docPr id="633122295"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30340" cy="9363710"/>
                          <a:chOff x="9874" y="28343"/>
                          <a:chExt cx="6530457" cy="9363850"/>
                        </a:xfrm>
                      </wpg:grpSpPr>
                      <wps:wsp>
                        <wps:cNvPr id="19" name="Tekstvak 2"/>
                        <wps:cNvSpPr txBox="1"/>
                        <wps:spPr>
                          <a:xfrm>
                            <a:off x="934605" y="28343"/>
                            <a:ext cx="705453" cy="750001"/>
                          </a:xfrm>
                          <a:prstGeom prst="rect">
                            <a:avLst/>
                          </a:prstGeom>
                          <a:solidFill>
                            <a:srgbClr val="F1EACA"/>
                          </a:solidFill>
                          <a:ln w="6350">
                            <a:noFill/>
                          </a:ln>
                        </wps:spPr>
                        <wps:txbx>
                          <w:txbxContent>
                            <w:p w14:paraId="14E53C7B" w14:textId="2F4807AB" w:rsidR="007C7DD8" w:rsidRPr="00B94B05" w:rsidRDefault="007C7DD8" w:rsidP="00714F8B">
                              <w:pPr>
                                <w:rPr>
                                  <w:rFonts w:cs="Arial"/>
                                  <w:b/>
                                </w:rPr>
                              </w:pPr>
                              <w:r w:rsidRPr="00B94B05">
                                <w:rPr>
                                  <w:rFonts w:cs="Arial"/>
                                  <w:b/>
                                </w:rPr>
                                <w:t>S-</w:t>
                              </w:r>
                              <w:r w:rsidR="00772B0C">
                                <w:rPr>
                                  <w:rFonts w:cs="Arial"/>
                                  <w:b/>
                                </w:rPr>
                                <w:t>1</w:t>
                              </w:r>
                              <w:r>
                                <w:rPr>
                                  <w:rFonts w:cs="Arial"/>
                                  <w:b/>
                                </w:rPr>
                                <w:t>64</w:t>
                              </w:r>
                            </w:p>
                          </w:txbxContent>
                        </wps:txbx>
                        <wps:bodyPr rot="0" spcFirstLastPara="0" vertOverflow="overflow" horzOverflow="overflow" vert="horz" wrap="none" lIns="180000" tIns="288000" rIns="180000" bIns="288000" numCol="1" spcCol="0" rtlCol="0" fromWordArt="0" anchor="ctr" anchorCtr="0" forceAA="0" compatLnSpc="1">
                          <a:prstTxWarp prst="textNoShape">
                            <a:avLst/>
                          </a:prstTxWarp>
                          <a:spAutoFit/>
                        </wps:bodyPr>
                      </wps:wsp>
                      <pic:pic xmlns:pic="http://schemas.openxmlformats.org/drawingml/2006/picture">
                        <pic:nvPicPr>
                          <pic:cNvPr id="20" name="Afbeelding 3"/>
                          <pic:cNvPicPr>
                            <a:picLocks noChangeAspect="1"/>
                          </pic:cNvPicPr>
                        </pic:nvPicPr>
                        <pic:blipFill>
                          <a:blip r:embed="rId8" cstate="print"/>
                          <a:stretch>
                            <a:fillRect/>
                          </a:stretch>
                        </pic:blipFill>
                        <pic:spPr>
                          <a:xfrm>
                            <a:off x="9874" y="5873085"/>
                            <a:ext cx="934720" cy="927100"/>
                          </a:xfrm>
                          <a:prstGeom prst="rect">
                            <a:avLst/>
                          </a:prstGeom>
                        </pic:spPr>
                      </pic:pic>
                      <pic:pic xmlns:pic="http://schemas.openxmlformats.org/drawingml/2006/picture">
                        <pic:nvPicPr>
                          <pic:cNvPr id="21" name="Afbeelding 6"/>
                          <pic:cNvPicPr>
                            <a:picLocks noChangeAspect="1"/>
                          </pic:cNvPicPr>
                        </pic:nvPicPr>
                        <pic:blipFill>
                          <a:blip r:embed="rId9" cstate="print"/>
                          <a:stretch>
                            <a:fillRect/>
                          </a:stretch>
                        </pic:blipFill>
                        <pic:spPr>
                          <a:xfrm>
                            <a:off x="10510" y="6800193"/>
                            <a:ext cx="934085" cy="927100"/>
                          </a:xfrm>
                          <a:prstGeom prst="rect">
                            <a:avLst/>
                          </a:prstGeom>
                        </pic:spPr>
                      </pic:pic>
                      <pic:pic xmlns:pic="http://schemas.openxmlformats.org/drawingml/2006/picture">
                        <pic:nvPicPr>
                          <pic:cNvPr id="229" name="Afbeelding 7"/>
                          <pic:cNvPicPr>
                            <a:picLocks noChangeAspect="1"/>
                          </pic:cNvPicPr>
                        </pic:nvPicPr>
                        <pic:blipFill>
                          <a:blip r:embed="rId10" cstate="print"/>
                          <a:stretch>
                            <a:fillRect/>
                          </a:stretch>
                        </pic:blipFill>
                        <pic:spPr>
                          <a:xfrm>
                            <a:off x="945931" y="6800193"/>
                            <a:ext cx="927100" cy="927100"/>
                          </a:xfrm>
                          <a:prstGeom prst="rect">
                            <a:avLst/>
                          </a:prstGeom>
                        </pic:spPr>
                      </pic:pic>
                      <wps:wsp>
                        <wps:cNvPr id="230" name="Tekstvak 10"/>
                        <wps:cNvSpPr txBox="1"/>
                        <wps:spPr>
                          <a:xfrm>
                            <a:off x="3689131" y="6800193"/>
                            <a:ext cx="2851200" cy="2592000"/>
                          </a:xfrm>
                          <a:prstGeom prst="rect">
                            <a:avLst/>
                          </a:prstGeom>
                          <a:solidFill>
                            <a:srgbClr val="00AC9E"/>
                          </a:solidFill>
                          <a:ln w="6350">
                            <a:noFill/>
                          </a:ln>
                        </wps:spPr>
                        <wps:txbx>
                          <w:txbxContent>
                            <w:p w14:paraId="7D323283"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Published by the</w:t>
                              </w:r>
                            </w:p>
                            <w:p w14:paraId="09C8C919"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International Hydrographic Organization</w:t>
                              </w:r>
                            </w:p>
                            <w:p w14:paraId="76D78125" w14:textId="77777777" w:rsidR="007C7DD8" w:rsidRPr="00B94B05" w:rsidRDefault="007C7DD8" w:rsidP="00714F8B">
                              <w:pPr>
                                <w:jc w:val="right"/>
                                <w:rPr>
                                  <w:rFonts w:cs="Arial"/>
                                  <w:color w:val="FFFFFF" w:themeColor="background1"/>
                                  <w:sz w:val="16"/>
                                  <w:szCs w:val="16"/>
                                  <w:lang w:val="fr-FR"/>
                                </w:rPr>
                              </w:pPr>
                              <w:r w:rsidRPr="00B94B05">
                                <w:rPr>
                                  <w:rFonts w:cs="Arial"/>
                                  <w:color w:val="FFFFFF" w:themeColor="background1"/>
                                  <w:sz w:val="16"/>
                                  <w:szCs w:val="16"/>
                                  <w:lang w:val="fr-FR"/>
                                </w:rPr>
                                <w:t>4b quai Antoine 1</w:t>
                              </w:r>
                              <w:r w:rsidRPr="00B94B05">
                                <w:rPr>
                                  <w:rFonts w:cs="Arial"/>
                                  <w:color w:val="FFFFFF" w:themeColor="background1"/>
                                  <w:sz w:val="16"/>
                                  <w:szCs w:val="16"/>
                                  <w:vertAlign w:val="superscript"/>
                                  <w:lang w:val="fr-FR"/>
                                </w:rPr>
                                <w:t>er</w:t>
                              </w:r>
                            </w:p>
                            <w:p w14:paraId="44826A11" w14:textId="77777777" w:rsidR="007C7DD8" w:rsidRPr="00B94B05" w:rsidRDefault="007C7DD8" w:rsidP="00714F8B">
                              <w:pPr>
                                <w:jc w:val="right"/>
                                <w:rPr>
                                  <w:rFonts w:cs="Arial"/>
                                  <w:color w:val="FFFFFF" w:themeColor="background1"/>
                                  <w:sz w:val="16"/>
                                  <w:szCs w:val="16"/>
                                  <w:lang w:val="fr-FR"/>
                                </w:rPr>
                              </w:pPr>
                              <w:r w:rsidRPr="00B94B05">
                                <w:rPr>
                                  <w:rFonts w:cs="Arial"/>
                                  <w:color w:val="FFFFFF" w:themeColor="background1"/>
                                  <w:sz w:val="16"/>
                                  <w:szCs w:val="16"/>
                                  <w:lang w:val="fr-FR"/>
                                </w:rPr>
                                <w:t>Principauté de Monaco</w:t>
                              </w:r>
                            </w:p>
                            <w:p w14:paraId="5A2BF14E"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Tel: (377) 93.10.81.00</w:t>
                              </w:r>
                            </w:p>
                            <w:p w14:paraId="62D52316"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Fax: (377) 93.10.81.40</w:t>
                              </w:r>
                            </w:p>
                            <w:p w14:paraId="25AFF675"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info@iho.int</w:t>
                              </w:r>
                            </w:p>
                            <w:p w14:paraId="6A8EBCD2"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www.iho.in</w:t>
                              </w:r>
                              <w:r>
                                <w:rPr>
                                  <w:rFonts w:cs="Arial"/>
                                  <w:color w:val="FFFFFF" w:themeColor="background1"/>
                                  <w:sz w:val="16"/>
                                  <w:szCs w:val="16"/>
                                </w:rPr>
                                <w:t>t</w:t>
                              </w:r>
                            </w:p>
                          </w:txbxContent>
                        </wps:txbx>
                        <wps:bodyPr rot="0" spcFirstLastPara="0" vertOverflow="overflow" horzOverflow="overflow" vert="horz" wrap="square" lIns="180000" tIns="180000" rIns="180000" bIns="180000" numCol="1" spcCol="0" rtlCol="0" fromWordArt="0" anchor="b" anchorCtr="0" forceAA="0" compatLnSpc="1">
                          <a:prstTxWarp prst="textNoShape">
                            <a:avLst/>
                          </a:prstTxWarp>
                          <a:noAutofit/>
                        </wps:bodyPr>
                      </wps:wsp>
                      <wps:wsp>
                        <wps:cNvPr id="235" name="Tekstvak 1"/>
                        <wps:cNvSpPr txBox="1"/>
                        <wps:spPr>
                          <a:xfrm>
                            <a:off x="945931" y="756745"/>
                            <a:ext cx="5583600" cy="6040800"/>
                          </a:xfrm>
                          <a:prstGeom prst="rect">
                            <a:avLst/>
                          </a:prstGeom>
                          <a:solidFill>
                            <a:schemeClr val="lt1"/>
                          </a:solidFill>
                          <a:ln w="6350">
                            <a:solidFill>
                              <a:srgbClr val="001532"/>
                            </a:solidFill>
                          </a:ln>
                        </wps:spPr>
                        <wps:txbx>
                          <w:txbxContent>
                            <w:p w14:paraId="4DBB3FAA" w14:textId="3DF89C42" w:rsidR="007C7DD8" w:rsidRPr="00A52CB3" w:rsidRDefault="007C7DD8" w:rsidP="00714F8B">
                              <w:pPr>
                                <w:pStyle w:val="Basisalinea"/>
                                <w:suppressAutoHyphens/>
                                <w:spacing w:line="240" w:lineRule="auto"/>
                                <w:rPr>
                                  <w:rFonts w:ascii="Arial" w:hAnsi="Arial" w:cs="HelveticaNeueLT Std Med"/>
                                  <w:b/>
                                  <w:color w:val="00004C"/>
                                  <w:sz w:val="52"/>
                                  <w:szCs w:val="54"/>
                                  <w:lang w:val="en-GB"/>
                                </w:rPr>
                              </w:pPr>
                              <w:r w:rsidRPr="00A52CB3">
                                <w:rPr>
                                  <w:rFonts w:ascii="Arial" w:hAnsi="Arial" w:cs="HelveticaNeueLT Std Med"/>
                                  <w:b/>
                                  <w:color w:val="00004C"/>
                                  <w:sz w:val="52"/>
                                  <w:szCs w:val="54"/>
                                  <w:lang w:val="en-GB"/>
                                </w:rPr>
                                <w:t xml:space="preserve">IHO Test Data Sets </w:t>
                              </w:r>
                              <w:r w:rsidR="00A52CB3" w:rsidRPr="00A52CB3">
                                <w:rPr>
                                  <w:rFonts w:ascii="Arial" w:hAnsi="Arial" w:cs="HelveticaNeueLT Std Med"/>
                                  <w:b/>
                                  <w:color w:val="00004C"/>
                                  <w:sz w:val="52"/>
                                  <w:szCs w:val="54"/>
                                  <w:lang w:val="en-GB"/>
                                </w:rPr>
                                <w:t>for</w:t>
                              </w:r>
                              <w:r w:rsidRPr="00A52CB3">
                                <w:rPr>
                                  <w:rFonts w:ascii="Arial" w:hAnsi="Arial" w:cs="HelveticaNeueLT Std Med"/>
                                  <w:b/>
                                  <w:color w:val="00004C"/>
                                  <w:sz w:val="52"/>
                                  <w:szCs w:val="54"/>
                                  <w:lang w:val="en-GB"/>
                                </w:rPr>
                                <w:t xml:space="preserve"> ECDIS</w:t>
                              </w:r>
                            </w:p>
                            <w:p w14:paraId="23862A29" w14:textId="59D176C5" w:rsidR="007C7DD8" w:rsidRPr="00364869" w:rsidRDefault="007C7DD8" w:rsidP="00714F8B">
                              <w:pPr>
                                <w:pStyle w:val="Basisalinea"/>
                                <w:suppressAutoHyphens/>
                                <w:spacing w:line="240" w:lineRule="auto"/>
                                <w:rPr>
                                  <w:rFonts w:ascii="Arial" w:hAnsi="Arial" w:cs="HelveticaNeueLT Std Med"/>
                                  <w:b/>
                                  <w:color w:val="00004C"/>
                                  <w:sz w:val="56"/>
                                  <w:szCs w:val="56"/>
                                  <w:lang w:val="en-GB"/>
                                </w:rPr>
                              </w:pPr>
                            </w:p>
                            <w:p w14:paraId="239040E2" w14:textId="53C65109" w:rsidR="007C7DD8" w:rsidRPr="00364869" w:rsidRDefault="007C7DD8" w:rsidP="00714F8B">
                              <w:pPr>
                                <w:pStyle w:val="Basisalinea"/>
                                <w:suppressAutoHyphens/>
                                <w:spacing w:line="240" w:lineRule="auto"/>
                                <w:rPr>
                                  <w:rFonts w:ascii="Arial" w:hAnsi="Arial" w:cs="HelveticaNeueLT Std Med"/>
                                  <w:b/>
                                  <w:color w:val="00004C"/>
                                  <w:sz w:val="28"/>
                                  <w:szCs w:val="28"/>
                                  <w:lang w:val="en-GB"/>
                                </w:rPr>
                              </w:pPr>
                            </w:p>
                            <w:p w14:paraId="6D0C32B8" w14:textId="72F7058A" w:rsidR="007C7DD8" w:rsidRPr="00364869" w:rsidRDefault="007C7DD8" w:rsidP="00714F8B">
                              <w:pPr>
                                <w:pStyle w:val="Basisalinea"/>
                                <w:suppressAutoHyphens/>
                                <w:spacing w:line="240" w:lineRule="auto"/>
                                <w:rPr>
                                  <w:rFonts w:ascii="Arial" w:hAnsi="Arial" w:cs="HelveticaNeueLT Std Med"/>
                                  <w:b/>
                                  <w:color w:val="00004C"/>
                                  <w:sz w:val="28"/>
                                  <w:szCs w:val="28"/>
                                  <w:lang w:val="en-GB"/>
                                </w:rPr>
                              </w:pPr>
                              <w:r w:rsidRPr="00364869">
                                <w:rPr>
                                  <w:rFonts w:ascii="Arial" w:hAnsi="Arial" w:cs="HelveticaNeueLT Std Med"/>
                                  <w:b/>
                                  <w:color w:val="00004C"/>
                                  <w:sz w:val="28"/>
                                  <w:szCs w:val="28"/>
                                  <w:lang w:val="en-GB"/>
                                </w:rPr>
                                <w:t>Edition 1.</w:t>
                              </w:r>
                              <w:r w:rsidR="00074172">
                                <w:rPr>
                                  <w:rFonts w:ascii="Arial" w:hAnsi="Arial" w:cs="HelveticaNeueLT Std Med"/>
                                  <w:b/>
                                  <w:color w:val="00004C"/>
                                  <w:sz w:val="28"/>
                                  <w:szCs w:val="28"/>
                                  <w:lang w:val="en-GB"/>
                                </w:rPr>
                                <w:t xml:space="preserve">9.0 – </w:t>
                              </w:r>
                              <w:r w:rsidR="00664B62">
                                <w:rPr>
                                  <w:rFonts w:ascii="Arial" w:hAnsi="Arial" w:cs="HelveticaNeueLT Std Med"/>
                                  <w:b/>
                                  <w:color w:val="00004C"/>
                                  <w:sz w:val="28"/>
                                  <w:szCs w:val="28"/>
                                  <w:lang w:val="en-GB"/>
                                </w:rPr>
                                <w:t>February</w:t>
                              </w:r>
                              <w:r w:rsidR="00074172">
                                <w:rPr>
                                  <w:rFonts w:ascii="Arial" w:hAnsi="Arial" w:cs="HelveticaNeueLT Std Med"/>
                                  <w:b/>
                                  <w:color w:val="00004C"/>
                                  <w:sz w:val="28"/>
                                  <w:szCs w:val="28"/>
                                  <w:lang w:val="en-GB"/>
                                </w:rPr>
                                <w:t xml:space="preserve"> 2025</w:t>
                              </w:r>
                            </w:p>
                            <w:p w14:paraId="110CCB21" w14:textId="2DA48013" w:rsidR="007C7DD8" w:rsidRPr="00364869" w:rsidRDefault="007C7DD8" w:rsidP="00714F8B">
                              <w:pPr>
                                <w:pStyle w:val="Basisalinea"/>
                                <w:suppressAutoHyphens/>
                                <w:spacing w:line="240" w:lineRule="auto"/>
                                <w:rPr>
                                  <w:rFonts w:ascii="Arial" w:hAnsi="Arial" w:cs="HelveticaNeueLT Std Med"/>
                                  <w:b/>
                                  <w:color w:val="00004C"/>
                                  <w:sz w:val="28"/>
                                  <w:szCs w:val="28"/>
                                  <w:lang w:val="en-GB"/>
                                </w:rPr>
                              </w:pPr>
                            </w:p>
                            <w:p w14:paraId="32D975C6" w14:textId="1AD22029" w:rsidR="007C7DD8" w:rsidRPr="00364869" w:rsidRDefault="007C7DD8" w:rsidP="00714F8B">
                              <w:pPr>
                                <w:pStyle w:val="Basisalinea"/>
                                <w:suppressAutoHyphens/>
                                <w:spacing w:line="240" w:lineRule="auto"/>
                                <w:rPr>
                                  <w:rFonts w:ascii="Arial" w:hAnsi="Arial" w:cs="HelveticaNeueLT Std Med"/>
                                  <w:b/>
                                  <w:color w:val="00004C"/>
                                  <w:sz w:val="28"/>
                                  <w:szCs w:val="28"/>
                                  <w:lang w:val="en-GB"/>
                                </w:rPr>
                              </w:pPr>
                            </w:p>
                            <w:p w14:paraId="7015DB2A" w14:textId="0A2894C6" w:rsidR="007C7DD8" w:rsidRPr="00364869" w:rsidRDefault="007C7DD8" w:rsidP="00714F8B">
                              <w:pPr>
                                <w:pStyle w:val="Basisalinea"/>
                                <w:suppressAutoHyphens/>
                                <w:spacing w:line="240" w:lineRule="auto"/>
                                <w:rPr>
                                  <w:rFonts w:ascii="Arial" w:hAnsi="Arial" w:cs="HelveticaNeueLT Std Med"/>
                                  <w:b/>
                                  <w:color w:val="00004C"/>
                                  <w:sz w:val="40"/>
                                  <w:szCs w:val="40"/>
                                  <w:lang w:val="en-GB"/>
                                </w:rPr>
                              </w:pPr>
                            </w:p>
                            <w:p w14:paraId="5B87FD07" w14:textId="1C98F707" w:rsidR="007C7DD8" w:rsidRPr="00364869" w:rsidRDefault="007C7DD8" w:rsidP="00A52CB3">
                              <w:pPr>
                                <w:pStyle w:val="Basisalinea"/>
                                <w:suppressAutoHyphens/>
                                <w:spacing w:line="276" w:lineRule="auto"/>
                                <w:rPr>
                                  <w:rFonts w:ascii="Arial" w:hAnsi="Arial" w:cs="HelveticaNeueLT Std Med"/>
                                  <w:b/>
                                  <w:color w:val="00004C"/>
                                  <w:sz w:val="40"/>
                                  <w:szCs w:val="40"/>
                                  <w:lang w:val="en-GB"/>
                                </w:rPr>
                              </w:pPr>
                              <w:r w:rsidRPr="00364869">
                                <w:rPr>
                                  <w:rFonts w:ascii="Arial" w:hAnsi="Arial" w:cs="HelveticaNeueLT Std Med"/>
                                  <w:b/>
                                  <w:color w:val="00004C"/>
                                  <w:sz w:val="40"/>
                                  <w:szCs w:val="40"/>
                                  <w:lang w:val="en-GB"/>
                                </w:rPr>
                                <w:t>Instruction Manual for the Use of IHO Test Data Sets in ECDIS</w:t>
                              </w:r>
                            </w:p>
                            <w:p w14:paraId="0802B628" w14:textId="33498A4E" w:rsidR="007C7DD8" w:rsidRPr="00364869" w:rsidRDefault="007C7DD8" w:rsidP="00714F8B">
                              <w:pPr>
                                <w:pStyle w:val="Basisalinea"/>
                                <w:suppressAutoHyphens/>
                                <w:spacing w:line="240" w:lineRule="auto"/>
                                <w:rPr>
                                  <w:rFonts w:ascii="Arial" w:hAnsi="Arial" w:cs="HelveticaNeueLT Std Med"/>
                                  <w:b/>
                                  <w:color w:val="00004C"/>
                                  <w:sz w:val="56"/>
                                  <w:szCs w:val="56"/>
                                  <w:lang w:val="en-GB"/>
                                </w:rPr>
                              </w:pPr>
                            </w:p>
                            <w:p w14:paraId="6B12D300" w14:textId="274BA61C" w:rsidR="007C7DD8" w:rsidRPr="00364869" w:rsidRDefault="007C7DD8" w:rsidP="00714F8B">
                              <w:pPr>
                                <w:pStyle w:val="Basisalinea"/>
                                <w:suppressAutoHyphens/>
                                <w:spacing w:line="240" w:lineRule="auto"/>
                                <w:rPr>
                                  <w:rFonts w:ascii="Arial" w:hAnsi="Arial" w:cs="HelveticaNeueLT Std Med"/>
                                  <w:b/>
                                  <w:color w:val="00004C"/>
                                  <w:sz w:val="56"/>
                                  <w:szCs w:val="56"/>
                                  <w:lang w:val="en-GB"/>
                                </w:rPr>
                              </w:pPr>
                            </w:p>
                            <w:p w14:paraId="4C35A93A" w14:textId="00A77411" w:rsidR="007C7DD8" w:rsidRPr="00364869" w:rsidRDefault="007C7DD8" w:rsidP="00714F8B">
                              <w:pPr>
                                <w:pStyle w:val="Basisalinea"/>
                                <w:suppressAutoHyphens/>
                                <w:spacing w:line="240" w:lineRule="auto"/>
                                <w:rPr>
                                  <w:rFonts w:ascii="Arial" w:hAnsi="Arial" w:cs="HelveticaNeueLT Std Med"/>
                                  <w:b/>
                                  <w:color w:val="00004C"/>
                                  <w:sz w:val="56"/>
                                  <w:szCs w:val="56"/>
                                  <w:lang w:val="en-GB"/>
                                </w:rPr>
                              </w:pPr>
                            </w:p>
                          </w:txbxContent>
                        </wps:txbx>
                        <wps:bodyPr rot="0" spcFirstLastPara="0" vertOverflow="overflow" horzOverflow="overflow" vert="horz" wrap="square" lIns="360000" tIns="360000" rIns="360000" bIns="36000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1DC2E2" id="Group 2" o:spid="_x0000_s1026" style="position:absolute;left:0;text-align:left;margin-left:0;margin-top:-211.9pt;width:514.2pt;height:737.3pt;z-index:251658752;mso-position-horizontal:center;mso-position-horizontal-relative:margin;mso-width-relative:margin;mso-height-relative:margin" coordorigin="98,283" coordsize="65304,93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">
                <v:shapetype id="_x0000_t202" coordsize="21600,21600" o:spt="202" path="m,l,21600r21600,l21600,xe">
                  <v:stroke joinstyle="miter"/>
                  <v:path gradientshapeok="t" o:connecttype="rect"/>
                </v:shapetype>
                <v:shape id="Tekstvak 2" o:spid="_x0000_s1027" type="#_x0000_t202" style="position:absolute;left:9346;top:283;width:7054;height:75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" fillcolor="#f1eaca" stroked="f" strokeweight=".5pt">
                  <v:textbox style="mso-fit-shape-to-text:t" inset="5mm,8mm,5mm,8mm">
                    <w:txbxContent>
                      <w:p w14:paraId="14E53C7B" w14:textId="2F4807AB" w:rsidR="007C7DD8" w:rsidRPr="00B94B05" w:rsidRDefault="007C7DD8" w:rsidP="00714F8B">
                        <w:pPr>
                          <w:rPr>
                            <w:rFonts w:cs="Arial"/>
                            <w:b/>
                          </w:rPr>
                        </w:pPr>
                        <w:r w:rsidRPr="00B94B05">
                          <w:rPr>
                            <w:rFonts w:cs="Arial"/>
                            <w:b/>
                          </w:rPr>
                          <w:t>S-</w:t>
                        </w:r>
                        <w:r w:rsidR="00772B0C">
                          <w:rPr>
                            <w:rFonts w:cs="Arial"/>
                            <w:b/>
                          </w:rPr>
                          <w:t>1</w:t>
                        </w:r>
                        <w:r>
                          <w:rPr>
                            <w:rFonts w:cs="Arial"/>
                            <w:b/>
                          </w:rPr>
                          <w:t>64</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3" o:spid="_x0000_s1028" type="#_x0000_t75" style="position:absolute;left:98;top:58730;width:9347;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">
                  <v:imagedata r:id="rId11" o:title=""/>
                </v:shape>
                <v:shape id="Afbeelding 6" o:spid="_x0000_s1029" type="#_x0000_t75" style="position:absolute;left:105;top:68001;width:9340;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">
                  <v:imagedata r:id="rId12" o:title=""/>
                </v:shape>
                <v:shape id="Afbeelding 7" o:spid="_x0000_s1030" type="#_x0000_t75" style="position:absolute;left:9459;top:68001;width:9271;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">
                  <v:imagedata r:id="rId13" o:title=""/>
                </v:shape>
                <v:shape id="Tekstvak 10" o:spid="_x0000_s1031" type="#_x0000_t202" style="position:absolute;left:36891;top:68001;width:28512;height:259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" fillcolor="#00ac9e" stroked="f" strokeweight=".5pt">
                  <v:textbox inset="5mm,5mm,5mm,5mm">
                    <w:txbxContent>
                      <w:p w14:paraId="7D323283"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Published by the</w:t>
                        </w:r>
                      </w:p>
                      <w:p w14:paraId="09C8C919"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International Hydrographic Organization</w:t>
                        </w:r>
                      </w:p>
                      <w:p w14:paraId="76D78125" w14:textId="77777777" w:rsidR="007C7DD8" w:rsidRPr="00B94B05" w:rsidRDefault="007C7DD8" w:rsidP="00714F8B">
                        <w:pPr>
                          <w:jc w:val="right"/>
                          <w:rPr>
                            <w:rFonts w:cs="Arial"/>
                            <w:color w:val="FFFFFF" w:themeColor="background1"/>
                            <w:sz w:val="16"/>
                            <w:szCs w:val="16"/>
                            <w:lang w:val="fr-FR"/>
                          </w:rPr>
                        </w:pPr>
                        <w:r w:rsidRPr="00B94B05">
                          <w:rPr>
                            <w:rFonts w:cs="Arial"/>
                            <w:color w:val="FFFFFF" w:themeColor="background1"/>
                            <w:sz w:val="16"/>
                            <w:szCs w:val="16"/>
                            <w:lang w:val="fr-FR"/>
                          </w:rPr>
                          <w:t>4b quai Antoine 1</w:t>
                        </w:r>
                        <w:r w:rsidRPr="00B94B05">
                          <w:rPr>
                            <w:rFonts w:cs="Arial"/>
                            <w:color w:val="FFFFFF" w:themeColor="background1"/>
                            <w:sz w:val="16"/>
                            <w:szCs w:val="16"/>
                            <w:vertAlign w:val="superscript"/>
                            <w:lang w:val="fr-FR"/>
                          </w:rPr>
                          <w:t>er</w:t>
                        </w:r>
                      </w:p>
                      <w:p w14:paraId="44826A11" w14:textId="77777777" w:rsidR="007C7DD8" w:rsidRPr="00B94B05" w:rsidRDefault="007C7DD8" w:rsidP="00714F8B">
                        <w:pPr>
                          <w:jc w:val="right"/>
                          <w:rPr>
                            <w:rFonts w:cs="Arial"/>
                            <w:color w:val="FFFFFF" w:themeColor="background1"/>
                            <w:sz w:val="16"/>
                            <w:szCs w:val="16"/>
                            <w:lang w:val="fr-FR"/>
                          </w:rPr>
                        </w:pPr>
                        <w:r w:rsidRPr="00B94B05">
                          <w:rPr>
                            <w:rFonts w:cs="Arial"/>
                            <w:color w:val="FFFFFF" w:themeColor="background1"/>
                            <w:sz w:val="16"/>
                            <w:szCs w:val="16"/>
                            <w:lang w:val="fr-FR"/>
                          </w:rPr>
                          <w:t>Principauté de Monaco</w:t>
                        </w:r>
                      </w:p>
                      <w:p w14:paraId="5A2BF14E"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Tel: (377) 93.10.81.00</w:t>
                        </w:r>
                      </w:p>
                      <w:p w14:paraId="62D52316"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Fax: (377) 93.10.81.40</w:t>
                        </w:r>
                      </w:p>
                      <w:p w14:paraId="25AFF675"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info@iho.int</w:t>
                        </w:r>
                      </w:p>
                      <w:p w14:paraId="6A8EBCD2"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www.iho.in</w:t>
                        </w:r>
                        <w:r>
                          <w:rPr>
                            <w:rFonts w:cs="Arial"/>
                            <w:color w:val="FFFFFF" w:themeColor="background1"/>
                            <w:sz w:val="16"/>
                            <w:szCs w:val="16"/>
                          </w:rPr>
                          <w:t>t</w:t>
                        </w:r>
                      </w:p>
                    </w:txbxContent>
                  </v:textbox>
                </v:shape>
                <v:shape id="Tekstvak 1" o:spid="_x0000_s1032" type="#_x0000_t202" style="position:absolute;left:9459;top:7567;width:55836;height:60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" fillcolor="white [3201]" strokecolor="#001532" strokeweight=".5pt">
                  <v:textbox inset="10mm,10mm,10mm,10mm">
                    <w:txbxContent>
                      <w:p w14:paraId="4DBB3FAA" w14:textId="3DF89C42" w:rsidR="007C7DD8" w:rsidRPr="00A52CB3" w:rsidRDefault="007C7DD8" w:rsidP="00714F8B">
                        <w:pPr>
                          <w:pStyle w:val="Basisalinea"/>
                          <w:suppressAutoHyphens/>
                          <w:spacing w:line="240" w:lineRule="auto"/>
                          <w:rPr>
                            <w:rFonts w:ascii="Arial" w:hAnsi="Arial" w:cs="HelveticaNeueLT Std Med"/>
                            <w:b/>
                            <w:color w:val="00004C"/>
                            <w:sz w:val="52"/>
                            <w:szCs w:val="54"/>
                            <w:lang w:val="en-GB"/>
                          </w:rPr>
                        </w:pPr>
                        <w:r w:rsidRPr="00A52CB3">
                          <w:rPr>
                            <w:rFonts w:ascii="Arial" w:hAnsi="Arial" w:cs="HelveticaNeueLT Std Med"/>
                            <w:b/>
                            <w:color w:val="00004C"/>
                            <w:sz w:val="52"/>
                            <w:szCs w:val="54"/>
                            <w:lang w:val="en-GB"/>
                          </w:rPr>
                          <w:t xml:space="preserve">IHO Test Data Sets </w:t>
                        </w:r>
                        <w:r w:rsidR="00A52CB3" w:rsidRPr="00A52CB3">
                          <w:rPr>
                            <w:rFonts w:ascii="Arial" w:hAnsi="Arial" w:cs="HelveticaNeueLT Std Med"/>
                            <w:b/>
                            <w:color w:val="00004C"/>
                            <w:sz w:val="52"/>
                            <w:szCs w:val="54"/>
                            <w:lang w:val="en-GB"/>
                          </w:rPr>
                          <w:t>for</w:t>
                        </w:r>
                        <w:r w:rsidRPr="00A52CB3">
                          <w:rPr>
                            <w:rFonts w:ascii="Arial" w:hAnsi="Arial" w:cs="HelveticaNeueLT Std Med"/>
                            <w:b/>
                            <w:color w:val="00004C"/>
                            <w:sz w:val="52"/>
                            <w:szCs w:val="54"/>
                            <w:lang w:val="en-GB"/>
                          </w:rPr>
                          <w:t xml:space="preserve"> ECDIS</w:t>
                        </w:r>
                      </w:p>
                      <w:p w14:paraId="23862A29" w14:textId="59D176C5" w:rsidR="007C7DD8" w:rsidRPr="00364869" w:rsidRDefault="007C7DD8" w:rsidP="00714F8B">
                        <w:pPr>
                          <w:pStyle w:val="Basisalinea"/>
                          <w:suppressAutoHyphens/>
                          <w:spacing w:line="240" w:lineRule="auto"/>
                          <w:rPr>
                            <w:rFonts w:ascii="Arial" w:hAnsi="Arial" w:cs="HelveticaNeueLT Std Med"/>
                            <w:b/>
                            <w:color w:val="00004C"/>
                            <w:sz w:val="56"/>
                            <w:szCs w:val="56"/>
                            <w:lang w:val="en-GB"/>
                          </w:rPr>
                        </w:pPr>
                      </w:p>
                      <w:p w14:paraId="239040E2" w14:textId="53C65109" w:rsidR="007C7DD8" w:rsidRPr="00364869" w:rsidRDefault="007C7DD8" w:rsidP="00714F8B">
                        <w:pPr>
                          <w:pStyle w:val="Basisalinea"/>
                          <w:suppressAutoHyphens/>
                          <w:spacing w:line="240" w:lineRule="auto"/>
                          <w:rPr>
                            <w:rFonts w:ascii="Arial" w:hAnsi="Arial" w:cs="HelveticaNeueLT Std Med"/>
                            <w:b/>
                            <w:color w:val="00004C"/>
                            <w:sz w:val="28"/>
                            <w:szCs w:val="28"/>
                            <w:lang w:val="en-GB"/>
                          </w:rPr>
                        </w:pPr>
                      </w:p>
                      <w:p w14:paraId="6D0C32B8" w14:textId="72F7058A" w:rsidR="007C7DD8" w:rsidRPr="00364869" w:rsidRDefault="007C7DD8" w:rsidP="00714F8B">
                        <w:pPr>
                          <w:pStyle w:val="Basisalinea"/>
                          <w:suppressAutoHyphens/>
                          <w:spacing w:line="240" w:lineRule="auto"/>
                          <w:rPr>
                            <w:rFonts w:ascii="Arial" w:hAnsi="Arial" w:cs="HelveticaNeueLT Std Med"/>
                            <w:b/>
                            <w:color w:val="00004C"/>
                            <w:sz w:val="28"/>
                            <w:szCs w:val="28"/>
                            <w:lang w:val="en-GB"/>
                          </w:rPr>
                        </w:pPr>
                        <w:r w:rsidRPr="00364869">
                          <w:rPr>
                            <w:rFonts w:ascii="Arial" w:hAnsi="Arial" w:cs="HelveticaNeueLT Std Med"/>
                            <w:b/>
                            <w:color w:val="00004C"/>
                            <w:sz w:val="28"/>
                            <w:szCs w:val="28"/>
                            <w:lang w:val="en-GB"/>
                          </w:rPr>
                          <w:t>Edition 1.</w:t>
                        </w:r>
                        <w:r w:rsidR="00074172">
                          <w:rPr>
                            <w:rFonts w:ascii="Arial" w:hAnsi="Arial" w:cs="HelveticaNeueLT Std Med"/>
                            <w:b/>
                            <w:color w:val="00004C"/>
                            <w:sz w:val="28"/>
                            <w:szCs w:val="28"/>
                            <w:lang w:val="en-GB"/>
                          </w:rPr>
                          <w:t xml:space="preserve">9.0 – </w:t>
                        </w:r>
                        <w:r w:rsidR="00664B62">
                          <w:rPr>
                            <w:rFonts w:ascii="Arial" w:hAnsi="Arial" w:cs="HelveticaNeueLT Std Med"/>
                            <w:b/>
                            <w:color w:val="00004C"/>
                            <w:sz w:val="28"/>
                            <w:szCs w:val="28"/>
                            <w:lang w:val="en-GB"/>
                          </w:rPr>
                          <w:t>February</w:t>
                        </w:r>
                        <w:r w:rsidR="00074172">
                          <w:rPr>
                            <w:rFonts w:ascii="Arial" w:hAnsi="Arial" w:cs="HelveticaNeueLT Std Med"/>
                            <w:b/>
                            <w:color w:val="00004C"/>
                            <w:sz w:val="28"/>
                            <w:szCs w:val="28"/>
                            <w:lang w:val="en-GB"/>
                          </w:rPr>
                          <w:t xml:space="preserve"> 2025</w:t>
                        </w:r>
                      </w:p>
                      <w:p w14:paraId="110CCB21" w14:textId="2DA48013" w:rsidR="007C7DD8" w:rsidRPr="00364869" w:rsidRDefault="007C7DD8" w:rsidP="00714F8B">
                        <w:pPr>
                          <w:pStyle w:val="Basisalinea"/>
                          <w:suppressAutoHyphens/>
                          <w:spacing w:line="240" w:lineRule="auto"/>
                          <w:rPr>
                            <w:rFonts w:ascii="Arial" w:hAnsi="Arial" w:cs="HelveticaNeueLT Std Med"/>
                            <w:b/>
                            <w:color w:val="00004C"/>
                            <w:sz w:val="28"/>
                            <w:szCs w:val="28"/>
                            <w:lang w:val="en-GB"/>
                          </w:rPr>
                        </w:pPr>
                      </w:p>
                      <w:p w14:paraId="32D975C6" w14:textId="1AD22029" w:rsidR="007C7DD8" w:rsidRPr="00364869" w:rsidRDefault="007C7DD8" w:rsidP="00714F8B">
                        <w:pPr>
                          <w:pStyle w:val="Basisalinea"/>
                          <w:suppressAutoHyphens/>
                          <w:spacing w:line="240" w:lineRule="auto"/>
                          <w:rPr>
                            <w:rFonts w:ascii="Arial" w:hAnsi="Arial" w:cs="HelveticaNeueLT Std Med"/>
                            <w:b/>
                            <w:color w:val="00004C"/>
                            <w:sz w:val="28"/>
                            <w:szCs w:val="28"/>
                            <w:lang w:val="en-GB"/>
                          </w:rPr>
                        </w:pPr>
                      </w:p>
                      <w:p w14:paraId="7015DB2A" w14:textId="0A2894C6" w:rsidR="007C7DD8" w:rsidRPr="00364869" w:rsidRDefault="007C7DD8" w:rsidP="00714F8B">
                        <w:pPr>
                          <w:pStyle w:val="Basisalinea"/>
                          <w:suppressAutoHyphens/>
                          <w:spacing w:line="240" w:lineRule="auto"/>
                          <w:rPr>
                            <w:rFonts w:ascii="Arial" w:hAnsi="Arial" w:cs="HelveticaNeueLT Std Med"/>
                            <w:b/>
                            <w:color w:val="00004C"/>
                            <w:sz w:val="40"/>
                            <w:szCs w:val="40"/>
                            <w:lang w:val="en-GB"/>
                          </w:rPr>
                        </w:pPr>
                      </w:p>
                      <w:p w14:paraId="5B87FD07" w14:textId="1C98F707" w:rsidR="007C7DD8" w:rsidRPr="00364869" w:rsidRDefault="007C7DD8" w:rsidP="00A52CB3">
                        <w:pPr>
                          <w:pStyle w:val="Basisalinea"/>
                          <w:suppressAutoHyphens/>
                          <w:spacing w:line="276" w:lineRule="auto"/>
                          <w:rPr>
                            <w:rFonts w:ascii="Arial" w:hAnsi="Arial" w:cs="HelveticaNeueLT Std Med"/>
                            <w:b/>
                            <w:color w:val="00004C"/>
                            <w:sz w:val="40"/>
                            <w:szCs w:val="40"/>
                            <w:lang w:val="en-GB"/>
                          </w:rPr>
                        </w:pPr>
                        <w:r w:rsidRPr="00364869">
                          <w:rPr>
                            <w:rFonts w:ascii="Arial" w:hAnsi="Arial" w:cs="HelveticaNeueLT Std Med"/>
                            <w:b/>
                            <w:color w:val="00004C"/>
                            <w:sz w:val="40"/>
                            <w:szCs w:val="40"/>
                            <w:lang w:val="en-GB"/>
                          </w:rPr>
                          <w:t>Instruction Manual for the Use of IHO Test Data Sets in ECDIS</w:t>
                        </w:r>
                      </w:p>
                      <w:p w14:paraId="0802B628" w14:textId="33498A4E" w:rsidR="007C7DD8" w:rsidRPr="00364869" w:rsidRDefault="007C7DD8" w:rsidP="00714F8B">
                        <w:pPr>
                          <w:pStyle w:val="Basisalinea"/>
                          <w:suppressAutoHyphens/>
                          <w:spacing w:line="240" w:lineRule="auto"/>
                          <w:rPr>
                            <w:rFonts w:ascii="Arial" w:hAnsi="Arial" w:cs="HelveticaNeueLT Std Med"/>
                            <w:b/>
                            <w:color w:val="00004C"/>
                            <w:sz w:val="56"/>
                            <w:szCs w:val="56"/>
                            <w:lang w:val="en-GB"/>
                          </w:rPr>
                        </w:pPr>
                      </w:p>
                      <w:p w14:paraId="6B12D300" w14:textId="274BA61C" w:rsidR="007C7DD8" w:rsidRPr="00364869" w:rsidRDefault="007C7DD8" w:rsidP="00714F8B">
                        <w:pPr>
                          <w:pStyle w:val="Basisalinea"/>
                          <w:suppressAutoHyphens/>
                          <w:spacing w:line="240" w:lineRule="auto"/>
                          <w:rPr>
                            <w:rFonts w:ascii="Arial" w:hAnsi="Arial" w:cs="HelveticaNeueLT Std Med"/>
                            <w:b/>
                            <w:color w:val="00004C"/>
                            <w:sz w:val="56"/>
                            <w:szCs w:val="56"/>
                            <w:lang w:val="en-GB"/>
                          </w:rPr>
                        </w:pPr>
                      </w:p>
                      <w:p w14:paraId="4C35A93A" w14:textId="00A77411" w:rsidR="007C7DD8" w:rsidRPr="00364869" w:rsidRDefault="007C7DD8" w:rsidP="00714F8B">
                        <w:pPr>
                          <w:pStyle w:val="Basisalinea"/>
                          <w:suppressAutoHyphens/>
                          <w:spacing w:line="240" w:lineRule="auto"/>
                          <w:rPr>
                            <w:rFonts w:ascii="Arial" w:hAnsi="Arial" w:cs="HelveticaNeueLT Std Med"/>
                            <w:b/>
                            <w:color w:val="00004C"/>
                            <w:sz w:val="56"/>
                            <w:szCs w:val="56"/>
                            <w:lang w:val="en-GB"/>
                          </w:rPr>
                        </w:pPr>
                      </w:p>
                    </w:txbxContent>
                  </v:textbox>
                </v:shape>
                <w10:wrap anchorx="margin"/>
              </v:group>
            </w:pict>
          </mc:Fallback>
        </mc:AlternateContent>
      </w:r>
      <w:r w:rsidR="009A076E" w:rsidRPr="00364869">
        <w:rPr>
          <w:rStyle w:val="module"/>
          <w:rFonts w:cs="Arial"/>
        </w:rPr>
        <w:br w:type="page"/>
      </w:r>
    </w:p>
    <w:p w14:paraId="43F11F63" w14:textId="77777777" w:rsidR="009A076E" w:rsidRPr="00364869" w:rsidRDefault="009A076E" w:rsidP="009A076E">
      <w:pPr>
        <w:keepLines/>
        <w:tabs>
          <w:tab w:val="left" w:pos="0"/>
          <w:tab w:val="left" w:pos="992"/>
          <w:tab w:val="left" w:pos="4677"/>
          <w:tab w:val="left" w:pos="5244"/>
          <w:tab w:val="left" w:pos="5586"/>
          <w:tab w:val="left" w:pos="6112"/>
          <w:tab w:val="left" w:pos="6792"/>
          <w:tab w:val="left" w:pos="7471"/>
          <w:tab w:val="left" w:pos="8150"/>
        </w:tabs>
        <w:jc w:val="center"/>
        <w:rPr>
          <w:rStyle w:val="module"/>
          <w:rFonts w:cs="Arial"/>
        </w:rPr>
      </w:pPr>
    </w:p>
    <w:p w14:paraId="5C52F1F6" w14:textId="77777777" w:rsidR="00695756" w:rsidRPr="003751D4" w:rsidRDefault="00695756" w:rsidP="00695756"/>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481"/>
      </w:tblGrid>
      <w:tr w:rsidR="00AF1722" w:rsidRPr="00DC6E9A" w14:paraId="334EE5C3" w14:textId="77777777" w:rsidTr="00FA4CED">
        <w:tc>
          <w:tcPr>
            <w:tcW w:w="9253" w:type="dxa"/>
            <w:tcBorders>
              <w:top w:val="single" w:sz="4" w:space="0" w:color="000000"/>
            </w:tcBorders>
          </w:tcPr>
          <w:p w14:paraId="02DEAAE6" w14:textId="598DD61F" w:rsidR="00AF1722" w:rsidRPr="00385978" w:rsidRDefault="00AF1722" w:rsidP="00714F8B">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jc w:val="center"/>
              <w:rPr>
                <w:rFonts w:ascii="Helvetica" w:hAnsi="Helvetica"/>
                <w:sz w:val="22"/>
                <w:szCs w:val="22"/>
                <w:lang w:val="en-AU"/>
              </w:rPr>
            </w:pPr>
            <w:r w:rsidRPr="00385978">
              <w:rPr>
                <w:rFonts w:ascii="Helvetica" w:hAnsi="Helvetica" w:cs="Helvetica"/>
                <w:sz w:val="22"/>
                <w:szCs w:val="22"/>
                <w:lang w:val="en-AU"/>
              </w:rPr>
              <w:t xml:space="preserve">© </w:t>
            </w:r>
            <w:r w:rsidRPr="00385978">
              <w:rPr>
                <w:rFonts w:ascii="Helvetica" w:hAnsi="Helvetica"/>
                <w:sz w:val="22"/>
                <w:szCs w:val="22"/>
                <w:lang w:val="en-AU"/>
              </w:rPr>
              <w:t xml:space="preserve">Copyright International Hydrographic </w:t>
            </w:r>
            <w:r w:rsidRPr="00702C7D">
              <w:rPr>
                <w:rFonts w:ascii="Helvetica" w:hAnsi="Helvetica"/>
                <w:sz w:val="22"/>
                <w:szCs w:val="22"/>
                <w:lang w:val="en-AU"/>
              </w:rPr>
              <w:t>Organization 20</w:t>
            </w:r>
            <w:r w:rsidR="00714F8B">
              <w:rPr>
                <w:rFonts w:ascii="Helvetica" w:hAnsi="Helvetica"/>
                <w:sz w:val="22"/>
                <w:szCs w:val="22"/>
                <w:lang w:val="en-AU"/>
              </w:rPr>
              <w:t>2</w:t>
            </w:r>
            <w:r w:rsidR="00664B62">
              <w:rPr>
                <w:rFonts w:ascii="Helvetica" w:hAnsi="Helvetica"/>
                <w:sz w:val="22"/>
                <w:szCs w:val="22"/>
                <w:lang w:val="en-AU"/>
              </w:rPr>
              <w:t>5</w:t>
            </w:r>
          </w:p>
        </w:tc>
      </w:tr>
      <w:tr w:rsidR="00AF1722" w:rsidRPr="00DC6E9A" w14:paraId="1C1587C4" w14:textId="77777777" w:rsidTr="00FA4CED">
        <w:tc>
          <w:tcPr>
            <w:tcW w:w="9253" w:type="dxa"/>
          </w:tcPr>
          <w:p w14:paraId="74D14A1F" w14:textId="77777777" w:rsidR="00AF1722" w:rsidRPr="00385978" w:rsidRDefault="00AF1722" w:rsidP="00FA4CED">
            <w:pPr>
              <w:pStyle w:val="Default"/>
              <w:spacing w:before="120" w:after="120"/>
              <w:ind w:left="317" w:right="390"/>
              <w:jc w:val="both"/>
              <w:rPr>
                <w:color w:val="auto"/>
                <w:sz w:val="20"/>
                <w:szCs w:val="20"/>
                <w:lang w:val="en-AU"/>
              </w:rPr>
            </w:pPr>
            <w:r w:rsidRPr="00385978">
              <w:rPr>
                <w:color w:val="auto"/>
                <w:sz w:val="20"/>
                <w:szCs w:val="20"/>
                <w:lang w:val="en-AU"/>
              </w:rPr>
              <w:t xml:space="preserve">This work is copyright. Apart from any use permitted in accordance with the </w:t>
            </w:r>
            <w:hyperlink r:id="rId14" w:history="1">
              <w:r w:rsidRPr="00385978">
                <w:rPr>
                  <w:color w:val="auto"/>
                  <w:sz w:val="20"/>
                  <w:szCs w:val="20"/>
                  <w:lang w:val="en-AU"/>
                </w:rPr>
                <w:t>Berne Convention for the Protection of Literary and Artistic Works</w:t>
              </w:r>
            </w:hyperlink>
            <w:r w:rsidRPr="00385978">
              <w:rPr>
                <w:color w:val="auto"/>
                <w:sz w:val="20"/>
                <w:szCs w:val="20"/>
                <w:lang w:val="en-AU"/>
              </w:rPr>
              <w:t xml:space="preserve"> (1886), and except in the circumstances described below, no part may be translated, reproduced by any process, adapted, communicated or commercially exploited without prior written permission from the Secretariat of the International Hydrographic Organization (IHO). Copyright in some of the material in this publication may be owned by another party and permission for the translation and/or reproduction of that material must be obtained from the owner.</w:t>
            </w:r>
          </w:p>
        </w:tc>
      </w:tr>
      <w:tr w:rsidR="00AF1722" w:rsidRPr="00DC6E9A" w14:paraId="65A44BBD" w14:textId="77777777" w:rsidTr="00FA4CED">
        <w:tc>
          <w:tcPr>
            <w:tcW w:w="9253" w:type="dxa"/>
          </w:tcPr>
          <w:p w14:paraId="01063177" w14:textId="77777777" w:rsidR="00AF1722" w:rsidRPr="00385978" w:rsidRDefault="00AF1722" w:rsidP="00FA4CED">
            <w:pPr>
              <w:pStyle w:val="Default"/>
              <w:spacing w:before="120" w:after="120"/>
              <w:ind w:left="317" w:right="390"/>
              <w:jc w:val="both"/>
              <w:rPr>
                <w:color w:val="auto"/>
                <w:sz w:val="20"/>
                <w:szCs w:val="20"/>
                <w:lang w:val="en-AU"/>
              </w:rPr>
            </w:pPr>
            <w:r w:rsidRPr="00385978">
              <w:rPr>
                <w:color w:val="auto"/>
                <w:sz w:val="20"/>
                <w:szCs w:val="20"/>
                <w:lang w:val="en-AU"/>
              </w:rPr>
              <w:t>This document or partial material from this document may be translated, reproduced or distributed for general information, on no more than a cost recovery basis. Copies may not be sold or distributed for profit or gain without prior written agreement of the IHO Secretariat and any other copyright holders.</w:t>
            </w:r>
          </w:p>
        </w:tc>
      </w:tr>
      <w:tr w:rsidR="00AF1722" w:rsidRPr="00DC6E9A" w14:paraId="279880FF" w14:textId="77777777" w:rsidTr="00FA4CED">
        <w:tc>
          <w:tcPr>
            <w:tcW w:w="9253" w:type="dxa"/>
          </w:tcPr>
          <w:p w14:paraId="6AFA83A0" w14:textId="77777777" w:rsidR="00AF1722" w:rsidRPr="00385978" w:rsidRDefault="00AF1722" w:rsidP="00FA4CED">
            <w:pPr>
              <w:autoSpaceDE w:val="0"/>
              <w:autoSpaceDN w:val="0"/>
              <w:adjustRightInd w:val="0"/>
              <w:spacing w:before="120" w:after="120"/>
              <w:ind w:left="317" w:right="390"/>
              <w:rPr>
                <w:rFonts w:cs="Arial"/>
                <w:lang w:val="en-AU"/>
              </w:rPr>
            </w:pPr>
            <w:r w:rsidRPr="00385978">
              <w:rPr>
                <w:rFonts w:cs="Arial"/>
                <w:lang w:val="en-AU"/>
              </w:rPr>
              <w:t>In the event that this document or partial material from this document is reproduced, translated or distributed under the terms described above, the following statements are to be included:</w:t>
            </w:r>
          </w:p>
        </w:tc>
      </w:tr>
      <w:tr w:rsidR="00AF1722" w:rsidRPr="00DC6E9A" w14:paraId="39A25F89" w14:textId="77777777" w:rsidTr="00FA4CED">
        <w:tc>
          <w:tcPr>
            <w:tcW w:w="9253" w:type="dxa"/>
          </w:tcPr>
          <w:p w14:paraId="20997175" w14:textId="77777777" w:rsidR="00AF1722" w:rsidRPr="00385978" w:rsidRDefault="00AF1722" w:rsidP="00FA4CED">
            <w:pPr>
              <w:autoSpaceDE w:val="0"/>
              <w:autoSpaceDN w:val="0"/>
              <w:adjustRightInd w:val="0"/>
              <w:spacing w:before="120" w:after="120"/>
              <w:ind w:left="600" w:right="924"/>
              <w:rPr>
                <w:rFonts w:ascii="Calibri" w:hAnsi="Calibri" w:cs="Arial"/>
                <w:i/>
                <w:lang w:val="en-AU"/>
              </w:rPr>
            </w:pPr>
            <w:r w:rsidRPr="00385978">
              <w:rPr>
                <w:rFonts w:ascii="Calibri" w:hAnsi="Calibri" w:cs="Arial"/>
                <w:i/>
                <w:lang w:val="en-AU"/>
              </w:rPr>
              <w:t xml:space="preserve">“Material from IHO publication [reference to extract: Title, Edition] is reproduced with the permission of the IHO Secretariat (Permission No ……./…) acting for the International Hydrographic Organization (IHO), which does not accept responsibility for the correctness of the material as reproduced: in case of doubt, the IHO’s authentic text shall prevail.    The incorporation of material sourced from IHO shall not be construed as constituting an endorsement by IHO of this product.” </w:t>
            </w:r>
          </w:p>
        </w:tc>
      </w:tr>
      <w:tr w:rsidR="00AF1722" w:rsidRPr="00DC6E9A" w14:paraId="692C1AAE" w14:textId="77777777" w:rsidTr="00FA4CED">
        <w:trPr>
          <w:trHeight w:val="2312"/>
        </w:trPr>
        <w:tc>
          <w:tcPr>
            <w:tcW w:w="9253" w:type="dxa"/>
            <w:tcBorders>
              <w:bottom w:val="single" w:sz="4" w:space="0" w:color="000000"/>
            </w:tcBorders>
          </w:tcPr>
          <w:p w14:paraId="2537CFEE" w14:textId="77777777" w:rsidR="00AF1722" w:rsidRPr="00385978" w:rsidRDefault="00AF1722" w:rsidP="00FA4CED">
            <w:pPr>
              <w:autoSpaceDE w:val="0"/>
              <w:autoSpaceDN w:val="0"/>
              <w:adjustRightInd w:val="0"/>
              <w:spacing w:before="120" w:after="120"/>
              <w:ind w:left="600" w:right="924"/>
              <w:rPr>
                <w:rFonts w:ascii="Calibri" w:hAnsi="Calibri" w:cs="Arial"/>
                <w:i/>
                <w:lang w:val="en-AU"/>
              </w:rPr>
            </w:pPr>
            <w:r w:rsidRPr="00385978">
              <w:rPr>
                <w:rFonts w:ascii="Calibri" w:hAnsi="Calibri" w:cs="Arial"/>
                <w:i/>
                <w:lang w:val="en-AU"/>
              </w:rPr>
              <w:t>“This [document/publication] is a translation of IHO [document/publication] [name]. The IHO has not checked this translation and therefore takes no responsibility for its accuracy. In case of doubt the source version of [name] in [language] should be consulted.”</w:t>
            </w:r>
          </w:p>
          <w:p w14:paraId="6930AA09" w14:textId="77777777" w:rsidR="00AF1722" w:rsidRPr="00385978" w:rsidRDefault="00AF1722" w:rsidP="00FA4CED">
            <w:pPr>
              <w:autoSpaceDE w:val="0"/>
              <w:autoSpaceDN w:val="0"/>
              <w:adjustRightInd w:val="0"/>
              <w:spacing w:before="120" w:after="120"/>
              <w:ind w:left="366" w:right="924"/>
              <w:rPr>
                <w:rFonts w:cs="Arial"/>
                <w:lang w:val="en-AU"/>
              </w:rPr>
            </w:pPr>
            <w:r w:rsidRPr="00385978">
              <w:rPr>
                <w:rFonts w:cs="Arial"/>
                <w:lang w:val="en-AU"/>
              </w:rPr>
              <w:t>The IHO Logo or other identifiers shall not be used in any derived product without prior written permission from the IHO Secretariat.</w:t>
            </w:r>
          </w:p>
          <w:p w14:paraId="0AF80D8A" w14:textId="77777777" w:rsidR="00AF1722" w:rsidRPr="00385978" w:rsidRDefault="00AF1722" w:rsidP="00FA4CED">
            <w:pPr>
              <w:autoSpaceDE w:val="0"/>
              <w:autoSpaceDN w:val="0"/>
              <w:adjustRightInd w:val="0"/>
              <w:spacing w:before="120" w:after="120"/>
              <w:ind w:left="600" w:right="924"/>
              <w:rPr>
                <w:rFonts w:cs="Arial"/>
                <w:lang w:val="en-AU"/>
              </w:rPr>
            </w:pPr>
          </w:p>
        </w:tc>
      </w:tr>
    </w:tbl>
    <w:p w14:paraId="75194E05" w14:textId="194352EB" w:rsidR="00664B62" w:rsidRDefault="00664B62" w:rsidP="009B256C">
      <w:pPr>
        <w:jc w:val="center"/>
        <w:rPr>
          <w:lang w:val="en-AU"/>
        </w:rPr>
      </w:pPr>
    </w:p>
    <w:p w14:paraId="46D0AF87" w14:textId="77777777" w:rsidR="00664B62" w:rsidRDefault="00664B62">
      <w:pPr>
        <w:widowControl/>
        <w:spacing w:line="240" w:lineRule="auto"/>
        <w:jc w:val="left"/>
        <w:rPr>
          <w:lang w:val="en-AU"/>
        </w:rPr>
      </w:pPr>
      <w:r>
        <w:rPr>
          <w:lang w:val="en-AU"/>
        </w:rPr>
        <w:br w:type="page"/>
      </w:r>
    </w:p>
    <w:p w14:paraId="66D305FB" w14:textId="77777777" w:rsidR="00A40A6D" w:rsidRPr="00C33EE6" w:rsidRDefault="00A40A6D" w:rsidP="00894701">
      <w:pPr>
        <w:pStyle w:val="TOC2"/>
        <w:sectPr w:rsidR="00A40A6D" w:rsidRPr="00C33EE6" w:rsidSect="00A36169">
          <w:headerReference w:type="even" r:id="rId15"/>
          <w:headerReference w:type="default" r:id="rId16"/>
          <w:footerReference w:type="even" r:id="rId17"/>
          <w:endnotePr>
            <w:numFmt w:val="decimal"/>
          </w:endnotePr>
          <w:pgSz w:w="11905" w:h="16837" w:code="9"/>
          <w:pgMar w:top="1440" w:right="1440" w:bottom="1440" w:left="1440" w:header="720" w:footer="720" w:gutter="0"/>
          <w:paperSrc w:first="7" w:other="7"/>
          <w:pgNumType w:fmt="lowerRoman"/>
          <w:cols w:space="720"/>
          <w:titlePg/>
          <w:docGrid w:linePitch="326"/>
        </w:sectPr>
      </w:pPr>
    </w:p>
    <w:p w14:paraId="0F6970C5" w14:textId="77777777" w:rsidR="00A757D8" w:rsidRDefault="00CF305A" w:rsidP="00CF305A">
      <w:pPr>
        <w:jc w:val="center"/>
        <w:rPr>
          <w:b/>
        </w:rPr>
      </w:pPr>
      <w:r>
        <w:rPr>
          <w:b/>
        </w:rPr>
        <w:lastRenderedPageBreak/>
        <w:t>Table of Contents</w:t>
      </w:r>
    </w:p>
    <w:p w14:paraId="5B17EAB0" w14:textId="77777777" w:rsidR="00CF305A" w:rsidRPr="00CF305A" w:rsidRDefault="00CF305A" w:rsidP="00CF305A">
      <w:pPr>
        <w:jc w:val="center"/>
      </w:pPr>
    </w:p>
    <w:p w14:paraId="3F9359D3" w14:textId="77777777" w:rsidR="00CF305A" w:rsidRPr="00CF305A" w:rsidRDefault="00CF305A" w:rsidP="00CF305A">
      <w:pPr>
        <w:jc w:val="right"/>
      </w:pPr>
      <w:r w:rsidRPr="00CF305A">
        <w:t>Pages</w:t>
      </w:r>
    </w:p>
    <w:p w14:paraId="12E9BF1C" w14:textId="77777777" w:rsidR="00A757D8" w:rsidRPr="00CF305A" w:rsidRDefault="00A757D8" w:rsidP="00EB5479"/>
    <w:p w14:paraId="78D33418" w14:textId="56232B79" w:rsidR="007B5A46" w:rsidRDefault="00F00F0C">
      <w:pPr>
        <w:pStyle w:val="TOC1"/>
        <w:rPr>
          <w:rFonts w:asciiTheme="minorHAnsi" w:eastAsiaTheme="minorEastAsia" w:hAnsiTheme="minorHAnsi" w:cstheme="minorBidi"/>
          <w:noProof/>
          <w:snapToGrid/>
          <w:kern w:val="2"/>
          <w:sz w:val="24"/>
          <w:szCs w:val="24"/>
          <w:lang w:eastAsia="en-GB"/>
          <w14:ligatures w14:val="standardContextual"/>
        </w:rPr>
      </w:pPr>
      <w:r>
        <w:rPr>
          <w:b/>
          <w:caps/>
          <w:smallCaps/>
          <w:sz w:val="22"/>
        </w:rPr>
        <w:fldChar w:fldCharType="begin"/>
      </w:r>
      <w:r>
        <w:rPr>
          <w:b/>
          <w:caps/>
          <w:smallCaps/>
          <w:sz w:val="22"/>
        </w:rPr>
        <w:instrText xml:space="preserve"> TOC \o "1-3" </w:instrText>
      </w:r>
      <w:r>
        <w:rPr>
          <w:b/>
          <w:caps/>
          <w:smallCaps/>
          <w:sz w:val="22"/>
        </w:rPr>
        <w:fldChar w:fldCharType="separate"/>
      </w:r>
      <w:r w:rsidR="007B5A46">
        <w:rPr>
          <w:noProof/>
        </w:rPr>
        <w:t>1</w:t>
      </w:r>
      <w:r w:rsidR="007B5A46">
        <w:rPr>
          <w:rFonts w:asciiTheme="minorHAnsi" w:eastAsiaTheme="minorEastAsia" w:hAnsiTheme="minorHAnsi" w:cstheme="minorBidi"/>
          <w:noProof/>
          <w:snapToGrid/>
          <w:kern w:val="2"/>
          <w:sz w:val="24"/>
          <w:szCs w:val="24"/>
          <w:lang w:eastAsia="en-GB"/>
          <w14:ligatures w14:val="standardContextual"/>
        </w:rPr>
        <w:tab/>
      </w:r>
      <w:r w:rsidR="007B5A46">
        <w:rPr>
          <w:noProof/>
        </w:rPr>
        <w:t>Introduction</w:t>
      </w:r>
      <w:r w:rsidR="007B5A46">
        <w:rPr>
          <w:noProof/>
        </w:rPr>
        <w:tab/>
      </w:r>
      <w:r w:rsidR="007B5A46">
        <w:rPr>
          <w:noProof/>
        </w:rPr>
        <w:fldChar w:fldCharType="begin"/>
      </w:r>
      <w:r w:rsidR="007B5A46">
        <w:rPr>
          <w:noProof/>
        </w:rPr>
        <w:instrText xml:space="preserve"> PAGEREF _Toc189647753 \h </w:instrText>
      </w:r>
      <w:r w:rsidR="007B5A46">
        <w:rPr>
          <w:noProof/>
        </w:rPr>
      </w:r>
      <w:r w:rsidR="007B5A46">
        <w:rPr>
          <w:noProof/>
        </w:rPr>
        <w:fldChar w:fldCharType="separate"/>
      </w:r>
      <w:r w:rsidR="007B5A46">
        <w:rPr>
          <w:noProof/>
        </w:rPr>
        <w:t>1</w:t>
      </w:r>
      <w:r w:rsidR="007B5A46">
        <w:rPr>
          <w:noProof/>
        </w:rPr>
        <w:fldChar w:fldCharType="end"/>
      </w:r>
    </w:p>
    <w:p w14:paraId="59827281" w14:textId="0EA6A05F"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1.1</w:t>
      </w:r>
      <w:r>
        <w:rPr>
          <w:rFonts w:asciiTheme="minorHAnsi" w:eastAsiaTheme="minorEastAsia" w:hAnsiTheme="minorHAnsi" w:cstheme="minorBidi"/>
          <w:noProof/>
          <w:snapToGrid/>
          <w:kern w:val="2"/>
          <w:sz w:val="24"/>
          <w:szCs w:val="24"/>
          <w:lang w:eastAsia="en-GB"/>
          <w14:ligatures w14:val="standardContextual"/>
        </w:rPr>
        <w:tab/>
      </w:r>
      <w:r>
        <w:rPr>
          <w:noProof/>
        </w:rPr>
        <w:t>Change Control History</w:t>
      </w:r>
      <w:r>
        <w:rPr>
          <w:noProof/>
        </w:rPr>
        <w:tab/>
      </w:r>
      <w:r>
        <w:rPr>
          <w:noProof/>
        </w:rPr>
        <w:fldChar w:fldCharType="begin"/>
      </w:r>
      <w:r>
        <w:rPr>
          <w:noProof/>
        </w:rPr>
        <w:instrText xml:space="preserve"> PAGEREF _Toc189647754 \h </w:instrText>
      </w:r>
      <w:r>
        <w:rPr>
          <w:noProof/>
        </w:rPr>
      </w:r>
      <w:r>
        <w:rPr>
          <w:noProof/>
        </w:rPr>
        <w:fldChar w:fldCharType="separate"/>
      </w:r>
      <w:r>
        <w:rPr>
          <w:noProof/>
        </w:rPr>
        <w:t>1</w:t>
      </w:r>
      <w:r>
        <w:rPr>
          <w:noProof/>
        </w:rPr>
        <w:fldChar w:fldCharType="end"/>
      </w:r>
    </w:p>
    <w:p w14:paraId="7C6FAD61" w14:textId="7F73D908"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1.2</w:t>
      </w:r>
      <w:r>
        <w:rPr>
          <w:rFonts w:asciiTheme="minorHAnsi" w:eastAsiaTheme="minorEastAsia" w:hAnsiTheme="minorHAnsi" w:cstheme="minorBidi"/>
          <w:noProof/>
          <w:snapToGrid/>
          <w:kern w:val="2"/>
          <w:sz w:val="24"/>
          <w:szCs w:val="24"/>
          <w:lang w:eastAsia="en-GB"/>
          <w14:ligatures w14:val="standardContextual"/>
        </w:rPr>
        <w:tab/>
      </w:r>
      <w:r>
        <w:rPr>
          <w:noProof/>
        </w:rPr>
        <w:t>Introduction</w:t>
      </w:r>
      <w:r>
        <w:rPr>
          <w:noProof/>
        </w:rPr>
        <w:tab/>
      </w:r>
      <w:r>
        <w:rPr>
          <w:noProof/>
        </w:rPr>
        <w:fldChar w:fldCharType="begin"/>
      </w:r>
      <w:r>
        <w:rPr>
          <w:noProof/>
        </w:rPr>
        <w:instrText xml:space="preserve"> PAGEREF _Toc189647755 \h </w:instrText>
      </w:r>
      <w:r>
        <w:rPr>
          <w:noProof/>
        </w:rPr>
      </w:r>
      <w:r>
        <w:rPr>
          <w:noProof/>
        </w:rPr>
        <w:fldChar w:fldCharType="separate"/>
      </w:r>
      <w:r>
        <w:rPr>
          <w:noProof/>
        </w:rPr>
        <w:t>1</w:t>
      </w:r>
      <w:r>
        <w:rPr>
          <w:noProof/>
        </w:rPr>
        <w:fldChar w:fldCharType="end"/>
      </w:r>
    </w:p>
    <w:p w14:paraId="635B5F5E" w14:textId="21292544"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1.3</w:t>
      </w:r>
      <w:r>
        <w:rPr>
          <w:rFonts w:asciiTheme="minorHAnsi" w:eastAsiaTheme="minorEastAsia" w:hAnsiTheme="minorHAnsi" w:cstheme="minorBidi"/>
          <w:noProof/>
          <w:snapToGrid/>
          <w:kern w:val="2"/>
          <w:sz w:val="24"/>
          <w:szCs w:val="24"/>
          <w:lang w:eastAsia="en-GB"/>
          <w14:ligatures w14:val="standardContextual"/>
        </w:rPr>
        <w:tab/>
      </w:r>
      <w:r>
        <w:rPr>
          <w:noProof/>
        </w:rPr>
        <w:t>Acknowledgements</w:t>
      </w:r>
      <w:r>
        <w:rPr>
          <w:noProof/>
        </w:rPr>
        <w:tab/>
      </w:r>
      <w:r>
        <w:rPr>
          <w:noProof/>
        </w:rPr>
        <w:fldChar w:fldCharType="begin"/>
      </w:r>
      <w:r>
        <w:rPr>
          <w:noProof/>
        </w:rPr>
        <w:instrText xml:space="preserve"> PAGEREF _Toc189647756 \h </w:instrText>
      </w:r>
      <w:r>
        <w:rPr>
          <w:noProof/>
        </w:rPr>
      </w:r>
      <w:r>
        <w:rPr>
          <w:noProof/>
        </w:rPr>
        <w:fldChar w:fldCharType="separate"/>
      </w:r>
      <w:r>
        <w:rPr>
          <w:noProof/>
        </w:rPr>
        <w:t>1</w:t>
      </w:r>
      <w:r>
        <w:rPr>
          <w:noProof/>
        </w:rPr>
        <w:fldChar w:fldCharType="end"/>
      </w:r>
    </w:p>
    <w:p w14:paraId="4366802D" w14:textId="2A4BEF9F"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1.4</w:t>
      </w:r>
      <w:r>
        <w:rPr>
          <w:rFonts w:asciiTheme="minorHAnsi" w:eastAsiaTheme="minorEastAsia" w:hAnsiTheme="minorHAnsi" w:cstheme="minorBidi"/>
          <w:noProof/>
          <w:snapToGrid/>
          <w:kern w:val="2"/>
          <w:sz w:val="24"/>
          <w:szCs w:val="24"/>
          <w:lang w:eastAsia="en-GB"/>
          <w14:ligatures w14:val="standardContextual"/>
        </w:rPr>
        <w:tab/>
      </w:r>
      <w:r>
        <w:rPr>
          <w:noProof/>
        </w:rPr>
        <w:t>Acronyms and Terms</w:t>
      </w:r>
      <w:r>
        <w:rPr>
          <w:noProof/>
        </w:rPr>
        <w:tab/>
      </w:r>
      <w:r>
        <w:rPr>
          <w:noProof/>
        </w:rPr>
        <w:fldChar w:fldCharType="begin"/>
      </w:r>
      <w:r>
        <w:rPr>
          <w:noProof/>
        </w:rPr>
        <w:instrText xml:space="preserve"> PAGEREF _Toc189647757 \h </w:instrText>
      </w:r>
      <w:r>
        <w:rPr>
          <w:noProof/>
        </w:rPr>
      </w:r>
      <w:r>
        <w:rPr>
          <w:noProof/>
        </w:rPr>
        <w:fldChar w:fldCharType="separate"/>
      </w:r>
      <w:r>
        <w:rPr>
          <w:noProof/>
        </w:rPr>
        <w:t>1</w:t>
      </w:r>
      <w:r>
        <w:rPr>
          <w:noProof/>
        </w:rPr>
        <w:fldChar w:fldCharType="end"/>
      </w:r>
    </w:p>
    <w:p w14:paraId="4E500ED2" w14:textId="3A720CD9"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1.5</w:t>
      </w:r>
      <w:r>
        <w:rPr>
          <w:rFonts w:asciiTheme="minorHAnsi" w:eastAsiaTheme="minorEastAsia" w:hAnsiTheme="minorHAnsi" w:cstheme="minorBidi"/>
          <w:noProof/>
          <w:snapToGrid/>
          <w:kern w:val="2"/>
          <w:sz w:val="24"/>
          <w:szCs w:val="24"/>
          <w:lang w:eastAsia="en-GB"/>
          <w14:ligatures w14:val="standardContextual"/>
        </w:rPr>
        <w:tab/>
      </w:r>
      <w:r>
        <w:rPr>
          <w:noProof/>
        </w:rPr>
        <w:t>References</w:t>
      </w:r>
      <w:r>
        <w:rPr>
          <w:noProof/>
        </w:rPr>
        <w:tab/>
      </w:r>
      <w:r>
        <w:rPr>
          <w:noProof/>
        </w:rPr>
        <w:fldChar w:fldCharType="begin"/>
      </w:r>
      <w:r>
        <w:rPr>
          <w:noProof/>
        </w:rPr>
        <w:instrText xml:space="preserve"> PAGEREF _Toc189647758 \h </w:instrText>
      </w:r>
      <w:r>
        <w:rPr>
          <w:noProof/>
        </w:rPr>
      </w:r>
      <w:r>
        <w:rPr>
          <w:noProof/>
        </w:rPr>
        <w:fldChar w:fldCharType="separate"/>
      </w:r>
      <w:r>
        <w:rPr>
          <w:noProof/>
        </w:rPr>
        <w:t>1</w:t>
      </w:r>
      <w:r>
        <w:rPr>
          <w:noProof/>
        </w:rPr>
        <w:fldChar w:fldCharType="end"/>
      </w:r>
    </w:p>
    <w:p w14:paraId="70556B46" w14:textId="4F14E20C"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1.6</w:t>
      </w:r>
      <w:r>
        <w:rPr>
          <w:rFonts w:asciiTheme="minorHAnsi" w:eastAsiaTheme="minorEastAsia" w:hAnsiTheme="minorHAnsi" w:cstheme="minorBidi"/>
          <w:noProof/>
          <w:snapToGrid/>
          <w:kern w:val="2"/>
          <w:sz w:val="24"/>
          <w:szCs w:val="24"/>
          <w:lang w:eastAsia="en-GB"/>
          <w14:ligatures w14:val="standardContextual"/>
        </w:rPr>
        <w:tab/>
      </w:r>
      <w:r>
        <w:rPr>
          <w:noProof/>
        </w:rPr>
        <w:t>Preface to Edition 1.9.0</w:t>
      </w:r>
      <w:r>
        <w:rPr>
          <w:noProof/>
        </w:rPr>
        <w:tab/>
      </w:r>
      <w:r>
        <w:rPr>
          <w:noProof/>
        </w:rPr>
        <w:fldChar w:fldCharType="begin"/>
      </w:r>
      <w:r>
        <w:rPr>
          <w:noProof/>
        </w:rPr>
        <w:instrText xml:space="preserve"> PAGEREF _Toc189647759 \h </w:instrText>
      </w:r>
      <w:r>
        <w:rPr>
          <w:noProof/>
        </w:rPr>
      </w:r>
      <w:r>
        <w:rPr>
          <w:noProof/>
        </w:rPr>
        <w:fldChar w:fldCharType="separate"/>
      </w:r>
      <w:r>
        <w:rPr>
          <w:noProof/>
        </w:rPr>
        <w:t>2</w:t>
      </w:r>
      <w:r>
        <w:rPr>
          <w:noProof/>
        </w:rPr>
        <w:fldChar w:fldCharType="end"/>
      </w:r>
    </w:p>
    <w:p w14:paraId="1801463B" w14:textId="5470E794"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1.7</w:t>
      </w:r>
      <w:r>
        <w:rPr>
          <w:rFonts w:asciiTheme="minorHAnsi" w:eastAsiaTheme="minorEastAsia" w:hAnsiTheme="minorHAnsi" w:cstheme="minorBidi"/>
          <w:noProof/>
          <w:snapToGrid/>
          <w:kern w:val="2"/>
          <w:sz w:val="24"/>
          <w:szCs w:val="24"/>
          <w:lang w:eastAsia="en-GB"/>
          <w14:ligatures w14:val="standardContextual"/>
        </w:rPr>
        <w:tab/>
      </w:r>
      <w:r>
        <w:rPr>
          <w:noProof/>
        </w:rPr>
        <w:t>Key Documents Organizations and Relationships</w:t>
      </w:r>
      <w:r>
        <w:rPr>
          <w:noProof/>
        </w:rPr>
        <w:tab/>
      </w:r>
      <w:r>
        <w:rPr>
          <w:noProof/>
        </w:rPr>
        <w:fldChar w:fldCharType="begin"/>
      </w:r>
      <w:r>
        <w:rPr>
          <w:noProof/>
        </w:rPr>
        <w:instrText xml:space="preserve"> PAGEREF _Toc189647760 \h </w:instrText>
      </w:r>
      <w:r>
        <w:rPr>
          <w:noProof/>
        </w:rPr>
      </w:r>
      <w:r>
        <w:rPr>
          <w:noProof/>
        </w:rPr>
        <w:fldChar w:fldCharType="separate"/>
      </w:r>
      <w:r>
        <w:rPr>
          <w:noProof/>
        </w:rPr>
        <w:t>2</w:t>
      </w:r>
      <w:r>
        <w:rPr>
          <w:noProof/>
        </w:rPr>
        <w:fldChar w:fldCharType="end"/>
      </w:r>
    </w:p>
    <w:p w14:paraId="03F00B32" w14:textId="2D7D3C3E"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1.8</w:t>
      </w:r>
      <w:r>
        <w:rPr>
          <w:rFonts w:asciiTheme="minorHAnsi" w:eastAsiaTheme="minorEastAsia" w:hAnsiTheme="minorHAnsi" w:cstheme="minorBidi"/>
          <w:noProof/>
          <w:snapToGrid/>
          <w:kern w:val="2"/>
          <w:sz w:val="24"/>
          <w:szCs w:val="24"/>
          <w:lang w:eastAsia="en-GB"/>
          <w14:ligatures w14:val="standardContextual"/>
        </w:rPr>
        <w:tab/>
      </w:r>
      <w:r>
        <w:rPr>
          <w:noProof/>
        </w:rPr>
        <w:t>Structure of the Instruction Manual</w:t>
      </w:r>
      <w:r>
        <w:rPr>
          <w:noProof/>
        </w:rPr>
        <w:tab/>
      </w:r>
      <w:r>
        <w:rPr>
          <w:noProof/>
        </w:rPr>
        <w:fldChar w:fldCharType="begin"/>
      </w:r>
      <w:r>
        <w:rPr>
          <w:noProof/>
        </w:rPr>
        <w:instrText xml:space="preserve"> PAGEREF _Toc189647761 \h </w:instrText>
      </w:r>
      <w:r>
        <w:rPr>
          <w:noProof/>
        </w:rPr>
      </w:r>
      <w:r>
        <w:rPr>
          <w:noProof/>
        </w:rPr>
        <w:fldChar w:fldCharType="separate"/>
      </w:r>
      <w:r>
        <w:rPr>
          <w:noProof/>
        </w:rPr>
        <w:t>4</w:t>
      </w:r>
      <w:r>
        <w:rPr>
          <w:noProof/>
        </w:rPr>
        <w:fldChar w:fldCharType="end"/>
      </w:r>
    </w:p>
    <w:p w14:paraId="2AEA34C3" w14:textId="7A127134"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1.9</w:t>
      </w:r>
      <w:r>
        <w:rPr>
          <w:rFonts w:asciiTheme="minorHAnsi" w:eastAsiaTheme="minorEastAsia" w:hAnsiTheme="minorHAnsi" w:cstheme="minorBidi"/>
          <w:noProof/>
          <w:snapToGrid/>
          <w:kern w:val="2"/>
          <w:sz w:val="24"/>
          <w:szCs w:val="24"/>
          <w:lang w:eastAsia="en-GB"/>
          <w14:ligatures w14:val="standardContextual"/>
        </w:rPr>
        <w:tab/>
      </w:r>
      <w:r>
        <w:rPr>
          <w:noProof/>
        </w:rPr>
        <w:t>Organization and Coverage of the TDS</w:t>
      </w:r>
      <w:r>
        <w:rPr>
          <w:noProof/>
        </w:rPr>
        <w:tab/>
      </w:r>
      <w:r>
        <w:rPr>
          <w:noProof/>
        </w:rPr>
        <w:fldChar w:fldCharType="begin"/>
      </w:r>
      <w:r>
        <w:rPr>
          <w:noProof/>
        </w:rPr>
        <w:instrText xml:space="preserve"> PAGEREF _Toc189647762 \h </w:instrText>
      </w:r>
      <w:r>
        <w:rPr>
          <w:noProof/>
        </w:rPr>
      </w:r>
      <w:r>
        <w:rPr>
          <w:noProof/>
        </w:rPr>
        <w:fldChar w:fldCharType="separate"/>
      </w:r>
      <w:r>
        <w:rPr>
          <w:noProof/>
        </w:rPr>
        <w:t>5</w:t>
      </w:r>
      <w:r>
        <w:rPr>
          <w:noProof/>
        </w:rPr>
        <w:fldChar w:fldCharType="end"/>
      </w:r>
    </w:p>
    <w:p w14:paraId="75F6EE22" w14:textId="1A865E3D"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1.10</w:t>
      </w:r>
      <w:r>
        <w:rPr>
          <w:rFonts w:asciiTheme="minorHAnsi" w:eastAsiaTheme="minorEastAsia" w:hAnsiTheme="minorHAnsi" w:cstheme="minorBidi"/>
          <w:noProof/>
          <w:snapToGrid/>
          <w:kern w:val="2"/>
          <w:sz w:val="24"/>
          <w:szCs w:val="24"/>
          <w:lang w:eastAsia="en-GB"/>
          <w14:ligatures w14:val="standardContextual"/>
        </w:rPr>
        <w:tab/>
      </w:r>
      <w:r>
        <w:rPr>
          <w:noProof/>
        </w:rPr>
        <w:t>Required Test Items and Use of the TDS</w:t>
      </w:r>
      <w:r>
        <w:rPr>
          <w:noProof/>
        </w:rPr>
        <w:tab/>
      </w:r>
      <w:r>
        <w:rPr>
          <w:noProof/>
        </w:rPr>
        <w:fldChar w:fldCharType="begin"/>
      </w:r>
      <w:r>
        <w:rPr>
          <w:noProof/>
        </w:rPr>
        <w:instrText xml:space="preserve"> PAGEREF _Toc189647763 \h </w:instrText>
      </w:r>
      <w:r>
        <w:rPr>
          <w:noProof/>
        </w:rPr>
      </w:r>
      <w:r>
        <w:rPr>
          <w:noProof/>
        </w:rPr>
        <w:fldChar w:fldCharType="separate"/>
      </w:r>
      <w:r>
        <w:rPr>
          <w:noProof/>
        </w:rPr>
        <w:t>7</w:t>
      </w:r>
      <w:r>
        <w:rPr>
          <w:noProof/>
        </w:rPr>
        <w:fldChar w:fldCharType="end"/>
      </w:r>
    </w:p>
    <w:p w14:paraId="1D1A91A1" w14:textId="25A01467"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1.11</w:t>
      </w:r>
      <w:r>
        <w:rPr>
          <w:rFonts w:asciiTheme="minorHAnsi" w:eastAsiaTheme="minorEastAsia" w:hAnsiTheme="minorHAnsi" w:cstheme="minorBidi"/>
          <w:noProof/>
          <w:snapToGrid/>
          <w:kern w:val="2"/>
          <w:sz w:val="24"/>
          <w:szCs w:val="24"/>
          <w:lang w:eastAsia="en-GB"/>
          <w14:ligatures w14:val="standardContextual"/>
        </w:rPr>
        <w:tab/>
      </w:r>
      <w:r>
        <w:rPr>
          <w:noProof/>
        </w:rPr>
        <w:t>Testing of SECOM requirements</w:t>
      </w:r>
      <w:r>
        <w:rPr>
          <w:noProof/>
        </w:rPr>
        <w:tab/>
      </w:r>
      <w:r>
        <w:rPr>
          <w:noProof/>
        </w:rPr>
        <w:fldChar w:fldCharType="begin"/>
      </w:r>
      <w:r>
        <w:rPr>
          <w:noProof/>
        </w:rPr>
        <w:instrText xml:space="preserve"> PAGEREF _Toc189647764 \h </w:instrText>
      </w:r>
      <w:r>
        <w:rPr>
          <w:noProof/>
        </w:rPr>
      </w:r>
      <w:r>
        <w:rPr>
          <w:noProof/>
        </w:rPr>
        <w:fldChar w:fldCharType="separate"/>
      </w:r>
      <w:r>
        <w:rPr>
          <w:noProof/>
        </w:rPr>
        <w:t>7</w:t>
      </w:r>
      <w:r>
        <w:rPr>
          <w:noProof/>
        </w:rPr>
        <w:fldChar w:fldCharType="end"/>
      </w:r>
    </w:p>
    <w:p w14:paraId="1F5189F5" w14:textId="2C062C4B"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Pr>
          <w:noProof/>
        </w:rPr>
        <w:t>2</w:t>
      </w:r>
      <w:r>
        <w:rPr>
          <w:rFonts w:asciiTheme="minorHAnsi" w:eastAsiaTheme="minorEastAsia" w:hAnsiTheme="minorHAnsi" w:cstheme="minorBidi"/>
          <w:noProof/>
          <w:snapToGrid/>
          <w:kern w:val="2"/>
          <w:sz w:val="24"/>
          <w:szCs w:val="24"/>
          <w:lang w:eastAsia="en-GB"/>
          <w14:ligatures w14:val="standardContextual"/>
        </w:rPr>
        <w:tab/>
      </w:r>
      <w:r>
        <w:rPr>
          <w:noProof/>
        </w:rPr>
        <w:t>Dataset Loading and Updating</w:t>
      </w:r>
      <w:r>
        <w:rPr>
          <w:noProof/>
        </w:rPr>
        <w:tab/>
      </w:r>
      <w:r>
        <w:rPr>
          <w:noProof/>
        </w:rPr>
        <w:fldChar w:fldCharType="begin"/>
      </w:r>
      <w:r>
        <w:rPr>
          <w:noProof/>
        </w:rPr>
        <w:instrText xml:space="preserve"> PAGEREF _Toc189647765 \h </w:instrText>
      </w:r>
      <w:r>
        <w:rPr>
          <w:noProof/>
        </w:rPr>
      </w:r>
      <w:r>
        <w:rPr>
          <w:noProof/>
        </w:rPr>
        <w:fldChar w:fldCharType="separate"/>
      </w:r>
      <w:r>
        <w:rPr>
          <w:noProof/>
        </w:rPr>
        <w:t>8</w:t>
      </w:r>
      <w:r>
        <w:rPr>
          <w:noProof/>
        </w:rPr>
        <w:fldChar w:fldCharType="end"/>
      </w:r>
    </w:p>
    <w:p w14:paraId="162645E3" w14:textId="1513F123"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2.1</w:t>
      </w:r>
      <w:r>
        <w:rPr>
          <w:rFonts w:asciiTheme="minorHAnsi" w:eastAsiaTheme="minorEastAsia" w:hAnsiTheme="minorHAnsi" w:cstheme="minorBidi"/>
          <w:noProof/>
          <w:snapToGrid/>
          <w:kern w:val="2"/>
          <w:sz w:val="24"/>
          <w:szCs w:val="24"/>
          <w:lang w:eastAsia="en-GB"/>
          <w14:ligatures w14:val="standardContextual"/>
        </w:rPr>
        <w:tab/>
      </w:r>
      <w:r>
        <w:rPr>
          <w:noProof/>
        </w:rPr>
        <w:t>Catalogue Loading and System Initialisation.</w:t>
      </w:r>
      <w:r>
        <w:rPr>
          <w:noProof/>
        </w:rPr>
        <w:tab/>
      </w:r>
      <w:r>
        <w:rPr>
          <w:noProof/>
        </w:rPr>
        <w:fldChar w:fldCharType="begin"/>
      </w:r>
      <w:r>
        <w:rPr>
          <w:noProof/>
        </w:rPr>
        <w:instrText xml:space="preserve"> PAGEREF _Toc189647766 \h </w:instrText>
      </w:r>
      <w:r>
        <w:rPr>
          <w:noProof/>
        </w:rPr>
      </w:r>
      <w:r>
        <w:rPr>
          <w:noProof/>
        </w:rPr>
        <w:fldChar w:fldCharType="separate"/>
      </w:r>
      <w:r>
        <w:rPr>
          <w:noProof/>
        </w:rPr>
        <w:t>8</w:t>
      </w:r>
      <w:r>
        <w:rPr>
          <w:noProof/>
        </w:rPr>
        <w:fldChar w:fldCharType="end"/>
      </w:r>
    </w:p>
    <w:p w14:paraId="5553CCB0" w14:textId="6BCDD630"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2.1.1</w:t>
      </w:r>
      <w:r>
        <w:rPr>
          <w:rFonts w:asciiTheme="minorHAnsi" w:eastAsiaTheme="minorEastAsia" w:hAnsiTheme="minorHAnsi" w:cstheme="minorBidi"/>
          <w:noProof/>
          <w:snapToGrid/>
          <w:kern w:val="2"/>
          <w:sz w:val="24"/>
          <w:szCs w:val="24"/>
          <w:lang w:eastAsia="en-GB"/>
          <w14:ligatures w14:val="standardContextual"/>
        </w:rPr>
        <w:tab/>
      </w:r>
      <w:r>
        <w:rPr>
          <w:noProof/>
        </w:rPr>
        <w:t>Initial Catalogues</w:t>
      </w:r>
      <w:r>
        <w:rPr>
          <w:noProof/>
        </w:rPr>
        <w:tab/>
      </w:r>
      <w:r>
        <w:rPr>
          <w:noProof/>
        </w:rPr>
        <w:fldChar w:fldCharType="begin"/>
      </w:r>
      <w:r>
        <w:rPr>
          <w:noProof/>
        </w:rPr>
        <w:instrText xml:space="preserve"> PAGEREF _Toc189647767 \h </w:instrText>
      </w:r>
      <w:r>
        <w:rPr>
          <w:noProof/>
        </w:rPr>
      </w:r>
      <w:r>
        <w:rPr>
          <w:noProof/>
        </w:rPr>
        <w:fldChar w:fldCharType="separate"/>
      </w:r>
      <w:r>
        <w:rPr>
          <w:noProof/>
        </w:rPr>
        <w:t>8</w:t>
      </w:r>
      <w:r>
        <w:rPr>
          <w:noProof/>
        </w:rPr>
        <w:fldChar w:fldCharType="end"/>
      </w:r>
    </w:p>
    <w:p w14:paraId="0AE050C3" w14:textId="4688A58B"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2.1.2</w:t>
      </w:r>
      <w:r>
        <w:rPr>
          <w:rFonts w:asciiTheme="minorHAnsi" w:eastAsiaTheme="minorEastAsia" w:hAnsiTheme="minorHAnsi" w:cstheme="minorBidi"/>
          <w:noProof/>
          <w:snapToGrid/>
          <w:kern w:val="2"/>
          <w:sz w:val="24"/>
          <w:szCs w:val="24"/>
          <w:lang w:eastAsia="en-GB"/>
          <w14:ligatures w14:val="standardContextual"/>
        </w:rPr>
        <w:tab/>
      </w:r>
      <w:r>
        <w:rPr>
          <w:noProof/>
        </w:rPr>
        <w:t>Load Invalid Feature Catalogue</w:t>
      </w:r>
      <w:r>
        <w:rPr>
          <w:noProof/>
        </w:rPr>
        <w:tab/>
      </w:r>
      <w:r>
        <w:rPr>
          <w:noProof/>
        </w:rPr>
        <w:fldChar w:fldCharType="begin"/>
      </w:r>
      <w:r>
        <w:rPr>
          <w:noProof/>
        </w:rPr>
        <w:instrText xml:space="preserve"> PAGEREF _Toc189647768 \h </w:instrText>
      </w:r>
      <w:r>
        <w:rPr>
          <w:noProof/>
        </w:rPr>
      </w:r>
      <w:r>
        <w:rPr>
          <w:noProof/>
        </w:rPr>
        <w:fldChar w:fldCharType="separate"/>
      </w:r>
      <w:r>
        <w:rPr>
          <w:noProof/>
        </w:rPr>
        <w:t>8</w:t>
      </w:r>
      <w:r>
        <w:rPr>
          <w:noProof/>
        </w:rPr>
        <w:fldChar w:fldCharType="end"/>
      </w:r>
    </w:p>
    <w:p w14:paraId="5A86EDA1" w14:textId="0B5D723E"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2.1.3</w:t>
      </w:r>
      <w:r>
        <w:rPr>
          <w:rFonts w:asciiTheme="minorHAnsi" w:eastAsiaTheme="minorEastAsia" w:hAnsiTheme="minorHAnsi" w:cstheme="minorBidi"/>
          <w:noProof/>
          <w:snapToGrid/>
          <w:kern w:val="2"/>
          <w:sz w:val="24"/>
          <w:szCs w:val="24"/>
          <w:lang w:eastAsia="en-GB"/>
          <w14:ligatures w14:val="standardContextual"/>
        </w:rPr>
        <w:tab/>
      </w:r>
      <w:r>
        <w:rPr>
          <w:noProof/>
        </w:rPr>
        <w:t>Load Invalid portrayal Catalogue</w:t>
      </w:r>
      <w:r>
        <w:rPr>
          <w:noProof/>
        </w:rPr>
        <w:tab/>
      </w:r>
      <w:r>
        <w:rPr>
          <w:noProof/>
        </w:rPr>
        <w:fldChar w:fldCharType="begin"/>
      </w:r>
      <w:r>
        <w:rPr>
          <w:noProof/>
        </w:rPr>
        <w:instrText xml:space="preserve"> PAGEREF _Toc189647769 \h </w:instrText>
      </w:r>
      <w:r>
        <w:rPr>
          <w:noProof/>
        </w:rPr>
      </w:r>
      <w:r>
        <w:rPr>
          <w:noProof/>
        </w:rPr>
        <w:fldChar w:fldCharType="separate"/>
      </w:r>
      <w:r>
        <w:rPr>
          <w:noProof/>
        </w:rPr>
        <w:t>9</w:t>
      </w:r>
      <w:r>
        <w:rPr>
          <w:noProof/>
        </w:rPr>
        <w:fldChar w:fldCharType="end"/>
      </w:r>
    </w:p>
    <w:p w14:paraId="05571A73" w14:textId="5F5A5C76"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2.1.4</w:t>
      </w:r>
      <w:r>
        <w:rPr>
          <w:rFonts w:asciiTheme="minorHAnsi" w:eastAsiaTheme="minorEastAsia" w:hAnsiTheme="minorHAnsi" w:cstheme="minorBidi"/>
          <w:noProof/>
          <w:snapToGrid/>
          <w:kern w:val="2"/>
          <w:sz w:val="24"/>
          <w:szCs w:val="24"/>
          <w:lang w:eastAsia="en-GB"/>
          <w14:ligatures w14:val="standardContextual"/>
        </w:rPr>
        <w:tab/>
      </w:r>
      <w:r>
        <w:rPr>
          <w:noProof/>
        </w:rPr>
        <w:t>Out of Sequence Catalogues</w:t>
      </w:r>
      <w:r>
        <w:rPr>
          <w:noProof/>
        </w:rPr>
        <w:tab/>
      </w:r>
      <w:r>
        <w:rPr>
          <w:noProof/>
        </w:rPr>
        <w:fldChar w:fldCharType="begin"/>
      </w:r>
      <w:r>
        <w:rPr>
          <w:noProof/>
        </w:rPr>
        <w:instrText xml:space="preserve"> PAGEREF _Toc189647770 \h </w:instrText>
      </w:r>
      <w:r>
        <w:rPr>
          <w:noProof/>
        </w:rPr>
      </w:r>
      <w:r>
        <w:rPr>
          <w:noProof/>
        </w:rPr>
        <w:fldChar w:fldCharType="separate"/>
      </w:r>
      <w:r>
        <w:rPr>
          <w:noProof/>
        </w:rPr>
        <w:t>9</w:t>
      </w:r>
      <w:r>
        <w:rPr>
          <w:noProof/>
        </w:rPr>
        <w:fldChar w:fldCharType="end"/>
      </w:r>
    </w:p>
    <w:p w14:paraId="799E62E6" w14:textId="03A888ED"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2.1.5</w:t>
      </w:r>
      <w:r>
        <w:rPr>
          <w:rFonts w:asciiTheme="minorHAnsi" w:eastAsiaTheme="minorEastAsia" w:hAnsiTheme="minorHAnsi" w:cstheme="minorBidi"/>
          <w:noProof/>
          <w:snapToGrid/>
          <w:kern w:val="2"/>
          <w:sz w:val="24"/>
          <w:szCs w:val="24"/>
          <w:lang w:eastAsia="en-GB"/>
          <w14:ligatures w14:val="standardContextual"/>
        </w:rPr>
        <w:tab/>
      </w:r>
      <w:r>
        <w:rPr>
          <w:noProof/>
        </w:rPr>
        <w:t>Load Valid Catalogue Update and Data</w:t>
      </w:r>
      <w:r>
        <w:rPr>
          <w:noProof/>
        </w:rPr>
        <w:tab/>
      </w:r>
      <w:r>
        <w:rPr>
          <w:noProof/>
        </w:rPr>
        <w:fldChar w:fldCharType="begin"/>
      </w:r>
      <w:r>
        <w:rPr>
          <w:noProof/>
        </w:rPr>
        <w:instrText xml:space="preserve"> PAGEREF _Toc189647771 \h </w:instrText>
      </w:r>
      <w:r>
        <w:rPr>
          <w:noProof/>
        </w:rPr>
      </w:r>
      <w:r>
        <w:rPr>
          <w:noProof/>
        </w:rPr>
        <w:fldChar w:fldCharType="separate"/>
      </w:r>
      <w:r>
        <w:rPr>
          <w:noProof/>
        </w:rPr>
        <w:t>10</w:t>
      </w:r>
      <w:r>
        <w:rPr>
          <w:noProof/>
        </w:rPr>
        <w:fldChar w:fldCharType="end"/>
      </w:r>
    </w:p>
    <w:p w14:paraId="4C450971" w14:textId="2B090602"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2.1.6</w:t>
      </w:r>
      <w:r>
        <w:rPr>
          <w:rFonts w:asciiTheme="minorHAnsi" w:eastAsiaTheme="minorEastAsia" w:hAnsiTheme="minorHAnsi" w:cstheme="minorBidi"/>
          <w:noProof/>
          <w:snapToGrid/>
          <w:kern w:val="2"/>
          <w:sz w:val="24"/>
          <w:szCs w:val="24"/>
          <w:lang w:eastAsia="en-GB"/>
          <w14:ligatures w14:val="standardContextual"/>
        </w:rPr>
        <w:tab/>
      </w:r>
      <w:r>
        <w:rPr>
          <w:noProof/>
        </w:rPr>
        <w:t>Multiple product portrayal</w:t>
      </w:r>
      <w:r>
        <w:rPr>
          <w:noProof/>
        </w:rPr>
        <w:tab/>
      </w:r>
      <w:r>
        <w:rPr>
          <w:noProof/>
        </w:rPr>
        <w:fldChar w:fldCharType="begin"/>
      </w:r>
      <w:r>
        <w:rPr>
          <w:noProof/>
        </w:rPr>
        <w:instrText xml:space="preserve"> PAGEREF _Toc189647772 \h </w:instrText>
      </w:r>
      <w:r>
        <w:rPr>
          <w:noProof/>
        </w:rPr>
      </w:r>
      <w:r>
        <w:rPr>
          <w:noProof/>
        </w:rPr>
        <w:fldChar w:fldCharType="separate"/>
      </w:r>
      <w:r>
        <w:rPr>
          <w:noProof/>
        </w:rPr>
        <w:t>10</w:t>
      </w:r>
      <w:r>
        <w:rPr>
          <w:noProof/>
        </w:rPr>
        <w:fldChar w:fldCharType="end"/>
      </w:r>
    </w:p>
    <w:p w14:paraId="0F87FF82" w14:textId="24E05021"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2.2</w:t>
      </w:r>
      <w:r>
        <w:rPr>
          <w:rFonts w:asciiTheme="minorHAnsi" w:eastAsiaTheme="minorEastAsia" w:hAnsiTheme="minorHAnsi" w:cstheme="minorBidi"/>
          <w:noProof/>
          <w:snapToGrid/>
          <w:kern w:val="2"/>
          <w:sz w:val="24"/>
          <w:szCs w:val="24"/>
          <w:lang w:eastAsia="en-GB"/>
          <w14:ligatures w14:val="standardContextual"/>
        </w:rPr>
        <w:tab/>
      </w:r>
      <w:r>
        <w:rPr>
          <w:noProof/>
        </w:rPr>
        <w:t>Dataset Loading</w:t>
      </w:r>
      <w:r>
        <w:rPr>
          <w:noProof/>
        </w:rPr>
        <w:tab/>
      </w:r>
      <w:r>
        <w:rPr>
          <w:noProof/>
        </w:rPr>
        <w:fldChar w:fldCharType="begin"/>
      </w:r>
      <w:r>
        <w:rPr>
          <w:noProof/>
        </w:rPr>
        <w:instrText xml:space="preserve"> PAGEREF _Toc189647773 \h </w:instrText>
      </w:r>
      <w:r>
        <w:rPr>
          <w:noProof/>
        </w:rPr>
      </w:r>
      <w:r>
        <w:rPr>
          <w:noProof/>
        </w:rPr>
        <w:fldChar w:fldCharType="separate"/>
      </w:r>
      <w:r>
        <w:rPr>
          <w:noProof/>
        </w:rPr>
        <w:t>12</w:t>
      </w:r>
      <w:r>
        <w:rPr>
          <w:noProof/>
        </w:rPr>
        <w:fldChar w:fldCharType="end"/>
      </w:r>
    </w:p>
    <w:p w14:paraId="6F61CE54" w14:textId="5F043F5F"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2.2.1</w:t>
      </w:r>
      <w:r>
        <w:rPr>
          <w:rFonts w:asciiTheme="minorHAnsi" w:eastAsiaTheme="minorEastAsia" w:hAnsiTheme="minorHAnsi" w:cstheme="minorBidi"/>
          <w:noProof/>
          <w:snapToGrid/>
          <w:kern w:val="2"/>
          <w:sz w:val="24"/>
          <w:szCs w:val="24"/>
          <w:lang w:eastAsia="en-GB"/>
          <w14:ligatures w14:val="standardContextual"/>
        </w:rPr>
        <w:tab/>
      </w:r>
      <w:r>
        <w:rPr>
          <w:noProof/>
        </w:rPr>
        <w:t>Preparation and Power Up</w:t>
      </w:r>
      <w:r>
        <w:rPr>
          <w:noProof/>
        </w:rPr>
        <w:tab/>
      </w:r>
      <w:r>
        <w:rPr>
          <w:noProof/>
        </w:rPr>
        <w:fldChar w:fldCharType="begin"/>
      </w:r>
      <w:r>
        <w:rPr>
          <w:noProof/>
        </w:rPr>
        <w:instrText xml:space="preserve"> PAGEREF _Toc189647774 \h </w:instrText>
      </w:r>
      <w:r>
        <w:rPr>
          <w:noProof/>
        </w:rPr>
      </w:r>
      <w:r>
        <w:rPr>
          <w:noProof/>
        </w:rPr>
        <w:fldChar w:fldCharType="separate"/>
      </w:r>
      <w:r>
        <w:rPr>
          <w:noProof/>
        </w:rPr>
        <w:t>12</w:t>
      </w:r>
      <w:r>
        <w:rPr>
          <w:noProof/>
        </w:rPr>
        <w:fldChar w:fldCharType="end"/>
      </w:r>
    </w:p>
    <w:p w14:paraId="16355DE3" w14:textId="42F17AD1"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2.2.2</w:t>
      </w:r>
      <w:r>
        <w:rPr>
          <w:rFonts w:asciiTheme="minorHAnsi" w:eastAsiaTheme="minorEastAsia" w:hAnsiTheme="minorHAnsi" w:cstheme="minorBidi"/>
          <w:noProof/>
          <w:snapToGrid/>
          <w:kern w:val="2"/>
          <w:sz w:val="24"/>
          <w:szCs w:val="24"/>
          <w:lang w:eastAsia="en-GB"/>
          <w14:ligatures w14:val="standardContextual"/>
        </w:rPr>
        <w:tab/>
      </w:r>
      <w:r>
        <w:rPr>
          <w:noProof/>
        </w:rPr>
        <w:t>Number and date in System Database</w:t>
      </w:r>
      <w:r>
        <w:rPr>
          <w:noProof/>
        </w:rPr>
        <w:tab/>
      </w:r>
      <w:r>
        <w:rPr>
          <w:noProof/>
        </w:rPr>
        <w:fldChar w:fldCharType="begin"/>
      </w:r>
      <w:r>
        <w:rPr>
          <w:noProof/>
        </w:rPr>
        <w:instrText xml:space="preserve"> PAGEREF _Toc189647775 \h </w:instrText>
      </w:r>
      <w:r>
        <w:rPr>
          <w:noProof/>
        </w:rPr>
      </w:r>
      <w:r>
        <w:rPr>
          <w:noProof/>
        </w:rPr>
        <w:fldChar w:fldCharType="separate"/>
      </w:r>
      <w:r>
        <w:rPr>
          <w:noProof/>
        </w:rPr>
        <w:t>16</w:t>
      </w:r>
      <w:r>
        <w:rPr>
          <w:noProof/>
        </w:rPr>
        <w:fldChar w:fldCharType="end"/>
      </w:r>
    </w:p>
    <w:p w14:paraId="185F7A33" w14:textId="6C70100B"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2.2.3</w:t>
      </w:r>
      <w:r>
        <w:rPr>
          <w:rFonts w:asciiTheme="minorHAnsi" w:eastAsiaTheme="minorEastAsia" w:hAnsiTheme="minorHAnsi" w:cstheme="minorBidi"/>
          <w:noProof/>
          <w:snapToGrid/>
          <w:kern w:val="2"/>
          <w:sz w:val="24"/>
          <w:szCs w:val="24"/>
          <w:lang w:eastAsia="en-GB"/>
          <w14:ligatures w14:val="standardContextual"/>
        </w:rPr>
        <w:tab/>
      </w:r>
      <w:r>
        <w:rPr>
          <w:noProof/>
        </w:rPr>
        <w:t>Load additional datasets and check System Database</w:t>
      </w:r>
      <w:r>
        <w:rPr>
          <w:noProof/>
        </w:rPr>
        <w:tab/>
      </w:r>
      <w:r>
        <w:rPr>
          <w:noProof/>
        </w:rPr>
        <w:fldChar w:fldCharType="begin"/>
      </w:r>
      <w:r>
        <w:rPr>
          <w:noProof/>
        </w:rPr>
        <w:instrText xml:space="preserve"> PAGEREF _Toc189647776 \h </w:instrText>
      </w:r>
      <w:r>
        <w:rPr>
          <w:noProof/>
        </w:rPr>
      </w:r>
      <w:r>
        <w:rPr>
          <w:noProof/>
        </w:rPr>
        <w:fldChar w:fldCharType="separate"/>
      </w:r>
      <w:r>
        <w:rPr>
          <w:noProof/>
        </w:rPr>
        <w:t>16</w:t>
      </w:r>
      <w:r>
        <w:rPr>
          <w:noProof/>
        </w:rPr>
        <w:fldChar w:fldCharType="end"/>
      </w:r>
    </w:p>
    <w:p w14:paraId="21DFBADD" w14:textId="34EBF605"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2.2.4</w:t>
      </w:r>
      <w:r>
        <w:rPr>
          <w:rFonts w:asciiTheme="minorHAnsi" w:eastAsiaTheme="minorEastAsia" w:hAnsiTheme="minorHAnsi" w:cstheme="minorBidi"/>
          <w:noProof/>
          <w:snapToGrid/>
          <w:kern w:val="2"/>
          <w:sz w:val="24"/>
          <w:szCs w:val="24"/>
          <w:lang w:eastAsia="en-GB"/>
          <w14:ligatures w14:val="standardContextual"/>
        </w:rPr>
        <w:tab/>
      </w:r>
      <w:r>
        <w:rPr>
          <w:noProof/>
        </w:rPr>
        <w:t>Remove dataset and check chart library</w:t>
      </w:r>
      <w:r>
        <w:rPr>
          <w:noProof/>
        </w:rPr>
        <w:tab/>
      </w:r>
      <w:r>
        <w:rPr>
          <w:noProof/>
        </w:rPr>
        <w:fldChar w:fldCharType="begin"/>
      </w:r>
      <w:r>
        <w:rPr>
          <w:noProof/>
        </w:rPr>
        <w:instrText xml:space="preserve"> PAGEREF _Toc189647777 \h </w:instrText>
      </w:r>
      <w:r>
        <w:rPr>
          <w:noProof/>
        </w:rPr>
      </w:r>
      <w:r>
        <w:rPr>
          <w:noProof/>
        </w:rPr>
        <w:fldChar w:fldCharType="separate"/>
      </w:r>
      <w:r>
        <w:rPr>
          <w:noProof/>
        </w:rPr>
        <w:t>17</w:t>
      </w:r>
      <w:r>
        <w:rPr>
          <w:noProof/>
        </w:rPr>
        <w:fldChar w:fldCharType="end"/>
      </w:r>
    </w:p>
    <w:p w14:paraId="1F107CF0" w14:textId="31614456"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2.2.5</w:t>
      </w:r>
      <w:r>
        <w:rPr>
          <w:rFonts w:asciiTheme="minorHAnsi" w:eastAsiaTheme="minorEastAsia" w:hAnsiTheme="minorHAnsi" w:cstheme="minorBidi"/>
          <w:noProof/>
          <w:snapToGrid/>
          <w:kern w:val="2"/>
          <w:sz w:val="24"/>
          <w:szCs w:val="24"/>
          <w:lang w:eastAsia="en-GB"/>
          <w14:ligatures w14:val="standardContextual"/>
        </w:rPr>
        <w:tab/>
      </w:r>
      <w:r>
        <w:rPr>
          <w:noProof/>
        </w:rPr>
        <w:t>Loading of Corrupted Data</w:t>
      </w:r>
      <w:r>
        <w:rPr>
          <w:noProof/>
        </w:rPr>
        <w:tab/>
      </w:r>
      <w:r>
        <w:rPr>
          <w:noProof/>
        </w:rPr>
        <w:fldChar w:fldCharType="begin"/>
      </w:r>
      <w:r>
        <w:rPr>
          <w:noProof/>
        </w:rPr>
        <w:instrText xml:space="preserve"> PAGEREF _Toc189647778 \h </w:instrText>
      </w:r>
      <w:r>
        <w:rPr>
          <w:noProof/>
        </w:rPr>
      </w:r>
      <w:r>
        <w:rPr>
          <w:noProof/>
        </w:rPr>
        <w:fldChar w:fldCharType="separate"/>
      </w:r>
      <w:r>
        <w:rPr>
          <w:noProof/>
        </w:rPr>
        <w:t>17</w:t>
      </w:r>
      <w:r>
        <w:rPr>
          <w:noProof/>
        </w:rPr>
        <w:fldChar w:fldCharType="end"/>
      </w:r>
    </w:p>
    <w:p w14:paraId="5695D60F" w14:textId="03CC7934"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2.3</w:t>
      </w:r>
      <w:r>
        <w:rPr>
          <w:rFonts w:asciiTheme="minorHAnsi" w:eastAsiaTheme="minorEastAsia" w:hAnsiTheme="minorHAnsi" w:cstheme="minorBidi"/>
          <w:noProof/>
          <w:snapToGrid/>
          <w:kern w:val="2"/>
          <w:sz w:val="24"/>
          <w:szCs w:val="24"/>
          <w:lang w:eastAsia="en-GB"/>
          <w14:ligatures w14:val="standardContextual"/>
        </w:rPr>
        <w:tab/>
      </w:r>
      <w:r>
        <w:rPr>
          <w:noProof/>
        </w:rPr>
        <w:t>Automatic updates of Unencrypted ENCs</w:t>
      </w:r>
      <w:r>
        <w:rPr>
          <w:noProof/>
        </w:rPr>
        <w:tab/>
      </w:r>
      <w:r>
        <w:rPr>
          <w:noProof/>
        </w:rPr>
        <w:fldChar w:fldCharType="begin"/>
      </w:r>
      <w:r>
        <w:rPr>
          <w:noProof/>
        </w:rPr>
        <w:instrText xml:space="preserve"> PAGEREF _Toc189647779 \h </w:instrText>
      </w:r>
      <w:r>
        <w:rPr>
          <w:noProof/>
        </w:rPr>
      </w:r>
      <w:r>
        <w:rPr>
          <w:noProof/>
        </w:rPr>
        <w:fldChar w:fldCharType="separate"/>
      </w:r>
      <w:r>
        <w:rPr>
          <w:noProof/>
        </w:rPr>
        <w:t>18</w:t>
      </w:r>
      <w:r>
        <w:rPr>
          <w:noProof/>
        </w:rPr>
        <w:fldChar w:fldCharType="end"/>
      </w:r>
    </w:p>
    <w:p w14:paraId="4D41D33E" w14:textId="5100D34A"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2.3.1</w:t>
      </w:r>
      <w:r>
        <w:rPr>
          <w:rFonts w:asciiTheme="minorHAnsi" w:eastAsiaTheme="minorEastAsia" w:hAnsiTheme="minorHAnsi" w:cstheme="minorBidi"/>
          <w:noProof/>
          <w:snapToGrid/>
          <w:kern w:val="2"/>
          <w:sz w:val="24"/>
          <w:szCs w:val="24"/>
          <w:lang w:eastAsia="en-GB"/>
          <w14:ligatures w14:val="standardContextual"/>
        </w:rPr>
        <w:tab/>
      </w:r>
      <w:r>
        <w:rPr>
          <w:noProof/>
        </w:rPr>
        <w:t>Loading corrupted update</w:t>
      </w:r>
      <w:r>
        <w:rPr>
          <w:noProof/>
        </w:rPr>
        <w:tab/>
      </w:r>
      <w:r>
        <w:rPr>
          <w:noProof/>
        </w:rPr>
        <w:fldChar w:fldCharType="begin"/>
      </w:r>
      <w:r>
        <w:rPr>
          <w:noProof/>
        </w:rPr>
        <w:instrText xml:space="preserve"> PAGEREF _Toc189647780 \h </w:instrText>
      </w:r>
      <w:r>
        <w:rPr>
          <w:noProof/>
        </w:rPr>
      </w:r>
      <w:r>
        <w:rPr>
          <w:noProof/>
        </w:rPr>
        <w:fldChar w:fldCharType="separate"/>
      </w:r>
      <w:r>
        <w:rPr>
          <w:noProof/>
        </w:rPr>
        <w:t>18</w:t>
      </w:r>
      <w:r>
        <w:rPr>
          <w:noProof/>
        </w:rPr>
        <w:fldChar w:fldCharType="end"/>
      </w:r>
    </w:p>
    <w:p w14:paraId="7151CA89" w14:textId="7A409F23"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2.3.2</w:t>
      </w:r>
      <w:r>
        <w:rPr>
          <w:rFonts w:asciiTheme="minorHAnsi" w:eastAsiaTheme="minorEastAsia" w:hAnsiTheme="minorHAnsi" w:cstheme="minorBidi"/>
          <w:noProof/>
          <w:snapToGrid/>
          <w:kern w:val="2"/>
          <w:sz w:val="24"/>
          <w:szCs w:val="24"/>
          <w:lang w:eastAsia="en-GB"/>
          <w14:ligatures w14:val="standardContextual"/>
        </w:rPr>
        <w:tab/>
      </w:r>
      <w:r>
        <w:rPr>
          <w:noProof/>
        </w:rPr>
        <w:t>Loading sequential update</w:t>
      </w:r>
      <w:r>
        <w:rPr>
          <w:noProof/>
        </w:rPr>
        <w:tab/>
      </w:r>
      <w:r>
        <w:rPr>
          <w:noProof/>
        </w:rPr>
        <w:fldChar w:fldCharType="begin"/>
      </w:r>
      <w:r>
        <w:rPr>
          <w:noProof/>
        </w:rPr>
        <w:instrText xml:space="preserve"> PAGEREF _Toc189647781 \h </w:instrText>
      </w:r>
      <w:r>
        <w:rPr>
          <w:noProof/>
        </w:rPr>
      </w:r>
      <w:r>
        <w:rPr>
          <w:noProof/>
        </w:rPr>
        <w:fldChar w:fldCharType="separate"/>
      </w:r>
      <w:r>
        <w:rPr>
          <w:noProof/>
        </w:rPr>
        <w:t>18</w:t>
      </w:r>
      <w:r>
        <w:rPr>
          <w:noProof/>
        </w:rPr>
        <w:fldChar w:fldCharType="end"/>
      </w:r>
    </w:p>
    <w:p w14:paraId="69D3E1E1" w14:textId="5163E956"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2.3.3</w:t>
      </w:r>
      <w:r>
        <w:rPr>
          <w:rFonts w:asciiTheme="minorHAnsi" w:eastAsiaTheme="minorEastAsia" w:hAnsiTheme="minorHAnsi" w:cstheme="minorBidi"/>
          <w:noProof/>
          <w:snapToGrid/>
          <w:kern w:val="2"/>
          <w:sz w:val="24"/>
          <w:szCs w:val="24"/>
          <w:lang w:eastAsia="en-GB"/>
          <w14:ligatures w14:val="standardContextual"/>
        </w:rPr>
        <w:tab/>
      </w:r>
      <w:r>
        <w:rPr>
          <w:noProof/>
        </w:rPr>
        <w:t>Loading update in an invalid sequence</w:t>
      </w:r>
      <w:r>
        <w:rPr>
          <w:noProof/>
        </w:rPr>
        <w:tab/>
      </w:r>
      <w:r>
        <w:rPr>
          <w:noProof/>
        </w:rPr>
        <w:fldChar w:fldCharType="begin"/>
      </w:r>
      <w:r>
        <w:rPr>
          <w:noProof/>
        </w:rPr>
        <w:instrText xml:space="preserve"> PAGEREF _Toc189647782 \h </w:instrText>
      </w:r>
      <w:r>
        <w:rPr>
          <w:noProof/>
        </w:rPr>
      </w:r>
      <w:r>
        <w:rPr>
          <w:noProof/>
        </w:rPr>
        <w:fldChar w:fldCharType="separate"/>
      </w:r>
      <w:r>
        <w:rPr>
          <w:noProof/>
        </w:rPr>
        <w:t>23</w:t>
      </w:r>
      <w:r>
        <w:rPr>
          <w:noProof/>
        </w:rPr>
        <w:fldChar w:fldCharType="end"/>
      </w:r>
    </w:p>
    <w:p w14:paraId="008D552D" w14:textId="6EE15ADB"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2.3.4</w:t>
      </w:r>
      <w:r>
        <w:rPr>
          <w:rFonts w:asciiTheme="minorHAnsi" w:eastAsiaTheme="minorEastAsia" w:hAnsiTheme="minorHAnsi" w:cstheme="minorBidi"/>
          <w:noProof/>
          <w:snapToGrid/>
          <w:kern w:val="2"/>
          <w:sz w:val="24"/>
          <w:szCs w:val="24"/>
          <w:lang w:eastAsia="en-GB"/>
          <w14:ligatures w14:val="standardContextual"/>
        </w:rPr>
        <w:tab/>
      </w:r>
      <w:r>
        <w:rPr>
          <w:noProof/>
        </w:rPr>
        <w:t>Loading update of newer edition</w:t>
      </w:r>
      <w:r>
        <w:rPr>
          <w:noProof/>
        </w:rPr>
        <w:tab/>
      </w:r>
      <w:r>
        <w:rPr>
          <w:noProof/>
        </w:rPr>
        <w:fldChar w:fldCharType="begin"/>
      </w:r>
      <w:r>
        <w:rPr>
          <w:noProof/>
        </w:rPr>
        <w:instrText xml:space="preserve"> PAGEREF _Toc189647783 \h </w:instrText>
      </w:r>
      <w:r>
        <w:rPr>
          <w:noProof/>
        </w:rPr>
      </w:r>
      <w:r>
        <w:rPr>
          <w:noProof/>
        </w:rPr>
        <w:fldChar w:fldCharType="separate"/>
      </w:r>
      <w:r>
        <w:rPr>
          <w:noProof/>
        </w:rPr>
        <w:t>24</w:t>
      </w:r>
      <w:r>
        <w:rPr>
          <w:noProof/>
        </w:rPr>
        <w:fldChar w:fldCharType="end"/>
      </w:r>
    </w:p>
    <w:p w14:paraId="49094A0E" w14:textId="23224092"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2.3.5</w:t>
      </w:r>
      <w:r>
        <w:rPr>
          <w:rFonts w:asciiTheme="minorHAnsi" w:eastAsiaTheme="minorEastAsia" w:hAnsiTheme="minorHAnsi" w:cstheme="minorBidi"/>
          <w:noProof/>
          <w:snapToGrid/>
          <w:kern w:val="2"/>
          <w:sz w:val="24"/>
          <w:szCs w:val="24"/>
          <w:lang w:eastAsia="en-GB"/>
          <w14:ligatures w14:val="standardContextual"/>
        </w:rPr>
        <w:tab/>
      </w:r>
      <w:r>
        <w:rPr>
          <w:noProof/>
        </w:rPr>
        <w:t>Update Information</w:t>
      </w:r>
      <w:r>
        <w:rPr>
          <w:noProof/>
        </w:rPr>
        <w:tab/>
      </w:r>
      <w:r>
        <w:rPr>
          <w:noProof/>
        </w:rPr>
        <w:fldChar w:fldCharType="begin"/>
      </w:r>
      <w:r>
        <w:rPr>
          <w:noProof/>
        </w:rPr>
        <w:instrText xml:space="preserve"> PAGEREF _Toc189647784 \h </w:instrText>
      </w:r>
      <w:r>
        <w:rPr>
          <w:noProof/>
        </w:rPr>
      </w:r>
      <w:r>
        <w:rPr>
          <w:noProof/>
        </w:rPr>
        <w:fldChar w:fldCharType="separate"/>
      </w:r>
      <w:r>
        <w:rPr>
          <w:noProof/>
        </w:rPr>
        <w:t>27</w:t>
      </w:r>
      <w:r>
        <w:rPr>
          <w:noProof/>
        </w:rPr>
        <w:fldChar w:fldCharType="end"/>
      </w:r>
    </w:p>
    <w:p w14:paraId="046AE976" w14:textId="741AD33E"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2.3.6</w:t>
      </w:r>
      <w:r>
        <w:rPr>
          <w:rFonts w:asciiTheme="minorHAnsi" w:eastAsiaTheme="minorEastAsia" w:hAnsiTheme="minorHAnsi" w:cstheme="minorBidi"/>
          <w:noProof/>
          <w:snapToGrid/>
          <w:kern w:val="2"/>
          <w:sz w:val="24"/>
          <w:szCs w:val="24"/>
          <w:lang w:eastAsia="en-GB"/>
          <w14:ligatures w14:val="standardContextual"/>
        </w:rPr>
        <w:tab/>
      </w:r>
      <w:r>
        <w:rPr>
          <w:noProof/>
        </w:rPr>
        <w:t>Loading update of older edition</w:t>
      </w:r>
      <w:r>
        <w:rPr>
          <w:noProof/>
        </w:rPr>
        <w:tab/>
      </w:r>
      <w:r>
        <w:rPr>
          <w:noProof/>
        </w:rPr>
        <w:fldChar w:fldCharType="begin"/>
      </w:r>
      <w:r>
        <w:rPr>
          <w:noProof/>
        </w:rPr>
        <w:instrText xml:space="preserve"> PAGEREF _Toc189647785 \h </w:instrText>
      </w:r>
      <w:r>
        <w:rPr>
          <w:noProof/>
        </w:rPr>
      </w:r>
      <w:r>
        <w:rPr>
          <w:noProof/>
        </w:rPr>
        <w:fldChar w:fldCharType="separate"/>
      </w:r>
      <w:r>
        <w:rPr>
          <w:noProof/>
        </w:rPr>
        <w:t>28</w:t>
      </w:r>
      <w:r>
        <w:rPr>
          <w:noProof/>
        </w:rPr>
        <w:fldChar w:fldCharType="end"/>
      </w:r>
    </w:p>
    <w:p w14:paraId="148B01CD" w14:textId="34AD2511"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2.3.7</w:t>
      </w:r>
      <w:r>
        <w:rPr>
          <w:rFonts w:asciiTheme="minorHAnsi" w:eastAsiaTheme="minorEastAsia" w:hAnsiTheme="minorHAnsi" w:cstheme="minorBidi"/>
          <w:noProof/>
          <w:snapToGrid/>
          <w:kern w:val="2"/>
          <w:sz w:val="24"/>
          <w:szCs w:val="24"/>
          <w:lang w:eastAsia="en-GB"/>
          <w14:ligatures w14:val="standardContextual"/>
        </w:rPr>
        <w:tab/>
      </w:r>
      <w:r>
        <w:rPr>
          <w:noProof/>
        </w:rPr>
        <w:t>Loading a re-issue of a data set</w:t>
      </w:r>
      <w:r>
        <w:rPr>
          <w:noProof/>
        </w:rPr>
        <w:tab/>
      </w:r>
      <w:r>
        <w:rPr>
          <w:noProof/>
        </w:rPr>
        <w:fldChar w:fldCharType="begin"/>
      </w:r>
      <w:r>
        <w:rPr>
          <w:noProof/>
        </w:rPr>
        <w:instrText xml:space="preserve"> PAGEREF _Toc189647786 \h </w:instrText>
      </w:r>
      <w:r>
        <w:rPr>
          <w:noProof/>
        </w:rPr>
      </w:r>
      <w:r>
        <w:rPr>
          <w:noProof/>
        </w:rPr>
        <w:fldChar w:fldCharType="separate"/>
      </w:r>
      <w:r>
        <w:rPr>
          <w:noProof/>
        </w:rPr>
        <w:t>28</w:t>
      </w:r>
      <w:r>
        <w:rPr>
          <w:noProof/>
        </w:rPr>
        <w:fldChar w:fldCharType="end"/>
      </w:r>
    </w:p>
    <w:p w14:paraId="33D0D636" w14:textId="0F27B71C"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2.3.8</w:t>
      </w:r>
      <w:r>
        <w:rPr>
          <w:rFonts w:asciiTheme="minorHAnsi" w:eastAsiaTheme="minorEastAsia" w:hAnsiTheme="minorHAnsi" w:cstheme="minorBidi"/>
          <w:noProof/>
          <w:snapToGrid/>
          <w:kern w:val="2"/>
          <w:sz w:val="24"/>
          <w:szCs w:val="24"/>
          <w:lang w:eastAsia="en-GB"/>
          <w14:ligatures w14:val="standardContextual"/>
        </w:rPr>
        <w:tab/>
      </w:r>
      <w:r>
        <w:rPr>
          <w:noProof/>
        </w:rPr>
        <w:t>Rejection of automatic update</w:t>
      </w:r>
      <w:r>
        <w:rPr>
          <w:noProof/>
        </w:rPr>
        <w:tab/>
      </w:r>
      <w:r>
        <w:rPr>
          <w:noProof/>
        </w:rPr>
        <w:fldChar w:fldCharType="begin"/>
      </w:r>
      <w:r>
        <w:rPr>
          <w:noProof/>
        </w:rPr>
        <w:instrText xml:space="preserve"> PAGEREF _Toc189647787 \h </w:instrText>
      </w:r>
      <w:r>
        <w:rPr>
          <w:noProof/>
        </w:rPr>
      </w:r>
      <w:r>
        <w:rPr>
          <w:noProof/>
        </w:rPr>
        <w:fldChar w:fldCharType="separate"/>
      </w:r>
      <w:r>
        <w:rPr>
          <w:noProof/>
        </w:rPr>
        <w:t>31</w:t>
      </w:r>
      <w:r>
        <w:rPr>
          <w:noProof/>
        </w:rPr>
        <w:fldChar w:fldCharType="end"/>
      </w:r>
    </w:p>
    <w:p w14:paraId="6DB6AD0E" w14:textId="361C14EE"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2.4</w:t>
      </w:r>
      <w:r>
        <w:rPr>
          <w:rFonts w:asciiTheme="minorHAnsi" w:eastAsiaTheme="minorEastAsia" w:hAnsiTheme="minorHAnsi" w:cstheme="minorBidi"/>
          <w:noProof/>
          <w:snapToGrid/>
          <w:kern w:val="2"/>
          <w:sz w:val="24"/>
          <w:szCs w:val="24"/>
          <w:lang w:eastAsia="en-GB"/>
          <w14:ligatures w14:val="standardContextual"/>
        </w:rPr>
        <w:tab/>
      </w:r>
      <w:r>
        <w:rPr>
          <w:noProof/>
        </w:rPr>
        <w:t>Automatic Updates via Telecommunications networks (SECOM)</w:t>
      </w:r>
      <w:r>
        <w:rPr>
          <w:noProof/>
        </w:rPr>
        <w:tab/>
      </w:r>
      <w:r>
        <w:rPr>
          <w:noProof/>
        </w:rPr>
        <w:fldChar w:fldCharType="begin"/>
      </w:r>
      <w:r>
        <w:rPr>
          <w:noProof/>
        </w:rPr>
        <w:instrText xml:space="preserve"> PAGEREF _Toc189647788 \h </w:instrText>
      </w:r>
      <w:r>
        <w:rPr>
          <w:noProof/>
        </w:rPr>
      </w:r>
      <w:r>
        <w:rPr>
          <w:noProof/>
        </w:rPr>
        <w:fldChar w:fldCharType="separate"/>
      </w:r>
      <w:r>
        <w:rPr>
          <w:noProof/>
        </w:rPr>
        <w:t>34</w:t>
      </w:r>
      <w:r>
        <w:rPr>
          <w:noProof/>
        </w:rPr>
        <w:fldChar w:fldCharType="end"/>
      </w:r>
    </w:p>
    <w:p w14:paraId="1419F151" w14:textId="48F34577"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2.4.1</w:t>
      </w:r>
      <w:r>
        <w:rPr>
          <w:rFonts w:asciiTheme="minorHAnsi" w:eastAsiaTheme="minorEastAsia" w:hAnsiTheme="minorHAnsi" w:cstheme="minorBidi"/>
          <w:noProof/>
          <w:snapToGrid/>
          <w:kern w:val="2"/>
          <w:sz w:val="24"/>
          <w:szCs w:val="24"/>
          <w:lang w:eastAsia="en-GB"/>
          <w14:ligatures w14:val="standardContextual"/>
        </w:rPr>
        <w:tab/>
      </w:r>
      <w:r>
        <w:rPr>
          <w:noProof/>
        </w:rPr>
        <w:t>Connection</w:t>
      </w:r>
      <w:r>
        <w:rPr>
          <w:noProof/>
        </w:rPr>
        <w:tab/>
      </w:r>
      <w:r>
        <w:rPr>
          <w:noProof/>
        </w:rPr>
        <w:fldChar w:fldCharType="begin"/>
      </w:r>
      <w:r>
        <w:rPr>
          <w:noProof/>
        </w:rPr>
        <w:instrText xml:space="preserve"> PAGEREF _Toc189647789 \h </w:instrText>
      </w:r>
      <w:r>
        <w:rPr>
          <w:noProof/>
        </w:rPr>
      </w:r>
      <w:r>
        <w:rPr>
          <w:noProof/>
        </w:rPr>
        <w:fldChar w:fldCharType="separate"/>
      </w:r>
      <w:r>
        <w:rPr>
          <w:noProof/>
        </w:rPr>
        <w:t>34</w:t>
      </w:r>
      <w:r>
        <w:rPr>
          <w:noProof/>
        </w:rPr>
        <w:fldChar w:fldCharType="end"/>
      </w:r>
    </w:p>
    <w:p w14:paraId="424B7463" w14:textId="6B47034C"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2.4.2</w:t>
      </w:r>
      <w:r>
        <w:rPr>
          <w:rFonts w:asciiTheme="minorHAnsi" w:eastAsiaTheme="minorEastAsia" w:hAnsiTheme="minorHAnsi" w:cstheme="minorBidi"/>
          <w:noProof/>
          <w:snapToGrid/>
          <w:kern w:val="2"/>
          <w:sz w:val="24"/>
          <w:szCs w:val="24"/>
          <w:lang w:eastAsia="en-GB"/>
          <w14:ligatures w14:val="standardContextual"/>
        </w:rPr>
        <w:tab/>
      </w:r>
      <w:r>
        <w:rPr>
          <w:noProof/>
        </w:rPr>
        <w:t>Service Management</w:t>
      </w:r>
      <w:r>
        <w:rPr>
          <w:noProof/>
        </w:rPr>
        <w:tab/>
      </w:r>
      <w:r>
        <w:rPr>
          <w:noProof/>
        </w:rPr>
        <w:fldChar w:fldCharType="begin"/>
      </w:r>
      <w:r>
        <w:rPr>
          <w:noProof/>
        </w:rPr>
        <w:instrText xml:space="preserve"> PAGEREF _Toc189647790 \h </w:instrText>
      </w:r>
      <w:r>
        <w:rPr>
          <w:noProof/>
        </w:rPr>
      </w:r>
      <w:r>
        <w:rPr>
          <w:noProof/>
        </w:rPr>
        <w:fldChar w:fldCharType="separate"/>
      </w:r>
      <w:r>
        <w:rPr>
          <w:noProof/>
        </w:rPr>
        <w:t>34</w:t>
      </w:r>
      <w:r>
        <w:rPr>
          <w:noProof/>
        </w:rPr>
        <w:fldChar w:fldCharType="end"/>
      </w:r>
    </w:p>
    <w:p w14:paraId="63BCCA23" w14:textId="0EE0EC7C"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2.4.3</w:t>
      </w:r>
      <w:r>
        <w:rPr>
          <w:rFonts w:asciiTheme="minorHAnsi" w:eastAsiaTheme="minorEastAsia" w:hAnsiTheme="minorHAnsi" w:cstheme="minorBidi"/>
          <w:noProof/>
          <w:snapToGrid/>
          <w:kern w:val="2"/>
          <w:sz w:val="24"/>
          <w:szCs w:val="24"/>
          <w:lang w:eastAsia="en-GB"/>
          <w14:ligatures w14:val="standardContextual"/>
        </w:rPr>
        <w:tab/>
      </w:r>
      <w:r>
        <w:rPr>
          <w:noProof/>
        </w:rPr>
        <w:t>Update and Acknowledgment.</w:t>
      </w:r>
      <w:r>
        <w:rPr>
          <w:noProof/>
        </w:rPr>
        <w:tab/>
      </w:r>
      <w:r>
        <w:rPr>
          <w:noProof/>
        </w:rPr>
        <w:fldChar w:fldCharType="begin"/>
      </w:r>
      <w:r>
        <w:rPr>
          <w:noProof/>
        </w:rPr>
        <w:instrText xml:space="preserve"> PAGEREF _Toc189647791 \h </w:instrText>
      </w:r>
      <w:r>
        <w:rPr>
          <w:noProof/>
        </w:rPr>
      </w:r>
      <w:r>
        <w:rPr>
          <w:noProof/>
        </w:rPr>
        <w:fldChar w:fldCharType="separate"/>
      </w:r>
      <w:r>
        <w:rPr>
          <w:noProof/>
        </w:rPr>
        <w:t>35</w:t>
      </w:r>
      <w:r>
        <w:rPr>
          <w:noProof/>
        </w:rPr>
        <w:fldChar w:fldCharType="end"/>
      </w:r>
    </w:p>
    <w:p w14:paraId="5CA38830" w14:textId="672CAB04"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2.5</w:t>
      </w:r>
      <w:r>
        <w:rPr>
          <w:rFonts w:asciiTheme="minorHAnsi" w:eastAsiaTheme="minorEastAsia" w:hAnsiTheme="minorHAnsi" w:cstheme="minorBidi"/>
          <w:noProof/>
          <w:snapToGrid/>
          <w:kern w:val="2"/>
          <w:sz w:val="24"/>
          <w:szCs w:val="24"/>
          <w:lang w:eastAsia="en-GB"/>
          <w14:ligatures w14:val="standardContextual"/>
        </w:rPr>
        <w:tab/>
      </w:r>
      <w:r>
        <w:rPr>
          <w:noProof/>
        </w:rPr>
        <w:t>Manual Updates</w:t>
      </w:r>
      <w:r>
        <w:rPr>
          <w:noProof/>
        </w:rPr>
        <w:tab/>
      </w:r>
      <w:r>
        <w:rPr>
          <w:noProof/>
        </w:rPr>
        <w:fldChar w:fldCharType="begin"/>
      </w:r>
      <w:r>
        <w:rPr>
          <w:noProof/>
        </w:rPr>
        <w:instrText xml:space="preserve"> PAGEREF _Toc189647792 \h </w:instrText>
      </w:r>
      <w:r>
        <w:rPr>
          <w:noProof/>
        </w:rPr>
      </w:r>
      <w:r>
        <w:rPr>
          <w:noProof/>
        </w:rPr>
        <w:fldChar w:fldCharType="separate"/>
      </w:r>
      <w:r>
        <w:rPr>
          <w:noProof/>
        </w:rPr>
        <w:t>36</w:t>
      </w:r>
      <w:r>
        <w:rPr>
          <w:noProof/>
        </w:rPr>
        <w:fldChar w:fldCharType="end"/>
      </w:r>
    </w:p>
    <w:p w14:paraId="08AC93B9" w14:textId="4B6D6A6A"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2.5.1</w:t>
      </w:r>
      <w:r>
        <w:rPr>
          <w:rFonts w:asciiTheme="minorHAnsi" w:eastAsiaTheme="minorEastAsia" w:hAnsiTheme="minorHAnsi" w:cstheme="minorBidi"/>
          <w:noProof/>
          <w:snapToGrid/>
          <w:kern w:val="2"/>
          <w:sz w:val="24"/>
          <w:szCs w:val="24"/>
          <w:lang w:eastAsia="en-GB"/>
          <w14:ligatures w14:val="standardContextual"/>
        </w:rPr>
        <w:tab/>
      </w:r>
      <w:r>
        <w:rPr>
          <w:noProof/>
        </w:rPr>
        <w:t>Manual Update - Dates</w:t>
      </w:r>
      <w:r>
        <w:rPr>
          <w:noProof/>
        </w:rPr>
        <w:tab/>
      </w:r>
      <w:r>
        <w:rPr>
          <w:noProof/>
        </w:rPr>
        <w:fldChar w:fldCharType="begin"/>
      </w:r>
      <w:r>
        <w:rPr>
          <w:noProof/>
        </w:rPr>
        <w:instrText xml:space="preserve"> PAGEREF _Toc189647793 \h </w:instrText>
      </w:r>
      <w:r>
        <w:rPr>
          <w:noProof/>
        </w:rPr>
      </w:r>
      <w:r>
        <w:rPr>
          <w:noProof/>
        </w:rPr>
        <w:fldChar w:fldCharType="separate"/>
      </w:r>
      <w:r>
        <w:rPr>
          <w:noProof/>
        </w:rPr>
        <w:t>38</w:t>
      </w:r>
      <w:r>
        <w:rPr>
          <w:noProof/>
        </w:rPr>
        <w:fldChar w:fldCharType="end"/>
      </w:r>
    </w:p>
    <w:p w14:paraId="5FABE477" w14:textId="4227E8EA"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2.5.2</w:t>
      </w:r>
      <w:r>
        <w:rPr>
          <w:rFonts w:asciiTheme="minorHAnsi" w:eastAsiaTheme="minorEastAsia" w:hAnsiTheme="minorHAnsi" w:cstheme="minorBidi"/>
          <w:noProof/>
          <w:snapToGrid/>
          <w:kern w:val="2"/>
          <w:sz w:val="24"/>
          <w:szCs w:val="24"/>
          <w:lang w:eastAsia="en-GB"/>
          <w14:ligatures w14:val="standardContextual"/>
        </w:rPr>
        <w:tab/>
      </w:r>
      <w:r>
        <w:rPr>
          <w:noProof/>
        </w:rPr>
        <w:t>Manual Update - retrieval</w:t>
      </w:r>
      <w:r>
        <w:rPr>
          <w:noProof/>
        </w:rPr>
        <w:tab/>
      </w:r>
      <w:r>
        <w:rPr>
          <w:noProof/>
        </w:rPr>
        <w:fldChar w:fldCharType="begin"/>
      </w:r>
      <w:r>
        <w:rPr>
          <w:noProof/>
        </w:rPr>
        <w:instrText xml:space="preserve"> PAGEREF _Toc189647794 \h </w:instrText>
      </w:r>
      <w:r>
        <w:rPr>
          <w:noProof/>
        </w:rPr>
      </w:r>
      <w:r>
        <w:rPr>
          <w:noProof/>
        </w:rPr>
        <w:fldChar w:fldCharType="separate"/>
      </w:r>
      <w:r>
        <w:rPr>
          <w:noProof/>
        </w:rPr>
        <w:t>38</w:t>
      </w:r>
      <w:r>
        <w:rPr>
          <w:noProof/>
        </w:rPr>
        <w:fldChar w:fldCharType="end"/>
      </w:r>
    </w:p>
    <w:p w14:paraId="60689547" w14:textId="121948FF"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2.5.3</w:t>
      </w:r>
      <w:r>
        <w:rPr>
          <w:rFonts w:asciiTheme="minorHAnsi" w:eastAsiaTheme="minorEastAsia" w:hAnsiTheme="minorHAnsi" w:cstheme="minorBidi"/>
          <w:noProof/>
          <w:snapToGrid/>
          <w:kern w:val="2"/>
          <w:sz w:val="24"/>
          <w:szCs w:val="24"/>
          <w:lang w:eastAsia="en-GB"/>
          <w14:ligatures w14:val="standardContextual"/>
        </w:rPr>
        <w:tab/>
      </w:r>
      <w:r>
        <w:rPr>
          <w:noProof/>
        </w:rPr>
        <w:t>Manual Update - Alerts and indications</w:t>
      </w:r>
      <w:r>
        <w:rPr>
          <w:noProof/>
        </w:rPr>
        <w:tab/>
      </w:r>
      <w:r>
        <w:rPr>
          <w:noProof/>
        </w:rPr>
        <w:fldChar w:fldCharType="begin"/>
      </w:r>
      <w:r>
        <w:rPr>
          <w:noProof/>
        </w:rPr>
        <w:instrText xml:space="preserve"> PAGEREF _Toc189647795 \h </w:instrText>
      </w:r>
      <w:r>
        <w:rPr>
          <w:noProof/>
        </w:rPr>
      </w:r>
      <w:r>
        <w:rPr>
          <w:noProof/>
        </w:rPr>
        <w:fldChar w:fldCharType="separate"/>
      </w:r>
      <w:r>
        <w:rPr>
          <w:noProof/>
        </w:rPr>
        <w:t>38</w:t>
      </w:r>
      <w:r>
        <w:rPr>
          <w:noProof/>
        </w:rPr>
        <w:fldChar w:fldCharType="end"/>
      </w:r>
    </w:p>
    <w:p w14:paraId="27339BC9" w14:textId="7D384F69"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sidRPr="00E12D33">
        <w:rPr>
          <w:noProof/>
          <w:lang w:val="en-US"/>
        </w:rPr>
        <w:t>2.6</w:t>
      </w:r>
      <w:r>
        <w:rPr>
          <w:rFonts w:asciiTheme="minorHAnsi" w:eastAsiaTheme="minorEastAsia" w:hAnsiTheme="minorHAnsi" w:cstheme="minorBidi"/>
          <w:noProof/>
          <w:snapToGrid/>
          <w:kern w:val="2"/>
          <w:sz w:val="24"/>
          <w:szCs w:val="24"/>
          <w:lang w:eastAsia="en-GB"/>
          <w14:ligatures w14:val="standardContextual"/>
        </w:rPr>
        <w:tab/>
      </w:r>
      <w:r w:rsidRPr="00E12D33">
        <w:rPr>
          <w:noProof/>
          <w:lang w:val="en-US"/>
        </w:rPr>
        <w:t>Loading, Updating and Authentication of datasets</w:t>
      </w:r>
      <w:r>
        <w:rPr>
          <w:noProof/>
        </w:rPr>
        <w:tab/>
      </w:r>
      <w:r>
        <w:rPr>
          <w:noProof/>
        </w:rPr>
        <w:fldChar w:fldCharType="begin"/>
      </w:r>
      <w:r>
        <w:rPr>
          <w:noProof/>
        </w:rPr>
        <w:instrText xml:space="preserve"> PAGEREF _Toc189647796 \h </w:instrText>
      </w:r>
      <w:r>
        <w:rPr>
          <w:noProof/>
        </w:rPr>
      </w:r>
      <w:r>
        <w:rPr>
          <w:noProof/>
        </w:rPr>
        <w:fldChar w:fldCharType="separate"/>
      </w:r>
      <w:r>
        <w:rPr>
          <w:noProof/>
        </w:rPr>
        <w:t>39</w:t>
      </w:r>
      <w:r>
        <w:rPr>
          <w:noProof/>
        </w:rPr>
        <w:fldChar w:fldCharType="end"/>
      </w:r>
    </w:p>
    <w:p w14:paraId="01EC4371" w14:textId="2D00AC4C"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sidRPr="00E12D33">
        <w:rPr>
          <w:noProof/>
          <w:lang w:val="en-US"/>
        </w:rPr>
        <w:t>2.6.1</w:t>
      </w:r>
      <w:r>
        <w:rPr>
          <w:rFonts w:asciiTheme="minorHAnsi" w:eastAsiaTheme="minorEastAsia" w:hAnsiTheme="minorHAnsi" w:cstheme="minorBidi"/>
          <w:noProof/>
          <w:snapToGrid/>
          <w:kern w:val="2"/>
          <w:sz w:val="24"/>
          <w:szCs w:val="24"/>
          <w:lang w:eastAsia="en-GB"/>
          <w14:ligatures w14:val="standardContextual"/>
        </w:rPr>
        <w:tab/>
      </w:r>
      <w:r w:rsidRPr="00E12D33">
        <w:rPr>
          <w:noProof/>
          <w:lang w:val="en-US"/>
        </w:rPr>
        <w:t>Organization of encrypted datasets</w:t>
      </w:r>
      <w:r>
        <w:rPr>
          <w:noProof/>
        </w:rPr>
        <w:tab/>
      </w:r>
      <w:r>
        <w:rPr>
          <w:noProof/>
        </w:rPr>
        <w:fldChar w:fldCharType="begin"/>
      </w:r>
      <w:r>
        <w:rPr>
          <w:noProof/>
        </w:rPr>
        <w:instrText xml:space="preserve"> PAGEREF _Toc189647797 \h </w:instrText>
      </w:r>
      <w:r>
        <w:rPr>
          <w:noProof/>
        </w:rPr>
      </w:r>
      <w:r>
        <w:rPr>
          <w:noProof/>
        </w:rPr>
        <w:fldChar w:fldCharType="separate"/>
      </w:r>
      <w:r>
        <w:rPr>
          <w:noProof/>
        </w:rPr>
        <w:t>39</w:t>
      </w:r>
      <w:r>
        <w:rPr>
          <w:noProof/>
        </w:rPr>
        <w:fldChar w:fldCharType="end"/>
      </w:r>
    </w:p>
    <w:p w14:paraId="5FE3FC39" w14:textId="6654AEA4"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2.6.2</w:t>
      </w:r>
      <w:r>
        <w:rPr>
          <w:rFonts w:asciiTheme="minorHAnsi" w:eastAsiaTheme="minorEastAsia" w:hAnsiTheme="minorHAnsi" w:cstheme="minorBidi"/>
          <w:noProof/>
          <w:snapToGrid/>
          <w:kern w:val="2"/>
          <w:sz w:val="24"/>
          <w:szCs w:val="24"/>
          <w:lang w:eastAsia="en-GB"/>
          <w14:ligatures w14:val="standardContextual"/>
        </w:rPr>
        <w:tab/>
      </w:r>
      <w:r>
        <w:rPr>
          <w:noProof/>
        </w:rPr>
        <w:t>ENC Licensing – Permit Management</w:t>
      </w:r>
      <w:r>
        <w:rPr>
          <w:noProof/>
        </w:rPr>
        <w:tab/>
      </w:r>
      <w:r>
        <w:rPr>
          <w:noProof/>
        </w:rPr>
        <w:fldChar w:fldCharType="begin"/>
      </w:r>
      <w:r>
        <w:rPr>
          <w:noProof/>
        </w:rPr>
        <w:instrText xml:space="preserve"> PAGEREF _Toc189647798 \h </w:instrText>
      </w:r>
      <w:r>
        <w:rPr>
          <w:noProof/>
        </w:rPr>
      </w:r>
      <w:r>
        <w:rPr>
          <w:noProof/>
        </w:rPr>
        <w:fldChar w:fldCharType="separate"/>
      </w:r>
      <w:r>
        <w:rPr>
          <w:noProof/>
        </w:rPr>
        <w:t>40</w:t>
      </w:r>
      <w:r>
        <w:rPr>
          <w:noProof/>
        </w:rPr>
        <w:fldChar w:fldCharType="end"/>
      </w:r>
    </w:p>
    <w:p w14:paraId="484FFD10" w14:textId="1ED53345"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2.6.3</w:t>
      </w:r>
      <w:r>
        <w:rPr>
          <w:rFonts w:asciiTheme="minorHAnsi" w:eastAsiaTheme="minorEastAsia" w:hAnsiTheme="minorHAnsi" w:cstheme="minorBidi"/>
          <w:noProof/>
          <w:snapToGrid/>
          <w:kern w:val="2"/>
          <w:sz w:val="24"/>
          <w:szCs w:val="24"/>
          <w:lang w:eastAsia="en-GB"/>
          <w14:ligatures w14:val="standardContextual"/>
        </w:rPr>
        <w:tab/>
      </w:r>
      <w:r>
        <w:rPr>
          <w:noProof/>
        </w:rPr>
        <w:t>Missing PERMIT.XML signature</w:t>
      </w:r>
      <w:r>
        <w:rPr>
          <w:noProof/>
        </w:rPr>
        <w:tab/>
      </w:r>
      <w:r>
        <w:rPr>
          <w:noProof/>
        </w:rPr>
        <w:fldChar w:fldCharType="begin"/>
      </w:r>
      <w:r>
        <w:rPr>
          <w:noProof/>
        </w:rPr>
        <w:instrText xml:space="preserve"> PAGEREF _Toc189647799 \h </w:instrText>
      </w:r>
      <w:r>
        <w:rPr>
          <w:noProof/>
        </w:rPr>
      </w:r>
      <w:r>
        <w:rPr>
          <w:noProof/>
        </w:rPr>
        <w:fldChar w:fldCharType="separate"/>
      </w:r>
      <w:r>
        <w:rPr>
          <w:noProof/>
        </w:rPr>
        <w:t>42</w:t>
      </w:r>
      <w:r>
        <w:rPr>
          <w:noProof/>
        </w:rPr>
        <w:fldChar w:fldCharType="end"/>
      </w:r>
    </w:p>
    <w:p w14:paraId="3FAC1DF0" w14:textId="4D0446EE"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2.6.4</w:t>
      </w:r>
      <w:r>
        <w:rPr>
          <w:rFonts w:asciiTheme="minorHAnsi" w:eastAsiaTheme="minorEastAsia" w:hAnsiTheme="minorHAnsi" w:cstheme="minorBidi"/>
          <w:noProof/>
          <w:snapToGrid/>
          <w:kern w:val="2"/>
          <w:sz w:val="24"/>
          <w:szCs w:val="24"/>
          <w:lang w:eastAsia="en-GB"/>
          <w14:ligatures w14:val="standardContextual"/>
        </w:rPr>
        <w:tab/>
      </w:r>
      <w:r>
        <w:rPr>
          <w:noProof/>
        </w:rPr>
        <w:t>Multiple Permits</w:t>
      </w:r>
      <w:r>
        <w:rPr>
          <w:noProof/>
        </w:rPr>
        <w:tab/>
      </w:r>
      <w:r>
        <w:rPr>
          <w:noProof/>
        </w:rPr>
        <w:fldChar w:fldCharType="begin"/>
      </w:r>
      <w:r>
        <w:rPr>
          <w:noProof/>
        </w:rPr>
        <w:instrText xml:space="preserve"> PAGEREF _Toc189647800 \h </w:instrText>
      </w:r>
      <w:r>
        <w:rPr>
          <w:noProof/>
        </w:rPr>
      </w:r>
      <w:r>
        <w:rPr>
          <w:noProof/>
        </w:rPr>
        <w:fldChar w:fldCharType="separate"/>
      </w:r>
      <w:r>
        <w:rPr>
          <w:noProof/>
        </w:rPr>
        <w:t>42</w:t>
      </w:r>
      <w:r>
        <w:rPr>
          <w:noProof/>
        </w:rPr>
        <w:fldChar w:fldCharType="end"/>
      </w:r>
    </w:p>
    <w:p w14:paraId="490552D5" w14:textId="5E710740"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2.6.5</w:t>
      </w:r>
      <w:r>
        <w:rPr>
          <w:rFonts w:asciiTheme="minorHAnsi" w:eastAsiaTheme="minorEastAsia" w:hAnsiTheme="minorHAnsi" w:cstheme="minorBidi"/>
          <w:noProof/>
          <w:snapToGrid/>
          <w:kern w:val="2"/>
          <w:sz w:val="24"/>
          <w:szCs w:val="24"/>
          <w:lang w:eastAsia="en-GB"/>
          <w14:ligatures w14:val="standardContextual"/>
        </w:rPr>
        <w:tab/>
      </w:r>
      <w:r>
        <w:rPr>
          <w:noProof/>
        </w:rPr>
        <w:t>Invalid PERMIT.XML signature (contained in PERMIT.SIG)</w:t>
      </w:r>
      <w:r>
        <w:rPr>
          <w:noProof/>
        </w:rPr>
        <w:tab/>
      </w:r>
      <w:r>
        <w:rPr>
          <w:noProof/>
        </w:rPr>
        <w:fldChar w:fldCharType="begin"/>
      </w:r>
      <w:r>
        <w:rPr>
          <w:noProof/>
        </w:rPr>
        <w:instrText xml:space="preserve"> PAGEREF _Toc189647801 \h </w:instrText>
      </w:r>
      <w:r>
        <w:rPr>
          <w:noProof/>
        </w:rPr>
      </w:r>
      <w:r>
        <w:rPr>
          <w:noProof/>
        </w:rPr>
        <w:fldChar w:fldCharType="separate"/>
      </w:r>
      <w:r>
        <w:rPr>
          <w:noProof/>
        </w:rPr>
        <w:t>43</w:t>
      </w:r>
      <w:r>
        <w:rPr>
          <w:noProof/>
        </w:rPr>
        <w:fldChar w:fldCharType="end"/>
      </w:r>
    </w:p>
    <w:p w14:paraId="6C479CA1" w14:textId="46160F80"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2.6.6</w:t>
      </w:r>
      <w:r>
        <w:rPr>
          <w:rFonts w:asciiTheme="minorHAnsi" w:eastAsiaTheme="minorEastAsia" w:hAnsiTheme="minorHAnsi" w:cstheme="minorBidi"/>
          <w:noProof/>
          <w:snapToGrid/>
          <w:kern w:val="2"/>
          <w:sz w:val="24"/>
          <w:szCs w:val="24"/>
          <w:lang w:eastAsia="en-GB"/>
          <w14:ligatures w14:val="standardContextual"/>
        </w:rPr>
        <w:tab/>
      </w:r>
      <w:r>
        <w:rPr>
          <w:noProof/>
        </w:rPr>
        <w:t>Incorrect User Permit in PERMIT.XML</w:t>
      </w:r>
      <w:r>
        <w:rPr>
          <w:noProof/>
        </w:rPr>
        <w:tab/>
      </w:r>
      <w:r>
        <w:rPr>
          <w:noProof/>
        </w:rPr>
        <w:fldChar w:fldCharType="begin"/>
      </w:r>
      <w:r>
        <w:rPr>
          <w:noProof/>
        </w:rPr>
        <w:instrText xml:space="preserve"> PAGEREF _Toc189647802 \h </w:instrText>
      </w:r>
      <w:r>
        <w:rPr>
          <w:noProof/>
        </w:rPr>
      </w:r>
      <w:r>
        <w:rPr>
          <w:noProof/>
        </w:rPr>
        <w:fldChar w:fldCharType="separate"/>
      </w:r>
      <w:r>
        <w:rPr>
          <w:noProof/>
        </w:rPr>
        <w:t>44</w:t>
      </w:r>
      <w:r>
        <w:rPr>
          <w:noProof/>
        </w:rPr>
        <w:fldChar w:fldCharType="end"/>
      </w:r>
    </w:p>
    <w:p w14:paraId="1250B1DF" w14:textId="2745B9F3"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2.7</w:t>
      </w:r>
      <w:r>
        <w:rPr>
          <w:rFonts w:asciiTheme="minorHAnsi" w:eastAsiaTheme="minorEastAsia" w:hAnsiTheme="minorHAnsi" w:cstheme="minorBidi"/>
          <w:noProof/>
          <w:snapToGrid/>
          <w:kern w:val="2"/>
          <w:sz w:val="24"/>
          <w:szCs w:val="24"/>
          <w:lang w:eastAsia="en-GB"/>
          <w14:ligatures w14:val="standardContextual"/>
        </w:rPr>
        <w:tab/>
      </w:r>
      <w:r>
        <w:rPr>
          <w:noProof/>
        </w:rPr>
        <w:t>Dataset Authentication</w:t>
      </w:r>
      <w:r>
        <w:rPr>
          <w:noProof/>
        </w:rPr>
        <w:tab/>
      </w:r>
      <w:r>
        <w:rPr>
          <w:noProof/>
        </w:rPr>
        <w:fldChar w:fldCharType="begin"/>
      </w:r>
      <w:r>
        <w:rPr>
          <w:noProof/>
        </w:rPr>
        <w:instrText xml:space="preserve"> PAGEREF _Toc189647803 \h </w:instrText>
      </w:r>
      <w:r>
        <w:rPr>
          <w:noProof/>
        </w:rPr>
      </w:r>
      <w:r>
        <w:rPr>
          <w:noProof/>
        </w:rPr>
        <w:fldChar w:fldCharType="separate"/>
      </w:r>
      <w:r>
        <w:rPr>
          <w:noProof/>
        </w:rPr>
        <w:t>51</w:t>
      </w:r>
      <w:r>
        <w:rPr>
          <w:noProof/>
        </w:rPr>
        <w:fldChar w:fldCharType="end"/>
      </w:r>
    </w:p>
    <w:p w14:paraId="3CC46259" w14:textId="56D13434"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2.7.1</w:t>
      </w:r>
      <w:r>
        <w:rPr>
          <w:rFonts w:asciiTheme="minorHAnsi" w:eastAsiaTheme="minorEastAsia" w:hAnsiTheme="minorHAnsi" w:cstheme="minorBidi"/>
          <w:noProof/>
          <w:snapToGrid/>
          <w:kern w:val="2"/>
          <w:sz w:val="24"/>
          <w:szCs w:val="24"/>
          <w:lang w:eastAsia="en-GB"/>
          <w14:ligatures w14:val="standardContextual"/>
        </w:rPr>
        <w:tab/>
      </w:r>
      <w:r>
        <w:rPr>
          <w:noProof/>
        </w:rPr>
        <w:t>Missing Catalogue Signature.</w:t>
      </w:r>
      <w:r>
        <w:rPr>
          <w:noProof/>
        </w:rPr>
        <w:tab/>
      </w:r>
      <w:r>
        <w:rPr>
          <w:noProof/>
        </w:rPr>
        <w:fldChar w:fldCharType="begin"/>
      </w:r>
      <w:r>
        <w:rPr>
          <w:noProof/>
        </w:rPr>
        <w:instrText xml:space="preserve"> PAGEREF _Toc189647804 \h </w:instrText>
      </w:r>
      <w:r>
        <w:rPr>
          <w:noProof/>
        </w:rPr>
      </w:r>
      <w:r>
        <w:rPr>
          <w:noProof/>
        </w:rPr>
        <w:fldChar w:fldCharType="separate"/>
      </w:r>
      <w:r>
        <w:rPr>
          <w:noProof/>
        </w:rPr>
        <w:t>51</w:t>
      </w:r>
      <w:r>
        <w:rPr>
          <w:noProof/>
        </w:rPr>
        <w:fldChar w:fldCharType="end"/>
      </w:r>
    </w:p>
    <w:p w14:paraId="54FDBBDC" w14:textId="7F9B758D"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lastRenderedPageBreak/>
        <w:t>2.7.2</w:t>
      </w:r>
      <w:r>
        <w:rPr>
          <w:rFonts w:asciiTheme="minorHAnsi" w:eastAsiaTheme="minorEastAsia" w:hAnsiTheme="minorHAnsi" w:cstheme="minorBidi"/>
          <w:noProof/>
          <w:snapToGrid/>
          <w:kern w:val="2"/>
          <w:sz w:val="24"/>
          <w:szCs w:val="24"/>
          <w:lang w:eastAsia="en-GB"/>
          <w14:ligatures w14:val="standardContextual"/>
        </w:rPr>
        <w:tab/>
      </w:r>
      <w:r>
        <w:rPr>
          <w:noProof/>
        </w:rPr>
        <w:t>Invalid Catalogue Signature.</w:t>
      </w:r>
      <w:r>
        <w:rPr>
          <w:noProof/>
        </w:rPr>
        <w:tab/>
      </w:r>
      <w:r>
        <w:rPr>
          <w:noProof/>
        </w:rPr>
        <w:fldChar w:fldCharType="begin"/>
      </w:r>
      <w:r>
        <w:rPr>
          <w:noProof/>
        </w:rPr>
        <w:instrText xml:space="preserve"> PAGEREF _Toc189647805 \h </w:instrText>
      </w:r>
      <w:r>
        <w:rPr>
          <w:noProof/>
        </w:rPr>
      </w:r>
      <w:r>
        <w:rPr>
          <w:noProof/>
        </w:rPr>
        <w:fldChar w:fldCharType="separate"/>
      </w:r>
      <w:r>
        <w:rPr>
          <w:noProof/>
        </w:rPr>
        <w:t>51</w:t>
      </w:r>
      <w:r>
        <w:rPr>
          <w:noProof/>
        </w:rPr>
        <w:fldChar w:fldCharType="end"/>
      </w:r>
    </w:p>
    <w:p w14:paraId="251CC45C" w14:textId="1AE19294"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2.7.3</w:t>
      </w:r>
      <w:r>
        <w:rPr>
          <w:rFonts w:asciiTheme="minorHAnsi" w:eastAsiaTheme="minorEastAsia" w:hAnsiTheme="minorHAnsi" w:cstheme="minorBidi"/>
          <w:noProof/>
          <w:snapToGrid/>
          <w:kern w:val="2"/>
          <w:sz w:val="24"/>
          <w:szCs w:val="24"/>
          <w:lang w:eastAsia="en-GB"/>
          <w14:ligatures w14:val="standardContextual"/>
        </w:rPr>
        <w:tab/>
      </w:r>
      <w:r>
        <w:rPr>
          <w:noProof/>
        </w:rPr>
        <w:t>Authentication via a domain coordinator.</w:t>
      </w:r>
      <w:r>
        <w:rPr>
          <w:noProof/>
        </w:rPr>
        <w:tab/>
      </w:r>
      <w:r>
        <w:rPr>
          <w:noProof/>
        </w:rPr>
        <w:fldChar w:fldCharType="begin"/>
      </w:r>
      <w:r>
        <w:rPr>
          <w:noProof/>
        </w:rPr>
        <w:instrText xml:space="preserve"> PAGEREF _Toc189647806 \h </w:instrText>
      </w:r>
      <w:r>
        <w:rPr>
          <w:noProof/>
        </w:rPr>
      </w:r>
      <w:r>
        <w:rPr>
          <w:noProof/>
        </w:rPr>
        <w:fldChar w:fldCharType="separate"/>
      </w:r>
      <w:r>
        <w:rPr>
          <w:noProof/>
        </w:rPr>
        <w:t>52</w:t>
      </w:r>
      <w:r>
        <w:rPr>
          <w:noProof/>
        </w:rPr>
        <w:fldChar w:fldCharType="end"/>
      </w:r>
    </w:p>
    <w:p w14:paraId="5BA5C44D" w14:textId="7349ABC6"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2.7.4</w:t>
      </w:r>
      <w:r>
        <w:rPr>
          <w:rFonts w:asciiTheme="minorHAnsi" w:eastAsiaTheme="minorEastAsia" w:hAnsiTheme="minorHAnsi" w:cstheme="minorBidi"/>
          <w:noProof/>
          <w:snapToGrid/>
          <w:kern w:val="2"/>
          <w:sz w:val="24"/>
          <w:szCs w:val="24"/>
          <w:lang w:eastAsia="en-GB"/>
          <w14:ligatures w14:val="standardContextual"/>
        </w:rPr>
        <w:tab/>
      </w:r>
      <w:r>
        <w:rPr>
          <w:noProof/>
        </w:rPr>
        <w:t>Missing Certificate.</w:t>
      </w:r>
      <w:r>
        <w:rPr>
          <w:noProof/>
        </w:rPr>
        <w:tab/>
      </w:r>
      <w:r>
        <w:rPr>
          <w:noProof/>
        </w:rPr>
        <w:fldChar w:fldCharType="begin"/>
      </w:r>
      <w:r>
        <w:rPr>
          <w:noProof/>
        </w:rPr>
        <w:instrText xml:space="preserve"> PAGEREF _Toc189647807 \h </w:instrText>
      </w:r>
      <w:r>
        <w:rPr>
          <w:noProof/>
        </w:rPr>
      </w:r>
      <w:r>
        <w:rPr>
          <w:noProof/>
        </w:rPr>
        <w:fldChar w:fldCharType="separate"/>
      </w:r>
      <w:r>
        <w:rPr>
          <w:noProof/>
        </w:rPr>
        <w:t>57</w:t>
      </w:r>
      <w:r>
        <w:rPr>
          <w:noProof/>
        </w:rPr>
        <w:fldChar w:fldCharType="end"/>
      </w:r>
    </w:p>
    <w:p w14:paraId="0168B7BC" w14:textId="39A5396B"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2.7.5</w:t>
      </w:r>
      <w:r>
        <w:rPr>
          <w:rFonts w:asciiTheme="minorHAnsi" w:eastAsiaTheme="minorEastAsia" w:hAnsiTheme="minorHAnsi" w:cstheme="minorBidi"/>
          <w:noProof/>
          <w:snapToGrid/>
          <w:kern w:val="2"/>
          <w:sz w:val="24"/>
          <w:szCs w:val="24"/>
          <w:lang w:eastAsia="en-GB"/>
          <w14:ligatures w14:val="standardContextual"/>
        </w:rPr>
        <w:tab/>
      </w:r>
      <w:r>
        <w:rPr>
          <w:noProof/>
        </w:rPr>
        <w:t>ENC Decryption</w:t>
      </w:r>
      <w:r>
        <w:rPr>
          <w:noProof/>
        </w:rPr>
        <w:tab/>
      </w:r>
      <w:r>
        <w:rPr>
          <w:noProof/>
        </w:rPr>
        <w:fldChar w:fldCharType="begin"/>
      </w:r>
      <w:r>
        <w:rPr>
          <w:noProof/>
        </w:rPr>
        <w:instrText xml:space="preserve"> PAGEREF _Toc189647808 \h </w:instrText>
      </w:r>
      <w:r>
        <w:rPr>
          <w:noProof/>
        </w:rPr>
      </w:r>
      <w:r>
        <w:rPr>
          <w:noProof/>
        </w:rPr>
        <w:fldChar w:fldCharType="separate"/>
      </w:r>
      <w:r>
        <w:rPr>
          <w:noProof/>
        </w:rPr>
        <w:t>58</w:t>
      </w:r>
      <w:r>
        <w:rPr>
          <w:noProof/>
        </w:rPr>
        <w:fldChar w:fldCharType="end"/>
      </w:r>
    </w:p>
    <w:p w14:paraId="295D6125" w14:textId="0976ACD4"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2.8</w:t>
      </w:r>
      <w:r>
        <w:rPr>
          <w:rFonts w:asciiTheme="minorHAnsi" w:eastAsiaTheme="minorEastAsia" w:hAnsiTheme="minorHAnsi" w:cstheme="minorBidi"/>
          <w:noProof/>
          <w:snapToGrid/>
          <w:kern w:val="2"/>
          <w:sz w:val="24"/>
          <w:szCs w:val="24"/>
          <w:lang w:eastAsia="en-GB"/>
          <w14:ligatures w14:val="standardContextual"/>
        </w:rPr>
        <w:tab/>
      </w:r>
      <w:r>
        <w:rPr>
          <w:noProof/>
        </w:rPr>
        <w:t>Dataset Management</w:t>
      </w:r>
      <w:r>
        <w:rPr>
          <w:noProof/>
        </w:rPr>
        <w:tab/>
      </w:r>
      <w:r>
        <w:rPr>
          <w:noProof/>
        </w:rPr>
        <w:fldChar w:fldCharType="begin"/>
      </w:r>
      <w:r>
        <w:rPr>
          <w:noProof/>
        </w:rPr>
        <w:instrText xml:space="preserve"> PAGEREF _Toc189647809 \h </w:instrText>
      </w:r>
      <w:r>
        <w:rPr>
          <w:noProof/>
        </w:rPr>
      </w:r>
      <w:r>
        <w:rPr>
          <w:noProof/>
        </w:rPr>
        <w:fldChar w:fldCharType="separate"/>
      </w:r>
      <w:r>
        <w:rPr>
          <w:noProof/>
        </w:rPr>
        <w:t>61</w:t>
      </w:r>
      <w:r>
        <w:rPr>
          <w:noProof/>
        </w:rPr>
        <w:fldChar w:fldCharType="end"/>
      </w:r>
    </w:p>
    <w:p w14:paraId="7E64849B" w14:textId="3417D8FC"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2.8.1</w:t>
      </w:r>
      <w:r>
        <w:rPr>
          <w:rFonts w:asciiTheme="minorHAnsi" w:eastAsiaTheme="minorEastAsia" w:hAnsiTheme="minorHAnsi" w:cstheme="minorBidi"/>
          <w:noProof/>
          <w:snapToGrid/>
          <w:kern w:val="2"/>
          <w:sz w:val="24"/>
          <w:szCs w:val="24"/>
          <w:lang w:eastAsia="en-GB"/>
          <w14:ligatures w14:val="standardContextual"/>
        </w:rPr>
        <w:tab/>
      </w:r>
      <w:r>
        <w:rPr>
          <w:noProof/>
        </w:rPr>
        <w:t>Encrypted ENCs supplied by different Data Servers</w:t>
      </w:r>
      <w:r>
        <w:rPr>
          <w:noProof/>
        </w:rPr>
        <w:tab/>
      </w:r>
      <w:r>
        <w:rPr>
          <w:noProof/>
        </w:rPr>
        <w:fldChar w:fldCharType="begin"/>
      </w:r>
      <w:r>
        <w:rPr>
          <w:noProof/>
        </w:rPr>
        <w:instrText xml:space="preserve"> PAGEREF _Toc189647810 \h </w:instrText>
      </w:r>
      <w:r>
        <w:rPr>
          <w:noProof/>
        </w:rPr>
      </w:r>
      <w:r>
        <w:rPr>
          <w:noProof/>
        </w:rPr>
        <w:fldChar w:fldCharType="separate"/>
      </w:r>
      <w:r>
        <w:rPr>
          <w:noProof/>
        </w:rPr>
        <w:t>61</w:t>
      </w:r>
      <w:r>
        <w:rPr>
          <w:noProof/>
        </w:rPr>
        <w:fldChar w:fldCharType="end"/>
      </w:r>
    </w:p>
    <w:p w14:paraId="7140348A" w14:textId="3F95D761"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2.8.2</w:t>
      </w:r>
      <w:r>
        <w:rPr>
          <w:rFonts w:asciiTheme="minorHAnsi" w:eastAsiaTheme="minorEastAsia" w:hAnsiTheme="minorHAnsi" w:cstheme="minorBidi"/>
          <w:noProof/>
          <w:snapToGrid/>
          <w:kern w:val="2"/>
          <w:sz w:val="24"/>
          <w:szCs w:val="24"/>
          <w:lang w:eastAsia="en-GB"/>
          <w14:ligatures w14:val="standardContextual"/>
        </w:rPr>
        <w:tab/>
      </w:r>
      <w:r>
        <w:rPr>
          <w:noProof/>
        </w:rPr>
        <w:t>Loading additional dataset permits and cells from a different data provider</w:t>
      </w:r>
      <w:r>
        <w:rPr>
          <w:noProof/>
        </w:rPr>
        <w:tab/>
      </w:r>
      <w:r>
        <w:rPr>
          <w:noProof/>
        </w:rPr>
        <w:fldChar w:fldCharType="begin"/>
      </w:r>
      <w:r>
        <w:rPr>
          <w:noProof/>
        </w:rPr>
        <w:instrText xml:space="preserve"> PAGEREF _Toc189647811 \h </w:instrText>
      </w:r>
      <w:r>
        <w:rPr>
          <w:noProof/>
        </w:rPr>
      </w:r>
      <w:r>
        <w:rPr>
          <w:noProof/>
        </w:rPr>
        <w:fldChar w:fldCharType="separate"/>
      </w:r>
      <w:r>
        <w:rPr>
          <w:noProof/>
        </w:rPr>
        <w:t>62</w:t>
      </w:r>
      <w:r>
        <w:rPr>
          <w:noProof/>
        </w:rPr>
        <w:fldChar w:fldCharType="end"/>
      </w:r>
    </w:p>
    <w:p w14:paraId="472C8EE3" w14:textId="4504CD82"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2.8.3</w:t>
      </w:r>
      <w:r>
        <w:rPr>
          <w:rFonts w:asciiTheme="minorHAnsi" w:eastAsiaTheme="minorEastAsia" w:hAnsiTheme="minorHAnsi" w:cstheme="minorBidi"/>
          <w:noProof/>
          <w:snapToGrid/>
          <w:kern w:val="2"/>
          <w:sz w:val="24"/>
          <w:szCs w:val="24"/>
          <w:lang w:eastAsia="en-GB"/>
          <w14:ligatures w14:val="standardContextual"/>
        </w:rPr>
        <w:tab/>
      </w:r>
      <w:r>
        <w:rPr>
          <w:noProof/>
        </w:rPr>
        <w:t>Test that the system operates correctly in a multiple data provider environment</w:t>
      </w:r>
      <w:r>
        <w:rPr>
          <w:noProof/>
        </w:rPr>
        <w:tab/>
      </w:r>
      <w:r>
        <w:rPr>
          <w:noProof/>
        </w:rPr>
        <w:fldChar w:fldCharType="begin"/>
      </w:r>
      <w:r>
        <w:rPr>
          <w:noProof/>
        </w:rPr>
        <w:instrText xml:space="preserve"> PAGEREF _Toc189647812 \h </w:instrText>
      </w:r>
      <w:r>
        <w:rPr>
          <w:noProof/>
        </w:rPr>
      </w:r>
      <w:r>
        <w:rPr>
          <w:noProof/>
        </w:rPr>
        <w:fldChar w:fldCharType="separate"/>
      </w:r>
      <w:r>
        <w:rPr>
          <w:noProof/>
        </w:rPr>
        <w:t>63</w:t>
      </w:r>
      <w:r>
        <w:rPr>
          <w:noProof/>
        </w:rPr>
        <w:fldChar w:fldCharType="end"/>
      </w:r>
    </w:p>
    <w:p w14:paraId="137284F1" w14:textId="2E9AEC32"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2.9</w:t>
      </w:r>
      <w:r>
        <w:rPr>
          <w:rFonts w:asciiTheme="minorHAnsi" w:eastAsiaTheme="minorEastAsia" w:hAnsiTheme="minorHAnsi" w:cstheme="minorBidi"/>
          <w:noProof/>
          <w:snapToGrid/>
          <w:kern w:val="2"/>
          <w:sz w:val="24"/>
          <w:szCs w:val="24"/>
          <w:lang w:eastAsia="en-GB"/>
          <w14:ligatures w14:val="standardContextual"/>
        </w:rPr>
        <w:tab/>
      </w:r>
      <w:r>
        <w:rPr>
          <w:noProof/>
        </w:rPr>
        <w:t>ECDIS management of data services.</w:t>
      </w:r>
      <w:r>
        <w:rPr>
          <w:noProof/>
        </w:rPr>
        <w:tab/>
      </w:r>
      <w:r>
        <w:rPr>
          <w:noProof/>
        </w:rPr>
        <w:fldChar w:fldCharType="begin"/>
      </w:r>
      <w:r>
        <w:rPr>
          <w:noProof/>
        </w:rPr>
        <w:instrText xml:space="preserve"> PAGEREF _Toc189647813 \h </w:instrText>
      </w:r>
      <w:r>
        <w:rPr>
          <w:noProof/>
        </w:rPr>
      </w:r>
      <w:r>
        <w:rPr>
          <w:noProof/>
        </w:rPr>
        <w:fldChar w:fldCharType="separate"/>
      </w:r>
      <w:r>
        <w:rPr>
          <w:noProof/>
        </w:rPr>
        <w:t>65</w:t>
      </w:r>
      <w:r>
        <w:rPr>
          <w:noProof/>
        </w:rPr>
        <w:fldChar w:fldCharType="end"/>
      </w:r>
    </w:p>
    <w:p w14:paraId="2B62C94D" w14:textId="70FFA654"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2.9.1</w:t>
      </w:r>
      <w:r>
        <w:rPr>
          <w:rFonts w:asciiTheme="minorHAnsi" w:eastAsiaTheme="minorEastAsia" w:hAnsiTheme="minorHAnsi" w:cstheme="minorBidi"/>
          <w:noProof/>
          <w:snapToGrid/>
          <w:kern w:val="2"/>
          <w:sz w:val="24"/>
          <w:szCs w:val="24"/>
          <w:lang w:eastAsia="en-GB"/>
          <w14:ligatures w14:val="standardContextual"/>
        </w:rPr>
        <w:tab/>
      </w:r>
      <w:r>
        <w:rPr>
          <w:noProof/>
        </w:rPr>
        <w:t>ECDIS management of cancelled cells</w:t>
      </w:r>
      <w:r>
        <w:rPr>
          <w:noProof/>
        </w:rPr>
        <w:tab/>
      </w:r>
      <w:r>
        <w:rPr>
          <w:noProof/>
        </w:rPr>
        <w:fldChar w:fldCharType="begin"/>
      </w:r>
      <w:r>
        <w:rPr>
          <w:noProof/>
        </w:rPr>
        <w:instrText xml:space="preserve"> PAGEREF _Toc189647814 \h </w:instrText>
      </w:r>
      <w:r>
        <w:rPr>
          <w:noProof/>
        </w:rPr>
      </w:r>
      <w:r>
        <w:rPr>
          <w:noProof/>
        </w:rPr>
        <w:fldChar w:fldCharType="separate"/>
      </w:r>
      <w:r>
        <w:rPr>
          <w:noProof/>
        </w:rPr>
        <w:t>65</w:t>
      </w:r>
      <w:r>
        <w:rPr>
          <w:noProof/>
        </w:rPr>
        <w:fldChar w:fldCharType="end"/>
      </w:r>
    </w:p>
    <w:p w14:paraId="07D147D9" w14:textId="1A808C7C"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2.9.2</w:t>
      </w:r>
      <w:r>
        <w:rPr>
          <w:rFonts w:asciiTheme="minorHAnsi" w:eastAsiaTheme="minorEastAsia" w:hAnsiTheme="minorHAnsi" w:cstheme="minorBidi"/>
          <w:noProof/>
          <w:snapToGrid/>
          <w:kern w:val="2"/>
          <w:sz w:val="24"/>
          <w:szCs w:val="24"/>
          <w:lang w:eastAsia="en-GB"/>
          <w14:ligatures w14:val="standardContextual"/>
        </w:rPr>
        <w:tab/>
      </w:r>
      <w:r>
        <w:rPr>
          <w:noProof/>
        </w:rPr>
        <w:t>ECDIS Display of Replacement ENC Cells</w:t>
      </w:r>
      <w:r>
        <w:rPr>
          <w:noProof/>
        </w:rPr>
        <w:tab/>
      </w:r>
      <w:r>
        <w:rPr>
          <w:noProof/>
        </w:rPr>
        <w:fldChar w:fldCharType="begin"/>
      </w:r>
      <w:r>
        <w:rPr>
          <w:noProof/>
        </w:rPr>
        <w:instrText xml:space="preserve"> PAGEREF _Toc189647815 \h </w:instrText>
      </w:r>
      <w:r>
        <w:rPr>
          <w:noProof/>
        </w:rPr>
      </w:r>
      <w:r>
        <w:rPr>
          <w:noProof/>
        </w:rPr>
        <w:fldChar w:fldCharType="separate"/>
      </w:r>
      <w:r>
        <w:rPr>
          <w:noProof/>
        </w:rPr>
        <w:t>66</w:t>
      </w:r>
      <w:r>
        <w:rPr>
          <w:noProof/>
        </w:rPr>
        <w:fldChar w:fldCharType="end"/>
      </w:r>
    </w:p>
    <w:p w14:paraId="02BDFE24" w14:textId="0A04EB7B"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2.9.3</w:t>
      </w:r>
      <w:r>
        <w:rPr>
          <w:rFonts w:asciiTheme="minorHAnsi" w:eastAsiaTheme="minorEastAsia" w:hAnsiTheme="minorHAnsi" w:cstheme="minorBidi"/>
          <w:noProof/>
          <w:snapToGrid/>
          <w:kern w:val="2"/>
          <w:sz w:val="24"/>
          <w:szCs w:val="24"/>
          <w:lang w:eastAsia="en-GB"/>
          <w14:ligatures w14:val="standardContextual"/>
        </w:rPr>
        <w:tab/>
      </w:r>
      <w:r>
        <w:rPr>
          <w:noProof/>
        </w:rPr>
        <w:t>ECDIS management of ENC re-issued datasets</w:t>
      </w:r>
      <w:r>
        <w:rPr>
          <w:noProof/>
        </w:rPr>
        <w:tab/>
      </w:r>
      <w:r>
        <w:rPr>
          <w:noProof/>
        </w:rPr>
        <w:fldChar w:fldCharType="begin"/>
      </w:r>
      <w:r>
        <w:rPr>
          <w:noProof/>
        </w:rPr>
        <w:instrText xml:space="preserve"> PAGEREF _Toc189647816 \h </w:instrText>
      </w:r>
      <w:r>
        <w:rPr>
          <w:noProof/>
        </w:rPr>
      </w:r>
      <w:r>
        <w:rPr>
          <w:noProof/>
        </w:rPr>
        <w:fldChar w:fldCharType="separate"/>
      </w:r>
      <w:r>
        <w:rPr>
          <w:noProof/>
        </w:rPr>
        <w:t>67</w:t>
      </w:r>
      <w:r>
        <w:rPr>
          <w:noProof/>
        </w:rPr>
        <w:fldChar w:fldCharType="end"/>
      </w:r>
    </w:p>
    <w:p w14:paraId="4DCB684B" w14:textId="6AF0CEF6"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2.9.4</w:t>
      </w:r>
      <w:r>
        <w:rPr>
          <w:rFonts w:asciiTheme="minorHAnsi" w:eastAsiaTheme="minorEastAsia" w:hAnsiTheme="minorHAnsi" w:cstheme="minorBidi"/>
          <w:noProof/>
          <w:snapToGrid/>
          <w:kern w:val="2"/>
          <w:sz w:val="24"/>
          <w:szCs w:val="24"/>
          <w:lang w:eastAsia="en-GB"/>
          <w14:ligatures w14:val="standardContextual"/>
        </w:rPr>
        <w:tab/>
      </w:r>
      <w:r>
        <w:rPr>
          <w:noProof/>
        </w:rPr>
        <w:t>ECDIS management of Exchange Sets</w:t>
      </w:r>
      <w:r>
        <w:rPr>
          <w:noProof/>
        </w:rPr>
        <w:tab/>
      </w:r>
      <w:r>
        <w:rPr>
          <w:noProof/>
        </w:rPr>
        <w:fldChar w:fldCharType="begin"/>
      </w:r>
      <w:r>
        <w:rPr>
          <w:noProof/>
        </w:rPr>
        <w:instrText xml:space="preserve"> PAGEREF _Toc189647817 \h </w:instrText>
      </w:r>
      <w:r>
        <w:rPr>
          <w:noProof/>
        </w:rPr>
      </w:r>
      <w:r>
        <w:rPr>
          <w:noProof/>
        </w:rPr>
        <w:fldChar w:fldCharType="separate"/>
      </w:r>
      <w:r>
        <w:rPr>
          <w:noProof/>
        </w:rPr>
        <w:t>68</w:t>
      </w:r>
      <w:r>
        <w:rPr>
          <w:noProof/>
        </w:rPr>
        <w:fldChar w:fldCharType="end"/>
      </w:r>
    </w:p>
    <w:p w14:paraId="0F6CEE73" w14:textId="71C31A27"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2.9.5</w:t>
      </w:r>
      <w:r>
        <w:rPr>
          <w:rFonts w:asciiTheme="minorHAnsi" w:eastAsiaTheme="minorEastAsia" w:hAnsiTheme="minorHAnsi" w:cstheme="minorBidi"/>
          <w:noProof/>
          <w:snapToGrid/>
          <w:kern w:val="2"/>
          <w:sz w:val="24"/>
          <w:szCs w:val="24"/>
          <w:lang w:eastAsia="en-GB"/>
          <w14:ligatures w14:val="standardContextual"/>
        </w:rPr>
        <w:tab/>
      </w:r>
      <w:r>
        <w:rPr>
          <w:noProof/>
        </w:rPr>
        <w:t>Update of Supplementary Files</w:t>
      </w:r>
      <w:r>
        <w:rPr>
          <w:noProof/>
        </w:rPr>
        <w:tab/>
      </w:r>
      <w:r>
        <w:rPr>
          <w:noProof/>
        </w:rPr>
        <w:fldChar w:fldCharType="begin"/>
      </w:r>
      <w:r>
        <w:rPr>
          <w:noProof/>
        </w:rPr>
        <w:instrText xml:space="preserve"> PAGEREF _Toc189647818 \h </w:instrText>
      </w:r>
      <w:r>
        <w:rPr>
          <w:noProof/>
        </w:rPr>
      </w:r>
      <w:r>
        <w:rPr>
          <w:noProof/>
        </w:rPr>
        <w:fldChar w:fldCharType="separate"/>
      </w:r>
      <w:r>
        <w:rPr>
          <w:noProof/>
        </w:rPr>
        <w:t>69</w:t>
      </w:r>
      <w:r>
        <w:rPr>
          <w:noProof/>
        </w:rPr>
        <w:fldChar w:fldCharType="end"/>
      </w:r>
    </w:p>
    <w:p w14:paraId="61047D27" w14:textId="46D494ED"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2.9.6</w:t>
      </w:r>
      <w:r>
        <w:rPr>
          <w:rFonts w:asciiTheme="minorHAnsi" w:eastAsiaTheme="minorEastAsia" w:hAnsiTheme="minorHAnsi" w:cstheme="minorBidi"/>
          <w:noProof/>
          <w:snapToGrid/>
          <w:kern w:val="2"/>
          <w:sz w:val="24"/>
          <w:szCs w:val="24"/>
          <w:lang w:eastAsia="en-GB"/>
          <w14:ligatures w14:val="standardContextual"/>
        </w:rPr>
        <w:tab/>
      </w:r>
      <w:r>
        <w:rPr>
          <w:noProof/>
        </w:rPr>
        <w:t>Dataset lifecycle and cancellations.</w:t>
      </w:r>
      <w:r>
        <w:rPr>
          <w:noProof/>
        </w:rPr>
        <w:tab/>
      </w:r>
      <w:r>
        <w:rPr>
          <w:noProof/>
        </w:rPr>
        <w:fldChar w:fldCharType="begin"/>
      </w:r>
      <w:r>
        <w:rPr>
          <w:noProof/>
        </w:rPr>
        <w:instrText xml:space="preserve"> PAGEREF _Toc189647819 \h </w:instrText>
      </w:r>
      <w:r>
        <w:rPr>
          <w:noProof/>
        </w:rPr>
      </w:r>
      <w:r>
        <w:rPr>
          <w:noProof/>
        </w:rPr>
        <w:fldChar w:fldCharType="separate"/>
      </w:r>
      <w:r>
        <w:rPr>
          <w:noProof/>
        </w:rPr>
        <w:t>69</w:t>
      </w:r>
      <w:r>
        <w:rPr>
          <w:noProof/>
        </w:rPr>
        <w:fldChar w:fldCharType="end"/>
      </w:r>
    </w:p>
    <w:p w14:paraId="04423709" w14:textId="3D4D7041"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2.10</w:t>
      </w:r>
      <w:r>
        <w:rPr>
          <w:rFonts w:asciiTheme="minorHAnsi" w:eastAsiaTheme="minorEastAsia" w:hAnsiTheme="minorHAnsi" w:cstheme="minorBidi"/>
          <w:noProof/>
          <w:snapToGrid/>
          <w:kern w:val="2"/>
          <w:sz w:val="24"/>
          <w:szCs w:val="24"/>
          <w:lang w:eastAsia="en-GB"/>
          <w14:ligatures w14:val="standardContextual"/>
        </w:rPr>
        <w:tab/>
      </w:r>
      <w:r>
        <w:rPr>
          <w:noProof/>
        </w:rPr>
        <w:t>ECDIS Update Status Report</w:t>
      </w:r>
      <w:r>
        <w:rPr>
          <w:noProof/>
        </w:rPr>
        <w:tab/>
      </w:r>
      <w:r>
        <w:rPr>
          <w:noProof/>
        </w:rPr>
        <w:fldChar w:fldCharType="begin"/>
      </w:r>
      <w:r>
        <w:rPr>
          <w:noProof/>
        </w:rPr>
        <w:instrText xml:space="preserve"> PAGEREF _Toc189647821 \h </w:instrText>
      </w:r>
      <w:r>
        <w:rPr>
          <w:noProof/>
        </w:rPr>
      </w:r>
      <w:r>
        <w:rPr>
          <w:noProof/>
        </w:rPr>
        <w:fldChar w:fldCharType="separate"/>
      </w:r>
      <w:r>
        <w:rPr>
          <w:noProof/>
        </w:rPr>
        <w:t>70</w:t>
      </w:r>
      <w:r>
        <w:rPr>
          <w:noProof/>
        </w:rPr>
        <w:fldChar w:fldCharType="end"/>
      </w:r>
    </w:p>
    <w:p w14:paraId="7B45FD07" w14:textId="6301AB95" w:rsidR="007B5A46" w:rsidRDefault="007B5A46">
      <w:pPr>
        <w:pStyle w:val="TOC3"/>
        <w:tabs>
          <w:tab w:val="left" w:pos="96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2.10.1</w:t>
      </w:r>
      <w:r>
        <w:rPr>
          <w:rFonts w:asciiTheme="minorHAnsi" w:eastAsiaTheme="minorEastAsia" w:hAnsiTheme="minorHAnsi" w:cstheme="minorBidi"/>
          <w:noProof/>
          <w:snapToGrid/>
          <w:kern w:val="2"/>
          <w:sz w:val="24"/>
          <w:szCs w:val="24"/>
          <w:lang w:eastAsia="en-GB"/>
          <w14:ligatures w14:val="standardContextual"/>
        </w:rPr>
        <w:tab/>
      </w:r>
      <w:r>
        <w:rPr>
          <w:noProof/>
        </w:rPr>
        <w:t>ENC Update Status Report</w:t>
      </w:r>
      <w:r>
        <w:rPr>
          <w:noProof/>
        </w:rPr>
        <w:tab/>
      </w:r>
      <w:r>
        <w:rPr>
          <w:noProof/>
        </w:rPr>
        <w:fldChar w:fldCharType="begin"/>
      </w:r>
      <w:r>
        <w:rPr>
          <w:noProof/>
        </w:rPr>
        <w:instrText xml:space="preserve"> PAGEREF _Toc189647822 \h </w:instrText>
      </w:r>
      <w:r>
        <w:rPr>
          <w:noProof/>
        </w:rPr>
      </w:r>
      <w:r>
        <w:rPr>
          <w:noProof/>
        </w:rPr>
        <w:fldChar w:fldCharType="separate"/>
      </w:r>
      <w:r>
        <w:rPr>
          <w:noProof/>
        </w:rPr>
        <w:t>70</w:t>
      </w:r>
      <w:r>
        <w:rPr>
          <w:noProof/>
        </w:rPr>
        <w:fldChar w:fldCharType="end"/>
      </w:r>
    </w:p>
    <w:p w14:paraId="4708EE8D" w14:textId="7A3731C2" w:rsidR="007B5A46" w:rsidRDefault="007B5A46">
      <w:pPr>
        <w:pStyle w:val="TOC3"/>
        <w:tabs>
          <w:tab w:val="left" w:pos="96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2.10.2</w:t>
      </w:r>
      <w:r>
        <w:rPr>
          <w:rFonts w:asciiTheme="minorHAnsi" w:eastAsiaTheme="minorEastAsia" w:hAnsiTheme="minorHAnsi" w:cstheme="minorBidi"/>
          <w:noProof/>
          <w:snapToGrid/>
          <w:kern w:val="2"/>
          <w:sz w:val="24"/>
          <w:szCs w:val="24"/>
          <w:lang w:eastAsia="en-GB"/>
          <w14:ligatures w14:val="standardContextual"/>
        </w:rPr>
        <w:tab/>
      </w:r>
      <w:r>
        <w:rPr>
          <w:noProof/>
        </w:rPr>
        <w:t>ENP Update Status Report</w:t>
      </w:r>
      <w:r>
        <w:rPr>
          <w:noProof/>
        </w:rPr>
        <w:tab/>
      </w:r>
      <w:r>
        <w:rPr>
          <w:noProof/>
        </w:rPr>
        <w:fldChar w:fldCharType="begin"/>
      </w:r>
      <w:r>
        <w:rPr>
          <w:noProof/>
        </w:rPr>
        <w:instrText xml:space="preserve"> PAGEREF _Toc189647823 \h </w:instrText>
      </w:r>
      <w:r>
        <w:rPr>
          <w:noProof/>
        </w:rPr>
      </w:r>
      <w:r>
        <w:rPr>
          <w:noProof/>
        </w:rPr>
        <w:fldChar w:fldCharType="separate"/>
      </w:r>
      <w:r>
        <w:rPr>
          <w:noProof/>
        </w:rPr>
        <w:t>71</w:t>
      </w:r>
      <w:r>
        <w:rPr>
          <w:noProof/>
        </w:rPr>
        <w:fldChar w:fldCharType="end"/>
      </w:r>
    </w:p>
    <w:p w14:paraId="3CB47E8D" w14:textId="409583F8" w:rsidR="007B5A46" w:rsidRDefault="007B5A46">
      <w:pPr>
        <w:pStyle w:val="TOC3"/>
        <w:tabs>
          <w:tab w:val="left" w:pos="96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2.10.3</w:t>
      </w:r>
      <w:r>
        <w:rPr>
          <w:rFonts w:asciiTheme="minorHAnsi" w:eastAsiaTheme="minorEastAsia" w:hAnsiTheme="minorHAnsi" w:cstheme="minorBidi"/>
          <w:noProof/>
          <w:snapToGrid/>
          <w:kern w:val="2"/>
          <w:sz w:val="24"/>
          <w:szCs w:val="24"/>
          <w:lang w:eastAsia="en-GB"/>
          <w14:ligatures w14:val="standardContextual"/>
        </w:rPr>
        <w:tab/>
      </w:r>
      <w:r>
        <w:rPr>
          <w:noProof/>
        </w:rPr>
        <w:t>Missing Revision information.</w:t>
      </w:r>
      <w:r>
        <w:rPr>
          <w:noProof/>
        </w:rPr>
        <w:tab/>
      </w:r>
      <w:r>
        <w:rPr>
          <w:noProof/>
        </w:rPr>
        <w:fldChar w:fldCharType="begin"/>
      </w:r>
      <w:r>
        <w:rPr>
          <w:noProof/>
        </w:rPr>
        <w:instrText xml:space="preserve"> PAGEREF _Toc189647824 \h </w:instrText>
      </w:r>
      <w:r>
        <w:rPr>
          <w:noProof/>
        </w:rPr>
      </w:r>
      <w:r>
        <w:rPr>
          <w:noProof/>
        </w:rPr>
        <w:fldChar w:fldCharType="separate"/>
      </w:r>
      <w:r>
        <w:rPr>
          <w:noProof/>
        </w:rPr>
        <w:t>72</w:t>
      </w:r>
      <w:r>
        <w:rPr>
          <w:noProof/>
        </w:rPr>
        <w:fldChar w:fldCharType="end"/>
      </w:r>
    </w:p>
    <w:p w14:paraId="7367AD34" w14:textId="76E184F5" w:rsidR="007B5A46" w:rsidRDefault="007B5A46">
      <w:pPr>
        <w:pStyle w:val="TOC3"/>
        <w:tabs>
          <w:tab w:val="left" w:pos="96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2.10.4</w:t>
      </w:r>
      <w:r>
        <w:rPr>
          <w:rFonts w:asciiTheme="minorHAnsi" w:eastAsiaTheme="minorEastAsia" w:hAnsiTheme="minorHAnsi" w:cstheme="minorBidi"/>
          <w:noProof/>
          <w:snapToGrid/>
          <w:kern w:val="2"/>
          <w:sz w:val="24"/>
          <w:szCs w:val="24"/>
          <w:lang w:eastAsia="en-GB"/>
          <w14:ligatures w14:val="standardContextual"/>
        </w:rPr>
        <w:tab/>
      </w:r>
      <w:r>
        <w:rPr>
          <w:noProof/>
        </w:rPr>
        <w:t>Multiple Revision Information.</w:t>
      </w:r>
      <w:r>
        <w:rPr>
          <w:noProof/>
        </w:rPr>
        <w:tab/>
      </w:r>
      <w:r>
        <w:rPr>
          <w:noProof/>
        </w:rPr>
        <w:fldChar w:fldCharType="begin"/>
      </w:r>
      <w:r>
        <w:rPr>
          <w:noProof/>
        </w:rPr>
        <w:instrText xml:space="preserve"> PAGEREF _Toc189647825 \h </w:instrText>
      </w:r>
      <w:r>
        <w:rPr>
          <w:noProof/>
        </w:rPr>
      </w:r>
      <w:r>
        <w:rPr>
          <w:noProof/>
        </w:rPr>
        <w:fldChar w:fldCharType="separate"/>
      </w:r>
      <w:r>
        <w:rPr>
          <w:noProof/>
        </w:rPr>
        <w:t>72</w:t>
      </w:r>
      <w:r>
        <w:rPr>
          <w:noProof/>
        </w:rPr>
        <w:fldChar w:fldCharType="end"/>
      </w:r>
    </w:p>
    <w:p w14:paraId="6B6C96C1" w14:textId="3DDF22A1" w:rsidR="007B5A46" w:rsidRDefault="007B5A46">
      <w:pPr>
        <w:pStyle w:val="TOC3"/>
        <w:tabs>
          <w:tab w:val="left" w:pos="96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2.10.5</w:t>
      </w:r>
      <w:r>
        <w:rPr>
          <w:rFonts w:asciiTheme="minorHAnsi" w:eastAsiaTheme="minorEastAsia" w:hAnsiTheme="minorHAnsi" w:cstheme="minorBidi"/>
          <w:noProof/>
          <w:snapToGrid/>
          <w:kern w:val="2"/>
          <w:sz w:val="24"/>
          <w:szCs w:val="24"/>
          <w:lang w:eastAsia="en-GB"/>
          <w14:ligatures w14:val="standardContextual"/>
        </w:rPr>
        <w:tab/>
      </w:r>
      <w:r>
        <w:rPr>
          <w:noProof/>
        </w:rPr>
        <w:t>Product independence</w:t>
      </w:r>
      <w:r>
        <w:rPr>
          <w:noProof/>
        </w:rPr>
        <w:tab/>
      </w:r>
      <w:r>
        <w:rPr>
          <w:noProof/>
        </w:rPr>
        <w:fldChar w:fldCharType="begin"/>
      </w:r>
      <w:r>
        <w:rPr>
          <w:noProof/>
        </w:rPr>
        <w:instrText xml:space="preserve"> PAGEREF _Toc189647826 \h </w:instrText>
      </w:r>
      <w:r>
        <w:rPr>
          <w:noProof/>
        </w:rPr>
      </w:r>
      <w:r>
        <w:rPr>
          <w:noProof/>
        </w:rPr>
        <w:fldChar w:fldCharType="separate"/>
      </w:r>
      <w:r>
        <w:rPr>
          <w:noProof/>
        </w:rPr>
        <w:t>73</w:t>
      </w:r>
      <w:r>
        <w:rPr>
          <w:noProof/>
        </w:rPr>
        <w:fldChar w:fldCharType="end"/>
      </w:r>
    </w:p>
    <w:p w14:paraId="3FE0557C" w14:textId="4203D27B" w:rsidR="007B5A46" w:rsidRDefault="007B5A46">
      <w:pPr>
        <w:pStyle w:val="TOC3"/>
        <w:tabs>
          <w:tab w:val="left" w:pos="96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2.10.6</w:t>
      </w:r>
      <w:r>
        <w:rPr>
          <w:rFonts w:asciiTheme="minorHAnsi" w:eastAsiaTheme="minorEastAsia" w:hAnsiTheme="minorHAnsi" w:cstheme="minorBidi"/>
          <w:noProof/>
          <w:snapToGrid/>
          <w:kern w:val="2"/>
          <w:sz w:val="24"/>
          <w:szCs w:val="24"/>
          <w:lang w:eastAsia="en-GB"/>
          <w14:ligatures w14:val="standardContextual"/>
        </w:rPr>
        <w:tab/>
      </w:r>
      <w:r>
        <w:rPr>
          <w:noProof/>
        </w:rPr>
        <w:t>Adequate and Complete Tests.</w:t>
      </w:r>
      <w:r>
        <w:rPr>
          <w:noProof/>
        </w:rPr>
        <w:tab/>
      </w:r>
      <w:r>
        <w:rPr>
          <w:noProof/>
        </w:rPr>
        <w:fldChar w:fldCharType="begin"/>
      </w:r>
      <w:r>
        <w:rPr>
          <w:noProof/>
        </w:rPr>
        <w:instrText xml:space="preserve"> PAGEREF _Toc189647827 \h </w:instrText>
      </w:r>
      <w:r>
        <w:rPr>
          <w:noProof/>
        </w:rPr>
      </w:r>
      <w:r>
        <w:rPr>
          <w:noProof/>
        </w:rPr>
        <w:fldChar w:fldCharType="separate"/>
      </w:r>
      <w:r>
        <w:rPr>
          <w:noProof/>
        </w:rPr>
        <w:t>73</w:t>
      </w:r>
      <w:r>
        <w:rPr>
          <w:noProof/>
        </w:rPr>
        <w:fldChar w:fldCharType="end"/>
      </w:r>
    </w:p>
    <w:p w14:paraId="1C3C5B21" w14:textId="53F96B52"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2.11</w:t>
      </w:r>
      <w:r>
        <w:rPr>
          <w:rFonts w:asciiTheme="minorHAnsi" w:eastAsiaTheme="minorEastAsia" w:hAnsiTheme="minorHAnsi" w:cstheme="minorBidi"/>
          <w:noProof/>
          <w:snapToGrid/>
          <w:kern w:val="2"/>
          <w:sz w:val="24"/>
          <w:szCs w:val="24"/>
          <w:lang w:eastAsia="en-GB"/>
          <w14:ligatures w14:val="standardContextual"/>
        </w:rPr>
        <w:tab/>
      </w:r>
      <w:r>
        <w:rPr>
          <w:noProof/>
        </w:rPr>
        <w:t>Loading and update of non-ENC S-100 datasets.</w:t>
      </w:r>
      <w:r>
        <w:rPr>
          <w:noProof/>
        </w:rPr>
        <w:tab/>
      </w:r>
      <w:r>
        <w:rPr>
          <w:noProof/>
        </w:rPr>
        <w:fldChar w:fldCharType="begin"/>
      </w:r>
      <w:r>
        <w:rPr>
          <w:noProof/>
        </w:rPr>
        <w:instrText xml:space="preserve"> PAGEREF _Toc189647828 \h </w:instrText>
      </w:r>
      <w:r>
        <w:rPr>
          <w:noProof/>
        </w:rPr>
      </w:r>
      <w:r>
        <w:rPr>
          <w:noProof/>
        </w:rPr>
        <w:fldChar w:fldCharType="separate"/>
      </w:r>
      <w:r>
        <w:rPr>
          <w:noProof/>
        </w:rPr>
        <w:t>74</w:t>
      </w:r>
      <w:r>
        <w:rPr>
          <w:noProof/>
        </w:rPr>
        <w:fldChar w:fldCharType="end"/>
      </w:r>
    </w:p>
    <w:p w14:paraId="5280B5BD" w14:textId="6573D767" w:rsidR="007B5A46" w:rsidRDefault="007B5A46">
      <w:pPr>
        <w:pStyle w:val="TOC3"/>
        <w:tabs>
          <w:tab w:val="left" w:pos="96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2.11.1</w:t>
      </w:r>
      <w:r>
        <w:rPr>
          <w:rFonts w:asciiTheme="minorHAnsi" w:eastAsiaTheme="minorEastAsia" w:hAnsiTheme="minorHAnsi" w:cstheme="minorBidi"/>
          <w:noProof/>
          <w:snapToGrid/>
          <w:kern w:val="2"/>
          <w:sz w:val="24"/>
          <w:szCs w:val="24"/>
          <w:lang w:eastAsia="en-GB"/>
          <w14:ligatures w14:val="standardContextual"/>
        </w:rPr>
        <w:tab/>
      </w:r>
      <w:r>
        <w:rPr>
          <w:noProof/>
        </w:rPr>
        <w:t>Gridded datasets (S-102)</w:t>
      </w:r>
      <w:r>
        <w:rPr>
          <w:noProof/>
        </w:rPr>
        <w:tab/>
      </w:r>
      <w:r>
        <w:rPr>
          <w:noProof/>
        </w:rPr>
        <w:fldChar w:fldCharType="begin"/>
      </w:r>
      <w:r>
        <w:rPr>
          <w:noProof/>
        </w:rPr>
        <w:instrText xml:space="preserve"> PAGEREF _Toc189647829 \h </w:instrText>
      </w:r>
      <w:r>
        <w:rPr>
          <w:noProof/>
        </w:rPr>
      </w:r>
      <w:r>
        <w:rPr>
          <w:noProof/>
        </w:rPr>
        <w:fldChar w:fldCharType="separate"/>
      </w:r>
      <w:r>
        <w:rPr>
          <w:noProof/>
        </w:rPr>
        <w:t>74</w:t>
      </w:r>
      <w:r>
        <w:rPr>
          <w:noProof/>
        </w:rPr>
        <w:fldChar w:fldCharType="end"/>
      </w:r>
    </w:p>
    <w:p w14:paraId="2EC8E8B5" w14:textId="03964349" w:rsidR="007B5A46" w:rsidRDefault="007B5A46">
      <w:pPr>
        <w:pStyle w:val="TOC3"/>
        <w:tabs>
          <w:tab w:val="left" w:pos="96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2.11.2</w:t>
      </w:r>
      <w:r>
        <w:rPr>
          <w:rFonts w:asciiTheme="minorHAnsi" w:eastAsiaTheme="minorEastAsia" w:hAnsiTheme="minorHAnsi" w:cstheme="minorBidi"/>
          <w:noProof/>
          <w:snapToGrid/>
          <w:kern w:val="2"/>
          <w:sz w:val="24"/>
          <w:szCs w:val="24"/>
          <w:lang w:eastAsia="en-GB"/>
          <w14:ligatures w14:val="standardContextual"/>
        </w:rPr>
        <w:tab/>
      </w:r>
      <w:r>
        <w:rPr>
          <w:noProof/>
        </w:rPr>
        <w:t>Water Levels (S-104)</w:t>
      </w:r>
      <w:r>
        <w:rPr>
          <w:noProof/>
        </w:rPr>
        <w:tab/>
      </w:r>
      <w:r>
        <w:rPr>
          <w:noProof/>
        </w:rPr>
        <w:fldChar w:fldCharType="begin"/>
      </w:r>
      <w:r>
        <w:rPr>
          <w:noProof/>
        </w:rPr>
        <w:instrText xml:space="preserve"> PAGEREF _Toc189647830 \h </w:instrText>
      </w:r>
      <w:r>
        <w:rPr>
          <w:noProof/>
        </w:rPr>
      </w:r>
      <w:r>
        <w:rPr>
          <w:noProof/>
        </w:rPr>
        <w:fldChar w:fldCharType="separate"/>
      </w:r>
      <w:r>
        <w:rPr>
          <w:noProof/>
        </w:rPr>
        <w:t>74</w:t>
      </w:r>
      <w:r>
        <w:rPr>
          <w:noProof/>
        </w:rPr>
        <w:fldChar w:fldCharType="end"/>
      </w:r>
    </w:p>
    <w:p w14:paraId="6C942172" w14:textId="16A88BF1" w:rsidR="007B5A46" w:rsidRDefault="007B5A46">
      <w:pPr>
        <w:pStyle w:val="TOC3"/>
        <w:tabs>
          <w:tab w:val="left" w:pos="96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2.11.3</w:t>
      </w:r>
      <w:r>
        <w:rPr>
          <w:rFonts w:asciiTheme="minorHAnsi" w:eastAsiaTheme="minorEastAsia" w:hAnsiTheme="minorHAnsi" w:cstheme="minorBidi"/>
          <w:noProof/>
          <w:snapToGrid/>
          <w:kern w:val="2"/>
          <w:sz w:val="24"/>
          <w:szCs w:val="24"/>
          <w:lang w:eastAsia="en-GB"/>
          <w14:ligatures w14:val="standardContextual"/>
        </w:rPr>
        <w:tab/>
      </w:r>
      <w:r>
        <w:rPr>
          <w:noProof/>
        </w:rPr>
        <w:t>Tidal Streams S-111</w:t>
      </w:r>
      <w:r>
        <w:rPr>
          <w:noProof/>
        </w:rPr>
        <w:tab/>
      </w:r>
      <w:r>
        <w:rPr>
          <w:noProof/>
        </w:rPr>
        <w:fldChar w:fldCharType="begin"/>
      </w:r>
      <w:r>
        <w:rPr>
          <w:noProof/>
        </w:rPr>
        <w:instrText xml:space="preserve"> PAGEREF _Toc189647831 \h </w:instrText>
      </w:r>
      <w:r>
        <w:rPr>
          <w:noProof/>
        </w:rPr>
      </w:r>
      <w:r>
        <w:rPr>
          <w:noProof/>
        </w:rPr>
        <w:fldChar w:fldCharType="separate"/>
      </w:r>
      <w:r>
        <w:rPr>
          <w:noProof/>
        </w:rPr>
        <w:t>75</w:t>
      </w:r>
      <w:r>
        <w:rPr>
          <w:noProof/>
        </w:rPr>
        <w:fldChar w:fldCharType="end"/>
      </w:r>
    </w:p>
    <w:p w14:paraId="09D40D60" w14:textId="366BF98D" w:rsidR="007B5A46" w:rsidRDefault="007B5A46">
      <w:pPr>
        <w:pStyle w:val="TOC3"/>
        <w:tabs>
          <w:tab w:val="left" w:pos="96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2.11.4</w:t>
      </w:r>
      <w:r>
        <w:rPr>
          <w:rFonts w:asciiTheme="minorHAnsi" w:eastAsiaTheme="minorEastAsia" w:hAnsiTheme="minorHAnsi" w:cstheme="minorBidi"/>
          <w:noProof/>
          <w:snapToGrid/>
          <w:kern w:val="2"/>
          <w:sz w:val="24"/>
          <w:szCs w:val="24"/>
          <w:lang w:eastAsia="en-GB"/>
          <w14:ligatures w14:val="standardContextual"/>
        </w:rPr>
        <w:tab/>
      </w:r>
      <w:r>
        <w:rPr>
          <w:noProof/>
        </w:rPr>
        <w:t>Navigational Warnings</w:t>
      </w:r>
      <w:r>
        <w:rPr>
          <w:noProof/>
        </w:rPr>
        <w:tab/>
      </w:r>
      <w:r>
        <w:rPr>
          <w:noProof/>
        </w:rPr>
        <w:fldChar w:fldCharType="begin"/>
      </w:r>
      <w:r>
        <w:rPr>
          <w:noProof/>
        </w:rPr>
        <w:instrText xml:space="preserve"> PAGEREF _Toc189647832 \h </w:instrText>
      </w:r>
      <w:r>
        <w:rPr>
          <w:noProof/>
        </w:rPr>
      </w:r>
      <w:r>
        <w:rPr>
          <w:noProof/>
        </w:rPr>
        <w:fldChar w:fldCharType="separate"/>
      </w:r>
      <w:r>
        <w:rPr>
          <w:noProof/>
        </w:rPr>
        <w:t>75</w:t>
      </w:r>
      <w:r>
        <w:rPr>
          <w:noProof/>
        </w:rPr>
        <w:fldChar w:fldCharType="end"/>
      </w:r>
    </w:p>
    <w:p w14:paraId="2711D233" w14:textId="3452C93C"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noProof/>
        </w:rPr>
        <w:t>3</w:t>
      </w:r>
      <w:r>
        <w:rPr>
          <w:rFonts w:asciiTheme="minorHAnsi" w:eastAsiaTheme="minorEastAsia" w:hAnsiTheme="minorHAnsi" w:cstheme="minorBidi"/>
          <w:noProof/>
          <w:snapToGrid/>
          <w:kern w:val="2"/>
          <w:sz w:val="24"/>
          <w:szCs w:val="24"/>
          <w:lang w:eastAsia="en-GB"/>
          <w14:ligatures w14:val="standardContextual"/>
        </w:rPr>
        <w:tab/>
      </w:r>
      <w:r>
        <w:rPr>
          <w:noProof/>
        </w:rPr>
        <w:t>Chart Display</w:t>
      </w:r>
      <w:r>
        <w:rPr>
          <w:noProof/>
        </w:rPr>
        <w:tab/>
      </w:r>
      <w:r>
        <w:rPr>
          <w:noProof/>
        </w:rPr>
        <w:fldChar w:fldCharType="begin"/>
      </w:r>
      <w:r>
        <w:rPr>
          <w:noProof/>
        </w:rPr>
        <w:instrText xml:space="preserve"> PAGEREF _Toc189647833 \h </w:instrText>
      </w:r>
      <w:r>
        <w:rPr>
          <w:noProof/>
        </w:rPr>
      </w:r>
      <w:r>
        <w:rPr>
          <w:noProof/>
        </w:rPr>
        <w:fldChar w:fldCharType="separate"/>
      </w:r>
      <w:r>
        <w:rPr>
          <w:noProof/>
        </w:rPr>
        <w:t>76</w:t>
      </w:r>
      <w:r>
        <w:rPr>
          <w:noProof/>
        </w:rPr>
        <w:fldChar w:fldCharType="end"/>
      </w:r>
    </w:p>
    <w:p w14:paraId="71B9BC73" w14:textId="1B8551E0"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3.1</w:t>
      </w:r>
      <w:r>
        <w:rPr>
          <w:rFonts w:asciiTheme="minorHAnsi" w:eastAsiaTheme="minorEastAsia" w:hAnsiTheme="minorHAnsi" w:cstheme="minorBidi"/>
          <w:noProof/>
          <w:snapToGrid/>
          <w:kern w:val="2"/>
          <w:sz w:val="24"/>
          <w:szCs w:val="24"/>
          <w:lang w:eastAsia="en-GB"/>
          <w14:ligatures w14:val="standardContextual"/>
        </w:rPr>
        <w:tab/>
      </w:r>
      <w:r>
        <w:rPr>
          <w:noProof/>
        </w:rPr>
        <w:t>Dataset Selection and Loading</w:t>
      </w:r>
      <w:r>
        <w:rPr>
          <w:noProof/>
        </w:rPr>
        <w:tab/>
      </w:r>
      <w:r>
        <w:rPr>
          <w:noProof/>
        </w:rPr>
        <w:fldChar w:fldCharType="begin"/>
      </w:r>
      <w:r>
        <w:rPr>
          <w:noProof/>
        </w:rPr>
        <w:instrText xml:space="preserve"> PAGEREF _Toc189647834 \h </w:instrText>
      </w:r>
      <w:r>
        <w:rPr>
          <w:noProof/>
        </w:rPr>
      </w:r>
      <w:r>
        <w:rPr>
          <w:noProof/>
        </w:rPr>
        <w:fldChar w:fldCharType="separate"/>
      </w:r>
      <w:r>
        <w:rPr>
          <w:noProof/>
        </w:rPr>
        <w:t>76</w:t>
      </w:r>
      <w:r>
        <w:rPr>
          <w:noProof/>
        </w:rPr>
        <w:fldChar w:fldCharType="end"/>
      </w:r>
    </w:p>
    <w:p w14:paraId="7D7F8461" w14:textId="60490013"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3.1.1</w:t>
      </w:r>
      <w:r>
        <w:rPr>
          <w:rFonts w:asciiTheme="minorHAnsi" w:eastAsiaTheme="minorEastAsia" w:hAnsiTheme="minorHAnsi" w:cstheme="minorBidi"/>
          <w:noProof/>
          <w:snapToGrid/>
          <w:kern w:val="2"/>
          <w:sz w:val="24"/>
          <w:szCs w:val="24"/>
          <w:lang w:eastAsia="en-GB"/>
          <w14:ligatures w14:val="standardContextual"/>
        </w:rPr>
        <w:tab/>
      </w:r>
      <w:r>
        <w:rPr>
          <w:noProof/>
        </w:rPr>
        <w:t>Dataset Selection</w:t>
      </w:r>
      <w:r>
        <w:rPr>
          <w:noProof/>
        </w:rPr>
        <w:tab/>
      </w:r>
      <w:r>
        <w:rPr>
          <w:noProof/>
        </w:rPr>
        <w:fldChar w:fldCharType="begin"/>
      </w:r>
      <w:r>
        <w:rPr>
          <w:noProof/>
        </w:rPr>
        <w:instrText xml:space="preserve"> PAGEREF _Toc189647835 \h </w:instrText>
      </w:r>
      <w:r>
        <w:rPr>
          <w:noProof/>
        </w:rPr>
      </w:r>
      <w:r>
        <w:rPr>
          <w:noProof/>
        </w:rPr>
        <w:fldChar w:fldCharType="separate"/>
      </w:r>
      <w:r>
        <w:rPr>
          <w:noProof/>
        </w:rPr>
        <w:t>76</w:t>
      </w:r>
      <w:r>
        <w:rPr>
          <w:noProof/>
        </w:rPr>
        <w:fldChar w:fldCharType="end"/>
      </w:r>
    </w:p>
    <w:p w14:paraId="20068024" w14:textId="22A59641"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3.1.2</w:t>
      </w:r>
      <w:r>
        <w:rPr>
          <w:rFonts w:asciiTheme="minorHAnsi" w:eastAsiaTheme="minorEastAsia" w:hAnsiTheme="minorHAnsi" w:cstheme="minorBidi"/>
          <w:noProof/>
          <w:snapToGrid/>
          <w:kern w:val="2"/>
          <w:sz w:val="24"/>
          <w:szCs w:val="24"/>
          <w:lang w:eastAsia="en-GB"/>
          <w14:ligatures w14:val="standardContextual"/>
        </w:rPr>
        <w:tab/>
      </w:r>
      <w:r>
        <w:rPr>
          <w:noProof/>
        </w:rPr>
        <w:t>Dataset Rendering</w:t>
      </w:r>
      <w:r>
        <w:rPr>
          <w:noProof/>
        </w:rPr>
        <w:tab/>
      </w:r>
      <w:r>
        <w:rPr>
          <w:noProof/>
        </w:rPr>
        <w:fldChar w:fldCharType="begin"/>
      </w:r>
      <w:r>
        <w:rPr>
          <w:noProof/>
        </w:rPr>
        <w:instrText xml:space="preserve"> PAGEREF _Toc189647836 \h </w:instrText>
      </w:r>
      <w:r>
        <w:rPr>
          <w:noProof/>
        </w:rPr>
      </w:r>
      <w:r>
        <w:rPr>
          <w:noProof/>
        </w:rPr>
        <w:fldChar w:fldCharType="separate"/>
      </w:r>
      <w:r>
        <w:rPr>
          <w:noProof/>
        </w:rPr>
        <w:t>76</w:t>
      </w:r>
      <w:r>
        <w:rPr>
          <w:noProof/>
        </w:rPr>
        <w:fldChar w:fldCharType="end"/>
      </w:r>
    </w:p>
    <w:p w14:paraId="346EA525" w14:textId="38B76046"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3.2</w:t>
      </w:r>
      <w:r>
        <w:rPr>
          <w:rFonts w:asciiTheme="minorHAnsi" w:eastAsiaTheme="minorEastAsia" w:hAnsiTheme="minorHAnsi" w:cstheme="minorBidi"/>
          <w:noProof/>
          <w:snapToGrid/>
          <w:kern w:val="2"/>
          <w:sz w:val="24"/>
          <w:szCs w:val="24"/>
          <w:lang w:eastAsia="en-GB"/>
          <w14:ligatures w14:val="standardContextual"/>
        </w:rPr>
        <w:tab/>
      </w:r>
      <w:r>
        <w:rPr>
          <w:noProof/>
        </w:rPr>
        <w:t>Display of ENC data</w:t>
      </w:r>
      <w:r>
        <w:rPr>
          <w:noProof/>
        </w:rPr>
        <w:tab/>
      </w:r>
      <w:r>
        <w:rPr>
          <w:noProof/>
        </w:rPr>
        <w:fldChar w:fldCharType="begin"/>
      </w:r>
      <w:r>
        <w:rPr>
          <w:noProof/>
        </w:rPr>
        <w:instrText xml:space="preserve"> PAGEREF _Toc189647837 \h </w:instrText>
      </w:r>
      <w:r>
        <w:rPr>
          <w:noProof/>
        </w:rPr>
      </w:r>
      <w:r>
        <w:rPr>
          <w:noProof/>
        </w:rPr>
        <w:fldChar w:fldCharType="separate"/>
      </w:r>
      <w:r>
        <w:rPr>
          <w:noProof/>
        </w:rPr>
        <w:t>76</w:t>
      </w:r>
      <w:r>
        <w:rPr>
          <w:noProof/>
        </w:rPr>
        <w:fldChar w:fldCharType="end"/>
      </w:r>
    </w:p>
    <w:p w14:paraId="13C23B89" w14:textId="217E0AA4"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3.2.1</w:t>
      </w:r>
      <w:r>
        <w:rPr>
          <w:rFonts w:asciiTheme="minorHAnsi" w:eastAsiaTheme="minorEastAsia" w:hAnsiTheme="minorHAnsi" w:cstheme="minorBidi"/>
          <w:noProof/>
          <w:snapToGrid/>
          <w:kern w:val="2"/>
          <w:sz w:val="24"/>
          <w:szCs w:val="24"/>
          <w:lang w:eastAsia="en-GB"/>
          <w14:ligatures w14:val="standardContextual"/>
        </w:rPr>
        <w:tab/>
      </w:r>
      <w:r>
        <w:rPr>
          <w:noProof/>
        </w:rPr>
        <w:t>Display Base category</w:t>
      </w:r>
      <w:r>
        <w:rPr>
          <w:noProof/>
        </w:rPr>
        <w:tab/>
      </w:r>
      <w:r>
        <w:rPr>
          <w:noProof/>
        </w:rPr>
        <w:fldChar w:fldCharType="begin"/>
      </w:r>
      <w:r>
        <w:rPr>
          <w:noProof/>
        </w:rPr>
        <w:instrText xml:space="preserve"> PAGEREF _Toc189647838 \h </w:instrText>
      </w:r>
      <w:r>
        <w:rPr>
          <w:noProof/>
        </w:rPr>
      </w:r>
      <w:r>
        <w:rPr>
          <w:noProof/>
        </w:rPr>
        <w:fldChar w:fldCharType="separate"/>
      </w:r>
      <w:r>
        <w:rPr>
          <w:noProof/>
        </w:rPr>
        <w:t>76</w:t>
      </w:r>
      <w:r>
        <w:rPr>
          <w:noProof/>
        </w:rPr>
        <w:fldChar w:fldCharType="end"/>
      </w:r>
    </w:p>
    <w:p w14:paraId="1D72A800" w14:textId="47CB81D7"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3.2.2</w:t>
      </w:r>
      <w:r>
        <w:rPr>
          <w:rFonts w:asciiTheme="minorHAnsi" w:eastAsiaTheme="minorEastAsia" w:hAnsiTheme="minorHAnsi" w:cstheme="minorBidi"/>
          <w:noProof/>
          <w:snapToGrid/>
          <w:kern w:val="2"/>
          <w:sz w:val="24"/>
          <w:szCs w:val="24"/>
          <w:lang w:eastAsia="en-GB"/>
          <w14:ligatures w14:val="standardContextual"/>
        </w:rPr>
        <w:tab/>
      </w:r>
      <w:r>
        <w:rPr>
          <w:noProof/>
        </w:rPr>
        <w:t>Standard Display category</w:t>
      </w:r>
      <w:r>
        <w:rPr>
          <w:noProof/>
        </w:rPr>
        <w:tab/>
      </w:r>
      <w:r>
        <w:rPr>
          <w:noProof/>
        </w:rPr>
        <w:fldChar w:fldCharType="begin"/>
      </w:r>
      <w:r>
        <w:rPr>
          <w:noProof/>
        </w:rPr>
        <w:instrText xml:space="preserve"> PAGEREF _Toc189647839 \h </w:instrText>
      </w:r>
      <w:r>
        <w:rPr>
          <w:noProof/>
        </w:rPr>
      </w:r>
      <w:r>
        <w:rPr>
          <w:noProof/>
        </w:rPr>
        <w:fldChar w:fldCharType="separate"/>
      </w:r>
      <w:r>
        <w:rPr>
          <w:noProof/>
        </w:rPr>
        <w:t>78</w:t>
      </w:r>
      <w:r>
        <w:rPr>
          <w:noProof/>
        </w:rPr>
        <w:fldChar w:fldCharType="end"/>
      </w:r>
    </w:p>
    <w:p w14:paraId="52A3C870" w14:textId="46697B90"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3.2.3</w:t>
      </w:r>
      <w:r>
        <w:rPr>
          <w:rFonts w:asciiTheme="minorHAnsi" w:eastAsiaTheme="minorEastAsia" w:hAnsiTheme="minorHAnsi" w:cstheme="minorBidi"/>
          <w:noProof/>
          <w:snapToGrid/>
          <w:kern w:val="2"/>
          <w:sz w:val="24"/>
          <w:szCs w:val="24"/>
          <w:lang w:eastAsia="en-GB"/>
          <w14:ligatures w14:val="standardContextual"/>
        </w:rPr>
        <w:tab/>
      </w:r>
      <w:r>
        <w:rPr>
          <w:noProof/>
        </w:rPr>
        <w:t>Other Display category</w:t>
      </w:r>
      <w:r>
        <w:rPr>
          <w:noProof/>
        </w:rPr>
        <w:tab/>
      </w:r>
      <w:r>
        <w:rPr>
          <w:noProof/>
        </w:rPr>
        <w:fldChar w:fldCharType="begin"/>
      </w:r>
      <w:r>
        <w:rPr>
          <w:noProof/>
        </w:rPr>
        <w:instrText xml:space="preserve"> PAGEREF _Toc189647840 \h </w:instrText>
      </w:r>
      <w:r>
        <w:rPr>
          <w:noProof/>
        </w:rPr>
      </w:r>
      <w:r>
        <w:rPr>
          <w:noProof/>
        </w:rPr>
        <w:fldChar w:fldCharType="separate"/>
      </w:r>
      <w:r>
        <w:rPr>
          <w:noProof/>
        </w:rPr>
        <w:t>83</w:t>
      </w:r>
      <w:r>
        <w:rPr>
          <w:noProof/>
        </w:rPr>
        <w:fldChar w:fldCharType="end"/>
      </w:r>
    </w:p>
    <w:p w14:paraId="704D529E" w14:textId="4A53D9CD"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3.2.4</w:t>
      </w:r>
      <w:r>
        <w:rPr>
          <w:rFonts w:asciiTheme="minorHAnsi" w:eastAsiaTheme="minorEastAsia" w:hAnsiTheme="minorHAnsi" w:cstheme="minorBidi"/>
          <w:noProof/>
          <w:snapToGrid/>
          <w:kern w:val="2"/>
          <w:sz w:val="24"/>
          <w:szCs w:val="24"/>
          <w:lang w:eastAsia="en-GB"/>
          <w14:ligatures w14:val="standardContextual"/>
        </w:rPr>
        <w:tab/>
      </w:r>
      <w:r>
        <w:rPr>
          <w:noProof/>
        </w:rPr>
        <w:t>ECDIS Viewing groups names. Standard Display</w:t>
      </w:r>
      <w:r>
        <w:rPr>
          <w:noProof/>
        </w:rPr>
        <w:tab/>
      </w:r>
      <w:r>
        <w:rPr>
          <w:noProof/>
        </w:rPr>
        <w:fldChar w:fldCharType="begin"/>
      </w:r>
      <w:r>
        <w:rPr>
          <w:noProof/>
        </w:rPr>
        <w:instrText xml:space="preserve"> PAGEREF _Toc189647841 \h </w:instrText>
      </w:r>
      <w:r>
        <w:rPr>
          <w:noProof/>
        </w:rPr>
      </w:r>
      <w:r>
        <w:rPr>
          <w:noProof/>
        </w:rPr>
        <w:fldChar w:fldCharType="separate"/>
      </w:r>
      <w:r>
        <w:rPr>
          <w:noProof/>
        </w:rPr>
        <w:t>87</w:t>
      </w:r>
      <w:r>
        <w:rPr>
          <w:noProof/>
        </w:rPr>
        <w:fldChar w:fldCharType="end"/>
      </w:r>
    </w:p>
    <w:p w14:paraId="616760BF" w14:textId="42A8AF16"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3.2.5</w:t>
      </w:r>
      <w:r>
        <w:rPr>
          <w:rFonts w:asciiTheme="minorHAnsi" w:eastAsiaTheme="minorEastAsia" w:hAnsiTheme="minorHAnsi" w:cstheme="minorBidi"/>
          <w:noProof/>
          <w:snapToGrid/>
          <w:kern w:val="2"/>
          <w:sz w:val="24"/>
          <w:szCs w:val="24"/>
          <w:lang w:eastAsia="en-GB"/>
          <w14:ligatures w14:val="standardContextual"/>
        </w:rPr>
        <w:tab/>
      </w:r>
      <w:r>
        <w:rPr>
          <w:noProof/>
        </w:rPr>
        <w:t>ECDIS Viewing Layers. Other Display</w:t>
      </w:r>
      <w:r>
        <w:rPr>
          <w:noProof/>
        </w:rPr>
        <w:tab/>
      </w:r>
      <w:r>
        <w:rPr>
          <w:noProof/>
        </w:rPr>
        <w:fldChar w:fldCharType="begin"/>
      </w:r>
      <w:r>
        <w:rPr>
          <w:noProof/>
        </w:rPr>
        <w:instrText xml:space="preserve"> PAGEREF _Toc189647842 \h </w:instrText>
      </w:r>
      <w:r>
        <w:rPr>
          <w:noProof/>
        </w:rPr>
      </w:r>
      <w:r>
        <w:rPr>
          <w:noProof/>
        </w:rPr>
        <w:fldChar w:fldCharType="separate"/>
      </w:r>
      <w:r>
        <w:rPr>
          <w:noProof/>
        </w:rPr>
        <w:t>98</w:t>
      </w:r>
      <w:r>
        <w:rPr>
          <w:noProof/>
        </w:rPr>
        <w:fldChar w:fldCharType="end"/>
      </w:r>
    </w:p>
    <w:p w14:paraId="55F76836" w14:textId="7A1A2619"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3.2.6</w:t>
      </w:r>
      <w:r>
        <w:rPr>
          <w:rFonts w:asciiTheme="minorHAnsi" w:eastAsiaTheme="minorEastAsia" w:hAnsiTheme="minorHAnsi" w:cstheme="minorBidi"/>
          <w:noProof/>
          <w:snapToGrid/>
          <w:kern w:val="2"/>
          <w:sz w:val="24"/>
          <w:szCs w:val="24"/>
          <w:lang w:eastAsia="en-GB"/>
          <w14:ligatures w14:val="standardContextual"/>
        </w:rPr>
        <w:tab/>
      </w:r>
      <w:r>
        <w:rPr>
          <w:noProof/>
        </w:rPr>
        <w:t>Text Grouping</w:t>
      </w:r>
      <w:r>
        <w:rPr>
          <w:noProof/>
        </w:rPr>
        <w:tab/>
      </w:r>
      <w:r>
        <w:rPr>
          <w:noProof/>
        </w:rPr>
        <w:fldChar w:fldCharType="begin"/>
      </w:r>
      <w:r>
        <w:rPr>
          <w:noProof/>
        </w:rPr>
        <w:instrText xml:space="preserve"> PAGEREF _Toc189647843 \h </w:instrText>
      </w:r>
      <w:r>
        <w:rPr>
          <w:noProof/>
        </w:rPr>
      </w:r>
      <w:r>
        <w:rPr>
          <w:noProof/>
        </w:rPr>
        <w:fldChar w:fldCharType="separate"/>
      </w:r>
      <w:r>
        <w:rPr>
          <w:noProof/>
        </w:rPr>
        <w:t>107</w:t>
      </w:r>
      <w:r>
        <w:rPr>
          <w:noProof/>
        </w:rPr>
        <w:fldChar w:fldCharType="end"/>
      </w:r>
    </w:p>
    <w:p w14:paraId="0F65BDE1" w14:textId="361277EF"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3.3</w:t>
      </w:r>
      <w:r>
        <w:rPr>
          <w:rFonts w:asciiTheme="minorHAnsi" w:eastAsiaTheme="minorEastAsia" w:hAnsiTheme="minorHAnsi" w:cstheme="minorBidi"/>
          <w:noProof/>
          <w:snapToGrid/>
          <w:kern w:val="2"/>
          <w:sz w:val="24"/>
          <w:szCs w:val="24"/>
          <w:lang w:eastAsia="en-GB"/>
          <w14:ligatures w14:val="standardContextual"/>
        </w:rPr>
        <w:tab/>
      </w:r>
      <w:r>
        <w:rPr>
          <w:noProof/>
        </w:rPr>
        <w:t>Invalid features</w:t>
      </w:r>
      <w:r>
        <w:rPr>
          <w:noProof/>
        </w:rPr>
        <w:tab/>
      </w:r>
      <w:r>
        <w:rPr>
          <w:noProof/>
        </w:rPr>
        <w:fldChar w:fldCharType="begin"/>
      </w:r>
      <w:r>
        <w:rPr>
          <w:noProof/>
        </w:rPr>
        <w:instrText xml:space="preserve"> PAGEREF _Toc189647844 \h </w:instrText>
      </w:r>
      <w:r>
        <w:rPr>
          <w:noProof/>
        </w:rPr>
      </w:r>
      <w:r>
        <w:rPr>
          <w:noProof/>
        </w:rPr>
        <w:fldChar w:fldCharType="separate"/>
      </w:r>
      <w:r>
        <w:rPr>
          <w:noProof/>
        </w:rPr>
        <w:t>114</w:t>
      </w:r>
      <w:r>
        <w:rPr>
          <w:noProof/>
        </w:rPr>
        <w:fldChar w:fldCharType="end"/>
      </w:r>
    </w:p>
    <w:p w14:paraId="4D32278C" w14:textId="34CD37A0"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3.3.1</w:t>
      </w:r>
      <w:r>
        <w:rPr>
          <w:rFonts w:asciiTheme="minorHAnsi" w:eastAsiaTheme="minorEastAsia" w:hAnsiTheme="minorHAnsi" w:cstheme="minorBidi"/>
          <w:noProof/>
          <w:snapToGrid/>
          <w:kern w:val="2"/>
          <w:sz w:val="24"/>
          <w:szCs w:val="24"/>
          <w:lang w:eastAsia="en-GB"/>
          <w14:ligatures w14:val="standardContextual"/>
        </w:rPr>
        <w:tab/>
      </w:r>
      <w:r>
        <w:rPr>
          <w:noProof/>
        </w:rPr>
        <w:t>Display of Unrecognised features</w:t>
      </w:r>
      <w:r>
        <w:rPr>
          <w:noProof/>
        </w:rPr>
        <w:tab/>
      </w:r>
      <w:r>
        <w:rPr>
          <w:noProof/>
        </w:rPr>
        <w:fldChar w:fldCharType="begin"/>
      </w:r>
      <w:r>
        <w:rPr>
          <w:noProof/>
        </w:rPr>
        <w:instrText xml:space="preserve"> PAGEREF _Toc189647845 \h </w:instrText>
      </w:r>
      <w:r>
        <w:rPr>
          <w:noProof/>
        </w:rPr>
      </w:r>
      <w:r>
        <w:rPr>
          <w:noProof/>
        </w:rPr>
        <w:fldChar w:fldCharType="separate"/>
      </w:r>
      <w:r>
        <w:rPr>
          <w:noProof/>
        </w:rPr>
        <w:t>114</w:t>
      </w:r>
      <w:r>
        <w:rPr>
          <w:noProof/>
        </w:rPr>
        <w:fldChar w:fldCharType="end"/>
      </w:r>
    </w:p>
    <w:p w14:paraId="1823F24A" w14:textId="3C026908"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3.4</w:t>
      </w:r>
      <w:r>
        <w:rPr>
          <w:rFonts w:asciiTheme="minorHAnsi" w:eastAsiaTheme="minorEastAsia" w:hAnsiTheme="minorHAnsi" w:cstheme="minorBidi"/>
          <w:noProof/>
          <w:snapToGrid/>
          <w:kern w:val="2"/>
          <w:sz w:val="24"/>
          <w:szCs w:val="24"/>
          <w:lang w:eastAsia="en-GB"/>
          <w14:ligatures w14:val="standardContextual"/>
        </w:rPr>
        <w:tab/>
      </w:r>
      <w:r>
        <w:rPr>
          <w:noProof/>
        </w:rPr>
        <w:t>Invalid Features Pick Report Display</w:t>
      </w:r>
      <w:r>
        <w:rPr>
          <w:noProof/>
        </w:rPr>
        <w:tab/>
      </w:r>
      <w:r>
        <w:rPr>
          <w:noProof/>
        </w:rPr>
        <w:fldChar w:fldCharType="begin"/>
      </w:r>
      <w:r>
        <w:rPr>
          <w:noProof/>
        </w:rPr>
        <w:instrText xml:space="preserve"> PAGEREF _Toc189647846 \h </w:instrText>
      </w:r>
      <w:r>
        <w:rPr>
          <w:noProof/>
        </w:rPr>
      </w:r>
      <w:r>
        <w:rPr>
          <w:noProof/>
        </w:rPr>
        <w:fldChar w:fldCharType="separate"/>
      </w:r>
      <w:r>
        <w:rPr>
          <w:noProof/>
        </w:rPr>
        <w:t>117</w:t>
      </w:r>
      <w:r>
        <w:rPr>
          <w:noProof/>
        </w:rPr>
        <w:fldChar w:fldCharType="end"/>
      </w:r>
    </w:p>
    <w:p w14:paraId="3612BED9" w14:textId="5F42DFF8"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3.5</w:t>
      </w:r>
      <w:r>
        <w:rPr>
          <w:rFonts w:asciiTheme="minorHAnsi" w:eastAsiaTheme="minorEastAsia" w:hAnsiTheme="minorHAnsi" w:cstheme="minorBidi"/>
          <w:noProof/>
          <w:snapToGrid/>
          <w:kern w:val="2"/>
          <w:sz w:val="24"/>
          <w:szCs w:val="24"/>
          <w:lang w:eastAsia="en-GB"/>
          <w14:ligatures w14:val="standardContextual"/>
        </w:rPr>
        <w:tab/>
      </w:r>
      <w:r>
        <w:rPr>
          <w:noProof/>
        </w:rPr>
        <w:t>Independent Mariner Selections</w:t>
      </w:r>
      <w:r>
        <w:rPr>
          <w:noProof/>
        </w:rPr>
        <w:tab/>
      </w:r>
      <w:r>
        <w:rPr>
          <w:noProof/>
        </w:rPr>
        <w:fldChar w:fldCharType="begin"/>
      </w:r>
      <w:r>
        <w:rPr>
          <w:noProof/>
        </w:rPr>
        <w:instrText xml:space="preserve"> PAGEREF _Toc189647847 \h </w:instrText>
      </w:r>
      <w:r>
        <w:rPr>
          <w:noProof/>
        </w:rPr>
      </w:r>
      <w:r>
        <w:rPr>
          <w:noProof/>
        </w:rPr>
        <w:fldChar w:fldCharType="separate"/>
      </w:r>
      <w:r>
        <w:rPr>
          <w:noProof/>
        </w:rPr>
        <w:t>119</w:t>
      </w:r>
      <w:r>
        <w:rPr>
          <w:noProof/>
        </w:rPr>
        <w:fldChar w:fldCharType="end"/>
      </w:r>
    </w:p>
    <w:p w14:paraId="08306CFE" w14:textId="386BD21B"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3.5.1</w:t>
      </w:r>
      <w:r>
        <w:rPr>
          <w:rFonts w:asciiTheme="minorHAnsi" w:eastAsiaTheme="minorEastAsia" w:hAnsiTheme="minorHAnsi" w:cstheme="minorBidi"/>
          <w:noProof/>
          <w:snapToGrid/>
          <w:kern w:val="2"/>
          <w:sz w:val="24"/>
          <w:szCs w:val="24"/>
          <w:lang w:eastAsia="en-GB"/>
          <w14:ligatures w14:val="standardContextual"/>
        </w:rPr>
        <w:tab/>
      </w:r>
      <w:r>
        <w:rPr>
          <w:noProof/>
        </w:rPr>
        <w:t>Portrayal of simplified point symbols</w:t>
      </w:r>
      <w:r>
        <w:rPr>
          <w:noProof/>
        </w:rPr>
        <w:tab/>
      </w:r>
      <w:r>
        <w:rPr>
          <w:noProof/>
        </w:rPr>
        <w:fldChar w:fldCharType="begin"/>
      </w:r>
      <w:r>
        <w:rPr>
          <w:noProof/>
        </w:rPr>
        <w:instrText xml:space="preserve"> PAGEREF _Toc189647848 \h </w:instrText>
      </w:r>
      <w:r>
        <w:rPr>
          <w:noProof/>
        </w:rPr>
      </w:r>
      <w:r>
        <w:rPr>
          <w:noProof/>
        </w:rPr>
        <w:fldChar w:fldCharType="separate"/>
      </w:r>
      <w:r>
        <w:rPr>
          <w:noProof/>
        </w:rPr>
        <w:t>119</w:t>
      </w:r>
      <w:r>
        <w:rPr>
          <w:noProof/>
        </w:rPr>
        <w:fldChar w:fldCharType="end"/>
      </w:r>
    </w:p>
    <w:p w14:paraId="44D1FDCD" w14:textId="28751DD5"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3.5.2</w:t>
      </w:r>
      <w:r>
        <w:rPr>
          <w:rFonts w:asciiTheme="minorHAnsi" w:eastAsiaTheme="minorEastAsia" w:hAnsiTheme="minorHAnsi" w:cstheme="minorBidi"/>
          <w:noProof/>
          <w:snapToGrid/>
          <w:kern w:val="2"/>
          <w:sz w:val="24"/>
          <w:szCs w:val="24"/>
          <w:lang w:eastAsia="en-GB"/>
          <w14:ligatures w14:val="standardContextual"/>
        </w:rPr>
        <w:tab/>
      </w:r>
      <w:r>
        <w:rPr>
          <w:noProof/>
        </w:rPr>
        <w:t>Symbolized and plain boundaries</w:t>
      </w:r>
      <w:r>
        <w:rPr>
          <w:noProof/>
        </w:rPr>
        <w:tab/>
      </w:r>
      <w:r>
        <w:rPr>
          <w:noProof/>
        </w:rPr>
        <w:fldChar w:fldCharType="begin"/>
      </w:r>
      <w:r>
        <w:rPr>
          <w:noProof/>
        </w:rPr>
        <w:instrText xml:space="preserve"> PAGEREF _Toc189647849 \h </w:instrText>
      </w:r>
      <w:r>
        <w:rPr>
          <w:noProof/>
        </w:rPr>
      </w:r>
      <w:r>
        <w:rPr>
          <w:noProof/>
        </w:rPr>
        <w:fldChar w:fldCharType="separate"/>
      </w:r>
      <w:r>
        <w:rPr>
          <w:noProof/>
        </w:rPr>
        <w:t>121</w:t>
      </w:r>
      <w:r>
        <w:rPr>
          <w:noProof/>
        </w:rPr>
        <w:fldChar w:fldCharType="end"/>
      </w:r>
    </w:p>
    <w:p w14:paraId="47027DC9" w14:textId="657AF9EA"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3.6</w:t>
      </w:r>
      <w:r>
        <w:rPr>
          <w:rFonts w:asciiTheme="minorHAnsi" w:eastAsiaTheme="minorEastAsia" w:hAnsiTheme="minorHAnsi" w:cstheme="minorBidi"/>
          <w:noProof/>
          <w:snapToGrid/>
          <w:kern w:val="2"/>
          <w:sz w:val="24"/>
          <w:szCs w:val="24"/>
          <w:lang w:eastAsia="en-GB"/>
          <w14:ligatures w14:val="standardContextual"/>
        </w:rPr>
        <w:tab/>
      </w:r>
      <w:r>
        <w:rPr>
          <w:noProof/>
        </w:rPr>
        <w:t>Date Dependent Display and Functionality</w:t>
      </w:r>
      <w:r>
        <w:rPr>
          <w:noProof/>
        </w:rPr>
        <w:tab/>
      </w:r>
      <w:r>
        <w:rPr>
          <w:noProof/>
        </w:rPr>
        <w:fldChar w:fldCharType="begin"/>
      </w:r>
      <w:r>
        <w:rPr>
          <w:noProof/>
        </w:rPr>
        <w:instrText xml:space="preserve"> PAGEREF _Toc189647850 \h </w:instrText>
      </w:r>
      <w:r>
        <w:rPr>
          <w:noProof/>
        </w:rPr>
      </w:r>
      <w:r>
        <w:rPr>
          <w:noProof/>
        </w:rPr>
        <w:fldChar w:fldCharType="separate"/>
      </w:r>
      <w:r>
        <w:rPr>
          <w:noProof/>
        </w:rPr>
        <w:t>127</w:t>
      </w:r>
      <w:r>
        <w:rPr>
          <w:noProof/>
        </w:rPr>
        <w:fldChar w:fldCharType="end"/>
      </w:r>
    </w:p>
    <w:p w14:paraId="45A05977" w14:textId="3A18A165"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3.6.1</w:t>
      </w:r>
      <w:r>
        <w:rPr>
          <w:rFonts w:asciiTheme="minorHAnsi" w:eastAsiaTheme="minorEastAsia" w:hAnsiTheme="minorHAnsi" w:cstheme="minorBidi"/>
          <w:noProof/>
          <w:snapToGrid/>
          <w:kern w:val="2"/>
          <w:sz w:val="24"/>
          <w:szCs w:val="24"/>
          <w:lang w:eastAsia="en-GB"/>
          <w14:ligatures w14:val="standardContextual"/>
        </w:rPr>
        <w:tab/>
      </w:r>
      <w:r>
        <w:rPr>
          <w:noProof/>
        </w:rPr>
        <w:t>DateStart/DateEnd on buoys</w:t>
      </w:r>
      <w:r>
        <w:rPr>
          <w:noProof/>
        </w:rPr>
        <w:tab/>
      </w:r>
      <w:r>
        <w:rPr>
          <w:noProof/>
        </w:rPr>
        <w:fldChar w:fldCharType="begin"/>
      </w:r>
      <w:r>
        <w:rPr>
          <w:noProof/>
        </w:rPr>
        <w:instrText xml:space="preserve"> PAGEREF _Toc189647851 \h </w:instrText>
      </w:r>
      <w:r>
        <w:rPr>
          <w:noProof/>
        </w:rPr>
      </w:r>
      <w:r>
        <w:rPr>
          <w:noProof/>
        </w:rPr>
        <w:fldChar w:fldCharType="separate"/>
      </w:r>
      <w:r>
        <w:rPr>
          <w:noProof/>
        </w:rPr>
        <w:t>127</w:t>
      </w:r>
      <w:r>
        <w:rPr>
          <w:noProof/>
        </w:rPr>
        <w:fldChar w:fldCharType="end"/>
      </w:r>
    </w:p>
    <w:p w14:paraId="33951514" w14:textId="18273A3D"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3.6.2</w:t>
      </w:r>
      <w:r>
        <w:rPr>
          <w:rFonts w:asciiTheme="minorHAnsi" w:eastAsiaTheme="minorEastAsia" w:hAnsiTheme="minorHAnsi" w:cstheme="minorBidi"/>
          <w:noProof/>
          <w:snapToGrid/>
          <w:kern w:val="2"/>
          <w:sz w:val="24"/>
          <w:szCs w:val="24"/>
          <w:lang w:eastAsia="en-GB"/>
          <w14:ligatures w14:val="standardContextual"/>
        </w:rPr>
        <w:tab/>
      </w:r>
      <w:r>
        <w:rPr>
          <w:noProof/>
        </w:rPr>
        <w:t>Periodic Date Range on buoys</w:t>
      </w:r>
      <w:r>
        <w:rPr>
          <w:noProof/>
        </w:rPr>
        <w:tab/>
      </w:r>
      <w:r>
        <w:rPr>
          <w:noProof/>
        </w:rPr>
        <w:fldChar w:fldCharType="begin"/>
      </w:r>
      <w:r>
        <w:rPr>
          <w:noProof/>
        </w:rPr>
        <w:instrText xml:space="preserve"> PAGEREF _Toc189647852 \h </w:instrText>
      </w:r>
      <w:r>
        <w:rPr>
          <w:noProof/>
        </w:rPr>
      </w:r>
      <w:r>
        <w:rPr>
          <w:noProof/>
        </w:rPr>
        <w:fldChar w:fldCharType="separate"/>
      </w:r>
      <w:r>
        <w:rPr>
          <w:noProof/>
        </w:rPr>
        <w:t>133</w:t>
      </w:r>
      <w:r>
        <w:rPr>
          <w:noProof/>
        </w:rPr>
        <w:fldChar w:fldCharType="end"/>
      </w:r>
    </w:p>
    <w:p w14:paraId="79567ADA" w14:textId="4B2277B5"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3.6.3</w:t>
      </w:r>
      <w:r>
        <w:rPr>
          <w:rFonts w:asciiTheme="minorHAnsi" w:eastAsiaTheme="minorEastAsia" w:hAnsiTheme="minorHAnsi" w:cstheme="minorBidi"/>
          <w:noProof/>
          <w:snapToGrid/>
          <w:kern w:val="2"/>
          <w:sz w:val="24"/>
          <w:szCs w:val="24"/>
          <w:lang w:eastAsia="en-GB"/>
          <w14:ligatures w14:val="standardContextual"/>
        </w:rPr>
        <w:tab/>
      </w:r>
      <w:r>
        <w:rPr>
          <w:noProof/>
        </w:rPr>
        <w:t>Fixed Date Range on Traffic Separation Schemes (TSS)</w:t>
      </w:r>
      <w:r>
        <w:rPr>
          <w:noProof/>
        </w:rPr>
        <w:tab/>
      </w:r>
      <w:r>
        <w:rPr>
          <w:noProof/>
        </w:rPr>
        <w:fldChar w:fldCharType="begin"/>
      </w:r>
      <w:r>
        <w:rPr>
          <w:noProof/>
        </w:rPr>
        <w:instrText xml:space="preserve"> PAGEREF _Toc189647853 \h </w:instrText>
      </w:r>
      <w:r>
        <w:rPr>
          <w:noProof/>
        </w:rPr>
      </w:r>
      <w:r>
        <w:rPr>
          <w:noProof/>
        </w:rPr>
        <w:fldChar w:fldCharType="separate"/>
      </w:r>
      <w:r>
        <w:rPr>
          <w:noProof/>
        </w:rPr>
        <w:t>139</w:t>
      </w:r>
      <w:r>
        <w:rPr>
          <w:noProof/>
        </w:rPr>
        <w:fldChar w:fldCharType="end"/>
      </w:r>
    </w:p>
    <w:p w14:paraId="05B3EE31" w14:textId="578F1163"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3.1.1.</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Safety contour</w:t>
      </w:r>
      <w:r>
        <w:rPr>
          <w:noProof/>
        </w:rPr>
        <w:tab/>
      </w:r>
      <w:r>
        <w:rPr>
          <w:noProof/>
        </w:rPr>
        <w:fldChar w:fldCharType="begin"/>
      </w:r>
      <w:r>
        <w:rPr>
          <w:noProof/>
        </w:rPr>
        <w:instrText xml:space="preserve"> PAGEREF _Toc189647854 \h </w:instrText>
      </w:r>
      <w:r>
        <w:rPr>
          <w:noProof/>
        </w:rPr>
      </w:r>
      <w:r>
        <w:rPr>
          <w:noProof/>
        </w:rPr>
        <w:fldChar w:fldCharType="separate"/>
      </w:r>
      <w:r>
        <w:rPr>
          <w:noProof/>
        </w:rPr>
        <w:t>143</w:t>
      </w:r>
      <w:r>
        <w:rPr>
          <w:noProof/>
        </w:rPr>
        <w:fldChar w:fldCharType="end"/>
      </w:r>
    </w:p>
    <w:p w14:paraId="62C57DFA" w14:textId="1071B171"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3.2.</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Display of User Selected Safety Contour.</w:t>
      </w:r>
      <w:r>
        <w:rPr>
          <w:noProof/>
        </w:rPr>
        <w:tab/>
      </w:r>
      <w:r>
        <w:rPr>
          <w:noProof/>
        </w:rPr>
        <w:fldChar w:fldCharType="begin"/>
      </w:r>
      <w:r>
        <w:rPr>
          <w:noProof/>
        </w:rPr>
        <w:instrText xml:space="preserve"> PAGEREF _Toc189647855 \h </w:instrText>
      </w:r>
      <w:r>
        <w:rPr>
          <w:noProof/>
        </w:rPr>
      </w:r>
      <w:r>
        <w:rPr>
          <w:noProof/>
        </w:rPr>
        <w:fldChar w:fldCharType="separate"/>
      </w:r>
      <w:r>
        <w:rPr>
          <w:noProof/>
        </w:rPr>
        <w:t>153</w:t>
      </w:r>
      <w:r>
        <w:rPr>
          <w:noProof/>
        </w:rPr>
        <w:fldChar w:fldCharType="end"/>
      </w:r>
    </w:p>
    <w:p w14:paraId="4D7ED828" w14:textId="2B950FF5"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3.6.4</w:t>
      </w:r>
      <w:r>
        <w:rPr>
          <w:rFonts w:asciiTheme="minorHAnsi" w:eastAsiaTheme="minorEastAsia" w:hAnsiTheme="minorHAnsi" w:cstheme="minorBidi"/>
          <w:noProof/>
          <w:snapToGrid/>
          <w:kern w:val="2"/>
          <w:sz w:val="24"/>
          <w:szCs w:val="24"/>
          <w:lang w:eastAsia="en-GB"/>
          <w14:ligatures w14:val="standardContextual"/>
        </w:rPr>
        <w:tab/>
      </w:r>
      <w:r>
        <w:rPr>
          <w:noProof/>
        </w:rPr>
        <w:t>Setting User Selected Safety Contour.</w:t>
      </w:r>
      <w:r>
        <w:rPr>
          <w:noProof/>
        </w:rPr>
        <w:tab/>
      </w:r>
      <w:r>
        <w:rPr>
          <w:noProof/>
        </w:rPr>
        <w:fldChar w:fldCharType="begin"/>
      </w:r>
      <w:r>
        <w:rPr>
          <w:noProof/>
        </w:rPr>
        <w:instrText xml:space="preserve"> PAGEREF _Toc189647856 \h </w:instrText>
      </w:r>
      <w:r>
        <w:rPr>
          <w:noProof/>
        </w:rPr>
      </w:r>
      <w:r>
        <w:rPr>
          <w:noProof/>
        </w:rPr>
        <w:fldChar w:fldCharType="separate"/>
      </w:r>
      <w:r>
        <w:rPr>
          <w:noProof/>
        </w:rPr>
        <w:t>153</w:t>
      </w:r>
      <w:r>
        <w:rPr>
          <w:noProof/>
        </w:rPr>
        <w:fldChar w:fldCharType="end"/>
      </w:r>
    </w:p>
    <w:p w14:paraId="1637456F" w14:textId="45960F52"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3.2.1.</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Safety depth</w:t>
      </w:r>
      <w:r>
        <w:rPr>
          <w:noProof/>
        </w:rPr>
        <w:tab/>
      </w:r>
      <w:r>
        <w:rPr>
          <w:noProof/>
        </w:rPr>
        <w:fldChar w:fldCharType="begin"/>
      </w:r>
      <w:r>
        <w:rPr>
          <w:noProof/>
        </w:rPr>
        <w:instrText xml:space="preserve"> PAGEREF _Toc189647858 \h </w:instrText>
      </w:r>
      <w:r>
        <w:rPr>
          <w:noProof/>
        </w:rPr>
      </w:r>
      <w:r>
        <w:rPr>
          <w:noProof/>
        </w:rPr>
        <w:fldChar w:fldCharType="separate"/>
      </w:r>
      <w:r>
        <w:rPr>
          <w:noProof/>
        </w:rPr>
        <w:t>155</w:t>
      </w:r>
      <w:r>
        <w:rPr>
          <w:noProof/>
        </w:rPr>
        <w:fldChar w:fldCharType="end"/>
      </w:r>
    </w:p>
    <w:p w14:paraId="616F7110" w14:textId="62403E8A"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3.6.5</w:t>
      </w:r>
      <w:r>
        <w:rPr>
          <w:rFonts w:asciiTheme="minorHAnsi" w:eastAsiaTheme="minorEastAsia" w:hAnsiTheme="minorHAnsi" w:cstheme="minorBidi"/>
          <w:noProof/>
          <w:snapToGrid/>
          <w:kern w:val="2"/>
          <w:sz w:val="24"/>
          <w:szCs w:val="24"/>
          <w:lang w:eastAsia="en-GB"/>
          <w14:ligatures w14:val="standardContextual"/>
        </w:rPr>
        <w:tab/>
      </w:r>
      <w:r>
        <w:rPr>
          <w:noProof/>
        </w:rPr>
        <w:t>Shallow Pattern</w:t>
      </w:r>
      <w:r>
        <w:rPr>
          <w:noProof/>
        </w:rPr>
        <w:tab/>
      </w:r>
      <w:r>
        <w:rPr>
          <w:noProof/>
        </w:rPr>
        <w:fldChar w:fldCharType="begin"/>
      </w:r>
      <w:r>
        <w:rPr>
          <w:noProof/>
        </w:rPr>
        <w:instrText xml:space="preserve"> PAGEREF _Toc189647859 \h </w:instrText>
      </w:r>
      <w:r>
        <w:rPr>
          <w:noProof/>
        </w:rPr>
      </w:r>
      <w:r>
        <w:rPr>
          <w:noProof/>
        </w:rPr>
        <w:fldChar w:fldCharType="separate"/>
      </w:r>
      <w:r>
        <w:rPr>
          <w:noProof/>
        </w:rPr>
        <w:t>163</w:t>
      </w:r>
      <w:r>
        <w:rPr>
          <w:noProof/>
        </w:rPr>
        <w:fldChar w:fldCharType="end"/>
      </w:r>
    </w:p>
    <w:p w14:paraId="0B51666E" w14:textId="3E974695"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3.6.6</w:t>
      </w:r>
      <w:r>
        <w:rPr>
          <w:rFonts w:asciiTheme="minorHAnsi" w:eastAsiaTheme="minorEastAsia" w:hAnsiTheme="minorHAnsi" w:cstheme="minorBidi"/>
          <w:noProof/>
          <w:snapToGrid/>
          <w:kern w:val="2"/>
          <w:sz w:val="24"/>
          <w:szCs w:val="24"/>
          <w:lang w:eastAsia="en-GB"/>
          <w14:ligatures w14:val="standardContextual"/>
        </w:rPr>
        <w:tab/>
      </w:r>
      <w:r>
        <w:rPr>
          <w:noProof/>
        </w:rPr>
        <w:t>Contour Labels</w:t>
      </w:r>
      <w:r>
        <w:rPr>
          <w:noProof/>
        </w:rPr>
        <w:tab/>
      </w:r>
      <w:r>
        <w:rPr>
          <w:noProof/>
        </w:rPr>
        <w:fldChar w:fldCharType="begin"/>
      </w:r>
      <w:r>
        <w:rPr>
          <w:noProof/>
        </w:rPr>
        <w:instrText xml:space="preserve"> PAGEREF _Toc189647860 \h </w:instrText>
      </w:r>
      <w:r>
        <w:rPr>
          <w:noProof/>
        </w:rPr>
      </w:r>
      <w:r>
        <w:rPr>
          <w:noProof/>
        </w:rPr>
        <w:fldChar w:fldCharType="separate"/>
      </w:r>
      <w:r>
        <w:rPr>
          <w:noProof/>
        </w:rPr>
        <w:t>165</w:t>
      </w:r>
      <w:r>
        <w:rPr>
          <w:noProof/>
        </w:rPr>
        <w:fldChar w:fldCharType="end"/>
      </w:r>
    </w:p>
    <w:p w14:paraId="4CD347DA" w14:textId="3D519A91"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3.6.7</w:t>
      </w:r>
      <w:r>
        <w:rPr>
          <w:rFonts w:asciiTheme="minorHAnsi" w:eastAsiaTheme="minorEastAsia" w:hAnsiTheme="minorHAnsi" w:cstheme="minorBidi"/>
          <w:noProof/>
          <w:snapToGrid/>
          <w:kern w:val="2"/>
          <w:sz w:val="24"/>
          <w:szCs w:val="24"/>
          <w:lang w:eastAsia="en-GB"/>
          <w14:ligatures w14:val="standardContextual"/>
        </w:rPr>
        <w:tab/>
      </w:r>
      <w:r>
        <w:rPr>
          <w:noProof/>
        </w:rPr>
        <w:t>Colour Palettes</w:t>
      </w:r>
      <w:r>
        <w:rPr>
          <w:noProof/>
        </w:rPr>
        <w:tab/>
      </w:r>
      <w:r>
        <w:rPr>
          <w:noProof/>
        </w:rPr>
        <w:fldChar w:fldCharType="begin"/>
      </w:r>
      <w:r>
        <w:rPr>
          <w:noProof/>
        </w:rPr>
        <w:instrText xml:space="preserve"> PAGEREF _Toc189647861 \h </w:instrText>
      </w:r>
      <w:r>
        <w:rPr>
          <w:noProof/>
        </w:rPr>
      </w:r>
      <w:r>
        <w:rPr>
          <w:noProof/>
        </w:rPr>
        <w:fldChar w:fldCharType="separate"/>
      </w:r>
      <w:r>
        <w:rPr>
          <w:noProof/>
        </w:rPr>
        <w:t>167</w:t>
      </w:r>
      <w:r>
        <w:rPr>
          <w:noProof/>
        </w:rPr>
        <w:fldChar w:fldCharType="end"/>
      </w:r>
    </w:p>
    <w:p w14:paraId="60785162" w14:textId="08D63963"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3.6.8</w:t>
      </w:r>
      <w:r>
        <w:rPr>
          <w:rFonts w:asciiTheme="minorHAnsi" w:eastAsiaTheme="minorEastAsia" w:hAnsiTheme="minorHAnsi" w:cstheme="minorBidi"/>
          <w:noProof/>
          <w:snapToGrid/>
          <w:kern w:val="2"/>
          <w:sz w:val="24"/>
          <w:szCs w:val="24"/>
          <w:lang w:eastAsia="en-GB"/>
          <w14:ligatures w14:val="standardContextual"/>
        </w:rPr>
        <w:tab/>
      </w:r>
      <w:r>
        <w:rPr>
          <w:noProof/>
        </w:rPr>
        <w:t>Display of Additional Chart Information Symbol.</w:t>
      </w:r>
      <w:r>
        <w:rPr>
          <w:noProof/>
        </w:rPr>
        <w:tab/>
      </w:r>
      <w:r>
        <w:rPr>
          <w:noProof/>
        </w:rPr>
        <w:fldChar w:fldCharType="begin"/>
      </w:r>
      <w:r>
        <w:rPr>
          <w:noProof/>
        </w:rPr>
        <w:instrText xml:space="preserve"> PAGEREF _Toc189647862 \h </w:instrText>
      </w:r>
      <w:r>
        <w:rPr>
          <w:noProof/>
        </w:rPr>
      </w:r>
      <w:r>
        <w:rPr>
          <w:noProof/>
        </w:rPr>
        <w:fldChar w:fldCharType="separate"/>
      </w:r>
      <w:r>
        <w:rPr>
          <w:noProof/>
        </w:rPr>
        <w:t>173</w:t>
      </w:r>
      <w:r>
        <w:rPr>
          <w:noProof/>
        </w:rPr>
        <w:fldChar w:fldCharType="end"/>
      </w:r>
    </w:p>
    <w:p w14:paraId="02D6F89E" w14:textId="0FD0295C"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3.6.9</w:t>
      </w:r>
      <w:r>
        <w:rPr>
          <w:rFonts w:asciiTheme="minorHAnsi" w:eastAsiaTheme="minorEastAsia" w:hAnsiTheme="minorHAnsi" w:cstheme="minorBidi"/>
          <w:noProof/>
          <w:snapToGrid/>
          <w:kern w:val="2"/>
          <w:sz w:val="24"/>
          <w:szCs w:val="24"/>
          <w:lang w:eastAsia="en-GB"/>
          <w14:ligatures w14:val="standardContextual"/>
        </w:rPr>
        <w:tab/>
      </w:r>
      <w:r>
        <w:rPr>
          <w:noProof/>
        </w:rPr>
        <w:t>Scale minimum</w:t>
      </w:r>
      <w:r>
        <w:rPr>
          <w:noProof/>
        </w:rPr>
        <w:tab/>
      </w:r>
      <w:r>
        <w:rPr>
          <w:noProof/>
        </w:rPr>
        <w:fldChar w:fldCharType="begin"/>
      </w:r>
      <w:r>
        <w:rPr>
          <w:noProof/>
        </w:rPr>
        <w:instrText xml:space="preserve"> PAGEREF _Toc189647863 \h </w:instrText>
      </w:r>
      <w:r>
        <w:rPr>
          <w:noProof/>
        </w:rPr>
      </w:r>
      <w:r>
        <w:rPr>
          <w:noProof/>
        </w:rPr>
        <w:fldChar w:fldCharType="separate"/>
      </w:r>
      <w:r>
        <w:rPr>
          <w:noProof/>
        </w:rPr>
        <w:t>178</w:t>
      </w:r>
      <w:r>
        <w:rPr>
          <w:noProof/>
        </w:rPr>
        <w:fldChar w:fldCharType="end"/>
      </w:r>
    </w:p>
    <w:p w14:paraId="0C0C7AFA" w14:textId="24E57740" w:rsidR="007B5A46" w:rsidRDefault="007B5A46">
      <w:pPr>
        <w:pStyle w:val="TOC3"/>
        <w:tabs>
          <w:tab w:val="left" w:pos="96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lastRenderedPageBreak/>
        <w:t>3.6.10</w:t>
      </w:r>
      <w:r>
        <w:rPr>
          <w:rFonts w:asciiTheme="minorHAnsi" w:eastAsiaTheme="minorEastAsia" w:hAnsiTheme="minorHAnsi" w:cstheme="minorBidi"/>
          <w:noProof/>
          <w:snapToGrid/>
          <w:kern w:val="2"/>
          <w:sz w:val="24"/>
          <w:szCs w:val="24"/>
          <w:lang w:eastAsia="en-GB"/>
          <w14:ligatures w14:val="standardContextual"/>
        </w:rPr>
        <w:tab/>
      </w:r>
      <w:r>
        <w:rPr>
          <w:noProof/>
        </w:rPr>
        <w:t>Full Light Lines</w:t>
      </w:r>
      <w:r>
        <w:rPr>
          <w:noProof/>
        </w:rPr>
        <w:tab/>
      </w:r>
      <w:r>
        <w:rPr>
          <w:noProof/>
        </w:rPr>
        <w:fldChar w:fldCharType="begin"/>
      </w:r>
      <w:r>
        <w:rPr>
          <w:noProof/>
        </w:rPr>
        <w:instrText xml:space="preserve"> PAGEREF _Toc189647864 \h </w:instrText>
      </w:r>
      <w:r>
        <w:rPr>
          <w:noProof/>
        </w:rPr>
      </w:r>
      <w:r>
        <w:rPr>
          <w:noProof/>
        </w:rPr>
        <w:fldChar w:fldCharType="separate"/>
      </w:r>
      <w:r>
        <w:rPr>
          <w:noProof/>
        </w:rPr>
        <w:t>181</w:t>
      </w:r>
      <w:r>
        <w:rPr>
          <w:noProof/>
        </w:rPr>
        <w:fldChar w:fldCharType="end"/>
      </w:r>
    </w:p>
    <w:p w14:paraId="55D6776D" w14:textId="0A1132CA" w:rsidR="007B5A46" w:rsidRDefault="007B5A46">
      <w:pPr>
        <w:pStyle w:val="TOC3"/>
        <w:tabs>
          <w:tab w:val="left" w:pos="96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3.6.11</w:t>
      </w:r>
      <w:r>
        <w:rPr>
          <w:rFonts w:asciiTheme="minorHAnsi" w:eastAsiaTheme="minorEastAsia" w:hAnsiTheme="minorHAnsi" w:cstheme="minorBidi"/>
          <w:noProof/>
          <w:snapToGrid/>
          <w:kern w:val="2"/>
          <w:sz w:val="24"/>
          <w:szCs w:val="24"/>
          <w:lang w:eastAsia="en-GB"/>
          <w14:ligatures w14:val="standardContextual"/>
        </w:rPr>
        <w:tab/>
      </w:r>
      <w:r>
        <w:rPr>
          <w:noProof/>
        </w:rPr>
        <w:t>Display of Text in other languages</w:t>
      </w:r>
      <w:r>
        <w:rPr>
          <w:noProof/>
        </w:rPr>
        <w:tab/>
      </w:r>
      <w:r>
        <w:rPr>
          <w:noProof/>
        </w:rPr>
        <w:fldChar w:fldCharType="begin"/>
      </w:r>
      <w:r>
        <w:rPr>
          <w:noProof/>
        </w:rPr>
        <w:instrText xml:space="preserve"> PAGEREF _Toc189647865 \h </w:instrText>
      </w:r>
      <w:r>
        <w:rPr>
          <w:noProof/>
        </w:rPr>
      </w:r>
      <w:r>
        <w:rPr>
          <w:noProof/>
        </w:rPr>
        <w:fldChar w:fldCharType="separate"/>
      </w:r>
      <w:r>
        <w:rPr>
          <w:noProof/>
        </w:rPr>
        <w:t>184</w:t>
      </w:r>
      <w:r>
        <w:rPr>
          <w:noProof/>
        </w:rPr>
        <w:fldChar w:fldCharType="end"/>
      </w:r>
    </w:p>
    <w:p w14:paraId="1FB080AF" w14:textId="636D8ADA" w:rsidR="007B5A46" w:rsidRDefault="007B5A46">
      <w:pPr>
        <w:pStyle w:val="TOC3"/>
        <w:tabs>
          <w:tab w:val="left" w:pos="96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3.6.12</w:t>
      </w:r>
      <w:r>
        <w:rPr>
          <w:rFonts w:asciiTheme="minorHAnsi" w:eastAsiaTheme="minorEastAsia" w:hAnsiTheme="minorHAnsi" w:cstheme="minorBidi"/>
          <w:noProof/>
          <w:snapToGrid/>
          <w:kern w:val="2"/>
          <w:sz w:val="24"/>
          <w:szCs w:val="24"/>
          <w:lang w:eastAsia="en-GB"/>
          <w14:ligatures w14:val="standardContextual"/>
        </w:rPr>
        <w:tab/>
      </w:r>
      <w:r>
        <w:rPr>
          <w:noProof/>
        </w:rPr>
        <w:t>Use of language packs.</w:t>
      </w:r>
      <w:r>
        <w:rPr>
          <w:noProof/>
        </w:rPr>
        <w:tab/>
      </w:r>
      <w:r>
        <w:rPr>
          <w:noProof/>
        </w:rPr>
        <w:fldChar w:fldCharType="begin"/>
      </w:r>
      <w:r>
        <w:rPr>
          <w:noProof/>
        </w:rPr>
        <w:instrText xml:space="preserve"> PAGEREF _Toc189647866 \h </w:instrText>
      </w:r>
      <w:r>
        <w:rPr>
          <w:noProof/>
        </w:rPr>
      </w:r>
      <w:r>
        <w:rPr>
          <w:noProof/>
        </w:rPr>
        <w:fldChar w:fldCharType="separate"/>
      </w:r>
      <w:r>
        <w:rPr>
          <w:noProof/>
        </w:rPr>
        <w:t>186</w:t>
      </w:r>
      <w:r>
        <w:rPr>
          <w:noProof/>
        </w:rPr>
        <w:fldChar w:fldCharType="end"/>
      </w:r>
    </w:p>
    <w:p w14:paraId="514579F0" w14:textId="3C6DCB38"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3.6.</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Display priority</w:t>
      </w:r>
      <w:r>
        <w:rPr>
          <w:noProof/>
        </w:rPr>
        <w:tab/>
      </w:r>
      <w:r>
        <w:rPr>
          <w:noProof/>
        </w:rPr>
        <w:fldChar w:fldCharType="begin"/>
      </w:r>
      <w:r>
        <w:rPr>
          <w:noProof/>
        </w:rPr>
        <w:instrText xml:space="preserve"> PAGEREF _Toc189647867 \h </w:instrText>
      </w:r>
      <w:r>
        <w:rPr>
          <w:noProof/>
        </w:rPr>
      </w:r>
      <w:r>
        <w:rPr>
          <w:noProof/>
        </w:rPr>
        <w:fldChar w:fldCharType="separate"/>
      </w:r>
      <w:r>
        <w:rPr>
          <w:noProof/>
        </w:rPr>
        <w:t>187</w:t>
      </w:r>
      <w:r>
        <w:rPr>
          <w:noProof/>
        </w:rPr>
        <w:fldChar w:fldCharType="end"/>
      </w:r>
    </w:p>
    <w:p w14:paraId="7163C726" w14:textId="780AA491"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3.6.1.</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Different priority</w:t>
      </w:r>
      <w:r>
        <w:rPr>
          <w:noProof/>
        </w:rPr>
        <w:tab/>
      </w:r>
      <w:r>
        <w:rPr>
          <w:noProof/>
        </w:rPr>
        <w:fldChar w:fldCharType="begin"/>
      </w:r>
      <w:r>
        <w:rPr>
          <w:noProof/>
        </w:rPr>
        <w:instrText xml:space="preserve"> PAGEREF _Toc189647868 \h </w:instrText>
      </w:r>
      <w:r>
        <w:rPr>
          <w:noProof/>
        </w:rPr>
      </w:r>
      <w:r>
        <w:rPr>
          <w:noProof/>
        </w:rPr>
        <w:fldChar w:fldCharType="separate"/>
      </w:r>
      <w:r>
        <w:rPr>
          <w:noProof/>
        </w:rPr>
        <w:t>187</w:t>
      </w:r>
      <w:r>
        <w:rPr>
          <w:noProof/>
        </w:rPr>
        <w:fldChar w:fldCharType="end"/>
      </w:r>
    </w:p>
    <w:p w14:paraId="1BDBEA47" w14:textId="38922956"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3.7.</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Display Priorities</w:t>
      </w:r>
      <w:r>
        <w:rPr>
          <w:noProof/>
        </w:rPr>
        <w:tab/>
      </w:r>
      <w:r>
        <w:rPr>
          <w:noProof/>
        </w:rPr>
        <w:fldChar w:fldCharType="begin"/>
      </w:r>
      <w:r>
        <w:rPr>
          <w:noProof/>
        </w:rPr>
        <w:instrText xml:space="preserve"> PAGEREF _Toc189647869 \h </w:instrText>
      </w:r>
      <w:r>
        <w:rPr>
          <w:noProof/>
        </w:rPr>
      </w:r>
      <w:r>
        <w:rPr>
          <w:noProof/>
        </w:rPr>
        <w:fldChar w:fldCharType="separate"/>
      </w:r>
      <w:r>
        <w:rPr>
          <w:noProof/>
        </w:rPr>
        <w:t>189</w:t>
      </w:r>
      <w:r>
        <w:rPr>
          <w:noProof/>
        </w:rPr>
        <w:fldChar w:fldCharType="end"/>
      </w:r>
    </w:p>
    <w:p w14:paraId="5EB767CE" w14:textId="41857802"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3.7.1.</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Same priority</w:t>
      </w:r>
      <w:r>
        <w:rPr>
          <w:noProof/>
        </w:rPr>
        <w:tab/>
      </w:r>
      <w:r>
        <w:rPr>
          <w:noProof/>
        </w:rPr>
        <w:fldChar w:fldCharType="begin"/>
      </w:r>
      <w:r>
        <w:rPr>
          <w:noProof/>
        </w:rPr>
        <w:instrText xml:space="preserve"> PAGEREF _Toc189647870 \h </w:instrText>
      </w:r>
      <w:r>
        <w:rPr>
          <w:noProof/>
        </w:rPr>
      </w:r>
      <w:r>
        <w:rPr>
          <w:noProof/>
        </w:rPr>
        <w:fldChar w:fldCharType="separate"/>
      </w:r>
      <w:r>
        <w:rPr>
          <w:noProof/>
        </w:rPr>
        <w:t>189</w:t>
      </w:r>
      <w:r>
        <w:rPr>
          <w:noProof/>
        </w:rPr>
        <w:fldChar w:fldCharType="end"/>
      </w:r>
    </w:p>
    <w:p w14:paraId="3D1624A6" w14:textId="16AE3AF3"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3.7.2.</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Line Suppression</w:t>
      </w:r>
      <w:r>
        <w:rPr>
          <w:noProof/>
        </w:rPr>
        <w:tab/>
      </w:r>
      <w:r>
        <w:rPr>
          <w:noProof/>
        </w:rPr>
        <w:fldChar w:fldCharType="begin"/>
      </w:r>
      <w:r>
        <w:rPr>
          <w:noProof/>
        </w:rPr>
        <w:instrText xml:space="preserve"> PAGEREF _Toc189647871 \h </w:instrText>
      </w:r>
      <w:r>
        <w:rPr>
          <w:noProof/>
        </w:rPr>
      </w:r>
      <w:r>
        <w:rPr>
          <w:noProof/>
        </w:rPr>
        <w:fldChar w:fldCharType="separate"/>
      </w:r>
      <w:r>
        <w:rPr>
          <w:noProof/>
        </w:rPr>
        <w:t>191</w:t>
      </w:r>
      <w:r>
        <w:rPr>
          <w:noProof/>
        </w:rPr>
        <w:fldChar w:fldCharType="end"/>
      </w:r>
    </w:p>
    <w:p w14:paraId="1588D3D7" w14:textId="5C7AC98A"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3.7.3.</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Manual Updates</w:t>
      </w:r>
      <w:r>
        <w:rPr>
          <w:noProof/>
        </w:rPr>
        <w:tab/>
      </w:r>
      <w:r>
        <w:rPr>
          <w:noProof/>
        </w:rPr>
        <w:fldChar w:fldCharType="begin"/>
      </w:r>
      <w:r>
        <w:rPr>
          <w:noProof/>
        </w:rPr>
        <w:instrText xml:space="preserve"> PAGEREF _Toc189647872 \h </w:instrText>
      </w:r>
      <w:r>
        <w:rPr>
          <w:noProof/>
        </w:rPr>
      </w:r>
      <w:r>
        <w:rPr>
          <w:noProof/>
        </w:rPr>
        <w:fldChar w:fldCharType="separate"/>
      </w:r>
      <w:r>
        <w:rPr>
          <w:noProof/>
        </w:rPr>
        <w:t>193</w:t>
      </w:r>
      <w:r>
        <w:rPr>
          <w:noProof/>
        </w:rPr>
        <w:fldChar w:fldCharType="end"/>
      </w:r>
    </w:p>
    <w:p w14:paraId="3D33A949" w14:textId="2299DBD9"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3.7.4.</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Text Display</w:t>
      </w:r>
      <w:r>
        <w:rPr>
          <w:noProof/>
        </w:rPr>
        <w:tab/>
      </w:r>
      <w:r>
        <w:rPr>
          <w:noProof/>
        </w:rPr>
        <w:fldChar w:fldCharType="begin"/>
      </w:r>
      <w:r>
        <w:rPr>
          <w:noProof/>
        </w:rPr>
        <w:instrText xml:space="preserve"> PAGEREF _Toc189647873 \h </w:instrText>
      </w:r>
      <w:r>
        <w:rPr>
          <w:noProof/>
        </w:rPr>
      </w:r>
      <w:r>
        <w:rPr>
          <w:noProof/>
        </w:rPr>
        <w:fldChar w:fldCharType="separate"/>
      </w:r>
      <w:r>
        <w:rPr>
          <w:noProof/>
        </w:rPr>
        <w:t>195</w:t>
      </w:r>
      <w:r>
        <w:rPr>
          <w:noProof/>
        </w:rPr>
        <w:fldChar w:fldCharType="end"/>
      </w:r>
    </w:p>
    <w:p w14:paraId="01F2289E" w14:textId="6D64FC36"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3.7.5.</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Display of area borders</w:t>
      </w:r>
      <w:r>
        <w:rPr>
          <w:noProof/>
        </w:rPr>
        <w:tab/>
      </w:r>
      <w:r>
        <w:rPr>
          <w:noProof/>
        </w:rPr>
        <w:fldChar w:fldCharType="begin"/>
      </w:r>
      <w:r>
        <w:rPr>
          <w:noProof/>
        </w:rPr>
        <w:instrText xml:space="preserve"> PAGEREF _Toc189647874 \h </w:instrText>
      </w:r>
      <w:r>
        <w:rPr>
          <w:noProof/>
        </w:rPr>
      </w:r>
      <w:r>
        <w:rPr>
          <w:noProof/>
        </w:rPr>
        <w:fldChar w:fldCharType="separate"/>
      </w:r>
      <w:r>
        <w:rPr>
          <w:noProof/>
        </w:rPr>
        <w:t>198</w:t>
      </w:r>
      <w:r>
        <w:rPr>
          <w:noProof/>
        </w:rPr>
        <w:fldChar w:fldCharType="end"/>
      </w:r>
    </w:p>
    <w:p w14:paraId="420CF9BC" w14:textId="7CCFF60F"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3.7.6.</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Display of unknown symbols</w:t>
      </w:r>
      <w:r>
        <w:rPr>
          <w:noProof/>
        </w:rPr>
        <w:tab/>
      </w:r>
      <w:r>
        <w:rPr>
          <w:noProof/>
        </w:rPr>
        <w:fldChar w:fldCharType="begin"/>
      </w:r>
      <w:r>
        <w:rPr>
          <w:noProof/>
        </w:rPr>
        <w:instrText xml:space="preserve"> PAGEREF _Toc189647875 \h </w:instrText>
      </w:r>
      <w:r>
        <w:rPr>
          <w:noProof/>
        </w:rPr>
      </w:r>
      <w:r>
        <w:rPr>
          <w:noProof/>
        </w:rPr>
        <w:fldChar w:fldCharType="separate"/>
      </w:r>
      <w:r>
        <w:rPr>
          <w:noProof/>
        </w:rPr>
        <w:t>200</w:t>
      </w:r>
      <w:r>
        <w:rPr>
          <w:noProof/>
        </w:rPr>
        <w:fldChar w:fldCharType="end"/>
      </w:r>
    </w:p>
    <w:p w14:paraId="06D56DF4" w14:textId="6333C805" w:rsidR="007B5A46" w:rsidRDefault="007B5A46">
      <w:pPr>
        <w:pStyle w:val="TOC3"/>
        <w:tabs>
          <w:tab w:val="left" w:pos="96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3.6.14</w:t>
      </w:r>
      <w:r>
        <w:rPr>
          <w:rFonts w:asciiTheme="minorHAnsi" w:eastAsiaTheme="minorEastAsia" w:hAnsiTheme="minorHAnsi" w:cstheme="minorBidi"/>
          <w:noProof/>
          <w:snapToGrid/>
          <w:kern w:val="2"/>
          <w:sz w:val="24"/>
          <w:szCs w:val="24"/>
          <w:lang w:eastAsia="en-GB"/>
          <w14:ligatures w14:val="standardContextual"/>
        </w:rPr>
        <w:tab/>
      </w:r>
      <w:r>
        <w:rPr>
          <w:noProof/>
        </w:rPr>
        <w:t>Boundary display for unofficial data</w:t>
      </w:r>
      <w:r>
        <w:rPr>
          <w:noProof/>
        </w:rPr>
        <w:tab/>
      </w:r>
      <w:r>
        <w:rPr>
          <w:noProof/>
        </w:rPr>
        <w:fldChar w:fldCharType="begin"/>
      </w:r>
      <w:r>
        <w:rPr>
          <w:noProof/>
        </w:rPr>
        <w:instrText xml:space="preserve"> PAGEREF _Toc189647876 \h </w:instrText>
      </w:r>
      <w:r>
        <w:rPr>
          <w:noProof/>
        </w:rPr>
      </w:r>
      <w:r>
        <w:rPr>
          <w:noProof/>
        </w:rPr>
        <w:fldChar w:fldCharType="separate"/>
      </w:r>
      <w:r>
        <w:rPr>
          <w:noProof/>
        </w:rPr>
        <w:t>202</w:t>
      </w:r>
      <w:r>
        <w:rPr>
          <w:noProof/>
        </w:rPr>
        <w:fldChar w:fldCharType="end"/>
      </w:r>
    </w:p>
    <w:p w14:paraId="44E7ED27" w14:textId="055C758A" w:rsidR="007B5A46" w:rsidRDefault="007B5A46">
      <w:pPr>
        <w:pStyle w:val="TOC3"/>
        <w:tabs>
          <w:tab w:val="left" w:pos="96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3.6.15</w:t>
      </w:r>
      <w:r>
        <w:rPr>
          <w:rFonts w:asciiTheme="minorHAnsi" w:eastAsiaTheme="minorEastAsia" w:hAnsiTheme="minorHAnsi" w:cstheme="minorBidi"/>
          <w:noProof/>
          <w:snapToGrid/>
          <w:kern w:val="2"/>
          <w:sz w:val="24"/>
          <w:szCs w:val="24"/>
          <w:lang w:eastAsia="en-GB"/>
          <w14:ligatures w14:val="standardContextual"/>
        </w:rPr>
        <w:tab/>
      </w:r>
      <w:r>
        <w:rPr>
          <w:noProof/>
        </w:rPr>
        <w:t>Overscale Pattern</w:t>
      </w:r>
      <w:r>
        <w:rPr>
          <w:noProof/>
        </w:rPr>
        <w:tab/>
      </w:r>
      <w:r>
        <w:rPr>
          <w:noProof/>
        </w:rPr>
        <w:fldChar w:fldCharType="begin"/>
      </w:r>
      <w:r>
        <w:rPr>
          <w:noProof/>
        </w:rPr>
        <w:instrText xml:space="preserve"> PAGEREF _Toc189647877 \h </w:instrText>
      </w:r>
      <w:r>
        <w:rPr>
          <w:noProof/>
        </w:rPr>
      </w:r>
      <w:r>
        <w:rPr>
          <w:noProof/>
        </w:rPr>
        <w:fldChar w:fldCharType="separate"/>
      </w:r>
      <w:r>
        <w:rPr>
          <w:noProof/>
        </w:rPr>
        <w:t>207</w:t>
      </w:r>
      <w:r>
        <w:rPr>
          <w:noProof/>
        </w:rPr>
        <w:fldChar w:fldCharType="end"/>
      </w:r>
    </w:p>
    <w:p w14:paraId="1081BDE6" w14:textId="5546630E"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3.7.7.</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Display of features affected by Complex Portrayal Procedures</w:t>
      </w:r>
      <w:r>
        <w:rPr>
          <w:noProof/>
        </w:rPr>
        <w:tab/>
      </w:r>
      <w:r>
        <w:rPr>
          <w:noProof/>
        </w:rPr>
        <w:fldChar w:fldCharType="begin"/>
      </w:r>
      <w:r>
        <w:rPr>
          <w:noProof/>
        </w:rPr>
        <w:instrText xml:space="preserve"> PAGEREF _Toc189647878 \h </w:instrText>
      </w:r>
      <w:r>
        <w:rPr>
          <w:noProof/>
        </w:rPr>
      </w:r>
      <w:r>
        <w:rPr>
          <w:noProof/>
        </w:rPr>
        <w:fldChar w:fldCharType="separate"/>
      </w:r>
      <w:r>
        <w:rPr>
          <w:noProof/>
        </w:rPr>
        <w:t>208</w:t>
      </w:r>
      <w:r>
        <w:rPr>
          <w:noProof/>
        </w:rPr>
        <w:fldChar w:fldCharType="end"/>
      </w:r>
    </w:p>
    <w:p w14:paraId="5C5ED407" w14:textId="1E535871"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3.7.8.</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Display of Centred Symbols</w:t>
      </w:r>
      <w:r>
        <w:rPr>
          <w:noProof/>
        </w:rPr>
        <w:tab/>
      </w:r>
      <w:r>
        <w:rPr>
          <w:noProof/>
        </w:rPr>
        <w:fldChar w:fldCharType="begin"/>
      </w:r>
      <w:r>
        <w:rPr>
          <w:noProof/>
        </w:rPr>
        <w:instrText xml:space="preserve"> PAGEREF _Toc189647879 \h </w:instrText>
      </w:r>
      <w:r>
        <w:rPr>
          <w:noProof/>
        </w:rPr>
      </w:r>
      <w:r>
        <w:rPr>
          <w:noProof/>
        </w:rPr>
        <w:fldChar w:fldCharType="separate"/>
      </w:r>
      <w:r>
        <w:rPr>
          <w:noProof/>
        </w:rPr>
        <w:t>210</w:t>
      </w:r>
      <w:r>
        <w:rPr>
          <w:noProof/>
        </w:rPr>
        <w:fldChar w:fldCharType="end"/>
      </w:r>
    </w:p>
    <w:p w14:paraId="3CF90894" w14:textId="05B04636"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rPr>
        <w:t>3.8.</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Scale and navigation purpose</w:t>
      </w:r>
      <w:r>
        <w:rPr>
          <w:noProof/>
        </w:rPr>
        <w:tab/>
      </w:r>
      <w:r>
        <w:rPr>
          <w:noProof/>
        </w:rPr>
        <w:fldChar w:fldCharType="begin"/>
      </w:r>
      <w:r>
        <w:rPr>
          <w:noProof/>
        </w:rPr>
        <w:instrText xml:space="preserve"> PAGEREF _Toc189647880 \h </w:instrText>
      </w:r>
      <w:r>
        <w:rPr>
          <w:noProof/>
        </w:rPr>
      </w:r>
      <w:r>
        <w:rPr>
          <w:noProof/>
        </w:rPr>
        <w:fldChar w:fldCharType="separate"/>
      </w:r>
      <w:r>
        <w:rPr>
          <w:noProof/>
        </w:rPr>
        <w:t>214</w:t>
      </w:r>
      <w:r>
        <w:rPr>
          <w:noProof/>
        </w:rPr>
        <w:fldChar w:fldCharType="end"/>
      </w:r>
    </w:p>
    <w:p w14:paraId="38CAEF28" w14:textId="3E278E43"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3.8.1.</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Display of overscale indication</w:t>
      </w:r>
      <w:r>
        <w:rPr>
          <w:noProof/>
        </w:rPr>
        <w:tab/>
      </w:r>
      <w:r>
        <w:rPr>
          <w:noProof/>
        </w:rPr>
        <w:fldChar w:fldCharType="begin"/>
      </w:r>
      <w:r>
        <w:rPr>
          <w:noProof/>
        </w:rPr>
        <w:instrText xml:space="preserve"> PAGEREF _Toc189647881 \h </w:instrText>
      </w:r>
      <w:r>
        <w:rPr>
          <w:noProof/>
        </w:rPr>
      </w:r>
      <w:r>
        <w:rPr>
          <w:noProof/>
        </w:rPr>
        <w:fldChar w:fldCharType="separate"/>
      </w:r>
      <w:r>
        <w:rPr>
          <w:noProof/>
        </w:rPr>
        <w:t>214</w:t>
      </w:r>
      <w:r>
        <w:rPr>
          <w:noProof/>
        </w:rPr>
        <w:fldChar w:fldCharType="end"/>
      </w:r>
    </w:p>
    <w:p w14:paraId="5C459FC1" w14:textId="789867AD"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3.8.2.</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Indication of larger scale data</w:t>
      </w:r>
      <w:r>
        <w:rPr>
          <w:noProof/>
        </w:rPr>
        <w:tab/>
      </w:r>
      <w:r>
        <w:rPr>
          <w:noProof/>
        </w:rPr>
        <w:fldChar w:fldCharType="begin"/>
      </w:r>
      <w:r>
        <w:rPr>
          <w:noProof/>
        </w:rPr>
        <w:instrText xml:space="preserve"> PAGEREF _Toc189647882 \h </w:instrText>
      </w:r>
      <w:r>
        <w:rPr>
          <w:noProof/>
        </w:rPr>
      </w:r>
      <w:r>
        <w:rPr>
          <w:noProof/>
        </w:rPr>
        <w:fldChar w:fldCharType="separate"/>
      </w:r>
      <w:r>
        <w:rPr>
          <w:noProof/>
        </w:rPr>
        <w:t>217</w:t>
      </w:r>
      <w:r>
        <w:rPr>
          <w:noProof/>
        </w:rPr>
        <w:fldChar w:fldCharType="end"/>
      </w:r>
    </w:p>
    <w:p w14:paraId="760EA13A" w14:textId="666AFC77"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3.8.3.</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Boundaries between maximum display scales</w:t>
      </w:r>
      <w:r>
        <w:rPr>
          <w:noProof/>
        </w:rPr>
        <w:tab/>
      </w:r>
      <w:r>
        <w:rPr>
          <w:noProof/>
        </w:rPr>
        <w:fldChar w:fldCharType="begin"/>
      </w:r>
      <w:r>
        <w:rPr>
          <w:noProof/>
        </w:rPr>
        <w:instrText xml:space="preserve"> PAGEREF _Toc189647883 \h </w:instrText>
      </w:r>
      <w:r>
        <w:rPr>
          <w:noProof/>
        </w:rPr>
      </w:r>
      <w:r>
        <w:rPr>
          <w:noProof/>
        </w:rPr>
        <w:fldChar w:fldCharType="separate"/>
      </w:r>
      <w:r>
        <w:rPr>
          <w:noProof/>
        </w:rPr>
        <w:t>218</w:t>
      </w:r>
      <w:r>
        <w:rPr>
          <w:noProof/>
        </w:rPr>
        <w:fldChar w:fldCharType="end"/>
      </w:r>
    </w:p>
    <w:p w14:paraId="2A4C206A" w14:textId="41F030EE"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3.8.4.</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Display of data from another scale</w:t>
      </w:r>
      <w:r>
        <w:rPr>
          <w:noProof/>
        </w:rPr>
        <w:tab/>
      </w:r>
      <w:r>
        <w:rPr>
          <w:noProof/>
        </w:rPr>
        <w:fldChar w:fldCharType="begin"/>
      </w:r>
      <w:r>
        <w:rPr>
          <w:noProof/>
        </w:rPr>
        <w:instrText xml:space="preserve"> PAGEREF _Toc189647884 \h </w:instrText>
      </w:r>
      <w:r>
        <w:rPr>
          <w:noProof/>
        </w:rPr>
      </w:r>
      <w:r>
        <w:rPr>
          <w:noProof/>
        </w:rPr>
        <w:fldChar w:fldCharType="separate"/>
      </w:r>
      <w:r>
        <w:rPr>
          <w:noProof/>
        </w:rPr>
        <w:t>220</w:t>
      </w:r>
      <w:r>
        <w:rPr>
          <w:noProof/>
        </w:rPr>
        <w:fldChar w:fldCharType="end"/>
      </w:r>
    </w:p>
    <w:p w14:paraId="45843D2D" w14:textId="466D3FB2"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3.8.5.</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Display of graphical index</w:t>
      </w:r>
      <w:r>
        <w:rPr>
          <w:noProof/>
        </w:rPr>
        <w:tab/>
      </w:r>
      <w:r>
        <w:rPr>
          <w:noProof/>
        </w:rPr>
        <w:fldChar w:fldCharType="begin"/>
      </w:r>
      <w:r>
        <w:rPr>
          <w:noProof/>
        </w:rPr>
        <w:instrText xml:space="preserve"> PAGEREF _Toc189647885 \h </w:instrText>
      </w:r>
      <w:r>
        <w:rPr>
          <w:noProof/>
        </w:rPr>
      </w:r>
      <w:r>
        <w:rPr>
          <w:noProof/>
        </w:rPr>
        <w:fldChar w:fldCharType="separate"/>
      </w:r>
      <w:r>
        <w:rPr>
          <w:noProof/>
        </w:rPr>
        <w:t>224</w:t>
      </w:r>
      <w:r>
        <w:rPr>
          <w:noProof/>
        </w:rPr>
        <w:fldChar w:fldCharType="end"/>
      </w:r>
    </w:p>
    <w:p w14:paraId="7D2BC9CD" w14:textId="0E8D0A00"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3.8.6.</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Change of display scale</w:t>
      </w:r>
      <w:r>
        <w:rPr>
          <w:noProof/>
        </w:rPr>
        <w:tab/>
      </w:r>
      <w:r>
        <w:rPr>
          <w:noProof/>
        </w:rPr>
        <w:fldChar w:fldCharType="begin"/>
      </w:r>
      <w:r>
        <w:rPr>
          <w:noProof/>
        </w:rPr>
        <w:instrText xml:space="preserve"> PAGEREF _Toc189647886 \h </w:instrText>
      </w:r>
      <w:r>
        <w:rPr>
          <w:noProof/>
        </w:rPr>
      </w:r>
      <w:r>
        <w:rPr>
          <w:noProof/>
        </w:rPr>
        <w:fldChar w:fldCharType="separate"/>
      </w:r>
      <w:r>
        <w:rPr>
          <w:noProof/>
        </w:rPr>
        <w:t>225</w:t>
      </w:r>
      <w:r>
        <w:rPr>
          <w:noProof/>
        </w:rPr>
        <w:fldChar w:fldCharType="end"/>
      </w:r>
    </w:p>
    <w:p w14:paraId="13E9B13D" w14:textId="138B1FC2"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3.8.7.</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Impact of Scale Minimum on display</w:t>
      </w:r>
      <w:r>
        <w:rPr>
          <w:noProof/>
        </w:rPr>
        <w:tab/>
      </w:r>
      <w:r>
        <w:rPr>
          <w:noProof/>
        </w:rPr>
        <w:fldChar w:fldCharType="begin"/>
      </w:r>
      <w:r>
        <w:rPr>
          <w:noProof/>
        </w:rPr>
        <w:instrText xml:space="preserve"> PAGEREF _Toc189647887 \h </w:instrText>
      </w:r>
      <w:r>
        <w:rPr>
          <w:noProof/>
        </w:rPr>
      </w:r>
      <w:r>
        <w:rPr>
          <w:noProof/>
        </w:rPr>
        <w:fldChar w:fldCharType="separate"/>
      </w:r>
      <w:r>
        <w:rPr>
          <w:noProof/>
        </w:rPr>
        <w:t>226</w:t>
      </w:r>
      <w:r>
        <w:rPr>
          <w:noProof/>
        </w:rPr>
        <w:fldChar w:fldCharType="end"/>
      </w:r>
    </w:p>
    <w:p w14:paraId="07413D11" w14:textId="7B2E57DF"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rPr>
        <w:t>3.9.</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Display and Operation of Water Level Adjustment.</w:t>
      </w:r>
      <w:r>
        <w:rPr>
          <w:noProof/>
        </w:rPr>
        <w:tab/>
      </w:r>
      <w:r>
        <w:rPr>
          <w:noProof/>
        </w:rPr>
        <w:fldChar w:fldCharType="begin"/>
      </w:r>
      <w:r>
        <w:rPr>
          <w:noProof/>
        </w:rPr>
        <w:instrText xml:space="preserve"> PAGEREF _Toc189647888 \h </w:instrText>
      </w:r>
      <w:r>
        <w:rPr>
          <w:noProof/>
        </w:rPr>
      </w:r>
      <w:r>
        <w:rPr>
          <w:noProof/>
        </w:rPr>
        <w:fldChar w:fldCharType="separate"/>
      </w:r>
      <w:r>
        <w:rPr>
          <w:noProof/>
        </w:rPr>
        <w:t>230</w:t>
      </w:r>
      <w:r>
        <w:rPr>
          <w:noProof/>
        </w:rPr>
        <w:fldChar w:fldCharType="end"/>
      </w:r>
    </w:p>
    <w:p w14:paraId="6CD068B9" w14:textId="0FD6E8FC"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3.9.1.</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Enabling Water Level Adjustment</w:t>
      </w:r>
      <w:r>
        <w:rPr>
          <w:noProof/>
        </w:rPr>
        <w:tab/>
      </w:r>
      <w:r>
        <w:rPr>
          <w:noProof/>
        </w:rPr>
        <w:fldChar w:fldCharType="begin"/>
      </w:r>
      <w:r>
        <w:rPr>
          <w:noProof/>
        </w:rPr>
        <w:instrText xml:space="preserve"> PAGEREF _Toc189647889 \h </w:instrText>
      </w:r>
      <w:r>
        <w:rPr>
          <w:noProof/>
        </w:rPr>
      </w:r>
      <w:r>
        <w:rPr>
          <w:noProof/>
        </w:rPr>
        <w:fldChar w:fldCharType="separate"/>
      </w:r>
      <w:r>
        <w:rPr>
          <w:noProof/>
        </w:rPr>
        <w:t>230</w:t>
      </w:r>
      <w:r>
        <w:rPr>
          <w:noProof/>
        </w:rPr>
        <w:fldChar w:fldCharType="end"/>
      </w:r>
    </w:p>
    <w:p w14:paraId="124E8037" w14:textId="246971E0"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3.9.2.</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Adjustment of Other Depth Values</w:t>
      </w:r>
      <w:r>
        <w:rPr>
          <w:noProof/>
        </w:rPr>
        <w:tab/>
      </w:r>
      <w:r>
        <w:rPr>
          <w:noProof/>
        </w:rPr>
        <w:fldChar w:fldCharType="begin"/>
      </w:r>
      <w:r>
        <w:rPr>
          <w:noProof/>
        </w:rPr>
        <w:instrText xml:space="preserve"> PAGEREF _Toc189647890 \h </w:instrText>
      </w:r>
      <w:r>
        <w:rPr>
          <w:noProof/>
        </w:rPr>
      </w:r>
      <w:r>
        <w:rPr>
          <w:noProof/>
        </w:rPr>
        <w:fldChar w:fldCharType="separate"/>
      </w:r>
      <w:r>
        <w:rPr>
          <w:noProof/>
        </w:rPr>
        <w:t>232</w:t>
      </w:r>
      <w:r>
        <w:rPr>
          <w:noProof/>
        </w:rPr>
        <w:fldChar w:fldCharType="end"/>
      </w:r>
    </w:p>
    <w:p w14:paraId="68996CF5" w14:textId="2154467E"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3.9.3.</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Feature information - Water Level Adustment.</w:t>
      </w:r>
      <w:r>
        <w:rPr>
          <w:noProof/>
        </w:rPr>
        <w:tab/>
      </w:r>
      <w:r>
        <w:rPr>
          <w:noProof/>
        </w:rPr>
        <w:fldChar w:fldCharType="begin"/>
      </w:r>
      <w:r>
        <w:rPr>
          <w:noProof/>
        </w:rPr>
        <w:instrText xml:space="preserve"> PAGEREF _Toc189647891 \h </w:instrText>
      </w:r>
      <w:r>
        <w:rPr>
          <w:noProof/>
        </w:rPr>
      </w:r>
      <w:r>
        <w:rPr>
          <w:noProof/>
        </w:rPr>
        <w:fldChar w:fldCharType="separate"/>
      </w:r>
      <w:r>
        <w:rPr>
          <w:noProof/>
        </w:rPr>
        <w:t>234</w:t>
      </w:r>
      <w:r>
        <w:rPr>
          <w:noProof/>
        </w:rPr>
        <w:fldChar w:fldCharType="end"/>
      </w:r>
    </w:p>
    <w:p w14:paraId="60F5EEEF" w14:textId="0B4925B7"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3.9.4.</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Water Level Adjustment across a time period</w:t>
      </w:r>
      <w:r>
        <w:rPr>
          <w:noProof/>
        </w:rPr>
        <w:tab/>
      </w:r>
      <w:r>
        <w:rPr>
          <w:noProof/>
        </w:rPr>
        <w:fldChar w:fldCharType="begin"/>
      </w:r>
      <w:r>
        <w:rPr>
          <w:noProof/>
        </w:rPr>
        <w:instrText xml:space="preserve"> PAGEREF _Toc189647892 \h </w:instrText>
      </w:r>
      <w:r>
        <w:rPr>
          <w:noProof/>
        </w:rPr>
      </w:r>
      <w:r>
        <w:rPr>
          <w:noProof/>
        </w:rPr>
        <w:fldChar w:fldCharType="separate"/>
      </w:r>
      <w:r>
        <w:rPr>
          <w:noProof/>
        </w:rPr>
        <w:t>236</w:t>
      </w:r>
      <w:r>
        <w:rPr>
          <w:noProof/>
        </w:rPr>
        <w:fldChar w:fldCharType="end"/>
      </w:r>
    </w:p>
    <w:p w14:paraId="55DC314C" w14:textId="6EB28B13"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3.9.5.</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WLA with non matching vertical datums</w:t>
      </w:r>
      <w:r>
        <w:rPr>
          <w:noProof/>
        </w:rPr>
        <w:tab/>
      </w:r>
      <w:r>
        <w:rPr>
          <w:noProof/>
        </w:rPr>
        <w:fldChar w:fldCharType="begin"/>
      </w:r>
      <w:r>
        <w:rPr>
          <w:noProof/>
        </w:rPr>
        <w:instrText xml:space="preserve"> PAGEREF _Toc189647893 \h </w:instrText>
      </w:r>
      <w:r>
        <w:rPr>
          <w:noProof/>
        </w:rPr>
      </w:r>
      <w:r>
        <w:rPr>
          <w:noProof/>
        </w:rPr>
        <w:fldChar w:fldCharType="separate"/>
      </w:r>
      <w:r>
        <w:rPr>
          <w:noProof/>
        </w:rPr>
        <w:t>236</w:t>
      </w:r>
      <w:r>
        <w:rPr>
          <w:noProof/>
        </w:rPr>
        <w:fldChar w:fldCharType="end"/>
      </w:r>
    </w:p>
    <w:p w14:paraId="7B5C0EB7" w14:textId="1A3593F9"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3.9.6.</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Route planning with Water Level Adjustment</w:t>
      </w:r>
      <w:r>
        <w:rPr>
          <w:noProof/>
        </w:rPr>
        <w:tab/>
      </w:r>
      <w:r>
        <w:rPr>
          <w:noProof/>
        </w:rPr>
        <w:fldChar w:fldCharType="begin"/>
      </w:r>
      <w:r>
        <w:rPr>
          <w:noProof/>
        </w:rPr>
        <w:instrText xml:space="preserve"> PAGEREF _Toc189647894 \h </w:instrText>
      </w:r>
      <w:r>
        <w:rPr>
          <w:noProof/>
        </w:rPr>
      </w:r>
      <w:r>
        <w:rPr>
          <w:noProof/>
        </w:rPr>
        <w:fldChar w:fldCharType="separate"/>
      </w:r>
      <w:r>
        <w:rPr>
          <w:noProof/>
        </w:rPr>
        <w:t>237</w:t>
      </w:r>
      <w:r>
        <w:rPr>
          <w:noProof/>
        </w:rPr>
        <w:fldChar w:fldCharType="end"/>
      </w:r>
    </w:p>
    <w:p w14:paraId="15AD8815" w14:textId="51791861"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rPr>
        <w:t>3.10.</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Display of ENC covering Polar Regions</w:t>
      </w:r>
      <w:r>
        <w:rPr>
          <w:noProof/>
        </w:rPr>
        <w:tab/>
      </w:r>
      <w:r>
        <w:rPr>
          <w:noProof/>
        </w:rPr>
        <w:fldChar w:fldCharType="begin"/>
      </w:r>
      <w:r>
        <w:rPr>
          <w:noProof/>
        </w:rPr>
        <w:instrText xml:space="preserve"> PAGEREF _Toc189647895 \h </w:instrText>
      </w:r>
      <w:r>
        <w:rPr>
          <w:noProof/>
        </w:rPr>
      </w:r>
      <w:r>
        <w:rPr>
          <w:noProof/>
        </w:rPr>
        <w:fldChar w:fldCharType="separate"/>
      </w:r>
      <w:r>
        <w:rPr>
          <w:noProof/>
        </w:rPr>
        <w:t>238</w:t>
      </w:r>
      <w:r>
        <w:rPr>
          <w:noProof/>
        </w:rPr>
        <w:fldChar w:fldCharType="end"/>
      </w:r>
    </w:p>
    <w:p w14:paraId="3D4A3C03" w14:textId="228A94C0"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3.10.1.</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Display of ENC Data up to 85 degrees</w:t>
      </w:r>
      <w:r>
        <w:rPr>
          <w:noProof/>
        </w:rPr>
        <w:tab/>
      </w:r>
      <w:r>
        <w:rPr>
          <w:noProof/>
        </w:rPr>
        <w:fldChar w:fldCharType="begin"/>
      </w:r>
      <w:r>
        <w:rPr>
          <w:noProof/>
        </w:rPr>
        <w:instrText xml:space="preserve"> PAGEREF _Toc189647896 \h </w:instrText>
      </w:r>
      <w:r>
        <w:rPr>
          <w:noProof/>
        </w:rPr>
      </w:r>
      <w:r>
        <w:rPr>
          <w:noProof/>
        </w:rPr>
        <w:fldChar w:fldCharType="separate"/>
      </w:r>
      <w:r>
        <w:rPr>
          <w:noProof/>
        </w:rPr>
        <w:t>238</w:t>
      </w:r>
      <w:r>
        <w:rPr>
          <w:noProof/>
        </w:rPr>
        <w:fldChar w:fldCharType="end"/>
      </w:r>
    </w:p>
    <w:p w14:paraId="63ED0346" w14:textId="1ACF223C"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3.10.3.</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Scale Bar at high latitudes</w:t>
      </w:r>
      <w:r>
        <w:rPr>
          <w:noProof/>
        </w:rPr>
        <w:tab/>
      </w:r>
      <w:r>
        <w:rPr>
          <w:noProof/>
        </w:rPr>
        <w:fldChar w:fldCharType="begin"/>
      </w:r>
      <w:r>
        <w:rPr>
          <w:noProof/>
        </w:rPr>
        <w:instrText xml:space="preserve"> PAGEREF _Toc189647897 \h </w:instrText>
      </w:r>
      <w:r>
        <w:rPr>
          <w:noProof/>
        </w:rPr>
      </w:r>
      <w:r>
        <w:rPr>
          <w:noProof/>
        </w:rPr>
        <w:fldChar w:fldCharType="separate"/>
      </w:r>
      <w:r>
        <w:rPr>
          <w:noProof/>
        </w:rPr>
        <w:t>243</w:t>
      </w:r>
      <w:r>
        <w:rPr>
          <w:noProof/>
        </w:rPr>
        <w:fldChar w:fldCharType="end"/>
      </w:r>
    </w:p>
    <w:p w14:paraId="16A37983" w14:textId="55F20DC1"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3.10.4.</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Display of data at extreme high latitudes</w:t>
      </w:r>
      <w:r>
        <w:rPr>
          <w:noProof/>
        </w:rPr>
        <w:tab/>
      </w:r>
      <w:r>
        <w:rPr>
          <w:noProof/>
        </w:rPr>
        <w:fldChar w:fldCharType="begin"/>
      </w:r>
      <w:r>
        <w:rPr>
          <w:noProof/>
        </w:rPr>
        <w:instrText xml:space="preserve"> PAGEREF _Toc189647898 \h </w:instrText>
      </w:r>
      <w:r>
        <w:rPr>
          <w:noProof/>
        </w:rPr>
      </w:r>
      <w:r>
        <w:rPr>
          <w:noProof/>
        </w:rPr>
        <w:fldChar w:fldCharType="separate"/>
      </w:r>
      <w:r>
        <w:rPr>
          <w:noProof/>
        </w:rPr>
        <w:t>244</w:t>
      </w:r>
      <w:r>
        <w:rPr>
          <w:noProof/>
        </w:rPr>
        <w:fldChar w:fldCharType="end"/>
      </w:r>
    </w:p>
    <w:p w14:paraId="18794B58" w14:textId="2371C5F3"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Pr>
          <w:noProof/>
        </w:rPr>
        <w:t>4</w:t>
      </w:r>
      <w:r>
        <w:rPr>
          <w:rFonts w:asciiTheme="minorHAnsi" w:eastAsiaTheme="minorEastAsia" w:hAnsiTheme="minorHAnsi" w:cstheme="minorBidi"/>
          <w:noProof/>
          <w:snapToGrid/>
          <w:kern w:val="2"/>
          <w:sz w:val="24"/>
          <w:szCs w:val="24"/>
          <w:lang w:eastAsia="en-GB"/>
          <w14:ligatures w14:val="standardContextual"/>
        </w:rPr>
        <w:tab/>
      </w:r>
      <w:r>
        <w:rPr>
          <w:noProof/>
        </w:rPr>
        <w:t>Chart related functions</w:t>
      </w:r>
      <w:r>
        <w:rPr>
          <w:noProof/>
        </w:rPr>
        <w:tab/>
      </w:r>
      <w:r>
        <w:rPr>
          <w:noProof/>
        </w:rPr>
        <w:fldChar w:fldCharType="begin"/>
      </w:r>
      <w:r>
        <w:rPr>
          <w:noProof/>
        </w:rPr>
        <w:instrText xml:space="preserve"> PAGEREF _Toc189647899 \h </w:instrText>
      </w:r>
      <w:r>
        <w:rPr>
          <w:noProof/>
        </w:rPr>
      </w:r>
      <w:r>
        <w:rPr>
          <w:noProof/>
        </w:rPr>
        <w:fldChar w:fldCharType="separate"/>
      </w:r>
      <w:r>
        <w:rPr>
          <w:noProof/>
        </w:rPr>
        <w:t>248</w:t>
      </w:r>
      <w:r>
        <w:rPr>
          <w:noProof/>
        </w:rPr>
        <w:fldChar w:fldCharType="end"/>
      </w:r>
    </w:p>
    <w:p w14:paraId="004C1DA7" w14:textId="67E597CA"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4.1</w:t>
      </w:r>
      <w:r>
        <w:rPr>
          <w:rFonts w:asciiTheme="minorHAnsi" w:eastAsiaTheme="minorEastAsia" w:hAnsiTheme="minorHAnsi" w:cstheme="minorBidi"/>
          <w:noProof/>
          <w:snapToGrid/>
          <w:kern w:val="2"/>
          <w:sz w:val="24"/>
          <w:szCs w:val="24"/>
          <w:lang w:eastAsia="en-GB"/>
          <w14:ligatures w14:val="standardContextual"/>
        </w:rPr>
        <w:tab/>
      </w:r>
      <w:r>
        <w:rPr>
          <w:noProof/>
        </w:rPr>
        <w:t>Mode and orientation</w:t>
      </w:r>
      <w:r>
        <w:rPr>
          <w:noProof/>
        </w:rPr>
        <w:tab/>
      </w:r>
      <w:r>
        <w:rPr>
          <w:noProof/>
        </w:rPr>
        <w:fldChar w:fldCharType="begin"/>
      </w:r>
      <w:r>
        <w:rPr>
          <w:noProof/>
        </w:rPr>
        <w:instrText xml:space="preserve"> PAGEREF _Toc189647900 \h </w:instrText>
      </w:r>
      <w:r>
        <w:rPr>
          <w:noProof/>
        </w:rPr>
      </w:r>
      <w:r>
        <w:rPr>
          <w:noProof/>
        </w:rPr>
        <w:fldChar w:fldCharType="separate"/>
      </w:r>
      <w:r>
        <w:rPr>
          <w:noProof/>
        </w:rPr>
        <w:t>248</w:t>
      </w:r>
      <w:r>
        <w:rPr>
          <w:noProof/>
        </w:rPr>
        <w:fldChar w:fldCharType="end"/>
      </w:r>
    </w:p>
    <w:p w14:paraId="031A495E" w14:textId="2B50ED8C"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4.2</w:t>
      </w:r>
      <w:r>
        <w:rPr>
          <w:rFonts w:asciiTheme="minorHAnsi" w:eastAsiaTheme="minorEastAsia" w:hAnsiTheme="minorHAnsi" w:cstheme="minorBidi"/>
          <w:noProof/>
          <w:snapToGrid/>
          <w:kern w:val="2"/>
          <w:sz w:val="24"/>
          <w:szCs w:val="24"/>
          <w:lang w:eastAsia="en-GB"/>
          <w14:ligatures w14:val="standardContextual"/>
        </w:rPr>
        <w:tab/>
      </w:r>
      <w:r>
        <w:rPr>
          <w:noProof/>
        </w:rPr>
        <w:t>Scale bar</w:t>
      </w:r>
      <w:r>
        <w:rPr>
          <w:noProof/>
        </w:rPr>
        <w:tab/>
      </w:r>
      <w:r>
        <w:rPr>
          <w:noProof/>
        </w:rPr>
        <w:fldChar w:fldCharType="begin"/>
      </w:r>
      <w:r>
        <w:rPr>
          <w:noProof/>
        </w:rPr>
        <w:instrText xml:space="preserve"> PAGEREF _Toc189647901 \h </w:instrText>
      </w:r>
      <w:r>
        <w:rPr>
          <w:noProof/>
        </w:rPr>
      </w:r>
      <w:r>
        <w:rPr>
          <w:noProof/>
        </w:rPr>
        <w:fldChar w:fldCharType="separate"/>
      </w:r>
      <w:r>
        <w:rPr>
          <w:noProof/>
        </w:rPr>
        <w:t>249</w:t>
      </w:r>
      <w:r>
        <w:rPr>
          <w:noProof/>
        </w:rPr>
        <w:fldChar w:fldCharType="end"/>
      </w:r>
    </w:p>
    <w:p w14:paraId="227D4962" w14:textId="5455B856"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4.2.1</w:t>
      </w:r>
      <w:r>
        <w:rPr>
          <w:rFonts w:asciiTheme="minorHAnsi" w:eastAsiaTheme="minorEastAsia" w:hAnsiTheme="minorHAnsi" w:cstheme="minorBidi"/>
          <w:noProof/>
          <w:snapToGrid/>
          <w:kern w:val="2"/>
          <w:sz w:val="24"/>
          <w:szCs w:val="24"/>
          <w:lang w:eastAsia="en-GB"/>
          <w14:ligatures w14:val="standardContextual"/>
        </w:rPr>
        <w:tab/>
      </w:r>
      <w:r>
        <w:rPr>
          <w:noProof/>
        </w:rPr>
        <w:t>Display of scale bar</w:t>
      </w:r>
      <w:r>
        <w:rPr>
          <w:noProof/>
        </w:rPr>
        <w:tab/>
      </w:r>
      <w:r>
        <w:rPr>
          <w:noProof/>
        </w:rPr>
        <w:fldChar w:fldCharType="begin"/>
      </w:r>
      <w:r>
        <w:rPr>
          <w:noProof/>
        </w:rPr>
        <w:instrText xml:space="preserve"> PAGEREF _Toc189647902 \h </w:instrText>
      </w:r>
      <w:r>
        <w:rPr>
          <w:noProof/>
        </w:rPr>
      </w:r>
      <w:r>
        <w:rPr>
          <w:noProof/>
        </w:rPr>
        <w:fldChar w:fldCharType="separate"/>
      </w:r>
      <w:r>
        <w:rPr>
          <w:noProof/>
        </w:rPr>
        <w:t>249</w:t>
      </w:r>
      <w:r>
        <w:rPr>
          <w:noProof/>
        </w:rPr>
        <w:fldChar w:fldCharType="end"/>
      </w:r>
    </w:p>
    <w:p w14:paraId="3B74F93A" w14:textId="3B08B515"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4.2.2</w:t>
      </w:r>
      <w:r>
        <w:rPr>
          <w:rFonts w:asciiTheme="minorHAnsi" w:eastAsiaTheme="minorEastAsia" w:hAnsiTheme="minorHAnsi" w:cstheme="minorBidi"/>
          <w:noProof/>
          <w:snapToGrid/>
          <w:kern w:val="2"/>
          <w:sz w:val="24"/>
          <w:szCs w:val="24"/>
          <w:lang w:eastAsia="en-GB"/>
          <w14:ligatures w14:val="standardContextual"/>
        </w:rPr>
        <w:tab/>
      </w:r>
      <w:r>
        <w:rPr>
          <w:noProof/>
        </w:rPr>
        <w:t>Display of scale bar</w:t>
      </w:r>
      <w:r>
        <w:rPr>
          <w:noProof/>
        </w:rPr>
        <w:tab/>
      </w:r>
      <w:r>
        <w:rPr>
          <w:noProof/>
        </w:rPr>
        <w:fldChar w:fldCharType="begin"/>
      </w:r>
      <w:r>
        <w:rPr>
          <w:noProof/>
        </w:rPr>
        <w:instrText xml:space="preserve"> PAGEREF _Toc189647903 \h </w:instrText>
      </w:r>
      <w:r>
        <w:rPr>
          <w:noProof/>
        </w:rPr>
      </w:r>
      <w:r>
        <w:rPr>
          <w:noProof/>
        </w:rPr>
        <w:fldChar w:fldCharType="separate"/>
      </w:r>
      <w:r>
        <w:rPr>
          <w:noProof/>
        </w:rPr>
        <w:t>250</w:t>
      </w:r>
      <w:r>
        <w:rPr>
          <w:noProof/>
        </w:rPr>
        <w:fldChar w:fldCharType="end"/>
      </w:r>
    </w:p>
    <w:p w14:paraId="1189E859" w14:textId="09838581"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4.3</w:t>
      </w:r>
      <w:r>
        <w:rPr>
          <w:rFonts w:asciiTheme="minorHAnsi" w:eastAsiaTheme="minorEastAsia" w:hAnsiTheme="minorHAnsi" w:cstheme="minorBidi"/>
          <w:noProof/>
          <w:snapToGrid/>
          <w:kern w:val="2"/>
          <w:sz w:val="24"/>
          <w:szCs w:val="24"/>
          <w:lang w:eastAsia="en-GB"/>
          <w14:ligatures w14:val="standardContextual"/>
        </w:rPr>
        <w:tab/>
      </w:r>
      <w:r>
        <w:rPr>
          <w:noProof/>
        </w:rPr>
        <w:t>Feature information</w:t>
      </w:r>
      <w:r>
        <w:rPr>
          <w:noProof/>
        </w:rPr>
        <w:tab/>
      </w:r>
      <w:r>
        <w:rPr>
          <w:noProof/>
        </w:rPr>
        <w:fldChar w:fldCharType="begin"/>
      </w:r>
      <w:r>
        <w:rPr>
          <w:noProof/>
        </w:rPr>
        <w:instrText xml:space="preserve"> PAGEREF _Toc189647904 \h </w:instrText>
      </w:r>
      <w:r>
        <w:rPr>
          <w:noProof/>
        </w:rPr>
      </w:r>
      <w:r>
        <w:rPr>
          <w:noProof/>
        </w:rPr>
        <w:fldChar w:fldCharType="separate"/>
      </w:r>
      <w:r>
        <w:rPr>
          <w:noProof/>
        </w:rPr>
        <w:t>250</w:t>
      </w:r>
      <w:r>
        <w:rPr>
          <w:noProof/>
        </w:rPr>
        <w:fldChar w:fldCharType="end"/>
      </w:r>
    </w:p>
    <w:p w14:paraId="72A35806" w14:textId="793C3C40"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4.4</w:t>
      </w:r>
      <w:r>
        <w:rPr>
          <w:rFonts w:asciiTheme="minorHAnsi" w:eastAsiaTheme="minorEastAsia" w:hAnsiTheme="minorHAnsi" w:cstheme="minorBidi"/>
          <w:noProof/>
          <w:snapToGrid/>
          <w:kern w:val="2"/>
          <w:sz w:val="24"/>
          <w:szCs w:val="24"/>
          <w:lang w:eastAsia="en-GB"/>
          <w14:ligatures w14:val="standardContextual"/>
        </w:rPr>
        <w:tab/>
      </w:r>
      <w:r>
        <w:rPr>
          <w:noProof/>
        </w:rPr>
        <w:t>Radar and Plotting Information</w:t>
      </w:r>
      <w:r>
        <w:rPr>
          <w:noProof/>
        </w:rPr>
        <w:tab/>
      </w:r>
      <w:r>
        <w:rPr>
          <w:noProof/>
        </w:rPr>
        <w:fldChar w:fldCharType="begin"/>
      </w:r>
      <w:r>
        <w:rPr>
          <w:noProof/>
        </w:rPr>
        <w:instrText xml:space="preserve"> PAGEREF _Toc189647905 \h </w:instrText>
      </w:r>
      <w:r>
        <w:rPr>
          <w:noProof/>
        </w:rPr>
      </w:r>
      <w:r>
        <w:rPr>
          <w:noProof/>
        </w:rPr>
        <w:fldChar w:fldCharType="separate"/>
      </w:r>
      <w:r>
        <w:rPr>
          <w:noProof/>
        </w:rPr>
        <w:t>262</w:t>
      </w:r>
      <w:r>
        <w:rPr>
          <w:noProof/>
        </w:rPr>
        <w:fldChar w:fldCharType="end"/>
      </w:r>
    </w:p>
    <w:p w14:paraId="7F74D922" w14:textId="20412538"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4.5</w:t>
      </w:r>
      <w:r>
        <w:rPr>
          <w:rFonts w:asciiTheme="minorHAnsi" w:eastAsiaTheme="minorEastAsia" w:hAnsiTheme="minorHAnsi" w:cstheme="minorBidi"/>
          <w:noProof/>
          <w:snapToGrid/>
          <w:kern w:val="2"/>
          <w:sz w:val="24"/>
          <w:szCs w:val="24"/>
          <w:lang w:eastAsia="en-GB"/>
          <w14:ligatures w14:val="standardContextual"/>
        </w:rPr>
        <w:tab/>
      </w:r>
      <w:r>
        <w:rPr>
          <w:noProof/>
        </w:rPr>
        <w:t>Accuracy</w:t>
      </w:r>
      <w:r>
        <w:rPr>
          <w:noProof/>
        </w:rPr>
        <w:tab/>
      </w:r>
      <w:r>
        <w:rPr>
          <w:noProof/>
        </w:rPr>
        <w:fldChar w:fldCharType="begin"/>
      </w:r>
      <w:r>
        <w:rPr>
          <w:noProof/>
        </w:rPr>
        <w:instrText xml:space="preserve"> PAGEREF _Toc189647906 \h </w:instrText>
      </w:r>
      <w:r>
        <w:rPr>
          <w:noProof/>
        </w:rPr>
      </w:r>
      <w:r>
        <w:rPr>
          <w:noProof/>
        </w:rPr>
        <w:fldChar w:fldCharType="separate"/>
      </w:r>
      <w:r>
        <w:rPr>
          <w:noProof/>
        </w:rPr>
        <w:t>269</w:t>
      </w:r>
      <w:r>
        <w:rPr>
          <w:noProof/>
        </w:rPr>
        <w:fldChar w:fldCharType="end"/>
      </w:r>
    </w:p>
    <w:p w14:paraId="40BAF067" w14:textId="5965060B"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sidRPr="00E12D33">
        <w:rPr>
          <w:noProof/>
          <w:lang w:val="en-US"/>
        </w:rPr>
        <w:t>4.5.1</w:t>
      </w:r>
      <w:r>
        <w:rPr>
          <w:rFonts w:asciiTheme="minorHAnsi" w:eastAsiaTheme="minorEastAsia" w:hAnsiTheme="minorHAnsi" w:cstheme="minorBidi"/>
          <w:noProof/>
          <w:snapToGrid/>
          <w:kern w:val="2"/>
          <w:sz w:val="24"/>
          <w:szCs w:val="24"/>
          <w:lang w:eastAsia="en-GB"/>
          <w14:ligatures w14:val="standardContextual"/>
        </w:rPr>
        <w:tab/>
      </w:r>
      <w:r w:rsidRPr="00E12D33">
        <w:rPr>
          <w:noProof/>
          <w:lang w:val="en-US"/>
        </w:rPr>
        <w:t>Distance and azimuth between geographical positions</w:t>
      </w:r>
      <w:r>
        <w:rPr>
          <w:noProof/>
        </w:rPr>
        <w:tab/>
      </w:r>
      <w:r>
        <w:rPr>
          <w:noProof/>
        </w:rPr>
        <w:fldChar w:fldCharType="begin"/>
      </w:r>
      <w:r>
        <w:rPr>
          <w:noProof/>
        </w:rPr>
        <w:instrText xml:space="preserve"> PAGEREF _Toc189647907 \h </w:instrText>
      </w:r>
      <w:r>
        <w:rPr>
          <w:noProof/>
        </w:rPr>
      </w:r>
      <w:r>
        <w:rPr>
          <w:noProof/>
        </w:rPr>
        <w:fldChar w:fldCharType="separate"/>
      </w:r>
      <w:r>
        <w:rPr>
          <w:noProof/>
        </w:rPr>
        <w:t>269</w:t>
      </w:r>
      <w:r>
        <w:rPr>
          <w:noProof/>
        </w:rPr>
        <w:fldChar w:fldCharType="end"/>
      </w:r>
    </w:p>
    <w:p w14:paraId="5EA56D6B" w14:textId="0E402E44"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sidRPr="00E12D33">
        <w:rPr>
          <w:noProof/>
          <w:lang w:val="en-US"/>
        </w:rPr>
        <w:t>4.5.2</w:t>
      </w:r>
      <w:r>
        <w:rPr>
          <w:rFonts w:asciiTheme="minorHAnsi" w:eastAsiaTheme="minorEastAsia" w:hAnsiTheme="minorHAnsi" w:cstheme="minorBidi"/>
          <w:noProof/>
          <w:snapToGrid/>
          <w:kern w:val="2"/>
          <w:sz w:val="24"/>
          <w:szCs w:val="24"/>
          <w:lang w:eastAsia="en-GB"/>
          <w14:ligatures w14:val="standardContextual"/>
        </w:rPr>
        <w:tab/>
      </w:r>
      <w:r w:rsidRPr="00E12D33">
        <w:rPr>
          <w:noProof/>
          <w:lang w:val="en-US"/>
        </w:rPr>
        <w:t>Geographical position from a known position and distance/azimuth</w:t>
      </w:r>
      <w:r>
        <w:rPr>
          <w:noProof/>
        </w:rPr>
        <w:tab/>
      </w:r>
      <w:r>
        <w:rPr>
          <w:noProof/>
        </w:rPr>
        <w:fldChar w:fldCharType="begin"/>
      </w:r>
      <w:r>
        <w:rPr>
          <w:noProof/>
        </w:rPr>
        <w:instrText xml:space="preserve"> PAGEREF _Toc189647908 \h </w:instrText>
      </w:r>
      <w:r>
        <w:rPr>
          <w:noProof/>
        </w:rPr>
      </w:r>
      <w:r>
        <w:rPr>
          <w:noProof/>
        </w:rPr>
        <w:fldChar w:fldCharType="separate"/>
      </w:r>
      <w:r>
        <w:rPr>
          <w:noProof/>
        </w:rPr>
        <w:t>270</w:t>
      </w:r>
      <w:r>
        <w:rPr>
          <w:noProof/>
        </w:rPr>
        <w:fldChar w:fldCharType="end"/>
      </w:r>
    </w:p>
    <w:p w14:paraId="0B637F16" w14:textId="27FA6BBF"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sidRPr="00E12D33">
        <w:rPr>
          <w:noProof/>
          <w:lang w:val="en-US"/>
        </w:rPr>
        <w:t>4.5.3</w:t>
      </w:r>
      <w:r>
        <w:rPr>
          <w:rFonts w:asciiTheme="minorHAnsi" w:eastAsiaTheme="minorEastAsia" w:hAnsiTheme="minorHAnsi" w:cstheme="minorBidi"/>
          <w:noProof/>
          <w:snapToGrid/>
          <w:kern w:val="2"/>
          <w:sz w:val="24"/>
          <w:szCs w:val="24"/>
          <w:lang w:eastAsia="en-GB"/>
          <w14:ligatures w14:val="standardContextual"/>
        </w:rPr>
        <w:tab/>
      </w:r>
      <w:r w:rsidRPr="00E12D33">
        <w:rPr>
          <w:noProof/>
          <w:lang w:val="en-US"/>
        </w:rPr>
        <w:t>Rhumb line distance and azimuth between geographical positions</w:t>
      </w:r>
      <w:r>
        <w:rPr>
          <w:noProof/>
        </w:rPr>
        <w:tab/>
      </w:r>
      <w:r>
        <w:rPr>
          <w:noProof/>
        </w:rPr>
        <w:fldChar w:fldCharType="begin"/>
      </w:r>
      <w:r>
        <w:rPr>
          <w:noProof/>
        </w:rPr>
        <w:instrText xml:space="preserve"> PAGEREF _Toc189647909 \h </w:instrText>
      </w:r>
      <w:r>
        <w:rPr>
          <w:noProof/>
        </w:rPr>
      </w:r>
      <w:r>
        <w:rPr>
          <w:noProof/>
        </w:rPr>
        <w:fldChar w:fldCharType="separate"/>
      </w:r>
      <w:r>
        <w:rPr>
          <w:noProof/>
        </w:rPr>
        <w:t>271</w:t>
      </w:r>
      <w:r>
        <w:rPr>
          <w:noProof/>
        </w:rPr>
        <w:fldChar w:fldCharType="end"/>
      </w:r>
    </w:p>
    <w:p w14:paraId="030F20F9" w14:textId="0934051A"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sidRPr="00E12D33">
        <w:rPr>
          <w:noProof/>
          <w:lang w:val="en-US"/>
        </w:rPr>
        <w:t>4.5.4</w:t>
      </w:r>
      <w:r>
        <w:rPr>
          <w:rFonts w:asciiTheme="minorHAnsi" w:eastAsiaTheme="minorEastAsia" w:hAnsiTheme="minorHAnsi" w:cstheme="minorBidi"/>
          <w:noProof/>
          <w:snapToGrid/>
          <w:kern w:val="2"/>
          <w:sz w:val="24"/>
          <w:szCs w:val="24"/>
          <w:lang w:eastAsia="en-GB"/>
          <w14:ligatures w14:val="standardContextual"/>
        </w:rPr>
        <w:tab/>
      </w:r>
      <w:r w:rsidRPr="00E12D33">
        <w:rPr>
          <w:noProof/>
          <w:lang w:val="en-US"/>
        </w:rPr>
        <w:t>Geodesics</w:t>
      </w:r>
      <w:r>
        <w:rPr>
          <w:noProof/>
        </w:rPr>
        <w:tab/>
      </w:r>
      <w:r>
        <w:rPr>
          <w:noProof/>
        </w:rPr>
        <w:fldChar w:fldCharType="begin"/>
      </w:r>
      <w:r>
        <w:rPr>
          <w:noProof/>
        </w:rPr>
        <w:instrText xml:space="preserve"> PAGEREF _Toc189647910 \h </w:instrText>
      </w:r>
      <w:r>
        <w:rPr>
          <w:noProof/>
        </w:rPr>
      </w:r>
      <w:r>
        <w:rPr>
          <w:noProof/>
        </w:rPr>
        <w:fldChar w:fldCharType="separate"/>
      </w:r>
      <w:r>
        <w:rPr>
          <w:noProof/>
        </w:rPr>
        <w:t>272</w:t>
      </w:r>
      <w:r>
        <w:rPr>
          <w:noProof/>
        </w:rPr>
        <w:fldChar w:fldCharType="end"/>
      </w:r>
    </w:p>
    <w:p w14:paraId="7670A9D9" w14:textId="4A06A1A6"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sidRPr="00E12D33">
        <w:rPr>
          <w:noProof/>
          <w:lang w:val="en-US"/>
        </w:rPr>
        <w:t>4.5.5</w:t>
      </w:r>
      <w:r>
        <w:rPr>
          <w:rFonts w:asciiTheme="minorHAnsi" w:eastAsiaTheme="minorEastAsia" w:hAnsiTheme="minorHAnsi" w:cstheme="minorBidi"/>
          <w:noProof/>
          <w:snapToGrid/>
          <w:kern w:val="2"/>
          <w:sz w:val="24"/>
          <w:szCs w:val="24"/>
          <w:lang w:eastAsia="en-GB"/>
          <w14:ligatures w14:val="standardContextual"/>
        </w:rPr>
        <w:tab/>
      </w:r>
      <w:r w:rsidRPr="00E12D33">
        <w:rPr>
          <w:noProof/>
          <w:lang w:val="en-US"/>
        </w:rPr>
        <w:t>Rhumb Lines</w:t>
      </w:r>
      <w:r>
        <w:rPr>
          <w:noProof/>
        </w:rPr>
        <w:tab/>
      </w:r>
      <w:r>
        <w:rPr>
          <w:noProof/>
        </w:rPr>
        <w:fldChar w:fldCharType="begin"/>
      </w:r>
      <w:r>
        <w:rPr>
          <w:noProof/>
        </w:rPr>
        <w:instrText xml:space="preserve"> PAGEREF _Toc189647911 \h </w:instrText>
      </w:r>
      <w:r>
        <w:rPr>
          <w:noProof/>
        </w:rPr>
      </w:r>
      <w:r>
        <w:rPr>
          <w:noProof/>
        </w:rPr>
        <w:fldChar w:fldCharType="separate"/>
      </w:r>
      <w:r>
        <w:rPr>
          <w:noProof/>
        </w:rPr>
        <w:t>273</w:t>
      </w:r>
      <w:r>
        <w:rPr>
          <w:noProof/>
        </w:rPr>
        <w:fldChar w:fldCharType="end"/>
      </w:r>
    </w:p>
    <w:p w14:paraId="5B30EF48" w14:textId="176DE54E"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4.5.6</w:t>
      </w:r>
      <w:r>
        <w:rPr>
          <w:rFonts w:asciiTheme="minorHAnsi" w:eastAsiaTheme="minorEastAsia" w:hAnsiTheme="minorHAnsi" w:cstheme="minorBidi"/>
          <w:noProof/>
          <w:snapToGrid/>
          <w:kern w:val="2"/>
          <w:sz w:val="24"/>
          <w:szCs w:val="24"/>
          <w:lang w:eastAsia="en-GB"/>
          <w14:ligatures w14:val="standardContextual"/>
        </w:rPr>
        <w:tab/>
      </w:r>
      <w:r>
        <w:rPr>
          <w:noProof/>
        </w:rPr>
        <w:t>Positions for use in Accuracy Tests - Geodesics</w:t>
      </w:r>
      <w:r>
        <w:rPr>
          <w:noProof/>
        </w:rPr>
        <w:tab/>
      </w:r>
      <w:r>
        <w:rPr>
          <w:noProof/>
        </w:rPr>
        <w:fldChar w:fldCharType="begin"/>
      </w:r>
      <w:r>
        <w:rPr>
          <w:noProof/>
        </w:rPr>
        <w:instrText xml:space="preserve"> PAGEREF _Toc189647912 \h </w:instrText>
      </w:r>
      <w:r>
        <w:rPr>
          <w:noProof/>
        </w:rPr>
      </w:r>
      <w:r>
        <w:rPr>
          <w:noProof/>
        </w:rPr>
        <w:fldChar w:fldCharType="separate"/>
      </w:r>
      <w:r>
        <w:rPr>
          <w:noProof/>
        </w:rPr>
        <w:t>274</w:t>
      </w:r>
      <w:r>
        <w:rPr>
          <w:noProof/>
        </w:rPr>
        <w:fldChar w:fldCharType="end"/>
      </w:r>
    </w:p>
    <w:p w14:paraId="7F587AE3" w14:textId="40332F8A"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4.5.7</w:t>
      </w:r>
      <w:r>
        <w:rPr>
          <w:rFonts w:asciiTheme="minorHAnsi" w:eastAsiaTheme="minorEastAsia" w:hAnsiTheme="minorHAnsi" w:cstheme="minorBidi"/>
          <w:noProof/>
          <w:snapToGrid/>
          <w:kern w:val="2"/>
          <w:sz w:val="24"/>
          <w:szCs w:val="24"/>
          <w:lang w:eastAsia="en-GB"/>
          <w14:ligatures w14:val="standardContextual"/>
        </w:rPr>
        <w:tab/>
      </w:r>
      <w:r>
        <w:rPr>
          <w:noProof/>
        </w:rPr>
        <w:t>Positions for use in Accuracy Tests – Rhumb Lines</w:t>
      </w:r>
      <w:r>
        <w:rPr>
          <w:noProof/>
        </w:rPr>
        <w:tab/>
      </w:r>
      <w:r>
        <w:rPr>
          <w:noProof/>
        </w:rPr>
        <w:fldChar w:fldCharType="begin"/>
      </w:r>
      <w:r>
        <w:rPr>
          <w:noProof/>
        </w:rPr>
        <w:instrText xml:space="preserve"> PAGEREF _Toc189647913 \h </w:instrText>
      </w:r>
      <w:r>
        <w:rPr>
          <w:noProof/>
        </w:rPr>
      </w:r>
      <w:r>
        <w:rPr>
          <w:noProof/>
        </w:rPr>
        <w:fldChar w:fldCharType="separate"/>
      </w:r>
      <w:r>
        <w:rPr>
          <w:noProof/>
        </w:rPr>
        <w:t>280</w:t>
      </w:r>
      <w:r>
        <w:rPr>
          <w:noProof/>
        </w:rPr>
        <w:fldChar w:fldCharType="end"/>
      </w:r>
    </w:p>
    <w:p w14:paraId="006F5F96" w14:textId="7A3AA45E"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4.6</w:t>
      </w:r>
      <w:r>
        <w:rPr>
          <w:rFonts w:asciiTheme="minorHAnsi" w:eastAsiaTheme="minorEastAsia" w:hAnsiTheme="minorHAnsi" w:cstheme="minorBidi"/>
          <w:noProof/>
          <w:snapToGrid/>
          <w:kern w:val="2"/>
          <w:sz w:val="24"/>
          <w:szCs w:val="24"/>
          <w:lang w:eastAsia="en-GB"/>
          <w14:ligatures w14:val="standardContextual"/>
        </w:rPr>
        <w:tab/>
      </w:r>
      <w:r>
        <w:rPr>
          <w:noProof/>
        </w:rPr>
        <w:t>Symbols</w:t>
      </w:r>
      <w:r>
        <w:rPr>
          <w:noProof/>
        </w:rPr>
        <w:tab/>
      </w:r>
      <w:r>
        <w:rPr>
          <w:noProof/>
        </w:rPr>
        <w:fldChar w:fldCharType="begin"/>
      </w:r>
      <w:r>
        <w:rPr>
          <w:noProof/>
        </w:rPr>
        <w:instrText xml:space="preserve"> PAGEREF _Toc189647914 \h </w:instrText>
      </w:r>
      <w:r>
        <w:rPr>
          <w:noProof/>
        </w:rPr>
      </w:r>
      <w:r>
        <w:rPr>
          <w:noProof/>
        </w:rPr>
        <w:fldChar w:fldCharType="separate"/>
      </w:r>
      <w:r>
        <w:rPr>
          <w:noProof/>
        </w:rPr>
        <w:t>284</w:t>
      </w:r>
      <w:r>
        <w:rPr>
          <w:noProof/>
        </w:rPr>
        <w:fldChar w:fldCharType="end"/>
      </w:r>
    </w:p>
    <w:p w14:paraId="4BB2C08D" w14:textId="38FD1B7D"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sidRPr="00E12D33">
        <w:rPr>
          <w:noProof/>
          <w:lang w:val="en-US"/>
        </w:rPr>
        <w:t>4.6.1</w:t>
      </w:r>
      <w:r>
        <w:rPr>
          <w:rFonts w:asciiTheme="minorHAnsi" w:eastAsiaTheme="minorEastAsia" w:hAnsiTheme="minorHAnsi" w:cstheme="minorBidi"/>
          <w:noProof/>
          <w:snapToGrid/>
          <w:kern w:val="2"/>
          <w:sz w:val="24"/>
          <w:szCs w:val="24"/>
          <w:lang w:eastAsia="en-GB"/>
          <w14:ligatures w14:val="standardContextual"/>
        </w:rPr>
        <w:tab/>
      </w:r>
      <w:r w:rsidRPr="00E12D33">
        <w:rPr>
          <w:noProof/>
          <w:lang w:val="en-US"/>
        </w:rPr>
        <w:t>Symbol Size</w:t>
      </w:r>
      <w:r>
        <w:rPr>
          <w:noProof/>
        </w:rPr>
        <w:tab/>
      </w:r>
      <w:r>
        <w:rPr>
          <w:noProof/>
        </w:rPr>
        <w:fldChar w:fldCharType="begin"/>
      </w:r>
      <w:r>
        <w:rPr>
          <w:noProof/>
        </w:rPr>
        <w:instrText xml:space="preserve"> PAGEREF _Toc189647915 \h </w:instrText>
      </w:r>
      <w:r>
        <w:rPr>
          <w:noProof/>
        </w:rPr>
      </w:r>
      <w:r>
        <w:rPr>
          <w:noProof/>
        </w:rPr>
        <w:fldChar w:fldCharType="separate"/>
      </w:r>
      <w:r>
        <w:rPr>
          <w:noProof/>
        </w:rPr>
        <w:t>284</w:t>
      </w:r>
      <w:r>
        <w:rPr>
          <w:noProof/>
        </w:rPr>
        <w:fldChar w:fldCharType="end"/>
      </w:r>
    </w:p>
    <w:p w14:paraId="2391D0DE" w14:textId="71A5F9D6"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sidRPr="00E12D33">
        <w:rPr>
          <w:noProof/>
          <w:lang w:val="en-US"/>
        </w:rPr>
        <w:t>4.6.2</w:t>
      </w:r>
      <w:r>
        <w:rPr>
          <w:rFonts w:asciiTheme="minorHAnsi" w:eastAsiaTheme="minorEastAsia" w:hAnsiTheme="minorHAnsi" w:cstheme="minorBidi"/>
          <w:noProof/>
          <w:snapToGrid/>
          <w:kern w:val="2"/>
          <w:sz w:val="24"/>
          <w:szCs w:val="24"/>
          <w:lang w:eastAsia="en-GB"/>
          <w14:ligatures w14:val="standardContextual"/>
        </w:rPr>
        <w:tab/>
      </w:r>
      <w:r w:rsidRPr="00E12D33">
        <w:rPr>
          <w:noProof/>
          <w:lang w:val="en-US"/>
        </w:rPr>
        <w:t>Display of ECDIS chart 1 symbols of correct size</w:t>
      </w:r>
      <w:r>
        <w:rPr>
          <w:noProof/>
        </w:rPr>
        <w:tab/>
      </w:r>
      <w:r>
        <w:rPr>
          <w:noProof/>
        </w:rPr>
        <w:fldChar w:fldCharType="begin"/>
      </w:r>
      <w:r>
        <w:rPr>
          <w:noProof/>
        </w:rPr>
        <w:instrText xml:space="preserve"> PAGEREF _Toc189647916 \h </w:instrText>
      </w:r>
      <w:r>
        <w:rPr>
          <w:noProof/>
        </w:rPr>
      </w:r>
      <w:r>
        <w:rPr>
          <w:noProof/>
        </w:rPr>
        <w:fldChar w:fldCharType="separate"/>
      </w:r>
      <w:r>
        <w:rPr>
          <w:noProof/>
        </w:rPr>
        <w:t>284</w:t>
      </w:r>
      <w:r>
        <w:rPr>
          <w:noProof/>
        </w:rPr>
        <w:fldChar w:fldCharType="end"/>
      </w:r>
    </w:p>
    <w:p w14:paraId="2C06AC51" w14:textId="633BE72A"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sidRPr="00E12D33">
        <w:rPr>
          <w:noProof/>
          <w:lang w:val="en-US"/>
        </w:rPr>
        <w:t>4.6.3</w:t>
      </w:r>
      <w:r>
        <w:rPr>
          <w:rFonts w:asciiTheme="minorHAnsi" w:eastAsiaTheme="minorEastAsia" w:hAnsiTheme="minorHAnsi" w:cstheme="minorBidi"/>
          <w:noProof/>
          <w:snapToGrid/>
          <w:kern w:val="2"/>
          <w:sz w:val="24"/>
          <w:szCs w:val="24"/>
          <w:lang w:eastAsia="en-GB"/>
          <w14:ligatures w14:val="standardContextual"/>
        </w:rPr>
        <w:tab/>
      </w:r>
      <w:r w:rsidRPr="00E12D33">
        <w:rPr>
          <w:noProof/>
          <w:lang w:val="en-US"/>
        </w:rPr>
        <w:t>Size in pixels of the check symbol CHKSYM01</w:t>
      </w:r>
      <w:r>
        <w:rPr>
          <w:noProof/>
        </w:rPr>
        <w:tab/>
      </w:r>
      <w:r>
        <w:rPr>
          <w:noProof/>
        </w:rPr>
        <w:fldChar w:fldCharType="begin"/>
      </w:r>
      <w:r>
        <w:rPr>
          <w:noProof/>
        </w:rPr>
        <w:instrText xml:space="preserve"> PAGEREF _Toc189647917 \h </w:instrText>
      </w:r>
      <w:r>
        <w:rPr>
          <w:noProof/>
        </w:rPr>
      </w:r>
      <w:r>
        <w:rPr>
          <w:noProof/>
        </w:rPr>
        <w:fldChar w:fldCharType="separate"/>
      </w:r>
      <w:r>
        <w:rPr>
          <w:noProof/>
        </w:rPr>
        <w:t>284</w:t>
      </w:r>
      <w:r>
        <w:rPr>
          <w:noProof/>
        </w:rPr>
        <w:fldChar w:fldCharType="end"/>
      </w:r>
    </w:p>
    <w:p w14:paraId="170D66D6" w14:textId="0465873B"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sidRPr="00E12D33">
        <w:rPr>
          <w:noProof/>
          <w:lang w:val="en-US"/>
        </w:rPr>
        <w:lastRenderedPageBreak/>
        <w:t>4.6.4</w:t>
      </w:r>
      <w:r>
        <w:rPr>
          <w:rFonts w:asciiTheme="minorHAnsi" w:eastAsiaTheme="minorEastAsia" w:hAnsiTheme="minorHAnsi" w:cstheme="minorBidi"/>
          <w:noProof/>
          <w:snapToGrid/>
          <w:kern w:val="2"/>
          <w:sz w:val="24"/>
          <w:szCs w:val="24"/>
          <w:lang w:eastAsia="en-GB"/>
          <w14:ligatures w14:val="standardContextual"/>
        </w:rPr>
        <w:tab/>
      </w:r>
      <w:r w:rsidRPr="00E12D33">
        <w:rPr>
          <w:noProof/>
          <w:lang w:val="en-US"/>
        </w:rPr>
        <w:t>Display of text at the correct size</w:t>
      </w:r>
      <w:r>
        <w:rPr>
          <w:noProof/>
        </w:rPr>
        <w:tab/>
      </w:r>
      <w:r>
        <w:rPr>
          <w:noProof/>
        </w:rPr>
        <w:fldChar w:fldCharType="begin"/>
      </w:r>
      <w:r>
        <w:rPr>
          <w:noProof/>
        </w:rPr>
        <w:instrText xml:space="preserve"> PAGEREF _Toc189647918 \h </w:instrText>
      </w:r>
      <w:r>
        <w:rPr>
          <w:noProof/>
        </w:rPr>
      </w:r>
      <w:r>
        <w:rPr>
          <w:noProof/>
        </w:rPr>
        <w:fldChar w:fldCharType="separate"/>
      </w:r>
      <w:r>
        <w:rPr>
          <w:noProof/>
        </w:rPr>
        <w:t>285</w:t>
      </w:r>
      <w:r>
        <w:rPr>
          <w:noProof/>
        </w:rPr>
        <w:fldChar w:fldCharType="end"/>
      </w:r>
    </w:p>
    <w:p w14:paraId="782ED730" w14:textId="0267C95C"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sidRPr="00E12D33">
        <w:rPr>
          <w:noProof/>
          <w:lang w:val="en-US"/>
        </w:rPr>
        <w:t>4.6.5</w:t>
      </w:r>
      <w:r>
        <w:rPr>
          <w:rFonts w:asciiTheme="minorHAnsi" w:eastAsiaTheme="minorEastAsia" w:hAnsiTheme="minorHAnsi" w:cstheme="minorBidi"/>
          <w:noProof/>
          <w:snapToGrid/>
          <w:kern w:val="2"/>
          <w:sz w:val="24"/>
          <w:szCs w:val="24"/>
          <w:lang w:eastAsia="en-GB"/>
          <w14:ligatures w14:val="standardContextual"/>
        </w:rPr>
        <w:tab/>
      </w:r>
      <w:r w:rsidRPr="00E12D33">
        <w:rPr>
          <w:noProof/>
          <w:lang w:val="en-US"/>
        </w:rPr>
        <w:t>Display redraw</w:t>
      </w:r>
      <w:r>
        <w:rPr>
          <w:noProof/>
        </w:rPr>
        <w:tab/>
      </w:r>
      <w:r>
        <w:rPr>
          <w:noProof/>
        </w:rPr>
        <w:fldChar w:fldCharType="begin"/>
      </w:r>
      <w:r>
        <w:rPr>
          <w:noProof/>
        </w:rPr>
        <w:instrText xml:space="preserve"> PAGEREF _Toc189647919 \h </w:instrText>
      </w:r>
      <w:r>
        <w:rPr>
          <w:noProof/>
        </w:rPr>
      </w:r>
      <w:r>
        <w:rPr>
          <w:noProof/>
        </w:rPr>
        <w:fldChar w:fldCharType="separate"/>
      </w:r>
      <w:r>
        <w:rPr>
          <w:noProof/>
        </w:rPr>
        <w:t>285</w:t>
      </w:r>
      <w:r>
        <w:rPr>
          <w:noProof/>
        </w:rPr>
        <w:fldChar w:fldCharType="end"/>
      </w:r>
    </w:p>
    <w:p w14:paraId="3802362A" w14:textId="2D977426"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4.7</w:t>
      </w:r>
      <w:r>
        <w:rPr>
          <w:rFonts w:asciiTheme="minorHAnsi" w:eastAsiaTheme="minorEastAsia" w:hAnsiTheme="minorHAnsi" w:cstheme="minorBidi"/>
          <w:noProof/>
          <w:snapToGrid/>
          <w:kern w:val="2"/>
          <w:sz w:val="24"/>
          <w:szCs w:val="24"/>
          <w:lang w:eastAsia="en-GB"/>
          <w14:ligatures w14:val="standardContextual"/>
        </w:rPr>
        <w:tab/>
      </w:r>
      <w:r>
        <w:rPr>
          <w:noProof/>
        </w:rPr>
        <w:t>Units and Legend</w:t>
      </w:r>
      <w:r>
        <w:rPr>
          <w:noProof/>
        </w:rPr>
        <w:tab/>
      </w:r>
      <w:r>
        <w:rPr>
          <w:noProof/>
        </w:rPr>
        <w:fldChar w:fldCharType="begin"/>
      </w:r>
      <w:r>
        <w:rPr>
          <w:noProof/>
        </w:rPr>
        <w:instrText xml:space="preserve"> PAGEREF _Toc189647920 \h </w:instrText>
      </w:r>
      <w:r>
        <w:rPr>
          <w:noProof/>
        </w:rPr>
      </w:r>
      <w:r>
        <w:rPr>
          <w:noProof/>
        </w:rPr>
        <w:fldChar w:fldCharType="separate"/>
      </w:r>
      <w:r>
        <w:rPr>
          <w:noProof/>
        </w:rPr>
        <w:t>286</w:t>
      </w:r>
      <w:r>
        <w:rPr>
          <w:noProof/>
        </w:rPr>
        <w:fldChar w:fldCharType="end"/>
      </w:r>
    </w:p>
    <w:p w14:paraId="47E4A81F" w14:textId="558EFC09"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4.7.1</w:t>
      </w:r>
      <w:r>
        <w:rPr>
          <w:rFonts w:asciiTheme="minorHAnsi" w:eastAsiaTheme="minorEastAsia" w:hAnsiTheme="minorHAnsi" w:cstheme="minorBidi"/>
          <w:noProof/>
          <w:snapToGrid/>
          <w:kern w:val="2"/>
          <w:sz w:val="24"/>
          <w:szCs w:val="24"/>
          <w:lang w:eastAsia="en-GB"/>
          <w14:ligatures w14:val="standardContextual"/>
        </w:rPr>
        <w:tab/>
      </w:r>
      <w:r>
        <w:rPr>
          <w:noProof/>
        </w:rPr>
        <w:t>Legend – Multiple Product Specifications.</w:t>
      </w:r>
      <w:r>
        <w:rPr>
          <w:noProof/>
        </w:rPr>
        <w:tab/>
      </w:r>
      <w:r>
        <w:rPr>
          <w:noProof/>
        </w:rPr>
        <w:fldChar w:fldCharType="begin"/>
      </w:r>
      <w:r>
        <w:rPr>
          <w:noProof/>
        </w:rPr>
        <w:instrText xml:space="preserve"> PAGEREF _Toc189647921 \h </w:instrText>
      </w:r>
      <w:r>
        <w:rPr>
          <w:noProof/>
        </w:rPr>
      </w:r>
      <w:r>
        <w:rPr>
          <w:noProof/>
        </w:rPr>
        <w:fldChar w:fldCharType="separate"/>
      </w:r>
      <w:r>
        <w:rPr>
          <w:noProof/>
        </w:rPr>
        <w:t>287</w:t>
      </w:r>
      <w:r>
        <w:rPr>
          <w:noProof/>
        </w:rPr>
        <w:fldChar w:fldCharType="end"/>
      </w:r>
    </w:p>
    <w:p w14:paraId="2A129650" w14:textId="57DAD4F1"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4.8</w:t>
      </w:r>
      <w:r>
        <w:rPr>
          <w:rFonts w:asciiTheme="minorHAnsi" w:eastAsiaTheme="minorEastAsia" w:hAnsiTheme="minorHAnsi" w:cstheme="minorBidi"/>
          <w:noProof/>
          <w:snapToGrid/>
          <w:kern w:val="2"/>
          <w:sz w:val="24"/>
          <w:szCs w:val="24"/>
          <w:lang w:eastAsia="en-GB"/>
          <w14:ligatures w14:val="standardContextual"/>
        </w:rPr>
        <w:tab/>
      </w:r>
      <w:r>
        <w:rPr>
          <w:noProof/>
        </w:rPr>
        <w:t>Other ECDIS and Chart Related Functionality</w:t>
      </w:r>
      <w:r>
        <w:rPr>
          <w:noProof/>
        </w:rPr>
        <w:tab/>
      </w:r>
      <w:r>
        <w:rPr>
          <w:noProof/>
        </w:rPr>
        <w:fldChar w:fldCharType="begin"/>
      </w:r>
      <w:r>
        <w:rPr>
          <w:noProof/>
        </w:rPr>
        <w:instrText xml:space="preserve"> PAGEREF _Toc189647922 \h </w:instrText>
      </w:r>
      <w:r>
        <w:rPr>
          <w:noProof/>
        </w:rPr>
      </w:r>
      <w:r>
        <w:rPr>
          <w:noProof/>
        </w:rPr>
        <w:fldChar w:fldCharType="separate"/>
      </w:r>
      <w:r>
        <w:rPr>
          <w:noProof/>
        </w:rPr>
        <w:t>288</w:t>
      </w:r>
      <w:r>
        <w:rPr>
          <w:noProof/>
        </w:rPr>
        <w:fldChar w:fldCharType="end"/>
      </w:r>
    </w:p>
    <w:p w14:paraId="261D47DE" w14:textId="10E3A8BF"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sidRPr="00E12D33">
        <w:rPr>
          <w:noProof/>
          <w:lang w:val="en-US"/>
        </w:rPr>
        <w:t>4.8.1</w:t>
      </w:r>
      <w:r>
        <w:rPr>
          <w:rFonts w:asciiTheme="minorHAnsi" w:eastAsiaTheme="minorEastAsia" w:hAnsiTheme="minorHAnsi" w:cstheme="minorBidi"/>
          <w:noProof/>
          <w:snapToGrid/>
          <w:kern w:val="2"/>
          <w:sz w:val="24"/>
          <w:szCs w:val="24"/>
          <w:lang w:eastAsia="en-GB"/>
          <w14:ligatures w14:val="standardContextual"/>
        </w:rPr>
        <w:tab/>
      </w:r>
      <w:r w:rsidRPr="00E12D33">
        <w:rPr>
          <w:noProof/>
          <w:lang w:val="en-US"/>
        </w:rPr>
        <w:t>ECDIS Chart 1</w:t>
      </w:r>
      <w:r>
        <w:rPr>
          <w:noProof/>
        </w:rPr>
        <w:tab/>
      </w:r>
      <w:r>
        <w:rPr>
          <w:noProof/>
        </w:rPr>
        <w:fldChar w:fldCharType="begin"/>
      </w:r>
      <w:r>
        <w:rPr>
          <w:noProof/>
        </w:rPr>
        <w:instrText xml:space="preserve"> PAGEREF _Toc189647923 \h </w:instrText>
      </w:r>
      <w:r>
        <w:rPr>
          <w:noProof/>
        </w:rPr>
      </w:r>
      <w:r>
        <w:rPr>
          <w:noProof/>
        </w:rPr>
        <w:fldChar w:fldCharType="separate"/>
      </w:r>
      <w:r>
        <w:rPr>
          <w:noProof/>
        </w:rPr>
        <w:t>288</w:t>
      </w:r>
      <w:r>
        <w:rPr>
          <w:noProof/>
        </w:rPr>
        <w:fldChar w:fldCharType="end"/>
      </w:r>
    </w:p>
    <w:p w14:paraId="4C5ACA18" w14:textId="51AEFD1C"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4.8.2</w:t>
      </w:r>
      <w:r>
        <w:rPr>
          <w:rFonts w:asciiTheme="minorHAnsi" w:eastAsiaTheme="minorEastAsia" w:hAnsiTheme="minorHAnsi" w:cstheme="minorBidi"/>
          <w:noProof/>
          <w:snapToGrid/>
          <w:kern w:val="2"/>
          <w:sz w:val="24"/>
          <w:szCs w:val="24"/>
          <w:lang w:eastAsia="en-GB"/>
          <w14:ligatures w14:val="standardContextual"/>
        </w:rPr>
        <w:tab/>
      </w:r>
      <w:r>
        <w:rPr>
          <w:noProof/>
        </w:rPr>
        <w:t>Use of the Colour Differentiation Diagram</w:t>
      </w:r>
      <w:r>
        <w:rPr>
          <w:noProof/>
        </w:rPr>
        <w:tab/>
      </w:r>
      <w:r>
        <w:rPr>
          <w:noProof/>
        </w:rPr>
        <w:fldChar w:fldCharType="begin"/>
      </w:r>
      <w:r>
        <w:rPr>
          <w:noProof/>
        </w:rPr>
        <w:instrText xml:space="preserve"> PAGEREF _Toc189647924 \h </w:instrText>
      </w:r>
      <w:r>
        <w:rPr>
          <w:noProof/>
        </w:rPr>
      </w:r>
      <w:r>
        <w:rPr>
          <w:noProof/>
        </w:rPr>
        <w:fldChar w:fldCharType="separate"/>
      </w:r>
      <w:r>
        <w:rPr>
          <w:noProof/>
        </w:rPr>
        <w:t>290</w:t>
      </w:r>
      <w:r>
        <w:rPr>
          <w:noProof/>
        </w:rPr>
        <w:fldChar w:fldCharType="end"/>
      </w:r>
    </w:p>
    <w:p w14:paraId="5207C845" w14:textId="13D47CC9"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sidRPr="00E12D33">
        <w:rPr>
          <w:noProof/>
          <w:lang w:val="en-US"/>
        </w:rPr>
        <w:t>4.8.3</w:t>
      </w:r>
      <w:r>
        <w:rPr>
          <w:rFonts w:asciiTheme="minorHAnsi" w:eastAsiaTheme="minorEastAsia" w:hAnsiTheme="minorHAnsi" w:cstheme="minorBidi"/>
          <w:noProof/>
          <w:snapToGrid/>
          <w:kern w:val="2"/>
          <w:sz w:val="24"/>
          <w:szCs w:val="24"/>
          <w:lang w:eastAsia="en-GB"/>
          <w14:ligatures w14:val="standardContextual"/>
        </w:rPr>
        <w:tab/>
      </w:r>
      <w:r w:rsidRPr="00E12D33">
        <w:rPr>
          <w:noProof/>
          <w:lang w:val="en-US"/>
        </w:rPr>
        <w:t>Data Quality Indicators and Portrayal</w:t>
      </w:r>
      <w:r>
        <w:rPr>
          <w:noProof/>
        </w:rPr>
        <w:tab/>
      </w:r>
      <w:r>
        <w:rPr>
          <w:noProof/>
        </w:rPr>
        <w:fldChar w:fldCharType="begin"/>
      </w:r>
      <w:r>
        <w:rPr>
          <w:noProof/>
        </w:rPr>
        <w:instrText xml:space="preserve"> PAGEREF _Toc189647925 \h </w:instrText>
      </w:r>
      <w:r>
        <w:rPr>
          <w:noProof/>
        </w:rPr>
      </w:r>
      <w:r>
        <w:rPr>
          <w:noProof/>
        </w:rPr>
        <w:fldChar w:fldCharType="separate"/>
      </w:r>
      <w:r>
        <w:rPr>
          <w:noProof/>
        </w:rPr>
        <w:t>292</w:t>
      </w:r>
      <w:r>
        <w:rPr>
          <w:noProof/>
        </w:rPr>
        <w:fldChar w:fldCharType="end"/>
      </w:r>
    </w:p>
    <w:p w14:paraId="0F9AD8D5" w14:textId="5959DC49"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4.8.4</w:t>
      </w:r>
      <w:r>
        <w:rPr>
          <w:rFonts w:asciiTheme="minorHAnsi" w:eastAsiaTheme="minorEastAsia" w:hAnsiTheme="minorHAnsi" w:cstheme="minorBidi"/>
          <w:noProof/>
          <w:snapToGrid/>
          <w:kern w:val="2"/>
          <w:sz w:val="24"/>
          <w:szCs w:val="24"/>
          <w:lang w:eastAsia="en-GB"/>
          <w14:ligatures w14:val="standardContextual"/>
        </w:rPr>
        <w:tab/>
      </w:r>
      <w:r>
        <w:rPr>
          <w:noProof/>
        </w:rPr>
        <w:t>Under Keel Clearance Management Tests</w:t>
      </w:r>
      <w:r>
        <w:rPr>
          <w:noProof/>
        </w:rPr>
        <w:tab/>
      </w:r>
      <w:r>
        <w:rPr>
          <w:noProof/>
        </w:rPr>
        <w:fldChar w:fldCharType="begin"/>
      </w:r>
      <w:r>
        <w:rPr>
          <w:noProof/>
        </w:rPr>
        <w:instrText xml:space="preserve"> PAGEREF _Toc189647926 \h </w:instrText>
      </w:r>
      <w:r>
        <w:rPr>
          <w:noProof/>
        </w:rPr>
      </w:r>
      <w:r>
        <w:rPr>
          <w:noProof/>
        </w:rPr>
        <w:fldChar w:fldCharType="separate"/>
      </w:r>
      <w:r>
        <w:rPr>
          <w:noProof/>
        </w:rPr>
        <w:t>292</w:t>
      </w:r>
      <w:r>
        <w:rPr>
          <w:noProof/>
        </w:rPr>
        <w:fldChar w:fldCharType="end"/>
      </w:r>
    </w:p>
    <w:p w14:paraId="427D2E15" w14:textId="13763F82"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4.8.5</w:t>
      </w:r>
      <w:r>
        <w:rPr>
          <w:rFonts w:asciiTheme="minorHAnsi" w:eastAsiaTheme="minorEastAsia" w:hAnsiTheme="minorHAnsi" w:cstheme="minorBidi"/>
          <w:noProof/>
          <w:snapToGrid/>
          <w:kern w:val="2"/>
          <w:sz w:val="24"/>
          <w:szCs w:val="24"/>
          <w:lang w:eastAsia="en-GB"/>
          <w14:ligatures w14:val="standardContextual"/>
        </w:rPr>
        <w:tab/>
      </w:r>
      <w:r>
        <w:rPr>
          <w:noProof/>
        </w:rPr>
        <w:t>ENC encoding</w:t>
      </w:r>
      <w:r>
        <w:rPr>
          <w:noProof/>
        </w:rPr>
        <w:tab/>
      </w:r>
      <w:r>
        <w:rPr>
          <w:noProof/>
        </w:rPr>
        <w:fldChar w:fldCharType="begin"/>
      </w:r>
      <w:r>
        <w:rPr>
          <w:noProof/>
        </w:rPr>
        <w:instrText xml:space="preserve"> PAGEREF _Toc189647927 \h </w:instrText>
      </w:r>
      <w:r>
        <w:rPr>
          <w:noProof/>
        </w:rPr>
      </w:r>
      <w:r>
        <w:rPr>
          <w:noProof/>
        </w:rPr>
        <w:fldChar w:fldCharType="separate"/>
      </w:r>
      <w:r>
        <w:rPr>
          <w:noProof/>
        </w:rPr>
        <w:t>293</w:t>
      </w:r>
      <w:r>
        <w:rPr>
          <w:noProof/>
        </w:rPr>
        <w:fldChar w:fldCharType="end"/>
      </w:r>
    </w:p>
    <w:p w14:paraId="575DB923" w14:textId="625C6C1D"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Pr>
          <w:noProof/>
        </w:rPr>
        <w:t>5</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Navigational Hazards</w:t>
      </w:r>
      <w:r>
        <w:rPr>
          <w:noProof/>
        </w:rPr>
        <w:tab/>
      </w:r>
      <w:r>
        <w:rPr>
          <w:noProof/>
        </w:rPr>
        <w:fldChar w:fldCharType="begin"/>
      </w:r>
      <w:r>
        <w:rPr>
          <w:noProof/>
        </w:rPr>
        <w:instrText xml:space="preserve"> PAGEREF _Toc189647928 \h </w:instrText>
      </w:r>
      <w:r>
        <w:rPr>
          <w:noProof/>
        </w:rPr>
      </w:r>
      <w:r>
        <w:rPr>
          <w:noProof/>
        </w:rPr>
        <w:fldChar w:fldCharType="separate"/>
      </w:r>
      <w:r>
        <w:rPr>
          <w:noProof/>
        </w:rPr>
        <w:t>294</w:t>
      </w:r>
      <w:r>
        <w:rPr>
          <w:noProof/>
        </w:rPr>
        <w:fldChar w:fldCharType="end"/>
      </w:r>
    </w:p>
    <w:p w14:paraId="419467EE" w14:textId="4AA799BC"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5.1</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Navigational Hazards - Basic test</w:t>
      </w:r>
      <w:r>
        <w:rPr>
          <w:noProof/>
        </w:rPr>
        <w:tab/>
      </w:r>
      <w:r>
        <w:rPr>
          <w:noProof/>
        </w:rPr>
        <w:fldChar w:fldCharType="begin"/>
      </w:r>
      <w:r>
        <w:rPr>
          <w:noProof/>
        </w:rPr>
        <w:instrText xml:space="preserve"> PAGEREF _Toc189647929 \h </w:instrText>
      </w:r>
      <w:r>
        <w:rPr>
          <w:noProof/>
        </w:rPr>
      </w:r>
      <w:r>
        <w:rPr>
          <w:noProof/>
        </w:rPr>
        <w:fldChar w:fldCharType="separate"/>
      </w:r>
      <w:r>
        <w:rPr>
          <w:noProof/>
        </w:rPr>
        <w:t>294</w:t>
      </w:r>
      <w:r>
        <w:rPr>
          <w:noProof/>
        </w:rPr>
        <w:fldChar w:fldCharType="end"/>
      </w:r>
    </w:p>
    <w:p w14:paraId="7563E4BB" w14:textId="7A7CA6B9"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5.1.1</w:t>
      </w:r>
      <w:r>
        <w:rPr>
          <w:rFonts w:asciiTheme="minorHAnsi" w:eastAsiaTheme="minorEastAsia" w:hAnsiTheme="minorHAnsi" w:cstheme="minorBidi"/>
          <w:noProof/>
          <w:snapToGrid/>
          <w:kern w:val="2"/>
          <w:sz w:val="24"/>
          <w:szCs w:val="24"/>
          <w:lang w:eastAsia="en-GB"/>
          <w14:ligatures w14:val="standardContextual"/>
        </w:rPr>
        <w:tab/>
      </w:r>
      <w:r>
        <w:rPr>
          <w:noProof/>
        </w:rPr>
        <w:t>User selection of prohibited areas</w:t>
      </w:r>
      <w:r>
        <w:rPr>
          <w:noProof/>
        </w:rPr>
        <w:tab/>
      </w:r>
      <w:r>
        <w:rPr>
          <w:noProof/>
        </w:rPr>
        <w:fldChar w:fldCharType="begin"/>
      </w:r>
      <w:r>
        <w:rPr>
          <w:noProof/>
        </w:rPr>
        <w:instrText xml:space="preserve"> PAGEREF _Toc189647930 \h </w:instrText>
      </w:r>
      <w:r>
        <w:rPr>
          <w:noProof/>
        </w:rPr>
      </w:r>
      <w:r>
        <w:rPr>
          <w:noProof/>
        </w:rPr>
        <w:fldChar w:fldCharType="separate"/>
      </w:r>
      <w:r>
        <w:rPr>
          <w:noProof/>
        </w:rPr>
        <w:t>325</w:t>
      </w:r>
      <w:r>
        <w:rPr>
          <w:noProof/>
        </w:rPr>
        <w:fldChar w:fldCharType="end"/>
      </w:r>
    </w:p>
    <w:p w14:paraId="144AE0E2" w14:textId="5555D426"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5.2</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Navigational Hazards – Use of largest scale available</w:t>
      </w:r>
      <w:r>
        <w:rPr>
          <w:noProof/>
        </w:rPr>
        <w:tab/>
      </w:r>
      <w:r>
        <w:rPr>
          <w:noProof/>
        </w:rPr>
        <w:fldChar w:fldCharType="begin"/>
      </w:r>
      <w:r>
        <w:rPr>
          <w:noProof/>
        </w:rPr>
        <w:instrText xml:space="preserve"> PAGEREF _Toc189647931 \h </w:instrText>
      </w:r>
      <w:r>
        <w:rPr>
          <w:noProof/>
        </w:rPr>
      </w:r>
      <w:r>
        <w:rPr>
          <w:noProof/>
        </w:rPr>
        <w:fldChar w:fldCharType="separate"/>
      </w:r>
      <w:r>
        <w:rPr>
          <w:noProof/>
        </w:rPr>
        <w:t>326</w:t>
      </w:r>
      <w:r>
        <w:rPr>
          <w:noProof/>
        </w:rPr>
        <w:fldChar w:fldCharType="end"/>
      </w:r>
    </w:p>
    <w:p w14:paraId="17A1F6D3" w14:textId="7A59F585"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5.3</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Navigational Hazards – Basic test Monitoring Mode</w:t>
      </w:r>
      <w:r>
        <w:rPr>
          <w:noProof/>
        </w:rPr>
        <w:tab/>
      </w:r>
      <w:r>
        <w:rPr>
          <w:noProof/>
        </w:rPr>
        <w:fldChar w:fldCharType="begin"/>
      </w:r>
      <w:r>
        <w:rPr>
          <w:noProof/>
        </w:rPr>
        <w:instrText xml:space="preserve"> PAGEREF _Toc189647932 \h </w:instrText>
      </w:r>
      <w:r>
        <w:rPr>
          <w:noProof/>
        </w:rPr>
      </w:r>
      <w:r>
        <w:rPr>
          <w:noProof/>
        </w:rPr>
        <w:fldChar w:fldCharType="separate"/>
      </w:r>
      <w:r>
        <w:rPr>
          <w:noProof/>
        </w:rPr>
        <w:t>329</w:t>
      </w:r>
      <w:r>
        <w:rPr>
          <w:noProof/>
        </w:rPr>
        <w:fldChar w:fldCharType="end"/>
      </w:r>
    </w:p>
    <w:p w14:paraId="3B86C363" w14:textId="7004B375"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5.4</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Navigational Hazards – Use of largest scale available – Monitoring Mode</w:t>
      </w:r>
      <w:r>
        <w:rPr>
          <w:noProof/>
        </w:rPr>
        <w:tab/>
      </w:r>
      <w:r>
        <w:rPr>
          <w:noProof/>
        </w:rPr>
        <w:fldChar w:fldCharType="begin"/>
      </w:r>
      <w:r>
        <w:rPr>
          <w:noProof/>
        </w:rPr>
        <w:instrText xml:space="preserve"> PAGEREF _Toc189647933 \h </w:instrText>
      </w:r>
      <w:r>
        <w:rPr>
          <w:noProof/>
        </w:rPr>
      </w:r>
      <w:r>
        <w:rPr>
          <w:noProof/>
        </w:rPr>
        <w:fldChar w:fldCharType="separate"/>
      </w:r>
      <w:r>
        <w:rPr>
          <w:noProof/>
        </w:rPr>
        <w:t>331</w:t>
      </w:r>
      <w:r>
        <w:rPr>
          <w:noProof/>
        </w:rPr>
        <w:fldChar w:fldCharType="end"/>
      </w:r>
    </w:p>
    <w:p w14:paraId="3C02726D" w14:textId="26C3CE06"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5.5</w:t>
      </w:r>
      <w:r>
        <w:rPr>
          <w:rFonts w:asciiTheme="minorHAnsi" w:eastAsiaTheme="minorEastAsia" w:hAnsiTheme="minorHAnsi" w:cstheme="minorBidi"/>
          <w:noProof/>
          <w:snapToGrid/>
          <w:kern w:val="2"/>
          <w:sz w:val="24"/>
          <w:szCs w:val="24"/>
          <w:lang w:eastAsia="en-GB"/>
          <w14:ligatures w14:val="standardContextual"/>
        </w:rPr>
        <w:tab/>
      </w:r>
      <w:r>
        <w:rPr>
          <w:noProof/>
        </w:rPr>
        <w:t>Use of Data Quality Information.</w:t>
      </w:r>
      <w:r>
        <w:rPr>
          <w:noProof/>
        </w:rPr>
        <w:tab/>
      </w:r>
      <w:r>
        <w:rPr>
          <w:noProof/>
        </w:rPr>
        <w:fldChar w:fldCharType="begin"/>
      </w:r>
      <w:r>
        <w:rPr>
          <w:noProof/>
        </w:rPr>
        <w:instrText xml:space="preserve"> PAGEREF _Toc189647934 \h </w:instrText>
      </w:r>
      <w:r>
        <w:rPr>
          <w:noProof/>
        </w:rPr>
      </w:r>
      <w:r>
        <w:rPr>
          <w:noProof/>
        </w:rPr>
        <w:fldChar w:fldCharType="separate"/>
      </w:r>
      <w:r>
        <w:rPr>
          <w:noProof/>
        </w:rPr>
        <w:t>333</w:t>
      </w:r>
      <w:r>
        <w:rPr>
          <w:noProof/>
        </w:rPr>
        <w:fldChar w:fldCharType="end"/>
      </w:r>
    </w:p>
    <w:p w14:paraId="44EC81AF" w14:textId="77046BF1"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Pr>
          <w:noProof/>
        </w:rPr>
        <w:t>6</w:t>
      </w:r>
      <w:r>
        <w:rPr>
          <w:rFonts w:asciiTheme="minorHAnsi" w:eastAsiaTheme="minorEastAsia" w:hAnsiTheme="minorHAnsi" w:cstheme="minorBidi"/>
          <w:noProof/>
          <w:snapToGrid/>
          <w:kern w:val="2"/>
          <w:sz w:val="24"/>
          <w:szCs w:val="24"/>
          <w:lang w:eastAsia="en-GB"/>
          <w14:ligatures w14:val="standardContextual"/>
        </w:rPr>
        <w:tab/>
      </w:r>
      <w:r>
        <w:rPr>
          <w:noProof/>
        </w:rPr>
        <w:t>Detection of Areas for which Special Conditions Exist</w:t>
      </w:r>
      <w:r>
        <w:rPr>
          <w:noProof/>
        </w:rPr>
        <w:tab/>
      </w:r>
      <w:r>
        <w:rPr>
          <w:noProof/>
        </w:rPr>
        <w:fldChar w:fldCharType="begin"/>
      </w:r>
      <w:r>
        <w:rPr>
          <w:noProof/>
        </w:rPr>
        <w:instrText xml:space="preserve"> PAGEREF _Toc189647935 \h </w:instrText>
      </w:r>
      <w:r>
        <w:rPr>
          <w:noProof/>
        </w:rPr>
      </w:r>
      <w:r>
        <w:rPr>
          <w:noProof/>
        </w:rPr>
        <w:fldChar w:fldCharType="separate"/>
      </w:r>
      <w:r>
        <w:rPr>
          <w:noProof/>
        </w:rPr>
        <w:t>334</w:t>
      </w:r>
      <w:r>
        <w:rPr>
          <w:noProof/>
        </w:rPr>
        <w:fldChar w:fldCharType="end"/>
      </w:r>
    </w:p>
    <w:p w14:paraId="4037F85B" w14:textId="0B946CF6"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6.1</w:t>
      </w:r>
      <w:r>
        <w:rPr>
          <w:rFonts w:asciiTheme="minorHAnsi" w:eastAsiaTheme="minorEastAsia" w:hAnsiTheme="minorHAnsi" w:cstheme="minorBidi"/>
          <w:noProof/>
          <w:snapToGrid/>
          <w:kern w:val="2"/>
          <w:sz w:val="24"/>
          <w:szCs w:val="24"/>
          <w:lang w:eastAsia="en-GB"/>
          <w14:ligatures w14:val="standardContextual"/>
        </w:rPr>
        <w:tab/>
      </w:r>
      <w:r>
        <w:rPr>
          <w:noProof/>
        </w:rPr>
        <w:t>Detection of Areas for which Special Conditions Exist - Basic test</w:t>
      </w:r>
      <w:r>
        <w:rPr>
          <w:noProof/>
        </w:rPr>
        <w:tab/>
      </w:r>
      <w:r>
        <w:rPr>
          <w:noProof/>
        </w:rPr>
        <w:fldChar w:fldCharType="begin"/>
      </w:r>
      <w:r>
        <w:rPr>
          <w:noProof/>
        </w:rPr>
        <w:instrText xml:space="preserve"> PAGEREF _Toc189647936 \h </w:instrText>
      </w:r>
      <w:r>
        <w:rPr>
          <w:noProof/>
        </w:rPr>
      </w:r>
      <w:r>
        <w:rPr>
          <w:noProof/>
        </w:rPr>
        <w:fldChar w:fldCharType="separate"/>
      </w:r>
      <w:r>
        <w:rPr>
          <w:noProof/>
        </w:rPr>
        <w:t>334</w:t>
      </w:r>
      <w:r>
        <w:rPr>
          <w:noProof/>
        </w:rPr>
        <w:fldChar w:fldCharType="end"/>
      </w:r>
    </w:p>
    <w:p w14:paraId="3E3F9679" w14:textId="083B6BF4"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6.1.1</w:t>
      </w:r>
      <w:r>
        <w:rPr>
          <w:rFonts w:asciiTheme="minorHAnsi" w:eastAsiaTheme="minorEastAsia" w:hAnsiTheme="minorHAnsi" w:cstheme="minorBidi"/>
          <w:noProof/>
          <w:snapToGrid/>
          <w:kern w:val="2"/>
          <w:sz w:val="24"/>
          <w:szCs w:val="24"/>
          <w:lang w:eastAsia="en-GB"/>
          <w14:ligatures w14:val="standardContextual"/>
        </w:rPr>
        <w:tab/>
      </w:r>
      <w:r>
        <w:rPr>
          <w:noProof/>
        </w:rPr>
        <w:t>User selection of Areas with Special Conditions</w:t>
      </w:r>
      <w:r>
        <w:rPr>
          <w:noProof/>
        </w:rPr>
        <w:tab/>
      </w:r>
      <w:r>
        <w:rPr>
          <w:noProof/>
        </w:rPr>
        <w:fldChar w:fldCharType="begin"/>
      </w:r>
      <w:r>
        <w:rPr>
          <w:noProof/>
        </w:rPr>
        <w:instrText xml:space="preserve"> PAGEREF _Toc189647937 \h </w:instrText>
      </w:r>
      <w:r>
        <w:rPr>
          <w:noProof/>
        </w:rPr>
      </w:r>
      <w:r>
        <w:rPr>
          <w:noProof/>
        </w:rPr>
        <w:fldChar w:fldCharType="separate"/>
      </w:r>
      <w:r>
        <w:rPr>
          <w:noProof/>
        </w:rPr>
        <w:t>337</w:t>
      </w:r>
      <w:r>
        <w:rPr>
          <w:noProof/>
        </w:rPr>
        <w:fldChar w:fldCharType="end"/>
      </w:r>
    </w:p>
    <w:p w14:paraId="287C6A83" w14:textId="5EBAC7CC"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6.2</w:t>
      </w:r>
      <w:r>
        <w:rPr>
          <w:rFonts w:asciiTheme="minorHAnsi" w:eastAsiaTheme="minorEastAsia" w:hAnsiTheme="minorHAnsi" w:cstheme="minorBidi"/>
          <w:noProof/>
          <w:snapToGrid/>
          <w:kern w:val="2"/>
          <w:sz w:val="24"/>
          <w:szCs w:val="24"/>
          <w:lang w:eastAsia="en-GB"/>
          <w14:ligatures w14:val="standardContextual"/>
        </w:rPr>
        <w:tab/>
      </w:r>
      <w:r>
        <w:rPr>
          <w:noProof/>
        </w:rPr>
        <w:t>Detection of Areas for which Special Conditions Exist - Use of largest scale available</w:t>
      </w:r>
      <w:r>
        <w:rPr>
          <w:noProof/>
        </w:rPr>
        <w:tab/>
      </w:r>
      <w:r>
        <w:rPr>
          <w:noProof/>
        </w:rPr>
        <w:fldChar w:fldCharType="begin"/>
      </w:r>
      <w:r>
        <w:rPr>
          <w:noProof/>
        </w:rPr>
        <w:instrText xml:space="preserve"> PAGEREF _Toc189647938 \h </w:instrText>
      </w:r>
      <w:r>
        <w:rPr>
          <w:noProof/>
        </w:rPr>
      </w:r>
      <w:r>
        <w:rPr>
          <w:noProof/>
        </w:rPr>
        <w:fldChar w:fldCharType="separate"/>
      </w:r>
      <w:r>
        <w:rPr>
          <w:noProof/>
        </w:rPr>
        <w:t>338</w:t>
      </w:r>
      <w:r>
        <w:rPr>
          <w:noProof/>
        </w:rPr>
        <w:fldChar w:fldCharType="end"/>
      </w:r>
    </w:p>
    <w:p w14:paraId="480EF32A" w14:textId="394A0163"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6.3</w:t>
      </w:r>
      <w:r>
        <w:rPr>
          <w:rFonts w:asciiTheme="minorHAnsi" w:eastAsiaTheme="minorEastAsia" w:hAnsiTheme="minorHAnsi" w:cstheme="minorBidi"/>
          <w:noProof/>
          <w:snapToGrid/>
          <w:kern w:val="2"/>
          <w:sz w:val="24"/>
          <w:szCs w:val="24"/>
          <w:lang w:eastAsia="en-GB"/>
          <w14:ligatures w14:val="standardContextual"/>
        </w:rPr>
        <w:tab/>
      </w:r>
      <w:r>
        <w:rPr>
          <w:noProof/>
        </w:rPr>
        <w:t>Detection of Areas for which Special Conditions Exist - Monitoring Mode</w:t>
      </w:r>
      <w:r>
        <w:rPr>
          <w:noProof/>
        </w:rPr>
        <w:tab/>
      </w:r>
      <w:r>
        <w:rPr>
          <w:noProof/>
        </w:rPr>
        <w:fldChar w:fldCharType="begin"/>
      </w:r>
      <w:r>
        <w:rPr>
          <w:noProof/>
        </w:rPr>
        <w:instrText xml:space="preserve"> PAGEREF _Toc189647939 \h </w:instrText>
      </w:r>
      <w:r>
        <w:rPr>
          <w:noProof/>
        </w:rPr>
      </w:r>
      <w:r>
        <w:rPr>
          <w:noProof/>
        </w:rPr>
        <w:fldChar w:fldCharType="separate"/>
      </w:r>
      <w:r>
        <w:rPr>
          <w:noProof/>
        </w:rPr>
        <w:t>340</w:t>
      </w:r>
      <w:r>
        <w:rPr>
          <w:noProof/>
        </w:rPr>
        <w:fldChar w:fldCharType="end"/>
      </w:r>
    </w:p>
    <w:p w14:paraId="0093685B" w14:textId="5AE89F29"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6.4</w:t>
      </w:r>
      <w:r>
        <w:rPr>
          <w:rFonts w:asciiTheme="minorHAnsi" w:eastAsiaTheme="minorEastAsia" w:hAnsiTheme="minorHAnsi" w:cstheme="minorBidi"/>
          <w:noProof/>
          <w:snapToGrid/>
          <w:kern w:val="2"/>
          <w:sz w:val="24"/>
          <w:szCs w:val="24"/>
          <w:lang w:eastAsia="en-GB"/>
          <w14:ligatures w14:val="standardContextual"/>
        </w:rPr>
        <w:tab/>
      </w:r>
      <w:r>
        <w:rPr>
          <w:noProof/>
        </w:rPr>
        <w:t>Detection of Areas for which Special Conditions Exist - Use of largest scale available – Monitoring Mode</w:t>
      </w:r>
      <w:r>
        <w:rPr>
          <w:noProof/>
        </w:rPr>
        <w:tab/>
      </w:r>
      <w:r>
        <w:rPr>
          <w:noProof/>
        </w:rPr>
        <w:fldChar w:fldCharType="begin"/>
      </w:r>
      <w:r>
        <w:rPr>
          <w:noProof/>
        </w:rPr>
        <w:instrText xml:space="preserve"> PAGEREF _Toc189647940 \h </w:instrText>
      </w:r>
      <w:r>
        <w:rPr>
          <w:noProof/>
        </w:rPr>
      </w:r>
      <w:r>
        <w:rPr>
          <w:noProof/>
        </w:rPr>
        <w:fldChar w:fldCharType="separate"/>
      </w:r>
      <w:r>
        <w:rPr>
          <w:noProof/>
        </w:rPr>
        <w:t>342</w:t>
      </w:r>
      <w:r>
        <w:rPr>
          <w:noProof/>
        </w:rPr>
        <w:fldChar w:fldCharType="end"/>
      </w:r>
    </w:p>
    <w:p w14:paraId="32171339" w14:textId="6B27C92E"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Pr>
          <w:noProof/>
        </w:rPr>
        <w:t>7</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the Safety Contour</w:t>
      </w:r>
      <w:r>
        <w:rPr>
          <w:noProof/>
        </w:rPr>
        <w:tab/>
      </w:r>
      <w:r>
        <w:rPr>
          <w:noProof/>
        </w:rPr>
        <w:fldChar w:fldCharType="begin"/>
      </w:r>
      <w:r>
        <w:rPr>
          <w:noProof/>
        </w:rPr>
        <w:instrText xml:space="preserve"> PAGEREF _Toc189647941 \h </w:instrText>
      </w:r>
      <w:r>
        <w:rPr>
          <w:noProof/>
        </w:rPr>
      </w:r>
      <w:r>
        <w:rPr>
          <w:noProof/>
        </w:rPr>
        <w:fldChar w:fldCharType="separate"/>
      </w:r>
      <w:r>
        <w:rPr>
          <w:noProof/>
        </w:rPr>
        <w:t>343</w:t>
      </w:r>
      <w:r>
        <w:rPr>
          <w:noProof/>
        </w:rPr>
        <w:fldChar w:fldCharType="end"/>
      </w:r>
    </w:p>
    <w:p w14:paraId="3A4932F9" w14:textId="22522511"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7.1</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the Safety Contour - Basic test</w:t>
      </w:r>
      <w:r>
        <w:rPr>
          <w:noProof/>
        </w:rPr>
        <w:tab/>
      </w:r>
      <w:r>
        <w:rPr>
          <w:noProof/>
        </w:rPr>
        <w:fldChar w:fldCharType="begin"/>
      </w:r>
      <w:r>
        <w:rPr>
          <w:noProof/>
        </w:rPr>
        <w:instrText xml:space="preserve"> PAGEREF _Toc189647942 \h </w:instrText>
      </w:r>
      <w:r>
        <w:rPr>
          <w:noProof/>
        </w:rPr>
      </w:r>
      <w:r>
        <w:rPr>
          <w:noProof/>
        </w:rPr>
        <w:fldChar w:fldCharType="separate"/>
      </w:r>
      <w:r>
        <w:rPr>
          <w:noProof/>
        </w:rPr>
        <w:t>343</w:t>
      </w:r>
      <w:r>
        <w:rPr>
          <w:noProof/>
        </w:rPr>
        <w:fldChar w:fldCharType="end"/>
      </w:r>
    </w:p>
    <w:p w14:paraId="25354174" w14:textId="020B90BF"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7.2</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the Safety Contour – Use of largest scale available</w:t>
      </w:r>
      <w:r>
        <w:rPr>
          <w:noProof/>
        </w:rPr>
        <w:tab/>
      </w:r>
      <w:r>
        <w:rPr>
          <w:noProof/>
        </w:rPr>
        <w:fldChar w:fldCharType="begin"/>
      </w:r>
      <w:r>
        <w:rPr>
          <w:noProof/>
        </w:rPr>
        <w:instrText xml:space="preserve"> PAGEREF _Toc189647943 \h </w:instrText>
      </w:r>
      <w:r>
        <w:rPr>
          <w:noProof/>
        </w:rPr>
      </w:r>
      <w:r>
        <w:rPr>
          <w:noProof/>
        </w:rPr>
        <w:fldChar w:fldCharType="separate"/>
      </w:r>
      <w:r>
        <w:rPr>
          <w:noProof/>
        </w:rPr>
        <w:t>346</w:t>
      </w:r>
      <w:r>
        <w:rPr>
          <w:noProof/>
        </w:rPr>
        <w:fldChar w:fldCharType="end"/>
      </w:r>
    </w:p>
    <w:p w14:paraId="071CC9C6" w14:textId="06A75404"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7.3</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Safety Contour Next Leg -  Planning Mode</w:t>
      </w:r>
      <w:r>
        <w:rPr>
          <w:noProof/>
        </w:rPr>
        <w:tab/>
      </w:r>
      <w:r>
        <w:rPr>
          <w:noProof/>
        </w:rPr>
        <w:fldChar w:fldCharType="begin"/>
      </w:r>
      <w:r>
        <w:rPr>
          <w:noProof/>
        </w:rPr>
        <w:instrText xml:space="preserve"> PAGEREF _Toc189647944 \h </w:instrText>
      </w:r>
      <w:r>
        <w:rPr>
          <w:noProof/>
        </w:rPr>
      </w:r>
      <w:r>
        <w:rPr>
          <w:noProof/>
        </w:rPr>
        <w:fldChar w:fldCharType="separate"/>
      </w:r>
      <w:r>
        <w:rPr>
          <w:noProof/>
        </w:rPr>
        <w:t>349</w:t>
      </w:r>
      <w:r>
        <w:rPr>
          <w:noProof/>
        </w:rPr>
        <w:fldChar w:fldCharType="end"/>
      </w:r>
    </w:p>
    <w:p w14:paraId="7675611B" w14:textId="110AC210"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7.4</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Safety Contour – Water Level Adjustment.</w:t>
      </w:r>
      <w:r>
        <w:rPr>
          <w:noProof/>
        </w:rPr>
        <w:tab/>
      </w:r>
      <w:r>
        <w:rPr>
          <w:noProof/>
        </w:rPr>
        <w:fldChar w:fldCharType="begin"/>
      </w:r>
      <w:r>
        <w:rPr>
          <w:noProof/>
        </w:rPr>
        <w:instrText xml:space="preserve"> PAGEREF _Toc189647945 \h </w:instrText>
      </w:r>
      <w:r>
        <w:rPr>
          <w:noProof/>
        </w:rPr>
      </w:r>
      <w:r>
        <w:rPr>
          <w:noProof/>
        </w:rPr>
        <w:fldChar w:fldCharType="separate"/>
      </w:r>
      <w:r>
        <w:rPr>
          <w:noProof/>
        </w:rPr>
        <w:t>350</w:t>
      </w:r>
      <w:r>
        <w:rPr>
          <w:noProof/>
        </w:rPr>
        <w:fldChar w:fldCharType="end"/>
      </w:r>
    </w:p>
    <w:p w14:paraId="101B4126" w14:textId="0B6D3481"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7.5</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the Safety Contour - Basic test – Monitoring Mode</w:t>
      </w:r>
      <w:r>
        <w:rPr>
          <w:noProof/>
        </w:rPr>
        <w:tab/>
      </w:r>
      <w:r>
        <w:rPr>
          <w:noProof/>
        </w:rPr>
        <w:fldChar w:fldCharType="begin"/>
      </w:r>
      <w:r>
        <w:rPr>
          <w:noProof/>
        </w:rPr>
        <w:instrText xml:space="preserve"> PAGEREF _Toc189647946 \h </w:instrText>
      </w:r>
      <w:r>
        <w:rPr>
          <w:noProof/>
        </w:rPr>
      </w:r>
      <w:r>
        <w:rPr>
          <w:noProof/>
        </w:rPr>
        <w:fldChar w:fldCharType="separate"/>
      </w:r>
      <w:r>
        <w:rPr>
          <w:noProof/>
        </w:rPr>
        <w:t>351</w:t>
      </w:r>
      <w:r>
        <w:rPr>
          <w:noProof/>
        </w:rPr>
        <w:fldChar w:fldCharType="end"/>
      </w:r>
    </w:p>
    <w:p w14:paraId="009EF77F" w14:textId="11F48DB7"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7.6</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the Safety Contour – Use of largest scale available – Monitoring Mode</w:t>
      </w:r>
      <w:r>
        <w:rPr>
          <w:noProof/>
        </w:rPr>
        <w:tab/>
      </w:r>
      <w:r>
        <w:rPr>
          <w:noProof/>
        </w:rPr>
        <w:fldChar w:fldCharType="begin"/>
      </w:r>
      <w:r>
        <w:rPr>
          <w:noProof/>
        </w:rPr>
        <w:instrText xml:space="preserve"> PAGEREF _Toc189647947 \h </w:instrText>
      </w:r>
      <w:r>
        <w:rPr>
          <w:noProof/>
        </w:rPr>
      </w:r>
      <w:r>
        <w:rPr>
          <w:noProof/>
        </w:rPr>
        <w:fldChar w:fldCharType="separate"/>
      </w:r>
      <w:r>
        <w:rPr>
          <w:noProof/>
        </w:rPr>
        <w:t>353</w:t>
      </w:r>
      <w:r>
        <w:rPr>
          <w:noProof/>
        </w:rPr>
        <w:fldChar w:fldCharType="end"/>
      </w:r>
    </w:p>
    <w:p w14:paraId="6D896873" w14:textId="2897FCEF"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Pr>
          <w:noProof/>
        </w:rPr>
        <w:t>8</w:t>
      </w:r>
      <w:r>
        <w:rPr>
          <w:rFonts w:asciiTheme="minorHAnsi" w:eastAsiaTheme="minorEastAsia" w:hAnsiTheme="minorHAnsi" w:cstheme="minorBidi"/>
          <w:noProof/>
          <w:snapToGrid/>
          <w:kern w:val="2"/>
          <w:sz w:val="24"/>
          <w:szCs w:val="24"/>
          <w:lang w:eastAsia="en-GB"/>
          <w14:ligatures w14:val="standardContextual"/>
        </w:rPr>
        <w:tab/>
      </w:r>
      <w:r>
        <w:rPr>
          <w:noProof/>
        </w:rPr>
        <w:t>S-57 Testing</w:t>
      </w:r>
      <w:r>
        <w:rPr>
          <w:noProof/>
        </w:rPr>
        <w:tab/>
      </w:r>
      <w:r>
        <w:rPr>
          <w:noProof/>
        </w:rPr>
        <w:fldChar w:fldCharType="begin"/>
      </w:r>
      <w:r>
        <w:rPr>
          <w:noProof/>
        </w:rPr>
        <w:instrText xml:space="preserve"> PAGEREF _Toc189647948 \h </w:instrText>
      </w:r>
      <w:r>
        <w:rPr>
          <w:noProof/>
        </w:rPr>
      </w:r>
      <w:r>
        <w:rPr>
          <w:noProof/>
        </w:rPr>
        <w:fldChar w:fldCharType="separate"/>
      </w:r>
      <w:r>
        <w:rPr>
          <w:noProof/>
        </w:rPr>
        <w:t>355</w:t>
      </w:r>
      <w:r>
        <w:rPr>
          <w:noProof/>
        </w:rPr>
        <w:fldChar w:fldCharType="end"/>
      </w:r>
    </w:p>
    <w:p w14:paraId="4B78EF27" w14:textId="48E28E2C"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8.1</w:t>
      </w:r>
      <w:r>
        <w:rPr>
          <w:rFonts w:asciiTheme="minorHAnsi" w:eastAsiaTheme="minorEastAsia" w:hAnsiTheme="minorHAnsi" w:cstheme="minorBidi"/>
          <w:noProof/>
          <w:snapToGrid/>
          <w:kern w:val="2"/>
          <w:sz w:val="24"/>
          <w:szCs w:val="24"/>
          <w:lang w:eastAsia="en-GB"/>
          <w14:ligatures w14:val="standardContextual"/>
        </w:rPr>
        <w:tab/>
      </w:r>
      <w:r>
        <w:rPr>
          <w:noProof/>
        </w:rPr>
        <w:t>Introduction</w:t>
      </w:r>
      <w:r>
        <w:rPr>
          <w:noProof/>
        </w:rPr>
        <w:tab/>
      </w:r>
      <w:r>
        <w:rPr>
          <w:noProof/>
        </w:rPr>
        <w:fldChar w:fldCharType="begin"/>
      </w:r>
      <w:r>
        <w:rPr>
          <w:noProof/>
        </w:rPr>
        <w:instrText xml:space="preserve"> PAGEREF _Toc189647949 \h </w:instrText>
      </w:r>
      <w:r>
        <w:rPr>
          <w:noProof/>
        </w:rPr>
      </w:r>
      <w:r>
        <w:rPr>
          <w:noProof/>
        </w:rPr>
        <w:fldChar w:fldCharType="separate"/>
      </w:r>
      <w:r>
        <w:rPr>
          <w:noProof/>
        </w:rPr>
        <w:t>355</w:t>
      </w:r>
      <w:r>
        <w:rPr>
          <w:noProof/>
        </w:rPr>
        <w:fldChar w:fldCharType="end"/>
      </w:r>
    </w:p>
    <w:p w14:paraId="797B756B" w14:textId="36C5CEA3"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8.2</w:t>
      </w:r>
      <w:r>
        <w:rPr>
          <w:rFonts w:asciiTheme="minorHAnsi" w:eastAsiaTheme="minorEastAsia" w:hAnsiTheme="minorHAnsi" w:cstheme="minorBidi"/>
          <w:noProof/>
          <w:snapToGrid/>
          <w:kern w:val="2"/>
          <w:sz w:val="24"/>
          <w:szCs w:val="24"/>
          <w:lang w:eastAsia="en-GB"/>
          <w14:ligatures w14:val="standardContextual"/>
        </w:rPr>
        <w:tab/>
      </w:r>
      <w:r>
        <w:rPr>
          <w:noProof/>
        </w:rPr>
        <w:t>Notes on specific tests.</w:t>
      </w:r>
      <w:r>
        <w:rPr>
          <w:noProof/>
        </w:rPr>
        <w:tab/>
      </w:r>
      <w:r>
        <w:rPr>
          <w:noProof/>
        </w:rPr>
        <w:fldChar w:fldCharType="begin"/>
      </w:r>
      <w:r>
        <w:rPr>
          <w:noProof/>
        </w:rPr>
        <w:instrText xml:space="preserve"> PAGEREF _Toc189647950 \h </w:instrText>
      </w:r>
      <w:r>
        <w:rPr>
          <w:noProof/>
        </w:rPr>
      </w:r>
      <w:r>
        <w:rPr>
          <w:noProof/>
        </w:rPr>
        <w:fldChar w:fldCharType="separate"/>
      </w:r>
      <w:r>
        <w:rPr>
          <w:noProof/>
        </w:rPr>
        <w:t>355</w:t>
      </w:r>
      <w:r>
        <w:rPr>
          <w:noProof/>
        </w:rPr>
        <w:fldChar w:fldCharType="end"/>
      </w:r>
    </w:p>
    <w:p w14:paraId="10548A4D" w14:textId="636F444A"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Pr>
          <w:noProof/>
        </w:rPr>
        <w:t>9</w:t>
      </w:r>
      <w:r>
        <w:rPr>
          <w:rFonts w:asciiTheme="minorHAnsi" w:eastAsiaTheme="minorEastAsia" w:hAnsiTheme="minorHAnsi" w:cstheme="minorBidi"/>
          <w:noProof/>
          <w:snapToGrid/>
          <w:kern w:val="2"/>
          <w:sz w:val="24"/>
          <w:szCs w:val="24"/>
          <w:lang w:eastAsia="en-GB"/>
          <w14:ligatures w14:val="standardContextual"/>
        </w:rPr>
        <w:tab/>
      </w:r>
      <w:r>
        <w:rPr>
          <w:noProof/>
        </w:rPr>
        <w:t>Dual Fuel Mode testing</w:t>
      </w:r>
      <w:r>
        <w:rPr>
          <w:noProof/>
        </w:rPr>
        <w:tab/>
      </w:r>
      <w:r>
        <w:rPr>
          <w:noProof/>
        </w:rPr>
        <w:fldChar w:fldCharType="begin"/>
      </w:r>
      <w:r>
        <w:rPr>
          <w:noProof/>
        </w:rPr>
        <w:instrText xml:space="preserve"> PAGEREF _Toc189647951 \h </w:instrText>
      </w:r>
      <w:r>
        <w:rPr>
          <w:noProof/>
        </w:rPr>
      </w:r>
      <w:r>
        <w:rPr>
          <w:noProof/>
        </w:rPr>
        <w:fldChar w:fldCharType="separate"/>
      </w:r>
      <w:r>
        <w:rPr>
          <w:noProof/>
        </w:rPr>
        <w:t>356</w:t>
      </w:r>
      <w:r>
        <w:rPr>
          <w:noProof/>
        </w:rPr>
        <w:fldChar w:fldCharType="end"/>
      </w:r>
    </w:p>
    <w:p w14:paraId="164A6C57" w14:textId="55323135"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9.1</w:t>
      </w:r>
      <w:r>
        <w:rPr>
          <w:rFonts w:asciiTheme="minorHAnsi" w:eastAsiaTheme="minorEastAsia" w:hAnsiTheme="minorHAnsi" w:cstheme="minorBidi"/>
          <w:noProof/>
          <w:snapToGrid/>
          <w:kern w:val="2"/>
          <w:sz w:val="24"/>
          <w:szCs w:val="24"/>
          <w:lang w:eastAsia="en-GB"/>
          <w14:ligatures w14:val="standardContextual"/>
        </w:rPr>
        <w:tab/>
      </w:r>
      <w:r>
        <w:rPr>
          <w:noProof/>
        </w:rPr>
        <w:t>Introduction</w:t>
      </w:r>
      <w:r>
        <w:rPr>
          <w:noProof/>
        </w:rPr>
        <w:tab/>
      </w:r>
      <w:r>
        <w:rPr>
          <w:noProof/>
        </w:rPr>
        <w:fldChar w:fldCharType="begin"/>
      </w:r>
      <w:r>
        <w:rPr>
          <w:noProof/>
        </w:rPr>
        <w:instrText xml:space="preserve"> PAGEREF _Toc189647952 \h </w:instrText>
      </w:r>
      <w:r>
        <w:rPr>
          <w:noProof/>
        </w:rPr>
      </w:r>
      <w:r>
        <w:rPr>
          <w:noProof/>
        </w:rPr>
        <w:fldChar w:fldCharType="separate"/>
      </w:r>
      <w:r>
        <w:rPr>
          <w:noProof/>
        </w:rPr>
        <w:t>356</w:t>
      </w:r>
      <w:r>
        <w:rPr>
          <w:noProof/>
        </w:rPr>
        <w:fldChar w:fldCharType="end"/>
      </w:r>
    </w:p>
    <w:p w14:paraId="402AFA35" w14:textId="45357EDF"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9.2</w:t>
      </w:r>
      <w:r>
        <w:rPr>
          <w:rFonts w:asciiTheme="minorHAnsi" w:eastAsiaTheme="minorEastAsia" w:hAnsiTheme="minorHAnsi" w:cstheme="minorBidi"/>
          <w:noProof/>
          <w:snapToGrid/>
          <w:kern w:val="2"/>
          <w:sz w:val="24"/>
          <w:szCs w:val="24"/>
          <w:lang w:eastAsia="en-GB"/>
          <w14:ligatures w14:val="standardContextual"/>
        </w:rPr>
        <w:tab/>
      </w:r>
      <w:r>
        <w:rPr>
          <w:noProof/>
        </w:rPr>
        <w:t>Data Scheming for Dual Fuel testing</w:t>
      </w:r>
      <w:r>
        <w:rPr>
          <w:noProof/>
        </w:rPr>
        <w:tab/>
      </w:r>
      <w:r>
        <w:rPr>
          <w:noProof/>
        </w:rPr>
        <w:fldChar w:fldCharType="begin"/>
      </w:r>
      <w:r>
        <w:rPr>
          <w:noProof/>
        </w:rPr>
        <w:instrText xml:space="preserve"> PAGEREF _Toc189647953 \h </w:instrText>
      </w:r>
      <w:r>
        <w:rPr>
          <w:noProof/>
        </w:rPr>
      </w:r>
      <w:r>
        <w:rPr>
          <w:noProof/>
        </w:rPr>
        <w:fldChar w:fldCharType="separate"/>
      </w:r>
      <w:r>
        <w:rPr>
          <w:noProof/>
        </w:rPr>
        <w:t>356</w:t>
      </w:r>
      <w:r>
        <w:rPr>
          <w:noProof/>
        </w:rPr>
        <w:fldChar w:fldCharType="end"/>
      </w:r>
    </w:p>
    <w:p w14:paraId="4BCD8A5C" w14:textId="2C40C90D"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9.3</w:t>
      </w:r>
      <w:r>
        <w:rPr>
          <w:rFonts w:asciiTheme="minorHAnsi" w:eastAsiaTheme="minorEastAsia" w:hAnsiTheme="minorHAnsi" w:cstheme="minorBidi"/>
          <w:noProof/>
          <w:snapToGrid/>
          <w:kern w:val="2"/>
          <w:sz w:val="24"/>
          <w:szCs w:val="24"/>
          <w:lang w:eastAsia="en-GB"/>
          <w14:ligatures w14:val="standardContextual"/>
        </w:rPr>
        <w:tab/>
      </w:r>
      <w:r>
        <w:rPr>
          <w:noProof/>
        </w:rPr>
        <w:t>Chart Loading and Update</w:t>
      </w:r>
      <w:r>
        <w:rPr>
          <w:noProof/>
        </w:rPr>
        <w:tab/>
      </w:r>
      <w:r>
        <w:rPr>
          <w:noProof/>
        </w:rPr>
        <w:fldChar w:fldCharType="begin"/>
      </w:r>
      <w:r>
        <w:rPr>
          <w:noProof/>
        </w:rPr>
        <w:instrText xml:space="preserve"> PAGEREF _Toc189647954 \h </w:instrText>
      </w:r>
      <w:r>
        <w:rPr>
          <w:noProof/>
        </w:rPr>
      </w:r>
      <w:r>
        <w:rPr>
          <w:noProof/>
        </w:rPr>
        <w:fldChar w:fldCharType="separate"/>
      </w:r>
      <w:r>
        <w:rPr>
          <w:noProof/>
        </w:rPr>
        <w:t>356</w:t>
      </w:r>
      <w:r>
        <w:rPr>
          <w:noProof/>
        </w:rPr>
        <w:fldChar w:fldCharType="end"/>
      </w:r>
    </w:p>
    <w:p w14:paraId="2741D3B9" w14:textId="7769CE97"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9.3.1</w:t>
      </w:r>
      <w:r>
        <w:rPr>
          <w:rFonts w:asciiTheme="minorHAnsi" w:eastAsiaTheme="minorEastAsia" w:hAnsiTheme="minorHAnsi" w:cstheme="minorBidi"/>
          <w:noProof/>
          <w:snapToGrid/>
          <w:kern w:val="2"/>
          <w:sz w:val="24"/>
          <w:szCs w:val="24"/>
          <w:lang w:eastAsia="en-GB"/>
          <w14:ligatures w14:val="standardContextual"/>
        </w:rPr>
        <w:tab/>
      </w:r>
      <w:r>
        <w:rPr>
          <w:noProof/>
        </w:rPr>
        <w:t>Initial Loading of charts in Dual fuel mode.</w:t>
      </w:r>
      <w:r>
        <w:rPr>
          <w:noProof/>
        </w:rPr>
        <w:tab/>
      </w:r>
      <w:r>
        <w:rPr>
          <w:noProof/>
        </w:rPr>
        <w:fldChar w:fldCharType="begin"/>
      </w:r>
      <w:r>
        <w:rPr>
          <w:noProof/>
        </w:rPr>
        <w:instrText xml:space="preserve"> PAGEREF _Toc189647955 \h </w:instrText>
      </w:r>
      <w:r>
        <w:rPr>
          <w:noProof/>
        </w:rPr>
      </w:r>
      <w:r>
        <w:rPr>
          <w:noProof/>
        </w:rPr>
        <w:fldChar w:fldCharType="separate"/>
      </w:r>
      <w:r>
        <w:rPr>
          <w:noProof/>
        </w:rPr>
        <w:t>356</w:t>
      </w:r>
      <w:r>
        <w:rPr>
          <w:noProof/>
        </w:rPr>
        <w:fldChar w:fldCharType="end"/>
      </w:r>
    </w:p>
    <w:p w14:paraId="2364340E" w14:textId="049E03D6"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9.3.2</w:t>
      </w:r>
      <w:r>
        <w:rPr>
          <w:rFonts w:asciiTheme="minorHAnsi" w:eastAsiaTheme="minorEastAsia" w:hAnsiTheme="minorHAnsi" w:cstheme="minorBidi"/>
          <w:noProof/>
          <w:snapToGrid/>
          <w:kern w:val="2"/>
          <w:sz w:val="24"/>
          <w:szCs w:val="24"/>
          <w:lang w:eastAsia="en-GB"/>
          <w14:ligatures w14:val="standardContextual"/>
        </w:rPr>
        <w:tab/>
      </w:r>
      <w:r>
        <w:rPr>
          <w:noProof/>
        </w:rPr>
        <w:t>Update(s) of combined exchange set.</w:t>
      </w:r>
      <w:r>
        <w:rPr>
          <w:noProof/>
        </w:rPr>
        <w:tab/>
      </w:r>
      <w:r>
        <w:rPr>
          <w:noProof/>
        </w:rPr>
        <w:fldChar w:fldCharType="begin"/>
      </w:r>
      <w:r>
        <w:rPr>
          <w:noProof/>
        </w:rPr>
        <w:instrText xml:space="preserve"> PAGEREF _Toc189647956 \h </w:instrText>
      </w:r>
      <w:r>
        <w:rPr>
          <w:noProof/>
        </w:rPr>
      </w:r>
      <w:r>
        <w:rPr>
          <w:noProof/>
        </w:rPr>
        <w:fldChar w:fldCharType="separate"/>
      </w:r>
      <w:r>
        <w:rPr>
          <w:noProof/>
        </w:rPr>
        <w:t>357</w:t>
      </w:r>
      <w:r>
        <w:rPr>
          <w:noProof/>
        </w:rPr>
        <w:fldChar w:fldCharType="end"/>
      </w:r>
    </w:p>
    <w:p w14:paraId="562DBA60" w14:textId="375BE662"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9.4</w:t>
      </w:r>
      <w:r>
        <w:rPr>
          <w:rFonts w:asciiTheme="minorHAnsi" w:eastAsiaTheme="minorEastAsia" w:hAnsiTheme="minorHAnsi" w:cstheme="minorBidi"/>
          <w:noProof/>
          <w:snapToGrid/>
          <w:kern w:val="2"/>
          <w:sz w:val="24"/>
          <w:szCs w:val="24"/>
          <w:lang w:eastAsia="en-GB"/>
          <w14:ligatures w14:val="standardContextual"/>
        </w:rPr>
        <w:tab/>
      </w:r>
      <w:r>
        <w:rPr>
          <w:noProof/>
        </w:rPr>
        <w:t>Functions associated with chart display</w:t>
      </w:r>
      <w:r>
        <w:rPr>
          <w:noProof/>
        </w:rPr>
        <w:tab/>
      </w:r>
      <w:r>
        <w:rPr>
          <w:noProof/>
        </w:rPr>
        <w:fldChar w:fldCharType="begin"/>
      </w:r>
      <w:r>
        <w:rPr>
          <w:noProof/>
        </w:rPr>
        <w:instrText xml:space="preserve"> PAGEREF _Toc189647957 \h </w:instrText>
      </w:r>
      <w:r>
        <w:rPr>
          <w:noProof/>
        </w:rPr>
      </w:r>
      <w:r>
        <w:rPr>
          <w:noProof/>
        </w:rPr>
        <w:fldChar w:fldCharType="separate"/>
      </w:r>
      <w:r>
        <w:rPr>
          <w:noProof/>
        </w:rPr>
        <w:t>358</w:t>
      </w:r>
      <w:r>
        <w:rPr>
          <w:noProof/>
        </w:rPr>
        <w:fldChar w:fldCharType="end"/>
      </w:r>
    </w:p>
    <w:p w14:paraId="3353E50B" w14:textId="003D3436"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9.4.1</w:t>
      </w:r>
      <w:r>
        <w:rPr>
          <w:rFonts w:asciiTheme="minorHAnsi" w:eastAsiaTheme="minorEastAsia" w:hAnsiTheme="minorHAnsi" w:cstheme="minorBidi"/>
          <w:noProof/>
          <w:snapToGrid/>
          <w:kern w:val="2"/>
          <w:sz w:val="24"/>
          <w:szCs w:val="24"/>
          <w:lang w:eastAsia="en-GB"/>
          <w14:ligatures w14:val="standardContextual"/>
        </w:rPr>
        <w:tab/>
      </w:r>
      <w:r>
        <w:rPr>
          <w:noProof/>
        </w:rPr>
        <w:t>Dual Fuel feature information</w:t>
      </w:r>
      <w:r>
        <w:rPr>
          <w:noProof/>
        </w:rPr>
        <w:tab/>
      </w:r>
      <w:r>
        <w:rPr>
          <w:noProof/>
        </w:rPr>
        <w:fldChar w:fldCharType="begin"/>
      </w:r>
      <w:r>
        <w:rPr>
          <w:noProof/>
        </w:rPr>
        <w:instrText xml:space="preserve"> PAGEREF _Toc189647958 \h </w:instrText>
      </w:r>
      <w:r>
        <w:rPr>
          <w:noProof/>
        </w:rPr>
      </w:r>
      <w:r>
        <w:rPr>
          <w:noProof/>
        </w:rPr>
        <w:fldChar w:fldCharType="separate"/>
      </w:r>
      <w:r>
        <w:rPr>
          <w:noProof/>
        </w:rPr>
        <w:t>358</w:t>
      </w:r>
      <w:r>
        <w:rPr>
          <w:noProof/>
        </w:rPr>
        <w:fldChar w:fldCharType="end"/>
      </w:r>
    </w:p>
    <w:p w14:paraId="3486AD9D" w14:textId="1FD2CD1B"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9.5</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Navigational Hazards</w:t>
      </w:r>
      <w:r>
        <w:rPr>
          <w:noProof/>
        </w:rPr>
        <w:tab/>
      </w:r>
      <w:r>
        <w:rPr>
          <w:noProof/>
        </w:rPr>
        <w:fldChar w:fldCharType="begin"/>
      </w:r>
      <w:r>
        <w:rPr>
          <w:noProof/>
        </w:rPr>
        <w:instrText xml:space="preserve"> PAGEREF _Toc189647959 \h </w:instrText>
      </w:r>
      <w:r>
        <w:rPr>
          <w:noProof/>
        </w:rPr>
      </w:r>
      <w:r>
        <w:rPr>
          <w:noProof/>
        </w:rPr>
        <w:fldChar w:fldCharType="separate"/>
      </w:r>
      <w:r>
        <w:rPr>
          <w:noProof/>
        </w:rPr>
        <w:t>358</w:t>
      </w:r>
      <w:r>
        <w:rPr>
          <w:noProof/>
        </w:rPr>
        <w:fldChar w:fldCharType="end"/>
      </w:r>
    </w:p>
    <w:p w14:paraId="2DBF38FA" w14:textId="1487D53C"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9.5.1</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Navigational Hazards – basic test</w:t>
      </w:r>
      <w:r>
        <w:rPr>
          <w:noProof/>
        </w:rPr>
        <w:tab/>
      </w:r>
      <w:r>
        <w:rPr>
          <w:noProof/>
        </w:rPr>
        <w:fldChar w:fldCharType="begin"/>
      </w:r>
      <w:r>
        <w:rPr>
          <w:noProof/>
        </w:rPr>
        <w:instrText xml:space="preserve"> PAGEREF _Toc189647960 \h </w:instrText>
      </w:r>
      <w:r>
        <w:rPr>
          <w:noProof/>
        </w:rPr>
      </w:r>
      <w:r>
        <w:rPr>
          <w:noProof/>
        </w:rPr>
        <w:fldChar w:fldCharType="separate"/>
      </w:r>
      <w:r>
        <w:rPr>
          <w:noProof/>
        </w:rPr>
        <w:t>358</w:t>
      </w:r>
      <w:r>
        <w:rPr>
          <w:noProof/>
        </w:rPr>
        <w:fldChar w:fldCharType="end"/>
      </w:r>
    </w:p>
    <w:p w14:paraId="1BF9999A" w14:textId="0A2ACC91"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9.5.2</w:t>
      </w:r>
      <w:r>
        <w:rPr>
          <w:rFonts w:asciiTheme="minorHAnsi" w:eastAsiaTheme="minorEastAsia" w:hAnsiTheme="minorHAnsi" w:cstheme="minorBidi"/>
          <w:noProof/>
          <w:snapToGrid/>
          <w:kern w:val="2"/>
          <w:sz w:val="24"/>
          <w:szCs w:val="24"/>
          <w:lang w:eastAsia="en-GB"/>
          <w14:ligatures w14:val="standardContextual"/>
        </w:rPr>
        <w:tab/>
      </w:r>
      <w:r>
        <w:rPr>
          <w:noProof/>
        </w:rPr>
        <w:t>Dual Fuel Detection and Notification of Navigational Hazards – Use of largest scale available.</w:t>
      </w:r>
      <w:r>
        <w:rPr>
          <w:noProof/>
        </w:rPr>
        <w:tab/>
      </w:r>
      <w:r>
        <w:rPr>
          <w:noProof/>
        </w:rPr>
        <w:fldChar w:fldCharType="begin"/>
      </w:r>
      <w:r>
        <w:rPr>
          <w:noProof/>
        </w:rPr>
        <w:instrText xml:space="preserve"> PAGEREF _Toc189647961 \h </w:instrText>
      </w:r>
      <w:r>
        <w:rPr>
          <w:noProof/>
        </w:rPr>
      </w:r>
      <w:r>
        <w:rPr>
          <w:noProof/>
        </w:rPr>
        <w:fldChar w:fldCharType="separate"/>
      </w:r>
      <w:r>
        <w:rPr>
          <w:noProof/>
        </w:rPr>
        <w:t>361</w:t>
      </w:r>
      <w:r>
        <w:rPr>
          <w:noProof/>
        </w:rPr>
        <w:fldChar w:fldCharType="end"/>
      </w:r>
    </w:p>
    <w:p w14:paraId="5186670F" w14:textId="477ED07F"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9.5.3</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Navigational Hazards – monitoring mode</w:t>
      </w:r>
      <w:r>
        <w:rPr>
          <w:noProof/>
        </w:rPr>
        <w:tab/>
      </w:r>
      <w:r>
        <w:rPr>
          <w:noProof/>
        </w:rPr>
        <w:fldChar w:fldCharType="begin"/>
      </w:r>
      <w:r>
        <w:rPr>
          <w:noProof/>
        </w:rPr>
        <w:instrText xml:space="preserve"> PAGEREF _Toc189647962 \h </w:instrText>
      </w:r>
      <w:r>
        <w:rPr>
          <w:noProof/>
        </w:rPr>
      </w:r>
      <w:r>
        <w:rPr>
          <w:noProof/>
        </w:rPr>
        <w:fldChar w:fldCharType="separate"/>
      </w:r>
      <w:r>
        <w:rPr>
          <w:noProof/>
        </w:rPr>
        <w:t>362</w:t>
      </w:r>
      <w:r>
        <w:rPr>
          <w:noProof/>
        </w:rPr>
        <w:fldChar w:fldCharType="end"/>
      </w:r>
    </w:p>
    <w:p w14:paraId="2C2C9A8B" w14:textId="4A907F1C"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9.5.4</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Navigational Hazards – use of largest scale available – monitoring mode</w:t>
      </w:r>
      <w:r>
        <w:rPr>
          <w:noProof/>
        </w:rPr>
        <w:tab/>
      </w:r>
      <w:r>
        <w:rPr>
          <w:noProof/>
        </w:rPr>
        <w:fldChar w:fldCharType="begin"/>
      </w:r>
      <w:r>
        <w:rPr>
          <w:noProof/>
        </w:rPr>
        <w:instrText xml:space="preserve"> PAGEREF _Toc189647963 \h </w:instrText>
      </w:r>
      <w:r>
        <w:rPr>
          <w:noProof/>
        </w:rPr>
      </w:r>
      <w:r>
        <w:rPr>
          <w:noProof/>
        </w:rPr>
        <w:fldChar w:fldCharType="separate"/>
      </w:r>
      <w:r>
        <w:rPr>
          <w:noProof/>
        </w:rPr>
        <w:t>364</w:t>
      </w:r>
      <w:r>
        <w:rPr>
          <w:noProof/>
        </w:rPr>
        <w:fldChar w:fldCharType="end"/>
      </w:r>
    </w:p>
    <w:p w14:paraId="46319625" w14:textId="34378EF4"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9.6</w:t>
      </w:r>
      <w:r>
        <w:rPr>
          <w:rFonts w:asciiTheme="minorHAnsi" w:eastAsiaTheme="minorEastAsia" w:hAnsiTheme="minorHAnsi" w:cstheme="minorBidi"/>
          <w:noProof/>
          <w:snapToGrid/>
          <w:kern w:val="2"/>
          <w:sz w:val="24"/>
          <w:szCs w:val="24"/>
          <w:lang w:eastAsia="en-GB"/>
          <w14:ligatures w14:val="standardContextual"/>
        </w:rPr>
        <w:tab/>
      </w:r>
      <w:r>
        <w:rPr>
          <w:noProof/>
        </w:rPr>
        <w:t>Detection of Areas for which Special Conditions Exist</w:t>
      </w:r>
      <w:r>
        <w:rPr>
          <w:noProof/>
        </w:rPr>
        <w:tab/>
      </w:r>
      <w:r>
        <w:rPr>
          <w:noProof/>
        </w:rPr>
        <w:fldChar w:fldCharType="begin"/>
      </w:r>
      <w:r>
        <w:rPr>
          <w:noProof/>
        </w:rPr>
        <w:instrText xml:space="preserve"> PAGEREF _Toc189647964 \h </w:instrText>
      </w:r>
      <w:r>
        <w:rPr>
          <w:noProof/>
        </w:rPr>
      </w:r>
      <w:r>
        <w:rPr>
          <w:noProof/>
        </w:rPr>
        <w:fldChar w:fldCharType="separate"/>
      </w:r>
      <w:r>
        <w:rPr>
          <w:noProof/>
        </w:rPr>
        <w:t>366</w:t>
      </w:r>
      <w:r>
        <w:rPr>
          <w:noProof/>
        </w:rPr>
        <w:fldChar w:fldCharType="end"/>
      </w:r>
    </w:p>
    <w:p w14:paraId="7759E680" w14:textId="0C1FA9E2"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9.6.1</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Areas for which special conditions exist – basic test</w:t>
      </w:r>
      <w:r>
        <w:rPr>
          <w:noProof/>
        </w:rPr>
        <w:tab/>
      </w:r>
      <w:r>
        <w:rPr>
          <w:noProof/>
        </w:rPr>
        <w:fldChar w:fldCharType="begin"/>
      </w:r>
      <w:r>
        <w:rPr>
          <w:noProof/>
        </w:rPr>
        <w:instrText xml:space="preserve"> PAGEREF _Toc189647965 \h </w:instrText>
      </w:r>
      <w:r>
        <w:rPr>
          <w:noProof/>
        </w:rPr>
      </w:r>
      <w:r>
        <w:rPr>
          <w:noProof/>
        </w:rPr>
        <w:fldChar w:fldCharType="separate"/>
      </w:r>
      <w:r>
        <w:rPr>
          <w:noProof/>
        </w:rPr>
        <w:t>366</w:t>
      </w:r>
      <w:r>
        <w:rPr>
          <w:noProof/>
        </w:rPr>
        <w:fldChar w:fldCharType="end"/>
      </w:r>
    </w:p>
    <w:p w14:paraId="4EECAD44" w14:textId="03698138"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9.6.2</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Areas for which special conditions exist – use of largest scale available</w:t>
      </w:r>
      <w:r>
        <w:rPr>
          <w:noProof/>
        </w:rPr>
        <w:tab/>
      </w:r>
      <w:r>
        <w:rPr>
          <w:noProof/>
        </w:rPr>
        <w:fldChar w:fldCharType="begin"/>
      </w:r>
      <w:r>
        <w:rPr>
          <w:noProof/>
        </w:rPr>
        <w:instrText xml:space="preserve"> PAGEREF _Toc189647966 \h </w:instrText>
      </w:r>
      <w:r>
        <w:rPr>
          <w:noProof/>
        </w:rPr>
      </w:r>
      <w:r>
        <w:rPr>
          <w:noProof/>
        </w:rPr>
        <w:fldChar w:fldCharType="separate"/>
      </w:r>
      <w:r>
        <w:rPr>
          <w:noProof/>
        </w:rPr>
        <w:t>367</w:t>
      </w:r>
      <w:r>
        <w:rPr>
          <w:noProof/>
        </w:rPr>
        <w:fldChar w:fldCharType="end"/>
      </w:r>
    </w:p>
    <w:p w14:paraId="68BFF1C7" w14:textId="1209E969"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9.6.3</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Areas for which special conditions exist – monitoring mode</w:t>
      </w:r>
      <w:r>
        <w:rPr>
          <w:noProof/>
        </w:rPr>
        <w:tab/>
      </w:r>
      <w:r>
        <w:rPr>
          <w:noProof/>
        </w:rPr>
        <w:fldChar w:fldCharType="begin"/>
      </w:r>
      <w:r>
        <w:rPr>
          <w:noProof/>
        </w:rPr>
        <w:instrText xml:space="preserve"> PAGEREF _Toc189647967 \h </w:instrText>
      </w:r>
      <w:r>
        <w:rPr>
          <w:noProof/>
        </w:rPr>
      </w:r>
      <w:r>
        <w:rPr>
          <w:noProof/>
        </w:rPr>
        <w:fldChar w:fldCharType="separate"/>
      </w:r>
      <w:r>
        <w:rPr>
          <w:noProof/>
        </w:rPr>
        <w:t>368</w:t>
      </w:r>
      <w:r>
        <w:rPr>
          <w:noProof/>
        </w:rPr>
        <w:fldChar w:fldCharType="end"/>
      </w:r>
    </w:p>
    <w:p w14:paraId="26AB4499" w14:textId="6C385D36"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9.6.4</w:t>
      </w:r>
      <w:r>
        <w:rPr>
          <w:rFonts w:asciiTheme="minorHAnsi" w:eastAsiaTheme="minorEastAsia" w:hAnsiTheme="minorHAnsi" w:cstheme="minorBidi"/>
          <w:noProof/>
          <w:snapToGrid/>
          <w:kern w:val="2"/>
          <w:sz w:val="24"/>
          <w:szCs w:val="24"/>
          <w:lang w:eastAsia="en-GB"/>
          <w14:ligatures w14:val="standardContextual"/>
        </w:rPr>
        <w:tab/>
      </w:r>
      <w:r>
        <w:rPr>
          <w:noProof/>
        </w:rPr>
        <w:t xml:space="preserve">Detection and Notification of Areas for which special conditions exist – use of largest scale available – </w:t>
      </w:r>
      <w:r>
        <w:rPr>
          <w:noProof/>
        </w:rPr>
        <w:lastRenderedPageBreak/>
        <w:t>monitoring mode</w:t>
      </w:r>
      <w:r>
        <w:rPr>
          <w:noProof/>
        </w:rPr>
        <w:tab/>
      </w:r>
      <w:r>
        <w:rPr>
          <w:noProof/>
        </w:rPr>
        <w:fldChar w:fldCharType="begin"/>
      </w:r>
      <w:r>
        <w:rPr>
          <w:noProof/>
        </w:rPr>
        <w:instrText xml:space="preserve"> PAGEREF _Toc189647968 \h </w:instrText>
      </w:r>
      <w:r>
        <w:rPr>
          <w:noProof/>
        </w:rPr>
      </w:r>
      <w:r>
        <w:rPr>
          <w:noProof/>
        </w:rPr>
        <w:fldChar w:fldCharType="separate"/>
      </w:r>
      <w:r>
        <w:rPr>
          <w:noProof/>
        </w:rPr>
        <w:t>369</w:t>
      </w:r>
      <w:r>
        <w:rPr>
          <w:noProof/>
        </w:rPr>
        <w:fldChar w:fldCharType="end"/>
      </w:r>
    </w:p>
    <w:p w14:paraId="13736B3D" w14:textId="6E1376F8"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9.7</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the Safety Contour</w:t>
      </w:r>
      <w:r>
        <w:rPr>
          <w:noProof/>
        </w:rPr>
        <w:tab/>
      </w:r>
      <w:r>
        <w:rPr>
          <w:noProof/>
        </w:rPr>
        <w:fldChar w:fldCharType="begin"/>
      </w:r>
      <w:r>
        <w:rPr>
          <w:noProof/>
        </w:rPr>
        <w:instrText xml:space="preserve"> PAGEREF _Toc189647969 \h </w:instrText>
      </w:r>
      <w:r>
        <w:rPr>
          <w:noProof/>
        </w:rPr>
      </w:r>
      <w:r>
        <w:rPr>
          <w:noProof/>
        </w:rPr>
        <w:fldChar w:fldCharType="separate"/>
      </w:r>
      <w:r>
        <w:rPr>
          <w:noProof/>
        </w:rPr>
        <w:t>370</w:t>
      </w:r>
      <w:r>
        <w:rPr>
          <w:noProof/>
        </w:rPr>
        <w:fldChar w:fldCharType="end"/>
      </w:r>
    </w:p>
    <w:p w14:paraId="4DE5CBD7" w14:textId="5737982C"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9.7.1</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the safety contour – Basic test</w:t>
      </w:r>
      <w:r>
        <w:rPr>
          <w:noProof/>
        </w:rPr>
        <w:tab/>
      </w:r>
      <w:r>
        <w:rPr>
          <w:noProof/>
        </w:rPr>
        <w:fldChar w:fldCharType="begin"/>
      </w:r>
      <w:r>
        <w:rPr>
          <w:noProof/>
        </w:rPr>
        <w:instrText xml:space="preserve"> PAGEREF _Toc189647970 \h </w:instrText>
      </w:r>
      <w:r>
        <w:rPr>
          <w:noProof/>
        </w:rPr>
      </w:r>
      <w:r>
        <w:rPr>
          <w:noProof/>
        </w:rPr>
        <w:fldChar w:fldCharType="separate"/>
      </w:r>
      <w:r>
        <w:rPr>
          <w:noProof/>
        </w:rPr>
        <w:t>370</w:t>
      </w:r>
      <w:r>
        <w:rPr>
          <w:noProof/>
        </w:rPr>
        <w:fldChar w:fldCharType="end"/>
      </w:r>
    </w:p>
    <w:p w14:paraId="03C9D84B" w14:textId="6D518FC6"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9.7.2</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the safety contour – use of largest scale available.</w:t>
      </w:r>
      <w:r>
        <w:rPr>
          <w:noProof/>
        </w:rPr>
        <w:tab/>
      </w:r>
      <w:r>
        <w:rPr>
          <w:noProof/>
        </w:rPr>
        <w:fldChar w:fldCharType="begin"/>
      </w:r>
      <w:r>
        <w:rPr>
          <w:noProof/>
        </w:rPr>
        <w:instrText xml:space="preserve"> PAGEREF _Toc189647971 \h </w:instrText>
      </w:r>
      <w:r>
        <w:rPr>
          <w:noProof/>
        </w:rPr>
      </w:r>
      <w:r>
        <w:rPr>
          <w:noProof/>
        </w:rPr>
        <w:fldChar w:fldCharType="separate"/>
      </w:r>
      <w:r>
        <w:rPr>
          <w:noProof/>
        </w:rPr>
        <w:t>371</w:t>
      </w:r>
      <w:r>
        <w:rPr>
          <w:noProof/>
        </w:rPr>
        <w:fldChar w:fldCharType="end"/>
      </w:r>
    </w:p>
    <w:p w14:paraId="717B58E9" w14:textId="4919D5A3"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9.7.3</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the safety contour – use of largest scale available – monitoring mode</w:t>
      </w:r>
      <w:r>
        <w:rPr>
          <w:noProof/>
        </w:rPr>
        <w:tab/>
      </w:r>
      <w:r>
        <w:rPr>
          <w:noProof/>
        </w:rPr>
        <w:fldChar w:fldCharType="begin"/>
      </w:r>
      <w:r>
        <w:rPr>
          <w:noProof/>
        </w:rPr>
        <w:instrText xml:space="preserve"> PAGEREF _Toc189647972 \h </w:instrText>
      </w:r>
      <w:r>
        <w:rPr>
          <w:noProof/>
        </w:rPr>
      </w:r>
      <w:r>
        <w:rPr>
          <w:noProof/>
        </w:rPr>
        <w:fldChar w:fldCharType="separate"/>
      </w:r>
      <w:r>
        <w:rPr>
          <w:noProof/>
        </w:rPr>
        <w:t>372</w:t>
      </w:r>
      <w:r>
        <w:rPr>
          <w:noProof/>
        </w:rPr>
        <w:fldChar w:fldCharType="end"/>
      </w:r>
    </w:p>
    <w:p w14:paraId="240ECE2B" w14:textId="51870A5B"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9.7.4</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the safety contour – monitoring mode</w:t>
      </w:r>
      <w:r>
        <w:rPr>
          <w:noProof/>
        </w:rPr>
        <w:tab/>
      </w:r>
      <w:r>
        <w:rPr>
          <w:noProof/>
        </w:rPr>
        <w:fldChar w:fldCharType="begin"/>
      </w:r>
      <w:r>
        <w:rPr>
          <w:noProof/>
        </w:rPr>
        <w:instrText xml:space="preserve"> PAGEREF _Toc189647973 \h </w:instrText>
      </w:r>
      <w:r>
        <w:rPr>
          <w:noProof/>
        </w:rPr>
      </w:r>
      <w:r>
        <w:rPr>
          <w:noProof/>
        </w:rPr>
        <w:fldChar w:fldCharType="separate"/>
      </w:r>
      <w:r>
        <w:rPr>
          <w:noProof/>
        </w:rPr>
        <w:t>373</w:t>
      </w:r>
      <w:r>
        <w:rPr>
          <w:noProof/>
        </w:rPr>
        <w:fldChar w:fldCharType="end"/>
      </w:r>
    </w:p>
    <w:p w14:paraId="7A9BE9D8" w14:textId="67081445" w:rsidR="00A757D8" w:rsidRPr="00C33EE6" w:rsidRDefault="00F00F0C" w:rsidP="00EB5479">
      <w:r>
        <w:rPr>
          <w:b/>
          <w:caps/>
          <w:smallCaps/>
          <w:sz w:val="22"/>
        </w:rPr>
        <w:fldChar w:fldCharType="end"/>
      </w:r>
    </w:p>
    <w:p w14:paraId="4A6705EB" w14:textId="77777777" w:rsidR="00A757D8" w:rsidRPr="00C33EE6" w:rsidRDefault="00A757D8" w:rsidP="00EB5479"/>
    <w:p w14:paraId="6D5AEB59" w14:textId="77777777" w:rsidR="00A757D8" w:rsidRPr="00C33EE6" w:rsidRDefault="00A757D8" w:rsidP="00EB5479"/>
    <w:p w14:paraId="5403B383" w14:textId="77777777" w:rsidR="00A757D8" w:rsidRPr="00C33EE6" w:rsidRDefault="00A757D8" w:rsidP="00EB5479"/>
    <w:p w14:paraId="2D0A7DEF" w14:textId="77777777" w:rsidR="00A757D8" w:rsidRPr="00C33EE6" w:rsidRDefault="00A757D8" w:rsidP="00EB5479"/>
    <w:p w14:paraId="068E0F65" w14:textId="77777777" w:rsidR="00A757D8" w:rsidRPr="00C33EE6" w:rsidRDefault="00A757D8" w:rsidP="00EB5479"/>
    <w:p w14:paraId="12F159CE" w14:textId="77777777" w:rsidR="00A757D8" w:rsidRPr="00C33EE6" w:rsidRDefault="00A757D8" w:rsidP="00EB5479">
      <w:pPr>
        <w:sectPr w:rsidR="00A757D8" w:rsidRPr="00C33EE6" w:rsidSect="00A36169">
          <w:footerReference w:type="default" r:id="rId18"/>
          <w:endnotePr>
            <w:numFmt w:val="decimal"/>
          </w:endnotePr>
          <w:pgSz w:w="11905" w:h="16837"/>
          <w:pgMar w:top="1440" w:right="1440" w:bottom="1440" w:left="1440" w:header="720" w:footer="720" w:gutter="0"/>
          <w:paperSrc w:first="7" w:other="7"/>
          <w:pgNumType w:fmt="lowerRoman"/>
          <w:cols w:space="720"/>
          <w:docGrid w:linePitch="326"/>
        </w:sectPr>
      </w:pPr>
    </w:p>
    <w:p w14:paraId="500EEB95" w14:textId="77777777" w:rsidR="00A757D8" w:rsidRPr="00E30B8F" w:rsidRDefault="00575479" w:rsidP="00E30B8F">
      <w:pPr>
        <w:pStyle w:val="Heading1"/>
      </w:pPr>
      <w:bookmarkStart w:id="0" w:name="_Toc189647753"/>
      <w:r w:rsidRPr="00E30B8F">
        <w:lastRenderedPageBreak/>
        <w:t>Introduction</w:t>
      </w:r>
      <w:bookmarkEnd w:id="0"/>
    </w:p>
    <w:p w14:paraId="54DA4B36" w14:textId="77777777" w:rsidR="002550DA" w:rsidRPr="00E30B8F" w:rsidRDefault="002550DA" w:rsidP="002550DA">
      <w:pPr>
        <w:pStyle w:val="Heading2"/>
      </w:pPr>
      <w:bookmarkStart w:id="1" w:name="_Toc189647754"/>
      <w:r w:rsidRPr="00E30B8F">
        <w:t>Change Control History</w:t>
      </w:r>
      <w:bookmarkEnd w:id="1"/>
    </w:p>
    <w:tbl>
      <w:tblPr>
        <w:tblW w:w="875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63"/>
        <w:gridCol w:w="1650"/>
        <w:gridCol w:w="1561"/>
        <w:gridCol w:w="3783"/>
      </w:tblGrid>
      <w:tr w:rsidR="002550DA" w:rsidRPr="00C33EE6" w14:paraId="4ABDF9EF" w14:textId="77777777" w:rsidTr="00280DEE">
        <w:trPr>
          <w:cantSplit/>
          <w:trHeight w:val="360"/>
          <w:jc w:val="center"/>
        </w:trPr>
        <w:tc>
          <w:tcPr>
            <w:tcW w:w="1800" w:type="dxa"/>
            <w:shd w:val="clear" w:color="auto" w:fill="CCFFCC"/>
            <w:vAlign w:val="center"/>
          </w:tcPr>
          <w:p w14:paraId="55843BC5" w14:textId="77777777" w:rsidR="002550DA" w:rsidRPr="00C33EE6" w:rsidRDefault="002550DA" w:rsidP="00280DEE">
            <w:r w:rsidRPr="00DC752B">
              <w:t>Version Number</w:t>
            </w:r>
          </w:p>
        </w:tc>
        <w:tc>
          <w:tcPr>
            <w:tcW w:w="1669" w:type="dxa"/>
            <w:shd w:val="clear" w:color="auto" w:fill="CCFFCC"/>
            <w:vAlign w:val="center"/>
          </w:tcPr>
          <w:p w14:paraId="4CF5D6A6" w14:textId="77777777" w:rsidR="002550DA" w:rsidRPr="00C33EE6" w:rsidRDefault="002550DA" w:rsidP="00280DEE">
            <w:r w:rsidRPr="00DC752B">
              <w:t>Date of Issue</w:t>
            </w:r>
          </w:p>
        </w:tc>
        <w:tc>
          <w:tcPr>
            <w:tcW w:w="1408" w:type="dxa"/>
            <w:shd w:val="clear" w:color="auto" w:fill="CCFFCC"/>
            <w:vAlign w:val="center"/>
          </w:tcPr>
          <w:p w14:paraId="0E386F3B" w14:textId="77777777" w:rsidR="002550DA" w:rsidRPr="00C33EE6" w:rsidRDefault="002550DA" w:rsidP="00280DEE">
            <w:r w:rsidRPr="00DC752B">
              <w:t>Author(s)</w:t>
            </w:r>
          </w:p>
        </w:tc>
        <w:tc>
          <w:tcPr>
            <w:tcW w:w="3880" w:type="dxa"/>
            <w:shd w:val="clear" w:color="auto" w:fill="CCFFCC"/>
            <w:vAlign w:val="center"/>
          </w:tcPr>
          <w:p w14:paraId="260FE481" w14:textId="77777777" w:rsidR="002550DA" w:rsidRPr="00C33EE6" w:rsidRDefault="002550DA" w:rsidP="00280DEE">
            <w:r w:rsidRPr="00DC752B">
              <w:t>Brief Description of Change(s)</w:t>
            </w:r>
          </w:p>
        </w:tc>
      </w:tr>
      <w:tr w:rsidR="002550DA" w:rsidRPr="00C33EE6" w14:paraId="0CDEF177" w14:textId="77777777" w:rsidTr="00280DEE">
        <w:trPr>
          <w:cantSplit/>
          <w:trHeight w:val="360"/>
          <w:jc w:val="center"/>
        </w:trPr>
        <w:tc>
          <w:tcPr>
            <w:tcW w:w="1800" w:type="dxa"/>
            <w:vAlign w:val="center"/>
          </w:tcPr>
          <w:p w14:paraId="752A3431" w14:textId="77777777" w:rsidR="002550DA" w:rsidRPr="00C33EE6" w:rsidRDefault="002550DA" w:rsidP="00280DEE">
            <w:r>
              <w:t>1.0.0</w:t>
            </w:r>
          </w:p>
        </w:tc>
        <w:tc>
          <w:tcPr>
            <w:tcW w:w="1669" w:type="dxa"/>
            <w:vAlign w:val="center"/>
          </w:tcPr>
          <w:p w14:paraId="6F212AFE" w14:textId="77777777" w:rsidR="002550DA" w:rsidRPr="00C33EE6" w:rsidRDefault="002550DA" w:rsidP="00280DEE">
            <w:r>
              <w:t>01/03/2023</w:t>
            </w:r>
          </w:p>
        </w:tc>
        <w:tc>
          <w:tcPr>
            <w:tcW w:w="1408" w:type="dxa"/>
            <w:vAlign w:val="center"/>
          </w:tcPr>
          <w:p w14:paraId="667B4164" w14:textId="77777777" w:rsidR="002550DA" w:rsidRPr="00C33EE6" w:rsidRDefault="002550DA" w:rsidP="00280DEE">
            <w:r>
              <w:t>S100WG</w:t>
            </w:r>
          </w:p>
        </w:tc>
        <w:tc>
          <w:tcPr>
            <w:tcW w:w="3880" w:type="dxa"/>
            <w:vAlign w:val="center"/>
          </w:tcPr>
          <w:p w14:paraId="2188818E" w14:textId="77777777" w:rsidR="002550DA" w:rsidRPr="00C33EE6" w:rsidRDefault="002550DA" w:rsidP="00280DEE">
            <w:r>
              <w:t>Initial Draft</w:t>
            </w:r>
          </w:p>
        </w:tc>
      </w:tr>
      <w:tr w:rsidR="00374D67" w:rsidRPr="00C33EE6" w14:paraId="119576D8" w14:textId="77777777" w:rsidTr="00280DEE">
        <w:trPr>
          <w:cantSplit/>
          <w:trHeight w:val="360"/>
          <w:jc w:val="center"/>
        </w:trPr>
        <w:tc>
          <w:tcPr>
            <w:tcW w:w="1800" w:type="dxa"/>
            <w:vAlign w:val="center"/>
          </w:tcPr>
          <w:p w14:paraId="2011A0F3" w14:textId="042CD691" w:rsidR="00374D67" w:rsidRDefault="00374D67" w:rsidP="00280DEE">
            <w:r>
              <w:t>1.1.0</w:t>
            </w:r>
          </w:p>
        </w:tc>
        <w:tc>
          <w:tcPr>
            <w:tcW w:w="1669" w:type="dxa"/>
            <w:vAlign w:val="center"/>
          </w:tcPr>
          <w:p w14:paraId="5F585AC0" w14:textId="2762EB32" w:rsidR="00374D67" w:rsidRDefault="00B35B6E" w:rsidP="00280DEE">
            <w:r>
              <w:t>31</w:t>
            </w:r>
            <w:r w:rsidR="00374D67">
              <w:t>/0</w:t>
            </w:r>
            <w:r>
              <w:t>3</w:t>
            </w:r>
            <w:r w:rsidR="00374D67">
              <w:t>/2023</w:t>
            </w:r>
          </w:p>
        </w:tc>
        <w:tc>
          <w:tcPr>
            <w:tcW w:w="1408" w:type="dxa"/>
            <w:vAlign w:val="center"/>
          </w:tcPr>
          <w:p w14:paraId="5B9E54BC" w14:textId="61A2DC6D" w:rsidR="00374D67" w:rsidRDefault="00374D67" w:rsidP="00280DEE">
            <w:r>
              <w:t>S100WGTSM9</w:t>
            </w:r>
          </w:p>
        </w:tc>
        <w:tc>
          <w:tcPr>
            <w:tcW w:w="3880" w:type="dxa"/>
            <w:vAlign w:val="center"/>
          </w:tcPr>
          <w:p w14:paraId="64259A18" w14:textId="3CFB88F3" w:rsidR="00374D67" w:rsidRDefault="00B35B6E" w:rsidP="00280DEE">
            <w:r>
              <w:t xml:space="preserve">Updated following </w:t>
            </w:r>
            <w:r w:rsidR="00374D67">
              <w:t>feedback from TSM9 meeting</w:t>
            </w:r>
          </w:p>
        </w:tc>
      </w:tr>
      <w:tr w:rsidR="001E1DB4" w:rsidRPr="00C33EE6" w14:paraId="009E593D" w14:textId="77777777" w:rsidTr="00280DEE">
        <w:trPr>
          <w:cantSplit/>
          <w:trHeight w:val="360"/>
          <w:jc w:val="center"/>
        </w:trPr>
        <w:tc>
          <w:tcPr>
            <w:tcW w:w="1800" w:type="dxa"/>
            <w:vAlign w:val="center"/>
          </w:tcPr>
          <w:p w14:paraId="4840780C" w14:textId="1C123E07" w:rsidR="001E1DB4" w:rsidRDefault="001E1DB4" w:rsidP="00280DEE">
            <w:r>
              <w:t>1.2.0</w:t>
            </w:r>
          </w:p>
        </w:tc>
        <w:tc>
          <w:tcPr>
            <w:tcW w:w="1669" w:type="dxa"/>
            <w:vAlign w:val="center"/>
          </w:tcPr>
          <w:p w14:paraId="6C4A37C1" w14:textId="4F8C9927" w:rsidR="001E1DB4" w:rsidRDefault="001E1DB4" w:rsidP="00280DEE">
            <w:r>
              <w:t>31/12/2023</w:t>
            </w:r>
          </w:p>
        </w:tc>
        <w:tc>
          <w:tcPr>
            <w:tcW w:w="1408" w:type="dxa"/>
            <w:vAlign w:val="center"/>
          </w:tcPr>
          <w:p w14:paraId="7649C751" w14:textId="66A0A715" w:rsidR="001E1DB4" w:rsidRDefault="001E1DB4" w:rsidP="00280DEE">
            <w:r>
              <w:t>J Pritchard</w:t>
            </w:r>
          </w:p>
        </w:tc>
        <w:tc>
          <w:tcPr>
            <w:tcW w:w="3880" w:type="dxa"/>
            <w:vAlign w:val="center"/>
          </w:tcPr>
          <w:p w14:paraId="07707753" w14:textId="533CDD34" w:rsidR="001E1DB4" w:rsidRDefault="001E1DB4" w:rsidP="00280DEE">
            <w:r>
              <w:t>Updated following new datasets and S-100WG meetings.</w:t>
            </w:r>
          </w:p>
        </w:tc>
      </w:tr>
      <w:tr w:rsidR="00E85CA9" w:rsidRPr="00C33EE6" w14:paraId="1D785C4F" w14:textId="77777777" w:rsidTr="00280DEE">
        <w:trPr>
          <w:cantSplit/>
          <w:trHeight w:val="360"/>
          <w:jc w:val="center"/>
        </w:trPr>
        <w:tc>
          <w:tcPr>
            <w:tcW w:w="1800" w:type="dxa"/>
            <w:vAlign w:val="center"/>
          </w:tcPr>
          <w:p w14:paraId="59B60A78" w14:textId="19F49659" w:rsidR="00E85CA9" w:rsidRDefault="00E85CA9" w:rsidP="00280DEE">
            <w:r>
              <w:t>1.3.0</w:t>
            </w:r>
          </w:p>
        </w:tc>
        <w:tc>
          <w:tcPr>
            <w:tcW w:w="1669" w:type="dxa"/>
            <w:vAlign w:val="center"/>
          </w:tcPr>
          <w:p w14:paraId="37BC964E" w14:textId="3BB2B689" w:rsidR="00E85CA9" w:rsidRDefault="00E85CA9" w:rsidP="00280DEE">
            <w:r>
              <w:t>14/06/2024</w:t>
            </w:r>
          </w:p>
        </w:tc>
        <w:tc>
          <w:tcPr>
            <w:tcW w:w="1408" w:type="dxa"/>
            <w:vAlign w:val="center"/>
          </w:tcPr>
          <w:p w14:paraId="58DEF9B6" w14:textId="74404B1D" w:rsidR="00E85CA9" w:rsidRDefault="00E85CA9" w:rsidP="00280DEE">
            <w:r>
              <w:t>J Pritchard</w:t>
            </w:r>
          </w:p>
        </w:tc>
        <w:tc>
          <w:tcPr>
            <w:tcW w:w="3880" w:type="dxa"/>
            <w:vAlign w:val="center"/>
          </w:tcPr>
          <w:p w14:paraId="7D1EB0FA" w14:textId="110355E8" w:rsidR="00E85CA9" w:rsidRDefault="00E85CA9" w:rsidP="00280DEE">
            <w:r>
              <w:t>Updated with v1.2.0 dataset content, and new form.</w:t>
            </w:r>
          </w:p>
        </w:tc>
      </w:tr>
      <w:tr w:rsidR="000379F6" w:rsidRPr="00C33EE6" w14:paraId="6615ACD8" w14:textId="77777777" w:rsidTr="00280DEE">
        <w:trPr>
          <w:cantSplit/>
          <w:trHeight w:val="360"/>
          <w:jc w:val="center"/>
        </w:trPr>
        <w:tc>
          <w:tcPr>
            <w:tcW w:w="1800" w:type="dxa"/>
            <w:vAlign w:val="center"/>
          </w:tcPr>
          <w:p w14:paraId="20D5B24A" w14:textId="046B691C" w:rsidR="000379F6" w:rsidRDefault="000379F6" w:rsidP="00280DEE">
            <w:r>
              <w:t>1.4.0</w:t>
            </w:r>
          </w:p>
        </w:tc>
        <w:tc>
          <w:tcPr>
            <w:tcW w:w="1669" w:type="dxa"/>
            <w:vAlign w:val="center"/>
          </w:tcPr>
          <w:p w14:paraId="41259627" w14:textId="36441E2F" w:rsidR="000379F6" w:rsidRDefault="000379F6" w:rsidP="00280DEE">
            <w:r>
              <w:t>04/10/2024</w:t>
            </w:r>
          </w:p>
        </w:tc>
        <w:tc>
          <w:tcPr>
            <w:tcW w:w="1408" w:type="dxa"/>
            <w:vAlign w:val="center"/>
          </w:tcPr>
          <w:p w14:paraId="59FE24C4" w14:textId="7EDBBF06" w:rsidR="000379F6" w:rsidRDefault="000379F6" w:rsidP="00280DEE">
            <w:r>
              <w:t>J Pritchard</w:t>
            </w:r>
          </w:p>
        </w:tc>
        <w:tc>
          <w:tcPr>
            <w:tcW w:w="3880" w:type="dxa"/>
            <w:vAlign w:val="center"/>
          </w:tcPr>
          <w:p w14:paraId="05D561CD" w14:textId="15B02811" w:rsidR="000379F6" w:rsidRDefault="000379F6" w:rsidP="00280DEE">
            <w:r>
              <w:t xml:space="preserve">Updates following </w:t>
            </w:r>
            <w:r w:rsidR="005E5735">
              <w:t>S-98</w:t>
            </w:r>
            <w:r>
              <w:t xml:space="preserve"> review and implementation of new settings form.</w:t>
            </w:r>
          </w:p>
        </w:tc>
      </w:tr>
      <w:tr w:rsidR="00173615" w:rsidRPr="00C33EE6" w14:paraId="4125C64F" w14:textId="77777777" w:rsidTr="00280DEE">
        <w:trPr>
          <w:cantSplit/>
          <w:trHeight w:val="360"/>
          <w:jc w:val="center"/>
        </w:trPr>
        <w:tc>
          <w:tcPr>
            <w:tcW w:w="1800" w:type="dxa"/>
            <w:vAlign w:val="center"/>
          </w:tcPr>
          <w:p w14:paraId="59172D3E" w14:textId="7DFDC041" w:rsidR="00173615" w:rsidRDefault="00173615" w:rsidP="00280DEE">
            <w:r>
              <w:t>1.9.0</w:t>
            </w:r>
          </w:p>
        </w:tc>
        <w:tc>
          <w:tcPr>
            <w:tcW w:w="1669" w:type="dxa"/>
            <w:vAlign w:val="center"/>
          </w:tcPr>
          <w:p w14:paraId="692F9AE2" w14:textId="7F8B7C4F" w:rsidR="00173615" w:rsidRDefault="00173615" w:rsidP="00280DEE">
            <w:r>
              <w:t>31/01/2025</w:t>
            </w:r>
          </w:p>
        </w:tc>
        <w:tc>
          <w:tcPr>
            <w:tcW w:w="1408" w:type="dxa"/>
            <w:vAlign w:val="center"/>
          </w:tcPr>
          <w:p w14:paraId="6255B780" w14:textId="657A496D" w:rsidR="00173615" w:rsidRDefault="00173615" w:rsidP="00280DEE">
            <w:r>
              <w:t>J Pritchard</w:t>
            </w:r>
          </w:p>
        </w:tc>
        <w:tc>
          <w:tcPr>
            <w:tcW w:w="3880" w:type="dxa"/>
            <w:vAlign w:val="center"/>
          </w:tcPr>
          <w:p w14:paraId="0D6D9CD1" w14:textId="62385C7D" w:rsidR="00173615" w:rsidRDefault="00173615" w:rsidP="00280DEE">
            <w:r>
              <w:t>Updates following latest S-98 revision and reorganisation. Version for HSSC submission and finalisation with test dataset construction.</w:t>
            </w:r>
          </w:p>
        </w:tc>
      </w:tr>
    </w:tbl>
    <w:p w14:paraId="5FE223A4" w14:textId="77777777" w:rsidR="002550DA" w:rsidRDefault="002550DA" w:rsidP="002550DA"/>
    <w:p w14:paraId="017E3A60" w14:textId="77777777" w:rsidR="002550DA" w:rsidRDefault="002550DA" w:rsidP="002550DA">
      <w:pPr>
        <w:pStyle w:val="Heading2"/>
      </w:pPr>
      <w:bookmarkStart w:id="2" w:name="_Toc189647755"/>
      <w:r>
        <w:t>Introduction</w:t>
      </w:r>
      <w:bookmarkEnd w:id="2"/>
    </w:p>
    <w:p w14:paraId="629228A6" w14:textId="77777777" w:rsidR="002550DA" w:rsidRPr="00EB5479" w:rsidRDefault="002550DA" w:rsidP="002550DA">
      <w:r w:rsidRPr="00EB5479">
        <w:t xml:space="preserve">The International Hydrographic Organization (IHO) Test Data Sets (TDS) for Electronic Chart and Display Information System (ECDIS) have been produced to fulfil the requirement for a data set necessary to accomplish all ECDIS testing requirements as outlined in the IEC 61174 standard. The TDS has been published as IHO Publication Number </w:t>
      </w:r>
      <w:r>
        <w:t>1</w:t>
      </w:r>
      <w:r w:rsidRPr="00EB5479">
        <w:t>64 and consists of numerous data sets required for testing as well as this guide, the TDS Instruction Manual (TIM). The TIM provides supporting documentation about the organization, understanding, and use of the ENC TDS and is intended to be used along with the data sets included in the TDS. It aims to provide appropriate comments about each test including the information about the most suitable data elements, their location and the expected test results.</w:t>
      </w:r>
    </w:p>
    <w:p w14:paraId="1C2E55DB" w14:textId="77777777" w:rsidR="002550DA" w:rsidRDefault="002550DA" w:rsidP="002550DA">
      <w:pPr>
        <w:pStyle w:val="Heading2"/>
      </w:pPr>
      <w:bookmarkStart w:id="3" w:name="_Toc189647756"/>
      <w:r w:rsidRPr="00EB5479">
        <w:t>Acknowledgements</w:t>
      </w:r>
      <w:bookmarkEnd w:id="3"/>
    </w:p>
    <w:p w14:paraId="38A06091" w14:textId="1FF52DE9" w:rsidR="002550DA" w:rsidRPr="00A3324B" w:rsidRDefault="002550DA" w:rsidP="002550DA">
      <w:r>
        <w:t>Edition 1.</w:t>
      </w:r>
      <w:r w:rsidR="005E5735">
        <w:t>9</w:t>
      </w:r>
      <w:r>
        <w:t>.0 and its subsequent clarifications has been produced with assistance from many expert contributors and</w:t>
      </w:r>
      <w:r w:rsidRPr="00406826">
        <w:t xml:space="preserve"> </w:t>
      </w:r>
      <w:r>
        <w:t>m</w:t>
      </w:r>
      <w:r w:rsidRPr="00406826">
        <w:t>ember</w:t>
      </w:r>
      <w:r>
        <w:t>s</w:t>
      </w:r>
      <w:r w:rsidRPr="00406826">
        <w:t xml:space="preserve"> of </w:t>
      </w:r>
      <w:r>
        <w:t xml:space="preserve">the IHO S-100 WG, the </w:t>
      </w:r>
      <w:r w:rsidRPr="00EF287F">
        <w:t xml:space="preserve">ENC </w:t>
      </w:r>
      <w:r>
        <w:t>W</w:t>
      </w:r>
      <w:r w:rsidRPr="00EF287F">
        <w:t>orking Group</w:t>
      </w:r>
      <w:r w:rsidRPr="00406826">
        <w:t xml:space="preserve"> </w:t>
      </w:r>
      <w:r>
        <w:t>(</w:t>
      </w:r>
      <w:r w:rsidRPr="00406826">
        <w:t>ENCWG</w:t>
      </w:r>
      <w:r>
        <w:t xml:space="preserve">), </w:t>
      </w:r>
      <w:r w:rsidR="00BF7BC9">
        <w:t xml:space="preserve">testbed developers, early S-100 OEM adopters, </w:t>
      </w:r>
      <w:r>
        <w:t xml:space="preserve">and associated expert contributors; their input during the drafting and revision process has been invaluable.  </w:t>
      </w:r>
    </w:p>
    <w:p w14:paraId="7BA56261" w14:textId="77777777" w:rsidR="002550DA" w:rsidRPr="00EB5479" w:rsidRDefault="002550DA" w:rsidP="002550DA">
      <w:pPr>
        <w:pStyle w:val="Heading2"/>
      </w:pPr>
      <w:bookmarkStart w:id="4" w:name="_Toc189647757"/>
      <w:r w:rsidRPr="00EB5479">
        <w:t>Acronyms and Terms</w:t>
      </w:r>
      <w:bookmarkEnd w:id="4"/>
    </w:p>
    <w:p w14:paraId="12BC1CED" w14:textId="77777777" w:rsidR="002550DA" w:rsidRDefault="002550DA" w:rsidP="002550DA">
      <w:r>
        <w:t>This publication makes extensive use of terms and acronyms described in the IHO S-32 Standard. Additionally, the following acronyms are frequently used:</w:t>
      </w:r>
    </w:p>
    <w:p w14:paraId="55AE62F9" w14:textId="77777777" w:rsidR="002550DA" w:rsidRDefault="002550DA" w:rsidP="002550DA"/>
    <w:p w14:paraId="1E17D11C" w14:textId="77777777" w:rsidR="002550DA" w:rsidRDefault="002550DA" w:rsidP="002550DA">
      <w:r>
        <w:t>TDS – Test Data Sets</w:t>
      </w:r>
    </w:p>
    <w:p w14:paraId="12BDF32B" w14:textId="77777777" w:rsidR="002550DA" w:rsidRDefault="002550DA" w:rsidP="002550DA">
      <w:r>
        <w:t>TIM - TDS Instruction Manual</w:t>
      </w:r>
    </w:p>
    <w:p w14:paraId="1C2683DA" w14:textId="77777777" w:rsidR="002550DA" w:rsidRDefault="002550DA" w:rsidP="002550DA">
      <w:r>
        <w:t>EUT – Equipment Under Test</w:t>
      </w:r>
    </w:p>
    <w:p w14:paraId="0C9D03C3" w14:textId="77777777" w:rsidR="002550DA" w:rsidRDefault="002550DA" w:rsidP="002550DA">
      <w:pPr>
        <w:pStyle w:val="Heading2"/>
      </w:pPr>
      <w:bookmarkStart w:id="5" w:name="_Toc189647758"/>
      <w:r>
        <w:t>References</w:t>
      </w:r>
      <w:bookmarkEnd w:id="5"/>
    </w:p>
    <w:p w14:paraId="7EA600D7" w14:textId="77777777" w:rsidR="002550DA" w:rsidRDefault="002550DA" w:rsidP="002550DA">
      <w:r>
        <w:t>This publication provides tests based on the requirements documented in IHO standards. References to the source for a specific test are provided within this document. As specified in the IEC 61174 standard the tests provided are used to ensure conformance to the ECDIS requirements laid out in the IMO performance standard for ECDIS.</w:t>
      </w:r>
    </w:p>
    <w:p w14:paraId="417B305E" w14:textId="77777777" w:rsidR="002550DA" w:rsidRDefault="002550DA" w:rsidP="002550DA"/>
    <w:p w14:paraId="2DFB4E28" w14:textId="77777777" w:rsidR="002550DA" w:rsidRPr="00173615" w:rsidRDefault="002550DA" w:rsidP="002550DA">
      <w:pPr>
        <w:rPr>
          <w:b/>
          <w:bCs/>
        </w:rPr>
      </w:pPr>
      <w:r w:rsidRPr="00173615">
        <w:rPr>
          <w:b/>
          <w:bCs/>
        </w:rPr>
        <w:t>Normative References:</w:t>
      </w:r>
    </w:p>
    <w:p w14:paraId="7D65547A" w14:textId="437B604B" w:rsidR="00F973C5" w:rsidRPr="00237F07" w:rsidRDefault="00F973C5" w:rsidP="00F973C5">
      <w:pPr>
        <w:pStyle w:val="ListParagraph"/>
        <w:numPr>
          <w:ilvl w:val="0"/>
          <w:numId w:val="93"/>
        </w:numPr>
        <w:spacing w:after="120" w:line="240" w:lineRule="auto"/>
        <w:rPr>
          <w:lang w:eastAsia="en-GB"/>
        </w:rPr>
      </w:pPr>
      <w:r w:rsidRPr="00237F07">
        <w:rPr>
          <w:lang w:eastAsia="en-GB"/>
        </w:rPr>
        <w:t>S-100</w:t>
      </w:r>
      <w:r w:rsidRPr="00237F07">
        <w:rPr>
          <w:lang w:eastAsia="en-GB"/>
        </w:rPr>
        <w:tab/>
      </w:r>
      <w:r>
        <w:rPr>
          <w:lang w:eastAsia="en-GB"/>
        </w:rPr>
        <w:tab/>
      </w:r>
      <w:r w:rsidRPr="00F973C5">
        <w:rPr>
          <w:i/>
          <w:lang w:eastAsia="en-GB"/>
        </w:rPr>
        <w:t>Universal Hydrographic Data Model</w:t>
      </w:r>
      <w:r w:rsidRPr="00237F07">
        <w:rPr>
          <w:lang w:eastAsia="en-GB"/>
        </w:rPr>
        <w:t>, IHO Publication S-100, Edition 5.2.0 ( 2024).</w:t>
      </w:r>
    </w:p>
    <w:p w14:paraId="224B2BFA" w14:textId="77777777" w:rsidR="00F973C5" w:rsidRPr="00F973C5" w:rsidRDefault="00F973C5" w:rsidP="00F973C5">
      <w:pPr>
        <w:pStyle w:val="ListParagraph"/>
        <w:numPr>
          <w:ilvl w:val="0"/>
          <w:numId w:val="93"/>
        </w:numPr>
        <w:rPr>
          <w:i/>
          <w:iCs/>
        </w:rPr>
      </w:pPr>
      <w:r>
        <w:t>S-98</w:t>
      </w:r>
      <w:r>
        <w:tab/>
      </w:r>
      <w:r>
        <w:tab/>
      </w:r>
      <w:r w:rsidRPr="00F973C5">
        <w:rPr>
          <w:i/>
          <w:iCs/>
        </w:rPr>
        <w:t xml:space="preserve">S-100 ECDIS and Interoperability Specification </w:t>
      </w:r>
    </w:p>
    <w:p w14:paraId="7D42CBA2" w14:textId="3962E72B" w:rsidR="00B43FC9" w:rsidRPr="00237F07" w:rsidRDefault="00B43FC9" w:rsidP="00F973C5">
      <w:pPr>
        <w:pStyle w:val="ListParagraph"/>
        <w:numPr>
          <w:ilvl w:val="0"/>
          <w:numId w:val="93"/>
        </w:numPr>
        <w:rPr>
          <w:lang w:eastAsia="en-GB"/>
        </w:rPr>
      </w:pPr>
      <w:ins w:id="6" w:author="jonathan pritchard" w:date="2025-01-14T15:33:00Z">
        <w:r w:rsidRPr="00425B5E">
          <w:rPr>
            <w:lang w:eastAsia="en-GB"/>
          </w:rPr>
          <w:t>IEC 63173-2</w:t>
        </w:r>
      </w:ins>
      <w:ins w:id="7" w:author="jonathan pritchard" w:date="2025-01-14T15:33:00Z" w16du:dateUtc="2025-01-14T15:33:00Z">
        <w:r>
          <w:rPr>
            <w:lang w:eastAsia="en-GB"/>
          </w:rPr>
          <w:tab/>
        </w:r>
      </w:ins>
      <w:ins w:id="8" w:author="jonathan pritchard" w:date="2025-01-14T15:33:00Z">
        <w:r w:rsidRPr="00F973C5">
          <w:rPr>
            <w:i/>
            <w:iCs/>
            <w:lang w:eastAsia="en-GB"/>
          </w:rPr>
          <w:t xml:space="preserve">Maritime navigation and radiocommunication equipment and systems - Data </w:t>
        </w:r>
        <w:r w:rsidRPr="00F973C5">
          <w:rPr>
            <w:i/>
            <w:iCs/>
            <w:lang w:eastAsia="en-GB"/>
          </w:rPr>
          <w:lastRenderedPageBreak/>
          <w:t>interfaces - Part 2: Secure communication between ship and shore (SECOM)</w:t>
        </w:r>
      </w:ins>
    </w:p>
    <w:p w14:paraId="7F871BCF" w14:textId="77777777" w:rsidR="00B43FC9" w:rsidRDefault="00B43FC9" w:rsidP="002550DA"/>
    <w:p w14:paraId="6D1B5C75" w14:textId="17E9087C" w:rsidR="002550DA" w:rsidRDefault="002550DA" w:rsidP="002550DA"/>
    <w:p w14:paraId="61F73790" w14:textId="3046F652" w:rsidR="00A405B0" w:rsidRDefault="00A405B0" w:rsidP="00A405B0">
      <w:pPr>
        <w:pStyle w:val="Heading2"/>
      </w:pPr>
      <w:bookmarkStart w:id="9" w:name="_Toc189647759"/>
      <w:r>
        <w:t>Preface to Edition 1.</w:t>
      </w:r>
      <w:r w:rsidR="00CE1F05">
        <w:t>9</w:t>
      </w:r>
      <w:r>
        <w:t>.0</w:t>
      </w:r>
      <w:bookmarkEnd w:id="9"/>
    </w:p>
    <w:p w14:paraId="00ABD33F" w14:textId="77777777" w:rsidR="00CE1F05" w:rsidRDefault="00A405B0" w:rsidP="00A405B0">
      <w:r>
        <w:t>IHO S-164 is dependent for some of its content on the existence of comprehensive test datasets (which it documents) and systems which have implemented correctly the requirements of IHO S-100 (and allied) standards. As the initial version of S-164 few, if any, S-100 systems, with Du</w:t>
      </w:r>
      <w:r w:rsidR="000379F6">
        <w:t>a</w:t>
      </w:r>
      <w:r>
        <w:t>l Fuel mode enabled are in existence and many of the datasets are still under development. Therefore, many of the tests documented do not contain reference screenshots</w:t>
      </w:r>
      <w:r w:rsidR="00D409B3">
        <w:t xml:space="preserve"> </w:t>
      </w:r>
      <w:r w:rsidR="00357E05">
        <w:t xml:space="preserve">from S-100 implementations </w:t>
      </w:r>
      <w:r w:rsidR="00D409B3">
        <w:t>– where this is the case screenshots have been noted with “</w:t>
      </w:r>
      <w:r w:rsidR="00D409B3">
        <w:rPr>
          <w:b/>
          <w:bCs/>
        </w:rPr>
        <w:t>[TBD]</w:t>
      </w:r>
      <w:r w:rsidR="00D409B3">
        <w:t>” (</w:t>
      </w:r>
      <w:r w:rsidR="00357E05">
        <w:t>“t</w:t>
      </w:r>
      <w:r w:rsidR="00D409B3">
        <w:t>o be determined</w:t>
      </w:r>
      <w:r w:rsidR="00357E05">
        <w:t>”</w:t>
      </w:r>
      <w:r w:rsidR="00D409B3">
        <w:t>)</w:t>
      </w:r>
      <w:r>
        <w:t xml:space="preserve">. </w:t>
      </w:r>
    </w:p>
    <w:p w14:paraId="09F1232D" w14:textId="77777777" w:rsidR="00CE1F05" w:rsidRDefault="00CE1F05" w:rsidP="00A405B0"/>
    <w:p w14:paraId="3F1D4D7D" w14:textId="5AD3C9CA" w:rsidR="00A405B0" w:rsidRDefault="00A405B0" w:rsidP="00A405B0">
      <w:pPr>
        <w:rPr>
          <w:ins w:id="10" w:author="jonathan pritchard" w:date="2024-10-04T14:55:00Z" w16du:dateUtc="2024-10-04T13:55:00Z"/>
        </w:rPr>
      </w:pPr>
      <w:r>
        <w:t xml:space="preserve">As version 2.0.0 is </w:t>
      </w:r>
      <w:r w:rsidR="00357E05">
        <w:t>developed</w:t>
      </w:r>
      <w:r>
        <w:t xml:space="preserve">, and implementation of S-100 matures these gaps will be filled in this </w:t>
      </w:r>
      <w:r w:rsidR="000D7516">
        <w:t>manual</w:t>
      </w:r>
      <w:r>
        <w:t xml:space="preserve">. </w:t>
      </w:r>
      <w:r w:rsidR="004E3EAF">
        <w:t xml:space="preserve">Until version 2.0.0 of this standard is created </w:t>
      </w:r>
      <w:r w:rsidR="004E3EAF" w:rsidRPr="00357E05">
        <w:rPr>
          <w:u w:val="single"/>
        </w:rPr>
        <w:t>all</w:t>
      </w:r>
      <w:r w:rsidR="004E3EAF">
        <w:t xml:space="preserve"> screenshots should </w:t>
      </w:r>
      <w:r w:rsidR="00357E05">
        <w:t xml:space="preserve">therefore </w:t>
      </w:r>
      <w:r w:rsidR="004E3EAF">
        <w:t>be seen as indicative.</w:t>
      </w:r>
    </w:p>
    <w:p w14:paraId="5C3EC091" w14:textId="77777777" w:rsidR="00CA3FA5" w:rsidRDefault="00CA3FA5" w:rsidP="00A405B0">
      <w:pPr>
        <w:rPr>
          <w:ins w:id="11" w:author="jonathan pritchard" w:date="2024-10-04T14:55:00Z" w16du:dateUtc="2024-10-04T13:55:00Z"/>
        </w:rPr>
      </w:pPr>
    </w:p>
    <w:p w14:paraId="6FEAD5D1" w14:textId="4DCCED97" w:rsidR="00CA3FA5" w:rsidRDefault="00CA3FA5" w:rsidP="00A405B0">
      <w:pPr>
        <w:rPr>
          <w:ins w:id="12" w:author="jonathan pritchard" w:date="2024-10-04T14:56:00Z" w16du:dateUtc="2024-10-04T13:56:00Z"/>
        </w:rPr>
      </w:pPr>
      <w:ins w:id="13" w:author="jonathan pritchard" w:date="2024-10-04T14:55:00Z" w16du:dateUtc="2024-10-04T13:55:00Z">
        <w:r>
          <w:t>New tests which are introduce</w:t>
        </w:r>
      </w:ins>
      <w:ins w:id="14" w:author="jonathan pritchard" w:date="2024-10-04T14:56:00Z" w16du:dateUtc="2024-10-04T13:56:00Z">
        <w:r>
          <w:t>d in this version to complement updates to component standards (e.g. S-101 or S-98) are shown using the following notation:</w:t>
        </w:r>
      </w:ins>
    </w:p>
    <w:p w14:paraId="07FFA9D2" w14:textId="77777777" w:rsidR="00CA3FA5" w:rsidRDefault="00CA3FA5" w:rsidP="00A405B0">
      <w:pPr>
        <w:rPr>
          <w:ins w:id="15" w:author="jonathan pritchard" w:date="2024-10-04T14:56:00Z" w16du:dateUtc="2024-10-04T13:56:00Z"/>
        </w:rPr>
      </w:pPr>
    </w:p>
    <w:p w14:paraId="133084D2" w14:textId="52DF5335" w:rsidR="00CA3FA5" w:rsidRDefault="00CA3FA5">
      <w:pPr>
        <w:jc w:val="center"/>
        <w:pPrChange w:id="16" w:author="jonathan pritchard" w:date="2024-10-04T14:56:00Z" w16du:dateUtc="2024-10-04T13:56:00Z">
          <w:pPr/>
        </w:pPrChange>
      </w:pPr>
      <w:ins w:id="17" w:author="jonathan pritchard" w:date="2024-10-04T14:56:00Z" w16du:dateUtc="2024-10-04T13:56:00Z">
        <w:r w:rsidRPr="00CA3FA5">
          <w:rPr>
            <w:noProof/>
          </w:rPr>
          <w:drawing>
            <wp:inline distT="0" distB="0" distL="0" distR="0" wp14:anchorId="76B7318F" wp14:editId="3D7E4CB8">
              <wp:extent cx="5451764" cy="1078845"/>
              <wp:effectExtent l="0" t="0" r="0" b="0"/>
              <wp:docPr id="8092561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68712" cy="1082199"/>
                      </a:xfrm>
                      <a:prstGeom prst="rect">
                        <a:avLst/>
                      </a:prstGeom>
                      <a:noFill/>
                      <a:ln>
                        <a:noFill/>
                      </a:ln>
                    </pic:spPr>
                  </pic:pic>
                </a:graphicData>
              </a:graphic>
            </wp:inline>
          </w:drawing>
        </w:r>
      </w:ins>
    </w:p>
    <w:p w14:paraId="00755682" w14:textId="77777777" w:rsidR="00E86D49" w:rsidRDefault="00E86D49" w:rsidP="00A405B0"/>
    <w:p w14:paraId="31134705" w14:textId="4815CF21" w:rsidR="00E86D49" w:rsidRDefault="00E86D49" w:rsidP="00A405B0">
      <w:r>
        <w:t xml:space="preserve">This version of the manual accompanies </w:t>
      </w:r>
      <w:r w:rsidR="00BF7BC9">
        <w:t xml:space="preserve">some of the required </w:t>
      </w:r>
      <w:r>
        <w:t xml:space="preserve">exchange sets that have been created for initial testing. Not all exchange sets are complete yet. Where exchange sets are available, the tests which use them have had the text updated to reflect the content. Conversely, if an exchange set is missing, then the </w:t>
      </w:r>
      <w:r w:rsidR="005E5735">
        <w:t xml:space="preserve">full text of the </w:t>
      </w:r>
      <w:r>
        <w:t xml:space="preserve">test has not </w:t>
      </w:r>
      <w:r w:rsidR="005E5735">
        <w:t xml:space="preserve">yet </w:t>
      </w:r>
      <w:r>
        <w:t>been updated.</w:t>
      </w:r>
    </w:p>
    <w:p w14:paraId="1CBE2A78" w14:textId="77777777" w:rsidR="00D409B3" w:rsidRDefault="00D409B3" w:rsidP="00A405B0"/>
    <w:p w14:paraId="1F624475" w14:textId="6E3CAE63" w:rsidR="00A405B0" w:rsidRDefault="00DC381F" w:rsidP="002550DA">
      <w:r>
        <w:t>Additionally, references to both IEC61174 and IHO S-98 should be viewed as indicative as both standards are in the process of revision at the time of publication of S-164 v1.</w:t>
      </w:r>
      <w:r w:rsidR="00173615">
        <w:t>9</w:t>
      </w:r>
      <w:r>
        <w:t>.0</w:t>
      </w:r>
    </w:p>
    <w:p w14:paraId="30639F3E" w14:textId="312DD898" w:rsidR="00D409B3" w:rsidRDefault="00D409B3" w:rsidP="002550DA"/>
    <w:p w14:paraId="46DBFF25" w14:textId="77777777" w:rsidR="005E5735" w:rsidRDefault="003556D7" w:rsidP="002550DA">
      <w:r>
        <w:t>As portrayal and feature catalogue contents are updated for the relevant product specifications screenshots will be updated with the latest portrayal images and, if necessary, tests for complex portrayal will be enhanced.</w:t>
      </w:r>
      <w:r w:rsidR="005E5735">
        <w:t xml:space="preserve"> </w:t>
      </w:r>
    </w:p>
    <w:p w14:paraId="494D145F" w14:textId="77777777" w:rsidR="00CE1F05" w:rsidRDefault="00CE1F05" w:rsidP="002550DA"/>
    <w:p w14:paraId="5B360F18" w14:textId="086AFA0B" w:rsidR="00CE1F05" w:rsidRPr="00CE1F05" w:rsidRDefault="00CE1F05" w:rsidP="002550DA">
      <w:r>
        <w:t xml:space="preserve">Where specific outcomes are required, but no implementations are currently available, the manual uses </w:t>
      </w:r>
      <w:r>
        <w:rPr>
          <w:b/>
          <w:bCs/>
        </w:rPr>
        <w:t>bold text</w:t>
      </w:r>
      <w:r>
        <w:t xml:space="preserve"> in the “results” tables to specify what is required by the test. </w:t>
      </w:r>
    </w:p>
    <w:p w14:paraId="7D4C2699" w14:textId="77777777" w:rsidR="005E5735" w:rsidRDefault="005E5735" w:rsidP="002550DA"/>
    <w:p w14:paraId="46DB0B45" w14:textId="4DFEF94A" w:rsidR="003556D7" w:rsidRPr="00C33EE6" w:rsidRDefault="005E5735" w:rsidP="002550DA">
      <w:r>
        <w:t>With the advent of updated feature and portrayal catalogues, and the finalisation of the ECDIS performance standard for ECDIS, it is finally possible to state the complete “scope” of IHO S-164. The complete text of many of the newly introduced tests introduced in this edition will be finalised as the test datasets are completed, and as implementations of ECDIS make available the complex functionality contained in the S-100 standards.</w:t>
      </w:r>
    </w:p>
    <w:p w14:paraId="4DB6F6CE" w14:textId="77777777" w:rsidR="002550DA" w:rsidRPr="00C33EE6" w:rsidRDefault="002550DA" w:rsidP="002550DA">
      <w:pPr>
        <w:pStyle w:val="Heading2"/>
        <w:keepNext w:val="0"/>
      </w:pPr>
      <w:bookmarkStart w:id="18" w:name="_Toc189647760"/>
      <w:r w:rsidRPr="00EB5479">
        <w:t>Key Documents Organizations and Relationships</w:t>
      </w:r>
      <w:bookmarkEnd w:id="18"/>
    </w:p>
    <w:p w14:paraId="7F2711E0" w14:textId="3FB08B5B" w:rsidR="002550DA" w:rsidRDefault="002550DA" w:rsidP="002550DA">
      <w:r>
        <w:t>The development and application of the TDS involves several organizations and related specifications (see Figure 1). The TDS was produced by the IHO to allow for the complete testing of ECDIS equipment (hardware and software</w:t>
      </w:r>
      <w:r w:rsidR="009E6E1A">
        <w:t>) in respect of</w:t>
      </w:r>
      <w:r>
        <w:t xml:space="preserve"> the ECDIS Performance Standard. The ECDIS Performance Standard is specified by the International Maritime Organization (IMO) in </w:t>
      </w:r>
      <w:r w:rsidR="009F7DAC" w:rsidRPr="00B77A92">
        <w:rPr>
          <w:rFonts w:cs="Arial"/>
        </w:rPr>
        <w:t>MSC.530(106</w:t>
      </w:r>
      <w:r w:rsidRPr="000379F6">
        <w:rPr>
          <w:highlight w:val="yellow"/>
        </w:rPr>
        <w:t>)</w:t>
      </w:r>
      <w:r>
        <w:t>, and methods for testing this standard are the responsibility of the International Electrotechnical Commission (IEC) which publishes these requirements in document IEC 61174.</w:t>
      </w:r>
    </w:p>
    <w:p w14:paraId="18E5C4CD" w14:textId="77777777" w:rsidR="002550DA" w:rsidRDefault="002550DA" w:rsidP="002550DA"/>
    <w:p w14:paraId="41BB9ADA" w14:textId="77777777" w:rsidR="002550DA" w:rsidRDefault="002550DA" w:rsidP="002550DA">
      <w:r>
        <w:t xml:space="preserve">All standards are subject to revision. Therefore, users of these standards must use the most recent editions </w:t>
      </w:r>
      <w:r>
        <w:lastRenderedPageBreak/>
        <w:t>of the standards indicated below. Members of IEC and ISO maintain registers of currently valid international standards.</w:t>
      </w:r>
    </w:p>
    <w:p w14:paraId="553087BE" w14:textId="77777777" w:rsidR="002550DA" w:rsidRDefault="002550DA" w:rsidP="002550DA"/>
    <w:p w14:paraId="41D4691A" w14:textId="77777777" w:rsidR="002550DA" w:rsidRDefault="002550DA" w:rsidP="002550DA">
      <w:pPr>
        <w:jc w:val="center"/>
      </w:pPr>
      <w:r>
        <w:rPr>
          <w:noProof/>
          <w:lang w:eastAsia="en-GB"/>
        </w:rPr>
        <w:drawing>
          <wp:inline distT="0" distB="0" distL="0" distR="0" wp14:anchorId="23CD5A00" wp14:editId="18026601">
            <wp:extent cx="4584789" cy="4640091"/>
            <wp:effectExtent l="0" t="0" r="6350" b="8255"/>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86150" cy="4641468"/>
                    </a:xfrm>
                    <a:prstGeom prst="rect">
                      <a:avLst/>
                    </a:prstGeom>
                    <a:noFill/>
                  </pic:spPr>
                </pic:pic>
              </a:graphicData>
            </a:graphic>
          </wp:inline>
        </w:drawing>
      </w:r>
    </w:p>
    <w:p w14:paraId="0CD0E590" w14:textId="77777777" w:rsidR="002550DA" w:rsidRPr="00ED668D" w:rsidRDefault="002550DA" w:rsidP="002550DA">
      <w:pPr>
        <w:jc w:val="center"/>
        <w:rPr>
          <w:sz w:val="18"/>
          <w:szCs w:val="18"/>
        </w:rPr>
      </w:pPr>
      <w:r w:rsidRPr="00ED668D">
        <w:rPr>
          <w:sz w:val="18"/>
          <w:szCs w:val="18"/>
        </w:rPr>
        <w:t>Figure 1 – The TDS and its relationship to other standards</w:t>
      </w:r>
    </w:p>
    <w:p w14:paraId="450373FE" w14:textId="77777777" w:rsidR="002550DA" w:rsidRDefault="002550DA" w:rsidP="002550DA"/>
    <w:p w14:paraId="3085B755" w14:textId="3078A204" w:rsidR="002550DA" w:rsidRDefault="002550DA" w:rsidP="002550DA">
      <w:r w:rsidRPr="00AE1DDC">
        <w:t>The S-</w:t>
      </w:r>
      <w:r>
        <w:t>1</w:t>
      </w:r>
      <w:r w:rsidRPr="00AE1DDC">
        <w:t xml:space="preserve">64 test data set contains both encrypted and unencrypted data. The inclusion of an encrypted dataset, conforming to </w:t>
      </w:r>
      <w:r>
        <w:t>S-100 Part 15</w:t>
      </w:r>
      <w:r w:rsidRPr="00AE1DDC">
        <w:t xml:space="preserve">, is so that ECDIS data loading and management operations can be tested under IEC 61174. There </w:t>
      </w:r>
      <w:r>
        <w:t>are</w:t>
      </w:r>
      <w:r w:rsidRPr="00AE1DDC">
        <w:t xml:space="preserve"> also unencrypted dataset</w:t>
      </w:r>
      <w:r>
        <w:t>s</w:t>
      </w:r>
      <w:r w:rsidRPr="00AE1DDC">
        <w:t xml:space="preserve"> which test visualisation and operation</w:t>
      </w:r>
      <w:r>
        <w:t>al</w:t>
      </w:r>
      <w:r w:rsidRPr="00AE1DDC">
        <w:t xml:space="preserve"> aspects of the ECDIS</w:t>
      </w:r>
      <w:r w:rsidR="0073093B">
        <w:t xml:space="preserve"> in respect of its compatibility with S-100 data in various forms</w:t>
      </w:r>
      <w:r w:rsidRPr="00AE1DDC">
        <w:t>.</w:t>
      </w:r>
      <w:r>
        <w:t xml:space="preserve"> S-164 also </w:t>
      </w:r>
      <w:r w:rsidR="007B5A46">
        <w:t xml:space="preserve">now </w:t>
      </w:r>
      <w:r>
        <w:t>contains datasets which test the dual fuel mode of ECDIS, mixing S-57 and S-101 electronic navigational charts.</w:t>
      </w:r>
    </w:p>
    <w:p w14:paraId="296350D2" w14:textId="77777777" w:rsidR="00A96F2D" w:rsidRDefault="00A96F2D">
      <w:pPr>
        <w:widowControl/>
        <w:spacing w:line="240" w:lineRule="auto"/>
        <w:jc w:val="left"/>
        <w:rPr>
          <w:b/>
        </w:rPr>
      </w:pPr>
      <w:r>
        <w:br w:type="page"/>
      </w:r>
    </w:p>
    <w:p w14:paraId="14D70C7A" w14:textId="6A6114AE" w:rsidR="002550DA" w:rsidRDefault="002550DA" w:rsidP="002550DA">
      <w:pPr>
        <w:pStyle w:val="Heading2"/>
      </w:pPr>
      <w:bookmarkStart w:id="19" w:name="_Toc189647761"/>
      <w:r w:rsidRPr="00AE1DDC">
        <w:lastRenderedPageBreak/>
        <w:t>Structure of the Instruction Manual</w:t>
      </w:r>
      <w:bookmarkEnd w:id="19"/>
    </w:p>
    <w:p w14:paraId="19065A92" w14:textId="540A7DDE" w:rsidR="002550DA" w:rsidRPr="005E5735" w:rsidRDefault="002550DA" w:rsidP="002550DA">
      <w:r w:rsidRPr="005E5735">
        <w:t xml:space="preserve">This document consists of an introduction followed by tests </w:t>
      </w:r>
      <w:r w:rsidR="0073093B" w:rsidRPr="005E5735">
        <w:t>grouped into</w:t>
      </w:r>
      <w:r w:rsidRPr="005E5735">
        <w:t xml:space="preserve"> major sections in a task based layout. All tests are listed in a common format which is shown in the </w:t>
      </w:r>
      <w:r w:rsidR="005E5735" w:rsidRPr="005E5735">
        <w:t>test template</w:t>
      </w:r>
      <w:r w:rsidRPr="005E5735">
        <w:t xml:space="preserve"> below:</w:t>
      </w:r>
    </w:p>
    <w:p w14:paraId="350260E8" w14:textId="77777777" w:rsidR="00D409B3" w:rsidDel="00F3004B" w:rsidRDefault="00D409B3" w:rsidP="00D409B3">
      <w:pPr>
        <w:rPr>
          <w:del w:id="20" w:author="jonathan pritchard" w:date="2025-01-23T13:11:00Z" w16du:dateUtc="2025-01-23T13:11:00Z"/>
        </w:rPr>
      </w:pPr>
      <w:bookmarkStart w:id="21" w:name="_Hlk127197543"/>
    </w:p>
    <w:p w14:paraId="4E2B8707" w14:textId="63AB3C00" w:rsidR="00D409B3" w:rsidRDefault="00D409B3" w:rsidP="00357E05"/>
    <w:tbl>
      <w:tblPr>
        <w:tblStyle w:val="TableGrid"/>
        <w:tblW w:w="9199" w:type="dxa"/>
        <w:jc w:val="center"/>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F3004B" w:rsidRPr="00340B0D" w14:paraId="1F7B9AF9" w14:textId="77777777" w:rsidTr="005E5735">
        <w:trPr>
          <w:trHeight w:val="416"/>
          <w:jc w:val="center"/>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4CB6866D" w14:textId="77777777" w:rsidR="00F3004B" w:rsidRPr="00340B0D" w:rsidRDefault="00F3004B"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114FE7DB" w14:textId="77777777" w:rsidR="00F3004B" w:rsidRPr="00C87169" w:rsidRDefault="00F3004B" w:rsidP="00541D1A">
            <w:pPr>
              <w:jc w:val="center"/>
              <w:rPr>
                <w:rFonts w:cs="Arial"/>
                <w:bCs/>
              </w:rPr>
            </w:pPr>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417E7162" w14:textId="77777777" w:rsidR="00F3004B" w:rsidRPr="00340B0D" w:rsidRDefault="00F3004B"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2AD0989D" w14:textId="77777777" w:rsidR="00F3004B" w:rsidRPr="00340B0D" w:rsidRDefault="00F3004B" w:rsidP="00541D1A">
            <w:pPr>
              <w:jc w:val="center"/>
              <w:rPr>
                <w:rFonts w:cs="Arial"/>
                <w:sz w:val="18"/>
                <w:szCs w:val="18"/>
              </w:rPr>
            </w:pPr>
          </w:p>
        </w:tc>
      </w:tr>
      <w:tr w:rsidR="00F3004B" w:rsidRPr="00340B0D" w14:paraId="4C9089B0" w14:textId="77777777" w:rsidTr="005E5735">
        <w:trPr>
          <w:jc w:val="center"/>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3F5176D" w14:textId="77777777" w:rsidR="00F3004B" w:rsidRPr="00340B0D" w:rsidRDefault="00F3004B" w:rsidP="00541D1A">
            <w:pPr>
              <w:rPr>
                <w:rFonts w:cs="Arial"/>
                <w:b/>
                <w:bCs/>
                <w:sz w:val="18"/>
                <w:szCs w:val="18"/>
              </w:rPr>
            </w:pPr>
            <w:r w:rsidRPr="00340B0D">
              <w:rPr>
                <w:rFonts w:cs="Arial"/>
                <w:b/>
                <w:bCs/>
                <w:sz w:val="18"/>
                <w:szCs w:val="18"/>
              </w:rPr>
              <w:t>Test Description</w:t>
            </w:r>
          </w:p>
        </w:tc>
      </w:tr>
      <w:tr w:rsidR="00F3004B" w:rsidRPr="00340B0D" w14:paraId="7A7C4DC2" w14:textId="77777777" w:rsidTr="005E5735">
        <w:trPr>
          <w:jc w:val="center"/>
        </w:trPr>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5FFEFDA7" w14:textId="77777777" w:rsidR="00F3004B" w:rsidRPr="009C22F4" w:rsidRDefault="00F3004B" w:rsidP="00541D1A">
            <w:pPr>
              <w:rPr>
                <w:rFonts w:cs="Arial"/>
                <w:i/>
              </w:rPr>
            </w:pPr>
          </w:p>
          <w:p w14:paraId="5455CBE7" w14:textId="77777777" w:rsidR="00F3004B" w:rsidRPr="009C22F4" w:rsidRDefault="00F3004B" w:rsidP="00541D1A">
            <w:pPr>
              <w:rPr>
                <w:rFonts w:cs="Arial"/>
                <w:i/>
              </w:rPr>
            </w:pPr>
          </w:p>
        </w:tc>
      </w:tr>
      <w:tr w:rsidR="00F3004B" w:rsidRPr="00340B0D" w14:paraId="18F7C1B5" w14:textId="77777777" w:rsidTr="005E5735">
        <w:trPr>
          <w:jc w:val="center"/>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DBFFA73" w14:textId="77777777" w:rsidR="00F3004B" w:rsidRPr="00340B0D" w:rsidRDefault="00F3004B" w:rsidP="00541D1A">
            <w:pPr>
              <w:jc w:val="center"/>
              <w:rPr>
                <w:rFonts w:cs="Arial"/>
                <w:b/>
                <w:bCs/>
                <w:sz w:val="18"/>
                <w:szCs w:val="18"/>
              </w:rPr>
            </w:pPr>
            <w:r w:rsidRPr="00340B0D">
              <w:rPr>
                <w:rFonts w:cs="Arial"/>
                <w:b/>
                <w:bCs/>
                <w:sz w:val="18"/>
                <w:szCs w:val="18"/>
              </w:rPr>
              <w:t>Loaded Data</w:t>
            </w:r>
          </w:p>
        </w:tc>
      </w:tr>
      <w:tr w:rsidR="00F3004B" w:rsidRPr="00340B0D" w14:paraId="4A5BAB29" w14:textId="77777777" w:rsidTr="005E5735">
        <w:trPr>
          <w:jc w:val="center"/>
        </w:trPr>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3CEEB82" w14:textId="77777777" w:rsidR="00F3004B" w:rsidRPr="00340B0D" w:rsidRDefault="00F3004B"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42DC140" w14:textId="77777777" w:rsidR="00F3004B" w:rsidRPr="00340B0D" w:rsidRDefault="00F3004B" w:rsidP="00541D1A">
            <w:pPr>
              <w:jc w:val="center"/>
              <w:rPr>
                <w:rFonts w:cs="Arial"/>
                <w:b/>
                <w:bCs/>
                <w:sz w:val="18"/>
                <w:szCs w:val="18"/>
              </w:rPr>
            </w:pPr>
          </w:p>
        </w:tc>
      </w:tr>
      <w:tr w:rsidR="00F3004B" w:rsidRPr="00340B0D" w14:paraId="019788BA" w14:textId="77777777" w:rsidTr="005E5735">
        <w:trPr>
          <w:jc w:val="center"/>
        </w:trPr>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39C227D9" w14:textId="77777777" w:rsidR="00F3004B" w:rsidRPr="00340B0D" w:rsidRDefault="00F3004B"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687F9582" w14:textId="77777777" w:rsidR="00F3004B" w:rsidRPr="00340B0D" w:rsidRDefault="00F3004B" w:rsidP="00541D1A">
            <w:pPr>
              <w:rPr>
                <w:rFonts w:cs="Arial"/>
                <w:sz w:val="18"/>
                <w:szCs w:val="18"/>
              </w:rPr>
            </w:pPr>
          </w:p>
        </w:tc>
      </w:tr>
      <w:tr w:rsidR="00F3004B" w:rsidRPr="00340B0D" w14:paraId="039CDFED" w14:textId="77777777" w:rsidTr="005E5735">
        <w:trPr>
          <w:jc w:val="center"/>
        </w:trPr>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2D64FBA6" w14:textId="77777777" w:rsidR="00F3004B" w:rsidRPr="00340B0D" w:rsidRDefault="00F3004B"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1616CC00" w14:textId="77777777" w:rsidR="00F3004B" w:rsidRPr="00340B0D" w:rsidRDefault="00F3004B" w:rsidP="00541D1A">
            <w:pPr>
              <w:rPr>
                <w:rFonts w:cs="Arial"/>
                <w:sz w:val="18"/>
                <w:szCs w:val="18"/>
              </w:rPr>
            </w:pPr>
          </w:p>
        </w:tc>
      </w:tr>
      <w:tr w:rsidR="00F3004B" w:rsidRPr="00340B0D" w14:paraId="37D15D7E" w14:textId="77777777" w:rsidTr="005E5735">
        <w:trPr>
          <w:jc w:val="center"/>
        </w:trPr>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447409B" w14:textId="77777777" w:rsidR="00F3004B" w:rsidRPr="00340B0D" w:rsidRDefault="00F3004B"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C8650AA" w14:textId="77777777" w:rsidR="00F3004B" w:rsidRPr="00340B0D" w:rsidRDefault="00F3004B"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F3004B" w:rsidRPr="00340B0D" w14:paraId="23E7D20F" w14:textId="77777777" w:rsidTr="005E5735">
        <w:trPr>
          <w:jc w:val="center"/>
        </w:trPr>
        <w:sdt>
          <w:sdtPr>
            <w:rPr>
              <w:rFonts w:cs="Arial"/>
              <w:sz w:val="18"/>
              <w:szCs w:val="18"/>
            </w:rPr>
            <w:alias w:val="Diplay Category"/>
            <w:tag w:val="Diplay Categor"/>
            <w:id w:val="-1937739790"/>
            <w:placeholder>
              <w:docPart w:val="6F56DE9FD8BC4EA2866E40B622B74044"/>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75FC70CA" w14:textId="77777777" w:rsidR="00F3004B" w:rsidRPr="00340B0D" w:rsidRDefault="00F3004B"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707FFEF3" w14:textId="77777777" w:rsidR="00F3004B" w:rsidRPr="00340B0D" w:rsidRDefault="00F3004B"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79649CFF" w14:textId="77777777" w:rsidR="00F3004B" w:rsidRPr="00340B0D" w:rsidRDefault="00F3004B" w:rsidP="00541D1A">
            <w:pPr>
              <w:jc w:val="center"/>
              <w:rPr>
                <w:rFonts w:cs="Arial"/>
                <w:sz w:val="18"/>
                <w:szCs w:val="18"/>
              </w:rPr>
            </w:pPr>
          </w:p>
        </w:tc>
      </w:tr>
      <w:tr w:rsidR="00F3004B" w:rsidRPr="00340B0D" w14:paraId="61D8DEC5" w14:textId="77777777" w:rsidTr="005E5735">
        <w:trPr>
          <w:jc w:val="center"/>
        </w:trPr>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0F7240D3" w14:textId="77777777" w:rsidR="00F3004B" w:rsidRPr="00340B0D" w:rsidRDefault="00F3004B"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2D2D9B0C" w14:textId="77777777" w:rsidR="00F3004B" w:rsidRPr="00340B0D" w:rsidRDefault="00F3004B"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49A1DE45" w14:textId="77777777" w:rsidR="00F3004B" w:rsidRPr="00340B0D" w:rsidRDefault="00F3004B" w:rsidP="00541D1A">
            <w:pPr>
              <w:jc w:val="center"/>
              <w:rPr>
                <w:rFonts w:cs="Arial"/>
                <w:sz w:val="18"/>
                <w:szCs w:val="18"/>
              </w:rPr>
            </w:pPr>
          </w:p>
        </w:tc>
      </w:tr>
      <w:tr w:rsidR="00F3004B" w:rsidRPr="00340B0D" w14:paraId="5C8EBAF7" w14:textId="77777777" w:rsidTr="005E5735">
        <w:trPr>
          <w:jc w:val="center"/>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7E7265F" w14:textId="77777777" w:rsidR="00F3004B" w:rsidRPr="00340B0D" w:rsidRDefault="00F3004B"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9B7FF8C" w14:textId="77777777" w:rsidR="00F3004B" w:rsidRPr="00340B0D" w:rsidRDefault="00F3004B" w:rsidP="00541D1A">
            <w:pPr>
              <w:rPr>
                <w:rFonts w:cs="Arial"/>
                <w:sz w:val="18"/>
                <w:szCs w:val="18"/>
              </w:rPr>
            </w:pPr>
          </w:p>
        </w:tc>
        <w:tc>
          <w:tcPr>
            <w:tcW w:w="3871" w:type="dxa"/>
            <w:gridSpan w:val="5"/>
            <w:tcBorders>
              <w:left w:val="single" w:sz="12" w:space="0" w:color="auto"/>
            </w:tcBorders>
          </w:tcPr>
          <w:p w14:paraId="02D3936D" w14:textId="77777777" w:rsidR="00F3004B" w:rsidRPr="00340B0D" w:rsidRDefault="00F3004B"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09CB6FDA" w14:textId="77777777" w:rsidR="00F3004B" w:rsidRPr="00340B0D" w:rsidRDefault="00F3004B" w:rsidP="00541D1A">
            <w:pPr>
              <w:jc w:val="center"/>
              <w:rPr>
                <w:rFonts w:cs="Arial"/>
                <w:sz w:val="18"/>
                <w:szCs w:val="18"/>
              </w:rPr>
            </w:pPr>
          </w:p>
        </w:tc>
      </w:tr>
      <w:tr w:rsidR="00F3004B" w:rsidRPr="00340B0D" w14:paraId="7932B6EB" w14:textId="77777777" w:rsidTr="005E5735">
        <w:trPr>
          <w:jc w:val="center"/>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AA76C1C" w14:textId="77777777" w:rsidR="00F3004B" w:rsidRPr="00340B0D" w:rsidRDefault="00F3004B"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EB6FA6" w14:textId="77777777" w:rsidR="00F3004B" w:rsidRPr="00340B0D" w:rsidRDefault="00F3004B" w:rsidP="00541D1A">
            <w:pPr>
              <w:rPr>
                <w:rFonts w:cs="Arial"/>
                <w:sz w:val="18"/>
                <w:szCs w:val="18"/>
              </w:rPr>
            </w:pPr>
          </w:p>
        </w:tc>
        <w:tc>
          <w:tcPr>
            <w:tcW w:w="3871" w:type="dxa"/>
            <w:gridSpan w:val="5"/>
            <w:tcBorders>
              <w:left w:val="single" w:sz="12" w:space="0" w:color="auto"/>
            </w:tcBorders>
          </w:tcPr>
          <w:p w14:paraId="6A270859" w14:textId="77777777" w:rsidR="00F3004B" w:rsidRPr="00340B0D" w:rsidRDefault="00F3004B"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76781E63" w14:textId="77777777" w:rsidR="00F3004B" w:rsidRPr="00340B0D" w:rsidRDefault="00F3004B" w:rsidP="00541D1A">
            <w:pPr>
              <w:jc w:val="center"/>
              <w:rPr>
                <w:rFonts w:cs="Arial"/>
                <w:sz w:val="18"/>
                <w:szCs w:val="18"/>
              </w:rPr>
            </w:pPr>
          </w:p>
        </w:tc>
      </w:tr>
      <w:tr w:rsidR="00F3004B" w:rsidRPr="00340B0D" w14:paraId="61B49902" w14:textId="77777777" w:rsidTr="005E5735">
        <w:trPr>
          <w:jc w:val="center"/>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9A0586C" w14:textId="77777777" w:rsidR="00F3004B" w:rsidRPr="00340B0D" w:rsidRDefault="00F3004B"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76CF53D" w14:textId="77777777" w:rsidR="00F3004B" w:rsidRPr="00340B0D" w:rsidRDefault="00F3004B" w:rsidP="00541D1A">
            <w:pPr>
              <w:rPr>
                <w:rFonts w:cs="Arial"/>
                <w:sz w:val="18"/>
                <w:szCs w:val="18"/>
              </w:rPr>
            </w:pPr>
          </w:p>
        </w:tc>
        <w:tc>
          <w:tcPr>
            <w:tcW w:w="3871" w:type="dxa"/>
            <w:gridSpan w:val="5"/>
            <w:tcBorders>
              <w:left w:val="single" w:sz="12" w:space="0" w:color="auto"/>
            </w:tcBorders>
          </w:tcPr>
          <w:p w14:paraId="7A08DC01" w14:textId="77777777" w:rsidR="00F3004B" w:rsidRPr="00340B0D" w:rsidRDefault="00F3004B"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40ED1111" w14:textId="77777777" w:rsidR="00F3004B" w:rsidRPr="00340B0D" w:rsidRDefault="00F3004B" w:rsidP="00541D1A">
            <w:pPr>
              <w:jc w:val="center"/>
              <w:rPr>
                <w:rFonts w:cs="Arial"/>
                <w:sz w:val="18"/>
                <w:szCs w:val="18"/>
              </w:rPr>
            </w:pPr>
          </w:p>
        </w:tc>
      </w:tr>
      <w:tr w:rsidR="00F3004B" w:rsidRPr="00340B0D" w14:paraId="7E2BE838" w14:textId="77777777" w:rsidTr="005E5735">
        <w:trPr>
          <w:jc w:val="center"/>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85EC7C7" w14:textId="77777777" w:rsidR="00F3004B" w:rsidRPr="00340B0D" w:rsidRDefault="00F3004B"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7230645" w14:textId="77777777" w:rsidR="00F3004B" w:rsidRPr="00340B0D" w:rsidRDefault="00F3004B" w:rsidP="00541D1A">
            <w:pPr>
              <w:rPr>
                <w:rFonts w:cs="Arial"/>
                <w:sz w:val="18"/>
                <w:szCs w:val="18"/>
              </w:rPr>
            </w:pPr>
          </w:p>
        </w:tc>
        <w:tc>
          <w:tcPr>
            <w:tcW w:w="3871" w:type="dxa"/>
            <w:gridSpan w:val="5"/>
            <w:tcBorders>
              <w:left w:val="single" w:sz="12" w:space="0" w:color="auto"/>
            </w:tcBorders>
          </w:tcPr>
          <w:p w14:paraId="35B44AE7" w14:textId="77777777" w:rsidR="00F3004B" w:rsidRPr="00340B0D" w:rsidRDefault="00F3004B"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60AA3E7B" w14:textId="77777777" w:rsidR="00F3004B" w:rsidRPr="00340B0D" w:rsidRDefault="00F3004B" w:rsidP="00541D1A">
            <w:pPr>
              <w:jc w:val="center"/>
              <w:rPr>
                <w:rFonts w:cs="Arial"/>
                <w:sz w:val="18"/>
                <w:szCs w:val="18"/>
              </w:rPr>
            </w:pPr>
          </w:p>
        </w:tc>
      </w:tr>
      <w:tr w:rsidR="00F3004B" w:rsidRPr="00340B0D" w14:paraId="2F3EEE10" w14:textId="77777777" w:rsidTr="005E5735">
        <w:trPr>
          <w:jc w:val="center"/>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578AFFD" w14:textId="77777777" w:rsidR="00F3004B" w:rsidRPr="00340B0D" w:rsidRDefault="00F3004B"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0482A9" w14:textId="77777777" w:rsidR="00F3004B" w:rsidRPr="00340B0D" w:rsidRDefault="00F3004B" w:rsidP="00541D1A">
            <w:pPr>
              <w:rPr>
                <w:rFonts w:cs="Arial"/>
                <w:sz w:val="18"/>
                <w:szCs w:val="18"/>
              </w:rPr>
            </w:pPr>
          </w:p>
        </w:tc>
        <w:tc>
          <w:tcPr>
            <w:tcW w:w="3871" w:type="dxa"/>
            <w:gridSpan w:val="5"/>
            <w:tcBorders>
              <w:left w:val="single" w:sz="12" w:space="0" w:color="auto"/>
            </w:tcBorders>
          </w:tcPr>
          <w:p w14:paraId="721549B6" w14:textId="77777777" w:rsidR="00F3004B" w:rsidRPr="00340B0D" w:rsidRDefault="00F3004B"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35B9AD6D" w14:textId="77777777" w:rsidR="00F3004B" w:rsidRPr="00340B0D" w:rsidRDefault="00F3004B" w:rsidP="00541D1A">
            <w:pPr>
              <w:jc w:val="center"/>
              <w:rPr>
                <w:rFonts w:cs="Arial"/>
                <w:sz w:val="18"/>
                <w:szCs w:val="18"/>
              </w:rPr>
            </w:pPr>
          </w:p>
        </w:tc>
      </w:tr>
      <w:tr w:rsidR="00F3004B" w:rsidRPr="00340B0D" w14:paraId="046D05A1" w14:textId="77777777" w:rsidTr="005E5735">
        <w:trPr>
          <w:jc w:val="center"/>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C3FAFE2" w14:textId="77777777" w:rsidR="00F3004B" w:rsidRPr="00340B0D" w:rsidRDefault="00F3004B"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24B434C" w14:textId="77777777" w:rsidR="00F3004B" w:rsidRPr="00340B0D" w:rsidRDefault="00F3004B" w:rsidP="00541D1A">
            <w:pPr>
              <w:rPr>
                <w:rFonts w:cs="Arial"/>
                <w:sz w:val="18"/>
                <w:szCs w:val="18"/>
              </w:rPr>
            </w:pPr>
          </w:p>
        </w:tc>
        <w:tc>
          <w:tcPr>
            <w:tcW w:w="3871" w:type="dxa"/>
            <w:gridSpan w:val="5"/>
            <w:tcBorders>
              <w:left w:val="single" w:sz="12" w:space="0" w:color="auto"/>
            </w:tcBorders>
          </w:tcPr>
          <w:p w14:paraId="2C619E6A" w14:textId="77777777" w:rsidR="00F3004B" w:rsidRPr="00340B0D" w:rsidRDefault="00F3004B"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38072040" w14:textId="77777777" w:rsidR="00F3004B" w:rsidRPr="00340B0D" w:rsidRDefault="00F3004B" w:rsidP="00541D1A">
            <w:pPr>
              <w:jc w:val="center"/>
              <w:rPr>
                <w:rFonts w:cs="Arial"/>
                <w:sz w:val="18"/>
                <w:szCs w:val="18"/>
              </w:rPr>
            </w:pPr>
          </w:p>
        </w:tc>
      </w:tr>
      <w:tr w:rsidR="00F3004B" w:rsidRPr="00340B0D" w14:paraId="3E65AE9D" w14:textId="77777777" w:rsidTr="005E5735">
        <w:trPr>
          <w:jc w:val="center"/>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57DA4D0" w14:textId="77777777" w:rsidR="00F3004B" w:rsidRPr="00340B0D" w:rsidRDefault="00F3004B"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028A9AA" w14:textId="77777777" w:rsidR="00F3004B" w:rsidRPr="00340B0D" w:rsidRDefault="00F3004B" w:rsidP="00541D1A">
            <w:pPr>
              <w:rPr>
                <w:rFonts w:cs="Arial"/>
                <w:sz w:val="18"/>
                <w:szCs w:val="18"/>
              </w:rPr>
            </w:pPr>
          </w:p>
        </w:tc>
        <w:tc>
          <w:tcPr>
            <w:tcW w:w="3871" w:type="dxa"/>
            <w:gridSpan w:val="5"/>
            <w:tcBorders>
              <w:left w:val="single" w:sz="12" w:space="0" w:color="auto"/>
            </w:tcBorders>
          </w:tcPr>
          <w:p w14:paraId="53019A06" w14:textId="77777777" w:rsidR="00F3004B" w:rsidRPr="00340B0D" w:rsidRDefault="00F3004B"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7F7ECC04" w14:textId="77777777" w:rsidR="00F3004B" w:rsidRPr="00340B0D" w:rsidRDefault="00F3004B" w:rsidP="00541D1A">
            <w:pPr>
              <w:jc w:val="center"/>
              <w:rPr>
                <w:rFonts w:cs="Arial"/>
                <w:sz w:val="18"/>
                <w:szCs w:val="18"/>
              </w:rPr>
            </w:pPr>
          </w:p>
        </w:tc>
      </w:tr>
      <w:tr w:rsidR="00F3004B" w:rsidRPr="00340B0D" w14:paraId="6430C7B3" w14:textId="77777777" w:rsidTr="005E5735">
        <w:trPr>
          <w:jc w:val="center"/>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DE88BEF" w14:textId="77777777" w:rsidR="00F3004B" w:rsidRPr="00340B0D" w:rsidRDefault="00F3004B"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D4D33EE" w14:textId="77777777" w:rsidR="00F3004B" w:rsidRPr="00340B0D" w:rsidRDefault="00F3004B" w:rsidP="00541D1A">
            <w:pPr>
              <w:rPr>
                <w:rFonts w:cs="Arial"/>
                <w:sz w:val="18"/>
                <w:szCs w:val="18"/>
              </w:rPr>
            </w:pPr>
          </w:p>
        </w:tc>
        <w:tc>
          <w:tcPr>
            <w:tcW w:w="3871" w:type="dxa"/>
            <w:gridSpan w:val="5"/>
            <w:tcBorders>
              <w:left w:val="single" w:sz="12" w:space="0" w:color="auto"/>
            </w:tcBorders>
          </w:tcPr>
          <w:p w14:paraId="55CDFEB6" w14:textId="77777777" w:rsidR="00F3004B" w:rsidRPr="00340B0D" w:rsidRDefault="00F3004B"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5AB1705F" w14:textId="77777777" w:rsidR="00F3004B" w:rsidRPr="00340B0D" w:rsidRDefault="00F3004B" w:rsidP="00541D1A">
            <w:pPr>
              <w:jc w:val="center"/>
              <w:rPr>
                <w:rFonts w:cs="Arial"/>
                <w:sz w:val="18"/>
                <w:szCs w:val="18"/>
              </w:rPr>
            </w:pPr>
          </w:p>
        </w:tc>
      </w:tr>
      <w:tr w:rsidR="00F3004B" w:rsidRPr="00340B0D" w14:paraId="328A79A5" w14:textId="77777777" w:rsidTr="005E5735">
        <w:trPr>
          <w:jc w:val="center"/>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E69FA0A" w14:textId="77777777" w:rsidR="00F3004B" w:rsidRPr="00340B0D" w:rsidRDefault="00F3004B"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2AA2D93" w14:textId="77777777" w:rsidR="00F3004B" w:rsidRPr="00340B0D" w:rsidRDefault="00F3004B" w:rsidP="00541D1A">
            <w:pPr>
              <w:rPr>
                <w:rFonts w:cs="Arial"/>
                <w:sz w:val="18"/>
                <w:szCs w:val="18"/>
              </w:rPr>
            </w:pPr>
          </w:p>
        </w:tc>
        <w:tc>
          <w:tcPr>
            <w:tcW w:w="3871" w:type="dxa"/>
            <w:gridSpan w:val="5"/>
            <w:tcBorders>
              <w:left w:val="single" w:sz="12" w:space="0" w:color="auto"/>
            </w:tcBorders>
          </w:tcPr>
          <w:p w14:paraId="55A30F02" w14:textId="77777777" w:rsidR="00F3004B" w:rsidRPr="00340B0D" w:rsidRDefault="00F3004B"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6B8398D1" w14:textId="77777777" w:rsidR="00F3004B" w:rsidRPr="00340B0D" w:rsidRDefault="00F3004B" w:rsidP="00541D1A">
            <w:pPr>
              <w:jc w:val="center"/>
              <w:rPr>
                <w:rFonts w:cs="Arial"/>
                <w:sz w:val="18"/>
                <w:szCs w:val="18"/>
              </w:rPr>
            </w:pPr>
          </w:p>
        </w:tc>
      </w:tr>
      <w:tr w:rsidR="00F3004B" w:rsidRPr="00340B0D" w14:paraId="773B6981" w14:textId="77777777" w:rsidTr="005E5735">
        <w:trPr>
          <w:jc w:val="center"/>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5698231" w14:textId="77777777" w:rsidR="00F3004B" w:rsidRPr="00340B0D" w:rsidRDefault="00F3004B"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BB43DB6" w14:textId="77777777" w:rsidR="00F3004B" w:rsidRPr="00340B0D" w:rsidRDefault="00F3004B" w:rsidP="00541D1A">
            <w:pPr>
              <w:rPr>
                <w:rFonts w:cs="Arial"/>
                <w:sz w:val="18"/>
                <w:szCs w:val="18"/>
              </w:rPr>
            </w:pPr>
          </w:p>
        </w:tc>
        <w:tc>
          <w:tcPr>
            <w:tcW w:w="3871" w:type="dxa"/>
            <w:gridSpan w:val="5"/>
            <w:tcBorders>
              <w:left w:val="single" w:sz="12" w:space="0" w:color="auto"/>
            </w:tcBorders>
          </w:tcPr>
          <w:p w14:paraId="0CB03388" w14:textId="77777777" w:rsidR="00F3004B" w:rsidRPr="00340B0D" w:rsidRDefault="00F3004B"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5EB595A9" w14:textId="77777777" w:rsidR="00F3004B" w:rsidRPr="00340B0D" w:rsidRDefault="00F3004B" w:rsidP="00541D1A">
            <w:pPr>
              <w:jc w:val="center"/>
              <w:rPr>
                <w:rFonts w:cs="Arial"/>
                <w:sz w:val="18"/>
                <w:szCs w:val="18"/>
              </w:rPr>
            </w:pPr>
          </w:p>
        </w:tc>
      </w:tr>
      <w:tr w:rsidR="00F3004B" w:rsidRPr="00340B0D" w14:paraId="2D7F34FA" w14:textId="77777777" w:rsidTr="005E5735">
        <w:trPr>
          <w:jc w:val="center"/>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D4B7665" w14:textId="77777777" w:rsidR="00F3004B" w:rsidRPr="00340B0D" w:rsidRDefault="00F3004B"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1309D656" w14:textId="77777777" w:rsidR="00F3004B" w:rsidRPr="00340B0D" w:rsidRDefault="00F3004B" w:rsidP="00541D1A">
            <w:pPr>
              <w:rPr>
                <w:rFonts w:cs="Arial"/>
                <w:sz w:val="18"/>
                <w:szCs w:val="18"/>
              </w:rPr>
            </w:pPr>
          </w:p>
        </w:tc>
        <w:tc>
          <w:tcPr>
            <w:tcW w:w="3871" w:type="dxa"/>
            <w:gridSpan w:val="5"/>
            <w:tcBorders>
              <w:left w:val="single" w:sz="12" w:space="0" w:color="auto"/>
            </w:tcBorders>
          </w:tcPr>
          <w:p w14:paraId="7B706C51" w14:textId="77777777" w:rsidR="00F3004B" w:rsidRPr="00340B0D" w:rsidRDefault="00F3004B"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22F85FC8" w14:textId="77777777" w:rsidR="00F3004B" w:rsidRPr="00340B0D" w:rsidRDefault="00F3004B" w:rsidP="00541D1A">
            <w:pPr>
              <w:jc w:val="center"/>
              <w:rPr>
                <w:rFonts w:cs="Arial"/>
                <w:sz w:val="18"/>
                <w:szCs w:val="18"/>
              </w:rPr>
            </w:pPr>
          </w:p>
        </w:tc>
      </w:tr>
      <w:tr w:rsidR="00F3004B" w:rsidRPr="00340B0D" w14:paraId="1B62163D" w14:textId="77777777" w:rsidTr="005E5735">
        <w:trPr>
          <w:jc w:val="center"/>
        </w:trPr>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042032F1" w14:textId="77777777" w:rsidR="00F3004B" w:rsidRPr="00340B0D" w:rsidRDefault="00F3004B"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624EEC0A" w14:textId="77777777" w:rsidR="00F3004B" w:rsidRPr="00340B0D" w:rsidRDefault="00F3004B"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08C22715" w14:textId="77777777" w:rsidR="00F3004B" w:rsidRPr="00340B0D" w:rsidRDefault="00F3004B" w:rsidP="00541D1A">
            <w:pPr>
              <w:jc w:val="center"/>
              <w:rPr>
                <w:rFonts w:cs="Arial"/>
                <w:sz w:val="18"/>
                <w:szCs w:val="18"/>
              </w:rPr>
            </w:pPr>
          </w:p>
        </w:tc>
      </w:tr>
      <w:tr w:rsidR="00F3004B" w:rsidRPr="00340B0D" w14:paraId="47EC1D0A" w14:textId="77777777" w:rsidTr="005E5735">
        <w:trPr>
          <w:jc w:val="center"/>
        </w:trPr>
        <w:sdt>
          <w:sdtPr>
            <w:rPr>
              <w:rFonts w:cs="Arial"/>
              <w:sz w:val="18"/>
              <w:szCs w:val="18"/>
            </w:rPr>
            <w:alias w:val="Palette"/>
            <w:tag w:val="Palette"/>
            <w:id w:val="-251279443"/>
            <w:placeholder>
              <w:docPart w:val="323C956676EB40FAB30A9C2D60835926"/>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1CFBF230" w14:textId="77777777" w:rsidR="00F3004B" w:rsidRPr="00340B0D" w:rsidRDefault="00F3004B"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0886CE9E" w14:textId="77777777" w:rsidR="00F3004B" w:rsidRPr="00340B0D" w:rsidRDefault="00F3004B"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36B13933" w14:textId="77777777" w:rsidR="00F3004B" w:rsidRPr="00340B0D" w:rsidRDefault="00F3004B" w:rsidP="00541D1A">
            <w:pPr>
              <w:jc w:val="center"/>
              <w:rPr>
                <w:rFonts w:cs="Arial"/>
                <w:sz w:val="18"/>
                <w:szCs w:val="18"/>
              </w:rPr>
            </w:pPr>
          </w:p>
        </w:tc>
      </w:tr>
      <w:tr w:rsidR="00F3004B" w:rsidRPr="00340B0D" w14:paraId="145A5CA2" w14:textId="77777777" w:rsidTr="005E5735">
        <w:trPr>
          <w:jc w:val="center"/>
        </w:trPr>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4822D55C" w14:textId="77777777" w:rsidR="00F3004B" w:rsidRPr="00340B0D" w:rsidRDefault="00F3004B" w:rsidP="00541D1A">
            <w:pPr>
              <w:jc w:val="center"/>
              <w:rPr>
                <w:rFonts w:cs="Arial"/>
                <w:b/>
                <w:bCs/>
                <w:sz w:val="18"/>
                <w:szCs w:val="18"/>
              </w:rPr>
            </w:pPr>
          </w:p>
        </w:tc>
        <w:tc>
          <w:tcPr>
            <w:tcW w:w="3871" w:type="dxa"/>
            <w:gridSpan w:val="5"/>
            <w:tcBorders>
              <w:left w:val="single" w:sz="12" w:space="0" w:color="auto"/>
            </w:tcBorders>
          </w:tcPr>
          <w:p w14:paraId="7B600442" w14:textId="77777777" w:rsidR="00F3004B" w:rsidRPr="00340B0D" w:rsidRDefault="00F3004B" w:rsidP="00541D1A">
            <w:pPr>
              <w:rPr>
                <w:rFonts w:cs="Arial"/>
                <w:sz w:val="18"/>
                <w:szCs w:val="18"/>
              </w:rPr>
            </w:pPr>
          </w:p>
        </w:tc>
        <w:tc>
          <w:tcPr>
            <w:tcW w:w="672" w:type="dxa"/>
            <w:tcBorders>
              <w:right w:val="single" w:sz="12" w:space="0" w:color="auto"/>
            </w:tcBorders>
            <w:vAlign w:val="center"/>
          </w:tcPr>
          <w:p w14:paraId="2D905003" w14:textId="77777777" w:rsidR="00F3004B" w:rsidRPr="00340B0D" w:rsidRDefault="00F3004B" w:rsidP="00541D1A">
            <w:pPr>
              <w:jc w:val="center"/>
              <w:rPr>
                <w:rFonts w:cs="Arial"/>
                <w:sz w:val="18"/>
                <w:szCs w:val="18"/>
              </w:rPr>
            </w:pPr>
          </w:p>
        </w:tc>
      </w:tr>
      <w:tr w:rsidR="00F3004B" w:rsidRPr="00340B0D" w14:paraId="63BA9186" w14:textId="77777777" w:rsidTr="005E5735">
        <w:trPr>
          <w:jc w:val="center"/>
        </w:trPr>
        <w:tc>
          <w:tcPr>
            <w:tcW w:w="4656" w:type="dxa"/>
            <w:gridSpan w:val="5"/>
            <w:tcBorders>
              <w:left w:val="single" w:sz="12" w:space="0" w:color="auto"/>
              <w:bottom w:val="single" w:sz="12" w:space="0" w:color="auto"/>
              <w:right w:val="single" w:sz="12" w:space="0" w:color="auto"/>
            </w:tcBorders>
            <w:shd w:val="clear" w:color="auto" w:fill="FFFFFF" w:themeFill="background1"/>
          </w:tcPr>
          <w:p w14:paraId="69A068A6" w14:textId="77777777" w:rsidR="00F3004B" w:rsidRPr="00340B0D" w:rsidRDefault="00F3004B" w:rsidP="00541D1A">
            <w:pPr>
              <w:rPr>
                <w:rFonts w:cs="Arial"/>
                <w:sz w:val="18"/>
                <w:szCs w:val="18"/>
              </w:rPr>
            </w:pPr>
          </w:p>
        </w:tc>
        <w:tc>
          <w:tcPr>
            <w:tcW w:w="3871" w:type="dxa"/>
            <w:gridSpan w:val="5"/>
            <w:tcBorders>
              <w:left w:val="single" w:sz="12" w:space="0" w:color="auto"/>
              <w:bottom w:val="single" w:sz="12" w:space="0" w:color="auto"/>
            </w:tcBorders>
          </w:tcPr>
          <w:p w14:paraId="49DB922E" w14:textId="77777777" w:rsidR="00F3004B" w:rsidRPr="00340B0D" w:rsidRDefault="00F3004B" w:rsidP="00541D1A">
            <w:pPr>
              <w:jc w:val="center"/>
              <w:rPr>
                <w:rFonts w:cs="Arial"/>
                <w:sz w:val="18"/>
                <w:szCs w:val="18"/>
              </w:rPr>
            </w:pPr>
          </w:p>
        </w:tc>
        <w:tc>
          <w:tcPr>
            <w:tcW w:w="672" w:type="dxa"/>
            <w:tcBorders>
              <w:bottom w:val="single" w:sz="12" w:space="0" w:color="auto"/>
              <w:right w:val="single" w:sz="12" w:space="0" w:color="auto"/>
            </w:tcBorders>
            <w:vAlign w:val="center"/>
          </w:tcPr>
          <w:p w14:paraId="0783BB71" w14:textId="77777777" w:rsidR="00F3004B" w:rsidRPr="00340B0D" w:rsidRDefault="00F3004B" w:rsidP="00541D1A">
            <w:pPr>
              <w:jc w:val="center"/>
              <w:rPr>
                <w:rFonts w:cs="Arial"/>
                <w:sz w:val="18"/>
                <w:szCs w:val="18"/>
              </w:rPr>
            </w:pPr>
          </w:p>
        </w:tc>
      </w:tr>
      <w:tr w:rsidR="00F3004B" w:rsidRPr="00340B0D" w14:paraId="50C88B3C" w14:textId="77777777" w:rsidTr="005E5735">
        <w:trPr>
          <w:jc w:val="center"/>
        </w:trPr>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076DB9B8" w14:textId="77777777" w:rsidR="00F3004B" w:rsidRPr="00340B0D" w:rsidRDefault="00F3004B"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77A7ADF" w14:textId="77777777" w:rsidR="00F3004B" w:rsidRPr="00340B0D" w:rsidRDefault="00F3004B" w:rsidP="00541D1A">
            <w:pPr>
              <w:jc w:val="center"/>
              <w:rPr>
                <w:rFonts w:cs="Arial"/>
                <w:sz w:val="18"/>
                <w:szCs w:val="18"/>
              </w:rPr>
            </w:pPr>
            <w:r w:rsidRPr="00340B0D">
              <w:rPr>
                <w:rFonts w:cs="Arial"/>
                <w:b/>
                <w:bCs/>
                <w:sz w:val="18"/>
                <w:szCs w:val="18"/>
              </w:rPr>
              <w:t>Display</w:t>
            </w:r>
          </w:p>
        </w:tc>
      </w:tr>
      <w:tr w:rsidR="00F3004B" w:rsidRPr="00340B0D" w14:paraId="02193255" w14:textId="77777777" w:rsidTr="005E5735">
        <w:trPr>
          <w:trHeight w:val="287"/>
          <w:jc w:val="center"/>
        </w:trPr>
        <w:tc>
          <w:tcPr>
            <w:tcW w:w="1789" w:type="dxa"/>
            <w:tcBorders>
              <w:left w:val="single" w:sz="12" w:space="0" w:color="auto"/>
              <w:bottom w:val="single" w:sz="4" w:space="0" w:color="auto"/>
            </w:tcBorders>
          </w:tcPr>
          <w:p w14:paraId="38926EEA" w14:textId="77777777" w:rsidR="00F3004B" w:rsidRPr="00340B0D" w:rsidRDefault="00F3004B"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64B5D2FC" w14:textId="77777777" w:rsidR="00F3004B" w:rsidRPr="00340B0D" w:rsidRDefault="00F3004B"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2E6BEE6E" w14:textId="77777777" w:rsidR="00F3004B" w:rsidRPr="00340B0D" w:rsidRDefault="00F3004B"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7DA6C67A" w14:textId="77777777" w:rsidR="00F3004B" w:rsidRPr="00C87169" w:rsidRDefault="00F3004B" w:rsidP="00541D1A">
            <w:pPr>
              <w:rPr>
                <w:rFonts w:cs="Arial"/>
              </w:rPr>
            </w:pPr>
          </w:p>
        </w:tc>
      </w:tr>
      <w:tr w:rsidR="00F3004B" w:rsidRPr="00340B0D" w14:paraId="5685081A" w14:textId="77777777" w:rsidTr="005E5735">
        <w:trPr>
          <w:jc w:val="center"/>
        </w:trPr>
        <w:tc>
          <w:tcPr>
            <w:tcW w:w="1789" w:type="dxa"/>
            <w:tcBorders>
              <w:left w:val="single" w:sz="12" w:space="0" w:color="auto"/>
              <w:bottom w:val="single" w:sz="4" w:space="0" w:color="auto"/>
            </w:tcBorders>
          </w:tcPr>
          <w:p w14:paraId="1BAC8BAC" w14:textId="77777777" w:rsidR="00F3004B" w:rsidRPr="00340B0D" w:rsidRDefault="00F3004B"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45770015" w14:textId="77777777" w:rsidR="00F3004B" w:rsidRPr="00340B0D" w:rsidRDefault="00F3004B"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14AF1C3" w14:textId="77777777" w:rsidR="00F3004B" w:rsidRPr="00340B0D" w:rsidRDefault="00F3004B"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332967EF" w14:textId="77777777" w:rsidR="00F3004B" w:rsidRPr="00340B0D" w:rsidRDefault="00F3004B" w:rsidP="00541D1A">
            <w:pPr>
              <w:rPr>
                <w:rFonts w:cs="Arial"/>
                <w:sz w:val="18"/>
                <w:szCs w:val="18"/>
              </w:rPr>
            </w:pPr>
            <w:r w:rsidRPr="00340B0D">
              <w:rPr>
                <w:rFonts w:cs="Arial"/>
                <w:sz w:val="18"/>
                <w:szCs w:val="18"/>
              </w:rPr>
              <w:t>1:</w:t>
            </w:r>
            <w:r>
              <w:rPr>
                <w:rFonts w:cs="Arial"/>
                <w:sz w:val="18"/>
                <w:szCs w:val="18"/>
              </w:rPr>
              <w:t>60000</w:t>
            </w:r>
          </w:p>
        </w:tc>
      </w:tr>
      <w:tr w:rsidR="00F3004B" w:rsidRPr="00340B0D" w14:paraId="0A9F6AC6" w14:textId="77777777" w:rsidTr="005E5735">
        <w:trPr>
          <w:jc w:val="center"/>
        </w:trPr>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4894AF57" w14:textId="77777777" w:rsidR="00F3004B" w:rsidRPr="00340B0D" w:rsidRDefault="00F3004B"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0B176F54" w14:textId="77777777" w:rsidR="00F3004B" w:rsidRPr="00340B0D" w:rsidRDefault="00F3004B"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1D16B160" w14:textId="77777777" w:rsidR="00F3004B" w:rsidRPr="00340B0D" w:rsidRDefault="00F3004B" w:rsidP="00541D1A">
            <w:pPr>
              <w:rPr>
                <w:rFonts w:cs="Arial"/>
                <w:sz w:val="18"/>
                <w:szCs w:val="18"/>
              </w:rPr>
            </w:pPr>
          </w:p>
        </w:tc>
      </w:tr>
      <w:tr w:rsidR="00F3004B" w:rsidRPr="00340B0D" w14:paraId="60B3F3B6" w14:textId="77777777" w:rsidTr="005E5735">
        <w:trPr>
          <w:jc w:val="center"/>
        </w:trPr>
        <w:tc>
          <w:tcPr>
            <w:tcW w:w="9199" w:type="dxa"/>
            <w:gridSpan w:val="11"/>
            <w:tcBorders>
              <w:top w:val="single" w:sz="4" w:space="0" w:color="auto"/>
              <w:left w:val="single" w:sz="12" w:space="0" w:color="auto"/>
              <w:bottom w:val="single" w:sz="4" w:space="0" w:color="auto"/>
              <w:right w:val="single" w:sz="12" w:space="0" w:color="auto"/>
            </w:tcBorders>
          </w:tcPr>
          <w:p w14:paraId="20CFD891" w14:textId="77777777" w:rsidR="00F3004B" w:rsidRPr="00340B0D" w:rsidRDefault="00F3004B" w:rsidP="00541D1A">
            <w:pPr>
              <w:rPr>
                <w:rFonts w:cs="Arial"/>
                <w:sz w:val="18"/>
                <w:szCs w:val="18"/>
              </w:rPr>
            </w:pPr>
          </w:p>
        </w:tc>
      </w:tr>
      <w:tr w:rsidR="00F3004B" w:rsidRPr="00340B0D" w14:paraId="05E0EAB5" w14:textId="77777777" w:rsidTr="005E5735">
        <w:trPr>
          <w:jc w:val="center"/>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299806E" w14:textId="77777777" w:rsidR="00F3004B" w:rsidRPr="00340B0D" w:rsidRDefault="00F3004B"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F3004B" w:rsidRPr="00340B0D" w14:paraId="6348CCF5" w14:textId="77777777" w:rsidTr="005E5735">
        <w:trPr>
          <w:jc w:val="center"/>
        </w:trPr>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098E737" w14:textId="77777777" w:rsidR="00F3004B" w:rsidRPr="00340B0D" w:rsidRDefault="00F3004B"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4EAEB12" w14:textId="77777777" w:rsidR="00F3004B" w:rsidRPr="00340B0D" w:rsidRDefault="00F3004B" w:rsidP="00541D1A">
            <w:pPr>
              <w:jc w:val="center"/>
              <w:rPr>
                <w:rFonts w:cs="Arial"/>
                <w:b/>
                <w:bCs/>
                <w:sz w:val="18"/>
                <w:szCs w:val="18"/>
              </w:rPr>
            </w:pPr>
            <w:r w:rsidRPr="00340B0D">
              <w:rPr>
                <w:rFonts w:cs="Arial"/>
                <w:b/>
                <w:bCs/>
                <w:sz w:val="18"/>
                <w:szCs w:val="18"/>
              </w:rPr>
              <w:t>Other</w:t>
            </w:r>
          </w:p>
        </w:tc>
      </w:tr>
      <w:tr w:rsidR="00F3004B" w:rsidRPr="00340B0D" w14:paraId="0DBF67AF" w14:textId="77777777" w:rsidTr="005E5735">
        <w:trPr>
          <w:jc w:val="center"/>
        </w:trPr>
        <w:tc>
          <w:tcPr>
            <w:tcW w:w="4375" w:type="dxa"/>
            <w:gridSpan w:val="4"/>
            <w:tcBorders>
              <w:top w:val="single" w:sz="4" w:space="0" w:color="auto"/>
              <w:left w:val="single" w:sz="12" w:space="0" w:color="auto"/>
              <w:bottom w:val="single" w:sz="4" w:space="0" w:color="auto"/>
              <w:right w:val="single" w:sz="4" w:space="0" w:color="auto"/>
            </w:tcBorders>
          </w:tcPr>
          <w:p w14:paraId="7AEBAE6A" w14:textId="77777777" w:rsidR="00F3004B" w:rsidRPr="00340B0D" w:rsidRDefault="00F3004B"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3E8F096D" w14:textId="77777777" w:rsidR="00F3004B" w:rsidRPr="00340B0D" w:rsidRDefault="00F3004B"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0696A40" w14:textId="77777777" w:rsidR="00F3004B" w:rsidRPr="00340B0D" w:rsidRDefault="00F3004B"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371DCFF3" w14:textId="77777777" w:rsidR="00F3004B" w:rsidRPr="00340B0D" w:rsidRDefault="00F3004B" w:rsidP="00541D1A">
            <w:pPr>
              <w:rPr>
                <w:rFonts w:cs="Arial"/>
                <w:sz w:val="18"/>
                <w:szCs w:val="18"/>
              </w:rPr>
            </w:pPr>
          </w:p>
        </w:tc>
      </w:tr>
      <w:tr w:rsidR="00F3004B" w:rsidRPr="00340B0D" w14:paraId="08A3E55A" w14:textId="77777777" w:rsidTr="005E5735">
        <w:trPr>
          <w:jc w:val="center"/>
        </w:trPr>
        <w:tc>
          <w:tcPr>
            <w:tcW w:w="4375" w:type="dxa"/>
            <w:gridSpan w:val="4"/>
            <w:tcBorders>
              <w:top w:val="single" w:sz="4" w:space="0" w:color="auto"/>
              <w:left w:val="single" w:sz="12" w:space="0" w:color="auto"/>
              <w:bottom w:val="single" w:sz="4" w:space="0" w:color="auto"/>
              <w:right w:val="single" w:sz="4" w:space="0" w:color="auto"/>
            </w:tcBorders>
          </w:tcPr>
          <w:p w14:paraId="02F96637" w14:textId="77777777" w:rsidR="00F3004B" w:rsidRPr="00340B0D" w:rsidRDefault="00F3004B"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34D303F4" w14:textId="77777777" w:rsidR="00F3004B" w:rsidRPr="00340B0D" w:rsidRDefault="00F3004B"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E4B756C" w14:textId="77777777" w:rsidR="00F3004B" w:rsidRPr="00340B0D" w:rsidRDefault="00F3004B"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4FE4692E" w14:textId="77777777" w:rsidR="00F3004B" w:rsidRPr="00340B0D" w:rsidRDefault="00F3004B" w:rsidP="00541D1A">
            <w:pPr>
              <w:rPr>
                <w:rFonts w:cs="Arial"/>
                <w:sz w:val="18"/>
                <w:szCs w:val="18"/>
              </w:rPr>
            </w:pPr>
          </w:p>
        </w:tc>
      </w:tr>
      <w:tr w:rsidR="00F3004B" w:rsidRPr="00340B0D" w14:paraId="789D704B" w14:textId="77777777" w:rsidTr="005E5735">
        <w:trPr>
          <w:jc w:val="center"/>
        </w:trPr>
        <w:tc>
          <w:tcPr>
            <w:tcW w:w="4375" w:type="dxa"/>
            <w:gridSpan w:val="4"/>
            <w:tcBorders>
              <w:top w:val="single" w:sz="4" w:space="0" w:color="auto"/>
              <w:left w:val="single" w:sz="12" w:space="0" w:color="auto"/>
              <w:bottom w:val="single" w:sz="4" w:space="0" w:color="auto"/>
              <w:right w:val="single" w:sz="4" w:space="0" w:color="auto"/>
            </w:tcBorders>
          </w:tcPr>
          <w:p w14:paraId="12A266CB" w14:textId="77777777" w:rsidR="00F3004B" w:rsidRPr="00340B0D" w:rsidRDefault="00F3004B"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7B4E3CF4" w14:textId="77777777" w:rsidR="00F3004B" w:rsidRPr="00340B0D" w:rsidRDefault="00F3004B"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3855A39" w14:textId="77777777" w:rsidR="00F3004B" w:rsidRPr="00340B0D" w:rsidRDefault="00F3004B"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2DE300AB" w14:textId="77777777" w:rsidR="00F3004B" w:rsidRPr="00340B0D" w:rsidRDefault="00F3004B" w:rsidP="00541D1A">
            <w:pPr>
              <w:rPr>
                <w:rFonts w:cs="Arial"/>
                <w:sz w:val="18"/>
                <w:szCs w:val="18"/>
              </w:rPr>
            </w:pPr>
          </w:p>
        </w:tc>
      </w:tr>
      <w:tr w:rsidR="00F3004B" w:rsidRPr="00340B0D" w14:paraId="0FAF1F06" w14:textId="77777777" w:rsidTr="005E5735">
        <w:trPr>
          <w:jc w:val="center"/>
        </w:trPr>
        <w:tc>
          <w:tcPr>
            <w:tcW w:w="4375" w:type="dxa"/>
            <w:gridSpan w:val="4"/>
            <w:tcBorders>
              <w:top w:val="single" w:sz="4" w:space="0" w:color="auto"/>
              <w:left w:val="single" w:sz="12" w:space="0" w:color="auto"/>
              <w:bottom w:val="single" w:sz="4" w:space="0" w:color="auto"/>
              <w:right w:val="single" w:sz="4" w:space="0" w:color="auto"/>
            </w:tcBorders>
          </w:tcPr>
          <w:p w14:paraId="4AE9D4B9" w14:textId="77777777" w:rsidR="00F3004B" w:rsidRPr="00340B0D" w:rsidRDefault="00F3004B"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07929135" w14:textId="77777777" w:rsidR="00F3004B" w:rsidRPr="00340B0D" w:rsidRDefault="00F3004B"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CD9431F" w14:textId="77777777" w:rsidR="00F3004B" w:rsidRPr="00340B0D" w:rsidRDefault="00F3004B"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55F0BDD3" w14:textId="77777777" w:rsidR="00F3004B" w:rsidRPr="00340B0D" w:rsidRDefault="00F3004B" w:rsidP="00541D1A">
            <w:pPr>
              <w:rPr>
                <w:rFonts w:cs="Arial"/>
                <w:sz w:val="18"/>
                <w:szCs w:val="18"/>
              </w:rPr>
            </w:pPr>
          </w:p>
        </w:tc>
      </w:tr>
      <w:tr w:rsidR="00F3004B" w:rsidRPr="00340B0D" w14:paraId="6B8BDEBD" w14:textId="77777777" w:rsidTr="005E5735">
        <w:trPr>
          <w:jc w:val="center"/>
        </w:trPr>
        <w:tc>
          <w:tcPr>
            <w:tcW w:w="4375" w:type="dxa"/>
            <w:gridSpan w:val="4"/>
            <w:tcBorders>
              <w:top w:val="single" w:sz="4" w:space="0" w:color="auto"/>
              <w:left w:val="single" w:sz="12" w:space="0" w:color="auto"/>
              <w:bottom w:val="single" w:sz="4" w:space="0" w:color="auto"/>
              <w:right w:val="single" w:sz="4" w:space="0" w:color="auto"/>
            </w:tcBorders>
          </w:tcPr>
          <w:p w14:paraId="4C45D4B6" w14:textId="77777777" w:rsidR="00F3004B" w:rsidRPr="00340B0D" w:rsidRDefault="00F3004B"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2DFE386A" w14:textId="77777777" w:rsidR="00F3004B" w:rsidRPr="00340B0D" w:rsidRDefault="00F3004B"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CC6FC60" w14:textId="77777777" w:rsidR="00F3004B" w:rsidRPr="00340B0D" w:rsidRDefault="00F3004B"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48CC9563" w14:textId="77777777" w:rsidR="00F3004B" w:rsidRPr="00340B0D" w:rsidRDefault="00F3004B" w:rsidP="00541D1A">
            <w:pPr>
              <w:rPr>
                <w:rFonts w:cs="Arial"/>
                <w:sz w:val="18"/>
                <w:szCs w:val="18"/>
              </w:rPr>
            </w:pPr>
          </w:p>
        </w:tc>
      </w:tr>
      <w:tr w:rsidR="00F3004B" w:rsidRPr="00340B0D" w14:paraId="5DBD7213" w14:textId="77777777" w:rsidTr="005E5735">
        <w:trPr>
          <w:jc w:val="center"/>
        </w:trPr>
        <w:tc>
          <w:tcPr>
            <w:tcW w:w="4375" w:type="dxa"/>
            <w:gridSpan w:val="4"/>
            <w:tcBorders>
              <w:top w:val="single" w:sz="4" w:space="0" w:color="auto"/>
              <w:left w:val="single" w:sz="12" w:space="0" w:color="auto"/>
              <w:bottom w:val="single" w:sz="4" w:space="0" w:color="auto"/>
              <w:right w:val="single" w:sz="4" w:space="0" w:color="auto"/>
            </w:tcBorders>
          </w:tcPr>
          <w:p w14:paraId="6FECE873" w14:textId="77777777" w:rsidR="00F3004B" w:rsidRPr="00340B0D" w:rsidRDefault="00F3004B"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6E9E8447" w14:textId="77777777" w:rsidR="00F3004B" w:rsidRPr="00340B0D" w:rsidRDefault="00F3004B"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245856A" w14:textId="77777777" w:rsidR="00F3004B" w:rsidRPr="00340B0D" w:rsidRDefault="00F3004B"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501C0375" w14:textId="77777777" w:rsidR="00F3004B" w:rsidRPr="00340B0D" w:rsidRDefault="00F3004B" w:rsidP="00541D1A">
            <w:pPr>
              <w:rPr>
                <w:rFonts w:cs="Arial"/>
                <w:sz w:val="18"/>
                <w:szCs w:val="18"/>
              </w:rPr>
            </w:pPr>
          </w:p>
        </w:tc>
      </w:tr>
      <w:tr w:rsidR="00F3004B" w:rsidRPr="00340B0D" w14:paraId="2DF2918D" w14:textId="77777777" w:rsidTr="005E5735">
        <w:trPr>
          <w:jc w:val="center"/>
        </w:trPr>
        <w:tc>
          <w:tcPr>
            <w:tcW w:w="4375" w:type="dxa"/>
            <w:gridSpan w:val="4"/>
            <w:tcBorders>
              <w:top w:val="single" w:sz="4" w:space="0" w:color="auto"/>
              <w:left w:val="single" w:sz="12" w:space="0" w:color="auto"/>
              <w:bottom w:val="single" w:sz="4" w:space="0" w:color="auto"/>
              <w:right w:val="single" w:sz="4" w:space="0" w:color="auto"/>
            </w:tcBorders>
          </w:tcPr>
          <w:p w14:paraId="47CE232F" w14:textId="77777777" w:rsidR="00F3004B" w:rsidRPr="00340B0D" w:rsidRDefault="00F3004B"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4A28AB93" w14:textId="77777777" w:rsidR="00F3004B" w:rsidRPr="00340B0D" w:rsidRDefault="00F3004B"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54AF6A7" w14:textId="77777777" w:rsidR="00F3004B" w:rsidRPr="00340B0D" w:rsidRDefault="00F3004B"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77E52CBF" w14:textId="77777777" w:rsidR="00F3004B" w:rsidRPr="00340B0D" w:rsidRDefault="00F3004B" w:rsidP="00541D1A">
            <w:pPr>
              <w:rPr>
                <w:rFonts w:cs="Arial"/>
                <w:sz w:val="18"/>
                <w:szCs w:val="18"/>
              </w:rPr>
            </w:pPr>
          </w:p>
        </w:tc>
      </w:tr>
      <w:tr w:rsidR="00F3004B" w:rsidRPr="00340B0D" w14:paraId="49F4B5B4" w14:textId="77777777" w:rsidTr="005E5735">
        <w:trPr>
          <w:jc w:val="center"/>
        </w:trPr>
        <w:tc>
          <w:tcPr>
            <w:tcW w:w="4375" w:type="dxa"/>
            <w:gridSpan w:val="4"/>
            <w:tcBorders>
              <w:top w:val="single" w:sz="4" w:space="0" w:color="auto"/>
              <w:left w:val="single" w:sz="12" w:space="0" w:color="auto"/>
              <w:bottom w:val="single" w:sz="4" w:space="0" w:color="auto"/>
              <w:right w:val="single" w:sz="4" w:space="0" w:color="auto"/>
            </w:tcBorders>
          </w:tcPr>
          <w:p w14:paraId="4DC692EE" w14:textId="77777777" w:rsidR="00F3004B" w:rsidRPr="00340B0D" w:rsidRDefault="00F3004B"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55FFA3F4" w14:textId="77777777" w:rsidR="00F3004B" w:rsidRPr="00340B0D" w:rsidRDefault="00F3004B"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B41AC45" w14:textId="77777777" w:rsidR="00F3004B" w:rsidRPr="00340B0D" w:rsidRDefault="00F3004B"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317AAABC" w14:textId="77777777" w:rsidR="00F3004B" w:rsidRPr="00340B0D" w:rsidRDefault="00F3004B" w:rsidP="00541D1A">
            <w:pPr>
              <w:rPr>
                <w:rFonts w:cs="Arial"/>
                <w:sz w:val="18"/>
                <w:szCs w:val="18"/>
              </w:rPr>
            </w:pPr>
          </w:p>
        </w:tc>
      </w:tr>
      <w:tr w:rsidR="00F3004B" w:rsidRPr="00340B0D" w14:paraId="7078A67F" w14:textId="77777777" w:rsidTr="005E5735">
        <w:trPr>
          <w:jc w:val="center"/>
        </w:trPr>
        <w:tc>
          <w:tcPr>
            <w:tcW w:w="4375" w:type="dxa"/>
            <w:gridSpan w:val="4"/>
            <w:tcBorders>
              <w:top w:val="single" w:sz="4" w:space="0" w:color="auto"/>
              <w:left w:val="single" w:sz="12" w:space="0" w:color="auto"/>
              <w:bottom w:val="single" w:sz="4" w:space="0" w:color="auto"/>
              <w:right w:val="single" w:sz="4" w:space="0" w:color="auto"/>
            </w:tcBorders>
          </w:tcPr>
          <w:p w14:paraId="4BEB9833" w14:textId="77777777" w:rsidR="00F3004B" w:rsidRPr="00340B0D" w:rsidRDefault="00F3004B"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283AC641" w14:textId="77777777" w:rsidR="00F3004B" w:rsidRPr="00340B0D" w:rsidRDefault="00F3004B"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1D46A67" w14:textId="77777777" w:rsidR="00F3004B" w:rsidRPr="00340B0D" w:rsidRDefault="00F3004B"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D02D37F" w14:textId="77777777" w:rsidR="00F3004B" w:rsidRPr="00340B0D" w:rsidRDefault="00F3004B" w:rsidP="00541D1A">
            <w:pPr>
              <w:rPr>
                <w:rFonts w:cs="Arial"/>
                <w:sz w:val="18"/>
                <w:szCs w:val="18"/>
              </w:rPr>
            </w:pPr>
          </w:p>
        </w:tc>
      </w:tr>
      <w:tr w:rsidR="00F3004B" w:rsidRPr="00340B0D" w14:paraId="0CC67D2A" w14:textId="77777777" w:rsidTr="005E5735">
        <w:trPr>
          <w:jc w:val="center"/>
        </w:trPr>
        <w:tc>
          <w:tcPr>
            <w:tcW w:w="4375" w:type="dxa"/>
            <w:gridSpan w:val="4"/>
            <w:tcBorders>
              <w:top w:val="single" w:sz="4" w:space="0" w:color="auto"/>
              <w:left w:val="single" w:sz="12" w:space="0" w:color="auto"/>
              <w:bottom w:val="single" w:sz="4" w:space="0" w:color="auto"/>
              <w:right w:val="single" w:sz="4" w:space="0" w:color="auto"/>
            </w:tcBorders>
          </w:tcPr>
          <w:p w14:paraId="5F983D9C" w14:textId="77777777" w:rsidR="00F3004B" w:rsidRPr="00340B0D" w:rsidRDefault="00F3004B"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6E808407" w14:textId="77777777" w:rsidR="00F3004B" w:rsidRPr="00340B0D" w:rsidRDefault="00F3004B"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355F222" w14:textId="77777777" w:rsidR="00F3004B" w:rsidRPr="00340B0D" w:rsidRDefault="00F3004B"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336EA47" w14:textId="77777777" w:rsidR="00F3004B" w:rsidRPr="00340B0D" w:rsidRDefault="00F3004B" w:rsidP="00541D1A">
            <w:pPr>
              <w:rPr>
                <w:rFonts w:cs="Arial"/>
                <w:sz w:val="18"/>
                <w:szCs w:val="18"/>
              </w:rPr>
            </w:pPr>
          </w:p>
        </w:tc>
      </w:tr>
      <w:tr w:rsidR="00F3004B" w:rsidRPr="00340B0D" w14:paraId="03C87613" w14:textId="77777777" w:rsidTr="005E5735">
        <w:trPr>
          <w:jc w:val="center"/>
        </w:trPr>
        <w:tc>
          <w:tcPr>
            <w:tcW w:w="4375" w:type="dxa"/>
            <w:gridSpan w:val="4"/>
            <w:tcBorders>
              <w:top w:val="single" w:sz="4" w:space="0" w:color="auto"/>
              <w:left w:val="single" w:sz="12" w:space="0" w:color="auto"/>
              <w:bottom w:val="single" w:sz="4" w:space="0" w:color="auto"/>
              <w:right w:val="single" w:sz="4" w:space="0" w:color="auto"/>
            </w:tcBorders>
          </w:tcPr>
          <w:p w14:paraId="35BC5FCB" w14:textId="77777777" w:rsidR="00F3004B" w:rsidRPr="00340B0D" w:rsidRDefault="00F3004B"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16B3B6AE" w14:textId="77777777" w:rsidR="00F3004B" w:rsidRPr="00340B0D" w:rsidRDefault="00F3004B"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773F314" w14:textId="77777777" w:rsidR="00F3004B" w:rsidRPr="00340B0D" w:rsidRDefault="00F3004B"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640ECC8" w14:textId="77777777" w:rsidR="00F3004B" w:rsidRPr="00340B0D" w:rsidRDefault="00F3004B" w:rsidP="00541D1A">
            <w:pPr>
              <w:rPr>
                <w:rFonts w:cs="Arial"/>
                <w:sz w:val="18"/>
                <w:szCs w:val="18"/>
              </w:rPr>
            </w:pPr>
          </w:p>
        </w:tc>
      </w:tr>
      <w:tr w:rsidR="00F3004B" w:rsidRPr="00340B0D" w14:paraId="0DC5F115" w14:textId="77777777" w:rsidTr="005E5735">
        <w:trPr>
          <w:jc w:val="center"/>
        </w:trPr>
        <w:tc>
          <w:tcPr>
            <w:tcW w:w="4375" w:type="dxa"/>
            <w:gridSpan w:val="4"/>
            <w:tcBorders>
              <w:top w:val="single" w:sz="4" w:space="0" w:color="auto"/>
              <w:left w:val="single" w:sz="12" w:space="0" w:color="auto"/>
              <w:bottom w:val="single" w:sz="4" w:space="0" w:color="auto"/>
              <w:right w:val="single" w:sz="4" w:space="0" w:color="auto"/>
            </w:tcBorders>
          </w:tcPr>
          <w:p w14:paraId="3C6659F8" w14:textId="77777777" w:rsidR="00F3004B" w:rsidRPr="00340B0D" w:rsidRDefault="00F3004B"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3D96593C" w14:textId="77777777" w:rsidR="00F3004B" w:rsidRPr="00340B0D" w:rsidRDefault="00F3004B"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BEA19FA" w14:textId="77777777" w:rsidR="00F3004B" w:rsidRPr="00340B0D" w:rsidRDefault="00F3004B"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EF37B16" w14:textId="77777777" w:rsidR="00F3004B" w:rsidRPr="00340B0D" w:rsidRDefault="00F3004B" w:rsidP="00541D1A">
            <w:pPr>
              <w:rPr>
                <w:rFonts w:cs="Arial"/>
                <w:sz w:val="18"/>
                <w:szCs w:val="18"/>
              </w:rPr>
            </w:pPr>
          </w:p>
        </w:tc>
      </w:tr>
      <w:tr w:rsidR="00F3004B" w:rsidRPr="00340B0D" w14:paraId="1EB9C5DC" w14:textId="77777777" w:rsidTr="005E5735">
        <w:trPr>
          <w:jc w:val="center"/>
        </w:trPr>
        <w:tc>
          <w:tcPr>
            <w:tcW w:w="4375" w:type="dxa"/>
            <w:gridSpan w:val="4"/>
            <w:tcBorders>
              <w:top w:val="single" w:sz="4" w:space="0" w:color="auto"/>
              <w:left w:val="single" w:sz="12" w:space="0" w:color="auto"/>
              <w:bottom w:val="single" w:sz="12" w:space="0" w:color="auto"/>
              <w:right w:val="single" w:sz="4" w:space="0" w:color="auto"/>
            </w:tcBorders>
          </w:tcPr>
          <w:p w14:paraId="7DBE704B" w14:textId="77777777" w:rsidR="00F3004B" w:rsidRPr="00340B0D" w:rsidRDefault="00F3004B"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0DE6D9E5" w14:textId="77777777" w:rsidR="00F3004B" w:rsidRPr="00340B0D" w:rsidRDefault="00F3004B"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6C41E85A" w14:textId="77777777" w:rsidR="00F3004B" w:rsidRPr="00340B0D" w:rsidRDefault="00F3004B"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377BAD72" w14:textId="77777777" w:rsidR="00F3004B" w:rsidRPr="00340B0D" w:rsidRDefault="00F3004B" w:rsidP="00541D1A">
            <w:pPr>
              <w:rPr>
                <w:rFonts w:cs="Arial"/>
                <w:sz w:val="18"/>
                <w:szCs w:val="18"/>
              </w:rPr>
            </w:pPr>
          </w:p>
        </w:tc>
      </w:tr>
      <w:tr w:rsidR="00F3004B" w:rsidRPr="00340B0D" w14:paraId="033C8869" w14:textId="77777777" w:rsidTr="005E5735">
        <w:trPr>
          <w:jc w:val="center"/>
        </w:trPr>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57E83B6C" w14:textId="77777777" w:rsidR="00F3004B" w:rsidRPr="00EF63B4" w:rsidRDefault="00F3004B" w:rsidP="00541D1A">
            <w:pPr>
              <w:jc w:val="center"/>
              <w:rPr>
                <w:rFonts w:cs="Arial"/>
                <w:sz w:val="18"/>
                <w:szCs w:val="18"/>
              </w:rPr>
            </w:pPr>
            <w:r>
              <w:rPr>
                <w:rFonts w:cs="Arial"/>
                <w:b/>
                <w:bCs/>
                <w:sz w:val="18"/>
                <w:szCs w:val="18"/>
              </w:rPr>
              <w:t>Additional</w:t>
            </w:r>
          </w:p>
        </w:tc>
      </w:tr>
      <w:tr w:rsidR="00F3004B" w:rsidRPr="00340B0D" w14:paraId="19F508A3" w14:textId="77777777" w:rsidTr="005E5735">
        <w:trPr>
          <w:jc w:val="center"/>
        </w:trPr>
        <w:tc>
          <w:tcPr>
            <w:tcW w:w="4375" w:type="dxa"/>
            <w:gridSpan w:val="4"/>
            <w:tcBorders>
              <w:top w:val="single" w:sz="4" w:space="0" w:color="auto"/>
              <w:left w:val="single" w:sz="12" w:space="0" w:color="auto"/>
              <w:bottom w:val="single" w:sz="4" w:space="0" w:color="auto"/>
              <w:right w:val="single" w:sz="4" w:space="0" w:color="auto"/>
            </w:tcBorders>
          </w:tcPr>
          <w:p w14:paraId="4449E662" w14:textId="77777777" w:rsidR="00F3004B" w:rsidRPr="00340B0D" w:rsidRDefault="00F3004B"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621806F5" w14:textId="77777777" w:rsidR="00F3004B" w:rsidRPr="00340B0D" w:rsidRDefault="00F3004B"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4ECFCF2D" w14:textId="77777777" w:rsidR="00F3004B" w:rsidRPr="00340B0D" w:rsidRDefault="00F3004B"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54BD9F3" w14:textId="77777777" w:rsidR="00F3004B" w:rsidRPr="00340B0D" w:rsidRDefault="00F3004B" w:rsidP="00541D1A">
            <w:pPr>
              <w:rPr>
                <w:rFonts w:cs="Arial"/>
                <w:sz w:val="18"/>
                <w:szCs w:val="18"/>
              </w:rPr>
            </w:pPr>
          </w:p>
        </w:tc>
      </w:tr>
      <w:tr w:rsidR="00F3004B" w:rsidRPr="00340B0D" w14:paraId="5C38BE5C" w14:textId="77777777" w:rsidTr="005E5735">
        <w:trPr>
          <w:jc w:val="center"/>
        </w:trPr>
        <w:tc>
          <w:tcPr>
            <w:tcW w:w="4375" w:type="dxa"/>
            <w:gridSpan w:val="4"/>
            <w:tcBorders>
              <w:top w:val="single" w:sz="4" w:space="0" w:color="auto"/>
              <w:left w:val="single" w:sz="12" w:space="0" w:color="auto"/>
              <w:bottom w:val="single" w:sz="4" w:space="0" w:color="auto"/>
              <w:right w:val="single" w:sz="4" w:space="0" w:color="auto"/>
            </w:tcBorders>
          </w:tcPr>
          <w:p w14:paraId="68590205" w14:textId="77777777" w:rsidR="00F3004B" w:rsidRPr="00340B0D" w:rsidRDefault="00F3004B"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39AF6B7C" w14:textId="77777777" w:rsidR="00F3004B" w:rsidRPr="00340B0D" w:rsidRDefault="00F3004B"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19BB3C95" w14:textId="77777777" w:rsidR="00F3004B" w:rsidRPr="00340B0D" w:rsidRDefault="00F3004B"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F0FCD03" w14:textId="77777777" w:rsidR="00F3004B" w:rsidRPr="00340B0D" w:rsidRDefault="00F3004B" w:rsidP="00541D1A">
            <w:pPr>
              <w:rPr>
                <w:rFonts w:cs="Arial"/>
                <w:sz w:val="18"/>
                <w:szCs w:val="18"/>
              </w:rPr>
            </w:pPr>
          </w:p>
        </w:tc>
      </w:tr>
      <w:tr w:rsidR="00F3004B" w:rsidRPr="00340B0D" w14:paraId="7952E3C8" w14:textId="77777777" w:rsidTr="005E5735">
        <w:trPr>
          <w:jc w:val="center"/>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7EBBA33" w14:textId="77777777" w:rsidR="00F3004B" w:rsidRPr="00340B0D" w:rsidRDefault="00F3004B" w:rsidP="00541D1A">
            <w:pPr>
              <w:jc w:val="center"/>
              <w:rPr>
                <w:rFonts w:cs="Arial"/>
                <w:b/>
                <w:bCs/>
                <w:sz w:val="18"/>
                <w:szCs w:val="18"/>
              </w:rPr>
            </w:pPr>
            <w:r w:rsidRPr="00340B0D">
              <w:rPr>
                <w:rFonts w:cs="Arial"/>
                <w:b/>
                <w:bCs/>
                <w:sz w:val="18"/>
                <w:szCs w:val="18"/>
              </w:rPr>
              <w:t>Setup</w:t>
            </w:r>
          </w:p>
        </w:tc>
      </w:tr>
      <w:tr w:rsidR="00F3004B" w:rsidRPr="00340B0D" w14:paraId="29EF36A7" w14:textId="77777777" w:rsidTr="005E5735">
        <w:trPr>
          <w:jc w:val="center"/>
        </w:trPr>
        <w:tc>
          <w:tcPr>
            <w:tcW w:w="9199" w:type="dxa"/>
            <w:gridSpan w:val="11"/>
            <w:tcBorders>
              <w:top w:val="single" w:sz="4" w:space="0" w:color="auto"/>
              <w:left w:val="single" w:sz="12" w:space="0" w:color="auto"/>
              <w:bottom w:val="single" w:sz="4" w:space="0" w:color="auto"/>
              <w:right w:val="single" w:sz="12" w:space="0" w:color="auto"/>
            </w:tcBorders>
          </w:tcPr>
          <w:p w14:paraId="54B474BC" w14:textId="6B7B252C" w:rsidR="00F3004B" w:rsidRPr="00F3004B" w:rsidRDefault="00F3004B" w:rsidP="00541D1A">
            <w:pPr>
              <w:rPr>
                <w:rFonts w:cs="Arial"/>
                <w:rPrChange w:id="22" w:author="jonathan pritchard" w:date="2025-01-23T13:12:00Z" w16du:dateUtc="2025-01-23T13:12:00Z">
                  <w:rPr>
                    <w:rFonts w:cs="Arial"/>
                    <w:sz w:val="18"/>
                    <w:szCs w:val="18"/>
                  </w:rPr>
                </w:rPrChange>
              </w:rPr>
            </w:pPr>
          </w:p>
        </w:tc>
      </w:tr>
      <w:tr w:rsidR="00F3004B" w:rsidRPr="00340B0D" w14:paraId="63C48D18" w14:textId="77777777" w:rsidTr="005E5735">
        <w:trPr>
          <w:jc w:val="center"/>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9105CCA" w14:textId="77777777" w:rsidR="00F3004B" w:rsidRPr="00340B0D" w:rsidRDefault="00F3004B" w:rsidP="00541D1A">
            <w:pPr>
              <w:jc w:val="center"/>
              <w:rPr>
                <w:rFonts w:cs="Arial"/>
                <w:b/>
                <w:bCs/>
                <w:sz w:val="18"/>
                <w:szCs w:val="18"/>
              </w:rPr>
            </w:pPr>
            <w:r w:rsidRPr="00340B0D">
              <w:rPr>
                <w:rFonts w:cs="Arial"/>
                <w:b/>
                <w:bCs/>
                <w:sz w:val="18"/>
                <w:szCs w:val="18"/>
              </w:rPr>
              <w:t>Action</w:t>
            </w:r>
          </w:p>
        </w:tc>
      </w:tr>
      <w:tr w:rsidR="00F3004B" w:rsidRPr="00340B0D" w14:paraId="075648E6" w14:textId="77777777" w:rsidTr="005E5735">
        <w:trPr>
          <w:jc w:val="center"/>
        </w:trPr>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0665B826" w14:textId="77777777" w:rsidR="00F3004B" w:rsidRPr="00110428" w:rsidRDefault="00F3004B" w:rsidP="00541D1A">
            <w:pPr>
              <w:rPr>
                <w:rFonts w:cs="Arial"/>
                <w:b/>
                <w:bCs/>
              </w:rPr>
            </w:pPr>
          </w:p>
        </w:tc>
      </w:tr>
      <w:tr w:rsidR="00F3004B" w:rsidRPr="00340B0D" w14:paraId="2922EF76" w14:textId="77777777" w:rsidTr="005E5735">
        <w:trPr>
          <w:jc w:val="center"/>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43750C9" w14:textId="77777777" w:rsidR="00F3004B" w:rsidRPr="00340B0D" w:rsidRDefault="00F3004B" w:rsidP="00541D1A">
            <w:pPr>
              <w:jc w:val="center"/>
              <w:rPr>
                <w:rFonts w:cs="Arial"/>
                <w:sz w:val="18"/>
                <w:szCs w:val="18"/>
              </w:rPr>
            </w:pPr>
            <w:r w:rsidRPr="00340B0D">
              <w:rPr>
                <w:rFonts w:cs="Arial"/>
                <w:b/>
                <w:bCs/>
                <w:sz w:val="18"/>
                <w:szCs w:val="18"/>
              </w:rPr>
              <w:t>Results</w:t>
            </w:r>
          </w:p>
        </w:tc>
      </w:tr>
      <w:tr w:rsidR="00F3004B" w:rsidRPr="00340B0D" w14:paraId="1B0BE3FE" w14:textId="77777777" w:rsidTr="005E5735">
        <w:trPr>
          <w:jc w:val="center"/>
        </w:trPr>
        <w:tc>
          <w:tcPr>
            <w:tcW w:w="9199" w:type="dxa"/>
            <w:gridSpan w:val="11"/>
            <w:tcBorders>
              <w:top w:val="single" w:sz="4" w:space="0" w:color="auto"/>
              <w:left w:val="single" w:sz="12" w:space="0" w:color="auto"/>
              <w:bottom w:val="single" w:sz="12" w:space="0" w:color="auto"/>
              <w:right w:val="single" w:sz="12" w:space="0" w:color="auto"/>
            </w:tcBorders>
          </w:tcPr>
          <w:p w14:paraId="17E082F0" w14:textId="77777777" w:rsidR="00F3004B" w:rsidRPr="00340B0D" w:rsidRDefault="00F3004B" w:rsidP="00541D1A">
            <w:pPr>
              <w:rPr>
                <w:rFonts w:cs="Arial"/>
                <w:sz w:val="18"/>
                <w:szCs w:val="18"/>
              </w:rPr>
            </w:pPr>
          </w:p>
        </w:tc>
      </w:tr>
    </w:tbl>
    <w:p w14:paraId="0040518F" w14:textId="77777777" w:rsidR="00F3004B" w:rsidRDefault="00F3004B">
      <w:pPr>
        <w:pStyle w:val="Heading2"/>
        <w:numPr>
          <w:ilvl w:val="0"/>
          <w:numId w:val="0"/>
        </w:numPr>
        <w:rPr>
          <w:ins w:id="23" w:author="jonathan pritchard" w:date="2025-01-23T13:17:00Z" w16du:dateUtc="2025-01-23T13:17:00Z"/>
        </w:rPr>
        <w:pPrChange w:id="24" w:author="jonathan pritchard" w:date="2025-01-23T13:17:00Z" w16du:dateUtc="2025-01-23T13:17:00Z">
          <w:pPr>
            <w:pStyle w:val="Heading2"/>
          </w:pPr>
        </w:pPrChange>
      </w:pPr>
    </w:p>
    <w:p w14:paraId="7FD890EA" w14:textId="3AAFAB02" w:rsidR="002550DA" w:rsidRDefault="002550DA" w:rsidP="002550DA">
      <w:pPr>
        <w:pStyle w:val="Heading2"/>
      </w:pPr>
      <w:bookmarkStart w:id="25" w:name="_Toc189647762"/>
      <w:r w:rsidRPr="00413780">
        <w:t>Organization and Coverage of the TDS</w:t>
      </w:r>
      <w:bookmarkEnd w:id="25"/>
    </w:p>
    <w:p w14:paraId="323C6CE6" w14:textId="3695AD94" w:rsidR="002550DA" w:rsidRDefault="002550DA" w:rsidP="002550DA">
      <w:r w:rsidRPr="00413780">
        <w:t xml:space="preserve">The TDS contains a </w:t>
      </w:r>
      <w:r>
        <w:t xml:space="preserve">named </w:t>
      </w:r>
      <w:r w:rsidRPr="00413780">
        <w:t>directory for each section of the TIM which requires test data. Depending on the test requirement, the</w:t>
      </w:r>
      <w:r w:rsidR="0073093B">
        <w:t xml:space="preserve"> named</w:t>
      </w:r>
      <w:r w:rsidRPr="00413780">
        <w:t xml:space="preserve"> folder </w:t>
      </w:r>
      <w:r>
        <w:t xml:space="preserve">contains an S100_ROOT directory </w:t>
      </w:r>
      <w:r w:rsidRPr="00413780">
        <w:t>containing the files o</w:t>
      </w:r>
      <w:r>
        <w:t>f the exchange set (</w:t>
      </w:r>
      <w:proofErr w:type="spellStart"/>
      <w:r w:rsidR="0053204B">
        <w:t>e.g</w:t>
      </w:r>
      <w:proofErr w:type="spellEnd"/>
      <w:r w:rsidR="0053204B">
        <w:t xml:space="preserve"> </w:t>
      </w:r>
      <w:r>
        <w:t>CATALOG.XML)</w:t>
      </w:r>
      <w:r w:rsidRPr="00413780">
        <w:t xml:space="preserve">, plus any </w:t>
      </w:r>
      <w:r>
        <w:t xml:space="preserve">required catalogues, </w:t>
      </w:r>
      <w:r w:rsidRPr="00413780">
        <w:t xml:space="preserve">updates or other optional/related files, e.g. .TIF, .TXT necessary. </w:t>
      </w:r>
    </w:p>
    <w:p w14:paraId="23372517" w14:textId="2A604F20" w:rsidR="002550DA" w:rsidRDefault="002550DA" w:rsidP="002550DA"/>
    <w:p w14:paraId="4DCBF38D" w14:textId="66C6314D" w:rsidR="002550DA" w:rsidRDefault="002550DA" w:rsidP="002550DA">
      <w:r w:rsidRPr="00413780">
        <w:t xml:space="preserve">The TDS data for encrypted data, located </w:t>
      </w:r>
      <w:r w:rsidRPr="00F00F0C">
        <w:t xml:space="preserve">in section </w:t>
      </w:r>
      <w:r w:rsidR="007B5A46">
        <w:t>2.6</w:t>
      </w:r>
      <w:r w:rsidRPr="00F00F0C">
        <w:t>, contains</w:t>
      </w:r>
      <w:r w:rsidRPr="00413780">
        <w:t xml:space="preserve"> multiple </w:t>
      </w:r>
      <w:r>
        <w:t xml:space="preserve">named </w:t>
      </w:r>
      <w:r w:rsidRPr="00413780">
        <w:t xml:space="preserve">exchange sets, each with their own </w:t>
      </w:r>
      <w:r>
        <w:t>S100</w:t>
      </w:r>
      <w:r w:rsidRPr="00413780">
        <w:t xml:space="preserve">_ROOT directory and full test scripts describing how to use the data. </w:t>
      </w:r>
    </w:p>
    <w:p w14:paraId="244B38C6" w14:textId="77777777" w:rsidR="002550DA" w:rsidRDefault="002550DA" w:rsidP="002550DA"/>
    <w:p w14:paraId="5AD1A36B" w14:textId="287F3399" w:rsidR="009112F5" w:rsidRPr="00F00F0C" w:rsidRDefault="002550DA" w:rsidP="002550DA">
      <w:r w:rsidRPr="00413780">
        <w:t xml:space="preserve">The location (or path) of ENC exchange set and/or ENC </w:t>
      </w:r>
      <w:r w:rsidR="00E643E7">
        <w:t>dataset</w:t>
      </w:r>
      <w:r w:rsidR="00E643E7" w:rsidRPr="00413780">
        <w:t xml:space="preserve"> </w:t>
      </w:r>
      <w:r w:rsidRPr="00413780">
        <w:t>will be indicated using</w:t>
      </w:r>
      <w:r w:rsidR="009112F5">
        <w:t xml:space="preserve"> bold</w:t>
      </w:r>
      <w:r w:rsidRPr="00413780">
        <w:t xml:space="preserve"> italic notation, e.g. </w:t>
      </w:r>
      <w:proofErr w:type="spellStart"/>
      <w:r w:rsidR="009112F5">
        <w:rPr>
          <w:b/>
          <w:bCs/>
          <w:i/>
          <w:iCs/>
        </w:rPr>
        <w:t>PowerUp</w:t>
      </w:r>
      <w:proofErr w:type="spellEnd"/>
      <w:r w:rsidR="009112F5">
        <w:t>.</w:t>
      </w:r>
      <w:r w:rsidR="00B173F7">
        <w:t xml:space="preserve">.Tests are structured so that data is imported from standard S-100 exchange sets only, with no individual datasets requiring import. Datasets themselves are </w:t>
      </w:r>
      <w:r w:rsidR="0032257A">
        <w:t xml:space="preserve">sometimes </w:t>
      </w:r>
      <w:r w:rsidR="00B173F7">
        <w:t>named individually in the tests for referenc</w:t>
      </w:r>
      <w:r w:rsidR="00D03B85">
        <w:t xml:space="preserve">e where necessary. Exchange sets </w:t>
      </w:r>
      <w:r w:rsidR="00F00F0C">
        <w:t xml:space="preserve">do not </w:t>
      </w:r>
      <w:r w:rsidR="00D03B85">
        <w:t xml:space="preserve">contain </w:t>
      </w:r>
      <w:r w:rsidR="00F00F0C">
        <w:t xml:space="preserve">all </w:t>
      </w:r>
      <w:r w:rsidR="00D03B85">
        <w:t>necessary catalogues</w:t>
      </w:r>
      <w:r w:rsidR="00F00F0C">
        <w:t xml:space="preserve">. These should be pre-loaded from the </w:t>
      </w:r>
      <w:r w:rsidR="00F00F0C">
        <w:rPr>
          <w:b/>
          <w:bCs/>
        </w:rPr>
        <w:t>Catalogues</w:t>
      </w:r>
      <w:r w:rsidR="00F00F0C">
        <w:t xml:space="preserve"> exchange set with the exception of tests in Section 2.1 and 2.2, which test the loading of catalogues</w:t>
      </w:r>
      <w:r w:rsidR="007B5A46">
        <w:t xml:space="preserve"> themselves</w:t>
      </w:r>
      <w:r w:rsidR="00F00F0C">
        <w:t>.</w:t>
      </w:r>
      <w:r w:rsidR="007B5A46">
        <w:t xml:space="preserve"> Once installed, catalogues should not require re-installation but testers may find it helpful to delete the system database contents between tests.</w:t>
      </w:r>
    </w:p>
    <w:bookmarkEnd w:id="21"/>
    <w:p w14:paraId="545E666F" w14:textId="77777777" w:rsidR="002550DA" w:rsidRDefault="002550DA" w:rsidP="00EB5479"/>
    <w:p w14:paraId="05FE8407" w14:textId="66FE1347" w:rsidR="00413780" w:rsidRDefault="0073093B" w:rsidP="00413780">
      <w:r>
        <w:t>Test datasets are arranged in a number of spatially disjoint schemes, with S-57 and S-100 datasets located in close proximity (</w:t>
      </w:r>
      <w:r w:rsidR="00F00F0C">
        <w:t>to facilitate</w:t>
      </w:r>
      <w:r>
        <w:t xml:space="preserve"> dual fuel testing).</w:t>
      </w:r>
      <w:r w:rsidR="0032257A">
        <w:t xml:space="preserve"> </w:t>
      </w:r>
      <w:r w:rsidR="00B173F7">
        <w:t>Examples of t</w:t>
      </w:r>
      <w:r>
        <w:t>he schemes, and individual dataset names are illustrated in the following diagrams. These show the extent of the S-101 charts comprising the test datasets. Other S-100 products are layered on top of these datasets and are integrated with the named exchange sets referenced in each individual test.</w:t>
      </w:r>
    </w:p>
    <w:p w14:paraId="5E873CF3" w14:textId="77777777" w:rsidR="002550DA" w:rsidRDefault="002550DA" w:rsidP="00413780"/>
    <w:p w14:paraId="14FD1D11" w14:textId="77777777" w:rsidR="006B3BF3" w:rsidRDefault="000D7516" w:rsidP="00357E05">
      <w:pPr>
        <w:keepNext/>
        <w:jc w:val="center"/>
      </w:pPr>
      <w:r>
        <w:rPr>
          <w:noProof/>
          <w:snapToGrid/>
          <w:lang w:eastAsia="en-GB"/>
        </w:rPr>
        <w:drawing>
          <wp:inline distT="0" distB="0" distL="0" distR="0" wp14:anchorId="4FAB599A" wp14:editId="5B5CF703">
            <wp:extent cx="4003964" cy="3010770"/>
            <wp:effectExtent l="0" t="0" r="0" b="0"/>
            <wp:docPr id="34" name="Picture 3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ox and whisker chart&#10;&#10;Description automatically generated"/>
                    <pic:cNvPicPr/>
                  </pic:nvPicPr>
                  <pic:blipFill rotWithShape="1">
                    <a:blip r:embed="rId21" cstate="print">
                      <a:extLst>
                        <a:ext uri="{28A0092B-C50C-407E-A947-70E740481C1C}">
                          <a14:useLocalDpi xmlns:a14="http://schemas.microsoft.com/office/drawing/2010/main" val="0"/>
                        </a:ext>
                      </a:extLst>
                    </a:blip>
                    <a:srcRect l="19440" t="8211" r="15310" b="25632"/>
                    <a:stretch/>
                  </pic:blipFill>
                  <pic:spPr bwMode="auto">
                    <a:xfrm>
                      <a:off x="0" y="0"/>
                      <a:ext cx="4027840" cy="3028723"/>
                    </a:xfrm>
                    <a:prstGeom prst="rect">
                      <a:avLst/>
                    </a:prstGeom>
                    <a:ln>
                      <a:noFill/>
                    </a:ln>
                    <a:extLst>
                      <a:ext uri="{53640926-AAD7-44D8-BBD7-CCE9431645EC}">
                        <a14:shadowObscured xmlns:a14="http://schemas.microsoft.com/office/drawing/2010/main"/>
                      </a:ext>
                    </a:extLst>
                  </pic:spPr>
                </pic:pic>
              </a:graphicData>
            </a:graphic>
          </wp:inline>
        </w:drawing>
      </w:r>
    </w:p>
    <w:p w14:paraId="101BAA35" w14:textId="610870B6" w:rsidR="00413780" w:rsidRDefault="006B3BF3" w:rsidP="00357E05">
      <w:pPr>
        <w:pStyle w:val="Caption"/>
        <w:jc w:val="center"/>
      </w:pPr>
      <w:r>
        <w:t xml:space="preserve">Figure </w:t>
      </w:r>
      <w:r>
        <w:fldChar w:fldCharType="begin"/>
      </w:r>
      <w:r>
        <w:instrText xml:space="preserve"> SEQ Figure \* ARABIC </w:instrText>
      </w:r>
      <w:r>
        <w:fldChar w:fldCharType="separate"/>
      </w:r>
      <w:r w:rsidR="009B6C48">
        <w:rPr>
          <w:noProof/>
        </w:rPr>
        <w:t>1</w:t>
      </w:r>
      <w:r>
        <w:fldChar w:fldCharType="end"/>
      </w:r>
      <w:r>
        <w:t>: Data Scheming for Alert and Indication Tests</w:t>
      </w:r>
    </w:p>
    <w:p w14:paraId="21E5E9B6" w14:textId="6DABB804" w:rsidR="00B173F7" w:rsidRDefault="00B173F7" w:rsidP="00F61BF0">
      <w:pPr>
        <w:jc w:val="center"/>
      </w:pPr>
    </w:p>
    <w:p w14:paraId="0A5B336C" w14:textId="77777777" w:rsidR="006B3BF3" w:rsidRDefault="00B173F7" w:rsidP="00357E05">
      <w:pPr>
        <w:keepNext/>
        <w:jc w:val="center"/>
      </w:pPr>
      <w:r>
        <w:rPr>
          <w:noProof/>
          <w:snapToGrid/>
          <w:lang w:eastAsia="en-GB"/>
        </w:rPr>
        <w:lastRenderedPageBreak/>
        <w:drawing>
          <wp:inline distT="0" distB="0" distL="0" distR="0" wp14:anchorId="2B856BA2" wp14:editId="7AFAB064">
            <wp:extent cx="4142509" cy="3420247"/>
            <wp:effectExtent l="0" t="0" r="0" b="8890"/>
            <wp:docPr id="38" name="Picture 3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Map&#10;&#10;Description automatically generated"/>
                    <pic:cNvPicPr/>
                  </pic:nvPicPr>
                  <pic:blipFill>
                    <a:blip r:embed="rId22"/>
                    <a:stretch>
                      <a:fillRect/>
                    </a:stretch>
                  </pic:blipFill>
                  <pic:spPr>
                    <a:xfrm>
                      <a:off x="0" y="0"/>
                      <a:ext cx="4158838" cy="3433729"/>
                    </a:xfrm>
                    <a:prstGeom prst="rect">
                      <a:avLst/>
                    </a:prstGeom>
                  </pic:spPr>
                </pic:pic>
              </a:graphicData>
            </a:graphic>
          </wp:inline>
        </w:drawing>
      </w:r>
    </w:p>
    <w:p w14:paraId="3788AF15" w14:textId="31F513D0" w:rsidR="00B173F7" w:rsidRDefault="006B3BF3" w:rsidP="00357E05">
      <w:pPr>
        <w:pStyle w:val="Caption"/>
        <w:jc w:val="center"/>
      </w:pPr>
      <w:r>
        <w:t xml:space="preserve">Figure </w:t>
      </w:r>
      <w:r>
        <w:fldChar w:fldCharType="begin"/>
      </w:r>
      <w:r>
        <w:instrText xml:space="preserve"> SEQ Figure \* ARABIC </w:instrText>
      </w:r>
      <w:r>
        <w:fldChar w:fldCharType="separate"/>
      </w:r>
      <w:r w:rsidR="009B6C48">
        <w:rPr>
          <w:noProof/>
        </w:rPr>
        <w:t>2</w:t>
      </w:r>
      <w:r>
        <w:fldChar w:fldCharType="end"/>
      </w:r>
      <w:r>
        <w:t>: Cartographic cell overviews</w:t>
      </w:r>
    </w:p>
    <w:p w14:paraId="152EABC4" w14:textId="77777777" w:rsidR="00B173F7" w:rsidRDefault="00B173F7" w:rsidP="00F61BF0">
      <w:pPr>
        <w:jc w:val="center"/>
      </w:pPr>
    </w:p>
    <w:p w14:paraId="72FA2B34" w14:textId="731253E4" w:rsidR="00B173F7" w:rsidRDefault="00B173F7" w:rsidP="00F61BF0">
      <w:pPr>
        <w:jc w:val="center"/>
      </w:pPr>
      <w:r>
        <w:rPr>
          <w:noProof/>
          <w:snapToGrid/>
          <w:lang w:eastAsia="en-GB"/>
        </w:rPr>
        <w:drawing>
          <wp:inline distT="0" distB="0" distL="0" distR="0" wp14:anchorId="212934BC" wp14:editId="1B2E9D62">
            <wp:extent cx="3498273" cy="2320284"/>
            <wp:effectExtent l="0" t="0" r="6985" b="4445"/>
            <wp:docPr id="53" name="Picture 5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treemap chart&#10;&#10;Description automatically generated"/>
                    <pic:cNvPicPr/>
                  </pic:nvPicPr>
                  <pic:blipFill rotWithShape="1">
                    <a:blip r:embed="rId23"/>
                    <a:srcRect r="9396" b="18513"/>
                    <a:stretch/>
                  </pic:blipFill>
                  <pic:spPr bwMode="auto">
                    <a:xfrm>
                      <a:off x="0" y="0"/>
                      <a:ext cx="3510997" cy="2328723"/>
                    </a:xfrm>
                    <a:prstGeom prst="rect">
                      <a:avLst/>
                    </a:prstGeom>
                    <a:ln>
                      <a:noFill/>
                    </a:ln>
                    <a:extLst>
                      <a:ext uri="{53640926-AAD7-44D8-BBD7-CCE9431645EC}">
                        <a14:shadowObscured xmlns:a14="http://schemas.microsoft.com/office/drawing/2010/main"/>
                      </a:ext>
                    </a:extLst>
                  </pic:spPr>
                </pic:pic>
              </a:graphicData>
            </a:graphic>
          </wp:inline>
        </w:drawing>
      </w:r>
    </w:p>
    <w:p w14:paraId="376D9D23" w14:textId="47B4FEBC" w:rsidR="00212F85" w:rsidRDefault="00212F85" w:rsidP="00F61BF0">
      <w:pPr>
        <w:jc w:val="center"/>
      </w:pPr>
    </w:p>
    <w:p w14:paraId="03321472" w14:textId="77777777" w:rsidR="00212F85" w:rsidRDefault="00212F85" w:rsidP="00F61BF0">
      <w:pPr>
        <w:jc w:val="center"/>
      </w:pPr>
    </w:p>
    <w:p w14:paraId="21376264" w14:textId="3844EFEC" w:rsidR="002550DA" w:rsidRPr="00357E05" w:rsidRDefault="00B173F7" w:rsidP="002550DA">
      <w:pPr>
        <w:jc w:val="center"/>
        <w:rPr>
          <w:b/>
          <w:bCs/>
          <w:sz w:val="18"/>
          <w:szCs w:val="18"/>
        </w:rPr>
      </w:pPr>
      <w:r w:rsidRPr="00357E05">
        <w:rPr>
          <w:b/>
          <w:bCs/>
          <w:sz w:val="18"/>
          <w:szCs w:val="18"/>
        </w:rPr>
        <w:t>S-164 Data Coverage scheming.</w:t>
      </w:r>
    </w:p>
    <w:p w14:paraId="47C65881" w14:textId="77777777" w:rsidR="006E138F" w:rsidRPr="00F61BF0" w:rsidRDefault="006E138F" w:rsidP="00F61BF0">
      <w:pPr>
        <w:jc w:val="center"/>
        <w:rPr>
          <w:i/>
          <w:sz w:val="18"/>
          <w:szCs w:val="18"/>
        </w:rPr>
      </w:pPr>
    </w:p>
    <w:p w14:paraId="35FB08C0" w14:textId="77777777" w:rsidR="00B173F7" w:rsidRDefault="00B173F7">
      <w:pPr>
        <w:widowControl/>
        <w:spacing w:line="240" w:lineRule="auto"/>
        <w:jc w:val="left"/>
        <w:rPr>
          <w:b/>
        </w:rPr>
      </w:pPr>
      <w:r>
        <w:br w:type="page"/>
      </w:r>
    </w:p>
    <w:p w14:paraId="610328A8" w14:textId="2A811B24" w:rsidR="002550DA" w:rsidRDefault="002550DA" w:rsidP="002550DA">
      <w:pPr>
        <w:pStyle w:val="Heading2"/>
      </w:pPr>
      <w:bookmarkStart w:id="26" w:name="_Toc189647763"/>
      <w:r w:rsidRPr="00F61BF0">
        <w:lastRenderedPageBreak/>
        <w:t>Required Test Items and Use of the TDS</w:t>
      </w:r>
      <w:bookmarkEnd w:id="26"/>
    </w:p>
    <w:p w14:paraId="513B9790" w14:textId="77777777" w:rsidR="002550DA" w:rsidRDefault="002550DA" w:rsidP="002550DA">
      <w:r>
        <w:t>This section lists the items required for the execution of Tests specified in this document and how the TDS should be used. The following items are required:</w:t>
      </w:r>
    </w:p>
    <w:p w14:paraId="763243AE" w14:textId="77777777" w:rsidR="002550DA" w:rsidRDefault="002550DA" w:rsidP="002550DA"/>
    <w:p w14:paraId="015B5849" w14:textId="7B41DB24" w:rsidR="002550DA" w:rsidRPr="00F61BF0" w:rsidRDefault="002550DA" w:rsidP="002550DA">
      <w:pPr>
        <w:numPr>
          <w:ilvl w:val="0"/>
          <w:numId w:val="2"/>
        </w:numPr>
        <w:rPr>
          <w:i/>
        </w:rPr>
      </w:pPr>
      <w:r w:rsidRPr="00F61BF0">
        <w:rPr>
          <w:i/>
        </w:rPr>
        <w:t xml:space="preserve">IHO </w:t>
      </w:r>
      <w:r>
        <w:rPr>
          <w:i/>
        </w:rPr>
        <w:t>S-98</w:t>
      </w:r>
      <w:r w:rsidRPr="00F61BF0">
        <w:rPr>
          <w:i/>
        </w:rPr>
        <w:t xml:space="preserve"> including an ECDIS </w:t>
      </w:r>
      <w:r>
        <w:rPr>
          <w:i/>
        </w:rPr>
        <w:t>C</w:t>
      </w:r>
      <w:r w:rsidRPr="00F61BF0">
        <w:rPr>
          <w:i/>
        </w:rPr>
        <w:t xml:space="preserve">hart 1 and colour differentiation diagrams. </w:t>
      </w:r>
    </w:p>
    <w:p w14:paraId="2856958E" w14:textId="77777777" w:rsidR="002550DA" w:rsidRPr="00F61BF0" w:rsidRDefault="002550DA" w:rsidP="002550DA">
      <w:pPr>
        <w:rPr>
          <w:i/>
        </w:rPr>
      </w:pPr>
    </w:p>
    <w:p w14:paraId="1CB4226F" w14:textId="77777777" w:rsidR="002550DA" w:rsidRPr="00F61BF0" w:rsidRDefault="002550DA" w:rsidP="002550DA">
      <w:pPr>
        <w:numPr>
          <w:ilvl w:val="0"/>
          <w:numId w:val="2"/>
        </w:numPr>
        <w:rPr>
          <w:i/>
        </w:rPr>
      </w:pPr>
      <w:r w:rsidRPr="00F61BF0">
        <w:rPr>
          <w:i/>
        </w:rPr>
        <w:t>IHO S-</w:t>
      </w:r>
      <w:r>
        <w:rPr>
          <w:i/>
        </w:rPr>
        <w:t>1</w:t>
      </w:r>
      <w:r w:rsidRPr="00F61BF0">
        <w:rPr>
          <w:i/>
        </w:rPr>
        <w:t>64 test data sets for ECDIS which includes both encrypted and unencrypted</w:t>
      </w:r>
      <w:r>
        <w:rPr>
          <w:i/>
        </w:rPr>
        <w:t xml:space="preserve"> datasets</w:t>
      </w:r>
      <w:r w:rsidRPr="00F61BF0">
        <w:rPr>
          <w:i/>
        </w:rPr>
        <w:t>, and updates, together with the associated instruction manual.</w:t>
      </w:r>
    </w:p>
    <w:p w14:paraId="345D6754" w14:textId="77777777" w:rsidR="002550DA" w:rsidRDefault="002550DA" w:rsidP="002550DA"/>
    <w:p w14:paraId="7E51D150" w14:textId="1963DAC6" w:rsidR="002550DA" w:rsidRDefault="002550DA" w:rsidP="002550DA">
      <w:r>
        <w:t xml:space="preserve">ECDIS Chart 1 and colour differentiation diagrams must </w:t>
      </w:r>
      <w:r w:rsidR="0073093B">
        <w:t xml:space="preserve">also </w:t>
      </w:r>
      <w:r>
        <w:t>be acquired and installed on the equipment under test (EUT) by the manufacturer, prior to the beginning of the tests.</w:t>
      </w:r>
    </w:p>
    <w:p w14:paraId="23D7D510" w14:textId="77777777" w:rsidR="002550DA" w:rsidRDefault="002550DA" w:rsidP="002550DA"/>
    <w:p w14:paraId="673851F1" w14:textId="77777777" w:rsidR="009A4BFB" w:rsidRDefault="002550DA" w:rsidP="002550DA">
      <w:r>
        <w:t xml:space="preserve">The second item, the IHO TDS, is provided as part of S-164, including the encrypted data and its test scripts. This document is to be considered the “Instruction Manual”. The IHO TDS may be upgraded from time to time to correct residual anomalies and ensure that the results of the tests conform to the description in this Manual. </w:t>
      </w:r>
    </w:p>
    <w:p w14:paraId="3391132C" w14:textId="77777777" w:rsidR="009A4BFB" w:rsidRDefault="009A4BFB" w:rsidP="002550DA"/>
    <w:p w14:paraId="2A1588FA" w14:textId="331BCFF7" w:rsidR="002550DA" w:rsidRPr="00E95C54" w:rsidRDefault="002550DA" w:rsidP="002550DA">
      <w:r w:rsidRPr="00E95C54">
        <w:t xml:space="preserve">It is important to ensure that the tests are conducted with the latest version posted on the IHO web site at </w:t>
      </w:r>
      <w:hyperlink r:id="rId24" w:history="1">
        <w:r w:rsidRPr="00E95C54">
          <w:rPr>
            <w:rStyle w:val="Hyperlink"/>
            <w:b/>
            <w:bCs/>
          </w:rPr>
          <w:t>http://www.iho.int</w:t>
        </w:r>
      </w:hyperlink>
      <w:r w:rsidRPr="00E95C54">
        <w:rPr>
          <w:b/>
          <w:bCs/>
        </w:rPr>
        <w:t xml:space="preserve"> &gt; (ENCs &amp; ECDIS).</w:t>
      </w:r>
      <w:r w:rsidRPr="00E95C54">
        <w:t xml:space="preserve">  The version number will remain the same as long as the corrections do not impact this document.</w:t>
      </w:r>
    </w:p>
    <w:p w14:paraId="1734A136" w14:textId="77777777" w:rsidR="002550DA" w:rsidRPr="00E95C54" w:rsidRDefault="002550DA" w:rsidP="002550DA"/>
    <w:p w14:paraId="398DD6CA" w14:textId="05B6CBC0" w:rsidR="002550DA" w:rsidRPr="00E95C54" w:rsidRDefault="00A07A98" w:rsidP="002550DA">
      <w:r w:rsidRPr="00E95C54">
        <w:t>[All tests using data assume the system has preloaded the correct catalogues. Aside from Section 1 of this manual, all systems should pre-install the necessary catalogues, contained in exchange set “</w:t>
      </w:r>
      <w:proofErr w:type="spellStart"/>
      <w:r w:rsidRPr="00E95C54">
        <w:t>PowerUpCatalogues</w:t>
      </w:r>
      <w:proofErr w:type="spellEnd"/>
      <w:r w:rsidRPr="00E95C54">
        <w:t>” as a pre-requisite. This will ensure the correct portrayal. Section 1 of this manual is concerned with correct behaviour of catalogue installation.</w:t>
      </w:r>
      <w:r w:rsidR="00A96F2D" w:rsidRPr="00E95C54">
        <w:t>]</w:t>
      </w:r>
      <w:r w:rsidRPr="00E95C54">
        <w:t xml:space="preserve"> </w:t>
      </w:r>
    </w:p>
    <w:p w14:paraId="33D1D3C7" w14:textId="77777777" w:rsidR="00173615" w:rsidRPr="00E95C54" w:rsidRDefault="00173615" w:rsidP="002550DA"/>
    <w:p w14:paraId="22A8E1B4" w14:textId="54A4EB32" w:rsidR="00173615" w:rsidRPr="00E95C54" w:rsidRDefault="00173615" w:rsidP="00E95C54">
      <w:pPr>
        <w:pStyle w:val="Heading2"/>
      </w:pPr>
      <w:bookmarkStart w:id="27" w:name="_Toc189647764"/>
      <w:r w:rsidRPr="00E95C54">
        <w:t>Testing of SECOM requirements</w:t>
      </w:r>
      <w:bookmarkEnd w:id="27"/>
    </w:p>
    <w:p w14:paraId="397A0AC7" w14:textId="3D32128A" w:rsidR="00173615" w:rsidRPr="00E95C54" w:rsidRDefault="00173615" w:rsidP="002550DA">
      <w:r w:rsidRPr="00E95C54">
        <w:t xml:space="preserve">S-164 contains tests </w:t>
      </w:r>
      <w:r w:rsidR="005E5735" w:rsidRPr="00E95C54">
        <w:t xml:space="preserve">to satisfy the requirement for </w:t>
      </w:r>
      <w:r w:rsidR="00B43FC9" w:rsidRPr="00E95C54">
        <w:t xml:space="preserve">unidirectional </w:t>
      </w:r>
      <w:r w:rsidR="005E5735" w:rsidRPr="00E95C54">
        <w:t xml:space="preserve">data transfer using the </w:t>
      </w:r>
      <w:r w:rsidRPr="00E95C54">
        <w:t xml:space="preserve">SECOM </w:t>
      </w:r>
      <w:r w:rsidR="005E5735" w:rsidRPr="00E95C54">
        <w:t>standard (IEC63173-2). This requirement is c</w:t>
      </w:r>
      <w:r w:rsidRPr="00E95C54">
        <w:t>ontained in S-98</w:t>
      </w:r>
      <w:r w:rsidR="00B43FC9" w:rsidRPr="00E95C54">
        <w:t xml:space="preserve"> (20.4.3)</w:t>
      </w:r>
      <w:r w:rsidR="005E5735" w:rsidRPr="00E95C54">
        <w:t xml:space="preserve"> and is </w:t>
      </w:r>
      <w:r w:rsidRPr="00E95C54">
        <w:t xml:space="preserve">optional in the current </w:t>
      </w:r>
      <w:r w:rsidR="00B43FC9" w:rsidRPr="00E95C54">
        <w:t xml:space="preserve">edition of S-8 </w:t>
      </w:r>
      <w:r w:rsidRPr="00E95C54">
        <w:t>2.0.0</w:t>
      </w:r>
      <w:r w:rsidR="005E5735" w:rsidRPr="00E95C54">
        <w:t xml:space="preserve">. It </w:t>
      </w:r>
      <w:r w:rsidRPr="00E95C54">
        <w:t xml:space="preserve">is intended to become a mandatory </w:t>
      </w:r>
      <w:r w:rsidR="005E5735" w:rsidRPr="00E95C54">
        <w:t>requirement</w:t>
      </w:r>
      <w:r w:rsidRPr="00E95C54">
        <w:t xml:space="preserve"> in the next revision of S-98, hence the inclusion of test scripts in this instruction manual</w:t>
      </w:r>
      <w:r w:rsidR="005E5735" w:rsidRPr="00E95C54">
        <w:t xml:space="preserve">. </w:t>
      </w:r>
    </w:p>
    <w:p w14:paraId="7FE262BE" w14:textId="0A4D002F" w:rsidR="00173615" w:rsidRPr="00E95C54" w:rsidRDefault="00173615" w:rsidP="002550DA"/>
    <w:p w14:paraId="43ABF2D1" w14:textId="67A7F15B" w:rsidR="005E5735" w:rsidRPr="00E95C54" w:rsidRDefault="005E5735" w:rsidP="002550DA">
      <w:r w:rsidRPr="00E95C54">
        <w:t xml:space="preserve">Unlike the other tests specified in this manual, the </w:t>
      </w:r>
      <w:r w:rsidR="00173615" w:rsidRPr="00E95C54">
        <w:t xml:space="preserve">SECOM interfaces are not tested exclusively with test data but are performed by connecting the ECDIS to a conformant SECOM </w:t>
      </w:r>
      <w:r w:rsidR="00B43FC9" w:rsidRPr="00E95C54">
        <w:t xml:space="preserve">network </w:t>
      </w:r>
      <w:r w:rsidR="00173615" w:rsidRPr="00E95C54">
        <w:t>serv</w:t>
      </w:r>
      <w:r w:rsidRPr="00E95C54">
        <w:t>ice</w:t>
      </w:r>
      <w:r w:rsidR="00173615" w:rsidRPr="00E95C54">
        <w:t xml:space="preserve"> and executing the </w:t>
      </w:r>
      <w:r w:rsidR="00B43FC9" w:rsidRPr="00E95C54">
        <w:t xml:space="preserve">documented </w:t>
      </w:r>
      <w:r w:rsidR="00173615" w:rsidRPr="00E95C54">
        <w:t>test scripts.</w:t>
      </w:r>
    </w:p>
    <w:p w14:paraId="2B316724" w14:textId="77777777" w:rsidR="005E5735" w:rsidRPr="00E95C54" w:rsidRDefault="005E5735" w:rsidP="002550DA"/>
    <w:p w14:paraId="4D870973" w14:textId="73871238" w:rsidR="00173615" w:rsidRPr="00413780" w:rsidRDefault="00173615" w:rsidP="002550DA">
      <w:r w:rsidRPr="00E95C54">
        <w:t xml:space="preserve">The infrastructure for executing SECOM tests is hosted by the IHO and </w:t>
      </w:r>
      <w:r w:rsidR="005E5735" w:rsidRPr="00E95C54">
        <w:t xml:space="preserve">instructions for its use are </w:t>
      </w:r>
      <w:r w:rsidRPr="00E95C54">
        <w:t>available from the S-100 ECDIS IHO web page. This manual contains instructions for test procedures and confirmation of correct receipt of the SECOM test data.</w:t>
      </w:r>
    </w:p>
    <w:p w14:paraId="369D8D43" w14:textId="7823039F" w:rsidR="00AA7BE3" w:rsidRPr="00C97661" w:rsidRDefault="00AA7BE3" w:rsidP="00C97661">
      <w:pPr>
        <w:widowControl/>
        <w:spacing w:line="240" w:lineRule="auto"/>
        <w:jc w:val="left"/>
        <w:rPr>
          <w:b/>
        </w:rPr>
      </w:pPr>
    </w:p>
    <w:p w14:paraId="6AF59721" w14:textId="7B76FD34" w:rsidR="00A757D8" w:rsidRPr="00E9404B" w:rsidRDefault="00C6478C" w:rsidP="002164D3">
      <w:pPr>
        <w:pStyle w:val="Heading1"/>
      </w:pPr>
      <w:r w:rsidRPr="00C33EE6">
        <w:br w:type="page"/>
      </w:r>
      <w:del w:id="28" w:author="jonathan pritchard" w:date="2024-10-23T10:13:00Z" w16du:dateUtc="2024-10-23T09:13:00Z">
        <w:r w:rsidR="00575479" w:rsidRPr="00E9404B" w:rsidDel="0063004D">
          <w:lastRenderedPageBreak/>
          <w:delText xml:space="preserve">Chart </w:delText>
        </w:r>
      </w:del>
      <w:bookmarkStart w:id="29" w:name="_Toc189647765"/>
      <w:ins w:id="30" w:author="jonathan pritchard" w:date="2024-10-23T10:13:00Z" w16du:dateUtc="2024-10-23T09:13:00Z">
        <w:r w:rsidR="0063004D">
          <w:t xml:space="preserve">Dataset </w:t>
        </w:r>
      </w:ins>
      <w:r w:rsidR="00575479" w:rsidRPr="00E9404B">
        <w:t>Loading and Updating</w:t>
      </w:r>
      <w:bookmarkEnd w:id="29"/>
    </w:p>
    <w:p w14:paraId="285D0BBF" w14:textId="043BCC92" w:rsidR="00DE4736" w:rsidRDefault="001F3794" w:rsidP="00C97661">
      <w:pPr>
        <w:pStyle w:val="Heading2"/>
      </w:pPr>
      <w:bookmarkStart w:id="31" w:name="_Toc189647766"/>
      <w:r>
        <w:t xml:space="preserve">Catalogue Loading and </w:t>
      </w:r>
      <w:r w:rsidR="005E334B">
        <w:t xml:space="preserve">System </w:t>
      </w:r>
      <w:r w:rsidRPr="00C97661">
        <w:t>Initialisation</w:t>
      </w:r>
      <w:r>
        <w:t>.</w:t>
      </w:r>
      <w:bookmarkEnd w:id="31"/>
    </w:p>
    <w:p w14:paraId="309F5931" w14:textId="60FD9589" w:rsidR="00F52038" w:rsidRPr="00CB195E" w:rsidRDefault="00F52038" w:rsidP="00E012C8">
      <w:pPr>
        <w:pStyle w:val="Heading3"/>
      </w:pPr>
      <w:bookmarkStart w:id="32" w:name="_Toc189647767"/>
      <w:r>
        <w:t>Initial Catalogues</w:t>
      </w:r>
      <w:bookmarkEnd w:id="32"/>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Change w:id="33">
          <w:tblGrid>
            <w:gridCol w:w="2381"/>
            <w:gridCol w:w="2381"/>
            <w:gridCol w:w="2382"/>
            <w:gridCol w:w="2382"/>
          </w:tblGrid>
        </w:tblGridChange>
      </w:tblGrid>
      <w:tr w:rsidR="00F3004B" w14:paraId="3432689D" w14:textId="77777777" w:rsidTr="00BF7BC9">
        <w:trPr>
          <w:trHeight w:val="454"/>
          <w:tblHeader/>
        </w:trPr>
        <w:tc>
          <w:tcPr>
            <w:tcW w:w="2381" w:type="dxa"/>
            <w:shd w:val="clear" w:color="auto" w:fill="BFBFBF" w:themeFill="background1" w:themeFillShade="BF"/>
            <w:vAlign w:val="center"/>
          </w:tcPr>
          <w:p w14:paraId="14985397" w14:textId="77777777" w:rsidR="00DE4736" w:rsidRPr="004065B1" w:rsidRDefault="00DE4736" w:rsidP="00280DEE">
            <w:bookmarkStart w:id="34" w:name="_Hlk130297171"/>
            <w:bookmarkStart w:id="35" w:name="_Hlk188530646"/>
            <w:r w:rsidRPr="000A066E">
              <w:rPr>
                <w:b/>
              </w:rPr>
              <w:t>Test Reference</w:t>
            </w:r>
          </w:p>
        </w:tc>
        <w:tc>
          <w:tcPr>
            <w:tcW w:w="2381" w:type="dxa"/>
            <w:shd w:val="clear" w:color="auto" w:fill="FFFFFF" w:themeFill="background1"/>
            <w:vAlign w:val="center"/>
          </w:tcPr>
          <w:p w14:paraId="32CB79FC" w14:textId="2E72DD07" w:rsidR="00DE4736" w:rsidRPr="004065B1" w:rsidRDefault="00CD02DB" w:rsidP="00280DEE">
            <w:proofErr w:type="spellStart"/>
            <w:r>
              <w:t>I</w:t>
            </w:r>
            <w:r w:rsidR="00684CB8">
              <w:t>nit</w:t>
            </w:r>
            <w:r>
              <w:t>i</w:t>
            </w:r>
            <w:r w:rsidR="00684CB8">
              <w:t>alCatalogues</w:t>
            </w:r>
            <w:proofErr w:type="spellEnd"/>
          </w:p>
        </w:tc>
        <w:tc>
          <w:tcPr>
            <w:tcW w:w="2382" w:type="dxa"/>
            <w:shd w:val="clear" w:color="auto" w:fill="BFBFBF" w:themeFill="background1" w:themeFillShade="BF"/>
            <w:vAlign w:val="center"/>
          </w:tcPr>
          <w:p w14:paraId="43137FE1" w14:textId="77777777" w:rsidR="00DE4736" w:rsidRPr="004065B1" w:rsidRDefault="00DE4736" w:rsidP="00280DEE">
            <w:r w:rsidRPr="000A066E">
              <w:rPr>
                <w:b/>
              </w:rPr>
              <w:t>IHO Reference</w:t>
            </w:r>
          </w:p>
        </w:tc>
        <w:tc>
          <w:tcPr>
            <w:tcW w:w="2382" w:type="dxa"/>
            <w:shd w:val="clear" w:color="auto" w:fill="FFFFFF" w:themeFill="background1"/>
            <w:vAlign w:val="center"/>
          </w:tcPr>
          <w:p w14:paraId="5E1DB194" w14:textId="4E174FDB" w:rsidR="00DE4736" w:rsidRPr="004065B1" w:rsidRDefault="005E5735" w:rsidP="00280DEE">
            <w:r w:rsidRPr="00BF7BC9">
              <w:t>S-98</w:t>
            </w:r>
            <w:r w:rsidR="00DC381F" w:rsidRPr="00BF7BC9">
              <w:t xml:space="preserve"> </w:t>
            </w:r>
            <w:r w:rsidR="00BF7BC9" w:rsidRPr="00BF7BC9">
              <w:t>20.1</w:t>
            </w:r>
          </w:p>
        </w:tc>
      </w:tr>
      <w:tr w:rsidR="00DE4736" w14:paraId="23E4DA62" w14:textId="77777777" w:rsidTr="00F3004B">
        <w:trPr>
          <w:tblHeader/>
        </w:trPr>
        <w:tc>
          <w:tcPr>
            <w:tcW w:w="9526" w:type="dxa"/>
            <w:gridSpan w:val="4"/>
            <w:shd w:val="clear" w:color="auto" w:fill="BFBFBF" w:themeFill="background1" w:themeFillShade="BF"/>
            <w:vAlign w:val="center"/>
          </w:tcPr>
          <w:p w14:paraId="0CE40D74" w14:textId="77777777" w:rsidR="00DE4736" w:rsidRDefault="00DE4736" w:rsidP="00280DEE">
            <w:r w:rsidRPr="000A066E">
              <w:rPr>
                <w:b/>
              </w:rPr>
              <w:t>Test description</w:t>
            </w:r>
          </w:p>
        </w:tc>
      </w:tr>
      <w:bookmarkEnd w:id="34"/>
      <w:tr w:rsidR="00DE4736" w14:paraId="50165DC3" w14:textId="77777777" w:rsidTr="00280DEE">
        <w:trPr>
          <w:tblHeader/>
        </w:trPr>
        <w:tc>
          <w:tcPr>
            <w:tcW w:w="9526" w:type="dxa"/>
            <w:gridSpan w:val="4"/>
            <w:vAlign w:val="center"/>
          </w:tcPr>
          <w:p w14:paraId="1D9AA0C5" w14:textId="08CB405D" w:rsidR="00DE4736" w:rsidRPr="00EF287F" w:rsidRDefault="00DE4736" w:rsidP="00280DEE">
            <w:pPr>
              <w:rPr>
                <w:i/>
              </w:rPr>
            </w:pPr>
            <w:r>
              <w:rPr>
                <w:i/>
              </w:rPr>
              <w:t>Loading of initial catalogues</w:t>
            </w:r>
            <w:r w:rsidR="00CD02DB">
              <w:rPr>
                <w:i/>
              </w:rPr>
              <w:t>. This test loads initial feature</w:t>
            </w:r>
            <w:r w:rsidR="00FF24F2">
              <w:rPr>
                <w:i/>
              </w:rPr>
              <w:t xml:space="preserve"> and </w:t>
            </w:r>
            <w:r w:rsidR="00CD02DB">
              <w:rPr>
                <w:i/>
              </w:rPr>
              <w:t xml:space="preserve">portrayal catalogues </w:t>
            </w:r>
            <w:r w:rsidR="00314C8A">
              <w:rPr>
                <w:i/>
              </w:rPr>
              <w:t>independently and checks they are persistent in the ECDIS</w:t>
            </w:r>
          </w:p>
        </w:tc>
      </w:tr>
      <w:tr w:rsidR="00DE4736" w14:paraId="00A6A4A0" w14:textId="77777777" w:rsidTr="00F3004B">
        <w:tblPrEx>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PrExChange w:id="36" w:author="jonathan pritchard" w:date="2025-01-23T13:17:00Z" w16du:dateUtc="2025-01-23T13:17:00Z">
            <w:tblPrEx>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PrEx>
          </w:tblPrExChange>
        </w:tblPrEx>
        <w:trPr>
          <w:tblHeader/>
          <w:trPrChange w:id="37" w:author="jonathan pritchard" w:date="2025-01-23T13:17:00Z" w16du:dateUtc="2025-01-23T13:17:00Z">
            <w:trPr>
              <w:tblHeader/>
            </w:trPr>
          </w:trPrChange>
        </w:trPr>
        <w:tc>
          <w:tcPr>
            <w:tcW w:w="9526" w:type="dxa"/>
            <w:gridSpan w:val="4"/>
            <w:shd w:val="clear" w:color="auto" w:fill="BFBFBF" w:themeFill="background1" w:themeFillShade="BF"/>
            <w:vAlign w:val="center"/>
            <w:tcPrChange w:id="38" w:author="jonathan pritchard" w:date="2025-01-23T13:17:00Z" w16du:dateUtc="2025-01-23T13:17:00Z">
              <w:tcPr>
                <w:tcW w:w="9526" w:type="dxa"/>
                <w:gridSpan w:val="4"/>
                <w:shd w:val="clear" w:color="auto" w:fill="D9D9D9" w:themeFill="background1" w:themeFillShade="D9"/>
                <w:vAlign w:val="center"/>
              </w:tcPr>
            </w:tcPrChange>
          </w:tcPr>
          <w:p w14:paraId="0517E486" w14:textId="77777777" w:rsidR="00DE4736" w:rsidRPr="004065B1" w:rsidRDefault="00DE4736" w:rsidP="00280DEE">
            <w:r w:rsidRPr="000A066E">
              <w:rPr>
                <w:b/>
              </w:rPr>
              <w:t>Setup</w:t>
            </w:r>
          </w:p>
        </w:tc>
      </w:tr>
      <w:tr w:rsidR="00DE4736" w14:paraId="78E6303C" w14:textId="77777777" w:rsidTr="00280DEE">
        <w:trPr>
          <w:tblHeader/>
        </w:trPr>
        <w:tc>
          <w:tcPr>
            <w:tcW w:w="9526" w:type="dxa"/>
            <w:gridSpan w:val="4"/>
            <w:vAlign w:val="center"/>
          </w:tcPr>
          <w:p w14:paraId="02AF85E1" w14:textId="77777777" w:rsidR="00DE4736" w:rsidRDefault="00DE4736" w:rsidP="00280DEE">
            <w:pPr>
              <w:jc w:val="left"/>
              <w:rPr>
                <w:i/>
              </w:rPr>
            </w:pPr>
          </w:p>
          <w:p w14:paraId="5441AE8C" w14:textId="0C017191" w:rsidR="00DE4736" w:rsidRPr="00CD02DB" w:rsidRDefault="00CD02DB" w:rsidP="00CD02DB">
            <w:pPr>
              <w:rPr>
                <w:i/>
              </w:rPr>
            </w:pPr>
            <w:r w:rsidRPr="00CD02DB">
              <w:rPr>
                <w:i/>
              </w:rPr>
              <w:t>Clear all ECDIS catalogues and data contents</w:t>
            </w:r>
          </w:p>
          <w:p w14:paraId="0D14FACD" w14:textId="246866EF" w:rsidR="00DE4736" w:rsidRPr="00EF287F" w:rsidRDefault="00DE4736" w:rsidP="00280DEE">
            <w:pPr>
              <w:jc w:val="left"/>
              <w:rPr>
                <w:i/>
              </w:rPr>
            </w:pPr>
          </w:p>
        </w:tc>
      </w:tr>
      <w:tr w:rsidR="00DE4736" w14:paraId="614EE5C0" w14:textId="77777777" w:rsidTr="00F3004B">
        <w:tblPrEx>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PrExChange w:id="39" w:author="jonathan pritchard" w:date="2025-01-23T13:17:00Z" w16du:dateUtc="2025-01-23T13:17:00Z">
            <w:tblPrEx>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PrEx>
          </w:tblPrExChange>
        </w:tblPrEx>
        <w:trPr>
          <w:tblHeader/>
          <w:trPrChange w:id="40" w:author="jonathan pritchard" w:date="2025-01-23T13:17:00Z" w16du:dateUtc="2025-01-23T13:17:00Z">
            <w:trPr>
              <w:tblHeader/>
            </w:trPr>
          </w:trPrChange>
        </w:trPr>
        <w:tc>
          <w:tcPr>
            <w:tcW w:w="9526" w:type="dxa"/>
            <w:gridSpan w:val="4"/>
            <w:shd w:val="clear" w:color="auto" w:fill="BFBFBF" w:themeFill="background1" w:themeFillShade="BF"/>
            <w:vAlign w:val="center"/>
            <w:tcPrChange w:id="41" w:author="jonathan pritchard" w:date="2025-01-23T13:17:00Z" w16du:dateUtc="2025-01-23T13:17:00Z">
              <w:tcPr>
                <w:tcW w:w="9526" w:type="dxa"/>
                <w:gridSpan w:val="4"/>
                <w:shd w:val="clear" w:color="auto" w:fill="CCFFCC"/>
                <w:vAlign w:val="center"/>
              </w:tcPr>
            </w:tcPrChange>
          </w:tcPr>
          <w:p w14:paraId="31D55C9E" w14:textId="77777777" w:rsidR="00DE4736" w:rsidRPr="004065B1" w:rsidRDefault="00DE4736" w:rsidP="00280DEE">
            <w:r w:rsidRPr="000A066E">
              <w:rPr>
                <w:b/>
              </w:rPr>
              <w:t>Action</w:t>
            </w:r>
          </w:p>
        </w:tc>
      </w:tr>
      <w:tr w:rsidR="00DE4736" w14:paraId="6AAF0014" w14:textId="77777777" w:rsidTr="00280DEE">
        <w:trPr>
          <w:tblHeader/>
        </w:trPr>
        <w:tc>
          <w:tcPr>
            <w:tcW w:w="9526" w:type="dxa"/>
            <w:gridSpan w:val="4"/>
            <w:vAlign w:val="center"/>
          </w:tcPr>
          <w:p w14:paraId="2AD0D41D" w14:textId="77777777" w:rsidR="00DE4736" w:rsidRDefault="00DE4736" w:rsidP="00280DEE">
            <w:pPr>
              <w:rPr>
                <w:i/>
              </w:rPr>
            </w:pPr>
          </w:p>
          <w:p w14:paraId="6DC91337" w14:textId="1E388E1A" w:rsidR="00DE4736" w:rsidRPr="00DE4736" w:rsidRDefault="00DE4736" w:rsidP="00280DEE">
            <w:pPr>
              <w:rPr>
                <w:i/>
              </w:rPr>
            </w:pPr>
            <w:r>
              <w:rPr>
                <w:i/>
              </w:rPr>
              <w:t xml:space="preserve">Load the exchange set </w:t>
            </w:r>
            <w:proofErr w:type="spellStart"/>
            <w:r w:rsidR="004342BF">
              <w:rPr>
                <w:b/>
                <w:bCs/>
                <w:i/>
              </w:rPr>
              <w:t>InitialCatalogues</w:t>
            </w:r>
            <w:proofErr w:type="spellEnd"/>
            <w:r w:rsidR="004342BF">
              <w:rPr>
                <w:i/>
              </w:rPr>
              <w:t xml:space="preserve"> </w:t>
            </w:r>
          </w:p>
          <w:p w14:paraId="705E3F4A" w14:textId="77777777" w:rsidR="00DE4736" w:rsidRPr="00EF287F" w:rsidRDefault="00DE4736" w:rsidP="00280DEE">
            <w:pPr>
              <w:rPr>
                <w:i/>
              </w:rPr>
            </w:pPr>
          </w:p>
        </w:tc>
      </w:tr>
      <w:tr w:rsidR="00DE4736" w14:paraId="42471D45" w14:textId="77777777" w:rsidTr="00F3004B">
        <w:tblPrEx>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PrExChange w:id="42" w:author="jonathan pritchard" w:date="2025-01-23T13:17:00Z" w16du:dateUtc="2025-01-23T13:17:00Z">
            <w:tblPrEx>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PrEx>
          </w:tblPrExChange>
        </w:tblPrEx>
        <w:trPr>
          <w:tblHeader/>
          <w:trPrChange w:id="43" w:author="jonathan pritchard" w:date="2025-01-23T13:17:00Z" w16du:dateUtc="2025-01-23T13:17:00Z">
            <w:trPr>
              <w:tblHeader/>
            </w:trPr>
          </w:trPrChange>
        </w:trPr>
        <w:tc>
          <w:tcPr>
            <w:tcW w:w="9526" w:type="dxa"/>
            <w:gridSpan w:val="4"/>
            <w:shd w:val="clear" w:color="auto" w:fill="BFBFBF" w:themeFill="background1" w:themeFillShade="BF"/>
            <w:vAlign w:val="center"/>
            <w:tcPrChange w:id="44" w:author="jonathan pritchard" w:date="2025-01-23T13:17:00Z" w16du:dateUtc="2025-01-23T13:17:00Z">
              <w:tcPr>
                <w:tcW w:w="9526" w:type="dxa"/>
                <w:gridSpan w:val="4"/>
                <w:shd w:val="clear" w:color="auto" w:fill="CCFFCC"/>
                <w:vAlign w:val="center"/>
              </w:tcPr>
            </w:tcPrChange>
          </w:tcPr>
          <w:p w14:paraId="56A2E564" w14:textId="77777777" w:rsidR="00DE4736" w:rsidRPr="004065B1" w:rsidRDefault="00DE4736" w:rsidP="00280DEE">
            <w:r w:rsidRPr="000A066E">
              <w:rPr>
                <w:b/>
              </w:rPr>
              <w:t>Results</w:t>
            </w:r>
          </w:p>
        </w:tc>
      </w:tr>
      <w:tr w:rsidR="00DE4736" w14:paraId="766BA3A7" w14:textId="77777777" w:rsidTr="00280DEE">
        <w:trPr>
          <w:tblHeader/>
        </w:trPr>
        <w:tc>
          <w:tcPr>
            <w:tcW w:w="9526" w:type="dxa"/>
            <w:gridSpan w:val="4"/>
            <w:vAlign w:val="center"/>
          </w:tcPr>
          <w:p w14:paraId="3D3AC824" w14:textId="77777777" w:rsidR="00DE4736" w:rsidRDefault="00DE4736" w:rsidP="00280DEE">
            <w:pPr>
              <w:jc w:val="left"/>
              <w:rPr>
                <w:rFonts w:cs="Arial"/>
                <w:i/>
                <w:iCs/>
                <w:position w:val="-1"/>
                <w:lang w:val="en-US"/>
              </w:rPr>
            </w:pPr>
          </w:p>
          <w:p w14:paraId="131CF262" w14:textId="4C2A59BA" w:rsidR="00DE4736" w:rsidRDefault="00DE4736" w:rsidP="00280DEE">
            <w:pPr>
              <w:jc w:val="left"/>
              <w:rPr>
                <w:rFonts w:cs="Arial"/>
                <w:i/>
                <w:iCs/>
                <w:position w:val="-1"/>
                <w:lang w:val="en-US"/>
              </w:rPr>
            </w:pPr>
            <w:r>
              <w:rPr>
                <w:rFonts w:cs="Arial"/>
                <w:i/>
                <w:iCs/>
                <w:position w:val="-1"/>
                <w:lang w:val="en-US"/>
              </w:rPr>
              <w:t>Verify the version of the</w:t>
            </w:r>
            <w:r w:rsidR="00423CD2">
              <w:rPr>
                <w:rFonts w:cs="Arial"/>
                <w:i/>
                <w:iCs/>
                <w:position w:val="-1"/>
                <w:lang w:val="en-US"/>
              </w:rPr>
              <w:t xml:space="preserve"> S-101</w:t>
            </w:r>
            <w:r>
              <w:rPr>
                <w:rFonts w:cs="Arial"/>
                <w:i/>
                <w:iCs/>
                <w:position w:val="-1"/>
                <w:lang w:val="en-US"/>
              </w:rPr>
              <w:t xml:space="preserve"> feature catalogue and portrayal catalogue is correct</w:t>
            </w:r>
            <w:r w:rsidR="0073093B">
              <w:rPr>
                <w:rFonts w:cs="Arial"/>
                <w:i/>
                <w:iCs/>
                <w:position w:val="-1"/>
                <w:lang w:val="en-US"/>
              </w:rPr>
              <w:t>. The correct information is shown in the following table:</w:t>
            </w:r>
          </w:p>
          <w:p w14:paraId="252B9BAB" w14:textId="14FFC597" w:rsidR="0073093B" w:rsidRDefault="0073093B" w:rsidP="00280DEE">
            <w:pPr>
              <w:jc w:val="left"/>
              <w:rPr>
                <w:rFonts w:cs="Arial"/>
                <w:i/>
                <w:iCs/>
                <w:position w:val="-1"/>
                <w:lang w:val="en-US"/>
              </w:rPr>
            </w:pPr>
          </w:p>
          <w:tbl>
            <w:tblPr>
              <w:tblStyle w:val="TableGrid"/>
              <w:tblW w:w="0" w:type="auto"/>
              <w:tblLook w:val="04A0" w:firstRow="1" w:lastRow="0" w:firstColumn="1" w:lastColumn="0" w:noHBand="0" w:noVBand="1"/>
            </w:tblPr>
            <w:tblGrid>
              <w:gridCol w:w="3100"/>
              <w:gridCol w:w="1462"/>
              <w:gridCol w:w="4395"/>
            </w:tblGrid>
            <w:tr w:rsidR="0073093B" w14:paraId="045F8335" w14:textId="77777777" w:rsidTr="000379F6">
              <w:tc>
                <w:tcPr>
                  <w:tcW w:w="3100" w:type="dxa"/>
                </w:tcPr>
                <w:p w14:paraId="1AEFF01A" w14:textId="28CBEA64" w:rsidR="0073093B" w:rsidRPr="005761E9" w:rsidRDefault="0073093B" w:rsidP="00280DEE">
                  <w:pPr>
                    <w:jc w:val="left"/>
                    <w:rPr>
                      <w:rFonts w:cs="Arial"/>
                      <w:b/>
                      <w:bCs/>
                      <w:i/>
                      <w:iCs/>
                      <w:position w:val="-1"/>
                      <w:lang w:val="en-US"/>
                    </w:rPr>
                  </w:pPr>
                  <w:r w:rsidRPr="005761E9">
                    <w:rPr>
                      <w:rFonts w:cs="Arial"/>
                      <w:b/>
                      <w:bCs/>
                      <w:i/>
                      <w:iCs/>
                      <w:position w:val="-1"/>
                      <w:lang w:val="en-US"/>
                    </w:rPr>
                    <w:t xml:space="preserve">Catalogue </w:t>
                  </w:r>
                </w:p>
              </w:tc>
              <w:tc>
                <w:tcPr>
                  <w:tcW w:w="1462" w:type="dxa"/>
                </w:tcPr>
                <w:p w14:paraId="01DAC57A" w14:textId="5F1829FE" w:rsidR="0073093B" w:rsidRPr="005761E9" w:rsidRDefault="0073093B" w:rsidP="00280DEE">
                  <w:pPr>
                    <w:jc w:val="left"/>
                    <w:rPr>
                      <w:rFonts w:cs="Arial"/>
                      <w:b/>
                      <w:bCs/>
                      <w:i/>
                      <w:iCs/>
                      <w:position w:val="-1"/>
                      <w:lang w:val="en-US"/>
                    </w:rPr>
                  </w:pPr>
                  <w:r w:rsidRPr="005761E9">
                    <w:rPr>
                      <w:rFonts w:cs="Arial"/>
                      <w:b/>
                      <w:bCs/>
                      <w:i/>
                      <w:iCs/>
                      <w:position w:val="-1"/>
                      <w:lang w:val="en-US"/>
                    </w:rPr>
                    <w:t>Product</w:t>
                  </w:r>
                </w:p>
              </w:tc>
              <w:tc>
                <w:tcPr>
                  <w:tcW w:w="4395" w:type="dxa"/>
                </w:tcPr>
                <w:p w14:paraId="40D69D5B" w14:textId="4D29B95C" w:rsidR="0073093B" w:rsidRPr="005761E9" w:rsidRDefault="0073093B" w:rsidP="00280DEE">
                  <w:pPr>
                    <w:jc w:val="left"/>
                    <w:rPr>
                      <w:rFonts w:cs="Arial"/>
                      <w:b/>
                      <w:bCs/>
                      <w:i/>
                      <w:iCs/>
                      <w:position w:val="-1"/>
                      <w:lang w:val="en-US"/>
                    </w:rPr>
                  </w:pPr>
                  <w:r w:rsidRPr="005761E9">
                    <w:rPr>
                      <w:rFonts w:cs="Arial"/>
                      <w:b/>
                      <w:bCs/>
                      <w:i/>
                      <w:iCs/>
                      <w:position w:val="-1"/>
                      <w:lang w:val="en-US"/>
                    </w:rPr>
                    <w:t>Version / Issue Date.</w:t>
                  </w:r>
                </w:p>
              </w:tc>
            </w:tr>
            <w:tr w:rsidR="0073093B" w14:paraId="66D60E6F" w14:textId="77777777" w:rsidTr="00264CFF">
              <w:tc>
                <w:tcPr>
                  <w:tcW w:w="3100" w:type="dxa"/>
                </w:tcPr>
                <w:p w14:paraId="5F3935E2" w14:textId="6553E70B" w:rsidR="0073093B" w:rsidRDefault="0073093B" w:rsidP="00280DEE">
                  <w:pPr>
                    <w:jc w:val="left"/>
                    <w:rPr>
                      <w:rFonts w:cs="Arial"/>
                      <w:i/>
                      <w:iCs/>
                      <w:position w:val="-1"/>
                      <w:lang w:val="en-US"/>
                    </w:rPr>
                  </w:pPr>
                  <w:r>
                    <w:rPr>
                      <w:rFonts w:cs="Arial"/>
                      <w:i/>
                      <w:iCs/>
                      <w:position w:val="-1"/>
                      <w:lang w:val="en-US"/>
                    </w:rPr>
                    <w:t xml:space="preserve">Feature Catalogue </w:t>
                  </w:r>
                </w:p>
              </w:tc>
              <w:tc>
                <w:tcPr>
                  <w:tcW w:w="1462" w:type="dxa"/>
                </w:tcPr>
                <w:p w14:paraId="30D510B2" w14:textId="13259865" w:rsidR="0073093B" w:rsidRDefault="0073093B" w:rsidP="00280DEE">
                  <w:pPr>
                    <w:jc w:val="left"/>
                    <w:rPr>
                      <w:rFonts w:cs="Arial"/>
                      <w:i/>
                      <w:iCs/>
                      <w:position w:val="-1"/>
                      <w:lang w:val="en-US"/>
                    </w:rPr>
                  </w:pPr>
                  <w:r>
                    <w:rPr>
                      <w:rFonts w:cs="Arial"/>
                      <w:i/>
                      <w:iCs/>
                      <w:position w:val="-1"/>
                      <w:lang w:val="en-US"/>
                    </w:rPr>
                    <w:t>S-101</w:t>
                  </w:r>
                </w:p>
              </w:tc>
              <w:tc>
                <w:tcPr>
                  <w:tcW w:w="4395" w:type="dxa"/>
                  <w:shd w:val="clear" w:color="auto" w:fill="auto"/>
                </w:tcPr>
                <w:p w14:paraId="78EE3E39" w14:textId="78F5D935" w:rsidR="0073093B" w:rsidRPr="00264CFF" w:rsidRDefault="005E5735" w:rsidP="00280DEE">
                  <w:pPr>
                    <w:jc w:val="left"/>
                    <w:rPr>
                      <w:rFonts w:cs="Arial"/>
                      <w:i/>
                      <w:iCs/>
                      <w:position w:val="-1"/>
                      <w:lang w:val="en-US"/>
                    </w:rPr>
                  </w:pPr>
                  <w:r>
                    <w:rPr>
                      <w:rFonts w:cs="Arial"/>
                      <w:i/>
                      <w:iCs/>
                      <w:position w:val="-1"/>
                      <w:lang w:val="en-US"/>
                    </w:rPr>
                    <w:t>1.9</w:t>
                  </w:r>
                  <w:ins w:id="45" w:author="jonathan pritchard" w:date="2025-01-23T13:17:00Z" w16du:dateUtc="2025-01-23T13:17:00Z">
                    <w:r w:rsidR="00F3004B" w:rsidRPr="00264CFF">
                      <w:rPr>
                        <w:rFonts w:cs="Arial"/>
                        <w:i/>
                        <w:iCs/>
                        <w:position w:val="-1"/>
                        <w:lang w:val="en-US"/>
                      </w:rPr>
                      <w:t>.0</w:t>
                    </w:r>
                  </w:ins>
                  <w:del w:id="46" w:author="jonathan pritchard" w:date="2025-01-23T13:17:00Z" w16du:dateUtc="2025-01-23T13:17:00Z">
                    <w:r w:rsidR="00CF3C08" w:rsidRPr="00264CFF" w:rsidDel="00F3004B">
                      <w:rPr>
                        <w:rFonts w:cs="Arial"/>
                        <w:i/>
                        <w:iCs/>
                        <w:position w:val="-1"/>
                        <w:lang w:val="en-US"/>
                      </w:rPr>
                      <w:delText>1.</w:delText>
                    </w:r>
                    <w:r w:rsidR="009F7DAC" w:rsidRPr="00264CFF" w:rsidDel="00F3004B">
                      <w:rPr>
                        <w:rFonts w:cs="Arial"/>
                        <w:i/>
                        <w:iCs/>
                        <w:position w:val="-1"/>
                        <w:lang w:val="en-US"/>
                      </w:rPr>
                      <w:delText>5</w:delText>
                    </w:r>
                    <w:r w:rsidR="00CF3C08" w:rsidRPr="00264CFF" w:rsidDel="00F3004B">
                      <w:rPr>
                        <w:rFonts w:cs="Arial"/>
                        <w:i/>
                        <w:iCs/>
                        <w:position w:val="-1"/>
                        <w:lang w:val="en-US"/>
                      </w:rPr>
                      <w:delText>.</w:delText>
                    </w:r>
                    <w:r w:rsidR="009D1846" w:rsidRPr="00264CFF" w:rsidDel="00F3004B">
                      <w:rPr>
                        <w:rFonts w:cs="Arial"/>
                        <w:i/>
                        <w:iCs/>
                        <w:position w:val="-1"/>
                        <w:lang w:val="en-US"/>
                      </w:rPr>
                      <w:delText>0</w:delText>
                    </w:r>
                  </w:del>
                </w:p>
              </w:tc>
            </w:tr>
            <w:tr w:rsidR="0073093B" w14:paraId="4B62B926" w14:textId="77777777" w:rsidTr="00264CFF">
              <w:tc>
                <w:tcPr>
                  <w:tcW w:w="3100" w:type="dxa"/>
                </w:tcPr>
                <w:p w14:paraId="3CF4B0BC" w14:textId="342F19AC" w:rsidR="0073093B" w:rsidRDefault="0073093B" w:rsidP="00280DEE">
                  <w:pPr>
                    <w:jc w:val="left"/>
                    <w:rPr>
                      <w:rFonts w:cs="Arial"/>
                      <w:i/>
                      <w:iCs/>
                      <w:position w:val="-1"/>
                      <w:lang w:val="en-US"/>
                    </w:rPr>
                  </w:pPr>
                  <w:r>
                    <w:rPr>
                      <w:rFonts w:cs="Arial"/>
                      <w:i/>
                      <w:iCs/>
                      <w:position w:val="-1"/>
                      <w:lang w:val="en-US"/>
                    </w:rPr>
                    <w:t xml:space="preserve">Portrayal Catalogue </w:t>
                  </w:r>
                </w:p>
              </w:tc>
              <w:tc>
                <w:tcPr>
                  <w:tcW w:w="1462" w:type="dxa"/>
                </w:tcPr>
                <w:p w14:paraId="122CF22B" w14:textId="6119D0A6" w:rsidR="0073093B" w:rsidRDefault="0073093B" w:rsidP="00280DEE">
                  <w:pPr>
                    <w:jc w:val="left"/>
                    <w:rPr>
                      <w:rFonts w:cs="Arial"/>
                      <w:i/>
                      <w:iCs/>
                      <w:position w:val="-1"/>
                      <w:lang w:val="en-US"/>
                    </w:rPr>
                  </w:pPr>
                  <w:r>
                    <w:rPr>
                      <w:rFonts w:cs="Arial"/>
                      <w:i/>
                      <w:iCs/>
                      <w:position w:val="-1"/>
                      <w:lang w:val="en-US"/>
                    </w:rPr>
                    <w:t>S-101</w:t>
                  </w:r>
                </w:p>
              </w:tc>
              <w:tc>
                <w:tcPr>
                  <w:tcW w:w="4395" w:type="dxa"/>
                  <w:shd w:val="clear" w:color="auto" w:fill="auto"/>
                </w:tcPr>
                <w:p w14:paraId="6153153D" w14:textId="2100EC0E" w:rsidR="0073093B" w:rsidRPr="00264CFF" w:rsidRDefault="005E5735" w:rsidP="00280DEE">
                  <w:pPr>
                    <w:jc w:val="left"/>
                    <w:rPr>
                      <w:rFonts w:cs="Arial"/>
                      <w:i/>
                      <w:iCs/>
                      <w:position w:val="-1"/>
                      <w:lang w:val="en-US"/>
                    </w:rPr>
                  </w:pPr>
                  <w:r>
                    <w:rPr>
                      <w:rFonts w:cs="Arial"/>
                      <w:i/>
                      <w:iCs/>
                      <w:position w:val="-1"/>
                      <w:lang w:val="en-US"/>
                    </w:rPr>
                    <w:t>1.9</w:t>
                  </w:r>
                  <w:ins w:id="47" w:author="jonathan pritchard" w:date="2025-01-23T13:17:00Z" w16du:dateUtc="2025-01-23T13:17:00Z">
                    <w:r w:rsidR="00F3004B" w:rsidRPr="00264CFF">
                      <w:rPr>
                        <w:rFonts w:cs="Arial"/>
                        <w:i/>
                        <w:iCs/>
                        <w:position w:val="-1"/>
                        <w:lang w:val="en-US"/>
                      </w:rPr>
                      <w:t>.0</w:t>
                    </w:r>
                  </w:ins>
                  <w:del w:id="48" w:author="jonathan pritchard" w:date="2025-01-23T13:17:00Z" w16du:dateUtc="2025-01-23T13:17:00Z">
                    <w:r w:rsidR="00CF3C08" w:rsidRPr="00264CFF" w:rsidDel="00F3004B">
                      <w:rPr>
                        <w:rFonts w:cs="Arial"/>
                        <w:i/>
                        <w:iCs/>
                        <w:position w:val="-1"/>
                        <w:lang w:val="en-US"/>
                      </w:rPr>
                      <w:delText>1.</w:delText>
                    </w:r>
                    <w:r w:rsidR="009F7DAC" w:rsidRPr="00264CFF" w:rsidDel="00F3004B">
                      <w:rPr>
                        <w:rFonts w:cs="Arial"/>
                        <w:i/>
                        <w:iCs/>
                        <w:position w:val="-1"/>
                        <w:lang w:val="en-US"/>
                      </w:rPr>
                      <w:delText>5</w:delText>
                    </w:r>
                    <w:r w:rsidR="00CF3C08" w:rsidRPr="00264CFF" w:rsidDel="00F3004B">
                      <w:rPr>
                        <w:rFonts w:cs="Arial"/>
                        <w:i/>
                        <w:iCs/>
                        <w:position w:val="-1"/>
                        <w:lang w:val="en-US"/>
                      </w:rPr>
                      <w:delText>.0</w:delText>
                    </w:r>
                  </w:del>
                </w:p>
              </w:tc>
            </w:tr>
            <w:tr w:rsidR="005761E9" w14:paraId="02A30978" w14:textId="77777777" w:rsidTr="00264CFF">
              <w:tc>
                <w:tcPr>
                  <w:tcW w:w="3100" w:type="dxa"/>
                </w:tcPr>
                <w:p w14:paraId="3F4BF1AC" w14:textId="2DADC592" w:rsidR="005761E9" w:rsidRDefault="00CF3C08" w:rsidP="00280DEE">
                  <w:pPr>
                    <w:jc w:val="left"/>
                    <w:rPr>
                      <w:rFonts w:cs="Arial"/>
                      <w:i/>
                      <w:iCs/>
                      <w:position w:val="-1"/>
                      <w:lang w:val="en-US"/>
                    </w:rPr>
                  </w:pPr>
                  <w:r>
                    <w:rPr>
                      <w:rFonts w:cs="Arial"/>
                      <w:i/>
                      <w:iCs/>
                      <w:position w:val="-1"/>
                      <w:lang w:val="en-US"/>
                    </w:rPr>
                    <w:t>Feature Catalogue</w:t>
                  </w:r>
                  <w:r w:rsidR="005761E9">
                    <w:rPr>
                      <w:rFonts w:cs="Arial"/>
                      <w:i/>
                      <w:iCs/>
                      <w:position w:val="-1"/>
                      <w:lang w:val="en-US"/>
                    </w:rPr>
                    <w:t xml:space="preserve"> </w:t>
                  </w:r>
                </w:p>
              </w:tc>
              <w:tc>
                <w:tcPr>
                  <w:tcW w:w="1462" w:type="dxa"/>
                </w:tcPr>
                <w:p w14:paraId="5F832C59" w14:textId="666A7C39" w:rsidR="005761E9" w:rsidRDefault="00CF3C08" w:rsidP="00280DEE">
                  <w:pPr>
                    <w:jc w:val="left"/>
                    <w:rPr>
                      <w:rFonts w:cs="Arial"/>
                      <w:i/>
                      <w:iCs/>
                      <w:position w:val="-1"/>
                      <w:lang w:val="en-US"/>
                    </w:rPr>
                  </w:pPr>
                  <w:r>
                    <w:rPr>
                      <w:rFonts w:cs="Arial"/>
                      <w:i/>
                      <w:iCs/>
                      <w:position w:val="-1"/>
                      <w:lang w:val="en-US"/>
                    </w:rPr>
                    <w:t>S-124</w:t>
                  </w:r>
                </w:p>
              </w:tc>
              <w:tc>
                <w:tcPr>
                  <w:tcW w:w="4395" w:type="dxa"/>
                  <w:shd w:val="clear" w:color="auto" w:fill="auto"/>
                </w:tcPr>
                <w:p w14:paraId="46493C81" w14:textId="126CC678" w:rsidR="005761E9" w:rsidRPr="00264CFF" w:rsidRDefault="00CE1F05" w:rsidP="00280DEE">
                  <w:pPr>
                    <w:jc w:val="left"/>
                    <w:rPr>
                      <w:rFonts w:cs="Arial"/>
                      <w:i/>
                      <w:iCs/>
                      <w:position w:val="-1"/>
                      <w:lang w:val="en-US"/>
                      <w:rPrChange w:id="49" w:author="jonathan pritchard" w:date="2025-01-23T13:18:00Z" w16du:dateUtc="2025-01-23T13:18:00Z">
                        <w:rPr>
                          <w:rFonts w:cs="Arial"/>
                          <w:i/>
                          <w:iCs/>
                          <w:position w:val="-1"/>
                          <w:highlight w:val="yellow"/>
                          <w:lang w:val="en-US"/>
                        </w:rPr>
                      </w:rPrChange>
                    </w:rPr>
                  </w:pPr>
                  <w:r>
                    <w:rPr>
                      <w:rFonts w:cs="Arial"/>
                      <w:i/>
                      <w:iCs/>
                      <w:position w:val="-1"/>
                      <w:lang w:val="en-US"/>
                    </w:rPr>
                    <w:t>2.0</w:t>
                  </w:r>
                  <w:ins w:id="50" w:author="jonathan pritchard" w:date="2025-01-23T13:17:00Z" w16du:dateUtc="2025-01-23T13:17:00Z">
                    <w:r w:rsidR="00F3004B" w:rsidRPr="00264CFF">
                      <w:rPr>
                        <w:rFonts w:cs="Arial"/>
                        <w:i/>
                        <w:iCs/>
                        <w:position w:val="-1"/>
                        <w:lang w:val="en-US"/>
                        <w:rPrChange w:id="51" w:author="jonathan pritchard" w:date="2025-01-23T13:18:00Z" w16du:dateUtc="2025-01-23T13:18:00Z">
                          <w:rPr>
                            <w:rFonts w:cs="Arial"/>
                            <w:i/>
                            <w:iCs/>
                            <w:position w:val="-1"/>
                            <w:highlight w:val="yellow"/>
                            <w:lang w:val="en-US"/>
                          </w:rPr>
                        </w:rPrChange>
                      </w:rPr>
                      <w:t>.0</w:t>
                    </w:r>
                  </w:ins>
                  <w:del w:id="52" w:author="jonathan pritchard" w:date="2025-01-23T13:17:00Z" w16du:dateUtc="2025-01-23T13:17:00Z">
                    <w:r w:rsidR="00CF3C08" w:rsidRPr="00264CFF" w:rsidDel="00F3004B">
                      <w:rPr>
                        <w:rFonts w:cs="Arial"/>
                        <w:i/>
                        <w:iCs/>
                        <w:position w:val="-1"/>
                        <w:lang w:val="en-US"/>
                        <w:rPrChange w:id="53" w:author="jonathan pritchard" w:date="2025-01-23T13:18:00Z" w16du:dateUtc="2025-01-23T13:18:00Z">
                          <w:rPr>
                            <w:rFonts w:cs="Arial"/>
                            <w:i/>
                            <w:iCs/>
                            <w:position w:val="-1"/>
                            <w:highlight w:val="yellow"/>
                            <w:lang w:val="en-US"/>
                          </w:rPr>
                        </w:rPrChange>
                      </w:rPr>
                      <w:delText>1.0.0</w:delText>
                    </w:r>
                  </w:del>
                  <w:r w:rsidR="00CF3C08" w:rsidRPr="00264CFF">
                    <w:rPr>
                      <w:rFonts w:cs="Arial"/>
                      <w:i/>
                      <w:iCs/>
                      <w:position w:val="-1"/>
                      <w:lang w:val="en-US"/>
                      <w:rPrChange w:id="54" w:author="jonathan pritchard" w:date="2025-01-23T13:18:00Z" w16du:dateUtc="2025-01-23T13:18:00Z">
                        <w:rPr>
                          <w:rFonts w:cs="Arial"/>
                          <w:i/>
                          <w:iCs/>
                          <w:position w:val="-1"/>
                          <w:highlight w:val="yellow"/>
                          <w:lang w:val="en-US"/>
                        </w:rPr>
                      </w:rPrChange>
                    </w:rPr>
                    <w:t xml:space="preserve"> </w:t>
                  </w:r>
                </w:p>
              </w:tc>
            </w:tr>
            <w:tr w:rsidR="00CF3C08" w14:paraId="73C1C612" w14:textId="77777777" w:rsidTr="00264CFF">
              <w:tc>
                <w:tcPr>
                  <w:tcW w:w="3100" w:type="dxa"/>
                </w:tcPr>
                <w:p w14:paraId="30E43C5B" w14:textId="69094DB9" w:rsidR="00CF3C08" w:rsidDel="00CF3C08" w:rsidRDefault="00CF3C08" w:rsidP="00280DEE">
                  <w:pPr>
                    <w:jc w:val="left"/>
                    <w:rPr>
                      <w:rFonts w:cs="Arial"/>
                      <w:i/>
                      <w:iCs/>
                      <w:position w:val="-1"/>
                      <w:lang w:val="en-US"/>
                    </w:rPr>
                  </w:pPr>
                  <w:r>
                    <w:rPr>
                      <w:rFonts w:cs="Arial"/>
                      <w:i/>
                      <w:iCs/>
                      <w:position w:val="-1"/>
                      <w:lang w:val="en-US"/>
                    </w:rPr>
                    <w:t>Feature Catalogue</w:t>
                  </w:r>
                </w:p>
              </w:tc>
              <w:tc>
                <w:tcPr>
                  <w:tcW w:w="1462" w:type="dxa"/>
                </w:tcPr>
                <w:p w14:paraId="3EEC33EB" w14:textId="1C0603CA" w:rsidR="00CF3C08" w:rsidRDefault="00CF3C08" w:rsidP="00280DEE">
                  <w:pPr>
                    <w:jc w:val="left"/>
                    <w:rPr>
                      <w:rFonts w:cs="Arial"/>
                      <w:i/>
                      <w:iCs/>
                      <w:position w:val="-1"/>
                      <w:lang w:val="en-US"/>
                    </w:rPr>
                  </w:pPr>
                  <w:r>
                    <w:rPr>
                      <w:rFonts w:cs="Arial"/>
                      <w:i/>
                      <w:iCs/>
                      <w:position w:val="-1"/>
                      <w:lang w:val="en-US"/>
                    </w:rPr>
                    <w:t>S-128</w:t>
                  </w:r>
                </w:p>
              </w:tc>
              <w:tc>
                <w:tcPr>
                  <w:tcW w:w="4395" w:type="dxa"/>
                  <w:shd w:val="clear" w:color="auto" w:fill="auto"/>
                </w:tcPr>
                <w:p w14:paraId="06909571" w14:textId="059CE50D" w:rsidR="00CF3C08" w:rsidRPr="00264CFF" w:rsidDel="00CF3C08" w:rsidRDefault="00CE1F05" w:rsidP="00280DEE">
                  <w:pPr>
                    <w:jc w:val="left"/>
                    <w:rPr>
                      <w:rFonts w:cs="Arial"/>
                      <w:i/>
                      <w:iCs/>
                      <w:position w:val="-1"/>
                      <w:lang w:val="en-US"/>
                      <w:rPrChange w:id="55" w:author="jonathan pritchard" w:date="2025-01-23T13:18:00Z" w16du:dateUtc="2025-01-23T13:18:00Z">
                        <w:rPr>
                          <w:rFonts w:cs="Arial"/>
                          <w:i/>
                          <w:iCs/>
                          <w:position w:val="-1"/>
                          <w:highlight w:val="yellow"/>
                          <w:lang w:val="en-US"/>
                        </w:rPr>
                      </w:rPrChange>
                    </w:rPr>
                  </w:pPr>
                  <w:r>
                    <w:rPr>
                      <w:rFonts w:cs="Arial"/>
                      <w:i/>
                      <w:iCs/>
                      <w:position w:val="-1"/>
                      <w:lang w:val="en-US"/>
                    </w:rPr>
                    <w:t>2.0</w:t>
                  </w:r>
                  <w:ins w:id="56" w:author="jonathan pritchard" w:date="2025-01-23T13:18:00Z" w16du:dateUtc="2025-01-23T13:18:00Z">
                    <w:r w:rsidR="00F3004B" w:rsidRPr="00264CFF">
                      <w:rPr>
                        <w:rFonts w:cs="Arial"/>
                        <w:i/>
                        <w:iCs/>
                        <w:position w:val="-1"/>
                        <w:lang w:val="en-US"/>
                        <w:rPrChange w:id="57" w:author="jonathan pritchard" w:date="2025-01-23T13:18:00Z" w16du:dateUtc="2025-01-23T13:18:00Z">
                          <w:rPr>
                            <w:rFonts w:cs="Arial"/>
                            <w:i/>
                            <w:iCs/>
                            <w:position w:val="-1"/>
                            <w:highlight w:val="yellow"/>
                            <w:lang w:val="en-US"/>
                          </w:rPr>
                        </w:rPrChange>
                      </w:rPr>
                      <w:t>.0</w:t>
                    </w:r>
                  </w:ins>
                  <w:del w:id="58" w:author="jonathan pritchard" w:date="2025-01-23T13:18:00Z" w16du:dateUtc="2025-01-23T13:18:00Z">
                    <w:r w:rsidR="00CF3C08" w:rsidRPr="00264CFF" w:rsidDel="00F3004B">
                      <w:rPr>
                        <w:rFonts w:cs="Arial"/>
                        <w:i/>
                        <w:iCs/>
                        <w:position w:val="-1"/>
                        <w:lang w:val="en-US"/>
                        <w:rPrChange w:id="59" w:author="jonathan pritchard" w:date="2025-01-23T13:18:00Z" w16du:dateUtc="2025-01-23T13:18:00Z">
                          <w:rPr>
                            <w:rFonts w:cs="Arial"/>
                            <w:i/>
                            <w:iCs/>
                            <w:position w:val="-1"/>
                            <w:highlight w:val="yellow"/>
                            <w:lang w:val="en-US"/>
                          </w:rPr>
                        </w:rPrChange>
                      </w:rPr>
                      <w:delText>1.0.0</w:delText>
                    </w:r>
                  </w:del>
                </w:p>
              </w:tc>
            </w:tr>
          </w:tbl>
          <w:p w14:paraId="334BFCDC" w14:textId="77777777" w:rsidR="0073093B" w:rsidRDefault="0073093B" w:rsidP="00280DEE">
            <w:pPr>
              <w:jc w:val="left"/>
              <w:rPr>
                <w:rFonts w:cs="Arial"/>
                <w:i/>
                <w:iCs/>
                <w:position w:val="-1"/>
                <w:lang w:val="en-US"/>
              </w:rPr>
            </w:pPr>
          </w:p>
          <w:p w14:paraId="588B6341" w14:textId="77777777" w:rsidR="00DE4736" w:rsidRPr="00514509" w:rsidRDefault="00DE4736" w:rsidP="00280DEE">
            <w:pPr>
              <w:jc w:val="left"/>
              <w:rPr>
                <w:rFonts w:cs="Arial"/>
              </w:rPr>
            </w:pPr>
          </w:p>
        </w:tc>
      </w:tr>
      <w:bookmarkEnd w:id="35"/>
    </w:tbl>
    <w:p w14:paraId="7DEB1C28" w14:textId="32606AD2" w:rsidR="00DE4736" w:rsidRDefault="00DE4736" w:rsidP="00DE4736"/>
    <w:p w14:paraId="1C0C9411" w14:textId="75DB6C1D" w:rsidR="00F52038" w:rsidRDefault="00F52038" w:rsidP="00E012C8">
      <w:pPr>
        <w:pStyle w:val="Heading3"/>
      </w:pPr>
      <w:bookmarkStart w:id="60" w:name="_Toc189647768"/>
      <w:r>
        <w:t>Load Invalid</w:t>
      </w:r>
      <w:r w:rsidR="005D2F37">
        <w:t xml:space="preserve"> Feature</w:t>
      </w:r>
      <w:r>
        <w:t xml:space="preserve"> Catalogue</w:t>
      </w:r>
      <w:bookmarkEnd w:id="60"/>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61" w:author="jonathan pritchard" w:date="2025-01-23T13:19:00Z" w16du:dateUtc="2025-01-23T13:19: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62">
          <w:tblGrid>
            <w:gridCol w:w="2381"/>
            <w:gridCol w:w="2381"/>
            <w:gridCol w:w="2382"/>
            <w:gridCol w:w="2382"/>
          </w:tblGrid>
        </w:tblGridChange>
      </w:tblGrid>
      <w:tr w:rsidR="00F52038" w14:paraId="2DEF7BCF" w14:textId="77777777" w:rsidTr="00F3004B">
        <w:trPr>
          <w:trHeight w:val="454"/>
          <w:tblHeader/>
          <w:trPrChange w:id="63" w:author="jonathan pritchard" w:date="2025-01-23T13:19:00Z" w16du:dateUtc="2025-01-23T13:19:00Z">
            <w:trPr>
              <w:trHeight w:val="454"/>
              <w:tblHeader/>
            </w:trPr>
          </w:trPrChange>
        </w:trPr>
        <w:tc>
          <w:tcPr>
            <w:tcW w:w="2381" w:type="dxa"/>
            <w:shd w:val="clear" w:color="auto" w:fill="BFBFBF" w:themeFill="background1" w:themeFillShade="BF"/>
            <w:vAlign w:val="center"/>
            <w:tcPrChange w:id="64" w:author="jonathan pritchard" w:date="2025-01-23T13:19:00Z" w16du:dateUtc="2025-01-23T13:19:00Z">
              <w:tcPr>
                <w:tcW w:w="2381" w:type="dxa"/>
                <w:shd w:val="clear" w:color="auto" w:fill="CCFFCC"/>
                <w:vAlign w:val="center"/>
              </w:tcPr>
            </w:tcPrChange>
          </w:tcPr>
          <w:p w14:paraId="29990B25" w14:textId="77777777" w:rsidR="00F52038" w:rsidRPr="004065B1" w:rsidRDefault="00F52038" w:rsidP="00280DEE">
            <w:r w:rsidRPr="000A066E">
              <w:rPr>
                <w:b/>
              </w:rPr>
              <w:t>Test Reference</w:t>
            </w:r>
          </w:p>
        </w:tc>
        <w:tc>
          <w:tcPr>
            <w:tcW w:w="2381" w:type="dxa"/>
            <w:shd w:val="clear" w:color="auto" w:fill="BFBFBF" w:themeFill="background1" w:themeFillShade="BF"/>
            <w:vAlign w:val="center"/>
            <w:tcPrChange w:id="65" w:author="jonathan pritchard" w:date="2025-01-23T13:19:00Z" w16du:dateUtc="2025-01-23T13:19:00Z">
              <w:tcPr>
                <w:tcW w:w="2381" w:type="dxa"/>
                <w:shd w:val="clear" w:color="auto" w:fill="CCFFCC"/>
                <w:vAlign w:val="center"/>
              </w:tcPr>
            </w:tcPrChange>
          </w:tcPr>
          <w:p w14:paraId="6F4D6268" w14:textId="17D1AB08" w:rsidR="00F52038" w:rsidRPr="004065B1" w:rsidRDefault="002A5888" w:rsidP="00280DEE">
            <w:proofErr w:type="spellStart"/>
            <w:r>
              <w:t>I</w:t>
            </w:r>
            <w:r w:rsidR="00684CB8">
              <w:t>nvalidCatalogues</w:t>
            </w:r>
            <w:proofErr w:type="spellEnd"/>
          </w:p>
        </w:tc>
        <w:tc>
          <w:tcPr>
            <w:tcW w:w="2382" w:type="dxa"/>
            <w:shd w:val="clear" w:color="auto" w:fill="BFBFBF" w:themeFill="background1" w:themeFillShade="BF"/>
            <w:vAlign w:val="center"/>
            <w:tcPrChange w:id="66" w:author="jonathan pritchard" w:date="2025-01-23T13:19:00Z" w16du:dateUtc="2025-01-23T13:19:00Z">
              <w:tcPr>
                <w:tcW w:w="2382" w:type="dxa"/>
                <w:shd w:val="clear" w:color="auto" w:fill="CCFFCC"/>
                <w:vAlign w:val="center"/>
              </w:tcPr>
            </w:tcPrChange>
          </w:tcPr>
          <w:p w14:paraId="06C51311" w14:textId="77777777" w:rsidR="00F52038" w:rsidRPr="004065B1" w:rsidRDefault="00F52038" w:rsidP="00280DEE">
            <w:r w:rsidRPr="000A066E">
              <w:rPr>
                <w:b/>
              </w:rPr>
              <w:t>IHO Reference</w:t>
            </w:r>
          </w:p>
        </w:tc>
        <w:tc>
          <w:tcPr>
            <w:tcW w:w="2382" w:type="dxa"/>
            <w:shd w:val="clear" w:color="auto" w:fill="BFBFBF" w:themeFill="background1" w:themeFillShade="BF"/>
            <w:vAlign w:val="center"/>
            <w:tcPrChange w:id="67" w:author="jonathan pritchard" w:date="2025-01-23T13:19:00Z" w16du:dateUtc="2025-01-23T13:19:00Z">
              <w:tcPr>
                <w:tcW w:w="2382" w:type="dxa"/>
                <w:shd w:val="clear" w:color="auto" w:fill="CCFFCC"/>
                <w:vAlign w:val="center"/>
              </w:tcPr>
            </w:tcPrChange>
          </w:tcPr>
          <w:p w14:paraId="51791A36" w14:textId="63FCCB6A" w:rsidR="00F52038" w:rsidRPr="004065B1" w:rsidRDefault="005E5735" w:rsidP="00280DEE">
            <w:r>
              <w:t>S-98</w:t>
            </w:r>
            <w:r w:rsidR="00DC381F">
              <w:t xml:space="preserve"> </w:t>
            </w:r>
            <w:r w:rsidR="00C1171F">
              <w:t>20.1</w:t>
            </w:r>
          </w:p>
        </w:tc>
      </w:tr>
      <w:tr w:rsidR="00F52038" w14:paraId="1FE67334" w14:textId="77777777" w:rsidTr="00F3004B">
        <w:trPr>
          <w:tblHeader/>
          <w:trPrChange w:id="68" w:author="jonathan pritchard" w:date="2025-01-23T13:19:00Z" w16du:dateUtc="2025-01-23T13:19:00Z">
            <w:trPr>
              <w:tblHeader/>
            </w:trPr>
          </w:trPrChange>
        </w:trPr>
        <w:tc>
          <w:tcPr>
            <w:tcW w:w="9526" w:type="dxa"/>
            <w:gridSpan w:val="4"/>
            <w:shd w:val="clear" w:color="auto" w:fill="BFBFBF" w:themeFill="background1" w:themeFillShade="BF"/>
            <w:vAlign w:val="center"/>
            <w:tcPrChange w:id="69" w:author="jonathan pritchard" w:date="2025-01-23T13:19:00Z" w16du:dateUtc="2025-01-23T13:19:00Z">
              <w:tcPr>
                <w:tcW w:w="9526" w:type="dxa"/>
                <w:gridSpan w:val="4"/>
                <w:shd w:val="clear" w:color="auto" w:fill="CCFFCC"/>
                <w:vAlign w:val="center"/>
              </w:tcPr>
            </w:tcPrChange>
          </w:tcPr>
          <w:p w14:paraId="576D8725" w14:textId="77777777" w:rsidR="00F52038" w:rsidRDefault="00F52038" w:rsidP="00280DEE">
            <w:r w:rsidRPr="000A066E">
              <w:rPr>
                <w:b/>
              </w:rPr>
              <w:t>Test description</w:t>
            </w:r>
          </w:p>
        </w:tc>
      </w:tr>
      <w:tr w:rsidR="00F52038" w14:paraId="7D19FF23" w14:textId="77777777" w:rsidTr="00280DEE">
        <w:trPr>
          <w:tblHeader/>
        </w:trPr>
        <w:tc>
          <w:tcPr>
            <w:tcW w:w="9526" w:type="dxa"/>
            <w:gridSpan w:val="4"/>
            <w:vAlign w:val="center"/>
          </w:tcPr>
          <w:p w14:paraId="66DE66C8" w14:textId="11C658AA" w:rsidR="00F52038" w:rsidRPr="00CD02DB" w:rsidRDefault="0053672A" w:rsidP="00280DEE">
            <w:r>
              <w:rPr>
                <w:i/>
              </w:rPr>
              <w:t>Loading Corrupt Catalogues</w:t>
            </w:r>
            <w:r w:rsidR="00CD02DB">
              <w:rPr>
                <w:i/>
              </w:rPr>
              <w:t>. This test ensures the ECDIS will detect invalid feature catalogue content and reject installation of potentially harmful machine readable files</w:t>
            </w:r>
          </w:p>
        </w:tc>
      </w:tr>
      <w:tr w:rsidR="00F52038" w14:paraId="5223C0F2" w14:textId="77777777" w:rsidTr="00F3004B">
        <w:trPr>
          <w:tblHeader/>
          <w:trPrChange w:id="70" w:author="jonathan pritchard" w:date="2025-01-23T13:19:00Z" w16du:dateUtc="2025-01-23T13:19:00Z">
            <w:trPr>
              <w:tblHeader/>
            </w:trPr>
          </w:trPrChange>
        </w:trPr>
        <w:tc>
          <w:tcPr>
            <w:tcW w:w="9526" w:type="dxa"/>
            <w:gridSpan w:val="4"/>
            <w:shd w:val="clear" w:color="auto" w:fill="BFBFBF" w:themeFill="background1" w:themeFillShade="BF"/>
            <w:vAlign w:val="center"/>
            <w:tcPrChange w:id="71" w:author="jonathan pritchard" w:date="2025-01-23T13:19:00Z" w16du:dateUtc="2025-01-23T13:19:00Z">
              <w:tcPr>
                <w:tcW w:w="9526" w:type="dxa"/>
                <w:gridSpan w:val="4"/>
                <w:shd w:val="clear" w:color="auto" w:fill="CCFFCC"/>
                <w:vAlign w:val="center"/>
              </w:tcPr>
            </w:tcPrChange>
          </w:tcPr>
          <w:p w14:paraId="695DE4E9" w14:textId="77777777" w:rsidR="00F52038" w:rsidRPr="004065B1" w:rsidRDefault="00F52038" w:rsidP="00280DEE">
            <w:r w:rsidRPr="000A066E">
              <w:rPr>
                <w:b/>
              </w:rPr>
              <w:t>Setup</w:t>
            </w:r>
          </w:p>
        </w:tc>
      </w:tr>
      <w:tr w:rsidR="00F52038" w14:paraId="6A83FB30" w14:textId="77777777" w:rsidTr="00280DEE">
        <w:trPr>
          <w:tblHeader/>
        </w:trPr>
        <w:tc>
          <w:tcPr>
            <w:tcW w:w="9526" w:type="dxa"/>
            <w:gridSpan w:val="4"/>
            <w:vAlign w:val="center"/>
          </w:tcPr>
          <w:p w14:paraId="1BE80F7B" w14:textId="77777777" w:rsidR="0053672A" w:rsidRDefault="0053672A" w:rsidP="00280DEE">
            <w:pPr>
              <w:jc w:val="left"/>
              <w:rPr>
                <w:i/>
              </w:rPr>
            </w:pPr>
          </w:p>
          <w:p w14:paraId="5A88F992" w14:textId="3EF00371" w:rsidR="00F52038" w:rsidRDefault="00CD02DB" w:rsidP="00280DEE">
            <w:pPr>
              <w:jc w:val="left"/>
              <w:rPr>
                <w:i/>
              </w:rPr>
            </w:pPr>
            <w:r>
              <w:rPr>
                <w:i/>
              </w:rPr>
              <w:t>A</w:t>
            </w:r>
            <w:r w:rsidRPr="00CD02DB">
              <w:rPr>
                <w:i/>
              </w:rPr>
              <w:t xml:space="preserve">s per test </w:t>
            </w:r>
            <w:proofErr w:type="spellStart"/>
            <w:r w:rsidRPr="00CD02DB">
              <w:rPr>
                <w:i/>
              </w:rPr>
              <w:t>InitialCatalogues</w:t>
            </w:r>
            <w:proofErr w:type="spellEnd"/>
            <w:r w:rsidRPr="00CD02DB">
              <w:rPr>
                <w:i/>
              </w:rPr>
              <w:t xml:space="preserve"> (load exchange set </w:t>
            </w:r>
            <w:proofErr w:type="spellStart"/>
            <w:r w:rsidR="00A07A98">
              <w:rPr>
                <w:b/>
                <w:bCs/>
                <w:i/>
              </w:rPr>
              <w:t>InitialCatalogues</w:t>
            </w:r>
            <w:proofErr w:type="spellEnd"/>
            <w:r w:rsidRPr="00CD02DB">
              <w:rPr>
                <w:i/>
              </w:rPr>
              <w:t>)</w:t>
            </w:r>
          </w:p>
          <w:p w14:paraId="332D4384" w14:textId="7F9D8F22" w:rsidR="0053672A" w:rsidRPr="00EF287F" w:rsidRDefault="0053672A" w:rsidP="00280DEE">
            <w:pPr>
              <w:jc w:val="left"/>
              <w:rPr>
                <w:i/>
              </w:rPr>
            </w:pPr>
          </w:p>
        </w:tc>
      </w:tr>
      <w:tr w:rsidR="00F52038" w14:paraId="4562FFC3" w14:textId="77777777" w:rsidTr="00F3004B">
        <w:trPr>
          <w:tblHeader/>
          <w:trPrChange w:id="72" w:author="jonathan pritchard" w:date="2025-01-23T13:19:00Z" w16du:dateUtc="2025-01-23T13:19:00Z">
            <w:trPr>
              <w:tblHeader/>
            </w:trPr>
          </w:trPrChange>
        </w:trPr>
        <w:tc>
          <w:tcPr>
            <w:tcW w:w="9526" w:type="dxa"/>
            <w:gridSpan w:val="4"/>
            <w:shd w:val="clear" w:color="auto" w:fill="BFBFBF" w:themeFill="background1" w:themeFillShade="BF"/>
            <w:vAlign w:val="center"/>
            <w:tcPrChange w:id="73" w:author="jonathan pritchard" w:date="2025-01-23T13:19:00Z" w16du:dateUtc="2025-01-23T13:19:00Z">
              <w:tcPr>
                <w:tcW w:w="9526" w:type="dxa"/>
                <w:gridSpan w:val="4"/>
                <w:shd w:val="clear" w:color="auto" w:fill="CCFFCC"/>
                <w:vAlign w:val="center"/>
              </w:tcPr>
            </w:tcPrChange>
          </w:tcPr>
          <w:p w14:paraId="64485147" w14:textId="77777777" w:rsidR="00F52038" w:rsidRPr="004065B1" w:rsidRDefault="00F52038" w:rsidP="00280DEE">
            <w:r w:rsidRPr="000A066E">
              <w:rPr>
                <w:b/>
              </w:rPr>
              <w:t>Action</w:t>
            </w:r>
          </w:p>
        </w:tc>
      </w:tr>
      <w:tr w:rsidR="00F52038" w14:paraId="34EA6002" w14:textId="77777777" w:rsidTr="00280DEE">
        <w:trPr>
          <w:tblHeader/>
        </w:trPr>
        <w:tc>
          <w:tcPr>
            <w:tcW w:w="9526" w:type="dxa"/>
            <w:gridSpan w:val="4"/>
            <w:vAlign w:val="center"/>
          </w:tcPr>
          <w:p w14:paraId="01FAB60F" w14:textId="77777777" w:rsidR="00F52038" w:rsidRDefault="00F52038" w:rsidP="00280DEE">
            <w:pPr>
              <w:rPr>
                <w:i/>
              </w:rPr>
            </w:pPr>
          </w:p>
          <w:p w14:paraId="0A27053D" w14:textId="35D5DA88" w:rsidR="00F52038" w:rsidRDefault="00FF201A" w:rsidP="00280DEE">
            <w:pPr>
              <w:rPr>
                <w:i/>
              </w:rPr>
            </w:pPr>
            <w:r>
              <w:rPr>
                <w:i/>
              </w:rPr>
              <w:t xml:space="preserve">Load the exchange set </w:t>
            </w:r>
            <w:proofErr w:type="spellStart"/>
            <w:r>
              <w:rPr>
                <w:b/>
                <w:bCs/>
                <w:i/>
              </w:rPr>
              <w:t>CorruptFeatureCatalogue</w:t>
            </w:r>
            <w:proofErr w:type="spellEnd"/>
            <w:r w:rsidR="00F52038">
              <w:rPr>
                <w:i/>
              </w:rPr>
              <w:t>.</w:t>
            </w:r>
          </w:p>
          <w:p w14:paraId="1600B9F3" w14:textId="77777777" w:rsidR="00F52038" w:rsidRPr="00EF287F" w:rsidRDefault="00F52038" w:rsidP="00280DEE">
            <w:pPr>
              <w:rPr>
                <w:i/>
              </w:rPr>
            </w:pPr>
          </w:p>
        </w:tc>
      </w:tr>
      <w:tr w:rsidR="00F52038" w14:paraId="14CDC8CF" w14:textId="77777777" w:rsidTr="00F3004B">
        <w:trPr>
          <w:tblHeader/>
          <w:trPrChange w:id="74" w:author="jonathan pritchard" w:date="2025-01-23T13:19:00Z" w16du:dateUtc="2025-01-23T13:19:00Z">
            <w:trPr>
              <w:tblHeader/>
            </w:trPr>
          </w:trPrChange>
        </w:trPr>
        <w:tc>
          <w:tcPr>
            <w:tcW w:w="9526" w:type="dxa"/>
            <w:gridSpan w:val="4"/>
            <w:shd w:val="clear" w:color="auto" w:fill="BFBFBF" w:themeFill="background1" w:themeFillShade="BF"/>
            <w:vAlign w:val="center"/>
            <w:tcPrChange w:id="75" w:author="jonathan pritchard" w:date="2025-01-23T13:19:00Z" w16du:dateUtc="2025-01-23T13:19:00Z">
              <w:tcPr>
                <w:tcW w:w="9526" w:type="dxa"/>
                <w:gridSpan w:val="4"/>
                <w:shd w:val="clear" w:color="auto" w:fill="CCFFCC"/>
                <w:vAlign w:val="center"/>
              </w:tcPr>
            </w:tcPrChange>
          </w:tcPr>
          <w:p w14:paraId="1E71F4EC" w14:textId="77777777" w:rsidR="00F52038" w:rsidRPr="004065B1" w:rsidRDefault="00F52038" w:rsidP="00280DEE">
            <w:r w:rsidRPr="000A066E">
              <w:rPr>
                <w:b/>
              </w:rPr>
              <w:t>Results</w:t>
            </w:r>
          </w:p>
        </w:tc>
      </w:tr>
      <w:tr w:rsidR="00F52038" w14:paraId="773B68B5" w14:textId="77777777" w:rsidTr="00280DEE">
        <w:trPr>
          <w:tblHeader/>
        </w:trPr>
        <w:tc>
          <w:tcPr>
            <w:tcW w:w="9526" w:type="dxa"/>
            <w:gridSpan w:val="4"/>
            <w:vAlign w:val="center"/>
          </w:tcPr>
          <w:p w14:paraId="359D5879" w14:textId="77777777" w:rsidR="00F52038" w:rsidRDefault="00F52038" w:rsidP="00280DEE">
            <w:pPr>
              <w:jc w:val="left"/>
              <w:rPr>
                <w:rFonts w:cs="Arial"/>
                <w:i/>
                <w:iCs/>
                <w:position w:val="-1"/>
                <w:lang w:val="en-US"/>
              </w:rPr>
            </w:pPr>
          </w:p>
          <w:p w14:paraId="75B9E2B6" w14:textId="01E381BC" w:rsidR="00F52038" w:rsidRPr="00514509" w:rsidRDefault="00FF201A" w:rsidP="00280DEE">
            <w:pPr>
              <w:jc w:val="left"/>
              <w:rPr>
                <w:rFonts w:cs="Arial"/>
              </w:rPr>
            </w:pPr>
            <w:r>
              <w:rPr>
                <w:i/>
              </w:rPr>
              <w:t>T</w:t>
            </w:r>
            <w:r w:rsidRPr="00C36B0F">
              <w:rPr>
                <w:i/>
              </w:rPr>
              <w:t xml:space="preserve">he </w:t>
            </w:r>
            <w:r>
              <w:rPr>
                <w:i/>
              </w:rPr>
              <w:t>catalogue installation</w:t>
            </w:r>
            <w:r w:rsidRPr="00C36B0F">
              <w:rPr>
                <w:i/>
              </w:rPr>
              <w:t xml:space="preserve"> process shall stop, the update</w:t>
            </w:r>
            <w:r>
              <w:rPr>
                <w:i/>
              </w:rPr>
              <w:t>d</w:t>
            </w:r>
            <w:r w:rsidRPr="00C36B0F">
              <w:rPr>
                <w:i/>
              </w:rPr>
              <w:t xml:space="preserve"> </w:t>
            </w:r>
            <w:r>
              <w:rPr>
                <w:i/>
              </w:rPr>
              <w:t xml:space="preserve">catalogue </w:t>
            </w:r>
            <w:r w:rsidRPr="00C36B0F">
              <w:rPr>
                <w:i/>
              </w:rPr>
              <w:t xml:space="preserve">flagged as invalid, and the user provided with </w:t>
            </w:r>
            <w:r w:rsidR="0024010F">
              <w:rPr>
                <w:i/>
              </w:rPr>
              <w:t xml:space="preserve">the error message  “SSE128 </w:t>
            </w:r>
            <w:r w:rsidR="0024010F" w:rsidRPr="0024010F">
              <w:rPr>
                <w:i/>
              </w:rPr>
              <w:t>Error installing &lt;file name&gt;. The format or content could not be validated and it could not be installed</w:t>
            </w:r>
            <w:r w:rsidR="0024010F">
              <w:rPr>
                <w:i/>
              </w:rPr>
              <w:t xml:space="preserve">” </w:t>
            </w:r>
          </w:p>
        </w:tc>
      </w:tr>
    </w:tbl>
    <w:p w14:paraId="3D2CED0D" w14:textId="77777777" w:rsidR="00F52038" w:rsidRDefault="00F52038" w:rsidP="00F52038"/>
    <w:p w14:paraId="1890A98C" w14:textId="77777777" w:rsidR="005D2F37" w:rsidRDefault="005D2F37" w:rsidP="005D2F37">
      <w:pPr>
        <w:pStyle w:val="Heading3"/>
      </w:pPr>
      <w:bookmarkStart w:id="76" w:name="_Toc189647769"/>
      <w:r>
        <w:lastRenderedPageBreak/>
        <w:t>Load Invalid portrayal Catalogue</w:t>
      </w:r>
      <w:bookmarkEnd w:id="76"/>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77" w:author="jonathan pritchard" w:date="2025-01-23T13:19:00Z" w16du:dateUtc="2025-01-23T13:19: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78">
          <w:tblGrid>
            <w:gridCol w:w="2381"/>
            <w:gridCol w:w="2381"/>
            <w:gridCol w:w="2382"/>
            <w:gridCol w:w="2382"/>
          </w:tblGrid>
        </w:tblGridChange>
      </w:tblGrid>
      <w:tr w:rsidR="005D2F37" w14:paraId="0B34E2D6" w14:textId="77777777" w:rsidTr="00BF7BC9">
        <w:trPr>
          <w:trHeight w:val="454"/>
          <w:tblHeader/>
          <w:trPrChange w:id="79" w:author="jonathan pritchard" w:date="2025-01-23T13:19:00Z" w16du:dateUtc="2025-01-23T13:19:00Z">
            <w:trPr>
              <w:trHeight w:val="454"/>
              <w:tblHeader/>
            </w:trPr>
          </w:trPrChange>
        </w:trPr>
        <w:tc>
          <w:tcPr>
            <w:tcW w:w="2381" w:type="dxa"/>
            <w:shd w:val="clear" w:color="auto" w:fill="BFBFBF" w:themeFill="background1" w:themeFillShade="BF"/>
            <w:vAlign w:val="center"/>
            <w:tcPrChange w:id="80" w:author="jonathan pritchard" w:date="2025-01-23T13:19:00Z" w16du:dateUtc="2025-01-23T13:19:00Z">
              <w:tcPr>
                <w:tcW w:w="2381" w:type="dxa"/>
                <w:shd w:val="clear" w:color="auto" w:fill="CCFFCC"/>
                <w:vAlign w:val="center"/>
              </w:tcPr>
            </w:tcPrChange>
          </w:tcPr>
          <w:p w14:paraId="00C51E81" w14:textId="77777777" w:rsidR="005D2F37" w:rsidRPr="004065B1" w:rsidRDefault="005D2F37" w:rsidP="00280DEE">
            <w:r w:rsidRPr="000A066E">
              <w:rPr>
                <w:b/>
              </w:rPr>
              <w:t>Test Reference</w:t>
            </w:r>
          </w:p>
        </w:tc>
        <w:tc>
          <w:tcPr>
            <w:tcW w:w="2381" w:type="dxa"/>
            <w:shd w:val="clear" w:color="auto" w:fill="FFFFFF" w:themeFill="background1"/>
            <w:vAlign w:val="center"/>
            <w:tcPrChange w:id="81" w:author="jonathan pritchard" w:date="2025-01-23T13:19:00Z" w16du:dateUtc="2025-01-23T13:19:00Z">
              <w:tcPr>
                <w:tcW w:w="2381" w:type="dxa"/>
                <w:shd w:val="clear" w:color="auto" w:fill="CCFFCC"/>
                <w:vAlign w:val="center"/>
              </w:tcPr>
            </w:tcPrChange>
          </w:tcPr>
          <w:p w14:paraId="39FCDB1C" w14:textId="5A995E14" w:rsidR="005D2F37" w:rsidRPr="004065B1" w:rsidRDefault="005D2F37" w:rsidP="00280DEE">
            <w:proofErr w:type="spellStart"/>
            <w:r>
              <w:t>InvalidPC</w:t>
            </w:r>
            <w:proofErr w:type="spellEnd"/>
          </w:p>
        </w:tc>
        <w:tc>
          <w:tcPr>
            <w:tcW w:w="2382" w:type="dxa"/>
            <w:shd w:val="clear" w:color="auto" w:fill="BFBFBF" w:themeFill="background1" w:themeFillShade="BF"/>
            <w:vAlign w:val="center"/>
            <w:tcPrChange w:id="82" w:author="jonathan pritchard" w:date="2025-01-23T13:19:00Z" w16du:dateUtc="2025-01-23T13:19:00Z">
              <w:tcPr>
                <w:tcW w:w="2382" w:type="dxa"/>
                <w:shd w:val="clear" w:color="auto" w:fill="CCFFCC"/>
                <w:vAlign w:val="center"/>
              </w:tcPr>
            </w:tcPrChange>
          </w:tcPr>
          <w:p w14:paraId="346E85FF" w14:textId="77777777" w:rsidR="005D2F37" w:rsidRPr="004065B1" w:rsidRDefault="005D2F37" w:rsidP="00280DEE">
            <w:r w:rsidRPr="000A066E">
              <w:rPr>
                <w:b/>
              </w:rPr>
              <w:t>IHO Reference</w:t>
            </w:r>
          </w:p>
        </w:tc>
        <w:tc>
          <w:tcPr>
            <w:tcW w:w="2382" w:type="dxa"/>
            <w:shd w:val="clear" w:color="auto" w:fill="FFFFFF" w:themeFill="background1"/>
            <w:vAlign w:val="center"/>
            <w:tcPrChange w:id="83" w:author="jonathan pritchard" w:date="2025-01-23T13:19:00Z" w16du:dateUtc="2025-01-23T13:19:00Z">
              <w:tcPr>
                <w:tcW w:w="2382" w:type="dxa"/>
                <w:shd w:val="clear" w:color="auto" w:fill="CCFFCC"/>
                <w:vAlign w:val="center"/>
              </w:tcPr>
            </w:tcPrChange>
          </w:tcPr>
          <w:p w14:paraId="0F174814" w14:textId="75AA1AD6" w:rsidR="005D2F37" w:rsidRPr="004065B1" w:rsidRDefault="00BF7BC9" w:rsidP="00280DEE">
            <w:r>
              <w:t>S-98 20.1 / B-1</w:t>
            </w:r>
          </w:p>
        </w:tc>
      </w:tr>
      <w:tr w:rsidR="005D2F37" w14:paraId="17493E3F" w14:textId="77777777" w:rsidTr="00F3004B">
        <w:trPr>
          <w:tblHeader/>
          <w:trPrChange w:id="84" w:author="jonathan pritchard" w:date="2025-01-23T13:19:00Z" w16du:dateUtc="2025-01-23T13:19:00Z">
            <w:trPr>
              <w:tblHeader/>
            </w:trPr>
          </w:trPrChange>
        </w:trPr>
        <w:tc>
          <w:tcPr>
            <w:tcW w:w="9526" w:type="dxa"/>
            <w:gridSpan w:val="4"/>
            <w:shd w:val="clear" w:color="auto" w:fill="BFBFBF" w:themeFill="background1" w:themeFillShade="BF"/>
            <w:vAlign w:val="center"/>
            <w:tcPrChange w:id="85" w:author="jonathan pritchard" w:date="2025-01-23T13:19:00Z" w16du:dateUtc="2025-01-23T13:19:00Z">
              <w:tcPr>
                <w:tcW w:w="9526" w:type="dxa"/>
                <w:gridSpan w:val="4"/>
                <w:shd w:val="clear" w:color="auto" w:fill="CCFFCC"/>
                <w:vAlign w:val="center"/>
              </w:tcPr>
            </w:tcPrChange>
          </w:tcPr>
          <w:p w14:paraId="06EEEEBB" w14:textId="77777777" w:rsidR="005D2F37" w:rsidRDefault="005D2F37" w:rsidP="00280DEE">
            <w:r w:rsidRPr="000A066E">
              <w:rPr>
                <w:b/>
              </w:rPr>
              <w:t>Test description</w:t>
            </w:r>
          </w:p>
        </w:tc>
      </w:tr>
      <w:tr w:rsidR="005D2F37" w14:paraId="5D1831AA" w14:textId="77777777" w:rsidTr="00280DEE">
        <w:trPr>
          <w:tblHeader/>
        </w:trPr>
        <w:tc>
          <w:tcPr>
            <w:tcW w:w="9526" w:type="dxa"/>
            <w:gridSpan w:val="4"/>
            <w:vAlign w:val="center"/>
          </w:tcPr>
          <w:p w14:paraId="6FE5C735" w14:textId="0FF4AB05" w:rsidR="005D2F37" w:rsidRPr="00EF287F" w:rsidRDefault="005D2F37" w:rsidP="00280DEE">
            <w:pPr>
              <w:rPr>
                <w:i/>
              </w:rPr>
            </w:pPr>
            <w:r>
              <w:rPr>
                <w:i/>
              </w:rPr>
              <w:t xml:space="preserve">This test ensures the ECDIS will detect invalid </w:t>
            </w:r>
            <w:r w:rsidR="00314C8A">
              <w:rPr>
                <w:i/>
              </w:rPr>
              <w:t xml:space="preserve">content within </w:t>
            </w:r>
            <w:r>
              <w:rPr>
                <w:i/>
              </w:rPr>
              <w:t>catalogue content and reject installation of potentially harmful machine readable files</w:t>
            </w:r>
            <w:r w:rsidRPr="00EF287F">
              <w:rPr>
                <w:i/>
              </w:rPr>
              <w:t>.</w:t>
            </w:r>
          </w:p>
        </w:tc>
      </w:tr>
      <w:tr w:rsidR="005D2F37" w14:paraId="2F30B55B" w14:textId="77777777" w:rsidTr="00F3004B">
        <w:trPr>
          <w:tblHeader/>
          <w:trPrChange w:id="86" w:author="jonathan pritchard" w:date="2025-01-23T13:19:00Z" w16du:dateUtc="2025-01-23T13:19:00Z">
            <w:trPr>
              <w:tblHeader/>
            </w:trPr>
          </w:trPrChange>
        </w:trPr>
        <w:tc>
          <w:tcPr>
            <w:tcW w:w="9526" w:type="dxa"/>
            <w:gridSpan w:val="4"/>
            <w:shd w:val="clear" w:color="auto" w:fill="BFBFBF" w:themeFill="background1" w:themeFillShade="BF"/>
            <w:vAlign w:val="center"/>
            <w:tcPrChange w:id="87" w:author="jonathan pritchard" w:date="2025-01-23T13:19:00Z" w16du:dateUtc="2025-01-23T13:19:00Z">
              <w:tcPr>
                <w:tcW w:w="9526" w:type="dxa"/>
                <w:gridSpan w:val="4"/>
                <w:shd w:val="clear" w:color="auto" w:fill="CCFFCC"/>
                <w:vAlign w:val="center"/>
              </w:tcPr>
            </w:tcPrChange>
          </w:tcPr>
          <w:p w14:paraId="043638E1" w14:textId="77777777" w:rsidR="005D2F37" w:rsidRPr="004065B1" w:rsidRDefault="005D2F37" w:rsidP="00280DEE">
            <w:r w:rsidRPr="000A066E">
              <w:rPr>
                <w:b/>
              </w:rPr>
              <w:t>Setup</w:t>
            </w:r>
          </w:p>
        </w:tc>
      </w:tr>
      <w:tr w:rsidR="005D2F37" w14:paraId="25D32C6A" w14:textId="77777777" w:rsidTr="00280DEE">
        <w:trPr>
          <w:tblHeader/>
        </w:trPr>
        <w:tc>
          <w:tcPr>
            <w:tcW w:w="9526" w:type="dxa"/>
            <w:gridSpan w:val="4"/>
            <w:vAlign w:val="center"/>
          </w:tcPr>
          <w:p w14:paraId="7AAA1E93" w14:textId="77777777" w:rsidR="005D2F37" w:rsidRDefault="005D2F37" w:rsidP="00280DEE">
            <w:pPr>
              <w:rPr>
                <w:i/>
              </w:rPr>
            </w:pPr>
          </w:p>
          <w:p w14:paraId="6B63E848" w14:textId="18C0CA77" w:rsidR="005D2F37" w:rsidRDefault="005D2F37" w:rsidP="00280DEE">
            <w:pPr>
              <w:rPr>
                <w:i/>
              </w:rPr>
            </w:pPr>
            <w:r>
              <w:rPr>
                <w:i/>
              </w:rPr>
              <w:t xml:space="preserve">As per test </w:t>
            </w:r>
            <w:proofErr w:type="spellStart"/>
            <w:r w:rsidR="00A07A98" w:rsidRPr="00CD02DB">
              <w:rPr>
                <w:i/>
              </w:rPr>
              <w:t>InitialCatalogues</w:t>
            </w:r>
            <w:proofErr w:type="spellEnd"/>
          </w:p>
          <w:p w14:paraId="72D30E29" w14:textId="77777777" w:rsidR="005D2F37" w:rsidRPr="000379F6" w:rsidRDefault="005D2F37" w:rsidP="00280DEE">
            <w:pPr>
              <w:jc w:val="left"/>
              <w:rPr>
                <w:i/>
                <w:lang w:val="en-US"/>
              </w:rPr>
            </w:pPr>
          </w:p>
        </w:tc>
      </w:tr>
      <w:tr w:rsidR="005D2F37" w14:paraId="221035CE" w14:textId="77777777" w:rsidTr="00F3004B">
        <w:trPr>
          <w:tblHeader/>
          <w:trPrChange w:id="88" w:author="jonathan pritchard" w:date="2025-01-23T13:19:00Z" w16du:dateUtc="2025-01-23T13:19:00Z">
            <w:trPr>
              <w:tblHeader/>
            </w:trPr>
          </w:trPrChange>
        </w:trPr>
        <w:tc>
          <w:tcPr>
            <w:tcW w:w="9526" w:type="dxa"/>
            <w:gridSpan w:val="4"/>
            <w:shd w:val="clear" w:color="auto" w:fill="BFBFBF" w:themeFill="background1" w:themeFillShade="BF"/>
            <w:vAlign w:val="center"/>
            <w:tcPrChange w:id="89" w:author="jonathan pritchard" w:date="2025-01-23T13:19:00Z" w16du:dateUtc="2025-01-23T13:19:00Z">
              <w:tcPr>
                <w:tcW w:w="9526" w:type="dxa"/>
                <w:gridSpan w:val="4"/>
                <w:shd w:val="clear" w:color="auto" w:fill="CCFFCC"/>
                <w:vAlign w:val="center"/>
              </w:tcPr>
            </w:tcPrChange>
          </w:tcPr>
          <w:p w14:paraId="315B992E" w14:textId="77777777" w:rsidR="005D2F37" w:rsidRPr="004065B1" w:rsidRDefault="005D2F37" w:rsidP="00280DEE">
            <w:r w:rsidRPr="000A066E">
              <w:rPr>
                <w:b/>
              </w:rPr>
              <w:t>Action</w:t>
            </w:r>
          </w:p>
        </w:tc>
      </w:tr>
      <w:tr w:rsidR="005D2F37" w14:paraId="29F84252" w14:textId="77777777" w:rsidTr="00280DEE">
        <w:trPr>
          <w:tblHeader/>
        </w:trPr>
        <w:tc>
          <w:tcPr>
            <w:tcW w:w="9526" w:type="dxa"/>
            <w:gridSpan w:val="4"/>
            <w:vAlign w:val="center"/>
          </w:tcPr>
          <w:p w14:paraId="62ECED3C" w14:textId="77777777" w:rsidR="005D2F37" w:rsidRDefault="005D2F37" w:rsidP="00280DEE">
            <w:pPr>
              <w:rPr>
                <w:i/>
              </w:rPr>
            </w:pPr>
          </w:p>
          <w:p w14:paraId="365608FD" w14:textId="7EF7F2EA" w:rsidR="005D2F37" w:rsidRDefault="005D2F37" w:rsidP="00280DEE">
            <w:pPr>
              <w:rPr>
                <w:i/>
              </w:rPr>
            </w:pPr>
            <w:r>
              <w:rPr>
                <w:i/>
              </w:rPr>
              <w:t xml:space="preserve">Load exchange set </w:t>
            </w:r>
            <w:proofErr w:type="spellStart"/>
            <w:r w:rsidRPr="00357E05">
              <w:rPr>
                <w:b/>
                <w:bCs/>
                <w:i/>
              </w:rPr>
              <w:t>CorruptPortrayalCatalogue</w:t>
            </w:r>
            <w:proofErr w:type="spellEnd"/>
            <w:r>
              <w:rPr>
                <w:i/>
              </w:rPr>
              <w:t>.</w:t>
            </w:r>
          </w:p>
          <w:p w14:paraId="1DA3A4DC" w14:textId="77777777" w:rsidR="005D2F37" w:rsidRPr="00EF287F" w:rsidRDefault="005D2F37" w:rsidP="00280DEE">
            <w:pPr>
              <w:rPr>
                <w:i/>
              </w:rPr>
            </w:pPr>
          </w:p>
        </w:tc>
      </w:tr>
      <w:tr w:rsidR="005D2F37" w14:paraId="2860C3B3" w14:textId="77777777" w:rsidTr="00F3004B">
        <w:trPr>
          <w:tblHeader/>
          <w:trPrChange w:id="90" w:author="jonathan pritchard" w:date="2025-01-23T13:19:00Z" w16du:dateUtc="2025-01-23T13:19:00Z">
            <w:trPr>
              <w:tblHeader/>
            </w:trPr>
          </w:trPrChange>
        </w:trPr>
        <w:tc>
          <w:tcPr>
            <w:tcW w:w="9526" w:type="dxa"/>
            <w:gridSpan w:val="4"/>
            <w:shd w:val="clear" w:color="auto" w:fill="BFBFBF" w:themeFill="background1" w:themeFillShade="BF"/>
            <w:vAlign w:val="center"/>
            <w:tcPrChange w:id="91" w:author="jonathan pritchard" w:date="2025-01-23T13:19:00Z" w16du:dateUtc="2025-01-23T13:19:00Z">
              <w:tcPr>
                <w:tcW w:w="9526" w:type="dxa"/>
                <w:gridSpan w:val="4"/>
                <w:shd w:val="clear" w:color="auto" w:fill="CCFFCC"/>
                <w:vAlign w:val="center"/>
              </w:tcPr>
            </w:tcPrChange>
          </w:tcPr>
          <w:p w14:paraId="341518AF" w14:textId="77777777" w:rsidR="005D2F37" w:rsidRPr="004065B1" w:rsidRDefault="005D2F37" w:rsidP="00280DEE">
            <w:r w:rsidRPr="000A066E">
              <w:rPr>
                <w:b/>
              </w:rPr>
              <w:t>Results</w:t>
            </w:r>
          </w:p>
        </w:tc>
      </w:tr>
      <w:tr w:rsidR="005D2F37" w14:paraId="70BB5F4D" w14:textId="77777777" w:rsidTr="00280DEE">
        <w:trPr>
          <w:tblHeader/>
        </w:trPr>
        <w:tc>
          <w:tcPr>
            <w:tcW w:w="9526" w:type="dxa"/>
            <w:gridSpan w:val="4"/>
            <w:vAlign w:val="center"/>
          </w:tcPr>
          <w:p w14:paraId="23406081" w14:textId="77777777" w:rsidR="005D2F37" w:rsidRDefault="005D2F37" w:rsidP="00280DEE">
            <w:pPr>
              <w:jc w:val="left"/>
              <w:rPr>
                <w:rFonts w:cs="Arial"/>
                <w:i/>
                <w:iCs/>
                <w:position w:val="-1"/>
                <w:lang w:val="en-US"/>
              </w:rPr>
            </w:pPr>
          </w:p>
          <w:p w14:paraId="77C2EA5C" w14:textId="2AE50141" w:rsidR="005D2F37" w:rsidRDefault="005D2F37" w:rsidP="00280DEE">
            <w:pPr>
              <w:jc w:val="left"/>
              <w:rPr>
                <w:rFonts w:cs="Arial"/>
                <w:i/>
                <w:iCs/>
                <w:position w:val="-1"/>
                <w:lang w:val="en-US"/>
              </w:rPr>
            </w:pPr>
            <w:r>
              <w:rPr>
                <w:i/>
              </w:rPr>
              <w:t>T</w:t>
            </w:r>
            <w:r w:rsidRPr="00C36B0F">
              <w:rPr>
                <w:i/>
              </w:rPr>
              <w:t xml:space="preserve">he </w:t>
            </w:r>
            <w:r>
              <w:rPr>
                <w:i/>
              </w:rPr>
              <w:t>catalogue installation</w:t>
            </w:r>
            <w:r w:rsidRPr="00C36B0F">
              <w:rPr>
                <w:i/>
              </w:rPr>
              <w:t xml:space="preserve"> process shall stop, the update</w:t>
            </w:r>
            <w:r>
              <w:rPr>
                <w:i/>
              </w:rPr>
              <w:t>d</w:t>
            </w:r>
            <w:r w:rsidRPr="00C36B0F">
              <w:rPr>
                <w:i/>
              </w:rPr>
              <w:t xml:space="preserve"> </w:t>
            </w:r>
            <w:r>
              <w:rPr>
                <w:i/>
              </w:rPr>
              <w:t xml:space="preserve">catalogue </w:t>
            </w:r>
            <w:r w:rsidRPr="00C36B0F">
              <w:rPr>
                <w:i/>
              </w:rPr>
              <w:t xml:space="preserve">flagged as invalid, and the user provided with </w:t>
            </w:r>
            <w:r w:rsidR="0024010F">
              <w:rPr>
                <w:i/>
              </w:rPr>
              <w:t xml:space="preserve">the error message  “SSE128 </w:t>
            </w:r>
            <w:r w:rsidR="0024010F" w:rsidRPr="0024010F">
              <w:rPr>
                <w:i/>
              </w:rPr>
              <w:t>Error installing &lt;file name&gt;. The format or content could not be validated and it could not be installed</w:t>
            </w:r>
            <w:r w:rsidR="0024010F">
              <w:rPr>
                <w:i/>
              </w:rPr>
              <w:t>”</w:t>
            </w:r>
            <w:r w:rsidRPr="00EF287F">
              <w:rPr>
                <w:rFonts w:cs="Arial"/>
                <w:i/>
                <w:iCs/>
                <w:position w:val="-1"/>
                <w:lang w:val="en-US"/>
              </w:rPr>
              <w:t>.</w:t>
            </w:r>
          </w:p>
          <w:p w14:paraId="0BA5BFCA" w14:textId="77777777" w:rsidR="005D2F37" w:rsidRPr="00514509" w:rsidRDefault="005D2F37" w:rsidP="00280DEE">
            <w:pPr>
              <w:jc w:val="left"/>
              <w:rPr>
                <w:rFonts w:cs="Arial"/>
              </w:rPr>
            </w:pPr>
          </w:p>
        </w:tc>
      </w:tr>
    </w:tbl>
    <w:p w14:paraId="17A10D87" w14:textId="77777777" w:rsidR="005D2F37" w:rsidRDefault="005D2F37" w:rsidP="005D2F37"/>
    <w:p w14:paraId="0E501D57" w14:textId="028A8871" w:rsidR="004E25D2" w:rsidRDefault="004E25D2" w:rsidP="004E25D2">
      <w:pPr>
        <w:pStyle w:val="Heading3"/>
      </w:pPr>
      <w:bookmarkStart w:id="92" w:name="_Toc189647770"/>
      <w:r>
        <w:t>Out of Sequence Catalogues</w:t>
      </w:r>
      <w:bookmarkEnd w:id="92"/>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93" w:author="jonathan pritchard" w:date="2025-01-23T13:19:00Z" w16du:dateUtc="2025-01-23T13:19: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00"/>
        <w:gridCol w:w="2663"/>
        <w:gridCol w:w="2301"/>
        <w:gridCol w:w="2262"/>
        <w:tblGridChange w:id="94">
          <w:tblGrid>
            <w:gridCol w:w="2297"/>
            <w:gridCol w:w="3"/>
            <w:gridCol w:w="2660"/>
            <w:gridCol w:w="3"/>
            <w:gridCol w:w="2294"/>
            <w:gridCol w:w="7"/>
            <w:gridCol w:w="2262"/>
          </w:tblGrid>
        </w:tblGridChange>
      </w:tblGrid>
      <w:tr w:rsidR="004E25D2" w14:paraId="4F9CC4BD" w14:textId="77777777" w:rsidTr="00C1171F">
        <w:trPr>
          <w:trHeight w:val="454"/>
          <w:tblHeader/>
          <w:trPrChange w:id="95" w:author="jonathan pritchard" w:date="2025-01-23T13:19:00Z" w16du:dateUtc="2025-01-23T13:19:00Z">
            <w:trPr>
              <w:trHeight w:val="454"/>
              <w:tblHeader/>
            </w:trPr>
          </w:trPrChange>
        </w:trPr>
        <w:tc>
          <w:tcPr>
            <w:tcW w:w="2381" w:type="dxa"/>
            <w:shd w:val="clear" w:color="auto" w:fill="BFBFBF" w:themeFill="background1" w:themeFillShade="BF"/>
            <w:vAlign w:val="center"/>
            <w:tcPrChange w:id="96" w:author="jonathan pritchard" w:date="2025-01-23T13:19:00Z" w16du:dateUtc="2025-01-23T13:19:00Z">
              <w:tcPr>
                <w:tcW w:w="2381" w:type="dxa"/>
                <w:shd w:val="clear" w:color="auto" w:fill="CCFFCC"/>
                <w:vAlign w:val="center"/>
              </w:tcPr>
            </w:tcPrChange>
          </w:tcPr>
          <w:p w14:paraId="328253DF" w14:textId="77777777" w:rsidR="004E25D2" w:rsidRPr="004065B1" w:rsidRDefault="004E25D2" w:rsidP="00280DEE">
            <w:r w:rsidRPr="000A066E">
              <w:rPr>
                <w:b/>
              </w:rPr>
              <w:t>Test Reference</w:t>
            </w:r>
          </w:p>
        </w:tc>
        <w:tc>
          <w:tcPr>
            <w:tcW w:w="2381" w:type="dxa"/>
            <w:shd w:val="clear" w:color="auto" w:fill="auto"/>
            <w:vAlign w:val="center"/>
            <w:tcPrChange w:id="97" w:author="jonathan pritchard" w:date="2025-01-23T13:19:00Z" w16du:dateUtc="2025-01-23T13:19:00Z">
              <w:tcPr>
                <w:tcW w:w="2381" w:type="dxa"/>
                <w:gridSpan w:val="2"/>
                <w:shd w:val="clear" w:color="auto" w:fill="CCFFCC"/>
                <w:vAlign w:val="center"/>
              </w:tcPr>
            </w:tcPrChange>
          </w:tcPr>
          <w:p w14:paraId="4CD84D81" w14:textId="7F3E9084" w:rsidR="004E25D2" w:rsidRPr="004065B1" w:rsidRDefault="004E25D2" w:rsidP="00280DEE">
            <w:proofErr w:type="spellStart"/>
            <w:r>
              <w:t>OutOfSequenceCatalogues</w:t>
            </w:r>
            <w:proofErr w:type="spellEnd"/>
          </w:p>
        </w:tc>
        <w:tc>
          <w:tcPr>
            <w:tcW w:w="2382" w:type="dxa"/>
            <w:shd w:val="clear" w:color="auto" w:fill="BFBFBF" w:themeFill="background1" w:themeFillShade="BF"/>
            <w:vAlign w:val="center"/>
            <w:tcPrChange w:id="98" w:author="jonathan pritchard" w:date="2025-01-23T13:19:00Z" w16du:dateUtc="2025-01-23T13:19:00Z">
              <w:tcPr>
                <w:tcW w:w="2382" w:type="dxa"/>
                <w:gridSpan w:val="2"/>
                <w:shd w:val="clear" w:color="auto" w:fill="CCFFCC"/>
                <w:vAlign w:val="center"/>
              </w:tcPr>
            </w:tcPrChange>
          </w:tcPr>
          <w:p w14:paraId="2122303F" w14:textId="77777777" w:rsidR="004E25D2" w:rsidRPr="004065B1" w:rsidRDefault="004E25D2" w:rsidP="00280DEE">
            <w:r w:rsidRPr="000A066E">
              <w:rPr>
                <w:b/>
              </w:rPr>
              <w:t>IHO Reference</w:t>
            </w:r>
          </w:p>
        </w:tc>
        <w:tc>
          <w:tcPr>
            <w:tcW w:w="2382" w:type="dxa"/>
            <w:shd w:val="clear" w:color="auto" w:fill="auto"/>
            <w:vAlign w:val="center"/>
            <w:tcPrChange w:id="99" w:author="jonathan pritchard" w:date="2025-01-23T13:19:00Z" w16du:dateUtc="2025-01-23T13:19:00Z">
              <w:tcPr>
                <w:tcW w:w="2382" w:type="dxa"/>
                <w:gridSpan w:val="2"/>
                <w:shd w:val="clear" w:color="auto" w:fill="CCFFCC"/>
                <w:vAlign w:val="center"/>
              </w:tcPr>
            </w:tcPrChange>
          </w:tcPr>
          <w:p w14:paraId="37A1A752" w14:textId="16ADD60B" w:rsidR="004E25D2" w:rsidRPr="004065B1" w:rsidRDefault="005E5735" w:rsidP="00280DEE">
            <w:r>
              <w:t>S-98</w:t>
            </w:r>
            <w:r w:rsidR="00DC381F">
              <w:t xml:space="preserve"> </w:t>
            </w:r>
            <w:r w:rsidR="00C1171F">
              <w:t>20.1 / B-1</w:t>
            </w:r>
          </w:p>
        </w:tc>
      </w:tr>
      <w:tr w:rsidR="004E25D2" w14:paraId="0F500CB8" w14:textId="77777777" w:rsidTr="00F3004B">
        <w:trPr>
          <w:tblHeader/>
          <w:trPrChange w:id="100" w:author="jonathan pritchard" w:date="2025-01-23T13:19:00Z" w16du:dateUtc="2025-01-23T13:19:00Z">
            <w:trPr>
              <w:tblHeader/>
            </w:trPr>
          </w:trPrChange>
        </w:trPr>
        <w:tc>
          <w:tcPr>
            <w:tcW w:w="9526" w:type="dxa"/>
            <w:gridSpan w:val="4"/>
            <w:shd w:val="clear" w:color="auto" w:fill="BFBFBF" w:themeFill="background1" w:themeFillShade="BF"/>
            <w:vAlign w:val="center"/>
            <w:tcPrChange w:id="101" w:author="jonathan pritchard" w:date="2025-01-23T13:19:00Z" w16du:dateUtc="2025-01-23T13:19:00Z">
              <w:tcPr>
                <w:tcW w:w="9526" w:type="dxa"/>
                <w:gridSpan w:val="7"/>
                <w:shd w:val="clear" w:color="auto" w:fill="CCFFCC"/>
                <w:vAlign w:val="center"/>
              </w:tcPr>
            </w:tcPrChange>
          </w:tcPr>
          <w:p w14:paraId="4C34593B" w14:textId="77777777" w:rsidR="004E25D2" w:rsidRDefault="004E25D2" w:rsidP="00280DEE">
            <w:r w:rsidRPr="000A066E">
              <w:rPr>
                <w:b/>
              </w:rPr>
              <w:t>Test description</w:t>
            </w:r>
          </w:p>
        </w:tc>
      </w:tr>
      <w:tr w:rsidR="004E25D2" w14:paraId="082CBA6F" w14:textId="77777777" w:rsidTr="00280DEE">
        <w:trPr>
          <w:tblHeader/>
        </w:trPr>
        <w:tc>
          <w:tcPr>
            <w:tcW w:w="9526" w:type="dxa"/>
            <w:gridSpan w:val="4"/>
            <w:vAlign w:val="center"/>
          </w:tcPr>
          <w:p w14:paraId="0D04B1FC" w14:textId="2E6DD3B6" w:rsidR="004E25D2" w:rsidRPr="00EF287F" w:rsidRDefault="00CD02DB" w:rsidP="00280DEE">
            <w:pPr>
              <w:rPr>
                <w:i/>
              </w:rPr>
            </w:pPr>
            <w:r>
              <w:rPr>
                <w:i/>
              </w:rPr>
              <w:t>This test ensures the ECDIS will detect mismatches between</w:t>
            </w:r>
            <w:r w:rsidR="00314C8A">
              <w:rPr>
                <w:i/>
              </w:rPr>
              <w:t xml:space="preserve"> installed </w:t>
            </w:r>
            <w:r>
              <w:rPr>
                <w:i/>
              </w:rPr>
              <w:t>catalogue</w:t>
            </w:r>
            <w:r w:rsidR="00314C8A">
              <w:rPr>
                <w:i/>
              </w:rPr>
              <w:t>s</w:t>
            </w:r>
            <w:r>
              <w:rPr>
                <w:i/>
              </w:rPr>
              <w:t xml:space="preserve"> content and datasets</w:t>
            </w:r>
          </w:p>
        </w:tc>
      </w:tr>
      <w:tr w:rsidR="004E25D2" w14:paraId="08F7F195" w14:textId="77777777" w:rsidTr="00F3004B">
        <w:trPr>
          <w:tblHeader/>
          <w:trPrChange w:id="102" w:author="jonathan pritchard" w:date="2025-01-23T13:19:00Z" w16du:dateUtc="2025-01-23T13:19:00Z">
            <w:trPr>
              <w:tblHeader/>
            </w:trPr>
          </w:trPrChange>
        </w:trPr>
        <w:tc>
          <w:tcPr>
            <w:tcW w:w="9526" w:type="dxa"/>
            <w:gridSpan w:val="4"/>
            <w:shd w:val="clear" w:color="auto" w:fill="BFBFBF" w:themeFill="background1" w:themeFillShade="BF"/>
            <w:vAlign w:val="center"/>
            <w:tcPrChange w:id="103" w:author="jonathan pritchard" w:date="2025-01-23T13:19:00Z" w16du:dateUtc="2025-01-23T13:19:00Z">
              <w:tcPr>
                <w:tcW w:w="9526" w:type="dxa"/>
                <w:gridSpan w:val="7"/>
                <w:shd w:val="clear" w:color="auto" w:fill="CCFFCC"/>
                <w:vAlign w:val="center"/>
              </w:tcPr>
            </w:tcPrChange>
          </w:tcPr>
          <w:p w14:paraId="36F8FC68" w14:textId="77777777" w:rsidR="004E25D2" w:rsidRPr="004065B1" w:rsidRDefault="004E25D2" w:rsidP="00280DEE">
            <w:r w:rsidRPr="000A066E">
              <w:rPr>
                <w:b/>
              </w:rPr>
              <w:t>Setup</w:t>
            </w:r>
          </w:p>
        </w:tc>
      </w:tr>
      <w:tr w:rsidR="004E25D2" w14:paraId="6C34F90F" w14:textId="77777777" w:rsidTr="00280DEE">
        <w:trPr>
          <w:tblHeader/>
        </w:trPr>
        <w:tc>
          <w:tcPr>
            <w:tcW w:w="9526" w:type="dxa"/>
            <w:gridSpan w:val="4"/>
            <w:vAlign w:val="center"/>
          </w:tcPr>
          <w:p w14:paraId="2AFBA5C4" w14:textId="77777777" w:rsidR="004E25D2" w:rsidRDefault="004E25D2" w:rsidP="00280DEE">
            <w:pPr>
              <w:jc w:val="left"/>
              <w:rPr>
                <w:i/>
              </w:rPr>
            </w:pPr>
          </w:p>
          <w:p w14:paraId="1313125E" w14:textId="3723E47D" w:rsidR="004E25D2" w:rsidRPr="00CD02DB" w:rsidRDefault="00CD02DB" w:rsidP="00CD02DB">
            <w:pPr>
              <w:rPr>
                <w:i/>
              </w:rPr>
            </w:pPr>
            <w:r w:rsidRPr="00CD02DB">
              <w:rPr>
                <w:i/>
              </w:rPr>
              <w:t xml:space="preserve">As per test </w:t>
            </w:r>
            <w:proofErr w:type="spellStart"/>
            <w:r w:rsidRPr="000379F6">
              <w:rPr>
                <w:b/>
                <w:bCs/>
                <w:i/>
                <w:color w:val="1F497D" w:themeColor="text2"/>
              </w:rPr>
              <w:t>InitialCatalogues</w:t>
            </w:r>
            <w:proofErr w:type="spellEnd"/>
            <w:r w:rsidRPr="00CD02DB">
              <w:rPr>
                <w:i/>
              </w:rPr>
              <w:t xml:space="preserve"> (load exchange set </w:t>
            </w:r>
            <w:proofErr w:type="spellStart"/>
            <w:r w:rsidR="00A07A98">
              <w:rPr>
                <w:b/>
                <w:bCs/>
                <w:i/>
              </w:rPr>
              <w:t>InitialCatalogues</w:t>
            </w:r>
            <w:proofErr w:type="spellEnd"/>
            <w:r w:rsidRPr="00CD02DB">
              <w:rPr>
                <w:i/>
              </w:rPr>
              <w:t>)</w:t>
            </w:r>
          </w:p>
          <w:p w14:paraId="5DB46289" w14:textId="77777777" w:rsidR="004E25D2" w:rsidRPr="00EF287F" w:rsidRDefault="004E25D2" w:rsidP="00280DEE">
            <w:pPr>
              <w:jc w:val="left"/>
              <w:rPr>
                <w:i/>
              </w:rPr>
            </w:pPr>
          </w:p>
        </w:tc>
      </w:tr>
      <w:tr w:rsidR="004E25D2" w14:paraId="093A3614" w14:textId="77777777" w:rsidTr="00F3004B">
        <w:trPr>
          <w:tblHeader/>
          <w:trPrChange w:id="104" w:author="jonathan pritchard" w:date="2025-01-23T13:19:00Z" w16du:dateUtc="2025-01-23T13:19:00Z">
            <w:trPr>
              <w:tblHeader/>
            </w:trPr>
          </w:trPrChange>
        </w:trPr>
        <w:tc>
          <w:tcPr>
            <w:tcW w:w="9526" w:type="dxa"/>
            <w:gridSpan w:val="4"/>
            <w:shd w:val="clear" w:color="auto" w:fill="BFBFBF" w:themeFill="background1" w:themeFillShade="BF"/>
            <w:vAlign w:val="center"/>
            <w:tcPrChange w:id="105" w:author="jonathan pritchard" w:date="2025-01-23T13:19:00Z" w16du:dateUtc="2025-01-23T13:19:00Z">
              <w:tcPr>
                <w:tcW w:w="9526" w:type="dxa"/>
                <w:gridSpan w:val="7"/>
                <w:shd w:val="clear" w:color="auto" w:fill="CCFFCC"/>
                <w:vAlign w:val="center"/>
              </w:tcPr>
            </w:tcPrChange>
          </w:tcPr>
          <w:p w14:paraId="4743A5BE" w14:textId="77777777" w:rsidR="004E25D2" w:rsidRPr="004065B1" w:rsidRDefault="004E25D2" w:rsidP="00280DEE">
            <w:r w:rsidRPr="000A066E">
              <w:rPr>
                <w:b/>
              </w:rPr>
              <w:t>Action</w:t>
            </w:r>
          </w:p>
        </w:tc>
      </w:tr>
      <w:tr w:rsidR="004E25D2" w14:paraId="78B8D53A" w14:textId="77777777" w:rsidTr="00280DEE">
        <w:trPr>
          <w:tblHeader/>
        </w:trPr>
        <w:tc>
          <w:tcPr>
            <w:tcW w:w="9526" w:type="dxa"/>
            <w:gridSpan w:val="4"/>
            <w:vAlign w:val="center"/>
          </w:tcPr>
          <w:p w14:paraId="19395EC1" w14:textId="77777777" w:rsidR="004E25D2" w:rsidRDefault="004E25D2" w:rsidP="00280DEE">
            <w:pPr>
              <w:rPr>
                <w:i/>
              </w:rPr>
            </w:pPr>
          </w:p>
          <w:p w14:paraId="55CEC7D3" w14:textId="229F7851" w:rsidR="004E25D2" w:rsidRPr="00CD02DB" w:rsidRDefault="004E25D2" w:rsidP="00CD02DB">
            <w:pPr>
              <w:rPr>
                <w:i/>
              </w:rPr>
            </w:pPr>
            <w:r w:rsidRPr="00CD02DB">
              <w:rPr>
                <w:i/>
              </w:rPr>
              <w:t xml:space="preserve">Load the exchange set </w:t>
            </w:r>
            <w:proofErr w:type="spellStart"/>
            <w:r w:rsidRPr="00CD02DB">
              <w:rPr>
                <w:b/>
                <w:bCs/>
                <w:i/>
              </w:rPr>
              <w:t>Updated</w:t>
            </w:r>
            <w:r w:rsidR="00A91E93" w:rsidRPr="00CD02DB">
              <w:rPr>
                <w:b/>
                <w:bCs/>
                <w:i/>
              </w:rPr>
              <w:t>Catalogue</w:t>
            </w:r>
            <w:r w:rsidRPr="00CD02DB">
              <w:rPr>
                <w:b/>
                <w:bCs/>
                <w:i/>
              </w:rPr>
              <w:t>Data</w:t>
            </w:r>
            <w:proofErr w:type="spellEnd"/>
          </w:p>
          <w:p w14:paraId="75A2919B" w14:textId="77777777" w:rsidR="004E25D2" w:rsidRPr="00EF287F" w:rsidRDefault="004E25D2" w:rsidP="00280DEE">
            <w:pPr>
              <w:rPr>
                <w:i/>
              </w:rPr>
            </w:pPr>
          </w:p>
        </w:tc>
      </w:tr>
      <w:tr w:rsidR="004E25D2" w14:paraId="5090FC5A" w14:textId="77777777" w:rsidTr="00F3004B">
        <w:trPr>
          <w:tblHeader/>
          <w:trPrChange w:id="106" w:author="jonathan pritchard" w:date="2025-01-23T13:19:00Z" w16du:dateUtc="2025-01-23T13:19:00Z">
            <w:trPr>
              <w:tblHeader/>
            </w:trPr>
          </w:trPrChange>
        </w:trPr>
        <w:tc>
          <w:tcPr>
            <w:tcW w:w="9526" w:type="dxa"/>
            <w:gridSpan w:val="4"/>
            <w:shd w:val="clear" w:color="auto" w:fill="BFBFBF" w:themeFill="background1" w:themeFillShade="BF"/>
            <w:vAlign w:val="center"/>
            <w:tcPrChange w:id="107" w:author="jonathan pritchard" w:date="2025-01-23T13:19:00Z" w16du:dateUtc="2025-01-23T13:19:00Z">
              <w:tcPr>
                <w:tcW w:w="9526" w:type="dxa"/>
                <w:gridSpan w:val="7"/>
                <w:shd w:val="clear" w:color="auto" w:fill="CCFFCC"/>
                <w:vAlign w:val="center"/>
              </w:tcPr>
            </w:tcPrChange>
          </w:tcPr>
          <w:p w14:paraId="65D8FDE4" w14:textId="77777777" w:rsidR="004E25D2" w:rsidRPr="004065B1" w:rsidRDefault="004E25D2" w:rsidP="00280DEE">
            <w:r w:rsidRPr="000A066E">
              <w:rPr>
                <w:b/>
              </w:rPr>
              <w:t>Results</w:t>
            </w:r>
          </w:p>
        </w:tc>
      </w:tr>
      <w:tr w:rsidR="004E25D2" w14:paraId="110DDFAF" w14:textId="77777777" w:rsidTr="00280DEE">
        <w:trPr>
          <w:tblHeader/>
        </w:trPr>
        <w:tc>
          <w:tcPr>
            <w:tcW w:w="9526" w:type="dxa"/>
            <w:gridSpan w:val="4"/>
            <w:vAlign w:val="center"/>
          </w:tcPr>
          <w:p w14:paraId="652DF171" w14:textId="77777777" w:rsidR="004E25D2" w:rsidRDefault="004E25D2" w:rsidP="00280DEE">
            <w:pPr>
              <w:jc w:val="left"/>
              <w:rPr>
                <w:rFonts w:cs="Arial"/>
                <w:i/>
                <w:iCs/>
                <w:position w:val="-1"/>
                <w:lang w:val="en-US"/>
              </w:rPr>
            </w:pPr>
          </w:p>
          <w:p w14:paraId="30516858" w14:textId="53455368" w:rsidR="004E25D2" w:rsidRDefault="004E25D2" w:rsidP="00280DEE">
            <w:pPr>
              <w:jc w:val="left"/>
              <w:rPr>
                <w:i/>
              </w:rPr>
            </w:pPr>
            <w:r>
              <w:rPr>
                <w:i/>
              </w:rPr>
              <w:t>T</w:t>
            </w:r>
            <w:r w:rsidRPr="00C36B0F">
              <w:rPr>
                <w:i/>
              </w:rPr>
              <w:t xml:space="preserve">he </w:t>
            </w:r>
            <w:r>
              <w:rPr>
                <w:i/>
              </w:rPr>
              <w:t>catalogue installation</w:t>
            </w:r>
            <w:r w:rsidRPr="00C36B0F">
              <w:rPr>
                <w:i/>
              </w:rPr>
              <w:t xml:space="preserve"> process shall stop</w:t>
            </w:r>
            <w:r w:rsidR="00314C8A">
              <w:rPr>
                <w:i/>
              </w:rPr>
              <w:t>,</w:t>
            </w:r>
            <w:r>
              <w:rPr>
                <w:i/>
              </w:rPr>
              <w:t xml:space="preserve"> issuing the user with </w:t>
            </w:r>
            <w:r w:rsidR="0024010F">
              <w:rPr>
                <w:i/>
              </w:rPr>
              <w:t xml:space="preserve">the </w:t>
            </w:r>
            <w:r w:rsidR="002A5888">
              <w:rPr>
                <w:i/>
              </w:rPr>
              <w:t xml:space="preserve">error </w:t>
            </w:r>
            <w:r w:rsidR="00A91E93">
              <w:rPr>
                <w:i/>
              </w:rPr>
              <w:t>message</w:t>
            </w:r>
            <w:r>
              <w:rPr>
                <w:i/>
              </w:rPr>
              <w:t xml:space="preserve"> </w:t>
            </w:r>
            <w:r w:rsidR="0024010F">
              <w:rPr>
                <w:i/>
              </w:rPr>
              <w:t>SSE133 “</w:t>
            </w:r>
            <w:r w:rsidR="0024010F" w:rsidRPr="0024010F">
              <w:rPr>
                <w:i/>
              </w:rPr>
              <w:t xml:space="preserve">Version mismatch between </w:t>
            </w:r>
            <w:r w:rsidR="00CF3C08" w:rsidRPr="00CF3C08">
              <w:rPr>
                <w:i/>
              </w:rPr>
              <w:t>10100AA_X01NE</w:t>
            </w:r>
            <w:r w:rsidR="00CF3C08">
              <w:rPr>
                <w:i/>
              </w:rPr>
              <w:t xml:space="preserve"> </w:t>
            </w:r>
            <w:r w:rsidR="0024010F" w:rsidRPr="0024010F">
              <w:rPr>
                <w:i/>
              </w:rPr>
              <w:t xml:space="preserve">and </w:t>
            </w:r>
            <w:r w:rsidR="00CF3C08">
              <w:rPr>
                <w:i/>
              </w:rPr>
              <w:t>S-</w:t>
            </w:r>
            <w:r w:rsidR="0024010F">
              <w:rPr>
                <w:i/>
              </w:rPr>
              <w:t>101</w:t>
            </w:r>
            <w:r w:rsidR="00CF3C08">
              <w:rPr>
                <w:i/>
              </w:rPr>
              <w:t xml:space="preserve"> </w:t>
            </w:r>
            <w:r w:rsidR="0024010F">
              <w:rPr>
                <w:i/>
              </w:rPr>
              <w:t>F</w:t>
            </w:r>
            <w:r w:rsidR="00CF3C08">
              <w:rPr>
                <w:i/>
              </w:rPr>
              <w:t xml:space="preserve">eature Catalogue </w:t>
            </w:r>
            <w:r w:rsidR="0024010F">
              <w:rPr>
                <w:i/>
              </w:rPr>
              <w:t>1.</w:t>
            </w:r>
            <w:r w:rsidR="005E5735">
              <w:rPr>
                <w:i/>
              </w:rPr>
              <w:t>9</w:t>
            </w:r>
            <w:r w:rsidR="001A0BEA">
              <w:rPr>
                <w:i/>
              </w:rPr>
              <w:t>.0</w:t>
            </w:r>
            <w:r w:rsidR="0024010F" w:rsidRPr="0024010F">
              <w:rPr>
                <w:i/>
              </w:rPr>
              <w:t xml:space="preserve">. Only </w:t>
            </w:r>
            <w:r w:rsidR="005E5735">
              <w:rPr>
                <w:i/>
              </w:rPr>
              <w:t>version 2.0</w:t>
            </w:r>
            <w:r w:rsidR="0024010F">
              <w:rPr>
                <w:i/>
              </w:rPr>
              <w:t>.</w:t>
            </w:r>
            <w:r w:rsidR="00FF24F2">
              <w:rPr>
                <w:i/>
              </w:rPr>
              <w:t>0</w:t>
            </w:r>
            <w:r w:rsidR="0024010F" w:rsidRPr="0024010F">
              <w:rPr>
                <w:i/>
              </w:rPr>
              <w:t xml:space="preserve"> is supported for </w:t>
            </w:r>
            <w:r w:rsidR="0024010F">
              <w:rPr>
                <w:i/>
              </w:rPr>
              <w:t>this data”</w:t>
            </w:r>
          </w:p>
          <w:p w14:paraId="2E9479B5" w14:textId="6DDD6C2E" w:rsidR="00A91E93" w:rsidRPr="00A91E93" w:rsidRDefault="00A91E93" w:rsidP="00280DEE">
            <w:pPr>
              <w:jc w:val="left"/>
              <w:rPr>
                <w:i/>
              </w:rPr>
            </w:pPr>
          </w:p>
        </w:tc>
      </w:tr>
    </w:tbl>
    <w:p w14:paraId="76770E17" w14:textId="4994CE2E" w:rsidR="00F52038" w:rsidRDefault="00F52038" w:rsidP="00E012C8">
      <w:pPr>
        <w:pStyle w:val="Heading3"/>
      </w:pPr>
      <w:bookmarkStart w:id="108" w:name="_Toc189647771"/>
      <w:r>
        <w:lastRenderedPageBreak/>
        <w:t>Load Valid Catalogue Update</w:t>
      </w:r>
      <w:r w:rsidR="00CD02DB">
        <w:t xml:space="preserve"> and Data</w:t>
      </w:r>
      <w:bookmarkEnd w:id="108"/>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109" w:author="jonathan pritchard" w:date="2025-01-23T13:19:00Z" w16du:dateUtc="2025-01-23T13:19: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110">
          <w:tblGrid>
            <w:gridCol w:w="2381"/>
            <w:gridCol w:w="2381"/>
            <w:gridCol w:w="2382"/>
            <w:gridCol w:w="2382"/>
          </w:tblGrid>
        </w:tblGridChange>
      </w:tblGrid>
      <w:tr w:rsidR="00F52038" w14:paraId="2C0AACE6" w14:textId="77777777" w:rsidTr="00BF7BC9">
        <w:trPr>
          <w:trHeight w:val="454"/>
          <w:tblHeader/>
          <w:trPrChange w:id="111" w:author="jonathan pritchard" w:date="2025-01-23T13:19:00Z" w16du:dateUtc="2025-01-23T13:19:00Z">
            <w:trPr>
              <w:trHeight w:val="454"/>
              <w:tblHeader/>
            </w:trPr>
          </w:trPrChange>
        </w:trPr>
        <w:tc>
          <w:tcPr>
            <w:tcW w:w="2381" w:type="dxa"/>
            <w:shd w:val="clear" w:color="auto" w:fill="BFBFBF" w:themeFill="background1" w:themeFillShade="BF"/>
            <w:vAlign w:val="center"/>
            <w:tcPrChange w:id="112" w:author="jonathan pritchard" w:date="2025-01-23T13:19:00Z" w16du:dateUtc="2025-01-23T13:19:00Z">
              <w:tcPr>
                <w:tcW w:w="2381" w:type="dxa"/>
                <w:shd w:val="clear" w:color="auto" w:fill="CCFFCC"/>
                <w:vAlign w:val="center"/>
              </w:tcPr>
            </w:tcPrChange>
          </w:tcPr>
          <w:p w14:paraId="50648F13" w14:textId="77777777" w:rsidR="00F52038" w:rsidRPr="004065B1" w:rsidRDefault="00F52038" w:rsidP="00280DEE">
            <w:r w:rsidRPr="000A066E">
              <w:rPr>
                <w:b/>
              </w:rPr>
              <w:t>Test Reference</w:t>
            </w:r>
          </w:p>
        </w:tc>
        <w:tc>
          <w:tcPr>
            <w:tcW w:w="2381" w:type="dxa"/>
            <w:shd w:val="clear" w:color="auto" w:fill="FFFFFF" w:themeFill="background1"/>
            <w:vAlign w:val="center"/>
            <w:tcPrChange w:id="113" w:author="jonathan pritchard" w:date="2025-01-23T13:19:00Z" w16du:dateUtc="2025-01-23T13:19:00Z">
              <w:tcPr>
                <w:tcW w:w="2381" w:type="dxa"/>
                <w:shd w:val="clear" w:color="auto" w:fill="CCFFCC"/>
                <w:vAlign w:val="center"/>
              </w:tcPr>
            </w:tcPrChange>
          </w:tcPr>
          <w:p w14:paraId="3CD1BC85" w14:textId="66807306" w:rsidR="00F52038" w:rsidRPr="004065B1" w:rsidRDefault="002A5888" w:rsidP="00280DEE">
            <w:proofErr w:type="spellStart"/>
            <w:r>
              <w:t>U</w:t>
            </w:r>
            <w:r w:rsidR="00684CB8">
              <w:t>pdateCatalogues</w:t>
            </w:r>
            <w:proofErr w:type="spellEnd"/>
          </w:p>
        </w:tc>
        <w:tc>
          <w:tcPr>
            <w:tcW w:w="2382" w:type="dxa"/>
            <w:shd w:val="clear" w:color="auto" w:fill="BFBFBF" w:themeFill="background1" w:themeFillShade="BF"/>
            <w:vAlign w:val="center"/>
            <w:tcPrChange w:id="114" w:author="jonathan pritchard" w:date="2025-01-23T13:19:00Z" w16du:dateUtc="2025-01-23T13:19:00Z">
              <w:tcPr>
                <w:tcW w:w="2382" w:type="dxa"/>
                <w:shd w:val="clear" w:color="auto" w:fill="CCFFCC"/>
                <w:vAlign w:val="center"/>
              </w:tcPr>
            </w:tcPrChange>
          </w:tcPr>
          <w:p w14:paraId="553A1461" w14:textId="77777777" w:rsidR="00F52038" w:rsidRPr="004065B1" w:rsidRDefault="00F52038" w:rsidP="00280DEE">
            <w:r w:rsidRPr="000A066E">
              <w:rPr>
                <w:b/>
              </w:rPr>
              <w:t>IHO Reference</w:t>
            </w:r>
          </w:p>
        </w:tc>
        <w:tc>
          <w:tcPr>
            <w:tcW w:w="2382" w:type="dxa"/>
            <w:shd w:val="clear" w:color="auto" w:fill="FFFFFF" w:themeFill="background1"/>
            <w:vAlign w:val="center"/>
            <w:tcPrChange w:id="115" w:author="jonathan pritchard" w:date="2025-01-23T13:19:00Z" w16du:dateUtc="2025-01-23T13:19:00Z">
              <w:tcPr>
                <w:tcW w:w="2382" w:type="dxa"/>
                <w:shd w:val="clear" w:color="auto" w:fill="CCFFCC"/>
                <w:vAlign w:val="center"/>
              </w:tcPr>
            </w:tcPrChange>
          </w:tcPr>
          <w:p w14:paraId="302CB3D1" w14:textId="620FAB1F" w:rsidR="00F52038" w:rsidRPr="004065B1" w:rsidRDefault="00BF7BC9" w:rsidP="00280DEE">
            <w:r>
              <w:t>S-98 20.1 / B-1</w:t>
            </w:r>
          </w:p>
        </w:tc>
      </w:tr>
      <w:tr w:rsidR="00F52038" w14:paraId="7FBD6175" w14:textId="77777777" w:rsidTr="00F3004B">
        <w:trPr>
          <w:tblHeader/>
          <w:trPrChange w:id="116" w:author="jonathan pritchard" w:date="2025-01-23T13:19:00Z" w16du:dateUtc="2025-01-23T13:19:00Z">
            <w:trPr>
              <w:tblHeader/>
            </w:trPr>
          </w:trPrChange>
        </w:trPr>
        <w:tc>
          <w:tcPr>
            <w:tcW w:w="9526" w:type="dxa"/>
            <w:gridSpan w:val="4"/>
            <w:shd w:val="clear" w:color="auto" w:fill="BFBFBF" w:themeFill="background1" w:themeFillShade="BF"/>
            <w:vAlign w:val="center"/>
            <w:tcPrChange w:id="117" w:author="jonathan pritchard" w:date="2025-01-23T13:19:00Z" w16du:dateUtc="2025-01-23T13:19:00Z">
              <w:tcPr>
                <w:tcW w:w="9526" w:type="dxa"/>
                <w:gridSpan w:val="4"/>
                <w:shd w:val="clear" w:color="auto" w:fill="CCFFCC"/>
                <w:vAlign w:val="center"/>
              </w:tcPr>
            </w:tcPrChange>
          </w:tcPr>
          <w:p w14:paraId="66EBD0FD" w14:textId="77777777" w:rsidR="00F52038" w:rsidRDefault="00F52038" w:rsidP="00280DEE">
            <w:r w:rsidRPr="000A066E">
              <w:rPr>
                <w:b/>
              </w:rPr>
              <w:t>Test description</w:t>
            </w:r>
          </w:p>
        </w:tc>
      </w:tr>
      <w:tr w:rsidR="00F52038" w14:paraId="78E5C0B0" w14:textId="77777777" w:rsidTr="00280DEE">
        <w:trPr>
          <w:tblHeader/>
        </w:trPr>
        <w:tc>
          <w:tcPr>
            <w:tcW w:w="9526" w:type="dxa"/>
            <w:gridSpan w:val="4"/>
            <w:vAlign w:val="center"/>
          </w:tcPr>
          <w:p w14:paraId="1F50C6C2" w14:textId="46895667" w:rsidR="00F52038" w:rsidRPr="00EF287F" w:rsidRDefault="00413AEA" w:rsidP="00280DEE">
            <w:pPr>
              <w:rPr>
                <w:i/>
              </w:rPr>
            </w:pPr>
            <w:r>
              <w:rPr>
                <w:i/>
              </w:rPr>
              <w:t>EUT support for management and u</w:t>
            </w:r>
            <w:r w:rsidR="00FF201A">
              <w:rPr>
                <w:i/>
              </w:rPr>
              <w:t>pdat</w:t>
            </w:r>
            <w:r>
              <w:rPr>
                <w:i/>
              </w:rPr>
              <w:t>e of</w:t>
            </w:r>
            <w:r w:rsidR="00FF201A">
              <w:rPr>
                <w:i/>
              </w:rPr>
              <w:t xml:space="preserve"> feature and portrayal catalogues</w:t>
            </w:r>
            <w:r w:rsidR="00F52038" w:rsidRPr="00EF287F">
              <w:rPr>
                <w:i/>
              </w:rPr>
              <w:t>.</w:t>
            </w:r>
            <w:r w:rsidR="00CD02DB">
              <w:rPr>
                <w:i/>
              </w:rPr>
              <w:t xml:space="preserve"> Installation of updated feature catalogues and associated datasets matching such catalogues</w:t>
            </w:r>
          </w:p>
        </w:tc>
      </w:tr>
      <w:tr w:rsidR="00F52038" w14:paraId="19D84CDE" w14:textId="77777777" w:rsidTr="00F3004B">
        <w:trPr>
          <w:tblHeader/>
          <w:trPrChange w:id="118" w:author="jonathan pritchard" w:date="2025-01-23T13:19:00Z" w16du:dateUtc="2025-01-23T13:19:00Z">
            <w:trPr>
              <w:tblHeader/>
            </w:trPr>
          </w:trPrChange>
        </w:trPr>
        <w:tc>
          <w:tcPr>
            <w:tcW w:w="9526" w:type="dxa"/>
            <w:gridSpan w:val="4"/>
            <w:shd w:val="clear" w:color="auto" w:fill="BFBFBF" w:themeFill="background1" w:themeFillShade="BF"/>
            <w:vAlign w:val="center"/>
            <w:tcPrChange w:id="119" w:author="jonathan pritchard" w:date="2025-01-23T13:19:00Z" w16du:dateUtc="2025-01-23T13:19:00Z">
              <w:tcPr>
                <w:tcW w:w="9526" w:type="dxa"/>
                <w:gridSpan w:val="4"/>
                <w:shd w:val="clear" w:color="auto" w:fill="CCFFCC"/>
                <w:vAlign w:val="center"/>
              </w:tcPr>
            </w:tcPrChange>
          </w:tcPr>
          <w:p w14:paraId="211E1354" w14:textId="77777777" w:rsidR="00F52038" w:rsidRPr="004065B1" w:rsidRDefault="00F52038" w:rsidP="00280DEE">
            <w:r w:rsidRPr="000A066E">
              <w:rPr>
                <w:b/>
              </w:rPr>
              <w:t>Setup</w:t>
            </w:r>
          </w:p>
        </w:tc>
      </w:tr>
      <w:tr w:rsidR="00F52038" w14:paraId="46037555" w14:textId="77777777" w:rsidTr="00280DEE">
        <w:trPr>
          <w:tblHeader/>
        </w:trPr>
        <w:tc>
          <w:tcPr>
            <w:tcW w:w="9526" w:type="dxa"/>
            <w:gridSpan w:val="4"/>
            <w:vAlign w:val="center"/>
          </w:tcPr>
          <w:p w14:paraId="190DF22F" w14:textId="77777777" w:rsidR="00F52038" w:rsidRDefault="00F52038" w:rsidP="00280DEE">
            <w:pPr>
              <w:jc w:val="left"/>
              <w:rPr>
                <w:i/>
              </w:rPr>
            </w:pPr>
          </w:p>
          <w:p w14:paraId="4DD43673" w14:textId="18451CDA" w:rsidR="00FF201A" w:rsidRDefault="00CD02DB" w:rsidP="00CD02DB">
            <w:pPr>
              <w:rPr>
                <w:i/>
              </w:rPr>
            </w:pPr>
            <w:r w:rsidRPr="00CD02DB">
              <w:rPr>
                <w:i/>
              </w:rPr>
              <w:t xml:space="preserve">As per test </w:t>
            </w:r>
            <w:proofErr w:type="spellStart"/>
            <w:r w:rsidRPr="00CD02DB">
              <w:rPr>
                <w:i/>
              </w:rPr>
              <w:t>InitialCatalogues</w:t>
            </w:r>
            <w:proofErr w:type="spellEnd"/>
            <w:r w:rsidRPr="00CD02DB">
              <w:rPr>
                <w:i/>
              </w:rPr>
              <w:t xml:space="preserve"> (load exchange set </w:t>
            </w:r>
            <w:proofErr w:type="spellStart"/>
            <w:r w:rsidR="00A07A98">
              <w:rPr>
                <w:b/>
                <w:bCs/>
                <w:i/>
              </w:rPr>
              <w:t>InitialCatalogues</w:t>
            </w:r>
            <w:proofErr w:type="spellEnd"/>
            <w:r w:rsidRPr="00CD02DB">
              <w:rPr>
                <w:i/>
              </w:rPr>
              <w:t>)</w:t>
            </w:r>
          </w:p>
          <w:p w14:paraId="51EB2BFD" w14:textId="6139B39D" w:rsidR="00FF201A" w:rsidRPr="00EF287F" w:rsidRDefault="00FF201A" w:rsidP="00280DEE">
            <w:pPr>
              <w:jc w:val="left"/>
              <w:rPr>
                <w:i/>
              </w:rPr>
            </w:pPr>
          </w:p>
        </w:tc>
      </w:tr>
      <w:tr w:rsidR="00F52038" w14:paraId="0FDB6A83" w14:textId="77777777" w:rsidTr="00F3004B">
        <w:trPr>
          <w:tblHeader/>
          <w:trPrChange w:id="120" w:author="jonathan pritchard" w:date="2025-01-23T13:19:00Z" w16du:dateUtc="2025-01-23T13:19:00Z">
            <w:trPr>
              <w:tblHeader/>
            </w:trPr>
          </w:trPrChange>
        </w:trPr>
        <w:tc>
          <w:tcPr>
            <w:tcW w:w="9526" w:type="dxa"/>
            <w:gridSpan w:val="4"/>
            <w:shd w:val="clear" w:color="auto" w:fill="BFBFBF" w:themeFill="background1" w:themeFillShade="BF"/>
            <w:vAlign w:val="center"/>
            <w:tcPrChange w:id="121" w:author="jonathan pritchard" w:date="2025-01-23T13:19:00Z" w16du:dateUtc="2025-01-23T13:19:00Z">
              <w:tcPr>
                <w:tcW w:w="9526" w:type="dxa"/>
                <w:gridSpan w:val="4"/>
                <w:shd w:val="clear" w:color="auto" w:fill="CCFFCC"/>
                <w:vAlign w:val="center"/>
              </w:tcPr>
            </w:tcPrChange>
          </w:tcPr>
          <w:p w14:paraId="0DB9115A" w14:textId="77777777" w:rsidR="00F52038" w:rsidRPr="004065B1" w:rsidRDefault="00F52038" w:rsidP="00280DEE">
            <w:r w:rsidRPr="000A066E">
              <w:rPr>
                <w:b/>
              </w:rPr>
              <w:t>Action</w:t>
            </w:r>
          </w:p>
        </w:tc>
      </w:tr>
      <w:tr w:rsidR="00F52038" w14:paraId="4C40B32C" w14:textId="77777777" w:rsidTr="00280DEE">
        <w:trPr>
          <w:tblHeader/>
        </w:trPr>
        <w:tc>
          <w:tcPr>
            <w:tcW w:w="9526" w:type="dxa"/>
            <w:gridSpan w:val="4"/>
            <w:vAlign w:val="center"/>
          </w:tcPr>
          <w:p w14:paraId="49A3D0F5" w14:textId="7D07F844" w:rsidR="00F52038" w:rsidRDefault="00F52038" w:rsidP="00280DEE">
            <w:pPr>
              <w:rPr>
                <w:i/>
              </w:rPr>
            </w:pPr>
          </w:p>
          <w:p w14:paraId="35CC4622" w14:textId="2E7DD4F0" w:rsidR="00FF201A" w:rsidRDefault="00FF201A" w:rsidP="00280DEE">
            <w:pPr>
              <w:rPr>
                <w:i/>
              </w:rPr>
            </w:pPr>
            <w:r>
              <w:rPr>
                <w:i/>
              </w:rPr>
              <w:t>Load the following exchange sets:</w:t>
            </w:r>
          </w:p>
          <w:p w14:paraId="5FB6AAA1" w14:textId="2E709BE8" w:rsidR="005D2F37" w:rsidRPr="000379F6" w:rsidRDefault="00FF201A" w:rsidP="000379F6">
            <w:pPr>
              <w:pStyle w:val="ListParagraph"/>
              <w:numPr>
                <w:ilvl w:val="0"/>
                <w:numId w:val="68"/>
              </w:numPr>
              <w:rPr>
                <w:i/>
              </w:rPr>
            </w:pPr>
            <w:proofErr w:type="spellStart"/>
            <w:r>
              <w:rPr>
                <w:b/>
                <w:bCs/>
                <w:i/>
              </w:rPr>
              <w:t>PowerUpCatalo</w:t>
            </w:r>
            <w:r w:rsidR="00D02CF7">
              <w:rPr>
                <w:b/>
                <w:bCs/>
                <w:i/>
              </w:rPr>
              <w:t>gue</w:t>
            </w:r>
            <w:r>
              <w:rPr>
                <w:b/>
                <w:bCs/>
                <w:i/>
              </w:rPr>
              <w:t>s</w:t>
            </w:r>
            <w:proofErr w:type="spellEnd"/>
          </w:p>
          <w:p w14:paraId="10750C2D" w14:textId="68D0901B" w:rsidR="00D02CF7" w:rsidRPr="005D2F37" w:rsidRDefault="00D02CF7" w:rsidP="000379F6">
            <w:pPr>
              <w:pStyle w:val="ListParagraph"/>
              <w:numPr>
                <w:ilvl w:val="0"/>
                <w:numId w:val="68"/>
              </w:numPr>
              <w:rPr>
                <w:i/>
              </w:rPr>
            </w:pPr>
            <w:proofErr w:type="spellStart"/>
            <w:r w:rsidRPr="00CD02DB">
              <w:rPr>
                <w:b/>
                <w:bCs/>
                <w:i/>
              </w:rPr>
              <w:t>UpdatedCatalogueData</w:t>
            </w:r>
            <w:proofErr w:type="spellEnd"/>
          </w:p>
          <w:p w14:paraId="3B6936FC" w14:textId="77777777" w:rsidR="00D02CF7" w:rsidRDefault="00D02CF7" w:rsidP="000379F6">
            <w:pPr>
              <w:pStyle w:val="ListParagraph"/>
              <w:rPr>
                <w:i/>
              </w:rPr>
            </w:pPr>
          </w:p>
          <w:p w14:paraId="76885685" w14:textId="77777777" w:rsidR="00D02CF7" w:rsidRDefault="00D02CF7">
            <w:pPr>
              <w:pStyle w:val="ListParagraph"/>
              <w:numPr>
                <w:ilvl w:val="0"/>
                <w:numId w:val="46"/>
              </w:numPr>
              <w:rPr>
                <w:i/>
              </w:rPr>
            </w:pPr>
            <w:r>
              <w:rPr>
                <w:i/>
              </w:rPr>
              <w:t>Verify the versions of all catalogues installed</w:t>
            </w:r>
            <w:r w:rsidRPr="00CD02DB">
              <w:rPr>
                <w:i/>
              </w:rPr>
              <w:t xml:space="preserve"> </w:t>
            </w:r>
          </w:p>
          <w:p w14:paraId="531D81B7" w14:textId="48298CC6" w:rsidR="00CD02DB" w:rsidRDefault="00CD02DB">
            <w:pPr>
              <w:pStyle w:val="ListParagraph"/>
              <w:numPr>
                <w:ilvl w:val="0"/>
                <w:numId w:val="46"/>
              </w:numPr>
              <w:rPr>
                <w:i/>
              </w:rPr>
            </w:pPr>
            <w:r w:rsidRPr="00CD02DB">
              <w:rPr>
                <w:i/>
              </w:rPr>
              <w:t xml:space="preserve">Navigate to Position </w:t>
            </w:r>
            <w:r w:rsidR="003606BA">
              <w:rPr>
                <w:i/>
              </w:rPr>
              <w:t xml:space="preserve">32 29 51.90, 060 57 59.86 </w:t>
            </w:r>
            <w:r w:rsidRPr="00CD02DB">
              <w:rPr>
                <w:i/>
              </w:rPr>
              <w:t xml:space="preserve">at viewing </w:t>
            </w:r>
            <w:r w:rsidRPr="00BF7BC9">
              <w:rPr>
                <w:i/>
              </w:rPr>
              <w:t>scale 1:</w:t>
            </w:r>
            <w:r w:rsidR="003606BA" w:rsidRPr="00BF7BC9">
              <w:rPr>
                <w:i/>
              </w:rPr>
              <w:t>45,000</w:t>
            </w:r>
          </w:p>
          <w:p w14:paraId="67F2ED56" w14:textId="741299F9" w:rsidR="005D2F37" w:rsidRPr="003606BA" w:rsidRDefault="005D2F37">
            <w:pPr>
              <w:pStyle w:val="ListParagraph"/>
              <w:numPr>
                <w:ilvl w:val="0"/>
                <w:numId w:val="46"/>
              </w:numPr>
              <w:rPr>
                <w:i/>
              </w:rPr>
            </w:pPr>
            <w:r w:rsidRPr="003606BA">
              <w:rPr>
                <w:i/>
              </w:rPr>
              <w:t>Cursor pick feature at position XX XX.XX, YY YY.YY</w:t>
            </w:r>
            <w:r w:rsidR="0044533F">
              <w:rPr>
                <w:i/>
              </w:rPr>
              <w:t xml:space="preserve"> [</w:t>
            </w:r>
            <w:r w:rsidR="0044533F">
              <w:rPr>
                <w:b/>
                <w:bCs/>
                <w:i/>
              </w:rPr>
              <w:t>different portrayal]</w:t>
            </w:r>
          </w:p>
          <w:p w14:paraId="2C9431A1" w14:textId="245267B9" w:rsidR="00FF201A" w:rsidRPr="00EF287F" w:rsidRDefault="00FF201A" w:rsidP="000379F6">
            <w:pPr>
              <w:pStyle w:val="ListParagraph"/>
            </w:pPr>
          </w:p>
        </w:tc>
      </w:tr>
      <w:tr w:rsidR="00F52038" w14:paraId="0388CD3E" w14:textId="77777777" w:rsidTr="00F3004B">
        <w:trPr>
          <w:tblHeader/>
          <w:trPrChange w:id="122" w:author="jonathan pritchard" w:date="2025-01-23T13:19:00Z" w16du:dateUtc="2025-01-23T13:19:00Z">
            <w:trPr>
              <w:tblHeader/>
            </w:trPr>
          </w:trPrChange>
        </w:trPr>
        <w:tc>
          <w:tcPr>
            <w:tcW w:w="9526" w:type="dxa"/>
            <w:gridSpan w:val="4"/>
            <w:shd w:val="clear" w:color="auto" w:fill="BFBFBF" w:themeFill="background1" w:themeFillShade="BF"/>
            <w:vAlign w:val="center"/>
            <w:tcPrChange w:id="123" w:author="jonathan pritchard" w:date="2025-01-23T13:19:00Z" w16du:dateUtc="2025-01-23T13:19:00Z">
              <w:tcPr>
                <w:tcW w:w="9526" w:type="dxa"/>
                <w:gridSpan w:val="4"/>
                <w:shd w:val="clear" w:color="auto" w:fill="CCFFCC"/>
                <w:vAlign w:val="center"/>
              </w:tcPr>
            </w:tcPrChange>
          </w:tcPr>
          <w:p w14:paraId="692675F9" w14:textId="77777777" w:rsidR="00F52038" w:rsidRPr="004065B1" w:rsidRDefault="00F52038" w:rsidP="00280DEE">
            <w:r w:rsidRPr="000A066E">
              <w:rPr>
                <w:b/>
              </w:rPr>
              <w:t>Results</w:t>
            </w:r>
          </w:p>
        </w:tc>
      </w:tr>
      <w:tr w:rsidR="00F52038" w14:paraId="69F0D5F9" w14:textId="77777777" w:rsidTr="00280DEE">
        <w:trPr>
          <w:tblHeader/>
        </w:trPr>
        <w:tc>
          <w:tcPr>
            <w:tcW w:w="9526" w:type="dxa"/>
            <w:gridSpan w:val="4"/>
            <w:vAlign w:val="center"/>
          </w:tcPr>
          <w:p w14:paraId="323679B3" w14:textId="77777777" w:rsidR="00F52038" w:rsidRDefault="00F52038" w:rsidP="00280DEE">
            <w:pPr>
              <w:jc w:val="left"/>
              <w:rPr>
                <w:rFonts w:cs="Arial"/>
                <w:i/>
                <w:iCs/>
                <w:position w:val="-1"/>
                <w:lang w:val="en-US"/>
              </w:rPr>
            </w:pPr>
          </w:p>
          <w:p w14:paraId="1A45ABF1" w14:textId="77777777" w:rsidR="009F7DAC" w:rsidRDefault="00F52038" w:rsidP="00413AEA">
            <w:pPr>
              <w:jc w:val="left"/>
              <w:rPr>
                <w:rFonts w:cs="Arial"/>
                <w:i/>
                <w:iCs/>
                <w:position w:val="-1"/>
                <w:lang w:val="en-US"/>
              </w:rPr>
            </w:pPr>
            <w:r w:rsidRPr="00EF287F">
              <w:rPr>
                <w:rFonts w:cs="Arial"/>
                <w:i/>
                <w:iCs/>
                <w:position w:val="-1"/>
                <w:lang w:val="en-US"/>
              </w:rPr>
              <w:t>The</w:t>
            </w:r>
            <w:r w:rsidR="00FF201A">
              <w:rPr>
                <w:rFonts w:cs="Arial"/>
                <w:i/>
                <w:iCs/>
                <w:position w:val="-1"/>
                <w:lang w:val="en-US"/>
              </w:rPr>
              <w:t xml:space="preserve"> exchange sets shall install without any warning messages. </w:t>
            </w:r>
            <w:r w:rsidR="00423CD2">
              <w:rPr>
                <w:rFonts w:cs="Arial"/>
                <w:i/>
                <w:iCs/>
                <w:position w:val="-1"/>
                <w:lang w:val="en-US"/>
              </w:rPr>
              <w:t xml:space="preserve"> </w:t>
            </w:r>
          </w:p>
          <w:p w14:paraId="60E46127" w14:textId="77777777" w:rsidR="009F7DAC" w:rsidRDefault="009F7DAC" w:rsidP="00413AEA">
            <w:pPr>
              <w:jc w:val="left"/>
              <w:rPr>
                <w:rFonts w:cs="Arial"/>
                <w:i/>
                <w:iCs/>
                <w:position w:val="-1"/>
                <w:lang w:val="en-US"/>
              </w:rPr>
            </w:pPr>
          </w:p>
          <w:p w14:paraId="6EE78803" w14:textId="5F9B140C" w:rsidR="00413AEA" w:rsidRDefault="00423CD2" w:rsidP="00413AEA">
            <w:pPr>
              <w:jc w:val="left"/>
              <w:rPr>
                <w:rFonts w:cs="Arial"/>
                <w:i/>
                <w:iCs/>
                <w:position w:val="-1"/>
                <w:lang w:val="en-US"/>
              </w:rPr>
            </w:pPr>
            <w:r>
              <w:rPr>
                <w:rFonts w:cs="Arial"/>
                <w:i/>
                <w:iCs/>
                <w:position w:val="-1"/>
                <w:lang w:val="en-US"/>
              </w:rPr>
              <w:t xml:space="preserve">The </w:t>
            </w:r>
            <w:r w:rsidR="009F7DAC">
              <w:rPr>
                <w:rFonts w:cs="Arial"/>
                <w:i/>
                <w:iCs/>
                <w:position w:val="-1"/>
                <w:lang w:val="en-US"/>
              </w:rPr>
              <w:t xml:space="preserve">EUT shall allow the </w:t>
            </w:r>
            <w:r>
              <w:rPr>
                <w:rFonts w:cs="Arial"/>
                <w:i/>
                <w:iCs/>
                <w:position w:val="-1"/>
                <w:lang w:val="en-US"/>
              </w:rPr>
              <w:t xml:space="preserve">following </w:t>
            </w:r>
            <w:r w:rsidR="009F7DAC">
              <w:rPr>
                <w:rFonts w:cs="Arial"/>
                <w:i/>
                <w:iCs/>
                <w:position w:val="-1"/>
                <w:lang w:val="en-US"/>
              </w:rPr>
              <w:t xml:space="preserve">catalogue </w:t>
            </w:r>
            <w:r>
              <w:rPr>
                <w:rFonts w:cs="Arial"/>
                <w:i/>
                <w:iCs/>
                <w:position w:val="-1"/>
                <w:lang w:val="en-US"/>
              </w:rPr>
              <w:t xml:space="preserve">versions </w:t>
            </w:r>
            <w:r w:rsidR="009F7DAC">
              <w:rPr>
                <w:rFonts w:cs="Arial"/>
                <w:i/>
                <w:iCs/>
                <w:position w:val="-1"/>
                <w:lang w:val="en-US"/>
              </w:rPr>
              <w:t>to be listed.</w:t>
            </w:r>
          </w:p>
          <w:p w14:paraId="5C7A9BB9" w14:textId="77777777" w:rsidR="00423CD2" w:rsidRDefault="00423CD2" w:rsidP="00413AEA">
            <w:pPr>
              <w:jc w:val="left"/>
              <w:rPr>
                <w:rFonts w:cs="Arial"/>
                <w:i/>
                <w:iCs/>
                <w:position w:val="-1"/>
                <w:lang w:val="en-US"/>
              </w:rPr>
            </w:pPr>
          </w:p>
          <w:tbl>
            <w:tblPr>
              <w:tblStyle w:val="TableGrid"/>
              <w:tblW w:w="0" w:type="auto"/>
              <w:tblLook w:val="04A0" w:firstRow="1" w:lastRow="0" w:firstColumn="1" w:lastColumn="0" w:noHBand="0" w:noVBand="1"/>
            </w:tblPr>
            <w:tblGrid>
              <w:gridCol w:w="3100"/>
              <w:gridCol w:w="3100"/>
              <w:gridCol w:w="3100"/>
            </w:tblGrid>
            <w:tr w:rsidR="00423CD2" w14:paraId="13BF7D92" w14:textId="77777777" w:rsidTr="00280DEE">
              <w:tc>
                <w:tcPr>
                  <w:tcW w:w="3100" w:type="dxa"/>
                </w:tcPr>
                <w:p w14:paraId="48368D02" w14:textId="77777777" w:rsidR="00423CD2" w:rsidRPr="005761E9" w:rsidRDefault="00423CD2" w:rsidP="00423CD2">
                  <w:pPr>
                    <w:jc w:val="left"/>
                    <w:rPr>
                      <w:rFonts w:cs="Arial"/>
                      <w:b/>
                      <w:bCs/>
                      <w:i/>
                      <w:iCs/>
                      <w:position w:val="-1"/>
                      <w:lang w:val="en-US"/>
                    </w:rPr>
                  </w:pPr>
                  <w:r w:rsidRPr="005761E9">
                    <w:rPr>
                      <w:rFonts w:cs="Arial"/>
                      <w:b/>
                      <w:bCs/>
                      <w:i/>
                      <w:iCs/>
                      <w:position w:val="-1"/>
                      <w:lang w:val="en-US"/>
                    </w:rPr>
                    <w:t xml:space="preserve">Catalogue </w:t>
                  </w:r>
                </w:p>
              </w:tc>
              <w:tc>
                <w:tcPr>
                  <w:tcW w:w="3100" w:type="dxa"/>
                </w:tcPr>
                <w:p w14:paraId="6FCC73A5" w14:textId="77777777" w:rsidR="00423CD2" w:rsidRPr="005761E9" w:rsidRDefault="00423CD2" w:rsidP="00423CD2">
                  <w:pPr>
                    <w:jc w:val="left"/>
                    <w:rPr>
                      <w:rFonts w:cs="Arial"/>
                      <w:b/>
                      <w:bCs/>
                      <w:i/>
                      <w:iCs/>
                      <w:position w:val="-1"/>
                      <w:lang w:val="en-US"/>
                    </w:rPr>
                  </w:pPr>
                  <w:r w:rsidRPr="005761E9">
                    <w:rPr>
                      <w:rFonts w:cs="Arial"/>
                      <w:b/>
                      <w:bCs/>
                      <w:i/>
                      <w:iCs/>
                      <w:position w:val="-1"/>
                      <w:lang w:val="en-US"/>
                    </w:rPr>
                    <w:t>Product</w:t>
                  </w:r>
                </w:p>
              </w:tc>
              <w:tc>
                <w:tcPr>
                  <w:tcW w:w="3100" w:type="dxa"/>
                </w:tcPr>
                <w:p w14:paraId="117D6CB1" w14:textId="77777777" w:rsidR="00423CD2" w:rsidRPr="005761E9" w:rsidRDefault="00423CD2" w:rsidP="00423CD2">
                  <w:pPr>
                    <w:jc w:val="left"/>
                    <w:rPr>
                      <w:rFonts w:cs="Arial"/>
                      <w:b/>
                      <w:bCs/>
                      <w:i/>
                      <w:iCs/>
                      <w:position w:val="-1"/>
                      <w:lang w:val="en-US"/>
                    </w:rPr>
                  </w:pPr>
                  <w:r w:rsidRPr="005761E9">
                    <w:rPr>
                      <w:rFonts w:cs="Arial"/>
                      <w:b/>
                      <w:bCs/>
                      <w:i/>
                      <w:iCs/>
                      <w:position w:val="-1"/>
                      <w:lang w:val="en-US"/>
                    </w:rPr>
                    <w:t>Version / Issue Date.</w:t>
                  </w:r>
                </w:p>
              </w:tc>
            </w:tr>
            <w:tr w:rsidR="00423CD2" w14:paraId="3DBE058A" w14:textId="77777777" w:rsidTr="00280DEE">
              <w:tc>
                <w:tcPr>
                  <w:tcW w:w="3100" w:type="dxa"/>
                </w:tcPr>
                <w:p w14:paraId="34411784" w14:textId="77777777" w:rsidR="00423CD2" w:rsidRPr="000379F6" w:rsidRDefault="00423CD2" w:rsidP="00423CD2">
                  <w:pPr>
                    <w:jc w:val="left"/>
                    <w:rPr>
                      <w:rFonts w:cs="Arial"/>
                      <w:b/>
                      <w:bCs/>
                      <w:i/>
                      <w:iCs/>
                      <w:position w:val="-1"/>
                      <w:lang w:val="en-US"/>
                    </w:rPr>
                  </w:pPr>
                  <w:r w:rsidRPr="000379F6">
                    <w:rPr>
                      <w:rFonts w:cs="Arial"/>
                      <w:b/>
                      <w:bCs/>
                      <w:i/>
                      <w:iCs/>
                      <w:position w:val="-1"/>
                      <w:lang w:val="en-US"/>
                    </w:rPr>
                    <w:t xml:space="preserve">Feature Catalogue </w:t>
                  </w:r>
                </w:p>
              </w:tc>
              <w:tc>
                <w:tcPr>
                  <w:tcW w:w="3100" w:type="dxa"/>
                </w:tcPr>
                <w:p w14:paraId="402FF5C0" w14:textId="77777777" w:rsidR="00423CD2" w:rsidRPr="00E95C54" w:rsidRDefault="00423CD2" w:rsidP="00423CD2">
                  <w:pPr>
                    <w:jc w:val="left"/>
                    <w:rPr>
                      <w:rFonts w:cs="Arial"/>
                      <w:b/>
                      <w:bCs/>
                      <w:i/>
                      <w:iCs/>
                      <w:position w:val="-1"/>
                      <w:lang w:val="en-US"/>
                    </w:rPr>
                  </w:pPr>
                  <w:r w:rsidRPr="00E95C54">
                    <w:rPr>
                      <w:rFonts w:cs="Arial"/>
                      <w:b/>
                      <w:bCs/>
                      <w:i/>
                      <w:iCs/>
                      <w:position w:val="-1"/>
                      <w:lang w:val="en-US"/>
                    </w:rPr>
                    <w:t>S-101</w:t>
                  </w:r>
                </w:p>
              </w:tc>
              <w:tc>
                <w:tcPr>
                  <w:tcW w:w="3100" w:type="dxa"/>
                </w:tcPr>
                <w:p w14:paraId="0AF39594" w14:textId="07ECC611" w:rsidR="00423CD2" w:rsidRPr="00E95C54" w:rsidRDefault="00CE1F05" w:rsidP="00423CD2">
                  <w:pPr>
                    <w:jc w:val="left"/>
                    <w:rPr>
                      <w:rFonts w:cs="Arial"/>
                      <w:b/>
                      <w:bCs/>
                      <w:i/>
                      <w:iCs/>
                      <w:position w:val="-1"/>
                      <w:lang w:val="en-US"/>
                    </w:rPr>
                  </w:pPr>
                  <w:r w:rsidRPr="00E95C54">
                    <w:rPr>
                      <w:rFonts w:cs="Arial"/>
                      <w:b/>
                      <w:bCs/>
                      <w:i/>
                      <w:iCs/>
                      <w:position w:val="-1"/>
                      <w:lang w:val="en-US"/>
                    </w:rPr>
                    <w:t>1.9</w:t>
                  </w:r>
                  <w:r w:rsidR="00264CFF" w:rsidRPr="00E95C54">
                    <w:rPr>
                      <w:rFonts w:cs="Arial"/>
                      <w:b/>
                      <w:bCs/>
                      <w:i/>
                      <w:iCs/>
                      <w:position w:val="-1"/>
                      <w:lang w:val="en-US"/>
                    </w:rPr>
                    <w:t>.0</w:t>
                  </w:r>
                </w:p>
              </w:tc>
            </w:tr>
            <w:tr w:rsidR="00423CD2" w14:paraId="55C0198D" w14:textId="77777777" w:rsidTr="00280DEE">
              <w:tc>
                <w:tcPr>
                  <w:tcW w:w="3100" w:type="dxa"/>
                </w:tcPr>
                <w:p w14:paraId="3DE75081" w14:textId="77777777" w:rsidR="00423CD2" w:rsidRPr="000379F6" w:rsidRDefault="00423CD2" w:rsidP="00423CD2">
                  <w:pPr>
                    <w:jc w:val="left"/>
                    <w:rPr>
                      <w:rFonts w:cs="Arial"/>
                      <w:b/>
                      <w:bCs/>
                      <w:i/>
                      <w:iCs/>
                      <w:position w:val="-1"/>
                      <w:lang w:val="en-US"/>
                    </w:rPr>
                  </w:pPr>
                  <w:r w:rsidRPr="000379F6">
                    <w:rPr>
                      <w:rFonts w:cs="Arial"/>
                      <w:b/>
                      <w:bCs/>
                      <w:i/>
                      <w:iCs/>
                      <w:position w:val="-1"/>
                      <w:lang w:val="en-US"/>
                    </w:rPr>
                    <w:t xml:space="preserve">Portrayal Catalogue </w:t>
                  </w:r>
                </w:p>
              </w:tc>
              <w:tc>
                <w:tcPr>
                  <w:tcW w:w="3100" w:type="dxa"/>
                </w:tcPr>
                <w:p w14:paraId="6E0848BD" w14:textId="77777777" w:rsidR="00423CD2" w:rsidRPr="00E95C54" w:rsidRDefault="00423CD2" w:rsidP="00423CD2">
                  <w:pPr>
                    <w:jc w:val="left"/>
                    <w:rPr>
                      <w:rFonts w:cs="Arial"/>
                      <w:b/>
                      <w:bCs/>
                      <w:i/>
                      <w:iCs/>
                      <w:position w:val="-1"/>
                      <w:lang w:val="en-US"/>
                    </w:rPr>
                  </w:pPr>
                  <w:r w:rsidRPr="00E95C54">
                    <w:rPr>
                      <w:rFonts w:cs="Arial"/>
                      <w:b/>
                      <w:bCs/>
                      <w:i/>
                      <w:iCs/>
                      <w:position w:val="-1"/>
                      <w:lang w:val="en-US"/>
                    </w:rPr>
                    <w:t>S-101</w:t>
                  </w:r>
                </w:p>
              </w:tc>
              <w:tc>
                <w:tcPr>
                  <w:tcW w:w="3100" w:type="dxa"/>
                </w:tcPr>
                <w:p w14:paraId="4EDB7FBB" w14:textId="3CA4699D" w:rsidR="00423CD2" w:rsidRPr="00E95C54" w:rsidRDefault="00CE1F05" w:rsidP="00423CD2">
                  <w:pPr>
                    <w:jc w:val="left"/>
                    <w:rPr>
                      <w:rFonts w:cs="Arial"/>
                      <w:b/>
                      <w:bCs/>
                      <w:i/>
                      <w:iCs/>
                      <w:position w:val="-1"/>
                      <w:lang w:val="en-US"/>
                    </w:rPr>
                  </w:pPr>
                  <w:r w:rsidRPr="00E95C54">
                    <w:rPr>
                      <w:rFonts w:cs="Arial"/>
                      <w:b/>
                      <w:bCs/>
                      <w:i/>
                      <w:iCs/>
                      <w:position w:val="-1"/>
                      <w:lang w:val="en-US"/>
                    </w:rPr>
                    <w:t>1.9</w:t>
                  </w:r>
                  <w:r w:rsidR="00264CFF" w:rsidRPr="00E95C54">
                    <w:rPr>
                      <w:rFonts w:cs="Arial"/>
                      <w:b/>
                      <w:bCs/>
                      <w:i/>
                      <w:iCs/>
                      <w:position w:val="-1"/>
                      <w:lang w:val="en-US"/>
                    </w:rPr>
                    <w:t>.0</w:t>
                  </w:r>
                </w:p>
              </w:tc>
            </w:tr>
            <w:tr w:rsidR="00423CD2" w14:paraId="6C9F4999" w14:textId="77777777" w:rsidTr="00280DEE">
              <w:tc>
                <w:tcPr>
                  <w:tcW w:w="3100" w:type="dxa"/>
                </w:tcPr>
                <w:p w14:paraId="6254B276" w14:textId="47925D43" w:rsidR="00423CD2" w:rsidRPr="000379F6" w:rsidRDefault="00423CD2" w:rsidP="00423CD2">
                  <w:pPr>
                    <w:jc w:val="left"/>
                    <w:rPr>
                      <w:rFonts w:cs="Arial"/>
                      <w:b/>
                      <w:bCs/>
                      <w:i/>
                      <w:iCs/>
                      <w:position w:val="-1"/>
                      <w:lang w:val="en-US"/>
                    </w:rPr>
                  </w:pPr>
                  <w:r w:rsidRPr="000379F6">
                    <w:rPr>
                      <w:rFonts w:cs="Arial"/>
                      <w:b/>
                      <w:bCs/>
                      <w:i/>
                      <w:iCs/>
                      <w:position w:val="-1"/>
                      <w:lang w:val="en-US"/>
                    </w:rPr>
                    <w:t xml:space="preserve">Feature Catalogue </w:t>
                  </w:r>
                </w:p>
              </w:tc>
              <w:tc>
                <w:tcPr>
                  <w:tcW w:w="3100" w:type="dxa"/>
                </w:tcPr>
                <w:p w14:paraId="664F39D3" w14:textId="5510A371" w:rsidR="00423CD2" w:rsidRPr="00E95C54" w:rsidRDefault="00423CD2" w:rsidP="00423CD2">
                  <w:pPr>
                    <w:jc w:val="left"/>
                    <w:rPr>
                      <w:rFonts w:cs="Arial"/>
                      <w:b/>
                      <w:bCs/>
                      <w:i/>
                      <w:iCs/>
                      <w:position w:val="-1"/>
                      <w:lang w:val="en-US"/>
                    </w:rPr>
                  </w:pPr>
                  <w:r w:rsidRPr="00E95C54">
                    <w:rPr>
                      <w:rFonts w:cs="Arial"/>
                      <w:b/>
                      <w:bCs/>
                      <w:i/>
                      <w:iCs/>
                      <w:position w:val="-1"/>
                      <w:lang w:val="en-US"/>
                    </w:rPr>
                    <w:t>S-101</w:t>
                  </w:r>
                </w:p>
              </w:tc>
              <w:tc>
                <w:tcPr>
                  <w:tcW w:w="3100" w:type="dxa"/>
                </w:tcPr>
                <w:p w14:paraId="086A2F25" w14:textId="47D390C3" w:rsidR="00423CD2" w:rsidRPr="00E95C54" w:rsidRDefault="00264CFF" w:rsidP="00423CD2">
                  <w:pPr>
                    <w:jc w:val="left"/>
                    <w:rPr>
                      <w:rFonts w:cs="Arial"/>
                      <w:b/>
                      <w:bCs/>
                      <w:i/>
                      <w:iCs/>
                      <w:position w:val="-1"/>
                      <w:lang w:val="en-US"/>
                    </w:rPr>
                  </w:pPr>
                  <w:r w:rsidRPr="00E95C54">
                    <w:rPr>
                      <w:rFonts w:cs="Arial"/>
                      <w:b/>
                      <w:bCs/>
                      <w:i/>
                      <w:iCs/>
                      <w:position w:val="-1"/>
                      <w:lang w:val="en-US"/>
                    </w:rPr>
                    <w:t>2.0.0</w:t>
                  </w:r>
                </w:p>
              </w:tc>
            </w:tr>
            <w:tr w:rsidR="00423CD2" w14:paraId="31C4C47D" w14:textId="77777777" w:rsidTr="00280DEE">
              <w:tc>
                <w:tcPr>
                  <w:tcW w:w="3100" w:type="dxa"/>
                </w:tcPr>
                <w:p w14:paraId="35D76466" w14:textId="0ECA2E81" w:rsidR="00423CD2" w:rsidRPr="000379F6" w:rsidRDefault="00423CD2" w:rsidP="00423CD2">
                  <w:pPr>
                    <w:jc w:val="left"/>
                    <w:rPr>
                      <w:rFonts w:cs="Arial"/>
                      <w:b/>
                      <w:bCs/>
                      <w:i/>
                      <w:iCs/>
                      <w:position w:val="-1"/>
                      <w:lang w:val="en-US"/>
                    </w:rPr>
                  </w:pPr>
                  <w:r w:rsidRPr="000379F6">
                    <w:rPr>
                      <w:rFonts w:cs="Arial"/>
                      <w:b/>
                      <w:bCs/>
                      <w:i/>
                      <w:iCs/>
                      <w:position w:val="-1"/>
                      <w:lang w:val="en-US"/>
                    </w:rPr>
                    <w:t xml:space="preserve">Portrayal Catalogue </w:t>
                  </w:r>
                </w:p>
              </w:tc>
              <w:tc>
                <w:tcPr>
                  <w:tcW w:w="3100" w:type="dxa"/>
                </w:tcPr>
                <w:p w14:paraId="23337399" w14:textId="7D66CFB8" w:rsidR="00423CD2" w:rsidRPr="000379F6" w:rsidRDefault="00423CD2" w:rsidP="00423CD2">
                  <w:pPr>
                    <w:jc w:val="left"/>
                    <w:rPr>
                      <w:rFonts w:cs="Arial"/>
                      <w:b/>
                      <w:bCs/>
                      <w:i/>
                      <w:iCs/>
                      <w:position w:val="-1"/>
                      <w:lang w:val="en-US"/>
                    </w:rPr>
                  </w:pPr>
                  <w:r w:rsidRPr="000379F6">
                    <w:rPr>
                      <w:rFonts w:cs="Arial"/>
                      <w:b/>
                      <w:bCs/>
                      <w:i/>
                      <w:iCs/>
                      <w:position w:val="-1"/>
                      <w:lang w:val="en-US"/>
                    </w:rPr>
                    <w:t>S-101</w:t>
                  </w:r>
                </w:p>
              </w:tc>
              <w:tc>
                <w:tcPr>
                  <w:tcW w:w="3100" w:type="dxa"/>
                </w:tcPr>
                <w:p w14:paraId="07E6868F" w14:textId="2CD9292A" w:rsidR="00423CD2" w:rsidRPr="000379F6" w:rsidRDefault="00264CFF" w:rsidP="00423CD2">
                  <w:pPr>
                    <w:jc w:val="left"/>
                    <w:rPr>
                      <w:rFonts w:cs="Arial"/>
                      <w:b/>
                      <w:bCs/>
                      <w:i/>
                      <w:iCs/>
                      <w:position w:val="-1"/>
                      <w:lang w:val="en-US"/>
                    </w:rPr>
                  </w:pPr>
                  <w:r>
                    <w:rPr>
                      <w:rFonts w:cs="Arial"/>
                      <w:b/>
                      <w:bCs/>
                      <w:i/>
                      <w:iCs/>
                      <w:position w:val="-1"/>
                      <w:lang w:val="en-US"/>
                    </w:rPr>
                    <w:t>2.0.0</w:t>
                  </w:r>
                </w:p>
              </w:tc>
            </w:tr>
            <w:tr w:rsidR="00423CD2" w14:paraId="096DC4BF" w14:textId="77777777" w:rsidTr="00280DEE">
              <w:tc>
                <w:tcPr>
                  <w:tcW w:w="3100" w:type="dxa"/>
                </w:tcPr>
                <w:p w14:paraId="42FE56F6" w14:textId="3562330C" w:rsidR="00423CD2" w:rsidRPr="000379F6" w:rsidRDefault="00423CD2" w:rsidP="00423CD2">
                  <w:pPr>
                    <w:jc w:val="left"/>
                    <w:rPr>
                      <w:rFonts w:cs="Arial"/>
                      <w:b/>
                      <w:bCs/>
                      <w:i/>
                      <w:iCs/>
                      <w:position w:val="-1"/>
                      <w:lang w:val="en-US"/>
                    </w:rPr>
                  </w:pPr>
                  <w:r w:rsidRPr="000379F6">
                    <w:rPr>
                      <w:rFonts w:cs="Arial"/>
                      <w:b/>
                      <w:bCs/>
                      <w:i/>
                      <w:iCs/>
                      <w:position w:val="-1"/>
                      <w:lang w:val="en-US"/>
                    </w:rPr>
                    <w:t xml:space="preserve">Feature Catalogue </w:t>
                  </w:r>
                </w:p>
              </w:tc>
              <w:tc>
                <w:tcPr>
                  <w:tcW w:w="3100" w:type="dxa"/>
                </w:tcPr>
                <w:p w14:paraId="325AFFFF" w14:textId="5D325F12" w:rsidR="00423CD2" w:rsidRPr="000379F6" w:rsidRDefault="00423CD2" w:rsidP="00423CD2">
                  <w:pPr>
                    <w:jc w:val="left"/>
                    <w:rPr>
                      <w:rFonts w:cs="Arial"/>
                      <w:b/>
                      <w:bCs/>
                      <w:i/>
                      <w:iCs/>
                      <w:position w:val="-1"/>
                      <w:lang w:val="en-US"/>
                    </w:rPr>
                  </w:pPr>
                  <w:r w:rsidRPr="000379F6">
                    <w:rPr>
                      <w:rFonts w:cs="Arial"/>
                      <w:b/>
                      <w:bCs/>
                      <w:i/>
                      <w:iCs/>
                      <w:position w:val="-1"/>
                      <w:lang w:val="en-US"/>
                    </w:rPr>
                    <w:t>S-128</w:t>
                  </w:r>
                </w:p>
              </w:tc>
              <w:tc>
                <w:tcPr>
                  <w:tcW w:w="3100" w:type="dxa"/>
                </w:tcPr>
                <w:p w14:paraId="681BB14D" w14:textId="40D70FEF" w:rsidR="00423CD2" w:rsidRPr="000379F6" w:rsidRDefault="00264CFF" w:rsidP="00423CD2">
                  <w:pPr>
                    <w:jc w:val="left"/>
                    <w:rPr>
                      <w:rFonts w:cs="Arial"/>
                      <w:b/>
                      <w:bCs/>
                      <w:i/>
                      <w:iCs/>
                      <w:position w:val="-1"/>
                      <w:lang w:val="en-US"/>
                    </w:rPr>
                  </w:pPr>
                  <w:r>
                    <w:rPr>
                      <w:rFonts w:cs="Arial"/>
                      <w:b/>
                      <w:bCs/>
                      <w:i/>
                      <w:iCs/>
                      <w:position w:val="-1"/>
                      <w:lang w:val="en-US"/>
                    </w:rPr>
                    <w:t>2.0.0</w:t>
                  </w:r>
                </w:p>
              </w:tc>
            </w:tr>
            <w:tr w:rsidR="00E86D49" w14:paraId="3975F27A" w14:textId="77777777" w:rsidTr="00280DEE">
              <w:tc>
                <w:tcPr>
                  <w:tcW w:w="3100" w:type="dxa"/>
                </w:tcPr>
                <w:p w14:paraId="3124B1B3" w14:textId="1B2858B4" w:rsidR="00E86D49" w:rsidRPr="00E86D49" w:rsidRDefault="00E86D49" w:rsidP="00E86D49">
                  <w:pPr>
                    <w:jc w:val="left"/>
                    <w:rPr>
                      <w:rFonts w:cs="Arial"/>
                      <w:b/>
                      <w:bCs/>
                      <w:i/>
                      <w:iCs/>
                      <w:position w:val="-1"/>
                      <w:lang w:val="en-US"/>
                    </w:rPr>
                  </w:pPr>
                  <w:r w:rsidRPr="000379F6">
                    <w:rPr>
                      <w:b/>
                      <w:bCs/>
                      <w:i/>
                      <w:iCs/>
                    </w:rPr>
                    <w:t xml:space="preserve">Feature Catalogue </w:t>
                  </w:r>
                </w:p>
              </w:tc>
              <w:tc>
                <w:tcPr>
                  <w:tcW w:w="3100" w:type="dxa"/>
                </w:tcPr>
                <w:p w14:paraId="67C1F84A" w14:textId="70DFB559" w:rsidR="00E86D49" w:rsidRPr="00E86D49" w:rsidRDefault="00E86D49" w:rsidP="00E86D49">
                  <w:pPr>
                    <w:jc w:val="left"/>
                    <w:rPr>
                      <w:rFonts w:cs="Arial"/>
                      <w:b/>
                      <w:bCs/>
                      <w:i/>
                      <w:iCs/>
                      <w:position w:val="-1"/>
                      <w:lang w:val="en-US"/>
                    </w:rPr>
                  </w:pPr>
                  <w:r w:rsidRPr="000379F6">
                    <w:rPr>
                      <w:b/>
                      <w:bCs/>
                      <w:i/>
                      <w:iCs/>
                    </w:rPr>
                    <w:t>S-1</w:t>
                  </w:r>
                  <w:r w:rsidR="00A275C4">
                    <w:rPr>
                      <w:b/>
                      <w:bCs/>
                      <w:i/>
                      <w:iCs/>
                    </w:rPr>
                    <w:t>2</w:t>
                  </w:r>
                  <w:r>
                    <w:rPr>
                      <w:b/>
                      <w:bCs/>
                      <w:i/>
                      <w:iCs/>
                    </w:rPr>
                    <w:t>4</w:t>
                  </w:r>
                </w:p>
              </w:tc>
              <w:tc>
                <w:tcPr>
                  <w:tcW w:w="3100" w:type="dxa"/>
                </w:tcPr>
                <w:p w14:paraId="175F2E0A" w14:textId="1CBA5441" w:rsidR="00E86D49" w:rsidRPr="00E86D49" w:rsidDel="007E4CF3" w:rsidRDefault="00264CFF" w:rsidP="00E86D49">
                  <w:pPr>
                    <w:jc w:val="left"/>
                    <w:rPr>
                      <w:rFonts w:cs="Arial"/>
                      <w:b/>
                      <w:bCs/>
                      <w:i/>
                      <w:iCs/>
                      <w:position w:val="-1"/>
                      <w:lang w:val="en-US"/>
                    </w:rPr>
                  </w:pPr>
                  <w:r>
                    <w:rPr>
                      <w:rFonts w:cs="Arial"/>
                      <w:b/>
                      <w:bCs/>
                      <w:i/>
                      <w:iCs/>
                      <w:position w:val="-1"/>
                      <w:lang w:val="en-US"/>
                    </w:rPr>
                    <w:t>2.0.0</w:t>
                  </w:r>
                </w:p>
              </w:tc>
            </w:tr>
          </w:tbl>
          <w:p w14:paraId="6B236715" w14:textId="77777777" w:rsidR="00423CD2" w:rsidRPr="00016760" w:rsidRDefault="00423CD2" w:rsidP="00413AEA">
            <w:pPr>
              <w:jc w:val="left"/>
              <w:rPr>
                <w:rFonts w:cs="Arial"/>
                <w:b/>
                <w:bCs/>
                <w:i/>
                <w:iCs/>
                <w:position w:val="-1"/>
                <w:lang w:val="en-US"/>
              </w:rPr>
            </w:pPr>
          </w:p>
          <w:p w14:paraId="0D47B26D" w14:textId="77777777" w:rsidR="00CD02DB" w:rsidRDefault="00CD02DB" w:rsidP="00CD02DB">
            <w:pPr>
              <w:jc w:val="left"/>
              <w:rPr>
                <w:rFonts w:cs="Arial"/>
                <w:i/>
                <w:iCs/>
                <w:position w:val="-1"/>
                <w:lang w:val="en-US"/>
              </w:rPr>
            </w:pPr>
          </w:p>
          <w:p w14:paraId="0103543D" w14:textId="4D7E9C86" w:rsidR="00CD02DB" w:rsidRDefault="00CD02DB" w:rsidP="00CD02DB">
            <w:pPr>
              <w:jc w:val="left"/>
              <w:rPr>
                <w:rFonts w:cs="Arial"/>
                <w:i/>
                <w:iCs/>
                <w:position w:val="-1"/>
                <w:lang w:val="en-US"/>
              </w:rPr>
            </w:pPr>
            <w:r>
              <w:rPr>
                <w:rFonts w:cs="Arial"/>
                <w:i/>
                <w:iCs/>
                <w:position w:val="-1"/>
                <w:lang w:val="en-US"/>
              </w:rPr>
              <w:t>At the defined position the following image shall be observed:</w:t>
            </w:r>
          </w:p>
          <w:p w14:paraId="77C36A9E" w14:textId="77777777" w:rsidR="00CD02DB" w:rsidRDefault="00CD02DB" w:rsidP="00CD02DB">
            <w:pPr>
              <w:jc w:val="left"/>
              <w:rPr>
                <w:rFonts w:cs="Arial"/>
                <w:i/>
                <w:iCs/>
                <w:position w:val="-1"/>
                <w:lang w:val="en-US"/>
              </w:rPr>
            </w:pPr>
          </w:p>
          <w:p w14:paraId="1EDE3406" w14:textId="206DA3DE" w:rsidR="00CD02DB" w:rsidRDefault="00CD02DB" w:rsidP="00CD02DB">
            <w:pPr>
              <w:jc w:val="left"/>
              <w:rPr>
                <w:rFonts w:cs="Arial"/>
                <w:i/>
                <w:iCs/>
                <w:position w:val="-1"/>
                <w:lang w:val="en-US"/>
              </w:rPr>
            </w:pPr>
            <w:r w:rsidRPr="00016760">
              <w:rPr>
                <w:rFonts w:cs="Arial"/>
                <w:b/>
                <w:bCs/>
                <w:i/>
                <w:iCs/>
                <w:position w:val="-1"/>
                <w:lang w:val="en-US"/>
              </w:rPr>
              <w:t>[IMG</w:t>
            </w:r>
            <w:r w:rsidR="008009F6">
              <w:rPr>
                <w:rFonts w:cs="Arial"/>
                <w:b/>
                <w:bCs/>
                <w:i/>
                <w:iCs/>
                <w:position w:val="-1"/>
                <w:lang w:val="en-US"/>
              </w:rPr>
              <w:t>:</w:t>
            </w:r>
            <w:r w:rsidRPr="00016760">
              <w:rPr>
                <w:rFonts w:cs="Arial"/>
                <w:b/>
                <w:bCs/>
                <w:i/>
                <w:iCs/>
                <w:position w:val="-1"/>
                <w:lang w:val="en-US"/>
              </w:rPr>
              <w:t xml:space="preserve"> Two products side-by-side</w:t>
            </w:r>
            <w:r>
              <w:rPr>
                <w:rFonts w:cs="Arial"/>
                <w:b/>
                <w:bCs/>
                <w:i/>
                <w:iCs/>
                <w:position w:val="-1"/>
                <w:lang w:val="en-US"/>
              </w:rPr>
              <w:t>, original and updated FC/PC</w:t>
            </w:r>
            <w:r w:rsidR="00264CFF">
              <w:rPr>
                <w:rFonts w:cs="Arial"/>
                <w:b/>
                <w:bCs/>
                <w:i/>
                <w:iCs/>
                <w:position w:val="-1"/>
                <w:lang w:val="en-US"/>
              </w:rPr>
              <w:t xml:space="preserve"> (for this reason the S-164 operational version of S-101 will be 2.1.0 with a “previous” version of 2.0.0 – the “previous” version of S-101 2.0.0 will have a modified portrayal and FC definition for a selected feature</w:t>
            </w:r>
            <w:r w:rsidRPr="00016760">
              <w:rPr>
                <w:rFonts w:cs="Arial"/>
                <w:b/>
                <w:bCs/>
                <w:i/>
                <w:iCs/>
                <w:position w:val="-1"/>
                <w:lang w:val="en-US"/>
              </w:rPr>
              <w:t>]</w:t>
            </w:r>
            <w:r>
              <w:rPr>
                <w:rFonts w:cs="Arial"/>
                <w:i/>
                <w:iCs/>
                <w:position w:val="-1"/>
                <w:lang w:val="en-US"/>
              </w:rPr>
              <w:t>:</w:t>
            </w:r>
          </w:p>
          <w:p w14:paraId="4C69994F" w14:textId="6CD60042" w:rsidR="00FF201A" w:rsidRPr="00016760" w:rsidRDefault="00FF201A" w:rsidP="00280DEE">
            <w:pPr>
              <w:jc w:val="left"/>
              <w:rPr>
                <w:rFonts w:cs="Arial"/>
                <w:b/>
                <w:bCs/>
                <w:i/>
                <w:iCs/>
                <w:position w:val="-1"/>
                <w:lang w:val="en-US"/>
              </w:rPr>
            </w:pPr>
          </w:p>
          <w:p w14:paraId="24CA0DBD" w14:textId="77777777" w:rsidR="005D2F37" w:rsidRDefault="005D2F37" w:rsidP="00280DEE">
            <w:pPr>
              <w:jc w:val="left"/>
              <w:rPr>
                <w:rFonts w:cs="Arial"/>
              </w:rPr>
            </w:pPr>
            <w:r>
              <w:rPr>
                <w:rFonts w:cs="Arial"/>
              </w:rPr>
              <w:t>The selected feature shall have the following attribution:</w:t>
            </w:r>
          </w:p>
          <w:p w14:paraId="6E4AC1E9" w14:textId="67BD7996" w:rsidR="005D2F37" w:rsidRDefault="005D2F37" w:rsidP="00280DEE">
            <w:pPr>
              <w:jc w:val="left"/>
              <w:rPr>
                <w:rFonts w:cs="Arial"/>
              </w:rPr>
            </w:pPr>
            <w:r w:rsidRPr="00423CD2">
              <w:rPr>
                <w:rFonts w:cs="Arial"/>
                <w:b/>
                <w:bCs/>
              </w:rPr>
              <w:t>[</w:t>
            </w:r>
            <w:r w:rsidR="008009F6">
              <w:rPr>
                <w:rFonts w:cs="Arial"/>
                <w:b/>
                <w:bCs/>
              </w:rPr>
              <w:t xml:space="preserve">IMG: </w:t>
            </w:r>
            <w:r w:rsidRPr="00423CD2">
              <w:rPr>
                <w:rFonts w:cs="Arial"/>
                <w:b/>
                <w:bCs/>
              </w:rPr>
              <w:t>Updated attribution for new FC</w:t>
            </w:r>
            <w:r>
              <w:rPr>
                <w:rFonts w:cs="Arial"/>
              </w:rPr>
              <w:t>]</w:t>
            </w:r>
          </w:p>
          <w:p w14:paraId="4359DFF0" w14:textId="18AE3598" w:rsidR="005D2F37" w:rsidRPr="00514509" w:rsidRDefault="005D2F37" w:rsidP="00280DEE">
            <w:pPr>
              <w:jc w:val="left"/>
              <w:rPr>
                <w:rFonts w:cs="Arial"/>
              </w:rPr>
            </w:pPr>
          </w:p>
        </w:tc>
      </w:tr>
    </w:tbl>
    <w:p w14:paraId="7F8EEAF4" w14:textId="77777777" w:rsidR="00F52038" w:rsidRDefault="00F52038" w:rsidP="00F52038">
      <w:pPr>
        <w:rPr>
          <w:ins w:id="124" w:author="jonathan pritchard" w:date="2024-10-22T11:50:00Z" w16du:dateUtc="2024-10-22T10:50:00Z"/>
        </w:rPr>
      </w:pPr>
    </w:p>
    <w:p w14:paraId="3012959F" w14:textId="4F7417C1" w:rsidR="005160A8" w:rsidRDefault="005160A8">
      <w:pPr>
        <w:pStyle w:val="Heading3"/>
        <w:rPr>
          <w:ins w:id="125" w:author="jonathan pritchard" w:date="2024-10-22T11:50:00Z" w16du:dateUtc="2024-10-22T10:50:00Z"/>
        </w:rPr>
        <w:pPrChange w:id="126" w:author="jonathan pritchard" w:date="2024-10-22T11:50:00Z" w16du:dateUtc="2024-10-22T10:50:00Z">
          <w:pPr/>
        </w:pPrChange>
      </w:pPr>
      <w:bookmarkStart w:id="127" w:name="_Toc189647772"/>
      <w:ins w:id="128" w:author="jonathan pritchard" w:date="2024-10-22T11:50:00Z" w16du:dateUtc="2024-10-22T10:50:00Z">
        <w:r>
          <w:t>Multiple product portrayal</w:t>
        </w:r>
        <w:bookmarkEnd w:id="127"/>
      </w:ins>
    </w:p>
    <w:p w14:paraId="0F37FEE5" w14:textId="77777777" w:rsidR="005160A8" w:rsidRPr="00470F3A" w:rsidRDefault="005160A8" w:rsidP="00F52038"/>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5160A8" w:rsidRPr="004065B1" w14:paraId="777910B9" w14:textId="77777777" w:rsidTr="00BF7BC9">
        <w:trPr>
          <w:trHeight w:val="454"/>
          <w:tblHeader/>
          <w:ins w:id="129" w:author="jonathan pritchard" w:date="2024-10-22T11:50:00Z"/>
        </w:trPr>
        <w:tc>
          <w:tcPr>
            <w:tcW w:w="2381" w:type="dxa"/>
            <w:shd w:val="clear" w:color="auto" w:fill="E5B8B7" w:themeFill="accent2" w:themeFillTint="66"/>
            <w:vAlign w:val="center"/>
          </w:tcPr>
          <w:p w14:paraId="417C6A0E" w14:textId="77777777" w:rsidR="005160A8" w:rsidRPr="004065B1" w:rsidRDefault="005160A8" w:rsidP="00A81079">
            <w:pPr>
              <w:rPr>
                <w:ins w:id="130" w:author="jonathan pritchard" w:date="2024-10-22T11:50:00Z" w16du:dateUtc="2024-10-22T10:50:00Z"/>
              </w:rPr>
            </w:pPr>
            <w:ins w:id="131" w:author="jonathan pritchard" w:date="2024-10-22T11:50:00Z" w16du:dateUtc="2024-10-22T10:50:00Z">
              <w:r w:rsidRPr="000A066E">
                <w:rPr>
                  <w:b/>
                </w:rPr>
                <w:lastRenderedPageBreak/>
                <w:t>Test Reference</w:t>
              </w:r>
            </w:ins>
          </w:p>
        </w:tc>
        <w:tc>
          <w:tcPr>
            <w:tcW w:w="2381" w:type="dxa"/>
            <w:shd w:val="clear" w:color="auto" w:fill="FFFFFF" w:themeFill="background1"/>
            <w:vAlign w:val="center"/>
          </w:tcPr>
          <w:p w14:paraId="5CFD8269" w14:textId="3187CEEC" w:rsidR="005160A8" w:rsidRPr="004065B1" w:rsidRDefault="005160A8" w:rsidP="00A81079">
            <w:pPr>
              <w:rPr>
                <w:ins w:id="132" w:author="jonathan pritchard" w:date="2024-10-22T11:50:00Z" w16du:dateUtc="2024-10-22T10:50:00Z"/>
              </w:rPr>
            </w:pPr>
            <w:ins w:id="133" w:author="jonathan pritchard" w:date="2024-10-22T11:50:00Z" w16du:dateUtc="2024-10-22T10:50:00Z">
              <w:r>
                <w:t>Multiple Products</w:t>
              </w:r>
            </w:ins>
          </w:p>
        </w:tc>
        <w:tc>
          <w:tcPr>
            <w:tcW w:w="2382" w:type="dxa"/>
            <w:shd w:val="clear" w:color="auto" w:fill="E5B8B7" w:themeFill="accent2" w:themeFillTint="66"/>
            <w:vAlign w:val="center"/>
          </w:tcPr>
          <w:p w14:paraId="0480E27F" w14:textId="77777777" w:rsidR="005160A8" w:rsidRPr="004065B1" w:rsidRDefault="005160A8" w:rsidP="00A81079">
            <w:pPr>
              <w:rPr>
                <w:ins w:id="134" w:author="jonathan pritchard" w:date="2024-10-22T11:50:00Z" w16du:dateUtc="2024-10-22T10:50:00Z"/>
              </w:rPr>
            </w:pPr>
            <w:ins w:id="135" w:author="jonathan pritchard" w:date="2024-10-22T11:50:00Z" w16du:dateUtc="2024-10-22T10:50:00Z">
              <w:r w:rsidRPr="000A066E">
                <w:rPr>
                  <w:b/>
                </w:rPr>
                <w:t>IHO Reference</w:t>
              </w:r>
            </w:ins>
          </w:p>
        </w:tc>
        <w:tc>
          <w:tcPr>
            <w:tcW w:w="2382" w:type="dxa"/>
            <w:shd w:val="clear" w:color="auto" w:fill="FFFFFF" w:themeFill="background1"/>
            <w:vAlign w:val="center"/>
          </w:tcPr>
          <w:p w14:paraId="5F7DC846" w14:textId="0E24B422" w:rsidR="005160A8" w:rsidRPr="004065B1" w:rsidRDefault="00BF7BC9" w:rsidP="00A81079">
            <w:pPr>
              <w:jc w:val="left"/>
              <w:rPr>
                <w:ins w:id="136" w:author="jonathan pritchard" w:date="2024-10-22T11:50:00Z" w16du:dateUtc="2024-10-22T10:50:00Z"/>
              </w:rPr>
            </w:pPr>
            <w:r>
              <w:t>S-98 20.1 / B-1</w:t>
            </w:r>
          </w:p>
        </w:tc>
      </w:tr>
      <w:tr w:rsidR="005160A8" w14:paraId="23DC4BA7" w14:textId="77777777" w:rsidTr="00A81079">
        <w:trPr>
          <w:tblHeader/>
          <w:ins w:id="137" w:author="jonathan pritchard" w:date="2024-10-22T11:50:00Z"/>
        </w:trPr>
        <w:tc>
          <w:tcPr>
            <w:tcW w:w="9526" w:type="dxa"/>
            <w:gridSpan w:val="4"/>
            <w:shd w:val="clear" w:color="auto" w:fill="E5B8B7" w:themeFill="accent2" w:themeFillTint="66"/>
            <w:vAlign w:val="center"/>
          </w:tcPr>
          <w:p w14:paraId="7A838D9A" w14:textId="77777777" w:rsidR="005160A8" w:rsidRDefault="005160A8" w:rsidP="00A81079">
            <w:pPr>
              <w:rPr>
                <w:ins w:id="138" w:author="jonathan pritchard" w:date="2024-10-22T11:50:00Z" w16du:dateUtc="2024-10-22T10:50:00Z"/>
              </w:rPr>
            </w:pPr>
            <w:ins w:id="139" w:author="jonathan pritchard" w:date="2024-10-22T11:50:00Z" w16du:dateUtc="2024-10-22T10:50:00Z">
              <w:r w:rsidRPr="000A066E">
                <w:rPr>
                  <w:b/>
                </w:rPr>
                <w:t>Test description</w:t>
              </w:r>
            </w:ins>
          </w:p>
        </w:tc>
      </w:tr>
      <w:tr w:rsidR="005160A8" w:rsidRPr="005D2431" w14:paraId="4D6EE66D" w14:textId="77777777" w:rsidTr="00A81079">
        <w:trPr>
          <w:tblHeader/>
          <w:ins w:id="140" w:author="jonathan pritchard" w:date="2024-10-22T11:50:00Z"/>
        </w:trPr>
        <w:tc>
          <w:tcPr>
            <w:tcW w:w="9526" w:type="dxa"/>
            <w:gridSpan w:val="4"/>
            <w:vAlign w:val="center"/>
          </w:tcPr>
          <w:p w14:paraId="354E4590" w14:textId="77777777" w:rsidR="00CE1F05" w:rsidRDefault="00CE1F05" w:rsidP="00CE1F05">
            <w:pPr>
              <w:rPr>
                <w:i/>
              </w:rPr>
            </w:pPr>
          </w:p>
          <w:p w14:paraId="49119D47" w14:textId="6FE05735" w:rsidR="00CE1F05" w:rsidRPr="00CE1F05" w:rsidRDefault="00CE1F05" w:rsidP="00CE1F05">
            <w:pPr>
              <w:rPr>
                <w:iCs/>
              </w:rPr>
            </w:pPr>
            <w:r>
              <w:rPr>
                <w:iCs/>
              </w:rPr>
              <w:t xml:space="preserve">The existing tests for multiple products are very simple, a further, and more specific test for multiple products is required which will test for installation and </w:t>
            </w:r>
            <w:r w:rsidR="00E63B99">
              <w:rPr>
                <w:iCs/>
              </w:rPr>
              <w:t>user inspection. This test is similar to the previous one but for non-ENC products.</w:t>
            </w:r>
          </w:p>
          <w:p w14:paraId="0A63935E" w14:textId="77777777" w:rsidR="00CE1F05" w:rsidRPr="00CE1F05" w:rsidRDefault="00CE1F05" w:rsidP="00CE1F05">
            <w:pPr>
              <w:rPr>
                <w:i/>
              </w:rPr>
            </w:pPr>
          </w:p>
          <w:p w14:paraId="0DE8E4C9" w14:textId="6F0BDDF0" w:rsidR="005160A8" w:rsidRDefault="005160A8" w:rsidP="00A81079">
            <w:pPr>
              <w:pStyle w:val="ListParagraph"/>
              <w:numPr>
                <w:ilvl w:val="0"/>
                <w:numId w:val="84"/>
              </w:numPr>
              <w:rPr>
                <w:ins w:id="141" w:author="jonathan pritchard" w:date="2024-10-22T11:51:00Z" w16du:dateUtc="2024-10-22T10:51:00Z"/>
                <w:i/>
              </w:rPr>
            </w:pPr>
            <w:ins w:id="142" w:author="jonathan pritchard" w:date="2024-10-22T11:50:00Z" w16du:dateUtc="2024-10-22T10:50:00Z">
              <w:r>
                <w:rPr>
                  <w:i/>
                </w:rPr>
                <w:t xml:space="preserve">Tests for </w:t>
              </w:r>
            </w:ins>
            <w:ins w:id="143" w:author="jonathan pritchard" w:date="2024-10-22T11:51:00Z" w16du:dateUtc="2024-10-22T10:51:00Z">
              <w:r>
                <w:rPr>
                  <w:i/>
                </w:rPr>
                <w:t>multiple portrayal of products</w:t>
              </w:r>
            </w:ins>
          </w:p>
          <w:p w14:paraId="395F1A59" w14:textId="77777777" w:rsidR="005160A8" w:rsidRDefault="005160A8" w:rsidP="00A81079">
            <w:pPr>
              <w:pStyle w:val="ListParagraph"/>
              <w:numPr>
                <w:ilvl w:val="0"/>
                <w:numId w:val="84"/>
              </w:numPr>
              <w:rPr>
                <w:ins w:id="144" w:author="jonathan pritchard" w:date="2024-10-22T11:51:00Z" w16du:dateUtc="2024-10-22T10:51:00Z"/>
                <w:i/>
              </w:rPr>
            </w:pPr>
            <w:ins w:id="145" w:author="jonathan pritchard" w:date="2024-10-22T11:51:00Z" w16du:dateUtc="2024-10-22T10:51:00Z">
              <w:r>
                <w:rPr>
                  <w:i/>
                </w:rPr>
                <w:t>Suggest 2xS-101</w:t>
              </w:r>
            </w:ins>
          </w:p>
          <w:p w14:paraId="0678B2CF" w14:textId="77777777" w:rsidR="005160A8" w:rsidRDefault="005160A8" w:rsidP="00A81079">
            <w:pPr>
              <w:pStyle w:val="ListParagraph"/>
              <w:numPr>
                <w:ilvl w:val="0"/>
                <w:numId w:val="84"/>
              </w:numPr>
              <w:rPr>
                <w:ins w:id="146" w:author="jonathan pritchard" w:date="2024-10-22T11:51:00Z" w16du:dateUtc="2024-10-22T10:51:00Z"/>
                <w:i/>
              </w:rPr>
            </w:pPr>
            <w:ins w:id="147" w:author="jonathan pritchard" w:date="2024-10-22T11:51:00Z" w16du:dateUtc="2024-10-22T10:51:00Z">
              <w:r>
                <w:rPr>
                  <w:i/>
                </w:rPr>
                <w:t>Also 2x S-124 variations with different data.</w:t>
              </w:r>
            </w:ins>
          </w:p>
          <w:p w14:paraId="50B5118B" w14:textId="612D8C26" w:rsidR="005160A8" w:rsidRPr="00A81079" w:rsidRDefault="005160A8" w:rsidP="00A81079">
            <w:pPr>
              <w:pStyle w:val="ListParagraph"/>
              <w:numPr>
                <w:ilvl w:val="0"/>
                <w:numId w:val="84"/>
              </w:numPr>
              <w:rPr>
                <w:ins w:id="148" w:author="jonathan pritchard" w:date="2024-10-22T11:50:00Z" w16du:dateUtc="2024-10-22T10:50:00Z"/>
                <w:i/>
              </w:rPr>
            </w:pPr>
            <w:ins w:id="149" w:author="jonathan pritchard" w:date="2024-10-22T11:51:00Z" w16du:dateUtc="2024-10-22T10:51:00Z">
              <w:r>
                <w:rPr>
                  <w:i/>
                </w:rPr>
                <w:t>View at boundary.</w:t>
              </w:r>
            </w:ins>
          </w:p>
        </w:tc>
      </w:tr>
    </w:tbl>
    <w:p w14:paraId="0C9072DE" w14:textId="0E8A551B" w:rsidR="009D3D6D" w:rsidRPr="00793CF2" w:rsidRDefault="009D3D6D" w:rsidP="00E63B99">
      <w:pPr>
        <w:pStyle w:val="Heading3"/>
        <w:numPr>
          <w:ilvl w:val="0"/>
          <w:numId w:val="0"/>
        </w:numPr>
        <w:rPr>
          <w:strike/>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9D3D6D" w:rsidDel="005160A8" w14:paraId="44B69B97" w14:textId="7FBEEF65" w:rsidTr="00357E05">
        <w:trPr>
          <w:trHeight w:val="454"/>
          <w:tblHeader/>
          <w:del w:id="150" w:author="jonathan pritchard" w:date="2024-10-22T11:50:00Z"/>
        </w:trPr>
        <w:tc>
          <w:tcPr>
            <w:tcW w:w="2381" w:type="dxa"/>
            <w:shd w:val="clear" w:color="auto" w:fill="CCFFCC"/>
            <w:vAlign w:val="center"/>
          </w:tcPr>
          <w:p w14:paraId="1C935889" w14:textId="7654328E" w:rsidR="009D3D6D" w:rsidRPr="004065B1" w:rsidDel="005160A8" w:rsidRDefault="009D3D6D" w:rsidP="00280DEE">
            <w:pPr>
              <w:rPr>
                <w:del w:id="151" w:author="jonathan pritchard" w:date="2024-10-22T11:50:00Z" w16du:dateUtc="2024-10-22T10:50:00Z"/>
              </w:rPr>
            </w:pPr>
          </w:p>
        </w:tc>
        <w:tc>
          <w:tcPr>
            <w:tcW w:w="2381" w:type="dxa"/>
            <w:shd w:val="clear" w:color="auto" w:fill="CCFFCC"/>
            <w:vAlign w:val="center"/>
          </w:tcPr>
          <w:p w14:paraId="5BB847D9" w14:textId="17247217" w:rsidR="009D3D6D" w:rsidRPr="004065B1" w:rsidDel="005160A8" w:rsidRDefault="009D3D6D" w:rsidP="00280DEE">
            <w:pPr>
              <w:rPr>
                <w:del w:id="152" w:author="jonathan pritchard" w:date="2024-10-22T11:50:00Z" w16du:dateUtc="2024-10-22T10:50:00Z"/>
              </w:rPr>
            </w:pPr>
          </w:p>
        </w:tc>
        <w:tc>
          <w:tcPr>
            <w:tcW w:w="2382" w:type="dxa"/>
            <w:shd w:val="clear" w:color="auto" w:fill="CCFFCC"/>
            <w:vAlign w:val="center"/>
          </w:tcPr>
          <w:p w14:paraId="47A945FE" w14:textId="6C39A39C" w:rsidR="009D3D6D" w:rsidRPr="004065B1" w:rsidDel="005160A8" w:rsidRDefault="009D3D6D" w:rsidP="00280DEE">
            <w:pPr>
              <w:rPr>
                <w:del w:id="153" w:author="jonathan pritchard" w:date="2024-10-22T11:50:00Z" w16du:dateUtc="2024-10-22T10:50:00Z"/>
              </w:rPr>
            </w:pPr>
          </w:p>
        </w:tc>
        <w:tc>
          <w:tcPr>
            <w:tcW w:w="2382" w:type="dxa"/>
            <w:shd w:val="clear" w:color="auto" w:fill="CCFFCC"/>
            <w:vAlign w:val="center"/>
          </w:tcPr>
          <w:p w14:paraId="43EF0C45" w14:textId="7A468DE8" w:rsidR="009D3D6D" w:rsidRPr="004065B1" w:rsidDel="005160A8" w:rsidRDefault="009D3D6D" w:rsidP="00280DEE">
            <w:pPr>
              <w:rPr>
                <w:del w:id="154" w:author="jonathan pritchard" w:date="2024-10-22T11:50:00Z" w16du:dateUtc="2024-10-22T10:50:00Z"/>
              </w:rPr>
            </w:pPr>
          </w:p>
        </w:tc>
      </w:tr>
      <w:tr w:rsidR="009D3D6D" w:rsidDel="005160A8" w14:paraId="2631899A" w14:textId="33BF3BBC" w:rsidTr="00357E05">
        <w:trPr>
          <w:tblHeader/>
          <w:del w:id="155" w:author="jonathan pritchard" w:date="2024-10-22T11:50:00Z"/>
        </w:trPr>
        <w:tc>
          <w:tcPr>
            <w:tcW w:w="9526" w:type="dxa"/>
            <w:gridSpan w:val="4"/>
            <w:shd w:val="clear" w:color="auto" w:fill="CCFFCC"/>
            <w:vAlign w:val="center"/>
          </w:tcPr>
          <w:p w14:paraId="2C7BD89B" w14:textId="5AF2E81B" w:rsidR="009D3D6D" w:rsidDel="005160A8" w:rsidRDefault="009D3D6D" w:rsidP="00280DEE">
            <w:pPr>
              <w:rPr>
                <w:del w:id="156" w:author="jonathan pritchard" w:date="2024-10-22T11:50:00Z" w16du:dateUtc="2024-10-22T10:50:00Z"/>
              </w:rPr>
            </w:pPr>
          </w:p>
        </w:tc>
      </w:tr>
      <w:tr w:rsidR="009D3D6D" w:rsidDel="005160A8" w14:paraId="1033946E" w14:textId="6432B5A7" w:rsidTr="00280DEE">
        <w:trPr>
          <w:tblHeader/>
          <w:del w:id="157" w:author="jonathan pritchard" w:date="2024-10-22T11:50:00Z"/>
        </w:trPr>
        <w:tc>
          <w:tcPr>
            <w:tcW w:w="9526" w:type="dxa"/>
            <w:gridSpan w:val="4"/>
            <w:vAlign w:val="center"/>
          </w:tcPr>
          <w:p w14:paraId="5578A3DF" w14:textId="4A6372AA" w:rsidR="009D3D6D" w:rsidRPr="00CD02DB" w:rsidDel="005160A8" w:rsidRDefault="009D3D6D" w:rsidP="00280DEE">
            <w:pPr>
              <w:rPr>
                <w:del w:id="158" w:author="jonathan pritchard" w:date="2024-10-22T11:50:00Z" w16du:dateUtc="2024-10-22T10:50:00Z"/>
              </w:rPr>
            </w:pPr>
          </w:p>
        </w:tc>
      </w:tr>
      <w:tr w:rsidR="009D3D6D" w:rsidDel="005160A8" w14:paraId="048E692E" w14:textId="40A48698" w:rsidTr="00357E05">
        <w:trPr>
          <w:tblHeader/>
          <w:del w:id="159" w:author="jonathan pritchard" w:date="2024-10-22T11:50:00Z"/>
        </w:trPr>
        <w:tc>
          <w:tcPr>
            <w:tcW w:w="9526" w:type="dxa"/>
            <w:gridSpan w:val="4"/>
            <w:shd w:val="clear" w:color="auto" w:fill="CCFFCC"/>
            <w:vAlign w:val="center"/>
          </w:tcPr>
          <w:p w14:paraId="25D20173" w14:textId="086FB5F7" w:rsidR="009D3D6D" w:rsidRPr="004065B1" w:rsidDel="005160A8" w:rsidRDefault="009D3D6D" w:rsidP="00280DEE">
            <w:pPr>
              <w:rPr>
                <w:del w:id="160" w:author="jonathan pritchard" w:date="2024-10-22T11:50:00Z" w16du:dateUtc="2024-10-22T10:50:00Z"/>
              </w:rPr>
            </w:pPr>
          </w:p>
        </w:tc>
      </w:tr>
      <w:tr w:rsidR="009D3D6D" w:rsidDel="005160A8" w14:paraId="58537332" w14:textId="71107A7E" w:rsidTr="00280DEE">
        <w:trPr>
          <w:tblHeader/>
          <w:del w:id="161" w:author="jonathan pritchard" w:date="2024-10-22T11:50:00Z"/>
        </w:trPr>
        <w:tc>
          <w:tcPr>
            <w:tcW w:w="9526" w:type="dxa"/>
            <w:gridSpan w:val="4"/>
            <w:vAlign w:val="center"/>
          </w:tcPr>
          <w:p w14:paraId="772B6F22" w14:textId="02CC4219" w:rsidR="009D3D6D" w:rsidRPr="00EF287F" w:rsidDel="005160A8" w:rsidRDefault="009D3D6D" w:rsidP="00280DEE">
            <w:pPr>
              <w:jc w:val="left"/>
              <w:rPr>
                <w:del w:id="162" w:author="jonathan pritchard" w:date="2024-10-22T11:50:00Z" w16du:dateUtc="2024-10-22T10:50:00Z"/>
                <w:i/>
              </w:rPr>
            </w:pPr>
          </w:p>
        </w:tc>
      </w:tr>
      <w:tr w:rsidR="009D3D6D" w:rsidDel="005160A8" w14:paraId="3ABEE616" w14:textId="24B962E5" w:rsidTr="00357E05">
        <w:trPr>
          <w:tblHeader/>
          <w:del w:id="163" w:author="jonathan pritchard" w:date="2024-10-22T11:50:00Z"/>
        </w:trPr>
        <w:tc>
          <w:tcPr>
            <w:tcW w:w="9526" w:type="dxa"/>
            <w:gridSpan w:val="4"/>
            <w:shd w:val="clear" w:color="auto" w:fill="CCFFCC"/>
            <w:vAlign w:val="center"/>
          </w:tcPr>
          <w:p w14:paraId="14772B25" w14:textId="20382392" w:rsidR="009D3D6D" w:rsidRPr="004065B1" w:rsidDel="005160A8" w:rsidRDefault="009D3D6D" w:rsidP="00280DEE">
            <w:pPr>
              <w:rPr>
                <w:del w:id="164" w:author="jonathan pritchard" w:date="2024-10-22T11:50:00Z" w16du:dateUtc="2024-10-22T10:50:00Z"/>
              </w:rPr>
            </w:pPr>
          </w:p>
        </w:tc>
      </w:tr>
      <w:tr w:rsidR="009D3D6D" w:rsidDel="005160A8" w14:paraId="6ECCBBD9" w14:textId="495E5967" w:rsidTr="00280DEE">
        <w:trPr>
          <w:tblHeader/>
          <w:del w:id="165" w:author="jonathan pritchard" w:date="2024-10-22T11:50:00Z"/>
        </w:trPr>
        <w:tc>
          <w:tcPr>
            <w:tcW w:w="9526" w:type="dxa"/>
            <w:gridSpan w:val="4"/>
            <w:vAlign w:val="center"/>
          </w:tcPr>
          <w:p w14:paraId="6D764F4A" w14:textId="7713B046" w:rsidR="009D3D6D" w:rsidRPr="00EF287F" w:rsidDel="005160A8" w:rsidRDefault="009D3D6D" w:rsidP="00280DEE">
            <w:pPr>
              <w:rPr>
                <w:del w:id="166" w:author="jonathan pritchard" w:date="2024-10-22T11:50:00Z" w16du:dateUtc="2024-10-22T10:50:00Z"/>
                <w:i/>
              </w:rPr>
            </w:pPr>
          </w:p>
        </w:tc>
      </w:tr>
      <w:tr w:rsidR="009D3D6D" w:rsidDel="005160A8" w14:paraId="61FBBEDD" w14:textId="4F866C76" w:rsidTr="00357E05">
        <w:trPr>
          <w:tblHeader/>
          <w:del w:id="167" w:author="jonathan pritchard" w:date="2024-10-22T11:50:00Z"/>
        </w:trPr>
        <w:tc>
          <w:tcPr>
            <w:tcW w:w="9526" w:type="dxa"/>
            <w:gridSpan w:val="4"/>
            <w:shd w:val="clear" w:color="auto" w:fill="CCFFCC"/>
            <w:vAlign w:val="center"/>
          </w:tcPr>
          <w:p w14:paraId="3F4F5850" w14:textId="43989484" w:rsidR="009D3D6D" w:rsidRPr="004065B1" w:rsidDel="005160A8" w:rsidRDefault="009D3D6D" w:rsidP="00280DEE">
            <w:pPr>
              <w:rPr>
                <w:del w:id="168" w:author="jonathan pritchard" w:date="2024-10-22T11:50:00Z" w16du:dateUtc="2024-10-22T10:50:00Z"/>
              </w:rPr>
            </w:pPr>
          </w:p>
        </w:tc>
      </w:tr>
      <w:tr w:rsidR="009D3D6D" w:rsidDel="005160A8" w14:paraId="1456B2B9" w14:textId="3F712888" w:rsidTr="00280DEE">
        <w:trPr>
          <w:tblHeader/>
          <w:del w:id="169" w:author="jonathan pritchard" w:date="2024-10-22T11:50:00Z"/>
        </w:trPr>
        <w:tc>
          <w:tcPr>
            <w:tcW w:w="9526" w:type="dxa"/>
            <w:gridSpan w:val="4"/>
            <w:vAlign w:val="center"/>
          </w:tcPr>
          <w:p w14:paraId="5EC706A4" w14:textId="72FBC2E8" w:rsidR="00EB396B" w:rsidRPr="00EB396B" w:rsidDel="005160A8" w:rsidRDefault="00EB396B" w:rsidP="00EB396B">
            <w:pPr>
              <w:jc w:val="left"/>
              <w:rPr>
                <w:del w:id="170" w:author="jonathan pritchard" w:date="2024-10-22T11:50:00Z" w16du:dateUtc="2024-10-22T10:50:00Z"/>
                <w:rFonts w:cs="Arial"/>
              </w:rPr>
            </w:pPr>
          </w:p>
        </w:tc>
      </w:tr>
    </w:tbl>
    <w:p w14:paraId="1D8A2653" w14:textId="68D91800" w:rsidR="00F52038" w:rsidRDefault="00F52038" w:rsidP="00DE4736"/>
    <w:p w14:paraId="5F2B37BD" w14:textId="77777777" w:rsidR="00A60F21" w:rsidRDefault="00A60F21">
      <w:pPr>
        <w:widowControl/>
        <w:spacing w:line="240" w:lineRule="auto"/>
        <w:jc w:val="left"/>
        <w:rPr>
          <w:b/>
        </w:rPr>
      </w:pPr>
      <w:r>
        <w:br w:type="page"/>
      </w:r>
    </w:p>
    <w:p w14:paraId="1B291CF0" w14:textId="32A4AC83" w:rsidR="00CB195E" w:rsidRDefault="00793CF2" w:rsidP="00E012C8">
      <w:pPr>
        <w:pStyle w:val="Heading2"/>
      </w:pPr>
      <w:bookmarkStart w:id="171" w:name="_Toc189647773"/>
      <w:r>
        <w:lastRenderedPageBreak/>
        <w:t>Dataset Loading</w:t>
      </w:r>
      <w:bookmarkEnd w:id="171"/>
    </w:p>
    <w:p w14:paraId="3BEA3C7F" w14:textId="77777777" w:rsidR="001F3794" w:rsidRPr="00BF7BC9" w:rsidRDefault="001F3794" w:rsidP="001F3794">
      <w:pPr>
        <w:pStyle w:val="Heading3"/>
        <w:rPr>
          <w:ins w:id="172" w:author="jonathan pritchard" w:date="2025-01-23T13:20:00Z" w16du:dateUtc="2025-01-23T13:20:00Z"/>
        </w:rPr>
      </w:pPr>
      <w:bookmarkStart w:id="173" w:name="_Toc189647774"/>
      <w:r w:rsidRPr="00BF7BC9">
        <w:t>Preparation and Power Up</w:t>
      </w:r>
      <w:bookmarkEnd w:id="173"/>
    </w:p>
    <w:tbl>
      <w:tblPr>
        <w:tblW w:w="9209" w:type="dxa"/>
        <w:tblCellMar>
          <w:top w:w="28" w:type="dxa"/>
          <w:bottom w:w="28" w:type="dxa"/>
        </w:tblCellMar>
        <w:tblLook w:val="04A0" w:firstRow="1" w:lastRow="0" w:firstColumn="1" w:lastColumn="0" w:noHBand="0" w:noVBand="1"/>
      </w:tblPr>
      <w:tblGrid>
        <w:gridCol w:w="2425"/>
        <w:gridCol w:w="2426"/>
        <w:gridCol w:w="2425"/>
        <w:gridCol w:w="1933"/>
      </w:tblGrid>
      <w:tr w:rsidR="004A3EB3" w:rsidRPr="00340B0D" w14:paraId="62F299C4" w14:textId="77777777" w:rsidTr="00BF7BC9">
        <w:trPr>
          <w:cantSplit/>
          <w:ins w:id="174" w:author="jonathan pritchard" w:date="2025-01-23T13:20:00Z"/>
        </w:trPr>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86CB13" w14:textId="77777777" w:rsidR="004A3EB3" w:rsidRPr="004A3EB3" w:rsidRDefault="004A3EB3" w:rsidP="004A3EB3">
            <w:pPr>
              <w:rPr>
                <w:ins w:id="175" w:author="jonathan pritchard" w:date="2025-01-23T13:20:00Z" w16du:dateUtc="2025-01-23T13:20:00Z"/>
                <w:b/>
              </w:rPr>
            </w:pPr>
            <w:ins w:id="176" w:author="jonathan pritchard" w:date="2025-01-23T13:20:00Z" w16du:dateUtc="2025-01-23T13:20:00Z">
              <w:r w:rsidRPr="004A3EB3">
                <w:rPr>
                  <w:b/>
                </w:rPr>
                <w:t>Test Reference</w:t>
              </w:r>
            </w:ins>
          </w:p>
        </w:tc>
        <w:tc>
          <w:tcPr>
            <w:tcW w:w="2426" w:type="dxa"/>
            <w:tcBorders>
              <w:top w:val="single" w:sz="4" w:space="0" w:color="auto"/>
              <w:left w:val="single" w:sz="4" w:space="0" w:color="auto"/>
              <w:bottom w:val="single" w:sz="4" w:space="0" w:color="auto"/>
              <w:right w:val="single" w:sz="4" w:space="0" w:color="auto"/>
            </w:tcBorders>
            <w:shd w:val="clear" w:color="auto" w:fill="FFFFFF" w:themeFill="background1"/>
          </w:tcPr>
          <w:p w14:paraId="23296DD9" w14:textId="0C362544" w:rsidR="004A3EB3" w:rsidRPr="004A3EB3" w:rsidRDefault="00E63B99" w:rsidP="004A3EB3">
            <w:pPr>
              <w:rPr>
                <w:ins w:id="177" w:author="jonathan pritchard" w:date="2025-01-23T13:20:00Z" w16du:dateUtc="2025-01-23T13:20:00Z"/>
                <w:b/>
                <w:bCs/>
              </w:rPr>
            </w:pPr>
            <w:proofErr w:type="spellStart"/>
            <w:r w:rsidRPr="00C64EB4">
              <w:rPr>
                <w:b/>
                <w:bCs/>
              </w:rPr>
              <w:t>InitialPowerUp</w:t>
            </w:r>
            <w:proofErr w:type="spellEnd"/>
          </w:p>
        </w:tc>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767DE6D" w14:textId="77777777" w:rsidR="004A3EB3" w:rsidRPr="004A3EB3" w:rsidRDefault="004A3EB3" w:rsidP="004A3EB3">
            <w:pPr>
              <w:rPr>
                <w:ins w:id="178" w:author="jonathan pritchard" w:date="2025-01-23T13:20:00Z" w16du:dateUtc="2025-01-23T13:20:00Z"/>
                <w:b/>
              </w:rPr>
            </w:pPr>
            <w:ins w:id="179" w:author="jonathan pritchard" w:date="2025-01-23T13:20:00Z" w16du:dateUtc="2025-01-23T13:20:00Z">
              <w:r w:rsidRPr="004A3EB3">
                <w:rPr>
                  <w:b/>
                </w:rPr>
                <w:t>IHO Reference</w:t>
              </w:r>
            </w:ins>
          </w:p>
        </w:tc>
        <w:tc>
          <w:tcPr>
            <w:tcW w:w="1933" w:type="dxa"/>
            <w:tcBorders>
              <w:top w:val="single" w:sz="4" w:space="0" w:color="auto"/>
              <w:left w:val="single" w:sz="4" w:space="0" w:color="auto"/>
              <w:bottom w:val="single" w:sz="4" w:space="0" w:color="auto"/>
              <w:right w:val="single" w:sz="4" w:space="0" w:color="auto"/>
            </w:tcBorders>
            <w:shd w:val="clear" w:color="auto" w:fill="FFFFFF" w:themeFill="background1"/>
          </w:tcPr>
          <w:p w14:paraId="15917D25" w14:textId="77777777" w:rsidR="004A3EB3" w:rsidRDefault="00E63B99" w:rsidP="004A3EB3">
            <w:r w:rsidRPr="00575479">
              <w:t>IEC 61174/ 4.4.1</w:t>
            </w:r>
          </w:p>
          <w:p w14:paraId="36CC9EBD" w14:textId="22103A85" w:rsidR="00BF7BC9" w:rsidRPr="004A3EB3" w:rsidRDefault="00BF7BC9" w:rsidP="004A3EB3">
            <w:pPr>
              <w:rPr>
                <w:ins w:id="180" w:author="jonathan pritchard" w:date="2025-01-23T13:20:00Z" w16du:dateUtc="2025-01-23T13:20:00Z"/>
              </w:rPr>
            </w:pPr>
            <w:r>
              <w:t>S-98 6.1.1</w:t>
            </w:r>
          </w:p>
        </w:tc>
      </w:tr>
    </w:tbl>
    <w:tbl>
      <w:tblPr>
        <w:tblStyle w:val="TableGrid"/>
        <w:tblW w:w="9199" w:type="dxa"/>
        <w:tblLayout w:type="fixed"/>
        <w:tblLook w:val="04A0" w:firstRow="1" w:lastRow="0" w:firstColumn="1" w:lastColumn="0" w:noHBand="0" w:noVBand="1"/>
      </w:tblPr>
      <w:tblGrid>
        <w:gridCol w:w="1789"/>
        <w:gridCol w:w="560"/>
        <w:gridCol w:w="2026"/>
        <w:gridCol w:w="281"/>
        <w:gridCol w:w="273"/>
        <w:gridCol w:w="1301"/>
        <w:gridCol w:w="347"/>
        <w:gridCol w:w="1950"/>
        <w:gridCol w:w="672"/>
      </w:tblGrid>
      <w:tr w:rsidR="004A3EB3" w:rsidRPr="00340B0D" w14:paraId="32A032C5" w14:textId="77777777" w:rsidTr="00541D1A">
        <w:trPr>
          <w:ins w:id="181" w:author="jonathan pritchard" w:date="2025-01-23T13:20:00Z"/>
        </w:trPr>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001DDA1" w14:textId="77777777" w:rsidR="004A3EB3" w:rsidRPr="00340B0D" w:rsidRDefault="004A3EB3" w:rsidP="00541D1A">
            <w:pPr>
              <w:rPr>
                <w:ins w:id="182" w:author="jonathan pritchard" w:date="2025-01-23T13:20:00Z" w16du:dateUtc="2025-01-23T13:20:00Z"/>
                <w:rFonts w:cs="Arial"/>
                <w:b/>
                <w:bCs/>
                <w:sz w:val="18"/>
                <w:szCs w:val="18"/>
              </w:rPr>
            </w:pPr>
            <w:ins w:id="183" w:author="jonathan pritchard" w:date="2025-01-23T13:20:00Z" w16du:dateUtc="2025-01-23T13:20:00Z">
              <w:r w:rsidRPr="00340B0D">
                <w:rPr>
                  <w:rFonts w:cs="Arial"/>
                  <w:b/>
                  <w:bCs/>
                  <w:sz w:val="18"/>
                  <w:szCs w:val="18"/>
                </w:rPr>
                <w:t>Test Description</w:t>
              </w:r>
            </w:ins>
          </w:p>
        </w:tc>
      </w:tr>
      <w:tr w:rsidR="004A3EB3" w:rsidRPr="00340B0D" w14:paraId="1D42EF6F" w14:textId="77777777" w:rsidTr="00541D1A">
        <w:trPr>
          <w:ins w:id="184" w:author="jonathan pritchard" w:date="2025-01-23T13:20:00Z"/>
        </w:trPr>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46C87BC5" w14:textId="1B47269A" w:rsidR="004A3EB3" w:rsidRPr="009C22F4" w:rsidRDefault="00E63B99" w:rsidP="00541D1A">
            <w:pPr>
              <w:rPr>
                <w:ins w:id="185" w:author="jonathan pritchard" w:date="2025-01-23T13:20:00Z" w16du:dateUtc="2025-01-23T13:20:00Z"/>
                <w:rFonts w:cs="Arial"/>
                <w:i/>
              </w:rPr>
            </w:pPr>
            <w:r w:rsidRPr="00C36B0F">
              <w:rPr>
                <w:i/>
              </w:rPr>
              <w:t>Loading of initial datasets and indication of own ship stationary position.</w:t>
            </w:r>
          </w:p>
          <w:p w14:paraId="144103FE" w14:textId="77777777" w:rsidR="004A3EB3" w:rsidRPr="009C22F4" w:rsidRDefault="004A3EB3" w:rsidP="00541D1A">
            <w:pPr>
              <w:rPr>
                <w:ins w:id="186" w:author="jonathan pritchard" w:date="2025-01-23T13:20:00Z" w16du:dateUtc="2025-01-23T13:20:00Z"/>
                <w:rFonts w:cs="Arial"/>
                <w:i/>
              </w:rPr>
            </w:pPr>
          </w:p>
        </w:tc>
      </w:tr>
      <w:tr w:rsidR="004A3EB3" w:rsidRPr="00340B0D" w14:paraId="03FC3773" w14:textId="77777777" w:rsidTr="00541D1A">
        <w:trPr>
          <w:ins w:id="187" w:author="jonathan pritchard" w:date="2025-01-23T13:20:00Z"/>
        </w:trPr>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BE825BB" w14:textId="77777777" w:rsidR="004A3EB3" w:rsidRPr="00340B0D" w:rsidRDefault="004A3EB3" w:rsidP="00541D1A">
            <w:pPr>
              <w:jc w:val="center"/>
              <w:rPr>
                <w:ins w:id="188" w:author="jonathan pritchard" w:date="2025-01-23T13:20:00Z" w16du:dateUtc="2025-01-23T13:20:00Z"/>
                <w:rFonts w:cs="Arial"/>
                <w:b/>
                <w:bCs/>
                <w:sz w:val="18"/>
                <w:szCs w:val="18"/>
              </w:rPr>
            </w:pPr>
            <w:ins w:id="189" w:author="jonathan pritchard" w:date="2025-01-23T13:20:00Z" w16du:dateUtc="2025-01-23T13:20:00Z">
              <w:r w:rsidRPr="00340B0D">
                <w:rPr>
                  <w:rFonts w:cs="Arial"/>
                  <w:b/>
                  <w:bCs/>
                  <w:sz w:val="18"/>
                  <w:szCs w:val="18"/>
                </w:rPr>
                <w:t>Loaded Data</w:t>
              </w:r>
            </w:ins>
          </w:p>
        </w:tc>
      </w:tr>
      <w:tr w:rsidR="004A3EB3" w:rsidRPr="00340B0D" w14:paraId="09A59B03" w14:textId="77777777" w:rsidTr="00541D1A">
        <w:trPr>
          <w:ins w:id="190" w:author="jonathan pritchard" w:date="2025-01-23T13:20:00Z"/>
        </w:trPr>
        <w:tc>
          <w:tcPr>
            <w:tcW w:w="6577"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DE7F94F" w14:textId="77777777" w:rsidR="004A3EB3" w:rsidRPr="00340B0D" w:rsidRDefault="004A3EB3" w:rsidP="00541D1A">
            <w:pPr>
              <w:jc w:val="center"/>
              <w:rPr>
                <w:ins w:id="191" w:author="jonathan pritchard" w:date="2025-01-23T13:20:00Z" w16du:dateUtc="2025-01-23T13:20:00Z"/>
                <w:rFonts w:cs="Arial"/>
                <w:b/>
                <w:bCs/>
                <w:sz w:val="18"/>
                <w:szCs w:val="18"/>
              </w:rPr>
            </w:pPr>
            <w:ins w:id="192" w:author="jonathan pritchard" w:date="2025-01-23T13:20:00Z" w16du:dateUtc="2025-01-23T13:20:00Z">
              <w:r w:rsidRPr="00340B0D">
                <w:rPr>
                  <w:rFonts w:cs="Arial"/>
                  <w:b/>
                  <w:bCs/>
                  <w:sz w:val="18"/>
                  <w:szCs w:val="18"/>
                </w:rPr>
                <w:t>Exchange Set Name</w:t>
              </w:r>
            </w:ins>
          </w:p>
        </w:tc>
        <w:tc>
          <w:tcPr>
            <w:tcW w:w="2622"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754574A" w14:textId="77777777" w:rsidR="004A3EB3" w:rsidRPr="00340B0D" w:rsidRDefault="004A3EB3" w:rsidP="00541D1A">
            <w:pPr>
              <w:jc w:val="center"/>
              <w:rPr>
                <w:ins w:id="193" w:author="jonathan pritchard" w:date="2025-01-23T13:20:00Z" w16du:dateUtc="2025-01-23T13:20:00Z"/>
                <w:rFonts w:cs="Arial"/>
                <w:b/>
                <w:bCs/>
                <w:sz w:val="18"/>
                <w:szCs w:val="18"/>
              </w:rPr>
            </w:pPr>
          </w:p>
        </w:tc>
      </w:tr>
      <w:tr w:rsidR="004A3EB3" w:rsidRPr="00340B0D" w14:paraId="51DC6794" w14:textId="77777777" w:rsidTr="00541D1A">
        <w:trPr>
          <w:ins w:id="194" w:author="jonathan pritchard" w:date="2025-01-23T13:20:00Z"/>
        </w:trPr>
        <w:tc>
          <w:tcPr>
            <w:tcW w:w="6577" w:type="dxa"/>
            <w:gridSpan w:val="7"/>
            <w:tcBorders>
              <w:top w:val="single" w:sz="4" w:space="0" w:color="auto"/>
              <w:left w:val="single" w:sz="12" w:space="0" w:color="auto"/>
              <w:bottom w:val="single" w:sz="4" w:space="0" w:color="auto"/>
              <w:right w:val="single" w:sz="12" w:space="0" w:color="auto"/>
            </w:tcBorders>
            <w:shd w:val="clear" w:color="auto" w:fill="auto"/>
          </w:tcPr>
          <w:p w14:paraId="31386F7F" w14:textId="77777777" w:rsidR="004A3EB3" w:rsidRPr="00340B0D" w:rsidRDefault="004A3EB3" w:rsidP="00541D1A">
            <w:pPr>
              <w:rPr>
                <w:ins w:id="195" w:author="jonathan pritchard" w:date="2025-01-23T13:20:00Z" w16du:dateUtc="2025-01-23T13:20:00Z"/>
                <w:rFonts w:cs="Arial"/>
                <w:sz w:val="18"/>
                <w:szCs w:val="18"/>
              </w:rPr>
            </w:pPr>
          </w:p>
        </w:tc>
        <w:tc>
          <w:tcPr>
            <w:tcW w:w="2622" w:type="dxa"/>
            <w:gridSpan w:val="2"/>
            <w:tcBorders>
              <w:top w:val="single" w:sz="4" w:space="0" w:color="auto"/>
              <w:left w:val="single" w:sz="12" w:space="0" w:color="auto"/>
              <w:bottom w:val="single" w:sz="4" w:space="0" w:color="auto"/>
              <w:right w:val="single" w:sz="12" w:space="0" w:color="auto"/>
            </w:tcBorders>
            <w:shd w:val="clear" w:color="auto" w:fill="auto"/>
          </w:tcPr>
          <w:p w14:paraId="5D1A37D2" w14:textId="77777777" w:rsidR="004A3EB3" w:rsidRPr="00340B0D" w:rsidRDefault="004A3EB3" w:rsidP="00541D1A">
            <w:pPr>
              <w:rPr>
                <w:ins w:id="196" w:author="jonathan pritchard" w:date="2025-01-23T13:20:00Z" w16du:dateUtc="2025-01-23T13:20:00Z"/>
                <w:rFonts w:cs="Arial"/>
                <w:sz w:val="18"/>
                <w:szCs w:val="18"/>
              </w:rPr>
            </w:pPr>
          </w:p>
        </w:tc>
      </w:tr>
      <w:tr w:rsidR="004A3EB3" w:rsidRPr="00340B0D" w14:paraId="362A1CD2" w14:textId="77777777" w:rsidTr="00541D1A">
        <w:trPr>
          <w:ins w:id="197" w:author="jonathan pritchard" w:date="2025-01-23T13:20:00Z"/>
        </w:trPr>
        <w:tc>
          <w:tcPr>
            <w:tcW w:w="6577" w:type="dxa"/>
            <w:gridSpan w:val="7"/>
            <w:tcBorders>
              <w:top w:val="single" w:sz="4" w:space="0" w:color="auto"/>
              <w:left w:val="single" w:sz="12" w:space="0" w:color="auto"/>
              <w:bottom w:val="single" w:sz="12" w:space="0" w:color="auto"/>
              <w:right w:val="single" w:sz="12" w:space="0" w:color="auto"/>
            </w:tcBorders>
            <w:shd w:val="clear" w:color="auto" w:fill="auto"/>
          </w:tcPr>
          <w:p w14:paraId="0F7E6F03" w14:textId="77777777" w:rsidR="004A3EB3" w:rsidRPr="00340B0D" w:rsidRDefault="004A3EB3" w:rsidP="00541D1A">
            <w:pPr>
              <w:rPr>
                <w:ins w:id="198" w:author="jonathan pritchard" w:date="2025-01-23T13:20:00Z" w16du:dateUtc="2025-01-23T13:20:00Z"/>
                <w:rFonts w:cs="Arial"/>
                <w:sz w:val="18"/>
                <w:szCs w:val="18"/>
              </w:rPr>
            </w:pPr>
          </w:p>
        </w:tc>
        <w:tc>
          <w:tcPr>
            <w:tcW w:w="2622" w:type="dxa"/>
            <w:gridSpan w:val="2"/>
            <w:tcBorders>
              <w:top w:val="single" w:sz="4" w:space="0" w:color="auto"/>
              <w:left w:val="single" w:sz="12" w:space="0" w:color="auto"/>
              <w:bottom w:val="single" w:sz="12" w:space="0" w:color="auto"/>
              <w:right w:val="single" w:sz="12" w:space="0" w:color="auto"/>
            </w:tcBorders>
            <w:shd w:val="clear" w:color="auto" w:fill="auto"/>
          </w:tcPr>
          <w:p w14:paraId="00757C31" w14:textId="77777777" w:rsidR="004A3EB3" w:rsidRPr="00340B0D" w:rsidRDefault="004A3EB3" w:rsidP="00541D1A">
            <w:pPr>
              <w:rPr>
                <w:ins w:id="199" w:author="jonathan pritchard" w:date="2025-01-23T13:20:00Z" w16du:dateUtc="2025-01-23T13:20:00Z"/>
                <w:rFonts w:cs="Arial"/>
                <w:sz w:val="18"/>
                <w:szCs w:val="18"/>
              </w:rPr>
            </w:pPr>
          </w:p>
        </w:tc>
      </w:tr>
      <w:tr w:rsidR="004A3EB3" w:rsidRPr="00340B0D" w14:paraId="407B2334" w14:textId="77777777" w:rsidTr="00541D1A">
        <w:trPr>
          <w:ins w:id="200" w:author="jonathan pritchard" w:date="2025-01-23T13:20:00Z"/>
        </w:trPr>
        <w:tc>
          <w:tcPr>
            <w:tcW w:w="465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8A086E6" w14:textId="77777777" w:rsidR="004A3EB3" w:rsidRPr="00340B0D" w:rsidRDefault="004A3EB3" w:rsidP="00541D1A">
            <w:pPr>
              <w:jc w:val="center"/>
              <w:rPr>
                <w:ins w:id="201" w:author="jonathan pritchard" w:date="2025-01-23T13:20:00Z" w16du:dateUtc="2025-01-23T13:20:00Z"/>
                <w:rFonts w:cs="Arial"/>
                <w:b/>
                <w:bCs/>
                <w:sz w:val="18"/>
                <w:szCs w:val="18"/>
              </w:rPr>
            </w:pPr>
            <w:ins w:id="202" w:author="jonathan pritchard" w:date="2025-01-23T13:20:00Z" w16du:dateUtc="2025-01-23T13:20:00Z">
              <w:r w:rsidRPr="00340B0D">
                <w:rPr>
                  <w:rFonts w:cs="Arial"/>
                  <w:b/>
                  <w:bCs/>
                  <w:sz w:val="18"/>
                  <w:szCs w:val="18"/>
                </w:rPr>
                <w:t>Display Mode</w:t>
              </w:r>
            </w:ins>
          </w:p>
        </w:tc>
        <w:tc>
          <w:tcPr>
            <w:tcW w:w="454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163E5FF" w14:textId="77777777" w:rsidR="004A3EB3" w:rsidRPr="00340B0D" w:rsidRDefault="004A3EB3" w:rsidP="00541D1A">
            <w:pPr>
              <w:jc w:val="center"/>
              <w:rPr>
                <w:ins w:id="203" w:author="jonathan pritchard" w:date="2025-01-23T13:20:00Z" w16du:dateUtc="2025-01-23T13:20:00Z"/>
                <w:rFonts w:cs="Arial"/>
                <w:b/>
                <w:bCs/>
                <w:sz w:val="18"/>
                <w:szCs w:val="18"/>
              </w:rPr>
            </w:pPr>
            <w:ins w:id="204" w:author="jonathan pritchard" w:date="2025-01-23T13:20:00Z" w16du:dateUtc="2025-01-23T13:20:00Z">
              <w:r w:rsidRPr="00340B0D">
                <w:rPr>
                  <w:rFonts w:cs="Arial"/>
                  <w:b/>
                  <w:bCs/>
                  <w:sz w:val="18"/>
                  <w:szCs w:val="18"/>
                </w:rPr>
                <w:t>Independent Mariner’s Selections</w:t>
              </w:r>
              <w:r>
                <w:rPr>
                  <w:rFonts w:cs="Arial"/>
                  <w:b/>
                  <w:bCs/>
                  <w:sz w:val="18"/>
                  <w:szCs w:val="18"/>
                </w:rPr>
                <w:t xml:space="preserve"> (default=On)</w:t>
              </w:r>
            </w:ins>
          </w:p>
        </w:tc>
      </w:tr>
      <w:tr w:rsidR="004A3EB3" w:rsidRPr="00340B0D" w14:paraId="42B8F83A" w14:textId="77777777" w:rsidTr="00541D1A">
        <w:trPr>
          <w:ins w:id="205" w:author="jonathan pritchard" w:date="2025-01-23T13:20:00Z"/>
        </w:trPr>
        <w:customXmlInsRangeStart w:id="206" w:author="jonathan pritchard" w:date="2025-01-23T13:20:00Z"/>
        <w:sdt>
          <w:sdtPr>
            <w:rPr>
              <w:rFonts w:cs="Arial"/>
              <w:sz w:val="18"/>
              <w:szCs w:val="18"/>
            </w:rPr>
            <w:alias w:val="Diplay Category"/>
            <w:tag w:val="Diplay Categor"/>
            <w:id w:val="1070473621"/>
            <w:placeholder>
              <w:docPart w:val="AAF3F520381C432DB4ACB6F39EC7117C"/>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206"/>
            <w:tc>
              <w:tcPr>
                <w:tcW w:w="4656" w:type="dxa"/>
                <w:gridSpan w:val="4"/>
                <w:tcBorders>
                  <w:top w:val="single" w:sz="4" w:space="0" w:color="auto"/>
                  <w:left w:val="single" w:sz="12" w:space="0" w:color="auto"/>
                  <w:bottom w:val="single" w:sz="12" w:space="0" w:color="auto"/>
                  <w:right w:val="single" w:sz="12" w:space="0" w:color="auto"/>
                </w:tcBorders>
                <w:shd w:val="clear" w:color="auto" w:fill="auto"/>
              </w:tcPr>
              <w:p w14:paraId="4F026B3D" w14:textId="77777777" w:rsidR="004A3EB3" w:rsidRPr="00340B0D" w:rsidRDefault="004A3EB3" w:rsidP="00541D1A">
                <w:pPr>
                  <w:rPr>
                    <w:ins w:id="207" w:author="jonathan pritchard" w:date="2025-01-23T13:20:00Z" w16du:dateUtc="2025-01-23T13:20:00Z"/>
                    <w:rFonts w:cs="Arial"/>
                    <w:sz w:val="18"/>
                    <w:szCs w:val="18"/>
                  </w:rPr>
                </w:pPr>
                <w:ins w:id="208" w:author="jonathan pritchard" w:date="2025-01-23T13:20:00Z" w16du:dateUtc="2025-01-23T13:20:00Z">
                  <w:r>
                    <w:rPr>
                      <w:rFonts w:cs="Arial"/>
                      <w:sz w:val="18"/>
                      <w:szCs w:val="18"/>
                    </w:rPr>
                    <w:t>Other</w:t>
                  </w:r>
                </w:ins>
              </w:p>
            </w:tc>
            <w:customXmlInsRangeStart w:id="209" w:author="jonathan pritchard" w:date="2025-01-23T13:20:00Z"/>
          </w:sdtContent>
        </w:sdt>
        <w:customXmlInsRangeEnd w:id="209"/>
        <w:tc>
          <w:tcPr>
            <w:tcW w:w="3871" w:type="dxa"/>
            <w:gridSpan w:val="4"/>
            <w:tcBorders>
              <w:left w:val="single" w:sz="12" w:space="0" w:color="auto"/>
              <w:bottom w:val="single" w:sz="4" w:space="0" w:color="auto"/>
              <w:right w:val="single" w:sz="4" w:space="0" w:color="auto"/>
            </w:tcBorders>
            <w:shd w:val="clear" w:color="auto" w:fill="auto"/>
          </w:tcPr>
          <w:p w14:paraId="2AD8EBD6" w14:textId="77777777" w:rsidR="004A3EB3" w:rsidRPr="00340B0D" w:rsidRDefault="004A3EB3" w:rsidP="00541D1A">
            <w:pPr>
              <w:rPr>
                <w:ins w:id="210" w:author="jonathan pritchard" w:date="2025-01-23T13:20:00Z" w16du:dateUtc="2025-01-23T13:20:00Z"/>
                <w:rFonts w:cs="Arial"/>
                <w:sz w:val="18"/>
                <w:szCs w:val="18"/>
              </w:rPr>
            </w:pPr>
            <w:ins w:id="211" w:author="jonathan pritchard" w:date="2025-01-23T13:20:00Z" w16du:dateUtc="2025-01-23T13:20: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5EDC4110" w14:textId="358FBA5C" w:rsidR="004A3EB3" w:rsidRPr="00340B0D" w:rsidRDefault="00E63B99" w:rsidP="00541D1A">
            <w:pPr>
              <w:jc w:val="center"/>
              <w:rPr>
                <w:ins w:id="212" w:author="jonathan pritchard" w:date="2025-01-23T13:20:00Z" w16du:dateUtc="2025-01-23T13:20:00Z"/>
                <w:rFonts w:cs="Arial"/>
                <w:sz w:val="18"/>
                <w:szCs w:val="18"/>
              </w:rPr>
            </w:pPr>
            <w:r>
              <w:rPr>
                <w:rFonts w:cs="Arial"/>
                <w:sz w:val="18"/>
                <w:szCs w:val="18"/>
              </w:rPr>
              <w:t>On</w:t>
            </w:r>
          </w:p>
        </w:tc>
      </w:tr>
      <w:tr w:rsidR="004A3EB3" w:rsidRPr="00340B0D" w14:paraId="119D3BD5" w14:textId="77777777" w:rsidTr="00541D1A">
        <w:trPr>
          <w:ins w:id="213" w:author="jonathan pritchard" w:date="2025-01-23T13:20:00Z"/>
        </w:trPr>
        <w:tc>
          <w:tcPr>
            <w:tcW w:w="4656"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4D1794BF" w14:textId="77777777" w:rsidR="004A3EB3" w:rsidRPr="00340B0D" w:rsidRDefault="004A3EB3" w:rsidP="00541D1A">
            <w:pPr>
              <w:jc w:val="center"/>
              <w:rPr>
                <w:ins w:id="214" w:author="jonathan pritchard" w:date="2025-01-23T13:20:00Z" w16du:dateUtc="2025-01-23T13:20:00Z"/>
                <w:rFonts w:cs="Arial"/>
                <w:b/>
                <w:bCs/>
                <w:sz w:val="18"/>
                <w:szCs w:val="18"/>
              </w:rPr>
            </w:pPr>
            <w:ins w:id="215" w:author="jonathan pritchard" w:date="2025-01-23T13:20:00Z" w16du:dateUtc="2025-01-23T13:20:00Z">
              <w:r w:rsidRPr="00340B0D">
                <w:rPr>
                  <w:rFonts w:cs="Arial"/>
                  <w:b/>
                  <w:bCs/>
                  <w:sz w:val="18"/>
                  <w:szCs w:val="18"/>
                </w:rPr>
                <w:t>Context Parameters</w:t>
              </w:r>
            </w:ins>
          </w:p>
        </w:tc>
        <w:tc>
          <w:tcPr>
            <w:tcW w:w="3871" w:type="dxa"/>
            <w:gridSpan w:val="4"/>
            <w:tcBorders>
              <w:left w:val="single" w:sz="12" w:space="0" w:color="auto"/>
              <w:right w:val="single" w:sz="4" w:space="0" w:color="auto"/>
            </w:tcBorders>
            <w:shd w:val="clear" w:color="auto" w:fill="auto"/>
          </w:tcPr>
          <w:p w14:paraId="1CB24EC3" w14:textId="77777777" w:rsidR="004A3EB3" w:rsidRPr="00340B0D" w:rsidRDefault="004A3EB3" w:rsidP="00541D1A">
            <w:pPr>
              <w:rPr>
                <w:ins w:id="216" w:author="jonathan pritchard" w:date="2025-01-23T13:20:00Z" w16du:dateUtc="2025-01-23T13:20:00Z"/>
                <w:rFonts w:cs="Arial"/>
                <w:sz w:val="18"/>
                <w:szCs w:val="18"/>
              </w:rPr>
            </w:pPr>
            <w:ins w:id="217" w:author="jonathan pritchard" w:date="2025-01-23T13:20:00Z" w16du:dateUtc="2025-01-23T13:20: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7F844D7A" w14:textId="77777777" w:rsidR="004A3EB3" w:rsidRPr="00340B0D" w:rsidRDefault="004A3EB3" w:rsidP="00541D1A">
            <w:pPr>
              <w:jc w:val="center"/>
              <w:rPr>
                <w:ins w:id="218" w:author="jonathan pritchard" w:date="2025-01-23T13:20:00Z" w16du:dateUtc="2025-01-23T13:20:00Z"/>
                <w:rFonts w:cs="Arial"/>
                <w:sz w:val="18"/>
                <w:szCs w:val="18"/>
              </w:rPr>
            </w:pPr>
          </w:p>
        </w:tc>
      </w:tr>
      <w:tr w:rsidR="004A3EB3" w:rsidRPr="00340B0D" w14:paraId="3F69008A" w14:textId="77777777" w:rsidTr="00541D1A">
        <w:trPr>
          <w:ins w:id="219" w:author="jonathan pritchard" w:date="2025-01-23T13:20: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580D0D41" w14:textId="77777777" w:rsidR="004A3EB3" w:rsidRPr="00340B0D" w:rsidRDefault="004A3EB3" w:rsidP="00541D1A">
            <w:pPr>
              <w:rPr>
                <w:ins w:id="220" w:author="jonathan pritchard" w:date="2025-01-23T13:20:00Z" w16du:dateUtc="2025-01-23T13:20:00Z"/>
                <w:rFonts w:cs="Arial"/>
                <w:sz w:val="18"/>
                <w:szCs w:val="18"/>
              </w:rPr>
            </w:pPr>
            <w:ins w:id="221" w:author="jonathan pritchard" w:date="2025-01-23T13:20:00Z" w16du:dateUtc="2025-01-23T13:20: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7C25D45" w14:textId="19D00C5F" w:rsidR="004A3EB3" w:rsidRPr="00340B0D" w:rsidRDefault="00E63B99" w:rsidP="00541D1A">
            <w:pPr>
              <w:rPr>
                <w:ins w:id="222" w:author="jonathan pritchard" w:date="2025-01-23T13:20:00Z" w16du:dateUtc="2025-01-23T13:20:00Z"/>
                <w:rFonts w:cs="Arial"/>
                <w:sz w:val="18"/>
                <w:szCs w:val="18"/>
              </w:rPr>
            </w:pPr>
            <w:r>
              <w:rPr>
                <w:rFonts w:cs="Arial"/>
                <w:sz w:val="18"/>
                <w:szCs w:val="18"/>
              </w:rPr>
              <w:t>8</w:t>
            </w:r>
          </w:p>
        </w:tc>
        <w:tc>
          <w:tcPr>
            <w:tcW w:w="3871" w:type="dxa"/>
            <w:gridSpan w:val="4"/>
            <w:tcBorders>
              <w:left w:val="single" w:sz="12" w:space="0" w:color="auto"/>
            </w:tcBorders>
          </w:tcPr>
          <w:p w14:paraId="4680CDB3" w14:textId="77777777" w:rsidR="004A3EB3" w:rsidRPr="00340B0D" w:rsidRDefault="004A3EB3" w:rsidP="00541D1A">
            <w:pPr>
              <w:rPr>
                <w:ins w:id="223" w:author="jonathan pritchard" w:date="2025-01-23T13:20:00Z" w16du:dateUtc="2025-01-23T13:20:00Z"/>
                <w:rFonts w:cs="Arial"/>
                <w:sz w:val="18"/>
                <w:szCs w:val="18"/>
              </w:rPr>
            </w:pPr>
            <w:ins w:id="224" w:author="jonathan pritchard" w:date="2025-01-23T13:20:00Z" w16du:dateUtc="2025-01-23T13:20:00Z">
              <w:r w:rsidRPr="00340B0D">
                <w:rPr>
                  <w:rFonts w:cs="Arial"/>
                  <w:sz w:val="18"/>
                  <w:szCs w:val="18"/>
                </w:rPr>
                <w:t>Highlight date dependent</w:t>
              </w:r>
            </w:ins>
          </w:p>
        </w:tc>
        <w:tc>
          <w:tcPr>
            <w:tcW w:w="672" w:type="dxa"/>
            <w:tcBorders>
              <w:right w:val="single" w:sz="12" w:space="0" w:color="auto"/>
            </w:tcBorders>
          </w:tcPr>
          <w:p w14:paraId="56601741" w14:textId="77777777" w:rsidR="004A3EB3" w:rsidRPr="00340B0D" w:rsidRDefault="004A3EB3" w:rsidP="00541D1A">
            <w:pPr>
              <w:jc w:val="center"/>
              <w:rPr>
                <w:ins w:id="225" w:author="jonathan pritchard" w:date="2025-01-23T13:20:00Z" w16du:dateUtc="2025-01-23T13:20:00Z"/>
                <w:rFonts w:cs="Arial"/>
                <w:sz w:val="18"/>
                <w:szCs w:val="18"/>
              </w:rPr>
            </w:pPr>
          </w:p>
        </w:tc>
      </w:tr>
      <w:tr w:rsidR="004A3EB3" w:rsidRPr="00340B0D" w14:paraId="0D82BCCF" w14:textId="77777777" w:rsidTr="00541D1A">
        <w:trPr>
          <w:ins w:id="226" w:author="jonathan pritchard" w:date="2025-01-23T13:20: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3A468580" w14:textId="77777777" w:rsidR="004A3EB3" w:rsidRPr="00340B0D" w:rsidRDefault="004A3EB3" w:rsidP="00541D1A">
            <w:pPr>
              <w:rPr>
                <w:ins w:id="227" w:author="jonathan pritchard" w:date="2025-01-23T13:20:00Z" w16du:dateUtc="2025-01-23T13:20:00Z"/>
                <w:rFonts w:cs="Arial"/>
                <w:sz w:val="18"/>
                <w:szCs w:val="18"/>
              </w:rPr>
            </w:pPr>
            <w:ins w:id="228" w:author="jonathan pritchard" w:date="2025-01-23T13:20:00Z" w16du:dateUtc="2025-01-23T13:20: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E7C5166" w14:textId="5D7765EA" w:rsidR="004A3EB3" w:rsidRPr="00340B0D" w:rsidRDefault="00E63B99" w:rsidP="00541D1A">
            <w:pPr>
              <w:rPr>
                <w:ins w:id="229" w:author="jonathan pritchard" w:date="2025-01-23T13:20:00Z" w16du:dateUtc="2025-01-23T13:20:00Z"/>
                <w:rFonts w:cs="Arial"/>
                <w:sz w:val="18"/>
                <w:szCs w:val="18"/>
              </w:rPr>
            </w:pPr>
            <w:r>
              <w:rPr>
                <w:rFonts w:cs="Arial"/>
                <w:sz w:val="18"/>
                <w:szCs w:val="18"/>
              </w:rPr>
              <w:t>8</w:t>
            </w:r>
          </w:p>
        </w:tc>
        <w:tc>
          <w:tcPr>
            <w:tcW w:w="3871" w:type="dxa"/>
            <w:gridSpan w:val="4"/>
            <w:tcBorders>
              <w:left w:val="single" w:sz="12" w:space="0" w:color="auto"/>
            </w:tcBorders>
          </w:tcPr>
          <w:p w14:paraId="424B7DFC" w14:textId="77777777" w:rsidR="004A3EB3" w:rsidRPr="00340B0D" w:rsidRDefault="004A3EB3" w:rsidP="00541D1A">
            <w:pPr>
              <w:rPr>
                <w:ins w:id="230" w:author="jonathan pritchard" w:date="2025-01-23T13:20:00Z" w16du:dateUtc="2025-01-23T13:20:00Z"/>
                <w:rFonts w:cs="Arial"/>
                <w:sz w:val="18"/>
                <w:szCs w:val="18"/>
              </w:rPr>
            </w:pPr>
            <w:ins w:id="231" w:author="jonathan pritchard" w:date="2025-01-23T13:20:00Z" w16du:dateUtc="2025-01-23T13:20:00Z">
              <w:r w:rsidRPr="00340B0D">
                <w:rPr>
                  <w:rFonts w:cs="Arial"/>
                  <w:sz w:val="18"/>
                  <w:szCs w:val="18"/>
                </w:rPr>
                <w:t>Highlight document</w:t>
              </w:r>
            </w:ins>
          </w:p>
        </w:tc>
        <w:tc>
          <w:tcPr>
            <w:tcW w:w="672" w:type="dxa"/>
            <w:tcBorders>
              <w:right w:val="single" w:sz="12" w:space="0" w:color="auto"/>
            </w:tcBorders>
          </w:tcPr>
          <w:p w14:paraId="652D14C5" w14:textId="77777777" w:rsidR="004A3EB3" w:rsidRPr="00340B0D" w:rsidRDefault="004A3EB3" w:rsidP="00541D1A">
            <w:pPr>
              <w:jc w:val="center"/>
              <w:rPr>
                <w:ins w:id="232" w:author="jonathan pritchard" w:date="2025-01-23T13:20:00Z" w16du:dateUtc="2025-01-23T13:20:00Z"/>
                <w:rFonts w:cs="Arial"/>
                <w:sz w:val="18"/>
                <w:szCs w:val="18"/>
              </w:rPr>
            </w:pPr>
          </w:p>
        </w:tc>
      </w:tr>
      <w:tr w:rsidR="004A3EB3" w:rsidRPr="00340B0D" w14:paraId="27683592" w14:textId="77777777" w:rsidTr="00541D1A">
        <w:trPr>
          <w:ins w:id="233" w:author="jonathan pritchard" w:date="2025-01-23T13:20: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6B92129C" w14:textId="77777777" w:rsidR="004A3EB3" w:rsidRPr="00340B0D" w:rsidRDefault="004A3EB3" w:rsidP="00541D1A">
            <w:pPr>
              <w:rPr>
                <w:ins w:id="234" w:author="jonathan pritchard" w:date="2025-01-23T13:20:00Z" w16du:dateUtc="2025-01-23T13:20:00Z"/>
                <w:rFonts w:cs="Arial"/>
                <w:sz w:val="18"/>
                <w:szCs w:val="18"/>
              </w:rPr>
            </w:pPr>
            <w:ins w:id="235" w:author="jonathan pritchard" w:date="2025-01-23T13:20:00Z" w16du:dateUtc="2025-01-23T13:20: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DE0DA77" w14:textId="77777777" w:rsidR="004A3EB3" w:rsidRPr="00340B0D" w:rsidRDefault="004A3EB3" w:rsidP="00541D1A">
            <w:pPr>
              <w:rPr>
                <w:ins w:id="236" w:author="jonathan pritchard" w:date="2025-01-23T13:20:00Z" w16du:dateUtc="2025-01-23T13:20:00Z"/>
                <w:rFonts w:cs="Arial"/>
                <w:sz w:val="18"/>
                <w:szCs w:val="18"/>
              </w:rPr>
            </w:pPr>
          </w:p>
        </w:tc>
        <w:tc>
          <w:tcPr>
            <w:tcW w:w="3871" w:type="dxa"/>
            <w:gridSpan w:val="4"/>
            <w:tcBorders>
              <w:left w:val="single" w:sz="12" w:space="0" w:color="auto"/>
            </w:tcBorders>
          </w:tcPr>
          <w:p w14:paraId="1629E15F" w14:textId="77777777" w:rsidR="004A3EB3" w:rsidRPr="00340B0D" w:rsidRDefault="004A3EB3" w:rsidP="00541D1A">
            <w:pPr>
              <w:rPr>
                <w:ins w:id="237" w:author="jonathan pritchard" w:date="2025-01-23T13:20:00Z" w16du:dateUtc="2025-01-23T13:20:00Z"/>
                <w:rFonts w:cs="Arial"/>
                <w:b/>
                <w:bCs/>
                <w:sz w:val="18"/>
                <w:szCs w:val="18"/>
              </w:rPr>
            </w:pPr>
            <w:ins w:id="238" w:author="jonathan pritchard" w:date="2025-01-23T13:20:00Z" w16du:dateUtc="2025-01-23T13:20:00Z">
              <w:r w:rsidRPr="00340B0D">
                <w:rPr>
                  <w:rFonts w:cs="Arial"/>
                  <w:sz w:val="18"/>
                  <w:szCs w:val="18"/>
                </w:rPr>
                <w:t>Highlight info</w:t>
              </w:r>
            </w:ins>
          </w:p>
        </w:tc>
        <w:tc>
          <w:tcPr>
            <w:tcW w:w="672" w:type="dxa"/>
            <w:tcBorders>
              <w:right w:val="single" w:sz="12" w:space="0" w:color="auto"/>
            </w:tcBorders>
          </w:tcPr>
          <w:p w14:paraId="5FB7C0B1" w14:textId="3572D272" w:rsidR="004A3EB3" w:rsidRPr="00340B0D" w:rsidRDefault="00E63B99" w:rsidP="00541D1A">
            <w:pPr>
              <w:jc w:val="center"/>
              <w:rPr>
                <w:ins w:id="239" w:author="jonathan pritchard" w:date="2025-01-23T13:20:00Z" w16du:dateUtc="2025-01-23T13:20:00Z"/>
                <w:rFonts w:cs="Arial"/>
                <w:sz w:val="18"/>
                <w:szCs w:val="18"/>
              </w:rPr>
            </w:pPr>
            <w:r>
              <w:rPr>
                <w:rFonts w:cs="Arial"/>
                <w:sz w:val="18"/>
                <w:szCs w:val="18"/>
              </w:rPr>
              <w:t>On</w:t>
            </w:r>
          </w:p>
        </w:tc>
      </w:tr>
      <w:tr w:rsidR="004A3EB3" w:rsidRPr="00340B0D" w14:paraId="2F12E593" w14:textId="77777777" w:rsidTr="00541D1A">
        <w:trPr>
          <w:ins w:id="240" w:author="jonathan pritchard" w:date="2025-01-23T13:20: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63DBF1C3" w14:textId="77777777" w:rsidR="004A3EB3" w:rsidRPr="00340B0D" w:rsidRDefault="004A3EB3" w:rsidP="00541D1A">
            <w:pPr>
              <w:rPr>
                <w:ins w:id="241" w:author="jonathan pritchard" w:date="2025-01-23T13:20:00Z" w16du:dateUtc="2025-01-23T13:20:00Z"/>
                <w:rFonts w:cs="Arial"/>
                <w:sz w:val="18"/>
                <w:szCs w:val="18"/>
              </w:rPr>
            </w:pPr>
            <w:ins w:id="242" w:author="jonathan pritchard" w:date="2025-01-23T13:20:00Z" w16du:dateUtc="2025-01-23T13:20: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7D6A9DF" w14:textId="77777777" w:rsidR="004A3EB3" w:rsidRPr="00340B0D" w:rsidRDefault="004A3EB3" w:rsidP="00541D1A">
            <w:pPr>
              <w:rPr>
                <w:ins w:id="243" w:author="jonathan pritchard" w:date="2025-01-23T13:20:00Z" w16du:dateUtc="2025-01-23T13:20:00Z"/>
                <w:rFonts w:cs="Arial"/>
                <w:sz w:val="18"/>
                <w:szCs w:val="18"/>
              </w:rPr>
            </w:pPr>
          </w:p>
        </w:tc>
        <w:tc>
          <w:tcPr>
            <w:tcW w:w="3871" w:type="dxa"/>
            <w:gridSpan w:val="4"/>
            <w:tcBorders>
              <w:left w:val="single" w:sz="12" w:space="0" w:color="auto"/>
            </w:tcBorders>
          </w:tcPr>
          <w:p w14:paraId="513F964B" w14:textId="77777777" w:rsidR="004A3EB3" w:rsidRPr="00340B0D" w:rsidRDefault="004A3EB3" w:rsidP="00541D1A">
            <w:pPr>
              <w:rPr>
                <w:ins w:id="244" w:author="jonathan pritchard" w:date="2025-01-23T13:20:00Z" w16du:dateUtc="2025-01-23T13:20:00Z"/>
                <w:rFonts w:cs="Arial"/>
                <w:sz w:val="18"/>
                <w:szCs w:val="18"/>
              </w:rPr>
            </w:pPr>
            <w:ins w:id="245" w:author="jonathan pritchard" w:date="2025-01-23T13:20:00Z" w16du:dateUtc="2025-01-23T13:20:00Z">
              <w:r w:rsidRPr="00340B0D">
                <w:rPr>
                  <w:rFonts w:cs="Arial"/>
                  <w:sz w:val="18"/>
                  <w:szCs w:val="18"/>
                </w:rPr>
                <w:t>Shallow Pattern</w:t>
              </w:r>
            </w:ins>
          </w:p>
        </w:tc>
        <w:tc>
          <w:tcPr>
            <w:tcW w:w="672" w:type="dxa"/>
            <w:tcBorders>
              <w:right w:val="single" w:sz="12" w:space="0" w:color="auto"/>
            </w:tcBorders>
          </w:tcPr>
          <w:p w14:paraId="0F75A3A0" w14:textId="77777777" w:rsidR="004A3EB3" w:rsidRPr="00340B0D" w:rsidRDefault="004A3EB3" w:rsidP="00541D1A">
            <w:pPr>
              <w:jc w:val="center"/>
              <w:rPr>
                <w:ins w:id="246" w:author="jonathan pritchard" w:date="2025-01-23T13:20:00Z" w16du:dateUtc="2025-01-23T13:20:00Z"/>
                <w:rFonts w:cs="Arial"/>
                <w:sz w:val="18"/>
                <w:szCs w:val="18"/>
              </w:rPr>
            </w:pPr>
          </w:p>
        </w:tc>
      </w:tr>
      <w:tr w:rsidR="004A3EB3" w:rsidRPr="00340B0D" w14:paraId="7D0A8DA7" w14:textId="77777777" w:rsidTr="00541D1A">
        <w:trPr>
          <w:ins w:id="247" w:author="jonathan pritchard" w:date="2025-01-23T13:20: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02FE17F1" w14:textId="77777777" w:rsidR="004A3EB3" w:rsidRPr="00340B0D" w:rsidRDefault="004A3EB3" w:rsidP="00541D1A">
            <w:pPr>
              <w:rPr>
                <w:ins w:id="248" w:author="jonathan pritchard" w:date="2025-01-23T13:20:00Z" w16du:dateUtc="2025-01-23T13:20:00Z"/>
                <w:rFonts w:cs="Arial"/>
                <w:sz w:val="18"/>
                <w:szCs w:val="18"/>
              </w:rPr>
            </w:pPr>
            <w:ins w:id="249" w:author="jonathan pritchard" w:date="2025-01-23T13:20:00Z" w16du:dateUtc="2025-01-23T13:20: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8E91C5D" w14:textId="77777777" w:rsidR="004A3EB3" w:rsidRPr="00340B0D" w:rsidRDefault="004A3EB3" w:rsidP="00541D1A">
            <w:pPr>
              <w:rPr>
                <w:ins w:id="250" w:author="jonathan pritchard" w:date="2025-01-23T13:20:00Z" w16du:dateUtc="2025-01-23T13:20:00Z"/>
                <w:rFonts w:cs="Arial"/>
                <w:sz w:val="18"/>
                <w:szCs w:val="18"/>
              </w:rPr>
            </w:pPr>
          </w:p>
        </w:tc>
        <w:tc>
          <w:tcPr>
            <w:tcW w:w="3871" w:type="dxa"/>
            <w:gridSpan w:val="4"/>
            <w:tcBorders>
              <w:left w:val="single" w:sz="12" w:space="0" w:color="auto"/>
            </w:tcBorders>
          </w:tcPr>
          <w:p w14:paraId="51F2153F" w14:textId="77777777" w:rsidR="004A3EB3" w:rsidRPr="00340B0D" w:rsidRDefault="004A3EB3" w:rsidP="00541D1A">
            <w:pPr>
              <w:rPr>
                <w:ins w:id="251" w:author="jonathan pritchard" w:date="2025-01-23T13:20:00Z" w16du:dateUtc="2025-01-23T13:20:00Z"/>
                <w:rFonts w:cs="Arial"/>
                <w:sz w:val="18"/>
                <w:szCs w:val="18"/>
              </w:rPr>
            </w:pPr>
            <w:ins w:id="252" w:author="jonathan pritchard" w:date="2025-01-23T13:20:00Z" w16du:dateUtc="2025-01-23T13:20:00Z">
              <w:r w:rsidRPr="00340B0D">
                <w:rPr>
                  <w:rFonts w:cs="Arial"/>
                  <w:sz w:val="18"/>
                  <w:szCs w:val="18"/>
                </w:rPr>
                <w:t>Unknown</w:t>
              </w:r>
            </w:ins>
          </w:p>
        </w:tc>
        <w:tc>
          <w:tcPr>
            <w:tcW w:w="672" w:type="dxa"/>
            <w:tcBorders>
              <w:right w:val="single" w:sz="12" w:space="0" w:color="auto"/>
            </w:tcBorders>
          </w:tcPr>
          <w:p w14:paraId="4F25ED39" w14:textId="77777777" w:rsidR="004A3EB3" w:rsidRPr="00340B0D" w:rsidRDefault="004A3EB3" w:rsidP="00541D1A">
            <w:pPr>
              <w:jc w:val="center"/>
              <w:rPr>
                <w:ins w:id="253" w:author="jonathan pritchard" w:date="2025-01-23T13:20:00Z" w16du:dateUtc="2025-01-23T13:20:00Z"/>
                <w:rFonts w:cs="Arial"/>
                <w:sz w:val="18"/>
                <w:szCs w:val="18"/>
              </w:rPr>
            </w:pPr>
          </w:p>
        </w:tc>
      </w:tr>
      <w:tr w:rsidR="004A3EB3" w:rsidRPr="00340B0D" w14:paraId="069B80B5" w14:textId="77777777" w:rsidTr="00541D1A">
        <w:trPr>
          <w:ins w:id="254" w:author="jonathan pritchard" w:date="2025-01-23T13:20: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18E939BB" w14:textId="77777777" w:rsidR="004A3EB3" w:rsidRPr="00340B0D" w:rsidRDefault="004A3EB3" w:rsidP="00541D1A">
            <w:pPr>
              <w:rPr>
                <w:ins w:id="255" w:author="jonathan pritchard" w:date="2025-01-23T13:20:00Z" w16du:dateUtc="2025-01-23T13:20:00Z"/>
                <w:rFonts w:cs="Arial"/>
                <w:sz w:val="18"/>
                <w:szCs w:val="18"/>
              </w:rPr>
            </w:pPr>
            <w:ins w:id="256" w:author="jonathan pritchard" w:date="2025-01-23T13:20:00Z" w16du:dateUtc="2025-01-23T13:20: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6586A5D" w14:textId="77777777" w:rsidR="004A3EB3" w:rsidRPr="00340B0D" w:rsidRDefault="004A3EB3" w:rsidP="00541D1A">
            <w:pPr>
              <w:rPr>
                <w:ins w:id="257" w:author="jonathan pritchard" w:date="2025-01-23T13:20:00Z" w16du:dateUtc="2025-01-23T13:20:00Z"/>
                <w:rFonts w:cs="Arial"/>
                <w:sz w:val="18"/>
                <w:szCs w:val="18"/>
              </w:rPr>
            </w:pPr>
          </w:p>
        </w:tc>
        <w:tc>
          <w:tcPr>
            <w:tcW w:w="3871" w:type="dxa"/>
            <w:gridSpan w:val="4"/>
            <w:tcBorders>
              <w:left w:val="single" w:sz="12" w:space="0" w:color="auto"/>
            </w:tcBorders>
          </w:tcPr>
          <w:p w14:paraId="48F54ACD" w14:textId="77777777" w:rsidR="004A3EB3" w:rsidRPr="00340B0D" w:rsidRDefault="004A3EB3" w:rsidP="00541D1A">
            <w:pPr>
              <w:rPr>
                <w:ins w:id="258" w:author="jonathan pritchard" w:date="2025-01-23T13:20:00Z" w16du:dateUtc="2025-01-23T13:20:00Z"/>
                <w:rFonts w:cs="Arial"/>
                <w:sz w:val="18"/>
                <w:szCs w:val="18"/>
              </w:rPr>
            </w:pPr>
            <w:ins w:id="259" w:author="jonathan pritchard" w:date="2025-01-23T13:20:00Z" w16du:dateUtc="2025-01-23T13:20:00Z">
              <w:r w:rsidRPr="00340B0D">
                <w:rPr>
                  <w:rFonts w:cs="Arial"/>
                  <w:sz w:val="18"/>
                  <w:szCs w:val="18"/>
                </w:rPr>
                <w:t>Update Review</w:t>
              </w:r>
            </w:ins>
          </w:p>
        </w:tc>
        <w:tc>
          <w:tcPr>
            <w:tcW w:w="672" w:type="dxa"/>
            <w:tcBorders>
              <w:right w:val="single" w:sz="12" w:space="0" w:color="auto"/>
            </w:tcBorders>
          </w:tcPr>
          <w:p w14:paraId="05436C39" w14:textId="77777777" w:rsidR="004A3EB3" w:rsidRPr="00340B0D" w:rsidRDefault="004A3EB3" w:rsidP="00541D1A">
            <w:pPr>
              <w:jc w:val="center"/>
              <w:rPr>
                <w:ins w:id="260" w:author="jonathan pritchard" w:date="2025-01-23T13:20:00Z" w16du:dateUtc="2025-01-23T13:20:00Z"/>
                <w:rFonts w:cs="Arial"/>
                <w:sz w:val="18"/>
                <w:szCs w:val="18"/>
              </w:rPr>
            </w:pPr>
          </w:p>
        </w:tc>
      </w:tr>
      <w:tr w:rsidR="004A3EB3" w:rsidRPr="00340B0D" w14:paraId="3EB95387" w14:textId="77777777" w:rsidTr="00541D1A">
        <w:trPr>
          <w:ins w:id="261" w:author="jonathan pritchard" w:date="2025-01-23T13:20: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16A5437F" w14:textId="77777777" w:rsidR="004A3EB3" w:rsidRPr="00340B0D" w:rsidRDefault="004A3EB3" w:rsidP="00541D1A">
            <w:pPr>
              <w:rPr>
                <w:ins w:id="262" w:author="jonathan pritchard" w:date="2025-01-23T13:20:00Z" w16du:dateUtc="2025-01-23T13:20:00Z"/>
                <w:rFonts w:cs="Arial"/>
                <w:sz w:val="18"/>
                <w:szCs w:val="18"/>
              </w:rPr>
            </w:pPr>
            <w:ins w:id="263" w:author="jonathan pritchard" w:date="2025-01-23T13:20:00Z" w16du:dateUtc="2025-01-23T13:20: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D1B2B43" w14:textId="6EC1D3FA" w:rsidR="004A3EB3" w:rsidRPr="00340B0D" w:rsidRDefault="00E63B99" w:rsidP="00541D1A">
            <w:pPr>
              <w:rPr>
                <w:ins w:id="264" w:author="jonathan pritchard" w:date="2025-01-23T13:20:00Z" w16du:dateUtc="2025-01-23T13:20:00Z"/>
                <w:rFonts w:cs="Arial"/>
                <w:sz w:val="18"/>
                <w:szCs w:val="18"/>
              </w:rPr>
            </w:pPr>
            <w:r>
              <w:rPr>
                <w:rFonts w:cs="Arial"/>
                <w:sz w:val="18"/>
                <w:szCs w:val="18"/>
              </w:rPr>
              <w:t>Off</w:t>
            </w:r>
          </w:p>
        </w:tc>
        <w:tc>
          <w:tcPr>
            <w:tcW w:w="3871" w:type="dxa"/>
            <w:gridSpan w:val="4"/>
            <w:tcBorders>
              <w:left w:val="single" w:sz="12" w:space="0" w:color="auto"/>
            </w:tcBorders>
          </w:tcPr>
          <w:p w14:paraId="76579828" w14:textId="77777777" w:rsidR="004A3EB3" w:rsidRPr="00340B0D" w:rsidRDefault="004A3EB3" w:rsidP="00541D1A">
            <w:pPr>
              <w:rPr>
                <w:ins w:id="265" w:author="jonathan pritchard" w:date="2025-01-23T13:20:00Z" w16du:dateUtc="2025-01-23T13:20:00Z"/>
                <w:rFonts w:cs="Arial"/>
                <w:sz w:val="18"/>
                <w:szCs w:val="18"/>
              </w:rPr>
            </w:pPr>
            <w:ins w:id="266" w:author="jonathan pritchard" w:date="2025-01-23T13:20:00Z" w16du:dateUtc="2025-01-23T13:20:00Z">
              <w:r w:rsidRPr="00340B0D">
                <w:rPr>
                  <w:rFonts w:cs="Arial"/>
                  <w:b/>
                  <w:bCs/>
                  <w:sz w:val="18"/>
                  <w:szCs w:val="18"/>
                </w:rPr>
                <w:t>Text Groups</w:t>
              </w:r>
            </w:ins>
          </w:p>
        </w:tc>
        <w:tc>
          <w:tcPr>
            <w:tcW w:w="672" w:type="dxa"/>
            <w:tcBorders>
              <w:right w:val="single" w:sz="12" w:space="0" w:color="auto"/>
            </w:tcBorders>
          </w:tcPr>
          <w:p w14:paraId="1975292D" w14:textId="77777777" w:rsidR="004A3EB3" w:rsidRPr="00340B0D" w:rsidRDefault="004A3EB3" w:rsidP="00541D1A">
            <w:pPr>
              <w:jc w:val="center"/>
              <w:rPr>
                <w:ins w:id="267" w:author="jonathan pritchard" w:date="2025-01-23T13:20:00Z" w16du:dateUtc="2025-01-23T13:20:00Z"/>
                <w:rFonts w:cs="Arial"/>
                <w:sz w:val="18"/>
                <w:szCs w:val="18"/>
              </w:rPr>
            </w:pPr>
          </w:p>
        </w:tc>
      </w:tr>
      <w:tr w:rsidR="004A3EB3" w:rsidRPr="00340B0D" w14:paraId="2F8ACA76" w14:textId="77777777" w:rsidTr="00541D1A">
        <w:trPr>
          <w:ins w:id="268" w:author="jonathan pritchard" w:date="2025-01-23T13:20: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66C63403" w14:textId="77777777" w:rsidR="004A3EB3" w:rsidRPr="00340B0D" w:rsidRDefault="004A3EB3" w:rsidP="00541D1A">
            <w:pPr>
              <w:rPr>
                <w:ins w:id="269" w:author="jonathan pritchard" w:date="2025-01-23T13:20:00Z" w16du:dateUtc="2025-01-23T13:20:00Z"/>
                <w:rFonts w:cs="Arial"/>
                <w:sz w:val="18"/>
                <w:szCs w:val="18"/>
              </w:rPr>
            </w:pPr>
            <w:ins w:id="270" w:author="jonathan pritchard" w:date="2025-01-23T13:20:00Z" w16du:dateUtc="2025-01-23T13:20: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CC64C5A" w14:textId="507AACEA" w:rsidR="004A3EB3" w:rsidRPr="00340B0D" w:rsidRDefault="00E63B99" w:rsidP="00541D1A">
            <w:pPr>
              <w:rPr>
                <w:ins w:id="271" w:author="jonathan pritchard" w:date="2025-01-23T13:20:00Z" w16du:dateUtc="2025-01-23T13:20:00Z"/>
                <w:rFonts w:cs="Arial"/>
                <w:sz w:val="18"/>
                <w:szCs w:val="18"/>
              </w:rPr>
            </w:pPr>
            <w:r>
              <w:rPr>
                <w:rFonts w:cs="Arial"/>
                <w:sz w:val="18"/>
                <w:szCs w:val="18"/>
              </w:rPr>
              <w:t>Off</w:t>
            </w:r>
          </w:p>
        </w:tc>
        <w:tc>
          <w:tcPr>
            <w:tcW w:w="3871" w:type="dxa"/>
            <w:gridSpan w:val="4"/>
            <w:tcBorders>
              <w:left w:val="single" w:sz="12" w:space="0" w:color="auto"/>
            </w:tcBorders>
          </w:tcPr>
          <w:p w14:paraId="3E6BFCCD" w14:textId="77777777" w:rsidR="004A3EB3" w:rsidRPr="00340B0D" w:rsidRDefault="004A3EB3" w:rsidP="00541D1A">
            <w:pPr>
              <w:rPr>
                <w:ins w:id="272" w:author="jonathan pritchard" w:date="2025-01-23T13:20:00Z" w16du:dateUtc="2025-01-23T13:20:00Z"/>
                <w:rFonts w:cs="Arial"/>
                <w:sz w:val="18"/>
                <w:szCs w:val="18"/>
              </w:rPr>
            </w:pPr>
            <w:ins w:id="273" w:author="jonathan pritchard" w:date="2025-01-23T13:20:00Z" w16du:dateUtc="2025-01-23T13:20:00Z">
              <w:r w:rsidRPr="00340B0D">
                <w:rPr>
                  <w:rFonts w:cs="Arial"/>
                  <w:sz w:val="18"/>
                  <w:szCs w:val="18"/>
                </w:rPr>
                <w:t>Chart Text</w:t>
              </w:r>
            </w:ins>
          </w:p>
        </w:tc>
        <w:tc>
          <w:tcPr>
            <w:tcW w:w="672" w:type="dxa"/>
            <w:tcBorders>
              <w:right w:val="single" w:sz="12" w:space="0" w:color="auto"/>
            </w:tcBorders>
          </w:tcPr>
          <w:p w14:paraId="4FCE11B9" w14:textId="662D03E7" w:rsidR="004A3EB3" w:rsidRPr="00340B0D" w:rsidRDefault="00E63B99" w:rsidP="00541D1A">
            <w:pPr>
              <w:jc w:val="center"/>
              <w:rPr>
                <w:ins w:id="274" w:author="jonathan pritchard" w:date="2025-01-23T13:20:00Z" w16du:dateUtc="2025-01-23T13:20:00Z"/>
                <w:rFonts w:cs="Arial"/>
                <w:sz w:val="18"/>
                <w:szCs w:val="18"/>
              </w:rPr>
            </w:pPr>
            <w:r>
              <w:rPr>
                <w:rFonts w:cs="Arial"/>
                <w:sz w:val="18"/>
                <w:szCs w:val="18"/>
              </w:rPr>
              <w:t>On</w:t>
            </w:r>
          </w:p>
        </w:tc>
      </w:tr>
      <w:tr w:rsidR="004A3EB3" w:rsidRPr="00340B0D" w14:paraId="2989C3FB" w14:textId="77777777" w:rsidTr="00541D1A">
        <w:trPr>
          <w:ins w:id="275" w:author="jonathan pritchard" w:date="2025-01-23T13:20: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7A85EC0D" w14:textId="77777777" w:rsidR="004A3EB3" w:rsidRPr="00340B0D" w:rsidRDefault="004A3EB3" w:rsidP="00541D1A">
            <w:pPr>
              <w:rPr>
                <w:ins w:id="276" w:author="jonathan pritchard" w:date="2025-01-23T13:20:00Z" w16du:dateUtc="2025-01-23T13:20:00Z"/>
                <w:rFonts w:cs="Arial"/>
                <w:sz w:val="18"/>
                <w:szCs w:val="18"/>
              </w:rPr>
            </w:pPr>
            <w:ins w:id="277" w:author="jonathan pritchard" w:date="2025-01-23T13:20:00Z" w16du:dateUtc="2025-01-23T13:20: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EBDB118" w14:textId="77777777" w:rsidR="004A3EB3" w:rsidRPr="00340B0D" w:rsidRDefault="004A3EB3" w:rsidP="00541D1A">
            <w:pPr>
              <w:rPr>
                <w:ins w:id="278" w:author="jonathan pritchard" w:date="2025-01-23T13:20:00Z" w16du:dateUtc="2025-01-23T13:20:00Z"/>
                <w:rFonts w:cs="Arial"/>
                <w:sz w:val="18"/>
                <w:szCs w:val="18"/>
              </w:rPr>
            </w:pPr>
          </w:p>
        </w:tc>
        <w:tc>
          <w:tcPr>
            <w:tcW w:w="3871" w:type="dxa"/>
            <w:gridSpan w:val="4"/>
            <w:tcBorders>
              <w:left w:val="single" w:sz="12" w:space="0" w:color="auto"/>
            </w:tcBorders>
          </w:tcPr>
          <w:p w14:paraId="4E3FE805" w14:textId="77777777" w:rsidR="004A3EB3" w:rsidRPr="00340B0D" w:rsidRDefault="004A3EB3" w:rsidP="00541D1A">
            <w:pPr>
              <w:rPr>
                <w:ins w:id="279" w:author="jonathan pritchard" w:date="2025-01-23T13:20:00Z" w16du:dateUtc="2025-01-23T13:20:00Z"/>
                <w:rFonts w:cs="Arial"/>
                <w:sz w:val="18"/>
                <w:szCs w:val="18"/>
              </w:rPr>
            </w:pPr>
            <w:ins w:id="280" w:author="jonathan pritchard" w:date="2025-01-23T13:20:00Z" w16du:dateUtc="2025-01-23T13:20:00Z">
              <w:r w:rsidRPr="00340B0D">
                <w:rPr>
                  <w:rFonts w:cs="Arial"/>
                  <w:sz w:val="18"/>
                  <w:szCs w:val="18"/>
                </w:rPr>
                <w:t xml:space="preserve">    Important text</w:t>
              </w:r>
            </w:ins>
          </w:p>
        </w:tc>
        <w:tc>
          <w:tcPr>
            <w:tcW w:w="672" w:type="dxa"/>
            <w:tcBorders>
              <w:right w:val="single" w:sz="12" w:space="0" w:color="auto"/>
            </w:tcBorders>
          </w:tcPr>
          <w:p w14:paraId="04B4DCDD" w14:textId="3963F15B" w:rsidR="004A3EB3" w:rsidRPr="00340B0D" w:rsidRDefault="00E63B99" w:rsidP="00541D1A">
            <w:pPr>
              <w:jc w:val="center"/>
              <w:rPr>
                <w:ins w:id="281" w:author="jonathan pritchard" w:date="2025-01-23T13:20:00Z" w16du:dateUtc="2025-01-23T13:20:00Z"/>
                <w:rFonts w:cs="Arial"/>
                <w:sz w:val="18"/>
                <w:szCs w:val="18"/>
              </w:rPr>
            </w:pPr>
            <w:r>
              <w:rPr>
                <w:rFonts w:cs="Arial"/>
                <w:sz w:val="18"/>
                <w:szCs w:val="18"/>
              </w:rPr>
              <w:t>On</w:t>
            </w:r>
          </w:p>
        </w:tc>
      </w:tr>
      <w:tr w:rsidR="004A3EB3" w:rsidRPr="00340B0D" w14:paraId="6FED87C4" w14:textId="77777777" w:rsidTr="00541D1A">
        <w:trPr>
          <w:ins w:id="282" w:author="jonathan pritchard" w:date="2025-01-23T13:20: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253048C8" w14:textId="77777777" w:rsidR="004A3EB3" w:rsidRPr="00340B0D" w:rsidRDefault="004A3EB3" w:rsidP="00541D1A">
            <w:pPr>
              <w:rPr>
                <w:ins w:id="283" w:author="jonathan pritchard" w:date="2025-01-23T13:20:00Z" w16du:dateUtc="2025-01-23T13:20:00Z"/>
                <w:rFonts w:cs="Arial"/>
                <w:sz w:val="18"/>
                <w:szCs w:val="18"/>
              </w:rPr>
            </w:pPr>
            <w:ins w:id="284" w:author="jonathan pritchard" w:date="2025-01-23T13:20:00Z" w16du:dateUtc="2025-01-23T13:20: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864D6E7" w14:textId="77777777" w:rsidR="004A3EB3" w:rsidRPr="00340B0D" w:rsidRDefault="004A3EB3" w:rsidP="00541D1A">
            <w:pPr>
              <w:rPr>
                <w:ins w:id="285" w:author="jonathan pritchard" w:date="2025-01-23T13:20:00Z" w16du:dateUtc="2025-01-23T13:20:00Z"/>
                <w:rFonts w:cs="Arial"/>
                <w:sz w:val="18"/>
                <w:szCs w:val="18"/>
              </w:rPr>
            </w:pPr>
          </w:p>
        </w:tc>
        <w:tc>
          <w:tcPr>
            <w:tcW w:w="3871" w:type="dxa"/>
            <w:gridSpan w:val="4"/>
            <w:tcBorders>
              <w:left w:val="single" w:sz="12" w:space="0" w:color="auto"/>
            </w:tcBorders>
          </w:tcPr>
          <w:p w14:paraId="5F95493D" w14:textId="77777777" w:rsidR="004A3EB3" w:rsidRPr="00340B0D" w:rsidRDefault="004A3EB3" w:rsidP="00541D1A">
            <w:pPr>
              <w:rPr>
                <w:ins w:id="286" w:author="jonathan pritchard" w:date="2025-01-23T13:20:00Z" w16du:dateUtc="2025-01-23T13:20:00Z"/>
                <w:rFonts w:cs="Arial"/>
                <w:b/>
                <w:bCs/>
                <w:sz w:val="18"/>
                <w:szCs w:val="18"/>
              </w:rPr>
            </w:pPr>
            <w:ins w:id="287" w:author="jonathan pritchard" w:date="2025-01-23T13:20:00Z" w16du:dateUtc="2025-01-23T13:20:00Z">
              <w:r w:rsidRPr="00340B0D">
                <w:rPr>
                  <w:rFonts w:cs="Arial"/>
                  <w:b/>
                  <w:bCs/>
                  <w:sz w:val="18"/>
                  <w:szCs w:val="18"/>
                </w:rPr>
                <w:t xml:space="preserve">    Other Text</w:t>
              </w:r>
            </w:ins>
          </w:p>
        </w:tc>
        <w:tc>
          <w:tcPr>
            <w:tcW w:w="672" w:type="dxa"/>
            <w:tcBorders>
              <w:right w:val="single" w:sz="12" w:space="0" w:color="auto"/>
            </w:tcBorders>
          </w:tcPr>
          <w:p w14:paraId="7D278385" w14:textId="77777777" w:rsidR="004A3EB3" w:rsidRPr="00340B0D" w:rsidRDefault="004A3EB3" w:rsidP="00541D1A">
            <w:pPr>
              <w:jc w:val="center"/>
              <w:rPr>
                <w:ins w:id="288" w:author="jonathan pritchard" w:date="2025-01-23T13:20:00Z" w16du:dateUtc="2025-01-23T13:20:00Z"/>
                <w:rFonts w:cs="Arial"/>
                <w:sz w:val="18"/>
                <w:szCs w:val="18"/>
              </w:rPr>
            </w:pPr>
          </w:p>
        </w:tc>
      </w:tr>
      <w:tr w:rsidR="004A3EB3" w:rsidRPr="00340B0D" w14:paraId="759D3BE5" w14:textId="77777777" w:rsidTr="00541D1A">
        <w:trPr>
          <w:ins w:id="289" w:author="jonathan pritchard" w:date="2025-01-23T13:20: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067E4D30" w14:textId="77777777" w:rsidR="004A3EB3" w:rsidRPr="00340B0D" w:rsidRDefault="004A3EB3" w:rsidP="00541D1A">
            <w:pPr>
              <w:rPr>
                <w:ins w:id="290" w:author="jonathan pritchard" w:date="2025-01-23T13:20:00Z" w16du:dateUtc="2025-01-23T13:20:00Z"/>
                <w:rFonts w:cs="Arial"/>
                <w:sz w:val="18"/>
                <w:szCs w:val="18"/>
              </w:rPr>
            </w:pPr>
            <w:ins w:id="291" w:author="jonathan pritchard" w:date="2025-01-23T13:20:00Z" w16du:dateUtc="2025-01-23T13:20: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3663DBF7" w14:textId="77777777" w:rsidR="004A3EB3" w:rsidRPr="00340B0D" w:rsidRDefault="004A3EB3" w:rsidP="00541D1A">
            <w:pPr>
              <w:rPr>
                <w:ins w:id="292" w:author="jonathan pritchard" w:date="2025-01-23T13:20:00Z" w16du:dateUtc="2025-01-23T13:20:00Z"/>
                <w:rFonts w:cs="Arial"/>
                <w:sz w:val="18"/>
                <w:szCs w:val="18"/>
              </w:rPr>
            </w:pPr>
          </w:p>
        </w:tc>
        <w:tc>
          <w:tcPr>
            <w:tcW w:w="3871" w:type="dxa"/>
            <w:gridSpan w:val="4"/>
            <w:tcBorders>
              <w:left w:val="single" w:sz="12" w:space="0" w:color="auto"/>
            </w:tcBorders>
          </w:tcPr>
          <w:p w14:paraId="2FFA6F0B" w14:textId="77777777" w:rsidR="004A3EB3" w:rsidRPr="00340B0D" w:rsidRDefault="004A3EB3" w:rsidP="00541D1A">
            <w:pPr>
              <w:rPr>
                <w:ins w:id="293" w:author="jonathan pritchard" w:date="2025-01-23T13:20:00Z" w16du:dateUtc="2025-01-23T13:20:00Z"/>
                <w:rFonts w:cs="Arial"/>
                <w:sz w:val="18"/>
                <w:szCs w:val="18"/>
              </w:rPr>
            </w:pPr>
            <w:ins w:id="294" w:author="jonathan pritchard" w:date="2025-01-23T13:20:00Z" w16du:dateUtc="2025-01-23T13:20:00Z">
              <w:r w:rsidRPr="00340B0D">
                <w:rPr>
                  <w:rFonts w:cs="Arial"/>
                  <w:sz w:val="18"/>
                  <w:szCs w:val="18"/>
                </w:rPr>
                <w:t xml:space="preserve">        Names</w:t>
              </w:r>
            </w:ins>
          </w:p>
        </w:tc>
        <w:tc>
          <w:tcPr>
            <w:tcW w:w="672" w:type="dxa"/>
            <w:tcBorders>
              <w:right w:val="single" w:sz="12" w:space="0" w:color="auto"/>
            </w:tcBorders>
          </w:tcPr>
          <w:p w14:paraId="3582CA72" w14:textId="287FAE84" w:rsidR="004A3EB3" w:rsidRPr="00340B0D" w:rsidRDefault="00E63B99" w:rsidP="00541D1A">
            <w:pPr>
              <w:jc w:val="center"/>
              <w:rPr>
                <w:ins w:id="295" w:author="jonathan pritchard" w:date="2025-01-23T13:20:00Z" w16du:dateUtc="2025-01-23T13:20:00Z"/>
                <w:rFonts w:cs="Arial"/>
                <w:sz w:val="18"/>
                <w:szCs w:val="18"/>
              </w:rPr>
            </w:pPr>
            <w:r>
              <w:rPr>
                <w:rFonts w:cs="Arial"/>
                <w:sz w:val="18"/>
                <w:szCs w:val="18"/>
              </w:rPr>
              <w:t>On</w:t>
            </w:r>
          </w:p>
        </w:tc>
      </w:tr>
      <w:tr w:rsidR="004A3EB3" w:rsidRPr="00340B0D" w14:paraId="5F4B717D" w14:textId="77777777" w:rsidTr="00541D1A">
        <w:trPr>
          <w:ins w:id="296" w:author="jonathan pritchard" w:date="2025-01-23T13:20:00Z"/>
        </w:trPr>
        <w:tc>
          <w:tcPr>
            <w:tcW w:w="4656"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2C0FC125" w14:textId="77777777" w:rsidR="004A3EB3" w:rsidRPr="00340B0D" w:rsidRDefault="004A3EB3" w:rsidP="00541D1A">
            <w:pPr>
              <w:jc w:val="center"/>
              <w:rPr>
                <w:ins w:id="297" w:author="jonathan pritchard" w:date="2025-01-23T13:20:00Z" w16du:dateUtc="2025-01-23T13:20:00Z"/>
                <w:rFonts w:cs="Arial"/>
                <w:b/>
                <w:bCs/>
                <w:sz w:val="18"/>
                <w:szCs w:val="18"/>
              </w:rPr>
            </w:pPr>
            <w:ins w:id="298" w:author="jonathan pritchard" w:date="2025-01-23T13:20:00Z" w16du:dateUtc="2025-01-23T13:20:00Z">
              <w:r w:rsidRPr="00340B0D">
                <w:rPr>
                  <w:rFonts w:cs="Arial"/>
                  <w:b/>
                  <w:bCs/>
                  <w:sz w:val="18"/>
                  <w:szCs w:val="18"/>
                </w:rPr>
                <w:t>Palette</w:t>
              </w:r>
            </w:ins>
          </w:p>
        </w:tc>
        <w:tc>
          <w:tcPr>
            <w:tcW w:w="3871" w:type="dxa"/>
            <w:gridSpan w:val="4"/>
            <w:tcBorders>
              <w:left w:val="single" w:sz="12" w:space="0" w:color="auto"/>
            </w:tcBorders>
          </w:tcPr>
          <w:p w14:paraId="73717324" w14:textId="77777777" w:rsidR="004A3EB3" w:rsidRPr="00340B0D" w:rsidRDefault="004A3EB3" w:rsidP="00541D1A">
            <w:pPr>
              <w:rPr>
                <w:ins w:id="299" w:author="jonathan pritchard" w:date="2025-01-23T13:20:00Z" w16du:dateUtc="2025-01-23T13:20:00Z"/>
                <w:rFonts w:cs="Arial"/>
                <w:b/>
                <w:bCs/>
                <w:sz w:val="18"/>
                <w:szCs w:val="18"/>
              </w:rPr>
            </w:pPr>
            <w:ins w:id="300" w:author="jonathan pritchard" w:date="2025-01-23T13:20:00Z" w16du:dateUtc="2025-01-23T13:20:00Z">
              <w:r w:rsidRPr="00340B0D">
                <w:rPr>
                  <w:rFonts w:cs="Arial"/>
                  <w:sz w:val="18"/>
                  <w:szCs w:val="18"/>
                </w:rPr>
                <w:t xml:space="preserve">        Light description</w:t>
              </w:r>
            </w:ins>
          </w:p>
        </w:tc>
        <w:tc>
          <w:tcPr>
            <w:tcW w:w="672" w:type="dxa"/>
            <w:tcBorders>
              <w:right w:val="single" w:sz="12" w:space="0" w:color="auto"/>
            </w:tcBorders>
          </w:tcPr>
          <w:p w14:paraId="625B2FF3" w14:textId="3FFF85F7" w:rsidR="004A3EB3" w:rsidRPr="00340B0D" w:rsidRDefault="00E63B99" w:rsidP="00541D1A">
            <w:pPr>
              <w:jc w:val="center"/>
              <w:rPr>
                <w:ins w:id="301" w:author="jonathan pritchard" w:date="2025-01-23T13:20:00Z" w16du:dateUtc="2025-01-23T13:20:00Z"/>
                <w:rFonts w:cs="Arial"/>
                <w:sz w:val="18"/>
                <w:szCs w:val="18"/>
              </w:rPr>
            </w:pPr>
            <w:r>
              <w:rPr>
                <w:rFonts w:cs="Arial"/>
                <w:sz w:val="18"/>
                <w:szCs w:val="18"/>
              </w:rPr>
              <w:t>On</w:t>
            </w:r>
          </w:p>
        </w:tc>
      </w:tr>
      <w:tr w:rsidR="004A3EB3" w:rsidRPr="00340B0D" w14:paraId="1CCE8206" w14:textId="77777777" w:rsidTr="00541D1A">
        <w:trPr>
          <w:ins w:id="302" w:author="jonathan pritchard" w:date="2025-01-23T13:20:00Z"/>
        </w:trPr>
        <w:customXmlInsRangeStart w:id="303" w:author="jonathan pritchard" w:date="2025-01-23T13:20:00Z"/>
        <w:sdt>
          <w:sdtPr>
            <w:rPr>
              <w:rFonts w:cs="Arial"/>
              <w:sz w:val="18"/>
              <w:szCs w:val="18"/>
            </w:rPr>
            <w:alias w:val="Palette"/>
            <w:tag w:val="Palette"/>
            <w:id w:val="-1381778419"/>
            <w:placeholder>
              <w:docPart w:val="E918A88DCA964639BBDD30CC2218437A"/>
            </w:placeholder>
            <w:comboBox>
              <w:listItem w:displayText="Day" w:value="Day"/>
              <w:listItem w:displayText="Dusk" w:value="Dusk"/>
              <w:listItem w:displayText="Night" w:value="Night"/>
            </w:comboBox>
          </w:sdtPr>
          <w:sdtContent>
            <w:customXmlInsRangeEnd w:id="303"/>
            <w:tc>
              <w:tcPr>
                <w:tcW w:w="4656" w:type="dxa"/>
                <w:gridSpan w:val="4"/>
                <w:tcBorders>
                  <w:left w:val="single" w:sz="12" w:space="0" w:color="auto"/>
                  <w:bottom w:val="single" w:sz="12" w:space="0" w:color="auto"/>
                  <w:right w:val="single" w:sz="12" w:space="0" w:color="auto"/>
                </w:tcBorders>
              </w:tcPr>
              <w:p w14:paraId="6C4DBE0C" w14:textId="77777777" w:rsidR="004A3EB3" w:rsidRPr="00340B0D" w:rsidRDefault="004A3EB3" w:rsidP="00541D1A">
                <w:pPr>
                  <w:rPr>
                    <w:ins w:id="304" w:author="jonathan pritchard" w:date="2025-01-23T13:20:00Z" w16du:dateUtc="2025-01-23T13:20:00Z"/>
                    <w:rFonts w:cs="Arial"/>
                    <w:sz w:val="18"/>
                    <w:szCs w:val="18"/>
                  </w:rPr>
                </w:pPr>
                <w:ins w:id="305" w:author="jonathan pritchard" w:date="2025-01-23T13:20:00Z" w16du:dateUtc="2025-01-23T13:20:00Z">
                  <w:r w:rsidRPr="00340B0D">
                    <w:rPr>
                      <w:rFonts w:cs="Arial"/>
                      <w:sz w:val="18"/>
                      <w:szCs w:val="18"/>
                    </w:rPr>
                    <w:t>Day</w:t>
                  </w:r>
                </w:ins>
              </w:p>
            </w:tc>
            <w:customXmlInsRangeStart w:id="306" w:author="jonathan pritchard" w:date="2025-01-23T13:20:00Z"/>
          </w:sdtContent>
        </w:sdt>
        <w:customXmlInsRangeEnd w:id="306"/>
        <w:tc>
          <w:tcPr>
            <w:tcW w:w="3871" w:type="dxa"/>
            <w:gridSpan w:val="4"/>
            <w:tcBorders>
              <w:left w:val="single" w:sz="12" w:space="0" w:color="auto"/>
            </w:tcBorders>
          </w:tcPr>
          <w:p w14:paraId="7D80B2F0" w14:textId="77777777" w:rsidR="004A3EB3" w:rsidRPr="00340B0D" w:rsidRDefault="004A3EB3" w:rsidP="00541D1A">
            <w:pPr>
              <w:rPr>
                <w:ins w:id="307" w:author="jonathan pritchard" w:date="2025-01-23T13:20:00Z" w16du:dateUtc="2025-01-23T13:20:00Z"/>
                <w:rFonts w:cs="Arial"/>
                <w:b/>
                <w:bCs/>
                <w:sz w:val="18"/>
                <w:szCs w:val="18"/>
              </w:rPr>
            </w:pPr>
            <w:ins w:id="308" w:author="jonathan pritchard" w:date="2025-01-23T13:20:00Z" w16du:dateUtc="2025-01-23T13:20:00Z">
              <w:r w:rsidRPr="00340B0D">
                <w:rPr>
                  <w:rFonts w:cs="Arial"/>
                  <w:sz w:val="18"/>
                  <w:szCs w:val="18"/>
                </w:rPr>
                <w:t xml:space="preserve">        All other chart text</w:t>
              </w:r>
            </w:ins>
          </w:p>
        </w:tc>
        <w:tc>
          <w:tcPr>
            <w:tcW w:w="672" w:type="dxa"/>
            <w:tcBorders>
              <w:right w:val="single" w:sz="12" w:space="0" w:color="auto"/>
            </w:tcBorders>
          </w:tcPr>
          <w:p w14:paraId="4D5DA6A2" w14:textId="37DA23DC" w:rsidR="004A3EB3" w:rsidRPr="00340B0D" w:rsidRDefault="00E63B99" w:rsidP="00541D1A">
            <w:pPr>
              <w:jc w:val="center"/>
              <w:rPr>
                <w:ins w:id="309" w:author="jonathan pritchard" w:date="2025-01-23T13:20:00Z" w16du:dateUtc="2025-01-23T13:20:00Z"/>
                <w:rFonts w:cs="Arial"/>
                <w:sz w:val="18"/>
                <w:szCs w:val="18"/>
              </w:rPr>
            </w:pPr>
            <w:r>
              <w:rPr>
                <w:rFonts w:cs="Arial"/>
                <w:sz w:val="18"/>
                <w:szCs w:val="18"/>
              </w:rPr>
              <w:t>On</w:t>
            </w:r>
          </w:p>
        </w:tc>
      </w:tr>
      <w:tr w:rsidR="004A3EB3" w:rsidRPr="00340B0D" w14:paraId="281EF168" w14:textId="77777777" w:rsidTr="00541D1A">
        <w:trPr>
          <w:ins w:id="310" w:author="jonathan pritchard" w:date="2025-01-23T13:20:00Z"/>
        </w:trPr>
        <w:tc>
          <w:tcPr>
            <w:tcW w:w="4656" w:type="dxa"/>
            <w:gridSpan w:val="4"/>
            <w:tcBorders>
              <w:top w:val="single" w:sz="12" w:space="0" w:color="auto"/>
              <w:left w:val="single" w:sz="12" w:space="0" w:color="auto"/>
              <w:right w:val="single" w:sz="12" w:space="0" w:color="auto"/>
            </w:tcBorders>
            <w:shd w:val="clear" w:color="auto" w:fill="FFFFFF" w:themeFill="background1"/>
            <w:vAlign w:val="center"/>
          </w:tcPr>
          <w:p w14:paraId="395EEC9B" w14:textId="77777777" w:rsidR="004A3EB3" w:rsidRPr="00340B0D" w:rsidRDefault="004A3EB3" w:rsidP="00541D1A">
            <w:pPr>
              <w:jc w:val="center"/>
              <w:rPr>
                <w:ins w:id="311" w:author="jonathan pritchard" w:date="2025-01-23T13:20:00Z" w16du:dateUtc="2025-01-23T13:20:00Z"/>
                <w:rFonts w:cs="Arial"/>
                <w:b/>
                <w:bCs/>
                <w:sz w:val="18"/>
                <w:szCs w:val="18"/>
              </w:rPr>
            </w:pPr>
          </w:p>
        </w:tc>
        <w:tc>
          <w:tcPr>
            <w:tcW w:w="3871" w:type="dxa"/>
            <w:gridSpan w:val="4"/>
            <w:tcBorders>
              <w:left w:val="single" w:sz="12" w:space="0" w:color="auto"/>
            </w:tcBorders>
          </w:tcPr>
          <w:p w14:paraId="09A7DAA4" w14:textId="77777777" w:rsidR="004A3EB3" w:rsidRPr="00340B0D" w:rsidRDefault="004A3EB3" w:rsidP="00541D1A">
            <w:pPr>
              <w:rPr>
                <w:ins w:id="312" w:author="jonathan pritchard" w:date="2025-01-23T13:20:00Z" w16du:dateUtc="2025-01-23T13:20:00Z"/>
                <w:rFonts w:cs="Arial"/>
                <w:sz w:val="18"/>
                <w:szCs w:val="18"/>
              </w:rPr>
            </w:pPr>
          </w:p>
        </w:tc>
        <w:tc>
          <w:tcPr>
            <w:tcW w:w="672" w:type="dxa"/>
            <w:tcBorders>
              <w:right w:val="single" w:sz="12" w:space="0" w:color="auto"/>
            </w:tcBorders>
            <w:vAlign w:val="center"/>
          </w:tcPr>
          <w:p w14:paraId="077B8160" w14:textId="77777777" w:rsidR="004A3EB3" w:rsidRPr="00340B0D" w:rsidRDefault="004A3EB3" w:rsidP="00541D1A">
            <w:pPr>
              <w:jc w:val="center"/>
              <w:rPr>
                <w:ins w:id="313" w:author="jonathan pritchard" w:date="2025-01-23T13:20:00Z" w16du:dateUtc="2025-01-23T13:20:00Z"/>
                <w:rFonts w:cs="Arial"/>
                <w:sz w:val="18"/>
                <w:szCs w:val="18"/>
              </w:rPr>
            </w:pPr>
          </w:p>
        </w:tc>
      </w:tr>
      <w:tr w:rsidR="004A3EB3" w:rsidRPr="00340B0D" w14:paraId="316C5195" w14:textId="77777777" w:rsidTr="00541D1A">
        <w:trPr>
          <w:ins w:id="314" w:author="jonathan pritchard" w:date="2025-01-23T13:20:00Z"/>
        </w:trPr>
        <w:tc>
          <w:tcPr>
            <w:tcW w:w="4656" w:type="dxa"/>
            <w:gridSpan w:val="4"/>
            <w:tcBorders>
              <w:left w:val="single" w:sz="12" w:space="0" w:color="auto"/>
              <w:bottom w:val="single" w:sz="12" w:space="0" w:color="auto"/>
              <w:right w:val="single" w:sz="12" w:space="0" w:color="auto"/>
            </w:tcBorders>
            <w:shd w:val="clear" w:color="auto" w:fill="FFFFFF" w:themeFill="background1"/>
          </w:tcPr>
          <w:p w14:paraId="461FD8BB" w14:textId="77777777" w:rsidR="004A3EB3" w:rsidRPr="00340B0D" w:rsidRDefault="004A3EB3" w:rsidP="00541D1A">
            <w:pPr>
              <w:rPr>
                <w:ins w:id="315" w:author="jonathan pritchard" w:date="2025-01-23T13:20:00Z" w16du:dateUtc="2025-01-23T13:20:00Z"/>
                <w:rFonts w:cs="Arial"/>
                <w:sz w:val="18"/>
                <w:szCs w:val="18"/>
              </w:rPr>
            </w:pPr>
          </w:p>
        </w:tc>
        <w:tc>
          <w:tcPr>
            <w:tcW w:w="3871" w:type="dxa"/>
            <w:gridSpan w:val="4"/>
            <w:tcBorders>
              <w:left w:val="single" w:sz="12" w:space="0" w:color="auto"/>
              <w:bottom w:val="single" w:sz="12" w:space="0" w:color="auto"/>
            </w:tcBorders>
          </w:tcPr>
          <w:p w14:paraId="4ECA4F61" w14:textId="77777777" w:rsidR="004A3EB3" w:rsidRPr="00340B0D" w:rsidRDefault="004A3EB3" w:rsidP="00541D1A">
            <w:pPr>
              <w:jc w:val="center"/>
              <w:rPr>
                <w:ins w:id="316" w:author="jonathan pritchard" w:date="2025-01-23T13:20:00Z" w16du:dateUtc="2025-01-23T13:20:00Z"/>
                <w:rFonts w:cs="Arial"/>
                <w:sz w:val="18"/>
                <w:szCs w:val="18"/>
              </w:rPr>
            </w:pPr>
          </w:p>
        </w:tc>
        <w:tc>
          <w:tcPr>
            <w:tcW w:w="672" w:type="dxa"/>
            <w:tcBorders>
              <w:bottom w:val="single" w:sz="12" w:space="0" w:color="auto"/>
              <w:right w:val="single" w:sz="12" w:space="0" w:color="auto"/>
            </w:tcBorders>
            <w:vAlign w:val="center"/>
          </w:tcPr>
          <w:p w14:paraId="42542716" w14:textId="77777777" w:rsidR="004A3EB3" w:rsidRPr="00340B0D" w:rsidRDefault="004A3EB3" w:rsidP="00541D1A">
            <w:pPr>
              <w:jc w:val="center"/>
              <w:rPr>
                <w:ins w:id="317" w:author="jonathan pritchard" w:date="2025-01-23T13:20:00Z" w16du:dateUtc="2025-01-23T13:20:00Z"/>
                <w:rFonts w:cs="Arial"/>
                <w:sz w:val="18"/>
                <w:szCs w:val="18"/>
              </w:rPr>
            </w:pPr>
          </w:p>
        </w:tc>
      </w:tr>
      <w:tr w:rsidR="004A3EB3" w:rsidRPr="00340B0D" w14:paraId="28FB59CA" w14:textId="77777777" w:rsidTr="00541D1A">
        <w:trPr>
          <w:ins w:id="318" w:author="jonathan pritchard" w:date="2025-01-23T13:20:00Z"/>
        </w:trPr>
        <w:tc>
          <w:tcPr>
            <w:tcW w:w="4656"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23828BC2" w14:textId="77777777" w:rsidR="004A3EB3" w:rsidRPr="00340B0D" w:rsidRDefault="004A3EB3" w:rsidP="00541D1A">
            <w:pPr>
              <w:jc w:val="center"/>
              <w:rPr>
                <w:ins w:id="319" w:author="jonathan pritchard" w:date="2025-01-23T13:20:00Z" w16du:dateUtc="2025-01-23T13:20:00Z"/>
                <w:rFonts w:cs="Arial"/>
                <w:b/>
                <w:bCs/>
                <w:sz w:val="18"/>
                <w:szCs w:val="18"/>
              </w:rPr>
            </w:pPr>
            <w:ins w:id="320" w:author="jonathan pritchard" w:date="2025-01-23T13:20:00Z" w16du:dateUtc="2025-01-23T13:20:00Z">
              <w:r w:rsidRPr="00340B0D">
                <w:rPr>
                  <w:rFonts w:cs="Arial"/>
                  <w:b/>
                  <w:bCs/>
                  <w:sz w:val="18"/>
                  <w:szCs w:val="18"/>
                </w:rPr>
                <w:t>Date Dependent Objects</w:t>
              </w:r>
            </w:ins>
          </w:p>
        </w:tc>
        <w:tc>
          <w:tcPr>
            <w:tcW w:w="454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2386804" w14:textId="77777777" w:rsidR="004A3EB3" w:rsidRPr="00340B0D" w:rsidRDefault="004A3EB3" w:rsidP="00541D1A">
            <w:pPr>
              <w:jc w:val="center"/>
              <w:rPr>
                <w:ins w:id="321" w:author="jonathan pritchard" w:date="2025-01-23T13:20:00Z" w16du:dateUtc="2025-01-23T13:20:00Z"/>
                <w:rFonts w:cs="Arial"/>
                <w:sz w:val="18"/>
                <w:szCs w:val="18"/>
              </w:rPr>
            </w:pPr>
            <w:ins w:id="322" w:author="jonathan pritchard" w:date="2025-01-23T13:20:00Z" w16du:dateUtc="2025-01-23T13:20:00Z">
              <w:r w:rsidRPr="00340B0D">
                <w:rPr>
                  <w:rFonts w:cs="Arial"/>
                  <w:b/>
                  <w:bCs/>
                  <w:sz w:val="18"/>
                  <w:szCs w:val="18"/>
                </w:rPr>
                <w:t>Display</w:t>
              </w:r>
            </w:ins>
          </w:p>
        </w:tc>
      </w:tr>
      <w:tr w:rsidR="004A3EB3" w:rsidRPr="00340B0D" w14:paraId="400B4C5C" w14:textId="77777777" w:rsidTr="00541D1A">
        <w:trPr>
          <w:trHeight w:val="287"/>
          <w:ins w:id="323" w:author="jonathan pritchard" w:date="2025-01-23T13:20:00Z"/>
        </w:trPr>
        <w:tc>
          <w:tcPr>
            <w:tcW w:w="1789" w:type="dxa"/>
            <w:tcBorders>
              <w:left w:val="single" w:sz="12" w:space="0" w:color="auto"/>
              <w:bottom w:val="single" w:sz="4" w:space="0" w:color="auto"/>
            </w:tcBorders>
          </w:tcPr>
          <w:p w14:paraId="4DB06948" w14:textId="77777777" w:rsidR="004A3EB3" w:rsidRPr="00340B0D" w:rsidRDefault="004A3EB3" w:rsidP="00541D1A">
            <w:pPr>
              <w:rPr>
                <w:ins w:id="324" w:author="jonathan pritchard" w:date="2025-01-23T13:20:00Z" w16du:dateUtc="2025-01-23T13:20:00Z"/>
                <w:rFonts w:cs="Arial"/>
                <w:sz w:val="18"/>
                <w:szCs w:val="18"/>
              </w:rPr>
            </w:pPr>
            <w:ins w:id="325" w:author="jonathan pritchard" w:date="2025-01-23T13:20:00Z" w16du:dateUtc="2025-01-23T13:20:00Z">
              <w:r w:rsidRPr="00340B0D">
                <w:rPr>
                  <w:rFonts w:cs="Arial"/>
                  <w:sz w:val="18"/>
                  <w:szCs w:val="18"/>
                </w:rPr>
                <w:t>Start Date</w:t>
              </w:r>
            </w:ins>
          </w:p>
        </w:tc>
        <w:tc>
          <w:tcPr>
            <w:tcW w:w="2867" w:type="dxa"/>
            <w:gridSpan w:val="3"/>
            <w:tcBorders>
              <w:bottom w:val="single" w:sz="4" w:space="0" w:color="auto"/>
              <w:right w:val="single" w:sz="12" w:space="0" w:color="auto"/>
            </w:tcBorders>
          </w:tcPr>
          <w:p w14:paraId="03C3D344" w14:textId="77777777" w:rsidR="004A3EB3" w:rsidRPr="00340B0D" w:rsidRDefault="004A3EB3" w:rsidP="00541D1A">
            <w:pPr>
              <w:rPr>
                <w:ins w:id="326" w:author="jonathan pritchard" w:date="2025-01-23T13:20:00Z" w16du:dateUtc="2025-01-23T13:20: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0A8C7E98" w14:textId="77777777" w:rsidR="004A3EB3" w:rsidRPr="00340B0D" w:rsidRDefault="004A3EB3" w:rsidP="00541D1A">
            <w:pPr>
              <w:rPr>
                <w:ins w:id="327" w:author="jonathan pritchard" w:date="2025-01-23T13:20:00Z" w16du:dateUtc="2025-01-23T13:20:00Z"/>
                <w:rFonts w:cs="Arial"/>
                <w:sz w:val="18"/>
                <w:szCs w:val="18"/>
              </w:rPr>
            </w:pPr>
            <w:ins w:id="328" w:author="jonathan pritchard" w:date="2025-01-23T13:20:00Z" w16du:dateUtc="2025-01-23T13:20:00Z">
              <w:r w:rsidRPr="00340B0D">
                <w:rPr>
                  <w:rFonts w:cs="Arial"/>
                  <w:sz w:val="18"/>
                  <w:szCs w:val="18"/>
                </w:rPr>
                <w:t>Centre</w:t>
              </w:r>
            </w:ins>
          </w:p>
        </w:tc>
        <w:tc>
          <w:tcPr>
            <w:tcW w:w="2969" w:type="dxa"/>
            <w:gridSpan w:val="3"/>
            <w:tcBorders>
              <w:left w:val="single" w:sz="4" w:space="0" w:color="auto"/>
              <w:bottom w:val="single" w:sz="4" w:space="0" w:color="auto"/>
              <w:right w:val="single" w:sz="12" w:space="0" w:color="auto"/>
            </w:tcBorders>
            <w:vAlign w:val="center"/>
          </w:tcPr>
          <w:p w14:paraId="4AE14B1C" w14:textId="616B75C5" w:rsidR="004A3EB3" w:rsidRPr="00C87169" w:rsidRDefault="00E63B99" w:rsidP="00541D1A">
            <w:pPr>
              <w:rPr>
                <w:ins w:id="329" w:author="jonathan pritchard" w:date="2025-01-23T13:20:00Z" w16du:dateUtc="2025-01-23T13:20:00Z"/>
                <w:rFonts w:cs="Arial"/>
              </w:rPr>
            </w:pPr>
            <w:r w:rsidRPr="00C36B0F">
              <w:rPr>
                <w:i/>
              </w:rPr>
              <w:t>32°29.66’S, 060°55.86’E</w:t>
            </w:r>
          </w:p>
        </w:tc>
      </w:tr>
      <w:tr w:rsidR="004A3EB3" w:rsidRPr="00340B0D" w14:paraId="49214F19" w14:textId="77777777" w:rsidTr="00541D1A">
        <w:trPr>
          <w:ins w:id="330" w:author="jonathan pritchard" w:date="2025-01-23T13:20:00Z"/>
        </w:trPr>
        <w:tc>
          <w:tcPr>
            <w:tcW w:w="1789" w:type="dxa"/>
            <w:tcBorders>
              <w:left w:val="single" w:sz="12" w:space="0" w:color="auto"/>
              <w:bottom w:val="single" w:sz="4" w:space="0" w:color="auto"/>
            </w:tcBorders>
          </w:tcPr>
          <w:p w14:paraId="0C7D4170" w14:textId="77777777" w:rsidR="004A3EB3" w:rsidRPr="00340B0D" w:rsidRDefault="004A3EB3" w:rsidP="00541D1A">
            <w:pPr>
              <w:rPr>
                <w:ins w:id="331" w:author="jonathan pritchard" w:date="2025-01-23T13:20:00Z" w16du:dateUtc="2025-01-23T13:20:00Z"/>
                <w:rFonts w:cs="Arial"/>
                <w:sz w:val="18"/>
                <w:szCs w:val="18"/>
              </w:rPr>
            </w:pPr>
            <w:ins w:id="332" w:author="jonathan pritchard" w:date="2025-01-23T13:20:00Z" w16du:dateUtc="2025-01-23T13:20:00Z">
              <w:r w:rsidRPr="00340B0D">
                <w:rPr>
                  <w:rFonts w:cs="Arial"/>
                  <w:sz w:val="18"/>
                  <w:szCs w:val="18"/>
                </w:rPr>
                <w:t>End Date</w:t>
              </w:r>
            </w:ins>
          </w:p>
        </w:tc>
        <w:tc>
          <w:tcPr>
            <w:tcW w:w="2867" w:type="dxa"/>
            <w:gridSpan w:val="3"/>
            <w:tcBorders>
              <w:top w:val="single" w:sz="4" w:space="0" w:color="auto"/>
              <w:bottom w:val="single" w:sz="4" w:space="0" w:color="auto"/>
              <w:right w:val="single" w:sz="12" w:space="0" w:color="auto"/>
            </w:tcBorders>
          </w:tcPr>
          <w:p w14:paraId="3C441B43" w14:textId="77777777" w:rsidR="004A3EB3" w:rsidRPr="00340B0D" w:rsidRDefault="004A3EB3" w:rsidP="00541D1A">
            <w:pPr>
              <w:rPr>
                <w:ins w:id="333" w:author="jonathan pritchard" w:date="2025-01-23T13:20:00Z" w16du:dateUtc="2025-01-23T13:20: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BD6AE50" w14:textId="77777777" w:rsidR="004A3EB3" w:rsidRPr="00340B0D" w:rsidRDefault="004A3EB3" w:rsidP="00541D1A">
            <w:pPr>
              <w:rPr>
                <w:ins w:id="334" w:author="jonathan pritchard" w:date="2025-01-23T13:20:00Z" w16du:dateUtc="2025-01-23T13:20:00Z"/>
                <w:rFonts w:cs="Arial"/>
                <w:sz w:val="18"/>
                <w:szCs w:val="18"/>
              </w:rPr>
            </w:pPr>
            <w:ins w:id="335" w:author="jonathan pritchard" w:date="2025-01-23T13:20:00Z" w16du:dateUtc="2025-01-23T13:20:00Z">
              <w:r w:rsidRPr="00340B0D">
                <w:rPr>
                  <w:rFonts w:cs="Arial"/>
                  <w:sz w:val="18"/>
                  <w:szCs w:val="18"/>
                </w:rPr>
                <w:t>Scale</w:t>
              </w:r>
            </w:ins>
          </w:p>
        </w:tc>
        <w:tc>
          <w:tcPr>
            <w:tcW w:w="2969"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15E9E5CB" w14:textId="77777777" w:rsidR="004A3EB3" w:rsidRPr="00340B0D" w:rsidRDefault="004A3EB3" w:rsidP="00541D1A">
            <w:pPr>
              <w:rPr>
                <w:ins w:id="336" w:author="jonathan pritchard" w:date="2025-01-23T13:20:00Z" w16du:dateUtc="2025-01-23T13:20:00Z"/>
                <w:rFonts w:cs="Arial"/>
                <w:sz w:val="18"/>
                <w:szCs w:val="18"/>
              </w:rPr>
            </w:pPr>
            <w:ins w:id="337" w:author="jonathan pritchard" w:date="2025-01-23T13:20:00Z" w16du:dateUtc="2025-01-23T13:20:00Z">
              <w:r w:rsidRPr="00340B0D">
                <w:rPr>
                  <w:rFonts w:cs="Arial"/>
                  <w:sz w:val="18"/>
                  <w:szCs w:val="18"/>
                </w:rPr>
                <w:t>1:</w:t>
              </w:r>
              <w:r>
                <w:rPr>
                  <w:rFonts w:cs="Arial"/>
                  <w:sz w:val="18"/>
                  <w:szCs w:val="18"/>
                </w:rPr>
                <w:t>60000</w:t>
              </w:r>
            </w:ins>
          </w:p>
        </w:tc>
      </w:tr>
      <w:tr w:rsidR="004A3EB3" w:rsidRPr="00340B0D" w14:paraId="54011DB2" w14:textId="77777777" w:rsidTr="00541D1A">
        <w:trPr>
          <w:ins w:id="338" w:author="jonathan pritchard" w:date="2025-01-23T13:20:00Z"/>
        </w:trPr>
        <w:tc>
          <w:tcPr>
            <w:tcW w:w="4656"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1DE44E52" w14:textId="77777777" w:rsidR="004A3EB3" w:rsidRPr="00340B0D" w:rsidRDefault="004A3EB3" w:rsidP="00541D1A">
            <w:pPr>
              <w:jc w:val="center"/>
              <w:rPr>
                <w:ins w:id="339" w:author="jonathan pritchard" w:date="2025-01-23T13:20:00Z" w16du:dateUtc="2025-01-23T13:20: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5A9D6A44" w14:textId="77777777" w:rsidR="004A3EB3" w:rsidRPr="00340B0D" w:rsidRDefault="004A3EB3" w:rsidP="00541D1A">
            <w:pPr>
              <w:rPr>
                <w:ins w:id="340" w:author="jonathan pritchard" w:date="2025-01-23T13:20:00Z" w16du:dateUtc="2025-01-23T13:20:00Z"/>
                <w:rFonts w:cs="Arial"/>
                <w:sz w:val="18"/>
                <w:szCs w:val="18"/>
              </w:rPr>
            </w:pPr>
            <w:ins w:id="341" w:author="jonathan pritchard" w:date="2025-01-23T13:20:00Z" w16du:dateUtc="2025-01-23T13:20:00Z">
              <w:r w:rsidRPr="00340B0D">
                <w:rPr>
                  <w:rFonts w:cs="Arial"/>
                  <w:sz w:val="18"/>
                  <w:szCs w:val="18"/>
                </w:rPr>
                <w:t xml:space="preserve">Orientation </w:t>
              </w:r>
            </w:ins>
          </w:p>
        </w:tc>
        <w:tc>
          <w:tcPr>
            <w:tcW w:w="2969"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6402A1AC" w14:textId="77777777" w:rsidR="004A3EB3" w:rsidRPr="00340B0D" w:rsidRDefault="004A3EB3" w:rsidP="00541D1A">
            <w:pPr>
              <w:rPr>
                <w:ins w:id="342" w:author="jonathan pritchard" w:date="2025-01-23T13:20:00Z" w16du:dateUtc="2025-01-23T13:20:00Z"/>
                <w:rFonts w:cs="Arial"/>
                <w:sz w:val="18"/>
                <w:szCs w:val="18"/>
              </w:rPr>
            </w:pPr>
          </w:p>
        </w:tc>
      </w:tr>
      <w:tr w:rsidR="004A3EB3" w:rsidRPr="00340B0D" w14:paraId="44A7EB7F" w14:textId="77777777" w:rsidTr="00541D1A">
        <w:trPr>
          <w:ins w:id="343" w:author="jonathan pritchard" w:date="2025-01-23T13:20:00Z"/>
        </w:trPr>
        <w:tc>
          <w:tcPr>
            <w:tcW w:w="9199" w:type="dxa"/>
            <w:gridSpan w:val="9"/>
            <w:tcBorders>
              <w:top w:val="single" w:sz="4" w:space="0" w:color="auto"/>
              <w:left w:val="single" w:sz="12" w:space="0" w:color="auto"/>
              <w:bottom w:val="single" w:sz="4" w:space="0" w:color="auto"/>
              <w:right w:val="single" w:sz="12" w:space="0" w:color="auto"/>
            </w:tcBorders>
          </w:tcPr>
          <w:p w14:paraId="49DD2A2D" w14:textId="77777777" w:rsidR="004A3EB3" w:rsidRPr="00340B0D" w:rsidRDefault="004A3EB3" w:rsidP="00541D1A">
            <w:pPr>
              <w:rPr>
                <w:ins w:id="344" w:author="jonathan pritchard" w:date="2025-01-23T13:20:00Z" w16du:dateUtc="2025-01-23T13:20:00Z"/>
                <w:rFonts w:cs="Arial"/>
                <w:sz w:val="18"/>
                <w:szCs w:val="18"/>
              </w:rPr>
            </w:pPr>
          </w:p>
        </w:tc>
      </w:tr>
      <w:tr w:rsidR="004A3EB3" w:rsidRPr="00340B0D" w14:paraId="650DD94D" w14:textId="77777777" w:rsidTr="00541D1A">
        <w:trPr>
          <w:ins w:id="345" w:author="jonathan pritchard" w:date="2025-01-23T13:20:00Z"/>
        </w:trPr>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902373B" w14:textId="77777777" w:rsidR="004A3EB3" w:rsidRPr="00340B0D" w:rsidRDefault="004A3EB3" w:rsidP="00541D1A">
            <w:pPr>
              <w:jc w:val="center"/>
              <w:rPr>
                <w:ins w:id="346" w:author="jonathan pritchard" w:date="2025-01-23T13:20:00Z" w16du:dateUtc="2025-01-23T13:20:00Z"/>
                <w:rFonts w:cs="Arial"/>
                <w:b/>
                <w:bCs/>
                <w:sz w:val="18"/>
                <w:szCs w:val="18"/>
              </w:rPr>
            </w:pPr>
            <w:ins w:id="347" w:author="jonathan pritchard" w:date="2025-01-23T13:20:00Z" w16du:dateUtc="2025-01-23T13:20:00Z">
              <w:r w:rsidRPr="00340B0D">
                <w:rPr>
                  <w:rFonts w:cs="Arial"/>
                  <w:b/>
                  <w:bCs/>
                  <w:sz w:val="18"/>
                  <w:szCs w:val="18"/>
                </w:rPr>
                <w:t>Viewing Group</w:t>
              </w:r>
              <w:r>
                <w:rPr>
                  <w:rFonts w:cs="Arial"/>
                  <w:b/>
                  <w:bCs/>
                  <w:sz w:val="18"/>
                  <w:szCs w:val="18"/>
                </w:rPr>
                <w:t>s (Default = On)</w:t>
              </w:r>
            </w:ins>
          </w:p>
        </w:tc>
      </w:tr>
      <w:tr w:rsidR="004A3EB3" w:rsidRPr="00340B0D" w14:paraId="01E292D6" w14:textId="77777777" w:rsidTr="00541D1A">
        <w:trPr>
          <w:ins w:id="348" w:author="jonathan pritchard" w:date="2025-01-23T13:20:00Z"/>
        </w:trPr>
        <w:tc>
          <w:tcPr>
            <w:tcW w:w="492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F565D60" w14:textId="77777777" w:rsidR="004A3EB3" w:rsidRPr="00340B0D" w:rsidRDefault="004A3EB3" w:rsidP="00541D1A">
            <w:pPr>
              <w:jc w:val="center"/>
              <w:rPr>
                <w:ins w:id="349" w:author="jonathan pritchard" w:date="2025-01-23T13:20:00Z" w16du:dateUtc="2025-01-23T13:20:00Z"/>
                <w:rFonts w:cs="Arial"/>
                <w:b/>
                <w:bCs/>
                <w:sz w:val="18"/>
                <w:szCs w:val="18"/>
              </w:rPr>
            </w:pPr>
            <w:ins w:id="350" w:author="jonathan pritchard" w:date="2025-01-23T13:20:00Z" w16du:dateUtc="2025-01-23T13:20:00Z">
              <w:r w:rsidRPr="00340B0D">
                <w:rPr>
                  <w:rFonts w:cs="Arial"/>
                  <w:b/>
                  <w:bCs/>
                  <w:sz w:val="18"/>
                  <w:szCs w:val="18"/>
                </w:rPr>
                <w:t>Standard Display</w:t>
              </w:r>
            </w:ins>
          </w:p>
        </w:tc>
        <w:tc>
          <w:tcPr>
            <w:tcW w:w="4270"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F491620" w14:textId="77777777" w:rsidR="004A3EB3" w:rsidRPr="00340B0D" w:rsidRDefault="004A3EB3" w:rsidP="00541D1A">
            <w:pPr>
              <w:jc w:val="center"/>
              <w:rPr>
                <w:ins w:id="351" w:author="jonathan pritchard" w:date="2025-01-23T13:20:00Z" w16du:dateUtc="2025-01-23T13:20:00Z"/>
                <w:rFonts w:cs="Arial"/>
                <w:b/>
                <w:bCs/>
                <w:sz w:val="18"/>
                <w:szCs w:val="18"/>
              </w:rPr>
            </w:pPr>
            <w:ins w:id="352" w:author="jonathan pritchard" w:date="2025-01-23T13:20:00Z" w16du:dateUtc="2025-01-23T13:20:00Z">
              <w:r w:rsidRPr="00340B0D">
                <w:rPr>
                  <w:rFonts w:cs="Arial"/>
                  <w:b/>
                  <w:bCs/>
                  <w:sz w:val="18"/>
                  <w:szCs w:val="18"/>
                </w:rPr>
                <w:t>Other</w:t>
              </w:r>
            </w:ins>
          </w:p>
        </w:tc>
      </w:tr>
      <w:tr w:rsidR="004A3EB3" w:rsidRPr="00340B0D" w14:paraId="53DDA560" w14:textId="77777777" w:rsidTr="00541D1A">
        <w:trPr>
          <w:ins w:id="353" w:author="jonathan pritchard" w:date="2025-01-23T13:20:00Z"/>
        </w:trPr>
        <w:tc>
          <w:tcPr>
            <w:tcW w:w="4375" w:type="dxa"/>
            <w:gridSpan w:val="3"/>
            <w:tcBorders>
              <w:top w:val="single" w:sz="4" w:space="0" w:color="auto"/>
              <w:left w:val="single" w:sz="12" w:space="0" w:color="auto"/>
              <w:bottom w:val="single" w:sz="4" w:space="0" w:color="auto"/>
              <w:right w:val="single" w:sz="4" w:space="0" w:color="auto"/>
            </w:tcBorders>
          </w:tcPr>
          <w:p w14:paraId="6C27BA9C" w14:textId="77777777" w:rsidR="004A3EB3" w:rsidRPr="00340B0D" w:rsidRDefault="004A3EB3" w:rsidP="00541D1A">
            <w:pPr>
              <w:rPr>
                <w:ins w:id="354" w:author="jonathan pritchard" w:date="2025-01-23T13:20:00Z" w16du:dateUtc="2025-01-23T13:20:00Z"/>
                <w:rFonts w:cs="Arial"/>
                <w:sz w:val="18"/>
                <w:szCs w:val="18"/>
              </w:rPr>
            </w:pPr>
            <w:ins w:id="355" w:author="jonathan pritchard" w:date="2025-01-23T13:20:00Z" w16du:dateUtc="2025-01-23T13:20: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4B2EEC95" w14:textId="77777777" w:rsidR="004A3EB3" w:rsidRPr="00340B0D" w:rsidRDefault="004A3EB3" w:rsidP="00541D1A">
            <w:pPr>
              <w:jc w:val="center"/>
              <w:rPr>
                <w:ins w:id="356" w:author="jonathan pritchard" w:date="2025-01-23T13:20:00Z" w16du:dateUtc="2025-01-23T13:20:00Z"/>
                <w:rFonts w:cs="Arial"/>
                <w:sz w:val="18"/>
                <w:szCs w:val="18"/>
              </w:rPr>
            </w:pPr>
          </w:p>
        </w:tc>
        <w:tc>
          <w:tcPr>
            <w:tcW w:w="3598" w:type="dxa"/>
            <w:gridSpan w:val="3"/>
            <w:tcBorders>
              <w:top w:val="single" w:sz="4" w:space="0" w:color="auto"/>
              <w:left w:val="single" w:sz="12" w:space="0" w:color="auto"/>
              <w:bottom w:val="single" w:sz="4" w:space="0" w:color="auto"/>
            </w:tcBorders>
          </w:tcPr>
          <w:p w14:paraId="6236EEE9" w14:textId="77777777" w:rsidR="004A3EB3" w:rsidRPr="00340B0D" w:rsidRDefault="004A3EB3" w:rsidP="00541D1A">
            <w:pPr>
              <w:pStyle w:val="Default"/>
              <w:rPr>
                <w:ins w:id="357" w:author="jonathan pritchard" w:date="2025-01-23T13:20:00Z" w16du:dateUtc="2025-01-23T13:20:00Z"/>
                <w:sz w:val="18"/>
                <w:szCs w:val="18"/>
              </w:rPr>
            </w:pPr>
            <w:ins w:id="358" w:author="jonathan pritchard" w:date="2025-01-23T13:20:00Z" w16du:dateUtc="2025-01-23T13:20: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7078583A" w14:textId="77777777" w:rsidR="004A3EB3" w:rsidRPr="00340B0D" w:rsidRDefault="004A3EB3" w:rsidP="00541D1A">
            <w:pPr>
              <w:rPr>
                <w:ins w:id="359" w:author="jonathan pritchard" w:date="2025-01-23T13:20:00Z" w16du:dateUtc="2025-01-23T13:20:00Z"/>
                <w:rFonts w:cs="Arial"/>
                <w:sz w:val="18"/>
                <w:szCs w:val="18"/>
              </w:rPr>
            </w:pPr>
          </w:p>
        </w:tc>
      </w:tr>
      <w:tr w:rsidR="004A3EB3" w:rsidRPr="00340B0D" w14:paraId="4BDD26D3" w14:textId="77777777" w:rsidTr="00541D1A">
        <w:trPr>
          <w:ins w:id="360" w:author="jonathan pritchard" w:date="2025-01-23T13:20:00Z"/>
        </w:trPr>
        <w:tc>
          <w:tcPr>
            <w:tcW w:w="4375" w:type="dxa"/>
            <w:gridSpan w:val="3"/>
            <w:tcBorders>
              <w:top w:val="single" w:sz="4" w:space="0" w:color="auto"/>
              <w:left w:val="single" w:sz="12" w:space="0" w:color="auto"/>
              <w:bottom w:val="single" w:sz="4" w:space="0" w:color="auto"/>
              <w:right w:val="single" w:sz="4" w:space="0" w:color="auto"/>
            </w:tcBorders>
          </w:tcPr>
          <w:p w14:paraId="791E3AE6" w14:textId="77777777" w:rsidR="004A3EB3" w:rsidRPr="00340B0D" w:rsidRDefault="004A3EB3" w:rsidP="00541D1A">
            <w:pPr>
              <w:pStyle w:val="Default"/>
              <w:rPr>
                <w:ins w:id="361" w:author="jonathan pritchard" w:date="2025-01-23T13:20:00Z" w16du:dateUtc="2025-01-23T13:20:00Z"/>
                <w:sz w:val="18"/>
                <w:szCs w:val="18"/>
              </w:rPr>
            </w:pPr>
            <w:ins w:id="362" w:author="jonathan pritchard" w:date="2025-01-23T13:20:00Z" w16du:dateUtc="2025-01-23T13:20: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17C68065" w14:textId="77777777" w:rsidR="004A3EB3" w:rsidRPr="00340B0D" w:rsidRDefault="004A3EB3" w:rsidP="00541D1A">
            <w:pPr>
              <w:jc w:val="center"/>
              <w:rPr>
                <w:ins w:id="363" w:author="jonathan pritchard" w:date="2025-01-23T13:20:00Z" w16du:dateUtc="2025-01-23T13:20:00Z"/>
                <w:rFonts w:cs="Arial"/>
                <w:sz w:val="18"/>
                <w:szCs w:val="18"/>
              </w:rPr>
            </w:pPr>
          </w:p>
        </w:tc>
        <w:tc>
          <w:tcPr>
            <w:tcW w:w="3598" w:type="dxa"/>
            <w:gridSpan w:val="3"/>
            <w:tcBorders>
              <w:top w:val="single" w:sz="4" w:space="0" w:color="auto"/>
              <w:left w:val="single" w:sz="12" w:space="0" w:color="auto"/>
              <w:bottom w:val="single" w:sz="4" w:space="0" w:color="auto"/>
            </w:tcBorders>
          </w:tcPr>
          <w:p w14:paraId="35385977" w14:textId="77777777" w:rsidR="004A3EB3" w:rsidRPr="00340B0D" w:rsidRDefault="004A3EB3" w:rsidP="00541D1A">
            <w:pPr>
              <w:pStyle w:val="Default"/>
              <w:rPr>
                <w:ins w:id="364" w:author="jonathan pritchard" w:date="2025-01-23T13:20:00Z" w16du:dateUtc="2025-01-23T13:20:00Z"/>
                <w:sz w:val="18"/>
                <w:szCs w:val="18"/>
              </w:rPr>
            </w:pPr>
            <w:ins w:id="365" w:author="jonathan pritchard" w:date="2025-01-23T13:20:00Z" w16du:dateUtc="2025-01-23T13:20: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4DCCFB9A" w14:textId="77777777" w:rsidR="004A3EB3" w:rsidRPr="00340B0D" w:rsidRDefault="004A3EB3" w:rsidP="00541D1A">
            <w:pPr>
              <w:rPr>
                <w:ins w:id="366" w:author="jonathan pritchard" w:date="2025-01-23T13:20:00Z" w16du:dateUtc="2025-01-23T13:20:00Z"/>
                <w:rFonts w:cs="Arial"/>
                <w:sz w:val="18"/>
                <w:szCs w:val="18"/>
              </w:rPr>
            </w:pPr>
          </w:p>
        </w:tc>
      </w:tr>
      <w:tr w:rsidR="004A3EB3" w:rsidRPr="00340B0D" w14:paraId="679EA697" w14:textId="77777777" w:rsidTr="00541D1A">
        <w:trPr>
          <w:ins w:id="367" w:author="jonathan pritchard" w:date="2025-01-23T13:20:00Z"/>
        </w:trPr>
        <w:tc>
          <w:tcPr>
            <w:tcW w:w="4375" w:type="dxa"/>
            <w:gridSpan w:val="3"/>
            <w:tcBorders>
              <w:top w:val="single" w:sz="4" w:space="0" w:color="auto"/>
              <w:left w:val="single" w:sz="12" w:space="0" w:color="auto"/>
              <w:bottom w:val="single" w:sz="4" w:space="0" w:color="auto"/>
              <w:right w:val="single" w:sz="4" w:space="0" w:color="auto"/>
            </w:tcBorders>
          </w:tcPr>
          <w:p w14:paraId="7E274B5C" w14:textId="77777777" w:rsidR="004A3EB3" w:rsidRPr="00340B0D" w:rsidRDefault="004A3EB3" w:rsidP="00541D1A">
            <w:pPr>
              <w:pStyle w:val="Default"/>
              <w:ind w:left="720"/>
              <w:rPr>
                <w:ins w:id="368" w:author="jonathan pritchard" w:date="2025-01-23T13:20:00Z" w16du:dateUtc="2025-01-23T13:20:00Z"/>
                <w:sz w:val="18"/>
                <w:szCs w:val="18"/>
              </w:rPr>
            </w:pPr>
            <w:ins w:id="369" w:author="jonathan pritchard" w:date="2025-01-23T13:20:00Z" w16du:dateUtc="2025-01-23T13:20: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4482F90A" w14:textId="77777777" w:rsidR="004A3EB3" w:rsidRPr="00340B0D" w:rsidRDefault="004A3EB3" w:rsidP="00541D1A">
            <w:pPr>
              <w:jc w:val="center"/>
              <w:rPr>
                <w:ins w:id="370" w:author="jonathan pritchard" w:date="2025-01-23T13:20:00Z" w16du:dateUtc="2025-01-23T13:20:00Z"/>
                <w:rFonts w:cs="Arial"/>
                <w:sz w:val="18"/>
                <w:szCs w:val="18"/>
              </w:rPr>
            </w:pPr>
          </w:p>
        </w:tc>
        <w:tc>
          <w:tcPr>
            <w:tcW w:w="3598" w:type="dxa"/>
            <w:gridSpan w:val="3"/>
            <w:tcBorders>
              <w:top w:val="single" w:sz="4" w:space="0" w:color="auto"/>
              <w:left w:val="single" w:sz="12" w:space="0" w:color="auto"/>
              <w:bottom w:val="single" w:sz="4" w:space="0" w:color="auto"/>
            </w:tcBorders>
          </w:tcPr>
          <w:p w14:paraId="6F98CEC5" w14:textId="77777777" w:rsidR="004A3EB3" w:rsidRPr="00340B0D" w:rsidRDefault="004A3EB3" w:rsidP="00541D1A">
            <w:pPr>
              <w:pStyle w:val="Default"/>
              <w:rPr>
                <w:ins w:id="371" w:author="jonathan pritchard" w:date="2025-01-23T13:20:00Z" w16du:dateUtc="2025-01-23T13:20:00Z"/>
                <w:sz w:val="18"/>
                <w:szCs w:val="18"/>
              </w:rPr>
            </w:pPr>
            <w:ins w:id="372" w:author="jonathan pritchard" w:date="2025-01-23T13:20:00Z" w16du:dateUtc="2025-01-23T13:20: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5441491C" w14:textId="77777777" w:rsidR="004A3EB3" w:rsidRPr="00340B0D" w:rsidRDefault="004A3EB3" w:rsidP="00541D1A">
            <w:pPr>
              <w:rPr>
                <w:ins w:id="373" w:author="jonathan pritchard" w:date="2025-01-23T13:20:00Z" w16du:dateUtc="2025-01-23T13:20:00Z"/>
                <w:rFonts w:cs="Arial"/>
                <w:sz w:val="18"/>
                <w:szCs w:val="18"/>
              </w:rPr>
            </w:pPr>
          </w:p>
        </w:tc>
      </w:tr>
      <w:tr w:rsidR="004A3EB3" w:rsidRPr="00340B0D" w14:paraId="03BBADD7" w14:textId="77777777" w:rsidTr="00541D1A">
        <w:trPr>
          <w:ins w:id="374" w:author="jonathan pritchard" w:date="2025-01-23T13:20:00Z"/>
        </w:trPr>
        <w:tc>
          <w:tcPr>
            <w:tcW w:w="4375" w:type="dxa"/>
            <w:gridSpan w:val="3"/>
            <w:tcBorders>
              <w:top w:val="single" w:sz="4" w:space="0" w:color="auto"/>
              <w:left w:val="single" w:sz="12" w:space="0" w:color="auto"/>
              <w:bottom w:val="single" w:sz="4" w:space="0" w:color="auto"/>
              <w:right w:val="single" w:sz="4" w:space="0" w:color="auto"/>
            </w:tcBorders>
          </w:tcPr>
          <w:p w14:paraId="4C69CC84" w14:textId="77777777" w:rsidR="004A3EB3" w:rsidRPr="00340B0D" w:rsidRDefault="004A3EB3" w:rsidP="00541D1A">
            <w:pPr>
              <w:pStyle w:val="Default"/>
              <w:ind w:left="720"/>
              <w:rPr>
                <w:ins w:id="375" w:author="jonathan pritchard" w:date="2025-01-23T13:20:00Z" w16du:dateUtc="2025-01-23T13:20:00Z"/>
                <w:sz w:val="18"/>
                <w:szCs w:val="18"/>
              </w:rPr>
            </w:pPr>
            <w:ins w:id="376" w:author="jonathan pritchard" w:date="2025-01-23T13:20:00Z" w16du:dateUtc="2025-01-23T13:20: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11D7BFBE" w14:textId="77777777" w:rsidR="004A3EB3" w:rsidRPr="00340B0D" w:rsidRDefault="004A3EB3" w:rsidP="00541D1A">
            <w:pPr>
              <w:jc w:val="center"/>
              <w:rPr>
                <w:ins w:id="377" w:author="jonathan pritchard" w:date="2025-01-23T13:20:00Z" w16du:dateUtc="2025-01-23T13:20:00Z"/>
                <w:rFonts w:cs="Arial"/>
                <w:sz w:val="18"/>
                <w:szCs w:val="18"/>
              </w:rPr>
            </w:pPr>
          </w:p>
        </w:tc>
        <w:tc>
          <w:tcPr>
            <w:tcW w:w="3598" w:type="dxa"/>
            <w:gridSpan w:val="3"/>
            <w:tcBorders>
              <w:top w:val="single" w:sz="4" w:space="0" w:color="auto"/>
              <w:left w:val="single" w:sz="12" w:space="0" w:color="auto"/>
              <w:bottom w:val="single" w:sz="4" w:space="0" w:color="auto"/>
            </w:tcBorders>
          </w:tcPr>
          <w:p w14:paraId="1CE3A30F" w14:textId="77777777" w:rsidR="004A3EB3" w:rsidRPr="00340B0D" w:rsidRDefault="004A3EB3" w:rsidP="00541D1A">
            <w:pPr>
              <w:pStyle w:val="Default"/>
              <w:rPr>
                <w:ins w:id="378" w:author="jonathan pritchard" w:date="2025-01-23T13:20:00Z" w16du:dateUtc="2025-01-23T13:20:00Z"/>
                <w:sz w:val="18"/>
                <w:szCs w:val="18"/>
              </w:rPr>
            </w:pPr>
            <w:ins w:id="379" w:author="jonathan pritchard" w:date="2025-01-23T13:20:00Z" w16du:dateUtc="2025-01-23T13:20: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63F3316A" w14:textId="77777777" w:rsidR="004A3EB3" w:rsidRPr="00340B0D" w:rsidRDefault="004A3EB3" w:rsidP="00541D1A">
            <w:pPr>
              <w:rPr>
                <w:ins w:id="380" w:author="jonathan pritchard" w:date="2025-01-23T13:20:00Z" w16du:dateUtc="2025-01-23T13:20:00Z"/>
                <w:rFonts w:cs="Arial"/>
                <w:sz w:val="18"/>
                <w:szCs w:val="18"/>
              </w:rPr>
            </w:pPr>
          </w:p>
        </w:tc>
      </w:tr>
      <w:tr w:rsidR="004A3EB3" w:rsidRPr="00340B0D" w14:paraId="38DEBFD6" w14:textId="77777777" w:rsidTr="00541D1A">
        <w:trPr>
          <w:ins w:id="381" w:author="jonathan pritchard" w:date="2025-01-23T13:20:00Z"/>
        </w:trPr>
        <w:tc>
          <w:tcPr>
            <w:tcW w:w="4375" w:type="dxa"/>
            <w:gridSpan w:val="3"/>
            <w:tcBorders>
              <w:top w:val="single" w:sz="4" w:space="0" w:color="auto"/>
              <w:left w:val="single" w:sz="12" w:space="0" w:color="auto"/>
              <w:bottom w:val="single" w:sz="4" w:space="0" w:color="auto"/>
              <w:right w:val="single" w:sz="4" w:space="0" w:color="auto"/>
            </w:tcBorders>
          </w:tcPr>
          <w:p w14:paraId="5208CE05" w14:textId="77777777" w:rsidR="004A3EB3" w:rsidRPr="00340B0D" w:rsidRDefault="004A3EB3" w:rsidP="00541D1A">
            <w:pPr>
              <w:pStyle w:val="Default"/>
              <w:rPr>
                <w:ins w:id="382" w:author="jonathan pritchard" w:date="2025-01-23T13:20:00Z" w16du:dateUtc="2025-01-23T13:20:00Z"/>
                <w:sz w:val="18"/>
                <w:szCs w:val="18"/>
              </w:rPr>
            </w:pPr>
            <w:ins w:id="383" w:author="jonathan pritchard" w:date="2025-01-23T13:20:00Z" w16du:dateUtc="2025-01-23T13:20: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36D48982" w14:textId="77777777" w:rsidR="004A3EB3" w:rsidRPr="00340B0D" w:rsidRDefault="004A3EB3" w:rsidP="00541D1A">
            <w:pPr>
              <w:jc w:val="center"/>
              <w:rPr>
                <w:ins w:id="384" w:author="jonathan pritchard" w:date="2025-01-23T13:20:00Z" w16du:dateUtc="2025-01-23T13:20:00Z"/>
                <w:rFonts w:cs="Arial"/>
                <w:sz w:val="18"/>
                <w:szCs w:val="18"/>
              </w:rPr>
            </w:pPr>
          </w:p>
        </w:tc>
        <w:tc>
          <w:tcPr>
            <w:tcW w:w="3598" w:type="dxa"/>
            <w:gridSpan w:val="3"/>
            <w:tcBorders>
              <w:top w:val="single" w:sz="4" w:space="0" w:color="auto"/>
              <w:left w:val="single" w:sz="12" w:space="0" w:color="auto"/>
              <w:bottom w:val="single" w:sz="4" w:space="0" w:color="auto"/>
            </w:tcBorders>
          </w:tcPr>
          <w:p w14:paraId="12AC0517" w14:textId="77777777" w:rsidR="004A3EB3" w:rsidRPr="00340B0D" w:rsidRDefault="004A3EB3" w:rsidP="00541D1A">
            <w:pPr>
              <w:pStyle w:val="Default"/>
              <w:rPr>
                <w:ins w:id="385" w:author="jonathan pritchard" w:date="2025-01-23T13:20:00Z" w16du:dateUtc="2025-01-23T13:20:00Z"/>
                <w:sz w:val="18"/>
                <w:szCs w:val="18"/>
              </w:rPr>
            </w:pPr>
            <w:ins w:id="386" w:author="jonathan pritchard" w:date="2025-01-23T13:20:00Z" w16du:dateUtc="2025-01-23T13:20: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6C4BF40E" w14:textId="77777777" w:rsidR="004A3EB3" w:rsidRPr="00340B0D" w:rsidRDefault="004A3EB3" w:rsidP="00541D1A">
            <w:pPr>
              <w:rPr>
                <w:ins w:id="387" w:author="jonathan pritchard" w:date="2025-01-23T13:20:00Z" w16du:dateUtc="2025-01-23T13:20:00Z"/>
                <w:rFonts w:cs="Arial"/>
                <w:sz w:val="18"/>
                <w:szCs w:val="18"/>
              </w:rPr>
            </w:pPr>
          </w:p>
        </w:tc>
      </w:tr>
      <w:tr w:rsidR="004A3EB3" w:rsidRPr="00340B0D" w14:paraId="2D1544B4" w14:textId="77777777" w:rsidTr="00541D1A">
        <w:trPr>
          <w:ins w:id="388" w:author="jonathan pritchard" w:date="2025-01-23T13:20:00Z"/>
        </w:trPr>
        <w:tc>
          <w:tcPr>
            <w:tcW w:w="4375" w:type="dxa"/>
            <w:gridSpan w:val="3"/>
            <w:tcBorders>
              <w:top w:val="single" w:sz="4" w:space="0" w:color="auto"/>
              <w:left w:val="single" w:sz="12" w:space="0" w:color="auto"/>
              <w:bottom w:val="single" w:sz="4" w:space="0" w:color="auto"/>
              <w:right w:val="single" w:sz="4" w:space="0" w:color="auto"/>
            </w:tcBorders>
          </w:tcPr>
          <w:p w14:paraId="54724D3B" w14:textId="77777777" w:rsidR="004A3EB3" w:rsidRPr="00340B0D" w:rsidRDefault="004A3EB3" w:rsidP="00541D1A">
            <w:pPr>
              <w:pStyle w:val="Default"/>
              <w:rPr>
                <w:ins w:id="389" w:author="jonathan pritchard" w:date="2025-01-23T13:20:00Z" w16du:dateUtc="2025-01-23T13:20:00Z"/>
                <w:sz w:val="18"/>
                <w:szCs w:val="18"/>
              </w:rPr>
            </w:pPr>
            <w:ins w:id="390" w:author="jonathan pritchard" w:date="2025-01-23T13:20:00Z" w16du:dateUtc="2025-01-23T13:20: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4009BE21" w14:textId="77777777" w:rsidR="004A3EB3" w:rsidRPr="00340B0D" w:rsidRDefault="004A3EB3" w:rsidP="00541D1A">
            <w:pPr>
              <w:jc w:val="center"/>
              <w:rPr>
                <w:ins w:id="391" w:author="jonathan pritchard" w:date="2025-01-23T13:20:00Z" w16du:dateUtc="2025-01-23T13:20:00Z"/>
                <w:rFonts w:cs="Arial"/>
                <w:sz w:val="18"/>
                <w:szCs w:val="18"/>
              </w:rPr>
            </w:pPr>
          </w:p>
        </w:tc>
        <w:tc>
          <w:tcPr>
            <w:tcW w:w="3598" w:type="dxa"/>
            <w:gridSpan w:val="3"/>
            <w:tcBorders>
              <w:top w:val="single" w:sz="4" w:space="0" w:color="auto"/>
              <w:left w:val="single" w:sz="12" w:space="0" w:color="auto"/>
              <w:bottom w:val="single" w:sz="4" w:space="0" w:color="auto"/>
            </w:tcBorders>
          </w:tcPr>
          <w:p w14:paraId="50CFCED4" w14:textId="77777777" w:rsidR="004A3EB3" w:rsidRPr="00340B0D" w:rsidRDefault="004A3EB3" w:rsidP="00541D1A">
            <w:pPr>
              <w:pStyle w:val="Default"/>
              <w:rPr>
                <w:ins w:id="392" w:author="jonathan pritchard" w:date="2025-01-23T13:20:00Z" w16du:dateUtc="2025-01-23T13:20:00Z"/>
                <w:sz w:val="18"/>
                <w:szCs w:val="18"/>
              </w:rPr>
            </w:pPr>
            <w:ins w:id="393" w:author="jonathan pritchard" w:date="2025-01-23T13:20:00Z" w16du:dateUtc="2025-01-23T13:20: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4F3E88DC" w14:textId="77777777" w:rsidR="004A3EB3" w:rsidRPr="00340B0D" w:rsidRDefault="004A3EB3" w:rsidP="00541D1A">
            <w:pPr>
              <w:rPr>
                <w:ins w:id="394" w:author="jonathan pritchard" w:date="2025-01-23T13:20:00Z" w16du:dateUtc="2025-01-23T13:20:00Z"/>
                <w:rFonts w:cs="Arial"/>
                <w:sz w:val="18"/>
                <w:szCs w:val="18"/>
              </w:rPr>
            </w:pPr>
          </w:p>
        </w:tc>
      </w:tr>
      <w:tr w:rsidR="004A3EB3" w:rsidRPr="00340B0D" w14:paraId="4049CAF3" w14:textId="77777777" w:rsidTr="00541D1A">
        <w:trPr>
          <w:ins w:id="395" w:author="jonathan pritchard" w:date="2025-01-23T13:20:00Z"/>
        </w:trPr>
        <w:tc>
          <w:tcPr>
            <w:tcW w:w="4375" w:type="dxa"/>
            <w:gridSpan w:val="3"/>
            <w:tcBorders>
              <w:top w:val="single" w:sz="4" w:space="0" w:color="auto"/>
              <w:left w:val="single" w:sz="12" w:space="0" w:color="auto"/>
              <w:bottom w:val="single" w:sz="4" w:space="0" w:color="auto"/>
              <w:right w:val="single" w:sz="4" w:space="0" w:color="auto"/>
            </w:tcBorders>
          </w:tcPr>
          <w:p w14:paraId="23F96CA2" w14:textId="77777777" w:rsidR="004A3EB3" w:rsidRPr="00340B0D" w:rsidRDefault="004A3EB3" w:rsidP="00541D1A">
            <w:pPr>
              <w:pStyle w:val="Default"/>
              <w:rPr>
                <w:ins w:id="396" w:author="jonathan pritchard" w:date="2025-01-23T13:20:00Z" w16du:dateUtc="2025-01-23T13:20:00Z"/>
                <w:sz w:val="18"/>
                <w:szCs w:val="18"/>
              </w:rPr>
            </w:pPr>
            <w:ins w:id="397" w:author="jonathan pritchard" w:date="2025-01-23T13:20:00Z" w16du:dateUtc="2025-01-23T13:20: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32C94204" w14:textId="77777777" w:rsidR="004A3EB3" w:rsidRPr="00340B0D" w:rsidRDefault="004A3EB3" w:rsidP="00541D1A">
            <w:pPr>
              <w:jc w:val="center"/>
              <w:rPr>
                <w:ins w:id="398" w:author="jonathan pritchard" w:date="2025-01-23T13:20:00Z" w16du:dateUtc="2025-01-23T13:20:00Z"/>
                <w:rFonts w:cs="Arial"/>
                <w:sz w:val="18"/>
                <w:szCs w:val="18"/>
              </w:rPr>
            </w:pPr>
          </w:p>
        </w:tc>
        <w:tc>
          <w:tcPr>
            <w:tcW w:w="3598" w:type="dxa"/>
            <w:gridSpan w:val="3"/>
            <w:tcBorders>
              <w:top w:val="single" w:sz="4" w:space="0" w:color="auto"/>
              <w:left w:val="single" w:sz="12" w:space="0" w:color="auto"/>
              <w:bottom w:val="single" w:sz="4" w:space="0" w:color="auto"/>
            </w:tcBorders>
          </w:tcPr>
          <w:p w14:paraId="6DF67203" w14:textId="77777777" w:rsidR="004A3EB3" w:rsidRPr="00340B0D" w:rsidRDefault="004A3EB3" w:rsidP="00541D1A">
            <w:pPr>
              <w:pStyle w:val="Default"/>
              <w:rPr>
                <w:ins w:id="399" w:author="jonathan pritchard" w:date="2025-01-23T13:20:00Z" w16du:dateUtc="2025-01-23T13:20:00Z"/>
                <w:sz w:val="18"/>
                <w:szCs w:val="18"/>
              </w:rPr>
            </w:pPr>
            <w:ins w:id="400" w:author="jonathan pritchard" w:date="2025-01-23T13:20:00Z" w16du:dateUtc="2025-01-23T13:20: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2280BFC6" w14:textId="77777777" w:rsidR="004A3EB3" w:rsidRPr="00340B0D" w:rsidRDefault="004A3EB3" w:rsidP="00541D1A">
            <w:pPr>
              <w:rPr>
                <w:ins w:id="401" w:author="jonathan pritchard" w:date="2025-01-23T13:20:00Z" w16du:dateUtc="2025-01-23T13:20:00Z"/>
                <w:rFonts w:cs="Arial"/>
                <w:sz w:val="18"/>
                <w:szCs w:val="18"/>
              </w:rPr>
            </w:pPr>
          </w:p>
        </w:tc>
      </w:tr>
      <w:tr w:rsidR="004A3EB3" w:rsidRPr="00340B0D" w14:paraId="54A8DA5C" w14:textId="77777777" w:rsidTr="00541D1A">
        <w:trPr>
          <w:ins w:id="402" w:author="jonathan pritchard" w:date="2025-01-23T13:20:00Z"/>
        </w:trPr>
        <w:tc>
          <w:tcPr>
            <w:tcW w:w="4375" w:type="dxa"/>
            <w:gridSpan w:val="3"/>
            <w:tcBorders>
              <w:top w:val="single" w:sz="4" w:space="0" w:color="auto"/>
              <w:left w:val="single" w:sz="12" w:space="0" w:color="auto"/>
              <w:bottom w:val="single" w:sz="4" w:space="0" w:color="auto"/>
              <w:right w:val="single" w:sz="4" w:space="0" w:color="auto"/>
            </w:tcBorders>
          </w:tcPr>
          <w:p w14:paraId="69FB92B5" w14:textId="77777777" w:rsidR="004A3EB3" w:rsidRPr="00340B0D" w:rsidRDefault="004A3EB3" w:rsidP="00541D1A">
            <w:pPr>
              <w:pStyle w:val="Default"/>
              <w:rPr>
                <w:ins w:id="403" w:author="jonathan pritchard" w:date="2025-01-23T13:20:00Z" w16du:dateUtc="2025-01-23T13:20:00Z"/>
                <w:sz w:val="18"/>
                <w:szCs w:val="18"/>
              </w:rPr>
            </w:pPr>
            <w:ins w:id="404" w:author="jonathan pritchard" w:date="2025-01-23T13:20:00Z" w16du:dateUtc="2025-01-23T13:20: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73382010" w14:textId="77777777" w:rsidR="004A3EB3" w:rsidRPr="00340B0D" w:rsidRDefault="004A3EB3" w:rsidP="00541D1A">
            <w:pPr>
              <w:jc w:val="center"/>
              <w:rPr>
                <w:ins w:id="405" w:author="jonathan pritchard" w:date="2025-01-23T13:20:00Z" w16du:dateUtc="2025-01-23T13:20:00Z"/>
                <w:rFonts w:cs="Arial"/>
                <w:sz w:val="18"/>
                <w:szCs w:val="18"/>
              </w:rPr>
            </w:pPr>
          </w:p>
        </w:tc>
        <w:tc>
          <w:tcPr>
            <w:tcW w:w="3598" w:type="dxa"/>
            <w:gridSpan w:val="3"/>
            <w:tcBorders>
              <w:top w:val="single" w:sz="4" w:space="0" w:color="auto"/>
              <w:left w:val="single" w:sz="12" w:space="0" w:color="auto"/>
              <w:bottom w:val="single" w:sz="4" w:space="0" w:color="auto"/>
            </w:tcBorders>
          </w:tcPr>
          <w:p w14:paraId="4B32FEBF" w14:textId="77777777" w:rsidR="004A3EB3" w:rsidRPr="00340B0D" w:rsidRDefault="004A3EB3" w:rsidP="00541D1A">
            <w:pPr>
              <w:pStyle w:val="Default"/>
              <w:rPr>
                <w:ins w:id="406" w:author="jonathan pritchard" w:date="2025-01-23T13:20:00Z" w16du:dateUtc="2025-01-23T13:20:00Z"/>
                <w:sz w:val="18"/>
                <w:szCs w:val="18"/>
              </w:rPr>
            </w:pPr>
            <w:ins w:id="407" w:author="jonathan pritchard" w:date="2025-01-23T13:20:00Z" w16du:dateUtc="2025-01-23T13:20: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7E63C5D1" w14:textId="77777777" w:rsidR="004A3EB3" w:rsidRPr="00340B0D" w:rsidRDefault="004A3EB3" w:rsidP="00541D1A">
            <w:pPr>
              <w:rPr>
                <w:ins w:id="408" w:author="jonathan pritchard" w:date="2025-01-23T13:20:00Z" w16du:dateUtc="2025-01-23T13:20:00Z"/>
                <w:rFonts w:cs="Arial"/>
                <w:sz w:val="18"/>
                <w:szCs w:val="18"/>
              </w:rPr>
            </w:pPr>
          </w:p>
        </w:tc>
      </w:tr>
      <w:tr w:rsidR="004A3EB3" w:rsidRPr="00340B0D" w14:paraId="59026505" w14:textId="77777777" w:rsidTr="00541D1A">
        <w:trPr>
          <w:ins w:id="409" w:author="jonathan pritchard" w:date="2025-01-23T13:20:00Z"/>
        </w:trPr>
        <w:tc>
          <w:tcPr>
            <w:tcW w:w="4375" w:type="dxa"/>
            <w:gridSpan w:val="3"/>
            <w:tcBorders>
              <w:top w:val="single" w:sz="4" w:space="0" w:color="auto"/>
              <w:left w:val="single" w:sz="12" w:space="0" w:color="auto"/>
              <w:bottom w:val="single" w:sz="4" w:space="0" w:color="auto"/>
              <w:right w:val="single" w:sz="4" w:space="0" w:color="auto"/>
            </w:tcBorders>
          </w:tcPr>
          <w:p w14:paraId="6CCDE9F0" w14:textId="77777777" w:rsidR="004A3EB3" w:rsidRPr="00340B0D" w:rsidRDefault="004A3EB3" w:rsidP="00541D1A">
            <w:pPr>
              <w:pStyle w:val="Default"/>
              <w:rPr>
                <w:ins w:id="410" w:author="jonathan pritchard" w:date="2025-01-23T13:20:00Z" w16du:dateUtc="2025-01-23T13:20:00Z"/>
                <w:sz w:val="18"/>
                <w:szCs w:val="18"/>
              </w:rPr>
            </w:pPr>
            <w:ins w:id="411" w:author="jonathan pritchard" w:date="2025-01-23T13:20:00Z" w16du:dateUtc="2025-01-23T13:20: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32949952" w14:textId="77777777" w:rsidR="004A3EB3" w:rsidRPr="00340B0D" w:rsidRDefault="004A3EB3" w:rsidP="00541D1A">
            <w:pPr>
              <w:jc w:val="center"/>
              <w:rPr>
                <w:ins w:id="412" w:author="jonathan pritchard" w:date="2025-01-23T13:20:00Z" w16du:dateUtc="2025-01-23T13:20:00Z"/>
                <w:rFonts w:cs="Arial"/>
                <w:sz w:val="18"/>
                <w:szCs w:val="18"/>
              </w:rPr>
            </w:pPr>
          </w:p>
        </w:tc>
        <w:tc>
          <w:tcPr>
            <w:tcW w:w="3598" w:type="dxa"/>
            <w:gridSpan w:val="3"/>
            <w:tcBorders>
              <w:top w:val="single" w:sz="4" w:space="0" w:color="auto"/>
              <w:left w:val="single" w:sz="12" w:space="0" w:color="auto"/>
              <w:bottom w:val="single" w:sz="4" w:space="0" w:color="auto"/>
            </w:tcBorders>
          </w:tcPr>
          <w:p w14:paraId="09CA9F75" w14:textId="77777777" w:rsidR="004A3EB3" w:rsidRPr="00340B0D" w:rsidRDefault="004A3EB3" w:rsidP="00541D1A">
            <w:pPr>
              <w:rPr>
                <w:ins w:id="413" w:author="jonathan pritchard" w:date="2025-01-23T13:20:00Z" w16du:dateUtc="2025-01-23T13:20:00Z"/>
                <w:rFonts w:cs="Arial"/>
                <w:sz w:val="18"/>
                <w:szCs w:val="18"/>
              </w:rPr>
            </w:pPr>
          </w:p>
        </w:tc>
        <w:tc>
          <w:tcPr>
            <w:tcW w:w="672" w:type="dxa"/>
            <w:tcBorders>
              <w:top w:val="single" w:sz="4" w:space="0" w:color="auto"/>
              <w:bottom w:val="single" w:sz="4" w:space="0" w:color="auto"/>
              <w:right w:val="single" w:sz="12" w:space="0" w:color="auto"/>
            </w:tcBorders>
            <w:vAlign w:val="center"/>
          </w:tcPr>
          <w:p w14:paraId="3D53F59D" w14:textId="77777777" w:rsidR="004A3EB3" w:rsidRPr="00340B0D" w:rsidRDefault="004A3EB3" w:rsidP="00541D1A">
            <w:pPr>
              <w:rPr>
                <w:ins w:id="414" w:author="jonathan pritchard" w:date="2025-01-23T13:20:00Z" w16du:dateUtc="2025-01-23T13:20:00Z"/>
                <w:rFonts w:cs="Arial"/>
                <w:sz w:val="18"/>
                <w:szCs w:val="18"/>
              </w:rPr>
            </w:pPr>
          </w:p>
        </w:tc>
      </w:tr>
      <w:tr w:rsidR="004A3EB3" w:rsidRPr="00340B0D" w14:paraId="4B7DCB31" w14:textId="77777777" w:rsidTr="00541D1A">
        <w:trPr>
          <w:ins w:id="415" w:author="jonathan pritchard" w:date="2025-01-23T13:20:00Z"/>
        </w:trPr>
        <w:tc>
          <w:tcPr>
            <w:tcW w:w="4375" w:type="dxa"/>
            <w:gridSpan w:val="3"/>
            <w:tcBorders>
              <w:top w:val="single" w:sz="4" w:space="0" w:color="auto"/>
              <w:left w:val="single" w:sz="12" w:space="0" w:color="auto"/>
              <w:bottom w:val="single" w:sz="4" w:space="0" w:color="auto"/>
              <w:right w:val="single" w:sz="4" w:space="0" w:color="auto"/>
            </w:tcBorders>
          </w:tcPr>
          <w:p w14:paraId="4BEA5A9D" w14:textId="77777777" w:rsidR="004A3EB3" w:rsidRPr="00340B0D" w:rsidRDefault="004A3EB3" w:rsidP="00541D1A">
            <w:pPr>
              <w:pStyle w:val="Default"/>
              <w:rPr>
                <w:ins w:id="416" w:author="jonathan pritchard" w:date="2025-01-23T13:20:00Z" w16du:dateUtc="2025-01-23T13:20:00Z"/>
                <w:sz w:val="18"/>
                <w:szCs w:val="18"/>
              </w:rPr>
            </w:pPr>
            <w:ins w:id="417" w:author="jonathan pritchard" w:date="2025-01-23T13:20:00Z" w16du:dateUtc="2025-01-23T13:20: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78A32527" w14:textId="77777777" w:rsidR="004A3EB3" w:rsidRPr="00340B0D" w:rsidRDefault="004A3EB3" w:rsidP="00541D1A">
            <w:pPr>
              <w:jc w:val="center"/>
              <w:rPr>
                <w:ins w:id="418" w:author="jonathan pritchard" w:date="2025-01-23T13:20:00Z" w16du:dateUtc="2025-01-23T13:20:00Z"/>
                <w:rFonts w:cs="Arial"/>
                <w:sz w:val="18"/>
                <w:szCs w:val="18"/>
              </w:rPr>
            </w:pPr>
          </w:p>
        </w:tc>
        <w:tc>
          <w:tcPr>
            <w:tcW w:w="3598" w:type="dxa"/>
            <w:gridSpan w:val="3"/>
            <w:tcBorders>
              <w:top w:val="single" w:sz="4" w:space="0" w:color="auto"/>
              <w:left w:val="single" w:sz="12" w:space="0" w:color="auto"/>
              <w:bottom w:val="single" w:sz="4" w:space="0" w:color="auto"/>
            </w:tcBorders>
          </w:tcPr>
          <w:p w14:paraId="25D54D7E" w14:textId="77777777" w:rsidR="004A3EB3" w:rsidRPr="00340B0D" w:rsidRDefault="004A3EB3" w:rsidP="00541D1A">
            <w:pPr>
              <w:rPr>
                <w:ins w:id="419" w:author="jonathan pritchard" w:date="2025-01-23T13:20:00Z" w16du:dateUtc="2025-01-23T13:20:00Z"/>
                <w:rFonts w:cs="Arial"/>
                <w:sz w:val="18"/>
                <w:szCs w:val="18"/>
              </w:rPr>
            </w:pPr>
          </w:p>
        </w:tc>
        <w:tc>
          <w:tcPr>
            <w:tcW w:w="672" w:type="dxa"/>
            <w:tcBorders>
              <w:top w:val="single" w:sz="4" w:space="0" w:color="auto"/>
              <w:bottom w:val="single" w:sz="4" w:space="0" w:color="auto"/>
              <w:right w:val="single" w:sz="12" w:space="0" w:color="auto"/>
            </w:tcBorders>
            <w:vAlign w:val="center"/>
          </w:tcPr>
          <w:p w14:paraId="030AAC39" w14:textId="77777777" w:rsidR="004A3EB3" w:rsidRPr="00340B0D" w:rsidRDefault="004A3EB3" w:rsidP="00541D1A">
            <w:pPr>
              <w:rPr>
                <w:ins w:id="420" w:author="jonathan pritchard" w:date="2025-01-23T13:20:00Z" w16du:dateUtc="2025-01-23T13:20:00Z"/>
                <w:rFonts w:cs="Arial"/>
                <w:sz w:val="18"/>
                <w:szCs w:val="18"/>
              </w:rPr>
            </w:pPr>
          </w:p>
        </w:tc>
      </w:tr>
      <w:tr w:rsidR="004A3EB3" w:rsidRPr="00340B0D" w14:paraId="379F5887" w14:textId="77777777" w:rsidTr="00541D1A">
        <w:trPr>
          <w:ins w:id="421" w:author="jonathan pritchard" w:date="2025-01-23T13:20:00Z"/>
        </w:trPr>
        <w:tc>
          <w:tcPr>
            <w:tcW w:w="4375" w:type="dxa"/>
            <w:gridSpan w:val="3"/>
            <w:tcBorders>
              <w:top w:val="single" w:sz="4" w:space="0" w:color="auto"/>
              <w:left w:val="single" w:sz="12" w:space="0" w:color="auto"/>
              <w:bottom w:val="single" w:sz="4" w:space="0" w:color="auto"/>
              <w:right w:val="single" w:sz="4" w:space="0" w:color="auto"/>
            </w:tcBorders>
          </w:tcPr>
          <w:p w14:paraId="33E8F164" w14:textId="77777777" w:rsidR="004A3EB3" w:rsidRPr="00340B0D" w:rsidRDefault="004A3EB3" w:rsidP="00541D1A">
            <w:pPr>
              <w:pStyle w:val="Default"/>
              <w:rPr>
                <w:ins w:id="422" w:author="jonathan pritchard" w:date="2025-01-23T13:20:00Z" w16du:dateUtc="2025-01-23T13:20:00Z"/>
                <w:sz w:val="18"/>
                <w:szCs w:val="18"/>
              </w:rPr>
            </w:pPr>
            <w:ins w:id="423" w:author="jonathan pritchard" w:date="2025-01-23T13:20:00Z" w16du:dateUtc="2025-01-23T13:20: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0A816AF7" w14:textId="77777777" w:rsidR="004A3EB3" w:rsidRPr="00340B0D" w:rsidRDefault="004A3EB3" w:rsidP="00541D1A">
            <w:pPr>
              <w:jc w:val="center"/>
              <w:rPr>
                <w:ins w:id="424" w:author="jonathan pritchard" w:date="2025-01-23T13:20:00Z" w16du:dateUtc="2025-01-23T13:20:00Z"/>
                <w:rFonts w:cs="Arial"/>
                <w:sz w:val="18"/>
                <w:szCs w:val="18"/>
              </w:rPr>
            </w:pPr>
          </w:p>
        </w:tc>
        <w:tc>
          <w:tcPr>
            <w:tcW w:w="3598" w:type="dxa"/>
            <w:gridSpan w:val="3"/>
            <w:tcBorders>
              <w:top w:val="single" w:sz="4" w:space="0" w:color="auto"/>
              <w:left w:val="single" w:sz="12" w:space="0" w:color="auto"/>
              <w:bottom w:val="single" w:sz="4" w:space="0" w:color="auto"/>
            </w:tcBorders>
          </w:tcPr>
          <w:p w14:paraId="21F12CD8" w14:textId="77777777" w:rsidR="004A3EB3" w:rsidRPr="00340B0D" w:rsidRDefault="004A3EB3" w:rsidP="00541D1A">
            <w:pPr>
              <w:rPr>
                <w:ins w:id="425" w:author="jonathan pritchard" w:date="2025-01-23T13:20:00Z" w16du:dateUtc="2025-01-23T13:20:00Z"/>
                <w:rFonts w:cs="Arial"/>
                <w:sz w:val="18"/>
                <w:szCs w:val="18"/>
              </w:rPr>
            </w:pPr>
          </w:p>
        </w:tc>
        <w:tc>
          <w:tcPr>
            <w:tcW w:w="672" w:type="dxa"/>
            <w:tcBorders>
              <w:top w:val="single" w:sz="4" w:space="0" w:color="auto"/>
              <w:bottom w:val="single" w:sz="4" w:space="0" w:color="auto"/>
              <w:right w:val="single" w:sz="12" w:space="0" w:color="auto"/>
            </w:tcBorders>
            <w:vAlign w:val="center"/>
          </w:tcPr>
          <w:p w14:paraId="3C522D44" w14:textId="77777777" w:rsidR="004A3EB3" w:rsidRPr="00340B0D" w:rsidRDefault="004A3EB3" w:rsidP="00541D1A">
            <w:pPr>
              <w:rPr>
                <w:ins w:id="426" w:author="jonathan pritchard" w:date="2025-01-23T13:20:00Z" w16du:dateUtc="2025-01-23T13:20:00Z"/>
                <w:rFonts w:cs="Arial"/>
                <w:sz w:val="18"/>
                <w:szCs w:val="18"/>
              </w:rPr>
            </w:pPr>
          </w:p>
        </w:tc>
      </w:tr>
      <w:tr w:rsidR="004A3EB3" w:rsidRPr="00340B0D" w14:paraId="2653993A" w14:textId="77777777" w:rsidTr="00541D1A">
        <w:trPr>
          <w:ins w:id="427" w:author="jonathan pritchard" w:date="2025-01-23T13:20:00Z"/>
        </w:trPr>
        <w:tc>
          <w:tcPr>
            <w:tcW w:w="4375" w:type="dxa"/>
            <w:gridSpan w:val="3"/>
            <w:tcBorders>
              <w:top w:val="single" w:sz="4" w:space="0" w:color="auto"/>
              <w:left w:val="single" w:sz="12" w:space="0" w:color="auto"/>
              <w:bottom w:val="single" w:sz="4" w:space="0" w:color="auto"/>
              <w:right w:val="single" w:sz="4" w:space="0" w:color="auto"/>
            </w:tcBorders>
          </w:tcPr>
          <w:p w14:paraId="7714102D" w14:textId="77777777" w:rsidR="004A3EB3" w:rsidRPr="00340B0D" w:rsidRDefault="004A3EB3" w:rsidP="00541D1A">
            <w:pPr>
              <w:pStyle w:val="Default"/>
              <w:ind w:left="720"/>
              <w:rPr>
                <w:ins w:id="428" w:author="jonathan pritchard" w:date="2025-01-23T13:20:00Z" w16du:dateUtc="2025-01-23T13:20:00Z"/>
                <w:sz w:val="18"/>
                <w:szCs w:val="18"/>
              </w:rPr>
            </w:pPr>
            <w:ins w:id="429" w:author="jonathan pritchard" w:date="2025-01-23T13:20:00Z" w16du:dateUtc="2025-01-23T13:20: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57BD8615" w14:textId="77777777" w:rsidR="004A3EB3" w:rsidRPr="00340B0D" w:rsidRDefault="004A3EB3" w:rsidP="00541D1A">
            <w:pPr>
              <w:jc w:val="center"/>
              <w:rPr>
                <w:ins w:id="430" w:author="jonathan pritchard" w:date="2025-01-23T13:20:00Z" w16du:dateUtc="2025-01-23T13:20:00Z"/>
                <w:rFonts w:cs="Arial"/>
                <w:sz w:val="18"/>
                <w:szCs w:val="18"/>
              </w:rPr>
            </w:pPr>
          </w:p>
        </w:tc>
        <w:tc>
          <w:tcPr>
            <w:tcW w:w="3598" w:type="dxa"/>
            <w:gridSpan w:val="3"/>
            <w:tcBorders>
              <w:top w:val="single" w:sz="4" w:space="0" w:color="auto"/>
              <w:left w:val="single" w:sz="12" w:space="0" w:color="auto"/>
              <w:bottom w:val="single" w:sz="4" w:space="0" w:color="auto"/>
            </w:tcBorders>
          </w:tcPr>
          <w:p w14:paraId="1CCDB7A9" w14:textId="77777777" w:rsidR="004A3EB3" w:rsidRPr="00340B0D" w:rsidRDefault="004A3EB3" w:rsidP="00541D1A">
            <w:pPr>
              <w:rPr>
                <w:ins w:id="431" w:author="jonathan pritchard" w:date="2025-01-23T13:20:00Z" w16du:dateUtc="2025-01-23T13:20:00Z"/>
                <w:rFonts w:cs="Arial"/>
                <w:sz w:val="18"/>
                <w:szCs w:val="18"/>
              </w:rPr>
            </w:pPr>
          </w:p>
        </w:tc>
        <w:tc>
          <w:tcPr>
            <w:tcW w:w="672" w:type="dxa"/>
            <w:tcBorders>
              <w:top w:val="single" w:sz="4" w:space="0" w:color="auto"/>
              <w:bottom w:val="single" w:sz="4" w:space="0" w:color="auto"/>
              <w:right w:val="single" w:sz="12" w:space="0" w:color="auto"/>
            </w:tcBorders>
            <w:vAlign w:val="center"/>
          </w:tcPr>
          <w:p w14:paraId="1B0B94AE" w14:textId="77777777" w:rsidR="004A3EB3" w:rsidRPr="00340B0D" w:rsidRDefault="004A3EB3" w:rsidP="00541D1A">
            <w:pPr>
              <w:rPr>
                <w:ins w:id="432" w:author="jonathan pritchard" w:date="2025-01-23T13:20:00Z" w16du:dateUtc="2025-01-23T13:20:00Z"/>
                <w:rFonts w:cs="Arial"/>
                <w:sz w:val="18"/>
                <w:szCs w:val="18"/>
              </w:rPr>
            </w:pPr>
          </w:p>
        </w:tc>
      </w:tr>
      <w:tr w:rsidR="004A3EB3" w:rsidRPr="00340B0D" w14:paraId="71F1B7AE" w14:textId="77777777" w:rsidTr="00541D1A">
        <w:trPr>
          <w:ins w:id="433" w:author="jonathan pritchard" w:date="2025-01-23T13:20:00Z"/>
        </w:trPr>
        <w:tc>
          <w:tcPr>
            <w:tcW w:w="4375" w:type="dxa"/>
            <w:gridSpan w:val="3"/>
            <w:tcBorders>
              <w:top w:val="single" w:sz="4" w:space="0" w:color="auto"/>
              <w:left w:val="single" w:sz="12" w:space="0" w:color="auto"/>
              <w:bottom w:val="single" w:sz="12" w:space="0" w:color="auto"/>
              <w:right w:val="single" w:sz="4" w:space="0" w:color="auto"/>
            </w:tcBorders>
          </w:tcPr>
          <w:p w14:paraId="7029FA84" w14:textId="77777777" w:rsidR="004A3EB3" w:rsidRPr="00340B0D" w:rsidRDefault="004A3EB3" w:rsidP="00541D1A">
            <w:pPr>
              <w:pStyle w:val="Default"/>
              <w:ind w:left="720"/>
              <w:rPr>
                <w:ins w:id="434" w:author="jonathan pritchard" w:date="2025-01-23T13:20:00Z" w16du:dateUtc="2025-01-23T13:20:00Z"/>
                <w:sz w:val="18"/>
                <w:szCs w:val="18"/>
              </w:rPr>
            </w:pPr>
            <w:ins w:id="435" w:author="jonathan pritchard" w:date="2025-01-23T13:20:00Z" w16du:dateUtc="2025-01-23T13:20: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157C9FDA" w14:textId="77777777" w:rsidR="004A3EB3" w:rsidRPr="00340B0D" w:rsidRDefault="004A3EB3" w:rsidP="00541D1A">
            <w:pPr>
              <w:jc w:val="center"/>
              <w:rPr>
                <w:ins w:id="436" w:author="jonathan pritchard" w:date="2025-01-23T13:20:00Z" w16du:dateUtc="2025-01-23T13:20:00Z"/>
                <w:rFonts w:cs="Arial"/>
                <w:sz w:val="18"/>
                <w:szCs w:val="18"/>
              </w:rPr>
            </w:pPr>
          </w:p>
        </w:tc>
        <w:tc>
          <w:tcPr>
            <w:tcW w:w="3598" w:type="dxa"/>
            <w:gridSpan w:val="3"/>
            <w:tcBorders>
              <w:top w:val="single" w:sz="4" w:space="0" w:color="auto"/>
              <w:left w:val="single" w:sz="12" w:space="0" w:color="auto"/>
              <w:bottom w:val="single" w:sz="12" w:space="0" w:color="auto"/>
            </w:tcBorders>
          </w:tcPr>
          <w:p w14:paraId="690D3872" w14:textId="77777777" w:rsidR="004A3EB3" w:rsidRPr="00340B0D" w:rsidRDefault="004A3EB3" w:rsidP="00541D1A">
            <w:pPr>
              <w:rPr>
                <w:ins w:id="437" w:author="jonathan pritchard" w:date="2025-01-23T13:20:00Z" w16du:dateUtc="2025-01-23T13:20:00Z"/>
                <w:rFonts w:cs="Arial"/>
                <w:sz w:val="18"/>
                <w:szCs w:val="18"/>
              </w:rPr>
            </w:pPr>
          </w:p>
        </w:tc>
        <w:tc>
          <w:tcPr>
            <w:tcW w:w="672" w:type="dxa"/>
            <w:tcBorders>
              <w:top w:val="single" w:sz="4" w:space="0" w:color="auto"/>
              <w:bottom w:val="single" w:sz="12" w:space="0" w:color="auto"/>
              <w:right w:val="single" w:sz="12" w:space="0" w:color="auto"/>
            </w:tcBorders>
            <w:vAlign w:val="center"/>
          </w:tcPr>
          <w:p w14:paraId="3B3B6DD7" w14:textId="77777777" w:rsidR="004A3EB3" w:rsidRPr="00340B0D" w:rsidRDefault="004A3EB3" w:rsidP="00541D1A">
            <w:pPr>
              <w:rPr>
                <w:ins w:id="438" w:author="jonathan pritchard" w:date="2025-01-23T13:20:00Z" w16du:dateUtc="2025-01-23T13:20:00Z"/>
                <w:rFonts w:cs="Arial"/>
                <w:sz w:val="18"/>
                <w:szCs w:val="18"/>
              </w:rPr>
            </w:pPr>
          </w:p>
        </w:tc>
      </w:tr>
      <w:tr w:rsidR="004A3EB3" w:rsidRPr="00340B0D" w14:paraId="3718C04C" w14:textId="77777777" w:rsidTr="00541D1A">
        <w:trPr>
          <w:ins w:id="439" w:author="jonathan pritchard" w:date="2025-01-23T13:20:00Z"/>
        </w:trPr>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1208199" w14:textId="77777777" w:rsidR="004A3EB3" w:rsidRPr="00EF63B4" w:rsidRDefault="004A3EB3" w:rsidP="00541D1A">
            <w:pPr>
              <w:jc w:val="center"/>
              <w:rPr>
                <w:ins w:id="440" w:author="jonathan pritchard" w:date="2025-01-23T13:20:00Z" w16du:dateUtc="2025-01-23T13:20:00Z"/>
                <w:rFonts w:cs="Arial"/>
                <w:sz w:val="18"/>
                <w:szCs w:val="18"/>
              </w:rPr>
            </w:pPr>
            <w:ins w:id="441" w:author="jonathan pritchard" w:date="2025-01-23T13:20:00Z" w16du:dateUtc="2025-01-23T13:20:00Z">
              <w:r>
                <w:rPr>
                  <w:rFonts w:cs="Arial"/>
                  <w:b/>
                  <w:bCs/>
                  <w:sz w:val="18"/>
                  <w:szCs w:val="18"/>
                </w:rPr>
                <w:t>Additional</w:t>
              </w:r>
            </w:ins>
          </w:p>
        </w:tc>
      </w:tr>
      <w:tr w:rsidR="004A3EB3" w:rsidRPr="00340B0D" w14:paraId="59ECB62F" w14:textId="77777777" w:rsidTr="00541D1A">
        <w:trPr>
          <w:ins w:id="442" w:author="jonathan pritchard" w:date="2025-01-23T13:20:00Z"/>
        </w:trPr>
        <w:tc>
          <w:tcPr>
            <w:tcW w:w="4375" w:type="dxa"/>
            <w:gridSpan w:val="3"/>
            <w:tcBorders>
              <w:top w:val="single" w:sz="4" w:space="0" w:color="auto"/>
              <w:left w:val="single" w:sz="12" w:space="0" w:color="auto"/>
              <w:bottom w:val="single" w:sz="4" w:space="0" w:color="auto"/>
              <w:right w:val="single" w:sz="4" w:space="0" w:color="auto"/>
            </w:tcBorders>
          </w:tcPr>
          <w:p w14:paraId="4B95E4CC" w14:textId="77777777" w:rsidR="004A3EB3" w:rsidRPr="00340B0D" w:rsidRDefault="004A3EB3" w:rsidP="00541D1A">
            <w:pPr>
              <w:pStyle w:val="Default"/>
              <w:ind w:left="720"/>
              <w:rPr>
                <w:ins w:id="443" w:author="jonathan pritchard" w:date="2025-01-23T13:20:00Z" w16du:dateUtc="2025-01-23T13:20: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507740FF" w14:textId="77777777" w:rsidR="004A3EB3" w:rsidRPr="00340B0D" w:rsidRDefault="004A3EB3" w:rsidP="00541D1A">
            <w:pPr>
              <w:jc w:val="center"/>
              <w:rPr>
                <w:ins w:id="444" w:author="jonathan pritchard" w:date="2025-01-23T13:20:00Z" w16du:dateUtc="2025-01-23T13:20:00Z"/>
                <w:rFonts w:cs="Arial"/>
                <w:sz w:val="18"/>
                <w:szCs w:val="18"/>
              </w:rPr>
            </w:pPr>
          </w:p>
        </w:tc>
        <w:tc>
          <w:tcPr>
            <w:tcW w:w="3598" w:type="dxa"/>
            <w:gridSpan w:val="3"/>
            <w:tcBorders>
              <w:top w:val="single" w:sz="4" w:space="0" w:color="auto"/>
              <w:left w:val="double" w:sz="4" w:space="0" w:color="auto"/>
              <w:bottom w:val="single" w:sz="4" w:space="0" w:color="auto"/>
            </w:tcBorders>
          </w:tcPr>
          <w:p w14:paraId="0A055D24" w14:textId="77777777" w:rsidR="004A3EB3" w:rsidRPr="00340B0D" w:rsidRDefault="004A3EB3" w:rsidP="00541D1A">
            <w:pPr>
              <w:rPr>
                <w:ins w:id="445" w:author="jonathan pritchard" w:date="2025-01-23T13:20:00Z" w16du:dateUtc="2025-01-23T13:20:00Z"/>
                <w:rFonts w:cs="Arial"/>
                <w:sz w:val="18"/>
                <w:szCs w:val="18"/>
              </w:rPr>
            </w:pPr>
          </w:p>
        </w:tc>
        <w:tc>
          <w:tcPr>
            <w:tcW w:w="672" w:type="dxa"/>
            <w:tcBorders>
              <w:top w:val="single" w:sz="4" w:space="0" w:color="auto"/>
              <w:bottom w:val="single" w:sz="4" w:space="0" w:color="auto"/>
              <w:right w:val="single" w:sz="12" w:space="0" w:color="auto"/>
            </w:tcBorders>
            <w:vAlign w:val="center"/>
          </w:tcPr>
          <w:p w14:paraId="0AD2F424" w14:textId="77777777" w:rsidR="004A3EB3" w:rsidRPr="00340B0D" w:rsidRDefault="004A3EB3" w:rsidP="00541D1A">
            <w:pPr>
              <w:rPr>
                <w:ins w:id="446" w:author="jonathan pritchard" w:date="2025-01-23T13:20:00Z" w16du:dateUtc="2025-01-23T13:20:00Z"/>
                <w:rFonts w:cs="Arial"/>
                <w:sz w:val="18"/>
                <w:szCs w:val="18"/>
              </w:rPr>
            </w:pPr>
          </w:p>
        </w:tc>
      </w:tr>
      <w:tr w:rsidR="004A3EB3" w:rsidRPr="00340B0D" w14:paraId="248E956C" w14:textId="77777777" w:rsidTr="00541D1A">
        <w:trPr>
          <w:ins w:id="447" w:author="jonathan pritchard" w:date="2025-01-23T13:20:00Z"/>
        </w:trPr>
        <w:tc>
          <w:tcPr>
            <w:tcW w:w="4375" w:type="dxa"/>
            <w:gridSpan w:val="3"/>
            <w:tcBorders>
              <w:top w:val="single" w:sz="4" w:space="0" w:color="auto"/>
              <w:left w:val="single" w:sz="12" w:space="0" w:color="auto"/>
              <w:bottom w:val="single" w:sz="4" w:space="0" w:color="auto"/>
              <w:right w:val="single" w:sz="4" w:space="0" w:color="auto"/>
            </w:tcBorders>
          </w:tcPr>
          <w:p w14:paraId="69161040" w14:textId="77777777" w:rsidR="004A3EB3" w:rsidRPr="00340B0D" w:rsidRDefault="004A3EB3" w:rsidP="00541D1A">
            <w:pPr>
              <w:pStyle w:val="Default"/>
              <w:ind w:left="720"/>
              <w:rPr>
                <w:ins w:id="448" w:author="jonathan pritchard" w:date="2025-01-23T13:20:00Z" w16du:dateUtc="2025-01-23T13:20: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E7A45AA" w14:textId="77777777" w:rsidR="004A3EB3" w:rsidRPr="00340B0D" w:rsidRDefault="004A3EB3" w:rsidP="00541D1A">
            <w:pPr>
              <w:jc w:val="center"/>
              <w:rPr>
                <w:ins w:id="449" w:author="jonathan pritchard" w:date="2025-01-23T13:20:00Z" w16du:dateUtc="2025-01-23T13:20:00Z"/>
                <w:rFonts w:cs="Arial"/>
                <w:sz w:val="18"/>
                <w:szCs w:val="18"/>
              </w:rPr>
            </w:pPr>
          </w:p>
        </w:tc>
        <w:tc>
          <w:tcPr>
            <w:tcW w:w="3598" w:type="dxa"/>
            <w:gridSpan w:val="3"/>
            <w:tcBorders>
              <w:top w:val="single" w:sz="4" w:space="0" w:color="auto"/>
              <w:left w:val="double" w:sz="4" w:space="0" w:color="auto"/>
              <w:bottom w:val="single" w:sz="4" w:space="0" w:color="auto"/>
            </w:tcBorders>
          </w:tcPr>
          <w:p w14:paraId="03CF3924" w14:textId="77777777" w:rsidR="004A3EB3" w:rsidRPr="00340B0D" w:rsidRDefault="004A3EB3" w:rsidP="00541D1A">
            <w:pPr>
              <w:rPr>
                <w:ins w:id="450" w:author="jonathan pritchard" w:date="2025-01-23T13:20:00Z" w16du:dateUtc="2025-01-23T13:20:00Z"/>
                <w:rFonts w:cs="Arial"/>
                <w:sz w:val="18"/>
                <w:szCs w:val="18"/>
              </w:rPr>
            </w:pPr>
          </w:p>
        </w:tc>
        <w:tc>
          <w:tcPr>
            <w:tcW w:w="672" w:type="dxa"/>
            <w:tcBorders>
              <w:top w:val="single" w:sz="4" w:space="0" w:color="auto"/>
              <w:bottom w:val="single" w:sz="4" w:space="0" w:color="auto"/>
              <w:right w:val="single" w:sz="12" w:space="0" w:color="auto"/>
            </w:tcBorders>
            <w:vAlign w:val="center"/>
          </w:tcPr>
          <w:p w14:paraId="3FCFDE43" w14:textId="77777777" w:rsidR="004A3EB3" w:rsidRPr="00340B0D" w:rsidRDefault="004A3EB3" w:rsidP="00541D1A">
            <w:pPr>
              <w:rPr>
                <w:ins w:id="451" w:author="jonathan pritchard" w:date="2025-01-23T13:20:00Z" w16du:dateUtc="2025-01-23T13:20:00Z"/>
                <w:rFonts w:cs="Arial"/>
                <w:sz w:val="18"/>
                <w:szCs w:val="18"/>
              </w:rPr>
            </w:pPr>
          </w:p>
        </w:tc>
      </w:tr>
      <w:tr w:rsidR="004A3EB3" w:rsidRPr="00340B0D" w14:paraId="61570C97" w14:textId="77777777" w:rsidTr="00541D1A">
        <w:trPr>
          <w:ins w:id="452" w:author="jonathan pritchard" w:date="2025-01-23T13:20:00Z"/>
        </w:trPr>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D0704FD" w14:textId="77777777" w:rsidR="004A3EB3" w:rsidRPr="00340B0D" w:rsidRDefault="004A3EB3" w:rsidP="00541D1A">
            <w:pPr>
              <w:jc w:val="center"/>
              <w:rPr>
                <w:ins w:id="453" w:author="jonathan pritchard" w:date="2025-01-23T13:20:00Z" w16du:dateUtc="2025-01-23T13:20:00Z"/>
                <w:rFonts w:cs="Arial"/>
                <w:b/>
                <w:bCs/>
                <w:sz w:val="18"/>
                <w:szCs w:val="18"/>
              </w:rPr>
            </w:pPr>
            <w:ins w:id="454" w:author="jonathan pritchard" w:date="2025-01-23T13:20:00Z" w16du:dateUtc="2025-01-23T13:20:00Z">
              <w:r w:rsidRPr="00340B0D">
                <w:rPr>
                  <w:rFonts w:cs="Arial"/>
                  <w:b/>
                  <w:bCs/>
                  <w:sz w:val="18"/>
                  <w:szCs w:val="18"/>
                </w:rPr>
                <w:t>Setup</w:t>
              </w:r>
            </w:ins>
          </w:p>
        </w:tc>
      </w:tr>
      <w:tr w:rsidR="00E63B99" w:rsidRPr="00340B0D" w14:paraId="1E127DE9" w14:textId="77777777" w:rsidTr="009B5F23">
        <w:trPr>
          <w:ins w:id="455" w:author="jonathan pritchard" w:date="2025-01-23T13:20:00Z"/>
        </w:trPr>
        <w:tc>
          <w:tcPr>
            <w:tcW w:w="9199" w:type="dxa"/>
            <w:gridSpan w:val="9"/>
            <w:tcBorders>
              <w:top w:val="single" w:sz="4" w:space="0" w:color="auto"/>
              <w:left w:val="single" w:sz="12" w:space="0" w:color="auto"/>
              <w:bottom w:val="single" w:sz="4" w:space="0" w:color="auto"/>
              <w:right w:val="single" w:sz="12" w:space="0" w:color="auto"/>
            </w:tcBorders>
            <w:vAlign w:val="center"/>
          </w:tcPr>
          <w:p w14:paraId="34173E99" w14:textId="77777777" w:rsidR="00E63B99" w:rsidRDefault="00E63B99" w:rsidP="00E63B99">
            <w:pPr>
              <w:rPr>
                <w:i/>
              </w:rPr>
            </w:pPr>
          </w:p>
          <w:p w14:paraId="657BC1D6" w14:textId="57C823EE" w:rsidR="00E63B99" w:rsidRDefault="00E63B99" w:rsidP="00E63B99">
            <w:pPr>
              <w:rPr>
                <w:rFonts w:cs="Arial"/>
                <w:b/>
                <w:bCs/>
              </w:rPr>
            </w:pPr>
            <w:r w:rsidRPr="00C36B0F">
              <w:rPr>
                <w:i/>
              </w:rPr>
              <w:t xml:space="preserve">Load </w:t>
            </w:r>
            <w:r>
              <w:rPr>
                <w:i/>
              </w:rPr>
              <w:t>datasets</w:t>
            </w:r>
            <w:r w:rsidRPr="00C36B0F">
              <w:rPr>
                <w:i/>
              </w:rPr>
              <w:t xml:space="preserve"> and view the chart display.</w:t>
            </w:r>
          </w:p>
          <w:p w14:paraId="67FADD8E" w14:textId="0D48771C" w:rsidR="00E63B99" w:rsidRPr="00340B0D" w:rsidRDefault="00E63B99" w:rsidP="00E63B99">
            <w:pPr>
              <w:rPr>
                <w:ins w:id="456" w:author="jonathan pritchard" w:date="2025-01-23T13:20:00Z" w16du:dateUtc="2025-01-23T13:20:00Z"/>
                <w:rFonts w:cs="Arial"/>
                <w:sz w:val="18"/>
                <w:szCs w:val="18"/>
              </w:rPr>
            </w:pPr>
          </w:p>
        </w:tc>
      </w:tr>
      <w:tr w:rsidR="00E63B99" w:rsidRPr="00340B0D" w14:paraId="12B32108" w14:textId="77777777" w:rsidTr="00541D1A">
        <w:trPr>
          <w:ins w:id="457" w:author="jonathan pritchard" w:date="2025-01-23T13:20:00Z"/>
        </w:trPr>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67507A5" w14:textId="77777777" w:rsidR="00E63B99" w:rsidRPr="00340B0D" w:rsidRDefault="00E63B99" w:rsidP="00E63B99">
            <w:pPr>
              <w:jc w:val="center"/>
              <w:rPr>
                <w:ins w:id="458" w:author="jonathan pritchard" w:date="2025-01-23T13:20:00Z" w16du:dateUtc="2025-01-23T13:20:00Z"/>
                <w:rFonts w:cs="Arial"/>
                <w:b/>
                <w:bCs/>
                <w:sz w:val="18"/>
                <w:szCs w:val="18"/>
              </w:rPr>
            </w:pPr>
            <w:ins w:id="459" w:author="jonathan pritchard" w:date="2025-01-23T13:20:00Z" w16du:dateUtc="2025-01-23T13:20:00Z">
              <w:r w:rsidRPr="00340B0D">
                <w:rPr>
                  <w:rFonts w:cs="Arial"/>
                  <w:b/>
                  <w:bCs/>
                  <w:sz w:val="18"/>
                  <w:szCs w:val="18"/>
                </w:rPr>
                <w:lastRenderedPageBreak/>
                <w:t>Action</w:t>
              </w:r>
            </w:ins>
          </w:p>
        </w:tc>
      </w:tr>
      <w:tr w:rsidR="00E63B99" w:rsidRPr="00340B0D" w14:paraId="0DA9C8A1" w14:textId="77777777" w:rsidTr="00541D1A">
        <w:trPr>
          <w:ins w:id="460" w:author="jonathan pritchard" w:date="2025-01-23T13:20:00Z"/>
        </w:trPr>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06C0850" w14:textId="77777777" w:rsidR="00E63B99" w:rsidRDefault="00E63B99" w:rsidP="00E63B99">
            <w:pPr>
              <w:rPr>
                <w:rFonts w:cs="Arial"/>
                <w:b/>
                <w:bCs/>
              </w:rPr>
            </w:pPr>
          </w:p>
          <w:p w14:paraId="7D06EC72" w14:textId="77777777" w:rsidR="00E63B99" w:rsidRPr="00110428" w:rsidRDefault="00E63B99" w:rsidP="00E63B99">
            <w:pPr>
              <w:rPr>
                <w:ins w:id="461" w:author="jonathan pritchard" w:date="2025-01-23T13:20:00Z" w16du:dateUtc="2025-01-23T13:20:00Z"/>
                <w:rFonts w:cs="Arial"/>
                <w:b/>
                <w:bCs/>
              </w:rPr>
            </w:pPr>
          </w:p>
        </w:tc>
      </w:tr>
      <w:tr w:rsidR="00E63B99" w:rsidRPr="00340B0D" w14:paraId="39CF04EC" w14:textId="77777777" w:rsidTr="00541D1A">
        <w:trPr>
          <w:ins w:id="462" w:author="jonathan pritchard" w:date="2025-01-23T13:20:00Z"/>
        </w:trPr>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5827BAA" w14:textId="77777777" w:rsidR="00E63B99" w:rsidRPr="00340B0D" w:rsidRDefault="00E63B99" w:rsidP="00E63B99">
            <w:pPr>
              <w:jc w:val="center"/>
              <w:rPr>
                <w:ins w:id="463" w:author="jonathan pritchard" w:date="2025-01-23T13:20:00Z" w16du:dateUtc="2025-01-23T13:20:00Z"/>
                <w:rFonts w:cs="Arial"/>
                <w:sz w:val="18"/>
                <w:szCs w:val="18"/>
              </w:rPr>
            </w:pPr>
            <w:ins w:id="464" w:author="jonathan pritchard" w:date="2025-01-23T13:20:00Z" w16du:dateUtc="2025-01-23T13:20:00Z">
              <w:r w:rsidRPr="00340B0D">
                <w:rPr>
                  <w:rFonts w:cs="Arial"/>
                  <w:b/>
                  <w:bCs/>
                  <w:sz w:val="18"/>
                  <w:szCs w:val="18"/>
                </w:rPr>
                <w:t>Results</w:t>
              </w:r>
            </w:ins>
          </w:p>
        </w:tc>
      </w:tr>
      <w:tr w:rsidR="00E63B99" w:rsidRPr="00340B0D" w14:paraId="3B125DC8" w14:textId="77777777" w:rsidTr="00541D1A">
        <w:trPr>
          <w:ins w:id="465" w:author="jonathan pritchard" w:date="2025-01-23T13:20:00Z"/>
        </w:trPr>
        <w:tc>
          <w:tcPr>
            <w:tcW w:w="9199" w:type="dxa"/>
            <w:gridSpan w:val="9"/>
            <w:tcBorders>
              <w:top w:val="single" w:sz="4" w:space="0" w:color="auto"/>
              <w:left w:val="single" w:sz="12" w:space="0" w:color="auto"/>
              <w:bottom w:val="single" w:sz="12" w:space="0" w:color="auto"/>
              <w:right w:val="single" w:sz="12" w:space="0" w:color="auto"/>
            </w:tcBorders>
          </w:tcPr>
          <w:p w14:paraId="55FC953E" w14:textId="77777777" w:rsidR="00E63B99" w:rsidRDefault="00E63B99" w:rsidP="00E63B99">
            <w:pPr>
              <w:rPr>
                <w:ins w:id="466" w:author="jonathan pritchard" w:date="2025-01-23T13:20:00Z" w16du:dateUtc="2025-01-23T13:20:00Z"/>
                <w:rFonts w:cs="Arial"/>
                <w:sz w:val="18"/>
                <w:szCs w:val="18"/>
              </w:rPr>
            </w:pPr>
          </w:p>
          <w:p w14:paraId="55F65E9D" w14:textId="4D193680" w:rsidR="00E63B99" w:rsidRDefault="00E63B99" w:rsidP="00E63B99">
            <w:pPr>
              <w:rPr>
                <w:ins w:id="467" w:author="jonathan pritchard" w:date="2025-01-23T13:20:00Z" w16du:dateUtc="2025-01-23T13:20:00Z"/>
                <w:rFonts w:cs="Arial"/>
                <w:sz w:val="18"/>
                <w:szCs w:val="18"/>
              </w:rPr>
            </w:pPr>
            <w:r w:rsidRPr="00C36B0F">
              <w:rPr>
                <w:i/>
              </w:rPr>
              <w:t xml:space="preserve">With the charts displayed the own ship shall be placed at the jetty in </w:t>
            </w:r>
            <w:proofErr w:type="spellStart"/>
            <w:r w:rsidRPr="00C36B0F">
              <w:rPr>
                <w:i/>
              </w:rPr>
              <w:t>Micklefirth</w:t>
            </w:r>
            <w:proofErr w:type="spellEnd"/>
            <w:r w:rsidRPr="00C36B0F">
              <w:rPr>
                <w:i/>
              </w:rPr>
              <w:t>.</w:t>
            </w:r>
            <w:r>
              <w:rPr>
                <w:i/>
              </w:rPr>
              <w:t xml:space="preserve"> </w:t>
            </w:r>
            <w:r>
              <w:rPr>
                <w:b/>
                <w:bCs/>
                <w:i/>
              </w:rPr>
              <w:t>[TBD]</w:t>
            </w:r>
          </w:p>
          <w:p w14:paraId="679886DF" w14:textId="77777777" w:rsidR="00E63B99" w:rsidRDefault="00E63B99" w:rsidP="00E63B99">
            <w:pPr>
              <w:rPr>
                <w:rFonts w:cs="Arial"/>
                <w:sz w:val="18"/>
                <w:szCs w:val="18"/>
              </w:rPr>
            </w:pPr>
          </w:p>
          <w:p w14:paraId="25DA5E57" w14:textId="4561F1B1" w:rsidR="00E63B99" w:rsidRDefault="00E63B99" w:rsidP="00E63B99">
            <w:pPr>
              <w:rPr>
                <w:ins w:id="468" w:author="jonathan pritchard" w:date="2025-01-23T13:20:00Z" w16du:dateUtc="2025-01-23T13:20:00Z"/>
                <w:rFonts w:cs="Arial"/>
                <w:sz w:val="18"/>
                <w:szCs w:val="18"/>
              </w:rPr>
            </w:pPr>
            <w:r>
              <w:rPr>
                <w:noProof/>
                <w:lang w:eastAsia="en-GB"/>
              </w:rPr>
              <w:drawing>
                <wp:inline distT="0" distB="0" distL="0" distR="0" wp14:anchorId="5981F515" wp14:editId="69A4020A">
                  <wp:extent cx="5835650" cy="5368798"/>
                  <wp:effectExtent l="0" t="0" r="0" b="3810"/>
                  <wp:docPr id="312" name="Kuva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45340" cy="5377713"/>
                          </a:xfrm>
                          <a:prstGeom prst="rect">
                            <a:avLst/>
                          </a:prstGeom>
                          <a:noFill/>
                          <a:ln>
                            <a:noFill/>
                          </a:ln>
                        </pic:spPr>
                      </pic:pic>
                    </a:graphicData>
                  </a:graphic>
                </wp:inline>
              </w:drawing>
            </w:r>
          </w:p>
          <w:p w14:paraId="617B110C" w14:textId="77777777" w:rsidR="00E63B99" w:rsidRPr="00340B0D" w:rsidRDefault="00E63B99" w:rsidP="00E63B99">
            <w:pPr>
              <w:jc w:val="center"/>
              <w:rPr>
                <w:ins w:id="469" w:author="jonathan pritchard" w:date="2025-01-23T13:20:00Z" w16du:dateUtc="2025-01-23T13:20:00Z"/>
                <w:rFonts w:cs="Arial"/>
                <w:sz w:val="18"/>
                <w:szCs w:val="18"/>
              </w:rPr>
            </w:pPr>
          </w:p>
          <w:p w14:paraId="547C0122" w14:textId="77777777" w:rsidR="00E63B99" w:rsidRPr="00C36B0F" w:rsidRDefault="00E63B99" w:rsidP="00E63B99">
            <w:pPr>
              <w:rPr>
                <w:i/>
              </w:rPr>
            </w:pPr>
            <w:r w:rsidRPr="00C36B0F">
              <w:rPr>
                <w:i/>
              </w:rPr>
              <w:t xml:space="preserve">After loading of </w:t>
            </w:r>
            <w:r>
              <w:rPr>
                <w:i/>
              </w:rPr>
              <w:t>10100AA_X0000</w:t>
            </w:r>
            <w:r w:rsidRPr="00C36B0F">
              <w:rPr>
                <w:i/>
              </w:rPr>
              <w:t xml:space="preserve">.000, displayed </w:t>
            </w:r>
            <w:r w:rsidRPr="00BF7BC9">
              <w:rPr>
                <w:i/>
              </w:rPr>
              <w:t xml:space="preserve">scale 1:50 000 </w:t>
            </w:r>
            <w:r w:rsidRPr="00357E05">
              <w:rPr>
                <w:b/>
                <w:bCs/>
                <w:i/>
              </w:rPr>
              <w:t>[TBD</w:t>
            </w:r>
            <w:r>
              <w:rPr>
                <w:i/>
              </w:rPr>
              <w:t>]</w:t>
            </w:r>
          </w:p>
          <w:p w14:paraId="4949D2C0" w14:textId="77777777" w:rsidR="00E63B99" w:rsidRDefault="00E63B99" w:rsidP="00E63B99">
            <w:pPr>
              <w:tabs>
                <w:tab w:val="left" w:pos="3048"/>
              </w:tabs>
              <w:jc w:val="center"/>
              <w:rPr>
                <w:ins w:id="470" w:author="jonathan pritchard" w:date="2025-01-23T13:20:00Z" w16du:dateUtc="2025-01-23T13:20:00Z"/>
                <w:rFonts w:cs="Arial"/>
                <w:sz w:val="18"/>
                <w:szCs w:val="18"/>
              </w:rPr>
            </w:pPr>
          </w:p>
          <w:p w14:paraId="3026DDFA" w14:textId="77777777" w:rsidR="00E63B99" w:rsidRPr="00340B0D" w:rsidRDefault="00E63B99" w:rsidP="00E63B99">
            <w:pPr>
              <w:tabs>
                <w:tab w:val="left" w:pos="3048"/>
              </w:tabs>
              <w:jc w:val="center"/>
              <w:rPr>
                <w:ins w:id="471" w:author="jonathan pritchard" w:date="2025-01-23T13:20:00Z" w16du:dateUtc="2025-01-23T13:20:00Z"/>
                <w:rFonts w:cs="Arial"/>
                <w:sz w:val="18"/>
                <w:szCs w:val="18"/>
              </w:rPr>
            </w:pPr>
          </w:p>
          <w:p w14:paraId="5E1E8B92" w14:textId="77777777" w:rsidR="00E63B99" w:rsidRDefault="00E63B99" w:rsidP="00E63B99">
            <w:pPr>
              <w:jc w:val="center"/>
              <w:rPr>
                <w:ins w:id="472" w:author="jonathan pritchard" w:date="2025-01-23T13:20:00Z" w16du:dateUtc="2025-01-23T13:20:00Z"/>
                <w:rFonts w:cs="Arial"/>
                <w:sz w:val="18"/>
                <w:szCs w:val="18"/>
              </w:rPr>
            </w:pPr>
          </w:p>
          <w:p w14:paraId="54DD5261" w14:textId="77777777" w:rsidR="00E63B99" w:rsidRDefault="00E63B99" w:rsidP="00E63B99">
            <w:pPr>
              <w:jc w:val="center"/>
              <w:rPr>
                <w:ins w:id="473" w:author="jonathan pritchard" w:date="2025-01-23T13:20:00Z" w16du:dateUtc="2025-01-23T13:20:00Z"/>
                <w:rFonts w:cs="Arial"/>
                <w:sz w:val="18"/>
                <w:szCs w:val="18"/>
              </w:rPr>
            </w:pPr>
          </w:p>
          <w:p w14:paraId="49AE341F" w14:textId="77777777" w:rsidR="00E63B99" w:rsidRPr="00340B0D" w:rsidRDefault="00E63B99" w:rsidP="00E63B99">
            <w:pPr>
              <w:rPr>
                <w:ins w:id="474" w:author="jonathan pritchard" w:date="2025-01-23T13:20:00Z" w16du:dateUtc="2025-01-23T13:20:00Z"/>
                <w:rFonts w:cs="Arial"/>
                <w:sz w:val="18"/>
                <w:szCs w:val="18"/>
              </w:rPr>
            </w:pPr>
          </w:p>
        </w:tc>
      </w:tr>
    </w:tbl>
    <w:tbl>
      <w:tblPr>
        <w:tblW w:w="9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9276"/>
      </w:tblGrid>
      <w:tr w:rsidR="00E9404B" w14:paraId="4AB9A302" w14:textId="77777777" w:rsidTr="00E63B99">
        <w:trPr>
          <w:cantSplit/>
        </w:trPr>
        <w:tc>
          <w:tcPr>
            <w:tcW w:w="9276" w:type="dxa"/>
            <w:tcBorders>
              <w:bottom w:val="nil"/>
            </w:tcBorders>
            <w:vAlign w:val="center"/>
          </w:tcPr>
          <w:p w14:paraId="1BE56753" w14:textId="1177CC19" w:rsidR="00E9404B" w:rsidRPr="00B10677" w:rsidRDefault="000D7CE0" w:rsidP="0015247B">
            <w:pPr>
              <w:jc w:val="center"/>
              <w:rPr>
                <w:iCs/>
              </w:rPr>
            </w:pPr>
            <w:r>
              <w:rPr>
                <w:noProof/>
                <w:lang w:eastAsia="en-GB"/>
              </w:rPr>
              <w:lastRenderedPageBreak/>
              <w:drawing>
                <wp:inline distT="0" distB="0" distL="0" distR="0" wp14:anchorId="4E43890F" wp14:editId="13F071A6">
                  <wp:extent cx="5197337" cy="4781550"/>
                  <wp:effectExtent l="0" t="0" r="3810" b="0"/>
                  <wp:docPr id="315" name="Kuva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06947" cy="4790391"/>
                          </a:xfrm>
                          <a:prstGeom prst="rect">
                            <a:avLst/>
                          </a:prstGeom>
                          <a:noFill/>
                          <a:ln>
                            <a:noFill/>
                          </a:ln>
                        </pic:spPr>
                      </pic:pic>
                    </a:graphicData>
                  </a:graphic>
                </wp:inline>
              </w:drawing>
            </w:r>
          </w:p>
        </w:tc>
      </w:tr>
      <w:tr w:rsidR="00E9404B" w14:paraId="39C1E88C" w14:textId="77777777" w:rsidTr="00E63B99">
        <w:trPr>
          <w:cantSplit/>
        </w:trPr>
        <w:tc>
          <w:tcPr>
            <w:tcW w:w="9276" w:type="dxa"/>
            <w:tcBorders>
              <w:top w:val="nil"/>
              <w:bottom w:val="single" w:sz="4" w:space="0" w:color="auto"/>
            </w:tcBorders>
            <w:vAlign w:val="center"/>
          </w:tcPr>
          <w:p w14:paraId="4EAF64FC" w14:textId="51E99117" w:rsidR="00E9404B" w:rsidRPr="00E9404B" w:rsidRDefault="0024010F" w:rsidP="00E9404B">
            <w:r w:rsidRPr="009C5191">
              <w:rPr>
                <w:b/>
                <w:bCs/>
                <w:i/>
              </w:rPr>
              <w:t>[TBD</w:t>
            </w:r>
            <w:r>
              <w:rPr>
                <w:i/>
              </w:rPr>
              <w:t>]</w:t>
            </w:r>
          </w:p>
        </w:tc>
      </w:tr>
      <w:tr w:rsidR="001549A7" w14:paraId="11B95B82" w14:textId="77777777" w:rsidTr="00E63B99">
        <w:trPr>
          <w:cantSplit/>
        </w:trPr>
        <w:tc>
          <w:tcPr>
            <w:tcW w:w="9276" w:type="dxa"/>
            <w:tcBorders>
              <w:bottom w:val="nil"/>
            </w:tcBorders>
            <w:vAlign w:val="center"/>
          </w:tcPr>
          <w:p w14:paraId="5F0303E5" w14:textId="303C3B3D" w:rsidR="001549A7" w:rsidRPr="001549A7" w:rsidRDefault="000D7CE0" w:rsidP="000A066E">
            <w:pPr>
              <w:jc w:val="center"/>
            </w:pPr>
            <w:r>
              <w:rPr>
                <w:noProof/>
                <w:lang w:eastAsia="en-GB"/>
              </w:rPr>
              <w:lastRenderedPageBreak/>
              <w:drawing>
                <wp:inline distT="0" distB="0" distL="0" distR="0" wp14:anchorId="26593E14" wp14:editId="460D8DE7">
                  <wp:extent cx="5747440" cy="5287645"/>
                  <wp:effectExtent l="0" t="0" r="5715" b="8255"/>
                  <wp:docPr id="319" name="Kuva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6561" cy="5296036"/>
                          </a:xfrm>
                          <a:prstGeom prst="rect">
                            <a:avLst/>
                          </a:prstGeom>
                          <a:noFill/>
                          <a:ln>
                            <a:noFill/>
                          </a:ln>
                        </pic:spPr>
                      </pic:pic>
                    </a:graphicData>
                  </a:graphic>
                </wp:inline>
              </w:drawing>
            </w:r>
          </w:p>
        </w:tc>
      </w:tr>
      <w:tr w:rsidR="001549A7" w14:paraId="6785EFFA" w14:textId="77777777" w:rsidTr="00E63B99">
        <w:trPr>
          <w:cantSplit/>
        </w:trPr>
        <w:tc>
          <w:tcPr>
            <w:tcW w:w="9276" w:type="dxa"/>
            <w:tcBorders>
              <w:top w:val="nil"/>
            </w:tcBorders>
            <w:vAlign w:val="center"/>
          </w:tcPr>
          <w:p w14:paraId="00C060B0" w14:textId="6EE14289" w:rsidR="001549A7" w:rsidRDefault="001549A7" w:rsidP="001549A7">
            <w:pPr>
              <w:rPr>
                <w:i/>
              </w:rPr>
            </w:pPr>
            <w:r w:rsidRPr="000A066E">
              <w:rPr>
                <w:i/>
              </w:rPr>
              <w:t xml:space="preserve">After loading of </w:t>
            </w:r>
            <w:r w:rsidR="003B0268">
              <w:rPr>
                <w:i/>
              </w:rPr>
              <w:t>10100AA_X01NW</w:t>
            </w:r>
            <w:r w:rsidRPr="000A066E">
              <w:rPr>
                <w:i/>
              </w:rPr>
              <w:t>.000, displayed scale 1</w:t>
            </w:r>
            <w:r w:rsidRPr="000379F6">
              <w:rPr>
                <w:i/>
                <w:highlight w:val="yellow"/>
              </w:rPr>
              <w:t>:20 000</w:t>
            </w:r>
            <w:r w:rsidR="0024010F" w:rsidRPr="000379F6">
              <w:rPr>
                <w:i/>
                <w:highlight w:val="yellow"/>
              </w:rPr>
              <w:t xml:space="preserve"> </w:t>
            </w:r>
            <w:r w:rsidR="0024010F" w:rsidRPr="000379F6">
              <w:rPr>
                <w:b/>
                <w:bCs/>
                <w:i/>
                <w:highlight w:val="yellow"/>
              </w:rPr>
              <w:t>[</w:t>
            </w:r>
            <w:r w:rsidR="0024010F" w:rsidRPr="009C5191">
              <w:rPr>
                <w:b/>
                <w:bCs/>
                <w:i/>
              </w:rPr>
              <w:t>TBD</w:t>
            </w:r>
            <w:r w:rsidR="0024010F">
              <w:rPr>
                <w:i/>
              </w:rPr>
              <w:t>]</w:t>
            </w:r>
          </w:p>
          <w:p w14:paraId="02DDFD41" w14:textId="77777777" w:rsidR="005761E9" w:rsidRDefault="005761E9" w:rsidP="001549A7">
            <w:pPr>
              <w:rPr>
                <w:i/>
              </w:rPr>
            </w:pPr>
          </w:p>
          <w:p w14:paraId="74696447" w14:textId="79B87EA5" w:rsidR="005761E9" w:rsidRPr="005761E9" w:rsidRDefault="0024010F">
            <w:pPr>
              <w:pStyle w:val="ListParagraph"/>
              <w:numPr>
                <w:ilvl w:val="0"/>
                <w:numId w:val="52"/>
              </w:numPr>
              <w:rPr>
                <w:b/>
                <w:bCs/>
                <w:i/>
              </w:rPr>
            </w:pPr>
            <w:r w:rsidRPr="009C5191">
              <w:rPr>
                <w:b/>
                <w:bCs/>
                <w:i/>
              </w:rPr>
              <w:t>[TBD</w:t>
            </w:r>
            <w:r>
              <w:rPr>
                <w:i/>
              </w:rPr>
              <w:t>]</w:t>
            </w:r>
            <w:r w:rsidR="005761E9" w:rsidRPr="005761E9">
              <w:rPr>
                <w:b/>
                <w:bCs/>
                <w:i/>
              </w:rPr>
              <w:t>Screenshots for display of S-102/S-104</w:t>
            </w:r>
            <w:del w:id="475" w:author="jonathan pritchard" w:date="2024-10-04T13:59:00Z" w16du:dateUtc="2024-10-04T12:59:00Z">
              <w:r w:rsidR="005761E9" w:rsidRPr="005761E9" w:rsidDel="00793CF2">
                <w:rPr>
                  <w:b/>
                  <w:bCs/>
                  <w:i/>
                </w:rPr>
                <w:delText>/S-100</w:delText>
              </w:r>
            </w:del>
            <w:r w:rsidR="005761E9" w:rsidRPr="005761E9">
              <w:rPr>
                <w:b/>
                <w:bCs/>
                <w:i/>
              </w:rPr>
              <w:t xml:space="preserve"> under bridge</w:t>
            </w:r>
          </w:p>
          <w:p w14:paraId="0EF8529C" w14:textId="52C27529" w:rsidR="005761E9" w:rsidRPr="005761E9" w:rsidRDefault="0024010F">
            <w:pPr>
              <w:pStyle w:val="ListParagraph"/>
              <w:numPr>
                <w:ilvl w:val="0"/>
                <w:numId w:val="52"/>
              </w:numPr>
              <w:rPr>
                <w:b/>
                <w:bCs/>
                <w:i/>
              </w:rPr>
            </w:pPr>
            <w:r w:rsidRPr="009C5191">
              <w:rPr>
                <w:b/>
                <w:bCs/>
                <w:i/>
              </w:rPr>
              <w:t>[TBD</w:t>
            </w:r>
            <w:r>
              <w:rPr>
                <w:i/>
              </w:rPr>
              <w:t>]</w:t>
            </w:r>
            <w:r w:rsidR="005761E9" w:rsidRPr="005761E9">
              <w:rPr>
                <w:b/>
                <w:bCs/>
                <w:i/>
              </w:rPr>
              <w:t xml:space="preserve">Screenshot of S-124 and S-129 display for </w:t>
            </w:r>
            <w:r w:rsidR="003B0268">
              <w:rPr>
                <w:b/>
                <w:bCs/>
                <w:i/>
              </w:rPr>
              <w:t>10100AA_X01NW</w:t>
            </w:r>
            <w:r w:rsidR="005761E9" w:rsidRPr="005761E9">
              <w:rPr>
                <w:b/>
                <w:bCs/>
                <w:i/>
              </w:rPr>
              <w:t>.000 area</w:t>
            </w:r>
          </w:p>
        </w:tc>
      </w:tr>
    </w:tbl>
    <w:p w14:paraId="18544AB3" w14:textId="77777777" w:rsidR="00FF590E" w:rsidRPr="00C33EE6" w:rsidRDefault="00FF590E" w:rsidP="00FF590E"/>
    <w:p w14:paraId="74C278AF" w14:textId="77777777" w:rsidR="00A757D8" w:rsidRPr="00C33EE6" w:rsidRDefault="00A757D8" w:rsidP="00EB5479"/>
    <w:p w14:paraId="639CD299" w14:textId="18A2B9B4" w:rsidR="00A757D8" w:rsidRPr="00DF5922" w:rsidRDefault="00FF590E" w:rsidP="00E30B8F">
      <w:pPr>
        <w:pStyle w:val="Heading3"/>
      </w:pPr>
      <w:r>
        <w:br w:type="page"/>
      </w:r>
      <w:bookmarkStart w:id="476" w:name="_Toc189647775"/>
      <w:r w:rsidR="00DF5922" w:rsidRPr="00DF5922">
        <w:lastRenderedPageBreak/>
        <w:t xml:space="preserve">Number and date in </w:t>
      </w:r>
      <w:r w:rsidR="00416AF5">
        <w:t>System Database</w:t>
      </w:r>
      <w:bookmarkEnd w:id="476"/>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477" w:author="jonathan pritchard" w:date="2025-01-23T13:25:00Z" w16du:dateUtc="2025-01-23T13:25: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49"/>
        <w:gridCol w:w="2053"/>
        <w:gridCol w:w="275"/>
        <w:gridCol w:w="840"/>
        <w:gridCol w:w="1479"/>
        <w:gridCol w:w="303"/>
        <w:gridCol w:w="2013"/>
        <w:gridCol w:w="183"/>
        <w:gridCol w:w="1792"/>
        <w:gridCol w:w="339"/>
        <w:tblGridChange w:id="478">
          <w:tblGrid>
            <w:gridCol w:w="249"/>
            <w:gridCol w:w="2053"/>
            <w:gridCol w:w="275"/>
            <w:gridCol w:w="840"/>
            <w:gridCol w:w="1479"/>
            <w:gridCol w:w="303"/>
            <w:gridCol w:w="2013"/>
            <w:gridCol w:w="183"/>
            <w:gridCol w:w="1792"/>
            <w:gridCol w:w="339"/>
          </w:tblGrid>
        </w:tblGridChange>
      </w:tblGrid>
      <w:tr w:rsidR="005761E9" w14:paraId="0583BCD2" w14:textId="77777777" w:rsidTr="00BF7BC9">
        <w:trPr>
          <w:tblHeader/>
          <w:trPrChange w:id="479" w:author="jonathan pritchard" w:date="2025-01-23T13:25:00Z" w16du:dateUtc="2025-01-23T13:25:00Z">
            <w:trPr>
              <w:tblHeader/>
            </w:trPr>
          </w:trPrChange>
        </w:trPr>
        <w:tc>
          <w:tcPr>
            <w:tcW w:w="2577" w:type="dxa"/>
            <w:gridSpan w:val="3"/>
            <w:shd w:val="clear" w:color="auto" w:fill="BFBFBF" w:themeFill="background1" w:themeFillShade="BF"/>
            <w:vAlign w:val="center"/>
            <w:tcPrChange w:id="480" w:author="jonathan pritchard" w:date="2025-01-23T13:25:00Z" w16du:dateUtc="2025-01-23T13:25:00Z">
              <w:tcPr>
                <w:tcW w:w="2577" w:type="dxa"/>
                <w:gridSpan w:val="3"/>
                <w:shd w:val="clear" w:color="auto" w:fill="CCFFCC"/>
                <w:vAlign w:val="center"/>
              </w:tcPr>
            </w:tcPrChange>
          </w:tcPr>
          <w:p w14:paraId="12482FB2" w14:textId="77777777" w:rsidR="00ED5AF2" w:rsidRPr="00575479" w:rsidRDefault="00ED5AF2" w:rsidP="0015247B">
            <w:r w:rsidRPr="000A066E">
              <w:rPr>
                <w:b/>
              </w:rPr>
              <w:t>Test Reference</w:t>
            </w:r>
          </w:p>
        </w:tc>
        <w:tc>
          <w:tcPr>
            <w:tcW w:w="2319" w:type="dxa"/>
            <w:gridSpan w:val="2"/>
            <w:shd w:val="clear" w:color="auto" w:fill="FFFFFF" w:themeFill="background1"/>
            <w:vAlign w:val="center"/>
            <w:tcPrChange w:id="481" w:author="jonathan pritchard" w:date="2025-01-23T13:25:00Z" w16du:dateUtc="2025-01-23T13:25:00Z">
              <w:tcPr>
                <w:tcW w:w="2319" w:type="dxa"/>
                <w:gridSpan w:val="2"/>
                <w:shd w:val="clear" w:color="auto" w:fill="CCFFCC"/>
                <w:vAlign w:val="center"/>
              </w:tcPr>
            </w:tcPrChange>
          </w:tcPr>
          <w:p w14:paraId="765A79A8" w14:textId="4C5AC753" w:rsidR="00ED5AF2" w:rsidRPr="00575479" w:rsidRDefault="00C64EB4" w:rsidP="0015247B">
            <w:proofErr w:type="spellStart"/>
            <w:r>
              <w:t>PowerUp</w:t>
            </w:r>
            <w:proofErr w:type="spellEnd"/>
          </w:p>
        </w:tc>
        <w:tc>
          <w:tcPr>
            <w:tcW w:w="2316" w:type="dxa"/>
            <w:gridSpan w:val="2"/>
            <w:shd w:val="clear" w:color="auto" w:fill="BFBFBF" w:themeFill="background1" w:themeFillShade="BF"/>
            <w:vAlign w:val="center"/>
            <w:tcPrChange w:id="482" w:author="jonathan pritchard" w:date="2025-01-23T13:25:00Z" w16du:dateUtc="2025-01-23T13:25:00Z">
              <w:tcPr>
                <w:tcW w:w="2316" w:type="dxa"/>
                <w:gridSpan w:val="2"/>
                <w:shd w:val="clear" w:color="auto" w:fill="CCFFCC"/>
                <w:vAlign w:val="center"/>
              </w:tcPr>
            </w:tcPrChange>
          </w:tcPr>
          <w:p w14:paraId="07FA1281" w14:textId="77777777" w:rsidR="00ED5AF2" w:rsidRPr="00575479" w:rsidRDefault="00ED5AF2" w:rsidP="0015247B">
            <w:r w:rsidRPr="000A066E">
              <w:rPr>
                <w:b/>
              </w:rPr>
              <w:t>IHO Reference</w:t>
            </w:r>
          </w:p>
        </w:tc>
        <w:tc>
          <w:tcPr>
            <w:tcW w:w="2314" w:type="dxa"/>
            <w:gridSpan w:val="3"/>
            <w:shd w:val="clear" w:color="auto" w:fill="FFFFFF" w:themeFill="background1"/>
            <w:vAlign w:val="center"/>
            <w:tcPrChange w:id="483" w:author="jonathan pritchard" w:date="2025-01-23T13:25:00Z" w16du:dateUtc="2025-01-23T13:25:00Z">
              <w:tcPr>
                <w:tcW w:w="2314" w:type="dxa"/>
                <w:gridSpan w:val="3"/>
                <w:shd w:val="clear" w:color="auto" w:fill="CCFFCC"/>
                <w:vAlign w:val="center"/>
              </w:tcPr>
            </w:tcPrChange>
          </w:tcPr>
          <w:p w14:paraId="673CDEBF" w14:textId="77777777" w:rsidR="00BF7BC9" w:rsidRDefault="00BF7BC9" w:rsidP="00BF7BC9">
            <w:r w:rsidRPr="00575479">
              <w:t>IEC 61174/ 4.4.1</w:t>
            </w:r>
          </w:p>
          <w:p w14:paraId="1FA484B4" w14:textId="253A43CB" w:rsidR="00BF7BC9" w:rsidRPr="00575479" w:rsidRDefault="00BF7BC9" w:rsidP="00BF7BC9">
            <w:r>
              <w:t>S-98 6.1.1</w:t>
            </w:r>
          </w:p>
        </w:tc>
      </w:tr>
      <w:tr w:rsidR="000A066E" w14:paraId="602C0A65" w14:textId="77777777" w:rsidTr="00723877">
        <w:trPr>
          <w:tblHeader/>
          <w:trPrChange w:id="484" w:author="jonathan pritchard" w:date="2025-01-23T13:25:00Z" w16du:dateUtc="2025-01-23T13:25:00Z">
            <w:trPr>
              <w:tblHeader/>
            </w:trPr>
          </w:trPrChange>
        </w:trPr>
        <w:tc>
          <w:tcPr>
            <w:tcW w:w="9526" w:type="dxa"/>
            <w:gridSpan w:val="10"/>
            <w:shd w:val="clear" w:color="auto" w:fill="BFBFBF" w:themeFill="background1" w:themeFillShade="BF"/>
            <w:vAlign w:val="center"/>
            <w:tcPrChange w:id="485" w:author="jonathan pritchard" w:date="2025-01-23T13:25:00Z" w16du:dateUtc="2025-01-23T13:25:00Z">
              <w:tcPr>
                <w:tcW w:w="9526" w:type="dxa"/>
                <w:gridSpan w:val="10"/>
                <w:shd w:val="clear" w:color="auto" w:fill="CCFFCC"/>
                <w:vAlign w:val="center"/>
              </w:tcPr>
            </w:tcPrChange>
          </w:tcPr>
          <w:p w14:paraId="29EF6615" w14:textId="77777777" w:rsidR="00ED5AF2" w:rsidRPr="00575479" w:rsidRDefault="00ED5AF2" w:rsidP="0015247B">
            <w:r w:rsidRPr="000A066E">
              <w:rPr>
                <w:b/>
              </w:rPr>
              <w:t>Test description</w:t>
            </w:r>
          </w:p>
        </w:tc>
      </w:tr>
      <w:tr w:rsidR="00ED5AF2" w14:paraId="199DC294" w14:textId="77777777" w:rsidTr="00A53E84">
        <w:trPr>
          <w:tblHeader/>
        </w:trPr>
        <w:tc>
          <w:tcPr>
            <w:tcW w:w="9526" w:type="dxa"/>
            <w:gridSpan w:val="10"/>
            <w:vAlign w:val="center"/>
          </w:tcPr>
          <w:p w14:paraId="1497AB92" w14:textId="5EDF2327" w:rsidR="00ED5AF2" w:rsidRPr="00C36B0F" w:rsidRDefault="00ED5AF2" w:rsidP="0015247B">
            <w:pPr>
              <w:rPr>
                <w:i/>
              </w:rPr>
            </w:pPr>
            <w:r w:rsidRPr="00C36B0F">
              <w:rPr>
                <w:i/>
              </w:rPr>
              <w:t xml:space="preserve">Loading of initial datasets and confirmation of information in </w:t>
            </w:r>
            <w:r w:rsidR="00416AF5">
              <w:rPr>
                <w:i/>
              </w:rPr>
              <w:t>System Database</w:t>
            </w:r>
            <w:r w:rsidRPr="00C36B0F">
              <w:rPr>
                <w:i/>
              </w:rPr>
              <w:t>.</w:t>
            </w:r>
          </w:p>
        </w:tc>
      </w:tr>
      <w:tr w:rsidR="000A066E" w14:paraId="78F41789" w14:textId="77777777" w:rsidTr="00723877">
        <w:trPr>
          <w:tblHeader/>
          <w:trPrChange w:id="486" w:author="jonathan pritchard" w:date="2025-01-23T13:25:00Z" w16du:dateUtc="2025-01-23T13:25:00Z">
            <w:trPr>
              <w:tblHeader/>
            </w:trPr>
          </w:trPrChange>
        </w:trPr>
        <w:tc>
          <w:tcPr>
            <w:tcW w:w="9526" w:type="dxa"/>
            <w:gridSpan w:val="10"/>
            <w:shd w:val="clear" w:color="auto" w:fill="BFBFBF" w:themeFill="background1" w:themeFillShade="BF"/>
            <w:vAlign w:val="center"/>
            <w:tcPrChange w:id="487" w:author="jonathan pritchard" w:date="2025-01-23T13:25:00Z" w16du:dateUtc="2025-01-23T13:25:00Z">
              <w:tcPr>
                <w:tcW w:w="9526" w:type="dxa"/>
                <w:gridSpan w:val="10"/>
                <w:shd w:val="clear" w:color="auto" w:fill="CCFFCC"/>
                <w:vAlign w:val="center"/>
              </w:tcPr>
            </w:tcPrChange>
          </w:tcPr>
          <w:p w14:paraId="543E66A1" w14:textId="77777777" w:rsidR="00ED5AF2" w:rsidRPr="00575479" w:rsidRDefault="00ED5AF2" w:rsidP="0015247B">
            <w:r w:rsidRPr="000A066E">
              <w:rPr>
                <w:b/>
              </w:rPr>
              <w:t>Setup</w:t>
            </w:r>
          </w:p>
        </w:tc>
      </w:tr>
      <w:tr w:rsidR="00ED5AF2" w14:paraId="44357E46" w14:textId="77777777" w:rsidTr="00A53E84">
        <w:trPr>
          <w:tblHeader/>
        </w:trPr>
        <w:tc>
          <w:tcPr>
            <w:tcW w:w="9526" w:type="dxa"/>
            <w:gridSpan w:val="10"/>
            <w:vAlign w:val="center"/>
          </w:tcPr>
          <w:p w14:paraId="4015012A" w14:textId="77777777" w:rsidR="006E1DE4" w:rsidRDefault="006E1DE4" w:rsidP="006E1DE4">
            <w:pPr>
              <w:rPr>
                <w:i/>
              </w:rPr>
            </w:pPr>
          </w:p>
          <w:p w14:paraId="3D75D591" w14:textId="469BA024" w:rsidR="00ED5AF2" w:rsidRDefault="00ED5AF2" w:rsidP="006E1DE4">
            <w:pPr>
              <w:rPr>
                <w:i/>
              </w:rPr>
            </w:pPr>
            <w:r w:rsidRPr="00C36B0F">
              <w:rPr>
                <w:i/>
              </w:rPr>
              <w:t>Load</w:t>
            </w:r>
            <w:r w:rsidR="00C64EB4">
              <w:rPr>
                <w:i/>
              </w:rPr>
              <w:t xml:space="preserve"> the</w:t>
            </w:r>
            <w:r w:rsidRPr="00C36B0F">
              <w:rPr>
                <w:i/>
              </w:rPr>
              <w:t xml:space="preserve"> </w:t>
            </w:r>
            <w:r w:rsidR="006E1DE4">
              <w:rPr>
                <w:i/>
              </w:rPr>
              <w:t xml:space="preserve">exchange set </w:t>
            </w:r>
            <w:proofErr w:type="spellStart"/>
            <w:r w:rsidR="00C64EB4">
              <w:rPr>
                <w:b/>
                <w:bCs/>
                <w:i/>
              </w:rPr>
              <w:t>PowerUp</w:t>
            </w:r>
            <w:proofErr w:type="spellEnd"/>
            <w:r w:rsidR="006E1DE4">
              <w:rPr>
                <w:i/>
              </w:rPr>
              <w:t xml:space="preserve"> </w:t>
            </w:r>
          </w:p>
          <w:p w14:paraId="441712B5" w14:textId="264B9A94" w:rsidR="006E1DE4" w:rsidRPr="006E1DE4" w:rsidRDefault="006E1DE4" w:rsidP="006E1DE4"/>
        </w:tc>
      </w:tr>
      <w:tr w:rsidR="000A066E" w14:paraId="76E0B8FA" w14:textId="77777777" w:rsidTr="00723877">
        <w:trPr>
          <w:tblHeader/>
          <w:trPrChange w:id="488" w:author="jonathan pritchard" w:date="2025-01-23T13:25:00Z" w16du:dateUtc="2025-01-23T13:25:00Z">
            <w:trPr>
              <w:tblHeader/>
            </w:trPr>
          </w:trPrChange>
        </w:trPr>
        <w:tc>
          <w:tcPr>
            <w:tcW w:w="9526" w:type="dxa"/>
            <w:gridSpan w:val="10"/>
            <w:tcBorders>
              <w:bottom w:val="nil"/>
            </w:tcBorders>
            <w:shd w:val="clear" w:color="auto" w:fill="BFBFBF" w:themeFill="background1" w:themeFillShade="BF"/>
            <w:vAlign w:val="center"/>
            <w:tcPrChange w:id="489" w:author="jonathan pritchard" w:date="2025-01-23T13:25:00Z" w16du:dateUtc="2025-01-23T13:25:00Z">
              <w:tcPr>
                <w:tcW w:w="9526" w:type="dxa"/>
                <w:gridSpan w:val="10"/>
                <w:tcBorders>
                  <w:bottom w:val="nil"/>
                </w:tcBorders>
                <w:shd w:val="clear" w:color="auto" w:fill="CCFFCC"/>
                <w:vAlign w:val="center"/>
              </w:tcPr>
            </w:tcPrChange>
          </w:tcPr>
          <w:p w14:paraId="533A1912" w14:textId="77777777" w:rsidR="00ED5AF2" w:rsidRPr="000A066E" w:rsidRDefault="00ED5AF2" w:rsidP="0015247B">
            <w:pPr>
              <w:rPr>
                <w:i/>
              </w:rPr>
            </w:pPr>
            <w:r w:rsidRPr="000A066E">
              <w:rPr>
                <w:b/>
              </w:rPr>
              <w:t>Action</w:t>
            </w:r>
          </w:p>
        </w:tc>
      </w:tr>
      <w:tr w:rsidR="00ED5AF2" w14:paraId="005B2AAC" w14:textId="77777777" w:rsidTr="00A53E84">
        <w:trPr>
          <w:tblHeader/>
        </w:trPr>
        <w:tc>
          <w:tcPr>
            <w:tcW w:w="9526" w:type="dxa"/>
            <w:gridSpan w:val="10"/>
            <w:tcBorders>
              <w:top w:val="nil"/>
              <w:left w:val="single" w:sz="4" w:space="0" w:color="auto"/>
              <w:bottom w:val="nil"/>
              <w:right w:val="single" w:sz="4" w:space="0" w:color="auto"/>
            </w:tcBorders>
            <w:vAlign w:val="center"/>
          </w:tcPr>
          <w:p w14:paraId="26254F2D" w14:textId="55D3CCBA" w:rsidR="00ED5AF2" w:rsidRPr="00345746" w:rsidRDefault="00ED5AF2" w:rsidP="0015247B">
            <w:r w:rsidRPr="00ED5AF2">
              <w:t xml:space="preserve">Check that in the chart library the information about the </w:t>
            </w:r>
            <w:r w:rsidR="009D3D6D">
              <w:t>datasets</w:t>
            </w:r>
            <w:r w:rsidRPr="00ED5AF2">
              <w:t xml:space="preserve"> is provided as follows</w:t>
            </w:r>
          </w:p>
        </w:tc>
      </w:tr>
      <w:tr w:rsidR="00C64EB4" w14:paraId="67319E31" w14:textId="77777777" w:rsidTr="005761E9">
        <w:trPr>
          <w:tblHeader/>
        </w:trPr>
        <w:tc>
          <w:tcPr>
            <w:tcW w:w="249" w:type="dxa"/>
            <w:vMerge w:val="restart"/>
            <w:tcBorders>
              <w:top w:val="nil"/>
              <w:left w:val="single" w:sz="4" w:space="0" w:color="auto"/>
              <w:bottom w:val="nil"/>
              <w:right w:val="single" w:sz="4" w:space="0" w:color="auto"/>
            </w:tcBorders>
            <w:shd w:val="clear" w:color="auto" w:fill="auto"/>
          </w:tcPr>
          <w:p w14:paraId="4480BA3D" w14:textId="77777777" w:rsidR="00ED668D" w:rsidRDefault="00ED668D" w:rsidP="00ED668D">
            <w:bookmarkStart w:id="490" w:name="_Hlk189490871"/>
          </w:p>
        </w:tc>
        <w:tc>
          <w:tcPr>
            <w:tcW w:w="2053" w:type="dxa"/>
            <w:tcBorders>
              <w:top w:val="single" w:sz="4" w:space="0" w:color="auto"/>
              <w:left w:val="single" w:sz="4" w:space="0" w:color="auto"/>
            </w:tcBorders>
            <w:shd w:val="clear" w:color="auto" w:fill="B8CCE4"/>
            <w:vAlign w:val="center"/>
          </w:tcPr>
          <w:p w14:paraId="19758105" w14:textId="77777777" w:rsidR="00ED668D" w:rsidRPr="008B51BD" w:rsidRDefault="00ED668D" w:rsidP="00ED668D">
            <w:pPr>
              <w:rPr>
                <w:sz w:val="18"/>
                <w:szCs w:val="18"/>
              </w:rPr>
            </w:pPr>
            <w:r w:rsidRPr="008B51BD">
              <w:rPr>
                <w:sz w:val="18"/>
                <w:szCs w:val="18"/>
              </w:rPr>
              <w:t>ENC</w:t>
            </w:r>
          </w:p>
        </w:tc>
        <w:tc>
          <w:tcPr>
            <w:tcW w:w="1115" w:type="dxa"/>
            <w:gridSpan w:val="2"/>
            <w:tcBorders>
              <w:top w:val="single" w:sz="4" w:space="0" w:color="auto"/>
            </w:tcBorders>
            <w:shd w:val="clear" w:color="auto" w:fill="B8CCE4"/>
            <w:vAlign w:val="center"/>
          </w:tcPr>
          <w:p w14:paraId="4BE349EC" w14:textId="77777777" w:rsidR="00ED668D" w:rsidRPr="008B51BD" w:rsidRDefault="00ED668D" w:rsidP="00ED668D">
            <w:pPr>
              <w:rPr>
                <w:sz w:val="18"/>
                <w:szCs w:val="18"/>
              </w:rPr>
            </w:pPr>
            <w:r w:rsidRPr="008B51BD">
              <w:rPr>
                <w:sz w:val="18"/>
                <w:szCs w:val="18"/>
              </w:rPr>
              <w:t>Edition</w:t>
            </w:r>
          </w:p>
          <w:p w14:paraId="6997C9E9" w14:textId="77777777" w:rsidR="00ED668D" w:rsidRPr="008B51BD" w:rsidRDefault="00ED668D" w:rsidP="00ED668D">
            <w:pPr>
              <w:rPr>
                <w:sz w:val="18"/>
                <w:szCs w:val="18"/>
              </w:rPr>
            </w:pPr>
            <w:r w:rsidRPr="008B51BD">
              <w:rPr>
                <w:sz w:val="18"/>
                <w:szCs w:val="18"/>
              </w:rPr>
              <w:t>(EDTN)</w:t>
            </w:r>
          </w:p>
        </w:tc>
        <w:tc>
          <w:tcPr>
            <w:tcW w:w="1782" w:type="dxa"/>
            <w:gridSpan w:val="2"/>
            <w:tcBorders>
              <w:top w:val="single" w:sz="4" w:space="0" w:color="auto"/>
            </w:tcBorders>
            <w:shd w:val="clear" w:color="auto" w:fill="B8CCE4"/>
            <w:vAlign w:val="center"/>
          </w:tcPr>
          <w:p w14:paraId="7F29CE0D" w14:textId="77777777" w:rsidR="00ED668D" w:rsidRPr="008B51BD" w:rsidRDefault="00ED668D" w:rsidP="00ED668D">
            <w:pPr>
              <w:rPr>
                <w:sz w:val="18"/>
                <w:szCs w:val="18"/>
              </w:rPr>
            </w:pPr>
            <w:r w:rsidRPr="008B51BD">
              <w:rPr>
                <w:sz w:val="18"/>
                <w:szCs w:val="18"/>
              </w:rPr>
              <w:t>Update number</w:t>
            </w:r>
          </w:p>
          <w:p w14:paraId="01D2C3D5" w14:textId="77777777" w:rsidR="00ED668D" w:rsidRPr="008B51BD" w:rsidRDefault="00ED668D" w:rsidP="00ED668D">
            <w:pPr>
              <w:rPr>
                <w:sz w:val="18"/>
                <w:szCs w:val="18"/>
              </w:rPr>
            </w:pPr>
            <w:r w:rsidRPr="008B51BD">
              <w:rPr>
                <w:sz w:val="18"/>
                <w:szCs w:val="18"/>
              </w:rPr>
              <w:t>(UPDN)</w:t>
            </w:r>
          </w:p>
        </w:tc>
        <w:tc>
          <w:tcPr>
            <w:tcW w:w="2196" w:type="dxa"/>
            <w:gridSpan w:val="2"/>
            <w:tcBorders>
              <w:top w:val="single" w:sz="4" w:space="0" w:color="auto"/>
            </w:tcBorders>
            <w:shd w:val="clear" w:color="auto" w:fill="B8CCE4"/>
            <w:vAlign w:val="center"/>
          </w:tcPr>
          <w:p w14:paraId="0DAF86A4" w14:textId="77777777" w:rsidR="00ED668D" w:rsidRPr="008B51BD" w:rsidRDefault="00ED668D" w:rsidP="00ED668D">
            <w:pPr>
              <w:rPr>
                <w:sz w:val="18"/>
                <w:szCs w:val="18"/>
              </w:rPr>
            </w:pPr>
            <w:r w:rsidRPr="008B51BD">
              <w:rPr>
                <w:sz w:val="18"/>
                <w:szCs w:val="18"/>
              </w:rPr>
              <w:t>Update Application</w:t>
            </w:r>
          </w:p>
          <w:p w14:paraId="21CD0744" w14:textId="77777777" w:rsidR="00ED668D" w:rsidRPr="008B51BD" w:rsidRDefault="00ED668D" w:rsidP="00ED668D">
            <w:pPr>
              <w:rPr>
                <w:sz w:val="18"/>
                <w:szCs w:val="18"/>
              </w:rPr>
            </w:pPr>
            <w:r w:rsidRPr="008B51BD">
              <w:rPr>
                <w:sz w:val="18"/>
                <w:szCs w:val="18"/>
              </w:rPr>
              <w:t>Date (UADT)</w:t>
            </w:r>
          </w:p>
        </w:tc>
        <w:tc>
          <w:tcPr>
            <w:tcW w:w="1792" w:type="dxa"/>
            <w:tcBorders>
              <w:top w:val="single" w:sz="4" w:space="0" w:color="auto"/>
              <w:right w:val="single" w:sz="4" w:space="0" w:color="auto"/>
            </w:tcBorders>
            <w:shd w:val="clear" w:color="auto" w:fill="B8CCE4"/>
            <w:vAlign w:val="center"/>
          </w:tcPr>
          <w:p w14:paraId="519C8355" w14:textId="77777777" w:rsidR="00ED668D" w:rsidRPr="008B51BD" w:rsidRDefault="00ED668D" w:rsidP="00ED668D">
            <w:pPr>
              <w:rPr>
                <w:sz w:val="18"/>
                <w:szCs w:val="18"/>
              </w:rPr>
            </w:pPr>
            <w:r w:rsidRPr="008B51BD">
              <w:rPr>
                <w:sz w:val="18"/>
                <w:szCs w:val="18"/>
              </w:rPr>
              <w:t>Issue Date</w:t>
            </w:r>
          </w:p>
          <w:p w14:paraId="7C674697" w14:textId="77777777" w:rsidR="00ED668D" w:rsidRPr="008B51BD" w:rsidRDefault="00ED668D" w:rsidP="00ED668D">
            <w:pPr>
              <w:rPr>
                <w:sz w:val="18"/>
                <w:szCs w:val="18"/>
              </w:rPr>
            </w:pPr>
            <w:r w:rsidRPr="008B51BD">
              <w:rPr>
                <w:sz w:val="18"/>
                <w:szCs w:val="18"/>
              </w:rPr>
              <w:t>(ISDT)</w:t>
            </w:r>
          </w:p>
        </w:tc>
        <w:tc>
          <w:tcPr>
            <w:tcW w:w="339" w:type="dxa"/>
            <w:vMerge w:val="restart"/>
            <w:tcBorders>
              <w:top w:val="nil"/>
              <w:left w:val="single" w:sz="4" w:space="0" w:color="auto"/>
              <w:bottom w:val="nil"/>
              <w:right w:val="single" w:sz="4" w:space="0" w:color="auto"/>
            </w:tcBorders>
            <w:shd w:val="clear" w:color="auto" w:fill="auto"/>
          </w:tcPr>
          <w:p w14:paraId="210C1295" w14:textId="77777777" w:rsidR="00ED668D" w:rsidRDefault="00ED668D" w:rsidP="00ED668D"/>
        </w:tc>
      </w:tr>
      <w:tr w:rsidR="00C64EB4" w14:paraId="56F30737" w14:textId="77777777" w:rsidTr="005761E9">
        <w:trPr>
          <w:tblHeader/>
        </w:trPr>
        <w:tc>
          <w:tcPr>
            <w:tcW w:w="249" w:type="dxa"/>
            <w:vMerge/>
            <w:tcBorders>
              <w:top w:val="nil"/>
              <w:left w:val="single" w:sz="4" w:space="0" w:color="auto"/>
              <w:bottom w:val="nil"/>
              <w:right w:val="single" w:sz="4" w:space="0" w:color="auto"/>
            </w:tcBorders>
            <w:shd w:val="clear" w:color="auto" w:fill="auto"/>
          </w:tcPr>
          <w:p w14:paraId="758EA340" w14:textId="77777777" w:rsidR="00ED668D" w:rsidRPr="00ED5AF2" w:rsidRDefault="00ED668D" w:rsidP="00ED668D"/>
        </w:tc>
        <w:tc>
          <w:tcPr>
            <w:tcW w:w="2053" w:type="dxa"/>
            <w:tcBorders>
              <w:left w:val="single" w:sz="4" w:space="0" w:color="auto"/>
            </w:tcBorders>
            <w:shd w:val="clear" w:color="auto" w:fill="DBE5F1"/>
            <w:vAlign w:val="center"/>
          </w:tcPr>
          <w:p w14:paraId="7C19CC33" w14:textId="173FB314" w:rsidR="00ED668D" w:rsidRPr="008B51BD" w:rsidRDefault="003B0268" w:rsidP="00ED668D">
            <w:pPr>
              <w:rPr>
                <w:sz w:val="18"/>
                <w:szCs w:val="18"/>
              </w:rPr>
            </w:pPr>
            <w:r>
              <w:rPr>
                <w:sz w:val="18"/>
                <w:szCs w:val="18"/>
              </w:rPr>
              <w:t>10100AA_X0000</w:t>
            </w:r>
            <w:r w:rsidR="00ED668D" w:rsidRPr="008B51BD">
              <w:rPr>
                <w:sz w:val="18"/>
                <w:szCs w:val="18"/>
              </w:rPr>
              <w:t>.000</w:t>
            </w:r>
          </w:p>
        </w:tc>
        <w:tc>
          <w:tcPr>
            <w:tcW w:w="1115" w:type="dxa"/>
            <w:gridSpan w:val="2"/>
            <w:shd w:val="clear" w:color="auto" w:fill="DBE5F1"/>
            <w:vAlign w:val="center"/>
          </w:tcPr>
          <w:p w14:paraId="04BBCDC5" w14:textId="6E6334C4" w:rsidR="00ED668D" w:rsidRPr="008B51BD" w:rsidRDefault="00ED668D" w:rsidP="00ED668D">
            <w:pPr>
              <w:rPr>
                <w:sz w:val="18"/>
                <w:szCs w:val="18"/>
              </w:rPr>
            </w:pPr>
            <w:r w:rsidRPr="008B51BD">
              <w:rPr>
                <w:sz w:val="18"/>
                <w:szCs w:val="18"/>
              </w:rPr>
              <w:t>2</w:t>
            </w:r>
          </w:p>
        </w:tc>
        <w:tc>
          <w:tcPr>
            <w:tcW w:w="1782" w:type="dxa"/>
            <w:gridSpan w:val="2"/>
            <w:shd w:val="clear" w:color="auto" w:fill="DBE5F1"/>
            <w:vAlign w:val="center"/>
          </w:tcPr>
          <w:p w14:paraId="33D1C12E" w14:textId="77777777" w:rsidR="00ED668D" w:rsidRPr="008B51BD" w:rsidRDefault="00ED668D" w:rsidP="00ED668D">
            <w:pPr>
              <w:rPr>
                <w:sz w:val="18"/>
                <w:szCs w:val="18"/>
              </w:rPr>
            </w:pPr>
            <w:r w:rsidRPr="008B51BD">
              <w:rPr>
                <w:sz w:val="18"/>
                <w:szCs w:val="18"/>
              </w:rPr>
              <w:t>0</w:t>
            </w:r>
          </w:p>
        </w:tc>
        <w:tc>
          <w:tcPr>
            <w:tcW w:w="2196" w:type="dxa"/>
            <w:gridSpan w:val="2"/>
            <w:shd w:val="clear" w:color="auto" w:fill="DBE5F1"/>
            <w:vAlign w:val="center"/>
          </w:tcPr>
          <w:p w14:paraId="10ECC78C" w14:textId="48224A62"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10409</w:t>
            </w:r>
          </w:p>
        </w:tc>
        <w:tc>
          <w:tcPr>
            <w:tcW w:w="1792" w:type="dxa"/>
            <w:tcBorders>
              <w:right w:val="single" w:sz="4" w:space="0" w:color="auto"/>
            </w:tcBorders>
            <w:shd w:val="clear" w:color="auto" w:fill="DBE5F1"/>
            <w:vAlign w:val="center"/>
          </w:tcPr>
          <w:p w14:paraId="66B0046C" w14:textId="169E447A"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10409</w:t>
            </w:r>
          </w:p>
        </w:tc>
        <w:tc>
          <w:tcPr>
            <w:tcW w:w="339" w:type="dxa"/>
            <w:vMerge/>
            <w:tcBorders>
              <w:top w:val="nil"/>
              <w:left w:val="single" w:sz="4" w:space="0" w:color="auto"/>
              <w:bottom w:val="nil"/>
              <w:right w:val="single" w:sz="4" w:space="0" w:color="auto"/>
            </w:tcBorders>
            <w:shd w:val="clear" w:color="auto" w:fill="auto"/>
          </w:tcPr>
          <w:p w14:paraId="09A696C7" w14:textId="77777777" w:rsidR="00ED668D" w:rsidRPr="00ED5AF2" w:rsidRDefault="00ED668D" w:rsidP="00ED668D"/>
        </w:tc>
      </w:tr>
      <w:tr w:rsidR="00C64EB4" w14:paraId="407E54C2" w14:textId="77777777" w:rsidTr="005761E9">
        <w:trPr>
          <w:tblHeader/>
        </w:trPr>
        <w:tc>
          <w:tcPr>
            <w:tcW w:w="249" w:type="dxa"/>
            <w:vMerge/>
            <w:tcBorders>
              <w:top w:val="nil"/>
              <w:left w:val="single" w:sz="4" w:space="0" w:color="auto"/>
              <w:bottom w:val="nil"/>
              <w:right w:val="single" w:sz="4" w:space="0" w:color="auto"/>
            </w:tcBorders>
            <w:shd w:val="clear" w:color="auto" w:fill="auto"/>
          </w:tcPr>
          <w:p w14:paraId="4468A84A" w14:textId="77777777" w:rsidR="00ED668D" w:rsidRDefault="00ED668D" w:rsidP="00ED668D"/>
        </w:tc>
        <w:tc>
          <w:tcPr>
            <w:tcW w:w="2053" w:type="dxa"/>
            <w:tcBorders>
              <w:left w:val="single" w:sz="4" w:space="0" w:color="auto"/>
            </w:tcBorders>
            <w:shd w:val="clear" w:color="auto" w:fill="DBE5F1"/>
            <w:vAlign w:val="center"/>
          </w:tcPr>
          <w:p w14:paraId="7E0CFA84" w14:textId="199BBDE3" w:rsidR="00ED668D" w:rsidRPr="008B51BD" w:rsidRDefault="003B0268" w:rsidP="00ED668D">
            <w:pPr>
              <w:rPr>
                <w:sz w:val="18"/>
                <w:szCs w:val="18"/>
              </w:rPr>
            </w:pPr>
            <w:r>
              <w:rPr>
                <w:sz w:val="18"/>
                <w:szCs w:val="18"/>
              </w:rPr>
              <w:t>10100AA_X01NE</w:t>
            </w:r>
            <w:r w:rsidR="00ED668D" w:rsidRPr="008B51BD">
              <w:rPr>
                <w:sz w:val="18"/>
                <w:szCs w:val="18"/>
              </w:rPr>
              <w:t>.000</w:t>
            </w:r>
          </w:p>
        </w:tc>
        <w:tc>
          <w:tcPr>
            <w:tcW w:w="1115" w:type="dxa"/>
            <w:gridSpan w:val="2"/>
            <w:shd w:val="clear" w:color="auto" w:fill="DBE5F1"/>
            <w:vAlign w:val="center"/>
          </w:tcPr>
          <w:p w14:paraId="52F39FC6" w14:textId="77777777" w:rsidR="00ED668D" w:rsidRPr="008B51BD" w:rsidRDefault="00ED668D" w:rsidP="00ED668D">
            <w:pPr>
              <w:rPr>
                <w:sz w:val="18"/>
                <w:szCs w:val="18"/>
              </w:rPr>
            </w:pPr>
            <w:r w:rsidRPr="008B51BD">
              <w:rPr>
                <w:sz w:val="18"/>
                <w:szCs w:val="18"/>
              </w:rPr>
              <w:t>1</w:t>
            </w:r>
          </w:p>
        </w:tc>
        <w:tc>
          <w:tcPr>
            <w:tcW w:w="1782" w:type="dxa"/>
            <w:gridSpan w:val="2"/>
            <w:shd w:val="clear" w:color="auto" w:fill="DBE5F1"/>
            <w:vAlign w:val="center"/>
          </w:tcPr>
          <w:p w14:paraId="674558A7" w14:textId="77777777" w:rsidR="00ED668D" w:rsidRPr="008B51BD" w:rsidRDefault="00ED668D" w:rsidP="00ED668D">
            <w:pPr>
              <w:rPr>
                <w:sz w:val="18"/>
                <w:szCs w:val="18"/>
              </w:rPr>
            </w:pPr>
            <w:r w:rsidRPr="008B51BD">
              <w:rPr>
                <w:sz w:val="18"/>
                <w:szCs w:val="18"/>
              </w:rPr>
              <w:t>0</w:t>
            </w:r>
          </w:p>
        </w:tc>
        <w:tc>
          <w:tcPr>
            <w:tcW w:w="2196" w:type="dxa"/>
            <w:gridSpan w:val="2"/>
            <w:shd w:val="clear" w:color="auto" w:fill="DBE5F1"/>
            <w:vAlign w:val="center"/>
          </w:tcPr>
          <w:p w14:paraId="6A66E3D2" w14:textId="325652FE"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10406</w:t>
            </w:r>
          </w:p>
        </w:tc>
        <w:tc>
          <w:tcPr>
            <w:tcW w:w="1792" w:type="dxa"/>
            <w:tcBorders>
              <w:right w:val="single" w:sz="4" w:space="0" w:color="auto"/>
            </w:tcBorders>
            <w:shd w:val="clear" w:color="auto" w:fill="DBE5F1"/>
            <w:vAlign w:val="center"/>
          </w:tcPr>
          <w:p w14:paraId="083ED160" w14:textId="67A6F9F0"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10406</w:t>
            </w:r>
          </w:p>
        </w:tc>
        <w:tc>
          <w:tcPr>
            <w:tcW w:w="339" w:type="dxa"/>
            <w:vMerge/>
            <w:tcBorders>
              <w:top w:val="nil"/>
              <w:left w:val="single" w:sz="4" w:space="0" w:color="auto"/>
              <w:bottom w:val="nil"/>
              <w:right w:val="single" w:sz="4" w:space="0" w:color="auto"/>
            </w:tcBorders>
            <w:shd w:val="clear" w:color="auto" w:fill="auto"/>
          </w:tcPr>
          <w:p w14:paraId="6CF2FA6F" w14:textId="77777777" w:rsidR="00ED668D" w:rsidRPr="00ED5AF2" w:rsidRDefault="00ED668D" w:rsidP="00ED668D"/>
        </w:tc>
      </w:tr>
      <w:tr w:rsidR="00C64EB4" w14:paraId="7D0607F8" w14:textId="77777777" w:rsidTr="005761E9">
        <w:trPr>
          <w:tblHeader/>
        </w:trPr>
        <w:tc>
          <w:tcPr>
            <w:tcW w:w="249" w:type="dxa"/>
            <w:vMerge/>
            <w:tcBorders>
              <w:top w:val="nil"/>
              <w:left w:val="single" w:sz="4" w:space="0" w:color="auto"/>
              <w:bottom w:val="nil"/>
              <w:right w:val="single" w:sz="4" w:space="0" w:color="auto"/>
            </w:tcBorders>
            <w:shd w:val="clear" w:color="auto" w:fill="auto"/>
          </w:tcPr>
          <w:p w14:paraId="498667A0" w14:textId="77777777" w:rsidR="00ED668D" w:rsidRDefault="00ED668D" w:rsidP="00ED668D"/>
        </w:tc>
        <w:tc>
          <w:tcPr>
            <w:tcW w:w="2053" w:type="dxa"/>
            <w:tcBorders>
              <w:left w:val="single" w:sz="4" w:space="0" w:color="auto"/>
            </w:tcBorders>
            <w:shd w:val="clear" w:color="auto" w:fill="DBE5F1"/>
            <w:vAlign w:val="center"/>
          </w:tcPr>
          <w:p w14:paraId="44423419" w14:textId="05ECC628" w:rsidR="00ED668D" w:rsidRPr="008B51BD" w:rsidRDefault="003B0268" w:rsidP="00ED668D">
            <w:pPr>
              <w:rPr>
                <w:sz w:val="18"/>
                <w:szCs w:val="18"/>
              </w:rPr>
            </w:pPr>
            <w:r>
              <w:rPr>
                <w:sz w:val="18"/>
                <w:szCs w:val="18"/>
              </w:rPr>
              <w:t>10100AA_X01NW</w:t>
            </w:r>
            <w:r w:rsidR="00ED668D" w:rsidRPr="008B51BD">
              <w:rPr>
                <w:sz w:val="18"/>
                <w:szCs w:val="18"/>
              </w:rPr>
              <w:t>.000</w:t>
            </w:r>
          </w:p>
        </w:tc>
        <w:tc>
          <w:tcPr>
            <w:tcW w:w="1115" w:type="dxa"/>
            <w:gridSpan w:val="2"/>
            <w:shd w:val="clear" w:color="auto" w:fill="DBE5F1"/>
            <w:vAlign w:val="center"/>
          </w:tcPr>
          <w:p w14:paraId="3AD58E28" w14:textId="5D6AD0D2" w:rsidR="00ED668D" w:rsidRPr="008B51BD" w:rsidRDefault="00ED668D" w:rsidP="00ED668D">
            <w:pPr>
              <w:rPr>
                <w:sz w:val="18"/>
                <w:szCs w:val="18"/>
              </w:rPr>
            </w:pPr>
            <w:r w:rsidRPr="008B51BD">
              <w:rPr>
                <w:sz w:val="18"/>
                <w:szCs w:val="18"/>
              </w:rPr>
              <w:t>2</w:t>
            </w:r>
          </w:p>
        </w:tc>
        <w:tc>
          <w:tcPr>
            <w:tcW w:w="1782" w:type="dxa"/>
            <w:gridSpan w:val="2"/>
            <w:shd w:val="clear" w:color="auto" w:fill="DBE5F1"/>
            <w:vAlign w:val="center"/>
          </w:tcPr>
          <w:p w14:paraId="2DBB5DAA" w14:textId="77777777" w:rsidR="00ED668D" w:rsidRPr="008B51BD" w:rsidRDefault="00ED668D" w:rsidP="00ED668D">
            <w:pPr>
              <w:rPr>
                <w:sz w:val="18"/>
                <w:szCs w:val="18"/>
              </w:rPr>
            </w:pPr>
            <w:r w:rsidRPr="008B51BD">
              <w:rPr>
                <w:sz w:val="18"/>
                <w:szCs w:val="18"/>
              </w:rPr>
              <w:t>0</w:t>
            </w:r>
          </w:p>
        </w:tc>
        <w:tc>
          <w:tcPr>
            <w:tcW w:w="2196" w:type="dxa"/>
            <w:gridSpan w:val="2"/>
            <w:shd w:val="clear" w:color="auto" w:fill="DBE5F1"/>
            <w:vAlign w:val="center"/>
          </w:tcPr>
          <w:p w14:paraId="08050107" w14:textId="7993EE97"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10406</w:t>
            </w:r>
          </w:p>
        </w:tc>
        <w:tc>
          <w:tcPr>
            <w:tcW w:w="1792" w:type="dxa"/>
            <w:tcBorders>
              <w:right w:val="single" w:sz="4" w:space="0" w:color="auto"/>
            </w:tcBorders>
            <w:shd w:val="clear" w:color="auto" w:fill="DBE5F1"/>
            <w:vAlign w:val="center"/>
          </w:tcPr>
          <w:p w14:paraId="43051AD9" w14:textId="2FAEE7CE"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10406</w:t>
            </w:r>
          </w:p>
        </w:tc>
        <w:tc>
          <w:tcPr>
            <w:tcW w:w="339" w:type="dxa"/>
            <w:vMerge/>
            <w:tcBorders>
              <w:top w:val="nil"/>
              <w:left w:val="single" w:sz="4" w:space="0" w:color="auto"/>
              <w:bottom w:val="nil"/>
              <w:right w:val="single" w:sz="4" w:space="0" w:color="auto"/>
            </w:tcBorders>
            <w:shd w:val="clear" w:color="auto" w:fill="auto"/>
          </w:tcPr>
          <w:p w14:paraId="35E3BE3D" w14:textId="77777777" w:rsidR="00ED668D" w:rsidRPr="00ED5AF2" w:rsidRDefault="00ED668D" w:rsidP="00ED668D"/>
        </w:tc>
      </w:tr>
      <w:bookmarkEnd w:id="490"/>
      <w:tr w:rsidR="00C64EB4" w14:paraId="49C8E911" w14:textId="77777777" w:rsidTr="005761E9">
        <w:trPr>
          <w:tblHeader/>
        </w:trPr>
        <w:tc>
          <w:tcPr>
            <w:tcW w:w="249" w:type="dxa"/>
            <w:vMerge/>
            <w:tcBorders>
              <w:top w:val="nil"/>
              <w:left w:val="single" w:sz="4" w:space="0" w:color="auto"/>
              <w:bottom w:val="nil"/>
              <w:right w:val="single" w:sz="4" w:space="0" w:color="auto"/>
            </w:tcBorders>
            <w:shd w:val="clear" w:color="auto" w:fill="auto"/>
          </w:tcPr>
          <w:p w14:paraId="6B6C9ED1" w14:textId="77777777" w:rsidR="00ED668D" w:rsidRDefault="00ED668D" w:rsidP="00ED668D"/>
        </w:tc>
        <w:tc>
          <w:tcPr>
            <w:tcW w:w="2053" w:type="dxa"/>
            <w:tcBorders>
              <w:left w:val="single" w:sz="4" w:space="0" w:color="auto"/>
            </w:tcBorders>
            <w:shd w:val="clear" w:color="auto" w:fill="DBE5F1"/>
            <w:vAlign w:val="center"/>
          </w:tcPr>
          <w:p w14:paraId="41159D27" w14:textId="021BEC3E" w:rsidR="00ED668D" w:rsidRPr="008B51BD" w:rsidRDefault="00C64EB4" w:rsidP="00ED668D">
            <w:pPr>
              <w:rPr>
                <w:sz w:val="18"/>
                <w:szCs w:val="18"/>
              </w:rPr>
            </w:pPr>
            <w:r>
              <w:rPr>
                <w:sz w:val="18"/>
                <w:szCs w:val="18"/>
              </w:rPr>
              <w:t>101AA00</w:t>
            </w:r>
            <w:r w:rsidR="00ED668D" w:rsidRPr="008B51BD">
              <w:rPr>
                <w:sz w:val="18"/>
                <w:szCs w:val="18"/>
              </w:rPr>
              <w:t>X01SE.000</w:t>
            </w:r>
          </w:p>
        </w:tc>
        <w:tc>
          <w:tcPr>
            <w:tcW w:w="1115" w:type="dxa"/>
            <w:gridSpan w:val="2"/>
            <w:shd w:val="clear" w:color="auto" w:fill="DBE5F1"/>
            <w:vAlign w:val="center"/>
          </w:tcPr>
          <w:p w14:paraId="753ACA4A" w14:textId="77777777" w:rsidR="00ED668D" w:rsidRPr="008B51BD" w:rsidRDefault="00ED668D" w:rsidP="00ED668D">
            <w:pPr>
              <w:rPr>
                <w:sz w:val="18"/>
                <w:szCs w:val="18"/>
              </w:rPr>
            </w:pPr>
            <w:r w:rsidRPr="008B51BD">
              <w:rPr>
                <w:sz w:val="18"/>
                <w:szCs w:val="18"/>
              </w:rPr>
              <w:t>1</w:t>
            </w:r>
          </w:p>
        </w:tc>
        <w:tc>
          <w:tcPr>
            <w:tcW w:w="1782" w:type="dxa"/>
            <w:gridSpan w:val="2"/>
            <w:shd w:val="clear" w:color="auto" w:fill="DBE5F1"/>
            <w:vAlign w:val="center"/>
          </w:tcPr>
          <w:p w14:paraId="6B6F7303" w14:textId="77777777" w:rsidR="00ED668D" w:rsidRPr="008B51BD" w:rsidRDefault="00ED668D" w:rsidP="00ED668D">
            <w:pPr>
              <w:rPr>
                <w:sz w:val="18"/>
                <w:szCs w:val="18"/>
              </w:rPr>
            </w:pPr>
            <w:r w:rsidRPr="008B51BD">
              <w:rPr>
                <w:sz w:val="18"/>
                <w:szCs w:val="18"/>
              </w:rPr>
              <w:t>0</w:t>
            </w:r>
          </w:p>
        </w:tc>
        <w:tc>
          <w:tcPr>
            <w:tcW w:w="2196" w:type="dxa"/>
            <w:gridSpan w:val="2"/>
            <w:shd w:val="clear" w:color="auto" w:fill="DBE5F1"/>
            <w:vAlign w:val="center"/>
          </w:tcPr>
          <w:p w14:paraId="2D9C3D4A" w14:textId="008B77B6"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10406</w:t>
            </w:r>
          </w:p>
        </w:tc>
        <w:tc>
          <w:tcPr>
            <w:tcW w:w="1792" w:type="dxa"/>
            <w:tcBorders>
              <w:right w:val="single" w:sz="4" w:space="0" w:color="auto"/>
            </w:tcBorders>
            <w:shd w:val="clear" w:color="auto" w:fill="DBE5F1"/>
            <w:vAlign w:val="center"/>
          </w:tcPr>
          <w:p w14:paraId="5DE81BD1" w14:textId="5C65CD00"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10406</w:t>
            </w:r>
          </w:p>
        </w:tc>
        <w:tc>
          <w:tcPr>
            <w:tcW w:w="339" w:type="dxa"/>
            <w:vMerge/>
            <w:tcBorders>
              <w:top w:val="nil"/>
              <w:left w:val="single" w:sz="4" w:space="0" w:color="auto"/>
              <w:bottom w:val="nil"/>
              <w:right w:val="single" w:sz="4" w:space="0" w:color="auto"/>
            </w:tcBorders>
            <w:shd w:val="clear" w:color="auto" w:fill="auto"/>
          </w:tcPr>
          <w:p w14:paraId="2C801C42" w14:textId="77777777" w:rsidR="00ED668D" w:rsidRPr="00ED5AF2" w:rsidRDefault="00ED668D" w:rsidP="00ED668D"/>
        </w:tc>
      </w:tr>
      <w:tr w:rsidR="00C64EB4" w14:paraId="7FB62EE2" w14:textId="77777777" w:rsidTr="005761E9">
        <w:trPr>
          <w:tblHeader/>
        </w:trPr>
        <w:tc>
          <w:tcPr>
            <w:tcW w:w="249" w:type="dxa"/>
            <w:vMerge/>
            <w:tcBorders>
              <w:top w:val="nil"/>
              <w:left w:val="single" w:sz="4" w:space="0" w:color="auto"/>
              <w:bottom w:val="nil"/>
              <w:right w:val="single" w:sz="4" w:space="0" w:color="auto"/>
            </w:tcBorders>
            <w:shd w:val="clear" w:color="auto" w:fill="auto"/>
          </w:tcPr>
          <w:p w14:paraId="3BA209E4" w14:textId="77777777" w:rsidR="00ED668D" w:rsidRDefault="00ED668D" w:rsidP="00ED668D"/>
        </w:tc>
        <w:tc>
          <w:tcPr>
            <w:tcW w:w="2053" w:type="dxa"/>
            <w:tcBorders>
              <w:left w:val="single" w:sz="4" w:space="0" w:color="auto"/>
              <w:bottom w:val="single" w:sz="4" w:space="0" w:color="auto"/>
            </w:tcBorders>
            <w:shd w:val="clear" w:color="auto" w:fill="DBE5F1"/>
            <w:vAlign w:val="center"/>
          </w:tcPr>
          <w:p w14:paraId="52624C10" w14:textId="1761B8B4" w:rsidR="00ED668D" w:rsidRPr="008B51BD" w:rsidRDefault="00C64EB4" w:rsidP="00ED668D">
            <w:pPr>
              <w:rPr>
                <w:sz w:val="18"/>
                <w:szCs w:val="18"/>
              </w:rPr>
            </w:pPr>
            <w:r>
              <w:rPr>
                <w:sz w:val="18"/>
                <w:szCs w:val="18"/>
              </w:rPr>
              <w:t>101AA00</w:t>
            </w:r>
            <w:r w:rsidR="00ED668D" w:rsidRPr="008B51BD">
              <w:rPr>
                <w:sz w:val="18"/>
                <w:szCs w:val="18"/>
              </w:rPr>
              <w:t>X01SW.000</w:t>
            </w:r>
          </w:p>
        </w:tc>
        <w:tc>
          <w:tcPr>
            <w:tcW w:w="1115" w:type="dxa"/>
            <w:gridSpan w:val="2"/>
            <w:shd w:val="clear" w:color="auto" w:fill="DBE5F1"/>
            <w:vAlign w:val="center"/>
          </w:tcPr>
          <w:p w14:paraId="200CF2A8" w14:textId="77777777" w:rsidR="00ED668D" w:rsidRPr="008B51BD" w:rsidRDefault="00ED668D" w:rsidP="00ED668D">
            <w:pPr>
              <w:rPr>
                <w:sz w:val="18"/>
                <w:szCs w:val="18"/>
              </w:rPr>
            </w:pPr>
            <w:r w:rsidRPr="008B51BD">
              <w:rPr>
                <w:sz w:val="18"/>
                <w:szCs w:val="18"/>
              </w:rPr>
              <w:t>1</w:t>
            </w:r>
          </w:p>
        </w:tc>
        <w:tc>
          <w:tcPr>
            <w:tcW w:w="1782" w:type="dxa"/>
            <w:gridSpan w:val="2"/>
            <w:shd w:val="clear" w:color="auto" w:fill="DBE5F1"/>
            <w:vAlign w:val="center"/>
          </w:tcPr>
          <w:p w14:paraId="2BC5DFA3" w14:textId="77777777" w:rsidR="00ED668D" w:rsidRPr="008B51BD" w:rsidRDefault="00ED668D" w:rsidP="00ED668D">
            <w:pPr>
              <w:rPr>
                <w:sz w:val="18"/>
                <w:szCs w:val="18"/>
              </w:rPr>
            </w:pPr>
            <w:r w:rsidRPr="008B51BD">
              <w:rPr>
                <w:sz w:val="18"/>
                <w:szCs w:val="18"/>
              </w:rPr>
              <w:t>0</w:t>
            </w:r>
          </w:p>
        </w:tc>
        <w:tc>
          <w:tcPr>
            <w:tcW w:w="2196" w:type="dxa"/>
            <w:gridSpan w:val="2"/>
            <w:shd w:val="clear" w:color="auto" w:fill="DBE5F1"/>
            <w:vAlign w:val="center"/>
          </w:tcPr>
          <w:p w14:paraId="61214A6D" w14:textId="168A0AEB"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10408</w:t>
            </w:r>
          </w:p>
        </w:tc>
        <w:tc>
          <w:tcPr>
            <w:tcW w:w="1792" w:type="dxa"/>
            <w:tcBorders>
              <w:bottom w:val="single" w:sz="4" w:space="0" w:color="auto"/>
              <w:right w:val="single" w:sz="4" w:space="0" w:color="auto"/>
            </w:tcBorders>
            <w:shd w:val="clear" w:color="auto" w:fill="DBE5F1"/>
            <w:vAlign w:val="center"/>
          </w:tcPr>
          <w:p w14:paraId="55312C1C" w14:textId="7EBF2EFD"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10408</w:t>
            </w:r>
          </w:p>
        </w:tc>
        <w:tc>
          <w:tcPr>
            <w:tcW w:w="339" w:type="dxa"/>
            <w:vMerge/>
            <w:tcBorders>
              <w:top w:val="nil"/>
              <w:left w:val="single" w:sz="4" w:space="0" w:color="auto"/>
              <w:bottom w:val="nil"/>
              <w:right w:val="single" w:sz="4" w:space="0" w:color="auto"/>
            </w:tcBorders>
            <w:shd w:val="clear" w:color="auto" w:fill="auto"/>
          </w:tcPr>
          <w:p w14:paraId="5A761951" w14:textId="77777777" w:rsidR="00ED668D" w:rsidRPr="00ED5AF2" w:rsidRDefault="00ED668D" w:rsidP="00ED668D"/>
        </w:tc>
      </w:tr>
      <w:tr w:rsidR="00C64EB4" w14:paraId="4F3887F6" w14:textId="77777777" w:rsidTr="005761E9">
        <w:trPr>
          <w:tblHeader/>
        </w:trPr>
        <w:tc>
          <w:tcPr>
            <w:tcW w:w="249" w:type="dxa"/>
            <w:vMerge/>
            <w:tcBorders>
              <w:top w:val="nil"/>
              <w:left w:val="single" w:sz="4" w:space="0" w:color="auto"/>
              <w:bottom w:val="nil"/>
              <w:right w:val="single" w:sz="4" w:space="0" w:color="auto"/>
            </w:tcBorders>
            <w:shd w:val="clear" w:color="auto" w:fill="auto"/>
          </w:tcPr>
          <w:p w14:paraId="0B319AFA" w14:textId="77777777" w:rsidR="00ED668D" w:rsidRDefault="00ED668D" w:rsidP="00ED668D"/>
        </w:tc>
        <w:tc>
          <w:tcPr>
            <w:tcW w:w="2053" w:type="dxa"/>
            <w:tcBorders>
              <w:left w:val="single" w:sz="4" w:space="0" w:color="auto"/>
            </w:tcBorders>
            <w:shd w:val="clear" w:color="auto" w:fill="DBE5F1"/>
            <w:vAlign w:val="center"/>
          </w:tcPr>
          <w:p w14:paraId="09131A80" w14:textId="65381F1D" w:rsidR="00ED668D" w:rsidRPr="0044533F" w:rsidRDefault="00C64EB4" w:rsidP="00ED668D">
            <w:pPr>
              <w:rPr>
                <w:b/>
                <w:bCs/>
                <w:i/>
                <w:iCs/>
                <w:color w:val="4F81BD" w:themeColor="accent1"/>
                <w:sz w:val="18"/>
                <w:szCs w:val="18"/>
              </w:rPr>
            </w:pPr>
            <w:r w:rsidRPr="0044533F">
              <w:rPr>
                <w:b/>
                <w:bCs/>
                <w:i/>
                <w:iCs/>
                <w:color w:val="4F81BD" w:themeColor="accent1"/>
                <w:sz w:val="18"/>
                <w:szCs w:val="18"/>
              </w:rPr>
              <w:t>101AA00</w:t>
            </w:r>
            <w:r w:rsidR="00ED668D" w:rsidRPr="0044533F">
              <w:rPr>
                <w:b/>
                <w:bCs/>
                <w:i/>
                <w:iCs/>
                <w:color w:val="4F81BD" w:themeColor="accent1"/>
                <w:sz w:val="18"/>
                <w:szCs w:val="18"/>
              </w:rPr>
              <w:t>X02SE.000</w:t>
            </w:r>
          </w:p>
        </w:tc>
        <w:tc>
          <w:tcPr>
            <w:tcW w:w="1115" w:type="dxa"/>
            <w:gridSpan w:val="2"/>
            <w:shd w:val="clear" w:color="auto" w:fill="DBE5F1"/>
            <w:vAlign w:val="center"/>
          </w:tcPr>
          <w:p w14:paraId="3CEC6463" w14:textId="77777777" w:rsidR="00ED668D" w:rsidRPr="0044533F" w:rsidRDefault="00ED668D" w:rsidP="00ED668D">
            <w:pPr>
              <w:rPr>
                <w:b/>
                <w:bCs/>
                <w:i/>
                <w:iCs/>
                <w:color w:val="4F81BD" w:themeColor="accent1"/>
                <w:sz w:val="18"/>
                <w:szCs w:val="18"/>
              </w:rPr>
            </w:pPr>
            <w:r w:rsidRPr="0044533F">
              <w:rPr>
                <w:b/>
                <w:bCs/>
                <w:i/>
                <w:iCs/>
                <w:color w:val="4F81BD" w:themeColor="accent1"/>
                <w:sz w:val="18"/>
                <w:szCs w:val="18"/>
              </w:rPr>
              <w:t>1</w:t>
            </w:r>
          </w:p>
        </w:tc>
        <w:tc>
          <w:tcPr>
            <w:tcW w:w="1782" w:type="dxa"/>
            <w:gridSpan w:val="2"/>
            <w:shd w:val="clear" w:color="auto" w:fill="DBE5F1"/>
            <w:vAlign w:val="center"/>
          </w:tcPr>
          <w:p w14:paraId="53D3F32B" w14:textId="77777777" w:rsidR="00ED668D" w:rsidRPr="0044533F" w:rsidRDefault="00ED668D" w:rsidP="00ED668D">
            <w:pPr>
              <w:rPr>
                <w:b/>
                <w:bCs/>
                <w:i/>
                <w:iCs/>
                <w:color w:val="4F81BD" w:themeColor="accent1"/>
                <w:sz w:val="18"/>
                <w:szCs w:val="18"/>
              </w:rPr>
            </w:pPr>
            <w:r w:rsidRPr="0044533F">
              <w:rPr>
                <w:b/>
                <w:bCs/>
                <w:i/>
                <w:iCs/>
                <w:color w:val="4F81BD" w:themeColor="accent1"/>
                <w:sz w:val="18"/>
                <w:szCs w:val="18"/>
              </w:rPr>
              <w:t>0</w:t>
            </w:r>
          </w:p>
        </w:tc>
        <w:tc>
          <w:tcPr>
            <w:tcW w:w="2196" w:type="dxa"/>
            <w:gridSpan w:val="2"/>
            <w:shd w:val="clear" w:color="auto" w:fill="DBE5F1"/>
            <w:vAlign w:val="center"/>
          </w:tcPr>
          <w:p w14:paraId="0524A439" w14:textId="2C21B3E7" w:rsidR="00ED668D" w:rsidRPr="0044533F" w:rsidRDefault="00ED668D" w:rsidP="00ED668D">
            <w:pPr>
              <w:rPr>
                <w:b/>
                <w:bCs/>
                <w:i/>
                <w:iCs/>
                <w:color w:val="4F81BD" w:themeColor="accent1"/>
                <w:sz w:val="18"/>
                <w:szCs w:val="18"/>
              </w:rPr>
            </w:pPr>
            <w:r w:rsidRPr="0044533F">
              <w:rPr>
                <w:b/>
                <w:bCs/>
                <w:i/>
                <w:iCs/>
                <w:color w:val="4F81BD" w:themeColor="accent1"/>
                <w:sz w:val="18"/>
                <w:szCs w:val="18"/>
              </w:rPr>
              <w:t>20</w:t>
            </w:r>
            <w:r w:rsidR="00E97568" w:rsidRPr="0044533F">
              <w:rPr>
                <w:b/>
                <w:bCs/>
                <w:i/>
                <w:iCs/>
                <w:color w:val="4F81BD" w:themeColor="accent1"/>
                <w:sz w:val="18"/>
                <w:szCs w:val="18"/>
              </w:rPr>
              <w:t>2</w:t>
            </w:r>
            <w:r w:rsidRPr="0044533F">
              <w:rPr>
                <w:b/>
                <w:bCs/>
                <w:i/>
                <w:iCs/>
                <w:color w:val="4F81BD" w:themeColor="accent1"/>
                <w:sz w:val="18"/>
                <w:szCs w:val="18"/>
              </w:rPr>
              <w:t>10407</w:t>
            </w:r>
          </w:p>
        </w:tc>
        <w:tc>
          <w:tcPr>
            <w:tcW w:w="1792" w:type="dxa"/>
            <w:tcBorders>
              <w:right w:val="single" w:sz="4" w:space="0" w:color="auto"/>
            </w:tcBorders>
            <w:shd w:val="clear" w:color="auto" w:fill="DBE5F1"/>
            <w:vAlign w:val="center"/>
          </w:tcPr>
          <w:p w14:paraId="69BCCBE3" w14:textId="06716975" w:rsidR="00ED668D" w:rsidRPr="0044533F" w:rsidRDefault="00ED668D" w:rsidP="00ED668D">
            <w:pPr>
              <w:rPr>
                <w:b/>
                <w:bCs/>
                <w:i/>
                <w:iCs/>
                <w:color w:val="4F81BD" w:themeColor="accent1"/>
                <w:sz w:val="18"/>
                <w:szCs w:val="18"/>
              </w:rPr>
            </w:pPr>
            <w:r w:rsidRPr="0044533F">
              <w:rPr>
                <w:b/>
                <w:bCs/>
                <w:i/>
                <w:iCs/>
                <w:color w:val="4F81BD" w:themeColor="accent1"/>
                <w:sz w:val="18"/>
                <w:szCs w:val="18"/>
              </w:rPr>
              <w:t>20</w:t>
            </w:r>
            <w:r w:rsidR="00E97568" w:rsidRPr="0044533F">
              <w:rPr>
                <w:b/>
                <w:bCs/>
                <w:i/>
                <w:iCs/>
                <w:color w:val="4F81BD" w:themeColor="accent1"/>
                <w:sz w:val="18"/>
                <w:szCs w:val="18"/>
              </w:rPr>
              <w:t>2</w:t>
            </w:r>
            <w:r w:rsidRPr="0044533F">
              <w:rPr>
                <w:b/>
                <w:bCs/>
                <w:i/>
                <w:iCs/>
                <w:color w:val="4F81BD" w:themeColor="accent1"/>
                <w:sz w:val="18"/>
                <w:szCs w:val="18"/>
              </w:rPr>
              <w:t>10407</w:t>
            </w:r>
          </w:p>
        </w:tc>
        <w:tc>
          <w:tcPr>
            <w:tcW w:w="339" w:type="dxa"/>
            <w:vMerge/>
            <w:tcBorders>
              <w:top w:val="nil"/>
              <w:left w:val="single" w:sz="4" w:space="0" w:color="auto"/>
              <w:bottom w:val="nil"/>
              <w:right w:val="single" w:sz="4" w:space="0" w:color="auto"/>
            </w:tcBorders>
            <w:shd w:val="clear" w:color="auto" w:fill="auto"/>
          </w:tcPr>
          <w:p w14:paraId="0AE6B19D" w14:textId="77777777" w:rsidR="00ED668D" w:rsidRPr="00ED5AF2" w:rsidRDefault="00ED668D" w:rsidP="00ED668D"/>
        </w:tc>
      </w:tr>
      <w:tr w:rsidR="005761E9" w14:paraId="3FB75B05" w14:textId="77777777" w:rsidTr="005761E9">
        <w:trPr>
          <w:tblHeader/>
        </w:trPr>
        <w:tc>
          <w:tcPr>
            <w:tcW w:w="249" w:type="dxa"/>
            <w:tcBorders>
              <w:top w:val="nil"/>
              <w:left w:val="single" w:sz="4" w:space="0" w:color="auto"/>
              <w:bottom w:val="nil"/>
              <w:right w:val="single" w:sz="4" w:space="0" w:color="auto"/>
            </w:tcBorders>
            <w:shd w:val="clear" w:color="auto" w:fill="auto"/>
          </w:tcPr>
          <w:p w14:paraId="3361D06A" w14:textId="77777777" w:rsidR="005761E9" w:rsidRPr="00423CD2" w:rsidRDefault="005761E9" w:rsidP="005761E9">
            <w:pPr>
              <w:rPr>
                <w:rFonts w:cs="Arial"/>
                <w:color w:val="000000" w:themeColor="text1"/>
              </w:rPr>
            </w:pPr>
          </w:p>
        </w:tc>
        <w:tc>
          <w:tcPr>
            <w:tcW w:w="2053" w:type="dxa"/>
            <w:tcBorders>
              <w:left w:val="single" w:sz="4" w:space="0" w:color="auto"/>
            </w:tcBorders>
            <w:shd w:val="clear" w:color="auto" w:fill="DBE5F1"/>
            <w:vAlign w:val="center"/>
          </w:tcPr>
          <w:p w14:paraId="4A853EC9" w14:textId="24067FBA" w:rsidR="005761E9" w:rsidRPr="000379F6" w:rsidRDefault="005761E9" w:rsidP="005761E9">
            <w:pPr>
              <w:rPr>
                <w:rFonts w:cs="Arial"/>
                <w:i/>
                <w:iCs/>
                <w:color w:val="000000" w:themeColor="text1"/>
                <w:sz w:val="18"/>
                <w:szCs w:val="18"/>
              </w:rPr>
            </w:pPr>
            <w:r w:rsidRPr="000379F6">
              <w:rPr>
                <w:rFonts w:cs="Arial"/>
                <w:i/>
                <w:iCs/>
                <w:color w:val="000000" w:themeColor="text1"/>
                <w:sz w:val="18"/>
                <w:szCs w:val="18"/>
              </w:rPr>
              <w:t>104AA00X01NW.H5</w:t>
            </w:r>
          </w:p>
        </w:tc>
        <w:tc>
          <w:tcPr>
            <w:tcW w:w="1115" w:type="dxa"/>
            <w:gridSpan w:val="2"/>
            <w:shd w:val="clear" w:color="auto" w:fill="DBE5F1"/>
            <w:vAlign w:val="center"/>
          </w:tcPr>
          <w:p w14:paraId="74C67B69" w14:textId="39A5AADE" w:rsidR="005761E9" w:rsidRPr="000379F6" w:rsidRDefault="005761E9" w:rsidP="005761E9">
            <w:pPr>
              <w:rPr>
                <w:i/>
                <w:iCs/>
                <w:sz w:val="18"/>
                <w:szCs w:val="18"/>
              </w:rPr>
            </w:pPr>
            <w:r w:rsidRPr="000379F6">
              <w:rPr>
                <w:i/>
                <w:iCs/>
                <w:sz w:val="18"/>
                <w:szCs w:val="18"/>
              </w:rPr>
              <w:t>1</w:t>
            </w:r>
          </w:p>
        </w:tc>
        <w:tc>
          <w:tcPr>
            <w:tcW w:w="1782" w:type="dxa"/>
            <w:gridSpan w:val="2"/>
            <w:shd w:val="clear" w:color="auto" w:fill="DBE5F1"/>
            <w:vAlign w:val="center"/>
          </w:tcPr>
          <w:p w14:paraId="7D79558A" w14:textId="607D8CE8" w:rsidR="005761E9" w:rsidRPr="000379F6" w:rsidRDefault="005761E9" w:rsidP="005761E9">
            <w:pPr>
              <w:rPr>
                <w:i/>
                <w:iCs/>
                <w:sz w:val="18"/>
                <w:szCs w:val="18"/>
              </w:rPr>
            </w:pPr>
            <w:r w:rsidRPr="000379F6">
              <w:rPr>
                <w:i/>
                <w:iCs/>
                <w:sz w:val="18"/>
                <w:szCs w:val="18"/>
              </w:rPr>
              <w:t>0</w:t>
            </w:r>
          </w:p>
        </w:tc>
        <w:tc>
          <w:tcPr>
            <w:tcW w:w="2196" w:type="dxa"/>
            <w:gridSpan w:val="2"/>
            <w:shd w:val="clear" w:color="auto" w:fill="DBE5F1"/>
            <w:vAlign w:val="center"/>
          </w:tcPr>
          <w:p w14:paraId="32D38CA4" w14:textId="171F48CD" w:rsidR="005761E9" w:rsidRPr="000379F6" w:rsidRDefault="005761E9" w:rsidP="005761E9">
            <w:pPr>
              <w:rPr>
                <w:i/>
                <w:iCs/>
                <w:sz w:val="18"/>
                <w:szCs w:val="18"/>
              </w:rPr>
            </w:pPr>
            <w:r w:rsidRPr="000379F6">
              <w:rPr>
                <w:i/>
                <w:iCs/>
                <w:sz w:val="18"/>
                <w:szCs w:val="18"/>
              </w:rPr>
              <w:t>20210406</w:t>
            </w:r>
          </w:p>
        </w:tc>
        <w:tc>
          <w:tcPr>
            <w:tcW w:w="1792" w:type="dxa"/>
            <w:tcBorders>
              <w:right w:val="single" w:sz="4" w:space="0" w:color="auto"/>
            </w:tcBorders>
            <w:shd w:val="clear" w:color="auto" w:fill="DBE5F1"/>
            <w:vAlign w:val="center"/>
          </w:tcPr>
          <w:p w14:paraId="78C72CA4" w14:textId="2638ABC7" w:rsidR="005761E9" w:rsidRPr="000379F6" w:rsidRDefault="005761E9" w:rsidP="005761E9">
            <w:pPr>
              <w:rPr>
                <w:i/>
                <w:iCs/>
                <w:sz w:val="18"/>
                <w:szCs w:val="18"/>
              </w:rPr>
            </w:pPr>
            <w:r w:rsidRPr="000379F6">
              <w:rPr>
                <w:i/>
                <w:iCs/>
                <w:sz w:val="18"/>
                <w:szCs w:val="18"/>
              </w:rPr>
              <w:t>20210406</w:t>
            </w:r>
          </w:p>
        </w:tc>
        <w:tc>
          <w:tcPr>
            <w:tcW w:w="339" w:type="dxa"/>
            <w:tcBorders>
              <w:top w:val="nil"/>
              <w:left w:val="single" w:sz="4" w:space="0" w:color="auto"/>
              <w:bottom w:val="nil"/>
              <w:right w:val="single" w:sz="4" w:space="0" w:color="auto"/>
            </w:tcBorders>
            <w:shd w:val="clear" w:color="auto" w:fill="auto"/>
          </w:tcPr>
          <w:p w14:paraId="0C089135" w14:textId="77777777" w:rsidR="005761E9" w:rsidRPr="00ED5AF2" w:rsidRDefault="005761E9" w:rsidP="005761E9"/>
        </w:tc>
      </w:tr>
      <w:tr w:rsidR="005761E9" w14:paraId="51B39BDF" w14:textId="77777777" w:rsidTr="005761E9">
        <w:trPr>
          <w:tblHeader/>
        </w:trPr>
        <w:tc>
          <w:tcPr>
            <w:tcW w:w="249" w:type="dxa"/>
            <w:tcBorders>
              <w:top w:val="nil"/>
              <w:left w:val="single" w:sz="4" w:space="0" w:color="auto"/>
              <w:bottom w:val="nil"/>
              <w:right w:val="single" w:sz="4" w:space="0" w:color="auto"/>
            </w:tcBorders>
            <w:shd w:val="clear" w:color="auto" w:fill="auto"/>
          </w:tcPr>
          <w:p w14:paraId="782BB491" w14:textId="77777777" w:rsidR="005761E9" w:rsidRPr="00423CD2" w:rsidRDefault="005761E9" w:rsidP="005761E9">
            <w:pPr>
              <w:rPr>
                <w:rFonts w:cs="Arial"/>
                <w:color w:val="000000" w:themeColor="text1"/>
              </w:rPr>
            </w:pPr>
          </w:p>
        </w:tc>
        <w:tc>
          <w:tcPr>
            <w:tcW w:w="2053" w:type="dxa"/>
            <w:tcBorders>
              <w:left w:val="single" w:sz="4" w:space="0" w:color="auto"/>
            </w:tcBorders>
            <w:shd w:val="clear" w:color="auto" w:fill="DBE5F1"/>
            <w:vAlign w:val="center"/>
          </w:tcPr>
          <w:p w14:paraId="3FBB1224" w14:textId="285ECC60" w:rsidR="005761E9" w:rsidRPr="000379F6" w:rsidRDefault="005761E9" w:rsidP="005761E9">
            <w:pPr>
              <w:rPr>
                <w:rFonts w:cs="Arial"/>
                <w:i/>
                <w:iCs/>
                <w:color w:val="000000" w:themeColor="text1"/>
                <w:sz w:val="18"/>
                <w:szCs w:val="18"/>
              </w:rPr>
            </w:pPr>
            <w:r w:rsidRPr="000379F6">
              <w:rPr>
                <w:rFonts w:cs="Arial"/>
                <w:i/>
                <w:iCs/>
                <w:color w:val="000000" w:themeColor="text1"/>
                <w:sz w:val="18"/>
                <w:szCs w:val="18"/>
              </w:rPr>
              <w:t>102AA00X01NW.H5</w:t>
            </w:r>
          </w:p>
        </w:tc>
        <w:tc>
          <w:tcPr>
            <w:tcW w:w="1115" w:type="dxa"/>
            <w:gridSpan w:val="2"/>
            <w:shd w:val="clear" w:color="auto" w:fill="DBE5F1"/>
            <w:vAlign w:val="center"/>
          </w:tcPr>
          <w:p w14:paraId="06B3C579" w14:textId="2398C751" w:rsidR="005761E9" w:rsidRPr="000379F6" w:rsidRDefault="005761E9" w:rsidP="005761E9">
            <w:pPr>
              <w:rPr>
                <w:i/>
                <w:iCs/>
                <w:sz w:val="18"/>
                <w:szCs w:val="18"/>
              </w:rPr>
            </w:pPr>
            <w:r w:rsidRPr="000379F6">
              <w:rPr>
                <w:i/>
                <w:iCs/>
                <w:sz w:val="18"/>
                <w:szCs w:val="18"/>
              </w:rPr>
              <w:t>1</w:t>
            </w:r>
          </w:p>
        </w:tc>
        <w:tc>
          <w:tcPr>
            <w:tcW w:w="1782" w:type="dxa"/>
            <w:gridSpan w:val="2"/>
            <w:shd w:val="clear" w:color="auto" w:fill="DBE5F1"/>
            <w:vAlign w:val="center"/>
          </w:tcPr>
          <w:p w14:paraId="39AB76FE" w14:textId="4B9383C9" w:rsidR="005761E9" w:rsidRPr="000379F6" w:rsidRDefault="005761E9" w:rsidP="005761E9">
            <w:pPr>
              <w:rPr>
                <w:i/>
                <w:iCs/>
                <w:sz w:val="18"/>
                <w:szCs w:val="18"/>
              </w:rPr>
            </w:pPr>
            <w:r w:rsidRPr="000379F6">
              <w:rPr>
                <w:i/>
                <w:iCs/>
                <w:sz w:val="18"/>
                <w:szCs w:val="18"/>
              </w:rPr>
              <w:t>0</w:t>
            </w:r>
          </w:p>
        </w:tc>
        <w:tc>
          <w:tcPr>
            <w:tcW w:w="2196" w:type="dxa"/>
            <w:gridSpan w:val="2"/>
            <w:shd w:val="clear" w:color="auto" w:fill="DBE5F1"/>
            <w:vAlign w:val="center"/>
          </w:tcPr>
          <w:p w14:paraId="0200C56B" w14:textId="7D947D37" w:rsidR="005761E9" w:rsidRPr="000379F6" w:rsidRDefault="005761E9" w:rsidP="005761E9">
            <w:pPr>
              <w:rPr>
                <w:i/>
                <w:iCs/>
                <w:sz w:val="18"/>
                <w:szCs w:val="18"/>
              </w:rPr>
            </w:pPr>
            <w:r w:rsidRPr="000379F6">
              <w:rPr>
                <w:i/>
                <w:iCs/>
                <w:sz w:val="18"/>
                <w:szCs w:val="18"/>
              </w:rPr>
              <w:t>20210406</w:t>
            </w:r>
          </w:p>
        </w:tc>
        <w:tc>
          <w:tcPr>
            <w:tcW w:w="1792" w:type="dxa"/>
            <w:tcBorders>
              <w:right w:val="single" w:sz="4" w:space="0" w:color="auto"/>
            </w:tcBorders>
            <w:shd w:val="clear" w:color="auto" w:fill="DBE5F1"/>
            <w:vAlign w:val="center"/>
          </w:tcPr>
          <w:p w14:paraId="72A256DC" w14:textId="44949C18" w:rsidR="005761E9" w:rsidRPr="000379F6" w:rsidRDefault="005761E9" w:rsidP="005761E9">
            <w:pPr>
              <w:rPr>
                <w:i/>
                <w:iCs/>
                <w:sz w:val="18"/>
                <w:szCs w:val="18"/>
              </w:rPr>
            </w:pPr>
            <w:r w:rsidRPr="000379F6">
              <w:rPr>
                <w:i/>
                <w:iCs/>
                <w:sz w:val="18"/>
                <w:szCs w:val="18"/>
              </w:rPr>
              <w:t>20210406</w:t>
            </w:r>
          </w:p>
        </w:tc>
        <w:tc>
          <w:tcPr>
            <w:tcW w:w="339" w:type="dxa"/>
            <w:tcBorders>
              <w:top w:val="nil"/>
              <w:left w:val="single" w:sz="4" w:space="0" w:color="auto"/>
              <w:bottom w:val="nil"/>
              <w:right w:val="single" w:sz="4" w:space="0" w:color="auto"/>
            </w:tcBorders>
            <w:shd w:val="clear" w:color="auto" w:fill="auto"/>
          </w:tcPr>
          <w:p w14:paraId="58EB3095" w14:textId="77777777" w:rsidR="005761E9" w:rsidRPr="00ED5AF2" w:rsidRDefault="005761E9" w:rsidP="005761E9"/>
        </w:tc>
      </w:tr>
      <w:tr w:rsidR="005761E9" w14:paraId="6EBF7DF5" w14:textId="77777777" w:rsidTr="005761E9">
        <w:trPr>
          <w:tblHeader/>
        </w:trPr>
        <w:tc>
          <w:tcPr>
            <w:tcW w:w="249" w:type="dxa"/>
            <w:tcBorders>
              <w:top w:val="nil"/>
              <w:left w:val="single" w:sz="4" w:space="0" w:color="auto"/>
              <w:bottom w:val="nil"/>
              <w:right w:val="single" w:sz="4" w:space="0" w:color="auto"/>
            </w:tcBorders>
            <w:shd w:val="clear" w:color="auto" w:fill="auto"/>
          </w:tcPr>
          <w:p w14:paraId="726F8862" w14:textId="77777777" w:rsidR="005761E9" w:rsidRPr="00423CD2" w:rsidRDefault="005761E9" w:rsidP="005761E9">
            <w:pPr>
              <w:rPr>
                <w:rFonts w:cs="Arial"/>
                <w:color w:val="000000" w:themeColor="text1"/>
              </w:rPr>
            </w:pPr>
          </w:p>
        </w:tc>
        <w:tc>
          <w:tcPr>
            <w:tcW w:w="2053" w:type="dxa"/>
            <w:tcBorders>
              <w:left w:val="single" w:sz="4" w:space="0" w:color="auto"/>
            </w:tcBorders>
            <w:shd w:val="clear" w:color="auto" w:fill="DBE5F1"/>
            <w:vAlign w:val="center"/>
          </w:tcPr>
          <w:p w14:paraId="3BD017A8" w14:textId="57D3557E" w:rsidR="005761E9" w:rsidRPr="000379F6" w:rsidRDefault="005761E9" w:rsidP="005761E9">
            <w:pPr>
              <w:rPr>
                <w:rFonts w:cs="Arial"/>
                <w:i/>
                <w:iCs/>
                <w:color w:val="000000" w:themeColor="text1"/>
                <w:sz w:val="18"/>
                <w:szCs w:val="18"/>
              </w:rPr>
            </w:pPr>
            <w:r w:rsidRPr="000379F6">
              <w:rPr>
                <w:rFonts w:cs="Arial"/>
                <w:i/>
                <w:iCs/>
                <w:color w:val="000000" w:themeColor="text1"/>
                <w:sz w:val="18"/>
                <w:szCs w:val="18"/>
              </w:rPr>
              <w:t>111AA00X01NW.H5</w:t>
            </w:r>
          </w:p>
        </w:tc>
        <w:tc>
          <w:tcPr>
            <w:tcW w:w="1115" w:type="dxa"/>
            <w:gridSpan w:val="2"/>
            <w:shd w:val="clear" w:color="auto" w:fill="DBE5F1"/>
            <w:vAlign w:val="center"/>
          </w:tcPr>
          <w:p w14:paraId="39284BD8" w14:textId="55600A72" w:rsidR="005761E9" w:rsidRPr="000379F6" w:rsidRDefault="005761E9" w:rsidP="005761E9">
            <w:pPr>
              <w:rPr>
                <w:i/>
                <w:iCs/>
                <w:sz w:val="18"/>
                <w:szCs w:val="18"/>
              </w:rPr>
            </w:pPr>
            <w:r w:rsidRPr="000379F6">
              <w:rPr>
                <w:i/>
                <w:iCs/>
                <w:sz w:val="18"/>
                <w:szCs w:val="18"/>
              </w:rPr>
              <w:t>1</w:t>
            </w:r>
          </w:p>
        </w:tc>
        <w:tc>
          <w:tcPr>
            <w:tcW w:w="1782" w:type="dxa"/>
            <w:gridSpan w:val="2"/>
            <w:shd w:val="clear" w:color="auto" w:fill="DBE5F1"/>
            <w:vAlign w:val="center"/>
          </w:tcPr>
          <w:p w14:paraId="59F25FB4" w14:textId="7533983F" w:rsidR="005761E9" w:rsidRPr="000379F6" w:rsidRDefault="005761E9" w:rsidP="005761E9">
            <w:pPr>
              <w:rPr>
                <w:i/>
                <w:iCs/>
                <w:sz w:val="18"/>
                <w:szCs w:val="18"/>
              </w:rPr>
            </w:pPr>
            <w:r w:rsidRPr="000379F6">
              <w:rPr>
                <w:i/>
                <w:iCs/>
                <w:sz w:val="18"/>
                <w:szCs w:val="18"/>
              </w:rPr>
              <w:t>0</w:t>
            </w:r>
          </w:p>
        </w:tc>
        <w:tc>
          <w:tcPr>
            <w:tcW w:w="2196" w:type="dxa"/>
            <w:gridSpan w:val="2"/>
            <w:shd w:val="clear" w:color="auto" w:fill="DBE5F1"/>
            <w:vAlign w:val="center"/>
          </w:tcPr>
          <w:p w14:paraId="424E6C1C" w14:textId="423568BB" w:rsidR="005761E9" w:rsidRPr="000379F6" w:rsidRDefault="005761E9" w:rsidP="005761E9">
            <w:pPr>
              <w:rPr>
                <w:i/>
                <w:iCs/>
                <w:sz w:val="18"/>
                <w:szCs w:val="18"/>
              </w:rPr>
            </w:pPr>
            <w:r w:rsidRPr="000379F6">
              <w:rPr>
                <w:i/>
                <w:iCs/>
                <w:sz w:val="18"/>
                <w:szCs w:val="18"/>
              </w:rPr>
              <w:t>20210406</w:t>
            </w:r>
          </w:p>
        </w:tc>
        <w:tc>
          <w:tcPr>
            <w:tcW w:w="1792" w:type="dxa"/>
            <w:tcBorders>
              <w:right w:val="single" w:sz="4" w:space="0" w:color="auto"/>
            </w:tcBorders>
            <w:shd w:val="clear" w:color="auto" w:fill="DBE5F1"/>
            <w:vAlign w:val="center"/>
          </w:tcPr>
          <w:p w14:paraId="55964157" w14:textId="15FFB7E3" w:rsidR="005761E9" w:rsidRPr="000379F6" w:rsidRDefault="005761E9" w:rsidP="005761E9">
            <w:pPr>
              <w:rPr>
                <w:i/>
                <w:iCs/>
                <w:sz w:val="18"/>
                <w:szCs w:val="18"/>
              </w:rPr>
            </w:pPr>
            <w:r w:rsidRPr="000379F6">
              <w:rPr>
                <w:i/>
                <w:iCs/>
                <w:sz w:val="18"/>
                <w:szCs w:val="18"/>
              </w:rPr>
              <w:t>20210406</w:t>
            </w:r>
          </w:p>
        </w:tc>
        <w:tc>
          <w:tcPr>
            <w:tcW w:w="339" w:type="dxa"/>
            <w:tcBorders>
              <w:top w:val="nil"/>
              <w:left w:val="single" w:sz="4" w:space="0" w:color="auto"/>
              <w:bottom w:val="nil"/>
              <w:right w:val="single" w:sz="4" w:space="0" w:color="auto"/>
            </w:tcBorders>
            <w:shd w:val="clear" w:color="auto" w:fill="auto"/>
          </w:tcPr>
          <w:p w14:paraId="00559847" w14:textId="77777777" w:rsidR="005761E9" w:rsidRPr="00ED5AF2" w:rsidRDefault="005761E9" w:rsidP="005761E9"/>
        </w:tc>
      </w:tr>
      <w:tr w:rsidR="005761E9" w14:paraId="48FF7FAF" w14:textId="77777777" w:rsidTr="005761E9">
        <w:trPr>
          <w:tblHeader/>
        </w:trPr>
        <w:tc>
          <w:tcPr>
            <w:tcW w:w="249" w:type="dxa"/>
            <w:tcBorders>
              <w:top w:val="nil"/>
              <w:left w:val="single" w:sz="4" w:space="0" w:color="auto"/>
              <w:bottom w:val="nil"/>
              <w:right w:val="single" w:sz="4" w:space="0" w:color="auto"/>
            </w:tcBorders>
            <w:shd w:val="clear" w:color="auto" w:fill="auto"/>
          </w:tcPr>
          <w:p w14:paraId="10CEDCF3" w14:textId="77777777" w:rsidR="005761E9" w:rsidRPr="00423CD2" w:rsidRDefault="005761E9" w:rsidP="005761E9">
            <w:pPr>
              <w:rPr>
                <w:rFonts w:cs="Arial"/>
                <w:color w:val="000000" w:themeColor="text1"/>
              </w:rPr>
            </w:pPr>
          </w:p>
        </w:tc>
        <w:tc>
          <w:tcPr>
            <w:tcW w:w="2053" w:type="dxa"/>
            <w:tcBorders>
              <w:left w:val="single" w:sz="4" w:space="0" w:color="auto"/>
            </w:tcBorders>
            <w:shd w:val="clear" w:color="auto" w:fill="DBE5F1"/>
            <w:vAlign w:val="center"/>
          </w:tcPr>
          <w:p w14:paraId="6AFF22C7" w14:textId="61839BB6" w:rsidR="005761E9" w:rsidRPr="000379F6" w:rsidRDefault="005761E9" w:rsidP="005761E9">
            <w:pPr>
              <w:rPr>
                <w:rFonts w:cs="Arial"/>
                <w:i/>
                <w:iCs/>
                <w:color w:val="000000" w:themeColor="text1"/>
                <w:sz w:val="18"/>
                <w:szCs w:val="18"/>
              </w:rPr>
            </w:pPr>
            <w:r w:rsidRPr="000379F6">
              <w:rPr>
                <w:rFonts w:cs="Arial"/>
                <w:i/>
                <w:iCs/>
                <w:color w:val="000000" w:themeColor="text1"/>
                <w:sz w:val="18"/>
                <w:szCs w:val="18"/>
              </w:rPr>
              <w:t>124AA00X01NW.GML</w:t>
            </w:r>
          </w:p>
        </w:tc>
        <w:tc>
          <w:tcPr>
            <w:tcW w:w="1115" w:type="dxa"/>
            <w:gridSpan w:val="2"/>
            <w:shd w:val="clear" w:color="auto" w:fill="DBE5F1"/>
            <w:vAlign w:val="center"/>
          </w:tcPr>
          <w:p w14:paraId="58E61797" w14:textId="5BE3950D" w:rsidR="005761E9" w:rsidRPr="000379F6" w:rsidRDefault="005761E9" w:rsidP="005761E9">
            <w:pPr>
              <w:rPr>
                <w:i/>
                <w:iCs/>
                <w:sz w:val="18"/>
                <w:szCs w:val="18"/>
              </w:rPr>
            </w:pPr>
            <w:r w:rsidRPr="000379F6">
              <w:rPr>
                <w:i/>
                <w:iCs/>
                <w:sz w:val="18"/>
                <w:szCs w:val="18"/>
              </w:rPr>
              <w:t>1</w:t>
            </w:r>
          </w:p>
        </w:tc>
        <w:tc>
          <w:tcPr>
            <w:tcW w:w="1782" w:type="dxa"/>
            <w:gridSpan w:val="2"/>
            <w:shd w:val="clear" w:color="auto" w:fill="DBE5F1"/>
            <w:vAlign w:val="center"/>
          </w:tcPr>
          <w:p w14:paraId="0E23D9E5" w14:textId="5764AE1C" w:rsidR="005761E9" w:rsidRPr="000379F6" w:rsidRDefault="005761E9" w:rsidP="005761E9">
            <w:pPr>
              <w:rPr>
                <w:i/>
                <w:iCs/>
                <w:sz w:val="18"/>
                <w:szCs w:val="18"/>
              </w:rPr>
            </w:pPr>
            <w:r w:rsidRPr="000379F6">
              <w:rPr>
                <w:i/>
                <w:iCs/>
                <w:sz w:val="18"/>
                <w:szCs w:val="18"/>
              </w:rPr>
              <w:t>0</w:t>
            </w:r>
          </w:p>
        </w:tc>
        <w:tc>
          <w:tcPr>
            <w:tcW w:w="2196" w:type="dxa"/>
            <w:gridSpan w:val="2"/>
            <w:shd w:val="clear" w:color="auto" w:fill="DBE5F1"/>
            <w:vAlign w:val="center"/>
          </w:tcPr>
          <w:p w14:paraId="106AD819" w14:textId="0CD697A7" w:rsidR="005761E9" w:rsidRPr="000379F6" w:rsidRDefault="005761E9" w:rsidP="005761E9">
            <w:pPr>
              <w:rPr>
                <w:i/>
                <w:iCs/>
                <w:sz w:val="18"/>
                <w:szCs w:val="18"/>
              </w:rPr>
            </w:pPr>
            <w:r w:rsidRPr="000379F6">
              <w:rPr>
                <w:i/>
                <w:iCs/>
                <w:sz w:val="18"/>
                <w:szCs w:val="18"/>
              </w:rPr>
              <w:t>20210406</w:t>
            </w:r>
          </w:p>
        </w:tc>
        <w:tc>
          <w:tcPr>
            <w:tcW w:w="1792" w:type="dxa"/>
            <w:tcBorders>
              <w:right w:val="single" w:sz="4" w:space="0" w:color="auto"/>
            </w:tcBorders>
            <w:shd w:val="clear" w:color="auto" w:fill="DBE5F1"/>
            <w:vAlign w:val="center"/>
          </w:tcPr>
          <w:p w14:paraId="6DF0E982" w14:textId="1F84A87A" w:rsidR="005761E9" w:rsidRPr="000379F6" w:rsidRDefault="005761E9" w:rsidP="005761E9">
            <w:pPr>
              <w:rPr>
                <w:i/>
                <w:iCs/>
                <w:sz w:val="18"/>
                <w:szCs w:val="18"/>
              </w:rPr>
            </w:pPr>
            <w:r w:rsidRPr="000379F6">
              <w:rPr>
                <w:i/>
                <w:iCs/>
                <w:sz w:val="18"/>
                <w:szCs w:val="18"/>
              </w:rPr>
              <w:t>20210406</w:t>
            </w:r>
          </w:p>
        </w:tc>
        <w:tc>
          <w:tcPr>
            <w:tcW w:w="339" w:type="dxa"/>
            <w:tcBorders>
              <w:top w:val="nil"/>
              <w:left w:val="single" w:sz="4" w:space="0" w:color="auto"/>
              <w:bottom w:val="nil"/>
              <w:right w:val="single" w:sz="4" w:space="0" w:color="auto"/>
            </w:tcBorders>
            <w:shd w:val="clear" w:color="auto" w:fill="auto"/>
          </w:tcPr>
          <w:p w14:paraId="4E3B036E" w14:textId="77777777" w:rsidR="005761E9" w:rsidRPr="00ED5AF2" w:rsidRDefault="005761E9" w:rsidP="005761E9"/>
        </w:tc>
      </w:tr>
      <w:tr w:rsidR="005761E9" w14:paraId="69AFF6E0" w14:textId="77777777" w:rsidTr="005761E9">
        <w:trPr>
          <w:tblHeader/>
        </w:trPr>
        <w:tc>
          <w:tcPr>
            <w:tcW w:w="249" w:type="dxa"/>
            <w:tcBorders>
              <w:top w:val="nil"/>
              <w:left w:val="single" w:sz="4" w:space="0" w:color="auto"/>
              <w:bottom w:val="nil"/>
              <w:right w:val="single" w:sz="4" w:space="0" w:color="auto"/>
            </w:tcBorders>
            <w:shd w:val="clear" w:color="auto" w:fill="auto"/>
          </w:tcPr>
          <w:p w14:paraId="7C325E66" w14:textId="77777777" w:rsidR="005761E9" w:rsidRPr="00423CD2" w:rsidRDefault="005761E9" w:rsidP="005761E9">
            <w:pPr>
              <w:rPr>
                <w:rFonts w:cs="Arial"/>
                <w:color w:val="000000" w:themeColor="text1"/>
              </w:rPr>
            </w:pPr>
          </w:p>
        </w:tc>
        <w:tc>
          <w:tcPr>
            <w:tcW w:w="2053" w:type="dxa"/>
            <w:tcBorders>
              <w:left w:val="single" w:sz="4" w:space="0" w:color="auto"/>
            </w:tcBorders>
            <w:shd w:val="clear" w:color="auto" w:fill="DBE5F1"/>
            <w:vAlign w:val="center"/>
          </w:tcPr>
          <w:p w14:paraId="335C7494" w14:textId="10F98643" w:rsidR="005761E9" w:rsidRPr="000379F6" w:rsidRDefault="005761E9" w:rsidP="005761E9">
            <w:pPr>
              <w:rPr>
                <w:rFonts w:cs="Arial"/>
                <w:i/>
                <w:iCs/>
                <w:color w:val="000000" w:themeColor="text1"/>
                <w:sz w:val="18"/>
                <w:szCs w:val="18"/>
              </w:rPr>
            </w:pPr>
            <w:r w:rsidRPr="000379F6">
              <w:rPr>
                <w:rFonts w:cs="Arial"/>
                <w:i/>
                <w:iCs/>
                <w:color w:val="000000" w:themeColor="text1"/>
                <w:sz w:val="18"/>
                <w:szCs w:val="18"/>
              </w:rPr>
              <w:t>129AA00X01NW.GML</w:t>
            </w:r>
          </w:p>
        </w:tc>
        <w:tc>
          <w:tcPr>
            <w:tcW w:w="1115" w:type="dxa"/>
            <w:gridSpan w:val="2"/>
            <w:shd w:val="clear" w:color="auto" w:fill="DBE5F1"/>
            <w:vAlign w:val="center"/>
          </w:tcPr>
          <w:p w14:paraId="7CF11F9D" w14:textId="44D9FE58" w:rsidR="005761E9" w:rsidRPr="000379F6" w:rsidRDefault="005761E9" w:rsidP="005761E9">
            <w:pPr>
              <w:rPr>
                <w:i/>
                <w:iCs/>
                <w:sz w:val="18"/>
                <w:szCs w:val="18"/>
              </w:rPr>
            </w:pPr>
            <w:r w:rsidRPr="000379F6">
              <w:rPr>
                <w:i/>
                <w:iCs/>
                <w:sz w:val="18"/>
                <w:szCs w:val="18"/>
              </w:rPr>
              <w:t>1</w:t>
            </w:r>
          </w:p>
        </w:tc>
        <w:tc>
          <w:tcPr>
            <w:tcW w:w="1782" w:type="dxa"/>
            <w:gridSpan w:val="2"/>
            <w:shd w:val="clear" w:color="auto" w:fill="DBE5F1"/>
            <w:vAlign w:val="center"/>
          </w:tcPr>
          <w:p w14:paraId="4956BFAC" w14:textId="4C784083" w:rsidR="005761E9" w:rsidRPr="000379F6" w:rsidRDefault="005761E9" w:rsidP="005761E9">
            <w:pPr>
              <w:rPr>
                <w:i/>
                <w:iCs/>
                <w:sz w:val="18"/>
                <w:szCs w:val="18"/>
              </w:rPr>
            </w:pPr>
            <w:r w:rsidRPr="000379F6">
              <w:rPr>
                <w:i/>
                <w:iCs/>
                <w:sz w:val="18"/>
                <w:szCs w:val="18"/>
              </w:rPr>
              <w:t>0</w:t>
            </w:r>
          </w:p>
        </w:tc>
        <w:tc>
          <w:tcPr>
            <w:tcW w:w="2196" w:type="dxa"/>
            <w:gridSpan w:val="2"/>
            <w:shd w:val="clear" w:color="auto" w:fill="DBE5F1"/>
            <w:vAlign w:val="center"/>
          </w:tcPr>
          <w:p w14:paraId="20040A38" w14:textId="23D6A21F" w:rsidR="005761E9" w:rsidRPr="000379F6" w:rsidRDefault="005761E9" w:rsidP="005761E9">
            <w:pPr>
              <w:rPr>
                <w:i/>
                <w:iCs/>
                <w:sz w:val="18"/>
                <w:szCs w:val="18"/>
              </w:rPr>
            </w:pPr>
            <w:r w:rsidRPr="000379F6">
              <w:rPr>
                <w:i/>
                <w:iCs/>
                <w:sz w:val="18"/>
                <w:szCs w:val="18"/>
              </w:rPr>
              <w:t>20210406</w:t>
            </w:r>
          </w:p>
        </w:tc>
        <w:tc>
          <w:tcPr>
            <w:tcW w:w="1792" w:type="dxa"/>
            <w:tcBorders>
              <w:right w:val="single" w:sz="4" w:space="0" w:color="auto"/>
            </w:tcBorders>
            <w:shd w:val="clear" w:color="auto" w:fill="DBE5F1"/>
            <w:vAlign w:val="center"/>
          </w:tcPr>
          <w:p w14:paraId="5608CCED" w14:textId="7C1650B5" w:rsidR="005761E9" w:rsidRPr="000379F6" w:rsidRDefault="005761E9" w:rsidP="005761E9">
            <w:pPr>
              <w:rPr>
                <w:i/>
                <w:iCs/>
                <w:sz w:val="18"/>
                <w:szCs w:val="18"/>
              </w:rPr>
            </w:pPr>
            <w:r w:rsidRPr="000379F6">
              <w:rPr>
                <w:i/>
                <w:iCs/>
                <w:sz w:val="18"/>
                <w:szCs w:val="18"/>
              </w:rPr>
              <w:t>20210406</w:t>
            </w:r>
          </w:p>
        </w:tc>
        <w:tc>
          <w:tcPr>
            <w:tcW w:w="339" w:type="dxa"/>
            <w:tcBorders>
              <w:top w:val="nil"/>
              <w:left w:val="single" w:sz="4" w:space="0" w:color="auto"/>
              <w:bottom w:val="nil"/>
              <w:right w:val="single" w:sz="4" w:space="0" w:color="auto"/>
            </w:tcBorders>
            <w:shd w:val="clear" w:color="auto" w:fill="auto"/>
          </w:tcPr>
          <w:p w14:paraId="2AAA7DFC" w14:textId="77777777" w:rsidR="005761E9" w:rsidRPr="00ED5AF2" w:rsidRDefault="005761E9" w:rsidP="005761E9"/>
        </w:tc>
      </w:tr>
      <w:tr w:rsidR="00ED668D" w14:paraId="04A62514" w14:textId="77777777" w:rsidTr="00723877">
        <w:trPr>
          <w:tblHeader/>
          <w:trPrChange w:id="491" w:author="jonathan pritchard" w:date="2025-01-23T13:25:00Z" w16du:dateUtc="2025-01-23T13:25:00Z">
            <w:trPr>
              <w:tblHeader/>
            </w:trPr>
          </w:trPrChange>
        </w:trPr>
        <w:tc>
          <w:tcPr>
            <w:tcW w:w="9526" w:type="dxa"/>
            <w:gridSpan w:val="10"/>
            <w:shd w:val="clear" w:color="auto" w:fill="BFBFBF" w:themeFill="background1" w:themeFillShade="BF"/>
            <w:vAlign w:val="center"/>
            <w:tcPrChange w:id="492" w:author="jonathan pritchard" w:date="2025-01-23T13:25:00Z" w16du:dateUtc="2025-01-23T13:25:00Z">
              <w:tcPr>
                <w:tcW w:w="9526" w:type="dxa"/>
                <w:gridSpan w:val="10"/>
                <w:shd w:val="clear" w:color="auto" w:fill="CCFFCC"/>
                <w:vAlign w:val="center"/>
              </w:tcPr>
            </w:tcPrChange>
          </w:tcPr>
          <w:p w14:paraId="46C4BD7C" w14:textId="77777777" w:rsidR="00ED668D" w:rsidRPr="000A066E" w:rsidRDefault="00ED668D" w:rsidP="00ED668D">
            <w:pPr>
              <w:rPr>
                <w:i/>
              </w:rPr>
            </w:pPr>
            <w:r w:rsidRPr="000A066E">
              <w:rPr>
                <w:b/>
              </w:rPr>
              <w:t>Results</w:t>
            </w:r>
          </w:p>
        </w:tc>
      </w:tr>
      <w:tr w:rsidR="00ED668D" w14:paraId="2DA5B1DD" w14:textId="77777777" w:rsidTr="00A53E84">
        <w:trPr>
          <w:tblHeader/>
        </w:trPr>
        <w:tc>
          <w:tcPr>
            <w:tcW w:w="9526" w:type="dxa"/>
            <w:gridSpan w:val="10"/>
            <w:vAlign w:val="center"/>
          </w:tcPr>
          <w:p w14:paraId="74E91A5F" w14:textId="11863E49" w:rsidR="00ED668D" w:rsidRPr="00C36B0F" w:rsidRDefault="00ED668D" w:rsidP="00ED668D">
            <w:pPr>
              <w:rPr>
                <w:b/>
                <w:i/>
              </w:rPr>
            </w:pPr>
            <w:r w:rsidRPr="00C36B0F">
              <w:rPr>
                <w:i/>
              </w:rPr>
              <w:t xml:space="preserve">The information in the </w:t>
            </w:r>
            <w:r w:rsidR="00416AF5">
              <w:rPr>
                <w:i/>
              </w:rPr>
              <w:t>System Database</w:t>
            </w:r>
            <w:r w:rsidRPr="00C36B0F">
              <w:rPr>
                <w:i/>
              </w:rPr>
              <w:t xml:space="preserve"> shall be identical to the above table.</w:t>
            </w:r>
          </w:p>
        </w:tc>
      </w:tr>
    </w:tbl>
    <w:p w14:paraId="38892F95" w14:textId="77777777" w:rsidR="00ED668D" w:rsidRDefault="00ED668D" w:rsidP="00EB5479"/>
    <w:p w14:paraId="01F338CE" w14:textId="7E876FED" w:rsidR="00DF5922" w:rsidRDefault="00DF5922" w:rsidP="00E30B8F">
      <w:pPr>
        <w:pStyle w:val="Heading3"/>
      </w:pPr>
      <w:bookmarkStart w:id="493" w:name="_Toc189647776"/>
      <w:r w:rsidRPr="00DF5922">
        <w:t xml:space="preserve">Load additional </w:t>
      </w:r>
      <w:r w:rsidR="00E643E7">
        <w:t>data</w:t>
      </w:r>
      <w:r w:rsidR="00E63B99">
        <w:t xml:space="preserve">sets </w:t>
      </w:r>
      <w:r w:rsidRPr="00DF5922">
        <w:t xml:space="preserve">and check </w:t>
      </w:r>
      <w:r w:rsidR="00416AF5">
        <w:t>System Database</w:t>
      </w:r>
      <w:bookmarkEnd w:id="493"/>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494" w:author="jonathan pritchard" w:date="2025-01-23T13:25:00Z" w16du:dateUtc="2025-01-23T13:25: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495">
          <w:tblGrid>
            <w:gridCol w:w="2381"/>
            <w:gridCol w:w="2381"/>
            <w:gridCol w:w="2382"/>
            <w:gridCol w:w="2382"/>
          </w:tblGrid>
        </w:tblGridChange>
      </w:tblGrid>
      <w:tr w:rsidR="0015247B" w14:paraId="4902241F" w14:textId="77777777" w:rsidTr="00723877">
        <w:trPr>
          <w:trHeight w:val="454"/>
          <w:tblHeader/>
          <w:trPrChange w:id="496" w:author="jonathan pritchard" w:date="2025-01-23T13:25:00Z" w16du:dateUtc="2025-01-23T13:25:00Z">
            <w:trPr>
              <w:trHeight w:val="454"/>
              <w:tblHeader/>
            </w:trPr>
          </w:trPrChange>
        </w:trPr>
        <w:tc>
          <w:tcPr>
            <w:tcW w:w="2381" w:type="dxa"/>
            <w:shd w:val="clear" w:color="auto" w:fill="BFBFBF" w:themeFill="background1" w:themeFillShade="BF"/>
            <w:vAlign w:val="center"/>
            <w:tcPrChange w:id="497" w:author="jonathan pritchard" w:date="2025-01-23T13:25:00Z" w16du:dateUtc="2025-01-23T13:25:00Z">
              <w:tcPr>
                <w:tcW w:w="2381" w:type="dxa"/>
                <w:shd w:val="clear" w:color="auto" w:fill="CCFFCC"/>
                <w:vAlign w:val="center"/>
              </w:tcPr>
            </w:tcPrChange>
          </w:tcPr>
          <w:p w14:paraId="6AD6E9DC" w14:textId="77777777" w:rsidR="0015247B" w:rsidRPr="004065B1" w:rsidRDefault="0015247B" w:rsidP="0015247B">
            <w:r w:rsidRPr="000A066E">
              <w:rPr>
                <w:b/>
              </w:rPr>
              <w:t>Test Reference</w:t>
            </w:r>
          </w:p>
        </w:tc>
        <w:tc>
          <w:tcPr>
            <w:tcW w:w="2381" w:type="dxa"/>
            <w:shd w:val="clear" w:color="auto" w:fill="BFBFBF" w:themeFill="background1" w:themeFillShade="BF"/>
            <w:vAlign w:val="center"/>
            <w:tcPrChange w:id="498" w:author="jonathan pritchard" w:date="2025-01-23T13:25:00Z" w16du:dateUtc="2025-01-23T13:25:00Z">
              <w:tcPr>
                <w:tcW w:w="2381" w:type="dxa"/>
                <w:shd w:val="clear" w:color="auto" w:fill="CCFFCC"/>
                <w:vAlign w:val="center"/>
              </w:tcPr>
            </w:tcPrChange>
          </w:tcPr>
          <w:p w14:paraId="51D69183" w14:textId="70856907" w:rsidR="0015247B" w:rsidRPr="004065B1" w:rsidRDefault="00C64EB4" w:rsidP="0015247B">
            <w:proofErr w:type="spellStart"/>
            <w:r>
              <w:t>AdditionalCell</w:t>
            </w:r>
            <w:proofErr w:type="spellEnd"/>
          </w:p>
        </w:tc>
        <w:tc>
          <w:tcPr>
            <w:tcW w:w="2382" w:type="dxa"/>
            <w:shd w:val="clear" w:color="auto" w:fill="BFBFBF" w:themeFill="background1" w:themeFillShade="BF"/>
            <w:vAlign w:val="center"/>
            <w:tcPrChange w:id="499" w:author="jonathan pritchard" w:date="2025-01-23T13:25:00Z" w16du:dateUtc="2025-01-23T13:25:00Z">
              <w:tcPr>
                <w:tcW w:w="2382" w:type="dxa"/>
                <w:shd w:val="clear" w:color="auto" w:fill="CCFFCC"/>
                <w:vAlign w:val="center"/>
              </w:tcPr>
            </w:tcPrChange>
          </w:tcPr>
          <w:p w14:paraId="2F99316C" w14:textId="77777777" w:rsidR="0015247B" w:rsidRPr="004065B1" w:rsidRDefault="0015247B" w:rsidP="0015247B">
            <w:r w:rsidRPr="000A066E">
              <w:rPr>
                <w:b/>
              </w:rPr>
              <w:t>IHO Reference</w:t>
            </w:r>
          </w:p>
        </w:tc>
        <w:tc>
          <w:tcPr>
            <w:tcW w:w="2382" w:type="dxa"/>
            <w:shd w:val="clear" w:color="auto" w:fill="BFBFBF" w:themeFill="background1" w:themeFillShade="BF"/>
            <w:vAlign w:val="center"/>
            <w:tcPrChange w:id="500" w:author="jonathan pritchard" w:date="2025-01-23T13:25:00Z" w16du:dateUtc="2025-01-23T13:25:00Z">
              <w:tcPr>
                <w:tcW w:w="2382" w:type="dxa"/>
                <w:shd w:val="clear" w:color="auto" w:fill="CCFFCC"/>
                <w:vAlign w:val="center"/>
              </w:tcPr>
            </w:tcPrChange>
          </w:tcPr>
          <w:p w14:paraId="2309C61E" w14:textId="77777777" w:rsidR="0015247B" w:rsidRPr="004065B1" w:rsidRDefault="0015247B" w:rsidP="0015247B">
            <w:r w:rsidRPr="0015247B">
              <w:t>IEC 61174/ 4.4.1</w:t>
            </w:r>
          </w:p>
        </w:tc>
      </w:tr>
      <w:tr w:rsidR="0015247B" w14:paraId="4BC786C8" w14:textId="77777777" w:rsidTr="00723877">
        <w:trPr>
          <w:tblHeader/>
          <w:trPrChange w:id="501" w:author="jonathan pritchard" w:date="2025-01-23T13:25:00Z" w16du:dateUtc="2025-01-23T13:25:00Z">
            <w:trPr>
              <w:tblHeader/>
            </w:trPr>
          </w:trPrChange>
        </w:trPr>
        <w:tc>
          <w:tcPr>
            <w:tcW w:w="9526" w:type="dxa"/>
            <w:gridSpan w:val="4"/>
            <w:shd w:val="clear" w:color="auto" w:fill="BFBFBF" w:themeFill="background1" w:themeFillShade="BF"/>
            <w:vAlign w:val="center"/>
            <w:tcPrChange w:id="502" w:author="jonathan pritchard" w:date="2025-01-23T13:25:00Z" w16du:dateUtc="2025-01-23T13:25:00Z">
              <w:tcPr>
                <w:tcW w:w="9526" w:type="dxa"/>
                <w:gridSpan w:val="4"/>
                <w:shd w:val="clear" w:color="auto" w:fill="CCFFCC"/>
                <w:vAlign w:val="center"/>
              </w:tcPr>
            </w:tcPrChange>
          </w:tcPr>
          <w:p w14:paraId="72308E14" w14:textId="77777777" w:rsidR="0015247B" w:rsidRDefault="0015247B" w:rsidP="0015247B">
            <w:r w:rsidRPr="000A066E">
              <w:rPr>
                <w:b/>
              </w:rPr>
              <w:t>Test description</w:t>
            </w:r>
          </w:p>
        </w:tc>
      </w:tr>
      <w:tr w:rsidR="0015247B" w14:paraId="1D844D65" w14:textId="77777777" w:rsidTr="00A53E84">
        <w:trPr>
          <w:tblHeader/>
        </w:trPr>
        <w:tc>
          <w:tcPr>
            <w:tcW w:w="9526" w:type="dxa"/>
            <w:gridSpan w:val="4"/>
            <w:vAlign w:val="center"/>
          </w:tcPr>
          <w:p w14:paraId="408A87B0" w14:textId="77777777" w:rsidR="0015247B" w:rsidRPr="00C36B0F" w:rsidRDefault="006C11DB" w:rsidP="0015247B">
            <w:pPr>
              <w:rPr>
                <w:i/>
              </w:rPr>
            </w:pPr>
            <w:r w:rsidRPr="00C36B0F">
              <w:rPr>
                <w:i/>
              </w:rPr>
              <w:t>Loading additional cell and confirmation of its addition to the chart library.</w:t>
            </w:r>
          </w:p>
        </w:tc>
      </w:tr>
      <w:tr w:rsidR="0015247B" w14:paraId="6690098B" w14:textId="77777777" w:rsidTr="00723877">
        <w:trPr>
          <w:tblHeader/>
          <w:trPrChange w:id="503" w:author="jonathan pritchard" w:date="2025-01-23T13:25:00Z" w16du:dateUtc="2025-01-23T13:25:00Z">
            <w:trPr>
              <w:tblHeader/>
            </w:trPr>
          </w:trPrChange>
        </w:trPr>
        <w:tc>
          <w:tcPr>
            <w:tcW w:w="9526" w:type="dxa"/>
            <w:gridSpan w:val="4"/>
            <w:shd w:val="clear" w:color="auto" w:fill="BFBFBF" w:themeFill="background1" w:themeFillShade="BF"/>
            <w:vAlign w:val="center"/>
            <w:tcPrChange w:id="504" w:author="jonathan pritchard" w:date="2025-01-23T13:25:00Z" w16du:dateUtc="2025-01-23T13:25:00Z">
              <w:tcPr>
                <w:tcW w:w="9526" w:type="dxa"/>
                <w:gridSpan w:val="4"/>
                <w:shd w:val="clear" w:color="auto" w:fill="CCFFCC"/>
                <w:vAlign w:val="center"/>
              </w:tcPr>
            </w:tcPrChange>
          </w:tcPr>
          <w:p w14:paraId="7799E917" w14:textId="77777777" w:rsidR="0015247B" w:rsidRPr="004065B1" w:rsidRDefault="0015247B" w:rsidP="0015247B">
            <w:r w:rsidRPr="000A066E">
              <w:rPr>
                <w:b/>
              </w:rPr>
              <w:t>Setup</w:t>
            </w:r>
          </w:p>
        </w:tc>
      </w:tr>
      <w:tr w:rsidR="0015247B" w14:paraId="0F9D459A" w14:textId="77777777" w:rsidTr="00A53E84">
        <w:trPr>
          <w:tblHeader/>
        </w:trPr>
        <w:tc>
          <w:tcPr>
            <w:tcW w:w="9526" w:type="dxa"/>
            <w:gridSpan w:val="4"/>
            <w:vAlign w:val="center"/>
          </w:tcPr>
          <w:p w14:paraId="3ECB12CE" w14:textId="6B110401" w:rsidR="0015247B" w:rsidRPr="00C36B0F" w:rsidRDefault="006C11DB" w:rsidP="006C11DB">
            <w:pPr>
              <w:rPr>
                <w:i/>
              </w:rPr>
            </w:pPr>
            <w:r w:rsidRPr="00C36B0F">
              <w:rPr>
                <w:i/>
              </w:rPr>
              <w:t>As for test</w:t>
            </w:r>
            <w:r w:rsidR="00E97568">
              <w:rPr>
                <w:i/>
              </w:rPr>
              <w:t xml:space="preserve"> </w:t>
            </w:r>
            <w:proofErr w:type="spellStart"/>
            <w:r w:rsidR="00E97568" w:rsidRPr="00E97568">
              <w:rPr>
                <w:b/>
                <w:bCs/>
                <w:i/>
              </w:rPr>
              <w:t>PowerUp</w:t>
            </w:r>
            <w:proofErr w:type="spellEnd"/>
            <w:r w:rsidR="00E97568">
              <w:rPr>
                <w:i/>
              </w:rPr>
              <w:t xml:space="preserve"> </w:t>
            </w:r>
            <w:r w:rsidRPr="00C36B0F">
              <w:rPr>
                <w:i/>
              </w:rPr>
              <w:t xml:space="preserve"> 2.1.2</w:t>
            </w:r>
          </w:p>
        </w:tc>
      </w:tr>
      <w:tr w:rsidR="0015247B" w14:paraId="1F54C172" w14:textId="77777777" w:rsidTr="00723877">
        <w:trPr>
          <w:tblHeader/>
          <w:trPrChange w:id="505" w:author="jonathan pritchard" w:date="2025-01-23T13:25:00Z" w16du:dateUtc="2025-01-23T13:25:00Z">
            <w:trPr>
              <w:tblHeader/>
            </w:trPr>
          </w:trPrChange>
        </w:trPr>
        <w:tc>
          <w:tcPr>
            <w:tcW w:w="9526" w:type="dxa"/>
            <w:gridSpan w:val="4"/>
            <w:shd w:val="clear" w:color="auto" w:fill="BFBFBF" w:themeFill="background1" w:themeFillShade="BF"/>
            <w:vAlign w:val="center"/>
            <w:tcPrChange w:id="506" w:author="jonathan pritchard" w:date="2025-01-23T13:25:00Z" w16du:dateUtc="2025-01-23T13:25:00Z">
              <w:tcPr>
                <w:tcW w:w="9526" w:type="dxa"/>
                <w:gridSpan w:val="4"/>
                <w:shd w:val="clear" w:color="auto" w:fill="CCFFCC"/>
                <w:vAlign w:val="center"/>
              </w:tcPr>
            </w:tcPrChange>
          </w:tcPr>
          <w:p w14:paraId="1F83D37A" w14:textId="77777777" w:rsidR="0015247B" w:rsidRPr="004065B1" w:rsidRDefault="0015247B" w:rsidP="0015247B">
            <w:r w:rsidRPr="000A066E">
              <w:rPr>
                <w:b/>
              </w:rPr>
              <w:t>Action</w:t>
            </w:r>
          </w:p>
        </w:tc>
      </w:tr>
      <w:tr w:rsidR="0015247B" w14:paraId="1513EC85" w14:textId="77777777" w:rsidTr="00A53E84">
        <w:trPr>
          <w:tblHeader/>
        </w:trPr>
        <w:tc>
          <w:tcPr>
            <w:tcW w:w="9526" w:type="dxa"/>
            <w:gridSpan w:val="4"/>
            <w:vAlign w:val="center"/>
          </w:tcPr>
          <w:p w14:paraId="617E7F2B" w14:textId="79DC84BB" w:rsidR="00E97568" w:rsidRDefault="00E97568" w:rsidP="00E97568">
            <w:pPr>
              <w:rPr>
                <w:b/>
                <w:bCs/>
                <w:i/>
              </w:rPr>
            </w:pPr>
            <w:r w:rsidRPr="00C36B0F">
              <w:rPr>
                <w:i/>
              </w:rPr>
              <w:t>Load</w:t>
            </w:r>
            <w:r>
              <w:rPr>
                <w:i/>
              </w:rPr>
              <w:t xml:space="preserve"> the</w:t>
            </w:r>
            <w:r w:rsidRPr="00C36B0F">
              <w:rPr>
                <w:i/>
              </w:rPr>
              <w:t xml:space="preserve"> </w:t>
            </w:r>
            <w:r>
              <w:rPr>
                <w:i/>
              </w:rPr>
              <w:t xml:space="preserve">exchange set </w:t>
            </w:r>
            <w:del w:id="507" w:author="jonathan pritchard" w:date="2024-10-04T13:59:00Z" w16du:dateUtc="2024-10-04T12:59:00Z">
              <w:r w:rsidRPr="000379F6" w:rsidDel="00793CF2">
                <w:rPr>
                  <w:b/>
                  <w:bCs/>
                  <w:i/>
                  <w:strike/>
                </w:rPr>
                <w:delText>AdditionalCell</w:delText>
              </w:r>
              <w:r w:rsidR="00940ADF" w:rsidDel="00793CF2">
                <w:rPr>
                  <w:b/>
                  <w:bCs/>
                  <w:i/>
                </w:rPr>
                <w:delText xml:space="preserve"> [</w:delText>
              </w:r>
            </w:del>
            <w:r w:rsidR="00940ADF" w:rsidRPr="000379F6">
              <w:rPr>
                <w:b/>
                <w:bCs/>
                <w:i/>
                <w:color w:val="1F497D" w:themeColor="text2"/>
              </w:rPr>
              <w:t>Settings</w:t>
            </w:r>
            <w:del w:id="508" w:author="jonathan pritchard" w:date="2024-10-04T13:59:00Z" w16du:dateUtc="2024-10-04T12:59:00Z">
              <w:r w:rsidR="00940ADF" w:rsidDel="00793CF2">
                <w:rPr>
                  <w:b/>
                  <w:bCs/>
                  <w:i/>
                </w:rPr>
                <w:delText>]</w:delText>
              </w:r>
            </w:del>
          </w:p>
          <w:p w14:paraId="7F3F3A06" w14:textId="65329B59" w:rsidR="00E97568" w:rsidRDefault="00E97568" w:rsidP="00E97568">
            <w:pPr>
              <w:rPr>
                <w:i/>
              </w:rPr>
            </w:pPr>
            <w:r>
              <w:rPr>
                <w:i/>
              </w:rPr>
              <w:t xml:space="preserve"> </w:t>
            </w:r>
          </w:p>
          <w:p w14:paraId="0C2C2855" w14:textId="119FA602" w:rsidR="0015247B" w:rsidRPr="00C36B0F" w:rsidRDefault="006C11DB" w:rsidP="006C11DB">
            <w:pPr>
              <w:rPr>
                <w:i/>
              </w:rPr>
            </w:pPr>
            <w:r w:rsidRPr="00C36B0F">
              <w:rPr>
                <w:i/>
              </w:rPr>
              <w:t xml:space="preserve">Check that in the </w:t>
            </w:r>
            <w:r w:rsidR="00416AF5">
              <w:rPr>
                <w:i/>
              </w:rPr>
              <w:t>System Database</w:t>
            </w:r>
            <w:r w:rsidRPr="00C36B0F">
              <w:rPr>
                <w:i/>
              </w:rPr>
              <w:t xml:space="preserve"> the details of the </w:t>
            </w:r>
            <w:r w:rsidR="009D3D6D">
              <w:rPr>
                <w:i/>
              </w:rPr>
              <w:t>dataset</w:t>
            </w:r>
            <w:r w:rsidRPr="00C36B0F">
              <w:rPr>
                <w:i/>
              </w:rPr>
              <w:t xml:space="preserve"> have been added.</w:t>
            </w:r>
          </w:p>
        </w:tc>
      </w:tr>
      <w:tr w:rsidR="0015247B" w14:paraId="244D609A" w14:textId="77777777" w:rsidTr="00723877">
        <w:trPr>
          <w:tblHeader/>
          <w:trPrChange w:id="509" w:author="jonathan pritchard" w:date="2025-01-23T13:25:00Z" w16du:dateUtc="2025-01-23T13:25:00Z">
            <w:trPr>
              <w:tblHeader/>
            </w:trPr>
          </w:trPrChange>
        </w:trPr>
        <w:tc>
          <w:tcPr>
            <w:tcW w:w="9526" w:type="dxa"/>
            <w:gridSpan w:val="4"/>
            <w:shd w:val="clear" w:color="auto" w:fill="BFBFBF" w:themeFill="background1" w:themeFillShade="BF"/>
            <w:vAlign w:val="center"/>
            <w:tcPrChange w:id="510" w:author="jonathan pritchard" w:date="2025-01-23T13:25:00Z" w16du:dateUtc="2025-01-23T13:25:00Z">
              <w:tcPr>
                <w:tcW w:w="9526" w:type="dxa"/>
                <w:gridSpan w:val="4"/>
                <w:shd w:val="clear" w:color="auto" w:fill="CCFFCC"/>
                <w:vAlign w:val="center"/>
              </w:tcPr>
            </w:tcPrChange>
          </w:tcPr>
          <w:p w14:paraId="3865612A" w14:textId="77777777" w:rsidR="0015247B" w:rsidRPr="004065B1" w:rsidRDefault="0015247B" w:rsidP="0015247B">
            <w:r w:rsidRPr="000A066E">
              <w:rPr>
                <w:b/>
              </w:rPr>
              <w:t>Results</w:t>
            </w:r>
          </w:p>
        </w:tc>
      </w:tr>
      <w:tr w:rsidR="0015247B" w14:paraId="0829C1B1" w14:textId="77777777" w:rsidTr="00A53E84">
        <w:trPr>
          <w:tblHeader/>
        </w:trPr>
        <w:tc>
          <w:tcPr>
            <w:tcW w:w="9526" w:type="dxa"/>
            <w:gridSpan w:val="4"/>
            <w:vAlign w:val="center"/>
          </w:tcPr>
          <w:p w14:paraId="477FAD57" w14:textId="6BD74580" w:rsidR="0015247B" w:rsidRPr="00C36B0F" w:rsidRDefault="006C11DB" w:rsidP="00635587">
            <w:pPr>
              <w:jc w:val="left"/>
              <w:rPr>
                <w:i/>
              </w:rPr>
            </w:pPr>
            <w:r w:rsidRPr="00C36B0F">
              <w:rPr>
                <w:i/>
              </w:rPr>
              <w:t xml:space="preserve">The information in the </w:t>
            </w:r>
            <w:r w:rsidR="00416AF5">
              <w:rPr>
                <w:i/>
              </w:rPr>
              <w:t>System Database</w:t>
            </w:r>
            <w:r w:rsidRPr="00C36B0F">
              <w:rPr>
                <w:i/>
              </w:rPr>
              <w:t xml:space="preserve"> shall reflect the cell </w:t>
            </w:r>
            <w:r w:rsidR="00635587">
              <w:rPr>
                <w:i/>
              </w:rPr>
              <w:t>loaded</w:t>
            </w:r>
            <w:r w:rsidR="00635587" w:rsidRPr="00C36B0F">
              <w:rPr>
                <w:i/>
              </w:rPr>
              <w:t xml:space="preserve"> </w:t>
            </w:r>
            <w:r w:rsidRPr="00C36B0F">
              <w:rPr>
                <w:i/>
              </w:rPr>
              <w:t>and the coverage shall have changed accordingly.</w:t>
            </w:r>
          </w:p>
        </w:tc>
      </w:tr>
    </w:tbl>
    <w:p w14:paraId="44F86A08" w14:textId="77777777" w:rsidR="00DF5922" w:rsidRDefault="00DF5922" w:rsidP="00EB5479"/>
    <w:p w14:paraId="0908A0BB" w14:textId="491B1499" w:rsidR="00DF5922" w:rsidRDefault="00DF5922" w:rsidP="00E30B8F">
      <w:pPr>
        <w:pStyle w:val="Heading3"/>
      </w:pPr>
      <w:bookmarkStart w:id="511" w:name="_Toc189647777"/>
      <w:r w:rsidRPr="00DF5922">
        <w:lastRenderedPageBreak/>
        <w:t xml:space="preserve">Remove </w:t>
      </w:r>
      <w:r w:rsidR="00E643E7">
        <w:t>dataset</w:t>
      </w:r>
      <w:r w:rsidR="00E643E7" w:rsidRPr="00DF5922">
        <w:t xml:space="preserve"> </w:t>
      </w:r>
      <w:r w:rsidRPr="00DF5922">
        <w:t>and check chart library</w:t>
      </w:r>
      <w:bookmarkEnd w:id="511"/>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512" w:author="jonathan pritchard" w:date="2025-01-23T13:25:00Z" w16du:dateUtc="2025-01-23T13:25: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513">
          <w:tblGrid>
            <w:gridCol w:w="2381"/>
            <w:gridCol w:w="2381"/>
            <w:gridCol w:w="2382"/>
            <w:gridCol w:w="2382"/>
          </w:tblGrid>
        </w:tblGridChange>
      </w:tblGrid>
      <w:tr w:rsidR="0015247B" w14:paraId="67CD195F" w14:textId="77777777" w:rsidTr="00BF7BC9">
        <w:trPr>
          <w:trHeight w:val="454"/>
          <w:tblHeader/>
          <w:trPrChange w:id="514" w:author="jonathan pritchard" w:date="2025-01-23T13:25:00Z" w16du:dateUtc="2025-01-23T13:25:00Z">
            <w:trPr>
              <w:trHeight w:val="454"/>
              <w:tblHeader/>
            </w:trPr>
          </w:trPrChange>
        </w:trPr>
        <w:tc>
          <w:tcPr>
            <w:tcW w:w="2381" w:type="dxa"/>
            <w:shd w:val="clear" w:color="auto" w:fill="BFBFBF" w:themeFill="background1" w:themeFillShade="BF"/>
            <w:vAlign w:val="center"/>
            <w:tcPrChange w:id="515" w:author="jonathan pritchard" w:date="2025-01-23T13:25:00Z" w16du:dateUtc="2025-01-23T13:25:00Z">
              <w:tcPr>
                <w:tcW w:w="2381" w:type="dxa"/>
                <w:shd w:val="clear" w:color="auto" w:fill="CCFFCC"/>
                <w:vAlign w:val="center"/>
              </w:tcPr>
            </w:tcPrChange>
          </w:tcPr>
          <w:p w14:paraId="2B0AE806" w14:textId="77777777" w:rsidR="0015247B" w:rsidRPr="004065B1" w:rsidRDefault="0015247B" w:rsidP="0015247B">
            <w:r w:rsidRPr="000A066E">
              <w:rPr>
                <w:b/>
              </w:rPr>
              <w:t>Test Reference</w:t>
            </w:r>
          </w:p>
        </w:tc>
        <w:tc>
          <w:tcPr>
            <w:tcW w:w="2381" w:type="dxa"/>
            <w:shd w:val="clear" w:color="auto" w:fill="FFFFFF" w:themeFill="background1"/>
            <w:vAlign w:val="center"/>
            <w:tcPrChange w:id="516" w:author="jonathan pritchard" w:date="2025-01-23T13:25:00Z" w16du:dateUtc="2025-01-23T13:25:00Z">
              <w:tcPr>
                <w:tcW w:w="2381" w:type="dxa"/>
                <w:shd w:val="clear" w:color="auto" w:fill="CCFFCC"/>
                <w:vAlign w:val="center"/>
              </w:tcPr>
            </w:tcPrChange>
          </w:tcPr>
          <w:p w14:paraId="5C73E999" w14:textId="5096613C" w:rsidR="0015247B" w:rsidRPr="004065B1" w:rsidRDefault="00E97568" w:rsidP="0015247B">
            <w:proofErr w:type="spellStart"/>
            <w:r>
              <w:t>RemoveCell</w:t>
            </w:r>
            <w:proofErr w:type="spellEnd"/>
          </w:p>
        </w:tc>
        <w:tc>
          <w:tcPr>
            <w:tcW w:w="2382" w:type="dxa"/>
            <w:shd w:val="clear" w:color="auto" w:fill="BFBFBF" w:themeFill="background1" w:themeFillShade="BF"/>
            <w:vAlign w:val="center"/>
            <w:tcPrChange w:id="517" w:author="jonathan pritchard" w:date="2025-01-23T13:25:00Z" w16du:dateUtc="2025-01-23T13:25:00Z">
              <w:tcPr>
                <w:tcW w:w="2382" w:type="dxa"/>
                <w:shd w:val="clear" w:color="auto" w:fill="CCFFCC"/>
                <w:vAlign w:val="center"/>
              </w:tcPr>
            </w:tcPrChange>
          </w:tcPr>
          <w:p w14:paraId="65D56DFE" w14:textId="77777777" w:rsidR="0015247B" w:rsidRPr="004065B1" w:rsidRDefault="0015247B" w:rsidP="0015247B">
            <w:r w:rsidRPr="000A066E">
              <w:rPr>
                <w:b/>
              </w:rPr>
              <w:t>IHO Reference</w:t>
            </w:r>
          </w:p>
        </w:tc>
        <w:tc>
          <w:tcPr>
            <w:tcW w:w="2382" w:type="dxa"/>
            <w:shd w:val="clear" w:color="auto" w:fill="FFFFFF" w:themeFill="background1"/>
            <w:vAlign w:val="center"/>
            <w:tcPrChange w:id="518" w:author="jonathan pritchard" w:date="2025-01-23T13:25:00Z" w16du:dateUtc="2025-01-23T13:25:00Z">
              <w:tcPr>
                <w:tcW w:w="2382" w:type="dxa"/>
                <w:shd w:val="clear" w:color="auto" w:fill="CCFFCC"/>
                <w:vAlign w:val="center"/>
              </w:tcPr>
            </w:tcPrChange>
          </w:tcPr>
          <w:p w14:paraId="1E04BE0F" w14:textId="77777777" w:rsidR="00BF7BC9" w:rsidRDefault="00BF7BC9" w:rsidP="00BF7BC9">
            <w:r w:rsidRPr="00575479">
              <w:t>IEC 61174/ 4.4.1</w:t>
            </w:r>
          </w:p>
          <w:p w14:paraId="47E99A31" w14:textId="36FC0AAF" w:rsidR="0015247B" w:rsidRPr="004065B1" w:rsidRDefault="00BF7BC9" w:rsidP="00BF7BC9">
            <w:r>
              <w:t>S-98 6.1.1</w:t>
            </w:r>
          </w:p>
        </w:tc>
      </w:tr>
      <w:tr w:rsidR="0015247B" w14:paraId="10E2F19F" w14:textId="77777777" w:rsidTr="00723877">
        <w:trPr>
          <w:tblHeader/>
          <w:trPrChange w:id="519" w:author="jonathan pritchard" w:date="2025-01-23T13:25:00Z" w16du:dateUtc="2025-01-23T13:25:00Z">
            <w:trPr>
              <w:tblHeader/>
            </w:trPr>
          </w:trPrChange>
        </w:trPr>
        <w:tc>
          <w:tcPr>
            <w:tcW w:w="9526" w:type="dxa"/>
            <w:gridSpan w:val="4"/>
            <w:shd w:val="clear" w:color="auto" w:fill="BFBFBF" w:themeFill="background1" w:themeFillShade="BF"/>
            <w:vAlign w:val="center"/>
            <w:tcPrChange w:id="520" w:author="jonathan pritchard" w:date="2025-01-23T13:25:00Z" w16du:dateUtc="2025-01-23T13:25:00Z">
              <w:tcPr>
                <w:tcW w:w="9526" w:type="dxa"/>
                <w:gridSpan w:val="4"/>
                <w:shd w:val="clear" w:color="auto" w:fill="CCFFCC"/>
                <w:vAlign w:val="center"/>
              </w:tcPr>
            </w:tcPrChange>
          </w:tcPr>
          <w:p w14:paraId="42534DF8" w14:textId="77777777" w:rsidR="0015247B" w:rsidRDefault="0015247B" w:rsidP="0015247B">
            <w:r w:rsidRPr="000A066E">
              <w:rPr>
                <w:b/>
              </w:rPr>
              <w:t>Test description</w:t>
            </w:r>
          </w:p>
        </w:tc>
      </w:tr>
      <w:tr w:rsidR="0015247B" w14:paraId="0292220A" w14:textId="77777777" w:rsidTr="00A53E84">
        <w:trPr>
          <w:tblHeader/>
        </w:trPr>
        <w:tc>
          <w:tcPr>
            <w:tcW w:w="9526" w:type="dxa"/>
            <w:gridSpan w:val="4"/>
            <w:vAlign w:val="center"/>
          </w:tcPr>
          <w:p w14:paraId="6D5C2206" w14:textId="77777777" w:rsidR="0015247B" w:rsidRPr="00C36B0F" w:rsidRDefault="006C11DB" w:rsidP="0015247B">
            <w:pPr>
              <w:rPr>
                <w:i/>
              </w:rPr>
            </w:pPr>
            <w:r w:rsidRPr="00C36B0F">
              <w:rPr>
                <w:i/>
              </w:rPr>
              <w:t>Removing a cell and confirmation of its removal from the chart library.</w:t>
            </w:r>
          </w:p>
        </w:tc>
      </w:tr>
      <w:tr w:rsidR="0015247B" w14:paraId="51EFADD8" w14:textId="77777777" w:rsidTr="00723877">
        <w:trPr>
          <w:tblHeader/>
          <w:trPrChange w:id="521" w:author="jonathan pritchard" w:date="2025-01-23T13:25:00Z" w16du:dateUtc="2025-01-23T13:25:00Z">
            <w:trPr>
              <w:tblHeader/>
            </w:trPr>
          </w:trPrChange>
        </w:trPr>
        <w:tc>
          <w:tcPr>
            <w:tcW w:w="9526" w:type="dxa"/>
            <w:gridSpan w:val="4"/>
            <w:shd w:val="clear" w:color="auto" w:fill="BFBFBF" w:themeFill="background1" w:themeFillShade="BF"/>
            <w:vAlign w:val="center"/>
            <w:tcPrChange w:id="522" w:author="jonathan pritchard" w:date="2025-01-23T13:25:00Z" w16du:dateUtc="2025-01-23T13:25:00Z">
              <w:tcPr>
                <w:tcW w:w="9526" w:type="dxa"/>
                <w:gridSpan w:val="4"/>
                <w:shd w:val="clear" w:color="auto" w:fill="CCFFCC"/>
                <w:vAlign w:val="center"/>
              </w:tcPr>
            </w:tcPrChange>
          </w:tcPr>
          <w:p w14:paraId="3B3095CD" w14:textId="77777777" w:rsidR="0015247B" w:rsidRPr="004065B1" w:rsidRDefault="0015247B" w:rsidP="0015247B">
            <w:r w:rsidRPr="000A066E">
              <w:rPr>
                <w:b/>
              </w:rPr>
              <w:t>Setup</w:t>
            </w:r>
          </w:p>
        </w:tc>
      </w:tr>
      <w:tr w:rsidR="0015247B" w14:paraId="0C78ACF8" w14:textId="77777777" w:rsidTr="00A53E84">
        <w:trPr>
          <w:tblHeader/>
        </w:trPr>
        <w:tc>
          <w:tcPr>
            <w:tcW w:w="9526" w:type="dxa"/>
            <w:gridSpan w:val="4"/>
            <w:vAlign w:val="center"/>
          </w:tcPr>
          <w:p w14:paraId="72ED162D" w14:textId="18D137B2" w:rsidR="0015247B" w:rsidRPr="00C36B0F" w:rsidRDefault="006C11DB" w:rsidP="0015247B">
            <w:pPr>
              <w:rPr>
                <w:i/>
              </w:rPr>
            </w:pPr>
            <w:r w:rsidRPr="00C36B0F">
              <w:rPr>
                <w:i/>
              </w:rPr>
              <w:t xml:space="preserve">As on completion of test </w:t>
            </w:r>
            <w:proofErr w:type="spellStart"/>
            <w:r w:rsidR="00A60F21" w:rsidRPr="000379F6">
              <w:rPr>
                <w:b/>
                <w:bCs/>
                <w:i/>
                <w:iCs/>
                <w:color w:val="1F497D" w:themeColor="text2"/>
              </w:rPr>
              <w:t>AdditionalCell</w:t>
            </w:r>
            <w:proofErr w:type="spellEnd"/>
          </w:p>
        </w:tc>
      </w:tr>
      <w:tr w:rsidR="0015247B" w14:paraId="18D48732" w14:textId="77777777" w:rsidTr="00723877">
        <w:trPr>
          <w:tblHeader/>
          <w:trPrChange w:id="523" w:author="jonathan pritchard" w:date="2025-01-23T13:25:00Z" w16du:dateUtc="2025-01-23T13:25:00Z">
            <w:trPr>
              <w:tblHeader/>
            </w:trPr>
          </w:trPrChange>
        </w:trPr>
        <w:tc>
          <w:tcPr>
            <w:tcW w:w="9526" w:type="dxa"/>
            <w:gridSpan w:val="4"/>
            <w:shd w:val="clear" w:color="auto" w:fill="BFBFBF" w:themeFill="background1" w:themeFillShade="BF"/>
            <w:vAlign w:val="center"/>
            <w:tcPrChange w:id="524" w:author="jonathan pritchard" w:date="2025-01-23T13:25:00Z" w16du:dateUtc="2025-01-23T13:25:00Z">
              <w:tcPr>
                <w:tcW w:w="9526" w:type="dxa"/>
                <w:gridSpan w:val="4"/>
                <w:shd w:val="clear" w:color="auto" w:fill="CCFFCC"/>
                <w:vAlign w:val="center"/>
              </w:tcPr>
            </w:tcPrChange>
          </w:tcPr>
          <w:p w14:paraId="0C9059DF" w14:textId="77777777" w:rsidR="0015247B" w:rsidRPr="004065B1" w:rsidRDefault="0015247B" w:rsidP="0015247B">
            <w:r w:rsidRPr="000A066E">
              <w:rPr>
                <w:b/>
              </w:rPr>
              <w:t>Action</w:t>
            </w:r>
          </w:p>
        </w:tc>
      </w:tr>
      <w:tr w:rsidR="0015247B" w14:paraId="3BFA8A5F" w14:textId="77777777" w:rsidTr="00A53E84">
        <w:trPr>
          <w:tblHeader/>
        </w:trPr>
        <w:tc>
          <w:tcPr>
            <w:tcW w:w="9526" w:type="dxa"/>
            <w:gridSpan w:val="4"/>
            <w:vAlign w:val="center"/>
          </w:tcPr>
          <w:p w14:paraId="2C535212" w14:textId="677AA447" w:rsidR="006C11DB" w:rsidRPr="00C36B0F" w:rsidRDefault="006C11DB" w:rsidP="006C11DB">
            <w:pPr>
              <w:rPr>
                <w:i/>
              </w:rPr>
            </w:pPr>
            <w:r w:rsidRPr="00C36B0F">
              <w:rPr>
                <w:i/>
              </w:rPr>
              <w:t xml:space="preserve">Remove the </w:t>
            </w:r>
            <w:r w:rsidRPr="00BF7BC9">
              <w:rPr>
                <w:i/>
              </w:rPr>
              <w:t xml:space="preserve">following cell </w:t>
            </w:r>
            <w:r w:rsidR="003B0268" w:rsidRPr="00BF7BC9">
              <w:rPr>
                <w:i/>
              </w:rPr>
              <w:t>10100AA_X0001</w:t>
            </w:r>
            <w:r w:rsidR="00E97568" w:rsidRPr="00BF7BC9">
              <w:rPr>
                <w:i/>
              </w:rPr>
              <w:t>.000</w:t>
            </w:r>
          </w:p>
          <w:p w14:paraId="13804C44" w14:textId="77777777" w:rsidR="0015247B" w:rsidRPr="0015247B" w:rsidRDefault="006C11DB" w:rsidP="006C11DB">
            <w:r w:rsidRPr="00C36B0F">
              <w:rPr>
                <w:i/>
              </w:rPr>
              <w:t>Check that in the chart library the details of the cell have been removed.</w:t>
            </w:r>
          </w:p>
        </w:tc>
      </w:tr>
      <w:tr w:rsidR="0015247B" w14:paraId="7BDF681E" w14:textId="77777777" w:rsidTr="00723877">
        <w:trPr>
          <w:tblHeader/>
          <w:trPrChange w:id="525" w:author="jonathan pritchard" w:date="2025-01-23T13:26:00Z" w16du:dateUtc="2025-01-23T13:26:00Z">
            <w:trPr>
              <w:tblHeader/>
            </w:trPr>
          </w:trPrChange>
        </w:trPr>
        <w:tc>
          <w:tcPr>
            <w:tcW w:w="9526" w:type="dxa"/>
            <w:gridSpan w:val="4"/>
            <w:shd w:val="clear" w:color="auto" w:fill="BFBFBF" w:themeFill="background1" w:themeFillShade="BF"/>
            <w:vAlign w:val="center"/>
            <w:tcPrChange w:id="526" w:author="jonathan pritchard" w:date="2025-01-23T13:26:00Z" w16du:dateUtc="2025-01-23T13:26:00Z">
              <w:tcPr>
                <w:tcW w:w="9526" w:type="dxa"/>
                <w:gridSpan w:val="4"/>
                <w:shd w:val="clear" w:color="auto" w:fill="CCFFCC"/>
                <w:vAlign w:val="center"/>
              </w:tcPr>
            </w:tcPrChange>
          </w:tcPr>
          <w:p w14:paraId="159B24CC" w14:textId="77777777" w:rsidR="0015247B" w:rsidRPr="004065B1" w:rsidRDefault="0015247B" w:rsidP="002164D3">
            <w:pPr>
              <w:keepNext/>
              <w:keepLines/>
            </w:pPr>
            <w:r w:rsidRPr="000A066E">
              <w:rPr>
                <w:b/>
              </w:rPr>
              <w:t>Results</w:t>
            </w:r>
          </w:p>
        </w:tc>
      </w:tr>
      <w:tr w:rsidR="0015247B" w14:paraId="539BE06F" w14:textId="77777777" w:rsidTr="00A53E84">
        <w:trPr>
          <w:tblHeader/>
        </w:trPr>
        <w:tc>
          <w:tcPr>
            <w:tcW w:w="9526" w:type="dxa"/>
            <w:gridSpan w:val="4"/>
            <w:vAlign w:val="center"/>
          </w:tcPr>
          <w:p w14:paraId="44AA4813" w14:textId="77777777" w:rsidR="0015247B" w:rsidRPr="00C36B0F" w:rsidRDefault="006C11DB" w:rsidP="0015247B">
            <w:pPr>
              <w:jc w:val="left"/>
              <w:rPr>
                <w:i/>
              </w:rPr>
            </w:pPr>
            <w:r w:rsidRPr="00C36B0F">
              <w:rPr>
                <w:i/>
              </w:rPr>
              <w:t>The information in the chart library shall reflect the cell removed and the chart coverage shall have changed accordingly.</w:t>
            </w:r>
          </w:p>
        </w:tc>
      </w:tr>
    </w:tbl>
    <w:p w14:paraId="1DFDF2DE" w14:textId="77777777" w:rsidR="0015247B" w:rsidRDefault="0015247B" w:rsidP="0015247B"/>
    <w:p w14:paraId="325B01BF" w14:textId="42829694" w:rsidR="00305CC0" w:rsidRDefault="00305CC0" w:rsidP="00E30B8F">
      <w:pPr>
        <w:pStyle w:val="Heading3"/>
      </w:pPr>
      <w:bookmarkStart w:id="527" w:name="_Toc189647778"/>
      <w:r w:rsidRPr="00305CC0">
        <w:t>Loading of Corrupted Data</w:t>
      </w:r>
      <w:bookmarkEnd w:id="527"/>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528" w:author="jonathan pritchard" w:date="2025-01-23T13:26:00Z" w16du:dateUtc="2025-01-23T13:26: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529">
          <w:tblGrid>
            <w:gridCol w:w="2381"/>
            <w:gridCol w:w="2381"/>
            <w:gridCol w:w="2382"/>
            <w:gridCol w:w="2382"/>
          </w:tblGrid>
        </w:tblGridChange>
      </w:tblGrid>
      <w:tr w:rsidR="0015247B" w14:paraId="63E11725" w14:textId="77777777" w:rsidTr="00BF7BC9">
        <w:trPr>
          <w:trHeight w:val="454"/>
          <w:tblHeader/>
          <w:trPrChange w:id="530" w:author="jonathan pritchard" w:date="2025-01-23T13:26:00Z" w16du:dateUtc="2025-01-23T13:26:00Z">
            <w:trPr>
              <w:trHeight w:val="454"/>
              <w:tblHeader/>
            </w:trPr>
          </w:trPrChange>
        </w:trPr>
        <w:tc>
          <w:tcPr>
            <w:tcW w:w="2381" w:type="dxa"/>
            <w:shd w:val="clear" w:color="auto" w:fill="BFBFBF" w:themeFill="background1" w:themeFillShade="BF"/>
            <w:vAlign w:val="center"/>
            <w:tcPrChange w:id="531" w:author="jonathan pritchard" w:date="2025-01-23T13:26:00Z" w16du:dateUtc="2025-01-23T13:26:00Z">
              <w:tcPr>
                <w:tcW w:w="2381" w:type="dxa"/>
                <w:shd w:val="clear" w:color="auto" w:fill="CCFFCC"/>
                <w:vAlign w:val="center"/>
              </w:tcPr>
            </w:tcPrChange>
          </w:tcPr>
          <w:p w14:paraId="685EC0B8" w14:textId="77777777" w:rsidR="0015247B" w:rsidRPr="004065B1" w:rsidRDefault="0015247B" w:rsidP="0015247B">
            <w:r w:rsidRPr="000A066E">
              <w:rPr>
                <w:b/>
              </w:rPr>
              <w:t>Test Reference</w:t>
            </w:r>
          </w:p>
        </w:tc>
        <w:tc>
          <w:tcPr>
            <w:tcW w:w="2381" w:type="dxa"/>
            <w:shd w:val="clear" w:color="auto" w:fill="FFFFFF" w:themeFill="background1"/>
            <w:vAlign w:val="center"/>
            <w:tcPrChange w:id="532" w:author="jonathan pritchard" w:date="2025-01-23T13:26:00Z" w16du:dateUtc="2025-01-23T13:26:00Z">
              <w:tcPr>
                <w:tcW w:w="2381" w:type="dxa"/>
                <w:shd w:val="clear" w:color="auto" w:fill="CCFFCC"/>
                <w:vAlign w:val="center"/>
              </w:tcPr>
            </w:tcPrChange>
          </w:tcPr>
          <w:p w14:paraId="161445DD" w14:textId="7E659DA0" w:rsidR="0015247B" w:rsidRPr="004065B1" w:rsidRDefault="00E97568" w:rsidP="0015247B">
            <w:proofErr w:type="spellStart"/>
            <w:r>
              <w:t>CorruptData</w:t>
            </w:r>
            <w:proofErr w:type="spellEnd"/>
          </w:p>
        </w:tc>
        <w:tc>
          <w:tcPr>
            <w:tcW w:w="2382" w:type="dxa"/>
            <w:shd w:val="clear" w:color="auto" w:fill="BFBFBF" w:themeFill="background1" w:themeFillShade="BF"/>
            <w:vAlign w:val="center"/>
            <w:tcPrChange w:id="533" w:author="jonathan pritchard" w:date="2025-01-23T13:26:00Z" w16du:dateUtc="2025-01-23T13:26:00Z">
              <w:tcPr>
                <w:tcW w:w="2382" w:type="dxa"/>
                <w:shd w:val="clear" w:color="auto" w:fill="CCFFCC"/>
                <w:vAlign w:val="center"/>
              </w:tcPr>
            </w:tcPrChange>
          </w:tcPr>
          <w:p w14:paraId="22C8DBCB" w14:textId="77777777" w:rsidR="0015247B" w:rsidRPr="004065B1" w:rsidRDefault="0015247B" w:rsidP="0015247B">
            <w:r w:rsidRPr="000A066E">
              <w:rPr>
                <w:b/>
              </w:rPr>
              <w:t>IHO Reference</w:t>
            </w:r>
          </w:p>
        </w:tc>
        <w:tc>
          <w:tcPr>
            <w:tcW w:w="2382" w:type="dxa"/>
            <w:shd w:val="clear" w:color="auto" w:fill="FFFFFF" w:themeFill="background1"/>
            <w:vAlign w:val="center"/>
            <w:tcPrChange w:id="534" w:author="jonathan pritchard" w:date="2025-01-23T13:26:00Z" w16du:dateUtc="2025-01-23T13:26:00Z">
              <w:tcPr>
                <w:tcW w:w="2382" w:type="dxa"/>
                <w:shd w:val="clear" w:color="auto" w:fill="CCFFCC"/>
                <w:vAlign w:val="center"/>
              </w:tcPr>
            </w:tcPrChange>
          </w:tcPr>
          <w:p w14:paraId="7975000A" w14:textId="77777777" w:rsidR="00BF7BC9" w:rsidRDefault="00BF7BC9" w:rsidP="00BF7BC9">
            <w:r w:rsidRPr="00575479">
              <w:t>IEC 61174/ 4.4.1</w:t>
            </w:r>
          </w:p>
          <w:p w14:paraId="0EA4D08B" w14:textId="17FDD191" w:rsidR="0015247B" w:rsidRPr="004065B1" w:rsidRDefault="00BF7BC9" w:rsidP="00BF7BC9">
            <w:r>
              <w:t>S-98 6.1.1 B-1</w:t>
            </w:r>
          </w:p>
        </w:tc>
      </w:tr>
      <w:tr w:rsidR="0015247B" w14:paraId="7303A794" w14:textId="77777777" w:rsidTr="00723877">
        <w:trPr>
          <w:tblHeader/>
          <w:trPrChange w:id="535" w:author="jonathan pritchard" w:date="2025-01-23T13:26:00Z" w16du:dateUtc="2025-01-23T13:26:00Z">
            <w:trPr>
              <w:tblHeader/>
            </w:trPr>
          </w:trPrChange>
        </w:trPr>
        <w:tc>
          <w:tcPr>
            <w:tcW w:w="9526" w:type="dxa"/>
            <w:gridSpan w:val="4"/>
            <w:shd w:val="clear" w:color="auto" w:fill="BFBFBF" w:themeFill="background1" w:themeFillShade="BF"/>
            <w:vAlign w:val="center"/>
            <w:tcPrChange w:id="536" w:author="jonathan pritchard" w:date="2025-01-23T13:26:00Z" w16du:dateUtc="2025-01-23T13:26:00Z">
              <w:tcPr>
                <w:tcW w:w="9526" w:type="dxa"/>
                <w:gridSpan w:val="4"/>
                <w:shd w:val="clear" w:color="auto" w:fill="CCFFCC"/>
                <w:vAlign w:val="center"/>
              </w:tcPr>
            </w:tcPrChange>
          </w:tcPr>
          <w:p w14:paraId="4D41DE8D" w14:textId="77777777" w:rsidR="0015247B" w:rsidRDefault="0015247B" w:rsidP="0015247B">
            <w:r w:rsidRPr="000A066E">
              <w:rPr>
                <w:b/>
              </w:rPr>
              <w:t>Test description</w:t>
            </w:r>
          </w:p>
        </w:tc>
      </w:tr>
      <w:tr w:rsidR="0015247B" w14:paraId="4674CF00" w14:textId="77777777" w:rsidTr="00A53E84">
        <w:trPr>
          <w:tblHeader/>
        </w:trPr>
        <w:tc>
          <w:tcPr>
            <w:tcW w:w="9526" w:type="dxa"/>
            <w:gridSpan w:val="4"/>
            <w:vAlign w:val="center"/>
          </w:tcPr>
          <w:p w14:paraId="6E40C93B" w14:textId="7F5674A1" w:rsidR="0015247B" w:rsidRPr="00A60F21" w:rsidRDefault="00A60F21" w:rsidP="00A60F21">
            <w:pPr>
              <w:rPr>
                <w:i/>
              </w:rPr>
            </w:pPr>
            <w:r>
              <w:rPr>
                <w:i/>
              </w:rPr>
              <w:t>Testing the ECDIS correctly rejects corrupted data</w:t>
            </w:r>
          </w:p>
        </w:tc>
      </w:tr>
      <w:tr w:rsidR="0015247B" w14:paraId="550AB7A0" w14:textId="77777777" w:rsidTr="00723877">
        <w:trPr>
          <w:tblHeader/>
          <w:trPrChange w:id="537" w:author="jonathan pritchard" w:date="2025-01-23T13:26:00Z" w16du:dateUtc="2025-01-23T13:26:00Z">
            <w:trPr>
              <w:tblHeader/>
            </w:trPr>
          </w:trPrChange>
        </w:trPr>
        <w:tc>
          <w:tcPr>
            <w:tcW w:w="9526" w:type="dxa"/>
            <w:gridSpan w:val="4"/>
            <w:shd w:val="clear" w:color="auto" w:fill="BFBFBF" w:themeFill="background1" w:themeFillShade="BF"/>
            <w:vAlign w:val="center"/>
            <w:tcPrChange w:id="538" w:author="jonathan pritchard" w:date="2025-01-23T13:26:00Z" w16du:dateUtc="2025-01-23T13:26:00Z">
              <w:tcPr>
                <w:tcW w:w="9526" w:type="dxa"/>
                <w:gridSpan w:val="4"/>
                <w:shd w:val="clear" w:color="auto" w:fill="CCFFCC"/>
                <w:vAlign w:val="center"/>
              </w:tcPr>
            </w:tcPrChange>
          </w:tcPr>
          <w:p w14:paraId="0A360281" w14:textId="77777777" w:rsidR="0015247B" w:rsidRPr="004065B1" w:rsidRDefault="0015247B" w:rsidP="0015247B">
            <w:r w:rsidRPr="000A066E">
              <w:rPr>
                <w:b/>
              </w:rPr>
              <w:t>Setup</w:t>
            </w:r>
          </w:p>
        </w:tc>
      </w:tr>
      <w:tr w:rsidR="0015247B" w14:paraId="255537D2" w14:textId="77777777" w:rsidTr="00A53E84">
        <w:trPr>
          <w:tblHeader/>
        </w:trPr>
        <w:tc>
          <w:tcPr>
            <w:tcW w:w="9526" w:type="dxa"/>
            <w:gridSpan w:val="4"/>
            <w:vAlign w:val="center"/>
          </w:tcPr>
          <w:p w14:paraId="173347C6" w14:textId="61785D90" w:rsidR="0015247B" w:rsidRPr="004065B1" w:rsidRDefault="0015247B" w:rsidP="00A60F21"/>
        </w:tc>
      </w:tr>
      <w:tr w:rsidR="0015247B" w14:paraId="4CD5AAF5" w14:textId="77777777" w:rsidTr="00723877">
        <w:trPr>
          <w:tblHeader/>
          <w:trPrChange w:id="539" w:author="jonathan pritchard" w:date="2025-01-23T13:26:00Z" w16du:dateUtc="2025-01-23T13:26:00Z">
            <w:trPr>
              <w:tblHeader/>
            </w:trPr>
          </w:trPrChange>
        </w:trPr>
        <w:tc>
          <w:tcPr>
            <w:tcW w:w="9526" w:type="dxa"/>
            <w:gridSpan w:val="4"/>
            <w:shd w:val="clear" w:color="auto" w:fill="BFBFBF" w:themeFill="background1" w:themeFillShade="BF"/>
            <w:vAlign w:val="center"/>
            <w:tcPrChange w:id="540" w:author="jonathan pritchard" w:date="2025-01-23T13:26:00Z" w16du:dateUtc="2025-01-23T13:26:00Z">
              <w:tcPr>
                <w:tcW w:w="9526" w:type="dxa"/>
                <w:gridSpan w:val="4"/>
                <w:shd w:val="clear" w:color="auto" w:fill="CCFFCC"/>
                <w:vAlign w:val="center"/>
              </w:tcPr>
            </w:tcPrChange>
          </w:tcPr>
          <w:p w14:paraId="514B324E" w14:textId="77777777" w:rsidR="0015247B" w:rsidRPr="004065B1" w:rsidRDefault="0015247B" w:rsidP="0015247B">
            <w:r w:rsidRPr="000A066E">
              <w:rPr>
                <w:b/>
              </w:rPr>
              <w:t>Action</w:t>
            </w:r>
          </w:p>
        </w:tc>
      </w:tr>
      <w:tr w:rsidR="0015247B" w14:paraId="52895F8A" w14:textId="77777777" w:rsidTr="00A53E84">
        <w:trPr>
          <w:tblHeader/>
        </w:trPr>
        <w:tc>
          <w:tcPr>
            <w:tcW w:w="9526" w:type="dxa"/>
            <w:gridSpan w:val="4"/>
            <w:vAlign w:val="center"/>
          </w:tcPr>
          <w:p w14:paraId="4676D838" w14:textId="77777777" w:rsidR="00BF7BC9" w:rsidRDefault="00BF7BC9" w:rsidP="00E97568">
            <w:pPr>
              <w:rPr>
                <w:i/>
              </w:rPr>
            </w:pPr>
          </w:p>
          <w:p w14:paraId="3E628C98" w14:textId="30F1C748" w:rsidR="00E97568" w:rsidRDefault="00E97568" w:rsidP="00E97568">
            <w:pPr>
              <w:rPr>
                <w:i/>
              </w:rPr>
            </w:pPr>
            <w:r w:rsidRPr="00E97568">
              <w:rPr>
                <w:i/>
              </w:rPr>
              <w:t>Load the following exchange set:</w:t>
            </w:r>
          </w:p>
          <w:p w14:paraId="5806866B" w14:textId="77777777" w:rsidR="0015247B" w:rsidRDefault="00E97568" w:rsidP="00E97568">
            <w:pPr>
              <w:rPr>
                <w:b/>
                <w:bCs/>
                <w:i/>
              </w:rPr>
            </w:pPr>
            <w:proofErr w:type="spellStart"/>
            <w:r>
              <w:rPr>
                <w:b/>
                <w:bCs/>
                <w:i/>
              </w:rPr>
              <w:t>CorruptData</w:t>
            </w:r>
            <w:proofErr w:type="spellEnd"/>
          </w:p>
          <w:p w14:paraId="42625CA8" w14:textId="5AC1CDF1" w:rsidR="00E97568" w:rsidRPr="0015247B" w:rsidRDefault="00E97568" w:rsidP="00E97568"/>
        </w:tc>
      </w:tr>
      <w:tr w:rsidR="0015247B" w14:paraId="09F8A92D" w14:textId="77777777" w:rsidTr="00723877">
        <w:trPr>
          <w:tblHeader/>
          <w:trPrChange w:id="541" w:author="jonathan pritchard" w:date="2025-01-23T13:26:00Z" w16du:dateUtc="2025-01-23T13:26:00Z">
            <w:trPr>
              <w:tblHeader/>
            </w:trPr>
          </w:trPrChange>
        </w:trPr>
        <w:tc>
          <w:tcPr>
            <w:tcW w:w="9526" w:type="dxa"/>
            <w:gridSpan w:val="4"/>
            <w:shd w:val="clear" w:color="auto" w:fill="BFBFBF" w:themeFill="background1" w:themeFillShade="BF"/>
            <w:vAlign w:val="center"/>
            <w:tcPrChange w:id="542" w:author="jonathan pritchard" w:date="2025-01-23T13:26:00Z" w16du:dateUtc="2025-01-23T13:26:00Z">
              <w:tcPr>
                <w:tcW w:w="9526" w:type="dxa"/>
                <w:gridSpan w:val="4"/>
                <w:shd w:val="clear" w:color="auto" w:fill="CCFFCC"/>
                <w:vAlign w:val="center"/>
              </w:tcPr>
            </w:tcPrChange>
          </w:tcPr>
          <w:p w14:paraId="7B23080C" w14:textId="77777777" w:rsidR="0015247B" w:rsidRPr="004065B1" w:rsidRDefault="0015247B" w:rsidP="0015247B">
            <w:r w:rsidRPr="000A066E">
              <w:rPr>
                <w:b/>
              </w:rPr>
              <w:t>Results</w:t>
            </w:r>
          </w:p>
        </w:tc>
      </w:tr>
      <w:tr w:rsidR="0015247B" w14:paraId="550CA26D" w14:textId="77777777" w:rsidTr="00A53E84">
        <w:trPr>
          <w:tblHeader/>
        </w:trPr>
        <w:tc>
          <w:tcPr>
            <w:tcW w:w="9526" w:type="dxa"/>
            <w:gridSpan w:val="4"/>
            <w:vAlign w:val="center"/>
          </w:tcPr>
          <w:p w14:paraId="199C2BC0" w14:textId="77777777" w:rsidR="00BF7BC9" w:rsidRDefault="00BF7BC9" w:rsidP="0015247B">
            <w:pPr>
              <w:jc w:val="left"/>
              <w:rPr>
                <w:i/>
              </w:rPr>
            </w:pPr>
          </w:p>
          <w:p w14:paraId="1F70441D" w14:textId="77777777" w:rsidR="0015247B" w:rsidRDefault="00E97568" w:rsidP="0015247B">
            <w:pPr>
              <w:jc w:val="left"/>
              <w:rPr>
                <w:i/>
              </w:rPr>
            </w:pPr>
            <w:r w:rsidRPr="00E97568">
              <w:rPr>
                <w:i/>
              </w:rPr>
              <w:t xml:space="preserve">The EUT shall generate a warning when loading </w:t>
            </w:r>
            <w:r w:rsidR="00A60F21">
              <w:rPr>
                <w:i/>
              </w:rPr>
              <w:t>datasets</w:t>
            </w:r>
            <w:r w:rsidRPr="00E97568">
              <w:rPr>
                <w:i/>
              </w:rPr>
              <w:t xml:space="preserve"> </w:t>
            </w:r>
            <w:r w:rsidR="00184E9D" w:rsidRPr="00184E9D">
              <w:rPr>
                <w:i/>
              </w:rPr>
              <w:t>10100AA_X02SE</w:t>
            </w:r>
            <w:r w:rsidR="00184E9D">
              <w:rPr>
                <w:i/>
                <w:highlight w:val="yellow"/>
              </w:rPr>
              <w:t xml:space="preserve"> </w:t>
            </w:r>
            <w:r w:rsidR="00A60F21" w:rsidRPr="00BF7BC9">
              <w:rPr>
                <w:i/>
              </w:rPr>
              <w:t>and 124AA00X01NE</w:t>
            </w:r>
            <w:r w:rsidR="00A60F21">
              <w:rPr>
                <w:i/>
              </w:rPr>
              <w:t xml:space="preserve"> </w:t>
            </w:r>
            <w:r w:rsidRPr="00E97568">
              <w:rPr>
                <w:i/>
              </w:rPr>
              <w:t>and reject installation</w:t>
            </w:r>
            <w:r w:rsidR="00A60F21">
              <w:rPr>
                <w:i/>
              </w:rPr>
              <w:t xml:space="preserve"> of these two datasets</w:t>
            </w:r>
            <w:r w:rsidRPr="00E97568">
              <w:rPr>
                <w:i/>
              </w:rPr>
              <w:t>.</w:t>
            </w:r>
          </w:p>
          <w:p w14:paraId="4F4BB754" w14:textId="77777777" w:rsidR="00BF7BC9" w:rsidRDefault="00BF7BC9" w:rsidP="0015247B">
            <w:pPr>
              <w:jc w:val="left"/>
              <w:rPr>
                <w:i/>
              </w:rPr>
            </w:pPr>
          </w:p>
          <w:p w14:paraId="69F645B4" w14:textId="24673ADE" w:rsidR="00BF7BC9" w:rsidRPr="00BF7BC9" w:rsidRDefault="00BF7BC9" w:rsidP="0015247B">
            <w:pPr>
              <w:jc w:val="left"/>
              <w:rPr>
                <w:b/>
                <w:bCs/>
                <w:i/>
              </w:rPr>
            </w:pPr>
            <w:r>
              <w:rPr>
                <w:i/>
              </w:rPr>
              <w:t>[</w:t>
            </w:r>
            <w:r>
              <w:rPr>
                <w:b/>
                <w:bCs/>
                <w:i/>
              </w:rPr>
              <w:t>it is to be decided the form of the corruption here – it could be schema non-conformance in the GML and truncated ISO8211 cells.]</w:t>
            </w:r>
          </w:p>
          <w:p w14:paraId="237EDDB8" w14:textId="104DF427" w:rsidR="00BF7BC9" w:rsidRPr="00C36B0F" w:rsidRDefault="00BF7BC9" w:rsidP="0015247B">
            <w:pPr>
              <w:jc w:val="left"/>
              <w:rPr>
                <w:i/>
              </w:rPr>
            </w:pPr>
          </w:p>
        </w:tc>
      </w:tr>
    </w:tbl>
    <w:p w14:paraId="60C00D7B" w14:textId="77777777" w:rsidR="0015247B" w:rsidRDefault="0015247B" w:rsidP="0015247B"/>
    <w:p w14:paraId="42D21860" w14:textId="77777777" w:rsidR="00A757D8" w:rsidRPr="00C33EE6" w:rsidRDefault="008A1BCC" w:rsidP="00E30B8F">
      <w:pPr>
        <w:pStyle w:val="Heading2"/>
      </w:pPr>
      <w:r>
        <w:br w:type="page"/>
      </w:r>
      <w:bookmarkStart w:id="543" w:name="_Toc189647779"/>
      <w:r w:rsidR="0023617C" w:rsidRPr="0023617C">
        <w:lastRenderedPageBreak/>
        <w:t>Automatic updates of Unencrypted ENCs</w:t>
      </w:r>
      <w:bookmarkEnd w:id="543"/>
    </w:p>
    <w:p w14:paraId="10FDFBE9" w14:textId="77777777" w:rsidR="0023617C" w:rsidRDefault="0023617C" w:rsidP="00E30B8F">
      <w:pPr>
        <w:pStyle w:val="Heading3"/>
      </w:pPr>
      <w:bookmarkStart w:id="544" w:name="_Toc189647780"/>
      <w:r w:rsidRPr="00305CC0">
        <w:t>Loading corrupted update</w:t>
      </w:r>
      <w:bookmarkEnd w:id="544"/>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545" w:author="jonathan pritchard" w:date="2025-01-23T13:26:00Z" w16du:dateUtc="2025-01-23T13:26: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546">
          <w:tblGrid>
            <w:gridCol w:w="2381"/>
            <w:gridCol w:w="2381"/>
            <w:gridCol w:w="2382"/>
            <w:gridCol w:w="2382"/>
          </w:tblGrid>
        </w:tblGridChange>
      </w:tblGrid>
      <w:tr w:rsidR="0015247B" w14:paraId="4D9BFD26" w14:textId="77777777" w:rsidTr="00BF7BC9">
        <w:trPr>
          <w:trHeight w:val="454"/>
          <w:tblHeader/>
          <w:trPrChange w:id="547" w:author="jonathan pritchard" w:date="2025-01-23T13:26:00Z" w16du:dateUtc="2025-01-23T13:26:00Z">
            <w:trPr>
              <w:trHeight w:val="454"/>
              <w:tblHeader/>
            </w:trPr>
          </w:trPrChange>
        </w:trPr>
        <w:tc>
          <w:tcPr>
            <w:tcW w:w="2381" w:type="dxa"/>
            <w:shd w:val="clear" w:color="auto" w:fill="BFBFBF" w:themeFill="background1" w:themeFillShade="BF"/>
            <w:vAlign w:val="center"/>
            <w:tcPrChange w:id="548" w:author="jonathan pritchard" w:date="2025-01-23T13:26:00Z" w16du:dateUtc="2025-01-23T13:26:00Z">
              <w:tcPr>
                <w:tcW w:w="2381" w:type="dxa"/>
                <w:shd w:val="clear" w:color="auto" w:fill="CCFFCC"/>
                <w:vAlign w:val="center"/>
              </w:tcPr>
            </w:tcPrChange>
          </w:tcPr>
          <w:p w14:paraId="7AB5D5BC" w14:textId="77777777" w:rsidR="0015247B" w:rsidRPr="004065B1" w:rsidRDefault="0015247B" w:rsidP="0015247B">
            <w:r w:rsidRPr="000A066E">
              <w:rPr>
                <w:b/>
              </w:rPr>
              <w:t>Test Reference</w:t>
            </w:r>
          </w:p>
        </w:tc>
        <w:tc>
          <w:tcPr>
            <w:tcW w:w="2381" w:type="dxa"/>
            <w:shd w:val="clear" w:color="auto" w:fill="FFFFFF" w:themeFill="background1"/>
            <w:vAlign w:val="center"/>
            <w:tcPrChange w:id="549" w:author="jonathan pritchard" w:date="2025-01-23T13:26:00Z" w16du:dateUtc="2025-01-23T13:26:00Z">
              <w:tcPr>
                <w:tcW w:w="2381" w:type="dxa"/>
                <w:shd w:val="clear" w:color="auto" w:fill="CCFFCC"/>
                <w:vAlign w:val="center"/>
              </w:tcPr>
            </w:tcPrChange>
          </w:tcPr>
          <w:p w14:paraId="2CD58110" w14:textId="577B601C" w:rsidR="0015247B" w:rsidRPr="004065B1" w:rsidRDefault="008514D4" w:rsidP="0015247B">
            <w:proofErr w:type="spellStart"/>
            <w:r>
              <w:t>CorruptUpdate</w:t>
            </w:r>
            <w:proofErr w:type="spellEnd"/>
          </w:p>
        </w:tc>
        <w:tc>
          <w:tcPr>
            <w:tcW w:w="2382" w:type="dxa"/>
            <w:shd w:val="clear" w:color="auto" w:fill="BFBFBF" w:themeFill="background1" w:themeFillShade="BF"/>
            <w:vAlign w:val="center"/>
            <w:tcPrChange w:id="550" w:author="jonathan pritchard" w:date="2025-01-23T13:26:00Z" w16du:dateUtc="2025-01-23T13:26:00Z">
              <w:tcPr>
                <w:tcW w:w="2382" w:type="dxa"/>
                <w:shd w:val="clear" w:color="auto" w:fill="CCFFCC"/>
                <w:vAlign w:val="center"/>
              </w:tcPr>
            </w:tcPrChange>
          </w:tcPr>
          <w:p w14:paraId="15C50EB8" w14:textId="77777777" w:rsidR="0015247B" w:rsidRPr="004065B1" w:rsidRDefault="0015247B" w:rsidP="0015247B">
            <w:r w:rsidRPr="000A066E">
              <w:rPr>
                <w:b/>
              </w:rPr>
              <w:t>IHO Reference</w:t>
            </w:r>
          </w:p>
        </w:tc>
        <w:tc>
          <w:tcPr>
            <w:tcW w:w="2382" w:type="dxa"/>
            <w:shd w:val="clear" w:color="auto" w:fill="FFFFFF" w:themeFill="background1"/>
            <w:vAlign w:val="center"/>
            <w:tcPrChange w:id="551" w:author="jonathan pritchard" w:date="2025-01-23T13:26:00Z" w16du:dateUtc="2025-01-23T13:26:00Z">
              <w:tcPr>
                <w:tcW w:w="2382" w:type="dxa"/>
                <w:shd w:val="clear" w:color="auto" w:fill="CCFFCC"/>
                <w:vAlign w:val="center"/>
              </w:tcPr>
            </w:tcPrChange>
          </w:tcPr>
          <w:p w14:paraId="2F771D9C" w14:textId="77777777" w:rsidR="0015247B" w:rsidRDefault="008A1BCC" w:rsidP="008A1BCC">
            <w:r>
              <w:t>IEC 61174/ 4.4.2</w:t>
            </w:r>
          </w:p>
          <w:p w14:paraId="782F6754" w14:textId="56516DFC" w:rsidR="00BF7BC9" w:rsidRPr="004065B1" w:rsidRDefault="00BF7BC9" w:rsidP="008A1BCC">
            <w:r>
              <w:t>S-98 20.4.3</w:t>
            </w:r>
          </w:p>
        </w:tc>
      </w:tr>
      <w:tr w:rsidR="0015247B" w14:paraId="0C1D42C2" w14:textId="77777777" w:rsidTr="00723877">
        <w:trPr>
          <w:tblHeader/>
          <w:trPrChange w:id="552" w:author="jonathan pritchard" w:date="2025-01-23T13:26:00Z" w16du:dateUtc="2025-01-23T13:26:00Z">
            <w:trPr>
              <w:tblHeader/>
            </w:trPr>
          </w:trPrChange>
        </w:trPr>
        <w:tc>
          <w:tcPr>
            <w:tcW w:w="9526" w:type="dxa"/>
            <w:gridSpan w:val="4"/>
            <w:shd w:val="clear" w:color="auto" w:fill="BFBFBF" w:themeFill="background1" w:themeFillShade="BF"/>
            <w:vAlign w:val="center"/>
            <w:tcPrChange w:id="553" w:author="jonathan pritchard" w:date="2025-01-23T13:26:00Z" w16du:dateUtc="2025-01-23T13:26:00Z">
              <w:tcPr>
                <w:tcW w:w="9526" w:type="dxa"/>
                <w:gridSpan w:val="4"/>
                <w:shd w:val="clear" w:color="auto" w:fill="CCFFCC"/>
                <w:vAlign w:val="center"/>
              </w:tcPr>
            </w:tcPrChange>
          </w:tcPr>
          <w:p w14:paraId="744B698D" w14:textId="77777777" w:rsidR="0015247B" w:rsidRDefault="0015247B" w:rsidP="0015247B">
            <w:r w:rsidRPr="000A066E">
              <w:rPr>
                <w:b/>
              </w:rPr>
              <w:t>Test description</w:t>
            </w:r>
          </w:p>
        </w:tc>
      </w:tr>
      <w:tr w:rsidR="0015247B" w14:paraId="06ADCC8F" w14:textId="77777777" w:rsidTr="00A53E84">
        <w:trPr>
          <w:tblHeader/>
        </w:trPr>
        <w:tc>
          <w:tcPr>
            <w:tcW w:w="9526" w:type="dxa"/>
            <w:gridSpan w:val="4"/>
            <w:vAlign w:val="center"/>
          </w:tcPr>
          <w:p w14:paraId="5996BBC1" w14:textId="77777777" w:rsidR="0015247B" w:rsidRPr="00C36B0F" w:rsidRDefault="008A1BCC" w:rsidP="00C36B0F">
            <w:pPr>
              <w:rPr>
                <w:i/>
              </w:rPr>
            </w:pPr>
            <w:r w:rsidRPr="00C36B0F">
              <w:rPr>
                <w:i/>
              </w:rPr>
              <w:t>Loading corrupt update files.</w:t>
            </w:r>
          </w:p>
        </w:tc>
      </w:tr>
      <w:tr w:rsidR="0015247B" w14:paraId="49801003" w14:textId="77777777" w:rsidTr="00723877">
        <w:trPr>
          <w:tblHeader/>
          <w:trPrChange w:id="554" w:author="jonathan pritchard" w:date="2025-01-23T13:26:00Z" w16du:dateUtc="2025-01-23T13:26:00Z">
            <w:trPr>
              <w:tblHeader/>
            </w:trPr>
          </w:trPrChange>
        </w:trPr>
        <w:tc>
          <w:tcPr>
            <w:tcW w:w="9526" w:type="dxa"/>
            <w:gridSpan w:val="4"/>
            <w:shd w:val="clear" w:color="auto" w:fill="BFBFBF" w:themeFill="background1" w:themeFillShade="BF"/>
            <w:vAlign w:val="center"/>
            <w:tcPrChange w:id="555" w:author="jonathan pritchard" w:date="2025-01-23T13:26:00Z" w16du:dateUtc="2025-01-23T13:26:00Z">
              <w:tcPr>
                <w:tcW w:w="9526" w:type="dxa"/>
                <w:gridSpan w:val="4"/>
                <w:shd w:val="clear" w:color="auto" w:fill="CCFFCC"/>
                <w:vAlign w:val="center"/>
              </w:tcPr>
            </w:tcPrChange>
          </w:tcPr>
          <w:p w14:paraId="548D3D93" w14:textId="77777777" w:rsidR="0015247B" w:rsidRPr="004065B1" w:rsidRDefault="0015247B" w:rsidP="0015247B">
            <w:r w:rsidRPr="000A066E">
              <w:rPr>
                <w:b/>
              </w:rPr>
              <w:t>Setup</w:t>
            </w:r>
          </w:p>
        </w:tc>
      </w:tr>
      <w:tr w:rsidR="0015247B" w14:paraId="24BBFE6D" w14:textId="77777777" w:rsidTr="00A53E84">
        <w:trPr>
          <w:tblHeader/>
        </w:trPr>
        <w:tc>
          <w:tcPr>
            <w:tcW w:w="9526" w:type="dxa"/>
            <w:gridSpan w:val="4"/>
            <w:vAlign w:val="center"/>
          </w:tcPr>
          <w:p w14:paraId="50F3143D" w14:textId="6CD6A61A" w:rsidR="008A1BCC" w:rsidRPr="00C36B0F" w:rsidRDefault="008A1BCC" w:rsidP="00C36B0F">
            <w:pPr>
              <w:rPr>
                <w:i/>
              </w:rPr>
            </w:pPr>
            <w:r w:rsidRPr="00C36B0F">
              <w:rPr>
                <w:i/>
              </w:rPr>
              <w:t xml:space="preserve">Load the following </w:t>
            </w:r>
            <w:r w:rsidR="008514D4">
              <w:rPr>
                <w:i/>
              </w:rPr>
              <w:t>exchange set</w:t>
            </w:r>
            <w:r w:rsidRPr="00C36B0F">
              <w:rPr>
                <w:i/>
              </w:rPr>
              <w:t>:</w:t>
            </w:r>
          </w:p>
          <w:p w14:paraId="6D4A2710" w14:textId="55110975" w:rsidR="0015247B" w:rsidRPr="008514D4" w:rsidRDefault="008514D4" w:rsidP="00C36B0F">
            <w:pPr>
              <w:rPr>
                <w:b/>
                <w:bCs/>
                <w:i/>
              </w:rPr>
            </w:pPr>
            <w:proofErr w:type="spellStart"/>
            <w:r>
              <w:rPr>
                <w:b/>
                <w:bCs/>
                <w:i/>
              </w:rPr>
              <w:t>PowerUp</w:t>
            </w:r>
            <w:proofErr w:type="spellEnd"/>
          </w:p>
          <w:p w14:paraId="185C3723" w14:textId="77777777" w:rsidR="00B765DF" w:rsidRPr="004065B1" w:rsidRDefault="00B765DF" w:rsidP="00C36B0F"/>
        </w:tc>
      </w:tr>
      <w:tr w:rsidR="0015247B" w14:paraId="6B511832" w14:textId="77777777" w:rsidTr="00723877">
        <w:trPr>
          <w:tblHeader/>
          <w:trPrChange w:id="556" w:author="jonathan pritchard" w:date="2025-01-23T13:26:00Z" w16du:dateUtc="2025-01-23T13:26:00Z">
            <w:trPr>
              <w:tblHeader/>
            </w:trPr>
          </w:trPrChange>
        </w:trPr>
        <w:tc>
          <w:tcPr>
            <w:tcW w:w="9526" w:type="dxa"/>
            <w:gridSpan w:val="4"/>
            <w:shd w:val="clear" w:color="auto" w:fill="BFBFBF" w:themeFill="background1" w:themeFillShade="BF"/>
            <w:vAlign w:val="center"/>
            <w:tcPrChange w:id="557" w:author="jonathan pritchard" w:date="2025-01-23T13:26:00Z" w16du:dateUtc="2025-01-23T13:26:00Z">
              <w:tcPr>
                <w:tcW w:w="9526" w:type="dxa"/>
                <w:gridSpan w:val="4"/>
                <w:shd w:val="clear" w:color="auto" w:fill="CCFFCC"/>
                <w:vAlign w:val="center"/>
              </w:tcPr>
            </w:tcPrChange>
          </w:tcPr>
          <w:p w14:paraId="5B1C64BA" w14:textId="77777777" w:rsidR="0015247B" w:rsidRPr="004065B1" w:rsidRDefault="0015247B" w:rsidP="0015247B">
            <w:r w:rsidRPr="000A066E">
              <w:rPr>
                <w:b/>
              </w:rPr>
              <w:t>Action</w:t>
            </w:r>
          </w:p>
        </w:tc>
      </w:tr>
      <w:tr w:rsidR="0015247B" w14:paraId="15BA6398" w14:textId="77777777" w:rsidTr="00A53E84">
        <w:trPr>
          <w:tblHeader/>
        </w:trPr>
        <w:tc>
          <w:tcPr>
            <w:tcW w:w="9526" w:type="dxa"/>
            <w:gridSpan w:val="4"/>
            <w:vAlign w:val="center"/>
          </w:tcPr>
          <w:p w14:paraId="5184FE24" w14:textId="77777777" w:rsidR="0015247B" w:rsidRDefault="008A1BCC" w:rsidP="00C36B0F">
            <w:pPr>
              <w:rPr>
                <w:i/>
              </w:rPr>
            </w:pPr>
            <w:r w:rsidRPr="00C36B0F">
              <w:rPr>
                <w:i/>
              </w:rPr>
              <w:t>Load the followin</w:t>
            </w:r>
            <w:r w:rsidR="008514D4">
              <w:rPr>
                <w:i/>
              </w:rPr>
              <w:t>g exchange set:</w:t>
            </w:r>
          </w:p>
          <w:p w14:paraId="055129B9" w14:textId="17527ADC" w:rsidR="008514D4" w:rsidRPr="008514D4" w:rsidRDefault="008514D4" w:rsidP="00C36B0F">
            <w:pPr>
              <w:rPr>
                <w:b/>
                <w:bCs/>
                <w:i/>
              </w:rPr>
            </w:pPr>
            <w:proofErr w:type="spellStart"/>
            <w:r w:rsidRPr="008514D4">
              <w:rPr>
                <w:b/>
                <w:bCs/>
                <w:i/>
              </w:rPr>
              <w:t>CorruptUpdates</w:t>
            </w:r>
            <w:proofErr w:type="spellEnd"/>
          </w:p>
        </w:tc>
      </w:tr>
      <w:tr w:rsidR="0015247B" w14:paraId="43BABE25" w14:textId="77777777" w:rsidTr="00723877">
        <w:trPr>
          <w:tblHeader/>
          <w:trPrChange w:id="558" w:author="jonathan pritchard" w:date="2025-01-23T13:26:00Z" w16du:dateUtc="2025-01-23T13:26:00Z">
            <w:trPr>
              <w:tblHeader/>
            </w:trPr>
          </w:trPrChange>
        </w:trPr>
        <w:tc>
          <w:tcPr>
            <w:tcW w:w="9526" w:type="dxa"/>
            <w:gridSpan w:val="4"/>
            <w:shd w:val="clear" w:color="auto" w:fill="BFBFBF" w:themeFill="background1" w:themeFillShade="BF"/>
            <w:vAlign w:val="center"/>
            <w:tcPrChange w:id="559" w:author="jonathan pritchard" w:date="2025-01-23T13:26:00Z" w16du:dateUtc="2025-01-23T13:26:00Z">
              <w:tcPr>
                <w:tcW w:w="9526" w:type="dxa"/>
                <w:gridSpan w:val="4"/>
                <w:shd w:val="clear" w:color="auto" w:fill="CCFFCC"/>
                <w:vAlign w:val="center"/>
              </w:tcPr>
            </w:tcPrChange>
          </w:tcPr>
          <w:p w14:paraId="2A8B7957" w14:textId="77777777" w:rsidR="0015247B" w:rsidRPr="004065B1" w:rsidRDefault="0015247B" w:rsidP="0015247B">
            <w:r w:rsidRPr="000A066E">
              <w:rPr>
                <w:b/>
              </w:rPr>
              <w:t>Results</w:t>
            </w:r>
          </w:p>
        </w:tc>
      </w:tr>
      <w:tr w:rsidR="0015247B" w14:paraId="79D778C1" w14:textId="77777777" w:rsidTr="00A53E84">
        <w:trPr>
          <w:tblHeader/>
        </w:trPr>
        <w:tc>
          <w:tcPr>
            <w:tcW w:w="9526" w:type="dxa"/>
            <w:gridSpan w:val="4"/>
            <w:vAlign w:val="center"/>
          </w:tcPr>
          <w:p w14:paraId="6E1D6C7A" w14:textId="77777777" w:rsidR="0015247B" w:rsidRPr="00C36B0F" w:rsidRDefault="008A1BCC" w:rsidP="002164D3">
            <w:pPr>
              <w:jc w:val="left"/>
              <w:rPr>
                <w:i/>
              </w:rPr>
            </w:pPr>
            <w:r w:rsidRPr="00C36B0F">
              <w:rPr>
                <w:i/>
              </w:rPr>
              <w:t>The update process shall stop, the update flagged as invalid, and the user provided with an appropriate message.</w:t>
            </w:r>
          </w:p>
        </w:tc>
      </w:tr>
    </w:tbl>
    <w:p w14:paraId="5A408ECE" w14:textId="77777777" w:rsidR="0015247B" w:rsidRDefault="0015247B" w:rsidP="0015247B"/>
    <w:p w14:paraId="79B35710" w14:textId="77777777" w:rsidR="00305CC0" w:rsidRPr="00BF7BC9" w:rsidRDefault="0023617C" w:rsidP="00E30B8F">
      <w:pPr>
        <w:pStyle w:val="Heading3"/>
        <w:rPr>
          <w:ins w:id="560" w:author="jonathan pritchard" w:date="2025-01-23T13:26:00Z" w16du:dateUtc="2025-01-23T13:26:00Z"/>
        </w:rPr>
      </w:pPr>
      <w:bookmarkStart w:id="561" w:name="_Toc189647781"/>
      <w:r w:rsidRPr="00BF7BC9">
        <w:t>Loading sequential update</w:t>
      </w:r>
      <w:bookmarkEnd w:id="561"/>
    </w:p>
    <w:p w14:paraId="2019FA95" w14:textId="77777777" w:rsidR="00723877" w:rsidRDefault="00723877" w:rsidP="00723877">
      <w:pPr>
        <w:rPr>
          <w:ins w:id="562" w:author="jonathan pritchard" w:date="2025-01-23T13:26:00Z" w16du:dateUtc="2025-01-23T13:26:00Z"/>
        </w:rPr>
      </w:pPr>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723877" w:rsidRPr="00340B0D" w14:paraId="738432E0" w14:textId="77777777" w:rsidTr="00541D1A">
        <w:trPr>
          <w:trHeight w:val="416"/>
          <w:ins w:id="563" w:author="jonathan pritchard" w:date="2025-01-23T13:26:00Z"/>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4AA9BF65" w14:textId="77777777" w:rsidR="00723877" w:rsidRPr="00340B0D" w:rsidRDefault="00723877" w:rsidP="00541D1A">
            <w:pPr>
              <w:jc w:val="center"/>
              <w:rPr>
                <w:ins w:id="564" w:author="jonathan pritchard" w:date="2025-01-23T13:26:00Z" w16du:dateUtc="2025-01-23T13:26:00Z"/>
                <w:rFonts w:cs="Arial"/>
                <w:b/>
                <w:bCs/>
                <w:sz w:val="18"/>
                <w:szCs w:val="18"/>
              </w:rPr>
            </w:pPr>
            <w:ins w:id="565" w:author="jonathan pritchard" w:date="2025-01-23T13:26:00Z" w16du:dateUtc="2025-01-23T13:26:00Z">
              <w:r w:rsidRPr="00340B0D">
                <w:rPr>
                  <w:rFonts w:cs="Arial"/>
                  <w:b/>
                  <w:bCs/>
                  <w:sz w:val="18"/>
                  <w:szCs w:val="18"/>
                </w:rPr>
                <w:t>Test Reference</w:t>
              </w:r>
            </w:ins>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6D205171" w14:textId="392042F8" w:rsidR="00723877" w:rsidRPr="00C87169" w:rsidRDefault="00714E71" w:rsidP="00541D1A">
            <w:pPr>
              <w:jc w:val="center"/>
              <w:rPr>
                <w:ins w:id="566" w:author="jonathan pritchard" w:date="2025-01-23T13:26:00Z" w16du:dateUtc="2025-01-23T13:26:00Z"/>
                <w:rFonts w:cs="Arial"/>
                <w:bCs/>
              </w:rPr>
            </w:pPr>
            <w:r>
              <w:rPr>
                <w:rFonts w:cs="Arial"/>
                <w:bCs/>
              </w:rPr>
              <w:t>Sequential Updates</w:t>
            </w:r>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0BE14E65" w14:textId="77777777" w:rsidR="00723877" w:rsidRPr="00340B0D" w:rsidRDefault="00723877" w:rsidP="00541D1A">
            <w:pPr>
              <w:jc w:val="center"/>
              <w:rPr>
                <w:ins w:id="567" w:author="jonathan pritchard" w:date="2025-01-23T13:26:00Z" w16du:dateUtc="2025-01-23T13:26:00Z"/>
                <w:rFonts w:cs="Arial"/>
                <w:b/>
                <w:bCs/>
                <w:sz w:val="18"/>
                <w:szCs w:val="18"/>
              </w:rPr>
            </w:pPr>
            <w:ins w:id="568" w:author="jonathan pritchard" w:date="2025-01-23T13:26:00Z" w16du:dateUtc="2025-01-23T13:26: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5D89335C" w14:textId="77777777" w:rsidR="00723877" w:rsidRPr="00340B0D" w:rsidRDefault="00723877" w:rsidP="00541D1A">
            <w:pPr>
              <w:jc w:val="center"/>
              <w:rPr>
                <w:ins w:id="569" w:author="jonathan pritchard" w:date="2025-01-23T13:26:00Z" w16du:dateUtc="2025-01-23T13:26:00Z"/>
                <w:rFonts w:cs="Arial"/>
                <w:sz w:val="18"/>
                <w:szCs w:val="18"/>
              </w:rPr>
            </w:pPr>
          </w:p>
        </w:tc>
      </w:tr>
      <w:tr w:rsidR="00723877" w:rsidRPr="00340B0D" w14:paraId="7C6BC3FA" w14:textId="77777777" w:rsidTr="00541D1A">
        <w:trPr>
          <w:ins w:id="570" w:author="jonathan pritchard" w:date="2025-01-23T13:26: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1A0AF24" w14:textId="77777777" w:rsidR="00723877" w:rsidRPr="00340B0D" w:rsidRDefault="00723877" w:rsidP="00541D1A">
            <w:pPr>
              <w:rPr>
                <w:ins w:id="571" w:author="jonathan pritchard" w:date="2025-01-23T13:26:00Z" w16du:dateUtc="2025-01-23T13:26:00Z"/>
                <w:rFonts w:cs="Arial"/>
                <w:b/>
                <w:bCs/>
                <w:sz w:val="18"/>
                <w:szCs w:val="18"/>
              </w:rPr>
            </w:pPr>
            <w:ins w:id="572" w:author="jonathan pritchard" w:date="2025-01-23T13:26:00Z" w16du:dateUtc="2025-01-23T13:26:00Z">
              <w:r w:rsidRPr="00340B0D">
                <w:rPr>
                  <w:rFonts w:cs="Arial"/>
                  <w:b/>
                  <w:bCs/>
                  <w:sz w:val="18"/>
                  <w:szCs w:val="18"/>
                </w:rPr>
                <w:t>Test Description</w:t>
              </w:r>
            </w:ins>
          </w:p>
        </w:tc>
      </w:tr>
      <w:tr w:rsidR="00723877" w:rsidRPr="00340B0D" w14:paraId="2386A77A" w14:textId="77777777" w:rsidTr="00541D1A">
        <w:trPr>
          <w:ins w:id="573" w:author="jonathan pritchard" w:date="2025-01-23T13:26: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4D4A4E19" w14:textId="77777777" w:rsidR="00723877" w:rsidRDefault="00723877" w:rsidP="00541D1A">
            <w:pPr>
              <w:rPr>
                <w:rFonts w:cs="Arial"/>
                <w:iCs/>
              </w:rPr>
            </w:pPr>
          </w:p>
          <w:p w14:paraId="5037DE61" w14:textId="4C5318EB" w:rsidR="00714E71" w:rsidRPr="00714E71" w:rsidRDefault="00714E71" w:rsidP="00541D1A">
            <w:pPr>
              <w:rPr>
                <w:ins w:id="574" w:author="jonathan pritchard" w:date="2025-01-23T13:26:00Z" w16du:dateUtc="2025-01-23T13:26:00Z"/>
                <w:rFonts w:cs="Arial"/>
                <w:iCs/>
              </w:rPr>
            </w:pPr>
            <w:r>
              <w:rPr>
                <w:rFonts w:cs="Arial"/>
                <w:iCs/>
              </w:rPr>
              <w:t>Test loading of sequential updates and their update review.</w:t>
            </w:r>
          </w:p>
          <w:p w14:paraId="36A2EDB9" w14:textId="77777777" w:rsidR="00723877" w:rsidRPr="009C22F4" w:rsidRDefault="00723877" w:rsidP="00541D1A">
            <w:pPr>
              <w:rPr>
                <w:ins w:id="575" w:author="jonathan pritchard" w:date="2025-01-23T13:26:00Z" w16du:dateUtc="2025-01-23T13:26:00Z"/>
                <w:rFonts w:cs="Arial"/>
                <w:i/>
              </w:rPr>
            </w:pPr>
          </w:p>
        </w:tc>
      </w:tr>
      <w:tr w:rsidR="00723877" w:rsidRPr="00340B0D" w14:paraId="79C342F6" w14:textId="77777777" w:rsidTr="00541D1A">
        <w:trPr>
          <w:ins w:id="576" w:author="jonathan pritchard" w:date="2025-01-23T13:26: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FD3C1EB" w14:textId="77777777" w:rsidR="00723877" w:rsidRPr="00340B0D" w:rsidRDefault="00723877" w:rsidP="00541D1A">
            <w:pPr>
              <w:jc w:val="center"/>
              <w:rPr>
                <w:ins w:id="577" w:author="jonathan pritchard" w:date="2025-01-23T13:26:00Z" w16du:dateUtc="2025-01-23T13:26:00Z"/>
                <w:rFonts w:cs="Arial"/>
                <w:b/>
                <w:bCs/>
                <w:sz w:val="18"/>
                <w:szCs w:val="18"/>
              </w:rPr>
            </w:pPr>
            <w:ins w:id="578" w:author="jonathan pritchard" w:date="2025-01-23T13:26:00Z" w16du:dateUtc="2025-01-23T13:26:00Z">
              <w:r w:rsidRPr="00340B0D">
                <w:rPr>
                  <w:rFonts w:cs="Arial"/>
                  <w:b/>
                  <w:bCs/>
                  <w:sz w:val="18"/>
                  <w:szCs w:val="18"/>
                </w:rPr>
                <w:t>Loaded Data</w:t>
              </w:r>
            </w:ins>
          </w:p>
        </w:tc>
      </w:tr>
      <w:tr w:rsidR="00723877" w:rsidRPr="00340B0D" w14:paraId="632EFAB1" w14:textId="77777777" w:rsidTr="00541D1A">
        <w:trPr>
          <w:ins w:id="579" w:author="jonathan pritchard" w:date="2025-01-23T13:26:00Z"/>
        </w:trPr>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2ECDB77" w14:textId="77777777" w:rsidR="00723877" w:rsidRPr="00340B0D" w:rsidRDefault="00723877" w:rsidP="00541D1A">
            <w:pPr>
              <w:jc w:val="center"/>
              <w:rPr>
                <w:ins w:id="580" w:author="jonathan pritchard" w:date="2025-01-23T13:26:00Z" w16du:dateUtc="2025-01-23T13:26:00Z"/>
                <w:rFonts w:cs="Arial"/>
                <w:b/>
                <w:bCs/>
                <w:sz w:val="18"/>
                <w:szCs w:val="18"/>
              </w:rPr>
            </w:pPr>
            <w:ins w:id="581" w:author="jonathan pritchard" w:date="2025-01-23T13:26:00Z" w16du:dateUtc="2025-01-23T13:26: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3AC470F" w14:textId="77777777" w:rsidR="00723877" w:rsidRPr="00340B0D" w:rsidRDefault="00723877" w:rsidP="00541D1A">
            <w:pPr>
              <w:jc w:val="center"/>
              <w:rPr>
                <w:ins w:id="582" w:author="jonathan pritchard" w:date="2025-01-23T13:26:00Z" w16du:dateUtc="2025-01-23T13:26:00Z"/>
                <w:rFonts w:cs="Arial"/>
                <w:b/>
                <w:bCs/>
                <w:sz w:val="18"/>
                <w:szCs w:val="18"/>
              </w:rPr>
            </w:pPr>
          </w:p>
        </w:tc>
      </w:tr>
      <w:tr w:rsidR="00723877" w:rsidRPr="00340B0D" w14:paraId="63912DAC" w14:textId="77777777" w:rsidTr="00541D1A">
        <w:trPr>
          <w:ins w:id="583" w:author="jonathan pritchard" w:date="2025-01-23T13:26:00Z"/>
        </w:trPr>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1C5435E4" w14:textId="77777777" w:rsidR="00723877" w:rsidRPr="00340B0D" w:rsidRDefault="00723877" w:rsidP="00541D1A">
            <w:pPr>
              <w:rPr>
                <w:ins w:id="584" w:author="jonathan pritchard" w:date="2025-01-23T13:26:00Z" w16du:dateUtc="2025-01-23T13:26: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65A41A48" w14:textId="77777777" w:rsidR="00723877" w:rsidRPr="00340B0D" w:rsidRDefault="00723877" w:rsidP="00541D1A">
            <w:pPr>
              <w:rPr>
                <w:ins w:id="585" w:author="jonathan pritchard" w:date="2025-01-23T13:26:00Z" w16du:dateUtc="2025-01-23T13:26:00Z"/>
                <w:rFonts w:cs="Arial"/>
                <w:sz w:val="18"/>
                <w:szCs w:val="18"/>
              </w:rPr>
            </w:pPr>
          </w:p>
        </w:tc>
      </w:tr>
      <w:tr w:rsidR="00723877" w:rsidRPr="00340B0D" w14:paraId="4891E1A8" w14:textId="77777777" w:rsidTr="00541D1A">
        <w:trPr>
          <w:ins w:id="586" w:author="jonathan pritchard" w:date="2025-01-23T13:26:00Z"/>
        </w:trPr>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53920071" w14:textId="77777777" w:rsidR="00723877" w:rsidRPr="00340B0D" w:rsidRDefault="00723877" w:rsidP="00541D1A">
            <w:pPr>
              <w:rPr>
                <w:ins w:id="587" w:author="jonathan pritchard" w:date="2025-01-23T13:26:00Z" w16du:dateUtc="2025-01-23T13:26: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2327CA8A" w14:textId="77777777" w:rsidR="00723877" w:rsidRPr="00340B0D" w:rsidRDefault="00723877" w:rsidP="00541D1A">
            <w:pPr>
              <w:rPr>
                <w:ins w:id="588" w:author="jonathan pritchard" w:date="2025-01-23T13:26:00Z" w16du:dateUtc="2025-01-23T13:26:00Z"/>
                <w:rFonts w:cs="Arial"/>
                <w:sz w:val="18"/>
                <w:szCs w:val="18"/>
              </w:rPr>
            </w:pPr>
          </w:p>
        </w:tc>
      </w:tr>
      <w:tr w:rsidR="00723877" w:rsidRPr="00340B0D" w14:paraId="55F58EF5" w14:textId="77777777" w:rsidTr="00541D1A">
        <w:trPr>
          <w:ins w:id="589" w:author="jonathan pritchard" w:date="2025-01-23T13:26:00Z"/>
        </w:trPr>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F8AB57D" w14:textId="77777777" w:rsidR="00723877" w:rsidRPr="00340B0D" w:rsidRDefault="00723877" w:rsidP="00541D1A">
            <w:pPr>
              <w:jc w:val="center"/>
              <w:rPr>
                <w:ins w:id="590" w:author="jonathan pritchard" w:date="2025-01-23T13:26:00Z" w16du:dateUtc="2025-01-23T13:26:00Z"/>
                <w:rFonts w:cs="Arial"/>
                <w:b/>
                <w:bCs/>
                <w:sz w:val="18"/>
                <w:szCs w:val="18"/>
              </w:rPr>
            </w:pPr>
            <w:ins w:id="591" w:author="jonathan pritchard" w:date="2025-01-23T13:26:00Z" w16du:dateUtc="2025-01-23T13:26: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7612C84" w14:textId="77777777" w:rsidR="00723877" w:rsidRPr="00340B0D" w:rsidRDefault="00723877" w:rsidP="00541D1A">
            <w:pPr>
              <w:jc w:val="center"/>
              <w:rPr>
                <w:ins w:id="592" w:author="jonathan pritchard" w:date="2025-01-23T13:26:00Z" w16du:dateUtc="2025-01-23T13:26:00Z"/>
                <w:rFonts w:cs="Arial"/>
                <w:b/>
                <w:bCs/>
                <w:sz w:val="18"/>
                <w:szCs w:val="18"/>
              </w:rPr>
            </w:pPr>
            <w:ins w:id="593" w:author="jonathan pritchard" w:date="2025-01-23T13:26:00Z" w16du:dateUtc="2025-01-23T13:26:00Z">
              <w:r w:rsidRPr="00340B0D">
                <w:rPr>
                  <w:rFonts w:cs="Arial"/>
                  <w:b/>
                  <w:bCs/>
                  <w:sz w:val="18"/>
                  <w:szCs w:val="18"/>
                </w:rPr>
                <w:t>Independent Mariner’s Selections</w:t>
              </w:r>
              <w:r>
                <w:rPr>
                  <w:rFonts w:cs="Arial"/>
                  <w:b/>
                  <w:bCs/>
                  <w:sz w:val="18"/>
                  <w:szCs w:val="18"/>
                </w:rPr>
                <w:t xml:space="preserve"> (default=On)</w:t>
              </w:r>
            </w:ins>
          </w:p>
        </w:tc>
      </w:tr>
      <w:tr w:rsidR="00723877" w:rsidRPr="00340B0D" w14:paraId="26D03B5E" w14:textId="77777777" w:rsidTr="00541D1A">
        <w:trPr>
          <w:ins w:id="594" w:author="jonathan pritchard" w:date="2025-01-23T13:26:00Z"/>
        </w:trPr>
        <w:customXmlInsRangeStart w:id="595" w:author="jonathan pritchard" w:date="2025-01-23T13:26:00Z"/>
        <w:sdt>
          <w:sdtPr>
            <w:rPr>
              <w:rFonts w:cs="Arial"/>
              <w:sz w:val="18"/>
              <w:szCs w:val="18"/>
            </w:rPr>
            <w:alias w:val="Diplay Category"/>
            <w:tag w:val="Diplay Categor"/>
            <w:id w:val="-1020457393"/>
            <w:placeholder>
              <w:docPart w:val="17FB748D35724A99B12B41E9C4D5D193"/>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595"/>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487A2006" w14:textId="77777777" w:rsidR="00723877" w:rsidRPr="00340B0D" w:rsidRDefault="00723877" w:rsidP="00541D1A">
                <w:pPr>
                  <w:rPr>
                    <w:ins w:id="596" w:author="jonathan pritchard" w:date="2025-01-23T13:26:00Z" w16du:dateUtc="2025-01-23T13:26:00Z"/>
                    <w:rFonts w:cs="Arial"/>
                    <w:sz w:val="18"/>
                    <w:szCs w:val="18"/>
                  </w:rPr>
                </w:pPr>
                <w:ins w:id="597" w:author="jonathan pritchard" w:date="2025-01-23T13:26:00Z" w16du:dateUtc="2025-01-23T13:26:00Z">
                  <w:r>
                    <w:rPr>
                      <w:rFonts w:cs="Arial"/>
                      <w:sz w:val="18"/>
                      <w:szCs w:val="18"/>
                    </w:rPr>
                    <w:t>Other</w:t>
                  </w:r>
                </w:ins>
              </w:p>
            </w:tc>
            <w:customXmlInsRangeStart w:id="598" w:author="jonathan pritchard" w:date="2025-01-23T13:26:00Z"/>
          </w:sdtContent>
        </w:sdt>
        <w:customXmlInsRangeEnd w:id="598"/>
        <w:tc>
          <w:tcPr>
            <w:tcW w:w="3871" w:type="dxa"/>
            <w:gridSpan w:val="5"/>
            <w:tcBorders>
              <w:left w:val="single" w:sz="12" w:space="0" w:color="auto"/>
              <w:bottom w:val="single" w:sz="4" w:space="0" w:color="auto"/>
              <w:right w:val="single" w:sz="4" w:space="0" w:color="auto"/>
            </w:tcBorders>
            <w:shd w:val="clear" w:color="auto" w:fill="auto"/>
          </w:tcPr>
          <w:p w14:paraId="102B69EA" w14:textId="77777777" w:rsidR="00723877" w:rsidRPr="00340B0D" w:rsidRDefault="00723877" w:rsidP="00541D1A">
            <w:pPr>
              <w:rPr>
                <w:ins w:id="599" w:author="jonathan pritchard" w:date="2025-01-23T13:26:00Z" w16du:dateUtc="2025-01-23T13:26:00Z"/>
                <w:rFonts w:cs="Arial"/>
                <w:sz w:val="18"/>
                <w:szCs w:val="18"/>
              </w:rPr>
            </w:pPr>
            <w:ins w:id="600" w:author="jonathan pritchard" w:date="2025-01-23T13:26:00Z" w16du:dateUtc="2025-01-23T13:26: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6C8AE06A" w14:textId="77777777" w:rsidR="00723877" w:rsidRPr="00340B0D" w:rsidRDefault="00723877" w:rsidP="00541D1A">
            <w:pPr>
              <w:jc w:val="center"/>
              <w:rPr>
                <w:ins w:id="601" w:author="jonathan pritchard" w:date="2025-01-23T13:26:00Z" w16du:dateUtc="2025-01-23T13:26:00Z"/>
                <w:rFonts w:cs="Arial"/>
                <w:sz w:val="18"/>
                <w:szCs w:val="18"/>
              </w:rPr>
            </w:pPr>
          </w:p>
        </w:tc>
      </w:tr>
      <w:tr w:rsidR="00723877" w:rsidRPr="00340B0D" w14:paraId="56ABDD53" w14:textId="77777777" w:rsidTr="00541D1A">
        <w:trPr>
          <w:ins w:id="602" w:author="jonathan pritchard" w:date="2025-01-23T13:26:00Z"/>
        </w:trPr>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D825E8A" w14:textId="77777777" w:rsidR="00723877" w:rsidRPr="00340B0D" w:rsidRDefault="00723877" w:rsidP="00541D1A">
            <w:pPr>
              <w:jc w:val="center"/>
              <w:rPr>
                <w:ins w:id="603" w:author="jonathan pritchard" w:date="2025-01-23T13:26:00Z" w16du:dateUtc="2025-01-23T13:26:00Z"/>
                <w:rFonts w:cs="Arial"/>
                <w:b/>
                <w:bCs/>
                <w:sz w:val="18"/>
                <w:szCs w:val="18"/>
              </w:rPr>
            </w:pPr>
            <w:ins w:id="604" w:author="jonathan pritchard" w:date="2025-01-23T13:26:00Z" w16du:dateUtc="2025-01-23T13:26: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2D71A25C" w14:textId="77777777" w:rsidR="00723877" w:rsidRPr="00340B0D" w:rsidRDefault="00723877" w:rsidP="00541D1A">
            <w:pPr>
              <w:rPr>
                <w:ins w:id="605" w:author="jonathan pritchard" w:date="2025-01-23T13:26:00Z" w16du:dateUtc="2025-01-23T13:26:00Z"/>
                <w:rFonts w:cs="Arial"/>
                <w:sz w:val="18"/>
                <w:szCs w:val="18"/>
              </w:rPr>
            </w:pPr>
            <w:ins w:id="606" w:author="jonathan pritchard" w:date="2025-01-23T13:26:00Z" w16du:dateUtc="2025-01-23T13:26: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7B6E6F2C" w14:textId="77777777" w:rsidR="00723877" w:rsidRPr="00340B0D" w:rsidRDefault="00723877" w:rsidP="00541D1A">
            <w:pPr>
              <w:jc w:val="center"/>
              <w:rPr>
                <w:ins w:id="607" w:author="jonathan pritchard" w:date="2025-01-23T13:26:00Z" w16du:dateUtc="2025-01-23T13:26:00Z"/>
                <w:rFonts w:cs="Arial"/>
                <w:sz w:val="18"/>
                <w:szCs w:val="18"/>
              </w:rPr>
            </w:pPr>
          </w:p>
        </w:tc>
      </w:tr>
      <w:tr w:rsidR="00723877" w:rsidRPr="00340B0D" w14:paraId="2137457E" w14:textId="77777777" w:rsidTr="00541D1A">
        <w:trPr>
          <w:ins w:id="608" w:author="jonathan pritchard" w:date="2025-01-23T13:2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A569A30" w14:textId="77777777" w:rsidR="00723877" w:rsidRPr="00340B0D" w:rsidRDefault="00723877" w:rsidP="00541D1A">
            <w:pPr>
              <w:rPr>
                <w:ins w:id="609" w:author="jonathan pritchard" w:date="2025-01-23T13:26:00Z" w16du:dateUtc="2025-01-23T13:26:00Z"/>
                <w:rFonts w:cs="Arial"/>
                <w:sz w:val="18"/>
                <w:szCs w:val="18"/>
              </w:rPr>
            </w:pPr>
            <w:ins w:id="610" w:author="jonathan pritchard" w:date="2025-01-23T13:26:00Z" w16du:dateUtc="2025-01-23T13:26: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765DF89" w14:textId="77777777" w:rsidR="00723877" w:rsidRPr="00340B0D" w:rsidRDefault="00723877" w:rsidP="00541D1A">
            <w:pPr>
              <w:rPr>
                <w:ins w:id="611" w:author="jonathan pritchard" w:date="2025-01-23T13:26:00Z" w16du:dateUtc="2025-01-23T13:26:00Z"/>
                <w:rFonts w:cs="Arial"/>
                <w:sz w:val="18"/>
                <w:szCs w:val="18"/>
              </w:rPr>
            </w:pPr>
          </w:p>
        </w:tc>
        <w:tc>
          <w:tcPr>
            <w:tcW w:w="3871" w:type="dxa"/>
            <w:gridSpan w:val="5"/>
            <w:tcBorders>
              <w:left w:val="single" w:sz="12" w:space="0" w:color="auto"/>
            </w:tcBorders>
          </w:tcPr>
          <w:p w14:paraId="6A3D31CE" w14:textId="77777777" w:rsidR="00723877" w:rsidRPr="00340B0D" w:rsidRDefault="00723877" w:rsidP="00541D1A">
            <w:pPr>
              <w:rPr>
                <w:ins w:id="612" w:author="jonathan pritchard" w:date="2025-01-23T13:26:00Z" w16du:dateUtc="2025-01-23T13:26:00Z"/>
                <w:rFonts w:cs="Arial"/>
                <w:sz w:val="18"/>
                <w:szCs w:val="18"/>
              </w:rPr>
            </w:pPr>
            <w:ins w:id="613" w:author="jonathan pritchard" w:date="2025-01-23T13:26:00Z" w16du:dateUtc="2025-01-23T13:26:00Z">
              <w:r w:rsidRPr="00340B0D">
                <w:rPr>
                  <w:rFonts w:cs="Arial"/>
                  <w:sz w:val="18"/>
                  <w:szCs w:val="18"/>
                </w:rPr>
                <w:t>Highlight date dependent</w:t>
              </w:r>
            </w:ins>
          </w:p>
        </w:tc>
        <w:tc>
          <w:tcPr>
            <w:tcW w:w="672" w:type="dxa"/>
            <w:tcBorders>
              <w:right w:val="single" w:sz="12" w:space="0" w:color="auto"/>
            </w:tcBorders>
          </w:tcPr>
          <w:p w14:paraId="48AC9E07" w14:textId="77777777" w:rsidR="00723877" w:rsidRPr="00340B0D" w:rsidRDefault="00723877" w:rsidP="00541D1A">
            <w:pPr>
              <w:jc w:val="center"/>
              <w:rPr>
                <w:ins w:id="614" w:author="jonathan pritchard" w:date="2025-01-23T13:26:00Z" w16du:dateUtc="2025-01-23T13:26:00Z"/>
                <w:rFonts w:cs="Arial"/>
                <w:sz w:val="18"/>
                <w:szCs w:val="18"/>
              </w:rPr>
            </w:pPr>
          </w:p>
        </w:tc>
      </w:tr>
      <w:tr w:rsidR="00723877" w:rsidRPr="00340B0D" w14:paraId="01819858" w14:textId="77777777" w:rsidTr="00541D1A">
        <w:trPr>
          <w:ins w:id="615" w:author="jonathan pritchard" w:date="2025-01-23T13:2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071A92B" w14:textId="77777777" w:rsidR="00723877" w:rsidRPr="00340B0D" w:rsidRDefault="00723877" w:rsidP="00541D1A">
            <w:pPr>
              <w:rPr>
                <w:ins w:id="616" w:author="jonathan pritchard" w:date="2025-01-23T13:26:00Z" w16du:dateUtc="2025-01-23T13:26:00Z"/>
                <w:rFonts w:cs="Arial"/>
                <w:sz w:val="18"/>
                <w:szCs w:val="18"/>
              </w:rPr>
            </w:pPr>
            <w:ins w:id="617" w:author="jonathan pritchard" w:date="2025-01-23T13:26:00Z" w16du:dateUtc="2025-01-23T13:26: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373D1E2" w14:textId="77777777" w:rsidR="00723877" w:rsidRPr="00340B0D" w:rsidRDefault="00723877" w:rsidP="00541D1A">
            <w:pPr>
              <w:rPr>
                <w:ins w:id="618" w:author="jonathan pritchard" w:date="2025-01-23T13:26:00Z" w16du:dateUtc="2025-01-23T13:26:00Z"/>
                <w:rFonts w:cs="Arial"/>
                <w:sz w:val="18"/>
                <w:szCs w:val="18"/>
              </w:rPr>
            </w:pPr>
          </w:p>
        </w:tc>
        <w:tc>
          <w:tcPr>
            <w:tcW w:w="3871" w:type="dxa"/>
            <w:gridSpan w:val="5"/>
            <w:tcBorders>
              <w:left w:val="single" w:sz="12" w:space="0" w:color="auto"/>
            </w:tcBorders>
          </w:tcPr>
          <w:p w14:paraId="0D4776DD" w14:textId="77777777" w:rsidR="00723877" w:rsidRPr="00340B0D" w:rsidRDefault="00723877" w:rsidP="00541D1A">
            <w:pPr>
              <w:rPr>
                <w:ins w:id="619" w:author="jonathan pritchard" w:date="2025-01-23T13:26:00Z" w16du:dateUtc="2025-01-23T13:26:00Z"/>
                <w:rFonts w:cs="Arial"/>
                <w:sz w:val="18"/>
                <w:szCs w:val="18"/>
              </w:rPr>
            </w:pPr>
            <w:ins w:id="620" w:author="jonathan pritchard" w:date="2025-01-23T13:26:00Z" w16du:dateUtc="2025-01-23T13:26:00Z">
              <w:r w:rsidRPr="00340B0D">
                <w:rPr>
                  <w:rFonts w:cs="Arial"/>
                  <w:sz w:val="18"/>
                  <w:szCs w:val="18"/>
                </w:rPr>
                <w:t>Highlight document</w:t>
              </w:r>
            </w:ins>
          </w:p>
        </w:tc>
        <w:tc>
          <w:tcPr>
            <w:tcW w:w="672" w:type="dxa"/>
            <w:tcBorders>
              <w:right w:val="single" w:sz="12" w:space="0" w:color="auto"/>
            </w:tcBorders>
          </w:tcPr>
          <w:p w14:paraId="09A7B2C3" w14:textId="77777777" w:rsidR="00723877" w:rsidRPr="00340B0D" w:rsidRDefault="00723877" w:rsidP="00541D1A">
            <w:pPr>
              <w:jc w:val="center"/>
              <w:rPr>
                <w:ins w:id="621" w:author="jonathan pritchard" w:date="2025-01-23T13:26:00Z" w16du:dateUtc="2025-01-23T13:26:00Z"/>
                <w:rFonts w:cs="Arial"/>
                <w:sz w:val="18"/>
                <w:szCs w:val="18"/>
              </w:rPr>
            </w:pPr>
          </w:p>
        </w:tc>
      </w:tr>
      <w:tr w:rsidR="00723877" w:rsidRPr="00340B0D" w14:paraId="33A3F1BD" w14:textId="77777777" w:rsidTr="00541D1A">
        <w:trPr>
          <w:ins w:id="622" w:author="jonathan pritchard" w:date="2025-01-23T13:2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3BE0F9B" w14:textId="77777777" w:rsidR="00723877" w:rsidRPr="00340B0D" w:rsidRDefault="00723877" w:rsidP="00541D1A">
            <w:pPr>
              <w:rPr>
                <w:ins w:id="623" w:author="jonathan pritchard" w:date="2025-01-23T13:26:00Z" w16du:dateUtc="2025-01-23T13:26:00Z"/>
                <w:rFonts w:cs="Arial"/>
                <w:sz w:val="18"/>
                <w:szCs w:val="18"/>
              </w:rPr>
            </w:pPr>
            <w:ins w:id="624" w:author="jonathan pritchard" w:date="2025-01-23T13:26:00Z" w16du:dateUtc="2025-01-23T13:26: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D698A86" w14:textId="77777777" w:rsidR="00723877" w:rsidRPr="00340B0D" w:rsidRDefault="00723877" w:rsidP="00541D1A">
            <w:pPr>
              <w:rPr>
                <w:ins w:id="625" w:author="jonathan pritchard" w:date="2025-01-23T13:26:00Z" w16du:dateUtc="2025-01-23T13:26:00Z"/>
                <w:rFonts w:cs="Arial"/>
                <w:sz w:val="18"/>
                <w:szCs w:val="18"/>
              </w:rPr>
            </w:pPr>
          </w:p>
        </w:tc>
        <w:tc>
          <w:tcPr>
            <w:tcW w:w="3871" w:type="dxa"/>
            <w:gridSpan w:val="5"/>
            <w:tcBorders>
              <w:left w:val="single" w:sz="12" w:space="0" w:color="auto"/>
            </w:tcBorders>
          </w:tcPr>
          <w:p w14:paraId="24F3F41F" w14:textId="77777777" w:rsidR="00723877" w:rsidRPr="00340B0D" w:rsidRDefault="00723877" w:rsidP="00541D1A">
            <w:pPr>
              <w:rPr>
                <w:ins w:id="626" w:author="jonathan pritchard" w:date="2025-01-23T13:26:00Z" w16du:dateUtc="2025-01-23T13:26:00Z"/>
                <w:rFonts w:cs="Arial"/>
                <w:b/>
                <w:bCs/>
                <w:sz w:val="18"/>
                <w:szCs w:val="18"/>
              </w:rPr>
            </w:pPr>
            <w:ins w:id="627" w:author="jonathan pritchard" w:date="2025-01-23T13:26:00Z" w16du:dateUtc="2025-01-23T13:26:00Z">
              <w:r w:rsidRPr="00340B0D">
                <w:rPr>
                  <w:rFonts w:cs="Arial"/>
                  <w:sz w:val="18"/>
                  <w:szCs w:val="18"/>
                </w:rPr>
                <w:t>Highlight info</w:t>
              </w:r>
            </w:ins>
          </w:p>
        </w:tc>
        <w:tc>
          <w:tcPr>
            <w:tcW w:w="672" w:type="dxa"/>
            <w:tcBorders>
              <w:right w:val="single" w:sz="12" w:space="0" w:color="auto"/>
            </w:tcBorders>
          </w:tcPr>
          <w:p w14:paraId="3DE92101" w14:textId="77777777" w:rsidR="00723877" w:rsidRPr="00340B0D" w:rsidRDefault="00723877" w:rsidP="00541D1A">
            <w:pPr>
              <w:jc w:val="center"/>
              <w:rPr>
                <w:ins w:id="628" w:author="jonathan pritchard" w:date="2025-01-23T13:26:00Z" w16du:dateUtc="2025-01-23T13:26:00Z"/>
                <w:rFonts w:cs="Arial"/>
                <w:sz w:val="18"/>
                <w:szCs w:val="18"/>
              </w:rPr>
            </w:pPr>
          </w:p>
        </w:tc>
      </w:tr>
      <w:tr w:rsidR="00723877" w:rsidRPr="00340B0D" w14:paraId="225C7155" w14:textId="77777777" w:rsidTr="00541D1A">
        <w:trPr>
          <w:ins w:id="629" w:author="jonathan pritchard" w:date="2025-01-23T13:2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37DB95A" w14:textId="77777777" w:rsidR="00723877" w:rsidRPr="00340B0D" w:rsidRDefault="00723877" w:rsidP="00541D1A">
            <w:pPr>
              <w:rPr>
                <w:ins w:id="630" w:author="jonathan pritchard" w:date="2025-01-23T13:26:00Z" w16du:dateUtc="2025-01-23T13:26:00Z"/>
                <w:rFonts w:cs="Arial"/>
                <w:sz w:val="18"/>
                <w:szCs w:val="18"/>
              </w:rPr>
            </w:pPr>
            <w:ins w:id="631" w:author="jonathan pritchard" w:date="2025-01-23T13:26:00Z" w16du:dateUtc="2025-01-23T13:26: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3C756D" w14:textId="77777777" w:rsidR="00723877" w:rsidRPr="00340B0D" w:rsidRDefault="00723877" w:rsidP="00541D1A">
            <w:pPr>
              <w:rPr>
                <w:ins w:id="632" w:author="jonathan pritchard" w:date="2025-01-23T13:26:00Z" w16du:dateUtc="2025-01-23T13:26:00Z"/>
                <w:rFonts w:cs="Arial"/>
                <w:sz w:val="18"/>
                <w:szCs w:val="18"/>
              </w:rPr>
            </w:pPr>
          </w:p>
        </w:tc>
        <w:tc>
          <w:tcPr>
            <w:tcW w:w="3871" w:type="dxa"/>
            <w:gridSpan w:val="5"/>
            <w:tcBorders>
              <w:left w:val="single" w:sz="12" w:space="0" w:color="auto"/>
            </w:tcBorders>
          </w:tcPr>
          <w:p w14:paraId="1F71DE98" w14:textId="77777777" w:rsidR="00723877" w:rsidRPr="00340B0D" w:rsidRDefault="00723877" w:rsidP="00541D1A">
            <w:pPr>
              <w:rPr>
                <w:ins w:id="633" w:author="jonathan pritchard" w:date="2025-01-23T13:26:00Z" w16du:dateUtc="2025-01-23T13:26:00Z"/>
                <w:rFonts w:cs="Arial"/>
                <w:sz w:val="18"/>
                <w:szCs w:val="18"/>
              </w:rPr>
            </w:pPr>
            <w:ins w:id="634" w:author="jonathan pritchard" w:date="2025-01-23T13:26:00Z" w16du:dateUtc="2025-01-23T13:26:00Z">
              <w:r w:rsidRPr="00340B0D">
                <w:rPr>
                  <w:rFonts w:cs="Arial"/>
                  <w:sz w:val="18"/>
                  <w:szCs w:val="18"/>
                </w:rPr>
                <w:t>Shallow Pattern</w:t>
              </w:r>
            </w:ins>
          </w:p>
        </w:tc>
        <w:tc>
          <w:tcPr>
            <w:tcW w:w="672" w:type="dxa"/>
            <w:tcBorders>
              <w:right w:val="single" w:sz="12" w:space="0" w:color="auto"/>
            </w:tcBorders>
          </w:tcPr>
          <w:p w14:paraId="6E753AC4" w14:textId="77777777" w:rsidR="00723877" w:rsidRPr="00340B0D" w:rsidRDefault="00723877" w:rsidP="00541D1A">
            <w:pPr>
              <w:jc w:val="center"/>
              <w:rPr>
                <w:ins w:id="635" w:author="jonathan pritchard" w:date="2025-01-23T13:26:00Z" w16du:dateUtc="2025-01-23T13:26:00Z"/>
                <w:rFonts w:cs="Arial"/>
                <w:sz w:val="18"/>
                <w:szCs w:val="18"/>
              </w:rPr>
            </w:pPr>
          </w:p>
        </w:tc>
      </w:tr>
      <w:tr w:rsidR="00723877" w:rsidRPr="00340B0D" w14:paraId="51C4BE1E" w14:textId="77777777" w:rsidTr="00541D1A">
        <w:trPr>
          <w:ins w:id="636" w:author="jonathan pritchard" w:date="2025-01-23T13:2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F7494BB" w14:textId="77777777" w:rsidR="00723877" w:rsidRPr="00340B0D" w:rsidRDefault="00723877" w:rsidP="00541D1A">
            <w:pPr>
              <w:rPr>
                <w:ins w:id="637" w:author="jonathan pritchard" w:date="2025-01-23T13:26:00Z" w16du:dateUtc="2025-01-23T13:26:00Z"/>
                <w:rFonts w:cs="Arial"/>
                <w:sz w:val="18"/>
                <w:szCs w:val="18"/>
              </w:rPr>
            </w:pPr>
            <w:ins w:id="638" w:author="jonathan pritchard" w:date="2025-01-23T13:26:00Z" w16du:dateUtc="2025-01-23T13:26: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67AB561" w14:textId="77777777" w:rsidR="00723877" w:rsidRPr="00340B0D" w:rsidRDefault="00723877" w:rsidP="00541D1A">
            <w:pPr>
              <w:rPr>
                <w:ins w:id="639" w:author="jonathan pritchard" w:date="2025-01-23T13:26:00Z" w16du:dateUtc="2025-01-23T13:26:00Z"/>
                <w:rFonts w:cs="Arial"/>
                <w:sz w:val="18"/>
                <w:szCs w:val="18"/>
              </w:rPr>
            </w:pPr>
          </w:p>
        </w:tc>
        <w:tc>
          <w:tcPr>
            <w:tcW w:w="3871" w:type="dxa"/>
            <w:gridSpan w:val="5"/>
            <w:tcBorders>
              <w:left w:val="single" w:sz="12" w:space="0" w:color="auto"/>
            </w:tcBorders>
          </w:tcPr>
          <w:p w14:paraId="6C8D3635" w14:textId="77777777" w:rsidR="00723877" w:rsidRPr="00340B0D" w:rsidRDefault="00723877" w:rsidP="00541D1A">
            <w:pPr>
              <w:rPr>
                <w:ins w:id="640" w:author="jonathan pritchard" w:date="2025-01-23T13:26:00Z" w16du:dateUtc="2025-01-23T13:26:00Z"/>
                <w:rFonts w:cs="Arial"/>
                <w:sz w:val="18"/>
                <w:szCs w:val="18"/>
              </w:rPr>
            </w:pPr>
            <w:ins w:id="641" w:author="jonathan pritchard" w:date="2025-01-23T13:26:00Z" w16du:dateUtc="2025-01-23T13:26:00Z">
              <w:r w:rsidRPr="00340B0D">
                <w:rPr>
                  <w:rFonts w:cs="Arial"/>
                  <w:sz w:val="18"/>
                  <w:szCs w:val="18"/>
                </w:rPr>
                <w:t>Unknown</w:t>
              </w:r>
            </w:ins>
          </w:p>
        </w:tc>
        <w:tc>
          <w:tcPr>
            <w:tcW w:w="672" w:type="dxa"/>
            <w:tcBorders>
              <w:right w:val="single" w:sz="12" w:space="0" w:color="auto"/>
            </w:tcBorders>
          </w:tcPr>
          <w:p w14:paraId="006585A5" w14:textId="77777777" w:rsidR="00723877" w:rsidRPr="00340B0D" w:rsidRDefault="00723877" w:rsidP="00541D1A">
            <w:pPr>
              <w:jc w:val="center"/>
              <w:rPr>
                <w:ins w:id="642" w:author="jonathan pritchard" w:date="2025-01-23T13:26:00Z" w16du:dateUtc="2025-01-23T13:26:00Z"/>
                <w:rFonts w:cs="Arial"/>
                <w:sz w:val="18"/>
                <w:szCs w:val="18"/>
              </w:rPr>
            </w:pPr>
          </w:p>
        </w:tc>
      </w:tr>
      <w:tr w:rsidR="00723877" w:rsidRPr="00340B0D" w14:paraId="7BB3ED5E" w14:textId="77777777" w:rsidTr="00541D1A">
        <w:trPr>
          <w:ins w:id="643" w:author="jonathan pritchard" w:date="2025-01-23T13:2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3BE6111" w14:textId="77777777" w:rsidR="00723877" w:rsidRPr="00340B0D" w:rsidRDefault="00723877" w:rsidP="00541D1A">
            <w:pPr>
              <w:rPr>
                <w:ins w:id="644" w:author="jonathan pritchard" w:date="2025-01-23T13:26:00Z" w16du:dateUtc="2025-01-23T13:26:00Z"/>
                <w:rFonts w:cs="Arial"/>
                <w:sz w:val="18"/>
                <w:szCs w:val="18"/>
              </w:rPr>
            </w:pPr>
            <w:ins w:id="645" w:author="jonathan pritchard" w:date="2025-01-23T13:26:00Z" w16du:dateUtc="2025-01-23T13:26: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9E74B6" w14:textId="77777777" w:rsidR="00723877" w:rsidRPr="00340B0D" w:rsidRDefault="00723877" w:rsidP="00541D1A">
            <w:pPr>
              <w:rPr>
                <w:ins w:id="646" w:author="jonathan pritchard" w:date="2025-01-23T13:26:00Z" w16du:dateUtc="2025-01-23T13:26:00Z"/>
                <w:rFonts w:cs="Arial"/>
                <w:sz w:val="18"/>
                <w:szCs w:val="18"/>
              </w:rPr>
            </w:pPr>
          </w:p>
        </w:tc>
        <w:tc>
          <w:tcPr>
            <w:tcW w:w="3871" w:type="dxa"/>
            <w:gridSpan w:val="5"/>
            <w:tcBorders>
              <w:left w:val="single" w:sz="12" w:space="0" w:color="auto"/>
            </w:tcBorders>
          </w:tcPr>
          <w:p w14:paraId="0EF0320D" w14:textId="77777777" w:rsidR="00723877" w:rsidRPr="00340B0D" w:rsidRDefault="00723877" w:rsidP="00541D1A">
            <w:pPr>
              <w:rPr>
                <w:ins w:id="647" w:author="jonathan pritchard" w:date="2025-01-23T13:26:00Z" w16du:dateUtc="2025-01-23T13:26:00Z"/>
                <w:rFonts w:cs="Arial"/>
                <w:sz w:val="18"/>
                <w:szCs w:val="18"/>
              </w:rPr>
            </w:pPr>
            <w:ins w:id="648" w:author="jonathan pritchard" w:date="2025-01-23T13:26:00Z" w16du:dateUtc="2025-01-23T13:26:00Z">
              <w:r w:rsidRPr="00340B0D">
                <w:rPr>
                  <w:rFonts w:cs="Arial"/>
                  <w:sz w:val="18"/>
                  <w:szCs w:val="18"/>
                </w:rPr>
                <w:t>Update Review</w:t>
              </w:r>
            </w:ins>
          </w:p>
        </w:tc>
        <w:tc>
          <w:tcPr>
            <w:tcW w:w="672" w:type="dxa"/>
            <w:tcBorders>
              <w:right w:val="single" w:sz="12" w:space="0" w:color="auto"/>
            </w:tcBorders>
          </w:tcPr>
          <w:p w14:paraId="2FBCDE96" w14:textId="77777777" w:rsidR="00723877" w:rsidRPr="00340B0D" w:rsidRDefault="00723877" w:rsidP="00541D1A">
            <w:pPr>
              <w:jc w:val="center"/>
              <w:rPr>
                <w:ins w:id="649" w:author="jonathan pritchard" w:date="2025-01-23T13:26:00Z" w16du:dateUtc="2025-01-23T13:26:00Z"/>
                <w:rFonts w:cs="Arial"/>
                <w:sz w:val="18"/>
                <w:szCs w:val="18"/>
              </w:rPr>
            </w:pPr>
          </w:p>
        </w:tc>
      </w:tr>
      <w:tr w:rsidR="00723877" w:rsidRPr="00340B0D" w14:paraId="5FC83B28" w14:textId="77777777" w:rsidTr="00541D1A">
        <w:trPr>
          <w:ins w:id="650" w:author="jonathan pritchard" w:date="2025-01-23T13:2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0A616ED" w14:textId="77777777" w:rsidR="00723877" w:rsidRPr="00340B0D" w:rsidRDefault="00723877" w:rsidP="00541D1A">
            <w:pPr>
              <w:rPr>
                <w:ins w:id="651" w:author="jonathan pritchard" w:date="2025-01-23T13:26:00Z" w16du:dateUtc="2025-01-23T13:26:00Z"/>
                <w:rFonts w:cs="Arial"/>
                <w:sz w:val="18"/>
                <w:szCs w:val="18"/>
              </w:rPr>
            </w:pPr>
            <w:ins w:id="652" w:author="jonathan pritchard" w:date="2025-01-23T13:26:00Z" w16du:dateUtc="2025-01-23T13:26: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ECA4B9A" w14:textId="77777777" w:rsidR="00723877" w:rsidRPr="00340B0D" w:rsidRDefault="00723877" w:rsidP="00541D1A">
            <w:pPr>
              <w:rPr>
                <w:ins w:id="653" w:author="jonathan pritchard" w:date="2025-01-23T13:26:00Z" w16du:dateUtc="2025-01-23T13:26:00Z"/>
                <w:rFonts w:cs="Arial"/>
                <w:sz w:val="18"/>
                <w:szCs w:val="18"/>
              </w:rPr>
            </w:pPr>
          </w:p>
        </w:tc>
        <w:tc>
          <w:tcPr>
            <w:tcW w:w="3871" w:type="dxa"/>
            <w:gridSpan w:val="5"/>
            <w:tcBorders>
              <w:left w:val="single" w:sz="12" w:space="0" w:color="auto"/>
            </w:tcBorders>
          </w:tcPr>
          <w:p w14:paraId="71C3340D" w14:textId="77777777" w:rsidR="00723877" w:rsidRPr="00340B0D" w:rsidRDefault="00723877" w:rsidP="00541D1A">
            <w:pPr>
              <w:rPr>
                <w:ins w:id="654" w:author="jonathan pritchard" w:date="2025-01-23T13:26:00Z" w16du:dateUtc="2025-01-23T13:26:00Z"/>
                <w:rFonts w:cs="Arial"/>
                <w:sz w:val="18"/>
                <w:szCs w:val="18"/>
              </w:rPr>
            </w:pPr>
            <w:ins w:id="655" w:author="jonathan pritchard" w:date="2025-01-23T13:26:00Z" w16du:dateUtc="2025-01-23T13:26:00Z">
              <w:r w:rsidRPr="00340B0D">
                <w:rPr>
                  <w:rFonts w:cs="Arial"/>
                  <w:b/>
                  <w:bCs/>
                  <w:sz w:val="18"/>
                  <w:szCs w:val="18"/>
                </w:rPr>
                <w:t>Text Groups</w:t>
              </w:r>
            </w:ins>
          </w:p>
        </w:tc>
        <w:tc>
          <w:tcPr>
            <w:tcW w:w="672" w:type="dxa"/>
            <w:tcBorders>
              <w:right w:val="single" w:sz="12" w:space="0" w:color="auto"/>
            </w:tcBorders>
          </w:tcPr>
          <w:p w14:paraId="68B0C025" w14:textId="77777777" w:rsidR="00723877" w:rsidRPr="00340B0D" w:rsidRDefault="00723877" w:rsidP="00541D1A">
            <w:pPr>
              <w:jc w:val="center"/>
              <w:rPr>
                <w:ins w:id="656" w:author="jonathan pritchard" w:date="2025-01-23T13:26:00Z" w16du:dateUtc="2025-01-23T13:26:00Z"/>
                <w:rFonts w:cs="Arial"/>
                <w:sz w:val="18"/>
                <w:szCs w:val="18"/>
              </w:rPr>
            </w:pPr>
          </w:p>
        </w:tc>
      </w:tr>
      <w:tr w:rsidR="00723877" w:rsidRPr="00340B0D" w14:paraId="389BA96B" w14:textId="77777777" w:rsidTr="00541D1A">
        <w:trPr>
          <w:ins w:id="657" w:author="jonathan pritchard" w:date="2025-01-23T13:2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F926711" w14:textId="77777777" w:rsidR="00723877" w:rsidRPr="00340B0D" w:rsidRDefault="00723877" w:rsidP="00541D1A">
            <w:pPr>
              <w:rPr>
                <w:ins w:id="658" w:author="jonathan pritchard" w:date="2025-01-23T13:26:00Z" w16du:dateUtc="2025-01-23T13:26:00Z"/>
                <w:rFonts w:cs="Arial"/>
                <w:sz w:val="18"/>
                <w:szCs w:val="18"/>
              </w:rPr>
            </w:pPr>
            <w:ins w:id="659" w:author="jonathan pritchard" w:date="2025-01-23T13:26:00Z" w16du:dateUtc="2025-01-23T13:26: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E88C27A" w14:textId="77777777" w:rsidR="00723877" w:rsidRPr="00340B0D" w:rsidRDefault="00723877" w:rsidP="00541D1A">
            <w:pPr>
              <w:rPr>
                <w:ins w:id="660" w:author="jonathan pritchard" w:date="2025-01-23T13:26:00Z" w16du:dateUtc="2025-01-23T13:26:00Z"/>
                <w:rFonts w:cs="Arial"/>
                <w:sz w:val="18"/>
                <w:szCs w:val="18"/>
              </w:rPr>
            </w:pPr>
          </w:p>
        </w:tc>
        <w:tc>
          <w:tcPr>
            <w:tcW w:w="3871" w:type="dxa"/>
            <w:gridSpan w:val="5"/>
            <w:tcBorders>
              <w:left w:val="single" w:sz="12" w:space="0" w:color="auto"/>
            </w:tcBorders>
          </w:tcPr>
          <w:p w14:paraId="6F99B136" w14:textId="77777777" w:rsidR="00723877" w:rsidRPr="00340B0D" w:rsidRDefault="00723877" w:rsidP="00541D1A">
            <w:pPr>
              <w:rPr>
                <w:ins w:id="661" w:author="jonathan pritchard" w:date="2025-01-23T13:26:00Z" w16du:dateUtc="2025-01-23T13:26:00Z"/>
                <w:rFonts w:cs="Arial"/>
                <w:sz w:val="18"/>
                <w:szCs w:val="18"/>
              </w:rPr>
            </w:pPr>
            <w:ins w:id="662" w:author="jonathan pritchard" w:date="2025-01-23T13:26:00Z" w16du:dateUtc="2025-01-23T13:26:00Z">
              <w:r w:rsidRPr="00340B0D">
                <w:rPr>
                  <w:rFonts w:cs="Arial"/>
                  <w:sz w:val="18"/>
                  <w:szCs w:val="18"/>
                </w:rPr>
                <w:t>Chart Text</w:t>
              </w:r>
            </w:ins>
          </w:p>
        </w:tc>
        <w:tc>
          <w:tcPr>
            <w:tcW w:w="672" w:type="dxa"/>
            <w:tcBorders>
              <w:right w:val="single" w:sz="12" w:space="0" w:color="auto"/>
            </w:tcBorders>
          </w:tcPr>
          <w:p w14:paraId="76305E39" w14:textId="77777777" w:rsidR="00723877" w:rsidRPr="00340B0D" w:rsidRDefault="00723877" w:rsidP="00541D1A">
            <w:pPr>
              <w:jc w:val="center"/>
              <w:rPr>
                <w:ins w:id="663" w:author="jonathan pritchard" w:date="2025-01-23T13:26:00Z" w16du:dateUtc="2025-01-23T13:26:00Z"/>
                <w:rFonts w:cs="Arial"/>
                <w:sz w:val="18"/>
                <w:szCs w:val="18"/>
              </w:rPr>
            </w:pPr>
          </w:p>
        </w:tc>
      </w:tr>
      <w:tr w:rsidR="00723877" w:rsidRPr="00340B0D" w14:paraId="41768D70" w14:textId="77777777" w:rsidTr="00541D1A">
        <w:trPr>
          <w:ins w:id="664" w:author="jonathan pritchard" w:date="2025-01-23T13:2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6BF3953" w14:textId="77777777" w:rsidR="00723877" w:rsidRPr="00340B0D" w:rsidRDefault="00723877" w:rsidP="00541D1A">
            <w:pPr>
              <w:rPr>
                <w:ins w:id="665" w:author="jonathan pritchard" w:date="2025-01-23T13:26:00Z" w16du:dateUtc="2025-01-23T13:26:00Z"/>
                <w:rFonts w:cs="Arial"/>
                <w:sz w:val="18"/>
                <w:szCs w:val="18"/>
              </w:rPr>
            </w:pPr>
            <w:ins w:id="666" w:author="jonathan pritchard" w:date="2025-01-23T13:26:00Z" w16du:dateUtc="2025-01-23T13:26: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06FB9F" w14:textId="77777777" w:rsidR="00723877" w:rsidRPr="00340B0D" w:rsidRDefault="00723877" w:rsidP="00541D1A">
            <w:pPr>
              <w:rPr>
                <w:ins w:id="667" w:author="jonathan pritchard" w:date="2025-01-23T13:26:00Z" w16du:dateUtc="2025-01-23T13:26:00Z"/>
                <w:rFonts w:cs="Arial"/>
                <w:sz w:val="18"/>
                <w:szCs w:val="18"/>
              </w:rPr>
            </w:pPr>
          </w:p>
        </w:tc>
        <w:tc>
          <w:tcPr>
            <w:tcW w:w="3871" w:type="dxa"/>
            <w:gridSpan w:val="5"/>
            <w:tcBorders>
              <w:left w:val="single" w:sz="12" w:space="0" w:color="auto"/>
            </w:tcBorders>
          </w:tcPr>
          <w:p w14:paraId="73EFCDC3" w14:textId="77777777" w:rsidR="00723877" w:rsidRPr="00340B0D" w:rsidRDefault="00723877" w:rsidP="00541D1A">
            <w:pPr>
              <w:rPr>
                <w:ins w:id="668" w:author="jonathan pritchard" w:date="2025-01-23T13:26:00Z" w16du:dateUtc="2025-01-23T13:26:00Z"/>
                <w:rFonts w:cs="Arial"/>
                <w:sz w:val="18"/>
                <w:szCs w:val="18"/>
              </w:rPr>
            </w:pPr>
            <w:ins w:id="669" w:author="jonathan pritchard" w:date="2025-01-23T13:26:00Z" w16du:dateUtc="2025-01-23T13:26:00Z">
              <w:r w:rsidRPr="00340B0D">
                <w:rPr>
                  <w:rFonts w:cs="Arial"/>
                  <w:sz w:val="18"/>
                  <w:szCs w:val="18"/>
                </w:rPr>
                <w:t xml:space="preserve">    Important text</w:t>
              </w:r>
            </w:ins>
          </w:p>
        </w:tc>
        <w:tc>
          <w:tcPr>
            <w:tcW w:w="672" w:type="dxa"/>
            <w:tcBorders>
              <w:right w:val="single" w:sz="12" w:space="0" w:color="auto"/>
            </w:tcBorders>
          </w:tcPr>
          <w:p w14:paraId="51B5AB39" w14:textId="77777777" w:rsidR="00723877" w:rsidRPr="00340B0D" w:rsidRDefault="00723877" w:rsidP="00541D1A">
            <w:pPr>
              <w:jc w:val="center"/>
              <w:rPr>
                <w:ins w:id="670" w:author="jonathan pritchard" w:date="2025-01-23T13:26:00Z" w16du:dateUtc="2025-01-23T13:26:00Z"/>
                <w:rFonts w:cs="Arial"/>
                <w:sz w:val="18"/>
                <w:szCs w:val="18"/>
              </w:rPr>
            </w:pPr>
          </w:p>
        </w:tc>
      </w:tr>
      <w:tr w:rsidR="00723877" w:rsidRPr="00340B0D" w14:paraId="38DA5707" w14:textId="77777777" w:rsidTr="00541D1A">
        <w:trPr>
          <w:ins w:id="671" w:author="jonathan pritchard" w:date="2025-01-23T13:2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C1CD275" w14:textId="77777777" w:rsidR="00723877" w:rsidRPr="00340B0D" w:rsidRDefault="00723877" w:rsidP="00541D1A">
            <w:pPr>
              <w:rPr>
                <w:ins w:id="672" w:author="jonathan pritchard" w:date="2025-01-23T13:26:00Z" w16du:dateUtc="2025-01-23T13:26:00Z"/>
                <w:rFonts w:cs="Arial"/>
                <w:sz w:val="18"/>
                <w:szCs w:val="18"/>
              </w:rPr>
            </w:pPr>
            <w:ins w:id="673" w:author="jonathan pritchard" w:date="2025-01-23T13:26:00Z" w16du:dateUtc="2025-01-23T13:26: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8C2CB5C" w14:textId="77777777" w:rsidR="00723877" w:rsidRPr="00340B0D" w:rsidRDefault="00723877" w:rsidP="00541D1A">
            <w:pPr>
              <w:rPr>
                <w:ins w:id="674" w:author="jonathan pritchard" w:date="2025-01-23T13:26:00Z" w16du:dateUtc="2025-01-23T13:26:00Z"/>
                <w:rFonts w:cs="Arial"/>
                <w:sz w:val="18"/>
                <w:szCs w:val="18"/>
              </w:rPr>
            </w:pPr>
          </w:p>
        </w:tc>
        <w:tc>
          <w:tcPr>
            <w:tcW w:w="3871" w:type="dxa"/>
            <w:gridSpan w:val="5"/>
            <w:tcBorders>
              <w:left w:val="single" w:sz="12" w:space="0" w:color="auto"/>
            </w:tcBorders>
          </w:tcPr>
          <w:p w14:paraId="6400882C" w14:textId="77777777" w:rsidR="00723877" w:rsidRPr="00340B0D" w:rsidRDefault="00723877" w:rsidP="00541D1A">
            <w:pPr>
              <w:rPr>
                <w:ins w:id="675" w:author="jonathan pritchard" w:date="2025-01-23T13:26:00Z" w16du:dateUtc="2025-01-23T13:26:00Z"/>
                <w:rFonts w:cs="Arial"/>
                <w:b/>
                <w:bCs/>
                <w:sz w:val="18"/>
                <w:szCs w:val="18"/>
              </w:rPr>
            </w:pPr>
            <w:ins w:id="676" w:author="jonathan pritchard" w:date="2025-01-23T13:26:00Z" w16du:dateUtc="2025-01-23T13:26:00Z">
              <w:r w:rsidRPr="00340B0D">
                <w:rPr>
                  <w:rFonts w:cs="Arial"/>
                  <w:b/>
                  <w:bCs/>
                  <w:sz w:val="18"/>
                  <w:szCs w:val="18"/>
                </w:rPr>
                <w:t xml:space="preserve">    Other Text</w:t>
              </w:r>
            </w:ins>
          </w:p>
        </w:tc>
        <w:tc>
          <w:tcPr>
            <w:tcW w:w="672" w:type="dxa"/>
            <w:tcBorders>
              <w:right w:val="single" w:sz="12" w:space="0" w:color="auto"/>
            </w:tcBorders>
          </w:tcPr>
          <w:p w14:paraId="0374F4A7" w14:textId="77777777" w:rsidR="00723877" w:rsidRPr="00340B0D" w:rsidRDefault="00723877" w:rsidP="00541D1A">
            <w:pPr>
              <w:jc w:val="center"/>
              <w:rPr>
                <w:ins w:id="677" w:author="jonathan pritchard" w:date="2025-01-23T13:26:00Z" w16du:dateUtc="2025-01-23T13:26:00Z"/>
                <w:rFonts w:cs="Arial"/>
                <w:sz w:val="18"/>
                <w:szCs w:val="18"/>
              </w:rPr>
            </w:pPr>
          </w:p>
        </w:tc>
      </w:tr>
      <w:tr w:rsidR="00723877" w:rsidRPr="00340B0D" w14:paraId="60DB7525" w14:textId="77777777" w:rsidTr="00541D1A">
        <w:trPr>
          <w:ins w:id="678" w:author="jonathan pritchard" w:date="2025-01-23T13:2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B496F67" w14:textId="77777777" w:rsidR="00723877" w:rsidRPr="00340B0D" w:rsidRDefault="00723877" w:rsidP="00541D1A">
            <w:pPr>
              <w:rPr>
                <w:ins w:id="679" w:author="jonathan pritchard" w:date="2025-01-23T13:26:00Z" w16du:dateUtc="2025-01-23T13:26:00Z"/>
                <w:rFonts w:cs="Arial"/>
                <w:sz w:val="18"/>
                <w:szCs w:val="18"/>
              </w:rPr>
            </w:pPr>
            <w:ins w:id="680" w:author="jonathan pritchard" w:date="2025-01-23T13:26:00Z" w16du:dateUtc="2025-01-23T13:26: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3B437D50" w14:textId="77777777" w:rsidR="00723877" w:rsidRPr="00340B0D" w:rsidRDefault="00723877" w:rsidP="00541D1A">
            <w:pPr>
              <w:rPr>
                <w:ins w:id="681" w:author="jonathan pritchard" w:date="2025-01-23T13:26:00Z" w16du:dateUtc="2025-01-23T13:26:00Z"/>
                <w:rFonts w:cs="Arial"/>
                <w:sz w:val="18"/>
                <w:szCs w:val="18"/>
              </w:rPr>
            </w:pPr>
          </w:p>
        </w:tc>
        <w:tc>
          <w:tcPr>
            <w:tcW w:w="3871" w:type="dxa"/>
            <w:gridSpan w:val="5"/>
            <w:tcBorders>
              <w:left w:val="single" w:sz="12" w:space="0" w:color="auto"/>
            </w:tcBorders>
          </w:tcPr>
          <w:p w14:paraId="272B3710" w14:textId="77777777" w:rsidR="00723877" w:rsidRPr="00340B0D" w:rsidRDefault="00723877" w:rsidP="00541D1A">
            <w:pPr>
              <w:rPr>
                <w:ins w:id="682" w:author="jonathan pritchard" w:date="2025-01-23T13:26:00Z" w16du:dateUtc="2025-01-23T13:26:00Z"/>
                <w:rFonts w:cs="Arial"/>
                <w:sz w:val="18"/>
                <w:szCs w:val="18"/>
              </w:rPr>
            </w:pPr>
            <w:ins w:id="683" w:author="jonathan pritchard" w:date="2025-01-23T13:26:00Z" w16du:dateUtc="2025-01-23T13:26:00Z">
              <w:r w:rsidRPr="00340B0D">
                <w:rPr>
                  <w:rFonts w:cs="Arial"/>
                  <w:sz w:val="18"/>
                  <w:szCs w:val="18"/>
                </w:rPr>
                <w:t xml:space="preserve">        Names</w:t>
              </w:r>
            </w:ins>
          </w:p>
        </w:tc>
        <w:tc>
          <w:tcPr>
            <w:tcW w:w="672" w:type="dxa"/>
            <w:tcBorders>
              <w:right w:val="single" w:sz="12" w:space="0" w:color="auto"/>
            </w:tcBorders>
          </w:tcPr>
          <w:p w14:paraId="3FEC21DA" w14:textId="77777777" w:rsidR="00723877" w:rsidRPr="00340B0D" w:rsidRDefault="00723877" w:rsidP="00541D1A">
            <w:pPr>
              <w:jc w:val="center"/>
              <w:rPr>
                <w:ins w:id="684" w:author="jonathan pritchard" w:date="2025-01-23T13:26:00Z" w16du:dateUtc="2025-01-23T13:26:00Z"/>
                <w:rFonts w:cs="Arial"/>
                <w:sz w:val="18"/>
                <w:szCs w:val="18"/>
              </w:rPr>
            </w:pPr>
          </w:p>
        </w:tc>
      </w:tr>
      <w:tr w:rsidR="00723877" w:rsidRPr="00340B0D" w14:paraId="2E6A6394" w14:textId="77777777" w:rsidTr="00541D1A">
        <w:trPr>
          <w:ins w:id="685" w:author="jonathan pritchard" w:date="2025-01-23T13:26:00Z"/>
        </w:trPr>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5E29FB2F" w14:textId="77777777" w:rsidR="00723877" w:rsidRPr="00340B0D" w:rsidRDefault="00723877" w:rsidP="00541D1A">
            <w:pPr>
              <w:jc w:val="center"/>
              <w:rPr>
                <w:ins w:id="686" w:author="jonathan pritchard" w:date="2025-01-23T13:26:00Z" w16du:dateUtc="2025-01-23T13:26:00Z"/>
                <w:rFonts w:cs="Arial"/>
                <w:b/>
                <w:bCs/>
                <w:sz w:val="18"/>
                <w:szCs w:val="18"/>
              </w:rPr>
            </w:pPr>
            <w:ins w:id="687" w:author="jonathan pritchard" w:date="2025-01-23T13:26:00Z" w16du:dateUtc="2025-01-23T13:26:00Z">
              <w:r w:rsidRPr="00340B0D">
                <w:rPr>
                  <w:rFonts w:cs="Arial"/>
                  <w:b/>
                  <w:bCs/>
                  <w:sz w:val="18"/>
                  <w:szCs w:val="18"/>
                </w:rPr>
                <w:t>Palette</w:t>
              </w:r>
            </w:ins>
          </w:p>
        </w:tc>
        <w:tc>
          <w:tcPr>
            <w:tcW w:w="3871" w:type="dxa"/>
            <w:gridSpan w:val="5"/>
            <w:tcBorders>
              <w:left w:val="single" w:sz="12" w:space="0" w:color="auto"/>
            </w:tcBorders>
          </w:tcPr>
          <w:p w14:paraId="0B9625C0" w14:textId="77777777" w:rsidR="00723877" w:rsidRPr="00340B0D" w:rsidRDefault="00723877" w:rsidP="00541D1A">
            <w:pPr>
              <w:rPr>
                <w:ins w:id="688" w:author="jonathan pritchard" w:date="2025-01-23T13:26:00Z" w16du:dateUtc="2025-01-23T13:26:00Z"/>
                <w:rFonts w:cs="Arial"/>
                <w:b/>
                <w:bCs/>
                <w:sz w:val="18"/>
                <w:szCs w:val="18"/>
              </w:rPr>
            </w:pPr>
            <w:ins w:id="689" w:author="jonathan pritchard" w:date="2025-01-23T13:26:00Z" w16du:dateUtc="2025-01-23T13:26:00Z">
              <w:r w:rsidRPr="00340B0D">
                <w:rPr>
                  <w:rFonts w:cs="Arial"/>
                  <w:sz w:val="18"/>
                  <w:szCs w:val="18"/>
                </w:rPr>
                <w:t xml:space="preserve">        Light description</w:t>
              </w:r>
            </w:ins>
          </w:p>
        </w:tc>
        <w:tc>
          <w:tcPr>
            <w:tcW w:w="672" w:type="dxa"/>
            <w:tcBorders>
              <w:right w:val="single" w:sz="12" w:space="0" w:color="auto"/>
            </w:tcBorders>
          </w:tcPr>
          <w:p w14:paraId="1A32EAE7" w14:textId="77777777" w:rsidR="00723877" w:rsidRPr="00340B0D" w:rsidRDefault="00723877" w:rsidP="00541D1A">
            <w:pPr>
              <w:jc w:val="center"/>
              <w:rPr>
                <w:ins w:id="690" w:author="jonathan pritchard" w:date="2025-01-23T13:26:00Z" w16du:dateUtc="2025-01-23T13:26:00Z"/>
                <w:rFonts w:cs="Arial"/>
                <w:sz w:val="18"/>
                <w:szCs w:val="18"/>
              </w:rPr>
            </w:pPr>
          </w:p>
        </w:tc>
      </w:tr>
      <w:tr w:rsidR="00723877" w:rsidRPr="00340B0D" w14:paraId="7B85BEDB" w14:textId="77777777" w:rsidTr="00541D1A">
        <w:trPr>
          <w:ins w:id="691" w:author="jonathan pritchard" w:date="2025-01-23T13:26:00Z"/>
        </w:trPr>
        <w:customXmlInsRangeStart w:id="692" w:author="jonathan pritchard" w:date="2025-01-23T13:26:00Z"/>
        <w:sdt>
          <w:sdtPr>
            <w:rPr>
              <w:rFonts w:cs="Arial"/>
              <w:sz w:val="18"/>
              <w:szCs w:val="18"/>
            </w:rPr>
            <w:alias w:val="Palette"/>
            <w:tag w:val="Palette"/>
            <w:id w:val="1174989406"/>
            <w:placeholder>
              <w:docPart w:val="DC3CC4474A044248919897761829786C"/>
            </w:placeholder>
            <w:comboBox>
              <w:listItem w:displayText="Day" w:value="Day"/>
              <w:listItem w:displayText="Dusk" w:value="Dusk"/>
              <w:listItem w:displayText="Night" w:value="Night"/>
            </w:comboBox>
          </w:sdtPr>
          <w:sdtContent>
            <w:customXmlInsRangeEnd w:id="692"/>
            <w:tc>
              <w:tcPr>
                <w:tcW w:w="4656" w:type="dxa"/>
                <w:gridSpan w:val="5"/>
                <w:tcBorders>
                  <w:left w:val="single" w:sz="12" w:space="0" w:color="auto"/>
                  <w:bottom w:val="single" w:sz="12" w:space="0" w:color="auto"/>
                  <w:right w:val="single" w:sz="12" w:space="0" w:color="auto"/>
                </w:tcBorders>
              </w:tcPr>
              <w:p w14:paraId="427AFF6E" w14:textId="77777777" w:rsidR="00723877" w:rsidRPr="00340B0D" w:rsidRDefault="00723877" w:rsidP="00541D1A">
                <w:pPr>
                  <w:rPr>
                    <w:ins w:id="693" w:author="jonathan pritchard" w:date="2025-01-23T13:26:00Z" w16du:dateUtc="2025-01-23T13:26:00Z"/>
                    <w:rFonts w:cs="Arial"/>
                    <w:sz w:val="18"/>
                    <w:szCs w:val="18"/>
                  </w:rPr>
                </w:pPr>
                <w:ins w:id="694" w:author="jonathan pritchard" w:date="2025-01-23T13:26:00Z" w16du:dateUtc="2025-01-23T13:26:00Z">
                  <w:r w:rsidRPr="00340B0D">
                    <w:rPr>
                      <w:rFonts w:cs="Arial"/>
                      <w:sz w:val="18"/>
                      <w:szCs w:val="18"/>
                    </w:rPr>
                    <w:t>Day</w:t>
                  </w:r>
                </w:ins>
              </w:p>
            </w:tc>
            <w:customXmlInsRangeStart w:id="695" w:author="jonathan pritchard" w:date="2025-01-23T13:26:00Z"/>
          </w:sdtContent>
        </w:sdt>
        <w:customXmlInsRangeEnd w:id="695"/>
        <w:tc>
          <w:tcPr>
            <w:tcW w:w="3871" w:type="dxa"/>
            <w:gridSpan w:val="5"/>
            <w:tcBorders>
              <w:left w:val="single" w:sz="12" w:space="0" w:color="auto"/>
            </w:tcBorders>
          </w:tcPr>
          <w:p w14:paraId="03A5F090" w14:textId="77777777" w:rsidR="00723877" w:rsidRPr="00340B0D" w:rsidRDefault="00723877" w:rsidP="00541D1A">
            <w:pPr>
              <w:rPr>
                <w:ins w:id="696" w:author="jonathan pritchard" w:date="2025-01-23T13:26:00Z" w16du:dateUtc="2025-01-23T13:26:00Z"/>
                <w:rFonts w:cs="Arial"/>
                <w:b/>
                <w:bCs/>
                <w:sz w:val="18"/>
                <w:szCs w:val="18"/>
              </w:rPr>
            </w:pPr>
            <w:ins w:id="697" w:author="jonathan pritchard" w:date="2025-01-23T13:26:00Z" w16du:dateUtc="2025-01-23T13:26:00Z">
              <w:r w:rsidRPr="00340B0D">
                <w:rPr>
                  <w:rFonts w:cs="Arial"/>
                  <w:sz w:val="18"/>
                  <w:szCs w:val="18"/>
                </w:rPr>
                <w:t xml:space="preserve">        All other chart text</w:t>
              </w:r>
            </w:ins>
          </w:p>
        </w:tc>
        <w:tc>
          <w:tcPr>
            <w:tcW w:w="672" w:type="dxa"/>
            <w:tcBorders>
              <w:right w:val="single" w:sz="12" w:space="0" w:color="auto"/>
            </w:tcBorders>
          </w:tcPr>
          <w:p w14:paraId="100A7060" w14:textId="77777777" w:rsidR="00723877" w:rsidRPr="00340B0D" w:rsidRDefault="00723877" w:rsidP="00541D1A">
            <w:pPr>
              <w:jc w:val="center"/>
              <w:rPr>
                <w:ins w:id="698" w:author="jonathan pritchard" w:date="2025-01-23T13:26:00Z" w16du:dateUtc="2025-01-23T13:26:00Z"/>
                <w:rFonts w:cs="Arial"/>
                <w:sz w:val="18"/>
                <w:szCs w:val="18"/>
              </w:rPr>
            </w:pPr>
          </w:p>
        </w:tc>
      </w:tr>
      <w:tr w:rsidR="00723877" w:rsidRPr="00340B0D" w14:paraId="7952270E" w14:textId="77777777" w:rsidTr="00541D1A">
        <w:trPr>
          <w:ins w:id="699" w:author="jonathan pritchard" w:date="2025-01-23T13:26:00Z"/>
        </w:trPr>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54F7C94C" w14:textId="77777777" w:rsidR="00723877" w:rsidRPr="00340B0D" w:rsidRDefault="00723877" w:rsidP="00541D1A">
            <w:pPr>
              <w:jc w:val="center"/>
              <w:rPr>
                <w:ins w:id="700" w:author="jonathan pritchard" w:date="2025-01-23T13:26:00Z" w16du:dateUtc="2025-01-23T13:26:00Z"/>
                <w:rFonts w:cs="Arial"/>
                <w:b/>
                <w:bCs/>
                <w:sz w:val="18"/>
                <w:szCs w:val="18"/>
              </w:rPr>
            </w:pPr>
          </w:p>
        </w:tc>
        <w:tc>
          <w:tcPr>
            <w:tcW w:w="3871" w:type="dxa"/>
            <w:gridSpan w:val="5"/>
            <w:tcBorders>
              <w:left w:val="single" w:sz="12" w:space="0" w:color="auto"/>
            </w:tcBorders>
          </w:tcPr>
          <w:p w14:paraId="40F25E9F" w14:textId="77777777" w:rsidR="00723877" w:rsidRPr="00340B0D" w:rsidRDefault="00723877" w:rsidP="00541D1A">
            <w:pPr>
              <w:rPr>
                <w:ins w:id="701" w:author="jonathan pritchard" w:date="2025-01-23T13:26:00Z" w16du:dateUtc="2025-01-23T13:26:00Z"/>
                <w:rFonts w:cs="Arial"/>
                <w:sz w:val="18"/>
                <w:szCs w:val="18"/>
              </w:rPr>
            </w:pPr>
          </w:p>
        </w:tc>
        <w:tc>
          <w:tcPr>
            <w:tcW w:w="672" w:type="dxa"/>
            <w:tcBorders>
              <w:right w:val="single" w:sz="12" w:space="0" w:color="auto"/>
            </w:tcBorders>
            <w:vAlign w:val="center"/>
          </w:tcPr>
          <w:p w14:paraId="2D24D6D3" w14:textId="77777777" w:rsidR="00723877" w:rsidRPr="00340B0D" w:rsidRDefault="00723877" w:rsidP="00541D1A">
            <w:pPr>
              <w:jc w:val="center"/>
              <w:rPr>
                <w:ins w:id="702" w:author="jonathan pritchard" w:date="2025-01-23T13:26:00Z" w16du:dateUtc="2025-01-23T13:26:00Z"/>
                <w:rFonts w:cs="Arial"/>
                <w:sz w:val="18"/>
                <w:szCs w:val="18"/>
              </w:rPr>
            </w:pPr>
          </w:p>
        </w:tc>
      </w:tr>
      <w:tr w:rsidR="00723877" w:rsidRPr="00340B0D" w14:paraId="49B22F8D" w14:textId="77777777" w:rsidTr="00541D1A">
        <w:trPr>
          <w:ins w:id="703" w:author="jonathan pritchard" w:date="2025-01-23T13:26:00Z"/>
        </w:trPr>
        <w:tc>
          <w:tcPr>
            <w:tcW w:w="4656" w:type="dxa"/>
            <w:gridSpan w:val="5"/>
            <w:tcBorders>
              <w:left w:val="single" w:sz="12" w:space="0" w:color="auto"/>
              <w:bottom w:val="single" w:sz="12" w:space="0" w:color="auto"/>
              <w:right w:val="single" w:sz="12" w:space="0" w:color="auto"/>
            </w:tcBorders>
            <w:shd w:val="clear" w:color="auto" w:fill="FFFFFF" w:themeFill="background1"/>
          </w:tcPr>
          <w:p w14:paraId="5FB12C16" w14:textId="77777777" w:rsidR="00723877" w:rsidRPr="00340B0D" w:rsidRDefault="00723877" w:rsidP="00541D1A">
            <w:pPr>
              <w:rPr>
                <w:ins w:id="704" w:author="jonathan pritchard" w:date="2025-01-23T13:26:00Z" w16du:dateUtc="2025-01-23T13:26:00Z"/>
                <w:rFonts w:cs="Arial"/>
                <w:sz w:val="18"/>
                <w:szCs w:val="18"/>
              </w:rPr>
            </w:pPr>
          </w:p>
        </w:tc>
        <w:tc>
          <w:tcPr>
            <w:tcW w:w="3871" w:type="dxa"/>
            <w:gridSpan w:val="5"/>
            <w:tcBorders>
              <w:left w:val="single" w:sz="12" w:space="0" w:color="auto"/>
              <w:bottom w:val="single" w:sz="12" w:space="0" w:color="auto"/>
            </w:tcBorders>
          </w:tcPr>
          <w:p w14:paraId="2AF52654" w14:textId="77777777" w:rsidR="00723877" w:rsidRPr="00340B0D" w:rsidRDefault="00723877" w:rsidP="00541D1A">
            <w:pPr>
              <w:jc w:val="center"/>
              <w:rPr>
                <w:ins w:id="705" w:author="jonathan pritchard" w:date="2025-01-23T13:26:00Z" w16du:dateUtc="2025-01-23T13:26:00Z"/>
                <w:rFonts w:cs="Arial"/>
                <w:sz w:val="18"/>
                <w:szCs w:val="18"/>
              </w:rPr>
            </w:pPr>
          </w:p>
        </w:tc>
        <w:tc>
          <w:tcPr>
            <w:tcW w:w="672" w:type="dxa"/>
            <w:tcBorders>
              <w:bottom w:val="single" w:sz="12" w:space="0" w:color="auto"/>
              <w:right w:val="single" w:sz="12" w:space="0" w:color="auto"/>
            </w:tcBorders>
            <w:vAlign w:val="center"/>
          </w:tcPr>
          <w:p w14:paraId="19CC324B" w14:textId="77777777" w:rsidR="00723877" w:rsidRPr="00340B0D" w:rsidRDefault="00723877" w:rsidP="00541D1A">
            <w:pPr>
              <w:jc w:val="center"/>
              <w:rPr>
                <w:ins w:id="706" w:author="jonathan pritchard" w:date="2025-01-23T13:26:00Z" w16du:dateUtc="2025-01-23T13:26:00Z"/>
                <w:rFonts w:cs="Arial"/>
                <w:sz w:val="18"/>
                <w:szCs w:val="18"/>
              </w:rPr>
            </w:pPr>
          </w:p>
        </w:tc>
      </w:tr>
      <w:tr w:rsidR="00723877" w:rsidRPr="00340B0D" w14:paraId="32E26195" w14:textId="77777777" w:rsidTr="00541D1A">
        <w:trPr>
          <w:ins w:id="707" w:author="jonathan pritchard" w:date="2025-01-23T13:26:00Z"/>
        </w:trPr>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53D718ED" w14:textId="77777777" w:rsidR="00723877" w:rsidRPr="00340B0D" w:rsidRDefault="00723877" w:rsidP="00541D1A">
            <w:pPr>
              <w:jc w:val="center"/>
              <w:rPr>
                <w:ins w:id="708" w:author="jonathan pritchard" w:date="2025-01-23T13:26:00Z" w16du:dateUtc="2025-01-23T13:26:00Z"/>
                <w:rFonts w:cs="Arial"/>
                <w:b/>
                <w:bCs/>
                <w:sz w:val="18"/>
                <w:szCs w:val="18"/>
              </w:rPr>
            </w:pPr>
            <w:ins w:id="709" w:author="jonathan pritchard" w:date="2025-01-23T13:26:00Z" w16du:dateUtc="2025-01-23T13:26: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DE41ABB" w14:textId="77777777" w:rsidR="00723877" w:rsidRPr="00340B0D" w:rsidRDefault="00723877" w:rsidP="00541D1A">
            <w:pPr>
              <w:jc w:val="center"/>
              <w:rPr>
                <w:ins w:id="710" w:author="jonathan pritchard" w:date="2025-01-23T13:26:00Z" w16du:dateUtc="2025-01-23T13:26:00Z"/>
                <w:rFonts w:cs="Arial"/>
                <w:sz w:val="18"/>
                <w:szCs w:val="18"/>
              </w:rPr>
            </w:pPr>
            <w:ins w:id="711" w:author="jonathan pritchard" w:date="2025-01-23T13:26:00Z" w16du:dateUtc="2025-01-23T13:26:00Z">
              <w:r w:rsidRPr="00340B0D">
                <w:rPr>
                  <w:rFonts w:cs="Arial"/>
                  <w:b/>
                  <w:bCs/>
                  <w:sz w:val="18"/>
                  <w:szCs w:val="18"/>
                </w:rPr>
                <w:t>Display</w:t>
              </w:r>
            </w:ins>
          </w:p>
        </w:tc>
      </w:tr>
      <w:tr w:rsidR="00723877" w:rsidRPr="00340B0D" w14:paraId="410DE54E" w14:textId="77777777" w:rsidTr="00541D1A">
        <w:trPr>
          <w:trHeight w:val="287"/>
          <w:ins w:id="712" w:author="jonathan pritchard" w:date="2025-01-23T13:26:00Z"/>
        </w:trPr>
        <w:tc>
          <w:tcPr>
            <w:tcW w:w="1789" w:type="dxa"/>
            <w:tcBorders>
              <w:left w:val="single" w:sz="12" w:space="0" w:color="auto"/>
              <w:bottom w:val="single" w:sz="4" w:space="0" w:color="auto"/>
            </w:tcBorders>
          </w:tcPr>
          <w:p w14:paraId="31C66F77" w14:textId="77777777" w:rsidR="00723877" w:rsidRPr="00340B0D" w:rsidRDefault="00723877" w:rsidP="00541D1A">
            <w:pPr>
              <w:rPr>
                <w:ins w:id="713" w:author="jonathan pritchard" w:date="2025-01-23T13:26:00Z" w16du:dateUtc="2025-01-23T13:26:00Z"/>
                <w:rFonts w:cs="Arial"/>
                <w:sz w:val="18"/>
                <w:szCs w:val="18"/>
              </w:rPr>
            </w:pPr>
            <w:ins w:id="714" w:author="jonathan pritchard" w:date="2025-01-23T13:26:00Z" w16du:dateUtc="2025-01-23T13:26:00Z">
              <w:r w:rsidRPr="00340B0D">
                <w:rPr>
                  <w:rFonts w:cs="Arial"/>
                  <w:sz w:val="18"/>
                  <w:szCs w:val="18"/>
                </w:rPr>
                <w:t>Start Date</w:t>
              </w:r>
            </w:ins>
          </w:p>
        </w:tc>
        <w:tc>
          <w:tcPr>
            <w:tcW w:w="2867" w:type="dxa"/>
            <w:gridSpan w:val="4"/>
            <w:tcBorders>
              <w:bottom w:val="single" w:sz="4" w:space="0" w:color="auto"/>
              <w:right w:val="single" w:sz="12" w:space="0" w:color="auto"/>
            </w:tcBorders>
          </w:tcPr>
          <w:p w14:paraId="24AEF602" w14:textId="77777777" w:rsidR="00723877" w:rsidRPr="00340B0D" w:rsidRDefault="00723877" w:rsidP="00541D1A">
            <w:pPr>
              <w:rPr>
                <w:ins w:id="715" w:author="jonathan pritchard" w:date="2025-01-23T13:26:00Z" w16du:dateUtc="2025-01-23T13:26: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67207308" w14:textId="77777777" w:rsidR="00723877" w:rsidRPr="00340B0D" w:rsidRDefault="00723877" w:rsidP="00541D1A">
            <w:pPr>
              <w:rPr>
                <w:ins w:id="716" w:author="jonathan pritchard" w:date="2025-01-23T13:26:00Z" w16du:dateUtc="2025-01-23T13:26:00Z"/>
                <w:rFonts w:cs="Arial"/>
                <w:sz w:val="18"/>
                <w:szCs w:val="18"/>
              </w:rPr>
            </w:pPr>
            <w:ins w:id="717" w:author="jonathan pritchard" w:date="2025-01-23T13:26:00Z" w16du:dateUtc="2025-01-23T13:26: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62E9DE9C" w14:textId="77777777" w:rsidR="00723877" w:rsidRPr="00C87169" w:rsidRDefault="00723877" w:rsidP="00541D1A">
            <w:pPr>
              <w:rPr>
                <w:ins w:id="718" w:author="jonathan pritchard" w:date="2025-01-23T13:26:00Z" w16du:dateUtc="2025-01-23T13:26:00Z"/>
                <w:rFonts w:cs="Arial"/>
              </w:rPr>
            </w:pPr>
          </w:p>
        </w:tc>
      </w:tr>
      <w:tr w:rsidR="00723877" w:rsidRPr="00340B0D" w14:paraId="3DAFBC5F" w14:textId="77777777" w:rsidTr="00541D1A">
        <w:trPr>
          <w:ins w:id="719" w:author="jonathan pritchard" w:date="2025-01-23T13:26:00Z"/>
        </w:trPr>
        <w:tc>
          <w:tcPr>
            <w:tcW w:w="1789" w:type="dxa"/>
            <w:tcBorders>
              <w:left w:val="single" w:sz="12" w:space="0" w:color="auto"/>
              <w:bottom w:val="single" w:sz="4" w:space="0" w:color="auto"/>
            </w:tcBorders>
          </w:tcPr>
          <w:p w14:paraId="4D22CAFC" w14:textId="77777777" w:rsidR="00723877" w:rsidRPr="00340B0D" w:rsidRDefault="00723877" w:rsidP="00541D1A">
            <w:pPr>
              <w:rPr>
                <w:ins w:id="720" w:author="jonathan pritchard" w:date="2025-01-23T13:26:00Z" w16du:dateUtc="2025-01-23T13:26:00Z"/>
                <w:rFonts w:cs="Arial"/>
                <w:sz w:val="18"/>
                <w:szCs w:val="18"/>
              </w:rPr>
            </w:pPr>
            <w:ins w:id="721" w:author="jonathan pritchard" w:date="2025-01-23T13:26:00Z" w16du:dateUtc="2025-01-23T13:26: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4AD203BB" w14:textId="77777777" w:rsidR="00723877" w:rsidRPr="00340B0D" w:rsidRDefault="00723877" w:rsidP="00541D1A">
            <w:pPr>
              <w:rPr>
                <w:ins w:id="722" w:author="jonathan pritchard" w:date="2025-01-23T13:26:00Z" w16du:dateUtc="2025-01-23T13:26: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75E60322" w14:textId="77777777" w:rsidR="00723877" w:rsidRPr="00340B0D" w:rsidRDefault="00723877" w:rsidP="00541D1A">
            <w:pPr>
              <w:rPr>
                <w:ins w:id="723" w:author="jonathan pritchard" w:date="2025-01-23T13:26:00Z" w16du:dateUtc="2025-01-23T13:26:00Z"/>
                <w:rFonts w:cs="Arial"/>
                <w:sz w:val="18"/>
                <w:szCs w:val="18"/>
              </w:rPr>
            </w:pPr>
            <w:ins w:id="724" w:author="jonathan pritchard" w:date="2025-01-23T13:26:00Z" w16du:dateUtc="2025-01-23T13:26: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14132644" w14:textId="77777777" w:rsidR="00723877" w:rsidRPr="00340B0D" w:rsidRDefault="00723877" w:rsidP="00541D1A">
            <w:pPr>
              <w:rPr>
                <w:ins w:id="725" w:author="jonathan pritchard" w:date="2025-01-23T13:26:00Z" w16du:dateUtc="2025-01-23T13:26:00Z"/>
                <w:rFonts w:cs="Arial"/>
                <w:sz w:val="18"/>
                <w:szCs w:val="18"/>
              </w:rPr>
            </w:pPr>
            <w:ins w:id="726" w:author="jonathan pritchard" w:date="2025-01-23T13:26:00Z" w16du:dateUtc="2025-01-23T13:26:00Z">
              <w:r w:rsidRPr="00340B0D">
                <w:rPr>
                  <w:rFonts w:cs="Arial"/>
                  <w:sz w:val="18"/>
                  <w:szCs w:val="18"/>
                </w:rPr>
                <w:t>1:</w:t>
              </w:r>
              <w:r>
                <w:rPr>
                  <w:rFonts w:cs="Arial"/>
                  <w:sz w:val="18"/>
                  <w:szCs w:val="18"/>
                </w:rPr>
                <w:t>60000</w:t>
              </w:r>
            </w:ins>
          </w:p>
        </w:tc>
      </w:tr>
      <w:tr w:rsidR="00723877" w:rsidRPr="00340B0D" w14:paraId="5FA7B26F" w14:textId="77777777" w:rsidTr="00541D1A">
        <w:trPr>
          <w:ins w:id="727" w:author="jonathan pritchard" w:date="2025-01-23T13:26:00Z"/>
        </w:trPr>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19DA4ECC" w14:textId="77777777" w:rsidR="00723877" w:rsidRPr="00340B0D" w:rsidRDefault="00723877" w:rsidP="00541D1A">
            <w:pPr>
              <w:jc w:val="center"/>
              <w:rPr>
                <w:ins w:id="728" w:author="jonathan pritchard" w:date="2025-01-23T13:26:00Z" w16du:dateUtc="2025-01-23T13:26: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670DAA1F" w14:textId="77777777" w:rsidR="00723877" w:rsidRPr="00340B0D" w:rsidRDefault="00723877" w:rsidP="00541D1A">
            <w:pPr>
              <w:rPr>
                <w:ins w:id="729" w:author="jonathan pritchard" w:date="2025-01-23T13:26:00Z" w16du:dateUtc="2025-01-23T13:26:00Z"/>
                <w:rFonts w:cs="Arial"/>
                <w:sz w:val="18"/>
                <w:szCs w:val="18"/>
              </w:rPr>
            </w:pPr>
            <w:ins w:id="730" w:author="jonathan pritchard" w:date="2025-01-23T13:26:00Z" w16du:dateUtc="2025-01-23T13:26: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12444214" w14:textId="77777777" w:rsidR="00723877" w:rsidRPr="00340B0D" w:rsidRDefault="00723877" w:rsidP="00541D1A">
            <w:pPr>
              <w:rPr>
                <w:ins w:id="731" w:author="jonathan pritchard" w:date="2025-01-23T13:26:00Z" w16du:dateUtc="2025-01-23T13:26:00Z"/>
                <w:rFonts w:cs="Arial"/>
                <w:sz w:val="18"/>
                <w:szCs w:val="18"/>
              </w:rPr>
            </w:pPr>
          </w:p>
        </w:tc>
      </w:tr>
      <w:tr w:rsidR="00723877" w:rsidRPr="00340B0D" w14:paraId="0FACE3BF" w14:textId="77777777" w:rsidTr="00541D1A">
        <w:trPr>
          <w:ins w:id="732" w:author="jonathan pritchard" w:date="2025-01-23T13:26:00Z"/>
        </w:trPr>
        <w:tc>
          <w:tcPr>
            <w:tcW w:w="9199" w:type="dxa"/>
            <w:gridSpan w:val="11"/>
            <w:tcBorders>
              <w:top w:val="single" w:sz="4" w:space="0" w:color="auto"/>
              <w:left w:val="single" w:sz="12" w:space="0" w:color="auto"/>
              <w:bottom w:val="single" w:sz="4" w:space="0" w:color="auto"/>
              <w:right w:val="single" w:sz="12" w:space="0" w:color="auto"/>
            </w:tcBorders>
          </w:tcPr>
          <w:p w14:paraId="3F753CDE" w14:textId="77777777" w:rsidR="00723877" w:rsidRPr="00340B0D" w:rsidRDefault="00723877" w:rsidP="00541D1A">
            <w:pPr>
              <w:rPr>
                <w:ins w:id="733" w:author="jonathan pritchard" w:date="2025-01-23T13:26:00Z" w16du:dateUtc="2025-01-23T13:26:00Z"/>
                <w:rFonts w:cs="Arial"/>
                <w:sz w:val="18"/>
                <w:szCs w:val="18"/>
              </w:rPr>
            </w:pPr>
          </w:p>
        </w:tc>
      </w:tr>
      <w:tr w:rsidR="00723877" w:rsidRPr="00340B0D" w14:paraId="6D38B7DB" w14:textId="77777777" w:rsidTr="00541D1A">
        <w:trPr>
          <w:ins w:id="734" w:author="jonathan pritchard" w:date="2025-01-23T13:26: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6A9DAB8" w14:textId="77777777" w:rsidR="00723877" w:rsidRPr="00340B0D" w:rsidRDefault="00723877" w:rsidP="00541D1A">
            <w:pPr>
              <w:jc w:val="center"/>
              <w:rPr>
                <w:ins w:id="735" w:author="jonathan pritchard" w:date="2025-01-23T13:26:00Z" w16du:dateUtc="2025-01-23T13:26:00Z"/>
                <w:rFonts w:cs="Arial"/>
                <w:b/>
                <w:bCs/>
                <w:sz w:val="18"/>
                <w:szCs w:val="18"/>
              </w:rPr>
            </w:pPr>
            <w:ins w:id="736" w:author="jonathan pritchard" w:date="2025-01-23T13:26:00Z" w16du:dateUtc="2025-01-23T13:26:00Z">
              <w:r w:rsidRPr="00340B0D">
                <w:rPr>
                  <w:rFonts w:cs="Arial"/>
                  <w:b/>
                  <w:bCs/>
                  <w:sz w:val="18"/>
                  <w:szCs w:val="18"/>
                </w:rPr>
                <w:lastRenderedPageBreak/>
                <w:t>Viewing Group</w:t>
              </w:r>
              <w:r>
                <w:rPr>
                  <w:rFonts w:cs="Arial"/>
                  <w:b/>
                  <w:bCs/>
                  <w:sz w:val="18"/>
                  <w:szCs w:val="18"/>
                </w:rPr>
                <w:t>s (Default = On)</w:t>
              </w:r>
            </w:ins>
          </w:p>
        </w:tc>
      </w:tr>
      <w:tr w:rsidR="00723877" w:rsidRPr="00340B0D" w14:paraId="74F09AE8" w14:textId="77777777" w:rsidTr="00541D1A">
        <w:trPr>
          <w:ins w:id="737" w:author="jonathan pritchard" w:date="2025-01-23T13:26:00Z"/>
        </w:trPr>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3F245DE" w14:textId="77777777" w:rsidR="00723877" w:rsidRPr="00340B0D" w:rsidRDefault="00723877" w:rsidP="00541D1A">
            <w:pPr>
              <w:jc w:val="center"/>
              <w:rPr>
                <w:ins w:id="738" w:author="jonathan pritchard" w:date="2025-01-23T13:26:00Z" w16du:dateUtc="2025-01-23T13:26:00Z"/>
                <w:rFonts w:cs="Arial"/>
                <w:b/>
                <w:bCs/>
                <w:sz w:val="18"/>
                <w:szCs w:val="18"/>
              </w:rPr>
            </w:pPr>
            <w:ins w:id="739" w:author="jonathan pritchard" w:date="2025-01-23T13:26:00Z" w16du:dateUtc="2025-01-23T13:26:00Z">
              <w:r w:rsidRPr="00340B0D">
                <w:rPr>
                  <w:rFonts w:cs="Arial"/>
                  <w:b/>
                  <w:bCs/>
                  <w:sz w:val="18"/>
                  <w:szCs w:val="18"/>
                </w:rPr>
                <w:t>Standard Display</w:t>
              </w:r>
            </w:ins>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06F327B" w14:textId="77777777" w:rsidR="00723877" w:rsidRPr="00340B0D" w:rsidRDefault="00723877" w:rsidP="00541D1A">
            <w:pPr>
              <w:jc w:val="center"/>
              <w:rPr>
                <w:ins w:id="740" w:author="jonathan pritchard" w:date="2025-01-23T13:26:00Z" w16du:dateUtc="2025-01-23T13:26:00Z"/>
                <w:rFonts w:cs="Arial"/>
                <w:b/>
                <w:bCs/>
                <w:sz w:val="18"/>
                <w:szCs w:val="18"/>
              </w:rPr>
            </w:pPr>
            <w:ins w:id="741" w:author="jonathan pritchard" w:date="2025-01-23T13:26:00Z" w16du:dateUtc="2025-01-23T13:26:00Z">
              <w:r w:rsidRPr="00340B0D">
                <w:rPr>
                  <w:rFonts w:cs="Arial"/>
                  <w:b/>
                  <w:bCs/>
                  <w:sz w:val="18"/>
                  <w:szCs w:val="18"/>
                </w:rPr>
                <w:t>Other</w:t>
              </w:r>
            </w:ins>
          </w:p>
        </w:tc>
      </w:tr>
      <w:tr w:rsidR="00723877" w:rsidRPr="00340B0D" w14:paraId="110140A6" w14:textId="77777777" w:rsidTr="00541D1A">
        <w:trPr>
          <w:ins w:id="742" w:author="jonathan pritchard" w:date="2025-01-23T13:26:00Z"/>
        </w:trPr>
        <w:tc>
          <w:tcPr>
            <w:tcW w:w="4375" w:type="dxa"/>
            <w:gridSpan w:val="4"/>
            <w:tcBorders>
              <w:top w:val="single" w:sz="4" w:space="0" w:color="auto"/>
              <w:left w:val="single" w:sz="12" w:space="0" w:color="auto"/>
              <w:bottom w:val="single" w:sz="4" w:space="0" w:color="auto"/>
              <w:right w:val="single" w:sz="4" w:space="0" w:color="auto"/>
            </w:tcBorders>
          </w:tcPr>
          <w:p w14:paraId="4D73AACB" w14:textId="77777777" w:rsidR="00723877" w:rsidRPr="00340B0D" w:rsidRDefault="00723877" w:rsidP="00541D1A">
            <w:pPr>
              <w:rPr>
                <w:ins w:id="743" w:author="jonathan pritchard" w:date="2025-01-23T13:26:00Z" w16du:dateUtc="2025-01-23T13:26:00Z"/>
                <w:rFonts w:cs="Arial"/>
                <w:sz w:val="18"/>
                <w:szCs w:val="18"/>
              </w:rPr>
            </w:pPr>
            <w:ins w:id="744" w:author="jonathan pritchard" w:date="2025-01-23T13:26:00Z" w16du:dateUtc="2025-01-23T13:26: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696C18F7" w14:textId="77777777" w:rsidR="00723877" w:rsidRPr="00340B0D" w:rsidRDefault="00723877" w:rsidP="00541D1A">
            <w:pPr>
              <w:jc w:val="center"/>
              <w:rPr>
                <w:ins w:id="745" w:author="jonathan pritchard" w:date="2025-01-23T13:26:00Z" w16du:dateUtc="2025-01-23T13:26:00Z"/>
                <w:rFonts w:cs="Arial"/>
                <w:sz w:val="18"/>
                <w:szCs w:val="18"/>
              </w:rPr>
            </w:pPr>
          </w:p>
        </w:tc>
        <w:tc>
          <w:tcPr>
            <w:tcW w:w="3598" w:type="dxa"/>
            <w:gridSpan w:val="4"/>
            <w:tcBorders>
              <w:top w:val="single" w:sz="4" w:space="0" w:color="auto"/>
              <w:left w:val="single" w:sz="12" w:space="0" w:color="auto"/>
              <w:bottom w:val="single" w:sz="4" w:space="0" w:color="auto"/>
            </w:tcBorders>
          </w:tcPr>
          <w:p w14:paraId="7306B928" w14:textId="77777777" w:rsidR="00723877" w:rsidRPr="00340B0D" w:rsidRDefault="00723877" w:rsidP="00541D1A">
            <w:pPr>
              <w:pStyle w:val="Default"/>
              <w:rPr>
                <w:ins w:id="746" w:author="jonathan pritchard" w:date="2025-01-23T13:26:00Z" w16du:dateUtc="2025-01-23T13:26:00Z"/>
                <w:sz w:val="18"/>
                <w:szCs w:val="18"/>
              </w:rPr>
            </w:pPr>
            <w:ins w:id="747" w:author="jonathan pritchard" w:date="2025-01-23T13:26:00Z" w16du:dateUtc="2025-01-23T13:26: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63FA3647" w14:textId="77777777" w:rsidR="00723877" w:rsidRPr="00340B0D" w:rsidRDefault="00723877" w:rsidP="00541D1A">
            <w:pPr>
              <w:rPr>
                <w:ins w:id="748" w:author="jonathan pritchard" w:date="2025-01-23T13:26:00Z" w16du:dateUtc="2025-01-23T13:26:00Z"/>
                <w:rFonts w:cs="Arial"/>
                <w:sz w:val="18"/>
                <w:szCs w:val="18"/>
              </w:rPr>
            </w:pPr>
          </w:p>
        </w:tc>
      </w:tr>
      <w:tr w:rsidR="00723877" w:rsidRPr="00340B0D" w14:paraId="796507A7" w14:textId="77777777" w:rsidTr="00541D1A">
        <w:trPr>
          <w:ins w:id="749" w:author="jonathan pritchard" w:date="2025-01-23T13:26:00Z"/>
        </w:trPr>
        <w:tc>
          <w:tcPr>
            <w:tcW w:w="4375" w:type="dxa"/>
            <w:gridSpan w:val="4"/>
            <w:tcBorders>
              <w:top w:val="single" w:sz="4" w:space="0" w:color="auto"/>
              <w:left w:val="single" w:sz="12" w:space="0" w:color="auto"/>
              <w:bottom w:val="single" w:sz="4" w:space="0" w:color="auto"/>
              <w:right w:val="single" w:sz="4" w:space="0" w:color="auto"/>
            </w:tcBorders>
          </w:tcPr>
          <w:p w14:paraId="7819E7A2" w14:textId="77777777" w:rsidR="00723877" w:rsidRPr="00340B0D" w:rsidRDefault="00723877" w:rsidP="00541D1A">
            <w:pPr>
              <w:pStyle w:val="Default"/>
              <w:rPr>
                <w:ins w:id="750" w:author="jonathan pritchard" w:date="2025-01-23T13:26:00Z" w16du:dateUtc="2025-01-23T13:26:00Z"/>
                <w:sz w:val="18"/>
                <w:szCs w:val="18"/>
              </w:rPr>
            </w:pPr>
            <w:ins w:id="751" w:author="jonathan pritchard" w:date="2025-01-23T13:26:00Z" w16du:dateUtc="2025-01-23T13:26: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14D82F0F" w14:textId="77777777" w:rsidR="00723877" w:rsidRPr="00340B0D" w:rsidRDefault="00723877" w:rsidP="00541D1A">
            <w:pPr>
              <w:jc w:val="center"/>
              <w:rPr>
                <w:ins w:id="752" w:author="jonathan pritchard" w:date="2025-01-23T13:26:00Z" w16du:dateUtc="2025-01-23T13:26:00Z"/>
                <w:rFonts w:cs="Arial"/>
                <w:sz w:val="18"/>
                <w:szCs w:val="18"/>
              </w:rPr>
            </w:pPr>
          </w:p>
        </w:tc>
        <w:tc>
          <w:tcPr>
            <w:tcW w:w="3598" w:type="dxa"/>
            <w:gridSpan w:val="4"/>
            <w:tcBorders>
              <w:top w:val="single" w:sz="4" w:space="0" w:color="auto"/>
              <w:left w:val="single" w:sz="12" w:space="0" w:color="auto"/>
              <w:bottom w:val="single" w:sz="4" w:space="0" w:color="auto"/>
            </w:tcBorders>
          </w:tcPr>
          <w:p w14:paraId="44921A01" w14:textId="77777777" w:rsidR="00723877" w:rsidRPr="00340B0D" w:rsidRDefault="00723877" w:rsidP="00541D1A">
            <w:pPr>
              <w:pStyle w:val="Default"/>
              <w:rPr>
                <w:ins w:id="753" w:author="jonathan pritchard" w:date="2025-01-23T13:26:00Z" w16du:dateUtc="2025-01-23T13:26:00Z"/>
                <w:sz w:val="18"/>
                <w:szCs w:val="18"/>
              </w:rPr>
            </w:pPr>
            <w:ins w:id="754" w:author="jonathan pritchard" w:date="2025-01-23T13:26:00Z" w16du:dateUtc="2025-01-23T13:26: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33FC841C" w14:textId="77777777" w:rsidR="00723877" w:rsidRPr="00340B0D" w:rsidRDefault="00723877" w:rsidP="00541D1A">
            <w:pPr>
              <w:rPr>
                <w:ins w:id="755" w:author="jonathan pritchard" w:date="2025-01-23T13:26:00Z" w16du:dateUtc="2025-01-23T13:26:00Z"/>
                <w:rFonts w:cs="Arial"/>
                <w:sz w:val="18"/>
                <w:szCs w:val="18"/>
              </w:rPr>
            </w:pPr>
          </w:p>
        </w:tc>
      </w:tr>
      <w:tr w:rsidR="00723877" w:rsidRPr="00340B0D" w14:paraId="09A7D43E" w14:textId="77777777" w:rsidTr="00541D1A">
        <w:trPr>
          <w:ins w:id="756" w:author="jonathan pritchard" w:date="2025-01-23T13:26:00Z"/>
        </w:trPr>
        <w:tc>
          <w:tcPr>
            <w:tcW w:w="4375" w:type="dxa"/>
            <w:gridSpan w:val="4"/>
            <w:tcBorders>
              <w:top w:val="single" w:sz="4" w:space="0" w:color="auto"/>
              <w:left w:val="single" w:sz="12" w:space="0" w:color="auto"/>
              <w:bottom w:val="single" w:sz="4" w:space="0" w:color="auto"/>
              <w:right w:val="single" w:sz="4" w:space="0" w:color="auto"/>
            </w:tcBorders>
          </w:tcPr>
          <w:p w14:paraId="33E37792" w14:textId="77777777" w:rsidR="00723877" w:rsidRPr="00340B0D" w:rsidRDefault="00723877" w:rsidP="00541D1A">
            <w:pPr>
              <w:pStyle w:val="Default"/>
              <w:ind w:left="720"/>
              <w:rPr>
                <w:ins w:id="757" w:author="jonathan pritchard" w:date="2025-01-23T13:26:00Z" w16du:dateUtc="2025-01-23T13:26:00Z"/>
                <w:sz w:val="18"/>
                <w:szCs w:val="18"/>
              </w:rPr>
            </w:pPr>
            <w:ins w:id="758" w:author="jonathan pritchard" w:date="2025-01-23T13:26:00Z" w16du:dateUtc="2025-01-23T13:26: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386EF714" w14:textId="77777777" w:rsidR="00723877" w:rsidRPr="00340B0D" w:rsidRDefault="00723877" w:rsidP="00541D1A">
            <w:pPr>
              <w:jc w:val="center"/>
              <w:rPr>
                <w:ins w:id="759" w:author="jonathan pritchard" w:date="2025-01-23T13:26:00Z" w16du:dateUtc="2025-01-23T13:26:00Z"/>
                <w:rFonts w:cs="Arial"/>
                <w:sz w:val="18"/>
                <w:szCs w:val="18"/>
              </w:rPr>
            </w:pPr>
          </w:p>
        </w:tc>
        <w:tc>
          <w:tcPr>
            <w:tcW w:w="3598" w:type="dxa"/>
            <w:gridSpan w:val="4"/>
            <w:tcBorders>
              <w:top w:val="single" w:sz="4" w:space="0" w:color="auto"/>
              <w:left w:val="single" w:sz="12" w:space="0" w:color="auto"/>
              <w:bottom w:val="single" w:sz="4" w:space="0" w:color="auto"/>
            </w:tcBorders>
          </w:tcPr>
          <w:p w14:paraId="14098858" w14:textId="77777777" w:rsidR="00723877" w:rsidRPr="00340B0D" w:rsidRDefault="00723877" w:rsidP="00541D1A">
            <w:pPr>
              <w:pStyle w:val="Default"/>
              <w:rPr>
                <w:ins w:id="760" w:author="jonathan pritchard" w:date="2025-01-23T13:26:00Z" w16du:dateUtc="2025-01-23T13:26:00Z"/>
                <w:sz w:val="18"/>
                <w:szCs w:val="18"/>
              </w:rPr>
            </w:pPr>
            <w:ins w:id="761" w:author="jonathan pritchard" w:date="2025-01-23T13:26:00Z" w16du:dateUtc="2025-01-23T13:26: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4CC055C9" w14:textId="77777777" w:rsidR="00723877" w:rsidRPr="00340B0D" w:rsidRDefault="00723877" w:rsidP="00541D1A">
            <w:pPr>
              <w:rPr>
                <w:ins w:id="762" w:author="jonathan pritchard" w:date="2025-01-23T13:26:00Z" w16du:dateUtc="2025-01-23T13:26:00Z"/>
                <w:rFonts w:cs="Arial"/>
                <w:sz w:val="18"/>
                <w:szCs w:val="18"/>
              </w:rPr>
            </w:pPr>
          </w:p>
        </w:tc>
      </w:tr>
      <w:tr w:rsidR="00723877" w:rsidRPr="00340B0D" w14:paraId="4B509BB1" w14:textId="77777777" w:rsidTr="00541D1A">
        <w:trPr>
          <w:ins w:id="763" w:author="jonathan pritchard" w:date="2025-01-23T13:26:00Z"/>
        </w:trPr>
        <w:tc>
          <w:tcPr>
            <w:tcW w:w="4375" w:type="dxa"/>
            <w:gridSpan w:val="4"/>
            <w:tcBorders>
              <w:top w:val="single" w:sz="4" w:space="0" w:color="auto"/>
              <w:left w:val="single" w:sz="12" w:space="0" w:color="auto"/>
              <w:bottom w:val="single" w:sz="4" w:space="0" w:color="auto"/>
              <w:right w:val="single" w:sz="4" w:space="0" w:color="auto"/>
            </w:tcBorders>
          </w:tcPr>
          <w:p w14:paraId="0686084C" w14:textId="77777777" w:rsidR="00723877" w:rsidRPr="00340B0D" w:rsidRDefault="00723877" w:rsidP="00541D1A">
            <w:pPr>
              <w:pStyle w:val="Default"/>
              <w:ind w:left="720"/>
              <w:rPr>
                <w:ins w:id="764" w:author="jonathan pritchard" w:date="2025-01-23T13:26:00Z" w16du:dateUtc="2025-01-23T13:26:00Z"/>
                <w:sz w:val="18"/>
                <w:szCs w:val="18"/>
              </w:rPr>
            </w:pPr>
            <w:ins w:id="765" w:author="jonathan pritchard" w:date="2025-01-23T13:26:00Z" w16du:dateUtc="2025-01-23T13:26: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5EF900CF" w14:textId="77777777" w:rsidR="00723877" w:rsidRPr="00340B0D" w:rsidRDefault="00723877" w:rsidP="00541D1A">
            <w:pPr>
              <w:jc w:val="center"/>
              <w:rPr>
                <w:ins w:id="766" w:author="jonathan pritchard" w:date="2025-01-23T13:26:00Z" w16du:dateUtc="2025-01-23T13:26:00Z"/>
                <w:rFonts w:cs="Arial"/>
                <w:sz w:val="18"/>
                <w:szCs w:val="18"/>
              </w:rPr>
            </w:pPr>
          </w:p>
        </w:tc>
        <w:tc>
          <w:tcPr>
            <w:tcW w:w="3598" w:type="dxa"/>
            <w:gridSpan w:val="4"/>
            <w:tcBorders>
              <w:top w:val="single" w:sz="4" w:space="0" w:color="auto"/>
              <w:left w:val="single" w:sz="12" w:space="0" w:color="auto"/>
              <w:bottom w:val="single" w:sz="4" w:space="0" w:color="auto"/>
            </w:tcBorders>
          </w:tcPr>
          <w:p w14:paraId="11A0DDB1" w14:textId="77777777" w:rsidR="00723877" w:rsidRPr="00340B0D" w:rsidRDefault="00723877" w:rsidP="00541D1A">
            <w:pPr>
              <w:pStyle w:val="Default"/>
              <w:rPr>
                <w:ins w:id="767" w:author="jonathan pritchard" w:date="2025-01-23T13:26:00Z" w16du:dateUtc="2025-01-23T13:26:00Z"/>
                <w:sz w:val="18"/>
                <w:szCs w:val="18"/>
              </w:rPr>
            </w:pPr>
            <w:ins w:id="768" w:author="jonathan pritchard" w:date="2025-01-23T13:26:00Z" w16du:dateUtc="2025-01-23T13:26: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636596A1" w14:textId="77777777" w:rsidR="00723877" w:rsidRPr="00340B0D" w:rsidRDefault="00723877" w:rsidP="00541D1A">
            <w:pPr>
              <w:rPr>
                <w:ins w:id="769" w:author="jonathan pritchard" w:date="2025-01-23T13:26:00Z" w16du:dateUtc="2025-01-23T13:26:00Z"/>
                <w:rFonts w:cs="Arial"/>
                <w:sz w:val="18"/>
                <w:szCs w:val="18"/>
              </w:rPr>
            </w:pPr>
          </w:p>
        </w:tc>
      </w:tr>
      <w:tr w:rsidR="00723877" w:rsidRPr="00340B0D" w14:paraId="3722D080" w14:textId="77777777" w:rsidTr="00541D1A">
        <w:trPr>
          <w:ins w:id="770" w:author="jonathan pritchard" w:date="2025-01-23T13:26:00Z"/>
        </w:trPr>
        <w:tc>
          <w:tcPr>
            <w:tcW w:w="4375" w:type="dxa"/>
            <w:gridSpan w:val="4"/>
            <w:tcBorders>
              <w:top w:val="single" w:sz="4" w:space="0" w:color="auto"/>
              <w:left w:val="single" w:sz="12" w:space="0" w:color="auto"/>
              <w:bottom w:val="single" w:sz="4" w:space="0" w:color="auto"/>
              <w:right w:val="single" w:sz="4" w:space="0" w:color="auto"/>
            </w:tcBorders>
          </w:tcPr>
          <w:p w14:paraId="6E71C325" w14:textId="77777777" w:rsidR="00723877" w:rsidRPr="00340B0D" w:rsidRDefault="00723877" w:rsidP="00541D1A">
            <w:pPr>
              <w:pStyle w:val="Default"/>
              <w:rPr>
                <w:ins w:id="771" w:author="jonathan pritchard" w:date="2025-01-23T13:26:00Z" w16du:dateUtc="2025-01-23T13:26:00Z"/>
                <w:sz w:val="18"/>
                <w:szCs w:val="18"/>
              </w:rPr>
            </w:pPr>
            <w:ins w:id="772" w:author="jonathan pritchard" w:date="2025-01-23T13:26:00Z" w16du:dateUtc="2025-01-23T13:26: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1D584739" w14:textId="77777777" w:rsidR="00723877" w:rsidRPr="00340B0D" w:rsidRDefault="00723877" w:rsidP="00541D1A">
            <w:pPr>
              <w:jc w:val="center"/>
              <w:rPr>
                <w:ins w:id="773" w:author="jonathan pritchard" w:date="2025-01-23T13:26:00Z" w16du:dateUtc="2025-01-23T13:26:00Z"/>
                <w:rFonts w:cs="Arial"/>
                <w:sz w:val="18"/>
                <w:szCs w:val="18"/>
              </w:rPr>
            </w:pPr>
          </w:p>
        </w:tc>
        <w:tc>
          <w:tcPr>
            <w:tcW w:w="3598" w:type="dxa"/>
            <w:gridSpan w:val="4"/>
            <w:tcBorders>
              <w:top w:val="single" w:sz="4" w:space="0" w:color="auto"/>
              <w:left w:val="single" w:sz="12" w:space="0" w:color="auto"/>
              <w:bottom w:val="single" w:sz="4" w:space="0" w:color="auto"/>
            </w:tcBorders>
          </w:tcPr>
          <w:p w14:paraId="5EB11505" w14:textId="77777777" w:rsidR="00723877" w:rsidRPr="00340B0D" w:rsidRDefault="00723877" w:rsidP="00541D1A">
            <w:pPr>
              <w:pStyle w:val="Default"/>
              <w:rPr>
                <w:ins w:id="774" w:author="jonathan pritchard" w:date="2025-01-23T13:26:00Z" w16du:dateUtc="2025-01-23T13:26:00Z"/>
                <w:sz w:val="18"/>
                <w:szCs w:val="18"/>
              </w:rPr>
            </w:pPr>
            <w:ins w:id="775" w:author="jonathan pritchard" w:date="2025-01-23T13:26:00Z" w16du:dateUtc="2025-01-23T13:26: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4A804D50" w14:textId="77777777" w:rsidR="00723877" w:rsidRPr="00340B0D" w:rsidRDefault="00723877" w:rsidP="00541D1A">
            <w:pPr>
              <w:rPr>
                <w:ins w:id="776" w:author="jonathan pritchard" w:date="2025-01-23T13:26:00Z" w16du:dateUtc="2025-01-23T13:26:00Z"/>
                <w:rFonts w:cs="Arial"/>
                <w:sz w:val="18"/>
                <w:szCs w:val="18"/>
              </w:rPr>
            </w:pPr>
          </w:p>
        </w:tc>
      </w:tr>
      <w:tr w:rsidR="00723877" w:rsidRPr="00340B0D" w14:paraId="3278291D" w14:textId="77777777" w:rsidTr="00541D1A">
        <w:trPr>
          <w:ins w:id="777" w:author="jonathan pritchard" w:date="2025-01-23T13:26:00Z"/>
        </w:trPr>
        <w:tc>
          <w:tcPr>
            <w:tcW w:w="4375" w:type="dxa"/>
            <w:gridSpan w:val="4"/>
            <w:tcBorders>
              <w:top w:val="single" w:sz="4" w:space="0" w:color="auto"/>
              <w:left w:val="single" w:sz="12" w:space="0" w:color="auto"/>
              <w:bottom w:val="single" w:sz="4" w:space="0" w:color="auto"/>
              <w:right w:val="single" w:sz="4" w:space="0" w:color="auto"/>
            </w:tcBorders>
          </w:tcPr>
          <w:p w14:paraId="4DA5A18E" w14:textId="77777777" w:rsidR="00723877" w:rsidRPr="00340B0D" w:rsidRDefault="00723877" w:rsidP="00541D1A">
            <w:pPr>
              <w:pStyle w:val="Default"/>
              <w:rPr>
                <w:ins w:id="778" w:author="jonathan pritchard" w:date="2025-01-23T13:26:00Z" w16du:dateUtc="2025-01-23T13:26:00Z"/>
                <w:sz w:val="18"/>
                <w:szCs w:val="18"/>
              </w:rPr>
            </w:pPr>
            <w:ins w:id="779" w:author="jonathan pritchard" w:date="2025-01-23T13:26:00Z" w16du:dateUtc="2025-01-23T13:26: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6633A35E" w14:textId="77777777" w:rsidR="00723877" w:rsidRPr="00340B0D" w:rsidRDefault="00723877" w:rsidP="00541D1A">
            <w:pPr>
              <w:jc w:val="center"/>
              <w:rPr>
                <w:ins w:id="780" w:author="jonathan pritchard" w:date="2025-01-23T13:26:00Z" w16du:dateUtc="2025-01-23T13:26:00Z"/>
                <w:rFonts w:cs="Arial"/>
                <w:sz w:val="18"/>
                <w:szCs w:val="18"/>
              </w:rPr>
            </w:pPr>
          </w:p>
        </w:tc>
        <w:tc>
          <w:tcPr>
            <w:tcW w:w="3598" w:type="dxa"/>
            <w:gridSpan w:val="4"/>
            <w:tcBorders>
              <w:top w:val="single" w:sz="4" w:space="0" w:color="auto"/>
              <w:left w:val="single" w:sz="12" w:space="0" w:color="auto"/>
              <w:bottom w:val="single" w:sz="4" w:space="0" w:color="auto"/>
            </w:tcBorders>
          </w:tcPr>
          <w:p w14:paraId="660F44BB" w14:textId="77777777" w:rsidR="00723877" w:rsidRPr="00340B0D" w:rsidRDefault="00723877" w:rsidP="00541D1A">
            <w:pPr>
              <w:pStyle w:val="Default"/>
              <w:rPr>
                <w:ins w:id="781" w:author="jonathan pritchard" w:date="2025-01-23T13:26:00Z" w16du:dateUtc="2025-01-23T13:26:00Z"/>
                <w:sz w:val="18"/>
                <w:szCs w:val="18"/>
              </w:rPr>
            </w:pPr>
            <w:ins w:id="782" w:author="jonathan pritchard" w:date="2025-01-23T13:26:00Z" w16du:dateUtc="2025-01-23T13:26: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72CCB63D" w14:textId="77777777" w:rsidR="00723877" w:rsidRPr="00340B0D" w:rsidRDefault="00723877" w:rsidP="00541D1A">
            <w:pPr>
              <w:rPr>
                <w:ins w:id="783" w:author="jonathan pritchard" w:date="2025-01-23T13:26:00Z" w16du:dateUtc="2025-01-23T13:26:00Z"/>
                <w:rFonts w:cs="Arial"/>
                <w:sz w:val="18"/>
                <w:szCs w:val="18"/>
              </w:rPr>
            </w:pPr>
          </w:p>
        </w:tc>
      </w:tr>
      <w:tr w:rsidR="00723877" w:rsidRPr="00340B0D" w14:paraId="5E474C5E" w14:textId="77777777" w:rsidTr="00541D1A">
        <w:trPr>
          <w:ins w:id="784" w:author="jonathan pritchard" w:date="2025-01-23T13:26:00Z"/>
        </w:trPr>
        <w:tc>
          <w:tcPr>
            <w:tcW w:w="4375" w:type="dxa"/>
            <w:gridSpan w:val="4"/>
            <w:tcBorders>
              <w:top w:val="single" w:sz="4" w:space="0" w:color="auto"/>
              <w:left w:val="single" w:sz="12" w:space="0" w:color="auto"/>
              <w:bottom w:val="single" w:sz="4" w:space="0" w:color="auto"/>
              <w:right w:val="single" w:sz="4" w:space="0" w:color="auto"/>
            </w:tcBorders>
          </w:tcPr>
          <w:p w14:paraId="46CE0731" w14:textId="77777777" w:rsidR="00723877" w:rsidRPr="00340B0D" w:rsidRDefault="00723877" w:rsidP="00541D1A">
            <w:pPr>
              <w:pStyle w:val="Default"/>
              <w:rPr>
                <w:ins w:id="785" w:author="jonathan pritchard" w:date="2025-01-23T13:26:00Z" w16du:dateUtc="2025-01-23T13:26:00Z"/>
                <w:sz w:val="18"/>
                <w:szCs w:val="18"/>
              </w:rPr>
            </w:pPr>
            <w:ins w:id="786" w:author="jonathan pritchard" w:date="2025-01-23T13:26:00Z" w16du:dateUtc="2025-01-23T13:26: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68F6AB7B" w14:textId="77777777" w:rsidR="00723877" w:rsidRPr="00340B0D" w:rsidRDefault="00723877" w:rsidP="00541D1A">
            <w:pPr>
              <w:jc w:val="center"/>
              <w:rPr>
                <w:ins w:id="787" w:author="jonathan pritchard" w:date="2025-01-23T13:26:00Z" w16du:dateUtc="2025-01-23T13:26:00Z"/>
                <w:rFonts w:cs="Arial"/>
                <w:sz w:val="18"/>
                <w:szCs w:val="18"/>
              </w:rPr>
            </w:pPr>
          </w:p>
        </w:tc>
        <w:tc>
          <w:tcPr>
            <w:tcW w:w="3598" w:type="dxa"/>
            <w:gridSpan w:val="4"/>
            <w:tcBorders>
              <w:top w:val="single" w:sz="4" w:space="0" w:color="auto"/>
              <w:left w:val="single" w:sz="12" w:space="0" w:color="auto"/>
              <w:bottom w:val="single" w:sz="4" w:space="0" w:color="auto"/>
            </w:tcBorders>
          </w:tcPr>
          <w:p w14:paraId="5A1D6EDD" w14:textId="77777777" w:rsidR="00723877" w:rsidRPr="00340B0D" w:rsidRDefault="00723877" w:rsidP="00541D1A">
            <w:pPr>
              <w:pStyle w:val="Default"/>
              <w:rPr>
                <w:ins w:id="788" w:author="jonathan pritchard" w:date="2025-01-23T13:26:00Z" w16du:dateUtc="2025-01-23T13:26:00Z"/>
                <w:sz w:val="18"/>
                <w:szCs w:val="18"/>
              </w:rPr>
            </w:pPr>
            <w:ins w:id="789" w:author="jonathan pritchard" w:date="2025-01-23T13:26:00Z" w16du:dateUtc="2025-01-23T13:26: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363304AE" w14:textId="77777777" w:rsidR="00723877" w:rsidRPr="00340B0D" w:rsidRDefault="00723877" w:rsidP="00541D1A">
            <w:pPr>
              <w:rPr>
                <w:ins w:id="790" w:author="jonathan pritchard" w:date="2025-01-23T13:26:00Z" w16du:dateUtc="2025-01-23T13:26:00Z"/>
                <w:rFonts w:cs="Arial"/>
                <w:sz w:val="18"/>
                <w:szCs w:val="18"/>
              </w:rPr>
            </w:pPr>
          </w:p>
        </w:tc>
      </w:tr>
      <w:tr w:rsidR="00723877" w:rsidRPr="00340B0D" w14:paraId="3492A1C1" w14:textId="77777777" w:rsidTr="00541D1A">
        <w:trPr>
          <w:ins w:id="791" w:author="jonathan pritchard" w:date="2025-01-23T13:26:00Z"/>
        </w:trPr>
        <w:tc>
          <w:tcPr>
            <w:tcW w:w="4375" w:type="dxa"/>
            <w:gridSpan w:val="4"/>
            <w:tcBorders>
              <w:top w:val="single" w:sz="4" w:space="0" w:color="auto"/>
              <w:left w:val="single" w:sz="12" w:space="0" w:color="auto"/>
              <w:bottom w:val="single" w:sz="4" w:space="0" w:color="auto"/>
              <w:right w:val="single" w:sz="4" w:space="0" w:color="auto"/>
            </w:tcBorders>
          </w:tcPr>
          <w:p w14:paraId="7049A516" w14:textId="77777777" w:rsidR="00723877" w:rsidRPr="00340B0D" w:rsidRDefault="00723877" w:rsidP="00541D1A">
            <w:pPr>
              <w:pStyle w:val="Default"/>
              <w:rPr>
                <w:ins w:id="792" w:author="jonathan pritchard" w:date="2025-01-23T13:26:00Z" w16du:dateUtc="2025-01-23T13:26:00Z"/>
                <w:sz w:val="18"/>
                <w:szCs w:val="18"/>
              </w:rPr>
            </w:pPr>
            <w:ins w:id="793" w:author="jonathan pritchard" w:date="2025-01-23T13:26:00Z" w16du:dateUtc="2025-01-23T13:26: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544F2F42" w14:textId="77777777" w:rsidR="00723877" w:rsidRPr="00340B0D" w:rsidRDefault="00723877" w:rsidP="00541D1A">
            <w:pPr>
              <w:jc w:val="center"/>
              <w:rPr>
                <w:ins w:id="794" w:author="jonathan pritchard" w:date="2025-01-23T13:26:00Z" w16du:dateUtc="2025-01-23T13:26:00Z"/>
                <w:rFonts w:cs="Arial"/>
                <w:sz w:val="18"/>
                <w:szCs w:val="18"/>
              </w:rPr>
            </w:pPr>
          </w:p>
        </w:tc>
        <w:tc>
          <w:tcPr>
            <w:tcW w:w="3598" w:type="dxa"/>
            <w:gridSpan w:val="4"/>
            <w:tcBorders>
              <w:top w:val="single" w:sz="4" w:space="0" w:color="auto"/>
              <w:left w:val="single" w:sz="12" w:space="0" w:color="auto"/>
              <w:bottom w:val="single" w:sz="4" w:space="0" w:color="auto"/>
            </w:tcBorders>
          </w:tcPr>
          <w:p w14:paraId="7CD4D0F6" w14:textId="77777777" w:rsidR="00723877" w:rsidRPr="00340B0D" w:rsidRDefault="00723877" w:rsidP="00541D1A">
            <w:pPr>
              <w:pStyle w:val="Default"/>
              <w:rPr>
                <w:ins w:id="795" w:author="jonathan pritchard" w:date="2025-01-23T13:26:00Z" w16du:dateUtc="2025-01-23T13:26:00Z"/>
                <w:sz w:val="18"/>
                <w:szCs w:val="18"/>
              </w:rPr>
            </w:pPr>
            <w:ins w:id="796" w:author="jonathan pritchard" w:date="2025-01-23T13:26:00Z" w16du:dateUtc="2025-01-23T13:26: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0B617358" w14:textId="77777777" w:rsidR="00723877" w:rsidRPr="00340B0D" w:rsidRDefault="00723877" w:rsidP="00541D1A">
            <w:pPr>
              <w:rPr>
                <w:ins w:id="797" w:author="jonathan pritchard" w:date="2025-01-23T13:26:00Z" w16du:dateUtc="2025-01-23T13:26:00Z"/>
                <w:rFonts w:cs="Arial"/>
                <w:sz w:val="18"/>
                <w:szCs w:val="18"/>
              </w:rPr>
            </w:pPr>
          </w:p>
        </w:tc>
      </w:tr>
      <w:tr w:rsidR="00723877" w:rsidRPr="00340B0D" w14:paraId="29BB914A" w14:textId="77777777" w:rsidTr="00541D1A">
        <w:trPr>
          <w:ins w:id="798" w:author="jonathan pritchard" w:date="2025-01-23T13:26:00Z"/>
        </w:trPr>
        <w:tc>
          <w:tcPr>
            <w:tcW w:w="4375" w:type="dxa"/>
            <w:gridSpan w:val="4"/>
            <w:tcBorders>
              <w:top w:val="single" w:sz="4" w:space="0" w:color="auto"/>
              <w:left w:val="single" w:sz="12" w:space="0" w:color="auto"/>
              <w:bottom w:val="single" w:sz="4" w:space="0" w:color="auto"/>
              <w:right w:val="single" w:sz="4" w:space="0" w:color="auto"/>
            </w:tcBorders>
          </w:tcPr>
          <w:p w14:paraId="78543816" w14:textId="77777777" w:rsidR="00723877" w:rsidRPr="00340B0D" w:rsidRDefault="00723877" w:rsidP="00541D1A">
            <w:pPr>
              <w:pStyle w:val="Default"/>
              <w:rPr>
                <w:ins w:id="799" w:author="jonathan pritchard" w:date="2025-01-23T13:26:00Z" w16du:dateUtc="2025-01-23T13:26:00Z"/>
                <w:sz w:val="18"/>
                <w:szCs w:val="18"/>
              </w:rPr>
            </w:pPr>
            <w:ins w:id="800" w:author="jonathan pritchard" w:date="2025-01-23T13:26:00Z" w16du:dateUtc="2025-01-23T13:26: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51F88F10" w14:textId="77777777" w:rsidR="00723877" w:rsidRPr="00340B0D" w:rsidRDefault="00723877" w:rsidP="00541D1A">
            <w:pPr>
              <w:jc w:val="center"/>
              <w:rPr>
                <w:ins w:id="801" w:author="jonathan pritchard" w:date="2025-01-23T13:26:00Z" w16du:dateUtc="2025-01-23T13:26:00Z"/>
                <w:rFonts w:cs="Arial"/>
                <w:sz w:val="18"/>
                <w:szCs w:val="18"/>
              </w:rPr>
            </w:pPr>
          </w:p>
        </w:tc>
        <w:tc>
          <w:tcPr>
            <w:tcW w:w="3598" w:type="dxa"/>
            <w:gridSpan w:val="4"/>
            <w:tcBorders>
              <w:top w:val="single" w:sz="4" w:space="0" w:color="auto"/>
              <w:left w:val="single" w:sz="12" w:space="0" w:color="auto"/>
              <w:bottom w:val="single" w:sz="4" w:space="0" w:color="auto"/>
            </w:tcBorders>
          </w:tcPr>
          <w:p w14:paraId="47954861" w14:textId="77777777" w:rsidR="00723877" w:rsidRPr="00340B0D" w:rsidRDefault="00723877" w:rsidP="00541D1A">
            <w:pPr>
              <w:rPr>
                <w:ins w:id="802" w:author="jonathan pritchard" w:date="2025-01-23T13:26:00Z" w16du:dateUtc="2025-01-23T13:26:00Z"/>
                <w:rFonts w:cs="Arial"/>
                <w:sz w:val="18"/>
                <w:szCs w:val="18"/>
              </w:rPr>
            </w:pPr>
          </w:p>
        </w:tc>
        <w:tc>
          <w:tcPr>
            <w:tcW w:w="672" w:type="dxa"/>
            <w:tcBorders>
              <w:top w:val="single" w:sz="4" w:space="0" w:color="auto"/>
              <w:bottom w:val="single" w:sz="4" w:space="0" w:color="auto"/>
              <w:right w:val="single" w:sz="12" w:space="0" w:color="auto"/>
            </w:tcBorders>
            <w:vAlign w:val="center"/>
          </w:tcPr>
          <w:p w14:paraId="45069CD6" w14:textId="77777777" w:rsidR="00723877" w:rsidRPr="00340B0D" w:rsidRDefault="00723877" w:rsidP="00541D1A">
            <w:pPr>
              <w:rPr>
                <w:ins w:id="803" w:author="jonathan pritchard" w:date="2025-01-23T13:26:00Z" w16du:dateUtc="2025-01-23T13:26:00Z"/>
                <w:rFonts w:cs="Arial"/>
                <w:sz w:val="18"/>
                <w:szCs w:val="18"/>
              </w:rPr>
            </w:pPr>
          </w:p>
        </w:tc>
      </w:tr>
      <w:tr w:rsidR="00723877" w:rsidRPr="00340B0D" w14:paraId="5E10C1CE" w14:textId="77777777" w:rsidTr="00541D1A">
        <w:trPr>
          <w:ins w:id="804" w:author="jonathan pritchard" w:date="2025-01-23T13:26:00Z"/>
        </w:trPr>
        <w:tc>
          <w:tcPr>
            <w:tcW w:w="4375" w:type="dxa"/>
            <w:gridSpan w:val="4"/>
            <w:tcBorders>
              <w:top w:val="single" w:sz="4" w:space="0" w:color="auto"/>
              <w:left w:val="single" w:sz="12" w:space="0" w:color="auto"/>
              <w:bottom w:val="single" w:sz="4" w:space="0" w:color="auto"/>
              <w:right w:val="single" w:sz="4" w:space="0" w:color="auto"/>
            </w:tcBorders>
          </w:tcPr>
          <w:p w14:paraId="1BC18BAB" w14:textId="77777777" w:rsidR="00723877" w:rsidRPr="00340B0D" w:rsidRDefault="00723877" w:rsidP="00541D1A">
            <w:pPr>
              <w:pStyle w:val="Default"/>
              <w:rPr>
                <w:ins w:id="805" w:author="jonathan pritchard" w:date="2025-01-23T13:26:00Z" w16du:dateUtc="2025-01-23T13:26:00Z"/>
                <w:sz w:val="18"/>
                <w:szCs w:val="18"/>
              </w:rPr>
            </w:pPr>
            <w:ins w:id="806" w:author="jonathan pritchard" w:date="2025-01-23T13:26:00Z" w16du:dateUtc="2025-01-23T13:26: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6B17D30B" w14:textId="77777777" w:rsidR="00723877" w:rsidRPr="00340B0D" w:rsidRDefault="00723877" w:rsidP="00541D1A">
            <w:pPr>
              <w:jc w:val="center"/>
              <w:rPr>
                <w:ins w:id="807" w:author="jonathan pritchard" w:date="2025-01-23T13:26:00Z" w16du:dateUtc="2025-01-23T13:26:00Z"/>
                <w:rFonts w:cs="Arial"/>
                <w:sz w:val="18"/>
                <w:szCs w:val="18"/>
              </w:rPr>
            </w:pPr>
          </w:p>
        </w:tc>
        <w:tc>
          <w:tcPr>
            <w:tcW w:w="3598" w:type="dxa"/>
            <w:gridSpan w:val="4"/>
            <w:tcBorders>
              <w:top w:val="single" w:sz="4" w:space="0" w:color="auto"/>
              <w:left w:val="single" w:sz="12" w:space="0" w:color="auto"/>
              <w:bottom w:val="single" w:sz="4" w:space="0" w:color="auto"/>
            </w:tcBorders>
          </w:tcPr>
          <w:p w14:paraId="0C08487B" w14:textId="77777777" w:rsidR="00723877" w:rsidRPr="00340B0D" w:rsidRDefault="00723877" w:rsidP="00541D1A">
            <w:pPr>
              <w:rPr>
                <w:ins w:id="808" w:author="jonathan pritchard" w:date="2025-01-23T13:26:00Z" w16du:dateUtc="2025-01-23T13:26:00Z"/>
                <w:rFonts w:cs="Arial"/>
                <w:sz w:val="18"/>
                <w:szCs w:val="18"/>
              </w:rPr>
            </w:pPr>
          </w:p>
        </w:tc>
        <w:tc>
          <w:tcPr>
            <w:tcW w:w="672" w:type="dxa"/>
            <w:tcBorders>
              <w:top w:val="single" w:sz="4" w:space="0" w:color="auto"/>
              <w:bottom w:val="single" w:sz="4" w:space="0" w:color="auto"/>
              <w:right w:val="single" w:sz="12" w:space="0" w:color="auto"/>
            </w:tcBorders>
            <w:vAlign w:val="center"/>
          </w:tcPr>
          <w:p w14:paraId="34D15759" w14:textId="77777777" w:rsidR="00723877" w:rsidRPr="00340B0D" w:rsidRDefault="00723877" w:rsidP="00541D1A">
            <w:pPr>
              <w:rPr>
                <w:ins w:id="809" w:author="jonathan pritchard" w:date="2025-01-23T13:26:00Z" w16du:dateUtc="2025-01-23T13:26:00Z"/>
                <w:rFonts w:cs="Arial"/>
                <w:sz w:val="18"/>
                <w:szCs w:val="18"/>
              </w:rPr>
            </w:pPr>
          </w:p>
        </w:tc>
      </w:tr>
      <w:tr w:rsidR="00723877" w:rsidRPr="00340B0D" w14:paraId="3215B16F" w14:textId="77777777" w:rsidTr="00541D1A">
        <w:trPr>
          <w:ins w:id="810" w:author="jonathan pritchard" w:date="2025-01-23T13:26:00Z"/>
        </w:trPr>
        <w:tc>
          <w:tcPr>
            <w:tcW w:w="4375" w:type="dxa"/>
            <w:gridSpan w:val="4"/>
            <w:tcBorders>
              <w:top w:val="single" w:sz="4" w:space="0" w:color="auto"/>
              <w:left w:val="single" w:sz="12" w:space="0" w:color="auto"/>
              <w:bottom w:val="single" w:sz="4" w:space="0" w:color="auto"/>
              <w:right w:val="single" w:sz="4" w:space="0" w:color="auto"/>
            </w:tcBorders>
          </w:tcPr>
          <w:p w14:paraId="43E7D8D2" w14:textId="77777777" w:rsidR="00723877" w:rsidRPr="00340B0D" w:rsidRDefault="00723877" w:rsidP="00541D1A">
            <w:pPr>
              <w:pStyle w:val="Default"/>
              <w:rPr>
                <w:ins w:id="811" w:author="jonathan pritchard" w:date="2025-01-23T13:26:00Z" w16du:dateUtc="2025-01-23T13:26:00Z"/>
                <w:sz w:val="18"/>
                <w:szCs w:val="18"/>
              </w:rPr>
            </w:pPr>
            <w:ins w:id="812" w:author="jonathan pritchard" w:date="2025-01-23T13:26:00Z" w16du:dateUtc="2025-01-23T13:26: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3075DA17" w14:textId="77777777" w:rsidR="00723877" w:rsidRPr="00340B0D" w:rsidRDefault="00723877" w:rsidP="00541D1A">
            <w:pPr>
              <w:jc w:val="center"/>
              <w:rPr>
                <w:ins w:id="813" w:author="jonathan pritchard" w:date="2025-01-23T13:26:00Z" w16du:dateUtc="2025-01-23T13:26:00Z"/>
                <w:rFonts w:cs="Arial"/>
                <w:sz w:val="18"/>
                <w:szCs w:val="18"/>
              </w:rPr>
            </w:pPr>
          </w:p>
        </w:tc>
        <w:tc>
          <w:tcPr>
            <w:tcW w:w="3598" w:type="dxa"/>
            <w:gridSpan w:val="4"/>
            <w:tcBorders>
              <w:top w:val="single" w:sz="4" w:space="0" w:color="auto"/>
              <w:left w:val="single" w:sz="12" w:space="0" w:color="auto"/>
              <w:bottom w:val="single" w:sz="4" w:space="0" w:color="auto"/>
            </w:tcBorders>
          </w:tcPr>
          <w:p w14:paraId="343C6A1D" w14:textId="77777777" w:rsidR="00723877" w:rsidRPr="00340B0D" w:rsidRDefault="00723877" w:rsidP="00541D1A">
            <w:pPr>
              <w:rPr>
                <w:ins w:id="814" w:author="jonathan pritchard" w:date="2025-01-23T13:26:00Z" w16du:dateUtc="2025-01-23T13:26:00Z"/>
                <w:rFonts w:cs="Arial"/>
                <w:sz w:val="18"/>
                <w:szCs w:val="18"/>
              </w:rPr>
            </w:pPr>
          </w:p>
        </w:tc>
        <w:tc>
          <w:tcPr>
            <w:tcW w:w="672" w:type="dxa"/>
            <w:tcBorders>
              <w:top w:val="single" w:sz="4" w:space="0" w:color="auto"/>
              <w:bottom w:val="single" w:sz="4" w:space="0" w:color="auto"/>
              <w:right w:val="single" w:sz="12" w:space="0" w:color="auto"/>
            </w:tcBorders>
            <w:vAlign w:val="center"/>
          </w:tcPr>
          <w:p w14:paraId="0CBFB880" w14:textId="77777777" w:rsidR="00723877" w:rsidRPr="00340B0D" w:rsidRDefault="00723877" w:rsidP="00541D1A">
            <w:pPr>
              <w:rPr>
                <w:ins w:id="815" w:author="jonathan pritchard" w:date="2025-01-23T13:26:00Z" w16du:dateUtc="2025-01-23T13:26:00Z"/>
                <w:rFonts w:cs="Arial"/>
                <w:sz w:val="18"/>
                <w:szCs w:val="18"/>
              </w:rPr>
            </w:pPr>
          </w:p>
        </w:tc>
      </w:tr>
      <w:tr w:rsidR="00723877" w:rsidRPr="00340B0D" w14:paraId="546EEE1D" w14:textId="77777777" w:rsidTr="00541D1A">
        <w:trPr>
          <w:ins w:id="816" w:author="jonathan pritchard" w:date="2025-01-23T13:26:00Z"/>
        </w:trPr>
        <w:tc>
          <w:tcPr>
            <w:tcW w:w="4375" w:type="dxa"/>
            <w:gridSpan w:val="4"/>
            <w:tcBorders>
              <w:top w:val="single" w:sz="4" w:space="0" w:color="auto"/>
              <w:left w:val="single" w:sz="12" w:space="0" w:color="auto"/>
              <w:bottom w:val="single" w:sz="4" w:space="0" w:color="auto"/>
              <w:right w:val="single" w:sz="4" w:space="0" w:color="auto"/>
            </w:tcBorders>
          </w:tcPr>
          <w:p w14:paraId="0544CC3D" w14:textId="77777777" w:rsidR="00723877" w:rsidRPr="00340B0D" w:rsidRDefault="00723877" w:rsidP="00541D1A">
            <w:pPr>
              <w:pStyle w:val="Default"/>
              <w:ind w:left="720"/>
              <w:rPr>
                <w:ins w:id="817" w:author="jonathan pritchard" w:date="2025-01-23T13:26:00Z" w16du:dateUtc="2025-01-23T13:26:00Z"/>
                <w:sz w:val="18"/>
                <w:szCs w:val="18"/>
              </w:rPr>
            </w:pPr>
            <w:ins w:id="818" w:author="jonathan pritchard" w:date="2025-01-23T13:26:00Z" w16du:dateUtc="2025-01-23T13:26: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3B5BFCA1" w14:textId="77777777" w:rsidR="00723877" w:rsidRPr="00340B0D" w:rsidRDefault="00723877" w:rsidP="00541D1A">
            <w:pPr>
              <w:jc w:val="center"/>
              <w:rPr>
                <w:ins w:id="819" w:author="jonathan pritchard" w:date="2025-01-23T13:26:00Z" w16du:dateUtc="2025-01-23T13:26:00Z"/>
                <w:rFonts w:cs="Arial"/>
                <w:sz w:val="18"/>
                <w:szCs w:val="18"/>
              </w:rPr>
            </w:pPr>
          </w:p>
        </w:tc>
        <w:tc>
          <w:tcPr>
            <w:tcW w:w="3598" w:type="dxa"/>
            <w:gridSpan w:val="4"/>
            <w:tcBorders>
              <w:top w:val="single" w:sz="4" w:space="0" w:color="auto"/>
              <w:left w:val="single" w:sz="12" w:space="0" w:color="auto"/>
              <w:bottom w:val="single" w:sz="4" w:space="0" w:color="auto"/>
            </w:tcBorders>
          </w:tcPr>
          <w:p w14:paraId="52F7765E" w14:textId="77777777" w:rsidR="00723877" w:rsidRPr="00340B0D" w:rsidRDefault="00723877" w:rsidP="00541D1A">
            <w:pPr>
              <w:rPr>
                <w:ins w:id="820" w:author="jonathan pritchard" w:date="2025-01-23T13:26:00Z" w16du:dateUtc="2025-01-23T13:26:00Z"/>
                <w:rFonts w:cs="Arial"/>
                <w:sz w:val="18"/>
                <w:szCs w:val="18"/>
              </w:rPr>
            </w:pPr>
          </w:p>
        </w:tc>
        <w:tc>
          <w:tcPr>
            <w:tcW w:w="672" w:type="dxa"/>
            <w:tcBorders>
              <w:top w:val="single" w:sz="4" w:space="0" w:color="auto"/>
              <w:bottom w:val="single" w:sz="4" w:space="0" w:color="auto"/>
              <w:right w:val="single" w:sz="12" w:space="0" w:color="auto"/>
            </w:tcBorders>
            <w:vAlign w:val="center"/>
          </w:tcPr>
          <w:p w14:paraId="7A84D1BB" w14:textId="77777777" w:rsidR="00723877" w:rsidRPr="00340B0D" w:rsidRDefault="00723877" w:rsidP="00541D1A">
            <w:pPr>
              <w:rPr>
                <w:ins w:id="821" w:author="jonathan pritchard" w:date="2025-01-23T13:26:00Z" w16du:dateUtc="2025-01-23T13:26:00Z"/>
                <w:rFonts w:cs="Arial"/>
                <w:sz w:val="18"/>
                <w:szCs w:val="18"/>
              </w:rPr>
            </w:pPr>
          </w:p>
        </w:tc>
      </w:tr>
      <w:tr w:rsidR="00723877" w:rsidRPr="00340B0D" w14:paraId="34A73DAD" w14:textId="77777777" w:rsidTr="00541D1A">
        <w:trPr>
          <w:ins w:id="822" w:author="jonathan pritchard" w:date="2025-01-23T13:26:00Z"/>
        </w:trPr>
        <w:tc>
          <w:tcPr>
            <w:tcW w:w="4375" w:type="dxa"/>
            <w:gridSpan w:val="4"/>
            <w:tcBorders>
              <w:top w:val="single" w:sz="4" w:space="0" w:color="auto"/>
              <w:left w:val="single" w:sz="12" w:space="0" w:color="auto"/>
              <w:bottom w:val="single" w:sz="12" w:space="0" w:color="auto"/>
              <w:right w:val="single" w:sz="4" w:space="0" w:color="auto"/>
            </w:tcBorders>
          </w:tcPr>
          <w:p w14:paraId="3EB1C00D" w14:textId="77777777" w:rsidR="00723877" w:rsidRPr="00340B0D" w:rsidRDefault="00723877" w:rsidP="00541D1A">
            <w:pPr>
              <w:pStyle w:val="Default"/>
              <w:ind w:left="720"/>
              <w:rPr>
                <w:ins w:id="823" w:author="jonathan pritchard" w:date="2025-01-23T13:26:00Z" w16du:dateUtc="2025-01-23T13:26:00Z"/>
                <w:sz w:val="18"/>
                <w:szCs w:val="18"/>
              </w:rPr>
            </w:pPr>
            <w:ins w:id="824" w:author="jonathan pritchard" w:date="2025-01-23T13:26:00Z" w16du:dateUtc="2025-01-23T13:26: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442193AE" w14:textId="77777777" w:rsidR="00723877" w:rsidRPr="00340B0D" w:rsidRDefault="00723877" w:rsidP="00541D1A">
            <w:pPr>
              <w:jc w:val="center"/>
              <w:rPr>
                <w:ins w:id="825" w:author="jonathan pritchard" w:date="2025-01-23T13:26:00Z" w16du:dateUtc="2025-01-23T13:26:00Z"/>
                <w:rFonts w:cs="Arial"/>
                <w:sz w:val="18"/>
                <w:szCs w:val="18"/>
              </w:rPr>
            </w:pPr>
          </w:p>
        </w:tc>
        <w:tc>
          <w:tcPr>
            <w:tcW w:w="3598" w:type="dxa"/>
            <w:gridSpan w:val="4"/>
            <w:tcBorders>
              <w:top w:val="single" w:sz="4" w:space="0" w:color="auto"/>
              <w:left w:val="single" w:sz="12" w:space="0" w:color="auto"/>
              <w:bottom w:val="single" w:sz="12" w:space="0" w:color="auto"/>
            </w:tcBorders>
          </w:tcPr>
          <w:p w14:paraId="572B55B3" w14:textId="77777777" w:rsidR="00723877" w:rsidRPr="00340B0D" w:rsidRDefault="00723877" w:rsidP="00541D1A">
            <w:pPr>
              <w:rPr>
                <w:ins w:id="826" w:author="jonathan pritchard" w:date="2025-01-23T13:26:00Z" w16du:dateUtc="2025-01-23T13:26:00Z"/>
                <w:rFonts w:cs="Arial"/>
                <w:sz w:val="18"/>
                <w:szCs w:val="18"/>
              </w:rPr>
            </w:pPr>
          </w:p>
        </w:tc>
        <w:tc>
          <w:tcPr>
            <w:tcW w:w="672" w:type="dxa"/>
            <w:tcBorders>
              <w:top w:val="single" w:sz="4" w:space="0" w:color="auto"/>
              <w:bottom w:val="single" w:sz="12" w:space="0" w:color="auto"/>
              <w:right w:val="single" w:sz="12" w:space="0" w:color="auto"/>
            </w:tcBorders>
            <w:vAlign w:val="center"/>
          </w:tcPr>
          <w:p w14:paraId="3483858D" w14:textId="77777777" w:rsidR="00723877" w:rsidRPr="00340B0D" w:rsidRDefault="00723877" w:rsidP="00541D1A">
            <w:pPr>
              <w:rPr>
                <w:ins w:id="827" w:author="jonathan pritchard" w:date="2025-01-23T13:26:00Z" w16du:dateUtc="2025-01-23T13:26:00Z"/>
                <w:rFonts w:cs="Arial"/>
                <w:sz w:val="18"/>
                <w:szCs w:val="18"/>
              </w:rPr>
            </w:pPr>
          </w:p>
        </w:tc>
      </w:tr>
      <w:tr w:rsidR="00723877" w:rsidRPr="00340B0D" w14:paraId="0B77AA6F" w14:textId="77777777" w:rsidTr="00541D1A">
        <w:trPr>
          <w:ins w:id="828" w:author="jonathan pritchard" w:date="2025-01-23T13:26:00Z"/>
        </w:trPr>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EF5EC51" w14:textId="77777777" w:rsidR="00723877" w:rsidRPr="00EF63B4" w:rsidRDefault="00723877" w:rsidP="00541D1A">
            <w:pPr>
              <w:jc w:val="center"/>
              <w:rPr>
                <w:ins w:id="829" w:author="jonathan pritchard" w:date="2025-01-23T13:26:00Z" w16du:dateUtc="2025-01-23T13:26:00Z"/>
                <w:rFonts w:cs="Arial"/>
                <w:sz w:val="18"/>
                <w:szCs w:val="18"/>
              </w:rPr>
            </w:pPr>
            <w:ins w:id="830" w:author="jonathan pritchard" w:date="2025-01-23T13:26:00Z" w16du:dateUtc="2025-01-23T13:26:00Z">
              <w:r>
                <w:rPr>
                  <w:rFonts w:cs="Arial"/>
                  <w:b/>
                  <w:bCs/>
                  <w:sz w:val="18"/>
                  <w:szCs w:val="18"/>
                </w:rPr>
                <w:t>Additional</w:t>
              </w:r>
            </w:ins>
          </w:p>
        </w:tc>
      </w:tr>
      <w:tr w:rsidR="00723877" w:rsidRPr="00340B0D" w14:paraId="1866694D" w14:textId="77777777" w:rsidTr="00541D1A">
        <w:trPr>
          <w:ins w:id="831" w:author="jonathan pritchard" w:date="2025-01-23T13:26:00Z"/>
        </w:trPr>
        <w:tc>
          <w:tcPr>
            <w:tcW w:w="4375" w:type="dxa"/>
            <w:gridSpan w:val="4"/>
            <w:tcBorders>
              <w:top w:val="single" w:sz="4" w:space="0" w:color="auto"/>
              <w:left w:val="single" w:sz="12" w:space="0" w:color="auto"/>
              <w:bottom w:val="single" w:sz="4" w:space="0" w:color="auto"/>
              <w:right w:val="single" w:sz="4" w:space="0" w:color="auto"/>
            </w:tcBorders>
          </w:tcPr>
          <w:p w14:paraId="08D210FC" w14:textId="77777777" w:rsidR="00723877" w:rsidRPr="00340B0D" w:rsidRDefault="00723877" w:rsidP="00541D1A">
            <w:pPr>
              <w:pStyle w:val="Default"/>
              <w:ind w:left="720"/>
              <w:rPr>
                <w:ins w:id="832" w:author="jonathan pritchard" w:date="2025-01-23T13:26:00Z" w16du:dateUtc="2025-01-23T13:26: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7DE250E9" w14:textId="77777777" w:rsidR="00723877" w:rsidRPr="00340B0D" w:rsidRDefault="00723877" w:rsidP="00541D1A">
            <w:pPr>
              <w:jc w:val="center"/>
              <w:rPr>
                <w:ins w:id="833" w:author="jonathan pritchard" w:date="2025-01-23T13:26:00Z" w16du:dateUtc="2025-01-23T13:26:00Z"/>
                <w:rFonts w:cs="Arial"/>
                <w:sz w:val="18"/>
                <w:szCs w:val="18"/>
              </w:rPr>
            </w:pPr>
          </w:p>
        </w:tc>
        <w:tc>
          <w:tcPr>
            <w:tcW w:w="3598" w:type="dxa"/>
            <w:gridSpan w:val="4"/>
            <w:tcBorders>
              <w:top w:val="single" w:sz="4" w:space="0" w:color="auto"/>
              <w:left w:val="double" w:sz="4" w:space="0" w:color="auto"/>
              <w:bottom w:val="single" w:sz="4" w:space="0" w:color="auto"/>
            </w:tcBorders>
          </w:tcPr>
          <w:p w14:paraId="6E46F1C7" w14:textId="77777777" w:rsidR="00723877" w:rsidRPr="00340B0D" w:rsidRDefault="00723877" w:rsidP="00541D1A">
            <w:pPr>
              <w:rPr>
                <w:ins w:id="834" w:author="jonathan pritchard" w:date="2025-01-23T13:26:00Z" w16du:dateUtc="2025-01-23T13:26:00Z"/>
                <w:rFonts w:cs="Arial"/>
                <w:sz w:val="18"/>
                <w:szCs w:val="18"/>
              </w:rPr>
            </w:pPr>
          </w:p>
        </w:tc>
        <w:tc>
          <w:tcPr>
            <w:tcW w:w="672" w:type="dxa"/>
            <w:tcBorders>
              <w:top w:val="single" w:sz="4" w:space="0" w:color="auto"/>
              <w:bottom w:val="single" w:sz="4" w:space="0" w:color="auto"/>
              <w:right w:val="single" w:sz="12" w:space="0" w:color="auto"/>
            </w:tcBorders>
            <w:vAlign w:val="center"/>
          </w:tcPr>
          <w:p w14:paraId="32B6584E" w14:textId="77777777" w:rsidR="00723877" w:rsidRPr="00340B0D" w:rsidRDefault="00723877" w:rsidP="00541D1A">
            <w:pPr>
              <w:rPr>
                <w:ins w:id="835" w:author="jonathan pritchard" w:date="2025-01-23T13:26:00Z" w16du:dateUtc="2025-01-23T13:26:00Z"/>
                <w:rFonts w:cs="Arial"/>
                <w:sz w:val="18"/>
                <w:szCs w:val="18"/>
              </w:rPr>
            </w:pPr>
          </w:p>
        </w:tc>
      </w:tr>
      <w:tr w:rsidR="00723877" w:rsidRPr="00340B0D" w14:paraId="3ED2BFBA" w14:textId="77777777" w:rsidTr="00541D1A">
        <w:trPr>
          <w:ins w:id="836" w:author="jonathan pritchard" w:date="2025-01-23T13:26:00Z"/>
        </w:trPr>
        <w:tc>
          <w:tcPr>
            <w:tcW w:w="4375" w:type="dxa"/>
            <w:gridSpan w:val="4"/>
            <w:tcBorders>
              <w:top w:val="single" w:sz="4" w:space="0" w:color="auto"/>
              <w:left w:val="single" w:sz="12" w:space="0" w:color="auto"/>
              <w:bottom w:val="single" w:sz="4" w:space="0" w:color="auto"/>
              <w:right w:val="single" w:sz="4" w:space="0" w:color="auto"/>
            </w:tcBorders>
          </w:tcPr>
          <w:p w14:paraId="2BE274F5" w14:textId="77777777" w:rsidR="00723877" w:rsidRPr="00340B0D" w:rsidRDefault="00723877" w:rsidP="00541D1A">
            <w:pPr>
              <w:pStyle w:val="Default"/>
              <w:ind w:left="720"/>
              <w:rPr>
                <w:ins w:id="837" w:author="jonathan pritchard" w:date="2025-01-23T13:26:00Z" w16du:dateUtc="2025-01-23T13:26: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29ADA782" w14:textId="77777777" w:rsidR="00723877" w:rsidRPr="00340B0D" w:rsidRDefault="00723877" w:rsidP="00541D1A">
            <w:pPr>
              <w:jc w:val="center"/>
              <w:rPr>
                <w:ins w:id="838" w:author="jonathan pritchard" w:date="2025-01-23T13:26:00Z" w16du:dateUtc="2025-01-23T13:26:00Z"/>
                <w:rFonts w:cs="Arial"/>
                <w:sz w:val="18"/>
                <w:szCs w:val="18"/>
              </w:rPr>
            </w:pPr>
          </w:p>
        </w:tc>
        <w:tc>
          <w:tcPr>
            <w:tcW w:w="3598" w:type="dxa"/>
            <w:gridSpan w:val="4"/>
            <w:tcBorders>
              <w:top w:val="single" w:sz="4" w:space="0" w:color="auto"/>
              <w:left w:val="double" w:sz="4" w:space="0" w:color="auto"/>
              <w:bottom w:val="single" w:sz="4" w:space="0" w:color="auto"/>
            </w:tcBorders>
          </w:tcPr>
          <w:p w14:paraId="05FFEB2A" w14:textId="77777777" w:rsidR="00723877" w:rsidRPr="00340B0D" w:rsidRDefault="00723877" w:rsidP="00541D1A">
            <w:pPr>
              <w:rPr>
                <w:ins w:id="839" w:author="jonathan pritchard" w:date="2025-01-23T13:26:00Z" w16du:dateUtc="2025-01-23T13:26:00Z"/>
                <w:rFonts w:cs="Arial"/>
                <w:sz w:val="18"/>
                <w:szCs w:val="18"/>
              </w:rPr>
            </w:pPr>
          </w:p>
        </w:tc>
        <w:tc>
          <w:tcPr>
            <w:tcW w:w="672" w:type="dxa"/>
            <w:tcBorders>
              <w:top w:val="single" w:sz="4" w:space="0" w:color="auto"/>
              <w:bottom w:val="single" w:sz="4" w:space="0" w:color="auto"/>
              <w:right w:val="single" w:sz="12" w:space="0" w:color="auto"/>
            </w:tcBorders>
            <w:vAlign w:val="center"/>
          </w:tcPr>
          <w:p w14:paraId="45ED61EE" w14:textId="77777777" w:rsidR="00723877" w:rsidRPr="00340B0D" w:rsidRDefault="00723877" w:rsidP="00541D1A">
            <w:pPr>
              <w:rPr>
                <w:ins w:id="840" w:author="jonathan pritchard" w:date="2025-01-23T13:26:00Z" w16du:dateUtc="2025-01-23T13:26:00Z"/>
                <w:rFonts w:cs="Arial"/>
                <w:sz w:val="18"/>
                <w:szCs w:val="18"/>
              </w:rPr>
            </w:pPr>
          </w:p>
        </w:tc>
      </w:tr>
      <w:tr w:rsidR="00723877" w:rsidRPr="00340B0D" w14:paraId="6FB07BA0" w14:textId="77777777" w:rsidTr="00541D1A">
        <w:trPr>
          <w:ins w:id="841" w:author="jonathan pritchard" w:date="2025-01-23T13:26: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6121B5C" w14:textId="77777777" w:rsidR="00723877" w:rsidRPr="00340B0D" w:rsidRDefault="00723877" w:rsidP="00541D1A">
            <w:pPr>
              <w:jc w:val="center"/>
              <w:rPr>
                <w:ins w:id="842" w:author="jonathan pritchard" w:date="2025-01-23T13:26:00Z" w16du:dateUtc="2025-01-23T13:26:00Z"/>
                <w:rFonts w:cs="Arial"/>
                <w:b/>
                <w:bCs/>
                <w:sz w:val="18"/>
                <w:szCs w:val="18"/>
              </w:rPr>
            </w:pPr>
            <w:ins w:id="843" w:author="jonathan pritchard" w:date="2025-01-23T13:26:00Z" w16du:dateUtc="2025-01-23T13:26:00Z">
              <w:r w:rsidRPr="00340B0D">
                <w:rPr>
                  <w:rFonts w:cs="Arial"/>
                  <w:b/>
                  <w:bCs/>
                  <w:sz w:val="18"/>
                  <w:szCs w:val="18"/>
                </w:rPr>
                <w:t>Setup</w:t>
              </w:r>
            </w:ins>
          </w:p>
        </w:tc>
      </w:tr>
      <w:tr w:rsidR="00723877" w:rsidRPr="00340B0D" w14:paraId="2A0A1F6A" w14:textId="77777777" w:rsidTr="00541D1A">
        <w:trPr>
          <w:ins w:id="844" w:author="jonathan pritchard" w:date="2025-01-23T13:26:00Z"/>
        </w:trPr>
        <w:tc>
          <w:tcPr>
            <w:tcW w:w="9199" w:type="dxa"/>
            <w:gridSpan w:val="11"/>
            <w:tcBorders>
              <w:top w:val="single" w:sz="4" w:space="0" w:color="auto"/>
              <w:left w:val="single" w:sz="12" w:space="0" w:color="auto"/>
              <w:bottom w:val="single" w:sz="4" w:space="0" w:color="auto"/>
              <w:right w:val="single" w:sz="12" w:space="0" w:color="auto"/>
            </w:tcBorders>
          </w:tcPr>
          <w:p w14:paraId="608395D8" w14:textId="77777777" w:rsidR="00723877" w:rsidRDefault="00723877" w:rsidP="00541D1A">
            <w:pPr>
              <w:rPr>
                <w:ins w:id="845" w:author="jonathan pritchard" w:date="2025-01-23T13:26:00Z" w16du:dateUtc="2025-01-23T13:26:00Z"/>
                <w:rFonts w:cs="Arial"/>
                <w:sz w:val="18"/>
                <w:szCs w:val="18"/>
              </w:rPr>
            </w:pPr>
          </w:p>
          <w:p w14:paraId="3B9CCFEA" w14:textId="77777777" w:rsidR="00714E71" w:rsidRDefault="00714E71" w:rsidP="00714E71">
            <w:pPr>
              <w:rPr>
                <w:i/>
              </w:rPr>
            </w:pPr>
            <w:r w:rsidRPr="00C36B0F">
              <w:rPr>
                <w:i/>
              </w:rPr>
              <w:t>Load</w:t>
            </w:r>
            <w:r>
              <w:rPr>
                <w:i/>
              </w:rPr>
              <w:t xml:space="preserve"> the</w:t>
            </w:r>
            <w:r w:rsidRPr="00C36B0F">
              <w:rPr>
                <w:i/>
              </w:rPr>
              <w:t xml:space="preserve"> </w:t>
            </w:r>
            <w:r>
              <w:rPr>
                <w:i/>
              </w:rPr>
              <w:t xml:space="preserve">exchange set </w:t>
            </w:r>
            <w:proofErr w:type="spellStart"/>
            <w:r>
              <w:rPr>
                <w:b/>
                <w:bCs/>
                <w:i/>
              </w:rPr>
              <w:t>PowerUp</w:t>
            </w:r>
            <w:proofErr w:type="spellEnd"/>
            <w:r>
              <w:rPr>
                <w:i/>
              </w:rPr>
              <w:t xml:space="preserve"> </w:t>
            </w:r>
          </w:p>
          <w:p w14:paraId="09E111C9" w14:textId="77777777" w:rsidR="00714E71" w:rsidRDefault="00714E71" w:rsidP="00714E71">
            <w:pPr>
              <w:rPr>
                <w:i/>
              </w:rPr>
            </w:pPr>
          </w:p>
          <w:p w14:paraId="1A741454" w14:textId="77777777" w:rsidR="00714E71" w:rsidRPr="00635587" w:rsidRDefault="00714E71" w:rsidP="00714E71">
            <w:pPr>
              <w:rPr>
                <w:i/>
              </w:rPr>
            </w:pPr>
            <w:r w:rsidRPr="00635587">
              <w:rPr>
                <w:i/>
              </w:rPr>
              <w:t>Load the following 5 updates one by one and check the plots after each successfully applied update</w:t>
            </w:r>
            <w:r>
              <w:rPr>
                <w:i/>
              </w:rPr>
              <w:t xml:space="preserve"> t</w:t>
            </w:r>
            <w:r w:rsidRPr="00635587">
              <w:rPr>
                <w:i/>
              </w:rPr>
              <w:t>o create the same results as the S-</w:t>
            </w:r>
            <w:r>
              <w:rPr>
                <w:i/>
              </w:rPr>
              <w:t>1</w:t>
            </w:r>
            <w:r w:rsidRPr="00635587">
              <w:rPr>
                <w:i/>
              </w:rPr>
              <w:t>64 plots.</w:t>
            </w:r>
          </w:p>
          <w:p w14:paraId="723C98DA" w14:textId="77777777" w:rsidR="00714E71" w:rsidRPr="00635587" w:rsidRDefault="00714E71" w:rsidP="00714E71">
            <w:pPr>
              <w:rPr>
                <w:i/>
              </w:rPr>
            </w:pPr>
          </w:p>
          <w:p w14:paraId="19C0E832" w14:textId="77777777" w:rsidR="00714E71" w:rsidRPr="00635587" w:rsidRDefault="00714E71" w:rsidP="00714E71">
            <w:pPr>
              <w:rPr>
                <w:i/>
              </w:rPr>
            </w:pPr>
            <w:r w:rsidRPr="00635587">
              <w:rPr>
                <w:i/>
              </w:rPr>
              <w:t>.001</w:t>
            </w:r>
          </w:p>
          <w:p w14:paraId="18988987" w14:textId="77777777" w:rsidR="00714E71" w:rsidRPr="00635587" w:rsidRDefault="00714E71" w:rsidP="00714E71">
            <w:pPr>
              <w:rPr>
                <w:i/>
              </w:rPr>
            </w:pPr>
            <w:r w:rsidRPr="00635587">
              <w:rPr>
                <w:i/>
              </w:rPr>
              <w:t>Update review date range: 1st May 20</w:t>
            </w:r>
            <w:r>
              <w:rPr>
                <w:i/>
              </w:rPr>
              <w:t>1</w:t>
            </w:r>
            <w:r w:rsidRPr="00635587">
              <w:rPr>
                <w:i/>
              </w:rPr>
              <w:t>1 – 21st May 20</w:t>
            </w:r>
            <w:r>
              <w:rPr>
                <w:i/>
              </w:rPr>
              <w:t>1</w:t>
            </w:r>
            <w:r w:rsidRPr="00635587">
              <w:rPr>
                <w:i/>
              </w:rPr>
              <w:t>1</w:t>
            </w:r>
          </w:p>
          <w:p w14:paraId="2EE0BED6" w14:textId="77777777" w:rsidR="00714E71" w:rsidRPr="00635587" w:rsidRDefault="00714E71" w:rsidP="00714E71">
            <w:pPr>
              <w:rPr>
                <w:i/>
              </w:rPr>
            </w:pPr>
          </w:p>
          <w:p w14:paraId="7F05D375" w14:textId="77777777" w:rsidR="00714E71" w:rsidRPr="00635587" w:rsidRDefault="00714E71" w:rsidP="00714E71">
            <w:pPr>
              <w:rPr>
                <w:i/>
              </w:rPr>
            </w:pPr>
            <w:r w:rsidRPr="00635587">
              <w:rPr>
                <w:i/>
              </w:rPr>
              <w:t>.002</w:t>
            </w:r>
          </w:p>
          <w:p w14:paraId="1D8E26CB" w14:textId="77777777" w:rsidR="00714E71" w:rsidRPr="00635587" w:rsidRDefault="00714E71" w:rsidP="00714E71">
            <w:pPr>
              <w:rPr>
                <w:i/>
              </w:rPr>
            </w:pPr>
            <w:r w:rsidRPr="00635587">
              <w:rPr>
                <w:i/>
              </w:rPr>
              <w:t>Update review date range: 1st Dec 20</w:t>
            </w:r>
            <w:r>
              <w:rPr>
                <w:i/>
              </w:rPr>
              <w:t>1</w:t>
            </w:r>
            <w:r w:rsidRPr="00635587">
              <w:rPr>
                <w:i/>
              </w:rPr>
              <w:t>4 – 1st Mar 20</w:t>
            </w:r>
            <w:r>
              <w:rPr>
                <w:i/>
              </w:rPr>
              <w:t>1</w:t>
            </w:r>
            <w:r w:rsidRPr="00635587">
              <w:rPr>
                <w:i/>
              </w:rPr>
              <w:t>5</w:t>
            </w:r>
          </w:p>
          <w:p w14:paraId="7172F3D0" w14:textId="77777777" w:rsidR="00714E71" w:rsidRPr="00635587" w:rsidRDefault="00714E71" w:rsidP="00714E71">
            <w:pPr>
              <w:rPr>
                <w:i/>
              </w:rPr>
            </w:pPr>
          </w:p>
          <w:p w14:paraId="620069FF" w14:textId="77777777" w:rsidR="00714E71" w:rsidRPr="00635587" w:rsidRDefault="00714E71" w:rsidP="00714E71">
            <w:pPr>
              <w:rPr>
                <w:i/>
              </w:rPr>
            </w:pPr>
            <w:r w:rsidRPr="00635587">
              <w:rPr>
                <w:i/>
              </w:rPr>
              <w:t>.003</w:t>
            </w:r>
          </w:p>
          <w:p w14:paraId="44EF4A28" w14:textId="77777777" w:rsidR="00714E71" w:rsidRPr="00635587" w:rsidRDefault="00714E71" w:rsidP="00714E71">
            <w:pPr>
              <w:rPr>
                <w:i/>
              </w:rPr>
            </w:pPr>
            <w:r w:rsidRPr="00635587">
              <w:rPr>
                <w:i/>
              </w:rPr>
              <w:t>Update review date range: 1st Sep 20</w:t>
            </w:r>
            <w:r>
              <w:rPr>
                <w:i/>
              </w:rPr>
              <w:t>1</w:t>
            </w:r>
            <w:r w:rsidRPr="00635587">
              <w:rPr>
                <w:i/>
              </w:rPr>
              <w:t>5 – 14th Sep 20</w:t>
            </w:r>
            <w:r>
              <w:rPr>
                <w:i/>
              </w:rPr>
              <w:t>1</w:t>
            </w:r>
            <w:r w:rsidRPr="00635587">
              <w:rPr>
                <w:i/>
              </w:rPr>
              <w:t>5</w:t>
            </w:r>
          </w:p>
          <w:p w14:paraId="2AFCB74D" w14:textId="77777777" w:rsidR="00714E71" w:rsidRPr="00635587" w:rsidRDefault="00714E71" w:rsidP="00714E71">
            <w:pPr>
              <w:rPr>
                <w:i/>
              </w:rPr>
            </w:pPr>
          </w:p>
          <w:p w14:paraId="3C10C57D" w14:textId="77777777" w:rsidR="00714E71" w:rsidRPr="00635587" w:rsidRDefault="00714E71" w:rsidP="00714E71">
            <w:pPr>
              <w:rPr>
                <w:i/>
              </w:rPr>
            </w:pPr>
            <w:r w:rsidRPr="00635587">
              <w:rPr>
                <w:i/>
              </w:rPr>
              <w:t>.004</w:t>
            </w:r>
          </w:p>
          <w:p w14:paraId="6A750EF2" w14:textId="77777777" w:rsidR="00714E71" w:rsidRPr="00635587" w:rsidRDefault="00714E71" w:rsidP="00714E71">
            <w:pPr>
              <w:rPr>
                <w:i/>
              </w:rPr>
            </w:pPr>
            <w:r w:rsidRPr="00635587">
              <w:rPr>
                <w:i/>
              </w:rPr>
              <w:t>Update review date range: 15th Sep 20</w:t>
            </w:r>
            <w:r>
              <w:rPr>
                <w:i/>
              </w:rPr>
              <w:t>1</w:t>
            </w:r>
            <w:r w:rsidRPr="00635587">
              <w:rPr>
                <w:i/>
              </w:rPr>
              <w:t>5 – 30th Sep 20</w:t>
            </w:r>
            <w:r>
              <w:rPr>
                <w:i/>
              </w:rPr>
              <w:t>1</w:t>
            </w:r>
            <w:r w:rsidRPr="00635587">
              <w:rPr>
                <w:i/>
              </w:rPr>
              <w:t>5</w:t>
            </w:r>
          </w:p>
          <w:p w14:paraId="27CB3F25" w14:textId="77777777" w:rsidR="00714E71" w:rsidRPr="00635587" w:rsidRDefault="00714E71" w:rsidP="00714E71">
            <w:pPr>
              <w:rPr>
                <w:i/>
              </w:rPr>
            </w:pPr>
          </w:p>
          <w:p w14:paraId="3B423121" w14:textId="77777777" w:rsidR="00714E71" w:rsidRPr="00A93B85" w:rsidRDefault="00714E71" w:rsidP="00714E71">
            <w:pPr>
              <w:rPr>
                <w:i/>
              </w:rPr>
            </w:pPr>
            <w:r w:rsidRPr="00A93B85">
              <w:rPr>
                <w:i/>
              </w:rPr>
              <w:t>.005</w:t>
            </w:r>
          </w:p>
          <w:p w14:paraId="33186EE3" w14:textId="75638BC9" w:rsidR="00723877" w:rsidRPr="00110428" w:rsidRDefault="00714E71" w:rsidP="00714E71">
            <w:pPr>
              <w:rPr>
                <w:ins w:id="846" w:author="jonathan pritchard" w:date="2025-01-23T13:26:00Z" w16du:dateUtc="2025-01-23T13:26:00Z"/>
                <w:rFonts w:cs="Arial"/>
              </w:rPr>
            </w:pPr>
            <w:r w:rsidRPr="00A93B85">
              <w:rPr>
                <w:i/>
              </w:rPr>
              <w:t>Update review date range: 1</w:t>
            </w:r>
            <w:r w:rsidRPr="00A93B85">
              <w:rPr>
                <w:i/>
                <w:vertAlign w:val="superscript"/>
              </w:rPr>
              <w:t>st</w:t>
            </w:r>
            <w:r w:rsidRPr="00A93B85">
              <w:rPr>
                <w:i/>
              </w:rPr>
              <w:t xml:space="preserve"> Oct 2015 – 14</w:t>
            </w:r>
            <w:r w:rsidRPr="00A93B85">
              <w:rPr>
                <w:i/>
                <w:vertAlign w:val="superscript"/>
              </w:rPr>
              <w:t>th</w:t>
            </w:r>
            <w:r w:rsidRPr="00A93B85">
              <w:rPr>
                <w:i/>
              </w:rPr>
              <w:t xml:space="preserve"> Oct 2015</w:t>
            </w:r>
          </w:p>
          <w:p w14:paraId="4B62D820" w14:textId="77777777" w:rsidR="00723877" w:rsidRPr="00340B0D" w:rsidRDefault="00723877" w:rsidP="00541D1A">
            <w:pPr>
              <w:rPr>
                <w:ins w:id="847" w:author="jonathan pritchard" w:date="2025-01-23T13:26:00Z" w16du:dateUtc="2025-01-23T13:26:00Z"/>
                <w:rFonts w:cs="Arial"/>
                <w:sz w:val="18"/>
                <w:szCs w:val="18"/>
              </w:rPr>
            </w:pPr>
          </w:p>
        </w:tc>
      </w:tr>
      <w:tr w:rsidR="00723877" w:rsidRPr="00340B0D" w14:paraId="51764B77" w14:textId="77777777" w:rsidTr="00541D1A">
        <w:trPr>
          <w:ins w:id="848" w:author="jonathan pritchard" w:date="2025-01-23T13:26: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163EC8A" w14:textId="77777777" w:rsidR="00723877" w:rsidRPr="00340B0D" w:rsidRDefault="00723877" w:rsidP="00541D1A">
            <w:pPr>
              <w:jc w:val="center"/>
              <w:rPr>
                <w:ins w:id="849" w:author="jonathan pritchard" w:date="2025-01-23T13:26:00Z" w16du:dateUtc="2025-01-23T13:26:00Z"/>
                <w:rFonts w:cs="Arial"/>
                <w:b/>
                <w:bCs/>
                <w:sz w:val="18"/>
                <w:szCs w:val="18"/>
              </w:rPr>
            </w:pPr>
            <w:ins w:id="850" w:author="jonathan pritchard" w:date="2025-01-23T13:26:00Z" w16du:dateUtc="2025-01-23T13:26:00Z">
              <w:r w:rsidRPr="00340B0D">
                <w:rPr>
                  <w:rFonts w:cs="Arial"/>
                  <w:b/>
                  <w:bCs/>
                  <w:sz w:val="18"/>
                  <w:szCs w:val="18"/>
                </w:rPr>
                <w:t>Action</w:t>
              </w:r>
            </w:ins>
          </w:p>
        </w:tc>
      </w:tr>
      <w:tr w:rsidR="00723877" w:rsidRPr="00340B0D" w14:paraId="43271D72" w14:textId="77777777" w:rsidTr="00541D1A">
        <w:trPr>
          <w:ins w:id="851" w:author="jonathan pritchard" w:date="2025-01-23T13:26: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09D9A2E" w14:textId="77777777" w:rsidR="00723877" w:rsidRDefault="00723877" w:rsidP="00541D1A">
            <w:pPr>
              <w:rPr>
                <w:rFonts w:cs="Arial"/>
                <w:b/>
                <w:bCs/>
              </w:rPr>
            </w:pPr>
          </w:p>
          <w:p w14:paraId="3187B6B9" w14:textId="77777777" w:rsidR="00714E71" w:rsidRPr="005D2431" w:rsidRDefault="00714E71" w:rsidP="00714E71">
            <w:pPr>
              <w:rPr>
                <w:i/>
              </w:rPr>
            </w:pPr>
            <w:r w:rsidRPr="005D2431">
              <w:rPr>
                <w:i/>
              </w:rPr>
              <w:t>Load the following five updates</w:t>
            </w:r>
            <w:r>
              <w:rPr>
                <w:i/>
              </w:rPr>
              <w:t xml:space="preserve"> from the exchange set(s)</w:t>
            </w:r>
            <w:r w:rsidRPr="005D2431">
              <w:rPr>
                <w:i/>
              </w:rPr>
              <w:t>:</w:t>
            </w:r>
          </w:p>
          <w:p w14:paraId="2734D979" w14:textId="406272D8" w:rsidR="00714E71" w:rsidRPr="00714E71" w:rsidRDefault="00714E71" w:rsidP="00541D1A">
            <w:pPr>
              <w:pStyle w:val="ListParagraph"/>
              <w:numPr>
                <w:ilvl w:val="0"/>
                <w:numId w:val="48"/>
              </w:numPr>
              <w:rPr>
                <w:b/>
                <w:bCs/>
              </w:rPr>
            </w:pPr>
            <w:proofErr w:type="spellStart"/>
            <w:r w:rsidRPr="00C5422C">
              <w:rPr>
                <w:b/>
                <w:bCs/>
                <w:i/>
              </w:rPr>
              <w:t>SequentialUpdate</w:t>
            </w:r>
            <w:proofErr w:type="spellEnd"/>
            <w:r>
              <w:rPr>
                <w:b/>
                <w:bCs/>
                <w:i/>
              </w:rPr>
              <w:t>(1-5)</w:t>
            </w:r>
          </w:p>
          <w:p w14:paraId="4239EC32" w14:textId="77777777" w:rsidR="00714E71" w:rsidRPr="00110428" w:rsidRDefault="00714E71" w:rsidP="00541D1A">
            <w:pPr>
              <w:rPr>
                <w:ins w:id="852" w:author="jonathan pritchard" w:date="2025-01-23T13:26:00Z" w16du:dateUtc="2025-01-23T13:26:00Z"/>
                <w:rFonts w:cs="Arial"/>
                <w:b/>
                <w:bCs/>
              </w:rPr>
            </w:pPr>
          </w:p>
        </w:tc>
      </w:tr>
    </w:tbl>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9526"/>
      </w:tblGrid>
      <w:tr w:rsidR="0015247B" w14:paraId="07088F13" w14:textId="77777777" w:rsidTr="00714E71">
        <w:trPr>
          <w:cantSplit/>
        </w:trPr>
        <w:tc>
          <w:tcPr>
            <w:tcW w:w="9526" w:type="dxa"/>
            <w:shd w:val="clear" w:color="auto" w:fill="BFBFBF" w:themeFill="background1" w:themeFillShade="BF"/>
            <w:vAlign w:val="center"/>
          </w:tcPr>
          <w:p w14:paraId="0CD5F444" w14:textId="77777777" w:rsidR="0015247B" w:rsidRPr="004065B1" w:rsidRDefault="0015247B" w:rsidP="00714E71">
            <w:pPr>
              <w:keepNext/>
              <w:keepLines/>
              <w:jc w:val="center"/>
            </w:pPr>
            <w:r w:rsidRPr="000A066E">
              <w:rPr>
                <w:b/>
              </w:rPr>
              <w:lastRenderedPageBreak/>
              <w:t>Results</w:t>
            </w:r>
          </w:p>
        </w:tc>
      </w:tr>
      <w:tr w:rsidR="0015247B" w14:paraId="6580E315" w14:textId="77777777" w:rsidTr="004246A1">
        <w:trPr>
          <w:cantSplit/>
        </w:trPr>
        <w:tc>
          <w:tcPr>
            <w:tcW w:w="9526" w:type="dxa"/>
            <w:tcBorders>
              <w:bottom w:val="single" w:sz="4" w:space="0" w:color="auto"/>
            </w:tcBorders>
            <w:vAlign w:val="center"/>
          </w:tcPr>
          <w:p w14:paraId="6E65927B" w14:textId="77777777" w:rsidR="008A1BCC" w:rsidRPr="005D2431" w:rsidRDefault="008A1BCC" w:rsidP="002164D3">
            <w:pPr>
              <w:jc w:val="left"/>
              <w:rPr>
                <w:i/>
              </w:rPr>
            </w:pPr>
            <w:r w:rsidRPr="005D2431">
              <w:rPr>
                <w:i/>
              </w:rPr>
              <w:t>The update process shall install all updates (up to update no. 5) and indicate it in an appropriate summary report which shall contain the following information:</w:t>
            </w:r>
          </w:p>
          <w:p w14:paraId="49B17CEF" w14:textId="77777777" w:rsidR="006C11DB" w:rsidRPr="005D2431" w:rsidRDefault="006C11DB" w:rsidP="008A1BCC">
            <w:pPr>
              <w:rPr>
                <w:i/>
              </w:rPr>
            </w:pPr>
          </w:p>
          <w:p w14:paraId="3912A73B" w14:textId="77777777" w:rsidR="008A1BCC" w:rsidRPr="005D2431" w:rsidRDefault="008A1BCC" w:rsidP="006C11DB">
            <w:pPr>
              <w:ind w:left="720"/>
              <w:rPr>
                <w:i/>
              </w:rPr>
            </w:pPr>
            <w:r w:rsidRPr="005D2431">
              <w:rPr>
                <w:i/>
              </w:rPr>
              <w:t>-     identification of issuing authority;</w:t>
            </w:r>
          </w:p>
          <w:p w14:paraId="1BA64413" w14:textId="77777777" w:rsidR="008A1BCC" w:rsidRPr="005D2431" w:rsidRDefault="008A1BCC" w:rsidP="006C11DB">
            <w:pPr>
              <w:ind w:left="720"/>
              <w:rPr>
                <w:i/>
              </w:rPr>
            </w:pPr>
            <w:r w:rsidRPr="005D2431">
              <w:rPr>
                <w:i/>
              </w:rPr>
              <w:t>-     update numbers of the update files;</w:t>
            </w:r>
          </w:p>
          <w:p w14:paraId="548E44DF" w14:textId="6B8D111E" w:rsidR="008A1BCC" w:rsidRPr="005D2431" w:rsidRDefault="008A1BCC" w:rsidP="006C11DB">
            <w:pPr>
              <w:ind w:left="720"/>
              <w:rPr>
                <w:i/>
              </w:rPr>
            </w:pPr>
            <w:r w:rsidRPr="005D2431">
              <w:rPr>
                <w:i/>
              </w:rPr>
              <w:t xml:space="preserve">-     identifiers of </w:t>
            </w:r>
            <w:r w:rsidR="00A93B85">
              <w:rPr>
                <w:i/>
              </w:rPr>
              <w:t>datasets</w:t>
            </w:r>
            <w:r w:rsidRPr="005D2431">
              <w:rPr>
                <w:i/>
              </w:rPr>
              <w:t xml:space="preserve"> affected;</w:t>
            </w:r>
          </w:p>
          <w:p w14:paraId="70F51326" w14:textId="3A9F723E" w:rsidR="008A1BCC" w:rsidRPr="005D2431" w:rsidRDefault="008A1BCC" w:rsidP="006C11DB">
            <w:pPr>
              <w:ind w:left="720"/>
              <w:rPr>
                <w:i/>
              </w:rPr>
            </w:pPr>
            <w:r w:rsidRPr="005D2431">
              <w:rPr>
                <w:i/>
              </w:rPr>
              <w:t>-     edition number and date of  involved;</w:t>
            </w:r>
          </w:p>
          <w:p w14:paraId="04EC877A" w14:textId="5C182D0A" w:rsidR="008A1BCC" w:rsidRPr="000379F6" w:rsidRDefault="008A1BCC" w:rsidP="006C11DB">
            <w:pPr>
              <w:ind w:left="720"/>
              <w:rPr>
                <w:i/>
                <w:lang w:val="en-US"/>
              </w:rPr>
            </w:pPr>
            <w:r w:rsidRPr="005D2431">
              <w:rPr>
                <w:i/>
              </w:rPr>
              <w:t xml:space="preserve">-     number of updates in the affected </w:t>
            </w:r>
            <w:r w:rsidR="00A93B85">
              <w:rPr>
                <w:i/>
              </w:rPr>
              <w:t>datasets</w:t>
            </w:r>
            <w:r w:rsidRPr="005D2431">
              <w:rPr>
                <w:i/>
              </w:rPr>
              <w:t>.</w:t>
            </w:r>
          </w:p>
          <w:p w14:paraId="011611BD" w14:textId="77777777" w:rsidR="008A1BCC" w:rsidRPr="005D2431" w:rsidRDefault="008A1BCC" w:rsidP="008A1BCC">
            <w:pPr>
              <w:rPr>
                <w:i/>
              </w:rPr>
            </w:pPr>
          </w:p>
          <w:p w14:paraId="3C19F830" w14:textId="2684AE94" w:rsidR="0015247B" w:rsidRDefault="008A1BCC" w:rsidP="00A2121E">
            <w:pPr>
              <w:jc w:val="left"/>
              <w:rPr>
                <w:i/>
              </w:rPr>
            </w:pPr>
            <w:r w:rsidRPr="005D2431">
              <w:rPr>
                <w:i/>
              </w:rPr>
              <w:t xml:space="preserve">Review of updates shall be performed after the update process is completed and the updates have been applied. Review the updates by selecting the given date range and confirm that display is as available in the corresponding screen </w:t>
            </w:r>
            <w:r w:rsidR="00A2121E">
              <w:rPr>
                <w:i/>
              </w:rPr>
              <w:t>plot</w:t>
            </w:r>
            <w:r w:rsidRPr="005D2431">
              <w:rPr>
                <w:i/>
              </w:rPr>
              <w:t>.</w:t>
            </w:r>
          </w:p>
          <w:p w14:paraId="1047A42D" w14:textId="77777777" w:rsidR="0019380D" w:rsidRPr="00B35B6E" w:rsidRDefault="0019380D" w:rsidP="00A2121E">
            <w:pPr>
              <w:jc w:val="left"/>
              <w:rPr>
                <w:i/>
              </w:rPr>
            </w:pPr>
          </w:p>
          <w:p w14:paraId="46B33EE6" w14:textId="4B2A245A" w:rsidR="0019380D" w:rsidRPr="0015247B" w:rsidRDefault="0019380D" w:rsidP="00A2121E">
            <w:pPr>
              <w:jc w:val="left"/>
            </w:pPr>
            <w:r w:rsidRPr="00357E05">
              <w:t xml:space="preserve">Note Manufacturers can use their own algorithms for calculating </w:t>
            </w:r>
            <w:r w:rsidR="000D3B2C" w:rsidRPr="00357E05">
              <w:t>the position of centred symbols</w:t>
            </w:r>
            <w:r w:rsidR="00B3462C" w:rsidRPr="00B35B6E">
              <w:t>.</w:t>
            </w:r>
          </w:p>
        </w:tc>
      </w:tr>
      <w:tr w:rsidR="008A1BCC" w14:paraId="08FE8F56" w14:textId="77777777" w:rsidTr="004246A1">
        <w:trPr>
          <w:cantSplit/>
        </w:trPr>
        <w:tc>
          <w:tcPr>
            <w:tcW w:w="9526" w:type="dxa"/>
            <w:tcBorders>
              <w:bottom w:val="nil"/>
            </w:tcBorders>
            <w:vAlign w:val="center"/>
          </w:tcPr>
          <w:p w14:paraId="1C9486A8" w14:textId="60A83163" w:rsidR="008A1BCC" w:rsidRPr="000E559D" w:rsidRDefault="000D7CE0" w:rsidP="008A1BCC">
            <w:pPr>
              <w:jc w:val="center"/>
            </w:pPr>
            <w:r>
              <w:rPr>
                <w:noProof/>
                <w:lang w:eastAsia="en-GB"/>
              </w:rPr>
              <w:drawing>
                <wp:inline distT="0" distB="0" distL="0" distR="0" wp14:anchorId="338F3E6E" wp14:editId="19D2F094">
                  <wp:extent cx="5280660" cy="4237905"/>
                  <wp:effectExtent l="0" t="0" r="0" b="0"/>
                  <wp:docPr id="97" name="Kuva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05979" cy="4258225"/>
                          </a:xfrm>
                          <a:prstGeom prst="rect">
                            <a:avLst/>
                          </a:prstGeom>
                          <a:noFill/>
                          <a:ln>
                            <a:noFill/>
                          </a:ln>
                        </pic:spPr>
                      </pic:pic>
                    </a:graphicData>
                  </a:graphic>
                </wp:inline>
              </w:drawing>
            </w:r>
            <w:r w:rsidR="0055119E">
              <w:fldChar w:fldCharType="begin"/>
            </w:r>
            <w:r w:rsidR="0055119E">
              <w:fldChar w:fldCharType="end"/>
            </w:r>
          </w:p>
        </w:tc>
      </w:tr>
      <w:tr w:rsidR="008A1BCC" w14:paraId="6DA635F6" w14:textId="77777777" w:rsidTr="004246A1">
        <w:trPr>
          <w:cantSplit/>
        </w:trPr>
        <w:tc>
          <w:tcPr>
            <w:tcW w:w="9526" w:type="dxa"/>
            <w:tcBorders>
              <w:top w:val="nil"/>
              <w:bottom w:val="nil"/>
            </w:tcBorders>
            <w:vAlign w:val="center"/>
          </w:tcPr>
          <w:p w14:paraId="28CD817A" w14:textId="04E09CE9" w:rsidR="008A1BCC" w:rsidRPr="005D2431" w:rsidRDefault="008A1BCC" w:rsidP="008A1BCC">
            <w:pPr>
              <w:jc w:val="left"/>
              <w:rPr>
                <w:i/>
              </w:rPr>
            </w:pPr>
            <w:r w:rsidRPr="005D2431">
              <w:rPr>
                <w:i/>
              </w:rPr>
              <w:t>Before loading of updates, displayed scale 1:</w:t>
            </w:r>
            <w:r w:rsidRPr="0044533F">
              <w:rPr>
                <w:i/>
                <w:rPrChange w:id="853" w:author="jonathan pritchard" w:date="2024-10-04T14:00:00Z" w16du:dateUtc="2024-10-04T13:00:00Z">
                  <w:rPr>
                    <w:i/>
                  </w:rPr>
                </w:rPrChange>
              </w:rPr>
              <w:t>20 000</w:t>
            </w:r>
            <w:r w:rsidR="0024010F" w:rsidRPr="009C5191">
              <w:rPr>
                <w:b/>
                <w:bCs/>
                <w:i/>
              </w:rPr>
              <w:t>[TBD</w:t>
            </w:r>
            <w:r w:rsidR="0024010F">
              <w:rPr>
                <w:i/>
              </w:rPr>
              <w:t>]</w:t>
            </w:r>
          </w:p>
          <w:p w14:paraId="6EECF7BD" w14:textId="78863C84" w:rsidR="006C11DB" w:rsidRPr="00EF287F" w:rsidRDefault="00ED4075" w:rsidP="008A1BCC">
            <w:pPr>
              <w:jc w:val="left"/>
              <w:rPr>
                <w:i/>
              </w:rPr>
            </w:pPr>
            <w:r w:rsidRPr="00EF287F">
              <w:rPr>
                <w:i/>
              </w:rPr>
              <w:t>.</w:t>
            </w:r>
          </w:p>
          <w:p w14:paraId="13E9065F" w14:textId="77777777" w:rsidR="008B51BD" w:rsidRPr="008B51BD" w:rsidRDefault="008B51BD" w:rsidP="008A1BCC">
            <w:pPr>
              <w:jc w:val="left"/>
            </w:pPr>
          </w:p>
        </w:tc>
      </w:tr>
      <w:tr w:rsidR="008A1BCC" w14:paraId="3A2D3EAE" w14:textId="77777777" w:rsidTr="004246A1">
        <w:trPr>
          <w:cantSplit/>
        </w:trPr>
        <w:tc>
          <w:tcPr>
            <w:tcW w:w="9526" w:type="dxa"/>
            <w:tcBorders>
              <w:top w:val="nil"/>
              <w:bottom w:val="nil"/>
            </w:tcBorders>
            <w:vAlign w:val="center"/>
          </w:tcPr>
          <w:p w14:paraId="1C711B33" w14:textId="2F7B983B" w:rsidR="008A1BCC" w:rsidRPr="000A066E" w:rsidRDefault="008452CA" w:rsidP="008A1BCC">
            <w:pPr>
              <w:jc w:val="center"/>
              <w:rPr>
                <w:i/>
              </w:rPr>
            </w:pPr>
            <w:r>
              <w:rPr>
                <w:noProof/>
                <w:lang w:eastAsia="en-GB"/>
              </w:rPr>
              <w:lastRenderedPageBreak/>
              <w:drawing>
                <wp:inline distT="0" distB="0" distL="0" distR="0" wp14:anchorId="540E88E5" wp14:editId="6437BDFD">
                  <wp:extent cx="5003165" cy="4045303"/>
                  <wp:effectExtent l="0" t="0" r="6985" b="0"/>
                  <wp:docPr id="98" name="Kuva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19382" cy="4058415"/>
                          </a:xfrm>
                          <a:prstGeom prst="rect">
                            <a:avLst/>
                          </a:prstGeom>
                          <a:noFill/>
                          <a:ln>
                            <a:noFill/>
                          </a:ln>
                        </pic:spPr>
                      </pic:pic>
                    </a:graphicData>
                  </a:graphic>
                </wp:inline>
              </w:drawing>
            </w:r>
            <w:r w:rsidR="0055119E">
              <w:fldChar w:fldCharType="begin"/>
            </w:r>
            <w:r w:rsidR="0055119E">
              <w:fldChar w:fldCharType="end"/>
            </w:r>
          </w:p>
        </w:tc>
      </w:tr>
      <w:tr w:rsidR="000E559D" w14:paraId="16BD9F1D" w14:textId="77777777" w:rsidTr="004246A1">
        <w:trPr>
          <w:cantSplit/>
        </w:trPr>
        <w:tc>
          <w:tcPr>
            <w:tcW w:w="9526" w:type="dxa"/>
            <w:tcBorders>
              <w:top w:val="nil"/>
              <w:bottom w:val="single" w:sz="4" w:space="0" w:color="auto"/>
            </w:tcBorders>
            <w:vAlign w:val="center"/>
          </w:tcPr>
          <w:p w14:paraId="74CA7A2A" w14:textId="7487842A" w:rsidR="006C11DB" w:rsidRPr="005D2431" w:rsidRDefault="0024010F" w:rsidP="000A066E">
            <w:pPr>
              <w:jc w:val="left"/>
              <w:rPr>
                <w:i/>
              </w:rPr>
            </w:pPr>
            <w:r w:rsidRPr="009C5191">
              <w:rPr>
                <w:b/>
                <w:bCs/>
                <w:i/>
              </w:rPr>
              <w:t>[TBD</w:t>
            </w:r>
            <w:r>
              <w:rPr>
                <w:i/>
              </w:rPr>
              <w:t>]</w:t>
            </w:r>
            <w:r w:rsidR="000E559D" w:rsidRPr="005D2431">
              <w:rPr>
                <w:i/>
              </w:rPr>
              <w:t xml:space="preserve">After loading of </w:t>
            </w:r>
            <w:r w:rsidR="00A93B85">
              <w:rPr>
                <w:i/>
              </w:rPr>
              <w:t>101AA00</w:t>
            </w:r>
            <w:r w:rsidR="000E559D" w:rsidRPr="005D2431">
              <w:rPr>
                <w:i/>
              </w:rPr>
              <w:t>X01SW.001, displayed scale 1:20 000, date range include 9thMay 20</w:t>
            </w:r>
            <w:r w:rsidR="00A93B85">
              <w:rPr>
                <w:i/>
              </w:rPr>
              <w:t>2</w:t>
            </w:r>
            <w:r w:rsidR="000E559D" w:rsidRPr="005D2431">
              <w:rPr>
                <w:i/>
              </w:rPr>
              <w:t>1</w:t>
            </w:r>
          </w:p>
        </w:tc>
      </w:tr>
      <w:tr w:rsidR="000E559D" w14:paraId="710F45FC" w14:textId="77777777" w:rsidTr="004246A1">
        <w:trPr>
          <w:cantSplit/>
        </w:trPr>
        <w:tc>
          <w:tcPr>
            <w:tcW w:w="9526" w:type="dxa"/>
            <w:tcBorders>
              <w:bottom w:val="nil"/>
            </w:tcBorders>
            <w:vAlign w:val="center"/>
          </w:tcPr>
          <w:p w14:paraId="038DC6C6" w14:textId="154B049A" w:rsidR="000E559D" w:rsidRPr="000E559D" w:rsidRDefault="008452CA" w:rsidP="000A066E">
            <w:pPr>
              <w:jc w:val="center"/>
            </w:pPr>
            <w:r>
              <w:rPr>
                <w:noProof/>
                <w:lang w:eastAsia="en-GB"/>
              </w:rPr>
              <w:drawing>
                <wp:inline distT="0" distB="0" distL="0" distR="0" wp14:anchorId="50274211" wp14:editId="14E7B9B7">
                  <wp:extent cx="4846397" cy="3905250"/>
                  <wp:effectExtent l="0" t="0" r="0" b="0"/>
                  <wp:docPr id="99" name="Kuva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64220" cy="3919612"/>
                          </a:xfrm>
                          <a:prstGeom prst="rect">
                            <a:avLst/>
                          </a:prstGeom>
                          <a:noFill/>
                          <a:ln>
                            <a:noFill/>
                          </a:ln>
                        </pic:spPr>
                      </pic:pic>
                    </a:graphicData>
                  </a:graphic>
                </wp:inline>
              </w:drawing>
            </w:r>
          </w:p>
        </w:tc>
      </w:tr>
      <w:tr w:rsidR="000E559D" w14:paraId="662ADA80" w14:textId="77777777" w:rsidTr="004246A1">
        <w:trPr>
          <w:cantSplit/>
        </w:trPr>
        <w:tc>
          <w:tcPr>
            <w:tcW w:w="9526" w:type="dxa"/>
            <w:tcBorders>
              <w:top w:val="nil"/>
              <w:bottom w:val="nil"/>
            </w:tcBorders>
            <w:vAlign w:val="center"/>
          </w:tcPr>
          <w:p w14:paraId="71FCCD41" w14:textId="36DCAF3C" w:rsidR="000E559D" w:rsidRPr="005D2431" w:rsidRDefault="0024010F" w:rsidP="000A066E">
            <w:pPr>
              <w:jc w:val="left"/>
              <w:rPr>
                <w:i/>
              </w:rPr>
            </w:pPr>
            <w:r w:rsidRPr="009C5191">
              <w:rPr>
                <w:b/>
                <w:bCs/>
                <w:i/>
              </w:rPr>
              <w:t>[TBD</w:t>
            </w:r>
            <w:r>
              <w:rPr>
                <w:i/>
              </w:rPr>
              <w:t>]</w:t>
            </w:r>
            <w:r w:rsidR="000E559D" w:rsidRPr="005D2431">
              <w:rPr>
                <w:i/>
              </w:rPr>
              <w:t xml:space="preserve">After loading of </w:t>
            </w:r>
            <w:r w:rsidR="00A93B85">
              <w:rPr>
                <w:i/>
              </w:rPr>
              <w:t>101AA00</w:t>
            </w:r>
            <w:r w:rsidR="000E559D" w:rsidRPr="005D2431">
              <w:rPr>
                <w:i/>
              </w:rPr>
              <w:t>X01SW.002, displayed scale 1:20 000, date range 1st Jan 20</w:t>
            </w:r>
            <w:r w:rsidR="00A93B85">
              <w:rPr>
                <w:i/>
              </w:rPr>
              <w:t>1</w:t>
            </w:r>
            <w:r w:rsidR="000E559D" w:rsidRPr="005D2431">
              <w:rPr>
                <w:i/>
              </w:rPr>
              <w:t>5-21st Feb 20</w:t>
            </w:r>
            <w:r w:rsidR="00A93B85">
              <w:rPr>
                <w:i/>
              </w:rPr>
              <w:t>1</w:t>
            </w:r>
            <w:r w:rsidR="000E559D" w:rsidRPr="005D2431">
              <w:rPr>
                <w:i/>
              </w:rPr>
              <w:t>5</w:t>
            </w:r>
          </w:p>
          <w:p w14:paraId="0A5B286F" w14:textId="77777777" w:rsidR="008B51BD" w:rsidRPr="006C11DB" w:rsidRDefault="008B51BD" w:rsidP="000A066E">
            <w:pPr>
              <w:jc w:val="left"/>
            </w:pPr>
          </w:p>
        </w:tc>
      </w:tr>
      <w:tr w:rsidR="000E559D" w14:paraId="3C15D8A4" w14:textId="77777777" w:rsidTr="004246A1">
        <w:trPr>
          <w:cantSplit/>
        </w:trPr>
        <w:tc>
          <w:tcPr>
            <w:tcW w:w="9526" w:type="dxa"/>
            <w:tcBorders>
              <w:top w:val="nil"/>
              <w:bottom w:val="single" w:sz="4" w:space="0" w:color="auto"/>
            </w:tcBorders>
            <w:vAlign w:val="center"/>
          </w:tcPr>
          <w:p w14:paraId="150D58D6" w14:textId="72D5C8B7" w:rsidR="000E559D" w:rsidRPr="000E559D" w:rsidRDefault="008452CA" w:rsidP="000A066E">
            <w:pPr>
              <w:jc w:val="center"/>
            </w:pPr>
            <w:r>
              <w:rPr>
                <w:noProof/>
                <w:lang w:eastAsia="en-GB"/>
              </w:rPr>
              <w:lastRenderedPageBreak/>
              <w:drawing>
                <wp:inline distT="0" distB="0" distL="0" distR="0" wp14:anchorId="3976804A" wp14:editId="1944BE71">
                  <wp:extent cx="4861093" cy="3926840"/>
                  <wp:effectExtent l="0" t="0" r="0" b="0"/>
                  <wp:docPr id="102" name="Kuva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81414" cy="3943255"/>
                          </a:xfrm>
                          <a:prstGeom prst="rect">
                            <a:avLst/>
                          </a:prstGeom>
                          <a:noFill/>
                          <a:ln>
                            <a:noFill/>
                          </a:ln>
                        </pic:spPr>
                      </pic:pic>
                    </a:graphicData>
                  </a:graphic>
                </wp:inline>
              </w:drawing>
            </w:r>
          </w:p>
        </w:tc>
      </w:tr>
      <w:tr w:rsidR="000E559D" w14:paraId="4AB057E8" w14:textId="77777777" w:rsidTr="004246A1">
        <w:trPr>
          <w:cantSplit/>
        </w:trPr>
        <w:tc>
          <w:tcPr>
            <w:tcW w:w="9526" w:type="dxa"/>
            <w:tcBorders>
              <w:top w:val="single" w:sz="4" w:space="0" w:color="auto"/>
              <w:bottom w:val="single" w:sz="4" w:space="0" w:color="auto"/>
            </w:tcBorders>
            <w:vAlign w:val="center"/>
          </w:tcPr>
          <w:p w14:paraId="2D24EFAF" w14:textId="349BB78A" w:rsidR="000E559D" w:rsidRPr="005D2431" w:rsidRDefault="0024010F" w:rsidP="000A066E">
            <w:pPr>
              <w:jc w:val="left"/>
              <w:rPr>
                <w:i/>
              </w:rPr>
            </w:pPr>
            <w:r w:rsidRPr="009C5191">
              <w:rPr>
                <w:b/>
                <w:bCs/>
                <w:i/>
              </w:rPr>
              <w:t>[TBD</w:t>
            </w:r>
            <w:r>
              <w:rPr>
                <w:i/>
              </w:rPr>
              <w:t>]</w:t>
            </w:r>
            <w:r w:rsidR="0023617C" w:rsidRPr="005D2431">
              <w:rPr>
                <w:i/>
              </w:rPr>
              <w:t xml:space="preserve">After loading of </w:t>
            </w:r>
            <w:r w:rsidR="00A93B85">
              <w:rPr>
                <w:i/>
              </w:rPr>
              <w:t>101AA00</w:t>
            </w:r>
            <w:r w:rsidR="00A93B85" w:rsidRPr="005D2431">
              <w:rPr>
                <w:i/>
              </w:rPr>
              <w:t>X01SW</w:t>
            </w:r>
            <w:r w:rsidR="0023617C" w:rsidRPr="005D2431">
              <w:rPr>
                <w:i/>
              </w:rPr>
              <w:t>.00</w:t>
            </w:r>
            <w:r w:rsidR="00A2121E">
              <w:rPr>
                <w:i/>
              </w:rPr>
              <w:t>3</w:t>
            </w:r>
            <w:r w:rsidR="0023617C" w:rsidRPr="005D2431">
              <w:rPr>
                <w:i/>
              </w:rPr>
              <w:t xml:space="preserve">, displayed scale 1:20 000, date range include </w:t>
            </w:r>
            <w:r w:rsidR="00A2121E">
              <w:rPr>
                <w:i/>
              </w:rPr>
              <w:t>8</w:t>
            </w:r>
            <w:r w:rsidR="0023617C" w:rsidRPr="005D2431">
              <w:rPr>
                <w:i/>
              </w:rPr>
              <w:t xml:space="preserve">th </w:t>
            </w:r>
            <w:r w:rsidR="00A2121E">
              <w:rPr>
                <w:i/>
              </w:rPr>
              <w:t>Sep</w:t>
            </w:r>
            <w:r w:rsidR="0023617C" w:rsidRPr="005D2431">
              <w:rPr>
                <w:i/>
              </w:rPr>
              <w:t xml:space="preserve"> 20</w:t>
            </w:r>
            <w:r w:rsidR="00A93B85">
              <w:rPr>
                <w:i/>
              </w:rPr>
              <w:t>1</w:t>
            </w:r>
            <w:r w:rsidR="0023617C" w:rsidRPr="005D2431">
              <w:rPr>
                <w:i/>
              </w:rPr>
              <w:t>5</w:t>
            </w:r>
          </w:p>
          <w:p w14:paraId="7D0BD9D2" w14:textId="77777777" w:rsidR="008B51BD" w:rsidRPr="006C11DB" w:rsidRDefault="008B51BD" w:rsidP="000A066E">
            <w:pPr>
              <w:jc w:val="left"/>
            </w:pPr>
          </w:p>
        </w:tc>
      </w:tr>
      <w:tr w:rsidR="0023617C" w14:paraId="4ABAA959" w14:textId="77777777" w:rsidTr="004246A1">
        <w:trPr>
          <w:cantSplit/>
        </w:trPr>
        <w:tc>
          <w:tcPr>
            <w:tcW w:w="9526" w:type="dxa"/>
            <w:tcBorders>
              <w:bottom w:val="nil"/>
            </w:tcBorders>
            <w:vAlign w:val="center"/>
          </w:tcPr>
          <w:p w14:paraId="6A293A9E" w14:textId="69C976F9" w:rsidR="0023617C" w:rsidRPr="0023617C" w:rsidRDefault="008452CA" w:rsidP="000A066E">
            <w:pPr>
              <w:jc w:val="center"/>
            </w:pPr>
            <w:r>
              <w:rPr>
                <w:noProof/>
                <w:lang w:eastAsia="en-GB"/>
              </w:rPr>
              <w:drawing>
                <wp:inline distT="0" distB="0" distL="0" distR="0" wp14:anchorId="25623754" wp14:editId="60C6E855">
                  <wp:extent cx="5064015" cy="4088624"/>
                  <wp:effectExtent l="0" t="0" r="3810" b="7620"/>
                  <wp:docPr id="103" name="Kuva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83977" cy="4104741"/>
                          </a:xfrm>
                          <a:prstGeom prst="rect">
                            <a:avLst/>
                          </a:prstGeom>
                          <a:noFill/>
                          <a:ln>
                            <a:noFill/>
                          </a:ln>
                        </pic:spPr>
                      </pic:pic>
                    </a:graphicData>
                  </a:graphic>
                </wp:inline>
              </w:drawing>
            </w:r>
          </w:p>
        </w:tc>
      </w:tr>
      <w:tr w:rsidR="0023617C" w14:paraId="01E83D64" w14:textId="77777777" w:rsidTr="004246A1">
        <w:trPr>
          <w:cantSplit/>
        </w:trPr>
        <w:tc>
          <w:tcPr>
            <w:tcW w:w="9526" w:type="dxa"/>
            <w:tcBorders>
              <w:top w:val="nil"/>
              <w:bottom w:val="nil"/>
            </w:tcBorders>
            <w:vAlign w:val="center"/>
          </w:tcPr>
          <w:p w14:paraId="75FF8F06" w14:textId="2FD6EDEC" w:rsidR="0023617C" w:rsidRPr="005D2431" w:rsidRDefault="0024010F" w:rsidP="000A066E">
            <w:pPr>
              <w:jc w:val="left"/>
              <w:rPr>
                <w:i/>
              </w:rPr>
            </w:pPr>
            <w:r w:rsidRPr="009C5191">
              <w:rPr>
                <w:b/>
                <w:bCs/>
                <w:i/>
              </w:rPr>
              <w:t>[TBD</w:t>
            </w:r>
            <w:r>
              <w:rPr>
                <w:i/>
              </w:rPr>
              <w:t>]</w:t>
            </w:r>
            <w:r w:rsidR="0023617C" w:rsidRPr="005D2431">
              <w:rPr>
                <w:i/>
              </w:rPr>
              <w:t xml:space="preserve">After loading of </w:t>
            </w:r>
            <w:r w:rsidR="00A93B85">
              <w:rPr>
                <w:i/>
              </w:rPr>
              <w:t>101AA00</w:t>
            </w:r>
            <w:r w:rsidR="00A93B85" w:rsidRPr="005D2431">
              <w:rPr>
                <w:i/>
              </w:rPr>
              <w:t>X01SW</w:t>
            </w:r>
            <w:r w:rsidR="0023617C" w:rsidRPr="005D2431">
              <w:rPr>
                <w:i/>
              </w:rPr>
              <w:t>.004, displayed scale 1:20 000, date range include 22nd Sep 20</w:t>
            </w:r>
            <w:r w:rsidR="00A93B85">
              <w:rPr>
                <w:i/>
              </w:rPr>
              <w:t>1</w:t>
            </w:r>
            <w:r w:rsidR="0023617C" w:rsidRPr="005D2431">
              <w:rPr>
                <w:i/>
              </w:rPr>
              <w:t>5</w:t>
            </w:r>
          </w:p>
          <w:p w14:paraId="681ED542" w14:textId="77777777" w:rsidR="008B51BD" w:rsidRPr="006C11DB" w:rsidRDefault="008B51BD" w:rsidP="000A066E">
            <w:pPr>
              <w:jc w:val="left"/>
            </w:pPr>
          </w:p>
        </w:tc>
      </w:tr>
      <w:tr w:rsidR="0023617C" w14:paraId="06FCCF5E" w14:textId="77777777" w:rsidTr="004246A1">
        <w:trPr>
          <w:cantSplit/>
        </w:trPr>
        <w:tc>
          <w:tcPr>
            <w:tcW w:w="9526" w:type="dxa"/>
            <w:tcBorders>
              <w:top w:val="nil"/>
              <w:bottom w:val="nil"/>
            </w:tcBorders>
            <w:vAlign w:val="center"/>
          </w:tcPr>
          <w:p w14:paraId="4587D4D5" w14:textId="0D283B32" w:rsidR="0023617C" w:rsidRPr="0023617C" w:rsidRDefault="008452CA" w:rsidP="000A066E">
            <w:pPr>
              <w:jc w:val="center"/>
            </w:pPr>
            <w:r>
              <w:rPr>
                <w:noProof/>
                <w:lang w:eastAsia="en-GB"/>
              </w:rPr>
              <w:lastRenderedPageBreak/>
              <w:drawing>
                <wp:inline distT="0" distB="0" distL="0" distR="0" wp14:anchorId="3EE06CBA" wp14:editId="160BD9C4">
                  <wp:extent cx="4990528" cy="4030345"/>
                  <wp:effectExtent l="0" t="0" r="635" b="8255"/>
                  <wp:docPr id="106" name="Kuva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02684" cy="4040162"/>
                          </a:xfrm>
                          <a:prstGeom prst="rect">
                            <a:avLst/>
                          </a:prstGeom>
                          <a:noFill/>
                          <a:ln>
                            <a:noFill/>
                          </a:ln>
                        </pic:spPr>
                      </pic:pic>
                    </a:graphicData>
                  </a:graphic>
                </wp:inline>
              </w:drawing>
            </w:r>
          </w:p>
        </w:tc>
      </w:tr>
      <w:tr w:rsidR="0023617C" w14:paraId="3C5B96C1" w14:textId="77777777" w:rsidTr="004246A1">
        <w:trPr>
          <w:cantSplit/>
        </w:trPr>
        <w:tc>
          <w:tcPr>
            <w:tcW w:w="9526" w:type="dxa"/>
            <w:tcBorders>
              <w:top w:val="nil"/>
            </w:tcBorders>
            <w:vAlign w:val="center"/>
          </w:tcPr>
          <w:p w14:paraId="2BAC076A" w14:textId="5D00DDD0" w:rsidR="0023617C" w:rsidRPr="005D2431" w:rsidRDefault="0024010F" w:rsidP="000A066E">
            <w:pPr>
              <w:jc w:val="left"/>
              <w:rPr>
                <w:i/>
              </w:rPr>
            </w:pPr>
            <w:r w:rsidRPr="009C5191">
              <w:rPr>
                <w:b/>
                <w:bCs/>
                <w:i/>
              </w:rPr>
              <w:t>[TBD</w:t>
            </w:r>
            <w:r>
              <w:rPr>
                <w:i/>
              </w:rPr>
              <w:t>]</w:t>
            </w:r>
            <w:r w:rsidR="0023617C" w:rsidRPr="005D2431">
              <w:rPr>
                <w:i/>
              </w:rPr>
              <w:t xml:space="preserve">After loading of </w:t>
            </w:r>
            <w:r w:rsidR="00A93B85">
              <w:rPr>
                <w:i/>
              </w:rPr>
              <w:t>101AA00</w:t>
            </w:r>
            <w:r w:rsidR="00A93B85" w:rsidRPr="005D2431">
              <w:rPr>
                <w:i/>
              </w:rPr>
              <w:t>X01SW</w:t>
            </w:r>
            <w:r w:rsidR="0023617C" w:rsidRPr="005D2431">
              <w:rPr>
                <w:i/>
              </w:rPr>
              <w:t>.005, displayed scale 1:20 000, date range include 6th Oct 20</w:t>
            </w:r>
            <w:r w:rsidR="00A93B85">
              <w:rPr>
                <w:i/>
              </w:rPr>
              <w:t>1</w:t>
            </w:r>
            <w:r w:rsidR="0023617C" w:rsidRPr="005D2431">
              <w:rPr>
                <w:i/>
              </w:rPr>
              <w:t>5</w:t>
            </w:r>
          </w:p>
          <w:p w14:paraId="01A5452E" w14:textId="77777777" w:rsidR="008B51BD" w:rsidRPr="006C11DB" w:rsidRDefault="008B51BD" w:rsidP="000A066E">
            <w:pPr>
              <w:jc w:val="left"/>
            </w:pPr>
          </w:p>
        </w:tc>
      </w:tr>
    </w:tbl>
    <w:p w14:paraId="20B347ED" w14:textId="77777777" w:rsidR="00305CC0" w:rsidRDefault="00305CC0" w:rsidP="00305CC0">
      <w:pPr>
        <w:jc w:val="left"/>
      </w:pPr>
    </w:p>
    <w:p w14:paraId="18DB1DED" w14:textId="77777777" w:rsidR="00305CC0" w:rsidRDefault="008A1BCC" w:rsidP="00E30B8F">
      <w:pPr>
        <w:pStyle w:val="Heading3"/>
      </w:pPr>
      <w:bookmarkStart w:id="854" w:name="_Toc189647782"/>
      <w:r w:rsidRPr="008A1BCC">
        <w:t>Loading update in an invalid sequence</w:t>
      </w:r>
      <w:bookmarkEnd w:id="854"/>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855" w:author="jonathan pritchard" w:date="2025-01-23T13:26:00Z" w16du:dateUtc="2025-01-23T13:26: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856">
          <w:tblGrid>
            <w:gridCol w:w="2381"/>
            <w:gridCol w:w="2381"/>
            <w:gridCol w:w="2382"/>
            <w:gridCol w:w="2382"/>
          </w:tblGrid>
        </w:tblGridChange>
      </w:tblGrid>
      <w:tr w:rsidR="0015247B" w14:paraId="02B8AFF3" w14:textId="77777777" w:rsidTr="00BF7BC9">
        <w:trPr>
          <w:trHeight w:val="454"/>
          <w:tblHeader/>
          <w:trPrChange w:id="857" w:author="jonathan pritchard" w:date="2025-01-23T13:26:00Z" w16du:dateUtc="2025-01-23T13:26:00Z">
            <w:trPr>
              <w:trHeight w:val="454"/>
              <w:tblHeader/>
            </w:trPr>
          </w:trPrChange>
        </w:trPr>
        <w:tc>
          <w:tcPr>
            <w:tcW w:w="2381" w:type="dxa"/>
            <w:shd w:val="clear" w:color="auto" w:fill="BFBFBF" w:themeFill="background1" w:themeFillShade="BF"/>
            <w:vAlign w:val="center"/>
            <w:tcPrChange w:id="858" w:author="jonathan pritchard" w:date="2025-01-23T13:26:00Z" w16du:dateUtc="2025-01-23T13:26:00Z">
              <w:tcPr>
                <w:tcW w:w="2381" w:type="dxa"/>
                <w:shd w:val="clear" w:color="auto" w:fill="CCFFCC"/>
                <w:vAlign w:val="center"/>
              </w:tcPr>
            </w:tcPrChange>
          </w:tcPr>
          <w:p w14:paraId="2917C3DF" w14:textId="77777777" w:rsidR="0015247B" w:rsidRPr="004065B1" w:rsidRDefault="0015247B" w:rsidP="0015247B">
            <w:r w:rsidRPr="000A066E">
              <w:rPr>
                <w:b/>
              </w:rPr>
              <w:t>Test Reference</w:t>
            </w:r>
          </w:p>
        </w:tc>
        <w:tc>
          <w:tcPr>
            <w:tcW w:w="2381" w:type="dxa"/>
            <w:shd w:val="clear" w:color="auto" w:fill="FFFFFF" w:themeFill="background1"/>
            <w:vAlign w:val="center"/>
            <w:tcPrChange w:id="859" w:author="jonathan pritchard" w:date="2025-01-23T13:26:00Z" w16du:dateUtc="2025-01-23T13:26:00Z">
              <w:tcPr>
                <w:tcW w:w="2381" w:type="dxa"/>
                <w:shd w:val="clear" w:color="auto" w:fill="CCFFCC"/>
                <w:vAlign w:val="center"/>
              </w:tcPr>
            </w:tcPrChange>
          </w:tcPr>
          <w:p w14:paraId="0FC21363" w14:textId="771993E7" w:rsidR="0015247B" w:rsidRPr="004065B1" w:rsidRDefault="008F067A" w:rsidP="0015247B">
            <w:proofErr w:type="spellStart"/>
            <w:r>
              <w:t>InvalidSequence</w:t>
            </w:r>
            <w:proofErr w:type="spellEnd"/>
          </w:p>
        </w:tc>
        <w:tc>
          <w:tcPr>
            <w:tcW w:w="2382" w:type="dxa"/>
            <w:shd w:val="clear" w:color="auto" w:fill="BFBFBF" w:themeFill="background1" w:themeFillShade="BF"/>
            <w:vAlign w:val="center"/>
            <w:tcPrChange w:id="860" w:author="jonathan pritchard" w:date="2025-01-23T13:26:00Z" w16du:dateUtc="2025-01-23T13:26:00Z">
              <w:tcPr>
                <w:tcW w:w="2382" w:type="dxa"/>
                <w:shd w:val="clear" w:color="auto" w:fill="CCFFCC"/>
                <w:vAlign w:val="center"/>
              </w:tcPr>
            </w:tcPrChange>
          </w:tcPr>
          <w:p w14:paraId="236E7A7C" w14:textId="77777777" w:rsidR="0015247B" w:rsidRPr="004065B1" w:rsidRDefault="0015247B" w:rsidP="0015247B">
            <w:r w:rsidRPr="000A066E">
              <w:rPr>
                <w:b/>
              </w:rPr>
              <w:t>IHO Reference</w:t>
            </w:r>
          </w:p>
        </w:tc>
        <w:tc>
          <w:tcPr>
            <w:tcW w:w="2382" w:type="dxa"/>
            <w:shd w:val="clear" w:color="auto" w:fill="FFFFFF" w:themeFill="background1"/>
            <w:vAlign w:val="center"/>
            <w:tcPrChange w:id="861" w:author="jonathan pritchard" w:date="2025-01-23T13:26:00Z" w16du:dateUtc="2025-01-23T13:26:00Z">
              <w:tcPr>
                <w:tcW w:w="2382" w:type="dxa"/>
                <w:shd w:val="clear" w:color="auto" w:fill="CCFFCC"/>
                <w:vAlign w:val="center"/>
              </w:tcPr>
            </w:tcPrChange>
          </w:tcPr>
          <w:p w14:paraId="67C3ED38" w14:textId="77777777" w:rsidR="00BF7BC9" w:rsidRDefault="00BF7BC9" w:rsidP="00BF7BC9">
            <w:r>
              <w:t>IEC 61174/ 4.4.2</w:t>
            </w:r>
          </w:p>
          <w:p w14:paraId="605D9F64" w14:textId="62706AAA" w:rsidR="0015247B" w:rsidRPr="004065B1" w:rsidRDefault="00BF7BC9" w:rsidP="00BF7BC9">
            <w:r>
              <w:t>S-98 20.4.3</w:t>
            </w:r>
          </w:p>
        </w:tc>
      </w:tr>
      <w:tr w:rsidR="0015247B" w14:paraId="538C4D66" w14:textId="77777777" w:rsidTr="00723877">
        <w:trPr>
          <w:tblHeader/>
          <w:trPrChange w:id="862" w:author="jonathan pritchard" w:date="2025-01-23T13:26:00Z" w16du:dateUtc="2025-01-23T13:26:00Z">
            <w:trPr>
              <w:tblHeader/>
            </w:trPr>
          </w:trPrChange>
        </w:trPr>
        <w:tc>
          <w:tcPr>
            <w:tcW w:w="9526" w:type="dxa"/>
            <w:gridSpan w:val="4"/>
            <w:shd w:val="clear" w:color="auto" w:fill="BFBFBF" w:themeFill="background1" w:themeFillShade="BF"/>
            <w:vAlign w:val="center"/>
            <w:tcPrChange w:id="863" w:author="jonathan pritchard" w:date="2025-01-23T13:26:00Z" w16du:dateUtc="2025-01-23T13:26:00Z">
              <w:tcPr>
                <w:tcW w:w="9526" w:type="dxa"/>
                <w:gridSpan w:val="4"/>
                <w:shd w:val="clear" w:color="auto" w:fill="CCFFCC"/>
                <w:vAlign w:val="center"/>
              </w:tcPr>
            </w:tcPrChange>
          </w:tcPr>
          <w:p w14:paraId="0242B0FB" w14:textId="77777777" w:rsidR="0015247B" w:rsidRDefault="0015247B" w:rsidP="0015247B">
            <w:r w:rsidRPr="000A066E">
              <w:rPr>
                <w:b/>
              </w:rPr>
              <w:t>Test description</w:t>
            </w:r>
          </w:p>
        </w:tc>
      </w:tr>
      <w:tr w:rsidR="0015247B" w14:paraId="43FBB245" w14:textId="77777777" w:rsidTr="00A12488">
        <w:trPr>
          <w:tblHeader/>
        </w:trPr>
        <w:tc>
          <w:tcPr>
            <w:tcW w:w="9526" w:type="dxa"/>
            <w:gridSpan w:val="4"/>
            <w:vAlign w:val="center"/>
          </w:tcPr>
          <w:p w14:paraId="48822614" w14:textId="77777777" w:rsidR="0015247B" w:rsidRPr="005D2431" w:rsidRDefault="006C11DB" w:rsidP="0015247B">
            <w:pPr>
              <w:rPr>
                <w:i/>
              </w:rPr>
            </w:pPr>
            <w:r w:rsidRPr="005D2431">
              <w:rPr>
                <w:i/>
              </w:rPr>
              <w:t>Loading update files in an invalid sequence.</w:t>
            </w:r>
          </w:p>
        </w:tc>
      </w:tr>
      <w:tr w:rsidR="0015247B" w14:paraId="63EA51C8" w14:textId="77777777" w:rsidTr="00723877">
        <w:trPr>
          <w:tblHeader/>
          <w:trPrChange w:id="864" w:author="jonathan pritchard" w:date="2025-01-23T13:26:00Z" w16du:dateUtc="2025-01-23T13:26:00Z">
            <w:trPr>
              <w:tblHeader/>
            </w:trPr>
          </w:trPrChange>
        </w:trPr>
        <w:tc>
          <w:tcPr>
            <w:tcW w:w="9526" w:type="dxa"/>
            <w:gridSpan w:val="4"/>
            <w:shd w:val="clear" w:color="auto" w:fill="BFBFBF" w:themeFill="background1" w:themeFillShade="BF"/>
            <w:vAlign w:val="center"/>
            <w:tcPrChange w:id="865" w:author="jonathan pritchard" w:date="2025-01-23T13:26:00Z" w16du:dateUtc="2025-01-23T13:26:00Z">
              <w:tcPr>
                <w:tcW w:w="9526" w:type="dxa"/>
                <w:gridSpan w:val="4"/>
                <w:shd w:val="clear" w:color="auto" w:fill="CCFFCC"/>
                <w:vAlign w:val="center"/>
              </w:tcPr>
            </w:tcPrChange>
          </w:tcPr>
          <w:p w14:paraId="29F2D536" w14:textId="77777777" w:rsidR="0015247B" w:rsidRPr="004065B1" w:rsidRDefault="0015247B" w:rsidP="0015247B">
            <w:r w:rsidRPr="000A066E">
              <w:rPr>
                <w:b/>
              </w:rPr>
              <w:t>Setup</w:t>
            </w:r>
          </w:p>
        </w:tc>
      </w:tr>
      <w:tr w:rsidR="0015247B" w14:paraId="3F4720E6" w14:textId="77777777" w:rsidTr="00A12488">
        <w:trPr>
          <w:tblHeader/>
        </w:trPr>
        <w:tc>
          <w:tcPr>
            <w:tcW w:w="9526" w:type="dxa"/>
            <w:gridSpan w:val="4"/>
            <w:vAlign w:val="center"/>
          </w:tcPr>
          <w:p w14:paraId="1368E1D1" w14:textId="77777777" w:rsidR="00EC3448" w:rsidRDefault="00EC3448" w:rsidP="00EC3448">
            <w:pPr>
              <w:rPr>
                <w:i/>
              </w:rPr>
            </w:pPr>
            <w:r w:rsidRPr="00C36B0F">
              <w:rPr>
                <w:i/>
              </w:rPr>
              <w:t>Load</w:t>
            </w:r>
            <w:r>
              <w:rPr>
                <w:i/>
              </w:rPr>
              <w:t xml:space="preserve"> the</w:t>
            </w:r>
            <w:r w:rsidRPr="00C36B0F">
              <w:rPr>
                <w:i/>
              </w:rPr>
              <w:t xml:space="preserve"> </w:t>
            </w:r>
            <w:r>
              <w:rPr>
                <w:i/>
              </w:rPr>
              <w:t xml:space="preserve">exchange set </w:t>
            </w:r>
            <w:proofErr w:type="spellStart"/>
            <w:r>
              <w:rPr>
                <w:b/>
                <w:bCs/>
                <w:i/>
              </w:rPr>
              <w:t>PowerUp</w:t>
            </w:r>
            <w:proofErr w:type="spellEnd"/>
            <w:r>
              <w:rPr>
                <w:i/>
              </w:rPr>
              <w:t xml:space="preserve"> </w:t>
            </w:r>
          </w:p>
          <w:p w14:paraId="2EEC6E10" w14:textId="4D5D67EE" w:rsidR="0015247B" w:rsidRPr="004065B1" w:rsidRDefault="0015247B" w:rsidP="006C11DB"/>
        </w:tc>
      </w:tr>
      <w:tr w:rsidR="0015247B" w14:paraId="0FC26449" w14:textId="77777777" w:rsidTr="00723877">
        <w:trPr>
          <w:tblHeader/>
          <w:trPrChange w:id="866" w:author="jonathan pritchard" w:date="2025-01-23T13:26:00Z" w16du:dateUtc="2025-01-23T13:26:00Z">
            <w:trPr>
              <w:tblHeader/>
            </w:trPr>
          </w:trPrChange>
        </w:trPr>
        <w:tc>
          <w:tcPr>
            <w:tcW w:w="9526" w:type="dxa"/>
            <w:gridSpan w:val="4"/>
            <w:shd w:val="clear" w:color="auto" w:fill="BFBFBF" w:themeFill="background1" w:themeFillShade="BF"/>
            <w:vAlign w:val="center"/>
            <w:tcPrChange w:id="867" w:author="jonathan pritchard" w:date="2025-01-23T13:26:00Z" w16du:dateUtc="2025-01-23T13:26:00Z">
              <w:tcPr>
                <w:tcW w:w="9526" w:type="dxa"/>
                <w:gridSpan w:val="4"/>
                <w:shd w:val="clear" w:color="auto" w:fill="CCFFCC"/>
                <w:vAlign w:val="center"/>
              </w:tcPr>
            </w:tcPrChange>
          </w:tcPr>
          <w:p w14:paraId="26C5DD2A" w14:textId="77777777" w:rsidR="0015247B" w:rsidRPr="004065B1" w:rsidRDefault="0015247B" w:rsidP="0015247B">
            <w:r w:rsidRPr="000A066E">
              <w:rPr>
                <w:b/>
              </w:rPr>
              <w:t>Action</w:t>
            </w:r>
          </w:p>
        </w:tc>
      </w:tr>
      <w:tr w:rsidR="0015247B" w14:paraId="458ADF87" w14:textId="77777777" w:rsidTr="00A12488">
        <w:trPr>
          <w:tblHeader/>
        </w:trPr>
        <w:tc>
          <w:tcPr>
            <w:tcW w:w="9526" w:type="dxa"/>
            <w:gridSpan w:val="4"/>
            <w:vAlign w:val="center"/>
          </w:tcPr>
          <w:p w14:paraId="2F8DF7B2" w14:textId="45551339" w:rsidR="006C11DB" w:rsidRPr="005D2431" w:rsidRDefault="006C11DB" w:rsidP="006C11DB">
            <w:pPr>
              <w:rPr>
                <w:i/>
              </w:rPr>
            </w:pPr>
            <w:r w:rsidRPr="005D2431">
              <w:rPr>
                <w:i/>
              </w:rPr>
              <w:t>Load the following five update</w:t>
            </w:r>
            <w:r w:rsidR="00EC3448">
              <w:rPr>
                <w:i/>
              </w:rPr>
              <w:t xml:space="preserve"> exchange sets</w:t>
            </w:r>
            <w:r w:rsidRPr="005D2431">
              <w:rPr>
                <w:i/>
              </w:rPr>
              <w:t>:</w:t>
            </w:r>
          </w:p>
          <w:p w14:paraId="746443D3" w14:textId="2E1C8B94" w:rsidR="00EC3448" w:rsidRPr="0015247B" w:rsidRDefault="00EC3448" w:rsidP="0024010F">
            <w:r w:rsidRPr="00EC3448">
              <w:rPr>
                <w:b/>
                <w:bCs/>
                <w:i/>
              </w:rPr>
              <w:t>InvalidSequence00x</w:t>
            </w:r>
            <w:r>
              <w:rPr>
                <w:i/>
              </w:rPr>
              <w:t xml:space="preserve"> with x=1,2,3,4,5</w:t>
            </w:r>
          </w:p>
        </w:tc>
      </w:tr>
      <w:tr w:rsidR="0015247B" w:rsidRPr="00BF7BC9" w14:paraId="5EE2E146" w14:textId="77777777" w:rsidTr="00723877">
        <w:trPr>
          <w:tblHeader/>
          <w:trPrChange w:id="868" w:author="jonathan pritchard" w:date="2025-01-23T13:26:00Z" w16du:dateUtc="2025-01-23T13:26:00Z">
            <w:trPr>
              <w:tblHeader/>
            </w:trPr>
          </w:trPrChange>
        </w:trPr>
        <w:tc>
          <w:tcPr>
            <w:tcW w:w="9526" w:type="dxa"/>
            <w:gridSpan w:val="4"/>
            <w:shd w:val="clear" w:color="auto" w:fill="BFBFBF" w:themeFill="background1" w:themeFillShade="BF"/>
            <w:vAlign w:val="center"/>
            <w:tcPrChange w:id="869" w:author="jonathan pritchard" w:date="2025-01-23T13:26:00Z" w16du:dateUtc="2025-01-23T13:26:00Z">
              <w:tcPr>
                <w:tcW w:w="9526" w:type="dxa"/>
                <w:gridSpan w:val="4"/>
                <w:shd w:val="clear" w:color="auto" w:fill="CCFFCC"/>
                <w:vAlign w:val="center"/>
              </w:tcPr>
            </w:tcPrChange>
          </w:tcPr>
          <w:p w14:paraId="7BAE0AD7" w14:textId="77777777" w:rsidR="0015247B" w:rsidRPr="004065B1" w:rsidRDefault="0015247B" w:rsidP="0015247B">
            <w:r w:rsidRPr="000A066E">
              <w:rPr>
                <w:b/>
              </w:rPr>
              <w:t>Results</w:t>
            </w:r>
          </w:p>
        </w:tc>
      </w:tr>
      <w:tr w:rsidR="0015247B" w14:paraId="4CA3BFBB" w14:textId="77777777" w:rsidTr="00A12488">
        <w:trPr>
          <w:tblHeader/>
        </w:trPr>
        <w:tc>
          <w:tcPr>
            <w:tcW w:w="9526" w:type="dxa"/>
            <w:gridSpan w:val="4"/>
            <w:vAlign w:val="center"/>
          </w:tcPr>
          <w:p w14:paraId="40E92E58" w14:textId="77777777" w:rsidR="0015247B" w:rsidRPr="005D2431" w:rsidRDefault="006C11DB" w:rsidP="0015247B">
            <w:pPr>
              <w:jc w:val="left"/>
              <w:rPr>
                <w:i/>
              </w:rPr>
            </w:pPr>
            <w:r w:rsidRPr="005D2431">
              <w:rPr>
                <w:i/>
              </w:rPr>
              <w:t>The update process shall install the updates up to update no. 3 and reject the installation of updates no. 4 and 5 with a permanent indication, “Chart information not up-to-date” when this chart is in use (either displayed or used as largest scale available for the chart related alerts and indications) until the not up- to-date situation is removed by successful application of a re-issue, a new edition or complete sequence of updates.</w:t>
            </w:r>
          </w:p>
        </w:tc>
      </w:tr>
    </w:tbl>
    <w:p w14:paraId="40FF5A00" w14:textId="77777777" w:rsidR="0015247B" w:rsidRDefault="0015247B" w:rsidP="0015247B"/>
    <w:p w14:paraId="1F2C8F83" w14:textId="77777777" w:rsidR="0015247B" w:rsidRPr="00714E71" w:rsidRDefault="001C6AFF" w:rsidP="00E30B8F">
      <w:pPr>
        <w:pStyle w:val="Heading3"/>
      </w:pPr>
      <w:r>
        <w:br w:type="page"/>
      </w:r>
      <w:bookmarkStart w:id="870" w:name="_Toc189647783"/>
      <w:r w:rsidR="008A1BCC" w:rsidRPr="00714E71">
        <w:lastRenderedPageBreak/>
        <w:t>Loading update of newer edition</w:t>
      </w:r>
      <w:bookmarkEnd w:id="870"/>
    </w:p>
    <w:p w14:paraId="326C51A1" w14:textId="77777777" w:rsidR="00723877" w:rsidRDefault="00723877" w:rsidP="00723877"/>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723877" w:rsidRPr="00340B0D" w14:paraId="32E5DC4A" w14:textId="77777777" w:rsidTr="00264CFF">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25FC9101" w14:textId="77777777" w:rsidR="00723877" w:rsidRPr="00340B0D" w:rsidRDefault="00723877"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6553893C" w14:textId="364A6C00" w:rsidR="00723877" w:rsidRPr="00C87169" w:rsidRDefault="00264CFF" w:rsidP="00541D1A">
            <w:pPr>
              <w:jc w:val="center"/>
              <w:rPr>
                <w:rFonts w:cs="Arial"/>
                <w:bCs/>
              </w:rPr>
            </w:pPr>
            <w:proofErr w:type="spellStart"/>
            <w:r w:rsidRPr="00264CFF">
              <w:rPr>
                <w:rFonts w:cs="Arial"/>
                <w:bCs/>
              </w:rPr>
              <w:t>NewerEdition</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50C4B3A3" w14:textId="77777777" w:rsidR="00723877" w:rsidRPr="00340B0D" w:rsidRDefault="00723877"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252C6330" w14:textId="273CA52E" w:rsidR="00723877" w:rsidRPr="00340B0D" w:rsidRDefault="00264CFF" w:rsidP="00541D1A">
            <w:pPr>
              <w:jc w:val="center"/>
              <w:rPr>
                <w:rFonts w:cs="Arial"/>
                <w:sz w:val="18"/>
                <w:szCs w:val="18"/>
              </w:rPr>
            </w:pPr>
            <w:r w:rsidRPr="00264CFF">
              <w:rPr>
                <w:rFonts w:cs="Arial"/>
                <w:sz w:val="18"/>
                <w:szCs w:val="18"/>
              </w:rPr>
              <w:t>IEC 61174/ 6.8.16.1</w:t>
            </w:r>
          </w:p>
        </w:tc>
      </w:tr>
      <w:tr w:rsidR="00723877" w:rsidRPr="00340B0D" w14:paraId="4CA00B0E" w14:textId="77777777" w:rsidTr="00264CFF">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740D109" w14:textId="77777777" w:rsidR="00723877" w:rsidRPr="00340B0D" w:rsidRDefault="00723877" w:rsidP="00541D1A">
            <w:pPr>
              <w:rPr>
                <w:rFonts w:cs="Arial"/>
                <w:b/>
                <w:bCs/>
                <w:sz w:val="18"/>
                <w:szCs w:val="18"/>
              </w:rPr>
            </w:pPr>
            <w:r w:rsidRPr="00340B0D">
              <w:rPr>
                <w:rFonts w:cs="Arial"/>
                <w:b/>
                <w:bCs/>
                <w:sz w:val="18"/>
                <w:szCs w:val="18"/>
              </w:rPr>
              <w:t>Test Description</w:t>
            </w:r>
          </w:p>
        </w:tc>
      </w:tr>
      <w:tr w:rsidR="00723877" w:rsidRPr="00340B0D" w14:paraId="16B3B32C" w14:textId="77777777" w:rsidTr="00264CFF">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32D4E82F" w14:textId="07E4FB23" w:rsidR="00723877" w:rsidRPr="009C22F4" w:rsidRDefault="00264CFF" w:rsidP="00541D1A">
            <w:pPr>
              <w:rPr>
                <w:rFonts w:cs="Arial"/>
                <w:i/>
              </w:rPr>
            </w:pPr>
            <w:r w:rsidRPr="00264CFF">
              <w:rPr>
                <w:rFonts w:cs="Arial"/>
                <w:i/>
              </w:rPr>
              <w:t>Loading update file of a newer edition than base dataset installed.</w:t>
            </w:r>
          </w:p>
          <w:p w14:paraId="2CDC3395" w14:textId="77777777" w:rsidR="00723877" w:rsidRPr="009C22F4" w:rsidRDefault="00723877" w:rsidP="00541D1A">
            <w:pPr>
              <w:rPr>
                <w:rFonts w:cs="Arial"/>
                <w:i/>
              </w:rPr>
            </w:pPr>
          </w:p>
        </w:tc>
      </w:tr>
      <w:tr w:rsidR="00723877" w:rsidRPr="00340B0D" w14:paraId="5BF6CE37" w14:textId="77777777" w:rsidTr="00264CFF">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6ED62E0" w14:textId="77777777" w:rsidR="00723877" w:rsidRPr="00340B0D" w:rsidRDefault="00723877" w:rsidP="00541D1A">
            <w:pPr>
              <w:jc w:val="center"/>
              <w:rPr>
                <w:rFonts w:cs="Arial"/>
                <w:b/>
                <w:bCs/>
                <w:sz w:val="18"/>
                <w:szCs w:val="18"/>
              </w:rPr>
            </w:pPr>
            <w:r w:rsidRPr="00340B0D">
              <w:rPr>
                <w:rFonts w:cs="Arial"/>
                <w:b/>
                <w:bCs/>
                <w:sz w:val="18"/>
                <w:szCs w:val="18"/>
              </w:rPr>
              <w:t>Loaded Data</w:t>
            </w:r>
          </w:p>
        </w:tc>
      </w:tr>
      <w:tr w:rsidR="00723877" w:rsidRPr="00340B0D" w14:paraId="099A58D9" w14:textId="77777777" w:rsidTr="00264CFF">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651FF94" w14:textId="77777777" w:rsidR="00723877" w:rsidRPr="00340B0D" w:rsidRDefault="00723877"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2C6A450" w14:textId="77777777" w:rsidR="00723877" w:rsidRPr="00340B0D" w:rsidRDefault="00723877" w:rsidP="00541D1A">
            <w:pPr>
              <w:jc w:val="center"/>
              <w:rPr>
                <w:rFonts w:cs="Arial"/>
                <w:b/>
                <w:bCs/>
                <w:sz w:val="18"/>
                <w:szCs w:val="18"/>
              </w:rPr>
            </w:pPr>
          </w:p>
        </w:tc>
      </w:tr>
      <w:tr w:rsidR="00723877" w:rsidRPr="00340B0D" w14:paraId="7F43493E" w14:textId="77777777" w:rsidTr="00264CFF">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014F30C3" w14:textId="77777777" w:rsidR="00723877" w:rsidRPr="00340B0D" w:rsidRDefault="00723877"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560E5798" w14:textId="77777777" w:rsidR="00723877" w:rsidRPr="00340B0D" w:rsidRDefault="00723877" w:rsidP="00541D1A">
            <w:pPr>
              <w:rPr>
                <w:rFonts w:cs="Arial"/>
                <w:sz w:val="18"/>
                <w:szCs w:val="18"/>
              </w:rPr>
            </w:pPr>
          </w:p>
        </w:tc>
      </w:tr>
      <w:tr w:rsidR="00723877" w:rsidRPr="00340B0D" w14:paraId="3A556CB9" w14:textId="77777777" w:rsidTr="00264CFF">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535DD1D3" w14:textId="77777777" w:rsidR="00723877" w:rsidRPr="00340B0D" w:rsidRDefault="00723877"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514760B2" w14:textId="77777777" w:rsidR="00723877" w:rsidRPr="00340B0D" w:rsidRDefault="00723877" w:rsidP="00541D1A">
            <w:pPr>
              <w:rPr>
                <w:rFonts w:cs="Arial"/>
                <w:sz w:val="18"/>
                <w:szCs w:val="18"/>
              </w:rPr>
            </w:pPr>
          </w:p>
        </w:tc>
      </w:tr>
      <w:tr w:rsidR="00723877" w:rsidRPr="00340B0D" w14:paraId="4BFE04F3" w14:textId="77777777" w:rsidTr="00264CFF">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A38C9CC" w14:textId="77777777" w:rsidR="00723877" w:rsidRPr="00340B0D" w:rsidRDefault="00723877"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FA29A15" w14:textId="77777777" w:rsidR="00723877" w:rsidRPr="00340B0D" w:rsidRDefault="00723877"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723877" w:rsidRPr="00340B0D" w14:paraId="407A85A0" w14:textId="77777777" w:rsidTr="00264CFF">
        <w:sdt>
          <w:sdtPr>
            <w:rPr>
              <w:rFonts w:cs="Arial"/>
              <w:sz w:val="18"/>
              <w:szCs w:val="18"/>
            </w:rPr>
            <w:alias w:val="Diplay Category"/>
            <w:tag w:val="Diplay Categor"/>
            <w:id w:val="-1106809881"/>
            <w:placeholder>
              <w:docPart w:val="054AE0415D364837AF7CA177BD953AF9"/>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6B10B8B7" w14:textId="77777777" w:rsidR="00723877" w:rsidRPr="00340B0D" w:rsidRDefault="00723877"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7B8B2788" w14:textId="77777777" w:rsidR="00723877" w:rsidRPr="00340B0D" w:rsidRDefault="00723877"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247891B5" w14:textId="77777777" w:rsidR="00723877" w:rsidRPr="00340B0D" w:rsidRDefault="00723877" w:rsidP="00541D1A">
            <w:pPr>
              <w:jc w:val="center"/>
              <w:rPr>
                <w:rFonts w:cs="Arial"/>
                <w:sz w:val="18"/>
                <w:szCs w:val="18"/>
              </w:rPr>
            </w:pPr>
          </w:p>
        </w:tc>
      </w:tr>
      <w:tr w:rsidR="00723877" w:rsidRPr="00340B0D" w14:paraId="180B4E70" w14:textId="77777777" w:rsidTr="00264CFF">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7651FCB" w14:textId="77777777" w:rsidR="00723877" w:rsidRPr="00340B0D" w:rsidRDefault="00723877"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3D819254" w14:textId="77777777" w:rsidR="00723877" w:rsidRPr="00340B0D" w:rsidRDefault="00723877"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2ED7635A" w14:textId="77777777" w:rsidR="00723877" w:rsidRPr="00340B0D" w:rsidRDefault="00723877" w:rsidP="00541D1A">
            <w:pPr>
              <w:jc w:val="center"/>
              <w:rPr>
                <w:rFonts w:cs="Arial"/>
                <w:sz w:val="18"/>
                <w:szCs w:val="18"/>
              </w:rPr>
            </w:pPr>
          </w:p>
        </w:tc>
      </w:tr>
      <w:tr w:rsidR="00723877" w:rsidRPr="00340B0D" w14:paraId="4DAC7BB7" w14:textId="77777777" w:rsidTr="00264CF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4CCD0E5" w14:textId="77777777" w:rsidR="00723877" w:rsidRPr="00340B0D" w:rsidRDefault="00723877"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0768921"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1E7789B6" w14:textId="77777777" w:rsidR="00723877" w:rsidRPr="00340B0D" w:rsidRDefault="00723877"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6AEAD2F9" w14:textId="77777777" w:rsidR="00723877" w:rsidRPr="00340B0D" w:rsidRDefault="00723877" w:rsidP="00541D1A">
            <w:pPr>
              <w:jc w:val="center"/>
              <w:rPr>
                <w:rFonts w:cs="Arial"/>
                <w:sz w:val="18"/>
                <w:szCs w:val="18"/>
              </w:rPr>
            </w:pPr>
          </w:p>
        </w:tc>
      </w:tr>
      <w:tr w:rsidR="00723877" w:rsidRPr="00340B0D" w14:paraId="2C6DD19F" w14:textId="77777777" w:rsidTr="00264CF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D12ECA0" w14:textId="77777777" w:rsidR="00723877" w:rsidRPr="00340B0D" w:rsidRDefault="00723877"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A0CAB77"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231AB917" w14:textId="77777777" w:rsidR="00723877" w:rsidRPr="00340B0D" w:rsidRDefault="00723877"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533B7E6C" w14:textId="77777777" w:rsidR="00723877" w:rsidRPr="00340B0D" w:rsidRDefault="00723877" w:rsidP="00541D1A">
            <w:pPr>
              <w:jc w:val="center"/>
              <w:rPr>
                <w:rFonts w:cs="Arial"/>
                <w:sz w:val="18"/>
                <w:szCs w:val="18"/>
              </w:rPr>
            </w:pPr>
          </w:p>
        </w:tc>
      </w:tr>
      <w:tr w:rsidR="00723877" w:rsidRPr="00340B0D" w14:paraId="5295807D" w14:textId="77777777" w:rsidTr="00264CF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C0F992E" w14:textId="77777777" w:rsidR="00723877" w:rsidRPr="00340B0D" w:rsidRDefault="00723877"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D743A13"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7EE4C5DD" w14:textId="77777777" w:rsidR="00723877" w:rsidRPr="00340B0D" w:rsidRDefault="00723877"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29879CC2" w14:textId="77777777" w:rsidR="00723877" w:rsidRPr="00340B0D" w:rsidRDefault="00723877" w:rsidP="00541D1A">
            <w:pPr>
              <w:jc w:val="center"/>
              <w:rPr>
                <w:rFonts w:cs="Arial"/>
                <w:sz w:val="18"/>
                <w:szCs w:val="18"/>
              </w:rPr>
            </w:pPr>
          </w:p>
        </w:tc>
      </w:tr>
      <w:tr w:rsidR="00723877" w:rsidRPr="00340B0D" w14:paraId="56BC57BE" w14:textId="77777777" w:rsidTr="00264CF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C6F1639" w14:textId="77777777" w:rsidR="00723877" w:rsidRPr="00340B0D" w:rsidRDefault="00723877"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CB4683D"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100FDCB5" w14:textId="77777777" w:rsidR="00723877" w:rsidRPr="00340B0D" w:rsidRDefault="00723877"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4B92B87C" w14:textId="77777777" w:rsidR="00723877" w:rsidRPr="00340B0D" w:rsidRDefault="00723877" w:rsidP="00541D1A">
            <w:pPr>
              <w:jc w:val="center"/>
              <w:rPr>
                <w:rFonts w:cs="Arial"/>
                <w:sz w:val="18"/>
                <w:szCs w:val="18"/>
              </w:rPr>
            </w:pPr>
          </w:p>
        </w:tc>
      </w:tr>
      <w:tr w:rsidR="00723877" w:rsidRPr="00340B0D" w14:paraId="60E3171B" w14:textId="77777777" w:rsidTr="00264CF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27F070B" w14:textId="77777777" w:rsidR="00723877" w:rsidRPr="00340B0D" w:rsidRDefault="00723877"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E3DDD81"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166773A9" w14:textId="77777777" w:rsidR="00723877" w:rsidRPr="00340B0D" w:rsidRDefault="00723877"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19CCCD0C" w14:textId="77777777" w:rsidR="00723877" w:rsidRPr="00340B0D" w:rsidRDefault="00723877" w:rsidP="00541D1A">
            <w:pPr>
              <w:jc w:val="center"/>
              <w:rPr>
                <w:rFonts w:cs="Arial"/>
                <w:sz w:val="18"/>
                <w:szCs w:val="18"/>
              </w:rPr>
            </w:pPr>
          </w:p>
        </w:tc>
      </w:tr>
      <w:tr w:rsidR="00723877" w:rsidRPr="00340B0D" w14:paraId="7A81899E" w14:textId="77777777" w:rsidTr="00264CF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2FA472C" w14:textId="77777777" w:rsidR="00723877" w:rsidRPr="00340B0D" w:rsidRDefault="00723877"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68906B9"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61D3D9B3" w14:textId="77777777" w:rsidR="00723877" w:rsidRPr="00340B0D" w:rsidRDefault="00723877"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1753877D" w14:textId="77777777" w:rsidR="00723877" w:rsidRPr="00340B0D" w:rsidRDefault="00723877" w:rsidP="00541D1A">
            <w:pPr>
              <w:jc w:val="center"/>
              <w:rPr>
                <w:rFonts w:cs="Arial"/>
                <w:sz w:val="18"/>
                <w:szCs w:val="18"/>
              </w:rPr>
            </w:pPr>
          </w:p>
        </w:tc>
      </w:tr>
      <w:tr w:rsidR="00723877" w:rsidRPr="00340B0D" w14:paraId="3BEF2240" w14:textId="77777777" w:rsidTr="00264CF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6896FFA" w14:textId="77777777" w:rsidR="00723877" w:rsidRPr="00340B0D" w:rsidRDefault="00723877"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199B424"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30A0BF9E" w14:textId="77777777" w:rsidR="00723877" w:rsidRPr="00340B0D" w:rsidRDefault="00723877"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21E3D1AA" w14:textId="77777777" w:rsidR="00723877" w:rsidRPr="00340B0D" w:rsidRDefault="00723877" w:rsidP="00541D1A">
            <w:pPr>
              <w:jc w:val="center"/>
              <w:rPr>
                <w:rFonts w:cs="Arial"/>
                <w:sz w:val="18"/>
                <w:szCs w:val="18"/>
              </w:rPr>
            </w:pPr>
          </w:p>
        </w:tc>
      </w:tr>
      <w:tr w:rsidR="00723877" w:rsidRPr="00340B0D" w14:paraId="4481458A" w14:textId="77777777" w:rsidTr="00264CF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001D3A1" w14:textId="77777777" w:rsidR="00723877" w:rsidRPr="00340B0D" w:rsidRDefault="00723877"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120B449"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1EB12478" w14:textId="77777777" w:rsidR="00723877" w:rsidRPr="00340B0D" w:rsidRDefault="00723877"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0CD0E22B" w14:textId="77777777" w:rsidR="00723877" w:rsidRPr="00340B0D" w:rsidRDefault="00723877" w:rsidP="00541D1A">
            <w:pPr>
              <w:jc w:val="center"/>
              <w:rPr>
                <w:rFonts w:cs="Arial"/>
                <w:sz w:val="18"/>
                <w:szCs w:val="18"/>
              </w:rPr>
            </w:pPr>
          </w:p>
        </w:tc>
      </w:tr>
      <w:tr w:rsidR="00723877" w:rsidRPr="00340B0D" w14:paraId="41B2352E" w14:textId="77777777" w:rsidTr="00264CF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E55A8A2" w14:textId="77777777" w:rsidR="00723877" w:rsidRPr="00340B0D" w:rsidRDefault="00723877"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7331F1A"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6F3CF086" w14:textId="77777777" w:rsidR="00723877" w:rsidRPr="00340B0D" w:rsidRDefault="00723877"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0FE43AD8" w14:textId="77777777" w:rsidR="00723877" w:rsidRPr="00340B0D" w:rsidRDefault="00723877" w:rsidP="00541D1A">
            <w:pPr>
              <w:jc w:val="center"/>
              <w:rPr>
                <w:rFonts w:cs="Arial"/>
                <w:sz w:val="18"/>
                <w:szCs w:val="18"/>
              </w:rPr>
            </w:pPr>
          </w:p>
        </w:tc>
      </w:tr>
      <w:tr w:rsidR="00723877" w:rsidRPr="00340B0D" w14:paraId="5C4F7A6A" w14:textId="77777777" w:rsidTr="00264CF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CAEEED7" w14:textId="77777777" w:rsidR="00723877" w:rsidRPr="00340B0D" w:rsidRDefault="00723877"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E0D92BD"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39C30E0A" w14:textId="77777777" w:rsidR="00723877" w:rsidRPr="00340B0D" w:rsidRDefault="00723877"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0AFE6403" w14:textId="77777777" w:rsidR="00723877" w:rsidRPr="00340B0D" w:rsidRDefault="00723877" w:rsidP="00541D1A">
            <w:pPr>
              <w:jc w:val="center"/>
              <w:rPr>
                <w:rFonts w:cs="Arial"/>
                <w:sz w:val="18"/>
                <w:szCs w:val="18"/>
              </w:rPr>
            </w:pPr>
          </w:p>
        </w:tc>
      </w:tr>
      <w:tr w:rsidR="00723877" w:rsidRPr="00340B0D" w14:paraId="2DFACD52" w14:textId="77777777" w:rsidTr="00264CF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0181E9B" w14:textId="77777777" w:rsidR="00723877" w:rsidRPr="00340B0D" w:rsidRDefault="00723877"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685B01F0"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0666481B" w14:textId="77777777" w:rsidR="00723877" w:rsidRPr="00340B0D" w:rsidRDefault="00723877"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1CE8E736" w14:textId="77777777" w:rsidR="00723877" w:rsidRPr="00340B0D" w:rsidRDefault="00723877" w:rsidP="00541D1A">
            <w:pPr>
              <w:jc w:val="center"/>
              <w:rPr>
                <w:rFonts w:cs="Arial"/>
                <w:sz w:val="18"/>
                <w:szCs w:val="18"/>
              </w:rPr>
            </w:pPr>
          </w:p>
        </w:tc>
      </w:tr>
      <w:tr w:rsidR="00723877" w:rsidRPr="00340B0D" w14:paraId="1F0B6CAF" w14:textId="77777777" w:rsidTr="00264CFF">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09A3A04E" w14:textId="77777777" w:rsidR="00723877" w:rsidRPr="00340B0D" w:rsidRDefault="00723877"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654977D2" w14:textId="77777777" w:rsidR="00723877" w:rsidRPr="00340B0D" w:rsidRDefault="00723877"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4E86A8ED" w14:textId="77777777" w:rsidR="00723877" w:rsidRPr="00340B0D" w:rsidRDefault="00723877" w:rsidP="00541D1A">
            <w:pPr>
              <w:jc w:val="center"/>
              <w:rPr>
                <w:rFonts w:cs="Arial"/>
                <w:sz w:val="18"/>
                <w:szCs w:val="18"/>
              </w:rPr>
            </w:pPr>
          </w:p>
        </w:tc>
      </w:tr>
      <w:tr w:rsidR="00723877" w:rsidRPr="00340B0D" w14:paraId="1931CED9" w14:textId="77777777" w:rsidTr="00264CFF">
        <w:sdt>
          <w:sdtPr>
            <w:rPr>
              <w:rFonts w:cs="Arial"/>
              <w:sz w:val="18"/>
              <w:szCs w:val="18"/>
            </w:rPr>
            <w:alias w:val="Palette"/>
            <w:tag w:val="Palette"/>
            <w:id w:val="-983688874"/>
            <w:placeholder>
              <w:docPart w:val="8A0FA5303CD84ED4B64E7779CD914355"/>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14552E39" w14:textId="77777777" w:rsidR="00723877" w:rsidRPr="00340B0D" w:rsidRDefault="00723877"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22DB0079" w14:textId="77777777" w:rsidR="00723877" w:rsidRPr="00340B0D" w:rsidRDefault="00723877"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46ADEB89" w14:textId="77777777" w:rsidR="00723877" w:rsidRPr="00340B0D" w:rsidRDefault="00723877" w:rsidP="00541D1A">
            <w:pPr>
              <w:jc w:val="center"/>
              <w:rPr>
                <w:rFonts w:cs="Arial"/>
                <w:sz w:val="18"/>
                <w:szCs w:val="18"/>
              </w:rPr>
            </w:pPr>
          </w:p>
        </w:tc>
      </w:tr>
      <w:tr w:rsidR="00723877" w:rsidRPr="00340B0D" w14:paraId="23512A51" w14:textId="77777777" w:rsidTr="00264CFF">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26D919C6" w14:textId="77777777" w:rsidR="00723877" w:rsidRPr="00340B0D" w:rsidRDefault="00723877" w:rsidP="00541D1A">
            <w:pPr>
              <w:jc w:val="center"/>
              <w:rPr>
                <w:rFonts w:cs="Arial"/>
                <w:b/>
                <w:bCs/>
                <w:sz w:val="18"/>
                <w:szCs w:val="18"/>
              </w:rPr>
            </w:pPr>
          </w:p>
        </w:tc>
        <w:tc>
          <w:tcPr>
            <w:tcW w:w="3871" w:type="dxa"/>
            <w:gridSpan w:val="5"/>
            <w:tcBorders>
              <w:left w:val="single" w:sz="12" w:space="0" w:color="auto"/>
            </w:tcBorders>
          </w:tcPr>
          <w:p w14:paraId="71BE8A95" w14:textId="77777777" w:rsidR="00723877" w:rsidRPr="00340B0D" w:rsidRDefault="00723877" w:rsidP="00541D1A">
            <w:pPr>
              <w:rPr>
                <w:rFonts w:cs="Arial"/>
                <w:sz w:val="18"/>
                <w:szCs w:val="18"/>
              </w:rPr>
            </w:pPr>
          </w:p>
        </w:tc>
        <w:tc>
          <w:tcPr>
            <w:tcW w:w="672" w:type="dxa"/>
            <w:tcBorders>
              <w:right w:val="single" w:sz="12" w:space="0" w:color="auto"/>
            </w:tcBorders>
            <w:vAlign w:val="center"/>
          </w:tcPr>
          <w:p w14:paraId="35D7652C" w14:textId="77777777" w:rsidR="00723877" w:rsidRPr="00340B0D" w:rsidRDefault="00723877" w:rsidP="00541D1A">
            <w:pPr>
              <w:jc w:val="center"/>
              <w:rPr>
                <w:rFonts w:cs="Arial"/>
                <w:sz w:val="18"/>
                <w:szCs w:val="18"/>
              </w:rPr>
            </w:pPr>
          </w:p>
        </w:tc>
      </w:tr>
      <w:tr w:rsidR="00723877" w:rsidRPr="00340B0D" w14:paraId="3D4BA2BB" w14:textId="77777777" w:rsidTr="00264CFF">
        <w:tc>
          <w:tcPr>
            <w:tcW w:w="4656" w:type="dxa"/>
            <w:gridSpan w:val="5"/>
            <w:tcBorders>
              <w:left w:val="single" w:sz="12" w:space="0" w:color="auto"/>
              <w:bottom w:val="single" w:sz="12" w:space="0" w:color="auto"/>
              <w:right w:val="single" w:sz="12" w:space="0" w:color="auto"/>
            </w:tcBorders>
            <w:shd w:val="clear" w:color="auto" w:fill="FFFFFF" w:themeFill="background1"/>
          </w:tcPr>
          <w:p w14:paraId="7BD13D63" w14:textId="77777777" w:rsidR="00723877" w:rsidRPr="00340B0D" w:rsidRDefault="00723877" w:rsidP="00541D1A">
            <w:pPr>
              <w:rPr>
                <w:rFonts w:cs="Arial"/>
                <w:sz w:val="18"/>
                <w:szCs w:val="18"/>
              </w:rPr>
            </w:pPr>
          </w:p>
        </w:tc>
        <w:tc>
          <w:tcPr>
            <w:tcW w:w="3871" w:type="dxa"/>
            <w:gridSpan w:val="5"/>
            <w:tcBorders>
              <w:left w:val="single" w:sz="12" w:space="0" w:color="auto"/>
              <w:bottom w:val="single" w:sz="12" w:space="0" w:color="auto"/>
            </w:tcBorders>
          </w:tcPr>
          <w:p w14:paraId="252D089C" w14:textId="77777777" w:rsidR="00723877" w:rsidRPr="00340B0D" w:rsidRDefault="00723877" w:rsidP="00541D1A">
            <w:pPr>
              <w:jc w:val="center"/>
              <w:rPr>
                <w:rFonts w:cs="Arial"/>
                <w:sz w:val="18"/>
                <w:szCs w:val="18"/>
              </w:rPr>
            </w:pPr>
          </w:p>
        </w:tc>
        <w:tc>
          <w:tcPr>
            <w:tcW w:w="672" w:type="dxa"/>
            <w:tcBorders>
              <w:bottom w:val="single" w:sz="12" w:space="0" w:color="auto"/>
              <w:right w:val="single" w:sz="12" w:space="0" w:color="auto"/>
            </w:tcBorders>
            <w:vAlign w:val="center"/>
          </w:tcPr>
          <w:p w14:paraId="4BB01613" w14:textId="77777777" w:rsidR="00723877" w:rsidRPr="00340B0D" w:rsidRDefault="00723877" w:rsidP="00541D1A">
            <w:pPr>
              <w:jc w:val="center"/>
              <w:rPr>
                <w:rFonts w:cs="Arial"/>
                <w:sz w:val="18"/>
                <w:szCs w:val="18"/>
              </w:rPr>
            </w:pPr>
          </w:p>
        </w:tc>
      </w:tr>
      <w:tr w:rsidR="00723877" w:rsidRPr="00340B0D" w14:paraId="56978965" w14:textId="77777777" w:rsidTr="00264CFF">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19AEB2E2" w14:textId="77777777" w:rsidR="00723877" w:rsidRPr="00340B0D" w:rsidRDefault="00723877"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113E7F" w14:textId="77777777" w:rsidR="00723877" w:rsidRPr="00340B0D" w:rsidRDefault="00723877" w:rsidP="00541D1A">
            <w:pPr>
              <w:jc w:val="center"/>
              <w:rPr>
                <w:rFonts w:cs="Arial"/>
                <w:sz w:val="18"/>
                <w:szCs w:val="18"/>
              </w:rPr>
            </w:pPr>
            <w:r w:rsidRPr="00340B0D">
              <w:rPr>
                <w:rFonts w:cs="Arial"/>
                <w:b/>
                <w:bCs/>
                <w:sz w:val="18"/>
                <w:szCs w:val="18"/>
              </w:rPr>
              <w:t>Display</w:t>
            </w:r>
          </w:p>
        </w:tc>
      </w:tr>
      <w:tr w:rsidR="00723877" w:rsidRPr="00340B0D" w14:paraId="7FF75FCB" w14:textId="77777777" w:rsidTr="00264CFF">
        <w:trPr>
          <w:trHeight w:val="287"/>
        </w:trPr>
        <w:tc>
          <w:tcPr>
            <w:tcW w:w="1789" w:type="dxa"/>
            <w:tcBorders>
              <w:left w:val="single" w:sz="12" w:space="0" w:color="auto"/>
              <w:bottom w:val="single" w:sz="4" w:space="0" w:color="auto"/>
            </w:tcBorders>
          </w:tcPr>
          <w:p w14:paraId="0E7EB9D1" w14:textId="77777777" w:rsidR="00723877" w:rsidRPr="00340B0D" w:rsidRDefault="00723877"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2EAB3D66" w14:textId="77777777" w:rsidR="00723877" w:rsidRPr="00340B0D" w:rsidRDefault="00723877"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7A5F4DEA" w14:textId="77777777" w:rsidR="00723877" w:rsidRPr="00340B0D" w:rsidRDefault="00723877"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353CFE5F" w14:textId="77777777" w:rsidR="00723877" w:rsidRPr="00C87169" w:rsidRDefault="00723877" w:rsidP="00541D1A">
            <w:pPr>
              <w:rPr>
                <w:rFonts w:cs="Arial"/>
              </w:rPr>
            </w:pPr>
          </w:p>
        </w:tc>
      </w:tr>
      <w:tr w:rsidR="00723877" w:rsidRPr="00340B0D" w14:paraId="1EBA9206" w14:textId="77777777" w:rsidTr="00264CFF">
        <w:tc>
          <w:tcPr>
            <w:tcW w:w="1789" w:type="dxa"/>
            <w:tcBorders>
              <w:left w:val="single" w:sz="12" w:space="0" w:color="auto"/>
              <w:bottom w:val="single" w:sz="4" w:space="0" w:color="auto"/>
            </w:tcBorders>
          </w:tcPr>
          <w:p w14:paraId="5022F46B" w14:textId="77777777" w:rsidR="00723877" w:rsidRPr="00340B0D" w:rsidRDefault="00723877"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68078882" w14:textId="77777777" w:rsidR="00723877" w:rsidRPr="00340B0D" w:rsidRDefault="00723877"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40CC2B0" w14:textId="77777777" w:rsidR="00723877" w:rsidRPr="00340B0D" w:rsidRDefault="00723877"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78959D25" w14:textId="77777777" w:rsidR="00723877" w:rsidRPr="00340B0D" w:rsidRDefault="00723877" w:rsidP="00541D1A">
            <w:pPr>
              <w:rPr>
                <w:rFonts w:cs="Arial"/>
                <w:sz w:val="18"/>
                <w:szCs w:val="18"/>
              </w:rPr>
            </w:pPr>
            <w:r w:rsidRPr="00340B0D">
              <w:rPr>
                <w:rFonts w:cs="Arial"/>
                <w:sz w:val="18"/>
                <w:szCs w:val="18"/>
              </w:rPr>
              <w:t>1:</w:t>
            </w:r>
            <w:r>
              <w:rPr>
                <w:rFonts w:cs="Arial"/>
                <w:sz w:val="18"/>
                <w:szCs w:val="18"/>
              </w:rPr>
              <w:t>60000</w:t>
            </w:r>
          </w:p>
        </w:tc>
      </w:tr>
      <w:tr w:rsidR="00723877" w:rsidRPr="00340B0D" w14:paraId="3F9E5A3B" w14:textId="77777777" w:rsidTr="00264CFF">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7680B423" w14:textId="77777777" w:rsidR="00723877" w:rsidRPr="00340B0D" w:rsidRDefault="00723877"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428B9940" w14:textId="77777777" w:rsidR="00723877" w:rsidRPr="00340B0D" w:rsidRDefault="00723877"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008313E1" w14:textId="77777777" w:rsidR="00723877" w:rsidRPr="00340B0D" w:rsidRDefault="00723877" w:rsidP="00541D1A">
            <w:pPr>
              <w:rPr>
                <w:rFonts w:cs="Arial"/>
                <w:sz w:val="18"/>
                <w:szCs w:val="18"/>
              </w:rPr>
            </w:pPr>
          </w:p>
        </w:tc>
      </w:tr>
      <w:tr w:rsidR="00723877" w:rsidRPr="00340B0D" w14:paraId="2D4D02D3" w14:textId="77777777" w:rsidTr="00264CFF">
        <w:tc>
          <w:tcPr>
            <w:tcW w:w="9199" w:type="dxa"/>
            <w:gridSpan w:val="11"/>
            <w:tcBorders>
              <w:top w:val="single" w:sz="4" w:space="0" w:color="auto"/>
              <w:left w:val="single" w:sz="12" w:space="0" w:color="auto"/>
              <w:bottom w:val="single" w:sz="4" w:space="0" w:color="auto"/>
              <w:right w:val="single" w:sz="12" w:space="0" w:color="auto"/>
            </w:tcBorders>
          </w:tcPr>
          <w:p w14:paraId="38F86BD1" w14:textId="77777777" w:rsidR="00723877" w:rsidRPr="00340B0D" w:rsidRDefault="00723877" w:rsidP="00541D1A">
            <w:pPr>
              <w:rPr>
                <w:rFonts w:cs="Arial"/>
                <w:sz w:val="18"/>
                <w:szCs w:val="18"/>
              </w:rPr>
            </w:pPr>
          </w:p>
        </w:tc>
      </w:tr>
      <w:tr w:rsidR="00723877" w:rsidRPr="00340B0D" w14:paraId="7B58DC5A" w14:textId="77777777" w:rsidTr="00264CFF">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E722094" w14:textId="77777777" w:rsidR="00723877" w:rsidRPr="00340B0D" w:rsidRDefault="00723877"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723877" w:rsidRPr="00340B0D" w14:paraId="6AC07222" w14:textId="77777777" w:rsidTr="00264CFF">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B0A5C03" w14:textId="77777777" w:rsidR="00723877" w:rsidRPr="00340B0D" w:rsidRDefault="00723877"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778A78B" w14:textId="77777777" w:rsidR="00723877" w:rsidRPr="00340B0D" w:rsidRDefault="00723877" w:rsidP="00541D1A">
            <w:pPr>
              <w:jc w:val="center"/>
              <w:rPr>
                <w:rFonts w:cs="Arial"/>
                <w:b/>
                <w:bCs/>
                <w:sz w:val="18"/>
                <w:szCs w:val="18"/>
              </w:rPr>
            </w:pPr>
            <w:r w:rsidRPr="00340B0D">
              <w:rPr>
                <w:rFonts w:cs="Arial"/>
                <w:b/>
                <w:bCs/>
                <w:sz w:val="18"/>
                <w:szCs w:val="18"/>
              </w:rPr>
              <w:t>Other</w:t>
            </w:r>
          </w:p>
        </w:tc>
      </w:tr>
      <w:tr w:rsidR="00723877" w:rsidRPr="00340B0D" w14:paraId="0784D654"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73E77F41" w14:textId="77777777" w:rsidR="00723877" w:rsidRPr="00340B0D" w:rsidRDefault="00723877"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1309D8F4"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BD4B153" w14:textId="77777777" w:rsidR="00723877" w:rsidRPr="00340B0D" w:rsidRDefault="00723877"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29A3AF32" w14:textId="77777777" w:rsidR="00723877" w:rsidRPr="00340B0D" w:rsidRDefault="00723877" w:rsidP="00541D1A">
            <w:pPr>
              <w:rPr>
                <w:rFonts w:cs="Arial"/>
                <w:sz w:val="18"/>
                <w:szCs w:val="18"/>
              </w:rPr>
            </w:pPr>
          </w:p>
        </w:tc>
      </w:tr>
      <w:tr w:rsidR="00723877" w:rsidRPr="00340B0D" w14:paraId="5D6C1EC1"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0E1EFABC" w14:textId="77777777" w:rsidR="00723877" w:rsidRPr="00340B0D" w:rsidRDefault="00723877"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5585A3D6"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2EB22A9" w14:textId="77777777" w:rsidR="00723877" w:rsidRPr="00340B0D" w:rsidRDefault="00723877"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119D5FAD" w14:textId="77777777" w:rsidR="00723877" w:rsidRPr="00340B0D" w:rsidRDefault="00723877" w:rsidP="00541D1A">
            <w:pPr>
              <w:rPr>
                <w:rFonts w:cs="Arial"/>
                <w:sz w:val="18"/>
                <w:szCs w:val="18"/>
              </w:rPr>
            </w:pPr>
          </w:p>
        </w:tc>
      </w:tr>
      <w:tr w:rsidR="00723877" w:rsidRPr="00340B0D" w14:paraId="0C57F1D6"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17E4B7B8" w14:textId="77777777" w:rsidR="00723877" w:rsidRPr="00340B0D" w:rsidRDefault="00723877"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3C68CD02"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B8DA44A" w14:textId="77777777" w:rsidR="00723877" w:rsidRPr="00340B0D" w:rsidRDefault="00723877"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23E46734" w14:textId="77777777" w:rsidR="00723877" w:rsidRPr="00340B0D" w:rsidRDefault="00723877" w:rsidP="00541D1A">
            <w:pPr>
              <w:rPr>
                <w:rFonts w:cs="Arial"/>
                <w:sz w:val="18"/>
                <w:szCs w:val="18"/>
              </w:rPr>
            </w:pPr>
          </w:p>
        </w:tc>
      </w:tr>
      <w:tr w:rsidR="00723877" w:rsidRPr="00340B0D" w14:paraId="4B279175"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24E55E35" w14:textId="77777777" w:rsidR="00723877" w:rsidRPr="00340B0D" w:rsidRDefault="00723877"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0E5BEB54"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75FA158" w14:textId="77777777" w:rsidR="00723877" w:rsidRPr="00340B0D" w:rsidRDefault="00723877"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2ABDB723" w14:textId="77777777" w:rsidR="00723877" w:rsidRPr="00340B0D" w:rsidRDefault="00723877" w:rsidP="00541D1A">
            <w:pPr>
              <w:rPr>
                <w:rFonts w:cs="Arial"/>
                <w:sz w:val="18"/>
                <w:szCs w:val="18"/>
              </w:rPr>
            </w:pPr>
          </w:p>
        </w:tc>
      </w:tr>
      <w:tr w:rsidR="00723877" w:rsidRPr="00340B0D" w14:paraId="6EB08615"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480403E1" w14:textId="77777777" w:rsidR="00723877" w:rsidRPr="00340B0D" w:rsidRDefault="00723877"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5D15A86D"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2EB47B3" w14:textId="77777777" w:rsidR="00723877" w:rsidRPr="00340B0D" w:rsidRDefault="00723877"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372A594C" w14:textId="77777777" w:rsidR="00723877" w:rsidRPr="00340B0D" w:rsidRDefault="00723877" w:rsidP="00541D1A">
            <w:pPr>
              <w:rPr>
                <w:rFonts w:cs="Arial"/>
                <w:sz w:val="18"/>
                <w:szCs w:val="18"/>
              </w:rPr>
            </w:pPr>
          </w:p>
        </w:tc>
      </w:tr>
      <w:tr w:rsidR="00723877" w:rsidRPr="00340B0D" w14:paraId="18ED2E1D"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0514CCCB" w14:textId="77777777" w:rsidR="00723877" w:rsidRPr="00340B0D" w:rsidRDefault="00723877"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0A013049"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AA61E42" w14:textId="77777777" w:rsidR="00723877" w:rsidRPr="00340B0D" w:rsidRDefault="00723877"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01E3BD98" w14:textId="77777777" w:rsidR="00723877" w:rsidRPr="00340B0D" w:rsidRDefault="00723877" w:rsidP="00541D1A">
            <w:pPr>
              <w:rPr>
                <w:rFonts w:cs="Arial"/>
                <w:sz w:val="18"/>
                <w:szCs w:val="18"/>
              </w:rPr>
            </w:pPr>
          </w:p>
        </w:tc>
      </w:tr>
      <w:tr w:rsidR="00723877" w:rsidRPr="00340B0D" w14:paraId="5028FAC7"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5E0EC35C" w14:textId="77777777" w:rsidR="00723877" w:rsidRPr="00340B0D" w:rsidRDefault="00723877"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7769936F"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84A028F" w14:textId="77777777" w:rsidR="00723877" w:rsidRPr="00340B0D" w:rsidRDefault="00723877"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3A50FDE5" w14:textId="77777777" w:rsidR="00723877" w:rsidRPr="00340B0D" w:rsidRDefault="00723877" w:rsidP="00541D1A">
            <w:pPr>
              <w:rPr>
                <w:rFonts w:cs="Arial"/>
                <w:sz w:val="18"/>
                <w:szCs w:val="18"/>
              </w:rPr>
            </w:pPr>
          </w:p>
        </w:tc>
      </w:tr>
      <w:tr w:rsidR="00723877" w:rsidRPr="00340B0D" w14:paraId="14EB4CF1"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4F299429" w14:textId="77777777" w:rsidR="00723877" w:rsidRPr="00340B0D" w:rsidRDefault="00723877"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0925CA01"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9C34B6E" w14:textId="77777777" w:rsidR="00723877" w:rsidRPr="00340B0D" w:rsidRDefault="00723877"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24315DE1" w14:textId="77777777" w:rsidR="00723877" w:rsidRPr="00340B0D" w:rsidRDefault="00723877" w:rsidP="00541D1A">
            <w:pPr>
              <w:rPr>
                <w:rFonts w:cs="Arial"/>
                <w:sz w:val="18"/>
                <w:szCs w:val="18"/>
              </w:rPr>
            </w:pPr>
          </w:p>
        </w:tc>
      </w:tr>
      <w:tr w:rsidR="00723877" w:rsidRPr="00340B0D" w14:paraId="3DA7EF0C"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21F388FA" w14:textId="77777777" w:rsidR="00723877" w:rsidRPr="00340B0D" w:rsidRDefault="00723877"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16DAA6FB"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D449B96" w14:textId="77777777" w:rsidR="00723877" w:rsidRPr="00340B0D" w:rsidRDefault="007238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C11B05F" w14:textId="77777777" w:rsidR="00723877" w:rsidRPr="00340B0D" w:rsidRDefault="00723877" w:rsidP="00541D1A">
            <w:pPr>
              <w:rPr>
                <w:rFonts w:cs="Arial"/>
                <w:sz w:val="18"/>
                <w:szCs w:val="18"/>
              </w:rPr>
            </w:pPr>
          </w:p>
        </w:tc>
      </w:tr>
      <w:tr w:rsidR="00723877" w:rsidRPr="00340B0D" w14:paraId="6A117A33"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6E8A8496" w14:textId="77777777" w:rsidR="00723877" w:rsidRPr="00340B0D" w:rsidRDefault="00723877"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530D578A"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1E43C73" w14:textId="77777777" w:rsidR="00723877" w:rsidRPr="00340B0D" w:rsidRDefault="007238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BEFD028" w14:textId="77777777" w:rsidR="00723877" w:rsidRPr="00340B0D" w:rsidRDefault="00723877" w:rsidP="00541D1A">
            <w:pPr>
              <w:rPr>
                <w:rFonts w:cs="Arial"/>
                <w:sz w:val="18"/>
                <w:szCs w:val="18"/>
              </w:rPr>
            </w:pPr>
          </w:p>
        </w:tc>
      </w:tr>
      <w:tr w:rsidR="00723877" w:rsidRPr="00340B0D" w14:paraId="3D646435"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3B89F77B" w14:textId="77777777" w:rsidR="00723877" w:rsidRPr="00340B0D" w:rsidRDefault="00723877"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36E7F450"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B94779A" w14:textId="77777777" w:rsidR="00723877" w:rsidRPr="00340B0D" w:rsidRDefault="007238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9BD4749" w14:textId="77777777" w:rsidR="00723877" w:rsidRPr="00340B0D" w:rsidRDefault="00723877" w:rsidP="00541D1A">
            <w:pPr>
              <w:rPr>
                <w:rFonts w:cs="Arial"/>
                <w:sz w:val="18"/>
                <w:szCs w:val="18"/>
              </w:rPr>
            </w:pPr>
          </w:p>
        </w:tc>
      </w:tr>
      <w:tr w:rsidR="00723877" w:rsidRPr="00340B0D" w14:paraId="6BA6588D"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4F6510EE" w14:textId="77777777" w:rsidR="00723877" w:rsidRPr="00340B0D" w:rsidRDefault="00723877"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734765D5"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51A8163" w14:textId="77777777" w:rsidR="00723877" w:rsidRPr="00340B0D" w:rsidRDefault="007238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4E260BF" w14:textId="77777777" w:rsidR="00723877" w:rsidRPr="00340B0D" w:rsidRDefault="00723877" w:rsidP="00541D1A">
            <w:pPr>
              <w:rPr>
                <w:rFonts w:cs="Arial"/>
                <w:sz w:val="18"/>
                <w:szCs w:val="18"/>
              </w:rPr>
            </w:pPr>
          </w:p>
        </w:tc>
      </w:tr>
      <w:tr w:rsidR="00723877" w:rsidRPr="00340B0D" w14:paraId="07031DC0" w14:textId="77777777" w:rsidTr="00264CFF">
        <w:tc>
          <w:tcPr>
            <w:tcW w:w="4375" w:type="dxa"/>
            <w:gridSpan w:val="4"/>
            <w:tcBorders>
              <w:top w:val="single" w:sz="4" w:space="0" w:color="auto"/>
              <w:left w:val="single" w:sz="12" w:space="0" w:color="auto"/>
              <w:bottom w:val="single" w:sz="12" w:space="0" w:color="auto"/>
              <w:right w:val="single" w:sz="4" w:space="0" w:color="auto"/>
            </w:tcBorders>
          </w:tcPr>
          <w:p w14:paraId="679FF8E7" w14:textId="77777777" w:rsidR="00723877" w:rsidRPr="00340B0D" w:rsidRDefault="00723877"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7F1CB478"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0B4457C8" w14:textId="77777777" w:rsidR="00723877" w:rsidRPr="00340B0D" w:rsidRDefault="00723877"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57E8549E" w14:textId="77777777" w:rsidR="00723877" w:rsidRPr="00340B0D" w:rsidRDefault="00723877" w:rsidP="00541D1A">
            <w:pPr>
              <w:rPr>
                <w:rFonts w:cs="Arial"/>
                <w:sz w:val="18"/>
                <w:szCs w:val="18"/>
              </w:rPr>
            </w:pPr>
          </w:p>
        </w:tc>
      </w:tr>
      <w:tr w:rsidR="00723877" w:rsidRPr="00340B0D" w14:paraId="0FF793C4" w14:textId="77777777" w:rsidTr="00264CFF">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1D98F4E4" w14:textId="77777777" w:rsidR="00723877" w:rsidRPr="00EF63B4" w:rsidRDefault="00723877" w:rsidP="00541D1A">
            <w:pPr>
              <w:jc w:val="center"/>
              <w:rPr>
                <w:rFonts w:cs="Arial"/>
                <w:sz w:val="18"/>
                <w:szCs w:val="18"/>
              </w:rPr>
            </w:pPr>
            <w:r>
              <w:rPr>
                <w:rFonts w:cs="Arial"/>
                <w:b/>
                <w:bCs/>
                <w:sz w:val="18"/>
                <w:szCs w:val="18"/>
              </w:rPr>
              <w:t>Additional</w:t>
            </w:r>
          </w:p>
        </w:tc>
      </w:tr>
      <w:tr w:rsidR="00723877" w:rsidRPr="00340B0D" w14:paraId="2D47C46B"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27EC7DE0" w14:textId="77777777" w:rsidR="00723877" w:rsidRPr="00340B0D" w:rsidRDefault="00723877"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36A5D2A4" w14:textId="77777777" w:rsidR="00723877" w:rsidRPr="00340B0D" w:rsidRDefault="00723877"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128EB65F" w14:textId="77777777" w:rsidR="00723877" w:rsidRPr="00340B0D" w:rsidRDefault="007238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7F7175B" w14:textId="77777777" w:rsidR="00723877" w:rsidRPr="00340B0D" w:rsidRDefault="00723877" w:rsidP="00541D1A">
            <w:pPr>
              <w:rPr>
                <w:rFonts w:cs="Arial"/>
                <w:sz w:val="18"/>
                <w:szCs w:val="18"/>
              </w:rPr>
            </w:pPr>
          </w:p>
        </w:tc>
      </w:tr>
      <w:tr w:rsidR="00723877" w:rsidRPr="00340B0D" w14:paraId="27E3D4BA"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354705DA" w14:textId="77777777" w:rsidR="00723877" w:rsidRPr="00340B0D" w:rsidRDefault="00723877"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0B852E4" w14:textId="77777777" w:rsidR="00723877" w:rsidRPr="00340B0D" w:rsidRDefault="00723877"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3A50AE60" w14:textId="77777777" w:rsidR="00723877" w:rsidRPr="00340B0D" w:rsidRDefault="007238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43E5F89" w14:textId="77777777" w:rsidR="00723877" w:rsidRPr="00340B0D" w:rsidRDefault="00723877" w:rsidP="00541D1A">
            <w:pPr>
              <w:rPr>
                <w:rFonts w:cs="Arial"/>
                <w:sz w:val="18"/>
                <w:szCs w:val="18"/>
              </w:rPr>
            </w:pPr>
          </w:p>
        </w:tc>
      </w:tr>
      <w:tr w:rsidR="00723877" w:rsidRPr="00340B0D" w14:paraId="319E868A" w14:textId="77777777" w:rsidTr="00264CFF">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A64A1C2" w14:textId="77777777" w:rsidR="00723877" w:rsidRPr="00340B0D" w:rsidRDefault="00723877" w:rsidP="00541D1A">
            <w:pPr>
              <w:jc w:val="center"/>
              <w:rPr>
                <w:rFonts w:cs="Arial"/>
                <w:b/>
                <w:bCs/>
                <w:sz w:val="18"/>
                <w:szCs w:val="18"/>
              </w:rPr>
            </w:pPr>
            <w:r w:rsidRPr="00340B0D">
              <w:rPr>
                <w:rFonts w:cs="Arial"/>
                <w:b/>
                <w:bCs/>
                <w:sz w:val="18"/>
                <w:szCs w:val="18"/>
              </w:rPr>
              <w:t>Setup</w:t>
            </w:r>
          </w:p>
        </w:tc>
      </w:tr>
      <w:tr w:rsidR="00723877" w:rsidRPr="00340B0D" w14:paraId="62AFFABC" w14:textId="77777777" w:rsidTr="00264CFF">
        <w:tc>
          <w:tcPr>
            <w:tcW w:w="9199" w:type="dxa"/>
            <w:gridSpan w:val="11"/>
            <w:tcBorders>
              <w:top w:val="single" w:sz="4" w:space="0" w:color="auto"/>
              <w:left w:val="single" w:sz="12" w:space="0" w:color="auto"/>
              <w:bottom w:val="single" w:sz="4" w:space="0" w:color="auto"/>
              <w:right w:val="single" w:sz="12" w:space="0" w:color="auto"/>
            </w:tcBorders>
          </w:tcPr>
          <w:p w14:paraId="66AA5BD4" w14:textId="501BB4F2" w:rsidR="00723877" w:rsidRDefault="00723877" w:rsidP="00541D1A">
            <w:pPr>
              <w:rPr>
                <w:rFonts w:cs="Arial"/>
                <w:sz w:val="18"/>
                <w:szCs w:val="18"/>
              </w:rPr>
            </w:pPr>
          </w:p>
          <w:p w14:paraId="79452764" w14:textId="77777777" w:rsidR="00264CFF" w:rsidRPr="00264CFF" w:rsidRDefault="00264CFF" w:rsidP="00264CFF">
            <w:pPr>
              <w:rPr>
                <w:rFonts w:cs="Arial"/>
              </w:rPr>
            </w:pPr>
            <w:r w:rsidRPr="00264CFF">
              <w:rPr>
                <w:rFonts w:cs="Arial"/>
              </w:rPr>
              <w:t>As result of test 2.2.3</w:t>
            </w:r>
          </w:p>
          <w:p w14:paraId="6D052967" w14:textId="77777777" w:rsidR="00264CFF" w:rsidRPr="00264CFF" w:rsidRDefault="00264CFF" w:rsidP="00264CFF">
            <w:pPr>
              <w:rPr>
                <w:rFonts w:cs="Arial"/>
              </w:rPr>
            </w:pPr>
            <w:r w:rsidRPr="00264CFF">
              <w:rPr>
                <w:rFonts w:cs="Arial"/>
              </w:rPr>
              <w:t>Note: Following dataset is already loaded:</w:t>
            </w:r>
          </w:p>
          <w:p w14:paraId="6DF063E4" w14:textId="7A123AD7" w:rsidR="00264CFF" w:rsidRPr="00110428" w:rsidRDefault="00264CFF" w:rsidP="00264CFF">
            <w:pPr>
              <w:rPr>
                <w:rFonts w:cs="Arial"/>
              </w:rPr>
            </w:pPr>
            <w:r w:rsidRPr="00264CFF">
              <w:rPr>
                <w:rFonts w:cs="Arial"/>
              </w:rPr>
              <w:t>-</w:t>
            </w:r>
            <w:r w:rsidRPr="00264CFF">
              <w:rPr>
                <w:rFonts w:cs="Arial"/>
              </w:rPr>
              <w:tab/>
              <w:t>101AA00X01SW.000 (edition 1)</w:t>
            </w:r>
          </w:p>
          <w:p w14:paraId="3091C143" w14:textId="77777777" w:rsidR="00723877" w:rsidRPr="00340B0D" w:rsidRDefault="00723877" w:rsidP="00541D1A">
            <w:pPr>
              <w:rPr>
                <w:rFonts w:cs="Arial"/>
                <w:sz w:val="18"/>
                <w:szCs w:val="18"/>
              </w:rPr>
            </w:pPr>
          </w:p>
        </w:tc>
      </w:tr>
      <w:tr w:rsidR="00723877" w:rsidRPr="00340B0D" w14:paraId="7E8EDD64" w14:textId="77777777" w:rsidTr="00264CFF">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432DE82" w14:textId="77777777" w:rsidR="00723877" w:rsidRPr="00340B0D" w:rsidRDefault="00723877" w:rsidP="00541D1A">
            <w:pPr>
              <w:jc w:val="center"/>
              <w:rPr>
                <w:rFonts w:cs="Arial"/>
                <w:b/>
                <w:bCs/>
                <w:sz w:val="18"/>
                <w:szCs w:val="18"/>
              </w:rPr>
            </w:pPr>
            <w:r w:rsidRPr="00340B0D">
              <w:rPr>
                <w:rFonts w:cs="Arial"/>
                <w:b/>
                <w:bCs/>
                <w:sz w:val="18"/>
                <w:szCs w:val="18"/>
              </w:rPr>
              <w:lastRenderedPageBreak/>
              <w:t>Action</w:t>
            </w:r>
          </w:p>
        </w:tc>
      </w:tr>
      <w:tr w:rsidR="00723877" w:rsidRPr="00340B0D" w14:paraId="55366DAB" w14:textId="77777777" w:rsidTr="00264CFF">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3A1A30B" w14:textId="77777777" w:rsidR="00723877" w:rsidRDefault="00723877" w:rsidP="00541D1A">
            <w:pPr>
              <w:rPr>
                <w:rFonts w:cs="Arial"/>
                <w:b/>
                <w:bCs/>
              </w:rPr>
            </w:pPr>
          </w:p>
          <w:p w14:paraId="0DA1322A" w14:textId="77777777" w:rsidR="00264CFF" w:rsidRPr="005D2431" w:rsidRDefault="00264CFF" w:rsidP="00264CFF">
            <w:pPr>
              <w:rPr>
                <w:i/>
              </w:rPr>
            </w:pPr>
            <w:r w:rsidRPr="005D2431">
              <w:rPr>
                <w:i/>
              </w:rPr>
              <w:t>1. Load the following update</w:t>
            </w:r>
            <w:r>
              <w:rPr>
                <w:i/>
              </w:rPr>
              <w:t xml:space="preserve"> exchange set</w:t>
            </w:r>
            <w:r w:rsidRPr="005D2431">
              <w:rPr>
                <w:i/>
              </w:rPr>
              <w:t>:</w:t>
            </w:r>
          </w:p>
          <w:p w14:paraId="7C0E1C11" w14:textId="77777777" w:rsidR="00264CFF" w:rsidRPr="005D2431" w:rsidRDefault="00264CFF" w:rsidP="00264CFF">
            <w:pPr>
              <w:ind w:left="720"/>
              <w:rPr>
                <w:i/>
              </w:rPr>
            </w:pPr>
            <w:proofErr w:type="spellStart"/>
            <w:r w:rsidRPr="0073047C">
              <w:rPr>
                <w:b/>
                <w:bCs/>
                <w:i/>
              </w:rPr>
              <w:t>NewUpdate</w:t>
            </w:r>
            <w:proofErr w:type="spellEnd"/>
            <w:r>
              <w:rPr>
                <w:i/>
              </w:rPr>
              <w:t>, contains 101AA00</w:t>
            </w:r>
            <w:r w:rsidRPr="005D2431">
              <w:rPr>
                <w:i/>
              </w:rPr>
              <w:t>X01SW.001 (</w:t>
            </w:r>
            <w:r>
              <w:rPr>
                <w:i/>
              </w:rPr>
              <w:t xml:space="preserve">update 1 of </w:t>
            </w:r>
            <w:r w:rsidRPr="005D2431">
              <w:rPr>
                <w:i/>
              </w:rPr>
              <w:t>edition 2)</w:t>
            </w:r>
          </w:p>
          <w:p w14:paraId="4457BBD3" w14:textId="77777777" w:rsidR="00264CFF" w:rsidRPr="005D2431" w:rsidRDefault="00264CFF" w:rsidP="00264CFF">
            <w:pPr>
              <w:rPr>
                <w:i/>
              </w:rPr>
            </w:pPr>
            <w:r w:rsidRPr="005D2431">
              <w:rPr>
                <w:i/>
              </w:rPr>
              <w:t>2. Display installed chart.</w:t>
            </w:r>
          </w:p>
          <w:p w14:paraId="74CD6D08" w14:textId="77777777" w:rsidR="00264CFF" w:rsidRPr="005D2431" w:rsidRDefault="00264CFF" w:rsidP="00264CFF">
            <w:pPr>
              <w:rPr>
                <w:i/>
              </w:rPr>
            </w:pPr>
            <w:r w:rsidRPr="005D2431">
              <w:rPr>
                <w:i/>
              </w:rPr>
              <w:t xml:space="preserve">3. Install the following </w:t>
            </w:r>
            <w:r>
              <w:rPr>
                <w:i/>
              </w:rPr>
              <w:t>exchange sets</w:t>
            </w:r>
            <w:r w:rsidRPr="005D2431">
              <w:rPr>
                <w:i/>
              </w:rPr>
              <w:t>:</w:t>
            </w:r>
          </w:p>
          <w:p w14:paraId="07DCD4E1" w14:textId="77777777" w:rsidR="00264CFF" w:rsidRPr="005D2431" w:rsidRDefault="00264CFF" w:rsidP="00264CFF">
            <w:pPr>
              <w:ind w:left="720"/>
              <w:rPr>
                <w:i/>
              </w:rPr>
            </w:pPr>
            <w:proofErr w:type="spellStart"/>
            <w:r w:rsidRPr="0073047C">
              <w:rPr>
                <w:b/>
                <w:bCs/>
                <w:i/>
              </w:rPr>
              <w:t>GoodBaseCells</w:t>
            </w:r>
            <w:proofErr w:type="spellEnd"/>
            <w:r>
              <w:rPr>
                <w:i/>
              </w:rPr>
              <w:t xml:space="preserve"> 101AA00</w:t>
            </w:r>
            <w:r w:rsidRPr="005D2431">
              <w:rPr>
                <w:i/>
              </w:rPr>
              <w:t>X01SW.000 (edition 2)</w:t>
            </w:r>
          </w:p>
          <w:p w14:paraId="3DDF70B7" w14:textId="77777777" w:rsidR="00264CFF" w:rsidRPr="005D2431" w:rsidRDefault="00264CFF" w:rsidP="00264CFF">
            <w:pPr>
              <w:ind w:left="720"/>
              <w:rPr>
                <w:i/>
              </w:rPr>
            </w:pPr>
            <w:proofErr w:type="spellStart"/>
            <w:r w:rsidRPr="0073047C">
              <w:rPr>
                <w:b/>
                <w:bCs/>
                <w:i/>
              </w:rPr>
              <w:t>NewUpdate</w:t>
            </w:r>
            <w:proofErr w:type="spellEnd"/>
            <w:r>
              <w:rPr>
                <w:i/>
              </w:rPr>
              <w:t xml:space="preserve"> 101AA00</w:t>
            </w:r>
            <w:r w:rsidRPr="005D2431">
              <w:rPr>
                <w:i/>
              </w:rPr>
              <w:t>X01SW.001 (edition 2)</w:t>
            </w:r>
          </w:p>
          <w:p w14:paraId="70323C71" w14:textId="3FF3E011" w:rsidR="00264CFF" w:rsidRDefault="00264CFF" w:rsidP="00264CFF">
            <w:pPr>
              <w:rPr>
                <w:rFonts w:cs="Arial"/>
                <w:b/>
                <w:bCs/>
              </w:rPr>
            </w:pPr>
            <w:r w:rsidRPr="005D2431">
              <w:rPr>
                <w:i/>
              </w:rPr>
              <w:t>4. Display installed chart.</w:t>
            </w:r>
          </w:p>
          <w:p w14:paraId="49D0400F" w14:textId="77777777" w:rsidR="00264CFF" w:rsidRPr="00110428" w:rsidRDefault="00264CFF" w:rsidP="00541D1A">
            <w:pPr>
              <w:rPr>
                <w:rFonts w:cs="Arial"/>
                <w:b/>
                <w:bCs/>
              </w:rPr>
            </w:pPr>
          </w:p>
        </w:tc>
      </w:tr>
      <w:tr w:rsidR="00723877" w:rsidRPr="00340B0D" w14:paraId="1872CC3D" w14:textId="77777777" w:rsidTr="00264CFF">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41A1A61" w14:textId="77777777" w:rsidR="00723877" w:rsidRPr="00340B0D" w:rsidRDefault="00723877" w:rsidP="00541D1A">
            <w:pPr>
              <w:jc w:val="center"/>
              <w:rPr>
                <w:rFonts w:cs="Arial"/>
                <w:sz w:val="18"/>
                <w:szCs w:val="18"/>
              </w:rPr>
            </w:pPr>
            <w:r w:rsidRPr="00340B0D">
              <w:rPr>
                <w:rFonts w:cs="Arial"/>
                <w:b/>
                <w:bCs/>
                <w:sz w:val="18"/>
                <w:szCs w:val="18"/>
              </w:rPr>
              <w:t>Results</w:t>
            </w:r>
          </w:p>
        </w:tc>
      </w:tr>
      <w:tr w:rsidR="00264CFF" w:rsidRPr="0015247B" w14:paraId="3045C1BF" w14:textId="77777777" w:rsidTr="00264CFF">
        <w:tc>
          <w:tcPr>
            <w:tcW w:w="9199" w:type="dxa"/>
            <w:gridSpan w:val="11"/>
          </w:tcPr>
          <w:p w14:paraId="426681FE" w14:textId="77777777" w:rsidR="00264CFF" w:rsidRPr="005D2431" w:rsidRDefault="00264CFF" w:rsidP="00087740">
            <w:pPr>
              <w:numPr>
                <w:ilvl w:val="0"/>
                <w:numId w:val="4"/>
              </w:numPr>
              <w:ind w:hanging="218"/>
              <w:jc w:val="left"/>
              <w:rPr>
                <w:i/>
              </w:rPr>
            </w:pPr>
            <w:r w:rsidRPr="005D2431">
              <w:rPr>
                <w:i/>
              </w:rPr>
              <w:t>The update process shall refuse to install the update and inform the user that chart data of a newer edition are available.</w:t>
            </w:r>
          </w:p>
          <w:p w14:paraId="7195BF3E" w14:textId="77777777" w:rsidR="00264CFF" w:rsidRPr="005D2431" w:rsidRDefault="00264CFF" w:rsidP="00087740">
            <w:pPr>
              <w:numPr>
                <w:ilvl w:val="0"/>
                <w:numId w:val="4"/>
              </w:numPr>
              <w:ind w:hanging="218"/>
              <w:jc w:val="left"/>
              <w:rPr>
                <w:i/>
              </w:rPr>
            </w:pPr>
            <w:r w:rsidRPr="005D2431">
              <w:rPr>
                <w:i/>
              </w:rPr>
              <w:t>A permanent indication “Chart information not up to date” shall be available in the chart display area when such a chart is in use (either displayed on chart area or used as largest scale available for chart related alerts and indications).</w:t>
            </w:r>
          </w:p>
          <w:p w14:paraId="18D6A2CA" w14:textId="77777777" w:rsidR="00264CFF" w:rsidRPr="005D2431" w:rsidRDefault="00264CFF" w:rsidP="00087740">
            <w:pPr>
              <w:numPr>
                <w:ilvl w:val="0"/>
                <w:numId w:val="4"/>
              </w:numPr>
              <w:ind w:hanging="218"/>
              <w:jc w:val="left"/>
              <w:rPr>
                <w:i/>
              </w:rPr>
            </w:pPr>
            <w:r w:rsidRPr="005D2431">
              <w:rPr>
                <w:i/>
              </w:rPr>
              <w:t>Base cell and update shall be installed without any warning or error.</w:t>
            </w:r>
          </w:p>
          <w:p w14:paraId="7D2FDD32" w14:textId="77777777" w:rsidR="00264CFF" w:rsidRPr="0015247B" w:rsidRDefault="00264CFF" w:rsidP="00087740">
            <w:pPr>
              <w:numPr>
                <w:ilvl w:val="0"/>
                <w:numId w:val="4"/>
              </w:numPr>
              <w:ind w:hanging="218"/>
              <w:jc w:val="left"/>
            </w:pPr>
            <w:r w:rsidRPr="005D2431">
              <w:rPr>
                <w:i/>
              </w:rPr>
              <w:t>The “Chart information not up to date” message no longer displayed.</w:t>
            </w:r>
          </w:p>
        </w:tc>
      </w:tr>
      <w:tr w:rsidR="00264CFF" w:rsidRPr="0015247B" w14:paraId="074F75E2" w14:textId="77777777" w:rsidTr="00264CFF">
        <w:tc>
          <w:tcPr>
            <w:tcW w:w="9199" w:type="dxa"/>
            <w:gridSpan w:val="11"/>
          </w:tcPr>
          <w:p w14:paraId="7F269C84" w14:textId="77777777" w:rsidR="00264CFF" w:rsidRPr="0015247B" w:rsidRDefault="00264CFF" w:rsidP="00087740">
            <w:pPr>
              <w:jc w:val="center"/>
            </w:pPr>
            <w:r>
              <w:rPr>
                <w:noProof/>
                <w:lang w:eastAsia="en-GB"/>
              </w:rPr>
              <w:drawing>
                <wp:inline distT="0" distB="0" distL="0" distR="0" wp14:anchorId="7FE4B7BA" wp14:editId="033F5628">
                  <wp:extent cx="4817688" cy="3903980"/>
                  <wp:effectExtent l="0" t="0" r="2540" b="1270"/>
                  <wp:docPr id="955814767" name="Kuva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14767" name="Kuva 1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24203" cy="3909259"/>
                          </a:xfrm>
                          <a:prstGeom prst="rect">
                            <a:avLst/>
                          </a:prstGeom>
                          <a:noFill/>
                          <a:ln>
                            <a:noFill/>
                          </a:ln>
                        </pic:spPr>
                      </pic:pic>
                    </a:graphicData>
                  </a:graphic>
                </wp:inline>
              </w:drawing>
            </w:r>
          </w:p>
        </w:tc>
      </w:tr>
      <w:tr w:rsidR="00264CFF" w:rsidRPr="00EF287F" w14:paraId="52D9C8D3" w14:textId="77777777" w:rsidTr="00264CFF">
        <w:tc>
          <w:tcPr>
            <w:tcW w:w="9199" w:type="dxa"/>
            <w:gridSpan w:val="11"/>
          </w:tcPr>
          <w:p w14:paraId="0E6A1162" w14:textId="77777777" w:rsidR="00264CFF" w:rsidRPr="005D2431" w:rsidRDefault="00264CFF" w:rsidP="00087740">
            <w:pPr>
              <w:jc w:val="left"/>
              <w:rPr>
                <w:i/>
              </w:rPr>
            </w:pPr>
            <w:r w:rsidRPr="009C5191">
              <w:rPr>
                <w:b/>
                <w:bCs/>
                <w:i/>
              </w:rPr>
              <w:t>[TBD</w:t>
            </w:r>
            <w:r>
              <w:rPr>
                <w:i/>
              </w:rPr>
              <w:t>]</w:t>
            </w:r>
            <w:r w:rsidRPr="005D2431">
              <w:rPr>
                <w:i/>
              </w:rPr>
              <w:t xml:space="preserve">After loading of </w:t>
            </w:r>
            <w:r>
              <w:rPr>
                <w:i/>
              </w:rPr>
              <w:t>101AA00</w:t>
            </w:r>
            <w:r w:rsidRPr="005D2431">
              <w:rPr>
                <w:i/>
              </w:rPr>
              <w:t>X01SW.000 2nd edition, displayed scale 1:20 000</w:t>
            </w:r>
          </w:p>
          <w:p w14:paraId="16298B82" w14:textId="77777777" w:rsidR="00264CFF" w:rsidRPr="00EF287F" w:rsidRDefault="00264CFF" w:rsidP="00087740">
            <w:pPr>
              <w:jc w:val="left"/>
            </w:pPr>
            <w:r w:rsidRPr="0073047C">
              <w:rPr>
                <w:i/>
                <w:color w:val="D9D9D9" w:themeColor="background1" w:themeShade="D9"/>
              </w:rPr>
              <w:t xml:space="preserve">Note: Screen plot is based on the full text NATSUR attribute.  To reduce undue clutter in the ECDIS chart display, the use of the abbreviations of the NATSUR attribute is recommended. </w:t>
            </w:r>
          </w:p>
        </w:tc>
      </w:tr>
      <w:tr w:rsidR="00264CFF" w:rsidRPr="0015247B" w14:paraId="24D98FA0" w14:textId="77777777" w:rsidTr="00264CFF">
        <w:tc>
          <w:tcPr>
            <w:tcW w:w="9199" w:type="dxa"/>
            <w:gridSpan w:val="11"/>
          </w:tcPr>
          <w:p w14:paraId="07FA3540" w14:textId="77777777" w:rsidR="00264CFF" w:rsidRPr="0015247B" w:rsidRDefault="00264CFF" w:rsidP="00087740">
            <w:pPr>
              <w:jc w:val="center"/>
            </w:pPr>
            <w:r w:rsidRPr="00F9633B">
              <w:rPr>
                <w:noProof/>
                <w:lang w:eastAsia="en-GB"/>
              </w:rPr>
              <w:lastRenderedPageBreak/>
              <w:drawing>
                <wp:inline distT="0" distB="0" distL="0" distR="0" wp14:anchorId="5A3C1F1F" wp14:editId="4F82D236">
                  <wp:extent cx="3411471" cy="4252823"/>
                  <wp:effectExtent l="0" t="0" r="0" b="0"/>
                  <wp:docPr id="359330553" name="Picture 359330553" descr="C:\msdokut\STANDARDIT\IHO\ENCWG\Drafting 4.0.2 after Mar2016\New picture originals 23mar2016\2.2.4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msdokut\STANDARDIT\IHO\ENCWG\Drafting 4.0.2 after Mar2016\New picture originals 23mar2016\2.2.4 picture 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30092" cy="4276037"/>
                          </a:xfrm>
                          <a:prstGeom prst="rect">
                            <a:avLst/>
                          </a:prstGeom>
                          <a:noFill/>
                          <a:ln>
                            <a:noFill/>
                          </a:ln>
                        </pic:spPr>
                      </pic:pic>
                    </a:graphicData>
                  </a:graphic>
                </wp:inline>
              </w:drawing>
            </w:r>
          </w:p>
        </w:tc>
      </w:tr>
      <w:tr w:rsidR="00264CFF" w:rsidRPr="005D2431" w14:paraId="28DF163B" w14:textId="77777777" w:rsidTr="00264CFF">
        <w:tc>
          <w:tcPr>
            <w:tcW w:w="9199" w:type="dxa"/>
            <w:gridSpan w:val="11"/>
          </w:tcPr>
          <w:p w14:paraId="4967A984" w14:textId="77777777" w:rsidR="00264CFF" w:rsidRPr="005D2431" w:rsidRDefault="00264CFF" w:rsidP="00087740">
            <w:pPr>
              <w:jc w:val="left"/>
              <w:rPr>
                <w:i/>
              </w:rPr>
            </w:pPr>
            <w:r w:rsidRPr="009C5191">
              <w:rPr>
                <w:b/>
                <w:bCs/>
                <w:i/>
              </w:rPr>
              <w:t>[TBD</w:t>
            </w:r>
            <w:r>
              <w:rPr>
                <w:i/>
              </w:rPr>
              <w:t>]</w:t>
            </w:r>
            <w:r w:rsidRPr="005D2431">
              <w:rPr>
                <w:i/>
              </w:rPr>
              <w:t xml:space="preserve">After loading of </w:t>
            </w:r>
            <w:r>
              <w:rPr>
                <w:i/>
              </w:rPr>
              <w:t>101AA00</w:t>
            </w:r>
            <w:r w:rsidRPr="005D2431">
              <w:rPr>
                <w:i/>
              </w:rPr>
              <w:t>X01SW.001 2nd edition, displayed scale 1:20 000</w:t>
            </w:r>
            <w:r>
              <w:rPr>
                <w:i/>
              </w:rPr>
              <w:t>, all features and their geometries being subject to this update review are highlighted</w:t>
            </w:r>
          </w:p>
        </w:tc>
      </w:tr>
      <w:tr w:rsidR="00264CFF" w:rsidRPr="00F9633B" w14:paraId="5A12F6BC" w14:textId="77777777" w:rsidTr="00264CFF">
        <w:tc>
          <w:tcPr>
            <w:tcW w:w="9199" w:type="dxa"/>
            <w:gridSpan w:val="11"/>
          </w:tcPr>
          <w:p w14:paraId="116490C8" w14:textId="77777777" w:rsidR="00264CFF" w:rsidRPr="00F9633B" w:rsidRDefault="00264CFF" w:rsidP="00087740">
            <w:pPr>
              <w:jc w:val="center"/>
              <w:rPr>
                <w:i/>
              </w:rPr>
            </w:pPr>
            <w:r w:rsidRPr="00210A8F">
              <w:rPr>
                <w:i/>
                <w:noProof/>
                <w:lang w:eastAsia="en-GB"/>
              </w:rPr>
              <w:drawing>
                <wp:inline distT="0" distB="0" distL="0" distR="0" wp14:anchorId="68C7354F" wp14:editId="6F9C8D40">
                  <wp:extent cx="3203550" cy="3806717"/>
                  <wp:effectExtent l="0" t="0" r="0" b="3810"/>
                  <wp:docPr id="173799751" name="Picture 173799751" descr="C:\msdokut\STANDARDIT\IHO\ENCWG\Drafting 4.0.2 after Mar2016\New picture originals 23mar2016\2.2.4 picture 3 - filtered 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msdokut\STANDARDIT\IHO\ENCWG\Drafting 4.0.2 after Mar2016\New picture originals 23mar2016\2.2.4 picture 3 - filtered example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03550" cy="3806717"/>
                          </a:xfrm>
                          <a:prstGeom prst="rect">
                            <a:avLst/>
                          </a:prstGeom>
                          <a:noFill/>
                          <a:ln>
                            <a:noFill/>
                          </a:ln>
                        </pic:spPr>
                      </pic:pic>
                    </a:graphicData>
                  </a:graphic>
                </wp:inline>
              </w:drawing>
            </w:r>
          </w:p>
        </w:tc>
      </w:tr>
      <w:tr w:rsidR="00264CFF" w:rsidRPr="005D2431" w14:paraId="5671D571" w14:textId="77777777" w:rsidTr="00264CFF">
        <w:tc>
          <w:tcPr>
            <w:tcW w:w="9199" w:type="dxa"/>
            <w:gridSpan w:val="11"/>
          </w:tcPr>
          <w:p w14:paraId="24907F56" w14:textId="77777777" w:rsidR="00264CFF" w:rsidRPr="005D2431" w:rsidRDefault="00264CFF" w:rsidP="00087740">
            <w:pPr>
              <w:jc w:val="left"/>
              <w:rPr>
                <w:i/>
              </w:rPr>
            </w:pPr>
            <w:r w:rsidRPr="009C5191">
              <w:rPr>
                <w:b/>
                <w:bCs/>
                <w:i/>
              </w:rPr>
              <w:t>[TBD</w:t>
            </w:r>
            <w:r>
              <w:rPr>
                <w:i/>
              </w:rPr>
              <w:t>]</w:t>
            </w:r>
            <w:r w:rsidRPr="005D2431">
              <w:rPr>
                <w:i/>
              </w:rPr>
              <w:t xml:space="preserve">After loading of </w:t>
            </w:r>
            <w:r>
              <w:rPr>
                <w:i/>
              </w:rPr>
              <w:t>101AA00</w:t>
            </w:r>
            <w:r w:rsidRPr="005D2431">
              <w:rPr>
                <w:i/>
              </w:rPr>
              <w:t>X01SW.001 2nd edition, displayed scale 1:20 000</w:t>
            </w:r>
            <w:r>
              <w:rPr>
                <w:i/>
              </w:rPr>
              <w:t>, update review highlight filtered for real changes (example 1)</w:t>
            </w:r>
          </w:p>
        </w:tc>
      </w:tr>
      <w:tr w:rsidR="00264CFF" w:rsidRPr="00F9633B" w14:paraId="354941E4" w14:textId="77777777" w:rsidTr="00264CFF">
        <w:tc>
          <w:tcPr>
            <w:tcW w:w="9199" w:type="dxa"/>
            <w:gridSpan w:val="11"/>
          </w:tcPr>
          <w:p w14:paraId="681629AA" w14:textId="77777777" w:rsidR="00264CFF" w:rsidRPr="00F9633B" w:rsidRDefault="00264CFF" w:rsidP="00087740">
            <w:pPr>
              <w:jc w:val="center"/>
              <w:rPr>
                <w:i/>
              </w:rPr>
            </w:pPr>
            <w:r>
              <w:rPr>
                <w:noProof/>
                <w:lang w:eastAsia="en-GB"/>
              </w:rPr>
              <w:lastRenderedPageBreak/>
              <w:drawing>
                <wp:inline distT="0" distB="0" distL="0" distR="0" wp14:anchorId="03E4B1B5" wp14:editId="2FD8FFF8">
                  <wp:extent cx="5144309" cy="4156710"/>
                  <wp:effectExtent l="0" t="0" r="0" b="0"/>
                  <wp:docPr id="860020314" name="Kuva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20314" name="Kuva 1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50318" cy="4161566"/>
                          </a:xfrm>
                          <a:prstGeom prst="rect">
                            <a:avLst/>
                          </a:prstGeom>
                          <a:noFill/>
                          <a:ln>
                            <a:noFill/>
                          </a:ln>
                        </pic:spPr>
                      </pic:pic>
                    </a:graphicData>
                  </a:graphic>
                </wp:inline>
              </w:drawing>
            </w:r>
          </w:p>
        </w:tc>
      </w:tr>
      <w:tr w:rsidR="00264CFF" w:rsidRPr="005D2431" w14:paraId="5C5D3C72" w14:textId="77777777" w:rsidTr="00264CFF">
        <w:tc>
          <w:tcPr>
            <w:tcW w:w="9199" w:type="dxa"/>
            <w:gridSpan w:val="11"/>
          </w:tcPr>
          <w:p w14:paraId="56718737" w14:textId="77777777" w:rsidR="00264CFF" w:rsidRPr="005D2431" w:rsidRDefault="00264CFF" w:rsidP="00087740">
            <w:pPr>
              <w:jc w:val="left"/>
              <w:rPr>
                <w:i/>
              </w:rPr>
            </w:pPr>
            <w:r w:rsidRPr="009C5191">
              <w:rPr>
                <w:b/>
                <w:bCs/>
                <w:i/>
              </w:rPr>
              <w:t>[TBD</w:t>
            </w:r>
            <w:r>
              <w:rPr>
                <w:i/>
              </w:rPr>
              <w:t>]</w:t>
            </w:r>
            <w:r w:rsidRPr="005D2431">
              <w:rPr>
                <w:i/>
              </w:rPr>
              <w:t xml:space="preserve">After loading of </w:t>
            </w:r>
            <w:r>
              <w:rPr>
                <w:i/>
              </w:rPr>
              <w:t>101AA00</w:t>
            </w:r>
            <w:r w:rsidRPr="005D2431">
              <w:rPr>
                <w:i/>
              </w:rPr>
              <w:t>X01SW.001 2nd edition, displayed scale 1:20 000</w:t>
            </w:r>
            <w:r>
              <w:rPr>
                <w:i/>
              </w:rPr>
              <w:t>, update review highlight filtered for real changes (example 2)</w:t>
            </w:r>
          </w:p>
        </w:tc>
      </w:tr>
    </w:tbl>
    <w:p w14:paraId="3E1810DC" w14:textId="77777777" w:rsidR="00723877" w:rsidRDefault="00723877" w:rsidP="00723877">
      <w:pPr>
        <w:rPr>
          <w:ins w:id="871" w:author="jonathan pritchard" w:date="2025-01-23T13:27:00Z" w16du:dateUtc="2025-01-23T13:27:00Z"/>
        </w:rPr>
      </w:pPr>
    </w:p>
    <w:p w14:paraId="74268E67" w14:textId="77777777" w:rsidR="00723877" w:rsidRPr="00723877" w:rsidRDefault="00723877">
      <w:pPr>
        <w:pPrChange w:id="872" w:author="jonathan pritchard" w:date="2025-01-23T13:26:00Z" w16du:dateUtc="2025-01-23T13:26:00Z">
          <w:pPr>
            <w:pStyle w:val="Heading3"/>
          </w:pPr>
        </w:pPrChange>
      </w:pPr>
    </w:p>
    <w:p w14:paraId="21B9A783" w14:textId="77777777" w:rsidR="0015247B" w:rsidRDefault="0015247B" w:rsidP="0015247B"/>
    <w:p w14:paraId="0BADC81B" w14:textId="7A5772BD" w:rsidR="00793CF2" w:rsidRDefault="00793CF2" w:rsidP="00E30B8F">
      <w:pPr>
        <w:pStyle w:val="Heading3"/>
        <w:rPr>
          <w:ins w:id="873" w:author="jonathan pritchard" w:date="2024-10-04T14:00:00Z" w16du:dateUtc="2024-10-04T13:00:00Z"/>
        </w:rPr>
      </w:pPr>
      <w:bookmarkStart w:id="874" w:name="_Hlk178946427"/>
      <w:bookmarkStart w:id="875" w:name="_Toc189647784"/>
      <w:ins w:id="876" w:author="jonathan pritchard" w:date="2024-10-04T14:01:00Z" w16du:dateUtc="2024-10-04T13:01:00Z">
        <w:r>
          <w:t>Update Information</w:t>
        </w:r>
      </w:ins>
      <w:bookmarkEnd w:id="875"/>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Change w:id="877" w:author="jonathan pritchard" w:date="2024-10-04T14:55:00Z" w16du:dateUtc="2024-10-04T13:55: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PrChange>
      </w:tblPr>
      <w:tblGrid>
        <w:gridCol w:w="2381"/>
        <w:gridCol w:w="2381"/>
        <w:gridCol w:w="2382"/>
        <w:gridCol w:w="2382"/>
        <w:tblGridChange w:id="878">
          <w:tblGrid>
            <w:gridCol w:w="2381"/>
            <w:gridCol w:w="2381"/>
            <w:gridCol w:w="2382"/>
            <w:gridCol w:w="2382"/>
          </w:tblGrid>
        </w:tblGridChange>
      </w:tblGrid>
      <w:tr w:rsidR="00793CF2" w:rsidRPr="004065B1" w14:paraId="2F53B016" w14:textId="77777777" w:rsidTr="00BF7BC9">
        <w:trPr>
          <w:trHeight w:val="454"/>
          <w:tblHeader/>
          <w:ins w:id="879" w:author="jonathan pritchard" w:date="2024-10-04T14:01:00Z"/>
          <w:trPrChange w:id="880" w:author="jonathan pritchard" w:date="2024-10-04T14:55:00Z" w16du:dateUtc="2024-10-04T13:55:00Z">
            <w:trPr>
              <w:trHeight w:val="454"/>
              <w:tblHeader/>
            </w:trPr>
          </w:trPrChange>
        </w:trPr>
        <w:tc>
          <w:tcPr>
            <w:tcW w:w="2381" w:type="dxa"/>
            <w:shd w:val="clear" w:color="auto" w:fill="E5B8B7" w:themeFill="accent2" w:themeFillTint="66"/>
            <w:vAlign w:val="center"/>
            <w:tcPrChange w:id="881" w:author="jonathan pritchard" w:date="2024-10-04T14:55:00Z" w16du:dateUtc="2024-10-04T13:55:00Z">
              <w:tcPr>
                <w:tcW w:w="2381" w:type="dxa"/>
                <w:shd w:val="clear" w:color="auto" w:fill="CCFFCC"/>
                <w:vAlign w:val="center"/>
              </w:tcPr>
            </w:tcPrChange>
          </w:tcPr>
          <w:p w14:paraId="5FB39933" w14:textId="77777777" w:rsidR="00793CF2" w:rsidRPr="004065B1" w:rsidRDefault="00793CF2" w:rsidP="00460494">
            <w:pPr>
              <w:rPr>
                <w:ins w:id="882" w:author="jonathan pritchard" w:date="2024-10-04T14:01:00Z" w16du:dateUtc="2024-10-04T13:01:00Z"/>
              </w:rPr>
            </w:pPr>
            <w:ins w:id="883" w:author="jonathan pritchard" w:date="2024-10-04T14:01:00Z" w16du:dateUtc="2024-10-04T13:01:00Z">
              <w:r w:rsidRPr="000A066E">
                <w:rPr>
                  <w:b/>
                </w:rPr>
                <w:t>Test Reference</w:t>
              </w:r>
            </w:ins>
          </w:p>
        </w:tc>
        <w:tc>
          <w:tcPr>
            <w:tcW w:w="2381" w:type="dxa"/>
            <w:shd w:val="clear" w:color="auto" w:fill="FFFFFF" w:themeFill="background1"/>
            <w:vAlign w:val="center"/>
            <w:tcPrChange w:id="884" w:author="jonathan pritchard" w:date="2024-10-04T14:55:00Z" w16du:dateUtc="2024-10-04T13:55:00Z">
              <w:tcPr>
                <w:tcW w:w="2381" w:type="dxa"/>
                <w:shd w:val="clear" w:color="auto" w:fill="CCFFCC"/>
                <w:vAlign w:val="center"/>
              </w:tcPr>
            </w:tcPrChange>
          </w:tcPr>
          <w:p w14:paraId="080914B8" w14:textId="634BB7B7" w:rsidR="00793CF2" w:rsidRPr="004065B1" w:rsidRDefault="00793CF2" w:rsidP="00460494">
            <w:pPr>
              <w:rPr>
                <w:ins w:id="885" w:author="jonathan pritchard" w:date="2024-10-04T14:01:00Z" w16du:dateUtc="2024-10-04T13:01:00Z"/>
              </w:rPr>
            </w:pPr>
            <w:proofErr w:type="spellStart"/>
            <w:ins w:id="886" w:author="jonathan pritchard" w:date="2024-10-04T14:01:00Z" w16du:dateUtc="2024-10-04T13:01:00Z">
              <w:r>
                <w:t>UpdateInformation</w:t>
              </w:r>
              <w:proofErr w:type="spellEnd"/>
            </w:ins>
          </w:p>
        </w:tc>
        <w:tc>
          <w:tcPr>
            <w:tcW w:w="2382" w:type="dxa"/>
            <w:shd w:val="clear" w:color="auto" w:fill="E5B8B7" w:themeFill="accent2" w:themeFillTint="66"/>
            <w:vAlign w:val="center"/>
            <w:tcPrChange w:id="887" w:author="jonathan pritchard" w:date="2024-10-04T14:55:00Z" w16du:dateUtc="2024-10-04T13:55:00Z">
              <w:tcPr>
                <w:tcW w:w="2382" w:type="dxa"/>
                <w:shd w:val="clear" w:color="auto" w:fill="CCFFCC"/>
                <w:vAlign w:val="center"/>
              </w:tcPr>
            </w:tcPrChange>
          </w:tcPr>
          <w:p w14:paraId="5F6C8C7E" w14:textId="77777777" w:rsidR="00793CF2" w:rsidRPr="004065B1" w:rsidRDefault="00793CF2" w:rsidP="00460494">
            <w:pPr>
              <w:rPr>
                <w:ins w:id="888" w:author="jonathan pritchard" w:date="2024-10-04T14:01:00Z" w16du:dateUtc="2024-10-04T13:01:00Z"/>
              </w:rPr>
            </w:pPr>
            <w:ins w:id="889" w:author="jonathan pritchard" w:date="2024-10-04T14:01:00Z" w16du:dateUtc="2024-10-04T13:01:00Z">
              <w:r w:rsidRPr="000A066E">
                <w:rPr>
                  <w:b/>
                </w:rPr>
                <w:t>IHO Reference</w:t>
              </w:r>
            </w:ins>
          </w:p>
        </w:tc>
        <w:tc>
          <w:tcPr>
            <w:tcW w:w="2382" w:type="dxa"/>
            <w:shd w:val="clear" w:color="auto" w:fill="FFFFFF" w:themeFill="background1"/>
            <w:vAlign w:val="center"/>
            <w:tcPrChange w:id="890" w:author="jonathan pritchard" w:date="2024-10-04T14:55:00Z" w16du:dateUtc="2024-10-04T13:55:00Z">
              <w:tcPr>
                <w:tcW w:w="2382" w:type="dxa"/>
                <w:shd w:val="clear" w:color="auto" w:fill="CCFFCC"/>
                <w:vAlign w:val="center"/>
              </w:tcPr>
            </w:tcPrChange>
          </w:tcPr>
          <w:p w14:paraId="0DB8D620" w14:textId="77777777" w:rsidR="00BF7BC9" w:rsidRDefault="00BF7BC9" w:rsidP="00BF7BC9">
            <w:r>
              <w:t>IEC 61174/ 4.4.2</w:t>
            </w:r>
          </w:p>
          <w:p w14:paraId="625699B5" w14:textId="06FB3F5A" w:rsidR="00793CF2" w:rsidRPr="004065B1" w:rsidRDefault="00BF7BC9" w:rsidP="00BF7BC9">
            <w:pPr>
              <w:jc w:val="left"/>
              <w:rPr>
                <w:ins w:id="891" w:author="jonathan pritchard" w:date="2024-10-04T14:01:00Z" w16du:dateUtc="2024-10-04T13:01:00Z"/>
              </w:rPr>
            </w:pPr>
            <w:r>
              <w:t>S-98 20.4.3</w:t>
            </w:r>
          </w:p>
        </w:tc>
      </w:tr>
      <w:tr w:rsidR="00793CF2" w14:paraId="17109F59" w14:textId="77777777" w:rsidTr="00793CF2">
        <w:trPr>
          <w:tblHeader/>
          <w:ins w:id="892" w:author="jonathan pritchard" w:date="2024-10-04T14:01:00Z"/>
          <w:trPrChange w:id="893" w:author="jonathan pritchard" w:date="2024-10-04T14:01:00Z" w16du:dateUtc="2024-10-04T13:01:00Z">
            <w:trPr>
              <w:tblHeader/>
            </w:trPr>
          </w:trPrChange>
        </w:trPr>
        <w:tc>
          <w:tcPr>
            <w:tcW w:w="9526" w:type="dxa"/>
            <w:gridSpan w:val="4"/>
            <w:shd w:val="clear" w:color="auto" w:fill="E5B8B7" w:themeFill="accent2" w:themeFillTint="66"/>
            <w:vAlign w:val="center"/>
            <w:tcPrChange w:id="894" w:author="jonathan pritchard" w:date="2024-10-04T14:01:00Z" w16du:dateUtc="2024-10-04T13:01:00Z">
              <w:tcPr>
                <w:tcW w:w="9526" w:type="dxa"/>
                <w:gridSpan w:val="4"/>
                <w:shd w:val="clear" w:color="auto" w:fill="CCFFCC"/>
                <w:vAlign w:val="center"/>
              </w:tcPr>
            </w:tcPrChange>
          </w:tcPr>
          <w:p w14:paraId="38971515" w14:textId="77777777" w:rsidR="00793CF2" w:rsidRDefault="00793CF2" w:rsidP="00460494">
            <w:pPr>
              <w:rPr>
                <w:ins w:id="895" w:author="jonathan pritchard" w:date="2024-10-04T14:01:00Z" w16du:dateUtc="2024-10-04T13:01:00Z"/>
              </w:rPr>
            </w:pPr>
            <w:ins w:id="896" w:author="jonathan pritchard" w:date="2024-10-04T14:01:00Z" w16du:dateUtc="2024-10-04T13:01:00Z">
              <w:r w:rsidRPr="000A066E">
                <w:rPr>
                  <w:b/>
                </w:rPr>
                <w:t>Test description</w:t>
              </w:r>
            </w:ins>
          </w:p>
        </w:tc>
      </w:tr>
      <w:tr w:rsidR="00793CF2" w:rsidRPr="005D2431" w14:paraId="53C2EEBB" w14:textId="77777777" w:rsidTr="00460494">
        <w:trPr>
          <w:tblHeader/>
          <w:ins w:id="897" w:author="jonathan pritchard" w:date="2024-10-04T14:01:00Z"/>
        </w:trPr>
        <w:tc>
          <w:tcPr>
            <w:tcW w:w="9526" w:type="dxa"/>
            <w:gridSpan w:val="4"/>
            <w:vAlign w:val="center"/>
          </w:tcPr>
          <w:p w14:paraId="760E8D8D" w14:textId="77777777" w:rsidR="00264CFF" w:rsidRDefault="00264CFF" w:rsidP="00264CFF">
            <w:pPr>
              <w:pStyle w:val="ListParagraph"/>
              <w:rPr>
                <w:i/>
              </w:rPr>
            </w:pPr>
          </w:p>
          <w:p w14:paraId="4E349533" w14:textId="77777777" w:rsidR="00714E71" w:rsidRPr="00714E71" w:rsidRDefault="00714E71" w:rsidP="00714E71">
            <w:pPr>
              <w:rPr>
                <w:iCs/>
              </w:rPr>
            </w:pPr>
          </w:p>
          <w:p w14:paraId="7B29950C" w14:textId="22ECEB60" w:rsidR="00793CF2" w:rsidRDefault="00793CF2" w:rsidP="00CF00C7">
            <w:pPr>
              <w:pStyle w:val="ListParagraph"/>
              <w:numPr>
                <w:ilvl w:val="0"/>
                <w:numId w:val="84"/>
              </w:numPr>
              <w:rPr>
                <w:ins w:id="898" w:author="jonathan pritchard" w:date="2024-10-22T11:33:00Z" w16du:dateUtc="2024-10-22T10:33:00Z"/>
                <w:i/>
              </w:rPr>
            </w:pPr>
            <w:ins w:id="899" w:author="jonathan pritchard" w:date="2024-10-04T14:01:00Z" w16du:dateUtc="2024-10-04T13:01:00Z">
              <w:r w:rsidRPr="00CF00C7">
                <w:rPr>
                  <w:i/>
                  <w:rPrChange w:id="900" w:author="jonathan pritchard" w:date="2024-10-22T11:33:00Z" w16du:dateUtc="2024-10-22T10:33:00Z">
                    <w:rPr/>
                  </w:rPrChange>
                </w:rPr>
                <w:t>Test load and portrayal of ENC with Update Information and correct portrayal.</w:t>
              </w:r>
            </w:ins>
          </w:p>
          <w:p w14:paraId="18928253" w14:textId="77777777" w:rsidR="00CF00C7" w:rsidRDefault="00CF00C7" w:rsidP="00CF00C7">
            <w:pPr>
              <w:pStyle w:val="ListParagraph"/>
              <w:numPr>
                <w:ilvl w:val="0"/>
                <w:numId w:val="84"/>
              </w:numPr>
              <w:rPr>
                <w:ins w:id="901" w:author="jonathan pritchard" w:date="2024-10-22T11:34:00Z" w16du:dateUtc="2024-10-22T10:34:00Z"/>
                <w:i/>
              </w:rPr>
            </w:pPr>
            <w:ins w:id="902" w:author="jonathan pritchard" w:date="2024-10-22T11:33:00Z" w16du:dateUtc="2024-10-22T10:33:00Z">
              <w:r>
                <w:rPr>
                  <w:i/>
                </w:rPr>
                <w:t>Also test that new editions contain update information</w:t>
              </w:r>
            </w:ins>
          </w:p>
          <w:p w14:paraId="20038A38" w14:textId="2CAFC965" w:rsidR="00CF00C7" w:rsidRDefault="00CF00C7" w:rsidP="00CF00C7">
            <w:pPr>
              <w:pStyle w:val="ListParagraph"/>
              <w:numPr>
                <w:ilvl w:val="0"/>
                <w:numId w:val="84"/>
              </w:numPr>
              <w:rPr>
                <w:ins w:id="903" w:author="jonathan pritchard" w:date="2024-10-22T11:33:00Z" w16du:dateUtc="2024-10-22T10:33:00Z"/>
                <w:i/>
              </w:rPr>
            </w:pPr>
            <w:ins w:id="904" w:author="jonathan pritchard" w:date="2024-10-22T11:34:00Z" w16du:dateUtc="2024-10-22T10:34:00Z">
              <w:r>
                <w:rPr>
                  <w:i/>
                </w:rPr>
                <w:t>Need examples of all update information representations</w:t>
              </w:r>
            </w:ins>
            <w:r w:rsidR="00714E71">
              <w:rPr>
                <w:i/>
              </w:rPr>
              <w:t xml:space="preserve"> and different attribute combinations. </w:t>
            </w:r>
          </w:p>
          <w:p w14:paraId="26CFBD4D" w14:textId="7D62D0E5" w:rsidR="00CF00C7" w:rsidRDefault="00CF00C7">
            <w:pPr>
              <w:pStyle w:val="ListParagraph"/>
              <w:numPr>
                <w:ilvl w:val="0"/>
                <w:numId w:val="84"/>
              </w:numPr>
              <w:rPr>
                <w:i/>
              </w:rPr>
            </w:pPr>
            <w:ins w:id="905" w:author="jonathan pritchard" w:date="2024-10-22T11:33:00Z" w16du:dateUtc="2024-10-22T10:33:00Z">
              <w:r>
                <w:rPr>
                  <w:i/>
                </w:rPr>
                <w:t>Test the ability to choose one way or the othe</w:t>
              </w:r>
            </w:ins>
            <w:r w:rsidR="00714E71">
              <w:rPr>
                <w:i/>
              </w:rPr>
              <w:t xml:space="preserve">r if this is required ECDIS functionality. </w:t>
            </w:r>
          </w:p>
          <w:p w14:paraId="196EBAE2" w14:textId="441668EB" w:rsidR="00714E71" w:rsidRDefault="00714E71" w:rsidP="00714E71">
            <w:pPr>
              <w:pStyle w:val="ListParagraph"/>
              <w:numPr>
                <w:ilvl w:val="0"/>
                <w:numId w:val="84"/>
              </w:numPr>
              <w:rPr>
                <w:i/>
              </w:rPr>
            </w:pPr>
            <w:r>
              <w:rPr>
                <w:i/>
              </w:rPr>
              <w:t>Should the updates be switched off by default?</w:t>
            </w:r>
          </w:p>
          <w:p w14:paraId="73BDCF34" w14:textId="3E714AEB" w:rsidR="00264CFF" w:rsidRPr="00CF00C7" w:rsidRDefault="00264CFF" w:rsidP="00264CFF">
            <w:pPr>
              <w:pStyle w:val="ListParagraph"/>
              <w:rPr>
                <w:ins w:id="906" w:author="jonathan pritchard" w:date="2024-10-04T14:01:00Z" w16du:dateUtc="2024-10-04T13:01:00Z"/>
                <w:i/>
                <w:rPrChange w:id="907" w:author="jonathan pritchard" w:date="2024-10-22T11:33:00Z" w16du:dateUtc="2024-10-22T10:33:00Z">
                  <w:rPr>
                    <w:ins w:id="908" w:author="jonathan pritchard" w:date="2024-10-04T14:01:00Z" w16du:dateUtc="2024-10-04T13:01:00Z"/>
                  </w:rPr>
                </w:rPrChange>
              </w:rPr>
            </w:pPr>
          </w:p>
        </w:tc>
      </w:tr>
      <w:bookmarkEnd w:id="874"/>
    </w:tbl>
    <w:p w14:paraId="30B197F6" w14:textId="77777777" w:rsidR="00793CF2" w:rsidRPr="00793CF2" w:rsidRDefault="00793CF2">
      <w:pPr>
        <w:rPr>
          <w:ins w:id="909" w:author="jonathan pritchard" w:date="2024-10-04T14:00:00Z" w16du:dateUtc="2024-10-04T13:00:00Z"/>
        </w:rPr>
        <w:pPrChange w:id="910" w:author="jonathan pritchard" w:date="2024-10-04T14:00:00Z" w16du:dateUtc="2024-10-04T13:00:00Z">
          <w:pPr>
            <w:pStyle w:val="Heading3"/>
          </w:pPr>
        </w:pPrChange>
      </w:pPr>
    </w:p>
    <w:p w14:paraId="6A5C0023" w14:textId="322D3743" w:rsidR="0015247B" w:rsidRDefault="008A1BCC" w:rsidP="00E30B8F">
      <w:pPr>
        <w:pStyle w:val="Heading3"/>
      </w:pPr>
      <w:bookmarkStart w:id="911" w:name="_Toc189647785"/>
      <w:r w:rsidRPr="008A1BCC">
        <w:lastRenderedPageBreak/>
        <w:t>Loading update of older edition</w:t>
      </w:r>
      <w:bookmarkEnd w:id="911"/>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Change w:id="912" w:author="jonathan pritchard" w:date="2025-01-23T13:27:00Z" w16du:dateUtc="2025-01-23T13:27: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PrChange>
      </w:tblPr>
      <w:tblGrid>
        <w:gridCol w:w="2381"/>
        <w:gridCol w:w="2381"/>
        <w:gridCol w:w="2382"/>
        <w:gridCol w:w="2382"/>
        <w:tblGridChange w:id="913">
          <w:tblGrid>
            <w:gridCol w:w="2381"/>
            <w:gridCol w:w="2381"/>
            <w:gridCol w:w="2382"/>
            <w:gridCol w:w="2382"/>
          </w:tblGrid>
        </w:tblGridChange>
      </w:tblGrid>
      <w:tr w:rsidR="0015247B" w14:paraId="0988C3A7" w14:textId="77777777" w:rsidTr="00BF7BC9">
        <w:trPr>
          <w:trHeight w:val="454"/>
          <w:tblHeader/>
          <w:trPrChange w:id="914" w:author="jonathan pritchard" w:date="2025-01-23T13:27:00Z" w16du:dateUtc="2025-01-23T13:27:00Z">
            <w:trPr>
              <w:trHeight w:val="454"/>
              <w:tblHeader/>
            </w:trPr>
          </w:trPrChange>
        </w:trPr>
        <w:tc>
          <w:tcPr>
            <w:tcW w:w="2381" w:type="dxa"/>
            <w:shd w:val="clear" w:color="auto" w:fill="BFBFBF" w:themeFill="background1" w:themeFillShade="BF"/>
            <w:vAlign w:val="center"/>
            <w:tcPrChange w:id="915" w:author="jonathan pritchard" w:date="2025-01-23T13:27:00Z" w16du:dateUtc="2025-01-23T13:27:00Z">
              <w:tcPr>
                <w:tcW w:w="2381" w:type="dxa"/>
                <w:shd w:val="clear" w:color="auto" w:fill="CCFFCC"/>
                <w:vAlign w:val="center"/>
              </w:tcPr>
            </w:tcPrChange>
          </w:tcPr>
          <w:p w14:paraId="667E3DB7" w14:textId="77777777" w:rsidR="0015247B" w:rsidRPr="004065B1" w:rsidRDefault="0015247B" w:rsidP="0015247B">
            <w:r w:rsidRPr="000A066E">
              <w:rPr>
                <w:b/>
              </w:rPr>
              <w:t>Test Reference</w:t>
            </w:r>
          </w:p>
        </w:tc>
        <w:tc>
          <w:tcPr>
            <w:tcW w:w="2381" w:type="dxa"/>
            <w:shd w:val="clear" w:color="auto" w:fill="FFFFFF" w:themeFill="background1"/>
            <w:vAlign w:val="center"/>
            <w:tcPrChange w:id="916" w:author="jonathan pritchard" w:date="2025-01-23T13:27:00Z" w16du:dateUtc="2025-01-23T13:27:00Z">
              <w:tcPr>
                <w:tcW w:w="2381" w:type="dxa"/>
                <w:shd w:val="clear" w:color="auto" w:fill="CCFFCC"/>
                <w:vAlign w:val="center"/>
              </w:tcPr>
            </w:tcPrChange>
          </w:tcPr>
          <w:p w14:paraId="1412911D" w14:textId="34F42358" w:rsidR="0015247B" w:rsidRPr="004065B1" w:rsidRDefault="00400356" w:rsidP="0015247B">
            <w:proofErr w:type="spellStart"/>
            <w:r>
              <w:t>OlderEdition</w:t>
            </w:r>
            <w:proofErr w:type="spellEnd"/>
          </w:p>
        </w:tc>
        <w:tc>
          <w:tcPr>
            <w:tcW w:w="2382" w:type="dxa"/>
            <w:shd w:val="clear" w:color="auto" w:fill="BFBFBF" w:themeFill="background1" w:themeFillShade="BF"/>
            <w:vAlign w:val="center"/>
            <w:tcPrChange w:id="917" w:author="jonathan pritchard" w:date="2025-01-23T13:27:00Z" w16du:dateUtc="2025-01-23T13:27:00Z">
              <w:tcPr>
                <w:tcW w:w="2382" w:type="dxa"/>
                <w:shd w:val="clear" w:color="auto" w:fill="CCFFCC"/>
                <w:vAlign w:val="center"/>
              </w:tcPr>
            </w:tcPrChange>
          </w:tcPr>
          <w:p w14:paraId="2755D423" w14:textId="77777777" w:rsidR="0015247B" w:rsidRPr="004065B1" w:rsidRDefault="0015247B" w:rsidP="0015247B">
            <w:r w:rsidRPr="000A066E">
              <w:rPr>
                <w:b/>
              </w:rPr>
              <w:t>IHO Reference</w:t>
            </w:r>
          </w:p>
        </w:tc>
        <w:tc>
          <w:tcPr>
            <w:tcW w:w="2382" w:type="dxa"/>
            <w:shd w:val="clear" w:color="auto" w:fill="FFFFFF" w:themeFill="background1"/>
            <w:vAlign w:val="center"/>
            <w:tcPrChange w:id="918" w:author="jonathan pritchard" w:date="2025-01-23T13:27:00Z" w16du:dateUtc="2025-01-23T13:27:00Z">
              <w:tcPr>
                <w:tcW w:w="2382" w:type="dxa"/>
                <w:shd w:val="clear" w:color="auto" w:fill="CCFFCC"/>
                <w:vAlign w:val="center"/>
              </w:tcPr>
            </w:tcPrChange>
          </w:tcPr>
          <w:p w14:paraId="51DA2102" w14:textId="77777777" w:rsidR="00BF7BC9" w:rsidRDefault="00BF7BC9" w:rsidP="00BF7BC9">
            <w:r>
              <w:t>IEC 61174/ 4.4.2</w:t>
            </w:r>
          </w:p>
          <w:p w14:paraId="22B80AF3" w14:textId="38312344" w:rsidR="0015247B" w:rsidRPr="004065B1" w:rsidRDefault="00BF7BC9" w:rsidP="00BF7BC9">
            <w:pPr>
              <w:jc w:val="left"/>
            </w:pPr>
            <w:r>
              <w:t>S-98 20.4.3</w:t>
            </w:r>
          </w:p>
        </w:tc>
      </w:tr>
      <w:tr w:rsidR="0015247B" w14:paraId="04111ABA" w14:textId="77777777" w:rsidTr="00723877">
        <w:trPr>
          <w:tblHeader/>
          <w:trPrChange w:id="919" w:author="jonathan pritchard" w:date="2025-01-23T13:27:00Z" w16du:dateUtc="2025-01-23T13:27:00Z">
            <w:trPr>
              <w:tblHeader/>
            </w:trPr>
          </w:trPrChange>
        </w:trPr>
        <w:tc>
          <w:tcPr>
            <w:tcW w:w="9526" w:type="dxa"/>
            <w:gridSpan w:val="4"/>
            <w:shd w:val="clear" w:color="auto" w:fill="BFBFBF" w:themeFill="background1" w:themeFillShade="BF"/>
            <w:vAlign w:val="center"/>
            <w:tcPrChange w:id="920" w:author="jonathan pritchard" w:date="2025-01-23T13:27:00Z" w16du:dateUtc="2025-01-23T13:27:00Z">
              <w:tcPr>
                <w:tcW w:w="9526" w:type="dxa"/>
                <w:gridSpan w:val="4"/>
                <w:shd w:val="clear" w:color="auto" w:fill="CCFFCC"/>
                <w:vAlign w:val="center"/>
              </w:tcPr>
            </w:tcPrChange>
          </w:tcPr>
          <w:p w14:paraId="5EC69A0F" w14:textId="77777777" w:rsidR="0015247B" w:rsidRDefault="0015247B" w:rsidP="0015247B">
            <w:r w:rsidRPr="000A066E">
              <w:rPr>
                <w:b/>
              </w:rPr>
              <w:t>Test description</w:t>
            </w:r>
          </w:p>
        </w:tc>
      </w:tr>
      <w:tr w:rsidR="0015247B" w14:paraId="376B4174" w14:textId="77777777" w:rsidTr="00A12488">
        <w:trPr>
          <w:tblHeader/>
        </w:trPr>
        <w:tc>
          <w:tcPr>
            <w:tcW w:w="9526" w:type="dxa"/>
            <w:gridSpan w:val="4"/>
            <w:vAlign w:val="center"/>
          </w:tcPr>
          <w:p w14:paraId="1F3B0CEA" w14:textId="3E586410" w:rsidR="0015247B" w:rsidRPr="005D2431" w:rsidRDefault="005B1E23" w:rsidP="0015247B">
            <w:pPr>
              <w:rPr>
                <w:i/>
              </w:rPr>
            </w:pPr>
            <w:r w:rsidRPr="005D2431">
              <w:rPr>
                <w:i/>
              </w:rPr>
              <w:t xml:space="preserve">Loading update file of an older edition than base </w:t>
            </w:r>
            <w:r w:rsidR="00E643E7">
              <w:rPr>
                <w:i/>
              </w:rPr>
              <w:t>dataset</w:t>
            </w:r>
            <w:r w:rsidR="00E643E7" w:rsidRPr="005D2431">
              <w:rPr>
                <w:i/>
              </w:rPr>
              <w:t xml:space="preserve"> </w:t>
            </w:r>
            <w:r w:rsidRPr="005D2431">
              <w:rPr>
                <w:i/>
              </w:rPr>
              <w:t>installed.</w:t>
            </w:r>
          </w:p>
        </w:tc>
      </w:tr>
      <w:tr w:rsidR="0015247B" w14:paraId="21769A21" w14:textId="77777777" w:rsidTr="00723877">
        <w:trPr>
          <w:tblHeader/>
          <w:trPrChange w:id="921" w:author="jonathan pritchard" w:date="2025-01-23T13:27:00Z" w16du:dateUtc="2025-01-23T13:27:00Z">
            <w:trPr>
              <w:tblHeader/>
            </w:trPr>
          </w:trPrChange>
        </w:trPr>
        <w:tc>
          <w:tcPr>
            <w:tcW w:w="9526" w:type="dxa"/>
            <w:gridSpan w:val="4"/>
            <w:shd w:val="clear" w:color="auto" w:fill="BFBFBF" w:themeFill="background1" w:themeFillShade="BF"/>
            <w:vAlign w:val="center"/>
            <w:tcPrChange w:id="922" w:author="jonathan pritchard" w:date="2025-01-23T13:27:00Z" w16du:dateUtc="2025-01-23T13:27:00Z">
              <w:tcPr>
                <w:tcW w:w="9526" w:type="dxa"/>
                <w:gridSpan w:val="4"/>
                <w:shd w:val="clear" w:color="auto" w:fill="CCFFCC"/>
                <w:vAlign w:val="center"/>
              </w:tcPr>
            </w:tcPrChange>
          </w:tcPr>
          <w:p w14:paraId="28BACDD1" w14:textId="77777777" w:rsidR="0015247B" w:rsidRPr="004065B1" w:rsidRDefault="0015247B" w:rsidP="0015247B">
            <w:r w:rsidRPr="000A066E">
              <w:rPr>
                <w:b/>
              </w:rPr>
              <w:t>Setup</w:t>
            </w:r>
          </w:p>
        </w:tc>
      </w:tr>
      <w:tr w:rsidR="0015247B" w14:paraId="576F16A2" w14:textId="77777777" w:rsidTr="00A12488">
        <w:trPr>
          <w:tblHeader/>
        </w:trPr>
        <w:tc>
          <w:tcPr>
            <w:tcW w:w="9526" w:type="dxa"/>
            <w:gridSpan w:val="4"/>
            <w:vAlign w:val="center"/>
          </w:tcPr>
          <w:p w14:paraId="16067041" w14:textId="77777777" w:rsidR="004E25D2" w:rsidRPr="005D2431" w:rsidRDefault="004E25D2" w:rsidP="004E25D2">
            <w:pPr>
              <w:rPr>
                <w:i/>
              </w:rPr>
            </w:pPr>
            <w:r w:rsidRPr="005D2431">
              <w:rPr>
                <w:i/>
              </w:rPr>
              <w:t xml:space="preserve">Install the following </w:t>
            </w:r>
            <w:r>
              <w:rPr>
                <w:i/>
              </w:rPr>
              <w:t>exchange sets</w:t>
            </w:r>
            <w:r w:rsidRPr="005D2431">
              <w:rPr>
                <w:i/>
              </w:rPr>
              <w:t>:</w:t>
            </w:r>
          </w:p>
          <w:p w14:paraId="4ACDE24A" w14:textId="6DEAED7F" w:rsidR="0015247B" w:rsidRPr="005D2431" w:rsidRDefault="004E25D2" w:rsidP="004E25D2">
            <w:pPr>
              <w:ind w:left="720"/>
              <w:rPr>
                <w:i/>
              </w:rPr>
            </w:pPr>
            <w:proofErr w:type="spellStart"/>
            <w:r w:rsidRPr="0073047C">
              <w:rPr>
                <w:b/>
                <w:bCs/>
                <w:i/>
              </w:rPr>
              <w:t>GoodBaseCells</w:t>
            </w:r>
            <w:proofErr w:type="spellEnd"/>
            <w:r>
              <w:rPr>
                <w:i/>
              </w:rPr>
              <w:t xml:space="preserve"> 101AA00</w:t>
            </w:r>
            <w:r w:rsidRPr="005D2431">
              <w:rPr>
                <w:i/>
              </w:rPr>
              <w:t xml:space="preserve">X01SW.000 </w:t>
            </w:r>
            <w:r>
              <w:rPr>
                <w:i/>
              </w:rPr>
              <w:t xml:space="preserve">and </w:t>
            </w:r>
            <w:r w:rsidRPr="004E25D2">
              <w:rPr>
                <w:i/>
              </w:rPr>
              <w:t>124AA00X01SW.GML (</w:t>
            </w:r>
            <w:r w:rsidR="00464E94">
              <w:rPr>
                <w:i/>
              </w:rPr>
              <w:t xml:space="preserve">both datasets </w:t>
            </w:r>
            <w:r w:rsidRPr="004E25D2">
              <w:rPr>
                <w:i/>
              </w:rPr>
              <w:t>edition 2)</w:t>
            </w:r>
          </w:p>
        </w:tc>
      </w:tr>
      <w:tr w:rsidR="0015247B" w14:paraId="11B151BF" w14:textId="77777777" w:rsidTr="00723877">
        <w:trPr>
          <w:tblHeader/>
          <w:trPrChange w:id="923" w:author="jonathan pritchard" w:date="2025-01-23T13:27:00Z" w16du:dateUtc="2025-01-23T13:27:00Z">
            <w:trPr>
              <w:tblHeader/>
            </w:trPr>
          </w:trPrChange>
        </w:trPr>
        <w:tc>
          <w:tcPr>
            <w:tcW w:w="9526" w:type="dxa"/>
            <w:gridSpan w:val="4"/>
            <w:shd w:val="clear" w:color="auto" w:fill="BFBFBF" w:themeFill="background1" w:themeFillShade="BF"/>
            <w:vAlign w:val="center"/>
            <w:tcPrChange w:id="924" w:author="jonathan pritchard" w:date="2025-01-23T13:27:00Z" w16du:dateUtc="2025-01-23T13:27:00Z">
              <w:tcPr>
                <w:tcW w:w="9526" w:type="dxa"/>
                <w:gridSpan w:val="4"/>
                <w:shd w:val="clear" w:color="auto" w:fill="CCFFCC"/>
                <w:vAlign w:val="center"/>
              </w:tcPr>
            </w:tcPrChange>
          </w:tcPr>
          <w:p w14:paraId="5BC43851" w14:textId="77777777" w:rsidR="0015247B" w:rsidRPr="00076547" w:rsidRDefault="0015247B" w:rsidP="0015247B">
            <w:pPr>
              <w:rPr>
                <w:i/>
              </w:rPr>
            </w:pPr>
            <w:r w:rsidRPr="00076547">
              <w:rPr>
                <w:b/>
                <w:i/>
              </w:rPr>
              <w:t>Action</w:t>
            </w:r>
          </w:p>
        </w:tc>
      </w:tr>
      <w:tr w:rsidR="0015247B" w14:paraId="154A4C67" w14:textId="77777777" w:rsidTr="00A12488">
        <w:trPr>
          <w:tblHeader/>
        </w:trPr>
        <w:tc>
          <w:tcPr>
            <w:tcW w:w="9526" w:type="dxa"/>
            <w:gridSpan w:val="4"/>
            <w:vAlign w:val="center"/>
          </w:tcPr>
          <w:p w14:paraId="5A99C974" w14:textId="60A785FD" w:rsidR="005B1E23" w:rsidRPr="005D2431" w:rsidRDefault="004E25D2" w:rsidP="005B1E23">
            <w:pPr>
              <w:rPr>
                <w:i/>
              </w:rPr>
            </w:pPr>
            <w:r w:rsidRPr="005D2431">
              <w:rPr>
                <w:i/>
              </w:rPr>
              <w:t xml:space="preserve">Install the following </w:t>
            </w:r>
            <w:r>
              <w:rPr>
                <w:i/>
              </w:rPr>
              <w:t>exchange set</w:t>
            </w:r>
            <w:r w:rsidR="005B1E23" w:rsidRPr="005D2431">
              <w:rPr>
                <w:i/>
              </w:rPr>
              <w:t>:</w:t>
            </w:r>
          </w:p>
          <w:p w14:paraId="58D24267" w14:textId="5CB35A73" w:rsidR="0015247B" w:rsidRPr="0015247B" w:rsidRDefault="005B1E23">
            <w:pPr>
              <w:pStyle w:val="ListParagraph"/>
              <w:numPr>
                <w:ilvl w:val="0"/>
                <w:numId w:val="48"/>
              </w:numPr>
            </w:pPr>
            <w:r w:rsidRPr="004E25D2">
              <w:rPr>
                <w:b/>
                <w:bCs/>
                <w:i/>
              </w:rPr>
              <w:t>OldUpdate</w:t>
            </w:r>
            <w:r w:rsidR="004E25D2">
              <w:rPr>
                <w:i/>
              </w:rPr>
              <w:t xml:space="preserve"> 101AA00</w:t>
            </w:r>
            <w:r w:rsidR="004E25D2" w:rsidRPr="005D2431">
              <w:rPr>
                <w:i/>
              </w:rPr>
              <w:t xml:space="preserve">X01SW.000 </w:t>
            </w:r>
            <w:r w:rsidR="004E25D2">
              <w:rPr>
                <w:i/>
              </w:rPr>
              <w:t xml:space="preserve">and </w:t>
            </w:r>
            <w:r w:rsidR="004E25D2" w:rsidRPr="004E25D2">
              <w:rPr>
                <w:i/>
              </w:rPr>
              <w:t xml:space="preserve">124AA00X01SW.GML </w:t>
            </w:r>
            <w:r w:rsidR="004E25D2" w:rsidRPr="005D2431">
              <w:rPr>
                <w:i/>
              </w:rPr>
              <w:t xml:space="preserve">(edition </w:t>
            </w:r>
            <w:r w:rsidR="004E25D2">
              <w:rPr>
                <w:i/>
              </w:rPr>
              <w:t>1</w:t>
            </w:r>
            <w:r w:rsidR="004E25D2" w:rsidRPr="005D2431">
              <w:rPr>
                <w:i/>
              </w:rPr>
              <w:t>)</w:t>
            </w:r>
          </w:p>
        </w:tc>
      </w:tr>
      <w:tr w:rsidR="0015247B" w14:paraId="66978C5A" w14:textId="77777777" w:rsidTr="00723877">
        <w:trPr>
          <w:tblHeader/>
          <w:trPrChange w:id="925" w:author="jonathan pritchard" w:date="2025-01-23T13:27:00Z" w16du:dateUtc="2025-01-23T13:27:00Z">
            <w:trPr>
              <w:tblHeader/>
            </w:trPr>
          </w:trPrChange>
        </w:trPr>
        <w:tc>
          <w:tcPr>
            <w:tcW w:w="9526" w:type="dxa"/>
            <w:gridSpan w:val="4"/>
            <w:shd w:val="clear" w:color="auto" w:fill="BFBFBF" w:themeFill="background1" w:themeFillShade="BF"/>
            <w:vAlign w:val="center"/>
            <w:tcPrChange w:id="926" w:author="jonathan pritchard" w:date="2025-01-23T13:27:00Z" w16du:dateUtc="2025-01-23T13:27:00Z">
              <w:tcPr>
                <w:tcW w:w="9526" w:type="dxa"/>
                <w:gridSpan w:val="4"/>
                <w:shd w:val="clear" w:color="auto" w:fill="CCFFCC"/>
                <w:vAlign w:val="center"/>
              </w:tcPr>
            </w:tcPrChange>
          </w:tcPr>
          <w:p w14:paraId="5E61BCDE" w14:textId="77777777" w:rsidR="0015247B" w:rsidRPr="004065B1" w:rsidRDefault="0015247B" w:rsidP="0015247B">
            <w:r w:rsidRPr="000A066E">
              <w:rPr>
                <w:b/>
              </w:rPr>
              <w:t>Results</w:t>
            </w:r>
          </w:p>
        </w:tc>
      </w:tr>
      <w:tr w:rsidR="0015247B" w14:paraId="44EB6899" w14:textId="77777777" w:rsidTr="00A12488">
        <w:trPr>
          <w:tblHeader/>
        </w:trPr>
        <w:tc>
          <w:tcPr>
            <w:tcW w:w="9526" w:type="dxa"/>
            <w:gridSpan w:val="4"/>
            <w:vAlign w:val="center"/>
          </w:tcPr>
          <w:p w14:paraId="5EF054A0" w14:textId="41CF4FAE" w:rsidR="0015247B" w:rsidRPr="005D2431" w:rsidRDefault="005B1E23" w:rsidP="00B3462C">
            <w:pPr>
              <w:jc w:val="left"/>
              <w:rPr>
                <w:i/>
              </w:rPr>
            </w:pPr>
            <w:r w:rsidRPr="005D2431">
              <w:rPr>
                <w:i/>
              </w:rPr>
              <w:t xml:space="preserve">The update shall not be applied successfully and the system shall provide an indication (either on screen or in an error log) the reason the update was not applied, </w:t>
            </w:r>
            <w:r w:rsidR="00B3462C">
              <w:rPr>
                <w:i/>
              </w:rPr>
              <w:t>for example</w:t>
            </w:r>
            <w:r w:rsidRPr="005D2431">
              <w:rPr>
                <w:i/>
              </w:rPr>
              <w:t xml:space="preserve"> “Incorrect Edition Number 1 [of update]: expecting 2”</w:t>
            </w:r>
          </w:p>
        </w:tc>
      </w:tr>
    </w:tbl>
    <w:p w14:paraId="161893B2" w14:textId="77777777" w:rsidR="0015247B" w:rsidRDefault="0015247B" w:rsidP="0015247B"/>
    <w:p w14:paraId="47E6CC89" w14:textId="77777777" w:rsidR="0015247B" w:rsidRPr="00714E71" w:rsidRDefault="008A1BCC" w:rsidP="00E30B8F">
      <w:pPr>
        <w:pStyle w:val="Heading3"/>
        <w:rPr>
          <w:ins w:id="927" w:author="jonathan pritchard" w:date="2025-01-23T13:27:00Z" w16du:dateUtc="2025-01-23T13:27:00Z"/>
        </w:rPr>
      </w:pPr>
      <w:bookmarkStart w:id="928" w:name="_Toc189647786"/>
      <w:r w:rsidRPr="00714E71">
        <w:t>Loading a re-issue of a data set</w:t>
      </w:r>
      <w:bookmarkEnd w:id="928"/>
    </w:p>
    <w:tbl>
      <w:tblPr>
        <w:tblW w:w="9526" w:type="dxa"/>
        <w:tblCellMar>
          <w:top w:w="28" w:type="dxa"/>
          <w:bottom w:w="28" w:type="dxa"/>
        </w:tblCellMar>
        <w:tblLook w:val="04A0" w:firstRow="1" w:lastRow="0" w:firstColumn="1" w:lastColumn="0" w:noHBand="0" w:noVBand="1"/>
      </w:tblPr>
      <w:tblGrid>
        <w:gridCol w:w="2381"/>
        <w:gridCol w:w="2381"/>
        <w:gridCol w:w="2382"/>
        <w:gridCol w:w="2382"/>
      </w:tblGrid>
      <w:tr w:rsidR="00723877" w:rsidRPr="00340B0D" w14:paraId="24C27D79" w14:textId="77777777" w:rsidTr="00BF7BC9">
        <w:trPr>
          <w:cantSplit/>
          <w:trHeight w:val="454"/>
          <w:ins w:id="929" w:author="jonathan pritchard" w:date="2025-01-23T13:27:00Z"/>
        </w:trPr>
        <w:tc>
          <w:tcPr>
            <w:tcW w:w="238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E0DF4E9" w14:textId="77777777" w:rsidR="00723877" w:rsidRPr="00723877" w:rsidRDefault="00723877" w:rsidP="00723877">
            <w:pPr>
              <w:rPr>
                <w:ins w:id="930" w:author="jonathan pritchard" w:date="2025-01-23T13:27:00Z" w16du:dateUtc="2025-01-23T13:27:00Z"/>
                <w:b/>
              </w:rPr>
            </w:pPr>
            <w:ins w:id="931" w:author="jonathan pritchard" w:date="2025-01-23T13:27:00Z" w16du:dateUtc="2025-01-23T13:27:00Z">
              <w:r w:rsidRPr="00723877">
                <w:rPr>
                  <w:b/>
                </w:rPr>
                <w:t>Test Reference</w:t>
              </w:r>
            </w:ins>
          </w:p>
        </w:tc>
        <w:tc>
          <w:tcPr>
            <w:tcW w:w="2381" w:type="dxa"/>
            <w:tcBorders>
              <w:top w:val="single" w:sz="4" w:space="0" w:color="auto"/>
              <w:left w:val="single" w:sz="4" w:space="0" w:color="auto"/>
              <w:bottom w:val="single" w:sz="4" w:space="0" w:color="auto"/>
              <w:right w:val="single" w:sz="4" w:space="0" w:color="auto"/>
            </w:tcBorders>
            <w:shd w:val="clear" w:color="auto" w:fill="FFFFFF" w:themeFill="background1"/>
          </w:tcPr>
          <w:p w14:paraId="38795980" w14:textId="406B6C4F" w:rsidR="00723877" w:rsidRPr="00723877" w:rsidRDefault="00264CFF" w:rsidP="00723877">
            <w:pPr>
              <w:rPr>
                <w:ins w:id="932" w:author="jonathan pritchard" w:date="2025-01-23T13:27:00Z" w16du:dateUtc="2025-01-23T13:27:00Z"/>
              </w:rPr>
            </w:pPr>
            <w:proofErr w:type="spellStart"/>
            <w:r>
              <w:t>ReIssue</w:t>
            </w:r>
            <w:proofErr w:type="spellEnd"/>
          </w:p>
        </w:tc>
        <w:tc>
          <w:tcPr>
            <w:tcW w:w="23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26B4896" w14:textId="77777777" w:rsidR="00723877" w:rsidRPr="00723877" w:rsidRDefault="00723877" w:rsidP="00723877">
            <w:pPr>
              <w:rPr>
                <w:ins w:id="933" w:author="jonathan pritchard" w:date="2025-01-23T13:27:00Z" w16du:dateUtc="2025-01-23T13:27:00Z"/>
                <w:b/>
              </w:rPr>
            </w:pPr>
            <w:ins w:id="934" w:author="jonathan pritchard" w:date="2025-01-23T13:27:00Z" w16du:dateUtc="2025-01-23T13:27:00Z">
              <w:r w:rsidRPr="00723877">
                <w:rPr>
                  <w:b/>
                </w:rPr>
                <w:t>IHO Reference</w:t>
              </w:r>
            </w:ins>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tcPr>
          <w:p w14:paraId="08CC681B" w14:textId="0A9BBC1B" w:rsidR="00723877" w:rsidRPr="00723877" w:rsidRDefault="00264CFF" w:rsidP="00723877">
            <w:pPr>
              <w:jc w:val="left"/>
              <w:rPr>
                <w:ins w:id="935" w:author="jonathan pritchard" w:date="2025-01-23T13:27:00Z" w16du:dateUtc="2025-01-23T13:27:00Z"/>
              </w:rPr>
            </w:pPr>
            <w:r>
              <w:t>IEC 61174/ 4.4.2</w:t>
            </w:r>
          </w:p>
        </w:tc>
      </w:tr>
    </w:tbl>
    <w:tbl>
      <w:tblPr>
        <w:tblStyle w:val="TableGrid"/>
        <w:tblW w:w="9483" w:type="dxa"/>
        <w:tblLayout w:type="fixed"/>
        <w:tblLook w:val="04A0" w:firstRow="1" w:lastRow="0" w:firstColumn="1" w:lastColumn="0" w:noHBand="0" w:noVBand="1"/>
      </w:tblPr>
      <w:tblGrid>
        <w:gridCol w:w="1789"/>
        <w:gridCol w:w="560"/>
        <w:gridCol w:w="2026"/>
        <w:gridCol w:w="281"/>
        <w:gridCol w:w="273"/>
        <w:gridCol w:w="1301"/>
        <w:gridCol w:w="347"/>
        <w:gridCol w:w="1950"/>
        <w:gridCol w:w="956"/>
      </w:tblGrid>
      <w:tr w:rsidR="00723877" w:rsidRPr="00340B0D" w14:paraId="3EE07A84" w14:textId="77777777" w:rsidTr="00264CFF">
        <w:trPr>
          <w:ins w:id="936" w:author="jonathan pritchard" w:date="2025-01-23T13:27:00Z"/>
        </w:trPr>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4543E22" w14:textId="77777777" w:rsidR="00723877" w:rsidRPr="00340B0D" w:rsidRDefault="00723877" w:rsidP="00541D1A">
            <w:pPr>
              <w:rPr>
                <w:ins w:id="937" w:author="jonathan pritchard" w:date="2025-01-23T13:27:00Z" w16du:dateUtc="2025-01-23T13:27:00Z"/>
                <w:rFonts w:cs="Arial"/>
                <w:b/>
                <w:bCs/>
                <w:sz w:val="18"/>
                <w:szCs w:val="18"/>
              </w:rPr>
            </w:pPr>
            <w:ins w:id="938" w:author="jonathan pritchard" w:date="2025-01-23T13:27:00Z" w16du:dateUtc="2025-01-23T13:27:00Z">
              <w:r w:rsidRPr="00340B0D">
                <w:rPr>
                  <w:rFonts w:cs="Arial"/>
                  <w:b/>
                  <w:bCs/>
                  <w:sz w:val="18"/>
                  <w:szCs w:val="18"/>
                </w:rPr>
                <w:t>Test Description</w:t>
              </w:r>
            </w:ins>
          </w:p>
        </w:tc>
      </w:tr>
      <w:tr w:rsidR="00723877" w:rsidRPr="00340B0D" w14:paraId="311692D8" w14:textId="77777777" w:rsidTr="00264CFF">
        <w:trPr>
          <w:ins w:id="939" w:author="jonathan pritchard" w:date="2025-01-23T13:27:00Z"/>
        </w:trPr>
        <w:tc>
          <w:tcPr>
            <w:tcW w:w="9483"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44C8DD77" w14:textId="77777777" w:rsidR="00723877" w:rsidRPr="009C22F4" w:rsidRDefault="00723877" w:rsidP="00541D1A">
            <w:pPr>
              <w:rPr>
                <w:ins w:id="940" w:author="jonathan pritchard" w:date="2025-01-23T13:27:00Z" w16du:dateUtc="2025-01-23T13:27:00Z"/>
                <w:rFonts w:cs="Arial"/>
                <w:i/>
              </w:rPr>
            </w:pPr>
          </w:p>
          <w:p w14:paraId="555E2AFD" w14:textId="77777777" w:rsidR="00723877" w:rsidRDefault="00264CFF" w:rsidP="00541D1A">
            <w:pPr>
              <w:rPr>
                <w:i/>
              </w:rPr>
            </w:pPr>
            <w:r w:rsidRPr="005D2431">
              <w:rPr>
                <w:i/>
              </w:rPr>
              <w:t>Loading a re-issue of a</w:t>
            </w:r>
            <w:r>
              <w:rPr>
                <w:i/>
              </w:rPr>
              <w:t>n unencrypted</w:t>
            </w:r>
            <w:r w:rsidRPr="005D2431">
              <w:rPr>
                <w:i/>
              </w:rPr>
              <w:t xml:space="preserve"> data set.</w:t>
            </w:r>
          </w:p>
          <w:p w14:paraId="68E4EAF4" w14:textId="1EBF218C" w:rsidR="00264CFF" w:rsidRPr="009C22F4" w:rsidRDefault="00264CFF" w:rsidP="00541D1A">
            <w:pPr>
              <w:rPr>
                <w:ins w:id="941" w:author="jonathan pritchard" w:date="2025-01-23T13:27:00Z" w16du:dateUtc="2025-01-23T13:27:00Z"/>
                <w:rFonts w:cs="Arial"/>
                <w:i/>
              </w:rPr>
            </w:pPr>
          </w:p>
        </w:tc>
      </w:tr>
      <w:tr w:rsidR="00723877" w:rsidRPr="00340B0D" w14:paraId="521F5078" w14:textId="77777777" w:rsidTr="00264CFF">
        <w:trPr>
          <w:ins w:id="942" w:author="jonathan pritchard" w:date="2025-01-23T13:27:00Z"/>
        </w:trPr>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A0C3A24" w14:textId="77777777" w:rsidR="00723877" w:rsidRPr="00340B0D" w:rsidRDefault="00723877" w:rsidP="00541D1A">
            <w:pPr>
              <w:jc w:val="center"/>
              <w:rPr>
                <w:ins w:id="943" w:author="jonathan pritchard" w:date="2025-01-23T13:27:00Z" w16du:dateUtc="2025-01-23T13:27:00Z"/>
                <w:rFonts w:cs="Arial"/>
                <w:b/>
                <w:bCs/>
                <w:sz w:val="18"/>
                <w:szCs w:val="18"/>
              </w:rPr>
            </w:pPr>
            <w:ins w:id="944" w:author="jonathan pritchard" w:date="2025-01-23T13:27:00Z" w16du:dateUtc="2025-01-23T13:27:00Z">
              <w:r w:rsidRPr="00340B0D">
                <w:rPr>
                  <w:rFonts w:cs="Arial"/>
                  <w:b/>
                  <w:bCs/>
                  <w:sz w:val="18"/>
                  <w:szCs w:val="18"/>
                </w:rPr>
                <w:t>Loaded Data</w:t>
              </w:r>
            </w:ins>
          </w:p>
        </w:tc>
      </w:tr>
      <w:tr w:rsidR="00723877" w:rsidRPr="00340B0D" w14:paraId="09E886FA" w14:textId="77777777" w:rsidTr="00264CFF">
        <w:trPr>
          <w:ins w:id="945" w:author="jonathan pritchard" w:date="2025-01-23T13:27:00Z"/>
        </w:trPr>
        <w:tc>
          <w:tcPr>
            <w:tcW w:w="6577"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65ED9D2" w14:textId="77777777" w:rsidR="00723877" w:rsidRPr="00340B0D" w:rsidRDefault="00723877" w:rsidP="00541D1A">
            <w:pPr>
              <w:jc w:val="center"/>
              <w:rPr>
                <w:ins w:id="946" w:author="jonathan pritchard" w:date="2025-01-23T13:27:00Z" w16du:dateUtc="2025-01-23T13:27:00Z"/>
                <w:rFonts w:cs="Arial"/>
                <w:b/>
                <w:bCs/>
                <w:sz w:val="18"/>
                <w:szCs w:val="18"/>
              </w:rPr>
            </w:pPr>
            <w:ins w:id="947" w:author="jonathan pritchard" w:date="2025-01-23T13:27:00Z" w16du:dateUtc="2025-01-23T13:27:00Z">
              <w:r w:rsidRPr="00340B0D">
                <w:rPr>
                  <w:rFonts w:cs="Arial"/>
                  <w:b/>
                  <w:bCs/>
                  <w:sz w:val="18"/>
                  <w:szCs w:val="18"/>
                </w:rPr>
                <w:t>Exchange Set Name</w:t>
              </w:r>
            </w:ins>
          </w:p>
        </w:tc>
        <w:tc>
          <w:tcPr>
            <w:tcW w:w="2906"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FD7190A" w14:textId="77777777" w:rsidR="00723877" w:rsidRPr="00340B0D" w:rsidRDefault="00723877" w:rsidP="00541D1A">
            <w:pPr>
              <w:jc w:val="center"/>
              <w:rPr>
                <w:ins w:id="948" w:author="jonathan pritchard" w:date="2025-01-23T13:27:00Z" w16du:dateUtc="2025-01-23T13:27:00Z"/>
                <w:rFonts w:cs="Arial"/>
                <w:b/>
                <w:bCs/>
                <w:sz w:val="18"/>
                <w:szCs w:val="18"/>
              </w:rPr>
            </w:pPr>
          </w:p>
        </w:tc>
      </w:tr>
      <w:tr w:rsidR="00723877" w:rsidRPr="00340B0D" w14:paraId="0E3B5E45" w14:textId="77777777" w:rsidTr="00264CFF">
        <w:trPr>
          <w:ins w:id="949" w:author="jonathan pritchard" w:date="2025-01-23T13:27:00Z"/>
        </w:trPr>
        <w:tc>
          <w:tcPr>
            <w:tcW w:w="6577" w:type="dxa"/>
            <w:gridSpan w:val="7"/>
            <w:tcBorders>
              <w:top w:val="single" w:sz="4" w:space="0" w:color="auto"/>
              <w:left w:val="single" w:sz="12" w:space="0" w:color="auto"/>
              <w:bottom w:val="single" w:sz="4" w:space="0" w:color="auto"/>
              <w:right w:val="single" w:sz="12" w:space="0" w:color="auto"/>
            </w:tcBorders>
            <w:shd w:val="clear" w:color="auto" w:fill="auto"/>
          </w:tcPr>
          <w:p w14:paraId="388EDF57" w14:textId="77777777" w:rsidR="00723877" w:rsidRPr="00340B0D" w:rsidRDefault="00723877" w:rsidP="00541D1A">
            <w:pPr>
              <w:rPr>
                <w:ins w:id="950" w:author="jonathan pritchard" w:date="2025-01-23T13:27:00Z" w16du:dateUtc="2025-01-23T13:27:00Z"/>
                <w:rFonts w:cs="Arial"/>
                <w:sz w:val="18"/>
                <w:szCs w:val="18"/>
              </w:rPr>
            </w:pPr>
          </w:p>
        </w:tc>
        <w:tc>
          <w:tcPr>
            <w:tcW w:w="2906" w:type="dxa"/>
            <w:gridSpan w:val="2"/>
            <w:tcBorders>
              <w:top w:val="single" w:sz="4" w:space="0" w:color="auto"/>
              <w:left w:val="single" w:sz="12" w:space="0" w:color="auto"/>
              <w:bottom w:val="single" w:sz="4" w:space="0" w:color="auto"/>
              <w:right w:val="single" w:sz="12" w:space="0" w:color="auto"/>
            </w:tcBorders>
            <w:shd w:val="clear" w:color="auto" w:fill="auto"/>
          </w:tcPr>
          <w:p w14:paraId="5C1AE120" w14:textId="77777777" w:rsidR="00723877" w:rsidRPr="00340B0D" w:rsidRDefault="00723877" w:rsidP="00541D1A">
            <w:pPr>
              <w:rPr>
                <w:ins w:id="951" w:author="jonathan pritchard" w:date="2025-01-23T13:27:00Z" w16du:dateUtc="2025-01-23T13:27:00Z"/>
                <w:rFonts w:cs="Arial"/>
                <w:sz w:val="18"/>
                <w:szCs w:val="18"/>
              </w:rPr>
            </w:pPr>
          </w:p>
        </w:tc>
      </w:tr>
      <w:tr w:rsidR="00723877" w:rsidRPr="00340B0D" w14:paraId="05A69493" w14:textId="77777777" w:rsidTr="00264CFF">
        <w:trPr>
          <w:ins w:id="952" w:author="jonathan pritchard" w:date="2025-01-23T13:27:00Z"/>
        </w:trPr>
        <w:tc>
          <w:tcPr>
            <w:tcW w:w="6577" w:type="dxa"/>
            <w:gridSpan w:val="7"/>
            <w:tcBorders>
              <w:top w:val="single" w:sz="4" w:space="0" w:color="auto"/>
              <w:left w:val="single" w:sz="12" w:space="0" w:color="auto"/>
              <w:bottom w:val="single" w:sz="12" w:space="0" w:color="auto"/>
              <w:right w:val="single" w:sz="12" w:space="0" w:color="auto"/>
            </w:tcBorders>
            <w:shd w:val="clear" w:color="auto" w:fill="auto"/>
          </w:tcPr>
          <w:p w14:paraId="169C4826" w14:textId="77777777" w:rsidR="00723877" w:rsidRPr="00340B0D" w:rsidRDefault="00723877" w:rsidP="00541D1A">
            <w:pPr>
              <w:rPr>
                <w:ins w:id="953" w:author="jonathan pritchard" w:date="2025-01-23T13:27:00Z" w16du:dateUtc="2025-01-23T13:27:00Z"/>
                <w:rFonts w:cs="Arial"/>
                <w:sz w:val="18"/>
                <w:szCs w:val="18"/>
              </w:rPr>
            </w:pPr>
          </w:p>
        </w:tc>
        <w:tc>
          <w:tcPr>
            <w:tcW w:w="2906" w:type="dxa"/>
            <w:gridSpan w:val="2"/>
            <w:tcBorders>
              <w:top w:val="single" w:sz="4" w:space="0" w:color="auto"/>
              <w:left w:val="single" w:sz="12" w:space="0" w:color="auto"/>
              <w:bottom w:val="single" w:sz="12" w:space="0" w:color="auto"/>
              <w:right w:val="single" w:sz="12" w:space="0" w:color="auto"/>
            </w:tcBorders>
            <w:shd w:val="clear" w:color="auto" w:fill="auto"/>
          </w:tcPr>
          <w:p w14:paraId="04888D6F" w14:textId="77777777" w:rsidR="00723877" w:rsidRPr="00340B0D" w:rsidRDefault="00723877" w:rsidP="00541D1A">
            <w:pPr>
              <w:rPr>
                <w:ins w:id="954" w:author="jonathan pritchard" w:date="2025-01-23T13:27:00Z" w16du:dateUtc="2025-01-23T13:27:00Z"/>
                <w:rFonts w:cs="Arial"/>
                <w:sz w:val="18"/>
                <w:szCs w:val="18"/>
              </w:rPr>
            </w:pPr>
          </w:p>
        </w:tc>
      </w:tr>
      <w:tr w:rsidR="00723877" w:rsidRPr="00340B0D" w14:paraId="5EE94D37" w14:textId="77777777" w:rsidTr="00264CFF">
        <w:trPr>
          <w:ins w:id="955" w:author="jonathan pritchard" w:date="2025-01-23T13:27:00Z"/>
        </w:trPr>
        <w:tc>
          <w:tcPr>
            <w:tcW w:w="465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29E762F" w14:textId="77777777" w:rsidR="00723877" w:rsidRPr="00340B0D" w:rsidRDefault="00723877" w:rsidP="00541D1A">
            <w:pPr>
              <w:jc w:val="center"/>
              <w:rPr>
                <w:ins w:id="956" w:author="jonathan pritchard" w:date="2025-01-23T13:27:00Z" w16du:dateUtc="2025-01-23T13:27:00Z"/>
                <w:rFonts w:cs="Arial"/>
                <w:b/>
                <w:bCs/>
                <w:sz w:val="18"/>
                <w:szCs w:val="18"/>
              </w:rPr>
            </w:pPr>
            <w:ins w:id="957" w:author="jonathan pritchard" w:date="2025-01-23T13:27:00Z" w16du:dateUtc="2025-01-23T13:27:00Z">
              <w:r w:rsidRPr="00340B0D">
                <w:rPr>
                  <w:rFonts w:cs="Arial"/>
                  <w:b/>
                  <w:bCs/>
                  <w:sz w:val="18"/>
                  <w:szCs w:val="18"/>
                </w:rPr>
                <w:t>Display Mode</w:t>
              </w:r>
            </w:ins>
          </w:p>
        </w:tc>
        <w:tc>
          <w:tcPr>
            <w:tcW w:w="4827"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428DE69" w14:textId="77777777" w:rsidR="00723877" w:rsidRPr="00340B0D" w:rsidRDefault="00723877" w:rsidP="00541D1A">
            <w:pPr>
              <w:jc w:val="center"/>
              <w:rPr>
                <w:ins w:id="958" w:author="jonathan pritchard" w:date="2025-01-23T13:27:00Z" w16du:dateUtc="2025-01-23T13:27:00Z"/>
                <w:rFonts w:cs="Arial"/>
                <w:b/>
                <w:bCs/>
                <w:sz w:val="18"/>
                <w:szCs w:val="18"/>
              </w:rPr>
            </w:pPr>
            <w:ins w:id="959" w:author="jonathan pritchard" w:date="2025-01-23T13:27:00Z" w16du:dateUtc="2025-01-23T13:27:00Z">
              <w:r w:rsidRPr="00340B0D">
                <w:rPr>
                  <w:rFonts w:cs="Arial"/>
                  <w:b/>
                  <w:bCs/>
                  <w:sz w:val="18"/>
                  <w:szCs w:val="18"/>
                </w:rPr>
                <w:t>Independent Mariner’s Selections</w:t>
              </w:r>
              <w:r>
                <w:rPr>
                  <w:rFonts w:cs="Arial"/>
                  <w:b/>
                  <w:bCs/>
                  <w:sz w:val="18"/>
                  <w:szCs w:val="18"/>
                </w:rPr>
                <w:t xml:space="preserve"> (default=On)</w:t>
              </w:r>
            </w:ins>
          </w:p>
        </w:tc>
      </w:tr>
      <w:tr w:rsidR="00723877" w:rsidRPr="00340B0D" w14:paraId="092E7A82" w14:textId="77777777" w:rsidTr="00264CFF">
        <w:trPr>
          <w:ins w:id="960" w:author="jonathan pritchard" w:date="2025-01-23T13:27:00Z"/>
        </w:trPr>
        <w:customXmlInsRangeStart w:id="961" w:author="jonathan pritchard" w:date="2025-01-23T13:27:00Z"/>
        <w:sdt>
          <w:sdtPr>
            <w:rPr>
              <w:rFonts w:cs="Arial"/>
              <w:sz w:val="18"/>
              <w:szCs w:val="18"/>
            </w:rPr>
            <w:alias w:val="Diplay Category"/>
            <w:tag w:val="Diplay Categor"/>
            <w:id w:val="-1653436009"/>
            <w:placeholder>
              <w:docPart w:val="E9222AB0EBF6467993EA92ADACB24A6B"/>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961"/>
            <w:tc>
              <w:tcPr>
                <w:tcW w:w="4656" w:type="dxa"/>
                <w:gridSpan w:val="4"/>
                <w:tcBorders>
                  <w:top w:val="single" w:sz="4" w:space="0" w:color="auto"/>
                  <w:left w:val="single" w:sz="12" w:space="0" w:color="auto"/>
                  <w:bottom w:val="single" w:sz="12" w:space="0" w:color="auto"/>
                  <w:right w:val="single" w:sz="12" w:space="0" w:color="auto"/>
                </w:tcBorders>
                <w:shd w:val="clear" w:color="auto" w:fill="auto"/>
              </w:tcPr>
              <w:p w14:paraId="3744268D" w14:textId="77777777" w:rsidR="00723877" w:rsidRPr="00340B0D" w:rsidRDefault="00723877" w:rsidP="00541D1A">
                <w:pPr>
                  <w:rPr>
                    <w:ins w:id="962" w:author="jonathan pritchard" w:date="2025-01-23T13:27:00Z" w16du:dateUtc="2025-01-23T13:27:00Z"/>
                    <w:rFonts w:cs="Arial"/>
                    <w:sz w:val="18"/>
                    <w:szCs w:val="18"/>
                  </w:rPr>
                </w:pPr>
                <w:ins w:id="963" w:author="jonathan pritchard" w:date="2025-01-23T13:27:00Z" w16du:dateUtc="2025-01-23T13:27:00Z">
                  <w:r>
                    <w:rPr>
                      <w:rFonts w:cs="Arial"/>
                      <w:sz w:val="18"/>
                      <w:szCs w:val="18"/>
                    </w:rPr>
                    <w:t>Other</w:t>
                  </w:r>
                </w:ins>
              </w:p>
            </w:tc>
            <w:customXmlInsRangeStart w:id="964" w:author="jonathan pritchard" w:date="2025-01-23T13:27:00Z"/>
          </w:sdtContent>
        </w:sdt>
        <w:customXmlInsRangeEnd w:id="964"/>
        <w:tc>
          <w:tcPr>
            <w:tcW w:w="3871" w:type="dxa"/>
            <w:gridSpan w:val="4"/>
            <w:tcBorders>
              <w:left w:val="single" w:sz="12" w:space="0" w:color="auto"/>
              <w:bottom w:val="single" w:sz="4" w:space="0" w:color="auto"/>
              <w:right w:val="single" w:sz="4" w:space="0" w:color="auto"/>
            </w:tcBorders>
            <w:shd w:val="clear" w:color="auto" w:fill="auto"/>
          </w:tcPr>
          <w:p w14:paraId="4C87B475" w14:textId="77777777" w:rsidR="00723877" w:rsidRPr="00340B0D" w:rsidRDefault="00723877" w:rsidP="00541D1A">
            <w:pPr>
              <w:rPr>
                <w:ins w:id="965" w:author="jonathan pritchard" w:date="2025-01-23T13:27:00Z" w16du:dateUtc="2025-01-23T13:27:00Z"/>
                <w:rFonts w:cs="Arial"/>
                <w:sz w:val="18"/>
                <w:szCs w:val="18"/>
              </w:rPr>
            </w:pPr>
            <w:ins w:id="966" w:author="jonathan pritchard" w:date="2025-01-23T13:27:00Z" w16du:dateUtc="2025-01-23T13:27:00Z">
              <w:r w:rsidRPr="00340B0D">
                <w:rPr>
                  <w:rFonts w:cs="Arial"/>
                  <w:sz w:val="18"/>
                  <w:szCs w:val="18"/>
                </w:rPr>
                <w:t>Accuracy</w:t>
              </w:r>
            </w:ins>
          </w:p>
        </w:tc>
        <w:tc>
          <w:tcPr>
            <w:tcW w:w="956" w:type="dxa"/>
            <w:tcBorders>
              <w:left w:val="single" w:sz="4" w:space="0" w:color="auto"/>
              <w:right w:val="single" w:sz="12" w:space="0" w:color="auto"/>
            </w:tcBorders>
            <w:shd w:val="clear" w:color="auto" w:fill="auto"/>
            <w:vAlign w:val="center"/>
          </w:tcPr>
          <w:p w14:paraId="0D22C00D" w14:textId="77777777" w:rsidR="00723877" w:rsidRPr="00340B0D" w:rsidRDefault="00723877" w:rsidP="00541D1A">
            <w:pPr>
              <w:jc w:val="center"/>
              <w:rPr>
                <w:ins w:id="967" w:author="jonathan pritchard" w:date="2025-01-23T13:27:00Z" w16du:dateUtc="2025-01-23T13:27:00Z"/>
                <w:rFonts w:cs="Arial"/>
                <w:sz w:val="18"/>
                <w:szCs w:val="18"/>
              </w:rPr>
            </w:pPr>
          </w:p>
        </w:tc>
      </w:tr>
      <w:tr w:rsidR="00723877" w:rsidRPr="00340B0D" w14:paraId="76784054" w14:textId="77777777" w:rsidTr="00264CFF">
        <w:trPr>
          <w:ins w:id="968" w:author="jonathan pritchard" w:date="2025-01-23T13:27:00Z"/>
        </w:trPr>
        <w:tc>
          <w:tcPr>
            <w:tcW w:w="4656"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71E8127" w14:textId="77777777" w:rsidR="00723877" w:rsidRPr="00340B0D" w:rsidRDefault="00723877" w:rsidP="00541D1A">
            <w:pPr>
              <w:jc w:val="center"/>
              <w:rPr>
                <w:ins w:id="969" w:author="jonathan pritchard" w:date="2025-01-23T13:27:00Z" w16du:dateUtc="2025-01-23T13:27:00Z"/>
                <w:rFonts w:cs="Arial"/>
                <w:b/>
                <w:bCs/>
                <w:sz w:val="18"/>
                <w:szCs w:val="18"/>
              </w:rPr>
            </w:pPr>
            <w:ins w:id="970" w:author="jonathan pritchard" w:date="2025-01-23T13:27:00Z" w16du:dateUtc="2025-01-23T13:27:00Z">
              <w:r w:rsidRPr="00340B0D">
                <w:rPr>
                  <w:rFonts w:cs="Arial"/>
                  <w:b/>
                  <w:bCs/>
                  <w:sz w:val="18"/>
                  <w:szCs w:val="18"/>
                </w:rPr>
                <w:t>Context Parameters</w:t>
              </w:r>
            </w:ins>
          </w:p>
        </w:tc>
        <w:tc>
          <w:tcPr>
            <w:tcW w:w="3871" w:type="dxa"/>
            <w:gridSpan w:val="4"/>
            <w:tcBorders>
              <w:left w:val="single" w:sz="12" w:space="0" w:color="auto"/>
              <w:right w:val="single" w:sz="4" w:space="0" w:color="auto"/>
            </w:tcBorders>
            <w:shd w:val="clear" w:color="auto" w:fill="auto"/>
          </w:tcPr>
          <w:p w14:paraId="484D8A49" w14:textId="77777777" w:rsidR="00723877" w:rsidRPr="00340B0D" w:rsidRDefault="00723877" w:rsidP="00541D1A">
            <w:pPr>
              <w:rPr>
                <w:ins w:id="971" w:author="jonathan pritchard" w:date="2025-01-23T13:27:00Z" w16du:dateUtc="2025-01-23T13:27:00Z"/>
                <w:rFonts w:cs="Arial"/>
                <w:sz w:val="18"/>
                <w:szCs w:val="18"/>
              </w:rPr>
            </w:pPr>
            <w:ins w:id="972" w:author="jonathan pritchard" w:date="2025-01-23T13:27:00Z" w16du:dateUtc="2025-01-23T13:27:00Z">
              <w:r w:rsidRPr="00340B0D">
                <w:rPr>
                  <w:rFonts w:cs="Arial"/>
                  <w:sz w:val="18"/>
                  <w:szCs w:val="18"/>
                </w:rPr>
                <w:t>Contour label</w:t>
              </w:r>
            </w:ins>
          </w:p>
        </w:tc>
        <w:tc>
          <w:tcPr>
            <w:tcW w:w="956" w:type="dxa"/>
            <w:tcBorders>
              <w:left w:val="single" w:sz="4" w:space="0" w:color="auto"/>
              <w:right w:val="single" w:sz="12" w:space="0" w:color="auto"/>
            </w:tcBorders>
            <w:shd w:val="clear" w:color="auto" w:fill="auto"/>
            <w:vAlign w:val="center"/>
          </w:tcPr>
          <w:p w14:paraId="61BEF98B" w14:textId="77777777" w:rsidR="00723877" w:rsidRPr="00340B0D" w:rsidRDefault="00723877" w:rsidP="00541D1A">
            <w:pPr>
              <w:jc w:val="center"/>
              <w:rPr>
                <w:ins w:id="973" w:author="jonathan pritchard" w:date="2025-01-23T13:27:00Z" w16du:dateUtc="2025-01-23T13:27:00Z"/>
                <w:rFonts w:cs="Arial"/>
                <w:sz w:val="18"/>
                <w:szCs w:val="18"/>
              </w:rPr>
            </w:pPr>
          </w:p>
        </w:tc>
      </w:tr>
      <w:tr w:rsidR="00723877" w:rsidRPr="00340B0D" w14:paraId="0325B283" w14:textId="77777777" w:rsidTr="00264CFF">
        <w:trPr>
          <w:ins w:id="974" w:author="jonathan pritchard" w:date="2025-01-23T13:27: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7E48D9DD" w14:textId="77777777" w:rsidR="00723877" w:rsidRPr="00340B0D" w:rsidRDefault="00723877" w:rsidP="00541D1A">
            <w:pPr>
              <w:rPr>
                <w:ins w:id="975" w:author="jonathan pritchard" w:date="2025-01-23T13:27:00Z" w16du:dateUtc="2025-01-23T13:27:00Z"/>
                <w:rFonts w:cs="Arial"/>
                <w:sz w:val="18"/>
                <w:szCs w:val="18"/>
              </w:rPr>
            </w:pPr>
            <w:ins w:id="976" w:author="jonathan pritchard" w:date="2025-01-23T13:27:00Z" w16du:dateUtc="2025-01-23T13:27: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BDADD29" w14:textId="77777777" w:rsidR="00723877" w:rsidRPr="00340B0D" w:rsidRDefault="00723877" w:rsidP="00541D1A">
            <w:pPr>
              <w:rPr>
                <w:ins w:id="977" w:author="jonathan pritchard" w:date="2025-01-23T13:27:00Z" w16du:dateUtc="2025-01-23T13:27:00Z"/>
                <w:rFonts w:cs="Arial"/>
                <w:sz w:val="18"/>
                <w:szCs w:val="18"/>
              </w:rPr>
            </w:pPr>
          </w:p>
        </w:tc>
        <w:tc>
          <w:tcPr>
            <w:tcW w:w="3871" w:type="dxa"/>
            <w:gridSpan w:val="4"/>
            <w:tcBorders>
              <w:left w:val="single" w:sz="12" w:space="0" w:color="auto"/>
            </w:tcBorders>
          </w:tcPr>
          <w:p w14:paraId="26633AB3" w14:textId="77777777" w:rsidR="00723877" w:rsidRPr="00340B0D" w:rsidRDefault="00723877" w:rsidP="00541D1A">
            <w:pPr>
              <w:rPr>
                <w:ins w:id="978" w:author="jonathan pritchard" w:date="2025-01-23T13:27:00Z" w16du:dateUtc="2025-01-23T13:27:00Z"/>
                <w:rFonts w:cs="Arial"/>
                <w:sz w:val="18"/>
                <w:szCs w:val="18"/>
              </w:rPr>
            </w:pPr>
            <w:ins w:id="979" w:author="jonathan pritchard" w:date="2025-01-23T13:27:00Z" w16du:dateUtc="2025-01-23T13:27:00Z">
              <w:r w:rsidRPr="00340B0D">
                <w:rPr>
                  <w:rFonts w:cs="Arial"/>
                  <w:sz w:val="18"/>
                  <w:szCs w:val="18"/>
                </w:rPr>
                <w:t>Highlight date dependent</w:t>
              </w:r>
            </w:ins>
          </w:p>
        </w:tc>
        <w:tc>
          <w:tcPr>
            <w:tcW w:w="956" w:type="dxa"/>
            <w:tcBorders>
              <w:right w:val="single" w:sz="12" w:space="0" w:color="auto"/>
            </w:tcBorders>
          </w:tcPr>
          <w:p w14:paraId="47CF9F79" w14:textId="77777777" w:rsidR="00723877" w:rsidRPr="00340B0D" w:rsidRDefault="00723877" w:rsidP="00541D1A">
            <w:pPr>
              <w:jc w:val="center"/>
              <w:rPr>
                <w:ins w:id="980" w:author="jonathan pritchard" w:date="2025-01-23T13:27:00Z" w16du:dateUtc="2025-01-23T13:27:00Z"/>
                <w:rFonts w:cs="Arial"/>
                <w:sz w:val="18"/>
                <w:szCs w:val="18"/>
              </w:rPr>
            </w:pPr>
          </w:p>
        </w:tc>
      </w:tr>
      <w:tr w:rsidR="00723877" w:rsidRPr="00340B0D" w14:paraId="570187A4" w14:textId="77777777" w:rsidTr="00264CFF">
        <w:trPr>
          <w:ins w:id="981" w:author="jonathan pritchard" w:date="2025-01-23T13:27: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583DFEFD" w14:textId="77777777" w:rsidR="00723877" w:rsidRPr="00340B0D" w:rsidRDefault="00723877" w:rsidP="00541D1A">
            <w:pPr>
              <w:rPr>
                <w:ins w:id="982" w:author="jonathan pritchard" w:date="2025-01-23T13:27:00Z" w16du:dateUtc="2025-01-23T13:27:00Z"/>
                <w:rFonts w:cs="Arial"/>
                <w:sz w:val="18"/>
                <w:szCs w:val="18"/>
              </w:rPr>
            </w:pPr>
            <w:ins w:id="983" w:author="jonathan pritchard" w:date="2025-01-23T13:27:00Z" w16du:dateUtc="2025-01-23T13:27: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D6C20FA" w14:textId="77777777" w:rsidR="00723877" w:rsidRPr="00340B0D" w:rsidRDefault="00723877" w:rsidP="00541D1A">
            <w:pPr>
              <w:rPr>
                <w:ins w:id="984" w:author="jonathan pritchard" w:date="2025-01-23T13:27:00Z" w16du:dateUtc="2025-01-23T13:27:00Z"/>
                <w:rFonts w:cs="Arial"/>
                <w:sz w:val="18"/>
                <w:szCs w:val="18"/>
              </w:rPr>
            </w:pPr>
          </w:p>
        </w:tc>
        <w:tc>
          <w:tcPr>
            <w:tcW w:w="3871" w:type="dxa"/>
            <w:gridSpan w:val="4"/>
            <w:tcBorders>
              <w:left w:val="single" w:sz="12" w:space="0" w:color="auto"/>
            </w:tcBorders>
          </w:tcPr>
          <w:p w14:paraId="183A0B56" w14:textId="77777777" w:rsidR="00723877" w:rsidRPr="00340B0D" w:rsidRDefault="00723877" w:rsidP="00541D1A">
            <w:pPr>
              <w:rPr>
                <w:ins w:id="985" w:author="jonathan pritchard" w:date="2025-01-23T13:27:00Z" w16du:dateUtc="2025-01-23T13:27:00Z"/>
                <w:rFonts w:cs="Arial"/>
                <w:sz w:val="18"/>
                <w:szCs w:val="18"/>
              </w:rPr>
            </w:pPr>
            <w:ins w:id="986" w:author="jonathan pritchard" w:date="2025-01-23T13:27:00Z" w16du:dateUtc="2025-01-23T13:27:00Z">
              <w:r w:rsidRPr="00340B0D">
                <w:rPr>
                  <w:rFonts w:cs="Arial"/>
                  <w:sz w:val="18"/>
                  <w:szCs w:val="18"/>
                </w:rPr>
                <w:t>Highlight document</w:t>
              </w:r>
            </w:ins>
          </w:p>
        </w:tc>
        <w:tc>
          <w:tcPr>
            <w:tcW w:w="956" w:type="dxa"/>
            <w:tcBorders>
              <w:right w:val="single" w:sz="12" w:space="0" w:color="auto"/>
            </w:tcBorders>
          </w:tcPr>
          <w:p w14:paraId="05D1A708" w14:textId="77777777" w:rsidR="00723877" w:rsidRPr="00340B0D" w:rsidRDefault="00723877" w:rsidP="00541D1A">
            <w:pPr>
              <w:jc w:val="center"/>
              <w:rPr>
                <w:ins w:id="987" w:author="jonathan pritchard" w:date="2025-01-23T13:27:00Z" w16du:dateUtc="2025-01-23T13:27:00Z"/>
                <w:rFonts w:cs="Arial"/>
                <w:sz w:val="18"/>
                <w:szCs w:val="18"/>
              </w:rPr>
            </w:pPr>
          </w:p>
        </w:tc>
      </w:tr>
      <w:tr w:rsidR="00723877" w:rsidRPr="00340B0D" w14:paraId="6D87F4C9" w14:textId="77777777" w:rsidTr="00264CFF">
        <w:trPr>
          <w:ins w:id="988" w:author="jonathan pritchard" w:date="2025-01-23T13:27: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70BD7F15" w14:textId="77777777" w:rsidR="00723877" w:rsidRPr="00340B0D" w:rsidRDefault="00723877" w:rsidP="00541D1A">
            <w:pPr>
              <w:rPr>
                <w:ins w:id="989" w:author="jonathan pritchard" w:date="2025-01-23T13:27:00Z" w16du:dateUtc="2025-01-23T13:27:00Z"/>
                <w:rFonts w:cs="Arial"/>
                <w:sz w:val="18"/>
                <w:szCs w:val="18"/>
              </w:rPr>
            </w:pPr>
            <w:ins w:id="990" w:author="jonathan pritchard" w:date="2025-01-23T13:27:00Z" w16du:dateUtc="2025-01-23T13:27: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0C14709" w14:textId="77777777" w:rsidR="00723877" w:rsidRPr="00340B0D" w:rsidRDefault="00723877" w:rsidP="00541D1A">
            <w:pPr>
              <w:rPr>
                <w:ins w:id="991" w:author="jonathan pritchard" w:date="2025-01-23T13:27:00Z" w16du:dateUtc="2025-01-23T13:27:00Z"/>
                <w:rFonts w:cs="Arial"/>
                <w:sz w:val="18"/>
                <w:szCs w:val="18"/>
              </w:rPr>
            </w:pPr>
          </w:p>
        </w:tc>
        <w:tc>
          <w:tcPr>
            <w:tcW w:w="3871" w:type="dxa"/>
            <w:gridSpan w:val="4"/>
            <w:tcBorders>
              <w:left w:val="single" w:sz="12" w:space="0" w:color="auto"/>
            </w:tcBorders>
          </w:tcPr>
          <w:p w14:paraId="01CEE83C" w14:textId="77777777" w:rsidR="00723877" w:rsidRPr="00340B0D" w:rsidRDefault="00723877" w:rsidP="00541D1A">
            <w:pPr>
              <w:rPr>
                <w:ins w:id="992" w:author="jonathan pritchard" w:date="2025-01-23T13:27:00Z" w16du:dateUtc="2025-01-23T13:27:00Z"/>
                <w:rFonts w:cs="Arial"/>
                <w:b/>
                <w:bCs/>
                <w:sz w:val="18"/>
                <w:szCs w:val="18"/>
              </w:rPr>
            </w:pPr>
            <w:ins w:id="993" w:author="jonathan pritchard" w:date="2025-01-23T13:27:00Z" w16du:dateUtc="2025-01-23T13:27:00Z">
              <w:r w:rsidRPr="00340B0D">
                <w:rPr>
                  <w:rFonts w:cs="Arial"/>
                  <w:sz w:val="18"/>
                  <w:szCs w:val="18"/>
                </w:rPr>
                <w:t>Highlight info</w:t>
              </w:r>
            </w:ins>
          </w:p>
        </w:tc>
        <w:tc>
          <w:tcPr>
            <w:tcW w:w="956" w:type="dxa"/>
            <w:tcBorders>
              <w:right w:val="single" w:sz="12" w:space="0" w:color="auto"/>
            </w:tcBorders>
          </w:tcPr>
          <w:p w14:paraId="79AFEF9B" w14:textId="77777777" w:rsidR="00723877" w:rsidRPr="00340B0D" w:rsidRDefault="00723877" w:rsidP="00541D1A">
            <w:pPr>
              <w:jc w:val="center"/>
              <w:rPr>
                <w:ins w:id="994" w:author="jonathan pritchard" w:date="2025-01-23T13:27:00Z" w16du:dateUtc="2025-01-23T13:27:00Z"/>
                <w:rFonts w:cs="Arial"/>
                <w:sz w:val="18"/>
                <w:szCs w:val="18"/>
              </w:rPr>
            </w:pPr>
          </w:p>
        </w:tc>
      </w:tr>
      <w:tr w:rsidR="00723877" w:rsidRPr="00340B0D" w14:paraId="42A302A4" w14:textId="77777777" w:rsidTr="00264CFF">
        <w:trPr>
          <w:ins w:id="995" w:author="jonathan pritchard" w:date="2025-01-23T13:27: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13C6ADF2" w14:textId="77777777" w:rsidR="00723877" w:rsidRPr="00340B0D" w:rsidRDefault="00723877" w:rsidP="00541D1A">
            <w:pPr>
              <w:rPr>
                <w:ins w:id="996" w:author="jonathan pritchard" w:date="2025-01-23T13:27:00Z" w16du:dateUtc="2025-01-23T13:27:00Z"/>
                <w:rFonts w:cs="Arial"/>
                <w:sz w:val="18"/>
                <w:szCs w:val="18"/>
              </w:rPr>
            </w:pPr>
            <w:ins w:id="997" w:author="jonathan pritchard" w:date="2025-01-23T13:27:00Z" w16du:dateUtc="2025-01-23T13:27: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80BD82F" w14:textId="77777777" w:rsidR="00723877" w:rsidRPr="00340B0D" w:rsidRDefault="00723877" w:rsidP="00541D1A">
            <w:pPr>
              <w:rPr>
                <w:ins w:id="998" w:author="jonathan pritchard" w:date="2025-01-23T13:27:00Z" w16du:dateUtc="2025-01-23T13:27:00Z"/>
                <w:rFonts w:cs="Arial"/>
                <w:sz w:val="18"/>
                <w:szCs w:val="18"/>
              </w:rPr>
            </w:pPr>
          </w:p>
        </w:tc>
        <w:tc>
          <w:tcPr>
            <w:tcW w:w="3871" w:type="dxa"/>
            <w:gridSpan w:val="4"/>
            <w:tcBorders>
              <w:left w:val="single" w:sz="12" w:space="0" w:color="auto"/>
            </w:tcBorders>
          </w:tcPr>
          <w:p w14:paraId="0971508E" w14:textId="77777777" w:rsidR="00723877" w:rsidRPr="00340B0D" w:rsidRDefault="00723877" w:rsidP="00541D1A">
            <w:pPr>
              <w:rPr>
                <w:ins w:id="999" w:author="jonathan pritchard" w:date="2025-01-23T13:27:00Z" w16du:dateUtc="2025-01-23T13:27:00Z"/>
                <w:rFonts w:cs="Arial"/>
                <w:sz w:val="18"/>
                <w:szCs w:val="18"/>
              </w:rPr>
            </w:pPr>
            <w:ins w:id="1000" w:author="jonathan pritchard" w:date="2025-01-23T13:27:00Z" w16du:dateUtc="2025-01-23T13:27:00Z">
              <w:r w:rsidRPr="00340B0D">
                <w:rPr>
                  <w:rFonts w:cs="Arial"/>
                  <w:sz w:val="18"/>
                  <w:szCs w:val="18"/>
                </w:rPr>
                <w:t>Shallow Pattern</w:t>
              </w:r>
            </w:ins>
          </w:p>
        </w:tc>
        <w:tc>
          <w:tcPr>
            <w:tcW w:w="956" w:type="dxa"/>
            <w:tcBorders>
              <w:right w:val="single" w:sz="12" w:space="0" w:color="auto"/>
            </w:tcBorders>
          </w:tcPr>
          <w:p w14:paraId="5B2C0404" w14:textId="77777777" w:rsidR="00723877" w:rsidRPr="00340B0D" w:rsidRDefault="00723877" w:rsidP="00541D1A">
            <w:pPr>
              <w:jc w:val="center"/>
              <w:rPr>
                <w:ins w:id="1001" w:author="jonathan pritchard" w:date="2025-01-23T13:27:00Z" w16du:dateUtc="2025-01-23T13:27:00Z"/>
                <w:rFonts w:cs="Arial"/>
                <w:sz w:val="18"/>
                <w:szCs w:val="18"/>
              </w:rPr>
            </w:pPr>
          </w:p>
        </w:tc>
      </w:tr>
      <w:tr w:rsidR="00723877" w:rsidRPr="00340B0D" w14:paraId="2D410696" w14:textId="77777777" w:rsidTr="00264CFF">
        <w:trPr>
          <w:ins w:id="1002" w:author="jonathan pritchard" w:date="2025-01-23T13:27: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02A92AB8" w14:textId="77777777" w:rsidR="00723877" w:rsidRPr="00340B0D" w:rsidRDefault="00723877" w:rsidP="00541D1A">
            <w:pPr>
              <w:rPr>
                <w:ins w:id="1003" w:author="jonathan pritchard" w:date="2025-01-23T13:27:00Z" w16du:dateUtc="2025-01-23T13:27:00Z"/>
                <w:rFonts w:cs="Arial"/>
                <w:sz w:val="18"/>
                <w:szCs w:val="18"/>
              </w:rPr>
            </w:pPr>
            <w:ins w:id="1004" w:author="jonathan pritchard" w:date="2025-01-23T13:27:00Z" w16du:dateUtc="2025-01-23T13:27: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ED87FDB" w14:textId="77777777" w:rsidR="00723877" w:rsidRPr="00340B0D" w:rsidRDefault="00723877" w:rsidP="00541D1A">
            <w:pPr>
              <w:rPr>
                <w:ins w:id="1005" w:author="jonathan pritchard" w:date="2025-01-23T13:27:00Z" w16du:dateUtc="2025-01-23T13:27:00Z"/>
                <w:rFonts w:cs="Arial"/>
                <w:sz w:val="18"/>
                <w:szCs w:val="18"/>
              </w:rPr>
            </w:pPr>
          </w:p>
        </w:tc>
        <w:tc>
          <w:tcPr>
            <w:tcW w:w="3871" w:type="dxa"/>
            <w:gridSpan w:val="4"/>
            <w:tcBorders>
              <w:left w:val="single" w:sz="12" w:space="0" w:color="auto"/>
            </w:tcBorders>
          </w:tcPr>
          <w:p w14:paraId="42ADB214" w14:textId="77777777" w:rsidR="00723877" w:rsidRPr="00340B0D" w:rsidRDefault="00723877" w:rsidP="00541D1A">
            <w:pPr>
              <w:rPr>
                <w:ins w:id="1006" w:author="jonathan pritchard" w:date="2025-01-23T13:27:00Z" w16du:dateUtc="2025-01-23T13:27:00Z"/>
                <w:rFonts w:cs="Arial"/>
                <w:sz w:val="18"/>
                <w:szCs w:val="18"/>
              </w:rPr>
            </w:pPr>
            <w:ins w:id="1007" w:author="jonathan pritchard" w:date="2025-01-23T13:27:00Z" w16du:dateUtc="2025-01-23T13:27:00Z">
              <w:r w:rsidRPr="00340B0D">
                <w:rPr>
                  <w:rFonts w:cs="Arial"/>
                  <w:sz w:val="18"/>
                  <w:szCs w:val="18"/>
                </w:rPr>
                <w:t>Unknown</w:t>
              </w:r>
            </w:ins>
          </w:p>
        </w:tc>
        <w:tc>
          <w:tcPr>
            <w:tcW w:w="956" w:type="dxa"/>
            <w:tcBorders>
              <w:right w:val="single" w:sz="12" w:space="0" w:color="auto"/>
            </w:tcBorders>
          </w:tcPr>
          <w:p w14:paraId="1C95789E" w14:textId="77777777" w:rsidR="00723877" w:rsidRPr="00340B0D" w:rsidRDefault="00723877" w:rsidP="00541D1A">
            <w:pPr>
              <w:jc w:val="center"/>
              <w:rPr>
                <w:ins w:id="1008" w:author="jonathan pritchard" w:date="2025-01-23T13:27:00Z" w16du:dateUtc="2025-01-23T13:27:00Z"/>
                <w:rFonts w:cs="Arial"/>
                <w:sz w:val="18"/>
                <w:szCs w:val="18"/>
              </w:rPr>
            </w:pPr>
          </w:p>
        </w:tc>
      </w:tr>
      <w:tr w:rsidR="00723877" w:rsidRPr="00340B0D" w14:paraId="42A0B069" w14:textId="77777777" w:rsidTr="00264CFF">
        <w:trPr>
          <w:ins w:id="1009" w:author="jonathan pritchard" w:date="2025-01-23T13:27: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32A68362" w14:textId="77777777" w:rsidR="00723877" w:rsidRPr="00340B0D" w:rsidRDefault="00723877" w:rsidP="00541D1A">
            <w:pPr>
              <w:rPr>
                <w:ins w:id="1010" w:author="jonathan pritchard" w:date="2025-01-23T13:27:00Z" w16du:dateUtc="2025-01-23T13:27:00Z"/>
                <w:rFonts w:cs="Arial"/>
                <w:sz w:val="18"/>
                <w:szCs w:val="18"/>
              </w:rPr>
            </w:pPr>
            <w:ins w:id="1011" w:author="jonathan pritchard" w:date="2025-01-23T13:27:00Z" w16du:dateUtc="2025-01-23T13:27: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0B06BE" w14:textId="77777777" w:rsidR="00723877" w:rsidRPr="00340B0D" w:rsidRDefault="00723877" w:rsidP="00541D1A">
            <w:pPr>
              <w:rPr>
                <w:ins w:id="1012" w:author="jonathan pritchard" w:date="2025-01-23T13:27:00Z" w16du:dateUtc="2025-01-23T13:27:00Z"/>
                <w:rFonts w:cs="Arial"/>
                <w:sz w:val="18"/>
                <w:szCs w:val="18"/>
              </w:rPr>
            </w:pPr>
          </w:p>
        </w:tc>
        <w:tc>
          <w:tcPr>
            <w:tcW w:w="3871" w:type="dxa"/>
            <w:gridSpan w:val="4"/>
            <w:tcBorders>
              <w:left w:val="single" w:sz="12" w:space="0" w:color="auto"/>
            </w:tcBorders>
          </w:tcPr>
          <w:p w14:paraId="770E6D14" w14:textId="77777777" w:rsidR="00723877" w:rsidRPr="00340B0D" w:rsidRDefault="00723877" w:rsidP="00541D1A">
            <w:pPr>
              <w:rPr>
                <w:ins w:id="1013" w:author="jonathan pritchard" w:date="2025-01-23T13:27:00Z" w16du:dateUtc="2025-01-23T13:27:00Z"/>
                <w:rFonts w:cs="Arial"/>
                <w:sz w:val="18"/>
                <w:szCs w:val="18"/>
              </w:rPr>
            </w:pPr>
            <w:ins w:id="1014" w:author="jonathan pritchard" w:date="2025-01-23T13:27:00Z" w16du:dateUtc="2025-01-23T13:27:00Z">
              <w:r w:rsidRPr="00340B0D">
                <w:rPr>
                  <w:rFonts w:cs="Arial"/>
                  <w:sz w:val="18"/>
                  <w:szCs w:val="18"/>
                </w:rPr>
                <w:t>Update Review</w:t>
              </w:r>
            </w:ins>
          </w:p>
        </w:tc>
        <w:tc>
          <w:tcPr>
            <w:tcW w:w="956" w:type="dxa"/>
            <w:tcBorders>
              <w:right w:val="single" w:sz="12" w:space="0" w:color="auto"/>
            </w:tcBorders>
          </w:tcPr>
          <w:p w14:paraId="7F7B9218" w14:textId="77777777" w:rsidR="00723877" w:rsidRPr="00340B0D" w:rsidRDefault="00723877" w:rsidP="00541D1A">
            <w:pPr>
              <w:jc w:val="center"/>
              <w:rPr>
                <w:ins w:id="1015" w:author="jonathan pritchard" w:date="2025-01-23T13:27:00Z" w16du:dateUtc="2025-01-23T13:27:00Z"/>
                <w:rFonts w:cs="Arial"/>
                <w:sz w:val="18"/>
                <w:szCs w:val="18"/>
              </w:rPr>
            </w:pPr>
          </w:p>
        </w:tc>
      </w:tr>
      <w:tr w:rsidR="00723877" w:rsidRPr="00340B0D" w14:paraId="1AAADBE4" w14:textId="77777777" w:rsidTr="00264CFF">
        <w:trPr>
          <w:ins w:id="1016" w:author="jonathan pritchard" w:date="2025-01-23T13:27: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299C7234" w14:textId="77777777" w:rsidR="00723877" w:rsidRPr="00340B0D" w:rsidRDefault="00723877" w:rsidP="00541D1A">
            <w:pPr>
              <w:rPr>
                <w:ins w:id="1017" w:author="jonathan pritchard" w:date="2025-01-23T13:27:00Z" w16du:dateUtc="2025-01-23T13:27:00Z"/>
                <w:rFonts w:cs="Arial"/>
                <w:sz w:val="18"/>
                <w:szCs w:val="18"/>
              </w:rPr>
            </w:pPr>
            <w:ins w:id="1018" w:author="jonathan pritchard" w:date="2025-01-23T13:27:00Z" w16du:dateUtc="2025-01-23T13:27: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1D6085C" w14:textId="77777777" w:rsidR="00723877" w:rsidRPr="00340B0D" w:rsidRDefault="00723877" w:rsidP="00541D1A">
            <w:pPr>
              <w:rPr>
                <w:ins w:id="1019" w:author="jonathan pritchard" w:date="2025-01-23T13:27:00Z" w16du:dateUtc="2025-01-23T13:27:00Z"/>
                <w:rFonts w:cs="Arial"/>
                <w:sz w:val="18"/>
                <w:szCs w:val="18"/>
              </w:rPr>
            </w:pPr>
          </w:p>
        </w:tc>
        <w:tc>
          <w:tcPr>
            <w:tcW w:w="3871" w:type="dxa"/>
            <w:gridSpan w:val="4"/>
            <w:tcBorders>
              <w:left w:val="single" w:sz="12" w:space="0" w:color="auto"/>
            </w:tcBorders>
          </w:tcPr>
          <w:p w14:paraId="3B0B9899" w14:textId="77777777" w:rsidR="00723877" w:rsidRPr="00340B0D" w:rsidRDefault="00723877" w:rsidP="00541D1A">
            <w:pPr>
              <w:rPr>
                <w:ins w:id="1020" w:author="jonathan pritchard" w:date="2025-01-23T13:27:00Z" w16du:dateUtc="2025-01-23T13:27:00Z"/>
                <w:rFonts w:cs="Arial"/>
                <w:sz w:val="18"/>
                <w:szCs w:val="18"/>
              </w:rPr>
            </w:pPr>
            <w:ins w:id="1021" w:author="jonathan pritchard" w:date="2025-01-23T13:27:00Z" w16du:dateUtc="2025-01-23T13:27:00Z">
              <w:r w:rsidRPr="00340B0D">
                <w:rPr>
                  <w:rFonts w:cs="Arial"/>
                  <w:b/>
                  <w:bCs/>
                  <w:sz w:val="18"/>
                  <w:szCs w:val="18"/>
                </w:rPr>
                <w:t>Text Groups</w:t>
              </w:r>
            </w:ins>
          </w:p>
        </w:tc>
        <w:tc>
          <w:tcPr>
            <w:tcW w:w="956" w:type="dxa"/>
            <w:tcBorders>
              <w:right w:val="single" w:sz="12" w:space="0" w:color="auto"/>
            </w:tcBorders>
          </w:tcPr>
          <w:p w14:paraId="46EA0411" w14:textId="77777777" w:rsidR="00723877" w:rsidRPr="00340B0D" w:rsidRDefault="00723877" w:rsidP="00541D1A">
            <w:pPr>
              <w:jc w:val="center"/>
              <w:rPr>
                <w:ins w:id="1022" w:author="jonathan pritchard" w:date="2025-01-23T13:27:00Z" w16du:dateUtc="2025-01-23T13:27:00Z"/>
                <w:rFonts w:cs="Arial"/>
                <w:sz w:val="18"/>
                <w:szCs w:val="18"/>
              </w:rPr>
            </w:pPr>
          </w:p>
        </w:tc>
      </w:tr>
      <w:tr w:rsidR="00723877" w:rsidRPr="00340B0D" w14:paraId="4A5A233D" w14:textId="77777777" w:rsidTr="00264CFF">
        <w:trPr>
          <w:ins w:id="1023" w:author="jonathan pritchard" w:date="2025-01-23T13:27: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27C279E5" w14:textId="77777777" w:rsidR="00723877" w:rsidRPr="00340B0D" w:rsidRDefault="00723877" w:rsidP="00541D1A">
            <w:pPr>
              <w:rPr>
                <w:ins w:id="1024" w:author="jonathan pritchard" w:date="2025-01-23T13:27:00Z" w16du:dateUtc="2025-01-23T13:27:00Z"/>
                <w:rFonts w:cs="Arial"/>
                <w:sz w:val="18"/>
                <w:szCs w:val="18"/>
              </w:rPr>
            </w:pPr>
            <w:ins w:id="1025" w:author="jonathan pritchard" w:date="2025-01-23T13:27:00Z" w16du:dateUtc="2025-01-23T13:27: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ACB0547" w14:textId="77777777" w:rsidR="00723877" w:rsidRPr="00340B0D" w:rsidRDefault="00723877" w:rsidP="00541D1A">
            <w:pPr>
              <w:rPr>
                <w:ins w:id="1026" w:author="jonathan pritchard" w:date="2025-01-23T13:27:00Z" w16du:dateUtc="2025-01-23T13:27:00Z"/>
                <w:rFonts w:cs="Arial"/>
                <w:sz w:val="18"/>
                <w:szCs w:val="18"/>
              </w:rPr>
            </w:pPr>
          </w:p>
        </w:tc>
        <w:tc>
          <w:tcPr>
            <w:tcW w:w="3871" w:type="dxa"/>
            <w:gridSpan w:val="4"/>
            <w:tcBorders>
              <w:left w:val="single" w:sz="12" w:space="0" w:color="auto"/>
            </w:tcBorders>
          </w:tcPr>
          <w:p w14:paraId="099672C0" w14:textId="77777777" w:rsidR="00723877" w:rsidRPr="00340B0D" w:rsidRDefault="00723877" w:rsidP="00541D1A">
            <w:pPr>
              <w:rPr>
                <w:ins w:id="1027" w:author="jonathan pritchard" w:date="2025-01-23T13:27:00Z" w16du:dateUtc="2025-01-23T13:27:00Z"/>
                <w:rFonts w:cs="Arial"/>
                <w:sz w:val="18"/>
                <w:szCs w:val="18"/>
              </w:rPr>
            </w:pPr>
            <w:ins w:id="1028" w:author="jonathan pritchard" w:date="2025-01-23T13:27:00Z" w16du:dateUtc="2025-01-23T13:27:00Z">
              <w:r w:rsidRPr="00340B0D">
                <w:rPr>
                  <w:rFonts w:cs="Arial"/>
                  <w:sz w:val="18"/>
                  <w:szCs w:val="18"/>
                </w:rPr>
                <w:t>Chart Text</w:t>
              </w:r>
            </w:ins>
          </w:p>
        </w:tc>
        <w:tc>
          <w:tcPr>
            <w:tcW w:w="956" w:type="dxa"/>
            <w:tcBorders>
              <w:right w:val="single" w:sz="12" w:space="0" w:color="auto"/>
            </w:tcBorders>
          </w:tcPr>
          <w:p w14:paraId="6BBCF043" w14:textId="77777777" w:rsidR="00723877" w:rsidRPr="00340B0D" w:rsidRDefault="00723877" w:rsidP="00541D1A">
            <w:pPr>
              <w:jc w:val="center"/>
              <w:rPr>
                <w:ins w:id="1029" w:author="jonathan pritchard" w:date="2025-01-23T13:27:00Z" w16du:dateUtc="2025-01-23T13:27:00Z"/>
                <w:rFonts w:cs="Arial"/>
                <w:sz w:val="18"/>
                <w:szCs w:val="18"/>
              </w:rPr>
            </w:pPr>
          </w:p>
        </w:tc>
      </w:tr>
      <w:tr w:rsidR="00723877" w:rsidRPr="00340B0D" w14:paraId="73ADC790" w14:textId="77777777" w:rsidTr="00264CFF">
        <w:trPr>
          <w:ins w:id="1030" w:author="jonathan pritchard" w:date="2025-01-23T13:27: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7F06C062" w14:textId="77777777" w:rsidR="00723877" w:rsidRPr="00340B0D" w:rsidRDefault="00723877" w:rsidP="00541D1A">
            <w:pPr>
              <w:rPr>
                <w:ins w:id="1031" w:author="jonathan pritchard" w:date="2025-01-23T13:27:00Z" w16du:dateUtc="2025-01-23T13:27:00Z"/>
                <w:rFonts w:cs="Arial"/>
                <w:sz w:val="18"/>
                <w:szCs w:val="18"/>
              </w:rPr>
            </w:pPr>
            <w:ins w:id="1032" w:author="jonathan pritchard" w:date="2025-01-23T13:27:00Z" w16du:dateUtc="2025-01-23T13:27: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10F7F04" w14:textId="77777777" w:rsidR="00723877" w:rsidRPr="00340B0D" w:rsidRDefault="00723877" w:rsidP="00541D1A">
            <w:pPr>
              <w:rPr>
                <w:ins w:id="1033" w:author="jonathan pritchard" w:date="2025-01-23T13:27:00Z" w16du:dateUtc="2025-01-23T13:27:00Z"/>
                <w:rFonts w:cs="Arial"/>
                <w:sz w:val="18"/>
                <w:szCs w:val="18"/>
              </w:rPr>
            </w:pPr>
          </w:p>
        </w:tc>
        <w:tc>
          <w:tcPr>
            <w:tcW w:w="3871" w:type="dxa"/>
            <w:gridSpan w:val="4"/>
            <w:tcBorders>
              <w:left w:val="single" w:sz="12" w:space="0" w:color="auto"/>
            </w:tcBorders>
          </w:tcPr>
          <w:p w14:paraId="0A888968" w14:textId="77777777" w:rsidR="00723877" w:rsidRPr="00340B0D" w:rsidRDefault="00723877" w:rsidP="00541D1A">
            <w:pPr>
              <w:rPr>
                <w:ins w:id="1034" w:author="jonathan pritchard" w:date="2025-01-23T13:27:00Z" w16du:dateUtc="2025-01-23T13:27:00Z"/>
                <w:rFonts w:cs="Arial"/>
                <w:sz w:val="18"/>
                <w:szCs w:val="18"/>
              </w:rPr>
            </w:pPr>
            <w:ins w:id="1035" w:author="jonathan pritchard" w:date="2025-01-23T13:27:00Z" w16du:dateUtc="2025-01-23T13:27:00Z">
              <w:r w:rsidRPr="00340B0D">
                <w:rPr>
                  <w:rFonts w:cs="Arial"/>
                  <w:sz w:val="18"/>
                  <w:szCs w:val="18"/>
                </w:rPr>
                <w:t xml:space="preserve">    Important text</w:t>
              </w:r>
            </w:ins>
          </w:p>
        </w:tc>
        <w:tc>
          <w:tcPr>
            <w:tcW w:w="956" w:type="dxa"/>
            <w:tcBorders>
              <w:right w:val="single" w:sz="12" w:space="0" w:color="auto"/>
            </w:tcBorders>
          </w:tcPr>
          <w:p w14:paraId="330C232A" w14:textId="77777777" w:rsidR="00723877" w:rsidRPr="00340B0D" w:rsidRDefault="00723877" w:rsidP="00541D1A">
            <w:pPr>
              <w:jc w:val="center"/>
              <w:rPr>
                <w:ins w:id="1036" w:author="jonathan pritchard" w:date="2025-01-23T13:27:00Z" w16du:dateUtc="2025-01-23T13:27:00Z"/>
                <w:rFonts w:cs="Arial"/>
                <w:sz w:val="18"/>
                <w:szCs w:val="18"/>
              </w:rPr>
            </w:pPr>
          </w:p>
        </w:tc>
      </w:tr>
      <w:tr w:rsidR="00723877" w:rsidRPr="00340B0D" w14:paraId="05C3E1D4" w14:textId="77777777" w:rsidTr="00264CFF">
        <w:trPr>
          <w:ins w:id="1037" w:author="jonathan pritchard" w:date="2025-01-23T13:27: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6CCDE030" w14:textId="77777777" w:rsidR="00723877" w:rsidRPr="00340B0D" w:rsidRDefault="00723877" w:rsidP="00541D1A">
            <w:pPr>
              <w:rPr>
                <w:ins w:id="1038" w:author="jonathan pritchard" w:date="2025-01-23T13:27:00Z" w16du:dateUtc="2025-01-23T13:27:00Z"/>
                <w:rFonts w:cs="Arial"/>
                <w:sz w:val="18"/>
                <w:szCs w:val="18"/>
              </w:rPr>
            </w:pPr>
            <w:ins w:id="1039" w:author="jonathan pritchard" w:date="2025-01-23T13:27:00Z" w16du:dateUtc="2025-01-23T13:27: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1E7B76" w14:textId="77777777" w:rsidR="00723877" w:rsidRPr="00340B0D" w:rsidRDefault="00723877" w:rsidP="00541D1A">
            <w:pPr>
              <w:rPr>
                <w:ins w:id="1040" w:author="jonathan pritchard" w:date="2025-01-23T13:27:00Z" w16du:dateUtc="2025-01-23T13:27:00Z"/>
                <w:rFonts w:cs="Arial"/>
                <w:sz w:val="18"/>
                <w:szCs w:val="18"/>
              </w:rPr>
            </w:pPr>
          </w:p>
        </w:tc>
        <w:tc>
          <w:tcPr>
            <w:tcW w:w="3871" w:type="dxa"/>
            <w:gridSpan w:val="4"/>
            <w:tcBorders>
              <w:left w:val="single" w:sz="12" w:space="0" w:color="auto"/>
            </w:tcBorders>
          </w:tcPr>
          <w:p w14:paraId="7973389A" w14:textId="77777777" w:rsidR="00723877" w:rsidRPr="00340B0D" w:rsidRDefault="00723877" w:rsidP="00541D1A">
            <w:pPr>
              <w:rPr>
                <w:ins w:id="1041" w:author="jonathan pritchard" w:date="2025-01-23T13:27:00Z" w16du:dateUtc="2025-01-23T13:27:00Z"/>
                <w:rFonts w:cs="Arial"/>
                <w:b/>
                <w:bCs/>
                <w:sz w:val="18"/>
                <w:szCs w:val="18"/>
              </w:rPr>
            </w:pPr>
            <w:ins w:id="1042" w:author="jonathan pritchard" w:date="2025-01-23T13:27:00Z" w16du:dateUtc="2025-01-23T13:27:00Z">
              <w:r w:rsidRPr="00340B0D">
                <w:rPr>
                  <w:rFonts w:cs="Arial"/>
                  <w:b/>
                  <w:bCs/>
                  <w:sz w:val="18"/>
                  <w:szCs w:val="18"/>
                </w:rPr>
                <w:t xml:space="preserve">    Other Text</w:t>
              </w:r>
            </w:ins>
          </w:p>
        </w:tc>
        <w:tc>
          <w:tcPr>
            <w:tcW w:w="956" w:type="dxa"/>
            <w:tcBorders>
              <w:right w:val="single" w:sz="12" w:space="0" w:color="auto"/>
            </w:tcBorders>
          </w:tcPr>
          <w:p w14:paraId="544F6ADF" w14:textId="77777777" w:rsidR="00723877" w:rsidRPr="00340B0D" w:rsidRDefault="00723877" w:rsidP="00541D1A">
            <w:pPr>
              <w:jc w:val="center"/>
              <w:rPr>
                <w:ins w:id="1043" w:author="jonathan pritchard" w:date="2025-01-23T13:27:00Z" w16du:dateUtc="2025-01-23T13:27:00Z"/>
                <w:rFonts w:cs="Arial"/>
                <w:sz w:val="18"/>
                <w:szCs w:val="18"/>
              </w:rPr>
            </w:pPr>
          </w:p>
        </w:tc>
      </w:tr>
      <w:tr w:rsidR="00723877" w:rsidRPr="00340B0D" w14:paraId="4B9D3B25" w14:textId="77777777" w:rsidTr="00264CFF">
        <w:trPr>
          <w:ins w:id="1044" w:author="jonathan pritchard" w:date="2025-01-23T13:27: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46BB3C4F" w14:textId="77777777" w:rsidR="00723877" w:rsidRPr="00340B0D" w:rsidRDefault="00723877" w:rsidP="00541D1A">
            <w:pPr>
              <w:rPr>
                <w:ins w:id="1045" w:author="jonathan pritchard" w:date="2025-01-23T13:27:00Z" w16du:dateUtc="2025-01-23T13:27:00Z"/>
                <w:rFonts w:cs="Arial"/>
                <w:sz w:val="18"/>
                <w:szCs w:val="18"/>
              </w:rPr>
            </w:pPr>
            <w:ins w:id="1046" w:author="jonathan pritchard" w:date="2025-01-23T13:27:00Z" w16du:dateUtc="2025-01-23T13:27: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180588AE" w14:textId="77777777" w:rsidR="00723877" w:rsidRPr="00340B0D" w:rsidRDefault="00723877" w:rsidP="00541D1A">
            <w:pPr>
              <w:rPr>
                <w:ins w:id="1047" w:author="jonathan pritchard" w:date="2025-01-23T13:27:00Z" w16du:dateUtc="2025-01-23T13:27:00Z"/>
                <w:rFonts w:cs="Arial"/>
                <w:sz w:val="18"/>
                <w:szCs w:val="18"/>
              </w:rPr>
            </w:pPr>
          </w:p>
        </w:tc>
        <w:tc>
          <w:tcPr>
            <w:tcW w:w="3871" w:type="dxa"/>
            <w:gridSpan w:val="4"/>
            <w:tcBorders>
              <w:left w:val="single" w:sz="12" w:space="0" w:color="auto"/>
            </w:tcBorders>
          </w:tcPr>
          <w:p w14:paraId="275936DB" w14:textId="77777777" w:rsidR="00723877" w:rsidRPr="00340B0D" w:rsidRDefault="00723877" w:rsidP="00541D1A">
            <w:pPr>
              <w:rPr>
                <w:ins w:id="1048" w:author="jonathan pritchard" w:date="2025-01-23T13:27:00Z" w16du:dateUtc="2025-01-23T13:27:00Z"/>
                <w:rFonts w:cs="Arial"/>
                <w:sz w:val="18"/>
                <w:szCs w:val="18"/>
              </w:rPr>
            </w:pPr>
            <w:ins w:id="1049" w:author="jonathan pritchard" w:date="2025-01-23T13:27:00Z" w16du:dateUtc="2025-01-23T13:27:00Z">
              <w:r w:rsidRPr="00340B0D">
                <w:rPr>
                  <w:rFonts w:cs="Arial"/>
                  <w:sz w:val="18"/>
                  <w:szCs w:val="18"/>
                </w:rPr>
                <w:t xml:space="preserve">        Names</w:t>
              </w:r>
            </w:ins>
          </w:p>
        </w:tc>
        <w:tc>
          <w:tcPr>
            <w:tcW w:w="956" w:type="dxa"/>
            <w:tcBorders>
              <w:right w:val="single" w:sz="12" w:space="0" w:color="auto"/>
            </w:tcBorders>
          </w:tcPr>
          <w:p w14:paraId="249A3984" w14:textId="77777777" w:rsidR="00723877" w:rsidRPr="00340B0D" w:rsidRDefault="00723877" w:rsidP="00541D1A">
            <w:pPr>
              <w:jc w:val="center"/>
              <w:rPr>
                <w:ins w:id="1050" w:author="jonathan pritchard" w:date="2025-01-23T13:27:00Z" w16du:dateUtc="2025-01-23T13:27:00Z"/>
                <w:rFonts w:cs="Arial"/>
                <w:sz w:val="18"/>
                <w:szCs w:val="18"/>
              </w:rPr>
            </w:pPr>
          </w:p>
        </w:tc>
      </w:tr>
      <w:tr w:rsidR="00723877" w:rsidRPr="00340B0D" w14:paraId="62BD6844" w14:textId="77777777" w:rsidTr="00264CFF">
        <w:trPr>
          <w:ins w:id="1051" w:author="jonathan pritchard" w:date="2025-01-23T13:27:00Z"/>
        </w:trPr>
        <w:tc>
          <w:tcPr>
            <w:tcW w:w="4656"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69F2CB23" w14:textId="77777777" w:rsidR="00723877" w:rsidRPr="00340B0D" w:rsidRDefault="00723877" w:rsidP="00541D1A">
            <w:pPr>
              <w:jc w:val="center"/>
              <w:rPr>
                <w:ins w:id="1052" w:author="jonathan pritchard" w:date="2025-01-23T13:27:00Z" w16du:dateUtc="2025-01-23T13:27:00Z"/>
                <w:rFonts w:cs="Arial"/>
                <w:b/>
                <w:bCs/>
                <w:sz w:val="18"/>
                <w:szCs w:val="18"/>
              </w:rPr>
            </w:pPr>
            <w:ins w:id="1053" w:author="jonathan pritchard" w:date="2025-01-23T13:27:00Z" w16du:dateUtc="2025-01-23T13:27:00Z">
              <w:r w:rsidRPr="00340B0D">
                <w:rPr>
                  <w:rFonts w:cs="Arial"/>
                  <w:b/>
                  <w:bCs/>
                  <w:sz w:val="18"/>
                  <w:szCs w:val="18"/>
                </w:rPr>
                <w:t>Palette</w:t>
              </w:r>
            </w:ins>
          </w:p>
        </w:tc>
        <w:tc>
          <w:tcPr>
            <w:tcW w:w="3871" w:type="dxa"/>
            <w:gridSpan w:val="4"/>
            <w:tcBorders>
              <w:left w:val="single" w:sz="12" w:space="0" w:color="auto"/>
            </w:tcBorders>
          </w:tcPr>
          <w:p w14:paraId="2267EF9C" w14:textId="77777777" w:rsidR="00723877" w:rsidRPr="00340B0D" w:rsidRDefault="00723877" w:rsidP="00541D1A">
            <w:pPr>
              <w:rPr>
                <w:ins w:id="1054" w:author="jonathan pritchard" w:date="2025-01-23T13:27:00Z" w16du:dateUtc="2025-01-23T13:27:00Z"/>
                <w:rFonts w:cs="Arial"/>
                <w:b/>
                <w:bCs/>
                <w:sz w:val="18"/>
                <w:szCs w:val="18"/>
              </w:rPr>
            </w:pPr>
            <w:ins w:id="1055" w:author="jonathan pritchard" w:date="2025-01-23T13:27:00Z" w16du:dateUtc="2025-01-23T13:27:00Z">
              <w:r w:rsidRPr="00340B0D">
                <w:rPr>
                  <w:rFonts w:cs="Arial"/>
                  <w:sz w:val="18"/>
                  <w:szCs w:val="18"/>
                </w:rPr>
                <w:t xml:space="preserve">        Light description</w:t>
              </w:r>
            </w:ins>
          </w:p>
        </w:tc>
        <w:tc>
          <w:tcPr>
            <w:tcW w:w="956" w:type="dxa"/>
            <w:tcBorders>
              <w:right w:val="single" w:sz="12" w:space="0" w:color="auto"/>
            </w:tcBorders>
          </w:tcPr>
          <w:p w14:paraId="085FEABF" w14:textId="77777777" w:rsidR="00723877" w:rsidRPr="00340B0D" w:rsidRDefault="00723877" w:rsidP="00541D1A">
            <w:pPr>
              <w:jc w:val="center"/>
              <w:rPr>
                <w:ins w:id="1056" w:author="jonathan pritchard" w:date="2025-01-23T13:27:00Z" w16du:dateUtc="2025-01-23T13:27:00Z"/>
                <w:rFonts w:cs="Arial"/>
                <w:sz w:val="18"/>
                <w:szCs w:val="18"/>
              </w:rPr>
            </w:pPr>
          </w:p>
        </w:tc>
      </w:tr>
      <w:tr w:rsidR="00723877" w:rsidRPr="00340B0D" w14:paraId="60E566B1" w14:textId="77777777" w:rsidTr="00264CFF">
        <w:trPr>
          <w:ins w:id="1057" w:author="jonathan pritchard" w:date="2025-01-23T13:27:00Z"/>
        </w:trPr>
        <w:customXmlInsRangeStart w:id="1058" w:author="jonathan pritchard" w:date="2025-01-23T13:27:00Z"/>
        <w:sdt>
          <w:sdtPr>
            <w:rPr>
              <w:rFonts w:cs="Arial"/>
              <w:sz w:val="18"/>
              <w:szCs w:val="18"/>
            </w:rPr>
            <w:alias w:val="Palette"/>
            <w:tag w:val="Palette"/>
            <w:id w:val="-1172183976"/>
            <w:placeholder>
              <w:docPart w:val="E6C4A74D5DC14C8BA5A14E3FF60F05B9"/>
            </w:placeholder>
            <w:comboBox>
              <w:listItem w:displayText="Day" w:value="Day"/>
              <w:listItem w:displayText="Dusk" w:value="Dusk"/>
              <w:listItem w:displayText="Night" w:value="Night"/>
            </w:comboBox>
          </w:sdtPr>
          <w:sdtContent>
            <w:customXmlInsRangeEnd w:id="1058"/>
            <w:tc>
              <w:tcPr>
                <w:tcW w:w="4656" w:type="dxa"/>
                <w:gridSpan w:val="4"/>
                <w:tcBorders>
                  <w:left w:val="single" w:sz="12" w:space="0" w:color="auto"/>
                  <w:bottom w:val="single" w:sz="12" w:space="0" w:color="auto"/>
                  <w:right w:val="single" w:sz="12" w:space="0" w:color="auto"/>
                </w:tcBorders>
              </w:tcPr>
              <w:p w14:paraId="1755F277" w14:textId="77777777" w:rsidR="00723877" w:rsidRPr="00340B0D" w:rsidRDefault="00723877" w:rsidP="00541D1A">
                <w:pPr>
                  <w:rPr>
                    <w:ins w:id="1059" w:author="jonathan pritchard" w:date="2025-01-23T13:27:00Z" w16du:dateUtc="2025-01-23T13:27:00Z"/>
                    <w:rFonts w:cs="Arial"/>
                    <w:sz w:val="18"/>
                    <w:szCs w:val="18"/>
                  </w:rPr>
                </w:pPr>
                <w:ins w:id="1060" w:author="jonathan pritchard" w:date="2025-01-23T13:27:00Z" w16du:dateUtc="2025-01-23T13:27:00Z">
                  <w:r w:rsidRPr="00340B0D">
                    <w:rPr>
                      <w:rFonts w:cs="Arial"/>
                      <w:sz w:val="18"/>
                      <w:szCs w:val="18"/>
                    </w:rPr>
                    <w:t>Day</w:t>
                  </w:r>
                </w:ins>
              </w:p>
            </w:tc>
            <w:customXmlInsRangeStart w:id="1061" w:author="jonathan pritchard" w:date="2025-01-23T13:27:00Z"/>
          </w:sdtContent>
        </w:sdt>
        <w:customXmlInsRangeEnd w:id="1061"/>
        <w:tc>
          <w:tcPr>
            <w:tcW w:w="3871" w:type="dxa"/>
            <w:gridSpan w:val="4"/>
            <w:tcBorders>
              <w:left w:val="single" w:sz="12" w:space="0" w:color="auto"/>
            </w:tcBorders>
          </w:tcPr>
          <w:p w14:paraId="57437913" w14:textId="77777777" w:rsidR="00723877" w:rsidRPr="00340B0D" w:rsidRDefault="00723877" w:rsidP="00541D1A">
            <w:pPr>
              <w:rPr>
                <w:ins w:id="1062" w:author="jonathan pritchard" w:date="2025-01-23T13:27:00Z" w16du:dateUtc="2025-01-23T13:27:00Z"/>
                <w:rFonts w:cs="Arial"/>
                <w:b/>
                <w:bCs/>
                <w:sz w:val="18"/>
                <w:szCs w:val="18"/>
              </w:rPr>
            </w:pPr>
            <w:ins w:id="1063" w:author="jonathan pritchard" w:date="2025-01-23T13:27:00Z" w16du:dateUtc="2025-01-23T13:27:00Z">
              <w:r w:rsidRPr="00340B0D">
                <w:rPr>
                  <w:rFonts w:cs="Arial"/>
                  <w:sz w:val="18"/>
                  <w:szCs w:val="18"/>
                </w:rPr>
                <w:t xml:space="preserve">        All other chart text</w:t>
              </w:r>
            </w:ins>
          </w:p>
        </w:tc>
        <w:tc>
          <w:tcPr>
            <w:tcW w:w="956" w:type="dxa"/>
            <w:tcBorders>
              <w:right w:val="single" w:sz="12" w:space="0" w:color="auto"/>
            </w:tcBorders>
          </w:tcPr>
          <w:p w14:paraId="5288B06F" w14:textId="77777777" w:rsidR="00723877" w:rsidRPr="00340B0D" w:rsidRDefault="00723877" w:rsidP="00541D1A">
            <w:pPr>
              <w:jc w:val="center"/>
              <w:rPr>
                <w:ins w:id="1064" w:author="jonathan pritchard" w:date="2025-01-23T13:27:00Z" w16du:dateUtc="2025-01-23T13:27:00Z"/>
                <w:rFonts w:cs="Arial"/>
                <w:sz w:val="18"/>
                <w:szCs w:val="18"/>
              </w:rPr>
            </w:pPr>
          </w:p>
        </w:tc>
      </w:tr>
      <w:tr w:rsidR="00723877" w:rsidRPr="00340B0D" w14:paraId="3089190D" w14:textId="77777777" w:rsidTr="00264CFF">
        <w:trPr>
          <w:ins w:id="1065" w:author="jonathan pritchard" w:date="2025-01-23T13:27:00Z"/>
        </w:trPr>
        <w:tc>
          <w:tcPr>
            <w:tcW w:w="4656" w:type="dxa"/>
            <w:gridSpan w:val="4"/>
            <w:tcBorders>
              <w:top w:val="single" w:sz="12" w:space="0" w:color="auto"/>
              <w:left w:val="single" w:sz="12" w:space="0" w:color="auto"/>
              <w:right w:val="single" w:sz="12" w:space="0" w:color="auto"/>
            </w:tcBorders>
            <w:shd w:val="clear" w:color="auto" w:fill="FFFFFF" w:themeFill="background1"/>
            <w:vAlign w:val="center"/>
          </w:tcPr>
          <w:p w14:paraId="5BA1825E" w14:textId="77777777" w:rsidR="00723877" w:rsidRPr="00340B0D" w:rsidRDefault="00723877" w:rsidP="00541D1A">
            <w:pPr>
              <w:jc w:val="center"/>
              <w:rPr>
                <w:ins w:id="1066" w:author="jonathan pritchard" w:date="2025-01-23T13:27:00Z" w16du:dateUtc="2025-01-23T13:27:00Z"/>
                <w:rFonts w:cs="Arial"/>
                <w:b/>
                <w:bCs/>
                <w:sz w:val="18"/>
                <w:szCs w:val="18"/>
              </w:rPr>
            </w:pPr>
          </w:p>
        </w:tc>
        <w:tc>
          <w:tcPr>
            <w:tcW w:w="3871" w:type="dxa"/>
            <w:gridSpan w:val="4"/>
            <w:tcBorders>
              <w:left w:val="single" w:sz="12" w:space="0" w:color="auto"/>
            </w:tcBorders>
          </w:tcPr>
          <w:p w14:paraId="5E1349D5" w14:textId="77777777" w:rsidR="00723877" w:rsidRPr="00340B0D" w:rsidRDefault="00723877" w:rsidP="00541D1A">
            <w:pPr>
              <w:rPr>
                <w:ins w:id="1067" w:author="jonathan pritchard" w:date="2025-01-23T13:27:00Z" w16du:dateUtc="2025-01-23T13:27:00Z"/>
                <w:rFonts w:cs="Arial"/>
                <w:sz w:val="18"/>
                <w:szCs w:val="18"/>
              </w:rPr>
            </w:pPr>
          </w:p>
        </w:tc>
        <w:tc>
          <w:tcPr>
            <w:tcW w:w="956" w:type="dxa"/>
            <w:tcBorders>
              <w:right w:val="single" w:sz="12" w:space="0" w:color="auto"/>
            </w:tcBorders>
            <w:vAlign w:val="center"/>
          </w:tcPr>
          <w:p w14:paraId="2504499F" w14:textId="77777777" w:rsidR="00723877" w:rsidRPr="00340B0D" w:rsidRDefault="00723877" w:rsidP="00541D1A">
            <w:pPr>
              <w:jc w:val="center"/>
              <w:rPr>
                <w:ins w:id="1068" w:author="jonathan pritchard" w:date="2025-01-23T13:27:00Z" w16du:dateUtc="2025-01-23T13:27:00Z"/>
                <w:rFonts w:cs="Arial"/>
                <w:sz w:val="18"/>
                <w:szCs w:val="18"/>
              </w:rPr>
            </w:pPr>
          </w:p>
        </w:tc>
      </w:tr>
      <w:tr w:rsidR="00723877" w:rsidRPr="00340B0D" w14:paraId="2FB3B399" w14:textId="77777777" w:rsidTr="00264CFF">
        <w:trPr>
          <w:ins w:id="1069" w:author="jonathan pritchard" w:date="2025-01-23T13:27:00Z"/>
        </w:trPr>
        <w:tc>
          <w:tcPr>
            <w:tcW w:w="4656" w:type="dxa"/>
            <w:gridSpan w:val="4"/>
            <w:tcBorders>
              <w:left w:val="single" w:sz="12" w:space="0" w:color="auto"/>
              <w:bottom w:val="single" w:sz="12" w:space="0" w:color="auto"/>
              <w:right w:val="single" w:sz="12" w:space="0" w:color="auto"/>
            </w:tcBorders>
            <w:shd w:val="clear" w:color="auto" w:fill="FFFFFF" w:themeFill="background1"/>
          </w:tcPr>
          <w:p w14:paraId="1692DBB8" w14:textId="77777777" w:rsidR="00723877" w:rsidRPr="00340B0D" w:rsidRDefault="00723877" w:rsidP="00541D1A">
            <w:pPr>
              <w:rPr>
                <w:ins w:id="1070" w:author="jonathan pritchard" w:date="2025-01-23T13:27:00Z" w16du:dateUtc="2025-01-23T13:27:00Z"/>
                <w:rFonts w:cs="Arial"/>
                <w:sz w:val="18"/>
                <w:szCs w:val="18"/>
              </w:rPr>
            </w:pPr>
          </w:p>
        </w:tc>
        <w:tc>
          <w:tcPr>
            <w:tcW w:w="3871" w:type="dxa"/>
            <w:gridSpan w:val="4"/>
            <w:tcBorders>
              <w:left w:val="single" w:sz="12" w:space="0" w:color="auto"/>
              <w:bottom w:val="single" w:sz="12" w:space="0" w:color="auto"/>
            </w:tcBorders>
          </w:tcPr>
          <w:p w14:paraId="1B03ED13" w14:textId="77777777" w:rsidR="00723877" w:rsidRPr="00340B0D" w:rsidRDefault="00723877" w:rsidP="00541D1A">
            <w:pPr>
              <w:jc w:val="center"/>
              <w:rPr>
                <w:ins w:id="1071" w:author="jonathan pritchard" w:date="2025-01-23T13:27:00Z" w16du:dateUtc="2025-01-23T13:27:00Z"/>
                <w:rFonts w:cs="Arial"/>
                <w:sz w:val="18"/>
                <w:szCs w:val="18"/>
              </w:rPr>
            </w:pPr>
          </w:p>
        </w:tc>
        <w:tc>
          <w:tcPr>
            <w:tcW w:w="956" w:type="dxa"/>
            <w:tcBorders>
              <w:bottom w:val="single" w:sz="12" w:space="0" w:color="auto"/>
              <w:right w:val="single" w:sz="12" w:space="0" w:color="auto"/>
            </w:tcBorders>
            <w:vAlign w:val="center"/>
          </w:tcPr>
          <w:p w14:paraId="00AAB378" w14:textId="77777777" w:rsidR="00723877" w:rsidRPr="00340B0D" w:rsidRDefault="00723877" w:rsidP="00541D1A">
            <w:pPr>
              <w:jc w:val="center"/>
              <w:rPr>
                <w:ins w:id="1072" w:author="jonathan pritchard" w:date="2025-01-23T13:27:00Z" w16du:dateUtc="2025-01-23T13:27:00Z"/>
                <w:rFonts w:cs="Arial"/>
                <w:sz w:val="18"/>
                <w:szCs w:val="18"/>
              </w:rPr>
            </w:pPr>
          </w:p>
        </w:tc>
      </w:tr>
      <w:tr w:rsidR="00723877" w:rsidRPr="00340B0D" w14:paraId="28A6BF69" w14:textId="77777777" w:rsidTr="00264CFF">
        <w:trPr>
          <w:ins w:id="1073" w:author="jonathan pritchard" w:date="2025-01-23T13:27:00Z"/>
        </w:trPr>
        <w:tc>
          <w:tcPr>
            <w:tcW w:w="4656"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1BFDC67B" w14:textId="77777777" w:rsidR="00723877" w:rsidRPr="00340B0D" w:rsidRDefault="00723877" w:rsidP="00541D1A">
            <w:pPr>
              <w:jc w:val="center"/>
              <w:rPr>
                <w:ins w:id="1074" w:author="jonathan pritchard" w:date="2025-01-23T13:27:00Z" w16du:dateUtc="2025-01-23T13:27:00Z"/>
                <w:rFonts w:cs="Arial"/>
                <w:b/>
                <w:bCs/>
                <w:sz w:val="18"/>
                <w:szCs w:val="18"/>
              </w:rPr>
            </w:pPr>
            <w:ins w:id="1075" w:author="jonathan pritchard" w:date="2025-01-23T13:27:00Z" w16du:dateUtc="2025-01-23T13:27:00Z">
              <w:r w:rsidRPr="00340B0D">
                <w:rPr>
                  <w:rFonts w:cs="Arial"/>
                  <w:b/>
                  <w:bCs/>
                  <w:sz w:val="18"/>
                  <w:szCs w:val="18"/>
                </w:rPr>
                <w:t>Date Dependent Objects</w:t>
              </w:r>
            </w:ins>
          </w:p>
        </w:tc>
        <w:tc>
          <w:tcPr>
            <w:tcW w:w="4827"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1B4301D" w14:textId="77777777" w:rsidR="00723877" w:rsidRPr="00340B0D" w:rsidRDefault="00723877" w:rsidP="00541D1A">
            <w:pPr>
              <w:jc w:val="center"/>
              <w:rPr>
                <w:ins w:id="1076" w:author="jonathan pritchard" w:date="2025-01-23T13:27:00Z" w16du:dateUtc="2025-01-23T13:27:00Z"/>
                <w:rFonts w:cs="Arial"/>
                <w:sz w:val="18"/>
                <w:szCs w:val="18"/>
              </w:rPr>
            </w:pPr>
            <w:ins w:id="1077" w:author="jonathan pritchard" w:date="2025-01-23T13:27:00Z" w16du:dateUtc="2025-01-23T13:27:00Z">
              <w:r w:rsidRPr="00340B0D">
                <w:rPr>
                  <w:rFonts w:cs="Arial"/>
                  <w:b/>
                  <w:bCs/>
                  <w:sz w:val="18"/>
                  <w:szCs w:val="18"/>
                </w:rPr>
                <w:t>Display</w:t>
              </w:r>
            </w:ins>
          </w:p>
        </w:tc>
      </w:tr>
      <w:tr w:rsidR="00723877" w:rsidRPr="00340B0D" w14:paraId="3CDA512E" w14:textId="77777777" w:rsidTr="00264CFF">
        <w:trPr>
          <w:trHeight w:val="287"/>
          <w:ins w:id="1078" w:author="jonathan pritchard" w:date="2025-01-23T13:27:00Z"/>
        </w:trPr>
        <w:tc>
          <w:tcPr>
            <w:tcW w:w="1789" w:type="dxa"/>
            <w:tcBorders>
              <w:left w:val="single" w:sz="12" w:space="0" w:color="auto"/>
              <w:bottom w:val="single" w:sz="4" w:space="0" w:color="auto"/>
            </w:tcBorders>
          </w:tcPr>
          <w:p w14:paraId="2009EC8C" w14:textId="77777777" w:rsidR="00723877" w:rsidRPr="00340B0D" w:rsidRDefault="00723877" w:rsidP="00541D1A">
            <w:pPr>
              <w:rPr>
                <w:ins w:id="1079" w:author="jonathan pritchard" w:date="2025-01-23T13:27:00Z" w16du:dateUtc="2025-01-23T13:27:00Z"/>
                <w:rFonts w:cs="Arial"/>
                <w:sz w:val="18"/>
                <w:szCs w:val="18"/>
              </w:rPr>
            </w:pPr>
            <w:ins w:id="1080" w:author="jonathan pritchard" w:date="2025-01-23T13:27:00Z" w16du:dateUtc="2025-01-23T13:27:00Z">
              <w:r w:rsidRPr="00340B0D">
                <w:rPr>
                  <w:rFonts w:cs="Arial"/>
                  <w:sz w:val="18"/>
                  <w:szCs w:val="18"/>
                </w:rPr>
                <w:t>Start Date</w:t>
              </w:r>
            </w:ins>
          </w:p>
        </w:tc>
        <w:tc>
          <w:tcPr>
            <w:tcW w:w="2867" w:type="dxa"/>
            <w:gridSpan w:val="3"/>
            <w:tcBorders>
              <w:bottom w:val="single" w:sz="4" w:space="0" w:color="auto"/>
              <w:right w:val="single" w:sz="12" w:space="0" w:color="auto"/>
            </w:tcBorders>
          </w:tcPr>
          <w:p w14:paraId="37C482B0" w14:textId="77777777" w:rsidR="00723877" w:rsidRPr="00340B0D" w:rsidRDefault="00723877" w:rsidP="00541D1A">
            <w:pPr>
              <w:rPr>
                <w:ins w:id="1081" w:author="jonathan pritchard" w:date="2025-01-23T13:27:00Z" w16du:dateUtc="2025-01-23T13:27: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08D66CE3" w14:textId="77777777" w:rsidR="00723877" w:rsidRPr="00340B0D" w:rsidRDefault="00723877" w:rsidP="00541D1A">
            <w:pPr>
              <w:rPr>
                <w:ins w:id="1082" w:author="jonathan pritchard" w:date="2025-01-23T13:27:00Z" w16du:dateUtc="2025-01-23T13:27:00Z"/>
                <w:rFonts w:cs="Arial"/>
                <w:sz w:val="18"/>
                <w:szCs w:val="18"/>
              </w:rPr>
            </w:pPr>
            <w:ins w:id="1083" w:author="jonathan pritchard" w:date="2025-01-23T13:27:00Z" w16du:dateUtc="2025-01-23T13:27:00Z">
              <w:r w:rsidRPr="00340B0D">
                <w:rPr>
                  <w:rFonts w:cs="Arial"/>
                  <w:sz w:val="18"/>
                  <w:szCs w:val="18"/>
                </w:rPr>
                <w:t>Centre</w:t>
              </w:r>
            </w:ins>
          </w:p>
        </w:tc>
        <w:tc>
          <w:tcPr>
            <w:tcW w:w="3253" w:type="dxa"/>
            <w:gridSpan w:val="3"/>
            <w:tcBorders>
              <w:left w:val="single" w:sz="4" w:space="0" w:color="auto"/>
              <w:bottom w:val="single" w:sz="4" w:space="0" w:color="auto"/>
              <w:right w:val="single" w:sz="12" w:space="0" w:color="auto"/>
            </w:tcBorders>
            <w:vAlign w:val="center"/>
          </w:tcPr>
          <w:p w14:paraId="251BF6DD" w14:textId="77777777" w:rsidR="00723877" w:rsidRPr="00C87169" w:rsidRDefault="00723877" w:rsidP="00541D1A">
            <w:pPr>
              <w:rPr>
                <w:ins w:id="1084" w:author="jonathan pritchard" w:date="2025-01-23T13:27:00Z" w16du:dateUtc="2025-01-23T13:27:00Z"/>
                <w:rFonts w:cs="Arial"/>
              </w:rPr>
            </w:pPr>
          </w:p>
        </w:tc>
      </w:tr>
      <w:tr w:rsidR="00723877" w:rsidRPr="00340B0D" w14:paraId="0A1FF0CF" w14:textId="77777777" w:rsidTr="00264CFF">
        <w:trPr>
          <w:ins w:id="1085" w:author="jonathan pritchard" w:date="2025-01-23T13:27:00Z"/>
        </w:trPr>
        <w:tc>
          <w:tcPr>
            <w:tcW w:w="1789" w:type="dxa"/>
            <w:tcBorders>
              <w:left w:val="single" w:sz="12" w:space="0" w:color="auto"/>
              <w:bottom w:val="single" w:sz="4" w:space="0" w:color="auto"/>
            </w:tcBorders>
          </w:tcPr>
          <w:p w14:paraId="1E6923D6" w14:textId="77777777" w:rsidR="00723877" w:rsidRPr="00340B0D" w:rsidRDefault="00723877" w:rsidP="00541D1A">
            <w:pPr>
              <w:rPr>
                <w:ins w:id="1086" w:author="jonathan pritchard" w:date="2025-01-23T13:27:00Z" w16du:dateUtc="2025-01-23T13:27:00Z"/>
                <w:rFonts w:cs="Arial"/>
                <w:sz w:val="18"/>
                <w:szCs w:val="18"/>
              </w:rPr>
            </w:pPr>
            <w:ins w:id="1087" w:author="jonathan pritchard" w:date="2025-01-23T13:27:00Z" w16du:dateUtc="2025-01-23T13:27:00Z">
              <w:r w:rsidRPr="00340B0D">
                <w:rPr>
                  <w:rFonts w:cs="Arial"/>
                  <w:sz w:val="18"/>
                  <w:szCs w:val="18"/>
                </w:rPr>
                <w:t>End Date</w:t>
              </w:r>
            </w:ins>
          </w:p>
        </w:tc>
        <w:tc>
          <w:tcPr>
            <w:tcW w:w="2867" w:type="dxa"/>
            <w:gridSpan w:val="3"/>
            <w:tcBorders>
              <w:top w:val="single" w:sz="4" w:space="0" w:color="auto"/>
              <w:bottom w:val="single" w:sz="4" w:space="0" w:color="auto"/>
              <w:right w:val="single" w:sz="12" w:space="0" w:color="auto"/>
            </w:tcBorders>
          </w:tcPr>
          <w:p w14:paraId="42907F37" w14:textId="77777777" w:rsidR="00723877" w:rsidRPr="00340B0D" w:rsidRDefault="00723877" w:rsidP="00541D1A">
            <w:pPr>
              <w:rPr>
                <w:ins w:id="1088" w:author="jonathan pritchard" w:date="2025-01-23T13:27:00Z" w16du:dateUtc="2025-01-23T13:27: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3C6D3CD8" w14:textId="77777777" w:rsidR="00723877" w:rsidRPr="00340B0D" w:rsidRDefault="00723877" w:rsidP="00541D1A">
            <w:pPr>
              <w:rPr>
                <w:ins w:id="1089" w:author="jonathan pritchard" w:date="2025-01-23T13:27:00Z" w16du:dateUtc="2025-01-23T13:27:00Z"/>
                <w:rFonts w:cs="Arial"/>
                <w:sz w:val="18"/>
                <w:szCs w:val="18"/>
              </w:rPr>
            </w:pPr>
            <w:ins w:id="1090" w:author="jonathan pritchard" w:date="2025-01-23T13:27:00Z" w16du:dateUtc="2025-01-23T13:27:00Z">
              <w:r w:rsidRPr="00340B0D">
                <w:rPr>
                  <w:rFonts w:cs="Arial"/>
                  <w:sz w:val="18"/>
                  <w:szCs w:val="18"/>
                </w:rPr>
                <w:t>Scale</w:t>
              </w:r>
            </w:ins>
          </w:p>
        </w:tc>
        <w:tc>
          <w:tcPr>
            <w:tcW w:w="3253"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45C3F878" w14:textId="77777777" w:rsidR="00723877" w:rsidRPr="00340B0D" w:rsidRDefault="00723877" w:rsidP="00541D1A">
            <w:pPr>
              <w:rPr>
                <w:ins w:id="1091" w:author="jonathan pritchard" w:date="2025-01-23T13:27:00Z" w16du:dateUtc="2025-01-23T13:27:00Z"/>
                <w:rFonts w:cs="Arial"/>
                <w:sz w:val="18"/>
                <w:szCs w:val="18"/>
              </w:rPr>
            </w:pPr>
            <w:ins w:id="1092" w:author="jonathan pritchard" w:date="2025-01-23T13:27:00Z" w16du:dateUtc="2025-01-23T13:27:00Z">
              <w:r w:rsidRPr="00340B0D">
                <w:rPr>
                  <w:rFonts w:cs="Arial"/>
                  <w:sz w:val="18"/>
                  <w:szCs w:val="18"/>
                </w:rPr>
                <w:t>1:</w:t>
              </w:r>
              <w:r>
                <w:rPr>
                  <w:rFonts w:cs="Arial"/>
                  <w:sz w:val="18"/>
                  <w:szCs w:val="18"/>
                </w:rPr>
                <w:t>60000</w:t>
              </w:r>
            </w:ins>
          </w:p>
        </w:tc>
      </w:tr>
      <w:tr w:rsidR="00723877" w:rsidRPr="00340B0D" w14:paraId="3492AAED" w14:textId="77777777" w:rsidTr="00264CFF">
        <w:trPr>
          <w:ins w:id="1093" w:author="jonathan pritchard" w:date="2025-01-23T13:27:00Z"/>
        </w:trPr>
        <w:tc>
          <w:tcPr>
            <w:tcW w:w="4656"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0665E72E" w14:textId="77777777" w:rsidR="00723877" w:rsidRPr="00340B0D" w:rsidRDefault="00723877" w:rsidP="00541D1A">
            <w:pPr>
              <w:jc w:val="center"/>
              <w:rPr>
                <w:ins w:id="1094" w:author="jonathan pritchard" w:date="2025-01-23T13:27:00Z" w16du:dateUtc="2025-01-23T13:27: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0E62891C" w14:textId="77777777" w:rsidR="00723877" w:rsidRPr="00340B0D" w:rsidRDefault="00723877" w:rsidP="00541D1A">
            <w:pPr>
              <w:rPr>
                <w:ins w:id="1095" w:author="jonathan pritchard" w:date="2025-01-23T13:27:00Z" w16du:dateUtc="2025-01-23T13:27:00Z"/>
                <w:rFonts w:cs="Arial"/>
                <w:sz w:val="18"/>
                <w:szCs w:val="18"/>
              </w:rPr>
            </w:pPr>
            <w:ins w:id="1096" w:author="jonathan pritchard" w:date="2025-01-23T13:27:00Z" w16du:dateUtc="2025-01-23T13:27:00Z">
              <w:r w:rsidRPr="00340B0D">
                <w:rPr>
                  <w:rFonts w:cs="Arial"/>
                  <w:sz w:val="18"/>
                  <w:szCs w:val="18"/>
                </w:rPr>
                <w:t xml:space="preserve">Orientation </w:t>
              </w:r>
            </w:ins>
          </w:p>
        </w:tc>
        <w:tc>
          <w:tcPr>
            <w:tcW w:w="3253"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7532AFE4" w14:textId="77777777" w:rsidR="00723877" w:rsidRPr="00340B0D" w:rsidRDefault="00723877" w:rsidP="00541D1A">
            <w:pPr>
              <w:rPr>
                <w:ins w:id="1097" w:author="jonathan pritchard" w:date="2025-01-23T13:27:00Z" w16du:dateUtc="2025-01-23T13:27:00Z"/>
                <w:rFonts w:cs="Arial"/>
                <w:sz w:val="18"/>
                <w:szCs w:val="18"/>
              </w:rPr>
            </w:pPr>
          </w:p>
        </w:tc>
      </w:tr>
      <w:tr w:rsidR="00723877" w:rsidRPr="00340B0D" w14:paraId="0B2C2F0A" w14:textId="77777777" w:rsidTr="00264CFF">
        <w:trPr>
          <w:ins w:id="1098" w:author="jonathan pritchard" w:date="2025-01-23T13:27:00Z"/>
        </w:trPr>
        <w:tc>
          <w:tcPr>
            <w:tcW w:w="9483" w:type="dxa"/>
            <w:gridSpan w:val="9"/>
            <w:tcBorders>
              <w:top w:val="single" w:sz="4" w:space="0" w:color="auto"/>
              <w:left w:val="single" w:sz="12" w:space="0" w:color="auto"/>
              <w:bottom w:val="single" w:sz="4" w:space="0" w:color="auto"/>
              <w:right w:val="single" w:sz="12" w:space="0" w:color="auto"/>
            </w:tcBorders>
          </w:tcPr>
          <w:p w14:paraId="79B40B8E" w14:textId="77777777" w:rsidR="00723877" w:rsidRPr="00340B0D" w:rsidRDefault="00723877" w:rsidP="00541D1A">
            <w:pPr>
              <w:rPr>
                <w:ins w:id="1099" w:author="jonathan pritchard" w:date="2025-01-23T13:27:00Z" w16du:dateUtc="2025-01-23T13:27:00Z"/>
                <w:rFonts w:cs="Arial"/>
                <w:sz w:val="18"/>
                <w:szCs w:val="18"/>
              </w:rPr>
            </w:pPr>
          </w:p>
        </w:tc>
      </w:tr>
      <w:tr w:rsidR="00723877" w:rsidRPr="00340B0D" w14:paraId="0165E3E1" w14:textId="77777777" w:rsidTr="00264CFF">
        <w:trPr>
          <w:ins w:id="1100" w:author="jonathan pritchard" w:date="2025-01-23T13:27:00Z"/>
        </w:trPr>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9154E34" w14:textId="77777777" w:rsidR="00723877" w:rsidRPr="00340B0D" w:rsidRDefault="00723877" w:rsidP="00541D1A">
            <w:pPr>
              <w:jc w:val="center"/>
              <w:rPr>
                <w:ins w:id="1101" w:author="jonathan pritchard" w:date="2025-01-23T13:27:00Z" w16du:dateUtc="2025-01-23T13:27:00Z"/>
                <w:rFonts w:cs="Arial"/>
                <w:b/>
                <w:bCs/>
                <w:sz w:val="18"/>
                <w:szCs w:val="18"/>
              </w:rPr>
            </w:pPr>
            <w:ins w:id="1102" w:author="jonathan pritchard" w:date="2025-01-23T13:27:00Z" w16du:dateUtc="2025-01-23T13:27:00Z">
              <w:r w:rsidRPr="00340B0D">
                <w:rPr>
                  <w:rFonts w:cs="Arial"/>
                  <w:b/>
                  <w:bCs/>
                  <w:sz w:val="18"/>
                  <w:szCs w:val="18"/>
                </w:rPr>
                <w:t>Viewing Group</w:t>
              </w:r>
              <w:r>
                <w:rPr>
                  <w:rFonts w:cs="Arial"/>
                  <w:b/>
                  <w:bCs/>
                  <w:sz w:val="18"/>
                  <w:szCs w:val="18"/>
                </w:rPr>
                <w:t>s (Default = On)</w:t>
              </w:r>
            </w:ins>
          </w:p>
        </w:tc>
      </w:tr>
      <w:tr w:rsidR="00723877" w:rsidRPr="00340B0D" w14:paraId="0742B6E0" w14:textId="77777777" w:rsidTr="00264CFF">
        <w:trPr>
          <w:ins w:id="1103" w:author="jonathan pritchard" w:date="2025-01-23T13:27:00Z"/>
        </w:trPr>
        <w:tc>
          <w:tcPr>
            <w:tcW w:w="492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CE3F10D" w14:textId="77777777" w:rsidR="00723877" w:rsidRPr="00340B0D" w:rsidRDefault="00723877" w:rsidP="00541D1A">
            <w:pPr>
              <w:jc w:val="center"/>
              <w:rPr>
                <w:ins w:id="1104" w:author="jonathan pritchard" w:date="2025-01-23T13:27:00Z" w16du:dateUtc="2025-01-23T13:27:00Z"/>
                <w:rFonts w:cs="Arial"/>
                <w:b/>
                <w:bCs/>
                <w:sz w:val="18"/>
                <w:szCs w:val="18"/>
              </w:rPr>
            </w:pPr>
            <w:ins w:id="1105" w:author="jonathan pritchard" w:date="2025-01-23T13:27:00Z" w16du:dateUtc="2025-01-23T13:27:00Z">
              <w:r w:rsidRPr="00340B0D">
                <w:rPr>
                  <w:rFonts w:cs="Arial"/>
                  <w:b/>
                  <w:bCs/>
                  <w:sz w:val="18"/>
                  <w:szCs w:val="18"/>
                </w:rPr>
                <w:t>Standard Display</w:t>
              </w:r>
            </w:ins>
          </w:p>
        </w:tc>
        <w:tc>
          <w:tcPr>
            <w:tcW w:w="4554"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FA3500D" w14:textId="77777777" w:rsidR="00723877" w:rsidRPr="00340B0D" w:rsidRDefault="00723877" w:rsidP="00541D1A">
            <w:pPr>
              <w:jc w:val="center"/>
              <w:rPr>
                <w:ins w:id="1106" w:author="jonathan pritchard" w:date="2025-01-23T13:27:00Z" w16du:dateUtc="2025-01-23T13:27:00Z"/>
                <w:rFonts w:cs="Arial"/>
                <w:b/>
                <w:bCs/>
                <w:sz w:val="18"/>
                <w:szCs w:val="18"/>
              </w:rPr>
            </w:pPr>
            <w:ins w:id="1107" w:author="jonathan pritchard" w:date="2025-01-23T13:27:00Z" w16du:dateUtc="2025-01-23T13:27:00Z">
              <w:r w:rsidRPr="00340B0D">
                <w:rPr>
                  <w:rFonts w:cs="Arial"/>
                  <w:b/>
                  <w:bCs/>
                  <w:sz w:val="18"/>
                  <w:szCs w:val="18"/>
                </w:rPr>
                <w:t>Other</w:t>
              </w:r>
            </w:ins>
          </w:p>
        </w:tc>
      </w:tr>
      <w:tr w:rsidR="00723877" w:rsidRPr="00340B0D" w14:paraId="692E7060" w14:textId="77777777" w:rsidTr="00264CFF">
        <w:trPr>
          <w:ins w:id="1108" w:author="jonathan pritchard" w:date="2025-01-23T13:27:00Z"/>
        </w:trPr>
        <w:tc>
          <w:tcPr>
            <w:tcW w:w="4375" w:type="dxa"/>
            <w:gridSpan w:val="3"/>
            <w:tcBorders>
              <w:top w:val="single" w:sz="4" w:space="0" w:color="auto"/>
              <w:left w:val="single" w:sz="12" w:space="0" w:color="auto"/>
              <w:bottom w:val="single" w:sz="4" w:space="0" w:color="auto"/>
              <w:right w:val="single" w:sz="4" w:space="0" w:color="auto"/>
            </w:tcBorders>
          </w:tcPr>
          <w:p w14:paraId="256E730A" w14:textId="77777777" w:rsidR="00723877" w:rsidRPr="00340B0D" w:rsidRDefault="00723877" w:rsidP="00541D1A">
            <w:pPr>
              <w:rPr>
                <w:ins w:id="1109" w:author="jonathan pritchard" w:date="2025-01-23T13:27:00Z" w16du:dateUtc="2025-01-23T13:27:00Z"/>
                <w:rFonts w:cs="Arial"/>
                <w:sz w:val="18"/>
                <w:szCs w:val="18"/>
              </w:rPr>
            </w:pPr>
            <w:ins w:id="1110" w:author="jonathan pritchard" w:date="2025-01-23T13:27:00Z" w16du:dateUtc="2025-01-23T13:27: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193FFAEF" w14:textId="77777777" w:rsidR="00723877" w:rsidRPr="00340B0D" w:rsidRDefault="00723877" w:rsidP="00541D1A">
            <w:pPr>
              <w:jc w:val="center"/>
              <w:rPr>
                <w:ins w:id="1111" w:author="jonathan pritchard" w:date="2025-01-23T13:27:00Z" w16du:dateUtc="2025-01-23T13:27:00Z"/>
                <w:rFonts w:cs="Arial"/>
                <w:sz w:val="18"/>
                <w:szCs w:val="18"/>
              </w:rPr>
            </w:pPr>
          </w:p>
        </w:tc>
        <w:tc>
          <w:tcPr>
            <w:tcW w:w="3598" w:type="dxa"/>
            <w:gridSpan w:val="3"/>
            <w:tcBorders>
              <w:top w:val="single" w:sz="4" w:space="0" w:color="auto"/>
              <w:left w:val="single" w:sz="12" w:space="0" w:color="auto"/>
              <w:bottom w:val="single" w:sz="4" w:space="0" w:color="auto"/>
            </w:tcBorders>
          </w:tcPr>
          <w:p w14:paraId="468A746C" w14:textId="77777777" w:rsidR="00723877" w:rsidRPr="00340B0D" w:rsidRDefault="00723877" w:rsidP="00541D1A">
            <w:pPr>
              <w:pStyle w:val="Default"/>
              <w:rPr>
                <w:ins w:id="1112" w:author="jonathan pritchard" w:date="2025-01-23T13:27:00Z" w16du:dateUtc="2025-01-23T13:27:00Z"/>
                <w:sz w:val="18"/>
                <w:szCs w:val="18"/>
              </w:rPr>
            </w:pPr>
            <w:ins w:id="1113" w:author="jonathan pritchard" w:date="2025-01-23T13:27:00Z" w16du:dateUtc="2025-01-23T13:27:00Z">
              <w:r w:rsidRPr="00340B0D">
                <w:rPr>
                  <w:sz w:val="18"/>
                  <w:szCs w:val="18"/>
                </w:rPr>
                <w:t>Spot soundings</w:t>
              </w:r>
            </w:ins>
          </w:p>
        </w:tc>
        <w:tc>
          <w:tcPr>
            <w:tcW w:w="956" w:type="dxa"/>
            <w:tcBorders>
              <w:top w:val="single" w:sz="4" w:space="0" w:color="auto"/>
              <w:bottom w:val="single" w:sz="4" w:space="0" w:color="auto"/>
              <w:right w:val="single" w:sz="12" w:space="0" w:color="auto"/>
            </w:tcBorders>
            <w:vAlign w:val="center"/>
          </w:tcPr>
          <w:p w14:paraId="48A125A8" w14:textId="77777777" w:rsidR="00723877" w:rsidRPr="00340B0D" w:rsidRDefault="00723877" w:rsidP="00541D1A">
            <w:pPr>
              <w:rPr>
                <w:ins w:id="1114" w:author="jonathan pritchard" w:date="2025-01-23T13:27:00Z" w16du:dateUtc="2025-01-23T13:27:00Z"/>
                <w:rFonts w:cs="Arial"/>
                <w:sz w:val="18"/>
                <w:szCs w:val="18"/>
              </w:rPr>
            </w:pPr>
          </w:p>
        </w:tc>
      </w:tr>
      <w:tr w:rsidR="00723877" w:rsidRPr="00340B0D" w14:paraId="2E088FD0" w14:textId="77777777" w:rsidTr="00264CFF">
        <w:trPr>
          <w:ins w:id="1115" w:author="jonathan pritchard" w:date="2025-01-23T13:27:00Z"/>
        </w:trPr>
        <w:tc>
          <w:tcPr>
            <w:tcW w:w="4375" w:type="dxa"/>
            <w:gridSpan w:val="3"/>
            <w:tcBorders>
              <w:top w:val="single" w:sz="4" w:space="0" w:color="auto"/>
              <w:left w:val="single" w:sz="12" w:space="0" w:color="auto"/>
              <w:bottom w:val="single" w:sz="4" w:space="0" w:color="auto"/>
              <w:right w:val="single" w:sz="4" w:space="0" w:color="auto"/>
            </w:tcBorders>
          </w:tcPr>
          <w:p w14:paraId="359A049E" w14:textId="77777777" w:rsidR="00723877" w:rsidRPr="00340B0D" w:rsidRDefault="00723877" w:rsidP="00541D1A">
            <w:pPr>
              <w:pStyle w:val="Default"/>
              <w:rPr>
                <w:ins w:id="1116" w:author="jonathan pritchard" w:date="2025-01-23T13:27:00Z" w16du:dateUtc="2025-01-23T13:27:00Z"/>
                <w:sz w:val="18"/>
                <w:szCs w:val="18"/>
              </w:rPr>
            </w:pPr>
            <w:ins w:id="1117" w:author="jonathan pritchard" w:date="2025-01-23T13:27:00Z" w16du:dateUtc="2025-01-23T13:27: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70AFF0E5" w14:textId="77777777" w:rsidR="00723877" w:rsidRPr="00340B0D" w:rsidRDefault="00723877" w:rsidP="00541D1A">
            <w:pPr>
              <w:jc w:val="center"/>
              <w:rPr>
                <w:ins w:id="1118" w:author="jonathan pritchard" w:date="2025-01-23T13:27:00Z" w16du:dateUtc="2025-01-23T13:27:00Z"/>
                <w:rFonts w:cs="Arial"/>
                <w:sz w:val="18"/>
                <w:szCs w:val="18"/>
              </w:rPr>
            </w:pPr>
          </w:p>
        </w:tc>
        <w:tc>
          <w:tcPr>
            <w:tcW w:w="3598" w:type="dxa"/>
            <w:gridSpan w:val="3"/>
            <w:tcBorders>
              <w:top w:val="single" w:sz="4" w:space="0" w:color="auto"/>
              <w:left w:val="single" w:sz="12" w:space="0" w:color="auto"/>
              <w:bottom w:val="single" w:sz="4" w:space="0" w:color="auto"/>
            </w:tcBorders>
          </w:tcPr>
          <w:p w14:paraId="28B976AE" w14:textId="77777777" w:rsidR="00723877" w:rsidRPr="00340B0D" w:rsidRDefault="00723877" w:rsidP="00541D1A">
            <w:pPr>
              <w:pStyle w:val="Default"/>
              <w:rPr>
                <w:ins w:id="1119" w:author="jonathan pritchard" w:date="2025-01-23T13:27:00Z" w16du:dateUtc="2025-01-23T13:27:00Z"/>
                <w:sz w:val="18"/>
                <w:szCs w:val="18"/>
              </w:rPr>
            </w:pPr>
            <w:ins w:id="1120" w:author="jonathan pritchard" w:date="2025-01-23T13:27:00Z" w16du:dateUtc="2025-01-23T13:27:00Z">
              <w:r w:rsidRPr="00340B0D">
                <w:rPr>
                  <w:sz w:val="18"/>
                  <w:szCs w:val="18"/>
                </w:rPr>
                <w:t>Submarine cables and pipelines</w:t>
              </w:r>
            </w:ins>
          </w:p>
        </w:tc>
        <w:tc>
          <w:tcPr>
            <w:tcW w:w="956" w:type="dxa"/>
            <w:tcBorders>
              <w:top w:val="single" w:sz="4" w:space="0" w:color="auto"/>
              <w:bottom w:val="single" w:sz="4" w:space="0" w:color="auto"/>
              <w:right w:val="single" w:sz="12" w:space="0" w:color="auto"/>
            </w:tcBorders>
            <w:vAlign w:val="center"/>
          </w:tcPr>
          <w:p w14:paraId="6E0AC3DB" w14:textId="77777777" w:rsidR="00723877" w:rsidRPr="00340B0D" w:rsidRDefault="00723877" w:rsidP="00541D1A">
            <w:pPr>
              <w:rPr>
                <w:ins w:id="1121" w:author="jonathan pritchard" w:date="2025-01-23T13:27:00Z" w16du:dateUtc="2025-01-23T13:27:00Z"/>
                <w:rFonts w:cs="Arial"/>
                <w:sz w:val="18"/>
                <w:szCs w:val="18"/>
              </w:rPr>
            </w:pPr>
          </w:p>
        </w:tc>
      </w:tr>
      <w:tr w:rsidR="00723877" w:rsidRPr="00340B0D" w14:paraId="6F160C6C" w14:textId="77777777" w:rsidTr="00264CFF">
        <w:trPr>
          <w:ins w:id="1122" w:author="jonathan pritchard" w:date="2025-01-23T13:27:00Z"/>
        </w:trPr>
        <w:tc>
          <w:tcPr>
            <w:tcW w:w="4375" w:type="dxa"/>
            <w:gridSpan w:val="3"/>
            <w:tcBorders>
              <w:top w:val="single" w:sz="4" w:space="0" w:color="auto"/>
              <w:left w:val="single" w:sz="12" w:space="0" w:color="auto"/>
              <w:bottom w:val="single" w:sz="4" w:space="0" w:color="auto"/>
              <w:right w:val="single" w:sz="4" w:space="0" w:color="auto"/>
            </w:tcBorders>
          </w:tcPr>
          <w:p w14:paraId="1981DDBB" w14:textId="77777777" w:rsidR="00723877" w:rsidRPr="00340B0D" w:rsidRDefault="00723877" w:rsidP="00541D1A">
            <w:pPr>
              <w:pStyle w:val="Default"/>
              <w:ind w:left="720"/>
              <w:rPr>
                <w:ins w:id="1123" w:author="jonathan pritchard" w:date="2025-01-23T13:27:00Z" w16du:dateUtc="2025-01-23T13:27:00Z"/>
                <w:sz w:val="18"/>
                <w:szCs w:val="18"/>
              </w:rPr>
            </w:pPr>
            <w:ins w:id="1124" w:author="jonathan pritchard" w:date="2025-01-23T13:27:00Z" w16du:dateUtc="2025-01-23T13:27:00Z">
              <w:r w:rsidRPr="00340B0D">
                <w:rPr>
                  <w:sz w:val="18"/>
                  <w:szCs w:val="18"/>
                </w:rPr>
                <w:lastRenderedPageBreak/>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26240722" w14:textId="77777777" w:rsidR="00723877" w:rsidRPr="00340B0D" w:rsidRDefault="00723877" w:rsidP="00541D1A">
            <w:pPr>
              <w:jc w:val="center"/>
              <w:rPr>
                <w:ins w:id="1125" w:author="jonathan pritchard" w:date="2025-01-23T13:27:00Z" w16du:dateUtc="2025-01-23T13:27:00Z"/>
                <w:rFonts w:cs="Arial"/>
                <w:sz w:val="18"/>
                <w:szCs w:val="18"/>
              </w:rPr>
            </w:pPr>
          </w:p>
        </w:tc>
        <w:tc>
          <w:tcPr>
            <w:tcW w:w="3598" w:type="dxa"/>
            <w:gridSpan w:val="3"/>
            <w:tcBorders>
              <w:top w:val="single" w:sz="4" w:space="0" w:color="auto"/>
              <w:left w:val="single" w:sz="12" w:space="0" w:color="auto"/>
              <w:bottom w:val="single" w:sz="4" w:space="0" w:color="auto"/>
            </w:tcBorders>
          </w:tcPr>
          <w:p w14:paraId="4F325FAB" w14:textId="77777777" w:rsidR="00723877" w:rsidRPr="00340B0D" w:rsidRDefault="00723877" w:rsidP="00541D1A">
            <w:pPr>
              <w:pStyle w:val="Default"/>
              <w:rPr>
                <w:ins w:id="1126" w:author="jonathan pritchard" w:date="2025-01-23T13:27:00Z" w16du:dateUtc="2025-01-23T13:27:00Z"/>
                <w:sz w:val="18"/>
                <w:szCs w:val="18"/>
              </w:rPr>
            </w:pPr>
            <w:ins w:id="1127" w:author="jonathan pritchard" w:date="2025-01-23T13:27:00Z" w16du:dateUtc="2025-01-23T13:27:00Z">
              <w:r w:rsidRPr="00340B0D">
                <w:rPr>
                  <w:sz w:val="18"/>
                  <w:szCs w:val="18"/>
                </w:rPr>
                <w:t>All isolated dangers</w:t>
              </w:r>
            </w:ins>
          </w:p>
        </w:tc>
        <w:tc>
          <w:tcPr>
            <w:tcW w:w="956" w:type="dxa"/>
            <w:tcBorders>
              <w:top w:val="single" w:sz="4" w:space="0" w:color="auto"/>
              <w:bottom w:val="single" w:sz="4" w:space="0" w:color="auto"/>
              <w:right w:val="single" w:sz="12" w:space="0" w:color="auto"/>
            </w:tcBorders>
            <w:vAlign w:val="center"/>
          </w:tcPr>
          <w:p w14:paraId="5A8D056D" w14:textId="77777777" w:rsidR="00723877" w:rsidRPr="00340B0D" w:rsidRDefault="00723877" w:rsidP="00541D1A">
            <w:pPr>
              <w:rPr>
                <w:ins w:id="1128" w:author="jonathan pritchard" w:date="2025-01-23T13:27:00Z" w16du:dateUtc="2025-01-23T13:27:00Z"/>
                <w:rFonts w:cs="Arial"/>
                <w:sz w:val="18"/>
                <w:szCs w:val="18"/>
              </w:rPr>
            </w:pPr>
          </w:p>
        </w:tc>
      </w:tr>
      <w:tr w:rsidR="00723877" w:rsidRPr="00340B0D" w14:paraId="5FAF0E20" w14:textId="77777777" w:rsidTr="00264CFF">
        <w:trPr>
          <w:ins w:id="1129" w:author="jonathan pritchard" w:date="2025-01-23T13:27:00Z"/>
        </w:trPr>
        <w:tc>
          <w:tcPr>
            <w:tcW w:w="4375" w:type="dxa"/>
            <w:gridSpan w:val="3"/>
            <w:tcBorders>
              <w:top w:val="single" w:sz="4" w:space="0" w:color="auto"/>
              <w:left w:val="single" w:sz="12" w:space="0" w:color="auto"/>
              <w:bottom w:val="single" w:sz="4" w:space="0" w:color="auto"/>
              <w:right w:val="single" w:sz="4" w:space="0" w:color="auto"/>
            </w:tcBorders>
          </w:tcPr>
          <w:p w14:paraId="3BE785AB" w14:textId="77777777" w:rsidR="00723877" w:rsidRPr="00340B0D" w:rsidRDefault="00723877" w:rsidP="00541D1A">
            <w:pPr>
              <w:pStyle w:val="Default"/>
              <w:ind w:left="720"/>
              <w:rPr>
                <w:ins w:id="1130" w:author="jonathan pritchard" w:date="2025-01-23T13:27:00Z" w16du:dateUtc="2025-01-23T13:27:00Z"/>
                <w:sz w:val="18"/>
                <w:szCs w:val="18"/>
              </w:rPr>
            </w:pPr>
            <w:ins w:id="1131" w:author="jonathan pritchard" w:date="2025-01-23T13:27:00Z" w16du:dateUtc="2025-01-23T13:27: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3BFFC378" w14:textId="77777777" w:rsidR="00723877" w:rsidRPr="00340B0D" w:rsidRDefault="00723877" w:rsidP="00541D1A">
            <w:pPr>
              <w:jc w:val="center"/>
              <w:rPr>
                <w:ins w:id="1132" w:author="jonathan pritchard" w:date="2025-01-23T13:27:00Z" w16du:dateUtc="2025-01-23T13:27:00Z"/>
                <w:rFonts w:cs="Arial"/>
                <w:sz w:val="18"/>
                <w:szCs w:val="18"/>
              </w:rPr>
            </w:pPr>
          </w:p>
        </w:tc>
        <w:tc>
          <w:tcPr>
            <w:tcW w:w="3598" w:type="dxa"/>
            <w:gridSpan w:val="3"/>
            <w:tcBorders>
              <w:top w:val="single" w:sz="4" w:space="0" w:color="auto"/>
              <w:left w:val="single" w:sz="12" w:space="0" w:color="auto"/>
              <w:bottom w:val="single" w:sz="4" w:space="0" w:color="auto"/>
            </w:tcBorders>
          </w:tcPr>
          <w:p w14:paraId="5DFA9DF8" w14:textId="77777777" w:rsidR="00723877" w:rsidRPr="00340B0D" w:rsidRDefault="00723877" w:rsidP="00541D1A">
            <w:pPr>
              <w:pStyle w:val="Default"/>
              <w:rPr>
                <w:ins w:id="1133" w:author="jonathan pritchard" w:date="2025-01-23T13:27:00Z" w16du:dateUtc="2025-01-23T13:27:00Z"/>
                <w:sz w:val="18"/>
                <w:szCs w:val="18"/>
              </w:rPr>
            </w:pPr>
            <w:ins w:id="1134" w:author="jonathan pritchard" w:date="2025-01-23T13:27:00Z" w16du:dateUtc="2025-01-23T13:27:00Z">
              <w:r w:rsidRPr="00340B0D">
                <w:rPr>
                  <w:sz w:val="18"/>
                  <w:szCs w:val="18"/>
                </w:rPr>
                <w:t>Magnetic variation</w:t>
              </w:r>
            </w:ins>
          </w:p>
        </w:tc>
        <w:tc>
          <w:tcPr>
            <w:tcW w:w="956" w:type="dxa"/>
            <w:tcBorders>
              <w:top w:val="single" w:sz="4" w:space="0" w:color="auto"/>
              <w:bottom w:val="single" w:sz="4" w:space="0" w:color="auto"/>
              <w:right w:val="single" w:sz="12" w:space="0" w:color="auto"/>
            </w:tcBorders>
            <w:vAlign w:val="center"/>
          </w:tcPr>
          <w:p w14:paraId="728B28F4" w14:textId="77777777" w:rsidR="00723877" w:rsidRPr="00340B0D" w:rsidRDefault="00723877" w:rsidP="00541D1A">
            <w:pPr>
              <w:rPr>
                <w:ins w:id="1135" w:author="jonathan pritchard" w:date="2025-01-23T13:27:00Z" w16du:dateUtc="2025-01-23T13:27:00Z"/>
                <w:rFonts w:cs="Arial"/>
                <w:sz w:val="18"/>
                <w:szCs w:val="18"/>
              </w:rPr>
            </w:pPr>
          </w:p>
        </w:tc>
      </w:tr>
      <w:tr w:rsidR="00723877" w:rsidRPr="00340B0D" w14:paraId="5265355A" w14:textId="77777777" w:rsidTr="00264CFF">
        <w:trPr>
          <w:ins w:id="1136" w:author="jonathan pritchard" w:date="2025-01-23T13:27:00Z"/>
        </w:trPr>
        <w:tc>
          <w:tcPr>
            <w:tcW w:w="4375" w:type="dxa"/>
            <w:gridSpan w:val="3"/>
            <w:tcBorders>
              <w:top w:val="single" w:sz="4" w:space="0" w:color="auto"/>
              <w:left w:val="single" w:sz="12" w:space="0" w:color="auto"/>
              <w:bottom w:val="single" w:sz="4" w:space="0" w:color="auto"/>
              <w:right w:val="single" w:sz="4" w:space="0" w:color="auto"/>
            </w:tcBorders>
          </w:tcPr>
          <w:p w14:paraId="59BDDAA2" w14:textId="77777777" w:rsidR="00723877" w:rsidRPr="00340B0D" w:rsidRDefault="00723877" w:rsidP="00541D1A">
            <w:pPr>
              <w:pStyle w:val="Default"/>
              <w:rPr>
                <w:ins w:id="1137" w:author="jonathan pritchard" w:date="2025-01-23T13:27:00Z" w16du:dateUtc="2025-01-23T13:27:00Z"/>
                <w:sz w:val="18"/>
                <w:szCs w:val="18"/>
              </w:rPr>
            </w:pPr>
            <w:ins w:id="1138" w:author="jonathan pritchard" w:date="2025-01-23T13:27:00Z" w16du:dateUtc="2025-01-23T13:27: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6379601A" w14:textId="77777777" w:rsidR="00723877" w:rsidRPr="00340B0D" w:rsidRDefault="00723877" w:rsidP="00541D1A">
            <w:pPr>
              <w:jc w:val="center"/>
              <w:rPr>
                <w:ins w:id="1139" w:author="jonathan pritchard" w:date="2025-01-23T13:27:00Z" w16du:dateUtc="2025-01-23T13:27:00Z"/>
                <w:rFonts w:cs="Arial"/>
                <w:sz w:val="18"/>
                <w:szCs w:val="18"/>
              </w:rPr>
            </w:pPr>
          </w:p>
        </w:tc>
        <w:tc>
          <w:tcPr>
            <w:tcW w:w="3598" w:type="dxa"/>
            <w:gridSpan w:val="3"/>
            <w:tcBorders>
              <w:top w:val="single" w:sz="4" w:space="0" w:color="auto"/>
              <w:left w:val="single" w:sz="12" w:space="0" w:color="auto"/>
              <w:bottom w:val="single" w:sz="4" w:space="0" w:color="auto"/>
            </w:tcBorders>
          </w:tcPr>
          <w:p w14:paraId="4268AAD3" w14:textId="77777777" w:rsidR="00723877" w:rsidRPr="00340B0D" w:rsidRDefault="00723877" w:rsidP="00541D1A">
            <w:pPr>
              <w:pStyle w:val="Default"/>
              <w:rPr>
                <w:ins w:id="1140" w:author="jonathan pritchard" w:date="2025-01-23T13:27:00Z" w16du:dateUtc="2025-01-23T13:27:00Z"/>
                <w:sz w:val="18"/>
                <w:szCs w:val="18"/>
              </w:rPr>
            </w:pPr>
            <w:ins w:id="1141" w:author="jonathan pritchard" w:date="2025-01-23T13:27:00Z" w16du:dateUtc="2025-01-23T13:27:00Z">
              <w:r w:rsidRPr="00340B0D">
                <w:rPr>
                  <w:sz w:val="18"/>
                  <w:szCs w:val="18"/>
                </w:rPr>
                <w:t>Depth contours</w:t>
              </w:r>
            </w:ins>
          </w:p>
        </w:tc>
        <w:tc>
          <w:tcPr>
            <w:tcW w:w="956" w:type="dxa"/>
            <w:tcBorders>
              <w:top w:val="single" w:sz="4" w:space="0" w:color="auto"/>
              <w:bottom w:val="single" w:sz="4" w:space="0" w:color="auto"/>
              <w:right w:val="single" w:sz="12" w:space="0" w:color="auto"/>
            </w:tcBorders>
            <w:vAlign w:val="center"/>
          </w:tcPr>
          <w:p w14:paraId="446E3146" w14:textId="77777777" w:rsidR="00723877" w:rsidRPr="00340B0D" w:rsidRDefault="00723877" w:rsidP="00541D1A">
            <w:pPr>
              <w:rPr>
                <w:ins w:id="1142" w:author="jonathan pritchard" w:date="2025-01-23T13:27:00Z" w16du:dateUtc="2025-01-23T13:27:00Z"/>
                <w:rFonts w:cs="Arial"/>
                <w:sz w:val="18"/>
                <w:szCs w:val="18"/>
              </w:rPr>
            </w:pPr>
          </w:p>
        </w:tc>
      </w:tr>
      <w:tr w:rsidR="00723877" w:rsidRPr="00340B0D" w14:paraId="129ACB8E" w14:textId="77777777" w:rsidTr="00264CFF">
        <w:trPr>
          <w:ins w:id="1143" w:author="jonathan pritchard" w:date="2025-01-23T13:27:00Z"/>
        </w:trPr>
        <w:tc>
          <w:tcPr>
            <w:tcW w:w="4375" w:type="dxa"/>
            <w:gridSpan w:val="3"/>
            <w:tcBorders>
              <w:top w:val="single" w:sz="4" w:space="0" w:color="auto"/>
              <w:left w:val="single" w:sz="12" w:space="0" w:color="auto"/>
              <w:bottom w:val="single" w:sz="4" w:space="0" w:color="auto"/>
              <w:right w:val="single" w:sz="4" w:space="0" w:color="auto"/>
            </w:tcBorders>
          </w:tcPr>
          <w:p w14:paraId="0FBC9F41" w14:textId="77777777" w:rsidR="00723877" w:rsidRPr="00340B0D" w:rsidRDefault="00723877" w:rsidP="00541D1A">
            <w:pPr>
              <w:pStyle w:val="Default"/>
              <w:rPr>
                <w:ins w:id="1144" w:author="jonathan pritchard" w:date="2025-01-23T13:27:00Z" w16du:dateUtc="2025-01-23T13:27:00Z"/>
                <w:sz w:val="18"/>
                <w:szCs w:val="18"/>
              </w:rPr>
            </w:pPr>
            <w:ins w:id="1145" w:author="jonathan pritchard" w:date="2025-01-23T13:27:00Z" w16du:dateUtc="2025-01-23T13:27: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5236471F" w14:textId="77777777" w:rsidR="00723877" w:rsidRPr="00340B0D" w:rsidRDefault="00723877" w:rsidP="00541D1A">
            <w:pPr>
              <w:jc w:val="center"/>
              <w:rPr>
                <w:ins w:id="1146" w:author="jonathan pritchard" w:date="2025-01-23T13:27:00Z" w16du:dateUtc="2025-01-23T13:27:00Z"/>
                <w:rFonts w:cs="Arial"/>
                <w:sz w:val="18"/>
                <w:szCs w:val="18"/>
              </w:rPr>
            </w:pPr>
          </w:p>
        </w:tc>
        <w:tc>
          <w:tcPr>
            <w:tcW w:w="3598" w:type="dxa"/>
            <w:gridSpan w:val="3"/>
            <w:tcBorders>
              <w:top w:val="single" w:sz="4" w:space="0" w:color="auto"/>
              <w:left w:val="single" w:sz="12" w:space="0" w:color="auto"/>
              <w:bottom w:val="single" w:sz="4" w:space="0" w:color="auto"/>
            </w:tcBorders>
          </w:tcPr>
          <w:p w14:paraId="0753472F" w14:textId="77777777" w:rsidR="00723877" w:rsidRPr="00340B0D" w:rsidRDefault="00723877" w:rsidP="00541D1A">
            <w:pPr>
              <w:pStyle w:val="Default"/>
              <w:rPr>
                <w:ins w:id="1147" w:author="jonathan pritchard" w:date="2025-01-23T13:27:00Z" w16du:dateUtc="2025-01-23T13:27:00Z"/>
                <w:sz w:val="18"/>
                <w:szCs w:val="18"/>
              </w:rPr>
            </w:pPr>
            <w:ins w:id="1148" w:author="jonathan pritchard" w:date="2025-01-23T13:27:00Z" w16du:dateUtc="2025-01-23T13:27:00Z">
              <w:r w:rsidRPr="00340B0D">
                <w:rPr>
                  <w:sz w:val="18"/>
                  <w:szCs w:val="18"/>
                </w:rPr>
                <w:t>Seabed</w:t>
              </w:r>
            </w:ins>
          </w:p>
        </w:tc>
        <w:tc>
          <w:tcPr>
            <w:tcW w:w="956" w:type="dxa"/>
            <w:tcBorders>
              <w:top w:val="single" w:sz="4" w:space="0" w:color="auto"/>
              <w:bottom w:val="single" w:sz="4" w:space="0" w:color="auto"/>
              <w:right w:val="single" w:sz="12" w:space="0" w:color="auto"/>
            </w:tcBorders>
            <w:vAlign w:val="center"/>
          </w:tcPr>
          <w:p w14:paraId="20DE7E2A" w14:textId="77777777" w:rsidR="00723877" w:rsidRPr="00340B0D" w:rsidRDefault="00723877" w:rsidP="00541D1A">
            <w:pPr>
              <w:rPr>
                <w:ins w:id="1149" w:author="jonathan pritchard" w:date="2025-01-23T13:27:00Z" w16du:dateUtc="2025-01-23T13:27:00Z"/>
                <w:rFonts w:cs="Arial"/>
                <w:sz w:val="18"/>
                <w:szCs w:val="18"/>
              </w:rPr>
            </w:pPr>
          </w:p>
        </w:tc>
      </w:tr>
      <w:tr w:rsidR="00723877" w:rsidRPr="00340B0D" w14:paraId="6F3FEF89" w14:textId="77777777" w:rsidTr="00264CFF">
        <w:trPr>
          <w:ins w:id="1150" w:author="jonathan pritchard" w:date="2025-01-23T13:27:00Z"/>
        </w:trPr>
        <w:tc>
          <w:tcPr>
            <w:tcW w:w="4375" w:type="dxa"/>
            <w:gridSpan w:val="3"/>
            <w:tcBorders>
              <w:top w:val="single" w:sz="4" w:space="0" w:color="auto"/>
              <w:left w:val="single" w:sz="12" w:space="0" w:color="auto"/>
              <w:bottom w:val="single" w:sz="4" w:space="0" w:color="auto"/>
              <w:right w:val="single" w:sz="4" w:space="0" w:color="auto"/>
            </w:tcBorders>
          </w:tcPr>
          <w:p w14:paraId="577FC633" w14:textId="77777777" w:rsidR="00723877" w:rsidRPr="00340B0D" w:rsidRDefault="00723877" w:rsidP="00541D1A">
            <w:pPr>
              <w:pStyle w:val="Default"/>
              <w:rPr>
                <w:ins w:id="1151" w:author="jonathan pritchard" w:date="2025-01-23T13:27:00Z" w16du:dateUtc="2025-01-23T13:27:00Z"/>
                <w:sz w:val="18"/>
                <w:szCs w:val="18"/>
              </w:rPr>
            </w:pPr>
            <w:ins w:id="1152" w:author="jonathan pritchard" w:date="2025-01-23T13:27:00Z" w16du:dateUtc="2025-01-23T13:27: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5BE37488" w14:textId="77777777" w:rsidR="00723877" w:rsidRPr="00340B0D" w:rsidRDefault="00723877" w:rsidP="00541D1A">
            <w:pPr>
              <w:jc w:val="center"/>
              <w:rPr>
                <w:ins w:id="1153" w:author="jonathan pritchard" w:date="2025-01-23T13:27:00Z" w16du:dateUtc="2025-01-23T13:27:00Z"/>
                <w:rFonts w:cs="Arial"/>
                <w:sz w:val="18"/>
                <w:szCs w:val="18"/>
              </w:rPr>
            </w:pPr>
          </w:p>
        </w:tc>
        <w:tc>
          <w:tcPr>
            <w:tcW w:w="3598" w:type="dxa"/>
            <w:gridSpan w:val="3"/>
            <w:tcBorders>
              <w:top w:val="single" w:sz="4" w:space="0" w:color="auto"/>
              <w:left w:val="single" w:sz="12" w:space="0" w:color="auto"/>
              <w:bottom w:val="single" w:sz="4" w:space="0" w:color="auto"/>
            </w:tcBorders>
          </w:tcPr>
          <w:p w14:paraId="3FFA75B9" w14:textId="77777777" w:rsidR="00723877" w:rsidRPr="00340B0D" w:rsidRDefault="00723877" w:rsidP="00541D1A">
            <w:pPr>
              <w:pStyle w:val="Default"/>
              <w:rPr>
                <w:ins w:id="1154" w:author="jonathan pritchard" w:date="2025-01-23T13:27:00Z" w16du:dateUtc="2025-01-23T13:27:00Z"/>
                <w:sz w:val="18"/>
                <w:szCs w:val="18"/>
              </w:rPr>
            </w:pPr>
            <w:ins w:id="1155" w:author="jonathan pritchard" w:date="2025-01-23T13:27:00Z" w16du:dateUtc="2025-01-23T13:27:00Z">
              <w:r w:rsidRPr="00340B0D">
                <w:rPr>
                  <w:sz w:val="18"/>
                  <w:szCs w:val="18"/>
                </w:rPr>
                <w:t>Tidal</w:t>
              </w:r>
            </w:ins>
          </w:p>
        </w:tc>
        <w:tc>
          <w:tcPr>
            <w:tcW w:w="956" w:type="dxa"/>
            <w:tcBorders>
              <w:top w:val="single" w:sz="4" w:space="0" w:color="auto"/>
              <w:bottom w:val="single" w:sz="4" w:space="0" w:color="auto"/>
              <w:right w:val="single" w:sz="12" w:space="0" w:color="auto"/>
            </w:tcBorders>
            <w:vAlign w:val="center"/>
          </w:tcPr>
          <w:p w14:paraId="06831EC4" w14:textId="77777777" w:rsidR="00723877" w:rsidRPr="00340B0D" w:rsidRDefault="00723877" w:rsidP="00541D1A">
            <w:pPr>
              <w:rPr>
                <w:ins w:id="1156" w:author="jonathan pritchard" w:date="2025-01-23T13:27:00Z" w16du:dateUtc="2025-01-23T13:27:00Z"/>
                <w:rFonts w:cs="Arial"/>
                <w:sz w:val="18"/>
                <w:szCs w:val="18"/>
              </w:rPr>
            </w:pPr>
          </w:p>
        </w:tc>
      </w:tr>
      <w:tr w:rsidR="00723877" w:rsidRPr="00340B0D" w14:paraId="0D2F8BCE" w14:textId="77777777" w:rsidTr="00264CFF">
        <w:trPr>
          <w:ins w:id="1157" w:author="jonathan pritchard" w:date="2025-01-23T13:27:00Z"/>
        </w:trPr>
        <w:tc>
          <w:tcPr>
            <w:tcW w:w="4375" w:type="dxa"/>
            <w:gridSpan w:val="3"/>
            <w:tcBorders>
              <w:top w:val="single" w:sz="4" w:space="0" w:color="auto"/>
              <w:left w:val="single" w:sz="12" w:space="0" w:color="auto"/>
              <w:bottom w:val="single" w:sz="4" w:space="0" w:color="auto"/>
              <w:right w:val="single" w:sz="4" w:space="0" w:color="auto"/>
            </w:tcBorders>
          </w:tcPr>
          <w:p w14:paraId="02D54CAA" w14:textId="77777777" w:rsidR="00723877" w:rsidRPr="00340B0D" w:rsidRDefault="00723877" w:rsidP="00541D1A">
            <w:pPr>
              <w:pStyle w:val="Default"/>
              <w:rPr>
                <w:ins w:id="1158" w:author="jonathan pritchard" w:date="2025-01-23T13:27:00Z" w16du:dateUtc="2025-01-23T13:27:00Z"/>
                <w:sz w:val="18"/>
                <w:szCs w:val="18"/>
              </w:rPr>
            </w:pPr>
            <w:ins w:id="1159" w:author="jonathan pritchard" w:date="2025-01-23T13:27:00Z" w16du:dateUtc="2025-01-23T13:27: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4BEACCD4" w14:textId="77777777" w:rsidR="00723877" w:rsidRPr="00340B0D" w:rsidRDefault="00723877" w:rsidP="00541D1A">
            <w:pPr>
              <w:jc w:val="center"/>
              <w:rPr>
                <w:ins w:id="1160" w:author="jonathan pritchard" w:date="2025-01-23T13:27:00Z" w16du:dateUtc="2025-01-23T13:27:00Z"/>
                <w:rFonts w:cs="Arial"/>
                <w:sz w:val="18"/>
                <w:szCs w:val="18"/>
              </w:rPr>
            </w:pPr>
          </w:p>
        </w:tc>
        <w:tc>
          <w:tcPr>
            <w:tcW w:w="3598" w:type="dxa"/>
            <w:gridSpan w:val="3"/>
            <w:tcBorders>
              <w:top w:val="single" w:sz="4" w:space="0" w:color="auto"/>
              <w:left w:val="single" w:sz="12" w:space="0" w:color="auto"/>
              <w:bottom w:val="single" w:sz="4" w:space="0" w:color="auto"/>
            </w:tcBorders>
          </w:tcPr>
          <w:p w14:paraId="09C0CE44" w14:textId="77777777" w:rsidR="00723877" w:rsidRPr="00340B0D" w:rsidRDefault="00723877" w:rsidP="00541D1A">
            <w:pPr>
              <w:pStyle w:val="Default"/>
              <w:rPr>
                <w:ins w:id="1161" w:author="jonathan pritchard" w:date="2025-01-23T13:27:00Z" w16du:dateUtc="2025-01-23T13:27:00Z"/>
                <w:sz w:val="18"/>
                <w:szCs w:val="18"/>
              </w:rPr>
            </w:pPr>
            <w:ins w:id="1162" w:author="jonathan pritchard" w:date="2025-01-23T13:27:00Z" w16du:dateUtc="2025-01-23T13:27:00Z">
              <w:r w:rsidRPr="00340B0D">
                <w:rPr>
                  <w:sz w:val="18"/>
                  <w:szCs w:val="18"/>
                </w:rPr>
                <w:t>Miscellaneous (Other)</w:t>
              </w:r>
            </w:ins>
          </w:p>
        </w:tc>
        <w:tc>
          <w:tcPr>
            <w:tcW w:w="956" w:type="dxa"/>
            <w:tcBorders>
              <w:top w:val="single" w:sz="4" w:space="0" w:color="auto"/>
              <w:bottom w:val="single" w:sz="4" w:space="0" w:color="auto"/>
              <w:right w:val="single" w:sz="12" w:space="0" w:color="auto"/>
            </w:tcBorders>
            <w:vAlign w:val="center"/>
          </w:tcPr>
          <w:p w14:paraId="44B5CABD" w14:textId="77777777" w:rsidR="00723877" w:rsidRPr="00340B0D" w:rsidRDefault="00723877" w:rsidP="00541D1A">
            <w:pPr>
              <w:rPr>
                <w:ins w:id="1163" w:author="jonathan pritchard" w:date="2025-01-23T13:27:00Z" w16du:dateUtc="2025-01-23T13:27:00Z"/>
                <w:rFonts w:cs="Arial"/>
                <w:sz w:val="18"/>
                <w:szCs w:val="18"/>
              </w:rPr>
            </w:pPr>
          </w:p>
        </w:tc>
      </w:tr>
      <w:tr w:rsidR="00723877" w:rsidRPr="00340B0D" w14:paraId="19EDE2C4" w14:textId="77777777" w:rsidTr="00264CFF">
        <w:trPr>
          <w:ins w:id="1164" w:author="jonathan pritchard" w:date="2025-01-23T13:27:00Z"/>
        </w:trPr>
        <w:tc>
          <w:tcPr>
            <w:tcW w:w="4375" w:type="dxa"/>
            <w:gridSpan w:val="3"/>
            <w:tcBorders>
              <w:top w:val="single" w:sz="4" w:space="0" w:color="auto"/>
              <w:left w:val="single" w:sz="12" w:space="0" w:color="auto"/>
              <w:bottom w:val="single" w:sz="4" w:space="0" w:color="auto"/>
              <w:right w:val="single" w:sz="4" w:space="0" w:color="auto"/>
            </w:tcBorders>
          </w:tcPr>
          <w:p w14:paraId="74131AD3" w14:textId="77777777" w:rsidR="00723877" w:rsidRPr="00340B0D" w:rsidRDefault="00723877" w:rsidP="00541D1A">
            <w:pPr>
              <w:pStyle w:val="Default"/>
              <w:rPr>
                <w:ins w:id="1165" w:author="jonathan pritchard" w:date="2025-01-23T13:27:00Z" w16du:dateUtc="2025-01-23T13:27:00Z"/>
                <w:sz w:val="18"/>
                <w:szCs w:val="18"/>
              </w:rPr>
            </w:pPr>
            <w:ins w:id="1166" w:author="jonathan pritchard" w:date="2025-01-23T13:27:00Z" w16du:dateUtc="2025-01-23T13:27: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1BF90B50" w14:textId="77777777" w:rsidR="00723877" w:rsidRPr="00340B0D" w:rsidRDefault="00723877" w:rsidP="00541D1A">
            <w:pPr>
              <w:jc w:val="center"/>
              <w:rPr>
                <w:ins w:id="1167" w:author="jonathan pritchard" w:date="2025-01-23T13:27:00Z" w16du:dateUtc="2025-01-23T13:27:00Z"/>
                <w:rFonts w:cs="Arial"/>
                <w:sz w:val="18"/>
                <w:szCs w:val="18"/>
              </w:rPr>
            </w:pPr>
          </w:p>
        </w:tc>
        <w:tc>
          <w:tcPr>
            <w:tcW w:w="3598" w:type="dxa"/>
            <w:gridSpan w:val="3"/>
            <w:tcBorders>
              <w:top w:val="single" w:sz="4" w:space="0" w:color="auto"/>
              <w:left w:val="single" w:sz="12" w:space="0" w:color="auto"/>
              <w:bottom w:val="single" w:sz="4" w:space="0" w:color="auto"/>
            </w:tcBorders>
          </w:tcPr>
          <w:p w14:paraId="3C33BCE0" w14:textId="77777777" w:rsidR="00723877" w:rsidRPr="00340B0D" w:rsidRDefault="00723877" w:rsidP="00541D1A">
            <w:pPr>
              <w:rPr>
                <w:ins w:id="1168" w:author="jonathan pritchard" w:date="2025-01-23T13:27:00Z" w16du:dateUtc="2025-01-23T13:27:00Z"/>
                <w:rFonts w:cs="Arial"/>
                <w:sz w:val="18"/>
                <w:szCs w:val="18"/>
              </w:rPr>
            </w:pPr>
          </w:p>
        </w:tc>
        <w:tc>
          <w:tcPr>
            <w:tcW w:w="956" w:type="dxa"/>
            <w:tcBorders>
              <w:top w:val="single" w:sz="4" w:space="0" w:color="auto"/>
              <w:bottom w:val="single" w:sz="4" w:space="0" w:color="auto"/>
              <w:right w:val="single" w:sz="12" w:space="0" w:color="auto"/>
            </w:tcBorders>
            <w:vAlign w:val="center"/>
          </w:tcPr>
          <w:p w14:paraId="27E1BBC9" w14:textId="77777777" w:rsidR="00723877" w:rsidRPr="00340B0D" w:rsidRDefault="00723877" w:rsidP="00541D1A">
            <w:pPr>
              <w:rPr>
                <w:ins w:id="1169" w:author="jonathan pritchard" w:date="2025-01-23T13:27:00Z" w16du:dateUtc="2025-01-23T13:27:00Z"/>
                <w:rFonts w:cs="Arial"/>
                <w:sz w:val="18"/>
                <w:szCs w:val="18"/>
              </w:rPr>
            </w:pPr>
          </w:p>
        </w:tc>
      </w:tr>
      <w:tr w:rsidR="00723877" w:rsidRPr="00340B0D" w14:paraId="4D3F660A" w14:textId="77777777" w:rsidTr="00264CFF">
        <w:trPr>
          <w:ins w:id="1170" w:author="jonathan pritchard" w:date="2025-01-23T13:27:00Z"/>
        </w:trPr>
        <w:tc>
          <w:tcPr>
            <w:tcW w:w="4375" w:type="dxa"/>
            <w:gridSpan w:val="3"/>
            <w:tcBorders>
              <w:top w:val="single" w:sz="4" w:space="0" w:color="auto"/>
              <w:left w:val="single" w:sz="12" w:space="0" w:color="auto"/>
              <w:bottom w:val="single" w:sz="4" w:space="0" w:color="auto"/>
              <w:right w:val="single" w:sz="4" w:space="0" w:color="auto"/>
            </w:tcBorders>
          </w:tcPr>
          <w:p w14:paraId="56213D63" w14:textId="77777777" w:rsidR="00723877" w:rsidRPr="00340B0D" w:rsidRDefault="00723877" w:rsidP="00541D1A">
            <w:pPr>
              <w:pStyle w:val="Default"/>
              <w:rPr>
                <w:ins w:id="1171" w:author="jonathan pritchard" w:date="2025-01-23T13:27:00Z" w16du:dateUtc="2025-01-23T13:27:00Z"/>
                <w:sz w:val="18"/>
                <w:szCs w:val="18"/>
              </w:rPr>
            </w:pPr>
            <w:ins w:id="1172" w:author="jonathan pritchard" w:date="2025-01-23T13:27:00Z" w16du:dateUtc="2025-01-23T13:27: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543CE40B" w14:textId="77777777" w:rsidR="00723877" w:rsidRPr="00340B0D" w:rsidRDefault="00723877" w:rsidP="00541D1A">
            <w:pPr>
              <w:jc w:val="center"/>
              <w:rPr>
                <w:ins w:id="1173" w:author="jonathan pritchard" w:date="2025-01-23T13:27:00Z" w16du:dateUtc="2025-01-23T13:27:00Z"/>
                <w:rFonts w:cs="Arial"/>
                <w:sz w:val="18"/>
                <w:szCs w:val="18"/>
              </w:rPr>
            </w:pPr>
          </w:p>
        </w:tc>
        <w:tc>
          <w:tcPr>
            <w:tcW w:w="3598" w:type="dxa"/>
            <w:gridSpan w:val="3"/>
            <w:tcBorders>
              <w:top w:val="single" w:sz="4" w:space="0" w:color="auto"/>
              <w:left w:val="single" w:sz="12" w:space="0" w:color="auto"/>
              <w:bottom w:val="single" w:sz="4" w:space="0" w:color="auto"/>
            </w:tcBorders>
          </w:tcPr>
          <w:p w14:paraId="3F05551C" w14:textId="77777777" w:rsidR="00723877" w:rsidRPr="00340B0D" w:rsidRDefault="00723877" w:rsidP="00541D1A">
            <w:pPr>
              <w:rPr>
                <w:ins w:id="1174" w:author="jonathan pritchard" w:date="2025-01-23T13:27:00Z" w16du:dateUtc="2025-01-23T13:27:00Z"/>
                <w:rFonts w:cs="Arial"/>
                <w:sz w:val="18"/>
                <w:szCs w:val="18"/>
              </w:rPr>
            </w:pPr>
          </w:p>
        </w:tc>
        <w:tc>
          <w:tcPr>
            <w:tcW w:w="956" w:type="dxa"/>
            <w:tcBorders>
              <w:top w:val="single" w:sz="4" w:space="0" w:color="auto"/>
              <w:bottom w:val="single" w:sz="4" w:space="0" w:color="auto"/>
              <w:right w:val="single" w:sz="12" w:space="0" w:color="auto"/>
            </w:tcBorders>
            <w:vAlign w:val="center"/>
          </w:tcPr>
          <w:p w14:paraId="4A9EE837" w14:textId="77777777" w:rsidR="00723877" w:rsidRPr="00340B0D" w:rsidRDefault="00723877" w:rsidP="00541D1A">
            <w:pPr>
              <w:rPr>
                <w:ins w:id="1175" w:author="jonathan pritchard" w:date="2025-01-23T13:27:00Z" w16du:dateUtc="2025-01-23T13:27:00Z"/>
                <w:rFonts w:cs="Arial"/>
                <w:sz w:val="18"/>
                <w:szCs w:val="18"/>
              </w:rPr>
            </w:pPr>
          </w:p>
        </w:tc>
      </w:tr>
      <w:tr w:rsidR="00723877" w:rsidRPr="00340B0D" w14:paraId="574993A7" w14:textId="77777777" w:rsidTr="00264CFF">
        <w:trPr>
          <w:ins w:id="1176" w:author="jonathan pritchard" w:date="2025-01-23T13:27:00Z"/>
        </w:trPr>
        <w:tc>
          <w:tcPr>
            <w:tcW w:w="4375" w:type="dxa"/>
            <w:gridSpan w:val="3"/>
            <w:tcBorders>
              <w:top w:val="single" w:sz="4" w:space="0" w:color="auto"/>
              <w:left w:val="single" w:sz="12" w:space="0" w:color="auto"/>
              <w:bottom w:val="single" w:sz="4" w:space="0" w:color="auto"/>
              <w:right w:val="single" w:sz="4" w:space="0" w:color="auto"/>
            </w:tcBorders>
          </w:tcPr>
          <w:p w14:paraId="143A623B" w14:textId="77777777" w:rsidR="00723877" w:rsidRPr="00340B0D" w:rsidRDefault="00723877" w:rsidP="00541D1A">
            <w:pPr>
              <w:pStyle w:val="Default"/>
              <w:rPr>
                <w:ins w:id="1177" w:author="jonathan pritchard" w:date="2025-01-23T13:27:00Z" w16du:dateUtc="2025-01-23T13:27:00Z"/>
                <w:sz w:val="18"/>
                <w:szCs w:val="18"/>
              </w:rPr>
            </w:pPr>
            <w:ins w:id="1178" w:author="jonathan pritchard" w:date="2025-01-23T13:27:00Z" w16du:dateUtc="2025-01-23T13:27: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1ED727AF" w14:textId="77777777" w:rsidR="00723877" w:rsidRPr="00340B0D" w:rsidRDefault="00723877" w:rsidP="00541D1A">
            <w:pPr>
              <w:jc w:val="center"/>
              <w:rPr>
                <w:ins w:id="1179" w:author="jonathan pritchard" w:date="2025-01-23T13:27:00Z" w16du:dateUtc="2025-01-23T13:27:00Z"/>
                <w:rFonts w:cs="Arial"/>
                <w:sz w:val="18"/>
                <w:szCs w:val="18"/>
              </w:rPr>
            </w:pPr>
          </w:p>
        </w:tc>
        <w:tc>
          <w:tcPr>
            <w:tcW w:w="3598" w:type="dxa"/>
            <w:gridSpan w:val="3"/>
            <w:tcBorders>
              <w:top w:val="single" w:sz="4" w:space="0" w:color="auto"/>
              <w:left w:val="single" w:sz="12" w:space="0" w:color="auto"/>
              <w:bottom w:val="single" w:sz="4" w:space="0" w:color="auto"/>
            </w:tcBorders>
          </w:tcPr>
          <w:p w14:paraId="3F1A2B88" w14:textId="77777777" w:rsidR="00723877" w:rsidRPr="00340B0D" w:rsidRDefault="00723877" w:rsidP="00541D1A">
            <w:pPr>
              <w:rPr>
                <w:ins w:id="1180" w:author="jonathan pritchard" w:date="2025-01-23T13:27:00Z" w16du:dateUtc="2025-01-23T13:27:00Z"/>
                <w:rFonts w:cs="Arial"/>
                <w:sz w:val="18"/>
                <w:szCs w:val="18"/>
              </w:rPr>
            </w:pPr>
          </w:p>
        </w:tc>
        <w:tc>
          <w:tcPr>
            <w:tcW w:w="956" w:type="dxa"/>
            <w:tcBorders>
              <w:top w:val="single" w:sz="4" w:space="0" w:color="auto"/>
              <w:bottom w:val="single" w:sz="4" w:space="0" w:color="auto"/>
              <w:right w:val="single" w:sz="12" w:space="0" w:color="auto"/>
            </w:tcBorders>
            <w:vAlign w:val="center"/>
          </w:tcPr>
          <w:p w14:paraId="6A04DAC4" w14:textId="77777777" w:rsidR="00723877" w:rsidRPr="00340B0D" w:rsidRDefault="00723877" w:rsidP="00541D1A">
            <w:pPr>
              <w:rPr>
                <w:ins w:id="1181" w:author="jonathan pritchard" w:date="2025-01-23T13:27:00Z" w16du:dateUtc="2025-01-23T13:27:00Z"/>
                <w:rFonts w:cs="Arial"/>
                <w:sz w:val="18"/>
                <w:szCs w:val="18"/>
              </w:rPr>
            </w:pPr>
          </w:p>
        </w:tc>
      </w:tr>
      <w:tr w:rsidR="00723877" w:rsidRPr="00340B0D" w14:paraId="6BEBC97A" w14:textId="77777777" w:rsidTr="00264CFF">
        <w:trPr>
          <w:ins w:id="1182" w:author="jonathan pritchard" w:date="2025-01-23T13:27:00Z"/>
        </w:trPr>
        <w:tc>
          <w:tcPr>
            <w:tcW w:w="4375" w:type="dxa"/>
            <w:gridSpan w:val="3"/>
            <w:tcBorders>
              <w:top w:val="single" w:sz="4" w:space="0" w:color="auto"/>
              <w:left w:val="single" w:sz="12" w:space="0" w:color="auto"/>
              <w:bottom w:val="single" w:sz="4" w:space="0" w:color="auto"/>
              <w:right w:val="single" w:sz="4" w:space="0" w:color="auto"/>
            </w:tcBorders>
          </w:tcPr>
          <w:p w14:paraId="3CB25093" w14:textId="77777777" w:rsidR="00723877" w:rsidRPr="00340B0D" w:rsidRDefault="00723877" w:rsidP="00541D1A">
            <w:pPr>
              <w:pStyle w:val="Default"/>
              <w:ind w:left="720"/>
              <w:rPr>
                <w:ins w:id="1183" w:author="jonathan pritchard" w:date="2025-01-23T13:27:00Z" w16du:dateUtc="2025-01-23T13:27:00Z"/>
                <w:sz w:val="18"/>
                <w:szCs w:val="18"/>
              </w:rPr>
            </w:pPr>
            <w:ins w:id="1184" w:author="jonathan pritchard" w:date="2025-01-23T13:27:00Z" w16du:dateUtc="2025-01-23T13:27: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1FC9E841" w14:textId="77777777" w:rsidR="00723877" w:rsidRPr="00340B0D" w:rsidRDefault="00723877" w:rsidP="00541D1A">
            <w:pPr>
              <w:jc w:val="center"/>
              <w:rPr>
                <w:ins w:id="1185" w:author="jonathan pritchard" w:date="2025-01-23T13:27:00Z" w16du:dateUtc="2025-01-23T13:27:00Z"/>
                <w:rFonts w:cs="Arial"/>
                <w:sz w:val="18"/>
                <w:szCs w:val="18"/>
              </w:rPr>
            </w:pPr>
          </w:p>
        </w:tc>
        <w:tc>
          <w:tcPr>
            <w:tcW w:w="3598" w:type="dxa"/>
            <w:gridSpan w:val="3"/>
            <w:tcBorders>
              <w:top w:val="single" w:sz="4" w:space="0" w:color="auto"/>
              <w:left w:val="single" w:sz="12" w:space="0" w:color="auto"/>
              <w:bottom w:val="single" w:sz="4" w:space="0" w:color="auto"/>
            </w:tcBorders>
          </w:tcPr>
          <w:p w14:paraId="1FDFB8B7" w14:textId="77777777" w:rsidR="00723877" w:rsidRPr="00340B0D" w:rsidRDefault="00723877" w:rsidP="00541D1A">
            <w:pPr>
              <w:rPr>
                <w:ins w:id="1186" w:author="jonathan pritchard" w:date="2025-01-23T13:27:00Z" w16du:dateUtc="2025-01-23T13:27:00Z"/>
                <w:rFonts w:cs="Arial"/>
                <w:sz w:val="18"/>
                <w:szCs w:val="18"/>
              </w:rPr>
            </w:pPr>
          </w:p>
        </w:tc>
        <w:tc>
          <w:tcPr>
            <w:tcW w:w="956" w:type="dxa"/>
            <w:tcBorders>
              <w:top w:val="single" w:sz="4" w:space="0" w:color="auto"/>
              <w:bottom w:val="single" w:sz="4" w:space="0" w:color="auto"/>
              <w:right w:val="single" w:sz="12" w:space="0" w:color="auto"/>
            </w:tcBorders>
            <w:vAlign w:val="center"/>
          </w:tcPr>
          <w:p w14:paraId="64BE19AC" w14:textId="77777777" w:rsidR="00723877" w:rsidRPr="00340B0D" w:rsidRDefault="00723877" w:rsidP="00541D1A">
            <w:pPr>
              <w:rPr>
                <w:ins w:id="1187" w:author="jonathan pritchard" w:date="2025-01-23T13:27:00Z" w16du:dateUtc="2025-01-23T13:27:00Z"/>
                <w:rFonts w:cs="Arial"/>
                <w:sz w:val="18"/>
                <w:szCs w:val="18"/>
              </w:rPr>
            </w:pPr>
          </w:p>
        </w:tc>
      </w:tr>
      <w:tr w:rsidR="00723877" w:rsidRPr="00340B0D" w14:paraId="47E664E1" w14:textId="77777777" w:rsidTr="00264CFF">
        <w:trPr>
          <w:ins w:id="1188" w:author="jonathan pritchard" w:date="2025-01-23T13:27:00Z"/>
        </w:trPr>
        <w:tc>
          <w:tcPr>
            <w:tcW w:w="4375" w:type="dxa"/>
            <w:gridSpan w:val="3"/>
            <w:tcBorders>
              <w:top w:val="single" w:sz="4" w:space="0" w:color="auto"/>
              <w:left w:val="single" w:sz="12" w:space="0" w:color="auto"/>
              <w:bottom w:val="single" w:sz="12" w:space="0" w:color="auto"/>
              <w:right w:val="single" w:sz="4" w:space="0" w:color="auto"/>
            </w:tcBorders>
          </w:tcPr>
          <w:p w14:paraId="4F9D4009" w14:textId="77777777" w:rsidR="00723877" w:rsidRPr="00340B0D" w:rsidRDefault="00723877" w:rsidP="00541D1A">
            <w:pPr>
              <w:pStyle w:val="Default"/>
              <w:ind w:left="720"/>
              <w:rPr>
                <w:ins w:id="1189" w:author="jonathan pritchard" w:date="2025-01-23T13:27:00Z" w16du:dateUtc="2025-01-23T13:27:00Z"/>
                <w:sz w:val="18"/>
                <w:szCs w:val="18"/>
              </w:rPr>
            </w:pPr>
            <w:ins w:id="1190" w:author="jonathan pritchard" w:date="2025-01-23T13:27:00Z" w16du:dateUtc="2025-01-23T13:27: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5EAE76B4" w14:textId="77777777" w:rsidR="00723877" w:rsidRPr="00340B0D" w:rsidRDefault="00723877" w:rsidP="00541D1A">
            <w:pPr>
              <w:jc w:val="center"/>
              <w:rPr>
                <w:ins w:id="1191" w:author="jonathan pritchard" w:date="2025-01-23T13:27:00Z" w16du:dateUtc="2025-01-23T13:27:00Z"/>
                <w:rFonts w:cs="Arial"/>
                <w:sz w:val="18"/>
                <w:szCs w:val="18"/>
              </w:rPr>
            </w:pPr>
          </w:p>
        </w:tc>
        <w:tc>
          <w:tcPr>
            <w:tcW w:w="3598" w:type="dxa"/>
            <w:gridSpan w:val="3"/>
            <w:tcBorders>
              <w:top w:val="single" w:sz="4" w:space="0" w:color="auto"/>
              <w:left w:val="single" w:sz="12" w:space="0" w:color="auto"/>
              <w:bottom w:val="single" w:sz="12" w:space="0" w:color="auto"/>
            </w:tcBorders>
          </w:tcPr>
          <w:p w14:paraId="660CC4A2" w14:textId="77777777" w:rsidR="00723877" w:rsidRPr="00340B0D" w:rsidRDefault="00723877" w:rsidP="00541D1A">
            <w:pPr>
              <w:rPr>
                <w:ins w:id="1192" w:author="jonathan pritchard" w:date="2025-01-23T13:27:00Z" w16du:dateUtc="2025-01-23T13:27:00Z"/>
                <w:rFonts w:cs="Arial"/>
                <w:sz w:val="18"/>
                <w:szCs w:val="18"/>
              </w:rPr>
            </w:pPr>
          </w:p>
        </w:tc>
        <w:tc>
          <w:tcPr>
            <w:tcW w:w="956" w:type="dxa"/>
            <w:tcBorders>
              <w:top w:val="single" w:sz="4" w:space="0" w:color="auto"/>
              <w:bottom w:val="single" w:sz="12" w:space="0" w:color="auto"/>
              <w:right w:val="single" w:sz="12" w:space="0" w:color="auto"/>
            </w:tcBorders>
            <w:vAlign w:val="center"/>
          </w:tcPr>
          <w:p w14:paraId="12E0749D" w14:textId="77777777" w:rsidR="00723877" w:rsidRPr="00340B0D" w:rsidRDefault="00723877" w:rsidP="00541D1A">
            <w:pPr>
              <w:rPr>
                <w:ins w:id="1193" w:author="jonathan pritchard" w:date="2025-01-23T13:27:00Z" w16du:dateUtc="2025-01-23T13:27:00Z"/>
                <w:rFonts w:cs="Arial"/>
                <w:sz w:val="18"/>
                <w:szCs w:val="18"/>
              </w:rPr>
            </w:pPr>
          </w:p>
        </w:tc>
      </w:tr>
      <w:tr w:rsidR="00723877" w:rsidRPr="00340B0D" w14:paraId="0D99A170" w14:textId="77777777" w:rsidTr="00264CFF">
        <w:trPr>
          <w:ins w:id="1194" w:author="jonathan pritchard" w:date="2025-01-23T13:27:00Z"/>
        </w:trPr>
        <w:tc>
          <w:tcPr>
            <w:tcW w:w="9483"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CB8EE44" w14:textId="77777777" w:rsidR="00723877" w:rsidRPr="00EF63B4" w:rsidRDefault="00723877" w:rsidP="00541D1A">
            <w:pPr>
              <w:jc w:val="center"/>
              <w:rPr>
                <w:ins w:id="1195" w:author="jonathan pritchard" w:date="2025-01-23T13:27:00Z" w16du:dateUtc="2025-01-23T13:27:00Z"/>
                <w:rFonts w:cs="Arial"/>
                <w:sz w:val="18"/>
                <w:szCs w:val="18"/>
              </w:rPr>
            </w:pPr>
            <w:ins w:id="1196" w:author="jonathan pritchard" w:date="2025-01-23T13:27:00Z" w16du:dateUtc="2025-01-23T13:27:00Z">
              <w:r>
                <w:rPr>
                  <w:rFonts w:cs="Arial"/>
                  <w:b/>
                  <w:bCs/>
                  <w:sz w:val="18"/>
                  <w:szCs w:val="18"/>
                </w:rPr>
                <w:t>Additional</w:t>
              </w:r>
            </w:ins>
          </w:p>
        </w:tc>
      </w:tr>
      <w:tr w:rsidR="00723877" w:rsidRPr="00340B0D" w14:paraId="0CF6745C" w14:textId="77777777" w:rsidTr="00264CFF">
        <w:trPr>
          <w:ins w:id="1197" w:author="jonathan pritchard" w:date="2025-01-23T13:27:00Z"/>
        </w:trPr>
        <w:tc>
          <w:tcPr>
            <w:tcW w:w="4375" w:type="dxa"/>
            <w:gridSpan w:val="3"/>
            <w:tcBorders>
              <w:top w:val="single" w:sz="4" w:space="0" w:color="auto"/>
              <w:left w:val="single" w:sz="12" w:space="0" w:color="auto"/>
              <w:bottom w:val="single" w:sz="4" w:space="0" w:color="auto"/>
              <w:right w:val="single" w:sz="4" w:space="0" w:color="auto"/>
            </w:tcBorders>
          </w:tcPr>
          <w:p w14:paraId="59D30D8B" w14:textId="77777777" w:rsidR="00723877" w:rsidRPr="00340B0D" w:rsidRDefault="00723877" w:rsidP="00541D1A">
            <w:pPr>
              <w:pStyle w:val="Default"/>
              <w:ind w:left="720"/>
              <w:rPr>
                <w:ins w:id="1198" w:author="jonathan pritchard" w:date="2025-01-23T13:27:00Z" w16du:dateUtc="2025-01-23T13:27: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10BB6EC2" w14:textId="77777777" w:rsidR="00723877" w:rsidRPr="00340B0D" w:rsidRDefault="00723877" w:rsidP="00541D1A">
            <w:pPr>
              <w:jc w:val="center"/>
              <w:rPr>
                <w:ins w:id="1199" w:author="jonathan pritchard" w:date="2025-01-23T13:27:00Z" w16du:dateUtc="2025-01-23T13:27:00Z"/>
                <w:rFonts w:cs="Arial"/>
                <w:sz w:val="18"/>
                <w:szCs w:val="18"/>
              </w:rPr>
            </w:pPr>
          </w:p>
        </w:tc>
        <w:tc>
          <w:tcPr>
            <w:tcW w:w="3598" w:type="dxa"/>
            <w:gridSpan w:val="3"/>
            <w:tcBorders>
              <w:top w:val="single" w:sz="4" w:space="0" w:color="auto"/>
              <w:left w:val="double" w:sz="4" w:space="0" w:color="auto"/>
              <w:bottom w:val="single" w:sz="4" w:space="0" w:color="auto"/>
            </w:tcBorders>
          </w:tcPr>
          <w:p w14:paraId="0194B31D" w14:textId="77777777" w:rsidR="00723877" w:rsidRPr="00340B0D" w:rsidRDefault="00723877" w:rsidP="00541D1A">
            <w:pPr>
              <w:rPr>
                <w:ins w:id="1200" w:author="jonathan pritchard" w:date="2025-01-23T13:27:00Z" w16du:dateUtc="2025-01-23T13:27:00Z"/>
                <w:rFonts w:cs="Arial"/>
                <w:sz w:val="18"/>
                <w:szCs w:val="18"/>
              </w:rPr>
            </w:pPr>
          </w:p>
        </w:tc>
        <w:tc>
          <w:tcPr>
            <w:tcW w:w="956" w:type="dxa"/>
            <w:tcBorders>
              <w:top w:val="single" w:sz="4" w:space="0" w:color="auto"/>
              <w:bottom w:val="single" w:sz="4" w:space="0" w:color="auto"/>
              <w:right w:val="single" w:sz="12" w:space="0" w:color="auto"/>
            </w:tcBorders>
            <w:vAlign w:val="center"/>
          </w:tcPr>
          <w:p w14:paraId="40A82093" w14:textId="77777777" w:rsidR="00723877" w:rsidRPr="00340B0D" w:rsidRDefault="00723877" w:rsidP="00541D1A">
            <w:pPr>
              <w:rPr>
                <w:ins w:id="1201" w:author="jonathan pritchard" w:date="2025-01-23T13:27:00Z" w16du:dateUtc="2025-01-23T13:27:00Z"/>
                <w:rFonts w:cs="Arial"/>
                <w:sz w:val="18"/>
                <w:szCs w:val="18"/>
              </w:rPr>
            </w:pPr>
          </w:p>
        </w:tc>
      </w:tr>
      <w:tr w:rsidR="00723877" w:rsidRPr="00340B0D" w14:paraId="4C0AE6F4" w14:textId="77777777" w:rsidTr="00264CFF">
        <w:trPr>
          <w:ins w:id="1202" w:author="jonathan pritchard" w:date="2025-01-23T13:27:00Z"/>
        </w:trPr>
        <w:tc>
          <w:tcPr>
            <w:tcW w:w="4375" w:type="dxa"/>
            <w:gridSpan w:val="3"/>
            <w:tcBorders>
              <w:top w:val="single" w:sz="4" w:space="0" w:color="auto"/>
              <w:left w:val="single" w:sz="12" w:space="0" w:color="auto"/>
              <w:bottom w:val="single" w:sz="4" w:space="0" w:color="auto"/>
              <w:right w:val="single" w:sz="4" w:space="0" w:color="auto"/>
            </w:tcBorders>
          </w:tcPr>
          <w:p w14:paraId="65DA9AE7" w14:textId="77777777" w:rsidR="00723877" w:rsidRPr="00340B0D" w:rsidRDefault="00723877" w:rsidP="00541D1A">
            <w:pPr>
              <w:pStyle w:val="Default"/>
              <w:ind w:left="720"/>
              <w:rPr>
                <w:ins w:id="1203" w:author="jonathan pritchard" w:date="2025-01-23T13:27:00Z" w16du:dateUtc="2025-01-23T13:27: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E757393" w14:textId="77777777" w:rsidR="00723877" w:rsidRPr="00340B0D" w:rsidRDefault="00723877" w:rsidP="00541D1A">
            <w:pPr>
              <w:jc w:val="center"/>
              <w:rPr>
                <w:ins w:id="1204" w:author="jonathan pritchard" w:date="2025-01-23T13:27:00Z" w16du:dateUtc="2025-01-23T13:27:00Z"/>
                <w:rFonts w:cs="Arial"/>
                <w:sz w:val="18"/>
                <w:szCs w:val="18"/>
              </w:rPr>
            </w:pPr>
          </w:p>
        </w:tc>
        <w:tc>
          <w:tcPr>
            <w:tcW w:w="3598" w:type="dxa"/>
            <w:gridSpan w:val="3"/>
            <w:tcBorders>
              <w:top w:val="single" w:sz="4" w:space="0" w:color="auto"/>
              <w:left w:val="double" w:sz="4" w:space="0" w:color="auto"/>
              <w:bottom w:val="single" w:sz="4" w:space="0" w:color="auto"/>
            </w:tcBorders>
          </w:tcPr>
          <w:p w14:paraId="4ADF9835" w14:textId="77777777" w:rsidR="00723877" w:rsidRPr="00340B0D" w:rsidRDefault="00723877" w:rsidP="00541D1A">
            <w:pPr>
              <w:rPr>
                <w:ins w:id="1205" w:author="jonathan pritchard" w:date="2025-01-23T13:27:00Z" w16du:dateUtc="2025-01-23T13:27:00Z"/>
                <w:rFonts w:cs="Arial"/>
                <w:sz w:val="18"/>
                <w:szCs w:val="18"/>
              </w:rPr>
            </w:pPr>
          </w:p>
        </w:tc>
        <w:tc>
          <w:tcPr>
            <w:tcW w:w="956" w:type="dxa"/>
            <w:tcBorders>
              <w:top w:val="single" w:sz="4" w:space="0" w:color="auto"/>
              <w:bottom w:val="single" w:sz="4" w:space="0" w:color="auto"/>
              <w:right w:val="single" w:sz="12" w:space="0" w:color="auto"/>
            </w:tcBorders>
            <w:vAlign w:val="center"/>
          </w:tcPr>
          <w:p w14:paraId="7EDEFFDE" w14:textId="77777777" w:rsidR="00723877" w:rsidRPr="00340B0D" w:rsidRDefault="00723877" w:rsidP="00541D1A">
            <w:pPr>
              <w:rPr>
                <w:ins w:id="1206" w:author="jonathan pritchard" w:date="2025-01-23T13:27:00Z" w16du:dateUtc="2025-01-23T13:27:00Z"/>
                <w:rFonts w:cs="Arial"/>
                <w:sz w:val="18"/>
                <w:szCs w:val="18"/>
              </w:rPr>
            </w:pPr>
          </w:p>
        </w:tc>
      </w:tr>
      <w:tr w:rsidR="00723877" w:rsidRPr="00340B0D" w14:paraId="29EC7239" w14:textId="77777777" w:rsidTr="00264CFF">
        <w:trPr>
          <w:ins w:id="1207" w:author="jonathan pritchard" w:date="2025-01-23T13:27:00Z"/>
        </w:trPr>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94AE97E" w14:textId="77777777" w:rsidR="00723877" w:rsidRPr="00340B0D" w:rsidRDefault="00723877" w:rsidP="00541D1A">
            <w:pPr>
              <w:jc w:val="center"/>
              <w:rPr>
                <w:ins w:id="1208" w:author="jonathan pritchard" w:date="2025-01-23T13:27:00Z" w16du:dateUtc="2025-01-23T13:27:00Z"/>
                <w:rFonts w:cs="Arial"/>
                <w:b/>
                <w:bCs/>
                <w:sz w:val="18"/>
                <w:szCs w:val="18"/>
              </w:rPr>
            </w:pPr>
            <w:ins w:id="1209" w:author="jonathan pritchard" w:date="2025-01-23T13:27:00Z" w16du:dateUtc="2025-01-23T13:27:00Z">
              <w:r w:rsidRPr="00340B0D">
                <w:rPr>
                  <w:rFonts w:cs="Arial"/>
                  <w:b/>
                  <w:bCs/>
                  <w:sz w:val="18"/>
                  <w:szCs w:val="18"/>
                </w:rPr>
                <w:t>Setup</w:t>
              </w:r>
            </w:ins>
          </w:p>
        </w:tc>
      </w:tr>
      <w:tr w:rsidR="00723877" w:rsidRPr="00340B0D" w14:paraId="24F40D97" w14:textId="77777777" w:rsidTr="00264CFF">
        <w:trPr>
          <w:ins w:id="1210" w:author="jonathan pritchard" w:date="2025-01-23T13:27:00Z"/>
        </w:trPr>
        <w:tc>
          <w:tcPr>
            <w:tcW w:w="9483" w:type="dxa"/>
            <w:gridSpan w:val="9"/>
            <w:tcBorders>
              <w:top w:val="single" w:sz="4" w:space="0" w:color="auto"/>
              <w:left w:val="single" w:sz="12" w:space="0" w:color="auto"/>
              <w:bottom w:val="single" w:sz="4" w:space="0" w:color="auto"/>
              <w:right w:val="single" w:sz="12" w:space="0" w:color="auto"/>
            </w:tcBorders>
          </w:tcPr>
          <w:p w14:paraId="6EE6BA50" w14:textId="77777777" w:rsidR="00723877" w:rsidRDefault="00723877" w:rsidP="00541D1A">
            <w:pPr>
              <w:rPr>
                <w:ins w:id="1211" w:author="jonathan pritchard" w:date="2025-01-23T13:27:00Z" w16du:dateUtc="2025-01-23T13:27:00Z"/>
                <w:rFonts w:cs="Arial"/>
                <w:sz w:val="18"/>
                <w:szCs w:val="18"/>
              </w:rPr>
            </w:pPr>
          </w:p>
          <w:p w14:paraId="24868574" w14:textId="2A2D1346" w:rsidR="00723877" w:rsidRPr="00110428" w:rsidRDefault="00264CFF" w:rsidP="00541D1A">
            <w:pPr>
              <w:rPr>
                <w:ins w:id="1212" w:author="jonathan pritchard" w:date="2025-01-23T13:27:00Z" w16du:dateUtc="2025-01-23T13:27:00Z"/>
                <w:rFonts w:cs="Arial"/>
              </w:rPr>
            </w:pPr>
            <w:r>
              <w:rPr>
                <w:i/>
              </w:rPr>
              <w:t xml:space="preserve">Load the exchange set </w:t>
            </w:r>
            <w:proofErr w:type="spellStart"/>
            <w:r>
              <w:rPr>
                <w:b/>
                <w:bCs/>
                <w:i/>
              </w:rPr>
              <w:t>PowerUp</w:t>
            </w:r>
            <w:proofErr w:type="spellEnd"/>
          </w:p>
          <w:p w14:paraId="57BA6651" w14:textId="77777777" w:rsidR="00723877" w:rsidRPr="00340B0D" w:rsidRDefault="00723877" w:rsidP="00541D1A">
            <w:pPr>
              <w:rPr>
                <w:ins w:id="1213" w:author="jonathan pritchard" w:date="2025-01-23T13:27:00Z" w16du:dateUtc="2025-01-23T13:27:00Z"/>
                <w:rFonts w:cs="Arial"/>
                <w:sz w:val="18"/>
                <w:szCs w:val="18"/>
              </w:rPr>
            </w:pPr>
          </w:p>
        </w:tc>
      </w:tr>
      <w:tr w:rsidR="00723877" w:rsidRPr="00340B0D" w14:paraId="1C056BE1" w14:textId="77777777" w:rsidTr="00264CFF">
        <w:trPr>
          <w:ins w:id="1214" w:author="jonathan pritchard" w:date="2025-01-23T13:27:00Z"/>
        </w:trPr>
        <w:tc>
          <w:tcPr>
            <w:tcW w:w="9483"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1BA1D5E" w14:textId="77777777" w:rsidR="00723877" w:rsidRPr="00340B0D" w:rsidRDefault="00723877" w:rsidP="00541D1A">
            <w:pPr>
              <w:jc w:val="center"/>
              <w:rPr>
                <w:ins w:id="1215" w:author="jonathan pritchard" w:date="2025-01-23T13:27:00Z" w16du:dateUtc="2025-01-23T13:27:00Z"/>
                <w:rFonts w:cs="Arial"/>
                <w:b/>
                <w:bCs/>
                <w:sz w:val="18"/>
                <w:szCs w:val="18"/>
              </w:rPr>
            </w:pPr>
            <w:ins w:id="1216" w:author="jonathan pritchard" w:date="2025-01-23T13:27:00Z" w16du:dateUtc="2025-01-23T13:27:00Z">
              <w:r w:rsidRPr="00340B0D">
                <w:rPr>
                  <w:rFonts w:cs="Arial"/>
                  <w:b/>
                  <w:bCs/>
                  <w:sz w:val="18"/>
                  <w:szCs w:val="18"/>
                </w:rPr>
                <w:t>Action</w:t>
              </w:r>
            </w:ins>
          </w:p>
        </w:tc>
      </w:tr>
      <w:tr w:rsidR="00723877" w:rsidRPr="00340B0D" w14:paraId="3413F1A7" w14:textId="77777777" w:rsidTr="00264CFF">
        <w:trPr>
          <w:ins w:id="1217" w:author="jonathan pritchard" w:date="2025-01-23T13:27:00Z"/>
        </w:trPr>
        <w:tc>
          <w:tcPr>
            <w:tcW w:w="9483"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9497752" w14:textId="77777777" w:rsidR="00264CFF" w:rsidRDefault="00264CFF" w:rsidP="00264CFF">
            <w:pPr>
              <w:rPr>
                <w:i/>
              </w:rPr>
            </w:pPr>
          </w:p>
          <w:p w14:paraId="015F694D" w14:textId="5320B841" w:rsidR="00264CFF" w:rsidRPr="005D2431" w:rsidRDefault="00264CFF" w:rsidP="00264CFF">
            <w:pPr>
              <w:rPr>
                <w:i/>
              </w:rPr>
            </w:pPr>
            <w:r w:rsidRPr="005D2431">
              <w:rPr>
                <w:i/>
              </w:rPr>
              <w:t>Load the following update</w:t>
            </w:r>
            <w:r>
              <w:rPr>
                <w:i/>
              </w:rPr>
              <w:t xml:space="preserve"> exchange set</w:t>
            </w:r>
            <w:r w:rsidRPr="005D2431">
              <w:rPr>
                <w:i/>
              </w:rPr>
              <w:t>s in sequence:</w:t>
            </w:r>
          </w:p>
          <w:p w14:paraId="44576F1D" w14:textId="77777777" w:rsidR="00264CFF" w:rsidRPr="00C5422C" w:rsidRDefault="00264CFF" w:rsidP="00264CFF">
            <w:pPr>
              <w:pStyle w:val="ListParagraph"/>
              <w:numPr>
                <w:ilvl w:val="0"/>
                <w:numId w:val="48"/>
              </w:numPr>
              <w:rPr>
                <w:i/>
              </w:rPr>
            </w:pPr>
            <w:r w:rsidRPr="00C5422C">
              <w:rPr>
                <w:b/>
                <w:bCs/>
                <w:i/>
              </w:rPr>
              <w:t>ReIssue001</w:t>
            </w:r>
            <w:r>
              <w:rPr>
                <w:i/>
              </w:rPr>
              <w:t xml:space="preserve">  </w:t>
            </w:r>
          </w:p>
          <w:p w14:paraId="694E7198" w14:textId="77777777" w:rsidR="00264CFF" w:rsidRPr="00C5422C" w:rsidRDefault="00264CFF" w:rsidP="00264CFF">
            <w:pPr>
              <w:pStyle w:val="ListParagraph"/>
              <w:numPr>
                <w:ilvl w:val="0"/>
                <w:numId w:val="48"/>
              </w:numPr>
              <w:rPr>
                <w:i/>
              </w:rPr>
            </w:pPr>
            <w:r w:rsidRPr="00C5422C">
              <w:rPr>
                <w:b/>
                <w:bCs/>
                <w:i/>
              </w:rPr>
              <w:t>ReIssueX01SW</w:t>
            </w:r>
            <w:r>
              <w:rPr>
                <w:i/>
              </w:rPr>
              <w:t xml:space="preserve"> </w:t>
            </w:r>
          </w:p>
          <w:p w14:paraId="103EC538" w14:textId="77777777" w:rsidR="00723877" w:rsidRDefault="00264CFF" w:rsidP="00264CFF">
            <w:pPr>
              <w:rPr>
                <w:i/>
                <w:color w:val="D9D9D9" w:themeColor="background1" w:themeShade="D9"/>
              </w:rPr>
            </w:pPr>
            <w:r w:rsidRPr="00C5422C">
              <w:rPr>
                <w:b/>
                <w:bCs/>
                <w:i/>
              </w:rPr>
              <w:t>ReIssue004</w:t>
            </w:r>
            <w:r w:rsidRPr="00C5422C">
              <w:rPr>
                <w:i/>
                <w:color w:val="D9D9D9" w:themeColor="background1" w:themeShade="D9"/>
              </w:rPr>
              <w:t>.</w:t>
            </w:r>
          </w:p>
          <w:p w14:paraId="17084A38" w14:textId="0168B328" w:rsidR="00264CFF" w:rsidRPr="00110428" w:rsidRDefault="00264CFF" w:rsidP="00264CFF">
            <w:pPr>
              <w:rPr>
                <w:ins w:id="1218" w:author="jonathan pritchard" w:date="2025-01-23T13:27:00Z" w16du:dateUtc="2025-01-23T13:27:00Z"/>
                <w:rFonts w:cs="Arial"/>
                <w:b/>
                <w:bCs/>
              </w:rPr>
            </w:pPr>
          </w:p>
        </w:tc>
      </w:tr>
      <w:tr w:rsidR="00723877" w:rsidRPr="00340B0D" w14:paraId="02A6A6AE" w14:textId="77777777" w:rsidTr="00264CFF">
        <w:trPr>
          <w:ins w:id="1219" w:author="jonathan pritchard" w:date="2025-01-23T13:27:00Z"/>
        </w:trPr>
        <w:tc>
          <w:tcPr>
            <w:tcW w:w="9483"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C2A6D0E" w14:textId="77777777" w:rsidR="00723877" w:rsidRPr="00340B0D" w:rsidRDefault="00723877" w:rsidP="00541D1A">
            <w:pPr>
              <w:jc w:val="center"/>
              <w:rPr>
                <w:ins w:id="1220" w:author="jonathan pritchard" w:date="2025-01-23T13:27:00Z" w16du:dateUtc="2025-01-23T13:27:00Z"/>
                <w:rFonts w:cs="Arial"/>
                <w:sz w:val="18"/>
                <w:szCs w:val="18"/>
              </w:rPr>
            </w:pPr>
            <w:ins w:id="1221" w:author="jonathan pritchard" w:date="2025-01-23T13:27:00Z" w16du:dateUtc="2025-01-23T13:27:00Z">
              <w:r w:rsidRPr="00340B0D">
                <w:rPr>
                  <w:rFonts w:cs="Arial"/>
                  <w:b/>
                  <w:bCs/>
                  <w:sz w:val="18"/>
                  <w:szCs w:val="18"/>
                </w:rPr>
                <w:t>Results</w:t>
              </w:r>
            </w:ins>
          </w:p>
        </w:tc>
      </w:tr>
    </w:tbl>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9526"/>
      </w:tblGrid>
      <w:tr w:rsidR="001D2B45" w14:paraId="1AD84B97" w14:textId="77777777" w:rsidTr="001D2B45">
        <w:trPr>
          <w:cantSplit/>
        </w:trPr>
        <w:tc>
          <w:tcPr>
            <w:tcW w:w="9526" w:type="dxa"/>
            <w:tcBorders>
              <w:bottom w:val="nil"/>
            </w:tcBorders>
            <w:vAlign w:val="center"/>
          </w:tcPr>
          <w:p w14:paraId="5D15728C" w14:textId="7E316768" w:rsidR="001D2B45" w:rsidRPr="0015247B" w:rsidRDefault="001D2B45" w:rsidP="001D2B45">
            <w:pPr>
              <w:jc w:val="center"/>
            </w:pPr>
            <w:r>
              <w:rPr>
                <w:noProof/>
                <w:lang w:eastAsia="en-GB"/>
              </w:rPr>
              <w:drawing>
                <wp:inline distT="0" distB="0" distL="0" distR="0" wp14:anchorId="48590ACD" wp14:editId="1B00246E">
                  <wp:extent cx="5203780" cy="4207510"/>
                  <wp:effectExtent l="0" t="0" r="0" b="2540"/>
                  <wp:docPr id="117" name="Kuva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09319" cy="4211988"/>
                          </a:xfrm>
                          <a:prstGeom prst="rect">
                            <a:avLst/>
                          </a:prstGeom>
                          <a:noFill/>
                          <a:ln>
                            <a:noFill/>
                          </a:ln>
                        </pic:spPr>
                      </pic:pic>
                    </a:graphicData>
                  </a:graphic>
                </wp:inline>
              </w:drawing>
            </w:r>
          </w:p>
        </w:tc>
      </w:tr>
      <w:tr w:rsidR="001D2B45" w14:paraId="1631300D" w14:textId="77777777" w:rsidTr="001D2B45">
        <w:trPr>
          <w:cantSplit/>
        </w:trPr>
        <w:tc>
          <w:tcPr>
            <w:tcW w:w="9526" w:type="dxa"/>
            <w:tcBorders>
              <w:top w:val="nil"/>
              <w:bottom w:val="single" w:sz="4" w:space="0" w:color="auto"/>
            </w:tcBorders>
            <w:vAlign w:val="center"/>
          </w:tcPr>
          <w:p w14:paraId="6F824E26" w14:textId="77777777" w:rsidR="001D2B45" w:rsidRPr="00076547" w:rsidRDefault="001D2B45" w:rsidP="001D2B45">
            <w:pPr>
              <w:jc w:val="left"/>
              <w:rPr>
                <w:i/>
              </w:rPr>
            </w:pPr>
            <w:r w:rsidRPr="009C5191">
              <w:rPr>
                <w:b/>
                <w:bCs/>
                <w:i/>
              </w:rPr>
              <w:t>[TBD</w:t>
            </w:r>
            <w:r>
              <w:rPr>
                <w:i/>
              </w:rPr>
              <w:t>]</w:t>
            </w:r>
            <w:r w:rsidRPr="00076547">
              <w:rPr>
                <w:i/>
              </w:rPr>
              <w:t xml:space="preserve">After loading of </w:t>
            </w:r>
            <w:r>
              <w:rPr>
                <w:i/>
              </w:rPr>
              <w:t>101AA00</w:t>
            </w:r>
            <w:r w:rsidRPr="00076547">
              <w:rPr>
                <w:i/>
              </w:rPr>
              <w:t>X01SW.001 1st edition, displayed scale 1:20 000</w:t>
            </w:r>
          </w:p>
          <w:p w14:paraId="6DC4139C" w14:textId="5F53CDCE" w:rsidR="001D2B45" w:rsidRPr="001C6AFF" w:rsidRDefault="001D2B45" w:rsidP="001D2B45">
            <w:pPr>
              <w:jc w:val="left"/>
              <w:rPr>
                <w:color w:val="FF0000"/>
              </w:rPr>
            </w:pPr>
          </w:p>
        </w:tc>
      </w:tr>
      <w:tr w:rsidR="001D2B45" w14:paraId="2941B264" w14:textId="77777777" w:rsidTr="001D2B45">
        <w:trPr>
          <w:cantSplit/>
        </w:trPr>
        <w:tc>
          <w:tcPr>
            <w:tcW w:w="9526" w:type="dxa"/>
            <w:tcBorders>
              <w:bottom w:val="nil"/>
            </w:tcBorders>
            <w:vAlign w:val="center"/>
          </w:tcPr>
          <w:p w14:paraId="780D173F" w14:textId="28CA5641" w:rsidR="001D2B45" w:rsidRPr="00076547" w:rsidRDefault="001D2B45" w:rsidP="001D2B45">
            <w:pPr>
              <w:jc w:val="center"/>
              <w:rPr>
                <w:i/>
              </w:rPr>
            </w:pPr>
            <w:r>
              <w:rPr>
                <w:noProof/>
                <w:lang w:eastAsia="en-GB"/>
              </w:rPr>
              <w:lastRenderedPageBreak/>
              <w:drawing>
                <wp:inline distT="0" distB="0" distL="0" distR="0" wp14:anchorId="755BB9BA" wp14:editId="5AF104A9">
                  <wp:extent cx="5261104" cy="4244975"/>
                  <wp:effectExtent l="0" t="0" r="0" b="3175"/>
                  <wp:docPr id="118" name="Kuva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622" cy="4255882"/>
                          </a:xfrm>
                          <a:prstGeom prst="rect">
                            <a:avLst/>
                          </a:prstGeom>
                          <a:noFill/>
                          <a:ln>
                            <a:noFill/>
                          </a:ln>
                        </pic:spPr>
                      </pic:pic>
                    </a:graphicData>
                  </a:graphic>
                </wp:inline>
              </w:drawing>
            </w:r>
          </w:p>
        </w:tc>
      </w:tr>
      <w:tr w:rsidR="001D2B45" w14:paraId="6B9DBA80" w14:textId="77777777" w:rsidTr="001D2B45">
        <w:trPr>
          <w:cantSplit/>
        </w:trPr>
        <w:tc>
          <w:tcPr>
            <w:tcW w:w="9526" w:type="dxa"/>
            <w:tcBorders>
              <w:top w:val="nil"/>
              <w:bottom w:val="nil"/>
            </w:tcBorders>
            <w:vAlign w:val="center"/>
          </w:tcPr>
          <w:p w14:paraId="6B4CBD67" w14:textId="77777777" w:rsidR="001D2B45" w:rsidRPr="00076547" w:rsidRDefault="001D2B45" w:rsidP="001D2B45">
            <w:pPr>
              <w:jc w:val="left"/>
              <w:rPr>
                <w:i/>
              </w:rPr>
            </w:pPr>
            <w:r w:rsidRPr="009C5191">
              <w:rPr>
                <w:b/>
                <w:bCs/>
                <w:i/>
              </w:rPr>
              <w:t>[TBD</w:t>
            </w:r>
            <w:r>
              <w:rPr>
                <w:i/>
              </w:rPr>
              <w:t>]</w:t>
            </w:r>
            <w:r w:rsidRPr="00076547">
              <w:rPr>
                <w:i/>
              </w:rPr>
              <w:t xml:space="preserve">After loading of </w:t>
            </w:r>
            <w:r>
              <w:rPr>
                <w:i/>
              </w:rPr>
              <w:t>101AA00</w:t>
            </w:r>
            <w:r w:rsidRPr="00076547">
              <w:rPr>
                <w:i/>
              </w:rPr>
              <w:t>X01SW.000 re-issue, edition 1, update 3, displayed scale 1:20 000</w:t>
            </w:r>
          </w:p>
          <w:p w14:paraId="45FBE56F" w14:textId="77777777" w:rsidR="001D2B45" w:rsidRPr="00076547" w:rsidRDefault="001D2B45" w:rsidP="001D2B45">
            <w:pPr>
              <w:jc w:val="left"/>
              <w:rPr>
                <w:i/>
              </w:rPr>
            </w:pPr>
          </w:p>
        </w:tc>
      </w:tr>
      <w:tr w:rsidR="001D2B45" w14:paraId="6EC52563" w14:textId="77777777" w:rsidTr="001D2B45">
        <w:trPr>
          <w:cantSplit/>
        </w:trPr>
        <w:tc>
          <w:tcPr>
            <w:tcW w:w="9526" w:type="dxa"/>
            <w:tcBorders>
              <w:top w:val="nil"/>
              <w:bottom w:val="nil"/>
            </w:tcBorders>
            <w:vAlign w:val="center"/>
          </w:tcPr>
          <w:p w14:paraId="1D089EE9" w14:textId="1737F806" w:rsidR="001D2B45" w:rsidRPr="00076547" w:rsidRDefault="001D2B45" w:rsidP="001D2B45">
            <w:pPr>
              <w:jc w:val="center"/>
              <w:rPr>
                <w:i/>
              </w:rPr>
            </w:pPr>
            <w:r>
              <w:rPr>
                <w:noProof/>
                <w:lang w:eastAsia="en-GB"/>
              </w:rPr>
              <w:drawing>
                <wp:inline distT="0" distB="0" distL="0" distR="0" wp14:anchorId="5932CDD4" wp14:editId="0D0F1B14">
                  <wp:extent cx="5131827" cy="4143375"/>
                  <wp:effectExtent l="0" t="0" r="0" b="0"/>
                  <wp:docPr id="119" name="Kuva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38259" cy="4148569"/>
                          </a:xfrm>
                          <a:prstGeom prst="rect">
                            <a:avLst/>
                          </a:prstGeom>
                          <a:noFill/>
                          <a:ln>
                            <a:noFill/>
                          </a:ln>
                        </pic:spPr>
                      </pic:pic>
                    </a:graphicData>
                  </a:graphic>
                </wp:inline>
              </w:drawing>
            </w:r>
          </w:p>
        </w:tc>
      </w:tr>
      <w:tr w:rsidR="001D2B45" w14:paraId="32D053D2" w14:textId="77777777" w:rsidTr="001D2B45">
        <w:trPr>
          <w:cantSplit/>
        </w:trPr>
        <w:tc>
          <w:tcPr>
            <w:tcW w:w="9526" w:type="dxa"/>
            <w:tcBorders>
              <w:top w:val="nil"/>
            </w:tcBorders>
            <w:vAlign w:val="center"/>
          </w:tcPr>
          <w:p w14:paraId="1C383184" w14:textId="5483C01F" w:rsidR="001D2B45" w:rsidRPr="00076547" w:rsidRDefault="001D2B45" w:rsidP="001D2B45">
            <w:pPr>
              <w:jc w:val="left"/>
              <w:rPr>
                <w:i/>
              </w:rPr>
            </w:pPr>
            <w:r w:rsidRPr="009C5191">
              <w:rPr>
                <w:b/>
                <w:bCs/>
                <w:i/>
              </w:rPr>
              <w:t>[TBD</w:t>
            </w:r>
            <w:r>
              <w:rPr>
                <w:i/>
              </w:rPr>
              <w:t>]</w:t>
            </w:r>
            <w:r w:rsidRPr="00076547">
              <w:rPr>
                <w:i/>
              </w:rPr>
              <w:t xml:space="preserve">After loading of </w:t>
            </w:r>
            <w:r>
              <w:rPr>
                <w:i/>
              </w:rPr>
              <w:t>101AA00</w:t>
            </w:r>
            <w:r w:rsidRPr="00076547">
              <w:rPr>
                <w:i/>
              </w:rPr>
              <w:t>X01SW.004, displayed scale 1:20 000</w:t>
            </w:r>
          </w:p>
        </w:tc>
      </w:tr>
    </w:tbl>
    <w:p w14:paraId="7D2C61F9" w14:textId="77777777" w:rsidR="0015247B" w:rsidRDefault="0015247B" w:rsidP="0015247B"/>
    <w:p w14:paraId="603934DA" w14:textId="77777777" w:rsidR="0015247B" w:rsidRDefault="0015247B" w:rsidP="0015247B"/>
    <w:p w14:paraId="0DAD7194" w14:textId="77777777" w:rsidR="0015247B" w:rsidRPr="00714E71" w:rsidRDefault="001E2A73" w:rsidP="00E30B8F">
      <w:pPr>
        <w:pStyle w:val="Heading3"/>
      </w:pPr>
      <w:bookmarkStart w:id="1222" w:name="_Toc189647787"/>
      <w:r w:rsidRPr="00714E71">
        <w:lastRenderedPageBreak/>
        <w:t>Rejection of automatic update</w:t>
      </w:r>
      <w:bookmarkEnd w:id="1222"/>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C749A7" w:rsidRPr="00340B0D" w14:paraId="03801054" w14:textId="77777777" w:rsidTr="001D2B45">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35960EF4" w14:textId="77777777" w:rsidR="00C749A7" w:rsidRPr="00340B0D" w:rsidRDefault="00C749A7"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58C87E61" w14:textId="2730FA80" w:rsidR="00C749A7" w:rsidRPr="00C87169" w:rsidRDefault="001D2B45" w:rsidP="00541D1A">
            <w:pPr>
              <w:jc w:val="center"/>
              <w:rPr>
                <w:rFonts w:cs="Arial"/>
                <w:bCs/>
              </w:rPr>
            </w:pPr>
            <w:proofErr w:type="spellStart"/>
            <w:r>
              <w:t>UpdateRejection</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1EA543FB" w14:textId="77777777" w:rsidR="00C749A7" w:rsidRPr="00340B0D" w:rsidRDefault="00C749A7"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628D70CC" w14:textId="77777777" w:rsidR="00BF7BC9" w:rsidRDefault="00BF7BC9" w:rsidP="00BF7BC9">
            <w:r>
              <w:t>IEC 61174/ 4.4.2</w:t>
            </w:r>
          </w:p>
          <w:p w14:paraId="452DA782" w14:textId="672D2ED4" w:rsidR="00C749A7" w:rsidRPr="00340B0D" w:rsidRDefault="00BF7BC9" w:rsidP="00BF7BC9">
            <w:pPr>
              <w:rPr>
                <w:rFonts w:cs="Arial"/>
                <w:sz w:val="18"/>
                <w:szCs w:val="18"/>
              </w:rPr>
            </w:pPr>
            <w:r>
              <w:t>S-98 20.4.3</w:t>
            </w:r>
          </w:p>
        </w:tc>
      </w:tr>
      <w:tr w:rsidR="00C749A7" w:rsidRPr="00340B0D" w14:paraId="70BFE97E" w14:textId="77777777" w:rsidTr="001D2B45">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2FF21C8" w14:textId="77777777" w:rsidR="00C749A7" w:rsidRPr="00340B0D" w:rsidRDefault="00C749A7" w:rsidP="00541D1A">
            <w:pPr>
              <w:rPr>
                <w:rFonts w:cs="Arial"/>
                <w:b/>
                <w:bCs/>
                <w:sz w:val="18"/>
                <w:szCs w:val="18"/>
              </w:rPr>
            </w:pPr>
            <w:r w:rsidRPr="00340B0D">
              <w:rPr>
                <w:rFonts w:cs="Arial"/>
                <w:b/>
                <w:bCs/>
                <w:sz w:val="18"/>
                <w:szCs w:val="18"/>
              </w:rPr>
              <w:t>Test Description</w:t>
            </w:r>
          </w:p>
        </w:tc>
      </w:tr>
      <w:tr w:rsidR="00C749A7" w:rsidRPr="00340B0D" w14:paraId="5628174F" w14:textId="77777777" w:rsidTr="001D2B45">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0D6D7FF0" w14:textId="77777777" w:rsidR="00C749A7" w:rsidRPr="009C22F4" w:rsidRDefault="00C749A7" w:rsidP="00541D1A">
            <w:pPr>
              <w:rPr>
                <w:rFonts w:cs="Arial"/>
                <w:i/>
              </w:rPr>
            </w:pPr>
          </w:p>
          <w:p w14:paraId="5549B2C0" w14:textId="77777777" w:rsidR="00C749A7" w:rsidRDefault="001D2B45" w:rsidP="00541D1A">
            <w:pPr>
              <w:rPr>
                <w:i/>
              </w:rPr>
            </w:pPr>
            <w:r w:rsidRPr="00076547">
              <w:rPr>
                <w:i/>
              </w:rPr>
              <w:t>Manual rejection of an automatic update.</w:t>
            </w:r>
          </w:p>
          <w:p w14:paraId="3CD1C2B9" w14:textId="73423093" w:rsidR="001D2B45" w:rsidRPr="009C22F4" w:rsidRDefault="001D2B45" w:rsidP="00541D1A">
            <w:pPr>
              <w:rPr>
                <w:rFonts w:cs="Arial"/>
                <w:i/>
              </w:rPr>
            </w:pPr>
          </w:p>
        </w:tc>
      </w:tr>
      <w:tr w:rsidR="00C749A7" w:rsidRPr="00340B0D" w14:paraId="088B5252" w14:textId="77777777" w:rsidTr="001D2B45">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B132550" w14:textId="77777777" w:rsidR="00C749A7" w:rsidRPr="00340B0D" w:rsidRDefault="00C749A7" w:rsidP="00541D1A">
            <w:pPr>
              <w:jc w:val="center"/>
              <w:rPr>
                <w:rFonts w:cs="Arial"/>
                <w:b/>
                <w:bCs/>
                <w:sz w:val="18"/>
                <w:szCs w:val="18"/>
              </w:rPr>
            </w:pPr>
            <w:r w:rsidRPr="00340B0D">
              <w:rPr>
                <w:rFonts w:cs="Arial"/>
                <w:b/>
                <w:bCs/>
                <w:sz w:val="18"/>
                <w:szCs w:val="18"/>
              </w:rPr>
              <w:t>Loaded Data</w:t>
            </w:r>
          </w:p>
        </w:tc>
      </w:tr>
      <w:tr w:rsidR="00C749A7" w:rsidRPr="00340B0D" w14:paraId="32E6A74C" w14:textId="77777777" w:rsidTr="001D2B45">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3E1C89D" w14:textId="77777777" w:rsidR="00C749A7" w:rsidRPr="00340B0D" w:rsidRDefault="00C749A7"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7DA0B0C" w14:textId="77777777" w:rsidR="00C749A7" w:rsidRPr="00340B0D" w:rsidRDefault="00C749A7" w:rsidP="00541D1A">
            <w:pPr>
              <w:jc w:val="center"/>
              <w:rPr>
                <w:rFonts w:cs="Arial"/>
                <w:b/>
                <w:bCs/>
                <w:sz w:val="18"/>
                <w:szCs w:val="18"/>
              </w:rPr>
            </w:pPr>
          </w:p>
        </w:tc>
      </w:tr>
      <w:tr w:rsidR="00C749A7" w:rsidRPr="00340B0D" w14:paraId="6F201345" w14:textId="77777777" w:rsidTr="001D2B45">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55ACE394" w14:textId="77777777" w:rsidR="00C749A7" w:rsidRPr="00340B0D" w:rsidRDefault="00C749A7"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64A37DDA" w14:textId="77777777" w:rsidR="00C749A7" w:rsidRPr="00340B0D" w:rsidRDefault="00C749A7" w:rsidP="00541D1A">
            <w:pPr>
              <w:rPr>
                <w:rFonts w:cs="Arial"/>
                <w:sz w:val="18"/>
                <w:szCs w:val="18"/>
              </w:rPr>
            </w:pPr>
          </w:p>
        </w:tc>
      </w:tr>
      <w:tr w:rsidR="00C749A7" w:rsidRPr="00340B0D" w14:paraId="78597E6B" w14:textId="77777777" w:rsidTr="001D2B45">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3C9040AB" w14:textId="77777777" w:rsidR="00C749A7" w:rsidRPr="00340B0D" w:rsidRDefault="00C749A7"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050DAAAE" w14:textId="77777777" w:rsidR="00C749A7" w:rsidRPr="00340B0D" w:rsidRDefault="00C749A7" w:rsidP="00541D1A">
            <w:pPr>
              <w:rPr>
                <w:rFonts w:cs="Arial"/>
                <w:sz w:val="18"/>
                <w:szCs w:val="18"/>
              </w:rPr>
            </w:pPr>
          </w:p>
        </w:tc>
      </w:tr>
      <w:tr w:rsidR="00C749A7" w:rsidRPr="00340B0D" w14:paraId="47F25B21" w14:textId="77777777" w:rsidTr="001D2B45">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C53CB54" w14:textId="77777777" w:rsidR="00C749A7" w:rsidRPr="00340B0D" w:rsidRDefault="00C749A7"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5AC241D" w14:textId="77777777" w:rsidR="00C749A7" w:rsidRPr="00340B0D" w:rsidRDefault="00C749A7"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C749A7" w:rsidRPr="00340B0D" w14:paraId="7F796C48" w14:textId="77777777" w:rsidTr="001D2B45">
        <w:sdt>
          <w:sdtPr>
            <w:rPr>
              <w:rFonts w:cs="Arial"/>
              <w:sz w:val="18"/>
              <w:szCs w:val="18"/>
            </w:rPr>
            <w:alias w:val="Diplay Category"/>
            <w:tag w:val="Diplay Categor"/>
            <w:id w:val="1726415248"/>
            <w:placeholder>
              <w:docPart w:val="6C499D5BA0034628BD2CD7B206B66566"/>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379EDEB9" w14:textId="77777777" w:rsidR="00C749A7" w:rsidRPr="00340B0D" w:rsidRDefault="00C749A7"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64D341F6" w14:textId="77777777" w:rsidR="00C749A7" w:rsidRPr="00340B0D" w:rsidRDefault="00C749A7"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179663A5" w14:textId="77777777" w:rsidR="00C749A7" w:rsidRPr="00340B0D" w:rsidRDefault="00C749A7" w:rsidP="00541D1A">
            <w:pPr>
              <w:jc w:val="center"/>
              <w:rPr>
                <w:rFonts w:cs="Arial"/>
                <w:sz w:val="18"/>
                <w:szCs w:val="18"/>
              </w:rPr>
            </w:pPr>
          </w:p>
        </w:tc>
      </w:tr>
      <w:tr w:rsidR="00C749A7" w:rsidRPr="00340B0D" w14:paraId="7AF7F68E" w14:textId="77777777" w:rsidTr="001D2B45">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03C00F6" w14:textId="77777777" w:rsidR="00C749A7" w:rsidRPr="00340B0D" w:rsidRDefault="00C749A7"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48FDD27B" w14:textId="77777777" w:rsidR="00C749A7" w:rsidRPr="00340B0D" w:rsidRDefault="00C749A7"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4C808EED" w14:textId="77777777" w:rsidR="00C749A7" w:rsidRPr="00340B0D" w:rsidRDefault="00C749A7" w:rsidP="00541D1A">
            <w:pPr>
              <w:jc w:val="center"/>
              <w:rPr>
                <w:rFonts w:cs="Arial"/>
                <w:sz w:val="18"/>
                <w:szCs w:val="18"/>
              </w:rPr>
            </w:pPr>
          </w:p>
        </w:tc>
      </w:tr>
      <w:tr w:rsidR="00C749A7" w:rsidRPr="00340B0D" w14:paraId="7274801E" w14:textId="77777777" w:rsidTr="001D2B45">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5BAAB56" w14:textId="77777777" w:rsidR="00C749A7" w:rsidRPr="00340B0D" w:rsidRDefault="00C749A7"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54BBE8F"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35DA5642" w14:textId="77777777" w:rsidR="00C749A7" w:rsidRPr="00340B0D" w:rsidRDefault="00C749A7"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142BE172" w14:textId="77777777" w:rsidR="00C749A7" w:rsidRPr="00340B0D" w:rsidRDefault="00C749A7" w:rsidP="00541D1A">
            <w:pPr>
              <w:jc w:val="center"/>
              <w:rPr>
                <w:rFonts w:cs="Arial"/>
                <w:sz w:val="18"/>
                <w:szCs w:val="18"/>
              </w:rPr>
            </w:pPr>
          </w:p>
        </w:tc>
      </w:tr>
      <w:tr w:rsidR="00C749A7" w:rsidRPr="00340B0D" w14:paraId="7557F361" w14:textId="77777777" w:rsidTr="001D2B45">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A63F774" w14:textId="77777777" w:rsidR="00C749A7" w:rsidRPr="00340B0D" w:rsidRDefault="00C749A7"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8192762"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2808B963" w14:textId="77777777" w:rsidR="00C749A7" w:rsidRPr="00340B0D" w:rsidRDefault="00C749A7"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71BCDC2F" w14:textId="77777777" w:rsidR="00C749A7" w:rsidRPr="00340B0D" w:rsidRDefault="00C749A7" w:rsidP="00541D1A">
            <w:pPr>
              <w:jc w:val="center"/>
              <w:rPr>
                <w:rFonts w:cs="Arial"/>
                <w:sz w:val="18"/>
                <w:szCs w:val="18"/>
              </w:rPr>
            </w:pPr>
          </w:p>
        </w:tc>
      </w:tr>
      <w:tr w:rsidR="00C749A7" w:rsidRPr="00340B0D" w14:paraId="07CD962D" w14:textId="77777777" w:rsidTr="001D2B45">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A20B744" w14:textId="77777777" w:rsidR="00C749A7" w:rsidRPr="00340B0D" w:rsidRDefault="00C749A7"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4237C40"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40628734" w14:textId="77777777" w:rsidR="00C749A7" w:rsidRPr="00340B0D" w:rsidRDefault="00C749A7"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1EE9BB92" w14:textId="77777777" w:rsidR="00C749A7" w:rsidRPr="00340B0D" w:rsidRDefault="00C749A7" w:rsidP="00541D1A">
            <w:pPr>
              <w:jc w:val="center"/>
              <w:rPr>
                <w:rFonts w:cs="Arial"/>
                <w:sz w:val="18"/>
                <w:szCs w:val="18"/>
              </w:rPr>
            </w:pPr>
          </w:p>
        </w:tc>
      </w:tr>
      <w:tr w:rsidR="00C749A7" w:rsidRPr="00340B0D" w14:paraId="32EF8DB2" w14:textId="77777777" w:rsidTr="001D2B45">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506F06B" w14:textId="77777777" w:rsidR="00C749A7" w:rsidRPr="00340B0D" w:rsidRDefault="00C749A7"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642424B"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56F5EFD1" w14:textId="77777777" w:rsidR="00C749A7" w:rsidRPr="00340B0D" w:rsidRDefault="00C749A7"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33FE0416" w14:textId="77777777" w:rsidR="00C749A7" w:rsidRPr="00340B0D" w:rsidRDefault="00C749A7" w:rsidP="00541D1A">
            <w:pPr>
              <w:jc w:val="center"/>
              <w:rPr>
                <w:rFonts w:cs="Arial"/>
                <w:sz w:val="18"/>
                <w:szCs w:val="18"/>
              </w:rPr>
            </w:pPr>
          </w:p>
        </w:tc>
      </w:tr>
      <w:tr w:rsidR="00C749A7" w:rsidRPr="00340B0D" w14:paraId="4D35745A" w14:textId="77777777" w:rsidTr="001D2B45">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B1BA701" w14:textId="77777777" w:rsidR="00C749A7" w:rsidRPr="00340B0D" w:rsidRDefault="00C749A7"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EE293D3"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354DE3EA" w14:textId="77777777" w:rsidR="00C749A7" w:rsidRPr="00340B0D" w:rsidRDefault="00C749A7"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082D4ED2" w14:textId="77777777" w:rsidR="00C749A7" w:rsidRPr="00340B0D" w:rsidRDefault="00C749A7" w:rsidP="00541D1A">
            <w:pPr>
              <w:jc w:val="center"/>
              <w:rPr>
                <w:rFonts w:cs="Arial"/>
                <w:sz w:val="18"/>
                <w:szCs w:val="18"/>
              </w:rPr>
            </w:pPr>
          </w:p>
        </w:tc>
      </w:tr>
      <w:tr w:rsidR="00C749A7" w:rsidRPr="00340B0D" w14:paraId="7AEB1F26" w14:textId="77777777" w:rsidTr="001D2B45">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6BD8507" w14:textId="77777777" w:rsidR="00C749A7" w:rsidRPr="00340B0D" w:rsidRDefault="00C749A7"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FA51955"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7BC9D021" w14:textId="77777777" w:rsidR="00C749A7" w:rsidRPr="00340B0D" w:rsidRDefault="00C749A7"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084284BE" w14:textId="77777777" w:rsidR="00C749A7" w:rsidRPr="00340B0D" w:rsidRDefault="00C749A7" w:rsidP="00541D1A">
            <w:pPr>
              <w:jc w:val="center"/>
              <w:rPr>
                <w:rFonts w:cs="Arial"/>
                <w:sz w:val="18"/>
                <w:szCs w:val="18"/>
              </w:rPr>
            </w:pPr>
          </w:p>
        </w:tc>
      </w:tr>
      <w:tr w:rsidR="00C749A7" w:rsidRPr="00340B0D" w14:paraId="54BC1701" w14:textId="77777777" w:rsidTr="001D2B45">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916E280" w14:textId="77777777" w:rsidR="00C749A7" w:rsidRPr="00340B0D" w:rsidRDefault="00C749A7"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DFC1F57"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7C4B3A72" w14:textId="77777777" w:rsidR="00C749A7" w:rsidRPr="00340B0D" w:rsidRDefault="00C749A7"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6D0E32B4" w14:textId="77777777" w:rsidR="00C749A7" w:rsidRPr="00340B0D" w:rsidRDefault="00C749A7" w:rsidP="00541D1A">
            <w:pPr>
              <w:jc w:val="center"/>
              <w:rPr>
                <w:rFonts w:cs="Arial"/>
                <w:sz w:val="18"/>
                <w:szCs w:val="18"/>
              </w:rPr>
            </w:pPr>
          </w:p>
        </w:tc>
      </w:tr>
      <w:tr w:rsidR="00C749A7" w:rsidRPr="00340B0D" w14:paraId="468457AE" w14:textId="77777777" w:rsidTr="001D2B45">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ECB65B1" w14:textId="77777777" w:rsidR="00C749A7" w:rsidRPr="00340B0D" w:rsidRDefault="00C749A7"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C091974"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34227565" w14:textId="77777777" w:rsidR="00C749A7" w:rsidRPr="00340B0D" w:rsidRDefault="00C749A7"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28FE8014" w14:textId="77777777" w:rsidR="00C749A7" w:rsidRPr="00340B0D" w:rsidRDefault="00C749A7" w:rsidP="00541D1A">
            <w:pPr>
              <w:jc w:val="center"/>
              <w:rPr>
                <w:rFonts w:cs="Arial"/>
                <w:sz w:val="18"/>
                <w:szCs w:val="18"/>
              </w:rPr>
            </w:pPr>
          </w:p>
        </w:tc>
      </w:tr>
      <w:tr w:rsidR="00C749A7" w:rsidRPr="00340B0D" w14:paraId="63154FC7" w14:textId="77777777" w:rsidTr="001D2B45">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E2494F0" w14:textId="77777777" w:rsidR="00C749A7" w:rsidRPr="00340B0D" w:rsidRDefault="00C749A7"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C729627"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12F71D47" w14:textId="77777777" w:rsidR="00C749A7" w:rsidRPr="00340B0D" w:rsidRDefault="00C749A7"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2D2AEEBB" w14:textId="77777777" w:rsidR="00C749A7" w:rsidRPr="00340B0D" w:rsidRDefault="00C749A7" w:rsidP="00541D1A">
            <w:pPr>
              <w:jc w:val="center"/>
              <w:rPr>
                <w:rFonts w:cs="Arial"/>
                <w:sz w:val="18"/>
                <w:szCs w:val="18"/>
              </w:rPr>
            </w:pPr>
          </w:p>
        </w:tc>
      </w:tr>
      <w:tr w:rsidR="00C749A7" w:rsidRPr="00340B0D" w14:paraId="35B8DCCC" w14:textId="77777777" w:rsidTr="001D2B45">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3A268F3" w14:textId="77777777" w:rsidR="00C749A7" w:rsidRPr="00340B0D" w:rsidRDefault="00C749A7"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8A0FC15"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62F3883F" w14:textId="77777777" w:rsidR="00C749A7" w:rsidRPr="00340B0D" w:rsidRDefault="00C749A7"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33BEB1D4" w14:textId="77777777" w:rsidR="00C749A7" w:rsidRPr="00340B0D" w:rsidRDefault="00C749A7" w:rsidP="00541D1A">
            <w:pPr>
              <w:jc w:val="center"/>
              <w:rPr>
                <w:rFonts w:cs="Arial"/>
                <w:sz w:val="18"/>
                <w:szCs w:val="18"/>
              </w:rPr>
            </w:pPr>
          </w:p>
        </w:tc>
      </w:tr>
      <w:tr w:rsidR="00C749A7" w:rsidRPr="00340B0D" w14:paraId="78529AB4" w14:textId="77777777" w:rsidTr="001D2B45">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FFB3C3A" w14:textId="77777777" w:rsidR="00C749A7" w:rsidRPr="00340B0D" w:rsidRDefault="00C749A7"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344246CD"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6DA2F61E" w14:textId="77777777" w:rsidR="00C749A7" w:rsidRPr="00340B0D" w:rsidRDefault="00C749A7"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1FC8E053" w14:textId="77777777" w:rsidR="00C749A7" w:rsidRPr="00340B0D" w:rsidRDefault="00C749A7" w:rsidP="00541D1A">
            <w:pPr>
              <w:jc w:val="center"/>
              <w:rPr>
                <w:rFonts w:cs="Arial"/>
                <w:sz w:val="18"/>
                <w:szCs w:val="18"/>
              </w:rPr>
            </w:pPr>
          </w:p>
        </w:tc>
      </w:tr>
      <w:tr w:rsidR="00C749A7" w:rsidRPr="00340B0D" w14:paraId="41577D92" w14:textId="77777777" w:rsidTr="001D2B45">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1405E155" w14:textId="77777777" w:rsidR="00C749A7" w:rsidRPr="00340B0D" w:rsidRDefault="00C749A7"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40A229C2" w14:textId="77777777" w:rsidR="00C749A7" w:rsidRPr="00340B0D" w:rsidRDefault="00C749A7"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2828D3F1" w14:textId="77777777" w:rsidR="00C749A7" w:rsidRPr="00340B0D" w:rsidRDefault="00C749A7" w:rsidP="00541D1A">
            <w:pPr>
              <w:jc w:val="center"/>
              <w:rPr>
                <w:rFonts w:cs="Arial"/>
                <w:sz w:val="18"/>
                <w:szCs w:val="18"/>
              </w:rPr>
            </w:pPr>
          </w:p>
        </w:tc>
      </w:tr>
      <w:tr w:rsidR="00C749A7" w:rsidRPr="00340B0D" w14:paraId="40E65EB8" w14:textId="77777777" w:rsidTr="001D2B45">
        <w:sdt>
          <w:sdtPr>
            <w:rPr>
              <w:rFonts w:cs="Arial"/>
              <w:sz w:val="18"/>
              <w:szCs w:val="18"/>
            </w:rPr>
            <w:alias w:val="Palette"/>
            <w:tag w:val="Palette"/>
            <w:id w:val="1072232621"/>
            <w:placeholder>
              <w:docPart w:val="07A80D6A325C4A388C4F112003C48A46"/>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54792CA5" w14:textId="77777777" w:rsidR="00C749A7" w:rsidRPr="00340B0D" w:rsidRDefault="00C749A7"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47B29147" w14:textId="77777777" w:rsidR="00C749A7" w:rsidRPr="00340B0D" w:rsidRDefault="00C749A7"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287C3ABE" w14:textId="77777777" w:rsidR="00C749A7" w:rsidRPr="00340B0D" w:rsidRDefault="00C749A7" w:rsidP="00541D1A">
            <w:pPr>
              <w:jc w:val="center"/>
              <w:rPr>
                <w:rFonts w:cs="Arial"/>
                <w:sz w:val="18"/>
                <w:szCs w:val="18"/>
              </w:rPr>
            </w:pPr>
          </w:p>
        </w:tc>
      </w:tr>
      <w:tr w:rsidR="00C749A7" w:rsidRPr="00340B0D" w14:paraId="719C95DD" w14:textId="77777777" w:rsidTr="001D2B45">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60CC8E8F" w14:textId="77777777" w:rsidR="00C749A7" w:rsidRPr="00340B0D" w:rsidRDefault="00C749A7" w:rsidP="00541D1A">
            <w:pPr>
              <w:jc w:val="center"/>
              <w:rPr>
                <w:rFonts w:cs="Arial"/>
                <w:b/>
                <w:bCs/>
                <w:sz w:val="18"/>
                <w:szCs w:val="18"/>
              </w:rPr>
            </w:pPr>
          </w:p>
        </w:tc>
        <w:tc>
          <w:tcPr>
            <w:tcW w:w="3871" w:type="dxa"/>
            <w:gridSpan w:val="5"/>
            <w:tcBorders>
              <w:left w:val="single" w:sz="12" w:space="0" w:color="auto"/>
            </w:tcBorders>
          </w:tcPr>
          <w:p w14:paraId="2285FC5C" w14:textId="77777777" w:rsidR="00C749A7" w:rsidRPr="00340B0D" w:rsidRDefault="00C749A7" w:rsidP="00541D1A">
            <w:pPr>
              <w:rPr>
                <w:rFonts w:cs="Arial"/>
                <w:sz w:val="18"/>
                <w:szCs w:val="18"/>
              </w:rPr>
            </w:pPr>
          </w:p>
        </w:tc>
        <w:tc>
          <w:tcPr>
            <w:tcW w:w="672" w:type="dxa"/>
            <w:tcBorders>
              <w:right w:val="single" w:sz="12" w:space="0" w:color="auto"/>
            </w:tcBorders>
            <w:vAlign w:val="center"/>
          </w:tcPr>
          <w:p w14:paraId="092F2B4B" w14:textId="77777777" w:rsidR="00C749A7" w:rsidRPr="00340B0D" w:rsidRDefault="00C749A7" w:rsidP="00541D1A">
            <w:pPr>
              <w:jc w:val="center"/>
              <w:rPr>
                <w:rFonts w:cs="Arial"/>
                <w:sz w:val="18"/>
                <w:szCs w:val="18"/>
              </w:rPr>
            </w:pPr>
          </w:p>
        </w:tc>
      </w:tr>
      <w:tr w:rsidR="00C749A7" w:rsidRPr="00340B0D" w14:paraId="2A1E0FFE" w14:textId="77777777" w:rsidTr="001D2B45">
        <w:tc>
          <w:tcPr>
            <w:tcW w:w="4656" w:type="dxa"/>
            <w:gridSpan w:val="5"/>
            <w:tcBorders>
              <w:left w:val="single" w:sz="12" w:space="0" w:color="auto"/>
              <w:bottom w:val="single" w:sz="12" w:space="0" w:color="auto"/>
              <w:right w:val="single" w:sz="12" w:space="0" w:color="auto"/>
            </w:tcBorders>
            <w:shd w:val="clear" w:color="auto" w:fill="FFFFFF" w:themeFill="background1"/>
          </w:tcPr>
          <w:p w14:paraId="1F2E3347" w14:textId="77777777" w:rsidR="00C749A7" w:rsidRPr="00340B0D" w:rsidRDefault="00C749A7" w:rsidP="00541D1A">
            <w:pPr>
              <w:rPr>
                <w:rFonts w:cs="Arial"/>
                <w:sz w:val="18"/>
                <w:szCs w:val="18"/>
              </w:rPr>
            </w:pPr>
          </w:p>
        </w:tc>
        <w:tc>
          <w:tcPr>
            <w:tcW w:w="3871" w:type="dxa"/>
            <w:gridSpan w:val="5"/>
            <w:tcBorders>
              <w:left w:val="single" w:sz="12" w:space="0" w:color="auto"/>
              <w:bottom w:val="single" w:sz="12" w:space="0" w:color="auto"/>
            </w:tcBorders>
          </w:tcPr>
          <w:p w14:paraId="4A71E529" w14:textId="77777777" w:rsidR="00C749A7" w:rsidRPr="00340B0D" w:rsidRDefault="00C749A7" w:rsidP="00541D1A">
            <w:pPr>
              <w:jc w:val="center"/>
              <w:rPr>
                <w:rFonts w:cs="Arial"/>
                <w:sz w:val="18"/>
                <w:szCs w:val="18"/>
              </w:rPr>
            </w:pPr>
          </w:p>
        </w:tc>
        <w:tc>
          <w:tcPr>
            <w:tcW w:w="672" w:type="dxa"/>
            <w:tcBorders>
              <w:bottom w:val="single" w:sz="12" w:space="0" w:color="auto"/>
              <w:right w:val="single" w:sz="12" w:space="0" w:color="auto"/>
            </w:tcBorders>
            <w:vAlign w:val="center"/>
          </w:tcPr>
          <w:p w14:paraId="0E7142D8" w14:textId="77777777" w:rsidR="00C749A7" w:rsidRPr="00340B0D" w:rsidRDefault="00C749A7" w:rsidP="00541D1A">
            <w:pPr>
              <w:jc w:val="center"/>
              <w:rPr>
                <w:rFonts w:cs="Arial"/>
                <w:sz w:val="18"/>
                <w:szCs w:val="18"/>
              </w:rPr>
            </w:pPr>
          </w:p>
        </w:tc>
      </w:tr>
      <w:tr w:rsidR="00C749A7" w:rsidRPr="00340B0D" w14:paraId="04A77248" w14:textId="77777777" w:rsidTr="001D2B45">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5E584D9A" w14:textId="77777777" w:rsidR="00C749A7" w:rsidRPr="00340B0D" w:rsidRDefault="00C749A7"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CA5EDF9" w14:textId="77777777" w:rsidR="00C749A7" w:rsidRPr="00340B0D" w:rsidRDefault="00C749A7" w:rsidP="00541D1A">
            <w:pPr>
              <w:jc w:val="center"/>
              <w:rPr>
                <w:rFonts w:cs="Arial"/>
                <w:sz w:val="18"/>
                <w:szCs w:val="18"/>
              </w:rPr>
            </w:pPr>
            <w:r w:rsidRPr="00340B0D">
              <w:rPr>
                <w:rFonts w:cs="Arial"/>
                <w:b/>
                <w:bCs/>
                <w:sz w:val="18"/>
                <w:szCs w:val="18"/>
              </w:rPr>
              <w:t>Display</w:t>
            </w:r>
          </w:p>
        </w:tc>
      </w:tr>
      <w:tr w:rsidR="00C749A7" w:rsidRPr="00340B0D" w14:paraId="6B009F70" w14:textId="77777777" w:rsidTr="001D2B45">
        <w:trPr>
          <w:trHeight w:val="287"/>
        </w:trPr>
        <w:tc>
          <w:tcPr>
            <w:tcW w:w="1789" w:type="dxa"/>
            <w:tcBorders>
              <w:left w:val="single" w:sz="12" w:space="0" w:color="auto"/>
              <w:bottom w:val="single" w:sz="4" w:space="0" w:color="auto"/>
            </w:tcBorders>
          </w:tcPr>
          <w:p w14:paraId="26D7DB58" w14:textId="77777777" w:rsidR="00C749A7" w:rsidRPr="00340B0D" w:rsidRDefault="00C749A7"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420698BC" w14:textId="77777777" w:rsidR="00C749A7" w:rsidRPr="00340B0D" w:rsidRDefault="00C749A7"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121E2F01" w14:textId="77777777" w:rsidR="00C749A7" w:rsidRPr="00340B0D" w:rsidRDefault="00C749A7"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2AFDF083" w14:textId="77777777" w:rsidR="00C749A7" w:rsidRPr="00C87169" w:rsidRDefault="00C749A7" w:rsidP="00541D1A">
            <w:pPr>
              <w:rPr>
                <w:rFonts w:cs="Arial"/>
              </w:rPr>
            </w:pPr>
          </w:p>
        </w:tc>
      </w:tr>
      <w:tr w:rsidR="00C749A7" w:rsidRPr="00340B0D" w14:paraId="245800F5" w14:textId="77777777" w:rsidTr="001D2B45">
        <w:tc>
          <w:tcPr>
            <w:tcW w:w="1789" w:type="dxa"/>
            <w:tcBorders>
              <w:left w:val="single" w:sz="12" w:space="0" w:color="auto"/>
              <w:bottom w:val="single" w:sz="4" w:space="0" w:color="auto"/>
            </w:tcBorders>
          </w:tcPr>
          <w:p w14:paraId="11F18154" w14:textId="77777777" w:rsidR="00C749A7" w:rsidRPr="00340B0D" w:rsidRDefault="00C749A7"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78FB2DE2" w14:textId="77777777" w:rsidR="00C749A7" w:rsidRPr="00340B0D" w:rsidRDefault="00C749A7"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571C240C" w14:textId="77777777" w:rsidR="00C749A7" w:rsidRPr="00340B0D" w:rsidRDefault="00C749A7"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6D9FBE64" w14:textId="77777777" w:rsidR="00C749A7" w:rsidRPr="00340B0D" w:rsidRDefault="00C749A7" w:rsidP="00541D1A">
            <w:pPr>
              <w:rPr>
                <w:rFonts w:cs="Arial"/>
                <w:sz w:val="18"/>
                <w:szCs w:val="18"/>
              </w:rPr>
            </w:pPr>
            <w:r w:rsidRPr="00340B0D">
              <w:rPr>
                <w:rFonts w:cs="Arial"/>
                <w:sz w:val="18"/>
                <w:szCs w:val="18"/>
              </w:rPr>
              <w:t>1:</w:t>
            </w:r>
            <w:r>
              <w:rPr>
                <w:rFonts w:cs="Arial"/>
                <w:sz w:val="18"/>
                <w:szCs w:val="18"/>
              </w:rPr>
              <w:t>60000</w:t>
            </w:r>
          </w:p>
        </w:tc>
      </w:tr>
      <w:tr w:rsidR="00C749A7" w:rsidRPr="00340B0D" w14:paraId="059A0D64" w14:textId="77777777" w:rsidTr="001D2B45">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5F298FF1" w14:textId="77777777" w:rsidR="00C749A7" w:rsidRPr="00340B0D" w:rsidRDefault="00C749A7"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588401B1" w14:textId="77777777" w:rsidR="00C749A7" w:rsidRPr="00340B0D" w:rsidRDefault="00C749A7"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5B41C7C7" w14:textId="77777777" w:rsidR="00C749A7" w:rsidRPr="00340B0D" w:rsidRDefault="00C749A7" w:rsidP="00541D1A">
            <w:pPr>
              <w:rPr>
                <w:rFonts w:cs="Arial"/>
                <w:sz w:val="18"/>
                <w:szCs w:val="18"/>
              </w:rPr>
            </w:pPr>
          </w:p>
        </w:tc>
      </w:tr>
      <w:tr w:rsidR="00C749A7" w:rsidRPr="00340B0D" w14:paraId="633A8A18" w14:textId="77777777" w:rsidTr="001D2B45">
        <w:tc>
          <w:tcPr>
            <w:tcW w:w="9199" w:type="dxa"/>
            <w:gridSpan w:val="11"/>
            <w:tcBorders>
              <w:top w:val="single" w:sz="4" w:space="0" w:color="auto"/>
              <w:left w:val="single" w:sz="12" w:space="0" w:color="auto"/>
              <w:bottom w:val="single" w:sz="4" w:space="0" w:color="auto"/>
              <w:right w:val="single" w:sz="12" w:space="0" w:color="auto"/>
            </w:tcBorders>
          </w:tcPr>
          <w:p w14:paraId="02005E9E" w14:textId="77777777" w:rsidR="00C749A7" w:rsidRPr="00340B0D" w:rsidRDefault="00C749A7" w:rsidP="00541D1A">
            <w:pPr>
              <w:rPr>
                <w:rFonts w:cs="Arial"/>
                <w:sz w:val="18"/>
                <w:szCs w:val="18"/>
              </w:rPr>
            </w:pPr>
          </w:p>
        </w:tc>
      </w:tr>
      <w:tr w:rsidR="00C749A7" w:rsidRPr="00340B0D" w14:paraId="7B4FB30C" w14:textId="77777777" w:rsidTr="001D2B45">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7D0AB7D" w14:textId="77777777" w:rsidR="00C749A7" w:rsidRPr="00340B0D" w:rsidRDefault="00C749A7"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C749A7" w:rsidRPr="00340B0D" w14:paraId="5F8E7D58" w14:textId="77777777" w:rsidTr="001D2B45">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B94CEFE" w14:textId="77777777" w:rsidR="00C749A7" w:rsidRPr="00340B0D" w:rsidRDefault="00C749A7"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6D5B506" w14:textId="77777777" w:rsidR="00C749A7" w:rsidRPr="00340B0D" w:rsidRDefault="00C749A7" w:rsidP="00541D1A">
            <w:pPr>
              <w:jc w:val="center"/>
              <w:rPr>
                <w:rFonts w:cs="Arial"/>
                <w:b/>
                <w:bCs/>
                <w:sz w:val="18"/>
                <w:szCs w:val="18"/>
              </w:rPr>
            </w:pPr>
            <w:r w:rsidRPr="00340B0D">
              <w:rPr>
                <w:rFonts w:cs="Arial"/>
                <w:b/>
                <w:bCs/>
                <w:sz w:val="18"/>
                <w:szCs w:val="18"/>
              </w:rPr>
              <w:t>Other</w:t>
            </w:r>
          </w:p>
        </w:tc>
      </w:tr>
      <w:tr w:rsidR="00C749A7" w:rsidRPr="00340B0D" w14:paraId="15DC445F"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786B94D2" w14:textId="77777777" w:rsidR="00C749A7" w:rsidRPr="00340B0D" w:rsidRDefault="00C749A7"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52394628"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A454EC2" w14:textId="77777777" w:rsidR="00C749A7" w:rsidRPr="00340B0D" w:rsidRDefault="00C749A7"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4FEB6DB3" w14:textId="77777777" w:rsidR="00C749A7" w:rsidRPr="00340B0D" w:rsidRDefault="00C749A7" w:rsidP="00541D1A">
            <w:pPr>
              <w:rPr>
                <w:rFonts w:cs="Arial"/>
                <w:sz w:val="18"/>
                <w:szCs w:val="18"/>
              </w:rPr>
            </w:pPr>
          </w:p>
        </w:tc>
      </w:tr>
      <w:tr w:rsidR="00C749A7" w:rsidRPr="00340B0D" w14:paraId="107E7167"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3E37A9E8" w14:textId="77777777" w:rsidR="00C749A7" w:rsidRPr="00340B0D" w:rsidRDefault="00C749A7"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787E085D"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613C4E2" w14:textId="77777777" w:rsidR="00C749A7" w:rsidRPr="00340B0D" w:rsidRDefault="00C749A7"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0F74D790" w14:textId="77777777" w:rsidR="00C749A7" w:rsidRPr="00340B0D" w:rsidRDefault="00C749A7" w:rsidP="00541D1A">
            <w:pPr>
              <w:rPr>
                <w:rFonts w:cs="Arial"/>
                <w:sz w:val="18"/>
                <w:szCs w:val="18"/>
              </w:rPr>
            </w:pPr>
          </w:p>
        </w:tc>
      </w:tr>
      <w:tr w:rsidR="00C749A7" w:rsidRPr="00340B0D" w14:paraId="081AB8C6"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5DD137D6" w14:textId="77777777" w:rsidR="00C749A7" w:rsidRPr="00340B0D" w:rsidRDefault="00C749A7"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3E57E828"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D721116" w14:textId="77777777" w:rsidR="00C749A7" w:rsidRPr="00340B0D" w:rsidRDefault="00C749A7"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2C064891" w14:textId="77777777" w:rsidR="00C749A7" w:rsidRPr="00340B0D" w:rsidRDefault="00C749A7" w:rsidP="00541D1A">
            <w:pPr>
              <w:rPr>
                <w:rFonts w:cs="Arial"/>
                <w:sz w:val="18"/>
                <w:szCs w:val="18"/>
              </w:rPr>
            </w:pPr>
          </w:p>
        </w:tc>
      </w:tr>
      <w:tr w:rsidR="00C749A7" w:rsidRPr="00340B0D" w14:paraId="024C59E4"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042F2C18" w14:textId="77777777" w:rsidR="00C749A7" w:rsidRPr="00340B0D" w:rsidRDefault="00C749A7"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20BB55FC"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DDE600A" w14:textId="77777777" w:rsidR="00C749A7" w:rsidRPr="00340B0D" w:rsidRDefault="00C749A7"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67174203" w14:textId="77777777" w:rsidR="00C749A7" w:rsidRPr="00340B0D" w:rsidRDefault="00C749A7" w:rsidP="00541D1A">
            <w:pPr>
              <w:rPr>
                <w:rFonts w:cs="Arial"/>
                <w:sz w:val="18"/>
                <w:szCs w:val="18"/>
              </w:rPr>
            </w:pPr>
          </w:p>
        </w:tc>
      </w:tr>
      <w:tr w:rsidR="00C749A7" w:rsidRPr="00340B0D" w14:paraId="71558E91"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4621296A" w14:textId="77777777" w:rsidR="00C749A7" w:rsidRPr="00340B0D" w:rsidRDefault="00C749A7"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013E9A16"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9A9E88D" w14:textId="77777777" w:rsidR="00C749A7" w:rsidRPr="00340B0D" w:rsidRDefault="00C749A7"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664B49A8" w14:textId="77777777" w:rsidR="00C749A7" w:rsidRPr="00340B0D" w:rsidRDefault="00C749A7" w:rsidP="00541D1A">
            <w:pPr>
              <w:rPr>
                <w:rFonts w:cs="Arial"/>
                <w:sz w:val="18"/>
                <w:szCs w:val="18"/>
              </w:rPr>
            </w:pPr>
          </w:p>
        </w:tc>
      </w:tr>
      <w:tr w:rsidR="00C749A7" w:rsidRPr="00340B0D" w14:paraId="7018A961"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7A4B3706" w14:textId="77777777" w:rsidR="00C749A7" w:rsidRPr="00340B0D" w:rsidRDefault="00C749A7"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328AE62E"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5AD3613" w14:textId="77777777" w:rsidR="00C749A7" w:rsidRPr="00340B0D" w:rsidRDefault="00C749A7"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310035B2" w14:textId="77777777" w:rsidR="00C749A7" w:rsidRPr="00340B0D" w:rsidRDefault="00C749A7" w:rsidP="00541D1A">
            <w:pPr>
              <w:rPr>
                <w:rFonts w:cs="Arial"/>
                <w:sz w:val="18"/>
                <w:szCs w:val="18"/>
              </w:rPr>
            </w:pPr>
          </w:p>
        </w:tc>
      </w:tr>
      <w:tr w:rsidR="00C749A7" w:rsidRPr="00340B0D" w14:paraId="6F2EBCEE"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7D26E585" w14:textId="77777777" w:rsidR="00C749A7" w:rsidRPr="00340B0D" w:rsidRDefault="00C749A7"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5840261C"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002F7AF" w14:textId="77777777" w:rsidR="00C749A7" w:rsidRPr="00340B0D" w:rsidRDefault="00C749A7"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7CE4C38C" w14:textId="77777777" w:rsidR="00C749A7" w:rsidRPr="00340B0D" w:rsidRDefault="00C749A7" w:rsidP="00541D1A">
            <w:pPr>
              <w:rPr>
                <w:rFonts w:cs="Arial"/>
                <w:sz w:val="18"/>
                <w:szCs w:val="18"/>
              </w:rPr>
            </w:pPr>
          </w:p>
        </w:tc>
      </w:tr>
      <w:tr w:rsidR="00C749A7" w:rsidRPr="00340B0D" w14:paraId="3C660BAA"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6F12E607" w14:textId="77777777" w:rsidR="00C749A7" w:rsidRPr="00340B0D" w:rsidRDefault="00C749A7"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430F8637"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59CC692" w14:textId="77777777" w:rsidR="00C749A7" w:rsidRPr="00340B0D" w:rsidRDefault="00C749A7"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2A7A99AB" w14:textId="77777777" w:rsidR="00C749A7" w:rsidRPr="00340B0D" w:rsidRDefault="00C749A7" w:rsidP="00541D1A">
            <w:pPr>
              <w:rPr>
                <w:rFonts w:cs="Arial"/>
                <w:sz w:val="18"/>
                <w:szCs w:val="18"/>
              </w:rPr>
            </w:pPr>
          </w:p>
        </w:tc>
      </w:tr>
      <w:tr w:rsidR="00C749A7" w:rsidRPr="00340B0D" w14:paraId="6A74F6DC"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31DA4ABB" w14:textId="77777777" w:rsidR="00C749A7" w:rsidRPr="00340B0D" w:rsidRDefault="00C749A7"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1E71B6D6"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B7FED7D" w14:textId="77777777" w:rsidR="00C749A7" w:rsidRPr="00340B0D" w:rsidRDefault="00C749A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5C67B4C" w14:textId="77777777" w:rsidR="00C749A7" w:rsidRPr="00340B0D" w:rsidRDefault="00C749A7" w:rsidP="00541D1A">
            <w:pPr>
              <w:rPr>
                <w:rFonts w:cs="Arial"/>
                <w:sz w:val="18"/>
                <w:szCs w:val="18"/>
              </w:rPr>
            </w:pPr>
          </w:p>
        </w:tc>
      </w:tr>
      <w:tr w:rsidR="00C749A7" w:rsidRPr="00340B0D" w14:paraId="01EFA378"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242F577A" w14:textId="77777777" w:rsidR="00C749A7" w:rsidRPr="00340B0D" w:rsidRDefault="00C749A7"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473B98F8"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4683E08" w14:textId="77777777" w:rsidR="00C749A7" w:rsidRPr="00340B0D" w:rsidRDefault="00C749A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E208DE0" w14:textId="77777777" w:rsidR="00C749A7" w:rsidRPr="00340B0D" w:rsidRDefault="00C749A7" w:rsidP="00541D1A">
            <w:pPr>
              <w:rPr>
                <w:rFonts w:cs="Arial"/>
                <w:sz w:val="18"/>
                <w:szCs w:val="18"/>
              </w:rPr>
            </w:pPr>
          </w:p>
        </w:tc>
      </w:tr>
      <w:tr w:rsidR="00C749A7" w:rsidRPr="00340B0D" w14:paraId="23A3BF4B"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615EE4F2" w14:textId="77777777" w:rsidR="00C749A7" w:rsidRPr="00340B0D" w:rsidRDefault="00C749A7"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1081F428"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4805DA6" w14:textId="77777777" w:rsidR="00C749A7" w:rsidRPr="00340B0D" w:rsidRDefault="00C749A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B958F35" w14:textId="77777777" w:rsidR="00C749A7" w:rsidRPr="00340B0D" w:rsidRDefault="00C749A7" w:rsidP="00541D1A">
            <w:pPr>
              <w:rPr>
                <w:rFonts w:cs="Arial"/>
                <w:sz w:val="18"/>
                <w:szCs w:val="18"/>
              </w:rPr>
            </w:pPr>
          </w:p>
        </w:tc>
      </w:tr>
      <w:tr w:rsidR="00C749A7" w:rsidRPr="00340B0D" w14:paraId="6E40BFCD"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5BEE6E52" w14:textId="77777777" w:rsidR="00C749A7" w:rsidRPr="00340B0D" w:rsidRDefault="00C749A7"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650B23F7"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76FB54F" w14:textId="77777777" w:rsidR="00C749A7" w:rsidRPr="00340B0D" w:rsidRDefault="00C749A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38B9E33" w14:textId="77777777" w:rsidR="00C749A7" w:rsidRPr="00340B0D" w:rsidRDefault="00C749A7" w:rsidP="00541D1A">
            <w:pPr>
              <w:rPr>
                <w:rFonts w:cs="Arial"/>
                <w:sz w:val="18"/>
                <w:szCs w:val="18"/>
              </w:rPr>
            </w:pPr>
          </w:p>
        </w:tc>
      </w:tr>
      <w:tr w:rsidR="00C749A7" w:rsidRPr="00340B0D" w14:paraId="30B17E17" w14:textId="77777777" w:rsidTr="001D2B45">
        <w:tc>
          <w:tcPr>
            <w:tcW w:w="4375" w:type="dxa"/>
            <w:gridSpan w:val="4"/>
            <w:tcBorders>
              <w:top w:val="single" w:sz="4" w:space="0" w:color="auto"/>
              <w:left w:val="single" w:sz="12" w:space="0" w:color="auto"/>
              <w:bottom w:val="single" w:sz="12" w:space="0" w:color="auto"/>
              <w:right w:val="single" w:sz="4" w:space="0" w:color="auto"/>
            </w:tcBorders>
          </w:tcPr>
          <w:p w14:paraId="450AFAEE" w14:textId="77777777" w:rsidR="00C749A7" w:rsidRPr="00340B0D" w:rsidRDefault="00C749A7"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5149662F"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07E1FE3B" w14:textId="77777777" w:rsidR="00C749A7" w:rsidRPr="00340B0D" w:rsidRDefault="00C749A7"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03E2D928" w14:textId="77777777" w:rsidR="00C749A7" w:rsidRPr="00340B0D" w:rsidRDefault="00C749A7" w:rsidP="00541D1A">
            <w:pPr>
              <w:rPr>
                <w:rFonts w:cs="Arial"/>
                <w:sz w:val="18"/>
                <w:szCs w:val="18"/>
              </w:rPr>
            </w:pPr>
          </w:p>
        </w:tc>
      </w:tr>
      <w:tr w:rsidR="00C749A7" w:rsidRPr="00340B0D" w14:paraId="23A6CE75" w14:textId="77777777" w:rsidTr="001D2B45">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43F18CA" w14:textId="77777777" w:rsidR="00C749A7" w:rsidRPr="00EF63B4" w:rsidRDefault="00C749A7" w:rsidP="00541D1A">
            <w:pPr>
              <w:jc w:val="center"/>
              <w:rPr>
                <w:rFonts w:cs="Arial"/>
                <w:sz w:val="18"/>
                <w:szCs w:val="18"/>
              </w:rPr>
            </w:pPr>
            <w:r>
              <w:rPr>
                <w:rFonts w:cs="Arial"/>
                <w:b/>
                <w:bCs/>
                <w:sz w:val="18"/>
                <w:szCs w:val="18"/>
              </w:rPr>
              <w:t>Additional</w:t>
            </w:r>
          </w:p>
        </w:tc>
      </w:tr>
      <w:tr w:rsidR="00C749A7" w:rsidRPr="00340B0D" w14:paraId="0FE07CE0"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514B2682" w14:textId="77777777" w:rsidR="00C749A7" w:rsidRPr="00340B0D" w:rsidRDefault="00C749A7"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4B11386B" w14:textId="77777777" w:rsidR="00C749A7" w:rsidRPr="00340B0D" w:rsidRDefault="00C749A7"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6EAE4FFD" w14:textId="77777777" w:rsidR="00C749A7" w:rsidRPr="00340B0D" w:rsidRDefault="00C749A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03F8510" w14:textId="77777777" w:rsidR="00C749A7" w:rsidRPr="00340B0D" w:rsidRDefault="00C749A7" w:rsidP="00541D1A">
            <w:pPr>
              <w:rPr>
                <w:rFonts w:cs="Arial"/>
                <w:sz w:val="18"/>
                <w:szCs w:val="18"/>
              </w:rPr>
            </w:pPr>
          </w:p>
        </w:tc>
      </w:tr>
      <w:tr w:rsidR="00C749A7" w:rsidRPr="00340B0D" w14:paraId="09898450"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32234A7C" w14:textId="77777777" w:rsidR="00C749A7" w:rsidRPr="00340B0D" w:rsidRDefault="00C749A7"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EED37DD" w14:textId="77777777" w:rsidR="00C749A7" w:rsidRPr="00340B0D" w:rsidRDefault="00C749A7"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3D84D155" w14:textId="77777777" w:rsidR="00C749A7" w:rsidRPr="00340B0D" w:rsidRDefault="00C749A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B5F7EA0" w14:textId="77777777" w:rsidR="00C749A7" w:rsidRPr="00340B0D" w:rsidRDefault="00C749A7" w:rsidP="00541D1A">
            <w:pPr>
              <w:rPr>
                <w:rFonts w:cs="Arial"/>
                <w:sz w:val="18"/>
                <w:szCs w:val="18"/>
              </w:rPr>
            </w:pPr>
          </w:p>
        </w:tc>
      </w:tr>
      <w:tr w:rsidR="00C749A7" w:rsidRPr="00340B0D" w14:paraId="1E554068" w14:textId="77777777" w:rsidTr="001D2B45">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BA5AFC6" w14:textId="77777777" w:rsidR="00C749A7" w:rsidRPr="00340B0D" w:rsidRDefault="00C749A7" w:rsidP="00541D1A">
            <w:pPr>
              <w:jc w:val="center"/>
              <w:rPr>
                <w:rFonts w:cs="Arial"/>
                <w:b/>
                <w:bCs/>
                <w:sz w:val="18"/>
                <w:szCs w:val="18"/>
              </w:rPr>
            </w:pPr>
            <w:r w:rsidRPr="00340B0D">
              <w:rPr>
                <w:rFonts w:cs="Arial"/>
                <w:b/>
                <w:bCs/>
                <w:sz w:val="18"/>
                <w:szCs w:val="18"/>
              </w:rPr>
              <w:t>Setup</w:t>
            </w:r>
          </w:p>
        </w:tc>
      </w:tr>
      <w:tr w:rsidR="00C749A7" w:rsidRPr="00340B0D" w14:paraId="4641D4BA" w14:textId="77777777" w:rsidTr="001D2B45">
        <w:tc>
          <w:tcPr>
            <w:tcW w:w="9199" w:type="dxa"/>
            <w:gridSpan w:val="11"/>
            <w:tcBorders>
              <w:top w:val="single" w:sz="4" w:space="0" w:color="auto"/>
              <w:left w:val="single" w:sz="12" w:space="0" w:color="auto"/>
              <w:bottom w:val="single" w:sz="4" w:space="0" w:color="auto"/>
              <w:right w:val="single" w:sz="12" w:space="0" w:color="auto"/>
            </w:tcBorders>
          </w:tcPr>
          <w:p w14:paraId="2D6A40B6" w14:textId="60D15853" w:rsidR="00C749A7" w:rsidRDefault="00C749A7" w:rsidP="00541D1A">
            <w:pPr>
              <w:rPr>
                <w:rFonts w:cs="Arial"/>
                <w:sz w:val="18"/>
                <w:szCs w:val="18"/>
              </w:rPr>
            </w:pPr>
          </w:p>
          <w:p w14:paraId="7231D50A" w14:textId="75BA7754" w:rsidR="001D2B45" w:rsidRPr="001D2B45" w:rsidRDefault="001D2B45" w:rsidP="00541D1A">
            <w:pPr>
              <w:rPr>
                <w:b/>
                <w:bCs/>
                <w:i/>
              </w:rPr>
            </w:pPr>
            <w:r>
              <w:rPr>
                <w:i/>
              </w:rPr>
              <w:t xml:space="preserve">Load the exchange set </w:t>
            </w:r>
            <w:proofErr w:type="spellStart"/>
            <w:r>
              <w:rPr>
                <w:b/>
                <w:bCs/>
                <w:i/>
              </w:rPr>
              <w:t>PowerUp</w:t>
            </w:r>
            <w:proofErr w:type="spellEnd"/>
          </w:p>
          <w:p w14:paraId="60415AB6" w14:textId="77777777" w:rsidR="00C749A7" w:rsidRPr="00340B0D" w:rsidRDefault="00C749A7" w:rsidP="00541D1A">
            <w:pPr>
              <w:rPr>
                <w:rFonts w:cs="Arial"/>
                <w:sz w:val="18"/>
                <w:szCs w:val="18"/>
              </w:rPr>
            </w:pPr>
          </w:p>
        </w:tc>
      </w:tr>
      <w:tr w:rsidR="00C749A7" w:rsidRPr="00340B0D" w14:paraId="767C9530" w14:textId="77777777" w:rsidTr="001D2B45">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68AD0E3" w14:textId="77777777" w:rsidR="00C749A7" w:rsidRPr="00340B0D" w:rsidRDefault="00C749A7" w:rsidP="00541D1A">
            <w:pPr>
              <w:jc w:val="center"/>
              <w:rPr>
                <w:rFonts w:cs="Arial"/>
                <w:b/>
                <w:bCs/>
                <w:sz w:val="18"/>
                <w:szCs w:val="18"/>
              </w:rPr>
            </w:pPr>
            <w:r w:rsidRPr="00340B0D">
              <w:rPr>
                <w:rFonts w:cs="Arial"/>
                <w:b/>
                <w:bCs/>
                <w:sz w:val="18"/>
                <w:szCs w:val="18"/>
              </w:rPr>
              <w:t>Action</w:t>
            </w:r>
          </w:p>
        </w:tc>
      </w:tr>
      <w:tr w:rsidR="00C749A7" w:rsidRPr="00340B0D" w14:paraId="1DE96B73" w14:textId="77777777" w:rsidTr="001D2B45">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0082E209" w14:textId="77777777" w:rsidR="00C749A7" w:rsidRDefault="00C749A7" w:rsidP="00541D1A">
            <w:pPr>
              <w:rPr>
                <w:rFonts w:cs="Arial"/>
                <w:b/>
                <w:bCs/>
              </w:rPr>
            </w:pPr>
          </w:p>
          <w:p w14:paraId="3D749538" w14:textId="77777777" w:rsidR="001D2B45" w:rsidRPr="00076547" w:rsidRDefault="001D2B45" w:rsidP="001D2B45">
            <w:pPr>
              <w:rPr>
                <w:i/>
              </w:rPr>
            </w:pPr>
            <w:r w:rsidRPr="00076547">
              <w:rPr>
                <w:i/>
              </w:rPr>
              <w:t>Load the following update</w:t>
            </w:r>
            <w:r>
              <w:rPr>
                <w:i/>
              </w:rPr>
              <w:t xml:space="preserve"> from the exchange set </w:t>
            </w:r>
            <w:proofErr w:type="spellStart"/>
            <w:r w:rsidRPr="003875F6">
              <w:rPr>
                <w:b/>
                <w:bCs/>
                <w:i/>
              </w:rPr>
              <w:t>SequentialUpdate</w:t>
            </w:r>
            <w:proofErr w:type="spellEnd"/>
            <w:r w:rsidRPr="00076547">
              <w:rPr>
                <w:i/>
              </w:rPr>
              <w:t>:</w:t>
            </w:r>
          </w:p>
          <w:p w14:paraId="3C8D4A81" w14:textId="77777777" w:rsidR="001D2B45" w:rsidRPr="00076547" w:rsidRDefault="001D2B45" w:rsidP="001D2B45">
            <w:pPr>
              <w:rPr>
                <w:i/>
              </w:rPr>
            </w:pPr>
            <w:r>
              <w:rPr>
                <w:i/>
              </w:rPr>
              <w:t xml:space="preserve">101AA00X01SW.001 </w:t>
            </w:r>
            <w:r w:rsidRPr="00076547">
              <w:rPr>
                <w:i/>
              </w:rPr>
              <w:t>(edition 1, update 1)</w:t>
            </w:r>
          </w:p>
          <w:p w14:paraId="2CEDE4F0" w14:textId="13700371" w:rsidR="001D2B45" w:rsidRDefault="001D2B45" w:rsidP="001D2B45">
            <w:pPr>
              <w:rPr>
                <w:rFonts w:cs="Arial"/>
                <w:b/>
                <w:bCs/>
              </w:rPr>
            </w:pPr>
            <w:r w:rsidRPr="00076547">
              <w:rPr>
                <w:i/>
              </w:rPr>
              <w:t xml:space="preserve">After loading of the update, manually annotate the </w:t>
            </w:r>
            <w:r>
              <w:rPr>
                <w:i/>
              </w:rPr>
              <w:t>feature</w:t>
            </w:r>
            <w:r w:rsidRPr="00076547">
              <w:rPr>
                <w:i/>
              </w:rPr>
              <w:t>s of the update as rejected using the deletion available in the manual update method.</w:t>
            </w:r>
          </w:p>
          <w:p w14:paraId="247454E4" w14:textId="77777777" w:rsidR="001D2B45" w:rsidRPr="00110428" w:rsidRDefault="001D2B45" w:rsidP="00541D1A">
            <w:pPr>
              <w:rPr>
                <w:rFonts w:cs="Arial"/>
                <w:b/>
                <w:bCs/>
              </w:rPr>
            </w:pPr>
          </w:p>
        </w:tc>
      </w:tr>
      <w:tr w:rsidR="00C749A7" w:rsidRPr="00340B0D" w14:paraId="0B66C8C8" w14:textId="77777777" w:rsidTr="001D2B45">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ECBCC3B" w14:textId="77777777" w:rsidR="00C749A7" w:rsidRPr="00340B0D" w:rsidRDefault="00C749A7" w:rsidP="00541D1A">
            <w:pPr>
              <w:jc w:val="center"/>
              <w:rPr>
                <w:rFonts w:cs="Arial"/>
                <w:sz w:val="18"/>
                <w:szCs w:val="18"/>
              </w:rPr>
            </w:pPr>
            <w:r w:rsidRPr="00340B0D">
              <w:rPr>
                <w:rFonts w:cs="Arial"/>
                <w:b/>
                <w:bCs/>
                <w:sz w:val="18"/>
                <w:szCs w:val="18"/>
              </w:rPr>
              <w:t>Results</w:t>
            </w:r>
          </w:p>
        </w:tc>
      </w:tr>
      <w:tr w:rsidR="001D2B45" w:rsidRPr="00076547" w14:paraId="4D27E3DB" w14:textId="77777777" w:rsidTr="001D2B45">
        <w:tc>
          <w:tcPr>
            <w:tcW w:w="9199" w:type="dxa"/>
            <w:gridSpan w:val="11"/>
          </w:tcPr>
          <w:p w14:paraId="68D4F780" w14:textId="77777777" w:rsidR="001D2B45" w:rsidRPr="00076547" w:rsidRDefault="001D2B45" w:rsidP="00087740">
            <w:pPr>
              <w:jc w:val="left"/>
              <w:rPr>
                <w:i/>
              </w:rPr>
            </w:pPr>
            <w:r w:rsidRPr="00076547">
              <w:rPr>
                <w:i/>
              </w:rPr>
              <w:t xml:space="preserve">The </w:t>
            </w:r>
            <w:r>
              <w:rPr>
                <w:i/>
              </w:rPr>
              <w:t>features</w:t>
            </w:r>
            <w:r w:rsidRPr="00076547">
              <w:rPr>
                <w:i/>
              </w:rPr>
              <w:t xml:space="preserve"> from the update shall remain in display as annotated by the deletion mark of the manual update method.</w:t>
            </w:r>
          </w:p>
        </w:tc>
      </w:tr>
      <w:tr w:rsidR="001D2B45" w:rsidRPr="0015247B" w14:paraId="298CABBB" w14:textId="77777777" w:rsidTr="001D2B45">
        <w:tc>
          <w:tcPr>
            <w:tcW w:w="9199" w:type="dxa"/>
            <w:gridSpan w:val="11"/>
          </w:tcPr>
          <w:p w14:paraId="0E5D3A27" w14:textId="77777777" w:rsidR="001D2B45" w:rsidRPr="0015247B" w:rsidRDefault="001D2B45" w:rsidP="00087740">
            <w:pPr>
              <w:jc w:val="center"/>
            </w:pPr>
            <w:r>
              <w:rPr>
                <w:noProof/>
                <w:lang w:eastAsia="en-GB"/>
              </w:rPr>
              <w:drawing>
                <wp:inline distT="0" distB="0" distL="0" distR="0" wp14:anchorId="7195BCCE" wp14:editId="7F4C2B1F">
                  <wp:extent cx="4825097" cy="3895725"/>
                  <wp:effectExtent l="0" t="0" r="0" b="0"/>
                  <wp:docPr id="120" name="Kuva 120" descr="A map of the oce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Kuva 120" descr="A map of the ocean&#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35509" cy="3904131"/>
                          </a:xfrm>
                          <a:prstGeom prst="rect">
                            <a:avLst/>
                          </a:prstGeom>
                          <a:noFill/>
                          <a:ln>
                            <a:noFill/>
                          </a:ln>
                        </pic:spPr>
                      </pic:pic>
                    </a:graphicData>
                  </a:graphic>
                </wp:inline>
              </w:drawing>
            </w:r>
          </w:p>
        </w:tc>
      </w:tr>
      <w:tr w:rsidR="001D2B45" w:rsidRPr="00076547" w14:paraId="181F1DF2" w14:textId="77777777" w:rsidTr="001D2B45">
        <w:tc>
          <w:tcPr>
            <w:tcW w:w="9199" w:type="dxa"/>
            <w:gridSpan w:val="11"/>
          </w:tcPr>
          <w:p w14:paraId="14A4FC4E" w14:textId="77777777" w:rsidR="001D2B45" w:rsidRPr="00076547" w:rsidRDefault="001D2B45" w:rsidP="00087740">
            <w:pPr>
              <w:jc w:val="left"/>
              <w:rPr>
                <w:i/>
              </w:rPr>
            </w:pPr>
            <w:r w:rsidRPr="009C5191">
              <w:rPr>
                <w:b/>
                <w:bCs/>
                <w:i/>
              </w:rPr>
              <w:t>[TBD</w:t>
            </w:r>
            <w:r>
              <w:rPr>
                <w:i/>
              </w:rPr>
              <w:t>]</w:t>
            </w:r>
            <w:r w:rsidRPr="00076547">
              <w:rPr>
                <w:i/>
              </w:rPr>
              <w:t xml:space="preserve">Before loading of update, displayed scale 1:20 000 </w:t>
            </w:r>
          </w:p>
          <w:p w14:paraId="186FE7DF" w14:textId="77777777" w:rsidR="001D2B45" w:rsidRPr="00076547" w:rsidRDefault="001D2B45" w:rsidP="00087740">
            <w:pPr>
              <w:jc w:val="left"/>
              <w:rPr>
                <w:i/>
              </w:rPr>
            </w:pPr>
          </w:p>
        </w:tc>
      </w:tr>
      <w:tr w:rsidR="001D2B45" w:rsidRPr="00076547" w14:paraId="4E8E352B" w14:textId="77777777" w:rsidTr="001D2B45">
        <w:tc>
          <w:tcPr>
            <w:tcW w:w="9199" w:type="dxa"/>
            <w:gridSpan w:val="11"/>
          </w:tcPr>
          <w:p w14:paraId="7CCC8EC6" w14:textId="77777777" w:rsidR="001D2B45" w:rsidRPr="00076547" w:rsidRDefault="001D2B45" w:rsidP="00087740">
            <w:pPr>
              <w:jc w:val="center"/>
              <w:rPr>
                <w:i/>
              </w:rPr>
            </w:pPr>
            <w:r>
              <w:rPr>
                <w:noProof/>
                <w:lang w:eastAsia="en-GB"/>
              </w:rPr>
              <w:lastRenderedPageBreak/>
              <w:drawing>
                <wp:inline distT="0" distB="0" distL="0" distR="0" wp14:anchorId="78FF6CA0" wp14:editId="281F31E2">
                  <wp:extent cx="4826808" cy="3902710"/>
                  <wp:effectExtent l="0" t="0" r="0" b="2540"/>
                  <wp:docPr id="123" name="Kuva 123" descr="A map of the oce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Kuva 123" descr="A map of the ocean&#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43237" cy="3915993"/>
                          </a:xfrm>
                          <a:prstGeom prst="rect">
                            <a:avLst/>
                          </a:prstGeom>
                          <a:noFill/>
                          <a:ln>
                            <a:noFill/>
                          </a:ln>
                        </pic:spPr>
                      </pic:pic>
                    </a:graphicData>
                  </a:graphic>
                </wp:inline>
              </w:drawing>
            </w:r>
          </w:p>
        </w:tc>
      </w:tr>
      <w:tr w:rsidR="001D2B45" w:rsidRPr="00076547" w14:paraId="0627C43B" w14:textId="77777777" w:rsidTr="001D2B45">
        <w:tc>
          <w:tcPr>
            <w:tcW w:w="9199" w:type="dxa"/>
            <w:gridSpan w:val="11"/>
          </w:tcPr>
          <w:p w14:paraId="409A9A8C" w14:textId="77777777" w:rsidR="001D2B45" w:rsidRPr="00076547" w:rsidRDefault="001D2B45" w:rsidP="00087740">
            <w:pPr>
              <w:jc w:val="left"/>
              <w:rPr>
                <w:i/>
              </w:rPr>
            </w:pPr>
            <w:r w:rsidRPr="009C5191">
              <w:rPr>
                <w:b/>
                <w:bCs/>
                <w:i/>
              </w:rPr>
              <w:t>[TBD</w:t>
            </w:r>
            <w:r>
              <w:rPr>
                <w:i/>
              </w:rPr>
              <w:t>]</w:t>
            </w:r>
            <w:r w:rsidRPr="00076547">
              <w:rPr>
                <w:i/>
              </w:rPr>
              <w:t xml:space="preserve">After loading of </w:t>
            </w:r>
            <w:r>
              <w:rPr>
                <w:i/>
              </w:rPr>
              <w:t>101AA00X01SW</w:t>
            </w:r>
            <w:r w:rsidRPr="00076547">
              <w:rPr>
                <w:i/>
              </w:rPr>
              <w:t>.001, displayed scale 1:20 000</w:t>
            </w:r>
          </w:p>
        </w:tc>
      </w:tr>
      <w:tr w:rsidR="001D2B45" w:rsidRPr="0015247B" w14:paraId="103B1007" w14:textId="77777777" w:rsidTr="001D2B45">
        <w:tc>
          <w:tcPr>
            <w:tcW w:w="9199" w:type="dxa"/>
            <w:gridSpan w:val="11"/>
          </w:tcPr>
          <w:p w14:paraId="3E9FB6F8" w14:textId="77777777" w:rsidR="001D2B45" w:rsidRPr="0015247B" w:rsidRDefault="001D2B45" w:rsidP="00087740">
            <w:pPr>
              <w:jc w:val="center"/>
            </w:pPr>
            <w:r>
              <w:rPr>
                <w:noProof/>
                <w:lang w:eastAsia="en-GB"/>
              </w:rPr>
              <w:drawing>
                <wp:inline distT="0" distB="0" distL="0" distR="0" wp14:anchorId="1920468B" wp14:editId="4FC97B0D">
                  <wp:extent cx="4815028" cy="3893185"/>
                  <wp:effectExtent l="0" t="0" r="5080" b="0"/>
                  <wp:docPr id="126" name="Kuva 126" descr="A map of the oce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Kuva 126" descr="A map of the ocean&#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27420" cy="3903205"/>
                          </a:xfrm>
                          <a:prstGeom prst="rect">
                            <a:avLst/>
                          </a:prstGeom>
                          <a:noFill/>
                          <a:ln>
                            <a:noFill/>
                          </a:ln>
                        </pic:spPr>
                      </pic:pic>
                    </a:graphicData>
                  </a:graphic>
                </wp:inline>
              </w:drawing>
            </w:r>
          </w:p>
        </w:tc>
      </w:tr>
      <w:tr w:rsidR="001D2B45" w:rsidRPr="00076547" w14:paraId="44E3C8A8" w14:textId="77777777" w:rsidTr="001D2B45">
        <w:tc>
          <w:tcPr>
            <w:tcW w:w="9199" w:type="dxa"/>
            <w:gridSpan w:val="11"/>
          </w:tcPr>
          <w:p w14:paraId="44E29E68" w14:textId="77777777" w:rsidR="001D2B45" w:rsidRPr="00076547" w:rsidRDefault="001D2B45" w:rsidP="00087740">
            <w:pPr>
              <w:jc w:val="left"/>
              <w:rPr>
                <w:i/>
              </w:rPr>
            </w:pPr>
            <w:r w:rsidRPr="009C5191">
              <w:rPr>
                <w:b/>
                <w:bCs/>
                <w:i/>
              </w:rPr>
              <w:t>[TBD</w:t>
            </w:r>
            <w:r>
              <w:rPr>
                <w:i/>
              </w:rPr>
              <w:t>]</w:t>
            </w:r>
            <w:r w:rsidRPr="00076547">
              <w:rPr>
                <w:i/>
              </w:rPr>
              <w:t>After update 1 has been manually annotated as rejected by the Mariner, displayed scale 1:20 000</w:t>
            </w:r>
          </w:p>
        </w:tc>
      </w:tr>
    </w:tbl>
    <w:p w14:paraId="162A7AD5" w14:textId="77777777" w:rsidR="00C749A7" w:rsidRDefault="00C749A7" w:rsidP="00C749A7"/>
    <w:p w14:paraId="1E768102" w14:textId="77777777" w:rsidR="00C749A7" w:rsidRPr="00C749A7" w:rsidRDefault="00C749A7">
      <w:pPr>
        <w:pPrChange w:id="1223" w:author="jonathan pritchard" w:date="2025-01-23T13:28:00Z" w16du:dateUtc="2025-01-23T13:28:00Z">
          <w:pPr>
            <w:pStyle w:val="Heading3"/>
          </w:pPr>
        </w:pPrChange>
      </w:pPr>
    </w:p>
    <w:p w14:paraId="1348A5C0" w14:textId="77777777" w:rsidR="0015247B" w:rsidRDefault="0015247B" w:rsidP="0015247B"/>
    <w:p w14:paraId="48C07D18" w14:textId="77777777" w:rsidR="00B43FC9" w:rsidRDefault="00B43FC9">
      <w:pPr>
        <w:widowControl/>
        <w:spacing w:line="240" w:lineRule="auto"/>
        <w:jc w:val="left"/>
        <w:rPr>
          <w:b/>
        </w:rPr>
      </w:pPr>
      <w:r>
        <w:br w:type="page"/>
      </w:r>
    </w:p>
    <w:p w14:paraId="70E1841E" w14:textId="4C3AFBE2" w:rsidR="00B43FC9" w:rsidRDefault="00B43FC9" w:rsidP="00E30B8F">
      <w:pPr>
        <w:pStyle w:val="Heading2"/>
      </w:pPr>
      <w:bookmarkStart w:id="1224" w:name="_Toc189647788"/>
      <w:r>
        <w:lastRenderedPageBreak/>
        <w:t>Automatic Updates via Telecommunications networks (SECOM)</w:t>
      </w:r>
      <w:bookmarkEnd w:id="1224"/>
    </w:p>
    <w:p w14:paraId="58DB137B" w14:textId="28C1D2D7" w:rsidR="00B43FC9" w:rsidRDefault="00B43FC9" w:rsidP="00B43FC9">
      <w:r>
        <w:t xml:space="preserve">As described in the introduction to this manual, S-164 now contains specifications for tests of updates using online services implemented using the SECOM specification (IEC63173-2). </w:t>
      </w:r>
    </w:p>
    <w:p w14:paraId="6F0EE279" w14:textId="77777777" w:rsidR="00B43FC9" w:rsidRDefault="00B43FC9" w:rsidP="00B43FC9"/>
    <w:p w14:paraId="6204B205" w14:textId="5C48D64B" w:rsidR="00B43FC9" w:rsidRDefault="00B43FC9" w:rsidP="00B43FC9">
      <w:r>
        <w:t>If the ECDIS has implemented the capability of receiving official updates via a SECOM based telecommunications network, then the following tests should be executed.</w:t>
      </w:r>
    </w:p>
    <w:p w14:paraId="252FED4F" w14:textId="77777777" w:rsidR="00B43FC9" w:rsidRDefault="00B43FC9" w:rsidP="00B43FC9"/>
    <w:p w14:paraId="1CE2D70D" w14:textId="2B8A5715" w:rsidR="00B43FC9" w:rsidRDefault="00B43FC9" w:rsidP="00B43FC9">
      <w:r>
        <w:t>These tests are executed using the following IHO standard access details:</w:t>
      </w:r>
    </w:p>
    <w:p w14:paraId="06187384" w14:textId="77777777" w:rsidR="00B43FC9" w:rsidRDefault="00B43FC9" w:rsidP="00B43FC9"/>
    <w:p w14:paraId="007DE7B2" w14:textId="5F52754D" w:rsidR="00B43FC9" w:rsidRPr="00B43FC9" w:rsidRDefault="00B43FC9" w:rsidP="00B43FC9">
      <w:pPr>
        <w:rPr>
          <w:b/>
          <w:bCs/>
        </w:rPr>
      </w:pPr>
      <w:r>
        <w:rPr>
          <w:b/>
          <w:bCs/>
        </w:rPr>
        <w:t>To Be Added:</w:t>
      </w:r>
    </w:p>
    <w:p w14:paraId="6D842DC4" w14:textId="51071B2F" w:rsidR="00B43FC9" w:rsidRPr="00A52CB3" w:rsidRDefault="00B43FC9" w:rsidP="00B43FC9">
      <w:pPr>
        <w:pStyle w:val="ListParagraph"/>
        <w:numPr>
          <w:ilvl w:val="0"/>
          <w:numId w:val="91"/>
        </w:numPr>
        <w:rPr>
          <w:b/>
          <w:bCs/>
          <w:i/>
          <w:iCs/>
        </w:rPr>
      </w:pPr>
      <w:proofErr w:type="spellStart"/>
      <w:r w:rsidRPr="00A52CB3">
        <w:rPr>
          <w:b/>
          <w:bCs/>
          <w:i/>
          <w:iCs/>
        </w:rPr>
        <w:t>UserName</w:t>
      </w:r>
      <w:proofErr w:type="spellEnd"/>
      <w:r w:rsidRPr="00A52CB3">
        <w:rPr>
          <w:b/>
          <w:bCs/>
          <w:i/>
          <w:iCs/>
        </w:rPr>
        <w:t>(s)</w:t>
      </w:r>
    </w:p>
    <w:p w14:paraId="6A658B6A" w14:textId="1C4D1CA5" w:rsidR="00B43FC9" w:rsidRPr="00A52CB3" w:rsidRDefault="00B43FC9" w:rsidP="00B43FC9">
      <w:pPr>
        <w:pStyle w:val="ListParagraph"/>
        <w:numPr>
          <w:ilvl w:val="0"/>
          <w:numId w:val="91"/>
        </w:numPr>
        <w:rPr>
          <w:b/>
          <w:bCs/>
          <w:i/>
          <w:iCs/>
        </w:rPr>
      </w:pPr>
      <w:r w:rsidRPr="00A52CB3">
        <w:rPr>
          <w:b/>
          <w:bCs/>
          <w:i/>
          <w:iCs/>
        </w:rPr>
        <w:t>Addresses</w:t>
      </w:r>
    </w:p>
    <w:p w14:paraId="0F9ED51B" w14:textId="2A9B1903" w:rsidR="00B43FC9" w:rsidRPr="00A52CB3" w:rsidRDefault="00B43FC9" w:rsidP="00B43FC9">
      <w:pPr>
        <w:pStyle w:val="ListParagraph"/>
        <w:numPr>
          <w:ilvl w:val="0"/>
          <w:numId w:val="91"/>
        </w:numPr>
        <w:rPr>
          <w:b/>
          <w:bCs/>
          <w:i/>
          <w:iCs/>
        </w:rPr>
      </w:pPr>
      <w:r w:rsidRPr="00A52CB3">
        <w:rPr>
          <w:b/>
          <w:bCs/>
          <w:i/>
          <w:iCs/>
        </w:rPr>
        <w:t>Authentication key information</w:t>
      </w:r>
    </w:p>
    <w:p w14:paraId="2B573055" w14:textId="77777777" w:rsidR="00A52CB3" w:rsidRDefault="00A52CB3" w:rsidP="00B43FC9"/>
    <w:p w14:paraId="0EAB9185" w14:textId="54BB210F" w:rsidR="00A52CB3" w:rsidRPr="00A52CB3" w:rsidRDefault="00A52CB3" w:rsidP="00A52CB3">
      <w:pPr>
        <w:pStyle w:val="Heading3"/>
      </w:pPr>
      <w:bookmarkStart w:id="1225" w:name="_Toc189647789"/>
      <w:r>
        <w:t>Connection</w:t>
      </w:r>
      <w:bookmarkEnd w:id="1225"/>
    </w:p>
    <w:p w14:paraId="1F70B429" w14:textId="77777777" w:rsidR="00A52CB3" w:rsidRPr="00B43FC9" w:rsidRDefault="00A52CB3" w:rsidP="00B43FC9"/>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B43FC9" w:rsidRPr="004065B1" w14:paraId="329ABAFB" w14:textId="77777777" w:rsidTr="00A26BCF">
        <w:trPr>
          <w:trHeight w:val="454"/>
          <w:tblHeader/>
          <w:ins w:id="1226" w:author="jonathan pritchard" w:date="2024-10-04T15:00:00Z"/>
        </w:trPr>
        <w:tc>
          <w:tcPr>
            <w:tcW w:w="2381" w:type="dxa"/>
            <w:shd w:val="clear" w:color="auto" w:fill="E5B8B7" w:themeFill="accent2" w:themeFillTint="66"/>
            <w:vAlign w:val="center"/>
          </w:tcPr>
          <w:p w14:paraId="54D5F97C" w14:textId="77777777" w:rsidR="00B43FC9" w:rsidRPr="004065B1" w:rsidRDefault="00B43FC9" w:rsidP="00087740">
            <w:pPr>
              <w:rPr>
                <w:ins w:id="1227" w:author="jonathan pritchard" w:date="2024-10-04T15:00:00Z" w16du:dateUtc="2024-10-04T14:00:00Z"/>
              </w:rPr>
            </w:pPr>
            <w:ins w:id="1228" w:author="jonathan pritchard" w:date="2024-10-04T15:00:00Z" w16du:dateUtc="2024-10-04T14:00:00Z">
              <w:r w:rsidRPr="000A066E">
                <w:rPr>
                  <w:b/>
                </w:rPr>
                <w:t>Test Reference</w:t>
              </w:r>
            </w:ins>
          </w:p>
        </w:tc>
        <w:tc>
          <w:tcPr>
            <w:tcW w:w="2381" w:type="dxa"/>
            <w:shd w:val="clear" w:color="auto" w:fill="FFFFFF" w:themeFill="background1"/>
            <w:vAlign w:val="center"/>
          </w:tcPr>
          <w:p w14:paraId="2FD0EB3B" w14:textId="345921CB" w:rsidR="00B43FC9" w:rsidRPr="004065B1" w:rsidRDefault="00B43FC9" w:rsidP="00087740">
            <w:pPr>
              <w:rPr>
                <w:ins w:id="1229" w:author="jonathan pritchard" w:date="2024-10-04T15:00:00Z" w16du:dateUtc="2024-10-04T14:00:00Z"/>
              </w:rPr>
            </w:pPr>
            <w:proofErr w:type="spellStart"/>
            <w:r>
              <w:t>SECOMSelection</w:t>
            </w:r>
            <w:proofErr w:type="spellEnd"/>
          </w:p>
        </w:tc>
        <w:tc>
          <w:tcPr>
            <w:tcW w:w="2382" w:type="dxa"/>
            <w:shd w:val="clear" w:color="auto" w:fill="E5B8B7" w:themeFill="accent2" w:themeFillTint="66"/>
            <w:vAlign w:val="center"/>
          </w:tcPr>
          <w:p w14:paraId="7CDD0076" w14:textId="77777777" w:rsidR="00B43FC9" w:rsidRPr="004065B1" w:rsidRDefault="00B43FC9" w:rsidP="00087740">
            <w:pPr>
              <w:rPr>
                <w:ins w:id="1230" w:author="jonathan pritchard" w:date="2024-10-04T15:00:00Z" w16du:dateUtc="2024-10-04T14:00:00Z"/>
              </w:rPr>
            </w:pPr>
            <w:ins w:id="1231" w:author="jonathan pritchard" w:date="2024-10-04T15:00:00Z" w16du:dateUtc="2024-10-04T14:00:00Z">
              <w:r w:rsidRPr="000A066E">
                <w:rPr>
                  <w:b/>
                </w:rPr>
                <w:t>IHO Reference</w:t>
              </w:r>
            </w:ins>
          </w:p>
        </w:tc>
        <w:tc>
          <w:tcPr>
            <w:tcW w:w="2382" w:type="dxa"/>
            <w:shd w:val="clear" w:color="auto" w:fill="FFFFFF" w:themeFill="background1"/>
            <w:vAlign w:val="center"/>
          </w:tcPr>
          <w:p w14:paraId="45679A64" w14:textId="4442533E" w:rsidR="00B43FC9" w:rsidRPr="004065B1" w:rsidRDefault="00B43FC9" w:rsidP="00087740">
            <w:pPr>
              <w:jc w:val="left"/>
              <w:rPr>
                <w:ins w:id="1232" w:author="jonathan pritchard" w:date="2024-10-04T15:00:00Z" w16du:dateUtc="2024-10-04T14:00:00Z"/>
              </w:rPr>
            </w:pPr>
            <w:r>
              <w:t>S-98 20.4.3 (</w:t>
            </w:r>
            <w:proofErr w:type="spellStart"/>
            <w:r>
              <w:t>i</w:t>
            </w:r>
            <w:proofErr w:type="spellEnd"/>
            <w:r>
              <w:t>)</w:t>
            </w:r>
          </w:p>
        </w:tc>
      </w:tr>
      <w:tr w:rsidR="00B43FC9" w14:paraId="35CFA8E1" w14:textId="77777777" w:rsidTr="00087740">
        <w:trPr>
          <w:tblHeader/>
          <w:ins w:id="1233" w:author="jonathan pritchard" w:date="2024-10-04T15:00:00Z"/>
        </w:trPr>
        <w:tc>
          <w:tcPr>
            <w:tcW w:w="9526" w:type="dxa"/>
            <w:gridSpan w:val="4"/>
            <w:shd w:val="clear" w:color="auto" w:fill="E5B8B7" w:themeFill="accent2" w:themeFillTint="66"/>
            <w:vAlign w:val="center"/>
          </w:tcPr>
          <w:p w14:paraId="7504020D" w14:textId="77777777" w:rsidR="00B43FC9" w:rsidRDefault="00B43FC9" w:rsidP="00087740">
            <w:pPr>
              <w:rPr>
                <w:ins w:id="1234" w:author="jonathan pritchard" w:date="2024-10-04T15:00:00Z" w16du:dateUtc="2024-10-04T14:00:00Z"/>
              </w:rPr>
            </w:pPr>
            <w:ins w:id="1235" w:author="jonathan pritchard" w:date="2024-10-04T15:00:00Z" w16du:dateUtc="2024-10-04T14:00:00Z">
              <w:r w:rsidRPr="000A066E">
                <w:rPr>
                  <w:b/>
                </w:rPr>
                <w:t>Test description</w:t>
              </w:r>
            </w:ins>
          </w:p>
        </w:tc>
      </w:tr>
      <w:tr w:rsidR="00B43FC9" w:rsidRPr="005D2431" w14:paraId="06F2B978" w14:textId="77777777" w:rsidTr="00087740">
        <w:trPr>
          <w:tblHeader/>
          <w:ins w:id="1236" w:author="jonathan pritchard" w:date="2024-10-04T15:00:00Z"/>
        </w:trPr>
        <w:tc>
          <w:tcPr>
            <w:tcW w:w="9526" w:type="dxa"/>
            <w:gridSpan w:val="4"/>
            <w:vAlign w:val="center"/>
          </w:tcPr>
          <w:p w14:paraId="7A8E98D3" w14:textId="77777777" w:rsidR="00B43FC9" w:rsidRDefault="00B43FC9" w:rsidP="00087740">
            <w:pPr>
              <w:rPr>
                <w:i/>
              </w:rPr>
            </w:pPr>
          </w:p>
          <w:p w14:paraId="22B167A3" w14:textId="3286E23D" w:rsidR="00B43FC9" w:rsidRDefault="00B43FC9" w:rsidP="00B43FC9">
            <w:pPr>
              <w:rPr>
                <w:b/>
                <w:bCs/>
                <w:iCs/>
              </w:rPr>
            </w:pPr>
            <w:r>
              <w:rPr>
                <w:b/>
                <w:bCs/>
                <w:iCs/>
              </w:rPr>
              <w:t>Connect User to SECOM network (IHO hosted, or locally hosted depending on resources)</w:t>
            </w:r>
          </w:p>
          <w:p w14:paraId="14E14547" w14:textId="77777777" w:rsidR="00B43FC9" w:rsidRPr="00B43FC9" w:rsidRDefault="00B43FC9" w:rsidP="00B43FC9">
            <w:pPr>
              <w:rPr>
                <w:b/>
                <w:bCs/>
                <w:iCs/>
              </w:rPr>
            </w:pPr>
          </w:p>
          <w:p w14:paraId="6BC1B63E" w14:textId="468DD9CB" w:rsidR="00B43FC9" w:rsidRDefault="00B43FC9" w:rsidP="00B43FC9">
            <w:pPr>
              <w:pStyle w:val="ListParagraph"/>
              <w:numPr>
                <w:ilvl w:val="0"/>
                <w:numId w:val="48"/>
              </w:numPr>
              <w:rPr>
                <w:iCs/>
              </w:rPr>
            </w:pPr>
            <w:r>
              <w:rPr>
                <w:iCs/>
              </w:rPr>
              <w:t>Connect the ECDIS to the IHO based SECOM service using the details provided in this section</w:t>
            </w:r>
          </w:p>
          <w:p w14:paraId="6B0145EC" w14:textId="5847EA46" w:rsidR="00B43FC9" w:rsidRDefault="00B43FC9" w:rsidP="00B43FC9">
            <w:pPr>
              <w:pStyle w:val="ListParagraph"/>
              <w:numPr>
                <w:ilvl w:val="0"/>
                <w:numId w:val="48"/>
              </w:numPr>
              <w:rPr>
                <w:iCs/>
              </w:rPr>
            </w:pPr>
            <w:r>
              <w:rPr>
                <w:iCs/>
              </w:rPr>
              <w:t>Select the update data service for S-124 and S-129 data.</w:t>
            </w:r>
          </w:p>
          <w:p w14:paraId="02DF3E60" w14:textId="5A32D69B" w:rsidR="00A52CB3" w:rsidRDefault="00A52CB3" w:rsidP="00A52CB3">
            <w:pPr>
              <w:pStyle w:val="ListParagraph"/>
              <w:numPr>
                <w:ilvl w:val="0"/>
                <w:numId w:val="48"/>
              </w:numPr>
              <w:rPr>
                <w:iCs/>
              </w:rPr>
            </w:pPr>
            <w:r>
              <w:rPr>
                <w:iCs/>
              </w:rPr>
              <w:t>Verify that the identity is correctly authenticated on the ECDIS. The details are listed below:</w:t>
            </w:r>
          </w:p>
          <w:p w14:paraId="58F08C3D" w14:textId="77777777" w:rsidR="00A52CB3" w:rsidRDefault="00A52CB3" w:rsidP="00A52CB3">
            <w:pPr>
              <w:rPr>
                <w:iCs/>
              </w:rPr>
            </w:pPr>
          </w:p>
          <w:p w14:paraId="65887455" w14:textId="2500C0EE" w:rsidR="00A52CB3" w:rsidRPr="00A52CB3" w:rsidRDefault="00A52CB3" w:rsidP="00A52CB3">
            <w:pPr>
              <w:rPr>
                <w:b/>
                <w:bCs/>
                <w:iCs/>
              </w:rPr>
            </w:pPr>
            <w:r>
              <w:rPr>
                <w:b/>
                <w:bCs/>
                <w:iCs/>
              </w:rPr>
              <w:t>Insert User Details available through the SECOM network.</w:t>
            </w:r>
          </w:p>
          <w:p w14:paraId="2A430D7C" w14:textId="77777777" w:rsidR="00A52CB3" w:rsidRPr="00A52CB3" w:rsidRDefault="00A52CB3" w:rsidP="00A52CB3">
            <w:pPr>
              <w:rPr>
                <w:iCs/>
              </w:rPr>
            </w:pPr>
          </w:p>
          <w:p w14:paraId="01D9432D" w14:textId="03D4A4D3" w:rsidR="00B43FC9" w:rsidRPr="00B43FC9" w:rsidRDefault="00B43FC9" w:rsidP="00B43FC9">
            <w:pPr>
              <w:rPr>
                <w:ins w:id="1237" w:author="jonathan pritchard" w:date="2024-10-04T15:00:00Z" w16du:dateUtc="2024-10-04T14:00:00Z"/>
                <w:iCs/>
              </w:rPr>
            </w:pPr>
          </w:p>
        </w:tc>
      </w:tr>
    </w:tbl>
    <w:p w14:paraId="32D136DF" w14:textId="77777777" w:rsidR="00B43FC9" w:rsidRDefault="00B43FC9">
      <w:pPr>
        <w:widowControl/>
        <w:spacing w:line="240" w:lineRule="auto"/>
        <w:jc w:val="left"/>
      </w:pPr>
    </w:p>
    <w:p w14:paraId="1F32D9A3" w14:textId="77777777" w:rsidR="00B43FC9" w:rsidRDefault="00B43FC9" w:rsidP="00B43FC9"/>
    <w:p w14:paraId="37B5F855" w14:textId="0779519A" w:rsidR="00A52CB3" w:rsidRDefault="00A52CB3" w:rsidP="00A52CB3">
      <w:pPr>
        <w:pStyle w:val="Heading3"/>
      </w:pPr>
      <w:bookmarkStart w:id="1238" w:name="_Toc189647790"/>
      <w:r>
        <w:t>Service Management</w:t>
      </w:r>
      <w:bookmarkEnd w:id="1238"/>
    </w:p>
    <w:p w14:paraId="01A85C60" w14:textId="77777777" w:rsidR="00A52CB3" w:rsidRPr="00B43FC9" w:rsidRDefault="00A52CB3" w:rsidP="00B43FC9"/>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B43FC9" w:rsidRPr="004065B1" w14:paraId="3BA99EFC" w14:textId="77777777" w:rsidTr="00A26BCF">
        <w:trPr>
          <w:trHeight w:val="454"/>
          <w:tblHeader/>
          <w:ins w:id="1239" w:author="jonathan pritchard" w:date="2024-10-04T15:00:00Z"/>
        </w:trPr>
        <w:tc>
          <w:tcPr>
            <w:tcW w:w="2381" w:type="dxa"/>
            <w:shd w:val="clear" w:color="auto" w:fill="E5B8B7" w:themeFill="accent2" w:themeFillTint="66"/>
            <w:vAlign w:val="center"/>
          </w:tcPr>
          <w:p w14:paraId="7CD406C5" w14:textId="77777777" w:rsidR="00B43FC9" w:rsidRPr="004065B1" w:rsidRDefault="00B43FC9" w:rsidP="00087740">
            <w:pPr>
              <w:rPr>
                <w:ins w:id="1240" w:author="jonathan pritchard" w:date="2024-10-04T15:00:00Z" w16du:dateUtc="2024-10-04T14:00:00Z"/>
              </w:rPr>
            </w:pPr>
            <w:ins w:id="1241" w:author="jonathan pritchard" w:date="2024-10-04T15:00:00Z" w16du:dateUtc="2024-10-04T14:00:00Z">
              <w:r w:rsidRPr="000A066E">
                <w:rPr>
                  <w:b/>
                </w:rPr>
                <w:t>Test Reference</w:t>
              </w:r>
            </w:ins>
          </w:p>
        </w:tc>
        <w:tc>
          <w:tcPr>
            <w:tcW w:w="2381" w:type="dxa"/>
            <w:shd w:val="clear" w:color="auto" w:fill="FFFFFF" w:themeFill="background1"/>
            <w:vAlign w:val="center"/>
          </w:tcPr>
          <w:p w14:paraId="6D14BB7C" w14:textId="79C1C4B9" w:rsidR="00B43FC9" w:rsidRPr="004065B1" w:rsidRDefault="00B43FC9" w:rsidP="00087740">
            <w:pPr>
              <w:rPr>
                <w:ins w:id="1242" w:author="jonathan pritchard" w:date="2024-10-04T15:00:00Z" w16du:dateUtc="2024-10-04T14:00:00Z"/>
              </w:rPr>
            </w:pPr>
            <w:proofErr w:type="spellStart"/>
            <w:r>
              <w:t>SECOMManagement</w:t>
            </w:r>
            <w:proofErr w:type="spellEnd"/>
          </w:p>
        </w:tc>
        <w:tc>
          <w:tcPr>
            <w:tcW w:w="2382" w:type="dxa"/>
            <w:shd w:val="clear" w:color="auto" w:fill="E5B8B7" w:themeFill="accent2" w:themeFillTint="66"/>
            <w:vAlign w:val="center"/>
          </w:tcPr>
          <w:p w14:paraId="4F697111" w14:textId="77777777" w:rsidR="00B43FC9" w:rsidRPr="004065B1" w:rsidRDefault="00B43FC9" w:rsidP="00087740">
            <w:pPr>
              <w:rPr>
                <w:ins w:id="1243" w:author="jonathan pritchard" w:date="2024-10-04T15:00:00Z" w16du:dateUtc="2024-10-04T14:00:00Z"/>
              </w:rPr>
            </w:pPr>
            <w:ins w:id="1244" w:author="jonathan pritchard" w:date="2024-10-04T15:00:00Z" w16du:dateUtc="2024-10-04T14:00:00Z">
              <w:r w:rsidRPr="000A066E">
                <w:rPr>
                  <w:b/>
                </w:rPr>
                <w:t>IHO Reference</w:t>
              </w:r>
            </w:ins>
          </w:p>
        </w:tc>
        <w:tc>
          <w:tcPr>
            <w:tcW w:w="2382" w:type="dxa"/>
            <w:shd w:val="clear" w:color="auto" w:fill="FFFFFF" w:themeFill="background1"/>
            <w:vAlign w:val="center"/>
          </w:tcPr>
          <w:p w14:paraId="1B237E1B" w14:textId="62BE0F37" w:rsidR="00B43FC9" w:rsidRPr="004065B1" w:rsidRDefault="00B43FC9" w:rsidP="00087740">
            <w:pPr>
              <w:jc w:val="left"/>
              <w:rPr>
                <w:ins w:id="1245" w:author="jonathan pritchard" w:date="2024-10-04T15:00:00Z" w16du:dateUtc="2024-10-04T14:00:00Z"/>
              </w:rPr>
            </w:pPr>
            <w:r>
              <w:t>S-98 20.4.3 (ii)</w:t>
            </w:r>
          </w:p>
        </w:tc>
      </w:tr>
      <w:tr w:rsidR="00B43FC9" w14:paraId="7423F8AF" w14:textId="77777777" w:rsidTr="00087740">
        <w:trPr>
          <w:tblHeader/>
          <w:ins w:id="1246" w:author="jonathan pritchard" w:date="2024-10-04T15:00:00Z"/>
        </w:trPr>
        <w:tc>
          <w:tcPr>
            <w:tcW w:w="9526" w:type="dxa"/>
            <w:gridSpan w:val="4"/>
            <w:shd w:val="clear" w:color="auto" w:fill="E5B8B7" w:themeFill="accent2" w:themeFillTint="66"/>
            <w:vAlign w:val="center"/>
          </w:tcPr>
          <w:p w14:paraId="754506D4" w14:textId="77777777" w:rsidR="00B43FC9" w:rsidRDefault="00B43FC9" w:rsidP="00087740">
            <w:pPr>
              <w:rPr>
                <w:ins w:id="1247" w:author="jonathan pritchard" w:date="2024-10-04T15:00:00Z" w16du:dateUtc="2024-10-04T14:00:00Z"/>
              </w:rPr>
            </w:pPr>
            <w:ins w:id="1248" w:author="jonathan pritchard" w:date="2024-10-04T15:00:00Z" w16du:dateUtc="2024-10-04T14:00:00Z">
              <w:r w:rsidRPr="000A066E">
                <w:rPr>
                  <w:b/>
                </w:rPr>
                <w:t>Test description</w:t>
              </w:r>
            </w:ins>
          </w:p>
        </w:tc>
      </w:tr>
      <w:tr w:rsidR="00B43FC9" w:rsidRPr="005D2431" w14:paraId="7DAD3B3E" w14:textId="77777777" w:rsidTr="00087740">
        <w:trPr>
          <w:tblHeader/>
          <w:ins w:id="1249" w:author="jonathan pritchard" w:date="2024-10-04T15:00:00Z"/>
        </w:trPr>
        <w:tc>
          <w:tcPr>
            <w:tcW w:w="9526" w:type="dxa"/>
            <w:gridSpan w:val="4"/>
            <w:vAlign w:val="center"/>
          </w:tcPr>
          <w:p w14:paraId="23085394" w14:textId="77777777" w:rsidR="00B43FC9" w:rsidRDefault="00B43FC9" w:rsidP="00087740">
            <w:pPr>
              <w:rPr>
                <w:i/>
              </w:rPr>
            </w:pPr>
          </w:p>
          <w:p w14:paraId="10AF9C07" w14:textId="0C4FD3E4" w:rsidR="00B43FC9" w:rsidRDefault="00B43FC9" w:rsidP="00087740">
            <w:pPr>
              <w:rPr>
                <w:b/>
                <w:bCs/>
                <w:i/>
              </w:rPr>
            </w:pPr>
            <w:r>
              <w:rPr>
                <w:b/>
                <w:bCs/>
                <w:i/>
              </w:rPr>
              <w:t>Verify user is able to “manage” the SECOM connection / status</w:t>
            </w:r>
            <w:r w:rsidR="00A52CB3">
              <w:rPr>
                <w:b/>
                <w:bCs/>
                <w:i/>
              </w:rPr>
              <w:t xml:space="preserve"> [it may be that other mandatory functionality is able to be added here]</w:t>
            </w:r>
          </w:p>
          <w:p w14:paraId="78B19A0B" w14:textId="77777777" w:rsidR="00A52CB3" w:rsidRPr="00B43FC9" w:rsidRDefault="00A52CB3" w:rsidP="00087740">
            <w:pPr>
              <w:rPr>
                <w:b/>
                <w:bCs/>
                <w:i/>
              </w:rPr>
            </w:pPr>
          </w:p>
          <w:p w14:paraId="71B62D2B" w14:textId="77777777" w:rsidR="00B43FC9" w:rsidRDefault="00B43FC9" w:rsidP="00B43FC9">
            <w:pPr>
              <w:pStyle w:val="ListParagraph"/>
              <w:numPr>
                <w:ilvl w:val="0"/>
                <w:numId w:val="49"/>
              </w:numPr>
              <w:rPr>
                <w:i/>
              </w:rPr>
            </w:pPr>
            <w:r>
              <w:rPr>
                <w:i/>
              </w:rPr>
              <w:t>Verify SECOM status is available to the ECDIS user.</w:t>
            </w:r>
          </w:p>
          <w:p w14:paraId="737F251A" w14:textId="77777777" w:rsidR="00B43FC9" w:rsidRDefault="00B43FC9" w:rsidP="00B43FC9">
            <w:pPr>
              <w:pStyle w:val="ListParagraph"/>
              <w:numPr>
                <w:ilvl w:val="0"/>
                <w:numId w:val="49"/>
              </w:numPr>
              <w:rPr>
                <w:i/>
              </w:rPr>
            </w:pPr>
            <w:r>
              <w:rPr>
                <w:i/>
              </w:rPr>
              <w:t>Reference details are listed below:</w:t>
            </w:r>
          </w:p>
          <w:p w14:paraId="793C54B7" w14:textId="0CE282E9" w:rsidR="00B43FC9" w:rsidRDefault="00B43FC9" w:rsidP="00B43FC9">
            <w:pPr>
              <w:pStyle w:val="ListParagraph"/>
              <w:numPr>
                <w:ilvl w:val="0"/>
                <w:numId w:val="49"/>
              </w:numPr>
              <w:rPr>
                <w:i/>
              </w:rPr>
            </w:pPr>
            <w:r>
              <w:rPr>
                <w:i/>
              </w:rPr>
              <w:t>Ensure that an update is available to the following datasets within the System Database</w:t>
            </w:r>
          </w:p>
          <w:p w14:paraId="63C36200" w14:textId="68FAC805" w:rsidR="00B43FC9" w:rsidRPr="00A26BCF" w:rsidRDefault="00B43FC9" w:rsidP="00B43FC9">
            <w:pPr>
              <w:pStyle w:val="ListParagraph"/>
              <w:numPr>
                <w:ilvl w:val="0"/>
                <w:numId w:val="49"/>
              </w:numPr>
              <w:rPr>
                <w:i/>
              </w:rPr>
            </w:pPr>
            <w:r w:rsidRPr="00A26BCF">
              <w:rPr>
                <w:i/>
              </w:rPr>
              <w:t>129AA00XXXX, 124AA00XXXX</w:t>
            </w:r>
          </w:p>
          <w:p w14:paraId="36314019" w14:textId="77777777" w:rsidR="00B43FC9" w:rsidRPr="00B43FC9" w:rsidRDefault="00B43FC9" w:rsidP="00B43FC9">
            <w:pPr>
              <w:pStyle w:val="ListParagraph"/>
              <w:numPr>
                <w:ilvl w:val="0"/>
                <w:numId w:val="49"/>
              </w:numPr>
              <w:rPr>
                <w:i/>
              </w:rPr>
            </w:pPr>
            <w:r>
              <w:rPr>
                <w:i/>
              </w:rPr>
              <w:t>[</w:t>
            </w:r>
            <w:r>
              <w:rPr>
                <w:b/>
                <w:bCs/>
                <w:i/>
              </w:rPr>
              <w:t>user details, history and subscription status – these should all be viewable to the user]</w:t>
            </w:r>
          </w:p>
          <w:p w14:paraId="38D27A5E" w14:textId="2A52892D" w:rsidR="00A52CB3" w:rsidRPr="00A52CB3" w:rsidRDefault="00A52CB3" w:rsidP="00A52CB3">
            <w:pPr>
              <w:rPr>
                <w:ins w:id="1250" w:author="jonathan pritchard" w:date="2024-10-04T15:00:00Z" w16du:dateUtc="2024-10-04T14:00:00Z"/>
                <w:i/>
              </w:rPr>
            </w:pPr>
          </w:p>
        </w:tc>
      </w:tr>
    </w:tbl>
    <w:p w14:paraId="67AF2EB3" w14:textId="77777777" w:rsidR="00A52CB3" w:rsidRDefault="00A52CB3">
      <w:pPr>
        <w:widowControl/>
        <w:spacing w:line="240" w:lineRule="auto"/>
        <w:jc w:val="left"/>
      </w:pPr>
    </w:p>
    <w:p w14:paraId="11EB21EA" w14:textId="77777777" w:rsidR="00B43FC9" w:rsidRDefault="00B43FC9">
      <w:pPr>
        <w:widowControl/>
        <w:spacing w:line="240" w:lineRule="auto"/>
        <w:jc w:val="left"/>
      </w:pPr>
    </w:p>
    <w:p w14:paraId="6C082BAA" w14:textId="77777777" w:rsidR="00A52CB3" w:rsidRDefault="00A52CB3">
      <w:pPr>
        <w:widowControl/>
        <w:spacing w:line="240" w:lineRule="auto"/>
        <w:jc w:val="left"/>
        <w:rPr>
          <w:b/>
        </w:rPr>
      </w:pPr>
      <w:r>
        <w:br w:type="page"/>
      </w:r>
    </w:p>
    <w:p w14:paraId="0480BC8B" w14:textId="469F6590" w:rsidR="00B43FC9" w:rsidRDefault="00A52CB3" w:rsidP="00A52CB3">
      <w:pPr>
        <w:pStyle w:val="Heading3"/>
      </w:pPr>
      <w:bookmarkStart w:id="1251" w:name="_Toc189647791"/>
      <w:r>
        <w:lastRenderedPageBreak/>
        <w:t>Update and Acknowledgment.</w:t>
      </w:r>
      <w:bookmarkEnd w:id="1251"/>
    </w:p>
    <w:p w14:paraId="32F67378" w14:textId="77777777" w:rsidR="00A52CB3" w:rsidRPr="00A52CB3" w:rsidRDefault="00A52CB3" w:rsidP="00A52CB3"/>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65"/>
        <w:gridCol w:w="2473"/>
        <w:gridCol w:w="2356"/>
        <w:gridCol w:w="2332"/>
      </w:tblGrid>
      <w:tr w:rsidR="00A26BCF" w:rsidRPr="004065B1" w14:paraId="6A90E50D" w14:textId="77777777" w:rsidTr="00A26BCF">
        <w:trPr>
          <w:trHeight w:val="454"/>
          <w:tblHeader/>
          <w:ins w:id="1252" w:author="jonathan pritchard" w:date="2024-10-04T15:00:00Z"/>
        </w:trPr>
        <w:tc>
          <w:tcPr>
            <w:tcW w:w="2381" w:type="dxa"/>
            <w:shd w:val="clear" w:color="auto" w:fill="E5B8B7" w:themeFill="accent2" w:themeFillTint="66"/>
            <w:vAlign w:val="center"/>
          </w:tcPr>
          <w:p w14:paraId="59CDCC41" w14:textId="77777777" w:rsidR="00B43FC9" w:rsidRPr="004065B1" w:rsidRDefault="00B43FC9" w:rsidP="00087740">
            <w:pPr>
              <w:rPr>
                <w:ins w:id="1253" w:author="jonathan pritchard" w:date="2024-10-04T15:00:00Z" w16du:dateUtc="2024-10-04T14:00:00Z"/>
              </w:rPr>
            </w:pPr>
            <w:ins w:id="1254" w:author="jonathan pritchard" w:date="2024-10-04T15:00:00Z" w16du:dateUtc="2024-10-04T14:00:00Z">
              <w:r w:rsidRPr="000A066E">
                <w:rPr>
                  <w:b/>
                </w:rPr>
                <w:t>Test Reference</w:t>
              </w:r>
            </w:ins>
          </w:p>
        </w:tc>
        <w:tc>
          <w:tcPr>
            <w:tcW w:w="2381" w:type="dxa"/>
            <w:shd w:val="clear" w:color="auto" w:fill="FFFFFF" w:themeFill="background1"/>
            <w:vAlign w:val="center"/>
          </w:tcPr>
          <w:p w14:paraId="4721B673" w14:textId="47046016" w:rsidR="00B43FC9" w:rsidRPr="004065B1" w:rsidRDefault="00B43FC9" w:rsidP="00087740">
            <w:pPr>
              <w:rPr>
                <w:ins w:id="1255" w:author="jonathan pritchard" w:date="2024-10-04T15:00:00Z" w16du:dateUtc="2024-10-04T14:00:00Z"/>
              </w:rPr>
            </w:pPr>
            <w:proofErr w:type="spellStart"/>
            <w:r>
              <w:t>SECOMAcknowledgment</w:t>
            </w:r>
            <w:proofErr w:type="spellEnd"/>
          </w:p>
        </w:tc>
        <w:tc>
          <w:tcPr>
            <w:tcW w:w="2382" w:type="dxa"/>
            <w:shd w:val="clear" w:color="auto" w:fill="E5B8B7" w:themeFill="accent2" w:themeFillTint="66"/>
            <w:vAlign w:val="center"/>
          </w:tcPr>
          <w:p w14:paraId="736135A3" w14:textId="77777777" w:rsidR="00B43FC9" w:rsidRPr="004065B1" w:rsidRDefault="00B43FC9" w:rsidP="00087740">
            <w:pPr>
              <w:rPr>
                <w:ins w:id="1256" w:author="jonathan pritchard" w:date="2024-10-04T15:00:00Z" w16du:dateUtc="2024-10-04T14:00:00Z"/>
              </w:rPr>
            </w:pPr>
            <w:ins w:id="1257" w:author="jonathan pritchard" w:date="2024-10-04T15:00:00Z" w16du:dateUtc="2024-10-04T14:00:00Z">
              <w:r w:rsidRPr="000A066E">
                <w:rPr>
                  <w:b/>
                </w:rPr>
                <w:t>IHO Reference</w:t>
              </w:r>
            </w:ins>
          </w:p>
        </w:tc>
        <w:tc>
          <w:tcPr>
            <w:tcW w:w="2382" w:type="dxa"/>
            <w:shd w:val="clear" w:color="auto" w:fill="FFFFFF" w:themeFill="background1"/>
            <w:vAlign w:val="center"/>
          </w:tcPr>
          <w:p w14:paraId="7353A293" w14:textId="02873180" w:rsidR="00B43FC9" w:rsidRPr="004065B1" w:rsidRDefault="00B43FC9" w:rsidP="00087740">
            <w:pPr>
              <w:jc w:val="left"/>
              <w:rPr>
                <w:ins w:id="1258" w:author="jonathan pritchard" w:date="2024-10-04T15:00:00Z" w16du:dateUtc="2024-10-04T14:00:00Z"/>
              </w:rPr>
            </w:pPr>
            <w:r>
              <w:t>S-98 20.4.3 (iii)</w:t>
            </w:r>
          </w:p>
        </w:tc>
      </w:tr>
      <w:tr w:rsidR="00B43FC9" w14:paraId="2274056B" w14:textId="77777777" w:rsidTr="00087740">
        <w:trPr>
          <w:tblHeader/>
          <w:ins w:id="1259" w:author="jonathan pritchard" w:date="2024-10-04T15:00:00Z"/>
        </w:trPr>
        <w:tc>
          <w:tcPr>
            <w:tcW w:w="9526" w:type="dxa"/>
            <w:gridSpan w:val="4"/>
            <w:shd w:val="clear" w:color="auto" w:fill="E5B8B7" w:themeFill="accent2" w:themeFillTint="66"/>
            <w:vAlign w:val="center"/>
          </w:tcPr>
          <w:p w14:paraId="53B0031B" w14:textId="77777777" w:rsidR="00B43FC9" w:rsidRDefault="00B43FC9" w:rsidP="00087740">
            <w:pPr>
              <w:rPr>
                <w:ins w:id="1260" w:author="jonathan pritchard" w:date="2024-10-04T15:00:00Z" w16du:dateUtc="2024-10-04T14:00:00Z"/>
              </w:rPr>
            </w:pPr>
            <w:ins w:id="1261" w:author="jonathan pritchard" w:date="2024-10-04T15:00:00Z" w16du:dateUtc="2024-10-04T14:00:00Z">
              <w:r w:rsidRPr="000A066E">
                <w:rPr>
                  <w:b/>
                </w:rPr>
                <w:t>Test description</w:t>
              </w:r>
            </w:ins>
          </w:p>
        </w:tc>
      </w:tr>
      <w:tr w:rsidR="00B43FC9" w:rsidRPr="005D2431" w14:paraId="6AEECA64" w14:textId="77777777" w:rsidTr="00087740">
        <w:trPr>
          <w:tblHeader/>
          <w:ins w:id="1262" w:author="jonathan pritchard" w:date="2024-10-04T15:00:00Z"/>
        </w:trPr>
        <w:tc>
          <w:tcPr>
            <w:tcW w:w="9526" w:type="dxa"/>
            <w:gridSpan w:val="4"/>
            <w:vAlign w:val="center"/>
          </w:tcPr>
          <w:p w14:paraId="58008ED8" w14:textId="77777777" w:rsidR="00B43FC9" w:rsidRDefault="00B43FC9" w:rsidP="00087740">
            <w:pPr>
              <w:rPr>
                <w:i/>
              </w:rPr>
            </w:pPr>
          </w:p>
          <w:p w14:paraId="670C45A2" w14:textId="658CCBB9" w:rsidR="00B43FC9" w:rsidRPr="00B43FC9" w:rsidRDefault="00B43FC9" w:rsidP="00087740">
            <w:pPr>
              <w:rPr>
                <w:b/>
                <w:bCs/>
                <w:i/>
                <w:lang w:val="en-US"/>
              </w:rPr>
            </w:pPr>
            <w:r>
              <w:rPr>
                <w:b/>
                <w:bCs/>
                <w:i/>
                <w:lang w:val="en-US"/>
              </w:rPr>
              <w:t xml:space="preserve">Perform </w:t>
            </w:r>
            <w:r w:rsidR="00A52CB3">
              <w:rPr>
                <w:b/>
                <w:bCs/>
                <w:i/>
                <w:lang w:val="en-US"/>
              </w:rPr>
              <w:t xml:space="preserve">and acknowledge </w:t>
            </w:r>
            <w:r>
              <w:rPr>
                <w:b/>
                <w:bCs/>
                <w:i/>
                <w:lang w:val="en-US"/>
              </w:rPr>
              <w:t xml:space="preserve">an update </w:t>
            </w:r>
            <w:r w:rsidR="00A52CB3">
              <w:rPr>
                <w:b/>
                <w:bCs/>
                <w:i/>
                <w:lang w:val="en-US"/>
              </w:rPr>
              <w:t xml:space="preserve">to the system database </w:t>
            </w:r>
            <w:r>
              <w:rPr>
                <w:b/>
                <w:bCs/>
                <w:i/>
                <w:lang w:val="en-US"/>
              </w:rPr>
              <w:t>through the SECOM network.</w:t>
            </w:r>
          </w:p>
          <w:p w14:paraId="0C28173B" w14:textId="77777777" w:rsidR="00A52CB3" w:rsidRDefault="00A52CB3" w:rsidP="00A52CB3">
            <w:pPr>
              <w:pStyle w:val="ListParagraph"/>
              <w:rPr>
                <w:i/>
              </w:rPr>
            </w:pPr>
          </w:p>
          <w:p w14:paraId="2874DE6B" w14:textId="71B371F7" w:rsidR="00B43FC9" w:rsidRDefault="00B43FC9" w:rsidP="00087740">
            <w:pPr>
              <w:pStyle w:val="ListParagraph"/>
              <w:numPr>
                <w:ilvl w:val="0"/>
                <w:numId w:val="49"/>
              </w:numPr>
              <w:rPr>
                <w:i/>
              </w:rPr>
            </w:pPr>
            <w:r>
              <w:rPr>
                <w:i/>
              </w:rPr>
              <w:t xml:space="preserve">Perform an update through the SECOM network to the S-129 and S-124 datasets as </w:t>
            </w:r>
            <w:r w:rsidR="00A52CB3">
              <w:rPr>
                <w:i/>
              </w:rPr>
              <w:t>listed in the resources available</w:t>
            </w:r>
          </w:p>
          <w:p w14:paraId="5410A437" w14:textId="1273AFE7" w:rsidR="00A52CB3" w:rsidRDefault="00A52CB3" w:rsidP="00087740">
            <w:pPr>
              <w:pStyle w:val="ListParagraph"/>
              <w:numPr>
                <w:ilvl w:val="0"/>
                <w:numId w:val="49"/>
              </w:numPr>
              <w:rPr>
                <w:i/>
              </w:rPr>
            </w:pPr>
            <w:r>
              <w:rPr>
                <w:i/>
              </w:rPr>
              <w:t>Ensure an acknowledgment of receipt and verification of data integrity is observed on the ECDIS.</w:t>
            </w:r>
          </w:p>
          <w:p w14:paraId="77EC61C4" w14:textId="2C941A7C" w:rsidR="00A52CB3" w:rsidRDefault="00A52CB3" w:rsidP="00087740">
            <w:pPr>
              <w:pStyle w:val="ListParagraph"/>
              <w:numPr>
                <w:ilvl w:val="0"/>
                <w:numId w:val="49"/>
              </w:numPr>
              <w:rPr>
                <w:i/>
              </w:rPr>
            </w:pPr>
            <w:r>
              <w:rPr>
                <w:i/>
              </w:rPr>
              <w:t>Ensure the data is correctly ingested into the System Database</w:t>
            </w:r>
          </w:p>
          <w:p w14:paraId="2963B8C0" w14:textId="06520BB3" w:rsidR="00A52CB3" w:rsidRDefault="00A52CB3" w:rsidP="00087740">
            <w:pPr>
              <w:pStyle w:val="ListParagraph"/>
              <w:numPr>
                <w:ilvl w:val="0"/>
                <w:numId w:val="49"/>
              </w:numPr>
              <w:rPr>
                <w:i/>
              </w:rPr>
            </w:pPr>
            <w:r>
              <w:rPr>
                <w:i/>
              </w:rPr>
              <w:t>Interrogate the ECDIS System Database and ensure the following revision information is correct</w:t>
            </w:r>
          </w:p>
          <w:p w14:paraId="7CF538B8" w14:textId="77777777" w:rsidR="00B43FC9" w:rsidRDefault="00B43FC9" w:rsidP="00A52CB3">
            <w:pPr>
              <w:rPr>
                <w:i/>
              </w:rPr>
            </w:pPr>
          </w:p>
          <w:tbl>
            <w:tblPr>
              <w:tblW w:w="71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189"/>
              <w:gridCol w:w="1188"/>
              <w:gridCol w:w="1899"/>
              <w:gridCol w:w="1910"/>
            </w:tblGrid>
            <w:tr w:rsidR="00A52CB3" w:rsidRPr="00A26BCF" w14:paraId="093D8078" w14:textId="77777777" w:rsidTr="00A52CB3">
              <w:trPr>
                <w:tblHeader/>
                <w:jc w:val="center"/>
              </w:trPr>
              <w:tc>
                <w:tcPr>
                  <w:tcW w:w="2189" w:type="dxa"/>
                  <w:tcBorders>
                    <w:top w:val="single" w:sz="4" w:space="0" w:color="auto"/>
                    <w:left w:val="single" w:sz="4" w:space="0" w:color="auto"/>
                  </w:tcBorders>
                  <w:shd w:val="clear" w:color="auto" w:fill="B8CCE4"/>
                  <w:vAlign w:val="center"/>
                </w:tcPr>
                <w:p w14:paraId="5ECDD058" w14:textId="5BCF0177" w:rsidR="00A52CB3" w:rsidRPr="00A26BCF" w:rsidRDefault="00A52CB3" w:rsidP="00A52CB3">
                  <w:pPr>
                    <w:rPr>
                      <w:sz w:val="18"/>
                      <w:szCs w:val="18"/>
                    </w:rPr>
                  </w:pPr>
                  <w:r w:rsidRPr="00A26BCF">
                    <w:rPr>
                      <w:sz w:val="18"/>
                      <w:szCs w:val="18"/>
                    </w:rPr>
                    <w:t>Dataset</w:t>
                  </w:r>
                </w:p>
              </w:tc>
              <w:tc>
                <w:tcPr>
                  <w:tcW w:w="1188" w:type="dxa"/>
                  <w:tcBorders>
                    <w:top w:val="single" w:sz="4" w:space="0" w:color="auto"/>
                  </w:tcBorders>
                  <w:shd w:val="clear" w:color="auto" w:fill="B8CCE4"/>
                  <w:vAlign w:val="center"/>
                </w:tcPr>
                <w:p w14:paraId="63DA4377" w14:textId="584CDAF2" w:rsidR="00A52CB3" w:rsidRPr="00A26BCF" w:rsidRDefault="00A52CB3" w:rsidP="00A52CB3">
                  <w:pPr>
                    <w:rPr>
                      <w:sz w:val="18"/>
                      <w:szCs w:val="18"/>
                    </w:rPr>
                  </w:pPr>
                  <w:r w:rsidRPr="00A26BCF">
                    <w:rPr>
                      <w:sz w:val="18"/>
                      <w:szCs w:val="18"/>
                    </w:rPr>
                    <w:t>Edition</w:t>
                  </w:r>
                </w:p>
              </w:tc>
              <w:tc>
                <w:tcPr>
                  <w:tcW w:w="1899" w:type="dxa"/>
                  <w:tcBorders>
                    <w:top w:val="single" w:sz="4" w:space="0" w:color="auto"/>
                  </w:tcBorders>
                  <w:shd w:val="clear" w:color="auto" w:fill="B8CCE4"/>
                  <w:vAlign w:val="center"/>
                </w:tcPr>
                <w:p w14:paraId="0A0D51D4" w14:textId="43741052" w:rsidR="00A52CB3" w:rsidRPr="00A26BCF" w:rsidRDefault="00A52CB3" w:rsidP="00A52CB3">
                  <w:pPr>
                    <w:rPr>
                      <w:sz w:val="18"/>
                      <w:szCs w:val="18"/>
                    </w:rPr>
                  </w:pPr>
                  <w:r w:rsidRPr="00A26BCF">
                    <w:rPr>
                      <w:sz w:val="18"/>
                      <w:szCs w:val="18"/>
                    </w:rPr>
                    <w:t>Update number</w:t>
                  </w:r>
                </w:p>
              </w:tc>
              <w:tc>
                <w:tcPr>
                  <w:tcW w:w="1910" w:type="dxa"/>
                  <w:tcBorders>
                    <w:top w:val="single" w:sz="4" w:space="0" w:color="auto"/>
                    <w:right w:val="single" w:sz="4" w:space="0" w:color="auto"/>
                  </w:tcBorders>
                  <w:shd w:val="clear" w:color="auto" w:fill="B8CCE4"/>
                  <w:vAlign w:val="center"/>
                </w:tcPr>
                <w:p w14:paraId="10380781" w14:textId="77777777" w:rsidR="00A52CB3" w:rsidRPr="00A26BCF" w:rsidRDefault="00A52CB3" w:rsidP="00A52CB3">
                  <w:pPr>
                    <w:rPr>
                      <w:sz w:val="18"/>
                      <w:szCs w:val="18"/>
                    </w:rPr>
                  </w:pPr>
                  <w:r w:rsidRPr="00A26BCF">
                    <w:rPr>
                      <w:sz w:val="18"/>
                      <w:szCs w:val="18"/>
                    </w:rPr>
                    <w:t>Issue Date</w:t>
                  </w:r>
                </w:p>
                <w:p w14:paraId="50849463" w14:textId="77777777" w:rsidR="00A52CB3" w:rsidRPr="00A26BCF" w:rsidRDefault="00A52CB3" w:rsidP="00A52CB3">
                  <w:pPr>
                    <w:rPr>
                      <w:sz w:val="18"/>
                      <w:szCs w:val="18"/>
                    </w:rPr>
                  </w:pPr>
                  <w:r w:rsidRPr="00A26BCF">
                    <w:rPr>
                      <w:sz w:val="18"/>
                      <w:szCs w:val="18"/>
                    </w:rPr>
                    <w:t>(ISDT)</w:t>
                  </w:r>
                </w:p>
              </w:tc>
            </w:tr>
            <w:tr w:rsidR="00A52CB3" w:rsidRPr="00A26BCF" w14:paraId="13A3918B" w14:textId="77777777" w:rsidTr="00A52CB3">
              <w:trPr>
                <w:tblHeader/>
                <w:jc w:val="center"/>
              </w:trPr>
              <w:tc>
                <w:tcPr>
                  <w:tcW w:w="2189" w:type="dxa"/>
                  <w:tcBorders>
                    <w:left w:val="single" w:sz="4" w:space="0" w:color="auto"/>
                  </w:tcBorders>
                  <w:shd w:val="clear" w:color="auto" w:fill="DBE5F1"/>
                  <w:vAlign w:val="center"/>
                </w:tcPr>
                <w:p w14:paraId="177641A8" w14:textId="6C35BC2B" w:rsidR="00A52CB3" w:rsidRPr="00A26BCF" w:rsidRDefault="00A52CB3" w:rsidP="00A52CB3">
                  <w:pPr>
                    <w:rPr>
                      <w:sz w:val="18"/>
                      <w:szCs w:val="18"/>
                    </w:rPr>
                  </w:pPr>
                  <w:r w:rsidRPr="00A26BCF">
                    <w:rPr>
                      <w:i/>
                    </w:rPr>
                    <w:t>129AA00XXXA</w:t>
                  </w:r>
                </w:p>
              </w:tc>
              <w:tc>
                <w:tcPr>
                  <w:tcW w:w="1188" w:type="dxa"/>
                  <w:shd w:val="clear" w:color="auto" w:fill="DBE5F1"/>
                  <w:vAlign w:val="center"/>
                </w:tcPr>
                <w:p w14:paraId="2EC17724" w14:textId="58854348" w:rsidR="00A52CB3" w:rsidRPr="00A26BCF" w:rsidRDefault="00A52CB3" w:rsidP="00A52CB3">
                  <w:pPr>
                    <w:rPr>
                      <w:sz w:val="18"/>
                      <w:szCs w:val="18"/>
                    </w:rPr>
                  </w:pPr>
                  <w:r w:rsidRPr="00A26BCF">
                    <w:rPr>
                      <w:sz w:val="18"/>
                      <w:szCs w:val="18"/>
                    </w:rPr>
                    <w:t>1</w:t>
                  </w:r>
                </w:p>
              </w:tc>
              <w:tc>
                <w:tcPr>
                  <w:tcW w:w="1899" w:type="dxa"/>
                  <w:shd w:val="clear" w:color="auto" w:fill="DBE5F1"/>
                  <w:vAlign w:val="center"/>
                </w:tcPr>
                <w:p w14:paraId="4F0460E4" w14:textId="77777777" w:rsidR="00A52CB3" w:rsidRPr="00A26BCF" w:rsidRDefault="00A52CB3" w:rsidP="00A52CB3">
                  <w:pPr>
                    <w:rPr>
                      <w:sz w:val="18"/>
                      <w:szCs w:val="18"/>
                    </w:rPr>
                  </w:pPr>
                  <w:r w:rsidRPr="00A26BCF">
                    <w:rPr>
                      <w:sz w:val="18"/>
                      <w:szCs w:val="18"/>
                    </w:rPr>
                    <w:t>0</w:t>
                  </w:r>
                </w:p>
              </w:tc>
              <w:tc>
                <w:tcPr>
                  <w:tcW w:w="1910" w:type="dxa"/>
                  <w:tcBorders>
                    <w:right w:val="single" w:sz="4" w:space="0" w:color="auto"/>
                  </w:tcBorders>
                  <w:shd w:val="clear" w:color="auto" w:fill="DBE5F1"/>
                  <w:vAlign w:val="center"/>
                </w:tcPr>
                <w:p w14:paraId="5BD19DE7" w14:textId="1CDD55B3" w:rsidR="00A52CB3" w:rsidRPr="00A26BCF" w:rsidRDefault="00A52CB3" w:rsidP="00A52CB3">
                  <w:pPr>
                    <w:rPr>
                      <w:sz w:val="18"/>
                      <w:szCs w:val="18"/>
                    </w:rPr>
                  </w:pPr>
                  <w:r w:rsidRPr="00A26BCF">
                    <w:rPr>
                      <w:sz w:val="18"/>
                      <w:szCs w:val="18"/>
                    </w:rPr>
                    <w:t>20240409</w:t>
                  </w:r>
                </w:p>
              </w:tc>
            </w:tr>
            <w:tr w:rsidR="00A52CB3" w:rsidRPr="00A26BCF" w14:paraId="1E5A5DCB" w14:textId="77777777" w:rsidTr="00A52CB3">
              <w:trPr>
                <w:tblHeader/>
                <w:jc w:val="center"/>
              </w:trPr>
              <w:tc>
                <w:tcPr>
                  <w:tcW w:w="2189" w:type="dxa"/>
                  <w:tcBorders>
                    <w:left w:val="single" w:sz="4" w:space="0" w:color="auto"/>
                  </w:tcBorders>
                  <w:shd w:val="clear" w:color="auto" w:fill="DBE5F1"/>
                  <w:vAlign w:val="center"/>
                </w:tcPr>
                <w:p w14:paraId="0513472F" w14:textId="3906CE7C" w:rsidR="00A52CB3" w:rsidRPr="00A26BCF" w:rsidRDefault="00A52CB3" w:rsidP="00A52CB3">
                  <w:pPr>
                    <w:rPr>
                      <w:sz w:val="18"/>
                      <w:szCs w:val="18"/>
                    </w:rPr>
                  </w:pPr>
                  <w:r w:rsidRPr="00A26BCF">
                    <w:rPr>
                      <w:i/>
                    </w:rPr>
                    <w:t>124AA00NEWA</w:t>
                  </w:r>
                </w:p>
              </w:tc>
              <w:tc>
                <w:tcPr>
                  <w:tcW w:w="1188" w:type="dxa"/>
                  <w:shd w:val="clear" w:color="auto" w:fill="DBE5F1"/>
                  <w:vAlign w:val="center"/>
                </w:tcPr>
                <w:p w14:paraId="4F9E86B4" w14:textId="77777777" w:rsidR="00A52CB3" w:rsidRPr="00A26BCF" w:rsidRDefault="00A52CB3" w:rsidP="00A52CB3">
                  <w:pPr>
                    <w:rPr>
                      <w:sz w:val="18"/>
                      <w:szCs w:val="18"/>
                    </w:rPr>
                  </w:pPr>
                  <w:r w:rsidRPr="00A26BCF">
                    <w:rPr>
                      <w:sz w:val="18"/>
                      <w:szCs w:val="18"/>
                    </w:rPr>
                    <w:t>1</w:t>
                  </w:r>
                </w:p>
              </w:tc>
              <w:tc>
                <w:tcPr>
                  <w:tcW w:w="1899" w:type="dxa"/>
                  <w:shd w:val="clear" w:color="auto" w:fill="DBE5F1"/>
                  <w:vAlign w:val="center"/>
                </w:tcPr>
                <w:p w14:paraId="0FA27CD0" w14:textId="77777777" w:rsidR="00A52CB3" w:rsidRPr="00A26BCF" w:rsidRDefault="00A52CB3" w:rsidP="00A52CB3">
                  <w:pPr>
                    <w:rPr>
                      <w:sz w:val="18"/>
                      <w:szCs w:val="18"/>
                    </w:rPr>
                  </w:pPr>
                  <w:r w:rsidRPr="00A26BCF">
                    <w:rPr>
                      <w:sz w:val="18"/>
                      <w:szCs w:val="18"/>
                    </w:rPr>
                    <w:t>0</w:t>
                  </w:r>
                </w:p>
              </w:tc>
              <w:tc>
                <w:tcPr>
                  <w:tcW w:w="1910" w:type="dxa"/>
                  <w:tcBorders>
                    <w:right w:val="single" w:sz="4" w:space="0" w:color="auto"/>
                  </w:tcBorders>
                  <w:shd w:val="clear" w:color="auto" w:fill="DBE5F1"/>
                  <w:vAlign w:val="center"/>
                </w:tcPr>
                <w:p w14:paraId="3D9F2BA6" w14:textId="63F1146A" w:rsidR="00A52CB3" w:rsidRPr="00A26BCF" w:rsidRDefault="00A52CB3" w:rsidP="00A52CB3">
                  <w:pPr>
                    <w:rPr>
                      <w:sz w:val="18"/>
                      <w:szCs w:val="18"/>
                    </w:rPr>
                  </w:pPr>
                  <w:r w:rsidRPr="00A26BCF">
                    <w:rPr>
                      <w:sz w:val="18"/>
                      <w:szCs w:val="18"/>
                    </w:rPr>
                    <w:t>20240406</w:t>
                  </w:r>
                </w:p>
              </w:tc>
            </w:tr>
            <w:tr w:rsidR="00A52CB3" w:rsidRPr="00A26BCF" w14:paraId="26535670" w14:textId="77777777" w:rsidTr="00A52CB3">
              <w:trPr>
                <w:tblHeader/>
                <w:jc w:val="center"/>
              </w:trPr>
              <w:tc>
                <w:tcPr>
                  <w:tcW w:w="2189" w:type="dxa"/>
                  <w:tcBorders>
                    <w:left w:val="single" w:sz="4" w:space="0" w:color="auto"/>
                  </w:tcBorders>
                  <w:shd w:val="clear" w:color="auto" w:fill="DBE5F1"/>
                  <w:vAlign w:val="center"/>
                </w:tcPr>
                <w:p w14:paraId="0BCCEA19" w14:textId="7FCB9904" w:rsidR="00A52CB3" w:rsidRPr="00A26BCF" w:rsidRDefault="00A52CB3" w:rsidP="00A52CB3">
                  <w:pPr>
                    <w:rPr>
                      <w:sz w:val="18"/>
                      <w:szCs w:val="18"/>
                    </w:rPr>
                  </w:pPr>
                  <w:r w:rsidRPr="00A26BCF">
                    <w:rPr>
                      <w:i/>
                    </w:rPr>
                    <w:t>124AA00UPDB</w:t>
                  </w:r>
                </w:p>
              </w:tc>
              <w:tc>
                <w:tcPr>
                  <w:tcW w:w="1188" w:type="dxa"/>
                  <w:shd w:val="clear" w:color="auto" w:fill="DBE5F1"/>
                  <w:vAlign w:val="center"/>
                </w:tcPr>
                <w:p w14:paraId="4F3D8125" w14:textId="5CCBD1D3" w:rsidR="00A52CB3" w:rsidRPr="00A26BCF" w:rsidRDefault="00A52CB3" w:rsidP="00A52CB3">
                  <w:pPr>
                    <w:rPr>
                      <w:sz w:val="18"/>
                      <w:szCs w:val="18"/>
                    </w:rPr>
                  </w:pPr>
                  <w:r w:rsidRPr="00A26BCF">
                    <w:rPr>
                      <w:sz w:val="18"/>
                      <w:szCs w:val="18"/>
                    </w:rPr>
                    <w:t>1</w:t>
                  </w:r>
                </w:p>
              </w:tc>
              <w:tc>
                <w:tcPr>
                  <w:tcW w:w="1899" w:type="dxa"/>
                  <w:shd w:val="clear" w:color="auto" w:fill="DBE5F1"/>
                  <w:vAlign w:val="center"/>
                </w:tcPr>
                <w:p w14:paraId="05904DE6" w14:textId="77777777" w:rsidR="00A52CB3" w:rsidRPr="00A26BCF" w:rsidRDefault="00A52CB3" w:rsidP="00A52CB3">
                  <w:pPr>
                    <w:rPr>
                      <w:sz w:val="18"/>
                      <w:szCs w:val="18"/>
                    </w:rPr>
                  </w:pPr>
                  <w:r w:rsidRPr="00A26BCF">
                    <w:rPr>
                      <w:sz w:val="18"/>
                      <w:szCs w:val="18"/>
                    </w:rPr>
                    <w:t>0</w:t>
                  </w:r>
                </w:p>
              </w:tc>
              <w:tc>
                <w:tcPr>
                  <w:tcW w:w="1910" w:type="dxa"/>
                  <w:tcBorders>
                    <w:right w:val="single" w:sz="4" w:space="0" w:color="auto"/>
                  </w:tcBorders>
                  <w:shd w:val="clear" w:color="auto" w:fill="DBE5F1"/>
                  <w:vAlign w:val="center"/>
                </w:tcPr>
                <w:p w14:paraId="5561DC75" w14:textId="55FFE37A" w:rsidR="00A52CB3" w:rsidRPr="00A26BCF" w:rsidRDefault="00A52CB3" w:rsidP="00A52CB3">
                  <w:pPr>
                    <w:rPr>
                      <w:sz w:val="18"/>
                      <w:szCs w:val="18"/>
                    </w:rPr>
                  </w:pPr>
                  <w:r w:rsidRPr="00A26BCF">
                    <w:rPr>
                      <w:sz w:val="18"/>
                      <w:szCs w:val="18"/>
                    </w:rPr>
                    <w:t>20240406</w:t>
                  </w:r>
                </w:p>
              </w:tc>
            </w:tr>
          </w:tbl>
          <w:p w14:paraId="1FED69F6" w14:textId="77777777" w:rsidR="00A52CB3" w:rsidRDefault="00A52CB3" w:rsidP="00A52CB3">
            <w:pPr>
              <w:rPr>
                <w:i/>
              </w:rPr>
            </w:pPr>
          </w:p>
          <w:p w14:paraId="26858291" w14:textId="77777777" w:rsidR="00A52CB3" w:rsidRPr="00A52CB3" w:rsidRDefault="00A52CB3" w:rsidP="00A52CB3">
            <w:pPr>
              <w:rPr>
                <w:ins w:id="1263" w:author="jonathan pritchard" w:date="2024-10-04T15:00:00Z" w16du:dateUtc="2024-10-04T14:00:00Z"/>
                <w:i/>
              </w:rPr>
            </w:pPr>
          </w:p>
        </w:tc>
      </w:tr>
    </w:tbl>
    <w:p w14:paraId="62302F10" w14:textId="3CCFFB5E" w:rsidR="00B43FC9" w:rsidRDefault="00B43FC9">
      <w:pPr>
        <w:widowControl/>
        <w:spacing w:line="240" w:lineRule="auto"/>
        <w:jc w:val="left"/>
        <w:rPr>
          <w:b/>
        </w:rPr>
      </w:pPr>
      <w:r>
        <w:br w:type="page"/>
      </w:r>
    </w:p>
    <w:p w14:paraId="650B6DAC" w14:textId="1B8BEDD8" w:rsidR="0015247B" w:rsidRPr="00714E71" w:rsidRDefault="0015247B" w:rsidP="00E30B8F">
      <w:pPr>
        <w:pStyle w:val="Heading2"/>
        <w:rPr>
          <w:ins w:id="1264" w:author="jonathan pritchard" w:date="2025-01-23T13:28:00Z" w16du:dateUtc="2025-01-23T13:28:00Z"/>
        </w:rPr>
      </w:pPr>
      <w:bookmarkStart w:id="1265" w:name="_Toc189647792"/>
      <w:r w:rsidRPr="00714E71">
        <w:lastRenderedPageBreak/>
        <w:t>Manual Updates</w:t>
      </w:r>
      <w:bookmarkEnd w:id="1265"/>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C749A7" w:rsidRPr="00340B0D" w14:paraId="5B32DFD9" w14:textId="77777777" w:rsidTr="00541D1A">
        <w:trPr>
          <w:trHeight w:val="416"/>
          <w:ins w:id="1266" w:author="jonathan pritchard" w:date="2025-01-23T13:28:00Z"/>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1E7B9DCF" w14:textId="77777777" w:rsidR="00C749A7" w:rsidRPr="00340B0D" w:rsidRDefault="00C749A7" w:rsidP="00541D1A">
            <w:pPr>
              <w:jc w:val="center"/>
              <w:rPr>
                <w:ins w:id="1267" w:author="jonathan pritchard" w:date="2025-01-23T13:28:00Z" w16du:dateUtc="2025-01-23T13:28:00Z"/>
                <w:rFonts w:cs="Arial"/>
                <w:b/>
                <w:bCs/>
                <w:sz w:val="18"/>
                <w:szCs w:val="18"/>
              </w:rPr>
            </w:pPr>
            <w:ins w:id="1268" w:author="jonathan pritchard" w:date="2025-01-23T13:28:00Z" w16du:dateUtc="2025-01-23T13:28:00Z">
              <w:r w:rsidRPr="00340B0D">
                <w:rPr>
                  <w:rFonts w:cs="Arial"/>
                  <w:b/>
                  <w:bCs/>
                  <w:sz w:val="18"/>
                  <w:szCs w:val="18"/>
                </w:rPr>
                <w:t>Test Reference</w:t>
              </w:r>
            </w:ins>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0761C906" w14:textId="5715995F" w:rsidR="00C749A7" w:rsidRPr="00C87169" w:rsidRDefault="00595934" w:rsidP="00541D1A">
            <w:pPr>
              <w:jc w:val="center"/>
              <w:rPr>
                <w:ins w:id="1269" w:author="jonathan pritchard" w:date="2025-01-23T13:28:00Z" w16du:dateUtc="2025-01-23T13:28:00Z"/>
                <w:rFonts w:cs="Arial"/>
                <w:bCs/>
              </w:rPr>
            </w:pPr>
            <w:proofErr w:type="spellStart"/>
            <w:r>
              <w:t>ManualUpdates</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4D698ED8" w14:textId="77777777" w:rsidR="00C749A7" w:rsidRPr="00340B0D" w:rsidRDefault="00C749A7" w:rsidP="00541D1A">
            <w:pPr>
              <w:jc w:val="center"/>
              <w:rPr>
                <w:ins w:id="1270" w:author="jonathan pritchard" w:date="2025-01-23T13:28:00Z" w16du:dateUtc="2025-01-23T13:28:00Z"/>
                <w:rFonts w:cs="Arial"/>
                <w:b/>
                <w:bCs/>
                <w:sz w:val="18"/>
                <w:szCs w:val="18"/>
              </w:rPr>
            </w:pPr>
            <w:ins w:id="1271" w:author="jonathan pritchard" w:date="2025-01-23T13:28:00Z" w16du:dateUtc="2025-01-23T13:28: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432811C1" w14:textId="77777777" w:rsidR="00C749A7" w:rsidRDefault="00595934" w:rsidP="00A26BCF">
            <w:pPr>
              <w:jc w:val="left"/>
            </w:pPr>
            <w:r>
              <w:t>IEC 61174/ 6.8.17</w:t>
            </w:r>
          </w:p>
          <w:p w14:paraId="6599DFFD" w14:textId="123BF279" w:rsidR="00A26BCF" w:rsidRPr="00340B0D" w:rsidRDefault="00A26BCF" w:rsidP="00A26BCF">
            <w:pPr>
              <w:jc w:val="left"/>
              <w:rPr>
                <w:ins w:id="1272" w:author="jonathan pritchard" w:date="2025-01-23T13:28:00Z" w16du:dateUtc="2025-01-23T13:28:00Z"/>
                <w:rFonts w:cs="Arial"/>
                <w:sz w:val="18"/>
                <w:szCs w:val="18"/>
              </w:rPr>
            </w:pPr>
            <w:r>
              <w:t>S-98 20.4.4</w:t>
            </w:r>
          </w:p>
        </w:tc>
      </w:tr>
      <w:tr w:rsidR="00C749A7" w:rsidRPr="00340B0D" w14:paraId="44D2EAFF" w14:textId="77777777" w:rsidTr="00541D1A">
        <w:trPr>
          <w:ins w:id="1273" w:author="jonathan pritchard" w:date="2025-01-23T13:28: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9C27A19" w14:textId="77777777" w:rsidR="00C749A7" w:rsidRPr="00340B0D" w:rsidRDefault="00C749A7" w:rsidP="00541D1A">
            <w:pPr>
              <w:rPr>
                <w:ins w:id="1274" w:author="jonathan pritchard" w:date="2025-01-23T13:28:00Z" w16du:dateUtc="2025-01-23T13:28:00Z"/>
                <w:rFonts w:cs="Arial"/>
                <w:b/>
                <w:bCs/>
                <w:sz w:val="18"/>
                <w:szCs w:val="18"/>
              </w:rPr>
            </w:pPr>
            <w:ins w:id="1275" w:author="jonathan pritchard" w:date="2025-01-23T13:28:00Z" w16du:dateUtc="2025-01-23T13:28:00Z">
              <w:r w:rsidRPr="00340B0D">
                <w:rPr>
                  <w:rFonts w:cs="Arial"/>
                  <w:b/>
                  <w:bCs/>
                  <w:sz w:val="18"/>
                  <w:szCs w:val="18"/>
                </w:rPr>
                <w:t>Test Description</w:t>
              </w:r>
            </w:ins>
          </w:p>
        </w:tc>
      </w:tr>
      <w:tr w:rsidR="00C749A7" w:rsidRPr="00340B0D" w14:paraId="29A4826A" w14:textId="77777777" w:rsidTr="00541D1A">
        <w:trPr>
          <w:ins w:id="1276" w:author="jonathan pritchard" w:date="2025-01-23T13:28: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6A8E1146" w14:textId="77777777" w:rsidR="00C749A7" w:rsidRPr="009C22F4" w:rsidRDefault="00C749A7" w:rsidP="00541D1A">
            <w:pPr>
              <w:rPr>
                <w:ins w:id="1277" w:author="jonathan pritchard" w:date="2025-01-23T13:28:00Z" w16du:dateUtc="2025-01-23T13:28:00Z"/>
                <w:rFonts w:cs="Arial"/>
                <w:i/>
              </w:rPr>
            </w:pPr>
          </w:p>
          <w:p w14:paraId="4D01F916" w14:textId="281201A7" w:rsidR="00C749A7" w:rsidRDefault="00595934" w:rsidP="00541D1A">
            <w:pPr>
              <w:rPr>
                <w:rFonts w:cs="Arial"/>
                <w:i/>
              </w:rPr>
            </w:pPr>
            <w:r w:rsidRPr="00595934">
              <w:rPr>
                <w:rFonts w:cs="Arial"/>
                <w:i/>
              </w:rPr>
              <w:t>Manual updates</w:t>
            </w:r>
          </w:p>
          <w:p w14:paraId="6739A60F" w14:textId="77777777" w:rsidR="00595934" w:rsidRPr="009C22F4" w:rsidRDefault="00595934" w:rsidP="00541D1A">
            <w:pPr>
              <w:rPr>
                <w:ins w:id="1278" w:author="jonathan pritchard" w:date="2025-01-23T13:28:00Z" w16du:dateUtc="2025-01-23T13:28:00Z"/>
                <w:rFonts w:cs="Arial"/>
                <w:i/>
              </w:rPr>
            </w:pPr>
          </w:p>
        </w:tc>
      </w:tr>
      <w:tr w:rsidR="00C749A7" w:rsidRPr="00340B0D" w14:paraId="59F30465" w14:textId="77777777" w:rsidTr="00541D1A">
        <w:trPr>
          <w:ins w:id="1279" w:author="jonathan pritchard" w:date="2025-01-23T13:28: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72BE4BE" w14:textId="77777777" w:rsidR="00C749A7" w:rsidRPr="00340B0D" w:rsidRDefault="00C749A7" w:rsidP="00541D1A">
            <w:pPr>
              <w:jc w:val="center"/>
              <w:rPr>
                <w:ins w:id="1280" w:author="jonathan pritchard" w:date="2025-01-23T13:28:00Z" w16du:dateUtc="2025-01-23T13:28:00Z"/>
                <w:rFonts w:cs="Arial"/>
                <w:b/>
                <w:bCs/>
                <w:sz w:val="18"/>
                <w:szCs w:val="18"/>
              </w:rPr>
            </w:pPr>
            <w:ins w:id="1281" w:author="jonathan pritchard" w:date="2025-01-23T13:28:00Z" w16du:dateUtc="2025-01-23T13:28:00Z">
              <w:r w:rsidRPr="00340B0D">
                <w:rPr>
                  <w:rFonts w:cs="Arial"/>
                  <w:b/>
                  <w:bCs/>
                  <w:sz w:val="18"/>
                  <w:szCs w:val="18"/>
                </w:rPr>
                <w:t>Loaded Data</w:t>
              </w:r>
            </w:ins>
          </w:p>
        </w:tc>
      </w:tr>
      <w:tr w:rsidR="00C749A7" w:rsidRPr="00340B0D" w14:paraId="055088A6" w14:textId="77777777" w:rsidTr="00541D1A">
        <w:trPr>
          <w:ins w:id="1282" w:author="jonathan pritchard" w:date="2025-01-23T13:28:00Z"/>
        </w:trPr>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AFC7972" w14:textId="77777777" w:rsidR="00C749A7" w:rsidRPr="00340B0D" w:rsidRDefault="00C749A7" w:rsidP="00541D1A">
            <w:pPr>
              <w:jc w:val="center"/>
              <w:rPr>
                <w:ins w:id="1283" w:author="jonathan pritchard" w:date="2025-01-23T13:28:00Z" w16du:dateUtc="2025-01-23T13:28:00Z"/>
                <w:rFonts w:cs="Arial"/>
                <w:b/>
                <w:bCs/>
                <w:sz w:val="18"/>
                <w:szCs w:val="18"/>
              </w:rPr>
            </w:pPr>
            <w:ins w:id="1284" w:author="jonathan pritchard" w:date="2025-01-23T13:28:00Z" w16du:dateUtc="2025-01-23T13:28: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2CBF3B1" w14:textId="77777777" w:rsidR="00C749A7" w:rsidRPr="00340B0D" w:rsidRDefault="00C749A7" w:rsidP="00541D1A">
            <w:pPr>
              <w:jc w:val="center"/>
              <w:rPr>
                <w:ins w:id="1285" w:author="jonathan pritchard" w:date="2025-01-23T13:28:00Z" w16du:dateUtc="2025-01-23T13:28:00Z"/>
                <w:rFonts w:cs="Arial"/>
                <w:b/>
                <w:bCs/>
                <w:sz w:val="18"/>
                <w:szCs w:val="18"/>
              </w:rPr>
            </w:pPr>
          </w:p>
        </w:tc>
      </w:tr>
      <w:tr w:rsidR="00C749A7" w:rsidRPr="00340B0D" w14:paraId="27AD1CEE" w14:textId="77777777" w:rsidTr="00541D1A">
        <w:trPr>
          <w:ins w:id="1286" w:author="jonathan pritchard" w:date="2025-01-23T13:28:00Z"/>
        </w:trPr>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7D96F662" w14:textId="77777777" w:rsidR="00C749A7" w:rsidRPr="00340B0D" w:rsidRDefault="00C749A7" w:rsidP="00541D1A">
            <w:pPr>
              <w:rPr>
                <w:ins w:id="1287" w:author="jonathan pritchard" w:date="2025-01-23T13:28:00Z" w16du:dateUtc="2025-01-23T13:28: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237702A4" w14:textId="77777777" w:rsidR="00C749A7" w:rsidRPr="00340B0D" w:rsidRDefault="00C749A7" w:rsidP="00541D1A">
            <w:pPr>
              <w:rPr>
                <w:ins w:id="1288" w:author="jonathan pritchard" w:date="2025-01-23T13:28:00Z" w16du:dateUtc="2025-01-23T13:28:00Z"/>
                <w:rFonts w:cs="Arial"/>
                <w:sz w:val="18"/>
                <w:szCs w:val="18"/>
              </w:rPr>
            </w:pPr>
          </w:p>
        </w:tc>
      </w:tr>
      <w:tr w:rsidR="00C749A7" w:rsidRPr="00340B0D" w14:paraId="16CFBC4E" w14:textId="77777777" w:rsidTr="00541D1A">
        <w:trPr>
          <w:ins w:id="1289" w:author="jonathan pritchard" w:date="2025-01-23T13:28:00Z"/>
        </w:trPr>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373B97A6" w14:textId="77777777" w:rsidR="00C749A7" w:rsidRPr="00340B0D" w:rsidRDefault="00C749A7" w:rsidP="00541D1A">
            <w:pPr>
              <w:rPr>
                <w:ins w:id="1290" w:author="jonathan pritchard" w:date="2025-01-23T13:28:00Z" w16du:dateUtc="2025-01-23T13:28: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04359632" w14:textId="77777777" w:rsidR="00C749A7" w:rsidRPr="00340B0D" w:rsidRDefault="00C749A7" w:rsidP="00541D1A">
            <w:pPr>
              <w:rPr>
                <w:ins w:id="1291" w:author="jonathan pritchard" w:date="2025-01-23T13:28:00Z" w16du:dateUtc="2025-01-23T13:28:00Z"/>
                <w:rFonts w:cs="Arial"/>
                <w:sz w:val="18"/>
                <w:szCs w:val="18"/>
              </w:rPr>
            </w:pPr>
          </w:p>
        </w:tc>
      </w:tr>
      <w:tr w:rsidR="00C749A7" w:rsidRPr="00340B0D" w14:paraId="2B00BC13" w14:textId="77777777" w:rsidTr="00541D1A">
        <w:trPr>
          <w:ins w:id="1292" w:author="jonathan pritchard" w:date="2025-01-23T13:28:00Z"/>
        </w:trPr>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A77C265" w14:textId="77777777" w:rsidR="00C749A7" w:rsidRPr="00340B0D" w:rsidRDefault="00C749A7" w:rsidP="00541D1A">
            <w:pPr>
              <w:jc w:val="center"/>
              <w:rPr>
                <w:ins w:id="1293" w:author="jonathan pritchard" w:date="2025-01-23T13:28:00Z" w16du:dateUtc="2025-01-23T13:28:00Z"/>
                <w:rFonts w:cs="Arial"/>
                <w:b/>
                <w:bCs/>
                <w:sz w:val="18"/>
                <w:szCs w:val="18"/>
              </w:rPr>
            </w:pPr>
            <w:ins w:id="1294" w:author="jonathan pritchard" w:date="2025-01-23T13:28:00Z" w16du:dateUtc="2025-01-23T13:28: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F69702A" w14:textId="77777777" w:rsidR="00C749A7" w:rsidRPr="00340B0D" w:rsidRDefault="00C749A7" w:rsidP="00541D1A">
            <w:pPr>
              <w:jc w:val="center"/>
              <w:rPr>
                <w:ins w:id="1295" w:author="jonathan pritchard" w:date="2025-01-23T13:28:00Z" w16du:dateUtc="2025-01-23T13:28:00Z"/>
                <w:rFonts w:cs="Arial"/>
                <w:b/>
                <w:bCs/>
                <w:sz w:val="18"/>
                <w:szCs w:val="18"/>
              </w:rPr>
            </w:pPr>
            <w:ins w:id="1296" w:author="jonathan pritchard" w:date="2025-01-23T13:28:00Z" w16du:dateUtc="2025-01-23T13:28:00Z">
              <w:r w:rsidRPr="00340B0D">
                <w:rPr>
                  <w:rFonts w:cs="Arial"/>
                  <w:b/>
                  <w:bCs/>
                  <w:sz w:val="18"/>
                  <w:szCs w:val="18"/>
                </w:rPr>
                <w:t>Independent Mariner’s Selections</w:t>
              </w:r>
              <w:r>
                <w:rPr>
                  <w:rFonts w:cs="Arial"/>
                  <w:b/>
                  <w:bCs/>
                  <w:sz w:val="18"/>
                  <w:szCs w:val="18"/>
                </w:rPr>
                <w:t xml:space="preserve"> (default=On)</w:t>
              </w:r>
            </w:ins>
          </w:p>
        </w:tc>
      </w:tr>
      <w:tr w:rsidR="00C749A7" w:rsidRPr="00340B0D" w14:paraId="738659DC" w14:textId="77777777" w:rsidTr="00541D1A">
        <w:trPr>
          <w:ins w:id="1297" w:author="jonathan pritchard" w:date="2025-01-23T13:28:00Z"/>
        </w:trPr>
        <w:customXmlInsRangeStart w:id="1298" w:author="jonathan pritchard" w:date="2025-01-23T13:28:00Z"/>
        <w:sdt>
          <w:sdtPr>
            <w:rPr>
              <w:rFonts w:cs="Arial"/>
              <w:sz w:val="18"/>
              <w:szCs w:val="18"/>
            </w:rPr>
            <w:alias w:val="Diplay Category"/>
            <w:tag w:val="Diplay Categor"/>
            <w:id w:val="534475361"/>
            <w:placeholder>
              <w:docPart w:val="4920437F4A244B9487989A99B0A40418"/>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1298"/>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563BDCF3" w14:textId="77777777" w:rsidR="00C749A7" w:rsidRPr="00340B0D" w:rsidRDefault="00C749A7" w:rsidP="00541D1A">
                <w:pPr>
                  <w:rPr>
                    <w:ins w:id="1299" w:author="jonathan pritchard" w:date="2025-01-23T13:28:00Z" w16du:dateUtc="2025-01-23T13:28:00Z"/>
                    <w:rFonts w:cs="Arial"/>
                    <w:sz w:val="18"/>
                    <w:szCs w:val="18"/>
                  </w:rPr>
                </w:pPr>
                <w:ins w:id="1300" w:author="jonathan pritchard" w:date="2025-01-23T13:28:00Z" w16du:dateUtc="2025-01-23T13:28:00Z">
                  <w:r>
                    <w:rPr>
                      <w:rFonts w:cs="Arial"/>
                      <w:sz w:val="18"/>
                      <w:szCs w:val="18"/>
                    </w:rPr>
                    <w:t>Other</w:t>
                  </w:r>
                </w:ins>
              </w:p>
            </w:tc>
            <w:customXmlInsRangeStart w:id="1301" w:author="jonathan pritchard" w:date="2025-01-23T13:28:00Z"/>
          </w:sdtContent>
        </w:sdt>
        <w:customXmlInsRangeEnd w:id="1301"/>
        <w:tc>
          <w:tcPr>
            <w:tcW w:w="3871" w:type="dxa"/>
            <w:gridSpan w:val="5"/>
            <w:tcBorders>
              <w:left w:val="single" w:sz="12" w:space="0" w:color="auto"/>
              <w:bottom w:val="single" w:sz="4" w:space="0" w:color="auto"/>
              <w:right w:val="single" w:sz="4" w:space="0" w:color="auto"/>
            </w:tcBorders>
            <w:shd w:val="clear" w:color="auto" w:fill="auto"/>
          </w:tcPr>
          <w:p w14:paraId="51982B05" w14:textId="77777777" w:rsidR="00C749A7" w:rsidRPr="00340B0D" w:rsidRDefault="00C749A7" w:rsidP="00541D1A">
            <w:pPr>
              <w:rPr>
                <w:ins w:id="1302" w:author="jonathan pritchard" w:date="2025-01-23T13:28:00Z" w16du:dateUtc="2025-01-23T13:28:00Z"/>
                <w:rFonts w:cs="Arial"/>
                <w:sz w:val="18"/>
                <w:szCs w:val="18"/>
              </w:rPr>
            </w:pPr>
            <w:ins w:id="1303" w:author="jonathan pritchard" w:date="2025-01-23T13:28:00Z" w16du:dateUtc="2025-01-23T13:28: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55B7495D" w14:textId="77777777" w:rsidR="00C749A7" w:rsidRPr="00340B0D" w:rsidRDefault="00C749A7" w:rsidP="00541D1A">
            <w:pPr>
              <w:jc w:val="center"/>
              <w:rPr>
                <w:ins w:id="1304" w:author="jonathan pritchard" w:date="2025-01-23T13:28:00Z" w16du:dateUtc="2025-01-23T13:28:00Z"/>
                <w:rFonts w:cs="Arial"/>
                <w:sz w:val="18"/>
                <w:szCs w:val="18"/>
              </w:rPr>
            </w:pPr>
          </w:p>
        </w:tc>
      </w:tr>
      <w:tr w:rsidR="00C749A7" w:rsidRPr="00340B0D" w14:paraId="00DB10AD" w14:textId="77777777" w:rsidTr="00541D1A">
        <w:trPr>
          <w:ins w:id="1305" w:author="jonathan pritchard" w:date="2025-01-23T13:28:00Z"/>
        </w:trPr>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04324E67" w14:textId="77777777" w:rsidR="00C749A7" w:rsidRPr="00340B0D" w:rsidRDefault="00C749A7" w:rsidP="00541D1A">
            <w:pPr>
              <w:jc w:val="center"/>
              <w:rPr>
                <w:ins w:id="1306" w:author="jonathan pritchard" w:date="2025-01-23T13:28:00Z" w16du:dateUtc="2025-01-23T13:28:00Z"/>
                <w:rFonts w:cs="Arial"/>
                <w:b/>
                <w:bCs/>
                <w:sz w:val="18"/>
                <w:szCs w:val="18"/>
              </w:rPr>
            </w:pPr>
            <w:ins w:id="1307" w:author="jonathan pritchard" w:date="2025-01-23T13:28:00Z" w16du:dateUtc="2025-01-23T13:28: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18F6741A" w14:textId="77777777" w:rsidR="00C749A7" w:rsidRPr="00340B0D" w:rsidRDefault="00C749A7" w:rsidP="00541D1A">
            <w:pPr>
              <w:rPr>
                <w:ins w:id="1308" w:author="jonathan pritchard" w:date="2025-01-23T13:28:00Z" w16du:dateUtc="2025-01-23T13:28:00Z"/>
                <w:rFonts w:cs="Arial"/>
                <w:sz w:val="18"/>
                <w:szCs w:val="18"/>
              </w:rPr>
            </w:pPr>
            <w:ins w:id="1309" w:author="jonathan pritchard" w:date="2025-01-23T13:28:00Z" w16du:dateUtc="2025-01-23T13:28: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41D0C324" w14:textId="77777777" w:rsidR="00C749A7" w:rsidRPr="00340B0D" w:rsidRDefault="00C749A7" w:rsidP="00541D1A">
            <w:pPr>
              <w:jc w:val="center"/>
              <w:rPr>
                <w:ins w:id="1310" w:author="jonathan pritchard" w:date="2025-01-23T13:28:00Z" w16du:dateUtc="2025-01-23T13:28:00Z"/>
                <w:rFonts w:cs="Arial"/>
                <w:sz w:val="18"/>
                <w:szCs w:val="18"/>
              </w:rPr>
            </w:pPr>
          </w:p>
        </w:tc>
      </w:tr>
      <w:tr w:rsidR="00C749A7" w:rsidRPr="00340B0D" w14:paraId="15ADA52B" w14:textId="77777777" w:rsidTr="00541D1A">
        <w:trPr>
          <w:ins w:id="1311" w:author="jonathan pritchard" w:date="2025-01-23T13:2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F1B7318" w14:textId="77777777" w:rsidR="00C749A7" w:rsidRPr="00340B0D" w:rsidRDefault="00C749A7" w:rsidP="00541D1A">
            <w:pPr>
              <w:rPr>
                <w:ins w:id="1312" w:author="jonathan pritchard" w:date="2025-01-23T13:28:00Z" w16du:dateUtc="2025-01-23T13:28:00Z"/>
                <w:rFonts w:cs="Arial"/>
                <w:sz w:val="18"/>
                <w:szCs w:val="18"/>
              </w:rPr>
            </w:pPr>
            <w:ins w:id="1313" w:author="jonathan pritchard" w:date="2025-01-23T13:28:00Z" w16du:dateUtc="2025-01-23T13:28: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1B4D0B" w14:textId="77777777" w:rsidR="00C749A7" w:rsidRPr="00340B0D" w:rsidRDefault="00C749A7" w:rsidP="00541D1A">
            <w:pPr>
              <w:rPr>
                <w:ins w:id="1314" w:author="jonathan pritchard" w:date="2025-01-23T13:28:00Z" w16du:dateUtc="2025-01-23T13:28:00Z"/>
                <w:rFonts w:cs="Arial"/>
                <w:sz w:val="18"/>
                <w:szCs w:val="18"/>
              </w:rPr>
            </w:pPr>
          </w:p>
        </w:tc>
        <w:tc>
          <w:tcPr>
            <w:tcW w:w="3871" w:type="dxa"/>
            <w:gridSpan w:val="5"/>
            <w:tcBorders>
              <w:left w:val="single" w:sz="12" w:space="0" w:color="auto"/>
            </w:tcBorders>
          </w:tcPr>
          <w:p w14:paraId="31675E9D" w14:textId="77777777" w:rsidR="00C749A7" w:rsidRPr="00340B0D" w:rsidRDefault="00C749A7" w:rsidP="00541D1A">
            <w:pPr>
              <w:rPr>
                <w:ins w:id="1315" w:author="jonathan pritchard" w:date="2025-01-23T13:28:00Z" w16du:dateUtc="2025-01-23T13:28:00Z"/>
                <w:rFonts w:cs="Arial"/>
                <w:sz w:val="18"/>
                <w:szCs w:val="18"/>
              </w:rPr>
            </w:pPr>
            <w:ins w:id="1316" w:author="jonathan pritchard" w:date="2025-01-23T13:28:00Z" w16du:dateUtc="2025-01-23T13:28:00Z">
              <w:r w:rsidRPr="00340B0D">
                <w:rPr>
                  <w:rFonts w:cs="Arial"/>
                  <w:sz w:val="18"/>
                  <w:szCs w:val="18"/>
                </w:rPr>
                <w:t>Highlight date dependent</w:t>
              </w:r>
            </w:ins>
          </w:p>
        </w:tc>
        <w:tc>
          <w:tcPr>
            <w:tcW w:w="672" w:type="dxa"/>
            <w:tcBorders>
              <w:right w:val="single" w:sz="12" w:space="0" w:color="auto"/>
            </w:tcBorders>
          </w:tcPr>
          <w:p w14:paraId="65A568AD" w14:textId="77777777" w:rsidR="00C749A7" w:rsidRPr="00340B0D" w:rsidRDefault="00C749A7" w:rsidP="00541D1A">
            <w:pPr>
              <w:jc w:val="center"/>
              <w:rPr>
                <w:ins w:id="1317" w:author="jonathan pritchard" w:date="2025-01-23T13:28:00Z" w16du:dateUtc="2025-01-23T13:28:00Z"/>
                <w:rFonts w:cs="Arial"/>
                <w:sz w:val="18"/>
                <w:szCs w:val="18"/>
              </w:rPr>
            </w:pPr>
          </w:p>
        </w:tc>
      </w:tr>
      <w:tr w:rsidR="00C749A7" w:rsidRPr="00340B0D" w14:paraId="6748B5DF" w14:textId="77777777" w:rsidTr="00541D1A">
        <w:trPr>
          <w:ins w:id="1318" w:author="jonathan pritchard" w:date="2025-01-23T13:2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1A620D0" w14:textId="77777777" w:rsidR="00C749A7" w:rsidRPr="00340B0D" w:rsidRDefault="00C749A7" w:rsidP="00541D1A">
            <w:pPr>
              <w:rPr>
                <w:ins w:id="1319" w:author="jonathan pritchard" w:date="2025-01-23T13:28:00Z" w16du:dateUtc="2025-01-23T13:28:00Z"/>
                <w:rFonts w:cs="Arial"/>
                <w:sz w:val="18"/>
                <w:szCs w:val="18"/>
              </w:rPr>
            </w:pPr>
            <w:ins w:id="1320" w:author="jonathan pritchard" w:date="2025-01-23T13:28:00Z" w16du:dateUtc="2025-01-23T13:28: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D459C43" w14:textId="77777777" w:rsidR="00C749A7" w:rsidRPr="00340B0D" w:rsidRDefault="00C749A7" w:rsidP="00541D1A">
            <w:pPr>
              <w:rPr>
                <w:ins w:id="1321" w:author="jonathan pritchard" w:date="2025-01-23T13:28:00Z" w16du:dateUtc="2025-01-23T13:28:00Z"/>
                <w:rFonts w:cs="Arial"/>
                <w:sz w:val="18"/>
                <w:szCs w:val="18"/>
              </w:rPr>
            </w:pPr>
          </w:p>
        </w:tc>
        <w:tc>
          <w:tcPr>
            <w:tcW w:w="3871" w:type="dxa"/>
            <w:gridSpan w:val="5"/>
            <w:tcBorders>
              <w:left w:val="single" w:sz="12" w:space="0" w:color="auto"/>
            </w:tcBorders>
          </w:tcPr>
          <w:p w14:paraId="128881DF" w14:textId="77777777" w:rsidR="00C749A7" w:rsidRPr="00340B0D" w:rsidRDefault="00C749A7" w:rsidP="00541D1A">
            <w:pPr>
              <w:rPr>
                <w:ins w:id="1322" w:author="jonathan pritchard" w:date="2025-01-23T13:28:00Z" w16du:dateUtc="2025-01-23T13:28:00Z"/>
                <w:rFonts w:cs="Arial"/>
                <w:sz w:val="18"/>
                <w:szCs w:val="18"/>
              </w:rPr>
            </w:pPr>
            <w:ins w:id="1323" w:author="jonathan pritchard" w:date="2025-01-23T13:28:00Z" w16du:dateUtc="2025-01-23T13:28:00Z">
              <w:r w:rsidRPr="00340B0D">
                <w:rPr>
                  <w:rFonts w:cs="Arial"/>
                  <w:sz w:val="18"/>
                  <w:szCs w:val="18"/>
                </w:rPr>
                <w:t>Highlight document</w:t>
              </w:r>
            </w:ins>
          </w:p>
        </w:tc>
        <w:tc>
          <w:tcPr>
            <w:tcW w:w="672" w:type="dxa"/>
            <w:tcBorders>
              <w:right w:val="single" w:sz="12" w:space="0" w:color="auto"/>
            </w:tcBorders>
          </w:tcPr>
          <w:p w14:paraId="19EAFF16" w14:textId="77777777" w:rsidR="00C749A7" w:rsidRPr="00340B0D" w:rsidRDefault="00C749A7" w:rsidP="00541D1A">
            <w:pPr>
              <w:jc w:val="center"/>
              <w:rPr>
                <w:ins w:id="1324" w:author="jonathan pritchard" w:date="2025-01-23T13:28:00Z" w16du:dateUtc="2025-01-23T13:28:00Z"/>
                <w:rFonts w:cs="Arial"/>
                <w:sz w:val="18"/>
                <w:szCs w:val="18"/>
              </w:rPr>
            </w:pPr>
          </w:p>
        </w:tc>
      </w:tr>
      <w:tr w:rsidR="00C749A7" w:rsidRPr="00340B0D" w14:paraId="77F02F03" w14:textId="77777777" w:rsidTr="00541D1A">
        <w:trPr>
          <w:ins w:id="1325" w:author="jonathan pritchard" w:date="2025-01-23T13:2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B7625C5" w14:textId="77777777" w:rsidR="00C749A7" w:rsidRPr="00340B0D" w:rsidRDefault="00C749A7" w:rsidP="00541D1A">
            <w:pPr>
              <w:rPr>
                <w:ins w:id="1326" w:author="jonathan pritchard" w:date="2025-01-23T13:28:00Z" w16du:dateUtc="2025-01-23T13:28:00Z"/>
                <w:rFonts w:cs="Arial"/>
                <w:sz w:val="18"/>
                <w:szCs w:val="18"/>
              </w:rPr>
            </w:pPr>
            <w:ins w:id="1327" w:author="jonathan pritchard" w:date="2025-01-23T13:28:00Z" w16du:dateUtc="2025-01-23T13:28: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E93D6C7" w14:textId="77777777" w:rsidR="00C749A7" w:rsidRPr="00340B0D" w:rsidRDefault="00C749A7" w:rsidP="00541D1A">
            <w:pPr>
              <w:rPr>
                <w:ins w:id="1328" w:author="jonathan pritchard" w:date="2025-01-23T13:28:00Z" w16du:dateUtc="2025-01-23T13:28:00Z"/>
                <w:rFonts w:cs="Arial"/>
                <w:sz w:val="18"/>
                <w:szCs w:val="18"/>
              </w:rPr>
            </w:pPr>
          </w:p>
        </w:tc>
        <w:tc>
          <w:tcPr>
            <w:tcW w:w="3871" w:type="dxa"/>
            <w:gridSpan w:val="5"/>
            <w:tcBorders>
              <w:left w:val="single" w:sz="12" w:space="0" w:color="auto"/>
            </w:tcBorders>
          </w:tcPr>
          <w:p w14:paraId="78A34C75" w14:textId="77777777" w:rsidR="00C749A7" w:rsidRPr="00340B0D" w:rsidRDefault="00C749A7" w:rsidP="00541D1A">
            <w:pPr>
              <w:rPr>
                <w:ins w:id="1329" w:author="jonathan pritchard" w:date="2025-01-23T13:28:00Z" w16du:dateUtc="2025-01-23T13:28:00Z"/>
                <w:rFonts w:cs="Arial"/>
                <w:b/>
                <w:bCs/>
                <w:sz w:val="18"/>
                <w:szCs w:val="18"/>
              </w:rPr>
            </w:pPr>
            <w:ins w:id="1330" w:author="jonathan pritchard" w:date="2025-01-23T13:28:00Z" w16du:dateUtc="2025-01-23T13:28:00Z">
              <w:r w:rsidRPr="00340B0D">
                <w:rPr>
                  <w:rFonts w:cs="Arial"/>
                  <w:sz w:val="18"/>
                  <w:szCs w:val="18"/>
                </w:rPr>
                <w:t>Highlight info</w:t>
              </w:r>
            </w:ins>
          </w:p>
        </w:tc>
        <w:tc>
          <w:tcPr>
            <w:tcW w:w="672" w:type="dxa"/>
            <w:tcBorders>
              <w:right w:val="single" w:sz="12" w:space="0" w:color="auto"/>
            </w:tcBorders>
          </w:tcPr>
          <w:p w14:paraId="2BB91F3D" w14:textId="77777777" w:rsidR="00C749A7" w:rsidRPr="00340B0D" w:rsidRDefault="00C749A7" w:rsidP="00541D1A">
            <w:pPr>
              <w:jc w:val="center"/>
              <w:rPr>
                <w:ins w:id="1331" w:author="jonathan pritchard" w:date="2025-01-23T13:28:00Z" w16du:dateUtc="2025-01-23T13:28:00Z"/>
                <w:rFonts w:cs="Arial"/>
                <w:sz w:val="18"/>
                <w:szCs w:val="18"/>
              </w:rPr>
            </w:pPr>
          </w:p>
        </w:tc>
      </w:tr>
      <w:tr w:rsidR="00C749A7" w:rsidRPr="00340B0D" w14:paraId="2B43C89B" w14:textId="77777777" w:rsidTr="00541D1A">
        <w:trPr>
          <w:ins w:id="1332" w:author="jonathan pritchard" w:date="2025-01-23T13:2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4488DB6" w14:textId="77777777" w:rsidR="00C749A7" w:rsidRPr="00340B0D" w:rsidRDefault="00C749A7" w:rsidP="00541D1A">
            <w:pPr>
              <w:rPr>
                <w:ins w:id="1333" w:author="jonathan pritchard" w:date="2025-01-23T13:28:00Z" w16du:dateUtc="2025-01-23T13:28:00Z"/>
                <w:rFonts w:cs="Arial"/>
                <w:sz w:val="18"/>
                <w:szCs w:val="18"/>
              </w:rPr>
            </w:pPr>
            <w:ins w:id="1334" w:author="jonathan pritchard" w:date="2025-01-23T13:28:00Z" w16du:dateUtc="2025-01-23T13:28: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E715043" w14:textId="77777777" w:rsidR="00C749A7" w:rsidRPr="00340B0D" w:rsidRDefault="00C749A7" w:rsidP="00541D1A">
            <w:pPr>
              <w:rPr>
                <w:ins w:id="1335" w:author="jonathan pritchard" w:date="2025-01-23T13:28:00Z" w16du:dateUtc="2025-01-23T13:28:00Z"/>
                <w:rFonts w:cs="Arial"/>
                <w:sz w:val="18"/>
                <w:szCs w:val="18"/>
              </w:rPr>
            </w:pPr>
          </w:p>
        </w:tc>
        <w:tc>
          <w:tcPr>
            <w:tcW w:w="3871" w:type="dxa"/>
            <w:gridSpan w:val="5"/>
            <w:tcBorders>
              <w:left w:val="single" w:sz="12" w:space="0" w:color="auto"/>
            </w:tcBorders>
          </w:tcPr>
          <w:p w14:paraId="5C210FAD" w14:textId="77777777" w:rsidR="00C749A7" w:rsidRPr="00340B0D" w:rsidRDefault="00C749A7" w:rsidP="00541D1A">
            <w:pPr>
              <w:rPr>
                <w:ins w:id="1336" w:author="jonathan pritchard" w:date="2025-01-23T13:28:00Z" w16du:dateUtc="2025-01-23T13:28:00Z"/>
                <w:rFonts w:cs="Arial"/>
                <w:sz w:val="18"/>
                <w:szCs w:val="18"/>
              </w:rPr>
            </w:pPr>
            <w:ins w:id="1337" w:author="jonathan pritchard" w:date="2025-01-23T13:28:00Z" w16du:dateUtc="2025-01-23T13:28:00Z">
              <w:r w:rsidRPr="00340B0D">
                <w:rPr>
                  <w:rFonts w:cs="Arial"/>
                  <w:sz w:val="18"/>
                  <w:szCs w:val="18"/>
                </w:rPr>
                <w:t>Shallow Pattern</w:t>
              </w:r>
            </w:ins>
          </w:p>
        </w:tc>
        <w:tc>
          <w:tcPr>
            <w:tcW w:w="672" w:type="dxa"/>
            <w:tcBorders>
              <w:right w:val="single" w:sz="12" w:space="0" w:color="auto"/>
            </w:tcBorders>
          </w:tcPr>
          <w:p w14:paraId="7B634B11" w14:textId="77777777" w:rsidR="00C749A7" w:rsidRPr="00340B0D" w:rsidRDefault="00C749A7" w:rsidP="00541D1A">
            <w:pPr>
              <w:jc w:val="center"/>
              <w:rPr>
                <w:ins w:id="1338" w:author="jonathan pritchard" w:date="2025-01-23T13:28:00Z" w16du:dateUtc="2025-01-23T13:28:00Z"/>
                <w:rFonts w:cs="Arial"/>
                <w:sz w:val="18"/>
                <w:szCs w:val="18"/>
              </w:rPr>
            </w:pPr>
          </w:p>
        </w:tc>
      </w:tr>
      <w:tr w:rsidR="00C749A7" w:rsidRPr="00340B0D" w14:paraId="27E27D02" w14:textId="77777777" w:rsidTr="00541D1A">
        <w:trPr>
          <w:ins w:id="1339" w:author="jonathan pritchard" w:date="2025-01-23T13:2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273BED8" w14:textId="77777777" w:rsidR="00C749A7" w:rsidRPr="00340B0D" w:rsidRDefault="00C749A7" w:rsidP="00541D1A">
            <w:pPr>
              <w:rPr>
                <w:ins w:id="1340" w:author="jonathan pritchard" w:date="2025-01-23T13:28:00Z" w16du:dateUtc="2025-01-23T13:28:00Z"/>
                <w:rFonts w:cs="Arial"/>
                <w:sz w:val="18"/>
                <w:szCs w:val="18"/>
              </w:rPr>
            </w:pPr>
            <w:ins w:id="1341" w:author="jonathan pritchard" w:date="2025-01-23T13:28:00Z" w16du:dateUtc="2025-01-23T13:28: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D6D4AD3" w14:textId="77777777" w:rsidR="00C749A7" w:rsidRPr="00340B0D" w:rsidRDefault="00C749A7" w:rsidP="00541D1A">
            <w:pPr>
              <w:rPr>
                <w:ins w:id="1342" w:author="jonathan pritchard" w:date="2025-01-23T13:28:00Z" w16du:dateUtc="2025-01-23T13:28:00Z"/>
                <w:rFonts w:cs="Arial"/>
                <w:sz w:val="18"/>
                <w:szCs w:val="18"/>
              </w:rPr>
            </w:pPr>
          </w:p>
        </w:tc>
        <w:tc>
          <w:tcPr>
            <w:tcW w:w="3871" w:type="dxa"/>
            <w:gridSpan w:val="5"/>
            <w:tcBorders>
              <w:left w:val="single" w:sz="12" w:space="0" w:color="auto"/>
            </w:tcBorders>
          </w:tcPr>
          <w:p w14:paraId="34DC38C6" w14:textId="77777777" w:rsidR="00C749A7" w:rsidRPr="00340B0D" w:rsidRDefault="00C749A7" w:rsidP="00541D1A">
            <w:pPr>
              <w:rPr>
                <w:ins w:id="1343" w:author="jonathan pritchard" w:date="2025-01-23T13:28:00Z" w16du:dateUtc="2025-01-23T13:28:00Z"/>
                <w:rFonts w:cs="Arial"/>
                <w:sz w:val="18"/>
                <w:szCs w:val="18"/>
              </w:rPr>
            </w:pPr>
            <w:ins w:id="1344" w:author="jonathan pritchard" w:date="2025-01-23T13:28:00Z" w16du:dateUtc="2025-01-23T13:28:00Z">
              <w:r w:rsidRPr="00340B0D">
                <w:rPr>
                  <w:rFonts w:cs="Arial"/>
                  <w:sz w:val="18"/>
                  <w:szCs w:val="18"/>
                </w:rPr>
                <w:t>Unknown</w:t>
              </w:r>
            </w:ins>
          </w:p>
        </w:tc>
        <w:tc>
          <w:tcPr>
            <w:tcW w:w="672" w:type="dxa"/>
            <w:tcBorders>
              <w:right w:val="single" w:sz="12" w:space="0" w:color="auto"/>
            </w:tcBorders>
          </w:tcPr>
          <w:p w14:paraId="7F7ADFA3" w14:textId="77777777" w:rsidR="00C749A7" w:rsidRPr="00340B0D" w:rsidRDefault="00C749A7" w:rsidP="00541D1A">
            <w:pPr>
              <w:jc w:val="center"/>
              <w:rPr>
                <w:ins w:id="1345" w:author="jonathan pritchard" w:date="2025-01-23T13:28:00Z" w16du:dateUtc="2025-01-23T13:28:00Z"/>
                <w:rFonts w:cs="Arial"/>
                <w:sz w:val="18"/>
                <w:szCs w:val="18"/>
              </w:rPr>
            </w:pPr>
          </w:p>
        </w:tc>
      </w:tr>
      <w:tr w:rsidR="00C749A7" w:rsidRPr="00340B0D" w14:paraId="32035BB7" w14:textId="77777777" w:rsidTr="00541D1A">
        <w:trPr>
          <w:ins w:id="1346" w:author="jonathan pritchard" w:date="2025-01-23T13:2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6E274E4" w14:textId="77777777" w:rsidR="00C749A7" w:rsidRPr="00340B0D" w:rsidRDefault="00C749A7" w:rsidP="00541D1A">
            <w:pPr>
              <w:rPr>
                <w:ins w:id="1347" w:author="jonathan pritchard" w:date="2025-01-23T13:28:00Z" w16du:dateUtc="2025-01-23T13:28:00Z"/>
                <w:rFonts w:cs="Arial"/>
                <w:sz w:val="18"/>
                <w:szCs w:val="18"/>
              </w:rPr>
            </w:pPr>
            <w:ins w:id="1348" w:author="jonathan pritchard" w:date="2025-01-23T13:28:00Z" w16du:dateUtc="2025-01-23T13:28: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8AB2D64" w14:textId="77777777" w:rsidR="00C749A7" w:rsidRPr="00340B0D" w:rsidRDefault="00C749A7" w:rsidP="00541D1A">
            <w:pPr>
              <w:rPr>
                <w:ins w:id="1349" w:author="jonathan pritchard" w:date="2025-01-23T13:28:00Z" w16du:dateUtc="2025-01-23T13:28:00Z"/>
                <w:rFonts w:cs="Arial"/>
                <w:sz w:val="18"/>
                <w:szCs w:val="18"/>
              </w:rPr>
            </w:pPr>
          </w:p>
        </w:tc>
        <w:tc>
          <w:tcPr>
            <w:tcW w:w="3871" w:type="dxa"/>
            <w:gridSpan w:val="5"/>
            <w:tcBorders>
              <w:left w:val="single" w:sz="12" w:space="0" w:color="auto"/>
            </w:tcBorders>
          </w:tcPr>
          <w:p w14:paraId="49F911A5" w14:textId="77777777" w:rsidR="00C749A7" w:rsidRPr="00340B0D" w:rsidRDefault="00C749A7" w:rsidP="00541D1A">
            <w:pPr>
              <w:rPr>
                <w:ins w:id="1350" w:author="jonathan pritchard" w:date="2025-01-23T13:28:00Z" w16du:dateUtc="2025-01-23T13:28:00Z"/>
                <w:rFonts w:cs="Arial"/>
                <w:sz w:val="18"/>
                <w:szCs w:val="18"/>
              </w:rPr>
            </w:pPr>
            <w:ins w:id="1351" w:author="jonathan pritchard" w:date="2025-01-23T13:28:00Z" w16du:dateUtc="2025-01-23T13:28:00Z">
              <w:r w:rsidRPr="00340B0D">
                <w:rPr>
                  <w:rFonts w:cs="Arial"/>
                  <w:sz w:val="18"/>
                  <w:szCs w:val="18"/>
                </w:rPr>
                <w:t>Update Review</w:t>
              </w:r>
            </w:ins>
          </w:p>
        </w:tc>
        <w:tc>
          <w:tcPr>
            <w:tcW w:w="672" w:type="dxa"/>
            <w:tcBorders>
              <w:right w:val="single" w:sz="12" w:space="0" w:color="auto"/>
            </w:tcBorders>
          </w:tcPr>
          <w:p w14:paraId="7326C93F" w14:textId="77777777" w:rsidR="00C749A7" w:rsidRPr="00340B0D" w:rsidRDefault="00C749A7" w:rsidP="00541D1A">
            <w:pPr>
              <w:jc w:val="center"/>
              <w:rPr>
                <w:ins w:id="1352" w:author="jonathan pritchard" w:date="2025-01-23T13:28:00Z" w16du:dateUtc="2025-01-23T13:28:00Z"/>
                <w:rFonts w:cs="Arial"/>
                <w:sz w:val="18"/>
                <w:szCs w:val="18"/>
              </w:rPr>
            </w:pPr>
          </w:p>
        </w:tc>
      </w:tr>
      <w:tr w:rsidR="00C749A7" w:rsidRPr="00340B0D" w14:paraId="49F00499" w14:textId="77777777" w:rsidTr="00541D1A">
        <w:trPr>
          <w:ins w:id="1353" w:author="jonathan pritchard" w:date="2025-01-23T13:2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5E24FA0" w14:textId="77777777" w:rsidR="00C749A7" w:rsidRPr="00340B0D" w:rsidRDefault="00C749A7" w:rsidP="00541D1A">
            <w:pPr>
              <w:rPr>
                <w:ins w:id="1354" w:author="jonathan pritchard" w:date="2025-01-23T13:28:00Z" w16du:dateUtc="2025-01-23T13:28:00Z"/>
                <w:rFonts w:cs="Arial"/>
                <w:sz w:val="18"/>
                <w:szCs w:val="18"/>
              </w:rPr>
            </w:pPr>
            <w:ins w:id="1355" w:author="jonathan pritchard" w:date="2025-01-23T13:28:00Z" w16du:dateUtc="2025-01-23T13:28: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615864B" w14:textId="77777777" w:rsidR="00C749A7" w:rsidRPr="00340B0D" w:rsidRDefault="00C749A7" w:rsidP="00541D1A">
            <w:pPr>
              <w:rPr>
                <w:ins w:id="1356" w:author="jonathan pritchard" w:date="2025-01-23T13:28:00Z" w16du:dateUtc="2025-01-23T13:28:00Z"/>
                <w:rFonts w:cs="Arial"/>
                <w:sz w:val="18"/>
                <w:szCs w:val="18"/>
              </w:rPr>
            </w:pPr>
          </w:p>
        </w:tc>
        <w:tc>
          <w:tcPr>
            <w:tcW w:w="3871" w:type="dxa"/>
            <w:gridSpan w:val="5"/>
            <w:tcBorders>
              <w:left w:val="single" w:sz="12" w:space="0" w:color="auto"/>
            </w:tcBorders>
          </w:tcPr>
          <w:p w14:paraId="52CDA491" w14:textId="77777777" w:rsidR="00C749A7" w:rsidRPr="00340B0D" w:rsidRDefault="00C749A7" w:rsidP="00541D1A">
            <w:pPr>
              <w:rPr>
                <w:ins w:id="1357" w:author="jonathan pritchard" w:date="2025-01-23T13:28:00Z" w16du:dateUtc="2025-01-23T13:28:00Z"/>
                <w:rFonts w:cs="Arial"/>
                <w:sz w:val="18"/>
                <w:szCs w:val="18"/>
              </w:rPr>
            </w:pPr>
            <w:ins w:id="1358" w:author="jonathan pritchard" w:date="2025-01-23T13:28:00Z" w16du:dateUtc="2025-01-23T13:28:00Z">
              <w:r w:rsidRPr="00340B0D">
                <w:rPr>
                  <w:rFonts w:cs="Arial"/>
                  <w:b/>
                  <w:bCs/>
                  <w:sz w:val="18"/>
                  <w:szCs w:val="18"/>
                </w:rPr>
                <w:t>Text Groups</w:t>
              </w:r>
            </w:ins>
          </w:p>
        </w:tc>
        <w:tc>
          <w:tcPr>
            <w:tcW w:w="672" w:type="dxa"/>
            <w:tcBorders>
              <w:right w:val="single" w:sz="12" w:space="0" w:color="auto"/>
            </w:tcBorders>
          </w:tcPr>
          <w:p w14:paraId="362F26CB" w14:textId="77777777" w:rsidR="00C749A7" w:rsidRPr="00340B0D" w:rsidRDefault="00C749A7" w:rsidP="00541D1A">
            <w:pPr>
              <w:jc w:val="center"/>
              <w:rPr>
                <w:ins w:id="1359" w:author="jonathan pritchard" w:date="2025-01-23T13:28:00Z" w16du:dateUtc="2025-01-23T13:28:00Z"/>
                <w:rFonts w:cs="Arial"/>
                <w:sz w:val="18"/>
                <w:szCs w:val="18"/>
              </w:rPr>
            </w:pPr>
          </w:p>
        </w:tc>
      </w:tr>
      <w:tr w:rsidR="00C749A7" w:rsidRPr="00340B0D" w14:paraId="750FF9A8" w14:textId="77777777" w:rsidTr="00541D1A">
        <w:trPr>
          <w:ins w:id="1360" w:author="jonathan pritchard" w:date="2025-01-23T13:2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7ED4D08" w14:textId="77777777" w:rsidR="00C749A7" w:rsidRPr="00340B0D" w:rsidRDefault="00C749A7" w:rsidP="00541D1A">
            <w:pPr>
              <w:rPr>
                <w:ins w:id="1361" w:author="jonathan pritchard" w:date="2025-01-23T13:28:00Z" w16du:dateUtc="2025-01-23T13:28:00Z"/>
                <w:rFonts w:cs="Arial"/>
                <w:sz w:val="18"/>
                <w:szCs w:val="18"/>
              </w:rPr>
            </w:pPr>
            <w:ins w:id="1362" w:author="jonathan pritchard" w:date="2025-01-23T13:28:00Z" w16du:dateUtc="2025-01-23T13:28: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5B0F185" w14:textId="77777777" w:rsidR="00C749A7" w:rsidRPr="00340B0D" w:rsidRDefault="00C749A7" w:rsidP="00541D1A">
            <w:pPr>
              <w:rPr>
                <w:ins w:id="1363" w:author="jonathan pritchard" w:date="2025-01-23T13:28:00Z" w16du:dateUtc="2025-01-23T13:28:00Z"/>
                <w:rFonts w:cs="Arial"/>
                <w:sz w:val="18"/>
                <w:szCs w:val="18"/>
              </w:rPr>
            </w:pPr>
          </w:p>
        </w:tc>
        <w:tc>
          <w:tcPr>
            <w:tcW w:w="3871" w:type="dxa"/>
            <w:gridSpan w:val="5"/>
            <w:tcBorders>
              <w:left w:val="single" w:sz="12" w:space="0" w:color="auto"/>
            </w:tcBorders>
          </w:tcPr>
          <w:p w14:paraId="702E24F9" w14:textId="77777777" w:rsidR="00C749A7" w:rsidRPr="00340B0D" w:rsidRDefault="00C749A7" w:rsidP="00541D1A">
            <w:pPr>
              <w:rPr>
                <w:ins w:id="1364" w:author="jonathan pritchard" w:date="2025-01-23T13:28:00Z" w16du:dateUtc="2025-01-23T13:28:00Z"/>
                <w:rFonts w:cs="Arial"/>
                <w:sz w:val="18"/>
                <w:szCs w:val="18"/>
              </w:rPr>
            </w:pPr>
            <w:ins w:id="1365" w:author="jonathan pritchard" w:date="2025-01-23T13:28:00Z" w16du:dateUtc="2025-01-23T13:28:00Z">
              <w:r w:rsidRPr="00340B0D">
                <w:rPr>
                  <w:rFonts w:cs="Arial"/>
                  <w:sz w:val="18"/>
                  <w:szCs w:val="18"/>
                </w:rPr>
                <w:t>Chart Text</w:t>
              </w:r>
            </w:ins>
          </w:p>
        </w:tc>
        <w:tc>
          <w:tcPr>
            <w:tcW w:w="672" w:type="dxa"/>
            <w:tcBorders>
              <w:right w:val="single" w:sz="12" w:space="0" w:color="auto"/>
            </w:tcBorders>
          </w:tcPr>
          <w:p w14:paraId="354D645C" w14:textId="77777777" w:rsidR="00C749A7" w:rsidRPr="00340B0D" w:rsidRDefault="00C749A7" w:rsidP="00541D1A">
            <w:pPr>
              <w:jc w:val="center"/>
              <w:rPr>
                <w:ins w:id="1366" w:author="jonathan pritchard" w:date="2025-01-23T13:28:00Z" w16du:dateUtc="2025-01-23T13:28:00Z"/>
                <w:rFonts w:cs="Arial"/>
                <w:sz w:val="18"/>
                <w:szCs w:val="18"/>
              </w:rPr>
            </w:pPr>
          </w:p>
        </w:tc>
      </w:tr>
      <w:tr w:rsidR="00C749A7" w:rsidRPr="00340B0D" w14:paraId="1E5D4BB5" w14:textId="77777777" w:rsidTr="00541D1A">
        <w:trPr>
          <w:ins w:id="1367" w:author="jonathan pritchard" w:date="2025-01-23T13:2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0E992E1" w14:textId="77777777" w:rsidR="00C749A7" w:rsidRPr="00340B0D" w:rsidRDefault="00C749A7" w:rsidP="00541D1A">
            <w:pPr>
              <w:rPr>
                <w:ins w:id="1368" w:author="jonathan pritchard" w:date="2025-01-23T13:28:00Z" w16du:dateUtc="2025-01-23T13:28:00Z"/>
                <w:rFonts w:cs="Arial"/>
                <w:sz w:val="18"/>
                <w:szCs w:val="18"/>
              </w:rPr>
            </w:pPr>
            <w:ins w:id="1369" w:author="jonathan pritchard" w:date="2025-01-23T13:28:00Z" w16du:dateUtc="2025-01-23T13:28: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BB46422" w14:textId="77777777" w:rsidR="00C749A7" w:rsidRPr="00340B0D" w:rsidRDefault="00C749A7" w:rsidP="00541D1A">
            <w:pPr>
              <w:rPr>
                <w:ins w:id="1370" w:author="jonathan pritchard" w:date="2025-01-23T13:28:00Z" w16du:dateUtc="2025-01-23T13:28:00Z"/>
                <w:rFonts w:cs="Arial"/>
                <w:sz w:val="18"/>
                <w:szCs w:val="18"/>
              </w:rPr>
            </w:pPr>
          </w:p>
        </w:tc>
        <w:tc>
          <w:tcPr>
            <w:tcW w:w="3871" w:type="dxa"/>
            <w:gridSpan w:val="5"/>
            <w:tcBorders>
              <w:left w:val="single" w:sz="12" w:space="0" w:color="auto"/>
            </w:tcBorders>
          </w:tcPr>
          <w:p w14:paraId="72722E23" w14:textId="77777777" w:rsidR="00C749A7" w:rsidRPr="00340B0D" w:rsidRDefault="00C749A7" w:rsidP="00541D1A">
            <w:pPr>
              <w:rPr>
                <w:ins w:id="1371" w:author="jonathan pritchard" w:date="2025-01-23T13:28:00Z" w16du:dateUtc="2025-01-23T13:28:00Z"/>
                <w:rFonts w:cs="Arial"/>
                <w:sz w:val="18"/>
                <w:szCs w:val="18"/>
              </w:rPr>
            </w:pPr>
            <w:ins w:id="1372" w:author="jonathan pritchard" w:date="2025-01-23T13:28:00Z" w16du:dateUtc="2025-01-23T13:28:00Z">
              <w:r w:rsidRPr="00340B0D">
                <w:rPr>
                  <w:rFonts w:cs="Arial"/>
                  <w:sz w:val="18"/>
                  <w:szCs w:val="18"/>
                </w:rPr>
                <w:t xml:space="preserve">    Important text</w:t>
              </w:r>
            </w:ins>
          </w:p>
        </w:tc>
        <w:tc>
          <w:tcPr>
            <w:tcW w:w="672" w:type="dxa"/>
            <w:tcBorders>
              <w:right w:val="single" w:sz="12" w:space="0" w:color="auto"/>
            </w:tcBorders>
          </w:tcPr>
          <w:p w14:paraId="2160EC7D" w14:textId="77777777" w:rsidR="00C749A7" w:rsidRPr="00340B0D" w:rsidRDefault="00C749A7" w:rsidP="00541D1A">
            <w:pPr>
              <w:jc w:val="center"/>
              <w:rPr>
                <w:ins w:id="1373" w:author="jonathan pritchard" w:date="2025-01-23T13:28:00Z" w16du:dateUtc="2025-01-23T13:28:00Z"/>
                <w:rFonts w:cs="Arial"/>
                <w:sz w:val="18"/>
                <w:szCs w:val="18"/>
              </w:rPr>
            </w:pPr>
          </w:p>
        </w:tc>
      </w:tr>
      <w:tr w:rsidR="00C749A7" w:rsidRPr="00340B0D" w14:paraId="7BA24011" w14:textId="77777777" w:rsidTr="00541D1A">
        <w:trPr>
          <w:ins w:id="1374" w:author="jonathan pritchard" w:date="2025-01-23T13:2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C2E1F7D" w14:textId="77777777" w:rsidR="00C749A7" w:rsidRPr="00340B0D" w:rsidRDefault="00C749A7" w:rsidP="00541D1A">
            <w:pPr>
              <w:rPr>
                <w:ins w:id="1375" w:author="jonathan pritchard" w:date="2025-01-23T13:28:00Z" w16du:dateUtc="2025-01-23T13:28:00Z"/>
                <w:rFonts w:cs="Arial"/>
                <w:sz w:val="18"/>
                <w:szCs w:val="18"/>
              </w:rPr>
            </w:pPr>
            <w:ins w:id="1376" w:author="jonathan pritchard" w:date="2025-01-23T13:28:00Z" w16du:dateUtc="2025-01-23T13:28: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07AFC38" w14:textId="77777777" w:rsidR="00C749A7" w:rsidRPr="00340B0D" w:rsidRDefault="00C749A7" w:rsidP="00541D1A">
            <w:pPr>
              <w:rPr>
                <w:ins w:id="1377" w:author="jonathan pritchard" w:date="2025-01-23T13:28:00Z" w16du:dateUtc="2025-01-23T13:28:00Z"/>
                <w:rFonts w:cs="Arial"/>
                <w:sz w:val="18"/>
                <w:szCs w:val="18"/>
              </w:rPr>
            </w:pPr>
          </w:p>
        </w:tc>
        <w:tc>
          <w:tcPr>
            <w:tcW w:w="3871" w:type="dxa"/>
            <w:gridSpan w:val="5"/>
            <w:tcBorders>
              <w:left w:val="single" w:sz="12" w:space="0" w:color="auto"/>
            </w:tcBorders>
          </w:tcPr>
          <w:p w14:paraId="592AA2EB" w14:textId="77777777" w:rsidR="00C749A7" w:rsidRPr="00340B0D" w:rsidRDefault="00C749A7" w:rsidP="00541D1A">
            <w:pPr>
              <w:rPr>
                <w:ins w:id="1378" w:author="jonathan pritchard" w:date="2025-01-23T13:28:00Z" w16du:dateUtc="2025-01-23T13:28:00Z"/>
                <w:rFonts w:cs="Arial"/>
                <w:b/>
                <w:bCs/>
                <w:sz w:val="18"/>
                <w:szCs w:val="18"/>
              </w:rPr>
            </w:pPr>
            <w:ins w:id="1379" w:author="jonathan pritchard" w:date="2025-01-23T13:28:00Z" w16du:dateUtc="2025-01-23T13:28:00Z">
              <w:r w:rsidRPr="00340B0D">
                <w:rPr>
                  <w:rFonts w:cs="Arial"/>
                  <w:b/>
                  <w:bCs/>
                  <w:sz w:val="18"/>
                  <w:szCs w:val="18"/>
                </w:rPr>
                <w:t xml:space="preserve">    Other Text</w:t>
              </w:r>
            </w:ins>
          </w:p>
        </w:tc>
        <w:tc>
          <w:tcPr>
            <w:tcW w:w="672" w:type="dxa"/>
            <w:tcBorders>
              <w:right w:val="single" w:sz="12" w:space="0" w:color="auto"/>
            </w:tcBorders>
          </w:tcPr>
          <w:p w14:paraId="53B90283" w14:textId="77777777" w:rsidR="00C749A7" w:rsidRPr="00340B0D" w:rsidRDefault="00C749A7" w:rsidP="00541D1A">
            <w:pPr>
              <w:jc w:val="center"/>
              <w:rPr>
                <w:ins w:id="1380" w:author="jonathan pritchard" w:date="2025-01-23T13:28:00Z" w16du:dateUtc="2025-01-23T13:28:00Z"/>
                <w:rFonts w:cs="Arial"/>
                <w:sz w:val="18"/>
                <w:szCs w:val="18"/>
              </w:rPr>
            </w:pPr>
          </w:p>
        </w:tc>
      </w:tr>
      <w:tr w:rsidR="00C749A7" w:rsidRPr="00340B0D" w14:paraId="5941508E" w14:textId="77777777" w:rsidTr="00541D1A">
        <w:trPr>
          <w:ins w:id="1381" w:author="jonathan pritchard" w:date="2025-01-23T13:2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A80BC45" w14:textId="77777777" w:rsidR="00C749A7" w:rsidRPr="00340B0D" w:rsidRDefault="00C749A7" w:rsidP="00541D1A">
            <w:pPr>
              <w:rPr>
                <w:ins w:id="1382" w:author="jonathan pritchard" w:date="2025-01-23T13:28:00Z" w16du:dateUtc="2025-01-23T13:28:00Z"/>
                <w:rFonts w:cs="Arial"/>
                <w:sz w:val="18"/>
                <w:szCs w:val="18"/>
              </w:rPr>
            </w:pPr>
            <w:ins w:id="1383" w:author="jonathan pritchard" w:date="2025-01-23T13:28:00Z" w16du:dateUtc="2025-01-23T13:28: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57C372B7" w14:textId="77777777" w:rsidR="00C749A7" w:rsidRPr="00340B0D" w:rsidRDefault="00C749A7" w:rsidP="00541D1A">
            <w:pPr>
              <w:rPr>
                <w:ins w:id="1384" w:author="jonathan pritchard" w:date="2025-01-23T13:28:00Z" w16du:dateUtc="2025-01-23T13:28:00Z"/>
                <w:rFonts w:cs="Arial"/>
                <w:sz w:val="18"/>
                <w:szCs w:val="18"/>
              </w:rPr>
            </w:pPr>
          </w:p>
        </w:tc>
        <w:tc>
          <w:tcPr>
            <w:tcW w:w="3871" w:type="dxa"/>
            <w:gridSpan w:val="5"/>
            <w:tcBorders>
              <w:left w:val="single" w:sz="12" w:space="0" w:color="auto"/>
            </w:tcBorders>
          </w:tcPr>
          <w:p w14:paraId="0014B38C" w14:textId="77777777" w:rsidR="00C749A7" w:rsidRPr="00340B0D" w:rsidRDefault="00C749A7" w:rsidP="00541D1A">
            <w:pPr>
              <w:rPr>
                <w:ins w:id="1385" w:author="jonathan pritchard" w:date="2025-01-23T13:28:00Z" w16du:dateUtc="2025-01-23T13:28:00Z"/>
                <w:rFonts w:cs="Arial"/>
                <w:sz w:val="18"/>
                <w:szCs w:val="18"/>
              </w:rPr>
            </w:pPr>
            <w:ins w:id="1386" w:author="jonathan pritchard" w:date="2025-01-23T13:28:00Z" w16du:dateUtc="2025-01-23T13:28:00Z">
              <w:r w:rsidRPr="00340B0D">
                <w:rPr>
                  <w:rFonts w:cs="Arial"/>
                  <w:sz w:val="18"/>
                  <w:szCs w:val="18"/>
                </w:rPr>
                <w:t xml:space="preserve">        Names</w:t>
              </w:r>
            </w:ins>
          </w:p>
        </w:tc>
        <w:tc>
          <w:tcPr>
            <w:tcW w:w="672" w:type="dxa"/>
            <w:tcBorders>
              <w:right w:val="single" w:sz="12" w:space="0" w:color="auto"/>
            </w:tcBorders>
          </w:tcPr>
          <w:p w14:paraId="3538A5E7" w14:textId="77777777" w:rsidR="00C749A7" w:rsidRPr="00340B0D" w:rsidRDefault="00C749A7" w:rsidP="00541D1A">
            <w:pPr>
              <w:jc w:val="center"/>
              <w:rPr>
                <w:ins w:id="1387" w:author="jonathan pritchard" w:date="2025-01-23T13:28:00Z" w16du:dateUtc="2025-01-23T13:28:00Z"/>
                <w:rFonts w:cs="Arial"/>
                <w:sz w:val="18"/>
                <w:szCs w:val="18"/>
              </w:rPr>
            </w:pPr>
          </w:p>
        </w:tc>
      </w:tr>
      <w:tr w:rsidR="00C749A7" w:rsidRPr="00340B0D" w14:paraId="74722BCC" w14:textId="77777777" w:rsidTr="00541D1A">
        <w:trPr>
          <w:ins w:id="1388" w:author="jonathan pritchard" w:date="2025-01-23T13:28:00Z"/>
        </w:trPr>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39BC438F" w14:textId="77777777" w:rsidR="00C749A7" w:rsidRPr="00340B0D" w:rsidRDefault="00C749A7" w:rsidP="00541D1A">
            <w:pPr>
              <w:jc w:val="center"/>
              <w:rPr>
                <w:ins w:id="1389" w:author="jonathan pritchard" w:date="2025-01-23T13:28:00Z" w16du:dateUtc="2025-01-23T13:28:00Z"/>
                <w:rFonts w:cs="Arial"/>
                <w:b/>
                <w:bCs/>
                <w:sz w:val="18"/>
                <w:szCs w:val="18"/>
              </w:rPr>
            </w:pPr>
            <w:ins w:id="1390" w:author="jonathan pritchard" w:date="2025-01-23T13:28:00Z" w16du:dateUtc="2025-01-23T13:28:00Z">
              <w:r w:rsidRPr="00340B0D">
                <w:rPr>
                  <w:rFonts w:cs="Arial"/>
                  <w:b/>
                  <w:bCs/>
                  <w:sz w:val="18"/>
                  <w:szCs w:val="18"/>
                </w:rPr>
                <w:t>Palette</w:t>
              </w:r>
            </w:ins>
          </w:p>
        </w:tc>
        <w:tc>
          <w:tcPr>
            <w:tcW w:w="3871" w:type="dxa"/>
            <w:gridSpan w:val="5"/>
            <w:tcBorders>
              <w:left w:val="single" w:sz="12" w:space="0" w:color="auto"/>
            </w:tcBorders>
          </w:tcPr>
          <w:p w14:paraId="067894FA" w14:textId="77777777" w:rsidR="00C749A7" w:rsidRPr="00340B0D" w:rsidRDefault="00C749A7" w:rsidP="00541D1A">
            <w:pPr>
              <w:rPr>
                <w:ins w:id="1391" w:author="jonathan pritchard" w:date="2025-01-23T13:28:00Z" w16du:dateUtc="2025-01-23T13:28:00Z"/>
                <w:rFonts w:cs="Arial"/>
                <w:b/>
                <w:bCs/>
                <w:sz w:val="18"/>
                <w:szCs w:val="18"/>
              </w:rPr>
            </w:pPr>
            <w:ins w:id="1392" w:author="jonathan pritchard" w:date="2025-01-23T13:28:00Z" w16du:dateUtc="2025-01-23T13:28:00Z">
              <w:r w:rsidRPr="00340B0D">
                <w:rPr>
                  <w:rFonts w:cs="Arial"/>
                  <w:sz w:val="18"/>
                  <w:szCs w:val="18"/>
                </w:rPr>
                <w:t xml:space="preserve">        Light description</w:t>
              </w:r>
            </w:ins>
          </w:p>
        </w:tc>
        <w:tc>
          <w:tcPr>
            <w:tcW w:w="672" w:type="dxa"/>
            <w:tcBorders>
              <w:right w:val="single" w:sz="12" w:space="0" w:color="auto"/>
            </w:tcBorders>
          </w:tcPr>
          <w:p w14:paraId="5AF7EDFF" w14:textId="77777777" w:rsidR="00C749A7" w:rsidRPr="00340B0D" w:rsidRDefault="00C749A7" w:rsidP="00541D1A">
            <w:pPr>
              <w:jc w:val="center"/>
              <w:rPr>
                <w:ins w:id="1393" w:author="jonathan pritchard" w:date="2025-01-23T13:28:00Z" w16du:dateUtc="2025-01-23T13:28:00Z"/>
                <w:rFonts w:cs="Arial"/>
                <w:sz w:val="18"/>
                <w:szCs w:val="18"/>
              </w:rPr>
            </w:pPr>
          </w:p>
        </w:tc>
      </w:tr>
      <w:tr w:rsidR="00C749A7" w:rsidRPr="00340B0D" w14:paraId="3838BFA1" w14:textId="77777777" w:rsidTr="00541D1A">
        <w:trPr>
          <w:ins w:id="1394" w:author="jonathan pritchard" w:date="2025-01-23T13:28:00Z"/>
        </w:trPr>
        <w:customXmlInsRangeStart w:id="1395" w:author="jonathan pritchard" w:date="2025-01-23T13:28:00Z"/>
        <w:sdt>
          <w:sdtPr>
            <w:rPr>
              <w:rFonts w:cs="Arial"/>
              <w:sz w:val="18"/>
              <w:szCs w:val="18"/>
            </w:rPr>
            <w:alias w:val="Palette"/>
            <w:tag w:val="Palette"/>
            <w:id w:val="1581404252"/>
            <w:placeholder>
              <w:docPart w:val="A7292418057F4068812D5F0AF80094EA"/>
            </w:placeholder>
            <w:comboBox>
              <w:listItem w:displayText="Day" w:value="Day"/>
              <w:listItem w:displayText="Dusk" w:value="Dusk"/>
              <w:listItem w:displayText="Night" w:value="Night"/>
            </w:comboBox>
          </w:sdtPr>
          <w:sdtContent>
            <w:customXmlInsRangeEnd w:id="1395"/>
            <w:tc>
              <w:tcPr>
                <w:tcW w:w="4656" w:type="dxa"/>
                <w:gridSpan w:val="5"/>
                <w:tcBorders>
                  <w:left w:val="single" w:sz="12" w:space="0" w:color="auto"/>
                  <w:bottom w:val="single" w:sz="12" w:space="0" w:color="auto"/>
                  <w:right w:val="single" w:sz="12" w:space="0" w:color="auto"/>
                </w:tcBorders>
              </w:tcPr>
              <w:p w14:paraId="5B071AFB" w14:textId="77777777" w:rsidR="00C749A7" w:rsidRPr="00340B0D" w:rsidRDefault="00C749A7" w:rsidP="00541D1A">
                <w:pPr>
                  <w:rPr>
                    <w:ins w:id="1396" w:author="jonathan pritchard" w:date="2025-01-23T13:28:00Z" w16du:dateUtc="2025-01-23T13:28:00Z"/>
                    <w:rFonts w:cs="Arial"/>
                    <w:sz w:val="18"/>
                    <w:szCs w:val="18"/>
                  </w:rPr>
                </w:pPr>
                <w:ins w:id="1397" w:author="jonathan pritchard" w:date="2025-01-23T13:28:00Z" w16du:dateUtc="2025-01-23T13:28:00Z">
                  <w:r w:rsidRPr="00340B0D">
                    <w:rPr>
                      <w:rFonts w:cs="Arial"/>
                      <w:sz w:val="18"/>
                      <w:szCs w:val="18"/>
                    </w:rPr>
                    <w:t>Day</w:t>
                  </w:r>
                </w:ins>
              </w:p>
            </w:tc>
            <w:customXmlInsRangeStart w:id="1398" w:author="jonathan pritchard" w:date="2025-01-23T13:28:00Z"/>
          </w:sdtContent>
        </w:sdt>
        <w:customXmlInsRangeEnd w:id="1398"/>
        <w:tc>
          <w:tcPr>
            <w:tcW w:w="3871" w:type="dxa"/>
            <w:gridSpan w:val="5"/>
            <w:tcBorders>
              <w:left w:val="single" w:sz="12" w:space="0" w:color="auto"/>
            </w:tcBorders>
          </w:tcPr>
          <w:p w14:paraId="3AA30259" w14:textId="77777777" w:rsidR="00C749A7" w:rsidRPr="00340B0D" w:rsidRDefault="00C749A7" w:rsidP="00541D1A">
            <w:pPr>
              <w:rPr>
                <w:ins w:id="1399" w:author="jonathan pritchard" w:date="2025-01-23T13:28:00Z" w16du:dateUtc="2025-01-23T13:28:00Z"/>
                <w:rFonts w:cs="Arial"/>
                <w:b/>
                <w:bCs/>
                <w:sz w:val="18"/>
                <w:szCs w:val="18"/>
              </w:rPr>
            </w:pPr>
            <w:ins w:id="1400" w:author="jonathan pritchard" w:date="2025-01-23T13:28:00Z" w16du:dateUtc="2025-01-23T13:28:00Z">
              <w:r w:rsidRPr="00340B0D">
                <w:rPr>
                  <w:rFonts w:cs="Arial"/>
                  <w:sz w:val="18"/>
                  <w:szCs w:val="18"/>
                </w:rPr>
                <w:t xml:space="preserve">        All other chart text</w:t>
              </w:r>
            </w:ins>
          </w:p>
        </w:tc>
        <w:tc>
          <w:tcPr>
            <w:tcW w:w="672" w:type="dxa"/>
            <w:tcBorders>
              <w:right w:val="single" w:sz="12" w:space="0" w:color="auto"/>
            </w:tcBorders>
          </w:tcPr>
          <w:p w14:paraId="1A9DF124" w14:textId="77777777" w:rsidR="00C749A7" w:rsidRPr="00340B0D" w:rsidRDefault="00C749A7" w:rsidP="00541D1A">
            <w:pPr>
              <w:jc w:val="center"/>
              <w:rPr>
                <w:ins w:id="1401" w:author="jonathan pritchard" w:date="2025-01-23T13:28:00Z" w16du:dateUtc="2025-01-23T13:28:00Z"/>
                <w:rFonts w:cs="Arial"/>
                <w:sz w:val="18"/>
                <w:szCs w:val="18"/>
              </w:rPr>
            </w:pPr>
          </w:p>
        </w:tc>
      </w:tr>
      <w:tr w:rsidR="00C749A7" w:rsidRPr="00340B0D" w14:paraId="1C973DFC" w14:textId="77777777" w:rsidTr="00541D1A">
        <w:trPr>
          <w:ins w:id="1402" w:author="jonathan pritchard" w:date="2025-01-23T13:28:00Z"/>
        </w:trPr>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741C5D40" w14:textId="77777777" w:rsidR="00C749A7" w:rsidRPr="00340B0D" w:rsidRDefault="00C749A7" w:rsidP="00541D1A">
            <w:pPr>
              <w:jc w:val="center"/>
              <w:rPr>
                <w:ins w:id="1403" w:author="jonathan pritchard" w:date="2025-01-23T13:28:00Z" w16du:dateUtc="2025-01-23T13:28:00Z"/>
                <w:rFonts w:cs="Arial"/>
                <w:b/>
                <w:bCs/>
                <w:sz w:val="18"/>
                <w:szCs w:val="18"/>
              </w:rPr>
            </w:pPr>
          </w:p>
        </w:tc>
        <w:tc>
          <w:tcPr>
            <w:tcW w:w="3871" w:type="dxa"/>
            <w:gridSpan w:val="5"/>
            <w:tcBorders>
              <w:left w:val="single" w:sz="12" w:space="0" w:color="auto"/>
            </w:tcBorders>
          </w:tcPr>
          <w:p w14:paraId="7F325150" w14:textId="77777777" w:rsidR="00C749A7" w:rsidRPr="00340B0D" w:rsidRDefault="00C749A7" w:rsidP="00541D1A">
            <w:pPr>
              <w:rPr>
                <w:ins w:id="1404" w:author="jonathan pritchard" w:date="2025-01-23T13:28:00Z" w16du:dateUtc="2025-01-23T13:28:00Z"/>
                <w:rFonts w:cs="Arial"/>
                <w:sz w:val="18"/>
                <w:szCs w:val="18"/>
              </w:rPr>
            </w:pPr>
          </w:p>
        </w:tc>
        <w:tc>
          <w:tcPr>
            <w:tcW w:w="672" w:type="dxa"/>
            <w:tcBorders>
              <w:right w:val="single" w:sz="12" w:space="0" w:color="auto"/>
            </w:tcBorders>
            <w:vAlign w:val="center"/>
          </w:tcPr>
          <w:p w14:paraId="48666E03" w14:textId="77777777" w:rsidR="00C749A7" w:rsidRPr="00340B0D" w:rsidRDefault="00C749A7" w:rsidP="00541D1A">
            <w:pPr>
              <w:jc w:val="center"/>
              <w:rPr>
                <w:ins w:id="1405" w:author="jonathan pritchard" w:date="2025-01-23T13:28:00Z" w16du:dateUtc="2025-01-23T13:28:00Z"/>
                <w:rFonts w:cs="Arial"/>
                <w:sz w:val="18"/>
                <w:szCs w:val="18"/>
              </w:rPr>
            </w:pPr>
          </w:p>
        </w:tc>
      </w:tr>
      <w:tr w:rsidR="00C749A7" w:rsidRPr="00340B0D" w14:paraId="430B0E85" w14:textId="77777777" w:rsidTr="00541D1A">
        <w:trPr>
          <w:ins w:id="1406" w:author="jonathan pritchard" w:date="2025-01-23T13:28:00Z"/>
        </w:trPr>
        <w:tc>
          <w:tcPr>
            <w:tcW w:w="4656" w:type="dxa"/>
            <w:gridSpan w:val="5"/>
            <w:tcBorders>
              <w:left w:val="single" w:sz="12" w:space="0" w:color="auto"/>
              <w:bottom w:val="single" w:sz="12" w:space="0" w:color="auto"/>
              <w:right w:val="single" w:sz="12" w:space="0" w:color="auto"/>
            </w:tcBorders>
            <w:shd w:val="clear" w:color="auto" w:fill="FFFFFF" w:themeFill="background1"/>
          </w:tcPr>
          <w:p w14:paraId="7131BEAA" w14:textId="77777777" w:rsidR="00C749A7" w:rsidRPr="00340B0D" w:rsidRDefault="00C749A7" w:rsidP="00541D1A">
            <w:pPr>
              <w:rPr>
                <w:ins w:id="1407" w:author="jonathan pritchard" w:date="2025-01-23T13:28:00Z" w16du:dateUtc="2025-01-23T13:28:00Z"/>
                <w:rFonts w:cs="Arial"/>
                <w:sz w:val="18"/>
                <w:szCs w:val="18"/>
              </w:rPr>
            </w:pPr>
          </w:p>
        </w:tc>
        <w:tc>
          <w:tcPr>
            <w:tcW w:w="3871" w:type="dxa"/>
            <w:gridSpan w:val="5"/>
            <w:tcBorders>
              <w:left w:val="single" w:sz="12" w:space="0" w:color="auto"/>
              <w:bottom w:val="single" w:sz="12" w:space="0" w:color="auto"/>
            </w:tcBorders>
          </w:tcPr>
          <w:p w14:paraId="1C6C82F6" w14:textId="77777777" w:rsidR="00C749A7" w:rsidRPr="00340B0D" w:rsidRDefault="00C749A7" w:rsidP="00541D1A">
            <w:pPr>
              <w:jc w:val="center"/>
              <w:rPr>
                <w:ins w:id="1408" w:author="jonathan pritchard" w:date="2025-01-23T13:28:00Z" w16du:dateUtc="2025-01-23T13:28:00Z"/>
                <w:rFonts w:cs="Arial"/>
                <w:sz w:val="18"/>
                <w:szCs w:val="18"/>
              </w:rPr>
            </w:pPr>
          </w:p>
        </w:tc>
        <w:tc>
          <w:tcPr>
            <w:tcW w:w="672" w:type="dxa"/>
            <w:tcBorders>
              <w:bottom w:val="single" w:sz="12" w:space="0" w:color="auto"/>
              <w:right w:val="single" w:sz="12" w:space="0" w:color="auto"/>
            </w:tcBorders>
            <w:vAlign w:val="center"/>
          </w:tcPr>
          <w:p w14:paraId="09E8CCF2" w14:textId="77777777" w:rsidR="00C749A7" w:rsidRPr="00340B0D" w:rsidRDefault="00C749A7" w:rsidP="00541D1A">
            <w:pPr>
              <w:jc w:val="center"/>
              <w:rPr>
                <w:ins w:id="1409" w:author="jonathan pritchard" w:date="2025-01-23T13:28:00Z" w16du:dateUtc="2025-01-23T13:28:00Z"/>
                <w:rFonts w:cs="Arial"/>
                <w:sz w:val="18"/>
                <w:szCs w:val="18"/>
              </w:rPr>
            </w:pPr>
          </w:p>
        </w:tc>
      </w:tr>
      <w:tr w:rsidR="00C749A7" w:rsidRPr="00340B0D" w14:paraId="21965F60" w14:textId="77777777" w:rsidTr="00541D1A">
        <w:trPr>
          <w:ins w:id="1410" w:author="jonathan pritchard" w:date="2025-01-23T13:28:00Z"/>
        </w:trPr>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1A38DD69" w14:textId="77777777" w:rsidR="00C749A7" w:rsidRPr="00340B0D" w:rsidRDefault="00C749A7" w:rsidP="00541D1A">
            <w:pPr>
              <w:jc w:val="center"/>
              <w:rPr>
                <w:ins w:id="1411" w:author="jonathan pritchard" w:date="2025-01-23T13:28:00Z" w16du:dateUtc="2025-01-23T13:28:00Z"/>
                <w:rFonts w:cs="Arial"/>
                <w:b/>
                <w:bCs/>
                <w:sz w:val="18"/>
                <w:szCs w:val="18"/>
              </w:rPr>
            </w:pPr>
            <w:ins w:id="1412" w:author="jonathan pritchard" w:date="2025-01-23T13:28:00Z" w16du:dateUtc="2025-01-23T13:28: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292B780" w14:textId="77777777" w:rsidR="00C749A7" w:rsidRPr="00340B0D" w:rsidRDefault="00C749A7" w:rsidP="00541D1A">
            <w:pPr>
              <w:jc w:val="center"/>
              <w:rPr>
                <w:ins w:id="1413" w:author="jonathan pritchard" w:date="2025-01-23T13:28:00Z" w16du:dateUtc="2025-01-23T13:28:00Z"/>
                <w:rFonts w:cs="Arial"/>
                <w:sz w:val="18"/>
                <w:szCs w:val="18"/>
              </w:rPr>
            </w:pPr>
            <w:ins w:id="1414" w:author="jonathan pritchard" w:date="2025-01-23T13:28:00Z" w16du:dateUtc="2025-01-23T13:28:00Z">
              <w:r w:rsidRPr="00340B0D">
                <w:rPr>
                  <w:rFonts w:cs="Arial"/>
                  <w:b/>
                  <w:bCs/>
                  <w:sz w:val="18"/>
                  <w:szCs w:val="18"/>
                </w:rPr>
                <w:t>Display</w:t>
              </w:r>
            </w:ins>
          </w:p>
        </w:tc>
      </w:tr>
      <w:tr w:rsidR="00C749A7" w:rsidRPr="00340B0D" w14:paraId="1A8BFD75" w14:textId="77777777" w:rsidTr="00541D1A">
        <w:trPr>
          <w:trHeight w:val="287"/>
          <w:ins w:id="1415" w:author="jonathan pritchard" w:date="2025-01-23T13:28:00Z"/>
        </w:trPr>
        <w:tc>
          <w:tcPr>
            <w:tcW w:w="1789" w:type="dxa"/>
            <w:tcBorders>
              <w:left w:val="single" w:sz="12" w:space="0" w:color="auto"/>
              <w:bottom w:val="single" w:sz="4" w:space="0" w:color="auto"/>
            </w:tcBorders>
          </w:tcPr>
          <w:p w14:paraId="20D5B05B" w14:textId="77777777" w:rsidR="00C749A7" w:rsidRPr="00340B0D" w:rsidRDefault="00C749A7" w:rsidP="00541D1A">
            <w:pPr>
              <w:rPr>
                <w:ins w:id="1416" w:author="jonathan pritchard" w:date="2025-01-23T13:28:00Z" w16du:dateUtc="2025-01-23T13:28:00Z"/>
                <w:rFonts w:cs="Arial"/>
                <w:sz w:val="18"/>
                <w:szCs w:val="18"/>
              </w:rPr>
            </w:pPr>
            <w:ins w:id="1417" w:author="jonathan pritchard" w:date="2025-01-23T13:28:00Z" w16du:dateUtc="2025-01-23T13:28:00Z">
              <w:r w:rsidRPr="00340B0D">
                <w:rPr>
                  <w:rFonts w:cs="Arial"/>
                  <w:sz w:val="18"/>
                  <w:szCs w:val="18"/>
                </w:rPr>
                <w:t>Start Date</w:t>
              </w:r>
            </w:ins>
          </w:p>
        </w:tc>
        <w:tc>
          <w:tcPr>
            <w:tcW w:w="2867" w:type="dxa"/>
            <w:gridSpan w:val="4"/>
            <w:tcBorders>
              <w:bottom w:val="single" w:sz="4" w:space="0" w:color="auto"/>
              <w:right w:val="single" w:sz="12" w:space="0" w:color="auto"/>
            </w:tcBorders>
          </w:tcPr>
          <w:p w14:paraId="40DB5BAA" w14:textId="77777777" w:rsidR="00C749A7" w:rsidRPr="00340B0D" w:rsidRDefault="00C749A7" w:rsidP="00541D1A">
            <w:pPr>
              <w:rPr>
                <w:ins w:id="1418" w:author="jonathan pritchard" w:date="2025-01-23T13:28:00Z" w16du:dateUtc="2025-01-23T13:28: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3A5862F9" w14:textId="77777777" w:rsidR="00C749A7" w:rsidRPr="00340B0D" w:rsidRDefault="00C749A7" w:rsidP="00541D1A">
            <w:pPr>
              <w:rPr>
                <w:ins w:id="1419" w:author="jonathan pritchard" w:date="2025-01-23T13:28:00Z" w16du:dateUtc="2025-01-23T13:28:00Z"/>
                <w:rFonts w:cs="Arial"/>
                <w:sz w:val="18"/>
                <w:szCs w:val="18"/>
              </w:rPr>
            </w:pPr>
            <w:ins w:id="1420" w:author="jonathan pritchard" w:date="2025-01-23T13:28:00Z" w16du:dateUtc="2025-01-23T13:28: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6BD9B89B" w14:textId="77777777" w:rsidR="00C749A7" w:rsidRPr="00C87169" w:rsidRDefault="00C749A7" w:rsidP="00541D1A">
            <w:pPr>
              <w:rPr>
                <w:ins w:id="1421" w:author="jonathan pritchard" w:date="2025-01-23T13:28:00Z" w16du:dateUtc="2025-01-23T13:28:00Z"/>
                <w:rFonts w:cs="Arial"/>
              </w:rPr>
            </w:pPr>
          </w:p>
        </w:tc>
      </w:tr>
      <w:tr w:rsidR="00C749A7" w:rsidRPr="00340B0D" w14:paraId="3BB06A42" w14:textId="77777777" w:rsidTr="00541D1A">
        <w:trPr>
          <w:ins w:id="1422" w:author="jonathan pritchard" w:date="2025-01-23T13:28:00Z"/>
        </w:trPr>
        <w:tc>
          <w:tcPr>
            <w:tcW w:w="1789" w:type="dxa"/>
            <w:tcBorders>
              <w:left w:val="single" w:sz="12" w:space="0" w:color="auto"/>
              <w:bottom w:val="single" w:sz="4" w:space="0" w:color="auto"/>
            </w:tcBorders>
          </w:tcPr>
          <w:p w14:paraId="078741C2" w14:textId="77777777" w:rsidR="00C749A7" w:rsidRPr="00340B0D" w:rsidRDefault="00C749A7" w:rsidP="00541D1A">
            <w:pPr>
              <w:rPr>
                <w:ins w:id="1423" w:author="jonathan pritchard" w:date="2025-01-23T13:28:00Z" w16du:dateUtc="2025-01-23T13:28:00Z"/>
                <w:rFonts w:cs="Arial"/>
                <w:sz w:val="18"/>
                <w:szCs w:val="18"/>
              </w:rPr>
            </w:pPr>
            <w:ins w:id="1424" w:author="jonathan pritchard" w:date="2025-01-23T13:28:00Z" w16du:dateUtc="2025-01-23T13:28: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6AF25131" w14:textId="77777777" w:rsidR="00C749A7" w:rsidRPr="00340B0D" w:rsidRDefault="00C749A7" w:rsidP="00541D1A">
            <w:pPr>
              <w:rPr>
                <w:ins w:id="1425" w:author="jonathan pritchard" w:date="2025-01-23T13:28:00Z" w16du:dateUtc="2025-01-23T13:28: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D21BAF6" w14:textId="77777777" w:rsidR="00C749A7" w:rsidRPr="00340B0D" w:rsidRDefault="00C749A7" w:rsidP="00541D1A">
            <w:pPr>
              <w:rPr>
                <w:ins w:id="1426" w:author="jonathan pritchard" w:date="2025-01-23T13:28:00Z" w16du:dateUtc="2025-01-23T13:28:00Z"/>
                <w:rFonts w:cs="Arial"/>
                <w:sz w:val="18"/>
                <w:szCs w:val="18"/>
              </w:rPr>
            </w:pPr>
            <w:ins w:id="1427" w:author="jonathan pritchard" w:date="2025-01-23T13:28:00Z" w16du:dateUtc="2025-01-23T13:28: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420E5A71" w14:textId="77777777" w:rsidR="00C749A7" w:rsidRPr="00340B0D" w:rsidRDefault="00C749A7" w:rsidP="00541D1A">
            <w:pPr>
              <w:rPr>
                <w:ins w:id="1428" w:author="jonathan pritchard" w:date="2025-01-23T13:28:00Z" w16du:dateUtc="2025-01-23T13:28:00Z"/>
                <w:rFonts w:cs="Arial"/>
                <w:sz w:val="18"/>
                <w:szCs w:val="18"/>
              </w:rPr>
            </w:pPr>
            <w:ins w:id="1429" w:author="jonathan pritchard" w:date="2025-01-23T13:28:00Z" w16du:dateUtc="2025-01-23T13:28:00Z">
              <w:r w:rsidRPr="00340B0D">
                <w:rPr>
                  <w:rFonts w:cs="Arial"/>
                  <w:sz w:val="18"/>
                  <w:szCs w:val="18"/>
                </w:rPr>
                <w:t>1:</w:t>
              </w:r>
              <w:r>
                <w:rPr>
                  <w:rFonts w:cs="Arial"/>
                  <w:sz w:val="18"/>
                  <w:szCs w:val="18"/>
                </w:rPr>
                <w:t>60000</w:t>
              </w:r>
            </w:ins>
          </w:p>
        </w:tc>
      </w:tr>
      <w:tr w:rsidR="00C749A7" w:rsidRPr="00340B0D" w14:paraId="4BE27ACB" w14:textId="77777777" w:rsidTr="00541D1A">
        <w:trPr>
          <w:ins w:id="1430" w:author="jonathan pritchard" w:date="2025-01-23T13:28:00Z"/>
        </w:trPr>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79E92B35" w14:textId="77777777" w:rsidR="00C749A7" w:rsidRPr="00340B0D" w:rsidRDefault="00C749A7" w:rsidP="00541D1A">
            <w:pPr>
              <w:jc w:val="center"/>
              <w:rPr>
                <w:ins w:id="1431" w:author="jonathan pritchard" w:date="2025-01-23T13:28:00Z" w16du:dateUtc="2025-01-23T13:28: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012B8A2B" w14:textId="77777777" w:rsidR="00C749A7" w:rsidRPr="00340B0D" w:rsidRDefault="00C749A7" w:rsidP="00541D1A">
            <w:pPr>
              <w:rPr>
                <w:ins w:id="1432" w:author="jonathan pritchard" w:date="2025-01-23T13:28:00Z" w16du:dateUtc="2025-01-23T13:28:00Z"/>
                <w:rFonts w:cs="Arial"/>
                <w:sz w:val="18"/>
                <w:szCs w:val="18"/>
              </w:rPr>
            </w:pPr>
            <w:ins w:id="1433" w:author="jonathan pritchard" w:date="2025-01-23T13:28:00Z" w16du:dateUtc="2025-01-23T13:28: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7E60351C" w14:textId="77777777" w:rsidR="00C749A7" w:rsidRPr="00340B0D" w:rsidRDefault="00C749A7" w:rsidP="00541D1A">
            <w:pPr>
              <w:rPr>
                <w:ins w:id="1434" w:author="jonathan pritchard" w:date="2025-01-23T13:28:00Z" w16du:dateUtc="2025-01-23T13:28:00Z"/>
                <w:rFonts w:cs="Arial"/>
                <w:sz w:val="18"/>
                <w:szCs w:val="18"/>
              </w:rPr>
            </w:pPr>
          </w:p>
        </w:tc>
      </w:tr>
      <w:tr w:rsidR="00C749A7" w:rsidRPr="00340B0D" w14:paraId="3564A282" w14:textId="77777777" w:rsidTr="00541D1A">
        <w:trPr>
          <w:ins w:id="1435" w:author="jonathan pritchard" w:date="2025-01-23T13:28:00Z"/>
        </w:trPr>
        <w:tc>
          <w:tcPr>
            <w:tcW w:w="9199" w:type="dxa"/>
            <w:gridSpan w:val="11"/>
            <w:tcBorders>
              <w:top w:val="single" w:sz="4" w:space="0" w:color="auto"/>
              <w:left w:val="single" w:sz="12" w:space="0" w:color="auto"/>
              <w:bottom w:val="single" w:sz="4" w:space="0" w:color="auto"/>
              <w:right w:val="single" w:sz="12" w:space="0" w:color="auto"/>
            </w:tcBorders>
          </w:tcPr>
          <w:p w14:paraId="4A8D9A48" w14:textId="77777777" w:rsidR="00C749A7" w:rsidRPr="00340B0D" w:rsidRDefault="00C749A7" w:rsidP="00541D1A">
            <w:pPr>
              <w:rPr>
                <w:ins w:id="1436" w:author="jonathan pritchard" w:date="2025-01-23T13:28:00Z" w16du:dateUtc="2025-01-23T13:28:00Z"/>
                <w:rFonts w:cs="Arial"/>
                <w:sz w:val="18"/>
                <w:szCs w:val="18"/>
              </w:rPr>
            </w:pPr>
          </w:p>
        </w:tc>
      </w:tr>
      <w:tr w:rsidR="00C749A7" w:rsidRPr="00340B0D" w14:paraId="58BBA8D4" w14:textId="77777777" w:rsidTr="00541D1A">
        <w:trPr>
          <w:ins w:id="1437" w:author="jonathan pritchard" w:date="2025-01-23T13:28: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0BB33B5" w14:textId="77777777" w:rsidR="00C749A7" w:rsidRPr="00340B0D" w:rsidRDefault="00C749A7" w:rsidP="00541D1A">
            <w:pPr>
              <w:jc w:val="center"/>
              <w:rPr>
                <w:ins w:id="1438" w:author="jonathan pritchard" w:date="2025-01-23T13:28:00Z" w16du:dateUtc="2025-01-23T13:28:00Z"/>
                <w:rFonts w:cs="Arial"/>
                <w:b/>
                <w:bCs/>
                <w:sz w:val="18"/>
                <w:szCs w:val="18"/>
              </w:rPr>
            </w:pPr>
            <w:ins w:id="1439" w:author="jonathan pritchard" w:date="2025-01-23T13:28:00Z" w16du:dateUtc="2025-01-23T13:28:00Z">
              <w:r w:rsidRPr="00340B0D">
                <w:rPr>
                  <w:rFonts w:cs="Arial"/>
                  <w:b/>
                  <w:bCs/>
                  <w:sz w:val="18"/>
                  <w:szCs w:val="18"/>
                </w:rPr>
                <w:t>Viewing Group</w:t>
              </w:r>
              <w:r>
                <w:rPr>
                  <w:rFonts w:cs="Arial"/>
                  <w:b/>
                  <w:bCs/>
                  <w:sz w:val="18"/>
                  <w:szCs w:val="18"/>
                </w:rPr>
                <w:t>s (Default = On)</w:t>
              </w:r>
            </w:ins>
          </w:p>
        </w:tc>
      </w:tr>
      <w:tr w:rsidR="00C749A7" w:rsidRPr="00340B0D" w14:paraId="16A9BB75" w14:textId="77777777" w:rsidTr="00541D1A">
        <w:trPr>
          <w:ins w:id="1440" w:author="jonathan pritchard" w:date="2025-01-23T13:28:00Z"/>
        </w:trPr>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248B372" w14:textId="77777777" w:rsidR="00C749A7" w:rsidRPr="00340B0D" w:rsidRDefault="00C749A7" w:rsidP="00541D1A">
            <w:pPr>
              <w:jc w:val="center"/>
              <w:rPr>
                <w:ins w:id="1441" w:author="jonathan pritchard" w:date="2025-01-23T13:28:00Z" w16du:dateUtc="2025-01-23T13:28:00Z"/>
                <w:rFonts w:cs="Arial"/>
                <w:b/>
                <w:bCs/>
                <w:sz w:val="18"/>
                <w:szCs w:val="18"/>
              </w:rPr>
            </w:pPr>
            <w:ins w:id="1442" w:author="jonathan pritchard" w:date="2025-01-23T13:28:00Z" w16du:dateUtc="2025-01-23T13:28:00Z">
              <w:r w:rsidRPr="00340B0D">
                <w:rPr>
                  <w:rFonts w:cs="Arial"/>
                  <w:b/>
                  <w:bCs/>
                  <w:sz w:val="18"/>
                  <w:szCs w:val="18"/>
                </w:rPr>
                <w:t>Standard Display</w:t>
              </w:r>
            </w:ins>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A18DB81" w14:textId="77777777" w:rsidR="00C749A7" w:rsidRPr="00340B0D" w:rsidRDefault="00C749A7" w:rsidP="00541D1A">
            <w:pPr>
              <w:jc w:val="center"/>
              <w:rPr>
                <w:ins w:id="1443" w:author="jonathan pritchard" w:date="2025-01-23T13:28:00Z" w16du:dateUtc="2025-01-23T13:28:00Z"/>
                <w:rFonts w:cs="Arial"/>
                <w:b/>
                <w:bCs/>
                <w:sz w:val="18"/>
                <w:szCs w:val="18"/>
              </w:rPr>
            </w:pPr>
            <w:ins w:id="1444" w:author="jonathan pritchard" w:date="2025-01-23T13:28:00Z" w16du:dateUtc="2025-01-23T13:28:00Z">
              <w:r w:rsidRPr="00340B0D">
                <w:rPr>
                  <w:rFonts w:cs="Arial"/>
                  <w:b/>
                  <w:bCs/>
                  <w:sz w:val="18"/>
                  <w:szCs w:val="18"/>
                </w:rPr>
                <w:t>Other</w:t>
              </w:r>
            </w:ins>
          </w:p>
        </w:tc>
      </w:tr>
      <w:tr w:rsidR="00C749A7" w:rsidRPr="00340B0D" w14:paraId="282CED74" w14:textId="77777777" w:rsidTr="00541D1A">
        <w:trPr>
          <w:ins w:id="1445" w:author="jonathan pritchard" w:date="2025-01-23T13:28:00Z"/>
        </w:trPr>
        <w:tc>
          <w:tcPr>
            <w:tcW w:w="4375" w:type="dxa"/>
            <w:gridSpan w:val="4"/>
            <w:tcBorders>
              <w:top w:val="single" w:sz="4" w:space="0" w:color="auto"/>
              <w:left w:val="single" w:sz="12" w:space="0" w:color="auto"/>
              <w:bottom w:val="single" w:sz="4" w:space="0" w:color="auto"/>
              <w:right w:val="single" w:sz="4" w:space="0" w:color="auto"/>
            </w:tcBorders>
          </w:tcPr>
          <w:p w14:paraId="088937F2" w14:textId="77777777" w:rsidR="00C749A7" w:rsidRPr="00340B0D" w:rsidRDefault="00C749A7" w:rsidP="00541D1A">
            <w:pPr>
              <w:rPr>
                <w:ins w:id="1446" w:author="jonathan pritchard" w:date="2025-01-23T13:28:00Z" w16du:dateUtc="2025-01-23T13:28:00Z"/>
                <w:rFonts w:cs="Arial"/>
                <w:sz w:val="18"/>
                <w:szCs w:val="18"/>
              </w:rPr>
            </w:pPr>
            <w:ins w:id="1447" w:author="jonathan pritchard" w:date="2025-01-23T13:28:00Z" w16du:dateUtc="2025-01-23T13:28: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1333FA7C" w14:textId="77777777" w:rsidR="00C749A7" w:rsidRPr="00340B0D" w:rsidRDefault="00C749A7" w:rsidP="00541D1A">
            <w:pPr>
              <w:jc w:val="center"/>
              <w:rPr>
                <w:ins w:id="1448" w:author="jonathan pritchard" w:date="2025-01-23T13:28:00Z" w16du:dateUtc="2025-01-23T13:28:00Z"/>
                <w:rFonts w:cs="Arial"/>
                <w:sz w:val="18"/>
                <w:szCs w:val="18"/>
              </w:rPr>
            </w:pPr>
          </w:p>
        </w:tc>
        <w:tc>
          <w:tcPr>
            <w:tcW w:w="3598" w:type="dxa"/>
            <w:gridSpan w:val="4"/>
            <w:tcBorders>
              <w:top w:val="single" w:sz="4" w:space="0" w:color="auto"/>
              <w:left w:val="single" w:sz="12" w:space="0" w:color="auto"/>
              <w:bottom w:val="single" w:sz="4" w:space="0" w:color="auto"/>
            </w:tcBorders>
          </w:tcPr>
          <w:p w14:paraId="4C1D2A08" w14:textId="77777777" w:rsidR="00C749A7" w:rsidRPr="00340B0D" w:rsidRDefault="00C749A7" w:rsidP="00541D1A">
            <w:pPr>
              <w:pStyle w:val="Default"/>
              <w:rPr>
                <w:ins w:id="1449" w:author="jonathan pritchard" w:date="2025-01-23T13:28:00Z" w16du:dateUtc="2025-01-23T13:28:00Z"/>
                <w:sz w:val="18"/>
                <w:szCs w:val="18"/>
              </w:rPr>
            </w:pPr>
            <w:ins w:id="1450" w:author="jonathan pritchard" w:date="2025-01-23T13:28:00Z" w16du:dateUtc="2025-01-23T13:28: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15E25D95" w14:textId="77777777" w:rsidR="00C749A7" w:rsidRPr="00340B0D" w:rsidRDefault="00C749A7" w:rsidP="00541D1A">
            <w:pPr>
              <w:rPr>
                <w:ins w:id="1451" w:author="jonathan pritchard" w:date="2025-01-23T13:28:00Z" w16du:dateUtc="2025-01-23T13:28:00Z"/>
                <w:rFonts w:cs="Arial"/>
                <w:sz w:val="18"/>
                <w:szCs w:val="18"/>
              </w:rPr>
            </w:pPr>
          </w:p>
        </w:tc>
      </w:tr>
      <w:tr w:rsidR="00C749A7" w:rsidRPr="00340B0D" w14:paraId="7E326759" w14:textId="77777777" w:rsidTr="00541D1A">
        <w:trPr>
          <w:ins w:id="1452" w:author="jonathan pritchard" w:date="2025-01-23T13:28:00Z"/>
        </w:trPr>
        <w:tc>
          <w:tcPr>
            <w:tcW w:w="4375" w:type="dxa"/>
            <w:gridSpan w:val="4"/>
            <w:tcBorders>
              <w:top w:val="single" w:sz="4" w:space="0" w:color="auto"/>
              <w:left w:val="single" w:sz="12" w:space="0" w:color="auto"/>
              <w:bottom w:val="single" w:sz="4" w:space="0" w:color="auto"/>
              <w:right w:val="single" w:sz="4" w:space="0" w:color="auto"/>
            </w:tcBorders>
          </w:tcPr>
          <w:p w14:paraId="5E9E4A30" w14:textId="77777777" w:rsidR="00C749A7" w:rsidRPr="00340B0D" w:rsidRDefault="00C749A7" w:rsidP="00541D1A">
            <w:pPr>
              <w:pStyle w:val="Default"/>
              <w:rPr>
                <w:ins w:id="1453" w:author="jonathan pritchard" w:date="2025-01-23T13:28:00Z" w16du:dateUtc="2025-01-23T13:28:00Z"/>
                <w:sz w:val="18"/>
                <w:szCs w:val="18"/>
              </w:rPr>
            </w:pPr>
            <w:ins w:id="1454" w:author="jonathan pritchard" w:date="2025-01-23T13:28:00Z" w16du:dateUtc="2025-01-23T13:28: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7991057A" w14:textId="77777777" w:rsidR="00C749A7" w:rsidRPr="00340B0D" w:rsidRDefault="00C749A7" w:rsidP="00541D1A">
            <w:pPr>
              <w:jc w:val="center"/>
              <w:rPr>
                <w:ins w:id="1455" w:author="jonathan pritchard" w:date="2025-01-23T13:28:00Z" w16du:dateUtc="2025-01-23T13:28:00Z"/>
                <w:rFonts w:cs="Arial"/>
                <w:sz w:val="18"/>
                <w:szCs w:val="18"/>
              </w:rPr>
            </w:pPr>
          </w:p>
        </w:tc>
        <w:tc>
          <w:tcPr>
            <w:tcW w:w="3598" w:type="dxa"/>
            <w:gridSpan w:val="4"/>
            <w:tcBorders>
              <w:top w:val="single" w:sz="4" w:space="0" w:color="auto"/>
              <w:left w:val="single" w:sz="12" w:space="0" w:color="auto"/>
              <w:bottom w:val="single" w:sz="4" w:space="0" w:color="auto"/>
            </w:tcBorders>
          </w:tcPr>
          <w:p w14:paraId="4B8C04B1" w14:textId="77777777" w:rsidR="00C749A7" w:rsidRPr="00340B0D" w:rsidRDefault="00C749A7" w:rsidP="00541D1A">
            <w:pPr>
              <w:pStyle w:val="Default"/>
              <w:rPr>
                <w:ins w:id="1456" w:author="jonathan pritchard" w:date="2025-01-23T13:28:00Z" w16du:dateUtc="2025-01-23T13:28:00Z"/>
                <w:sz w:val="18"/>
                <w:szCs w:val="18"/>
              </w:rPr>
            </w:pPr>
            <w:ins w:id="1457" w:author="jonathan pritchard" w:date="2025-01-23T13:28:00Z" w16du:dateUtc="2025-01-23T13:28: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559CDF61" w14:textId="77777777" w:rsidR="00C749A7" w:rsidRPr="00340B0D" w:rsidRDefault="00C749A7" w:rsidP="00541D1A">
            <w:pPr>
              <w:rPr>
                <w:ins w:id="1458" w:author="jonathan pritchard" w:date="2025-01-23T13:28:00Z" w16du:dateUtc="2025-01-23T13:28:00Z"/>
                <w:rFonts w:cs="Arial"/>
                <w:sz w:val="18"/>
                <w:szCs w:val="18"/>
              </w:rPr>
            </w:pPr>
          </w:p>
        </w:tc>
      </w:tr>
      <w:tr w:rsidR="00C749A7" w:rsidRPr="00340B0D" w14:paraId="6AF05F68" w14:textId="77777777" w:rsidTr="00541D1A">
        <w:trPr>
          <w:ins w:id="1459" w:author="jonathan pritchard" w:date="2025-01-23T13:28:00Z"/>
        </w:trPr>
        <w:tc>
          <w:tcPr>
            <w:tcW w:w="4375" w:type="dxa"/>
            <w:gridSpan w:val="4"/>
            <w:tcBorders>
              <w:top w:val="single" w:sz="4" w:space="0" w:color="auto"/>
              <w:left w:val="single" w:sz="12" w:space="0" w:color="auto"/>
              <w:bottom w:val="single" w:sz="4" w:space="0" w:color="auto"/>
              <w:right w:val="single" w:sz="4" w:space="0" w:color="auto"/>
            </w:tcBorders>
          </w:tcPr>
          <w:p w14:paraId="6EB3BCBD" w14:textId="77777777" w:rsidR="00C749A7" w:rsidRPr="00340B0D" w:rsidRDefault="00C749A7" w:rsidP="00541D1A">
            <w:pPr>
              <w:pStyle w:val="Default"/>
              <w:ind w:left="720"/>
              <w:rPr>
                <w:ins w:id="1460" w:author="jonathan pritchard" w:date="2025-01-23T13:28:00Z" w16du:dateUtc="2025-01-23T13:28:00Z"/>
                <w:sz w:val="18"/>
                <w:szCs w:val="18"/>
              </w:rPr>
            </w:pPr>
            <w:ins w:id="1461" w:author="jonathan pritchard" w:date="2025-01-23T13:28:00Z" w16du:dateUtc="2025-01-23T13:28: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005C7ECC" w14:textId="77777777" w:rsidR="00C749A7" w:rsidRPr="00340B0D" w:rsidRDefault="00C749A7" w:rsidP="00541D1A">
            <w:pPr>
              <w:jc w:val="center"/>
              <w:rPr>
                <w:ins w:id="1462" w:author="jonathan pritchard" w:date="2025-01-23T13:28:00Z" w16du:dateUtc="2025-01-23T13:28:00Z"/>
                <w:rFonts w:cs="Arial"/>
                <w:sz w:val="18"/>
                <w:szCs w:val="18"/>
              </w:rPr>
            </w:pPr>
          </w:p>
        </w:tc>
        <w:tc>
          <w:tcPr>
            <w:tcW w:w="3598" w:type="dxa"/>
            <w:gridSpan w:val="4"/>
            <w:tcBorders>
              <w:top w:val="single" w:sz="4" w:space="0" w:color="auto"/>
              <w:left w:val="single" w:sz="12" w:space="0" w:color="auto"/>
              <w:bottom w:val="single" w:sz="4" w:space="0" w:color="auto"/>
            </w:tcBorders>
          </w:tcPr>
          <w:p w14:paraId="77790D61" w14:textId="77777777" w:rsidR="00C749A7" w:rsidRPr="00340B0D" w:rsidRDefault="00C749A7" w:rsidP="00541D1A">
            <w:pPr>
              <w:pStyle w:val="Default"/>
              <w:rPr>
                <w:ins w:id="1463" w:author="jonathan pritchard" w:date="2025-01-23T13:28:00Z" w16du:dateUtc="2025-01-23T13:28:00Z"/>
                <w:sz w:val="18"/>
                <w:szCs w:val="18"/>
              </w:rPr>
            </w:pPr>
            <w:ins w:id="1464" w:author="jonathan pritchard" w:date="2025-01-23T13:28:00Z" w16du:dateUtc="2025-01-23T13:28: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7A03480F" w14:textId="77777777" w:rsidR="00C749A7" w:rsidRPr="00340B0D" w:rsidRDefault="00C749A7" w:rsidP="00541D1A">
            <w:pPr>
              <w:rPr>
                <w:ins w:id="1465" w:author="jonathan pritchard" w:date="2025-01-23T13:28:00Z" w16du:dateUtc="2025-01-23T13:28:00Z"/>
                <w:rFonts w:cs="Arial"/>
                <w:sz w:val="18"/>
                <w:szCs w:val="18"/>
              </w:rPr>
            </w:pPr>
          </w:p>
        </w:tc>
      </w:tr>
      <w:tr w:rsidR="00C749A7" w:rsidRPr="00340B0D" w14:paraId="3288F679" w14:textId="77777777" w:rsidTr="00541D1A">
        <w:trPr>
          <w:ins w:id="1466" w:author="jonathan pritchard" w:date="2025-01-23T13:28:00Z"/>
        </w:trPr>
        <w:tc>
          <w:tcPr>
            <w:tcW w:w="4375" w:type="dxa"/>
            <w:gridSpan w:val="4"/>
            <w:tcBorders>
              <w:top w:val="single" w:sz="4" w:space="0" w:color="auto"/>
              <w:left w:val="single" w:sz="12" w:space="0" w:color="auto"/>
              <w:bottom w:val="single" w:sz="4" w:space="0" w:color="auto"/>
              <w:right w:val="single" w:sz="4" w:space="0" w:color="auto"/>
            </w:tcBorders>
          </w:tcPr>
          <w:p w14:paraId="228911A5" w14:textId="77777777" w:rsidR="00C749A7" w:rsidRPr="00340B0D" w:rsidRDefault="00C749A7" w:rsidP="00541D1A">
            <w:pPr>
              <w:pStyle w:val="Default"/>
              <w:ind w:left="720"/>
              <w:rPr>
                <w:ins w:id="1467" w:author="jonathan pritchard" w:date="2025-01-23T13:28:00Z" w16du:dateUtc="2025-01-23T13:28:00Z"/>
                <w:sz w:val="18"/>
                <w:szCs w:val="18"/>
              </w:rPr>
            </w:pPr>
            <w:ins w:id="1468" w:author="jonathan pritchard" w:date="2025-01-23T13:28:00Z" w16du:dateUtc="2025-01-23T13:28: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7F7699F7" w14:textId="77777777" w:rsidR="00C749A7" w:rsidRPr="00340B0D" w:rsidRDefault="00C749A7" w:rsidP="00541D1A">
            <w:pPr>
              <w:jc w:val="center"/>
              <w:rPr>
                <w:ins w:id="1469" w:author="jonathan pritchard" w:date="2025-01-23T13:28:00Z" w16du:dateUtc="2025-01-23T13:28:00Z"/>
                <w:rFonts w:cs="Arial"/>
                <w:sz w:val="18"/>
                <w:szCs w:val="18"/>
              </w:rPr>
            </w:pPr>
          </w:p>
        </w:tc>
        <w:tc>
          <w:tcPr>
            <w:tcW w:w="3598" w:type="dxa"/>
            <w:gridSpan w:val="4"/>
            <w:tcBorders>
              <w:top w:val="single" w:sz="4" w:space="0" w:color="auto"/>
              <w:left w:val="single" w:sz="12" w:space="0" w:color="auto"/>
              <w:bottom w:val="single" w:sz="4" w:space="0" w:color="auto"/>
            </w:tcBorders>
          </w:tcPr>
          <w:p w14:paraId="03FD8D53" w14:textId="77777777" w:rsidR="00C749A7" w:rsidRPr="00340B0D" w:rsidRDefault="00C749A7" w:rsidP="00541D1A">
            <w:pPr>
              <w:pStyle w:val="Default"/>
              <w:rPr>
                <w:ins w:id="1470" w:author="jonathan pritchard" w:date="2025-01-23T13:28:00Z" w16du:dateUtc="2025-01-23T13:28:00Z"/>
                <w:sz w:val="18"/>
                <w:szCs w:val="18"/>
              </w:rPr>
            </w:pPr>
            <w:ins w:id="1471" w:author="jonathan pritchard" w:date="2025-01-23T13:28:00Z" w16du:dateUtc="2025-01-23T13:28: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31234E8B" w14:textId="77777777" w:rsidR="00C749A7" w:rsidRPr="00340B0D" w:rsidRDefault="00C749A7" w:rsidP="00541D1A">
            <w:pPr>
              <w:rPr>
                <w:ins w:id="1472" w:author="jonathan pritchard" w:date="2025-01-23T13:28:00Z" w16du:dateUtc="2025-01-23T13:28:00Z"/>
                <w:rFonts w:cs="Arial"/>
                <w:sz w:val="18"/>
                <w:szCs w:val="18"/>
              </w:rPr>
            </w:pPr>
          </w:p>
        </w:tc>
      </w:tr>
      <w:tr w:rsidR="00C749A7" w:rsidRPr="00340B0D" w14:paraId="3BF1C6EE" w14:textId="77777777" w:rsidTr="00541D1A">
        <w:trPr>
          <w:ins w:id="1473" w:author="jonathan pritchard" w:date="2025-01-23T13:28:00Z"/>
        </w:trPr>
        <w:tc>
          <w:tcPr>
            <w:tcW w:w="4375" w:type="dxa"/>
            <w:gridSpan w:val="4"/>
            <w:tcBorders>
              <w:top w:val="single" w:sz="4" w:space="0" w:color="auto"/>
              <w:left w:val="single" w:sz="12" w:space="0" w:color="auto"/>
              <w:bottom w:val="single" w:sz="4" w:space="0" w:color="auto"/>
              <w:right w:val="single" w:sz="4" w:space="0" w:color="auto"/>
            </w:tcBorders>
          </w:tcPr>
          <w:p w14:paraId="4B6460D7" w14:textId="77777777" w:rsidR="00C749A7" w:rsidRPr="00340B0D" w:rsidRDefault="00C749A7" w:rsidP="00541D1A">
            <w:pPr>
              <w:pStyle w:val="Default"/>
              <w:rPr>
                <w:ins w:id="1474" w:author="jonathan pritchard" w:date="2025-01-23T13:28:00Z" w16du:dateUtc="2025-01-23T13:28:00Z"/>
                <w:sz w:val="18"/>
                <w:szCs w:val="18"/>
              </w:rPr>
            </w:pPr>
            <w:ins w:id="1475" w:author="jonathan pritchard" w:date="2025-01-23T13:28:00Z" w16du:dateUtc="2025-01-23T13:28: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64E3EC9F" w14:textId="77777777" w:rsidR="00C749A7" w:rsidRPr="00340B0D" w:rsidRDefault="00C749A7" w:rsidP="00541D1A">
            <w:pPr>
              <w:jc w:val="center"/>
              <w:rPr>
                <w:ins w:id="1476" w:author="jonathan pritchard" w:date="2025-01-23T13:28:00Z" w16du:dateUtc="2025-01-23T13:28:00Z"/>
                <w:rFonts w:cs="Arial"/>
                <w:sz w:val="18"/>
                <w:szCs w:val="18"/>
              </w:rPr>
            </w:pPr>
          </w:p>
        </w:tc>
        <w:tc>
          <w:tcPr>
            <w:tcW w:w="3598" w:type="dxa"/>
            <w:gridSpan w:val="4"/>
            <w:tcBorders>
              <w:top w:val="single" w:sz="4" w:space="0" w:color="auto"/>
              <w:left w:val="single" w:sz="12" w:space="0" w:color="auto"/>
              <w:bottom w:val="single" w:sz="4" w:space="0" w:color="auto"/>
            </w:tcBorders>
          </w:tcPr>
          <w:p w14:paraId="16F98BC5" w14:textId="77777777" w:rsidR="00C749A7" w:rsidRPr="00340B0D" w:rsidRDefault="00C749A7" w:rsidP="00541D1A">
            <w:pPr>
              <w:pStyle w:val="Default"/>
              <w:rPr>
                <w:ins w:id="1477" w:author="jonathan pritchard" w:date="2025-01-23T13:28:00Z" w16du:dateUtc="2025-01-23T13:28:00Z"/>
                <w:sz w:val="18"/>
                <w:szCs w:val="18"/>
              </w:rPr>
            </w:pPr>
            <w:ins w:id="1478" w:author="jonathan pritchard" w:date="2025-01-23T13:28:00Z" w16du:dateUtc="2025-01-23T13:28: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7E73CFA4" w14:textId="77777777" w:rsidR="00C749A7" w:rsidRPr="00340B0D" w:rsidRDefault="00C749A7" w:rsidP="00541D1A">
            <w:pPr>
              <w:rPr>
                <w:ins w:id="1479" w:author="jonathan pritchard" w:date="2025-01-23T13:28:00Z" w16du:dateUtc="2025-01-23T13:28:00Z"/>
                <w:rFonts w:cs="Arial"/>
                <w:sz w:val="18"/>
                <w:szCs w:val="18"/>
              </w:rPr>
            </w:pPr>
          </w:p>
        </w:tc>
      </w:tr>
      <w:tr w:rsidR="00C749A7" w:rsidRPr="00340B0D" w14:paraId="658C1936" w14:textId="77777777" w:rsidTr="00541D1A">
        <w:trPr>
          <w:ins w:id="1480" w:author="jonathan pritchard" w:date="2025-01-23T13:28:00Z"/>
        </w:trPr>
        <w:tc>
          <w:tcPr>
            <w:tcW w:w="4375" w:type="dxa"/>
            <w:gridSpan w:val="4"/>
            <w:tcBorders>
              <w:top w:val="single" w:sz="4" w:space="0" w:color="auto"/>
              <w:left w:val="single" w:sz="12" w:space="0" w:color="auto"/>
              <w:bottom w:val="single" w:sz="4" w:space="0" w:color="auto"/>
              <w:right w:val="single" w:sz="4" w:space="0" w:color="auto"/>
            </w:tcBorders>
          </w:tcPr>
          <w:p w14:paraId="45697825" w14:textId="77777777" w:rsidR="00C749A7" w:rsidRPr="00340B0D" w:rsidRDefault="00C749A7" w:rsidP="00541D1A">
            <w:pPr>
              <w:pStyle w:val="Default"/>
              <w:rPr>
                <w:ins w:id="1481" w:author="jonathan pritchard" w:date="2025-01-23T13:28:00Z" w16du:dateUtc="2025-01-23T13:28:00Z"/>
                <w:sz w:val="18"/>
                <w:szCs w:val="18"/>
              </w:rPr>
            </w:pPr>
            <w:ins w:id="1482" w:author="jonathan pritchard" w:date="2025-01-23T13:28:00Z" w16du:dateUtc="2025-01-23T13:28: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7A32FB8E" w14:textId="77777777" w:rsidR="00C749A7" w:rsidRPr="00340B0D" w:rsidRDefault="00C749A7" w:rsidP="00541D1A">
            <w:pPr>
              <w:jc w:val="center"/>
              <w:rPr>
                <w:ins w:id="1483" w:author="jonathan pritchard" w:date="2025-01-23T13:28:00Z" w16du:dateUtc="2025-01-23T13:28:00Z"/>
                <w:rFonts w:cs="Arial"/>
                <w:sz w:val="18"/>
                <w:szCs w:val="18"/>
              </w:rPr>
            </w:pPr>
          </w:p>
        </w:tc>
        <w:tc>
          <w:tcPr>
            <w:tcW w:w="3598" w:type="dxa"/>
            <w:gridSpan w:val="4"/>
            <w:tcBorders>
              <w:top w:val="single" w:sz="4" w:space="0" w:color="auto"/>
              <w:left w:val="single" w:sz="12" w:space="0" w:color="auto"/>
              <w:bottom w:val="single" w:sz="4" w:space="0" w:color="auto"/>
            </w:tcBorders>
          </w:tcPr>
          <w:p w14:paraId="10E967CE" w14:textId="77777777" w:rsidR="00C749A7" w:rsidRPr="00340B0D" w:rsidRDefault="00C749A7" w:rsidP="00541D1A">
            <w:pPr>
              <w:pStyle w:val="Default"/>
              <w:rPr>
                <w:ins w:id="1484" w:author="jonathan pritchard" w:date="2025-01-23T13:28:00Z" w16du:dateUtc="2025-01-23T13:28:00Z"/>
                <w:sz w:val="18"/>
                <w:szCs w:val="18"/>
              </w:rPr>
            </w:pPr>
            <w:ins w:id="1485" w:author="jonathan pritchard" w:date="2025-01-23T13:28:00Z" w16du:dateUtc="2025-01-23T13:28: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65400EFE" w14:textId="77777777" w:rsidR="00C749A7" w:rsidRPr="00340B0D" w:rsidRDefault="00C749A7" w:rsidP="00541D1A">
            <w:pPr>
              <w:rPr>
                <w:ins w:id="1486" w:author="jonathan pritchard" w:date="2025-01-23T13:28:00Z" w16du:dateUtc="2025-01-23T13:28:00Z"/>
                <w:rFonts w:cs="Arial"/>
                <w:sz w:val="18"/>
                <w:szCs w:val="18"/>
              </w:rPr>
            </w:pPr>
          </w:p>
        </w:tc>
      </w:tr>
      <w:tr w:rsidR="00C749A7" w:rsidRPr="00340B0D" w14:paraId="5E94E9A9" w14:textId="77777777" w:rsidTr="00541D1A">
        <w:trPr>
          <w:ins w:id="1487" w:author="jonathan pritchard" w:date="2025-01-23T13:28:00Z"/>
        </w:trPr>
        <w:tc>
          <w:tcPr>
            <w:tcW w:w="4375" w:type="dxa"/>
            <w:gridSpan w:val="4"/>
            <w:tcBorders>
              <w:top w:val="single" w:sz="4" w:space="0" w:color="auto"/>
              <w:left w:val="single" w:sz="12" w:space="0" w:color="auto"/>
              <w:bottom w:val="single" w:sz="4" w:space="0" w:color="auto"/>
              <w:right w:val="single" w:sz="4" w:space="0" w:color="auto"/>
            </w:tcBorders>
          </w:tcPr>
          <w:p w14:paraId="4AB01EE2" w14:textId="77777777" w:rsidR="00C749A7" w:rsidRPr="00340B0D" w:rsidRDefault="00C749A7" w:rsidP="00541D1A">
            <w:pPr>
              <w:pStyle w:val="Default"/>
              <w:rPr>
                <w:ins w:id="1488" w:author="jonathan pritchard" w:date="2025-01-23T13:28:00Z" w16du:dateUtc="2025-01-23T13:28:00Z"/>
                <w:sz w:val="18"/>
                <w:szCs w:val="18"/>
              </w:rPr>
            </w:pPr>
            <w:ins w:id="1489" w:author="jonathan pritchard" w:date="2025-01-23T13:28:00Z" w16du:dateUtc="2025-01-23T13:28: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619D9E04" w14:textId="77777777" w:rsidR="00C749A7" w:rsidRPr="00340B0D" w:rsidRDefault="00C749A7" w:rsidP="00541D1A">
            <w:pPr>
              <w:jc w:val="center"/>
              <w:rPr>
                <w:ins w:id="1490" w:author="jonathan pritchard" w:date="2025-01-23T13:28:00Z" w16du:dateUtc="2025-01-23T13:28:00Z"/>
                <w:rFonts w:cs="Arial"/>
                <w:sz w:val="18"/>
                <w:szCs w:val="18"/>
              </w:rPr>
            </w:pPr>
          </w:p>
        </w:tc>
        <w:tc>
          <w:tcPr>
            <w:tcW w:w="3598" w:type="dxa"/>
            <w:gridSpan w:val="4"/>
            <w:tcBorders>
              <w:top w:val="single" w:sz="4" w:space="0" w:color="auto"/>
              <w:left w:val="single" w:sz="12" w:space="0" w:color="auto"/>
              <w:bottom w:val="single" w:sz="4" w:space="0" w:color="auto"/>
            </w:tcBorders>
          </w:tcPr>
          <w:p w14:paraId="76C3D817" w14:textId="77777777" w:rsidR="00C749A7" w:rsidRPr="00340B0D" w:rsidRDefault="00C749A7" w:rsidP="00541D1A">
            <w:pPr>
              <w:pStyle w:val="Default"/>
              <w:rPr>
                <w:ins w:id="1491" w:author="jonathan pritchard" w:date="2025-01-23T13:28:00Z" w16du:dateUtc="2025-01-23T13:28:00Z"/>
                <w:sz w:val="18"/>
                <w:szCs w:val="18"/>
              </w:rPr>
            </w:pPr>
            <w:ins w:id="1492" w:author="jonathan pritchard" w:date="2025-01-23T13:28:00Z" w16du:dateUtc="2025-01-23T13:28: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5245E5FD" w14:textId="77777777" w:rsidR="00C749A7" w:rsidRPr="00340B0D" w:rsidRDefault="00C749A7" w:rsidP="00541D1A">
            <w:pPr>
              <w:rPr>
                <w:ins w:id="1493" w:author="jonathan pritchard" w:date="2025-01-23T13:28:00Z" w16du:dateUtc="2025-01-23T13:28:00Z"/>
                <w:rFonts w:cs="Arial"/>
                <w:sz w:val="18"/>
                <w:szCs w:val="18"/>
              </w:rPr>
            </w:pPr>
          </w:p>
        </w:tc>
      </w:tr>
      <w:tr w:rsidR="00C749A7" w:rsidRPr="00340B0D" w14:paraId="1060DC9B" w14:textId="77777777" w:rsidTr="00541D1A">
        <w:trPr>
          <w:ins w:id="1494" w:author="jonathan pritchard" w:date="2025-01-23T13:28:00Z"/>
        </w:trPr>
        <w:tc>
          <w:tcPr>
            <w:tcW w:w="4375" w:type="dxa"/>
            <w:gridSpan w:val="4"/>
            <w:tcBorders>
              <w:top w:val="single" w:sz="4" w:space="0" w:color="auto"/>
              <w:left w:val="single" w:sz="12" w:space="0" w:color="auto"/>
              <w:bottom w:val="single" w:sz="4" w:space="0" w:color="auto"/>
              <w:right w:val="single" w:sz="4" w:space="0" w:color="auto"/>
            </w:tcBorders>
          </w:tcPr>
          <w:p w14:paraId="11D4CE91" w14:textId="77777777" w:rsidR="00C749A7" w:rsidRPr="00340B0D" w:rsidRDefault="00C749A7" w:rsidP="00541D1A">
            <w:pPr>
              <w:pStyle w:val="Default"/>
              <w:rPr>
                <w:ins w:id="1495" w:author="jonathan pritchard" w:date="2025-01-23T13:28:00Z" w16du:dateUtc="2025-01-23T13:28:00Z"/>
                <w:sz w:val="18"/>
                <w:szCs w:val="18"/>
              </w:rPr>
            </w:pPr>
            <w:ins w:id="1496" w:author="jonathan pritchard" w:date="2025-01-23T13:28:00Z" w16du:dateUtc="2025-01-23T13:28: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2C053FCF" w14:textId="77777777" w:rsidR="00C749A7" w:rsidRPr="00340B0D" w:rsidRDefault="00C749A7" w:rsidP="00541D1A">
            <w:pPr>
              <w:jc w:val="center"/>
              <w:rPr>
                <w:ins w:id="1497" w:author="jonathan pritchard" w:date="2025-01-23T13:28:00Z" w16du:dateUtc="2025-01-23T13:28:00Z"/>
                <w:rFonts w:cs="Arial"/>
                <w:sz w:val="18"/>
                <w:szCs w:val="18"/>
              </w:rPr>
            </w:pPr>
          </w:p>
        </w:tc>
        <w:tc>
          <w:tcPr>
            <w:tcW w:w="3598" w:type="dxa"/>
            <w:gridSpan w:val="4"/>
            <w:tcBorders>
              <w:top w:val="single" w:sz="4" w:space="0" w:color="auto"/>
              <w:left w:val="single" w:sz="12" w:space="0" w:color="auto"/>
              <w:bottom w:val="single" w:sz="4" w:space="0" w:color="auto"/>
            </w:tcBorders>
          </w:tcPr>
          <w:p w14:paraId="606DA557" w14:textId="77777777" w:rsidR="00C749A7" w:rsidRPr="00340B0D" w:rsidRDefault="00C749A7" w:rsidP="00541D1A">
            <w:pPr>
              <w:pStyle w:val="Default"/>
              <w:rPr>
                <w:ins w:id="1498" w:author="jonathan pritchard" w:date="2025-01-23T13:28:00Z" w16du:dateUtc="2025-01-23T13:28:00Z"/>
                <w:sz w:val="18"/>
                <w:szCs w:val="18"/>
              </w:rPr>
            </w:pPr>
            <w:ins w:id="1499" w:author="jonathan pritchard" w:date="2025-01-23T13:28:00Z" w16du:dateUtc="2025-01-23T13:28: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696CDCD6" w14:textId="77777777" w:rsidR="00C749A7" w:rsidRPr="00340B0D" w:rsidRDefault="00C749A7" w:rsidP="00541D1A">
            <w:pPr>
              <w:rPr>
                <w:ins w:id="1500" w:author="jonathan pritchard" w:date="2025-01-23T13:28:00Z" w16du:dateUtc="2025-01-23T13:28:00Z"/>
                <w:rFonts w:cs="Arial"/>
                <w:sz w:val="18"/>
                <w:szCs w:val="18"/>
              </w:rPr>
            </w:pPr>
          </w:p>
        </w:tc>
      </w:tr>
      <w:tr w:rsidR="00C749A7" w:rsidRPr="00340B0D" w14:paraId="745E78AD" w14:textId="77777777" w:rsidTr="00541D1A">
        <w:trPr>
          <w:ins w:id="1501" w:author="jonathan pritchard" w:date="2025-01-23T13:28:00Z"/>
        </w:trPr>
        <w:tc>
          <w:tcPr>
            <w:tcW w:w="4375" w:type="dxa"/>
            <w:gridSpan w:val="4"/>
            <w:tcBorders>
              <w:top w:val="single" w:sz="4" w:space="0" w:color="auto"/>
              <w:left w:val="single" w:sz="12" w:space="0" w:color="auto"/>
              <w:bottom w:val="single" w:sz="4" w:space="0" w:color="auto"/>
              <w:right w:val="single" w:sz="4" w:space="0" w:color="auto"/>
            </w:tcBorders>
          </w:tcPr>
          <w:p w14:paraId="6EFBD822" w14:textId="77777777" w:rsidR="00C749A7" w:rsidRPr="00340B0D" w:rsidRDefault="00C749A7" w:rsidP="00541D1A">
            <w:pPr>
              <w:pStyle w:val="Default"/>
              <w:rPr>
                <w:ins w:id="1502" w:author="jonathan pritchard" w:date="2025-01-23T13:28:00Z" w16du:dateUtc="2025-01-23T13:28:00Z"/>
                <w:sz w:val="18"/>
                <w:szCs w:val="18"/>
              </w:rPr>
            </w:pPr>
            <w:ins w:id="1503" w:author="jonathan pritchard" w:date="2025-01-23T13:28:00Z" w16du:dateUtc="2025-01-23T13:28: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4E9F8889" w14:textId="77777777" w:rsidR="00C749A7" w:rsidRPr="00340B0D" w:rsidRDefault="00C749A7" w:rsidP="00541D1A">
            <w:pPr>
              <w:jc w:val="center"/>
              <w:rPr>
                <w:ins w:id="1504" w:author="jonathan pritchard" w:date="2025-01-23T13:28:00Z" w16du:dateUtc="2025-01-23T13:28:00Z"/>
                <w:rFonts w:cs="Arial"/>
                <w:sz w:val="18"/>
                <w:szCs w:val="18"/>
              </w:rPr>
            </w:pPr>
          </w:p>
        </w:tc>
        <w:tc>
          <w:tcPr>
            <w:tcW w:w="3598" w:type="dxa"/>
            <w:gridSpan w:val="4"/>
            <w:tcBorders>
              <w:top w:val="single" w:sz="4" w:space="0" w:color="auto"/>
              <w:left w:val="single" w:sz="12" w:space="0" w:color="auto"/>
              <w:bottom w:val="single" w:sz="4" w:space="0" w:color="auto"/>
            </w:tcBorders>
          </w:tcPr>
          <w:p w14:paraId="5945D718" w14:textId="77777777" w:rsidR="00C749A7" w:rsidRPr="00340B0D" w:rsidRDefault="00C749A7" w:rsidP="00541D1A">
            <w:pPr>
              <w:rPr>
                <w:ins w:id="1505" w:author="jonathan pritchard" w:date="2025-01-23T13:28:00Z" w16du:dateUtc="2025-01-23T13:28:00Z"/>
                <w:rFonts w:cs="Arial"/>
                <w:sz w:val="18"/>
                <w:szCs w:val="18"/>
              </w:rPr>
            </w:pPr>
          </w:p>
        </w:tc>
        <w:tc>
          <w:tcPr>
            <w:tcW w:w="672" w:type="dxa"/>
            <w:tcBorders>
              <w:top w:val="single" w:sz="4" w:space="0" w:color="auto"/>
              <w:bottom w:val="single" w:sz="4" w:space="0" w:color="auto"/>
              <w:right w:val="single" w:sz="12" w:space="0" w:color="auto"/>
            </w:tcBorders>
            <w:vAlign w:val="center"/>
          </w:tcPr>
          <w:p w14:paraId="6759A010" w14:textId="77777777" w:rsidR="00C749A7" w:rsidRPr="00340B0D" w:rsidRDefault="00C749A7" w:rsidP="00541D1A">
            <w:pPr>
              <w:rPr>
                <w:ins w:id="1506" w:author="jonathan pritchard" w:date="2025-01-23T13:28:00Z" w16du:dateUtc="2025-01-23T13:28:00Z"/>
                <w:rFonts w:cs="Arial"/>
                <w:sz w:val="18"/>
                <w:szCs w:val="18"/>
              </w:rPr>
            </w:pPr>
          </w:p>
        </w:tc>
      </w:tr>
      <w:tr w:rsidR="00C749A7" w:rsidRPr="00340B0D" w14:paraId="46E6715C" w14:textId="77777777" w:rsidTr="00541D1A">
        <w:trPr>
          <w:ins w:id="1507" w:author="jonathan pritchard" w:date="2025-01-23T13:28:00Z"/>
        </w:trPr>
        <w:tc>
          <w:tcPr>
            <w:tcW w:w="4375" w:type="dxa"/>
            <w:gridSpan w:val="4"/>
            <w:tcBorders>
              <w:top w:val="single" w:sz="4" w:space="0" w:color="auto"/>
              <w:left w:val="single" w:sz="12" w:space="0" w:color="auto"/>
              <w:bottom w:val="single" w:sz="4" w:space="0" w:color="auto"/>
              <w:right w:val="single" w:sz="4" w:space="0" w:color="auto"/>
            </w:tcBorders>
          </w:tcPr>
          <w:p w14:paraId="67487025" w14:textId="77777777" w:rsidR="00C749A7" w:rsidRPr="00340B0D" w:rsidRDefault="00C749A7" w:rsidP="00541D1A">
            <w:pPr>
              <w:pStyle w:val="Default"/>
              <w:rPr>
                <w:ins w:id="1508" w:author="jonathan pritchard" w:date="2025-01-23T13:28:00Z" w16du:dateUtc="2025-01-23T13:28:00Z"/>
                <w:sz w:val="18"/>
                <w:szCs w:val="18"/>
              </w:rPr>
            </w:pPr>
            <w:ins w:id="1509" w:author="jonathan pritchard" w:date="2025-01-23T13:28:00Z" w16du:dateUtc="2025-01-23T13:28: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6103197A" w14:textId="77777777" w:rsidR="00C749A7" w:rsidRPr="00340B0D" w:rsidRDefault="00C749A7" w:rsidP="00541D1A">
            <w:pPr>
              <w:jc w:val="center"/>
              <w:rPr>
                <w:ins w:id="1510" w:author="jonathan pritchard" w:date="2025-01-23T13:28:00Z" w16du:dateUtc="2025-01-23T13:28:00Z"/>
                <w:rFonts w:cs="Arial"/>
                <w:sz w:val="18"/>
                <w:szCs w:val="18"/>
              </w:rPr>
            </w:pPr>
          </w:p>
        </w:tc>
        <w:tc>
          <w:tcPr>
            <w:tcW w:w="3598" w:type="dxa"/>
            <w:gridSpan w:val="4"/>
            <w:tcBorders>
              <w:top w:val="single" w:sz="4" w:space="0" w:color="auto"/>
              <w:left w:val="single" w:sz="12" w:space="0" w:color="auto"/>
              <w:bottom w:val="single" w:sz="4" w:space="0" w:color="auto"/>
            </w:tcBorders>
          </w:tcPr>
          <w:p w14:paraId="4EF53596" w14:textId="77777777" w:rsidR="00C749A7" w:rsidRPr="00340B0D" w:rsidRDefault="00C749A7" w:rsidP="00541D1A">
            <w:pPr>
              <w:rPr>
                <w:ins w:id="1511" w:author="jonathan pritchard" w:date="2025-01-23T13:28:00Z" w16du:dateUtc="2025-01-23T13:28:00Z"/>
                <w:rFonts w:cs="Arial"/>
                <w:sz w:val="18"/>
                <w:szCs w:val="18"/>
              </w:rPr>
            </w:pPr>
          </w:p>
        </w:tc>
        <w:tc>
          <w:tcPr>
            <w:tcW w:w="672" w:type="dxa"/>
            <w:tcBorders>
              <w:top w:val="single" w:sz="4" w:space="0" w:color="auto"/>
              <w:bottom w:val="single" w:sz="4" w:space="0" w:color="auto"/>
              <w:right w:val="single" w:sz="12" w:space="0" w:color="auto"/>
            </w:tcBorders>
            <w:vAlign w:val="center"/>
          </w:tcPr>
          <w:p w14:paraId="30159449" w14:textId="77777777" w:rsidR="00C749A7" w:rsidRPr="00340B0D" w:rsidRDefault="00C749A7" w:rsidP="00541D1A">
            <w:pPr>
              <w:rPr>
                <w:ins w:id="1512" w:author="jonathan pritchard" w:date="2025-01-23T13:28:00Z" w16du:dateUtc="2025-01-23T13:28:00Z"/>
                <w:rFonts w:cs="Arial"/>
                <w:sz w:val="18"/>
                <w:szCs w:val="18"/>
              </w:rPr>
            </w:pPr>
          </w:p>
        </w:tc>
      </w:tr>
      <w:tr w:rsidR="00C749A7" w:rsidRPr="00340B0D" w14:paraId="7D4A2B62" w14:textId="77777777" w:rsidTr="00541D1A">
        <w:trPr>
          <w:ins w:id="1513" w:author="jonathan pritchard" w:date="2025-01-23T13:28:00Z"/>
        </w:trPr>
        <w:tc>
          <w:tcPr>
            <w:tcW w:w="4375" w:type="dxa"/>
            <w:gridSpan w:val="4"/>
            <w:tcBorders>
              <w:top w:val="single" w:sz="4" w:space="0" w:color="auto"/>
              <w:left w:val="single" w:sz="12" w:space="0" w:color="auto"/>
              <w:bottom w:val="single" w:sz="4" w:space="0" w:color="auto"/>
              <w:right w:val="single" w:sz="4" w:space="0" w:color="auto"/>
            </w:tcBorders>
          </w:tcPr>
          <w:p w14:paraId="1197C325" w14:textId="77777777" w:rsidR="00C749A7" w:rsidRPr="00340B0D" w:rsidRDefault="00C749A7" w:rsidP="00541D1A">
            <w:pPr>
              <w:pStyle w:val="Default"/>
              <w:rPr>
                <w:ins w:id="1514" w:author="jonathan pritchard" w:date="2025-01-23T13:28:00Z" w16du:dateUtc="2025-01-23T13:28:00Z"/>
                <w:sz w:val="18"/>
                <w:szCs w:val="18"/>
              </w:rPr>
            </w:pPr>
            <w:ins w:id="1515" w:author="jonathan pritchard" w:date="2025-01-23T13:28:00Z" w16du:dateUtc="2025-01-23T13:28: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06262B6D" w14:textId="77777777" w:rsidR="00C749A7" w:rsidRPr="00340B0D" w:rsidRDefault="00C749A7" w:rsidP="00541D1A">
            <w:pPr>
              <w:jc w:val="center"/>
              <w:rPr>
                <w:ins w:id="1516" w:author="jonathan pritchard" w:date="2025-01-23T13:28:00Z" w16du:dateUtc="2025-01-23T13:28:00Z"/>
                <w:rFonts w:cs="Arial"/>
                <w:sz w:val="18"/>
                <w:szCs w:val="18"/>
              </w:rPr>
            </w:pPr>
          </w:p>
        </w:tc>
        <w:tc>
          <w:tcPr>
            <w:tcW w:w="3598" w:type="dxa"/>
            <w:gridSpan w:val="4"/>
            <w:tcBorders>
              <w:top w:val="single" w:sz="4" w:space="0" w:color="auto"/>
              <w:left w:val="single" w:sz="12" w:space="0" w:color="auto"/>
              <w:bottom w:val="single" w:sz="4" w:space="0" w:color="auto"/>
            </w:tcBorders>
          </w:tcPr>
          <w:p w14:paraId="015CA4EE" w14:textId="77777777" w:rsidR="00C749A7" w:rsidRPr="00340B0D" w:rsidRDefault="00C749A7" w:rsidP="00541D1A">
            <w:pPr>
              <w:rPr>
                <w:ins w:id="1517" w:author="jonathan pritchard" w:date="2025-01-23T13:28:00Z" w16du:dateUtc="2025-01-23T13:28:00Z"/>
                <w:rFonts w:cs="Arial"/>
                <w:sz w:val="18"/>
                <w:szCs w:val="18"/>
              </w:rPr>
            </w:pPr>
          </w:p>
        </w:tc>
        <w:tc>
          <w:tcPr>
            <w:tcW w:w="672" w:type="dxa"/>
            <w:tcBorders>
              <w:top w:val="single" w:sz="4" w:space="0" w:color="auto"/>
              <w:bottom w:val="single" w:sz="4" w:space="0" w:color="auto"/>
              <w:right w:val="single" w:sz="12" w:space="0" w:color="auto"/>
            </w:tcBorders>
            <w:vAlign w:val="center"/>
          </w:tcPr>
          <w:p w14:paraId="5A2FF801" w14:textId="77777777" w:rsidR="00C749A7" w:rsidRPr="00340B0D" w:rsidRDefault="00C749A7" w:rsidP="00541D1A">
            <w:pPr>
              <w:rPr>
                <w:ins w:id="1518" w:author="jonathan pritchard" w:date="2025-01-23T13:28:00Z" w16du:dateUtc="2025-01-23T13:28:00Z"/>
                <w:rFonts w:cs="Arial"/>
                <w:sz w:val="18"/>
                <w:szCs w:val="18"/>
              </w:rPr>
            </w:pPr>
          </w:p>
        </w:tc>
      </w:tr>
      <w:tr w:rsidR="00C749A7" w:rsidRPr="00340B0D" w14:paraId="4BC27CDA" w14:textId="77777777" w:rsidTr="00541D1A">
        <w:trPr>
          <w:ins w:id="1519" w:author="jonathan pritchard" w:date="2025-01-23T13:28:00Z"/>
        </w:trPr>
        <w:tc>
          <w:tcPr>
            <w:tcW w:w="4375" w:type="dxa"/>
            <w:gridSpan w:val="4"/>
            <w:tcBorders>
              <w:top w:val="single" w:sz="4" w:space="0" w:color="auto"/>
              <w:left w:val="single" w:sz="12" w:space="0" w:color="auto"/>
              <w:bottom w:val="single" w:sz="4" w:space="0" w:color="auto"/>
              <w:right w:val="single" w:sz="4" w:space="0" w:color="auto"/>
            </w:tcBorders>
          </w:tcPr>
          <w:p w14:paraId="216F3EEC" w14:textId="77777777" w:rsidR="00C749A7" w:rsidRPr="00340B0D" w:rsidRDefault="00C749A7" w:rsidP="00541D1A">
            <w:pPr>
              <w:pStyle w:val="Default"/>
              <w:ind w:left="720"/>
              <w:rPr>
                <w:ins w:id="1520" w:author="jonathan pritchard" w:date="2025-01-23T13:28:00Z" w16du:dateUtc="2025-01-23T13:28:00Z"/>
                <w:sz w:val="18"/>
                <w:szCs w:val="18"/>
              </w:rPr>
            </w:pPr>
            <w:ins w:id="1521" w:author="jonathan pritchard" w:date="2025-01-23T13:28:00Z" w16du:dateUtc="2025-01-23T13:28: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43CDA200" w14:textId="77777777" w:rsidR="00C749A7" w:rsidRPr="00340B0D" w:rsidRDefault="00C749A7" w:rsidP="00541D1A">
            <w:pPr>
              <w:jc w:val="center"/>
              <w:rPr>
                <w:ins w:id="1522" w:author="jonathan pritchard" w:date="2025-01-23T13:28:00Z" w16du:dateUtc="2025-01-23T13:28:00Z"/>
                <w:rFonts w:cs="Arial"/>
                <w:sz w:val="18"/>
                <w:szCs w:val="18"/>
              </w:rPr>
            </w:pPr>
          </w:p>
        </w:tc>
        <w:tc>
          <w:tcPr>
            <w:tcW w:w="3598" w:type="dxa"/>
            <w:gridSpan w:val="4"/>
            <w:tcBorders>
              <w:top w:val="single" w:sz="4" w:space="0" w:color="auto"/>
              <w:left w:val="single" w:sz="12" w:space="0" w:color="auto"/>
              <w:bottom w:val="single" w:sz="4" w:space="0" w:color="auto"/>
            </w:tcBorders>
          </w:tcPr>
          <w:p w14:paraId="42CCB1AB" w14:textId="77777777" w:rsidR="00C749A7" w:rsidRPr="00340B0D" w:rsidRDefault="00C749A7" w:rsidP="00541D1A">
            <w:pPr>
              <w:rPr>
                <w:ins w:id="1523" w:author="jonathan pritchard" w:date="2025-01-23T13:28:00Z" w16du:dateUtc="2025-01-23T13:28:00Z"/>
                <w:rFonts w:cs="Arial"/>
                <w:sz w:val="18"/>
                <w:szCs w:val="18"/>
              </w:rPr>
            </w:pPr>
          </w:p>
        </w:tc>
        <w:tc>
          <w:tcPr>
            <w:tcW w:w="672" w:type="dxa"/>
            <w:tcBorders>
              <w:top w:val="single" w:sz="4" w:space="0" w:color="auto"/>
              <w:bottom w:val="single" w:sz="4" w:space="0" w:color="auto"/>
              <w:right w:val="single" w:sz="12" w:space="0" w:color="auto"/>
            </w:tcBorders>
            <w:vAlign w:val="center"/>
          </w:tcPr>
          <w:p w14:paraId="41C8B487" w14:textId="77777777" w:rsidR="00C749A7" w:rsidRPr="00340B0D" w:rsidRDefault="00C749A7" w:rsidP="00541D1A">
            <w:pPr>
              <w:rPr>
                <w:ins w:id="1524" w:author="jonathan pritchard" w:date="2025-01-23T13:28:00Z" w16du:dateUtc="2025-01-23T13:28:00Z"/>
                <w:rFonts w:cs="Arial"/>
                <w:sz w:val="18"/>
                <w:szCs w:val="18"/>
              </w:rPr>
            </w:pPr>
          </w:p>
        </w:tc>
      </w:tr>
      <w:tr w:rsidR="00C749A7" w:rsidRPr="00340B0D" w14:paraId="3680840E" w14:textId="77777777" w:rsidTr="00541D1A">
        <w:trPr>
          <w:ins w:id="1525" w:author="jonathan pritchard" w:date="2025-01-23T13:28:00Z"/>
        </w:trPr>
        <w:tc>
          <w:tcPr>
            <w:tcW w:w="4375" w:type="dxa"/>
            <w:gridSpan w:val="4"/>
            <w:tcBorders>
              <w:top w:val="single" w:sz="4" w:space="0" w:color="auto"/>
              <w:left w:val="single" w:sz="12" w:space="0" w:color="auto"/>
              <w:bottom w:val="single" w:sz="12" w:space="0" w:color="auto"/>
              <w:right w:val="single" w:sz="4" w:space="0" w:color="auto"/>
            </w:tcBorders>
          </w:tcPr>
          <w:p w14:paraId="7F3CA0EA" w14:textId="77777777" w:rsidR="00C749A7" w:rsidRPr="00340B0D" w:rsidRDefault="00C749A7" w:rsidP="00541D1A">
            <w:pPr>
              <w:pStyle w:val="Default"/>
              <w:ind w:left="720"/>
              <w:rPr>
                <w:ins w:id="1526" w:author="jonathan pritchard" w:date="2025-01-23T13:28:00Z" w16du:dateUtc="2025-01-23T13:28:00Z"/>
                <w:sz w:val="18"/>
                <w:szCs w:val="18"/>
              </w:rPr>
            </w:pPr>
            <w:ins w:id="1527" w:author="jonathan pritchard" w:date="2025-01-23T13:28:00Z" w16du:dateUtc="2025-01-23T13:28: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53F63C86" w14:textId="77777777" w:rsidR="00C749A7" w:rsidRPr="00340B0D" w:rsidRDefault="00C749A7" w:rsidP="00541D1A">
            <w:pPr>
              <w:jc w:val="center"/>
              <w:rPr>
                <w:ins w:id="1528" w:author="jonathan pritchard" w:date="2025-01-23T13:28:00Z" w16du:dateUtc="2025-01-23T13:28:00Z"/>
                <w:rFonts w:cs="Arial"/>
                <w:sz w:val="18"/>
                <w:szCs w:val="18"/>
              </w:rPr>
            </w:pPr>
          </w:p>
        </w:tc>
        <w:tc>
          <w:tcPr>
            <w:tcW w:w="3598" w:type="dxa"/>
            <w:gridSpan w:val="4"/>
            <w:tcBorders>
              <w:top w:val="single" w:sz="4" w:space="0" w:color="auto"/>
              <w:left w:val="single" w:sz="12" w:space="0" w:color="auto"/>
              <w:bottom w:val="single" w:sz="12" w:space="0" w:color="auto"/>
            </w:tcBorders>
          </w:tcPr>
          <w:p w14:paraId="287CC2EA" w14:textId="77777777" w:rsidR="00C749A7" w:rsidRPr="00340B0D" w:rsidRDefault="00C749A7" w:rsidP="00541D1A">
            <w:pPr>
              <w:rPr>
                <w:ins w:id="1529" w:author="jonathan pritchard" w:date="2025-01-23T13:28:00Z" w16du:dateUtc="2025-01-23T13:28:00Z"/>
                <w:rFonts w:cs="Arial"/>
                <w:sz w:val="18"/>
                <w:szCs w:val="18"/>
              </w:rPr>
            </w:pPr>
          </w:p>
        </w:tc>
        <w:tc>
          <w:tcPr>
            <w:tcW w:w="672" w:type="dxa"/>
            <w:tcBorders>
              <w:top w:val="single" w:sz="4" w:space="0" w:color="auto"/>
              <w:bottom w:val="single" w:sz="12" w:space="0" w:color="auto"/>
              <w:right w:val="single" w:sz="12" w:space="0" w:color="auto"/>
            </w:tcBorders>
            <w:vAlign w:val="center"/>
          </w:tcPr>
          <w:p w14:paraId="554E4381" w14:textId="77777777" w:rsidR="00C749A7" w:rsidRPr="00340B0D" w:rsidRDefault="00C749A7" w:rsidP="00541D1A">
            <w:pPr>
              <w:rPr>
                <w:ins w:id="1530" w:author="jonathan pritchard" w:date="2025-01-23T13:28:00Z" w16du:dateUtc="2025-01-23T13:28:00Z"/>
                <w:rFonts w:cs="Arial"/>
                <w:sz w:val="18"/>
                <w:szCs w:val="18"/>
              </w:rPr>
            </w:pPr>
          </w:p>
        </w:tc>
      </w:tr>
      <w:tr w:rsidR="00C749A7" w:rsidRPr="00340B0D" w14:paraId="4EB2519B" w14:textId="77777777" w:rsidTr="00541D1A">
        <w:trPr>
          <w:ins w:id="1531" w:author="jonathan pritchard" w:date="2025-01-23T13:28:00Z"/>
        </w:trPr>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7B56DEE8" w14:textId="77777777" w:rsidR="00C749A7" w:rsidRPr="00EF63B4" w:rsidRDefault="00C749A7" w:rsidP="00541D1A">
            <w:pPr>
              <w:jc w:val="center"/>
              <w:rPr>
                <w:ins w:id="1532" w:author="jonathan pritchard" w:date="2025-01-23T13:28:00Z" w16du:dateUtc="2025-01-23T13:28:00Z"/>
                <w:rFonts w:cs="Arial"/>
                <w:sz w:val="18"/>
                <w:szCs w:val="18"/>
              </w:rPr>
            </w:pPr>
            <w:ins w:id="1533" w:author="jonathan pritchard" w:date="2025-01-23T13:28:00Z" w16du:dateUtc="2025-01-23T13:28:00Z">
              <w:r>
                <w:rPr>
                  <w:rFonts w:cs="Arial"/>
                  <w:b/>
                  <w:bCs/>
                  <w:sz w:val="18"/>
                  <w:szCs w:val="18"/>
                </w:rPr>
                <w:t>Additional</w:t>
              </w:r>
            </w:ins>
          </w:p>
        </w:tc>
      </w:tr>
      <w:tr w:rsidR="00C749A7" w:rsidRPr="00340B0D" w14:paraId="3D05AC3C" w14:textId="77777777" w:rsidTr="00541D1A">
        <w:trPr>
          <w:ins w:id="1534" w:author="jonathan pritchard" w:date="2025-01-23T13:28:00Z"/>
        </w:trPr>
        <w:tc>
          <w:tcPr>
            <w:tcW w:w="4375" w:type="dxa"/>
            <w:gridSpan w:val="4"/>
            <w:tcBorders>
              <w:top w:val="single" w:sz="4" w:space="0" w:color="auto"/>
              <w:left w:val="single" w:sz="12" w:space="0" w:color="auto"/>
              <w:bottom w:val="single" w:sz="4" w:space="0" w:color="auto"/>
              <w:right w:val="single" w:sz="4" w:space="0" w:color="auto"/>
            </w:tcBorders>
          </w:tcPr>
          <w:p w14:paraId="29F193BB" w14:textId="77777777" w:rsidR="00C749A7" w:rsidRPr="00340B0D" w:rsidRDefault="00C749A7" w:rsidP="00541D1A">
            <w:pPr>
              <w:pStyle w:val="Default"/>
              <w:ind w:left="720"/>
              <w:rPr>
                <w:ins w:id="1535" w:author="jonathan pritchard" w:date="2025-01-23T13:28:00Z" w16du:dateUtc="2025-01-23T13:28: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33BD4068" w14:textId="77777777" w:rsidR="00C749A7" w:rsidRPr="00340B0D" w:rsidRDefault="00C749A7" w:rsidP="00541D1A">
            <w:pPr>
              <w:jc w:val="center"/>
              <w:rPr>
                <w:ins w:id="1536" w:author="jonathan pritchard" w:date="2025-01-23T13:28:00Z" w16du:dateUtc="2025-01-23T13:28:00Z"/>
                <w:rFonts w:cs="Arial"/>
                <w:sz w:val="18"/>
                <w:szCs w:val="18"/>
              </w:rPr>
            </w:pPr>
          </w:p>
        </w:tc>
        <w:tc>
          <w:tcPr>
            <w:tcW w:w="3598" w:type="dxa"/>
            <w:gridSpan w:val="4"/>
            <w:tcBorders>
              <w:top w:val="single" w:sz="4" w:space="0" w:color="auto"/>
              <w:left w:val="double" w:sz="4" w:space="0" w:color="auto"/>
              <w:bottom w:val="single" w:sz="4" w:space="0" w:color="auto"/>
            </w:tcBorders>
          </w:tcPr>
          <w:p w14:paraId="7E5C9697" w14:textId="77777777" w:rsidR="00C749A7" w:rsidRPr="00340B0D" w:rsidRDefault="00C749A7" w:rsidP="00541D1A">
            <w:pPr>
              <w:rPr>
                <w:ins w:id="1537" w:author="jonathan pritchard" w:date="2025-01-23T13:28:00Z" w16du:dateUtc="2025-01-23T13:28:00Z"/>
                <w:rFonts w:cs="Arial"/>
                <w:sz w:val="18"/>
                <w:szCs w:val="18"/>
              </w:rPr>
            </w:pPr>
          </w:p>
        </w:tc>
        <w:tc>
          <w:tcPr>
            <w:tcW w:w="672" w:type="dxa"/>
            <w:tcBorders>
              <w:top w:val="single" w:sz="4" w:space="0" w:color="auto"/>
              <w:bottom w:val="single" w:sz="4" w:space="0" w:color="auto"/>
              <w:right w:val="single" w:sz="12" w:space="0" w:color="auto"/>
            </w:tcBorders>
            <w:vAlign w:val="center"/>
          </w:tcPr>
          <w:p w14:paraId="410A23A1" w14:textId="77777777" w:rsidR="00C749A7" w:rsidRPr="00340B0D" w:rsidRDefault="00C749A7" w:rsidP="00541D1A">
            <w:pPr>
              <w:rPr>
                <w:ins w:id="1538" w:author="jonathan pritchard" w:date="2025-01-23T13:28:00Z" w16du:dateUtc="2025-01-23T13:28:00Z"/>
                <w:rFonts w:cs="Arial"/>
                <w:sz w:val="18"/>
                <w:szCs w:val="18"/>
              </w:rPr>
            </w:pPr>
          </w:p>
        </w:tc>
      </w:tr>
      <w:tr w:rsidR="00C749A7" w:rsidRPr="00340B0D" w14:paraId="29C90A22" w14:textId="77777777" w:rsidTr="00541D1A">
        <w:trPr>
          <w:ins w:id="1539" w:author="jonathan pritchard" w:date="2025-01-23T13:28:00Z"/>
        </w:trPr>
        <w:tc>
          <w:tcPr>
            <w:tcW w:w="4375" w:type="dxa"/>
            <w:gridSpan w:val="4"/>
            <w:tcBorders>
              <w:top w:val="single" w:sz="4" w:space="0" w:color="auto"/>
              <w:left w:val="single" w:sz="12" w:space="0" w:color="auto"/>
              <w:bottom w:val="single" w:sz="4" w:space="0" w:color="auto"/>
              <w:right w:val="single" w:sz="4" w:space="0" w:color="auto"/>
            </w:tcBorders>
          </w:tcPr>
          <w:p w14:paraId="1DAD3DFC" w14:textId="77777777" w:rsidR="00C749A7" w:rsidRPr="00340B0D" w:rsidRDefault="00C749A7" w:rsidP="00541D1A">
            <w:pPr>
              <w:pStyle w:val="Default"/>
              <w:ind w:left="720"/>
              <w:rPr>
                <w:ins w:id="1540" w:author="jonathan pritchard" w:date="2025-01-23T13:28:00Z" w16du:dateUtc="2025-01-23T13:28: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1A2FAB44" w14:textId="77777777" w:rsidR="00C749A7" w:rsidRPr="00340B0D" w:rsidRDefault="00C749A7" w:rsidP="00541D1A">
            <w:pPr>
              <w:jc w:val="center"/>
              <w:rPr>
                <w:ins w:id="1541" w:author="jonathan pritchard" w:date="2025-01-23T13:28:00Z" w16du:dateUtc="2025-01-23T13:28:00Z"/>
                <w:rFonts w:cs="Arial"/>
                <w:sz w:val="18"/>
                <w:szCs w:val="18"/>
              </w:rPr>
            </w:pPr>
          </w:p>
        </w:tc>
        <w:tc>
          <w:tcPr>
            <w:tcW w:w="3598" w:type="dxa"/>
            <w:gridSpan w:val="4"/>
            <w:tcBorders>
              <w:top w:val="single" w:sz="4" w:space="0" w:color="auto"/>
              <w:left w:val="double" w:sz="4" w:space="0" w:color="auto"/>
              <w:bottom w:val="single" w:sz="4" w:space="0" w:color="auto"/>
            </w:tcBorders>
          </w:tcPr>
          <w:p w14:paraId="31CA0474" w14:textId="77777777" w:rsidR="00C749A7" w:rsidRPr="00340B0D" w:rsidRDefault="00C749A7" w:rsidP="00541D1A">
            <w:pPr>
              <w:rPr>
                <w:ins w:id="1542" w:author="jonathan pritchard" w:date="2025-01-23T13:28:00Z" w16du:dateUtc="2025-01-23T13:28:00Z"/>
                <w:rFonts w:cs="Arial"/>
                <w:sz w:val="18"/>
                <w:szCs w:val="18"/>
              </w:rPr>
            </w:pPr>
          </w:p>
        </w:tc>
        <w:tc>
          <w:tcPr>
            <w:tcW w:w="672" w:type="dxa"/>
            <w:tcBorders>
              <w:top w:val="single" w:sz="4" w:space="0" w:color="auto"/>
              <w:bottom w:val="single" w:sz="4" w:space="0" w:color="auto"/>
              <w:right w:val="single" w:sz="12" w:space="0" w:color="auto"/>
            </w:tcBorders>
            <w:vAlign w:val="center"/>
          </w:tcPr>
          <w:p w14:paraId="2E19AB30" w14:textId="77777777" w:rsidR="00C749A7" w:rsidRPr="00340B0D" w:rsidRDefault="00C749A7" w:rsidP="00541D1A">
            <w:pPr>
              <w:rPr>
                <w:ins w:id="1543" w:author="jonathan pritchard" w:date="2025-01-23T13:28:00Z" w16du:dateUtc="2025-01-23T13:28:00Z"/>
                <w:rFonts w:cs="Arial"/>
                <w:sz w:val="18"/>
                <w:szCs w:val="18"/>
              </w:rPr>
            </w:pPr>
          </w:p>
        </w:tc>
      </w:tr>
      <w:tr w:rsidR="00C749A7" w:rsidRPr="00340B0D" w14:paraId="4AF6B686" w14:textId="77777777" w:rsidTr="00541D1A">
        <w:trPr>
          <w:ins w:id="1544" w:author="jonathan pritchard" w:date="2025-01-23T13:28: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0968EF3" w14:textId="77777777" w:rsidR="00C749A7" w:rsidRPr="00340B0D" w:rsidRDefault="00C749A7" w:rsidP="00541D1A">
            <w:pPr>
              <w:jc w:val="center"/>
              <w:rPr>
                <w:ins w:id="1545" w:author="jonathan pritchard" w:date="2025-01-23T13:28:00Z" w16du:dateUtc="2025-01-23T13:28:00Z"/>
                <w:rFonts w:cs="Arial"/>
                <w:b/>
                <w:bCs/>
                <w:sz w:val="18"/>
                <w:szCs w:val="18"/>
              </w:rPr>
            </w:pPr>
            <w:ins w:id="1546" w:author="jonathan pritchard" w:date="2025-01-23T13:28:00Z" w16du:dateUtc="2025-01-23T13:28:00Z">
              <w:r w:rsidRPr="00340B0D">
                <w:rPr>
                  <w:rFonts w:cs="Arial"/>
                  <w:b/>
                  <w:bCs/>
                  <w:sz w:val="18"/>
                  <w:szCs w:val="18"/>
                </w:rPr>
                <w:t>Setup</w:t>
              </w:r>
            </w:ins>
          </w:p>
        </w:tc>
      </w:tr>
      <w:tr w:rsidR="00C749A7" w:rsidRPr="00340B0D" w14:paraId="7BF496A8" w14:textId="77777777" w:rsidTr="00541D1A">
        <w:trPr>
          <w:ins w:id="1547" w:author="jonathan pritchard" w:date="2025-01-23T13:28:00Z"/>
        </w:trPr>
        <w:tc>
          <w:tcPr>
            <w:tcW w:w="9199" w:type="dxa"/>
            <w:gridSpan w:val="11"/>
            <w:tcBorders>
              <w:top w:val="single" w:sz="4" w:space="0" w:color="auto"/>
              <w:left w:val="single" w:sz="12" w:space="0" w:color="auto"/>
              <w:bottom w:val="single" w:sz="4" w:space="0" w:color="auto"/>
              <w:right w:val="single" w:sz="12" w:space="0" w:color="auto"/>
            </w:tcBorders>
          </w:tcPr>
          <w:p w14:paraId="26697A5E" w14:textId="7B5FCBD4" w:rsidR="00C749A7" w:rsidRDefault="00C749A7" w:rsidP="00541D1A">
            <w:pPr>
              <w:rPr>
                <w:rFonts w:cs="Arial"/>
                <w:sz w:val="18"/>
                <w:szCs w:val="18"/>
              </w:rPr>
            </w:pPr>
          </w:p>
          <w:p w14:paraId="263EBE98" w14:textId="77777777" w:rsidR="00595934" w:rsidRPr="00400356" w:rsidRDefault="00595934" w:rsidP="00595934">
            <w:pPr>
              <w:rPr>
                <w:i/>
                <w:color w:val="D9D9D9" w:themeColor="background1" w:themeShade="D9"/>
              </w:rPr>
            </w:pPr>
            <w:r>
              <w:rPr>
                <w:i/>
              </w:rPr>
              <w:t xml:space="preserve">Load the exchange set </w:t>
            </w:r>
            <w:proofErr w:type="spellStart"/>
            <w:r>
              <w:rPr>
                <w:b/>
                <w:bCs/>
                <w:i/>
              </w:rPr>
              <w:t>PowerUp</w:t>
            </w:r>
            <w:proofErr w:type="spellEnd"/>
          </w:p>
          <w:p w14:paraId="502285F0" w14:textId="77777777" w:rsidR="00595934" w:rsidRPr="00400356" w:rsidRDefault="00595934" w:rsidP="00595934">
            <w:pPr>
              <w:pStyle w:val="ListParagraph"/>
              <w:numPr>
                <w:ilvl w:val="0"/>
                <w:numId w:val="49"/>
              </w:numPr>
              <w:rPr>
                <w:i/>
              </w:rPr>
            </w:pPr>
            <w:r w:rsidRPr="00400356">
              <w:rPr>
                <w:i/>
              </w:rPr>
              <w:t>Select Display Category Standard</w:t>
            </w:r>
          </w:p>
          <w:p w14:paraId="57793548" w14:textId="77777777" w:rsidR="00595934" w:rsidRPr="00400356" w:rsidRDefault="00595934" w:rsidP="00595934">
            <w:pPr>
              <w:pStyle w:val="ListParagraph"/>
              <w:numPr>
                <w:ilvl w:val="0"/>
                <w:numId w:val="49"/>
              </w:numPr>
              <w:rPr>
                <w:i/>
              </w:rPr>
            </w:pPr>
            <w:r w:rsidRPr="00400356">
              <w:rPr>
                <w:i/>
              </w:rPr>
              <w:lastRenderedPageBreak/>
              <w:t>Set the Safety Contour value to 8 m</w:t>
            </w:r>
          </w:p>
          <w:p w14:paraId="5FFDF6FA" w14:textId="77777777" w:rsidR="00595934" w:rsidRPr="00400356" w:rsidRDefault="00595934" w:rsidP="00595934">
            <w:pPr>
              <w:pStyle w:val="ListParagraph"/>
              <w:numPr>
                <w:ilvl w:val="0"/>
                <w:numId w:val="49"/>
              </w:numPr>
              <w:rPr>
                <w:i/>
              </w:rPr>
            </w:pPr>
            <w:r w:rsidRPr="00400356">
              <w:rPr>
                <w:i/>
              </w:rPr>
              <w:t>Set the Safety Depth  value to 8 m</w:t>
            </w:r>
          </w:p>
          <w:p w14:paraId="2CF8BD46" w14:textId="77777777" w:rsidR="00595934" w:rsidRPr="00400356" w:rsidRDefault="00595934" w:rsidP="00595934">
            <w:pPr>
              <w:pStyle w:val="ListParagraph"/>
              <w:numPr>
                <w:ilvl w:val="0"/>
                <w:numId w:val="49"/>
              </w:numPr>
              <w:rPr>
                <w:i/>
              </w:rPr>
            </w:pPr>
            <w:r w:rsidRPr="00400356">
              <w:rPr>
                <w:i/>
              </w:rPr>
              <w:t>Select Symbolized Boundaries</w:t>
            </w:r>
          </w:p>
          <w:p w14:paraId="5D81E1D9" w14:textId="77777777" w:rsidR="00595934" w:rsidRPr="00357E05" w:rsidRDefault="00595934" w:rsidP="00595934">
            <w:pPr>
              <w:pStyle w:val="ListParagraph"/>
              <w:numPr>
                <w:ilvl w:val="0"/>
                <w:numId w:val="49"/>
              </w:numPr>
              <w:rPr>
                <w:i/>
              </w:rPr>
            </w:pPr>
            <w:r w:rsidRPr="00357E05">
              <w:rPr>
                <w:i/>
              </w:rPr>
              <w:t xml:space="preserve">Select </w:t>
            </w:r>
            <w:proofErr w:type="spellStart"/>
            <w:r>
              <w:rPr>
                <w:i/>
              </w:rPr>
              <w:t>Simpified</w:t>
            </w:r>
            <w:proofErr w:type="spellEnd"/>
            <w:r>
              <w:rPr>
                <w:i/>
              </w:rPr>
              <w:t xml:space="preserve"> Symbols = false</w:t>
            </w:r>
          </w:p>
          <w:p w14:paraId="5AC21D3E" w14:textId="77777777" w:rsidR="00595934" w:rsidRPr="00400356" w:rsidRDefault="00595934" w:rsidP="00595934">
            <w:pPr>
              <w:pStyle w:val="ListParagraph"/>
              <w:numPr>
                <w:ilvl w:val="0"/>
                <w:numId w:val="49"/>
              </w:numPr>
              <w:rPr>
                <w:i/>
              </w:rPr>
            </w:pPr>
            <w:r w:rsidRPr="00400356">
              <w:rPr>
                <w:i/>
              </w:rPr>
              <w:t>Select Highlight date dependent</w:t>
            </w:r>
          </w:p>
          <w:p w14:paraId="2C4D22DA" w14:textId="63E8C470" w:rsidR="00595934" w:rsidRPr="00110428" w:rsidRDefault="00595934" w:rsidP="00595934">
            <w:pPr>
              <w:rPr>
                <w:ins w:id="1548" w:author="jonathan pritchard" w:date="2025-01-23T13:28:00Z" w16du:dateUtc="2025-01-23T13:28:00Z"/>
                <w:rFonts w:cs="Arial"/>
              </w:rPr>
            </w:pPr>
            <w:r w:rsidRPr="00400356">
              <w:rPr>
                <w:i/>
              </w:rPr>
              <w:t>Select Spot soundings</w:t>
            </w:r>
          </w:p>
          <w:p w14:paraId="37881E06" w14:textId="77777777" w:rsidR="00C749A7" w:rsidRPr="00340B0D" w:rsidRDefault="00C749A7" w:rsidP="00541D1A">
            <w:pPr>
              <w:rPr>
                <w:ins w:id="1549" w:author="jonathan pritchard" w:date="2025-01-23T13:28:00Z" w16du:dateUtc="2025-01-23T13:28:00Z"/>
                <w:rFonts w:cs="Arial"/>
                <w:sz w:val="18"/>
                <w:szCs w:val="18"/>
              </w:rPr>
            </w:pPr>
          </w:p>
        </w:tc>
      </w:tr>
      <w:tr w:rsidR="00C749A7" w:rsidRPr="00340B0D" w14:paraId="6FD4CC49" w14:textId="77777777" w:rsidTr="00541D1A">
        <w:trPr>
          <w:ins w:id="1550" w:author="jonathan pritchard" w:date="2025-01-23T13:28: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14499FF" w14:textId="77777777" w:rsidR="00C749A7" w:rsidRPr="00340B0D" w:rsidRDefault="00C749A7" w:rsidP="00541D1A">
            <w:pPr>
              <w:jc w:val="center"/>
              <w:rPr>
                <w:ins w:id="1551" w:author="jonathan pritchard" w:date="2025-01-23T13:28:00Z" w16du:dateUtc="2025-01-23T13:28:00Z"/>
                <w:rFonts w:cs="Arial"/>
                <w:b/>
                <w:bCs/>
                <w:sz w:val="18"/>
                <w:szCs w:val="18"/>
              </w:rPr>
            </w:pPr>
            <w:ins w:id="1552" w:author="jonathan pritchard" w:date="2025-01-23T13:28:00Z" w16du:dateUtc="2025-01-23T13:28:00Z">
              <w:r w:rsidRPr="00340B0D">
                <w:rPr>
                  <w:rFonts w:cs="Arial"/>
                  <w:b/>
                  <w:bCs/>
                  <w:sz w:val="18"/>
                  <w:szCs w:val="18"/>
                </w:rPr>
                <w:lastRenderedPageBreak/>
                <w:t>Action</w:t>
              </w:r>
            </w:ins>
          </w:p>
        </w:tc>
      </w:tr>
      <w:tr w:rsidR="00C749A7" w:rsidRPr="00340B0D" w14:paraId="1C78AEF9" w14:textId="77777777" w:rsidTr="00541D1A">
        <w:trPr>
          <w:ins w:id="1553" w:author="jonathan pritchard" w:date="2025-01-23T13:28: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7B3A3B9F" w14:textId="77777777" w:rsidR="00C749A7" w:rsidRDefault="00C749A7" w:rsidP="00541D1A">
            <w:pPr>
              <w:rPr>
                <w:rFonts w:cs="Arial"/>
                <w:b/>
                <w:bCs/>
              </w:rPr>
            </w:pPr>
          </w:p>
          <w:p w14:paraId="5837632F" w14:textId="7FFCAF07" w:rsidR="00714E71" w:rsidRDefault="00714E71" w:rsidP="00541D1A">
            <w:pPr>
              <w:rPr>
                <w:rFonts w:cs="Arial"/>
                <w:b/>
                <w:bCs/>
              </w:rPr>
            </w:pPr>
            <w:r>
              <w:rPr>
                <w:rFonts w:cs="Arial"/>
                <w:b/>
                <w:bCs/>
              </w:rPr>
              <w:t xml:space="preserve">These descriptions potentially need editing as they are the original updates. They will need to be updated to the feature model included in S-98. </w:t>
            </w:r>
          </w:p>
          <w:p w14:paraId="36F7D836" w14:textId="77777777" w:rsidR="00714E71" w:rsidRDefault="00714E71" w:rsidP="00595934"/>
          <w:p w14:paraId="3C4F1835" w14:textId="2AC3DCBC" w:rsidR="00595934" w:rsidRPr="00714E71" w:rsidRDefault="00595934" w:rsidP="00595934">
            <w:pPr>
              <w:rPr>
                <w:i/>
              </w:rPr>
            </w:pPr>
            <w:r w:rsidRPr="00714E71">
              <w:t xml:space="preserve">1. </w:t>
            </w:r>
            <w:r w:rsidRPr="00714E71">
              <w:rPr>
                <w:i/>
              </w:rPr>
              <w:t>Using the editing tools available with the EUT, make the following changes and include a short textual description of the action to a-g:</w:t>
            </w:r>
          </w:p>
          <w:p w14:paraId="41607C80" w14:textId="77777777" w:rsidR="00595934" w:rsidRPr="00714E71" w:rsidRDefault="00595934" w:rsidP="00595934">
            <w:pPr>
              <w:ind w:left="709" w:hanging="425"/>
              <w:rPr>
                <w:i/>
              </w:rPr>
            </w:pPr>
            <w:r w:rsidRPr="00714E71">
              <w:rPr>
                <w:i/>
              </w:rPr>
              <w:t>a. insert a dangerous wreck near: 32 31.5S, 60 57.3E</w:t>
            </w:r>
          </w:p>
          <w:p w14:paraId="2D950CC6" w14:textId="77777777" w:rsidR="00595934" w:rsidRPr="00714E71" w:rsidRDefault="00595934" w:rsidP="00595934">
            <w:pPr>
              <w:ind w:left="720" w:hanging="425"/>
              <w:rPr>
                <w:i/>
              </w:rPr>
            </w:pPr>
            <w:r w:rsidRPr="00714E71">
              <w:rPr>
                <w:i/>
              </w:rPr>
              <w:t xml:space="preserve">b. insert East Cardinal buoys including </w:t>
            </w:r>
            <w:proofErr w:type="spellStart"/>
            <w:r w:rsidRPr="00714E71">
              <w:rPr>
                <w:i/>
              </w:rPr>
              <w:t>topmarks</w:t>
            </w:r>
            <w:proofErr w:type="spellEnd"/>
            <w:r w:rsidRPr="00714E71">
              <w:rPr>
                <w:i/>
              </w:rPr>
              <w:t xml:space="preserve"> near: 32 31.5S, 60 57.46E</w:t>
            </w:r>
          </w:p>
          <w:p w14:paraId="4A17CC57" w14:textId="77777777" w:rsidR="00595934" w:rsidRPr="00714E71" w:rsidRDefault="00595934" w:rsidP="00595934">
            <w:pPr>
              <w:ind w:left="720" w:hanging="425"/>
              <w:rPr>
                <w:i/>
              </w:rPr>
            </w:pPr>
            <w:r w:rsidRPr="00714E71">
              <w:rPr>
                <w:i/>
              </w:rPr>
              <w:t xml:space="preserve">c. insert West Cardinal buoy including </w:t>
            </w:r>
            <w:proofErr w:type="spellStart"/>
            <w:r w:rsidRPr="00714E71">
              <w:rPr>
                <w:i/>
              </w:rPr>
              <w:t>topmark</w:t>
            </w:r>
            <w:proofErr w:type="spellEnd"/>
            <w:r w:rsidRPr="00714E71">
              <w:rPr>
                <w:i/>
              </w:rPr>
              <w:t xml:space="preserve"> near: 32 31.5S, 60 57.16E;</w:t>
            </w:r>
          </w:p>
          <w:p w14:paraId="0E06F93B" w14:textId="77777777" w:rsidR="00595934" w:rsidRPr="00714E71" w:rsidRDefault="00595934" w:rsidP="00595934">
            <w:pPr>
              <w:ind w:left="567" w:hanging="283"/>
              <w:rPr>
                <w:i/>
              </w:rPr>
            </w:pPr>
            <w:r w:rsidRPr="00714E71">
              <w:rPr>
                <w:i/>
              </w:rPr>
              <w:t>d. insert a prohibited entry area between Panther and Tinker Shoals timed to come into force at 20220220;</w:t>
            </w:r>
          </w:p>
          <w:p w14:paraId="3C93F4D2" w14:textId="77777777" w:rsidR="00595934" w:rsidRPr="00714E71" w:rsidRDefault="00595934" w:rsidP="00595934">
            <w:pPr>
              <w:ind w:left="720" w:hanging="425"/>
              <w:rPr>
                <w:i/>
              </w:rPr>
            </w:pPr>
            <w:r w:rsidRPr="00714E71">
              <w:rPr>
                <w:i/>
              </w:rPr>
              <w:t>e. insert a cautionary area in the same location being in force from date of issue to 20220220;</w:t>
            </w:r>
          </w:p>
          <w:p w14:paraId="1323F276" w14:textId="77777777" w:rsidR="00595934" w:rsidRPr="00714E71" w:rsidRDefault="00595934" w:rsidP="00595934">
            <w:pPr>
              <w:ind w:left="720" w:hanging="425"/>
              <w:rPr>
                <w:i/>
              </w:rPr>
            </w:pPr>
            <w:r w:rsidRPr="00714E71">
              <w:rPr>
                <w:i/>
              </w:rPr>
              <w:t>f. insert 15 metre sounding at 32 31.7S, 60 57.4E.</w:t>
            </w:r>
          </w:p>
          <w:p w14:paraId="651947FF" w14:textId="77777777" w:rsidR="00595934" w:rsidRPr="00714E71" w:rsidRDefault="00595934" w:rsidP="00595934">
            <w:pPr>
              <w:ind w:left="720" w:hanging="425"/>
              <w:rPr>
                <w:i/>
              </w:rPr>
            </w:pPr>
            <w:r w:rsidRPr="00714E71">
              <w:rPr>
                <w:i/>
              </w:rPr>
              <w:t>g. delete fog signal of cardinal buoy at 32 31.444S, 60 55.842E</w:t>
            </w:r>
          </w:p>
          <w:p w14:paraId="15EBE525" w14:textId="77777777" w:rsidR="00595934" w:rsidRPr="00714E71" w:rsidRDefault="00595934" w:rsidP="00595934">
            <w:pPr>
              <w:rPr>
                <w:i/>
              </w:rPr>
            </w:pPr>
            <w:r w:rsidRPr="00714E71">
              <w:rPr>
                <w:i/>
              </w:rPr>
              <w:t>2. Set viewing date before 20220220. Display chart cell with manual updates.</w:t>
            </w:r>
          </w:p>
          <w:p w14:paraId="15C27850" w14:textId="77777777" w:rsidR="00595934" w:rsidRPr="00714E71" w:rsidRDefault="00595934" w:rsidP="00595934">
            <w:pPr>
              <w:rPr>
                <w:i/>
              </w:rPr>
            </w:pPr>
            <w:r w:rsidRPr="00714E71">
              <w:rPr>
                <w:i/>
              </w:rPr>
              <w:t>3. Set viewing date after 20220220. Display chart cell with manual updates.</w:t>
            </w:r>
          </w:p>
          <w:p w14:paraId="608E4D8F" w14:textId="77777777" w:rsidR="00595934" w:rsidRPr="00714E71" w:rsidRDefault="00595934" w:rsidP="00595934">
            <w:pPr>
              <w:rPr>
                <w:i/>
              </w:rPr>
            </w:pPr>
            <w:r w:rsidRPr="00714E71">
              <w:rPr>
                <w:i/>
              </w:rPr>
              <w:t>4. Using the editing tools available with the EUT, make the following changes and include a short textual description of the action to h-j:</w:t>
            </w:r>
          </w:p>
          <w:p w14:paraId="4E423F24" w14:textId="77777777" w:rsidR="00595934" w:rsidRPr="00714E71" w:rsidRDefault="00595934" w:rsidP="00595934">
            <w:pPr>
              <w:ind w:left="720" w:hanging="436"/>
              <w:rPr>
                <w:i/>
              </w:rPr>
            </w:pPr>
            <w:r w:rsidRPr="00714E71">
              <w:rPr>
                <w:i/>
              </w:rPr>
              <w:t>h. extend western limits of the prohibited entry area;</w:t>
            </w:r>
          </w:p>
          <w:p w14:paraId="5E7D19E6" w14:textId="77777777" w:rsidR="00595934" w:rsidRPr="00714E71" w:rsidRDefault="00595934" w:rsidP="00595934">
            <w:pPr>
              <w:ind w:left="720" w:hanging="436"/>
              <w:rPr>
                <w:i/>
              </w:rPr>
            </w:pPr>
            <w:proofErr w:type="spellStart"/>
            <w:r w:rsidRPr="00714E71">
              <w:rPr>
                <w:i/>
              </w:rPr>
              <w:t>i</w:t>
            </w:r>
            <w:proofErr w:type="spellEnd"/>
            <w:r w:rsidRPr="00714E71">
              <w:rPr>
                <w:i/>
              </w:rPr>
              <w:t>. delete cautionary area;</w:t>
            </w:r>
          </w:p>
          <w:p w14:paraId="005773E3" w14:textId="77777777" w:rsidR="00595934" w:rsidRPr="00714E71" w:rsidRDefault="00595934" w:rsidP="00595934">
            <w:pPr>
              <w:ind w:left="284"/>
              <w:rPr>
                <w:i/>
              </w:rPr>
            </w:pPr>
            <w:r w:rsidRPr="00714E71">
              <w:t xml:space="preserve">j. </w:t>
            </w:r>
            <w:r w:rsidRPr="00714E71">
              <w:rPr>
                <w:i/>
              </w:rPr>
              <w:t>move cardinal buoy at 32 31.444S, 60 55.842E, including top mark and light, to 32 31.500S,  60 55.700E.</w:t>
            </w:r>
          </w:p>
          <w:p w14:paraId="36056B16" w14:textId="77777777" w:rsidR="00595934" w:rsidRPr="00714E71" w:rsidRDefault="00595934" w:rsidP="00595934">
            <w:pPr>
              <w:rPr>
                <w:i/>
              </w:rPr>
            </w:pPr>
            <w:r w:rsidRPr="00714E71">
              <w:rPr>
                <w:i/>
              </w:rPr>
              <w:t>5. Set viewing date before 20220220. Display chart cell with manual updates.</w:t>
            </w:r>
          </w:p>
          <w:p w14:paraId="08E9F780" w14:textId="77777777" w:rsidR="00595934" w:rsidRPr="00714E71" w:rsidRDefault="00595934" w:rsidP="00595934">
            <w:pPr>
              <w:rPr>
                <w:i/>
              </w:rPr>
            </w:pPr>
            <w:r w:rsidRPr="00714E71">
              <w:rPr>
                <w:i/>
              </w:rPr>
              <w:t>6. Set viewing date after 20220220. Display chart cell with manual updates.</w:t>
            </w:r>
          </w:p>
          <w:p w14:paraId="12C89676" w14:textId="77777777" w:rsidR="00595934" w:rsidRPr="00714E71" w:rsidRDefault="00595934" w:rsidP="00595934">
            <w:pPr>
              <w:rPr>
                <w:i/>
              </w:rPr>
            </w:pPr>
            <w:r w:rsidRPr="00714E71">
              <w:rPr>
                <w:i/>
              </w:rPr>
              <w:t>7. Review manual updates.</w:t>
            </w:r>
          </w:p>
          <w:p w14:paraId="3440DFBF" w14:textId="77777777" w:rsidR="00595934" w:rsidRPr="00714E71" w:rsidRDefault="00595934" w:rsidP="00595934">
            <w:pPr>
              <w:rPr>
                <w:i/>
              </w:rPr>
            </w:pPr>
            <w:r w:rsidRPr="00714E71">
              <w:rPr>
                <w:i/>
              </w:rPr>
              <w:t>8. Retrieve textual description from record.</w:t>
            </w:r>
          </w:p>
          <w:p w14:paraId="314B9991" w14:textId="37D462AD" w:rsidR="00595934" w:rsidRDefault="00595934" w:rsidP="00595934">
            <w:pPr>
              <w:rPr>
                <w:rFonts w:cs="Arial"/>
                <w:b/>
                <w:bCs/>
              </w:rPr>
            </w:pPr>
            <w:r w:rsidRPr="00714E71">
              <w:rPr>
                <w:i/>
              </w:rPr>
              <w:t>9. Remove all manual updates from display and review them (system time and date may need to be adjusted for verification).</w:t>
            </w:r>
          </w:p>
          <w:p w14:paraId="51AE0813" w14:textId="77777777" w:rsidR="00595934" w:rsidRPr="00110428" w:rsidRDefault="00595934" w:rsidP="00541D1A">
            <w:pPr>
              <w:rPr>
                <w:ins w:id="1554" w:author="jonathan pritchard" w:date="2025-01-23T13:28:00Z" w16du:dateUtc="2025-01-23T13:28:00Z"/>
                <w:rFonts w:cs="Arial"/>
                <w:b/>
                <w:bCs/>
              </w:rPr>
            </w:pPr>
          </w:p>
        </w:tc>
      </w:tr>
      <w:tr w:rsidR="00C749A7" w:rsidRPr="00340B0D" w14:paraId="32CA0089" w14:textId="77777777" w:rsidTr="00541D1A">
        <w:trPr>
          <w:ins w:id="1555" w:author="jonathan pritchard" w:date="2025-01-23T13:28: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CDD59C7" w14:textId="77777777" w:rsidR="00C749A7" w:rsidRPr="00340B0D" w:rsidRDefault="00C749A7" w:rsidP="00541D1A">
            <w:pPr>
              <w:jc w:val="center"/>
              <w:rPr>
                <w:ins w:id="1556" w:author="jonathan pritchard" w:date="2025-01-23T13:28:00Z" w16du:dateUtc="2025-01-23T13:28:00Z"/>
                <w:rFonts w:cs="Arial"/>
                <w:sz w:val="18"/>
                <w:szCs w:val="18"/>
              </w:rPr>
            </w:pPr>
            <w:ins w:id="1557" w:author="jonathan pritchard" w:date="2025-01-23T13:28:00Z" w16du:dateUtc="2025-01-23T13:28:00Z">
              <w:r w:rsidRPr="00340B0D">
                <w:rPr>
                  <w:rFonts w:cs="Arial"/>
                  <w:b/>
                  <w:bCs/>
                  <w:sz w:val="18"/>
                  <w:szCs w:val="18"/>
                </w:rPr>
                <w:t>Results</w:t>
              </w:r>
            </w:ins>
          </w:p>
        </w:tc>
      </w:tr>
      <w:tr w:rsidR="00C749A7" w:rsidRPr="00340B0D" w14:paraId="31263FBC" w14:textId="77777777" w:rsidTr="00541D1A">
        <w:trPr>
          <w:ins w:id="1558" w:author="jonathan pritchard" w:date="2025-01-23T13:28:00Z"/>
        </w:trPr>
        <w:tc>
          <w:tcPr>
            <w:tcW w:w="9199" w:type="dxa"/>
            <w:gridSpan w:val="11"/>
            <w:tcBorders>
              <w:top w:val="single" w:sz="4" w:space="0" w:color="auto"/>
              <w:left w:val="single" w:sz="12" w:space="0" w:color="auto"/>
              <w:bottom w:val="single" w:sz="12" w:space="0" w:color="auto"/>
              <w:right w:val="single" w:sz="12" w:space="0" w:color="auto"/>
            </w:tcBorders>
          </w:tcPr>
          <w:p w14:paraId="11A54FA5" w14:textId="77777777" w:rsidR="00C749A7" w:rsidRDefault="00C749A7" w:rsidP="00541D1A">
            <w:pPr>
              <w:rPr>
                <w:ins w:id="1559" w:author="jonathan pritchard" w:date="2025-01-23T13:28:00Z" w16du:dateUtc="2025-01-23T13:28:00Z"/>
                <w:rFonts w:cs="Arial"/>
                <w:sz w:val="18"/>
                <w:szCs w:val="18"/>
              </w:rPr>
            </w:pPr>
          </w:p>
          <w:p w14:paraId="0DED2E82" w14:textId="77777777" w:rsidR="00C749A7" w:rsidRPr="00340B0D" w:rsidRDefault="00C749A7" w:rsidP="00541D1A">
            <w:pPr>
              <w:jc w:val="center"/>
              <w:rPr>
                <w:ins w:id="1560" w:author="jonathan pritchard" w:date="2025-01-23T13:28:00Z" w16du:dateUtc="2025-01-23T13:28:00Z"/>
                <w:rFonts w:cs="Arial"/>
                <w:sz w:val="18"/>
                <w:szCs w:val="18"/>
              </w:rPr>
            </w:pPr>
          </w:p>
          <w:p w14:paraId="5F1DE23A" w14:textId="0F56200C" w:rsidR="00C749A7" w:rsidRPr="00595934" w:rsidRDefault="00595934" w:rsidP="00541D1A">
            <w:pPr>
              <w:tabs>
                <w:tab w:val="left" w:pos="3048"/>
              </w:tabs>
              <w:jc w:val="center"/>
              <w:rPr>
                <w:ins w:id="1561" w:author="jonathan pritchard" w:date="2025-01-23T13:28:00Z" w16du:dateUtc="2025-01-23T13:28:00Z"/>
                <w:rFonts w:cs="Arial"/>
                <w:i/>
                <w:iCs/>
                <w:sz w:val="18"/>
                <w:szCs w:val="18"/>
              </w:rPr>
            </w:pPr>
            <w:r w:rsidRPr="00595934">
              <w:rPr>
                <w:rFonts w:cs="Arial"/>
                <w:i/>
                <w:iCs/>
                <w:sz w:val="18"/>
                <w:szCs w:val="18"/>
              </w:rPr>
              <w:t>[The table from previous editions has been deleted (it will be referred to when creating the screenshots for the operational S-164 TDS Manual. The portrayal of manual updates has changed completely and so these screenshots will need to be completely revised]</w:t>
            </w:r>
          </w:p>
          <w:p w14:paraId="4484AE79" w14:textId="77777777" w:rsidR="00C749A7" w:rsidRPr="00340B0D" w:rsidRDefault="00C749A7" w:rsidP="00541D1A">
            <w:pPr>
              <w:rPr>
                <w:ins w:id="1562" w:author="jonathan pritchard" w:date="2025-01-23T13:28:00Z" w16du:dateUtc="2025-01-23T13:28:00Z"/>
                <w:rFonts w:cs="Arial"/>
                <w:sz w:val="18"/>
                <w:szCs w:val="18"/>
              </w:rPr>
            </w:pPr>
          </w:p>
        </w:tc>
      </w:tr>
    </w:tbl>
    <w:p w14:paraId="5DE869B3" w14:textId="77777777" w:rsidR="0015247B" w:rsidRDefault="0015247B" w:rsidP="0015247B">
      <w:pPr>
        <w:rPr>
          <w:ins w:id="1563" w:author="jonathan pritchard" w:date="2024-10-04T15:00:00Z" w16du:dateUtc="2024-10-04T14:00:00Z"/>
        </w:rPr>
      </w:pPr>
    </w:p>
    <w:p w14:paraId="445DECE0" w14:textId="77777777" w:rsidR="00CA3FA5" w:rsidRDefault="00CA3FA5" w:rsidP="0015247B">
      <w:pPr>
        <w:rPr>
          <w:ins w:id="1564" w:author="jonathan pritchard" w:date="2024-10-04T15:00:00Z" w16du:dateUtc="2024-10-04T14:00:00Z"/>
        </w:rPr>
      </w:pPr>
    </w:p>
    <w:p w14:paraId="0ACEAF09" w14:textId="68B6AE77" w:rsidR="00CA3FA5" w:rsidRDefault="00CA3FA5" w:rsidP="00CA3FA5">
      <w:pPr>
        <w:pStyle w:val="Heading3"/>
        <w:rPr>
          <w:ins w:id="1565" w:author="jonathan pritchard" w:date="2024-10-04T15:00:00Z" w16du:dateUtc="2024-10-04T14:00:00Z"/>
        </w:rPr>
      </w:pPr>
      <w:bookmarkStart w:id="1566" w:name="_Toc189647793"/>
      <w:ins w:id="1567" w:author="jonathan pritchard" w:date="2024-10-04T15:00:00Z" w16du:dateUtc="2024-10-04T14:00:00Z">
        <w:r>
          <w:lastRenderedPageBreak/>
          <w:t>Manual Update - Dates</w:t>
        </w:r>
        <w:bookmarkEnd w:id="1566"/>
      </w:ins>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CA3FA5" w:rsidRPr="004065B1" w14:paraId="1CCE96DF" w14:textId="77777777" w:rsidTr="00A26BCF">
        <w:trPr>
          <w:trHeight w:val="454"/>
          <w:tblHeader/>
          <w:ins w:id="1568" w:author="jonathan pritchard" w:date="2024-10-04T15:00:00Z"/>
        </w:trPr>
        <w:tc>
          <w:tcPr>
            <w:tcW w:w="2381" w:type="dxa"/>
            <w:shd w:val="clear" w:color="auto" w:fill="E5B8B7" w:themeFill="accent2" w:themeFillTint="66"/>
            <w:vAlign w:val="center"/>
          </w:tcPr>
          <w:p w14:paraId="361DA30B" w14:textId="77777777" w:rsidR="00CA3FA5" w:rsidRPr="004065B1" w:rsidRDefault="00CA3FA5" w:rsidP="00460494">
            <w:pPr>
              <w:rPr>
                <w:ins w:id="1569" w:author="jonathan pritchard" w:date="2024-10-04T15:00:00Z" w16du:dateUtc="2024-10-04T14:00:00Z"/>
              </w:rPr>
            </w:pPr>
            <w:ins w:id="1570" w:author="jonathan pritchard" w:date="2024-10-04T15:00:00Z" w16du:dateUtc="2024-10-04T14:00:00Z">
              <w:r w:rsidRPr="000A066E">
                <w:rPr>
                  <w:b/>
                </w:rPr>
                <w:t>Test Reference</w:t>
              </w:r>
            </w:ins>
          </w:p>
        </w:tc>
        <w:tc>
          <w:tcPr>
            <w:tcW w:w="2381" w:type="dxa"/>
            <w:shd w:val="clear" w:color="auto" w:fill="FFFFFF" w:themeFill="background1"/>
            <w:vAlign w:val="center"/>
          </w:tcPr>
          <w:p w14:paraId="2A04AE5F" w14:textId="7DA28858" w:rsidR="00CA3FA5" w:rsidRPr="004065B1" w:rsidRDefault="001F17E4" w:rsidP="00460494">
            <w:pPr>
              <w:rPr>
                <w:ins w:id="1571" w:author="jonathan pritchard" w:date="2024-10-04T15:00:00Z" w16du:dateUtc="2024-10-04T14:00:00Z"/>
              </w:rPr>
            </w:pPr>
            <w:proofErr w:type="spellStart"/>
            <w:ins w:id="1572" w:author="jonathan pritchard" w:date="2024-10-04T15:01:00Z" w16du:dateUtc="2024-10-04T14:01:00Z">
              <w:r>
                <w:t>M</w:t>
              </w:r>
            </w:ins>
            <w:ins w:id="1573" w:author="jonathan pritchard" w:date="2024-10-04T15:02:00Z" w16du:dateUtc="2024-10-04T14:02:00Z">
              <w:r>
                <w:t>a</w:t>
              </w:r>
            </w:ins>
            <w:ins w:id="1574" w:author="jonathan pritchard" w:date="2024-10-04T15:01:00Z" w16du:dateUtc="2024-10-04T14:01:00Z">
              <w:r>
                <w:t>nualUpdate</w:t>
              </w:r>
            </w:ins>
            <w:ins w:id="1575" w:author="jonathan pritchard" w:date="2024-10-04T15:02:00Z" w16du:dateUtc="2024-10-04T14:02:00Z">
              <w:r>
                <w:t>sDates</w:t>
              </w:r>
            </w:ins>
            <w:proofErr w:type="spellEnd"/>
          </w:p>
        </w:tc>
        <w:tc>
          <w:tcPr>
            <w:tcW w:w="2382" w:type="dxa"/>
            <w:shd w:val="clear" w:color="auto" w:fill="E5B8B7" w:themeFill="accent2" w:themeFillTint="66"/>
            <w:vAlign w:val="center"/>
          </w:tcPr>
          <w:p w14:paraId="10A23008" w14:textId="77777777" w:rsidR="00CA3FA5" w:rsidRPr="004065B1" w:rsidRDefault="00CA3FA5" w:rsidP="00460494">
            <w:pPr>
              <w:rPr>
                <w:ins w:id="1576" w:author="jonathan pritchard" w:date="2024-10-04T15:00:00Z" w16du:dateUtc="2024-10-04T14:00:00Z"/>
              </w:rPr>
            </w:pPr>
            <w:ins w:id="1577" w:author="jonathan pritchard" w:date="2024-10-04T15:00:00Z" w16du:dateUtc="2024-10-04T14:00:00Z">
              <w:r w:rsidRPr="000A066E">
                <w:rPr>
                  <w:b/>
                </w:rPr>
                <w:t>IHO Reference</w:t>
              </w:r>
            </w:ins>
          </w:p>
        </w:tc>
        <w:tc>
          <w:tcPr>
            <w:tcW w:w="2382" w:type="dxa"/>
            <w:shd w:val="clear" w:color="auto" w:fill="FFFFFF" w:themeFill="background1"/>
            <w:vAlign w:val="center"/>
          </w:tcPr>
          <w:p w14:paraId="5CCAF8E5" w14:textId="77777777" w:rsidR="00A26BCF" w:rsidRDefault="00A26BCF" w:rsidP="00A26BCF">
            <w:pPr>
              <w:jc w:val="left"/>
            </w:pPr>
            <w:r>
              <w:t>IEC 61174/ 6.8.17</w:t>
            </w:r>
          </w:p>
          <w:p w14:paraId="39195B41" w14:textId="71BB5E3A" w:rsidR="00CA3FA5" w:rsidRPr="004065B1" w:rsidRDefault="00A26BCF" w:rsidP="00A26BCF">
            <w:pPr>
              <w:jc w:val="left"/>
              <w:rPr>
                <w:ins w:id="1578" w:author="jonathan pritchard" w:date="2024-10-04T15:00:00Z" w16du:dateUtc="2024-10-04T14:00:00Z"/>
              </w:rPr>
            </w:pPr>
            <w:r>
              <w:t>S-98 20.4.4</w:t>
            </w:r>
          </w:p>
        </w:tc>
      </w:tr>
      <w:tr w:rsidR="00CA3FA5" w14:paraId="604ED8B1" w14:textId="77777777" w:rsidTr="00460494">
        <w:trPr>
          <w:tblHeader/>
          <w:ins w:id="1579" w:author="jonathan pritchard" w:date="2024-10-04T15:00:00Z"/>
        </w:trPr>
        <w:tc>
          <w:tcPr>
            <w:tcW w:w="9526" w:type="dxa"/>
            <w:gridSpan w:val="4"/>
            <w:shd w:val="clear" w:color="auto" w:fill="E5B8B7" w:themeFill="accent2" w:themeFillTint="66"/>
            <w:vAlign w:val="center"/>
          </w:tcPr>
          <w:p w14:paraId="3C7E9CB6" w14:textId="77777777" w:rsidR="00CA3FA5" w:rsidRDefault="00CA3FA5" w:rsidP="00460494">
            <w:pPr>
              <w:rPr>
                <w:ins w:id="1580" w:author="jonathan pritchard" w:date="2024-10-04T15:00:00Z" w16du:dateUtc="2024-10-04T14:00:00Z"/>
              </w:rPr>
            </w:pPr>
            <w:ins w:id="1581" w:author="jonathan pritchard" w:date="2024-10-04T15:00:00Z" w16du:dateUtc="2024-10-04T14:00:00Z">
              <w:r w:rsidRPr="000A066E">
                <w:rPr>
                  <w:b/>
                </w:rPr>
                <w:t>Test description</w:t>
              </w:r>
            </w:ins>
          </w:p>
        </w:tc>
      </w:tr>
      <w:tr w:rsidR="00CA3FA5" w:rsidRPr="005D2431" w14:paraId="4FD3E2A6" w14:textId="77777777" w:rsidTr="00460494">
        <w:trPr>
          <w:tblHeader/>
          <w:ins w:id="1582" w:author="jonathan pritchard" w:date="2024-10-04T15:00:00Z"/>
        </w:trPr>
        <w:tc>
          <w:tcPr>
            <w:tcW w:w="9526" w:type="dxa"/>
            <w:gridSpan w:val="4"/>
            <w:vAlign w:val="center"/>
          </w:tcPr>
          <w:p w14:paraId="51F2446C" w14:textId="77777777" w:rsidR="00714E71" w:rsidRDefault="00714E71" w:rsidP="00460494">
            <w:pPr>
              <w:rPr>
                <w:i/>
              </w:rPr>
            </w:pPr>
          </w:p>
          <w:p w14:paraId="70367D83" w14:textId="31422781" w:rsidR="00CA3FA5" w:rsidRDefault="001F17E4" w:rsidP="00460494">
            <w:pPr>
              <w:rPr>
                <w:i/>
              </w:rPr>
            </w:pPr>
            <w:ins w:id="1583" w:author="jonathan pritchard" w:date="2024-10-04T15:02:00Z" w16du:dateUtc="2024-10-04T14:02:00Z">
              <w:r>
                <w:rPr>
                  <w:i/>
                </w:rPr>
                <w:t>Test Manual Updates work with the date settings on the ECDIS.</w:t>
              </w:r>
            </w:ins>
            <w:r w:rsidR="00714E71">
              <w:rPr>
                <w:i/>
              </w:rPr>
              <w:t xml:space="preserve"> </w:t>
            </w:r>
          </w:p>
          <w:p w14:paraId="34856641" w14:textId="77777777" w:rsidR="00714E71" w:rsidRDefault="00714E71" w:rsidP="00714E71">
            <w:pPr>
              <w:pStyle w:val="ListParagraph"/>
              <w:numPr>
                <w:ilvl w:val="0"/>
                <w:numId w:val="49"/>
              </w:numPr>
              <w:rPr>
                <w:i/>
              </w:rPr>
            </w:pPr>
            <w:r>
              <w:rPr>
                <w:i/>
              </w:rPr>
              <w:t xml:space="preserve">Identified by S-98 </w:t>
            </w:r>
            <w:proofErr w:type="spellStart"/>
            <w:r>
              <w:rPr>
                <w:i/>
              </w:rPr>
              <w:t>stkaeholders</w:t>
            </w:r>
            <w:proofErr w:type="spellEnd"/>
            <w:r>
              <w:rPr>
                <w:i/>
              </w:rPr>
              <w:t>. Behaviour should be as specified in S-98 and allow users to create appropriate manual updates which behave correctly as the target date on the ECDIS is configured.</w:t>
            </w:r>
          </w:p>
          <w:p w14:paraId="573E3779" w14:textId="77777777" w:rsidR="00714E71" w:rsidRDefault="00714E71" w:rsidP="00714E71">
            <w:pPr>
              <w:pStyle w:val="ListParagraph"/>
              <w:numPr>
                <w:ilvl w:val="0"/>
                <w:numId w:val="49"/>
              </w:numPr>
              <w:rPr>
                <w:i/>
              </w:rPr>
            </w:pPr>
            <w:r>
              <w:rPr>
                <w:i/>
              </w:rPr>
              <w:t xml:space="preserve">There are tests in the previous test but they should be re-located here and made exhaustive. </w:t>
            </w:r>
          </w:p>
          <w:p w14:paraId="4BDBF1B1" w14:textId="74239D10" w:rsidR="00714E71" w:rsidRPr="00714E71" w:rsidRDefault="00714E71" w:rsidP="00714E71">
            <w:pPr>
              <w:pStyle w:val="ListParagraph"/>
              <w:numPr>
                <w:ilvl w:val="0"/>
                <w:numId w:val="49"/>
              </w:numPr>
              <w:rPr>
                <w:ins w:id="1584" w:author="jonathan pritchard" w:date="2024-10-04T15:00:00Z" w16du:dateUtc="2024-10-04T14:00:00Z"/>
                <w:i/>
              </w:rPr>
            </w:pPr>
          </w:p>
        </w:tc>
      </w:tr>
    </w:tbl>
    <w:p w14:paraId="0EAAE1DC" w14:textId="77777777" w:rsidR="00CA3FA5" w:rsidRDefault="00CA3FA5" w:rsidP="00CA3FA5">
      <w:pPr>
        <w:rPr>
          <w:ins w:id="1585" w:author="jonathan pritchard" w:date="2024-10-04T15:00:00Z" w16du:dateUtc="2024-10-04T14:00:00Z"/>
        </w:rPr>
      </w:pPr>
    </w:p>
    <w:p w14:paraId="524483DA" w14:textId="4E3ABC4A" w:rsidR="00CA3FA5" w:rsidRDefault="00CA3FA5" w:rsidP="00CA3FA5">
      <w:pPr>
        <w:pStyle w:val="Heading3"/>
        <w:rPr>
          <w:ins w:id="1586" w:author="jonathan pritchard" w:date="2024-10-04T15:00:00Z" w16du:dateUtc="2024-10-04T14:00:00Z"/>
        </w:rPr>
      </w:pPr>
      <w:bookmarkStart w:id="1587" w:name="_Toc189647794"/>
      <w:ins w:id="1588" w:author="jonathan pritchard" w:date="2024-10-04T15:00:00Z" w16du:dateUtc="2024-10-04T14:00:00Z">
        <w:r>
          <w:t>Manual Update - retrieval</w:t>
        </w:r>
        <w:bookmarkEnd w:id="1587"/>
      </w:ins>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73"/>
        <w:gridCol w:w="2407"/>
        <w:gridCol w:w="2374"/>
        <w:gridCol w:w="2372"/>
      </w:tblGrid>
      <w:tr w:rsidR="00CA3FA5" w:rsidRPr="004065B1" w14:paraId="00B0D0CE" w14:textId="77777777" w:rsidTr="00A26BCF">
        <w:trPr>
          <w:trHeight w:val="454"/>
          <w:tblHeader/>
          <w:ins w:id="1589" w:author="jonathan pritchard" w:date="2024-10-04T15:00:00Z"/>
        </w:trPr>
        <w:tc>
          <w:tcPr>
            <w:tcW w:w="2381" w:type="dxa"/>
            <w:shd w:val="clear" w:color="auto" w:fill="E5B8B7" w:themeFill="accent2" w:themeFillTint="66"/>
            <w:vAlign w:val="center"/>
          </w:tcPr>
          <w:p w14:paraId="29831751" w14:textId="77777777" w:rsidR="00CA3FA5" w:rsidRPr="004065B1" w:rsidRDefault="00CA3FA5" w:rsidP="00460494">
            <w:pPr>
              <w:rPr>
                <w:ins w:id="1590" w:author="jonathan pritchard" w:date="2024-10-04T15:00:00Z" w16du:dateUtc="2024-10-04T14:00:00Z"/>
              </w:rPr>
            </w:pPr>
            <w:ins w:id="1591" w:author="jonathan pritchard" w:date="2024-10-04T15:00:00Z" w16du:dateUtc="2024-10-04T14:00:00Z">
              <w:r w:rsidRPr="000A066E">
                <w:rPr>
                  <w:b/>
                </w:rPr>
                <w:t>Test Reference</w:t>
              </w:r>
            </w:ins>
          </w:p>
        </w:tc>
        <w:tc>
          <w:tcPr>
            <w:tcW w:w="2381" w:type="dxa"/>
            <w:shd w:val="clear" w:color="auto" w:fill="FFFFFF" w:themeFill="background1"/>
            <w:vAlign w:val="center"/>
          </w:tcPr>
          <w:p w14:paraId="25223F17" w14:textId="1CB95148" w:rsidR="00CA3FA5" w:rsidRPr="004065B1" w:rsidRDefault="001F17E4" w:rsidP="00460494">
            <w:pPr>
              <w:rPr>
                <w:ins w:id="1592" w:author="jonathan pritchard" w:date="2024-10-04T15:00:00Z" w16du:dateUtc="2024-10-04T14:00:00Z"/>
              </w:rPr>
            </w:pPr>
            <w:proofErr w:type="spellStart"/>
            <w:ins w:id="1593" w:author="jonathan pritchard" w:date="2024-10-04T15:01:00Z" w16du:dateUtc="2024-10-04T14:01:00Z">
              <w:r>
                <w:t>ManualUpdatesRetrieval</w:t>
              </w:r>
            </w:ins>
            <w:proofErr w:type="spellEnd"/>
          </w:p>
        </w:tc>
        <w:tc>
          <w:tcPr>
            <w:tcW w:w="2382" w:type="dxa"/>
            <w:shd w:val="clear" w:color="auto" w:fill="E5B8B7" w:themeFill="accent2" w:themeFillTint="66"/>
            <w:vAlign w:val="center"/>
          </w:tcPr>
          <w:p w14:paraId="2DDB25D4" w14:textId="77777777" w:rsidR="00CA3FA5" w:rsidRPr="004065B1" w:rsidRDefault="00CA3FA5" w:rsidP="00460494">
            <w:pPr>
              <w:rPr>
                <w:ins w:id="1594" w:author="jonathan pritchard" w:date="2024-10-04T15:00:00Z" w16du:dateUtc="2024-10-04T14:00:00Z"/>
              </w:rPr>
            </w:pPr>
            <w:ins w:id="1595" w:author="jonathan pritchard" w:date="2024-10-04T15:00:00Z" w16du:dateUtc="2024-10-04T14:00:00Z">
              <w:r w:rsidRPr="000A066E">
                <w:rPr>
                  <w:b/>
                </w:rPr>
                <w:t>IHO Reference</w:t>
              </w:r>
            </w:ins>
          </w:p>
        </w:tc>
        <w:tc>
          <w:tcPr>
            <w:tcW w:w="2382" w:type="dxa"/>
            <w:shd w:val="clear" w:color="auto" w:fill="FFFFFF" w:themeFill="background1"/>
            <w:vAlign w:val="center"/>
          </w:tcPr>
          <w:p w14:paraId="3C1ACCA2" w14:textId="77777777" w:rsidR="00A26BCF" w:rsidRDefault="00A26BCF" w:rsidP="00A26BCF">
            <w:pPr>
              <w:jc w:val="left"/>
            </w:pPr>
            <w:r>
              <w:t>IEC 61174/ 6.8.17</w:t>
            </w:r>
          </w:p>
          <w:p w14:paraId="4B471300" w14:textId="6B293C8A" w:rsidR="00CA3FA5" w:rsidRPr="004065B1" w:rsidRDefault="00A26BCF" w:rsidP="00A26BCF">
            <w:pPr>
              <w:jc w:val="left"/>
              <w:rPr>
                <w:ins w:id="1596" w:author="jonathan pritchard" w:date="2024-10-04T15:00:00Z" w16du:dateUtc="2024-10-04T14:00:00Z"/>
              </w:rPr>
            </w:pPr>
            <w:r>
              <w:t>S-98 20.4.4</w:t>
            </w:r>
          </w:p>
        </w:tc>
      </w:tr>
      <w:tr w:rsidR="00CA3FA5" w14:paraId="32F9CB65" w14:textId="77777777" w:rsidTr="00460494">
        <w:trPr>
          <w:tblHeader/>
          <w:ins w:id="1597" w:author="jonathan pritchard" w:date="2024-10-04T15:00:00Z"/>
        </w:trPr>
        <w:tc>
          <w:tcPr>
            <w:tcW w:w="9526" w:type="dxa"/>
            <w:gridSpan w:val="4"/>
            <w:shd w:val="clear" w:color="auto" w:fill="E5B8B7" w:themeFill="accent2" w:themeFillTint="66"/>
            <w:vAlign w:val="center"/>
          </w:tcPr>
          <w:p w14:paraId="1A470E3C" w14:textId="77777777" w:rsidR="00CA3FA5" w:rsidRDefault="00CA3FA5" w:rsidP="00460494">
            <w:pPr>
              <w:rPr>
                <w:ins w:id="1598" w:author="jonathan pritchard" w:date="2024-10-04T15:00:00Z" w16du:dateUtc="2024-10-04T14:00:00Z"/>
              </w:rPr>
            </w:pPr>
            <w:ins w:id="1599" w:author="jonathan pritchard" w:date="2024-10-04T15:00:00Z" w16du:dateUtc="2024-10-04T14:00:00Z">
              <w:r w:rsidRPr="000A066E">
                <w:rPr>
                  <w:b/>
                </w:rPr>
                <w:t>Test description</w:t>
              </w:r>
            </w:ins>
          </w:p>
        </w:tc>
      </w:tr>
      <w:tr w:rsidR="00CA3FA5" w:rsidRPr="005D2431" w14:paraId="0224ACF9" w14:textId="77777777" w:rsidTr="00460494">
        <w:trPr>
          <w:tblHeader/>
          <w:ins w:id="1600" w:author="jonathan pritchard" w:date="2024-10-04T15:00:00Z"/>
        </w:trPr>
        <w:tc>
          <w:tcPr>
            <w:tcW w:w="9526" w:type="dxa"/>
            <w:gridSpan w:val="4"/>
            <w:vAlign w:val="center"/>
          </w:tcPr>
          <w:p w14:paraId="22C7C4FA" w14:textId="77777777" w:rsidR="00714E71" w:rsidRDefault="00714E71" w:rsidP="00460494">
            <w:pPr>
              <w:rPr>
                <w:i/>
              </w:rPr>
            </w:pPr>
          </w:p>
          <w:p w14:paraId="186B4015" w14:textId="20CD7083" w:rsidR="00714E71" w:rsidRPr="00714E71" w:rsidRDefault="00714E71" w:rsidP="00714E71">
            <w:pPr>
              <w:pStyle w:val="ListParagraph"/>
              <w:numPr>
                <w:ilvl w:val="0"/>
                <w:numId w:val="49"/>
              </w:numPr>
              <w:rPr>
                <w:i/>
              </w:rPr>
            </w:pPr>
            <w:r>
              <w:rPr>
                <w:i/>
              </w:rPr>
              <w:t xml:space="preserve">Test retrieval of manual updates. </w:t>
            </w:r>
          </w:p>
          <w:p w14:paraId="33FCBE7E" w14:textId="0F0A8CC9" w:rsidR="00714E71" w:rsidRPr="005D2431" w:rsidRDefault="00714E71" w:rsidP="00460494">
            <w:pPr>
              <w:rPr>
                <w:ins w:id="1601" w:author="jonathan pritchard" w:date="2024-10-04T15:00:00Z" w16du:dateUtc="2024-10-04T14:00:00Z"/>
                <w:i/>
              </w:rPr>
            </w:pPr>
          </w:p>
        </w:tc>
      </w:tr>
    </w:tbl>
    <w:p w14:paraId="540C8956" w14:textId="77777777" w:rsidR="00CA3FA5" w:rsidRDefault="00CA3FA5" w:rsidP="00CA3FA5">
      <w:pPr>
        <w:rPr>
          <w:ins w:id="1602" w:author="jonathan pritchard" w:date="2024-10-04T15:00:00Z" w16du:dateUtc="2024-10-04T14:00:00Z"/>
        </w:rPr>
      </w:pPr>
    </w:p>
    <w:p w14:paraId="79D122DC" w14:textId="4ECE14D5" w:rsidR="00CA3FA5" w:rsidRDefault="00CA3FA5" w:rsidP="00CA3FA5">
      <w:pPr>
        <w:pStyle w:val="Heading3"/>
        <w:rPr>
          <w:ins w:id="1603" w:author="jonathan pritchard" w:date="2024-10-04T15:00:00Z" w16du:dateUtc="2024-10-04T14:00:00Z"/>
        </w:rPr>
      </w:pPr>
      <w:bookmarkStart w:id="1604" w:name="_Toc189647795"/>
      <w:ins w:id="1605" w:author="jonathan pritchard" w:date="2024-10-04T15:01:00Z" w16du:dateUtc="2024-10-04T14:01:00Z">
        <w:r>
          <w:t>Manual Update - Alerts and indications</w:t>
        </w:r>
      </w:ins>
      <w:bookmarkEnd w:id="1604"/>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CA3FA5" w:rsidRPr="004065B1" w14:paraId="637D13E4" w14:textId="77777777" w:rsidTr="00A26BCF">
        <w:trPr>
          <w:trHeight w:val="454"/>
          <w:tblHeader/>
          <w:ins w:id="1606" w:author="jonathan pritchard" w:date="2024-10-04T15:00:00Z"/>
        </w:trPr>
        <w:tc>
          <w:tcPr>
            <w:tcW w:w="2381" w:type="dxa"/>
            <w:shd w:val="clear" w:color="auto" w:fill="E5B8B7" w:themeFill="accent2" w:themeFillTint="66"/>
            <w:vAlign w:val="center"/>
          </w:tcPr>
          <w:p w14:paraId="67334C5A" w14:textId="77777777" w:rsidR="00CA3FA5" w:rsidRPr="004065B1" w:rsidRDefault="00CA3FA5" w:rsidP="00460494">
            <w:pPr>
              <w:rPr>
                <w:ins w:id="1607" w:author="jonathan pritchard" w:date="2024-10-04T15:00:00Z" w16du:dateUtc="2024-10-04T14:00:00Z"/>
              </w:rPr>
            </w:pPr>
            <w:ins w:id="1608" w:author="jonathan pritchard" w:date="2024-10-04T15:00:00Z" w16du:dateUtc="2024-10-04T14:00:00Z">
              <w:r w:rsidRPr="000A066E">
                <w:rPr>
                  <w:b/>
                </w:rPr>
                <w:t>Test Reference</w:t>
              </w:r>
            </w:ins>
          </w:p>
        </w:tc>
        <w:tc>
          <w:tcPr>
            <w:tcW w:w="2381" w:type="dxa"/>
            <w:shd w:val="clear" w:color="auto" w:fill="FFFFFF" w:themeFill="background1"/>
            <w:vAlign w:val="center"/>
          </w:tcPr>
          <w:p w14:paraId="36051168" w14:textId="4DA7E9B5" w:rsidR="00CA3FA5" w:rsidRPr="004065B1" w:rsidRDefault="001F17E4" w:rsidP="00460494">
            <w:pPr>
              <w:rPr>
                <w:ins w:id="1609" w:author="jonathan pritchard" w:date="2024-10-04T15:00:00Z" w16du:dateUtc="2024-10-04T14:00:00Z"/>
              </w:rPr>
            </w:pPr>
            <w:proofErr w:type="spellStart"/>
            <w:ins w:id="1610" w:author="jonathan pritchard" w:date="2024-10-04T15:01:00Z" w16du:dateUtc="2024-10-04T14:01:00Z">
              <w:r>
                <w:t>ManualUpdatesAlerts</w:t>
              </w:r>
            </w:ins>
            <w:proofErr w:type="spellEnd"/>
          </w:p>
        </w:tc>
        <w:tc>
          <w:tcPr>
            <w:tcW w:w="2382" w:type="dxa"/>
            <w:shd w:val="clear" w:color="auto" w:fill="E5B8B7" w:themeFill="accent2" w:themeFillTint="66"/>
            <w:vAlign w:val="center"/>
          </w:tcPr>
          <w:p w14:paraId="7B798E28" w14:textId="77777777" w:rsidR="00CA3FA5" w:rsidRPr="004065B1" w:rsidRDefault="00CA3FA5" w:rsidP="00460494">
            <w:pPr>
              <w:rPr>
                <w:ins w:id="1611" w:author="jonathan pritchard" w:date="2024-10-04T15:00:00Z" w16du:dateUtc="2024-10-04T14:00:00Z"/>
              </w:rPr>
            </w:pPr>
            <w:ins w:id="1612" w:author="jonathan pritchard" w:date="2024-10-04T15:00:00Z" w16du:dateUtc="2024-10-04T14:00:00Z">
              <w:r w:rsidRPr="000A066E">
                <w:rPr>
                  <w:b/>
                </w:rPr>
                <w:t>IHO Reference</w:t>
              </w:r>
            </w:ins>
          </w:p>
        </w:tc>
        <w:tc>
          <w:tcPr>
            <w:tcW w:w="2382" w:type="dxa"/>
            <w:shd w:val="clear" w:color="auto" w:fill="FFFFFF" w:themeFill="background1"/>
            <w:vAlign w:val="center"/>
          </w:tcPr>
          <w:p w14:paraId="2804643C" w14:textId="77777777" w:rsidR="00A26BCF" w:rsidRDefault="00A26BCF" w:rsidP="00A26BCF">
            <w:pPr>
              <w:jc w:val="left"/>
            </w:pPr>
            <w:r>
              <w:t>IEC 61174/ 6.8.17</w:t>
            </w:r>
          </w:p>
          <w:p w14:paraId="014F8A66" w14:textId="4B860D11" w:rsidR="00CA3FA5" w:rsidRPr="004065B1" w:rsidRDefault="00A26BCF" w:rsidP="00A26BCF">
            <w:pPr>
              <w:jc w:val="left"/>
              <w:rPr>
                <w:ins w:id="1613" w:author="jonathan pritchard" w:date="2024-10-04T15:00:00Z" w16du:dateUtc="2024-10-04T14:00:00Z"/>
              </w:rPr>
            </w:pPr>
            <w:r>
              <w:t>S-98 20.4.4</w:t>
            </w:r>
          </w:p>
        </w:tc>
      </w:tr>
      <w:tr w:rsidR="00CA3FA5" w14:paraId="17053CA6" w14:textId="77777777" w:rsidTr="00460494">
        <w:trPr>
          <w:tblHeader/>
          <w:ins w:id="1614" w:author="jonathan pritchard" w:date="2024-10-04T15:00:00Z"/>
        </w:trPr>
        <w:tc>
          <w:tcPr>
            <w:tcW w:w="9526" w:type="dxa"/>
            <w:gridSpan w:val="4"/>
            <w:shd w:val="clear" w:color="auto" w:fill="E5B8B7" w:themeFill="accent2" w:themeFillTint="66"/>
            <w:vAlign w:val="center"/>
          </w:tcPr>
          <w:p w14:paraId="5070EB71" w14:textId="77777777" w:rsidR="00CA3FA5" w:rsidRDefault="00CA3FA5" w:rsidP="00460494">
            <w:pPr>
              <w:rPr>
                <w:ins w:id="1615" w:author="jonathan pritchard" w:date="2024-10-04T15:00:00Z" w16du:dateUtc="2024-10-04T14:00:00Z"/>
              </w:rPr>
            </w:pPr>
            <w:ins w:id="1616" w:author="jonathan pritchard" w:date="2024-10-04T15:00:00Z" w16du:dateUtc="2024-10-04T14:00:00Z">
              <w:r w:rsidRPr="000A066E">
                <w:rPr>
                  <w:b/>
                </w:rPr>
                <w:t>Test description</w:t>
              </w:r>
            </w:ins>
          </w:p>
        </w:tc>
      </w:tr>
      <w:tr w:rsidR="00CA3FA5" w:rsidRPr="005D2431" w14:paraId="40A0C69A" w14:textId="77777777" w:rsidTr="00460494">
        <w:trPr>
          <w:tblHeader/>
          <w:ins w:id="1617" w:author="jonathan pritchard" w:date="2024-10-04T15:00:00Z"/>
        </w:trPr>
        <w:tc>
          <w:tcPr>
            <w:tcW w:w="9526" w:type="dxa"/>
            <w:gridSpan w:val="4"/>
            <w:vAlign w:val="center"/>
          </w:tcPr>
          <w:p w14:paraId="2B2887E2" w14:textId="77777777" w:rsidR="00714E71" w:rsidRDefault="00714E71" w:rsidP="00460494">
            <w:pPr>
              <w:rPr>
                <w:i/>
              </w:rPr>
            </w:pPr>
          </w:p>
          <w:p w14:paraId="400467DD" w14:textId="61B8DF3F" w:rsidR="00CA3FA5" w:rsidRDefault="001F17E4" w:rsidP="00714E71">
            <w:pPr>
              <w:pStyle w:val="ListParagraph"/>
              <w:numPr>
                <w:ilvl w:val="0"/>
                <w:numId w:val="49"/>
              </w:numPr>
              <w:rPr>
                <w:i/>
              </w:rPr>
            </w:pPr>
            <w:ins w:id="1618" w:author="jonathan pritchard" w:date="2024-10-04T15:01:00Z" w16du:dateUtc="2024-10-04T14:01:00Z">
              <w:r w:rsidRPr="00714E71">
                <w:rPr>
                  <w:i/>
                </w:rPr>
                <w:t>Test that manual updates are able to interact with alerts and indications.</w:t>
              </w:r>
            </w:ins>
          </w:p>
          <w:p w14:paraId="4DB2F896" w14:textId="04F8D821" w:rsidR="00714E71" w:rsidRDefault="00714E71" w:rsidP="00714E71">
            <w:pPr>
              <w:pStyle w:val="ListParagraph"/>
              <w:numPr>
                <w:ilvl w:val="0"/>
                <w:numId w:val="49"/>
              </w:numPr>
              <w:rPr>
                <w:i/>
              </w:rPr>
            </w:pPr>
            <w:r>
              <w:rPr>
                <w:i/>
              </w:rPr>
              <w:t>This should exhaustively test that manual updates which are required for creation of alerts/indications work correctly. This should be done by locating them in order, creating them according to the instructions and then running a route over the manual updates to observe the alerts/indications.</w:t>
            </w:r>
          </w:p>
          <w:p w14:paraId="53CB67D4" w14:textId="1BCD6255" w:rsidR="00714E71" w:rsidRPr="00714E71" w:rsidRDefault="00714E71" w:rsidP="00714E71">
            <w:pPr>
              <w:pStyle w:val="ListParagraph"/>
              <w:numPr>
                <w:ilvl w:val="0"/>
                <w:numId w:val="49"/>
              </w:numPr>
              <w:rPr>
                <w:i/>
              </w:rPr>
            </w:pPr>
            <w:r>
              <w:rPr>
                <w:i/>
              </w:rPr>
              <w:t xml:space="preserve">Suggest using the area where the existing </w:t>
            </w:r>
            <w:proofErr w:type="spellStart"/>
            <w:r>
              <w:rPr>
                <w:i/>
              </w:rPr>
              <w:t>navhaz</w:t>
            </w:r>
            <w:proofErr w:type="spellEnd"/>
            <w:r>
              <w:rPr>
                <w:i/>
              </w:rPr>
              <w:t xml:space="preserve"> test are located for this test.</w:t>
            </w:r>
          </w:p>
          <w:p w14:paraId="3EF463AD" w14:textId="44FBDC09" w:rsidR="00714E71" w:rsidRPr="005D2431" w:rsidRDefault="00714E71" w:rsidP="00460494">
            <w:pPr>
              <w:rPr>
                <w:ins w:id="1619" w:author="jonathan pritchard" w:date="2024-10-04T15:00:00Z" w16du:dateUtc="2024-10-04T14:00:00Z"/>
                <w:i/>
              </w:rPr>
            </w:pPr>
          </w:p>
        </w:tc>
      </w:tr>
    </w:tbl>
    <w:p w14:paraId="72EFEB37" w14:textId="77777777" w:rsidR="00CA3FA5" w:rsidRDefault="00CA3FA5" w:rsidP="00CA3FA5">
      <w:pPr>
        <w:rPr>
          <w:ins w:id="1620" w:author="jonathan pritchard" w:date="2024-10-04T15:00:00Z" w16du:dateUtc="2024-10-04T14:00:00Z"/>
        </w:rPr>
      </w:pPr>
    </w:p>
    <w:p w14:paraId="5DE0F9ED" w14:textId="77777777" w:rsidR="00CA3FA5" w:rsidRDefault="00CA3FA5" w:rsidP="0015247B">
      <w:pPr>
        <w:rPr>
          <w:ins w:id="1621" w:author="jonathan pritchard" w:date="2024-10-04T15:00:00Z" w16du:dateUtc="2024-10-04T14:00:00Z"/>
        </w:rPr>
      </w:pPr>
    </w:p>
    <w:p w14:paraId="305DD057" w14:textId="77777777" w:rsidR="00CA3FA5" w:rsidRDefault="00CA3FA5" w:rsidP="0015247B"/>
    <w:p w14:paraId="79066A09" w14:textId="0D6604B4" w:rsidR="0015247B" w:rsidRDefault="007C3939">
      <w:pPr>
        <w:pPrChange w:id="1622" w:author="jonathan pritchard" w:date="2024-10-04T15:03:00Z" w16du:dateUtc="2024-10-04T14:03:00Z">
          <w:pPr>
            <w:pStyle w:val="Heading2"/>
          </w:pPr>
        </w:pPrChange>
      </w:pPr>
      <w:del w:id="1623" w:author="jonathan pritchard" w:date="2024-10-04T15:03:00Z" w16du:dateUtc="2024-10-04T14:03:00Z">
        <w:r w:rsidRPr="0024010F" w:rsidDel="001F17E4">
          <w:br w:type="page"/>
        </w:r>
      </w:del>
      <w:del w:id="1624" w:author="jonathan pritchard" w:date="2024-10-04T15:02:00Z" w16du:dateUtc="2024-10-04T14:02:00Z">
        <w:r w:rsidR="00547B8A" w:rsidDel="001F17E4">
          <w:delText>[SENC]</w:delText>
        </w:r>
      </w:del>
      <w:r w:rsidR="00547B8A">
        <w:t xml:space="preserve"> </w:t>
      </w:r>
    </w:p>
    <w:p w14:paraId="0D12FF10" w14:textId="1CE1B25E" w:rsidR="003627F7" w:rsidRPr="004246A1" w:rsidRDefault="001E2A73" w:rsidP="00E012C8">
      <w:pPr>
        <w:pStyle w:val="Heading2"/>
        <w:rPr>
          <w:lang w:val="en-US"/>
        </w:rPr>
      </w:pPr>
      <w:r>
        <w:rPr>
          <w:lang w:val="en-US"/>
        </w:rPr>
        <w:br w:type="page"/>
      </w:r>
      <w:bookmarkStart w:id="1625" w:name="_Ref128230539"/>
      <w:bookmarkStart w:id="1626" w:name="_Toc189647796"/>
      <w:r w:rsidR="0015247B" w:rsidRPr="0015247B">
        <w:rPr>
          <w:lang w:val="en-US"/>
        </w:rPr>
        <w:lastRenderedPageBreak/>
        <w:t>Loading</w:t>
      </w:r>
      <w:r w:rsidR="001B00D5">
        <w:rPr>
          <w:lang w:val="en-US"/>
        </w:rPr>
        <w:t>, Updating</w:t>
      </w:r>
      <w:r w:rsidR="0015247B" w:rsidRPr="0015247B">
        <w:rPr>
          <w:lang w:val="en-US"/>
        </w:rPr>
        <w:t xml:space="preserve"> and </w:t>
      </w:r>
      <w:r w:rsidR="001B00D5">
        <w:rPr>
          <w:lang w:val="en-US"/>
        </w:rPr>
        <w:t>Authentication</w:t>
      </w:r>
      <w:r w:rsidR="0015247B" w:rsidRPr="0015247B">
        <w:rPr>
          <w:lang w:val="en-US"/>
        </w:rPr>
        <w:t xml:space="preserve"> of </w:t>
      </w:r>
      <w:r w:rsidR="001B00D5">
        <w:rPr>
          <w:lang w:val="en-US"/>
        </w:rPr>
        <w:t>datasets</w:t>
      </w:r>
      <w:bookmarkEnd w:id="1625"/>
      <w:bookmarkEnd w:id="1626"/>
    </w:p>
    <w:p w14:paraId="64E59005" w14:textId="2D66F0E2" w:rsidR="0015247B" w:rsidRPr="0015247B" w:rsidRDefault="0015247B" w:rsidP="00E30B8F">
      <w:pPr>
        <w:pStyle w:val="Heading3"/>
        <w:rPr>
          <w:lang w:val="en-US"/>
        </w:rPr>
      </w:pPr>
      <w:bookmarkStart w:id="1627" w:name="_Toc189647797"/>
      <w:r w:rsidRPr="0015247B">
        <w:rPr>
          <w:lang w:val="en-US"/>
        </w:rPr>
        <w:t xml:space="preserve">Organization of </w:t>
      </w:r>
      <w:r w:rsidR="005D165A">
        <w:rPr>
          <w:lang w:val="en-US"/>
        </w:rPr>
        <w:t>e</w:t>
      </w:r>
      <w:r w:rsidRPr="0015247B">
        <w:rPr>
          <w:lang w:val="en-US"/>
        </w:rPr>
        <w:t xml:space="preserve">ncrypted </w:t>
      </w:r>
      <w:r w:rsidR="005D165A">
        <w:rPr>
          <w:lang w:val="en-US"/>
        </w:rPr>
        <w:t>datasets</w:t>
      </w:r>
      <w:bookmarkEnd w:id="1627"/>
    </w:p>
    <w:p w14:paraId="5EA0AB72" w14:textId="77777777" w:rsidR="005D165A" w:rsidRDefault="00DF334B" w:rsidP="00382D66">
      <w:pPr>
        <w:rPr>
          <w:lang w:val="en-US"/>
        </w:rPr>
      </w:pPr>
      <w:r w:rsidRPr="00DF334B">
        <w:rPr>
          <w:lang w:val="en-US"/>
        </w:rPr>
        <w:t xml:space="preserve">The tests for loading encrypted data are stored in the </w:t>
      </w:r>
      <w:r w:rsidR="00382D66">
        <w:rPr>
          <w:lang w:val="en-US"/>
        </w:rPr>
        <w:t>folder “Part15”</w:t>
      </w:r>
      <w:r w:rsidRPr="00DF334B">
        <w:rPr>
          <w:lang w:val="en-US"/>
        </w:rPr>
        <w:t>. The test</w:t>
      </w:r>
      <w:r w:rsidR="00382D66">
        <w:rPr>
          <w:lang w:val="en-US"/>
        </w:rPr>
        <w:t xml:space="preserve"> e</w:t>
      </w:r>
      <w:r>
        <w:rPr>
          <w:lang w:val="en-US"/>
        </w:rPr>
        <w:t xml:space="preserve">xchange sets are named and referred to in the tests </w:t>
      </w:r>
      <w:r w:rsidR="00382D66">
        <w:rPr>
          <w:lang w:val="en-US"/>
        </w:rPr>
        <w:t>by</w:t>
      </w:r>
      <w:r>
        <w:rPr>
          <w:lang w:val="en-US"/>
        </w:rPr>
        <w:t xml:space="preserve"> the exchange set name.</w:t>
      </w:r>
      <w:r w:rsidR="00382D66">
        <w:rPr>
          <w:lang w:val="en-US"/>
        </w:rPr>
        <w:t xml:space="preserve"> Where permits, certificates or other elements are needed they are provided in the root folder of the exchange set.</w:t>
      </w:r>
    </w:p>
    <w:p w14:paraId="3544CF2E" w14:textId="77777777" w:rsidR="005D165A" w:rsidRDefault="005D165A" w:rsidP="00382D66">
      <w:pPr>
        <w:rPr>
          <w:lang w:val="en-US"/>
        </w:rPr>
      </w:pPr>
    </w:p>
    <w:p w14:paraId="079250ED" w14:textId="6133D415" w:rsidR="0015247B" w:rsidRDefault="004246A1" w:rsidP="00382D66">
      <w:pPr>
        <w:rPr>
          <w:lang w:val="en-US"/>
        </w:rPr>
      </w:pPr>
      <w:r>
        <w:rPr>
          <w:lang w:val="en-US"/>
        </w:rPr>
        <w:t>This section also includes tests of how the ECDIS performs data management functions for update, cancel/replace and reissued datasets and supplementary files.</w:t>
      </w:r>
    </w:p>
    <w:p w14:paraId="269A152E" w14:textId="77777777" w:rsidR="007B5A46" w:rsidRDefault="007B5A46" w:rsidP="00382D66">
      <w:pPr>
        <w:rPr>
          <w:lang w:val="en-US"/>
        </w:rPr>
      </w:pPr>
    </w:p>
    <w:p w14:paraId="1B08F561" w14:textId="6F8553FE" w:rsidR="007B5A46" w:rsidRPr="007B5A46" w:rsidRDefault="007B5A46" w:rsidP="00382D66">
      <w:pPr>
        <w:rPr>
          <w:b/>
          <w:bCs/>
          <w:lang w:val="en-US"/>
        </w:rPr>
      </w:pPr>
      <w:r>
        <w:rPr>
          <w:lang w:val="en-US"/>
        </w:rPr>
        <w:t>[</w:t>
      </w:r>
      <w:r>
        <w:rPr>
          <w:b/>
          <w:bCs/>
          <w:lang w:val="en-US"/>
        </w:rPr>
        <w:t>notes for finalization of encrypted data tests: the S-101 test datasets are planned for use with these tests. These are AA / IHO datasets which will be given their own data producer certificates. The test descriptions will therefore change all the dataset names, but the details of the tests will remain the same. Additionally, depending on S-98 reviews and updates some of the SSE codes and messages may change]</w:t>
      </w:r>
    </w:p>
    <w:p w14:paraId="13374D32" w14:textId="77777777" w:rsidR="0015247B" w:rsidRPr="0015247B" w:rsidRDefault="0015247B" w:rsidP="0015247B">
      <w:pPr>
        <w:jc w:val="left"/>
        <w:rPr>
          <w:lang w:val="en-US"/>
        </w:rPr>
      </w:pPr>
    </w:p>
    <w:p w14:paraId="0BFB7A70" w14:textId="77777777" w:rsidR="00DF334B" w:rsidRPr="00E012C8" w:rsidRDefault="00DF334B" w:rsidP="00DF334B">
      <w:pPr>
        <w:jc w:val="left"/>
        <w:rPr>
          <w:b/>
          <w:bCs/>
          <w:lang w:val="en-US"/>
        </w:rPr>
      </w:pPr>
      <w:r w:rsidRPr="00E012C8">
        <w:rPr>
          <w:b/>
          <w:bCs/>
          <w:lang w:val="en-US"/>
        </w:rPr>
        <w:t>Default test data parameters</w:t>
      </w:r>
    </w:p>
    <w:p w14:paraId="4994D3AC" w14:textId="77777777" w:rsidR="00DF334B" w:rsidRPr="00DF334B" w:rsidRDefault="00DF334B" w:rsidP="00DF334B">
      <w:pPr>
        <w:jc w:val="left"/>
        <w:rPr>
          <w:lang w:val="en-US"/>
        </w:rPr>
      </w:pPr>
    </w:p>
    <w:p w14:paraId="6D89396C" w14:textId="32BED46F" w:rsidR="00DF334B" w:rsidRPr="00DF334B" w:rsidRDefault="00DF334B" w:rsidP="00E012C8">
      <w:pPr>
        <w:rPr>
          <w:lang w:val="en-US"/>
        </w:rPr>
      </w:pPr>
      <w:r w:rsidRPr="00DF334B">
        <w:rPr>
          <w:lang w:val="en-US"/>
        </w:rPr>
        <w:t xml:space="preserve">The </w:t>
      </w:r>
      <w:r w:rsidR="00382D66">
        <w:rPr>
          <w:lang w:val="en-US"/>
        </w:rPr>
        <w:t>S-100 Part 15 data</w:t>
      </w:r>
      <w:r w:rsidRPr="00DF334B">
        <w:rPr>
          <w:lang w:val="en-US"/>
        </w:rPr>
        <w:t xml:space="preserve"> permits that accompany </w:t>
      </w:r>
      <w:r w:rsidR="00382D66">
        <w:rPr>
          <w:lang w:val="en-US"/>
        </w:rPr>
        <w:t>any</w:t>
      </w:r>
      <w:r w:rsidRPr="00DF334B">
        <w:rPr>
          <w:lang w:val="en-US"/>
        </w:rPr>
        <w:t xml:space="preserve"> encrypted </w:t>
      </w:r>
      <w:r w:rsidR="00382D66">
        <w:rPr>
          <w:lang w:val="en-US"/>
        </w:rPr>
        <w:t>t</w:t>
      </w:r>
      <w:r w:rsidRPr="00DF334B">
        <w:rPr>
          <w:lang w:val="en-US"/>
        </w:rPr>
        <w:t>est data</w:t>
      </w:r>
      <w:r w:rsidR="00382D66">
        <w:rPr>
          <w:lang w:val="en-US"/>
        </w:rPr>
        <w:t>sets</w:t>
      </w:r>
      <w:r w:rsidRPr="00DF334B">
        <w:rPr>
          <w:lang w:val="en-US"/>
        </w:rPr>
        <w:t xml:space="preserve"> have been generated for the User Permit specified below. To carry out the tests described in this document manufacturers will have to create </w:t>
      </w:r>
      <w:r w:rsidR="00382D66">
        <w:rPr>
          <w:lang w:val="en-US"/>
        </w:rPr>
        <w:t xml:space="preserve">systems compatible with </w:t>
      </w:r>
      <w:r w:rsidRPr="00DF334B">
        <w:rPr>
          <w:lang w:val="en-US"/>
        </w:rPr>
        <w:t>the following manufacturer information and hardware ID (HW_ID)</w:t>
      </w:r>
      <w:r w:rsidR="00E643E7">
        <w:rPr>
          <w:lang w:val="en-US"/>
        </w:rPr>
        <w:t xml:space="preserve"> – these are taken from S-100 Edition 5.0.0 Part 15.</w:t>
      </w:r>
      <w:r w:rsidRPr="00DF334B">
        <w:rPr>
          <w:lang w:val="en-US"/>
        </w:rPr>
        <w:t>.</w:t>
      </w:r>
    </w:p>
    <w:p w14:paraId="0C13E568" w14:textId="77777777" w:rsidR="00DF334B" w:rsidRPr="00DF334B" w:rsidRDefault="00DF334B" w:rsidP="00E012C8">
      <w:pPr>
        <w:rPr>
          <w:lang w:val="en-US"/>
        </w:rPr>
      </w:pPr>
    </w:p>
    <w:p w14:paraId="72548B30" w14:textId="4384E0E5" w:rsidR="00DF334B" w:rsidRPr="00357E05" w:rsidRDefault="00DF334B" w:rsidP="00364869">
      <w:pPr>
        <w:pStyle w:val="Heading4"/>
        <w:rPr>
          <w:lang w:val="en-US"/>
        </w:rPr>
      </w:pPr>
      <w:r w:rsidRPr="00357E05">
        <w:rPr>
          <w:lang w:val="en-US"/>
        </w:rPr>
        <w:t>Manufacturer ID: (M_ID)</w:t>
      </w:r>
      <w:r w:rsidR="00595934">
        <w:rPr>
          <w:lang w:val="en-US"/>
        </w:rPr>
        <w:t xml:space="preserve">           </w:t>
      </w:r>
      <w:r w:rsidRPr="00357E05">
        <w:rPr>
          <w:lang w:val="en-US"/>
        </w:rPr>
        <w:t>=</w:t>
      </w:r>
      <w:r w:rsidR="00595934">
        <w:rPr>
          <w:lang w:val="en-US"/>
        </w:rPr>
        <w:t xml:space="preserve">           </w:t>
      </w:r>
      <w:r w:rsidR="00E643E7" w:rsidRPr="00E643E7">
        <w:t xml:space="preserve">859868 </w:t>
      </w:r>
    </w:p>
    <w:p w14:paraId="306CAA6C" w14:textId="77777777" w:rsidR="00DF334B" w:rsidRPr="00357E05" w:rsidRDefault="00DF334B" w:rsidP="00E012C8">
      <w:pPr>
        <w:rPr>
          <w:lang w:val="en-US"/>
        </w:rPr>
      </w:pPr>
    </w:p>
    <w:p w14:paraId="53D2BFFC" w14:textId="3C5EE50A" w:rsidR="00DF334B" w:rsidRPr="00357E05" w:rsidRDefault="00DF334B" w:rsidP="00E012C8">
      <w:pPr>
        <w:rPr>
          <w:lang w:val="en-US"/>
        </w:rPr>
      </w:pPr>
      <w:r w:rsidRPr="00357E05">
        <w:rPr>
          <w:lang w:val="en-US"/>
        </w:rPr>
        <w:t>Manufacturer Key: (M_KEY)</w:t>
      </w:r>
      <w:r w:rsidRPr="00357E05">
        <w:rPr>
          <w:lang w:val="en-US"/>
        </w:rPr>
        <w:tab/>
        <w:t>=</w:t>
      </w:r>
      <w:r w:rsidRPr="00357E05">
        <w:rPr>
          <w:lang w:val="en-US"/>
        </w:rPr>
        <w:tab/>
      </w:r>
      <w:r w:rsidR="00E643E7" w:rsidRPr="00E643E7">
        <w:rPr>
          <w:b/>
          <w:bCs/>
        </w:rPr>
        <w:t xml:space="preserve">4D5A79677065774A7343705272664F72 </w:t>
      </w:r>
    </w:p>
    <w:p w14:paraId="571BFCB7" w14:textId="77777777" w:rsidR="00DF334B" w:rsidRPr="00357E05" w:rsidRDefault="00DF334B" w:rsidP="00E012C8">
      <w:pPr>
        <w:rPr>
          <w:lang w:val="en-US"/>
        </w:rPr>
      </w:pPr>
    </w:p>
    <w:p w14:paraId="67BACDF9" w14:textId="1F8591E4" w:rsidR="00DF334B" w:rsidRPr="00357E05" w:rsidRDefault="00DF334B" w:rsidP="00E012C8">
      <w:pPr>
        <w:rPr>
          <w:lang w:val="en-US"/>
        </w:rPr>
      </w:pPr>
      <w:r w:rsidRPr="00357E05">
        <w:rPr>
          <w:lang w:val="en-US"/>
        </w:rPr>
        <w:t>Hardware ID: (HW_ID)</w:t>
      </w:r>
      <w:r w:rsidRPr="00357E05">
        <w:rPr>
          <w:lang w:val="en-US"/>
        </w:rPr>
        <w:tab/>
      </w:r>
      <w:r w:rsidRPr="00357E05">
        <w:rPr>
          <w:lang w:val="en-US"/>
        </w:rPr>
        <w:tab/>
        <w:t xml:space="preserve">= </w:t>
      </w:r>
      <w:r w:rsidRPr="00357E05">
        <w:rPr>
          <w:lang w:val="en-US"/>
        </w:rPr>
        <w:tab/>
      </w:r>
      <w:r w:rsidR="00E643E7" w:rsidRPr="00E643E7">
        <w:rPr>
          <w:b/>
          <w:bCs/>
        </w:rPr>
        <w:t xml:space="preserve">40384B45B54596201114FE9904220101 </w:t>
      </w:r>
    </w:p>
    <w:p w14:paraId="047CACF7" w14:textId="77777777" w:rsidR="00DF334B" w:rsidRPr="00357E05" w:rsidRDefault="00DF334B" w:rsidP="00DF334B">
      <w:pPr>
        <w:jc w:val="left"/>
        <w:rPr>
          <w:lang w:val="en-US"/>
        </w:rPr>
      </w:pPr>
    </w:p>
    <w:p w14:paraId="3E043B99" w14:textId="623AA8D3" w:rsidR="00DF334B" w:rsidRPr="00DF334B" w:rsidRDefault="00DF334B" w:rsidP="00DF334B">
      <w:pPr>
        <w:jc w:val="left"/>
        <w:rPr>
          <w:lang w:val="en-US"/>
        </w:rPr>
      </w:pPr>
      <w:r w:rsidRPr="00357E05">
        <w:rPr>
          <w:lang w:val="en-US"/>
        </w:rPr>
        <w:t xml:space="preserve">USERPERMIT             </w:t>
      </w:r>
      <w:r w:rsidRPr="00357E05">
        <w:rPr>
          <w:lang w:val="en-US"/>
        </w:rPr>
        <w:tab/>
      </w:r>
      <w:r w:rsidRPr="00357E05">
        <w:rPr>
          <w:lang w:val="en-US"/>
        </w:rPr>
        <w:tab/>
        <w:t>=</w:t>
      </w:r>
      <w:r w:rsidRPr="00357E05">
        <w:rPr>
          <w:lang w:val="en-US"/>
        </w:rPr>
        <w:tab/>
      </w:r>
      <w:r w:rsidR="00E643E7" w:rsidRPr="00E643E7">
        <w:rPr>
          <w:b/>
          <w:bCs/>
        </w:rPr>
        <w:t>AD1DAD797C966EC9F6A55B66ED98281599B3C7B1859868</w:t>
      </w:r>
      <w:r w:rsidR="00E643E7">
        <w:rPr>
          <w:b/>
          <w:bCs/>
        </w:rPr>
        <w:t xml:space="preserve"> </w:t>
      </w:r>
    </w:p>
    <w:p w14:paraId="436F3B71" w14:textId="77777777" w:rsidR="00DF334B" w:rsidRPr="00DF334B" w:rsidRDefault="00DF334B" w:rsidP="00DF334B">
      <w:pPr>
        <w:jc w:val="left"/>
        <w:rPr>
          <w:lang w:val="en-US"/>
        </w:rPr>
      </w:pPr>
    </w:p>
    <w:p w14:paraId="1D48363E" w14:textId="77777777" w:rsidR="00DF334B" w:rsidRPr="00DF334B" w:rsidRDefault="00DF334B" w:rsidP="00DF334B">
      <w:pPr>
        <w:jc w:val="left"/>
        <w:rPr>
          <w:lang w:val="en-US"/>
        </w:rPr>
      </w:pPr>
      <w:r w:rsidRPr="00DF334B">
        <w:rPr>
          <w:lang w:val="en-US"/>
        </w:rPr>
        <w:t>This is the official manufacturer information issued for and by the Scheme Administrator (IHO secretariat) and is provided expressly for the purpose of producing encrypted ENC test data. This data is provided specifically for the following purposes:</w:t>
      </w:r>
    </w:p>
    <w:p w14:paraId="7655BA58" w14:textId="77777777" w:rsidR="00DF334B" w:rsidRPr="00DF334B" w:rsidRDefault="00DF334B" w:rsidP="00DF334B">
      <w:pPr>
        <w:jc w:val="left"/>
        <w:rPr>
          <w:lang w:val="en-US"/>
        </w:rPr>
      </w:pPr>
    </w:p>
    <w:p w14:paraId="51DAA94B" w14:textId="77777777" w:rsidR="00DF334B" w:rsidRPr="00DF334B" w:rsidRDefault="00DF334B" w:rsidP="00DF334B">
      <w:pPr>
        <w:jc w:val="left"/>
        <w:rPr>
          <w:lang w:val="en-US"/>
        </w:rPr>
      </w:pPr>
      <w:r w:rsidRPr="00DF334B">
        <w:rPr>
          <w:lang w:val="en-US"/>
        </w:rPr>
        <w:t>•</w:t>
      </w:r>
      <w:r w:rsidRPr="00DF334B">
        <w:rPr>
          <w:lang w:val="en-US"/>
        </w:rPr>
        <w:tab/>
        <w:t>OEM Type approval against the S-164 Test Data for Encrypted ENCs (This document).</w:t>
      </w:r>
    </w:p>
    <w:p w14:paraId="70F474E9" w14:textId="2243CED2" w:rsidR="0015247B" w:rsidRPr="0015247B" w:rsidRDefault="00DF334B" w:rsidP="0015247B">
      <w:pPr>
        <w:jc w:val="left"/>
        <w:rPr>
          <w:lang w:val="en-US"/>
        </w:rPr>
      </w:pPr>
      <w:r w:rsidRPr="00DF334B">
        <w:rPr>
          <w:lang w:val="en-US"/>
        </w:rPr>
        <w:t>•</w:t>
      </w:r>
      <w:r w:rsidRPr="00DF334B">
        <w:rPr>
          <w:lang w:val="en-US"/>
        </w:rPr>
        <w:tab/>
        <w:t>OEM and Data Server self certification of their systems against S-100 Part 15.</w:t>
      </w:r>
    </w:p>
    <w:p w14:paraId="6D3606C1" w14:textId="77777777" w:rsidR="0015247B" w:rsidRPr="0015247B" w:rsidRDefault="0015247B" w:rsidP="003866E1">
      <w:pPr>
        <w:numPr>
          <w:ilvl w:val="0"/>
          <w:numId w:val="3"/>
        </w:numPr>
        <w:jc w:val="left"/>
        <w:rPr>
          <w:lang w:val="en-US"/>
        </w:rPr>
      </w:pPr>
      <w:r w:rsidRPr="0015247B">
        <w:rPr>
          <w:lang w:val="en-US"/>
        </w:rPr>
        <w:t>OEM Type approval against the S-</w:t>
      </w:r>
      <w:r w:rsidR="0073251B">
        <w:rPr>
          <w:lang w:val="en-US"/>
        </w:rPr>
        <w:t>64 Test Data for Encrypted ENCs</w:t>
      </w:r>
      <w:r w:rsidRPr="0015247B">
        <w:rPr>
          <w:lang w:val="en-US"/>
        </w:rPr>
        <w:t xml:space="preserve"> (This document).</w:t>
      </w:r>
    </w:p>
    <w:p w14:paraId="4CADFA8C" w14:textId="77777777" w:rsidR="0015247B" w:rsidRPr="0015247B" w:rsidRDefault="0015247B" w:rsidP="003866E1">
      <w:pPr>
        <w:numPr>
          <w:ilvl w:val="0"/>
          <w:numId w:val="3"/>
        </w:numPr>
        <w:jc w:val="left"/>
        <w:rPr>
          <w:lang w:val="en-US"/>
        </w:rPr>
      </w:pPr>
      <w:r w:rsidRPr="0015247B">
        <w:rPr>
          <w:lang w:val="en-US"/>
        </w:rPr>
        <w:t>OEM and Data Server self certification of their systems against the S-63 Data Protection Scheme.</w:t>
      </w:r>
    </w:p>
    <w:p w14:paraId="49719E02" w14:textId="77777777" w:rsidR="0015247B" w:rsidRPr="0015247B" w:rsidRDefault="0015247B" w:rsidP="0015247B">
      <w:pPr>
        <w:jc w:val="left"/>
        <w:rPr>
          <w:lang w:val="en-US"/>
        </w:rPr>
      </w:pPr>
    </w:p>
    <w:p w14:paraId="26C781B4" w14:textId="77777777" w:rsidR="0015247B" w:rsidRPr="00E012C8" w:rsidRDefault="0015247B" w:rsidP="0015247B">
      <w:pPr>
        <w:jc w:val="left"/>
        <w:rPr>
          <w:b/>
          <w:bCs/>
          <w:lang w:val="en-US"/>
        </w:rPr>
      </w:pPr>
      <w:r w:rsidRPr="00E012C8">
        <w:rPr>
          <w:b/>
          <w:bCs/>
          <w:lang w:val="en-US"/>
        </w:rPr>
        <w:t>Test Certificate and Public Key</w:t>
      </w:r>
    </w:p>
    <w:p w14:paraId="4EC79B19" w14:textId="77777777" w:rsidR="0015247B" w:rsidRPr="0015247B" w:rsidRDefault="0015247B" w:rsidP="0015247B">
      <w:pPr>
        <w:jc w:val="left"/>
        <w:rPr>
          <w:lang w:val="en-US"/>
        </w:rPr>
      </w:pPr>
    </w:p>
    <w:p w14:paraId="5A95FD93" w14:textId="45B049DE" w:rsidR="00305CC0" w:rsidRPr="000379F6" w:rsidRDefault="0015247B" w:rsidP="0015247B">
      <w:pPr>
        <w:jc w:val="left"/>
        <w:rPr>
          <w:i/>
          <w:iCs/>
          <w:lang w:val="en-US"/>
        </w:rPr>
      </w:pPr>
      <w:r w:rsidRPr="000379F6">
        <w:rPr>
          <w:i/>
          <w:iCs/>
          <w:lang w:val="en-US"/>
        </w:rPr>
        <w:t xml:space="preserve">The </w:t>
      </w:r>
      <w:r w:rsidR="00595934">
        <w:rPr>
          <w:i/>
          <w:iCs/>
          <w:lang w:val="en-US"/>
        </w:rPr>
        <w:t xml:space="preserve">TDS </w:t>
      </w:r>
      <w:r w:rsidRPr="000379F6">
        <w:rPr>
          <w:i/>
          <w:iCs/>
          <w:lang w:val="en-US"/>
        </w:rPr>
        <w:t>IHO Scheme Administrator Certificate (IHO.CRT) should be used in the test data unless a different certificate or public key file is specified in the test description.</w:t>
      </w:r>
    </w:p>
    <w:p w14:paraId="472DD508" w14:textId="77777777" w:rsidR="0015247B" w:rsidRDefault="0015247B" w:rsidP="00305CC0">
      <w:pPr>
        <w:jc w:val="left"/>
      </w:pPr>
    </w:p>
    <w:p w14:paraId="44526B93" w14:textId="77777777" w:rsidR="00A94802" w:rsidRDefault="001D52EE" w:rsidP="00E30B8F">
      <w:pPr>
        <w:pStyle w:val="Heading3"/>
      </w:pPr>
      <w:r>
        <w:br w:type="page"/>
      </w:r>
      <w:bookmarkStart w:id="1628" w:name="_Toc189647798"/>
      <w:r w:rsidR="00A94802" w:rsidRPr="00A94802">
        <w:lastRenderedPageBreak/>
        <w:t>ENC Licensing – Permit Management</w:t>
      </w:r>
      <w:bookmarkEnd w:id="1628"/>
    </w:p>
    <w:p w14:paraId="28F5ADD0" w14:textId="77777777" w:rsidR="00A94802" w:rsidRPr="001D52EE" w:rsidRDefault="00A94802" w:rsidP="001D52EE">
      <w:pPr>
        <w:pStyle w:val="Heading4"/>
      </w:pPr>
      <w:r w:rsidRPr="001D52EE">
        <w:t>2.5.2 a) Check permit string availability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1629" w:author="jonathan pritchard" w:date="2025-01-23T13:28:00Z" w16du:dateUtc="2025-01-23T13:28: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1630">
          <w:tblGrid>
            <w:gridCol w:w="2381"/>
            <w:gridCol w:w="2381"/>
            <w:gridCol w:w="2382"/>
            <w:gridCol w:w="2382"/>
          </w:tblGrid>
        </w:tblGridChange>
      </w:tblGrid>
      <w:tr w:rsidR="00A94802" w14:paraId="06329550" w14:textId="77777777" w:rsidTr="00A26BCF">
        <w:trPr>
          <w:trHeight w:val="454"/>
          <w:tblHeader/>
          <w:trPrChange w:id="1631" w:author="jonathan pritchard" w:date="2025-01-23T13:28:00Z" w16du:dateUtc="2025-01-23T13:28:00Z">
            <w:trPr>
              <w:trHeight w:val="454"/>
              <w:tblHeader/>
            </w:trPr>
          </w:trPrChange>
        </w:trPr>
        <w:tc>
          <w:tcPr>
            <w:tcW w:w="2381" w:type="dxa"/>
            <w:shd w:val="clear" w:color="auto" w:fill="BFBFBF" w:themeFill="background1" w:themeFillShade="BF"/>
            <w:vAlign w:val="center"/>
            <w:tcPrChange w:id="1632" w:author="jonathan pritchard" w:date="2025-01-23T13:28:00Z" w16du:dateUtc="2025-01-23T13:28:00Z">
              <w:tcPr>
                <w:tcW w:w="2381" w:type="dxa"/>
                <w:shd w:val="clear" w:color="auto" w:fill="CCFFCC"/>
                <w:vAlign w:val="center"/>
              </w:tcPr>
            </w:tcPrChange>
          </w:tcPr>
          <w:p w14:paraId="7419BC02" w14:textId="77777777" w:rsidR="00A94802" w:rsidRPr="004065B1" w:rsidRDefault="00A94802" w:rsidP="00CB4150">
            <w:r w:rsidRPr="000A066E">
              <w:rPr>
                <w:b/>
              </w:rPr>
              <w:t>Test Reference</w:t>
            </w:r>
          </w:p>
        </w:tc>
        <w:tc>
          <w:tcPr>
            <w:tcW w:w="2381" w:type="dxa"/>
            <w:shd w:val="clear" w:color="auto" w:fill="FFFFFF" w:themeFill="background1"/>
            <w:vAlign w:val="center"/>
            <w:tcPrChange w:id="1633" w:author="jonathan pritchard" w:date="2025-01-23T13:28:00Z" w16du:dateUtc="2025-01-23T13:28:00Z">
              <w:tcPr>
                <w:tcW w:w="2381" w:type="dxa"/>
                <w:shd w:val="clear" w:color="auto" w:fill="CCFFCC"/>
                <w:vAlign w:val="center"/>
              </w:tcPr>
            </w:tcPrChange>
          </w:tcPr>
          <w:p w14:paraId="1A4E8274" w14:textId="5C357C09" w:rsidR="00A94802" w:rsidRPr="004065B1" w:rsidRDefault="00132CFF" w:rsidP="00CB4150">
            <w:proofErr w:type="spellStart"/>
            <w:r>
              <w:t>InvalidPermit</w:t>
            </w:r>
            <w:proofErr w:type="spellEnd"/>
          </w:p>
        </w:tc>
        <w:tc>
          <w:tcPr>
            <w:tcW w:w="2382" w:type="dxa"/>
            <w:shd w:val="clear" w:color="auto" w:fill="BFBFBF" w:themeFill="background1" w:themeFillShade="BF"/>
            <w:vAlign w:val="center"/>
            <w:tcPrChange w:id="1634" w:author="jonathan pritchard" w:date="2025-01-23T13:28:00Z" w16du:dateUtc="2025-01-23T13:28:00Z">
              <w:tcPr>
                <w:tcW w:w="2382" w:type="dxa"/>
                <w:shd w:val="clear" w:color="auto" w:fill="CCFFCC"/>
                <w:vAlign w:val="center"/>
              </w:tcPr>
            </w:tcPrChange>
          </w:tcPr>
          <w:p w14:paraId="50EF5B01" w14:textId="77777777" w:rsidR="00A94802" w:rsidRPr="004065B1" w:rsidRDefault="00A94802" w:rsidP="00CB4150">
            <w:r w:rsidRPr="000A066E">
              <w:rPr>
                <w:b/>
              </w:rPr>
              <w:t>IHO Reference</w:t>
            </w:r>
          </w:p>
        </w:tc>
        <w:tc>
          <w:tcPr>
            <w:tcW w:w="2382" w:type="dxa"/>
            <w:shd w:val="clear" w:color="auto" w:fill="FFFFFF" w:themeFill="background1"/>
            <w:vAlign w:val="center"/>
            <w:tcPrChange w:id="1635" w:author="jonathan pritchard" w:date="2025-01-23T13:28:00Z" w16du:dateUtc="2025-01-23T13:28:00Z">
              <w:tcPr>
                <w:tcW w:w="2382" w:type="dxa"/>
                <w:shd w:val="clear" w:color="auto" w:fill="CCFFCC"/>
                <w:vAlign w:val="center"/>
              </w:tcPr>
            </w:tcPrChange>
          </w:tcPr>
          <w:p w14:paraId="09831E6B" w14:textId="5F5F2600" w:rsidR="00A94802" w:rsidRPr="00A26BCF" w:rsidRDefault="005171BB" w:rsidP="00A26BCF">
            <w:pPr>
              <w:widowControl/>
              <w:spacing w:line="240" w:lineRule="auto"/>
              <w:rPr>
                <w:rFonts w:ascii="Calibri" w:hAnsi="Calibri" w:cs="Calibri"/>
                <w:snapToGrid/>
                <w:color w:val="000000"/>
                <w:sz w:val="22"/>
                <w:szCs w:val="22"/>
              </w:rPr>
            </w:pPr>
            <w:r>
              <w:rPr>
                <w:rFonts w:ascii="Calibri" w:hAnsi="Calibri" w:cs="Calibri"/>
                <w:color w:val="000000"/>
                <w:sz w:val="22"/>
                <w:szCs w:val="22"/>
              </w:rPr>
              <w:t xml:space="preserve">S-98 </w:t>
            </w:r>
            <w:r w:rsidR="00A26BCF">
              <w:rPr>
                <w:rFonts w:ascii="Calibri" w:hAnsi="Calibri" w:cs="Calibri"/>
                <w:color w:val="000000"/>
                <w:sz w:val="22"/>
                <w:szCs w:val="22"/>
              </w:rPr>
              <w:t>B-3</w:t>
            </w:r>
          </w:p>
        </w:tc>
      </w:tr>
      <w:tr w:rsidR="00A94802" w14:paraId="7EFCC0C6" w14:textId="77777777" w:rsidTr="00C749A7">
        <w:trPr>
          <w:tblHeader/>
          <w:trPrChange w:id="1636" w:author="jonathan pritchard" w:date="2025-01-23T13:28:00Z" w16du:dateUtc="2025-01-23T13:28:00Z">
            <w:trPr>
              <w:tblHeader/>
            </w:trPr>
          </w:trPrChange>
        </w:trPr>
        <w:tc>
          <w:tcPr>
            <w:tcW w:w="9526" w:type="dxa"/>
            <w:gridSpan w:val="4"/>
            <w:shd w:val="clear" w:color="auto" w:fill="BFBFBF" w:themeFill="background1" w:themeFillShade="BF"/>
            <w:vAlign w:val="center"/>
            <w:tcPrChange w:id="1637" w:author="jonathan pritchard" w:date="2025-01-23T13:28:00Z" w16du:dateUtc="2025-01-23T13:28:00Z">
              <w:tcPr>
                <w:tcW w:w="9526" w:type="dxa"/>
                <w:gridSpan w:val="4"/>
                <w:shd w:val="clear" w:color="auto" w:fill="CCFFCC"/>
                <w:vAlign w:val="center"/>
              </w:tcPr>
            </w:tcPrChange>
          </w:tcPr>
          <w:p w14:paraId="5D96D881" w14:textId="77777777" w:rsidR="00A94802" w:rsidRDefault="00A94802" w:rsidP="00CB4150">
            <w:r w:rsidRPr="000A066E">
              <w:rPr>
                <w:b/>
              </w:rPr>
              <w:t>Test description</w:t>
            </w:r>
          </w:p>
        </w:tc>
      </w:tr>
      <w:tr w:rsidR="00A94802" w14:paraId="5D4A464D" w14:textId="77777777" w:rsidTr="00A12488">
        <w:trPr>
          <w:tblHeader/>
        </w:trPr>
        <w:tc>
          <w:tcPr>
            <w:tcW w:w="9526" w:type="dxa"/>
            <w:gridSpan w:val="4"/>
            <w:vAlign w:val="center"/>
          </w:tcPr>
          <w:p w14:paraId="417C6C0F" w14:textId="77777777" w:rsidR="00A94802" w:rsidRPr="00076547" w:rsidRDefault="002D19DB" w:rsidP="002164D3">
            <w:pPr>
              <w:jc w:val="left"/>
              <w:rPr>
                <w:i/>
              </w:rPr>
            </w:pPr>
            <w:r w:rsidRPr="00076547">
              <w:rPr>
                <w:i/>
              </w:rPr>
              <w:t>Test how the system performs when loading a non-compliant permit file. Verify that the ECDIS returns the correct error message.</w:t>
            </w:r>
          </w:p>
        </w:tc>
      </w:tr>
      <w:tr w:rsidR="00A94802" w14:paraId="635C6BD7" w14:textId="77777777" w:rsidTr="00C749A7">
        <w:trPr>
          <w:tblHeader/>
          <w:trPrChange w:id="1638" w:author="jonathan pritchard" w:date="2025-01-23T13:28:00Z" w16du:dateUtc="2025-01-23T13:28:00Z">
            <w:trPr>
              <w:tblHeader/>
            </w:trPr>
          </w:trPrChange>
        </w:trPr>
        <w:tc>
          <w:tcPr>
            <w:tcW w:w="9526" w:type="dxa"/>
            <w:gridSpan w:val="4"/>
            <w:shd w:val="clear" w:color="auto" w:fill="BFBFBF" w:themeFill="background1" w:themeFillShade="BF"/>
            <w:vAlign w:val="center"/>
            <w:tcPrChange w:id="1639" w:author="jonathan pritchard" w:date="2025-01-23T13:28:00Z" w16du:dateUtc="2025-01-23T13:28:00Z">
              <w:tcPr>
                <w:tcW w:w="9526" w:type="dxa"/>
                <w:gridSpan w:val="4"/>
                <w:shd w:val="clear" w:color="auto" w:fill="CCFFCC"/>
                <w:vAlign w:val="center"/>
              </w:tcPr>
            </w:tcPrChange>
          </w:tcPr>
          <w:p w14:paraId="0577E36C" w14:textId="77777777" w:rsidR="00A94802" w:rsidRPr="004065B1" w:rsidRDefault="00A94802" w:rsidP="00CB4150">
            <w:r w:rsidRPr="000A066E">
              <w:rPr>
                <w:b/>
              </w:rPr>
              <w:t>Setup</w:t>
            </w:r>
          </w:p>
        </w:tc>
      </w:tr>
      <w:tr w:rsidR="00A94802" w14:paraId="7CA50218" w14:textId="77777777" w:rsidTr="00A12488">
        <w:trPr>
          <w:tblHeader/>
        </w:trPr>
        <w:tc>
          <w:tcPr>
            <w:tcW w:w="9526" w:type="dxa"/>
            <w:gridSpan w:val="4"/>
            <w:vAlign w:val="center"/>
          </w:tcPr>
          <w:p w14:paraId="6BA20D7D" w14:textId="77777777" w:rsidR="002D19DB" w:rsidRPr="00076547" w:rsidRDefault="002D19DB" w:rsidP="002D19DB">
            <w:pPr>
              <w:rPr>
                <w:i/>
              </w:rPr>
            </w:pPr>
            <w:r w:rsidRPr="00076547">
              <w:rPr>
                <w:i/>
              </w:rPr>
              <w:t xml:space="preserve">No pre-installed permits. </w:t>
            </w:r>
          </w:p>
          <w:p w14:paraId="42EC7450" w14:textId="77777777" w:rsidR="002D19DB" w:rsidRPr="00076547" w:rsidRDefault="002D19DB" w:rsidP="002D19DB">
            <w:pPr>
              <w:rPr>
                <w:i/>
              </w:rPr>
            </w:pPr>
            <w:r w:rsidRPr="00076547">
              <w:rPr>
                <w:i/>
              </w:rPr>
              <w:t>Test data used:</w:t>
            </w:r>
          </w:p>
          <w:p w14:paraId="0436FD4E" w14:textId="1E620178" w:rsidR="002D19DB" w:rsidRPr="00076547" w:rsidRDefault="002D19DB" w:rsidP="002D19DB">
            <w:pPr>
              <w:rPr>
                <w:i/>
              </w:rPr>
            </w:pPr>
            <w:r w:rsidRPr="00076547">
              <w:rPr>
                <w:i/>
              </w:rPr>
              <w:t xml:space="preserve">1) </w:t>
            </w:r>
            <w:r w:rsidR="00823D26">
              <w:rPr>
                <w:i/>
              </w:rPr>
              <w:t>PERMIT.XML</w:t>
            </w:r>
            <w:r w:rsidRPr="00076547">
              <w:rPr>
                <w:i/>
              </w:rPr>
              <w:t xml:space="preserve"> file (empty file)</w:t>
            </w:r>
          </w:p>
          <w:p w14:paraId="4CA03D73" w14:textId="30DF0E65" w:rsidR="002D19DB" w:rsidRPr="00076547" w:rsidRDefault="002D19DB" w:rsidP="002D19DB">
            <w:pPr>
              <w:rPr>
                <w:i/>
              </w:rPr>
            </w:pPr>
            <w:r w:rsidRPr="00076547">
              <w:rPr>
                <w:i/>
              </w:rPr>
              <w:t>2) TEXT.</w:t>
            </w:r>
            <w:r w:rsidR="00F807DF">
              <w:rPr>
                <w:i/>
              </w:rPr>
              <w:t>XML</w:t>
            </w:r>
            <w:r w:rsidR="00F807DF" w:rsidRPr="00076547">
              <w:rPr>
                <w:i/>
              </w:rPr>
              <w:t xml:space="preserve"> </w:t>
            </w:r>
            <w:r w:rsidRPr="00076547">
              <w:rPr>
                <w:i/>
              </w:rPr>
              <w:t xml:space="preserve">file (wrong name) </w:t>
            </w:r>
          </w:p>
          <w:p w14:paraId="6141E45E" w14:textId="77777777" w:rsidR="00DF334B" w:rsidRDefault="00DF334B" w:rsidP="002D19DB">
            <w:pPr>
              <w:rPr>
                <w:i/>
              </w:rPr>
            </w:pPr>
          </w:p>
          <w:p w14:paraId="3A6253BF" w14:textId="304FDF89" w:rsidR="002D19DB" w:rsidRPr="00E012C8" w:rsidRDefault="002D19DB" w:rsidP="002D19DB">
            <w:pPr>
              <w:rPr>
                <w:b/>
                <w:bCs/>
                <w:i/>
              </w:rPr>
            </w:pPr>
            <w:r w:rsidRPr="00076547">
              <w:rPr>
                <w:i/>
              </w:rPr>
              <w:t>Test data location:</w:t>
            </w:r>
            <w:r w:rsidR="00DF334B">
              <w:rPr>
                <w:i/>
              </w:rPr>
              <w:t xml:space="preserve"> </w:t>
            </w:r>
            <w:proofErr w:type="spellStart"/>
            <w:r w:rsidR="00DF334B">
              <w:rPr>
                <w:b/>
                <w:bCs/>
                <w:i/>
              </w:rPr>
              <w:t>InvalidPermitFile</w:t>
            </w:r>
            <w:proofErr w:type="spellEnd"/>
          </w:p>
          <w:p w14:paraId="6933A099" w14:textId="4D7C0FFF" w:rsidR="00A94802" w:rsidRPr="00E012C8" w:rsidRDefault="00A94802" w:rsidP="002D19DB">
            <w:pPr>
              <w:rPr>
                <w:i/>
              </w:rPr>
            </w:pPr>
          </w:p>
        </w:tc>
      </w:tr>
      <w:tr w:rsidR="00A94802" w14:paraId="11A83DE6" w14:textId="77777777" w:rsidTr="00C749A7">
        <w:trPr>
          <w:tblHeader/>
          <w:trPrChange w:id="1640" w:author="jonathan pritchard" w:date="2025-01-23T13:28:00Z" w16du:dateUtc="2025-01-23T13:28:00Z">
            <w:trPr>
              <w:tblHeader/>
            </w:trPr>
          </w:trPrChange>
        </w:trPr>
        <w:tc>
          <w:tcPr>
            <w:tcW w:w="9526" w:type="dxa"/>
            <w:gridSpan w:val="4"/>
            <w:shd w:val="clear" w:color="auto" w:fill="BFBFBF" w:themeFill="background1" w:themeFillShade="BF"/>
            <w:vAlign w:val="center"/>
            <w:tcPrChange w:id="1641" w:author="jonathan pritchard" w:date="2025-01-23T13:28:00Z" w16du:dateUtc="2025-01-23T13:28:00Z">
              <w:tcPr>
                <w:tcW w:w="9526" w:type="dxa"/>
                <w:gridSpan w:val="4"/>
                <w:shd w:val="clear" w:color="auto" w:fill="CCFFCC"/>
                <w:vAlign w:val="center"/>
              </w:tcPr>
            </w:tcPrChange>
          </w:tcPr>
          <w:p w14:paraId="614E3DDD" w14:textId="77777777" w:rsidR="00A94802" w:rsidRPr="004065B1" w:rsidRDefault="00A94802" w:rsidP="00CB4150">
            <w:r w:rsidRPr="000A066E">
              <w:rPr>
                <w:b/>
              </w:rPr>
              <w:t>Action</w:t>
            </w:r>
          </w:p>
        </w:tc>
      </w:tr>
      <w:tr w:rsidR="00A94802" w14:paraId="482F2F2A" w14:textId="77777777" w:rsidTr="00A12488">
        <w:trPr>
          <w:tblHeader/>
        </w:trPr>
        <w:tc>
          <w:tcPr>
            <w:tcW w:w="9526" w:type="dxa"/>
            <w:gridSpan w:val="4"/>
            <w:vAlign w:val="center"/>
          </w:tcPr>
          <w:p w14:paraId="7E5B68A2" w14:textId="7837FC33" w:rsidR="002D19DB" w:rsidRPr="00076547" w:rsidRDefault="002D19DB" w:rsidP="002D19DB">
            <w:pPr>
              <w:rPr>
                <w:i/>
              </w:rPr>
            </w:pPr>
            <w:r w:rsidRPr="00076547">
              <w:rPr>
                <w:i/>
              </w:rPr>
              <w:t xml:space="preserve">1) Attempt to load a </w:t>
            </w:r>
            <w:r w:rsidR="00823D26">
              <w:rPr>
                <w:i/>
              </w:rPr>
              <w:t>PERMIT.XML</w:t>
            </w:r>
            <w:r w:rsidRPr="00076547">
              <w:rPr>
                <w:i/>
              </w:rPr>
              <w:t xml:space="preserve"> file with no cell permits listed.</w:t>
            </w:r>
          </w:p>
          <w:p w14:paraId="13CA0504" w14:textId="77777777" w:rsidR="00A94802" w:rsidRPr="0015247B" w:rsidRDefault="002D19DB" w:rsidP="002D19DB">
            <w:r w:rsidRPr="00076547">
              <w:rPr>
                <w:i/>
              </w:rPr>
              <w:t>2) Attempt to load a non compliant text file.</w:t>
            </w:r>
          </w:p>
        </w:tc>
      </w:tr>
      <w:tr w:rsidR="00A94802" w14:paraId="59C0E598" w14:textId="77777777" w:rsidTr="00C749A7">
        <w:trPr>
          <w:tblHeader/>
          <w:trPrChange w:id="1642" w:author="jonathan pritchard" w:date="2025-01-23T13:28:00Z" w16du:dateUtc="2025-01-23T13:28:00Z">
            <w:trPr>
              <w:tblHeader/>
            </w:trPr>
          </w:trPrChange>
        </w:trPr>
        <w:tc>
          <w:tcPr>
            <w:tcW w:w="9526" w:type="dxa"/>
            <w:gridSpan w:val="4"/>
            <w:shd w:val="clear" w:color="auto" w:fill="BFBFBF" w:themeFill="background1" w:themeFillShade="BF"/>
            <w:vAlign w:val="center"/>
            <w:tcPrChange w:id="1643" w:author="jonathan pritchard" w:date="2025-01-23T13:28:00Z" w16du:dateUtc="2025-01-23T13:28:00Z">
              <w:tcPr>
                <w:tcW w:w="9526" w:type="dxa"/>
                <w:gridSpan w:val="4"/>
                <w:shd w:val="clear" w:color="auto" w:fill="CCFFCC"/>
                <w:vAlign w:val="center"/>
              </w:tcPr>
            </w:tcPrChange>
          </w:tcPr>
          <w:p w14:paraId="55312763" w14:textId="77777777" w:rsidR="00A94802" w:rsidRPr="004065B1" w:rsidRDefault="00A94802" w:rsidP="00CB4150">
            <w:r w:rsidRPr="000A066E">
              <w:rPr>
                <w:b/>
              </w:rPr>
              <w:t>Results</w:t>
            </w:r>
          </w:p>
        </w:tc>
      </w:tr>
      <w:tr w:rsidR="00A94802" w14:paraId="1C998ED3" w14:textId="77777777" w:rsidTr="00A12488">
        <w:trPr>
          <w:tblHeader/>
        </w:trPr>
        <w:tc>
          <w:tcPr>
            <w:tcW w:w="9526" w:type="dxa"/>
            <w:gridSpan w:val="4"/>
            <w:vAlign w:val="center"/>
          </w:tcPr>
          <w:p w14:paraId="5834CFE2" w14:textId="3CB3F8AA" w:rsidR="002D19DB" w:rsidRPr="00076547" w:rsidRDefault="002D19DB" w:rsidP="002D19DB">
            <w:pPr>
              <w:jc w:val="left"/>
              <w:rPr>
                <w:i/>
              </w:rPr>
            </w:pPr>
            <w:r w:rsidRPr="00076547">
              <w:rPr>
                <w:i/>
              </w:rPr>
              <w:t xml:space="preserve">Security Scheme Error (SSE </w:t>
            </w:r>
            <w:r w:rsidR="00E176FA">
              <w:rPr>
                <w:i/>
              </w:rPr>
              <w:t>1</w:t>
            </w:r>
            <w:r w:rsidRPr="00076547">
              <w:rPr>
                <w:i/>
              </w:rPr>
              <w:t>11) and accompanying description is displayed in the system at permit installation.</w:t>
            </w:r>
          </w:p>
          <w:p w14:paraId="7D17FEDE" w14:textId="71D8988E" w:rsidR="00A94802" w:rsidRPr="00076547" w:rsidRDefault="002D19DB" w:rsidP="002D19DB">
            <w:pPr>
              <w:jc w:val="left"/>
              <w:rPr>
                <w:i/>
              </w:rPr>
            </w:pPr>
            <w:r w:rsidRPr="00076547">
              <w:rPr>
                <w:i/>
              </w:rPr>
              <w:t xml:space="preserve">i.e. </w:t>
            </w:r>
            <w:r w:rsidRPr="00076547">
              <w:rPr>
                <w:b/>
                <w:i/>
              </w:rPr>
              <w:t xml:space="preserve">SSE </w:t>
            </w:r>
            <w:r w:rsidR="009E6E1A">
              <w:rPr>
                <w:b/>
                <w:i/>
              </w:rPr>
              <w:t>1</w:t>
            </w:r>
            <w:r w:rsidRPr="00076547">
              <w:rPr>
                <w:b/>
                <w:i/>
              </w:rPr>
              <w:t>11 – Cell permit not found</w:t>
            </w:r>
          </w:p>
        </w:tc>
      </w:tr>
    </w:tbl>
    <w:p w14:paraId="4A08F803" w14:textId="77777777" w:rsidR="00A94802" w:rsidRDefault="00A94802" w:rsidP="00A94802"/>
    <w:p w14:paraId="551F703E" w14:textId="77777777" w:rsidR="00A94802" w:rsidRPr="00A94802" w:rsidRDefault="00A94802" w:rsidP="001D52EE">
      <w:pPr>
        <w:pStyle w:val="Heading4"/>
      </w:pPr>
      <w:r>
        <w:t>2.5.2 b</w:t>
      </w:r>
      <w:r w:rsidRPr="00A94802">
        <w:t xml:space="preserve">) </w:t>
      </w:r>
      <w:r w:rsidR="007F04B1" w:rsidRPr="007F04B1">
        <w:t>ENC cell permit string incorrect format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1644" w:author="jonathan pritchard" w:date="2025-01-23T13:28:00Z" w16du:dateUtc="2025-01-23T13:28: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1645">
          <w:tblGrid>
            <w:gridCol w:w="2381"/>
            <w:gridCol w:w="2381"/>
            <w:gridCol w:w="2382"/>
            <w:gridCol w:w="2382"/>
          </w:tblGrid>
        </w:tblGridChange>
      </w:tblGrid>
      <w:tr w:rsidR="00A26BCF" w14:paraId="75A0A436" w14:textId="77777777" w:rsidTr="00A26BCF">
        <w:trPr>
          <w:trHeight w:val="454"/>
          <w:tblHeader/>
          <w:trPrChange w:id="1646" w:author="jonathan pritchard" w:date="2025-01-23T13:28:00Z" w16du:dateUtc="2025-01-23T13:28:00Z">
            <w:trPr>
              <w:trHeight w:val="454"/>
              <w:tblHeader/>
            </w:trPr>
          </w:trPrChange>
        </w:trPr>
        <w:tc>
          <w:tcPr>
            <w:tcW w:w="2381" w:type="dxa"/>
            <w:shd w:val="clear" w:color="auto" w:fill="BFBFBF" w:themeFill="background1" w:themeFillShade="BF"/>
            <w:vAlign w:val="center"/>
            <w:tcPrChange w:id="1647" w:author="jonathan pritchard" w:date="2025-01-23T13:28:00Z" w16du:dateUtc="2025-01-23T13:28:00Z">
              <w:tcPr>
                <w:tcW w:w="2381" w:type="dxa"/>
                <w:shd w:val="clear" w:color="auto" w:fill="CCFFCC"/>
                <w:vAlign w:val="center"/>
              </w:tcPr>
            </w:tcPrChange>
          </w:tcPr>
          <w:p w14:paraId="3221DC9B" w14:textId="77777777" w:rsidR="00A26BCF" w:rsidRPr="004065B1" w:rsidRDefault="00A26BCF" w:rsidP="00A26BCF">
            <w:r w:rsidRPr="000A066E">
              <w:rPr>
                <w:b/>
              </w:rPr>
              <w:t>Test Reference</w:t>
            </w:r>
          </w:p>
        </w:tc>
        <w:tc>
          <w:tcPr>
            <w:tcW w:w="2381" w:type="dxa"/>
            <w:shd w:val="clear" w:color="auto" w:fill="FFFFFF" w:themeFill="background1"/>
            <w:vAlign w:val="center"/>
            <w:tcPrChange w:id="1648" w:author="jonathan pritchard" w:date="2025-01-23T13:28:00Z" w16du:dateUtc="2025-01-23T13:28:00Z">
              <w:tcPr>
                <w:tcW w:w="2381" w:type="dxa"/>
                <w:shd w:val="clear" w:color="auto" w:fill="CCFFCC"/>
                <w:vAlign w:val="center"/>
              </w:tcPr>
            </w:tcPrChange>
          </w:tcPr>
          <w:p w14:paraId="5818F73B" w14:textId="6AEE6D6E" w:rsidR="00A26BCF" w:rsidRPr="004065B1" w:rsidRDefault="00A26BCF" w:rsidP="00A26BCF">
            <w:proofErr w:type="spellStart"/>
            <w:r>
              <w:t>IncorrectPermitFormat</w:t>
            </w:r>
            <w:proofErr w:type="spellEnd"/>
          </w:p>
        </w:tc>
        <w:tc>
          <w:tcPr>
            <w:tcW w:w="2382" w:type="dxa"/>
            <w:shd w:val="clear" w:color="auto" w:fill="BFBFBF" w:themeFill="background1" w:themeFillShade="BF"/>
            <w:vAlign w:val="center"/>
            <w:tcPrChange w:id="1649" w:author="jonathan pritchard" w:date="2025-01-23T13:28:00Z" w16du:dateUtc="2025-01-23T13:28:00Z">
              <w:tcPr>
                <w:tcW w:w="2382" w:type="dxa"/>
                <w:shd w:val="clear" w:color="auto" w:fill="CCFFCC"/>
                <w:vAlign w:val="center"/>
              </w:tcPr>
            </w:tcPrChange>
          </w:tcPr>
          <w:p w14:paraId="50D172DE" w14:textId="77777777" w:rsidR="00A26BCF" w:rsidRPr="004065B1" w:rsidRDefault="00A26BCF" w:rsidP="00A26BCF">
            <w:r w:rsidRPr="000A066E">
              <w:rPr>
                <w:b/>
              </w:rPr>
              <w:t>IHO Reference</w:t>
            </w:r>
          </w:p>
        </w:tc>
        <w:tc>
          <w:tcPr>
            <w:tcW w:w="2382" w:type="dxa"/>
            <w:shd w:val="clear" w:color="auto" w:fill="FFFFFF" w:themeFill="background1"/>
            <w:vAlign w:val="center"/>
            <w:tcPrChange w:id="1650" w:author="jonathan pritchard" w:date="2025-01-23T13:28:00Z" w16du:dateUtc="2025-01-23T13:28:00Z">
              <w:tcPr>
                <w:tcW w:w="2382" w:type="dxa"/>
                <w:shd w:val="clear" w:color="auto" w:fill="CCFFCC"/>
                <w:vAlign w:val="center"/>
              </w:tcPr>
            </w:tcPrChange>
          </w:tcPr>
          <w:p w14:paraId="0E307FB9" w14:textId="65BCD2FE" w:rsidR="00A26BCF" w:rsidRPr="004065B1" w:rsidRDefault="00A26BCF" w:rsidP="00A26BCF">
            <w:r>
              <w:rPr>
                <w:rFonts w:ascii="Calibri" w:hAnsi="Calibri" w:cs="Calibri"/>
                <w:color w:val="000000"/>
                <w:sz w:val="22"/>
                <w:szCs w:val="22"/>
              </w:rPr>
              <w:t>S-98 B-3</w:t>
            </w:r>
          </w:p>
        </w:tc>
      </w:tr>
      <w:tr w:rsidR="00A94802" w14:paraId="60E7E651" w14:textId="77777777" w:rsidTr="00C749A7">
        <w:trPr>
          <w:tblHeader/>
          <w:trPrChange w:id="1651" w:author="jonathan pritchard" w:date="2025-01-23T13:28:00Z" w16du:dateUtc="2025-01-23T13:28:00Z">
            <w:trPr>
              <w:tblHeader/>
            </w:trPr>
          </w:trPrChange>
        </w:trPr>
        <w:tc>
          <w:tcPr>
            <w:tcW w:w="9526" w:type="dxa"/>
            <w:gridSpan w:val="4"/>
            <w:shd w:val="clear" w:color="auto" w:fill="BFBFBF" w:themeFill="background1" w:themeFillShade="BF"/>
            <w:vAlign w:val="center"/>
            <w:tcPrChange w:id="1652" w:author="jonathan pritchard" w:date="2025-01-23T13:28:00Z" w16du:dateUtc="2025-01-23T13:28:00Z">
              <w:tcPr>
                <w:tcW w:w="9526" w:type="dxa"/>
                <w:gridSpan w:val="4"/>
                <w:shd w:val="clear" w:color="auto" w:fill="CCFFCC"/>
                <w:vAlign w:val="center"/>
              </w:tcPr>
            </w:tcPrChange>
          </w:tcPr>
          <w:p w14:paraId="2EC89AD0" w14:textId="77777777" w:rsidR="00A94802" w:rsidRDefault="00A94802" w:rsidP="00CB4150">
            <w:r w:rsidRPr="000A066E">
              <w:rPr>
                <w:b/>
              </w:rPr>
              <w:t>Test description</w:t>
            </w:r>
          </w:p>
        </w:tc>
      </w:tr>
      <w:tr w:rsidR="00A94802" w14:paraId="735FEAA7" w14:textId="77777777" w:rsidTr="00A12488">
        <w:trPr>
          <w:tblHeader/>
        </w:trPr>
        <w:tc>
          <w:tcPr>
            <w:tcW w:w="9526" w:type="dxa"/>
            <w:gridSpan w:val="4"/>
            <w:vAlign w:val="center"/>
          </w:tcPr>
          <w:p w14:paraId="3B7B9994" w14:textId="77777777" w:rsidR="002D19DB" w:rsidRPr="00076547" w:rsidRDefault="002D19DB" w:rsidP="002D19DB">
            <w:pPr>
              <w:rPr>
                <w:i/>
              </w:rPr>
            </w:pPr>
            <w:r w:rsidRPr="00076547">
              <w:rPr>
                <w:i/>
              </w:rPr>
              <w:t>ENC Licensing – Permit Management</w:t>
            </w:r>
          </w:p>
          <w:p w14:paraId="0FBF88AD" w14:textId="77777777" w:rsidR="002D19DB" w:rsidRPr="00076547" w:rsidRDefault="002D19DB" w:rsidP="002D19DB">
            <w:pPr>
              <w:rPr>
                <w:i/>
              </w:rPr>
            </w:pPr>
            <w:r w:rsidRPr="00076547">
              <w:rPr>
                <w:i/>
              </w:rPr>
              <w:t>ENC cell permit string incorrect format</w:t>
            </w:r>
          </w:p>
          <w:p w14:paraId="41EB1A62" w14:textId="16D3239F" w:rsidR="00A94802" w:rsidRPr="0015247B" w:rsidRDefault="002D19DB" w:rsidP="002164D3">
            <w:pPr>
              <w:jc w:val="left"/>
            </w:pPr>
            <w:r w:rsidRPr="00076547">
              <w:rPr>
                <w:i/>
              </w:rPr>
              <w:t>Test how the system performs when loading a PERMIT.</w:t>
            </w:r>
            <w:r w:rsidR="00823D26">
              <w:rPr>
                <w:i/>
              </w:rPr>
              <w:t>XML</w:t>
            </w:r>
            <w:r w:rsidR="00823D26" w:rsidRPr="00076547">
              <w:rPr>
                <w:i/>
              </w:rPr>
              <w:t xml:space="preserve"> </w:t>
            </w:r>
            <w:r w:rsidRPr="00076547">
              <w:rPr>
                <w:i/>
              </w:rPr>
              <w:t>file with an incorrectly formatted permit string. Verify that the ECDIS returns the correct error message.</w:t>
            </w:r>
          </w:p>
        </w:tc>
      </w:tr>
      <w:tr w:rsidR="00A94802" w14:paraId="1985BE3E" w14:textId="77777777" w:rsidTr="00C749A7">
        <w:trPr>
          <w:tblHeader/>
          <w:trPrChange w:id="1653" w:author="jonathan pritchard" w:date="2025-01-23T13:28:00Z" w16du:dateUtc="2025-01-23T13:28:00Z">
            <w:trPr>
              <w:tblHeader/>
            </w:trPr>
          </w:trPrChange>
        </w:trPr>
        <w:tc>
          <w:tcPr>
            <w:tcW w:w="9526" w:type="dxa"/>
            <w:gridSpan w:val="4"/>
            <w:shd w:val="clear" w:color="auto" w:fill="BFBFBF" w:themeFill="background1" w:themeFillShade="BF"/>
            <w:vAlign w:val="center"/>
            <w:tcPrChange w:id="1654" w:author="jonathan pritchard" w:date="2025-01-23T13:28:00Z" w16du:dateUtc="2025-01-23T13:28:00Z">
              <w:tcPr>
                <w:tcW w:w="9526" w:type="dxa"/>
                <w:gridSpan w:val="4"/>
                <w:shd w:val="clear" w:color="auto" w:fill="CCFFCC"/>
                <w:vAlign w:val="center"/>
              </w:tcPr>
            </w:tcPrChange>
          </w:tcPr>
          <w:p w14:paraId="41BA0CB1" w14:textId="77777777" w:rsidR="00A94802" w:rsidRPr="004065B1" w:rsidRDefault="00A94802" w:rsidP="00CB4150">
            <w:r w:rsidRPr="000A066E">
              <w:rPr>
                <w:b/>
              </w:rPr>
              <w:t>Setup</w:t>
            </w:r>
          </w:p>
        </w:tc>
      </w:tr>
      <w:tr w:rsidR="00A94802" w14:paraId="30F7EBF8" w14:textId="77777777" w:rsidTr="00A12488">
        <w:trPr>
          <w:tblHeader/>
        </w:trPr>
        <w:tc>
          <w:tcPr>
            <w:tcW w:w="9526" w:type="dxa"/>
            <w:gridSpan w:val="4"/>
            <w:vAlign w:val="center"/>
          </w:tcPr>
          <w:p w14:paraId="3ADFFF21" w14:textId="76AD6D4E" w:rsidR="002D19DB" w:rsidRPr="00076547" w:rsidRDefault="002D19DB" w:rsidP="002D19DB">
            <w:pPr>
              <w:rPr>
                <w:i/>
              </w:rPr>
            </w:pPr>
            <w:r w:rsidRPr="00076547">
              <w:rPr>
                <w:i/>
              </w:rPr>
              <w:t xml:space="preserve">No pre-installed permits or ENCs in the </w:t>
            </w:r>
            <w:r w:rsidR="009E6E1A">
              <w:rPr>
                <w:i/>
              </w:rPr>
              <w:t>System Database</w:t>
            </w:r>
            <w:r w:rsidRPr="00076547">
              <w:rPr>
                <w:i/>
              </w:rPr>
              <w:t xml:space="preserve"> </w:t>
            </w:r>
          </w:p>
          <w:p w14:paraId="3E4B6E14" w14:textId="77777777" w:rsidR="002D19DB" w:rsidRPr="00076547" w:rsidRDefault="002D19DB" w:rsidP="002D19DB">
            <w:pPr>
              <w:rPr>
                <w:i/>
              </w:rPr>
            </w:pPr>
            <w:r w:rsidRPr="00076547">
              <w:rPr>
                <w:i/>
              </w:rPr>
              <w:t>Test data used:</w:t>
            </w:r>
          </w:p>
          <w:p w14:paraId="6ECACDFA" w14:textId="3D0A3E3D" w:rsidR="002D19DB" w:rsidRPr="00076547" w:rsidRDefault="002D19DB" w:rsidP="002D19DB">
            <w:pPr>
              <w:rPr>
                <w:i/>
              </w:rPr>
            </w:pPr>
            <w:r w:rsidRPr="00076547">
              <w:rPr>
                <w:i/>
              </w:rPr>
              <w:t xml:space="preserve">1) </w:t>
            </w:r>
            <w:r w:rsidR="00823D26" w:rsidRPr="00076547">
              <w:rPr>
                <w:i/>
              </w:rPr>
              <w:t>PERMIT.</w:t>
            </w:r>
            <w:r w:rsidR="00823D26">
              <w:rPr>
                <w:i/>
              </w:rPr>
              <w:t>XML</w:t>
            </w:r>
          </w:p>
          <w:p w14:paraId="754CF26B" w14:textId="32DBA980" w:rsidR="002D19DB" w:rsidRPr="00076547" w:rsidRDefault="002D19DB" w:rsidP="002D19DB">
            <w:pPr>
              <w:rPr>
                <w:i/>
              </w:rPr>
            </w:pPr>
            <w:r w:rsidRPr="00076547">
              <w:rPr>
                <w:i/>
              </w:rPr>
              <w:t xml:space="preserve">2) b) </w:t>
            </w:r>
            <w:r w:rsidR="00F807DF">
              <w:rPr>
                <w:i/>
              </w:rPr>
              <w:t>S100_ROOT</w:t>
            </w:r>
            <w:r w:rsidR="00F807DF" w:rsidRPr="00076547">
              <w:rPr>
                <w:i/>
              </w:rPr>
              <w:t xml:space="preserve"> </w:t>
            </w:r>
            <w:r w:rsidRPr="00076547">
              <w:rPr>
                <w:i/>
              </w:rPr>
              <w:t xml:space="preserve">(Exchange Set </w:t>
            </w:r>
            <w:r w:rsidR="00F807DF">
              <w:rPr>
                <w:i/>
              </w:rPr>
              <w:t>–</w:t>
            </w:r>
            <w:r w:rsidRPr="00076547">
              <w:rPr>
                <w:i/>
              </w:rPr>
              <w:t xml:space="preserve"> </w:t>
            </w:r>
            <w:r w:rsidR="00F807DF">
              <w:rPr>
                <w:i/>
              </w:rPr>
              <w:t>101GB00</w:t>
            </w:r>
            <w:r w:rsidRPr="00076547">
              <w:rPr>
                <w:i/>
              </w:rPr>
              <w:t xml:space="preserve">100001, </w:t>
            </w:r>
            <w:r w:rsidR="00F807DF">
              <w:rPr>
                <w:i/>
              </w:rPr>
              <w:t>101GB00</w:t>
            </w:r>
            <w:r w:rsidRPr="00076547">
              <w:rPr>
                <w:i/>
              </w:rPr>
              <w:t xml:space="preserve">100002 plus updates) </w:t>
            </w:r>
          </w:p>
          <w:p w14:paraId="37BB8C08" w14:textId="27502B4B" w:rsidR="00A94802" w:rsidRPr="004065B1" w:rsidRDefault="002D19DB" w:rsidP="002D19DB">
            <w:r w:rsidRPr="00076547">
              <w:rPr>
                <w:i/>
              </w:rPr>
              <w:t>Test data location:</w:t>
            </w:r>
          </w:p>
        </w:tc>
      </w:tr>
      <w:tr w:rsidR="00A94802" w14:paraId="36A41723" w14:textId="77777777" w:rsidTr="00C749A7">
        <w:trPr>
          <w:tblHeader/>
          <w:trPrChange w:id="1655" w:author="jonathan pritchard" w:date="2025-01-23T13:28:00Z" w16du:dateUtc="2025-01-23T13:28:00Z">
            <w:trPr>
              <w:tblHeader/>
            </w:trPr>
          </w:trPrChange>
        </w:trPr>
        <w:tc>
          <w:tcPr>
            <w:tcW w:w="9526" w:type="dxa"/>
            <w:gridSpan w:val="4"/>
            <w:shd w:val="clear" w:color="auto" w:fill="BFBFBF" w:themeFill="background1" w:themeFillShade="BF"/>
            <w:vAlign w:val="center"/>
            <w:tcPrChange w:id="1656" w:author="jonathan pritchard" w:date="2025-01-23T13:28:00Z" w16du:dateUtc="2025-01-23T13:28:00Z">
              <w:tcPr>
                <w:tcW w:w="9526" w:type="dxa"/>
                <w:gridSpan w:val="4"/>
                <w:shd w:val="clear" w:color="auto" w:fill="CCFFCC"/>
                <w:vAlign w:val="center"/>
              </w:tcPr>
            </w:tcPrChange>
          </w:tcPr>
          <w:p w14:paraId="32245380" w14:textId="77777777" w:rsidR="00A94802" w:rsidRPr="004065B1" w:rsidRDefault="00A94802" w:rsidP="00CB4150">
            <w:r w:rsidRPr="000A066E">
              <w:rPr>
                <w:b/>
              </w:rPr>
              <w:t>Action</w:t>
            </w:r>
          </w:p>
        </w:tc>
      </w:tr>
      <w:tr w:rsidR="00A94802" w14:paraId="55C2587F" w14:textId="77777777" w:rsidTr="00A12488">
        <w:trPr>
          <w:tblHeader/>
        </w:trPr>
        <w:tc>
          <w:tcPr>
            <w:tcW w:w="9526" w:type="dxa"/>
            <w:gridSpan w:val="4"/>
            <w:vAlign w:val="center"/>
          </w:tcPr>
          <w:p w14:paraId="5018780D" w14:textId="6615AC33" w:rsidR="00A94802" w:rsidRPr="00076547" w:rsidRDefault="002D19DB" w:rsidP="00CB4150">
            <w:pPr>
              <w:rPr>
                <w:i/>
              </w:rPr>
            </w:pPr>
            <w:r w:rsidRPr="00076547">
              <w:rPr>
                <w:i/>
              </w:rPr>
              <w:t>Load the permit file (</w:t>
            </w:r>
            <w:r w:rsidR="00823D26">
              <w:rPr>
                <w:i/>
              </w:rPr>
              <w:t>PERMIT.XML</w:t>
            </w:r>
            <w:r w:rsidRPr="00076547">
              <w:rPr>
                <w:i/>
              </w:rPr>
              <w:t>) and then the exchange set (</w:t>
            </w:r>
            <w:r w:rsidR="00F807DF">
              <w:rPr>
                <w:i/>
              </w:rPr>
              <w:t>S100_ROOT</w:t>
            </w:r>
            <w:r w:rsidRPr="00076547">
              <w:rPr>
                <w:i/>
              </w:rPr>
              <w:t>) from the location above.</w:t>
            </w:r>
          </w:p>
        </w:tc>
      </w:tr>
      <w:tr w:rsidR="00A94802" w14:paraId="2CDB398B" w14:textId="77777777" w:rsidTr="00C749A7">
        <w:trPr>
          <w:tblHeader/>
          <w:trPrChange w:id="1657" w:author="jonathan pritchard" w:date="2025-01-23T13:29:00Z" w16du:dateUtc="2025-01-23T13:29:00Z">
            <w:trPr>
              <w:tblHeader/>
            </w:trPr>
          </w:trPrChange>
        </w:trPr>
        <w:tc>
          <w:tcPr>
            <w:tcW w:w="9526" w:type="dxa"/>
            <w:gridSpan w:val="4"/>
            <w:shd w:val="clear" w:color="auto" w:fill="BFBFBF" w:themeFill="background1" w:themeFillShade="BF"/>
            <w:vAlign w:val="center"/>
            <w:tcPrChange w:id="1658" w:author="jonathan pritchard" w:date="2025-01-23T13:29:00Z" w16du:dateUtc="2025-01-23T13:29:00Z">
              <w:tcPr>
                <w:tcW w:w="9526" w:type="dxa"/>
                <w:gridSpan w:val="4"/>
                <w:shd w:val="clear" w:color="auto" w:fill="CCFFCC"/>
                <w:vAlign w:val="center"/>
              </w:tcPr>
            </w:tcPrChange>
          </w:tcPr>
          <w:p w14:paraId="1BC9EECF" w14:textId="77777777" w:rsidR="00A94802" w:rsidRPr="004065B1" w:rsidRDefault="00A94802" w:rsidP="00CB4150">
            <w:r w:rsidRPr="000A066E">
              <w:rPr>
                <w:b/>
              </w:rPr>
              <w:t>Results</w:t>
            </w:r>
          </w:p>
        </w:tc>
      </w:tr>
      <w:tr w:rsidR="00A94802" w14:paraId="144CC12F" w14:textId="77777777" w:rsidTr="00A12488">
        <w:trPr>
          <w:tblHeader/>
        </w:trPr>
        <w:tc>
          <w:tcPr>
            <w:tcW w:w="9526" w:type="dxa"/>
            <w:gridSpan w:val="4"/>
            <w:vAlign w:val="center"/>
          </w:tcPr>
          <w:p w14:paraId="713B41C4" w14:textId="1E903D28" w:rsidR="002D19DB" w:rsidRPr="00076547" w:rsidRDefault="002D19DB" w:rsidP="002D19DB">
            <w:pPr>
              <w:jc w:val="left"/>
              <w:rPr>
                <w:i/>
              </w:rPr>
            </w:pPr>
            <w:r w:rsidRPr="00076547">
              <w:rPr>
                <w:i/>
              </w:rPr>
              <w:t>Security Scheme Err</w:t>
            </w:r>
            <w:r w:rsidRPr="006B3BF3">
              <w:rPr>
                <w:i/>
              </w:rPr>
              <w:t>or (</w:t>
            </w:r>
            <w:r w:rsidRPr="00357E05">
              <w:rPr>
                <w:i/>
              </w:rPr>
              <w:t xml:space="preserve">SSE </w:t>
            </w:r>
            <w:r w:rsidR="00E00B07" w:rsidRPr="00357E05">
              <w:rPr>
                <w:i/>
              </w:rPr>
              <w:t>1</w:t>
            </w:r>
            <w:r w:rsidRPr="00357E05">
              <w:rPr>
                <w:i/>
              </w:rPr>
              <w:t>12</w:t>
            </w:r>
            <w:r w:rsidRPr="00076547">
              <w:rPr>
                <w:i/>
              </w:rPr>
              <w:t xml:space="preserve">) and accompanying description is displayed in the system at permit installation. That is, </w:t>
            </w:r>
            <w:r w:rsidRPr="00E012C8">
              <w:rPr>
                <w:b/>
                <w:bCs/>
                <w:i/>
              </w:rPr>
              <w:t>GB100012</w:t>
            </w:r>
            <w:r w:rsidRPr="00076547">
              <w:rPr>
                <w:i/>
              </w:rPr>
              <w:t>, “</w:t>
            </w:r>
            <w:r w:rsidRPr="00076547">
              <w:rPr>
                <w:b/>
                <w:i/>
              </w:rPr>
              <w:t xml:space="preserve">SSE </w:t>
            </w:r>
            <w:r w:rsidR="00E176FA">
              <w:rPr>
                <w:b/>
                <w:i/>
              </w:rPr>
              <w:t>1</w:t>
            </w:r>
            <w:r w:rsidRPr="00076547">
              <w:rPr>
                <w:b/>
                <w:i/>
              </w:rPr>
              <w:t>12 – Cell permit format is incorrect</w:t>
            </w:r>
            <w:r w:rsidRPr="00076547">
              <w:rPr>
                <w:i/>
              </w:rPr>
              <w:t xml:space="preserve">” </w:t>
            </w:r>
            <w:r w:rsidR="00F807DF">
              <w:rPr>
                <w:i/>
              </w:rPr>
              <w:t>101GB00</w:t>
            </w:r>
            <w:r w:rsidR="00F807DF" w:rsidRPr="00076547">
              <w:rPr>
                <w:i/>
              </w:rPr>
              <w:t>100002</w:t>
            </w:r>
            <w:r w:rsidRPr="00076547">
              <w:rPr>
                <w:i/>
              </w:rPr>
              <w:t xml:space="preserve">, valid to 31st Dec 2018 installed OK </w:t>
            </w:r>
          </w:p>
          <w:p w14:paraId="0956E5DB" w14:textId="77777777" w:rsidR="002D19DB" w:rsidRPr="00076547" w:rsidRDefault="002D19DB" w:rsidP="002D19DB">
            <w:pPr>
              <w:jc w:val="left"/>
              <w:rPr>
                <w:i/>
              </w:rPr>
            </w:pPr>
          </w:p>
          <w:p w14:paraId="65BCBA87" w14:textId="26B7D504" w:rsidR="00A94802" w:rsidRPr="0015247B" w:rsidRDefault="002D19DB" w:rsidP="002D19DB">
            <w:pPr>
              <w:jc w:val="left"/>
            </w:pPr>
            <w:r w:rsidRPr="00076547">
              <w:rPr>
                <w:i/>
              </w:rPr>
              <w:t xml:space="preserve">(This message is only intended as indication of what should be displayed when a valid permit is installed.) Only </w:t>
            </w:r>
            <w:r w:rsidR="00F807DF">
              <w:rPr>
                <w:i/>
              </w:rPr>
              <w:t>101GB00</w:t>
            </w:r>
            <w:r w:rsidR="00F807DF" w:rsidRPr="00076547">
              <w:rPr>
                <w:i/>
              </w:rPr>
              <w:t xml:space="preserve">100002 </w:t>
            </w:r>
            <w:r w:rsidRPr="00076547">
              <w:rPr>
                <w:i/>
              </w:rPr>
              <w:t xml:space="preserve">(edition #13 update # 5) and updates should be loaded into the </w:t>
            </w:r>
            <w:r w:rsidR="00416AF5">
              <w:rPr>
                <w:i/>
              </w:rPr>
              <w:t>SYSTEM DATABASE</w:t>
            </w:r>
            <w:r w:rsidRPr="00076547">
              <w:rPr>
                <w:i/>
              </w:rPr>
              <w:t xml:space="preserve">. The permit string for </w:t>
            </w:r>
            <w:r w:rsidR="00F807DF">
              <w:rPr>
                <w:i/>
              </w:rPr>
              <w:t>101GB00</w:t>
            </w:r>
            <w:r w:rsidR="00F807DF" w:rsidRPr="00076547">
              <w:rPr>
                <w:i/>
              </w:rPr>
              <w:t>100001</w:t>
            </w:r>
            <w:r w:rsidRPr="00076547">
              <w:rPr>
                <w:i/>
              </w:rPr>
              <w:t xml:space="preserve">is the wrong length </w:t>
            </w:r>
            <w:r w:rsidRPr="00E012C8">
              <w:rPr>
                <w:i/>
                <w:color w:val="D9D9D9" w:themeColor="background1" w:themeShade="D9"/>
              </w:rPr>
              <w:t xml:space="preserve">[The cell name has </w:t>
            </w:r>
            <w:r w:rsidRPr="00076547">
              <w:rPr>
                <w:i/>
              </w:rPr>
              <w:t xml:space="preserve">The permit string for </w:t>
            </w:r>
            <w:r w:rsidR="00F807DF">
              <w:rPr>
                <w:i/>
              </w:rPr>
              <w:t>101GB00</w:t>
            </w:r>
            <w:r w:rsidR="00F807DF" w:rsidRPr="00076547">
              <w:rPr>
                <w:i/>
              </w:rPr>
              <w:t>100002</w:t>
            </w:r>
            <w:r w:rsidR="00F807DF">
              <w:rPr>
                <w:i/>
              </w:rPr>
              <w:t xml:space="preserve"> </w:t>
            </w:r>
            <w:r w:rsidRPr="00076547">
              <w:rPr>
                <w:i/>
              </w:rPr>
              <w:t>is the correct length and is valid.</w:t>
            </w:r>
          </w:p>
        </w:tc>
      </w:tr>
    </w:tbl>
    <w:p w14:paraId="5F9BF061" w14:textId="77777777" w:rsidR="00A94802" w:rsidRDefault="00A94802" w:rsidP="00A94802"/>
    <w:p w14:paraId="7C619DF0" w14:textId="77777777" w:rsidR="00A94802" w:rsidRPr="00A94802" w:rsidRDefault="005B4573" w:rsidP="001D52EE">
      <w:pPr>
        <w:pStyle w:val="Heading4"/>
      </w:pPr>
      <w:r>
        <w:br w:type="page"/>
      </w:r>
      <w:r w:rsidR="00A94802">
        <w:lastRenderedPageBreak/>
        <w:t>2.5.2 c</w:t>
      </w:r>
      <w:r w:rsidR="00A94802" w:rsidRPr="00A94802">
        <w:t xml:space="preserve">) </w:t>
      </w:r>
      <w:r w:rsidR="007F04B1" w:rsidRPr="007F04B1">
        <w:t>Validate permit CRC</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1659" w:author="jonathan pritchard" w:date="2025-01-23T13:29:00Z" w16du:dateUtc="2025-01-23T13:29: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1660">
          <w:tblGrid>
            <w:gridCol w:w="2381"/>
            <w:gridCol w:w="2381"/>
            <w:gridCol w:w="2382"/>
            <w:gridCol w:w="2382"/>
          </w:tblGrid>
        </w:tblGridChange>
      </w:tblGrid>
      <w:tr w:rsidR="00A26BCF" w14:paraId="3C840428" w14:textId="77777777" w:rsidTr="00A26BCF">
        <w:trPr>
          <w:trHeight w:val="454"/>
          <w:tblHeader/>
          <w:trPrChange w:id="1661" w:author="jonathan pritchard" w:date="2025-01-23T13:29:00Z" w16du:dateUtc="2025-01-23T13:29:00Z">
            <w:trPr>
              <w:trHeight w:val="454"/>
              <w:tblHeader/>
            </w:trPr>
          </w:trPrChange>
        </w:trPr>
        <w:tc>
          <w:tcPr>
            <w:tcW w:w="2381" w:type="dxa"/>
            <w:shd w:val="clear" w:color="auto" w:fill="BFBFBF" w:themeFill="background1" w:themeFillShade="BF"/>
            <w:vAlign w:val="center"/>
            <w:tcPrChange w:id="1662" w:author="jonathan pritchard" w:date="2025-01-23T13:29:00Z" w16du:dateUtc="2025-01-23T13:29:00Z">
              <w:tcPr>
                <w:tcW w:w="2381" w:type="dxa"/>
                <w:shd w:val="clear" w:color="auto" w:fill="CCFFCC"/>
                <w:vAlign w:val="center"/>
              </w:tcPr>
            </w:tcPrChange>
          </w:tcPr>
          <w:p w14:paraId="47F5052F" w14:textId="77777777" w:rsidR="00A26BCF" w:rsidRPr="004065B1" w:rsidRDefault="00A26BCF" w:rsidP="00A26BCF">
            <w:r w:rsidRPr="000A066E">
              <w:rPr>
                <w:b/>
              </w:rPr>
              <w:t>Test Reference</w:t>
            </w:r>
          </w:p>
        </w:tc>
        <w:tc>
          <w:tcPr>
            <w:tcW w:w="2381" w:type="dxa"/>
            <w:shd w:val="clear" w:color="auto" w:fill="FFFFFF" w:themeFill="background1"/>
            <w:vAlign w:val="center"/>
            <w:tcPrChange w:id="1663" w:author="jonathan pritchard" w:date="2025-01-23T13:29:00Z" w16du:dateUtc="2025-01-23T13:29:00Z">
              <w:tcPr>
                <w:tcW w:w="2381" w:type="dxa"/>
                <w:shd w:val="clear" w:color="auto" w:fill="CCFFCC"/>
                <w:vAlign w:val="center"/>
              </w:tcPr>
            </w:tcPrChange>
          </w:tcPr>
          <w:p w14:paraId="1DD4C5CD" w14:textId="59AFEC56" w:rsidR="00A26BCF" w:rsidRPr="004065B1" w:rsidRDefault="00A26BCF" w:rsidP="00A26BCF">
            <w:proofErr w:type="spellStart"/>
            <w:r>
              <w:t>InvalidPermitChecksum</w:t>
            </w:r>
            <w:proofErr w:type="spellEnd"/>
          </w:p>
        </w:tc>
        <w:tc>
          <w:tcPr>
            <w:tcW w:w="2382" w:type="dxa"/>
            <w:shd w:val="clear" w:color="auto" w:fill="BFBFBF" w:themeFill="background1" w:themeFillShade="BF"/>
            <w:vAlign w:val="center"/>
            <w:tcPrChange w:id="1664" w:author="jonathan pritchard" w:date="2025-01-23T13:29:00Z" w16du:dateUtc="2025-01-23T13:29:00Z">
              <w:tcPr>
                <w:tcW w:w="2382" w:type="dxa"/>
                <w:shd w:val="clear" w:color="auto" w:fill="CCFFCC"/>
                <w:vAlign w:val="center"/>
              </w:tcPr>
            </w:tcPrChange>
          </w:tcPr>
          <w:p w14:paraId="06B50844" w14:textId="77777777" w:rsidR="00A26BCF" w:rsidRPr="004065B1" w:rsidRDefault="00A26BCF" w:rsidP="00A26BCF">
            <w:r w:rsidRPr="000A066E">
              <w:rPr>
                <w:b/>
              </w:rPr>
              <w:t>IHO Reference</w:t>
            </w:r>
          </w:p>
        </w:tc>
        <w:tc>
          <w:tcPr>
            <w:tcW w:w="2382" w:type="dxa"/>
            <w:shd w:val="clear" w:color="auto" w:fill="FFFFFF" w:themeFill="background1"/>
            <w:vAlign w:val="center"/>
            <w:tcPrChange w:id="1665" w:author="jonathan pritchard" w:date="2025-01-23T13:29:00Z" w16du:dateUtc="2025-01-23T13:29:00Z">
              <w:tcPr>
                <w:tcW w:w="2382" w:type="dxa"/>
                <w:shd w:val="clear" w:color="auto" w:fill="CCFFCC"/>
                <w:vAlign w:val="center"/>
              </w:tcPr>
            </w:tcPrChange>
          </w:tcPr>
          <w:p w14:paraId="6A0AD46B" w14:textId="2851EA26" w:rsidR="00A26BCF" w:rsidRPr="004065B1" w:rsidRDefault="00A26BCF" w:rsidP="00A26BCF">
            <w:r>
              <w:rPr>
                <w:rFonts w:ascii="Calibri" w:hAnsi="Calibri" w:cs="Calibri"/>
                <w:color w:val="000000"/>
                <w:sz w:val="22"/>
                <w:szCs w:val="22"/>
              </w:rPr>
              <w:t>S-98 B-3</w:t>
            </w:r>
          </w:p>
        </w:tc>
      </w:tr>
      <w:tr w:rsidR="00A26BCF" w14:paraId="349B9ECE" w14:textId="77777777" w:rsidTr="00C749A7">
        <w:trPr>
          <w:tblHeader/>
          <w:trPrChange w:id="1666" w:author="jonathan pritchard" w:date="2025-01-23T13:29:00Z" w16du:dateUtc="2025-01-23T13:29:00Z">
            <w:trPr>
              <w:tblHeader/>
            </w:trPr>
          </w:trPrChange>
        </w:trPr>
        <w:tc>
          <w:tcPr>
            <w:tcW w:w="9526" w:type="dxa"/>
            <w:gridSpan w:val="4"/>
            <w:shd w:val="clear" w:color="auto" w:fill="BFBFBF" w:themeFill="background1" w:themeFillShade="BF"/>
            <w:vAlign w:val="center"/>
            <w:tcPrChange w:id="1667" w:author="jonathan pritchard" w:date="2025-01-23T13:29:00Z" w16du:dateUtc="2025-01-23T13:29:00Z">
              <w:tcPr>
                <w:tcW w:w="9526" w:type="dxa"/>
                <w:gridSpan w:val="4"/>
                <w:shd w:val="clear" w:color="auto" w:fill="CCFFCC"/>
                <w:vAlign w:val="center"/>
              </w:tcPr>
            </w:tcPrChange>
          </w:tcPr>
          <w:p w14:paraId="2FA052F7" w14:textId="77777777" w:rsidR="00A26BCF" w:rsidRDefault="00A26BCF" w:rsidP="00A26BCF">
            <w:r w:rsidRPr="000A066E">
              <w:rPr>
                <w:b/>
              </w:rPr>
              <w:t>Test description</w:t>
            </w:r>
          </w:p>
        </w:tc>
      </w:tr>
      <w:tr w:rsidR="00A26BCF" w14:paraId="17916CB9" w14:textId="77777777" w:rsidTr="00A12488">
        <w:trPr>
          <w:tblHeader/>
        </w:trPr>
        <w:tc>
          <w:tcPr>
            <w:tcW w:w="9526" w:type="dxa"/>
            <w:gridSpan w:val="4"/>
            <w:vAlign w:val="center"/>
          </w:tcPr>
          <w:p w14:paraId="51280CD7" w14:textId="77777777" w:rsidR="00A26BCF" w:rsidRPr="00076547" w:rsidRDefault="00A26BCF" w:rsidP="00A26BCF">
            <w:pPr>
              <w:jc w:val="left"/>
              <w:rPr>
                <w:i/>
              </w:rPr>
            </w:pPr>
            <w:r w:rsidRPr="00076547">
              <w:rPr>
                <w:i/>
              </w:rPr>
              <w:t>ENC Licensing – Permit Management Validate permit CRC:</w:t>
            </w:r>
          </w:p>
          <w:p w14:paraId="0881834E" w14:textId="77777777" w:rsidR="00A26BCF" w:rsidRPr="00076547" w:rsidRDefault="00A26BCF" w:rsidP="00A26BCF">
            <w:pPr>
              <w:jc w:val="left"/>
              <w:rPr>
                <w:i/>
              </w:rPr>
            </w:pPr>
          </w:p>
          <w:p w14:paraId="6B96E9BA" w14:textId="77777777" w:rsidR="00A26BCF" w:rsidRPr="0015247B" w:rsidRDefault="00A26BCF" w:rsidP="00A26BCF">
            <w:pPr>
              <w:jc w:val="left"/>
            </w:pPr>
            <w:r w:rsidRPr="00076547">
              <w:rPr>
                <w:i/>
              </w:rPr>
              <w:t>Test how the system performs when installing an ENC permit with an invalid checksum. Verify the system checks for a valid permit checksum and reports the appropriate message.</w:t>
            </w:r>
          </w:p>
        </w:tc>
      </w:tr>
      <w:tr w:rsidR="00A26BCF" w14:paraId="6D90F32C" w14:textId="77777777" w:rsidTr="00C749A7">
        <w:trPr>
          <w:tblHeader/>
          <w:trPrChange w:id="1668" w:author="jonathan pritchard" w:date="2025-01-23T13:29:00Z" w16du:dateUtc="2025-01-23T13:29:00Z">
            <w:trPr>
              <w:tblHeader/>
            </w:trPr>
          </w:trPrChange>
        </w:trPr>
        <w:tc>
          <w:tcPr>
            <w:tcW w:w="9526" w:type="dxa"/>
            <w:gridSpan w:val="4"/>
            <w:shd w:val="clear" w:color="auto" w:fill="BFBFBF" w:themeFill="background1" w:themeFillShade="BF"/>
            <w:vAlign w:val="center"/>
            <w:tcPrChange w:id="1669" w:author="jonathan pritchard" w:date="2025-01-23T13:29:00Z" w16du:dateUtc="2025-01-23T13:29:00Z">
              <w:tcPr>
                <w:tcW w:w="9526" w:type="dxa"/>
                <w:gridSpan w:val="4"/>
                <w:shd w:val="clear" w:color="auto" w:fill="CCFFCC"/>
                <w:vAlign w:val="center"/>
              </w:tcPr>
            </w:tcPrChange>
          </w:tcPr>
          <w:p w14:paraId="4104BB44" w14:textId="77777777" w:rsidR="00A26BCF" w:rsidRPr="004065B1" w:rsidRDefault="00A26BCF" w:rsidP="00A26BCF">
            <w:r w:rsidRPr="000A066E">
              <w:rPr>
                <w:b/>
              </w:rPr>
              <w:t>Setup</w:t>
            </w:r>
          </w:p>
        </w:tc>
      </w:tr>
      <w:tr w:rsidR="00A26BCF" w14:paraId="7F293A9E" w14:textId="77777777" w:rsidTr="00A12488">
        <w:trPr>
          <w:tblHeader/>
        </w:trPr>
        <w:tc>
          <w:tcPr>
            <w:tcW w:w="9526" w:type="dxa"/>
            <w:gridSpan w:val="4"/>
            <w:vAlign w:val="center"/>
          </w:tcPr>
          <w:p w14:paraId="6CCDC629" w14:textId="77777777" w:rsidR="00A26BCF" w:rsidRPr="00076547" w:rsidRDefault="00A26BCF" w:rsidP="00A26BCF">
            <w:pPr>
              <w:rPr>
                <w:i/>
              </w:rPr>
            </w:pPr>
            <w:r w:rsidRPr="00076547">
              <w:rPr>
                <w:i/>
              </w:rPr>
              <w:t>No pre-installed permits</w:t>
            </w:r>
          </w:p>
          <w:p w14:paraId="2D37F161" w14:textId="77777777" w:rsidR="00A26BCF" w:rsidRPr="00076547" w:rsidRDefault="00A26BCF" w:rsidP="00A26BCF">
            <w:pPr>
              <w:rPr>
                <w:i/>
              </w:rPr>
            </w:pPr>
            <w:r w:rsidRPr="00076547">
              <w:rPr>
                <w:i/>
              </w:rPr>
              <w:t>Test data used:</w:t>
            </w:r>
          </w:p>
          <w:p w14:paraId="5633F206" w14:textId="052048EA" w:rsidR="00A26BCF" w:rsidRPr="00076547" w:rsidRDefault="00A26BCF" w:rsidP="00A26BCF">
            <w:pPr>
              <w:rPr>
                <w:i/>
              </w:rPr>
            </w:pPr>
            <w:r>
              <w:rPr>
                <w:i/>
              </w:rPr>
              <w:t>PERMIT.XML</w:t>
            </w:r>
          </w:p>
          <w:p w14:paraId="21D8BD94" w14:textId="33F576D6" w:rsidR="00A26BCF" w:rsidRDefault="00A26BCF" w:rsidP="00A26BCF">
            <w:pPr>
              <w:rPr>
                <w:i/>
              </w:rPr>
            </w:pPr>
            <w:r w:rsidRPr="00076547">
              <w:rPr>
                <w:i/>
              </w:rPr>
              <w:t>Test data location:</w:t>
            </w:r>
          </w:p>
          <w:p w14:paraId="6ADCC41C" w14:textId="44B8C584" w:rsidR="00A26BCF" w:rsidRPr="001C412A" w:rsidRDefault="00A26BCF" w:rsidP="00A26BCF">
            <w:pPr>
              <w:pStyle w:val="ListParagraph"/>
              <w:numPr>
                <w:ilvl w:val="0"/>
                <w:numId w:val="53"/>
              </w:numPr>
              <w:rPr>
                <w:b/>
                <w:bCs/>
                <w:i/>
              </w:rPr>
            </w:pPr>
            <w:r w:rsidRPr="001C412A">
              <w:rPr>
                <w:b/>
                <w:bCs/>
                <w:i/>
              </w:rPr>
              <w:t>ENCLicencingC1</w:t>
            </w:r>
          </w:p>
          <w:p w14:paraId="3EFCB143" w14:textId="10ABF991" w:rsidR="00A26BCF" w:rsidRPr="004065B1" w:rsidRDefault="00A26BCF" w:rsidP="00A26BCF">
            <w:pPr>
              <w:pStyle w:val="ListParagraph"/>
              <w:numPr>
                <w:ilvl w:val="0"/>
                <w:numId w:val="53"/>
              </w:numPr>
            </w:pPr>
            <w:r w:rsidRPr="001C412A">
              <w:rPr>
                <w:b/>
                <w:bCs/>
                <w:i/>
              </w:rPr>
              <w:t>ENCLicencingC2</w:t>
            </w:r>
          </w:p>
        </w:tc>
      </w:tr>
      <w:tr w:rsidR="00A26BCF" w14:paraId="74753E36" w14:textId="77777777" w:rsidTr="00C749A7">
        <w:trPr>
          <w:tblHeader/>
          <w:trPrChange w:id="1670" w:author="jonathan pritchard" w:date="2025-01-23T13:29:00Z" w16du:dateUtc="2025-01-23T13:29:00Z">
            <w:trPr>
              <w:tblHeader/>
            </w:trPr>
          </w:trPrChange>
        </w:trPr>
        <w:tc>
          <w:tcPr>
            <w:tcW w:w="9526" w:type="dxa"/>
            <w:gridSpan w:val="4"/>
            <w:shd w:val="clear" w:color="auto" w:fill="BFBFBF" w:themeFill="background1" w:themeFillShade="BF"/>
            <w:vAlign w:val="center"/>
            <w:tcPrChange w:id="1671" w:author="jonathan pritchard" w:date="2025-01-23T13:29:00Z" w16du:dateUtc="2025-01-23T13:29:00Z">
              <w:tcPr>
                <w:tcW w:w="9526" w:type="dxa"/>
                <w:gridSpan w:val="4"/>
                <w:shd w:val="clear" w:color="auto" w:fill="CCFFCC"/>
                <w:vAlign w:val="center"/>
              </w:tcPr>
            </w:tcPrChange>
          </w:tcPr>
          <w:p w14:paraId="6BBAB316" w14:textId="77777777" w:rsidR="00A26BCF" w:rsidRPr="004065B1" w:rsidRDefault="00A26BCF" w:rsidP="00A26BCF">
            <w:r w:rsidRPr="000A066E">
              <w:rPr>
                <w:b/>
              </w:rPr>
              <w:t>Action</w:t>
            </w:r>
          </w:p>
        </w:tc>
      </w:tr>
      <w:tr w:rsidR="00A26BCF" w14:paraId="027E7C91" w14:textId="77777777" w:rsidTr="00A12488">
        <w:trPr>
          <w:tblHeader/>
        </w:trPr>
        <w:tc>
          <w:tcPr>
            <w:tcW w:w="9526" w:type="dxa"/>
            <w:gridSpan w:val="4"/>
            <w:vAlign w:val="center"/>
          </w:tcPr>
          <w:p w14:paraId="53ABD7B1" w14:textId="4299E70D" w:rsidR="00A26BCF" w:rsidRPr="00076547" w:rsidRDefault="00A26BCF" w:rsidP="00A26BCF">
            <w:pPr>
              <w:rPr>
                <w:i/>
              </w:rPr>
            </w:pPr>
            <w:r w:rsidRPr="00076547">
              <w:rPr>
                <w:i/>
              </w:rPr>
              <w:t xml:space="preserve">Attempt to load the </w:t>
            </w:r>
            <w:r>
              <w:rPr>
                <w:i/>
              </w:rPr>
              <w:t>PERMIT.XML</w:t>
            </w:r>
            <w:r w:rsidRPr="00076547">
              <w:rPr>
                <w:i/>
              </w:rPr>
              <w:t xml:space="preserve"> file from locations (a) and (b) above into the</w:t>
            </w:r>
            <w:r>
              <w:rPr>
                <w:i/>
              </w:rPr>
              <w:t xml:space="preserve"> </w:t>
            </w:r>
            <w:r w:rsidRPr="00076547">
              <w:rPr>
                <w:i/>
              </w:rPr>
              <w:t>ECDIS.</w:t>
            </w:r>
          </w:p>
        </w:tc>
      </w:tr>
      <w:tr w:rsidR="00A26BCF" w14:paraId="6F22AC10" w14:textId="77777777" w:rsidTr="00C749A7">
        <w:trPr>
          <w:tblHeader/>
          <w:trPrChange w:id="1672" w:author="jonathan pritchard" w:date="2025-01-23T13:29:00Z" w16du:dateUtc="2025-01-23T13:29:00Z">
            <w:trPr>
              <w:tblHeader/>
            </w:trPr>
          </w:trPrChange>
        </w:trPr>
        <w:tc>
          <w:tcPr>
            <w:tcW w:w="9526" w:type="dxa"/>
            <w:gridSpan w:val="4"/>
            <w:shd w:val="clear" w:color="auto" w:fill="BFBFBF" w:themeFill="background1" w:themeFillShade="BF"/>
            <w:vAlign w:val="center"/>
            <w:tcPrChange w:id="1673" w:author="jonathan pritchard" w:date="2025-01-23T13:29:00Z" w16du:dateUtc="2025-01-23T13:29:00Z">
              <w:tcPr>
                <w:tcW w:w="9526" w:type="dxa"/>
                <w:gridSpan w:val="4"/>
                <w:shd w:val="clear" w:color="auto" w:fill="CCFFCC"/>
                <w:vAlign w:val="center"/>
              </w:tcPr>
            </w:tcPrChange>
          </w:tcPr>
          <w:p w14:paraId="497D834B" w14:textId="77777777" w:rsidR="00A26BCF" w:rsidRPr="004065B1" w:rsidRDefault="00A26BCF" w:rsidP="00A26BCF">
            <w:r w:rsidRPr="000A066E">
              <w:rPr>
                <w:b/>
              </w:rPr>
              <w:t>Results</w:t>
            </w:r>
          </w:p>
        </w:tc>
      </w:tr>
      <w:tr w:rsidR="00A26BCF" w14:paraId="2D8F534B" w14:textId="77777777" w:rsidTr="00A12488">
        <w:trPr>
          <w:tblHeader/>
        </w:trPr>
        <w:tc>
          <w:tcPr>
            <w:tcW w:w="9526" w:type="dxa"/>
            <w:gridSpan w:val="4"/>
            <w:vAlign w:val="center"/>
          </w:tcPr>
          <w:p w14:paraId="202FCE29" w14:textId="65D9C91F" w:rsidR="00A26BCF" w:rsidRPr="00076547" w:rsidRDefault="00A26BCF" w:rsidP="00A26BCF">
            <w:pPr>
              <w:jc w:val="left"/>
              <w:rPr>
                <w:i/>
              </w:rPr>
            </w:pPr>
            <w:r w:rsidRPr="00076547">
              <w:rPr>
                <w:i/>
              </w:rPr>
              <w:t xml:space="preserve">The system reports a </w:t>
            </w:r>
            <w:r>
              <w:rPr>
                <w:i/>
              </w:rPr>
              <w:t>CRC</w:t>
            </w:r>
            <w:r w:rsidRPr="00076547">
              <w:rPr>
                <w:i/>
              </w:rPr>
              <w:t xml:space="preserve"> failure on </w:t>
            </w:r>
            <w:r>
              <w:rPr>
                <w:i/>
              </w:rPr>
              <w:t>101GB00</w:t>
            </w:r>
            <w:r w:rsidRPr="00076547">
              <w:rPr>
                <w:i/>
              </w:rPr>
              <w:t>100001</w:t>
            </w:r>
            <w:r>
              <w:rPr>
                <w:i/>
              </w:rPr>
              <w:t xml:space="preserve"> </w:t>
            </w:r>
            <w:r w:rsidRPr="00076547">
              <w:rPr>
                <w:i/>
              </w:rPr>
              <w:t>accompanied by the appropriate error message as follows:</w:t>
            </w:r>
          </w:p>
          <w:p w14:paraId="6504C78B" w14:textId="287BB77A" w:rsidR="00A26BCF" w:rsidRPr="00076547" w:rsidRDefault="00A26BCF" w:rsidP="00A26BCF">
            <w:pPr>
              <w:jc w:val="left"/>
              <w:rPr>
                <w:i/>
              </w:rPr>
            </w:pPr>
            <w:r w:rsidRPr="00076547">
              <w:rPr>
                <w:i/>
              </w:rPr>
              <w:t>“</w:t>
            </w:r>
            <w:r w:rsidRPr="00076547">
              <w:rPr>
                <w:b/>
                <w:i/>
              </w:rPr>
              <w:t xml:space="preserve">SSE </w:t>
            </w:r>
            <w:r>
              <w:rPr>
                <w:b/>
                <w:i/>
              </w:rPr>
              <w:t>1</w:t>
            </w:r>
            <w:r w:rsidRPr="00076547">
              <w:rPr>
                <w:b/>
                <w:i/>
              </w:rPr>
              <w:t>13 – Cell Permit is invalid (checksum is incorrect)</w:t>
            </w:r>
            <w:r w:rsidRPr="00076547">
              <w:rPr>
                <w:i/>
              </w:rPr>
              <w:t>”</w:t>
            </w:r>
          </w:p>
          <w:p w14:paraId="036818BC" w14:textId="6F059362" w:rsidR="00A26BCF" w:rsidRPr="00076547" w:rsidRDefault="00A26BCF" w:rsidP="00A26BCF">
            <w:pPr>
              <w:jc w:val="left"/>
              <w:rPr>
                <w:i/>
              </w:rPr>
            </w:pPr>
            <w:r w:rsidRPr="00076547">
              <w:rPr>
                <w:i/>
              </w:rPr>
              <w:t xml:space="preserve">In both cases the permit for </w:t>
            </w:r>
            <w:r>
              <w:rPr>
                <w:i/>
              </w:rPr>
              <w:t>101GB00100002</w:t>
            </w:r>
            <w:r w:rsidRPr="00076547">
              <w:rPr>
                <w:i/>
              </w:rPr>
              <w:t xml:space="preserve"> imports without any error or warning.</w:t>
            </w:r>
          </w:p>
          <w:p w14:paraId="4B8993BA" w14:textId="77777777" w:rsidR="00A26BCF" w:rsidRPr="00076547" w:rsidRDefault="00A26BCF" w:rsidP="00A26BCF">
            <w:pPr>
              <w:jc w:val="left"/>
              <w:rPr>
                <w:i/>
              </w:rPr>
            </w:pPr>
          </w:p>
          <w:p w14:paraId="77F51F95" w14:textId="6EAA63E2" w:rsidR="00A26BCF" w:rsidRPr="00076547" w:rsidRDefault="00A26BCF" w:rsidP="00A26BCF">
            <w:pPr>
              <w:jc w:val="left"/>
              <w:rPr>
                <w:i/>
              </w:rPr>
            </w:pPr>
            <w:r w:rsidRPr="00076547">
              <w:rPr>
                <w:i/>
              </w:rPr>
              <w:t>1)</w:t>
            </w:r>
            <w:r w:rsidRPr="00076547">
              <w:rPr>
                <w:i/>
              </w:rPr>
              <w:tab/>
              <w:t xml:space="preserve">Cell </w:t>
            </w:r>
            <w:r>
              <w:rPr>
                <w:i/>
              </w:rPr>
              <w:t>101GB00</w:t>
            </w:r>
            <w:r w:rsidRPr="00076547">
              <w:rPr>
                <w:i/>
              </w:rPr>
              <w:t>100001</w:t>
            </w:r>
            <w:r>
              <w:rPr>
                <w:i/>
              </w:rPr>
              <w:t xml:space="preserve"> </w:t>
            </w:r>
            <w:r w:rsidRPr="00076547">
              <w:rPr>
                <w:i/>
              </w:rPr>
              <w:t xml:space="preserve">has had its </w:t>
            </w:r>
            <w:r>
              <w:rPr>
                <w:i/>
              </w:rPr>
              <w:t xml:space="preserve">permit </w:t>
            </w:r>
            <w:r w:rsidRPr="00076547">
              <w:rPr>
                <w:i/>
              </w:rPr>
              <w:t xml:space="preserve">CRC changed from </w:t>
            </w:r>
            <w:r w:rsidRPr="001E0D4B">
              <w:t>760CD6BA8AAEF1A0 to 760CD6BA8AAEE1A0</w:t>
            </w:r>
            <w:r w:rsidRPr="00076547">
              <w:rPr>
                <w:i/>
              </w:rPr>
              <w:t>.</w:t>
            </w:r>
          </w:p>
          <w:p w14:paraId="11C98F3E" w14:textId="0532D923" w:rsidR="00A26BCF" w:rsidRPr="00076547" w:rsidRDefault="00A26BCF" w:rsidP="00A26BCF">
            <w:pPr>
              <w:jc w:val="left"/>
              <w:rPr>
                <w:i/>
              </w:rPr>
            </w:pPr>
            <w:r w:rsidRPr="00076547">
              <w:rPr>
                <w:i/>
              </w:rPr>
              <w:t>2)</w:t>
            </w:r>
            <w:r w:rsidRPr="00076547">
              <w:rPr>
                <w:i/>
              </w:rPr>
              <w:tab/>
              <w:t xml:space="preserve">Cell </w:t>
            </w:r>
            <w:r>
              <w:rPr>
                <w:i/>
              </w:rPr>
              <w:t>101GB00</w:t>
            </w:r>
            <w:r w:rsidRPr="00076547">
              <w:rPr>
                <w:i/>
              </w:rPr>
              <w:t>100001</w:t>
            </w:r>
            <w:r>
              <w:rPr>
                <w:i/>
              </w:rPr>
              <w:t xml:space="preserve"> </w:t>
            </w:r>
            <w:r w:rsidRPr="00076547">
              <w:rPr>
                <w:i/>
              </w:rPr>
              <w:t>has had the encrypted cell keys 1 &amp; 2 altered slightly.</w:t>
            </w:r>
          </w:p>
          <w:p w14:paraId="7C88F797" w14:textId="0490E7F5" w:rsidR="00A26BCF" w:rsidRPr="0015247B" w:rsidRDefault="00A26BCF" w:rsidP="00A26BCF">
            <w:pPr>
              <w:jc w:val="left"/>
            </w:pPr>
            <w:r w:rsidRPr="00076547">
              <w:rPr>
                <w:i/>
              </w:rPr>
              <w:t>3)</w:t>
            </w:r>
            <w:r w:rsidRPr="00076547">
              <w:rPr>
                <w:i/>
              </w:rPr>
              <w:tab/>
              <w:t xml:space="preserve">Cell </w:t>
            </w:r>
            <w:r>
              <w:rPr>
                <w:i/>
              </w:rPr>
              <w:t>101GB00</w:t>
            </w:r>
            <w:r w:rsidRPr="00076547">
              <w:rPr>
                <w:i/>
              </w:rPr>
              <w:t>100002</w:t>
            </w:r>
            <w:r>
              <w:rPr>
                <w:i/>
              </w:rPr>
              <w:t xml:space="preserve"> </w:t>
            </w:r>
            <w:r w:rsidRPr="00076547">
              <w:rPr>
                <w:i/>
              </w:rPr>
              <w:t xml:space="preserve">has a valid </w:t>
            </w:r>
            <w:r>
              <w:rPr>
                <w:i/>
              </w:rPr>
              <w:t xml:space="preserve">permit </w:t>
            </w:r>
            <w:r w:rsidRPr="00076547">
              <w:rPr>
                <w:i/>
              </w:rPr>
              <w:t>CRC value for both tests.)</w:t>
            </w:r>
          </w:p>
        </w:tc>
      </w:tr>
    </w:tbl>
    <w:p w14:paraId="6E7B2C66" w14:textId="5933F20C" w:rsidR="00A94802" w:rsidRDefault="00A94802" w:rsidP="00A94802"/>
    <w:p w14:paraId="73133926" w14:textId="2B333B81" w:rsidR="00F807DF" w:rsidRDefault="00F807DF" w:rsidP="00A94802"/>
    <w:p w14:paraId="2DB4CB04" w14:textId="3C5D6C5A" w:rsidR="007C17D2" w:rsidRPr="007E2CFE" w:rsidRDefault="00132CFF" w:rsidP="00132CFF">
      <w:pPr>
        <w:pStyle w:val="Heading3"/>
      </w:pPr>
      <w:bookmarkStart w:id="1674" w:name="_Toc189647799"/>
      <w:r>
        <w:lastRenderedPageBreak/>
        <w:t>Missing</w:t>
      </w:r>
      <w:r w:rsidR="007C17D2">
        <w:t xml:space="preserve"> PERMIT.XML signature</w:t>
      </w:r>
      <w:bookmarkEnd w:id="1674"/>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1675" w:author="jonathan pritchard" w:date="2025-01-23T13:29:00Z" w16du:dateUtc="2025-01-23T13:29: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1676">
          <w:tblGrid>
            <w:gridCol w:w="2381"/>
            <w:gridCol w:w="2381"/>
            <w:gridCol w:w="2382"/>
            <w:gridCol w:w="2382"/>
          </w:tblGrid>
        </w:tblGridChange>
      </w:tblGrid>
      <w:tr w:rsidR="00A26BCF" w14:paraId="37E34563" w14:textId="77777777" w:rsidTr="00A26BCF">
        <w:trPr>
          <w:trHeight w:val="454"/>
          <w:tblHeader/>
          <w:trPrChange w:id="1677" w:author="jonathan pritchard" w:date="2025-01-23T13:29:00Z" w16du:dateUtc="2025-01-23T13:29:00Z">
            <w:trPr>
              <w:trHeight w:val="454"/>
              <w:tblHeader/>
            </w:trPr>
          </w:trPrChange>
        </w:trPr>
        <w:tc>
          <w:tcPr>
            <w:tcW w:w="2381" w:type="dxa"/>
            <w:shd w:val="clear" w:color="auto" w:fill="BFBFBF" w:themeFill="background1" w:themeFillShade="BF"/>
            <w:vAlign w:val="center"/>
            <w:tcPrChange w:id="1678" w:author="jonathan pritchard" w:date="2025-01-23T13:29:00Z" w16du:dateUtc="2025-01-23T13:29:00Z">
              <w:tcPr>
                <w:tcW w:w="2381" w:type="dxa"/>
                <w:shd w:val="clear" w:color="auto" w:fill="CCFFCC"/>
                <w:vAlign w:val="center"/>
              </w:tcPr>
            </w:tcPrChange>
          </w:tcPr>
          <w:p w14:paraId="0BDD2974" w14:textId="77777777" w:rsidR="00A26BCF" w:rsidRPr="004065B1" w:rsidRDefault="00A26BCF" w:rsidP="00A26BCF">
            <w:r w:rsidRPr="000A066E">
              <w:rPr>
                <w:b/>
              </w:rPr>
              <w:t>Test Reference</w:t>
            </w:r>
          </w:p>
        </w:tc>
        <w:tc>
          <w:tcPr>
            <w:tcW w:w="2381" w:type="dxa"/>
            <w:shd w:val="clear" w:color="auto" w:fill="FFFFFF" w:themeFill="background1"/>
            <w:vAlign w:val="center"/>
            <w:tcPrChange w:id="1679" w:author="jonathan pritchard" w:date="2025-01-23T13:29:00Z" w16du:dateUtc="2025-01-23T13:29:00Z">
              <w:tcPr>
                <w:tcW w:w="2381" w:type="dxa"/>
                <w:shd w:val="clear" w:color="auto" w:fill="CCFFCC"/>
                <w:vAlign w:val="center"/>
              </w:tcPr>
            </w:tcPrChange>
          </w:tcPr>
          <w:p w14:paraId="3E8C082E" w14:textId="50B6D27D" w:rsidR="00A26BCF" w:rsidRPr="004065B1" w:rsidRDefault="00A26BCF" w:rsidP="00A26BCF">
            <w:proofErr w:type="spellStart"/>
            <w:r>
              <w:t>MissingPermitSignature</w:t>
            </w:r>
            <w:proofErr w:type="spellEnd"/>
          </w:p>
        </w:tc>
        <w:tc>
          <w:tcPr>
            <w:tcW w:w="2382" w:type="dxa"/>
            <w:shd w:val="clear" w:color="auto" w:fill="BFBFBF" w:themeFill="background1" w:themeFillShade="BF"/>
            <w:vAlign w:val="center"/>
            <w:tcPrChange w:id="1680" w:author="jonathan pritchard" w:date="2025-01-23T13:29:00Z" w16du:dateUtc="2025-01-23T13:29:00Z">
              <w:tcPr>
                <w:tcW w:w="2382" w:type="dxa"/>
                <w:shd w:val="clear" w:color="auto" w:fill="CCFFCC"/>
                <w:vAlign w:val="center"/>
              </w:tcPr>
            </w:tcPrChange>
          </w:tcPr>
          <w:p w14:paraId="1D2299AA" w14:textId="77777777" w:rsidR="00A26BCF" w:rsidRPr="004065B1" w:rsidRDefault="00A26BCF" w:rsidP="00A26BCF">
            <w:r w:rsidRPr="000A066E">
              <w:rPr>
                <w:b/>
              </w:rPr>
              <w:t>IHO Reference</w:t>
            </w:r>
          </w:p>
        </w:tc>
        <w:tc>
          <w:tcPr>
            <w:tcW w:w="2382" w:type="dxa"/>
            <w:shd w:val="clear" w:color="auto" w:fill="FFFFFF" w:themeFill="background1"/>
            <w:vAlign w:val="center"/>
            <w:tcPrChange w:id="1681" w:author="jonathan pritchard" w:date="2025-01-23T13:29:00Z" w16du:dateUtc="2025-01-23T13:29:00Z">
              <w:tcPr>
                <w:tcW w:w="2382" w:type="dxa"/>
                <w:shd w:val="clear" w:color="auto" w:fill="CCFFCC"/>
                <w:vAlign w:val="center"/>
              </w:tcPr>
            </w:tcPrChange>
          </w:tcPr>
          <w:p w14:paraId="536DD723" w14:textId="0746BB64" w:rsidR="00A26BCF" w:rsidRPr="004065B1" w:rsidRDefault="00A26BCF" w:rsidP="00A26BCF">
            <w:r>
              <w:rPr>
                <w:rFonts w:ascii="Calibri" w:hAnsi="Calibri" w:cs="Calibri"/>
                <w:color w:val="000000"/>
                <w:sz w:val="22"/>
                <w:szCs w:val="22"/>
              </w:rPr>
              <w:t>S-98 B-3</w:t>
            </w:r>
          </w:p>
        </w:tc>
      </w:tr>
      <w:tr w:rsidR="00A26BCF" w14:paraId="36B04F58" w14:textId="77777777" w:rsidTr="00C749A7">
        <w:trPr>
          <w:tblHeader/>
          <w:trPrChange w:id="1682" w:author="jonathan pritchard" w:date="2025-01-23T13:29:00Z" w16du:dateUtc="2025-01-23T13:29:00Z">
            <w:trPr>
              <w:tblHeader/>
            </w:trPr>
          </w:trPrChange>
        </w:trPr>
        <w:tc>
          <w:tcPr>
            <w:tcW w:w="9526" w:type="dxa"/>
            <w:gridSpan w:val="4"/>
            <w:shd w:val="clear" w:color="auto" w:fill="BFBFBF" w:themeFill="background1" w:themeFillShade="BF"/>
            <w:vAlign w:val="center"/>
            <w:tcPrChange w:id="1683" w:author="jonathan pritchard" w:date="2025-01-23T13:29:00Z" w16du:dateUtc="2025-01-23T13:29:00Z">
              <w:tcPr>
                <w:tcW w:w="9526" w:type="dxa"/>
                <w:gridSpan w:val="4"/>
                <w:shd w:val="clear" w:color="auto" w:fill="CCFFCC"/>
                <w:vAlign w:val="center"/>
              </w:tcPr>
            </w:tcPrChange>
          </w:tcPr>
          <w:p w14:paraId="24E9C17B" w14:textId="77777777" w:rsidR="00A26BCF" w:rsidRDefault="00A26BCF" w:rsidP="00A26BCF">
            <w:r w:rsidRPr="000A066E">
              <w:rPr>
                <w:b/>
              </w:rPr>
              <w:t>Test description</w:t>
            </w:r>
          </w:p>
        </w:tc>
      </w:tr>
      <w:tr w:rsidR="00A26BCF" w14:paraId="5CD7C172" w14:textId="77777777" w:rsidTr="00280DEE">
        <w:trPr>
          <w:tblHeader/>
        </w:trPr>
        <w:tc>
          <w:tcPr>
            <w:tcW w:w="9526" w:type="dxa"/>
            <w:gridSpan w:val="4"/>
            <w:vAlign w:val="center"/>
          </w:tcPr>
          <w:p w14:paraId="24E0BDA2" w14:textId="6C97842A" w:rsidR="00A26BCF" w:rsidRPr="00B07F0D" w:rsidRDefault="00A26BCF" w:rsidP="00A26BCF">
            <w:pPr>
              <w:rPr>
                <w:i/>
              </w:rPr>
            </w:pPr>
            <w:r w:rsidRPr="00B07F0D">
              <w:rPr>
                <w:i/>
              </w:rPr>
              <w:t xml:space="preserve">This test checks that permits cannot be loaded from a PERMIT.XML without a valid PERMIT.SIG </w:t>
            </w:r>
            <w:r>
              <w:rPr>
                <w:i/>
              </w:rPr>
              <w:t xml:space="preserve">permit signature file </w:t>
            </w:r>
            <w:r w:rsidRPr="00B07F0D">
              <w:rPr>
                <w:i/>
              </w:rPr>
              <w:t>also present.</w:t>
            </w:r>
          </w:p>
        </w:tc>
      </w:tr>
      <w:tr w:rsidR="00A26BCF" w14:paraId="18F715E0" w14:textId="77777777" w:rsidTr="00C749A7">
        <w:trPr>
          <w:tblHeader/>
          <w:trPrChange w:id="1684" w:author="jonathan pritchard" w:date="2025-01-23T13:29:00Z" w16du:dateUtc="2025-01-23T13:29:00Z">
            <w:trPr>
              <w:tblHeader/>
            </w:trPr>
          </w:trPrChange>
        </w:trPr>
        <w:tc>
          <w:tcPr>
            <w:tcW w:w="9526" w:type="dxa"/>
            <w:gridSpan w:val="4"/>
            <w:shd w:val="clear" w:color="auto" w:fill="BFBFBF" w:themeFill="background1" w:themeFillShade="BF"/>
            <w:vAlign w:val="center"/>
            <w:tcPrChange w:id="1685" w:author="jonathan pritchard" w:date="2025-01-23T13:29:00Z" w16du:dateUtc="2025-01-23T13:29:00Z">
              <w:tcPr>
                <w:tcW w:w="9526" w:type="dxa"/>
                <w:gridSpan w:val="4"/>
                <w:shd w:val="clear" w:color="auto" w:fill="CCFFCC"/>
                <w:vAlign w:val="center"/>
              </w:tcPr>
            </w:tcPrChange>
          </w:tcPr>
          <w:p w14:paraId="5C252B32" w14:textId="77777777" w:rsidR="00A26BCF" w:rsidRPr="004065B1" w:rsidRDefault="00A26BCF" w:rsidP="00A26BCF">
            <w:r w:rsidRPr="000A066E">
              <w:rPr>
                <w:b/>
              </w:rPr>
              <w:t>Setup</w:t>
            </w:r>
          </w:p>
        </w:tc>
      </w:tr>
      <w:tr w:rsidR="00A26BCF" w14:paraId="02CFF98B" w14:textId="77777777" w:rsidTr="00280DEE">
        <w:trPr>
          <w:tblHeader/>
        </w:trPr>
        <w:tc>
          <w:tcPr>
            <w:tcW w:w="9526" w:type="dxa"/>
            <w:gridSpan w:val="4"/>
            <w:vAlign w:val="center"/>
          </w:tcPr>
          <w:p w14:paraId="66CF4131" w14:textId="77777777" w:rsidR="00A26BCF" w:rsidRPr="00076547" w:rsidRDefault="00A26BCF" w:rsidP="00A26BCF">
            <w:pPr>
              <w:rPr>
                <w:i/>
              </w:rPr>
            </w:pPr>
            <w:r w:rsidRPr="00076547">
              <w:rPr>
                <w:i/>
              </w:rPr>
              <w:t>No pre-installed permits</w:t>
            </w:r>
          </w:p>
          <w:p w14:paraId="3804E57E" w14:textId="77777777" w:rsidR="00A26BCF" w:rsidRPr="00076547" w:rsidRDefault="00A26BCF" w:rsidP="00A26BCF">
            <w:pPr>
              <w:rPr>
                <w:i/>
              </w:rPr>
            </w:pPr>
            <w:r w:rsidRPr="00076547">
              <w:rPr>
                <w:i/>
              </w:rPr>
              <w:t>Test data used:</w:t>
            </w:r>
          </w:p>
          <w:p w14:paraId="2EE4F3CF" w14:textId="77777777" w:rsidR="00A26BCF" w:rsidRPr="00076547" w:rsidRDefault="00A26BCF" w:rsidP="00A26BCF">
            <w:pPr>
              <w:rPr>
                <w:i/>
              </w:rPr>
            </w:pPr>
            <w:r>
              <w:rPr>
                <w:i/>
              </w:rPr>
              <w:t>PERMIT.XML</w:t>
            </w:r>
          </w:p>
          <w:p w14:paraId="206A084B" w14:textId="77777777" w:rsidR="00A26BCF" w:rsidRDefault="00A26BCF" w:rsidP="00A26BCF">
            <w:pPr>
              <w:rPr>
                <w:i/>
              </w:rPr>
            </w:pPr>
            <w:r w:rsidRPr="00076547">
              <w:rPr>
                <w:i/>
              </w:rPr>
              <w:t>Test data location:</w:t>
            </w:r>
          </w:p>
          <w:p w14:paraId="37859622" w14:textId="32BE0CC9" w:rsidR="00A26BCF" w:rsidRPr="001C412A" w:rsidRDefault="00A26BCF" w:rsidP="00A26BCF">
            <w:pPr>
              <w:pStyle w:val="ListParagraph"/>
              <w:numPr>
                <w:ilvl w:val="0"/>
                <w:numId w:val="53"/>
              </w:numPr>
              <w:rPr>
                <w:b/>
                <w:bCs/>
                <w:i/>
              </w:rPr>
            </w:pPr>
            <w:proofErr w:type="spellStart"/>
            <w:r w:rsidRPr="001C412A">
              <w:rPr>
                <w:b/>
                <w:bCs/>
                <w:i/>
              </w:rPr>
              <w:t>ENCLicencing</w:t>
            </w:r>
            <w:r>
              <w:rPr>
                <w:b/>
                <w:bCs/>
                <w:i/>
              </w:rPr>
              <w:t>H</w:t>
            </w:r>
            <w:proofErr w:type="spellEnd"/>
          </w:p>
          <w:p w14:paraId="349CEA29" w14:textId="77777777" w:rsidR="00A26BCF" w:rsidRPr="00EF287F" w:rsidRDefault="00A26BCF" w:rsidP="00A26BCF">
            <w:pPr>
              <w:jc w:val="left"/>
              <w:rPr>
                <w:i/>
              </w:rPr>
            </w:pPr>
          </w:p>
        </w:tc>
      </w:tr>
      <w:tr w:rsidR="00A26BCF" w14:paraId="798C36FB" w14:textId="77777777" w:rsidTr="00C749A7">
        <w:trPr>
          <w:tblHeader/>
          <w:trPrChange w:id="1686" w:author="jonathan pritchard" w:date="2025-01-23T13:29:00Z" w16du:dateUtc="2025-01-23T13:29:00Z">
            <w:trPr>
              <w:tblHeader/>
            </w:trPr>
          </w:trPrChange>
        </w:trPr>
        <w:tc>
          <w:tcPr>
            <w:tcW w:w="9526" w:type="dxa"/>
            <w:gridSpan w:val="4"/>
            <w:shd w:val="clear" w:color="auto" w:fill="BFBFBF" w:themeFill="background1" w:themeFillShade="BF"/>
            <w:vAlign w:val="center"/>
            <w:tcPrChange w:id="1687" w:author="jonathan pritchard" w:date="2025-01-23T13:29:00Z" w16du:dateUtc="2025-01-23T13:29:00Z">
              <w:tcPr>
                <w:tcW w:w="9526" w:type="dxa"/>
                <w:gridSpan w:val="4"/>
                <w:shd w:val="clear" w:color="auto" w:fill="CCFFCC"/>
                <w:vAlign w:val="center"/>
              </w:tcPr>
            </w:tcPrChange>
          </w:tcPr>
          <w:p w14:paraId="7FA50A61" w14:textId="77777777" w:rsidR="00A26BCF" w:rsidRPr="004065B1" w:rsidRDefault="00A26BCF" w:rsidP="00A26BCF">
            <w:r w:rsidRPr="000A066E">
              <w:rPr>
                <w:b/>
              </w:rPr>
              <w:t>Act</w:t>
            </w:r>
            <w:r w:rsidRPr="00357E05">
              <w:rPr>
                <w:b/>
                <w:shd w:val="clear" w:color="auto" w:fill="CCFFCC"/>
              </w:rPr>
              <w:t>ion</w:t>
            </w:r>
          </w:p>
        </w:tc>
      </w:tr>
      <w:tr w:rsidR="00A26BCF" w14:paraId="5F6A63EA" w14:textId="77777777" w:rsidTr="00280DEE">
        <w:trPr>
          <w:tblHeader/>
        </w:trPr>
        <w:tc>
          <w:tcPr>
            <w:tcW w:w="9526" w:type="dxa"/>
            <w:gridSpan w:val="4"/>
            <w:vAlign w:val="center"/>
          </w:tcPr>
          <w:p w14:paraId="132622D0" w14:textId="77777777" w:rsidR="00A26BCF" w:rsidRDefault="00A26BCF" w:rsidP="00A26BCF">
            <w:pPr>
              <w:rPr>
                <w:i/>
              </w:rPr>
            </w:pPr>
          </w:p>
          <w:p w14:paraId="0D46EF51" w14:textId="77777777" w:rsidR="00A26BCF" w:rsidRDefault="00A26BCF" w:rsidP="00A26BCF">
            <w:pPr>
              <w:rPr>
                <w:i/>
              </w:rPr>
            </w:pPr>
            <w:r w:rsidRPr="00B07F0D">
              <w:rPr>
                <w:i/>
              </w:rPr>
              <w:t>Load PERMIT.XML</w:t>
            </w:r>
          </w:p>
          <w:p w14:paraId="0C597857" w14:textId="1B50FEAD" w:rsidR="00A26BCF" w:rsidRPr="00B07F0D" w:rsidRDefault="00A26BCF" w:rsidP="00A26BCF">
            <w:pPr>
              <w:rPr>
                <w:i/>
              </w:rPr>
            </w:pPr>
          </w:p>
        </w:tc>
      </w:tr>
      <w:tr w:rsidR="00A26BCF" w14:paraId="6F42C1B6" w14:textId="77777777" w:rsidTr="00C749A7">
        <w:trPr>
          <w:tblHeader/>
          <w:trPrChange w:id="1688" w:author="jonathan pritchard" w:date="2025-01-23T13:29:00Z" w16du:dateUtc="2025-01-23T13:29:00Z">
            <w:trPr>
              <w:tblHeader/>
            </w:trPr>
          </w:trPrChange>
        </w:trPr>
        <w:tc>
          <w:tcPr>
            <w:tcW w:w="9526" w:type="dxa"/>
            <w:gridSpan w:val="4"/>
            <w:shd w:val="clear" w:color="auto" w:fill="BFBFBF" w:themeFill="background1" w:themeFillShade="BF"/>
            <w:vAlign w:val="center"/>
            <w:tcPrChange w:id="1689" w:author="jonathan pritchard" w:date="2025-01-23T13:29:00Z" w16du:dateUtc="2025-01-23T13:29:00Z">
              <w:tcPr>
                <w:tcW w:w="9526" w:type="dxa"/>
                <w:gridSpan w:val="4"/>
                <w:shd w:val="clear" w:color="auto" w:fill="CCFFCC"/>
                <w:vAlign w:val="center"/>
              </w:tcPr>
            </w:tcPrChange>
          </w:tcPr>
          <w:p w14:paraId="0F87FEB3" w14:textId="77777777" w:rsidR="00A26BCF" w:rsidRPr="004065B1" w:rsidRDefault="00A26BCF" w:rsidP="00A26BCF">
            <w:r w:rsidRPr="00357E05">
              <w:rPr>
                <w:b/>
                <w:shd w:val="clear" w:color="auto" w:fill="CCFFCC"/>
              </w:rPr>
              <w:t>Results</w:t>
            </w:r>
          </w:p>
        </w:tc>
      </w:tr>
      <w:tr w:rsidR="00A26BCF" w14:paraId="68696C59" w14:textId="77777777" w:rsidTr="00280DEE">
        <w:trPr>
          <w:tblHeader/>
        </w:trPr>
        <w:tc>
          <w:tcPr>
            <w:tcW w:w="9526" w:type="dxa"/>
            <w:gridSpan w:val="4"/>
            <w:vAlign w:val="center"/>
          </w:tcPr>
          <w:p w14:paraId="6F0E5528" w14:textId="77777777" w:rsidR="00A26BCF" w:rsidRDefault="00A26BCF" w:rsidP="00A26BCF">
            <w:pPr>
              <w:jc w:val="left"/>
              <w:rPr>
                <w:rFonts w:cs="Arial"/>
                <w:i/>
                <w:iCs/>
                <w:position w:val="-1"/>
                <w:lang w:val="en-US"/>
              </w:rPr>
            </w:pPr>
          </w:p>
          <w:p w14:paraId="01BDF263" w14:textId="77777777" w:rsidR="00A26BCF" w:rsidRDefault="00A26BCF" w:rsidP="00A26BCF">
            <w:pPr>
              <w:jc w:val="left"/>
              <w:rPr>
                <w:rFonts w:cs="Arial"/>
                <w:i/>
                <w:iCs/>
                <w:position w:val="-1"/>
                <w:lang w:val="en-US"/>
              </w:rPr>
            </w:pPr>
            <w:r>
              <w:rPr>
                <w:rFonts w:cs="Arial"/>
                <w:i/>
                <w:iCs/>
                <w:position w:val="-1"/>
                <w:lang w:val="en-US"/>
              </w:rPr>
              <w:t>Verify the ECDIS fails to load the permits contained in PERMIT.XML and a suitable error message is issued.</w:t>
            </w:r>
          </w:p>
          <w:p w14:paraId="60DBB987" w14:textId="4F5EC525" w:rsidR="00A26BCF" w:rsidRPr="00B07F0D" w:rsidRDefault="00A26BCF" w:rsidP="00A26BCF">
            <w:pPr>
              <w:jc w:val="left"/>
              <w:rPr>
                <w:rFonts w:cs="Arial"/>
                <w:i/>
                <w:iCs/>
                <w:position w:val="-1"/>
                <w:lang w:val="en-US"/>
              </w:rPr>
            </w:pPr>
          </w:p>
        </w:tc>
      </w:tr>
    </w:tbl>
    <w:p w14:paraId="677E8AAB" w14:textId="6CDC4DE0" w:rsidR="007C17D2" w:rsidRDefault="007C17D2" w:rsidP="00A94802"/>
    <w:p w14:paraId="2815BEE9" w14:textId="77777777" w:rsidR="00595934" w:rsidRDefault="00595934" w:rsidP="00A94802"/>
    <w:p w14:paraId="725F5C96" w14:textId="2BD93BAF" w:rsidR="009915F9" w:rsidRDefault="009915F9" w:rsidP="00132CFF">
      <w:pPr>
        <w:pStyle w:val="Heading3"/>
        <w:rPr>
          <w:ins w:id="1690" w:author="jonathan pritchard" w:date="2024-10-22T11:56:00Z" w16du:dateUtc="2024-10-22T10:56:00Z"/>
        </w:rPr>
      </w:pPr>
      <w:bookmarkStart w:id="1691" w:name="_Toc189647800"/>
      <w:ins w:id="1692" w:author="jonathan pritchard" w:date="2024-10-22T11:56:00Z" w16du:dateUtc="2024-10-22T10:56:00Z">
        <w:r>
          <w:t>Multiple Permits</w:t>
        </w:r>
        <w:bookmarkEnd w:id="1691"/>
      </w:ins>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A26BCF" w:rsidRPr="004065B1" w14:paraId="231E91BF" w14:textId="77777777" w:rsidTr="00A26BCF">
        <w:trPr>
          <w:trHeight w:val="454"/>
          <w:tblHeader/>
          <w:ins w:id="1693" w:author="jonathan pritchard" w:date="2024-10-22T11:56:00Z"/>
        </w:trPr>
        <w:tc>
          <w:tcPr>
            <w:tcW w:w="2381" w:type="dxa"/>
            <w:shd w:val="clear" w:color="auto" w:fill="E5B8B7" w:themeFill="accent2" w:themeFillTint="66"/>
            <w:vAlign w:val="center"/>
          </w:tcPr>
          <w:p w14:paraId="20401644" w14:textId="77777777" w:rsidR="00A26BCF" w:rsidRPr="004065B1" w:rsidRDefault="00A26BCF" w:rsidP="00A26BCF">
            <w:pPr>
              <w:rPr>
                <w:ins w:id="1694" w:author="jonathan pritchard" w:date="2024-10-22T11:56:00Z" w16du:dateUtc="2024-10-22T10:56:00Z"/>
              </w:rPr>
            </w:pPr>
            <w:ins w:id="1695" w:author="jonathan pritchard" w:date="2024-10-22T11:56:00Z" w16du:dateUtc="2024-10-22T10:56:00Z">
              <w:r w:rsidRPr="000A066E">
                <w:rPr>
                  <w:b/>
                </w:rPr>
                <w:t>Test Reference</w:t>
              </w:r>
            </w:ins>
          </w:p>
        </w:tc>
        <w:tc>
          <w:tcPr>
            <w:tcW w:w="2381" w:type="dxa"/>
            <w:shd w:val="clear" w:color="auto" w:fill="FFFFFF" w:themeFill="background1"/>
            <w:vAlign w:val="center"/>
          </w:tcPr>
          <w:p w14:paraId="55A303E5" w14:textId="0765B224" w:rsidR="00A26BCF" w:rsidRPr="004065B1" w:rsidRDefault="00A26BCF" w:rsidP="00A26BCF">
            <w:pPr>
              <w:rPr>
                <w:ins w:id="1696" w:author="jonathan pritchard" w:date="2024-10-22T11:56:00Z" w16du:dateUtc="2024-10-22T10:56:00Z"/>
              </w:rPr>
            </w:pPr>
            <w:proofErr w:type="spellStart"/>
            <w:r>
              <w:t>MultiplePermits</w:t>
            </w:r>
            <w:proofErr w:type="spellEnd"/>
          </w:p>
        </w:tc>
        <w:tc>
          <w:tcPr>
            <w:tcW w:w="2382" w:type="dxa"/>
            <w:shd w:val="clear" w:color="auto" w:fill="E5B8B7" w:themeFill="accent2" w:themeFillTint="66"/>
            <w:vAlign w:val="center"/>
          </w:tcPr>
          <w:p w14:paraId="69D9562F" w14:textId="77777777" w:rsidR="00A26BCF" w:rsidRPr="004065B1" w:rsidRDefault="00A26BCF" w:rsidP="00A26BCF">
            <w:pPr>
              <w:rPr>
                <w:ins w:id="1697" w:author="jonathan pritchard" w:date="2024-10-22T11:56:00Z" w16du:dateUtc="2024-10-22T10:56:00Z"/>
              </w:rPr>
            </w:pPr>
            <w:ins w:id="1698" w:author="jonathan pritchard" w:date="2024-10-22T11:56:00Z" w16du:dateUtc="2024-10-22T10:56:00Z">
              <w:r w:rsidRPr="000A066E">
                <w:rPr>
                  <w:b/>
                </w:rPr>
                <w:t>IHO Reference</w:t>
              </w:r>
            </w:ins>
          </w:p>
        </w:tc>
        <w:tc>
          <w:tcPr>
            <w:tcW w:w="2382" w:type="dxa"/>
            <w:shd w:val="clear" w:color="auto" w:fill="FFFFFF" w:themeFill="background1"/>
            <w:vAlign w:val="center"/>
          </w:tcPr>
          <w:p w14:paraId="51CC3BCA" w14:textId="5291463D" w:rsidR="00A26BCF" w:rsidRPr="004065B1" w:rsidRDefault="00A26BCF" w:rsidP="00A26BCF">
            <w:pPr>
              <w:jc w:val="left"/>
              <w:rPr>
                <w:ins w:id="1699" w:author="jonathan pritchard" w:date="2024-10-22T11:56:00Z" w16du:dateUtc="2024-10-22T10:56:00Z"/>
              </w:rPr>
            </w:pPr>
            <w:r>
              <w:rPr>
                <w:rFonts w:ascii="Calibri" w:hAnsi="Calibri" w:cs="Calibri"/>
                <w:color w:val="000000"/>
                <w:sz w:val="22"/>
                <w:szCs w:val="22"/>
              </w:rPr>
              <w:t>S-98 B-3</w:t>
            </w:r>
          </w:p>
        </w:tc>
      </w:tr>
      <w:tr w:rsidR="00A26BCF" w14:paraId="7046BD7C" w14:textId="77777777" w:rsidTr="00A81079">
        <w:trPr>
          <w:tblHeader/>
          <w:ins w:id="1700" w:author="jonathan pritchard" w:date="2024-10-22T11:56:00Z"/>
        </w:trPr>
        <w:tc>
          <w:tcPr>
            <w:tcW w:w="9526" w:type="dxa"/>
            <w:gridSpan w:val="4"/>
            <w:shd w:val="clear" w:color="auto" w:fill="E5B8B7" w:themeFill="accent2" w:themeFillTint="66"/>
            <w:vAlign w:val="center"/>
          </w:tcPr>
          <w:p w14:paraId="66CA0C4C" w14:textId="77777777" w:rsidR="00A26BCF" w:rsidRDefault="00A26BCF" w:rsidP="00A26BCF">
            <w:pPr>
              <w:rPr>
                <w:ins w:id="1701" w:author="jonathan pritchard" w:date="2024-10-22T11:56:00Z" w16du:dateUtc="2024-10-22T10:56:00Z"/>
              </w:rPr>
            </w:pPr>
            <w:ins w:id="1702" w:author="jonathan pritchard" w:date="2024-10-22T11:56:00Z" w16du:dateUtc="2024-10-22T10:56:00Z">
              <w:r w:rsidRPr="000A066E">
                <w:rPr>
                  <w:b/>
                </w:rPr>
                <w:t>Test description</w:t>
              </w:r>
            </w:ins>
          </w:p>
        </w:tc>
      </w:tr>
      <w:tr w:rsidR="00A26BCF" w:rsidRPr="005D2431" w14:paraId="32027EAC" w14:textId="77777777" w:rsidTr="00A81079">
        <w:trPr>
          <w:tblHeader/>
          <w:ins w:id="1703" w:author="jonathan pritchard" w:date="2024-10-22T11:56:00Z"/>
        </w:trPr>
        <w:tc>
          <w:tcPr>
            <w:tcW w:w="9526" w:type="dxa"/>
            <w:gridSpan w:val="4"/>
            <w:vAlign w:val="center"/>
          </w:tcPr>
          <w:p w14:paraId="59239D27" w14:textId="77777777" w:rsidR="00A26BCF" w:rsidRDefault="00A26BCF" w:rsidP="00A26BCF">
            <w:pPr>
              <w:pStyle w:val="ListParagraph"/>
              <w:rPr>
                <w:i/>
              </w:rPr>
            </w:pPr>
          </w:p>
          <w:p w14:paraId="50C79D7C" w14:textId="6549BEA5" w:rsidR="00A26BCF" w:rsidRDefault="00A26BCF" w:rsidP="00A26BCF">
            <w:pPr>
              <w:pStyle w:val="ListParagraph"/>
              <w:numPr>
                <w:ilvl w:val="0"/>
                <w:numId w:val="84"/>
              </w:numPr>
              <w:rPr>
                <w:ins w:id="1704" w:author="jonathan pritchard" w:date="2024-10-22T11:57:00Z" w16du:dateUtc="2024-10-22T10:57:00Z"/>
                <w:i/>
              </w:rPr>
            </w:pPr>
            <w:ins w:id="1705" w:author="jonathan pritchard" w:date="2024-10-22T11:56:00Z" w16du:dateUtc="2024-10-22T10:56:00Z">
              <w:r>
                <w:rPr>
                  <w:i/>
                </w:rPr>
                <w:t xml:space="preserve">Part 15 </w:t>
              </w:r>
            </w:ins>
            <w:ins w:id="1706" w:author="jonathan pritchard" w:date="2024-10-22T11:57:00Z" w16du:dateUtc="2024-10-22T10:57:00Z">
              <w:r>
                <w:rPr>
                  <w:i/>
                </w:rPr>
                <w:t>supports multiple permits in a single permit file.</w:t>
              </w:r>
            </w:ins>
          </w:p>
          <w:p w14:paraId="21E98FFD" w14:textId="0D73E103" w:rsidR="00A26BCF" w:rsidRDefault="00A26BCF" w:rsidP="00A26BCF">
            <w:pPr>
              <w:pStyle w:val="ListParagraph"/>
              <w:numPr>
                <w:ilvl w:val="0"/>
                <w:numId w:val="84"/>
              </w:numPr>
              <w:rPr>
                <w:i/>
              </w:rPr>
            </w:pPr>
            <w:ins w:id="1707" w:author="jonathan pritchard" w:date="2024-10-22T11:57:00Z" w16du:dateUtc="2024-10-22T10:57:00Z">
              <w:r>
                <w:rPr>
                  <w:i/>
                </w:rPr>
                <w:t>Test ability to pick</w:t>
              </w:r>
            </w:ins>
            <w:r>
              <w:rPr>
                <w:i/>
              </w:rPr>
              <w:t xml:space="preserve"> the correct permit</w:t>
            </w:r>
            <w:ins w:id="1708" w:author="jonathan pritchard" w:date="2024-10-22T11:57:00Z" w16du:dateUtc="2024-10-22T10:57:00Z">
              <w:r>
                <w:rPr>
                  <w:i/>
                </w:rPr>
                <w:t xml:space="preserve"> from a multi-permit fil</w:t>
              </w:r>
            </w:ins>
            <w:r>
              <w:rPr>
                <w:i/>
              </w:rPr>
              <w:t>e</w:t>
            </w:r>
          </w:p>
          <w:p w14:paraId="60079370" w14:textId="0B9ACAF6" w:rsidR="00A26BCF" w:rsidRDefault="00A26BCF" w:rsidP="00A26BCF">
            <w:pPr>
              <w:pStyle w:val="ListParagraph"/>
              <w:numPr>
                <w:ilvl w:val="0"/>
                <w:numId w:val="84"/>
              </w:numPr>
              <w:rPr>
                <w:i/>
              </w:rPr>
            </w:pPr>
            <w:r>
              <w:rPr>
                <w:i/>
              </w:rPr>
              <w:t>Also test that an incorrect permit is filtered out.</w:t>
            </w:r>
          </w:p>
          <w:p w14:paraId="4E7FE367" w14:textId="30FB9D1C" w:rsidR="00A26BCF" w:rsidRDefault="00A26BCF" w:rsidP="00A26BCF">
            <w:pPr>
              <w:pStyle w:val="ListParagraph"/>
              <w:numPr>
                <w:ilvl w:val="0"/>
                <w:numId w:val="84"/>
              </w:numPr>
              <w:rPr>
                <w:i/>
              </w:rPr>
            </w:pPr>
            <w:r>
              <w:rPr>
                <w:i/>
              </w:rPr>
              <w:t xml:space="preserve">Test should use two different </w:t>
            </w:r>
            <w:proofErr w:type="spellStart"/>
            <w:r>
              <w:rPr>
                <w:i/>
              </w:rPr>
              <w:t>UserPermits</w:t>
            </w:r>
            <w:proofErr w:type="spellEnd"/>
            <w:r>
              <w:rPr>
                <w:i/>
              </w:rPr>
              <w:t xml:space="preserve"> (better to be for two different OEMs and thus require another IHO M_ID)</w:t>
            </w:r>
          </w:p>
          <w:p w14:paraId="440FECF6" w14:textId="5B3D99CC" w:rsidR="00A26BCF" w:rsidRPr="00A81079" w:rsidRDefault="00A26BCF" w:rsidP="00A26BCF">
            <w:pPr>
              <w:pStyle w:val="ListParagraph"/>
              <w:rPr>
                <w:ins w:id="1709" w:author="jonathan pritchard" w:date="2024-10-22T11:56:00Z" w16du:dateUtc="2024-10-22T10:56:00Z"/>
                <w:i/>
              </w:rPr>
            </w:pPr>
          </w:p>
        </w:tc>
      </w:tr>
    </w:tbl>
    <w:p w14:paraId="246EE019" w14:textId="77777777" w:rsidR="009915F9" w:rsidRPr="009915F9" w:rsidRDefault="009915F9">
      <w:pPr>
        <w:rPr>
          <w:ins w:id="1710" w:author="jonathan pritchard" w:date="2024-10-22T11:56:00Z" w16du:dateUtc="2024-10-22T10:56:00Z"/>
        </w:rPr>
        <w:pPrChange w:id="1711" w:author="jonathan pritchard" w:date="2024-10-22T11:56:00Z" w16du:dateUtc="2024-10-22T10:56:00Z">
          <w:pPr>
            <w:pStyle w:val="Heading3"/>
          </w:pPr>
        </w:pPrChange>
      </w:pPr>
    </w:p>
    <w:p w14:paraId="74C148F5" w14:textId="47F3E32F" w:rsidR="00B07F0D" w:rsidRPr="007E2CFE" w:rsidRDefault="00B07F0D" w:rsidP="00132CFF">
      <w:pPr>
        <w:pStyle w:val="Heading3"/>
      </w:pPr>
      <w:bookmarkStart w:id="1712" w:name="_Toc189647801"/>
      <w:r>
        <w:lastRenderedPageBreak/>
        <w:t>Invalid PERMIT.XML signature (contained in PERMIT.SIG)</w:t>
      </w:r>
      <w:bookmarkEnd w:id="1712"/>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1713" w:author="jonathan pritchard" w:date="2025-01-23T13:29:00Z" w16du:dateUtc="2025-01-23T13:29: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1714">
          <w:tblGrid>
            <w:gridCol w:w="2381"/>
            <w:gridCol w:w="2381"/>
            <w:gridCol w:w="2382"/>
            <w:gridCol w:w="2382"/>
          </w:tblGrid>
        </w:tblGridChange>
      </w:tblGrid>
      <w:tr w:rsidR="00A26BCF" w14:paraId="552CEDDA" w14:textId="77777777" w:rsidTr="00A26BCF">
        <w:trPr>
          <w:trHeight w:val="454"/>
          <w:tblHeader/>
          <w:trPrChange w:id="1715" w:author="jonathan pritchard" w:date="2025-01-23T13:29:00Z" w16du:dateUtc="2025-01-23T13:29:00Z">
            <w:trPr>
              <w:trHeight w:val="454"/>
              <w:tblHeader/>
            </w:trPr>
          </w:trPrChange>
        </w:trPr>
        <w:tc>
          <w:tcPr>
            <w:tcW w:w="2381" w:type="dxa"/>
            <w:shd w:val="clear" w:color="auto" w:fill="BFBFBF" w:themeFill="background1" w:themeFillShade="BF"/>
            <w:vAlign w:val="center"/>
            <w:tcPrChange w:id="1716" w:author="jonathan pritchard" w:date="2025-01-23T13:29:00Z" w16du:dateUtc="2025-01-23T13:29:00Z">
              <w:tcPr>
                <w:tcW w:w="2381" w:type="dxa"/>
                <w:shd w:val="clear" w:color="auto" w:fill="CCFFCC"/>
                <w:vAlign w:val="center"/>
              </w:tcPr>
            </w:tcPrChange>
          </w:tcPr>
          <w:p w14:paraId="3618CB0D" w14:textId="05FF1B00" w:rsidR="00A26BCF" w:rsidRPr="00C749A7" w:rsidRDefault="00E81CDD" w:rsidP="00A26BCF">
            <w:pPr>
              <w:rPr>
                <w:shd w:val="clear" w:color="auto" w:fill="CCFFCC"/>
              </w:rPr>
            </w:pPr>
            <w:r>
              <w:rPr>
                <w:shd w:val="clear" w:color="auto" w:fill="CCFFCC"/>
              </w:rPr>
              <w:t>Test Reference</w:t>
            </w:r>
          </w:p>
        </w:tc>
        <w:tc>
          <w:tcPr>
            <w:tcW w:w="2381" w:type="dxa"/>
            <w:shd w:val="clear" w:color="auto" w:fill="FFFFFF" w:themeFill="background1"/>
            <w:vAlign w:val="center"/>
            <w:tcPrChange w:id="1717" w:author="jonathan pritchard" w:date="2025-01-23T13:29:00Z" w16du:dateUtc="2025-01-23T13:29:00Z">
              <w:tcPr>
                <w:tcW w:w="2381" w:type="dxa"/>
                <w:shd w:val="clear" w:color="auto" w:fill="CCFFCC"/>
                <w:vAlign w:val="center"/>
              </w:tcPr>
            </w:tcPrChange>
          </w:tcPr>
          <w:p w14:paraId="703288DD" w14:textId="0925A947" w:rsidR="00A26BCF" w:rsidRPr="00E81CDD" w:rsidRDefault="00A26BCF" w:rsidP="00A26BCF">
            <w:pPr>
              <w:rPr>
                <w:shd w:val="clear" w:color="auto" w:fill="CCFFCC"/>
              </w:rPr>
            </w:pPr>
            <w:r w:rsidRPr="00E81CDD">
              <w:rPr>
                <w:shd w:val="clear" w:color="auto" w:fill="CCFFCC"/>
              </w:rPr>
              <w:t>InvalidPermitSignature</w:t>
            </w:r>
          </w:p>
        </w:tc>
        <w:tc>
          <w:tcPr>
            <w:tcW w:w="2382" w:type="dxa"/>
            <w:shd w:val="clear" w:color="auto" w:fill="BFBFBF" w:themeFill="background1" w:themeFillShade="BF"/>
            <w:vAlign w:val="center"/>
            <w:tcPrChange w:id="1718" w:author="jonathan pritchard" w:date="2025-01-23T13:29:00Z" w16du:dateUtc="2025-01-23T13:29:00Z">
              <w:tcPr>
                <w:tcW w:w="2382" w:type="dxa"/>
                <w:shd w:val="clear" w:color="auto" w:fill="CCFFCC"/>
                <w:vAlign w:val="center"/>
              </w:tcPr>
            </w:tcPrChange>
          </w:tcPr>
          <w:p w14:paraId="5DB969A3" w14:textId="77777777" w:rsidR="00A26BCF" w:rsidRPr="00E81CDD" w:rsidRDefault="00A26BCF" w:rsidP="00A26BCF">
            <w:pPr>
              <w:rPr>
                <w:shd w:val="clear" w:color="auto" w:fill="CCFFCC"/>
              </w:rPr>
            </w:pPr>
            <w:r w:rsidRPr="00E81CDD">
              <w:rPr>
                <w:b/>
                <w:shd w:val="clear" w:color="auto" w:fill="CCFFCC"/>
              </w:rPr>
              <w:t>IHO Reference</w:t>
            </w:r>
          </w:p>
        </w:tc>
        <w:tc>
          <w:tcPr>
            <w:tcW w:w="2382" w:type="dxa"/>
            <w:shd w:val="clear" w:color="auto" w:fill="FFFFFF" w:themeFill="background1"/>
            <w:vAlign w:val="center"/>
            <w:tcPrChange w:id="1719" w:author="jonathan pritchard" w:date="2025-01-23T13:29:00Z" w16du:dateUtc="2025-01-23T13:29:00Z">
              <w:tcPr>
                <w:tcW w:w="2382" w:type="dxa"/>
                <w:shd w:val="clear" w:color="auto" w:fill="CCFFCC"/>
                <w:vAlign w:val="center"/>
              </w:tcPr>
            </w:tcPrChange>
          </w:tcPr>
          <w:p w14:paraId="2D168D06" w14:textId="5F9F7F9E" w:rsidR="00A26BCF" w:rsidRPr="00357E05" w:rsidRDefault="00A26BCF" w:rsidP="00A26BCF">
            <w:pPr>
              <w:rPr>
                <w:shd w:val="clear" w:color="auto" w:fill="CCFFCC"/>
              </w:rPr>
            </w:pPr>
            <w:r>
              <w:rPr>
                <w:rFonts w:ascii="Calibri" w:hAnsi="Calibri" w:cs="Calibri"/>
                <w:color w:val="000000"/>
                <w:sz w:val="22"/>
                <w:szCs w:val="22"/>
              </w:rPr>
              <w:t>S-98 B-3</w:t>
            </w:r>
          </w:p>
        </w:tc>
      </w:tr>
      <w:tr w:rsidR="00A26BCF" w14:paraId="1EBC2118" w14:textId="77777777" w:rsidTr="00C749A7">
        <w:trPr>
          <w:tblHeader/>
          <w:trPrChange w:id="1720" w:author="jonathan pritchard" w:date="2025-01-23T13:29:00Z" w16du:dateUtc="2025-01-23T13:29:00Z">
            <w:trPr>
              <w:tblHeader/>
            </w:trPr>
          </w:trPrChange>
        </w:trPr>
        <w:tc>
          <w:tcPr>
            <w:tcW w:w="9526" w:type="dxa"/>
            <w:gridSpan w:val="4"/>
            <w:shd w:val="clear" w:color="auto" w:fill="BFBFBF" w:themeFill="background1" w:themeFillShade="BF"/>
            <w:vAlign w:val="center"/>
            <w:tcPrChange w:id="1721" w:author="jonathan pritchard" w:date="2025-01-23T13:29:00Z" w16du:dateUtc="2025-01-23T13:29:00Z">
              <w:tcPr>
                <w:tcW w:w="9526" w:type="dxa"/>
                <w:gridSpan w:val="4"/>
                <w:shd w:val="clear" w:color="auto" w:fill="CCFFCC"/>
                <w:vAlign w:val="center"/>
              </w:tcPr>
            </w:tcPrChange>
          </w:tcPr>
          <w:p w14:paraId="37ADB9C2" w14:textId="77777777" w:rsidR="00A26BCF" w:rsidRPr="00C749A7" w:rsidRDefault="00A26BCF" w:rsidP="00A26BCF">
            <w:pPr>
              <w:rPr>
                <w:shd w:val="clear" w:color="auto" w:fill="CCFFCC"/>
              </w:rPr>
            </w:pPr>
            <w:r w:rsidRPr="00A26BCF">
              <w:rPr>
                <w:b/>
                <w:shd w:val="clear" w:color="auto" w:fill="CCFFCC"/>
              </w:rPr>
              <w:t>Test description</w:t>
            </w:r>
          </w:p>
        </w:tc>
      </w:tr>
      <w:tr w:rsidR="00A26BCF" w14:paraId="01BF44CE" w14:textId="77777777" w:rsidTr="00280DEE">
        <w:trPr>
          <w:tblHeader/>
        </w:trPr>
        <w:tc>
          <w:tcPr>
            <w:tcW w:w="9526" w:type="dxa"/>
            <w:gridSpan w:val="4"/>
            <w:vAlign w:val="center"/>
          </w:tcPr>
          <w:p w14:paraId="324E527D" w14:textId="1C91D7C0" w:rsidR="00A26BCF" w:rsidRPr="00B07F0D" w:rsidRDefault="00A26BCF" w:rsidP="00A26BCF">
            <w:pPr>
              <w:rPr>
                <w:i/>
              </w:rPr>
            </w:pPr>
            <w:r w:rsidRPr="00B07F0D">
              <w:rPr>
                <w:i/>
              </w:rPr>
              <w:t>This test checks that permits cannot be loaded from a PERMIT.XML with</w:t>
            </w:r>
            <w:r>
              <w:rPr>
                <w:i/>
              </w:rPr>
              <w:t xml:space="preserve"> </w:t>
            </w:r>
            <w:r w:rsidRPr="00B07F0D">
              <w:rPr>
                <w:i/>
              </w:rPr>
              <w:t>a</w:t>
            </w:r>
            <w:r>
              <w:rPr>
                <w:i/>
              </w:rPr>
              <w:t>n</w:t>
            </w:r>
            <w:r w:rsidRPr="00B07F0D">
              <w:rPr>
                <w:i/>
              </w:rPr>
              <w:t xml:space="preserve"> </w:t>
            </w:r>
            <w:r>
              <w:rPr>
                <w:i/>
              </w:rPr>
              <w:t>in</w:t>
            </w:r>
            <w:r w:rsidRPr="00B07F0D">
              <w:rPr>
                <w:i/>
              </w:rPr>
              <w:t xml:space="preserve">valid PERMIT.SIG </w:t>
            </w:r>
            <w:r>
              <w:rPr>
                <w:i/>
              </w:rPr>
              <w:t>permit signature.</w:t>
            </w:r>
          </w:p>
        </w:tc>
      </w:tr>
      <w:tr w:rsidR="00A26BCF" w14:paraId="401092B9" w14:textId="77777777" w:rsidTr="00C749A7">
        <w:trPr>
          <w:tblHeader/>
          <w:trPrChange w:id="1722" w:author="jonathan pritchard" w:date="2025-01-23T13:29:00Z" w16du:dateUtc="2025-01-23T13:29:00Z">
            <w:trPr>
              <w:tblHeader/>
            </w:trPr>
          </w:trPrChange>
        </w:trPr>
        <w:tc>
          <w:tcPr>
            <w:tcW w:w="9526" w:type="dxa"/>
            <w:gridSpan w:val="4"/>
            <w:shd w:val="clear" w:color="auto" w:fill="BFBFBF" w:themeFill="background1" w:themeFillShade="BF"/>
            <w:vAlign w:val="center"/>
            <w:tcPrChange w:id="1723" w:author="jonathan pritchard" w:date="2025-01-23T13:29:00Z" w16du:dateUtc="2025-01-23T13:29:00Z">
              <w:tcPr>
                <w:tcW w:w="9526" w:type="dxa"/>
                <w:gridSpan w:val="4"/>
                <w:shd w:val="clear" w:color="auto" w:fill="CCFFCC"/>
                <w:vAlign w:val="center"/>
              </w:tcPr>
            </w:tcPrChange>
          </w:tcPr>
          <w:p w14:paraId="21BF3993" w14:textId="77777777" w:rsidR="00A26BCF" w:rsidRPr="004065B1" w:rsidRDefault="00A26BCF" w:rsidP="00A26BCF">
            <w:r w:rsidRPr="00E81CDD">
              <w:rPr>
                <w:b/>
              </w:rPr>
              <w:t>S</w:t>
            </w:r>
            <w:r w:rsidRPr="00E81CDD">
              <w:rPr>
                <w:b/>
                <w:shd w:val="clear" w:color="auto" w:fill="CCFFCC"/>
              </w:rPr>
              <w:t>etup</w:t>
            </w:r>
          </w:p>
        </w:tc>
      </w:tr>
      <w:tr w:rsidR="00A26BCF" w14:paraId="694461E8" w14:textId="77777777" w:rsidTr="00280DEE">
        <w:trPr>
          <w:tblHeader/>
        </w:trPr>
        <w:tc>
          <w:tcPr>
            <w:tcW w:w="9526" w:type="dxa"/>
            <w:gridSpan w:val="4"/>
            <w:vAlign w:val="center"/>
          </w:tcPr>
          <w:p w14:paraId="56D99747" w14:textId="77777777" w:rsidR="00A26BCF" w:rsidRPr="00076547" w:rsidRDefault="00A26BCF" w:rsidP="00A26BCF">
            <w:pPr>
              <w:rPr>
                <w:i/>
              </w:rPr>
            </w:pPr>
            <w:r w:rsidRPr="00076547">
              <w:rPr>
                <w:i/>
              </w:rPr>
              <w:t>No pre-installed permits</w:t>
            </w:r>
          </w:p>
          <w:p w14:paraId="748D50FD" w14:textId="77777777" w:rsidR="00A26BCF" w:rsidRPr="00076547" w:rsidRDefault="00A26BCF" w:rsidP="00A26BCF">
            <w:pPr>
              <w:rPr>
                <w:i/>
              </w:rPr>
            </w:pPr>
            <w:r w:rsidRPr="00076547">
              <w:rPr>
                <w:i/>
              </w:rPr>
              <w:t>Test data used:</w:t>
            </w:r>
          </w:p>
          <w:p w14:paraId="6C68DDB6" w14:textId="77777777" w:rsidR="00A26BCF" w:rsidRPr="00076547" w:rsidRDefault="00A26BCF" w:rsidP="00A26BCF">
            <w:pPr>
              <w:rPr>
                <w:i/>
              </w:rPr>
            </w:pPr>
            <w:r>
              <w:rPr>
                <w:i/>
              </w:rPr>
              <w:t>PERMIT.XML</w:t>
            </w:r>
          </w:p>
          <w:p w14:paraId="0E0E8D3A" w14:textId="77777777" w:rsidR="00A26BCF" w:rsidRDefault="00A26BCF" w:rsidP="00A26BCF">
            <w:pPr>
              <w:rPr>
                <w:i/>
              </w:rPr>
            </w:pPr>
            <w:r w:rsidRPr="00076547">
              <w:rPr>
                <w:i/>
              </w:rPr>
              <w:t>Test data location:</w:t>
            </w:r>
          </w:p>
          <w:p w14:paraId="5F4C9228" w14:textId="26A3AC5D" w:rsidR="00A26BCF" w:rsidRPr="001C412A" w:rsidRDefault="00A26BCF" w:rsidP="00A26BCF">
            <w:pPr>
              <w:pStyle w:val="ListParagraph"/>
              <w:numPr>
                <w:ilvl w:val="0"/>
                <w:numId w:val="53"/>
              </w:numPr>
              <w:rPr>
                <w:b/>
                <w:bCs/>
                <w:i/>
              </w:rPr>
            </w:pPr>
            <w:proofErr w:type="spellStart"/>
            <w:r w:rsidRPr="001C412A">
              <w:rPr>
                <w:b/>
                <w:bCs/>
                <w:i/>
              </w:rPr>
              <w:t>ENCLicencing</w:t>
            </w:r>
            <w:r>
              <w:rPr>
                <w:b/>
                <w:bCs/>
                <w:i/>
              </w:rPr>
              <w:t>I</w:t>
            </w:r>
            <w:proofErr w:type="spellEnd"/>
          </w:p>
          <w:p w14:paraId="178FE931" w14:textId="77777777" w:rsidR="00A26BCF" w:rsidRDefault="00A26BCF" w:rsidP="00A26BCF">
            <w:pPr>
              <w:jc w:val="left"/>
              <w:rPr>
                <w:i/>
              </w:rPr>
            </w:pPr>
          </w:p>
          <w:p w14:paraId="06F1BC6B" w14:textId="77777777" w:rsidR="00A26BCF" w:rsidRDefault="00A26BCF" w:rsidP="00A26BCF">
            <w:pPr>
              <w:jc w:val="left"/>
              <w:rPr>
                <w:i/>
              </w:rPr>
            </w:pPr>
          </w:p>
          <w:p w14:paraId="02D61085" w14:textId="77777777" w:rsidR="00A26BCF" w:rsidRPr="00EF287F" w:rsidRDefault="00A26BCF" w:rsidP="00A26BCF">
            <w:pPr>
              <w:jc w:val="left"/>
              <w:rPr>
                <w:i/>
              </w:rPr>
            </w:pPr>
          </w:p>
        </w:tc>
      </w:tr>
      <w:tr w:rsidR="00A26BCF" w14:paraId="0FBA2A72" w14:textId="77777777" w:rsidTr="00C749A7">
        <w:trPr>
          <w:tblHeader/>
          <w:trPrChange w:id="1724" w:author="jonathan pritchard" w:date="2025-01-23T13:29:00Z" w16du:dateUtc="2025-01-23T13:29:00Z">
            <w:trPr>
              <w:tblHeader/>
            </w:trPr>
          </w:trPrChange>
        </w:trPr>
        <w:tc>
          <w:tcPr>
            <w:tcW w:w="9526" w:type="dxa"/>
            <w:gridSpan w:val="4"/>
            <w:shd w:val="clear" w:color="auto" w:fill="BFBFBF" w:themeFill="background1" w:themeFillShade="BF"/>
            <w:vAlign w:val="center"/>
            <w:tcPrChange w:id="1725" w:author="jonathan pritchard" w:date="2025-01-23T13:29:00Z" w16du:dateUtc="2025-01-23T13:29:00Z">
              <w:tcPr>
                <w:tcW w:w="9526" w:type="dxa"/>
                <w:gridSpan w:val="4"/>
                <w:shd w:val="clear" w:color="auto" w:fill="CCFFCC"/>
                <w:vAlign w:val="center"/>
              </w:tcPr>
            </w:tcPrChange>
          </w:tcPr>
          <w:p w14:paraId="7F6CE5D5" w14:textId="77777777" w:rsidR="00A26BCF" w:rsidRPr="004065B1" w:rsidRDefault="00A26BCF" w:rsidP="00A26BCF">
            <w:r w:rsidRPr="000A066E">
              <w:rPr>
                <w:b/>
              </w:rPr>
              <w:t>A</w:t>
            </w:r>
            <w:r w:rsidRPr="00357E05">
              <w:rPr>
                <w:b/>
                <w:shd w:val="clear" w:color="auto" w:fill="CCFFCC"/>
              </w:rPr>
              <w:t>ction</w:t>
            </w:r>
          </w:p>
        </w:tc>
      </w:tr>
      <w:tr w:rsidR="00A26BCF" w14:paraId="7826FA59" w14:textId="77777777" w:rsidTr="00280DEE">
        <w:trPr>
          <w:tblHeader/>
        </w:trPr>
        <w:tc>
          <w:tcPr>
            <w:tcW w:w="9526" w:type="dxa"/>
            <w:gridSpan w:val="4"/>
            <w:vAlign w:val="center"/>
          </w:tcPr>
          <w:p w14:paraId="73FB19DF" w14:textId="77777777" w:rsidR="00A26BCF" w:rsidRDefault="00A26BCF" w:rsidP="00A26BCF">
            <w:pPr>
              <w:rPr>
                <w:i/>
              </w:rPr>
            </w:pPr>
          </w:p>
          <w:p w14:paraId="031C84A4" w14:textId="77777777" w:rsidR="00A26BCF" w:rsidRDefault="00A26BCF" w:rsidP="00A26BCF">
            <w:pPr>
              <w:rPr>
                <w:i/>
              </w:rPr>
            </w:pPr>
            <w:r w:rsidRPr="00B07F0D">
              <w:rPr>
                <w:i/>
              </w:rPr>
              <w:t>Load PERMIT.XML</w:t>
            </w:r>
          </w:p>
          <w:p w14:paraId="7819282B" w14:textId="77777777" w:rsidR="00A26BCF" w:rsidRPr="00B07F0D" w:rsidRDefault="00A26BCF" w:rsidP="00A26BCF">
            <w:pPr>
              <w:rPr>
                <w:i/>
              </w:rPr>
            </w:pPr>
          </w:p>
        </w:tc>
      </w:tr>
      <w:tr w:rsidR="00A26BCF" w14:paraId="7DAEB804" w14:textId="77777777" w:rsidTr="00C749A7">
        <w:trPr>
          <w:tblHeader/>
          <w:trPrChange w:id="1726" w:author="jonathan pritchard" w:date="2025-01-23T13:29:00Z" w16du:dateUtc="2025-01-23T13:29:00Z">
            <w:trPr>
              <w:tblHeader/>
            </w:trPr>
          </w:trPrChange>
        </w:trPr>
        <w:tc>
          <w:tcPr>
            <w:tcW w:w="9526" w:type="dxa"/>
            <w:gridSpan w:val="4"/>
            <w:shd w:val="clear" w:color="auto" w:fill="BFBFBF" w:themeFill="background1" w:themeFillShade="BF"/>
            <w:vAlign w:val="center"/>
            <w:tcPrChange w:id="1727" w:author="jonathan pritchard" w:date="2025-01-23T13:29:00Z" w16du:dateUtc="2025-01-23T13:29:00Z">
              <w:tcPr>
                <w:tcW w:w="9526" w:type="dxa"/>
                <w:gridSpan w:val="4"/>
                <w:shd w:val="clear" w:color="auto" w:fill="CCFFCC"/>
                <w:vAlign w:val="center"/>
              </w:tcPr>
            </w:tcPrChange>
          </w:tcPr>
          <w:p w14:paraId="0A5F1B80" w14:textId="77777777" w:rsidR="00A26BCF" w:rsidRPr="004065B1" w:rsidRDefault="00A26BCF" w:rsidP="00A26BCF">
            <w:r w:rsidRPr="000A066E">
              <w:rPr>
                <w:b/>
              </w:rPr>
              <w:t>Re</w:t>
            </w:r>
            <w:r w:rsidRPr="00357E05">
              <w:rPr>
                <w:b/>
                <w:shd w:val="clear" w:color="auto" w:fill="CCFFCC"/>
              </w:rPr>
              <w:t>sults</w:t>
            </w:r>
          </w:p>
        </w:tc>
      </w:tr>
      <w:tr w:rsidR="00A26BCF" w14:paraId="0076757D" w14:textId="77777777" w:rsidTr="00280DEE">
        <w:trPr>
          <w:tblHeader/>
        </w:trPr>
        <w:tc>
          <w:tcPr>
            <w:tcW w:w="9526" w:type="dxa"/>
            <w:gridSpan w:val="4"/>
            <w:vAlign w:val="center"/>
          </w:tcPr>
          <w:p w14:paraId="32D66C56" w14:textId="77777777" w:rsidR="00A26BCF" w:rsidRDefault="00A26BCF" w:rsidP="00A26BCF">
            <w:pPr>
              <w:jc w:val="left"/>
              <w:rPr>
                <w:rFonts w:cs="Arial"/>
                <w:i/>
                <w:iCs/>
                <w:position w:val="-1"/>
                <w:lang w:val="en-US"/>
              </w:rPr>
            </w:pPr>
          </w:p>
          <w:p w14:paraId="6706F4E2" w14:textId="77777777" w:rsidR="00A26BCF" w:rsidRDefault="00A26BCF" w:rsidP="00A26BCF">
            <w:pPr>
              <w:jc w:val="left"/>
              <w:rPr>
                <w:rFonts w:cs="Arial"/>
                <w:i/>
                <w:iCs/>
                <w:position w:val="-1"/>
                <w:lang w:val="en-US"/>
              </w:rPr>
            </w:pPr>
            <w:r>
              <w:rPr>
                <w:rFonts w:cs="Arial"/>
                <w:i/>
                <w:iCs/>
                <w:position w:val="-1"/>
                <w:lang w:val="en-US"/>
              </w:rPr>
              <w:t>Verify the ECDIS fails to load the permits contained in PERMIT.XML and a suitable error message is issued.</w:t>
            </w:r>
          </w:p>
          <w:p w14:paraId="10ED738C" w14:textId="77777777" w:rsidR="00A26BCF" w:rsidRPr="00B07F0D" w:rsidRDefault="00A26BCF" w:rsidP="00A26BCF">
            <w:pPr>
              <w:jc w:val="left"/>
              <w:rPr>
                <w:rFonts w:cs="Arial"/>
                <w:i/>
                <w:iCs/>
                <w:position w:val="-1"/>
                <w:lang w:val="en-US"/>
              </w:rPr>
            </w:pPr>
          </w:p>
        </w:tc>
      </w:tr>
    </w:tbl>
    <w:p w14:paraId="5AA4864E" w14:textId="77777777" w:rsidR="00B07F0D" w:rsidRDefault="00B07F0D" w:rsidP="00A94802"/>
    <w:p w14:paraId="06634230" w14:textId="3AD41434" w:rsidR="00A94802" w:rsidRPr="00A94802" w:rsidRDefault="00A94802" w:rsidP="001D52EE">
      <w:pPr>
        <w:pStyle w:val="Heading4"/>
      </w:pPr>
      <w:r>
        <w:t>2.5.</w:t>
      </w:r>
      <w:ins w:id="1728" w:author="jonathan pritchard" w:date="2024-10-22T11:57:00Z" w16du:dateUtc="2024-10-22T10:57:00Z">
        <w:r w:rsidR="009915F9">
          <w:t>7</w:t>
        </w:r>
      </w:ins>
      <w:del w:id="1729" w:author="jonathan pritchard" w:date="2024-10-22T11:57:00Z" w16du:dateUtc="2024-10-22T10:57:00Z">
        <w:r w:rsidDel="009915F9">
          <w:delText>2</w:delText>
        </w:r>
      </w:del>
      <w:r>
        <w:t xml:space="preserve"> d</w:t>
      </w:r>
      <w:r w:rsidRPr="00A94802">
        <w:t xml:space="preserve">) </w:t>
      </w:r>
      <w:r w:rsidR="007F04B1" w:rsidRPr="007F04B1">
        <w:t>Check remaining permit expiry period</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1730" w:author="jonathan pritchard" w:date="2025-01-23T13:29:00Z" w16du:dateUtc="2025-01-23T13:29: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1731">
          <w:tblGrid>
            <w:gridCol w:w="2381"/>
            <w:gridCol w:w="2381"/>
            <w:gridCol w:w="2382"/>
            <w:gridCol w:w="2382"/>
          </w:tblGrid>
        </w:tblGridChange>
      </w:tblGrid>
      <w:tr w:rsidR="00A26BCF" w14:paraId="77DF628C" w14:textId="77777777" w:rsidTr="00A26BCF">
        <w:trPr>
          <w:trHeight w:val="454"/>
          <w:tblHeader/>
          <w:trPrChange w:id="1732" w:author="jonathan pritchard" w:date="2025-01-23T13:29:00Z" w16du:dateUtc="2025-01-23T13:29:00Z">
            <w:trPr>
              <w:trHeight w:val="454"/>
              <w:tblHeader/>
            </w:trPr>
          </w:trPrChange>
        </w:trPr>
        <w:tc>
          <w:tcPr>
            <w:tcW w:w="2381" w:type="dxa"/>
            <w:shd w:val="clear" w:color="auto" w:fill="BFBFBF" w:themeFill="background1" w:themeFillShade="BF"/>
            <w:vAlign w:val="center"/>
            <w:tcPrChange w:id="1733" w:author="jonathan pritchard" w:date="2025-01-23T13:29:00Z" w16du:dateUtc="2025-01-23T13:29:00Z">
              <w:tcPr>
                <w:tcW w:w="2381" w:type="dxa"/>
                <w:shd w:val="clear" w:color="auto" w:fill="CCFFCC"/>
                <w:vAlign w:val="center"/>
              </w:tcPr>
            </w:tcPrChange>
          </w:tcPr>
          <w:p w14:paraId="28EEEC1A" w14:textId="77777777" w:rsidR="00A26BCF" w:rsidRPr="004065B1" w:rsidRDefault="00A26BCF" w:rsidP="00A26BCF">
            <w:r w:rsidRPr="000A066E">
              <w:rPr>
                <w:b/>
              </w:rPr>
              <w:t>Test Reference</w:t>
            </w:r>
          </w:p>
        </w:tc>
        <w:tc>
          <w:tcPr>
            <w:tcW w:w="2381" w:type="dxa"/>
            <w:shd w:val="clear" w:color="auto" w:fill="FFFFFF" w:themeFill="background1"/>
            <w:vAlign w:val="center"/>
            <w:tcPrChange w:id="1734" w:author="jonathan pritchard" w:date="2025-01-23T13:29:00Z" w16du:dateUtc="2025-01-23T13:29:00Z">
              <w:tcPr>
                <w:tcW w:w="2381" w:type="dxa"/>
                <w:shd w:val="clear" w:color="auto" w:fill="CCFFCC"/>
                <w:vAlign w:val="center"/>
              </w:tcPr>
            </w:tcPrChange>
          </w:tcPr>
          <w:p w14:paraId="70E471EA" w14:textId="2B202387" w:rsidR="00A26BCF" w:rsidRPr="004065B1" w:rsidRDefault="00A26BCF" w:rsidP="00A26BCF">
            <w:proofErr w:type="spellStart"/>
            <w:r>
              <w:t>ExpiringPermit</w:t>
            </w:r>
            <w:proofErr w:type="spellEnd"/>
          </w:p>
        </w:tc>
        <w:tc>
          <w:tcPr>
            <w:tcW w:w="2382" w:type="dxa"/>
            <w:shd w:val="clear" w:color="auto" w:fill="BFBFBF" w:themeFill="background1" w:themeFillShade="BF"/>
            <w:vAlign w:val="center"/>
            <w:tcPrChange w:id="1735" w:author="jonathan pritchard" w:date="2025-01-23T13:29:00Z" w16du:dateUtc="2025-01-23T13:29:00Z">
              <w:tcPr>
                <w:tcW w:w="2382" w:type="dxa"/>
                <w:shd w:val="clear" w:color="auto" w:fill="CCFFCC"/>
                <w:vAlign w:val="center"/>
              </w:tcPr>
            </w:tcPrChange>
          </w:tcPr>
          <w:p w14:paraId="06F3215C" w14:textId="77777777" w:rsidR="00A26BCF" w:rsidRPr="004065B1" w:rsidRDefault="00A26BCF" w:rsidP="00A26BCF">
            <w:r w:rsidRPr="000A066E">
              <w:rPr>
                <w:b/>
              </w:rPr>
              <w:t>IHO Reference</w:t>
            </w:r>
          </w:p>
        </w:tc>
        <w:tc>
          <w:tcPr>
            <w:tcW w:w="2382" w:type="dxa"/>
            <w:shd w:val="clear" w:color="auto" w:fill="FFFFFF" w:themeFill="background1"/>
            <w:vAlign w:val="center"/>
            <w:tcPrChange w:id="1736" w:author="jonathan pritchard" w:date="2025-01-23T13:29:00Z" w16du:dateUtc="2025-01-23T13:29:00Z">
              <w:tcPr>
                <w:tcW w:w="2382" w:type="dxa"/>
                <w:shd w:val="clear" w:color="auto" w:fill="CCFFCC"/>
                <w:vAlign w:val="center"/>
              </w:tcPr>
            </w:tcPrChange>
          </w:tcPr>
          <w:p w14:paraId="385389EF" w14:textId="6B90B114" w:rsidR="00A26BCF" w:rsidRPr="004065B1" w:rsidRDefault="00A26BCF" w:rsidP="00A26BCF">
            <w:r>
              <w:rPr>
                <w:rFonts w:ascii="Calibri" w:hAnsi="Calibri" w:cs="Calibri"/>
                <w:color w:val="000000"/>
                <w:sz w:val="22"/>
                <w:szCs w:val="22"/>
              </w:rPr>
              <w:t>S-98 B-3</w:t>
            </w:r>
          </w:p>
        </w:tc>
      </w:tr>
      <w:tr w:rsidR="00A26BCF" w14:paraId="29675890" w14:textId="77777777" w:rsidTr="00C749A7">
        <w:trPr>
          <w:tblHeader/>
          <w:trPrChange w:id="1737" w:author="jonathan pritchard" w:date="2025-01-23T13:29:00Z" w16du:dateUtc="2025-01-23T13:29:00Z">
            <w:trPr>
              <w:tblHeader/>
            </w:trPr>
          </w:trPrChange>
        </w:trPr>
        <w:tc>
          <w:tcPr>
            <w:tcW w:w="9526" w:type="dxa"/>
            <w:gridSpan w:val="4"/>
            <w:shd w:val="clear" w:color="auto" w:fill="BFBFBF" w:themeFill="background1" w:themeFillShade="BF"/>
            <w:vAlign w:val="center"/>
            <w:tcPrChange w:id="1738" w:author="jonathan pritchard" w:date="2025-01-23T13:29:00Z" w16du:dateUtc="2025-01-23T13:29:00Z">
              <w:tcPr>
                <w:tcW w:w="9526" w:type="dxa"/>
                <w:gridSpan w:val="4"/>
                <w:shd w:val="clear" w:color="auto" w:fill="CCFFCC"/>
                <w:vAlign w:val="center"/>
              </w:tcPr>
            </w:tcPrChange>
          </w:tcPr>
          <w:p w14:paraId="4FD49510" w14:textId="77777777" w:rsidR="00A26BCF" w:rsidRDefault="00A26BCF" w:rsidP="00A26BCF">
            <w:r w:rsidRPr="000A066E">
              <w:rPr>
                <w:b/>
              </w:rPr>
              <w:t>Test description</w:t>
            </w:r>
          </w:p>
        </w:tc>
      </w:tr>
      <w:tr w:rsidR="00A26BCF" w14:paraId="043F0ECF" w14:textId="77777777" w:rsidTr="00A12488">
        <w:trPr>
          <w:tblHeader/>
        </w:trPr>
        <w:tc>
          <w:tcPr>
            <w:tcW w:w="9526" w:type="dxa"/>
            <w:gridSpan w:val="4"/>
            <w:vAlign w:val="center"/>
          </w:tcPr>
          <w:p w14:paraId="7CBD464E" w14:textId="77777777" w:rsidR="00A26BCF" w:rsidRPr="00076547" w:rsidRDefault="00A26BCF" w:rsidP="00A26BCF">
            <w:pPr>
              <w:jc w:val="left"/>
              <w:rPr>
                <w:i/>
              </w:rPr>
            </w:pPr>
            <w:r w:rsidRPr="00076547">
              <w:rPr>
                <w:i/>
              </w:rPr>
              <w:t>Test how the system performs when loading permits that expire within the next 30 days. Verify that the ECDIS returns the correct warning message.</w:t>
            </w:r>
          </w:p>
        </w:tc>
      </w:tr>
      <w:tr w:rsidR="00A26BCF" w14:paraId="4A256C0E" w14:textId="77777777" w:rsidTr="00C749A7">
        <w:trPr>
          <w:tblHeader/>
          <w:trPrChange w:id="1739" w:author="jonathan pritchard" w:date="2025-01-23T13:29:00Z" w16du:dateUtc="2025-01-23T13:29:00Z">
            <w:trPr>
              <w:tblHeader/>
            </w:trPr>
          </w:trPrChange>
        </w:trPr>
        <w:tc>
          <w:tcPr>
            <w:tcW w:w="9526" w:type="dxa"/>
            <w:gridSpan w:val="4"/>
            <w:shd w:val="clear" w:color="auto" w:fill="BFBFBF" w:themeFill="background1" w:themeFillShade="BF"/>
            <w:vAlign w:val="center"/>
            <w:tcPrChange w:id="1740" w:author="jonathan pritchard" w:date="2025-01-23T13:29:00Z" w16du:dateUtc="2025-01-23T13:29:00Z">
              <w:tcPr>
                <w:tcW w:w="9526" w:type="dxa"/>
                <w:gridSpan w:val="4"/>
                <w:shd w:val="clear" w:color="auto" w:fill="CCFFCC"/>
                <w:vAlign w:val="center"/>
              </w:tcPr>
            </w:tcPrChange>
          </w:tcPr>
          <w:p w14:paraId="0227C10B" w14:textId="77777777" w:rsidR="00A26BCF" w:rsidRPr="004065B1" w:rsidRDefault="00A26BCF" w:rsidP="00A26BCF">
            <w:r w:rsidRPr="000A066E">
              <w:rPr>
                <w:b/>
              </w:rPr>
              <w:t>Setup</w:t>
            </w:r>
          </w:p>
        </w:tc>
      </w:tr>
      <w:tr w:rsidR="00A26BCF" w14:paraId="2D31944D" w14:textId="77777777" w:rsidTr="00A12488">
        <w:trPr>
          <w:tblHeader/>
        </w:trPr>
        <w:tc>
          <w:tcPr>
            <w:tcW w:w="9526" w:type="dxa"/>
            <w:gridSpan w:val="4"/>
            <w:vAlign w:val="center"/>
          </w:tcPr>
          <w:p w14:paraId="18AF439C" w14:textId="77777777" w:rsidR="00A26BCF" w:rsidRPr="00076547" w:rsidRDefault="00A26BCF" w:rsidP="00A26BCF">
            <w:pPr>
              <w:rPr>
                <w:i/>
              </w:rPr>
            </w:pPr>
            <w:r w:rsidRPr="00076547">
              <w:rPr>
                <w:i/>
              </w:rPr>
              <w:t xml:space="preserve">No pre-installed permits. </w:t>
            </w:r>
          </w:p>
          <w:p w14:paraId="16C17F15" w14:textId="77777777" w:rsidR="00A26BCF" w:rsidRPr="00076547" w:rsidRDefault="00A26BCF" w:rsidP="00A26BCF">
            <w:pPr>
              <w:rPr>
                <w:i/>
              </w:rPr>
            </w:pPr>
            <w:r w:rsidRPr="00076547">
              <w:rPr>
                <w:i/>
              </w:rPr>
              <w:t>Test data used:</w:t>
            </w:r>
          </w:p>
          <w:p w14:paraId="18350014" w14:textId="20F410FC" w:rsidR="00A26BCF" w:rsidRPr="00076547" w:rsidRDefault="00A26BCF" w:rsidP="00A26BCF">
            <w:pPr>
              <w:rPr>
                <w:i/>
              </w:rPr>
            </w:pPr>
            <w:r>
              <w:rPr>
                <w:i/>
              </w:rPr>
              <w:t>PERMIT.XML</w:t>
            </w:r>
          </w:p>
          <w:p w14:paraId="4450C2A0" w14:textId="79FEDD07" w:rsidR="00A26BCF" w:rsidRPr="00076547" w:rsidRDefault="00A26BCF" w:rsidP="00A26BCF">
            <w:pPr>
              <w:rPr>
                <w:i/>
              </w:rPr>
            </w:pPr>
            <w:r w:rsidRPr="00076547">
              <w:rPr>
                <w:i/>
              </w:rPr>
              <w:t>The expiry date set in this test permit is 20</w:t>
            </w:r>
            <w:r>
              <w:rPr>
                <w:i/>
              </w:rPr>
              <w:t>2</w:t>
            </w:r>
            <w:r w:rsidRPr="00076547">
              <w:rPr>
                <w:i/>
              </w:rPr>
              <w:t>21231 (31st December 20</w:t>
            </w:r>
            <w:r>
              <w:rPr>
                <w:i/>
              </w:rPr>
              <w:t>2</w:t>
            </w:r>
            <w:r w:rsidRPr="00076547">
              <w:rPr>
                <w:i/>
              </w:rPr>
              <w:t xml:space="preserve">2). </w:t>
            </w:r>
          </w:p>
          <w:p w14:paraId="69475947" w14:textId="6F08808D" w:rsidR="00A26BCF" w:rsidRDefault="00A26BCF" w:rsidP="00A26BCF">
            <w:pPr>
              <w:rPr>
                <w:i/>
              </w:rPr>
            </w:pPr>
            <w:r w:rsidRPr="00076547">
              <w:rPr>
                <w:i/>
              </w:rPr>
              <w:t>Test data location:</w:t>
            </w:r>
          </w:p>
          <w:p w14:paraId="34389118" w14:textId="7457F55C" w:rsidR="00A26BCF" w:rsidRPr="00B07F0D" w:rsidRDefault="00A26BCF" w:rsidP="00A26BCF">
            <w:pPr>
              <w:pStyle w:val="ListParagraph"/>
              <w:numPr>
                <w:ilvl w:val="0"/>
                <w:numId w:val="53"/>
              </w:numPr>
              <w:rPr>
                <w:i/>
              </w:rPr>
            </w:pPr>
            <w:proofErr w:type="spellStart"/>
            <w:r>
              <w:rPr>
                <w:i/>
              </w:rPr>
              <w:t>ENCLicencingD</w:t>
            </w:r>
            <w:proofErr w:type="spellEnd"/>
          </w:p>
          <w:p w14:paraId="7138DADF" w14:textId="77777777" w:rsidR="00A26BCF" w:rsidRPr="004065B1" w:rsidRDefault="00A26BCF" w:rsidP="00A26BCF">
            <w:r w:rsidRPr="00E012C8">
              <w:rPr>
                <w:i/>
                <w:color w:val="D9D9D9" w:themeColor="background1" w:themeShade="D9"/>
              </w:rPr>
              <w:t>D:\IHO S-64 [S-63 TDS v1.2.1]\2 ENC Licencing\Test 2d</w:t>
            </w:r>
          </w:p>
        </w:tc>
      </w:tr>
      <w:tr w:rsidR="00A26BCF" w14:paraId="0F285F12" w14:textId="77777777" w:rsidTr="00C749A7">
        <w:trPr>
          <w:tblHeader/>
          <w:trPrChange w:id="1741" w:author="jonathan pritchard" w:date="2025-01-23T13:29:00Z" w16du:dateUtc="2025-01-23T13:29:00Z">
            <w:trPr>
              <w:tblHeader/>
            </w:trPr>
          </w:trPrChange>
        </w:trPr>
        <w:tc>
          <w:tcPr>
            <w:tcW w:w="9526" w:type="dxa"/>
            <w:gridSpan w:val="4"/>
            <w:shd w:val="clear" w:color="auto" w:fill="BFBFBF" w:themeFill="background1" w:themeFillShade="BF"/>
            <w:vAlign w:val="center"/>
            <w:tcPrChange w:id="1742" w:author="jonathan pritchard" w:date="2025-01-23T13:29:00Z" w16du:dateUtc="2025-01-23T13:29:00Z">
              <w:tcPr>
                <w:tcW w:w="9526" w:type="dxa"/>
                <w:gridSpan w:val="4"/>
                <w:shd w:val="clear" w:color="auto" w:fill="CCFFCC"/>
                <w:vAlign w:val="center"/>
              </w:tcPr>
            </w:tcPrChange>
          </w:tcPr>
          <w:p w14:paraId="6213080A" w14:textId="77777777" w:rsidR="00A26BCF" w:rsidRPr="004065B1" w:rsidRDefault="00A26BCF" w:rsidP="00A26BCF">
            <w:r w:rsidRPr="000A066E">
              <w:rPr>
                <w:b/>
              </w:rPr>
              <w:t>Action</w:t>
            </w:r>
          </w:p>
        </w:tc>
      </w:tr>
      <w:tr w:rsidR="00A26BCF" w14:paraId="3055C03D" w14:textId="77777777" w:rsidTr="00A12488">
        <w:trPr>
          <w:tblHeader/>
        </w:trPr>
        <w:tc>
          <w:tcPr>
            <w:tcW w:w="9526" w:type="dxa"/>
            <w:gridSpan w:val="4"/>
            <w:vAlign w:val="center"/>
          </w:tcPr>
          <w:p w14:paraId="1AD3FD8C" w14:textId="41725BAA" w:rsidR="00A26BCF" w:rsidRPr="00076547" w:rsidRDefault="00A26BCF" w:rsidP="00A26BCF">
            <w:pPr>
              <w:rPr>
                <w:b/>
                <w:i/>
              </w:rPr>
            </w:pPr>
            <w:r w:rsidRPr="00076547">
              <w:rPr>
                <w:b/>
                <w:i/>
              </w:rPr>
              <w:t>Set the computer Date/Time properties to 3rd Dec 20</w:t>
            </w:r>
            <w:r>
              <w:rPr>
                <w:b/>
                <w:i/>
              </w:rPr>
              <w:t>2</w:t>
            </w:r>
            <w:r w:rsidRPr="00076547">
              <w:rPr>
                <w:b/>
                <w:i/>
              </w:rPr>
              <w:t>2</w:t>
            </w:r>
          </w:p>
          <w:p w14:paraId="51B2ACB0" w14:textId="77777777" w:rsidR="00A26BCF" w:rsidRPr="00076547" w:rsidRDefault="00A26BCF" w:rsidP="00A26BCF">
            <w:pPr>
              <w:rPr>
                <w:i/>
              </w:rPr>
            </w:pPr>
          </w:p>
          <w:p w14:paraId="4E97CB0E" w14:textId="5B3367FE" w:rsidR="00A26BCF" w:rsidRPr="0015247B" w:rsidRDefault="00A26BCF" w:rsidP="00A26BCF">
            <w:r w:rsidRPr="00076547">
              <w:rPr>
                <w:i/>
              </w:rPr>
              <w:t xml:space="preserve">Install the </w:t>
            </w:r>
            <w:r>
              <w:rPr>
                <w:i/>
              </w:rPr>
              <w:t>PERMIT.XML</w:t>
            </w:r>
            <w:r w:rsidRPr="00076547">
              <w:rPr>
                <w:i/>
              </w:rPr>
              <w:t xml:space="preserve"> file:</w:t>
            </w:r>
          </w:p>
        </w:tc>
      </w:tr>
      <w:tr w:rsidR="00A26BCF" w14:paraId="34D53A13" w14:textId="77777777" w:rsidTr="00C749A7">
        <w:trPr>
          <w:tblHeader/>
          <w:trPrChange w:id="1743" w:author="jonathan pritchard" w:date="2025-01-23T13:29:00Z" w16du:dateUtc="2025-01-23T13:29:00Z">
            <w:trPr>
              <w:tblHeader/>
            </w:trPr>
          </w:trPrChange>
        </w:trPr>
        <w:tc>
          <w:tcPr>
            <w:tcW w:w="9526" w:type="dxa"/>
            <w:gridSpan w:val="4"/>
            <w:shd w:val="clear" w:color="auto" w:fill="BFBFBF" w:themeFill="background1" w:themeFillShade="BF"/>
            <w:vAlign w:val="center"/>
            <w:tcPrChange w:id="1744" w:author="jonathan pritchard" w:date="2025-01-23T13:29:00Z" w16du:dateUtc="2025-01-23T13:29:00Z">
              <w:tcPr>
                <w:tcW w:w="9526" w:type="dxa"/>
                <w:gridSpan w:val="4"/>
                <w:shd w:val="clear" w:color="auto" w:fill="CCFFCC"/>
                <w:vAlign w:val="center"/>
              </w:tcPr>
            </w:tcPrChange>
          </w:tcPr>
          <w:p w14:paraId="64BCAA11" w14:textId="77777777" w:rsidR="00A26BCF" w:rsidRPr="004065B1" w:rsidRDefault="00A26BCF" w:rsidP="00A26BCF">
            <w:r w:rsidRPr="000A066E">
              <w:rPr>
                <w:b/>
              </w:rPr>
              <w:t>Results</w:t>
            </w:r>
          </w:p>
        </w:tc>
      </w:tr>
      <w:tr w:rsidR="00A26BCF" w14:paraId="2BBDA4B2" w14:textId="77777777" w:rsidTr="00A12488">
        <w:trPr>
          <w:tblHeader/>
        </w:trPr>
        <w:tc>
          <w:tcPr>
            <w:tcW w:w="9526" w:type="dxa"/>
            <w:gridSpan w:val="4"/>
            <w:vAlign w:val="center"/>
          </w:tcPr>
          <w:p w14:paraId="7321B3F4" w14:textId="4FE940B1" w:rsidR="00A26BCF" w:rsidRPr="00076547" w:rsidRDefault="00A26BCF" w:rsidP="00A26BCF">
            <w:pPr>
              <w:jc w:val="left"/>
              <w:rPr>
                <w:i/>
              </w:rPr>
            </w:pPr>
            <w:r w:rsidRPr="00076547">
              <w:rPr>
                <w:i/>
              </w:rPr>
              <w:t xml:space="preserve">The system must </w:t>
            </w:r>
            <w:r w:rsidRPr="00F15CF8">
              <w:rPr>
                <w:i/>
              </w:rPr>
              <w:t xml:space="preserve">return </w:t>
            </w:r>
            <w:r w:rsidRPr="00357E05">
              <w:rPr>
                <w:i/>
              </w:rPr>
              <w:t>a SSE 120 warning</w:t>
            </w:r>
            <w:r w:rsidRPr="00076547">
              <w:rPr>
                <w:i/>
              </w:rPr>
              <w:t xml:space="preserve"> message as follows:</w:t>
            </w:r>
          </w:p>
          <w:p w14:paraId="6F019BA9" w14:textId="1AE9804D" w:rsidR="00A26BCF" w:rsidRPr="0015247B" w:rsidRDefault="00A26BCF" w:rsidP="00A26BCF">
            <w:pPr>
              <w:jc w:val="left"/>
            </w:pPr>
            <w:r w:rsidRPr="00076547">
              <w:rPr>
                <w:i/>
              </w:rPr>
              <w:t>“</w:t>
            </w:r>
            <w:r w:rsidRPr="00076547">
              <w:rPr>
                <w:b/>
                <w:i/>
              </w:rPr>
              <w:t xml:space="preserve">SSE </w:t>
            </w:r>
            <w:r>
              <w:rPr>
                <w:b/>
                <w:i/>
              </w:rPr>
              <w:t>1</w:t>
            </w:r>
            <w:r w:rsidRPr="00076547">
              <w:rPr>
                <w:b/>
                <w:i/>
              </w:rPr>
              <w:t>20 – Subscription service will expire in less than 30 days. Please contact your data supplier to renew the subscription licence</w:t>
            </w:r>
            <w:r w:rsidRPr="00076547">
              <w:rPr>
                <w:i/>
              </w:rPr>
              <w:t>.”</w:t>
            </w:r>
          </w:p>
        </w:tc>
      </w:tr>
    </w:tbl>
    <w:p w14:paraId="256415B6" w14:textId="77777777" w:rsidR="00A94802" w:rsidRDefault="00A94802" w:rsidP="00A94802"/>
    <w:p w14:paraId="18625B4B" w14:textId="4B62A9DC" w:rsidR="00A45261" w:rsidRPr="007E2CFE" w:rsidRDefault="00A45261" w:rsidP="00A45261">
      <w:pPr>
        <w:pStyle w:val="Heading3"/>
      </w:pPr>
      <w:bookmarkStart w:id="1745" w:name="_Toc189647802"/>
      <w:r>
        <w:lastRenderedPageBreak/>
        <w:t>Incorrect User Permit in PERMIT.XML</w:t>
      </w:r>
      <w:bookmarkEnd w:id="1745"/>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1746" w:author="jonathan pritchard" w:date="2025-01-23T13:30:00Z" w16du:dateUtc="2025-01-23T13:30: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1747">
          <w:tblGrid>
            <w:gridCol w:w="2381"/>
            <w:gridCol w:w="2381"/>
            <w:gridCol w:w="2382"/>
            <w:gridCol w:w="2382"/>
          </w:tblGrid>
        </w:tblGridChange>
      </w:tblGrid>
      <w:tr w:rsidR="00A45261" w14:paraId="37A92245" w14:textId="77777777" w:rsidTr="00A26BCF">
        <w:trPr>
          <w:trHeight w:val="454"/>
          <w:tblHeader/>
          <w:trPrChange w:id="1748" w:author="jonathan pritchard" w:date="2025-01-23T13:30:00Z" w16du:dateUtc="2025-01-23T13:30:00Z">
            <w:trPr>
              <w:trHeight w:val="454"/>
              <w:tblHeader/>
            </w:trPr>
          </w:trPrChange>
        </w:trPr>
        <w:tc>
          <w:tcPr>
            <w:tcW w:w="2381" w:type="dxa"/>
            <w:shd w:val="clear" w:color="auto" w:fill="BFBFBF" w:themeFill="background1" w:themeFillShade="BF"/>
            <w:vAlign w:val="center"/>
            <w:tcPrChange w:id="1749" w:author="jonathan pritchard" w:date="2025-01-23T13:30:00Z" w16du:dateUtc="2025-01-23T13:30:00Z">
              <w:tcPr>
                <w:tcW w:w="2381" w:type="dxa"/>
                <w:shd w:val="clear" w:color="auto" w:fill="CCFFCC"/>
                <w:vAlign w:val="center"/>
              </w:tcPr>
            </w:tcPrChange>
          </w:tcPr>
          <w:p w14:paraId="105500D9" w14:textId="77777777" w:rsidR="00A45261" w:rsidRPr="004065B1" w:rsidRDefault="00A45261" w:rsidP="00280DEE">
            <w:r w:rsidRPr="000A066E">
              <w:rPr>
                <w:b/>
              </w:rPr>
              <w:t>Test Reference</w:t>
            </w:r>
          </w:p>
        </w:tc>
        <w:tc>
          <w:tcPr>
            <w:tcW w:w="2381" w:type="dxa"/>
            <w:shd w:val="clear" w:color="auto" w:fill="FFFFFF" w:themeFill="background1"/>
            <w:vAlign w:val="center"/>
            <w:tcPrChange w:id="1750" w:author="jonathan pritchard" w:date="2025-01-23T13:30:00Z" w16du:dateUtc="2025-01-23T13:30:00Z">
              <w:tcPr>
                <w:tcW w:w="2381" w:type="dxa"/>
                <w:shd w:val="clear" w:color="auto" w:fill="CCFFCC"/>
                <w:vAlign w:val="center"/>
              </w:tcPr>
            </w:tcPrChange>
          </w:tcPr>
          <w:p w14:paraId="280E4BF1" w14:textId="67094D40" w:rsidR="00A45261" w:rsidRPr="004065B1" w:rsidRDefault="00A45261" w:rsidP="00280DEE">
            <w:r>
              <w:t>InvalidPermitSignature</w:t>
            </w:r>
          </w:p>
        </w:tc>
        <w:tc>
          <w:tcPr>
            <w:tcW w:w="2382" w:type="dxa"/>
            <w:shd w:val="clear" w:color="auto" w:fill="BFBFBF" w:themeFill="background1" w:themeFillShade="BF"/>
            <w:vAlign w:val="center"/>
            <w:tcPrChange w:id="1751" w:author="jonathan pritchard" w:date="2025-01-23T13:30:00Z" w16du:dateUtc="2025-01-23T13:30:00Z">
              <w:tcPr>
                <w:tcW w:w="2382" w:type="dxa"/>
                <w:shd w:val="clear" w:color="auto" w:fill="CCFFCC"/>
                <w:vAlign w:val="center"/>
              </w:tcPr>
            </w:tcPrChange>
          </w:tcPr>
          <w:p w14:paraId="47841E7D" w14:textId="77777777" w:rsidR="00A45261" w:rsidRPr="004065B1" w:rsidRDefault="00A45261" w:rsidP="00280DEE">
            <w:r w:rsidRPr="000A066E">
              <w:rPr>
                <w:b/>
              </w:rPr>
              <w:t>IHO Reference</w:t>
            </w:r>
          </w:p>
        </w:tc>
        <w:tc>
          <w:tcPr>
            <w:tcW w:w="2382" w:type="dxa"/>
            <w:shd w:val="clear" w:color="auto" w:fill="FFFFFF" w:themeFill="background1"/>
            <w:vAlign w:val="center"/>
            <w:tcPrChange w:id="1752" w:author="jonathan pritchard" w:date="2025-01-23T13:30:00Z" w16du:dateUtc="2025-01-23T13:30:00Z">
              <w:tcPr>
                <w:tcW w:w="2382" w:type="dxa"/>
                <w:shd w:val="clear" w:color="auto" w:fill="CCFFCC"/>
                <w:vAlign w:val="center"/>
              </w:tcPr>
            </w:tcPrChange>
          </w:tcPr>
          <w:p w14:paraId="32927542" w14:textId="1A61493C" w:rsidR="00A45261" w:rsidRPr="004065B1" w:rsidRDefault="00A26BCF" w:rsidP="00280DEE">
            <w:r>
              <w:rPr>
                <w:rFonts w:ascii="Calibri" w:hAnsi="Calibri" w:cs="Calibri"/>
                <w:color w:val="000000"/>
                <w:sz w:val="22"/>
                <w:szCs w:val="22"/>
              </w:rPr>
              <w:t>S-98 B-3</w:t>
            </w:r>
          </w:p>
        </w:tc>
      </w:tr>
      <w:tr w:rsidR="00A45261" w14:paraId="513A93A1" w14:textId="77777777" w:rsidTr="00C749A7">
        <w:trPr>
          <w:tblHeader/>
          <w:trPrChange w:id="1753" w:author="jonathan pritchard" w:date="2025-01-23T13:30:00Z" w16du:dateUtc="2025-01-23T13:30:00Z">
            <w:trPr>
              <w:tblHeader/>
            </w:trPr>
          </w:trPrChange>
        </w:trPr>
        <w:tc>
          <w:tcPr>
            <w:tcW w:w="9526" w:type="dxa"/>
            <w:gridSpan w:val="4"/>
            <w:shd w:val="clear" w:color="auto" w:fill="BFBFBF" w:themeFill="background1" w:themeFillShade="BF"/>
            <w:vAlign w:val="center"/>
            <w:tcPrChange w:id="1754" w:author="jonathan pritchard" w:date="2025-01-23T13:30:00Z" w16du:dateUtc="2025-01-23T13:30:00Z">
              <w:tcPr>
                <w:tcW w:w="9526" w:type="dxa"/>
                <w:gridSpan w:val="4"/>
                <w:shd w:val="clear" w:color="auto" w:fill="CCFFCC"/>
                <w:vAlign w:val="center"/>
              </w:tcPr>
            </w:tcPrChange>
          </w:tcPr>
          <w:p w14:paraId="6E947ADE" w14:textId="77777777" w:rsidR="00A45261" w:rsidRDefault="00A45261" w:rsidP="00280DEE">
            <w:r w:rsidRPr="000A066E">
              <w:rPr>
                <w:b/>
              </w:rPr>
              <w:t>Test description</w:t>
            </w:r>
          </w:p>
        </w:tc>
      </w:tr>
      <w:tr w:rsidR="00A45261" w14:paraId="270626BE" w14:textId="77777777" w:rsidTr="00280DEE">
        <w:trPr>
          <w:tblHeader/>
        </w:trPr>
        <w:tc>
          <w:tcPr>
            <w:tcW w:w="9526" w:type="dxa"/>
            <w:gridSpan w:val="4"/>
            <w:vAlign w:val="center"/>
          </w:tcPr>
          <w:p w14:paraId="4F3E606D" w14:textId="233E2E80" w:rsidR="00A45261" w:rsidRPr="00B07F0D" w:rsidRDefault="00A45261" w:rsidP="00280DEE">
            <w:pPr>
              <w:rPr>
                <w:i/>
              </w:rPr>
            </w:pPr>
            <w:r w:rsidRPr="00B07F0D">
              <w:rPr>
                <w:i/>
              </w:rPr>
              <w:t>This test checks that permits cannot be loaded from a PERMIT.XML with</w:t>
            </w:r>
            <w:r>
              <w:rPr>
                <w:i/>
              </w:rPr>
              <w:t xml:space="preserve"> the wrong user permit </w:t>
            </w:r>
            <w:r w:rsidR="00A507B1">
              <w:rPr>
                <w:i/>
              </w:rPr>
              <w:t>contained</w:t>
            </w:r>
            <w:r>
              <w:rPr>
                <w:i/>
              </w:rPr>
              <w:t>.</w:t>
            </w:r>
          </w:p>
        </w:tc>
      </w:tr>
      <w:tr w:rsidR="00A45261" w14:paraId="1F16FFCF" w14:textId="77777777" w:rsidTr="00C749A7">
        <w:trPr>
          <w:tblHeader/>
          <w:trPrChange w:id="1755" w:author="jonathan pritchard" w:date="2025-01-23T13:30:00Z" w16du:dateUtc="2025-01-23T13:30:00Z">
            <w:trPr>
              <w:tblHeader/>
            </w:trPr>
          </w:trPrChange>
        </w:trPr>
        <w:tc>
          <w:tcPr>
            <w:tcW w:w="9526" w:type="dxa"/>
            <w:gridSpan w:val="4"/>
            <w:shd w:val="clear" w:color="auto" w:fill="BFBFBF" w:themeFill="background1" w:themeFillShade="BF"/>
            <w:vAlign w:val="center"/>
            <w:tcPrChange w:id="1756" w:author="jonathan pritchard" w:date="2025-01-23T13:30:00Z" w16du:dateUtc="2025-01-23T13:30:00Z">
              <w:tcPr>
                <w:tcW w:w="9526" w:type="dxa"/>
                <w:gridSpan w:val="4"/>
                <w:shd w:val="clear" w:color="auto" w:fill="CCFFCC"/>
                <w:vAlign w:val="center"/>
              </w:tcPr>
            </w:tcPrChange>
          </w:tcPr>
          <w:p w14:paraId="32090524" w14:textId="77777777" w:rsidR="00A45261" w:rsidRPr="004065B1" w:rsidRDefault="00A45261" w:rsidP="00280DEE">
            <w:r w:rsidRPr="000A066E">
              <w:rPr>
                <w:b/>
              </w:rPr>
              <w:t>Setup</w:t>
            </w:r>
          </w:p>
        </w:tc>
      </w:tr>
      <w:tr w:rsidR="00A45261" w14:paraId="6294E835" w14:textId="77777777" w:rsidTr="00280DEE">
        <w:trPr>
          <w:tblHeader/>
        </w:trPr>
        <w:tc>
          <w:tcPr>
            <w:tcW w:w="9526" w:type="dxa"/>
            <w:gridSpan w:val="4"/>
            <w:vAlign w:val="center"/>
          </w:tcPr>
          <w:p w14:paraId="506077D9" w14:textId="77777777" w:rsidR="00A45261" w:rsidRPr="00076547" w:rsidRDefault="00A45261" w:rsidP="00280DEE">
            <w:pPr>
              <w:rPr>
                <w:i/>
              </w:rPr>
            </w:pPr>
            <w:r w:rsidRPr="00076547">
              <w:rPr>
                <w:i/>
              </w:rPr>
              <w:t>No pre-installed permits</w:t>
            </w:r>
          </w:p>
          <w:p w14:paraId="1FE29CE5" w14:textId="77777777" w:rsidR="00A45261" w:rsidRPr="00076547" w:rsidRDefault="00A45261" w:rsidP="00280DEE">
            <w:pPr>
              <w:rPr>
                <w:i/>
              </w:rPr>
            </w:pPr>
            <w:r w:rsidRPr="00076547">
              <w:rPr>
                <w:i/>
              </w:rPr>
              <w:t>Test data used:</w:t>
            </w:r>
          </w:p>
          <w:p w14:paraId="53A9C798" w14:textId="77777777" w:rsidR="00A45261" w:rsidRPr="00076547" w:rsidRDefault="00A45261" w:rsidP="00280DEE">
            <w:pPr>
              <w:rPr>
                <w:i/>
              </w:rPr>
            </w:pPr>
            <w:r>
              <w:rPr>
                <w:i/>
              </w:rPr>
              <w:t>PERMIT.XML</w:t>
            </w:r>
          </w:p>
          <w:p w14:paraId="335AFA38" w14:textId="77777777" w:rsidR="00A45261" w:rsidRDefault="00A45261" w:rsidP="00280DEE">
            <w:pPr>
              <w:rPr>
                <w:i/>
              </w:rPr>
            </w:pPr>
            <w:r w:rsidRPr="00076547">
              <w:rPr>
                <w:i/>
              </w:rPr>
              <w:t>Test data location:</w:t>
            </w:r>
          </w:p>
          <w:p w14:paraId="443E14AE" w14:textId="13823527" w:rsidR="00A45261" w:rsidRPr="001C412A" w:rsidRDefault="00A45261">
            <w:pPr>
              <w:pStyle w:val="ListParagraph"/>
              <w:numPr>
                <w:ilvl w:val="0"/>
                <w:numId w:val="53"/>
              </w:numPr>
              <w:rPr>
                <w:b/>
                <w:bCs/>
                <w:i/>
              </w:rPr>
            </w:pPr>
            <w:proofErr w:type="spellStart"/>
            <w:r w:rsidRPr="001C412A">
              <w:rPr>
                <w:b/>
                <w:bCs/>
                <w:i/>
              </w:rPr>
              <w:t>ENCLicencing</w:t>
            </w:r>
            <w:r>
              <w:rPr>
                <w:b/>
                <w:bCs/>
                <w:i/>
              </w:rPr>
              <w:t>J</w:t>
            </w:r>
            <w:proofErr w:type="spellEnd"/>
          </w:p>
          <w:p w14:paraId="78A810AE" w14:textId="77777777" w:rsidR="00A45261" w:rsidRPr="00EF287F" w:rsidRDefault="00A45261" w:rsidP="00280DEE">
            <w:pPr>
              <w:jc w:val="left"/>
              <w:rPr>
                <w:i/>
              </w:rPr>
            </w:pPr>
          </w:p>
        </w:tc>
      </w:tr>
      <w:tr w:rsidR="00A45261" w14:paraId="7853B5F8" w14:textId="77777777" w:rsidTr="00C749A7">
        <w:trPr>
          <w:tblHeader/>
          <w:trPrChange w:id="1757" w:author="jonathan pritchard" w:date="2025-01-23T13:30:00Z" w16du:dateUtc="2025-01-23T13:30:00Z">
            <w:trPr>
              <w:tblHeader/>
            </w:trPr>
          </w:trPrChange>
        </w:trPr>
        <w:tc>
          <w:tcPr>
            <w:tcW w:w="9526" w:type="dxa"/>
            <w:gridSpan w:val="4"/>
            <w:shd w:val="clear" w:color="auto" w:fill="BFBFBF" w:themeFill="background1" w:themeFillShade="BF"/>
            <w:vAlign w:val="center"/>
            <w:tcPrChange w:id="1758" w:author="jonathan pritchard" w:date="2025-01-23T13:30:00Z" w16du:dateUtc="2025-01-23T13:30:00Z">
              <w:tcPr>
                <w:tcW w:w="9526" w:type="dxa"/>
                <w:gridSpan w:val="4"/>
                <w:shd w:val="clear" w:color="auto" w:fill="CCFFCC"/>
                <w:vAlign w:val="center"/>
              </w:tcPr>
            </w:tcPrChange>
          </w:tcPr>
          <w:p w14:paraId="059D22FB" w14:textId="77777777" w:rsidR="00A45261" w:rsidRPr="004065B1" w:rsidRDefault="00A45261" w:rsidP="00280DEE">
            <w:r w:rsidRPr="000A066E">
              <w:rPr>
                <w:b/>
              </w:rPr>
              <w:t>Action</w:t>
            </w:r>
          </w:p>
        </w:tc>
      </w:tr>
      <w:tr w:rsidR="00A45261" w14:paraId="5F121447" w14:textId="77777777" w:rsidTr="00280DEE">
        <w:trPr>
          <w:tblHeader/>
        </w:trPr>
        <w:tc>
          <w:tcPr>
            <w:tcW w:w="9526" w:type="dxa"/>
            <w:gridSpan w:val="4"/>
            <w:vAlign w:val="center"/>
          </w:tcPr>
          <w:p w14:paraId="3E78F38A" w14:textId="77777777" w:rsidR="00A45261" w:rsidRDefault="00A45261" w:rsidP="00280DEE">
            <w:pPr>
              <w:rPr>
                <w:i/>
              </w:rPr>
            </w:pPr>
          </w:p>
          <w:p w14:paraId="4123C621" w14:textId="77777777" w:rsidR="00A45261" w:rsidRDefault="00A45261" w:rsidP="00280DEE">
            <w:pPr>
              <w:rPr>
                <w:i/>
              </w:rPr>
            </w:pPr>
            <w:r w:rsidRPr="00B07F0D">
              <w:rPr>
                <w:i/>
              </w:rPr>
              <w:t>Load PERMIT.XML</w:t>
            </w:r>
          </w:p>
          <w:p w14:paraId="1474C764" w14:textId="77777777" w:rsidR="00A45261" w:rsidRPr="00B07F0D" w:rsidRDefault="00A45261" w:rsidP="00280DEE">
            <w:pPr>
              <w:rPr>
                <w:i/>
              </w:rPr>
            </w:pPr>
          </w:p>
        </w:tc>
      </w:tr>
      <w:tr w:rsidR="00A45261" w14:paraId="5C533171" w14:textId="77777777" w:rsidTr="00C749A7">
        <w:trPr>
          <w:tblHeader/>
          <w:trPrChange w:id="1759" w:author="jonathan pritchard" w:date="2025-01-23T13:30:00Z" w16du:dateUtc="2025-01-23T13:30:00Z">
            <w:trPr>
              <w:tblHeader/>
            </w:trPr>
          </w:trPrChange>
        </w:trPr>
        <w:tc>
          <w:tcPr>
            <w:tcW w:w="9526" w:type="dxa"/>
            <w:gridSpan w:val="4"/>
            <w:shd w:val="clear" w:color="auto" w:fill="BFBFBF" w:themeFill="background1" w:themeFillShade="BF"/>
            <w:vAlign w:val="center"/>
            <w:tcPrChange w:id="1760" w:author="jonathan pritchard" w:date="2025-01-23T13:30:00Z" w16du:dateUtc="2025-01-23T13:30:00Z">
              <w:tcPr>
                <w:tcW w:w="9526" w:type="dxa"/>
                <w:gridSpan w:val="4"/>
                <w:shd w:val="clear" w:color="auto" w:fill="CCFFCC"/>
                <w:vAlign w:val="center"/>
              </w:tcPr>
            </w:tcPrChange>
          </w:tcPr>
          <w:p w14:paraId="53A0D689" w14:textId="77777777" w:rsidR="00A45261" w:rsidRPr="004065B1" w:rsidRDefault="00A45261" w:rsidP="00280DEE">
            <w:r w:rsidRPr="000A066E">
              <w:rPr>
                <w:b/>
              </w:rPr>
              <w:t>Results</w:t>
            </w:r>
          </w:p>
        </w:tc>
      </w:tr>
      <w:tr w:rsidR="00A45261" w14:paraId="7CF3FABF" w14:textId="77777777" w:rsidTr="00280DEE">
        <w:trPr>
          <w:tblHeader/>
        </w:trPr>
        <w:tc>
          <w:tcPr>
            <w:tcW w:w="9526" w:type="dxa"/>
            <w:gridSpan w:val="4"/>
            <w:vAlign w:val="center"/>
          </w:tcPr>
          <w:p w14:paraId="7E9C9690" w14:textId="77777777" w:rsidR="00A45261" w:rsidRDefault="00A45261" w:rsidP="00280DEE">
            <w:pPr>
              <w:jc w:val="left"/>
              <w:rPr>
                <w:rFonts w:cs="Arial"/>
                <w:i/>
                <w:iCs/>
                <w:position w:val="-1"/>
                <w:lang w:val="en-US"/>
              </w:rPr>
            </w:pPr>
          </w:p>
          <w:p w14:paraId="7B908338" w14:textId="77777777" w:rsidR="00132CFF" w:rsidRDefault="00A45261" w:rsidP="00A507B1">
            <w:pPr>
              <w:jc w:val="left"/>
              <w:rPr>
                <w:rFonts w:cs="Arial"/>
                <w:i/>
                <w:iCs/>
                <w:position w:val="-1"/>
                <w:lang w:val="en-US"/>
              </w:rPr>
            </w:pPr>
            <w:r>
              <w:rPr>
                <w:rFonts w:cs="Arial"/>
                <w:i/>
                <w:iCs/>
                <w:position w:val="-1"/>
                <w:lang w:val="en-US"/>
              </w:rPr>
              <w:t>Verify the ECDIS fails to load the permits contained in PERMIT.XML</w:t>
            </w:r>
            <w:r w:rsidR="00A507B1">
              <w:rPr>
                <w:rFonts w:cs="Arial"/>
                <w:i/>
                <w:iCs/>
                <w:position w:val="-1"/>
                <w:lang w:val="en-US"/>
              </w:rPr>
              <w:t xml:space="preserve"> with the following message </w:t>
            </w:r>
          </w:p>
          <w:p w14:paraId="1109BA51" w14:textId="77777777" w:rsidR="00132CFF" w:rsidRDefault="00132CFF" w:rsidP="00A507B1">
            <w:pPr>
              <w:jc w:val="left"/>
              <w:rPr>
                <w:rFonts w:cs="Arial"/>
                <w:i/>
                <w:iCs/>
                <w:position w:val="-1"/>
              </w:rPr>
            </w:pPr>
          </w:p>
          <w:p w14:paraId="1FBB4A23" w14:textId="7B20610A" w:rsidR="00A507B1" w:rsidRPr="00CE380E" w:rsidRDefault="00A507B1" w:rsidP="00A507B1">
            <w:pPr>
              <w:jc w:val="left"/>
              <w:rPr>
                <w:i/>
              </w:rPr>
            </w:pPr>
            <w:r w:rsidRPr="00CE380E">
              <w:rPr>
                <w:i/>
              </w:rPr>
              <w:t>“</w:t>
            </w:r>
            <w:r w:rsidRPr="00CE380E">
              <w:rPr>
                <w:b/>
                <w:i/>
              </w:rPr>
              <w:t xml:space="preserve">SSE </w:t>
            </w:r>
            <w:r w:rsidR="00E176FA">
              <w:rPr>
                <w:b/>
                <w:i/>
              </w:rPr>
              <w:t>1</w:t>
            </w:r>
            <w:r w:rsidRPr="00CE380E">
              <w:rPr>
                <w:b/>
                <w:i/>
              </w:rPr>
              <w:t>21 –</w:t>
            </w:r>
            <w:r>
              <w:rPr>
                <w:b/>
                <w:i/>
              </w:rPr>
              <w:t xml:space="preserve"> </w:t>
            </w:r>
            <w:r w:rsidRPr="00CE380E">
              <w:rPr>
                <w:b/>
                <w:i/>
              </w:rPr>
              <w:t>Permits may be for another system or new permits may be required, please contact your data supplier to obtain a new licence</w:t>
            </w:r>
            <w:r w:rsidRPr="00CE380E">
              <w:rPr>
                <w:i/>
              </w:rPr>
              <w:t>.”</w:t>
            </w:r>
          </w:p>
          <w:p w14:paraId="030549FC" w14:textId="6F17DBD5" w:rsidR="00A45261" w:rsidRPr="00B07F0D" w:rsidRDefault="00A45261" w:rsidP="00280DEE">
            <w:pPr>
              <w:jc w:val="left"/>
              <w:rPr>
                <w:rFonts w:cs="Arial"/>
                <w:i/>
                <w:iCs/>
                <w:position w:val="-1"/>
                <w:lang w:val="en-US"/>
              </w:rPr>
            </w:pPr>
          </w:p>
        </w:tc>
      </w:tr>
    </w:tbl>
    <w:p w14:paraId="0BA1A0D1" w14:textId="77777777" w:rsidR="00A94802" w:rsidRPr="00A94802" w:rsidRDefault="005B4573" w:rsidP="001D52EE">
      <w:pPr>
        <w:pStyle w:val="Heading4"/>
      </w:pPr>
      <w:r>
        <w:br w:type="page"/>
      </w:r>
      <w:r w:rsidR="00A94802">
        <w:lastRenderedPageBreak/>
        <w:t>2.5.2 e</w:t>
      </w:r>
      <w:r w:rsidR="00A94802" w:rsidRPr="00A94802">
        <w:t xml:space="preserve">) </w:t>
      </w:r>
      <w:r w:rsidR="007F04B1" w:rsidRPr="007F04B1">
        <w:t>Check for expired permits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1761" w:author="jonathan pritchard" w:date="2025-01-23T13:30:00Z" w16du:dateUtc="2025-01-23T13:30: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1762">
          <w:tblGrid>
            <w:gridCol w:w="2381"/>
            <w:gridCol w:w="2381"/>
            <w:gridCol w:w="2382"/>
            <w:gridCol w:w="2382"/>
          </w:tblGrid>
        </w:tblGridChange>
      </w:tblGrid>
      <w:tr w:rsidR="00A94802" w14:paraId="73F7651B" w14:textId="77777777" w:rsidTr="00A26BCF">
        <w:trPr>
          <w:trHeight w:val="454"/>
          <w:tblHeader/>
          <w:trPrChange w:id="1763" w:author="jonathan pritchard" w:date="2025-01-23T13:30:00Z" w16du:dateUtc="2025-01-23T13:30:00Z">
            <w:trPr>
              <w:trHeight w:val="454"/>
              <w:tblHeader/>
            </w:trPr>
          </w:trPrChange>
        </w:trPr>
        <w:tc>
          <w:tcPr>
            <w:tcW w:w="2381" w:type="dxa"/>
            <w:shd w:val="clear" w:color="auto" w:fill="BFBFBF" w:themeFill="background1" w:themeFillShade="BF"/>
            <w:vAlign w:val="center"/>
            <w:tcPrChange w:id="1764" w:author="jonathan pritchard" w:date="2025-01-23T13:30:00Z" w16du:dateUtc="2025-01-23T13:30:00Z">
              <w:tcPr>
                <w:tcW w:w="2381" w:type="dxa"/>
                <w:shd w:val="clear" w:color="auto" w:fill="CCFFCC"/>
                <w:vAlign w:val="center"/>
              </w:tcPr>
            </w:tcPrChange>
          </w:tcPr>
          <w:p w14:paraId="52A32028" w14:textId="77777777" w:rsidR="00A94802" w:rsidRPr="004065B1" w:rsidRDefault="00A94802" w:rsidP="00CB4150">
            <w:r w:rsidRPr="000A066E">
              <w:rPr>
                <w:b/>
              </w:rPr>
              <w:t>Test Reference</w:t>
            </w:r>
          </w:p>
        </w:tc>
        <w:tc>
          <w:tcPr>
            <w:tcW w:w="2381" w:type="dxa"/>
            <w:shd w:val="clear" w:color="auto" w:fill="FFFFFF" w:themeFill="background1"/>
            <w:vAlign w:val="center"/>
            <w:tcPrChange w:id="1765" w:author="jonathan pritchard" w:date="2025-01-23T13:30:00Z" w16du:dateUtc="2025-01-23T13:30:00Z">
              <w:tcPr>
                <w:tcW w:w="2381" w:type="dxa"/>
                <w:shd w:val="clear" w:color="auto" w:fill="CCFFCC"/>
                <w:vAlign w:val="center"/>
              </w:tcPr>
            </w:tcPrChange>
          </w:tcPr>
          <w:p w14:paraId="57157B24" w14:textId="798AB04F" w:rsidR="00A94802" w:rsidRPr="004065B1" w:rsidRDefault="00B07F0D" w:rsidP="00CB4150">
            <w:proofErr w:type="spellStart"/>
            <w:r>
              <w:t>ExpiredPermits</w:t>
            </w:r>
            <w:proofErr w:type="spellEnd"/>
          </w:p>
        </w:tc>
        <w:tc>
          <w:tcPr>
            <w:tcW w:w="2382" w:type="dxa"/>
            <w:shd w:val="clear" w:color="auto" w:fill="BFBFBF" w:themeFill="background1" w:themeFillShade="BF"/>
            <w:vAlign w:val="center"/>
            <w:tcPrChange w:id="1766" w:author="jonathan pritchard" w:date="2025-01-23T13:30:00Z" w16du:dateUtc="2025-01-23T13:30:00Z">
              <w:tcPr>
                <w:tcW w:w="2382" w:type="dxa"/>
                <w:shd w:val="clear" w:color="auto" w:fill="CCFFCC"/>
                <w:vAlign w:val="center"/>
              </w:tcPr>
            </w:tcPrChange>
          </w:tcPr>
          <w:p w14:paraId="6E220165" w14:textId="77777777" w:rsidR="00A94802" w:rsidRPr="004065B1" w:rsidRDefault="00A94802" w:rsidP="00CB4150">
            <w:r w:rsidRPr="000A066E">
              <w:rPr>
                <w:b/>
              </w:rPr>
              <w:t>IHO Reference</w:t>
            </w:r>
          </w:p>
        </w:tc>
        <w:tc>
          <w:tcPr>
            <w:tcW w:w="2382" w:type="dxa"/>
            <w:shd w:val="clear" w:color="auto" w:fill="BFBFBF" w:themeFill="background1" w:themeFillShade="BF"/>
            <w:vAlign w:val="center"/>
            <w:tcPrChange w:id="1767" w:author="jonathan pritchard" w:date="2025-01-23T13:30:00Z" w16du:dateUtc="2025-01-23T13:30:00Z">
              <w:tcPr>
                <w:tcW w:w="2382" w:type="dxa"/>
                <w:shd w:val="clear" w:color="auto" w:fill="CCFFCC"/>
                <w:vAlign w:val="center"/>
              </w:tcPr>
            </w:tcPrChange>
          </w:tcPr>
          <w:p w14:paraId="299C806B" w14:textId="21433CDE" w:rsidR="00A94802" w:rsidRPr="004065B1" w:rsidRDefault="00A26BCF" w:rsidP="00CB4150">
            <w:r>
              <w:rPr>
                <w:rFonts w:ascii="Calibri" w:hAnsi="Calibri" w:cs="Calibri"/>
                <w:color w:val="000000"/>
                <w:sz w:val="22"/>
                <w:szCs w:val="22"/>
              </w:rPr>
              <w:t>S-98 B-3</w:t>
            </w:r>
          </w:p>
        </w:tc>
      </w:tr>
      <w:tr w:rsidR="00A94802" w14:paraId="0388A86D" w14:textId="77777777" w:rsidTr="00A26BCF">
        <w:trPr>
          <w:tblHeader/>
          <w:trPrChange w:id="1768" w:author="jonathan pritchard" w:date="2025-01-23T13:30:00Z" w16du:dateUtc="2025-01-23T13:30:00Z">
            <w:trPr>
              <w:tblHeader/>
            </w:trPr>
          </w:trPrChange>
        </w:trPr>
        <w:tc>
          <w:tcPr>
            <w:tcW w:w="9526" w:type="dxa"/>
            <w:gridSpan w:val="4"/>
            <w:shd w:val="clear" w:color="auto" w:fill="FFFFFF" w:themeFill="background1"/>
            <w:vAlign w:val="center"/>
            <w:tcPrChange w:id="1769" w:author="jonathan pritchard" w:date="2025-01-23T13:30:00Z" w16du:dateUtc="2025-01-23T13:30:00Z">
              <w:tcPr>
                <w:tcW w:w="9526" w:type="dxa"/>
                <w:gridSpan w:val="4"/>
                <w:shd w:val="clear" w:color="auto" w:fill="CCFFCC"/>
                <w:vAlign w:val="center"/>
              </w:tcPr>
            </w:tcPrChange>
          </w:tcPr>
          <w:p w14:paraId="74EEADA6" w14:textId="77777777" w:rsidR="00A94802" w:rsidRDefault="00A94802" w:rsidP="00CB4150">
            <w:r w:rsidRPr="000A066E">
              <w:rPr>
                <w:b/>
              </w:rPr>
              <w:t>Test description</w:t>
            </w:r>
          </w:p>
        </w:tc>
      </w:tr>
      <w:tr w:rsidR="00A94802" w14:paraId="486DBEBE" w14:textId="77777777" w:rsidTr="00A12488">
        <w:trPr>
          <w:tblHeader/>
        </w:trPr>
        <w:tc>
          <w:tcPr>
            <w:tcW w:w="9526" w:type="dxa"/>
            <w:gridSpan w:val="4"/>
            <w:vAlign w:val="center"/>
          </w:tcPr>
          <w:p w14:paraId="2CB21F76" w14:textId="77777777" w:rsidR="00A94802" w:rsidRPr="00076547" w:rsidRDefault="002D19DB" w:rsidP="002164D3">
            <w:pPr>
              <w:jc w:val="left"/>
              <w:rPr>
                <w:i/>
              </w:rPr>
            </w:pPr>
            <w:r w:rsidRPr="00076547">
              <w:rPr>
                <w:i/>
              </w:rPr>
              <w:t>Test how the system performs when installing permits which have expired. Verify that the ECDIS returns the correct warning message.</w:t>
            </w:r>
          </w:p>
        </w:tc>
      </w:tr>
      <w:tr w:rsidR="00A94802" w14:paraId="42E38FE7" w14:textId="77777777" w:rsidTr="00C749A7">
        <w:trPr>
          <w:tblHeader/>
          <w:trPrChange w:id="1770" w:author="jonathan pritchard" w:date="2025-01-23T13:30:00Z" w16du:dateUtc="2025-01-23T13:30:00Z">
            <w:trPr>
              <w:tblHeader/>
            </w:trPr>
          </w:trPrChange>
        </w:trPr>
        <w:tc>
          <w:tcPr>
            <w:tcW w:w="9526" w:type="dxa"/>
            <w:gridSpan w:val="4"/>
            <w:shd w:val="clear" w:color="auto" w:fill="BFBFBF" w:themeFill="background1" w:themeFillShade="BF"/>
            <w:vAlign w:val="center"/>
            <w:tcPrChange w:id="1771" w:author="jonathan pritchard" w:date="2025-01-23T13:30:00Z" w16du:dateUtc="2025-01-23T13:30:00Z">
              <w:tcPr>
                <w:tcW w:w="9526" w:type="dxa"/>
                <w:gridSpan w:val="4"/>
                <w:shd w:val="clear" w:color="auto" w:fill="CCFFCC"/>
                <w:vAlign w:val="center"/>
              </w:tcPr>
            </w:tcPrChange>
          </w:tcPr>
          <w:p w14:paraId="353B66CD" w14:textId="77777777" w:rsidR="00A94802" w:rsidRPr="004065B1" w:rsidRDefault="00A94802" w:rsidP="00CB4150">
            <w:r w:rsidRPr="000A066E">
              <w:rPr>
                <w:b/>
              </w:rPr>
              <w:t>Setup</w:t>
            </w:r>
          </w:p>
        </w:tc>
      </w:tr>
      <w:tr w:rsidR="00A94802" w14:paraId="56AC15CF" w14:textId="77777777" w:rsidTr="00A12488">
        <w:trPr>
          <w:tblHeader/>
        </w:trPr>
        <w:tc>
          <w:tcPr>
            <w:tcW w:w="9526" w:type="dxa"/>
            <w:gridSpan w:val="4"/>
            <w:vAlign w:val="center"/>
          </w:tcPr>
          <w:p w14:paraId="2F146B0F" w14:textId="77777777" w:rsidR="002D19DB" w:rsidRPr="00076547" w:rsidRDefault="002D19DB" w:rsidP="002D19DB">
            <w:pPr>
              <w:rPr>
                <w:i/>
              </w:rPr>
            </w:pPr>
            <w:r w:rsidRPr="00076547">
              <w:rPr>
                <w:i/>
              </w:rPr>
              <w:t xml:space="preserve">No pre-installed permits. </w:t>
            </w:r>
          </w:p>
          <w:p w14:paraId="3D5BE5A2" w14:textId="77777777" w:rsidR="002D19DB" w:rsidRPr="00076547" w:rsidRDefault="002D19DB" w:rsidP="002D19DB">
            <w:pPr>
              <w:rPr>
                <w:i/>
              </w:rPr>
            </w:pPr>
            <w:r w:rsidRPr="00076547">
              <w:rPr>
                <w:i/>
              </w:rPr>
              <w:t>Test data used:</w:t>
            </w:r>
          </w:p>
          <w:p w14:paraId="098540C3" w14:textId="5E294FF1" w:rsidR="002D19DB" w:rsidRPr="00076547" w:rsidRDefault="00823D26" w:rsidP="002D19DB">
            <w:pPr>
              <w:rPr>
                <w:i/>
              </w:rPr>
            </w:pPr>
            <w:r>
              <w:rPr>
                <w:i/>
              </w:rPr>
              <w:t>PERMIT.XML</w:t>
            </w:r>
          </w:p>
          <w:p w14:paraId="58122233" w14:textId="20C73F31" w:rsidR="002D19DB" w:rsidRPr="00076547" w:rsidRDefault="002D19DB" w:rsidP="002D19DB">
            <w:pPr>
              <w:rPr>
                <w:i/>
              </w:rPr>
            </w:pPr>
            <w:r w:rsidRPr="00076547">
              <w:rPr>
                <w:i/>
              </w:rPr>
              <w:t>The expiry date set in this test permit is 20</w:t>
            </w:r>
            <w:r w:rsidR="00F807DF">
              <w:rPr>
                <w:i/>
              </w:rPr>
              <w:t>2</w:t>
            </w:r>
            <w:r w:rsidRPr="00076547">
              <w:rPr>
                <w:i/>
              </w:rPr>
              <w:t>21231 (31st December 20</w:t>
            </w:r>
            <w:r w:rsidR="00F807DF">
              <w:rPr>
                <w:i/>
              </w:rPr>
              <w:t>2</w:t>
            </w:r>
            <w:r w:rsidRPr="00076547">
              <w:rPr>
                <w:i/>
              </w:rPr>
              <w:t xml:space="preserve">2). </w:t>
            </w:r>
          </w:p>
          <w:p w14:paraId="4AB6E28E" w14:textId="7B1037B5" w:rsidR="002D19DB" w:rsidRDefault="002D19DB" w:rsidP="002D19DB">
            <w:pPr>
              <w:rPr>
                <w:i/>
              </w:rPr>
            </w:pPr>
            <w:r w:rsidRPr="00076547">
              <w:rPr>
                <w:i/>
              </w:rPr>
              <w:t>Test data location:</w:t>
            </w:r>
          </w:p>
          <w:p w14:paraId="38361E41" w14:textId="0FE7F1CC" w:rsidR="00B07F0D" w:rsidRPr="00B07F0D" w:rsidRDefault="00B07F0D">
            <w:pPr>
              <w:pStyle w:val="ListParagraph"/>
              <w:numPr>
                <w:ilvl w:val="0"/>
                <w:numId w:val="53"/>
              </w:numPr>
              <w:rPr>
                <w:b/>
                <w:bCs/>
                <w:i/>
              </w:rPr>
            </w:pPr>
            <w:proofErr w:type="spellStart"/>
            <w:r w:rsidRPr="00B07F0D">
              <w:rPr>
                <w:b/>
                <w:bCs/>
                <w:i/>
              </w:rPr>
              <w:t>ENCLicencingE</w:t>
            </w:r>
            <w:proofErr w:type="spellEnd"/>
          </w:p>
          <w:p w14:paraId="651E4E3B" w14:textId="430CE138" w:rsidR="00A94802" w:rsidRPr="004065B1" w:rsidRDefault="00A94802" w:rsidP="002D19DB"/>
        </w:tc>
      </w:tr>
      <w:tr w:rsidR="00A94802" w14:paraId="40DB2FA0" w14:textId="77777777" w:rsidTr="00C749A7">
        <w:trPr>
          <w:tblHeader/>
          <w:trPrChange w:id="1772" w:author="jonathan pritchard" w:date="2025-01-23T13:30:00Z" w16du:dateUtc="2025-01-23T13:30:00Z">
            <w:trPr>
              <w:tblHeader/>
            </w:trPr>
          </w:trPrChange>
        </w:trPr>
        <w:tc>
          <w:tcPr>
            <w:tcW w:w="9526" w:type="dxa"/>
            <w:gridSpan w:val="4"/>
            <w:shd w:val="clear" w:color="auto" w:fill="BFBFBF" w:themeFill="background1" w:themeFillShade="BF"/>
            <w:vAlign w:val="center"/>
            <w:tcPrChange w:id="1773" w:author="jonathan pritchard" w:date="2025-01-23T13:30:00Z" w16du:dateUtc="2025-01-23T13:30:00Z">
              <w:tcPr>
                <w:tcW w:w="9526" w:type="dxa"/>
                <w:gridSpan w:val="4"/>
                <w:shd w:val="clear" w:color="auto" w:fill="CCFFCC"/>
                <w:vAlign w:val="center"/>
              </w:tcPr>
            </w:tcPrChange>
          </w:tcPr>
          <w:p w14:paraId="22CD8104" w14:textId="77777777" w:rsidR="00A94802" w:rsidRPr="004065B1" w:rsidRDefault="00A94802" w:rsidP="00CB4150">
            <w:r w:rsidRPr="000A066E">
              <w:rPr>
                <w:b/>
              </w:rPr>
              <w:t>Action</w:t>
            </w:r>
          </w:p>
        </w:tc>
      </w:tr>
      <w:tr w:rsidR="00A94802" w14:paraId="0508CCAA" w14:textId="77777777" w:rsidTr="00A12488">
        <w:trPr>
          <w:tblHeader/>
        </w:trPr>
        <w:tc>
          <w:tcPr>
            <w:tcW w:w="9526" w:type="dxa"/>
            <w:gridSpan w:val="4"/>
            <w:vAlign w:val="center"/>
          </w:tcPr>
          <w:p w14:paraId="33BED74E" w14:textId="421769EA" w:rsidR="002D19DB" w:rsidRPr="00076547" w:rsidRDefault="002D19DB" w:rsidP="002D19DB">
            <w:pPr>
              <w:rPr>
                <w:i/>
              </w:rPr>
            </w:pPr>
            <w:r w:rsidRPr="00076547">
              <w:rPr>
                <w:i/>
              </w:rPr>
              <w:t xml:space="preserve">Load the </w:t>
            </w:r>
            <w:r w:rsidR="00823D26">
              <w:rPr>
                <w:i/>
              </w:rPr>
              <w:t>PERMIT.XML</w:t>
            </w:r>
            <w:r w:rsidRPr="00076547">
              <w:rPr>
                <w:i/>
              </w:rPr>
              <w:t xml:space="preserve"> file. [Note The expiry dates for these permits are set to 31st Dec 20</w:t>
            </w:r>
            <w:r w:rsidR="00F807DF">
              <w:rPr>
                <w:i/>
              </w:rPr>
              <w:t>2</w:t>
            </w:r>
            <w:r w:rsidRPr="00076547">
              <w:rPr>
                <w:i/>
              </w:rPr>
              <w:t xml:space="preserve">2. </w:t>
            </w:r>
          </w:p>
          <w:p w14:paraId="3B569E6F" w14:textId="1A7D1D6C" w:rsidR="00A94802" w:rsidRPr="0015247B" w:rsidRDefault="002D19DB" w:rsidP="001825B9">
            <w:r w:rsidRPr="00076547">
              <w:rPr>
                <w:b/>
                <w:i/>
              </w:rPr>
              <w:t xml:space="preserve">Set the computer Date/Time </w:t>
            </w:r>
            <w:r w:rsidR="001825B9">
              <w:rPr>
                <w:b/>
                <w:i/>
              </w:rPr>
              <w:t>to</w:t>
            </w:r>
            <w:r w:rsidRPr="00076547">
              <w:rPr>
                <w:b/>
                <w:i/>
              </w:rPr>
              <w:t xml:space="preserve"> 1st Jan 20</w:t>
            </w:r>
            <w:r w:rsidR="00F807DF">
              <w:rPr>
                <w:b/>
                <w:i/>
              </w:rPr>
              <w:t>2</w:t>
            </w:r>
            <w:r w:rsidRPr="00076547">
              <w:rPr>
                <w:b/>
                <w:i/>
              </w:rPr>
              <w:t>3</w:t>
            </w:r>
            <w:r w:rsidRPr="00076547">
              <w:rPr>
                <w:i/>
              </w:rPr>
              <w:t xml:space="preserve"> and install the </w:t>
            </w:r>
            <w:r w:rsidR="00823D26">
              <w:rPr>
                <w:i/>
              </w:rPr>
              <w:t>PERMIT.XML</w:t>
            </w:r>
            <w:r w:rsidRPr="00076547">
              <w:rPr>
                <w:i/>
              </w:rPr>
              <w:t xml:space="preserve"> file]</w:t>
            </w:r>
          </w:p>
        </w:tc>
      </w:tr>
      <w:tr w:rsidR="00A94802" w14:paraId="472C6B3B" w14:textId="77777777" w:rsidTr="00C749A7">
        <w:trPr>
          <w:tblHeader/>
          <w:trPrChange w:id="1774" w:author="jonathan pritchard" w:date="2025-01-23T13:30:00Z" w16du:dateUtc="2025-01-23T13:30:00Z">
            <w:trPr>
              <w:tblHeader/>
            </w:trPr>
          </w:trPrChange>
        </w:trPr>
        <w:tc>
          <w:tcPr>
            <w:tcW w:w="9526" w:type="dxa"/>
            <w:gridSpan w:val="4"/>
            <w:shd w:val="clear" w:color="auto" w:fill="BFBFBF" w:themeFill="background1" w:themeFillShade="BF"/>
            <w:vAlign w:val="center"/>
            <w:tcPrChange w:id="1775" w:author="jonathan pritchard" w:date="2025-01-23T13:30:00Z" w16du:dateUtc="2025-01-23T13:30:00Z">
              <w:tcPr>
                <w:tcW w:w="9526" w:type="dxa"/>
                <w:gridSpan w:val="4"/>
                <w:shd w:val="clear" w:color="auto" w:fill="CCFFCC"/>
                <w:vAlign w:val="center"/>
              </w:tcPr>
            </w:tcPrChange>
          </w:tcPr>
          <w:p w14:paraId="3DA03C0C" w14:textId="77777777" w:rsidR="00A94802" w:rsidRPr="004065B1" w:rsidRDefault="00A94802" w:rsidP="00CB4150">
            <w:r w:rsidRPr="000A066E">
              <w:rPr>
                <w:b/>
              </w:rPr>
              <w:t>Results</w:t>
            </w:r>
          </w:p>
        </w:tc>
      </w:tr>
      <w:tr w:rsidR="00A94802" w14:paraId="5D01D204" w14:textId="77777777" w:rsidTr="00A12488">
        <w:trPr>
          <w:tblHeader/>
        </w:trPr>
        <w:tc>
          <w:tcPr>
            <w:tcW w:w="9526" w:type="dxa"/>
            <w:gridSpan w:val="4"/>
            <w:vAlign w:val="center"/>
          </w:tcPr>
          <w:p w14:paraId="0E1A8C3B" w14:textId="5CBC3322" w:rsidR="002D19DB" w:rsidRPr="00076547" w:rsidRDefault="002D19DB" w:rsidP="002D19DB">
            <w:pPr>
              <w:jc w:val="left"/>
              <w:rPr>
                <w:i/>
              </w:rPr>
            </w:pPr>
            <w:r w:rsidRPr="00076547">
              <w:rPr>
                <w:i/>
              </w:rPr>
              <w:t xml:space="preserve">The system must report the correct SSE </w:t>
            </w:r>
            <w:r w:rsidR="00E176FA">
              <w:rPr>
                <w:i/>
              </w:rPr>
              <w:t>1</w:t>
            </w:r>
            <w:r w:rsidRPr="00076547">
              <w:rPr>
                <w:i/>
              </w:rPr>
              <w:t>15 warning message as follows:</w:t>
            </w:r>
          </w:p>
          <w:p w14:paraId="2B826616" w14:textId="4329B49A" w:rsidR="002D19DB" w:rsidRPr="00076547" w:rsidRDefault="002D19DB" w:rsidP="002D19DB">
            <w:pPr>
              <w:jc w:val="left"/>
              <w:rPr>
                <w:i/>
              </w:rPr>
            </w:pPr>
            <w:r w:rsidRPr="00076547">
              <w:rPr>
                <w:i/>
              </w:rPr>
              <w:t>“</w:t>
            </w:r>
            <w:r w:rsidRPr="00076547">
              <w:rPr>
                <w:b/>
                <w:i/>
              </w:rPr>
              <w:t xml:space="preserve">SSE </w:t>
            </w:r>
            <w:r w:rsidR="00E176FA">
              <w:rPr>
                <w:b/>
                <w:i/>
              </w:rPr>
              <w:t>1</w:t>
            </w:r>
            <w:r w:rsidRPr="00076547">
              <w:rPr>
                <w:b/>
                <w:i/>
              </w:rPr>
              <w:t>15 – Subscription service has expired. Please contact your data supplier to renew the subscription licence</w:t>
            </w:r>
            <w:r w:rsidRPr="00076547">
              <w:rPr>
                <w:i/>
              </w:rPr>
              <w:t>.”</w:t>
            </w:r>
          </w:p>
          <w:p w14:paraId="44932BBD" w14:textId="1A6C1AB3" w:rsidR="00A94802" w:rsidRPr="0015247B" w:rsidRDefault="002D19DB" w:rsidP="002D19DB">
            <w:pPr>
              <w:jc w:val="left"/>
            </w:pPr>
            <w:r w:rsidRPr="00076547">
              <w:rPr>
                <w:i/>
              </w:rPr>
              <w:t>It should be possible to install expired permits but the system must display a permanent warning message to the use</w:t>
            </w:r>
            <w:r w:rsidR="00E81CDD">
              <w:rPr>
                <w:i/>
              </w:rPr>
              <w:t xml:space="preserve"> as documented in S-98 Appendix B</w:t>
            </w:r>
            <w:r w:rsidRPr="00E81CDD">
              <w:rPr>
                <w:i/>
              </w:rPr>
              <w:t>.</w:t>
            </w:r>
          </w:p>
        </w:tc>
      </w:tr>
    </w:tbl>
    <w:p w14:paraId="29E2D3EC" w14:textId="77777777" w:rsidR="00A94802" w:rsidRDefault="00A94802" w:rsidP="00A94802"/>
    <w:p w14:paraId="7DE8D0DC" w14:textId="77777777" w:rsidR="00A94802" w:rsidRPr="00A94802" w:rsidRDefault="00A94802" w:rsidP="001D52EE">
      <w:pPr>
        <w:pStyle w:val="Heading4"/>
      </w:pPr>
      <w:r>
        <w:t>2.5.2 f</w:t>
      </w:r>
      <w:r w:rsidRPr="00A94802">
        <w:t xml:space="preserve">) </w:t>
      </w:r>
      <w:r w:rsidR="007F04B1" w:rsidRPr="007F04B1">
        <w:t>Permit installation and reporting</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1776" w:author="jonathan pritchard" w:date="2025-01-23T13:30:00Z" w16du:dateUtc="2025-01-23T13:30: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1777">
          <w:tblGrid>
            <w:gridCol w:w="2381"/>
            <w:gridCol w:w="2381"/>
            <w:gridCol w:w="2382"/>
            <w:gridCol w:w="2382"/>
          </w:tblGrid>
        </w:tblGridChange>
      </w:tblGrid>
      <w:tr w:rsidR="00A94802" w14:paraId="4E82736B" w14:textId="77777777" w:rsidTr="00A26BCF">
        <w:trPr>
          <w:trHeight w:val="454"/>
          <w:tblHeader/>
          <w:trPrChange w:id="1778" w:author="jonathan pritchard" w:date="2025-01-23T13:30:00Z" w16du:dateUtc="2025-01-23T13:30:00Z">
            <w:trPr>
              <w:trHeight w:val="454"/>
              <w:tblHeader/>
            </w:trPr>
          </w:trPrChange>
        </w:trPr>
        <w:tc>
          <w:tcPr>
            <w:tcW w:w="2381" w:type="dxa"/>
            <w:shd w:val="clear" w:color="auto" w:fill="BFBFBF" w:themeFill="background1" w:themeFillShade="BF"/>
            <w:vAlign w:val="center"/>
            <w:tcPrChange w:id="1779" w:author="jonathan pritchard" w:date="2025-01-23T13:30:00Z" w16du:dateUtc="2025-01-23T13:30:00Z">
              <w:tcPr>
                <w:tcW w:w="2381" w:type="dxa"/>
                <w:shd w:val="clear" w:color="auto" w:fill="CCFFCC"/>
                <w:vAlign w:val="center"/>
              </w:tcPr>
            </w:tcPrChange>
          </w:tcPr>
          <w:p w14:paraId="67A176BD" w14:textId="77777777" w:rsidR="00A94802" w:rsidRPr="004065B1" w:rsidRDefault="00A94802" w:rsidP="00CB4150">
            <w:r w:rsidRPr="000A066E">
              <w:rPr>
                <w:b/>
              </w:rPr>
              <w:t>Test Reference</w:t>
            </w:r>
          </w:p>
        </w:tc>
        <w:tc>
          <w:tcPr>
            <w:tcW w:w="2381" w:type="dxa"/>
            <w:shd w:val="clear" w:color="auto" w:fill="FFFFFF" w:themeFill="background1"/>
            <w:vAlign w:val="center"/>
            <w:tcPrChange w:id="1780" w:author="jonathan pritchard" w:date="2025-01-23T13:30:00Z" w16du:dateUtc="2025-01-23T13:30:00Z">
              <w:tcPr>
                <w:tcW w:w="2381" w:type="dxa"/>
                <w:shd w:val="clear" w:color="auto" w:fill="CCFFCC"/>
                <w:vAlign w:val="center"/>
              </w:tcPr>
            </w:tcPrChange>
          </w:tcPr>
          <w:p w14:paraId="38552360" w14:textId="2971E8A4" w:rsidR="00A94802" w:rsidRPr="004065B1" w:rsidRDefault="00B07F0D" w:rsidP="00CB4150">
            <w:proofErr w:type="spellStart"/>
            <w:r>
              <w:t>PermitInstallation</w:t>
            </w:r>
            <w:proofErr w:type="spellEnd"/>
          </w:p>
        </w:tc>
        <w:tc>
          <w:tcPr>
            <w:tcW w:w="2382" w:type="dxa"/>
            <w:shd w:val="clear" w:color="auto" w:fill="BFBFBF" w:themeFill="background1" w:themeFillShade="BF"/>
            <w:vAlign w:val="center"/>
            <w:tcPrChange w:id="1781" w:author="jonathan pritchard" w:date="2025-01-23T13:30:00Z" w16du:dateUtc="2025-01-23T13:30:00Z">
              <w:tcPr>
                <w:tcW w:w="2382" w:type="dxa"/>
                <w:shd w:val="clear" w:color="auto" w:fill="CCFFCC"/>
                <w:vAlign w:val="center"/>
              </w:tcPr>
            </w:tcPrChange>
          </w:tcPr>
          <w:p w14:paraId="353AF73D" w14:textId="77777777" w:rsidR="00A94802" w:rsidRPr="004065B1" w:rsidRDefault="00A94802" w:rsidP="00CB4150">
            <w:r w:rsidRPr="000A066E">
              <w:rPr>
                <w:b/>
              </w:rPr>
              <w:t>IHO Reference</w:t>
            </w:r>
          </w:p>
        </w:tc>
        <w:tc>
          <w:tcPr>
            <w:tcW w:w="2382" w:type="dxa"/>
            <w:shd w:val="clear" w:color="auto" w:fill="FFFFFF" w:themeFill="background1"/>
            <w:vAlign w:val="center"/>
            <w:tcPrChange w:id="1782" w:author="jonathan pritchard" w:date="2025-01-23T13:30:00Z" w16du:dateUtc="2025-01-23T13:30:00Z">
              <w:tcPr>
                <w:tcW w:w="2382" w:type="dxa"/>
                <w:shd w:val="clear" w:color="auto" w:fill="CCFFCC"/>
                <w:vAlign w:val="center"/>
              </w:tcPr>
            </w:tcPrChange>
          </w:tcPr>
          <w:p w14:paraId="322B9F13" w14:textId="1E928097" w:rsidR="00A94802" w:rsidRPr="00A26BCF" w:rsidRDefault="00210D92" w:rsidP="00A26BCF">
            <w:pPr>
              <w:widowControl/>
              <w:spacing w:line="240" w:lineRule="auto"/>
              <w:rPr>
                <w:rFonts w:ascii="Calibri" w:hAnsi="Calibri" w:cs="Calibri"/>
                <w:snapToGrid/>
                <w:color w:val="000000"/>
                <w:sz w:val="22"/>
                <w:szCs w:val="22"/>
              </w:rPr>
            </w:pPr>
            <w:r>
              <w:rPr>
                <w:rFonts w:ascii="Calibri" w:hAnsi="Calibri" w:cs="Calibri"/>
                <w:color w:val="000000"/>
                <w:sz w:val="22"/>
                <w:szCs w:val="22"/>
              </w:rPr>
              <w:t>S-98 15-7.4</w:t>
            </w:r>
          </w:p>
        </w:tc>
      </w:tr>
      <w:tr w:rsidR="00A94802" w14:paraId="7F6B7270" w14:textId="77777777" w:rsidTr="00C749A7">
        <w:trPr>
          <w:tblHeader/>
          <w:trPrChange w:id="1783" w:author="jonathan pritchard" w:date="2025-01-23T13:30:00Z" w16du:dateUtc="2025-01-23T13:30:00Z">
            <w:trPr>
              <w:tblHeader/>
            </w:trPr>
          </w:trPrChange>
        </w:trPr>
        <w:tc>
          <w:tcPr>
            <w:tcW w:w="9526" w:type="dxa"/>
            <w:gridSpan w:val="4"/>
            <w:shd w:val="clear" w:color="auto" w:fill="BFBFBF" w:themeFill="background1" w:themeFillShade="BF"/>
            <w:vAlign w:val="center"/>
            <w:tcPrChange w:id="1784" w:author="jonathan pritchard" w:date="2025-01-23T13:30:00Z" w16du:dateUtc="2025-01-23T13:30:00Z">
              <w:tcPr>
                <w:tcW w:w="9526" w:type="dxa"/>
                <w:gridSpan w:val="4"/>
                <w:shd w:val="clear" w:color="auto" w:fill="CCFFCC"/>
                <w:vAlign w:val="center"/>
              </w:tcPr>
            </w:tcPrChange>
          </w:tcPr>
          <w:p w14:paraId="7D92AFB3" w14:textId="77777777" w:rsidR="00A94802" w:rsidRDefault="00A94802" w:rsidP="00CB4150">
            <w:r w:rsidRPr="000A066E">
              <w:rPr>
                <w:b/>
              </w:rPr>
              <w:t>Test description</w:t>
            </w:r>
          </w:p>
        </w:tc>
      </w:tr>
      <w:tr w:rsidR="00A94802" w14:paraId="4F818C31" w14:textId="77777777" w:rsidTr="00A12488">
        <w:trPr>
          <w:tblHeader/>
        </w:trPr>
        <w:tc>
          <w:tcPr>
            <w:tcW w:w="9526" w:type="dxa"/>
            <w:gridSpan w:val="4"/>
            <w:vAlign w:val="center"/>
          </w:tcPr>
          <w:p w14:paraId="5812422D" w14:textId="77777777" w:rsidR="00A94802" w:rsidRPr="00076547" w:rsidRDefault="002D19DB" w:rsidP="002164D3">
            <w:pPr>
              <w:jc w:val="left"/>
              <w:rPr>
                <w:i/>
              </w:rPr>
            </w:pPr>
            <w:r w:rsidRPr="00076547">
              <w:rPr>
                <w:i/>
              </w:rPr>
              <w:t>Test how the system performs when a valid set of ENC permits, with more than 30 days until expiry, is loaded. Confirm that the ECDIS installs valid permits and offers the user a meaningful report at the end of the process.</w:t>
            </w:r>
          </w:p>
        </w:tc>
      </w:tr>
      <w:tr w:rsidR="00A94802" w14:paraId="774CAD4E" w14:textId="77777777" w:rsidTr="00C749A7">
        <w:trPr>
          <w:tblHeader/>
          <w:trPrChange w:id="1785" w:author="jonathan pritchard" w:date="2025-01-23T13:30:00Z" w16du:dateUtc="2025-01-23T13:30:00Z">
            <w:trPr>
              <w:tblHeader/>
            </w:trPr>
          </w:trPrChange>
        </w:trPr>
        <w:tc>
          <w:tcPr>
            <w:tcW w:w="9526" w:type="dxa"/>
            <w:gridSpan w:val="4"/>
            <w:shd w:val="clear" w:color="auto" w:fill="BFBFBF" w:themeFill="background1" w:themeFillShade="BF"/>
            <w:vAlign w:val="center"/>
            <w:tcPrChange w:id="1786" w:author="jonathan pritchard" w:date="2025-01-23T13:30:00Z" w16du:dateUtc="2025-01-23T13:30:00Z">
              <w:tcPr>
                <w:tcW w:w="9526" w:type="dxa"/>
                <w:gridSpan w:val="4"/>
                <w:shd w:val="clear" w:color="auto" w:fill="CCFFCC"/>
                <w:vAlign w:val="center"/>
              </w:tcPr>
            </w:tcPrChange>
          </w:tcPr>
          <w:p w14:paraId="37EC1775" w14:textId="77777777" w:rsidR="00A94802" w:rsidRPr="004065B1" w:rsidRDefault="00A94802" w:rsidP="00CB4150">
            <w:r w:rsidRPr="000A066E">
              <w:rPr>
                <w:b/>
              </w:rPr>
              <w:t>Setup</w:t>
            </w:r>
          </w:p>
        </w:tc>
      </w:tr>
      <w:tr w:rsidR="00A94802" w14:paraId="3CCE828D" w14:textId="77777777" w:rsidTr="00A12488">
        <w:trPr>
          <w:tblHeader/>
        </w:trPr>
        <w:tc>
          <w:tcPr>
            <w:tcW w:w="9526" w:type="dxa"/>
            <w:gridSpan w:val="4"/>
            <w:vAlign w:val="center"/>
          </w:tcPr>
          <w:p w14:paraId="53A18651" w14:textId="77777777" w:rsidR="002D19DB" w:rsidRPr="00076547" w:rsidRDefault="002D19DB" w:rsidP="002D19DB">
            <w:pPr>
              <w:rPr>
                <w:i/>
              </w:rPr>
            </w:pPr>
            <w:r w:rsidRPr="00076547">
              <w:rPr>
                <w:i/>
              </w:rPr>
              <w:t xml:space="preserve">No pre-installed permits. </w:t>
            </w:r>
          </w:p>
          <w:p w14:paraId="76AAAA5D" w14:textId="77777777" w:rsidR="002D19DB" w:rsidRPr="00076547" w:rsidRDefault="002D19DB" w:rsidP="002D19DB">
            <w:pPr>
              <w:rPr>
                <w:i/>
              </w:rPr>
            </w:pPr>
            <w:r w:rsidRPr="00076547">
              <w:rPr>
                <w:i/>
              </w:rPr>
              <w:t xml:space="preserve">Test data used: </w:t>
            </w:r>
          </w:p>
          <w:p w14:paraId="0C56A2EE" w14:textId="4CDE8017" w:rsidR="002D19DB" w:rsidRPr="00076547" w:rsidRDefault="00823D26" w:rsidP="002D19DB">
            <w:pPr>
              <w:rPr>
                <w:i/>
              </w:rPr>
            </w:pPr>
            <w:r>
              <w:rPr>
                <w:i/>
              </w:rPr>
              <w:t>PERMIT.XML</w:t>
            </w:r>
          </w:p>
          <w:p w14:paraId="72B542B9" w14:textId="21D4F830" w:rsidR="002D19DB" w:rsidRDefault="002D19DB" w:rsidP="002D19DB">
            <w:pPr>
              <w:rPr>
                <w:i/>
              </w:rPr>
            </w:pPr>
            <w:r w:rsidRPr="00076547">
              <w:rPr>
                <w:i/>
              </w:rPr>
              <w:t>Test data location:</w:t>
            </w:r>
          </w:p>
          <w:p w14:paraId="02422049" w14:textId="454B70D8" w:rsidR="00B07F0D" w:rsidRPr="00B07F0D" w:rsidRDefault="00B07F0D">
            <w:pPr>
              <w:pStyle w:val="ListParagraph"/>
              <w:numPr>
                <w:ilvl w:val="0"/>
                <w:numId w:val="53"/>
              </w:numPr>
              <w:rPr>
                <w:b/>
                <w:bCs/>
                <w:i/>
              </w:rPr>
            </w:pPr>
            <w:proofErr w:type="spellStart"/>
            <w:r w:rsidRPr="00B07F0D">
              <w:rPr>
                <w:b/>
                <w:bCs/>
                <w:i/>
              </w:rPr>
              <w:t>ENCLicencingF</w:t>
            </w:r>
            <w:proofErr w:type="spellEnd"/>
          </w:p>
          <w:p w14:paraId="241538B8" w14:textId="77777777" w:rsidR="002D19DB" w:rsidRPr="00076547" w:rsidRDefault="002D19DB" w:rsidP="002D19DB">
            <w:pPr>
              <w:rPr>
                <w:i/>
              </w:rPr>
            </w:pPr>
          </w:p>
          <w:p w14:paraId="19C79787" w14:textId="59533E69" w:rsidR="00EE705E" w:rsidRDefault="002D19DB" w:rsidP="002D19DB">
            <w:pPr>
              <w:rPr>
                <w:i/>
              </w:rPr>
            </w:pPr>
            <w:r w:rsidRPr="00076547">
              <w:rPr>
                <w:i/>
              </w:rPr>
              <w:t>The expiry dates for these permits are set to 31st Dec 20</w:t>
            </w:r>
            <w:r w:rsidR="00605F02">
              <w:rPr>
                <w:i/>
              </w:rPr>
              <w:t>2</w:t>
            </w:r>
            <w:r w:rsidRPr="00076547">
              <w:rPr>
                <w:i/>
              </w:rPr>
              <w:t xml:space="preserve">8. </w:t>
            </w:r>
          </w:p>
          <w:p w14:paraId="5D2DB03A" w14:textId="0FCB1692" w:rsidR="00A94802" w:rsidRPr="004065B1" w:rsidRDefault="002D19DB" w:rsidP="00EE705E">
            <w:r w:rsidRPr="00076547">
              <w:rPr>
                <w:b/>
                <w:i/>
              </w:rPr>
              <w:t>Set the computer Date/Time prior to 1st Dec 20</w:t>
            </w:r>
            <w:r w:rsidR="00605F02">
              <w:rPr>
                <w:b/>
                <w:i/>
              </w:rPr>
              <w:t>2</w:t>
            </w:r>
            <w:r w:rsidRPr="00076547">
              <w:rPr>
                <w:b/>
                <w:i/>
              </w:rPr>
              <w:t>8</w:t>
            </w:r>
            <w:r w:rsidRPr="00076547">
              <w:rPr>
                <w:i/>
              </w:rPr>
              <w:t xml:space="preserve"> and install the </w:t>
            </w:r>
            <w:r w:rsidR="00823D26">
              <w:rPr>
                <w:i/>
              </w:rPr>
              <w:t>PERMIT.XML</w:t>
            </w:r>
            <w:r w:rsidRPr="00076547">
              <w:rPr>
                <w:i/>
              </w:rPr>
              <w:t xml:space="preserve"> file.</w:t>
            </w:r>
          </w:p>
        </w:tc>
      </w:tr>
      <w:tr w:rsidR="00A94802" w14:paraId="359643AA" w14:textId="77777777" w:rsidTr="00C749A7">
        <w:trPr>
          <w:tblHeader/>
          <w:trPrChange w:id="1787" w:author="jonathan pritchard" w:date="2025-01-23T13:30:00Z" w16du:dateUtc="2025-01-23T13:30:00Z">
            <w:trPr>
              <w:tblHeader/>
            </w:trPr>
          </w:trPrChange>
        </w:trPr>
        <w:tc>
          <w:tcPr>
            <w:tcW w:w="9526" w:type="dxa"/>
            <w:gridSpan w:val="4"/>
            <w:shd w:val="clear" w:color="auto" w:fill="BFBFBF" w:themeFill="background1" w:themeFillShade="BF"/>
            <w:vAlign w:val="center"/>
            <w:tcPrChange w:id="1788" w:author="jonathan pritchard" w:date="2025-01-23T13:30:00Z" w16du:dateUtc="2025-01-23T13:30:00Z">
              <w:tcPr>
                <w:tcW w:w="9526" w:type="dxa"/>
                <w:gridSpan w:val="4"/>
                <w:shd w:val="clear" w:color="auto" w:fill="CCFFCC"/>
                <w:vAlign w:val="center"/>
              </w:tcPr>
            </w:tcPrChange>
          </w:tcPr>
          <w:p w14:paraId="59734120" w14:textId="77777777" w:rsidR="00A94802" w:rsidRPr="00076547" w:rsidRDefault="00A94802" w:rsidP="00CB4150">
            <w:pPr>
              <w:rPr>
                <w:i/>
              </w:rPr>
            </w:pPr>
            <w:r w:rsidRPr="00076547">
              <w:rPr>
                <w:b/>
              </w:rPr>
              <w:t>Action</w:t>
            </w:r>
          </w:p>
        </w:tc>
      </w:tr>
      <w:tr w:rsidR="00A94802" w14:paraId="2610358F" w14:textId="77777777" w:rsidTr="00A12488">
        <w:trPr>
          <w:tblHeader/>
        </w:trPr>
        <w:tc>
          <w:tcPr>
            <w:tcW w:w="9526" w:type="dxa"/>
            <w:gridSpan w:val="4"/>
            <w:vAlign w:val="center"/>
          </w:tcPr>
          <w:p w14:paraId="60AE9ED5" w14:textId="7B96FF08" w:rsidR="00A94802" w:rsidRPr="00076547" w:rsidRDefault="002D19DB" w:rsidP="00CB4150">
            <w:pPr>
              <w:rPr>
                <w:i/>
              </w:rPr>
            </w:pPr>
            <w:r w:rsidRPr="00076547">
              <w:rPr>
                <w:i/>
              </w:rPr>
              <w:t xml:space="preserve">Load the file </w:t>
            </w:r>
            <w:r w:rsidR="00823D26">
              <w:rPr>
                <w:i/>
              </w:rPr>
              <w:t>PERMIT.XML</w:t>
            </w:r>
            <w:r w:rsidRPr="00076547">
              <w:rPr>
                <w:i/>
              </w:rPr>
              <w:t xml:space="preserve"> in the location stated above.</w:t>
            </w:r>
          </w:p>
        </w:tc>
      </w:tr>
      <w:tr w:rsidR="00A94802" w14:paraId="712BE8C0" w14:textId="77777777" w:rsidTr="00C749A7">
        <w:trPr>
          <w:tblHeader/>
          <w:trPrChange w:id="1789" w:author="jonathan pritchard" w:date="2025-01-23T13:30:00Z" w16du:dateUtc="2025-01-23T13:30:00Z">
            <w:trPr>
              <w:tblHeader/>
            </w:trPr>
          </w:trPrChange>
        </w:trPr>
        <w:tc>
          <w:tcPr>
            <w:tcW w:w="9526" w:type="dxa"/>
            <w:gridSpan w:val="4"/>
            <w:shd w:val="clear" w:color="auto" w:fill="BFBFBF" w:themeFill="background1" w:themeFillShade="BF"/>
            <w:vAlign w:val="center"/>
            <w:tcPrChange w:id="1790" w:author="jonathan pritchard" w:date="2025-01-23T13:30:00Z" w16du:dateUtc="2025-01-23T13:30:00Z">
              <w:tcPr>
                <w:tcW w:w="9526" w:type="dxa"/>
                <w:gridSpan w:val="4"/>
                <w:shd w:val="clear" w:color="auto" w:fill="CCFFCC"/>
                <w:vAlign w:val="center"/>
              </w:tcPr>
            </w:tcPrChange>
          </w:tcPr>
          <w:p w14:paraId="56E3832B" w14:textId="77777777" w:rsidR="00A94802" w:rsidRPr="004065B1" w:rsidRDefault="00A94802" w:rsidP="00CB4150">
            <w:r w:rsidRPr="000A066E">
              <w:rPr>
                <w:b/>
              </w:rPr>
              <w:t>Results</w:t>
            </w:r>
          </w:p>
        </w:tc>
      </w:tr>
      <w:tr w:rsidR="00A94802" w14:paraId="505929CF" w14:textId="77777777" w:rsidTr="00A12488">
        <w:trPr>
          <w:tblHeader/>
        </w:trPr>
        <w:tc>
          <w:tcPr>
            <w:tcW w:w="9526" w:type="dxa"/>
            <w:gridSpan w:val="4"/>
            <w:vAlign w:val="center"/>
          </w:tcPr>
          <w:p w14:paraId="3C8D0FAD" w14:textId="77777777" w:rsidR="002D19DB" w:rsidRPr="00076547" w:rsidRDefault="002D19DB" w:rsidP="002D19DB">
            <w:pPr>
              <w:jc w:val="left"/>
              <w:rPr>
                <w:i/>
              </w:rPr>
            </w:pPr>
            <w:r w:rsidRPr="00076547">
              <w:rPr>
                <w:i/>
              </w:rPr>
              <w:t>The permit file must import without any errors or warnings. A report dialog should be available to the user so that they can confirm the successful import.</w:t>
            </w:r>
          </w:p>
          <w:p w14:paraId="0A9F387E" w14:textId="77777777" w:rsidR="002D19DB" w:rsidRPr="00076547" w:rsidRDefault="002D19DB" w:rsidP="002D19DB">
            <w:pPr>
              <w:jc w:val="left"/>
              <w:rPr>
                <w:i/>
              </w:rPr>
            </w:pPr>
          </w:p>
          <w:p w14:paraId="1946E8AE" w14:textId="6AC2BD4E" w:rsidR="00A94802" w:rsidRPr="00076547" w:rsidRDefault="002D19DB" w:rsidP="002D19DB">
            <w:pPr>
              <w:jc w:val="left"/>
              <w:rPr>
                <w:i/>
              </w:rPr>
            </w:pPr>
            <w:r w:rsidRPr="00076547">
              <w:rPr>
                <w:i/>
              </w:rPr>
              <w:t xml:space="preserve">(10 ENC Cell permits are provided for this test created using the </w:t>
            </w:r>
            <w:r w:rsidR="00F807DF">
              <w:rPr>
                <w:i/>
              </w:rPr>
              <w:t>IHO</w:t>
            </w:r>
            <w:r w:rsidR="00F807DF" w:rsidRPr="00076547">
              <w:rPr>
                <w:i/>
              </w:rPr>
              <w:t xml:space="preserve"> </w:t>
            </w:r>
            <w:r w:rsidRPr="00076547">
              <w:rPr>
                <w:i/>
              </w:rPr>
              <w:t>manufacturer hardware ID and M_KEY.)</w:t>
            </w:r>
          </w:p>
        </w:tc>
      </w:tr>
    </w:tbl>
    <w:p w14:paraId="07A5D8CC" w14:textId="77777777" w:rsidR="00A94802" w:rsidRDefault="00A94802" w:rsidP="00A94802"/>
    <w:p w14:paraId="007AC17C" w14:textId="77777777" w:rsidR="00A94802" w:rsidRPr="00A94802" w:rsidRDefault="005B4573" w:rsidP="001D52EE">
      <w:pPr>
        <w:pStyle w:val="Heading4"/>
      </w:pPr>
      <w:r>
        <w:br w:type="page"/>
      </w:r>
      <w:r w:rsidR="00A94802" w:rsidRPr="00A94802">
        <w:lastRenderedPageBreak/>
        <w:t xml:space="preserve">2.5.2 </w:t>
      </w:r>
      <w:r w:rsidR="00A94802">
        <w:t>g</w:t>
      </w:r>
      <w:r w:rsidR="00A94802" w:rsidRPr="00A94802">
        <w:t xml:space="preserve">) </w:t>
      </w:r>
      <w:r w:rsidR="007F04B1" w:rsidRPr="007F04B1">
        <w:t>Management of permits from multiple data servers.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1791" w:author="jonathan pritchard" w:date="2025-01-23T13:30:00Z" w16du:dateUtc="2025-01-23T13:30: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1792">
          <w:tblGrid>
            <w:gridCol w:w="2381"/>
            <w:gridCol w:w="2381"/>
            <w:gridCol w:w="2382"/>
            <w:gridCol w:w="2382"/>
          </w:tblGrid>
        </w:tblGridChange>
      </w:tblGrid>
      <w:tr w:rsidR="00A94802" w14:paraId="3525E8F3" w14:textId="77777777" w:rsidTr="00A26BCF">
        <w:trPr>
          <w:trHeight w:val="454"/>
          <w:tblHeader/>
          <w:trPrChange w:id="1793" w:author="jonathan pritchard" w:date="2025-01-23T13:30:00Z" w16du:dateUtc="2025-01-23T13:30:00Z">
            <w:trPr>
              <w:trHeight w:val="454"/>
              <w:tblHeader/>
            </w:trPr>
          </w:trPrChange>
        </w:trPr>
        <w:tc>
          <w:tcPr>
            <w:tcW w:w="2381" w:type="dxa"/>
            <w:shd w:val="clear" w:color="auto" w:fill="BFBFBF" w:themeFill="background1" w:themeFillShade="BF"/>
            <w:vAlign w:val="center"/>
            <w:tcPrChange w:id="1794" w:author="jonathan pritchard" w:date="2025-01-23T13:30:00Z" w16du:dateUtc="2025-01-23T13:30:00Z">
              <w:tcPr>
                <w:tcW w:w="2381" w:type="dxa"/>
                <w:shd w:val="clear" w:color="auto" w:fill="CCFFCC"/>
                <w:vAlign w:val="center"/>
              </w:tcPr>
            </w:tcPrChange>
          </w:tcPr>
          <w:p w14:paraId="005D6E71" w14:textId="77777777" w:rsidR="00A94802" w:rsidRPr="004065B1" w:rsidRDefault="00A94802" w:rsidP="00CB4150">
            <w:r w:rsidRPr="000A066E">
              <w:rPr>
                <w:b/>
              </w:rPr>
              <w:t>Test Reference</w:t>
            </w:r>
          </w:p>
        </w:tc>
        <w:tc>
          <w:tcPr>
            <w:tcW w:w="2381" w:type="dxa"/>
            <w:shd w:val="clear" w:color="auto" w:fill="FFFFFF" w:themeFill="background1"/>
            <w:vAlign w:val="center"/>
            <w:tcPrChange w:id="1795" w:author="jonathan pritchard" w:date="2025-01-23T13:30:00Z" w16du:dateUtc="2025-01-23T13:30:00Z">
              <w:tcPr>
                <w:tcW w:w="2381" w:type="dxa"/>
                <w:shd w:val="clear" w:color="auto" w:fill="CCFFCC"/>
                <w:vAlign w:val="center"/>
              </w:tcPr>
            </w:tcPrChange>
          </w:tcPr>
          <w:p w14:paraId="1B62A7F7" w14:textId="493108A6" w:rsidR="00A94802" w:rsidRPr="004065B1" w:rsidRDefault="00605F02" w:rsidP="00CB4150">
            <w:proofErr w:type="spellStart"/>
            <w:r>
              <w:t>MultipleDataServers</w:t>
            </w:r>
            <w:proofErr w:type="spellEnd"/>
          </w:p>
        </w:tc>
        <w:tc>
          <w:tcPr>
            <w:tcW w:w="2382" w:type="dxa"/>
            <w:shd w:val="clear" w:color="auto" w:fill="BFBFBF" w:themeFill="background1" w:themeFillShade="BF"/>
            <w:vAlign w:val="center"/>
            <w:tcPrChange w:id="1796" w:author="jonathan pritchard" w:date="2025-01-23T13:30:00Z" w16du:dateUtc="2025-01-23T13:30:00Z">
              <w:tcPr>
                <w:tcW w:w="2382" w:type="dxa"/>
                <w:shd w:val="clear" w:color="auto" w:fill="CCFFCC"/>
                <w:vAlign w:val="center"/>
              </w:tcPr>
            </w:tcPrChange>
          </w:tcPr>
          <w:p w14:paraId="32D27593" w14:textId="77777777" w:rsidR="00A94802" w:rsidRPr="004065B1" w:rsidRDefault="00A94802" w:rsidP="00CB4150">
            <w:r w:rsidRPr="000A066E">
              <w:rPr>
                <w:b/>
              </w:rPr>
              <w:t>IHO Reference</w:t>
            </w:r>
          </w:p>
        </w:tc>
        <w:tc>
          <w:tcPr>
            <w:tcW w:w="2382" w:type="dxa"/>
            <w:shd w:val="clear" w:color="auto" w:fill="FFFFFF" w:themeFill="background1"/>
            <w:vAlign w:val="center"/>
            <w:tcPrChange w:id="1797" w:author="jonathan pritchard" w:date="2025-01-23T13:30:00Z" w16du:dateUtc="2025-01-23T13:30:00Z">
              <w:tcPr>
                <w:tcW w:w="2382" w:type="dxa"/>
                <w:shd w:val="clear" w:color="auto" w:fill="CCFFCC"/>
                <w:vAlign w:val="center"/>
              </w:tcPr>
            </w:tcPrChange>
          </w:tcPr>
          <w:p w14:paraId="4EF55760" w14:textId="2B82E1B9" w:rsidR="00A94802" w:rsidRPr="004065B1" w:rsidRDefault="00A26BCF" w:rsidP="002D19DB">
            <w:r>
              <w:rPr>
                <w:rFonts w:ascii="Calibri" w:hAnsi="Calibri" w:cs="Calibri"/>
                <w:color w:val="000000"/>
                <w:sz w:val="22"/>
                <w:szCs w:val="22"/>
              </w:rPr>
              <w:t>S-98 B-3</w:t>
            </w:r>
          </w:p>
        </w:tc>
      </w:tr>
      <w:tr w:rsidR="00A94802" w14:paraId="1899296A" w14:textId="77777777" w:rsidTr="00A21CDE">
        <w:trPr>
          <w:tblHeader/>
          <w:trPrChange w:id="1798" w:author="jonathan pritchard" w:date="2025-01-23T13:30:00Z" w16du:dateUtc="2025-01-23T13:30:00Z">
            <w:trPr>
              <w:tblHeader/>
            </w:trPr>
          </w:trPrChange>
        </w:trPr>
        <w:tc>
          <w:tcPr>
            <w:tcW w:w="9526" w:type="dxa"/>
            <w:gridSpan w:val="4"/>
            <w:shd w:val="clear" w:color="auto" w:fill="BFBFBF" w:themeFill="background1" w:themeFillShade="BF"/>
            <w:vAlign w:val="center"/>
            <w:tcPrChange w:id="1799" w:author="jonathan pritchard" w:date="2025-01-23T13:30:00Z" w16du:dateUtc="2025-01-23T13:30:00Z">
              <w:tcPr>
                <w:tcW w:w="9526" w:type="dxa"/>
                <w:gridSpan w:val="4"/>
                <w:shd w:val="clear" w:color="auto" w:fill="CCFFCC"/>
                <w:vAlign w:val="center"/>
              </w:tcPr>
            </w:tcPrChange>
          </w:tcPr>
          <w:p w14:paraId="0A667B69" w14:textId="77777777" w:rsidR="00A94802" w:rsidRDefault="00A94802" w:rsidP="00CB4150">
            <w:r w:rsidRPr="000A066E">
              <w:rPr>
                <w:b/>
              </w:rPr>
              <w:t>Test description</w:t>
            </w:r>
          </w:p>
        </w:tc>
      </w:tr>
      <w:tr w:rsidR="00A94802" w14:paraId="2CE58AF8" w14:textId="77777777" w:rsidTr="00A12488">
        <w:trPr>
          <w:tblHeader/>
        </w:trPr>
        <w:tc>
          <w:tcPr>
            <w:tcW w:w="9526" w:type="dxa"/>
            <w:gridSpan w:val="4"/>
            <w:vAlign w:val="center"/>
          </w:tcPr>
          <w:p w14:paraId="46D678CF" w14:textId="77777777" w:rsidR="00A94802" w:rsidRPr="00076547" w:rsidRDefault="002D19DB" w:rsidP="002164D3">
            <w:pPr>
              <w:jc w:val="left"/>
              <w:rPr>
                <w:i/>
              </w:rPr>
            </w:pPr>
            <w:r w:rsidRPr="00076547">
              <w:rPr>
                <w:i/>
              </w:rPr>
              <w:t>Test how the system performs when loading permit files from two different data servers. Confirm that the ECDIS manages permits supplied from different data servers correctly and stores them independently of one another.</w:t>
            </w:r>
          </w:p>
        </w:tc>
      </w:tr>
      <w:tr w:rsidR="00A94802" w14:paraId="16816CA5" w14:textId="77777777" w:rsidTr="00A21CDE">
        <w:trPr>
          <w:tblHeader/>
          <w:trPrChange w:id="1800" w:author="jonathan pritchard" w:date="2025-01-23T13:30:00Z" w16du:dateUtc="2025-01-23T13:30:00Z">
            <w:trPr>
              <w:tblHeader/>
            </w:trPr>
          </w:trPrChange>
        </w:trPr>
        <w:tc>
          <w:tcPr>
            <w:tcW w:w="9526" w:type="dxa"/>
            <w:gridSpan w:val="4"/>
            <w:shd w:val="clear" w:color="auto" w:fill="BFBFBF" w:themeFill="background1" w:themeFillShade="BF"/>
            <w:vAlign w:val="center"/>
            <w:tcPrChange w:id="1801" w:author="jonathan pritchard" w:date="2025-01-23T13:30:00Z" w16du:dateUtc="2025-01-23T13:30:00Z">
              <w:tcPr>
                <w:tcW w:w="9526" w:type="dxa"/>
                <w:gridSpan w:val="4"/>
                <w:shd w:val="clear" w:color="auto" w:fill="CCFFCC"/>
                <w:vAlign w:val="center"/>
              </w:tcPr>
            </w:tcPrChange>
          </w:tcPr>
          <w:p w14:paraId="7D1129E7" w14:textId="77777777" w:rsidR="00A94802" w:rsidRPr="004065B1" w:rsidRDefault="00A94802" w:rsidP="00CB4150">
            <w:r w:rsidRPr="000A066E">
              <w:rPr>
                <w:b/>
              </w:rPr>
              <w:t>Setup</w:t>
            </w:r>
          </w:p>
        </w:tc>
      </w:tr>
      <w:tr w:rsidR="00A94802" w14:paraId="7AC06A2A" w14:textId="77777777" w:rsidTr="00A12488">
        <w:trPr>
          <w:tblHeader/>
        </w:trPr>
        <w:tc>
          <w:tcPr>
            <w:tcW w:w="9526" w:type="dxa"/>
            <w:gridSpan w:val="4"/>
            <w:vAlign w:val="center"/>
          </w:tcPr>
          <w:p w14:paraId="7E31B4CE" w14:textId="77777777" w:rsidR="002D19DB" w:rsidRPr="00076547" w:rsidRDefault="002D19DB" w:rsidP="002D19DB">
            <w:pPr>
              <w:rPr>
                <w:i/>
              </w:rPr>
            </w:pPr>
            <w:r w:rsidRPr="00076547">
              <w:rPr>
                <w:i/>
              </w:rPr>
              <w:t xml:space="preserve">No pre-installed permits. </w:t>
            </w:r>
          </w:p>
          <w:p w14:paraId="53F22BE2" w14:textId="77777777" w:rsidR="002D19DB" w:rsidRPr="00076547" w:rsidRDefault="002D19DB" w:rsidP="002D19DB">
            <w:pPr>
              <w:rPr>
                <w:i/>
              </w:rPr>
            </w:pPr>
            <w:r w:rsidRPr="00076547">
              <w:rPr>
                <w:i/>
              </w:rPr>
              <w:t xml:space="preserve">Test data used: </w:t>
            </w:r>
          </w:p>
          <w:p w14:paraId="0C8A706B" w14:textId="4BE54CA6" w:rsidR="002D19DB" w:rsidRPr="00076547" w:rsidRDefault="00823D26" w:rsidP="002D19DB">
            <w:pPr>
              <w:rPr>
                <w:i/>
              </w:rPr>
            </w:pPr>
            <w:r>
              <w:rPr>
                <w:i/>
              </w:rPr>
              <w:t>PERMIT.XML</w:t>
            </w:r>
          </w:p>
          <w:p w14:paraId="36078141" w14:textId="6088EF35" w:rsidR="002D19DB" w:rsidRDefault="002D19DB" w:rsidP="002D19DB">
            <w:pPr>
              <w:rPr>
                <w:i/>
              </w:rPr>
            </w:pPr>
            <w:r w:rsidRPr="00076547">
              <w:rPr>
                <w:i/>
              </w:rPr>
              <w:t>Test data location:</w:t>
            </w:r>
          </w:p>
          <w:p w14:paraId="30B30875" w14:textId="682D35A5" w:rsidR="00605F02" w:rsidRPr="00605F02" w:rsidRDefault="00605F02">
            <w:pPr>
              <w:pStyle w:val="ListParagraph"/>
              <w:numPr>
                <w:ilvl w:val="0"/>
                <w:numId w:val="53"/>
              </w:numPr>
              <w:rPr>
                <w:b/>
                <w:bCs/>
                <w:i/>
              </w:rPr>
            </w:pPr>
            <w:r w:rsidRPr="00605F02">
              <w:rPr>
                <w:b/>
                <w:bCs/>
                <w:i/>
              </w:rPr>
              <w:t>ENCLicencingG1</w:t>
            </w:r>
          </w:p>
          <w:p w14:paraId="7ECABB3F" w14:textId="0982CE70" w:rsidR="002D19DB" w:rsidRPr="00E012C8" w:rsidRDefault="00605F02" w:rsidP="00357E05">
            <w:pPr>
              <w:pStyle w:val="ListParagraph"/>
              <w:numPr>
                <w:ilvl w:val="0"/>
                <w:numId w:val="53"/>
              </w:numPr>
            </w:pPr>
            <w:r w:rsidRPr="00605F02">
              <w:rPr>
                <w:b/>
                <w:bCs/>
                <w:i/>
              </w:rPr>
              <w:t>ENCLicencingG2</w:t>
            </w:r>
          </w:p>
          <w:p w14:paraId="427E49E9" w14:textId="77777777" w:rsidR="002D19DB" w:rsidRPr="00076547" w:rsidRDefault="002D19DB" w:rsidP="002D19DB">
            <w:pPr>
              <w:rPr>
                <w:i/>
              </w:rPr>
            </w:pPr>
          </w:p>
          <w:p w14:paraId="01E64A63" w14:textId="36BA6B0D" w:rsidR="00A94802" w:rsidRPr="004065B1" w:rsidRDefault="002D19DB" w:rsidP="002D19DB">
            <w:r w:rsidRPr="00076547">
              <w:rPr>
                <w:i/>
              </w:rPr>
              <w:t xml:space="preserve">There are two ENC cells common to both </w:t>
            </w:r>
            <w:r w:rsidR="00823D26">
              <w:rPr>
                <w:i/>
              </w:rPr>
              <w:t>PERMIT.XML</w:t>
            </w:r>
            <w:r w:rsidRPr="00076547">
              <w:rPr>
                <w:i/>
              </w:rPr>
              <w:t xml:space="preserve"> files. These common permits have been created using different encryption keys.</w:t>
            </w:r>
          </w:p>
        </w:tc>
      </w:tr>
      <w:tr w:rsidR="00A94802" w14:paraId="51DD6475" w14:textId="77777777" w:rsidTr="00A21CDE">
        <w:trPr>
          <w:tblHeader/>
          <w:trPrChange w:id="1802" w:author="jonathan pritchard" w:date="2025-01-23T13:30:00Z" w16du:dateUtc="2025-01-23T13:30:00Z">
            <w:trPr>
              <w:tblHeader/>
            </w:trPr>
          </w:trPrChange>
        </w:trPr>
        <w:tc>
          <w:tcPr>
            <w:tcW w:w="9526" w:type="dxa"/>
            <w:gridSpan w:val="4"/>
            <w:shd w:val="clear" w:color="auto" w:fill="BFBFBF" w:themeFill="background1" w:themeFillShade="BF"/>
            <w:vAlign w:val="center"/>
            <w:tcPrChange w:id="1803" w:author="jonathan pritchard" w:date="2025-01-23T13:30:00Z" w16du:dateUtc="2025-01-23T13:30:00Z">
              <w:tcPr>
                <w:tcW w:w="9526" w:type="dxa"/>
                <w:gridSpan w:val="4"/>
                <w:shd w:val="clear" w:color="auto" w:fill="CCFFCC"/>
                <w:vAlign w:val="center"/>
              </w:tcPr>
            </w:tcPrChange>
          </w:tcPr>
          <w:p w14:paraId="42B5C1EC" w14:textId="77777777" w:rsidR="00A94802" w:rsidRPr="004065B1" w:rsidRDefault="00A94802" w:rsidP="00CB4150">
            <w:r w:rsidRPr="000A066E">
              <w:rPr>
                <w:b/>
              </w:rPr>
              <w:t>Action</w:t>
            </w:r>
          </w:p>
        </w:tc>
      </w:tr>
      <w:tr w:rsidR="00A94802" w14:paraId="2DEE2576" w14:textId="77777777" w:rsidTr="00A12488">
        <w:trPr>
          <w:tblHeader/>
        </w:trPr>
        <w:tc>
          <w:tcPr>
            <w:tcW w:w="9526" w:type="dxa"/>
            <w:gridSpan w:val="4"/>
            <w:vAlign w:val="center"/>
          </w:tcPr>
          <w:p w14:paraId="3563C1A8" w14:textId="28A99708" w:rsidR="002D19DB" w:rsidRPr="00076547" w:rsidRDefault="002D19DB" w:rsidP="002D19DB">
            <w:pPr>
              <w:rPr>
                <w:i/>
              </w:rPr>
            </w:pPr>
            <w:r w:rsidRPr="00076547">
              <w:rPr>
                <w:i/>
              </w:rPr>
              <w:t xml:space="preserve">Load the </w:t>
            </w:r>
            <w:r w:rsidR="00823D26">
              <w:rPr>
                <w:i/>
              </w:rPr>
              <w:t>PERMIT.XML</w:t>
            </w:r>
            <w:r w:rsidRPr="00076547">
              <w:rPr>
                <w:i/>
              </w:rPr>
              <w:t xml:space="preserve"> file at the test data location (a) above. </w:t>
            </w:r>
          </w:p>
          <w:p w14:paraId="4F092C1D" w14:textId="0D13E86C" w:rsidR="00A94802" w:rsidRPr="0015247B" w:rsidRDefault="002D19DB" w:rsidP="002D19DB">
            <w:r w:rsidRPr="00076547">
              <w:rPr>
                <w:i/>
              </w:rPr>
              <w:t xml:space="preserve">Load the </w:t>
            </w:r>
            <w:r w:rsidR="00823D26">
              <w:rPr>
                <w:i/>
              </w:rPr>
              <w:t>PERMIT.XML</w:t>
            </w:r>
            <w:r w:rsidRPr="00076547">
              <w:rPr>
                <w:i/>
              </w:rPr>
              <w:t xml:space="preserve"> file at the test data location (b) above.</w:t>
            </w:r>
          </w:p>
        </w:tc>
      </w:tr>
      <w:tr w:rsidR="00A94802" w14:paraId="74F89D42" w14:textId="77777777" w:rsidTr="00A21CDE">
        <w:trPr>
          <w:tblHeader/>
          <w:trPrChange w:id="1804" w:author="jonathan pritchard" w:date="2025-01-23T13:30:00Z" w16du:dateUtc="2025-01-23T13:30:00Z">
            <w:trPr>
              <w:tblHeader/>
            </w:trPr>
          </w:trPrChange>
        </w:trPr>
        <w:tc>
          <w:tcPr>
            <w:tcW w:w="9526" w:type="dxa"/>
            <w:gridSpan w:val="4"/>
            <w:shd w:val="clear" w:color="auto" w:fill="BFBFBF" w:themeFill="background1" w:themeFillShade="BF"/>
            <w:vAlign w:val="center"/>
            <w:tcPrChange w:id="1805" w:author="jonathan pritchard" w:date="2025-01-23T13:30:00Z" w16du:dateUtc="2025-01-23T13:30:00Z">
              <w:tcPr>
                <w:tcW w:w="9526" w:type="dxa"/>
                <w:gridSpan w:val="4"/>
                <w:shd w:val="clear" w:color="auto" w:fill="CCFFCC"/>
                <w:vAlign w:val="center"/>
              </w:tcPr>
            </w:tcPrChange>
          </w:tcPr>
          <w:p w14:paraId="241FD9F0" w14:textId="77777777" w:rsidR="00A94802" w:rsidRPr="004065B1" w:rsidRDefault="00A94802" w:rsidP="00CB4150">
            <w:r w:rsidRPr="000A066E">
              <w:rPr>
                <w:b/>
              </w:rPr>
              <w:t>Results</w:t>
            </w:r>
          </w:p>
        </w:tc>
      </w:tr>
      <w:tr w:rsidR="00A94802" w14:paraId="5BACAE3C" w14:textId="77777777" w:rsidTr="00A12488">
        <w:trPr>
          <w:tblHeader/>
        </w:trPr>
        <w:tc>
          <w:tcPr>
            <w:tcW w:w="9526" w:type="dxa"/>
            <w:gridSpan w:val="4"/>
            <w:vAlign w:val="center"/>
          </w:tcPr>
          <w:p w14:paraId="00B5DB5A" w14:textId="4FC83AE5" w:rsidR="00A94802" w:rsidRPr="00076547" w:rsidRDefault="002D19DB" w:rsidP="00CB4150">
            <w:pPr>
              <w:jc w:val="left"/>
              <w:rPr>
                <w:i/>
              </w:rPr>
            </w:pPr>
            <w:r w:rsidRPr="00076547">
              <w:rPr>
                <w:i/>
              </w:rPr>
              <w:t xml:space="preserve">The two independently supplied permits should be stored in a Data Server specific location within the ECDIS. These permits must be available to view the contents at the user’s request. (There are two ENC cells common to both </w:t>
            </w:r>
            <w:r w:rsidR="00823D26">
              <w:rPr>
                <w:i/>
              </w:rPr>
              <w:t>PERMIT.XML</w:t>
            </w:r>
            <w:r w:rsidRPr="00076547">
              <w:rPr>
                <w:i/>
              </w:rPr>
              <w:t xml:space="preserve"> files. These common permits have been created using different encryption keys.)</w:t>
            </w:r>
          </w:p>
        </w:tc>
      </w:tr>
    </w:tbl>
    <w:p w14:paraId="0AA529E3" w14:textId="77777777" w:rsidR="00A94802" w:rsidRDefault="00A94802" w:rsidP="00A94802"/>
    <w:p w14:paraId="7D44B297" w14:textId="77777777" w:rsidR="00A94802" w:rsidRPr="00A94802" w:rsidRDefault="00A94802" w:rsidP="001D52EE">
      <w:pPr>
        <w:pStyle w:val="Heading4"/>
      </w:pPr>
      <w:r>
        <w:t>2.5.2 h</w:t>
      </w:r>
      <w:r w:rsidRPr="00A94802">
        <w:t xml:space="preserve">) </w:t>
      </w:r>
      <w:r w:rsidR="007F04B1" w:rsidRPr="007F04B1">
        <w:t>Management of installed permits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1806" w:author="jonathan pritchard" w:date="2025-01-23T13:30:00Z" w16du:dateUtc="2025-01-23T13:30: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1807">
          <w:tblGrid>
            <w:gridCol w:w="2381"/>
            <w:gridCol w:w="2381"/>
            <w:gridCol w:w="2382"/>
            <w:gridCol w:w="2382"/>
          </w:tblGrid>
        </w:tblGridChange>
      </w:tblGrid>
      <w:tr w:rsidR="00A94802" w14:paraId="54AE1448" w14:textId="77777777" w:rsidTr="00A26BCF">
        <w:trPr>
          <w:trHeight w:val="454"/>
          <w:tblHeader/>
          <w:trPrChange w:id="1808" w:author="jonathan pritchard" w:date="2025-01-23T13:30:00Z" w16du:dateUtc="2025-01-23T13:30:00Z">
            <w:trPr>
              <w:trHeight w:val="454"/>
              <w:tblHeader/>
            </w:trPr>
          </w:trPrChange>
        </w:trPr>
        <w:tc>
          <w:tcPr>
            <w:tcW w:w="2381" w:type="dxa"/>
            <w:shd w:val="clear" w:color="auto" w:fill="BFBFBF" w:themeFill="background1" w:themeFillShade="BF"/>
            <w:vAlign w:val="center"/>
            <w:tcPrChange w:id="1809" w:author="jonathan pritchard" w:date="2025-01-23T13:30:00Z" w16du:dateUtc="2025-01-23T13:30:00Z">
              <w:tcPr>
                <w:tcW w:w="2381" w:type="dxa"/>
                <w:shd w:val="clear" w:color="auto" w:fill="CCFFCC"/>
                <w:vAlign w:val="center"/>
              </w:tcPr>
            </w:tcPrChange>
          </w:tcPr>
          <w:p w14:paraId="4F8455D9" w14:textId="77777777" w:rsidR="00A94802" w:rsidRPr="004065B1" w:rsidRDefault="00A94802" w:rsidP="00CB4150">
            <w:r w:rsidRPr="000A066E">
              <w:rPr>
                <w:b/>
              </w:rPr>
              <w:t>Test Reference</w:t>
            </w:r>
          </w:p>
        </w:tc>
        <w:tc>
          <w:tcPr>
            <w:tcW w:w="2381" w:type="dxa"/>
            <w:shd w:val="clear" w:color="auto" w:fill="FFFFFF" w:themeFill="background1"/>
            <w:vAlign w:val="center"/>
            <w:tcPrChange w:id="1810" w:author="jonathan pritchard" w:date="2025-01-23T13:30:00Z" w16du:dateUtc="2025-01-23T13:30:00Z">
              <w:tcPr>
                <w:tcW w:w="2381" w:type="dxa"/>
                <w:shd w:val="clear" w:color="auto" w:fill="CCFFCC"/>
                <w:vAlign w:val="center"/>
              </w:tcPr>
            </w:tcPrChange>
          </w:tcPr>
          <w:p w14:paraId="22DE3D93" w14:textId="219D006C" w:rsidR="00A94802" w:rsidRPr="004065B1" w:rsidRDefault="00605F02" w:rsidP="00CB4150">
            <w:proofErr w:type="spellStart"/>
            <w:r>
              <w:t>PermitManagement</w:t>
            </w:r>
            <w:proofErr w:type="spellEnd"/>
          </w:p>
        </w:tc>
        <w:tc>
          <w:tcPr>
            <w:tcW w:w="2382" w:type="dxa"/>
            <w:shd w:val="clear" w:color="auto" w:fill="BFBFBF" w:themeFill="background1" w:themeFillShade="BF"/>
            <w:vAlign w:val="center"/>
            <w:tcPrChange w:id="1811" w:author="jonathan pritchard" w:date="2025-01-23T13:30:00Z" w16du:dateUtc="2025-01-23T13:30:00Z">
              <w:tcPr>
                <w:tcW w:w="2382" w:type="dxa"/>
                <w:shd w:val="clear" w:color="auto" w:fill="CCFFCC"/>
                <w:vAlign w:val="center"/>
              </w:tcPr>
            </w:tcPrChange>
          </w:tcPr>
          <w:p w14:paraId="42ECFEC7" w14:textId="77777777" w:rsidR="00A94802" w:rsidRPr="004065B1" w:rsidRDefault="00A94802" w:rsidP="00CB4150">
            <w:r w:rsidRPr="000A066E">
              <w:rPr>
                <w:b/>
              </w:rPr>
              <w:t>IHO Reference</w:t>
            </w:r>
          </w:p>
        </w:tc>
        <w:tc>
          <w:tcPr>
            <w:tcW w:w="2382" w:type="dxa"/>
            <w:shd w:val="clear" w:color="auto" w:fill="FFFFFF" w:themeFill="background1"/>
            <w:vAlign w:val="center"/>
            <w:tcPrChange w:id="1812" w:author="jonathan pritchard" w:date="2025-01-23T13:30:00Z" w16du:dateUtc="2025-01-23T13:30:00Z">
              <w:tcPr>
                <w:tcW w:w="2382" w:type="dxa"/>
                <w:shd w:val="clear" w:color="auto" w:fill="CCFFCC"/>
                <w:vAlign w:val="center"/>
              </w:tcPr>
            </w:tcPrChange>
          </w:tcPr>
          <w:p w14:paraId="18F6F1FC" w14:textId="571A3E36" w:rsidR="00A94802" w:rsidRPr="00A26BCF" w:rsidRDefault="00210D92" w:rsidP="00A26BCF">
            <w:pPr>
              <w:widowControl/>
              <w:spacing w:line="240" w:lineRule="auto"/>
              <w:rPr>
                <w:rFonts w:ascii="Calibri" w:hAnsi="Calibri" w:cs="Calibri"/>
                <w:snapToGrid/>
                <w:color w:val="000000"/>
                <w:sz w:val="22"/>
                <w:szCs w:val="22"/>
              </w:rPr>
            </w:pPr>
            <w:r>
              <w:rPr>
                <w:rFonts w:ascii="Calibri" w:hAnsi="Calibri" w:cs="Calibri"/>
                <w:color w:val="000000"/>
                <w:sz w:val="22"/>
                <w:szCs w:val="22"/>
              </w:rPr>
              <w:t>S-98 15-7.4</w:t>
            </w:r>
          </w:p>
        </w:tc>
      </w:tr>
      <w:tr w:rsidR="00A94802" w14:paraId="6397E5DB" w14:textId="77777777" w:rsidTr="00A21CDE">
        <w:trPr>
          <w:tblHeader/>
          <w:trPrChange w:id="1813" w:author="jonathan pritchard" w:date="2025-01-23T13:30:00Z" w16du:dateUtc="2025-01-23T13:30:00Z">
            <w:trPr>
              <w:tblHeader/>
            </w:trPr>
          </w:trPrChange>
        </w:trPr>
        <w:tc>
          <w:tcPr>
            <w:tcW w:w="9526" w:type="dxa"/>
            <w:gridSpan w:val="4"/>
            <w:shd w:val="clear" w:color="auto" w:fill="BFBFBF" w:themeFill="background1" w:themeFillShade="BF"/>
            <w:vAlign w:val="center"/>
            <w:tcPrChange w:id="1814" w:author="jonathan pritchard" w:date="2025-01-23T13:30:00Z" w16du:dateUtc="2025-01-23T13:30:00Z">
              <w:tcPr>
                <w:tcW w:w="9526" w:type="dxa"/>
                <w:gridSpan w:val="4"/>
                <w:shd w:val="clear" w:color="auto" w:fill="CCFFCC"/>
                <w:vAlign w:val="center"/>
              </w:tcPr>
            </w:tcPrChange>
          </w:tcPr>
          <w:p w14:paraId="354CEFCA" w14:textId="77777777" w:rsidR="00A94802" w:rsidRDefault="00A94802" w:rsidP="00CB4150">
            <w:r w:rsidRPr="000A066E">
              <w:rPr>
                <w:b/>
              </w:rPr>
              <w:t>Test description</w:t>
            </w:r>
          </w:p>
        </w:tc>
      </w:tr>
      <w:tr w:rsidR="00A94802" w14:paraId="781A90AA" w14:textId="77777777" w:rsidTr="00A12488">
        <w:trPr>
          <w:tblHeader/>
        </w:trPr>
        <w:tc>
          <w:tcPr>
            <w:tcW w:w="9526" w:type="dxa"/>
            <w:gridSpan w:val="4"/>
            <w:vAlign w:val="center"/>
          </w:tcPr>
          <w:p w14:paraId="5559FBB7" w14:textId="77777777" w:rsidR="00A94802" w:rsidRPr="00076547" w:rsidRDefault="002D19DB" w:rsidP="002164D3">
            <w:pPr>
              <w:jc w:val="left"/>
              <w:rPr>
                <w:i/>
              </w:rPr>
            </w:pPr>
            <w:r w:rsidRPr="00076547">
              <w:rPr>
                <w:i/>
              </w:rPr>
              <w:t>Test whether the system enables user to manage their permit holdings. Confirm that users have the ability to selectively remove permits from the system.</w:t>
            </w:r>
          </w:p>
        </w:tc>
      </w:tr>
      <w:tr w:rsidR="00A94802" w14:paraId="07CB2E6D" w14:textId="77777777" w:rsidTr="00A21CDE">
        <w:trPr>
          <w:tblHeader/>
          <w:trPrChange w:id="1815" w:author="jonathan pritchard" w:date="2025-01-23T13:30:00Z" w16du:dateUtc="2025-01-23T13:30:00Z">
            <w:trPr>
              <w:tblHeader/>
            </w:trPr>
          </w:trPrChange>
        </w:trPr>
        <w:tc>
          <w:tcPr>
            <w:tcW w:w="9526" w:type="dxa"/>
            <w:gridSpan w:val="4"/>
            <w:shd w:val="clear" w:color="auto" w:fill="BFBFBF" w:themeFill="background1" w:themeFillShade="BF"/>
            <w:vAlign w:val="center"/>
            <w:tcPrChange w:id="1816" w:author="jonathan pritchard" w:date="2025-01-23T13:30:00Z" w16du:dateUtc="2025-01-23T13:30:00Z">
              <w:tcPr>
                <w:tcW w:w="9526" w:type="dxa"/>
                <w:gridSpan w:val="4"/>
                <w:shd w:val="clear" w:color="auto" w:fill="CCFFCC"/>
                <w:vAlign w:val="center"/>
              </w:tcPr>
            </w:tcPrChange>
          </w:tcPr>
          <w:p w14:paraId="2E2CCD42" w14:textId="77777777" w:rsidR="00A94802" w:rsidRPr="004065B1" w:rsidRDefault="00A94802" w:rsidP="00CB4150">
            <w:r w:rsidRPr="000A066E">
              <w:rPr>
                <w:b/>
              </w:rPr>
              <w:t>Setup</w:t>
            </w:r>
          </w:p>
        </w:tc>
      </w:tr>
      <w:tr w:rsidR="00A94802" w14:paraId="770FEAF8" w14:textId="77777777" w:rsidTr="00A12488">
        <w:trPr>
          <w:tblHeader/>
        </w:trPr>
        <w:tc>
          <w:tcPr>
            <w:tcW w:w="9526" w:type="dxa"/>
            <w:gridSpan w:val="4"/>
            <w:vAlign w:val="center"/>
          </w:tcPr>
          <w:p w14:paraId="18C0D016" w14:textId="6A25ADDC" w:rsidR="002D19DB" w:rsidRPr="00605F02" w:rsidRDefault="002D19DB" w:rsidP="002D19DB">
            <w:r w:rsidRPr="00076547">
              <w:rPr>
                <w:i/>
              </w:rPr>
              <w:t xml:space="preserve">Use the pre-installed permits from the previous test </w:t>
            </w:r>
            <w:proofErr w:type="spellStart"/>
            <w:r w:rsidR="00605F02">
              <w:t>MultipleDataServers</w:t>
            </w:r>
            <w:proofErr w:type="spellEnd"/>
            <w:r w:rsidR="00605F02">
              <w:t xml:space="preserve"> (</w:t>
            </w:r>
            <w:r w:rsidRPr="00076547">
              <w:rPr>
                <w:i/>
              </w:rPr>
              <w:t>2.5.2g</w:t>
            </w:r>
            <w:r w:rsidR="00605F02">
              <w:rPr>
                <w:i/>
              </w:rPr>
              <w:t>)</w:t>
            </w:r>
          </w:p>
          <w:p w14:paraId="37FB9038" w14:textId="77777777" w:rsidR="002D19DB" w:rsidRPr="00076547" w:rsidRDefault="002D19DB" w:rsidP="002D19DB">
            <w:pPr>
              <w:rPr>
                <w:i/>
              </w:rPr>
            </w:pPr>
            <w:r w:rsidRPr="00076547">
              <w:rPr>
                <w:i/>
              </w:rPr>
              <w:t>Test data used:</w:t>
            </w:r>
          </w:p>
          <w:p w14:paraId="48D87EF9" w14:textId="5F705778" w:rsidR="002D19DB" w:rsidRPr="00076547" w:rsidRDefault="00823D26" w:rsidP="002D19DB">
            <w:pPr>
              <w:rPr>
                <w:i/>
              </w:rPr>
            </w:pPr>
            <w:r>
              <w:rPr>
                <w:i/>
              </w:rPr>
              <w:t>PERMIT.XML</w:t>
            </w:r>
            <w:r w:rsidR="002D19DB" w:rsidRPr="00076547">
              <w:rPr>
                <w:i/>
              </w:rPr>
              <w:t xml:space="preserve"> files loaded in the previous test</w:t>
            </w:r>
          </w:p>
          <w:p w14:paraId="348BED00" w14:textId="392A0D0A" w:rsidR="00A94802" w:rsidRPr="00076547" w:rsidRDefault="002D19DB" w:rsidP="002D19DB">
            <w:pPr>
              <w:rPr>
                <w:i/>
              </w:rPr>
            </w:pPr>
            <w:r w:rsidRPr="00076547">
              <w:rPr>
                <w:i/>
              </w:rPr>
              <w:t xml:space="preserve">Two permit files have been supplied with this test </w:t>
            </w:r>
            <w:r w:rsidR="00605F02">
              <w:rPr>
                <w:i/>
              </w:rPr>
              <w:t>from</w:t>
            </w:r>
            <w:r w:rsidRPr="00076547">
              <w:rPr>
                <w:i/>
              </w:rPr>
              <w:t xml:space="preserve"> two different Data Servers (DS). These have been designated GB and PM.</w:t>
            </w:r>
          </w:p>
        </w:tc>
      </w:tr>
      <w:tr w:rsidR="00A94802" w14:paraId="3E2A843D" w14:textId="77777777" w:rsidTr="00A21CDE">
        <w:trPr>
          <w:tblHeader/>
          <w:trPrChange w:id="1817" w:author="jonathan pritchard" w:date="2025-01-23T13:30:00Z" w16du:dateUtc="2025-01-23T13:30:00Z">
            <w:trPr>
              <w:tblHeader/>
            </w:trPr>
          </w:trPrChange>
        </w:trPr>
        <w:tc>
          <w:tcPr>
            <w:tcW w:w="9526" w:type="dxa"/>
            <w:gridSpan w:val="4"/>
            <w:shd w:val="clear" w:color="auto" w:fill="BFBFBF" w:themeFill="background1" w:themeFillShade="BF"/>
            <w:vAlign w:val="center"/>
            <w:tcPrChange w:id="1818" w:author="jonathan pritchard" w:date="2025-01-23T13:30:00Z" w16du:dateUtc="2025-01-23T13:30:00Z">
              <w:tcPr>
                <w:tcW w:w="9526" w:type="dxa"/>
                <w:gridSpan w:val="4"/>
                <w:shd w:val="clear" w:color="auto" w:fill="CCFFCC"/>
                <w:vAlign w:val="center"/>
              </w:tcPr>
            </w:tcPrChange>
          </w:tcPr>
          <w:p w14:paraId="38B6215B" w14:textId="77777777" w:rsidR="00A94802" w:rsidRPr="004065B1" w:rsidRDefault="00A94802" w:rsidP="00CB4150">
            <w:r w:rsidRPr="000A066E">
              <w:rPr>
                <w:b/>
              </w:rPr>
              <w:t>Action</w:t>
            </w:r>
          </w:p>
        </w:tc>
      </w:tr>
      <w:tr w:rsidR="00A94802" w14:paraId="63BC255F" w14:textId="77777777" w:rsidTr="00A12488">
        <w:trPr>
          <w:tblHeader/>
        </w:trPr>
        <w:tc>
          <w:tcPr>
            <w:tcW w:w="9526" w:type="dxa"/>
            <w:gridSpan w:val="4"/>
            <w:vAlign w:val="center"/>
          </w:tcPr>
          <w:p w14:paraId="001FEC62" w14:textId="77777777" w:rsidR="00A94802" w:rsidRPr="00076547" w:rsidRDefault="002D19DB" w:rsidP="00CB4150">
            <w:pPr>
              <w:rPr>
                <w:i/>
              </w:rPr>
            </w:pPr>
            <w:r w:rsidRPr="00076547">
              <w:rPr>
                <w:i/>
              </w:rPr>
              <w:t>Attempt to remove one of the installed sets of permits from the system leaving the other one intact.</w:t>
            </w:r>
          </w:p>
        </w:tc>
      </w:tr>
      <w:tr w:rsidR="00A94802" w14:paraId="4A8184C7" w14:textId="77777777" w:rsidTr="00A21CDE">
        <w:trPr>
          <w:tblHeader/>
          <w:trPrChange w:id="1819" w:author="jonathan pritchard" w:date="2025-01-23T13:30:00Z" w16du:dateUtc="2025-01-23T13:30:00Z">
            <w:trPr>
              <w:tblHeader/>
            </w:trPr>
          </w:trPrChange>
        </w:trPr>
        <w:tc>
          <w:tcPr>
            <w:tcW w:w="9526" w:type="dxa"/>
            <w:gridSpan w:val="4"/>
            <w:shd w:val="clear" w:color="auto" w:fill="BFBFBF" w:themeFill="background1" w:themeFillShade="BF"/>
            <w:vAlign w:val="center"/>
            <w:tcPrChange w:id="1820" w:author="jonathan pritchard" w:date="2025-01-23T13:30:00Z" w16du:dateUtc="2025-01-23T13:30:00Z">
              <w:tcPr>
                <w:tcW w:w="9526" w:type="dxa"/>
                <w:gridSpan w:val="4"/>
                <w:shd w:val="clear" w:color="auto" w:fill="CCFFCC"/>
                <w:vAlign w:val="center"/>
              </w:tcPr>
            </w:tcPrChange>
          </w:tcPr>
          <w:p w14:paraId="43F28913" w14:textId="77777777" w:rsidR="00A94802" w:rsidRPr="004065B1" w:rsidRDefault="00A94802" w:rsidP="00CB4150">
            <w:r w:rsidRPr="000A066E">
              <w:rPr>
                <w:b/>
              </w:rPr>
              <w:t>Results</w:t>
            </w:r>
          </w:p>
        </w:tc>
      </w:tr>
      <w:tr w:rsidR="00A94802" w14:paraId="6B80D007" w14:textId="77777777" w:rsidTr="00A12488">
        <w:trPr>
          <w:tblHeader/>
        </w:trPr>
        <w:tc>
          <w:tcPr>
            <w:tcW w:w="9526" w:type="dxa"/>
            <w:gridSpan w:val="4"/>
            <w:vAlign w:val="center"/>
          </w:tcPr>
          <w:p w14:paraId="65CFAF31" w14:textId="77777777" w:rsidR="00A94802" w:rsidRPr="00076547" w:rsidRDefault="002D19DB" w:rsidP="00CB4150">
            <w:pPr>
              <w:jc w:val="left"/>
              <w:rPr>
                <w:i/>
              </w:rPr>
            </w:pPr>
            <w:r w:rsidRPr="00076547">
              <w:rPr>
                <w:i/>
              </w:rPr>
              <w:t>The user must be able to delete permits from the system. Suitable warnings/confirmations must be given.</w:t>
            </w:r>
          </w:p>
        </w:tc>
      </w:tr>
    </w:tbl>
    <w:p w14:paraId="47B98598" w14:textId="77777777" w:rsidR="00A94802" w:rsidRDefault="00A94802" w:rsidP="00A94802"/>
    <w:p w14:paraId="3346E52C" w14:textId="1D42FF25" w:rsidR="00A94802" w:rsidRDefault="00AA754B" w:rsidP="00E30B8F">
      <w:pPr>
        <w:pStyle w:val="Heading3"/>
      </w:pPr>
      <w:r>
        <w:br w:type="page"/>
      </w:r>
    </w:p>
    <w:p w14:paraId="4404659E" w14:textId="77777777" w:rsidR="00A94802" w:rsidRPr="00A94802" w:rsidRDefault="005B4573" w:rsidP="001D52EE">
      <w:pPr>
        <w:pStyle w:val="Heading4"/>
      </w:pPr>
      <w:r>
        <w:lastRenderedPageBreak/>
        <w:br w:type="page"/>
      </w:r>
      <w:r w:rsidR="00A94802">
        <w:lastRenderedPageBreak/>
        <w:t>2.5.4 b</w:t>
      </w:r>
      <w:r w:rsidR="00A94802" w:rsidRPr="00A94802">
        <w:t xml:space="preserve">) </w:t>
      </w:r>
      <w:r w:rsidR="00732FA0" w:rsidRPr="00732FA0">
        <w:t>Change and update installed certificate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1821" w:author="jonathan pritchard" w:date="2025-01-23T13:30:00Z" w16du:dateUtc="2025-01-23T13:30: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1822">
          <w:tblGrid>
            <w:gridCol w:w="2381"/>
            <w:gridCol w:w="2381"/>
            <w:gridCol w:w="2382"/>
            <w:gridCol w:w="2382"/>
          </w:tblGrid>
        </w:tblGridChange>
      </w:tblGrid>
      <w:tr w:rsidR="00AA754B" w14:paraId="65FDA64B" w14:textId="77777777" w:rsidTr="00A26BCF">
        <w:trPr>
          <w:trHeight w:val="454"/>
          <w:tblHeader/>
          <w:trPrChange w:id="1823" w:author="jonathan pritchard" w:date="2025-01-23T13:30:00Z" w16du:dateUtc="2025-01-23T13:30:00Z">
            <w:trPr>
              <w:trHeight w:val="454"/>
              <w:tblHeader/>
            </w:trPr>
          </w:trPrChange>
        </w:trPr>
        <w:tc>
          <w:tcPr>
            <w:tcW w:w="2381" w:type="dxa"/>
            <w:shd w:val="clear" w:color="auto" w:fill="BFBFBF" w:themeFill="background1" w:themeFillShade="BF"/>
            <w:vAlign w:val="center"/>
            <w:tcPrChange w:id="1824" w:author="jonathan pritchard" w:date="2025-01-23T13:30:00Z" w16du:dateUtc="2025-01-23T13:30:00Z">
              <w:tcPr>
                <w:tcW w:w="2381" w:type="dxa"/>
                <w:shd w:val="clear" w:color="auto" w:fill="CCFFCC"/>
                <w:vAlign w:val="center"/>
              </w:tcPr>
            </w:tcPrChange>
          </w:tcPr>
          <w:p w14:paraId="77BB2521" w14:textId="77777777" w:rsidR="00AA754B" w:rsidRPr="004065B1" w:rsidRDefault="00AA754B" w:rsidP="00CB4150">
            <w:r w:rsidRPr="000A066E">
              <w:rPr>
                <w:b/>
              </w:rPr>
              <w:t>Test Reference</w:t>
            </w:r>
          </w:p>
        </w:tc>
        <w:tc>
          <w:tcPr>
            <w:tcW w:w="2381" w:type="dxa"/>
            <w:shd w:val="clear" w:color="auto" w:fill="FFFFFF" w:themeFill="background1"/>
            <w:vAlign w:val="center"/>
            <w:tcPrChange w:id="1825" w:author="jonathan pritchard" w:date="2025-01-23T13:30:00Z" w16du:dateUtc="2025-01-23T13:30:00Z">
              <w:tcPr>
                <w:tcW w:w="2381" w:type="dxa"/>
                <w:shd w:val="clear" w:color="auto" w:fill="CCFFCC"/>
                <w:vAlign w:val="center"/>
              </w:tcPr>
            </w:tcPrChange>
          </w:tcPr>
          <w:p w14:paraId="618C4ECF" w14:textId="6055822E" w:rsidR="00AA754B" w:rsidRPr="004065B1" w:rsidRDefault="00605F02" w:rsidP="00CB4150">
            <w:proofErr w:type="spellStart"/>
            <w:r>
              <w:t>InstallSACertificate</w:t>
            </w:r>
            <w:proofErr w:type="spellEnd"/>
          </w:p>
        </w:tc>
        <w:tc>
          <w:tcPr>
            <w:tcW w:w="2382" w:type="dxa"/>
            <w:shd w:val="clear" w:color="auto" w:fill="BFBFBF" w:themeFill="background1" w:themeFillShade="BF"/>
            <w:vAlign w:val="center"/>
            <w:tcPrChange w:id="1826" w:author="jonathan pritchard" w:date="2025-01-23T13:30:00Z" w16du:dateUtc="2025-01-23T13:30:00Z">
              <w:tcPr>
                <w:tcW w:w="2382" w:type="dxa"/>
                <w:shd w:val="clear" w:color="auto" w:fill="CCFFCC"/>
                <w:vAlign w:val="center"/>
              </w:tcPr>
            </w:tcPrChange>
          </w:tcPr>
          <w:p w14:paraId="5EB843B9" w14:textId="77777777" w:rsidR="00AA754B" w:rsidRPr="004065B1" w:rsidRDefault="00AA754B" w:rsidP="00CB4150">
            <w:r w:rsidRPr="000A066E">
              <w:rPr>
                <w:b/>
              </w:rPr>
              <w:t>IHO Reference</w:t>
            </w:r>
          </w:p>
        </w:tc>
        <w:tc>
          <w:tcPr>
            <w:tcW w:w="2382" w:type="dxa"/>
            <w:shd w:val="clear" w:color="auto" w:fill="FFFFFF" w:themeFill="background1"/>
            <w:vAlign w:val="center"/>
            <w:tcPrChange w:id="1827" w:author="jonathan pritchard" w:date="2025-01-23T13:30:00Z" w16du:dateUtc="2025-01-23T13:30:00Z">
              <w:tcPr>
                <w:tcW w:w="2382" w:type="dxa"/>
                <w:shd w:val="clear" w:color="auto" w:fill="CCFFCC"/>
                <w:vAlign w:val="center"/>
              </w:tcPr>
            </w:tcPrChange>
          </w:tcPr>
          <w:p w14:paraId="5E0AF8F5" w14:textId="3CE11028" w:rsidR="00AA754B" w:rsidRPr="00A26BCF" w:rsidRDefault="00A26BCF" w:rsidP="00A26BCF">
            <w:pPr>
              <w:widowControl/>
              <w:spacing w:line="240" w:lineRule="auto"/>
              <w:rPr>
                <w:rFonts w:ascii="Calibri" w:hAnsi="Calibri" w:cs="Calibri"/>
                <w:snapToGrid/>
                <w:color w:val="000000"/>
                <w:sz w:val="22"/>
                <w:szCs w:val="22"/>
              </w:rPr>
            </w:pPr>
            <w:r>
              <w:rPr>
                <w:rFonts w:ascii="Calibri" w:hAnsi="Calibri" w:cs="Calibri"/>
                <w:color w:val="000000"/>
                <w:sz w:val="22"/>
                <w:szCs w:val="22"/>
              </w:rPr>
              <w:t>S-98 B-3</w:t>
            </w:r>
          </w:p>
        </w:tc>
      </w:tr>
      <w:tr w:rsidR="00AA754B" w14:paraId="3B738630" w14:textId="77777777" w:rsidTr="00A21CDE">
        <w:trPr>
          <w:tblHeader/>
          <w:trPrChange w:id="1828" w:author="jonathan pritchard" w:date="2025-01-23T13:30:00Z" w16du:dateUtc="2025-01-23T13:30:00Z">
            <w:trPr>
              <w:tblHeader/>
            </w:trPr>
          </w:trPrChange>
        </w:trPr>
        <w:tc>
          <w:tcPr>
            <w:tcW w:w="9526" w:type="dxa"/>
            <w:gridSpan w:val="4"/>
            <w:shd w:val="clear" w:color="auto" w:fill="BFBFBF" w:themeFill="background1" w:themeFillShade="BF"/>
            <w:vAlign w:val="center"/>
            <w:tcPrChange w:id="1829" w:author="jonathan pritchard" w:date="2025-01-23T13:30:00Z" w16du:dateUtc="2025-01-23T13:30:00Z">
              <w:tcPr>
                <w:tcW w:w="9526" w:type="dxa"/>
                <w:gridSpan w:val="4"/>
                <w:shd w:val="clear" w:color="auto" w:fill="CCFFCC"/>
                <w:vAlign w:val="center"/>
              </w:tcPr>
            </w:tcPrChange>
          </w:tcPr>
          <w:p w14:paraId="4EE17C89" w14:textId="77777777" w:rsidR="00AA754B" w:rsidRDefault="00AA754B" w:rsidP="00CB4150">
            <w:r w:rsidRPr="000A066E">
              <w:rPr>
                <w:b/>
              </w:rPr>
              <w:t>Test description</w:t>
            </w:r>
          </w:p>
        </w:tc>
      </w:tr>
      <w:tr w:rsidR="00AA754B" w14:paraId="58FD747F" w14:textId="77777777" w:rsidTr="00A12488">
        <w:trPr>
          <w:tblHeader/>
        </w:trPr>
        <w:tc>
          <w:tcPr>
            <w:tcW w:w="9526" w:type="dxa"/>
            <w:gridSpan w:val="4"/>
            <w:vAlign w:val="center"/>
          </w:tcPr>
          <w:p w14:paraId="59EFA0EC" w14:textId="3573D79B" w:rsidR="00AA754B" w:rsidRPr="00076547" w:rsidRDefault="005D75B7" w:rsidP="002164D3">
            <w:pPr>
              <w:jc w:val="left"/>
              <w:rPr>
                <w:i/>
              </w:rPr>
            </w:pPr>
            <w:r w:rsidRPr="00076547">
              <w:rPr>
                <w:i/>
              </w:rPr>
              <w:t>Confirm that the system can import a new certificate/public key and return a report informing the user of the fact. Validate the supplied exchange set</w:t>
            </w:r>
            <w:r w:rsidR="00605F02">
              <w:rPr>
                <w:i/>
              </w:rPr>
              <w:t xml:space="preserve"> </w:t>
            </w:r>
            <w:r w:rsidR="00605F02" w:rsidRPr="00076547">
              <w:rPr>
                <w:i/>
              </w:rPr>
              <w:t xml:space="preserve">against the SA </w:t>
            </w:r>
            <w:r w:rsidR="00605F02">
              <w:rPr>
                <w:i/>
              </w:rPr>
              <w:t>certificate</w:t>
            </w:r>
          </w:p>
        </w:tc>
      </w:tr>
      <w:tr w:rsidR="00AA754B" w14:paraId="3A3E8017" w14:textId="77777777" w:rsidTr="00A21CDE">
        <w:trPr>
          <w:tblHeader/>
          <w:trPrChange w:id="1830" w:author="jonathan pritchard" w:date="2025-01-23T13:30:00Z" w16du:dateUtc="2025-01-23T13:30:00Z">
            <w:trPr>
              <w:tblHeader/>
            </w:trPr>
          </w:trPrChange>
        </w:trPr>
        <w:tc>
          <w:tcPr>
            <w:tcW w:w="9526" w:type="dxa"/>
            <w:gridSpan w:val="4"/>
            <w:shd w:val="clear" w:color="auto" w:fill="BFBFBF" w:themeFill="background1" w:themeFillShade="BF"/>
            <w:vAlign w:val="center"/>
            <w:tcPrChange w:id="1831" w:author="jonathan pritchard" w:date="2025-01-23T13:30:00Z" w16du:dateUtc="2025-01-23T13:30:00Z">
              <w:tcPr>
                <w:tcW w:w="9526" w:type="dxa"/>
                <w:gridSpan w:val="4"/>
                <w:shd w:val="clear" w:color="auto" w:fill="CCFFCC"/>
                <w:vAlign w:val="center"/>
              </w:tcPr>
            </w:tcPrChange>
          </w:tcPr>
          <w:p w14:paraId="0E6B0228" w14:textId="77777777" w:rsidR="00AA754B" w:rsidRPr="004065B1" w:rsidRDefault="00AA754B" w:rsidP="00CB4150">
            <w:r w:rsidRPr="000A066E">
              <w:rPr>
                <w:b/>
              </w:rPr>
              <w:t>Setup</w:t>
            </w:r>
          </w:p>
        </w:tc>
      </w:tr>
      <w:tr w:rsidR="00AA754B" w14:paraId="5702F178" w14:textId="77777777" w:rsidTr="00A12488">
        <w:trPr>
          <w:tblHeader/>
        </w:trPr>
        <w:tc>
          <w:tcPr>
            <w:tcW w:w="9526" w:type="dxa"/>
            <w:gridSpan w:val="4"/>
            <w:vAlign w:val="center"/>
          </w:tcPr>
          <w:p w14:paraId="0AC4B7BE" w14:textId="77777777" w:rsidR="005D75B7" w:rsidRPr="00076547" w:rsidRDefault="005D75B7" w:rsidP="005D75B7">
            <w:pPr>
              <w:rPr>
                <w:i/>
              </w:rPr>
            </w:pPr>
            <w:r w:rsidRPr="00076547">
              <w:rPr>
                <w:i/>
              </w:rPr>
              <w:t xml:space="preserve">Use the pre-installed information and data from the previous test 2.5.4a. </w:t>
            </w:r>
          </w:p>
          <w:p w14:paraId="37C9AF25" w14:textId="77777777" w:rsidR="005D75B7" w:rsidRPr="00076547" w:rsidRDefault="005D75B7" w:rsidP="005D75B7">
            <w:pPr>
              <w:rPr>
                <w:i/>
              </w:rPr>
            </w:pPr>
            <w:r w:rsidRPr="00076547">
              <w:rPr>
                <w:i/>
              </w:rPr>
              <w:t>Test data used:</w:t>
            </w:r>
          </w:p>
          <w:p w14:paraId="4F50DDFB" w14:textId="1FAAB65A" w:rsidR="005D75B7" w:rsidRPr="00076547" w:rsidRDefault="005D75B7" w:rsidP="005D75B7">
            <w:pPr>
              <w:rPr>
                <w:i/>
              </w:rPr>
            </w:pPr>
            <w:r w:rsidRPr="00076547">
              <w:rPr>
                <w:i/>
              </w:rPr>
              <w:t>1) IHO.CRT</w:t>
            </w:r>
          </w:p>
          <w:p w14:paraId="6C60C138" w14:textId="73226A44" w:rsidR="005D75B7" w:rsidRPr="00076547" w:rsidRDefault="005D75B7" w:rsidP="005D75B7">
            <w:pPr>
              <w:rPr>
                <w:i/>
              </w:rPr>
            </w:pPr>
            <w:r w:rsidRPr="00076547">
              <w:rPr>
                <w:i/>
              </w:rPr>
              <w:t xml:space="preserve">2) </w:t>
            </w:r>
            <w:r w:rsidR="00823D26">
              <w:rPr>
                <w:i/>
              </w:rPr>
              <w:t>PERMIT.XML</w:t>
            </w:r>
          </w:p>
          <w:p w14:paraId="56E175C8" w14:textId="0A53AF2A" w:rsidR="005D75B7" w:rsidRPr="00076547" w:rsidRDefault="005D75B7" w:rsidP="005D75B7">
            <w:pPr>
              <w:rPr>
                <w:i/>
              </w:rPr>
            </w:pPr>
            <w:r w:rsidRPr="00076547">
              <w:rPr>
                <w:i/>
              </w:rPr>
              <w:t xml:space="preserve">3) </w:t>
            </w:r>
            <w:r w:rsidR="005570CE">
              <w:rPr>
                <w:i/>
              </w:rPr>
              <w:t>S100_ROOT</w:t>
            </w:r>
            <w:r w:rsidR="005570CE" w:rsidRPr="00076547">
              <w:rPr>
                <w:i/>
              </w:rPr>
              <w:t xml:space="preserve"> </w:t>
            </w:r>
            <w:r w:rsidRPr="00076547">
              <w:rPr>
                <w:i/>
              </w:rPr>
              <w:t xml:space="preserve">(Exchange Set) </w:t>
            </w:r>
          </w:p>
          <w:p w14:paraId="22705DFD" w14:textId="24E27595" w:rsidR="005D75B7" w:rsidRDefault="005D75B7" w:rsidP="005D75B7">
            <w:pPr>
              <w:rPr>
                <w:i/>
              </w:rPr>
            </w:pPr>
            <w:r w:rsidRPr="00076547">
              <w:rPr>
                <w:i/>
              </w:rPr>
              <w:t>Test data location:</w:t>
            </w:r>
          </w:p>
          <w:p w14:paraId="1EC5A48E" w14:textId="3E75F141" w:rsidR="00605F02" w:rsidRPr="00605F02" w:rsidRDefault="00605F02">
            <w:pPr>
              <w:pStyle w:val="ListParagraph"/>
              <w:numPr>
                <w:ilvl w:val="0"/>
                <w:numId w:val="53"/>
              </w:numPr>
              <w:rPr>
                <w:b/>
                <w:bCs/>
                <w:i/>
              </w:rPr>
            </w:pPr>
            <w:r w:rsidRPr="00605F02">
              <w:rPr>
                <w:b/>
                <w:bCs/>
                <w:i/>
              </w:rPr>
              <w:t>Authentication1B</w:t>
            </w:r>
          </w:p>
          <w:p w14:paraId="62EDC748" w14:textId="4773867F" w:rsidR="00AA754B" w:rsidRPr="004065B1" w:rsidRDefault="005570CE" w:rsidP="005D75B7">
            <w:r>
              <w:rPr>
                <w:i/>
              </w:rPr>
              <w:t xml:space="preserve">The </w:t>
            </w:r>
            <w:r w:rsidR="005D75B7" w:rsidRPr="00076547">
              <w:rPr>
                <w:i/>
              </w:rPr>
              <w:t>IHO Public key used for this is the same as that posted on their website at the time th</w:t>
            </w:r>
            <w:r>
              <w:rPr>
                <w:i/>
              </w:rPr>
              <w:t>e</w:t>
            </w:r>
            <w:r w:rsidR="005D75B7" w:rsidRPr="00076547">
              <w:rPr>
                <w:i/>
              </w:rPr>
              <w:t xml:space="preserve"> test data was produced.</w:t>
            </w:r>
          </w:p>
        </w:tc>
      </w:tr>
      <w:tr w:rsidR="00AA754B" w14:paraId="53E91C7B" w14:textId="77777777" w:rsidTr="00A21CDE">
        <w:trPr>
          <w:tblHeader/>
          <w:trPrChange w:id="1832" w:author="jonathan pritchard" w:date="2025-01-23T13:30:00Z" w16du:dateUtc="2025-01-23T13:30:00Z">
            <w:trPr>
              <w:tblHeader/>
            </w:trPr>
          </w:trPrChange>
        </w:trPr>
        <w:tc>
          <w:tcPr>
            <w:tcW w:w="9526" w:type="dxa"/>
            <w:gridSpan w:val="4"/>
            <w:shd w:val="clear" w:color="auto" w:fill="BFBFBF" w:themeFill="background1" w:themeFillShade="BF"/>
            <w:vAlign w:val="center"/>
            <w:tcPrChange w:id="1833" w:author="jonathan pritchard" w:date="2025-01-23T13:30:00Z" w16du:dateUtc="2025-01-23T13:30:00Z">
              <w:tcPr>
                <w:tcW w:w="9526" w:type="dxa"/>
                <w:gridSpan w:val="4"/>
                <w:shd w:val="clear" w:color="auto" w:fill="CCFFCC"/>
                <w:vAlign w:val="center"/>
              </w:tcPr>
            </w:tcPrChange>
          </w:tcPr>
          <w:p w14:paraId="26F65A0B" w14:textId="77777777" w:rsidR="00AA754B" w:rsidRPr="004065B1" w:rsidRDefault="00AA754B" w:rsidP="00CB4150">
            <w:r w:rsidRPr="000A066E">
              <w:rPr>
                <w:b/>
              </w:rPr>
              <w:t>Action</w:t>
            </w:r>
          </w:p>
        </w:tc>
      </w:tr>
      <w:tr w:rsidR="00AA754B" w14:paraId="49735452" w14:textId="77777777" w:rsidTr="00A12488">
        <w:trPr>
          <w:tblHeader/>
        </w:trPr>
        <w:tc>
          <w:tcPr>
            <w:tcW w:w="9526" w:type="dxa"/>
            <w:gridSpan w:val="4"/>
            <w:vAlign w:val="center"/>
          </w:tcPr>
          <w:p w14:paraId="30F67546" w14:textId="2BAA5DDD" w:rsidR="005D75B7" w:rsidRPr="00076547" w:rsidRDefault="005D75B7" w:rsidP="005D75B7">
            <w:pPr>
              <w:rPr>
                <w:i/>
              </w:rPr>
            </w:pPr>
            <w:r w:rsidRPr="00076547">
              <w:rPr>
                <w:i/>
              </w:rPr>
              <w:t>Note: The certificate or public key file should be manually checked against the corresponding files on the IHO website (www.iho.int). See</w:t>
            </w:r>
            <w:r w:rsidR="00F15CF8">
              <w:rPr>
                <w:i/>
              </w:rPr>
              <w:t xml:space="preserve"> [</w:t>
            </w:r>
            <w:r w:rsidR="00F15CF8">
              <w:rPr>
                <w:b/>
                <w:bCs/>
                <w:i/>
              </w:rPr>
              <w:t>TBD]</w:t>
            </w:r>
            <w:r w:rsidRPr="00E012C8">
              <w:rPr>
                <w:i/>
                <w:highlight w:val="yellow"/>
              </w:rPr>
              <w:t xml:space="preserve"> </w:t>
            </w:r>
            <w:r w:rsidRPr="00357E05">
              <w:rPr>
                <w:i/>
              </w:rPr>
              <w:t>in S-</w:t>
            </w:r>
            <w:r w:rsidR="00F15CF8" w:rsidRPr="00357E05">
              <w:rPr>
                <w:i/>
              </w:rPr>
              <w:t>98</w:t>
            </w:r>
            <w:r w:rsidRPr="00F15CF8">
              <w:rPr>
                <w:i/>
              </w:rPr>
              <w:t>.</w:t>
            </w:r>
          </w:p>
          <w:p w14:paraId="79FDC90E" w14:textId="77777777" w:rsidR="005D75B7" w:rsidRPr="00076547" w:rsidRDefault="005D75B7" w:rsidP="005D75B7">
            <w:pPr>
              <w:rPr>
                <w:i/>
              </w:rPr>
            </w:pPr>
            <w:r w:rsidRPr="00076547">
              <w:rPr>
                <w:i/>
              </w:rPr>
              <w:t>Depending on the system install the certificate and/or public key file(s).</w:t>
            </w:r>
          </w:p>
          <w:p w14:paraId="18171AFF" w14:textId="35FB7E5E" w:rsidR="00AA754B" w:rsidRPr="0015247B" w:rsidRDefault="005D75B7" w:rsidP="005D75B7">
            <w:r w:rsidRPr="00076547">
              <w:rPr>
                <w:i/>
              </w:rPr>
              <w:t xml:space="preserve">Install the </w:t>
            </w:r>
            <w:r w:rsidR="00823D26">
              <w:rPr>
                <w:i/>
              </w:rPr>
              <w:t>PERMIT.XML</w:t>
            </w:r>
            <w:r w:rsidRPr="00076547">
              <w:rPr>
                <w:i/>
              </w:rPr>
              <w:t xml:space="preserve"> and Install the exchange set from the location above.</w:t>
            </w:r>
          </w:p>
        </w:tc>
      </w:tr>
      <w:tr w:rsidR="00AA754B" w14:paraId="2A714404" w14:textId="77777777" w:rsidTr="00A21CDE">
        <w:trPr>
          <w:tblHeader/>
          <w:trPrChange w:id="1834" w:author="jonathan pritchard" w:date="2025-01-23T13:30:00Z" w16du:dateUtc="2025-01-23T13:30:00Z">
            <w:trPr>
              <w:tblHeader/>
            </w:trPr>
          </w:trPrChange>
        </w:trPr>
        <w:tc>
          <w:tcPr>
            <w:tcW w:w="9526" w:type="dxa"/>
            <w:gridSpan w:val="4"/>
            <w:shd w:val="clear" w:color="auto" w:fill="BFBFBF" w:themeFill="background1" w:themeFillShade="BF"/>
            <w:vAlign w:val="center"/>
            <w:tcPrChange w:id="1835" w:author="jonathan pritchard" w:date="2025-01-23T13:30:00Z" w16du:dateUtc="2025-01-23T13:30:00Z">
              <w:tcPr>
                <w:tcW w:w="9526" w:type="dxa"/>
                <w:gridSpan w:val="4"/>
                <w:shd w:val="clear" w:color="auto" w:fill="CCFFCC"/>
                <w:vAlign w:val="center"/>
              </w:tcPr>
            </w:tcPrChange>
          </w:tcPr>
          <w:p w14:paraId="6876A3A8" w14:textId="77777777" w:rsidR="00AA754B" w:rsidRPr="004065B1" w:rsidRDefault="00AA754B" w:rsidP="00CB4150">
            <w:r w:rsidRPr="000A066E">
              <w:rPr>
                <w:b/>
              </w:rPr>
              <w:t>Results</w:t>
            </w:r>
          </w:p>
        </w:tc>
      </w:tr>
      <w:tr w:rsidR="00AA754B" w14:paraId="2EF56EC9" w14:textId="77777777" w:rsidTr="00A12488">
        <w:trPr>
          <w:tblHeader/>
        </w:trPr>
        <w:tc>
          <w:tcPr>
            <w:tcW w:w="9526" w:type="dxa"/>
            <w:gridSpan w:val="4"/>
            <w:vAlign w:val="center"/>
          </w:tcPr>
          <w:p w14:paraId="564B1B14" w14:textId="523C544C" w:rsidR="005D75B7" w:rsidRPr="00076547" w:rsidRDefault="005D75B7" w:rsidP="005D75B7">
            <w:pPr>
              <w:jc w:val="left"/>
              <w:rPr>
                <w:i/>
              </w:rPr>
            </w:pPr>
            <w:r w:rsidRPr="00076547">
              <w:rPr>
                <w:i/>
              </w:rPr>
              <w:t xml:space="preserve">1) The new certificate or public key file should load without error or warning, i.e. no SSE </w:t>
            </w:r>
            <w:r w:rsidR="00E176FA">
              <w:rPr>
                <w:i/>
              </w:rPr>
              <w:t>1</w:t>
            </w:r>
            <w:r w:rsidRPr="00076547">
              <w:rPr>
                <w:i/>
              </w:rPr>
              <w:t>26 message. A message should be displayed informing the user that the new file has been installed successfully.</w:t>
            </w:r>
          </w:p>
          <w:p w14:paraId="1A5AAF00" w14:textId="77777777" w:rsidR="005D75B7" w:rsidRPr="00076547" w:rsidRDefault="005D75B7" w:rsidP="005D75B7">
            <w:pPr>
              <w:jc w:val="left"/>
              <w:rPr>
                <w:i/>
              </w:rPr>
            </w:pPr>
            <w:r w:rsidRPr="00076547">
              <w:rPr>
                <w:i/>
              </w:rPr>
              <w:t>2) The exchange set loads without any authentication failures.</w:t>
            </w:r>
          </w:p>
          <w:p w14:paraId="23F85996" w14:textId="0C2BB9E3" w:rsidR="005D75B7" w:rsidRPr="00076547" w:rsidRDefault="005D75B7" w:rsidP="005D75B7">
            <w:pPr>
              <w:jc w:val="left"/>
              <w:rPr>
                <w:i/>
              </w:rPr>
            </w:pPr>
            <w:r w:rsidRPr="00076547">
              <w:rPr>
                <w:i/>
              </w:rPr>
              <w:t xml:space="preserve">ENC cell </w:t>
            </w:r>
            <w:r w:rsidR="005570CE">
              <w:rPr>
                <w:i/>
              </w:rPr>
              <w:t>101GB00</w:t>
            </w:r>
            <w:r w:rsidRPr="00076547">
              <w:rPr>
                <w:i/>
              </w:rPr>
              <w:t>100004 (Edition #7, Update #1) installed without error or warning</w:t>
            </w:r>
          </w:p>
          <w:p w14:paraId="09918705" w14:textId="2C432D7F" w:rsidR="00AA754B" w:rsidRPr="0015247B" w:rsidRDefault="005D75B7" w:rsidP="005D75B7">
            <w:pPr>
              <w:jc w:val="left"/>
            </w:pPr>
            <w:r w:rsidRPr="00076547">
              <w:rPr>
                <w:i/>
              </w:rPr>
              <w:t xml:space="preserve">ENC cell </w:t>
            </w:r>
            <w:r w:rsidR="005570CE">
              <w:rPr>
                <w:i/>
              </w:rPr>
              <w:t>101</w:t>
            </w:r>
            <w:r w:rsidRPr="00076547">
              <w:rPr>
                <w:i/>
              </w:rPr>
              <w:t>GB</w:t>
            </w:r>
            <w:r w:rsidR="005570CE">
              <w:rPr>
                <w:i/>
              </w:rPr>
              <w:t>00</w:t>
            </w:r>
            <w:r w:rsidRPr="00076547">
              <w:rPr>
                <w:i/>
              </w:rPr>
              <w:t>100005 (Edition #3, Update #2) installed without error or warning</w:t>
            </w:r>
          </w:p>
        </w:tc>
      </w:tr>
    </w:tbl>
    <w:p w14:paraId="18A7CFB1" w14:textId="77777777" w:rsidR="00A94802" w:rsidRDefault="00A94802" w:rsidP="00A94802"/>
    <w:p w14:paraId="78D77564" w14:textId="77777777" w:rsidR="00A94802" w:rsidRPr="00A94802" w:rsidRDefault="00A94802" w:rsidP="001D52EE">
      <w:pPr>
        <w:pStyle w:val="Heading4"/>
      </w:pPr>
      <w:r>
        <w:t>2.5.4 c</w:t>
      </w:r>
      <w:r w:rsidRPr="00A94802">
        <w:t xml:space="preserve">) </w:t>
      </w:r>
      <w:r w:rsidR="00732FA0" w:rsidRPr="00732FA0">
        <w:t>No pre-installed certificate/public key on the system</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1836" w:author="jonathan pritchard" w:date="2025-01-23T13:30:00Z" w16du:dateUtc="2025-01-23T13:30: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1837">
          <w:tblGrid>
            <w:gridCol w:w="2381"/>
            <w:gridCol w:w="2381"/>
            <w:gridCol w:w="2382"/>
            <w:gridCol w:w="2382"/>
          </w:tblGrid>
        </w:tblGridChange>
      </w:tblGrid>
      <w:tr w:rsidR="00A94802" w14:paraId="5E729591" w14:textId="77777777" w:rsidTr="00A21CDE">
        <w:trPr>
          <w:trHeight w:val="454"/>
          <w:tblHeader/>
          <w:trPrChange w:id="1838" w:author="jonathan pritchard" w:date="2025-01-23T13:30:00Z" w16du:dateUtc="2025-01-23T13:30:00Z">
            <w:trPr>
              <w:trHeight w:val="454"/>
              <w:tblHeader/>
            </w:trPr>
          </w:trPrChange>
        </w:trPr>
        <w:tc>
          <w:tcPr>
            <w:tcW w:w="2381" w:type="dxa"/>
            <w:shd w:val="clear" w:color="auto" w:fill="BFBFBF" w:themeFill="background1" w:themeFillShade="BF"/>
            <w:vAlign w:val="center"/>
            <w:tcPrChange w:id="1839" w:author="jonathan pritchard" w:date="2025-01-23T13:30:00Z" w16du:dateUtc="2025-01-23T13:30:00Z">
              <w:tcPr>
                <w:tcW w:w="2381" w:type="dxa"/>
                <w:shd w:val="clear" w:color="auto" w:fill="CCFFCC"/>
                <w:vAlign w:val="center"/>
              </w:tcPr>
            </w:tcPrChange>
          </w:tcPr>
          <w:p w14:paraId="7CBF7117" w14:textId="77777777" w:rsidR="00A94802" w:rsidRPr="004065B1" w:rsidRDefault="00A94802" w:rsidP="00CB4150">
            <w:r w:rsidRPr="000A066E">
              <w:rPr>
                <w:b/>
              </w:rPr>
              <w:t>Test Reference</w:t>
            </w:r>
          </w:p>
        </w:tc>
        <w:tc>
          <w:tcPr>
            <w:tcW w:w="2381" w:type="dxa"/>
            <w:shd w:val="clear" w:color="auto" w:fill="BFBFBF" w:themeFill="background1" w:themeFillShade="BF"/>
            <w:vAlign w:val="center"/>
            <w:tcPrChange w:id="1840" w:author="jonathan pritchard" w:date="2025-01-23T13:30:00Z" w16du:dateUtc="2025-01-23T13:30:00Z">
              <w:tcPr>
                <w:tcW w:w="2381" w:type="dxa"/>
                <w:shd w:val="clear" w:color="auto" w:fill="CCFFCC"/>
                <w:vAlign w:val="center"/>
              </w:tcPr>
            </w:tcPrChange>
          </w:tcPr>
          <w:p w14:paraId="5762719F" w14:textId="5D646E6B" w:rsidR="00A94802" w:rsidRPr="004065B1" w:rsidRDefault="00A53D8B" w:rsidP="00CB4150">
            <w:proofErr w:type="spellStart"/>
            <w:r>
              <w:t>MissingSACertificate</w:t>
            </w:r>
            <w:proofErr w:type="spellEnd"/>
          </w:p>
        </w:tc>
        <w:tc>
          <w:tcPr>
            <w:tcW w:w="2382" w:type="dxa"/>
            <w:shd w:val="clear" w:color="auto" w:fill="BFBFBF" w:themeFill="background1" w:themeFillShade="BF"/>
            <w:vAlign w:val="center"/>
            <w:tcPrChange w:id="1841" w:author="jonathan pritchard" w:date="2025-01-23T13:30:00Z" w16du:dateUtc="2025-01-23T13:30:00Z">
              <w:tcPr>
                <w:tcW w:w="2382" w:type="dxa"/>
                <w:shd w:val="clear" w:color="auto" w:fill="CCFFCC"/>
                <w:vAlign w:val="center"/>
              </w:tcPr>
            </w:tcPrChange>
          </w:tcPr>
          <w:p w14:paraId="76ADBABF" w14:textId="77777777" w:rsidR="00A94802" w:rsidRPr="004065B1" w:rsidRDefault="00A94802" w:rsidP="00CB4150">
            <w:r w:rsidRPr="000A066E">
              <w:rPr>
                <w:b/>
              </w:rPr>
              <w:t>IHO Reference</w:t>
            </w:r>
          </w:p>
        </w:tc>
        <w:tc>
          <w:tcPr>
            <w:tcW w:w="2382" w:type="dxa"/>
            <w:shd w:val="clear" w:color="auto" w:fill="BFBFBF" w:themeFill="background1" w:themeFillShade="BF"/>
            <w:vAlign w:val="center"/>
            <w:tcPrChange w:id="1842" w:author="jonathan pritchard" w:date="2025-01-23T13:30:00Z" w16du:dateUtc="2025-01-23T13:30:00Z">
              <w:tcPr>
                <w:tcW w:w="2382" w:type="dxa"/>
                <w:shd w:val="clear" w:color="auto" w:fill="CCFFCC"/>
                <w:vAlign w:val="center"/>
              </w:tcPr>
            </w:tcPrChange>
          </w:tcPr>
          <w:p w14:paraId="01E2375D" w14:textId="2135B449" w:rsidR="00A94802" w:rsidRPr="004065B1" w:rsidRDefault="00A26BCF" w:rsidP="00CB4150">
            <w:r>
              <w:rPr>
                <w:rFonts w:ascii="Calibri" w:hAnsi="Calibri" w:cs="Calibri"/>
                <w:color w:val="000000"/>
                <w:sz w:val="22"/>
                <w:szCs w:val="22"/>
              </w:rPr>
              <w:t>S-98 B-3</w:t>
            </w:r>
          </w:p>
        </w:tc>
      </w:tr>
      <w:tr w:rsidR="00A94802" w14:paraId="07BF622B" w14:textId="77777777" w:rsidTr="00A21CDE">
        <w:trPr>
          <w:tblHeader/>
          <w:trPrChange w:id="1843" w:author="jonathan pritchard" w:date="2025-01-23T13:30:00Z" w16du:dateUtc="2025-01-23T13:30:00Z">
            <w:trPr>
              <w:tblHeader/>
            </w:trPr>
          </w:trPrChange>
        </w:trPr>
        <w:tc>
          <w:tcPr>
            <w:tcW w:w="9526" w:type="dxa"/>
            <w:gridSpan w:val="4"/>
            <w:shd w:val="clear" w:color="auto" w:fill="BFBFBF" w:themeFill="background1" w:themeFillShade="BF"/>
            <w:vAlign w:val="center"/>
            <w:tcPrChange w:id="1844" w:author="jonathan pritchard" w:date="2025-01-23T13:30:00Z" w16du:dateUtc="2025-01-23T13:30:00Z">
              <w:tcPr>
                <w:tcW w:w="9526" w:type="dxa"/>
                <w:gridSpan w:val="4"/>
                <w:shd w:val="clear" w:color="auto" w:fill="CCFFCC"/>
                <w:vAlign w:val="center"/>
              </w:tcPr>
            </w:tcPrChange>
          </w:tcPr>
          <w:p w14:paraId="6CE0D103" w14:textId="77777777" w:rsidR="00A94802" w:rsidRDefault="00A94802" w:rsidP="00CB4150">
            <w:r w:rsidRPr="000A066E">
              <w:rPr>
                <w:b/>
              </w:rPr>
              <w:t>Test description</w:t>
            </w:r>
          </w:p>
        </w:tc>
      </w:tr>
      <w:tr w:rsidR="00A94802" w14:paraId="4903DE07" w14:textId="77777777" w:rsidTr="00A12488">
        <w:trPr>
          <w:tblHeader/>
        </w:trPr>
        <w:tc>
          <w:tcPr>
            <w:tcW w:w="9526" w:type="dxa"/>
            <w:gridSpan w:val="4"/>
            <w:vAlign w:val="center"/>
          </w:tcPr>
          <w:p w14:paraId="5425CBAF" w14:textId="7865A62D" w:rsidR="00A94802" w:rsidRPr="00076547" w:rsidRDefault="005D75B7" w:rsidP="002164D3">
            <w:pPr>
              <w:jc w:val="left"/>
              <w:rPr>
                <w:i/>
              </w:rPr>
            </w:pPr>
            <w:r w:rsidRPr="00076547">
              <w:rPr>
                <w:i/>
              </w:rPr>
              <w:t xml:space="preserve">Test how the system performs when there is no pre-installed certificate. Confirm that the correct SSE </w:t>
            </w:r>
            <w:r w:rsidR="00E176FA">
              <w:rPr>
                <w:i/>
              </w:rPr>
              <w:t>1</w:t>
            </w:r>
            <w:r w:rsidRPr="00076547">
              <w:rPr>
                <w:i/>
              </w:rPr>
              <w:t>05 error message is displayed and that the system does not progress to the decompress/decrypt stage.</w:t>
            </w:r>
          </w:p>
        </w:tc>
      </w:tr>
      <w:tr w:rsidR="00A94802" w14:paraId="4FE52127" w14:textId="77777777" w:rsidTr="00A21CDE">
        <w:trPr>
          <w:tblHeader/>
          <w:trPrChange w:id="1845" w:author="jonathan pritchard" w:date="2025-01-23T13:30:00Z" w16du:dateUtc="2025-01-23T13:30:00Z">
            <w:trPr>
              <w:tblHeader/>
            </w:trPr>
          </w:trPrChange>
        </w:trPr>
        <w:tc>
          <w:tcPr>
            <w:tcW w:w="9526" w:type="dxa"/>
            <w:gridSpan w:val="4"/>
            <w:shd w:val="clear" w:color="auto" w:fill="BFBFBF" w:themeFill="background1" w:themeFillShade="BF"/>
            <w:vAlign w:val="center"/>
            <w:tcPrChange w:id="1846" w:author="jonathan pritchard" w:date="2025-01-23T13:30:00Z" w16du:dateUtc="2025-01-23T13:30:00Z">
              <w:tcPr>
                <w:tcW w:w="9526" w:type="dxa"/>
                <w:gridSpan w:val="4"/>
                <w:shd w:val="clear" w:color="auto" w:fill="CCFFCC"/>
                <w:vAlign w:val="center"/>
              </w:tcPr>
            </w:tcPrChange>
          </w:tcPr>
          <w:p w14:paraId="34698A23" w14:textId="77777777" w:rsidR="00A94802" w:rsidRPr="004065B1" w:rsidRDefault="00A94802" w:rsidP="00CB4150">
            <w:r w:rsidRPr="000A066E">
              <w:rPr>
                <w:b/>
              </w:rPr>
              <w:t>Setup</w:t>
            </w:r>
          </w:p>
        </w:tc>
      </w:tr>
      <w:tr w:rsidR="00A94802" w14:paraId="60F61A43" w14:textId="77777777" w:rsidTr="00A12488">
        <w:trPr>
          <w:tblHeader/>
        </w:trPr>
        <w:tc>
          <w:tcPr>
            <w:tcW w:w="9526" w:type="dxa"/>
            <w:gridSpan w:val="4"/>
            <w:vAlign w:val="center"/>
          </w:tcPr>
          <w:p w14:paraId="2435B71A" w14:textId="77777777" w:rsidR="005D75B7" w:rsidRPr="00076547" w:rsidRDefault="005D75B7" w:rsidP="005D75B7">
            <w:pPr>
              <w:rPr>
                <w:i/>
              </w:rPr>
            </w:pPr>
            <w:r w:rsidRPr="00076547">
              <w:rPr>
                <w:i/>
              </w:rPr>
              <w:t xml:space="preserve">No pre-installed certificate, permits or ENC data. </w:t>
            </w:r>
          </w:p>
          <w:p w14:paraId="3BBE236F" w14:textId="77777777" w:rsidR="005D75B7" w:rsidRPr="00076547" w:rsidRDefault="005D75B7" w:rsidP="005D75B7">
            <w:pPr>
              <w:rPr>
                <w:i/>
              </w:rPr>
            </w:pPr>
            <w:r w:rsidRPr="00076547">
              <w:rPr>
                <w:i/>
              </w:rPr>
              <w:t>Test data used:</w:t>
            </w:r>
          </w:p>
          <w:p w14:paraId="08621BA4" w14:textId="0486F5DC" w:rsidR="005D75B7" w:rsidRPr="00076547" w:rsidRDefault="005D75B7" w:rsidP="005D75B7">
            <w:pPr>
              <w:rPr>
                <w:i/>
              </w:rPr>
            </w:pPr>
            <w:r w:rsidRPr="00076547">
              <w:rPr>
                <w:i/>
              </w:rPr>
              <w:t xml:space="preserve">1) </w:t>
            </w:r>
            <w:r w:rsidR="00823D26">
              <w:rPr>
                <w:i/>
              </w:rPr>
              <w:t>PERMIT.XML</w:t>
            </w:r>
          </w:p>
          <w:p w14:paraId="36CB0C8A" w14:textId="4892BBD5" w:rsidR="005D75B7" w:rsidRPr="00076547" w:rsidRDefault="005D75B7" w:rsidP="005D75B7">
            <w:pPr>
              <w:rPr>
                <w:i/>
              </w:rPr>
            </w:pPr>
            <w:r w:rsidRPr="00076547">
              <w:rPr>
                <w:i/>
              </w:rPr>
              <w:t xml:space="preserve">2) </w:t>
            </w:r>
            <w:r w:rsidR="00581282">
              <w:rPr>
                <w:i/>
              </w:rPr>
              <w:t>S100_ROOT</w:t>
            </w:r>
            <w:r w:rsidR="00581282" w:rsidRPr="00076547">
              <w:rPr>
                <w:i/>
              </w:rPr>
              <w:t xml:space="preserve"> </w:t>
            </w:r>
            <w:r w:rsidRPr="00076547">
              <w:rPr>
                <w:i/>
              </w:rPr>
              <w:t xml:space="preserve">(Exchange Set) </w:t>
            </w:r>
          </w:p>
          <w:p w14:paraId="26ACD92F" w14:textId="33BDEBA1" w:rsidR="005D75B7" w:rsidRDefault="005D75B7" w:rsidP="005D75B7">
            <w:pPr>
              <w:rPr>
                <w:i/>
              </w:rPr>
            </w:pPr>
            <w:r w:rsidRPr="00076547">
              <w:rPr>
                <w:i/>
              </w:rPr>
              <w:t>Test data location:</w:t>
            </w:r>
          </w:p>
          <w:p w14:paraId="18053EF5" w14:textId="4E914618" w:rsidR="00A53D8B" w:rsidRPr="00A53D8B" w:rsidRDefault="00A53D8B">
            <w:pPr>
              <w:pStyle w:val="ListParagraph"/>
              <w:numPr>
                <w:ilvl w:val="0"/>
                <w:numId w:val="53"/>
              </w:numPr>
              <w:rPr>
                <w:b/>
                <w:bCs/>
                <w:i/>
              </w:rPr>
            </w:pPr>
            <w:r w:rsidRPr="00A53D8B">
              <w:rPr>
                <w:b/>
                <w:bCs/>
                <w:i/>
              </w:rPr>
              <w:t>Authentication1C</w:t>
            </w:r>
          </w:p>
          <w:p w14:paraId="440DD01F" w14:textId="77777777" w:rsidR="00A94802" w:rsidRPr="004065B1" w:rsidRDefault="005D75B7" w:rsidP="005D75B7">
            <w:r w:rsidRPr="00076547">
              <w:rPr>
                <w:i/>
              </w:rPr>
              <w:t>IHO Public key used for this is the same as that posted on their website at the time this test data was produced.</w:t>
            </w:r>
          </w:p>
        </w:tc>
      </w:tr>
    </w:tbl>
    <w:p w14:paraId="5C5A76D9" w14:textId="77777777" w:rsidR="00E944A0" w:rsidRDefault="00E944A0" w:rsidP="00A94802"/>
    <w:p w14:paraId="158E3C00" w14:textId="77777777" w:rsidR="00A94802" w:rsidRDefault="00E944A0" w:rsidP="00A94802">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847" w:author="jonathan pritchard" w:date="2025-01-23T13:30:00Z" w16du:dateUtc="2025-01-23T13:30: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9526"/>
        <w:tblGridChange w:id="1848">
          <w:tblGrid>
            <w:gridCol w:w="9526"/>
          </w:tblGrid>
        </w:tblGridChange>
      </w:tblGrid>
      <w:tr w:rsidR="00E944A0" w14:paraId="052772E9" w14:textId="77777777" w:rsidTr="00A21CDE">
        <w:trPr>
          <w:tblHeader/>
          <w:trPrChange w:id="1849" w:author="jonathan pritchard" w:date="2025-01-23T13:30:00Z" w16du:dateUtc="2025-01-23T13:30:00Z">
            <w:trPr>
              <w:tblHeader/>
            </w:trPr>
          </w:trPrChange>
        </w:trPr>
        <w:tc>
          <w:tcPr>
            <w:tcW w:w="9526" w:type="dxa"/>
            <w:shd w:val="clear" w:color="auto" w:fill="BFBFBF" w:themeFill="background1" w:themeFillShade="BF"/>
            <w:vAlign w:val="center"/>
            <w:tcPrChange w:id="1850" w:author="jonathan pritchard" w:date="2025-01-23T13:30:00Z" w16du:dateUtc="2025-01-23T13:30:00Z">
              <w:tcPr>
                <w:tcW w:w="9526" w:type="dxa"/>
                <w:shd w:val="clear" w:color="auto" w:fill="CCFFCC"/>
                <w:vAlign w:val="center"/>
              </w:tcPr>
            </w:tcPrChange>
          </w:tcPr>
          <w:p w14:paraId="0CA08553" w14:textId="77777777" w:rsidR="00E944A0" w:rsidRPr="004065B1" w:rsidRDefault="00E944A0" w:rsidP="00730835">
            <w:r w:rsidRPr="000A066E">
              <w:rPr>
                <w:b/>
              </w:rPr>
              <w:lastRenderedPageBreak/>
              <w:t>Action</w:t>
            </w:r>
          </w:p>
        </w:tc>
      </w:tr>
      <w:tr w:rsidR="00E944A0" w14:paraId="43B578CD" w14:textId="77777777" w:rsidTr="00730835">
        <w:trPr>
          <w:tblHeader/>
        </w:trPr>
        <w:tc>
          <w:tcPr>
            <w:tcW w:w="9526" w:type="dxa"/>
            <w:vAlign w:val="center"/>
          </w:tcPr>
          <w:p w14:paraId="556FF922" w14:textId="77777777" w:rsidR="00E944A0" w:rsidRPr="00076547" w:rsidRDefault="00E944A0" w:rsidP="00730835">
            <w:pPr>
              <w:rPr>
                <w:i/>
              </w:rPr>
            </w:pPr>
            <w:r w:rsidRPr="00076547">
              <w:rPr>
                <w:i/>
              </w:rPr>
              <w:t>Install the permit file followed by the exchange set stored in the location above.</w:t>
            </w:r>
          </w:p>
        </w:tc>
      </w:tr>
      <w:tr w:rsidR="00E944A0" w14:paraId="19A3F3A8" w14:textId="77777777" w:rsidTr="00A21CDE">
        <w:trPr>
          <w:tblHeader/>
          <w:trPrChange w:id="1851" w:author="jonathan pritchard" w:date="2025-01-23T13:30:00Z" w16du:dateUtc="2025-01-23T13:30:00Z">
            <w:trPr>
              <w:tblHeader/>
            </w:trPr>
          </w:trPrChange>
        </w:trPr>
        <w:tc>
          <w:tcPr>
            <w:tcW w:w="9526" w:type="dxa"/>
            <w:shd w:val="clear" w:color="auto" w:fill="BFBFBF" w:themeFill="background1" w:themeFillShade="BF"/>
            <w:vAlign w:val="center"/>
            <w:tcPrChange w:id="1852" w:author="jonathan pritchard" w:date="2025-01-23T13:30:00Z" w16du:dateUtc="2025-01-23T13:30:00Z">
              <w:tcPr>
                <w:tcW w:w="9526" w:type="dxa"/>
                <w:shd w:val="clear" w:color="auto" w:fill="CCFFCC"/>
                <w:vAlign w:val="center"/>
              </w:tcPr>
            </w:tcPrChange>
          </w:tcPr>
          <w:p w14:paraId="23E81615" w14:textId="77777777" w:rsidR="00E944A0" w:rsidRPr="004065B1" w:rsidRDefault="00E944A0" w:rsidP="00730835">
            <w:r w:rsidRPr="000A066E">
              <w:rPr>
                <w:b/>
              </w:rPr>
              <w:t>Results</w:t>
            </w:r>
          </w:p>
        </w:tc>
      </w:tr>
      <w:tr w:rsidR="00E944A0" w14:paraId="3E81F4BB" w14:textId="77777777" w:rsidTr="00730835">
        <w:trPr>
          <w:tblHeader/>
        </w:trPr>
        <w:tc>
          <w:tcPr>
            <w:tcW w:w="9526" w:type="dxa"/>
            <w:vAlign w:val="center"/>
          </w:tcPr>
          <w:p w14:paraId="41C72735" w14:textId="63A08343" w:rsidR="00E944A0" w:rsidRPr="00076547" w:rsidRDefault="00E944A0" w:rsidP="00730835">
            <w:pPr>
              <w:jc w:val="left"/>
              <w:rPr>
                <w:i/>
              </w:rPr>
            </w:pPr>
            <w:r w:rsidRPr="00076547">
              <w:rPr>
                <w:i/>
              </w:rPr>
              <w:t xml:space="preserve">The system must report </w:t>
            </w:r>
            <w:r w:rsidRPr="00357E05">
              <w:rPr>
                <w:i/>
              </w:rPr>
              <w:t xml:space="preserve">a SSE </w:t>
            </w:r>
            <w:r w:rsidR="00F15CF8" w:rsidRPr="00357E05">
              <w:rPr>
                <w:i/>
              </w:rPr>
              <w:t>1</w:t>
            </w:r>
            <w:r w:rsidRPr="00357E05">
              <w:rPr>
                <w:i/>
              </w:rPr>
              <w:t>05 error</w:t>
            </w:r>
            <w:r w:rsidRPr="00076547">
              <w:rPr>
                <w:i/>
              </w:rPr>
              <w:t xml:space="preserve"> message similar to the one below.</w:t>
            </w:r>
          </w:p>
          <w:p w14:paraId="1037F86B" w14:textId="7B6F01D1" w:rsidR="00E944A0" w:rsidRPr="00076547" w:rsidRDefault="00E944A0" w:rsidP="00730835">
            <w:pPr>
              <w:jc w:val="left"/>
              <w:rPr>
                <w:i/>
              </w:rPr>
            </w:pPr>
            <w:r w:rsidRPr="00076547">
              <w:rPr>
                <w:i/>
              </w:rPr>
              <w:t>“</w:t>
            </w:r>
            <w:r w:rsidRPr="00076547">
              <w:rPr>
                <w:b/>
                <w:i/>
              </w:rPr>
              <w:t xml:space="preserve">SSE </w:t>
            </w:r>
            <w:r w:rsidR="00E176FA">
              <w:rPr>
                <w:b/>
                <w:i/>
              </w:rPr>
              <w:t>1</w:t>
            </w:r>
            <w:r w:rsidRPr="00076547">
              <w:rPr>
                <w:b/>
                <w:i/>
              </w:rPr>
              <w:t>05 – SA Digital Certificate file is not available. A valid certificate can be obtained from the IHO website or your data supplier</w:t>
            </w:r>
            <w:r w:rsidRPr="00076547">
              <w:rPr>
                <w:i/>
              </w:rPr>
              <w:t>.”</w:t>
            </w:r>
          </w:p>
          <w:p w14:paraId="4E41E462" w14:textId="77777777" w:rsidR="00E944A0" w:rsidRPr="00076547" w:rsidRDefault="00E944A0" w:rsidP="00730835">
            <w:pPr>
              <w:jc w:val="left"/>
              <w:rPr>
                <w:i/>
              </w:rPr>
            </w:pPr>
            <w:r w:rsidRPr="00076547">
              <w:rPr>
                <w:i/>
              </w:rPr>
              <w:t>The system must abort at this point and not continue to install ENCs.</w:t>
            </w:r>
          </w:p>
          <w:p w14:paraId="50E35054" w14:textId="28C66019" w:rsidR="00E944A0" w:rsidRPr="00076547" w:rsidRDefault="00E944A0" w:rsidP="00730835">
            <w:pPr>
              <w:jc w:val="left"/>
              <w:rPr>
                <w:i/>
              </w:rPr>
            </w:pPr>
            <w:r w:rsidRPr="00076547">
              <w:rPr>
                <w:i/>
              </w:rPr>
              <w:t xml:space="preserve">ENC cell </w:t>
            </w:r>
            <w:r w:rsidR="00581282">
              <w:rPr>
                <w:i/>
              </w:rPr>
              <w:t>101GB00</w:t>
            </w:r>
            <w:r w:rsidR="00581282" w:rsidRPr="00076547">
              <w:rPr>
                <w:i/>
              </w:rPr>
              <w:t>10000</w:t>
            </w:r>
            <w:r w:rsidR="00581282">
              <w:rPr>
                <w:i/>
              </w:rPr>
              <w:t>1</w:t>
            </w:r>
            <w:r w:rsidR="00581282" w:rsidRPr="00076547">
              <w:rPr>
                <w:i/>
              </w:rPr>
              <w:t xml:space="preserve"> </w:t>
            </w:r>
            <w:r w:rsidRPr="00076547">
              <w:rPr>
                <w:i/>
              </w:rPr>
              <w:t xml:space="preserve">(Edition #3, Update #6) not installed. “SSE </w:t>
            </w:r>
            <w:r w:rsidR="00E176FA">
              <w:rPr>
                <w:i/>
              </w:rPr>
              <w:t>1</w:t>
            </w:r>
            <w:r w:rsidRPr="00076547">
              <w:rPr>
                <w:i/>
              </w:rPr>
              <w:t>05” Error Message</w:t>
            </w:r>
          </w:p>
          <w:p w14:paraId="3B8D805B" w14:textId="1F24582D" w:rsidR="00E944A0" w:rsidRPr="0015247B" w:rsidRDefault="00E944A0" w:rsidP="00730835">
            <w:pPr>
              <w:jc w:val="left"/>
            </w:pPr>
            <w:r w:rsidRPr="00076547">
              <w:rPr>
                <w:i/>
              </w:rPr>
              <w:t xml:space="preserve">ENC cell </w:t>
            </w:r>
            <w:r w:rsidR="00581282">
              <w:rPr>
                <w:i/>
              </w:rPr>
              <w:t>101GB00</w:t>
            </w:r>
            <w:r w:rsidR="00581282" w:rsidRPr="00076547">
              <w:rPr>
                <w:i/>
              </w:rPr>
              <w:t>10000</w:t>
            </w:r>
            <w:r w:rsidR="00581282">
              <w:rPr>
                <w:i/>
              </w:rPr>
              <w:t>2</w:t>
            </w:r>
            <w:r w:rsidR="00581282" w:rsidRPr="00076547">
              <w:rPr>
                <w:i/>
              </w:rPr>
              <w:t xml:space="preserve"> </w:t>
            </w:r>
            <w:r w:rsidRPr="00076547">
              <w:rPr>
                <w:i/>
              </w:rPr>
              <w:t xml:space="preserve">(Edition #13, Update #5) not installed. “SSE </w:t>
            </w:r>
            <w:r w:rsidR="00E176FA">
              <w:rPr>
                <w:i/>
              </w:rPr>
              <w:t>1</w:t>
            </w:r>
            <w:r w:rsidRPr="00076547">
              <w:rPr>
                <w:i/>
              </w:rPr>
              <w:t>05” Error Message</w:t>
            </w:r>
          </w:p>
        </w:tc>
      </w:tr>
    </w:tbl>
    <w:p w14:paraId="1A968353" w14:textId="77777777" w:rsidR="00E944A0" w:rsidRDefault="00E944A0" w:rsidP="00A94802"/>
    <w:p w14:paraId="1B38D561" w14:textId="77777777" w:rsidR="00A94802" w:rsidRPr="00A94802" w:rsidRDefault="00A94802" w:rsidP="001D52EE">
      <w:pPr>
        <w:pStyle w:val="Heading4"/>
      </w:pPr>
      <w:r>
        <w:t>2.5.4</w:t>
      </w:r>
      <w:r w:rsidRPr="00A94802">
        <w:t xml:space="preserve"> </w:t>
      </w:r>
      <w:r>
        <w:t>d</w:t>
      </w:r>
      <w:r w:rsidRPr="00A94802">
        <w:t xml:space="preserve">) </w:t>
      </w:r>
      <w:r w:rsidR="00732FA0" w:rsidRPr="00732FA0">
        <w:t>Check SA Certificate Expiry Date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1853" w:author="jonathan pritchard" w:date="2025-01-23T13:31:00Z" w16du:dateUtc="2025-01-23T13:31: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1854">
          <w:tblGrid>
            <w:gridCol w:w="2381"/>
            <w:gridCol w:w="2381"/>
            <w:gridCol w:w="2382"/>
            <w:gridCol w:w="2382"/>
          </w:tblGrid>
        </w:tblGridChange>
      </w:tblGrid>
      <w:tr w:rsidR="00A94802" w14:paraId="47851970" w14:textId="77777777" w:rsidTr="00A26BCF">
        <w:trPr>
          <w:trHeight w:val="454"/>
          <w:tblHeader/>
          <w:trPrChange w:id="1855" w:author="jonathan pritchard" w:date="2025-01-23T13:31:00Z" w16du:dateUtc="2025-01-23T13:31:00Z">
            <w:trPr>
              <w:trHeight w:val="454"/>
              <w:tblHeader/>
            </w:trPr>
          </w:trPrChange>
        </w:trPr>
        <w:tc>
          <w:tcPr>
            <w:tcW w:w="2381" w:type="dxa"/>
            <w:shd w:val="clear" w:color="auto" w:fill="BFBFBF" w:themeFill="background1" w:themeFillShade="BF"/>
            <w:vAlign w:val="center"/>
            <w:tcPrChange w:id="1856" w:author="jonathan pritchard" w:date="2025-01-23T13:31:00Z" w16du:dateUtc="2025-01-23T13:31:00Z">
              <w:tcPr>
                <w:tcW w:w="2381" w:type="dxa"/>
                <w:shd w:val="clear" w:color="auto" w:fill="CCFFCC"/>
                <w:vAlign w:val="center"/>
              </w:tcPr>
            </w:tcPrChange>
          </w:tcPr>
          <w:p w14:paraId="6E5EB5FD" w14:textId="77777777" w:rsidR="00A94802" w:rsidRPr="004065B1" w:rsidRDefault="00A94802" w:rsidP="00CB4150">
            <w:r w:rsidRPr="000A066E">
              <w:rPr>
                <w:b/>
              </w:rPr>
              <w:t>Test Reference</w:t>
            </w:r>
          </w:p>
        </w:tc>
        <w:tc>
          <w:tcPr>
            <w:tcW w:w="2381" w:type="dxa"/>
            <w:shd w:val="clear" w:color="auto" w:fill="FFFFFF" w:themeFill="background1"/>
            <w:vAlign w:val="center"/>
            <w:tcPrChange w:id="1857" w:author="jonathan pritchard" w:date="2025-01-23T13:31:00Z" w16du:dateUtc="2025-01-23T13:31:00Z">
              <w:tcPr>
                <w:tcW w:w="2381" w:type="dxa"/>
                <w:shd w:val="clear" w:color="auto" w:fill="CCFFCC"/>
                <w:vAlign w:val="center"/>
              </w:tcPr>
            </w:tcPrChange>
          </w:tcPr>
          <w:p w14:paraId="42789D40" w14:textId="74B72EA8" w:rsidR="00A94802" w:rsidRPr="004065B1" w:rsidRDefault="00A53D8B" w:rsidP="00CB4150">
            <w:proofErr w:type="spellStart"/>
            <w:r>
              <w:t>CertificateExpiry</w:t>
            </w:r>
            <w:proofErr w:type="spellEnd"/>
          </w:p>
        </w:tc>
        <w:tc>
          <w:tcPr>
            <w:tcW w:w="2382" w:type="dxa"/>
            <w:shd w:val="clear" w:color="auto" w:fill="BFBFBF" w:themeFill="background1" w:themeFillShade="BF"/>
            <w:vAlign w:val="center"/>
            <w:tcPrChange w:id="1858" w:author="jonathan pritchard" w:date="2025-01-23T13:31:00Z" w16du:dateUtc="2025-01-23T13:31:00Z">
              <w:tcPr>
                <w:tcW w:w="2382" w:type="dxa"/>
                <w:shd w:val="clear" w:color="auto" w:fill="CCFFCC"/>
                <w:vAlign w:val="center"/>
              </w:tcPr>
            </w:tcPrChange>
          </w:tcPr>
          <w:p w14:paraId="28358149" w14:textId="77777777" w:rsidR="00A94802" w:rsidRPr="004065B1" w:rsidRDefault="00A94802" w:rsidP="00CB4150">
            <w:r w:rsidRPr="000A066E">
              <w:rPr>
                <w:b/>
              </w:rPr>
              <w:t>IHO Reference</w:t>
            </w:r>
          </w:p>
        </w:tc>
        <w:tc>
          <w:tcPr>
            <w:tcW w:w="2382" w:type="dxa"/>
            <w:shd w:val="clear" w:color="auto" w:fill="FFFFFF" w:themeFill="background1"/>
            <w:vAlign w:val="center"/>
            <w:tcPrChange w:id="1859" w:author="jonathan pritchard" w:date="2025-01-23T13:31:00Z" w16du:dateUtc="2025-01-23T13:31:00Z">
              <w:tcPr>
                <w:tcW w:w="2382" w:type="dxa"/>
                <w:shd w:val="clear" w:color="auto" w:fill="CCFFCC"/>
                <w:vAlign w:val="center"/>
              </w:tcPr>
            </w:tcPrChange>
          </w:tcPr>
          <w:p w14:paraId="27AD899D" w14:textId="2452219F" w:rsidR="00A94802" w:rsidRPr="004065B1" w:rsidRDefault="00A26BCF" w:rsidP="00CB4150">
            <w:r>
              <w:rPr>
                <w:rFonts w:ascii="Calibri" w:hAnsi="Calibri" w:cs="Calibri"/>
                <w:color w:val="000000"/>
                <w:sz w:val="22"/>
                <w:szCs w:val="22"/>
              </w:rPr>
              <w:t>S-98 B-3</w:t>
            </w:r>
          </w:p>
        </w:tc>
      </w:tr>
      <w:tr w:rsidR="00A94802" w14:paraId="6ACCFFE5" w14:textId="77777777" w:rsidTr="00A21CDE">
        <w:trPr>
          <w:tblHeader/>
          <w:trPrChange w:id="1860" w:author="jonathan pritchard" w:date="2025-01-23T13:31:00Z" w16du:dateUtc="2025-01-23T13:31:00Z">
            <w:trPr>
              <w:tblHeader/>
            </w:trPr>
          </w:trPrChange>
        </w:trPr>
        <w:tc>
          <w:tcPr>
            <w:tcW w:w="9526" w:type="dxa"/>
            <w:gridSpan w:val="4"/>
            <w:shd w:val="clear" w:color="auto" w:fill="BFBFBF" w:themeFill="background1" w:themeFillShade="BF"/>
            <w:vAlign w:val="center"/>
            <w:tcPrChange w:id="1861" w:author="jonathan pritchard" w:date="2025-01-23T13:31:00Z" w16du:dateUtc="2025-01-23T13:31:00Z">
              <w:tcPr>
                <w:tcW w:w="9526" w:type="dxa"/>
                <w:gridSpan w:val="4"/>
                <w:shd w:val="clear" w:color="auto" w:fill="CCFFCC"/>
                <w:vAlign w:val="center"/>
              </w:tcPr>
            </w:tcPrChange>
          </w:tcPr>
          <w:p w14:paraId="582DA984" w14:textId="77777777" w:rsidR="00A94802" w:rsidRDefault="00A94802" w:rsidP="00CB4150">
            <w:r w:rsidRPr="000A066E">
              <w:rPr>
                <w:b/>
              </w:rPr>
              <w:t>Test description</w:t>
            </w:r>
          </w:p>
        </w:tc>
      </w:tr>
      <w:tr w:rsidR="00A94802" w14:paraId="1111F56A" w14:textId="77777777" w:rsidTr="00A12488">
        <w:trPr>
          <w:tblHeader/>
        </w:trPr>
        <w:tc>
          <w:tcPr>
            <w:tcW w:w="9526" w:type="dxa"/>
            <w:gridSpan w:val="4"/>
            <w:vAlign w:val="center"/>
          </w:tcPr>
          <w:p w14:paraId="5581F751" w14:textId="74B3C048" w:rsidR="005D75B7" w:rsidRPr="00076547" w:rsidRDefault="005D75B7" w:rsidP="002164D3">
            <w:pPr>
              <w:jc w:val="left"/>
              <w:rPr>
                <w:i/>
              </w:rPr>
            </w:pPr>
            <w:r w:rsidRPr="00076547">
              <w:rPr>
                <w:i/>
              </w:rPr>
              <w:t xml:space="preserve">Test how the system performs if the </w:t>
            </w:r>
            <w:r w:rsidR="00A53D8B">
              <w:rPr>
                <w:i/>
              </w:rPr>
              <w:t xml:space="preserve">SA </w:t>
            </w:r>
            <w:r w:rsidRPr="00076547">
              <w:rPr>
                <w:i/>
              </w:rPr>
              <w:t xml:space="preserve">certificate (IHO.CRT) has expired. To confirm that the correct SSE </w:t>
            </w:r>
            <w:r w:rsidR="00E176FA">
              <w:rPr>
                <w:i/>
              </w:rPr>
              <w:t>1</w:t>
            </w:r>
            <w:r w:rsidRPr="00076547">
              <w:rPr>
                <w:i/>
              </w:rPr>
              <w:t>22 error message is displayed and that the system does not progress to the decompress/decrypt stage.</w:t>
            </w:r>
          </w:p>
          <w:p w14:paraId="0766E2A8" w14:textId="33DF9A94" w:rsidR="00A94802" w:rsidRPr="00EF287F" w:rsidRDefault="005D75B7" w:rsidP="002164D3">
            <w:pPr>
              <w:jc w:val="left"/>
            </w:pPr>
            <w:r w:rsidRPr="00EF287F">
              <w:rPr>
                <w:i/>
              </w:rPr>
              <w:t>.</w:t>
            </w:r>
          </w:p>
        </w:tc>
      </w:tr>
      <w:tr w:rsidR="00A94802" w14:paraId="292E1661" w14:textId="77777777" w:rsidTr="00A21CDE">
        <w:trPr>
          <w:tblHeader/>
          <w:trPrChange w:id="1862" w:author="jonathan pritchard" w:date="2025-01-23T13:31:00Z" w16du:dateUtc="2025-01-23T13:31:00Z">
            <w:trPr>
              <w:tblHeader/>
            </w:trPr>
          </w:trPrChange>
        </w:trPr>
        <w:tc>
          <w:tcPr>
            <w:tcW w:w="9526" w:type="dxa"/>
            <w:gridSpan w:val="4"/>
            <w:shd w:val="clear" w:color="auto" w:fill="BFBFBF" w:themeFill="background1" w:themeFillShade="BF"/>
            <w:vAlign w:val="center"/>
            <w:tcPrChange w:id="1863" w:author="jonathan pritchard" w:date="2025-01-23T13:31:00Z" w16du:dateUtc="2025-01-23T13:31:00Z">
              <w:tcPr>
                <w:tcW w:w="9526" w:type="dxa"/>
                <w:gridSpan w:val="4"/>
                <w:shd w:val="clear" w:color="auto" w:fill="CCFFCC"/>
                <w:vAlign w:val="center"/>
              </w:tcPr>
            </w:tcPrChange>
          </w:tcPr>
          <w:p w14:paraId="7900A7B0" w14:textId="77777777" w:rsidR="00A94802" w:rsidRPr="004065B1" w:rsidRDefault="00A94802" w:rsidP="00CB4150">
            <w:r w:rsidRPr="000A066E">
              <w:rPr>
                <w:b/>
              </w:rPr>
              <w:t>Setup</w:t>
            </w:r>
          </w:p>
        </w:tc>
      </w:tr>
      <w:tr w:rsidR="00A94802" w14:paraId="5499A51D" w14:textId="77777777" w:rsidTr="00A12488">
        <w:trPr>
          <w:tblHeader/>
        </w:trPr>
        <w:tc>
          <w:tcPr>
            <w:tcW w:w="9526" w:type="dxa"/>
            <w:gridSpan w:val="4"/>
            <w:vAlign w:val="center"/>
          </w:tcPr>
          <w:p w14:paraId="681D626D" w14:textId="77777777" w:rsidR="005D75B7" w:rsidRPr="00076547" w:rsidRDefault="005D75B7" w:rsidP="005D75B7">
            <w:pPr>
              <w:rPr>
                <w:i/>
              </w:rPr>
            </w:pPr>
            <w:r w:rsidRPr="00076547">
              <w:rPr>
                <w:i/>
              </w:rPr>
              <w:t xml:space="preserve">No pre-installed certificate, permits or ENC data. </w:t>
            </w:r>
          </w:p>
          <w:p w14:paraId="4A55CB9C" w14:textId="77777777" w:rsidR="005D75B7" w:rsidRPr="00076547" w:rsidRDefault="005D75B7" w:rsidP="005D75B7">
            <w:pPr>
              <w:rPr>
                <w:i/>
              </w:rPr>
            </w:pPr>
            <w:r w:rsidRPr="00076547">
              <w:rPr>
                <w:i/>
              </w:rPr>
              <w:t>Test data used:</w:t>
            </w:r>
          </w:p>
          <w:p w14:paraId="5870FB9C" w14:textId="3F2193F8" w:rsidR="005D75B7" w:rsidRPr="00076547" w:rsidRDefault="005D75B7" w:rsidP="005D75B7">
            <w:pPr>
              <w:rPr>
                <w:i/>
              </w:rPr>
            </w:pPr>
            <w:r w:rsidRPr="00076547">
              <w:rPr>
                <w:i/>
              </w:rPr>
              <w:t xml:space="preserve">IHO.CRT </w:t>
            </w:r>
            <w:r w:rsidR="00823D26">
              <w:rPr>
                <w:i/>
              </w:rPr>
              <w:t>PERMIT.XML</w:t>
            </w:r>
            <w:r w:rsidR="00073C00">
              <w:rPr>
                <w:i/>
              </w:rPr>
              <w:t xml:space="preserve"> PERMIT.SIG</w:t>
            </w:r>
          </w:p>
          <w:p w14:paraId="017164A5" w14:textId="089D6623" w:rsidR="005D75B7" w:rsidRPr="00076547" w:rsidRDefault="00581282" w:rsidP="005D75B7">
            <w:pPr>
              <w:rPr>
                <w:i/>
              </w:rPr>
            </w:pPr>
            <w:r>
              <w:rPr>
                <w:i/>
              </w:rPr>
              <w:t>S100_ROOT</w:t>
            </w:r>
            <w:r w:rsidRPr="00076547">
              <w:rPr>
                <w:i/>
              </w:rPr>
              <w:t xml:space="preserve"> </w:t>
            </w:r>
            <w:r w:rsidR="005D75B7" w:rsidRPr="00076547">
              <w:rPr>
                <w:i/>
              </w:rPr>
              <w:t>(Exchange Set)</w:t>
            </w:r>
          </w:p>
          <w:p w14:paraId="762EC0AA" w14:textId="2439FD21" w:rsidR="005D75B7" w:rsidRDefault="005D75B7" w:rsidP="005D75B7">
            <w:pPr>
              <w:rPr>
                <w:i/>
              </w:rPr>
            </w:pPr>
            <w:r w:rsidRPr="00076547">
              <w:rPr>
                <w:i/>
              </w:rPr>
              <w:t>Test data location:</w:t>
            </w:r>
          </w:p>
          <w:p w14:paraId="5FB09AE7" w14:textId="4DA979C6" w:rsidR="00A53D8B" w:rsidRPr="00073C00" w:rsidRDefault="00A53D8B">
            <w:pPr>
              <w:pStyle w:val="ListParagraph"/>
              <w:numPr>
                <w:ilvl w:val="0"/>
                <w:numId w:val="54"/>
              </w:numPr>
              <w:rPr>
                <w:b/>
                <w:bCs/>
                <w:i/>
              </w:rPr>
            </w:pPr>
            <w:r w:rsidRPr="00073C00">
              <w:rPr>
                <w:b/>
                <w:bCs/>
                <w:i/>
              </w:rPr>
              <w:t xml:space="preserve"> Authentication1DExpired</w:t>
            </w:r>
          </w:p>
          <w:p w14:paraId="1553FBA9" w14:textId="103573AC" w:rsidR="00A53D8B" w:rsidRPr="00073C00" w:rsidRDefault="00A53D8B">
            <w:pPr>
              <w:pStyle w:val="ListParagraph"/>
              <w:numPr>
                <w:ilvl w:val="0"/>
                <w:numId w:val="54"/>
              </w:numPr>
              <w:rPr>
                <w:b/>
                <w:bCs/>
                <w:i/>
              </w:rPr>
            </w:pPr>
            <w:r w:rsidRPr="00073C00">
              <w:rPr>
                <w:b/>
                <w:bCs/>
                <w:i/>
              </w:rPr>
              <w:t>Authentication1DCurrent</w:t>
            </w:r>
          </w:p>
          <w:p w14:paraId="7C2324D1" w14:textId="19640DE8" w:rsidR="005D75B7" w:rsidRPr="00076547" w:rsidRDefault="005D75B7" w:rsidP="005D75B7">
            <w:pPr>
              <w:rPr>
                <w:i/>
              </w:rPr>
            </w:pPr>
            <w:r w:rsidRPr="00076547">
              <w:rPr>
                <w:i/>
              </w:rPr>
              <w:t>The IHO.CRT (Expired) certificate expired on 31st December 20</w:t>
            </w:r>
            <w:r w:rsidR="00581282">
              <w:rPr>
                <w:i/>
              </w:rPr>
              <w:t>1</w:t>
            </w:r>
            <w:r w:rsidRPr="00076547">
              <w:rPr>
                <w:i/>
              </w:rPr>
              <w:t>4</w:t>
            </w:r>
          </w:p>
          <w:p w14:paraId="6B486D65" w14:textId="2E7631CF" w:rsidR="00A94802" w:rsidRPr="004065B1" w:rsidRDefault="005D75B7" w:rsidP="005D75B7">
            <w:r w:rsidRPr="00076547">
              <w:rPr>
                <w:i/>
              </w:rPr>
              <w:t>The IHO.CRT (Current) certificate expires on 29th August 20</w:t>
            </w:r>
            <w:r w:rsidR="00581282">
              <w:rPr>
                <w:i/>
              </w:rPr>
              <w:t>3</w:t>
            </w:r>
            <w:r w:rsidRPr="00076547">
              <w:rPr>
                <w:i/>
              </w:rPr>
              <w:t>3</w:t>
            </w:r>
          </w:p>
        </w:tc>
      </w:tr>
      <w:tr w:rsidR="00A94802" w14:paraId="778145C8" w14:textId="77777777" w:rsidTr="00A21CDE">
        <w:trPr>
          <w:tblHeader/>
          <w:trPrChange w:id="1864" w:author="jonathan pritchard" w:date="2025-01-23T13:31:00Z" w16du:dateUtc="2025-01-23T13:31:00Z">
            <w:trPr>
              <w:tblHeader/>
            </w:trPr>
          </w:trPrChange>
        </w:trPr>
        <w:tc>
          <w:tcPr>
            <w:tcW w:w="9526" w:type="dxa"/>
            <w:gridSpan w:val="4"/>
            <w:shd w:val="clear" w:color="auto" w:fill="BFBFBF" w:themeFill="background1" w:themeFillShade="BF"/>
            <w:vAlign w:val="center"/>
            <w:tcPrChange w:id="1865" w:author="jonathan pritchard" w:date="2025-01-23T13:31:00Z" w16du:dateUtc="2025-01-23T13:31:00Z">
              <w:tcPr>
                <w:tcW w:w="9526" w:type="dxa"/>
                <w:gridSpan w:val="4"/>
                <w:shd w:val="clear" w:color="auto" w:fill="CCFFCC"/>
                <w:vAlign w:val="center"/>
              </w:tcPr>
            </w:tcPrChange>
          </w:tcPr>
          <w:p w14:paraId="25603941" w14:textId="77777777" w:rsidR="00A94802" w:rsidRPr="004065B1" w:rsidRDefault="00A94802" w:rsidP="00CB4150">
            <w:r w:rsidRPr="000A066E">
              <w:rPr>
                <w:b/>
              </w:rPr>
              <w:t>Action</w:t>
            </w:r>
          </w:p>
        </w:tc>
      </w:tr>
      <w:tr w:rsidR="00A94802" w14:paraId="36CBFA00" w14:textId="77777777" w:rsidTr="00A12488">
        <w:trPr>
          <w:tblHeader/>
        </w:trPr>
        <w:tc>
          <w:tcPr>
            <w:tcW w:w="9526" w:type="dxa"/>
            <w:gridSpan w:val="4"/>
            <w:vAlign w:val="center"/>
          </w:tcPr>
          <w:p w14:paraId="355EFB53" w14:textId="77777777" w:rsidR="005D75B7" w:rsidRPr="00076547" w:rsidRDefault="005D75B7" w:rsidP="005D75B7">
            <w:pPr>
              <w:rPr>
                <w:i/>
              </w:rPr>
            </w:pPr>
            <w:r w:rsidRPr="00076547">
              <w:rPr>
                <w:i/>
              </w:rPr>
              <w:t>There are two folders one contains an expired certificate, an exchange set and a set of permits, the other a current certificate, an exchange set and a further set of permits. The system date should be set to a date between the expiry dates for (a) and (b) above.</w:t>
            </w:r>
          </w:p>
          <w:p w14:paraId="17DC67C3" w14:textId="77777777" w:rsidR="005D75B7" w:rsidRPr="00076547" w:rsidRDefault="005D75B7" w:rsidP="005D75B7">
            <w:pPr>
              <w:rPr>
                <w:i/>
              </w:rPr>
            </w:pPr>
          </w:p>
          <w:p w14:paraId="7D8557B0" w14:textId="77777777" w:rsidR="005D75B7" w:rsidRPr="00076547" w:rsidRDefault="005D75B7" w:rsidP="005D75B7">
            <w:pPr>
              <w:rPr>
                <w:i/>
              </w:rPr>
            </w:pPr>
            <w:r w:rsidRPr="00076547">
              <w:rPr>
                <w:i/>
              </w:rPr>
              <w:t>1) Install the certificate and permits at location (a) above then attempt to load the exchange set.</w:t>
            </w:r>
          </w:p>
          <w:p w14:paraId="7F81EF73" w14:textId="07619257" w:rsidR="00A94802" w:rsidRPr="0015247B" w:rsidRDefault="005D75B7" w:rsidP="005D75B7">
            <w:r w:rsidRPr="00076547">
              <w:rPr>
                <w:i/>
              </w:rPr>
              <w:t xml:space="preserve">2) Then install the certificate and permits at location (b) above then attempt to load the exchange set (this test should result in the certificate &amp; </w:t>
            </w:r>
            <w:proofErr w:type="spellStart"/>
            <w:r w:rsidRPr="00076547">
              <w:rPr>
                <w:i/>
              </w:rPr>
              <w:t>ExSet</w:t>
            </w:r>
            <w:proofErr w:type="spellEnd"/>
            <w:r w:rsidRPr="00076547">
              <w:rPr>
                <w:i/>
              </w:rPr>
              <w:t xml:space="preserve"> loading correctly). (Permits for this test expire on 31st Dec 202</w:t>
            </w:r>
            <w:r w:rsidR="00581282">
              <w:rPr>
                <w:i/>
              </w:rPr>
              <w:t>3</w:t>
            </w:r>
            <w:r w:rsidRPr="00076547">
              <w:rPr>
                <w:i/>
              </w:rPr>
              <w:t>)</w:t>
            </w:r>
          </w:p>
        </w:tc>
      </w:tr>
    </w:tbl>
    <w:p w14:paraId="4A42A924" w14:textId="77777777" w:rsidR="00E944A0" w:rsidRDefault="00E944A0" w:rsidP="00A94802"/>
    <w:p w14:paraId="7A5FAD6E" w14:textId="77777777" w:rsidR="00A94802" w:rsidRDefault="00E944A0" w:rsidP="00A94802">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1866" w:author="jonathan pritchard" w:date="2025-01-23T13:31:00Z" w16du:dateUtc="2025-01-23T13:31: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9526"/>
        <w:tblGridChange w:id="1867">
          <w:tblGrid>
            <w:gridCol w:w="9526"/>
          </w:tblGrid>
        </w:tblGridChange>
      </w:tblGrid>
      <w:tr w:rsidR="00E944A0" w14:paraId="1F344794" w14:textId="77777777" w:rsidTr="00A21CDE">
        <w:trPr>
          <w:tblHeader/>
          <w:trPrChange w:id="1868" w:author="jonathan pritchard" w:date="2025-01-23T13:31:00Z" w16du:dateUtc="2025-01-23T13:31:00Z">
            <w:trPr>
              <w:tblHeader/>
            </w:trPr>
          </w:trPrChange>
        </w:trPr>
        <w:tc>
          <w:tcPr>
            <w:tcW w:w="9526" w:type="dxa"/>
            <w:shd w:val="clear" w:color="auto" w:fill="BFBFBF" w:themeFill="background1" w:themeFillShade="BF"/>
            <w:vAlign w:val="center"/>
            <w:tcPrChange w:id="1869" w:author="jonathan pritchard" w:date="2025-01-23T13:31:00Z" w16du:dateUtc="2025-01-23T13:31:00Z">
              <w:tcPr>
                <w:tcW w:w="9526" w:type="dxa"/>
                <w:shd w:val="clear" w:color="auto" w:fill="CCFFCC"/>
                <w:vAlign w:val="center"/>
              </w:tcPr>
            </w:tcPrChange>
          </w:tcPr>
          <w:p w14:paraId="438D4F9E" w14:textId="77777777" w:rsidR="00E944A0" w:rsidRPr="004065B1" w:rsidRDefault="00E944A0" w:rsidP="00730835">
            <w:r w:rsidRPr="000A066E">
              <w:rPr>
                <w:b/>
              </w:rPr>
              <w:lastRenderedPageBreak/>
              <w:t>Results</w:t>
            </w:r>
          </w:p>
        </w:tc>
      </w:tr>
      <w:tr w:rsidR="00E944A0" w14:paraId="7D2EFFA3" w14:textId="77777777" w:rsidTr="00A12488">
        <w:trPr>
          <w:tblHeader/>
        </w:trPr>
        <w:tc>
          <w:tcPr>
            <w:tcW w:w="9526" w:type="dxa"/>
            <w:vAlign w:val="center"/>
          </w:tcPr>
          <w:p w14:paraId="33AAB0D0" w14:textId="74AD4F46" w:rsidR="00E944A0" w:rsidRPr="00076547" w:rsidRDefault="00E944A0" w:rsidP="00730835">
            <w:pPr>
              <w:jc w:val="left"/>
              <w:rPr>
                <w:i/>
              </w:rPr>
            </w:pPr>
            <w:r w:rsidRPr="00076547">
              <w:rPr>
                <w:i/>
              </w:rPr>
              <w:t xml:space="preserve">1) When installing the expired certificate the system must report a SSE </w:t>
            </w:r>
            <w:r w:rsidR="00E176FA">
              <w:rPr>
                <w:i/>
              </w:rPr>
              <w:t>1</w:t>
            </w:r>
            <w:r w:rsidRPr="00076547">
              <w:rPr>
                <w:i/>
              </w:rPr>
              <w:t>22 error message similar to the one below.</w:t>
            </w:r>
          </w:p>
          <w:p w14:paraId="364DF04F" w14:textId="3E88083D" w:rsidR="00E944A0" w:rsidRPr="00076547" w:rsidRDefault="00E944A0" w:rsidP="00730835">
            <w:pPr>
              <w:jc w:val="left"/>
              <w:rPr>
                <w:i/>
              </w:rPr>
            </w:pPr>
            <w:r w:rsidRPr="00076547">
              <w:rPr>
                <w:i/>
              </w:rPr>
              <w:t>“</w:t>
            </w:r>
            <w:r w:rsidRPr="00076547">
              <w:rPr>
                <w:b/>
                <w:i/>
              </w:rPr>
              <w:t xml:space="preserve">SSE </w:t>
            </w:r>
            <w:r w:rsidR="00E176FA">
              <w:rPr>
                <w:b/>
                <w:i/>
              </w:rPr>
              <w:t>1</w:t>
            </w:r>
            <w:r w:rsidRPr="00076547">
              <w:rPr>
                <w:b/>
                <w:i/>
              </w:rPr>
              <w:t>22 – SA Digital Certificate file has expired. A new SA Public Key (certificate) can be obtained from the IHO website or your data supplier</w:t>
            </w:r>
            <w:r w:rsidRPr="00076547">
              <w:rPr>
                <w:i/>
              </w:rPr>
              <w:t xml:space="preserve">.” When attempting to install the exchange set the system must report the required SSE </w:t>
            </w:r>
            <w:r w:rsidR="00E176FA">
              <w:rPr>
                <w:i/>
              </w:rPr>
              <w:t>1</w:t>
            </w:r>
            <w:r w:rsidRPr="00076547">
              <w:rPr>
                <w:i/>
              </w:rPr>
              <w:t>05 message stating that no valid certificate is installed in the ECDIS.</w:t>
            </w:r>
          </w:p>
          <w:p w14:paraId="6708CAE2" w14:textId="77777777" w:rsidR="00E944A0" w:rsidRPr="00076547" w:rsidRDefault="00E944A0" w:rsidP="00730835">
            <w:pPr>
              <w:jc w:val="left"/>
              <w:rPr>
                <w:i/>
              </w:rPr>
            </w:pPr>
          </w:p>
          <w:p w14:paraId="575C252E" w14:textId="77777777" w:rsidR="00E944A0" w:rsidRPr="00076547" w:rsidRDefault="00E944A0" w:rsidP="00730835">
            <w:pPr>
              <w:jc w:val="left"/>
              <w:rPr>
                <w:i/>
              </w:rPr>
            </w:pPr>
            <w:r w:rsidRPr="00076547">
              <w:rPr>
                <w:i/>
              </w:rPr>
              <w:t xml:space="preserve">2) When installing the current certificate this should install OK and load the </w:t>
            </w:r>
            <w:proofErr w:type="spellStart"/>
            <w:r w:rsidRPr="00076547">
              <w:rPr>
                <w:i/>
              </w:rPr>
              <w:t>ExSet</w:t>
            </w:r>
            <w:proofErr w:type="spellEnd"/>
            <w:r w:rsidRPr="00076547">
              <w:rPr>
                <w:i/>
              </w:rPr>
              <w:t xml:space="preserve"> without error or warning.</w:t>
            </w:r>
          </w:p>
          <w:p w14:paraId="050B30D4" w14:textId="77777777" w:rsidR="00E944A0" w:rsidRPr="00076547" w:rsidRDefault="00E944A0" w:rsidP="00730835">
            <w:pPr>
              <w:jc w:val="left"/>
              <w:rPr>
                <w:b/>
                <w:i/>
              </w:rPr>
            </w:pPr>
            <w:r w:rsidRPr="00076547">
              <w:rPr>
                <w:b/>
                <w:i/>
              </w:rPr>
              <w:t>Current</w:t>
            </w:r>
          </w:p>
          <w:p w14:paraId="195CE3B3" w14:textId="4537D9AA" w:rsidR="00E944A0" w:rsidRPr="00076547" w:rsidRDefault="00E944A0" w:rsidP="00730835">
            <w:pPr>
              <w:jc w:val="left"/>
              <w:rPr>
                <w:i/>
              </w:rPr>
            </w:pPr>
            <w:r w:rsidRPr="00076547">
              <w:rPr>
                <w:i/>
              </w:rPr>
              <w:t xml:space="preserve">ENC cell </w:t>
            </w:r>
            <w:r w:rsidR="00581282">
              <w:rPr>
                <w:i/>
              </w:rPr>
              <w:t xml:space="preserve">101GB00100001 </w:t>
            </w:r>
            <w:r w:rsidRPr="00076547">
              <w:rPr>
                <w:i/>
              </w:rPr>
              <w:t xml:space="preserve"> (Edition #3, Update #6) installed without errors and warnings</w:t>
            </w:r>
          </w:p>
          <w:p w14:paraId="1B9803BA" w14:textId="0AA6223B" w:rsidR="00E944A0" w:rsidRPr="00076547" w:rsidRDefault="00E944A0" w:rsidP="00730835">
            <w:pPr>
              <w:jc w:val="left"/>
              <w:rPr>
                <w:i/>
              </w:rPr>
            </w:pPr>
            <w:r w:rsidRPr="00076547">
              <w:rPr>
                <w:i/>
              </w:rPr>
              <w:t xml:space="preserve">ENC cell </w:t>
            </w:r>
            <w:r w:rsidR="00581282">
              <w:rPr>
                <w:i/>
              </w:rPr>
              <w:t>101GB00100002</w:t>
            </w:r>
            <w:r w:rsidRPr="00076547">
              <w:rPr>
                <w:i/>
              </w:rPr>
              <w:t xml:space="preserve"> (Edition #13, Update #5) installed without errors and warnings</w:t>
            </w:r>
          </w:p>
          <w:p w14:paraId="31D3A4CD" w14:textId="77777777" w:rsidR="00E944A0" w:rsidRPr="00076547" w:rsidRDefault="00E944A0" w:rsidP="00730835">
            <w:pPr>
              <w:jc w:val="left"/>
              <w:rPr>
                <w:b/>
                <w:i/>
              </w:rPr>
            </w:pPr>
            <w:r w:rsidRPr="00076547">
              <w:rPr>
                <w:b/>
                <w:i/>
              </w:rPr>
              <w:t>Expired</w:t>
            </w:r>
          </w:p>
          <w:p w14:paraId="1F662916" w14:textId="613B6520" w:rsidR="00E944A0" w:rsidRPr="00076547" w:rsidRDefault="00E944A0" w:rsidP="00730835">
            <w:pPr>
              <w:jc w:val="left"/>
              <w:rPr>
                <w:i/>
              </w:rPr>
            </w:pPr>
            <w:r w:rsidRPr="00076547">
              <w:rPr>
                <w:i/>
              </w:rPr>
              <w:t xml:space="preserve">ENC cell </w:t>
            </w:r>
            <w:r w:rsidR="00581282">
              <w:rPr>
                <w:i/>
              </w:rPr>
              <w:t xml:space="preserve">101GB00100001 </w:t>
            </w:r>
            <w:r w:rsidRPr="00076547">
              <w:rPr>
                <w:i/>
              </w:rPr>
              <w:t xml:space="preserve"> (Edition #3, Update #1) not installed. “SSE </w:t>
            </w:r>
            <w:r w:rsidR="00E176FA">
              <w:rPr>
                <w:i/>
              </w:rPr>
              <w:t>1</w:t>
            </w:r>
            <w:r w:rsidRPr="00076547">
              <w:rPr>
                <w:i/>
              </w:rPr>
              <w:t xml:space="preserve">22 &amp; </w:t>
            </w:r>
            <w:r w:rsidR="00E176FA">
              <w:rPr>
                <w:i/>
              </w:rPr>
              <w:t>1</w:t>
            </w:r>
            <w:r w:rsidRPr="00076547">
              <w:rPr>
                <w:i/>
              </w:rPr>
              <w:t>05” Error Messages</w:t>
            </w:r>
          </w:p>
          <w:p w14:paraId="2D42F7F3" w14:textId="115AC809" w:rsidR="00E944A0" w:rsidRPr="0015247B" w:rsidRDefault="00E944A0" w:rsidP="00730835">
            <w:pPr>
              <w:jc w:val="left"/>
            </w:pPr>
            <w:r w:rsidRPr="00076547">
              <w:rPr>
                <w:i/>
              </w:rPr>
              <w:t xml:space="preserve">ENC cell </w:t>
            </w:r>
            <w:r w:rsidR="00581282">
              <w:rPr>
                <w:i/>
              </w:rPr>
              <w:t>101GB00100002</w:t>
            </w:r>
            <w:r w:rsidRPr="00076547">
              <w:rPr>
                <w:i/>
              </w:rPr>
              <w:t xml:space="preserve"> (Edition #12, Update #7) not installed. “SSE </w:t>
            </w:r>
            <w:r w:rsidR="00E176FA">
              <w:rPr>
                <w:i/>
              </w:rPr>
              <w:t>1</w:t>
            </w:r>
            <w:r w:rsidRPr="00076547">
              <w:rPr>
                <w:i/>
              </w:rPr>
              <w:t xml:space="preserve">22 &amp; </w:t>
            </w:r>
            <w:r w:rsidR="00E176FA">
              <w:rPr>
                <w:i/>
              </w:rPr>
              <w:t>1</w:t>
            </w:r>
            <w:r w:rsidRPr="00076547">
              <w:rPr>
                <w:i/>
              </w:rPr>
              <w:t>05” Error</w:t>
            </w:r>
            <w:r>
              <w:t xml:space="preserve"> Messages</w:t>
            </w:r>
          </w:p>
        </w:tc>
      </w:tr>
    </w:tbl>
    <w:p w14:paraId="0F1212AB" w14:textId="77777777" w:rsidR="00E944A0" w:rsidRDefault="00E944A0" w:rsidP="00A94802"/>
    <w:p w14:paraId="4362E6BD" w14:textId="77777777" w:rsidR="00A94802" w:rsidRPr="00A94802" w:rsidRDefault="00A94802" w:rsidP="001D52EE">
      <w:pPr>
        <w:pStyle w:val="Heading4"/>
      </w:pPr>
      <w:r>
        <w:t>2.5.4 e</w:t>
      </w:r>
      <w:r w:rsidRPr="00A94802">
        <w:t xml:space="preserve">) </w:t>
      </w:r>
      <w:r w:rsidR="00732FA0" w:rsidRPr="00732FA0">
        <w:t>Incorrectly formatted certificate and public key files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1870" w:author="jonathan pritchard" w:date="2025-01-23T13:31:00Z" w16du:dateUtc="2025-01-23T13:31: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1871">
          <w:tblGrid>
            <w:gridCol w:w="2381"/>
            <w:gridCol w:w="2381"/>
            <w:gridCol w:w="2382"/>
            <w:gridCol w:w="2382"/>
          </w:tblGrid>
        </w:tblGridChange>
      </w:tblGrid>
      <w:tr w:rsidR="00A94802" w14:paraId="52595A3C" w14:textId="77777777" w:rsidTr="00A26BCF">
        <w:trPr>
          <w:trHeight w:val="454"/>
          <w:tblHeader/>
          <w:trPrChange w:id="1872" w:author="jonathan pritchard" w:date="2025-01-23T13:31:00Z" w16du:dateUtc="2025-01-23T13:31:00Z">
            <w:trPr>
              <w:trHeight w:val="454"/>
              <w:tblHeader/>
            </w:trPr>
          </w:trPrChange>
        </w:trPr>
        <w:tc>
          <w:tcPr>
            <w:tcW w:w="2381" w:type="dxa"/>
            <w:shd w:val="clear" w:color="auto" w:fill="BFBFBF" w:themeFill="background1" w:themeFillShade="BF"/>
            <w:vAlign w:val="center"/>
            <w:tcPrChange w:id="1873" w:author="jonathan pritchard" w:date="2025-01-23T13:31:00Z" w16du:dateUtc="2025-01-23T13:31:00Z">
              <w:tcPr>
                <w:tcW w:w="2381" w:type="dxa"/>
                <w:shd w:val="clear" w:color="auto" w:fill="CCFFCC"/>
                <w:vAlign w:val="center"/>
              </w:tcPr>
            </w:tcPrChange>
          </w:tcPr>
          <w:p w14:paraId="443AB87A" w14:textId="77777777" w:rsidR="00A94802" w:rsidRPr="004065B1" w:rsidRDefault="00A94802" w:rsidP="00CB4150">
            <w:r w:rsidRPr="000A066E">
              <w:rPr>
                <w:b/>
              </w:rPr>
              <w:t>Test Reference</w:t>
            </w:r>
          </w:p>
        </w:tc>
        <w:tc>
          <w:tcPr>
            <w:tcW w:w="2381" w:type="dxa"/>
            <w:shd w:val="clear" w:color="auto" w:fill="FFFFFF" w:themeFill="background1"/>
            <w:vAlign w:val="center"/>
            <w:tcPrChange w:id="1874" w:author="jonathan pritchard" w:date="2025-01-23T13:31:00Z" w16du:dateUtc="2025-01-23T13:31:00Z">
              <w:tcPr>
                <w:tcW w:w="2381" w:type="dxa"/>
                <w:shd w:val="clear" w:color="auto" w:fill="CCFFCC"/>
                <w:vAlign w:val="center"/>
              </w:tcPr>
            </w:tcPrChange>
          </w:tcPr>
          <w:p w14:paraId="1BC3F5AB" w14:textId="33B5F6AB" w:rsidR="00A94802" w:rsidRPr="004065B1" w:rsidRDefault="00073C00" w:rsidP="00CB4150">
            <w:proofErr w:type="spellStart"/>
            <w:r>
              <w:t>InvalidSACertificate</w:t>
            </w:r>
            <w:proofErr w:type="spellEnd"/>
          </w:p>
        </w:tc>
        <w:tc>
          <w:tcPr>
            <w:tcW w:w="2382" w:type="dxa"/>
            <w:shd w:val="clear" w:color="auto" w:fill="BFBFBF" w:themeFill="background1" w:themeFillShade="BF"/>
            <w:vAlign w:val="center"/>
            <w:tcPrChange w:id="1875" w:author="jonathan pritchard" w:date="2025-01-23T13:31:00Z" w16du:dateUtc="2025-01-23T13:31:00Z">
              <w:tcPr>
                <w:tcW w:w="2382" w:type="dxa"/>
                <w:shd w:val="clear" w:color="auto" w:fill="CCFFCC"/>
                <w:vAlign w:val="center"/>
              </w:tcPr>
            </w:tcPrChange>
          </w:tcPr>
          <w:p w14:paraId="47B45053" w14:textId="77777777" w:rsidR="00A94802" w:rsidRPr="004065B1" w:rsidRDefault="00A94802" w:rsidP="00CB4150">
            <w:r w:rsidRPr="000A066E">
              <w:rPr>
                <w:b/>
              </w:rPr>
              <w:t>IHO Reference</w:t>
            </w:r>
          </w:p>
        </w:tc>
        <w:tc>
          <w:tcPr>
            <w:tcW w:w="2382" w:type="dxa"/>
            <w:shd w:val="clear" w:color="auto" w:fill="FFFFFF" w:themeFill="background1"/>
            <w:vAlign w:val="center"/>
            <w:tcPrChange w:id="1876" w:author="jonathan pritchard" w:date="2025-01-23T13:31:00Z" w16du:dateUtc="2025-01-23T13:31:00Z">
              <w:tcPr>
                <w:tcW w:w="2382" w:type="dxa"/>
                <w:shd w:val="clear" w:color="auto" w:fill="CCFFCC"/>
                <w:vAlign w:val="center"/>
              </w:tcPr>
            </w:tcPrChange>
          </w:tcPr>
          <w:p w14:paraId="6B7A6AA0" w14:textId="7DE0A713" w:rsidR="00A94802" w:rsidRPr="004065B1" w:rsidRDefault="00A26BCF" w:rsidP="001E2A73">
            <w:r>
              <w:rPr>
                <w:rFonts w:ascii="Calibri" w:hAnsi="Calibri" w:cs="Calibri"/>
                <w:color w:val="000000"/>
                <w:sz w:val="22"/>
                <w:szCs w:val="22"/>
              </w:rPr>
              <w:t>S-98 B-3</w:t>
            </w:r>
          </w:p>
        </w:tc>
      </w:tr>
      <w:tr w:rsidR="00A94802" w14:paraId="7666FA92" w14:textId="77777777" w:rsidTr="00A21CDE">
        <w:trPr>
          <w:tblHeader/>
          <w:trPrChange w:id="1877" w:author="jonathan pritchard" w:date="2025-01-23T13:31:00Z" w16du:dateUtc="2025-01-23T13:31:00Z">
            <w:trPr>
              <w:tblHeader/>
            </w:trPr>
          </w:trPrChange>
        </w:trPr>
        <w:tc>
          <w:tcPr>
            <w:tcW w:w="9526" w:type="dxa"/>
            <w:gridSpan w:val="4"/>
            <w:shd w:val="clear" w:color="auto" w:fill="BFBFBF" w:themeFill="background1" w:themeFillShade="BF"/>
            <w:vAlign w:val="center"/>
            <w:tcPrChange w:id="1878" w:author="jonathan pritchard" w:date="2025-01-23T13:31:00Z" w16du:dateUtc="2025-01-23T13:31:00Z">
              <w:tcPr>
                <w:tcW w:w="9526" w:type="dxa"/>
                <w:gridSpan w:val="4"/>
                <w:shd w:val="clear" w:color="auto" w:fill="CCFFCC"/>
                <w:vAlign w:val="center"/>
              </w:tcPr>
            </w:tcPrChange>
          </w:tcPr>
          <w:p w14:paraId="48E78F08" w14:textId="77777777" w:rsidR="00A94802" w:rsidRDefault="00A94802" w:rsidP="00CB4150">
            <w:r w:rsidRPr="000A066E">
              <w:rPr>
                <w:b/>
              </w:rPr>
              <w:t>Test description</w:t>
            </w:r>
          </w:p>
        </w:tc>
      </w:tr>
      <w:tr w:rsidR="00A94802" w14:paraId="2909D276" w14:textId="77777777" w:rsidTr="00A12488">
        <w:trPr>
          <w:tblHeader/>
        </w:trPr>
        <w:tc>
          <w:tcPr>
            <w:tcW w:w="9526" w:type="dxa"/>
            <w:gridSpan w:val="4"/>
            <w:vAlign w:val="center"/>
          </w:tcPr>
          <w:p w14:paraId="67A7BCFB" w14:textId="1F13C728" w:rsidR="00A94802" w:rsidRPr="00076547" w:rsidRDefault="004D1EFA" w:rsidP="002164D3">
            <w:pPr>
              <w:jc w:val="left"/>
              <w:rPr>
                <w:i/>
              </w:rPr>
            </w:pPr>
            <w:r w:rsidRPr="00076547">
              <w:rPr>
                <w:i/>
              </w:rPr>
              <w:t xml:space="preserve">Test how the system performs if the IHO digital certificate (IHO.CRT) is incorrectly formatted. Confirm that the </w:t>
            </w:r>
            <w:r w:rsidRPr="00E81CDD">
              <w:rPr>
                <w:i/>
              </w:rPr>
              <w:t xml:space="preserve">correct SSE </w:t>
            </w:r>
            <w:r w:rsidR="00E176FA" w:rsidRPr="00E81CDD">
              <w:rPr>
                <w:i/>
              </w:rPr>
              <w:t>1</w:t>
            </w:r>
            <w:r w:rsidRPr="00E81CDD">
              <w:rPr>
                <w:i/>
              </w:rPr>
              <w:t>08 error</w:t>
            </w:r>
            <w:r w:rsidRPr="00076547">
              <w:rPr>
                <w:i/>
              </w:rPr>
              <w:t xml:space="preserve"> message is displayed and that the system does not progress to the decompress/decrypt stage.</w:t>
            </w:r>
          </w:p>
        </w:tc>
      </w:tr>
      <w:tr w:rsidR="00A94802" w14:paraId="1F9D5010" w14:textId="77777777" w:rsidTr="00A21CDE">
        <w:trPr>
          <w:tblHeader/>
          <w:trPrChange w:id="1879" w:author="jonathan pritchard" w:date="2025-01-23T13:31:00Z" w16du:dateUtc="2025-01-23T13:31:00Z">
            <w:trPr>
              <w:tblHeader/>
            </w:trPr>
          </w:trPrChange>
        </w:trPr>
        <w:tc>
          <w:tcPr>
            <w:tcW w:w="9526" w:type="dxa"/>
            <w:gridSpan w:val="4"/>
            <w:shd w:val="clear" w:color="auto" w:fill="BFBFBF" w:themeFill="background1" w:themeFillShade="BF"/>
            <w:vAlign w:val="center"/>
            <w:tcPrChange w:id="1880" w:author="jonathan pritchard" w:date="2025-01-23T13:31:00Z" w16du:dateUtc="2025-01-23T13:31:00Z">
              <w:tcPr>
                <w:tcW w:w="9526" w:type="dxa"/>
                <w:gridSpan w:val="4"/>
                <w:shd w:val="clear" w:color="auto" w:fill="CCFFCC"/>
                <w:vAlign w:val="center"/>
              </w:tcPr>
            </w:tcPrChange>
          </w:tcPr>
          <w:p w14:paraId="78DBB435" w14:textId="77777777" w:rsidR="00A94802" w:rsidRPr="004065B1" w:rsidRDefault="00A94802" w:rsidP="00CB4150">
            <w:r w:rsidRPr="000A066E">
              <w:rPr>
                <w:b/>
              </w:rPr>
              <w:t>Setup</w:t>
            </w:r>
          </w:p>
        </w:tc>
      </w:tr>
      <w:tr w:rsidR="00A94802" w14:paraId="2C31B1E4" w14:textId="77777777" w:rsidTr="00A12488">
        <w:trPr>
          <w:tblHeader/>
        </w:trPr>
        <w:tc>
          <w:tcPr>
            <w:tcW w:w="9526" w:type="dxa"/>
            <w:gridSpan w:val="4"/>
            <w:vAlign w:val="center"/>
          </w:tcPr>
          <w:p w14:paraId="7115448F" w14:textId="77777777" w:rsidR="004D1EFA" w:rsidRPr="00076547" w:rsidRDefault="004D1EFA" w:rsidP="004D1EFA">
            <w:pPr>
              <w:rPr>
                <w:i/>
              </w:rPr>
            </w:pPr>
            <w:r w:rsidRPr="00076547">
              <w:rPr>
                <w:i/>
              </w:rPr>
              <w:t xml:space="preserve">No pre-installed certificate, permits or ENC data. </w:t>
            </w:r>
          </w:p>
          <w:p w14:paraId="57F41E7B" w14:textId="77777777" w:rsidR="004D1EFA" w:rsidRPr="00076547" w:rsidRDefault="004D1EFA" w:rsidP="004D1EFA">
            <w:pPr>
              <w:rPr>
                <w:i/>
              </w:rPr>
            </w:pPr>
            <w:r w:rsidRPr="00076547">
              <w:rPr>
                <w:i/>
              </w:rPr>
              <w:t xml:space="preserve">Test data used: </w:t>
            </w:r>
          </w:p>
          <w:p w14:paraId="4B422A54" w14:textId="64E7ED5A" w:rsidR="004D1EFA" w:rsidRPr="00076547" w:rsidRDefault="004D1EFA" w:rsidP="004D1EFA">
            <w:pPr>
              <w:rPr>
                <w:i/>
              </w:rPr>
            </w:pPr>
            <w:r w:rsidRPr="00076547">
              <w:rPr>
                <w:i/>
              </w:rPr>
              <w:t>IHO.CRT</w:t>
            </w:r>
          </w:p>
          <w:p w14:paraId="445EA398" w14:textId="409EE19B" w:rsidR="004D1EFA" w:rsidRPr="00076547" w:rsidRDefault="00823D26" w:rsidP="004D1EFA">
            <w:pPr>
              <w:rPr>
                <w:i/>
              </w:rPr>
            </w:pPr>
            <w:r>
              <w:rPr>
                <w:i/>
              </w:rPr>
              <w:t>PERMIT.XML</w:t>
            </w:r>
            <w:r w:rsidR="00073C00">
              <w:rPr>
                <w:i/>
              </w:rPr>
              <w:t xml:space="preserve"> PERMIT.SIG</w:t>
            </w:r>
          </w:p>
          <w:p w14:paraId="7DB6D834" w14:textId="2609AF9B" w:rsidR="004D1EFA" w:rsidRPr="00076547" w:rsidRDefault="00581282" w:rsidP="004D1EFA">
            <w:pPr>
              <w:rPr>
                <w:i/>
              </w:rPr>
            </w:pPr>
            <w:r>
              <w:rPr>
                <w:i/>
              </w:rPr>
              <w:t>S100_ROOT</w:t>
            </w:r>
            <w:r w:rsidR="004D1EFA" w:rsidRPr="00076547">
              <w:rPr>
                <w:i/>
              </w:rPr>
              <w:t xml:space="preserve"> (Exchange Set)</w:t>
            </w:r>
          </w:p>
          <w:p w14:paraId="6A9148DC" w14:textId="1DDE4960" w:rsidR="004D1EFA" w:rsidRDefault="004D1EFA" w:rsidP="004D1EFA">
            <w:pPr>
              <w:rPr>
                <w:i/>
              </w:rPr>
            </w:pPr>
            <w:r w:rsidRPr="00076547">
              <w:rPr>
                <w:i/>
              </w:rPr>
              <w:t>Test data location:</w:t>
            </w:r>
          </w:p>
          <w:p w14:paraId="73B19CD9" w14:textId="5B963FC3" w:rsidR="00073C00" w:rsidRPr="00073C00" w:rsidRDefault="00073C00">
            <w:pPr>
              <w:pStyle w:val="ListParagraph"/>
              <w:numPr>
                <w:ilvl w:val="0"/>
                <w:numId w:val="53"/>
              </w:numPr>
              <w:rPr>
                <w:b/>
                <w:bCs/>
                <w:i/>
              </w:rPr>
            </w:pPr>
            <w:r w:rsidRPr="00073C00">
              <w:rPr>
                <w:b/>
                <w:bCs/>
                <w:i/>
              </w:rPr>
              <w:t>Authentication1E</w:t>
            </w:r>
          </w:p>
          <w:p w14:paraId="7280CC4C" w14:textId="77777777" w:rsidR="004D1EFA" w:rsidRPr="00076547" w:rsidRDefault="004D1EFA" w:rsidP="004D1EFA">
            <w:pPr>
              <w:rPr>
                <w:i/>
              </w:rPr>
            </w:pPr>
          </w:p>
          <w:p w14:paraId="522A6AAE" w14:textId="13CD9807" w:rsidR="004D1EFA" w:rsidRPr="00076547" w:rsidRDefault="004D1EFA" w:rsidP="004D1EFA">
            <w:pPr>
              <w:rPr>
                <w:i/>
              </w:rPr>
            </w:pPr>
            <w:r w:rsidRPr="00076547">
              <w:rPr>
                <w:i/>
              </w:rPr>
              <w:t xml:space="preserve">1) The </w:t>
            </w:r>
            <w:r w:rsidR="00073C00">
              <w:rPr>
                <w:i/>
              </w:rPr>
              <w:t>SA certificate is corrupted and invalid</w:t>
            </w:r>
            <w:r w:rsidRPr="00076547">
              <w:rPr>
                <w:i/>
              </w:rPr>
              <w:t>.</w:t>
            </w:r>
          </w:p>
          <w:p w14:paraId="404B84C8" w14:textId="63B31AF9" w:rsidR="00A94802" w:rsidRPr="00076547" w:rsidRDefault="00A94802" w:rsidP="004D1EFA">
            <w:pPr>
              <w:rPr>
                <w:i/>
              </w:rPr>
            </w:pPr>
          </w:p>
        </w:tc>
      </w:tr>
      <w:tr w:rsidR="00A94802" w14:paraId="669269A7" w14:textId="77777777" w:rsidTr="00A21CDE">
        <w:trPr>
          <w:tblHeader/>
          <w:trPrChange w:id="1881" w:author="jonathan pritchard" w:date="2025-01-23T13:31:00Z" w16du:dateUtc="2025-01-23T13:31:00Z">
            <w:trPr>
              <w:tblHeader/>
            </w:trPr>
          </w:trPrChange>
        </w:trPr>
        <w:tc>
          <w:tcPr>
            <w:tcW w:w="9526" w:type="dxa"/>
            <w:gridSpan w:val="4"/>
            <w:shd w:val="clear" w:color="auto" w:fill="BFBFBF" w:themeFill="background1" w:themeFillShade="BF"/>
            <w:vAlign w:val="center"/>
            <w:tcPrChange w:id="1882" w:author="jonathan pritchard" w:date="2025-01-23T13:31:00Z" w16du:dateUtc="2025-01-23T13:31:00Z">
              <w:tcPr>
                <w:tcW w:w="9526" w:type="dxa"/>
                <w:gridSpan w:val="4"/>
                <w:shd w:val="clear" w:color="auto" w:fill="CCFFCC"/>
                <w:vAlign w:val="center"/>
              </w:tcPr>
            </w:tcPrChange>
          </w:tcPr>
          <w:p w14:paraId="09824B60" w14:textId="77777777" w:rsidR="00A94802" w:rsidRPr="004065B1" w:rsidRDefault="00A94802" w:rsidP="00CB4150">
            <w:r w:rsidRPr="000A066E">
              <w:rPr>
                <w:b/>
              </w:rPr>
              <w:t>Action</w:t>
            </w:r>
          </w:p>
        </w:tc>
      </w:tr>
      <w:tr w:rsidR="00A94802" w14:paraId="146D1AE9" w14:textId="77777777" w:rsidTr="00A12488">
        <w:trPr>
          <w:tblHeader/>
        </w:trPr>
        <w:tc>
          <w:tcPr>
            <w:tcW w:w="9526" w:type="dxa"/>
            <w:gridSpan w:val="4"/>
            <w:vAlign w:val="center"/>
          </w:tcPr>
          <w:p w14:paraId="19EC2C53" w14:textId="179948E0" w:rsidR="00A94802" w:rsidRPr="00EF287F" w:rsidRDefault="00581282" w:rsidP="00CB4150">
            <w:pPr>
              <w:rPr>
                <w:i/>
              </w:rPr>
            </w:pPr>
            <w:r>
              <w:rPr>
                <w:i/>
              </w:rPr>
              <w:t>I</w:t>
            </w:r>
            <w:r w:rsidR="004D1EFA" w:rsidRPr="00EF287F">
              <w:rPr>
                <w:i/>
              </w:rPr>
              <w:t>nstall the IHO.CRT  file. Then attempt to load the exchange set using the permits provided.</w:t>
            </w:r>
          </w:p>
        </w:tc>
      </w:tr>
      <w:tr w:rsidR="00A94802" w14:paraId="0AA7302D" w14:textId="77777777" w:rsidTr="00A21CDE">
        <w:trPr>
          <w:tblHeader/>
          <w:trPrChange w:id="1883" w:author="jonathan pritchard" w:date="2025-01-23T13:31:00Z" w16du:dateUtc="2025-01-23T13:31:00Z">
            <w:trPr>
              <w:tblHeader/>
            </w:trPr>
          </w:trPrChange>
        </w:trPr>
        <w:tc>
          <w:tcPr>
            <w:tcW w:w="9526" w:type="dxa"/>
            <w:gridSpan w:val="4"/>
            <w:shd w:val="clear" w:color="auto" w:fill="BFBFBF" w:themeFill="background1" w:themeFillShade="BF"/>
            <w:vAlign w:val="center"/>
            <w:tcPrChange w:id="1884" w:author="jonathan pritchard" w:date="2025-01-23T13:31:00Z" w16du:dateUtc="2025-01-23T13:31:00Z">
              <w:tcPr>
                <w:tcW w:w="9526" w:type="dxa"/>
                <w:gridSpan w:val="4"/>
                <w:shd w:val="clear" w:color="auto" w:fill="CCFFCC"/>
                <w:vAlign w:val="center"/>
              </w:tcPr>
            </w:tcPrChange>
          </w:tcPr>
          <w:p w14:paraId="38AE1D4F" w14:textId="77777777" w:rsidR="00A94802" w:rsidRPr="004065B1" w:rsidRDefault="00A94802" w:rsidP="00CB4150">
            <w:r w:rsidRPr="000A066E">
              <w:rPr>
                <w:b/>
              </w:rPr>
              <w:t>Results</w:t>
            </w:r>
          </w:p>
        </w:tc>
      </w:tr>
      <w:tr w:rsidR="00A94802" w14:paraId="544DC667" w14:textId="77777777" w:rsidTr="00A12488">
        <w:trPr>
          <w:tblHeader/>
        </w:trPr>
        <w:tc>
          <w:tcPr>
            <w:tcW w:w="9526" w:type="dxa"/>
            <w:gridSpan w:val="4"/>
            <w:vAlign w:val="center"/>
          </w:tcPr>
          <w:p w14:paraId="4AEFE4F8" w14:textId="6A02A8DC" w:rsidR="004D1EFA" w:rsidRPr="00076547" w:rsidRDefault="004D1EFA" w:rsidP="004D1EFA">
            <w:pPr>
              <w:jc w:val="left"/>
              <w:rPr>
                <w:i/>
              </w:rPr>
            </w:pPr>
            <w:r w:rsidRPr="00076547">
              <w:rPr>
                <w:i/>
              </w:rPr>
              <w:t xml:space="preserve">The system must report a SSE </w:t>
            </w:r>
            <w:r w:rsidR="00E176FA">
              <w:rPr>
                <w:i/>
              </w:rPr>
              <w:t>1</w:t>
            </w:r>
            <w:r w:rsidRPr="00076547">
              <w:rPr>
                <w:i/>
              </w:rPr>
              <w:t>08 error message similar to the one below.</w:t>
            </w:r>
          </w:p>
          <w:p w14:paraId="702FE7E4" w14:textId="449E7667" w:rsidR="004D1EFA" w:rsidRPr="00076547" w:rsidRDefault="004D1EFA" w:rsidP="004D1EFA">
            <w:pPr>
              <w:jc w:val="left"/>
              <w:rPr>
                <w:i/>
              </w:rPr>
            </w:pPr>
            <w:r w:rsidRPr="00364869">
              <w:rPr>
                <w:i/>
              </w:rPr>
              <w:t>“</w:t>
            </w:r>
            <w:r w:rsidRPr="00364869">
              <w:rPr>
                <w:b/>
                <w:i/>
              </w:rPr>
              <w:t xml:space="preserve">SSE </w:t>
            </w:r>
            <w:r w:rsidR="00E176FA" w:rsidRPr="00364869">
              <w:rPr>
                <w:b/>
                <w:i/>
              </w:rPr>
              <w:t>1</w:t>
            </w:r>
            <w:r w:rsidRPr="00364869">
              <w:rPr>
                <w:b/>
                <w:i/>
              </w:rPr>
              <w:t xml:space="preserve">08 – SA Digital Certificate file incorrect format. </w:t>
            </w:r>
            <w:r w:rsidRPr="00076547">
              <w:rPr>
                <w:b/>
                <w:i/>
              </w:rPr>
              <w:t>A valid certificate can be obtained from the IHO website or your data supplier</w:t>
            </w:r>
            <w:r w:rsidRPr="00076547">
              <w:rPr>
                <w:i/>
              </w:rPr>
              <w:t>”. When attempting to install the exchange set the system must report the required “</w:t>
            </w:r>
            <w:r w:rsidRPr="00076547">
              <w:rPr>
                <w:b/>
                <w:i/>
              </w:rPr>
              <w:t xml:space="preserve">SSE </w:t>
            </w:r>
            <w:r w:rsidR="00E176FA">
              <w:rPr>
                <w:b/>
                <w:i/>
              </w:rPr>
              <w:t>1</w:t>
            </w:r>
            <w:r w:rsidRPr="00076547">
              <w:rPr>
                <w:b/>
                <w:i/>
              </w:rPr>
              <w:t>05 – SA Digital Certificate file is not available. A valid certificate can be obtained from the IHO website or your data supplier</w:t>
            </w:r>
            <w:r w:rsidRPr="00076547">
              <w:rPr>
                <w:i/>
              </w:rPr>
              <w:t>.”</w:t>
            </w:r>
          </w:p>
          <w:p w14:paraId="78E001F2" w14:textId="2C5CFF6C" w:rsidR="004D1EFA" w:rsidRPr="00076547" w:rsidRDefault="004D1EFA" w:rsidP="004D1EFA">
            <w:pPr>
              <w:jc w:val="left"/>
              <w:rPr>
                <w:i/>
              </w:rPr>
            </w:pPr>
            <w:r w:rsidRPr="00076547">
              <w:rPr>
                <w:i/>
              </w:rPr>
              <w:t xml:space="preserve">ENC cell </w:t>
            </w:r>
            <w:r w:rsidR="00581282">
              <w:rPr>
                <w:i/>
              </w:rPr>
              <w:t xml:space="preserve">101GB00100001 </w:t>
            </w:r>
            <w:r w:rsidRPr="00076547">
              <w:rPr>
                <w:i/>
              </w:rPr>
              <w:t xml:space="preserve"> (Edition #3, Update #6) not installed. “SSE </w:t>
            </w:r>
            <w:r w:rsidR="00E176FA">
              <w:rPr>
                <w:i/>
              </w:rPr>
              <w:t>1</w:t>
            </w:r>
            <w:r w:rsidRPr="00076547">
              <w:rPr>
                <w:i/>
              </w:rPr>
              <w:t xml:space="preserve">08 &amp; </w:t>
            </w:r>
            <w:r w:rsidR="00E176FA">
              <w:rPr>
                <w:i/>
              </w:rPr>
              <w:t>1</w:t>
            </w:r>
            <w:r w:rsidRPr="00076547">
              <w:rPr>
                <w:i/>
              </w:rPr>
              <w:t>05” Error Messages</w:t>
            </w:r>
          </w:p>
          <w:p w14:paraId="44B7A550" w14:textId="6A5248E3" w:rsidR="00A94802" w:rsidRPr="0015247B" w:rsidRDefault="004D1EFA" w:rsidP="004D1EFA">
            <w:pPr>
              <w:jc w:val="left"/>
            </w:pPr>
            <w:r w:rsidRPr="00076547">
              <w:rPr>
                <w:i/>
              </w:rPr>
              <w:t xml:space="preserve">ENC cell </w:t>
            </w:r>
            <w:r w:rsidR="00581282">
              <w:rPr>
                <w:i/>
              </w:rPr>
              <w:t>101GB00100002</w:t>
            </w:r>
            <w:r w:rsidRPr="00076547">
              <w:rPr>
                <w:i/>
              </w:rPr>
              <w:t xml:space="preserve"> (Edition #13, Update #5) not installed. “SSE </w:t>
            </w:r>
            <w:r w:rsidR="00E176FA">
              <w:rPr>
                <w:i/>
              </w:rPr>
              <w:t>1</w:t>
            </w:r>
            <w:r w:rsidRPr="00076547">
              <w:rPr>
                <w:i/>
              </w:rPr>
              <w:t xml:space="preserve">08 &amp; </w:t>
            </w:r>
            <w:r w:rsidR="00E176FA">
              <w:rPr>
                <w:i/>
              </w:rPr>
              <w:t>1</w:t>
            </w:r>
            <w:r w:rsidRPr="00076547">
              <w:rPr>
                <w:i/>
              </w:rPr>
              <w:t>05” Error Messages</w:t>
            </w:r>
          </w:p>
        </w:tc>
      </w:tr>
    </w:tbl>
    <w:p w14:paraId="46C13D2D" w14:textId="5739E3B8" w:rsidR="00A94802" w:rsidRDefault="00A94802" w:rsidP="00A94802"/>
    <w:p w14:paraId="1594CD4A" w14:textId="1343D012" w:rsidR="004F582E" w:rsidRDefault="005B4573" w:rsidP="00EC063A">
      <w:pPr>
        <w:pStyle w:val="Heading2"/>
      </w:pPr>
      <w:r>
        <w:br w:type="page"/>
      </w:r>
      <w:bookmarkStart w:id="1885" w:name="_Toc189647803"/>
      <w:r w:rsidR="00EC063A">
        <w:lastRenderedPageBreak/>
        <w:t>Dataset</w:t>
      </w:r>
      <w:r w:rsidR="004F582E">
        <w:t xml:space="preserve"> Authentication</w:t>
      </w:r>
      <w:bookmarkEnd w:id="1885"/>
    </w:p>
    <w:p w14:paraId="27CDBED8" w14:textId="57E56999" w:rsidR="004F582E" w:rsidRDefault="004F582E" w:rsidP="004F582E"/>
    <w:p w14:paraId="5D4434B5" w14:textId="5F42ED2C" w:rsidR="00532BE4" w:rsidRPr="007E2CFE" w:rsidRDefault="00532BE4" w:rsidP="00532BE4">
      <w:pPr>
        <w:pStyle w:val="Heading3"/>
      </w:pPr>
      <w:bookmarkStart w:id="1886" w:name="_Toc189647804"/>
      <w:r>
        <w:t>Missing Catalogue Signature.</w:t>
      </w:r>
      <w:bookmarkEnd w:id="1886"/>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1887" w:author="jonathan pritchard" w:date="2025-01-23T13:31:00Z" w16du:dateUtc="2025-01-23T13:31: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04"/>
        <w:gridCol w:w="2662"/>
        <w:gridCol w:w="2304"/>
        <w:gridCol w:w="2256"/>
        <w:tblGridChange w:id="1888">
          <w:tblGrid>
            <w:gridCol w:w="2301"/>
            <w:gridCol w:w="3"/>
            <w:gridCol w:w="2659"/>
            <w:gridCol w:w="3"/>
            <w:gridCol w:w="2299"/>
            <w:gridCol w:w="5"/>
            <w:gridCol w:w="2256"/>
          </w:tblGrid>
        </w:tblGridChange>
      </w:tblGrid>
      <w:tr w:rsidR="00532BE4" w14:paraId="0E0BA09B" w14:textId="77777777" w:rsidTr="00A26BCF">
        <w:trPr>
          <w:trHeight w:val="454"/>
          <w:tblHeader/>
          <w:trPrChange w:id="1889" w:author="jonathan pritchard" w:date="2025-01-23T13:31:00Z" w16du:dateUtc="2025-01-23T13:31:00Z">
            <w:trPr>
              <w:trHeight w:val="454"/>
              <w:tblHeader/>
            </w:trPr>
          </w:trPrChange>
        </w:trPr>
        <w:tc>
          <w:tcPr>
            <w:tcW w:w="2381" w:type="dxa"/>
            <w:shd w:val="clear" w:color="auto" w:fill="BFBFBF" w:themeFill="background1" w:themeFillShade="BF"/>
            <w:vAlign w:val="center"/>
            <w:tcPrChange w:id="1890" w:author="jonathan pritchard" w:date="2025-01-23T13:31:00Z" w16du:dateUtc="2025-01-23T13:31:00Z">
              <w:tcPr>
                <w:tcW w:w="2381" w:type="dxa"/>
                <w:shd w:val="clear" w:color="auto" w:fill="CCFFCC"/>
                <w:vAlign w:val="center"/>
              </w:tcPr>
            </w:tcPrChange>
          </w:tcPr>
          <w:p w14:paraId="1CA6D9B3" w14:textId="77777777" w:rsidR="00532BE4" w:rsidRPr="004065B1" w:rsidRDefault="00532BE4" w:rsidP="00280DEE">
            <w:r w:rsidRPr="000A066E">
              <w:rPr>
                <w:b/>
              </w:rPr>
              <w:t>Test Reference</w:t>
            </w:r>
          </w:p>
        </w:tc>
        <w:tc>
          <w:tcPr>
            <w:tcW w:w="2381" w:type="dxa"/>
            <w:shd w:val="clear" w:color="auto" w:fill="FFFFFF" w:themeFill="background1"/>
            <w:vAlign w:val="center"/>
            <w:tcPrChange w:id="1891" w:author="jonathan pritchard" w:date="2025-01-23T13:31:00Z" w16du:dateUtc="2025-01-23T13:31:00Z">
              <w:tcPr>
                <w:tcW w:w="2381" w:type="dxa"/>
                <w:gridSpan w:val="2"/>
                <w:shd w:val="clear" w:color="auto" w:fill="CCFFCC"/>
                <w:vAlign w:val="center"/>
              </w:tcPr>
            </w:tcPrChange>
          </w:tcPr>
          <w:p w14:paraId="47FA689E" w14:textId="07AFBA0B" w:rsidR="00532BE4" w:rsidRPr="004065B1" w:rsidRDefault="006B2E37" w:rsidP="00280DEE">
            <w:proofErr w:type="spellStart"/>
            <w:r>
              <w:t>Missing</w:t>
            </w:r>
            <w:r w:rsidR="00532BE4">
              <w:t>CatalogueSignature</w:t>
            </w:r>
            <w:proofErr w:type="spellEnd"/>
          </w:p>
        </w:tc>
        <w:tc>
          <w:tcPr>
            <w:tcW w:w="2382" w:type="dxa"/>
            <w:shd w:val="clear" w:color="auto" w:fill="BFBFBF" w:themeFill="background1" w:themeFillShade="BF"/>
            <w:vAlign w:val="center"/>
            <w:tcPrChange w:id="1892" w:author="jonathan pritchard" w:date="2025-01-23T13:31:00Z" w16du:dateUtc="2025-01-23T13:31:00Z">
              <w:tcPr>
                <w:tcW w:w="2382" w:type="dxa"/>
                <w:gridSpan w:val="2"/>
                <w:shd w:val="clear" w:color="auto" w:fill="CCFFCC"/>
                <w:vAlign w:val="center"/>
              </w:tcPr>
            </w:tcPrChange>
          </w:tcPr>
          <w:p w14:paraId="6C8C3EE7" w14:textId="77777777" w:rsidR="00532BE4" w:rsidRPr="004065B1" w:rsidRDefault="00532BE4" w:rsidP="00280DEE">
            <w:r w:rsidRPr="000A066E">
              <w:rPr>
                <w:b/>
              </w:rPr>
              <w:t>IHO Reference</w:t>
            </w:r>
          </w:p>
        </w:tc>
        <w:tc>
          <w:tcPr>
            <w:tcW w:w="2382" w:type="dxa"/>
            <w:shd w:val="clear" w:color="auto" w:fill="FFFFFF" w:themeFill="background1"/>
            <w:vAlign w:val="center"/>
            <w:tcPrChange w:id="1893" w:author="jonathan pritchard" w:date="2025-01-23T13:31:00Z" w16du:dateUtc="2025-01-23T13:31:00Z">
              <w:tcPr>
                <w:tcW w:w="2382" w:type="dxa"/>
                <w:gridSpan w:val="2"/>
                <w:shd w:val="clear" w:color="auto" w:fill="CCFFCC"/>
                <w:vAlign w:val="center"/>
              </w:tcPr>
            </w:tcPrChange>
          </w:tcPr>
          <w:p w14:paraId="5B560506" w14:textId="0AC706F4" w:rsidR="00532BE4" w:rsidRPr="004065B1" w:rsidRDefault="00A26BCF" w:rsidP="00280DEE">
            <w:r>
              <w:rPr>
                <w:rFonts w:ascii="Calibri" w:hAnsi="Calibri" w:cs="Calibri"/>
                <w:color w:val="000000"/>
                <w:sz w:val="22"/>
                <w:szCs w:val="22"/>
              </w:rPr>
              <w:t>S-98 B-3</w:t>
            </w:r>
          </w:p>
        </w:tc>
      </w:tr>
      <w:tr w:rsidR="00532BE4" w14:paraId="4BEB240F" w14:textId="77777777" w:rsidTr="00A21CDE">
        <w:trPr>
          <w:tblHeader/>
          <w:trPrChange w:id="1894" w:author="jonathan pritchard" w:date="2025-01-23T13:31:00Z" w16du:dateUtc="2025-01-23T13:31:00Z">
            <w:trPr>
              <w:tblHeader/>
            </w:trPr>
          </w:trPrChange>
        </w:trPr>
        <w:tc>
          <w:tcPr>
            <w:tcW w:w="9526" w:type="dxa"/>
            <w:gridSpan w:val="4"/>
            <w:shd w:val="clear" w:color="auto" w:fill="BFBFBF" w:themeFill="background1" w:themeFillShade="BF"/>
            <w:vAlign w:val="center"/>
            <w:tcPrChange w:id="1895" w:author="jonathan pritchard" w:date="2025-01-23T13:31:00Z" w16du:dateUtc="2025-01-23T13:31:00Z">
              <w:tcPr>
                <w:tcW w:w="9526" w:type="dxa"/>
                <w:gridSpan w:val="7"/>
                <w:shd w:val="clear" w:color="auto" w:fill="CCFFCC"/>
                <w:vAlign w:val="center"/>
              </w:tcPr>
            </w:tcPrChange>
          </w:tcPr>
          <w:p w14:paraId="6F1D2396" w14:textId="77777777" w:rsidR="00532BE4" w:rsidRDefault="00532BE4" w:rsidP="00280DEE">
            <w:r w:rsidRPr="000A066E">
              <w:rPr>
                <w:b/>
              </w:rPr>
              <w:t>Test description</w:t>
            </w:r>
          </w:p>
        </w:tc>
      </w:tr>
      <w:tr w:rsidR="00532BE4" w14:paraId="4889B210" w14:textId="77777777" w:rsidTr="00280DEE">
        <w:trPr>
          <w:tblHeader/>
        </w:trPr>
        <w:tc>
          <w:tcPr>
            <w:tcW w:w="9526" w:type="dxa"/>
            <w:gridSpan w:val="4"/>
            <w:vAlign w:val="center"/>
          </w:tcPr>
          <w:p w14:paraId="16D322F3" w14:textId="77777777" w:rsidR="00532BE4" w:rsidRDefault="00532BE4" w:rsidP="00280DEE">
            <w:pPr>
              <w:rPr>
                <w:i/>
              </w:rPr>
            </w:pPr>
          </w:p>
          <w:p w14:paraId="3CF09367" w14:textId="77777777" w:rsidR="00532BE4" w:rsidRDefault="00532BE4" w:rsidP="00280DEE">
            <w:pPr>
              <w:rPr>
                <w:i/>
              </w:rPr>
            </w:pPr>
            <w:r w:rsidRPr="00B07F0D">
              <w:rPr>
                <w:i/>
              </w:rPr>
              <w:t xml:space="preserve">This test checks that </w:t>
            </w:r>
            <w:r>
              <w:rPr>
                <w:i/>
              </w:rPr>
              <w:t>exchange sets with an invalid catalogue signature file can not be loaded.</w:t>
            </w:r>
          </w:p>
          <w:p w14:paraId="7453A910" w14:textId="77777777" w:rsidR="00532BE4" w:rsidRPr="00B07F0D" w:rsidRDefault="00532BE4" w:rsidP="00280DEE">
            <w:pPr>
              <w:rPr>
                <w:i/>
              </w:rPr>
            </w:pPr>
          </w:p>
        </w:tc>
      </w:tr>
      <w:tr w:rsidR="00532BE4" w14:paraId="1F50E92B" w14:textId="77777777" w:rsidTr="00A21CDE">
        <w:trPr>
          <w:tblHeader/>
          <w:trPrChange w:id="1896" w:author="jonathan pritchard" w:date="2025-01-23T13:31:00Z" w16du:dateUtc="2025-01-23T13:31:00Z">
            <w:trPr>
              <w:tblHeader/>
            </w:trPr>
          </w:trPrChange>
        </w:trPr>
        <w:tc>
          <w:tcPr>
            <w:tcW w:w="9526" w:type="dxa"/>
            <w:gridSpan w:val="4"/>
            <w:shd w:val="clear" w:color="auto" w:fill="BFBFBF" w:themeFill="background1" w:themeFillShade="BF"/>
            <w:vAlign w:val="center"/>
            <w:tcPrChange w:id="1897" w:author="jonathan pritchard" w:date="2025-01-23T13:31:00Z" w16du:dateUtc="2025-01-23T13:31:00Z">
              <w:tcPr>
                <w:tcW w:w="9526" w:type="dxa"/>
                <w:gridSpan w:val="7"/>
                <w:shd w:val="clear" w:color="auto" w:fill="CCFFCC"/>
                <w:vAlign w:val="center"/>
              </w:tcPr>
            </w:tcPrChange>
          </w:tcPr>
          <w:p w14:paraId="6580F557" w14:textId="77777777" w:rsidR="00532BE4" w:rsidRPr="004065B1" w:rsidRDefault="00532BE4" w:rsidP="00280DEE">
            <w:r w:rsidRPr="000A066E">
              <w:rPr>
                <w:b/>
              </w:rPr>
              <w:t>Setup</w:t>
            </w:r>
          </w:p>
        </w:tc>
      </w:tr>
      <w:tr w:rsidR="00532BE4" w14:paraId="24252533" w14:textId="77777777" w:rsidTr="00280DEE">
        <w:trPr>
          <w:tblHeader/>
        </w:trPr>
        <w:tc>
          <w:tcPr>
            <w:tcW w:w="9526" w:type="dxa"/>
            <w:gridSpan w:val="4"/>
            <w:vAlign w:val="center"/>
          </w:tcPr>
          <w:p w14:paraId="7E0DD2EF" w14:textId="77777777" w:rsidR="00532BE4" w:rsidRPr="00076547" w:rsidRDefault="00532BE4" w:rsidP="00280DEE">
            <w:pPr>
              <w:rPr>
                <w:i/>
              </w:rPr>
            </w:pPr>
            <w:r w:rsidRPr="00076547">
              <w:rPr>
                <w:i/>
              </w:rPr>
              <w:t>No pre-installed permits</w:t>
            </w:r>
          </w:p>
          <w:p w14:paraId="7362237E" w14:textId="77777777" w:rsidR="00532BE4" w:rsidRPr="00076547" w:rsidRDefault="00532BE4" w:rsidP="00280DEE">
            <w:pPr>
              <w:rPr>
                <w:i/>
              </w:rPr>
            </w:pPr>
            <w:r w:rsidRPr="00076547">
              <w:rPr>
                <w:i/>
              </w:rPr>
              <w:t>Test data used:</w:t>
            </w:r>
          </w:p>
          <w:p w14:paraId="16F87E9B" w14:textId="6BCC7DAA" w:rsidR="00532BE4" w:rsidRPr="00076547" w:rsidRDefault="00532BE4" w:rsidP="00280DEE">
            <w:pPr>
              <w:rPr>
                <w:i/>
              </w:rPr>
            </w:pPr>
            <w:r>
              <w:rPr>
                <w:i/>
              </w:rPr>
              <w:t>CATALOG.XML</w:t>
            </w:r>
          </w:p>
          <w:p w14:paraId="561DAE17" w14:textId="77777777" w:rsidR="00532BE4" w:rsidRDefault="00532BE4" w:rsidP="00280DEE">
            <w:pPr>
              <w:rPr>
                <w:i/>
              </w:rPr>
            </w:pPr>
            <w:r w:rsidRPr="00076547">
              <w:rPr>
                <w:i/>
              </w:rPr>
              <w:t>Test data location:</w:t>
            </w:r>
          </w:p>
          <w:p w14:paraId="4BAC8185" w14:textId="77777777" w:rsidR="00532BE4" w:rsidRPr="001C412A" w:rsidRDefault="00532BE4">
            <w:pPr>
              <w:pStyle w:val="ListParagraph"/>
              <w:numPr>
                <w:ilvl w:val="0"/>
                <w:numId w:val="53"/>
              </w:numPr>
              <w:rPr>
                <w:b/>
                <w:bCs/>
                <w:i/>
              </w:rPr>
            </w:pPr>
            <w:r>
              <w:rPr>
                <w:b/>
                <w:bCs/>
                <w:i/>
              </w:rPr>
              <w:t>Authentication3A</w:t>
            </w:r>
          </w:p>
          <w:p w14:paraId="5F9EF036" w14:textId="77777777" w:rsidR="00532BE4" w:rsidRDefault="00532BE4" w:rsidP="00532BE4">
            <w:pPr>
              <w:jc w:val="left"/>
              <w:rPr>
                <w:i/>
              </w:rPr>
            </w:pPr>
          </w:p>
          <w:p w14:paraId="1FCA04C1" w14:textId="7CF99898" w:rsidR="00532BE4" w:rsidRPr="00EF287F" w:rsidRDefault="00532BE4" w:rsidP="00532BE4">
            <w:pPr>
              <w:jc w:val="left"/>
              <w:rPr>
                <w:i/>
              </w:rPr>
            </w:pPr>
            <w:r>
              <w:rPr>
                <w:i/>
              </w:rPr>
              <w:t>The exchange set is missing the CAT</w:t>
            </w:r>
            <w:ins w:id="1898" w:author="jonathan pritchard" w:date="2025-01-23T13:31:00Z" w16du:dateUtc="2025-01-23T13:31:00Z">
              <w:r w:rsidR="00A21CDE">
                <w:rPr>
                  <w:i/>
                </w:rPr>
                <w:t>ALOG</w:t>
              </w:r>
            </w:ins>
            <w:r>
              <w:rPr>
                <w:i/>
              </w:rPr>
              <w:t>.SIG</w:t>
            </w:r>
            <w:ins w:id="1899" w:author="jonathan pritchard" w:date="2025-01-23T13:31:00Z" w16du:dateUtc="2025-01-23T13:31:00Z">
              <w:r w:rsidR="00A21CDE">
                <w:rPr>
                  <w:i/>
                </w:rPr>
                <w:t>N</w:t>
              </w:r>
            </w:ins>
            <w:r>
              <w:rPr>
                <w:i/>
              </w:rPr>
              <w:t xml:space="preserve"> catalogue signature file.</w:t>
            </w:r>
          </w:p>
        </w:tc>
      </w:tr>
      <w:tr w:rsidR="00532BE4" w14:paraId="61B39DBD" w14:textId="77777777" w:rsidTr="00A21CDE">
        <w:trPr>
          <w:tblHeader/>
          <w:trPrChange w:id="1900" w:author="jonathan pritchard" w:date="2025-01-23T13:31:00Z" w16du:dateUtc="2025-01-23T13:31:00Z">
            <w:trPr>
              <w:tblHeader/>
            </w:trPr>
          </w:trPrChange>
        </w:trPr>
        <w:tc>
          <w:tcPr>
            <w:tcW w:w="9526" w:type="dxa"/>
            <w:gridSpan w:val="4"/>
            <w:shd w:val="clear" w:color="auto" w:fill="BFBFBF" w:themeFill="background1" w:themeFillShade="BF"/>
            <w:vAlign w:val="center"/>
            <w:tcPrChange w:id="1901" w:author="jonathan pritchard" w:date="2025-01-23T13:31:00Z" w16du:dateUtc="2025-01-23T13:31:00Z">
              <w:tcPr>
                <w:tcW w:w="9526" w:type="dxa"/>
                <w:gridSpan w:val="7"/>
                <w:shd w:val="clear" w:color="auto" w:fill="CCFFCC"/>
                <w:vAlign w:val="center"/>
              </w:tcPr>
            </w:tcPrChange>
          </w:tcPr>
          <w:p w14:paraId="4010DB23" w14:textId="77777777" w:rsidR="00532BE4" w:rsidRPr="004065B1" w:rsidRDefault="00532BE4" w:rsidP="00280DEE">
            <w:r w:rsidRPr="000A066E">
              <w:rPr>
                <w:b/>
              </w:rPr>
              <w:t>Action</w:t>
            </w:r>
          </w:p>
        </w:tc>
      </w:tr>
      <w:tr w:rsidR="00532BE4" w14:paraId="50DC064A" w14:textId="77777777" w:rsidTr="00280DEE">
        <w:trPr>
          <w:tblHeader/>
        </w:trPr>
        <w:tc>
          <w:tcPr>
            <w:tcW w:w="9526" w:type="dxa"/>
            <w:gridSpan w:val="4"/>
            <w:vAlign w:val="center"/>
          </w:tcPr>
          <w:p w14:paraId="42B73533" w14:textId="77777777" w:rsidR="00532BE4" w:rsidRDefault="00532BE4" w:rsidP="00280DEE">
            <w:pPr>
              <w:rPr>
                <w:i/>
              </w:rPr>
            </w:pPr>
          </w:p>
          <w:p w14:paraId="0980C1B1" w14:textId="3E5B694E" w:rsidR="00532BE4" w:rsidRPr="00073C00" w:rsidRDefault="00532BE4" w:rsidP="00280DEE">
            <w:pPr>
              <w:rPr>
                <w:b/>
                <w:bCs/>
                <w:i/>
              </w:rPr>
            </w:pPr>
            <w:r w:rsidRPr="00B07F0D">
              <w:rPr>
                <w:i/>
              </w:rPr>
              <w:t xml:space="preserve">Load </w:t>
            </w:r>
            <w:r>
              <w:rPr>
                <w:i/>
              </w:rPr>
              <w:t xml:space="preserve">exchange set </w:t>
            </w:r>
            <w:proofErr w:type="spellStart"/>
            <w:r>
              <w:rPr>
                <w:b/>
                <w:bCs/>
                <w:i/>
              </w:rPr>
              <w:t>MissingCatalogueSignature</w:t>
            </w:r>
            <w:proofErr w:type="spellEnd"/>
          </w:p>
          <w:p w14:paraId="2B9366D0" w14:textId="77777777" w:rsidR="00532BE4" w:rsidRPr="00B07F0D" w:rsidRDefault="00532BE4" w:rsidP="00280DEE">
            <w:pPr>
              <w:rPr>
                <w:i/>
              </w:rPr>
            </w:pPr>
          </w:p>
        </w:tc>
      </w:tr>
      <w:tr w:rsidR="00532BE4" w14:paraId="67A970E0" w14:textId="77777777" w:rsidTr="00A21CDE">
        <w:trPr>
          <w:tblHeader/>
          <w:trPrChange w:id="1902" w:author="jonathan pritchard" w:date="2025-01-23T13:31:00Z" w16du:dateUtc="2025-01-23T13:31:00Z">
            <w:trPr>
              <w:tblHeader/>
            </w:trPr>
          </w:trPrChange>
        </w:trPr>
        <w:tc>
          <w:tcPr>
            <w:tcW w:w="9526" w:type="dxa"/>
            <w:gridSpan w:val="4"/>
            <w:shd w:val="clear" w:color="auto" w:fill="BFBFBF" w:themeFill="background1" w:themeFillShade="BF"/>
            <w:vAlign w:val="center"/>
            <w:tcPrChange w:id="1903" w:author="jonathan pritchard" w:date="2025-01-23T13:31:00Z" w16du:dateUtc="2025-01-23T13:31:00Z">
              <w:tcPr>
                <w:tcW w:w="9526" w:type="dxa"/>
                <w:gridSpan w:val="7"/>
                <w:shd w:val="clear" w:color="auto" w:fill="CCFFCC"/>
                <w:vAlign w:val="center"/>
              </w:tcPr>
            </w:tcPrChange>
          </w:tcPr>
          <w:p w14:paraId="23EA1EB9" w14:textId="77777777" w:rsidR="00532BE4" w:rsidRPr="004065B1" w:rsidRDefault="00532BE4" w:rsidP="00280DEE">
            <w:r w:rsidRPr="000A066E">
              <w:rPr>
                <w:b/>
              </w:rPr>
              <w:t>Results</w:t>
            </w:r>
          </w:p>
        </w:tc>
      </w:tr>
      <w:tr w:rsidR="00532BE4" w14:paraId="66684259" w14:textId="77777777" w:rsidTr="00280DEE">
        <w:trPr>
          <w:tblHeader/>
        </w:trPr>
        <w:tc>
          <w:tcPr>
            <w:tcW w:w="9526" w:type="dxa"/>
            <w:gridSpan w:val="4"/>
            <w:vAlign w:val="center"/>
          </w:tcPr>
          <w:p w14:paraId="6A5C4120" w14:textId="77777777" w:rsidR="00532BE4" w:rsidRDefault="00532BE4" w:rsidP="00280DEE">
            <w:pPr>
              <w:jc w:val="left"/>
              <w:rPr>
                <w:rFonts w:cs="Arial"/>
                <w:i/>
                <w:iCs/>
                <w:position w:val="-1"/>
                <w:lang w:val="en-US"/>
              </w:rPr>
            </w:pPr>
          </w:p>
          <w:p w14:paraId="703B5D36" w14:textId="77777777" w:rsidR="00532BE4" w:rsidRDefault="00532BE4" w:rsidP="00280DEE">
            <w:pPr>
              <w:jc w:val="left"/>
              <w:rPr>
                <w:rFonts w:cs="Arial"/>
                <w:i/>
                <w:iCs/>
                <w:position w:val="-1"/>
                <w:lang w:val="en-US"/>
              </w:rPr>
            </w:pPr>
            <w:r>
              <w:rPr>
                <w:rFonts w:cs="Arial"/>
                <w:i/>
                <w:iCs/>
                <w:position w:val="-1"/>
                <w:lang w:val="en-US"/>
              </w:rPr>
              <w:t>Verify the ECDIS fails to install the exchange set contents and outputs a suitable error message.</w:t>
            </w:r>
          </w:p>
          <w:p w14:paraId="3073D2BC" w14:textId="77777777" w:rsidR="00532BE4" w:rsidRPr="00B07F0D" w:rsidRDefault="00532BE4" w:rsidP="00280DEE">
            <w:pPr>
              <w:jc w:val="left"/>
              <w:rPr>
                <w:rFonts w:cs="Arial"/>
                <w:i/>
                <w:iCs/>
                <w:position w:val="-1"/>
                <w:lang w:val="en-US"/>
              </w:rPr>
            </w:pPr>
          </w:p>
        </w:tc>
      </w:tr>
    </w:tbl>
    <w:p w14:paraId="71856F81" w14:textId="2A0C1536" w:rsidR="00073C00" w:rsidRPr="007E2CFE" w:rsidRDefault="00073C00" w:rsidP="00073C00">
      <w:pPr>
        <w:pStyle w:val="Heading3"/>
      </w:pPr>
      <w:bookmarkStart w:id="1904" w:name="_Toc189647805"/>
      <w:r>
        <w:t>Invalid Catalogue Signature.</w:t>
      </w:r>
      <w:bookmarkEnd w:id="1904"/>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1905" w:author="jonathan pritchard" w:date="2025-01-23T13:31:00Z" w16du:dateUtc="2025-01-23T13:31: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30"/>
        <w:gridCol w:w="2563"/>
        <w:gridCol w:w="2332"/>
        <w:gridCol w:w="2301"/>
        <w:tblGridChange w:id="1906">
          <w:tblGrid>
            <w:gridCol w:w="2329"/>
            <w:gridCol w:w="1"/>
            <w:gridCol w:w="2562"/>
            <w:gridCol w:w="1"/>
            <w:gridCol w:w="2329"/>
            <w:gridCol w:w="3"/>
            <w:gridCol w:w="2301"/>
          </w:tblGrid>
        </w:tblGridChange>
      </w:tblGrid>
      <w:tr w:rsidR="00073C00" w14:paraId="0676041D" w14:textId="77777777" w:rsidTr="00A26BCF">
        <w:trPr>
          <w:trHeight w:val="454"/>
          <w:tblHeader/>
          <w:trPrChange w:id="1907" w:author="jonathan pritchard" w:date="2025-01-23T13:31:00Z" w16du:dateUtc="2025-01-23T13:31:00Z">
            <w:trPr>
              <w:trHeight w:val="454"/>
              <w:tblHeader/>
            </w:trPr>
          </w:trPrChange>
        </w:trPr>
        <w:tc>
          <w:tcPr>
            <w:tcW w:w="2381" w:type="dxa"/>
            <w:shd w:val="clear" w:color="auto" w:fill="BFBFBF" w:themeFill="background1" w:themeFillShade="BF"/>
            <w:vAlign w:val="center"/>
            <w:tcPrChange w:id="1908" w:author="jonathan pritchard" w:date="2025-01-23T13:31:00Z" w16du:dateUtc="2025-01-23T13:31:00Z">
              <w:tcPr>
                <w:tcW w:w="2381" w:type="dxa"/>
                <w:shd w:val="clear" w:color="auto" w:fill="CCFFCC"/>
                <w:vAlign w:val="center"/>
              </w:tcPr>
            </w:tcPrChange>
          </w:tcPr>
          <w:p w14:paraId="27139230" w14:textId="77777777" w:rsidR="00073C00" w:rsidRPr="004065B1" w:rsidRDefault="00073C00" w:rsidP="00280DEE">
            <w:r w:rsidRPr="000A066E">
              <w:rPr>
                <w:b/>
              </w:rPr>
              <w:t>Test Reference</w:t>
            </w:r>
          </w:p>
        </w:tc>
        <w:tc>
          <w:tcPr>
            <w:tcW w:w="2381" w:type="dxa"/>
            <w:shd w:val="clear" w:color="auto" w:fill="FFFFFF" w:themeFill="background1"/>
            <w:vAlign w:val="center"/>
            <w:tcPrChange w:id="1909" w:author="jonathan pritchard" w:date="2025-01-23T13:31:00Z" w16du:dateUtc="2025-01-23T13:31:00Z">
              <w:tcPr>
                <w:tcW w:w="2381" w:type="dxa"/>
                <w:gridSpan w:val="2"/>
                <w:shd w:val="clear" w:color="auto" w:fill="CCFFCC"/>
                <w:vAlign w:val="center"/>
              </w:tcPr>
            </w:tcPrChange>
          </w:tcPr>
          <w:p w14:paraId="34DC0BB0" w14:textId="01EEBD78" w:rsidR="00073C00" w:rsidRPr="004065B1" w:rsidRDefault="00073C00" w:rsidP="00280DEE">
            <w:proofErr w:type="spellStart"/>
            <w:r>
              <w:t>Inv</w:t>
            </w:r>
            <w:r w:rsidRPr="00357E05">
              <w:rPr>
                <w:shd w:val="clear" w:color="auto" w:fill="CCFFCC"/>
              </w:rPr>
              <w:t>alidCatalogueSign</w:t>
            </w:r>
            <w:r>
              <w:t>ature</w:t>
            </w:r>
            <w:proofErr w:type="spellEnd"/>
          </w:p>
        </w:tc>
        <w:tc>
          <w:tcPr>
            <w:tcW w:w="2382" w:type="dxa"/>
            <w:shd w:val="clear" w:color="auto" w:fill="BFBFBF" w:themeFill="background1" w:themeFillShade="BF"/>
            <w:vAlign w:val="center"/>
            <w:tcPrChange w:id="1910" w:author="jonathan pritchard" w:date="2025-01-23T13:31:00Z" w16du:dateUtc="2025-01-23T13:31:00Z">
              <w:tcPr>
                <w:tcW w:w="2382" w:type="dxa"/>
                <w:gridSpan w:val="2"/>
                <w:shd w:val="clear" w:color="auto" w:fill="CCFFCC"/>
                <w:vAlign w:val="center"/>
              </w:tcPr>
            </w:tcPrChange>
          </w:tcPr>
          <w:p w14:paraId="78B92704" w14:textId="77777777" w:rsidR="00073C00" w:rsidRPr="004065B1" w:rsidRDefault="00073C00" w:rsidP="00280DEE">
            <w:r w:rsidRPr="000A066E">
              <w:rPr>
                <w:b/>
              </w:rPr>
              <w:t>IHO Reference</w:t>
            </w:r>
          </w:p>
        </w:tc>
        <w:tc>
          <w:tcPr>
            <w:tcW w:w="2382" w:type="dxa"/>
            <w:shd w:val="clear" w:color="auto" w:fill="FFFFFF" w:themeFill="background1"/>
            <w:vAlign w:val="center"/>
            <w:tcPrChange w:id="1911" w:author="jonathan pritchard" w:date="2025-01-23T13:31:00Z" w16du:dateUtc="2025-01-23T13:31:00Z">
              <w:tcPr>
                <w:tcW w:w="2382" w:type="dxa"/>
                <w:gridSpan w:val="2"/>
                <w:shd w:val="clear" w:color="auto" w:fill="CCFFCC"/>
                <w:vAlign w:val="center"/>
              </w:tcPr>
            </w:tcPrChange>
          </w:tcPr>
          <w:p w14:paraId="721ABA9D" w14:textId="49346165" w:rsidR="00073C00" w:rsidRPr="004065B1" w:rsidRDefault="00A26BCF" w:rsidP="00280DEE">
            <w:r>
              <w:rPr>
                <w:rFonts w:ascii="Calibri" w:hAnsi="Calibri" w:cs="Calibri"/>
                <w:color w:val="000000"/>
                <w:sz w:val="22"/>
                <w:szCs w:val="22"/>
              </w:rPr>
              <w:t>S-98 B-3</w:t>
            </w:r>
          </w:p>
        </w:tc>
      </w:tr>
      <w:tr w:rsidR="00073C00" w14:paraId="2525A179" w14:textId="77777777" w:rsidTr="002F7035">
        <w:trPr>
          <w:tblHeader/>
          <w:trPrChange w:id="1912" w:author="jonathan pritchard" w:date="2025-01-23T13:31:00Z" w16du:dateUtc="2025-01-23T13:31:00Z">
            <w:trPr>
              <w:tblHeader/>
            </w:trPr>
          </w:trPrChange>
        </w:trPr>
        <w:tc>
          <w:tcPr>
            <w:tcW w:w="9526" w:type="dxa"/>
            <w:gridSpan w:val="4"/>
            <w:shd w:val="clear" w:color="auto" w:fill="BFBFBF" w:themeFill="background1" w:themeFillShade="BF"/>
            <w:vAlign w:val="center"/>
            <w:tcPrChange w:id="1913" w:author="jonathan pritchard" w:date="2025-01-23T13:31:00Z" w16du:dateUtc="2025-01-23T13:31:00Z">
              <w:tcPr>
                <w:tcW w:w="9526" w:type="dxa"/>
                <w:gridSpan w:val="7"/>
                <w:shd w:val="clear" w:color="auto" w:fill="CCFFCC"/>
                <w:vAlign w:val="center"/>
              </w:tcPr>
            </w:tcPrChange>
          </w:tcPr>
          <w:p w14:paraId="78886F60" w14:textId="77777777" w:rsidR="00073C00" w:rsidRDefault="00073C00" w:rsidP="00280DEE">
            <w:r w:rsidRPr="000A066E">
              <w:rPr>
                <w:b/>
              </w:rPr>
              <w:t>Test description</w:t>
            </w:r>
          </w:p>
        </w:tc>
      </w:tr>
      <w:tr w:rsidR="00073C00" w14:paraId="1F2586A6" w14:textId="77777777" w:rsidTr="00280DEE">
        <w:trPr>
          <w:tblHeader/>
        </w:trPr>
        <w:tc>
          <w:tcPr>
            <w:tcW w:w="9526" w:type="dxa"/>
            <w:gridSpan w:val="4"/>
            <w:vAlign w:val="center"/>
          </w:tcPr>
          <w:p w14:paraId="5F9C30D9" w14:textId="77777777" w:rsidR="00073C00" w:rsidRDefault="00073C00" w:rsidP="00280DEE">
            <w:pPr>
              <w:rPr>
                <w:i/>
              </w:rPr>
            </w:pPr>
          </w:p>
          <w:p w14:paraId="3AEAB4BB" w14:textId="592445F2" w:rsidR="00073C00" w:rsidRDefault="00073C00" w:rsidP="00280DEE">
            <w:pPr>
              <w:rPr>
                <w:i/>
              </w:rPr>
            </w:pPr>
            <w:r w:rsidRPr="00B07F0D">
              <w:rPr>
                <w:i/>
              </w:rPr>
              <w:t xml:space="preserve">This test checks that </w:t>
            </w:r>
            <w:r>
              <w:rPr>
                <w:i/>
              </w:rPr>
              <w:t>exchange sets with an invalid catalogue signature file can not be loaded.</w:t>
            </w:r>
          </w:p>
          <w:p w14:paraId="2FB07281" w14:textId="48493107" w:rsidR="00073C00" w:rsidRPr="00B07F0D" w:rsidRDefault="00073C00" w:rsidP="00280DEE">
            <w:pPr>
              <w:rPr>
                <w:i/>
              </w:rPr>
            </w:pPr>
          </w:p>
        </w:tc>
      </w:tr>
      <w:tr w:rsidR="00073C00" w14:paraId="2E18A68E" w14:textId="77777777" w:rsidTr="002F7035">
        <w:trPr>
          <w:tblHeader/>
          <w:trPrChange w:id="1914" w:author="jonathan pritchard" w:date="2025-01-23T13:31:00Z" w16du:dateUtc="2025-01-23T13:31:00Z">
            <w:trPr>
              <w:tblHeader/>
            </w:trPr>
          </w:trPrChange>
        </w:trPr>
        <w:tc>
          <w:tcPr>
            <w:tcW w:w="9526" w:type="dxa"/>
            <w:gridSpan w:val="4"/>
            <w:shd w:val="clear" w:color="auto" w:fill="BFBFBF" w:themeFill="background1" w:themeFillShade="BF"/>
            <w:vAlign w:val="center"/>
            <w:tcPrChange w:id="1915" w:author="jonathan pritchard" w:date="2025-01-23T13:31:00Z" w16du:dateUtc="2025-01-23T13:31:00Z">
              <w:tcPr>
                <w:tcW w:w="9526" w:type="dxa"/>
                <w:gridSpan w:val="7"/>
                <w:shd w:val="clear" w:color="auto" w:fill="CCFFCC"/>
                <w:vAlign w:val="center"/>
              </w:tcPr>
            </w:tcPrChange>
          </w:tcPr>
          <w:p w14:paraId="7DAB423A" w14:textId="77777777" w:rsidR="00073C00" w:rsidRPr="004065B1" w:rsidRDefault="00073C00" w:rsidP="00280DEE">
            <w:r w:rsidRPr="000A066E">
              <w:rPr>
                <w:b/>
              </w:rPr>
              <w:t>Setup</w:t>
            </w:r>
          </w:p>
        </w:tc>
      </w:tr>
      <w:tr w:rsidR="00073C00" w14:paraId="1379743F" w14:textId="77777777" w:rsidTr="00280DEE">
        <w:trPr>
          <w:tblHeader/>
        </w:trPr>
        <w:tc>
          <w:tcPr>
            <w:tcW w:w="9526" w:type="dxa"/>
            <w:gridSpan w:val="4"/>
            <w:vAlign w:val="center"/>
          </w:tcPr>
          <w:p w14:paraId="02BA5641" w14:textId="77777777" w:rsidR="00073C00" w:rsidRPr="00076547" w:rsidRDefault="00073C00" w:rsidP="00280DEE">
            <w:pPr>
              <w:rPr>
                <w:i/>
              </w:rPr>
            </w:pPr>
            <w:r w:rsidRPr="00076547">
              <w:rPr>
                <w:i/>
              </w:rPr>
              <w:t>No pre-installed permits</w:t>
            </w:r>
          </w:p>
          <w:p w14:paraId="418BA5B9" w14:textId="77777777" w:rsidR="00073C00" w:rsidRPr="00076547" w:rsidRDefault="00073C00" w:rsidP="00280DEE">
            <w:pPr>
              <w:rPr>
                <w:i/>
              </w:rPr>
            </w:pPr>
            <w:r w:rsidRPr="00076547">
              <w:rPr>
                <w:i/>
              </w:rPr>
              <w:t>Test data used:</w:t>
            </w:r>
          </w:p>
          <w:p w14:paraId="25618733" w14:textId="239C0AB3" w:rsidR="00073C00" w:rsidRPr="00076547" w:rsidRDefault="00073C00" w:rsidP="00280DEE">
            <w:pPr>
              <w:rPr>
                <w:i/>
              </w:rPr>
            </w:pPr>
            <w:r>
              <w:rPr>
                <w:i/>
              </w:rPr>
              <w:t>CATALOG.XML CAT.SIG</w:t>
            </w:r>
          </w:p>
          <w:p w14:paraId="298C639B" w14:textId="77777777" w:rsidR="00073C00" w:rsidRDefault="00073C00" w:rsidP="00280DEE">
            <w:pPr>
              <w:rPr>
                <w:i/>
              </w:rPr>
            </w:pPr>
            <w:r w:rsidRPr="00076547">
              <w:rPr>
                <w:i/>
              </w:rPr>
              <w:t>Test data location:</w:t>
            </w:r>
          </w:p>
          <w:p w14:paraId="09D5EE01" w14:textId="602D9CC8" w:rsidR="00073C00" w:rsidRPr="001C412A" w:rsidRDefault="00073C00">
            <w:pPr>
              <w:pStyle w:val="ListParagraph"/>
              <w:numPr>
                <w:ilvl w:val="0"/>
                <w:numId w:val="53"/>
              </w:numPr>
              <w:rPr>
                <w:b/>
                <w:bCs/>
                <w:i/>
              </w:rPr>
            </w:pPr>
            <w:r>
              <w:rPr>
                <w:b/>
                <w:bCs/>
                <w:i/>
              </w:rPr>
              <w:t>Authentication3</w:t>
            </w:r>
            <w:r w:rsidR="00532BE4">
              <w:rPr>
                <w:b/>
                <w:bCs/>
                <w:i/>
              </w:rPr>
              <w:t>B</w:t>
            </w:r>
          </w:p>
          <w:p w14:paraId="2F3C9A2C" w14:textId="77777777" w:rsidR="00073C00" w:rsidRDefault="00073C00" w:rsidP="00280DEE">
            <w:pPr>
              <w:jc w:val="left"/>
              <w:rPr>
                <w:i/>
              </w:rPr>
            </w:pPr>
          </w:p>
          <w:p w14:paraId="0C273FE6" w14:textId="7766FBF4" w:rsidR="00073C00" w:rsidRDefault="00073C00" w:rsidP="00280DEE">
            <w:pPr>
              <w:jc w:val="left"/>
              <w:rPr>
                <w:i/>
              </w:rPr>
            </w:pPr>
            <w:r>
              <w:rPr>
                <w:i/>
              </w:rPr>
              <w:t>The signature contained in CAT</w:t>
            </w:r>
            <w:ins w:id="1916" w:author="jonathan pritchard" w:date="2025-01-23T13:31:00Z" w16du:dateUtc="2025-01-23T13:31:00Z">
              <w:r w:rsidR="002F7035">
                <w:rPr>
                  <w:i/>
                </w:rPr>
                <w:t>ALOG</w:t>
              </w:r>
            </w:ins>
            <w:r>
              <w:rPr>
                <w:i/>
              </w:rPr>
              <w:t>.SIG</w:t>
            </w:r>
            <w:ins w:id="1917" w:author="jonathan pritchard" w:date="2025-01-23T13:31:00Z" w16du:dateUtc="2025-01-23T13:31:00Z">
              <w:r w:rsidR="002F7035">
                <w:rPr>
                  <w:i/>
                </w:rPr>
                <w:t>N</w:t>
              </w:r>
            </w:ins>
            <w:r>
              <w:rPr>
                <w:i/>
              </w:rPr>
              <w:t xml:space="preserve"> is invalid.</w:t>
            </w:r>
          </w:p>
          <w:p w14:paraId="6F1854C8" w14:textId="42F35596" w:rsidR="00073C00" w:rsidRPr="00EF287F" w:rsidRDefault="00073C00" w:rsidP="00280DEE">
            <w:pPr>
              <w:jc w:val="left"/>
              <w:rPr>
                <w:i/>
              </w:rPr>
            </w:pPr>
          </w:p>
        </w:tc>
      </w:tr>
      <w:tr w:rsidR="00073C00" w14:paraId="3BE8702F" w14:textId="77777777" w:rsidTr="002F7035">
        <w:trPr>
          <w:tblHeader/>
          <w:trPrChange w:id="1918" w:author="jonathan pritchard" w:date="2025-01-23T13:31:00Z" w16du:dateUtc="2025-01-23T13:31:00Z">
            <w:trPr>
              <w:tblHeader/>
            </w:trPr>
          </w:trPrChange>
        </w:trPr>
        <w:tc>
          <w:tcPr>
            <w:tcW w:w="9526" w:type="dxa"/>
            <w:gridSpan w:val="4"/>
            <w:shd w:val="clear" w:color="auto" w:fill="BFBFBF" w:themeFill="background1" w:themeFillShade="BF"/>
            <w:vAlign w:val="center"/>
            <w:tcPrChange w:id="1919" w:author="jonathan pritchard" w:date="2025-01-23T13:31:00Z" w16du:dateUtc="2025-01-23T13:31:00Z">
              <w:tcPr>
                <w:tcW w:w="9526" w:type="dxa"/>
                <w:gridSpan w:val="7"/>
                <w:shd w:val="clear" w:color="auto" w:fill="CCFFCC"/>
                <w:vAlign w:val="center"/>
              </w:tcPr>
            </w:tcPrChange>
          </w:tcPr>
          <w:p w14:paraId="356D4478" w14:textId="77777777" w:rsidR="00073C00" w:rsidRPr="004065B1" w:rsidRDefault="00073C00" w:rsidP="00280DEE">
            <w:r w:rsidRPr="000A066E">
              <w:rPr>
                <w:b/>
              </w:rPr>
              <w:t>Action</w:t>
            </w:r>
          </w:p>
        </w:tc>
      </w:tr>
      <w:tr w:rsidR="00073C00" w14:paraId="2C1CA7F8" w14:textId="77777777" w:rsidTr="00280DEE">
        <w:trPr>
          <w:tblHeader/>
        </w:trPr>
        <w:tc>
          <w:tcPr>
            <w:tcW w:w="9526" w:type="dxa"/>
            <w:gridSpan w:val="4"/>
            <w:vAlign w:val="center"/>
          </w:tcPr>
          <w:p w14:paraId="1E7B76EB" w14:textId="77777777" w:rsidR="00073C00" w:rsidRDefault="00073C00" w:rsidP="00280DEE">
            <w:pPr>
              <w:rPr>
                <w:i/>
              </w:rPr>
            </w:pPr>
          </w:p>
          <w:p w14:paraId="5F248494" w14:textId="1BB589FD" w:rsidR="00073C00" w:rsidRPr="00073C00" w:rsidRDefault="00073C00" w:rsidP="00280DEE">
            <w:pPr>
              <w:rPr>
                <w:b/>
                <w:bCs/>
                <w:i/>
              </w:rPr>
            </w:pPr>
            <w:r w:rsidRPr="00B07F0D">
              <w:rPr>
                <w:i/>
              </w:rPr>
              <w:t xml:space="preserve">Load </w:t>
            </w:r>
            <w:r>
              <w:rPr>
                <w:i/>
              </w:rPr>
              <w:t xml:space="preserve">exchange set </w:t>
            </w:r>
            <w:proofErr w:type="spellStart"/>
            <w:r>
              <w:rPr>
                <w:b/>
                <w:bCs/>
                <w:i/>
              </w:rPr>
              <w:t>InvalidCatalogueSignature</w:t>
            </w:r>
            <w:proofErr w:type="spellEnd"/>
          </w:p>
          <w:p w14:paraId="501E0E6F" w14:textId="77777777" w:rsidR="00073C00" w:rsidRPr="00B07F0D" w:rsidRDefault="00073C00" w:rsidP="00073C00">
            <w:pPr>
              <w:rPr>
                <w:i/>
              </w:rPr>
            </w:pPr>
          </w:p>
        </w:tc>
      </w:tr>
      <w:tr w:rsidR="00073C00" w14:paraId="498CB008" w14:textId="77777777" w:rsidTr="002F7035">
        <w:trPr>
          <w:tblHeader/>
          <w:trPrChange w:id="1920" w:author="jonathan pritchard" w:date="2025-01-23T13:31:00Z" w16du:dateUtc="2025-01-23T13:31:00Z">
            <w:trPr>
              <w:tblHeader/>
            </w:trPr>
          </w:trPrChange>
        </w:trPr>
        <w:tc>
          <w:tcPr>
            <w:tcW w:w="9526" w:type="dxa"/>
            <w:gridSpan w:val="4"/>
            <w:shd w:val="clear" w:color="auto" w:fill="BFBFBF" w:themeFill="background1" w:themeFillShade="BF"/>
            <w:vAlign w:val="center"/>
            <w:tcPrChange w:id="1921" w:author="jonathan pritchard" w:date="2025-01-23T13:31:00Z" w16du:dateUtc="2025-01-23T13:31:00Z">
              <w:tcPr>
                <w:tcW w:w="9526" w:type="dxa"/>
                <w:gridSpan w:val="7"/>
                <w:shd w:val="clear" w:color="auto" w:fill="CCFFCC"/>
                <w:vAlign w:val="center"/>
              </w:tcPr>
            </w:tcPrChange>
          </w:tcPr>
          <w:p w14:paraId="6264A14B" w14:textId="77777777" w:rsidR="00073C00" w:rsidRPr="004065B1" w:rsidRDefault="00073C00" w:rsidP="00280DEE">
            <w:r w:rsidRPr="000A066E">
              <w:rPr>
                <w:b/>
              </w:rPr>
              <w:t>Results</w:t>
            </w:r>
          </w:p>
        </w:tc>
      </w:tr>
      <w:tr w:rsidR="00073C00" w14:paraId="01C7DB60" w14:textId="77777777" w:rsidTr="00280DEE">
        <w:trPr>
          <w:tblHeader/>
        </w:trPr>
        <w:tc>
          <w:tcPr>
            <w:tcW w:w="9526" w:type="dxa"/>
            <w:gridSpan w:val="4"/>
            <w:vAlign w:val="center"/>
          </w:tcPr>
          <w:p w14:paraId="354A116D" w14:textId="77777777" w:rsidR="00073C00" w:rsidRDefault="00073C00" w:rsidP="00280DEE">
            <w:pPr>
              <w:jc w:val="left"/>
              <w:rPr>
                <w:rFonts w:cs="Arial"/>
                <w:i/>
                <w:iCs/>
                <w:position w:val="-1"/>
                <w:lang w:val="en-US"/>
              </w:rPr>
            </w:pPr>
          </w:p>
          <w:p w14:paraId="758B595D" w14:textId="2CC4F9F2" w:rsidR="00073C00" w:rsidRDefault="00073C00" w:rsidP="00280DEE">
            <w:pPr>
              <w:jc w:val="left"/>
              <w:rPr>
                <w:rFonts w:cs="Arial"/>
                <w:i/>
                <w:iCs/>
                <w:position w:val="-1"/>
                <w:lang w:val="en-US"/>
              </w:rPr>
            </w:pPr>
            <w:r>
              <w:rPr>
                <w:rFonts w:cs="Arial"/>
                <w:i/>
                <w:iCs/>
                <w:position w:val="-1"/>
                <w:lang w:val="en-US"/>
              </w:rPr>
              <w:t>Verify the ECDIS fails to install the exchange set contents and outputs a suitable error message.</w:t>
            </w:r>
          </w:p>
          <w:p w14:paraId="7DF02BA9" w14:textId="77777777" w:rsidR="00073C00" w:rsidRPr="00B07F0D" w:rsidRDefault="00073C00" w:rsidP="00280DEE">
            <w:pPr>
              <w:jc w:val="left"/>
              <w:rPr>
                <w:rFonts w:cs="Arial"/>
                <w:i/>
                <w:iCs/>
                <w:position w:val="-1"/>
                <w:lang w:val="en-US"/>
              </w:rPr>
            </w:pPr>
          </w:p>
        </w:tc>
      </w:tr>
    </w:tbl>
    <w:p w14:paraId="1B1F24D6" w14:textId="0883D1BB" w:rsidR="004F582E" w:rsidRDefault="004F582E" w:rsidP="001D52EE">
      <w:pPr>
        <w:pStyle w:val="Heading4"/>
      </w:pPr>
      <w:r>
        <w:lastRenderedPageBreak/>
        <w:t>2.5.5 b</w:t>
      </w:r>
      <w:r w:rsidRPr="00A94802">
        <w:t xml:space="preserve">) </w:t>
      </w:r>
      <w:r w:rsidR="00732FA0" w:rsidRPr="00732FA0">
        <w:t>Authentication against a non SA certificate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922" w:author="jonathan pritchard" w:date="2025-01-23T13:32:00Z" w16du:dateUtc="2025-01-23T13:32: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1923">
          <w:tblGrid>
            <w:gridCol w:w="2381"/>
            <w:gridCol w:w="2381"/>
            <w:gridCol w:w="2382"/>
            <w:gridCol w:w="2382"/>
          </w:tblGrid>
        </w:tblGridChange>
      </w:tblGrid>
      <w:tr w:rsidR="00E944A0" w14:paraId="2BEBCC07" w14:textId="77777777" w:rsidTr="00A26BCF">
        <w:trPr>
          <w:cantSplit/>
          <w:trHeight w:val="454"/>
          <w:trPrChange w:id="1924" w:author="jonathan pritchard" w:date="2025-01-23T13:32:00Z" w16du:dateUtc="2025-01-23T13:32:00Z">
            <w:trPr>
              <w:cantSplit/>
              <w:trHeight w:val="454"/>
            </w:trPr>
          </w:trPrChange>
        </w:trPr>
        <w:tc>
          <w:tcPr>
            <w:tcW w:w="2381" w:type="dxa"/>
            <w:shd w:val="clear" w:color="auto" w:fill="BFBFBF" w:themeFill="background1" w:themeFillShade="BF"/>
            <w:vAlign w:val="center"/>
            <w:tcPrChange w:id="1925" w:author="jonathan pritchard" w:date="2025-01-23T13:32:00Z" w16du:dateUtc="2025-01-23T13:32:00Z">
              <w:tcPr>
                <w:tcW w:w="2381" w:type="dxa"/>
                <w:shd w:val="clear" w:color="auto" w:fill="CCFFCC"/>
                <w:vAlign w:val="center"/>
              </w:tcPr>
            </w:tcPrChange>
          </w:tcPr>
          <w:p w14:paraId="14D4DA58" w14:textId="77777777" w:rsidR="00E944A0" w:rsidRPr="004065B1" w:rsidRDefault="00E944A0" w:rsidP="00730835">
            <w:r w:rsidRPr="000A066E">
              <w:rPr>
                <w:b/>
              </w:rPr>
              <w:t>Test Reference</w:t>
            </w:r>
          </w:p>
        </w:tc>
        <w:tc>
          <w:tcPr>
            <w:tcW w:w="2381" w:type="dxa"/>
            <w:shd w:val="clear" w:color="auto" w:fill="FFFFFF" w:themeFill="background1"/>
            <w:vAlign w:val="center"/>
            <w:tcPrChange w:id="1926" w:author="jonathan pritchard" w:date="2025-01-23T13:32:00Z" w16du:dateUtc="2025-01-23T13:32:00Z">
              <w:tcPr>
                <w:tcW w:w="2381" w:type="dxa"/>
                <w:shd w:val="clear" w:color="auto" w:fill="CCFFCC"/>
                <w:vAlign w:val="center"/>
              </w:tcPr>
            </w:tcPrChange>
          </w:tcPr>
          <w:p w14:paraId="44C92913" w14:textId="4AC8DFE9" w:rsidR="00E944A0" w:rsidRPr="004065B1" w:rsidRDefault="008108ED" w:rsidP="00730835">
            <w:proofErr w:type="spellStart"/>
            <w:r>
              <w:t>NonSASignedData</w:t>
            </w:r>
            <w:proofErr w:type="spellEnd"/>
          </w:p>
        </w:tc>
        <w:tc>
          <w:tcPr>
            <w:tcW w:w="2382" w:type="dxa"/>
            <w:shd w:val="clear" w:color="auto" w:fill="BFBFBF" w:themeFill="background1" w:themeFillShade="BF"/>
            <w:vAlign w:val="center"/>
            <w:tcPrChange w:id="1927" w:author="jonathan pritchard" w:date="2025-01-23T13:32:00Z" w16du:dateUtc="2025-01-23T13:32:00Z">
              <w:tcPr>
                <w:tcW w:w="2382" w:type="dxa"/>
                <w:shd w:val="clear" w:color="auto" w:fill="CCFFCC"/>
                <w:vAlign w:val="center"/>
              </w:tcPr>
            </w:tcPrChange>
          </w:tcPr>
          <w:p w14:paraId="7439A633" w14:textId="77777777" w:rsidR="00E944A0" w:rsidRPr="004065B1" w:rsidRDefault="00E944A0" w:rsidP="00730835">
            <w:r w:rsidRPr="000A066E">
              <w:rPr>
                <w:b/>
              </w:rPr>
              <w:t>IHO Reference</w:t>
            </w:r>
          </w:p>
        </w:tc>
        <w:tc>
          <w:tcPr>
            <w:tcW w:w="2382" w:type="dxa"/>
            <w:shd w:val="clear" w:color="auto" w:fill="FFFFFF" w:themeFill="background1"/>
            <w:vAlign w:val="center"/>
            <w:tcPrChange w:id="1928" w:author="jonathan pritchard" w:date="2025-01-23T13:32:00Z" w16du:dateUtc="2025-01-23T13:32:00Z">
              <w:tcPr>
                <w:tcW w:w="2382" w:type="dxa"/>
                <w:shd w:val="clear" w:color="auto" w:fill="CCFFCC"/>
                <w:vAlign w:val="center"/>
              </w:tcPr>
            </w:tcPrChange>
          </w:tcPr>
          <w:p w14:paraId="62A9ECBC" w14:textId="10626BFA" w:rsidR="00E944A0" w:rsidRPr="004065B1" w:rsidRDefault="00A26BCF" w:rsidP="00730835">
            <w:r>
              <w:rPr>
                <w:rFonts w:ascii="Calibri" w:hAnsi="Calibri" w:cs="Calibri"/>
                <w:color w:val="000000"/>
                <w:sz w:val="22"/>
                <w:szCs w:val="22"/>
              </w:rPr>
              <w:t>S-98 B-3</w:t>
            </w:r>
          </w:p>
        </w:tc>
      </w:tr>
      <w:tr w:rsidR="00E944A0" w14:paraId="43AF6AEC" w14:textId="77777777" w:rsidTr="002F7035">
        <w:trPr>
          <w:cantSplit/>
          <w:trPrChange w:id="1929" w:author="jonathan pritchard" w:date="2025-01-23T13:32:00Z" w16du:dateUtc="2025-01-23T13:32:00Z">
            <w:trPr>
              <w:cantSplit/>
            </w:trPr>
          </w:trPrChange>
        </w:trPr>
        <w:tc>
          <w:tcPr>
            <w:tcW w:w="9526" w:type="dxa"/>
            <w:gridSpan w:val="4"/>
            <w:shd w:val="clear" w:color="auto" w:fill="BFBFBF" w:themeFill="background1" w:themeFillShade="BF"/>
            <w:vAlign w:val="center"/>
            <w:tcPrChange w:id="1930" w:author="jonathan pritchard" w:date="2025-01-23T13:32:00Z" w16du:dateUtc="2025-01-23T13:32:00Z">
              <w:tcPr>
                <w:tcW w:w="9526" w:type="dxa"/>
                <w:gridSpan w:val="4"/>
                <w:shd w:val="clear" w:color="auto" w:fill="CCFFCC"/>
                <w:vAlign w:val="center"/>
              </w:tcPr>
            </w:tcPrChange>
          </w:tcPr>
          <w:p w14:paraId="0FFEF952" w14:textId="77777777" w:rsidR="00E944A0" w:rsidRDefault="00E944A0" w:rsidP="00730835">
            <w:r w:rsidRPr="000A066E">
              <w:rPr>
                <w:b/>
              </w:rPr>
              <w:t>Test description</w:t>
            </w:r>
          </w:p>
        </w:tc>
      </w:tr>
      <w:tr w:rsidR="00E944A0" w14:paraId="54B4E30E" w14:textId="77777777" w:rsidTr="00C07AA1">
        <w:trPr>
          <w:cantSplit/>
        </w:trPr>
        <w:tc>
          <w:tcPr>
            <w:tcW w:w="9526" w:type="dxa"/>
            <w:gridSpan w:val="4"/>
            <w:vAlign w:val="center"/>
          </w:tcPr>
          <w:p w14:paraId="3BA5B90D" w14:textId="5DCC9EA1" w:rsidR="00E944A0" w:rsidRDefault="00E944A0" w:rsidP="002164D3">
            <w:pPr>
              <w:jc w:val="left"/>
              <w:rPr>
                <w:i/>
              </w:rPr>
            </w:pPr>
            <w:r w:rsidRPr="00CE380E">
              <w:rPr>
                <w:i/>
              </w:rPr>
              <w:t xml:space="preserve">Test that the system will </w:t>
            </w:r>
            <w:r w:rsidR="00E176FA">
              <w:rPr>
                <w:i/>
              </w:rPr>
              <w:t xml:space="preserve">correctly reject data which is </w:t>
            </w:r>
            <w:r w:rsidRPr="00CE380E">
              <w:rPr>
                <w:i/>
              </w:rPr>
              <w:t>authenticate</w:t>
            </w:r>
            <w:r w:rsidR="00E176FA">
              <w:rPr>
                <w:i/>
              </w:rPr>
              <w:t>d</w:t>
            </w:r>
            <w:r w:rsidRPr="00CE380E">
              <w:rPr>
                <w:i/>
              </w:rPr>
              <w:t xml:space="preserve"> against a</w:t>
            </w:r>
            <w:r w:rsidR="008108ED">
              <w:rPr>
                <w:i/>
              </w:rPr>
              <w:t xml:space="preserve"> </w:t>
            </w:r>
            <w:r w:rsidRPr="00CE380E">
              <w:rPr>
                <w:i/>
              </w:rPr>
              <w:t>certificate which is no</w:t>
            </w:r>
            <w:r w:rsidR="00E176FA">
              <w:rPr>
                <w:i/>
              </w:rPr>
              <w:t>t</w:t>
            </w:r>
            <w:r w:rsidRPr="00CE380E">
              <w:rPr>
                <w:i/>
              </w:rPr>
              <w:t xml:space="preserve"> the Scheme Administrator.</w:t>
            </w:r>
          </w:p>
          <w:p w14:paraId="5FB8EEFA" w14:textId="0DEE7815" w:rsidR="00E944A0" w:rsidRPr="00CE380E" w:rsidRDefault="00E944A0" w:rsidP="002164D3">
            <w:pPr>
              <w:jc w:val="left"/>
              <w:rPr>
                <w:i/>
              </w:rPr>
            </w:pPr>
          </w:p>
        </w:tc>
      </w:tr>
      <w:tr w:rsidR="004F582E" w14:paraId="55975685" w14:textId="77777777" w:rsidTr="002F7035">
        <w:trPr>
          <w:tblHeader/>
          <w:trPrChange w:id="1931" w:author="jonathan pritchard" w:date="2025-01-23T13:32:00Z" w16du:dateUtc="2025-01-23T13:32:00Z">
            <w:trPr>
              <w:tblHeader/>
            </w:trPr>
          </w:trPrChange>
        </w:trPr>
        <w:tc>
          <w:tcPr>
            <w:tcW w:w="9526" w:type="dxa"/>
            <w:gridSpan w:val="4"/>
            <w:shd w:val="clear" w:color="auto" w:fill="BFBFBF" w:themeFill="background1" w:themeFillShade="BF"/>
            <w:vAlign w:val="center"/>
            <w:tcPrChange w:id="1932" w:author="jonathan pritchard" w:date="2025-01-23T13:32:00Z" w16du:dateUtc="2025-01-23T13:32:00Z">
              <w:tcPr>
                <w:tcW w:w="9526" w:type="dxa"/>
                <w:gridSpan w:val="4"/>
                <w:shd w:val="clear" w:color="auto" w:fill="CCFFCC"/>
                <w:vAlign w:val="center"/>
              </w:tcPr>
            </w:tcPrChange>
          </w:tcPr>
          <w:p w14:paraId="442EE1C0" w14:textId="77777777" w:rsidR="004F582E" w:rsidRPr="004065B1" w:rsidRDefault="004F582E" w:rsidP="00CB4150">
            <w:r w:rsidRPr="000A066E">
              <w:rPr>
                <w:b/>
              </w:rPr>
              <w:t>Setup</w:t>
            </w:r>
          </w:p>
        </w:tc>
      </w:tr>
      <w:tr w:rsidR="004F582E" w14:paraId="2319306E" w14:textId="77777777" w:rsidTr="00CB4150">
        <w:trPr>
          <w:tblHeader/>
        </w:trPr>
        <w:tc>
          <w:tcPr>
            <w:tcW w:w="9526" w:type="dxa"/>
            <w:gridSpan w:val="4"/>
            <w:vAlign w:val="center"/>
          </w:tcPr>
          <w:p w14:paraId="29DF0901" w14:textId="77777777" w:rsidR="004D1EFA" w:rsidRPr="00CE380E" w:rsidRDefault="004D1EFA" w:rsidP="004D1EFA">
            <w:pPr>
              <w:rPr>
                <w:i/>
              </w:rPr>
            </w:pPr>
            <w:r w:rsidRPr="00CE380E">
              <w:rPr>
                <w:i/>
              </w:rPr>
              <w:t xml:space="preserve">No pre-installed certificate/public key, permits or ENC data. </w:t>
            </w:r>
          </w:p>
          <w:p w14:paraId="1BC7A221" w14:textId="02DD5F98" w:rsidR="004D1EFA" w:rsidRPr="00CE380E" w:rsidRDefault="004D1EFA" w:rsidP="004D1EFA">
            <w:pPr>
              <w:rPr>
                <w:i/>
              </w:rPr>
            </w:pPr>
            <w:r w:rsidRPr="00CE380E">
              <w:rPr>
                <w:i/>
              </w:rPr>
              <w:t>Test data used:</w:t>
            </w:r>
          </w:p>
          <w:p w14:paraId="54A38229" w14:textId="6A57279D" w:rsidR="004D1EFA" w:rsidRPr="00CE380E" w:rsidRDefault="008108ED" w:rsidP="004D1EFA">
            <w:pPr>
              <w:rPr>
                <w:i/>
              </w:rPr>
            </w:pPr>
            <w:r>
              <w:rPr>
                <w:i/>
              </w:rPr>
              <w:t>1</w:t>
            </w:r>
            <w:r w:rsidR="004D1EFA" w:rsidRPr="00CE380E">
              <w:rPr>
                <w:i/>
              </w:rPr>
              <w:t xml:space="preserve">) </w:t>
            </w:r>
            <w:r w:rsidR="00823D26">
              <w:rPr>
                <w:i/>
              </w:rPr>
              <w:t>PERMIT.XML</w:t>
            </w:r>
          </w:p>
          <w:p w14:paraId="1FC54540" w14:textId="2E7AFB11" w:rsidR="004D1EFA" w:rsidRPr="00CE380E" w:rsidRDefault="004D1EFA" w:rsidP="004D1EFA">
            <w:pPr>
              <w:rPr>
                <w:i/>
              </w:rPr>
            </w:pPr>
            <w:r w:rsidRPr="00CE380E">
              <w:rPr>
                <w:i/>
              </w:rPr>
              <w:t xml:space="preserve">3) </w:t>
            </w:r>
            <w:r w:rsidR="00581282">
              <w:rPr>
                <w:i/>
              </w:rPr>
              <w:t>S100_ROOT</w:t>
            </w:r>
            <w:r w:rsidRPr="00CE380E">
              <w:rPr>
                <w:i/>
              </w:rPr>
              <w:t xml:space="preserve"> (Exchange Set </w:t>
            </w:r>
            <w:r w:rsidR="00581282">
              <w:rPr>
                <w:i/>
              </w:rPr>
              <w:t>–</w:t>
            </w:r>
            <w:r w:rsidRPr="00CE380E">
              <w:rPr>
                <w:i/>
              </w:rPr>
              <w:t xml:space="preserve"> </w:t>
            </w:r>
            <w:r w:rsidR="00581282">
              <w:rPr>
                <w:i/>
              </w:rPr>
              <w:t>101GB00</w:t>
            </w:r>
            <w:r w:rsidRPr="00CE380E">
              <w:rPr>
                <w:i/>
              </w:rPr>
              <w:t xml:space="preserve">61021A, </w:t>
            </w:r>
            <w:r w:rsidR="00581282">
              <w:rPr>
                <w:i/>
              </w:rPr>
              <w:t>101GB00</w:t>
            </w:r>
            <w:r w:rsidRPr="00CE380E">
              <w:rPr>
                <w:i/>
              </w:rPr>
              <w:t xml:space="preserve">61021B, </w:t>
            </w:r>
            <w:r w:rsidR="00581282">
              <w:rPr>
                <w:i/>
              </w:rPr>
              <w:t>101GB00</w:t>
            </w:r>
            <w:r w:rsidRPr="00CE380E">
              <w:rPr>
                <w:i/>
              </w:rPr>
              <w:t>61032A)</w:t>
            </w:r>
          </w:p>
          <w:p w14:paraId="6DFE605E" w14:textId="01A8FE4C" w:rsidR="004D1EFA" w:rsidRDefault="004D1EFA" w:rsidP="004D1EFA">
            <w:pPr>
              <w:rPr>
                <w:i/>
              </w:rPr>
            </w:pPr>
            <w:r w:rsidRPr="00CE380E">
              <w:rPr>
                <w:i/>
              </w:rPr>
              <w:t>Test data location:</w:t>
            </w:r>
          </w:p>
          <w:p w14:paraId="4B30664E" w14:textId="4F216640" w:rsidR="008108ED" w:rsidRPr="008108ED" w:rsidRDefault="008108ED">
            <w:pPr>
              <w:pStyle w:val="ListParagraph"/>
              <w:numPr>
                <w:ilvl w:val="0"/>
                <w:numId w:val="53"/>
              </w:numPr>
              <w:rPr>
                <w:b/>
                <w:bCs/>
                <w:i/>
              </w:rPr>
            </w:pPr>
            <w:r w:rsidRPr="008108ED">
              <w:rPr>
                <w:b/>
                <w:bCs/>
                <w:i/>
              </w:rPr>
              <w:t>Authentication2B</w:t>
            </w:r>
          </w:p>
          <w:p w14:paraId="43168922" w14:textId="77777777" w:rsidR="004D1EFA" w:rsidRPr="00CE380E" w:rsidRDefault="004D1EFA" w:rsidP="004D1EFA">
            <w:pPr>
              <w:rPr>
                <w:i/>
              </w:rPr>
            </w:pPr>
          </w:p>
          <w:p w14:paraId="5297C2CE" w14:textId="37FCD1EC" w:rsidR="004F582E" w:rsidRPr="00CE380E" w:rsidRDefault="004D1EFA" w:rsidP="004D1EFA">
            <w:pPr>
              <w:rPr>
                <w:i/>
              </w:rPr>
            </w:pPr>
            <w:r w:rsidRPr="00CE380E">
              <w:rPr>
                <w:i/>
              </w:rPr>
              <w:t xml:space="preserve">This test </w:t>
            </w:r>
            <w:r w:rsidR="008108ED">
              <w:rPr>
                <w:i/>
              </w:rPr>
              <w:t>uses an exchange set where the data server certificate is self-signed (not by the SA)</w:t>
            </w:r>
            <w:r w:rsidRPr="00CE380E">
              <w:rPr>
                <w:i/>
              </w:rPr>
              <w:t>.</w:t>
            </w:r>
          </w:p>
        </w:tc>
      </w:tr>
      <w:tr w:rsidR="004F582E" w14:paraId="42D9A6FC" w14:textId="77777777" w:rsidTr="002F7035">
        <w:trPr>
          <w:tblHeader/>
          <w:trPrChange w:id="1933" w:author="jonathan pritchard" w:date="2025-01-23T13:32:00Z" w16du:dateUtc="2025-01-23T13:32:00Z">
            <w:trPr>
              <w:tblHeader/>
            </w:trPr>
          </w:trPrChange>
        </w:trPr>
        <w:tc>
          <w:tcPr>
            <w:tcW w:w="9526" w:type="dxa"/>
            <w:gridSpan w:val="4"/>
            <w:shd w:val="clear" w:color="auto" w:fill="BFBFBF" w:themeFill="background1" w:themeFillShade="BF"/>
            <w:vAlign w:val="center"/>
            <w:tcPrChange w:id="1934" w:author="jonathan pritchard" w:date="2025-01-23T13:32:00Z" w16du:dateUtc="2025-01-23T13:32:00Z">
              <w:tcPr>
                <w:tcW w:w="9526" w:type="dxa"/>
                <w:gridSpan w:val="4"/>
                <w:shd w:val="clear" w:color="auto" w:fill="CCFFCC"/>
                <w:vAlign w:val="center"/>
              </w:tcPr>
            </w:tcPrChange>
          </w:tcPr>
          <w:p w14:paraId="1863AC67" w14:textId="77777777" w:rsidR="004F582E" w:rsidRPr="00CE380E" w:rsidRDefault="004F582E" w:rsidP="00CB4150">
            <w:pPr>
              <w:rPr>
                <w:i/>
              </w:rPr>
            </w:pPr>
            <w:r w:rsidRPr="00CE380E">
              <w:rPr>
                <w:b/>
              </w:rPr>
              <w:t>Action</w:t>
            </w:r>
          </w:p>
        </w:tc>
      </w:tr>
      <w:tr w:rsidR="004F582E" w14:paraId="3F8113F9" w14:textId="77777777" w:rsidTr="00CB4150">
        <w:trPr>
          <w:tblHeader/>
        </w:trPr>
        <w:tc>
          <w:tcPr>
            <w:tcW w:w="9526" w:type="dxa"/>
            <w:gridSpan w:val="4"/>
            <w:vAlign w:val="center"/>
          </w:tcPr>
          <w:p w14:paraId="32E7FAE6" w14:textId="77777777" w:rsidR="004F582E" w:rsidRPr="00CE380E" w:rsidRDefault="004D1EFA" w:rsidP="00CB4150">
            <w:pPr>
              <w:rPr>
                <w:i/>
              </w:rPr>
            </w:pPr>
            <w:r w:rsidRPr="00CE380E">
              <w:rPr>
                <w:i/>
              </w:rPr>
              <w:t>Install certificate and/or public key, permit file and exchange set stored in the location above.</w:t>
            </w:r>
          </w:p>
          <w:p w14:paraId="08910BDF" w14:textId="77777777" w:rsidR="005B4573" w:rsidRPr="00CE380E" w:rsidRDefault="005B4573" w:rsidP="00CB4150">
            <w:pPr>
              <w:rPr>
                <w:i/>
              </w:rPr>
            </w:pPr>
          </w:p>
        </w:tc>
      </w:tr>
      <w:tr w:rsidR="004F582E" w14:paraId="414E74E8" w14:textId="77777777" w:rsidTr="002F7035">
        <w:trPr>
          <w:tblHeader/>
          <w:trPrChange w:id="1935" w:author="jonathan pritchard" w:date="2025-01-23T13:32:00Z" w16du:dateUtc="2025-01-23T13:32:00Z">
            <w:trPr>
              <w:tblHeader/>
            </w:trPr>
          </w:trPrChange>
        </w:trPr>
        <w:tc>
          <w:tcPr>
            <w:tcW w:w="9526" w:type="dxa"/>
            <w:gridSpan w:val="4"/>
            <w:shd w:val="clear" w:color="auto" w:fill="BFBFBF" w:themeFill="background1" w:themeFillShade="BF"/>
            <w:vAlign w:val="center"/>
            <w:tcPrChange w:id="1936" w:author="jonathan pritchard" w:date="2025-01-23T13:32:00Z" w16du:dateUtc="2025-01-23T13:32:00Z">
              <w:tcPr>
                <w:tcW w:w="9526" w:type="dxa"/>
                <w:gridSpan w:val="4"/>
                <w:shd w:val="clear" w:color="auto" w:fill="CCFFCC"/>
                <w:vAlign w:val="center"/>
              </w:tcPr>
            </w:tcPrChange>
          </w:tcPr>
          <w:p w14:paraId="55E80681" w14:textId="77777777" w:rsidR="004F582E" w:rsidRPr="004065B1" w:rsidRDefault="004F582E" w:rsidP="00CB4150">
            <w:r w:rsidRPr="000A066E">
              <w:rPr>
                <w:b/>
              </w:rPr>
              <w:t>Results</w:t>
            </w:r>
          </w:p>
        </w:tc>
      </w:tr>
      <w:tr w:rsidR="004F582E" w14:paraId="46C08255" w14:textId="77777777" w:rsidTr="00CB4150">
        <w:trPr>
          <w:tblHeader/>
        </w:trPr>
        <w:tc>
          <w:tcPr>
            <w:tcW w:w="9526" w:type="dxa"/>
            <w:gridSpan w:val="4"/>
            <w:vAlign w:val="center"/>
          </w:tcPr>
          <w:p w14:paraId="7958D6D4" w14:textId="77777777" w:rsidR="00E176FA" w:rsidRDefault="004D1EFA" w:rsidP="004D1EFA">
            <w:pPr>
              <w:jc w:val="left"/>
              <w:rPr>
                <w:i/>
              </w:rPr>
            </w:pPr>
            <w:r w:rsidRPr="00CE380E">
              <w:rPr>
                <w:i/>
              </w:rPr>
              <w:t xml:space="preserve">The system must authenticate the exchange set against the certificate and/or public key stored on the system. The system must identify that the data has been authenticated against a public key not issued by the IHO acting as the SA. </w:t>
            </w:r>
          </w:p>
          <w:p w14:paraId="79E7AD49" w14:textId="325D6F40" w:rsidR="004D1EFA" w:rsidRPr="00CE380E" w:rsidRDefault="004D1EFA" w:rsidP="004D1EFA">
            <w:pPr>
              <w:jc w:val="left"/>
              <w:rPr>
                <w:i/>
              </w:rPr>
            </w:pPr>
            <w:r w:rsidRPr="00CE380E">
              <w:rPr>
                <w:i/>
              </w:rPr>
              <w:t>A</w:t>
            </w:r>
            <w:r w:rsidR="00E176FA">
              <w:rPr>
                <w:i/>
              </w:rPr>
              <w:t xml:space="preserve">n error message </w:t>
            </w:r>
            <w:r w:rsidRPr="00CE380E">
              <w:rPr>
                <w:i/>
              </w:rPr>
              <w:t>must be displayed as follows:</w:t>
            </w:r>
          </w:p>
          <w:p w14:paraId="47EFD4E3" w14:textId="4369CB00" w:rsidR="004D1EFA" w:rsidRPr="00CE380E" w:rsidRDefault="004D1EFA" w:rsidP="004D1EFA">
            <w:pPr>
              <w:jc w:val="left"/>
              <w:rPr>
                <w:i/>
              </w:rPr>
            </w:pPr>
            <w:r w:rsidRPr="00CE380E">
              <w:rPr>
                <w:i/>
              </w:rPr>
              <w:t>“</w:t>
            </w:r>
            <w:r w:rsidRPr="00CE380E">
              <w:rPr>
                <w:b/>
                <w:i/>
              </w:rPr>
              <w:t xml:space="preserve">SSE </w:t>
            </w:r>
            <w:r w:rsidR="009E6E1A">
              <w:rPr>
                <w:b/>
                <w:i/>
              </w:rPr>
              <w:t>1</w:t>
            </w:r>
            <w:r w:rsidRPr="00CE380E">
              <w:rPr>
                <w:b/>
                <w:i/>
              </w:rPr>
              <w:t>26 – ENC is not authenticated by the IHO acting as the SA</w:t>
            </w:r>
            <w:r w:rsidRPr="00CE380E">
              <w:rPr>
                <w:i/>
              </w:rPr>
              <w:t>”</w:t>
            </w:r>
          </w:p>
          <w:p w14:paraId="140398B0" w14:textId="77777777" w:rsidR="00E176FA" w:rsidRDefault="00E176FA" w:rsidP="004D1EFA">
            <w:pPr>
              <w:jc w:val="left"/>
              <w:rPr>
                <w:b/>
                <w:bCs/>
                <w:i/>
              </w:rPr>
            </w:pPr>
          </w:p>
          <w:p w14:paraId="3BE523F3" w14:textId="4581AC1D" w:rsidR="00E176FA" w:rsidRPr="00357E05" w:rsidRDefault="004D1EFA" w:rsidP="00357E05">
            <w:pPr>
              <w:jc w:val="center"/>
              <w:rPr>
                <w:b/>
                <w:bCs/>
                <w:i/>
              </w:rPr>
            </w:pPr>
            <w:r w:rsidRPr="00357E05">
              <w:rPr>
                <w:b/>
                <w:bCs/>
                <w:i/>
              </w:rPr>
              <w:t>This test should prevent the exchange set from being loaded.</w:t>
            </w:r>
          </w:p>
          <w:p w14:paraId="1C7EC7B7" w14:textId="5EFB8757" w:rsidR="004F582E" w:rsidRPr="00CE380E" w:rsidRDefault="004F582E" w:rsidP="00357E05">
            <w:pPr>
              <w:jc w:val="center"/>
              <w:rPr>
                <w:i/>
              </w:rPr>
            </w:pPr>
          </w:p>
        </w:tc>
      </w:tr>
    </w:tbl>
    <w:p w14:paraId="6254E253" w14:textId="3D6228BA" w:rsidR="004F582E" w:rsidRDefault="004F582E" w:rsidP="004F582E"/>
    <w:p w14:paraId="5946AEE4" w14:textId="4CDE85A7" w:rsidR="00486A30" w:rsidRPr="007E2CFE" w:rsidRDefault="00486A30" w:rsidP="00486A30">
      <w:pPr>
        <w:pStyle w:val="Heading3"/>
      </w:pPr>
      <w:bookmarkStart w:id="1937" w:name="_Toc189647806"/>
      <w:r>
        <w:t>Authentication via a domain coordinator.</w:t>
      </w:r>
      <w:bookmarkEnd w:id="1937"/>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1938" w:author="jonathan pritchard" w:date="2025-01-23T13:32:00Z" w16du:dateUtc="2025-01-23T13:32: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147"/>
        <w:gridCol w:w="3377"/>
        <w:gridCol w:w="1971"/>
        <w:gridCol w:w="2031"/>
        <w:tblGridChange w:id="1939">
          <w:tblGrid>
            <w:gridCol w:w="2147"/>
            <w:gridCol w:w="3377"/>
            <w:gridCol w:w="1971"/>
            <w:gridCol w:w="2031"/>
          </w:tblGrid>
        </w:tblGridChange>
      </w:tblGrid>
      <w:tr w:rsidR="00486A30" w14:paraId="2903421E" w14:textId="77777777" w:rsidTr="00A26BCF">
        <w:trPr>
          <w:trHeight w:val="454"/>
          <w:tblHeader/>
          <w:trPrChange w:id="1940" w:author="jonathan pritchard" w:date="2025-01-23T13:32:00Z" w16du:dateUtc="2025-01-23T13:32:00Z">
            <w:trPr>
              <w:trHeight w:val="454"/>
              <w:tblHeader/>
            </w:trPr>
          </w:trPrChange>
        </w:trPr>
        <w:tc>
          <w:tcPr>
            <w:tcW w:w="2147" w:type="dxa"/>
            <w:shd w:val="clear" w:color="auto" w:fill="BFBFBF" w:themeFill="background1" w:themeFillShade="BF"/>
            <w:vAlign w:val="center"/>
            <w:tcPrChange w:id="1941" w:author="jonathan pritchard" w:date="2025-01-23T13:32:00Z" w16du:dateUtc="2025-01-23T13:32:00Z">
              <w:tcPr>
                <w:tcW w:w="2147" w:type="dxa"/>
                <w:shd w:val="clear" w:color="auto" w:fill="CCFFCC"/>
                <w:vAlign w:val="center"/>
              </w:tcPr>
            </w:tcPrChange>
          </w:tcPr>
          <w:p w14:paraId="07B036C6" w14:textId="77777777" w:rsidR="00486A30" w:rsidRPr="004065B1" w:rsidRDefault="00486A30" w:rsidP="00280DEE">
            <w:r w:rsidRPr="000A066E">
              <w:rPr>
                <w:b/>
              </w:rPr>
              <w:t>Test Reference</w:t>
            </w:r>
          </w:p>
        </w:tc>
        <w:tc>
          <w:tcPr>
            <w:tcW w:w="3377" w:type="dxa"/>
            <w:shd w:val="clear" w:color="auto" w:fill="FFFFFF" w:themeFill="background1"/>
            <w:vAlign w:val="center"/>
            <w:tcPrChange w:id="1942" w:author="jonathan pritchard" w:date="2025-01-23T13:32:00Z" w16du:dateUtc="2025-01-23T13:32:00Z">
              <w:tcPr>
                <w:tcW w:w="3377" w:type="dxa"/>
                <w:shd w:val="clear" w:color="auto" w:fill="CCFFCC"/>
                <w:vAlign w:val="center"/>
              </w:tcPr>
            </w:tcPrChange>
          </w:tcPr>
          <w:p w14:paraId="0E320A85" w14:textId="5CEB2FA9" w:rsidR="00486A30" w:rsidRPr="004065B1" w:rsidRDefault="006B2E37" w:rsidP="00280DEE">
            <w:proofErr w:type="spellStart"/>
            <w:r>
              <w:t>Authentication</w:t>
            </w:r>
            <w:r w:rsidR="00DC3BCA">
              <w:t>DomainCoordinator</w:t>
            </w:r>
            <w:proofErr w:type="spellEnd"/>
          </w:p>
        </w:tc>
        <w:tc>
          <w:tcPr>
            <w:tcW w:w="1971" w:type="dxa"/>
            <w:shd w:val="clear" w:color="auto" w:fill="BFBFBF" w:themeFill="background1" w:themeFillShade="BF"/>
            <w:vAlign w:val="center"/>
            <w:tcPrChange w:id="1943" w:author="jonathan pritchard" w:date="2025-01-23T13:32:00Z" w16du:dateUtc="2025-01-23T13:32:00Z">
              <w:tcPr>
                <w:tcW w:w="1971" w:type="dxa"/>
                <w:shd w:val="clear" w:color="auto" w:fill="CCFFCC"/>
                <w:vAlign w:val="center"/>
              </w:tcPr>
            </w:tcPrChange>
          </w:tcPr>
          <w:p w14:paraId="30CA59D3" w14:textId="77777777" w:rsidR="00486A30" w:rsidRPr="004065B1" w:rsidRDefault="00486A30" w:rsidP="00280DEE">
            <w:r w:rsidRPr="000A066E">
              <w:rPr>
                <w:b/>
              </w:rPr>
              <w:t>IHO Reference</w:t>
            </w:r>
          </w:p>
        </w:tc>
        <w:tc>
          <w:tcPr>
            <w:tcW w:w="2031" w:type="dxa"/>
            <w:shd w:val="clear" w:color="auto" w:fill="FFFFFF" w:themeFill="background1"/>
            <w:vAlign w:val="center"/>
            <w:tcPrChange w:id="1944" w:author="jonathan pritchard" w:date="2025-01-23T13:32:00Z" w16du:dateUtc="2025-01-23T13:32:00Z">
              <w:tcPr>
                <w:tcW w:w="2031" w:type="dxa"/>
                <w:shd w:val="clear" w:color="auto" w:fill="CCFFCC"/>
                <w:vAlign w:val="center"/>
              </w:tcPr>
            </w:tcPrChange>
          </w:tcPr>
          <w:p w14:paraId="5DE4AE65" w14:textId="1FD88EEF" w:rsidR="00486A30" w:rsidRPr="004065B1" w:rsidRDefault="00A26BCF" w:rsidP="00280DEE">
            <w:r>
              <w:rPr>
                <w:rFonts w:ascii="Calibri" w:hAnsi="Calibri" w:cs="Calibri"/>
                <w:color w:val="000000"/>
                <w:sz w:val="22"/>
                <w:szCs w:val="22"/>
              </w:rPr>
              <w:t>S-98 B-3</w:t>
            </w:r>
          </w:p>
        </w:tc>
      </w:tr>
      <w:tr w:rsidR="00486A30" w14:paraId="5A53AAE9" w14:textId="77777777" w:rsidTr="002F7035">
        <w:trPr>
          <w:tblHeader/>
          <w:trPrChange w:id="1945" w:author="jonathan pritchard" w:date="2025-01-23T13:32:00Z" w16du:dateUtc="2025-01-23T13:32:00Z">
            <w:trPr>
              <w:tblHeader/>
            </w:trPr>
          </w:trPrChange>
        </w:trPr>
        <w:tc>
          <w:tcPr>
            <w:tcW w:w="9526" w:type="dxa"/>
            <w:gridSpan w:val="4"/>
            <w:shd w:val="clear" w:color="auto" w:fill="BFBFBF" w:themeFill="background1" w:themeFillShade="BF"/>
            <w:vAlign w:val="center"/>
            <w:tcPrChange w:id="1946" w:author="jonathan pritchard" w:date="2025-01-23T13:32:00Z" w16du:dateUtc="2025-01-23T13:32:00Z">
              <w:tcPr>
                <w:tcW w:w="9526" w:type="dxa"/>
                <w:gridSpan w:val="4"/>
                <w:shd w:val="clear" w:color="auto" w:fill="CCFFCC"/>
                <w:vAlign w:val="center"/>
              </w:tcPr>
            </w:tcPrChange>
          </w:tcPr>
          <w:p w14:paraId="7D0C422D" w14:textId="77777777" w:rsidR="00486A30" w:rsidRDefault="00486A30" w:rsidP="00280DEE">
            <w:r w:rsidRPr="000A066E">
              <w:rPr>
                <w:b/>
              </w:rPr>
              <w:t>Test description</w:t>
            </w:r>
          </w:p>
        </w:tc>
      </w:tr>
      <w:tr w:rsidR="00486A30" w14:paraId="1CF7245A" w14:textId="77777777" w:rsidTr="00280DEE">
        <w:trPr>
          <w:tblHeader/>
        </w:trPr>
        <w:tc>
          <w:tcPr>
            <w:tcW w:w="9526" w:type="dxa"/>
            <w:gridSpan w:val="4"/>
            <w:vAlign w:val="center"/>
          </w:tcPr>
          <w:p w14:paraId="56D0A281" w14:textId="782E76CF" w:rsidR="00486A30" w:rsidRPr="00486A30" w:rsidRDefault="00486A30" w:rsidP="00486A30">
            <w:pPr>
              <w:rPr>
                <w:i/>
              </w:rPr>
            </w:pPr>
            <w:r>
              <w:rPr>
                <w:i/>
              </w:rPr>
              <w:t>S-100 Part 15 allows for domain coordinators and a chain of certification between the data server certificate and the SA. This test verifies the ECDIS is able to correctly import data which is authenticated by the SA via one or more domain coordinators.</w:t>
            </w:r>
          </w:p>
        </w:tc>
      </w:tr>
      <w:tr w:rsidR="00486A30" w14:paraId="6B01E7DB" w14:textId="77777777" w:rsidTr="002F7035">
        <w:trPr>
          <w:tblHeader/>
          <w:trPrChange w:id="1947" w:author="jonathan pritchard" w:date="2025-01-23T13:32:00Z" w16du:dateUtc="2025-01-23T13:32:00Z">
            <w:trPr>
              <w:tblHeader/>
            </w:trPr>
          </w:trPrChange>
        </w:trPr>
        <w:tc>
          <w:tcPr>
            <w:tcW w:w="9526" w:type="dxa"/>
            <w:gridSpan w:val="4"/>
            <w:shd w:val="clear" w:color="auto" w:fill="BFBFBF" w:themeFill="background1" w:themeFillShade="BF"/>
            <w:vAlign w:val="center"/>
            <w:tcPrChange w:id="1948" w:author="jonathan pritchard" w:date="2025-01-23T13:32:00Z" w16du:dateUtc="2025-01-23T13:32:00Z">
              <w:tcPr>
                <w:tcW w:w="9526" w:type="dxa"/>
                <w:gridSpan w:val="4"/>
                <w:shd w:val="clear" w:color="auto" w:fill="CCFFCC"/>
                <w:vAlign w:val="center"/>
              </w:tcPr>
            </w:tcPrChange>
          </w:tcPr>
          <w:p w14:paraId="503A6357" w14:textId="77777777" w:rsidR="00486A30" w:rsidRPr="004065B1" w:rsidRDefault="00486A30" w:rsidP="00280DEE">
            <w:r w:rsidRPr="000A066E">
              <w:rPr>
                <w:b/>
              </w:rPr>
              <w:t>Setup</w:t>
            </w:r>
          </w:p>
        </w:tc>
      </w:tr>
      <w:tr w:rsidR="00486A30" w14:paraId="03B884B7" w14:textId="77777777" w:rsidTr="00280DEE">
        <w:trPr>
          <w:tblHeader/>
        </w:trPr>
        <w:tc>
          <w:tcPr>
            <w:tcW w:w="9526" w:type="dxa"/>
            <w:gridSpan w:val="4"/>
            <w:vAlign w:val="center"/>
          </w:tcPr>
          <w:p w14:paraId="4328A1F0" w14:textId="77777777" w:rsidR="00486A30" w:rsidRDefault="00486A30" w:rsidP="00280DEE">
            <w:pPr>
              <w:jc w:val="left"/>
              <w:rPr>
                <w:i/>
              </w:rPr>
            </w:pPr>
          </w:p>
          <w:p w14:paraId="69BFC1CA" w14:textId="77777777" w:rsidR="00486A30" w:rsidRPr="00CE380E" w:rsidRDefault="00486A30" w:rsidP="00486A30">
            <w:pPr>
              <w:rPr>
                <w:i/>
              </w:rPr>
            </w:pPr>
            <w:r w:rsidRPr="00CE380E">
              <w:rPr>
                <w:i/>
              </w:rPr>
              <w:t xml:space="preserve">No pre-installed certificate/public key, permits or ENC data. </w:t>
            </w:r>
          </w:p>
          <w:p w14:paraId="7C7A49DB" w14:textId="77777777" w:rsidR="00486A30" w:rsidRPr="00CE380E" w:rsidRDefault="00486A30" w:rsidP="00486A30">
            <w:pPr>
              <w:rPr>
                <w:i/>
              </w:rPr>
            </w:pPr>
            <w:r w:rsidRPr="00CE380E">
              <w:rPr>
                <w:i/>
              </w:rPr>
              <w:t>Test data used:</w:t>
            </w:r>
          </w:p>
          <w:p w14:paraId="7A7050D7" w14:textId="77777777" w:rsidR="00486A30" w:rsidRPr="00CE380E" w:rsidRDefault="00486A30" w:rsidP="00486A30">
            <w:pPr>
              <w:rPr>
                <w:i/>
              </w:rPr>
            </w:pPr>
            <w:r>
              <w:rPr>
                <w:i/>
              </w:rPr>
              <w:t>1</w:t>
            </w:r>
            <w:r w:rsidRPr="00CE380E">
              <w:rPr>
                <w:i/>
              </w:rPr>
              <w:t xml:space="preserve">) </w:t>
            </w:r>
            <w:r>
              <w:rPr>
                <w:i/>
              </w:rPr>
              <w:t>PERMIT.XML</w:t>
            </w:r>
          </w:p>
          <w:p w14:paraId="41DA32BB" w14:textId="77777777" w:rsidR="00486A30" w:rsidRPr="00CE380E" w:rsidRDefault="00486A30" w:rsidP="00486A30">
            <w:pPr>
              <w:rPr>
                <w:i/>
              </w:rPr>
            </w:pPr>
            <w:r w:rsidRPr="00CE380E">
              <w:rPr>
                <w:i/>
              </w:rPr>
              <w:t xml:space="preserve">3) </w:t>
            </w:r>
            <w:r>
              <w:rPr>
                <w:i/>
              </w:rPr>
              <w:t>S100_ROOT</w:t>
            </w:r>
            <w:r w:rsidRPr="00CE380E">
              <w:rPr>
                <w:i/>
              </w:rPr>
              <w:t xml:space="preserve"> (Exchange Set </w:t>
            </w:r>
            <w:r>
              <w:rPr>
                <w:i/>
              </w:rPr>
              <w:t>–</w:t>
            </w:r>
            <w:r w:rsidRPr="00CE380E">
              <w:rPr>
                <w:i/>
              </w:rPr>
              <w:t xml:space="preserve"> </w:t>
            </w:r>
            <w:r>
              <w:rPr>
                <w:i/>
              </w:rPr>
              <w:t>101GB00</w:t>
            </w:r>
            <w:r w:rsidRPr="00CE380E">
              <w:rPr>
                <w:i/>
              </w:rPr>
              <w:t xml:space="preserve">61021A, </w:t>
            </w:r>
            <w:r>
              <w:rPr>
                <w:i/>
              </w:rPr>
              <w:t>101GB00</w:t>
            </w:r>
            <w:r w:rsidRPr="00CE380E">
              <w:rPr>
                <w:i/>
              </w:rPr>
              <w:t xml:space="preserve">61021B, </w:t>
            </w:r>
            <w:r>
              <w:rPr>
                <w:i/>
              </w:rPr>
              <w:t>101GB00</w:t>
            </w:r>
            <w:r w:rsidRPr="00CE380E">
              <w:rPr>
                <w:i/>
              </w:rPr>
              <w:t>61032A)</w:t>
            </w:r>
          </w:p>
          <w:p w14:paraId="6AD8F5B1" w14:textId="77777777" w:rsidR="00486A30" w:rsidRDefault="00486A30" w:rsidP="00486A30">
            <w:pPr>
              <w:rPr>
                <w:i/>
              </w:rPr>
            </w:pPr>
            <w:r w:rsidRPr="00CE380E">
              <w:rPr>
                <w:i/>
              </w:rPr>
              <w:t>Test data location:</w:t>
            </w:r>
          </w:p>
          <w:p w14:paraId="20566543" w14:textId="5952D242" w:rsidR="00486A30" w:rsidRPr="008108ED" w:rsidRDefault="00486A30">
            <w:pPr>
              <w:pStyle w:val="ListParagraph"/>
              <w:numPr>
                <w:ilvl w:val="0"/>
                <w:numId w:val="53"/>
              </w:numPr>
              <w:rPr>
                <w:b/>
                <w:bCs/>
                <w:i/>
              </w:rPr>
            </w:pPr>
            <w:proofErr w:type="spellStart"/>
            <w:r w:rsidRPr="008108ED">
              <w:rPr>
                <w:b/>
                <w:bCs/>
                <w:i/>
              </w:rPr>
              <w:t>A</w:t>
            </w:r>
            <w:r>
              <w:rPr>
                <w:b/>
                <w:bCs/>
                <w:i/>
              </w:rPr>
              <w:t>uthenticationDomainControllers</w:t>
            </w:r>
            <w:proofErr w:type="spellEnd"/>
          </w:p>
          <w:p w14:paraId="08D944E4" w14:textId="77777777" w:rsidR="00486A30" w:rsidRDefault="00486A30" w:rsidP="00280DEE">
            <w:pPr>
              <w:jc w:val="left"/>
              <w:rPr>
                <w:i/>
              </w:rPr>
            </w:pPr>
          </w:p>
          <w:p w14:paraId="123483FF" w14:textId="77777777" w:rsidR="00486A30" w:rsidRPr="00EF287F" w:rsidRDefault="00486A30" w:rsidP="00280DEE">
            <w:pPr>
              <w:jc w:val="left"/>
              <w:rPr>
                <w:i/>
              </w:rPr>
            </w:pPr>
          </w:p>
        </w:tc>
      </w:tr>
      <w:tr w:rsidR="00486A30" w14:paraId="0BDB3066" w14:textId="77777777" w:rsidTr="002F7035">
        <w:trPr>
          <w:tblHeader/>
          <w:trPrChange w:id="1949" w:author="jonathan pritchard" w:date="2025-01-23T13:32:00Z" w16du:dateUtc="2025-01-23T13:32:00Z">
            <w:trPr>
              <w:tblHeader/>
            </w:trPr>
          </w:trPrChange>
        </w:trPr>
        <w:tc>
          <w:tcPr>
            <w:tcW w:w="9526" w:type="dxa"/>
            <w:gridSpan w:val="4"/>
            <w:shd w:val="clear" w:color="auto" w:fill="BFBFBF" w:themeFill="background1" w:themeFillShade="BF"/>
            <w:vAlign w:val="center"/>
            <w:tcPrChange w:id="1950" w:author="jonathan pritchard" w:date="2025-01-23T13:32:00Z" w16du:dateUtc="2025-01-23T13:32:00Z">
              <w:tcPr>
                <w:tcW w:w="9526" w:type="dxa"/>
                <w:gridSpan w:val="4"/>
                <w:shd w:val="clear" w:color="auto" w:fill="CCFFCC"/>
                <w:vAlign w:val="center"/>
              </w:tcPr>
            </w:tcPrChange>
          </w:tcPr>
          <w:p w14:paraId="58C80100" w14:textId="77777777" w:rsidR="00486A30" w:rsidRPr="004065B1" w:rsidRDefault="00486A30" w:rsidP="00280DEE">
            <w:r w:rsidRPr="000A066E">
              <w:rPr>
                <w:b/>
              </w:rPr>
              <w:t>Action</w:t>
            </w:r>
          </w:p>
        </w:tc>
      </w:tr>
      <w:tr w:rsidR="00486A30" w14:paraId="35B71B5D" w14:textId="77777777" w:rsidTr="00280DEE">
        <w:trPr>
          <w:tblHeader/>
        </w:trPr>
        <w:tc>
          <w:tcPr>
            <w:tcW w:w="9526" w:type="dxa"/>
            <w:gridSpan w:val="4"/>
            <w:vAlign w:val="center"/>
          </w:tcPr>
          <w:p w14:paraId="7FDF546F" w14:textId="4E2D4CCB" w:rsidR="00486A30" w:rsidRPr="00EF287F" w:rsidRDefault="00486A30" w:rsidP="00486A30">
            <w:pPr>
              <w:rPr>
                <w:i/>
              </w:rPr>
            </w:pPr>
            <w:r w:rsidRPr="00CE380E">
              <w:rPr>
                <w:i/>
              </w:rPr>
              <w:t xml:space="preserve">Install the IHO.CRT </w:t>
            </w:r>
            <w:r>
              <w:rPr>
                <w:i/>
              </w:rPr>
              <w:t xml:space="preserve"> </w:t>
            </w:r>
            <w:r w:rsidRPr="00CE380E">
              <w:rPr>
                <w:i/>
              </w:rPr>
              <w:t xml:space="preserve">file, </w:t>
            </w:r>
            <w:r>
              <w:rPr>
                <w:i/>
              </w:rPr>
              <w:t>PERMIT.XML</w:t>
            </w:r>
            <w:r w:rsidRPr="00CE380E">
              <w:rPr>
                <w:i/>
              </w:rPr>
              <w:t xml:space="preserve"> and ENC exchange set from the location describe</w:t>
            </w:r>
            <w:r>
              <w:rPr>
                <w:i/>
              </w:rPr>
              <w:t>d</w:t>
            </w:r>
          </w:p>
        </w:tc>
      </w:tr>
      <w:tr w:rsidR="00486A30" w14:paraId="6CD695E6" w14:textId="77777777" w:rsidTr="002F7035">
        <w:trPr>
          <w:tblHeader/>
          <w:trPrChange w:id="1951" w:author="jonathan pritchard" w:date="2025-01-23T13:32:00Z" w16du:dateUtc="2025-01-23T13:32:00Z">
            <w:trPr>
              <w:tblHeader/>
            </w:trPr>
          </w:trPrChange>
        </w:trPr>
        <w:tc>
          <w:tcPr>
            <w:tcW w:w="9526" w:type="dxa"/>
            <w:gridSpan w:val="4"/>
            <w:shd w:val="clear" w:color="auto" w:fill="BFBFBF" w:themeFill="background1" w:themeFillShade="BF"/>
            <w:vAlign w:val="center"/>
            <w:tcPrChange w:id="1952" w:author="jonathan pritchard" w:date="2025-01-23T13:32:00Z" w16du:dateUtc="2025-01-23T13:32:00Z">
              <w:tcPr>
                <w:tcW w:w="9526" w:type="dxa"/>
                <w:gridSpan w:val="4"/>
                <w:shd w:val="clear" w:color="auto" w:fill="CCFFCC"/>
                <w:vAlign w:val="center"/>
              </w:tcPr>
            </w:tcPrChange>
          </w:tcPr>
          <w:p w14:paraId="4CA18E22" w14:textId="77777777" w:rsidR="00486A30" w:rsidRPr="004065B1" w:rsidRDefault="00486A30" w:rsidP="00486A30">
            <w:r w:rsidRPr="000A066E">
              <w:rPr>
                <w:b/>
              </w:rPr>
              <w:t>Results</w:t>
            </w:r>
          </w:p>
        </w:tc>
      </w:tr>
      <w:tr w:rsidR="00486A30" w14:paraId="60F69457" w14:textId="77777777" w:rsidTr="00280DEE">
        <w:trPr>
          <w:tblHeader/>
        </w:trPr>
        <w:tc>
          <w:tcPr>
            <w:tcW w:w="9526" w:type="dxa"/>
            <w:gridSpan w:val="4"/>
            <w:vAlign w:val="center"/>
          </w:tcPr>
          <w:p w14:paraId="237A8E03" w14:textId="77777777" w:rsidR="00486A30" w:rsidRDefault="00486A30" w:rsidP="00486A30">
            <w:pPr>
              <w:jc w:val="left"/>
              <w:rPr>
                <w:rFonts w:cs="Arial"/>
                <w:i/>
                <w:iCs/>
                <w:position w:val="-1"/>
                <w:lang w:val="en-US"/>
              </w:rPr>
            </w:pPr>
          </w:p>
          <w:p w14:paraId="2B0FD32D" w14:textId="77777777" w:rsidR="00486A30" w:rsidRDefault="00486A30" w:rsidP="00486A30">
            <w:pPr>
              <w:jc w:val="left"/>
              <w:rPr>
                <w:rFonts w:cs="Arial"/>
                <w:i/>
                <w:iCs/>
                <w:position w:val="-1"/>
                <w:lang w:val="en-US"/>
              </w:rPr>
            </w:pPr>
            <w:r>
              <w:rPr>
                <w:rFonts w:cs="Arial"/>
                <w:i/>
                <w:iCs/>
                <w:position w:val="-1"/>
                <w:lang w:val="en-US"/>
              </w:rPr>
              <w:t>Verify the ECDIS correctly installs all cells.</w:t>
            </w:r>
          </w:p>
          <w:p w14:paraId="2E2873FE" w14:textId="2FA6BF90" w:rsidR="00486A30" w:rsidRPr="00486A30" w:rsidRDefault="00486A30" w:rsidP="00486A30">
            <w:pPr>
              <w:jc w:val="left"/>
              <w:rPr>
                <w:rFonts w:cs="Arial"/>
                <w:i/>
                <w:iCs/>
                <w:position w:val="-1"/>
                <w:lang w:val="en-US"/>
              </w:rPr>
            </w:pPr>
          </w:p>
        </w:tc>
      </w:tr>
    </w:tbl>
    <w:p w14:paraId="79C14EE5" w14:textId="07FC938B" w:rsidR="00486A30" w:rsidRDefault="00486A30" w:rsidP="004F582E"/>
    <w:p w14:paraId="7FB4E1C8" w14:textId="77777777" w:rsidR="00486A30" w:rsidRDefault="00486A30" w:rsidP="004F582E"/>
    <w:p w14:paraId="6D7B761F" w14:textId="77777777" w:rsidR="004F582E" w:rsidRPr="00A94802" w:rsidRDefault="004F582E" w:rsidP="001D52EE">
      <w:pPr>
        <w:pStyle w:val="Heading4"/>
      </w:pPr>
      <w:r>
        <w:t>2.5.5 c</w:t>
      </w:r>
      <w:r w:rsidRPr="00A94802">
        <w:t xml:space="preserve">) </w:t>
      </w:r>
      <w:r w:rsidR="00732FA0" w:rsidRPr="00732FA0">
        <w:t>ENC signature validation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953" w:author="jonathan pritchard" w:date="2025-01-23T13:32:00Z" w16du:dateUtc="2025-01-23T13:32: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1954">
          <w:tblGrid>
            <w:gridCol w:w="2381"/>
            <w:gridCol w:w="2381"/>
            <w:gridCol w:w="2382"/>
            <w:gridCol w:w="2382"/>
          </w:tblGrid>
        </w:tblGridChange>
      </w:tblGrid>
      <w:tr w:rsidR="004F582E" w14:paraId="3B554E83" w14:textId="77777777" w:rsidTr="002F7035">
        <w:trPr>
          <w:trHeight w:val="90"/>
          <w:tblHeader/>
          <w:trPrChange w:id="1955" w:author="jonathan pritchard" w:date="2025-01-23T13:32:00Z" w16du:dateUtc="2025-01-23T13:32:00Z">
            <w:trPr>
              <w:trHeight w:val="90"/>
              <w:tblHeader/>
            </w:trPr>
          </w:trPrChange>
        </w:trPr>
        <w:tc>
          <w:tcPr>
            <w:tcW w:w="2381" w:type="dxa"/>
            <w:shd w:val="clear" w:color="auto" w:fill="BFBFBF" w:themeFill="background1" w:themeFillShade="BF"/>
            <w:vAlign w:val="center"/>
            <w:tcPrChange w:id="1956" w:author="jonathan pritchard" w:date="2025-01-23T13:32:00Z" w16du:dateUtc="2025-01-23T13:32:00Z">
              <w:tcPr>
                <w:tcW w:w="2381" w:type="dxa"/>
                <w:shd w:val="clear" w:color="auto" w:fill="CCFFCC"/>
                <w:vAlign w:val="center"/>
              </w:tcPr>
            </w:tcPrChange>
          </w:tcPr>
          <w:p w14:paraId="346F79A6" w14:textId="77777777" w:rsidR="004F582E" w:rsidRPr="004065B1" w:rsidRDefault="004F582E" w:rsidP="00CB4150">
            <w:r w:rsidRPr="000A066E">
              <w:rPr>
                <w:b/>
              </w:rPr>
              <w:t>Test Reference</w:t>
            </w:r>
          </w:p>
        </w:tc>
        <w:tc>
          <w:tcPr>
            <w:tcW w:w="2381" w:type="dxa"/>
            <w:shd w:val="clear" w:color="auto" w:fill="BFBFBF" w:themeFill="background1" w:themeFillShade="BF"/>
            <w:vAlign w:val="center"/>
            <w:tcPrChange w:id="1957" w:author="jonathan pritchard" w:date="2025-01-23T13:32:00Z" w16du:dateUtc="2025-01-23T13:32:00Z">
              <w:tcPr>
                <w:tcW w:w="2381" w:type="dxa"/>
                <w:shd w:val="clear" w:color="auto" w:fill="CCFFCC"/>
                <w:vAlign w:val="center"/>
              </w:tcPr>
            </w:tcPrChange>
          </w:tcPr>
          <w:p w14:paraId="339AAED8" w14:textId="4503983A" w:rsidR="004F582E" w:rsidRPr="004065B1" w:rsidRDefault="008108ED" w:rsidP="00CB4150">
            <w:proofErr w:type="spellStart"/>
            <w:r>
              <w:t>InvalidDatasetSignature</w:t>
            </w:r>
            <w:proofErr w:type="spellEnd"/>
          </w:p>
        </w:tc>
        <w:tc>
          <w:tcPr>
            <w:tcW w:w="2382" w:type="dxa"/>
            <w:shd w:val="clear" w:color="auto" w:fill="BFBFBF" w:themeFill="background1" w:themeFillShade="BF"/>
            <w:vAlign w:val="center"/>
            <w:tcPrChange w:id="1958" w:author="jonathan pritchard" w:date="2025-01-23T13:32:00Z" w16du:dateUtc="2025-01-23T13:32:00Z">
              <w:tcPr>
                <w:tcW w:w="2382" w:type="dxa"/>
                <w:shd w:val="clear" w:color="auto" w:fill="CCFFCC"/>
                <w:vAlign w:val="center"/>
              </w:tcPr>
            </w:tcPrChange>
          </w:tcPr>
          <w:p w14:paraId="503270A1" w14:textId="77777777" w:rsidR="004F582E" w:rsidRPr="004065B1" w:rsidRDefault="004F582E" w:rsidP="00CB4150">
            <w:r w:rsidRPr="000A066E">
              <w:rPr>
                <w:b/>
              </w:rPr>
              <w:t>IHO Reference</w:t>
            </w:r>
          </w:p>
        </w:tc>
        <w:tc>
          <w:tcPr>
            <w:tcW w:w="2382" w:type="dxa"/>
            <w:shd w:val="clear" w:color="auto" w:fill="BFBFBF" w:themeFill="background1" w:themeFillShade="BF"/>
            <w:vAlign w:val="center"/>
            <w:tcPrChange w:id="1959" w:author="jonathan pritchard" w:date="2025-01-23T13:32:00Z" w16du:dateUtc="2025-01-23T13:32:00Z">
              <w:tcPr>
                <w:tcW w:w="2382" w:type="dxa"/>
                <w:shd w:val="clear" w:color="auto" w:fill="CCFFCC"/>
                <w:vAlign w:val="center"/>
              </w:tcPr>
            </w:tcPrChange>
          </w:tcPr>
          <w:p w14:paraId="3A17BA5D" w14:textId="07676CD8" w:rsidR="004F582E" w:rsidRPr="004065B1" w:rsidRDefault="004F582E" w:rsidP="00CB4150"/>
        </w:tc>
      </w:tr>
      <w:tr w:rsidR="004F582E" w14:paraId="0ABC3AA3" w14:textId="77777777" w:rsidTr="002F7035">
        <w:trPr>
          <w:tblHeader/>
          <w:trPrChange w:id="1960" w:author="jonathan pritchard" w:date="2025-01-23T13:32:00Z" w16du:dateUtc="2025-01-23T13:32:00Z">
            <w:trPr>
              <w:tblHeader/>
            </w:trPr>
          </w:trPrChange>
        </w:trPr>
        <w:tc>
          <w:tcPr>
            <w:tcW w:w="9526" w:type="dxa"/>
            <w:gridSpan w:val="4"/>
            <w:shd w:val="clear" w:color="auto" w:fill="BFBFBF" w:themeFill="background1" w:themeFillShade="BF"/>
            <w:vAlign w:val="center"/>
            <w:tcPrChange w:id="1961" w:author="jonathan pritchard" w:date="2025-01-23T13:32:00Z" w16du:dateUtc="2025-01-23T13:32:00Z">
              <w:tcPr>
                <w:tcW w:w="9526" w:type="dxa"/>
                <w:gridSpan w:val="4"/>
                <w:shd w:val="clear" w:color="auto" w:fill="CCFFCC"/>
                <w:vAlign w:val="center"/>
              </w:tcPr>
            </w:tcPrChange>
          </w:tcPr>
          <w:p w14:paraId="52B1D16E" w14:textId="77777777" w:rsidR="004F582E" w:rsidRDefault="004F582E" w:rsidP="00CB4150">
            <w:r w:rsidRPr="000A066E">
              <w:rPr>
                <w:b/>
              </w:rPr>
              <w:t>Test description</w:t>
            </w:r>
          </w:p>
        </w:tc>
      </w:tr>
      <w:tr w:rsidR="004F582E" w14:paraId="24EE42C0" w14:textId="77777777" w:rsidTr="00CB4150">
        <w:trPr>
          <w:tblHeader/>
        </w:trPr>
        <w:tc>
          <w:tcPr>
            <w:tcW w:w="9526" w:type="dxa"/>
            <w:gridSpan w:val="4"/>
            <w:vAlign w:val="center"/>
          </w:tcPr>
          <w:p w14:paraId="7222323D" w14:textId="0EE8570F" w:rsidR="004F582E" w:rsidRPr="00CE380E" w:rsidRDefault="004D1EFA" w:rsidP="002164D3">
            <w:pPr>
              <w:jc w:val="left"/>
              <w:rPr>
                <w:i/>
              </w:rPr>
            </w:pPr>
            <w:r w:rsidRPr="00CE380E">
              <w:rPr>
                <w:i/>
              </w:rPr>
              <w:t xml:space="preserve">Test how the system responds when validating an incorrectly signed </w:t>
            </w:r>
            <w:r w:rsidR="008F01CB">
              <w:rPr>
                <w:i/>
              </w:rPr>
              <w:t>dataset</w:t>
            </w:r>
            <w:r w:rsidRPr="00CE380E">
              <w:rPr>
                <w:i/>
              </w:rPr>
              <w:t xml:space="preserve">. Confirm that the correct SSE </w:t>
            </w:r>
            <w:r w:rsidR="00E176FA">
              <w:rPr>
                <w:i/>
              </w:rPr>
              <w:t>1</w:t>
            </w:r>
            <w:r w:rsidRPr="00CE380E">
              <w:rPr>
                <w:i/>
              </w:rPr>
              <w:t>09 message is displayed.</w:t>
            </w:r>
          </w:p>
        </w:tc>
      </w:tr>
      <w:tr w:rsidR="004F582E" w14:paraId="488B9FD7" w14:textId="77777777" w:rsidTr="002F7035">
        <w:trPr>
          <w:tblHeader/>
          <w:trPrChange w:id="1962" w:author="jonathan pritchard" w:date="2025-01-23T13:32:00Z" w16du:dateUtc="2025-01-23T13:32:00Z">
            <w:trPr>
              <w:tblHeader/>
            </w:trPr>
          </w:trPrChange>
        </w:trPr>
        <w:tc>
          <w:tcPr>
            <w:tcW w:w="9526" w:type="dxa"/>
            <w:gridSpan w:val="4"/>
            <w:shd w:val="clear" w:color="auto" w:fill="BFBFBF" w:themeFill="background1" w:themeFillShade="BF"/>
            <w:vAlign w:val="center"/>
            <w:tcPrChange w:id="1963" w:author="jonathan pritchard" w:date="2025-01-23T13:32:00Z" w16du:dateUtc="2025-01-23T13:32:00Z">
              <w:tcPr>
                <w:tcW w:w="9526" w:type="dxa"/>
                <w:gridSpan w:val="4"/>
                <w:shd w:val="clear" w:color="auto" w:fill="CCFFCC"/>
                <w:vAlign w:val="center"/>
              </w:tcPr>
            </w:tcPrChange>
          </w:tcPr>
          <w:p w14:paraId="63838B80" w14:textId="77777777" w:rsidR="004F582E" w:rsidRPr="004065B1" w:rsidRDefault="004F582E" w:rsidP="00CB4150">
            <w:r w:rsidRPr="000A066E">
              <w:rPr>
                <w:b/>
              </w:rPr>
              <w:t>Setup</w:t>
            </w:r>
          </w:p>
        </w:tc>
      </w:tr>
      <w:tr w:rsidR="004F582E" w14:paraId="051016B2" w14:textId="77777777" w:rsidTr="00CB4150">
        <w:trPr>
          <w:tblHeader/>
        </w:trPr>
        <w:tc>
          <w:tcPr>
            <w:tcW w:w="9526" w:type="dxa"/>
            <w:gridSpan w:val="4"/>
            <w:vAlign w:val="center"/>
          </w:tcPr>
          <w:p w14:paraId="2F7FDBFD" w14:textId="77777777" w:rsidR="004D1EFA" w:rsidRPr="00CE380E" w:rsidRDefault="004D1EFA" w:rsidP="004D1EFA">
            <w:pPr>
              <w:rPr>
                <w:i/>
              </w:rPr>
            </w:pPr>
            <w:r w:rsidRPr="00CE380E">
              <w:rPr>
                <w:i/>
              </w:rPr>
              <w:t xml:space="preserve">No pre-installed certificate/public key, permits or ENC data. </w:t>
            </w:r>
          </w:p>
          <w:p w14:paraId="57274D6E" w14:textId="77777777" w:rsidR="004D1EFA" w:rsidRPr="00CE380E" w:rsidRDefault="004D1EFA" w:rsidP="004D1EFA">
            <w:pPr>
              <w:rPr>
                <w:i/>
              </w:rPr>
            </w:pPr>
            <w:r w:rsidRPr="00CE380E">
              <w:rPr>
                <w:i/>
              </w:rPr>
              <w:t>Test data used:</w:t>
            </w:r>
          </w:p>
          <w:p w14:paraId="19D24A9B" w14:textId="48B84135" w:rsidR="004D1EFA" w:rsidRPr="00CE380E" w:rsidRDefault="004D1EFA" w:rsidP="004D1EFA">
            <w:pPr>
              <w:rPr>
                <w:i/>
              </w:rPr>
            </w:pPr>
            <w:r w:rsidRPr="00CE380E">
              <w:rPr>
                <w:i/>
              </w:rPr>
              <w:t>1) IHO.CRT</w:t>
            </w:r>
            <w:r w:rsidR="001825B9">
              <w:rPr>
                <w:i/>
              </w:rPr>
              <w:t xml:space="preserve"> </w:t>
            </w:r>
          </w:p>
          <w:p w14:paraId="3384E763" w14:textId="5FAA714F" w:rsidR="004D1EFA" w:rsidRPr="00CE380E" w:rsidRDefault="004D1EFA" w:rsidP="004D1EFA">
            <w:pPr>
              <w:rPr>
                <w:i/>
              </w:rPr>
            </w:pPr>
            <w:r w:rsidRPr="00CE380E">
              <w:rPr>
                <w:i/>
              </w:rPr>
              <w:t xml:space="preserve">2) </w:t>
            </w:r>
            <w:r w:rsidR="00823D26">
              <w:rPr>
                <w:i/>
              </w:rPr>
              <w:t>PERMIT.XML</w:t>
            </w:r>
          </w:p>
          <w:p w14:paraId="0CAD9AF5" w14:textId="28C9C27C" w:rsidR="004D1EFA" w:rsidRPr="00CE380E" w:rsidRDefault="004D1EFA" w:rsidP="004D1EFA">
            <w:pPr>
              <w:rPr>
                <w:i/>
              </w:rPr>
            </w:pPr>
            <w:r w:rsidRPr="00CE380E">
              <w:rPr>
                <w:i/>
              </w:rPr>
              <w:t xml:space="preserve">3) </w:t>
            </w:r>
            <w:r w:rsidR="00581282">
              <w:rPr>
                <w:i/>
              </w:rPr>
              <w:t>S100_ROOT</w:t>
            </w:r>
            <w:r w:rsidRPr="00CE380E">
              <w:rPr>
                <w:i/>
              </w:rPr>
              <w:t xml:space="preserve"> (Exchange Set)</w:t>
            </w:r>
          </w:p>
          <w:p w14:paraId="7B1E623F" w14:textId="77777777" w:rsidR="004D1EFA" w:rsidRPr="00CE380E" w:rsidRDefault="004D1EFA" w:rsidP="004D1EFA">
            <w:pPr>
              <w:rPr>
                <w:i/>
              </w:rPr>
            </w:pPr>
          </w:p>
          <w:p w14:paraId="57AC0265" w14:textId="790E1CB4" w:rsidR="004D1EFA" w:rsidRDefault="004D1EFA" w:rsidP="004D1EFA">
            <w:pPr>
              <w:rPr>
                <w:i/>
              </w:rPr>
            </w:pPr>
            <w:r w:rsidRPr="00CE380E">
              <w:rPr>
                <w:i/>
              </w:rPr>
              <w:t>Test data location:</w:t>
            </w:r>
          </w:p>
          <w:p w14:paraId="2D701AA8" w14:textId="1532FC5F" w:rsidR="008108ED" w:rsidRPr="008108ED" w:rsidRDefault="008108ED">
            <w:pPr>
              <w:pStyle w:val="ListParagraph"/>
              <w:numPr>
                <w:ilvl w:val="0"/>
                <w:numId w:val="5"/>
              </w:numPr>
              <w:rPr>
                <w:b/>
                <w:bCs/>
                <w:i/>
              </w:rPr>
            </w:pPr>
            <w:r w:rsidRPr="008108ED">
              <w:rPr>
                <w:b/>
                <w:bCs/>
                <w:i/>
              </w:rPr>
              <w:t>Authentication</w:t>
            </w:r>
            <w:r>
              <w:rPr>
                <w:b/>
                <w:bCs/>
                <w:i/>
              </w:rPr>
              <w:t>2</w:t>
            </w:r>
            <w:r w:rsidRPr="008108ED">
              <w:rPr>
                <w:b/>
                <w:bCs/>
                <w:i/>
              </w:rPr>
              <w:t>C</w:t>
            </w:r>
          </w:p>
          <w:p w14:paraId="715D217C" w14:textId="77777777" w:rsidR="004D1EFA" w:rsidRPr="00CE380E" w:rsidRDefault="004D1EFA" w:rsidP="004D1EFA">
            <w:pPr>
              <w:rPr>
                <w:i/>
              </w:rPr>
            </w:pPr>
          </w:p>
          <w:p w14:paraId="1CDA7D92" w14:textId="4F7B0596" w:rsidR="004F582E" w:rsidRPr="00CE380E" w:rsidRDefault="008F01CB" w:rsidP="004D1EFA">
            <w:pPr>
              <w:rPr>
                <w:i/>
              </w:rPr>
            </w:pPr>
            <w:r>
              <w:rPr>
                <w:i/>
              </w:rPr>
              <w:t>The digital signature for 101GB003</w:t>
            </w:r>
            <w:r w:rsidR="004D1EFA" w:rsidRPr="00CE380E">
              <w:rPr>
                <w:i/>
              </w:rPr>
              <w:t xml:space="preserve">1620.000 is in the correct format but the signature is invalid. </w:t>
            </w:r>
            <w:r>
              <w:rPr>
                <w:i/>
              </w:rPr>
              <w:t>The digital signature for 101GB003</w:t>
            </w:r>
            <w:r w:rsidR="004D1EFA" w:rsidRPr="00CE380E">
              <w:rPr>
                <w:i/>
              </w:rPr>
              <w:t>1640.000 is in the correct format and is valid.</w:t>
            </w:r>
          </w:p>
        </w:tc>
      </w:tr>
      <w:tr w:rsidR="004F582E" w14:paraId="137408C8" w14:textId="77777777" w:rsidTr="002F7035">
        <w:trPr>
          <w:tblHeader/>
          <w:trPrChange w:id="1964" w:author="jonathan pritchard" w:date="2025-01-23T13:32:00Z" w16du:dateUtc="2025-01-23T13:32:00Z">
            <w:trPr>
              <w:tblHeader/>
            </w:trPr>
          </w:trPrChange>
        </w:trPr>
        <w:tc>
          <w:tcPr>
            <w:tcW w:w="9526" w:type="dxa"/>
            <w:gridSpan w:val="4"/>
            <w:shd w:val="clear" w:color="auto" w:fill="BFBFBF" w:themeFill="background1" w:themeFillShade="BF"/>
            <w:vAlign w:val="center"/>
            <w:tcPrChange w:id="1965" w:author="jonathan pritchard" w:date="2025-01-23T13:32:00Z" w16du:dateUtc="2025-01-23T13:32:00Z">
              <w:tcPr>
                <w:tcW w:w="9526" w:type="dxa"/>
                <w:gridSpan w:val="4"/>
                <w:shd w:val="clear" w:color="auto" w:fill="CCFFCC"/>
                <w:vAlign w:val="center"/>
              </w:tcPr>
            </w:tcPrChange>
          </w:tcPr>
          <w:p w14:paraId="5543572C" w14:textId="77777777" w:rsidR="004F582E" w:rsidRPr="004065B1" w:rsidRDefault="004F582E" w:rsidP="00CB4150">
            <w:r w:rsidRPr="000A066E">
              <w:rPr>
                <w:b/>
              </w:rPr>
              <w:t>Action</w:t>
            </w:r>
          </w:p>
        </w:tc>
      </w:tr>
      <w:tr w:rsidR="004F582E" w14:paraId="36FD0F72" w14:textId="77777777" w:rsidTr="00CB4150">
        <w:trPr>
          <w:tblHeader/>
        </w:trPr>
        <w:tc>
          <w:tcPr>
            <w:tcW w:w="9526" w:type="dxa"/>
            <w:gridSpan w:val="4"/>
            <w:vAlign w:val="center"/>
          </w:tcPr>
          <w:p w14:paraId="6581934E" w14:textId="2D04E4A7" w:rsidR="004F582E" w:rsidRPr="00CE380E" w:rsidRDefault="004D1EFA" w:rsidP="00CB4150">
            <w:pPr>
              <w:rPr>
                <w:i/>
              </w:rPr>
            </w:pPr>
            <w:r w:rsidRPr="00CE380E">
              <w:rPr>
                <w:i/>
              </w:rPr>
              <w:t xml:space="preserve">Install the IHO.CRT </w:t>
            </w:r>
            <w:r w:rsidR="001825B9">
              <w:rPr>
                <w:i/>
              </w:rPr>
              <w:t xml:space="preserve"> </w:t>
            </w:r>
            <w:r w:rsidRPr="00CE380E">
              <w:rPr>
                <w:i/>
              </w:rPr>
              <w:t xml:space="preserve">file, </w:t>
            </w:r>
            <w:r w:rsidR="00823D26">
              <w:rPr>
                <w:i/>
              </w:rPr>
              <w:t>PERMIT.XML</w:t>
            </w:r>
            <w:r w:rsidRPr="00CE380E">
              <w:rPr>
                <w:i/>
              </w:rPr>
              <w:t xml:space="preserve"> and ENC exchange set from the location described below.</w:t>
            </w:r>
          </w:p>
        </w:tc>
      </w:tr>
    </w:tbl>
    <w:p w14:paraId="254668C6" w14:textId="77777777" w:rsidR="00E944A0" w:rsidRDefault="00E944A0" w:rsidP="004F582E"/>
    <w:p w14:paraId="192E3E09" w14:textId="77777777" w:rsidR="004F582E" w:rsidRDefault="00E944A0" w:rsidP="004F582E">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966" w:author="jonathan pritchard" w:date="2025-01-23T13:32:00Z" w16du:dateUtc="2025-01-23T13:32: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9526"/>
        <w:tblGridChange w:id="1967">
          <w:tblGrid>
            <w:gridCol w:w="9526"/>
          </w:tblGrid>
        </w:tblGridChange>
      </w:tblGrid>
      <w:tr w:rsidR="00E944A0" w14:paraId="33D23083" w14:textId="77777777" w:rsidTr="002F7035">
        <w:trPr>
          <w:tblHeader/>
          <w:trPrChange w:id="1968" w:author="jonathan pritchard" w:date="2025-01-23T13:32:00Z" w16du:dateUtc="2025-01-23T13:32:00Z">
            <w:trPr>
              <w:tblHeader/>
            </w:trPr>
          </w:trPrChange>
        </w:trPr>
        <w:tc>
          <w:tcPr>
            <w:tcW w:w="9526" w:type="dxa"/>
            <w:shd w:val="clear" w:color="auto" w:fill="BFBFBF" w:themeFill="background1" w:themeFillShade="BF"/>
            <w:vAlign w:val="center"/>
            <w:tcPrChange w:id="1969" w:author="jonathan pritchard" w:date="2025-01-23T13:32:00Z" w16du:dateUtc="2025-01-23T13:32:00Z">
              <w:tcPr>
                <w:tcW w:w="9526" w:type="dxa"/>
                <w:shd w:val="clear" w:color="auto" w:fill="CCFFCC"/>
                <w:vAlign w:val="center"/>
              </w:tcPr>
            </w:tcPrChange>
          </w:tcPr>
          <w:p w14:paraId="1E0EAB66" w14:textId="77777777" w:rsidR="00E944A0" w:rsidRPr="004065B1" w:rsidRDefault="00E944A0" w:rsidP="00730835">
            <w:r w:rsidRPr="000A066E">
              <w:rPr>
                <w:b/>
              </w:rPr>
              <w:lastRenderedPageBreak/>
              <w:t>Results</w:t>
            </w:r>
          </w:p>
        </w:tc>
      </w:tr>
      <w:tr w:rsidR="00E944A0" w14:paraId="3E1063C6" w14:textId="77777777" w:rsidTr="00730835">
        <w:trPr>
          <w:tblHeader/>
        </w:trPr>
        <w:tc>
          <w:tcPr>
            <w:tcW w:w="9526" w:type="dxa"/>
            <w:vAlign w:val="center"/>
          </w:tcPr>
          <w:p w14:paraId="219BDDDE" w14:textId="09751228" w:rsidR="00E944A0" w:rsidRPr="00CE380E" w:rsidRDefault="00E944A0" w:rsidP="00730835">
            <w:pPr>
              <w:jc w:val="left"/>
              <w:rPr>
                <w:i/>
              </w:rPr>
            </w:pPr>
            <w:r w:rsidRPr="00CE380E">
              <w:rPr>
                <w:i/>
              </w:rPr>
              <w:t xml:space="preserve">The system must display the correct SSE </w:t>
            </w:r>
            <w:r w:rsidR="00F06377">
              <w:rPr>
                <w:i/>
              </w:rPr>
              <w:t>1</w:t>
            </w:r>
            <w:r w:rsidRPr="00CE380E">
              <w:rPr>
                <w:i/>
              </w:rPr>
              <w:t xml:space="preserve">09 error message for cell </w:t>
            </w:r>
            <w:r w:rsidR="008F01CB">
              <w:rPr>
                <w:i/>
              </w:rPr>
              <w:t>101GB003</w:t>
            </w:r>
            <w:r w:rsidRPr="00CE380E">
              <w:rPr>
                <w:i/>
              </w:rPr>
              <w:t>01620 as follows: “</w:t>
            </w:r>
            <w:r w:rsidRPr="00CE380E">
              <w:rPr>
                <w:b/>
                <w:i/>
              </w:rPr>
              <w:t xml:space="preserve">SSE </w:t>
            </w:r>
            <w:r w:rsidR="00E176FA">
              <w:rPr>
                <w:b/>
                <w:i/>
              </w:rPr>
              <w:t>1</w:t>
            </w:r>
            <w:r w:rsidRPr="00CE380E">
              <w:rPr>
                <w:b/>
                <w:i/>
              </w:rPr>
              <w:t>09 – ENC Signature is invalid</w:t>
            </w:r>
            <w:r w:rsidRPr="00CE380E">
              <w:rPr>
                <w:i/>
              </w:rPr>
              <w:t>.”</w:t>
            </w:r>
          </w:p>
          <w:p w14:paraId="739B640A" w14:textId="26428870" w:rsidR="00E944A0" w:rsidRPr="00CE380E" w:rsidRDefault="00E944A0" w:rsidP="00730835">
            <w:pPr>
              <w:jc w:val="left"/>
              <w:rPr>
                <w:i/>
              </w:rPr>
            </w:pPr>
            <w:r w:rsidRPr="00CE380E">
              <w:rPr>
                <w:i/>
              </w:rPr>
              <w:t xml:space="preserve">The system must not load this </w:t>
            </w:r>
            <w:r w:rsidR="008F01CB">
              <w:rPr>
                <w:i/>
              </w:rPr>
              <w:t>dataset</w:t>
            </w:r>
            <w:r w:rsidR="008F01CB" w:rsidRPr="00CE380E">
              <w:rPr>
                <w:i/>
              </w:rPr>
              <w:t xml:space="preserve"> </w:t>
            </w:r>
            <w:r w:rsidRPr="00CE380E">
              <w:rPr>
                <w:i/>
              </w:rPr>
              <w:t>as its integrity may have been compromised.</w:t>
            </w:r>
          </w:p>
          <w:p w14:paraId="2B59BE08" w14:textId="77214494" w:rsidR="00E944A0" w:rsidRPr="00CE380E" w:rsidRDefault="00E944A0" w:rsidP="00730835">
            <w:pPr>
              <w:jc w:val="left"/>
              <w:rPr>
                <w:i/>
              </w:rPr>
            </w:pPr>
            <w:r w:rsidRPr="00CE380E">
              <w:rPr>
                <w:i/>
              </w:rPr>
              <w:t>The system should validate the signature file for</w:t>
            </w:r>
            <w:r w:rsidR="008F01CB">
              <w:rPr>
                <w:i/>
              </w:rPr>
              <w:t xml:space="preserve"> 101GB0031640</w:t>
            </w:r>
            <w:r w:rsidRPr="00CE380E">
              <w:rPr>
                <w:i/>
              </w:rPr>
              <w:t xml:space="preserve"> and load this cell in the normal way. </w:t>
            </w:r>
          </w:p>
          <w:p w14:paraId="2CDC100D" w14:textId="77777777" w:rsidR="00E944A0" w:rsidRPr="00CE380E" w:rsidRDefault="00E944A0" w:rsidP="00730835">
            <w:pPr>
              <w:jc w:val="left"/>
              <w:rPr>
                <w:i/>
              </w:rPr>
            </w:pPr>
          </w:p>
          <w:p w14:paraId="11607FB8" w14:textId="226F9C2B" w:rsidR="00E944A0" w:rsidRPr="00CE380E" w:rsidRDefault="00E944A0" w:rsidP="00730835">
            <w:pPr>
              <w:jc w:val="left"/>
              <w:rPr>
                <w:i/>
              </w:rPr>
            </w:pPr>
            <w:r w:rsidRPr="00CE380E">
              <w:rPr>
                <w:i/>
              </w:rPr>
              <w:t xml:space="preserve">ENC cell </w:t>
            </w:r>
            <w:r w:rsidR="008F01CB">
              <w:rPr>
                <w:i/>
              </w:rPr>
              <w:t>101GB003</w:t>
            </w:r>
            <w:r w:rsidRPr="00CE380E">
              <w:rPr>
                <w:i/>
              </w:rPr>
              <w:t xml:space="preserve">01620 (Edition #3, Update #0) Not installed. Error message SSE </w:t>
            </w:r>
            <w:r w:rsidR="009E6E1A">
              <w:rPr>
                <w:i/>
              </w:rPr>
              <w:t>1</w:t>
            </w:r>
            <w:r w:rsidRPr="00CE380E">
              <w:rPr>
                <w:i/>
              </w:rPr>
              <w:t>09</w:t>
            </w:r>
          </w:p>
        </w:tc>
      </w:tr>
    </w:tbl>
    <w:p w14:paraId="15D08A09" w14:textId="77777777" w:rsidR="00E944A0" w:rsidRDefault="00E944A0" w:rsidP="004F582E"/>
    <w:p w14:paraId="7C4C2C58" w14:textId="77777777" w:rsidR="004F582E" w:rsidRPr="00A94802" w:rsidRDefault="004F582E" w:rsidP="001D52EE">
      <w:pPr>
        <w:pStyle w:val="Heading4"/>
      </w:pPr>
      <w:r>
        <w:t>2.5.5 d</w:t>
      </w:r>
      <w:r w:rsidRPr="00A94802">
        <w:t xml:space="preserve">) </w:t>
      </w:r>
      <w:r w:rsidR="00732FA0" w:rsidRPr="00732FA0">
        <w:t>ENC signature format validation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970" w:author="jonathan pritchard" w:date="2025-01-23T13:32:00Z" w16du:dateUtc="2025-01-23T13:32: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1971">
          <w:tblGrid>
            <w:gridCol w:w="2381"/>
            <w:gridCol w:w="2381"/>
            <w:gridCol w:w="2382"/>
            <w:gridCol w:w="2382"/>
          </w:tblGrid>
        </w:tblGridChange>
      </w:tblGrid>
      <w:tr w:rsidR="004F582E" w14:paraId="20DF82F9" w14:textId="77777777" w:rsidTr="00A26BCF">
        <w:trPr>
          <w:trHeight w:val="454"/>
          <w:tblHeader/>
          <w:trPrChange w:id="1972" w:author="jonathan pritchard" w:date="2025-01-23T13:32:00Z" w16du:dateUtc="2025-01-23T13:32:00Z">
            <w:trPr>
              <w:trHeight w:val="454"/>
              <w:tblHeader/>
            </w:trPr>
          </w:trPrChange>
        </w:trPr>
        <w:tc>
          <w:tcPr>
            <w:tcW w:w="2381" w:type="dxa"/>
            <w:shd w:val="clear" w:color="auto" w:fill="BFBFBF" w:themeFill="background1" w:themeFillShade="BF"/>
            <w:vAlign w:val="center"/>
            <w:tcPrChange w:id="1973" w:author="jonathan pritchard" w:date="2025-01-23T13:32:00Z" w16du:dateUtc="2025-01-23T13:32:00Z">
              <w:tcPr>
                <w:tcW w:w="2381" w:type="dxa"/>
                <w:shd w:val="clear" w:color="auto" w:fill="CCFFCC"/>
                <w:vAlign w:val="center"/>
              </w:tcPr>
            </w:tcPrChange>
          </w:tcPr>
          <w:p w14:paraId="114E2B33" w14:textId="77777777" w:rsidR="004F582E" w:rsidRPr="004065B1" w:rsidRDefault="004F582E" w:rsidP="00CB4150">
            <w:r w:rsidRPr="000A066E">
              <w:rPr>
                <w:b/>
              </w:rPr>
              <w:t>Test Reference</w:t>
            </w:r>
          </w:p>
        </w:tc>
        <w:tc>
          <w:tcPr>
            <w:tcW w:w="2381" w:type="dxa"/>
            <w:shd w:val="clear" w:color="auto" w:fill="FFFFFF" w:themeFill="background1"/>
            <w:vAlign w:val="center"/>
            <w:tcPrChange w:id="1974" w:author="jonathan pritchard" w:date="2025-01-23T13:32:00Z" w16du:dateUtc="2025-01-23T13:32:00Z">
              <w:tcPr>
                <w:tcW w:w="2381" w:type="dxa"/>
                <w:shd w:val="clear" w:color="auto" w:fill="CCFFCC"/>
                <w:vAlign w:val="center"/>
              </w:tcPr>
            </w:tcPrChange>
          </w:tcPr>
          <w:p w14:paraId="7EDC077C" w14:textId="59F02ABB" w:rsidR="004F582E" w:rsidRPr="004065B1" w:rsidRDefault="0094151B" w:rsidP="00CB4150">
            <w:proofErr w:type="spellStart"/>
            <w:r>
              <w:t>CorruptedSignature</w:t>
            </w:r>
            <w:proofErr w:type="spellEnd"/>
          </w:p>
        </w:tc>
        <w:tc>
          <w:tcPr>
            <w:tcW w:w="2382" w:type="dxa"/>
            <w:shd w:val="clear" w:color="auto" w:fill="BFBFBF" w:themeFill="background1" w:themeFillShade="BF"/>
            <w:vAlign w:val="center"/>
            <w:tcPrChange w:id="1975" w:author="jonathan pritchard" w:date="2025-01-23T13:32:00Z" w16du:dateUtc="2025-01-23T13:32:00Z">
              <w:tcPr>
                <w:tcW w:w="2382" w:type="dxa"/>
                <w:shd w:val="clear" w:color="auto" w:fill="CCFFCC"/>
                <w:vAlign w:val="center"/>
              </w:tcPr>
            </w:tcPrChange>
          </w:tcPr>
          <w:p w14:paraId="5A181695" w14:textId="77777777" w:rsidR="004F582E" w:rsidRPr="004065B1" w:rsidRDefault="004F582E" w:rsidP="00CB4150">
            <w:r w:rsidRPr="000A066E">
              <w:rPr>
                <w:b/>
              </w:rPr>
              <w:t>IHO Reference</w:t>
            </w:r>
          </w:p>
        </w:tc>
        <w:tc>
          <w:tcPr>
            <w:tcW w:w="2382" w:type="dxa"/>
            <w:shd w:val="clear" w:color="auto" w:fill="FFFFFF" w:themeFill="background1"/>
            <w:vAlign w:val="center"/>
            <w:tcPrChange w:id="1976" w:author="jonathan pritchard" w:date="2025-01-23T13:32:00Z" w16du:dateUtc="2025-01-23T13:32:00Z">
              <w:tcPr>
                <w:tcW w:w="2382" w:type="dxa"/>
                <w:shd w:val="clear" w:color="auto" w:fill="CCFFCC"/>
                <w:vAlign w:val="center"/>
              </w:tcPr>
            </w:tcPrChange>
          </w:tcPr>
          <w:p w14:paraId="692739C1" w14:textId="51F03486" w:rsidR="004F582E" w:rsidRPr="004065B1" w:rsidRDefault="00A26BCF" w:rsidP="00900AF6">
            <w:r>
              <w:rPr>
                <w:rFonts w:ascii="Calibri" w:hAnsi="Calibri" w:cs="Calibri"/>
                <w:color w:val="000000"/>
                <w:sz w:val="22"/>
                <w:szCs w:val="22"/>
              </w:rPr>
              <w:t>S-98 B-3</w:t>
            </w:r>
          </w:p>
        </w:tc>
      </w:tr>
      <w:tr w:rsidR="004F582E" w14:paraId="3A8C7CC1" w14:textId="77777777" w:rsidTr="002F7035">
        <w:trPr>
          <w:tblHeader/>
          <w:trPrChange w:id="1977" w:author="jonathan pritchard" w:date="2025-01-23T13:32:00Z" w16du:dateUtc="2025-01-23T13:32:00Z">
            <w:trPr>
              <w:tblHeader/>
            </w:trPr>
          </w:trPrChange>
        </w:trPr>
        <w:tc>
          <w:tcPr>
            <w:tcW w:w="9526" w:type="dxa"/>
            <w:gridSpan w:val="4"/>
            <w:shd w:val="clear" w:color="auto" w:fill="BFBFBF" w:themeFill="background1" w:themeFillShade="BF"/>
            <w:vAlign w:val="center"/>
            <w:tcPrChange w:id="1978" w:author="jonathan pritchard" w:date="2025-01-23T13:32:00Z" w16du:dateUtc="2025-01-23T13:32:00Z">
              <w:tcPr>
                <w:tcW w:w="9526" w:type="dxa"/>
                <w:gridSpan w:val="4"/>
                <w:shd w:val="clear" w:color="auto" w:fill="CCFFCC"/>
                <w:vAlign w:val="center"/>
              </w:tcPr>
            </w:tcPrChange>
          </w:tcPr>
          <w:p w14:paraId="39B0467A" w14:textId="77777777" w:rsidR="004F582E" w:rsidRDefault="004F582E" w:rsidP="00CB4150">
            <w:r w:rsidRPr="000A066E">
              <w:rPr>
                <w:b/>
              </w:rPr>
              <w:t>Test description</w:t>
            </w:r>
          </w:p>
        </w:tc>
      </w:tr>
      <w:tr w:rsidR="004F582E" w14:paraId="5EF9E062" w14:textId="77777777" w:rsidTr="00CB4150">
        <w:trPr>
          <w:tblHeader/>
        </w:trPr>
        <w:tc>
          <w:tcPr>
            <w:tcW w:w="9526" w:type="dxa"/>
            <w:gridSpan w:val="4"/>
            <w:vAlign w:val="center"/>
          </w:tcPr>
          <w:p w14:paraId="3A9AC810" w14:textId="3189B804" w:rsidR="004F582E" w:rsidRPr="00CE380E" w:rsidRDefault="00900AF6" w:rsidP="002164D3">
            <w:pPr>
              <w:jc w:val="left"/>
              <w:rPr>
                <w:i/>
              </w:rPr>
            </w:pPr>
            <w:r w:rsidRPr="00CE380E">
              <w:rPr>
                <w:i/>
              </w:rPr>
              <w:t xml:space="preserve">Test how the system responds when validating against an incorrectly formatted </w:t>
            </w:r>
            <w:r w:rsidR="008F01CB">
              <w:rPr>
                <w:i/>
              </w:rPr>
              <w:t>digital</w:t>
            </w:r>
            <w:r w:rsidR="008F01CB" w:rsidRPr="00CE380E">
              <w:rPr>
                <w:i/>
              </w:rPr>
              <w:t xml:space="preserve"> </w:t>
            </w:r>
            <w:r w:rsidRPr="00CE380E">
              <w:rPr>
                <w:i/>
              </w:rPr>
              <w:t xml:space="preserve">signature. Confirm that the correct SSE </w:t>
            </w:r>
            <w:r w:rsidR="009E6E1A">
              <w:rPr>
                <w:i/>
              </w:rPr>
              <w:t>1</w:t>
            </w:r>
            <w:r w:rsidRPr="00CE380E">
              <w:rPr>
                <w:i/>
              </w:rPr>
              <w:t>24 message is displayed.</w:t>
            </w:r>
          </w:p>
        </w:tc>
      </w:tr>
      <w:tr w:rsidR="004F582E" w14:paraId="37FC9A9A" w14:textId="77777777" w:rsidTr="002F7035">
        <w:trPr>
          <w:tblHeader/>
          <w:trPrChange w:id="1979" w:author="jonathan pritchard" w:date="2025-01-23T13:32:00Z" w16du:dateUtc="2025-01-23T13:32:00Z">
            <w:trPr>
              <w:tblHeader/>
            </w:trPr>
          </w:trPrChange>
        </w:trPr>
        <w:tc>
          <w:tcPr>
            <w:tcW w:w="9526" w:type="dxa"/>
            <w:gridSpan w:val="4"/>
            <w:shd w:val="clear" w:color="auto" w:fill="BFBFBF" w:themeFill="background1" w:themeFillShade="BF"/>
            <w:vAlign w:val="center"/>
            <w:tcPrChange w:id="1980" w:author="jonathan pritchard" w:date="2025-01-23T13:32:00Z" w16du:dateUtc="2025-01-23T13:32:00Z">
              <w:tcPr>
                <w:tcW w:w="9526" w:type="dxa"/>
                <w:gridSpan w:val="4"/>
                <w:shd w:val="clear" w:color="auto" w:fill="CCFFCC"/>
                <w:vAlign w:val="center"/>
              </w:tcPr>
            </w:tcPrChange>
          </w:tcPr>
          <w:p w14:paraId="3321EFE3" w14:textId="77777777" w:rsidR="004F582E" w:rsidRPr="004065B1" w:rsidRDefault="004F582E" w:rsidP="00CB4150">
            <w:r w:rsidRPr="000A066E">
              <w:rPr>
                <w:b/>
              </w:rPr>
              <w:t>Setup</w:t>
            </w:r>
          </w:p>
        </w:tc>
      </w:tr>
      <w:tr w:rsidR="004F582E" w14:paraId="09A3B406" w14:textId="77777777" w:rsidTr="00CB4150">
        <w:trPr>
          <w:tblHeader/>
        </w:trPr>
        <w:tc>
          <w:tcPr>
            <w:tcW w:w="9526" w:type="dxa"/>
            <w:gridSpan w:val="4"/>
            <w:vAlign w:val="center"/>
          </w:tcPr>
          <w:p w14:paraId="70C3D631" w14:textId="77777777" w:rsidR="00900AF6" w:rsidRPr="00CE380E" w:rsidRDefault="00900AF6" w:rsidP="00900AF6">
            <w:pPr>
              <w:rPr>
                <w:i/>
              </w:rPr>
            </w:pPr>
            <w:r w:rsidRPr="00CE380E">
              <w:rPr>
                <w:i/>
              </w:rPr>
              <w:t>Use data installed from the previous test (</w:t>
            </w:r>
            <w:r w:rsidRPr="00E012C8">
              <w:rPr>
                <w:i/>
                <w:color w:val="D9D9D9" w:themeColor="background1" w:themeShade="D9"/>
              </w:rPr>
              <w:t>2.5.5c</w:t>
            </w:r>
            <w:r w:rsidRPr="00CE380E">
              <w:rPr>
                <w:i/>
              </w:rPr>
              <w:t xml:space="preserve">) </w:t>
            </w:r>
          </w:p>
          <w:p w14:paraId="23FD043F" w14:textId="77777777" w:rsidR="00900AF6" w:rsidRPr="00CE380E" w:rsidRDefault="00900AF6" w:rsidP="00900AF6">
            <w:pPr>
              <w:rPr>
                <w:i/>
              </w:rPr>
            </w:pPr>
            <w:r w:rsidRPr="00CE380E">
              <w:rPr>
                <w:i/>
              </w:rPr>
              <w:t>Test data used:</w:t>
            </w:r>
          </w:p>
          <w:p w14:paraId="3C98B4D6" w14:textId="0F72DDAD" w:rsidR="00900AF6" w:rsidRPr="00CE380E" w:rsidRDefault="00581282" w:rsidP="00900AF6">
            <w:pPr>
              <w:rPr>
                <w:i/>
              </w:rPr>
            </w:pPr>
            <w:r>
              <w:rPr>
                <w:i/>
              </w:rPr>
              <w:t>S100_ROOT</w:t>
            </w:r>
            <w:r w:rsidR="00900AF6" w:rsidRPr="00CE380E">
              <w:rPr>
                <w:i/>
              </w:rPr>
              <w:t xml:space="preserve"> (Exchange Set)</w:t>
            </w:r>
          </w:p>
          <w:p w14:paraId="495E4850" w14:textId="77777777" w:rsidR="00900AF6" w:rsidRPr="00CE380E" w:rsidRDefault="00900AF6" w:rsidP="00900AF6">
            <w:pPr>
              <w:rPr>
                <w:i/>
              </w:rPr>
            </w:pPr>
          </w:p>
          <w:p w14:paraId="0EF2B24E" w14:textId="77777777" w:rsidR="0094151B" w:rsidRDefault="00900AF6" w:rsidP="00900AF6">
            <w:pPr>
              <w:rPr>
                <w:i/>
              </w:rPr>
            </w:pPr>
            <w:r w:rsidRPr="00CE380E">
              <w:rPr>
                <w:i/>
              </w:rPr>
              <w:t>Test data location</w:t>
            </w:r>
          </w:p>
          <w:p w14:paraId="41090558" w14:textId="2C819A52" w:rsidR="00900AF6" w:rsidRPr="0094151B" w:rsidRDefault="0094151B">
            <w:pPr>
              <w:pStyle w:val="ListParagraph"/>
              <w:numPr>
                <w:ilvl w:val="0"/>
                <w:numId w:val="5"/>
              </w:numPr>
              <w:rPr>
                <w:b/>
                <w:bCs/>
                <w:i/>
              </w:rPr>
            </w:pPr>
            <w:r w:rsidRPr="0094151B">
              <w:rPr>
                <w:b/>
                <w:bCs/>
                <w:i/>
              </w:rPr>
              <w:t>Authentication2D</w:t>
            </w:r>
          </w:p>
          <w:p w14:paraId="4715CDD8" w14:textId="77777777" w:rsidR="00900AF6" w:rsidRPr="00CE380E" w:rsidRDefault="00900AF6" w:rsidP="00900AF6">
            <w:pPr>
              <w:rPr>
                <w:i/>
              </w:rPr>
            </w:pPr>
          </w:p>
          <w:p w14:paraId="2A869F8D" w14:textId="3EB2C0A6" w:rsidR="004F582E" w:rsidRPr="00CE380E" w:rsidRDefault="008F01CB" w:rsidP="00900AF6">
            <w:pPr>
              <w:rPr>
                <w:i/>
              </w:rPr>
            </w:pPr>
            <w:r>
              <w:rPr>
                <w:i/>
              </w:rPr>
              <w:t>The digital signature for 101GB003</w:t>
            </w:r>
            <w:r w:rsidR="00900AF6" w:rsidRPr="00CE380E">
              <w:rPr>
                <w:i/>
              </w:rPr>
              <w:t xml:space="preserve">01620.000 has a valid ENC signature and is correctly formatted. </w:t>
            </w:r>
            <w:r>
              <w:rPr>
                <w:i/>
              </w:rPr>
              <w:t>101GB003</w:t>
            </w:r>
            <w:r w:rsidR="00900AF6" w:rsidRPr="00CE380E">
              <w:rPr>
                <w:i/>
              </w:rPr>
              <w:t>01660.000 has an invalid</w:t>
            </w:r>
            <w:r w:rsidR="0094151B">
              <w:rPr>
                <w:i/>
              </w:rPr>
              <w:t xml:space="preserve"> (corrupted)</w:t>
            </w:r>
            <w:r w:rsidR="00900AF6" w:rsidRPr="00CE380E">
              <w:rPr>
                <w:i/>
              </w:rPr>
              <w:t xml:space="preserve"> </w:t>
            </w:r>
            <w:r>
              <w:rPr>
                <w:i/>
              </w:rPr>
              <w:t>digital</w:t>
            </w:r>
            <w:r w:rsidRPr="00CE380E">
              <w:rPr>
                <w:i/>
              </w:rPr>
              <w:t xml:space="preserve"> </w:t>
            </w:r>
            <w:r w:rsidR="00900AF6" w:rsidRPr="00CE380E">
              <w:rPr>
                <w:i/>
              </w:rPr>
              <w:t>signature.</w:t>
            </w:r>
          </w:p>
        </w:tc>
      </w:tr>
      <w:tr w:rsidR="004F582E" w14:paraId="2FCB2A17" w14:textId="77777777" w:rsidTr="002F7035">
        <w:trPr>
          <w:tblHeader/>
          <w:trPrChange w:id="1981" w:author="jonathan pritchard" w:date="2025-01-23T13:32:00Z" w16du:dateUtc="2025-01-23T13:32:00Z">
            <w:trPr>
              <w:tblHeader/>
            </w:trPr>
          </w:trPrChange>
        </w:trPr>
        <w:tc>
          <w:tcPr>
            <w:tcW w:w="9526" w:type="dxa"/>
            <w:gridSpan w:val="4"/>
            <w:shd w:val="clear" w:color="auto" w:fill="BFBFBF" w:themeFill="background1" w:themeFillShade="BF"/>
            <w:vAlign w:val="center"/>
            <w:tcPrChange w:id="1982" w:author="jonathan pritchard" w:date="2025-01-23T13:32:00Z" w16du:dateUtc="2025-01-23T13:32:00Z">
              <w:tcPr>
                <w:tcW w:w="9526" w:type="dxa"/>
                <w:gridSpan w:val="4"/>
                <w:shd w:val="clear" w:color="auto" w:fill="CCFFCC"/>
                <w:vAlign w:val="center"/>
              </w:tcPr>
            </w:tcPrChange>
          </w:tcPr>
          <w:p w14:paraId="683E0ED0" w14:textId="77777777" w:rsidR="004F582E" w:rsidRPr="004065B1" w:rsidRDefault="004F582E" w:rsidP="00CB4150">
            <w:r w:rsidRPr="000A066E">
              <w:rPr>
                <w:b/>
              </w:rPr>
              <w:t>Action</w:t>
            </w:r>
          </w:p>
        </w:tc>
      </w:tr>
      <w:tr w:rsidR="004F582E" w14:paraId="324A2E51" w14:textId="77777777" w:rsidTr="00CB4150">
        <w:trPr>
          <w:tblHeader/>
        </w:trPr>
        <w:tc>
          <w:tcPr>
            <w:tcW w:w="9526" w:type="dxa"/>
            <w:gridSpan w:val="4"/>
            <w:vAlign w:val="center"/>
          </w:tcPr>
          <w:p w14:paraId="201A76BF" w14:textId="77777777" w:rsidR="004F582E" w:rsidRPr="00CE380E" w:rsidRDefault="00900AF6" w:rsidP="00CB4150">
            <w:pPr>
              <w:rPr>
                <w:i/>
              </w:rPr>
            </w:pPr>
            <w:r w:rsidRPr="00CE380E">
              <w:rPr>
                <w:i/>
              </w:rPr>
              <w:t>Load the exchange set from the location above.</w:t>
            </w:r>
          </w:p>
        </w:tc>
      </w:tr>
      <w:tr w:rsidR="004F582E" w14:paraId="38B1031D" w14:textId="77777777" w:rsidTr="002F7035">
        <w:trPr>
          <w:tblHeader/>
          <w:trPrChange w:id="1983" w:author="jonathan pritchard" w:date="2025-01-23T13:32:00Z" w16du:dateUtc="2025-01-23T13:32:00Z">
            <w:trPr>
              <w:tblHeader/>
            </w:trPr>
          </w:trPrChange>
        </w:trPr>
        <w:tc>
          <w:tcPr>
            <w:tcW w:w="9526" w:type="dxa"/>
            <w:gridSpan w:val="4"/>
            <w:shd w:val="clear" w:color="auto" w:fill="BFBFBF" w:themeFill="background1" w:themeFillShade="BF"/>
            <w:vAlign w:val="center"/>
            <w:tcPrChange w:id="1984" w:author="jonathan pritchard" w:date="2025-01-23T13:32:00Z" w16du:dateUtc="2025-01-23T13:32:00Z">
              <w:tcPr>
                <w:tcW w:w="9526" w:type="dxa"/>
                <w:gridSpan w:val="4"/>
                <w:shd w:val="clear" w:color="auto" w:fill="CCFFCC"/>
                <w:vAlign w:val="center"/>
              </w:tcPr>
            </w:tcPrChange>
          </w:tcPr>
          <w:p w14:paraId="62DFA45A" w14:textId="77777777" w:rsidR="004F582E" w:rsidRPr="004065B1" w:rsidRDefault="004F582E" w:rsidP="00CB4150">
            <w:r w:rsidRPr="000A066E">
              <w:rPr>
                <w:b/>
              </w:rPr>
              <w:t>Results</w:t>
            </w:r>
          </w:p>
        </w:tc>
      </w:tr>
      <w:tr w:rsidR="004F582E" w14:paraId="358978C1" w14:textId="77777777" w:rsidTr="00CB4150">
        <w:trPr>
          <w:tblHeader/>
        </w:trPr>
        <w:tc>
          <w:tcPr>
            <w:tcW w:w="9526" w:type="dxa"/>
            <w:gridSpan w:val="4"/>
            <w:vAlign w:val="center"/>
          </w:tcPr>
          <w:p w14:paraId="79D13105" w14:textId="6453CEEE" w:rsidR="00900AF6" w:rsidRPr="00CE380E" w:rsidRDefault="00900AF6" w:rsidP="00900AF6">
            <w:pPr>
              <w:jc w:val="left"/>
              <w:rPr>
                <w:i/>
              </w:rPr>
            </w:pPr>
            <w:r w:rsidRPr="00CE380E">
              <w:rPr>
                <w:i/>
              </w:rPr>
              <w:t xml:space="preserve">The system displays the correct SSE </w:t>
            </w:r>
            <w:r w:rsidR="00F06377">
              <w:rPr>
                <w:i/>
              </w:rPr>
              <w:t>1</w:t>
            </w:r>
            <w:r w:rsidRPr="00CE380E">
              <w:rPr>
                <w:i/>
              </w:rPr>
              <w:t xml:space="preserve">24 error message for cell </w:t>
            </w:r>
            <w:r w:rsidR="008F01CB">
              <w:rPr>
                <w:i/>
              </w:rPr>
              <w:t>101GB00</w:t>
            </w:r>
            <w:r w:rsidRPr="00CE380E">
              <w:rPr>
                <w:i/>
              </w:rPr>
              <w:t>301660 as follows: “</w:t>
            </w:r>
            <w:r w:rsidRPr="00CE380E">
              <w:rPr>
                <w:b/>
                <w:i/>
              </w:rPr>
              <w:t xml:space="preserve">SSE </w:t>
            </w:r>
            <w:r w:rsidR="00F06377">
              <w:rPr>
                <w:b/>
                <w:i/>
              </w:rPr>
              <w:t>1</w:t>
            </w:r>
            <w:r w:rsidRPr="00CE380E">
              <w:rPr>
                <w:b/>
                <w:i/>
              </w:rPr>
              <w:t>24 – ENC Signature format is incorrect</w:t>
            </w:r>
            <w:r w:rsidRPr="00CE380E">
              <w:rPr>
                <w:i/>
              </w:rPr>
              <w:t>.”</w:t>
            </w:r>
          </w:p>
          <w:p w14:paraId="69528393" w14:textId="77777777" w:rsidR="00900AF6" w:rsidRPr="00CE380E" w:rsidRDefault="00900AF6" w:rsidP="00900AF6">
            <w:pPr>
              <w:jc w:val="left"/>
              <w:rPr>
                <w:i/>
              </w:rPr>
            </w:pPr>
            <w:r w:rsidRPr="00CE380E">
              <w:rPr>
                <w:i/>
              </w:rPr>
              <w:t>The system must not load this cell as its integrity may have been compromised.</w:t>
            </w:r>
          </w:p>
          <w:p w14:paraId="1D8E9ADC" w14:textId="77777777" w:rsidR="00900AF6" w:rsidRPr="00CE380E" w:rsidRDefault="00900AF6" w:rsidP="00900AF6">
            <w:pPr>
              <w:jc w:val="left"/>
              <w:rPr>
                <w:i/>
              </w:rPr>
            </w:pPr>
          </w:p>
          <w:p w14:paraId="02D7B873" w14:textId="30BDB5F2" w:rsidR="00900AF6" w:rsidRPr="00CE380E" w:rsidRDefault="00900AF6" w:rsidP="00900AF6">
            <w:pPr>
              <w:jc w:val="left"/>
              <w:rPr>
                <w:i/>
              </w:rPr>
            </w:pPr>
            <w:r w:rsidRPr="00CE380E">
              <w:rPr>
                <w:i/>
              </w:rPr>
              <w:t xml:space="preserve">The system should validate the signature file for </w:t>
            </w:r>
            <w:r w:rsidR="008F01CB">
              <w:rPr>
                <w:i/>
              </w:rPr>
              <w:t>101GB00</w:t>
            </w:r>
            <w:r w:rsidRPr="00CE380E">
              <w:rPr>
                <w:i/>
              </w:rPr>
              <w:t>301620 and load this cell in the normal way.</w:t>
            </w:r>
          </w:p>
          <w:p w14:paraId="28CBD50B" w14:textId="77777777" w:rsidR="00900AF6" w:rsidRPr="00CE380E" w:rsidRDefault="00900AF6" w:rsidP="00900AF6">
            <w:pPr>
              <w:jc w:val="left"/>
              <w:rPr>
                <w:i/>
              </w:rPr>
            </w:pPr>
          </w:p>
          <w:p w14:paraId="2EB8C27E" w14:textId="3BA8F990" w:rsidR="00900AF6" w:rsidRPr="00CE380E" w:rsidRDefault="00900AF6" w:rsidP="00900AF6">
            <w:pPr>
              <w:jc w:val="left"/>
              <w:rPr>
                <w:i/>
              </w:rPr>
            </w:pPr>
            <w:r w:rsidRPr="00CE380E">
              <w:rPr>
                <w:i/>
              </w:rPr>
              <w:t xml:space="preserve">Some systems may report an SSE </w:t>
            </w:r>
            <w:r w:rsidR="00F06377">
              <w:rPr>
                <w:i/>
              </w:rPr>
              <w:t>1</w:t>
            </w:r>
            <w:r w:rsidRPr="00CE380E">
              <w:rPr>
                <w:i/>
              </w:rPr>
              <w:t xml:space="preserve">09 (ENC Signature is invalid) error this is acceptable as the expected outcome is the same, i.e. the data file is rejected. </w:t>
            </w:r>
          </w:p>
          <w:p w14:paraId="010A2ECC" w14:textId="77777777" w:rsidR="00900AF6" w:rsidRPr="00CE380E" w:rsidRDefault="00900AF6" w:rsidP="00900AF6">
            <w:pPr>
              <w:jc w:val="left"/>
              <w:rPr>
                <w:i/>
              </w:rPr>
            </w:pPr>
          </w:p>
          <w:p w14:paraId="7EB20579" w14:textId="78F9E08C" w:rsidR="00900AF6" w:rsidRPr="00CE380E" w:rsidRDefault="00900AF6" w:rsidP="00900AF6">
            <w:pPr>
              <w:jc w:val="left"/>
              <w:rPr>
                <w:i/>
              </w:rPr>
            </w:pPr>
            <w:r w:rsidRPr="00CE380E">
              <w:rPr>
                <w:i/>
              </w:rPr>
              <w:t xml:space="preserve">ENC cell </w:t>
            </w:r>
            <w:r w:rsidR="008F01CB">
              <w:rPr>
                <w:i/>
              </w:rPr>
              <w:t>101GB00</w:t>
            </w:r>
            <w:r w:rsidR="008F01CB" w:rsidRPr="00CE380E">
              <w:rPr>
                <w:i/>
              </w:rPr>
              <w:t xml:space="preserve">301620 </w:t>
            </w:r>
            <w:r w:rsidRPr="00CE380E">
              <w:rPr>
                <w:i/>
              </w:rPr>
              <w:t>(Edition #3, Update #0) installed without error or warning</w:t>
            </w:r>
          </w:p>
          <w:p w14:paraId="0E88EA19" w14:textId="58CA9807" w:rsidR="004F582E" w:rsidRPr="00CE380E" w:rsidRDefault="00900AF6" w:rsidP="00900AF6">
            <w:pPr>
              <w:jc w:val="left"/>
              <w:rPr>
                <w:i/>
              </w:rPr>
            </w:pPr>
            <w:r w:rsidRPr="00CE380E">
              <w:rPr>
                <w:i/>
              </w:rPr>
              <w:t xml:space="preserve">ENC cell </w:t>
            </w:r>
            <w:r w:rsidR="008F01CB">
              <w:rPr>
                <w:i/>
              </w:rPr>
              <w:t>101GB00</w:t>
            </w:r>
            <w:r w:rsidR="008F01CB" w:rsidRPr="00CE380E">
              <w:rPr>
                <w:i/>
              </w:rPr>
              <w:t xml:space="preserve">301660 </w:t>
            </w:r>
            <w:r w:rsidRPr="00CE380E">
              <w:rPr>
                <w:i/>
              </w:rPr>
              <w:t>(Edition #5, Update #0) is not installed. Error message SSE</w:t>
            </w:r>
            <w:r w:rsidR="00F06377">
              <w:rPr>
                <w:i/>
              </w:rPr>
              <w:t>1</w:t>
            </w:r>
            <w:r w:rsidRPr="00CE380E">
              <w:rPr>
                <w:i/>
              </w:rPr>
              <w:t>24</w:t>
            </w:r>
          </w:p>
        </w:tc>
      </w:tr>
    </w:tbl>
    <w:p w14:paraId="75EA5C60" w14:textId="77777777" w:rsidR="004F582E" w:rsidRDefault="004F582E" w:rsidP="004F582E"/>
    <w:p w14:paraId="3AE6CE07" w14:textId="77777777" w:rsidR="004F582E" w:rsidRDefault="004F582E" w:rsidP="001D52EE">
      <w:pPr>
        <w:pStyle w:val="Heading4"/>
      </w:pPr>
      <w:r>
        <w:t>2.5.5 e</w:t>
      </w:r>
      <w:r w:rsidRPr="00A94802">
        <w:t xml:space="preserve">) </w:t>
      </w:r>
      <w:r w:rsidR="00732FA0" w:rsidRPr="00732FA0">
        <w:t>Check authentication is continuous and complete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985" w:author="jonathan pritchard" w:date="2025-01-23T13:33:00Z" w16du:dateUtc="2025-01-23T13:33: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51"/>
        <w:gridCol w:w="2496"/>
        <w:gridCol w:w="2352"/>
        <w:gridCol w:w="2327"/>
        <w:tblGridChange w:id="1986">
          <w:tblGrid>
            <w:gridCol w:w="2351"/>
            <w:gridCol w:w="2496"/>
            <w:gridCol w:w="2352"/>
            <w:gridCol w:w="2327"/>
          </w:tblGrid>
        </w:tblGridChange>
      </w:tblGrid>
      <w:tr w:rsidR="00E944A0" w14:paraId="49BD8933" w14:textId="77777777" w:rsidTr="002F7035">
        <w:trPr>
          <w:trHeight w:val="454"/>
          <w:tblHeader/>
          <w:trPrChange w:id="1987" w:author="jonathan pritchard" w:date="2025-01-23T13:33:00Z" w16du:dateUtc="2025-01-23T13:33:00Z">
            <w:trPr>
              <w:trHeight w:val="454"/>
              <w:tblHeader/>
            </w:trPr>
          </w:trPrChange>
        </w:trPr>
        <w:tc>
          <w:tcPr>
            <w:tcW w:w="2381" w:type="dxa"/>
            <w:shd w:val="clear" w:color="auto" w:fill="BFBFBF" w:themeFill="background1" w:themeFillShade="BF"/>
            <w:vAlign w:val="center"/>
            <w:tcPrChange w:id="1988" w:author="jonathan pritchard" w:date="2025-01-23T13:33:00Z" w16du:dateUtc="2025-01-23T13:33:00Z">
              <w:tcPr>
                <w:tcW w:w="2381" w:type="dxa"/>
                <w:shd w:val="clear" w:color="auto" w:fill="CCFFCC"/>
                <w:vAlign w:val="center"/>
              </w:tcPr>
            </w:tcPrChange>
          </w:tcPr>
          <w:p w14:paraId="437AC5D3" w14:textId="77777777" w:rsidR="00E944A0" w:rsidRPr="004065B1" w:rsidRDefault="00E944A0" w:rsidP="00730835">
            <w:r w:rsidRPr="000A066E">
              <w:rPr>
                <w:b/>
              </w:rPr>
              <w:t>Test Reference</w:t>
            </w:r>
          </w:p>
        </w:tc>
        <w:tc>
          <w:tcPr>
            <w:tcW w:w="2381" w:type="dxa"/>
            <w:shd w:val="clear" w:color="auto" w:fill="BFBFBF" w:themeFill="background1" w:themeFillShade="BF"/>
            <w:vAlign w:val="center"/>
            <w:tcPrChange w:id="1989" w:author="jonathan pritchard" w:date="2025-01-23T13:33:00Z" w16du:dateUtc="2025-01-23T13:33:00Z">
              <w:tcPr>
                <w:tcW w:w="2381" w:type="dxa"/>
                <w:shd w:val="clear" w:color="auto" w:fill="CCFFCC"/>
                <w:vAlign w:val="center"/>
              </w:tcPr>
            </w:tcPrChange>
          </w:tcPr>
          <w:p w14:paraId="5803FCFA" w14:textId="783598B8" w:rsidR="00E944A0" w:rsidRPr="004065B1" w:rsidRDefault="0094151B" w:rsidP="00730835">
            <w:proofErr w:type="spellStart"/>
            <w:r>
              <w:t>ContinuousAuthentication</w:t>
            </w:r>
            <w:proofErr w:type="spellEnd"/>
          </w:p>
        </w:tc>
        <w:tc>
          <w:tcPr>
            <w:tcW w:w="2382" w:type="dxa"/>
            <w:shd w:val="clear" w:color="auto" w:fill="BFBFBF" w:themeFill="background1" w:themeFillShade="BF"/>
            <w:vAlign w:val="center"/>
            <w:tcPrChange w:id="1990" w:author="jonathan pritchard" w:date="2025-01-23T13:33:00Z" w16du:dateUtc="2025-01-23T13:33:00Z">
              <w:tcPr>
                <w:tcW w:w="2382" w:type="dxa"/>
                <w:shd w:val="clear" w:color="auto" w:fill="CCFFCC"/>
                <w:vAlign w:val="center"/>
              </w:tcPr>
            </w:tcPrChange>
          </w:tcPr>
          <w:p w14:paraId="2C0CEE0B" w14:textId="77777777" w:rsidR="00E944A0" w:rsidRPr="004065B1" w:rsidRDefault="00E944A0" w:rsidP="00730835">
            <w:r w:rsidRPr="000A066E">
              <w:rPr>
                <w:b/>
              </w:rPr>
              <w:t>IHO Reference</w:t>
            </w:r>
          </w:p>
        </w:tc>
        <w:tc>
          <w:tcPr>
            <w:tcW w:w="2382" w:type="dxa"/>
            <w:shd w:val="clear" w:color="auto" w:fill="BFBFBF" w:themeFill="background1" w:themeFillShade="BF"/>
            <w:vAlign w:val="center"/>
            <w:tcPrChange w:id="1991" w:author="jonathan pritchard" w:date="2025-01-23T13:33:00Z" w16du:dateUtc="2025-01-23T13:33:00Z">
              <w:tcPr>
                <w:tcW w:w="2382" w:type="dxa"/>
                <w:shd w:val="clear" w:color="auto" w:fill="CCFFCC"/>
                <w:vAlign w:val="center"/>
              </w:tcPr>
            </w:tcPrChange>
          </w:tcPr>
          <w:p w14:paraId="0714F311" w14:textId="3B30BE3C" w:rsidR="00E944A0" w:rsidRPr="004065B1" w:rsidRDefault="00E944A0" w:rsidP="00730835">
            <w:pPr>
              <w:jc w:val="center"/>
            </w:pPr>
          </w:p>
        </w:tc>
      </w:tr>
      <w:tr w:rsidR="00E944A0" w14:paraId="06FFA148" w14:textId="77777777" w:rsidTr="002F7035">
        <w:trPr>
          <w:tblHeader/>
          <w:trPrChange w:id="1992" w:author="jonathan pritchard" w:date="2025-01-23T13:33:00Z" w16du:dateUtc="2025-01-23T13:33:00Z">
            <w:trPr>
              <w:tblHeader/>
            </w:trPr>
          </w:trPrChange>
        </w:trPr>
        <w:tc>
          <w:tcPr>
            <w:tcW w:w="9526" w:type="dxa"/>
            <w:gridSpan w:val="4"/>
            <w:shd w:val="clear" w:color="auto" w:fill="BFBFBF" w:themeFill="background1" w:themeFillShade="BF"/>
            <w:vAlign w:val="center"/>
            <w:tcPrChange w:id="1993" w:author="jonathan pritchard" w:date="2025-01-23T13:33:00Z" w16du:dateUtc="2025-01-23T13:33:00Z">
              <w:tcPr>
                <w:tcW w:w="9526" w:type="dxa"/>
                <w:gridSpan w:val="4"/>
                <w:shd w:val="clear" w:color="auto" w:fill="CCFFCC"/>
                <w:vAlign w:val="center"/>
              </w:tcPr>
            </w:tcPrChange>
          </w:tcPr>
          <w:p w14:paraId="074541F2" w14:textId="77777777" w:rsidR="00E944A0" w:rsidRDefault="00E944A0" w:rsidP="00730835">
            <w:r w:rsidRPr="000A066E">
              <w:rPr>
                <w:b/>
              </w:rPr>
              <w:t>Test description</w:t>
            </w:r>
          </w:p>
        </w:tc>
      </w:tr>
      <w:tr w:rsidR="00E944A0" w14:paraId="46F90895" w14:textId="77777777" w:rsidTr="00730835">
        <w:trPr>
          <w:tblHeader/>
        </w:trPr>
        <w:tc>
          <w:tcPr>
            <w:tcW w:w="9526" w:type="dxa"/>
            <w:gridSpan w:val="4"/>
            <w:vAlign w:val="center"/>
          </w:tcPr>
          <w:p w14:paraId="17DAFBC2" w14:textId="4D5EDD17" w:rsidR="00E944A0" w:rsidRPr="00CE380E" w:rsidRDefault="00E944A0" w:rsidP="002164D3">
            <w:pPr>
              <w:jc w:val="left"/>
              <w:rPr>
                <w:i/>
              </w:rPr>
            </w:pPr>
            <w:r w:rsidRPr="00CE380E">
              <w:rPr>
                <w:i/>
              </w:rPr>
              <w:t xml:space="preserve">Tests that the system authenticates all signature files individually and continuously without hanging at an error. Check that the SSE </w:t>
            </w:r>
            <w:r w:rsidR="00F06377">
              <w:rPr>
                <w:i/>
              </w:rPr>
              <w:t>1</w:t>
            </w:r>
            <w:r w:rsidRPr="00CE380E">
              <w:rPr>
                <w:i/>
              </w:rPr>
              <w:t xml:space="preserve">09 and SSE </w:t>
            </w:r>
            <w:r w:rsidR="00F06377">
              <w:rPr>
                <w:i/>
              </w:rPr>
              <w:t>1</w:t>
            </w:r>
            <w:r w:rsidRPr="00CE380E">
              <w:rPr>
                <w:i/>
              </w:rPr>
              <w:t>24 messages are reported correctly.</w:t>
            </w:r>
          </w:p>
        </w:tc>
      </w:tr>
    </w:tbl>
    <w:p w14:paraId="5ACB246E" w14:textId="77777777" w:rsidR="00E944A0" w:rsidRDefault="00E944A0" w:rsidP="00E944A0"/>
    <w:p w14:paraId="3E4163CE" w14:textId="77777777" w:rsidR="00E944A0" w:rsidRPr="00E944A0" w:rsidRDefault="00E944A0" w:rsidP="00E944A0">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994" w:author="jonathan pritchard" w:date="2025-01-23T13:33:00Z" w16du:dateUtc="2025-01-23T13:33: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9526"/>
        <w:tblGridChange w:id="1995">
          <w:tblGrid>
            <w:gridCol w:w="9526"/>
          </w:tblGrid>
        </w:tblGridChange>
      </w:tblGrid>
      <w:tr w:rsidR="004F582E" w14:paraId="7D3EE093" w14:textId="77777777" w:rsidTr="002F7035">
        <w:trPr>
          <w:tblHeader/>
          <w:trPrChange w:id="1996" w:author="jonathan pritchard" w:date="2025-01-23T13:33:00Z" w16du:dateUtc="2025-01-23T13:33:00Z">
            <w:trPr>
              <w:tblHeader/>
            </w:trPr>
          </w:trPrChange>
        </w:trPr>
        <w:tc>
          <w:tcPr>
            <w:tcW w:w="9526" w:type="dxa"/>
            <w:shd w:val="clear" w:color="auto" w:fill="BFBFBF" w:themeFill="background1" w:themeFillShade="BF"/>
            <w:vAlign w:val="center"/>
            <w:tcPrChange w:id="1997" w:author="jonathan pritchard" w:date="2025-01-23T13:33:00Z" w16du:dateUtc="2025-01-23T13:33:00Z">
              <w:tcPr>
                <w:tcW w:w="9526" w:type="dxa"/>
                <w:shd w:val="clear" w:color="auto" w:fill="CCFFCC"/>
                <w:vAlign w:val="center"/>
              </w:tcPr>
            </w:tcPrChange>
          </w:tcPr>
          <w:p w14:paraId="6D9EB97D" w14:textId="77777777" w:rsidR="004F582E" w:rsidRPr="004065B1" w:rsidRDefault="004F582E" w:rsidP="00CB4150">
            <w:r w:rsidRPr="000A066E">
              <w:rPr>
                <w:b/>
              </w:rPr>
              <w:lastRenderedPageBreak/>
              <w:t>Setup</w:t>
            </w:r>
          </w:p>
        </w:tc>
      </w:tr>
      <w:tr w:rsidR="004F582E" w14:paraId="546CFA1D" w14:textId="77777777" w:rsidTr="00CB4150">
        <w:trPr>
          <w:tblHeader/>
        </w:trPr>
        <w:tc>
          <w:tcPr>
            <w:tcW w:w="9526" w:type="dxa"/>
            <w:vAlign w:val="center"/>
          </w:tcPr>
          <w:p w14:paraId="703A6474" w14:textId="57FED325" w:rsidR="00900AF6" w:rsidRPr="00CE380E" w:rsidRDefault="00900AF6" w:rsidP="00900AF6">
            <w:pPr>
              <w:rPr>
                <w:i/>
              </w:rPr>
            </w:pPr>
            <w:r w:rsidRPr="00CE380E">
              <w:rPr>
                <w:i/>
              </w:rPr>
              <w:t xml:space="preserve">Use data installed from the previous test (with </w:t>
            </w:r>
            <w:r w:rsidR="008F01CB">
              <w:rPr>
                <w:i/>
              </w:rPr>
              <w:t>101GB00</w:t>
            </w:r>
            <w:r w:rsidR="008F01CB" w:rsidRPr="00CE380E">
              <w:rPr>
                <w:i/>
              </w:rPr>
              <w:t xml:space="preserve">301620 </w:t>
            </w:r>
            <w:r w:rsidRPr="00CE380E">
              <w:rPr>
                <w:i/>
              </w:rPr>
              <w:t xml:space="preserve">&amp; </w:t>
            </w:r>
            <w:r w:rsidR="008F01CB">
              <w:rPr>
                <w:i/>
              </w:rPr>
              <w:t>101GB00</w:t>
            </w:r>
            <w:r w:rsidR="008F01CB" w:rsidRPr="00CE380E">
              <w:rPr>
                <w:i/>
              </w:rPr>
              <w:t xml:space="preserve">301660 </w:t>
            </w:r>
            <w:r w:rsidRPr="00CE380E">
              <w:rPr>
                <w:i/>
              </w:rPr>
              <w:t>already installed)</w:t>
            </w:r>
          </w:p>
          <w:p w14:paraId="0B2CBC7E" w14:textId="77777777" w:rsidR="00900AF6" w:rsidRPr="00CE380E" w:rsidRDefault="00900AF6" w:rsidP="00900AF6">
            <w:pPr>
              <w:rPr>
                <w:i/>
              </w:rPr>
            </w:pPr>
            <w:r w:rsidRPr="00CE380E">
              <w:rPr>
                <w:i/>
              </w:rPr>
              <w:t>Test data used:</w:t>
            </w:r>
          </w:p>
          <w:p w14:paraId="4E47D51C" w14:textId="3933D5E7" w:rsidR="00900AF6" w:rsidRPr="00CE380E" w:rsidRDefault="00900AF6" w:rsidP="00900AF6">
            <w:pPr>
              <w:rPr>
                <w:i/>
              </w:rPr>
            </w:pPr>
            <w:r w:rsidRPr="00CE380E">
              <w:rPr>
                <w:i/>
              </w:rPr>
              <w:t xml:space="preserve">1) </w:t>
            </w:r>
            <w:r w:rsidR="00823D26">
              <w:rPr>
                <w:i/>
              </w:rPr>
              <w:t>PERMIT.XML</w:t>
            </w:r>
          </w:p>
          <w:p w14:paraId="34C77AE0" w14:textId="14A1CFD8" w:rsidR="00900AF6" w:rsidRPr="00CE380E" w:rsidRDefault="00900AF6" w:rsidP="00900AF6">
            <w:pPr>
              <w:rPr>
                <w:i/>
              </w:rPr>
            </w:pPr>
            <w:r w:rsidRPr="00CE380E">
              <w:rPr>
                <w:i/>
              </w:rPr>
              <w:t xml:space="preserve">2) </w:t>
            </w:r>
            <w:r w:rsidR="00581282">
              <w:rPr>
                <w:i/>
              </w:rPr>
              <w:t>S100_ROOT</w:t>
            </w:r>
            <w:r w:rsidRPr="00CE380E">
              <w:rPr>
                <w:i/>
              </w:rPr>
              <w:t xml:space="preserve"> (Exchange Set)</w:t>
            </w:r>
          </w:p>
          <w:p w14:paraId="63C1A5D6" w14:textId="77777777" w:rsidR="00900AF6" w:rsidRPr="00CE380E" w:rsidRDefault="00900AF6" w:rsidP="00900AF6">
            <w:pPr>
              <w:rPr>
                <w:i/>
                <w:sz w:val="4"/>
                <w:szCs w:val="4"/>
              </w:rPr>
            </w:pPr>
          </w:p>
          <w:p w14:paraId="1703E101" w14:textId="6213900F" w:rsidR="00900AF6" w:rsidRDefault="00900AF6" w:rsidP="00900AF6">
            <w:pPr>
              <w:rPr>
                <w:i/>
              </w:rPr>
            </w:pPr>
            <w:r w:rsidRPr="00CE380E">
              <w:rPr>
                <w:i/>
              </w:rPr>
              <w:t>Test data location:</w:t>
            </w:r>
          </w:p>
          <w:p w14:paraId="238A70A3" w14:textId="36B4421C" w:rsidR="0094151B" w:rsidRPr="0094151B" w:rsidRDefault="0094151B">
            <w:pPr>
              <w:pStyle w:val="ListParagraph"/>
              <w:numPr>
                <w:ilvl w:val="0"/>
                <w:numId w:val="5"/>
              </w:numPr>
              <w:rPr>
                <w:b/>
                <w:bCs/>
                <w:i/>
              </w:rPr>
            </w:pPr>
            <w:r w:rsidRPr="0094151B">
              <w:rPr>
                <w:b/>
                <w:bCs/>
                <w:i/>
              </w:rPr>
              <w:t>Authentication2E</w:t>
            </w:r>
          </w:p>
          <w:p w14:paraId="281C266A" w14:textId="77777777" w:rsidR="00900AF6" w:rsidRPr="00CE380E" w:rsidRDefault="00900AF6" w:rsidP="00900AF6">
            <w:pPr>
              <w:rPr>
                <w:i/>
                <w:sz w:val="4"/>
                <w:szCs w:val="4"/>
              </w:rPr>
            </w:pPr>
          </w:p>
          <w:p w14:paraId="5AFA6E79" w14:textId="40B2FEBD" w:rsidR="004F582E" w:rsidRPr="00CE380E" w:rsidRDefault="008F01CB" w:rsidP="00900AF6">
            <w:pPr>
              <w:rPr>
                <w:i/>
              </w:rPr>
            </w:pPr>
            <w:r>
              <w:rPr>
                <w:i/>
              </w:rPr>
              <w:t>101GB00</w:t>
            </w:r>
            <w:r w:rsidR="00900AF6" w:rsidRPr="00CE380E">
              <w:rPr>
                <w:i/>
              </w:rPr>
              <w:t>301820.000</w:t>
            </w:r>
            <w:r>
              <w:rPr>
                <w:i/>
              </w:rPr>
              <w:t xml:space="preserve"> </w:t>
            </w:r>
            <w:r w:rsidR="00900AF6" w:rsidRPr="00CE380E">
              <w:rPr>
                <w:i/>
              </w:rPr>
              <w:t xml:space="preserve">(invalid signature) </w:t>
            </w:r>
            <w:r>
              <w:rPr>
                <w:i/>
              </w:rPr>
              <w:t>101GB00</w:t>
            </w:r>
            <w:r w:rsidR="00900AF6" w:rsidRPr="00CE380E">
              <w:rPr>
                <w:i/>
              </w:rPr>
              <w:t>301860.001</w:t>
            </w:r>
            <w:r>
              <w:rPr>
                <w:i/>
              </w:rPr>
              <w:t xml:space="preserve"> </w:t>
            </w:r>
            <w:r w:rsidR="00900AF6" w:rsidRPr="00CE380E">
              <w:rPr>
                <w:i/>
              </w:rPr>
              <w:t>(Incorrect signature format)</w:t>
            </w:r>
          </w:p>
        </w:tc>
      </w:tr>
      <w:tr w:rsidR="004F582E" w14:paraId="419DEBE9" w14:textId="77777777" w:rsidTr="002F7035">
        <w:trPr>
          <w:tblHeader/>
          <w:trPrChange w:id="1998" w:author="jonathan pritchard" w:date="2025-01-23T13:33:00Z" w16du:dateUtc="2025-01-23T13:33:00Z">
            <w:trPr>
              <w:tblHeader/>
            </w:trPr>
          </w:trPrChange>
        </w:trPr>
        <w:tc>
          <w:tcPr>
            <w:tcW w:w="9526" w:type="dxa"/>
            <w:shd w:val="clear" w:color="auto" w:fill="BFBFBF" w:themeFill="background1" w:themeFillShade="BF"/>
            <w:vAlign w:val="center"/>
            <w:tcPrChange w:id="1999" w:author="jonathan pritchard" w:date="2025-01-23T13:33:00Z" w16du:dateUtc="2025-01-23T13:33:00Z">
              <w:tcPr>
                <w:tcW w:w="9526" w:type="dxa"/>
                <w:shd w:val="clear" w:color="auto" w:fill="CCFFCC"/>
                <w:vAlign w:val="center"/>
              </w:tcPr>
            </w:tcPrChange>
          </w:tcPr>
          <w:p w14:paraId="73C4026C" w14:textId="77777777" w:rsidR="004F582E" w:rsidRPr="004065B1" w:rsidRDefault="004F582E" w:rsidP="00CB4150">
            <w:r w:rsidRPr="000A066E">
              <w:rPr>
                <w:b/>
              </w:rPr>
              <w:t>Action</w:t>
            </w:r>
          </w:p>
        </w:tc>
      </w:tr>
      <w:tr w:rsidR="004F582E" w14:paraId="01CC2C35" w14:textId="77777777" w:rsidTr="00CB4150">
        <w:trPr>
          <w:tblHeader/>
        </w:trPr>
        <w:tc>
          <w:tcPr>
            <w:tcW w:w="9526" w:type="dxa"/>
            <w:vAlign w:val="center"/>
          </w:tcPr>
          <w:p w14:paraId="62701B17" w14:textId="2DE380D0" w:rsidR="005B4573" w:rsidRPr="00CE380E" w:rsidRDefault="00900AF6" w:rsidP="005B4573">
            <w:pPr>
              <w:rPr>
                <w:i/>
              </w:rPr>
            </w:pPr>
            <w:r w:rsidRPr="00CE380E">
              <w:rPr>
                <w:i/>
              </w:rPr>
              <w:t xml:space="preserve">Load the </w:t>
            </w:r>
            <w:r w:rsidR="00823D26">
              <w:rPr>
                <w:i/>
              </w:rPr>
              <w:t>PERMIT.XML</w:t>
            </w:r>
            <w:r w:rsidRPr="00CE380E">
              <w:rPr>
                <w:i/>
              </w:rPr>
              <w:t xml:space="preserve"> file and exchange set from the location above</w:t>
            </w:r>
            <w:r w:rsidR="00CE380E" w:rsidRPr="00CE380E">
              <w:rPr>
                <w:i/>
              </w:rPr>
              <w:t>.</w:t>
            </w:r>
          </w:p>
        </w:tc>
      </w:tr>
      <w:tr w:rsidR="005B4573" w14:paraId="7BE7B650" w14:textId="77777777" w:rsidTr="002F7035">
        <w:trPr>
          <w:tblHeader/>
          <w:trPrChange w:id="2000" w:author="jonathan pritchard" w:date="2025-01-23T13:33:00Z" w16du:dateUtc="2025-01-23T13:33:00Z">
            <w:trPr>
              <w:tblHeader/>
            </w:trPr>
          </w:trPrChange>
        </w:trPr>
        <w:tc>
          <w:tcPr>
            <w:tcW w:w="9526" w:type="dxa"/>
            <w:shd w:val="clear" w:color="auto" w:fill="BFBFBF" w:themeFill="background1" w:themeFillShade="BF"/>
            <w:vAlign w:val="center"/>
            <w:tcPrChange w:id="2001" w:author="jonathan pritchard" w:date="2025-01-23T13:33:00Z" w16du:dateUtc="2025-01-23T13:33:00Z">
              <w:tcPr>
                <w:tcW w:w="9526" w:type="dxa"/>
                <w:shd w:val="clear" w:color="auto" w:fill="CCFFCC"/>
                <w:vAlign w:val="center"/>
              </w:tcPr>
            </w:tcPrChange>
          </w:tcPr>
          <w:p w14:paraId="10C8A17B" w14:textId="77777777" w:rsidR="005B4573" w:rsidRPr="004065B1" w:rsidRDefault="005B4573" w:rsidP="000946D3">
            <w:r w:rsidRPr="000A066E">
              <w:rPr>
                <w:b/>
              </w:rPr>
              <w:t>Results</w:t>
            </w:r>
          </w:p>
        </w:tc>
      </w:tr>
      <w:tr w:rsidR="005B4573" w14:paraId="5F8247B7" w14:textId="77777777" w:rsidTr="000946D3">
        <w:trPr>
          <w:tblHeader/>
        </w:trPr>
        <w:tc>
          <w:tcPr>
            <w:tcW w:w="9526" w:type="dxa"/>
            <w:vAlign w:val="center"/>
          </w:tcPr>
          <w:p w14:paraId="034A089D" w14:textId="77777777" w:rsidR="005B4573" w:rsidRPr="00CE380E" w:rsidRDefault="005B4573" w:rsidP="000946D3">
            <w:pPr>
              <w:jc w:val="left"/>
              <w:rPr>
                <w:i/>
              </w:rPr>
            </w:pPr>
            <w:r w:rsidRPr="00CE380E">
              <w:rPr>
                <w:i/>
              </w:rPr>
              <w:t>The system must authenticate each ENC signature continuously in turn. It must report the following errors at the end of the process:</w:t>
            </w:r>
          </w:p>
          <w:p w14:paraId="4A3911BA" w14:textId="0BC6A31B" w:rsidR="005B4573" w:rsidRPr="00CE380E" w:rsidRDefault="005B4573" w:rsidP="000946D3">
            <w:pPr>
              <w:jc w:val="left"/>
              <w:rPr>
                <w:i/>
              </w:rPr>
            </w:pPr>
            <w:r w:rsidRPr="00CE380E">
              <w:rPr>
                <w:i/>
              </w:rPr>
              <w:t>“</w:t>
            </w:r>
            <w:r w:rsidR="008F01CB" w:rsidRPr="008F01CB">
              <w:rPr>
                <w:b/>
                <w:i/>
              </w:rPr>
              <w:t>101GB00301820</w:t>
            </w:r>
            <w:r w:rsidRPr="00CE380E">
              <w:rPr>
                <w:b/>
                <w:i/>
              </w:rPr>
              <w:t xml:space="preserve">.000 – SSE </w:t>
            </w:r>
            <w:r w:rsidR="00F06377">
              <w:rPr>
                <w:b/>
                <w:i/>
              </w:rPr>
              <w:t>1</w:t>
            </w:r>
            <w:r w:rsidRPr="00CE380E">
              <w:rPr>
                <w:b/>
                <w:i/>
              </w:rPr>
              <w:t>09 – ENC Signature is invalid</w:t>
            </w:r>
            <w:r w:rsidRPr="00CE380E">
              <w:rPr>
                <w:i/>
              </w:rPr>
              <w:t>.”</w:t>
            </w:r>
          </w:p>
          <w:p w14:paraId="0A69EA3D" w14:textId="149D5DB2" w:rsidR="005B4573" w:rsidRDefault="005B4573" w:rsidP="000946D3">
            <w:pPr>
              <w:jc w:val="left"/>
              <w:rPr>
                <w:i/>
              </w:rPr>
            </w:pPr>
            <w:r w:rsidRPr="00CE380E">
              <w:rPr>
                <w:i/>
              </w:rPr>
              <w:t>“</w:t>
            </w:r>
            <w:r w:rsidR="008F01CB" w:rsidRPr="008F01CB">
              <w:rPr>
                <w:b/>
                <w:i/>
              </w:rPr>
              <w:t>101GB00301860</w:t>
            </w:r>
            <w:r w:rsidRPr="00CE380E">
              <w:rPr>
                <w:b/>
                <w:i/>
              </w:rPr>
              <w:t xml:space="preserve">.001 – SSE </w:t>
            </w:r>
            <w:r w:rsidR="00F06377">
              <w:rPr>
                <w:b/>
                <w:i/>
              </w:rPr>
              <w:t>1</w:t>
            </w:r>
            <w:r w:rsidRPr="00CE380E">
              <w:rPr>
                <w:b/>
                <w:i/>
              </w:rPr>
              <w:t>24 – ENC Signature format is incorrect</w:t>
            </w:r>
            <w:r w:rsidRPr="00CE380E">
              <w:rPr>
                <w:i/>
              </w:rPr>
              <w:t>.”</w:t>
            </w:r>
          </w:p>
          <w:p w14:paraId="20AF55C2" w14:textId="77777777" w:rsidR="008F01CB" w:rsidRPr="00CE380E" w:rsidRDefault="008F01CB" w:rsidP="000946D3">
            <w:pPr>
              <w:jc w:val="left"/>
              <w:rPr>
                <w:i/>
              </w:rPr>
            </w:pPr>
          </w:p>
          <w:p w14:paraId="1C4BCC3A" w14:textId="580D63D2" w:rsidR="005B4573" w:rsidRPr="00CE380E" w:rsidRDefault="005B4573" w:rsidP="000946D3">
            <w:pPr>
              <w:jc w:val="left"/>
              <w:rPr>
                <w:i/>
              </w:rPr>
            </w:pPr>
            <w:r w:rsidRPr="00CE380E">
              <w:rPr>
                <w:i/>
              </w:rPr>
              <w:t>The system must load all ENC data files with authenticated</w:t>
            </w:r>
            <w:r w:rsidR="008F01CB">
              <w:rPr>
                <w:i/>
              </w:rPr>
              <w:t xml:space="preserve"> digital</w:t>
            </w:r>
            <w:r w:rsidRPr="00CE380E">
              <w:rPr>
                <w:i/>
              </w:rPr>
              <w:t xml:space="preserve"> signatures but not those that do not.</w:t>
            </w:r>
          </w:p>
          <w:p w14:paraId="22E68B0A" w14:textId="71C1B45E" w:rsidR="005B4573" w:rsidRPr="00CE380E" w:rsidRDefault="005B4573" w:rsidP="000946D3">
            <w:pPr>
              <w:jc w:val="left"/>
              <w:rPr>
                <w:i/>
              </w:rPr>
            </w:pPr>
            <w:r w:rsidRPr="00CE380E">
              <w:rPr>
                <w:b/>
                <w:i/>
              </w:rPr>
              <w:t xml:space="preserve">Some systems may report an SSE </w:t>
            </w:r>
            <w:r w:rsidR="00F06377">
              <w:rPr>
                <w:b/>
                <w:i/>
              </w:rPr>
              <w:t>1</w:t>
            </w:r>
            <w:r w:rsidRPr="00CE380E">
              <w:rPr>
                <w:b/>
                <w:i/>
              </w:rPr>
              <w:t xml:space="preserve">09 (ENC Signature is invalid) error for both </w:t>
            </w:r>
            <w:r w:rsidR="008F01CB" w:rsidRPr="008F01CB">
              <w:rPr>
                <w:b/>
                <w:i/>
              </w:rPr>
              <w:t>101GB00301820</w:t>
            </w:r>
            <w:r w:rsidRPr="00CE380E">
              <w:rPr>
                <w:b/>
                <w:i/>
              </w:rPr>
              <w:t xml:space="preserve">.000 &amp; </w:t>
            </w:r>
            <w:r w:rsidR="008F01CB" w:rsidRPr="008F01CB">
              <w:rPr>
                <w:b/>
                <w:i/>
              </w:rPr>
              <w:t>101GB00301860</w:t>
            </w:r>
            <w:r w:rsidRPr="00CE380E">
              <w:rPr>
                <w:b/>
                <w:i/>
              </w:rPr>
              <w:t>.001</w:t>
            </w:r>
            <w:r w:rsidRPr="00CE380E">
              <w:rPr>
                <w:i/>
              </w:rPr>
              <w:t>. This is acceptable as the expected outcome is the same, i.e. the data file is rejected.</w:t>
            </w:r>
          </w:p>
          <w:p w14:paraId="0170BA6E" w14:textId="77777777" w:rsidR="005B4573" w:rsidRPr="00CE380E" w:rsidRDefault="005B4573" w:rsidP="000946D3">
            <w:pPr>
              <w:jc w:val="left"/>
              <w:rPr>
                <w:i/>
                <w:sz w:val="4"/>
                <w:szCs w:val="4"/>
              </w:rPr>
            </w:pPr>
          </w:p>
          <w:p w14:paraId="5CACBF7D" w14:textId="3352FE23" w:rsidR="005B4573" w:rsidRPr="00CE380E" w:rsidRDefault="005B4573" w:rsidP="000946D3">
            <w:pPr>
              <w:jc w:val="left"/>
              <w:rPr>
                <w:i/>
              </w:rPr>
            </w:pPr>
            <w:r w:rsidRPr="00EF287F">
              <w:rPr>
                <w:i/>
              </w:rPr>
              <w:t>Note</w:t>
            </w:r>
            <w:r w:rsidRPr="00CE380E">
              <w:rPr>
                <w:i/>
              </w:rPr>
              <w:t xml:space="preserve">: </w:t>
            </w:r>
            <w:r w:rsidR="008F01CB">
              <w:rPr>
                <w:i/>
              </w:rPr>
              <w:t>101GB00</w:t>
            </w:r>
            <w:r w:rsidR="008F01CB" w:rsidRPr="00CE380E">
              <w:rPr>
                <w:i/>
              </w:rPr>
              <w:t>301860</w:t>
            </w:r>
            <w:r w:rsidRPr="00CE380E">
              <w:rPr>
                <w:i/>
              </w:rPr>
              <w:t xml:space="preserve">.002 should also return a sequential update error as it was not possible to install </w:t>
            </w:r>
            <w:r w:rsidR="008F01CB">
              <w:rPr>
                <w:i/>
              </w:rPr>
              <w:t>101GB00</w:t>
            </w:r>
            <w:r w:rsidR="008F01CB" w:rsidRPr="00CE380E">
              <w:rPr>
                <w:i/>
              </w:rPr>
              <w:t>301860</w:t>
            </w:r>
            <w:r w:rsidRPr="00CE380E">
              <w:rPr>
                <w:i/>
              </w:rPr>
              <w:t>.001.</w:t>
            </w:r>
          </w:p>
          <w:p w14:paraId="6A3AFAB9" w14:textId="77777777" w:rsidR="005B4573" w:rsidRPr="00CE380E" w:rsidRDefault="005B4573" w:rsidP="000946D3">
            <w:pPr>
              <w:jc w:val="left"/>
              <w:rPr>
                <w:i/>
                <w:sz w:val="4"/>
                <w:szCs w:val="4"/>
              </w:rPr>
            </w:pPr>
          </w:p>
          <w:p w14:paraId="73B1681E" w14:textId="77777777" w:rsidR="005B4573" w:rsidRPr="00CE380E" w:rsidRDefault="005B4573" w:rsidP="000946D3">
            <w:pPr>
              <w:jc w:val="left"/>
              <w:rPr>
                <w:i/>
              </w:rPr>
            </w:pPr>
            <w:proofErr w:type="spellStart"/>
            <w:r w:rsidRPr="00CE380E">
              <w:rPr>
                <w:i/>
              </w:rPr>
              <w:t>e.g</w:t>
            </w:r>
            <w:proofErr w:type="spellEnd"/>
          </w:p>
          <w:p w14:paraId="77F429BA" w14:textId="11EC666D" w:rsidR="005B4573" w:rsidRPr="00CE380E" w:rsidRDefault="005B4573" w:rsidP="000946D3">
            <w:pPr>
              <w:jc w:val="left"/>
              <w:rPr>
                <w:i/>
              </w:rPr>
            </w:pPr>
            <w:r w:rsidRPr="00CE380E">
              <w:rPr>
                <w:i/>
              </w:rPr>
              <w:t xml:space="preserve">ENC cell </w:t>
            </w:r>
            <w:r w:rsidR="008F01CB">
              <w:rPr>
                <w:i/>
              </w:rPr>
              <w:t>101GB</w:t>
            </w:r>
            <w:r w:rsidRPr="00CE380E">
              <w:rPr>
                <w:i/>
              </w:rPr>
              <w:t xml:space="preserve">301620 (Edition #3, Update #0) installed without error or warning </w:t>
            </w:r>
          </w:p>
          <w:p w14:paraId="6CF1B4E3" w14:textId="352211AE" w:rsidR="005B4573" w:rsidRPr="00CE380E" w:rsidRDefault="005B4573" w:rsidP="000946D3">
            <w:pPr>
              <w:jc w:val="left"/>
              <w:rPr>
                <w:i/>
              </w:rPr>
            </w:pPr>
            <w:r w:rsidRPr="00CE380E">
              <w:rPr>
                <w:i/>
              </w:rPr>
              <w:t xml:space="preserve">ENC cell </w:t>
            </w:r>
            <w:r w:rsidR="008F01CB">
              <w:rPr>
                <w:i/>
              </w:rPr>
              <w:t>101GB</w:t>
            </w:r>
            <w:r w:rsidRPr="00CE380E">
              <w:rPr>
                <w:i/>
              </w:rPr>
              <w:t>301640 (Edition #4, Update #0) installed without error or warning</w:t>
            </w:r>
          </w:p>
          <w:p w14:paraId="0FB54D19" w14:textId="770D0EE2" w:rsidR="005B4573" w:rsidRPr="00CE380E" w:rsidRDefault="005B4573" w:rsidP="000946D3">
            <w:pPr>
              <w:jc w:val="left"/>
              <w:rPr>
                <w:i/>
              </w:rPr>
            </w:pPr>
            <w:r w:rsidRPr="00CE380E">
              <w:rPr>
                <w:i/>
              </w:rPr>
              <w:t xml:space="preserve">ENC cell </w:t>
            </w:r>
            <w:r w:rsidR="008F01CB">
              <w:rPr>
                <w:i/>
              </w:rPr>
              <w:t>101GB</w:t>
            </w:r>
            <w:r w:rsidRPr="00CE380E">
              <w:rPr>
                <w:i/>
              </w:rPr>
              <w:t>301660 (Edition #5, Update #0) installed without error or warning</w:t>
            </w:r>
          </w:p>
          <w:p w14:paraId="395B6976" w14:textId="4B1AECF1" w:rsidR="005B4573" w:rsidRPr="00CE380E" w:rsidRDefault="005B4573" w:rsidP="000946D3">
            <w:pPr>
              <w:jc w:val="left"/>
              <w:rPr>
                <w:i/>
              </w:rPr>
            </w:pPr>
            <w:r w:rsidRPr="00CE380E">
              <w:rPr>
                <w:i/>
              </w:rPr>
              <w:t xml:space="preserve">ENC cell </w:t>
            </w:r>
            <w:r w:rsidR="008F01CB">
              <w:rPr>
                <w:i/>
              </w:rPr>
              <w:t>101GB</w:t>
            </w:r>
            <w:r w:rsidRPr="00CE380E">
              <w:rPr>
                <w:i/>
              </w:rPr>
              <w:t>301820 (Edition #3, Update #0) is not installed. Error message SSE</w:t>
            </w:r>
            <w:r w:rsidR="00F06377">
              <w:rPr>
                <w:i/>
              </w:rPr>
              <w:t>1</w:t>
            </w:r>
            <w:r w:rsidRPr="00CE380E">
              <w:rPr>
                <w:i/>
              </w:rPr>
              <w:t>09</w:t>
            </w:r>
          </w:p>
          <w:p w14:paraId="02E9A23F" w14:textId="7D10F872" w:rsidR="005B4573" w:rsidRPr="00CE380E" w:rsidRDefault="005B4573" w:rsidP="000946D3">
            <w:pPr>
              <w:jc w:val="left"/>
              <w:rPr>
                <w:i/>
              </w:rPr>
            </w:pPr>
            <w:r w:rsidRPr="00CE380E">
              <w:rPr>
                <w:i/>
              </w:rPr>
              <w:t xml:space="preserve">ENC cell </w:t>
            </w:r>
            <w:r w:rsidR="008F01CB">
              <w:rPr>
                <w:i/>
              </w:rPr>
              <w:t>101GB</w:t>
            </w:r>
            <w:r w:rsidRPr="00CE380E">
              <w:rPr>
                <w:i/>
              </w:rPr>
              <w:t>301840 (Edition #8, Update #1) installed without error or warning</w:t>
            </w:r>
          </w:p>
          <w:p w14:paraId="5801FE36" w14:textId="2D90AA3A" w:rsidR="005B4573" w:rsidRPr="00CE380E" w:rsidRDefault="005B4573" w:rsidP="000946D3">
            <w:pPr>
              <w:jc w:val="left"/>
              <w:rPr>
                <w:i/>
              </w:rPr>
            </w:pPr>
            <w:r w:rsidRPr="00CE380E">
              <w:rPr>
                <w:i/>
              </w:rPr>
              <w:t xml:space="preserve">ENC cell </w:t>
            </w:r>
            <w:r w:rsidR="008F01CB">
              <w:rPr>
                <w:i/>
              </w:rPr>
              <w:t>101GB</w:t>
            </w:r>
            <w:r w:rsidRPr="00CE380E">
              <w:rPr>
                <w:i/>
              </w:rPr>
              <w:t xml:space="preserve">301860 (Edition #3, Update #2) Base cell is installed without error or warning. Update #1 is not installed. Error message SSE </w:t>
            </w:r>
            <w:r w:rsidR="00F06377">
              <w:rPr>
                <w:i/>
              </w:rPr>
              <w:t>1</w:t>
            </w:r>
            <w:r w:rsidRPr="00CE380E">
              <w:rPr>
                <w:i/>
              </w:rPr>
              <w:t>24</w:t>
            </w:r>
          </w:p>
        </w:tc>
      </w:tr>
    </w:tbl>
    <w:p w14:paraId="2406301E" w14:textId="77777777" w:rsidR="00E944A0" w:rsidRDefault="00E944A0" w:rsidP="004F582E"/>
    <w:p w14:paraId="1C70B34F" w14:textId="3F6AF6D4" w:rsidR="004F582E" w:rsidRPr="00A94802" w:rsidRDefault="004F582E" w:rsidP="001D52EE">
      <w:pPr>
        <w:pStyle w:val="Heading4"/>
      </w:pPr>
      <w:r>
        <w:lastRenderedPageBreak/>
        <w:t>2.5.5 f</w:t>
      </w:r>
      <w:r w:rsidRPr="00A94802">
        <w:t xml:space="preserve">) </w:t>
      </w:r>
      <w:r w:rsidR="00732FA0" w:rsidRPr="00732FA0">
        <w:t xml:space="preserve">Single exchange set with </w:t>
      </w:r>
      <w:r w:rsidR="0094151B">
        <w:t>datasets</w:t>
      </w:r>
      <w:r w:rsidR="00732FA0" w:rsidRPr="00732FA0">
        <w:t xml:space="preserve"> signed by multiple data servers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002" w:author="jonathan pritchard" w:date="2025-01-23T13:33:00Z" w16du:dateUtc="2025-01-23T13:33: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2003">
          <w:tblGrid>
            <w:gridCol w:w="2381"/>
            <w:gridCol w:w="2381"/>
            <w:gridCol w:w="2382"/>
            <w:gridCol w:w="2382"/>
          </w:tblGrid>
        </w:tblGridChange>
      </w:tblGrid>
      <w:tr w:rsidR="004F582E" w14:paraId="1067D8BD" w14:textId="77777777" w:rsidTr="00A26BCF">
        <w:trPr>
          <w:trHeight w:val="454"/>
          <w:tblHeader/>
          <w:trPrChange w:id="2004" w:author="jonathan pritchard" w:date="2025-01-23T13:33:00Z" w16du:dateUtc="2025-01-23T13:33:00Z">
            <w:trPr>
              <w:trHeight w:val="454"/>
              <w:tblHeader/>
            </w:trPr>
          </w:trPrChange>
        </w:trPr>
        <w:tc>
          <w:tcPr>
            <w:tcW w:w="2381" w:type="dxa"/>
            <w:shd w:val="clear" w:color="auto" w:fill="BFBFBF" w:themeFill="background1" w:themeFillShade="BF"/>
            <w:vAlign w:val="center"/>
            <w:tcPrChange w:id="2005" w:author="jonathan pritchard" w:date="2025-01-23T13:33:00Z" w16du:dateUtc="2025-01-23T13:33:00Z">
              <w:tcPr>
                <w:tcW w:w="2381" w:type="dxa"/>
                <w:shd w:val="clear" w:color="auto" w:fill="CCFFCC"/>
                <w:vAlign w:val="center"/>
              </w:tcPr>
            </w:tcPrChange>
          </w:tcPr>
          <w:p w14:paraId="2A9BB152" w14:textId="77777777" w:rsidR="004F582E" w:rsidRPr="004065B1" w:rsidRDefault="004F582E" w:rsidP="00CB4150">
            <w:r w:rsidRPr="000A066E">
              <w:rPr>
                <w:b/>
              </w:rPr>
              <w:t>Test Reference</w:t>
            </w:r>
          </w:p>
        </w:tc>
        <w:tc>
          <w:tcPr>
            <w:tcW w:w="2381" w:type="dxa"/>
            <w:shd w:val="clear" w:color="auto" w:fill="FFFFFF" w:themeFill="background1"/>
            <w:vAlign w:val="center"/>
            <w:tcPrChange w:id="2006" w:author="jonathan pritchard" w:date="2025-01-23T13:33:00Z" w16du:dateUtc="2025-01-23T13:33:00Z">
              <w:tcPr>
                <w:tcW w:w="2381" w:type="dxa"/>
                <w:shd w:val="clear" w:color="auto" w:fill="CCFFCC"/>
                <w:vAlign w:val="center"/>
              </w:tcPr>
            </w:tcPrChange>
          </w:tcPr>
          <w:p w14:paraId="31EE658A" w14:textId="6EF04201" w:rsidR="004F582E" w:rsidRPr="004065B1" w:rsidRDefault="00A45261" w:rsidP="00CB4150">
            <w:proofErr w:type="spellStart"/>
            <w:r>
              <w:t>MultipleDataServers</w:t>
            </w:r>
            <w:proofErr w:type="spellEnd"/>
          </w:p>
        </w:tc>
        <w:tc>
          <w:tcPr>
            <w:tcW w:w="2382" w:type="dxa"/>
            <w:shd w:val="clear" w:color="auto" w:fill="BFBFBF" w:themeFill="background1" w:themeFillShade="BF"/>
            <w:vAlign w:val="center"/>
            <w:tcPrChange w:id="2007" w:author="jonathan pritchard" w:date="2025-01-23T13:33:00Z" w16du:dateUtc="2025-01-23T13:33:00Z">
              <w:tcPr>
                <w:tcW w:w="2382" w:type="dxa"/>
                <w:shd w:val="clear" w:color="auto" w:fill="CCFFCC"/>
                <w:vAlign w:val="center"/>
              </w:tcPr>
            </w:tcPrChange>
          </w:tcPr>
          <w:p w14:paraId="21BA354D" w14:textId="77777777" w:rsidR="004F582E" w:rsidRPr="004065B1" w:rsidRDefault="004F582E" w:rsidP="00CB4150">
            <w:r w:rsidRPr="000A066E">
              <w:rPr>
                <w:b/>
              </w:rPr>
              <w:t>IHO Reference</w:t>
            </w:r>
          </w:p>
        </w:tc>
        <w:tc>
          <w:tcPr>
            <w:tcW w:w="2382" w:type="dxa"/>
            <w:shd w:val="clear" w:color="auto" w:fill="FFFFFF" w:themeFill="background1"/>
            <w:vAlign w:val="center"/>
            <w:tcPrChange w:id="2008" w:author="jonathan pritchard" w:date="2025-01-23T13:33:00Z" w16du:dateUtc="2025-01-23T13:33:00Z">
              <w:tcPr>
                <w:tcW w:w="2382" w:type="dxa"/>
                <w:shd w:val="clear" w:color="auto" w:fill="CCFFCC"/>
                <w:vAlign w:val="center"/>
              </w:tcPr>
            </w:tcPrChange>
          </w:tcPr>
          <w:p w14:paraId="7F9BA076" w14:textId="071BE062" w:rsidR="004F582E" w:rsidRPr="004065B1" w:rsidRDefault="00A26BCF" w:rsidP="00CB4150">
            <w:r>
              <w:rPr>
                <w:rFonts w:ascii="Calibri" w:hAnsi="Calibri" w:cs="Calibri"/>
                <w:color w:val="000000"/>
                <w:sz w:val="22"/>
                <w:szCs w:val="22"/>
              </w:rPr>
              <w:t>S-98 B-3</w:t>
            </w:r>
          </w:p>
        </w:tc>
      </w:tr>
      <w:tr w:rsidR="004F582E" w14:paraId="451FC7E7" w14:textId="77777777" w:rsidTr="002F7035">
        <w:trPr>
          <w:tblHeader/>
          <w:trPrChange w:id="2009" w:author="jonathan pritchard" w:date="2025-01-23T13:33:00Z" w16du:dateUtc="2025-01-23T13:33:00Z">
            <w:trPr>
              <w:tblHeader/>
            </w:trPr>
          </w:trPrChange>
        </w:trPr>
        <w:tc>
          <w:tcPr>
            <w:tcW w:w="9526" w:type="dxa"/>
            <w:gridSpan w:val="4"/>
            <w:shd w:val="clear" w:color="auto" w:fill="BFBFBF" w:themeFill="background1" w:themeFillShade="BF"/>
            <w:vAlign w:val="center"/>
            <w:tcPrChange w:id="2010" w:author="jonathan pritchard" w:date="2025-01-23T13:33:00Z" w16du:dateUtc="2025-01-23T13:33:00Z">
              <w:tcPr>
                <w:tcW w:w="9526" w:type="dxa"/>
                <w:gridSpan w:val="4"/>
                <w:shd w:val="clear" w:color="auto" w:fill="CCFFCC"/>
                <w:vAlign w:val="center"/>
              </w:tcPr>
            </w:tcPrChange>
          </w:tcPr>
          <w:p w14:paraId="7AF28686" w14:textId="77777777" w:rsidR="004F582E" w:rsidRDefault="004F582E" w:rsidP="00CB4150">
            <w:r w:rsidRPr="000A066E">
              <w:rPr>
                <w:b/>
              </w:rPr>
              <w:t>Test description</w:t>
            </w:r>
          </w:p>
        </w:tc>
      </w:tr>
      <w:tr w:rsidR="004F582E" w14:paraId="3BB6E0BC" w14:textId="77777777" w:rsidTr="00CB4150">
        <w:trPr>
          <w:tblHeader/>
        </w:trPr>
        <w:tc>
          <w:tcPr>
            <w:tcW w:w="9526" w:type="dxa"/>
            <w:gridSpan w:val="4"/>
            <w:vAlign w:val="center"/>
          </w:tcPr>
          <w:p w14:paraId="6F44C142" w14:textId="4929D24A" w:rsidR="004F582E" w:rsidRPr="00CE380E" w:rsidRDefault="00900AF6" w:rsidP="002164D3">
            <w:pPr>
              <w:jc w:val="left"/>
              <w:rPr>
                <w:i/>
              </w:rPr>
            </w:pPr>
            <w:r w:rsidRPr="00CE380E">
              <w:rPr>
                <w:i/>
              </w:rPr>
              <w:t xml:space="preserve">To test how the system performs when an exchange set contains </w:t>
            </w:r>
            <w:r w:rsidR="008F01CB">
              <w:rPr>
                <w:i/>
              </w:rPr>
              <w:t xml:space="preserve">digital </w:t>
            </w:r>
            <w:r w:rsidRPr="00CE380E">
              <w:rPr>
                <w:i/>
              </w:rPr>
              <w:t>signature</w:t>
            </w:r>
            <w:r w:rsidR="008F01CB">
              <w:rPr>
                <w:i/>
              </w:rPr>
              <w:t>s</w:t>
            </w:r>
            <w:r w:rsidRPr="00CE380E">
              <w:rPr>
                <w:i/>
              </w:rPr>
              <w:t xml:space="preserve"> from multiple data servers. That is, </w:t>
            </w:r>
            <w:r w:rsidR="0094151B">
              <w:rPr>
                <w:i/>
              </w:rPr>
              <w:t xml:space="preserve">datasets </w:t>
            </w:r>
            <w:r w:rsidRPr="00CE380E">
              <w:rPr>
                <w:i/>
              </w:rPr>
              <w:t>signed with different data server private keys and containing different SA signed</w:t>
            </w:r>
            <w:r w:rsidR="0094151B">
              <w:rPr>
                <w:i/>
              </w:rPr>
              <w:t xml:space="preserve"> </w:t>
            </w:r>
            <w:proofErr w:type="spellStart"/>
            <w:r w:rsidR="0094151B">
              <w:rPr>
                <w:i/>
              </w:rPr>
              <w:t>dataserver</w:t>
            </w:r>
            <w:proofErr w:type="spellEnd"/>
            <w:r w:rsidRPr="00CE380E">
              <w:rPr>
                <w:i/>
              </w:rPr>
              <w:t xml:space="preserve"> certificates.</w:t>
            </w:r>
          </w:p>
        </w:tc>
      </w:tr>
      <w:tr w:rsidR="004F582E" w14:paraId="16A21514" w14:textId="77777777" w:rsidTr="002F7035">
        <w:trPr>
          <w:tblHeader/>
          <w:trPrChange w:id="2011" w:author="jonathan pritchard" w:date="2025-01-23T13:33:00Z" w16du:dateUtc="2025-01-23T13:33:00Z">
            <w:trPr>
              <w:tblHeader/>
            </w:trPr>
          </w:trPrChange>
        </w:trPr>
        <w:tc>
          <w:tcPr>
            <w:tcW w:w="9526" w:type="dxa"/>
            <w:gridSpan w:val="4"/>
            <w:shd w:val="clear" w:color="auto" w:fill="BFBFBF" w:themeFill="background1" w:themeFillShade="BF"/>
            <w:vAlign w:val="center"/>
            <w:tcPrChange w:id="2012" w:author="jonathan pritchard" w:date="2025-01-23T13:33:00Z" w16du:dateUtc="2025-01-23T13:33:00Z">
              <w:tcPr>
                <w:tcW w:w="9526" w:type="dxa"/>
                <w:gridSpan w:val="4"/>
                <w:shd w:val="clear" w:color="auto" w:fill="CCFFCC"/>
                <w:vAlign w:val="center"/>
              </w:tcPr>
            </w:tcPrChange>
          </w:tcPr>
          <w:p w14:paraId="71D86B87" w14:textId="77777777" w:rsidR="004F582E" w:rsidRPr="004065B1" w:rsidRDefault="004F582E" w:rsidP="00CB4150">
            <w:r w:rsidRPr="000A066E">
              <w:rPr>
                <w:b/>
              </w:rPr>
              <w:t>Setup</w:t>
            </w:r>
          </w:p>
        </w:tc>
      </w:tr>
      <w:tr w:rsidR="004F582E" w14:paraId="5D09AD8C" w14:textId="77777777" w:rsidTr="00CB4150">
        <w:trPr>
          <w:tblHeader/>
        </w:trPr>
        <w:tc>
          <w:tcPr>
            <w:tcW w:w="9526" w:type="dxa"/>
            <w:gridSpan w:val="4"/>
            <w:vAlign w:val="center"/>
          </w:tcPr>
          <w:p w14:paraId="630F5DA1" w14:textId="77777777" w:rsidR="00900AF6" w:rsidRPr="00CE380E" w:rsidRDefault="00900AF6" w:rsidP="00900AF6">
            <w:pPr>
              <w:rPr>
                <w:i/>
              </w:rPr>
            </w:pPr>
            <w:r w:rsidRPr="00CE380E">
              <w:rPr>
                <w:i/>
              </w:rPr>
              <w:t>No pre-installed certificates, permits or ENCs.</w:t>
            </w:r>
          </w:p>
          <w:p w14:paraId="5F87E09F" w14:textId="77777777" w:rsidR="00900AF6" w:rsidRPr="00CE380E" w:rsidRDefault="00900AF6" w:rsidP="00900AF6">
            <w:pPr>
              <w:rPr>
                <w:i/>
                <w:sz w:val="4"/>
                <w:szCs w:val="4"/>
              </w:rPr>
            </w:pPr>
          </w:p>
          <w:p w14:paraId="7AC12C9E" w14:textId="77777777" w:rsidR="00900AF6" w:rsidRPr="00CE380E" w:rsidRDefault="00900AF6" w:rsidP="00900AF6">
            <w:pPr>
              <w:rPr>
                <w:i/>
              </w:rPr>
            </w:pPr>
            <w:r w:rsidRPr="00CE380E">
              <w:rPr>
                <w:i/>
              </w:rPr>
              <w:t>Test data used:</w:t>
            </w:r>
          </w:p>
          <w:p w14:paraId="5FD9A913" w14:textId="77777777" w:rsidR="00900AF6" w:rsidRPr="00CE380E" w:rsidRDefault="00900AF6" w:rsidP="00900AF6">
            <w:pPr>
              <w:rPr>
                <w:i/>
                <w:sz w:val="4"/>
                <w:szCs w:val="4"/>
              </w:rPr>
            </w:pPr>
          </w:p>
          <w:p w14:paraId="3C382B86" w14:textId="5CD3F0D6" w:rsidR="00900AF6" w:rsidRPr="00CE380E" w:rsidRDefault="00900AF6" w:rsidP="00900AF6">
            <w:pPr>
              <w:rPr>
                <w:i/>
              </w:rPr>
            </w:pPr>
            <w:r w:rsidRPr="00CE380E">
              <w:rPr>
                <w:i/>
              </w:rPr>
              <w:t>1) IHO.CRT</w:t>
            </w:r>
            <w:r w:rsidR="00077F07">
              <w:rPr>
                <w:i/>
              </w:rPr>
              <w:t xml:space="preserve"> </w:t>
            </w:r>
          </w:p>
          <w:p w14:paraId="51EA838D" w14:textId="49CB1EE1" w:rsidR="00900AF6" w:rsidRPr="00CE380E" w:rsidRDefault="00900AF6" w:rsidP="00900AF6">
            <w:pPr>
              <w:rPr>
                <w:i/>
              </w:rPr>
            </w:pPr>
            <w:r w:rsidRPr="00CE380E">
              <w:rPr>
                <w:i/>
              </w:rPr>
              <w:t xml:space="preserve">2) </w:t>
            </w:r>
            <w:r w:rsidR="00823D26">
              <w:rPr>
                <w:i/>
              </w:rPr>
              <w:t>PERMIT.XML</w:t>
            </w:r>
          </w:p>
          <w:p w14:paraId="2CC5AA31" w14:textId="106C6F1D" w:rsidR="00900AF6" w:rsidRPr="00CE380E" w:rsidRDefault="00900AF6" w:rsidP="00900AF6">
            <w:pPr>
              <w:rPr>
                <w:i/>
              </w:rPr>
            </w:pPr>
            <w:r w:rsidRPr="00CE380E">
              <w:rPr>
                <w:i/>
              </w:rPr>
              <w:t xml:space="preserve">3) </w:t>
            </w:r>
            <w:r w:rsidR="00581282">
              <w:rPr>
                <w:i/>
              </w:rPr>
              <w:t>S100_ROOT</w:t>
            </w:r>
            <w:r w:rsidRPr="00CE380E">
              <w:rPr>
                <w:i/>
              </w:rPr>
              <w:t xml:space="preserve"> (Exchange Set)</w:t>
            </w:r>
          </w:p>
          <w:p w14:paraId="361ED7D8" w14:textId="77777777" w:rsidR="00900AF6" w:rsidRPr="00CE380E" w:rsidRDefault="00900AF6" w:rsidP="00900AF6">
            <w:pPr>
              <w:rPr>
                <w:i/>
                <w:sz w:val="4"/>
                <w:szCs w:val="4"/>
              </w:rPr>
            </w:pPr>
          </w:p>
          <w:p w14:paraId="584B3C3B" w14:textId="64752F2E" w:rsidR="00900AF6" w:rsidRDefault="00900AF6" w:rsidP="00900AF6">
            <w:pPr>
              <w:rPr>
                <w:i/>
              </w:rPr>
            </w:pPr>
            <w:r w:rsidRPr="00CE380E">
              <w:rPr>
                <w:i/>
              </w:rPr>
              <w:t>Test data location:</w:t>
            </w:r>
          </w:p>
          <w:p w14:paraId="7E9FF0CB" w14:textId="46F61371" w:rsidR="0094151B" w:rsidRPr="0094151B" w:rsidRDefault="0094151B">
            <w:pPr>
              <w:pStyle w:val="ListParagraph"/>
              <w:numPr>
                <w:ilvl w:val="0"/>
                <w:numId w:val="5"/>
              </w:numPr>
              <w:rPr>
                <w:b/>
                <w:bCs/>
                <w:i/>
              </w:rPr>
            </w:pPr>
            <w:r w:rsidRPr="0094151B">
              <w:rPr>
                <w:b/>
                <w:bCs/>
                <w:i/>
              </w:rPr>
              <w:t>Authentication2F</w:t>
            </w:r>
          </w:p>
          <w:p w14:paraId="4BB3E294" w14:textId="77777777" w:rsidR="00900AF6" w:rsidRPr="00CE380E" w:rsidRDefault="00900AF6" w:rsidP="00900AF6">
            <w:pPr>
              <w:rPr>
                <w:i/>
                <w:sz w:val="4"/>
                <w:szCs w:val="4"/>
              </w:rPr>
            </w:pPr>
          </w:p>
          <w:p w14:paraId="0434FD8C" w14:textId="33FCC1EA" w:rsidR="00900AF6" w:rsidRPr="00A45261" w:rsidRDefault="00900AF6" w:rsidP="00900AF6">
            <w:pPr>
              <w:rPr>
                <w:b/>
                <w:i/>
                <w:lang w:val="fr-FR"/>
              </w:rPr>
            </w:pPr>
            <w:r w:rsidRPr="00CE380E">
              <w:rPr>
                <w:b/>
                <w:i/>
                <w:lang w:val="fr-FR"/>
              </w:rPr>
              <w:t>ENC Signature</w:t>
            </w:r>
            <w:r w:rsidR="00A45261">
              <w:rPr>
                <w:b/>
                <w:i/>
                <w:lang w:val="fr-FR"/>
              </w:rPr>
              <w:t xml:space="preserve">s      </w:t>
            </w:r>
            <w:r w:rsidRPr="00CE380E">
              <w:rPr>
                <w:b/>
                <w:i/>
                <w:lang w:val="fr-FR"/>
              </w:rPr>
              <w:t xml:space="preserve">                  </w:t>
            </w:r>
            <w:r w:rsidR="00380B4B" w:rsidRPr="00CE380E">
              <w:rPr>
                <w:b/>
                <w:i/>
                <w:lang w:val="fr-FR"/>
              </w:rPr>
              <w:t xml:space="preserve"> </w:t>
            </w:r>
            <w:r w:rsidRPr="00CE380E">
              <w:rPr>
                <w:b/>
                <w:i/>
                <w:lang w:val="fr-FR"/>
              </w:rPr>
              <w:t xml:space="preserve">       </w:t>
            </w:r>
            <w:r w:rsidR="008F0730">
              <w:rPr>
                <w:b/>
                <w:i/>
                <w:lang w:val="fr-FR"/>
              </w:rPr>
              <w:t xml:space="preserve">   </w:t>
            </w:r>
            <w:r w:rsidR="0094151B">
              <w:rPr>
                <w:b/>
                <w:i/>
                <w:lang w:val="fr-FR"/>
              </w:rPr>
              <w:t xml:space="preserve">                 </w:t>
            </w:r>
            <w:r w:rsidR="008F0730">
              <w:rPr>
                <w:b/>
                <w:i/>
                <w:lang w:val="fr-FR"/>
              </w:rPr>
              <w:t xml:space="preserve"> </w:t>
            </w:r>
            <w:r w:rsidR="0094151B">
              <w:rPr>
                <w:b/>
                <w:i/>
                <w:lang w:val="fr-FR"/>
              </w:rPr>
              <w:t xml:space="preserve">  </w:t>
            </w:r>
            <w:r w:rsidR="00A45261">
              <w:rPr>
                <w:b/>
                <w:i/>
                <w:lang w:val="fr-FR"/>
              </w:rPr>
              <w:t xml:space="preserve"> </w:t>
            </w:r>
            <w:r w:rsidRPr="00CE380E">
              <w:rPr>
                <w:b/>
                <w:i/>
                <w:lang w:val="fr-FR"/>
              </w:rPr>
              <w:t>ENC Signature</w:t>
            </w:r>
            <w:r w:rsidR="00A45261">
              <w:rPr>
                <w:b/>
                <w:i/>
                <w:lang w:val="fr-FR"/>
              </w:rPr>
              <w:t>s</w:t>
            </w:r>
          </w:p>
          <w:p w14:paraId="7FEF99F4" w14:textId="70562600" w:rsidR="00900AF6" w:rsidRPr="00CE380E" w:rsidRDefault="00900AF6" w:rsidP="00900AF6">
            <w:pPr>
              <w:rPr>
                <w:b/>
                <w:i/>
              </w:rPr>
            </w:pPr>
            <w:r w:rsidRPr="00CE380E">
              <w:rPr>
                <w:b/>
                <w:i/>
              </w:rPr>
              <w:t xml:space="preserve">Signed by Data Server 1 (DS1)     </w:t>
            </w:r>
            <w:r w:rsidR="00380B4B" w:rsidRPr="00CE380E">
              <w:rPr>
                <w:b/>
                <w:i/>
              </w:rPr>
              <w:t xml:space="preserve"> </w:t>
            </w:r>
            <w:r w:rsidRPr="00CE380E">
              <w:rPr>
                <w:b/>
                <w:i/>
              </w:rPr>
              <w:t xml:space="preserve">   </w:t>
            </w:r>
            <w:r w:rsidR="008F0730">
              <w:rPr>
                <w:b/>
                <w:i/>
              </w:rPr>
              <w:t xml:space="preserve"> </w:t>
            </w:r>
            <w:r w:rsidR="0094151B">
              <w:rPr>
                <w:b/>
                <w:i/>
              </w:rPr>
              <w:t xml:space="preserve">                   </w:t>
            </w:r>
            <w:r w:rsidR="00A45261">
              <w:rPr>
                <w:b/>
                <w:i/>
              </w:rPr>
              <w:t xml:space="preserve"> </w:t>
            </w:r>
            <w:r w:rsidR="0094151B">
              <w:rPr>
                <w:b/>
                <w:i/>
              </w:rPr>
              <w:t xml:space="preserve"> </w:t>
            </w:r>
            <w:r w:rsidRPr="00CE380E">
              <w:rPr>
                <w:b/>
                <w:i/>
              </w:rPr>
              <w:t>Signed</w:t>
            </w:r>
            <w:r w:rsidR="00380B4B" w:rsidRPr="00CE380E">
              <w:rPr>
                <w:b/>
                <w:i/>
              </w:rPr>
              <w:t xml:space="preserve"> by Data Server 2 (DS2)</w:t>
            </w:r>
          </w:p>
          <w:p w14:paraId="25F22B64" w14:textId="01B9C1E5" w:rsidR="00900AF6" w:rsidRPr="00CE380E" w:rsidRDefault="00900AF6" w:rsidP="00900AF6">
            <w:pPr>
              <w:rPr>
                <w:rFonts w:cs="Arial"/>
                <w:b/>
                <w:i/>
              </w:rPr>
            </w:pPr>
            <w:r w:rsidRPr="00CE380E">
              <w:rPr>
                <w:b/>
                <w:i/>
              </w:rPr>
              <w:t>DS1</w:t>
            </w:r>
            <w:r w:rsidRPr="00CE380E">
              <w:rPr>
                <w:rFonts w:ascii="MS Mincho" w:eastAsia="MS Mincho" w:hAnsi="MS Mincho" w:cs="MS Mincho" w:hint="eastAsia"/>
                <w:b/>
                <w:i/>
              </w:rPr>
              <w:t>‟</w:t>
            </w:r>
            <w:r w:rsidRPr="00CE380E">
              <w:rPr>
                <w:rFonts w:cs="Arial"/>
                <w:b/>
                <w:i/>
              </w:rPr>
              <w:t>s SA signed certific</w:t>
            </w:r>
            <w:r w:rsidRPr="00CE380E">
              <w:rPr>
                <w:b/>
                <w:i/>
              </w:rPr>
              <w:t xml:space="preserve">ate             </w:t>
            </w:r>
            <w:r w:rsidR="008F0730">
              <w:rPr>
                <w:b/>
                <w:i/>
              </w:rPr>
              <w:t xml:space="preserve"> </w:t>
            </w:r>
            <w:r w:rsidR="0094151B">
              <w:rPr>
                <w:b/>
                <w:i/>
              </w:rPr>
              <w:t xml:space="preserve">                     </w:t>
            </w:r>
            <w:r w:rsidRPr="00CE380E">
              <w:rPr>
                <w:b/>
                <w:i/>
              </w:rPr>
              <w:t>DS2</w:t>
            </w:r>
            <w:r w:rsidRPr="00CE380E">
              <w:rPr>
                <w:rFonts w:ascii="MS Mincho" w:eastAsia="MS Mincho" w:hAnsi="MS Mincho" w:cs="MS Mincho" w:hint="eastAsia"/>
                <w:b/>
                <w:i/>
              </w:rPr>
              <w:t>‟</w:t>
            </w:r>
            <w:r w:rsidRPr="00CE380E">
              <w:rPr>
                <w:rFonts w:cs="Arial"/>
                <w:b/>
                <w:i/>
              </w:rPr>
              <w:t>s SA signed certificate</w:t>
            </w:r>
          </w:p>
          <w:p w14:paraId="567757A5" w14:textId="7003CA93" w:rsidR="00900AF6" w:rsidRPr="00CE380E" w:rsidRDefault="008F01CB" w:rsidP="00900AF6">
            <w:pPr>
              <w:rPr>
                <w:i/>
              </w:rPr>
            </w:pPr>
            <w:r>
              <w:rPr>
                <w:i/>
              </w:rPr>
              <w:t>101GB00</w:t>
            </w:r>
            <w:r w:rsidR="00900AF6" w:rsidRPr="00CE380E">
              <w:rPr>
                <w:i/>
              </w:rPr>
              <w:t xml:space="preserve">301620.000, </w:t>
            </w:r>
            <w:r>
              <w:rPr>
                <w:i/>
              </w:rPr>
              <w:t>101GB00</w:t>
            </w:r>
            <w:r w:rsidR="00900AF6" w:rsidRPr="00CE380E">
              <w:rPr>
                <w:i/>
              </w:rPr>
              <w:t xml:space="preserve">301640.000, </w:t>
            </w:r>
            <w:r w:rsidR="00380B4B" w:rsidRPr="00CE380E">
              <w:rPr>
                <w:i/>
              </w:rPr>
              <w:t xml:space="preserve"> </w:t>
            </w:r>
            <w:r w:rsidR="00900AF6" w:rsidRPr="00CE380E">
              <w:rPr>
                <w:i/>
              </w:rPr>
              <w:t xml:space="preserve">       </w:t>
            </w:r>
            <w:r w:rsidR="008F0730">
              <w:rPr>
                <w:i/>
              </w:rPr>
              <w:t xml:space="preserve"> </w:t>
            </w:r>
            <w:r>
              <w:rPr>
                <w:i/>
              </w:rPr>
              <w:t>101GB00</w:t>
            </w:r>
            <w:r w:rsidR="00900AF6" w:rsidRPr="00CE380E">
              <w:rPr>
                <w:i/>
              </w:rPr>
              <w:t>301840.001</w:t>
            </w:r>
          </w:p>
          <w:p w14:paraId="3B6A373F" w14:textId="2353E3FD" w:rsidR="00900AF6" w:rsidRPr="00CE380E" w:rsidRDefault="008F01CB" w:rsidP="00900AF6">
            <w:pPr>
              <w:rPr>
                <w:i/>
              </w:rPr>
            </w:pPr>
            <w:r>
              <w:rPr>
                <w:i/>
              </w:rPr>
              <w:t>101GB00</w:t>
            </w:r>
            <w:r w:rsidR="00900AF6" w:rsidRPr="00CE380E">
              <w:rPr>
                <w:i/>
              </w:rPr>
              <w:t xml:space="preserve">301660.000, </w:t>
            </w:r>
            <w:r>
              <w:rPr>
                <w:i/>
              </w:rPr>
              <w:t>101GB00</w:t>
            </w:r>
            <w:r w:rsidR="00900AF6" w:rsidRPr="00CE380E">
              <w:rPr>
                <w:i/>
              </w:rPr>
              <w:t xml:space="preserve">301820.000,  </w:t>
            </w:r>
            <w:r w:rsidR="00380B4B" w:rsidRPr="00CE380E">
              <w:rPr>
                <w:i/>
              </w:rPr>
              <w:t xml:space="preserve"> </w:t>
            </w:r>
            <w:r w:rsidR="00900AF6" w:rsidRPr="00CE380E">
              <w:rPr>
                <w:i/>
              </w:rPr>
              <w:t xml:space="preserve">      </w:t>
            </w:r>
            <w:r w:rsidR="008F0730">
              <w:rPr>
                <w:i/>
              </w:rPr>
              <w:t xml:space="preserve"> </w:t>
            </w:r>
            <w:r>
              <w:rPr>
                <w:i/>
              </w:rPr>
              <w:t>101GB00</w:t>
            </w:r>
            <w:r w:rsidR="00900AF6" w:rsidRPr="00CE380E">
              <w:rPr>
                <w:i/>
              </w:rPr>
              <w:t>301860.000,001 &amp; 002</w:t>
            </w:r>
          </w:p>
          <w:p w14:paraId="74D651B6" w14:textId="1CB4A5B5" w:rsidR="004F582E" w:rsidRPr="00CE380E" w:rsidRDefault="008F01CB" w:rsidP="00900AF6">
            <w:pPr>
              <w:rPr>
                <w:i/>
              </w:rPr>
            </w:pPr>
            <w:r>
              <w:rPr>
                <w:i/>
              </w:rPr>
              <w:t>101GB00</w:t>
            </w:r>
            <w:r w:rsidR="00900AF6" w:rsidRPr="00CE380E">
              <w:rPr>
                <w:i/>
              </w:rPr>
              <w:t>301840</w:t>
            </w:r>
            <w:r w:rsidR="00380B4B" w:rsidRPr="00CE380E">
              <w:rPr>
                <w:i/>
              </w:rPr>
              <w:t xml:space="preserve">.000                          </w:t>
            </w:r>
            <w:r w:rsidR="00900AF6" w:rsidRPr="00CE380E">
              <w:rPr>
                <w:i/>
              </w:rPr>
              <w:t xml:space="preserve">        </w:t>
            </w:r>
            <w:r w:rsidR="008F0730">
              <w:rPr>
                <w:i/>
              </w:rPr>
              <w:t xml:space="preserve">   </w:t>
            </w:r>
            <w:r w:rsidR="00A45261">
              <w:rPr>
                <w:i/>
              </w:rPr>
              <w:t xml:space="preserve">          </w:t>
            </w:r>
            <w:r>
              <w:rPr>
                <w:i/>
              </w:rPr>
              <w:t>101GB00</w:t>
            </w:r>
            <w:r w:rsidR="00900AF6" w:rsidRPr="00CE380E">
              <w:rPr>
                <w:i/>
              </w:rPr>
              <w:t>302020.000 &amp; 001</w:t>
            </w:r>
          </w:p>
        </w:tc>
      </w:tr>
      <w:tr w:rsidR="004F582E" w14:paraId="44DBC86B" w14:textId="77777777" w:rsidTr="002F7035">
        <w:trPr>
          <w:tblHeader/>
          <w:trPrChange w:id="2013" w:author="jonathan pritchard" w:date="2025-01-23T13:33:00Z" w16du:dateUtc="2025-01-23T13:33:00Z">
            <w:trPr>
              <w:tblHeader/>
            </w:trPr>
          </w:trPrChange>
        </w:trPr>
        <w:tc>
          <w:tcPr>
            <w:tcW w:w="9526" w:type="dxa"/>
            <w:gridSpan w:val="4"/>
            <w:shd w:val="clear" w:color="auto" w:fill="BFBFBF" w:themeFill="background1" w:themeFillShade="BF"/>
            <w:vAlign w:val="center"/>
            <w:tcPrChange w:id="2014" w:author="jonathan pritchard" w:date="2025-01-23T13:33:00Z" w16du:dateUtc="2025-01-23T13:33:00Z">
              <w:tcPr>
                <w:tcW w:w="9526" w:type="dxa"/>
                <w:gridSpan w:val="4"/>
                <w:shd w:val="clear" w:color="auto" w:fill="CCFFCC"/>
                <w:vAlign w:val="center"/>
              </w:tcPr>
            </w:tcPrChange>
          </w:tcPr>
          <w:p w14:paraId="5753CC91" w14:textId="77777777" w:rsidR="004F582E" w:rsidRPr="004065B1" w:rsidRDefault="004F582E" w:rsidP="00CB4150">
            <w:r w:rsidRPr="000A066E">
              <w:rPr>
                <w:b/>
              </w:rPr>
              <w:t>Action</w:t>
            </w:r>
          </w:p>
        </w:tc>
      </w:tr>
      <w:tr w:rsidR="004F582E" w14:paraId="47DD8BA3" w14:textId="77777777" w:rsidTr="00CB4150">
        <w:trPr>
          <w:tblHeader/>
        </w:trPr>
        <w:tc>
          <w:tcPr>
            <w:tcW w:w="9526" w:type="dxa"/>
            <w:gridSpan w:val="4"/>
            <w:vAlign w:val="center"/>
          </w:tcPr>
          <w:p w14:paraId="3EA4805F" w14:textId="77777777" w:rsidR="005B4573" w:rsidRPr="00EF287F" w:rsidRDefault="00380B4B" w:rsidP="00CB4150">
            <w:pPr>
              <w:rPr>
                <w:i/>
              </w:rPr>
            </w:pPr>
            <w:r w:rsidRPr="00EF287F">
              <w:rPr>
                <w:i/>
              </w:rPr>
              <w:t>Install the certificate, permits and exchange set from the location above.</w:t>
            </w:r>
          </w:p>
        </w:tc>
      </w:tr>
      <w:tr w:rsidR="005B4573" w14:paraId="30A0E52D" w14:textId="77777777" w:rsidTr="002F7035">
        <w:trPr>
          <w:tblHeader/>
          <w:trPrChange w:id="2015" w:author="jonathan pritchard" w:date="2025-01-23T13:33:00Z" w16du:dateUtc="2025-01-23T13:33:00Z">
            <w:trPr>
              <w:tblHeader/>
            </w:trPr>
          </w:trPrChange>
        </w:trPr>
        <w:tc>
          <w:tcPr>
            <w:tcW w:w="9526" w:type="dxa"/>
            <w:gridSpan w:val="4"/>
            <w:shd w:val="clear" w:color="auto" w:fill="BFBFBF" w:themeFill="background1" w:themeFillShade="BF"/>
            <w:vAlign w:val="center"/>
            <w:tcPrChange w:id="2016" w:author="jonathan pritchard" w:date="2025-01-23T13:33:00Z" w16du:dateUtc="2025-01-23T13:33:00Z">
              <w:tcPr>
                <w:tcW w:w="9526" w:type="dxa"/>
                <w:gridSpan w:val="4"/>
                <w:shd w:val="clear" w:color="auto" w:fill="CCFFCC"/>
                <w:vAlign w:val="center"/>
              </w:tcPr>
            </w:tcPrChange>
          </w:tcPr>
          <w:p w14:paraId="1942BEDD" w14:textId="77777777" w:rsidR="005B4573" w:rsidRPr="004065B1" w:rsidRDefault="005B4573" w:rsidP="000946D3">
            <w:r w:rsidRPr="000A066E">
              <w:rPr>
                <w:b/>
              </w:rPr>
              <w:t>Results</w:t>
            </w:r>
          </w:p>
        </w:tc>
      </w:tr>
      <w:tr w:rsidR="005B4573" w14:paraId="65191EEA" w14:textId="77777777" w:rsidTr="000946D3">
        <w:trPr>
          <w:tblHeader/>
        </w:trPr>
        <w:tc>
          <w:tcPr>
            <w:tcW w:w="9526" w:type="dxa"/>
            <w:gridSpan w:val="4"/>
            <w:vAlign w:val="center"/>
          </w:tcPr>
          <w:p w14:paraId="2784AE5D" w14:textId="77777777" w:rsidR="005B4573" w:rsidRPr="00CE380E" w:rsidRDefault="005B4573" w:rsidP="000946D3">
            <w:pPr>
              <w:jc w:val="left"/>
              <w:rPr>
                <w:i/>
              </w:rPr>
            </w:pPr>
            <w:r w:rsidRPr="00CE380E">
              <w:rPr>
                <w:i/>
              </w:rPr>
              <w:t>The seven cells and accompanying updates must authenticate, decrypt and import to the ECDIS without any error or warning messages.</w:t>
            </w:r>
          </w:p>
          <w:p w14:paraId="2821F669" w14:textId="77777777" w:rsidR="005B4573" w:rsidRPr="00CE380E" w:rsidRDefault="005B4573" w:rsidP="000946D3">
            <w:pPr>
              <w:jc w:val="left"/>
              <w:rPr>
                <w:i/>
              </w:rPr>
            </w:pPr>
          </w:p>
          <w:p w14:paraId="39F6DEB4" w14:textId="19AD04F6" w:rsidR="005B4573" w:rsidRPr="00CE380E" w:rsidRDefault="005B4573" w:rsidP="000946D3">
            <w:pPr>
              <w:jc w:val="left"/>
              <w:rPr>
                <w:i/>
              </w:rPr>
            </w:pPr>
            <w:r w:rsidRPr="00CE380E">
              <w:rPr>
                <w:i/>
              </w:rPr>
              <w:t xml:space="preserve">ENC cell </w:t>
            </w:r>
            <w:r w:rsidR="008F01CB">
              <w:rPr>
                <w:i/>
              </w:rPr>
              <w:t>101GB00</w:t>
            </w:r>
            <w:r w:rsidRPr="00CE380E">
              <w:rPr>
                <w:i/>
              </w:rPr>
              <w:t xml:space="preserve">301620 (Edition #3, Update #0) installed without error or warning </w:t>
            </w:r>
          </w:p>
          <w:p w14:paraId="4ECA80F2" w14:textId="1DA40EA9" w:rsidR="005B4573" w:rsidRPr="00CE380E" w:rsidRDefault="005B4573" w:rsidP="000946D3">
            <w:pPr>
              <w:jc w:val="left"/>
              <w:rPr>
                <w:i/>
              </w:rPr>
            </w:pPr>
            <w:r w:rsidRPr="00CE380E">
              <w:rPr>
                <w:i/>
              </w:rPr>
              <w:t xml:space="preserve">ENC cell </w:t>
            </w:r>
            <w:r w:rsidR="008F01CB">
              <w:rPr>
                <w:i/>
              </w:rPr>
              <w:t>101GB00</w:t>
            </w:r>
            <w:r w:rsidRPr="00CE380E">
              <w:rPr>
                <w:i/>
              </w:rPr>
              <w:t xml:space="preserve">301640 (Edition #4, Update #0) installed without error or warning </w:t>
            </w:r>
          </w:p>
          <w:p w14:paraId="49C1B0C9" w14:textId="39D33333" w:rsidR="005B4573" w:rsidRPr="00CE380E" w:rsidRDefault="005B4573" w:rsidP="000946D3">
            <w:pPr>
              <w:jc w:val="left"/>
              <w:rPr>
                <w:i/>
              </w:rPr>
            </w:pPr>
            <w:r w:rsidRPr="00CE380E">
              <w:rPr>
                <w:i/>
              </w:rPr>
              <w:t xml:space="preserve">ENC cell </w:t>
            </w:r>
            <w:r w:rsidR="008F01CB">
              <w:rPr>
                <w:i/>
              </w:rPr>
              <w:t>101GB00</w:t>
            </w:r>
            <w:r w:rsidRPr="00CE380E">
              <w:rPr>
                <w:i/>
              </w:rPr>
              <w:t xml:space="preserve">301660 (Edition #5, Update #0) installed without error or warning </w:t>
            </w:r>
          </w:p>
          <w:p w14:paraId="26A7E5F0" w14:textId="76600224" w:rsidR="005B4573" w:rsidRPr="00CE380E" w:rsidRDefault="005B4573" w:rsidP="000946D3">
            <w:pPr>
              <w:jc w:val="left"/>
              <w:rPr>
                <w:i/>
              </w:rPr>
            </w:pPr>
            <w:r w:rsidRPr="00CE380E">
              <w:rPr>
                <w:i/>
              </w:rPr>
              <w:t xml:space="preserve">ENC cell </w:t>
            </w:r>
            <w:r w:rsidR="008F01CB">
              <w:rPr>
                <w:i/>
              </w:rPr>
              <w:t>101GB00</w:t>
            </w:r>
            <w:r w:rsidRPr="00CE380E">
              <w:rPr>
                <w:i/>
              </w:rPr>
              <w:t xml:space="preserve">301820 (Edition #3, Update #0) installed without error or warning </w:t>
            </w:r>
          </w:p>
          <w:p w14:paraId="122CF6A4" w14:textId="5C3F1E61" w:rsidR="005B4573" w:rsidRPr="00CE380E" w:rsidRDefault="005B4573" w:rsidP="000946D3">
            <w:pPr>
              <w:jc w:val="left"/>
              <w:rPr>
                <w:i/>
              </w:rPr>
            </w:pPr>
            <w:r w:rsidRPr="00CE380E">
              <w:rPr>
                <w:i/>
              </w:rPr>
              <w:t xml:space="preserve">ENC cell </w:t>
            </w:r>
            <w:r w:rsidR="008F01CB">
              <w:rPr>
                <w:i/>
              </w:rPr>
              <w:t>101GB00</w:t>
            </w:r>
            <w:r w:rsidRPr="00CE380E">
              <w:rPr>
                <w:i/>
              </w:rPr>
              <w:t xml:space="preserve">301840 (Edition #8, Update #1) installed without error or warning </w:t>
            </w:r>
          </w:p>
          <w:p w14:paraId="61FEABDF" w14:textId="7C7D6074" w:rsidR="005B4573" w:rsidRPr="00CE380E" w:rsidRDefault="005B4573" w:rsidP="000946D3">
            <w:pPr>
              <w:jc w:val="left"/>
              <w:rPr>
                <w:i/>
              </w:rPr>
            </w:pPr>
            <w:r w:rsidRPr="00CE380E">
              <w:rPr>
                <w:i/>
              </w:rPr>
              <w:t xml:space="preserve">ENC cell </w:t>
            </w:r>
            <w:r w:rsidR="008F01CB">
              <w:rPr>
                <w:i/>
              </w:rPr>
              <w:t>101GB00</w:t>
            </w:r>
            <w:r w:rsidRPr="00CE380E">
              <w:rPr>
                <w:i/>
              </w:rPr>
              <w:t xml:space="preserve">301860 (Edition #3, Update #2) installed without error or warning </w:t>
            </w:r>
          </w:p>
          <w:p w14:paraId="02146FFE" w14:textId="70EA2D96" w:rsidR="005B4573" w:rsidRPr="00CE380E" w:rsidRDefault="005B4573" w:rsidP="000946D3">
            <w:pPr>
              <w:jc w:val="left"/>
              <w:rPr>
                <w:i/>
              </w:rPr>
            </w:pPr>
            <w:r w:rsidRPr="00CE380E">
              <w:rPr>
                <w:i/>
              </w:rPr>
              <w:t xml:space="preserve">ENC cell </w:t>
            </w:r>
            <w:r w:rsidR="008F01CB">
              <w:rPr>
                <w:i/>
              </w:rPr>
              <w:t>101GB00</w:t>
            </w:r>
            <w:r w:rsidRPr="00CE380E">
              <w:rPr>
                <w:i/>
              </w:rPr>
              <w:t>302020 (Edition #4, Update #1) installed without error or warning</w:t>
            </w:r>
          </w:p>
        </w:tc>
      </w:tr>
    </w:tbl>
    <w:p w14:paraId="0FC3E755" w14:textId="77777777" w:rsidR="005B4573" w:rsidRDefault="005B4573" w:rsidP="004F582E"/>
    <w:p w14:paraId="31A71082" w14:textId="53448E02" w:rsidR="00A45261" w:rsidRPr="007E2CFE" w:rsidRDefault="00A45261" w:rsidP="00A45261">
      <w:pPr>
        <w:pStyle w:val="Heading3"/>
      </w:pPr>
      <w:bookmarkStart w:id="2017" w:name="_Toc189647807"/>
      <w:r>
        <w:lastRenderedPageBreak/>
        <w:t>Missing Certificate.</w:t>
      </w:r>
      <w:bookmarkEnd w:id="2017"/>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2018" w:author="jonathan pritchard" w:date="2025-01-23T13:33:00Z" w16du:dateUtc="2025-01-23T13:33: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2019">
          <w:tblGrid>
            <w:gridCol w:w="2381"/>
            <w:gridCol w:w="2381"/>
            <w:gridCol w:w="2382"/>
            <w:gridCol w:w="2382"/>
          </w:tblGrid>
        </w:tblGridChange>
      </w:tblGrid>
      <w:tr w:rsidR="00A45261" w14:paraId="1F0023EF" w14:textId="77777777" w:rsidTr="00FC7722">
        <w:trPr>
          <w:trHeight w:val="454"/>
          <w:tblHeader/>
          <w:trPrChange w:id="2020" w:author="jonathan pritchard" w:date="2025-01-23T13:33:00Z" w16du:dateUtc="2025-01-23T13:33:00Z">
            <w:trPr>
              <w:trHeight w:val="454"/>
              <w:tblHeader/>
            </w:trPr>
          </w:trPrChange>
        </w:trPr>
        <w:tc>
          <w:tcPr>
            <w:tcW w:w="2381" w:type="dxa"/>
            <w:shd w:val="clear" w:color="auto" w:fill="BFBFBF" w:themeFill="background1" w:themeFillShade="BF"/>
            <w:vAlign w:val="center"/>
            <w:tcPrChange w:id="2021" w:author="jonathan pritchard" w:date="2025-01-23T13:33:00Z" w16du:dateUtc="2025-01-23T13:33:00Z">
              <w:tcPr>
                <w:tcW w:w="2381" w:type="dxa"/>
                <w:shd w:val="clear" w:color="auto" w:fill="CCFFCC"/>
                <w:vAlign w:val="center"/>
              </w:tcPr>
            </w:tcPrChange>
          </w:tcPr>
          <w:p w14:paraId="7131242A" w14:textId="77777777" w:rsidR="00A45261" w:rsidRPr="004065B1" w:rsidRDefault="00A45261" w:rsidP="00280DEE">
            <w:r w:rsidRPr="000A066E">
              <w:rPr>
                <w:b/>
              </w:rPr>
              <w:t>Test Reference</w:t>
            </w:r>
          </w:p>
        </w:tc>
        <w:tc>
          <w:tcPr>
            <w:tcW w:w="2381" w:type="dxa"/>
            <w:shd w:val="clear" w:color="auto" w:fill="FFFFFF" w:themeFill="background1"/>
            <w:vAlign w:val="center"/>
            <w:tcPrChange w:id="2022" w:author="jonathan pritchard" w:date="2025-01-23T13:33:00Z" w16du:dateUtc="2025-01-23T13:33:00Z">
              <w:tcPr>
                <w:tcW w:w="2381" w:type="dxa"/>
                <w:shd w:val="clear" w:color="auto" w:fill="CCFFCC"/>
                <w:vAlign w:val="center"/>
              </w:tcPr>
            </w:tcPrChange>
          </w:tcPr>
          <w:p w14:paraId="05455067" w14:textId="6157DD20" w:rsidR="00A45261" w:rsidRPr="004065B1" w:rsidRDefault="00A45261" w:rsidP="00280DEE">
            <w:proofErr w:type="spellStart"/>
            <w:r>
              <w:t>MissingCertificate</w:t>
            </w:r>
            <w:proofErr w:type="spellEnd"/>
          </w:p>
        </w:tc>
        <w:tc>
          <w:tcPr>
            <w:tcW w:w="2382" w:type="dxa"/>
            <w:shd w:val="clear" w:color="auto" w:fill="BFBFBF" w:themeFill="background1" w:themeFillShade="BF"/>
            <w:vAlign w:val="center"/>
            <w:tcPrChange w:id="2023" w:author="jonathan pritchard" w:date="2025-01-23T13:33:00Z" w16du:dateUtc="2025-01-23T13:33:00Z">
              <w:tcPr>
                <w:tcW w:w="2382" w:type="dxa"/>
                <w:shd w:val="clear" w:color="auto" w:fill="CCFFCC"/>
                <w:vAlign w:val="center"/>
              </w:tcPr>
            </w:tcPrChange>
          </w:tcPr>
          <w:p w14:paraId="4F2A3DAF" w14:textId="77777777" w:rsidR="00A45261" w:rsidRPr="004065B1" w:rsidRDefault="00A45261" w:rsidP="00280DEE">
            <w:r w:rsidRPr="000A066E">
              <w:rPr>
                <w:b/>
              </w:rPr>
              <w:t>IHO Reference</w:t>
            </w:r>
          </w:p>
        </w:tc>
        <w:tc>
          <w:tcPr>
            <w:tcW w:w="2382" w:type="dxa"/>
            <w:shd w:val="clear" w:color="auto" w:fill="FFFFFF" w:themeFill="background1"/>
            <w:vAlign w:val="center"/>
            <w:tcPrChange w:id="2024" w:author="jonathan pritchard" w:date="2025-01-23T13:33:00Z" w16du:dateUtc="2025-01-23T13:33:00Z">
              <w:tcPr>
                <w:tcW w:w="2382" w:type="dxa"/>
                <w:shd w:val="clear" w:color="auto" w:fill="CCFFCC"/>
                <w:vAlign w:val="center"/>
              </w:tcPr>
            </w:tcPrChange>
          </w:tcPr>
          <w:p w14:paraId="228D3A3E" w14:textId="36C612A8" w:rsidR="00A45261" w:rsidRPr="004065B1" w:rsidRDefault="00FC7722" w:rsidP="00280DEE">
            <w:r>
              <w:rPr>
                <w:rFonts w:ascii="Calibri" w:hAnsi="Calibri" w:cs="Calibri"/>
                <w:color w:val="000000"/>
                <w:sz w:val="22"/>
                <w:szCs w:val="22"/>
              </w:rPr>
              <w:t>S-98 B-3</w:t>
            </w:r>
          </w:p>
        </w:tc>
      </w:tr>
      <w:tr w:rsidR="00A45261" w14:paraId="3DDB23CA" w14:textId="77777777" w:rsidTr="002F7035">
        <w:trPr>
          <w:tblHeader/>
          <w:trPrChange w:id="2025" w:author="jonathan pritchard" w:date="2025-01-23T13:33:00Z" w16du:dateUtc="2025-01-23T13:33:00Z">
            <w:trPr>
              <w:tblHeader/>
            </w:trPr>
          </w:trPrChange>
        </w:trPr>
        <w:tc>
          <w:tcPr>
            <w:tcW w:w="9526" w:type="dxa"/>
            <w:gridSpan w:val="4"/>
            <w:shd w:val="clear" w:color="auto" w:fill="BFBFBF" w:themeFill="background1" w:themeFillShade="BF"/>
            <w:vAlign w:val="center"/>
            <w:tcPrChange w:id="2026" w:author="jonathan pritchard" w:date="2025-01-23T13:33:00Z" w16du:dateUtc="2025-01-23T13:33:00Z">
              <w:tcPr>
                <w:tcW w:w="9526" w:type="dxa"/>
                <w:gridSpan w:val="4"/>
                <w:shd w:val="clear" w:color="auto" w:fill="CCFFCC"/>
                <w:vAlign w:val="center"/>
              </w:tcPr>
            </w:tcPrChange>
          </w:tcPr>
          <w:p w14:paraId="636F3F45" w14:textId="77777777" w:rsidR="00A45261" w:rsidRDefault="00A45261" w:rsidP="00280DEE">
            <w:r w:rsidRPr="000A066E">
              <w:rPr>
                <w:b/>
              </w:rPr>
              <w:t>Test description</w:t>
            </w:r>
          </w:p>
        </w:tc>
      </w:tr>
      <w:tr w:rsidR="00A45261" w14:paraId="73644154" w14:textId="77777777" w:rsidTr="00280DEE">
        <w:trPr>
          <w:tblHeader/>
        </w:trPr>
        <w:tc>
          <w:tcPr>
            <w:tcW w:w="9526" w:type="dxa"/>
            <w:gridSpan w:val="4"/>
            <w:vAlign w:val="center"/>
          </w:tcPr>
          <w:p w14:paraId="1AF8E18A" w14:textId="77777777" w:rsidR="00A45261" w:rsidRDefault="00A45261" w:rsidP="00280DEE">
            <w:pPr>
              <w:rPr>
                <w:i/>
              </w:rPr>
            </w:pPr>
          </w:p>
          <w:p w14:paraId="58F126D9" w14:textId="34F43497" w:rsidR="00A45261" w:rsidRDefault="00A45261" w:rsidP="00280DEE">
            <w:pPr>
              <w:rPr>
                <w:i/>
              </w:rPr>
            </w:pPr>
            <w:r w:rsidRPr="00B07F0D">
              <w:rPr>
                <w:i/>
              </w:rPr>
              <w:t xml:space="preserve">This test checks that </w:t>
            </w:r>
            <w:r>
              <w:rPr>
                <w:i/>
              </w:rPr>
              <w:t>exchange sets containing signatures but missing a data server certificate may not be loaded..</w:t>
            </w:r>
          </w:p>
          <w:p w14:paraId="366C4A1E" w14:textId="77777777" w:rsidR="00A45261" w:rsidRPr="00B07F0D" w:rsidRDefault="00A45261" w:rsidP="00280DEE">
            <w:pPr>
              <w:rPr>
                <w:i/>
              </w:rPr>
            </w:pPr>
          </w:p>
        </w:tc>
      </w:tr>
      <w:tr w:rsidR="00A45261" w14:paraId="5B1B9ACC" w14:textId="77777777" w:rsidTr="002F7035">
        <w:trPr>
          <w:tblHeader/>
          <w:trPrChange w:id="2027" w:author="jonathan pritchard" w:date="2025-01-23T13:33:00Z" w16du:dateUtc="2025-01-23T13:33:00Z">
            <w:trPr>
              <w:tblHeader/>
            </w:trPr>
          </w:trPrChange>
        </w:trPr>
        <w:tc>
          <w:tcPr>
            <w:tcW w:w="9526" w:type="dxa"/>
            <w:gridSpan w:val="4"/>
            <w:shd w:val="clear" w:color="auto" w:fill="BFBFBF" w:themeFill="background1" w:themeFillShade="BF"/>
            <w:vAlign w:val="center"/>
            <w:tcPrChange w:id="2028" w:author="jonathan pritchard" w:date="2025-01-23T13:33:00Z" w16du:dateUtc="2025-01-23T13:33:00Z">
              <w:tcPr>
                <w:tcW w:w="9526" w:type="dxa"/>
                <w:gridSpan w:val="4"/>
                <w:shd w:val="clear" w:color="auto" w:fill="CCFFCC"/>
                <w:vAlign w:val="center"/>
              </w:tcPr>
            </w:tcPrChange>
          </w:tcPr>
          <w:p w14:paraId="682B2AF3" w14:textId="77777777" w:rsidR="00A45261" w:rsidRPr="004065B1" w:rsidRDefault="00A45261" w:rsidP="00280DEE">
            <w:r w:rsidRPr="000A066E">
              <w:rPr>
                <w:b/>
              </w:rPr>
              <w:t>Setup</w:t>
            </w:r>
          </w:p>
        </w:tc>
      </w:tr>
      <w:tr w:rsidR="00A45261" w14:paraId="32F3148A" w14:textId="77777777" w:rsidTr="00280DEE">
        <w:trPr>
          <w:tblHeader/>
        </w:trPr>
        <w:tc>
          <w:tcPr>
            <w:tcW w:w="9526" w:type="dxa"/>
            <w:gridSpan w:val="4"/>
            <w:vAlign w:val="center"/>
          </w:tcPr>
          <w:p w14:paraId="4D0E5AE0" w14:textId="77777777" w:rsidR="00A45261" w:rsidRPr="00076547" w:rsidRDefault="00A45261" w:rsidP="00280DEE">
            <w:pPr>
              <w:rPr>
                <w:i/>
              </w:rPr>
            </w:pPr>
            <w:r w:rsidRPr="00076547">
              <w:rPr>
                <w:i/>
              </w:rPr>
              <w:t>No pre-installed permits</w:t>
            </w:r>
          </w:p>
          <w:p w14:paraId="3AC12A41" w14:textId="77777777" w:rsidR="00A45261" w:rsidRPr="00076547" w:rsidRDefault="00A45261" w:rsidP="00280DEE">
            <w:pPr>
              <w:rPr>
                <w:i/>
              </w:rPr>
            </w:pPr>
            <w:r w:rsidRPr="00076547">
              <w:rPr>
                <w:i/>
              </w:rPr>
              <w:t>Test data used:</w:t>
            </w:r>
          </w:p>
          <w:p w14:paraId="1F7EC227" w14:textId="77777777" w:rsidR="00A45261" w:rsidRPr="00076547" w:rsidRDefault="00A45261" w:rsidP="00280DEE">
            <w:pPr>
              <w:rPr>
                <w:i/>
              </w:rPr>
            </w:pPr>
            <w:r>
              <w:rPr>
                <w:i/>
              </w:rPr>
              <w:t>CATALOG.XML CAT.SIG</w:t>
            </w:r>
          </w:p>
          <w:p w14:paraId="5CEB1108" w14:textId="77777777" w:rsidR="00A45261" w:rsidRDefault="00A45261" w:rsidP="00280DEE">
            <w:pPr>
              <w:rPr>
                <w:i/>
              </w:rPr>
            </w:pPr>
            <w:r w:rsidRPr="00076547">
              <w:rPr>
                <w:i/>
              </w:rPr>
              <w:t>Test data location:</w:t>
            </w:r>
          </w:p>
          <w:p w14:paraId="40F948F5" w14:textId="638178C4" w:rsidR="00A45261" w:rsidRPr="001C412A" w:rsidRDefault="00A45261">
            <w:pPr>
              <w:pStyle w:val="ListParagraph"/>
              <w:numPr>
                <w:ilvl w:val="0"/>
                <w:numId w:val="53"/>
              </w:numPr>
              <w:rPr>
                <w:b/>
                <w:bCs/>
                <w:i/>
              </w:rPr>
            </w:pPr>
            <w:r>
              <w:rPr>
                <w:b/>
                <w:bCs/>
                <w:i/>
              </w:rPr>
              <w:t>Authentication3C</w:t>
            </w:r>
          </w:p>
          <w:p w14:paraId="3670ABCE" w14:textId="77777777" w:rsidR="00A45261" w:rsidRDefault="00A45261" w:rsidP="00280DEE">
            <w:pPr>
              <w:jc w:val="left"/>
              <w:rPr>
                <w:i/>
              </w:rPr>
            </w:pPr>
          </w:p>
          <w:p w14:paraId="1B7BDEA5" w14:textId="779B9DD6" w:rsidR="00A45261" w:rsidRDefault="00A45261" w:rsidP="00280DEE">
            <w:pPr>
              <w:jc w:val="left"/>
              <w:rPr>
                <w:i/>
              </w:rPr>
            </w:pPr>
            <w:r>
              <w:rPr>
                <w:i/>
              </w:rPr>
              <w:t xml:space="preserve">This exchange set contains data signed by two </w:t>
            </w:r>
            <w:proofErr w:type="spellStart"/>
            <w:r>
              <w:rPr>
                <w:i/>
              </w:rPr>
              <w:t>dataservers</w:t>
            </w:r>
            <w:proofErr w:type="spellEnd"/>
            <w:r>
              <w:rPr>
                <w:i/>
              </w:rPr>
              <w:t xml:space="preserve"> (as in </w:t>
            </w:r>
            <w:proofErr w:type="spellStart"/>
            <w:r>
              <w:rPr>
                <w:i/>
              </w:rPr>
              <w:t>MultipleDataServers</w:t>
            </w:r>
            <w:proofErr w:type="spellEnd"/>
            <w:r>
              <w:rPr>
                <w:i/>
              </w:rPr>
              <w:t>) but DS2’s SA signed data server certificate is missing.</w:t>
            </w:r>
          </w:p>
          <w:p w14:paraId="7A192D7D" w14:textId="77777777" w:rsidR="00A45261" w:rsidRPr="00EF287F" w:rsidRDefault="00A45261" w:rsidP="00280DEE">
            <w:pPr>
              <w:jc w:val="left"/>
              <w:rPr>
                <w:i/>
              </w:rPr>
            </w:pPr>
          </w:p>
        </w:tc>
      </w:tr>
      <w:tr w:rsidR="00A45261" w14:paraId="50C9FAFE" w14:textId="77777777" w:rsidTr="002F7035">
        <w:trPr>
          <w:tblHeader/>
          <w:trPrChange w:id="2029" w:author="jonathan pritchard" w:date="2025-01-23T13:33:00Z" w16du:dateUtc="2025-01-23T13:33:00Z">
            <w:trPr>
              <w:tblHeader/>
            </w:trPr>
          </w:trPrChange>
        </w:trPr>
        <w:tc>
          <w:tcPr>
            <w:tcW w:w="9526" w:type="dxa"/>
            <w:gridSpan w:val="4"/>
            <w:shd w:val="clear" w:color="auto" w:fill="BFBFBF" w:themeFill="background1" w:themeFillShade="BF"/>
            <w:vAlign w:val="center"/>
            <w:tcPrChange w:id="2030" w:author="jonathan pritchard" w:date="2025-01-23T13:33:00Z" w16du:dateUtc="2025-01-23T13:33:00Z">
              <w:tcPr>
                <w:tcW w:w="9526" w:type="dxa"/>
                <w:gridSpan w:val="4"/>
                <w:shd w:val="clear" w:color="auto" w:fill="CCFFCC"/>
                <w:vAlign w:val="center"/>
              </w:tcPr>
            </w:tcPrChange>
          </w:tcPr>
          <w:p w14:paraId="3267BCFD" w14:textId="77777777" w:rsidR="00A45261" w:rsidRPr="004065B1" w:rsidRDefault="00A45261" w:rsidP="00280DEE">
            <w:r w:rsidRPr="000A066E">
              <w:rPr>
                <w:b/>
              </w:rPr>
              <w:t>Action</w:t>
            </w:r>
          </w:p>
        </w:tc>
      </w:tr>
      <w:tr w:rsidR="00A45261" w14:paraId="0D98613D" w14:textId="77777777" w:rsidTr="00280DEE">
        <w:trPr>
          <w:tblHeader/>
        </w:trPr>
        <w:tc>
          <w:tcPr>
            <w:tcW w:w="9526" w:type="dxa"/>
            <w:gridSpan w:val="4"/>
            <w:vAlign w:val="center"/>
          </w:tcPr>
          <w:p w14:paraId="301AC22F" w14:textId="1FE948BE" w:rsidR="00A45261" w:rsidRPr="00B07F0D" w:rsidRDefault="00A45261" w:rsidP="00A45261">
            <w:pPr>
              <w:rPr>
                <w:i/>
              </w:rPr>
            </w:pPr>
            <w:r w:rsidRPr="00EF287F">
              <w:rPr>
                <w:i/>
              </w:rPr>
              <w:t>Install the certificate, permits and exchange set from the location above.</w:t>
            </w:r>
          </w:p>
        </w:tc>
      </w:tr>
      <w:tr w:rsidR="00A45261" w14:paraId="3DA6A736" w14:textId="77777777" w:rsidTr="002F7035">
        <w:trPr>
          <w:tblHeader/>
          <w:trPrChange w:id="2031" w:author="jonathan pritchard" w:date="2025-01-23T13:33:00Z" w16du:dateUtc="2025-01-23T13:33:00Z">
            <w:trPr>
              <w:tblHeader/>
            </w:trPr>
          </w:trPrChange>
        </w:trPr>
        <w:tc>
          <w:tcPr>
            <w:tcW w:w="9526" w:type="dxa"/>
            <w:gridSpan w:val="4"/>
            <w:shd w:val="clear" w:color="auto" w:fill="BFBFBF" w:themeFill="background1" w:themeFillShade="BF"/>
            <w:vAlign w:val="center"/>
            <w:tcPrChange w:id="2032" w:author="jonathan pritchard" w:date="2025-01-23T13:33:00Z" w16du:dateUtc="2025-01-23T13:33:00Z">
              <w:tcPr>
                <w:tcW w:w="9526" w:type="dxa"/>
                <w:gridSpan w:val="4"/>
                <w:shd w:val="clear" w:color="auto" w:fill="CCFFCC"/>
                <w:vAlign w:val="center"/>
              </w:tcPr>
            </w:tcPrChange>
          </w:tcPr>
          <w:p w14:paraId="29D724AC" w14:textId="77777777" w:rsidR="00A45261" w:rsidRPr="004065B1" w:rsidRDefault="00A45261" w:rsidP="00A45261">
            <w:r w:rsidRPr="000A066E">
              <w:rPr>
                <w:b/>
              </w:rPr>
              <w:t>Results</w:t>
            </w:r>
          </w:p>
        </w:tc>
      </w:tr>
      <w:tr w:rsidR="00A45261" w14:paraId="7BE7B1E2" w14:textId="77777777" w:rsidTr="00280DEE">
        <w:trPr>
          <w:tblHeader/>
        </w:trPr>
        <w:tc>
          <w:tcPr>
            <w:tcW w:w="9526" w:type="dxa"/>
            <w:gridSpan w:val="4"/>
            <w:vAlign w:val="center"/>
          </w:tcPr>
          <w:p w14:paraId="3D699C75" w14:textId="77777777" w:rsidR="00A45261" w:rsidRDefault="00A45261" w:rsidP="00A45261">
            <w:pPr>
              <w:jc w:val="left"/>
              <w:rPr>
                <w:rFonts w:cs="Arial"/>
                <w:i/>
                <w:iCs/>
                <w:position w:val="-1"/>
                <w:lang w:val="en-US"/>
              </w:rPr>
            </w:pPr>
          </w:p>
          <w:p w14:paraId="23FB4FA6" w14:textId="2834DADB" w:rsidR="00A45261" w:rsidRPr="00CE380E" w:rsidRDefault="00A45261" w:rsidP="00A45261">
            <w:pPr>
              <w:jc w:val="left"/>
              <w:rPr>
                <w:i/>
              </w:rPr>
            </w:pPr>
            <w:r w:rsidRPr="00CE380E">
              <w:rPr>
                <w:i/>
              </w:rPr>
              <w:t xml:space="preserve">The </w:t>
            </w:r>
            <w:r>
              <w:rPr>
                <w:i/>
              </w:rPr>
              <w:t>four</w:t>
            </w:r>
            <w:r w:rsidRPr="00CE380E">
              <w:rPr>
                <w:i/>
              </w:rPr>
              <w:t xml:space="preserve"> cells </w:t>
            </w:r>
            <w:r>
              <w:rPr>
                <w:i/>
              </w:rPr>
              <w:t xml:space="preserve">signed by DS1 </w:t>
            </w:r>
            <w:r w:rsidRPr="00CE380E">
              <w:rPr>
                <w:i/>
              </w:rPr>
              <w:t>must authenticate, decrypt and import to the ECDIS without any error or warning messages.</w:t>
            </w:r>
            <w:r>
              <w:rPr>
                <w:i/>
              </w:rPr>
              <w:t xml:space="preserve"> The cells and updates from DS2 must not be loaded and a suitable error message given.</w:t>
            </w:r>
          </w:p>
          <w:p w14:paraId="7B2B5D1B" w14:textId="77777777" w:rsidR="00A45261" w:rsidRPr="00CE380E" w:rsidRDefault="00A45261" w:rsidP="00A45261">
            <w:pPr>
              <w:jc w:val="left"/>
              <w:rPr>
                <w:i/>
              </w:rPr>
            </w:pPr>
          </w:p>
          <w:p w14:paraId="499FD1CA" w14:textId="77777777" w:rsidR="00A45261" w:rsidRPr="00CE380E" w:rsidRDefault="00A45261" w:rsidP="00A45261">
            <w:pPr>
              <w:jc w:val="left"/>
              <w:rPr>
                <w:i/>
              </w:rPr>
            </w:pPr>
            <w:r w:rsidRPr="00CE380E">
              <w:rPr>
                <w:i/>
              </w:rPr>
              <w:t xml:space="preserve">ENC cell </w:t>
            </w:r>
            <w:r>
              <w:rPr>
                <w:i/>
              </w:rPr>
              <w:t>101GB00</w:t>
            </w:r>
            <w:r w:rsidRPr="00CE380E">
              <w:rPr>
                <w:i/>
              </w:rPr>
              <w:t xml:space="preserve">301620 (Edition #3, Update #0) installed without error or warning </w:t>
            </w:r>
          </w:p>
          <w:p w14:paraId="13400B53" w14:textId="77777777" w:rsidR="00A45261" w:rsidRPr="00CE380E" w:rsidRDefault="00A45261" w:rsidP="00A45261">
            <w:pPr>
              <w:jc w:val="left"/>
              <w:rPr>
                <w:i/>
              </w:rPr>
            </w:pPr>
            <w:r w:rsidRPr="00CE380E">
              <w:rPr>
                <w:i/>
              </w:rPr>
              <w:t xml:space="preserve">ENC cell </w:t>
            </w:r>
            <w:r>
              <w:rPr>
                <w:i/>
              </w:rPr>
              <w:t>101GB00</w:t>
            </w:r>
            <w:r w:rsidRPr="00CE380E">
              <w:rPr>
                <w:i/>
              </w:rPr>
              <w:t xml:space="preserve">301640 (Edition #4, Update #0) installed without error or warning </w:t>
            </w:r>
          </w:p>
          <w:p w14:paraId="1AFF39EF" w14:textId="77777777" w:rsidR="00A45261" w:rsidRPr="00CE380E" w:rsidRDefault="00A45261" w:rsidP="00A45261">
            <w:pPr>
              <w:jc w:val="left"/>
              <w:rPr>
                <w:i/>
              </w:rPr>
            </w:pPr>
            <w:r w:rsidRPr="00CE380E">
              <w:rPr>
                <w:i/>
              </w:rPr>
              <w:t xml:space="preserve">ENC cell </w:t>
            </w:r>
            <w:r>
              <w:rPr>
                <w:i/>
              </w:rPr>
              <w:t>101GB00</w:t>
            </w:r>
            <w:r w:rsidRPr="00CE380E">
              <w:rPr>
                <w:i/>
              </w:rPr>
              <w:t xml:space="preserve">301660 (Edition #5, Update #0) installed without error or warning </w:t>
            </w:r>
          </w:p>
          <w:p w14:paraId="4C5E43F0" w14:textId="77777777" w:rsidR="00A45261" w:rsidRPr="00CE380E" w:rsidRDefault="00A45261" w:rsidP="00A45261">
            <w:pPr>
              <w:jc w:val="left"/>
              <w:rPr>
                <w:i/>
              </w:rPr>
            </w:pPr>
            <w:r w:rsidRPr="00CE380E">
              <w:rPr>
                <w:i/>
              </w:rPr>
              <w:t xml:space="preserve">ENC cell </w:t>
            </w:r>
            <w:r>
              <w:rPr>
                <w:i/>
              </w:rPr>
              <w:t>101GB00</w:t>
            </w:r>
            <w:r w:rsidRPr="00CE380E">
              <w:rPr>
                <w:i/>
              </w:rPr>
              <w:t xml:space="preserve">301820 (Edition #3, Update #0) installed without error or warning </w:t>
            </w:r>
          </w:p>
          <w:p w14:paraId="57613E47" w14:textId="2BC0B42D" w:rsidR="00A45261" w:rsidRPr="00CE380E" w:rsidRDefault="00A45261" w:rsidP="00A45261">
            <w:pPr>
              <w:jc w:val="left"/>
              <w:rPr>
                <w:i/>
              </w:rPr>
            </w:pPr>
            <w:r w:rsidRPr="00CE380E">
              <w:rPr>
                <w:i/>
              </w:rPr>
              <w:t xml:space="preserve">ENC cell </w:t>
            </w:r>
            <w:r>
              <w:rPr>
                <w:i/>
              </w:rPr>
              <w:t>101GB00</w:t>
            </w:r>
            <w:r w:rsidRPr="00CE380E">
              <w:rPr>
                <w:i/>
              </w:rPr>
              <w:t>301840 (Edition #8, Update #1)</w:t>
            </w:r>
            <w:r>
              <w:rPr>
                <w:i/>
              </w:rPr>
              <w:t xml:space="preserve"> not</w:t>
            </w:r>
            <w:r w:rsidRPr="00CE380E">
              <w:rPr>
                <w:i/>
              </w:rPr>
              <w:t xml:space="preserve"> install</w:t>
            </w:r>
            <w:r>
              <w:rPr>
                <w:i/>
              </w:rPr>
              <w:t>ed</w:t>
            </w:r>
          </w:p>
          <w:p w14:paraId="489F1FCE" w14:textId="186D06D0" w:rsidR="00A45261" w:rsidRPr="00CE380E" w:rsidRDefault="00A45261" w:rsidP="00A45261">
            <w:pPr>
              <w:jc w:val="left"/>
              <w:rPr>
                <w:i/>
              </w:rPr>
            </w:pPr>
            <w:r w:rsidRPr="00CE380E">
              <w:rPr>
                <w:i/>
              </w:rPr>
              <w:t xml:space="preserve">ENC cell </w:t>
            </w:r>
            <w:r>
              <w:rPr>
                <w:i/>
              </w:rPr>
              <w:t>101GB00</w:t>
            </w:r>
            <w:r w:rsidRPr="00CE380E">
              <w:rPr>
                <w:i/>
              </w:rPr>
              <w:t xml:space="preserve">301860 (Edition #3, Update #2) </w:t>
            </w:r>
            <w:r>
              <w:rPr>
                <w:i/>
              </w:rPr>
              <w:t>not</w:t>
            </w:r>
            <w:r w:rsidRPr="00CE380E">
              <w:rPr>
                <w:i/>
              </w:rPr>
              <w:t xml:space="preserve"> install</w:t>
            </w:r>
            <w:r>
              <w:rPr>
                <w:i/>
              </w:rPr>
              <w:t>ed</w:t>
            </w:r>
          </w:p>
          <w:p w14:paraId="0A8DC5BE" w14:textId="2561A4CD" w:rsidR="00A45261" w:rsidRPr="00B07F0D" w:rsidRDefault="00A45261" w:rsidP="00A45261">
            <w:pPr>
              <w:jc w:val="left"/>
              <w:rPr>
                <w:rFonts w:cs="Arial"/>
                <w:i/>
                <w:iCs/>
                <w:position w:val="-1"/>
                <w:lang w:val="en-US"/>
              </w:rPr>
            </w:pPr>
            <w:r w:rsidRPr="00CE380E">
              <w:rPr>
                <w:i/>
              </w:rPr>
              <w:t xml:space="preserve">ENC cell </w:t>
            </w:r>
            <w:r>
              <w:rPr>
                <w:i/>
              </w:rPr>
              <w:t>101GB00</w:t>
            </w:r>
            <w:r w:rsidRPr="00CE380E">
              <w:rPr>
                <w:i/>
              </w:rPr>
              <w:t xml:space="preserve">302020 (Edition #4, Update #1) </w:t>
            </w:r>
            <w:r>
              <w:rPr>
                <w:i/>
              </w:rPr>
              <w:t>not</w:t>
            </w:r>
            <w:r w:rsidRPr="00CE380E">
              <w:rPr>
                <w:i/>
              </w:rPr>
              <w:t xml:space="preserve"> install</w:t>
            </w:r>
            <w:r>
              <w:rPr>
                <w:i/>
              </w:rPr>
              <w:t>ed</w:t>
            </w:r>
          </w:p>
        </w:tc>
      </w:tr>
    </w:tbl>
    <w:p w14:paraId="698E56B5" w14:textId="77777777" w:rsidR="005B4573" w:rsidRDefault="005B4573" w:rsidP="004F582E"/>
    <w:p w14:paraId="14A14BC0" w14:textId="77777777" w:rsidR="004F582E" w:rsidRDefault="004F582E" w:rsidP="00E30B8F">
      <w:pPr>
        <w:pStyle w:val="Heading3"/>
      </w:pPr>
      <w:bookmarkStart w:id="2033" w:name="_Toc189647808"/>
      <w:r>
        <w:lastRenderedPageBreak/>
        <w:t>ENC Decryption</w:t>
      </w:r>
      <w:bookmarkEnd w:id="2033"/>
    </w:p>
    <w:p w14:paraId="0AE3D11B" w14:textId="77777777" w:rsidR="004F582E" w:rsidRPr="00A94802" w:rsidRDefault="004F582E" w:rsidP="001D52EE">
      <w:pPr>
        <w:pStyle w:val="Heading4"/>
      </w:pPr>
      <w:r>
        <w:t>2.5.6</w:t>
      </w:r>
      <w:r w:rsidRPr="00A94802">
        <w:t xml:space="preserve"> a) </w:t>
      </w:r>
      <w:r w:rsidR="003417A2" w:rsidRPr="003417A2">
        <w:t>Install ENCs when pre-installed permits have expired</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034" w:author="jonathan pritchard" w:date="2025-01-23T13:33:00Z" w16du:dateUtc="2025-01-23T13:33: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2035">
          <w:tblGrid>
            <w:gridCol w:w="2381"/>
            <w:gridCol w:w="2381"/>
            <w:gridCol w:w="2382"/>
            <w:gridCol w:w="2382"/>
          </w:tblGrid>
        </w:tblGridChange>
      </w:tblGrid>
      <w:tr w:rsidR="004F582E" w14:paraId="0382DFA4" w14:textId="77777777" w:rsidTr="00FC7722">
        <w:trPr>
          <w:trHeight w:val="454"/>
          <w:tblHeader/>
          <w:trPrChange w:id="2036" w:author="jonathan pritchard" w:date="2025-01-23T13:33:00Z" w16du:dateUtc="2025-01-23T13:33:00Z">
            <w:trPr>
              <w:trHeight w:val="454"/>
              <w:tblHeader/>
            </w:trPr>
          </w:trPrChange>
        </w:trPr>
        <w:tc>
          <w:tcPr>
            <w:tcW w:w="2381" w:type="dxa"/>
            <w:shd w:val="clear" w:color="auto" w:fill="BFBFBF" w:themeFill="background1" w:themeFillShade="BF"/>
            <w:vAlign w:val="center"/>
            <w:tcPrChange w:id="2037" w:author="jonathan pritchard" w:date="2025-01-23T13:33:00Z" w16du:dateUtc="2025-01-23T13:33:00Z">
              <w:tcPr>
                <w:tcW w:w="2381" w:type="dxa"/>
                <w:shd w:val="clear" w:color="auto" w:fill="CCFFCC"/>
                <w:vAlign w:val="center"/>
              </w:tcPr>
            </w:tcPrChange>
          </w:tcPr>
          <w:p w14:paraId="60D9AFCE" w14:textId="77777777" w:rsidR="004F582E" w:rsidRPr="004065B1" w:rsidRDefault="004F582E" w:rsidP="00CB4150">
            <w:r w:rsidRPr="000A066E">
              <w:rPr>
                <w:b/>
              </w:rPr>
              <w:t>Test Reference</w:t>
            </w:r>
          </w:p>
        </w:tc>
        <w:tc>
          <w:tcPr>
            <w:tcW w:w="2381" w:type="dxa"/>
            <w:shd w:val="clear" w:color="auto" w:fill="FFFFFF" w:themeFill="background1"/>
            <w:vAlign w:val="center"/>
            <w:tcPrChange w:id="2038" w:author="jonathan pritchard" w:date="2025-01-23T13:33:00Z" w16du:dateUtc="2025-01-23T13:33:00Z">
              <w:tcPr>
                <w:tcW w:w="2381" w:type="dxa"/>
                <w:shd w:val="clear" w:color="auto" w:fill="CCFFCC"/>
                <w:vAlign w:val="center"/>
              </w:tcPr>
            </w:tcPrChange>
          </w:tcPr>
          <w:p w14:paraId="1A3A581E" w14:textId="1DD5BC24" w:rsidR="004F582E" w:rsidRPr="004065B1" w:rsidRDefault="00A507B1" w:rsidP="00CB4150">
            <w:proofErr w:type="spellStart"/>
            <w:r>
              <w:t>ExpiredPermits</w:t>
            </w:r>
            <w:proofErr w:type="spellEnd"/>
          </w:p>
        </w:tc>
        <w:tc>
          <w:tcPr>
            <w:tcW w:w="2382" w:type="dxa"/>
            <w:shd w:val="clear" w:color="auto" w:fill="BFBFBF" w:themeFill="background1" w:themeFillShade="BF"/>
            <w:vAlign w:val="center"/>
            <w:tcPrChange w:id="2039" w:author="jonathan pritchard" w:date="2025-01-23T13:33:00Z" w16du:dateUtc="2025-01-23T13:33:00Z">
              <w:tcPr>
                <w:tcW w:w="2382" w:type="dxa"/>
                <w:shd w:val="clear" w:color="auto" w:fill="CCFFCC"/>
                <w:vAlign w:val="center"/>
              </w:tcPr>
            </w:tcPrChange>
          </w:tcPr>
          <w:p w14:paraId="4B53280D" w14:textId="77777777" w:rsidR="004F582E" w:rsidRPr="004065B1" w:rsidRDefault="004F582E" w:rsidP="00CB4150">
            <w:r w:rsidRPr="000A066E">
              <w:rPr>
                <w:b/>
              </w:rPr>
              <w:t>IHO Reference</w:t>
            </w:r>
          </w:p>
        </w:tc>
        <w:tc>
          <w:tcPr>
            <w:tcW w:w="2382" w:type="dxa"/>
            <w:shd w:val="clear" w:color="auto" w:fill="FFFFFF" w:themeFill="background1"/>
            <w:vAlign w:val="center"/>
            <w:tcPrChange w:id="2040" w:author="jonathan pritchard" w:date="2025-01-23T13:33:00Z" w16du:dateUtc="2025-01-23T13:33:00Z">
              <w:tcPr>
                <w:tcW w:w="2382" w:type="dxa"/>
                <w:shd w:val="clear" w:color="auto" w:fill="CCFFCC"/>
                <w:vAlign w:val="center"/>
              </w:tcPr>
            </w:tcPrChange>
          </w:tcPr>
          <w:p w14:paraId="50345A8E" w14:textId="14A0D676" w:rsidR="004F582E" w:rsidRPr="00FC7722" w:rsidRDefault="00FC7722" w:rsidP="00FC7722">
            <w:pPr>
              <w:widowControl/>
              <w:spacing w:line="240" w:lineRule="auto"/>
              <w:rPr>
                <w:rFonts w:ascii="Calibri" w:hAnsi="Calibri" w:cs="Calibri"/>
                <w:snapToGrid/>
                <w:color w:val="000000"/>
                <w:sz w:val="22"/>
                <w:szCs w:val="22"/>
              </w:rPr>
            </w:pPr>
            <w:r>
              <w:rPr>
                <w:rFonts w:ascii="Calibri" w:hAnsi="Calibri" w:cs="Calibri"/>
                <w:color w:val="000000"/>
                <w:sz w:val="22"/>
                <w:szCs w:val="22"/>
              </w:rPr>
              <w:t>S-98 B-3</w:t>
            </w:r>
          </w:p>
        </w:tc>
      </w:tr>
      <w:tr w:rsidR="004F582E" w14:paraId="43CC72A2" w14:textId="77777777" w:rsidTr="002F7035">
        <w:trPr>
          <w:tblHeader/>
          <w:trPrChange w:id="2041" w:author="jonathan pritchard" w:date="2025-01-23T13:33:00Z" w16du:dateUtc="2025-01-23T13:33:00Z">
            <w:trPr>
              <w:tblHeader/>
            </w:trPr>
          </w:trPrChange>
        </w:trPr>
        <w:tc>
          <w:tcPr>
            <w:tcW w:w="9526" w:type="dxa"/>
            <w:gridSpan w:val="4"/>
            <w:shd w:val="clear" w:color="auto" w:fill="BFBFBF" w:themeFill="background1" w:themeFillShade="BF"/>
            <w:vAlign w:val="center"/>
            <w:tcPrChange w:id="2042" w:author="jonathan pritchard" w:date="2025-01-23T13:33:00Z" w16du:dateUtc="2025-01-23T13:33:00Z">
              <w:tcPr>
                <w:tcW w:w="9526" w:type="dxa"/>
                <w:gridSpan w:val="4"/>
                <w:shd w:val="clear" w:color="auto" w:fill="CCFFCC"/>
                <w:vAlign w:val="center"/>
              </w:tcPr>
            </w:tcPrChange>
          </w:tcPr>
          <w:p w14:paraId="4ECA5930" w14:textId="77777777" w:rsidR="004F582E" w:rsidRDefault="004F582E" w:rsidP="00CB4150">
            <w:r w:rsidRPr="000A066E">
              <w:rPr>
                <w:b/>
              </w:rPr>
              <w:t>Test description</w:t>
            </w:r>
          </w:p>
        </w:tc>
      </w:tr>
      <w:tr w:rsidR="004F582E" w14:paraId="35BCE6D5" w14:textId="77777777" w:rsidTr="00CB4150">
        <w:trPr>
          <w:tblHeader/>
        </w:trPr>
        <w:tc>
          <w:tcPr>
            <w:tcW w:w="9526" w:type="dxa"/>
            <w:gridSpan w:val="4"/>
            <w:vAlign w:val="center"/>
          </w:tcPr>
          <w:p w14:paraId="155695C8" w14:textId="77777777" w:rsidR="004F582E" w:rsidRPr="00CE380E" w:rsidRDefault="00380B4B" w:rsidP="002164D3">
            <w:pPr>
              <w:jc w:val="left"/>
              <w:rPr>
                <w:i/>
              </w:rPr>
            </w:pPr>
            <w:r w:rsidRPr="00CE380E">
              <w:rPr>
                <w:i/>
              </w:rPr>
              <w:t>To test how the system performs when importing new ENCs where the previously installed permits have expired.</w:t>
            </w:r>
          </w:p>
        </w:tc>
      </w:tr>
      <w:tr w:rsidR="004F582E" w14:paraId="61399711" w14:textId="77777777" w:rsidTr="002F7035">
        <w:trPr>
          <w:tblHeader/>
          <w:trPrChange w:id="2043" w:author="jonathan pritchard" w:date="2025-01-23T13:33:00Z" w16du:dateUtc="2025-01-23T13:33:00Z">
            <w:trPr>
              <w:tblHeader/>
            </w:trPr>
          </w:trPrChange>
        </w:trPr>
        <w:tc>
          <w:tcPr>
            <w:tcW w:w="9526" w:type="dxa"/>
            <w:gridSpan w:val="4"/>
            <w:shd w:val="clear" w:color="auto" w:fill="BFBFBF" w:themeFill="background1" w:themeFillShade="BF"/>
            <w:vAlign w:val="center"/>
            <w:tcPrChange w:id="2044" w:author="jonathan pritchard" w:date="2025-01-23T13:33:00Z" w16du:dateUtc="2025-01-23T13:33:00Z">
              <w:tcPr>
                <w:tcW w:w="9526" w:type="dxa"/>
                <w:gridSpan w:val="4"/>
                <w:shd w:val="clear" w:color="auto" w:fill="CCFFCC"/>
                <w:vAlign w:val="center"/>
              </w:tcPr>
            </w:tcPrChange>
          </w:tcPr>
          <w:p w14:paraId="2AF056AB" w14:textId="77777777" w:rsidR="004F582E" w:rsidRPr="004065B1" w:rsidRDefault="004F582E" w:rsidP="00CB4150">
            <w:r w:rsidRPr="000A066E">
              <w:rPr>
                <w:b/>
              </w:rPr>
              <w:t>Setup</w:t>
            </w:r>
          </w:p>
        </w:tc>
      </w:tr>
      <w:tr w:rsidR="004F582E" w14:paraId="4E937AB3" w14:textId="77777777" w:rsidTr="00CB4150">
        <w:trPr>
          <w:tblHeader/>
        </w:trPr>
        <w:tc>
          <w:tcPr>
            <w:tcW w:w="9526" w:type="dxa"/>
            <w:gridSpan w:val="4"/>
            <w:vAlign w:val="center"/>
          </w:tcPr>
          <w:p w14:paraId="796542CF" w14:textId="563AC812" w:rsidR="00380B4B" w:rsidRPr="00CE380E" w:rsidRDefault="00380B4B" w:rsidP="00380B4B">
            <w:pPr>
              <w:rPr>
                <w:i/>
              </w:rPr>
            </w:pPr>
            <w:r w:rsidRPr="00CE380E">
              <w:rPr>
                <w:i/>
              </w:rPr>
              <w:t xml:space="preserve">Only the </w:t>
            </w:r>
            <w:r w:rsidR="00823D26">
              <w:rPr>
                <w:i/>
              </w:rPr>
              <w:t>PERMIT.XML</w:t>
            </w:r>
            <w:r w:rsidRPr="00CE380E">
              <w:rPr>
                <w:i/>
              </w:rPr>
              <w:t xml:space="preserve"> and IHO.CRT files installed from the location below. </w:t>
            </w:r>
          </w:p>
          <w:p w14:paraId="3CC10506" w14:textId="77777777" w:rsidR="00380B4B" w:rsidRPr="00CE380E" w:rsidRDefault="00380B4B" w:rsidP="00380B4B">
            <w:pPr>
              <w:rPr>
                <w:i/>
              </w:rPr>
            </w:pPr>
            <w:r w:rsidRPr="00CE380E">
              <w:rPr>
                <w:i/>
              </w:rPr>
              <w:t>Test data used:</w:t>
            </w:r>
          </w:p>
          <w:p w14:paraId="53EA7A8A" w14:textId="18AB9A55" w:rsidR="00380B4B" w:rsidRPr="00CE380E" w:rsidRDefault="00380B4B" w:rsidP="00380B4B">
            <w:pPr>
              <w:rPr>
                <w:i/>
              </w:rPr>
            </w:pPr>
            <w:r w:rsidRPr="00CE380E">
              <w:rPr>
                <w:i/>
              </w:rPr>
              <w:t>1) IHO.CRT</w:t>
            </w:r>
            <w:r w:rsidR="00077F07">
              <w:rPr>
                <w:i/>
              </w:rPr>
              <w:t xml:space="preserve"> </w:t>
            </w:r>
          </w:p>
          <w:p w14:paraId="656BE549" w14:textId="0A4C753D" w:rsidR="00380B4B" w:rsidRPr="00CE380E" w:rsidRDefault="00380B4B" w:rsidP="00380B4B">
            <w:pPr>
              <w:rPr>
                <w:i/>
              </w:rPr>
            </w:pPr>
            <w:r w:rsidRPr="00CE380E">
              <w:rPr>
                <w:i/>
              </w:rPr>
              <w:t xml:space="preserve">2) </w:t>
            </w:r>
            <w:r w:rsidR="00823D26">
              <w:rPr>
                <w:i/>
              </w:rPr>
              <w:t>PERMIT.XML</w:t>
            </w:r>
          </w:p>
          <w:p w14:paraId="77480399" w14:textId="4AA23279" w:rsidR="00380B4B" w:rsidRPr="00CE380E" w:rsidRDefault="00380B4B" w:rsidP="00380B4B">
            <w:pPr>
              <w:rPr>
                <w:i/>
              </w:rPr>
            </w:pPr>
            <w:r w:rsidRPr="00CE380E">
              <w:rPr>
                <w:i/>
              </w:rPr>
              <w:t xml:space="preserve">3) </w:t>
            </w:r>
            <w:r w:rsidR="00581282">
              <w:rPr>
                <w:i/>
              </w:rPr>
              <w:t>S100_ROOT</w:t>
            </w:r>
            <w:r w:rsidRPr="00CE380E">
              <w:rPr>
                <w:i/>
              </w:rPr>
              <w:t xml:space="preserve"> (Exchange Set - </w:t>
            </w:r>
            <w:r w:rsidR="008F01CB">
              <w:rPr>
                <w:i/>
              </w:rPr>
              <w:t>101GB00</w:t>
            </w:r>
            <w:r w:rsidRPr="00CE380E">
              <w:rPr>
                <w:i/>
              </w:rPr>
              <w:t xml:space="preserve">61021A &amp; </w:t>
            </w:r>
            <w:r w:rsidR="008F01CB">
              <w:rPr>
                <w:i/>
              </w:rPr>
              <w:t>101GB00</w:t>
            </w:r>
            <w:r w:rsidRPr="00CE380E">
              <w:rPr>
                <w:i/>
              </w:rPr>
              <w:t>61021B)</w:t>
            </w:r>
          </w:p>
          <w:p w14:paraId="20BEFBDF" w14:textId="238A9A9A" w:rsidR="00380B4B" w:rsidRDefault="00380B4B" w:rsidP="00380B4B">
            <w:pPr>
              <w:rPr>
                <w:i/>
              </w:rPr>
            </w:pPr>
            <w:r w:rsidRPr="00CE380E">
              <w:rPr>
                <w:i/>
              </w:rPr>
              <w:t>Test data location:</w:t>
            </w:r>
          </w:p>
          <w:p w14:paraId="1759BEF8" w14:textId="453D38F9" w:rsidR="00A507B1" w:rsidRPr="00A507B1" w:rsidRDefault="00A507B1">
            <w:pPr>
              <w:pStyle w:val="ListParagraph"/>
              <w:numPr>
                <w:ilvl w:val="0"/>
                <w:numId w:val="53"/>
              </w:numPr>
              <w:rPr>
                <w:b/>
                <w:bCs/>
                <w:i/>
              </w:rPr>
            </w:pPr>
            <w:proofErr w:type="spellStart"/>
            <w:r w:rsidRPr="00A507B1">
              <w:rPr>
                <w:b/>
                <w:bCs/>
                <w:i/>
              </w:rPr>
              <w:t>DecryptionA</w:t>
            </w:r>
            <w:proofErr w:type="spellEnd"/>
          </w:p>
          <w:p w14:paraId="59D15414" w14:textId="3A18F5BC" w:rsidR="004F582E" w:rsidRPr="00CE380E" w:rsidRDefault="004F582E" w:rsidP="00380B4B">
            <w:pPr>
              <w:rPr>
                <w:i/>
              </w:rPr>
            </w:pPr>
          </w:p>
        </w:tc>
      </w:tr>
      <w:tr w:rsidR="004F582E" w14:paraId="780FF8E2" w14:textId="77777777" w:rsidTr="002F7035">
        <w:trPr>
          <w:tblHeader/>
          <w:trPrChange w:id="2045" w:author="jonathan pritchard" w:date="2025-01-23T13:33:00Z" w16du:dateUtc="2025-01-23T13:33:00Z">
            <w:trPr>
              <w:tblHeader/>
            </w:trPr>
          </w:trPrChange>
        </w:trPr>
        <w:tc>
          <w:tcPr>
            <w:tcW w:w="9526" w:type="dxa"/>
            <w:gridSpan w:val="4"/>
            <w:shd w:val="clear" w:color="auto" w:fill="BFBFBF" w:themeFill="background1" w:themeFillShade="BF"/>
            <w:vAlign w:val="center"/>
            <w:tcPrChange w:id="2046" w:author="jonathan pritchard" w:date="2025-01-23T13:33:00Z" w16du:dateUtc="2025-01-23T13:33:00Z">
              <w:tcPr>
                <w:tcW w:w="9526" w:type="dxa"/>
                <w:gridSpan w:val="4"/>
                <w:shd w:val="clear" w:color="auto" w:fill="CCFFCC"/>
                <w:vAlign w:val="center"/>
              </w:tcPr>
            </w:tcPrChange>
          </w:tcPr>
          <w:p w14:paraId="0AD71366" w14:textId="77777777" w:rsidR="004F582E" w:rsidRPr="004065B1" w:rsidRDefault="004F582E" w:rsidP="00CB4150">
            <w:r w:rsidRPr="000A066E">
              <w:rPr>
                <w:b/>
              </w:rPr>
              <w:t>Action</w:t>
            </w:r>
          </w:p>
        </w:tc>
      </w:tr>
      <w:tr w:rsidR="004F582E" w14:paraId="2D4F16EB" w14:textId="77777777" w:rsidTr="00CB4150">
        <w:trPr>
          <w:tblHeader/>
        </w:trPr>
        <w:tc>
          <w:tcPr>
            <w:tcW w:w="9526" w:type="dxa"/>
            <w:gridSpan w:val="4"/>
            <w:vAlign w:val="center"/>
          </w:tcPr>
          <w:p w14:paraId="17CBE539" w14:textId="77777777" w:rsidR="00380B4B" w:rsidRPr="00CE380E" w:rsidRDefault="00380B4B" w:rsidP="00380B4B">
            <w:pPr>
              <w:rPr>
                <w:i/>
              </w:rPr>
            </w:pPr>
            <w:r w:rsidRPr="00CE380E">
              <w:rPr>
                <w:i/>
              </w:rPr>
              <w:t xml:space="preserve">Install the exchange set from the location above. </w:t>
            </w:r>
          </w:p>
          <w:p w14:paraId="04257D93" w14:textId="4B7738FA" w:rsidR="004F582E" w:rsidRPr="00CE380E" w:rsidRDefault="004A095C" w:rsidP="00380B4B">
            <w:pPr>
              <w:rPr>
                <w:i/>
              </w:rPr>
            </w:pPr>
            <w:r w:rsidRPr="00EF287F">
              <w:rPr>
                <w:i/>
              </w:rPr>
              <w:t>Note</w:t>
            </w:r>
            <w:r w:rsidR="00380B4B" w:rsidRPr="00EF287F">
              <w:rPr>
                <w:i/>
              </w:rPr>
              <w:t>:</w:t>
            </w:r>
            <w:r w:rsidR="00380B4B" w:rsidRPr="00CE380E">
              <w:rPr>
                <w:i/>
              </w:rPr>
              <w:t xml:space="preserve"> The computer clock must be </w:t>
            </w:r>
            <w:r w:rsidR="001825B9" w:rsidRPr="001825B9">
              <w:rPr>
                <w:i/>
              </w:rPr>
              <w:t>to 1st Jan 20</w:t>
            </w:r>
            <w:r w:rsidR="008538F7">
              <w:rPr>
                <w:i/>
              </w:rPr>
              <w:t>2</w:t>
            </w:r>
            <w:r w:rsidR="001825B9" w:rsidRPr="001825B9">
              <w:rPr>
                <w:i/>
              </w:rPr>
              <w:t>3</w:t>
            </w:r>
            <w:r w:rsidR="00380B4B" w:rsidRPr="00CE380E">
              <w:rPr>
                <w:i/>
              </w:rPr>
              <w:t>.</w:t>
            </w:r>
          </w:p>
        </w:tc>
      </w:tr>
      <w:tr w:rsidR="004F582E" w14:paraId="7ABE4672" w14:textId="77777777" w:rsidTr="002F7035">
        <w:trPr>
          <w:tblHeader/>
          <w:trPrChange w:id="2047" w:author="jonathan pritchard" w:date="2025-01-23T13:33:00Z" w16du:dateUtc="2025-01-23T13:33:00Z">
            <w:trPr>
              <w:tblHeader/>
            </w:trPr>
          </w:trPrChange>
        </w:trPr>
        <w:tc>
          <w:tcPr>
            <w:tcW w:w="9526" w:type="dxa"/>
            <w:gridSpan w:val="4"/>
            <w:shd w:val="clear" w:color="auto" w:fill="BFBFBF" w:themeFill="background1" w:themeFillShade="BF"/>
            <w:vAlign w:val="center"/>
            <w:tcPrChange w:id="2048" w:author="jonathan pritchard" w:date="2025-01-23T13:33:00Z" w16du:dateUtc="2025-01-23T13:33:00Z">
              <w:tcPr>
                <w:tcW w:w="9526" w:type="dxa"/>
                <w:gridSpan w:val="4"/>
                <w:shd w:val="clear" w:color="auto" w:fill="CCFFCC"/>
                <w:vAlign w:val="center"/>
              </w:tcPr>
            </w:tcPrChange>
          </w:tcPr>
          <w:p w14:paraId="4E2EF6C8" w14:textId="77777777" w:rsidR="004F582E" w:rsidRPr="004065B1" w:rsidRDefault="004F582E" w:rsidP="00CB4150">
            <w:r w:rsidRPr="000A066E">
              <w:rPr>
                <w:b/>
              </w:rPr>
              <w:t>Results</w:t>
            </w:r>
          </w:p>
        </w:tc>
      </w:tr>
      <w:tr w:rsidR="004F582E" w14:paraId="0D5ECD7A" w14:textId="77777777" w:rsidTr="00CB4150">
        <w:trPr>
          <w:tblHeader/>
        </w:trPr>
        <w:tc>
          <w:tcPr>
            <w:tcW w:w="9526" w:type="dxa"/>
            <w:gridSpan w:val="4"/>
            <w:vAlign w:val="center"/>
          </w:tcPr>
          <w:p w14:paraId="70A183EA" w14:textId="36EC9C5D" w:rsidR="00380B4B" w:rsidRPr="00CE380E" w:rsidRDefault="00380B4B" w:rsidP="00380B4B">
            <w:pPr>
              <w:jc w:val="left"/>
              <w:rPr>
                <w:i/>
              </w:rPr>
            </w:pPr>
            <w:r w:rsidRPr="00CE380E">
              <w:rPr>
                <w:i/>
              </w:rPr>
              <w:t xml:space="preserve">The system must display the SSE </w:t>
            </w:r>
            <w:r w:rsidR="00F06377">
              <w:rPr>
                <w:i/>
              </w:rPr>
              <w:t>1</w:t>
            </w:r>
            <w:r w:rsidRPr="00CE380E">
              <w:rPr>
                <w:i/>
              </w:rPr>
              <w:t>15 warning when importing the exchange set as follows:</w:t>
            </w:r>
          </w:p>
          <w:p w14:paraId="7F4E95A0" w14:textId="77777777" w:rsidR="00380B4B" w:rsidRPr="00CE380E" w:rsidRDefault="00380B4B" w:rsidP="00380B4B">
            <w:pPr>
              <w:jc w:val="left"/>
              <w:rPr>
                <w:i/>
              </w:rPr>
            </w:pPr>
          </w:p>
          <w:p w14:paraId="04CF1171" w14:textId="6817AD66" w:rsidR="00380B4B" w:rsidRPr="00CE380E" w:rsidRDefault="00380B4B" w:rsidP="00380B4B">
            <w:pPr>
              <w:jc w:val="left"/>
              <w:rPr>
                <w:i/>
              </w:rPr>
            </w:pPr>
            <w:r w:rsidRPr="00CE380E">
              <w:rPr>
                <w:i/>
              </w:rPr>
              <w:t>“</w:t>
            </w:r>
            <w:r w:rsidRPr="00CE380E">
              <w:rPr>
                <w:b/>
                <w:i/>
              </w:rPr>
              <w:t xml:space="preserve">SSE </w:t>
            </w:r>
            <w:r w:rsidR="00F06377">
              <w:rPr>
                <w:b/>
                <w:i/>
              </w:rPr>
              <w:t>1</w:t>
            </w:r>
            <w:r w:rsidRPr="00CE380E">
              <w:rPr>
                <w:b/>
                <w:i/>
              </w:rPr>
              <w:t>15 – Subscription service has expired. Please contact your data supplier to renew the subscription licence</w:t>
            </w:r>
            <w:r w:rsidRPr="00CE380E">
              <w:rPr>
                <w:i/>
              </w:rPr>
              <w:t>”, (list affected cells)</w:t>
            </w:r>
          </w:p>
          <w:p w14:paraId="5B4566C4" w14:textId="77777777" w:rsidR="005517BB" w:rsidRDefault="005517BB" w:rsidP="00380B4B">
            <w:pPr>
              <w:jc w:val="left"/>
              <w:rPr>
                <w:i/>
              </w:rPr>
            </w:pPr>
          </w:p>
          <w:p w14:paraId="16DCC856" w14:textId="15DD0654" w:rsidR="00380B4B" w:rsidRPr="00CE380E" w:rsidRDefault="00380B4B" w:rsidP="00380B4B">
            <w:pPr>
              <w:jc w:val="left"/>
              <w:rPr>
                <w:i/>
              </w:rPr>
            </w:pPr>
            <w:r w:rsidRPr="00CE380E">
              <w:rPr>
                <w:i/>
              </w:rPr>
              <w:t xml:space="preserve">The system must display the following SSE </w:t>
            </w:r>
            <w:r w:rsidR="00F06377">
              <w:rPr>
                <w:i/>
              </w:rPr>
              <w:t>1</w:t>
            </w:r>
            <w:r w:rsidRPr="00CE380E">
              <w:rPr>
                <w:i/>
              </w:rPr>
              <w:t>25 warning when viewing cells with expired permits:</w:t>
            </w:r>
          </w:p>
          <w:p w14:paraId="2EFE4C22" w14:textId="77777777" w:rsidR="00380B4B" w:rsidRPr="00CE380E" w:rsidRDefault="00380B4B" w:rsidP="00380B4B">
            <w:pPr>
              <w:jc w:val="left"/>
              <w:rPr>
                <w:i/>
              </w:rPr>
            </w:pPr>
          </w:p>
          <w:p w14:paraId="6CBB735D" w14:textId="744A0E29" w:rsidR="00380B4B" w:rsidRPr="00CE380E" w:rsidRDefault="00380B4B" w:rsidP="00380B4B">
            <w:pPr>
              <w:jc w:val="left"/>
              <w:rPr>
                <w:i/>
              </w:rPr>
            </w:pPr>
            <w:r w:rsidRPr="00CE380E">
              <w:rPr>
                <w:i/>
              </w:rPr>
              <w:t>“</w:t>
            </w:r>
            <w:r w:rsidRPr="00CE380E">
              <w:rPr>
                <w:b/>
                <w:i/>
              </w:rPr>
              <w:t xml:space="preserve">SSE </w:t>
            </w:r>
            <w:r w:rsidR="00F06377">
              <w:rPr>
                <w:b/>
                <w:i/>
              </w:rPr>
              <w:t>1</w:t>
            </w:r>
            <w:r w:rsidRPr="00CE380E">
              <w:rPr>
                <w:b/>
                <w:i/>
              </w:rPr>
              <w:t>25 – The ENC permit for this cell has expired. This cell may be out of date and MUST NOT be used for NAVIGATION</w:t>
            </w:r>
            <w:r w:rsidRPr="00CE380E">
              <w:rPr>
                <w:i/>
              </w:rPr>
              <w:t>”.</w:t>
            </w:r>
          </w:p>
          <w:p w14:paraId="6E45ADC5" w14:textId="37D1B3AD" w:rsidR="00380B4B" w:rsidRPr="00CE380E" w:rsidRDefault="00380B4B" w:rsidP="00380B4B">
            <w:pPr>
              <w:jc w:val="left"/>
              <w:rPr>
                <w:i/>
              </w:rPr>
            </w:pPr>
            <w:r w:rsidRPr="00CE380E">
              <w:rPr>
                <w:i/>
              </w:rPr>
              <w:t>(Permits for this test are set to expire on 31st Dec 20</w:t>
            </w:r>
            <w:r w:rsidR="008538F7">
              <w:rPr>
                <w:i/>
              </w:rPr>
              <w:t>2</w:t>
            </w:r>
            <w:r w:rsidRPr="00CE380E">
              <w:rPr>
                <w:i/>
              </w:rPr>
              <w:t xml:space="preserve">2.) </w:t>
            </w:r>
          </w:p>
          <w:p w14:paraId="0228497E" w14:textId="02E6BA0F" w:rsidR="00380B4B" w:rsidRPr="00CE380E" w:rsidRDefault="008F01CB" w:rsidP="00380B4B">
            <w:pPr>
              <w:jc w:val="left"/>
              <w:rPr>
                <w:i/>
              </w:rPr>
            </w:pPr>
            <w:r>
              <w:rPr>
                <w:i/>
              </w:rPr>
              <w:t>101GB00</w:t>
            </w:r>
            <w:r w:rsidR="00380B4B" w:rsidRPr="00CE380E">
              <w:rPr>
                <w:i/>
              </w:rPr>
              <w:t>61021A (edition # 1 update # 1) should be installed.</w:t>
            </w:r>
          </w:p>
          <w:p w14:paraId="5E98220A" w14:textId="687C8C7E" w:rsidR="004F582E" w:rsidRPr="00CE380E" w:rsidRDefault="008F01CB" w:rsidP="00380B4B">
            <w:pPr>
              <w:jc w:val="left"/>
              <w:rPr>
                <w:i/>
              </w:rPr>
            </w:pPr>
            <w:r>
              <w:rPr>
                <w:i/>
              </w:rPr>
              <w:t>101GB00</w:t>
            </w:r>
            <w:r w:rsidR="00380B4B" w:rsidRPr="00CE380E">
              <w:rPr>
                <w:i/>
              </w:rPr>
              <w:t>61021B (edition # 1 update # 1) should be installed.</w:t>
            </w:r>
          </w:p>
        </w:tc>
      </w:tr>
    </w:tbl>
    <w:p w14:paraId="08FD84C2" w14:textId="77777777" w:rsidR="004F582E" w:rsidRDefault="004F582E" w:rsidP="004F582E"/>
    <w:p w14:paraId="00DACC3D" w14:textId="77777777" w:rsidR="004F582E" w:rsidRPr="00A94802" w:rsidRDefault="005B4573" w:rsidP="001D52EE">
      <w:pPr>
        <w:pStyle w:val="Heading4"/>
      </w:pPr>
      <w:r>
        <w:br w:type="page"/>
      </w:r>
      <w:r w:rsidR="004F582E">
        <w:lastRenderedPageBreak/>
        <w:t>2.5.6 b</w:t>
      </w:r>
      <w:r w:rsidR="004F582E" w:rsidRPr="00A94802">
        <w:t xml:space="preserve">) </w:t>
      </w:r>
      <w:r w:rsidR="003417A2" w:rsidRPr="003417A2">
        <w:t>Permit expiry within 30 days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049" w:author="jonathan pritchard" w:date="2025-01-23T13:33:00Z" w16du:dateUtc="2025-01-23T13:33: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2050">
          <w:tblGrid>
            <w:gridCol w:w="2381"/>
            <w:gridCol w:w="2381"/>
            <w:gridCol w:w="2382"/>
            <w:gridCol w:w="2382"/>
          </w:tblGrid>
        </w:tblGridChange>
      </w:tblGrid>
      <w:tr w:rsidR="004F582E" w14:paraId="09CE5A58" w14:textId="77777777" w:rsidTr="00FC7722">
        <w:trPr>
          <w:trHeight w:val="454"/>
          <w:tblHeader/>
          <w:trPrChange w:id="2051" w:author="jonathan pritchard" w:date="2025-01-23T13:33:00Z" w16du:dateUtc="2025-01-23T13:33:00Z">
            <w:trPr>
              <w:trHeight w:val="454"/>
              <w:tblHeader/>
            </w:trPr>
          </w:trPrChange>
        </w:trPr>
        <w:tc>
          <w:tcPr>
            <w:tcW w:w="2381" w:type="dxa"/>
            <w:shd w:val="clear" w:color="auto" w:fill="BFBFBF" w:themeFill="background1" w:themeFillShade="BF"/>
            <w:vAlign w:val="center"/>
            <w:tcPrChange w:id="2052" w:author="jonathan pritchard" w:date="2025-01-23T13:33:00Z" w16du:dateUtc="2025-01-23T13:33:00Z">
              <w:tcPr>
                <w:tcW w:w="2381" w:type="dxa"/>
                <w:shd w:val="clear" w:color="auto" w:fill="CCFFCC"/>
                <w:vAlign w:val="center"/>
              </w:tcPr>
            </w:tcPrChange>
          </w:tcPr>
          <w:p w14:paraId="64D9F7C1" w14:textId="77777777" w:rsidR="004F582E" w:rsidRPr="004065B1" w:rsidRDefault="004F582E" w:rsidP="00CB4150">
            <w:r w:rsidRPr="000A066E">
              <w:rPr>
                <w:b/>
              </w:rPr>
              <w:t>Test Reference</w:t>
            </w:r>
          </w:p>
        </w:tc>
        <w:tc>
          <w:tcPr>
            <w:tcW w:w="2381" w:type="dxa"/>
            <w:shd w:val="clear" w:color="auto" w:fill="FFFFFF" w:themeFill="background1"/>
            <w:vAlign w:val="center"/>
            <w:tcPrChange w:id="2053" w:author="jonathan pritchard" w:date="2025-01-23T13:33:00Z" w16du:dateUtc="2025-01-23T13:33:00Z">
              <w:tcPr>
                <w:tcW w:w="2381" w:type="dxa"/>
                <w:shd w:val="clear" w:color="auto" w:fill="CCFFCC"/>
                <w:vAlign w:val="center"/>
              </w:tcPr>
            </w:tcPrChange>
          </w:tcPr>
          <w:p w14:paraId="19029EC7" w14:textId="3EF86E19" w:rsidR="004F582E" w:rsidRPr="004065B1" w:rsidRDefault="00A507B1" w:rsidP="00CB4150">
            <w:proofErr w:type="spellStart"/>
            <w:r>
              <w:t>ExpiringPermits</w:t>
            </w:r>
            <w:proofErr w:type="spellEnd"/>
            <w:r>
              <w:t xml:space="preserve"> </w:t>
            </w:r>
          </w:p>
        </w:tc>
        <w:tc>
          <w:tcPr>
            <w:tcW w:w="2382" w:type="dxa"/>
            <w:shd w:val="clear" w:color="auto" w:fill="BFBFBF" w:themeFill="background1" w:themeFillShade="BF"/>
            <w:vAlign w:val="center"/>
            <w:tcPrChange w:id="2054" w:author="jonathan pritchard" w:date="2025-01-23T13:33:00Z" w16du:dateUtc="2025-01-23T13:33:00Z">
              <w:tcPr>
                <w:tcW w:w="2382" w:type="dxa"/>
                <w:shd w:val="clear" w:color="auto" w:fill="CCFFCC"/>
                <w:vAlign w:val="center"/>
              </w:tcPr>
            </w:tcPrChange>
          </w:tcPr>
          <w:p w14:paraId="1491FA4F" w14:textId="77777777" w:rsidR="004F582E" w:rsidRPr="004065B1" w:rsidRDefault="004F582E" w:rsidP="00CB4150">
            <w:r w:rsidRPr="000A066E">
              <w:rPr>
                <w:b/>
              </w:rPr>
              <w:t>IHO Reference</w:t>
            </w:r>
          </w:p>
        </w:tc>
        <w:tc>
          <w:tcPr>
            <w:tcW w:w="2382" w:type="dxa"/>
            <w:shd w:val="clear" w:color="auto" w:fill="FFFFFF" w:themeFill="background1"/>
            <w:vAlign w:val="center"/>
            <w:tcPrChange w:id="2055" w:author="jonathan pritchard" w:date="2025-01-23T13:33:00Z" w16du:dateUtc="2025-01-23T13:33:00Z">
              <w:tcPr>
                <w:tcW w:w="2382" w:type="dxa"/>
                <w:shd w:val="clear" w:color="auto" w:fill="CCFFCC"/>
                <w:vAlign w:val="center"/>
              </w:tcPr>
            </w:tcPrChange>
          </w:tcPr>
          <w:p w14:paraId="3F3C5D26" w14:textId="795016C0" w:rsidR="004F582E" w:rsidRPr="004065B1" w:rsidRDefault="00FC7722" w:rsidP="00CB4150">
            <w:r>
              <w:rPr>
                <w:rFonts w:ascii="Calibri" w:hAnsi="Calibri" w:cs="Calibri"/>
                <w:color w:val="000000"/>
                <w:sz w:val="22"/>
                <w:szCs w:val="22"/>
              </w:rPr>
              <w:t>S-98 B-3</w:t>
            </w:r>
          </w:p>
        </w:tc>
      </w:tr>
      <w:tr w:rsidR="004F582E" w14:paraId="7A55431D" w14:textId="77777777" w:rsidTr="002F7035">
        <w:trPr>
          <w:tblHeader/>
          <w:trPrChange w:id="2056" w:author="jonathan pritchard" w:date="2025-01-23T13:33:00Z" w16du:dateUtc="2025-01-23T13:33:00Z">
            <w:trPr>
              <w:tblHeader/>
            </w:trPr>
          </w:trPrChange>
        </w:trPr>
        <w:tc>
          <w:tcPr>
            <w:tcW w:w="9526" w:type="dxa"/>
            <w:gridSpan w:val="4"/>
            <w:shd w:val="clear" w:color="auto" w:fill="BFBFBF" w:themeFill="background1" w:themeFillShade="BF"/>
            <w:vAlign w:val="center"/>
            <w:tcPrChange w:id="2057" w:author="jonathan pritchard" w:date="2025-01-23T13:33:00Z" w16du:dateUtc="2025-01-23T13:33:00Z">
              <w:tcPr>
                <w:tcW w:w="9526" w:type="dxa"/>
                <w:gridSpan w:val="4"/>
                <w:shd w:val="clear" w:color="auto" w:fill="CCFFCC"/>
                <w:vAlign w:val="center"/>
              </w:tcPr>
            </w:tcPrChange>
          </w:tcPr>
          <w:p w14:paraId="4C6C85C9" w14:textId="77777777" w:rsidR="004F582E" w:rsidRDefault="004F582E" w:rsidP="00CB4150">
            <w:r w:rsidRPr="000A066E">
              <w:rPr>
                <w:b/>
              </w:rPr>
              <w:t>Test description</w:t>
            </w:r>
          </w:p>
        </w:tc>
      </w:tr>
      <w:tr w:rsidR="004F582E" w14:paraId="7CB5BC72" w14:textId="77777777" w:rsidTr="00CB4150">
        <w:trPr>
          <w:tblHeader/>
        </w:trPr>
        <w:tc>
          <w:tcPr>
            <w:tcW w:w="9526" w:type="dxa"/>
            <w:gridSpan w:val="4"/>
            <w:vAlign w:val="center"/>
          </w:tcPr>
          <w:p w14:paraId="33FC9A3C" w14:textId="77777777" w:rsidR="004F582E" w:rsidRPr="00CE380E" w:rsidRDefault="00380B4B" w:rsidP="002164D3">
            <w:pPr>
              <w:jc w:val="left"/>
              <w:rPr>
                <w:i/>
              </w:rPr>
            </w:pPr>
            <w:r w:rsidRPr="00CE380E">
              <w:rPr>
                <w:i/>
              </w:rPr>
              <w:t>To test how the system performs when importing new ENCs where the installed permits expire within 30 days.</w:t>
            </w:r>
          </w:p>
        </w:tc>
      </w:tr>
      <w:tr w:rsidR="004F582E" w14:paraId="45A1683F" w14:textId="77777777" w:rsidTr="002F7035">
        <w:trPr>
          <w:tblHeader/>
          <w:trPrChange w:id="2058" w:author="jonathan pritchard" w:date="2025-01-23T13:33:00Z" w16du:dateUtc="2025-01-23T13:33:00Z">
            <w:trPr>
              <w:tblHeader/>
            </w:trPr>
          </w:trPrChange>
        </w:trPr>
        <w:tc>
          <w:tcPr>
            <w:tcW w:w="9526" w:type="dxa"/>
            <w:gridSpan w:val="4"/>
            <w:shd w:val="clear" w:color="auto" w:fill="BFBFBF" w:themeFill="background1" w:themeFillShade="BF"/>
            <w:vAlign w:val="center"/>
            <w:tcPrChange w:id="2059" w:author="jonathan pritchard" w:date="2025-01-23T13:33:00Z" w16du:dateUtc="2025-01-23T13:33:00Z">
              <w:tcPr>
                <w:tcW w:w="9526" w:type="dxa"/>
                <w:gridSpan w:val="4"/>
                <w:shd w:val="clear" w:color="auto" w:fill="CCFFCC"/>
                <w:vAlign w:val="center"/>
              </w:tcPr>
            </w:tcPrChange>
          </w:tcPr>
          <w:p w14:paraId="630B5AA5" w14:textId="77777777" w:rsidR="004F582E" w:rsidRPr="004065B1" w:rsidRDefault="004F582E" w:rsidP="00CB4150">
            <w:r w:rsidRPr="000A066E">
              <w:rPr>
                <w:b/>
              </w:rPr>
              <w:t>Setup</w:t>
            </w:r>
          </w:p>
        </w:tc>
      </w:tr>
      <w:tr w:rsidR="004F582E" w14:paraId="4B3E4EA4" w14:textId="77777777" w:rsidTr="00CB4150">
        <w:trPr>
          <w:tblHeader/>
        </w:trPr>
        <w:tc>
          <w:tcPr>
            <w:tcW w:w="9526" w:type="dxa"/>
            <w:gridSpan w:val="4"/>
            <w:vAlign w:val="center"/>
          </w:tcPr>
          <w:p w14:paraId="5C291FD6" w14:textId="7EA7DB05" w:rsidR="00380B4B" w:rsidRPr="00CE380E" w:rsidRDefault="00380B4B" w:rsidP="00380B4B">
            <w:pPr>
              <w:rPr>
                <w:i/>
              </w:rPr>
            </w:pPr>
            <w:r w:rsidRPr="00CE380E">
              <w:rPr>
                <w:i/>
              </w:rPr>
              <w:t xml:space="preserve">No ENC data installed but with </w:t>
            </w:r>
            <w:r w:rsidR="00823D26">
              <w:rPr>
                <w:i/>
              </w:rPr>
              <w:t>PERMIT.XML</w:t>
            </w:r>
            <w:r w:rsidRPr="00CE380E">
              <w:rPr>
                <w:i/>
              </w:rPr>
              <w:t xml:space="preserve"> and IHO.CRT installed for previous test (2.5.6a).</w:t>
            </w:r>
          </w:p>
          <w:p w14:paraId="30B7449D" w14:textId="77777777" w:rsidR="00380B4B" w:rsidRPr="00CE380E" w:rsidRDefault="00380B4B" w:rsidP="00380B4B">
            <w:pPr>
              <w:rPr>
                <w:i/>
              </w:rPr>
            </w:pPr>
            <w:r w:rsidRPr="00CE380E">
              <w:rPr>
                <w:i/>
              </w:rPr>
              <w:t>Test data used:</w:t>
            </w:r>
          </w:p>
          <w:p w14:paraId="01CFF5C8" w14:textId="2F7E23E4" w:rsidR="00380B4B" w:rsidRPr="00CE380E" w:rsidRDefault="00380B4B" w:rsidP="00380B4B">
            <w:pPr>
              <w:rPr>
                <w:i/>
              </w:rPr>
            </w:pPr>
            <w:r w:rsidRPr="00CE380E">
              <w:rPr>
                <w:i/>
              </w:rPr>
              <w:t>1) IHO.CRT</w:t>
            </w:r>
            <w:r w:rsidR="00077F07">
              <w:rPr>
                <w:i/>
              </w:rPr>
              <w:t xml:space="preserve"> </w:t>
            </w:r>
            <w:r w:rsidRPr="00CE380E">
              <w:rPr>
                <w:i/>
              </w:rPr>
              <w:t xml:space="preserve"> (already installed)</w:t>
            </w:r>
          </w:p>
          <w:p w14:paraId="2214BCB8" w14:textId="1533A438" w:rsidR="00380B4B" w:rsidRPr="00CE380E" w:rsidRDefault="00380B4B" w:rsidP="00380B4B">
            <w:pPr>
              <w:rPr>
                <w:i/>
              </w:rPr>
            </w:pPr>
            <w:r w:rsidRPr="00CE380E">
              <w:rPr>
                <w:i/>
              </w:rPr>
              <w:t xml:space="preserve">2) </w:t>
            </w:r>
            <w:r w:rsidR="00823D26">
              <w:rPr>
                <w:i/>
              </w:rPr>
              <w:t>PERMIT.XML</w:t>
            </w:r>
            <w:r w:rsidRPr="00CE380E">
              <w:rPr>
                <w:i/>
              </w:rPr>
              <w:t xml:space="preserve"> (already installed)</w:t>
            </w:r>
          </w:p>
          <w:p w14:paraId="1098A821" w14:textId="54706E79" w:rsidR="00380B4B" w:rsidRPr="00CE380E" w:rsidRDefault="00380B4B" w:rsidP="00380B4B">
            <w:pPr>
              <w:rPr>
                <w:i/>
              </w:rPr>
            </w:pPr>
            <w:r w:rsidRPr="00CE380E">
              <w:rPr>
                <w:i/>
              </w:rPr>
              <w:t xml:space="preserve">3) </w:t>
            </w:r>
            <w:r w:rsidR="00581282">
              <w:rPr>
                <w:i/>
              </w:rPr>
              <w:t>S100_ROOT</w:t>
            </w:r>
            <w:r w:rsidRPr="00CE380E">
              <w:rPr>
                <w:i/>
              </w:rPr>
              <w:t xml:space="preserve"> (Exchange Set - </w:t>
            </w:r>
            <w:r w:rsidR="008F01CB">
              <w:rPr>
                <w:i/>
              </w:rPr>
              <w:t>101GB00</w:t>
            </w:r>
            <w:r w:rsidRPr="00CE380E">
              <w:rPr>
                <w:i/>
              </w:rPr>
              <w:t xml:space="preserve">61021A &amp; </w:t>
            </w:r>
            <w:r w:rsidR="008F01CB">
              <w:rPr>
                <w:i/>
              </w:rPr>
              <w:t>101GB00</w:t>
            </w:r>
            <w:r w:rsidRPr="00CE380E">
              <w:rPr>
                <w:i/>
              </w:rPr>
              <w:t>61021B)</w:t>
            </w:r>
          </w:p>
          <w:p w14:paraId="4B76B6D4" w14:textId="2D0706AF" w:rsidR="00380B4B" w:rsidRDefault="00380B4B" w:rsidP="00380B4B">
            <w:pPr>
              <w:rPr>
                <w:i/>
              </w:rPr>
            </w:pPr>
            <w:r w:rsidRPr="00CE380E">
              <w:rPr>
                <w:i/>
              </w:rPr>
              <w:t>Test data location:</w:t>
            </w:r>
          </w:p>
          <w:p w14:paraId="01982FCF" w14:textId="27E81E5C" w:rsidR="00A507B1" w:rsidRPr="00A507B1" w:rsidRDefault="00A507B1">
            <w:pPr>
              <w:pStyle w:val="ListParagraph"/>
              <w:numPr>
                <w:ilvl w:val="0"/>
                <w:numId w:val="53"/>
              </w:numPr>
              <w:rPr>
                <w:b/>
                <w:bCs/>
                <w:i/>
              </w:rPr>
            </w:pPr>
            <w:proofErr w:type="spellStart"/>
            <w:r w:rsidRPr="00A507B1">
              <w:rPr>
                <w:b/>
                <w:bCs/>
                <w:i/>
              </w:rPr>
              <w:t>EncryptionB</w:t>
            </w:r>
            <w:proofErr w:type="spellEnd"/>
          </w:p>
          <w:p w14:paraId="2450CFBD" w14:textId="349CA1E1" w:rsidR="004F582E" w:rsidRPr="00CE380E" w:rsidRDefault="004F582E" w:rsidP="00380B4B">
            <w:pPr>
              <w:rPr>
                <w:i/>
              </w:rPr>
            </w:pPr>
          </w:p>
        </w:tc>
      </w:tr>
      <w:tr w:rsidR="004F582E" w14:paraId="4AEBF6F9" w14:textId="77777777" w:rsidTr="002F7035">
        <w:trPr>
          <w:tblHeader/>
          <w:trPrChange w:id="2060" w:author="jonathan pritchard" w:date="2025-01-23T13:33:00Z" w16du:dateUtc="2025-01-23T13:33:00Z">
            <w:trPr>
              <w:tblHeader/>
            </w:trPr>
          </w:trPrChange>
        </w:trPr>
        <w:tc>
          <w:tcPr>
            <w:tcW w:w="9526" w:type="dxa"/>
            <w:gridSpan w:val="4"/>
            <w:shd w:val="clear" w:color="auto" w:fill="BFBFBF" w:themeFill="background1" w:themeFillShade="BF"/>
            <w:vAlign w:val="center"/>
            <w:tcPrChange w:id="2061" w:author="jonathan pritchard" w:date="2025-01-23T13:33:00Z" w16du:dateUtc="2025-01-23T13:33:00Z">
              <w:tcPr>
                <w:tcW w:w="9526" w:type="dxa"/>
                <w:gridSpan w:val="4"/>
                <w:shd w:val="clear" w:color="auto" w:fill="CCFFCC"/>
                <w:vAlign w:val="center"/>
              </w:tcPr>
            </w:tcPrChange>
          </w:tcPr>
          <w:p w14:paraId="305BC045" w14:textId="77777777" w:rsidR="004F582E" w:rsidRPr="004065B1" w:rsidRDefault="004F582E" w:rsidP="00CB4150">
            <w:r w:rsidRPr="000A066E">
              <w:rPr>
                <w:b/>
              </w:rPr>
              <w:t>Action</w:t>
            </w:r>
          </w:p>
        </w:tc>
      </w:tr>
      <w:tr w:rsidR="004F582E" w14:paraId="1B5B908F" w14:textId="77777777" w:rsidTr="00CB4150">
        <w:trPr>
          <w:tblHeader/>
        </w:trPr>
        <w:tc>
          <w:tcPr>
            <w:tcW w:w="9526" w:type="dxa"/>
            <w:gridSpan w:val="4"/>
            <w:vAlign w:val="center"/>
          </w:tcPr>
          <w:p w14:paraId="596E9B7A" w14:textId="70447898" w:rsidR="00380B4B" w:rsidRPr="00CE380E" w:rsidRDefault="00380B4B" w:rsidP="00380B4B">
            <w:pPr>
              <w:rPr>
                <w:i/>
              </w:rPr>
            </w:pPr>
            <w:r w:rsidRPr="00CE380E">
              <w:rPr>
                <w:i/>
              </w:rPr>
              <w:t>Set the computer clock between 1st Dec 20</w:t>
            </w:r>
            <w:r w:rsidR="008538F7">
              <w:rPr>
                <w:i/>
              </w:rPr>
              <w:t>2</w:t>
            </w:r>
            <w:r w:rsidRPr="00CE380E">
              <w:rPr>
                <w:i/>
              </w:rPr>
              <w:t>2 and 31st Dec 20</w:t>
            </w:r>
            <w:r w:rsidR="008538F7">
              <w:rPr>
                <w:i/>
              </w:rPr>
              <w:t>2</w:t>
            </w:r>
            <w:r w:rsidRPr="00CE380E">
              <w:rPr>
                <w:i/>
              </w:rPr>
              <w:t xml:space="preserve">2. </w:t>
            </w:r>
          </w:p>
          <w:p w14:paraId="034F7C2E" w14:textId="77777777" w:rsidR="004F582E" w:rsidRPr="00CE380E" w:rsidRDefault="00380B4B" w:rsidP="00380B4B">
            <w:pPr>
              <w:rPr>
                <w:i/>
              </w:rPr>
            </w:pPr>
            <w:r w:rsidRPr="00CE380E">
              <w:rPr>
                <w:i/>
              </w:rPr>
              <w:t>Install the exchange set from the location above.</w:t>
            </w:r>
          </w:p>
        </w:tc>
      </w:tr>
      <w:tr w:rsidR="004F582E" w14:paraId="0CBF9E37" w14:textId="77777777" w:rsidTr="002F7035">
        <w:trPr>
          <w:tblHeader/>
          <w:trPrChange w:id="2062" w:author="jonathan pritchard" w:date="2025-01-23T13:33:00Z" w16du:dateUtc="2025-01-23T13:33:00Z">
            <w:trPr>
              <w:tblHeader/>
            </w:trPr>
          </w:trPrChange>
        </w:trPr>
        <w:tc>
          <w:tcPr>
            <w:tcW w:w="9526" w:type="dxa"/>
            <w:gridSpan w:val="4"/>
            <w:shd w:val="clear" w:color="auto" w:fill="BFBFBF" w:themeFill="background1" w:themeFillShade="BF"/>
            <w:vAlign w:val="center"/>
            <w:tcPrChange w:id="2063" w:author="jonathan pritchard" w:date="2025-01-23T13:33:00Z" w16du:dateUtc="2025-01-23T13:33:00Z">
              <w:tcPr>
                <w:tcW w:w="9526" w:type="dxa"/>
                <w:gridSpan w:val="4"/>
                <w:shd w:val="clear" w:color="auto" w:fill="CCFFCC"/>
                <w:vAlign w:val="center"/>
              </w:tcPr>
            </w:tcPrChange>
          </w:tcPr>
          <w:p w14:paraId="22C578FF" w14:textId="77777777" w:rsidR="004F582E" w:rsidRPr="004065B1" w:rsidRDefault="004F582E" w:rsidP="00CB4150">
            <w:r w:rsidRPr="000A066E">
              <w:rPr>
                <w:b/>
              </w:rPr>
              <w:t>Results</w:t>
            </w:r>
          </w:p>
        </w:tc>
      </w:tr>
      <w:tr w:rsidR="004F582E" w14:paraId="28B6B7C5" w14:textId="77777777" w:rsidTr="00CB4150">
        <w:trPr>
          <w:tblHeader/>
        </w:trPr>
        <w:tc>
          <w:tcPr>
            <w:tcW w:w="9526" w:type="dxa"/>
            <w:gridSpan w:val="4"/>
            <w:vAlign w:val="center"/>
          </w:tcPr>
          <w:p w14:paraId="2E2553B6" w14:textId="59D3B4FA" w:rsidR="00380B4B" w:rsidRPr="00CE380E" w:rsidRDefault="00380B4B" w:rsidP="00380B4B">
            <w:pPr>
              <w:jc w:val="left"/>
              <w:rPr>
                <w:i/>
              </w:rPr>
            </w:pPr>
            <w:r w:rsidRPr="00CE380E">
              <w:rPr>
                <w:i/>
              </w:rPr>
              <w:t xml:space="preserve">The system must import the exchange set but display the appropriate SSE </w:t>
            </w:r>
            <w:r w:rsidR="009E6E1A">
              <w:rPr>
                <w:i/>
              </w:rPr>
              <w:t>1</w:t>
            </w:r>
            <w:r w:rsidRPr="00CE380E">
              <w:rPr>
                <w:i/>
              </w:rPr>
              <w:t>20 warning message as follows (Permits in this test are set to expire on 31st Dec 20</w:t>
            </w:r>
            <w:r w:rsidR="008538F7">
              <w:rPr>
                <w:i/>
              </w:rPr>
              <w:t>2</w:t>
            </w:r>
            <w:r w:rsidRPr="00CE380E">
              <w:rPr>
                <w:i/>
              </w:rPr>
              <w:t>2):</w:t>
            </w:r>
          </w:p>
          <w:p w14:paraId="69093BA4" w14:textId="0DC07274" w:rsidR="00380B4B" w:rsidRPr="00CE380E" w:rsidRDefault="00380B4B" w:rsidP="00380B4B">
            <w:pPr>
              <w:jc w:val="left"/>
              <w:rPr>
                <w:i/>
              </w:rPr>
            </w:pPr>
            <w:r w:rsidRPr="00CE380E">
              <w:rPr>
                <w:i/>
              </w:rPr>
              <w:t>“</w:t>
            </w:r>
            <w:r w:rsidRPr="00CE380E">
              <w:rPr>
                <w:b/>
                <w:i/>
              </w:rPr>
              <w:t xml:space="preserve">SSE </w:t>
            </w:r>
            <w:r w:rsidR="009E6E1A">
              <w:rPr>
                <w:b/>
                <w:i/>
              </w:rPr>
              <w:t>1</w:t>
            </w:r>
            <w:r w:rsidRPr="00CE380E">
              <w:rPr>
                <w:b/>
                <w:i/>
              </w:rPr>
              <w:t>20 – Subscription service will expire in less than 30 days. Please contact your data supplier to renew the subscription licence</w:t>
            </w:r>
            <w:r w:rsidRPr="00CE380E">
              <w:rPr>
                <w:i/>
              </w:rPr>
              <w:t>.”</w:t>
            </w:r>
          </w:p>
          <w:p w14:paraId="2241EA35" w14:textId="46E76867" w:rsidR="00380B4B" w:rsidRPr="00CE380E" w:rsidRDefault="008F01CB" w:rsidP="00380B4B">
            <w:pPr>
              <w:jc w:val="left"/>
              <w:rPr>
                <w:i/>
              </w:rPr>
            </w:pPr>
            <w:r>
              <w:rPr>
                <w:i/>
              </w:rPr>
              <w:t>101GB00</w:t>
            </w:r>
            <w:r w:rsidR="00380B4B" w:rsidRPr="00CE380E">
              <w:rPr>
                <w:i/>
              </w:rPr>
              <w:t xml:space="preserve">61021A (edition # 1 update # 1) should be installed (with “SSE </w:t>
            </w:r>
            <w:r w:rsidR="00F06377">
              <w:rPr>
                <w:i/>
              </w:rPr>
              <w:t>1</w:t>
            </w:r>
            <w:r w:rsidR="00380B4B" w:rsidRPr="00CE380E">
              <w:rPr>
                <w:i/>
              </w:rPr>
              <w:t xml:space="preserve">20”). </w:t>
            </w:r>
          </w:p>
          <w:p w14:paraId="55C2AEBF" w14:textId="15EBBC13" w:rsidR="004F582E" w:rsidRPr="00CE380E" w:rsidRDefault="008F01CB" w:rsidP="00380B4B">
            <w:pPr>
              <w:jc w:val="left"/>
              <w:rPr>
                <w:i/>
              </w:rPr>
            </w:pPr>
            <w:r>
              <w:rPr>
                <w:i/>
              </w:rPr>
              <w:t>101GB00</w:t>
            </w:r>
            <w:r w:rsidR="00380B4B" w:rsidRPr="00CE380E">
              <w:rPr>
                <w:i/>
              </w:rPr>
              <w:t xml:space="preserve">61021B (edition # 1 update # 1) should be installed (with “SSE </w:t>
            </w:r>
            <w:r w:rsidR="00F06377">
              <w:rPr>
                <w:i/>
              </w:rPr>
              <w:t>1</w:t>
            </w:r>
            <w:r w:rsidR="00380B4B" w:rsidRPr="00CE380E">
              <w:rPr>
                <w:i/>
              </w:rPr>
              <w:t>20”).</w:t>
            </w:r>
          </w:p>
        </w:tc>
      </w:tr>
    </w:tbl>
    <w:p w14:paraId="04B4C701" w14:textId="77777777" w:rsidR="004F582E" w:rsidRDefault="004F582E" w:rsidP="004F582E"/>
    <w:p w14:paraId="26431AF3" w14:textId="77777777" w:rsidR="004F582E" w:rsidRPr="00A94802" w:rsidRDefault="004F582E" w:rsidP="001D52EE">
      <w:pPr>
        <w:pStyle w:val="Heading4"/>
      </w:pPr>
      <w:r>
        <w:t>2.5.6 c</w:t>
      </w:r>
      <w:r w:rsidRPr="00A94802">
        <w:t xml:space="preserve">) </w:t>
      </w:r>
      <w:r w:rsidR="003417A2" w:rsidRPr="003417A2">
        <w:t>Incorrect cell keys encrypted in the ENC permits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064" w:author="jonathan pritchard" w:date="2025-01-23T13:33:00Z" w16du:dateUtc="2025-01-23T13:33: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2065">
          <w:tblGrid>
            <w:gridCol w:w="2381"/>
            <w:gridCol w:w="2381"/>
            <w:gridCol w:w="2382"/>
            <w:gridCol w:w="2382"/>
          </w:tblGrid>
        </w:tblGridChange>
      </w:tblGrid>
      <w:tr w:rsidR="004F582E" w14:paraId="5340DE4A" w14:textId="77777777" w:rsidTr="002F7035">
        <w:trPr>
          <w:trHeight w:val="454"/>
          <w:tblHeader/>
          <w:trPrChange w:id="2066" w:author="jonathan pritchard" w:date="2025-01-23T13:33:00Z" w16du:dateUtc="2025-01-23T13:33:00Z">
            <w:trPr>
              <w:trHeight w:val="454"/>
              <w:tblHeader/>
            </w:trPr>
          </w:trPrChange>
        </w:trPr>
        <w:tc>
          <w:tcPr>
            <w:tcW w:w="2381" w:type="dxa"/>
            <w:shd w:val="clear" w:color="auto" w:fill="BFBFBF" w:themeFill="background1" w:themeFillShade="BF"/>
            <w:vAlign w:val="center"/>
            <w:tcPrChange w:id="2067" w:author="jonathan pritchard" w:date="2025-01-23T13:33:00Z" w16du:dateUtc="2025-01-23T13:33:00Z">
              <w:tcPr>
                <w:tcW w:w="2381" w:type="dxa"/>
                <w:shd w:val="clear" w:color="auto" w:fill="CCFFCC"/>
                <w:vAlign w:val="center"/>
              </w:tcPr>
            </w:tcPrChange>
          </w:tcPr>
          <w:p w14:paraId="776DAED8" w14:textId="77777777" w:rsidR="004F582E" w:rsidRPr="004065B1" w:rsidRDefault="004F582E" w:rsidP="00CB4150">
            <w:r w:rsidRPr="000A066E">
              <w:rPr>
                <w:b/>
              </w:rPr>
              <w:t>Test Reference</w:t>
            </w:r>
          </w:p>
        </w:tc>
        <w:tc>
          <w:tcPr>
            <w:tcW w:w="2381" w:type="dxa"/>
            <w:shd w:val="clear" w:color="auto" w:fill="BFBFBF" w:themeFill="background1" w:themeFillShade="BF"/>
            <w:vAlign w:val="center"/>
            <w:tcPrChange w:id="2068" w:author="jonathan pritchard" w:date="2025-01-23T13:33:00Z" w16du:dateUtc="2025-01-23T13:33:00Z">
              <w:tcPr>
                <w:tcW w:w="2381" w:type="dxa"/>
                <w:shd w:val="clear" w:color="auto" w:fill="CCFFCC"/>
                <w:vAlign w:val="center"/>
              </w:tcPr>
            </w:tcPrChange>
          </w:tcPr>
          <w:p w14:paraId="45D99B1D" w14:textId="4196868D" w:rsidR="004F582E" w:rsidRPr="004065B1" w:rsidRDefault="00A507B1" w:rsidP="00CB4150">
            <w:proofErr w:type="spellStart"/>
            <w:r>
              <w:t>IncorrectCellKeys</w:t>
            </w:r>
            <w:proofErr w:type="spellEnd"/>
          </w:p>
        </w:tc>
        <w:tc>
          <w:tcPr>
            <w:tcW w:w="2382" w:type="dxa"/>
            <w:shd w:val="clear" w:color="auto" w:fill="BFBFBF" w:themeFill="background1" w:themeFillShade="BF"/>
            <w:vAlign w:val="center"/>
            <w:tcPrChange w:id="2069" w:author="jonathan pritchard" w:date="2025-01-23T13:33:00Z" w16du:dateUtc="2025-01-23T13:33:00Z">
              <w:tcPr>
                <w:tcW w:w="2382" w:type="dxa"/>
                <w:shd w:val="clear" w:color="auto" w:fill="CCFFCC"/>
                <w:vAlign w:val="center"/>
              </w:tcPr>
            </w:tcPrChange>
          </w:tcPr>
          <w:p w14:paraId="4820911C" w14:textId="77777777" w:rsidR="004F582E" w:rsidRPr="004065B1" w:rsidRDefault="004F582E" w:rsidP="00CB4150">
            <w:r w:rsidRPr="000A066E">
              <w:rPr>
                <w:b/>
              </w:rPr>
              <w:t>IHO Reference</w:t>
            </w:r>
          </w:p>
        </w:tc>
        <w:tc>
          <w:tcPr>
            <w:tcW w:w="2382" w:type="dxa"/>
            <w:shd w:val="clear" w:color="auto" w:fill="BFBFBF" w:themeFill="background1" w:themeFillShade="BF"/>
            <w:vAlign w:val="center"/>
            <w:tcPrChange w:id="2070" w:author="jonathan pritchard" w:date="2025-01-23T13:33:00Z" w16du:dateUtc="2025-01-23T13:33:00Z">
              <w:tcPr>
                <w:tcW w:w="2382" w:type="dxa"/>
                <w:shd w:val="clear" w:color="auto" w:fill="CCFFCC"/>
                <w:vAlign w:val="center"/>
              </w:tcPr>
            </w:tcPrChange>
          </w:tcPr>
          <w:p w14:paraId="246BB664" w14:textId="77777777" w:rsidR="004F582E" w:rsidRPr="004065B1" w:rsidRDefault="004F582E" w:rsidP="00CB4150">
            <w:r w:rsidRPr="00A94802">
              <w:t>S-63 10.</w:t>
            </w:r>
            <w:r w:rsidR="001E2A73">
              <w:t>7.3</w:t>
            </w:r>
          </w:p>
        </w:tc>
      </w:tr>
      <w:tr w:rsidR="004F582E" w14:paraId="62DC398F" w14:textId="77777777" w:rsidTr="002F7035">
        <w:trPr>
          <w:tblHeader/>
          <w:trPrChange w:id="2071" w:author="jonathan pritchard" w:date="2025-01-23T13:33:00Z" w16du:dateUtc="2025-01-23T13:33:00Z">
            <w:trPr>
              <w:tblHeader/>
            </w:trPr>
          </w:trPrChange>
        </w:trPr>
        <w:tc>
          <w:tcPr>
            <w:tcW w:w="9526" w:type="dxa"/>
            <w:gridSpan w:val="4"/>
            <w:shd w:val="clear" w:color="auto" w:fill="BFBFBF" w:themeFill="background1" w:themeFillShade="BF"/>
            <w:vAlign w:val="center"/>
            <w:tcPrChange w:id="2072" w:author="jonathan pritchard" w:date="2025-01-23T13:33:00Z" w16du:dateUtc="2025-01-23T13:33:00Z">
              <w:tcPr>
                <w:tcW w:w="9526" w:type="dxa"/>
                <w:gridSpan w:val="4"/>
                <w:shd w:val="clear" w:color="auto" w:fill="CCFFCC"/>
                <w:vAlign w:val="center"/>
              </w:tcPr>
            </w:tcPrChange>
          </w:tcPr>
          <w:p w14:paraId="7A9C8D0E" w14:textId="77777777" w:rsidR="004F582E" w:rsidRDefault="004F582E" w:rsidP="00CB4150">
            <w:r w:rsidRPr="000A066E">
              <w:rPr>
                <w:b/>
              </w:rPr>
              <w:t>Test description</w:t>
            </w:r>
          </w:p>
        </w:tc>
      </w:tr>
      <w:tr w:rsidR="004F582E" w14:paraId="5185F38C" w14:textId="77777777" w:rsidTr="00CB4150">
        <w:trPr>
          <w:tblHeader/>
        </w:trPr>
        <w:tc>
          <w:tcPr>
            <w:tcW w:w="9526" w:type="dxa"/>
            <w:gridSpan w:val="4"/>
            <w:vAlign w:val="center"/>
          </w:tcPr>
          <w:p w14:paraId="35991D4F" w14:textId="48B3DF72" w:rsidR="00380B4B" w:rsidRPr="00CE380E" w:rsidRDefault="00380B4B">
            <w:pPr>
              <w:numPr>
                <w:ilvl w:val="0"/>
                <w:numId w:val="6"/>
              </w:numPr>
              <w:jc w:val="left"/>
              <w:rPr>
                <w:i/>
              </w:rPr>
            </w:pPr>
            <w:r w:rsidRPr="00CE380E">
              <w:rPr>
                <w:i/>
              </w:rPr>
              <w:t xml:space="preserve">Test how the system responds when loading ENCs encrypted with cell keys that are different to those used to generate the permits. Confirm that the correct SSE </w:t>
            </w:r>
            <w:r w:rsidR="009E6E1A">
              <w:rPr>
                <w:i/>
              </w:rPr>
              <w:t>1</w:t>
            </w:r>
            <w:r w:rsidRPr="00CE380E">
              <w:rPr>
                <w:i/>
              </w:rPr>
              <w:t>21 error message is displayed.</w:t>
            </w:r>
          </w:p>
          <w:p w14:paraId="4E062AED" w14:textId="77777777" w:rsidR="00380B4B" w:rsidRPr="00CE380E" w:rsidRDefault="00380B4B">
            <w:pPr>
              <w:numPr>
                <w:ilvl w:val="0"/>
                <w:numId w:val="6"/>
              </w:numPr>
              <w:rPr>
                <w:i/>
              </w:rPr>
            </w:pPr>
            <w:r w:rsidRPr="00CE380E">
              <w:rPr>
                <w:i/>
              </w:rPr>
              <w:t>Test that the system does not permanently halt for a single/multiple failures.</w:t>
            </w:r>
          </w:p>
          <w:p w14:paraId="5DA9AE06" w14:textId="2BC58B2C" w:rsidR="004F582E" w:rsidRPr="00CE380E" w:rsidRDefault="00380B4B">
            <w:pPr>
              <w:numPr>
                <w:ilvl w:val="0"/>
                <w:numId w:val="6"/>
              </w:numPr>
              <w:rPr>
                <w:i/>
              </w:rPr>
            </w:pPr>
            <w:r w:rsidRPr="00CE380E">
              <w:rPr>
                <w:i/>
              </w:rPr>
              <w:t>Test that the system reports the number of successful/unsuccessful imports.</w:t>
            </w:r>
          </w:p>
        </w:tc>
      </w:tr>
      <w:tr w:rsidR="004F582E" w14:paraId="2E4BC169" w14:textId="77777777" w:rsidTr="002F7035">
        <w:trPr>
          <w:tblHeader/>
          <w:trPrChange w:id="2073" w:author="jonathan pritchard" w:date="2025-01-23T13:33:00Z" w16du:dateUtc="2025-01-23T13:33:00Z">
            <w:trPr>
              <w:tblHeader/>
            </w:trPr>
          </w:trPrChange>
        </w:trPr>
        <w:tc>
          <w:tcPr>
            <w:tcW w:w="9526" w:type="dxa"/>
            <w:gridSpan w:val="4"/>
            <w:shd w:val="clear" w:color="auto" w:fill="BFBFBF" w:themeFill="background1" w:themeFillShade="BF"/>
            <w:vAlign w:val="center"/>
            <w:tcPrChange w:id="2074" w:author="jonathan pritchard" w:date="2025-01-23T13:33:00Z" w16du:dateUtc="2025-01-23T13:33:00Z">
              <w:tcPr>
                <w:tcW w:w="9526" w:type="dxa"/>
                <w:gridSpan w:val="4"/>
                <w:shd w:val="clear" w:color="auto" w:fill="CCFFCC"/>
                <w:vAlign w:val="center"/>
              </w:tcPr>
            </w:tcPrChange>
          </w:tcPr>
          <w:p w14:paraId="1ADD13C2" w14:textId="77777777" w:rsidR="004F582E" w:rsidRPr="004065B1" w:rsidRDefault="004F582E" w:rsidP="00CB4150">
            <w:r w:rsidRPr="000A066E">
              <w:rPr>
                <w:b/>
              </w:rPr>
              <w:t>Setup</w:t>
            </w:r>
          </w:p>
        </w:tc>
      </w:tr>
      <w:tr w:rsidR="004F582E" w14:paraId="1416500F" w14:textId="77777777" w:rsidTr="00CB4150">
        <w:trPr>
          <w:tblHeader/>
        </w:trPr>
        <w:tc>
          <w:tcPr>
            <w:tcW w:w="9526" w:type="dxa"/>
            <w:gridSpan w:val="4"/>
            <w:vAlign w:val="center"/>
          </w:tcPr>
          <w:p w14:paraId="2B479B02" w14:textId="5FD3DC33" w:rsidR="00380B4B" w:rsidRPr="00CE380E" w:rsidRDefault="00380B4B" w:rsidP="00380B4B">
            <w:pPr>
              <w:rPr>
                <w:i/>
              </w:rPr>
            </w:pPr>
            <w:r w:rsidRPr="00CE380E">
              <w:rPr>
                <w:i/>
              </w:rPr>
              <w:t>No pre-installed permits or ENCs. Certificate from previous tests, 2.5.6a and 2.5.6b.</w:t>
            </w:r>
          </w:p>
          <w:p w14:paraId="7512689A" w14:textId="77777777" w:rsidR="00380B4B" w:rsidRPr="00CE380E" w:rsidRDefault="00380B4B" w:rsidP="00380B4B">
            <w:pPr>
              <w:rPr>
                <w:i/>
              </w:rPr>
            </w:pPr>
            <w:r w:rsidRPr="00CE380E">
              <w:rPr>
                <w:i/>
              </w:rPr>
              <w:t>Test data used:</w:t>
            </w:r>
          </w:p>
          <w:p w14:paraId="5E43C3B8" w14:textId="0FE78739" w:rsidR="00380B4B" w:rsidRPr="00CE380E" w:rsidRDefault="00380B4B" w:rsidP="00380B4B">
            <w:pPr>
              <w:rPr>
                <w:i/>
              </w:rPr>
            </w:pPr>
            <w:r w:rsidRPr="00CE380E">
              <w:rPr>
                <w:i/>
              </w:rPr>
              <w:t>1) IHO.CRT</w:t>
            </w:r>
            <w:r w:rsidR="00077F07">
              <w:rPr>
                <w:i/>
              </w:rPr>
              <w:t xml:space="preserve"> </w:t>
            </w:r>
            <w:r w:rsidRPr="00CE380E">
              <w:rPr>
                <w:i/>
              </w:rPr>
              <w:t xml:space="preserve"> (Pre-installed)</w:t>
            </w:r>
          </w:p>
          <w:p w14:paraId="68B859B6" w14:textId="403B4AFB" w:rsidR="00380B4B" w:rsidRPr="00CE380E" w:rsidRDefault="00380B4B" w:rsidP="00380B4B">
            <w:pPr>
              <w:rPr>
                <w:i/>
              </w:rPr>
            </w:pPr>
            <w:r w:rsidRPr="00CE380E">
              <w:rPr>
                <w:i/>
              </w:rPr>
              <w:t xml:space="preserve">2) </w:t>
            </w:r>
            <w:r w:rsidR="00823D26">
              <w:rPr>
                <w:i/>
              </w:rPr>
              <w:t>PERMIT.XML</w:t>
            </w:r>
          </w:p>
          <w:p w14:paraId="03567C3A" w14:textId="441FFE21" w:rsidR="00380B4B" w:rsidRPr="00CE380E" w:rsidRDefault="00380B4B" w:rsidP="00380B4B">
            <w:pPr>
              <w:rPr>
                <w:i/>
              </w:rPr>
            </w:pPr>
            <w:r w:rsidRPr="00CE380E">
              <w:rPr>
                <w:i/>
              </w:rPr>
              <w:t xml:space="preserve">3) </w:t>
            </w:r>
            <w:r w:rsidR="00581282">
              <w:rPr>
                <w:i/>
              </w:rPr>
              <w:t>S100_ROOT</w:t>
            </w:r>
            <w:r w:rsidRPr="00CE380E">
              <w:rPr>
                <w:i/>
              </w:rPr>
              <w:t xml:space="preserve"> (Exchange Set - </w:t>
            </w:r>
            <w:r w:rsidR="008F01CB">
              <w:rPr>
                <w:i/>
              </w:rPr>
              <w:t>101GB00</w:t>
            </w:r>
            <w:r w:rsidRPr="00CE380E">
              <w:rPr>
                <w:i/>
              </w:rPr>
              <w:t xml:space="preserve">58910B, </w:t>
            </w:r>
            <w:r w:rsidR="008F01CB">
              <w:rPr>
                <w:i/>
              </w:rPr>
              <w:t>101GB00</w:t>
            </w:r>
            <w:r w:rsidRPr="00CE380E">
              <w:rPr>
                <w:i/>
              </w:rPr>
              <w:t xml:space="preserve">58910C, </w:t>
            </w:r>
            <w:r w:rsidR="008F01CB">
              <w:rPr>
                <w:i/>
              </w:rPr>
              <w:t>101GB00</w:t>
            </w:r>
            <w:r w:rsidRPr="00CE380E">
              <w:rPr>
                <w:i/>
              </w:rPr>
              <w:t xml:space="preserve">58911A, </w:t>
            </w:r>
            <w:r w:rsidR="008F01CB">
              <w:rPr>
                <w:i/>
              </w:rPr>
              <w:t>101GB00</w:t>
            </w:r>
            <w:r w:rsidRPr="00CE380E">
              <w:rPr>
                <w:i/>
              </w:rPr>
              <w:t xml:space="preserve">58911B, </w:t>
            </w:r>
            <w:r w:rsidR="008F01CB">
              <w:rPr>
                <w:i/>
              </w:rPr>
              <w:t>101GB00</w:t>
            </w:r>
            <w:r w:rsidRPr="00CE380E">
              <w:rPr>
                <w:i/>
              </w:rPr>
              <w:t xml:space="preserve">58913A, </w:t>
            </w:r>
            <w:r w:rsidR="008F01CB">
              <w:rPr>
                <w:i/>
              </w:rPr>
              <w:t>101GB00</w:t>
            </w:r>
            <w:r w:rsidRPr="00CE380E">
              <w:rPr>
                <w:i/>
              </w:rPr>
              <w:t xml:space="preserve">58932A &amp; </w:t>
            </w:r>
            <w:r w:rsidR="008F01CB">
              <w:rPr>
                <w:i/>
              </w:rPr>
              <w:t>101GB00</w:t>
            </w:r>
            <w:r w:rsidRPr="00CE380E">
              <w:rPr>
                <w:i/>
              </w:rPr>
              <w:t>58932B)</w:t>
            </w:r>
          </w:p>
          <w:p w14:paraId="27E88022" w14:textId="6788200C" w:rsidR="00380B4B" w:rsidRDefault="00380B4B" w:rsidP="00380B4B">
            <w:pPr>
              <w:rPr>
                <w:i/>
              </w:rPr>
            </w:pPr>
            <w:r w:rsidRPr="00CE380E">
              <w:rPr>
                <w:i/>
              </w:rPr>
              <w:t xml:space="preserve">Test data location: </w:t>
            </w:r>
          </w:p>
          <w:p w14:paraId="6C42672A" w14:textId="75C4D942" w:rsidR="00A507B1" w:rsidRPr="00A507B1" w:rsidRDefault="00A507B1">
            <w:pPr>
              <w:pStyle w:val="ListParagraph"/>
              <w:numPr>
                <w:ilvl w:val="0"/>
                <w:numId w:val="53"/>
              </w:numPr>
              <w:rPr>
                <w:b/>
                <w:bCs/>
                <w:i/>
              </w:rPr>
            </w:pPr>
            <w:proofErr w:type="spellStart"/>
            <w:r w:rsidRPr="00A507B1">
              <w:rPr>
                <w:b/>
                <w:bCs/>
                <w:i/>
              </w:rPr>
              <w:t>EncryptionC</w:t>
            </w:r>
            <w:proofErr w:type="spellEnd"/>
          </w:p>
          <w:p w14:paraId="1D8861A2" w14:textId="18AD402E" w:rsidR="004F582E" w:rsidRPr="00CE380E" w:rsidRDefault="004F582E" w:rsidP="00380B4B">
            <w:pPr>
              <w:rPr>
                <w:i/>
              </w:rPr>
            </w:pPr>
          </w:p>
        </w:tc>
      </w:tr>
      <w:tr w:rsidR="004F582E" w14:paraId="148F81C0" w14:textId="77777777" w:rsidTr="002F7035">
        <w:trPr>
          <w:tblHeader/>
          <w:trPrChange w:id="2075" w:author="jonathan pritchard" w:date="2025-01-23T13:33:00Z" w16du:dateUtc="2025-01-23T13:33:00Z">
            <w:trPr>
              <w:tblHeader/>
            </w:trPr>
          </w:trPrChange>
        </w:trPr>
        <w:tc>
          <w:tcPr>
            <w:tcW w:w="9526" w:type="dxa"/>
            <w:gridSpan w:val="4"/>
            <w:shd w:val="clear" w:color="auto" w:fill="BFBFBF" w:themeFill="background1" w:themeFillShade="BF"/>
            <w:vAlign w:val="center"/>
            <w:tcPrChange w:id="2076" w:author="jonathan pritchard" w:date="2025-01-23T13:33:00Z" w16du:dateUtc="2025-01-23T13:33:00Z">
              <w:tcPr>
                <w:tcW w:w="9526" w:type="dxa"/>
                <w:gridSpan w:val="4"/>
                <w:shd w:val="clear" w:color="auto" w:fill="CCFFCC"/>
                <w:vAlign w:val="center"/>
              </w:tcPr>
            </w:tcPrChange>
          </w:tcPr>
          <w:p w14:paraId="3709F883" w14:textId="77777777" w:rsidR="004F582E" w:rsidRPr="004065B1" w:rsidRDefault="004F582E" w:rsidP="00CB4150">
            <w:r w:rsidRPr="000A066E">
              <w:rPr>
                <w:b/>
              </w:rPr>
              <w:t>Action</w:t>
            </w:r>
          </w:p>
        </w:tc>
      </w:tr>
      <w:tr w:rsidR="004F582E" w14:paraId="768FE60B" w14:textId="77777777" w:rsidTr="00CB4150">
        <w:trPr>
          <w:tblHeader/>
        </w:trPr>
        <w:tc>
          <w:tcPr>
            <w:tcW w:w="9526" w:type="dxa"/>
            <w:gridSpan w:val="4"/>
            <w:vAlign w:val="center"/>
          </w:tcPr>
          <w:p w14:paraId="60715327" w14:textId="77777777" w:rsidR="004F582E" w:rsidRPr="00CE380E" w:rsidRDefault="00380B4B" w:rsidP="00CB4150">
            <w:pPr>
              <w:rPr>
                <w:i/>
              </w:rPr>
            </w:pPr>
            <w:r w:rsidRPr="00CE380E">
              <w:rPr>
                <w:i/>
              </w:rPr>
              <w:t>Install the permits and load the exchange set from the location above.</w:t>
            </w:r>
          </w:p>
        </w:tc>
      </w:tr>
    </w:tbl>
    <w:p w14:paraId="09791CE6" w14:textId="77777777" w:rsidR="005B4573" w:rsidRDefault="005B4573" w:rsidP="004F582E"/>
    <w:p w14:paraId="0656626C" w14:textId="77777777" w:rsidR="004F582E" w:rsidRDefault="005B4573" w:rsidP="004F582E">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077" w:author="jonathan pritchard" w:date="2025-01-23T13:33:00Z" w16du:dateUtc="2025-01-23T13:33: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9526"/>
        <w:tblGridChange w:id="2078">
          <w:tblGrid>
            <w:gridCol w:w="9526"/>
          </w:tblGrid>
        </w:tblGridChange>
      </w:tblGrid>
      <w:tr w:rsidR="005B4573" w14:paraId="1EA6A98A" w14:textId="77777777" w:rsidTr="002F7035">
        <w:trPr>
          <w:tblHeader/>
          <w:trPrChange w:id="2079" w:author="jonathan pritchard" w:date="2025-01-23T13:33:00Z" w16du:dateUtc="2025-01-23T13:33:00Z">
            <w:trPr>
              <w:tblHeader/>
            </w:trPr>
          </w:trPrChange>
        </w:trPr>
        <w:tc>
          <w:tcPr>
            <w:tcW w:w="9526" w:type="dxa"/>
            <w:shd w:val="clear" w:color="auto" w:fill="BFBFBF" w:themeFill="background1" w:themeFillShade="BF"/>
            <w:vAlign w:val="center"/>
            <w:tcPrChange w:id="2080" w:author="jonathan pritchard" w:date="2025-01-23T13:33:00Z" w16du:dateUtc="2025-01-23T13:33:00Z">
              <w:tcPr>
                <w:tcW w:w="9526" w:type="dxa"/>
                <w:shd w:val="clear" w:color="auto" w:fill="CCFFCC"/>
                <w:vAlign w:val="center"/>
              </w:tcPr>
            </w:tcPrChange>
          </w:tcPr>
          <w:p w14:paraId="3B0A8BEC" w14:textId="77777777" w:rsidR="005B4573" w:rsidRPr="004065B1" w:rsidRDefault="005B4573" w:rsidP="000946D3">
            <w:r w:rsidRPr="000A066E">
              <w:rPr>
                <w:b/>
              </w:rPr>
              <w:lastRenderedPageBreak/>
              <w:t>Results</w:t>
            </w:r>
          </w:p>
        </w:tc>
      </w:tr>
      <w:tr w:rsidR="005B4573" w14:paraId="01C6BEA3" w14:textId="77777777" w:rsidTr="000946D3">
        <w:trPr>
          <w:tblHeader/>
        </w:trPr>
        <w:tc>
          <w:tcPr>
            <w:tcW w:w="9526" w:type="dxa"/>
            <w:vAlign w:val="center"/>
          </w:tcPr>
          <w:p w14:paraId="7AC2CD93" w14:textId="04F9C725" w:rsidR="005B4573" w:rsidRPr="00CE380E" w:rsidRDefault="005B4573" w:rsidP="000946D3">
            <w:pPr>
              <w:jc w:val="left"/>
              <w:rPr>
                <w:i/>
              </w:rPr>
            </w:pPr>
            <w:r w:rsidRPr="00CE380E">
              <w:rPr>
                <w:i/>
              </w:rPr>
              <w:t xml:space="preserve">The system must check each installed permit in turn to see if there is a valid decryption key. If no valid key is available the system must report the appropriate SSE </w:t>
            </w:r>
            <w:r w:rsidR="00F06377">
              <w:rPr>
                <w:i/>
              </w:rPr>
              <w:t>1</w:t>
            </w:r>
            <w:r w:rsidRPr="00CE380E">
              <w:rPr>
                <w:i/>
              </w:rPr>
              <w:t>21 error message as follows:</w:t>
            </w:r>
          </w:p>
          <w:p w14:paraId="1E557452" w14:textId="77777777" w:rsidR="005B4573" w:rsidRPr="00CE380E" w:rsidRDefault="005B4573" w:rsidP="000946D3">
            <w:pPr>
              <w:jc w:val="left"/>
              <w:rPr>
                <w:i/>
              </w:rPr>
            </w:pPr>
            <w:r w:rsidRPr="00CE380E">
              <w:rPr>
                <w:i/>
              </w:rPr>
              <w:t>“</w:t>
            </w:r>
            <w:r w:rsidRPr="00CE380E">
              <w:rPr>
                <w:b/>
                <w:i/>
              </w:rPr>
              <w:t>SSE 21 – Decryption failed no valid cell permit found. Permits may be for another system or new permits may be required, please contact your data supplier to obtain a new licence</w:t>
            </w:r>
            <w:r w:rsidRPr="00CE380E">
              <w:rPr>
                <w:i/>
              </w:rPr>
              <w:t>.”</w:t>
            </w:r>
          </w:p>
          <w:p w14:paraId="4F5C2144" w14:textId="35244443" w:rsidR="005B4573" w:rsidRPr="00CE380E" w:rsidRDefault="005B4573" w:rsidP="000946D3">
            <w:pPr>
              <w:jc w:val="left"/>
              <w:rPr>
                <w:i/>
              </w:rPr>
            </w:pPr>
            <w:r w:rsidRPr="00CE380E">
              <w:rPr>
                <w:i/>
              </w:rPr>
              <w:t xml:space="preserve">(Permits created from a different set of cell keys from those used to encrypt the test ENCs are as follows:- </w:t>
            </w:r>
            <w:r w:rsidR="008F01CB">
              <w:rPr>
                <w:b/>
                <w:i/>
              </w:rPr>
              <w:t>101GB00</w:t>
            </w:r>
            <w:r w:rsidRPr="00CE380E">
              <w:rPr>
                <w:b/>
                <w:i/>
              </w:rPr>
              <w:t xml:space="preserve">58911A &amp; </w:t>
            </w:r>
            <w:r w:rsidR="008F01CB">
              <w:rPr>
                <w:b/>
                <w:i/>
              </w:rPr>
              <w:t>101GB00</w:t>
            </w:r>
            <w:r w:rsidRPr="00CE380E">
              <w:rPr>
                <w:b/>
                <w:i/>
              </w:rPr>
              <w:t>58911B</w:t>
            </w:r>
            <w:r w:rsidRPr="00CE380E">
              <w:rPr>
                <w:i/>
              </w:rPr>
              <w:t>.)</w:t>
            </w:r>
          </w:p>
          <w:p w14:paraId="1C74FF61" w14:textId="77777777" w:rsidR="005B4573" w:rsidRPr="00CE380E" w:rsidRDefault="005B4573" w:rsidP="000946D3">
            <w:pPr>
              <w:jc w:val="left"/>
              <w:rPr>
                <w:i/>
              </w:rPr>
            </w:pPr>
            <w:r w:rsidRPr="00CE380E">
              <w:rPr>
                <w:i/>
              </w:rPr>
              <w:t>The system must not halt at an error but continue on to the next ENC.</w:t>
            </w:r>
          </w:p>
          <w:p w14:paraId="4F75DF44" w14:textId="77777777" w:rsidR="005B4573" w:rsidRPr="00CE380E" w:rsidRDefault="005B4573" w:rsidP="000946D3">
            <w:pPr>
              <w:jc w:val="left"/>
              <w:rPr>
                <w:i/>
              </w:rPr>
            </w:pPr>
            <w:r w:rsidRPr="00CE380E">
              <w:rPr>
                <w:i/>
              </w:rPr>
              <w:t>The system must report on successful/unsuccessful imports.</w:t>
            </w:r>
          </w:p>
          <w:p w14:paraId="780301ED" w14:textId="4B5B93C2" w:rsidR="005B4573" w:rsidRPr="00CE380E" w:rsidRDefault="008F01CB" w:rsidP="000946D3">
            <w:pPr>
              <w:jc w:val="left"/>
              <w:rPr>
                <w:i/>
              </w:rPr>
            </w:pPr>
            <w:r>
              <w:rPr>
                <w:i/>
              </w:rPr>
              <w:t>101GB00</w:t>
            </w:r>
            <w:r w:rsidR="005B4573" w:rsidRPr="00CE380E">
              <w:rPr>
                <w:i/>
              </w:rPr>
              <w:t>58910B (edition # 1 update # 0) should be installed (without error or warning).</w:t>
            </w:r>
          </w:p>
          <w:p w14:paraId="266DD337" w14:textId="13405604" w:rsidR="005B4573" w:rsidRPr="00CE380E" w:rsidRDefault="008F01CB" w:rsidP="000946D3">
            <w:pPr>
              <w:jc w:val="left"/>
              <w:rPr>
                <w:i/>
              </w:rPr>
            </w:pPr>
            <w:r>
              <w:rPr>
                <w:i/>
              </w:rPr>
              <w:t>101GB00</w:t>
            </w:r>
            <w:r w:rsidR="005B4573" w:rsidRPr="00CE380E">
              <w:rPr>
                <w:i/>
              </w:rPr>
              <w:t>58910C (edition # 2 update # 1) should be installed (without error or warning).</w:t>
            </w:r>
          </w:p>
          <w:p w14:paraId="5E4CB108" w14:textId="2962C6B9" w:rsidR="005B4573" w:rsidRPr="00CE380E" w:rsidRDefault="008F01CB" w:rsidP="000946D3">
            <w:pPr>
              <w:jc w:val="left"/>
              <w:rPr>
                <w:i/>
              </w:rPr>
            </w:pPr>
            <w:r>
              <w:rPr>
                <w:i/>
              </w:rPr>
              <w:t>101GB00</w:t>
            </w:r>
            <w:r w:rsidR="005B4573" w:rsidRPr="00CE380E">
              <w:rPr>
                <w:i/>
              </w:rPr>
              <w:t xml:space="preserve">58911A (edition # 1 update # 1) should not be installed (with “SSE </w:t>
            </w:r>
            <w:r w:rsidR="00F06377">
              <w:rPr>
                <w:i/>
              </w:rPr>
              <w:t>1</w:t>
            </w:r>
            <w:r w:rsidR="005B4573" w:rsidRPr="00CE380E">
              <w:rPr>
                <w:i/>
              </w:rPr>
              <w:t xml:space="preserve">21”). </w:t>
            </w:r>
          </w:p>
          <w:p w14:paraId="3F3067C2" w14:textId="49B87413" w:rsidR="005B4573" w:rsidRPr="00CE380E" w:rsidRDefault="008F01CB" w:rsidP="000946D3">
            <w:pPr>
              <w:jc w:val="left"/>
              <w:rPr>
                <w:i/>
              </w:rPr>
            </w:pPr>
            <w:r>
              <w:rPr>
                <w:i/>
              </w:rPr>
              <w:t>101GB00</w:t>
            </w:r>
            <w:r w:rsidR="005B4573" w:rsidRPr="00CE380E">
              <w:rPr>
                <w:i/>
              </w:rPr>
              <w:t xml:space="preserve">58911B (edition # 1 update # 0) should not be installed (with “SSE </w:t>
            </w:r>
            <w:r w:rsidR="00F06377">
              <w:rPr>
                <w:i/>
              </w:rPr>
              <w:t>1</w:t>
            </w:r>
            <w:r w:rsidR="005B4573" w:rsidRPr="00CE380E">
              <w:rPr>
                <w:i/>
              </w:rPr>
              <w:t>21”).</w:t>
            </w:r>
          </w:p>
          <w:p w14:paraId="3F094DE0" w14:textId="66046B7B" w:rsidR="005B4573" w:rsidRPr="00CE380E" w:rsidRDefault="008F01CB" w:rsidP="000946D3">
            <w:pPr>
              <w:jc w:val="left"/>
              <w:rPr>
                <w:i/>
              </w:rPr>
            </w:pPr>
            <w:r>
              <w:rPr>
                <w:i/>
              </w:rPr>
              <w:t>101GB00</w:t>
            </w:r>
            <w:r w:rsidR="005B4573" w:rsidRPr="00CE380E">
              <w:rPr>
                <w:i/>
              </w:rPr>
              <w:t>58913A (edition # 1 update # 0) should be installed (without error or warning).</w:t>
            </w:r>
          </w:p>
          <w:p w14:paraId="62FD6064" w14:textId="529C341C" w:rsidR="005B4573" w:rsidRPr="00CE380E" w:rsidRDefault="008F01CB" w:rsidP="000946D3">
            <w:pPr>
              <w:jc w:val="left"/>
              <w:rPr>
                <w:i/>
              </w:rPr>
            </w:pPr>
            <w:r>
              <w:rPr>
                <w:i/>
              </w:rPr>
              <w:t>101GB00</w:t>
            </w:r>
            <w:r w:rsidR="005B4573" w:rsidRPr="00CE380E">
              <w:rPr>
                <w:i/>
              </w:rPr>
              <w:t>58932A (edition # 1 update # 0) should be installed (without error or warning).</w:t>
            </w:r>
          </w:p>
          <w:p w14:paraId="2D67CA40" w14:textId="4D87FBA0" w:rsidR="005B4573" w:rsidRPr="00CE380E" w:rsidRDefault="008F01CB" w:rsidP="000946D3">
            <w:pPr>
              <w:jc w:val="left"/>
              <w:rPr>
                <w:i/>
              </w:rPr>
            </w:pPr>
            <w:r>
              <w:rPr>
                <w:i/>
              </w:rPr>
              <w:t>101GB00</w:t>
            </w:r>
            <w:r w:rsidR="005B4573" w:rsidRPr="00CE380E">
              <w:rPr>
                <w:i/>
              </w:rPr>
              <w:t>58932B (edition # 1 update # 0) should be installed (without error or warning).</w:t>
            </w:r>
          </w:p>
        </w:tc>
      </w:tr>
    </w:tbl>
    <w:p w14:paraId="408C2E55" w14:textId="77777777" w:rsidR="005B4573" w:rsidRDefault="005B4573" w:rsidP="004F582E"/>
    <w:p w14:paraId="5CDA58C8" w14:textId="74CD00B7" w:rsidR="004F582E" w:rsidRPr="00A94802" w:rsidRDefault="004F582E" w:rsidP="001D52EE">
      <w:pPr>
        <w:pStyle w:val="Heading4"/>
      </w:pPr>
      <w:r>
        <w:t>2.5.6 d</w:t>
      </w:r>
      <w:r w:rsidRPr="00A94802">
        <w:t xml:space="preserve">) </w:t>
      </w:r>
      <w:r w:rsidR="003417A2" w:rsidRPr="003417A2">
        <w:t>Validate ENC data integrity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081" w:author="jonathan pritchard" w:date="2025-01-23T13:33:00Z" w16du:dateUtc="2025-01-23T13:33: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2082">
          <w:tblGrid>
            <w:gridCol w:w="2381"/>
            <w:gridCol w:w="2381"/>
            <w:gridCol w:w="2382"/>
            <w:gridCol w:w="2382"/>
          </w:tblGrid>
        </w:tblGridChange>
      </w:tblGrid>
      <w:tr w:rsidR="004F582E" w14:paraId="7C0E7590" w14:textId="77777777" w:rsidTr="00FC7722">
        <w:trPr>
          <w:trHeight w:val="454"/>
          <w:tblHeader/>
          <w:trPrChange w:id="2083" w:author="jonathan pritchard" w:date="2025-01-23T13:33:00Z" w16du:dateUtc="2025-01-23T13:33:00Z">
            <w:trPr>
              <w:trHeight w:val="454"/>
              <w:tblHeader/>
            </w:trPr>
          </w:trPrChange>
        </w:trPr>
        <w:tc>
          <w:tcPr>
            <w:tcW w:w="2381" w:type="dxa"/>
            <w:shd w:val="clear" w:color="auto" w:fill="BFBFBF" w:themeFill="background1" w:themeFillShade="BF"/>
            <w:vAlign w:val="center"/>
            <w:tcPrChange w:id="2084" w:author="jonathan pritchard" w:date="2025-01-23T13:33:00Z" w16du:dateUtc="2025-01-23T13:33:00Z">
              <w:tcPr>
                <w:tcW w:w="2381" w:type="dxa"/>
                <w:shd w:val="clear" w:color="auto" w:fill="CCFFCC"/>
                <w:vAlign w:val="center"/>
              </w:tcPr>
            </w:tcPrChange>
          </w:tcPr>
          <w:p w14:paraId="3F8CE2B3" w14:textId="77777777" w:rsidR="004F582E" w:rsidRPr="004065B1" w:rsidRDefault="004F582E" w:rsidP="00CB4150">
            <w:r w:rsidRPr="000A066E">
              <w:rPr>
                <w:b/>
              </w:rPr>
              <w:t>Test Reference</w:t>
            </w:r>
          </w:p>
        </w:tc>
        <w:tc>
          <w:tcPr>
            <w:tcW w:w="2381" w:type="dxa"/>
            <w:shd w:val="clear" w:color="auto" w:fill="FFFFFF" w:themeFill="background1"/>
            <w:vAlign w:val="center"/>
            <w:tcPrChange w:id="2085" w:author="jonathan pritchard" w:date="2025-01-23T13:33:00Z" w16du:dateUtc="2025-01-23T13:33:00Z">
              <w:tcPr>
                <w:tcW w:w="2381" w:type="dxa"/>
                <w:shd w:val="clear" w:color="auto" w:fill="CCFFCC"/>
                <w:vAlign w:val="center"/>
              </w:tcPr>
            </w:tcPrChange>
          </w:tcPr>
          <w:p w14:paraId="1AE1B20A" w14:textId="0E6F92EC" w:rsidR="004F582E" w:rsidRPr="004065B1" w:rsidRDefault="00904F18" w:rsidP="00CB4150">
            <w:proofErr w:type="spellStart"/>
            <w:r>
              <w:t>DataIntegrity</w:t>
            </w:r>
            <w:proofErr w:type="spellEnd"/>
          </w:p>
        </w:tc>
        <w:tc>
          <w:tcPr>
            <w:tcW w:w="2382" w:type="dxa"/>
            <w:shd w:val="clear" w:color="auto" w:fill="BFBFBF" w:themeFill="background1" w:themeFillShade="BF"/>
            <w:vAlign w:val="center"/>
            <w:tcPrChange w:id="2086" w:author="jonathan pritchard" w:date="2025-01-23T13:33:00Z" w16du:dateUtc="2025-01-23T13:33:00Z">
              <w:tcPr>
                <w:tcW w:w="2382" w:type="dxa"/>
                <w:shd w:val="clear" w:color="auto" w:fill="CCFFCC"/>
                <w:vAlign w:val="center"/>
              </w:tcPr>
            </w:tcPrChange>
          </w:tcPr>
          <w:p w14:paraId="5F77E845" w14:textId="77777777" w:rsidR="004F582E" w:rsidRPr="004065B1" w:rsidRDefault="004F582E" w:rsidP="00CB4150">
            <w:r w:rsidRPr="000A066E">
              <w:rPr>
                <w:b/>
              </w:rPr>
              <w:t>IHO Reference</w:t>
            </w:r>
          </w:p>
        </w:tc>
        <w:tc>
          <w:tcPr>
            <w:tcW w:w="2382" w:type="dxa"/>
            <w:shd w:val="clear" w:color="auto" w:fill="FFFFFF" w:themeFill="background1"/>
            <w:vAlign w:val="center"/>
            <w:tcPrChange w:id="2087" w:author="jonathan pritchard" w:date="2025-01-23T13:33:00Z" w16du:dateUtc="2025-01-23T13:33:00Z">
              <w:tcPr>
                <w:tcW w:w="2382" w:type="dxa"/>
                <w:shd w:val="clear" w:color="auto" w:fill="CCFFCC"/>
                <w:vAlign w:val="center"/>
              </w:tcPr>
            </w:tcPrChange>
          </w:tcPr>
          <w:p w14:paraId="16169994" w14:textId="7068431B" w:rsidR="004F582E" w:rsidRPr="004065B1" w:rsidRDefault="00FC7722" w:rsidP="00CB4150">
            <w:r>
              <w:rPr>
                <w:rFonts w:ascii="Calibri" w:hAnsi="Calibri" w:cs="Calibri"/>
                <w:color w:val="000000"/>
                <w:sz w:val="22"/>
                <w:szCs w:val="22"/>
              </w:rPr>
              <w:t>S-98 B-3</w:t>
            </w:r>
          </w:p>
        </w:tc>
      </w:tr>
      <w:tr w:rsidR="004F582E" w14:paraId="7843709C" w14:textId="77777777" w:rsidTr="002F7035">
        <w:trPr>
          <w:tblHeader/>
          <w:trPrChange w:id="2088" w:author="jonathan pritchard" w:date="2025-01-23T13:33:00Z" w16du:dateUtc="2025-01-23T13:33:00Z">
            <w:trPr>
              <w:tblHeader/>
            </w:trPr>
          </w:trPrChange>
        </w:trPr>
        <w:tc>
          <w:tcPr>
            <w:tcW w:w="9526" w:type="dxa"/>
            <w:gridSpan w:val="4"/>
            <w:shd w:val="clear" w:color="auto" w:fill="BFBFBF" w:themeFill="background1" w:themeFillShade="BF"/>
            <w:vAlign w:val="center"/>
            <w:tcPrChange w:id="2089" w:author="jonathan pritchard" w:date="2025-01-23T13:33:00Z" w16du:dateUtc="2025-01-23T13:33:00Z">
              <w:tcPr>
                <w:tcW w:w="9526" w:type="dxa"/>
                <w:gridSpan w:val="4"/>
                <w:shd w:val="clear" w:color="auto" w:fill="CCFFCC"/>
                <w:vAlign w:val="center"/>
              </w:tcPr>
            </w:tcPrChange>
          </w:tcPr>
          <w:p w14:paraId="51C11B5C" w14:textId="77777777" w:rsidR="004F582E" w:rsidRDefault="004F582E" w:rsidP="00CB4150">
            <w:r w:rsidRPr="000A066E">
              <w:rPr>
                <w:b/>
              </w:rPr>
              <w:t>Test description</w:t>
            </w:r>
          </w:p>
        </w:tc>
      </w:tr>
      <w:tr w:rsidR="004F582E" w14:paraId="2314A0E3" w14:textId="77777777" w:rsidTr="00CB4150">
        <w:trPr>
          <w:tblHeader/>
        </w:trPr>
        <w:tc>
          <w:tcPr>
            <w:tcW w:w="9526" w:type="dxa"/>
            <w:gridSpan w:val="4"/>
            <w:vAlign w:val="center"/>
          </w:tcPr>
          <w:p w14:paraId="4E4408DB" w14:textId="08FEB9C4" w:rsidR="004F582E" w:rsidRPr="00CE380E" w:rsidRDefault="00380B4B" w:rsidP="002164D3">
            <w:pPr>
              <w:jc w:val="left"/>
              <w:rPr>
                <w:i/>
              </w:rPr>
            </w:pPr>
            <w:r w:rsidRPr="00CE380E">
              <w:rPr>
                <w:i/>
              </w:rPr>
              <w:t xml:space="preserve">Confirm that the system correctly validates decrypted ENCs and checks the integrity of each ENC data file. Confirm that the system reports the correct SSE </w:t>
            </w:r>
            <w:r w:rsidR="00F06377">
              <w:rPr>
                <w:i/>
              </w:rPr>
              <w:t>1</w:t>
            </w:r>
            <w:r w:rsidRPr="00CE380E">
              <w:rPr>
                <w:i/>
              </w:rPr>
              <w:t xml:space="preserve">16 error message when the </w:t>
            </w:r>
            <w:r w:rsidR="008538F7">
              <w:rPr>
                <w:i/>
              </w:rPr>
              <w:t>digital signature</w:t>
            </w:r>
            <w:r w:rsidRPr="00CE380E">
              <w:rPr>
                <w:i/>
              </w:rPr>
              <w:t xml:space="preserve"> is incorrect or does not agree with the value contained in the corresponding CATALOG</w:t>
            </w:r>
            <w:r w:rsidR="008538F7">
              <w:rPr>
                <w:i/>
              </w:rPr>
              <w:t>.XML</w:t>
            </w:r>
            <w:r w:rsidRPr="00CE380E">
              <w:rPr>
                <w:i/>
              </w:rPr>
              <w:t xml:space="preserve"> record</w:t>
            </w:r>
            <w:r w:rsidR="008538F7">
              <w:rPr>
                <w:i/>
              </w:rPr>
              <w:t xml:space="preserve"> for the dataset</w:t>
            </w:r>
            <w:r w:rsidRPr="00CE380E">
              <w:rPr>
                <w:i/>
              </w:rPr>
              <w:t xml:space="preserve">. Also determine whether the system correctly reports the SSE </w:t>
            </w:r>
            <w:r w:rsidR="00F06377">
              <w:rPr>
                <w:i/>
              </w:rPr>
              <w:t>1</w:t>
            </w:r>
            <w:r w:rsidRPr="00CE380E">
              <w:rPr>
                <w:i/>
              </w:rPr>
              <w:t>23 (sequential update error).</w:t>
            </w:r>
          </w:p>
        </w:tc>
      </w:tr>
      <w:tr w:rsidR="004F582E" w14:paraId="126B0A48" w14:textId="77777777" w:rsidTr="002F7035">
        <w:trPr>
          <w:tblHeader/>
          <w:trPrChange w:id="2090" w:author="jonathan pritchard" w:date="2025-01-23T13:34:00Z" w16du:dateUtc="2025-01-23T13:34:00Z">
            <w:trPr>
              <w:tblHeader/>
            </w:trPr>
          </w:trPrChange>
        </w:trPr>
        <w:tc>
          <w:tcPr>
            <w:tcW w:w="9526" w:type="dxa"/>
            <w:gridSpan w:val="4"/>
            <w:shd w:val="clear" w:color="auto" w:fill="BFBFBF" w:themeFill="background1" w:themeFillShade="BF"/>
            <w:vAlign w:val="center"/>
            <w:tcPrChange w:id="2091" w:author="jonathan pritchard" w:date="2025-01-23T13:34:00Z" w16du:dateUtc="2025-01-23T13:34:00Z">
              <w:tcPr>
                <w:tcW w:w="9526" w:type="dxa"/>
                <w:gridSpan w:val="4"/>
                <w:shd w:val="clear" w:color="auto" w:fill="CCFFCC"/>
                <w:vAlign w:val="center"/>
              </w:tcPr>
            </w:tcPrChange>
          </w:tcPr>
          <w:p w14:paraId="696CEA72" w14:textId="77777777" w:rsidR="004F582E" w:rsidRPr="004065B1" w:rsidRDefault="004F582E" w:rsidP="00CB4150">
            <w:r w:rsidRPr="000A066E">
              <w:rPr>
                <w:b/>
              </w:rPr>
              <w:t>Setup</w:t>
            </w:r>
          </w:p>
        </w:tc>
      </w:tr>
      <w:tr w:rsidR="004F582E" w14:paraId="49F476FB" w14:textId="77777777" w:rsidTr="00CB4150">
        <w:trPr>
          <w:tblHeader/>
        </w:trPr>
        <w:tc>
          <w:tcPr>
            <w:tcW w:w="9526" w:type="dxa"/>
            <w:gridSpan w:val="4"/>
            <w:vAlign w:val="center"/>
          </w:tcPr>
          <w:p w14:paraId="2F763117" w14:textId="6B22DC6A" w:rsidR="00380B4B" w:rsidRPr="00CE380E" w:rsidRDefault="00380B4B" w:rsidP="00380B4B">
            <w:pPr>
              <w:rPr>
                <w:i/>
              </w:rPr>
            </w:pPr>
            <w:r w:rsidRPr="00CE380E">
              <w:rPr>
                <w:i/>
              </w:rPr>
              <w:t xml:space="preserve">IHO.CRT from previous test (2.5.6c) but no pre-installed permits or ENCs. </w:t>
            </w:r>
          </w:p>
          <w:p w14:paraId="64461D63" w14:textId="77777777" w:rsidR="00380B4B" w:rsidRPr="00CE380E" w:rsidRDefault="00380B4B" w:rsidP="00380B4B">
            <w:pPr>
              <w:rPr>
                <w:i/>
              </w:rPr>
            </w:pPr>
            <w:r w:rsidRPr="00CE380E">
              <w:rPr>
                <w:i/>
              </w:rPr>
              <w:t>Test data used:</w:t>
            </w:r>
          </w:p>
          <w:p w14:paraId="70E25D97" w14:textId="1EE7261B" w:rsidR="00380B4B" w:rsidRPr="00CE380E" w:rsidRDefault="00380B4B" w:rsidP="00380B4B">
            <w:pPr>
              <w:rPr>
                <w:i/>
              </w:rPr>
            </w:pPr>
            <w:r w:rsidRPr="00CE380E">
              <w:rPr>
                <w:i/>
              </w:rPr>
              <w:t>1) IHO.CRT</w:t>
            </w:r>
            <w:r w:rsidR="00077F07">
              <w:rPr>
                <w:i/>
              </w:rPr>
              <w:t xml:space="preserve"> </w:t>
            </w:r>
            <w:r w:rsidRPr="00CE380E">
              <w:rPr>
                <w:i/>
              </w:rPr>
              <w:t xml:space="preserve"> (Pre-installed)</w:t>
            </w:r>
          </w:p>
          <w:p w14:paraId="372D6902" w14:textId="24AD9EAB" w:rsidR="00380B4B" w:rsidRPr="00CE380E" w:rsidRDefault="00380B4B" w:rsidP="00380B4B">
            <w:pPr>
              <w:rPr>
                <w:i/>
              </w:rPr>
            </w:pPr>
            <w:r w:rsidRPr="00CE380E">
              <w:rPr>
                <w:i/>
              </w:rPr>
              <w:t xml:space="preserve">2) </w:t>
            </w:r>
            <w:r w:rsidR="00823D26">
              <w:rPr>
                <w:i/>
              </w:rPr>
              <w:t>PERMIT.XML</w:t>
            </w:r>
          </w:p>
          <w:p w14:paraId="64225501" w14:textId="7313FFE1" w:rsidR="00380B4B" w:rsidRPr="00CE380E" w:rsidRDefault="00380B4B" w:rsidP="00380B4B">
            <w:pPr>
              <w:rPr>
                <w:i/>
              </w:rPr>
            </w:pPr>
            <w:r w:rsidRPr="00CE380E">
              <w:rPr>
                <w:i/>
              </w:rPr>
              <w:t xml:space="preserve">3) </w:t>
            </w:r>
            <w:r w:rsidR="00581282">
              <w:rPr>
                <w:i/>
              </w:rPr>
              <w:t>S100_ROOT</w:t>
            </w:r>
            <w:r w:rsidRPr="00CE380E">
              <w:rPr>
                <w:i/>
              </w:rPr>
              <w:t xml:space="preserve"> (Exchange Set – </w:t>
            </w:r>
            <w:r w:rsidR="008F01CB">
              <w:rPr>
                <w:i/>
              </w:rPr>
              <w:t>101GB00</w:t>
            </w:r>
            <w:r w:rsidRPr="00CE380E">
              <w:rPr>
                <w:i/>
              </w:rPr>
              <w:t xml:space="preserve">40162A, </w:t>
            </w:r>
            <w:r w:rsidR="008F01CB">
              <w:rPr>
                <w:i/>
              </w:rPr>
              <w:t>101GB00</w:t>
            </w:r>
            <w:r w:rsidRPr="00CE380E">
              <w:rPr>
                <w:i/>
              </w:rPr>
              <w:t xml:space="preserve">40162B, </w:t>
            </w:r>
            <w:r w:rsidR="008F01CB">
              <w:rPr>
                <w:i/>
              </w:rPr>
              <w:t>101GB00</w:t>
            </w:r>
            <w:r w:rsidRPr="00CE380E">
              <w:rPr>
                <w:i/>
              </w:rPr>
              <w:t xml:space="preserve">40162C &amp; </w:t>
            </w:r>
            <w:r w:rsidR="008F01CB">
              <w:rPr>
                <w:i/>
              </w:rPr>
              <w:t>101GB00</w:t>
            </w:r>
            <w:r w:rsidRPr="00CE380E">
              <w:rPr>
                <w:i/>
              </w:rPr>
              <w:t xml:space="preserve">40164A) </w:t>
            </w:r>
          </w:p>
          <w:p w14:paraId="1423FB0E" w14:textId="5707B865" w:rsidR="00380B4B" w:rsidRDefault="00380B4B" w:rsidP="00380B4B">
            <w:pPr>
              <w:rPr>
                <w:i/>
              </w:rPr>
            </w:pPr>
            <w:r w:rsidRPr="00CE380E">
              <w:rPr>
                <w:i/>
              </w:rPr>
              <w:t>Test data location:</w:t>
            </w:r>
          </w:p>
          <w:p w14:paraId="5E39D07C" w14:textId="792A7282" w:rsidR="00A507B1" w:rsidRPr="00A507B1" w:rsidRDefault="00A507B1">
            <w:pPr>
              <w:pStyle w:val="ListParagraph"/>
              <w:numPr>
                <w:ilvl w:val="0"/>
                <w:numId w:val="53"/>
              </w:numPr>
              <w:rPr>
                <w:b/>
                <w:bCs/>
                <w:i/>
              </w:rPr>
            </w:pPr>
            <w:proofErr w:type="spellStart"/>
            <w:r w:rsidRPr="00A507B1">
              <w:rPr>
                <w:b/>
                <w:bCs/>
                <w:i/>
              </w:rPr>
              <w:t>EncryptionD</w:t>
            </w:r>
            <w:proofErr w:type="spellEnd"/>
          </w:p>
          <w:p w14:paraId="43630CF2" w14:textId="12078CF2" w:rsidR="004F582E" w:rsidRPr="00CE380E" w:rsidRDefault="004F582E" w:rsidP="00380B4B">
            <w:pPr>
              <w:rPr>
                <w:i/>
              </w:rPr>
            </w:pPr>
          </w:p>
        </w:tc>
      </w:tr>
      <w:tr w:rsidR="004F582E" w14:paraId="107D5475" w14:textId="77777777" w:rsidTr="002F7035">
        <w:trPr>
          <w:tblHeader/>
          <w:trPrChange w:id="2092" w:author="jonathan pritchard" w:date="2025-01-23T13:34:00Z" w16du:dateUtc="2025-01-23T13:34:00Z">
            <w:trPr>
              <w:tblHeader/>
            </w:trPr>
          </w:trPrChange>
        </w:trPr>
        <w:tc>
          <w:tcPr>
            <w:tcW w:w="9526" w:type="dxa"/>
            <w:gridSpan w:val="4"/>
            <w:shd w:val="clear" w:color="auto" w:fill="BFBFBF" w:themeFill="background1" w:themeFillShade="BF"/>
            <w:vAlign w:val="center"/>
            <w:tcPrChange w:id="2093" w:author="jonathan pritchard" w:date="2025-01-23T13:34:00Z" w16du:dateUtc="2025-01-23T13:34:00Z">
              <w:tcPr>
                <w:tcW w:w="9526" w:type="dxa"/>
                <w:gridSpan w:val="4"/>
                <w:shd w:val="clear" w:color="auto" w:fill="CCFFCC"/>
                <w:vAlign w:val="center"/>
              </w:tcPr>
            </w:tcPrChange>
          </w:tcPr>
          <w:p w14:paraId="42855792" w14:textId="77777777" w:rsidR="004F582E" w:rsidRPr="004065B1" w:rsidRDefault="004F582E" w:rsidP="00CB4150">
            <w:r w:rsidRPr="000A066E">
              <w:rPr>
                <w:b/>
              </w:rPr>
              <w:t>Action</w:t>
            </w:r>
          </w:p>
        </w:tc>
      </w:tr>
      <w:tr w:rsidR="004F582E" w14:paraId="19493B9D" w14:textId="77777777" w:rsidTr="00CB4150">
        <w:trPr>
          <w:tblHeader/>
        </w:trPr>
        <w:tc>
          <w:tcPr>
            <w:tcW w:w="9526" w:type="dxa"/>
            <w:gridSpan w:val="4"/>
            <w:vAlign w:val="center"/>
          </w:tcPr>
          <w:p w14:paraId="331DCCDE" w14:textId="77777777" w:rsidR="004F582E" w:rsidRPr="00CE380E" w:rsidRDefault="00380B4B" w:rsidP="00CB4150">
            <w:pPr>
              <w:rPr>
                <w:i/>
              </w:rPr>
            </w:pPr>
            <w:r w:rsidRPr="00CE380E">
              <w:rPr>
                <w:i/>
              </w:rPr>
              <w:t>Install the ENC cell permits and exchange set from the location above.</w:t>
            </w:r>
          </w:p>
        </w:tc>
      </w:tr>
      <w:tr w:rsidR="004F582E" w14:paraId="4AE4F661" w14:textId="77777777" w:rsidTr="002F7035">
        <w:trPr>
          <w:tblHeader/>
          <w:trPrChange w:id="2094" w:author="jonathan pritchard" w:date="2025-01-23T13:34:00Z" w16du:dateUtc="2025-01-23T13:34:00Z">
            <w:trPr>
              <w:tblHeader/>
            </w:trPr>
          </w:trPrChange>
        </w:trPr>
        <w:tc>
          <w:tcPr>
            <w:tcW w:w="9526" w:type="dxa"/>
            <w:gridSpan w:val="4"/>
            <w:shd w:val="clear" w:color="auto" w:fill="BFBFBF" w:themeFill="background1" w:themeFillShade="BF"/>
            <w:vAlign w:val="center"/>
            <w:tcPrChange w:id="2095" w:author="jonathan pritchard" w:date="2025-01-23T13:34:00Z" w16du:dateUtc="2025-01-23T13:34:00Z">
              <w:tcPr>
                <w:tcW w:w="9526" w:type="dxa"/>
                <w:gridSpan w:val="4"/>
                <w:shd w:val="clear" w:color="auto" w:fill="CCFFCC"/>
                <w:vAlign w:val="center"/>
              </w:tcPr>
            </w:tcPrChange>
          </w:tcPr>
          <w:p w14:paraId="2980BD25" w14:textId="77777777" w:rsidR="004F582E" w:rsidRPr="004065B1" w:rsidRDefault="004F582E" w:rsidP="00CB4150">
            <w:r w:rsidRPr="000A066E">
              <w:rPr>
                <w:b/>
              </w:rPr>
              <w:t>Results</w:t>
            </w:r>
          </w:p>
        </w:tc>
      </w:tr>
      <w:tr w:rsidR="004F582E" w14:paraId="6CA5422C" w14:textId="77777777" w:rsidTr="00CB4150">
        <w:trPr>
          <w:tblHeader/>
        </w:trPr>
        <w:tc>
          <w:tcPr>
            <w:tcW w:w="9526" w:type="dxa"/>
            <w:gridSpan w:val="4"/>
            <w:vAlign w:val="center"/>
          </w:tcPr>
          <w:p w14:paraId="4CCCBB15" w14:textId="675ADCB4" w:rsidR="00380B4B" w:rsidRPr="00CE380E" w:rsidRDefault="00380B4B" w:rsidP="00380B4B">
            <w:pPr>
              <w:jc w:val="left"/>
              <w:rPr>
                <w:i/>
              </w:rPr>
            </w:pPr>
            <w:r w:rsidRPr="00CE380E">
              <w:rPr>
                <w:i/>
              </w:rPr>
              <w:t xml:space="preserve">1) The system must validate the </w:t>
            </w:r>
            <w:r w:rsidR="00904F18">
              <w:rPr>
                <w:i/>
              </w:rPr>
              <w:t>digital signature</w:t>
            </w:r>
            <w:r w:rsidRPr="00CE380E">
              <w:rPr>
                <w:i/>
              </w:rPr>
              <w:t xml:space="preserve"> of each </w:t>
            </w:r>
            <w:r w:rsidR="00904F18">
              <w:rPr>
                <w:i/>
              </w:rPr>
              <w:t>dataset</w:t>
            </w:r>
            <w:r w:rsidRPr="00CE380E">
              <w:rPr>
                <w:i/>
              </w:rPr>
              <w:t xml:space="preserve"> in the exchange set. The system must report the appropriate error message for all ENC files (see additional comments below) which fail to validate as follows: “</w:t>
            </w:r>
            <w:r w:rsidRPr="00CE380E">
              <w:rPr>
                <w:b/>
                <w:i/>
              </w:rPr>
              <w:t xml:space="preserve">SSE </w:t>
            </w:r>
            <w:r w:rsidR="00F06377">
              <w:rPr>
                <w:b/>
                <w:i/>
              </w:rPr>
              <w:t>1</w:t>
            </w:r>
            <w:r w:rsidRPr="00CE380E">
              <w:rPr>
                <w:b/>
                <w:i/>
              </w:rPr>
              <w:t xml:space="preserve">16 – </w:t>
            </w:r>
            <w:r w:rsidR="00F06377">
              <w:rPr>
                <w:b/>
                <w:i/>
              </w:rPr>
              <w:t>Dataset</w:t>
            </w:r>
            <w:r w:rsidR="00F06377" w:rsidRPr="00CE380E">
              <w:rPr>
                <w:b/>
                <w:i/>
              </w:rPr>
              <w:t xml:space="preserve"> </w:t>
            </w:r>
            <w:r w:rsidRPr="00CE380E">
              <w:rPr>
                <w:b/>
                <w:i/>
              </w:rPr>
              <w:t>&lt;</w:t>
            </w:r>
            <w:r w:rsidR="00F06377">
              <w:rPr>
                <w:b/>
                <w:i/>
              </w:rPr>
              <w:t>Dataset</w:t>
            </w:r>
            <w:r w:rsidRPr="00CE380E">
              <w:rPr>
                <w:b/>
                <w:i/>
              </w:rPr>
              <w:t xml:space="preserve"> Name&gt;</w:t>
            </w:r>
            <w:r w:rsidR="00F06377">
              <w:rPr>
                <w:b/>
                <w:i/>
              </w:rPr>
              <w:t xml:space="preserve"> Signature</w:t>
            </w:r>
            <w:r w:rsidRPr="00CE380E">
              <w:rPr>
                <w:b/>
                <w:i/>
              </w:rPr>
              <w:t xml:space="preserve"> is incorrect. Contact you</w:t>
            </w:r>
            <w:r w:rsidR="00904F18">
              <w:rPr>
                <w:b/>
                <w:i/>
              </w:rPr>
              <w:t>r</w:t>
            </w:r>
            <w:r w:rsidRPr="00CE380E">
              <w:rPr>
                <w:b/>
                <w:i/>
              </w:rPr>
              <w:t xml:space="preserve"> data supplier as ENC(s) may be corrupt or missing data</w:t>
            </w:r>
            <w:r w:rsidRPr="00CE380E">
              <w:rPr>
                <w:i/>
              </w:rPr>
              <w:t>”.</w:t>
            </w:r>
          </w:p>
          <w:p w14:paraId="6531F848" w14:textId="473BCB72" w:rsidR="00380B4B" w:rsidRPr="00CE380E" w:rsidRDefault="00380B4B" w:rsidP="00380B4B">
            <w:pPr>
              <w:jc w:val="left"/>
              <w:rPr>
                <w:i/>
              </w:rPr>
            </w:pPr>
            <w:r w:rsidRPr="00CE380E">
              <w:rPr>
                <w:i/>
              </w:rPr>
              <w:t>2) The system must also report an error message for any validated ENC files that cannot be imported resulting from (1) as follows: “</w:t>
            </w:r>
            <w:r w:rsidRPr="00CE380E">
              <w:rPr>
                <w:b/>
                <w:i/>
              </w:rPr>
              <w:t xml:space="preserve">SSE </w:t>
            </w:r>
            <w:r w:rsidR="00F06377">
              <w:rPr>
                <w:b/>
                <w:i/>
              </w:rPr>
              <w:t>1</w:t>
            </w:r>
            <w:r w:rsidRPr="00CE380E">
              <w:rPr>
                <w:b/>
                <w:i/>
              </w:rPr>
              <w:t>23 – Non sequential update, previous update(s) missing try reloading from the base media. If the problem persists contact your data supplier”.</w:t>
            </w:r>
          </w:p>
          <w:p w14:paraId="490ED253" w14:textId="2C08573E" w:rsidR="00380B4B" w:rsidRPr="00CE380E" w:rsidRDefault="00380B4B" w:rsidP="00380B4B">
            <w:pPr>
              <w:jc w:val="left"/>
              <w:rPr>
                <w:i/>
              </w:rPr>
            </w:pPr>
            <w:r w:rsidRPr="00CE380E">
              <w:rPr>
                <w:i/>
              </w:rPr>
              <w:t>(</w:t>
            </w:r>
            <w:r w:rsidR="008F01CB">
              <w:rPr>
                <w:i/>
              </w:rPr>
              <w:t>101GB00</w:t>
            </w:r>
            <w:r w:rsidRPr="00CE380E">
              <w:rPr>
                <w:i/>
              </w:rPr>
              <w:t xml:space="preserve">40162B.000 – </w:t>
            </w:r>
            <w:r w:rsidR="00A507B1">
              <w:rPr>
                <w:i/>
              </w:rPr>
              <w:t>digital signature</w:t>
            </w:r>
            <w:r w:rsidRPr="00CE380E">
              <w:rPr>
                <w:i/>
              </w:rPr>
              <w:t xml:space="preserve"> altered manually in CATALOG.</w:t>
            </w:r>
            <w:r w:rsidR="00A507B1">
              <w:rPr>
                <w:i/>
              </w:rPr>
              <w:t>XML</w:t>
            </w:r>
            <w:r w:rsidRPr="00CE380E">
              <w:rPr>
                <w:i/>
              </w:rPr>
              <w:t xml:space="preserve"> file</w:t>
            </w:r>
          </w:p>
          <w:p w14:paraId="58A790C5" w14:textId="48A28CC9" w:rsidR="00380B4B" w:rsidRPr="00CE380E" w:rsidRDefault="008F01CB" w:rsidP="00380B4B">
            <w:pPr>
              <w:jc w:val="left"/>
              <w:rPr>
                <w:i/>
              </w:rPr>
            </w:pPr>
            <w:r>
              <w:rPr>
                <w:i/>
              </w:rPr>
              <w:t>101GB00</w:t>
            </w:r>
            <w:r w:rsidR="00380B4B" w:rsidRPr="00CE380E">
              <w:rPr>
                <w:i/>
              </w:rPr>
              <w:t>40164A.003 – ENC data intentionally corrupted.)</w:t>
            </w:r>
          </w:p>
          <w:p w14:paraId="2F69AE82" w14:textId="1EFFE220" w:rsidR="00380B4B" w:rsidRPr="00CE380E" w:rsidRDefault="008F01CB" w:rsidP="00380B4B">
            <w:pPr>
              <w:jc w:val="left"/>
              <w:rPr>
                <w:i/>
              </w:rPr>
            </w:pPr>
            <w:r>
              <w:rPr>
                <w:i/>
              </w:rPr>
              <w:t>101GB00</w:t>
            </w:r>
            <w:r w:rsidR="00380B4B" w:rsidRPr="00CE380E">
              <w:rPr>
                <w:i/>
              </w:rPr>
              <w:t>40162A (edition # 9 update # 3) should be installed (without error or warning).</w:t>
            </w:r>
          </w:p>
          <w:p w14:paraId="04587C02" w14:textId="2E6986AE" w:rsidR="00380B4B" w:rsidRPr="00CE380E" w:rsidRDefault="008F01CB" w:rsidP="00380B4B">
            <w:pPr>
              <w:jc w:val="left"/>
              <w:rPr>
                <w:i/>
              </w:rPr>
            </w:pPr>
            <w:r>
              <w:rPr>
                <w:i/>
              </w:rPr>
              <w:t>101GB00</w:t>
            </w:r>
            <w:r w:rsidR="00380B4B" w:rsidRPr="00CE380E">
              <w:rPr>
                <w:i/>
              </w:rPr>
              <w:t xml:space="preserve">40162B (edition # 2 update # 1) should not be installed (with “SSE </w:t>
            </w:r>
            <w:r w:rsidR="00F06377">
              <w:rPr>
                <w:i/>
              </w:rPr>
              <w:t>1</w:t>
            </w:r>
            <w:r w:rsidR="00380B4B" w:rsidRPr="00CE380E">
              <w:rPr>
                <w:i/>
              </w:rPr>
              <w:t xml:space="preserve">16”followed by “SSE </w:t>
            </w:r>
            <w:r w:rsidR="00F06377">
              <w:rPr>
                <w:i/>
              </w:rPr>
              <w:t>1</w:t>
            </w:r>
            <w:r w:rsidR="00380B4B" w:rsidRPr="00CE380E">
              <w:rPr>
                <w:i/>
              </w:rPr>
              <w:t>23”).</w:t>
            </w:r>
          </w:p>
          <w:p w14:paraId="519A16D7" w14:textId="67AC5041" w:rsidR="00380B4B" w:rsidRPr="00CE380E" w:rsidRDefault="008F01CB" w:rsidP="00380B4B">
            <w:pPr>
              <w:jc w:val="left"/>
              <w:rPr>
                <w:i/>
              </w:rPr>
            </w:pPr>
            <w:r>
              <w:rPr>
                <w:i/>
              </w:rPr>
              <w:t>101GB00</w:t>
            </w:r>
            <w:r w:rsidR="00380B4B" w:rsidRPr="00CE380E">
              <w:rPr>
                <w:i/>
              </w:rPr>
              <w:t>40162C (edition # 1 update # 1) should be installed (</w:t>
            </w:r>
            <w:r w:rsidR="001825B9" w:rsidRPr="002164D3">
              <w:rPr>
                <w:i/>
                <w:color w:val="FF0000"/>
              </w:rPr>
              <w:t>without error or warning</w:t>
            </w:r>
            <w:r w:rsidR="00380B4B" w:rsidRPr="00CE380E">
              <w:rPr>
                <w:i/>
              </w:rPr>
              <w:t xml:space="preserve">). </w:t>
            </w:r>
          </w:p>
          <w:p w14:paraId="1F6B2633" w14:textId="38E20F49" w:rsidR="004F582E" w:rsidRPr="00CE380E" w:rsidRDefault="008F01CB" w:rsidP="00380B4B">
            <w:pPr>
              <w:jc w:val="left"/>
              <w:rPr>
                <w:i/>
              </w:rPr>
            </w:pPr>
            <w:r>
              <w:rPr>
                <w:i/>
              </w:rPr>
              <w:t>101GB00</w:t>
            </w:r>
            <w:r w:rsidR="00380B4B" w:rsidRPr="00CE380E">
              <w:rPr>
                <w:i/>
              </w:rPr>
              <w:t xml:space="preserve">40164A (edition # 1 update # 5) should be installed with only two updates (edition # 1 update # 2) (with “SSE </w:t>
            </w:r>
            <w:r w:rsidR="00F06377">
              <w:rPr>
                <w:i/>
              </w:rPr>
              <w:t>1</w:t>
            </w:r>
            <w:r w:rsidR="00380B4B" w:rsidRPr="00CE380E">
              <w:rPr>
                <w:i/>
              </w:rPr>
              <w:t xml:space="preserve">16” followed by “SSE </w:t>
            </w:r>
            <w:r w:rsidR="00F06377">
              <w:rPr>
                <w:i/>
              </w:rPr>
              <w:t>1</w:t>
            </w:r>
            <w:r w:rsidR="00380B4B" w:rsidRPr="00CE380E">
              <w:rPr>
                <w:i/>
              </w:rPr>
              <w:t>23”).</w:t>
            </w:r>
          </w:p>
        </w:tc>
      </w:tr>
    </w:tbl>
    <w:p w14:paraId="7FAC8A06" w14:textId="25A1AD4A" w:rsidR="004F582E" w:rsidRPr="003B7860" w:rsidRDefault="004F582E" w:rsidP="003B7860">
      <w:pPr>
        <w:widowControl/>
        <w:spacing w:line="240" w:lineRule="auto"/>
        <w:jc w:val="left"/>
        <w:rPr>
          <w:rFonts w:cs="Arial"/>
          <w:b/>
          <w:bCs/>
        </w:rPr>
      </w:pPr>
    </w:p>
    <w:p w14:paraId="193816D9" w14:textId="7014EEA5" w:rsidR="004F582E" w:rsidRDefault="00380B4B" w:rsidP="003B7860">
      <w:pPr>
        <w:pStyle w:val="Heading2"/>
      </w:pPr>
      <w:r>
        <w:br w:type="page"/>
      </w:r>
      <w:bookmarkStart w:id="2096" w:name="_Toc189647809"/>
      <w:r w:rsidR="004F582E">
        <w:lastRenderedPageBreak/>
        <w:t>Data</w:t>
      </w:r>
      <w:r w:rsidR="003B7860">
        <w:t>set</w:t>
      </w:r>
      <w:r w:rsidR="004F582E">
        <w:t xml:space="preserve"> Management</w:t>
      </w:r>
      <w:bookmarkEnd w:id="2096"/>
    </w:p>
    <w:p w14:paraId="17D13051" w14:textId="68EF0B19" w:rsidR="004F582E" w:rsidRPr="00A94802" w:rsidRDefault="003417A2" w:rsidP="003B7860">
      <w:pPr>
        <w:pStyle w:val="Heading3"/>
      </w:pPr>
      <w:bookmarkStart w:id="2097" w:name="_Toc189647810"/>
      <w:r w:rsidRPr="003417A2">
        <w:t>Encrypted ENCs supplied by different Data Servers</w:t>
      </w:r>
      <w:bookmarkEnd w:id="2097"/>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098" w:author="jonathan pritchard" w:date="2025-01-23T13:34:00Z" w16du:dateUtc="2025-01-23T13:34: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2099">
          <w:tblGrid>
            <w:gridCol w:w="2381"/>
            <w:gridCol w:w="2381"/>
            <w:gridCol w:w="2382"/>
            <w:gridCol w:w="2382"/>
          </w:tblGrid>
        </w:tblGridChange>
      </w:tblGrid>
      <w:tr w:rsidR="004F582E" w14:paraId="66AA57A0" w14:textId="77777777" w:rsidTr="00FC7722">
        <w:trPr>
          <w:cantSplit/>
          <w:trHeight w:val="454"/>
          <w:trPrChange w:id="2100" w:author="jonathan pritchard" w:date="2025-01-23T13:34:00Z" w16du:dateUtc="2025-01-23T13:34:00Z">
            <w:trPr>
              <w:cantSplit/>
              <w:trHeight w:val="454"/>
            </w:trPr>
          </w:trPrChange>
        </w:trPr>
        <w:tc>
          <w:tcPr>
            <w:tcW w:w="2381" w:type="dxa"/>
            <w:shd w:val="clear" w:color="auto" w:fill="BFBFBF" w:themeFill="background1" w:themeFillShade="BF"/>
            <w:vAlign w:val="center"/>
            <w:tcPrChange w:id="2101" w:author="jonathan pritchard" w:date="2025-01-23T13:34:00Z" w16du:dateUtc="2025-01-23T13:34:00Z">
              <w:tcPr>
                <w:tcW w:w="2381" w:type="dxa"/>
                <w:shd w:val="clear" w:color="auto" w:fill="CCFFCC"/>
                <w:vAlign w:val="center"/>
              </w:tcPr>
            </w:tcPrChange>
          </w:tcPr>
          <w:p w14:paraId="4F3750B7" w14:textId="77777777" w:rsidR="004F582E" w:rsidRPr="004065B1" w:rsidRDefault="004F582E" w:rsidP="00CB4150">
            <w:r w:rsidRPr="000A066E">
              <w:rPr>
                <w:b/>
              </w:rPr>
              <w:t>Test Reference</w:t>
            </w:r>
          </w:p>
        </w:tc>
        <w:tc>
          <w:tcPr>
            <w:tcW w:w="2381" w:type="dxa"/>
            <w:shd w:val="clear" w:color="auto" w:fill="FFFFFF" w:themeFill="background1"/>
            <w:vAlign w:val="center"/>
            <w:tcPrChange w:id="2102" w:author="jonathan pritchard" w:date="2025-01-23T13:34:00Z" w16du:dateUtc="2025-01-23T13:34:00Z">
              <w:tcPr>
                <w:tcW w:w="2381" w:type="dxa"/>
                <w:shd w:val="clear" w:color="auto" w:fill="CCFFCC"/>
                <w:vAlign w:val="center"/>
              </w:tcPr>
            </w:tcPrChange>
          </w:tcPr>
          <w:p w14:paraId="18206CA7" w14:textId="4CDF199C" w:rsidR="004F582E" w:rsidRPr="004065B1" w:rsidRDefault="00904F18" w:rsidP="00CB4150">
            <w:proofErr w:type="spellStart"/>
            <w:r>
              <w:t>DataManagement</w:t>
            </w:r>
            <w:proofErr w:type="spellEnd"/>
          </w:p>
        </w:tc>
        <w:tc>
          <w:tcPr>
            <w:tcW w:w="2382" w:type="dxa"/>
            <w:shd w:val="clear" w:color="auto" w:fill="BFBFBF" w:themeFill="background1" w:themeFillShade="BF"/>
            <w:vAlign w:val="center"/>
            <w:tcPrChange w:id="2103" w:author="jonathan pritchard" w:date="2025-01-23T13:34:00Z" w16du:dateUtc="2025-01-23T13:34:00Z">
              <w:tcPr>
                <w:tcW w:w="2382" w:type="dxa"/>
                <w:shd w:val="clear" w:color="auto" w:fill="CCFFCC"/>
                <w:vAlign w:val="center"/>
              </w:tcPr>
            </w:tcPrChange>
          </w:tcPr>
          <w:p w14:paraId="2EF4F2EC" w14:textId="77777777" w:rsidR="004F582E" w:rsidRPr="004065B1" w:rsidRDefault="004F582E" w:rsidP="00CB4150">
            <w:r w:rsidRPr="000A066E">
              <w:rPr>
                <w:b/>
              </w:rPr>
              <w:t>IHO Reference</w:t>
            </w:r>
          </w:p>
        </w:tc>
        <w:tc>
          <w:tcPr>
            <w:tcW w:w="2382" w:type="dxa"/>
            <w:shd w:val="clear" w:color="auto" w:fill="FFFFFF" w:themeFill="background1"/>
            <w:vAlign w:val="center"/>
            <w:tcPrChange w:id="2104" w:author="jonathan pritchard" w:date="2025-01-23T13:34:00Z" w16du:dateUtc="2025-01-23T13:34:00Z">
              <w:tcPr>
                <w:tcW w:w="2382" w:type="dxa"/>
                <w:shd w:val="clear" w:color="auto" w:fill="CCFFCC"/>
                <w:vAlign w:val="center"/>
              </w:tcPr>
            </w:tcPrChange>
          </w:tcPr>
          <w:p w14:paraId="061820AE" w14:textId="7411F81C" w:rsidR="004F582E" w:rsidRPr="004065B1" w:rsidRDefault="00FC7722" w:rsidP="00CB4150">
            <w:r>
              <w:rPr>
                <w:rFonts w:ascii="Calibri" w:hAnsi="Calibri" w:cs="Calibri"/>
                <w:color w:val="000000"/>
                <w:sz w:val="22"/>
                <w:szCs w:val="22"/>
              </w:rPr>
              <w:t>S-98 B-3</w:t>
            </w:r>
          </w:p>
        </w:tc>
      </w:tr>
      <w:tr w:rsidR="004F582E" w14:paraId="3775F90A" w14:textId="77777777" w:rsidTr="002F7035">
        <w:trPr>
          <w:cantSplit/>
          <w:trPrChange w:id="2105" w:author="jonathan pritchard" w:date="2025-01-23T13:34:00Z" w16du:dateUtc="2025-01-23T13:34:00Z">
            <w:trPr>
              <w:cantSplit/>
            </w:trPr>
          </w:trPrChange>
        </w:trPr>
        <w:tc>
          <w:tcPr>
            <w:tcW w:w="9526" w:type="dxa"/>
            <w:gridSpan w:val="4"/>
            <w:shd w:val="clear" w:color="auto" w:fill="BFBFBF" w:themeFill="background1" w:themeFillShade="BF"/>
            <w:vAlign w:val="center"/>
            <w:tcPrChange w:id="2106" w:author="jonathan pritchard" w:date="2025-01-23T13:34:00Z" w16du:dateUtc="2025-01-23T13:34:00Z">
              <w:tcPr>
                <w:tcW w:w="9526" w:type="dxa"/>
                <w:gridSpan w:val="4"/>
                <w:shd w:val="clear" w:color="auto" w:fill="CCFFCC"/>
                <w:vAlign w:val="center"/>
              </w:tcPr>
            </w:tcPrChange>
          </w:tcPr>
          <w:p w14:paraId="2FF0799B" w14:textId="77777777" w:rsidR="004F582E" w:rsidRDefault="004F582E" w:rsidP="00CB4150">
            <w:r w:rsidRPr="000A066E">
              <w:rPr>
                <w:b/>
              </w:rPr>
              <w:t>Test description</w:t>
            </w:r>
          </w:p>
        </w:tc>
      </w:tr>
      <w:tr w:rsidR="004F582E" w14:paraId="7A79DB37" w14:textId="77777777" w:rsidTr="003B7860">
        <w:trPr>
          <w:cantSplit/>
        </w:trPr>
        <w:tc>
          <w:tcPr>
            <w:tcW w:w="9526" w:type="dxa"/>
            <w:gridSpan w:val="4"/>
            <w:vAlign w:val="center"/>
          </w:tcPr>
          <w:p w14:paraId="43DFC448" w14:textId="677316D7" w:rsidR="004F582E" w:rsidRPr="00CE380E" w:rsidRDefault="00380B4B" w:rsidP="002164D3">
            <w:pPr>
              <w:jc w:val="left"/>
              <w:rPr>
                <w:i/>
              </w:rPr>
            </w:pPr>
            <w:r w:rsidRPr="00CE380E">
              <w:rPr>
                <w:i/>
              </w:rPr>
              <w:t xml:space="preserve">To test how the system performs when loading </w:t>
            </w:r>
            <w:r w:rsidR="008538F7">
              <w:rPr>
                <w:i/>
              </w:rPr>
              <w:t>datasets</w:t>
            </w:r>
            <w:r w:rsidR="008538F7" w:rsidRPr="00CE380E">
              <w:rPr>
                <w:i/>
              </w:rPr>
              <w:t xml:space="preserve"> </w:t>
            </w:r>
            <w:r w:rsidRPr="00CE380E">
              <w:rPr>
                <w:i/>
              </w:rPr>
              <w:t>from two different data servers who have their own unique SA signed certificates and encrypt using their own unique encryption keys.</w:t>
            </w:r>
          </w:p>
        </w:tc>
      </w:tr>
      <w:tr w:rsidR="004F582E" w14:paraId="1C0B3077" w14:textId="77777777" w:rsidTr="002F7035">
        <w:trPr>
          <w:cantSplit/>
          <w:trPrChange w:id="2107" w:author="jonathan pritchard" w:date="2025-01-23T13:34:00Z" w16du:dateUtc="2025-01-23T13:34:00Z">
            <w:trPr>
              <w:cantSplit/>
            </w:trPr>
          </w:trPrChange>
        </w:trPr>
        <w:tc>
          <w:tcPr>
            <w:tcW w:w="9526" w:type="dxa"/>
            <w:gridSpan w:val="4"/>
            <w:shd w:val="clear" w:color="auto" w:fill="BFBFBF" w:themeFill="background1" w:themeFillShade="BF"/>
            <w:vAlign w:val="center"/>
            <w:tcPrChange w:id="2108" w:author="jonathan pritchard" w:date="2025-01-23T13:34:00Z" w16du:dateUtc="2025-01-23T13:34:00Z">
              <w:tcPr>
                <w:tcW w:w="9526" w:type="dxa"/>
                <w:gridSpan w:val="4"/>
                <w:shd w:val="clear" w:color="auto" w:fill="CCFFCC"/>
                <w:vAlign w:val="center"/>
              </w:tcPr>
            </w:tcPrChange>
          </w:tcPr>
          <w:p w14:paraId="2FDBBDC0" w14:textId="77777777" w:rsidR="004F582E" w:rsidRPr="004065B1" w:rsidRDefault="004F582E" w:rsidP="00CB4150">
            <w:r w:rsidRPr="000A066E">
              <w:rPr>
                <w:b/>
              </w:rPr>
              <w:t>Setup</w:t>
            </w:r>
          </w:p>
        </w:tc>
      </w:tr>
      <w:tr w:rsidR="004F582E" w14:paraId="080CF27F" w14:textId="77777777" w:rsidTr="003B7860">
        <w:trPr>
          <w:cantSplit/>
        </w:trPr>
        <w:tc>
          <w:tcPr>
            <w:tcW w:w="9526" w:type="dxa"/>
            <w:gridSpan w:val="4"/>
            <w:vAlign w:val="center"/>
          </w:tcPr>
          <w:p w14:paraId="744F042B" w14:textId="45402500" w:rsidR="00380B4B" w:rsidRPr="00CE380E" w:rsidRDefault="00380B4B" w:rsidP="00380B4B">
            <w:pPr>
              <w:rPr>
                <w:i/>
              </w:rPr>
            </w:pPr>
            <w:r w:rsidRPr="00CE380E">
              <w:rPr>
                <w:i/>
              </w:rPr>
              <w:t xml:space="preserve">IHO.CRT from previous test (2.5.6d) but no pre-installed permits or ENCs. </w:t>
            </w:r>
          </w:p>
          <w:p w14:paraId="165FD5A4" w14:textId="77777777" w:rsidR="00380B4B" w:rsidRPr="00CE380E" w:rsidRDefault="00380B4B" w:rsidP="009300E2">
            <w:pPr>
              <w:rPr>
                <w:b/>
                <w:i/>
              </w:rPr>
            </w:pPr>
            <w:r w:rsidRPr="00CE380E">
              <w:rPr>
                <w:b/>
                <w:i/>
              </w:rPr>
              <w:t>a) Data Server 1 (DS1)</w:t>
            </w:r>
          </w:p>
          <w:p w14:paraId="7593BD55" w14:textId="77777777" w:rsidR="00380B4B" w:rsidRPr="00CE380E" w:rsidRDefault="00380B4B" w:rsidP="00380B4B">
            <w:pPr>
              <w:ind w:left="142"/>
              <w:rPr>
                <w:i/>
              </w:rPr>
            </w:pPr>
            <w:r w:rsidRPr="00CE380E">
              <w:rPr>
                <w:i/>
              </w:rPr>
              <w:t>Test data used:</w:t>
            </w:r>
          </w:p>
          <w:p w14:paraId="3FD34E08" w14:textId="5DD817F4" w:rsidR="00380B4B" w:rsidRPr="00CE380E" w:rsidRDefault="00380B4B" w:rsidP="00380B4B">
            <w:pPr>
              <w:ind w:left="142"/>
              <w:rPr>
                <w:i/>
              </w:rPr>
            </w:pPr>
            <w:r w:rsidRPr="00CE380E">
              <w:rPr>
                <w:i/>
              </w:rPr>
              <w:t>1)</w:t>
            </w:r>
            <w:r w:rsidR="008538F7">
              <w:rPr>
                <w:i/>
              </w:rPr>
              <w:t xml:space="preserve"> </w:t>
            </w:r>
            <w:r w:rsidRPr="00CE380E">
              <w:rPr>
                <w:i/>
              </w:rPr>
              <w:t>IHO.CRT</w:t>
            </w:r>
            <w:r w:rsidR="00077F07">
              <w:rPr>
                <w:i/>
              </w:rPr>
              <w:t xml:space="preserve"> </w:t>
            </w:r>
            <w:r w:rsidRPr="00CE380E">
              <w:rPr>
                <w:i/>
              </w:rPr>
              <w:t xml:space="preserve"> [Pre-installed]</w:t>
            </w:r>
          </w:p>
          <w:p w14:paraId="28654EF7" w14:textId="368A2248" w:rsidR="00380B4B" w:rsidRPr="00CE380E" w:rsidRDefault="00380B4B" w:rsidP="00380B4B">
            <w:pPr>
              <w:ind w:left="142"/>
              <w:rPr>
                <w:i/>
              </w:rPr>
            </w:pPr>
            <w:r w:rsidRPr="00CE380E">
              <w:rPr>
                <w:i/>
              </w:rPr>
              <w:t>2)</w:t>
            </w:r>
            <w:r w:rsidR="008538F7">
              <w:rPr>
                <w:i/>
              </w:rPr>
              <w:t xml:space="preserve"> </w:t>
            </w:r>
            <w:r w:rsidR="00823D26">
              <w:rPr>
                <w:i/>
              </w:rPr>
              <w:t>PERMIT.XML</w:t>
            </w:r>
          </w:p>
          <w:p w14:paraId="51932D33" w14:textId="56F7F53F" w:rsidR="00380B4B" w:rsidRPr="00CE380E" w:rsidRDefault="00380B4B" w:rsidP="00380B4B">
            <w:pPr>
              <w:ind w:left="142"/>
              <w:rPr>
                <w:i/>
              </w:rPr>
            </w:pPr>
            <w:r w:rsidRPr="00CE380E">
              <w:rPr>
                <w:i/>
              </w:rPr>
              <w:t>3)</w:t>
            </w:r>
            <w:r w:rsidR="008538F7">
              <w:rPr>
                <w:i/>
              </w:rPr>
              <w:t xml:space="preserve"> </w:t>
            </w:r>
            <w:r w:rsidR="00581282">
              <w:rPr>
                <w:i/>
              </w:rPr>
              <w:t>S100_ROOT</w:t>
            </w:r>
            <w:r w:rsidRPr="00CE380E">
              <w:rPr>
                <w:i/>
              </w:rPr>
              <w:t xml:space="preserve"> (Exchange Set - </w:t>
            </w:r>
            <w:r w:rsidR="008F01CB">
              <w:rPr>
                <w:i/>
              </w:rPr>
              <w:t>101GB00</w:t>
            </w:r>
            <w:r w:rsidRPr="00CE380E">
              <w:rPr>
                <w:i/>
              </w:rPr>
              <w:t xml:space="preserve">281600, </w:t>
            </w:r>
            <w:r w:rsidR="008F01CB">
              <w:rPr>
                <w:i/>
              </w:rPr>
              <w:t>101GB00</w:t>
            </w:r>
            <w:r w:rsidRPr="00CE380E">
              <w:rPr>
                <w:i/>
              </w:rPr>
              <w:t xml:space="preserve">281800, </w:t>
            </w:r>
            <w:r w:rsidR="008F01CB">
              <w:rPr>
                <w:i/>
              </w:rPr>
              <w:t>101GB00</w:t>
            </w:r>
            <w:r w:rsidRPr="00CE380E">
              <w:rPr>
                <w:i/>
              </w:rPr>
              <w:t xml:space="preserve">282000 &amp; </w:t>
            </w:r>
            <w:r w:rsidR="008F01CB">
              <w:rPr>
                <w:i/>
              </w:rPr>
              <w:t>101GB00</w:t>
            </w:r>
            <w:r w:rsidRPr="00CE380E">
              <w:rPr>
                <w:i/>
              </w:rPr>
              <w:t>283000)</w:t>
            </w:r>
          </w:p>
          <w:p w14:paraId="1639E4B5" w14:textId="5090949A" w:rsidR="00380B4B" w:rsidRDefault="00380B4B" w:rsidP="00380B4B">
            <w:pPr>
              <w:rPr>
                <w:i/>
              </w:rPr>
            </w:pPr>
            <w:r w:rsidRPr="00CE380E">
              <w:rPr>
                <w:i/>
              </w:rPr>
              <w:t>Test data location:</w:t>
            </w:r>
          </w:p>
          <w:p w14:paraId="55A1A8A4" w14:textId="4948C002" w:rsidR="00904F18" w:rsidRPr="00904F18" w:rsidRDefault="00904F18">
            <w:pPr>
              <w:pStyle w:val="ListParagraph"/>
              <w:numPr>
                <w:ilvl w:val="0"/>
                <w:numId w:val="53"/>
              </w:numPr>
              <w:rPr>
                <w:b/>
                <w:bCs/>
                <w:i/>
              </w:rPr>
            </w:pPr>
            <w:r w:rsidRPr="00904F18">
              <w:rPr>
                <w:b/>
                <w:bCs/>
                <w:i/>
              </w:rPr>
              <w:t>DataManagementA1</w:t>
            </w:r>
          </w:p>
          <w:p w14:paraId="2F56AC38" w14:textId="77777777" w:rsidR="00380B4B" w:rsidRPr="00CE380E" w:rsidRDefault="00380B4B" w:rsidP="00380B4B">
            <w:pPr>
              <w:rPr>
                <w:b/>
                <w:i/>
              </w:rPr>
            </w:pPr>
            <w:r w:rsidRPr="00CE380E">
              <w:rPr>
                <w:b/>
                <w:i/>
              </w:rPr>
              <w:t>b) Data Server 2 (DS2)</w:t>
            </w:r>
          </w:p>
          <w:p w14:paraId="2B19A488" w14:textId="77777777" w:rsidR="00380B4B" w:rsidRPr="00CE380E" w:rsidRDefault="00380B4B" w:rsidP="009300E2">
            <w:pPr>
              <w:ind w:left="720" w:hanging="578"/>
              <w:rPr>
                <w:i/>
              </w:rPr>
            </w:pPr>
            <w:r w:rsidRPr="00CE380E">
              <w:rPr>
                <w:i/>
              </w:rPr>
              <w:t>Test data used:</w:t>
            </w:r>
          </w:p>
          <w:p w14:paraId="11C9B420" w14:textId="72C74842" w:rsidR="00380B4B" w:rsidRPr="00CE380E" w:rsidRDefault="00380B4B" w:rsidP="009300E2">
            <w:pPr>
              <w:ind w:left="720" w:hanging="578"/>
              <w:rPr>
                <w:i/>
              </w:rPr>
            </w:pPr>
            <w:r w:rsidRPr="00CE380E">
              <w:rPr>
                <w:i/>
              </w:rPr>
              <w:t>4)   IHO.CRT</w:t>
            </w:r>
            <w:r w:rsidR="00077F07">
              <w:rPr>
                <w:i/>
              </w:rPr>
              <w:t xml:space="preserve"> </w:t>
            </w:r>
            <w:r w:rsidRPr="00CE380E">
              <w:rPr>
                <w:i/>
              </w:rPr>
              <w:t xml:space="preserve"> [Pre-installed]</w:t>
            </w:r>
          </w:p>
          <w:p w14:paraId="020FE461" w14:textId="622BFFE4" w:rsidR="00380B4B" w:rsidRPr="00CE380E" w:rsidRDefault="00380B4B" w:rsidP="009300E2">
            <w:pPr>
              <w:ind w:left="720" w:hanging="578"/>
              <w:rPr>
                <w:i/>
              </w:rPr>
            </w:pPr>
            <w:r w:rsidRPr="00CE380E">
              <w:rPr>
                <w:i/>
              </w:rPr>
              <w:t xml:space="preserve">5)   </w:t>
            </w:r>
            <w:r w:rsidR="00823D26">
              <w:rPr>
                <w:i/>
              </w:rPr>
              <w:t>PERMIT.XML</w:t>
            </w:r>
          </w:p>
          <w:p w14:paraId="36B90BEB" w14:textId="3376FE4E" w:rsidR="00380B4B" w:rsidRPr="00CE380E" w:rsidRDefault="00380B4B" w:rsidP="009300E2">
            <w:pPr>
              <w:ind w:left="720" w:hanging="578"/>
              <w:rPr>
                <w:i/>
              </w:rPr>
            </w:pPr>
            <w:r w:rsidRPr="00CE380E">
              <w:rPr>
                <w:i/>
              </w:rPr>
              <w:t xml:space="preserve">6)   </w:t>
            </w:r>
            <w:r w:rsidR="00581282">
              <w:rPr>
                <w:i/>
              </w:rPr>
              <w:t>S100_ROOT</w:t>
            </w:r>
            <w:r w:rsidRPr="00CE380E">
              <w:rPr>
                <w:i/>
              </w:rPr>
              <w:t xml:space="preserve"> (Exchange Set - </w:t>
            </w:r>
            <w:r w:rsidR="008F01CB">
              <w:rPr>
                <w:i/>
              </w:rPr>
              <w:t>101GB00</w:t>
            </w:r>
            <w:r w:rsidRPr="00CE380E">
              <w:rPr>
                <w:i/>
              </w:rPr>
              <w:t xml:space="preserve">283000, </w:t>
            </w:r>
            <w:r w:rsidR="008F01CB">
              <w:rPr>
                <w:i/>
              </w:rPr>
              <w:t>101GB00</w:t>
            </w:r>
            <w:r w:rsidRPr="00CE380E">
              <w:rPr>
                <w:i/>
              </w:rPr>
              <w:t xml:space="preserve">283100, </w:t>
            </w:r>
            <w:r w:rsidR="008F01CB">
              <w:rPr>
                <w:i/>
              </w:rPr>
              <w:t>101GB00</w:t>
            </w:r>
            <w:r w:rsidRPr="00CE380E">
              <w:rPr>
                <w:i/>
              </w:rPr>
              <w:t xml:space="preserve">283200 &amp; </w:t>
            </w:r>
            <w:r w:rsidR="008F01CB">
              <w:rPr>
                <w:i/>
              </w:rPr>
              <w:t>101GB00</w:t>
            </w:r>
            <w:r w:rsidRPr="00CE380E">
              <w:rPr>
                <w:i/>
              </w:rPr>
              <w:t>283300)</w:t>
            </w:r>
          </w:p>
          <w:p w14:paraId="740B166E" w14:textId="06FAE020" w:rsidR="00380B4B" w:rsidRDefault="00380B4B" w:rsidP="00380B4B">
            <w:pPr>
              <w:rPr>
                <w:i/>
              </w:rPr>
            </w:pPr>
            <w:r w:rsidRPr="00CE380E">
              <w:rPr>
                <w:i/>
              </w:rPr>
              <w:t>Test data location:</w:t>
            </w:r>
          </w:p>
          <w:p w14:paraId="6174E578" w14:textId="4F124227" w:rsidR="00904F18" w:rsidRPr="00904F18" w:rsidRDefault="00904F18">
            <w:pPr>
              <w:pStyle w:val="ListParagraph"/>
              <w:numPr>
                <w:ilvl w:val="0"/>
                <w:numId w:val="53"/>
              </w:numPr>
              <w:rPr>
                <w:b/>
                <w:bCs/>
                <w:i/>
              </w:rPr>
            </w:pPr>
            <w:r w:rsidRPr="00904F18">
              <w:rPr>
                <w:b/>
                <w:bCs/>
                <w:i/>
              </w:rPr>
              <w:t>DataManagementA2</w:t>
            </w:r>
          </w:p>
          <w:p w14:paraId="6868658E" w14:textId="6AED3561" w:rsidR="004F582E" w:rsidRPr="00CE380E" w:rsidRDefault="004F582E" w:rsidP="009300E2">
            <w:pPr>
              <w:ind w:left="720" w:hanging="578"/>
              <w:rPr>
                <w:i/>
              </w:rPr>
            </w:pPr>
          </w:p>
        </w:tc>
      </w:tr>
      <w:tr w:rsidR="004F582E" w14:paraId="1D4C46AA" w14:textId="77777777" w:rsidTr="002F7035">
        <w:trPr>
          <w:cantSplit/>
          <w:trPrChange w:id="2109" w:author="jonathan pritchard" w:date="2025-01-23T13:34:00Z" w16du:dateUtc="2025-01-23T13:34:00Z">
            <w:trPr>
              <w:cantSplit/>
            </w:trPr>
          </w:trPrChange>
        </w:trPr>
        <w:tc>
          <w:tcPr>
            <w:tcW w:w="9526" w:type="dxa"/>
            <w:gridSpan w:val="4"/>
            <w:shd w:val="clear" w:color="auto" w:fill="BFBFBF" w:themeFill="background1" w:themeFillShade="BF"/>
            <w:vAlign w:val="center"/>
            <w:tcPrChange w:id="2110" w:author="jonathan pritchard" w:date="2025-01-23T13:34:00Z" w16du:dateUtc="2025-01-23T13:34:00Z">
              <w:tcPr>
                <w:tcW w:w="9526" w:type="dxa"/>
                <w:gridSpan w:val="4"/>
                <w:shd w:val="clear" w:color="auto" w:fill="CCFFCC"/>
                <w:vAlign w:val="center"/>
              </w:tcPr>
            </w:tcPrChange>
          </w:tcPr>
          <w:p w14:paraId="73BFB9EA" w14:textId="77777777" w:rsidR="004F582E" w:rsidRPr="004065B1" w:rsidRDefault="004F582E" w:rsidP="00CB4150">
            <w:r w:rsidRPr="000A066E">
              <w:rPr>
                <w:b/>
              </w:rPr>
              <w:t>Action</w:t>
            </w:r>
          </w:p>
        </w:tc>
      </w:tr>
      <w:tr w:rsidR="004F582E" w14:paraId="2C80E67D" w14:textId="77777777" w:rsidTr="003B7860">
        <w:trPr>
          <w:cantSplit/>
        </w:trPr>
        <w:tc>
          <w:tcPr>
            <w:tcW w:w="9526" w:type="dxa"/>
            <w:gridSpan w:val="4"/>
            <w:vAlign w:val="center"/>
          </w:tcPr>
          <w:p w14:paraId="123F9697" w14:textId="77777777" w:rsidR="004F582E" w:rsidRPr="00CE380E" w:rsidRDefault="009300E2" w:rsidP="00CB4150">
            <w:pPr>
              <w:rPr>
                <w:i/>
              </w:rPr>
            </w:pPr>
            <w:r w:rsidRPr="00CE380E">
              <w:rPr>
                <w:i/>
              </w:rPr>
              <w:t>Install the permits and exchange set for Data Server 1 (DS1), then install the permits and exchange set for DS2 from locations above.</w:t>
            </w:r>
          </w:p>
        </w:tc>
      </w:tr>
      <w:tr w:rsidR="004F582E" w14:paraId="58AAB733" w14:textId="77777777" w:rsidTr="002F7035">
        <w:trPr>
          <w:cantSplit/>
          <w:trPrChange w:id="2111" w:author="jonathan pritchard" w:date="2025-01-23T13:34:00Z" w16du:dateUtc="2025-01-23T13:34:00Z">
            <w:trPr>
              <w:cantSplit/>
            </w:trPr>
          </w:trPrChange>
        </w:trPr>
        <w:tc>
          <w:tcPr>
            <w:tcW w:w="9526" w:type="dxa"/>
            <w:gridSpan w:val="4"/>
            <w:shd w:val="clear" w:color="auto" w:fill="BFBFBF" w:themeFill="background1" w:themeFillShade="BF"/>
            <w:vAlign w:val="center"/>
            <w:tcPrChange w:id="2112" w:author="jonathan pritchard" w:date="2025-01-23T13:34:00Z" w16du:dateUtc="2025-01-23T13:34:00Z">
              <w:tcPr>
                <w:tcW w:w="9526" w:type="dxa"/>
                <w:gridSpan w:val="4"/>
                <w:shd w:val="clear" w:color="auto" w:fill="CCFFCC"/>
                <w:vAlign w:val="center"/>
              </w:tcPr>
            </w:tcPrChange>
          </w:tcPr>
          <w:p w14:paraId="681715C3" w14:textId="77777777" w:rsidR="004F582E" w:rsidRPr="004065B1" w:rsidRDefault="004F582E" w:rsidP="00CB4150">
            <w:r w:rsidRPr="000A066E">
              <w:rPr>
                <w:b/>
              </w:rPr>
              <w:t>Results</w:t>
            </w:r>
          </w:p>
        </w:tc>
      </w:tr>
      <w:tr w:rsidR="004F582E" w14:paraId="25B21649" w14:textId="77777777" w:rsidTr="003B7860">
        <w:trPr>
          <w:cantSplit/>
        </w:trPr>
        <w:tc>
          <w:tcPr>
            <w:tcW w:w="9526" w:type="dxa"/>
            <w:gridSpan w:val="4"/>
            <w:vAlign w:val="center"/>
          </w:tcPr>
          <w:p w14:paraId="284305CE" w14:textId="11C2952D" w:rsidR="009300E2" w:rsidRPr="00CE380E" w:rsidRDefault="009300E2" w:rsidP="009300E2">
            <w:pPr>
              <w:jc w:val="left"/>
              <w:rPr>
                <w:i/>
              </w:rPr>
            </w:pPr>
            <w:r w:rsidRPr="00CE380E">
              <w:rPr>
                <w:i/>
              </w:rPr>
              <w:t xml:space="preserve">Both exchange sets authenticate against the same installed </w:t>
            </w:r>
            <w:r w:rsidR="00904F18">
              <w:rPr>
                <w:i/>
              </w:rPr>
              <w:t>SA certificate and contain the correct data server certificate</w:t>
            </w:r>
            <w:r w:rsidRPr="00CE380E">
              <w:rPr>
                <w:i/>
              </w:rPr>
              <w:t>. The DSs’ permits must be stored independently and decrypt the relevant exchange sets when loaded.</w:t>
            </w:r>
          </w:p>
          <w:p w14:paraId="2E42875B" w14:textId="538FB382" w:rsidR="009300E2" w:rsidRPr="00CE380E" w:rsidRDefault="009300E2" w:rsidP="009300E2">
            <w:pPr>
              <w:jc w:val="left"/>
              <w:rPr>
                <w:i/>
              </w:rPr>
            </w:pPr>
            <w:r w:rsidRPr="00CE380E">
              <w:rPr>
                <w:i/>
              </w:rPr>
              <w:t xml:space="preserve">(In this test both Data Servers (DS) have ENC cell </w:t>
            </w:r>
            <w:r w:rsidR="008F01CB">
              <w:rPr>
                <w:i/>
              </w:rPr>
              <w:t>101GB00</w:t>
            </w:r>
            <w:r w:rsidRPr="00CE380E">
              <w:rPr>
                <w:i/>
              </w:rPr>
              <w:t xml:space="preserve">283000 common to both. DS1 has </w:t>
            </w:r>
            <w:r w:rsidR="008F01CB">
              <w:rPr>
                <w:i/>
              </w:rPr>
              <w:t>101GB00</w:t>
            </w:r>
            <w:r w:rsidRPr="00CE380E">
              <w:rPr>
                <w:i/>
              </w:rPr>
              <w:t xml:space="preserve">283000.000 – 002 and DS2 has </w:t>
            </w:r>
            <w:r w:rsidR="008F01CB">
              <w:rPr>
                <w:i/>
              </w:rPr>
              <w:t>101GB00</w:t>
            </w:r>
            <w:r w:rsidRPr="00CE380E">
              <w:rPr>
                <w:i/>
              </w:rPr>
              <w:t>283000.000 – 004.</w:t>
            </w:r>
          </w:p>
          <w:p w14:paraId="494F6787" w14:textId="77777777" w:rsidR="009300E2" w:rsidRPr="00CE380E" w:rsidRDefault="009300E2" w:rsidP="009300E2">
            <w:pPr>
              <w:jc w:val="left"/>
              <w:rPr>
                <w:i/>
              </w:rPr>
            </w:pPr>
            <w:r w:rsidRPr="00CE380E">
              <w:rPr>
                <w:i/>
              </w:rPr>
              <w:t>This test scenario considers how the ECDIS performs when a user obtains ENCs from two independent data providers.)</w:t>
            </w:r>
          </w:p>
          <w:p w14:paraId="06438C19" w14:textId="77777777" w:rsidR="009300E2" w:rsidRPr="00CE380E" w:rsidRDefault="009300E2" w:rsidP="009300E2">
            <w:pPr>
              <w:jc w:val="left"/>
              <w:rPr>
                <w:i/>
              </w:rPr>
            </w:pPr>
          </w:p>
          <w:p w14:paraId="68625DB1" w14:textId="77777777" w:rsidR="009300E2" w:rsidRPr="00CE380E" w:rsidRDefault="009300E2" w:rsidP="009300E2">
            <w:pPr>
              <w:jc w:val="left"/>
              <w:rPr>
                <w:i/>
              </w:rPr>
            </w:pPr>
            <w:r w:rsidRPr="00CE380E">
              <w:rPr>
                <w:i/>
              </w:rPr>
              <w:t>The system should be up to date as follows:</w:t>
            </w:r>
          </w:p>
          <w:p w14:paraId="20B13B80" w14:textId="77777777" w:rsidR="009300E2" w:rsidRPr="00CE380E" w:rsidRDefault="009300E2" w:rsidP="009300E2">
            <w:pPr>
              <w:jc w:val="left"/>
              <w:rPr>
                <w:i/>
              </w:rPr>
            </w:pPr>
          </w:p>
          <w:p w14:paraId="4A445C11" w14:textId="77777777" w:rsidR="009300E2" w:rsidRPr="00CE380E" w:rsidRDefault="009300E2" w:rsidP="009300E2">
            <w:pPr>
              <w:jc w:val="left"/>
              <w:rPr>
                <w:i/>
              </w:rPr>
            </w:pPr>
            <w:r w:rsidRPr="00CE380E">
              <w:rPr>
                <w:i/>
              </w:rPr>
              <w:t>after installation of cells from DS1 (a):</w:t>
            </w:r>
          </w:p>
          <w:p w14:paraId="3B8CC55A" w14:textId="4AE65ED6" w:rsidR="009300E2" w:rsidRPr="00CE380E" w:rsidRDefault="008F01CB" w:rsidP="009300E2">
            <w:pPr>
              <w:jc w:val="left"/>
              <w:rPr>
                <w:i/>
              </w:rPr>
            </w:pPr>
            <w:r>
              <w:rPr>
                <w:i/>
              </w:rPr>
              <w:t>101GB00</w:t>
            </w:r>
            <w:r w:rsidR="009300E2" w:rsidRPr="00CE380E">
              <w:rPr>
                <w:i/>
              </w:rPr>
              <w:t>281600 (edition # 1 update # 1)</w:t>
            </w:r>
          </w:p>
          <w:p w14:paraId="227BEAFC" w14:textId="02D12511" w:rsidR="009300E2" w:rsidRPr="00CE380E" w:rsidRDefault="008F01CB" w:rsidP="009300E2">
            <w:pPr>
              <w:jc w:val="left"/>
              <w:rPr>
                <w:i/>
              </w:rPr>
            </w:pPr>
            <w:r>
              <w:rPr>
                <w:i/>
              </w:rPr>
              <w:t>101GB00</w:t>
            </w:r>
            <w:r w:rsidR="009300E2" w:rsidRPr="00CE380E">
              <w:rPr>
                <w:i/>
              </w:rPr>
              <w:t>281800 (edition # 1 update # 0)</w:t>
            </w:r>
          </w:p>
          <w:p w14:paraId="06F27E7F" w14:textId="2C87B12D" w:rsidR="009300E2" w:rsidRPr="00CE380E" w:rsidRDefault="008F01CB" w:rsidP="009300E2">
            <w:pPr>
              <w:jc w:val="left"/>
              <w:rPr>
                <w:i/>
              </w:rPr>
            </w:pPr>
            <w:r>
              <w:rPr>
                <w:i/>
              </w:rPr>
              <w:t>101GB00</w:t>
            </w:r>
            <w:r w:rsidR="009300E2" w:rsidRPr="00CE380E">
              <w:rPr>
                <w:i/>
              </w:rPr>
              <w:t>282000 (edition # 1 update # 0)</w:t>
            </w:r>
          </w:p>
          <w:p w14:paraId="1FEB836A" w14:textId="6CA4E76F" w:rsidR="009300E2" w:rsidRPr="00CE380E" w:rsidRDefault="008F01CB" w:rsidP="009300E2">
            <w:pPr>
              <w:jc w:val="left"/>
              <w:rPr>
                <w:i/>
              </w:rPr>
            </w:pPr>
            <w:r>
              <w:rPr>
                <w:i/>
              </w:rPr>
              <w:t>101GB00</w:t>
            </w:r>
            <w:r w:rsidR="009300E2" w:rsidRPr="00CE380E">
              <w:rPr>
                <w:i/>
              </w:rPr>
              <w:t>283000 (edition # 1 update # 2)</w:t>
            </w:r>
          </w:p>
          <w:p w14:paraId="291D329B" w14:textId="77777777" w:rsidR="009300E2" w:rsidRPr="00CE380E" w:rsidRDefault="009300E2" w:rsidP="009300E2">
            <w:pPr>
              <w:jc w:val="left"/>
              <w:rPr>
                <w:i/>
              </w:rPr>
            </w:pPr>
          </w:p>
          <w:p w14:paraId="602B2785" w14:textId="77777777" w:rsidR="009300E2" w:rsidRPr="00CE380E" w:rsidRDefault="009300E2" w:rsidP="009300E2">
            <w:pPr>
              <w:jc w:val="left"/>
              <w:rPr>
                <w:i/>
              </w:rPr>
            </w:pPr>
            <w:r w:rsidRPr="00CE380E">
              <w:rPr>
                <w:i/>
              </w:rPr>
              <w:t>after installation of cells from DS2 (b):</w:t>
            </w:r>
          </w:p>
          <w:p w14:paraId="7297F088" w14:textId="0D4F873C" w:rsidR="009300E2" w:rsidRPr="00CE380E" w:rsidRDefault="008F01CB" w:rsidP="009300E2">
            <w:pPr>
              <w:jc w:val="left"/>
              <w:rPr>
                <w:i/>
              </w:rPr>
            </w:pPr>
            <w:r>
              <w:rPr>
                <w:i/>
              </w:rPr>
              <w:t>101GB00</w:t>
            </w:r>
            <w:r w:rsidR="009300E2" w:rsidRPr="00CE380E">
              <w:rPr>
                <w:i/>
              </w:rPr>
              <w:t>281600 (edition # 1 update # 1)</w:t>
            </w:r>
          </w:p>
          <w:p w14:paraId="49F37BBB" w14:textId="3F03D0A7" w:rsidR="009300E2" w:rsidRPr="00CE380E" w:rsidRDefault="008F01CB" w:rsidP="009300E2">
            <w:pPr>
              <w:jc w:val="left"/>
              <w:rPr>
                <w:i/>
              </w:rPr>
            </w:pPr>
            <w:r>
              <w:rPr>
                <w:i/>
              </w:rPr>
              <w:t>101GB00</w:t>
            </w:r>
            <w:r w:rsidR="009300E2" w:rsidRPr="00CE380E">
              <w:rPr>
                <w:i/>
              </w:rPr>
              <w:t>281800 (edition # 1 update # 0)</w:t>
            </w:r>
          </w:p>
          <w:p w14:paraId="1CDE852F" w14:textId="106877EE" w:rsidR="009300E2" w:rsidRPr="00CE380E" w:rsidRDefault="008F01CB" w:rsidP="009300E2">
            <w:pPr>
              <w:jc w:val="left"/>
              <w:rPr>
                <w:i/>
              </w:rPr>
            </w:pPr>
            <w:r>
              <w:rPr>
                <w:i/>
              </w:rPr>
              <w:t>101GB00</w:t>
            </w:r>
            <w:r w:rsidR="009300E2" w:rsidRPr="00CE380E">
              <w:rPr>
                <w:i/>
              </w:rPr>
              <w:t>282000 (edition # 1 update # 0)</w:t>
            </w:r>
          </w:p>
          <w:p w14:paraId="1FA82428" w14:textId="12CD9019" w:rsidR="009300E2" w:rsidRPr="00CE380E" w:rsidRDefault="008F01CB" w:rsidP="009300E2">
            <w:pPr>
              <w:jc w:val="left"/>
              <w:rPr>
                <w:i/>
              </w:rPr>
            </w:pPr>
            <w:r>
              <w:rPr>
                <w:i/>
              </w:rPr>
              <w:t>101GB00</w:t>
            </w:r>
            <w:r w:rsidR="009300E2" w:rsidRPr="00CE380E">
              <w:rPr>
                <w:i/>
              </w:rPr>
              <w:t>283000 (edition # 1 update # 4)</w:t>
            </w:r>
          </w:p>
          <w:p w14:paraId="107FE255" w14:textId="731DD01E" w:rsidR="009300E2" w:rsidRPr="00CE380E" w:rsidRDefault="008F01CB" w:rsidP="009300E2">
            <w:pPr>
              <w:jc w:val="left"/>
              <w:rPr>
                <w:i/>
              </w:rPr>
            </w:pPr>
            <w:r>
              <w:rPr>
                <w:i/>
              </w:rPr>
              <w:t>101GB00</w:t>
            </w:r>
            <w:r w:rsidR="009300E2" w:rsidRPr="00CE380E">
              <w:rPr>
                <w:i/>
              </w:rPr>
              <w:t>283100 (edition # 1 update # 3)</w:t>
            </w:r>
          </w:p>
          <w:p w14:paraId="151A9B84" w14:textId="59C60236" w:rsidR="009300E2" w:rsidRPr="00CE380E" w:rsidRDefault="008F01CB" w:rsidP="009300E2">
            <w:pPr>
              <w:jc w:val="left"/>
              <w:rPr>
                <w:i/>
              </w:rPr>
            </w:pPr>
            <w:r>
              <w:rPr>
                <w:i/>
              </w:rPr>
              <w:t>101GB00</w:t>
            </w:r>
            <w:r w:rsidR="009300E2" w:rsidRPr="00CE380E">
              <w:rPr>
                <w:i/>
              </w:rPr>
              <w:t>283200 (edition # 1 update # 0)</w:t>
            </w:r>
          </w:p>
          <w:p w14:paraId="38CCD91E" w14:textId="1C4FC070" w:rsidR="004F582E" w:rsidRPr="00CE380E" w:rsidRDefault="008F01CB" w:rsidP="009300E2">
            <w:pPr>
              <w:jc w:val="left"/>
              <w:rPr>
                <w:i/>
              </w:rPr>
            </w:pPr>
            <w:r>
              <w:rPr>
                <w:i/>
              </w:rPr>
              <w:t>101GB00</w:t>
            </w:r>
            <w:r w:rsidR="009300E2" w:rsidRPr="00CE380E">
              <w:rPr>
                <w:i/>
              </w:rPr>
              <w:t>283300 (edition # 1 update # 0)</w:t>
            </w:r>
          </w:p>
        </w:tc>
      </w:tr>
    </w:tbl>
    <w:p w14:paraId="776A877D" w14:textId="2F4F05C9" w:rsidR="004F582E" w:rsidRPr="00A94802" w:rsidRDefault="003417A2" w:rsidP="003B7860">
      <w:pPr>
        <w:pStyle w:val="Heading3"/>
      </w:pPr>
      <w:bookmarkStart w:id="2113" w:name="_Toc189647811"/>
      <w:r w:rsidRPr="003417A2">
        <w:lastRenderedPageBreak/>
        <w:t xml:space="preserve">Loading additional </w:t>
      </w:r>
      <w:r w:rsidR="00846E03">
        <w:t>dataset</w:t>
      </w:r>
      <w:r w:rsidRPr="003417A2">
        <w:t xml:space="preserve"> permits and cells from a different data provider</w:t>
      </w:r>
      <w:bookmarkEnd w:id="2113"/>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114" w:author="jonathan pritchard" w:date="2025-01-23T13:34:00Z" w16du:dateUtc="2025-01-23T13:34: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2115">
          <w:tblGrid>
            <w:gridCol w:w="2381"/>
            <w:gridCol w:w="2381"/>
            <w:gridCol w:w="2382"/>
            <w:gridCol w:w="2382"/>
          </w:tblGrid>
        </w:tblGridChange>
      </w:tblGrid>
      <w:tr w:rsidR="004F582E" w14:paraId="4E4D242E" w14:textId="77777777" w:rsidTr="00FC7722">
        <w:trPr>
          <w:trHeight w:val="454"/>
          <w:tblHeader/>
          <w:trPrChange w:id="2116" w:author="jonathan pritchard" w:date="2025-01-23T13:34:00Z" w16du:dateUtc="2025-01-23T13:34:00Z">
            <w:trPr>
              <w:trHeight w:val="454"/>
              <w:tblHeader/>
            </w:trPr>
          </w:trPrChange>
        </w:trPr>
        <w:tc>
          <w:tcPr>
            <w:tcW w:w="2381" w:type="dxa"/>
            <w:shd w:val="clear" w:color="auto" w:fill="BFBFBF" w:themeFill="background1" w:themeFillShade="BF"/>
            <w:vAlign w:val="center"/>
            <w:tcPrChange w:id="2117" w:author="jonathan pritchard" w:date="2025-01-23T13:34:00Z" w16du:dateUtc="2025-01-23T13:34:00Z">
              <w:tcPr>
                <w:tcW w:w="2381" w:type="dxa"/>
                <w:shd w:val="clear" w:color="auto" w:fill="CCFFCC"/>
                <w:vAlign w:val="center"/>
              </w:tcPr>
            </w:tcPrChange>
          </w:tcPr>
          <w:p w14:paraId="4CDCB8D3" w14:textId="77777777" w:rsidR="004F582E" w:rsidRPr="004065B1" w:rsidRDefault="004F582E" w:rsidP="00CB4150">
            <w:r w:rsidRPr="000A066E">
              <w:rPr>
                <w:b/>
              </w:rPr>
              <w:t>Test Reference</w:t>
            </w:r>
          </w:p>
        </w:tc>
        <w:tc>
          <w:tcPr>
            <w:tcW w:w="2381" w:type="dxa"/>
            <w:shd w:val="clear" w:color="auto" w:fill="FFFFFF" w:themeFill="background1"/>
            <w:vAlign w:val="center"/>
            <w:tcPrChange w:id="2118" w:author="jonathan pritchard" w:date="2025-01-23T13:34:00Z" w16du:dateUtc="2025-01-23T13:34:00Z">
              <w:tcPr>
                <w:tcW w:w="2381" w:type="dxa"/>
                <w:shd w:val="clear" w:color="auto" w:fill="CCFFCC"/>
                <w:vAlign w:val="center"/>
              </w:tcPr>
            </w:tcPrChange>
          </w:tcPr>
          <w:p w14:paraId="4AAB5E94" w14:textId="4328B0A4" w:rsidR="004F582E" w:rsidRPr="004065B1" w:rsidRDefault="00846E03" w:rsidP="00CB4150">
            <w:proofErr w:type="spellStart"/>
            <w:r>
              <w:t>AdditionalPermits</w:t>
            </w:r>
            <w:proofErr w:type="spellEnd"/>
          </w:p>
        </w:tc>
        <w:tc>
          <w:tcPr>
            <w:tcW w:w="2382" w:type="dxa"/>
            <w:shd w:val="clear" w:color="auto" w:fill="BFBFBF" w:themeFill="background1" w:themeFillShade="BF"/>
            <w:vAlign w:val="center"/>
            <w:tcPrChange w:id="2119" w:author="jonathan pritchard" w:date="2025-01-23T13:34:00Z" w16du:dateUtc="2025-01-23T13:34:00Z">
              <w:tcPr>
                <w:tcW w:w="2382" w:type="dxa"/>
                <w:shd w:val="clear" w:color="auto" w:fill="CCFFCC"/>
                <w:vAlign w:val="center"/>
              </w:tcPr>
            </w:tcPrChange>
          </w:tcPr>
          <w:p w14:paraId="2B582B22" w14:textId="77777777" w:rsidR="004F582E" w:rsidRPr="004065B1" w:rsidRDefault="004F582E" w:rsidP="00CB4150">
            <w:r w:rsidRPr="000A066E">
              <w:rPr>
                <w:b/>
              </w:rPr>
              <w:t>IHO Reference</w:t>
            </w:r>
          </w:p>
        </w:tc>
        <w:tc>
          <w:tcPr>
            <w:tcW w:w="2382" w:type="dxa"/>
            <w:shd w:val="clear" w:color="auto" w:fill="FFFFFF" w:themeFill="background1"/>
            <w:vAlign w:val="center"/>
            <w:tcPrChange w:id="2120" w:author="jonathan pritchard" w:date="2025-01-23T13:34:00Z" w16du:dateUtc="2025-01-23T13:34:00Z">
              <w:tcPr>
                <w:tcW w:w="2382" w:type="dxa"/>
                <w:shd w:val="clear" w:color="auto" w:fill="CCFFCC"/>
                <w:vAlign w:val="center"/>
              </w:tcPr>
            </w:tcPrChange>
          </w:tcPr>
          <w:p w14:paraId="707B893F" w14:textId="1085B233" w:rsidR="004F582E" w:rsidRPr="004065B1" w:rsidRDefault="00FC7722" w:rsidP="00CB4150">
            <w:r>
              <w:rPr>
                <w:rFonts w:ascii="Calibri" w:hAnsi="Calibri" w:cs="Calibri"/>
                <w:color w:val="000000"/>
                <w:sz w:val="22"/>
                <w:szCs w:val="22"/>
              </w:rPr>
              <w:t>S-98 B-3</w:t>
            </w:r>
          </w:p>
        </w:tc>
      </w:tr>
      <w:tr w:rsidR="004F582E" w14:paraId="2BCF2411" w14:textId="77777777" w:rsidTr="002F7035">
        <w:trPr>
          <w:tblHeader/>
          <w:trPrChange w:id="2121" w:author="jonathan pritchard" w:date="2025-01-23T13:34:00Z" w16du:dateUtc="2025-01-23T13:34:00Z">
            <w:trPr>
              <w:tblHeader/>
            </w:trPr>
          </w:trPrChange>
        </w:trPr>
        <w:tc>
          <w:tcPr>
            <w:tcW w:w="9526" w:type="dxa"/>
            <w:gridSpan w:val="4"/>
            <w:shd w:val="clear" w:color="auto" w:fill="BFBFBF" w:themeFill="background1" w:themeFillShade="BF"/>
            <w:vAlign w:val="center"/>
            <w:tcPrChange w:id="2122" w:author="jonathan pritchard" w:date="2025-01-23T13:34:00Z" w16du:dateUtc="2025-01-23T13:34:00Z">
              <w:tcPr>
                <w:tcW w:w="9526" w:type="dxa"/>
                <w:gridSpan w:val="4"/>
                <w:shd w:val="clear" w:color="auto" w:fill="CCFFCC"/>
                <w:vAlign w:val="center"/>
              </w:tcPr>
            </w:tcPrChange>
          </w:tcPr>
          <w:p w14:paraId="0071E0F1" w14:textId="77777777" w:rsidR="004F582E" w:rsidRDefault="004F582E" w:rsidP="00CB4150">
            <w:r w:rsidRPr="000A066E">
              <w:rPr>
                <w:b/>
              </w:rPr>
              <w:t>Test description</w:t>
            </w:r>
          </w:p>
        </w:tc>
      </w:tr>
      <w:tr w:rsidR="004F582E" w14:paraId="6457B2C9" w14:textId="77777777" w:rsidTr="00CB4150">
        <w:trPr>
          <w:tblHeader/>
        </w:trPr>
        <w:tc>
          <w:tcPr>
            <w:tcW w:w="9526" w:type="dxa"/>
            <w:gridSpan w:val="4"/>
            <w:vAlign w:val="center"/>
          </w:tcPr>
          <w:p w14:paraId="44A76197" w14:textId="77777777" w:rsidR="004F582E" w:rsidRPr="00CE380E" w:rsidRDefault="009300E2" w:rsidP="002164D3">
            <w:pPr>
              <w:jc w:val="left"/>
              <w:rPr>
                <w:i/>
              </w:rPr>
            </w:pPr>
            <w:r w:rsidRPr="00CE380E">
              <w:rPr>
                <w:i/>
              </w:rPr>
              <w:t>Check that a pre-existing licence subscription is not overwritten by the ECDIS for any subsequent additions. Confirm that any data already stored on the system is unaffected by any newly imported permits.</w:t>
            </w:r>
          </w:p>
        </w:tc>
      </w:tr>
      <w:tr w:rsidR="004F582E" w14:paraId="321AA9DC" w14:textId="77777777" w:rsidTr="002F7035">
        <w:trPr>
          <w:tblHeader/>
          <w:trPrChange w:id="2123" w:author="jonathan pritchard" w:date="2025-01-23T13:34:00Z" w16du:dateUtc="2025-01-23T13:34:00Z">
            <w:trPr>
              <w:tblHeader/>
            </w:trPr>
          </w:trPrChange>
        </w:trPr>
        <w:tc>
          <w:tcPr>
            <w:tcW w:w="9526" w:type="dxa"/>
            <w:gridSpan w:val="4"/>
            <w:shd w:val="clear" w:color="auto" w:fill="BFBFBF" w:themeFill="background1" w:themeFillShade="BF"/>
            <w:vAlign w:val="center"/>
            <w:tcPrChange w:id="2124" w:author="jonathan pritchard" w:date="2025-01-23T13:34:00Z" w16du:dateUtc="2025-01-23T13:34:00Z">
              <w:tcPr>
                <w:tcW w:w="9526" w:type="dxa"/>
                <w:gridSpan w:val="4"/>
                <w:shd w:val="clear" w:color="auto" w:fill="CCFFCC"/>
                <w:vAlign w:val="center"/>
              </w:tcPr>
            </w:tcPrChange>
          </w:tcPr>
          <w:p w14:paraId="1372B1C6" w14:textId="77777777" w:rsidR="004F582E" w:rsidRPr="004065B1" w:rsidRDefault="004F582E" w:rsidP="00CB4150">
            <w:r w:rsidRPr="000A066E">
              <w:rPr>
                <w:b/>
              </w:rPr>
              <w:t>Setup</w:t>
            </w:r>
          </w:p>
        </w:tc>
      </w:tr>
      <w:tr w:rsidR="004F582E" w14:paraId="3E1A6CB4" w14:textId="77777777" w:rsidTr="00CB4150">
        <w:trPr>
          <w:tblHeader/>
        </w:trPr>
        <w:tc>
          <w:tcPr>
            <w:tcW w:w="9526" w:type="dxa"/>
            <w:gridSpan w:val="4"/>
            <w:vAlign w:val="center"/>
          </w:tcPr>
          <w:p w14:paraId="43F327DA" w14:textId="77777777" w:rsidR="009300E2" w:rsidRPr="00CE380E" w:rsidRDefault="009300E2" w:rsidP="002164D3">
            <w:pPr>
              <w:jc w:val="left"/>
              <w:rPr>
                <w:i/>
              </w:rPr>
            </w:pPr>
            <w:r w:rsidRPr="00CE380E">
              <w:rPr>
                <w:i/>
              </w:rPr>
              <w:t>Use the data installed for test 2.5.7a for DS1 &amp; 2 (assuming that the data loaded as per the expected results)</w:t>
            </w:r>
          </w:p>
          <w:p w14:paraId="624CA23F" w14:textId="77777777" w:rsidR="009300E2" w:rsidRPr="00CE380E" w:rsidRDefault="009300E2" w:rsidP="009300E2">
            <w:pPr>
              <w:rPr>
                <w:i/>
              </w:rPr>
            </w:pPr>
            <w:r w:rsidRPr="00CE380E">
              <w:rPr>
                <w:i/>
              </w:rPr>
              <w:t>Test data used:</w:t>
            </w:r>
          </w:p>
          <w:p w14:paraId="30F932BD" w14:textId="0A95B5AA" w:rsidR="009300E2" w:rsidRPr="00CE380E" w:rsidRDefault="009300E2" w:rsidP="009300E2">
            <w:pPr>
              <w:rPr>
                <w:i/>
              </w:rPr>
            </w:pPr>
            <w:r w:rsidRPr="00CE380E">
              <w:rPr>
                <w:i/>
              </w:rPr>
              <w:t>1)  IHO.CRT</w:t>
            </w:r>
            <w:r w:rsidR="00077F07">
              <w:rPr>
                <w:i/>
              </w:rPr>
              <w:t xml:space="preserve"> </w:t>
            </w:r>
            <w:r w:rsidRPr="00CE380E">
              <w:rPr>
                <w:i/>
              </w:rPr>
              <w:t xml:space="preserve"> [Pre-installed]</w:t>
            </w:r>
          </w:p>
          <w:p w14:paraId="631C4D0E" w14:textId="2C66EB8A" w:rsidR="009300E2" w:rsidRPr="00CE380E" w:rsidRDefault="009300E2" w:rsidP="009300E2">
            <w:pPr>
              <w:rPr>
                <w:i/>
              </w:rPr>
            </w:pPr>
            <w:r w:rsidRPr="00CE380E">
              <w:rPr>
                <w:i/>
              </w:rPr>
              <w:t xml:space="preserve">2)  </w:t>
            </w:r>
            <w:r w:rsidR="00823D26">
              <w:rPr>
                <w:i/>
              </w:rPr>
              <w:t>PERMIT.XML</w:t>
            </w:r>
          </w:p>
          <w:p w14:paraId="4FC50E77" w14:textId="6DB1EB18" w:rsidR="009300E2" w:rsidRPr="00CE380E" w:rsidRDefault="009300E2" w:rsidP="009300E2">
            <w:pPr>
              <w:rPr>
                <w:i/>
              </w:rPr>
            </w:pPr>
            <w:r w:rsidRPr="00CE380E">
              <w:rPr>
                <w:i/>
              </w:rPr>
              <w:t xml:space="preserve">3)  </w:t>
            </w:r>
            <w:r w:rsidR="00581282">
              <w:rPr>
                <w:i/>
              </w:rPr>
              <w:t>S100_ROOT</w:t>
            </w:r>
            <w:r w:rsidRPr="00CE380E">
              <w:rPr>
                <w:i/>
              </w:rPr>
              <w:t xml:space="preserve"> (Exchange Set - </w:t>
            </w:r>
            <w:r w:rsidR="008F01CB">
              <w:rPr>
                <w:i/>
              </w:rPr>
              <w:t>101GB00</w:t>
            </w:r>
            <w:r w:rsidRPr="00CE380E">
              <w:rPr>
                <w:i/>
              </w:rPr>
              <w:t xml:space="preserve">255000, </w:t>
            </w:r>
            <w:r w:rsidR="008F01CB">
              <w:rPr>
                <w:i/>
              </w:rPr>
              <w:t>101GB00</w:t>
            </w:r>
            <w:r w:rsidRPr="00CE380E">
              <w:rPr>
                <w:i/>
              </w:rPr>
              <w:t xml:space="preserve">270000, </w:t>
            </w:r>
            <w:r w:rsidR="008F01CB">
              <w:rPr>
                <w:i/>
              </w:rPr>
              <w:t>101GB00</w:t>
            </w:r>
            <w:r w:rsidRPr="00CE380E">
              <w:rPr>
                <w:i/>
              </w:rPr>
              <w:t xml:space="preserve">281600, </w:t>
            </w:r>
            <w:r w:rsidR="008F01CB">
              <w:rPr>
                <w:i/>
              </w:rPr>
              <w:t>101GB00</w:t>
            </w:r>
            <w:r w:rsidRPr="00CE380E">
              <w:rPr>
                <w:i/>
              </w:rPr>
              <w:t xml:space="preserve">281800, </w:t>
            </w:r>
            <w:r w:rsidR="008F01CB">
              <w:rPr>
                <w:i/>
              </w:rPr>
              <w:t>101GB00</w:t>
            </w:r>
            <w:r w:rsidRPr="00CE380E">
              <w:rPr>
                <w:i/>
              </w:rPr>
              <w:t xml:space="preserve">282000 &amp; </w:t>
            </w:r>
            <w:r w:rsidR="008F01CB">
              <w:rPr>
                <w:i/>
              </w:rPr>
              <w:t>101GB00</w:t>
            </w:r>
            <w:r w:rsidRPr="00CE380E">
              <w:rPr>
                <w:i/>
              </w:rPr>
              <w:t>283000)</w:t>
            </w:r>
          </w:p>
          <w:p w14:paraId="55C8D926" w14:textId="30C02139" w:rsidR="009300E2" w:rsidRDefault="009300E2" w:rsidP="009300E2">
            <w:pPr>
              <w:rPr>
                <w:i/>
              </w:rPr>
            </w:pPr>
            <w:r w:rsidRPr="00CE380E">
              <w:rPr>
                <w:i/>
              </w:rPr>
              <w:t>Test data location:</w:t>
            </w:r>
          </w:p>
          <w:p w14:paraId="55C75AF4" w14:textId="67E6CAF5" w:rsidR="00846E03" w:rsidRPr="00846E03" w:rsidRDefault="00846E03">
            <w:pPr>
              <w:pStyle w:val="ListParagraph"/>
              <w:numPr>
                <w:ilvl w:val="0"/>
                <w:numId w:val="53"/>
              </w:numPr>
              <w:rPr>
                <w:b/>
                <w:bCs/>
                <w:i/>
              </w:rPr>
            </w:pPr>
            <w:proofErr w:type="spellStart"/>
            <w:r w:rsidRPr="00846E03">
              <w:rPr>
                <w:b/>
                <w:bCs/>
                <w:i/>
              </w:rPr>
              <w:t>DataManagementB</w:t>
            </w:r>
            <w:proofErr w:type="spellEnd"/>
          </w:p>
          <w:p w14:paraId="153F728E" w14:textId="45109CC9" w:rsidR="004F582E" w:rsidRPr="00CE380E" w:rsidRDefault="004F582E" w:rsidP="009300E2">
            <w:pPr>
              <w:rPr>
                <w:i/>
              </w:rPr>
            </w:pPr>
          </w:p>
        </w:tc>
      </w:tr>
      <w:tr w:rsidR="004F582E" w14:paraId="3C28E749" w14:textId="77777777" w:rsidTr="002F7035">
        <w:trPr>
          <w:tblHeader/>
          <w:trPrChange w:id="2125" w:author="jonathan pritchard" w:date="2025-01-23T13:34:00Z" w16du:dateUtc="2025-01-23T13:34:00Z">
            <w:trPr>
              <w:tblHeader/>
            </w:trPr>
          </w:trPrChange>
        </w:trPr>
        <w:tc>
          <w:tcPr>
            <w:tcW w:w="9526" w:type="dxa"/>
            <w:gridSpan w:val="4"/>
            <w:shd w:val="clear" w:color="auto" w:fill="BFBFBF" w:themeFill="background1" w:themeFillShade="BF"/>
            <w:vAlign w:val="center"/>
            <w:tcPrChange w:id="2126" w:author="jonathan pritchard" w:date="2025-01-23T13:34:00Z" w16du:dateUtc="2025-01-23T13:34:00Z">
              <w:tcPr>
                <w:tcW w:w="9526" w:type="dxa"/>
                <w:gridSpan w:val="4"/>
                <w:shd w:val="clear" w:color="auto" w:fill="CCFFCC"/>
                <w:vAlign w:val="center"/>
              </w:tcPr>
            </w:tcPrChange>
          </w:tcPr>
          <w:p w14:paraId="16C91B4C" w14:textId="77777777" w:rsidR="004F582E" w:rsidRPr="004065B1" w:rsidRDefault="004F582E" w:rsidP="00CB4150">
            <w:r w:rsidRPr="000A066E">
              <w:rPr>
                <w:b/>
              </w:rPr>
              <w:t>Action</w:t>
            </w:r>
          </w:p>
        </w:tc>
      </w:tr>
      <w:tr w:rsidR="004F582E" w14:paraId="40A01066" w14:textId="77777777" w:rsidTr="00CB4150">
        <w:trPr>
          <w:tblHeader/>
        </w:trPr>
        <w:tc>
          <w:tcPr>
            <w:tcW w:w="9526" w:type="dxa"/>
            <w:gridSpan w:val="4"/>
            <w:vAlign w:val="center"/>
          </w:tcPr>
          <w:p w14:paraId="083DA999" w14:textId="77777777" w:rsidR="004F582E" w:rsidRPr="00CE380E" w:rsidRDefault="009300E2" w:rsidP="00CB4150">
            <w:pPr>
              <w:rPr>
                <w:i/>
              </w:rPr>
            </w:pPr>
            <w:r w:rsidRPr="00CE380E">
              <w:rPr>
                <w:i/>
              </w:rPr>
              <w:t>Install the permit file from the location above followed by the exchange set at the same location.</w:t>
            </w:r>
          </w:p>
        </w:tc>
      </w:tr>
      <w:tr w:rsidR="004F582E" w14:paraId="7A18768F" w14:textId="77777777" w:rsidTr="002F7035">
        <w:trPr>
          <w:tblHeader/>
          <w:trPrChange w:id="2127" w:author="jonathan pritchard" w:date="2025-01-23T13:34:00Z" w16du:dateUtc="2025-01-23T13:34:00Z">
            <w:trPr>
              <w:tblHeader/>
            </w:trPr>
          </w:trPrChange>
        </w:trPr>
        <w:tc>
          <w:tcPr>
            <w:tcW w:w="9526" w:type="dxa"/>
            <w:gridSpan w:val="4"/>
            <w:shd w:val="clear" w:color="auto" w:fill="BFBFBF" w:themeFill="background1" w:themeFillShade="BF"/>
            <w:vAlign w:val="center"/>
            <w:tcPrChange w:id="2128" w:author="jonathan pritchard" w:date="2025-01-23T13:34:00Z" w16du:dateUtc="2025-01-23T13:34:00Z">
              <w:tcPr>
                <w:tcW w:w="9526" w:type="dxa"/>
                <w:gridSpan w:val="4"/>
                <w:shd w:val="clear" w:color="auto" w:fill="CCFFCC"/>
                <w:vAlign w:val="center"/>
              </w:tcPr>
            </w:tcPrChange>
          </w:tcPr>
          <w:p w14:paraId="57A1ED46" w14:textId="77777777" w:rsidR="004F582E" w:rsidRPr="004065B1" w:rsidRDefault="004F582E" w:rsidP="00CB4150">
            <w:r w:rsidRPr="000A066E">
              <w:rPr>
                <w:b/>
              </w:rPr>
              <w:t>Results</w:t>
            </w:r>
          </w:p>
        </w:tc>
      </w:tr>
      <w:tr w:rsidR="004F582E" w14:paraId="26EEA65E" w14:textId="77777777" w:rsidTr="00CB4150">
        <w:trPr>
          <w:tblHeader/>
        </w:trPr>
        <w:tc>
          <w:tcPr>
            <w:tcW w:w="9526" w:type="dxa"/>
            <w:gridSpan w:val="4"/>
            <w:vAlign w:val="center"/>
          </w:tcPr>
          <w:p w14:paraId="17894DE1" w14:textId="233F12FA" w:rsidR="009300E2" w:rsidRPr="00CE380E" w:rsidRDefault="009300E2" w:rsidP="009300E2">
            <w:pPr>
              <w:jc w:val="left"/>
              <w:rPr>
                <w:i/>
              </w:rPr>
            </w:pPr>
            <w:r w:rsidRPr="00CE380E">
              <w:rPr>
                <w:i/>
              </w:rPr>
              <w:t>The permit file must be merged with the previously installed one for the correct data server [DS1 - GB]. The exchange set must install all new cells as well as the updates for the previously installed ones [</w:t>
            </w:r>
            <w:r w:rsidR="008F01CB">
              <w:rPr>
                <w:i/>
              </w:rPr>
              <w:t>101GB00</w:t>
            </w:r>
            <w:r w:rsidRPr="00CE380E">
              <w:rPr>
                <w:i/>
              </w:rPr>
              <w:t xml:space="preserve">281600 &amp; </w:t>
            </w:r>
            <w:r w:rsidR="008F01CB">
              <w:rPr>
                <w:i/>
              </w:rPr>
              <w:t>101GB00</w:t>
            </w:r>
            <w:r w:rsidRPr="00CE380E">
              <w:rPr>
                <w:i/>
              </w:rPr>
              <w:t xml:space="preserve">281800]. The expected Status </w:t>
            </w:r>
            <w:r w:rsidR="00846E03">
              <w:rPr>
                <w:i/>
              </w:rPr>
              <w:t xml:space="preserve">within the ECDIS </w:t>
            </w:r>
            <w:r w:rsidRPr="00CE380E">
              <w:rPr>
                <w:i/>
              </w:rPr>
              <w:t>is listed below.</w:t>
            </w:r>
          </w:p>
          <w:p w14:paraId="097D6305" w14:textId="77777777" w:rsidR="009300E2" w:rsidRPr="00CE380E" w:rsidRDefault="009300E2" w:rsidP="009300E2">
            <w:pPr>
              <w:jc w:val="left"/>
              <w:rPr>
                <w:i/>
              </w:rPr>
            </w:pPr>
          </w:p>
          <w:p w14:paraId="2A4C65B9" w14:textId="67B28F2A" w:rsidR="009300E2" w:rsidRPr="00CE380E" w:rsidRDefault="009300E2" w:rsidP="009300E2">
            <w:pPr>
              <w:jc w:val="left"/>
              <w:rPr>
                <w:i/>
              </w:rPr>
            </w:pPr>
            <w:r w:rsidRPr="00CE380E">
              <w:rPr>
                <w:i/>
              </w:rPr>
              <w:t xml:space="preserve">The ENC cells loaded during test 2.5.7a for data server 2 [DS2] must still be viewable in the ECDIS to their expected state of correctness. The expected </w:t>
            </w:r>
            <w:r w:rsidR="00416AF5">
              <w:rPr>
                <w:i/>
              </w:rPr>
              <w:t>SYSTEM DATABASE</w:t>
            </w:r>
            <w:r w:rsidRPr="00CE380E">
              <w:rPr>
                <w:i/>
              </w:rPr>
              <w:t xml:space="preserve"> status listed below shows the expected results against 2.5.7a [DS2].</w:t>
            </w:r>
          </w:p>
          <w:p w14:paraId="4FE738CE" w14:textId="3B5A82E6" w:rsidR="009300E2" w:rsidRPr="00CE380E" w:rsidRDefault="009300E2" w:rsidP="009300E2">
            <w:pPr>
              <w:jc w:val="left"/>
              <w:rPr>
                <w:i/>
              </w:rPr>
            </w:pPr>
            <w:r w:rsidRPr="00CE380E">
              <w:rPr>
                <w:i/>
              </w:rPr>
              <w:t xml:space="preserve">The permit file </w:t>
            </w:r>
            <w:r w:rsidRPr="00CE380E">
              <w:rPr>
                <w:b/>
                <w:i/>
                <w:u w:val="single"/>
              </w:rPr>
              <w:t>only</w:t>
            </w:r>
            <w:r w:rsidRPr="00CE380E">
              <w:rPr>
                <w:i/>
              </w:rPr>
              <w:t xml:space="preserve"> contains new permits for cells </w:t>
            </w:r>
            <w:r w:rsidR="008F01CB">
              <w:rPr>
                <w:i/>
              </w:rPr>
              <w:t>101GB00</w:t>
            </w:r>
            <w:r w:rsidRPr="00CE380E">
              <w:rPr>
                <w:i/>
              </w:rPr>
              <w:t xml:space="preserve">255000 &amp; </w:t>
            </w:r>
            <w:r w:rsidR="008F01CB">
              <w:rPr>
                <w:i/>
              </w:rPr>
              <w:t>101GB00</w:t>
            </w:r>
            <w:r w:rsidRPr="00CE380E">
              <w:rPr>
                <w:i/>
              </w:rPr>
              <w:t xml:space="preserve">270000. The exchange set contains the new cells and the cells from the previous test, </w:t>
            </w:r>
            <w:proofErr w:type="spellStart"/>
            <w:r w:rsidR="009E133D" w:rsidRPr="009E133D">
              <w:rPr>
                <w:b/>
                <w:bCs/>
                <w:i/>
              </w:rPr>
              <w:t>DataManagementA</w:t>
            </w:r>
            <w:proofErr w:type="spellEnd"/>
            <w:r w:rsidRPr="00CE380E">
              <w:rPr>
                <w:i/>
              </w:rPr>
              <w:t>] plus additional updates.</w:t>
            </w:r>
          </w:p>
          <w:p w14:paraId="747B256D" w14:textId="77777777" w:rsidR="009300E2" w:rsidRPr="00CE380E" w:rsidRDefault="009300E2" w:rsidP="009300E2">
            <w:pPr>
              <w:jc w:val="left"/>
              <w:rPr>
                <w:i/>
              </w:rPr>
            </w:pPr>
            <w:r w:rsidRPr="00CE380E">
              <w:rPr>
                <w:i/>
              </w:rPr>
              <w:t>This test scenario considers how the ECDIS performs when presented with a subset of new additional ENC permits from a specific data provider.</w:t>
            </w:r>
          </w:p>
          <w:p w14:paraId="3357CAB3" w14:textId="77777777" w:rsidR="009300E2" w:rsidRPr="00CE380E" w:rsidRDefault="009300E2" w:rsidP="009300E2">
            <w:pPr>
              <w:jc w:val="left"/>
              <w:rPr>
                <w:i/>
              </w:rPr>
            </w:pPr>
            <w:r w:rsidRPr="00CE380E">
              <w:rPr>
                <w:i/>
              </w:rPr>
              <w:t>The system should be up to date as follows:</w:t>
            </w:r>
          </w:p>
          <w:p w14:paraId="4A07F17F" w14:textId="77777777" w:rsidR="009300E2" w:rsidRPr="00CE380E" w:rsidRDefault="009300E2" w:rsidP="009300E2">
            <w:pPr>
              <w:jc w:val="left"/>
              <w:rPr>
                <w:i/>
              </w:rPr>
            </w:pPr>
          </w:p>
          <w:p w14:paraId="2DC85F04" w14:textId="77777777" w:rsidR="009300E2" w:rsidRPr="00CE380E" w:rsidRDefault="009300E2" w:rsidP="009300E2">
            <w:pPr>
              <w:jc w:val="left"/>
              <w:rPr>
                <w:i/>
              </w:rPr>
            </w:pPr>
            <w:r w:rsidRPr="00CE380E">
              <w:rPr>
                <w:i/>
              </w:rPr>
              <w:t>after installation of cells from DS1:</w:t>
            </w:r>
          </w:p>
          <w:p w14:paraId="7AF1FA09" w14:textId="5B45E564" w:rsidR="009300E2" w:rsidRPr="00CE380E" w:rsidRDefault="008F01CB" w:rsidP="009300E2">
            <w:pPr>
              <w:jc w:val="left"/>
              <w:rPr>
                <w:i/>
              </w:rPr>
            </w:pPr>
            <w:r>
              <w:rPr>
                <w:i/>
              </w:rPr>
              <w:t>101GB00</w:t>
            </w:r>
            <w:r w:rsidR="009300E2" w:rsidRPr="00CE380E">
              <w:rPr>
                <w:i/>
              </w:rPr>
              <w:t>255000 (edition # 3 update # 3) new cell should be installed.</w:t>
            </w:r>
          </w:p>
          <w:p w14:paraId="30122674" w14:textId="237E2271" w:rsidR="009300E2" w:rsidRPr="00CE380E" w:rsidRDefault="008F01CB" w:rsidP="009300E2">
            <w:pPr>
              <w:jc w:val="left"/>
              <w:rPr>
                <w:i/>
              </w:rPr>
            </w:pPr>
            <w:r>
              <w:rPr>
                <w:i/>
              </w:rPr>
              <w:t>101GB00</w:t>
            </w:r>
            <w:r w:rsidR="009300E2" w:rsidRPr="00CE380E">
              <w:rPr>
                <w:i/>
              </w:rPr>
              <w:t>270000 (edition # 1 update # 1) new cell should be installed.</w:t>
            </w:r>
          </w:p>
          <w:p w14:paraId="4359FB4B" w14:textId="38FC1F38" w:rsidR="009300E2" w:rsidRPr="00CE380E" w:rsidRDefault="008F01CB" w:rsidP="009300E2">
            <w:pPr>
              <w:jc w:val="left"/>
              <w:rPr>
                <w:i/>
              </w:rPr>
            </w:pPr>
            <w:r>
              <w:rPr>
                <w:i/>
              </w:rPr>
              <w:t>101GB00</w:t>
            </w:r>
            <w:r w:rsidR="009300E2" w:rsidRPr="00CE380E">
              <w:rPr>
                <w:i/>
              </w:rPr>
              <w:t>281600 (edition # 1 update # 2) updated.</w:t>
            </w:r>
          </w:p>
          <w:p w14:paraId="6E0A4D33" w14:textId="3B467CD6" w:rsidR="009300E2" w:rsidRPr="00CE380E" w:rsidRDefault="008F01CB" w:rsidP="009300E2">
            <w:pPr>
              <w:jc w:val="left"/>
              <w:rPr>
                <w:i/>
              </w:rPr>
            </w:pPr>
            <w:r>
              <w:rPr>
                <w:i/>
              </w:rPr>
              <w:t>101GB00</w:t>
            </w:r>
            <w:r w:rsidR="009300E2" w:rsidRPr="00CE380E">
              <w:rPr>
                <w:i/>
              </w:rPr>
              <w:t>281800 (edition # 1 update # 1) updated.</w:t>
            </w:r>
          </w:p>
          <w:p w14:paraId="1C409F61" w14:textId="1A300140" w:rsidR="009300E2" w:rsidRPr="00CE380E" w:rsidRDefault="008F01CB" w:rsidP="009300E2">
            <w:pPr>
              <w:jc w:val="left"/>
              <w:rPr>
                <w:i/>
              </w:rPr>
            </w:pPr>
            <w:r>
              <w:rPr>
                <w:i/>
              </w:rPr>
              <w:t>101GB00</w:t>
            </w:r>
            <w:r w:rsidR="009300E2" w:rsidRPr="00CE380E">
              <w:rPr>
                <w:i/>
              </w:rPr>
              <w:t>282000 (edition # 1 update # 0)</w:t>
            </w:r>
          </w:p>
          <w:p w14:paraId="762F1DD5" w14:textId="3EACB01E" w:rsidR="009300E2" w:rsidRPr="00CE380E" w:rsidRDefault="008F01CB" w:rsidP="009300E2">
            <w:pPr>
              <w:jc w:val="left"/>
              <w:rPr>
                <w:i/>
              </w:rPr>
            </w:pPr>
            <w:r>
              <w:rPr>
                <w:i/>
              </w:rPr>
              <w:t>101GB00</w:t>
            </w:r>
            <w:r w:rsidR="009300E2" w:rsidRPr="00CE380E">
              <w:rPr>
                <w:i/>
              </w:rPr>
              <w:t>283000 (edition # 1 update # 4)</w:t>
            </w:r>
          </w:p>
          <w:p w14:paraId="08986D2B" w14:textId="77777777" w:rsidR="009300E2" w:rsidRPr="00CE380E" w:rsidRDefault="009300E2" w:rsidP="009300E2">
            <w:pPr>
              <w:jc w:val="left"/>
              <w:rPr>
                <w:i/>
              </w:rPr>
            </w:pPr>
          </w:p>
          <w:p w14:paraId="5AA0B69A" w14:textId="77777777" w:rsidR="009300E2" w:rsidRPr="00CE380E" w:rsidRDefault="009300E2" w:rsidP="009300E2">
            <w:pPr>
              <w:jc w:val="left"/>
              <w:rPr>
                <w:i/>
              </w:rPr>
            </w:pPr>
            <w:r w:rsidRPr="00CE380E">
              <w:rPr>
                <w:i/>
              </w:rPr>
              <w:t>installation of cells from DS2 unchanged from 2.5.7a:</w:t>
            </w:r>
          </w:p>
          <w:p w14:paraId="628A23AF" w14:textId="01ED4DC3" w:rsidR="009300E2" w:rsidRPr="00CE380E" w:rsidRDefault="008F01CB" w:rsidP="009300E2">
            <w:pPr>
              <w:jc w:val="left"/>
              <w:rPr>
                <w:i/>
              </w:rPr>
            </w:pPr>
            <w:r>
              <w:rPr>
                <w:i/>
              </w:rPr>
              <w:t>101GB00</w:t>
            </w:r>
            <w:r w:rsidR="009300E2" w:rsidRPr="00CE380E">
              <w:rPr>
                <w:i/>
              </w:rPr>
              <w:t>281600 (edition # 1 update # 2)</w:t>
            </w:r>
          </w:p>
          <w:p w14:paraId="6887E66F" w14:textId="07CCE3AC" w:rsidR="009300E2" w:rsidRPr="00CE380E" w:rsidRDefault="008F01CB" w:rsidP="009300E2">
            <w:pPr>
              <w:jc w:val="left"/>
              <w:rPr>
                <w:i/>
              </w:rPr>
            </w:pPr>
            <w:r>
              <w:rPr>
                <w:i/>
              </w:rPr>
              <w:t>101GB00</w:t>
            </w:r>
            <w:r w:rsidR="009300E2" w:rsidRPr="00CE380E">
              <w:rPr>
                <w:i/>
              </w:rPr>
              <w:t>281800 (edition # 1 update # 1)</w:t>
            </w:r>
          </w:p>
          <w:p w14:paraId="40A025D0" w14:textId="5A46E8F2" w:rsidR="009300E2" w:rsidRPr="00CE380E" w:rsidRDefault="008F01CB" w:rsidP="009300E2">
            <w:pPr>
              <w:jc w:val="left"/>
              <w:rPr>
                <w:i/>
              </w:rPr>
            </w:pPr>
            <w:r>
              <w:rPr>
                <w:i/>
              </w:rPr>
              <w:t>101GB00</w:t>
            </w:r>
            <w:r w:rsidR="009300E2" w:rsidRPr="00CE380E">
              <w:rPr>
                <w:i/>
              </w:rPr>
              <w:t>282000 (edition # 1 update # 0)</w:t>
            </w:r>
          </w:p>
          <w:p w14:paraId="5AD76F35" w14:textId="6D6363DE" w:rsidR="009300E2" w:rsidRPr="00CE380E" w:rsidRDefault="008F01CB" w:rsidP="009300E2">
            <w:pPr>
              <w:jc w:val="left"/>
              <w:rPr>
                <w:i/>
              </w:rPr>
            </w:pPr>
            <w:r>
              <w:rPr>
                <w:i/>
              </w:rPr>
              <w:t>101GB00</w:t>
            </w:r>
            <w:r w:rsidR="009300E2" w:rsidRPr="00CE380E">
              <w:rPr>
                <w:i/>
              </w:rPr>
              <w:t>283000 (edition # 1 update # 4)</w:t>
            </w:r>
          </w:p>
          <w:p w14:paraId="15D22B82" w14:textId="18FB3602" w:rsidR="009300E2" w:rsidRPr="00CE380E" w:rsidRDefault="008F01CB" w:rsidP="009300E2">
            <w:pPr>
              <w:jc w:val="left"/>
              <w:rPr>
                <w:i/>
              </w:rPr>
            </w:pPr>
            <w:r>
              <w:rPr>
                <w:i/>
              </w:rPr>
              <w:t>101GB00</w:t>
            </w:r>
            <w:r w:rsidR="009300E2" w:rsidRPr="00CE380E">
              <w:rPr>
                <w:i/>
              </w:rPr>
              <w:t>283100 (edition # 1 update # 3)</w:t>
            </w:r>
          </w:p>
          <w:p w14:paraId="3ADBD93E" w14:textId="7853B607" w:rsidR="009300E2" w:rsidRPr="00CE380E" w:rsidRDefault="008F01CB" w:rsidP="009300E2">
            <w:pPr>
              <w:jc w:val="left"/>
              <w:rPr>
                <w:i/>
              </w:rPr>
            </w:pPr>
            <w:r>
              <w:rPr>
                <w:i/>
              </w:rPr>
              <w:t>101GB00</w:t>
            </w:r>
            <w:r w:rsidR="009300E2" w:rsidRPr="00CE380E">
              <w:rPr>
                <w:i/>
              </w:rPr>
              <w:t>283200 (edition # 1 update # 0)</w:t>
            </w:r>
          </w:p>
          <w:p w14:paraId="1F29F026" w14:textId="3E7B1970" w:rsidR="004F582E" w:rsidRPr="00CE380E" w:rsidRDefault="008F01CB" w:rsidP="009300E2">
            <w:pPr>
              <w:jc w:val="left"/>
              <w:rPr>
                <w:i/>
              </w:rPr>
            </w:pPr>
            <w:r>
              <w:rPr>
                <w:i/>
              </w:rPr>
              <w:t>101GB00</w:t>
            </w:r>
            <w:r w:rsidR="009300E2" w:rsidRPr="00CE380E">
              <w:rPr>
                <w:i/>
              </w:rPr>
              <w:t>283300 (edition # 1 update # 0)</w:t>
            </w:r>
          </w:p>
        </w:tc>
      </w:tr>
    </w:tbl>
    <w:p w14:paraId="2C711F58" w14:textId="77777777" w:rsidR="004F582E" w:rsidRDefault="004F582E" w:rsidP="004F582E"/>
    <w:p w14:paraId="0ACC397B" w14:textId="5AE01295" w:rsidR="004F582E" w:rsidRPr="00A94802" w:rsidRDefault="005B4573" w:rsidP="003B7860">
      <w:pPr>
        <w:pStyle w:val="Heading3"/>
      </w:pPr>
      <w:r>
        <w:br w:type="page"/>
      </w:r>
      <w:bookmarkStart w:id="2129" w:name="_Toc189647812"/>
      <w:r w:rsidR="003417A2" w:rsidRPr="003417A2">
        <w:lastRenderedPageBreak/>
        <w:t>Test that the system operates correctly in a multiple data provider environment</w:t>
      </w:r>
      <w:bookmarkEnd w:id="2129"/>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130" w:author="jonathan pritchard" w:date="2025-01-23T13:34:00Z" w16du:dateUtc="2025-01-23T13:34: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2131">
          <w:tblGrid>
            <w:gridCol w:w="2381"/>
            <w:gridCol w:w="2381"/>
            <w:gridCol w:w="2382"/>
            <w:gridCol w:w="2382"/>
          </w:tblGrid>
        </w:tblGridChange>
      </w:tblGrid>
      <w:tr w:rsidR="004F582E" w14:paraId="3189A6C8" w14:textId="77777777" w:rsidTr="00FC7722">
        <w:trPr>
          <w:cantSplit/>
          <w:trHeight w:val="454"/>
          <w:trPrChange w:id="2132" w:author="jonathan pritchard" w:date="2025-01-23T13:34:00Z" w16du:dateUtc="2025-01-23T13:34:00Z">
            <w:trPr>
              <w:cantSplit/>
              <w:trHeight w:val="454"/>
            </w:trPr>
          </w:trPrChange>
        </w:trPr>
        <w:tc>
          <w:tcPr>
            <w:tcW w:w="2381" w:type="dxa"/>
            <w:shd w:val="clear" w:color="auto" w:fill="BFBFBF" w:themeFill="background1" w:themeFillShade="BF"/>
            <w:vAlign w:val="center"/>
            <w:tcPrChange w:id="2133" w:author="jonathan pritchard" w:date="2025-01-23T13:34:00Z" w16du:dateUtc="2025-01-23T13:34:00Z">
              <w:tcPr>
                <w:tcW w:w="2381" w:type="dxa"/>
                <w:shd w:val="clear" w:color="auto" w:fill="CCFFCC"/>
                <w:vAlign w:val="center"/>
              </w:tcPr>
            </w:tcPrChange>
          </w:tcPr>
          <w:p w14:paraId="57C5D43C" w14:textId="77777777" w:rsidR="004F582E" w:rsidRPr="004065B1" w:rsidRDefault="004F582E" w:rsidP="00CB4150">
            <w:r w:rsidRPr="000A066E">
              <w:rPr>
                <w:b/>
              </w:rPr>
              <w:t>Test Reference</w:t>
            </w:r>
          </w:p>
        </w:tc>
        <w:tc>
          <w:tcPr>
            <w:tcW w:w="2381" w:type="dxa"/>
            <w:shd w:val="clear" w:color="auto" w:fill="FFFFFF" w:themeFill="background1"/>
            <w:vAlign w:val="center"/>
            <w:tcPrChange w:id="2134" w:author="jonathan pritchard" w:date="2025-01-23T13:34:00Z" w16du:dateUtc="2025-01-23T13:34:00Z">
              <w:tcPr>
                <w:tcW w:w="2381" w:type="dxa"/>
                <w:shd w:val="clear" w:color="auto" w:fill="CCFFCC"/>
                <w:vAlign w:val="center"/>
              </w:tcPr>
            </w:tcPrChange>
          </w:tcPr>
          <w:p w14:paraId="5B6BF69C" w14:textId="5D37EC2D" w:rsidR="004F582E" w:rsidRPr="004065B1" w:rsidRDefault="00383D69" w:rsidP="00CB4150">
            <w:proofErr w:type="spellStart"/>
            <w:r>
              <w:t>ProviderChange</w:t>
            </w:r>
            <w:proofErr w:type="spellEnd"/>
          </w:p>
        </w:tc>
        <w:tc>
          <w:tcPr>
            <w:tcW w:w="2382" w:type="dxa"/>
            <w:shd w:val="clear" w:color="auto" w:fill="BFBFBF" w:themeFill="background1" w:themeFillShade="BF"/>
            <w:vAlign w:val="center"/>
            <w:tcPrChange w:id="2135" w:author="jonathan pritchard" w:date="2025-01-23T13:34:00Z" w16du:dateUtc="2025-01-23T13:34:00Z">
              <w:tcPr>
                <w:tcW w:w="2382" w:type="dxa"/>
                <w:shd w:val="clear" w:color="auto" w:fill="CCFFCC"/>
                <w:vAlign w:val="center"/>
              </w:tcPr>
            </w:tcPrChange>
          </w:tcPr>
          <w:p w14:paraId="57E09F54" w14:textId="77777777" w:rsidR="004F582E" w:rsidRPr="004065B1" w:rsidRDefault="004F582E" w:rsidP="00CB4150">
            <w:r w:rsidRPr="000A066E">
              <w:rPr>
                <w:b/>
              </w:rPr>
              <w:t>IHO Reference</w:t>
            </w:r>
          </w:p>
        </w:tc>
        <w:tc>
          <w:tcPr>
            <w:tcW w:w="2382" w:type="dxa"/>
            <w:shd w:val="clear" w:color="auto" w:fill="FFFFFF" w:themeFill="background1"/>
            <w:vAlign w:val="center"/>
            <w:tcPrChange w:id="2136" w:author="jonathan pritchard" w:date="2025-01-23T13:34:00Z" w16du:dateUtc="2025-01-23T13:34:00Z">
              <w:tcPr>
                <w:tcW w:w="2382" w:type="dxa"/>
                <w:shd w:val="clear" w:color="auto" w:fill="CCFFCC"/>
                <w:vAlign w:val="center"/>
              </w:tcPr>
            </w:tcPrChange>
          </w:tcPr>
          <w:p w14:paraId="5F4D3F7E" w14:textId="2B9772AC" w:rsidR="004F582E" w:rsidRPr="004065B1" w:rsidRDefault="00FC7722" w:rsidP="00CB4150">
            <w:r>
              <w:rPr>
                <w:rFonts w:ascii="Calibri" w:hAnsi="Calibri" w:cs="Calibri"/>
                <w:color w:val="000000"/>
                <w:sz w:val="22"/>
                <w:szCs w:val="22"/>
              </w:rPr>
              <w:t>S-98 B-3</w:t>
            </w:r>
          </w:p>
        </w:tc>
      </w:tr>
      <w:tr w:rsidR="004F582E" w14:paraId="311A153A" w14:textId="77777777" w:rsidTr="002F7035">
        <w:trPr>
          <w:cantSplit/>
          <w:trPrChange w:id="2137" w:author="jonathan pritchard" w:date="2025-01-23T13:34:00Z" w16du:dateUtc="2025-01-23T13:34:00Z">
            <w:trPr>
              <w:cantSplit/>
            </w:trPr>
          </w:trPrChange>
        </w:trPr>
        <w:tc>
          <w:tcPr>
            <w:tcW w:w="9526" w:type="dxa"/>
            <w:gridSpan w:val="4"/>
            <w:shd w:val="clear" w:color="auto" w:fill="BFBFBF" w:themeFill="background1" w:themeFillShade="BF"/>
            <w:vAlign w:val="center"/>
            <w:tcPrChange w:id="2138" w:author="jonathan pritchard" w:date="2025-01-23T13:34:00Z" w16du:dateUtc="2025-01-23T13:34:00Z">
              <w:tcPr>
                <w:tcW w:w="9526" w:type="dxa"/>
                <w:gridSpan w:val="4"/>
                <w:shd w:val="clear" w:color="auto" w:fill="CCFFCC"/>
                <w:vAlign w:val="center"/>
              </w:tcPr>
            </w:tcPrChange>
          </w:tcPr>
          <w:p w14:paraId="08D0109D" w14:textId="77777777" w:rsidR="004F582E" w:rsidRDefault="004F582E" w:rsidP="00CB4150">
            <w:r w:rsidRPr="000A066E">
              <w:rPr>
                <w:b/>
              </w:rPr>
              <w:t>Test description</w:t>
            </w:r>
          </w:p>
        </w:tc>
      </w:tr>
      <w:tr w:rsidR="004F582E" w14:paraId="1D1BAB19" w14:textId="77777777" w:rsidTr="008F067A">
        <w:trPr>
          <w:cantSplit/>
        </w:trPr>
        <w:tc>
          <w:tcPr>
            <w:tcW w:w="9526" w:type="dxa"/>
            <w:gridSpan w:val="4"/>
            <w:vAlign w:val="center"/>
          </w:tcPr>
          <w:p w14:paraId="50AD22C4" w14:textId="77777777" w:rsidR="004F582E" w:rsidRPr="00CE380E" w:rsidRDefault="009300E2" w:rsidP="002164D3">
            <w:pPr>
              <w:jc w:val="left"/>
              <w:rPr>
                <w:i/>
              </w:rPr>
            </w:pPr>
            <w:r w:rsidRPr="00CE380E">
              <w:rPr>
                <w:i/>
              </w:rPr>
              <w:t>Check that ENCs existing within both subscriptions do not cause corruption across service providers. Confirm that both providers information is managed independently without conflict.</w:t>
            </w:r>
          </w:p>
        </w:tc>
      </w:tr>
      <w:tr w:rsidR="004F582E" w14:paraId="3E89E66A" w14:textId="77777777" w:rsidTr="002F7035">
        <w:trPr>
          <w:cantSplit/>
          <w:trPrChange w:id="2139" w:author="jonathan pritchard" w:date="2025-01-23T13:34:00Z" w16du:dateUtc="2025-01-23T13:34:00Z">
            <w:trPr>
              <w:cantSplit/>
            </w:trPr>
          </w:trPrChange>
        </w:trPr>
        <w:tc>
          <w:tcPr>
            <w:tcW w:w="9526" w:type="dxa"/>
            <w:gridSpan w:val="4"/>
            <w:shd w:val="clear" w:color="auto" w:fill="BFBFBF" w:themeFill="background1" w:themeFillShade="BF"/>
            <w:vAlign w:val="center"/>
            <w:tcPrChange w:id="2140" w:author="jonathan pritchard" w:date="2025-01-23T13:34:00Z" w16du:dateUtc="2025-01-23T13:34:00Z">
              <w:tcPr>
                <w:tcW w:w="9526" w:type="dxa"/>
                <w:gridSpan w:val="4"/>
                <w:shd w:val="clear" w:color="auto" w:fill="CCFFCC"/>
                <w:vAlign w:val="center"/>
              </w:tcPr>
            </w:tcPrChange>
          </w:tcPr>
          <w:p w14:paraId="497F9527" w14:textId="77777777" w:rsidR="004F582E" w:rsidRPr="004065B1" w:rsidRDefault="004F582E" w:rsidP="00CB4150">
            <w:r w:rsidRPr="000A066E">
              <w:rPr>
                <w:b/>
              </w:rPr>
              <w:t>Setup</w:t>
            </w:r>
          </w:p>
        </w:tc>
      </w:tr>
      <w:tr w:rsidR="004F582E" w14:paraId="246B3CA1" w14:textId="77777777" w:rsidTr="008F067A">
        <w:trPr>
          <w:cantSplit/>
        </w:trPr>
        <w:tc>
          <w:tcPr>
            <w:tcW w:w="9526" w:type="dxa"/>
            <w:gridSpan w:val="4"/>
            <w:vAlign w:val="center"/>
          </w:tcPr>
          <w:p w14:paraId="4B5943E7" w14:textId="42534057" w:rsidR="009300E2" w:rsidRPr="00CE380E" w:rsidRDefault="009300E2" w:rsidP="009300E2">
            <w:pPr>
              <w:jc w:val="left"/>
              <w:rPr>
                <w:i/>
              </w:rPr>
            </w:pPr>
            <w:r w:rsidRPr="00CE380E">
              <w:rPr>
                <w:i/>
              </w:rPr>
              <w:t xml:space="preserve">IHO </w:t>
            </w:r>
            <w:proofErr w:type="spellStart"/>
            <w:r w:rsidRPr="00CE380E">
              <w:rPr>
                <w:i/>
              </w:rPr>
              <w:t>certificat</w:t>
            </w:r>
            <w:proofErr w:type="spellEnd"/>
            <w:r w:rsidRPr="00CE380E">
              <w:rPr>
                <w:i/>
              </w:rPr>
              <w:t xml:space="preserve"> installed from previous tests 2.5.7a &amp; 2.5.7b. No pre-installed permits or ENCs.</w:t>
            </w:r>
          </w:p>
          <w:p w14:paraId="3A8ED520" w14:textId="77777777" w:rsidR="009300E2" w:rsidRPr="00CE380E" w:rsidRDefault="009300E2" w:rsidP="009300E2">
            <w:pPr>
              <w:jc w:val="left"/>
              <w:rPr>
                <w:i/>
              </w:rPr>
            </w:pPr>
          </w:p>
          <w:p w14:paraId="14930F29" w14:textId="77777777" w:rsidR="009300E2" w:rsidRPr="00CE380E" w:rsidRDefault="009300E2" w:rsidP="009300E2">
            <w:pPr>
              <w:jc w:val="left"/>
              <w:rPr>
                <w:b/>
                <w:i/>
              </w:rPr>
            </w:pPr>
            <w:r w:rsidRPr="00CE380E">
              <w:rPr>
                <w:b/>
                <w:i/>
              </w:rPr>
              <w:t>a)</w:t>
            </w:r>
            <w:r w:rsidRPr="00CE380E">
              <w:rPr>
                <w:b/>
                <w:i/>
              </w:rPr>
              <w:tab/>
              <w:t>Data Server 1 (DS1)</w:t>
            </w:r>
          </w:p>
          <w:p w14:paraId="68B945E6" w14:textId="77777777" w:rsidR="009300E2" w:rsidRPr="00CE380E" w:rsidRDefault="009300E2" w:rsidP="009300E2">
            <w:pPr>
              <w:jc w:val="left"/>
              <w:rPr>
                <w:i/>
              </w:rPr>
            </w:pPr>
            <w:r w:rsidRPr="00CE380E">
              <w:rPr>
                <w:i/>
              </w:rPr>
              <w:t>Test data used:</w:t>
            </w:r>
          </w:p>
          <w:p w14:paraId="26BB76A0" w14:textId="5552B778" w:rsidR="009300E2" w:rsidRPr="00CE380E" w:rsidRDefault="009300E2" w:rsidP="009300E2">
            <w:pPr>
              <w:ind w:left="720"/>
              <w:jc w:val="left"/>
              <w:rPr>
                <w:i/>
              </w:rPr>
            </w:pPr>
            <w:r w:rsidRPr="00CE380E">
              <w:rPr>
                <w:i/>
              </w:rPr>
              <w:t>IHO.CRT</w:t>
            </w:r>
            <w:r w:rsidR="00077F07">
              <w:rPr>
                <w:i/>
              </w:rPr>
              <w:t xml:space="preserve"> </w:t>
            </w:r>
            <w:r w:rsidRPr="00CE380E">
              <w:rPr>
                <w:i/>
              </w:rPr>
              <w:t xml:space="preserve"> [Pre-installed] </w:t>
            </w:r>
            <w:r w:rsidR="00823D26">
              <w:rPr>
                <w:i/>
              </w:rPr>
              <w:t>PERMIT.XML</w:t>
            </w:r>
          </w:p>
          <w:p w14:paraId="00C2AB73" w14:textId="31CA3465" w:rsidR="009300E2" w:rsidRPr="00CE380E" w:rsidRDefault="00581282" w:rsidP="009300E2">
            <w:pPr>
              <w:ind w:left="720"/>
              <w:jc w:val="left"/>
              <w:rPr>
                <w:i/>
              </w:rPr>
            </w:pPr>
            <w:r>
              <w:rPr>
                <w:i/>
              </w:rPr>
              <w:t>S100_ROOT</w:t>
            </w:r>
            <w:r w:rsidR="009300E2" w:rsidRPr="00CE380E">
              <w:rPr>
                <w:i/>
              </w:rPr>
              <w:t xml:space="preserve"> (Exchange Set - </w:t>
            </w:r>
            <w:r w:rsidR="008F01CB">
              <w:rPr>
                <w:i/>
              </w:rPr>
              <w:t>101GB00</w:t>
            </w:r>
            <w:r w:rsidR="009300E2" w:rsidRPr="00CE380E">
              <w:rPr>
                <w:i/>
              </w:rPr>
              <w:t xml:space="preserve">281600, </w:t>
            </w:r>
            <w:r w:rsidR="008F01CB">
              <w:rPr>
                <w:i/>
              </w:rPr>
              <w:t>101GB00</w:t>
            </w:r>
            <w:r w:rsidR="009300E2" w:rsidRPr="00CE380E">
              <w:rPr>
                <w:i/>
              </w:rPr>
              <w:t xml:space="preserve">281800, </w:t>
            </w:r>
            <w:r w:rsidR="008F01CB">
              <w:rPr>
                <w:i/>
              </w:rPr>
              <w:t>101GB00</w:t>
            </w:r>
            <w:r w:rsidR="009300E2" w:rsidRPr="00CE380E">
              <w:rPr>
                <w:i/>
              </w:rPr>
              <w:t xml:space="preserve">282000 &amp; </w:t>
            </w:r>
            <w:r w:rsidR="008F01CB">
              <w:rPr>
                <w:i/>
              </w:rPr>
              <w:t>101GB00</w:t>
            </w:r>
            <w:r w:rsidR="009300E2" w:rsidRPr="00CE380E">
              <w:rPr>
                <w:i/>
              </w:rPr>
              <w:t xml:space="preserve">283000) </w:t>
            </w:r>
          </w:p>
          <w:p w14:paraId="47380DA7" w14:textId="6A5CC8A3" w:rsidR="009300E2" w:rsidRDefault="009300E2" w:rsidP="009300E2">
            <w:pPr>
              <w:jc w:val="left"/>
              <w:rPr>
                <w:i/>
              </w:rPr>
            </w:pPr>
            <w:r w:rsidRPr="00CE380E">
              <w:rPr>
                <w:i/>
              </w:rPr>
              <w:t>Test data location:</w:t>
            </w:r>
          </w:p>
          <w:p w14:paraId="048A01DD" w14:textId="10DD5987" w:rsidR="009E133D" w:rsidRPr="009E133D" w:rsidRDefault="009E133D">
            <w:pPr>
              <w:pStyle w:val="ListParagraph"/>
              <w:numPr>
                <w:ilvl w:val="0"/>
                <w:numId w:val="53"/>
              </w:numPr>
              <w:jc w:val="left"/>
              <w:rPr>
                <w:b/>
                <w:bCs/>
                <w:i/>
              </w:rPr>
            </w:pPr>
            <w:r w:rsidRPr="009E133D">
              <w:rPr>
                <w:b/>
                <w:bCs/>
                <w:i/>
              </w:rPr>
              <w:t>DataManagementC1</w:t>
            </w:r>
          </w:p>
          <w:p w14:paraId="18A97740" w14:textId="77777777" w:rsidR="009300E2" w:rsidRPr="00CE380E" w:rsidRDefault="009300E2" w:rsidP="009300E2">
            <w:pPr>
              <w:jc w:val="left"/>
              <w:rPr>
                <w:b/>
                <w:i/>
              </w:rPr>
            </w:pPr>
            <w:r w:rsidRPr="00CE380E">
              <w:rPr>
                <w:b/>
                <w:i/>
              </w:rPr>
              <w:t>b)</w:t>
            </w:r>
            <w:r w:rsidRPr="00CE380E">
              <w:rPr>
                <w:b/>
                <w:i/>
              </w:rPr>
              <w:tab/>
              <w:t>Data Server 2 (DS2)</w:t>
            </w:r>
          </w:p>
          <w:p w14:paraId="38509576" w14:textId="77777777" w:rsidR="009300E2" w:rsidRPr="00CE380E" w:rsidRDefault="009300E2" w:rsidP="009300E2">
            <w:pPr>
              <w:jc w:val="left"/>
              <w:rPr>
                <w:i/>
              </w:rPr>
            </w:pPr>
            <w:r w:rsidRPr="00CE380E">
              <w:rPr>
                <w:i/>
              </w:rPr>
              <w:t>Test data used:</w:t>
            </w:r>
          </w:p>
          <w:p w14:paraId="0682A716" w14:textId="648E8926" w:rsidR="009300E2" w:rsidRPr="00CE380E" w:rsidRDefault="009300E2" w:rsidP="009300E2">
            <w:pPr>
              <w:ind w:left="720"/>
              <w:jc w:val="left"/>
              <w:rPr>
                <w:i/>
              </w:rPr>
            </w:pPr>
            <w:r w:rsidRPr="00CE380E">
              <w:rPr>
                <w:i/>
              </w:rPr>
              <w:t>IHO.CRT</w:t>
            </w:r>
            <w:r w:rsidR="00077F07">
              <w:rPr>
                <w:i/>
              </w:rPr>
              <w:t xml:space="preserve"> </w:t>
            </w:r>
            <w:r w:rsidRPr="00CE380E">
              <w:rPr>
                <w:i/>
              </w:rPr>
              <w:t xml:space="preserve"> [Pre-installed] </w:t>
            </w:r>
            <w:r w:rsidR="00823D26">
              <w:rPr>
                <w:i/>
              </w:rPr>
              <w:t>PERMIT.XML</w:t>
            </w:r>
          </w:p>
          <w:p w14:paraId="5D50BAF3" w14:textId="67B3DA7E" w:rsidR="009300E2" w:rsidRPr="00CE380E" w:rsidRDefault="00581282" w:rsidP="009300E2">
            <w:pPr>
              <w:ind w:left="720"/>
              <w:jc w:val="left"/>
              <w:rPr>
                <w:i/>
              </w:rPr>
            </w:pPr>
            <w:r>
              <w:rPr>
                <w:i/>
              </w:rPr>
              <w:t>S100_ROOT</w:t>
            </w:r>
            <w:r w:rsidR="009300E2" w:rsidRPr="00CE380E">
              <w:rPr>
                <w:i/>
              </w:rPr>
              <w:t xml:space="preserve"> (Exchange Set - </w:t>
            </w:r>
            <w:r w:rsidR="008F01CB">
              <w:rPr>
                <w:i/>
              </w:rPr>
              <w:t>101GB00</w:t>
            </w:r>
            <w:r w:rsidR="009300E2" w:rsidRPr="00CE380E">
              <w:rPr>
                <w:i/>
              </w:rPr>
              <w:t xml:space="preserve">281600, </w:t>
            </w:r>
            <w:r w:rsidR="008F01CB">
              <w:rPr>
                <w:i/>
              </w:rPr>
              <w:t>101GB00</w:t>
            </w:r>
            <w:r w:rsidR="009300E2" w:rsidRPr="00CE380E">
              <w:rPr>
                <w:i/>
              </w:rPr>
              <w:t xml:space="preserve">281800, </w:t>
            </w:r>
            <w:r w:rsidR="008F01CB">
              <w:rPr>
                <w:i/>
              </w:rPr>
              <w:t>101GB00</w:t>
            </w:r>
            <w:r w:rsidR="009300E2" w:rsidRPr="00CE380E">
              <w:rPr>
                <w:i/>
              </w:rPr>
              <w:t xml:space="preserve">282000, </w:t>
            </w:r>
            <w:r w:rsidR="008F01CB">
              <w:rPr>
                <w:i/>
              </w:rPr>
              <w:t>101GB00</w:t>
            </w:r>
            <w:r w:rsidR="009300E2" w:rsidRPr="00CE380E">
              <w:rPr>
                <w:i/>
              </w:rPr>
              <w:t xml:space="preserve">283000, </w:t>
            </w:r>
            <w:r w:rsidR="008F01CB">
              <w:rPr>
                <w:i/>
              </w:rPr>
              <w:t>101GB00</w:t>
            </w:r>
            <w:r w:rsidR="009300E2" w:rsidRPr="00CE380E">
              <w:rPr>
                <w:i/>
              </w:rPr>
              <w:t xml:space="preserve">283100 &amp; </w:t>
            </w:r>
            <w:r w:rsidR="008F01CB">
              <w:rPr>
                <w:i/>
              </w:rPr>
              <w:t>101GB00</w:t>
            </w:r>
            <w:r w:rsidR="009300E2" w:rsidRPr="00CE380E">
              <w:rPr>
                <w:i/>
              </w:rPr>
              <w:t>283200)</w:t>
            </w:r>
          </w:p>
          <w:p w14:paraId="7D20F2CF" w14:textId="16C04A6A" w:rsidR="009300E2" w:rsidRDefault="009300E2" w:rsidP="009300E2">
            <w:pPr>
              <w:jc w:val="left"/>
              <w:rPr>
                <w:i/>
              </w:rPr>
            </w:pPr>
            <w:r w:rsidRPr="00CE380E">
              <w:rPr>
                <w:i/>
              </w:rPr>
              <w:t>Test data location:</w:t>
            </w:r>
          </w:p>
          <w:p w14:paraId="69F38B17" w14:textId="62EC7239" w:rsidR="009E133D" w:rsidRPr="009E133D" w:rsidRDefault="009E133D">
            <w:pPr>
              <w:pStyle w:val="ListParagraph"/>
              <w:numPr>
                <w:ilvl w:val="0"/>
                <w:numId w:val="53"/>
              </w:numPr>
              <w:jc w:val="left"/>
              <w:rPr>
                <w:b/>
                <w:bCs/>
                <w:i/>
              </w:rPr>
            </w:pPr>
            <w:r w:rsidRPr="009E133D">
              <w:rPr>
                <w:b/>
                <w:bCs/>
                <w:i/>
              </w:rPr>
              <w:t>DataManagementC2</w:t>
            </w:r>
          </w:p>
          <w:p w14:paraId="740FFD09" w14:textId="1E63E5B6" w:rsidR="004F582E" w:rsidRPr="00CE380E" w:rsidRDefault="009300E2" w:rsidP="009300E2">
            <w:pPr>
              <w:ind w:left="720"/>
              <w:jc w:val="left"/>
              <w:rPr>
                <w:i/>
              </w:rPr>
            </w:pPr>
            <w:r w:rsidRPr="00E012C8">
              <w:rPr>
                <w:i/>
                <w:color w:val="BFBFBF" w:themeColor="background1" w:themeShade="BF"/>
              </w:rPr>
              <w:t>2</w:t>
            </w:r>
          </w:p>
        </w:tc>
      </w:tr>
      <w:tr w:rsidR="004F582E" w14:paraId="79F4AF46" w14:textId="77777777" w:rsidTr="002F7035">
        <w:trPr>
          <w:cantSplit/>
          <w:trPrChange w:id="2141" w:author="jonathan pritchard" w:date="2025-01-23T13:34:00Z" w16du:dateUtc="2025-01-23T13:34:00Z">
            <w:trPr>
              <w:cantSplit/>
            </w:trPr>
          </w:trPrChange>
        </w:trPr>
        <w:tc>
          <w:tcPr>
            <w:tcW w:w="9526" w:type="dxa"/>
            <w:gridSpan w:val="4"/>
            <w:shd w:val="clear" w:color="auto" w:fill="BFBFBF" w:themeFill="background1" w:themeFillShade="BF"/>
            <w:vAlign w:val="center"/>
            <w:tcPrChange w:id="2142" w:author="jonathan pritchard" w:date="2025-01-23T13:34:00Z" w16du:dateUtc="2025-01-23T13:34:00Z">
              <w:tcPr>
                <w:tcW w:w="9526" w:type="dxa"/>
                <w:gridSpan w:val="4"/>
                <w:shd w:val="clear" w:color="auto" w:fill="CCFFCC"/>
                <w:vAlign w:val="center"/>
              </w:tcPr>
            </w:tcPrChange>
          </w:tcPr>
          <w:p w14:paraId="4101B7CB" w14:textId="77777777" w:rsidR="004F582E" w:rsidRPr="004065B1" w:rsidRDefault="004F582E" w:rsidP="00CB4150">
            <w:r w:rsidRPr="000A066E">
              <w:rPr>
                <w:b/>
              </w:rPr>
              <w:t>Action</w:t>
            </w:r>
          </w:p>
        </w:tc>
      </w:tr>
      <w:tr w:rsidR="004F582E" w14:paraId="7E092A94" w14:textId="77777777" w:rsidTr="008F067A">
        <w:trPr>
          <w:cantSplit/>
        </w:trPr>
        <w:tc>
          <w:tcPr>
            <w:tcW w:w="9526" w:type="dxa"/>
            <w:gridSpan w:val="4"/>
            <w:vAlign w:val="center"/>
          </w:tcPr>
          <w:p w14:paraId="3AF50A0A" w14:textId="11D337A3" w:rsidR="009300E2" w:rsidRPr="00DC4578" w:rsidRDefault="009300E2">
            <w:pPr>
              <w:numPr>
                <w:ilvl w:val="0"/>
                <w:numId w:val="7"/>
              </w:numPr>
              <w:rPr>
                <w:i/>
              </w:rPr>
            </w:pPr>
            <w:r w:rsidRPr="00DC4578">
              <w:rPr>
                <w:i/>
              </w:rPr>
              <w:t xml:space="preserve">Install the </w:t>
            </w:r>
            <w:r w:rsidR="009E133D">
              <w:rPr>
                <w:i/>
              </w:rPr>
              <w:t>PERMIT.XML</w:t>
            </w:r>
            <w:r w:rsidRPr="00DC4578">
              <w:rPr>
                <w:i/>
              </w:rPr>
              <w:t xml:space="preserve"> from location (a) above.</w:t>
            </w:r>
          </w:p>
          <w:p w14:paraId="658EF3FA" w14:textId="6F0A2906" w:rsidR="009300E2" w:rsidRPr="00DC4578" w:rsidRDefault="009300E2">
            <w:pPr>
              <w:numPr>
                <w:ilvl w:val="0"/>
                <w:numId w:val="7"/>
              </w:numPr>
              <w:rPr>
                <w:i/>
              </w:rPr>
            </w:pPr>
            <w:r w:rsidRPr="00DC4578">
              <w:rPr>
                <w:i/>
              </w:rPr>
              <w:t>Load the Exchange Set (</w:t>
            </w:r>
            <w:r w:rsidR="00581282">
              <w:rPr>
                <w:i/>
              </w:rPr>
              <w:t>S100_ROOT</w:t>
            </w:r>
            <w:r w:rsidRPr="00DC4578">
              <w:rPr>
                <w:i/>
              </w:rPr>
              <w:t>) from (a).</w:t>
            </w:r>
          </w:p>
          <w:p w14:paraId="3832AF90" w14:textId="73D4CFF3" w:rsidR="009300E2" w:rsidRPr="00DC4578" w:rsidRDefault="009300E2">
            <w:pPr>
              <w:numPr>
                <w:ilvl w:val="0"/>
                <w:numId w:val="7"/>
              </w:numPr>
              <w:rPr>
                <w:i/>
              </w:rPr>
            </w:pPr>
            <w:r w:rsidRPr="00DC4578">
              <w:rPr>
                <w:i/>
              </w:rPr>
              <w:t>Load the Exchange Set (</w:t>
            </w:r>
            <w:r w:rsidR="00581282">
              <w:rPr>
                <w:i/>
              </w:rPr>
              <w:t>S100_ROOT</w:t>
            </w:r>
            <w:r w:rsidRPr="00DC4578">
              <w:rPr>
                <w:i/>
              </w:rPr>
              <w:t>) from (b).</w:t>
            </w:r>
          </w:p>
          <w:p w14:paraId="0B85F6D1" w14:textId="7D026BBF" w:rsidR="009300E2" w:rsidRPr="00DC4578" w:rsidRDefault="009300E2">
            <w:pPr>
              <w:numPr>
                <w:ilvl w:val="0"/>
                <w:numId w:val="7"/>
              </w:numPr>
              <w:rPr>
                <w:i/>
              </w:rPr>
            </w:pPr>
            <w:r w:rsidRPr="00DC4578">
              <w:rPr>
                <w:i/>
              </w:rPr>
              <w:t xml:space="preserve">Install the </w:t>
            </w:r>
            <w:r w:rsidR="009E133D">
              <w:rPr>
                <w:i/>
              </w:rPr>
              <w:t>PERMIT.XML</w:t>
            </w:r>
            <w:r w:rsidRPr="00DC4578">
              <w:rPr>
                <w:i/>
              </w:rPr>
              <w:t xml:space="preserve"> from location (b)</w:t>
            </w:r>
          </w:p>
          <w:p w14:paraId="2D5A58B0" w14:textId="60EC754C" w:rsidR="004F582E" w:rsidRPr="00DC4578" w:rsidRDefault="009300E2">
            <w:pPr>
              <w:numPr>
                <w:ilvl w:val="0"/>
                <w:numId w:val="7"/>
              </w:numPr>
              <w:rPr>
                <w:i/>
              </w:rPr>
            </w:pPr>
            <w:r w:rsidRPr="00DC4578">
              <w:rPr>
                <w:i/>
              </w:rPr>
              <w:t>Load the Exchange Set (</w:t>
            </w:r>
            <w:r w:rsidR="00581282">
              <w:rPr>
                <w:i/>
              </w:rPr>
              <w:t>S100_ROOT</w:t>
            </w:r>
            <w:r w:rsidRPr="00DC4578">
              <w:rPr>
                <w:i/>
              </w:rPr>
              <w:t xml:space="preserve">) from (b). This exchange set contains new base </w:t>
            </w:r>
            <w:r w:rsidR="008538F7">
              <w:rPr>
                <w:i/>
              </w:rPr>
              <w:t>datasets</w:t>
            </w:r>
            <w:r w:rsidR="008538F7" w:rsidRPr="00DC4578">
              <w:rPr>
                <w:i/>
              </w:rPr>
              <w:t xml:space="preserve"> </w:t>
            </w:r>
            <w:r w:rsidRPr="00DC4578">
              <w:rPr>
                <w:i/>
              </w:rPr>
              <w:t>and updates to previously installed cells. One cell is already installed with no updates. This test scenario considers how the ECDIS performs when the user changes from one data provider to another.</w:t>
            </w:r>
          </w:p>
        </w:tc>
      </w:tr>
      <w:tr w:rsidR="004F582E" w14:paraId="40DDD7C4" w14:textId="77777777" w:rsidTr="002F7035">
        <w:trPr>
          <w:cantSplit/>
          <w:trPrChange w:id="2143" w:author="jonathan pritchard" w:date="2025-01-23T13:34:00Z" w16du:dateUtc="2025-01-23T13:34:00Z">
            <w:trPr>
              <w:cantSplit/>
            </w:trPr>
          </w:trPrChange>
        </w:trPr>
        <w:tc>
          <w:tcPr>
            <w:tcW w:w="9526" w:type="dxa"/>
            <w:gridSpan w:val="4"/>
            <w:shd w:val="clear" w:color="auto" w:fill="BFBFBF" w:themeFill="background1" w:themeFillShade="BF"/>
            <w:vAlign w:val="center"/>
            <w:tcPrChange w:id="2144" w:author="jonathan pritchard" w:date="2025-01-23T13:34:00Z" w16du:dateUtc="2025-01-23T13:34:00Z">
              <w:tcPr>
                <w:tcW w:w="9526" w:type="dxa"/>
                <w:gridSpan w:val="4"/>
                <w:shd w:val="clear" w:color="auto" w:fill="CCFFCC"/>
                <w:vAlign w:val="center"/>
              </w:tcPr>
            </w:tcPrChange>
          </w:tcPr>
          <w:p w14:paraId="40B37D61" w14:textId="77777777" w:rsidR="004F582E" w:rsidRPr="00DC4578" w:rsidRDefault="004F582E" w:rsidP="00CB4150">
            <w:pPr>
              <w:rPr>
                <w:i/>
              </w:rPr>
            </w:pPr>
            <w:r w:rsidRPr="00DC4578">
              <w:rPr>
                <w:b/>
                <w:i/>
              </w:rPr>
              <w:t>Results</w:t>
            </w:r>
          </w:p>
        </w:tc>
      </w:tr>
      <w:tr w:rsidR="004F582E" w14:paraId="76C5FDE4" w14:textId="77777777" w:rsidTr="008F067A">
        <w:trPr>
          <w:cantSplit/>
        </w:trPr>
        <w:tc>
          <w:tcPr>
            <w:tcW w:w="9526" w:type="dxa"/>
            <w:gridSpan w:val="4"/>
            <w:vAlign w:val="center"/>
          </w:tcPr>
          <w:p w14:paraId="19AB58C4" w14:textId="1B1F070D" w:rsidR="009300E2" w:rsidRPr="00DC4578" w:rsidRDefault="00383D69">
            <w:pPr>
              <w:numPr>
                <w:ilvl w:val="0"/>
                <w:numId w:val="8"/>
              </w:numPr>
              <w:jc w:val="left"/>
              <w:rPr>
                <w:i/>
              </w:rPr>
            </w:pPr>
            <w:r>
              <w:rPr>
                <w:i/>
              </w:rPr>
              <w:lastRenderedPageBreak/>
              <w:t>Permits</w:t>
            </w:r>
            <w:r w:rsidR="009300E2" w:rsidRPr="00DC4578">
              <w:rPr>
                <w:i/>
              </w:rPr>
              <w:t xml:space="preserve"> at (a) shall install without error or warning.</w:t>
            </w:r>
          </w:p>
          <w:p w14:paraId="5D791385" w14:textId="0265DDEA" w:rsidR="009300E2" w:rsidRPr="00DC4578" w:rsidRDefault="009300E2">
            <w:pPr>
              <w:numPr>
                <w:ilvl w:val="0"/>
                <w:numId w:val="8"/>
              </w:numPr>
              <w:jc w:val="left"/>
              <w:rPr>
                <w:i/>
              </w:rPr>
            </w:pPr>
            <w:r w:rsidRPr="00DC4578">
              <w:rPr>
                <w:i/>
              </w:rPr>
              <w:t>Exchange Set (</w:t>
            </w:r>
            <w:r w:rsidR="00581282">
              <w:rPr>
                <w:i/>
              </w:rPr>
              <w:t>S100_ROOT</w:t>
            </w:r>
            <w:r w:rsidRPr="00DC4578">
              <w:rPr>
                <w:i/>
              </w:rPr>
              <w:t>) at (a) shall load without error or warning.</w:t>
            </w:r>
          </w:p>
          <w:p w14:paraId="08EEB7A0" w14:textId="06AFCC77" w:rsidR="009300E2" w:rsidRPr="00DC4578" w:rsidRDefault="009300E2">
            <w:pPr>
              <w:numPr>
                <w:ilvl w:val="0"/>
                <w:numId w:val="8"/>
              </w:numPr>
              <w:jc w:val="left"/>
              <w:rPr>
                <w:i/>
              </w:rPr>
            </w:pPr>
            <w:r w:rsidRPr="00DC4578">
              <w:rPr>
                <w:i/>
              </w:rPr>
              <w:t>Exchange Set (</w:t>
            </w:r>
            <w:r w:rsidR="00581282">
              <w:rPr>
                <w:i/>
              </w:rPr>
              <w:t>S100_ROOT</w:t>
            </w:r>
            <w:r w:rsidRPr="00DC4578">
              <w:rPr>
                <w:i/>
              </w:rPr>
              <w:t xml:space="preserve">) at (b) must </w:t>
            </w:r>
            <w:r w:rsidRPr="00DC4578">
              <w:rPr>
                <w:b/>
                <w:i/>
                <w:u w:val="single"/>
              </w:rPr>
              <w:t>not</w:t>
            </w:r>
            <w:r w:rsidRPr="00DC4578">
              <w:rPr>
                <w:i/>
              </w:rPr>
              <w:t xml:space="preserve"> load as there are no valid permits for data server 2 [DS2] installed in the ECDIS. A SSE </w:t>
            </w:r>
            <w:r w:rsidR="00F06377">
              <w:rPr>
                <w:i/>
              </w:rPr>
              <w:t>1</w:t>
            </w:r>
            <w:r w:rsidRPr="00DC4578">
              <w:rPr>
                <w:i/>
              </w:rPr>
              <w:t>10 warning must be displayed stating “</w:t>
            </w:r>
            <w:r w:rsidRPr="00DC4578">
              <w:rPr>
                <w:b/>
                <w:i/>
              </w:rPr>
              <w:t xml:space="preserve">SSE </w:t>
            </w:r>
            <w:r w:rsidR="00F06377">
              <w:rPr>
                <w:b/>
                <w:i/>
              </w:rPr>
              <w:t>1</w:t>
            </w:r>
            <w:r w:rsidRPr="00DC4578">
              <w:rPr>
                <w:b/>
                <w:i/>
              </w:rPr>
              <w:t>10 – Permits not available for this data provider</w:t>
            </w:r>
            <w:r w:rsidRPr="00DC4578">
              <w:rPr>
                <w:i/>
              </w:rPr>
              <w:t>”.</w:t>
            </w:r>
          </w:p>
          <w:p w14:paraId="49073497" w14:textId="7F772540" w:rsidR="009300E2" w:rsidRPr="00DC4578" w:rsidRDefault="00383D69">
            <w:pPr>
              <w:numPr>
                <w:ilvl w:val="0"/>
                <w:numId w:val="8"/>
              </w:numPr>
              <w:jc w:val="left"/>
              <w:rPr>
                <w:i/>
              </w:rPr>
            </w:pPr>
            <w:r>
              <w:rPr>
                <w:i/>
              </w:rPr>
              <w:t>P</w:t>
            </w:r>
            <w:r w:rsidR="009300E2" w:rsidRPr="00DC4578">
              <w:rPr>
                <w:i/>
              </w:rPr>
              <w:t>ermits at (b) shall install without error or warning.</w:t>
            </w:r>
          </w:p>
          <w:p w14:paraId="347958ED" w14:textId="26275F7F" w:rsidR="009300E2" w:rsidRPr="00DC4578" w:rsidRDefault="009300E2">
            <w:pPr>
              <w:numPr>
                <w:ilvl w:val="0"/>
                <w:numId w:val="8"/>
              </w:numPr>
              <w:jc w:val="left"/>
              <w:rPr>
                <w:i/>
              </w:rPr>
            </w:pPr>
            <w:r w:rsidRPr="00DC4578">
              <w:rPr>
                <w:i/>
              </w:rPr>
              <w:t>Exchange Set (</w:t>
            </w:r>
            <w:r w:rsidR="00581282">
              <w:rPr>
                <w:i/>
              </w:rPr>
              <w:t>S100_ROOT</w:t>
            </w:r>
            <w:r w:rsidRPr="00DC4578">
              <w:rPr>
                <w:i/>
              </w:rPr>
              <w:t>) at (b) shall install the new bases and updates.  Warning messages relating to “cells/updates already installed” may be displayed.</w:t>
            </w:r>
          </w:p>
          <w:p w14:paraId="2E554E4C" w14:textId="3B3C46BE" w:rsidR="009300E2" w:rsidRPr="00DC4578" w:rsidRDefault="009300E2" w:rsidP="009300E2">
            <w:pPr>
              <w:jc w:val="left"/>
              <w:rPr>
                <w:i/>
              </w:rPr>
            </w:pPr>
            <w:r w:rsidRPr="00DC4578">
              <w:rPr>
                <w:i/>
              </w:rPr>
              <w:t xml:space="preserve">The content of the ECDIS </w:t>
            </w:r>
            <w:r w:rsidR="00416AF5">
              <w:rPr>
                <w:i/>
              </w:rPr>
              <w:t>SYSTEM DATABASE</w:t>
            </w:r>
            <w:r w:rsidRPr="00DC4578">
              <w:rPr>
                <w:i/>
              </w:rPr>
              <w:t xml:space="preserve"> must be the same as that described below</w:t>
            </w:r>
          </w:p>
          <w:p w14:paraId="19A9770E" w14:textId="77777777" w:rsidR="009300E2" w:rsidRPr="00DC4578" w:rsidRDefault="009300E2" w:rsidP="009300E2">
            <w:pPr>
              <w:jc w:val="left"/>
              <w:rPr>
                <w:i/>
              </w:rPr>
            </w:pPr>
          </w:p>
          <w:p w14:paraId="15490577" w14:textId="77777777" w:rsidR="009300E2" w:rsidRPr="00DC4578" w:rsidRDefault="009300E2" w:rsidP="009300E2">
            <w:pPr>
              <w:jc w:val="left"/>
              <w:rPr>
                <w:i/>
              </w:rPr>
            </w:pPr>
            <w:r w:rsidRPr="00DC4578">
              <w:rPr>
                <w:i/>
              </w:rPr>
              <w:t xml:space="preserve">The system should be up to date as follows: </w:t>
            </w:r>
          </w:p>
          <w:p w14:paraId="2D63749B" w14:textId="77777777" w:rsidR="009300E2" w:rsidRPr="00DC4578" w:rsidRDefault="009300E2" w:rsidP="009300E2">
            <w:pPr>
              <w:jc w:val="left"/>
              <w:rPr>
                <w:i/>
              </w:rPr>
            </w:pPr>
            <w:r w:rsidRPr="00DC4578">
              <w:rPr>
                <w:i/>
              </w:rPr>
              <w:t>after installation of cells from DS1:</w:t>
            </w:r>
          </w:p>
          <w:p w14:paraId="5B7D37FF" w14:textId="7F555F85" w:rsidR="009300E2" w:rsidRPr="00DC4578" w:rsidRDefault="008F01CB" w:rsidP="009300E2">
            <w:pPr>
              <w:jc w:val="left"/>
              <w:rPr>
                <w:i/>
              </w:rPr>
            </w:pPr>
            <w:r>
              <w:rPr>
                <w:i/>
              </w:rPr>
              <w:t>101GB00</w:t>
            </w:r>
            <w:r w:rsidR="009300E2" w:rsidRPr="00DC4578">
              <w:rPr>
                <w:i/>
              </w:rPr>
              <w:t>281600 (edition # 1 update # 1)</w:t>
            </w:r>
          </w:p>
          <w:p w14:paraId="6DDA1BBC" w14:textId="093E5C18" w:rsidR="009300E2" w:rsidRPr="00DC4578" w:rsidRDefault="008F01CB" w:rsidP="009300E2">
            <w:pPr>
              <w:jc w:val="left"/>
              <w:rPr>
                <w:i/>
              </w:rPr>
            </w:pPr>
            <w:r>
              <w:rPr>
                <w:i/>
              </w:rPr>
              <w:t>101GB00</w:t>
            </w:r>
            <w:r w:rsidR="009300E2" w:rsidRPr="00DC4578">
              <w:rPr>
                <w:i/>
              </w:rPr>
              <w:t>281800 (edition # 1 update # 0)</w:t>
            </w:r>
          </w:p>
          <w:p w14:paraId="6366DCED" w14:textId="385FBD97" w:rsidR="009300E2" w:rsidRPr="00DC4578" w:rsidRDefault="008F01CB" w:rsidP="009300E2">
            <w:pPr>
              <w:jc w:val="left"/>
              <w:rPr>
                <w:i/>
              </w:rPr>
            </w:pPr>
            <w:r>
              <w:rPr>
                <w:i/>
              </w:rPr>
              <w:t>101GB00</w:t>
            </w:r>
            <w:r w:rsidR="009300E2" w:rsidRPr="00DC4578">
              <w:rPr>
                <w:i/>
              </w:rPr>
              <w:t>282000 (edition # 1 update # 0)</w:t>
            </w:r>
          </w:p>
          <w:p w14:paraId="7C366402" w14:textId="4BF91E86" w:rsidR="009300E2" w:rsidRPr="00DC4578" w:rsidRDefault="008F01CB" w:rsidP="009300E2">
            <w:pPr>
              <w:jc w:val="left"/>
              <w:rPr>
                <w:i/>
              </w:rPr>
            </w:pPr>
            <w:r>
              <w:rPr>
                <w:i/>
              </w:rPr>
              <w:t>101GB00</w:t>
            </w:r>
            <w:r w:rsidR="009300E2" w:rsidRPr="00DC4578">
              <w:rPr>
                <w:i/>
              </w:rPr>
              <w:t>283000 (edition # 1 update # 2)</w:t>
            </w:r>
          </w:p>
          <w:p w14:paraId="4DA7A0DA" w14:textId="77777777" w:rsidR="009300E2" w:rsidRPr="00DC4578" w:rsidRDefault="009300E2" w:rsidP="009300E2">
            <w:pPr>
              <w:jc w:val="left"/>
              <w:rPr>
                <w:i/>
              </w:rPr>
            </w:pPr>
          </w:p>
          <w:p w14:paraId="32D2BC6A" w14:textId="77777777" w:rsidR="009300E2" w:rsidRPr="00DC4578" w:rsidRDefault="009300E2" w:rsidP="009300E2">
            <w:pPr>
              <w:jc w:val="left"/>
              <w:rPr>
                <w:i/>
              </w:rPr>
            </w:pPr>
            <w:r w:rsidRPr="00DC4578">
              <w:rPr>
                <w:i/>
              </w:rPr>
              <w:t>After installation of cells from DS2:</w:t>
            </w:r>
          </w:p>
          <w:p w14:paraId="5992F397" w14:textId="2F14DE43" w:rsidR="009300E2" w:rsidRPr="00DC4578" w:rsidRDefault="008F01CB" w:rsidP="009300E2">
            <w:pPr>
              <w:jc w:val="left"/>
              <w:rPr>
                <w:i/>
              </w:rPr>
            </w:pPr>
            <w:r>
              <w:rPr>
                <w:i/>
              </w:rPr>
              <w:t>101GB00</w:t>
            </w:r>
            <w:r w:rsidR="009300E2" w:rsidRPr="00DC4578">
              <w:rPr>
                <w:i/>
              </w:rPr>
              <w:t>281600 (edition # 1 update # 2)</w:t>
            </w:r>
          </w:p>
          <w:p w14:paraId="7597D3D3" w14:textId="4E9F732D" w:rsidR="009300E2" w:rsidRPr="00DC4578" w:rsidRDefault="008F01CB" w:rsidP="009300E2">
            <w:pPr>
              <w:jc w:val="left"/>
              <w:rPr>
                <w:i/>
              </w:rPr>
            </w:pPr>
            <w:r>
              <w:rPr>
                <w:i/>
              </w:rPr>
              <w:t>101GB00</w:t>
            </w:r>
            <w:r w:rsidR="009300E2" w:rsidRPr="00DC4578">
              <w:rPr>
                <w:i/>
              </w:rPr>
              <w:t>281800 (edition # 1 update # 1)</w:t>
            </w:r>
          </w:p>
          <w:p w14:paraId="5CA63C0A" w14:textId="56126016" w:rsidR="009300E2" w:rsidRPr="00DC4578" w:rsidRDefault="008F01CB" w:rsidP="009300E2">
            <w:pPr>
              <w:jc w:val="left"/>
              <w:rPr>
                <w:i/>
              </w:rPr>
            </w:pPr>
            <w:r>
              <w:rPr>
                <w:i/>
              </w:rPr>
              <w:t>101GB00</w:t>
            </w:r>
            <w:r w:rsidR="009300E2" w:rsidRPr="00DC4578">
              <w:rPr>
                <w:i/>
              </w:rPr>
              <w:t>282000 (edition # 1 update # 0)</w:t>
            </w:r>
          </w:p>
          <w:p w14:paraId="705A252B" w14:textId="19FD048F" w:rsidR="009300E2" w:rsidRPr="00DC4578" w:rsidRDefault="008F01CB" w:rsidP="009300E2">
            <w:pPr>
              <w:jc w:val="left"/>
              <w:rPr>
                <w:i/>
              </w:rPr>
            </w:pPr>
            <w:r>
              <w:rPr>
                <w:i/>
              </w:rPr>
              <w:t>101GB00</w:t>
            </w:r>
            <w:r w:rsidR="009300E2" w:rsidRPr="00DC4578">
              <w:rPr>
                <w:i/>
              </w:rPr>
              <w:t>283000 (edition # 1 update # 4)</w:t>
            </w:r>
          </w:p>
          <w:p w14:paraId="4D50E525" w14:textId="1AA4B040" w:rsidR="009300E2" w:rsidRPr="00DC4578" w:rsidRDefault="008F01CB" w:rsidP="009300E2">
            <w:pPr>
              <w:jc w:val="left"/>
              <w:rPr>
                <w:i/>
              </w:rPr>
            </w:pPr>
            <w:r>
              <w:rPr>
                <w:i/>
              </w:rPr>
              <w:t>101GB00</w:t>
            </w:r>
            <w:r w:rsidR="009300E2" w:rsidRPr="00DC4578">
              <w:rPr>
                <w:i/>
              </w:rPr>
              <w:t>283100 (edition # 1 update # 3)</w:t>
            </w:r>
          </w:p>
          <w:p w14:paraId="3373A677" w14:textId="3B0A59F9" w:rsidR="004F582E" w:rsidRPr="0015247B" w:rsidRDefault="008F01CB" w:rsidP="009300E2">
            <w:pPr>
              <w:jc w:val="left"/>
            </w:pPr>
            <w:r>
              <w:rPr>
                <w:i/>
              </w:rPr>
              <w:t>101GB00</w:t>
            </w:r>
            <w:r w:rsidR="009300E2" w:rsidRPr="00DC4578">
              <w:rPr>
                <w:i/>
              </w:rPr>
              <w:t>283200 (edition # 1 update # 0)</w:t>
            </w:r>
          </w:p>
        </w:tc>
      </w:tr>
    </w:tbl>
    <w:p w14:paraId="24AA0BCA" w14:textId="77777777" w:rsidR="004F582E" w:rsidRDefault="004F582E" w:rsidP="004F582E"/>
    <w:p w14:paraId="4FFE895A" w14:textId="77777777" w:rsidR="00467FAD" w:rsidRDefault="00467FAD">
      <w:pPr>
        <w:widowControl/>
        <w:spacing w:line="240" w:lineRule="auto"/>
        <w:jc w:val="left"/>
        <w:rPr>
          <w:b/>
        </w:rPr>
      </w:pPr>
      <w:r>
        <w:br w:type="page"/>
      </w:r>
    </w:p>
    <w:p w14:paraId="78906B8E" w14:textId="79AF2A81" w:rsidR="00C915C5" w:rsidRDefault="00C915C5" w:rsidP="00C915C5">
      <w:pPr>
        <w:pStyle w:val="Heading2"/>
      </w:pPr>
      <w:bookmarkStart w:id="2145" w:name="_Toc189647813"/>
      <w:r>
        <w:lastRenderedPageBreak/>
        <w:t>ECDIS management of data services.</w:t>
      </w:r>
      <w:bookmarkEnd w:id="2145"/>
    </w:p>
    <w:p w14:paraId="429EEC31" w14:textId="5377B1C7" w:rsidR="00C915C5" w:rsidRDefault="00C915C5" w:rsidP="00C915C5">
      <w:pPr>
        <w:pStyle w:val="Heading3"/>
      </w:pPr>
      <w:bookmarkStart w:id="2146" w:name="_Toc189647814"/>
      <w:r w:rsidRPr="003417A2">
        <w:t>ECDIS management of cancelled cells</w:t>
      </w:r>
      <w:bookmarkEnd w:id="2146"/>
    </w:p>
    <w:p w14:paraId="0F261276" w14:textId="77777777" w:rsidR="00C915C5" w:rsidRPr="00C915C5" w:rsidRDefault="00C915C5" w:rsidP="00C915C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147" w:author="jonathan pritchard" w:date="2025-01-23T13:34:00Z" w16du:dateUtc="2025-01-23T13:34: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2148">
          <w:tblGrid>
            <w:gridCol w:w="2381"/>
            <w:gridCol w:w="2381"/>
            <w:gridCol w:w="2382"/>
            <w:gridCol w:w="2382"/>
          </w:tblGrid>
        </w:tblGridChange>
      </w:tblGrid>
      <w:tr w:rsidR="00467FAD" w:rsidRPr="00467FAD" w14:paraId="1E592F05" w14:textId="77777777" w:rsidTr="002F7035">
        <w:trPr>
          <w:trHeight w:val="454"/>
          <w:tblHeader/>
          <w:trPrChange w:id="2149" w:author="jonathan pritchard" w:date="2025-01-23T13:34:00Z" w16du:dateUtc="2025-01-23T13:34:00Z">
            <w:trPr>
              <w:trHeight w:val="454"/>
              <w:tblHeader/>
            </w:trPr>
          </w:trPrChange>
        </w:trPr>
        <w:tc>
          <w:tcPr>
            <w:tcW w:w="2381" w:type="dxa"/>
            <w:shd w:val="clear" w:color="auto" w:fill="BFBFBF" w:themeFill="background1" w:themeFillShade="BF"/>
            <w:vAlign w:val="center"/>
            <w:tcPrChange w:id="2150" w:author="jonathan pritchard" w:date="2025-01-23T13:34:00Z" w16du:dateUtc="2025-01-23T13:34:00Z">
              <w:tcPr>
                <w:tcW w:w="2381" w:type="dxa"/>
                <w:shd w:val="clear" w:color="auto" w:fill="CCFFCC"/>
                <w:vAlign w:val="center"/>
              </w:tcPr>
            </w:tcPrChange>
          </w:tcPr>
          <w:p w14:paraId="67E18F0D" w14:textId="77777777" w:rsidR="004F582E" w:rsidRPr="00467FAD" w:rsidRDefault="004F582E" w:rsidP="00CB4150">
            <w:r w:rsidRPr="00467FAD">
              <w:rPr>
                <w:b/>
              </w:rPr>
              <w:t>Test Reference</w:t>
            </w:r>
          </w:p>
        </w:tc>
        <w:tc>
          <w:tcPr>
            <w:tcW w:w="2381" w:type="dxa"/>
            <w:shd w:val="clear" w:color="auto" w:fill="BFBFBF" w:themeFill="background1" w:themeFillShade="BF"/>
            <w:vAlign w:val="center"/>
            <w:tcPrChange w:id="2151" w:author="jonathan pritchard" w:date="2025-01-23T13:34:00Z" w16du:dateUtc="2025-01-23T13:34:00Z">
              <w:tcPr>
                <w:tcW w:w="2381" w:type="dxa"/>
                <w:shd w:val="clear" w:color="auto" w:fill="CCFFCC"/>
                <w:vAlign w:val="center"/>
              </w:tcPr>
            </w:tcPrChange>
          </w:tcPr>
          <w:p w14:paraId="5339D358" w14:textId="05F1E143" w:rsidR="004F582E" w:rsidRPr="00467FAD" w:rsidRDefault="004A7876" w:rsidP="00CB4150">
            <w:proofErr w:type="spellStart"/>
            <w:r>
              <w:t>CancelledDatasets</w:t>
            </w:r>
            <w:proofErr w:type="spellEnd"/>
          </w:p>
        </w:tc>
        <w:tc>
          <w:tcPr>
            <w:tcW w:w="2382" w:type="dxa"/>
            <w:shd w:val="clear" w:color="auto" w:fill="BFBFBF" w:themeFill="background1" w:themeFillShade="BF"/>
            <w:vAlign w:val="center"/>
            <w:tcPrChange w:id="2152" w:author="jonathan pritchard" w:date="2025-01-23T13:34:00Z" w16du:dateUtc="2025-01-23T13:34:00Z">
              <w:tcPr>
                <w:tcW w:w="2382" w:type="dxa"/>
                <w:shd w:val="clear" w:color="auto" w:fill="CCFFCC"/>
                <w:vAlign w:val="center"/>
              </w:tcPr>
            </w:tcPrChange>
          </w:tcPr>
          <w:p w14:paraId="6C6DA6D7" w14:textId="77777777" w:rsidR="004F582E" w:rsidRPr="00467FAD" w:rsidRDefault="004F582E" w:rsidP="00CB4150">
            <w:r w:rsidRPr="00467FAD">
              <w:rPr>
                <w:b/>
              </w:rPr>
              <w:t>IHO Reference</w:t>
            </w:r>
          </w:p>
        </w:tc>
        <w:tc>
          <w:tcPr>
            <w:tcW w:w="2382" w:type="dxa"/>
            <w:shd w:val="clear" w:color="auto" w:fill="BFBFBF" w:themeFill="background1" w:themeFillShade="BF"/>
            <w:vAlign w:val="center"/>
            <w:tcPrChange w:id="2153" w:author="jonathan pritchard" w:date="2025-01-23T13:34:00Z" w16du:dateUtc="2025-01-23T13:34:00Z">
              <w:tcPr>
                <w:tcW w:w="2382" w:type="dxa"/>
                <w:shd w:val="clear" w:color="auto" w:fill="CCFFCC"/>
                <w:vAlign w:val="center"/>
              </w:tcPr>
            </w:tcPrChange>
          </w:tcPr>
          <w:p w14:paraId="45A67812" w14:textId="2B5B88D4" w:rsidR="004F582E" w:rsidRPr="00467FAD" w:rsidRDefault="004F582E" w:rsidP="00517158"/>
        </w:tc>
      </w:tr>
      <w:tr w:rsidR="00467FAD" w:rsidRPr="00467FAD" w14:paraId="2E1B7682" w14:textId="77777777" w:rsidTr="002F7035">
        <w:trPr>
          <w:tblHeader/>
          <w:trPrChange w:id="2154" w:author="jonathan pritchard" w:date="2025-01-23T13:34:00Z" w16du:dateUtc="2025-01-23T13:34:00Z">
            <w:trPr>
              <w:tblHeader/>
            </w:trPr>
          </w:trPrChange>
        </w:trPr>
        <w:tc>
          <w:tcPr>
            <w:tcW w:w="9526" w:type="dxa"/>
            <w:gridSpan w:val="4"/>
            <w:shd w:val="clear" w:color="auto" w:fill="BFBFBF" w:themeFill="background1" w:themeFillShade="BF"/>
            <w:vAlign w:val="center"/>
            <w:tcPrChange w:id="2155" w:author="jonathan pritchard" w:date="2025-01-23T13:34:00Z" w16du:dateUtc="2025-01-23T13:34:00Z">
              <w:tcPr>
                <w:tcW w:w="9526" w:type="dxa"/>
                <w:gridSpan w:val="4"/>
                <w:shd w:val="clear" w:color="auto" w:fill="CCFFCC"/>
                <w:vAlign w:val="center"/>
              </w:tcPr>
            </w:tcPrChange>
          </w:tcPr>
          <w:p w14:paraId="5E6D9C8B" w14:textId="77777777" w:rsidR="004F582E" w:rsidRPr="00467FAD" w:rsidRDefault="004F582E" w:rsidP="00CB4150">
            <w:pPr>
              <w:rPr>
                <w:i/>
              </w:rPr>
            </w:pPr>
            <w:r w:rsidRPr="00467FAD">
              <w:rPr>
                <w:b/>
                <w:i/>
              </w:rPr>
              <w:t>Test description</w:t>
            </w:r>
          </w:p>
        </w:tc>
      </w:tr>
      <w:tr w:rsidR="00467FAD" w:rsidRPr="00467FAD" w14:paraId="7040FB98" w14:textId="77777777" w:rsidTr="00CB4150">
        <w:trPr>
          <w:tblHeader/>
        </w:trPr>
        <w:tc>
          <w:tcPr>
            <w:tcW w:w="9526" w:type="dxa"/>
            <w:gridSpan w:val="4"/>
            <w:vAlign w:val="center"/>
          </w:tcPr>
          <w:p w14:paraId="46957F49" w14:textId="68320E3F" w:rsidR="004F582E" w:rsidRPr="00467FAD" w:rsidRDefault="00517158" w:rsidP="002164D3">
            <w:pPr>
              <w:jc w:val="left"/>
              <w:rPr>
                <w:i/>
              </w:rPr>
            </w:pPr>
            <w:r w:rsidRPr="00467FAD">
              <w:rPr>
                <w:i/>
              </w:rPr>
              <w:t xml:space="preserve">To test how the system responds when a </w:t>
            </w:r>
            <w:r w:rsidR="00467FAD">
              <w:rPr>
                <w:i/>
              </w:rPr>
              <w:t>dataset</w:t>
            </w:r>
            <w:r w:rsidRPr="00467FAD">
              <w:rPr>
                <w:i/>
              </w:rPr>
              <w:t xml:space="preserve"> is cancelled.</w:t>
            </w:r>
          </w:p>
        </w:tc>
      </w:tr>
      <w:tr w:rsidR="00467FAD" w:rsidRPr="00467FAD" w14:paraId="23F26D56" w14:textId="77777777" w:rsidTr="002F7035">
        <w:trPr>
          <w:tblHeader/>
          <w:trPrChange w:id="2156" w:author="jonathan pritchard" w:date="2025-01-23T13:34:00Z" w16du:dateUtc="2025-01-23T13:34:00Z">
            <w:trPr>
              <w:tblHeader/>
            </w:trPr>
          </w:trPrChange>
        </w:trPr>
        <w:tc>
          <w:tcPr>
            <w:tcW w:w="9526" w:type="dxa"/>
            <w:gridSpan w:val="4"/>
            <w:shd w:val="clear" w:color="auto" w:fill="BFBFBF" w:themeFill="background1" w:themeFillShade="BF"/>
            <w:vAlign w:val="center"/>
            <w:tcPrChange w:id="2157" w:author="jonathan pritchard" w:date="2025-01-23T13:34:00Z" w16du:dateUtc="2025-01-23T13:34:00Z">
              <w:tcPr>
                <w:tcW w:w="9526" w:type="dxa"/>
                <w:gridSpan w:val="4"/>
                <w:shd w:val="clear" w:color="auto" w:fill="CCFFCC"/>
                <w:vAlign w:val="center"/>
              </w:tcPr>
            </w:tcPrChange>
          </w:tcPr>
          <w:p w14:paraId="0800DB87" w14:textId="77777777" w:rsidR="004F582E" w:rsidRPr="00467FAD" w:rsidRDefault="004F582E" w:rsidP="00CB4150">
            <w:r w:rsidRPr="00467FAD">
              <w:rPr>
                <w:b/>
              </w:rPr>
              <w:t>Setup</w:t>
            </w:r>
          </w:p>
        </w:tc>
      </w:tr>
      <w:tr w:rsidR="00467FAD" w:rsidRPr="00467FAD" w14:paraId="4EE2EC0F" w14:textId="77777777" w:rsidTr="00CB4150">
        <w:trPr>
          <w:tblHeader/>
        </w:trPr>
        <w:tc>
          <w:tcPr>
            <w:tcW w:w="9526" w:type="dxa"/>
            <w:gridSpan w:val="4"/>
            <w:vAlign w:val="center"/>
          </w:tcPr>
          <w:p w14:paraId="265944ED" w14:textId="77777777" w:rsidR="00517158" w:rsidRPr="00467FAD" w:rsidRDefault="00517158" w:rsidP="00517158">
            <w:pPr>
              <w:rPr>
                <w:i/>
              </w:rPr>
            </w:pPr>
            <w:r w:rsidRPr="00467FAD">
              <w:rPr>
                <w:i/>
              </w:rPr>
              <w:t>IHO certificate/public key installed from previous test 2.5.7c. No pre-installed permits or ENCs.</w:t>
            </w:r>
          </w:p>
          <w:p w14:paraId="49B5F2EB" w14:textId="77777777" w:rsidR="00517158" w:rsidRPr="00467FAD" w:rsidRDefault="00517158" w:rsidP="00517158">
            <w:pPr>
              <w:rPr>
                <w:i/>
              </w:rPr>
            </w:pPr>
            <w:r w:rsidRPr="00467FAD">
              <w:rPr>
                <w:i/>
              </w:rPr>
              <w:t>Test data used:</w:t>
            </w:r>
          </w:p>
          <w:p w14:paraId="6434EB66" w14:textId="79DE55C9" w:rsidR="00517158" w:rsidRPr="00467FAD" w:rsidRDefault="00517158" w:rsidP="00517158">
            <w:pPr>
              <w:rPr>
                <w:i/>
              </w:rPr>
            </w:pPr>
            <w:r w:rsidRPr="00467FAD">
              <w:rPr>
                <w:i/>
              </w:rPr>
              <w:t>1) IHO.CRT</w:t>
            </w:r>
            <w:r w:rsidR="00077F07" w:rsidRPr="00467FAD">
              <w:rPr>
                <w:i/>
              </w:rPr>
              <w:t xml:space="preserve"> </w:t>
            </w:r>
            <w:r w:rsidRPr="00467FAD">
              <w:rPr>
                <w:i/>
              </w:rPr>
              <w:t xml:space="preserve"> [Pre-installed]</w:t>
            </w:r>
          </w:p>
          <w:p w14:paraId="5D379393" w14:textId="618DE76B" w:rsidR="00517158" w:rsidRPr="00467FAD" w:rsidRDefault="00517158" w:rsidP="00517158">
            <w:pPr>
              <w:rPr>
                <w:i/>
              </w:rPr>
            </w:pPr>
            <w:r w:rsidRPr="00467FAD">
              <w:rPr>
                <w:i/>
              </w:rPr>
              <w:t xml:space="preserve">2) </w:t>
            </w:r>
            <w:r w:rsidR="00823D26" w:rsidRPr="00467FAD">
              <w:rPr>
                <w:i/>
              </w:rPr>
              <w:t>PERMIT.XML</w:t>
            </w:r>
          </w:p>
          <w:p w14:paraId="38256158" w14:textId="19E0986F" w:rsidR="00517158" w:rsidRPr="00467FAD" w:rsidRDefault="00517158" w:rsidP="00517158">
            <w:pPr>
              <w:rPr>
                <w:i/>
              </w:rPr>
            </w:pPr>
            <w:r w:rsidRPr="00467FAD">
              <w:rPr>
                <w:i/>
              </w:rPr>
              <w:t xml:space="preserve">3) </w:t>
            </w:r>
            <w:r w:rsidR="00581282" w:rsidRPr="00467FAD">
              <w:rPr>
                <w:i/>
              </w:rPr>
              <w:t>S100_ROOT</w:t>
            </w:r>
            <w:r w:rsidRPr="00467FAD">
              <w:rPr>
                <w:i/>
              </w:rPr>
              <w:t xml:space="preserve"> (2 Exchange Sets - </w:t>
            </w:r>
            <w:r w:rsidR="008F01CB" w:rsidRPr="00467FAD">
              <w:rPr>
                <w:i/>
              </w:rPr>
              <w:t>101GB00</w:t>
            </w:r>
            <w:r w:rsidRPr="00467FAD">
              <w:rPr>
                <w:i/>
              </w:rPr>
              <w:t>251200</w:t>
            </w:r>
            <w:r w:rsidR="008538F7" w:rsidRPr="00467FAD">
              <w:rPr>
                <w:i/>
              </w:rPr>
              <w:t xml:space="preserve"> </w:t>
            </w:r>
            <w:r w:rsidR="008F01CB" w:rsidRPr="00467FAD">
              <w:rPr>
                <w:i/>
              </w:rPr>
              <w:t>101GB00</w:t>
            </w:r>
            <w:r w:rsidRPr="00467FAD">
              <w:rPr>
                <w:i/>
              </w:rPr>
              <w:t>255000</w:t>
            </w:r>
            <w:r w:rsidR="008538F7" w:rsidRPr="00467FAD">
              <w:rPr>
                <w:i/>
              </w:rPr>
              <w:t xml:space="preserve">, </w:t>
            </w:r>
            <w:r w:rsidR="008F01CB" w:rsidRPr="00467FAD">
              <w:rPr>
                <w:i/>
              </w:rPr>
              <w:t>101GB00</w:t>
            </w:r>
            <w:r w:rsidRPr="00467FAD">
              <w:rPr>
                <w:i/>
              </w:rPr>
              <w:t>280200</w:t>
            </w:r>
            <w:r w:rsidR="008538F7" w:rsidRPr="00467FAD">
              <w:rPr>
                <w:i/>
              </w:rPr>
              <w:t xml:space="preserve">, </w:t>
            </w:r>
            <w:r w:rsidR="008F01CB" w:rsidRPr="00467FAD">
              <w:rPr>
                <w:i/>
              </w:rPr>
              <w:t>101GB00</w:t>
            </w:r>
            <w:r w:rsidRPr="00467FAD">
              <w:rPr>
                <w:i/>
              </w:rPr>
              <w:t xml:space="preserve">301620) </w:t>
            </w:r>
          </w:p>
          <w:p w14:paraId="0D1438E0" w14:textId="63598417" w:rsidR="00517158" w:rsidRDefault="00517158" w:rsidP="00517158">
            <w:pPr>
              <w:rPr>
                <w:i/>
              </w:rPr>
            </w:pPr>
            <w:r w:rsidRPr="00467FAD">
              <w:rPr>
                <w:i/>
              </w:rPr>
              <w:t>Test data location:</w:t>
            </w:r>
          </w:p>
          <w:p w14:paraId="7C2D5432" w14:textId="26FEE377" w:rsidR="00467FAD" w:rsidRDefault="00467FAD">
            <w:pPr>
              <w:pStyle w:val="ListParagraph"/>
              <w:numPr>
                <w:ilvl w:val="0"/>
                <w:numId w:val="53"/>
              </w:numPr>
              <w:rPr>
                <w:b/>
                <w:bCs/>
                <w:i/>
              </w:rPr>
            </w:pPr>
            <w:proofErr w:type="spellStart"/>
            <w:r w:rsidRPr="00467FAD">
              <w:rPr>
                <w:b/>
                <w:bCs/>
                <w:i/>
              </w:rPr>
              <w:t>DataManagement</w:t>
            </w:r>
            <w:r>
              <w:rPr>
                <w:b/>
                <w:bCs/>
                <w:i/>
              </w:rPr>
              <w:t>CancelBase</w:t>
            </w:r>
            <w:proofErr w:type="spellEnd"/>
          </w:p>
          <w:p w14:paraId="1B6914EA" w14:textId="080EDAB4" w:rsidR="00467FAD" w:rsidRPr="00467FAD" w:rsidRDefault="00467FAD">
            <w:pPr>
              <w:pStyle w:val="ListParagraph"/>
              <w:numPr>
                <w:ilvl w:val="0"/>
                <w:numId w:val="53"/>
              </w:numPr>
              <w:rPr>
                <w:b/>
                <w:bCs/>
                <w:i/>
              </w:rPr>
            </w:pPr>
            <w:proofErr w:type="spellStart"/>
            <w:r w:rsidRPr="00467FAD">
              <w:rPr>
                <w:b/>
                <w:bCs/>
                <w:i/>
              </w:rPr>
              <w:t>DataManagement</w:t>
            </w:r>
            <w:r>
              <w:rPr>
                <w:b/>
                <w:bCs/>
                <w:i/>
              </w:rPr>
              <w:t>CancelUpdate</w:t>
            </w:r>
            <w:proofErr w:type="spellEnd"/>
          </w:p>
          <w:p w14:paraId="1A0F0FEE" w14:textId="068AFC55" w:rsidR="004F582E" w:rsidRPr="00467FAD" w:rsidRDefault="004F582E" w:rsidP="00517158">
            <w:pPr>
              <w:rPr>
                <w:i/>
              </w:rPr>
            </w:pPr>
          </w:p>
        </w:tc>
      </w:tr>
      <w:tr w:rsidR="00467FAD" w:rsidRPr="00467FAD" w14:paraId="3CCD85BB" w14:textId="77777777" w:rsidTr="002F7035">
        <w:trPr>
          <w:tblHeader/>
          <w:trPrChange w:id="2158" w:author="jonathan pritchard" w:date="2025-01-23T13:34:00Z" w16du:dateUtc="2025-01-23T13:34:00Z">
            <w:trPr>
              <w:tblHeader/>
            </w:trPr>
          </w:trPrChange>
        </w:trPr>
        <w:tc>
          <w:tcPr>
            <w:tcW w:w="9526" w:type="dxa"/>
            <w:gridSpan w:val="4"/>
            <w:shd w:val="clear" w:color="auto" w:fill="BFBFBF" w:themeFill="background1" w:themeFillShade="BF"/>
            <w:vAlign w:val="center"/>
            <w:tcPrChange w:id="2159" w:author="jonathan pritchard" w:date="2025-01-23T13:34:00Z" w16du:dateUtc="2025-01-23T13:34:00Z">
              <w:tcPr>
                <w:tcW w:w="9526" w:type="dxa"/>
                <w:gridSpan w:val="4"/>
                <w:shd w:val="clear" w:color="auto" w:fill="CCFFCC"/>
                <w:vAlign w:val="center"/>
              </w:tcPr>
            </w:tcPrChange>
          </w:tcPr>
          <w:p w14:paraId="7286EA0A" w14:textId="77777777" w:rsidR="004F582E" w:rsidRPr="00467FAD" w:rsidRDefault="004F582E" w:rsidP="00CB4150">
            <w:r w:rsidRPr="00467FAD">
              <w:rPr>
                <w:b/>
              </w:rPr>
              <w:t>Action</w:t>
            </w:r>
          </w:p>
        </w:tc>
      </w:tr>
      <w:tr w:rsidR="00467FAD" w:rsidRPr="00467FAD" w14:paraId="38C8A937" w14:textId="77777777" w:rsidTr="00CB4150">
        <w:trPr>
          <w:tblHeader/>
        </w:trPr>
        <w:tc>
          <w:tcPr>
            <w:tcW w:w="9526" w:type="dxa"/>
            <w:gridSpan w:val="4"/>
            <w:vAlign w:val="center"/>
          </w:tcPr>
          <w:p w14:paraId="339039C4" w14:textId="19354202" w:rsidR="00107C49" w:rsidRDefault="00107C49" w:rsidP="00467FAD">
            <w:pPr>
              <w:rPr>
                <w:b/>
                <w:bCs/>
                <w:i/>
              </w:rPr>
            </w:pPr>
            <w:r w:rsidRPr="00467FAD">
              <w:rPr>
                <w:i/>
              </w:rPr>
              <w:t xml:space="preserve">Install the ENC permits. Load the exchange set </w:t>
            </w:r>
            <w:proofErr w:type="spellStart"/>
            <w:r w:rsidR="00467FAD" w:rsidRPr="00467FAD">
              <w:rPr>
                <w:b/>
                <w:bCs/>
                <w:i/>
              </w:rPr>
              <w:t>DataManagementCancelBase</w:t>
            </w:r>
            <w:proofErr w:type="spellEnd"/>
            <w:r w:rsidRPr="00467FAD">
              <w:rPr>
                <w:i/>
              </w:rPr>
              <w:t xml:space="preserve"> then update using the exchange set</w:t>
            </w:r>
            <w:r w:rsidR="00467FAD" w:rsidRPr="00467FAD">
              <w:rPr>
                <w:i/>
              </w:rPr>
              <w:t xml:space="preserve"> </w:t>
            </w:r>
            <w:proofErr w:type="spellStart"/>
            <w:r w:rsidR="00467FAD" w:rsidRPr="00467FAD">
              <w:rPr>
                <w:b/>
                <w:bCs/>
                <w:i/>
              </w:rPr>
              <w:t>DataManagementCancelUpdate</w:t>
            </w:r>
            <w:proofErr w:type="spellEnd"/>
          </w:p>
          <w:p w14:paraId="2B321361" w14:textId="77777777" w:rsidR="00467FAD" w:rsidRPr="00467FAD" w:rsidRDefault="00467FAD" w:rsidP="00467FAD">
            <w:pPr>
              <w:rPr>
                <w:b/>
                <w:bCs/>
                <w:i/>
              </w:rPr>
            </w:pPr>
          </w:p>
          <w:p w14:paraId="3F04DE15" w14:textId="77777777" w:rsidR="004F582E" w:rsidRPr="00467FAD" w:rsidRDefault="00107C49" w:rsidP="00107C49">
            <w:pPr>
              <w:rPr>
                <w:i/>
              </w:rPr>
            </w:pPr>
            <w:r w:rsidRPr="00467FAD">
              <w:rPr>
                <w:i/>
              </w:rPr>
              <w:t>Attempt to view all imported cells in the ECDIS and determine their status.</w:t>
            </w:r>
          </w:p>
        </w:tc>
      </w:tr>
      <w:tr w:rsidR="00467FAD" w:rsidRPr="00467FAD" w14:paraId="63D0BEA0" w14:textId="77777777" w:rsidTr="002F7035">
        <w:trPr>
          <w:tblHeader/>
          <w:trPrChange w:id="2160" w:author="jonathan pritchard" w:date="2025-01-23T13:35:00Z" w16du:dateUtc="2025-01-23T13:35:00Z">
            <w:trPr>
              <w:tblHeader/>
            </w:trPr>
          </w:trPrChange>
        </w:trPr>
        <w:tc>
          <w:tcPr>
            <w:tcW w:w="9526" w:type="dxa"/>
            <w:gridSpan w:val="4"/>
            <w:shd w:val="clear" w:color="auto" w:fill="BFBFBF" w:themeFill="background1" w:themeFillShade="BF"/>
            <w:vAlign w:val="center"/>
            <w:tcPrChange w:id="2161" w:author="jonathan pritchard" w:date="2025-01-23T13:35:00Z" w16du:dateUtc="2025-01-23T13:35:00Z">
              <w:tcPr>
                <w:tcW w:w="9526" w:type="dxa"/>
                <w:gridSpan w:val="4"/>
                <w:shd w:val="clear" w:color="auto" w:fill="CCFFCC"/>
                <w:vAlign w:val="center"/>
              </w:tcPr>
            </w:tcPrChange>
          </w:tcPr>
          <w:p w14:paraId="051077CE" w14:textId="77777777" w:rsidR="004F582E" w:rsidRPr="00467FAD" w:rsidRDefault="004F582E" w:rsidP="00CB4150">
            <w:r w:rsidRPr="00467FAD">
              <w:rPr>
                <w:b/>
              </w:rPr>
              <w:t>Results</w:t>
            </w:r>
          </w:p>
        </w:tc>
      </w:tr>
      <w:tr w:rsidR="00467FAD" w:rsidRPr="00467FAD" w14:paraId="55BBE8F0" w14:textId="77777777" w:rsidTr="00CB4150">
        <w:trPr>
          <w:tblHeader/>
        </w:trPr>
        <w:tc>
          <w:tcPr>
            <w:tcW w:w="9526" w:type="dxa"/>
            <w:gridSpan w:val="4"/>
            <w:vAlign w:val="center"/>
          </w:tcPr>
          <w:p w14:paraId="5A2DE115" w14:textId="77777777" w:rsidR="00107C49" w:rsidRPr="00467FAD" w:rsidRDefault="00107C49" w:rsidP="00107C49">
            <w:pPr>
              <w:jc w:val="left"/>
              <w:rPr>
                <w:i/>
              </w:rPr>
            </w:pPr>
            <w:r w:rsidRPr="00467FAD">
              <w:rPr>
                <w:i/>
              </w:rPr>
              <w:t>The system shall report any cell(s) that have been identified as cancelled at load time.</w:t>
            </w:r>
          </w:p>
          <w:p w14:paraId="2D20BE1E" w14:textId="584493F1" w:rsidR="00107C49" w:rsidRPr="00467FAD" w:rsidRDefault="00107C49" w:rsidP="00107C49">
            <w:pPr>
              <w:jc w:val="left"/>
              <w:rPr>
                <w:i/>
              </w:rPr>
            </w:pPr>
            <w:r w:rsidRPr="00467FAD">
              <w:rPr>
                <w:i/>
              </w:rPr>
              <w:t xml:space="preserve">(Cell </w:t>
            </w:r>
            <w:r w:rsidR="008F01CB" w:rsidRPr="00467FAD">
              <w:rPr>
                <w:i/>
              </w:rPr>
              <w:t>101GB00</w:t>
            </w:r>
            <w:r w:rsidRPr="00467FAD">
              <w:rPr>
                <w:i/>
              </w:rPr>
              <w:t>280200 is cancelled.)</w:t>
            </w:r>
          </w:p>
          <w:p w14:paraId="5C2A566B" w14:textId="77777777" w:rsidR="00107C49" w:rsidRPr="00467FAD" w:rsidRDefault="00107C49" w:rsidP="00107C49">
            <w:pPr>
              <w:jc w:val="left"/>
              <w:rPr>
                <w:i/>
              </w:rPr>
            </w:pPr>
            <w:r w:rsidRPr="00467FAD">
              <w:rPr>
                <w:i/>
              </w:rPr>
              <w:t>A message shall be displayed informing the user of the cell name.</w:t>
            </w:r>
          </w:p>
          <w:p w14:paraId="5F4238B0" w14:textId="77777777" w:rsidR="00107C49" w:rsidRPr="00467FAD" w:rsidRDefault="00107C49" w:rsidP="00107C49">
            <w:pPr>
              <w:jc w:val="left"/>
              <w:rPr>
                <w:i/>
              </w:rPr>
            </w:pPr>
            <w:r w:rsidRPr="00467FAD">
              <w:rPr>
                <w:i/>
              </w:rPr>
              <w:t>Depending on the method adopted by the OEM for managing cancelled cells one of the following conditions shall be observed:</w:t>
            </w:r>
          </w:p>
          <w:p w14:paraId="0A858E69" w14:textId="77777777" w:rsidR="00107C49" w:rsidRPr="00467FAD" w:rsidRDefault="00107C49">
            <w:pPr>
              <w:numPr>
                <w:ilvl w:val="0"/>
                <w:numId w:val="9"/>
              </w:numPr>
              <w:jc w:val="left"/>
              <w:rPr>
                <w:i/>
              </w:rPr>
            </w:pPr>
            <w:r w:rsidRPr="00467FAD">
              <w:rPr>
                <w:i/>
              </w:rPr>
              <w:t>The cancelled cell cannot be viewed in the ECDIS</w:t>
            </w:r>
          </w:p>
          <w:p w14:paraId="40B4F6C9" w14:textId="77777777" w:rsidR="00107C49" w:rsidRPr="00467FAD" w:rsidRDefault="00107C49">
            <w:pPr>
              <w:numPr>
                <w:ilvl w:val="0"/>
                <w:numId w:val="9"/>
              </w:numPr>
              <w:jc w:val="left"/>
              <w:rPr>
                <w:i/>
              </w:rPr>
            </w:pPr>
            <w:r w:rsidRPr="00467FAD">
              <w:rPr>
                <w:i/>
              </w:rPr>
              <w:t>The cancelled cell can be viewed in the ECDIS with the warning message defined in S-63 and specified below:</w:t>
            </w:r>
          </w:p>
          <w:p w14:paraId="796C5009" w14:textId="77777777" w:rsidR="00107C49" w:rsidRPr="00467FAD" w:rsidRDefault="00107C49" w:rsidP="00107C49">
            <w:pPr>
              <w:jc w:val="left"/>
              <w:rPr>
                <w:i/>
              </w:rPr>
            </w:pPr>
            <w:r w:rsidRPr="00467FAD">
              <w:rPr>
                <w:i/>
              </w:rPr>
              <w:t>“Cell &lt;name&gt; has been cancelled and may not be up to date. Under no circumstances should it be used for primary navigation”.</w:t>
            </w:r>
          </w:p>
          <w:p w14:paraId="4B47735D" w14:textId="77777777" w:rsidR="00107C49" w:rsidRPr="00467FAD" w:rsidRDefault="00107C49" w:rsidP="00107C49">
            <w:pPr>
              <w:jc w:val="left"/>
              <w:rPr>
                <w:i/>
              </w:rPr>
            </w:pPr>
            <w:r w:rsidRPr="00467FAD">
              <w:rPr>
                <w:i/>
              </w:rPr>
              <w:t xml:space="preserve">Clarification: Systems that remove cells without consulting the user do not have to provide a warning message at load time. </w:t>
            </w:r>
          </w:p>
          <w:p w14:paraId="0F2187A3" w14:textId="77777777" w:rsidR="00107C49" w:rsidRPr="00467FAD" w:rsidRDefault="00107C49" w:rsidP="00107C49">
            <w:pPr>
              <w:jc w:val="left"/>
              <w:rPr>
                <w:i/>
              </w:rPr>
            </w:pPr>
            <w:r w:rsidRPr="00467FAD">
              <w:rPr>
                <w:i/>
              </w:rPr>
              <w:t>The system should be up to date as follows: after installation of cells from 2.5.7d [Base]:</w:t>
            </w:r>
          </w:p>
          <w:p w14:paraId="145D2B52" w14:textId="77777777" w:rsidR="00107C49" w:rsidRPr="00467FAD" w:rsidRDefault="00107C49" w:rsidP="00107C49">
            <w:pPr>
              <w:jc w:val="left"/>
              <w:rPr>
                <w:i/>
              </w:rPr>
            </w:pPr>
          </w:p>
          <w:p w14:paraId="5553979E" w14:textId="59EC788A" w:rsidR="00107C49" w:rsidRPr="00467FAD" w:rsidRDefault="008F01CB" w:rsidP="00107C49">
            <w:pPr>
              <w:jc w:val="left"/>
              <w:rPr>
                <w:i/>
              </w:rPr>
            </w:pPr>
            <w:r w:rsidRPr="00467FAD">
              <w:rPr>
                <w:i/>
              </w:rPr>
              <w:t>101GB00</w:t>
            </w:r>
            <w:r w:rsidR="00107C49" w:rsidRPr="00467FAD">
              <w:rPr>
                <w:i/>
              </w:rPr>
              <w:t>251200 (edition # 1 update # 4)</w:t>
            </w:r>
          </w:p>
          <w:p w14:paraId="02EC7666" w14:textId="5FD926DD" w:rsidR="00107C49" w:rsidRPr="00467FAD" w:rsidRDefault="008F01CB" w:rsidP="00107C49">
            <w:pPr>
              <w:jc w:val="left"/>
              <w:rPr>
                <w:i/>
              </w:rPr>
            </w:pPr>
            <w:r w:rsidRPr="00467FAD">
              <w:rPr>
                <w:i/>
              </w:rPr>
              <w:t>101GB00</w:t>
            </w:r>
            <w:r w:rsidR="00107C49" w:rsidRPr="00467FAD">
              <w:rPr>
                <w:i/>
              </w:rPr>
              <w:t xml:space="preserve">255000 (edition # 2 update # 2) </w:t>
            </w:r>
          </w:p>
          <w:p w14:paraId="4486CD0B" w14:textId="28B4D93C" w:rsidR="00107C49" w:rsidRPr="00467FAD" w:rsidRDefault="008F01CB" w:rsidP="00107C49">
            <w:pPr>
              <w:jc w:val="left"/>
              <w:rPr>
                <w:i/>
              </w:rPr>
            </w:pPr>
            <w:r w:rsidRPr="00467FAD">
              <w:rPr>
                <w:i/>
              </w:rPr>
              <w:t>101GB00</w:t>
            </w:r>
            <w:r w:rsidR="00107C49" w:rsidRPr="00467FAD">
              <w:rPr>
                <w:i/>
              </w:rPr>
              <w:t xml:space="preserve">280200 (edition # 2 update # 0) </w:t>
            </w:r>
          </w:p>
          <w:p w14:paraId="0274FC5D" w14:textId="3CFE8A52" w:rsidR="00107C49" w:rsidRPr="00467FAD" w:rsidRDefault="008F01CB" w:rsidP="00107C49">
            <w:pPr>
              <w:jc w:val="left"/>
              <w:rPr>
                <w:i/>
              </w:rPr>
            </w:pPr>
            <w:r w:rsidRPr="00467FAD">
              <w:rPr>
                <w:i/>
              </w:rPr>
              <w:t>101GB00</w:t>
            </w:r>
            <w:r w:rsidR="00107C49" w:rsidRPr="00467FAD">
              <w:rPr>
                <w:i/>
              </w:rPr>
              <w:t>301620 (edition # 2 update # 1)</w:t>
            </w:r>
          </w:p>
          <w:p w14:paraId="5D022C56" w14:textId="77777777" w:rsidR="00107C49" w:rsidRPr="00467FAD" w:rsidRDefault="00107C49" w:rsidP="00107C49">
            <w:pPr>
              <w:jc w:val="left"/>
              <w:rPr>
                <w:i/>
              </w:rPr>
            </w:pPr>
          </w:p>
          <w:p w14:paraId="376BD40F" w14:textId="77777777" w:rsidR="00107C49" w:rsidRPr="00467FAD" w:rsidRDefault="00107C49" w:rsidP="00107C49">
            <w:pPr>
              <w:jc w:val="left"/>
              <w:rPr>
                <w:i/>
              </w:rPr>
            </w:pPr>
            <w:r w:rsidRPr="00467FAD">
              <w:rPr>
                <w:i/>
              </w:rPr>
              <w:t>After installation of cells from 2.5.7d [Update]:</w:t>
            </w:r>
          </w:p>
          <w:p w14:paraId="3EB314BF" w14:textId="77777777" w:rsidR="00107C49" w:rsidRPr="00467FAD" w:rsidRDefault="00107C49" w:rsidP="00107C49">
            <w:pPr>
              <w:jc w:val="left"/>
              <w:rPr>
                <w:i/>
              </w:rPr>
            </w:pPr>
          </w:p>
          <w:p w14:paraId="772FC04B" w14:textId="0C0D361F" w:rsidR="00107C49" w:rsidRPr="00467FAD" w:rsidRDefault="008F01CB" w:rsidP="00107C49">
            <w:pPr>
              <w:jc w:val="left"/>
              <w:rPr>
                <w:i/>
              </w:rPr>
            </w:pPr>
            <w:r w:rsidRPr="00467FAD">
              <w:rPr>
                <w:i/>
              </w:rPr>
              <w:t>101GB00</w:t>
            </w:r>
            <w:r w:rsidR="00107C49" w:rsidRPr="00467FAD">
              <w:rPr>
                <w:i/>
              </w:rPr>
              <w:t xml:space="preserve">251200 (edition # 1 update # 8) </w:t>
            </w:r>
          </w:p>
          <w:p w14:paraId="7DF10670" w14:textId="71E1FDEE" w:rsidR="00107C49" w:rsidRPr="00467FAD" w:rsidRDefault="008F01CB" w:rsidP="00107C49">
            <w:pPr>
              <w:jc w:val="left"/>
              <w:rPr>
                <w:i/>
              </w:rPr>
            </w:pPr>
            <w:r w:rsidRPr="00467FAD">
              <w:rPr>
                <w:i/>
              </w:rPr>
              <w:t>101GB00</w:t>
            </w:r>
            <w:r w:rsidR="00107C49" w:rsidRPr="00467FAD">
              <w:rPr>
                <w:i/>
              </w:rPr>
              <w:t>255000 (edition # 3 update # 0)</w:t>
            </w:r>
          </w:p>
          <w:p w14:paraId="2290E702" w14:textId="05D2D255" w:rsidR="00107C49" w:rsidRPr="00467FAD" w:rsidRDefault="008F01CB" w:rsidP="00107C49">
            <w:pPr>
              <w:jc w:val="left"/>
              <w:rPr>
                <w:i/>
              </w:rPr>
            </w:pPr>
            <w:r w:rsidRPr="00467FAD">
              <w:rPr>
                <w:i/>
              </w:rPr>
              <w:t>101GB00</w:t>
            </w:r>
            <w:r w:rsidR="00107C49" w:rsidRPr="00467FAD">
              <w:rPr>
                <w:i/>
              </w:rPr>
              <w:t>280200 cancelled cell (</w:t>
            </w:r>
            <w:r w:rsidRPr="00467FAD">
              <w:rPr>
                <w:i/>
              </w:rPr>
              <w:t>101GB00</w:t>
            </w:r>
            <w:r w:rsidR="00107C49" w:rsidRPr="00467FAD">
              <w:rPr>
                <w:i/>
              </w:rPr>
              <w:t xml:space="preserve">280200) should be reported by the system and either removed from the </w:t>
            </w:r>
            <w:r w:rsidR="00467FAD">
              <w:rPr>
                <w:i/>
              </w:rPr>
              <w:t>system database</w:t>
            </w:r>
            <w:r w:rsidR="00107C49" w:rsidRPr="00467FAD">
              <w:rPr>
                <w:i/>
              </w:rPr>
              <w:t xml:space="preserve"> or displayed with the appropriate warning.</w:t>
            </w:r>
          </w:p>
          <w:p w14:paraId="2BFAF5FE" w14:textId="0EC58880" w:rsidR="004F582E" w:rsidRPr="00467FAD" w:rsidRDefault="008F01CB" w:rsidP="00107C49">
            <w:pPr>
              <w:jc w:val="left"/>
              <w:rPr>
                <w:i/>
              </w:rPr>
            </w:pPr>
            <w:r w:rsidRPr="00467FAD">
              <w:rPr>
                <w:i/>
              </w:rPr>
              <w:t>101GB00</w:t>
            </w:r>
            <w:r w:rsidR="00107C49" w:rsidRPr="00467FAD">
              <w:rPr>
                <w:i/>
              </w:rPr>
              <w:t>301620 (edition # 2 update # 4)</w:t>
            </w:r>
          </w:p>
        </w:tc>
      </w:tr>
    </w:tbl>
    <w:p w14:paraId="24E42CF6" w14:textId="77777777" w:rsidR="004F582E" w:rsidRDefault="004F582E" w:rsidP="004F582E"/>
    <w:p w14:paraId="609D90D0" w14:textId="7D0E85CC" w:rsidR="004F582E" w:rsidRPr="00A94802" w:rsidRDefault="005B4573" w:rsidP="00C915C5">
      <w:pPr>
        <w:pStyle w:val="Heading3"/>
      </w:pPr>
      <w:r>
        <w:br w:type="page"/>
      </w:r>
      <w:bookmarkStart w:id="2162" w:name="_Toc189647815"/>
      <w:r w:rsidR="003417A2" w:rsidRPr="003417A2">
        <w:lastRenderedPageBreak/>
        <w:t>ECDIS Display of Replacement ENC Cells</w:t>
      </w:r>
      <w:bookmarkEnd w:id="2162"/>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163" w:author="jonathan pritchard" w:date="2025-01-23T13:35:00Z" w16du:dateUtc="2025-01-23T13:35: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45"/>
        <w:gridCol w:w="878"/>
        <w:gridCol w:w="1598"/>
        <w:gridCol w:w="1071"/>
        <w:gridCol w:w="1071"/>
        <w:gridCol w:w="137"/>
        <w:gridCol w:w="965"/>
        <w:gridCol w:w="1158"/>
        <w:gridCol w:w="506"/>
        <w:gridCol w:w="1576"/>
        <w:gridCol w:w="321"/>
        <w:tblGridChange w:id="2164">
          <w:tblGrid>
            <w:gridCol w:w="245"/>
            <w:gridCol w:w="878"/>
            <w:gridCol w:w="1598"/>
            <w:gridCol w:w="1071"/>
            <w:gridCol w:w="1071"/>
            <w:gridCol w:w="137"/>
            <w:gridCol w:w="965"/>
            <w:gridCol w:w="1158"/>
            <w:gridCol w:w="506"/>
            <w:gridCol w:w="1576"/>
            <w:gridCol w:w="321"/>
          </w:tblGrid>
        </w:tblGridChange>
      </w:tblGrid>
      <w:tr w:rsidR="004F582E" w14:paraId="12A1D305" w14:textId="77777777" w:rsidTr="002F7035">
        <w:trPr>
          <w:trHeight w:val="454"/>
          <w:tblHeader/>
          <w:trPrChange w:id="2165" w:author="jonathan pritchard" w:date="2025-01-23T13:35:00Z" w16du:dateUtc="2025-01-23T13:35:00Z">
            <w:trPr>
              <w:trHeight w:val="454"/>
              <w:tblHeader/>
            </w:trPr>
          </w:trPrChange>
        </w:trPr>
        <w:tc>
          <w:tcPr>
            <w:tcW w:w="2383" w:type="dxa"/>
            <w:gridSpan w:val="3"/>
            <w:shd w:val="clear" w:color="auto" w:fill="BFBFBF" w:themeFill="background1" w:themeFillShade="BF"/>
            <w:vAlign w:val="center"/>
            <w:tcPrChange w:id="2166" w:author="jonathan pritchard" w:date="2025-01-23T13:35:00Z" w16du:dateUtc="2025-01-23T13:35:00Z">
              <w:tcPr>
                <w:tcW w:w="2383" w:type="dxa"/>
                <w:gridSpan w:val="3"/>
                <w:shd w:val="clear" w:color="auto" w:fill="CCFFCC"/>
                <w:vAlign w:val="center"/>
              </w:tcPr>
            </w:tcPrChange>
          </w:tcPr>
          <w:p w14:paraId="17C9654A" w14:textId="77777777" w:rsidR="004F582E" w:rsidRPr="00467FAD" w:rsidRDefault="004F582E" w:rsidP="00CB4150">
            <w:r w:rsidRPr="00467FAD">
              <w:rPr>
                <w:b/>
              </w:rPr>
              <w:t>Test Reference</w:t>
            </w:r>
          </w:p>
        </w:tc>
        <w:tc>
          <w:tcPr>
            <w:tcW w:w="2403" w:type="dxa"/>
            <w:gridSpan w:val="3"/>
            <w:shd w:val="clear" w:color="auto" w:fill="BFBFBF" w:themeFill="background1" w:themeFillShade="BF"/>
            <w:vAlign w:val="center"/>
            <w:tcPrChange w:id="2167" w:author="jonathan pritchard" w:date="2025-01-23T13:35:00Z" w16du:dateUtc="2025-01-23T13:35:00Z">
              <w:tcPr>
                <w:tcW w:w="2403" w:type="dxa"/>
                <w:gridSpan w:val="3"/>
                <w:shd w:val="clear" w:color="auto" w:fill="CCFFCC"/>
                <w:vAlign w:val="center"/>
              </w:tcPr>
            </w:tcPrChange>
          </w:tcPr>
          <w:p w14:paraId="243F86AD" w14:textId="594B102B" w:rsidR="004F582E" w:rsidRPr="004A7876" w:rsidRDefault="004A7876" w:rsidP="00CB4150">
            <w:pPr>
              <w:rPr>
                <w:color w:val="000000" w:themeColor="text1"/>
              </w:rPr>
            </w:pPr>
            <w:proofErr w:type="spellStart"/>
            <w:r>
              <w:rPr>
                <w:color w:val="000000" w:themeColor="text1"/>
              </w:rPr>
              <w:t>CancelReplace</w:t>
            </w:r>
            <w:proofErr w:type="spellEnd"/>
          </w:p>
        </w:tc>
        <w:tc>
          <w:tcPr>
            <w:tcW w:w="2690" w:type="dxa"/>
            <w:gridSpan w:val="3"/>
            <w:shd w:val="clear" w:color="auto" w:fill="BFBFBF" w:themeFill="background1" w:themeFillShade="BF"/>
            <w:vAlign w:val="center"/>
            <w:tcPrChange w:id="2168" w:author="jonathan pritchard" w:date="2025-01-23T13:35:00Z" w16du:dateUtc="2025-01-23T13:35:00Z">
              <w:tcPr>
                <w:tcW w:w="2690" w:type="dxa"/>
                <w:gridSpan w:val="3"/>
                <w:shd w:val="clear" w:color="auto" w:fill="CCFFCC"/>
                <w:vAlign w:val="center"/>
              </w:tcPr>
            </w:tcPrChange>
          </w:tcPr>
          <w:p w14:paraId="341E5691" w14:textId="77777777" w:rsidR="004F582E" w:rsidRPr="004A7876" w:rsidRDefault="004F582E" w:rsidP="00CB4150">
            <w:pPr>
              <w:rPr>
                <w:color w:val="000000" w:themeColor="text1"/>
              </w:rPr>
            </w:pPr>
            <w:r w:rsidRPr="004A7876">
              <w:rPr>
                <w:b/>
                <w:color w:val="000000" w:themeColor="text1"/>
              </w:rPr>
              <w:t>IHO Reference</w:t>
            </w:r>
          </w:p>
        </w:tc>
        <w:tc>
          <w:tcPr>
            <w:tcW w:w="2050" w:type="dxa"/>
            <w:gridSpan w:val="2"/>
            <w:shd w:val="clear" w:color="auto" w:fill="BFBFBF" w:themeFill="background1" w:themeFillShade="BF"/>
            <w:vAlign w:val="center"/>
            <w:tcPrChange w:id="2169" w:author="jonathan pritchard" w:date="2025-01-23T13:35:00Z" w16du:dateUtc="2025-01-23T13:35:00Z">
              <w:tcPr>
                <w:tcW w:w="2050" w:type="dxa"/>
                <w:gridSpan w:val="2"/>
                <w:shd w:val="clear" w:color="auto" w:fill="CCFFCC"/>
                <w:vAlign w:val="center"/>
              </w:tcPr>
            </w:tcPrChange>
          </w:tcPr>
          <w:p w14:paraId="0AEBC99A" w14:textId="4901A180" w:rsidR="004F582E" w:rsidRPr="004A7876" w:rsidRDefault="004F582E" w:rsidP="00CB4150">
            <w:pPr>
              <w:rPr>
                <w:color w:val="000000" w:themeColor="text1"/>
              </w:rPr>
            </w:pPr>
          </w:p>
        </w:tc>
      </w:tr>
      <w:tr w:rsidR="004F582E" w14:paraId="7392300C" w14:textId="77777777" w:rsidTr="002F7035">
        <w:trPr>
          <w:tblHeader/>
          <w:trPrChange w:id="2170" w:author="jonathan pritchard" w:date="2025-01-23T13:35:00Z" w16du:dateUtc="2025-01-23T13:35:00Z">
            <w:trPr>
              <w:tblHeader/>
            </w:trPr>
          </w:trPrChange>
        </w:trPr>
        <w:tc>
          <w:tcPr>
            <w:tcW w:w="9526" w:type="dxa"/>
            <w:gridSpan w:val="11"/>
            <w:shd w:val="clear" w:color="auto" w:fill="BFBFBF" w:themeFill="background1" w:themeFillShade="BF"/>
            <w:vAlign w:val="center"/>
            <w:tcPrChange w:id="2171" w:author="jonathan pritchard" w:date="2025-01-23T13:35:00Z" w16du:dateUtc="2025-01-23T13:35:00Z">
              <w:tcPr>
                <w:tcW w:w="9526" w:type="dxa"/>
                <w:gridSpan w:val="11"/>
                <w:shd w:val="clear" w:color="auto" w:fill="CCFFCC"/>
                <w:vAlign w:val="center"/>
              </w:tcPr>
            </w:tcPrChange>
          </w:tcPr>
          <w:p w14:paraId="65291186" w14:textId="77777777" w:rsidR="004F582E" w:rsidRPr="00467FAD" w:rsidRDefault="004F582E" w:rsidP="00CB4150">
            <w:r w:rsidRPr="00467FAD">
              <w:rPr>
                <w:b/>
              </w:rPr>
              <w:t>Test description</w:t>
            </w:r>
          </w:p>
        </w:tc>
      </w:tr>
      <w:tr w:rsidR="004F582E" w14:paraId="1EAEB780" w14:textId="77777777" w:rsidTr="00B558AD">
        <w:trPr>
          <w:tblHeader/>
        </w:trPr>
        <w:tc>
          <w:tcPr>
            <w:tcW w:w="9526" w:type="dxa"/>
            <w:gridSpan w:val="11"/>
            <w:vAlign w:val="center"/>
          </w:tcPr>
          <w:p w14:paraId="4A4A2B8D" w14:textId="04BDDE9D" w:rsidR="00107C49" w:rsidRPr="00467FAD" w:rsidRDefault="00107C49" w:rsidP="002164D3">
            <w:pPr>
              <w:jc w:val="left"/>
              <w:rPr>
                <w:i/>
              </w:rPr>
            </w:pPr>
            <w:r w:rsidRPr="00467FAD">
              <w:rPr>
                <w:i/>
              </w:rPr>
              <w:t>To test how the system responds when a cell is cancelled and replaced in a</w:t>
            </w:r>
            <w:r w:rsidR="00467FAD">
              <w:rPr>
                <w:i/>
              </w:rPr>
              <w:t xml:space="preserve"> </w:t>
            </w:r>
            <w:r w:rsidRPr="00467FAD">
              <w:rPr>
                <w:i/>
              </w:rPr>
              <w:t>service</w:t>
            </w:r>
            <w:r w:rsidR="00467FAD">
              <w:rPr>
                <w:i/>
              </w:rPr>
              <w:t>.</w:t>
            </w:r>
            <w:r w:rsidRPr="00467FAD">
              <w:rPr>
                <w:i/>
              </w:rPr>
              <w:t>.</w:t>
            </w:r>
          </w:p>
          <w:p w14:paraId="1A75AF58" w14:textId="77777777" w:rsidR="00107C49" w:rsidRPr="00467FAD" w:rsidRDefault="00107C49" w:rsidP="00107C49">
            <w:pPr>
              <w:rPr>
                <w:i/>
              </w:rPr>
            </w:pPr>
          </w:p>
          <w:p w14:paraId="2FD484C2" w14:textId="63BA2A1F" w:rsidR="00107C49" w:rsidRPr="00467FAD" w:rsidRDefault="008F01CB" w:rsidP="00107C49">
            <w:pPr>
              <w:rPr>
                <w:i/>
              </w:rPr>
            </w:pPr>
            <w:r w:rsidRPr="00467FAD">
              <w:rPr>
                <w:i/>
              </w:rPr>
              <w:t>101GB00</w:t>
            </w:r>
            <w:r w:rsidR="00107C49" w:rsidRPr="00467FAD">
              <w:rPr>
                <w:i/>
              </w:rPr>
              <w:t xml:space="preserve">380620 is cancelled and replaced by </w:t>
            </w:r>
            <w:r w:rsidRPr="00467FAD">
              <w:rPr>
                <w:i/>
              </w:rPr>
              <w:t>101GB00</w:t>
            </w:r>
            <w:r w:rsidR="00107C49" w:rsidRPr="00467FAD">
              <w:rPr>
                <w:i/>
              </w:rPr>
              <w:t xml:space="preserve">383710 &amp; </w:t>
            </w:r>
            <w:r w:rsidRPr="00467FAD">
              <w:rPr>
                <w:i/>
              </w:rPr>
              <w:t>101GB00</w:t>
            </w:r>
            <w:r w:rsidR="00107C49" w:rsidRPr="00467FAD">
              <w:rPr>
                <w:i/>
              </w:rPr>
              <w:t>383720</w:t>
            </w:r>
            <w:r w:rsidR="00C03F7F">
              <w:rPr>
                <w:i/>
              </w:rPr>
              <w:t xml:space="preserve"> [</w:t>
            </w:r>
            <w:r w:rsidR="00C03F7F" w:rsidRPr="00357E05">
              <w:rPr>
                <w:b/>
                <w:bCs/>
                <w:i/>
              </w:rPr>
              <w:t>Fileless Cancel]</w:t>
            </w:r>
          </w:p>
          <w:p w14:paraId="06F5CC63" w14:textId="64D3603A" w:rsidR="004F582E" w:rsidRPr="00467FAD" w:rsidRDefault="008F01CB" w:rsidP="00107C49">
            <w:pPr>
              <w:rPr>
                <w:i/>
              </w:rPr>
            </w:pPr>
            <w:r w:rsidRPr="00467FAD">
              <w:rPr>
                <w:i/>
              </w:rPr>
              <w:t>101GB00</w:t>
            </w:r>
            <w:r w:rsidR="00107C49" w:rsidRPr="00467FAD">
              <w:rPr>
                <w:i/>
              </w:rPr>
              <w:t xml:space="preserve">380720 is cancelled and replaced by </w:t>
            </w:r>
            <w:r w:rsidRPr="00467FAD">
              <w:rPr>
                <w:i/>
              </w:rPr>
              <w:t>101GB00</w:t>
            </w:r>
            <w:r w:rsidR="00107C49" w:rsidRPr="00467FAD">
              <w:rPr>
                <w:i/>
              </w:rPr>
              <w:t>389320</w:t>
            </w:r>
            <w:r w:rsidR="00C03F7F">
              <w:rPr>
                <w:i/>
              </w:rPr>
              <w:t xml:space="preserve"> </w:t>
            </w:r>
            <w:r w:rsidR="00C03F7F" w:rsidRPr="00357E05">
              <w:rPr>
                <w:b/>
                <w:bCs/>
                <w:i/>
              </w:rPr>
              <w:t>[by Cancellation Update]</w:t>
            </w:r>
          </w:p>
        </w:tc>
      </w:tr>
      <w:tr w:rsidR="004F582E" w14:paraId="51B18F3F" w14:textId="77777777" w:rsidTr="002F7035">
        <w:trPr>
          <w:tblHeader/>
          <w:trPrChange w:id="2172" w:author="jonathan pritchard" w:date="2025-01-23T13:35:00Z" w16du:dateUtc="2025-01-23T13:35:00Z">
            <w:trPr>
              <w:tblHeader/>
            </w:trPr>
          </w:trPrChange>
        </w:trPr>
        <w:tc>
          <w:tcPr>
            <w:tcW w:w="9526" w:type="dxa"/>
            <w:gridSpan w:val="11"/>
            <w:shd w:val="clear" w:color="auto" w:fill="BFBFBF" w:themeFill="background1" w:themeFillShade="BF"/>
            <w:vAlign w:val="center"/>
            <w:tcPrChange w:id="2173" w:author="jonathan pritchard" w:date="2025-01-23T13:35:00Z" w16du:dateUtc="2025-01-23T13:35:00Z">
              <w:tcPr>
                <w:tcW w:w="9526" w:type="dxa"/>
                <w:gridSpan w:val="11"/>
                <w:shd w:val="clear" w:color="auto" w:fill="CCFFCC"/>
                <w:vAlign w:val="center"/>
              </w:tcPr>
            </w:tcPrChange>
          </w:tcPr>
          <w:p w14:paraId="2FC2728E" w14:textId="77777777" w:rsidR="004F582E" w:rsidRPr="00467FAD" w:rsidRDefault="004F582E" w:rsidP="00CB4150">
            <w:r w:rsidRPr="00467FAD">
              <w:rPr>
                <w:b/>
              </w:rPr>
              <w:t>Setup</w:t>
            </w:r>
          </w:p>
        </w:tc>
      </w:tr>
      <w:tr w:rsidR="004F582E" w14:paraId="6F646418" w14:textId="77777777" w:rsidTr="00B558AD">
        <w:trPr>
          <w:tblHeader/>
        </w:trPr>
        <w:tc>
          <w:tcPr>
            <w:tcW w:w="9526" w:type="dxa"/>
            <w:gridSpan w:val="11"/>
            <w:vAlign w:val="center"/>
          </w:tcPr>
          <w:p w14:paraId="23D13FAD" w14:textId="77777777" w:rsidR="00107C49" w:rsidRPr="00467FAD" w:rsidRDefault="00107C49" w:rsidP="00107C49">
            <w:pPr>
              <w:rPr>
                <w:i/>
              </w:rPr>
            </w:pPr>
            <w:r w:rsidRPr="00467FAD">
              <w:rPr>
                <w:i/>
              </w:rPr>
              <w:t>Status as per successful completion of test 2.5.7 d)</w:t>
            </w:r>
          </w:p>
          <w:p w14:paraId="2D8496E2" w14:textId="77777777" w:rsidR="00107C49" w:rsidRPr="00467FAD" w:rsidRDefault="00107C49" w:rsidP="00107C49">
            <w:pPr>
              <w:rPr>
                <w:i/>
              </w:rPr>
            </w:pPr>
            <w:r w:rsidRPr="00467FAD">
              <w:rPr>
                <w:i/>
              </w:rPr>
              <w:t>Test data used:</w:t>
            </w:r>
          </w:p>
          <w:p w14:paraId="529D1712" w14:textId="0EBA118B" w:rsidR="00107C49" w:rsidRPr="00467FAD" w:rsidRDefault="00107C49" w:rsidP="00107C49">
            <w:pPr>
              <w:rPr>
                <w:i/>
              </w:rPr>
            </w:pPr>
            <w:r w:rsidRPr="00467FAD">
              <w:rPr>
                <w:i/>
              </w:rPr>
              <w:t>1) IHO.CRT  [Pre-installed]</w:t>
            </w:r>
          </w:p>
          <w:p w14:paraId="6F8AE581" w14:textId="133FCB14" w:rsidR="00107C49" w:rsidRPr="00467FAD" w:rsidRDefault="00107C49" w:rsidP="00107C49">
            <w:pPr>
              <w:rPr>
                <w:i/>
              </w:rPr>
            </w:pPr>
            <w:r w:rsidRPr="00467FAD">
              <w:rPr>
                <w:i/>
              </w:rPr>
              <w:t xml:space="preserve">2) </w:t>
            </w:r>
            <w:r w:rsidR="00823D26" w:rsidRPr="00467FAD">
              <w:rPr>
                <w:i/>
              </w:rPr>
              <w:t>PERMIT.XML</w:t>
            </w:r>
          </w:p>
          <w:p w14:paraId="3E936925" w14:textId="04A2DC05" w:rsidR="00107C49" w:rsidRPr="00467FAD" w:rsidRDefault="00107C49" w:rsidP="00107C49">
            <w:pPr>
              <w:rPr>
                <w:i/>
              </w:rPr>
            </w:pPr>
            <w:r w:rsidRPr="00467FAD">
              <w:rPr>
                <w:i/>
              </w:rPr>
              <w:t xml:space="preserve">3) </w:t>
            </w:r>
            <w:r w:rsidR="00581282" w:rsidRPr="00467FAD">
              <w:rPr>
                <w:i/>
              </w:rPr>
              <w:t>S100_ROOT</w:t>
            </w:r>
            <w:r w:rsidRPr="00467FAD">
              <w:rPr>
                <w:i/>
              </w:rPr>
              <w:t xml:space="preserve"> (2 Exchange Sets - </w:t>
            </w:r>
            <w:r w:rsidR="008F01CB" w:rsidRPr="00467FAD">
              <w:rPr>
                <w:i/>
              </w:rPr>
              <w:t>101GB00</w:t>
            </w:r>
            <w:r w:rsidRPr="00467FAD">
              <w:rPr>
                <w:i/>
              </w:rPr>
              <w:t xml:space="preserve">380620, </w:t>
            </w:r>
            <w:r w:rsidR="008F01CB" w:rsidRPr="00467FAD">
              <w:rPr>
                <w:i/>
              </w:rPr>
              <w:t>101GB00</w:t>
            </w:r>
            <w:r w:rsidRPr="00467FAD">
              <w:rPr>
                <w:i/>
              </w:rPr>
              <w:t xml:space="preserve">380720, </w:t>
            </w:r>
            <w:r w:rsidR="008F01CB" w:rsidRPr="00467FAD">
              <w:rPr>
                <w:i/>
              </w:rPr>
              <w:t>101GB00</w:t>
            </w:r>
            <w:r w:rsidRPr="00467FAD">
              <w:rPr>
                <w:i/>
              </w:rPr>
              <w:t xml:space="preserve">40162A, </w:t>
            </w:r>
            <w:r w:rsidR="008F01CB" w:rsidRPr="00467FAD">
              <w:rPr>
                <w:i/>
              </w:rPr>
              <w:t>101GB00</w:t>
            </w:r>
            <w:r w:rsidRPr="00467FAD">
              <w:rPr>
                <w:i/>
              </w:rPr>
              <w:t xml:space="preserve">40162B &amp; </w:t>
            </w:r>
            <w:r w:rsidR="008F01CB" w:rsidRPr="00467FAD">
              <w:rPr>
                <w:i/>
              </w:rPr>
              <w:t>101GB00</w:t>
            </w:r>
            <w:r w:rsidRPr="00467FAD">
              <w:rPr>
                <w:i/>
              </w:rPr>
              <w:t>40182A)</w:t>
            </w:r>
          </w:p>
          <w:p w14:paraId="38357DD8" w14:textId="1B0724CC" w:rsidR="00107C49" w:rsidRDefault="00107C49" w:rsidP="00107C49">
            <w:pPr>
              <w:rPr>
                <w:i/>
              </w:rPr>
            </w:pPr>
            <w:r w:rsidRPr="00467FAD">
              <w:rPr>
                <w:i/>
              </w:rPr>
              <w:t>Test data location:</w:t>
            </w:r>
          </w:p>
          <w:p w14:paraId="68028F96" w14:textId="77777777" w:rsidR="00467FAD" w:rsidRPr="00467FAD" w:rsidRDefault="00467FAD">
            <w:pPr>
              <w:pStyle w:val="ListParagraph"/>
              <w:numPr>
                <w:ilvl w:val="0"/>
                <w:numId w:val="53"/>
              </w:numPr>
              <w:rPr>
                <w:b/>
                <w:bCs/>
                <w:i/>
              </w:rPr>
            </w:pPr>
            <w:proofErr w:type="spellStart"/>
            <w:r w:rsidRPr="00467FAD">
              <w:rPr>
                <w:b/>
                <w:bCs/>
                <w:i/>
              </w:rPr>
              <w:t>DataManagementCancel</w:t>
            </w:r>
            <w:r>
              <w:rPr>
                <w:b/>
                <w:bCs/>
                <w:i/>
              </w:rPr>
              <w:t>Replace</w:t>
            </w:r>
            <w:r w:rsidRPr="00467FAD">
              <w:rPr>
                <w:b/>
                <w:bCs/>
                <w:i/>
              </w:rPr>
              <w:t>Base</w:t>
            </w:r>
            <w:proofErr w:type="spellEnd"/>
            <w:r w:rsidRPr="00467FAD">
              <w:rPr>
                <w:i/>
              </w:rPr>
              <w:t xml:space="preserve"> </w:t>
            </w:r>
          </w:p>
          <w:p w14:paraId="7C1B7169" w14:textId="31FD9324" w:rsidR="00467FAD" w:rsidRPr="00467FAD" w:rsidRDefault="00467FAD">
            <w:pPr>
              <w:pStyle w:val="ListParagraph"/>
              <w:numPr>
                <w:ilvl w:val="0"/>
                <w:numId w:val="53"/>
              </w:numPr>
              <w:rPr>
                <w:b/>
                <w:bCs/>
                <w:i/>
              </w:rPr>
            </w:pPr>
            <w:proofErr w:type="spellStart"/>
            <w:r w:rsidRPr="00467FAD">
              <w:rPr>
                <w:b/>
                <w:bCs/>
                <w:i/>
              </w:rPr>
              <w:t>DataManagementCancelReplaceUpdate</w:t>
            </w:r>
            <w:proofErr w:type="spellEnd"/>
          </w:p>
          <w:p w14:paraId="791D2D6B" w14:textId="1A1AB366" w:rsidR="004F582E" w:rsidRPr="00467FAD" w:rsidRDefault="004F582E" w:rsidP="00107C49">
            <w:pPr>
              <w:rPr>
                <w:i/>
              </w:rPr>
            </w:pPr>
          </w:p>
        </w:tc>
      </w:tr>
      <w:tr w:rsidR="004F582E" w14:paraId="14AD7FA9" w14:textId="77777777" w:rsidTr="002F7035">
        <w:trPr>
          <w:tblHeader/>
          <w:trPrChange w:id="2174" w:author="jonathan pritchard" w:date="2025-01-23T13:35:00Z" w16du:dateUtc="2025-01-23T13:35:00Z">
            <w:trPr>
              <w:tblHeader/>
            </w:trPr>
          </w:trPrChange>
        </w:trPr>
        <w:tc>
          <w:tcPr>
            <w:tcW w:w="9526" w:type="dxa"/>
            <w:gridSpan w:val="11"/>
            <w:shd w:val="clear" w:color="auto" w:fill="BFBFBF" w:themeFill="background1" w:themeFillShade="BF"/>
            <w:vAlign w:val="center"/>
            <w:tcPrChange w:id="2175" w:author="jonathan pritchard" w:date="2025-01-23T13:35:00Z" w16du:dateUtc="2025-01-23T13:35:00Z">
              <w:tcPr>
                <w:tcW w:w="9526" w:type="dxa"/>
                <w:gridSpan w:val="11"/>
                <w:shd w:val="clear" w:color="auto" w:fill="CCFFCC"/>
                <w:vAlign w:val="center"/>
              </w:tcPr>
            </w:tcPrChange>
          </w:tcPr>
          <w:p w14:paraId="7960E13B" w14:textId="77777777" w:rsidR="004F582E" w:rsidRPr="00467FAD" w:rsidRDefault="004F582E" w:rsidP="00CB4150">
            <w:r w:rsidRPr="00467FAD">
              <w:rPr>
                <w:b/>
              </w:rPr>
              <w:t>Action</w:t>
            </w:r>
          </w:p>
        </w:tc>
      </w:tr>
      <w:tr w:rsidR="004F582E" w14:paraId="52D82BE6" w14:textId="77777777" w:rsidTr="00B558AD">
        <w:trPr>
          <w:tblHeader/>
        </w:trPr>
        <w:tc>
          <w:tcPr>
            <w:tcW w:w="9526" w:type="dxa"/>
            <w:gridSpan w:val="11"/>
            <w:vAlign w:val="center"/>
          </w:tcPr>
          <w:p w14:paraId="5F07272C" w14:textId="2B3AB90D" w:rsidR="00107C49" w:rsidRDefault="00467FAD" w:rsidP="00107C49">
            <w:pPr>
              <w:rPr>
                <w:b/>
                <w:bCs/>
                <w:i/>
              </w:rPr>
            </w:pPr>
            <w:r w:rsidRPr="00467FAD">
              <w:rPr>
                <w:i/>
              </w:rPr>
              <w:t xml:space="preserve">Install the ENC permits. Load the exchange set </w:t>
            </w:r>
            <w:proofErr w:type="spellStart"/>
            <w:r w:rsidRPr="00467FAD">
              <w:rPr>
                <w:b/>
                <w:bCs/>
                <w:i/>
              </w:rPr>
              <w:t>DataManagementCancel</w:t>
            </w:r>
            <w:r>
              <w:rPr>
                <w:b/>
                <w:bCs/>
                <w:i/>
              </w:rPr>
              <w:t>Replace</w:t>
            </w:r>
            <w:r w:rsidRPr="00467FAD">
              <w:rPr>
                <w:b/>
                <w:bCs/>
                <w:i/>
              </w:rPr>
              <w:t>Base</w:t>
            </w:r>
            <w:proofErr w:type="spellEnd"/>
            <w:r w:rsidRPr="00467FAD">
              <w:rPr>
                <w:i/>
              </w:rPr>
              <w:t xml:space="preserve"> then update using the exchange set </w:t>
            </w:r>
            <w:proofErr w:type="spellStart"/>
            <w:r w:rsidRPr="00467FAD">
              <w:rPr>
                <w:b/>
                <w:bCs/>
                <w:i/>
              </w:rPr>
              <w:t>DataManagementCancel</w:t>
            </w:r>
            <w:r>
              <w:rPr>
                <w:b/>
                <w:bCs/>
                <w:i/>
              </w:rPr>
              <w:t>Replace</w:t>
            </w:r>
            <w:r w:rsidRPr="00467FAD">
              <w:rPr>
                <w:b/>
                <w:bCs/>
                <w:i/>
              </w:rPr>
              <w:t>Update</w:t>
            </w:r>
            <w:proofErr w:type="spellEnd"/>
          </w:p>
          <w:p w14:paraId="06D9F6ED" w14:textId="77777777" w:rsidR="00467FAD" w:rsidRPr="00467FAD" w:rsidRDefault="00467FAD" w:rsidP="00107C49">
            <w:pPr>
              <w:rPr>
                <w:b/>
                <w:bCs/>
                <w:i/>
              </w:rPr>
            </w:pPr>
          </w:p>
          <w:p w14:paraId="3076A657" w14:textId="77777777" w:rsidR="004F582E" w:rsidRPr="00467FAD" w:rsidRDefault="00107C49" w:rsidP="00107C49">
            <w:pPr>
              <w:rPr>
                <w:i/>
              </w:rPr>
            </w:pPr>
            <w:r w:rsidRPr="00467FAD">
              <w:rPr>
                <w:i/>
              </w:rPr>
              <w:t>Attempt to view all imported cells in the ECDIS and determine their status.</w:t>
            </w:r>
          </w:p>
        </w:tc>
      </w:tr>
      <w:tr w:rsidR="004F582E" w14:paraId="3BC7ED79" w14:textId="77777777" w:rsidTr="002F7035">
        <w:trPr>
          <w:tblHeader/>
          <w:trPrChange w:id="2176" w:author="jonathan pritchard" w:date="2025-01-23T13:35:00Z" w16du:dateUtc="2025-01-23T13:35:00Z">
            <w:trPr>
              <w:tblHeader/>
            </w:trPr>
          </w:trPrChange>
        </w:trPr>
        <w:tc>
          <w:tcPr>
            <w:tcW w:w="9526" w:type="dxa"/>
            <w:gridSpan w:val="11"/>
            <w:tcBorders>
              <w:bottom w:val="single" w:sz="4" w:space="0" w:color="auto"/>
            </w:tcBorders>
            <w:shd w:val="clear" w:color="auto" w:fill="BFBFBF" w:themeFill="background1" w:themeFillShade="BF"/>
            <w:vAlign w:val="center"/>
            <w:tcPrChange w:id="2177" w:author="jonathan pritchard" w:date="2025-01-23T13:35:00Z" w16du:dateUtc="2025-01-23T13:35:00Z">
              <w:tcPr>
                <w:tcW w:w="9526" w:type="dxa"/>
                <w:gridSpan w:val="11"/>
                <w:tcBorders>
                  <w:bottom w:val="single" w:sz="4" w:space="0" w:color="auto"/>
                </w:tcBorders>
                <w:shd w:val="clear" w:color="auto" w:fill="CCFFCC"/>
                <w:vAlign w:val="center"/>
              </w:tcPr>
            </w:tcPrChange>
          </w:tcPr>
          <w:p w14:paraId="4A18FDA8" w14:textId="77777777" w:rsidR="004F582E" w:rsidRPr="00467FAD" w:rsidRDefault="004F582E" w:rsidP="00CB4150">
            <w:r w:rsidRPr="00467FAD">
              <w:rPr>
                <w:b/>
              </w:rPr>
              <w:t>Results</w:t>
            </w:r>
          </w:p>
        </w:tc>
      </w:tr>
      <w:tr w:rsidR="004F582E" w14:paraId="73BE1C8A" w14:textId="77777777" w:rsidTr="00B558AD">
        <w:trPr>
          <w:tblHeader/>
        </w:trPr>
        <w:tc>
          <w:tcPr>
            <w:tcW w:w="9526" w:type="dxa"/>
            <w:gridSpan w:val="11"/>
            <w:tcBorders>
              <w:bottom w:val="nil"/>
            </w:tcBorders>
            <w:vAlign w:val="center"/>
          </w:tcPr>
          <w:p w14:paraId="7FEE13D2" w14:textId="5CBF54DB" w:rsidR="00107C49" w:rsidRPr="00467FAD" w:rsidRDefault="00107C49" w:rsidP="00107C49">
            <w:pPr>
              <w:jc w:val="left"/>
              <w:rPr>
                <w:i/>
              </w:rPr>
            </w:pPr>
            <w:r w:rsidRPr="00467FAD">
              <w:rPr>
                <w:i/>
              </w:rPr>
              <w:t xml:space="preserve">The system must report any cell(s) that have been identified as cancelled at load time. A message must be displayed as specified in test 2.5.7 d). </w:t>
            </w:r>
            <w:r w:rsidR="00467FAD">
              <w:rPr>
                <w:i/>
              </w:rPr>
              <w:t>R</w:t>
            </w:r>
            <w:r w:rsidRPr="00467FAD">
              <w:rPr>
                <w:i/>
              </w:rPr>
              <w:t>eplacement cells must be presented to the user as follows:</w:t>
            </w:r>
          </w:p>
          <w:p w14:paraId="30A73E20" w14:textId="77777777" w:rsidR="00467FAD" w:rsidRDefault="00107C49" w:rsidP="00107C49">
            <w:pPr>
              <w:jc w:val="left"/>
              <w:rPr>
                <w:i/>
              </w:rPr>
            </w:pPr>
            <w:r w:rsidRPr="00467FAD">
              <w:rPr>
                <w:i/>
              </w:rPr>
              <w:t>“Cell &lt;name&gt; has been cancelled and has been replaced by cell(s), &lt;name1&gt;; &lt;name2&gt;.”</w:t>
            </w:r>
          </w:p>
          <w:p w14:paraId="6B7B4976" w14:textId="03C4D18A" w:rsidR="00A52CD5" w:rsidRPr="00467FAD" w:rsidRDefault="00107C49" w:rsidP="00107C49">
            <w:pPr>
              <w:jc w:val="left"/>
              <w:rPr>
                <w:i/>
              </w:rPr>
            </w:pPr>
            <w:r w:rsidRPr="00467FAD">
              <w:rPr>
                <w:i/>
              </w:rPr>
              <w:t>.</w:t>
            </w:r>
          </w:p>
        </w:tc>
      </w:tr>
      <w:tr w:rsidR="00467FAD" w:rsidRPr="00467FAD" w14:paraId="610D444D" w14:textId="77777777" w:rsidTr="00B558AD">
        <w:trPr>
          <w:trHeight w:val="28"/>
          <w:tblHeader/>
        </w:trPr>
        <w:tc>
          <w:tcPr>
            <w:tcW w:w="251" w:type="dxa"/>
            <w:vMerge w:val="restart"/>
            <w:tcBorders>
              <w:top w:val="nil"/>
            </w:tcBorders>
            <w:shd w:val="clear" w:color="auto" w:fill="auto"/>
          </w:tcPr>
          <w:p w14:paraId="5F59D0E4" w14:textId="77777777" w:rsidR="00B558AD" w:rsidRPr="00467FAD" w:rsidRDefault="00B558AD" w:rsidP="00730835">
            <w:pPr>
              <w:jc w:val="center"/>
              <w:rPr>
                <w:rFonts w:cs="Arial"/>
                <w:b/>
                <w:sz w:val="18"/>
                <w:szCs w:val="18"/>
              </w:rPr>
            </w:pPr>
          </w:p>
        </w:tc>
        <w:tc>
          <w:tcPr>
            <w:tcW w:w="898" w:type="dxa"/>
            <w:vMerge w:val="restart"/>
            <w:tcBorders>
              <w:top w:val="single" w:sz="4" w:space="0" w:color="auto"/>
            </w:tcBorders>
            <w:shd w:val="clear" w:color="auto" w:fill="8DB3E2"/>
            <w:vAlign w:val="center"/>
          </w:tcPr>
          <w:p w14:paraId="13AFB749" w14:textId="77777777" w:rsidR="00B558AD" w:rsidRPr="00467FAD" w:rsidRDefault="00B558AD" w:rsidP="00730835">
            <w:pPr>
              <w:jc w:val="center"/>
              <w:rPr>
                <w:rFonts w:cs="Arial"/>
                <w:b/>
                <w:sz w:val="18"/>
                <w:szCs w:val="18"/>
              </w:rPr>
            </w:pPr>
            <w:r w:rsidRPr="00467FAD">
              <w:rPr>
                <w:rFonts w:cs="Arial"/>
                <w:b/>
                <w:sz w:val="18"/>
                <w:szCs w:val="18"/>
              </w:rPr>
              <w:t>Test</w:t>
            </w:r>
          </w:p>
        </w:tc>
        <w:tc>
          <w:tcPr>
            <w:tcW w:w="1234" w:type="dxa"/>
            <w:vMerge w:val="restart"/>
            <w:tcBorders>
              <w:top w:val="single" w:sz="4" w:space="0" w:color="auto"/>
            </w:tcBorders>
            <w:shd w:val="clear" w:color="auto" w:fill="8DB3E2"/>
            <w:vAlign w:val="center"/>
          </w:tcPr>
          <w:p w14:paraId="57173A0B" w14:textId="77777777" w:rsidR="00B558AD" w:rsidRPr="00467FAD" w:rsidRDefault="00B558AD" w:rsidP="00730835">
            <w:pPr>
              <w:jc w:val="left"/>
              <w:rPr>
                <w:rFonts w:cs="Arial"/>
                <w:b/>
                <w:sz w:val="18"/>
                <w:szCs w:val="18"/>
              </w:rPr>
            </w:pPr>
            <w:r w:rsidRPr="00467FAD">
              <w:rPr>
                <w:rFonts w:cs="Arial"/>
                <w:b/>
                <w:sz w:val="18"/>
                <w:szCs w:val="18"/>
              </w:rPr>
              <w:t>Cell Name</w:t>
            </w:r>
          </w:p>
        </w:tc>
        <w:tc>
          <w:tcPr>
            <w:tcW w:w="2266" w:type="dxa"/>
            <w:gridSpan w:val="2"/>
            <w:tcBorders>
              <w:top w:val="single" w:sz="4" w:space="0" w:color="auto"/>
            </w:tcBorders>
            <w:shd w:val="clear" w:color="auto" w:fill="8DB3E2"/>
            <w:vAlign w:val="center"/>
          </w:tcPr>
          <w:p w14:paraId="311A9FA0" w14:textId="77777777" w:rsidR="00B558AD" w:rsidRPr="00467FAD" w:rsidRDefault="00B558AD" w:rsidP="00730835">
            <w:pPr>
              <w:jc w:val="center"/>
              <w:rPr>
                <w:rFonts w:cs="Arial"/>
                <w:b/>
                <w:sz w:val="18"/>
                <w:szCs w:val="18"/>
              </w:rPr>
            </w:pPr>
            <w:r w:rsidRPr="00467FAD">
              <w:rPr>
                <w:rFonts w:cs="Arial"/>
                <w:b/>
                <w:sz w:val="18"/>
                <w:szCs w:val="18"/>
              </w:rPr>
              <w:t>Exchange Set Content</w:t>
            </w:r>
          </w:p>
        </w:tc>
        <w:tc>
          <w:tcPr>
            <w:tcW w:w="2321" w:type="dxa"/>
            <w:gridSpan w:val="3"/>
            <w:tcBorders>
              <w:top w:val="single" w:sz="4" w:space="0" w:color="auto"/>
            </w:tcBorders>
            <w:shd w:val="clear" w:color="auto" w:fill="8DB3E2"/>
            <w:vAlign w:val="center"/>
          </w:tcPr>
          <w:p w14:paraId="656A789E" w14:textId="6E005C8A" w:rsidR="00B558AD" w:rsidRPr="00467FAD" w:rsidRDefault="00B558AD" w:rsidP="00730835">
            <w:pPr>
              <w:jc w:val="center"/>
              <w:rPr>
                <w:rFonts w:cs="Arial"/>
                <w:b/>
                <w:sz w:val="18"/>
                <w:szCs w:val="18"/>
              </w:rPr>
            </w:pPr>
            <w:r w:rsidRPr="00467FAD">
              <w:rPr>
                <w:rFonts w:cs="Arial"/>
                <w:b/>
                <w:sz w:val="18"/>
                <w:szCs w:val="18"/>
              </w:rPr>
              <w:t xml:space="preserve">Expected </w:t>
            </w:r>
            <w:r w:rsidR="00416AF5" w:rsidRPr="00467FAD">
              <w:rPr>
                <w:rFonts w:cs="Arial"/>
                <w:b/>
                <w:sz w:val="18"/>
                <w:szCs w:val="18"/>
              </w:rPr>
              <w:t>SYSTEM DATABASE</w:t>
            </w:r>
            <w:r w:rsidRPr="00467FAD">
              <w:rPr>
                <w:rFonts w:cs="Arial"/>
                <w:b/>
                <w:sz w:val="18"/>
                <w:szCs w:val="18"/>
              </w:rPr>
              <w:t xml:space="preserve"> Content</w:t>
            </w:r>
          </w:p>
        </w:tc>
        <w:tc>
          <w:tcPr>
            <w:tcW w:w="2210" w:type="dxa"/>
            <w:gridSpan w:val="2"/>
            <w:vMerge w:val="restart"/>
            <w:tcBorders>
              <w:top w:val="single" w:sz="4" w:space="0" w:color="auto"/>
            </w:tcBorders>
            <w:shd w:val="clear" w:color="auto" w:fill="8DB3E2"/>
            <w:vAlign w:val="center"/>
          </w:tcPr>
          <w:p w14:paraId="40A227C8" w14:textId="77777777" w:rsidR="00B558AD" w:rsidRPr="00467FAD" w:rsidRDefault="00B558AD" w:rsidP="00730835">
            <w:pPr>
              <w:jc w:val="center"/>
              <w:rPr>
                <w:rFonts w:cs="Arial"/>
                <w:b/>
                <w:sz w:val="18"/>
                <w:szCs w:val="18"/>
              </w:rPr>
            </w:pPr>
            <w:r w:rsidRPr="00467FAD">
              <w:rPr>
                <w:rFonts w:cs="Arial"/>
                <w:b/>
                <w:sz w:val="18"/>
                <w:szCs w:val="18"/>
              </w:rPr>
              <w:t>Notes</w:t>
            </w:r>
          </w:p>
        </w:tc>
        <w:tc>
          <w:tcPr>
            <w:tcW w:w="346" w:type="dxa"/>
            <w:vMerge w:val="restart"/>
            <w:tcBorders>
              <w:top w:val="nil"/>
            </w:tcBorders>
            <w:shd w:val="clear" w:color="auto" w:fill="auto"/>
          </w:tcPr>
          <w:p w14:paraId="27DCEA17" w14:textId="77777777" w:rsidR="00B558AD" w:rsidRPr="00467FAD" w:rsidRDefault="00B558AD" w:rsidP="00730835">
            <w:pPr>
              <w:jc w:val="center"/>
              <w:rPr>
                <w:rFonts w:cs="Arial"/>
                <w:b/>
                <w:sz w:val="18"/>
                <w:szCs w:val="18"/>
              </w:rPr>
            </w:pPr>
          </w:p>
        </w:tc>
      </w:tr>
      <w:tr w:rsidR="00467FAD" w:rsidRPr="00467FAD" w14:paraId="331AA8A1" w14:textId="77777777" w:rsidTr="00B558AD">
        <w:trPr>
          <w:trHeight w:val="22"/>
          <w:tblHeader/>
        </w:trPr>
        <w:tc>
          <w:tcPr>
            <w:tcW w:w="251" w:type="dxa"/>
            <w:vMerge/>
            <w:shd w:val="clear" w:color="auto" w:fill="auto"/>
          </w:tcPr>
          <w:p w14:paraId="550236E8" w14:textId="77777777" w:rsidR="00B558AD" w:rsidRPr="00467FAD" w:rsidRDefault="00B558AD" w:rsidP="00730835">
            <w:pPr>
              <w:jc w:val="left"/>
              <w:rPr>
                <w:rFonts w:cs="Arial"/>
                <w:sz w:val="18"/>
                <w:szCs w:val="18"/>
              </w:rPr>
            </w:pPr>
          </w:p>
        </w:tc>
        <w:tc>
          <w:tcPr>
            <w:tcW w:w="898" w:type="dxa"/>
            <w:vMerge/>
            <w:shd w:val="clear" w:color="auto" w:fill="6699FF"/>
            <w:vAlign w:val="center"/>
          </w:tcPr>
          <w:p w14:paraId="51014290" w14:textId="77777777" w:rsidR="00B558AD" w:rsidRPr="00467FAD" w:rsidRDefault="00B558AD" w:rsidP="00730835">
            <w:pPr>
              <w:jc w:val="left"/>
              <w:rPr>
                <w:rFonts w:cs="Arial"/>
                <w:sz w:val="18"/>
                <w:szCs w:val="18"/>
              </w:rPr>
            </w:pPr>
          </w:p>
        </w:tc>
        <w:tc>
          <w:tcPr>
            <w:tcW w:w="1234" w:type="dxa"/>
            <w:vMerge/>
            <w:shd w:val="clear" w:color="auto" w:fill="6699FF"/>
            <w:vAlign w:val="center"/>
          </w:tcPr>
          <w:p w14:paraId="386377D0" w14:textId="77777777" w:rsidR="00B558AD" w:rsidRPr="00467FAD" w:rsidRDefault="00B558AD" w:rsidP="00730835">
            <w:pPr>
              <w:jc w:val="left"/>
              <w:rPr>
                <w:rFonts w:cs="Arial"/>
                <w:sz w:val="18"/>
                <w:szCs w:val="18"/>
              </w:rPr>
            </w:pPr>
          </w:p>
        </w:tc>
        <w:tc>
          <w:tcPr>
            <w:tcW w:w="1133" w:type="dxa"/>
            <w:shd w:val="clear" w:color="auto" w:fill="8DB3E2"/>
            <w:vAlign w:val="center"/>
          </w:tcPr>
          <w:p w14:paraId="5AF836CF" w14:textId="77777777" w:rsidR="00B558AD" w:rsidRPr="00467FAD" w:rsidRDefault="00B558AD" w:rsidP="00730835">
            <w:pPr>
              <w:jc w:val="left"/>
              <w:rPr>
                <w:rFonts w:cs="Arial"/>
                <w:b/>
                <w:sz w:val="18"/>
                <w:szCs w:val="18"/>
              </w:rPr>
            </w:pPr>
            <w:r w:rsidRPr="00467FAD">
              <w:rPr>
                <w:rFonts w:cs="Arial"/>
                <w:b/>
                <w:sz w:val="18"/>
                <w:szCs w:val="18"/>
              </w:rPr>
              <w:t>Edition N°</w:t>
            </w:r>
          </w:p>
        </w:tc>
        <w:tc>
          <w:tcPr>
            <w:tcW w:w="1133" w:type="dxa"/>
            <w:shd w:val="clear" w:color="auto" w:fill="8DB3E2"/>
            <w:vAlign w:val="center"/>
          </w:tcPr>
          <w:p w14:paraId="7F5B91A4" w14:textId="77777777" w:rsidR="00B558AD" w:rsidRPr="00467FAD" w:rsidRDefault="00B558AD" w:rsidP="00730835">
            <w:pPr>
              <w:jc w:val="left"/>
              <w:rPr>
                <w:rFonts w:cs="Arial"/>
                <w:b/>
                <w:sz w:val="18"/>
                <w:szCs w:val="18"/>
              </w:rPr>
            </w:pPr>
            <w:r w:rsidRPr="00467FAD">
              <w:rPr>
                <w:rFonts w:cs="Arial"/>
                <w:b/>
                <w:sz w:val="18"/>
                <w:szCs w:val="18"/>
              </w:rPr>
              <w:t>Update N°</w:t>
            </w:r>
          </w:p>
        </w:tc>
        <w:tc>
          <w:tcPr>
            <w:tcW w:w="1133" w:type="dxa"/>
            <w:gridSpan w:val="2"/>
            <w:shd w:val="clear" w:color="auto" w:fill="8DB3E2"/>
            <w:vAlign w:val="center"/>
          </w:tcPr>
          <w:p w14:paraId="76EF36BD" w14:textId="77777777" w:rsidR="00B558AD" w:rsidRPr="00467FAD" w:rsidRDefault="00B558AD" w:rsidP="00730835">
            <w:pPr>
              <w:jc w:val="left"/>
              <w:rPr>
                <w:rFonts w:cs="Arial"/>
                <w:b/>
                <w:sz w:val="18"/>
                <w:szCs w:val="18"/>
              </w:rPr>
            </w:pPr>
            <w:r w:rsidRPr="00467FAD">
              <w:rPr>
                <w:rFonts w:cs="Arial"/>
                <w:b/>
                <w:sz w:val="18"/>
                <w:szCs w:val="18"/>
              </w:rPr>
              <w:t>Edition N°</w:t>
            </w:r>
          </w:p>
        </w:tc>
        <w:tc>
          <w:tcPr>
            <w:tcW w:w="1188" w:type="dxa"/>
            <w:shd w:val="clear" w:color="auto" w:fill="8DB3E2"/>
            <w:vAlign w:val="center"/>
          </w:tcPr>
          <w:p w14:paraId="5213DBBB" w14:textId="77777777" w:rsidR="00B558AD" w:rsidRPr="00467FAD" w:rsidRDefault="00B558AD" w:rsidP="00730835">
            <w:pPr>
              <w:jc w:val="left"/>
              <w:rPr>
                <w:rFonts w:cs="Arial"/>
                <w:b/>
                <w:sz w:val="18"/>
                <w:szCs w:val="18"/>
              </w:rPr>
            </w:pPr>
            <w:r w:rsidRPr="00467FAD">
              <w:rPr>
                <w:rFonts w:cs="Arial"/>
                <w:b/>
                <w:sz w:val="18"/>
                <w:szCs w:val="18"/>
              </w:rPr>
              <w:t>Update N°</w:t>
            </w:r>
          </w:p>
        </w:tc>
        <w:tc>
          <w:tcPr>
            <w:tcW w:w="2210" w:type="dxa"/>
            <w:gridSpan w:val="2"/>
            <w:vMerge/>
            <w:shd w:val="clear" w:color="auto" w:fill="6699FF"/>
            <w:vAlign w:val="center"/>
          </w:tcPr>
          <w:p w14:paraId="5EE18480" w14:textId="77777777" w:rsidR="00B558AD" w:rsidRPr="00467FAD" w:rsidRDefault="00B558AD" w:rsidP="00730835">
            <w:pPr>
              <w:jc w:val="left"/>
              <w:rPr>
                <w:rFonts w:cs="Arial"/>
                <w:sz w:val="18"/>
                <w:szCs w:val="18"/>
              </w:rPr>
            </w:pPr>
          </w:p>
        </w:tc>
        <w:tc>
          <w:tcPr>
            <w:tcW w:w="346" w:type="dxa"/>
            <w:vMerge/>
            <w:shd w:val="clear" w:color="auto" w:fill="auto"/>
          </w:tcPr>
          <w:p w14:paraId="0CA50E1A" w14:textId="77777777" w:rsidR="00B558AD" w:rsidRPr="00467FAD" w:rsidRDefault="00B558AD" w:rsidP="00730835">
            <w:pPr>
              <w:jc w:val="left"/>
              <w:rPr>
                <w:rFonts w:cs="Arial"/>
                <w:sz w:val="18"/>
                <w:szCs w:val="18"/>
              </w:rPr>
            </w:pPr>
          </w:p>
        </w:tc>
      </w:tr>
      <w:tr w:rsidR="00467FAD" w:rsidRPr="00467FAD" w14:paraId="61CCF0A0" w14:textId="77777777" w:rsidTr="00B558AD">
        <w:trPr>
          <w:trHeight w:val="22"/>
          <w:tblHeader/>
        </w:trPr>
        <w:tc>
          <w:tcPr>
            <w:tcW w:w="251" w:type="dxa"/>
            <w:vMerge/>
            <w:shd w:val="clear" w:color="auto" w:fill="auto"/>
          </w:tcPr>
          <w:p w14:paraId="20C3F046" w14:textId="77777777" w:rsidR="00B558AD" w:rsidRPr="00467FAD" w:rsidRDefault="00B558AD" w:rsidP="00730835">
            <w:pPr>
              <w:jc w:val="left"/>
              <w:rPr>
                <w:rFonts w:cs="Arial"/>
                <w:sz w:val="18"/>
                <w:szCs w:val="18"/>
              </w:rPr>
            </w:pPr>
          </w:p>
        </w:tc>
        <w:tc>
          <w:tcPr>
            <w:tcW w:w="898" w:type="dxa"/>
            <w:vMerge w:val="restart"/>
            <w:shd w:val="clear" w:color="auto" w:fill="DBE5F1"/>
          </w:tcPr>
          <w:p w14:paraId="55D4B52D" w14:textId="017EEBD3" w:rsidR="00B558AD" w:rsidRPr="00467FAD" w:rsidRDefault="00B558AD" w:rsidP="00730835">
            <w:pPr>
              <w:jc w:val="left"/>
              <w:rPr>
                <w:rFonts w:cs="Arial"/>
                <w:sz w:val="18"/>
                <w:szCs w:val="18"/>
              </w:rPr>
            </w:pPr>
            <w:r w:rsidRPr="00467FAD">
              <w:rPr>
                <w:rFonts w:cs="Arial"/>
                <w:sz w:val="18"/>
                <w:szCs w:val="18"/>
              </w:rPr>
              <w:t>Base</w:t>
            </w:r>
          </w:p>
        </w:tc>
        <w:tc>
          <w:tcPr>
            <w:tcW w:w="1234" w:type="dxa"/>
            <w:shd w:val="clear" w:color="auto" w:fill="DBE5F1"/>
          </w:tcPr>
          <w:p w14:paraId="5C37665F" w14:textId="76DF7159"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380620</w:t>
            </w:r>
          </w:p>
        </w:tc>
        <w:tc>
          <w:tcPr>
            <w:tcW w:w="1133" w:type="dxa"/>
            <w:shd w:val="clear" w:color="auto" w:fill="DBE5F1"/>
          </w:tcPr>
          <w:p w14:paraId="545F4159" w14:textId="77777777" w:rsidR="00B558AD" w:rsidRPr="00467FAD" w:rsidRDefault="00B558AD" w:rsidP="00730835">
            <w:pPr>
              <w:jc w:val="center"/>
              <w:rPr>
                <w:rFonts w:cs="Arial"/>
                <w:sz w:val="18"/>
                <w:szCs w:val="18"/>
              </w:rPr>
            </w:pPr>
            <w:r w:rsidRPr="00467FAD">
              <w:rPr>
                <w:rFonts w:cs="Arial"/>
                <w:sz w:val="18"/>
                <w:szCs w:val="18"/>
              </w:rPr>
              <w:t>2</w:t>
            </w:r>
          </w:p>
        </w:tc>
        <w:tc>
          <w:tcPr>
            <w:tcW w:w="1133" w:type="dxa"/>
            <w:shd w:val="clear" w:color="auto" w:fill="DBE5F1"/>
          </w:tcPr>
          <w:p w14:paraId="655AD051" w14:textId="77777777" w:rsidR="00B558AD" w:rsidRPr="00467FAD" w:rsidRDefault="00B558AD" w:rsidP="00730835">
            <w:pPr>
              <w:jc w:val="center"/>
              <w:rPr>
                <w:rFonts w:cs="Arial"/>
                <w:sz w:val="18"/>
                <w:szCs w:val="18"/>
              </w:rPr>
            </w:pPr>
            <w:r w:rsidRPr="00467FAD">
              <w:rPr>
                <w:rFonts w:cs="Arial"/>
                <w:sz w:val="18"/>
                <w:szCs w:val="18"/>
              </w:rPr>
              <w:t>0</w:t>
            </w:r>
          </w:p>
        </w:tc>
        <w:tc>
          <w:tcPr>
            <w:tcW w:w="1133" w:type="dxa"/>
            <w:gridSpan w:val="2"/>
            <w:shd w:val="clear" w:color="auto" w:fill="DBE5F1"/>
          </w:tcPr>
          <w:p w14:paraId="67F69D39" w14:textId="77777777" w:rsidR="00B558AD" w:rsidRPr="00467FAD" w:rsidRDefault="00B558AD" w:rsidP="00730835">
            <w:pPr>
              <w:jc w:val="center"/>
              <w:rPr>
                <w:rFonts w:cs="Arial"/>
                <w:sz w:val="18"/>
                <w:szCs w:val="18"/>
              </w:rPr>
            </w:pPr>
            <w:r w:rsidRPr="00467FAD">
              <w:rPr>
                <w:rFonts w:cs="Arial"/>
                <w:sz w:val="18"/>
                <w:szCs w:val="18"/>
              </w:rPr>
              <w:t>2</w:t>
            </w:r>
          </w:p>
        </w:tc>
        <w:tc>
          <w:tcPr>
            <w:tcW w:w="1188" w:type="dxa"/>
            <w:shd w:val="clear" w:color="auto" w:fill="DBE5F1"/>
          </w:tcPr>
          <w:p w14:paraId="7AFA7FD3" w14:textId="77777777" w:rsidR="00B558AD" w:rsidRPr="00467FAD" w:rsidRDefault="00B558AD" w:rsidP="00730835">
            <w:pPr>
              <w:jc w:val="center"/>
              <w:rPr>
                <w:rFonts w:cs="Arial"/>
                <w:sz w:val="18"/>
                <w:szCs w:val="18"/>
              </w:rPr>
            </w:pPr>
            <w:r w:rsidRPr="00467FAD">
              <w:rPr>
                <w:rFonts w:cs="Arial"/>
                <w:sz w:val="18"/>
                <w:szCs w:val="18"/>
              </w:rPr>
              <w:t>0</w:t>
            </w:r>
          </w:p>
        </w:tc>
        <w:tc>
          <w:tcPr>
            <w:tcW w:w="2210" w:type="dxa"/>
            <w:gridSpan w:val="2"/>
            <w:vMerge w:val="restart"/>
            <w:shd w:val="clear" w:color="auto" w:fill="DBE5F1"/>
          </w:tcPr>
          <w:p w14:paraId="7706C5F9" w14:textId="77777777" w:rsidR="00B558AD" w:rsidRPr="00467FAD" w:rsidRDefault="00B558AD" w:rsidP="00730835">
            <w:pPr>
              <w:jc w:val="left"/>
              <w:rPr>
                <w:rFonts w:cs="Arial"/>
                <w:sz w:val="18"/>
                <w:szCs w:val="18"/>
              </w:rPr>
            </w:pPr>
            <w:r w:rsidRPr="00467FAD">
              <w:rPr>
                <w:rFonts w:cs="Arial"/>
                <w:sz w:val="18"/>
                <w:szCs w:val="18"/>
              </w:rPr>
              <w:t>All ENC cells installed without error or warning</w:t>
            </w:r>
          </w:p>
        </w:tc>
        <w:tc>
          <w:tcPr>
            <w:tcW w:w="346" w:type="dxa"/>
            <w:vMerge/>
            <w:shd w:val="clear" w:color="auto" w:fill="auto"/>
          </w:tcPr>
          <w:p w14:paraId="59E5D944" w14:textId="77777777" w:rsidR="00B558AD" w:rsidRPr="00467FAD" w:rsidRDefault="00B558AD" w:rsidP="00730835">
            <w:pPr>
              <w:jc w:val="left"/>
              <w:rPr>
                <w:rFonts w:cs="Arial"/>
                <w:sz w:val="18"/>
                <w:szCs w:val="18"/>
              </w:rPr>
            </w:pPr>
          </w:p>
        </w:tc>
      </w:tr>
      <w:tr w:rsidR="00467FAD" w:rsidRPr="00467FAD" w14:paraId="6C94A431" w14:textId="77777777" w:rsidTr="00B558AD">
        <w:trPr>
          <w:trHeight w:val="22"/>
          <w:tblHeader/>
        </w:trPr>
        <w:tc>
          <w:tcPr>
            <w:tcW w:w="251" w:type="dxa"/>
            <w:vMerge/>
            <w:shd w:val="clear" w:color="auto" w:fill="auto"/>
          </w:tcPr>
          <w:p w14:paraId="0E380BAF" w14:textId="77777777" w:rsidR="00B558AD" w:rsidRPr="00467FAD" w:rsidRDefault="00B558AD" w:rsidP="00730835">
            <w:pPr>
              <w:jc w:val="left"/>
              <w:rPr>
                <w:rFonts w:cs="Arial"/>
                <w:sz w:val="18"/>
                <w:szCs w:val="18"/>
              </w:rPr>
            </w:pPr>
          </w:p>
        </w:tc>
        <w:tc>
          <w:tcPr>
            <w:tcW w:w="898" w:type="dxa"/>
            <w:vMerge/>
            <w:shd w:val="clear" w:color="auto" w:fill="DBE5F1"/>
            <w:vAlign w:val="center"/>
          </w:tcPr>
          <w:p w14:paraId="1724FF16" w14:textId="77777777" w:rsidR="00B558AD" w:rsidRPr="00467FAD" w:rsidRDefault="00B558AD" w:rsidP="00730835">
            <w:pPr>
              <w:jc w:val="left"/>
              <w:rPr>
                <w:rFonts w:cs="Arial"/>
                <w:sz w:val="18"/>
                <w:szCs w:val="18"/>
              </w:rPr>
            </w:pPr>
          </w:p>
        </w:tc>
        <w:tc>
          <w:tcPr>
            <w:tcW w:w="1234" w:type="dxa"/>
            <w:shd w:val="clear" w:color="auto" w:fill="DBE5F1"/>
          </w:tcPr>
          <w:p w14:paraId="015A9F8D" w14:textId="750C52BF"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380720</w:t>
            </w:r>
          </w:p>
        </w:tc>
        <w:tc>
          <w:tcPr>
            <w:tcW w:w="1133" w:type="dxa"/>
            <w:shd w:val="clear" w:color="auto" w:fill="DBE5F1"/>
          </w:tcPr>
          <w:p w14:paraId="0CA78C50" w14:textId="77777777" w:rsidR="00B558AD" w:rsidRPr="00467FAD" w:rsidRDefault="00B558AD" w:rsidP="00730835">
            <w:pPr>
              <w:jc w:val="center"/>
              <w:rPr>
                <w:rFonts w:cs="Arial"/>
                <w:sz w:val="18"/>
                <w:szCs w:val="18"/>
              </w:rPr>
            </w:pPr>
            <w:r w:rsidRPr="00467FAD">
              <w:rPr>
                <w:rFonts w:cs="Arial"/>
                <w:sz w:val="18"/>
                <w:szCs w:val="18"/>
              </w:rPr>
              <w:t>2</w:t>
            </w:r>
          </w:p>
        </w:tc>
        <w:tc>
          <w:tcPr>
            <w:tcW w:w="1133" w:type="dxa"/>
            <w:shd w:val="clear" w:color="auto" w:fill="DBE5F1"/>
          </w:tcPr>
          <w:p w14:paraId="12BE935C" w14:textId="77777777" w:rsidR="00B558AD" w:rsidRPr="00467FAD" w:rsidRDefault="00B558AD" w:rsidP="00730835">
            <w:pPr>
              <w:jc w:val="center"/>
              <w:rPr>
                <w:rFonts w:cs="Arial"/>
                <w:sz w:val="18"/>
                <w:szCs w:val="18"/>
              </w:rPr>
            </w:pPr>
            <w:r w:rsidRPr="00467FAD">
              <w:rPr>
                <w:rFonts w:cs="Arial"/>
                <w:sz w:val="18"/>
                <w:szCs w:val="18"/>
              </w:rPr>
              <w:t>0</w:t>
            </w:r>
          </w:p>
        </w:tc>
        <w:tc>
          <w:tcPr>
            <w:tcW w:w="1133" w:type="dxa"/>
            <w:gridSpan w:val="2"/>
            <w:shd w:val="clear" w:color="auto" w:fill="DBE5F1"/>
          </w:tcPr>
          <w:p w14:paraId="3427FB8A" w14:textId="77777777" w:rsidR="00B558AD" w:rsidRPr="00467FAD" w:rsidRDefault="00B558AD" w:rsidP="00730835">
            <w:pPr>
              <w:jc w:val="center"/>
              <w:rPr>
                <w:rFonts w:cs="Arial"/>
                <w:sz w:val="18"/>
                <w:szCs w:val="18"/>
              </w:rPr>
            </w:pPr>
            <w:r w:rsidRPr="00467FAD">
              <w:rPr>
                <w:rFonts w:cs="Arial"/>
                <w:sz w:val="18"/>
                <w:szCs w:val="18"/>
              </w:rPr>
              <w:t>2</w:t>
            </w:r>
          </w:p>
        </w:tc>
        <w:tc>
          <w:tcPr>
            <w:tcW w:w="1188" w:type="dxa"/>
            <w:shd w:val="clear" w:color="auto" w:fill="DBE5F1"/>
          </w:tcPr>
          <w:p w14:paraId="7CE9A76C" w14:textId="77777777" w:rsidR="00B558AD" w:rsidRPr="00467FAD" w:rsidRDefault="00B558AD" w:rsidP="00730835">
            <w:pPr>
              <w:jc w:val="center"/>
              <w:rPr>
                <w:rFonts w:cs="Arial"/>
                <w:sz w:val="18"/>
                <w:szCs w:val="18"/>
              </w:rPr>
            </w:pPr>
            <w:r w:rsidRPr="00467FAD">
              <w:rPr>
                <w:rFonts w:cs="Arial"/>
                <w:sz w:val="18"/>
                <w:szCs w:val="18"/>
              </w:rPr>
              <w:t>0</w:t>
            </w:r>
          </w:p>
        </w:tc>
        <w:tc>
          <w:tcPr>
            <w:tcW w:w="2210" w:type="dxa"/>
            <w:gridSpan w:val="2"/>
            <w:vMerge/>
            <w:shd w:val="clear" w:color="auto" w:fill="DBE5F1"/>
          </w:tcPr>
          <w:p w14:paraId="2AC8CAF7" w14:textId="77777777" w:rsidR="00B558AD" w:rsidRPr="00467FAD" w:rsidRDefault="00B558AD" w:rsidP="00730835">
            <w:pPr>
              <w:jc w:val="left"/>
              <w:rPr>
                <w:rFonts w:cs="Arial"/>
                <w:sz w:val="18"/>
                <w:szCs w:val="18"/>
              </w:rPr>
            </w:pPr>
          </w:p>
        </w:tc>
        <w:tc>
          <w:tcPr>
            <w:tcW w:w="346" w:type="dxa"/>
            <w:vMerge/>
            <w:shd w:val="clear" w:color="auto" w:fill="auto"/>
          </w:tcPr>
          <w:p w14:paraId="741F372D" w14:textId="77777777" w:rsidR="00B558AD" w:rsidRPr="00467FAD" w:rsidRDefault="00B558AD" w:rsidP="00730835">
            <w:pPr>
              <w:jc w:val="left"/>
              <w:rPr>
                <w:rFonts w:cs="Arial"/>
                <w:sz w:val="18"/>
                <w:szCs w:val="18"/>
              </w:rPr>
            </w:pPr>
          </w:p>
        </w:tc>
      </w:tr>
      <w:tr w:rsidR="00467FAD" w:rsidRPr="00467FAD" w14:paraId="35F95EC3" w14:textId="77777777" w:rsidTr="00B558AD">
        <w:trPr>
          <w:trHeight w:val="22"/>
          <w:tblHeader/>
        </w:trPr>
        <w:tc>
          <w:tcPr>
            <w:tcW w:w="251" w:type="dxa"/>
            <w:vMerge/>
            <w:shd w:val="clear" w:color="auto" w:fill="auto"/>
          </w:tcPr>
          <w:p w14:paraId="1D6BECE8" w14:textId="77777777" w:rsidR="00B558AD" w:rsidRPr="00467FAD" w:rsidRDefault="00B558AD" w:rsidP="00730835">
            <w:pPr>
              <w:jc w:val="left"/>
              <w:rPr>
                <w:rFonts w:cs="Arial"/>
                <w:sz w:val="18"/>
                <w:szCs w:val="18"/>
              </w:rPr>
            </w:pPr>
          </w:p>
        </w:tc>
        <w:tc>
          <w:tcPr>
            <w:tcW w:w="898" w:type="dxa"/>
            <w:vMerge/>
            <w:shd w:val="clear" w:color="auto" w:fill="DBE5F1"/>
            <w:vAlign w:val="center"/>
          </w:tcPr>
          <w:p w14:paraId="506C328F" w14:textId="77777777" w:rsidR="00B558AD" w:rsidRPr="00467FAD" w:rsidRDefault="00B558AD" w:rsidP="00730835">
            <w:pPr>
              <w:jc w:val="left"/>
              <w:rPr>
                <w:rFonts w:cs="Arial"/>
                <w:sz w:val="18"/>
                <w:szCs w:val="18"/>
              </w:rPr>
            </w:pPr>
          </w:p>
        </w:tc>
        <w:tc>
          <w:tcPr>
            <w:tcW w:w="1234" w:type="dxa"/>
            <w:shd w:val="clear" w:color="auto" w:fill="DBE5F1"/>
          </w:tcPr>
          <w:p w14:paraId="61DC6D37" w14:textId="74CF6D7B"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40162A</w:t>
            </w:r>
          </w:p>
        </w:tc>
        <w:tc>
          <w:tcPr>
            <w:tcW w:w="1133" w:type="dxa"/>
            <w:shd w:val="clear" w:color="auto" w:fill="DBE5F1"/>
          </w:tcPr>
          <w:p w14:paraId="6056CBF1" w14:textId="77777777" w:rsidR="00B558AD" w:rsidRPr="00467FAD" w:rsidRDefault="00B558AD" w:rsidP="00730835">
            <w:pPr>
              <w:jc w:val="center"/>
              <w:rPr>
                <w:rFonts w:cs="Arial"/>
                <w:sz w:val="18"/>
                <w:szCs w:val="18"/>
              </w:rPr>
            </w:pPr>
            <w:r w:rsidRPr="00467FAD">
              <w:rPr>
                <w:rFonts w:cs="Arial"/>
                <w:sz w:val="18"/>
                <w:szCs w:val="18"/>
              </w:rPr>
              <w:t>8</w:t>
            </w:r>
          </w:p>
        </w:tc>
        <w:tc>
          <w:tcPr>
            <w:tcW w:w="1133" w:type="dxa"/>
            <w:shd w:val="clear" w:color="auto" w:fill="DBE5F1"/>
          </w:tcPr>
          <w:p w14:paraId="7CDACB24" w14:textId="77777777" w:rsidR="00B558AD" w:rsidRPr="00467FAD" w:rsidRDefault="00B558AD" w:rsidP="00730835">
            <w:pPr>
              <w:jc w:val="center"/>
              <w:rPr>
                <w:rFonts w:cs="Arial"/>
                <w:sz w:val="18"/>
                <w:szCs w:val="18"/>
              </w:rPr>
            </w:pPr>
            <w:r w:rsidRPr="00467FAD">
              <w:rPr>
                <w:rFonts w:cs="Arial"/>
                <w:sz w:val="18"/>
                <w:szCs w:val="18"/>
              </w:rPr>
              <w:t>3</w:t>
            </w:r>
          </w:p>
        </w:tc>
        <w:tc>
          <w:tcPr>
            <w:tcW w:w="1133" w:type="dxa"/>
            <w:gridSpan w:val="2"/>
            <w:shd w:val="clear" w:color="auto" w:fill="DBE5F1"/>
          </w:tcPr>
          <w:p w14:paraId="70B0282D" w14:textId="77777777" w:rsidR="00B558AD" w:rsidRPr="00467FAD" w:rsidRDefault="00B558AD" w:rsidP="00730835">
            <w:pPr>
              <w:jc w:val="center"/>
              <w:rPr>
                <w:rFonts w:cs="Arial"/>
                <w:sz w:val="18"/>
                <w:szCs w:val="18"/>
              </w:rPr>
            </w:pPr>
            <w:r w:rsidRPr="00467FAD">
              <w:rPr>
                <w:rFonts w:cs="Arial"/>
                <w:sz w:val="18"/>
                <w:szCs w:val="18"/>
              </w:rPr>
              <w:t>8</w:t>
            </w:r>
          </w:p>
        </w:tc>
        <w:tc>
          <w:tcPr>
            <w:tcW w:w="1188" w:type="dxa"/>
            <w:shd w:val="clear" w:color="auto" w:fill="DBE5F1"/>
          </w:tcPr>
          <w:p w14:paraId="3102292E" w14:textId="77777777" w:rsidR="00B558AD" w:rsidRPr="00467FAD" w:rsidRDefault="00B558AD" w:rsidP="00730835">
            <w:pPr>
              <w:jc w:val="center"/>
              <w:rPr>
                <w:rFonts w:cs="Arial"/>
                <w:sz w:val="18"/>
                <w:szCs w:val="18"/>
              </w:rPr>
            </w:pPr>
            <w:r w:rsidRPr="00467FAD">
              <w:rPr>
                <w:rFonts w:cs="Arial"/>
                <w:sz w:val="18"/>
                <w:szCs w:val="18"/>
              </w:rPr>
              <w:t>3</w:t>
            </w:r>
          </w:p>
        </w:tc>
        <w:tc>
          <w:tcPr>
            <w:tcW w:w="2210" w:type="dxa"/>
            <w:gridSpan w:val="2"/>
            <w:vMerge/>
            <w:shd w:val="clear" w:color="auto" w:fill="DBE5F1"/>
          </w:tcPr>
          <w:p w14:paraId="3AF293AA" w14:textId="77777777" w:rsidR="00B558AD" w:rsidRPr="00467FAD" w:rsidRDefault="00B558AD" w:rsidP="00730835">
            <w:pPr>
              <w:jc w:val="left"/>
              <w:rPr>
                <w:rFonts w:cs="Arial"/>
                <w:sz w:val="18"/>
                <w:szCs w:val="18"/>
              </w:rPr>
            </w:pPr>
          </w:p>
        </w:tc>
        <w:tc>
          <w:tcPr>
            <w:tcW w:w="346" w:type="dxa"/>
            <w:vMerge/>
            <w:shd w:val="clear" w:color="auto" w:fill="auto"/>
          </w:tcPr>
          <w:p w14:paraId="0717C551" w14:textId="77777777" w:rsidR="00B558AD" w:rsidRPr="00467FAD" w:rsidRDefault="00B558AD" w:rsidP="00730835">
            <w:pPr>
              <w:jc w:val="left"/>
              <w:rPr>
                <w:rFonts w:cs="Arial"/>
                <w:sz w:val="18"/>
                <w:szCs w:val="18"/>
              </w:rPr>
            </w:pPr>
          </w:p>
        </w:tc>
      </w:tr>
      <w:tr w:rsidR="00467FAD" w:rsidRPr="00467FAD" w14:paraId="3DCE767C" w14:textId="77777777" w:rsidTr="00B558AD">
        <w:trPr>
          <w:trHeight w:val="22"/>
          <w:tblHeader/>
        </w:trPr>
        <w:tc>
          <w:tcPr>
            <w:tcW w:w="251" w:type="dxa"/>
            <w:vMerge/>
            <w:shd w:val="clear" w:color="auto" w:fill="auto"/>
          </w:tcPr>
          <w:p w14:paraId="3AB52A5E" w14:textId="77777777" w:rsidR="00B558AD" w:rsidRPr="00467FAD" w:rsidRDefault="00B558AD" w:rsidP="00730835">
            <w:pPr>
              <w:jc w:val="left"/>
              <w:rPr>
                <w:rFonts w:cs="Arial"/>
                <w:sz w:val="18"/>
                <w:szCs w:val="18"/>
              </w:rPr>
            </w:pPr>
          </w:p>
        </w:tc>
        <w:tc>
          <w:tcPr>
            <w:tcW w:w="898" w:type="dxa"/>
            <w:vMerge/>
            <w:shd w:val="clear" w:color="auto" w:fill="DBE5F1"/>
            <w:vAlign w:val="center"/>
          </w:tcPr>
          <w:p w14:paraId="53273595" w14:textId="77777777" w:rsidR="00B558AD" w:rsidRPr="00467FAD" w:rsidRDefault="00B558AD" w:rsidP="00730835">
            <w:pPr>
              <w:jc w:val="left"/>
              <w:rPr>
                <w:rFonts w:cs="Arial"/>
                <w:sz w:val="18"/>
                <w:szCs w:val="18"/>
              </w:rPr>
            </w:pPr>
          </w:p>
        </w:tc>
        <w:tc>
          <w:tcPr>
            <w:tcW w:w="1234" w:type="dxa"/>
            <w:shd w:val="clear" w:color="auto" w:fill="DBE5F1"/>
          </w:tcPr>
          <w:p w14:paraId="223F8260" w14:textId="54A810E0"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40162B</w:t>
            </w:r>
          </w:p>
        </w:tc>
        <w:tc>
          <w:tcPr>
            <w:tcW w:w="1133" w:type="dxa"/>
            <w:shd w:val="clear" w:color="auto" w:fill="DBE5F1"/>
          </w:tcPr>
          <w:p w14:paraId="79797044"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shd w:val="clear" w:color="auto" w:fill="DBE5F1"/>
          </w:tcPr>
          <w:p w14:paraId="42D4E746"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gridSpan w:val="2"/>
            <w:shd w:val="clear" w:color="auto" w:fill="DBE5F1"/>
          </w:tcPr>
          <w:p w14:paraId="7CB94AF5" w14:textId="77777777" w:rsidR="00B558AD" w:rsidRPr="00467FAD" w:rsidRDefault="00B558AD" w:rsidP="00730835">
            <w:pPr>
              <w:jc w:val="center"/>
              <w:rPr>
                <w:rFonts w:cs="Arial"/>
                <w:sz w:val="18"/>
                <w:szCs w:val="18"/>
              </w:rPr>
            </w:pPr>
            <w:r w:rsidRPr="00467FAD">
              <w:rPr>
                <w:rFonts w:cs="Arial"/>
                <w:sz w:val="18"/>
                <w:szCs w:val="18"/>
              </w:rPr>
              <w:t>1</w:t>
            </w:r>
          </w:p>
        </w:tc>
        <w:tc>
          <w:tcPr>
            <w:tcW w:w="1188" w:type="dxa"/>
            <w:shd w:val="clear" w:color="auto" w:fill="DBE5F1"/>
          </w:tcPr>
          <w:p w14:paraId="6B7D93BC" w14:textId="77777777" w:rsidR="00B558AD" w:rsidRPr="00467FAD" w:rsidRDefault="00B558AD" w:rsidP="00730835">
            <w:pPr>
              <w:jc w:val="center"/>
              <w:rPr>
                <w:rFonts w:cs="Arial"/>
                <w:sz w:val="18"/>
                <w:szCs w:val="18"/>
              </w:rPr>
            </w:pPr>
            <w:r w:rsidRPr="00467FAD">
              <w:rPr>
                <w:rFonts w:cs="Arial"/>
                <w:sz w:val="18"/>
                <w:szCs w:val="18"/>
              </w:rPr>
              <w:t>1</w:t>
            </w:r>
          </w:p>
        </w:tc>
        <w:tc>
          <w:tcPr>
            <w:tcW w:w="2210" w:type="dxa"/>
            <w:gridSpan w:val="2"/>
            <w:vMerge/>
            <w:shd w:val="clear" w:color="auto" w:fill="DBE5F1"/>
          </w:tcPr>
          <w:p w14:paraId="4B998184" w14:textId="77777777" w:rsidR="00B558AD" w:rsidRPr="00467FAD" w:rsidRDefault="00B558AD" w:rsidP="00730835">
            <w:pPr>
              <w:jc w:val="left"/>
              <w:rPr>
                <w:rFonts w:cs="Arial"/>
                <w:sz w:val="18"/>
                <w:szCs w:val="18"/>
              </w:rPr>
            </w:pPr>
          </w:p>
        </w:tc>
        <w:tc>
          <w:tcPr>
            <w:tcW w:w="346" w:type="dxa"/>
            <w:vMerge/>
            <w:shd w:val="clear" w:color="auto" w:fill="auto"/>
          </w:tcPr>
          <w:p w14:paraId="5B0A8649" w14:textId="77777777" w:rsidR="00B558AD" w:rsidRPr="00467FAD" w:rsidRDefault="00B558AD" w:rsidP="00730835">
            <w:pPr>
              <w:jc w:val="left"/>
              <w:rPr>
                <w:rFonts w:cs="Arial"/>
                <w:sz w:val="18"/>
                <w:szCs w:val="18"/>
              </w:rPr>
            </w:pPr>
          </w:p>
        </w:tc>
      </w:tr>
      <w:tr w:rsidR="00467FAD" w:rsidRPr="00467FAD" w14:paraId="192E4B6C" w14:textId="77777777" w:rsidTr="00B558AD">
        <w:trPr>
          <w:trHeight w:val="22"/>
          <w:tblHeader/>
        </w:trPr>
        <w:tc>
          <w:tcPr>
            <w:tcW w:w="251" w:type="dxa"/>
            <w:vMerge/>
            <w:shd w:val="clear" w:color="auto" w:fill="auto"/>
          </w:tcPr>
          <w:p w14:paraId="34A45654" w14:textId="77777777" w:rsidR="00B558AD" w:rsidRPr="00467FAD" w:rsidRDefault="00B558AD" w:rsidP="00730835">
            <w:pPr>
              <w:jc w:val="left"/>
              <w:rPr>
                <w:rFonts w:cs="Arial"/>
                <w:sz w:val="18"/>
                <w:szCs w:val="18"/>
              </w:rPr>
            </w:pPr>
          </w:p>
        </w:tc>
        <w:tc>
          <w:tcPr>
            <w:tcW w:w="898" w:type="dxa"/>
            <w:vMerge/>
            <w:shd w:val="clear" w:color="auto" w:fill="DBE5F1"/>
            <w:vAlign w:val="center"/>
          </w:tcPr>
          <w:p w14:paraId="1F90A1D8" w14:textId="77777777" w:rsidR="00B558AD" w:rsidRPr="00467FAD" w:rsidRDefault="00B558AD" w:rsidP="00730835">
            <w:pPr>
              <w:jc w:val="left"/>
              <w:rPr>
                <w:rFonts w:cs="Arial"/>
                <w:sz w:val="18"/>
                <w:szCs w:val="18"/>
              </w:rPr>
            </w:pPr>
          </w:p>
        </w:tc>
        <w:tc>
          <w:tcPr>
            <w:tcW w:w="1234" w:type="dxa"/>
            <w:shd w:val="clear" w:color="auto" w:fill="DBE5F1"/>
          </w:tcPr>
          <w:p w14:paraId="0A9DA055" w14:textId="4E9C51B1"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40182A</w:t>
            </w:r>
          </w:p>
        </w:tc>
        <w:tc>
          <w:tcPr>
            <w:tcW w:w="1133" w:type="dxa"/>
            <w:shd w:val="clear" w:color="auto" w:fill="DBE5F1"/>
          </w:tcPr>
          <w:p w14:paraId="5C1C8D95"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shd w:val="clear" w:color="auto" w:fill="DBE5F1"/>
          </w:tcPr>
          <w:p w14:paraId="4E706984" w14:textId="77777777" w:rsidR="00B558AD" w:rsidRPr="00467FAD" w:rsidRDefault="00B558AD" w:rsidP="00730835">
            <w:pPr>
              <w:jc w:val="center"/>
              <w:rPr>
                <w:rFonts w:cs="Arial"/>
                <w:sz w:val="18"/>
                <w:szCs w:val="18"/>
              </w:rPr>
            </w:pPr>
            <w:r w:rsidRPr="00467FAD">
              <w:rPr>
                <w:rFonts w:cs="Arial"/>
                <w:sz w:val="18"/>
                <w:szCs w:val="18"/>
              </w:rPr>
              <w:t>4</w:t>
            </w:r>
          </w:p>
        </w:tc>
        <w:tc>
          <w:tcPr>
            <w:tcW w:w="1133" w:type="dxa"/>
            <w:gridSpan w:val="2"/>
            <w:shd w:val="clear" w:color="auto" w:fill="DBE5F1"/>
          </w:tcPr>
          <w:p w14:paraId="498CC55E" w14:textId="77777777" w:rsidR="00B558AD" w:rsidRPr="00467FAD" w:rsidRDefault="00B558AD" w:rsidP="00730835">
            <w:pPr>
              <w:jc w:val="center"/>
              <w:rPr>
                <w:rFonts w:cs="Arial"/>
                <w:sz w:val="18"/>
                <w:szCs w:val="18"/>
              </w:rPr>
            </w:pPr>
            <w:r w:rsidRPr="00467FAD">
              <w:rPr>
                <w:rFonts w:cs="Arial"/>
                <w:sz w:val="18"/>
                <w:szCs w:val="18"/>
              </w:rPr>
              <w:t>1</w:t>
            </w:r>
          </w:p>
        </w:tc>
        <w:tc>
          <w:tcPr>
            <w:tcW w:w="1188" w:type="dxa"/>
            <w:shd w:val="clear" w:color="auto" w:fill="DBE5F1"/>
          </w:tcPr>
          <w:p w14:paraId="387C8DE0" w14:textId="77777777" w:rsidR="00B558AD" w:rsidRPr="00467FAD" w:rsidRDefault="00B558AD" w:rsidP="00730835">
            <w:pPr>
              <w:jc w:val="center"/>
              <w:rPr>
                <w:rFonts w:cs="Arial"/>
                <w:sz w:val="18"/>
                <w:szCs w:val="18"/>
              </w:rPr>
            </w:pPr>
            <w:r w:rsidRPr="00467FAD">
              <w:rPr>
                <w:rFonts w:cs="Arial"/>
                <w:sz w:val="18"/>
                <w:szCs w:val="18"/>
              </w:rPr>
              <w:t>4</w:t>
            </w:r>
          </w:p>
        </w:tc>
        <w:tc>
          <w:tcPr>
            <w:tcW w:w="2210" w:type="dxa"/>
            <w:gridSpan w:val="2"/>
            <w:vMerge/>
            <w:shd w:val="clear" w:color="auto" w:fill="DBE5F1"/>
          </w:tcPr>
          <w:p w14:paraId="1D5BA557" w14:textId="77777777" w:rsidR="00B558AD" w:rsidRPr="00467FAD" w:rsidRDefault="00B558AD" w:rsidP="00730835">
            <w:pPr>
              <w:jc w:val="left"/>
              <w:rPr>
                <w:rFonts w:cs="Arial"/>
                <w:sz w:val="18"/>
                <w:szCs w:val="18"/>
              </w:rPr>
            </w:pPr>
          </w:p>
        </w:tc>
        <w:tc>
          <w:tcPr>
            <w:tcW w:w="346" w:type="dxa"/>
            <w:vMerge/>
            <w:shd w:val="clear" w:color="auto" w:fill="auto"/>
          </w:tcPr>
          <w:p w14:paraId="5FE2C1B6" w14:textId="77777777" w:rsidR="00B558AD" w:rsidRPr="00467FAD" w:rsidRDefault="00B558AD" w:rsidP="00730835">
            <w:pPr>
              <w:jc w:val="left"/>
              <w:rPr>
                <w:rFonts w:cs="Arial"/>
                <w:sz w:val="18"/>
                <w:szCs w:val="18"/>
              </w:rPr>
            </w:pPr>
          </w:p>
        </w:tc>
      </w:tr>
      <w:tr w:rsidR="00467FAD" w:rsidRPr="00467FAD" w14:paraId="76A4F482" w14:textId="77777777" w:rsidTr="00B558AD">
        <w:trPr>
          <w:trHeight w:val="22"/>
          <w:tblHeader/>
        </w:trPr>
        <w:tc>
          <w:tcPr>
            <w:tcW w:w="251" w:type="dxa"/>
            <w:vMerge/>
            <w:shd w:val="clear" w:color="auto" w:fill="auto"/>
          </w:tcPr>
          <w:p w14:paraId="20101BB8" w14:textId="77777777" w:rsidR="00B558AD" w:rsidRPr="00467FAD" w:rsidRDefault="00B558AD" w:rsidP="00730835">
            <w:pPr>
              <w:jc w:val="left"/>
              <w:rPr>
                <w:rFonts w:cs="Arial"/>
                <w:sz w:val="18"/>
                <w:szCs w:val="18"/>
              </w:rPr>
            </w:pPr>
          </w:p>
        </w:tc>
        <w:tc>
          <w:tcPr>
            <w:tcW w:w="898" w:type="dxa"/>
            <w:vMerge w:val="restart"/>
            <w:shd w:val="clear" w:color="auto" w:fill="DBE5F1"/>
          </w:tcPr>
          <w:p w14:paraId="25041F23" w14:textId="03B8C447" w:rsidR="00B558AD" w:rsidRPr="00467FAD" w:rsidRDefault="00B558AD" w:rsidP="00730835">
            <w:pPr>
              <w:jc w:val="left"/>
              <w:rPr>
                <w:rFonts w:cs="Arial"/>
                <w:sz w:val="18"/>
                <w:szCs w:val="18"/>
              </w:rPr>
            </w:pPr>
            <w:r w:rsidRPr="00467FAD">
              <w:rPr>
                <w:rFonts w:cs="Arial"/>
                <w:sz w:val="18"/>
                <w:szCs w:val="18"/>
              </w:rPr>
              <w:t>Update</w:t>
            </w:r>
          </w:p>
        </w:tc>
        <w:tc>
          <w:tcPr>
            <w:tcW w:w="1234" w:type="dxa"/>
            <w:shd w:val="clear" w:color="auto" w:fill="DBE5F1"/>
          </w:tcPr>
          <w:p w14:paraId="2A2B4B85" w14:textId="5DF6D7DA"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251200</w:t>
            </w:r>
          </w:p>
        </w:tc>
        <w:tc>
          <w:tcPr>
            <w:tcW w:w="1133" w:type="dxa"/>
            <w:shd w:val="clear" w:color="auto" w:fill="DBE5F1"/>
          </w:tcPr>
          <w:p w14:paraId="59FD03EF"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shd w:val="clear" w:color="auto" w:fill="DBE5F1"/>
          </w:tcPr>
          <w:p w14:paraId="5A8CC0C3" w14:textId="77777777" w:rsidR="00B558AD" w:rsidRPr="00467FAD" w:rsidRDefault="00B558AD" w:rsidP="00730835">
            <w:pPr>
              <w:jc w:val="center"/>
              <w:rPr>
                <w:rFonts w:cs="Arial"/>
                <w:sz w:val="18"/>
                <w:szCs w:val="18"/>
              </w:rPr>
            </w:pPr>
            <w:r w:rsidRPr="00467FAD">
              <w:rPr>
                <w:rFonts w:cs="Arial"/>
                <w:sz w:val="18"/>
                <w:szCs w:val="18"/>
              </w:rPr>
              <w:t>8</w:t>
            </w:r>
          </w:p>
        </w:tc>
        <w:tc>
          <w:tcPr>
            <w:tcW w:w="1133" w:type="dxa"/>
            <w:gridSpan w:val="2"/>
            <w:shd w:val="clear" w:color="auto" w:fill="DBE5F1"/>
          </w:tcPr>
          <w:p w14:paraId="64CBE9FB" w14:textId="77777777" w:rsidR="00B558AD" w:rsidRPr="00467FAD" w:rsidRDefault="00B558AD" w:rsidP="00730835">
            <w:pPr>
              <w:jc w:val="center"/>
              <w:rPr>
                <w:rFonts w:cs="Arial"/>
                <w:sz w:val="18"/>
                <w:szCs w:val="18"/>
              </w:rPr>
            </w:pPr>
            <w:r w:rsidRPr="00467FAD">
              <w:rPr>
                <w:rFonts w:cs="Arial"/>
                <w:sz w:val="18"/>
                <w:szCs w:val="18"/>
              </w:rPr>
              <w:t>1</w:t>
            </w:r>
          </w:p>
        </w:tc>
        <w:tc>
          <w:tcPr>
            <w:tcW w:w="1188" w:type="dxa"/>
            <w:shd w:val="clear" w:color="auto" w:fill="DBE5F1"/>
          </w:tcPr>
          <w:p w14:paraId="7DDC26A9" w14:textId="77777777" w:rsidR="00B558AD" w:rsidRPr="00467FAD" w:rsidRDefault="00B558AD" w:rsidP="00730835">
            <w:pPr>
              <w:jc w:val="center"/>
              <w:rPr>
                <w:rFonts w:cs="Arial"/>
                <w:sz w:val="18"/>
                <w:szCs w:val="18"/>
              </w:rPr>
            </w:pPr>
            <w:r w:rsidRPr="00467FAD">
              <w:rPr>
                <w:rFonts w:cs="Arial"/>
                <w:sz w:val="18"/>
                <w:szCs w:val="18"/>
              </w:rPr>
              <w:t>8</w:t>
            </w:r>
          </w:p>
        </w:tc>
        <w:tc>
          <w:tcPr>
            <w:tcW w:w="2210" w:type="dxa"/>
            <w:gridSpan w:val="2"/>
            <w:vMerge w:val="restart"/>
            <w:shd w:val="clear" w:color="auto" w:fill="DBE5F1"/>
          </w:tcPr>
          <w:p w14:paraId="01C4117E" w14:textId="7618FE80" w:rsidR="00B558AD" w:rsidRPr="00467FAD" w:rsidRDefault="00B558AD" w:rsidP="00730835">
            <w:pPr>
              <w:jc w:val="left"/>
              <w:rPr>
                <w:rFonts w:cs="Arial"/>
                <w:sz w:val="18"/>
                <w:szCs w:val="18"/>
              </w:rPr>
            </w:pPr>
            <w:r w:rsidRPr="00467FAD">
              <w:rPr>
                <w:rFonts w:cs="Arial"/>
                <w:sz w:val="18"/>
                <w:szCs w:val="18"/>
              </w:rPr>
              <w:t>Cells from the previous test</w:t>
            </w:r>
            <w:r w:rsidR="004A7876">
              <w:rPr>
                <w:rFonts w:cs="Arial"/>
                <w:sz w:val="18"/>
                <w:szCs w:val="18"/>
              </w:rPr>
              <w:t xml:space="preserve"> </w:t>
            </w:r>
            <w:r w:rsidRPr="00467FAD">
              <w:rPr>
                <w:rFonts w:cs="Arial"/>
                <w:sz w:val="18"/>
                <w:szCs w:val="18"/>
              </w:rPr>
              <w:t>(same status)</w:t>
            </w:r>
          </w:p>
        </w:tc>
        <w:tc>
          <w:tcPr>
            <w:tcW w:w="346" w:type="dxa"/>
            <w:vMerge/>
            <w:shd w:val="clear" w:color="auto" w:fill="auto"/>
          </w:tcPr>
          <w:p w14:paraId="59DFB80F" w14:textId="77777777" w:rsidR="00B558AD" w:rsidRPr="00467FAD" w:rsidRDefault="00B558AD" w:rsidP="00730835">
            <w:pPr>
              <w:jc w:val="left"/>
              <w:rPr>
                <w:rFonts w:cs="Arial"/>
                <w:sz w:val="18"/>
                <w:szCs w:val="18"/>
              </w:rPr>
            </w:pPr>
          </w:p>
        </w:tc>
      </w:tr>
      <w:tr w:rsidR="00467FAD" w:rsidRPr="00467FAD" w14:paraId="5779A967" w14:textId="77777777" w:rsidTr="00B558AD">
        <w:trPr>
          <w:trHeight w:val="22"/>
          <w:tblHeader/>
        </w:trPr>
        <w:tc>
          <w:tcPr>
            <w:tcW w:w="251" w:type="dxa"/>
            <w:vMerge/>
            <w:shd w:val="clear" w:color="auto" w:fill="auto"/>
          </w:tcPr>
          <w:p w14:paraId="314526FF" w14:textId="77777777" w:rsidR="00B558AD" w:rsidRPr="00467FAD" w:rsidRDefault="00B558AD" w:rsidP="00730835">
            <w:pPr>
              <w:jc w:val="left"/>
              <w:rPr>
                <w:rFonts w:cs="Arial"/>
                <w:sz w:val="18"/>
                <w:szCs w:val="18"/>
              </w:rPr>
            </w:pPr>
          </w:p>
        </w:tc>
        <w:tc>
          <w:tcPr>
            <w:tcW w:w="898" w:type="dxa"/>
            <w:vMerge/>
            <w:shd w:val="clear" w:color="auto" w:fill="DBE5F1"/>
            <w:vAlign w:val="center"/>
          </w:tcPr>
          <w:p w14:paraId="44F5E392" w14:textId="77777777" w:rsidR="00B558AD" w:rsidRPr="00467FAD" w:rsidRDefault="00B558AD" w:rsidP="00730835">
            <w:pPr>
              <w:jc w:val="left"/>
              <w:rPr>
                <w:rFonts w:cs="Arial"/>
                <w:sz w:val="18"/>
                <w:szCs w:val="18"/>
              </w:rPr>
            </w:pPr>
          </w:p>
        </w:tc>
        <w:tc>
          <w:tcPr>
            <w:tcW w:w="1234" w:type="dxa"/>
            <w:shd w:val="clear" w:color="auto" w:fill="DBE5F1"/>
          </w:tcPr>
          <w:p w14:paraId="28283733" w14:textId="61C3BD41"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255000</w:t>
            </w:r>
          </w:p>
        </w:tc>
        <w:tc>
          <w:tcPr>
            <w:tcW w:w="1133" w:type="dxa"/>
            <w:shd w:val="clear" w:color="auto" w:fill="DBE5F1"/>
          </w:tcPr>
          <w:p w14:paraId="29DA6D3B" w14:textId="77777777" w:rsidR="00B558AD" w:rsidRPr="00467FAD" w:rsidRDefault="00B558AD" w:rsidP="00730835">
            <w:pPr>
              <w:jc w:val="center"/>
              <w:rPr>
                <w:rFonts w:cs="Arial"/>
                <w:sz w:val="18"/>
                <w:szCs w:val="18"/>
              </w:rPr>
            </w:pPr>
            <w:r w:rsidRPr="00467FAD">
              <w:rPr>
                <w:rFonts w:cs="Arial"/>
                <w:sz w:val="18"/>
                <w:szCs w:val="18"/>
              </w:rPr>
              <w:t>3</w:t>
            </w:r>
          </w:p>
        </w:tc>
        <w:tc>
          <w:tcPr>
            <w:tcW w:w="1133" w:type="dxa"/>
            <w:shd w:val="clear" w:color="auto" w:fill="DBE5F1"/>
          </w:tcPr>
          <w:p w14:paraId="3B9D31C6" w14:textId="77777777" w:rsidR="00B558AD" w:rsidRPr="00467FAD" w:rsidRDefault="00B558AD" w:rsidP="00730835">
            <w:pPr>
              <w:jc w:val="center"/>
              <w:rPr>
                <w:rFonts w:cs="Arial"/>
                <w:sz w:val="18"/>
                <w:szCs w:val="18"/>
              </w:rPr>
            </w:pPr>
            <w:r w:rsidRPr="00467FAD">
              <w:rPr>
                <w:rFonts w:cs="Arial"/>
                <w:sz w:val="18"/>
                <w:szCs w:val="18"/>
              </w:rPr>
              <w:t>0</w:t>
            </w:r>
          </w:p>
        </w:tc>
        <w:tc>
          <w:tcPr>
            <w:tcW w:w="1133" w:type="dxa"/>
            <w:gridSpan w:val="2"/>
            <w:shd w:val="clear" w:color="auto" w:fill="DBE5F1"/>
          </w:tcPr>
          <w:p w14:paraId="188B3B65" w14:textId="77777777" w:rsidR="00B558AD" w:rsidRPr="00467FAD" w:rsidRDefault="00B558AD" w:rsidP="00730835">
            <w:pPr>
              <w:jc w:val="center"/>
              <w:rPr>
                <w:rFonts w:cs="Arial"/>
                <w:sz w:val="18"/>
                <w:szCs w:val="18"/>
              </w:rPr>
            </w:pPr>
            <w:r w:rsidRPr="00467FAD">
              <w:rPr>
                <w:rFonts w:cs="Arial"/>
                <w:sz w:val="18"/>
                <w:szCs w:val="18"/>
              </w:rPr>
              <w:t>3</w:t>
            </w:r>
          </w:p>
        </w:tc>
        <w:tc>
          <w:tcPr>
            <w:tcW w:w="1188" w:type="dxa"/>
            <w:shd w:val="clear" w:color="auto" w:fill="DBE5F1"/>
          </w:tcPr>
          <w:p w14:paraId="30724997" w14:textId="77777777" w:rsidR="00B558AD" w:rsidRPr="00467FAD" w:rsidRDefault="00B558AD" w:rsidP="00730835">
            <w:pPr>
              <w:jc w:val="center"/>
              <w:rPr>
                <w:rFonts w:cs="Arial"/>
                <w:sz w:val="18"/>
                <w:szCs w:val="18"/>
              </w:rPr>
            </w:pPr>
            <w:r w:rsidRPr="00467FAD">
              <w:rPr>
                <w:rFonts w:cs="Arial"/>
                <w:sz w:val="18"/>
                <w:szCs w:val="18"/>
              </w:rPr>
              <w:t>0</w:t>
            </w:r>
          </w:p>
        </w:tc>
        <w:tc>
          <w:tcPr>
            <w:tcW w:w="2210" w:type="dxa"/>
            <w:gridSpan w:val="2"/>
            <w:vMerge/>
            <w:shd w:val="clear" w:color="auto" w:fill="DBE5F1"/>
          </w:tcPr>
          <w:p w14:paraId="2B7DECAA" w14:textId="77777777" w:rsidR="00B558AD" w:rsidRPr="00467FAD" w:rsidRDefault="00B558AD" w:rsidP="00730835">
            <w:pPr>
              <w:jc w:val="left"/>
              <w:rPr>
                <w:rFonts w:cs="Arial"/>
                <w:sz w:val="18"/>
                <w:szCs w:val="18"/>
              </w:rPr>
            </w:pPr>
          </w:p>
        </w:tc>
        <w:tc>
          <w:tcPr>
            <w:tcW w:w="346" w:type="dxa"/>
            <w:vMerge/>
            <w:shd w:val="clear" w:color="auto" w:fill="auto"/>
          </w:tcPr>
          <w:p w14:paraId="18ED0230" w14:textId="77777777" w:rsidR="00B558AD" w:rsidRPr="00467FAD" w:rsidRDefault="00B558AD" w:rsidP="00730835">
            <w:pPr>
              <w:jc w:val="left"/>
              <w:rPr>
                <w:rFonts w:cs="Arial"/>
                <w:sz w:val="18"/>
                <w:szCs w:val="18"/>
              </w:rPr>
            </w:pPr>
          </w:p>
        </w:tc>
      </w:tr>
      <w:tr w:rsidR="00467FAD" w:rsidRPr="00467FAD" w14:paraId="0B71F099" w14:textId="77777777" w:rsidTr="00B558AD">
        <w:trPr>
          <w:trHeight w:val="22"/>
          <w:tblHeader/>
        </w:trPr>
        <w:tc>
          <w:tcPr>
            <w:tcW w:w="251" w:type="dxa"/>
            <w:vMerge/>
            <w:shd w:val="clear" w:color="auto" w:fill="auto"/>
          </w:tcPr>
          <w:p w14:paraId="7164B692" w14:textId="77777777" w:rsidR="00B558AD" w:rsidRPr="00467FAD" w:rsidRDefault="00B558AD" w:rsidP="00730835">
            <w:pPr>
              <w:jc w:val="left"/>
              <w:rPr>
                <w:rFonts w:cs="Arial"/>
                <w:sz w:val="18"/>
                <w:szCs w:val="18"/>
              </w:rPr>
            </w:pPr>
          </w:p>
        </w:tc>
        <w:tc>
          <w:tcPr>
            <w:tcW w:w="898" w:type="dxa"/>
            <w:vMerge/>
            <w:shd w:val="clear" w:color="auto" w:fill="DBE5F1"/>
            <w:vAlign w:val="center"/>
          </w:tcPr>
          <w:p w14:paraId="3FBCFD4B" w14:textId="77777777" w:rsidR="00B558AD" w:rsidRPr="00467FAD" w:rsidRDefault="00B558AD" w:rsidP="00730835">
            <w:pPr>
              <w:jc w:val="left"/>
              <w:rPr>
                <w:rFonts w:cs="Arial"/>
                <w:sz w:val="18"/>
                <w:szCs w:val="18"/>
              </w:rPr>
            </w:pPr>
          </w:p>
        </w:tc>
        <w:tc>
          <w:tcPr>
            <w:tcW w:w="1234" w:type="dxa"/>
            <w:shd w:val="clear" w:color="auto" w:fill="DBE5F1"/>
          </w:tcPr>
          <w:p w14:paraId="504E02A2" w14:textId="2D405881"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280200</w:t>
            </w:r>
          </w:p>
        </w:tc>
        <w:tc>
          <w:tcPr>
            <w:tcW w:w="1133" w:type="dxa"/>
            <w:shd w:val="clear" w:color="auto" w:fill="DBE5F1"/>
          </w:tcPr>
          <w:p w14:paraId="5BC7D944" w14:textId="77777777" w:rsidR="00B558AD" w:rsidRPr="00467FAD" w:rsidRDefault="00B558AD" w:rsidP="00730835">
            <w:pPr>
              <w:jc w:val="center"/>
              <w:rPr>
                <w:rFonts w:cs="Arial"/>
                <w:sz w:val="18"/>
                <w:szCs w:val="18"/>
              </w:rPr>
            </w:pPr>
            <w:r w:rsidRPr="00467FAD">
              <w:rPr>
                <w:rFonts w:cs="Arial"/>
                <w:sz w:val="18"/>
                <w:szCs w:val="18"/>
              </w:rPr>
              <w:t>2</w:t>
            </w:r>
          </w:p>
        </w:tc>
        <w:tc>
          <w:tcPr>
            <w:tcW w:w="1133" w:type="dxa"/>
            <w:shd w:val="clear" w:color="auto" w:fill="DBE5F1"/>
          </w:tcPr>
          <w:p w14:paraId="1CE6EC6F"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gridSpan w:val="2"/>
            <w:shd w:val="clear" w:color="auto" w:fill="DBE5F1"/>
          </w:tcPr>
          <w:p w14:paraId="620912EC" w14:textId="77777777" w:rsidR="00B558AD" w:rsidRPr="00467FAD" w:rsidRDefault="00B558AD" w:rsidP="00730835">
            <w:pPr>
              <w:jc w:val="center"/>
              <w:rPr>
                <w:rFonts w:cs="Arial"/>
                <w:sz w:val="18"/>
                <w:szCs w:val="18"/>
              </w:rPr>
            </w:pPr>
            <w:r w:rsidRPr="00467FAD">
              <w:rPr>
                <w:rFonts w:cs="Arial"/>
                <w:sz w:val="18"/>
                <w:szCs w:val="18"/>
              </w:rPr>
              <w:t>2</w:t>
            </w:r>
          </w:p>
        </w:tc>
        <w:tc>
          <w:tcPr>
            <w:tcW w:w="1188" w:type="dxa"/>
            <w:shd w:val="clear" w:color="auto" w:fill="DBE5F1"/>
          </w:tcPr>
          <w:p w14:paraId="1127D535" w14:textId="77777777" w:rsidR="00B558AD" w:rsidRPr="00467FAD" w:rsidRDefault="00B558AD" w:rsidP="00730835">
            <w:pPr>
              <w:jc w:val="center"/>
              <w:rPr>
                <w:rFonts w:cs="Arial"/>
                <w:sz w:val="18"/>
                <w:szCs w:val="18"/>
              </w:rPr>
            </w:pPr>
            <w:r w:rsidRPr="00467FAD">
              <w:rPr>
                <w:rFonts w:cs="Arial"/>
                <w:sz w:val="18"/>
                <w:szCs w:val="18"/>
              </w:rPr>
              <w:t>1</w:t>
            </w:r>
          </w:p>
        </w:tc>
        <w:tc>
          <w:tcPr>
            <w:tcW w:w="2210" w:type="dxa"/>
            <w:gridSpan w:val="2"/>
            <w:vMerge/>
            <w:shd w:val="clear" w:color="auto" w:fill="DBE5F1"/>
          </w:tcPr>
          <w:p w14:paraId="402B1431" w14:textId="77777777" w:rsidR="00B558AD" w:rsidRPr="00467FAD" w:rsidRDefault="00B558AD" w:rsidP="00730835">
            <w:pPr>
              <w:jc w:val="left"/>
              <w:rPr>
                <w:rFonts w:cs="Arial"/>
                <w:sz w:val="18"/>
                <w:szCs w:val="18"/>
              </w:rPr>
            </w:pPr>
          </w:p>
        </w:tc>
        <w:tc>
          <w:tcPr>
            <w:tcW w:w="346" w:type="dxa"/>
            <w:vMerge/>
            <w:shd w:val="clear" w:color="auto" w:fill="auto"/>
          </w:tcPr>
          <w:p w14:paraId="4FB26FA5" w14:textId="77777777" w:rsidR="00B558AD" w:rsidRPr="00467FAD" w:rsidRDefault="00B558AD" w:rsidP="00730835">
            <w:pPr>
              <w:jc w:val="left"/>
              <w:rPr>
                <w:rFonts w:cs="Arial"/>
                <w:sz w:val="18"/>
                <w:szCs w:val="18"/>
              </w:rPr>
            </w:pPr>
          </w:p>
        </w:tc>
      </w:tr>
      <w:tr w:rsidR="00467FAD" w:rsidRPr="00467FAD" w14:paraId="358616D4" w14:textId="77777777" w:rsidTr="00B558AD">
        <w:trPr>
          <w:trHeight w:val="22"/>
          <w:tblHeader/>
        </w:trPr>
        <w:tc>
          <w:tcPr>
            <w:tcW w:w="251" w:type="dxa"/>
            <w:vMerge/>
            <w:shd w:val="clear" w:color="auto" w:fill="auto"/>
          </w:tcPr>
          <w:p w14:paraId="2D27E763" w14:textId="77777777" w:rsidR="00B558AD" w:rsidRPr="00467FAD" w:rsidRDefault="00B558AD" w:rsidP="00730835">
            <w:pPr>
              <w:jc w:val="left"/>
              <w:rPr>
                <w:rFonts w:cs="Arial"/>
                <w:sz w:val="18"/>
                <w:szCs w:val="18"/>
              </w:rPr>
            </w:pPr>
          </w:p>
        </w:tc>
        <w:tc>
          <w:tcPr>
            <w:tcW w:w="898" w:type="dxa"/>
            <w:vMerge/>
            <w:shd w:val="clear" w:color="auto" w:fill="DBE5F1"/>
            <w:vAlign w:val="center"/>
          </w:tcPr>
          <w:p w14:paraId="6EE49794" w14:textId="77777777" w:rsidR="00B558AD" w:rsidRPr="00467FAD" w:rsidRDefault="00B558AD" w:rsidP="00730835">
            <w:pPr>
              <w:jc w:val="left"/>
              <w:rPr>
                <w:rFonts w:cs="Arial"/>
                <w:sz w:val="18"/>
                <w:szCs w:val="18"/>
              </w:rPr>
            </w:pPr>
          </w:p>
        </w:tc>
        <w:tc>
          <w:tcPr>
            <w:tcW w:w="1234" w:type="dxa"/>
            <w:shd w:val="clear" w:color="auto" w:fill="DBE5F1"/>
          </w:tcPr>
          <w:p w14:paraId="52980811" w14:textId="18902A4D"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301620</w:t>
            </w:r>
          </w:p>
        </w:tc>
        <w:tc>
          <w:tcPr>
            <w:tcW w:w="1133" w:type="dxa"/>
            <w:shd w:val="clear" w:color="auto" w:fill="DBE5F1"/>
          </w:tcPr>
          <w:p w14:paraId="2D7A6565" w14:textId="77777777" w:rsidR="00B558AD" w:rsidRPr="00467FAD" w:rsidRDefault="00B558AD" w:rsidP="00730835">
            <w:pPr>
              <w:jc w:val="center"/>
              <w:rPr>
                <w:rFonts w:cs="Arial"/>
                <w:sz w:val="18"/>
                <w:szCs w:val="18"/>
              </w:rPr>
            </w:pPr>
            <w:r w:rsidRPr="00467FAD">
              <w:rPr>
                <w:rFonts w:cs="Arial"/>
                <w:sz w:val="18"/>
                <w:szCs w:val="18"/>
              </w:rPr>
              <w:t>2</w:t>
            </w:r>
          </w:p>
        </w:tc>
        <w:tc>
          <w:tcPr>
            <w:tcW w:w="1133" w:type="dxa"/>
            <w:shd w:val="clear" w:color="auto" w:fill="DBE5F1"/>
          </w:tcPr>
          <w:p w14:paraId="4B9098C6" w14:textId="77777777" w:rsidR="00B558AD" w:rsidRPr="00467FAD" w:rsidRDefault="00B558AD" w:rsidP="00730835">
            <w:pPr>
              <w:jc w:val="center"/>
              <w:rPr>
                <w:rFonts w:cs="Arial"/>
                <w:sz w:val="18"/>
                <w:szCs w:val="18"/>
              </w:rPr>
            </w:pPr>
            <w:r w:rsidRPr="00467FAD">
              <w:rPr>
                <w:rFonts w:cs="Arial"/>
                <w:sz w:val="18"/>
                <w:szCs w:val="18"/>
              </w:rPr>
              <w:t>4</w:t>
            </w:r>
          </w:p>
        </w:tc>
        <w:tc>
          <w:tcPr>
            <w:tcW w:w="1133" w:type="dxa"/>
            <w:gridSpan w:val="2"/>
            <w:shd w:val="clear" w:color="auto" w:fill="DBE5F1"/>
          </w:tcPr>
          <w:p w14:paraId="0541CFE8" w14:textId="77777777" w:rsidR="00B558AD" w:rsidRPr="00467FAD" w:rsidRDefault="00B558AD" w:rsidP="00730835">
            <w:pPr>
              <w:jc w:val="center"/>
              <w:rPr>
                <w:rFonts w:cs="Arial"/>
                <w:sz w:val="18"/>
                <w:szCs w:val="18"/>
              </w:rPr>
            </w:pPr>
            <w:r w:rsidRPr="00467FAD">
              <w:rPr>
                <w:rFonts w:cs="Arial"/>
                <w:sz w:val="18"/>
                <w:szCs w:val="18"/>
              </w:rPr>
              <w:t>2</w:t>
            </w:r>
          </w:p>
        </w:tc>
        <w:tc>
          <w:tcPr>
            <w:tcW w:w="1188" w:type="dxa"/>
            <w:shd w:val="clear" w:color="auto" w:fill="DBE5F1"/>
          </w:tcPr>
          <w:p w14:paraId="48D1A0F1" w14:textId="77777777" w:rsidR="00B558AD" w:rsidRPr="00467FAD" w:rsidRDefault="00B558AD" w:rsidP="00730835">
            <w:pPr>
              <w:jc w:val="center"/>
              <w:rPr>
                <w:rFonts w:cs="Arial"/>
                <w:sz w:val="18"/>
                <w:szCs w:val="18"/>
              </w:rPr>
            </w:pPr>
            <w:r w:rsidRPr="00467FAD">
              <w:rPr>
                <w:rFonts w:cs="Arial"/>
                <w:sz w:val="18"/>
                <w:szCs w:val="18"/>
              </w:rPr>
              <w:t>4</w:t>
            </w:r>
          </w:p>
        </w:tc>
        <w:tc>
          <w:tcPr>
            <w:tcW w:w="2210" w:type="dxa"/>
            <w:gridSpan w:val="2"/>
            <w:vMerge/>
            <w:shd w:val="clear" w:color="auto" w:fill="DBE5F1"/>
          </w:tcPr>
          <w:p w14:paraId="2D181717" w14:textId="77777777" w:rsidR="00B558AD" w:rsidRPr="00467FAD" w:rsidRDefault="00B558AD" w:rsidP="00730835">
            <w:pPr>
              <w:jc w:val="left"/>
              <w:rPr>
                <w:rFonts w:cs="Arial"/>
                <w:sz w:val="18"/>
                <w:szCs w:val="18"/>
              </w:rPr>
            </w:pPr>
          </w:p>
        </w:tc>
        <w:tc>
          <w:tcPr>
            <w:tcW w:w="346" w:type="dxa"/>
            <w:vMerge/>
            <w:shd w:val="clear" w:color="auto" w:fill="auto"/>
          </w:tcPr>
          <w:p w14:paraId="103AA985" w14:textId="77777777" w:rsidR="00B558AD" w:rsidRPr="00467FAD" w:rsidRDefault="00B558AD" w:rsidP="00730835">
            <w:pPr>
              <w:jc w:val="left"/>
              <w:rPr>
                <w:rFonts w:cs="Arial"/>
                <w:sz w:val="18"/>
                <w:szCs w:val="18"/>
              </w:rPr>
            </w:pPr>
          </w:p>
        </w:tc>
      </w:tr>
      <w:tr w:rsidR="00467FAD" w:rsidRPr="00467FAD" w14:paraId="54166B1C" w14:textId="77777777" w:rsidTr="00B558AD">
        <w:trPr>
          <w:trHeight w:val="22"/>
          <w:tblHeader/>
        </w:trPr>
        <w:tc>
          <w:tcPr>
            <w:tcW w:w="251" w:type="dxa"/>
            <w:vMerge/>
            <w:shd w:val="clear" w:color="auto" w:fill="auto"/>
          </w:tcPr>
          <w:p w14:paraId="74268FBD" w14:textId="77777777" w:rsidR="00B558AD" w:rsidRPr="00467FAD" w:rsidRDefault="00B558AD" w:rsidP="00730835">
            <w:pPr>
              <w:jc w:val="left"/>
              <w:rPr>
                <w:rFonts w:cs="Arial"/>
                <w:sz w:val="18"/>
                <w:szCs w:val="18"/>
              </w:rPr>
            </w:pPr>
          </w:p>
        </w:tc>
        <w:tc>
          <w:tcPr>
            <w:tcW w:w="898" w:type="dxa"/>
            <w:vMerge/>
            <w:shd w:val="clear" w:color="auto" w:fill="DBE5F1"/>
            <w:vAlign w:val="center"/>
          </w:tcPr>
          <w:p w14:paraId="066545DE" w14:textId="77777777" w:rsidR="00B558AD" w:rsidRPr="00467FAD" w:rsidRDefault="00B558AD" w:rsidP="00730835">
            <w:pPr>
              <w:jc w:val="left"/>
              <w:rPr>
                <w:rFonts w:cs="Arial"/>
                <w:sz w:val="18"/>
                <w:szCs w:val="18"/>
              </w:rPr>
            </w:pPr>
          </w:p>
        </w:tc>
        <w:tc>
          <w:tcPr>
            <w:tcW w:w="1234" w:type="dxa"/>
            <w:shd w:val="clear" w:color="auto" w:fill="DBE5F1"/>
          </w:tcPr>
          <w:p w14:paraId="76360107" w14:textId="6DB392DA"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380620</w:t>
            </w:r>
          </w:p>
        </w:tc>
        <w:tc>
          <w:tcPr>
            <w:tcW w:w="1133" w:type="dxa"/>
            <w:shd w:val="clear" w:color="auto" w:fill="DBE5F1"/>
          </w:tcPr>
          <w:p w14:paraId="10D27044" w14:textId="77777777" w:rsidR="00B558AD" w:rsidRPr="00467FAD" w:rsidRDefault="00B558AD" w:rsidP="00730835">
            <w:pPr>
              <w:jc w:val="center"/>
              <w:rPr>
                <w:rFonts w:cs="Arial"/>
                <w:sz w:val="18"/>
                <w:szCs w:val="18"/>
              </w:rPr>
            </w:pPr>
            <w:r w:rsidRPr="00467FAD">
              <w:rPr>
                <w:rFonts w:cs="Arial"/>
                <w:sz w:val="18"/>
                <w:szCs w:val="18"/>
              </w:rPr>
              <w:t>2</w:t>
            </w:r>
          </w:p>
        </w:tc>
        <w:tc>
          <w:tcPr>
            <w:tcW w:w="1133" w:type="dxa"/>
            <w:shd w:val="clear" w:color="auto" w:fill="DBE5F1"/>
          </w:tcPr>
          <w:p w14:paraId="7429AAF4"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gridSpan w:val="2"/>
            <w:shd w:val="clear" w:color="auto" w:fill="DBE5F1"/>
          </w:tcPr>
          <w:p w14:paraId="7D905310" w14:textId="6F80B2EC" w:rsidR="00B558AD" w:rsidRPr="00467FAD" w:rsidRDefault="00FC5A9F" w:rsidP="00730835">
            <w:pPr>
              <w:jc w:val="center"/>
              <w:rPr>
                <w:rFonts w:cs="Arial"/>
                <w:sz w:val="18"/>
                <w:szCs w:val="18"/>
              </w:rPr>
            </w:pPr>
            <w:r w:rsidRPr="00467FAD">
              <w:rPr>
                <w:rFonts w:cs="Arial"/>
                <w:sz w:val="18"/>
                <w:szCs w:val="18"/>
              </w:rPr>
              <w:t>cancelled</w:t>
            </w:r>
          </w:p>
        </w:tc>
        <w:tc>
          <w:tcPr>
            <w:tcW w:w="1188" w:type="dxa"/>
            <w:shd w:val="clear" w:color="auto" w:fill="DBE5F1"/>
          </w:tcPr>
          <w:p w14:paraId="24CF99E8" w14:textId="375CFACA" w:rsidR="00B558AD" w:rsidRPr="00467FAD" w:rsidRDefault="00B558AD" w:rsidP="00730835">
            <w:pPr>
              <w:jc w:val="center"/>
              <w:rPr>
                <w:rFonts w:cs="Arial"/>
                <w:sz w:val="18"/>
                <w:szCs w:val="18"/>
              </w:rPr>
            </w:pPr>
          </w:p>
        </w:tc>
        <w:tc>
          <w:tcPr>
            <w:tcW w:w="2210" w:type="dxa"/>
            <w:gridSpan w:val="2"/>
            <w:vMerge w:val="restart"/>
            <w:shd w:val="clear" w:color="auto" w:fill="DBE5F1"/>
          </w:tcPr>
          <w:p w14:paraId="59343E14" w14:textId="23D7705D" w:rsidR="00B558AD" w:rsidRPr="00467FAD" w:rsidRDefault="00B558AD" w:rsidP="00730835">
            <w:pPr>
              <w:jc w:val="left"/>
              <w:rPr>
                <w:rFonts w:cs="Arial"/>
                <w:sz w:val="18"/>
                <w:szCs w:val="18"/>
              </w:rPr>
            </w:pPr>
            <w:r w:rsidRPr="00467FAD">
              <w:rPr>
                <w:rFonts w:cs="Arial"/>
                <w:sz w:val="18"/>
                <w:szCs w:val="18"/>
              </w:rPr>
              <w:t xml:space="preserve">Messages should be displayed as for </w:t>
            </w:r>
            <w:r w:rsidR="004A7876">
              <w:rPr>
                <w:rFonts w:cs="Arial"/>
                <w:sz w:val="18"/>
                <w:szCs w:val="18"/>
              </w:rPr>
              <w:t xml:space="preserve">previous test </w:t>
            </w:r>
            <w:r w:rsidRPr="00467FAD">
              <w:rPr>
                <w:rFonts w:cs="Arial"/>
                <w:sz w:val="18"/>
                <w:szCs w:val="18"/>
              </w:rPr>
              <w:t>plus message relating to replaced cells:</w:t>
            </w:r>
          </w:p>
          <w:p w14:paraId="443E6972" w14:textId="7C41953B"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 xml:space="preserve">380620 is cancelled and replaced by </w:t>
            </w:r>
            <w:r w:rsidRPr="00467FAD">
              <w:rPr>
                <w:rFonts w:cs="Arial"/>
                <w:sz w:val="18"/>
                <w:szCs w:val="18"/>
              </w:rPr>
              <w:t>101GB00</w:t>
            </w:r>
            <w:r w:rsidR="00B558AD" w:rsidRPr="00467FAD">
              <w:rPr>
                <w:rFonts w:cs="Arial"/>
                <w:sz w:val="18"/>
                <w:szCs w:val="18"/>
              </w:rPr>
              <w:t xml:space="preserve">383710 &amp; </w:t>
            </w:r>
            <w:r w:rsidRPr="00467FAD">
              <w:rPr>
                <w:rFonts w:cs="Arial"/>
                <w:sz w:val="18"/>
                <w:szCs w:val="18"/>
              </w:rPr>
              <w:t>101GB00</w:t>
            </w:r>
            <w:r w:rsidR="00B558AD" w:rsidRPr="00467FAD">
              <w:rPr>
                <w:rFonts w:cs="Arial"/>
                <w:sz w:val="18"/>
                <w:szCs w:val="18"/>
              </w:rPr>
              <w:t>383720</w:t>
            </w:r>
          </w:p>
          <w:p w14:paraId="29600EA3" w14:textId="540D6784"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 xml:space="preserve">380720 is cancelled and replaced by </w:t>
            </w:r>
            <w:r w:rsidRPr="00467FAD">
              <w:rPr>
                <w:rFonts w:cs="Arial"/>
                <w:sz w:val="18"/>
                <w:szCs w:val="18"/>
              </w:rPr>
              <w:t>101GB00</w:t>
            </w:r>
            <w:r w:rsidR="00B558AD" w:rsidRPr="00467FAD">
              <w:rPr>
                <w:rFonts w:cs="Arial"/>
                <w:sz w:val="18"/>
                <w:szCs w:val="18"/>
              </w:rPr>
              <w:t>389320</w:t>
            </w:r>
          </w:p>
        </w:tc>
        <w:tc>
          <w:tcPr>
            <w:tcW w:w="346" w:type="dxa"/>
            <w:vMerge/>
            <w:shd w:val="clear" w:color="auto" w:fill="auto"/>
          </w:tcPr>
          <w:p w14:paraId="651E3CFC" w14:textId="77777777" w:rsidR="00B558AD" w:rsidRPr="00467FAD" w:rsidRDefault="00B558AD" w:rsidP="00730835">
            <w:pPr>
              <w:jc w:val="left"/>
              <w:rPr>
                <w:rFonts w:cs="Arial"/>
                <w:sz w:val="18"/>
                <w:szCs w:val="18"/>
              </w:rPr>
            </w:pPr>
          </w:p>
        </w:tc>
      </w:tr>
      <w:tr w:rsidR="00467FAD" w:rsidRPr="00467FAD" w14:paraId="7D483C52" w14:textId="77777777" w:rsidTr="00B558AD">
        <w:trPr>
          <w:trHeight w:val="22"/>
          <w:tblHeader/>
        </w:trPr>
        <w:tc>
          <w:tcPr>
            <w:tcW w:w="251" w:type="dxa"/>
            <w:vMerge/>
            <w:shd w:val="clear" w:color="auto" w:fill="auto"/>
          </w:tcPr>
          <w:p w14:paraId="7B17E9A9" w14:textId="77777777" w:rsidR="00B558AD" w:rsidRPr="00467FAD" w:rsidRDefault="00B558AD" w:rsidP="00730835">
            <w:pPr>
              <w:jc w:val="left"/>
              <w:rPr>
                <w:rFonts w:cs="Arial"/>
                <w:sz w:val="18"/>
                <w:szCs w:val="18"/>
              </w:rPr>
            </w:pPr>
          </w:p>
        </w:tc>
        <w:tc>
          <w:tcPr>
            <w:tcW w:w="898" w:type="dxa"/>
            <w:vMerge/>
            <w:vAlign w:val="center"/>
          </w:tcPr>
          <w:p w14:paraId="5F6BE617" w14:textId="77777777" w:rsidR="00B558AD" w:rsidRPr="00467FAD" w:rsidRDefault="00B558AD" w:rsidP="00730835">
            <w:pPr>
              <w:jc w:val="left"/>
              <w:rPr>
                <w:rFonts w:cs="Arial"/>
                <w:sz w:val="18"/>
                <w:szCs w:val="18"/>
              </w:rPr>
            </w:pPr>
          </w:p>
        </w:tc>
        <w:tc>
          <w:tcPr>
            <w:tcW w:w="1234" w:type="dxa"/>
            <w:shd w:val="clear" w:color="auto" w:fill="DBE5F1"/>
          </w:tcPr>
          <w:p w14:paraId="4966D732" w14:textId="214909CC"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380720</w:t>
            </w:r>
          </w:p>
        </w:tc>
        <w:tc>
          <w:tcPr>
            <w:tcW w:w="1133" w:type="dxa"/>
            <w:shd w:val="clear" w:color="auto" w:fill="DBE5F1"/>
          </w:tcPr>
          <w:p w14:paraId="095A8703" w14:textId="77777777" w:rsidR="00B558AD" w:rsidRPr="00467FAD" w:rsidRDefault="00B558AD" w:rsidP="00730835">
            <w:pPr>
              <w:jc w:val="center"/>
              <w:rPr>
                <w:rFonts w:cs="Arial"/>
                <w:sz w:val="18"/>
                <w:szCs w:val="18"/>
              </w:rPr>
            </w:pPr>
            <w:r w:rsidRPr="00467FAD">
              <w:rPr>
                <w:rFonts w:cs="Arial"/>
                <w:sz w:val="18"/>
                <w:szCs w:val="18"/>
              </w:rPr>
              <w:t>2</w:t>
            </w:r>
          </w:p>
        </w:tc>
        <w:tc>
          <w:tcPr>
            <w:tcW w:w="1133" w:type="dxa"/>
            <w:shd w:val="clear" w:color="auto" w:fill="DBE5F1"/>
          </w:tcPr>
          <w:p w14:paraId="70FA3C81"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gridSpan w:val="2"/>
            <w:shd w:val="clear" w:color="auto" w:fill="DBE5F1"/>
          </w:tcPr>
          <w:p w14:paraId="4AF00677" w14:textId="050DDA99" w:rsidR="00B558AD" w:rsidRPr="00467FAD" w:rsidRDefault="00FC5A9F" w:rsidP="00730835">
            <w:pPr>
              <w:jc w:val="center"/>
              <w:rPr>
                <w:rFonts w:cs="Arial"/>
                <w:sz w:val="18"/>
                <w:szCs w:val="18"/>
              </w:rPr>
            </w:pPr>
            <w:r w:rsidRPr="00467FAD">
              <w:rPr>
                <w:rFonts w:cs="Arial"/>
                <w:sz w:val="18"/>
                <w:szCs w:val="18"/>
              </w:rPr>
              <w:t>cancelled</w:t>
            </w:r>
          </w:p>
        </w:tc>
        <w:tc>
          <w:tcPr>
            <w:tcW w:w="1188" w:type="dxa"/>
            <w:shd w:val="clear" w:color="auto" w:fill="DBE5F1"/>
          </w:tcPr>
          <w:p w14:paraId="7534E8C1" w14:textId="7F87D06F" w:rsidR="00B558AD" w:rsidRPr="00467FAD" w:rsidRDefault="00B558AD" w:rsidP="00730835">
            <w:pPr>
              <w:jc w:val="center"/>
              <w:rPr>
                <w:rFonts w:cs="Arial"/>
                <w:sz w:val="18"/>
                <w:szCs w:val="18"/>
              </w:rPr>
            </w:pPr>
          </w:p>
        </w:tc>
        <w:tc>
          <w:tcPr>
            <w:tcW w:w="2210" w:type="dxa"/>
            <w:gridSpan w:val="2"/>
            <w:vMerge/>
            <w:vAlign w:val="center"/>
          </w:tcPr>
          <w:p w14:paraId="09D2390A" w14:textId="77777777" w:rsidR="00B558AD" w:rsidRPr="00467FAD" w:rsidRDefault="00B558AD" w:rsidP="00730835">
            <w:pPr>
              <w:jc w:val="left"/>
              <w:rPr>
                <w:rFonts w:cs="Arial"/>
                <w:sz w:val="18"/>
                <w:szCs w:val="18"/>
              </w:rPr>
            </w:pPr>
          </w:p>
        </w:tc>
        <w:tc>
          <w:tcPr>
            <w:tcW w:w="346" w:type="dxa"/>
            <w:vMerge/>
            <w:shd w:val="clear" w:color="auto" w:fill="auto"/>
          </w:tcPr>
          <w:p w14:paraId="60E2F119" w14:textId="77777777" w:rsidR="00B558AD" w:rsidRPr="00467FAD" w:rsidRDefault="00B558AD" w:rsidP="00730835">
            <w:pPr>
              <w:jc w:val="left"/>
              <w:rPr>
                <w:rFonts w:cs="Arial"/>
                <w:sz w:val="18"/>
                <w:szCs w:val="18"/>
              </w:rPr>
            </w:pPr>
          </w:p>
        </w:tc>
      </w:tr>
      <w:tr w:rsidR="00467FAD" w:rsidRPr="00467FAD" w14:paraId="61F16601" w14:textId="77777777" w:rsidTr="00B558AD">
        <w:trPr>
          <w:trHeight w:val="22"/>
          <w:tblHeader/>
        </w:trPr>
        <w:tc>
          <w:tcPr>
            <w:tcW w:w="251" w:type="dxa"/>
            <w:vMerge/>
            <w:shd w:val="clear" w:color="auto" w:fill="auto"/>
          </w:tcPr>
          <w:p w14:paraId="573F19BD" w14:textId="77777777" w:rsidR="00B558AD" w:rsidRPr="00467FAD" w:rsidRDefault="00B558AD" w:rsidP="00730835">
            <w:pPr>
              <w:jc w:val="left"/>
              <w:rPr>
                <w:rFonts w:cs="Arial"/>
                <w:sz w:val="18"/>
                <w:szCs w:val="18"/>
              </w:rPr>
            </w:pPr>
          </w:p>
        </w:tc>
        <w:tc>
          <w:tcPr>
            <w:tcW w:w="898" w:type="dxa"/>
            <w:vMerge/>
            <w:vAlign w:val="center"/>
          </w:tcPr>
          <w:p w14:paraId="2ACB3C8E" w14:textId="77777777" w:rsidR="00B558AD" w:rsidRPr="00467FAD" w:rsidRDefault="00B558AD" w:rsidP="00730835">
            <w:pPr>
              <w:jc w:val="left"/>
              <w:rPr>
                <w:rFonts w:cs="Arial"/>
                <w:sz w:val="18"/>
                <w:szCs w:val="18"/>
              </w:rPr>
            </w:pPr>
          </w:p>
        </w:tc>
        <w:tc>
          <w:tcPr>
            <w:tcW w:w="1234" w:type="dxa"/>
            <w:shd w:val="clear" w:color="auto" w:fill="DBE5F1"/>
          </w:tcPr>
          <w:p w14:paraId="51DEE5B5" w14:textId="0A099E98"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40162A</w:t>
            </w:r>
          </w:p>
        </w:tc>
        <w:tc>
          <w:tcPr>
            <w:tcW w:w="1133" w:type="dxa"/>
            <w:shd w:val="clear" w:color="auto" w:fill="DBE5F1"/>
          </w:tcPr>
          <w:p w14:paraId="6F1F2D96" w14:textId="77777777" w:rsidR="00B558AD" w:rsidRPr="00467FAD" w:rsidRDefault="00B558AD" w:rsidP="00730835">
            <w:pPr>
              <w:jc w:val="center"/>
              <w:rPr>
                <w:rFonts w:cs="Arial"/>
                <w:sz w:val="18"/>
                <w:szCs w:val="18"/>
              </w:rPr>
            </w:pPr>
            <w:r w:rsidRPr="00467FAD">
              <w:rPr>
                <w:rFonts w:cs="Arial"/>
                <w:sz w:val="18"/>
                <w:szCs w:val="18"/>
              </w:rPr>
              <w:t>9</w:t>
            </w:r>
          </w:p>
        </w:tc>
        <w:tc>
          <w:tcPr>
            <w:tcW w:w="1133" w:type="dxa"/>
            <w:shd w:val="clear" w:color="auto" w:fill="DBE5F1"/>
          </w:tcPr>
          <w:p w14:paraId="1A24D5B8" w14:textId="77777777" w:rsidR="00B558AD" w:rsidRPr="00467FAD" w:rsidRDefault="00B558AD" w:rsidP="00730835">
            <w:pPr>
              <w:jc w:val="center"/>
              <w:rPr>
                <w:rFonts w:cs="Arial"/>
                <w:sz w:val="18"/>
                <w:szCs w:val="18"/>
              </w:rPr>
            </w:pPr>
            <w:r w:rsidRPr="00467FAD">
              <w:rPr>
                <w:rFonts w:cs="Arial"/>
                <w:sz w:val="18"/>
                <w:szCs w:val="18"/>
              </w:rPr>
              <w:t>0</w:t>
            </w:r>
          </w:p>
        </w:tc>
        <w:tc>
          <w:tcPr>
            <w:tcW w:w="1133" w:type="dxa"/>
            <w:gridSpan w:val="2"/>
            <w:shd w:val="clear" w:color="auto" w:fill="DBE5F1"/>
          </w:tcPr>
          <w:p w14:paraId="1227C1FF" w14:textId="77777777" w:rsidR="00B558AD" w:rsidRPr="00467FAD" w:rsidRDefault="00B558AD" w:rsidP="00730835">
            <w:pPr>
              <w:jc w:val="center"/>
              <w:rPr>
                <w:rFonts w:cs="Arial"/>
                <w:sz w:val="18"/>
                <w:szCs w:val="18"/>
              </w:rPr>
            </w:pPr>
            <w:r w:rsidRPr="00467FAD">
              <w:rPr>
                <w:rFonts w:cs="Arial"/>
                <w:sz w:val="18"/>
                <w:szCs w:val="18"/>
              </w:rPr>
              <w:t>9</w:t>
            </w:r>
          </w:p>
        </w:tc>
        <w:tc>
          <w:tcPr>
            <w:tcW w:w="1188" w:type="dxa"/>
            <w:shd w:val="clear" w:color="auto" w:fill="DBE5F1"/>
          </w:tcPr>
          <w:p w14:paraId="1A4A186C" w14:textId="77777777" w:rsidR="00B558AD" w:rsidRPr="00467FAD" w:rsidRDefault="00B558AD" w:rsidP="00730835">
            <w:pPr>
              <w:jc w:val="center"/>
              <w:rPr>
                <w:rFonts w:cs="Arial"/>
                <w:sz w:val="18"/>
                <w:szCs w:val="18"/>
              </w:rPr>
            </w:pPr>
            <w:r w:rsidRPr="00467FAD">
              <w:rPr>
                <w:rFonts w:cs="Arial"/>
                <w:sz w:val="18"/>
                <w:szCs w:val="18"/>
              </w:rPr>
              <w:t>0</w:t>
            </w:r>
          </w:p>
        </w:tc>
        <w:tc>
          <w:tcPr>
            <w:tcW w:w="2210" w:type="dxa"/>
            <w:gridSpan w:val="2"/>
            <w:vMerge/>
            <w:vAlign w:val="center"/>
          </w:tcPr>
          <w:p w14:paraId="2797B756" w14:textId="77777777" w:rsidR="00B558AD" w:rsidRPr="00467FAD" w:rsidRDefault="00B558AD" w:rsidP="00730835">
            <w:pPr>
              <w:jc w:val="left"/>
              <w:rPr>
                <w:rFonts w:cs="Arial"/>
                <w:sz w:val="18"/>
                <w:szCs w:val="18"/>
              </w:rPr>
            </w:pPr>
          </w:p>
        </w:tc>
        <w:tc>
          <w:tcPr>
            <w:tcW w:w="346" w:type="dxa"/>
            <w:vMerge/>
            <w:shd w:val="clear" w:color="auto" w:fill="auto"/>
          </w:tcPr>
          <w:p w14:paraId="02611864" w14:textId="77777777" w:rsidR="00B558AD" w:rsidRPr="00467FAD" w:rsidRDefault="00B558AD" w:rsidP="00730835">
            <w:pPr>
              <w:jc w:val="left"/>
              <w:rPr>
                <w:rFonts w:cs="Arial"/>
                <w:sz w:val="18"/>
                <w:szCs w:val="18"/>
              </w:rPr>
            </w:pPr>
          </w:p>
        </w:tc>
      </w:tr>
      <w:tr w:rsidR="00467FAD" w:rsidRPr="00467FAD" w14:paraId="1D16A41E" w14:textId="77777777" w:rsidTr="00B558AD">
        <w:trPr>
          <w:trHeight w:val="22"/>
          <w:tblHeader/>
        </w:trPr>
        <w:tc>
          <w:tcPr>
            <w:tcW w:w="251" w:type="dxa"/>
            <w:vMerge/>
            <w:shd w:val="clear" w:color="auto" w:fill="auto"/>
          </w:tcPr>
          <w:p w14:paraId="04E31E9E" w14:textId="77777777" w:rsidR="00B558AD" w:rsidRPr="00467FAD" w:rsidRDefault="00B558AD" w:rsidP="00730835">
            <w:pPr>
              <w:jc w:val="left"/>
              <w:rPr>
                <w:rFonts w:cs="Arial"/>
                <w:sz w:val="18"/>
                <w:szCs w:val="18"/>
              </w:rPr>
            </w:pPr>
          </w:p>
        </w:tc>
        <w:tc>
          <w:tcPr>
            <w:tcW w:w="898" w:type="dxa"/>
            <w:vMerge/>
            <w:vAlign w:val="center"/>
          </w:tcPr>
          <w:p w14:paraId="181A4D3F" w14:textId="77777777" w:rsidR="00B558AD" w:rsidRPr="00467FAD" w:rsidRDefault="00B558AD" w:rsidP="00730835">
            <w:pPr>
              <w:jc w:val="left"/>
              <w:rPr>
                <w:rFonts w:cs="Arial"/>
                <w:sz w:val="18"/>
                <w:szCs w:val="18"/>
              </w:rPr>
            </w:pPr>
          </w:p>
        </w:tc>
        <w:tc>
          <w:tcPr>
            <w:tcW w:w="1234" w:type="dxa"/>
            <w:shd w:val="clear" w:color="auto" w:fill="DBE5F1"/>
          </w:tcPr>
          <w:p w14:paraId="4412260E" w14:textId="2E15EBA3"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40162B</w:t>
            </w:r>
          </w:p>
        </w:tc>
        <w:tc>
          <w:tcPr>
            <w:tcW w:w="1133" w:type="dxa"/>
            <w:shd w:val="clear" w:color="auto" w:fill="DBE5F1"/>
          </w:tcPr>
          <w:p w14:paraId="074ABB75" w14:textId="77777777" w:rsidR="00B558AD" w:rsidRPr="00467FAD" w:rsidRDefault="00B558AD" w:rsidP="00730835">
            <w:pPr>
              <w:jc w:val="center"/>
              <w:rPr>
                <w:rFonts w:cs="Arial"/>
                <w:sz w:val="18"/>
                <w:szCs w:val="18"/>
              </w:rPr>
            </w:pPr>
            <w:r w:rsidRPr="00467FAD">
              <w:rPr>
                <w:rFonts w:cs="Arial"/>
                <w:sz w:val="18"/>
                <w:szCs w:val="18"/>
              </w:rPr>
              <w:t>2</w:t>
            </w:r>
          </w:p>
        </w:tc>
        <w:tc>
          <w:tcPr>
            <w:tcW w:w="1133" w:type="dxa"/>
            <w:shd w:val="clear" w:color="auto" w:fill="DBE5F1"/>
          </w:tcPr>
          <w:p w14:paraId="59063F36"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gridSpan w:val="2"/>
            <w:shd w:val="clear" w:color="auto" w:fill="DBE5F1"/>
          </w:tcPr>
          <w:p w14:paraId="5FB3CDF0" w14:textId="77777777" w:rsidR="00B558AD" w:rsidRPr="00467FAD" w:rsidRDefault="00B558AD" w:rsidP="00730835">
            <w:pPr>
              <w:jc w:val="center"/>
              <w:rPr>
                <w:rFonts w:cs="Arial"/>
                <w:sz w:val="18"/>
                <w:szCs w:val="18"/>
              </w:rPr>
            </w:pPr>
            <w:r w:rsidRPr="00467FAD">
              <w:rPr>
                <w:rFonts w:cs="Arial"/>
                <w:sz w:val="18"/>
                <w:szCs w:val="18"/>
              </w:rPr>
              <w:t>2</w:t>
            </w:r>
          </w:p>
        </w:tc>
        <w:tc>
          <w:tcPr>
            <w:tcW w:w="1188" w:type="dxa"/>
            <w:shd w:val="clear" w:color="auto" w:fill="DBE5F1"/>
          </w:tcPr>
          <w:p w14:paraId="0FF0496E" w14:textId="77777777" w:rsidR="00B558AD" w:rsidRPr="00467FAD" w:rsidRDefault="00B558AD" w:rsidP="00730835">
            <w:pPr>
              <w:jc w:val="center"/>
              <w:rPr>
                <w:rFonts w:cs="Arial"/>
                <w:sz w:val="18"/>
                <w:szCs w:val="18"/>
              </w:rPr>
            </w:pPr>
            <w:r w:rsidRPr="00467FAD">
              <w:rPr>
                <w:rFonts w:cs="Arial"/>
                <w:sz w:val="18"/>
                <w:szCs w:val="18"/>
              </w:rPr>
              <w:t>1</w:t>
            </w:r>
          </w:p>
        </w:tc>
        <w:tc>
          <w:tcPr>
            <w:tcW w:w="2210" w:type="dxa"/>
            <w:gridSpan w:val="2"/>
            <w:vMerge/>
            <w:vAlign w:val="center"/>
          </w:tcPr>
          <w:p w14:paraId="103DC141" w14:textId="77777777" w:rsidR="00B558AD" w:rsidRPr="00467FAD" w:rsidRDefault="00B558AD" w:rsidP="00730835">
            <w:pPr>
              <w:jc w:val="left"/>
              <w:rPr>
                <w:rFonts w:cs="Arial"/>
                <w:sz w:val="18"/>
                <w:szCs w:val="18"/>
              </w:rPr>
            </w:pPr>
          </w:p>
        </w:tc>
        <w:tc>
          <w:tcPr>
            <w:tcW w:w="346" w:type="dxa"/>
            <w:vMerge/>
            <w:shd w:val="clear" w:color="auto" w:fill="auto"/>
          </w:tcPr>
          <w:p w14:paraId="2C2B883F" w14:textId="77777777" w:rsidR="00B558AD" w:rsidRPr="00467FAD" w:rsidRDefault="00B558AD" w:rsidP="00730835">
            <w:pPr>
              <w:jc w:val="left"/>
              <w:rPr>
                <w:rFonts w:cs="Arial"/>
                <w:sz w:val="18"/>
                <w:szCs w:val="18"/>
              </w:rPr>
            </w:pPr>
          </w:p>
        </w:tc>
      </w:tr>
      <w:tr w:rsidR="00467FAD" w:rsidRPr="00467FAD" w14:paraId="0EEC5B02" w14:textId="77777777" w:rsidTr="00B558AD">
        <w:trPr>
          <w:trHeight w:val="22"/>
          <w:tblHeader/>
        </w:trPr>
        <w:tc>
          <w:tcPr>
            <w:tcW w:w="251" w:type="dxa"/>
            <w:vMerge/>
            <w:shd w:val="clear" w:color="auto" w:fill="auto"/>
          </w:tcPr>
          <w:p w14:paraId="08A2D477" w14:textId="77777777" w:rsidR="00B558AD" w:rsidRPr="00467FAD" w:rsidRDefault="00B558AD" w:rsidP="00730835">
            <w:pPr>
              <w:jc w:val="left"/>
              <w:rPr>
                <w:rFonts w:cs="Arial"/>
                <w:sz w:val="18"/>
                <w:szCs w:val="18"/>
              </w:rPr>
            </w:pPr>
          </w:p>
        </w:tc>
        <w:tc>
          <w:tcPr>
            <w:tcW w:w="898" w:type="dxa"/>
            <w:vMerge/>
            <w:vAlign w:val="center"/>
          </w:tcPr>
          <w:p w14:paraId="69BD8A3B" w14:textId="77777777" w:rsidR="00B558AD" w:rsidRPr="00467FAD" w:rsidRDefault="00B558AD" w:rsidP="00730835">
            <w:pPr>
              <w:jc w:val="left"/>
              <w:rPr>
                <w:rFonts w:cs="Arial"/>
                <w:sz w:val="18"/>
                <w:szCs w:val="18"/>
              </w:rPr>
            </w:pPr>
          </w:p>
        </w:tc>
        <w:tc>
          <w:tcPr>
            <w:tcW w:w="1234" w:type="dxa"/>
            <w:shd w:val="clear" w:color="auto" w:fill="DBE5F1"/>
          </w:tcPr>
          <w:p w14:paraId="276CF1B2" w14:textId="19FD8B75"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40182A</w:t>
            </w:r>
          </w:p>
        </w:tc>
        <w:tc>
          <w:tcPr>
            <w:tcW w:w="1133" w:type="dxa"/>
            <w:shd w:val="clear" w:color="auto" w:fill="DBE5F1"/>
          </w:tcPr>
          <w:p w14:paraId="19810199"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shd w:val="clear" w:color="auto" w:fill="DBE5F1"/>
          </w:tcPr>
          <w:p w14:paraId="05270C73" w14:textId="77777777" w:rsidR="00B558AD" w:rsidRPr="00467FAD" w:rsidRDefault="00B558AD" w:rsidP="00730835">
            <w:pPr>
              <w:jc w:val="center"/>
              <w:rPr>
                <w:rFonts w:cs="Arial"/>
                <w:sz w:val="18"/>
                <w:szCs w:val="18"/>
              </w:rPr>
            </w:pPr>
            <w:r w:rsidRPr="00467FAD">
              <w:rPr>
                <w:rFonts w:cs="Arial"/>
                <w:sz w:val="18"/>
                <w:szCs w:val="18"/>
              </w:rPr>
              <w:t>5</w:t>
            </w:r>
          </w:p>
        </w:tc>
        <w:tc>
          <w:tcPr>
            <w:tcW w:w="1133" w:type="dxa"/>
            <w:gridSpan w:val="2"/>
            <w:shd w:val="clear" w:color="auto" w:fill="DBE5F1"/>
          </w:tcPr>
          <w:p w14:paraId="46153E4A" w14:textId="77777777" w:rsidR="00B558AD" w:rsidRPr="00467FAD" w:rsidRDefault="00B558AD" w:rsidP="00730835">
            <w:pPr>
              <w:jc w:val="center"/>
              <w:rPr>
                <w:rFonts w:cs="Arial"/>
                <w:sz w:val="18"/>
                <w:szCs w:val="18"/>
              </w:rPr>
            </w:pPr>
            <w:r w:rsidRPr="00467FAD">
              <w:rPr>
                <w:rFonts w:cs="Arial"/>
                <w:sz w:val="18"/>
                <w:szCs w:val="18"/>
              </w:rPr>
              <w:t>1</w:t>
            </w:r>
          </w:p>
        </w:tc>
        <w:tc>
          <w:tcPr>
            <w:tcW w:w="1188" w:type="dxa"/>
            <w:shd w:val="clear" w:color="auto" w:fill="DBE5F1"/>
          </w:tcPr>
          <w:p w14:paraId="380384A9" w14:textId="77777777" w:rsidR="00B558AD" w:rsidRPr="00467FAD" w:rsidRDefault="00B558AD" w:rsidP="00730835">
            <w:pPr>
              <w:jc w:val="center"/>
              <w:rPr>
                <w:rFonts w:cs="Arial"/>
                <w:sz w:val="18"/>
                <w:szCs w:val="18"/>
              </w:rPr>
            </w:pPr>
            <w:r w:rsidRPr="00467FAD">
              <w:rPr>
                <w:rFonts w:cs="Arial"/>
                <w:sz w:val="18"/>
                <w:szCs w:val="18"/>
              </w:rPr>
              <w:t>5</w:t>
            </w:r>
          </w:p>
        </w:tc>
        <w:tc>
          <w:tcPr>
            <w:tcW w:w="2210" w:type="dxa"/>
            <w:gridSpan w:val="2"/>
            <w:vMerge/>
            <w:vAlign w:val="center"/>
          </w:tcPr>
          <w:p w14:paraId="7A0510D2" w14:textId="77777777" w:rsidR="00B558AD" w:rsidRPr="00467FAD" w:rsidRDefault="00B558AD" w:rsidP="00730835">
            <w:pPr>
              <w:jc w:val="left"/>
              <w:rPr>
                <w:rFonts w:cs="Arial"/>
                <w:sz w:val="18"/>
                <w:szCs w:val="18"/>
              </w:rPr>
            </w:pPr>
          </w:p>
        </w:tc>
        <w:tc>
          <w:tcPr>
            <w:tcW w:w="346" w:type="dxa"/>
            <w:vMerge/>
            <w:shd w:val="clear" w:color="auto" w:fill="auto"/>
          </w:tcPr>
          <w:p w14:paraId="2F6348CB" w14:textId="77777777" w:rsidR="00B558AD" w:rsidRPr="00467FAD" w:rsidRDefault="00B558AD" w:rsidP="00730835">
            <w:pPr>
              <w:jc w:val="left"/>
              <w:rPr>
                <w:rFonts w:cs="Arial"/>
                <w:sz w:val="18"/>
                <w:szCs w:val="18"/>
              </w:rPr>
            </w:pPr>
          </w:p>
        </w:tc>
      </w:tr>
    </w:tbl>
    <w:p w14:paraId="1C6C053D" w14:textId="77777777" w:rsidR="004D04AE" w:rsidRPr="00467FAD" w:rsidRDefault="004D04AE" w:rsidP="004F582E">
      <w:pPr>
        <w:rPr>
          <w:rFonts w:cs="Arial"/>
          <w:sz w:val="18"/>
          <w:szCs w:val="18"/>
        </w:rPr>
      </w:pPr>
    </w:p>
    <w:p w14:paraId="7711C0C3" w14:textId="5C2AF548" w:rsidR="004F582E" w:rsidRPr="00467FAD" w:rsidRDefault="00000AB3" w:rsidP="00C915C5">
      <w:pPr>
        <w:pStyle w:val="Heading3"/>
      </w:pPr>
      <w:r w:rsidRPr="00467FAD">
        <w:br w:type="page"/>
      </w:r>
      <w:bookmarkStart w:id="2178" w:name="_Toc189647816"/>
      <w:r w:rsidR="003417A2" w:rsidRPr="00467FAD">
        <w:lastRenderedPageBreak/>
        <w:t xml:space="preserve">ECDIS management of ENC re-issued </w:t>
      </w:r>
      <w:r w:rsidR="00467FAD">
        <w:t>datasets</w:t>
      </w:r>
      <w:bookmarkEnd w:id="2178"/>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179" w:author="jonathan pritchard" w:date="2025-01-23T13:35:00Z" w16du:dateUtc="2025-01-23T13:35: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44"/>
        <w:gridCol w:w="897"/>
        <w:gridCol w:w="1608"/>
        <w:gridCol w:w="1070"/>
        <w:gridCol w:w="1070"/>
        <w:gridCol w:w="111"/>
        <w:gridCol w:w="960"/>
        <w:gridCol w:w="1227"/>
        <w:gridCol w:w="85"/>
        <w:gridCol w:w="1933"/>
        <w:gridCol w:w="321"/>
        <w:tblGridChange w:id="2180">
          <w:tblGrid>
            <w:gridCol w:w="244"/>
            <w:gridCol w:w="897"/>
            <w:gridCol w:w="1608"/>
            <w:gridCol w:w="1070"/>
            <w:gridCol w:w="1070"/>
            <w:gridCol w:w="111"/>
            <w:gridCol w:w="960"/>
            <w:gridCol w:w="1227"/>
            <w:gridCol w:w="85"/>
            <w:gridCol w:w="1933"/>
            <w:gridCol w:w="321"/>
          </w:tblGrid>
        </w:tblGridChange>
      </w:tblGrid>
      <w:tr w:rsidR="00467FAD" w:rsidRPr="00467FAD" w14:paraId="113D59AD" w14:textId="77777777" w:rsidTr="002F7035">
        <w:trPr>
          <w:trHeight w:val="454"/>
          <w:tblHeader/>
          <w:trPrChange w:id="2181" w:author="jonathan pritchard" w:date="2025-01-23T13:35:00Z" w16du:dateUtc="2025-01-23T13:35:00Z">
            <w:trPr>
              <w:trHeight w:val="454"/>
              <w:tblHeader/>
            </w:trPr>
          </w:trPrChange>
        </w:trPr>
        <w:tc>
          <w:tcPr>
            <w:tcW w:w="2382" w:type="dxa"/>
            <w:gridSpan w:val="3"/>
            <w:shd w:val="clear" w:color="auto" w:fill="BFBFBF" w:themeFill="background1" w:themeFillShade="BF"/>
            <w:vAlign w:val="center"/>
            <w:tcPrChange w:id="2182" w:author="jonathan pritchard" w:date="2025-01-23T13:35:00Z" w16du:dateUtc="2025-01-23T13:35:00Z">
              <w:tcPr>
                <w:tcW w:w="2382" w:type="dxa"/>
                <w:gridSpan w:val="3"/>
                <w:shd w:val="clear" w:color="auto" w:fill="CCFFCC"/>
                <w:vAlign w:val="center"/>
              </w:tcPr>
            </w:tcPrChange>
          </w:tcPr>
          <w:p w14:paraId="7F1CDD3D" w14:textId="77777777" w:rsidR="004F582E" w:rsidRPr="00467FAD" w:rsidRDefault="004F582E" w:rsidP="00CB4150">
            <w:r w:rsidRPr="00467FAD">
              <w:rPr>
                <w:b/>
              </w:rPr>
              <w:t>Test Reference</w:t>
            </w:r>
          </w:p>
        </w:tc>
        <w:tc>
          <w:tcPr>
            <w:tcW w:w="2379" w:type="dxa"/>
            <w:gridSpan w:val="3"/>
            <w:shd w:val="clear" w:color="auto" w:fill="BFBFBF" w:themeFill="background1" w:themeFillShade="BF"/>
            <w:vAlign w:val="center"/>
            <w:tcPrChange w:id="2183" w:author="jonathan pritchard" w:date="2025-01-23T13:35:00Z" w16du:dateUtc="2025-01-23T13:35:00Z">
              <w:tcPr>
                <w:tcW w:w="2379" w:type="dxa"/>
                <w:gridSpan w:val="3"/>
                <w:shd w:val="clear" w:color="auto" w:fill="CCFFCC"/>
                <w:vAlign w:val="center"/>
              </w:tcPr>
            </w:tcPrChange>
          </w:tcPr>
          <w:p w14:paraId="11607CA7" w14:textId="175050B7" w:rsidR="004F582E" w:rsidRPr="00467FAD" w:rsidRDefault="004A7876" w:rsidP="00CB4150">
            <w:r>
              <w:t>Reissues</w:t>
            </w:r>
          </w:p>
        </w:tc>
        <w:tc>
          <w:tcPr>
            <w:tcW w:w="2380" w:type="dxa"/>
            <w:gridSpan w:val="3"/>
            <w:shd w:val="clear" w:color="auto" w:fill="BFBFBF" w:themeFill="background1" w:themeFillShade="BF"/>
            <w:vAlign w:val="center"/>
            <w:tcPrChange w:id="2184" w:author="jonathan pritchard" w:date="2025-01-23T13:35:00Z" w16du:dateUtc="2025-01-23T13:35:00Z">
              <w:tcPr>
                <w:tcW w:w="2380" w:type="dxa"/>
                <w:gridSpan w:val="3"/>
                <w:shd w:val="clear" w:color="auto" w:fill="CCFFCC"/>
                <w:vAlign w:val="center"/>
              </w:tcPr>
            </w:tcPrChange>
          </w:tcPr>
          <w:p w14:paraId="3D9AC026" w14:textId="77777777" w:rsidR="004F582E" w:rsidRPr="00467FAD" w:rsidRDefault="004F582E" w:rsidP="00CB4150">
            <w:r w:rsidRPr="00467FAD">
              <w:rPr>
                <w:b/>
              </w:rPr>
              <w:t>IHO Reference</w:t>
            </w:r>
          </w:p>
        </w:tc>
        <w:tc>
          <w:tcPr>
            <w:tcW w:w="2385" w:type="dxa"/>
            <w:gridSpan w:val="2"/>
            <w:shd w:val="clear" w:color="auto" w:fill="BFBFBF" w:themeFill="background1" w:themeFillShade="BF"/>
            <w:vAlign w:val="center"/>
            <w:tcPrChange w:id="2185" w:author="jonathan pritchard" w:date="2025-01-23T13:35:00Z" w16du:dateUtc="2025-01-23T13:35:00Z">
              <w:tcPr>
                <w:tcW w:w="2385" w:type="dxa"/>
                <w:gridSpan w:val="2"/>
                <w:shd w:val="clear" w:color="auto" w:fill="CCFFCC"/>
                <w:vAlign w:val="center"/>
              </w:tcPr>
            </w:tcPrChange>
          </w:tcPr>
          <w:p w14:paraId="74CA5575" w14:textId="358C268A" w:rsidR="004F582E" w:rsidRPr="00467FAD" w:rsidRDefault="004F582E" w:rsidP="00CB4150"/>
        </w:tc>
      </w:tr>
      <w:tr w:rsidR="00467FAD" w:rsidRPr="00467FAD" w14:paraId="6E488841" w14:textId="77777777" w:rsidTr="002F7035">
        <w:trPr>
          <w:tblHeader/>
          <w:trPrChange w:id="2186" w:author="jonathan pritchard" w:date="2025-01-23T13:35:00Z" w16du:dateUtc="2025-01-23T13:35:00Z">
            <w:trPr>
              <w:tblHeader/>
            </w:trPr>
          </w:trPrChange>
        </w:trPr>
        <w:tc>
          <w:tcPr>
            <w:tcW w:w="9526" w:type="dxa"/>
            <w:gridSpan w:val="11"/>
            <w:shd w:val="clear" w:color="auto" w:fill="BFBFBF" w:themeFill="background1" w:themeFillShade="BF"/>
            <w:vAlign w:val="center"/>
            <w:tcPrChange w:id="2187" w:author="jonathan pritchard" w:date="2025-01-23T13:35:00Z" w16du:dateUtc="2025-01-23T13:35:00Z">
              <w:tcPr>
                <w:tcW w:w="9526" w:type="dxa"/>
                <w:gridSpan w:val="11"/>
                <w:shd w:val="clear" w:color="auto" w:fill="CCFFCC"/>
                <w:vAlign w:val="center"/>
              </w:tcPr>
            </w:tcPrChange>
          </w:tcPr>
          <w:p w14:paraId="79A5F22C" w14:textId="77777777" w:rsidR="004F582E" w:rsidRPr="00467FAD" w:rsidRDefault="004F582E" w:rsidP="00CB4150">
            <w:r w:rsidRPr="00467FAD">
              <w:rPr>
                <w:b/>
              </w:rPr>
              <w:t>Test description</w:t>
            </w:r>
          </w:p>
        </w:tc>
      </w:tr>
      <w:tr w:rsidR="00467FAD" w:rsidRPr="00467FAD" w14:paraId="6AF7B5C7" w14:textId="77777777" w:rsidTr="00B558AD">
        <w:trPr>
          <w:tblHeader/>
        </w:trPr>
        <w:tc>
          <w:tcPr>
            <w:tcW w:w="9526" w:type="dxa"/>
            <w:gridSpan w:val="11"/>
            <w:vAlign w:val="center"/>
          </w:tcPr>
          <w:p w14:paraId="6FA012A2" w14:textId="77777777" w:rsidR="004F582E" w:rsidRPr="00467FAD" w:rsidRDefault="00C526F9" w:rsidP="002164D3">
            <w:pPr>
              <w:jc w:val="left"/>
              <w:rPr>
                <w:i/>
              </w:rPr>
            </w:pPr>
            <w:r w:rsidRPr="00467FAD">
              <w:rPr>
                <w:i/>
              </w:rPr>
              <w:t>To test how the system responds when a cell is published as a re-issue. Confirm that the system operates correctly as defined in the S-63 standard. (The PRODUCTS.TXT file has “Base cell update number” field in each cell record that identifies and flags the update that carries any re-issued cell)</w:t>
            </w:r>
          </w:p>
        </w:tc>
      </w:tr>
      <w:tr w:rsidR="00467FAD" w:rsidRPr="00467FAD" w14:paraId="3B15569C" w14:textId="77777777" w:rsidTr="002F7035">
        <w:trPr>
          <w:tblHeader/>
          <w:trPrChange w:id="2188" w:author="jonathan pritchard" w:date="2025-01-23T13:35:00Z" w16du:dateUtc="2025-01-23T13:35:00Z">
            <w:trPr>
              <w:tblHeader/>
            </w:trPr>
          </w:trPrChange>
        </w:trPr>
        <w:tc>
          <w:tcPr>
            <w:tcW w:w="9526" w:type="dxa"/>
            <w:gridSpan w:val="11"/>
            <w:shd w:val="clear" w:color="auto" w:fill="BFBFBF" w:themeFill="background1" w:themeFillShade="BF"/>
            <w:vAlign w:val="center"/>
            <w:tcPrChange w:id="2189" w:author="jonathan pritchard" w:date="2025-01-23T13:35:00Z" w16du:dateUtc="2025-01-23T13:35:00Z">
              <w:tcPr>
                <w:tcW w:w="9526" w:type="dxa"/>
                <w:gridSpan w:val="11"/>
                <w:shd w:val="clear" w:color="auto" w:fill="CCFFCC"/>
                <w:vAlign w:val="center"/>
              </w:tcPr>
            </w:tcPrChange>
          </w:tcPr>
          <w:p w14:paraId="3C0586E8" w14:textId="77777777" w:rsidR="004F582E" w:rsidRPr="00467FAD" w:rsidRDefault="004F582E" w:rsidP="00CB4150">
            <w:r w:rsidRPr="00467FAD">
              <w:rPr>
                <w:b/>
              </w:rPr>
              <w:t>Setup</w:t>
            </w:r>
          </w:p>
        </w:tc>
      </w:tr>
      <w:tr w:rsidR="00467FAD" w:rsidRPr="00467FAD" w14:paraId="7E65C97F" w14:textId="77777777" w:rsidTr="00B558AD">
        <w:trPr>
          <w:tblHeader/>
        </w:trPr>
        <w:tc>
          <w:tcPr>
            <w:tcW w:w="9526" w:type="dxa"/>
            <w:gridSpan w:val="11"/>
            <w:vAlign w:val="center"/>
          </w:tcPr>
          <w:p w14:paraId="3CA880D4" w14:textId="03786DC1" w:rsidR="00C526F9" w:rsidRPr="00467FAD" w:rsidRDefault="00C526F9" w:rsidP="00C526F9">
            <w:pPr>
              <w:rPr>
                <w:i/>
              </w:rPr>
            </w:pPr>
            <w:r w:rsidRPr="00467FAD">
              <w:rPr>
                <w:i/>
              </w:rPr>
              <w:t xml:space="preserve">IHO certificate/public key installed from previous test </w:t>
            </w:r>
          </w:p>
          <w:p w14:paraId="27631CE9" w14:textId="77777777" w:rsidR="00C526F9" w:rsidRPr="00467FAD" w:rsidRDefault="00C526F9" w:rsidP="00C526F9">
            <w:pPr>
              <w:rPr>
                <w:i/>
              </w:rPr>
            </w:pPr>
            <w:r w:rsidRPr="00467FAD">
              <w:rPr>
                <w:i/>
              </w:rPr>
              <w:t>No pre-installed permits or ENCs.</w:t>
            </w:r>
          </w:p>
          <w:p w14:paraId="2058CC98" w14:textId="77777777" w:rsidR="00C526F9" w:rsidRPr="00467FAD" w:rsidRDefault="00C526F9" w:rsidP="00C526F9">
            <w:pPr>
              <w:rPr>
                <w:i/>
              </w:rPr>
            </w:pPr>
            <w:r w:rsidRPr="00467FAD">
              <w:rPr>
                <w:i/>
              </w:rPr>
              <w:t>Test data used:</w:t>
            </w:r>
          </w:p>
          <w:p w14:paraId="09ADB4AB" w14:textId="2EDBC6AB" w:rsidR="00C526F9" w:rsidRPr="00467FAD" w:rsidRDefault="00C526F9" w:rsidP="00C526F9">
            <w:pPr>
              <w:rPr>
                <w:i/>
              </w:rPr>
            </w:pPr>
            <w:r w:rsidRPr="00467FAD">
              <w:rPr>
                <w:i/>
              </w:rPr>
              <w:t>1) IHO.CRT  [Pre-installed]</w:t>
            </w:r>
          </w:p>
          <w:p w14:paraId="67F8C89A" w14:textId="40616CAE" w:rsidR="00C526F9" w:rsidRPr="00467FAD" w:rsidRDefault="00C526F9" w:rsidP="00C526F9">
            <w:pPr>
              <w:rPr>
                <w:i/>
              </w:rPr>
            </w:pPr>
            <w:r w:rsidRPr="00467FAD">
              <w:rPr>
                <w:i/>
              </w:rPr>
              <w:t xml:space="preserve">2) </w:t>
            </w:r>
            <w:r w:rsidR="00823D26" w:rsidRPr="00467FAD">
              <w:rPr>
                <w:i/>
              </w:rPr>
              <w:t>PERMIT.XML</w:t>
            </w:r>
          </w:p>
          <w:p w14:paraId="4E34BCE5" w14:textId="749331E3" w:rsidR="00C526F9" w:rsidRPr="00467FAD" w:rsidRDefault="00C526F9" w:rsidP="00C526F9">
            <w:pPr>
              <w:rPr>
                <w:i/>
              </w:rPr>
            </w:pPr>
            <w:r w:rsidRPr="00467FAD">
              <w:rPr>
                <w:i/>
              </w:rPr>
              <w:t xml:space="preserve">3) Base [Exchange Set – </w:t>
            </w:r>
            <w:r w:rsidR="008F01CB" w:rsidRPr="00467FAD">
              <w:rPr>
                <w:i/>
              </w:rPr>
              <w:t>101GB00</w:t>
            </w:r>
            <w:r w:rsidRPr="00467FAD">
              <w:rPr>
                <w:i/>
              </w:rPr>
              <w:t>303040]</w:t>
            </w:r>
          </w:p>
          <w:p w14:paraId="583F8E2F" w14:textId="38D6302E" w:rsidR="00C526F9" w:rsidRPr="00467FAD" w:rsidRDefault="00C526F9" w:rsidP="00C526F9">
            <w:pPr>
              <w:rPr>
                <w:i/>
              </w:rPr>
            </w:pPr>
            <w:r w:rsidRPr="00467FAD">
              <w:rPr>
                <w:i/>
              </w:rPr>
              <w:t xml:space="preserve">4) Update [Exchange Set – </w:t>
            </w:r>
            <w:r w:rsidR="008F01CB" w:rsidRPr="00467FAD">
              <w:rPr>
                <w:i/>
              </w:rPr>
              <w:t>101GB00</w:t>
            </w:r>
            <w:r w:rsidRPr="00467FAD">
              <w:rPr>
                <w:i/>
              </w:rPr>
              <w:t xml:space="preserve">303040 &amp; </w:t>
            </w:r>
            <w:r w:rsidR="008F01CB" w:rsidRPr="00467FAD">
              <w:rPr>
                <w:i/>
              </w:rPr>
              <w:t>101GB00</w:t>
            </w:r>
            <w:r w:rsidRPr="00467FAD">
              <w:rPr>
                <w:i/>
              </w:rPr>
              <w:t>50162D]</w:t>
            </w:r>
          </w:p>
          <w:p w14:paraId="193E779E" w14:textId="04ACFA77" w:rsidR="00C526F9" w:rsidRDefault="00C526F9" w:rsidP="00C526F9">
            <w:pPr>
              <w:rPr>
                <w:i/>
              </w:rPr>
            </w:pPr>
            <w:r w:rsidRPr="00467FAD">
              <w:rPr>
                <w:i/>
              </w:rPr>
              <w:t>Test data location:</w:t>
            </w:r>
          </w:p>
          <w:p w14:paraId="7B1167BE" w14:textId="257BA15C" w:rsidR="004A7876" w:rsidRPr="004A7876" w:rsidRDefault="004A7876">
            <w:pPr>
              <w:pStyle w:val="ListParagraph"/>
              <w:numPr>
                <w:ilvl w:val="0"/>
                <w:numId w:val="64"/>
              </w:numPr>
              <w:rPr>
                <w:b/>
                <w:bCs/>
                <w:i/>
              </w:rPr>
            </w:pPr>
            <w:r w:rsidRPr="004A7876">
              <w:rPr>
                <w:b/>
                <w:bCs/>
                <w:i/>
              </w:rPr>
              <w:t>DataManagementF1</w:t>
            </w:r>
          </w:p>
          <w:p w14:paraId="6BA583DF" w14:textId="7209B831" w:rsidR="004A7876" w:rsidRPr="004A7876" w:rsidRDefault="004A7876">
            <w:pPr>
              <w:pStyle w:val="ListParagraph"/>
              <w:numPr>
                <w:ilvl w:val="0"/>
                <w:numId w:val="64"/>
              </w:numPr>
              <w:rPr>
                <w:b/>
                <w:bCs/>
                <w:i/>
              </w:rPr>
            </w:pPr>
            <w:r w:rsidRPr="004A7876">
              <w:rPr>
                <w:b/>
                <w:bCs/>
                <w:i/>
              </w:rPr>
              <w:t>DataManagementF2</w:t>
            </w:r>
          </w:p>
          <w:p w14:paraId="5A2CA93F" w14:textId="4361F316" w:rsidR="004F582E" w:rsidRPr="00467FAD" w:rsidRDefault="004F582E" w:rsidP="00C526F9">
            <w:pPr>
              <w:rPr>
                <w:i/>
              </w:rPr>
            </w:pPr>
          </w:p>
        </w:tc>
      </w:tr>
      <w:tr w:rsidR="00467FAD" w:rsidRPr="00467FAD" w14:paraId="12CC2274" w14:textId="77777777" w:rsidTr="002F7035">
        <w:trPr>
          <w:tblHeader/>
          <w:trPrChange w:id="2190" w:author="jonathan pritchard" w:date="2025-01-23T13:35:00Z" w16du:dateUtc="2025-01-23T13:35:00Z">
            <w:trPr>
              <w:tblHeader/>
            </w:trPr>
          </w:trPrChange>
        </w:trPr>
        <w:tc>
          <w:tcPr>
            <w:tcW w:w="9526" w:type="dxa"/>
            <w:gridSpan w:val="11"/>
            <w:shd w:val="clear" w:color="auto" w:fill="BFBFBF" w:themeFill="background1" w:themeFillShade="BF"/>
            <w:vAlign w:val="center"/>
            <w:tcPrChange w:id="2191" w:author="jonathan pritchard" w:date="2025-01-23T13:35:00Z" w16du:dateUtc="2025-01-23T13:35:00Z">
              <w:tcPr>
                <w:tcW w:w="9526" w:type="dxa"/>
                <w:gridSpan w:val="11"/>
                <w:shd w:val="clear" w:color="auto" w:fill="CCFFCC"/>
                <w:vAlign w:val="center"/>
              </w:tcPr>
            </w:tcPrChange>
          </w:tcPr>
          <w:p w14:paraId="21F017C2" w14:textId="77777777" w:rsidR="004F582E" w:rsidRPr="00467FAD" w:rsidRDefault="004F582E" w:rsidP="00CB4150">
            <w:r w:rsidRPr="00467FAD">
              <w:rPr>
                <w:b/>
              </w:rPr>
              <w:t>Action</w:t>
            </w:r>
          </w:p>
        </w:tc>
      </w:tr>
      <w:tr w:rsidR="00467FAD" w:rsidRPr="00467FAD" w14:paraId="08FAC46D" w14:textId="77777777" w:rsidTr="00B558AD">
        <w:trPr>
          <w:tblHeader/>
        </w:trPr>
        <w:tc>
          <w:tcPr>
            <w:tcW w:w="9526" w:type="dxa"/>
            <w:gridSpan w:val="11"/>
            <w:vAlign w:val="center"/>
          </w:tcPr>
          <w:p w14:paraId="4160D02E" w14:textId="7AE664C3" w:rsidR="004A7876" w:rsidRPr="004A7876" w:rsidRDefault="004A7876" w:rsidP="004A7876">
            <w:pPr>
              <w:pStyle w:val="ListParagraph"/>
              <w:ind w:left="0"/>
              <w:rPr>
                <w:b/>
                <w:bCs/>
                <w:i/>
              </w:rPr>
            </w:pPr>
            <w:r w:rsidRPr="00467FAD">
              <w:rPr>
                <w:i/>
              </w:rPr>
              <w:t xml:space="preserve">Install the ENC permits. Load the exchange set </w:t>
            </w:r>
            <w:r w:rsidRPr="004A7876">
              <w:rPr>
                <w:b/>
                <w:bCs/>
                <w:i/>
              </w:rPr>
              <w:t>DataManagementF1</w:t>
            </w:r>
            <w:r>
              <w:rPr>
                <w:b/>
                <w:bCs/>
                <w:i/>
              </w:rPr>
              <w:t xml:space="preserve"> </w:t>
            </w:r>
            <w:r w:rsidRPr="00467FAD">
              <w:rPr>
                <w:i/>
              </w:rPr>
              <w:t xml:space="preserve">then update using the exchange set </w:t>
            </w:r>
            <w:r w:rsidRPr="004A7876">
              <w:rPr>
                <w:b/>
                <w:bCs/>
                <w:i/>
              </w:rPr>
              <w:t>DataManagementF2</w:t>
            </w:r>
          </w:p>
          <w:p w14:paraId="50EE28CA" w14:textId="3A1F3E4B" w:rsidR="004A7876" w:rsidRDefault="004A7876" w:rsidP="004A7876">
            <w:pPr>
              <w:rPr>
                <w:b/>
                <w:bCs/>
                <w:i/>
              </w:rPr>
            </w:pPr>
          </w:p>
          <w:p w14:paraId="43FAD644" w14:textId="08918028" w:rsidR="004F582E" w:rsidRPr="00467FAD" w:rsidRDefault="004F582E" w:rsidP="00C526F9">
            <w:pPr>
              <w:rPr>
                <w:i/>
              </w:rPr>
            </w:pPr>
          </w:p>
        </w:tc>
      </w:tr>
      <w:tr w:rsidR="00467FAD" w:rsidRPr="00467FAD" w14:paraId="2E5EE107" w14:textId="77777777" w:rsidTr="002F7035">
        <w:trPr>
          <w:tblHeader/>
          <w:trPrChange w:id="2192" w:author="jonathan pritchard" w:date="2025-01-23T13:35:00Z" w16du:dateUtc="2025-01-23T13:35:00Z">
            <w:trPr>
              <w:tblHeader/>
            </w:trPr>
          </w:trPrChange>
        </w:trPr>
        <w:tc>
          <w:tcPr>
            <w:tcW w:w="9526" w:type="dxa"/>
            <w:gridSpan w:val="11"/>
            <w:tcBorders>
              <w:bottom w:val="single" w:sz="4" w:space="0" w:color="auto"/>
            </w:tcBorders>
            <w:shd w:val="clear" w:color="auto" w:fill="BFBFBF" w:themeFill="background1" w:themeFillShade="BF"/>
            <w:vAlign w:val="center"/>
            <w:tcPrChange w:id="2193" w:author="jonathan pritchard" w:date="2025-01-23T13:35:00Z" w16du:dateUtc="2025-01-23T13:35:00Z">
              <w:tcPr>
                <w:tcW w:w="9526" w:type="dxa"/>
                <w:gridSpan w:val="11"/>
                <w:tcBorders>
                  <w:bottom w:val="single" w:sz="4" w:space="0" w:color="auto"/>
                </w:tcBorders>
                <w:shd w:val="clear" w:color="auto" w:fill="CCFFCC"/>
                <w:vAlign w:val="center"/>
              </w:tcPr>
            </w:tcPrChange>
          </w:tcPr>
          <w:p w14:paraId="174E3549" w14:textId="77777777" w:rsidR="004F582E" w:rsidRPr="00467FAD" w:rsidRDefault="004F582E" w:rsidP="00CB4150">
            <w:r w:rsidRPr="00467FAD">
              <w:rPr>
                <w:b/>
              </w:rPr>
              <w:t>Results</w:t>
            </w:r>
          </w:p>
        </w:tc>
      </w:tr>
      <w:tr w:rsidR="00467FAD" w:rsidRPr="00467FAD" w14:paraId="7E55CCF5" w14:textId="77777777" w:rsidTr="00B558AD">
        <w:trPr>
          <w:tblHeader/>
        </w:trPr>
        <w:tc>
          <w:tcPr>
            <w:tcW w:w="9526" w:type="dxa"/>
            <w:gridSpan w:val="11"/>
            <w:tcBorders>
              <w:bottom w:val="nil"/>
            </w:tcBorders>
            <w:vAlign w:val="center"/>
          </w:tcPr>
          <w:p w14:paraId="08EB832B" w14:textId="77777777" w:rsidR="00C526F9" w:rsidRPr="00467FAD" w:rsidRDefault="00C526F9" w:rsidP="00C526F9">
            <w:pPr>
              <w:jc w:val="left"/>
              <w:rPr>
                <w:i/>
              </w:rPr>
            </w:pPr>
            <w:r w:rsidRPr="00467FAD">
              <w:rPr>
                <w:i/>
              </w:rPr>
              <w:t>The system must load the base exchange set and then the re-issued cells</w:t>
            </w:r>
          </w:p>
          <w:p w14:paraId="4E13AFE2" w14:textId="0ADE2CBF" w:rsidR="00C526F9" w:rsidRPr="00467FAD" w:rsidRDefault="00C526F9" w:rsidP="00C526F9">
            <w:pPr>
              <w:jc w:val="left"/>
              <w:rPr>
                <w:i/>
              </w:rPr>
            </w:pPr>
            <w:r w:rsidRPr="00467FAD">
              <w:rPr>
                <w:i/>
              </w:rPr>
              <w:t>(</w:t>
            </w:r>
            <w:r w:rsidR="008F01CB" w:rsidRPr="00467FAD">
              <w:rPr>
                <w:i/>
              </w:rPr>
              <w:t>101GB00</w:t>
            </w:r>
            <w:r w:rsidRPr="00467FAD">
              <w:rPr>
                <w:i/>
              </w:rPr>
              <w:t xml:space="preserve">303040 &amp; </w:t>
            </w:r>
            <w:r w:rsidR="008F01CB" w:rsidRPr="00467FAD">
              <w:rPr>
                <w:i/>
              </w:rPr>
              <w:t>101GB00</w:t>
            </w:r>
            <w:r w:rsidRPr="00467FAD">
              <w:rPr>
                <w:i/>
              </w:rPr>
              <w:t xml:space="preserve">50162D) on the update as though they were a new data set or a new edition of a data set. The system must also install the subsequent updates </w:t>
            </w:r>
            <w:r w:rsidR="008F01CB" w:rsidRPr="00467FAD">
              <w:rPr>
                <w:i/>
              </w:rPr>
              <w:t>101GB00</w:t>
            </w:r>
            <w:r w:rsidRPr="00467FAD">
              <w:rPr>
                <w:i/>
              </w:rPr>
              <w:t xml:space="preserve">303040 [Ed 11 Up10] and </w:t>
            </w:r>
            <w:r w:rsidR="008F01CB" w:rsidRPr="00467FAD">
              <w:rPr>
                <w:i/>
              </w:rPr>
              <w:t>101GB00</w:t>
            </w:r>
            <w:r w:rsidRPr="00467FAD">
              <w:rPr>
                <w:i/>
              </w:rPr>
              <w:t>50162D [Ed 6 Up 6].</w:t>
            </w:r>
          </w:p>
          <w:p w14:paraId="644F51D5" w14:textId="77777777" w:rsidR="00C526F9" w:rsidRPr="00467FAD" w:rsidRDefault="00C526F9" w:rsidP="00C526F9">
            <w:pPr>
              <w:jc w:val="left"/>
              <w:rPr>
                <w:i/>
              </w:rPr>
            </w:pPr>
          </w:p>
          <w:p w14:paraId="52034553" w14:textId="73B483E6" w:rsidR="004F582E" w:rsidRPr="00467FAD" w:rsidRDefault="008F01CB" w:rsidP="00C526F9">
            <w:pPr>
              <w:jc w:val="left"/>
              <w:rPr>
                <w:i/>
              </w:rPr>
            </w:pPr>
            <w:r w:rsidRPr="00467FAD">
              <w:rPr>
                <w:i/>
              </w:rPr>
              <w:t>101GB00</w:t>
            </w:r>
            <w:r w:rsidR="00C526F9" w:rsidRPr="00467FAD">
              <w:rPr>
                <w:i/>
              </w:rPr>
              <w:t xml:space="preserve">50162D is a re-issue with no previous history, i.e. new cell. </w:t>
            </w:r>
            <w:r w:rsidRPr="00467FAD">
              <w:rPr>
                <w:i/>
              </w:rPr>
              <w:t>101GB00</w:t>
            </w:r>
            <w:r w:rsidR="00C526F9" w:rsidRPr="00467FAD">
              <w:rPr>
                <w:i/>
              </w:rPr>
              <w:t>303040 is a re-issued cell with history, i.e. base cell already installed in the ECDIS. Both re-issued cells have subsequent updates to test the loading sequence is continuous.</w:t>
            </w:r>
          </w:p>
          <w:p w14:paraId="62875F09" w14:textId="77777777" w:rsidR="00C526F9" w:rsidRPr="00467FAD" w:rsidRDefault="00C526F9" w:rsidP="00C526F9">
            <w:pPr>
              <w:jc w:val="left"/>
              <w:rPr>
                <w:i/>
              </w:rPr>
            </w:pPr>
          </w:p>
        </w:tc>
      </w:tr>
      <w:tr w:rsidR="00B558AD" w14:paraId="691B5465" w14:textId="77777777" w:rsidTr="00B558AD">
        <w:trPr>
          <w:trHeight w:val="28"/>
          <w:tblHeader/>
        </w:trPr>
        <w:tc>
          <w:tcPr>
            <w:tcW w:w="251" w:type="dxa"/>
            <w:vMerge w:val="restart"/>
            <w:tcBorders>
              <w:top w:val="nil"/>
              <w:bottom w:val="nil"/>
            </w:tcBorders>
            <w:shd w:val="clear" w:color="auto" w:fill="auto"/>
          </w:tcPr>
          <w:p w14:paraId="3CA4DA66" w14:textId="77777777" w:rsidR="00B558AD" w:rsidRPr="00383D69" w:rsidRDefault="00B558AD" w:rsidP="00730835">
            <w:pPr>
              <w:jc w:val="center"/>
              <w:rPr>
                <w:b/>
                <w:color w:val="D9D9D9" w:themeColor="background1" w:themeShade="D9"/>
                <w:sz w:val="18"/>
                <w:szCs w:val="18"/>
              </w:rPr>
            </w:pPr>
          </w:p>
        </w:tc>
        <w:tc>
          <w:tcPr>
            <w:tcW w:w="897" w:type="dxa"/>
            <w:vMerge w:val="restart"/>
            <w:tcBorders>
              <w:top w:val="single" w:sz="4" w:space="0" w:color="auto"/>
            </w:tcBorders>
            <w:shd w:val="clear" w:color="auto" w:fill="8DB3E2"/>
            <w:vAlign w:val="center"/>
          </w:tcPr>
          <w:p w14:paraId="1B5B5D97" w14:textId="77777777" w:rsidR="00B558AD" w:rsidRPr="00467FAD" w:rsidRDefault="00B558AD" w:rsidP="00730835">
            <w:pPr>
              <w:jc w:val="center"/>
              <w:rPr>
                <w:b/>
                <w:color w:val="000000" w:themeColor="text1"/>
                <w:sz w:val="18"/>
                <w:szCs w:val="18"/>
              </w:rPr>
            </w:pPr>
            <w:r w:rsidRPr="00467FAD">
              <w:rPr>
                <w:b/>
                <w:color w:val="000000" w:themeColor="text1"/>
                <w:sz w:val="18"/>
                <w:szCs w:val="18"/>
              </w:rPr>
              <w:t>Test</w:t>
            </w:r>
          </w:p>
        </w:tc>
        <w:tc>
          <w:tcPr>
            <w:tcW w:w="1234" w:type="dxa"/>
            <w:vMerge w:val="restart"/>
            <w:tcBorders>
              <w:top w:val="single" w:sz="4" w:space="0" w:color="auto"/>
            </w:tcBorders>
            <w:shd w:val="clear" w:color="auto" w:fill="8DB3E2"/>
            <w:vAlign w:val="center"/>
          </w:tcPr>
          <w:p w14:paraId="1B2217DD" w14:textId="77777777" w:rsidR="00B558AD" w:rsidRPr="00467FAD" w:rsidRDefault="00B558AD" w:rsidP="00730835">
            <w:pPr>
              <w:jc w:val="left"/>
              <w:rPr>
                <w:b/>
                <w:color w:val="000000" w:themeColor="text1"/>
                <w:sz w:val="18"/>
                <w:szCs w:val="18"/>
              </w:rPr>
            </w:pPr>
            <w:r w:rsidRPr="00467FAD">
              <w:rPr>
                <w:b/>
                <w:color w:val="000000" w:themeColor="text1"/>
                <w:sz w:val="18"/>
                <w:szCs w:val="18"/>
              </w:rPr>
              <w:t>Cell Name</w:t>
            </w:r>
          </w:p>
        </w:tc>
        <w:tc>
          <w:tcPr>
            <w:tcW w:w="2266" w:type="dxa"/>
            <w:gridSpan w:val="2"/>
            <w:tcBorders>
              <w:top w:val="single" w:sz="4" w:space="0" w:color="auto"/>
            </w:tcBorders>
            <w:shd w:val="clear" w:color="auto" w:fill="8DB3E2"/>
            <w:vAlign w:val="center"/>
          </w:tcPr>
          <w:p w14:paraId="05FA40FF" w14:textId="77777777" w:rsidR="00B558AD" w:rsidRPr="00467FAD" w:rsidRDefault="00B558AD" w:rsidP="00730835">
            <w:pPr>
              <w:jc w:val="center"/>
              <w:rPr>
                <w:b/>
                <w:color w:val="000000" w:themeColor="text1"/>
                <w:sz w:val="18"/>
                <w:szCs w:val="18"/>
              </w:rPr>
            </w:pPr>
            <w:r w:rsidRPr="00467FAD">
              <w:rPr>
                <w:b/>
                <w:color w:val="000000" w:themeColor="text1"/>
                <w:sz w:val="18"/>
                <w:szCs w:val="18"/>
              </w:rPr>
              <w:t>Exchange Set Content</w:t>
            </w:r>
          </w:p>
        </w:tc>
        <w:tc>
          <w:tcPr>
            <w:tcW w:w="2408" w:type="dxa"/>
            <w:gridSpan w:val="3"/>
            <w:tcBorders>
              <w:top w:val="single" w:sz="4" w:space="0" w:color="auto"/>
            </w:tcBorders>
            <w:shd w:val="clear" w:color="auto" w:fill="8DB3E2"/>
            <w:vAlign w:val="center"/>
          </w:tcPr>
          <w:p w14:paraId="6C9C2397" w14:textId="3C83853C" w:rsidR="00B558AD" w:rsidRPr="00467FAD" w:rsidRDefault="00B558AD" w:rsidP="00730835">
            <w:pPr>
              <w:jc w:val="center"/>
              <w:rPr>
                <w:b/>
                <w:color w:val="000000" w:themeColor="text1"/>
                <w:sz w:val="18"/>
                <w:szCs w:val="18"/>
              </w:rPr>
            </w:pPr>
            <w:r w:rsidRPr="00467FAD">
              <w:rPr>
                <w:b/>
                <w:color w:val="000000" w:themeColor="text1"/>
                <w:sz w:val="18"/>
                <w:szCs w:val="18"/>
              </w:rPr>
              <w:t xml:space="preserve">Expected </w:t>
            </w:r>
            <w:r w:rsidR="00416AF5" w:rsidRPr="00467FAD">
              <w:rPr>
                <w:b/>
                <w:color w:val="000000" w:themeColor="text1"/>
                <w:sz w:val="18"/>
                <w:szCs w:val="18"/>
              </w:rPr>
              <w:t>SYSTEM DATABASE</w:t>
            </w:r>
            <w:r w:rsidRPr="00467FAD">
              <w:rPr>
                <w:b/>
                <w:color w:val="000000" w:themeColor="text1"/>
                <w:sz w:val="18"/>
                <w:szCs w:val="18"/>
              </w:rPr>
              <w:t xml:space="preserve"> Content</w:t>
            </w:r>
          </w:p>
        </w:tc>
        <w:tc>
          <w:tcPr>
            <w:tcW w:w="2124" w:type="dxa"/>
            <w:gridSpan w:val="2"/>
            <w:vMerge w:val="restart"/>
            <w:tcBorders>
              <w:top w:val="single" w:sz="4" w:space="0" w:color="auto"/>
            </w:tcBorders>
            <w:shd w:val="clear" w:color="auto" w:fill="8DB3E2"/>
            <w:vAlign w:val="center"/>
          </w:tcPr>
          <w:p w14:paraId="3D0E5775" w14:textId="77777777" w:rsidR="00B558AD" w:rsidRPr="00467FAD" w:rsidRDefault="00B558AD" w:rsidP="00730835">
            <w:pPr>
              <w:jc w:val="center"/>
              <w:rPr>
                <w:b/>
                <w:color w:val="000000" w:themeColor="text1"/>
                <w:sz w:val="18"/>
                <w:szCs w:val="18"/>
              </w:rPr>
            </w:pPr>
            <w:r w:rsidRPr="00467FAD">
              <w:rPr>
                <w:b/>
                <w:color w:val="000000" w:themeColor="text1"/>
                <w:sz w:val="18"/>
                <w:szCs w:val="18"/>
              </w:rPr>
              <w:t>Comments</w:t>
            </w:r>
          </w:p>
        </w:tc>
        <w:tc>
          <w:tcPr>
            <w:tcW w:w="346" w:type="dxa"/>
            <w:vMerge w:val="restart"/>
            <w:tcBorders>
              <w:top w:val="nil"/>
            </w:tcBorders>
            <w:shd w:val="clear" w:color="auto" w:fill="auto"/>
          </w:tcPr>
          <w:p w14:paraId="6A3E0A3A" w14:textId="77777777" w:rsidR="00B558AD" w:rsidRPr="00467FAD" w:rsidRDefault="00B558AD" w:rsidP="00730835">
            <w:pPr>
              <w:jc w:val="center"/>
              <w:rPr>
                <w:b/>
                <w:color w:val="000000" w:themeColor="text1"/>
                <w:sz w:val="18"/>
                <w:szCs w:val="18"/>
              </w:rPr>
            </w:pPr>
          </w:p>
        </w:tc>
      </w:tr>
      <w:tr w:rsidR="00B558AD" w14:paraId="38CC8A88" w14:textId="77777777" w:rsidTr="00B558AD">
        <w:trPr>
          <w:trHeight w:val="22"/>
          <w:tblHeader/>
        </w:trPr>
        <w:tc>
          <w:tcPr>
            <w:tcW w:w="251" w:type="dxa"/>
            <w:vMerge/>
            <w:tcBorders>
              <w:bottom w:val="nil"/>
            </w:tcBorders>
            <w:shd w:val="clear" w:color="auto" w:fill="auto"/>
          </w:tcPr>
          <w:p w14:paraId="58819429" w14:textId="77777777" w:rsidR="00B558AD" w:rsidRPr="00383D69" w:rsidRDefault="00B558AD" w:rsidP="00730835">
            <w:pPr>
              <w:jc w:val="left"/>
              <w:rPr>
                <w:color w:val="D9D9D9" w:themeColor="background1" w:themeShade="D9"/>
                <w:sz w:val="18"/>
                <w:szCs w:val="18"/>
              </w:rPr>
            </w:pPr>
          </w:p>
        </w:tc>
        <w:tc>
          <w:tcPr>
            <w:tcW w:w="897" w:type="dxa"/>
            <w:vMerge/>
            <w:shd w:val="clear" w:color="auto" w:fill="6699FF"/>
            <w:vAlign w:val="center"/>
          </w:tcPr>
          <w:p w14:paraId="7E1DD131" w14:textId="77777777" w:rsidR="00B558AD" w:rsidRPr="00467FAD" w:rsidRDefault="00B558AD" w:rsidP="00730835">
            <w:pPr>
              <w:jc w:val="left"/>
              <w:rPr>
                <w:color w:val="000000" w:themeColor="text1"/>
                <w:sz w:val="18"/>
                <w:szCs w:val="18"/>
              </w:rPr>
            </w:pPr>
          </w:p>
        </w:tc>
        <w:tc>
          <w:tcPr>
            <w:tcW w:w="1234" w:type="dxa"/>
            <w:vMerge/>
            <w:shd w:val="clear" w:color="auto" w:fill="6699FF"/>
            <w:vAlign w:val="center"/>
          </w:tcPr>
          <w:p w14:paraId="58EF3F02" w14:textId="77777777" w:rsidR="00B558AD" w:rsidRPr="00467FAD" w:rsidRDefault="00B558AD" w:rsidP="00730835">
            <w:pPr>
              <w:jc w:val="left"/>
              <w:rPr>
                <w:color w:val="000000" w:themeColor="text1"/>
                <w:sz w:val="18"/>
                <w:szCs w:val="18"/>
              </w:rPr>
            </w:pPr>
          </w:p>
        </w:tc>
        <w:tc>
          <w:tcPr>
            <w:tcW w:w="1133" w:type="dxa"/>
            <w:shd w:val="clear" w:color="auto" w:fill="8DB3E2"/>
            <w:vAlign w:val="center"/>
          </w:tcPr>
          <w:p w14:paraId="6D511374" w14:textId="77777777" w:rsidR="00B558AD" w:rsidRPr="00467FAD" w:rsidRDefault="00B558AD" w:rsidP="00730835">
            <w:pPr>
              <w:jc w:val="left"/>
              <w:rPr>
                <w:b/>
                <w:color w:val="000000" w:themeColor="text1"/>
                <w:sz w:val="18"/>
                <w:szCs w:val="18"/>
              </w:rPr>
            </w:pPr>
            <w:r w:rsidRPr="00467FAD">
              <w:rPr>
                <w:b/>
                <w:color w:val="000000" w:themeColor="text1"/>
                <w:sz w:val="18"/>
                <w:szCs w:val="18"/>
              </w:rPr>
              <w:t>Edition N°</w:t>
            </w:r>
          </w:p>
        </w:tc>
        <w:tc>
          <w:tcPr>
            <w:tcW w:w="1133" w:type="dxa"/>
            <w:shd w:val="clear" w:color="auto" w:fill="8DB3E2"/>
            <w:vAlign w:val="center"/>
          </w:tcPr>
          <w:p w14:paraId="5A644046" w14:textId="77777777" w:rsidR="00B558AD" w:rsidRPr="00467FAD" w:rsidRDefault="00B558AD" w:rsidP="00730835">
            <w:pPr>
              <w:jc w:val="left"/>
              <w:rPr>
                <w:b/>
                <w:color w:val="000000" w:themeColor="text1"/>
                <w:sz w:val="18"/>
                <w:szCs w:val="18"/>
              </w:rPr>
            </w:pPr>
            <w:r w:rsidRPr="00467FAD">
              <w:rPr>
                <w:b/>
                <w:color w:val="000000" w:themeColor="text1"/>
                <w:sz w:val="18"/>
                <w:szCs w:val="18"/>
              </w:rPr>
              <w:t>Update N°</w:t>
            </w:r>
          </w:p>
        </w:tc>
        <w:tc>
          <w:tcPr>
            <w:tcW w:w="1133" w:type="dxa"/>
            <w:gridSpan w:val="2"/>
            <w:shd w:val="clear" w:color="auto" w:fill="8DB3E2"/>
            <w:vAlign w:val="center"/>
          </w:tcPr>
          <w:p w14:paraId="5302B670" w14:textId="77777777" w:rsidR="00B558AD" w:rsidRPr="00467FAD" w:rsidRDefault="00B558AD" w:rsidP="00730835">
            <w:pPr>
              <w:jc w:val="left"/>
              <w:rPr>
                <w:b/>
                <w:color w:val="000000" w:themeColor="text1"/>
                <w:sz w:val="18"/>
                <w:szCs w:val="18"/>
              </w:rPr>
            </w:pPr>
            <w:r w:rsidRPr="00467FAD">
              <w:rPr>
                <w:b/>
                <w:color w:val="000000" w:themeColor="text1"/>
                <w:sz w:val="18"/>
                <w:szCs w:val="18"/>
              </w:rPr>
              <w:t>Edition N°</w:t>
            </w:r>
          </w:p>
        </w:tc>
        <w:tc>
          <w:tcPr>
            <w:tcW w:w="1275" w:type="dxa"/>
            <w:shd w:val="clear" w:color="auto" w:fill="8DB3E2"/>
            <w:vAlign w:val="center"/>
          </w:tcPr>
          <w:p w14:paraId="2A1DCDF1" w14:textId="77777777" w:rsidR="00B558AD" w:rsidRPr="00467FAD" w:rsidRDefault="00B558AD" w:rsidP="00730835">
            <w:pPr>
              <w:jc w:val="left"/>
              <w:rPr>
                <w:b/>
                <w:color w:val="000000" w:themeColor="text1"/>
                <w:sz w:val="18"/>
                <w:szCs w:val="18"/>
              </w:rPr>
            </w:pPr>
            <w:r w:rsidRPr="00467FAD">
              <w:rPr>
                <w:b/>
                <w:color w:val="000000" w:themeColor="text1"/>
                <w:sz w:val="18"/>
                <w:szCs w:val="18"/>
              </w:rPr>
              <w:t>Update N°</w:t>
            </w:r>
          </w:p>
        </w:tc>
        <w:tc>
          <w:tcPr>
            <w:tcW w:w="2124" w:type="dxa"/>
            <w:gridSpan w:val="2"/>
            <w:vMerge/>
            <w:shd w:val="clear" w:color="auto" w:fill="6699FF"/>
            <w:vAlign w:val="center"/>
          </w:tcPr>
          <w:p w14:paraId="54725591" w14:textId="77777777" w:rsidR="00B558AD" w:rsidRPr="00467FAD" w:rsidRDefault="00B558AD" w:rsidP="00730835">
            <w:pPr>
              <w:jc w:val="left"/>
              <w:rPr>
                <w:color w:val="000000" w:themeColor="text1"/>
                <w:sz w:val="18"/>
                <w:szCs w:val="18"/>
              </w:rPr>
            </w:pPr>
          </w:p>
        </w:tc>
        <w:tc>
          <w:tcPr>
            <w:tcW w:w="346" w:type="dxa"/>
            <w:vMerge/>
            <w:shd w:val="clear" w:color="auto" w:fill="auto"/>
          </w:tcPr>
          <w:p w14:paraId="41496C4D" w14:textId="77777777" w:rsidR="00B558AD" w:rsidRPr="00467FAD" w:rsidRDefault="00B558AD" w:rsidP="00730835">
            <w:pPr>
              <w:jc w:val="left"/>
              <w:rPr>
                <w:color w:val="000000" w:themeColor="text1"/>
                <w:sz w:val="18"/>
                <w:szCs w:val="18"/>
              </w:rPr>
            </w:pPr>
          </w:p>
        </w:tc>
      </w:tr>
      <w:tr w:rsidR="00B558AD" w14:paraId="13C02650" w14:textId="77777777" w:rsidTr="00B558AD">
        <w:trPr>
          <w:trHeight w:val="842"/>
          <w:tblHeader/>
        </w:trPr>
        <w:tc>
          <w:tcPr>
            <w:tcW w:w="251" w:type="dxa"/>
            <w:vMerge/>
            <w:tcBorders>
              <w:bottom w:val="nil"/>
            </w:tcBorders>
            <w:shd w:val="clear" w:color="auto" w:fill="auto"/>
          </w:tcPr>
          <w:p w14:paraId="19EB64F7" w14:textId="77777777" w:rsidR="00B558AD" w:rsidRPr="00383D69" w:rsidRDefault="00B558AD" w:rsidP="00730835">
            <w:pPr>
              <w:jc w:val="left"/>
              <w:rPr>
                <w:color w:val="D9D9D9" w:themeColor="background1" w:themeShade="D9"/>
                <w:sz w:val="18"/>
                <w:szCs w:val="18"/>
              </w:rPr>
            </w:pPr>
          </w:p>
        </w:tc>
        <w:tc>
          <w:tcPr>
            <w:tcW w:w="897" w:type="dxa"/>
            <w:tcBorders>
              <w:bottom w:val="single" w:sz="4" w:space="0" w:color="auto"/>
            </w:tcBorders>
            <w:shd w:val="clear" w:color="auto" w:fill="DBE5F1"/>
          </w:tcPr>
          <w:p w14:paraId="768D1E3C" w14:textId="77777777" w:rsidR="00B558AD" w:rsidRPr="00467FAD" w:rsidRDefault="00B558AD" w:rsidP="00730835">
            <w:pPr>
              <w:jc w:val="left"/>
              <w:rPr>
                <w:color w:val="000000" w:themeColor="text1"/>
                <w:sz w:val="18"/>
                <w:szCs w:val="18"/>
              </w:rPr>
            </w:pPr>
            <w:r w:rsidRPr="00467FAD">
              <w:rPr>
                <w:color w:val="000000" w:themeColor="text1"/>
                <w:sz w:val="18"/>
                <w:szCs w:val="18"/>
              </w:rPr>
              <w:t>2.5.7f</w:t>
            </w:r>
          </w:p>
          <w:p w14:paraId="1ECDE114" w14:textId="77777777" w:rsidR="00B558AD" w:rsidRPr="00467FAD" w:rsidRDefault="00B558AD" w:rsidP="00730835">
            <w:pPr>
              <w:jc w:val="left"/>
              <w:rPr>
                <w:color w:val="000000" w:themeColor="text1"/>
                <w:sz w:val="18"/>
                <w:szCs w:val="18"/>
              </w:rPr>
            </w:pPr>
            <w:r w:rsidRPr="00467FAD">
              <w:rPr>
                <w:color w:val="000000" w:themeColor="text1"/>
                <w:sz w:val="18"/>
                <w:szCs w:val="18"/>
              </w:rPr>
              <w:t>[Base]</w:t>
            </w:r>
          </w:p>
        </w:tc>
        <w:tc>
          <w:tcPr>
            <w:tcW w:w="1234" w:type="dxa"/>
            <w:tcBorders>
              <w:bottom w:val="single" w:sz="4" w:space="0" w:color="auto"/>
            </w:tcBorders>
            <w:shd w:val="clear" w:color="auto" w:fill="DBE5F1"/>
          </w:tcPr>
          <w:p w14:paraId="5B408AB7" w14:textId="623EC203" w:rsidR="00B558AD" w:rsidRPr="00467FAD" w:rsidRDefault="008F01CB" w:rsidP="00730835">
            <w:pPr>
              <w:jc w:val="left"/>
              <w:rPr>
                <w:color w:val="000000" w:themeColor="text1"/>
                <w:sz w:val="18"/>
                <w:szCs w:val="18"/>
              </w:rPr>
            </w:pPr>
            <w:r w:rsidRPr="00467FAD">
              <w:rPr>
                <w:color w:val="000000" w:themeColor="text1"/>
                <w:sz w:val="18"/>
                <w:szCs w:val="18"/>
              </w:rPr>
              <w:t>101GB00</w:t>
            </w:r>
            <w:r w:rsidR="00B558AD" w:rsidRPr="00467FAD">
              <w:rPr>
                <w:color w:val="000000" w:themeColor="text1"/>
                <w:sz w:val="18"/>
                <w:szCs w:val="18"/>
              </w:rPr>
              <w:t>303040</w:t>
            </w:r>
          </w:p>
        </w:tc>
        <w:tc>
          <w:tcPr>
            <w:tcW w:w="1133" w:type="dxa"/>
            <w:tcBorders>
              <w:bottom w:val="single" w:sz="4" w:space="0" w:color="auto"/>
            </w:tcBorders>
            <w:shd w:val="clear" w:color="auto" w:fill="DBE5F1"/>
          </w:tcPr>
          <w:p w14:paraId="56166F23" w14:textId="77777777" w:rsidR="00B558AD" w:rsidRPr="00467FAD" w:rsidRDefault="00B558AD" w:rsidP="00730835">
            <w:pPr>
              <w:jc w:val="center"/>
              <w:rPr>
                <w:color w:val="000000" w:themeColor="text1"/>
                <w:sz w:val="18"/>
                <w:szCs w:val="18"/>
              </w:rPr>
            </w:pPr>
            <w:r w:rsidRPr="00467FAD">
              <w:rPr>
                <w:color w:val="000000" w:themeColor="text1"/>
                <w:sz w:val="18"/>
                <w:szCs w:val="18"/>
              </w:rPr>
              <w:t>11</w:t>
            </w:r>
          </w:p>
        </w:tc>
        <w:tc>
          <w:tcPr>
            <w:tcW w:w="1133" w:type="dxa"/>
            <w:tcBorders>
              <w:bottom w:val="single" w:sz="4" w:space="0" w:color="auto"/>
            </w:tcBorders>
            <w:shd w:val="clear" w:color="auto" w:fill="DBE5F1"/>
          </w:tcPr>
          <w:p w14:paraId="35B277B1" w14:textId="77777777" w:rsidR="00B558AD" w:rsidRPr="00467FAD" w:rsidRDefault="00B558AD" w:rsidP="00730835">
            <w:pPr>
              <w:jc w:val="center"/>
              <w:rPr>
                <w:color w:val="000000" w:themeColor="text1"/>
                <w:sz w:val="18"/>
                <w:szCs w:val="18"/>
              </w:rPr>
            </w:pPr>
            <w:r w:rsidRPr="00467FAD">
              <w:rPr>
                <w:color w:val="000000" w:themeColor="text1"/>
                <w:sz w:val="18"/>
                <w:szCs w:val="18"/>
              </w:rPr>
              <w:t>9</w:t>
            </w:r>
          </w:p>
        </w:tc>
        <w:tc>
          <w:tcPr>
            <w:tcW w:w="1133" w:type="dxa"/>
            <w:gridSpan w:val="2"/>
            <w:tcBorders>
              <w:bottom w:val="single" w:sz="4" w:space="0" w:color="auto"/>
            </w:tcBorders>
            <w:shd w:val="clear" w:color="auto" w:fill="DBE5F1"/>
          </w:tcPr>
          <w:p w14:paraId="1AA6A34F" w14:textId="77777777" w:rsidR="00B558AD" w:rsidRPr="00467FAD" w:rsidRDefault="00B558AD" w:rsidP="00730835">
            <w:pPr>
              <w:jc w:val="center"/>
              <w:rPr>
                <w:color w:val="000000" w:themeColor="text1"/>
                <w:sz w:val="18"/>
                <w:szCs w:val="18"/>
              </w:rPr>
            </w:pPr>
            <w:r w:rsidRPr="00467FAD">
              <w:rPr>
                <w:color w:val="000000" w:themeColor="text1"/>
                <w:sz w:val="18"/>
                <w:szCs w:val="18"/>
              </w:rPr>
              <w:t>11</w:t>
            </w:r>
          </w:p>
        </w:tc>
        <w:tc>
          <w:tcPr>
            <w:tcW w:w="1275" w:type="dxa"/>
            <w:tcBorders>
              <w:bottom w:val="single" w:sz="4" w:space="0" w:color="auto"/>
            </w:tcBorders>
            <w:shd w:val="clear" w:color="auto" w:fill="DBE5F1"/>
          </w:tcPr>
          <w:p w14:paraId="05D3D7A8" w14:textId="77777777" w:rsidR="00B558AD" w:rsidRPr="00467FAD" w:rsidRDefault="00B558AD" w:rsidP="00730835">
            <w:pPr>
              <w:jc w:val="center"/>
              <w:rPr>
                <w:color w:val="000000" w:themeColor="text1"/>
                <w:sz w:val="18"/>
                <w:szCs w:val="18"/>
              </w:rPr>
            </w:pPr>
            <w:r w:rsidRPr="00467FAD">
              <w:rPr>
                <w:color w:val="000000" w:themeColor="text1"/>
                <w:sz w:val="18"/>
                <w:szCs w:val="18"/>
              </w:rPr>
              <w:t>9</w:t>
            </w:r>
          </w:p>
        </w:tc>
        <w:tc>
          <w:tcPr>
            <w:tcW w:w="2124" w:type="dxa"/>
            <w:gridSpan w:val="2"/>
            <w:tcBorders>
              <w:bottom w:val="single" w:sz="4" w:space="0" w:color="auto"/>
            </w:tcBorders>
            <w:shd w:val="clear" w:color="auto" w:fill="DBE5F1"/>
          </w:tcPr>
          <w:p w14:paraId="2B050639" w14:textId="1CA5CF2C" w:rsidR="00B558AD" w:rsidRPr="00467FAD" w:rsidRDefault="00B558AD" w:rsidP="00730835">
            <w:pPr>
              <w:jc w:val="left"/>
              <w:rPr>
                <w:color w:val="000000" w:themeColor="text1"/>
                <w:sz w:val="18"/>
                <w:szCs w:val="18"/>
              </w:rPr>
            </w:pPr>
            <w:r w:rsidRPr="00467FAD">
              <w:rPr>
                <w:color w:val="000000" w:themeColor="text1"/>
                <w:sz w:val="18"/>
                <w:szCs w:val="18"/>
              </w:rPr>
              <w:t xml:space="preserve">Edition 11 of </w:t>
            </w:r>
            <w:r w:rsidR="008F01CB" w:rsidRPr="00467FAD">
              <w:rPr>
                <w:color w:val="000000" w:themeColor="text1"/>
                <w:sz w:val="18"/>
                <w:szCs w:val="18"/>
              </w:rPr>
              <w:t>101GB00</w:t>
            </w:r>
            <w:r w:rsidRPr="00467FAD">
              <w:rPr>
                <w:color w:val="000000" w:themeColor="text1"/>
                <w:sz w:val="18"/>
                <w:szCs w:val="18"/>
              </w:rPr>
              <w:t>303040 installed with updates  1-9</w:t>
            </w:r>
          </w:p>
        </w:tc>
        <w:tc>
          <w:tcPr>
            <w:tcW w:w="346" w:type="dxa"/>
            <w:vMerge/>
            <w:shd w:val="clear" w:color="auto" w:fill="auto"/>
          </w:tcPr>
          <w:p w14:paraId="7ACC8967" w14:textId="77777777" w:rsidR="00B558AD" w:rsidRPr="00467FAD" w:rsidRDefault="00B558AD" w:rsidP="00730835">
            <w:pPr>
              <w:jc w:val="left"/>
              <w:rPr>
                <w:color w:val="000000" w:themeColor="text1"/>
                <w:sz w:val="18"/>
                <w:szCs w:val="18"/>
              </w:rPr>
            </w:pPr>
          </w:p>
        </w:tc>
      </w:tr>
      <w:tr w:rsidR="00B558AD" w14:paraId="08B7F658" w14:textId="77777777" w:rsidTr="00B558AD">
        <w:trPr>
          <w:trHeight w:val="973"/>
          <w:tblHeader/>
        </w:trPr>
        <w:tc>
          <w:tcPr>
            <w:tcW w:w="251" w:type="dxa"/>
            <w:vMerge/>
            <w:tcBorders>
              <w:bottom w:val="nil"/>
            </w:tcBorders>
            <w:shd w:val="clear" w:color="auto" w:fill="auto"/>
          </w:tcPr>
          <w:p w14:paraId="4D8A8222" w14:textId="77777777" w:rsidR="00B558AD" w:rsidRPr="00383D69" w:rsidRDefault="00B558AD" w:rsidP="00730835">
            <w:pPr>
              <w:jc w:val="left"/>
              <w:rPr>
                <w:color w:val="D9D9D9" w:themeColor="background1" w:themeShade="D9"/>
                <w:sz w:val="18"/>
                <w:szCs w:val="18"/>
              </w:rPr>
            </w:pPr>
          </w:p>
        </w:tc>
        <w:tc>
          <w:tcPr>
            <w:tcW w:w="897" w:type="dxa"/>
            <w:vMerge w:val="restart"/>
            <w:shd w:val="clear" w:color="auto" w:fill="DBE5F1"/>
          </w:tcPr>
          <w:p w14:paraId="55AF3F99" w14:textId="77777777" w:rsidR="00B558AD" w:rsidRPr="00467FAD" w:rsidRDefault="00B558AD" w:rsidP="00730835">
            <w:pPr>
              <w:jc w:val="left"/>
              <w:rPr>
                <w:color w:val="000000" w:themeColor="text1"/>
                <w:sz w:val="18"/>
                <w:szCs w:val="18"/>
              </w:rPr>
            </w:pPr>
            <w:r w:rsidRPr="00467FAD">
              <w:rPr>
                <w:color w:val="000000" w:themeColor="text1"/>
                <w:sz w:val="18"/>
                <w:szCs w:val="18"/>
              </w:rPr>
              <w:t>2.5.7f [Update]</w:t>
            </w:r>
          </w:p>
        </w:tc>
        <w:tc>
          <w:tcPr>
            <w:tcW w:w="1234" w:type="dxa"/>
            <w:shd w:val="clear" w:color="auto" w:fill="DBE5F1"/>
          </w:tcPr>
          <w:p w14:paraId="3F27A3FA" w14:textId="20099BE9" w:rsidR="00B558AD" w:rsidRPr="00467FAD" w:rsidRDefault="008F01CB" w:rsidP="00730835">
            <w:pPr>
              <w:jc w:val="left"/>
              <w:rPr>
                <w:color w:val="000000" w:themeColor="text1"/>
                <w:sz w:val="18"/>
                <w:szCs w:val="18"/>
              </w:rPr>
            </w:pPr>
            <w:r w:rsidRPr="00467FAD">
              <w:rPr>
                <w:color w:val="000000" w:themeColor="text1"/>
                <w:sz w:val="18"/>
                <w:szCs w:val="18"/>
              </w:rPr>
              <w:t>101GB00</w:t>
            </w:r>
            <w:r w:rsidR="00B558AD" w:rsidRPr="00467FAD">
              <w:rPr>
                <w:color w:val="000000" w:themeColor="text1"/>
                <w:sz w:val="18"/>
                <w:szCs w:val="18"/>
              </w:rPr>
              <w:t>303040</w:t>
            </w:r>
          </w:p>
        </w:tc>
        <w:tc>
          <w:tcPr>
            <w:tcW w:w="1133" w:type="dxa"/>
            <w:shd w:val="clear" w:color="auto" w:fill="DBE5F1"/>
          </w:tcPr>
          <w:p w14:paraId="6ECA8E07" w14:textId="77777777" w:rsidR="00B558AD" w:rsidRPr="00467FAD" w:rsidRDefault="00B558AD" w:rsidP="00730835">
            <w:pPr>
              <w:jc w:val="center"/>
              <w:rPr>
                <w:color w:val="000000" w:themeColor="text1"/>
                <w:sz w:val="18"/>
                <w:szCs w:val="18"/>
              </w:rPr>
            </w:pPr>
            <w:r w:rsidRPr="00467FAD">
              <w:rPr>
                <w:color w:val="000000" w:themeColor="text1"/>
                <w:sz w:val="18"/>
                <w:szCs w:val="18"/>
              </w:rPr>
              <w:t>11</w:t>
            </w:r>
          </w:p>
        </w:tc>
        <w:tc>
          <w:tcPr>
            <w:tcW w:w="1133" w:type="dxa"/>
            <w:shd w:val="clear" w:color="auto" w:fill="DBE5F1"/>
          </w:tcPr>
          <w:p w14:paraId="6BB78512" w14:textId="77777777" w:rsidR="00B558AD" w:rsidRPr="00467FAD" w:rsidRDefault="00B558AD" w:rsidP="00730835">
            <w:pPr>
              <w:jc w:val="center"/>
              <w:rPr>
                <w:color w:val="000000" w:themeColor="text1"/>
                <w:sz w:val="18"/>
                <w:szCs w:val="18"/>
              </w:rPr>
            </w:pPr>
            <w:r w:rsidRPr="00467FAD">
              <w:rPr>
                <w:color w:val="000000" w:themeColor="text1"/>
                <w:sz w:val="18"/>
                <w:szCs w:val="18"/>
              </w:rPr>
              <w:t>10</w:t>
            </w:r>
          </w:p>
        </w:tc>
        <w:tc>
          <w:tcPr>
            <w:tcW w:w="1133" w:type="dxa"/>
            <w:gridSpan w:val="2"/>
            <w:shd w:val="clear" w:color="auto" w:fill="DBE5F1"/>
          </w:tcPr>
          <w:p w14:paraId="7A78FE58" w14:textId="77777777" w:rsidR="00B558AD" w:rsidRPr="00467FAD" w:rsidRDefault="00B558AD" w:rsidP="00730835">
            <w:pPr>
              <w:jc w:val="center"/>
              <w:rPr>
                <w:color w:val="000000" w:themeColor="text1"/>
                <w:sz w:val="18"/>
                <w:szCs w:val="18"/>
              </w:rPr>
            </w:pPr>
            <w:r w:rsidRPr="00467FAD">
              <w:rPr>
                <w:color w:val="000000" w:themeColor="text1"/>
                <w:sz w:val="18"/>
                <w:szCs w:val="18"/>
              </w:rPr>
              <w:t>11</w:t>
            </w:r>
          </w:p>
        </w:tc>
        <w:tc>
          <w:tcPr>
            <w:tcW w:w="1275" w:type="dxa"/>
            <w:shd w:val="clear" w:color="auto" w:fill="DBE5F1"/>
          </w:tcPr>
          <w:p w14:paraId="0EC26B16" w14:textId="77777777" w:rsidR="00B558AD" w:rsidRPr="00467FAD" w:rsidRDefault="00B558AD" w:rsidP="00730835">
            <w:pPr>
              <w:jc w:val="center"/>
              <w:rPr>
                <w:color w:val="000000" w:themeColor="text1"/>
                <w:sz w:val="18"/>
                <w:szCs w:val="18"/>
              </w:rPr>
            </w:pPr>
            <w:r w:rsidRPr="00467FAD">
              <w:rPr>
                <w:color w:val="000000" w:themeColor="text1"/>
                <w:sz w:val="18"/>
                <w:szCs w:val="18"/>
              </w:rPr>
              <w:t>10</w:t>
            </w:r>
          </w:p>
        </w:tc>
        <w:tc>
          <w:tcPr>
            <w:tcW w:w="2124" w:type="dxa"/>
            <w:gridSpan w:val="2"/>
            <w:vMerge w:val="restart"/>
            <w:shd w:val="clear" w:color="auto" w:fill="DBE5F1"/>
          </w:tcPr>
          <w:p w14:paraId="5392DADF" w14:textId="48100B3A" w:rsidR="00B558AD" w:rsidRPr="00467FAD" w:rsidRDefault="008F01CB" w:rsidP="00730835">
            <w:pPr>
              <w:jc w:val="left"/>
              <w:rPr>
                <w:color w:val="000000" w:themeColor="text1"/>
                <w:sz w:val="18"/>
                <w:szCs w:val="18"/>
              </w:rPr>
            </w:pPr>
            <w:r w:rsidRPr="00467FAD">
              <w:rPr>
                <w:color w:val="000000" w:themeColor="text1"/>
                <w:sz w:val="18"/>
                <w:szCs w:val="18"/>
              </w:rPr>
              <w:t>101GB00</w:t>
            </w:r>
            <w:r w:rsidR="00B558AD" w:rsidRPr="00467FAD">
              <w:rPr>
                <w:color w:val="000000" w:themeColor="text1"/>
                <w:sz w:val="18"/>
                <w:szCs w:val="18"/>
              </w:rPr>
              <w:t xml:space="preserve">50162D is  straight re-issue with no previous history, i.e. new cell. </w:t>
            </w:r>
            <w:r w:rsidRPr="00467FAD">
              <w:rPr>
                <w:color w:val="000000" w:themeColor="text1"/>
                <w:sz w:val="18"/>
                <w:szCs w:val="18"/>
              </w:rPr>
              <w:t>101GB00</w:t>
            </w:r>
            <w:r w:rsidR="00B558AD" w:rsidRPr="00467FAD">
              <w:rPr>
                <w:color w:val="000000" w:themeColor="text1"/>
                <w:sz w:val="18"/>
                <w:szCs w:val="18"/>
              </w:rPr>
              <w:t>303040 is a re-issued cell with history, i.e. base cell already installed in the ECDIS.</w:t>
            </w:r>
          </w:p>
        </w:tc>
        <w:tc>
          <w:tcPr>
            <w:tcW w:w="346" w:type="dxa"/>
            <w:vMerge/>
            <w:shd w:val="clear" w:color="auto" w:fill="auto"/>
          </w:tcPr>
          <w:p w14:paraId="43E37979" w14:textId="77777777" w:rsidR="00B558AD" w:rsidRPr="00467FAD" w:rsidRDefault="00B558AD" w:rsidP="00730835">
            <w:pPr>
              <w:jc w:val="left"/>
              <w:rPr>
                <w:color w:val="000000" w:themeColor="text1"/>
                <w:sz w:val="18"/>
                <w:szCs w:val="18"/>
              </w:rPr>
            </w:pPr>
          </w:p>
        </w:tc>
      </w:tr>
      <w:tr w:rsidR="00B558AD" w:rsidRPr="00B558AD" w14:paraId="21C7ED46" w14:textId="77777777" w:rsidTr="00E012C8">
        <w:trPr>
          <w:trHeight w:val="53"/>
          <w:tblHeader/>
        </w:trPr>
        <w:tc>
          <w:tcPr>
            <w:tcW w:w="251" w:type="dxa"/>
            <w:vMerge/>
            <w:tcBorders>
              <w:bottom w:val="nil"/>
            </w:tcBorders>
            <w:shd w:val="clear" w:color="auto" w:fill="auto"/>
          </w:tcPr>
          <w:p w14:paraId="14724A37" w14:textId="77777777" w:rsidR="00B558AD" w:rsidRPr="00B558AD" w:rsidRDefault="00B558AD" w:rsidP="00730835">
            <w:pPr>
              <w:jc w:val="left"/>
              <w:rPr>
                <w:sz w:val="18"/>
                <w:szCs w:val="18"/>
              </w:rPr>
            </w:pPr>
          </w:p>
        </w:tc>
        <w:tc>
          <w:tcPr>
            <w:tcW w:w="897" w:type="dxa"/>
            <w:vMerge/>
            <w:tcBorders>
              <w:bottom w:val="single" w:sz="4" w:space="0" w:color="auto"/>
            </w:tcBorders>
            <w:shd w:val="clear" w:color="auto" w:fill="DBE5F1"/>
            <w:vAlign w:val="center"/>
          </w:tcPr>
          <w:p w14:paraId="7F95D4F4" w14:textId="77777777" w:rsidR="00B558AD" w:rsidRPr="00B558AD" w:rsidRDefault="00B558AD" w:rsidP="00730835">
            <w:pPr>
              <w:jc w:val="left"/>
              <w:rPr>
                <w:sz w:val="18"/>
                <w:szCs w:val="18"/>
              </w:rPr>
            </w:pPr>
          </w:p>
        </w:tc>
        <w:tc>
          <w:tcPr>
            <w:tcW w:w="1234" w:type="dxa"/>
            <w:tcBorders>
              <w:bottom w:val="single" w:sz="4" w:space="0" w:color="auto"/>
            </w:tcBorders>
            <w:shd w:val="clear" w:color="auto" w:fill="DBE5F1"/>
          </w:tcPr>
          <w:p w14:paraId="32177E97" w14:textId="34920398" w:rsidR="00B558AD" w:rsidRPr="00B558AD" w:rsidRDefault="008F01CB" w:rsidP="00730835">
            <w:pPr>
              <w:jc w:val="left"/>
              <w:rPr>
                <w:sz w:val="18"/>
                <w:szCs w:val="18"/>
              </w:rPr>
            </w:pPr>
            <w:r>
              <w:rPr>
                <w:sz w:val="18"/>
                <w:szCs w:val="18"/>
              </w:rPr>
              <w:t>101GB00</w:t>
            </w:r>
            <w:r w:rsidR="00B558AD" w:rsidRPr="00B558AD">
              <w:rPr>
                <w:sz w:val="18"/>
                <w:szCs w:val="18"/>
              </w:rPr>
              <w:t>50162D</w:t>
            </w:r>
          </w:p>
        </w:tc>
        <w:tc>
          <w:tcPr>
            <w:tcW w:w="1133" w:type="dxa"/>
            <w:tcBorders>
              <w:bottom w:val="single" w:sz="4" w:space="0" w:color="auto"/>
            </w:tcBorders>
            <w:shd w:val="clear" w:color="auto" w:fill="DBE5F1"/>
          </w:tcPr>
          <w:p w14:paraId="4A603AB3" w14:textId="77777777" w:rsidR="00B558AD" w:rsidRPr="00B558AD" w:rsidRDefault="00B558AD" w:rsidP="00730835">
            <w:pPr>
              <w:jc w:val="center"/>
              <w:rPr>
                <w:sz w:val="18"/>
                <w:szCs w:val="18"/>
              </w:rPr>
            </w:pPr>
            <w:r w:rsidRPr="00B558AD">
              <w:rPr>
                <w:sz w:val="18"/>
                <w:szCs w:val="18"/>
              </w:rPr>
              <w:t>6</w:t>
            </w:r>
          </w:p>
        </w:tc>
        <w:tc>
          <w:tcPr>
            <w:tcW w:w="1133" w:type="dxa"/>
            <w:tcBorders>
              <w:bottom w:val="single" w:sz="4" w:space="0" w:color="auto"/>
            </w:tcBorders>
            <w:shd w:val="clear" w:color="auto" w:fill="DBE5F1"/>
          </w:tcPr>
          <w:p w14:paraId="68B8C8AE" w14:textId="77777777" w:rsidR="00B558AD" w:rsidRPr="00B558AD" w:rsidRDefault="00B558AD" w:rsidP="00730835">
            <w:pPr>
              <w:jc w:val="center"/>
              <w:rPr>
                <w:sz w:val="18"/>
                <w:szCs w:val="18"/>
              </w:rPr>
            </w:pPr>
            <w:r w:rsidRPr="00B558AD">
              <w:rPr>
                <w:sz w:val="18"/>
                <w:szCs w:val="18"/>
              </w:rPr>
              <w:t>6</w:t>
            </w:r>
          </w:p>
        </w:tc>
        <w:tc>
          <w:tcPr>
            <w:tcW w:w="1133" w:type="dxa"/>
            <w:gridSpan w:val="2"/>
            <w:tcBorders>
              <w:bottom w:val="single" w:sz="4" w:space="0" w:color="auto"/>
            </w:tcBorders>
            <w:shd w:val="clear" w:color="auto" w:fill="DBE5F1"/>
          </w:tcPr>
          <w:p w14:paraId="13F7AB62" w14:textId="77777777" w:rsidR="00B558AD" w:rsidRPr="00B558AD" w:rsidRDefault="00B558AD" w:rsidP="00730835">
            <w:pPr>
              <w:jc w:val="center"/>
              <w:rPr>
                <w:sz w:val="18"/>
                <w:szCs w:val="18"/>
              </w:rPr>
            </w:pPr>
            <w:r w:rsidRPr="00B558AD">
              <w:rPr>
                <w:sz w:val="18"/>
                <w:szCs w:val="18"/>
              </w:rPr>
              <w:t>6</w:t>
            </w:r>
          </w:p>
        </w:tc>
        <w:tc>
          <w:tcPr>
            <w:tcW w:w="1275" w:type="dxa"/>
            <w:tcBorders>
              <w:bottom w:val="single" w:sz="4" w:space="0" w:color="auto"/>
            </w:tcBorders>
            <w:shd w:val="clear" w:color="auto" w:fill="DBE5F1"/>
          </w:tcPr>
          <w:p w14:paraId="1F767EDC" w14:textId="77777777" w:rsidR="00B558AD" w:rsidRPr="00B558AD" w:rsidRDefault="00B558AD" w:rsidP="00730835">
            <w:pPr>
              <w:jc w:val="center"/>
              <w:rPr>
                <w:sz w:val="18"/>
                <w:szCs w:val="18"/>
              </w:rPr>
            </w:pPr>
            <w:r w:rsidRPr="00B558AD">
              <w:rPr>
                <w:sz w:val="18"/>
                <w:szCs w:val="18"/>
              </w:rPr>
              <w:t>6</w:t>
            </w:r>
          </w:p>
        </w:tc>
        <w:tc>
          <w:tcPr>
            <w:tcW w:w="2124" w:type="dxa"/>
            <w:gridSpan w:val="2"/>
            <w:vMerge/>
            <w:tcBorders>
              <w:bottom w:val="single" w:sz="4" w:space="0" w:color="auto"/>
            </w:tcBorders>
            <w:shd w:val="clear" w:color="auto" w:fill="DBE5F1"/>
          </w:tcPr>
          <w:p w14:paraId="1FED7080" w14:textId="77777777" w:rsidR="00B558AD" w:rsidRPr="00B558AD" w:rsidRDefault="00B558AD" w:rsidP="00730835">
            <w:pPr>
              <w:jc w:val="left"/>
              <w:rPr>
                <w:sz w:val="18"/>
                <w:szCs w:val="18"/>
              </w:rPr>
            </w:pPr>
          </w:p>
        </w:tc>
        <w:tc>
          <w:tcPr>
            <w:tcW w:w="346" w:type="dxa"/>
            <w:vMerge/>
            <w:tcBorders>
              <w:bottom w:val="nil"/>
            </w:tcBorders>
            <w:shd w:val="clear" w:color="auto" w:fill="auto"/>
          </w:tcPr>
          <w:p w14:paraId="7301A947" w14:textId="77777777" w:rsidR="00B558AD" w:rsidRPr="00B558AD" w:rsidRDefault="00B558AD" w:rsidP="00730835">
            <w:pPr>
              <w:jc w:val="left"/>
              <w:rPr>
                <w:sz w:val="18"/>
                <w:szCs w:val="18"/>
              </w:rPr>
            </w:pPr>
          </w:p>
        </w:tc>
      </w:tr>
      <w:tr w:rsidR="00B558AD" w14:paraId="5A06B46A" w14:textId="77777777" w:rsidTr="00B558AD">
        <w:trPr>
          <w:tblHeader/>
        </w:trPr>
        <w:tc>
          <w:tcPr>
            <w:tcW w:w="9526" w:type="dxa"/>
            <w:gridSpan w:val="11"/>
            <w:tcBorders>
              <w:top w:val="nil"/>
            </w:tcBorders>
            <w:vAlign w:val="center"/>
          </w:tcPr>
          <w:p w14:paraId="0DE6603D" w14:textId="77777777" w:rsidR="00B558AD" w:rsidRDefault="00B558AD" w:rsidP="00730835">
            <w:pPr>
              <w:jc w:val="left"/>
            </w:pPr>
          </w:p>
        </w:tc>
      </w:tr>
    </w:tbl>
    <w:p w14:paraId="4E441F72" w14:textId="77777777" w:rsidR="00B558AD" w:rsidRDefault="00B558AD" w:rsidP="004F582E"/>
    <w:p w14:paraId="2677498F" w14:textId="77777777" w:rsidR="00B558AD" w:rsidRDefault="00B558AD" w:rsidP="004F582E"/>
    <w:p w14:paraId="494DB111" w14:textId="65E124EC" w:rsidR="004F582E" w:rsidRDefault="003417A2" w:rsidP="00C915C5">
      <w:pPr>
        <w:pStyle w:val="Heading3"/>
      </w:pPr>
      <w:bookmarkStart w:id="2194" w:name="_Toc189647817"/>
      <w:r w:rsidRPr="003417A2">
        <w:lastRenderedPageBreak/>
        <w:t>ECDIS management of Exchange Sets</w:t>
      </w:r>
      <w:bookmarkEnd w:id="2194"/>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195" w:author="jonathan pritchard" w:date="2025-01-23T13:35:00Z" w16du:dateUtc="2025-01-23T13:35: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528"/>
        <w:gridCol w:w="2344"/>
        <w:gridCol w:w="2350"/>
        <w:gridCol w:w="2304"/>
        <w:tblGridChange w:id="2196">
          <w:tblGrid>
            <w:gridCol w:w="2528"/>
            <w:gridCol w:w="2344"/>
            <w:gridCol w:w="2350"/>
            <w:gridCol w:w="2304"/>
          </w:tblGrid>
        </w:tblGridChange>
      </w:tblGrid>
      <w:tr w:rsidR="00000AB3" w14:paraId="344630A1" w14:textId="77777777" w:rsidTr="002F7035">
        <w:trPr>
          <w:cantSplit/>
          <w:trHeight w:val="454"/>
          <w:trPrChange w:id="2197" w:author="jonathan pritchard" w:date="2025-01-23T13:35:00Z" w16du:dateUtc="2025-01-23T13:35:00Z">
            <w:trPr>
              <w:cantSplit/>
              <w:trHeight w:val="454"/>
            </w:trPr>
          </w:trPrChange>
        </w:trPr>
        <w:tc>
          <w:tcPr>
            <w:tcW w:w="2528" w:type="dxa"/>
            <w:shd w:val="clear" w:color="auto" w:fill="BFBFBF" w:themeFill="background1" w:themeFillShade="BF"/>
            <w:vAlign w:val="center"/>
            <w:tcPrChange w:id="2198" w:author="jonathan pritchard" w:date="2025-01-23T13:35:00Z" w16du:dateUtc="2025-01-23T13:35:00Z">
              <w:tcPr>
                <w:tcW w:w="2528" w:type="dxa"/>
                <w:shd w:val="clear" w:color="auto" w:fill="CCFFCC"/>
                <w:vAlign w:val="center"/>
              </w:tcPr>
            </w:tcPrChange>
          </w:tcPr>
          <w:p w14:paraId="448EA2E8" w14:textId="77777777" w:rsidR="00000AB3" w:rsidRPr="004065B1" w:rsidRDefault="00000AB3" w:rsidP="000946D3">
            <w:r w:rsidRPr="000A066E">
              <w:rPr>
                <w:b/>
              </w:rPr>
              <w:t>Test Reference</w:t>
            </w:r>
          </w:p>
        </w:tc>
        <w:tc>
          <w:tcPr>
            <w:tcW w:w="2344" w:type="dxa"/>
            <w:shd w:val="clear" w:color="auto" w:fill="BFBFBF" w:themeFill="background1" w:themeFillShade="BF"/>
            <w:vAlign w:val="center"/>
            <w:tcPrChange w:id="2199" w:author="jonathan pritchard" w:date="2025-01-23T13:35:00Z" w16du:dateUtc="2025-01-23T13:35:00Z">
              <w:tcPr>
                <w:tcW w:w="2344" w:type="dxa"/>
                <w:shd w:val="clear" w:color="auto" w:fill="CCFFCC"/>
                <w:vAlign w:val="center"/>
              </w:tcPr>
            </w:tcPrChange>
          </w:tcPr>
          <w:p w14:paraId="2F0C6DEE" w14:textId="21423719" w:rsidR="00000AB3" w:rsidRPr="004065B1" w:rsidRDefault="00E00FE9" w:rsidP="000946D3">
            <w:proofErr w:type="spellStart"/>
            <w:r>
              <w:t>ECDISManagement</w:t>
            </w:r>
            <w:proofErr w:type="spellEnd"/>
          </w:p>
        </w:tc>
        <w:tc>
          <w:tcPr>
            <w:tcW w:w="2350" w:type="dxa"/>
            <w:shd w:val="clear" w:color="auto" w:fill="BFBFBF" w:themeFill="background1" w:themeFillShade="BF"/>
            <w:vAlign w:val="center"/>
            <w:tcPrChange w:id="2200" w:author="jonathan pritchard" w:date="2025-01-23T13:35:00Z" w16du:dateUtc="2025-01-23T13:35:00Z">
              <w:tcPr>
                <w:tcW w:w="2350" w:type="dxa"/>
                <w:shd w:val="clear" w:color="auto" w:fill="CCFFCC"/>
                <w:vAlign w:val="center"/>
              </w:tcPr>
            </w:tcPrChange>
          </w:tcPr>
          <w:p w14:paraId="0AE22087" w14:textId="77777777" w:rsidR="00000AB3" w:rsidRPr="004065B1" w:rsidRDefault="00000AB3" w:rsidP="000946D3">
            <w:r w:rsidRPr="000A066E">
              <w:rPr>
                <w:b/>
              </w:rPr>
              <w:t>IHO Reference</w:t>
            </w:r>
          </w:p>
        </w:tc>
        <w:tc>
          <w:tcPr>
            <w:tcW w:w="2304" w:type="dxa"/>
            <w:shd w:val="clear" w:color="auto" w:fill="BFBFBF" w:themeFill="background1" w:themeFillShade="BF"/>
            <w:vAlign w:val="center"/>
            <w:tcPrChange w:id="2201" w:author="jonathan pritchard" w:date="2025-01-23T13:35:00Z" w16du:dateUtc="2025-01-23T13:35:00Z">
              <w:tcPr>
                <w:tcW w:w="2304" w:type="dxa"/>
                <w:shd w:val="clear" w:color="auto" w:fill="CCFFCC"/>
                <w:vAlign w:val="center"/>
              </w:tcPr>
            </w:tcPrChange>
          </w:tcPr>
          <w:p w14:paraId="20067F16" w14:textId="6AD64AA7" w:rsidR="00000AB3" w:rsidRPr="004065B1" w:rsidRDefault="00000AB3" w:rsidP="000946D3"/>
        </w:tc>
      </w:tr>
      <w:tr w:rsidR="00000AB3" w14:paraId="21DC626E" w14:textId="77777777" w:rsidTr="002F7035">
        <w:trPr>
          <w:cantSplit/>
          <w:trPrChange w:id="2202" w:author="jonathan pritchard" w:date="2025-01-23T13:35:00Z" w16du:dateUtc="2025-01-23T13:35:00Z">
            <w:trPr>
              <w:cantSplit/>
            </w:trPr>
          </w:trPrChange>
        </w:trPr>
        <w:tc>
          <w:tcPr>
            <w:tcW w:w="9526" w:type="dxa"/>
            <w:gridSpan w:val="4"/>
            <w:shd w:val="clear" w:color="auto" w:fill="BFBFBF" w:themeFill="background1" w:themeFillShade="BF"/>
            <w:vAlign w:val="center"/>
            <w:tcPrChange w:id="2203" w:author="jonathan pritchard" w:date="2025-01-23T13:35:00Z" w16du:dateUtc="2025-01-23T13:35:00Z">
              <w:tcPr>
                <w:tcW w:w="9526" w:type="dxa"/>
                <w:gridSpan w:val="4"/>
                <w:shd w:val="clear" w:color="auto" w:fill="CCFFCC"/>
                <w:vAlign w:val="center"/>
              </w:tcPr>
            </w:tcPrChange>
          </w:tcPr>
          <w:p w14:paraId="03C46ED4" w14:textId="77777777" w:rsidR="00000AB3" w:rsidRDefault="00000AB3" w:rsidP="000946D3">
            <w:r w:rsidRPr="000A066E">
              <w:rPr>
                <w:b/>
              </w:rPr>
              <w:t>Test description</w:t>
            </w:r>
          </w:p>
        </w:tc>
      </w:tr>
      <w:tr w:rsidR="00000AB3" w14:paraId="3533BB68" w14:textId="77777777" w:rsidTr="008F067A">
        <w:trPr>
          <w:cantSplit/>
        </w:trPr>
        <w:tc>
          <w:tcPr>
            <w:tcW w:w="9526" w:type="dxa"/>
            <w:gridSpan w:val="4"/>
            <w:vAlign w:val="center"/>
          </w:tcPr>
          <w:p w14:paraId="1EB8DE45" w14:textId="57361EDC" w:rsidR="00000AB3" w:rsidRPr="00DC4578" w:rsidRDefault="00000AB3" w:rsidP="002164D3">
            <w:pPr>
              <w:jc w:val="left"/>
              <w:rPr>
                <w:i/>
              </w:rPr>
            </w:pPr>
            <w:r w:rsidRPr="00DC4578">
              <w:rPr>
                <w:i/>
              </w:rPr>
              <w:t xml:space="preserve">To confirm the user is informed when there is incompatibility between installed ENCs and </w:t>
            </w:r>
            <w:r w:rsidR="00581F9A">
              <w:rPr>
                <w:i/>
              </w:rPr>
              <w:t>an</w:t>
            </w:r>
            <w:r w:rsidRPr="00DC4578">
              <w:rPr>
                <w:i/>
              </w:rPr>
              <w:t xml:space="preserve"> applied update exchange set.</w:t>
            </w:r>
          </w:p>
        </w:tc>
      </w:tr>
    </w:tbl>
    <w:p w14:paraId="1CA9636B" w14:textId="6F350085" w:rsidR="00000AB3" w:rsidRDefault="00000AB3" w:rsidP="00000AB3"/>
    <w:p w14:paraId="4513A586" w14:textId="77777777" w:rsidR="004A7876" w:rsidRPr="00000AB3" w:rsidRDefault="004A7876" w:rsidP="00000AB3"/>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204" w:author="jonathan pritchard" w:date="2025-01-23T13:35:00Z" w16du:dateUtc="2025-01-23T13:35: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6"/>
        <w:gridCol w:w="1755"/>
        <w:gridCol w:w="1453"/>
        <w:gridCol w:w="960"/>
        <w:gridCol w:w="960"/>
        <w:gridCol w:w="960"/>
        <w:gridCol w:w="960"/>
        <w:gridCol w:w="1954"/>
        <w:gridCol w:w="288"/>
        <w:tblGridChange w:id="2205">
          <w:tblGrid>
            <w:gridCol w:w="236"/>
            <w:gridCol w:w="1755"/>
            <w:gridCol w:w="1453"/>
            <w:gridCol w:w="960"/>
            <w:gridCol w:w="960"/>
            <w:gridCol w:w="960"/>
            <w:gridCol w:w="960"/>
            <w:gridCol w:w="1954"/>
            <w:gridCol w:w="288"/>
          </w:tblGrid>
        </w:tblGridChange>
      </w:tblGrid>
      <w:tr w:rsidR="004F582E" w14:paraId="26E6B3B8" w14:textId="77777777" w:rsidTr="002F7035">
        <w:trPr>
          <w:cantSplit/>
          <w:trPrChange w:id="2206" w:author="jonathan pritchard" w:date="2025-01-23T13:35:00Z" w16du:dateUtc="2025-01-23T13:35:00Z">
            <w:trPr>
              <w:cantSplit/>
            </w:trPr>
          </w:trPrChange>
        </w:trPr>
        <w:tc>
          <w:tcPr>
            <w:tcW w:w="9526" w:type="dxa"/>
            <w:gridSpan w:val="9"/>
            <w:shd w:val="clear" w:color="auto" w:fill="BFBFBF" w:themeFill="background1" w:themeFillShade="BF"/>
            <w:vAlign w:val="center"/>
            <w:tcPrChange w:id="2207" w:author="jonathan pritchard" w:date="2025-01-23T13:35:00Z" w16du:dateUtc="2025-01-23T13:35:00Z">
              <w:tcPr>
                <w:tcW w:w="9526" w:type="dxa"/>
                <w:gridSpan w:val="9"/>
                <w:shd w:val="clear" w:color="auto" w:fill="CCFFCC"/>
                <w:vAlign w:val="center"/>
              </w:tcPr>
            </w:tcPrChange>
          </w:tcPr>
          <w:p w14:paraId="2957C329" w14:textId="77777777" w:rsidR="004F582E" w:rsidRPr="004065B1" w:rsidRDefault="004F582E" w:rsidP="00CB4150">
            <w:r w:rsidRPr="000A066E">
              <w:rPr>
                <w:b/>
              </w:rPr>
              <w:t>Setup</w:t>
            </w:r>
          </w:p>
        </w:tc>
      </w:tr>
      <w:tr w:rsidR="004F582E" w14:paraId="771871CA" w14:textId="77777777" w:rsidTr="008F067A">
        <w:trPr>
          <w:cantSplit/>
        </w:trPr>
        <w:tc>
          <w:tcPr>
            <w:tcW w:w="9526" w:type="dxa"/>
            <w:gridSpan w:val="9"/>
            <w:vAlign w:val="center"/>
          </w:tcPr>
          <w:p w14:paraId="7B8959AE" w14:textId="77777777" w:rsidR="00C7047F" w:rsidRPr="00DC4578" w:rsidRDefault="00C7047F" w:rsidP="00C7047F">
            <w:pPr>
              <w:rPr>
                <w:i/>
              </w:rPr>
            </w:pPr>
            <w:r w:rsidRPr="00DC4578">
              <w:rPr>
                <w:i/>
              </w:rPr>
              <w:t>No permits or ENCs installed</w:t>
            </w:r>
          </w:p>
          <w:p w14:paraId="5F425F1F" w14:textId="77777777" w:rsidR="00C7047F" w:rsidRPr="00DC4578" w:rsidRDefault="00C7047F" w:rsidP="00C7047F">
            <w:pPr>
              <w:rPr>
                <w:i/>
              </w:rPr>
            </w:pPr>
            <w:r w:rsidRPr="00DC4578">
              <w:rPr>
                <w:i/>
              </w:rPr>
              <w:t>Test data used:</w:t>
            </w:r>
          </w:p>
          <w:p w14:paraId="10480C4B" w14:textId="1FEFA85D" w:rsidR="00C7047F" w:rsidRPr="00DC4578" w:rsidRDefault="00C7047F" w:rsidP="00C7047F">
            <w:pPr>
              <w:rPr>
                <w:i/>
              </w:rPr>
            </w:pPr>
            <w:r w:rsidRPr="00DC4578">
              <w:rPr>
                <w:i/>
              </w:rPr>
              <w:t>1) IHO.CRT</w:t>
            </w:r>
            <w:r w:rsidR="0009326C">
              <w:rPr>
                <w:i/>
              </w:rPr>
              <w:t xml:space="preserve"> </w:t>
            </w:r>
            <w:r w:rsidRPr="00DC4578">
              <w:rPr>
                <w:i/>
              </w:rPr>
              <w:t xml:space="preserve"> [Pre-installed from previous tests]</w:t>
            </w:r>
          </w:p>
          <w:p w14:paraId="370C5F88" w14:textId="481ABE11" w:rsidR="00C7047F" w:rsidRPr="00DC4578" w:rsidRDefault="00C7047F" w:rsidP="00C7047F">
            <w:pPr>
              <w:rPr>
                <w:i/>
              </w:rPr>
            </w:pPr>
            <w:r w:rsidRPr="00DC4578">
              <w:rPr>
                <w:i/>
              </w:rPr>
              <w:t xml:space="preserve">2) </w:t>
            </w:r>
            <w:r w:rsidR="00823D26">
              <w:rPr>
                <w:i/>
              </w:rPr>
              <w:t>PERMIT.XML</w:t>
            </w:r>
          </w:p>
          <w:p w14:paraId="70B9A66A" w14:textId="6FD6E462" w:rsidR="00C7047F" w:rsidRPr="00DC4578" w:rsidRDefault="00C7047F" w:rsidP="00C7047F">
            <w:pPr>
              <w:rPr>
                <w:i/>
              </w:rPr>
            </w:pPr>
            <w:r w:rsidRPr="00DC4578">
              <w:rPr>
                <w:i/>
              </w:rPr>
              <w:t xml:space="preserve">3) </w:t>
            </w:r>
            <w:r w:rsidR="00C87A43">
              <w:rPr>
                <w:i/>
              </w:rPr>
              <w:t>Exchange Sets DataManagementG1, DataManagementG2, DataManagementG3</w:t>
            </w:r>
          </w:p>
          <w:p w14:paraId="1D3231B0" w14:textId="6E7E1827" w:rsidR="00C7047F" w:rsidRPr="00DC4578" w:rsidRDefault="00C7047F" w:rsidP="00C7047F">
            <w:pPr>
              <w:rPr>
                <w:i/>
              </w:rPr>
            </w:pPr>
            <w:r w:rsidRPr="00DC4578">
              <w:rPr>
                <w:i/>
              </w:rPr>
              <w:t>4) U</w:t>
            </w:r>
            <w:r w:rsidR="004A7876">
              <w:rPr>
                <w:i/>
              </w:rPr>
              <w:t xml:space="preserve">pdate exchange set </w:t>
            </w:r>
            <w:r w:rsidR="004A7876" w:rsidRPr="005849E8">
              <w:rPr>
                <w:b/>
                <w:bCs/>
                <w:i/>
              </w:rPr>
              <w:t>DataManagementG</w:t>
            </w:r>
            <w:r w:rsidR="004A7876">
              <w:rPr>
                <w:b/>
                <w:bCs/>
                <w:i/>
              </w:rPr>
              <w:t>4</w:t>
            </w:r>
          </w:p>
          <w:p w14:paraId="29A8E61C" w14:textId="24DDCCC9" w:rsidR="00C7047F" w:rsidRDefault="00C7047F" w:rsidP="00C7047F">
            <w:pPr>
              <w:rPr>
                <w:i/>
              </w:rPr>
            </w:pPr>
            <w:r w:rsidRPr="00DC4578">
              <w:rPr>
                <w:i/>
              </w:rPr>
              <w:t>Test data location:</w:t>
            </w:r>
          </w:p>
          <w:p w14:paraId="6C060BDD" w14:textId="649D6BFC" w:rsidR="00C87A43" w:rsidRPr="005849E8" w:rsidRDefault="005849E8">
            <w:pPr>
              <w:pStyle w:val="ListParagraph"/>
              <w:numPr>
                <w:ilvl w:val="0"/>
                <w:numId w:val="53"/>
              </w:numPr>
              <w:rPr>
                <w:b/>
                <w:bCs/>
                <w:i/>
              </w:rPr>
            </w:pPr>
            <w:r w:rsidRPr="005849E8">
              <w:rPr>
                <w:b/>
                <w:bCs/>
                <w:i/>
              </w:rPr>
              <w:t>DataManagementG1, DataManagementG2, DataManagementG3, DataManagementG</w:t>
            </w:r>
            <w:r>
              <w:rPr>
                <w:b/>
                <w:bCs/>
                <w:i/>
              </w:rPr>
              <w:t>4</w:t>
            </w:r>
          </w:p>
          <w:p w14:paraId="4F908A5A" w14:textId="39FAD158" w:rsidR="004F582E" w:rsidRPr="00DC4578" w:rsidRDefault="00C7047F" w:rsidP="00C7047F">
            <w:pPr>
              <w:rPr>
                <w:i/>
              </w:rPr>
            </w:pPr>
            <w:r w:rsidRPr="005849E8">
              <w:rPr>
                <w:i/>
                <w:color w:val="D9D9D9" w:themeColor="background1" w:themeShade="D9"/>
              </w:rPr>
              <w:t>7g</w:t>
            </w:r>
          </w:p>
        </w:tc>
      </w:tr>
      <w:tr w:rsidR="004F582E" w14:paraId="3F7E1B48" w14:textId="77777777" w:rsidTr="002F7035">
        <w:trPr>
          <w:cantSplit/>
          <w:trPrChange w:id="2208" w:author="jonathan pritchard" w:date="2025-01-23T13:35:00Z" w16du:dateUtc="2025-01-23T13:35:00Z">
            <w:trPr>
              <w:cantSplit/>
            </w:trPr>
          </w:trPrChange>
        </w:trPr>
        <w:tc>
          <w:tcPr>
            <w:tcW w:w="9526" w:type="dxa"/>
            <w:gridSpan w:val="9"/>
            <w:shd w:val="clear" w:color="auto" w:fill="BFBFBF" w:themeFill="background1" w:themeFillShade="BF"/>
            <w:vAlign w:val="center"/>
            <w:tcPrChange w:id="2209" w:author="jonathan pritchard" w:date="2025-01-23T13:35:00Z" w16du:dateUtc="2025-01-23T13:35:00Z">
              <w:tcPr>
                <w:tcW w:w="9526" w:type="dxa"/>
                <w:gridSpan w:val="9"/>
                <w:shd w:val="clear" w:color="auto" w:fill="CCFFCC"/>
                <w:vAlign w:val="center"/>
              </w:tcPr>
            </w:tcPrChange>
          </w:tcPr>
          <w:p w14:paraId="7FD23D14" w14:textId="77777777" w:rsidR="004F582E" w:rsidRPr="004065B1" w:rsidRDefault="004F582E" w:rsidP="00CB4150">
            <w:r w:rsidRPr="000A066E">
              <w:rPr>
                <w:b/>
              </w:rPr>
              <w:t>Action</w:t>
            </w:r>
          </w:p>
        </w:tc>
      </w:tr>
      <w:tr w:rsidR="004F582E" w14:paraId="0CE4FE36" w14:textId="77777777" w:rsidTr="008F067A">
        <w:trPr>
          <w:cantSplit/>
        </w:trPr>
        <w:tc>
          <w:tcPr>
            <w:tcW w:w="9526" w:type="dxa"/>
            <w:gridSpan w:val="9"/>
            <w:vAlign w:val="center"/>
          </w:tcPr>
          <w:p w14:paraId="63E96C1A" w14:textId="5B601FC2" w:rsidR="004F582E" w:rsidRPr="00DC4578" w:rsidRDefault="00C7047F" w:rsidP="00CB4150">
            <w:pPr>
              <w:rPr>
                <w:i/>
              </w:rPr>
            </w:pPr>
            <w:r w:rsidRPr="00DC4578">
              <w:rPr>
                <w:i/>
              </w:rPr>
              <w:t>Install permits and load the</w:t>
            </w:r>
            <w:r w:rsidR="005849E8">
              <w:rPr>
                <w:i/>
              </w:rPr>
              <w:t xml:space="preserve"> exchange sets listed.</w:t>
            </w:r>
          </w:p>
        </w:tc>
      </w:tr>
      <w:tr w:rsidR="004F582E" w14:paraId="3853DFED" w14:textId="77777777" w:rsidTr="002F7035">
        <w:trPr>
          <w:cantSplit/>
          <w:trPrChange w:id="2210" w:author="jonathan pritchard" w:date="2025-01-23T13:35:00Z" w16du:dateUtc="2025-01-23T13:35:00Z">
            <w:trPr>
              <w:cantSplit/>
            </w:trPr>
          </w:trPrChange>
        </w:trPr>
        <w:tc>
          <w:tcPr>
            <w:tcW w:w="9526" w:type="dxa"/>
            <w:gridSpan w:val="9"/>
            <w:tcBorders>
              <w:bottom w:val="single" w:sz="4" w:space="0" w:color="auto"/>
            </w:tcBorders>
            <w:shd w:val="clear" w:color="auto" w:fill="BFBFBF" w:themeFill="background1" w:themeFillShade="BF"/>
            <w:vAlign w:val="center"/>
            <w:tcPrChange w:id="2211" w:author="jonathan pritchard" w:date="2025-01-23T13:35:00Z" w16du:dateUtc="2025-01-23T13:35:00Z">
              <w:tcPr>
                <w:tcW w:w="9526" w:type="dxa"/>
                <w:gridSpan w:val="9"/>
                <w:tcBorders>
                  <w:bottom w:val="single" w:sz="4" w:space="0" w:color="auto"/>
                </w:tcBorders>
                <w:shd w:val="clear" w:color="auto" w:fill="CCFFCC"/>
                <w:vAlign w:val="center"/>
              </w:tcPr>
            </w:tcPrChange>
          </w:tcPr>
          <w:p w14:paraId="47F90C26" w14:textId="77777777" w:rsidR="004F582E" w:rsidRPr="004065B1" w:rsidRDefault="004F582E" w:rsidP="00CB4150">
            <w:r w:rsidRPr="000A066E">
              <w:rPr>
                <w:b/>
              </w:rPr>
              <w:t>Results</w:t>
            </w:r>
          </w:p>
        </w:tc>
      </w:tr>
      <w:tr w:rsidR="004F582E" w14:paraId="0354737B" w14:textId="77777777" w:rsidTr="008F067A">
        <w:trPr>
          <w:cantSplit/>
        </w:trPr>
        <w:tc>
          <w:tcPr>
            <w:tcW w:w="9526" w:type="dxa"/>
            <w:gridSpan w:val="9"/>
            <w:tcBorders>
              <w:bottom w:val="nil"/>
            </w:tcBorders>
            <w:vAlign w:val="center"/>
          </w:tcPr>
          <w:p w14:paraId="59DE0F0E" w14:textId="43E7B64D" w:rsidR="003D3505" w:rsidRPr="004A7876" w:rsidRDefault="005849E8" w:rsidP="00C7047F">
            <w:pPr>
              <w:jc w:val="left"/>
              <w:rPr>
                <w:i/>
              </w:rPr>
            </w:pPr>
            <w:r w:rsidRPr="005849E8">
              <w:rPr>
                <w:b/>
                <w:bCs/>
                <w:i/>
              </w:rPr>
              <w:t>DataManagementG1, DataManagementG2</w:t>
            </w:r>
            <w:r>
              <w:rPr>
                <w:b/>
                <w:bCs/>
                <w:i/>
              </w:rPr>
              <w:t xml:space="preserve"> and </w:t>
            </w:r>
            <w:r w:rsidRPr="005849E8">
              <w:rPr>
                <w:b/>
                <w:bCs/>
                <w:i/>
              </w:rPr>
              <w:t>DataManagementG</w:t>
            </w:r>
            <w:r>
              <w:rPr>
                <w:b/>
                <w:bCs/>
                <w:i/>
              </w:rPr>
              <w:t xml:space="preserve">4 </w:t>
            </w:r>
            <w:r w:rsidR="00C7047F" w:rsidRPr="00DC4578">
              <w:rPr>
                <w:i/>
              </w:rPr>
              <w:t xml:space="preserve">should load without error. However when </w:t>
            </w:r>
            <w:r>
              <w:rPr>
                <w:i/>
              </w:rPr>
              <w:t xml:space="preserve">loading </w:t>
            </w:r>
            <w:r w:rsidRPr="005849E8">
              <w:rPr>
                <w:b/>
                <w:bCs/>
                <w:i/>
              </w:rPr>
              <w:t>DataManagementG</w:t>
            </w:r>
            <w:r>
              <w:rPr>
                <w:b/>
                <w:bCs/>
                <w:i/>
              </w:rPr>
              <w:t xml:space="preserve">4 </w:t>
            </w:r>
            <w:r w:rsidR="00C7047F" w:rsidRPr="00DC4578">
              <w:rPr>
                <w:i/>
              </w:rPr>
              <w:t xml:space="preserve">the system should install </w:t>
            </w:r>
            <w:r>
              <w:rPr>
                <w:i/>
              </w:rPr>
              <w:t>some</w:t>
            </w:r>
            <w:r w:rsidR="00C7047F" w:rsidRPr="00DC4578">
              <w:rPr>
                <w:i/>
              </w:rPr>
              <w:t xml:space="preserve"> ENC updates without error but the system must return </w:t>
            </w:r>
            <w:r>
              <w:rPr>
                <w:i/>
              </w:rPr>
              <w:t>an appropriate error message that the exchange set is incompatible with existing installed data.</w:t>
            </w:r>
          </w:p>
          <w:p w14:paraId="7B5EE1D9" w14:textId="62B351EE" w:rsidR="001A4004" w:rsidRPr="001A4004" w:rsidRDefault="001A4004" w:rsidP="001A4004">
            <w:pPr>
              <w:jc w:val="left"/>
              <w:rPr>
                <w:i/>
              </w:rPr>
            </w:pPr>
            <w:r w:rsidRPr="001A4004">
              <w:rPr>
                <w:i/>
              </w:rPr>
              <w:t>Note: Systems must appropriately manage the import of data from different Data Servers and store</w:t>
            </w:r>
          </w:p>
          <w:p w14:paraId="698778C0" w14:textId="3260BAB6" w:rsidR="005849E8" w:rsidRDefault="001A4004" w:rsidP="001A4004">
            <w:pPr>
              <w:jc w:val="left"/>
              <w:rPr>
                <w:i/>
              </w:rPr>
            </w:pPr>
            <w:r w:rsidRPr="0076683D">
              <w:rPr>
                <w:i/>
              </w:rPr>
              <w:t xml:space="preserve">information of installed data. When loading new </w:t>
            </w:r>
            <w:r w:rsidR="005849E8">
              <w:rPr>
                <w:i/>
              </w:rPr>
              <w:t xml:space="preserve">data systems </w:t>
            </w:r>
            <w:r w:rsidRPr="0076683D">
              <w:rPr>
                <w:i/>
              </w:rPr>
              <w:t xml:space="preserve">should check that </w:t>
            </w:r>
            <w:r w:rsidR="005849E8">
              <w:rPr>
                <w:i/>
              </w:rPr>
              <w:t xml:space="preserve">the S-128 revision information is compatible with that which is already installed and report any inconsistencies. </w:t>
            </w:r>
          </w:p>
          <w:p w14:paraId="408D4CB1" w14:textId="1DC1E451" w:rsidR="0009326C" w:rsidRPr="001A4004" w:rsidRDefault="001A4004" w:rsidP="001A4004">
            <w:pPr>
              <w:jc w:val="left"/>
              <w:rPr>
                <w:i/>
              </w:rPr>
            </w:pPr>
            <w:r w:rsidRPr="002164D3">
              <w:rPr>
                <w:i/>
              </w:rPr>
              <w:t>U</w:t>
            </w:r>
            <w:r w:rsidRPr="001A4004">
              <w:rPr>
                <w:i/>
              </w:rPr>
              <w:t>sers should only be prompted to install licenced</w:t>
            </w:r>
            <w:r w:rsidR="005849E8">
              <w:rPr>
                <w:i/>
              </w:rPr>
              <w:t xml:space="preserve"> datasets</w:t>
            </w:r>
          </w:p>
          <w:p w14:paraId="279A6787" w14:textId="2B498E2D" w:rsidR="00C7047F" w:rsidRPr="00DC4578" w:rsidRDefault="00C7047F" w:rsidP="00C7047F">
            <w:pPr>
              <w:jc w:val="left"/>
              <w:rPr>
                <w:i/>
              </w:rPr>
            </w:pPr>
            <w:r w:rsidRPr="00DC4578">
              <w:rPr>
                <w:i/>
              </w:rPr>
              <w:t xml:space="preserve">[The system will also display continuity errors as a result of non sequential loading when attempting to load and install the updates for </w:t>
            </w:r>
            <w:r w:rsidR="008F01CB">
              <w:rPr>
                <w:i/>
              </w:rPr>
              <w:t>101GB00</w:t>
            </w:r>
            <w:r w:rsidRPr="00DC4578">
              <w:rPr>
                <w:i/>
              </w:rPr>
              <w:t xml:space="preserve">40162A, </w:t>
            </w:r>
            <w:r w:rsidR="008F01CB">
              <w:rPr>
                <w:i/>
              </w:rPr>
              <w:t>101GB00</w:t>
            </w:r>
            <w:r w:rsidRPr="00DC4578">
              <w:rPr>
                <w:i/>
              </w:rPr>
              <w:t xml:space="preserve">40184A, </w:t>
            </w:r>
            <w:r w:rsidR="008F01CB">
              <w:rPr>
                <w:i/>
              </w:rPr>
              <w:t>101GB00</w:t>
            </w:r>
            <w:r w:rsidRPr="00DC4578">
              <w:rPr>
                <w:i/>
              </w:rPr>
              <w:t xml:space="preserve">40186D &amp; </w:t>
            </w:r>
            <w:r w:rsidR="008F01CB">
              <w:rPr>
                <w:i/>
              </w:rPr>
              <w:t>101GB00101GB00</w:t>
            </w:r>
            <w:r w:rsidRPr="00DC4578">
              <w:rPr>
                <w:i/>
              </w:rPr>
              <w:t>40202A.]</w:t>
            </w:r>
          </w:p>
          <w:p w14:paraId="698265BB" w14:textId="232159BB" w:rsidR="004F582E" w:rsidRPr="00DC4578" w:rsidRDefault="005849E8" w:rsidP="00C7047F">
            <w:pPr>
              <w:jc w:val="left"/>
              <w:rPr>
                <w:i/>
              </w:rPr>
            </w:pPr>
            <w:r w:rsidRPr="005849E8">
              <w:rPr>
                <w:b/>
                <w:bCs/>
                <w:i/>
              </w:rPr>
              <w:t>DataManagementG</w:t>
            </w:r>
            <w:r w:rsidR="009624CA">
              <w:rPr>
                <w:b/>
                <w:bCs/>
                <w:i/>
              </w:rPr>
              <w:t>4</w:t>
            </w:r>
            <w:r>
              <w:rPr>
                <w:b/>
                <w:bCs/>
                <w:i/>
              </w:rPr>
              <w:t xml:space="preserve"> </w:t>
            </w:r>
            <w:r w:rsidR="00C7047F" w:rsidRPr="00DC4578">
              <w:rPr>
                <w:i/>
              </w:rPr>
              <w:t>used in this test is dated 20 July 20</w:t>
            </w:r>
            <w:r w:rsidR="00C87A43">
              <w:rPr>
                <w:i/>
              </w:rPr>
              <w:t>1</w:t>
            </w:r>
            <w:r w:rsidR="00C7047F" w:rsidRPr="00DC4578">
              <w:rPr>
                <w:i/>
              </w:rPr>
              <w:t>6 and pre dates</w:t>
            </w:r>
            <w:r w:rsidR="009624CA" w:rsidRPr="005849E8">
              <w:rPr>
                <w:b/>
                <w:bCs/>
                <w:i/>
              </w:rPr>
              <w:t xml:space="preserve"> DataManagementG</w:t>
            </w:r>
            <w:r w:rsidR="009624CA">
              <w:rPr>
                <w:b/>
                <w:bCs/>
                <w:i/>
              </w:rPr>
              <w:t>3</w:t>
            </w:r>
          </w:p>
          <w:p w14:paraId="4A859FE8" w14:textId="77777777" w:rsidR="00C7047F" w:rsidRPr="00DC4578" w:rsidRDefault="00C7047F" w:rsidP="00C7047F">
            <w:pPr>
              <w:jc w:val="left"/>
              <w:rPr>
                <w:i/>
              </w:rPr>
            </w:pPr>
          </w:p>
        </w:tc>
      </w:tr>
      <w:tr w:rsidR="006D6859" w:rsidRPr="004A7876" w14:paraId="63AB79F1" w14:textId="77777777" w:rsidTr="008F067A">
        <w:trPr>
          <w:cantSplit/>
          <w:trHeight w:val="28"/>
        </w:trPr>
        <w:tc>
          <w:tcPr>
            <w:tcW w:w="250" w:type="dxa"/>
            <w:vMerge w:val="restart"/>
            <w:tcBorders>
              <w:top w:val="nil"/>
            </w:tcBorders>
            <w:shd w:val="clear" w:color="auto" w:fill="auto"/>
          </w:tcPr>
          <w:p w14:paraId="59DEF43F" w14:textId="77777777" w:rsidR="006D6859" w:rsidRPr="00000AB3" w:rsidRDefault="006D6859" w:rsidP="00730835">
            <w:pPr>
              <w:jc w:val="center"/>
              <w:rPr>
                <w:b/>
                <w:sz w:val="18"/>
                <w:szCs w:val="18"/>
              </w:rPr>
            </w:pPr>
          </w:p>
        </w:tc>
        <w:tc>
          <w:tcPr>
            <w:tcW w:w="1057" w:type="dxa"/>
            <w:vMerge w:val="restart"/>
            <w:tcBorders>
              <w:top w:val="single" w:sz="4" w:space="0" w:color="auto"/>
            </w:tcBorders>
            <w:shd w:val="clear" w:color="auto" w:fill="8DB3E2"/>
            <w:vAlign w:val="center"/>
          </w:tcPr>
          <w:p w14:paraId="594D086D" w14:textId="77777777" w:rsidR="006D6859" w:rsidRPr="004A7876" w:rsidRDefault="006D6859" w:rsidP="00730835">
            <w:pPr>
              <w:jc w:val="center"/>
              <w:rPr>
                <w:b/>
                <w:sz w:val="16"/>
                <w:szCs w:val="16"/>
              </w:rPr>
            </w:pPr>
            <w:r w:rsidRPr="004A7876">
              <w:rPr>
                <w:b/>
                <w:sz w:val="16"/>
                <w:szCs w:val="16"/>
              </w:rPr>
              <w:t>Test</w:t>
            </w:r>
          </w:p>
        </w:tc>
        <w:tc>
          <w:tcPr>
            <w:tcW w:w="1211" w:type="dxa"/>
            <w:vMerge w:val="restart"/>
            <w:tcBorders>
              <w:top w:val="single" w:sz="4" w:space="0" w:color="auto"/>
            </w:tcBorders>
            <w:shd w:val="clear" w:color="auto" w:fill="8DB3E2"/>
            <w:vAlign w:val="center"/>
          </w:tcPr>
          <w:p w14:paraId="7B4931E2" w14:textId="77777777" w:rsidR="006D6859" w:rsidRPr="004A7876" w:rsidRDefault="006D6859" w:rsidP="00730835">
            <w:pPr>
              <w:jc w:val="left"/>
              <w:rPr>
                <w:b/>
                <w:sz w:val="16"/>
                <w:szCs w:val="16"/>
              </w:rPr>
            </w:pPr>
            <w:r w:rsidRPr="004A7876">
              <w:rPr>
                <w:b/>
                <w:sz w:val="16"/>
                <w:szCs w:val="16"/>
              </w:rPr>
              <w:t>Cell Name</w:t>
            </w:r>
          </w:p>
        </w:tc>
        <w:tc>
          <w:tcPr>
            <w:tcW w:w="2268" w:type="dxa"/>
            <w:gridSpan w:val="2"/>
            <w:tcBorders>
              <w:top w:val="single" w:sz="4" w:space="0" w:color="auto"/>
            </w:tcBorders>
            <w:shd w:val="clear" w:color="auto" w:fill="8DB3E2"/>
            <w:vAlign w:val="center"/>
          </w:tcPr>
          <w:p w14:paraId="420BA7B5" w14:textId="77777777" w:rsidR="006D6859" w:rsidRPr="004A7876" w:rsidRDefault="006D6859" w:rsidP="00730835">
            <w:pPr>
              <w:jc w:val="center"/>
              <w:rPr>
                <w:b/>
                <w:sz w:val="16"/>
                <w:szCs w:val="16"/>
              </w:rPr>
            </w:pPr>
            <w:r w:rsidRPr="004A7876">
              <w:rPr>
                <w:b/>
                <w:sz w:val="16"/>
                <w:szCs w:val="16"/>
              </w:rPr>
              <w:t>Exchange Set Content</w:t>
            </w:r>
          </w:p>
        </w:tc>
        <w:tc>
          <w:tcPr>
            <w:tcW w:w="2268" w:type="dxa"/>
            <w:gridSpan w:val="2"/>
            <w:tcBorders>
              <w:top w:val="single" w:sz="4" w:space="0" w:color="auto"/>
            </w:tcBorders>
            <w:shd w:val="clear" w:color="auto" w:fill="8DB3E2"/>
            <w:vAlign w:val="center"/>
          </w:tcPr>
          <w:p w14:paraId="542DA74A" w14:textId="20C824F9" w:rsidR="006D6859" w:rsidRPr="004A7876" w:rsidRDefault="006D6859" w:rsidP="00730835">
            <w:pPr>
              <w:jc w:val="center"/>
              <w:rPr>
                <w:b/>
                <w:sz w:val="16"/>
                <w:szCs w:val="16"/>
              </w:rPr>
            </w:pPr>
            <w:r w:rsidRPr="004A7876">
              <w:rPr>
                <w:b/>
                <w:sz w:val="16"/>
                <w:szCs w:val="16"/>
              </w:rPr>
              <w:t xml:space="preserve">Expected </w:t>
            </w:r>
            <w:r w:rsidR="005849E8" w:rsidRPr="004A7876">
              <w:rPr>
                <w:b/>
                <w:sz w:val="16"/>
                <w:szCs w:val="16"/>
              </w:rPr>
              <w:t>ECDIS</w:t>
            </w:r>
            <w:r w:rsidRPr="004A7876">
              <w:rPr>
                <w:b/>
                <w:sz w:val="16"/>
                <w:szCs w:val="16"/>
              </w:rPr>
              <w:t xml:space="preserve"> Content</w:t>
            </w:r>
          </w:p>
        </w:tc>
        <w:tc>
          <w:tcPr>
            <w:tcW w:w="2126" w:type="dxa"/>
            <w:vMerge w:val="restart"/>
            <w:tcBorders>
              <w:top w:val="single" w:sz="4" w:space="0" w:color="auto"/>
            </w:tcBorders>
            <w:shd w:val="clear" w:color="auto" w:fill="8DB3E2"/>
            <w:vAlign w:val="center"/>
          </w:tcPr>
          <w:p w14:paraId="7677A83B" w14:textId="77777777" w:rsidR="006D6859" w:rsidRPr="004A7876" w:rsidRDefault="006D6859" w:rsidP="00730835">
            <w:pPr>
              <w:jc w:val="center"/>
              <w:rPr>
                <w:b/>
                <w:sz w:val="16"/>
                <w:szCs w:val="16"/>
              </w:rPr>
            </w:pPr>
            <w:r w:rsidRPr="004A7876">
              <w:rPr>
                <w:b/>
                <w:sz w:val="16"/>
                <w:szCs w:val="16"/>
              </w:rPr>
              <w:t>Comments</w:t>
            </w:r>
          </w:p>
        </w:tc>
        <w:tc>
          <w:tcPr>
            <w:tcW w:w="346" w:type="dxa"/>
            <w:vMerge w:val="restart"/>
            <w:tcBorders>
              <w:top w:val="nil"/>
            </w:tcBorders>
            <w:shd w:val="clear" w:color="auto" w:fill="auto"/>
          </w:tcPr>
          <w:p w14:paraId="677DE448" w14:textId="77777777" w:rsidR="006D6859" w:rsidRPr="004A7876" w:rsidRDefault="006D6859" w:rsidP="00730835">
            <w:pPr>
              <w:jc w:val="center"/>
              <w:rPr>
                <w:b/>
                <w:sz w:val="16"/>
                <w:szCs w:val="16"/>
              </w:rPr>
            </w:pPr>
          </w:p>
        </w:tc>
      </w:tr>
      <w:tr w:rsidR="004A7876" w:rsidRPr="004A7876" w14:paraId="4CE3DC7E" w14:textId="77777777" w:rsidTr="008F067A">
        <w:trPr>
          <w:cantSplit/>
          <w:trHeight w:val="22"/>
        </w:trPr>
        <w:tc>
          <w:tcPr>
            <w:tcW w:w="250" w:type="dxa"/>
            <w:vMerge/>
            <w:shd w:val="clear" w:color="auto" w:fill="auto"/>
          </w:tcPr>
          <w:p w14:paraId="4471FFF2" w14:textId="77777777" w:rsidR="006D6859" w:rsidRPr="00000AB3" w:rsidRDefault="006D6859" w:rsidP="00730835">
            <w:pPr>
              <w:jc w:val="left"/>
              <w:rPr>
                <w:sz w:val="18"/>
                <w:szCs w:val="18"/>
              </w:rPr>
            </w:pPr>
          </w:p>
        </w:tc>
        <w:tc>
          <w:tcPr>
            <w:tcW w:w="1057" w:type="dxa"/>
            <w:vMerge/>
            <w:shd w:val="clear" w:color="auto" w:fill="6699FF"/>
            <w:vAlign w:val="center"/>
          </w:tcPr>
          <w:p w14:paraId="6474C83E" w14:textId="77777777" w:rsidR="006D6859" w:rsidRPr="004A7876" w:rsidRDefault="006D6859" w:rsidP="00730835">
            <w:pPr>
              <w:jc w:val="left"/>
              <w:rPr>
                <w:sz w:val="16"/>
                <w:szCs w:val="16"/>
              </w:rPr>
            </w:pPr>
          </w:p>
        </w:tc>
        <w:tc>
          <w:tcPr>
            <w:tcW w:w="1211" w:type="dxa"/>
            <w:vMerge/>
            <w:shd w:val="clear" w:color="auto" w:fill="6699FF"/>
            <w:vAlign w:val="center"/>
          </w:tcPr>
          <w:p w14:paraId="6F32F0DA" w14:textId="77777777" w:rsidR="006D6859" w:rsidRPr="004A7876" w:rsidRDefault="006D6859" w:rsidP="00730835">
            <w:pPr>
              <w:jc w:val="left"/>
              <w:rPr>
                <w:sz w:val="16"/>
                <w:szCs w:val="16"/>
              </w:rPr>
            </w:pPr>
          </w:p>
        </w:tc>
        <w:tc>
          <w:tcPr>
            <w:tcW w:w="1134" w:type="dxa"/>
            <w:shd w:val="clear" w:color="auto" w:fill="8DB3E2"/>
            <w:vAlign w:val="center"/>
          </w:tcPr>
          <w:p w14:paraId="104EBE7B" w14:textId="77777777" w:rsidR="006D6859" w:rsidRPr="004A7876" w:rsidRDefault="006D6859" w:rsidP="00730835">
            <w:pPr>
              <w:jc w:val="left"/>
              <w:rPr>
                <w:b/>
                <w:sz w:val="16"/>
                <w:szCs w:val="16"/>
              </w:rPr>
            </w:pPr>
            <w:r w:rsidRPr="004A7876">
              <w:rPr>
                <w:b/>
                <w:sz w:val="16"/>
                <w:szCs w:val="16"/>
              </w:rPr>
              <w:t>Edition N°</w:t>
            </w:r>
          </w:p>
        </w:tc>
        <w:tc>
          <w:tcPr>
            <w:tcW w:w="1134" w:type="dxa"/>
            <w:shd w:val="clear" w:color="auto" w:fill="8DB3E2"/>
            <w:vAlign w:val="center"/>
          </w:tcPr>
          <w:p w14:paraId="37EE1BB9" w14:textId="77777777" w:rsidR="006D6859" w:rsidRPr="004A7876" w:rsidRDefault="006D6859" w:rsidP="00730835">
            <w:pPr>
              <w:jc w:val="left"/>
              <w:rPr>
                <w:b/>
                <w:sz w:val="16"/>
                <w:szCs w:val="16"/>
              </w:rPr>
            </w:pPr>
            <w:r w:rsidRPr="004A7876">
              <w:rPr>
                <w:b/>
                <w:sz w:val="16"/>
                <w:szCs w:val="16"/>
              </w:rPr>
              <w:t>Update N°</w:t>
            </w:r>
          </w:p>
        </w:tc>
        <w:tc>
          <w:tcPr>
            <w:tcW w:w="1134" w:type="dxa"/>
            <w:shd w:val="clear" w:color="auto" w:fill="8DB3E2"/>
            <w:vAlign w:val="center"/>
          </w:tcPr>
          <w:p w14:paraId="44AA5409" w14:textId="77777777" w:rsidR="006D6859" w:rsidRPr="004A7876" w:rsidRDefault="006D6859" w:rsidP="00730835">
            <w:pPr>
              <w:jc w:val="left"/>
              <w:rPr>
                <w:b/>
                <w:sz w:val="16"/>
                <w:szCs w:val="16"/>
              </w:rPr>
            </w:pPr>
            <w:r w:rsidRPr="004A7876">
              <w:rPr>
                <w:b/>
                <w:sz w:val="16"/>
                <w:szCs w:val="16"/>
              </w:rPr>
              <w:t>Edition N°</w:t>
            </w:r>
          </w:p>
        </w:tc>
        <w:tc>
          <w:tcPr>
            <w:tcW w:w="1134" w:type="dxa"/>
            <w:shd w:val="clear" w:color="auto" w:fill="8DB3E2"/>
            <w:vAlign w:val="center"/>
          </w:tcPr>
          <w:p w14:paraId="5566B037" w14:textId="77777777" w:rsidR="006D6859" w:rsidRPr="004A7876" w:rsidRDefault="006D6859" w:rsidP="00730835">
            <w:pPr>
              <w:jc w:val="left"/>
              <w:rPr>
                <w:b/>
                <w:sz w:val="16"/>
                <w:szCs w:val="16"/>
              </w:rPr>
            </w:pPr>
            <w:r w:rsidRPr="004A7876">
              <w:rPr>
                <w:b/>
                <w:sz w:val="16"/>
                <w:szCs w:val="16"/>
              </w:rPr>
              <w:t>Update N°</w:t>
            </w:r>
          </w:p>
        </w:tc>
        <w:tc>
          <w:tcPr>
            <w:tcW w:w="2126" w:type="dxa"/>
            <w:vMerge/>
            <w:shd w:val="clear" w:color="auto" w:fill="6699FF"/>
            <w:vAlign w:val="center"/>
          </w:tcPr>
          <w:p w14:paraId="5F830ABD" w14:textId="77777777" w:rsidR="006D6859" w:rsidRPr="004A7876" w:rsidRDefault="006D6859" w:rsidP="00730835">
            <w:pPr>
              <w:jc w:val="left"/>
              <w:rPr>
                <w:sz w:val="16"/>
                <w:szCs w:val="16"/>
              </w:rPr>
            </w:pPr>
          </w:p>
        </w:tc>
        <w:tc>
          <w:tcPr>
            <w:tcW w:w="346" w:type="dxa"/>
            <w:vMerge/>
            <w:shd w:val="clear" w:color="auto" w:fill="auto"/>
          </w:tcPr>
          <w:p w14:paraId="413FEFEB" w14:textId="77777777" w:rsidR="006D6859" w:rsidRPr="004A7876" w:rsidRDefault="006D6859" w:rsidP="00730835">
            <w:pPr>
              <w:jc w:val="left"/>
              <w:rPr>
                <w:sz w:val="16"/>
                <w:szCs w:val="16"/>
              </w:rPr>
            </w:pPr>
          </w:p>
        </w:tc>
      </w:tr>
      <w:tr w:rsidR="004A7876" w:rsidRPr="004A7876" w14:paraId="1C7DF97B" w14:textId="77777777" w:rsidTr="008F067A">
        <w:trPr>
          <w:cantSplit/>
          <w:trHeight w:val="22"/>
        </w:trPr>
        <w:tc>
          <w:tcPr>
            <w:tcW w:w="250" w:type="dxa"/>
            <w:vMerge/>
            <w:shd w:val="clear" w:color="auto" w:fill="auto"/>
          </w:tcPr>
          <w:p w14:paraId="5C8EAA9C" w14:textId="77777777" w:rsidR="006D6859" w:rsidRPr="00000AB3" w:rsidRDefault="006D6859" w:rsidP="00730835">
            <w:pPr>
              <w:jc w:val="left"/>
              <w:rPr>
                <w:sz w:val="18"/>
                <w:szCs w:val="18"/>
              </w:rPr>
            </w:pPr>
          </w:p>
        </w:tc>
        <w:tc>
          <w:tcPr>
            <w:tcW w:w="1057" w:type="dxa"/>
            <w:vMerge w:val="restart"/>
            <w:shd w:val="clear" w:color="auto" w:fill="DBE5F1"/>
            <w:vAlign w:val="center"/>
          </w:tcPr>
          <w:p w14:paraId="2DB89BC5" w14:textId="7980CDDB" w:rsidR="006D6859" w:rsidRPr="004A7876" w:rsidRDefault="005849E8" w:rsidP="00730835">
            <w:pPr>
              <w:jc w:val="left"/>
              <w:rPr>
                <w:sz w:val="16"/>
                <w:szCs w:val="16"/>
              </w:rPr>
            </w:pPr>
            <w:r w:rsidRPr="004A7876">
              <w:rPr>
                <w:b/>
                <w:bCs/>
                <w:i/>
                <w:sz w:val="16"/>
                <w:szCs w:val="16"/>
              </w:rPr>
              <w:t>DataManagementG1</w:t>
            </w:r>
          </w:p>
        </w:tc>
        <w:tc>
          <w:tcPr>
            <w:tcW w:w="1211" w:type="dxa"/>
            <w:shd w:val="clear" w:color="auto" w:fill="DBE5F1"/>
          </w:tcPr>
          <w:p w14:paraId="1E3CB1C8" w14:textId="6CBB988E" w:rsidR="006D6859" w:rsidRPr="004A7876" w:rsidRDefault="008F01CB" w:rsidP="00730835">
            <w:pPr>
              <w:jc w:val="left"/>
              <w:rPr>
                <w:sz w:val="16"/>
                <w:szCs w:val="16"/>
              </w:rPr>
            </w:pPr>
            <w:r w:rsidRPr="004A7876">
              <w:rPr>
                <w:sz w:val="16"/>
                <w:szCs w:val="16"/>
              </w:rPr>
              <w:t>101GB00</w:t>
            </w:r>
            <w:r w:rsidR="006D6859" w:rsidRPr="004A7876">
              <w:rPr>
                <w:sz w:val="16"/>
                <w:szCs w:val="16"/>
              </w:rPr>
              <w:t>302840</w:t>
            </w:r>
          </w:p>
        </w:tc>
        <w:tc>
          <w:tcPr>
            <w:tcW w:w="1134" w:type="dxa"/>
            <w:shd w:val="clear" w:color="auto" w:fill="DBE5F1"/>
          </w:tcPr>
          <w:p w14:paraId="197CF7A3" w14:textId="77777777" w:rsidR="006D6859" w:rsidRPr="004A7876" w:rsidRDefault="006D6859" w:rsidP="00730835">
            <w:pPr>
              <w:jc w:val="center"/>
              <w:rPr>
                <w:sz w:val="16"/>
                <w:szCs w:val="16"/>
              </w:rPr>
            </w:pPr>
            <w:r w:rsidRPr="004A7876">
              <w:rPr>
                <w:sz w:val="16"/>
                <w:szCs w:val="16"/>
              </w:rPr>
              <w:t>22</w:t>
            </w:r>
          </w:p>
        </w:tc>
        <w:tc>
          <w:tcPr>
            <w:tcW w:w="1134" w:type="dxa"/>
            <w:shd w:val="clear" w:color="auto" w:fill="DBE5F1"/>
          </w:tcPr>
          <w:p w14:paraId="6A34E19C" w14:textId="77777777" w:rsidR="006D6859" w:rsidRPr="004A7876" w:rsidRDefault="006D6859" w:rsidP="00730835">
            <w:pPr>
              <w:jc w:val="center"/>
              <w:rPr>
                <w:sz w:val="16"/>
                <w:szCs w:val="16"/>
              </w:rPr>
            </w:pPr>
            <w:r w:rsidRPr="004A7876">
              <w:rPr>
                <w:sz w:val="16"/>
                <w:szCs w:val="16"/>
              </w:rPr>
              <w:t>16</w:t>
            </w:r>
          </w:p>
        </w:tc>
        <w:tc>
          <w:tcPr>
            <w:tcW w:w="1134" w:type="dxa"/>
            <w:shd w:val="clear" w:color="auto" w:fill="DBE5F1"/>
          </w:tcPr>
          <w:p w14:paraId="09BFFCC2" w14:textId="77777777" w:rsidR="006D6859" w:rsidRPr="004A7876" w:rsidRDefault="006D6859" w:rsidP="00730835">
            <w:pPr>
              <w:jc w:val="center"/>
              <w:rPr>
                <w:sz w:val="16"/>
                <w:szCs w:val="16"/>
              </w:rPr>
            </w:pPr>
            <w:r w:rsidRPr="004A7876">
              <w:rPr>
                <w:sz w:val="16"/>
                <w:szCs w:val="16"/>
              </w:rPr>
              <w:t>22</w:t>
            </w:r>
          </w:p>
        </w:tc>
        <w:tc>
          <w:tcPr>
            <w:tcW w:w="1134" w:type="dxa"/>
            <w:shd w:val="clear" w:color="auto" w:fill="DBE5F1"/>
          </w:tcPr>
          <w:p w14:paraId="25506536" w14:textId="77777777" w:rsidR="006D6859" w:rsidRPr="004A7876" w:rsidRDefault="006D6859" w:rsidP="00730835">
            <w:pPr>
              <w:jc w:val="center"/>
              <w:rPr>
                <w:sz w:val="16"/>
                <w:szCs w:val="16"/>
              </w:rPr>
            </w:pPr>
            <w:r w:rsidRPr="004A7876">
              <w:rPr>
                <w:sz w:val="16"/>
                <w:szCs w:val="16"/>
              </w:rPr>
              <w:t>16</w:t>
            </w:r>
          </w:p>
        </w:tc>
        <w:tc>
          <w:tcPr>
            <w:tcW w:w="2126" w:type="dxa"/>
            <w:shd w:val="clear" w:color="auto" w:fill="DBE5F1"/>
          </w:tcPr>
          <w:p w14:paraId="18478E14" w14:textId="77777777" w:rsidR="006D6859" w:rsidRPr="004A7876" w:rsidRDefault="006D6859" w:rsidP="00730835">
            <w:pPr>
              <w:jc w:val="left"/>
              <w:rPr>
                <w:sz w:val="16"/>
                <w:szCs w:val="16"/>
              </w:rPr>
            </w:pPr>
          </w:p>
        </w:tc>
        <w:tc>
          <w:tcPr>
            <w:tcW w:w="346" w:type="dxa"/>
            <w:vMerge/>
            <w:shd w:val="clear" w:color="auto" w:fill="auto"/>
          </w:tcPr>
          <w:p w14:paraId="0C22575B" w14:textId="77777777" w:rsidR="006D6859" w:rsidRPr="004A7876" w:rsidRDefault="006D6859" w:rsidP="00730835">
            <w:pPr>
              <w:jc w:val="left"/>
              <w:rPr>
                <w:sz w:val="16"/>
                <w:szCs w:val="16"/>
              </w:rPr>
            </w:pPr>
          </w:p>
        </w:tc>
      </w:tr>
      <w:tr w:rsidR="004A7876" w:rsidRPr="004A7876" w14:paraId="2C2B41AE" w14:textId="77777777" w:rsidTr="008F067A">
        <w:trPr>
          <w:cantSplit/>
          <w:trHeight w:val="22"/>
        </w:trPr>
        <w:tc>
          <w:tcPr>
            <w:tcW w:w="250" w:type="dxa"/>
            <w:vMerge/>
            <w:shd w:val="clear" w:color="auto" w:fill="auto"/>
          </w:tcPr>
          <w:p w14:paraId="27D898BC" w14:textId="77777777" w:rsidR="006D6859" w:rsidRPr="00000AB3" w:rsidRDefault="006D6859" w:rsidP="00730835">
            <w:pPr>
              <w:jc w:val="left"/>
              <w:rPr>
                <w:sz w:val="18"/>
                <w:szCs w:val="18"/>
              </w:rPr>
            </w:pPr>
          </w:p>
        </w:tc>
        <w:tc>
          <w:tcPr>
            <w:tcW w:w="1057" w:type="dxa"/>
            <w:vMerge/>
            <w:shd w:val="clear" w:color="auto" w:fill="DBE5F1"/>
            <w:vAlign w:val="center"/>
          </w:tcPr>
          <w:p w14:paraId="3B682EDA" w14:textId="77777777" w:rsidR="006D6859" w:rsidRPr="004A7876" w:rsidRDefault="006D6859" w:rsidP="00730835">
            <w:pPr>
              <w:jc w:val="left"/>
              <w:rPr>
                <w:sz w:val="16"/>
                <w:szCs w:val="16"/>
              </w:rPr>
            </w:pPr>
          </w:p>
        </w:tc>
        <w:tc>
          <w:tcPr>
            <w:tcW w:w="1211" w:type="dxa"/>
            <w:shd w:val="clear" w:color="auto" w:fill="DBE5F1"/>
          </w:tcPr>
          <w:p w14:paraId="26DA30C5" w14:textId="73D87299" w:rsidR="006D6859" w:rsidRPr="004A7876" w:rsidRDefault="008F01CB" w:rsidP="00730835">
            <w:pPr>
              <w:jc w:val="left"/>
              <w:rPr>
                <w:sz w:val="16"/>
                <w:szCs w:val="16"/>
              </w:rPr>
            </w:pPr>
            <w:r w:rsidRPr="004A7876">
              <w:rPr>
                <w:sz w:val="16"/>
                <w:szCs w:val="16"/>
              </w:rPr>
              <w:t>101GB00</w:t>
            </w:r>
            <w:r w:rsidR="006D6859" w:rsidRPr="004A7876">
              <w:rPr>
                <w:sz w:val="16"/>
                <w:szCs w:val="16"/>
              </w:rPr>
              <w:t>303220</w:t>
            </w:r>
          </w:p>
        </w:tc>
        <w:tc>
          <w:tcPr>
            <w:tcW w:w="1134" w:type="dxa"/>
            <w:shd w:val="clear" w:color="auto" w:fill="DBE5F1"/>
          </w:tcPr>
          <w:p w14:paraId="1B8DCBA9" w14:textId="77777777" w:rsidR="006D6859" w:rsidRPr="004A7876" w:rsidRDefault="006D6859" w:rsidP="00730835">
            <w:pPr>
              <w:jc w:val="center"/>
              <w:rPr>
                <w:sz w:val="16"/>
                <w:szCs w:val="16"/>
              </w:rPr>
            </w:pPr>
            <w:r w:rsidRPr="004A7876">
              <w:rPr>
                <w:sz w:val="16"/>
                <w:szCs w:val="16"/>
              </w:rPr>
              <w:t>4</w:t>
            </w:r>
          </w:p>
        </w:tc>
        <w:tc>
          <w:tcPr>
            <w:tcW w:w="1134" w:type="dxa"/>
            <w:shd w:val="clear" w:color="auto" w:fill="DBE5F1"/>
          </w:tcPr>
          <w:p w14:paraId="29CAE0EC" w14:textId="77777777" w:rsidR="006D6859" w:rsidRPr="004A7876" w:rsidRDefault="006D6859" w:rsidP="00730835">
            <w:pPr>
              <w:jc w:val="center"/>
              <w:rPr>
                <w:sz w:val="16"/>
                <w:szCs w:val="16"/>
              </w:rPr>
            </w:pPr>
            <w:r w:rsidRPr="004A7876">
              <w:rPr>
                <w:sz w:val="16"/>
                <w:szCs w:val="16"/>
              </w:rPr>
              <w:t>6</w:t>
            </w:r>
          </w:p>
        </w:tc>
        <w:tc>
          <w:tcPr>
            <w:tcW w:w="1134" w:type="dxa"/>
            <w:shd w:val="clear" w:color="auto" w:fill="DBE5F1"/>
          </w:tcPr>
          <w:p w14:paraId="67237EFF" w14:textId="77777777" w:rsidR="006D6859" w:rsidRPr="004A7876" w:rsidRDefault="006D6859" w:rsidP="00730835">
            <w:pPr>
              <w:jc w:val="center"/>
              <w:rPr>
                <w:sz w:val="16"/>
                <w:szCs w:val="16"/>
              </w:rPr>
            </w:pPr>
            <w:r w:rsidRPr="004A7876">
              <w:rPr>
                <w:sz w:val="16"/>
                <w:szCs w:val="16"/>
              </w:rPr>
              <w:t>4</w:t>
            </w:r>
          </w:p>
        </w:tc>
        <w:tc>
          <w:tcPr>
            <w:tcW w:w="1134" w:type="dxa"/>
            <w:shd w:val="clear" w:color="auto" w:fill="DBE5F1"/>
          </w:tcPr>
          <w:p w14:paraId="57CBDE7E" w14:textId="77777777" w:rsidR="006D6859" w:rsidRPr="004A7876" w:rsidRDefault="006D6859" w:rsidP="00730835">
            <w:pPr>
              <w:jc w:val="center"/>
              <w:rPr>
                <w:sz w:val="16"/>
                <w:szCs w:val="16"/>
              </w:rPr>
            </w:pPr>
            <w:r w:rsidRPr="004A7876">
              <w:rPr>
                <w:sz w:val="16"/>
                <w:szCs w:val="16"/>
              </w:rPr>
              <w:t>6</w:t>
            </w:r>
          </w:p>
        </w:tc>
        <w:tc>
          <w:tcPr>
            <w:tcW w:w="2126" w:type="dxa"/>
            <w:shd w:val="clear" w:color="auto" w:fill="DBE5F1"/>
          </w:tcPr>
          <w:p w14:paraId="43236A28" w14:textId="77777777" w:rsidR="006D6859" w:rsidRPr="004A7876" w:rsidRDefault="006D6859" w:rsidP="00730835">
            <w:pPr>
              <w:jc w:val="left"/>
              <w:rPr>
                <w:sz w:val="16"/>
                <w:szCs w:val="16"/>
              </w:rPr>
            </w:pPr>
          </w:p>
        </w:tc>
        <w:tc>
          <w:tcPr>
            <w:tcW w:w="346" w:type="dxa"/>
            <w:vMerge/>
            <w:shd w:val="clear" w:color="auto" w:fill="auto"/>
          </w:tcPr>
          <w:p w14:paraId="40AC46F7" w14:textId="77777777" w:rsidR="006D6859" w:rsidRPr="004A7876" w:rsidRDefault="006D6859" w:rsidP="00730835">
            <w:pPr>
              <w:jc w:val="left"/>
              <w:rPr>
                <w:sz w:val="16"/>
                <w:szCs w:val="16"/>
              </w:rPr>
            </w:pPr>
          </w:p>
        </w:tc>
      </w:tr>
      <w:tr w:rsidR="004A7876" w:rsidRPr="004A7876" w14:paraId="61BD3DD0" w14:textId="77777777" w:rsidTr="008F067A">
        <w:trPr>
          <w:cantSplit/>
          <w:trHeight w:val="22"/>
        </w:trPr>
        <w:tc>
          <w:tcPr>
            <w:tcW w:w="250" w:type="dxa"/>
            <w:vMerge/>
            <w:shd w:val="clear" w:color="auto" w:fill="auto"/>
          </w:tcPr>
          <w:p w14:paraId="128382C9" w14:textId="77777777" w:rsidR="006D6859" w:rsidRPr="00000AB3" w:rsidRDefault="006D6859" w:rsidP="00730835">
            <w:pPr>
              <w:jc w:val="left"/>
              <w:rPr>
                <w:sz w:val="18"/>
                <w:szCs w:val="18"/>
              </w:rPr>
            </w:pPr>
          </w:p>
        </w:tc>
        <w:tc>
          <w:tcPr>
            <w:tcW w:w="1057" w:type="dxa"/>
            <w:vMerge/>
            <w:shd w:val="clear" w:color="auto" w:fill="DBE5F1"/>
            <w:vAlign w:val="center"/>
          </w:tcPr>
          <w:p w14:paraId="5A3D12F0" w14:textId="77777777" w:rsidR="006D6859" w:rsidRPr="004A7876" w:rsidRDefault="006D6859" w:rsidP="00730835">
            <w:pPr>
              <w:jc w:val="left"/>
              <w:rPr>
                <w:sz w:val="16"/>
                <w:szCs w:val="16"/>
              </w:rPr>
            </w:pPr>
          </w:p>
        </w:tc>
        <w:tc>
          <w:tcPr>
            <w:tcW w:w="1211" w:type="dxa"/>
            <w:shd w:val="clear" w:color="auto" w:fill="DBE5F1"/>
          </w:tcPr>
          <w:p w14:paraId="740C6AAF" w14:textId="51B150E4" w:rsidR="006D6859" w:rsidRPr="004A7876" w:rsidRDefault="008F01CB" w:rsidP="00730835">
            <w:pPr>
              <w:jc w:val="left"/>
              <w:rPr>
                <w:sz w:val="16"/>
                <w:szCs w:val="16"/>
              </w:rPr>
            </w:pPr>
            <w:r w:rsidRPr="004A7876">
              <w:rPr>
                <w:sz w:val="16"/>
                <w:szCs w:val="16"/>
              </w:rPr>
              <w:t>101GB00</w:t>
            </w:r>
            <w:r w:rsidR="006D6859" w:rsidRPr="004A7876">
              <w:rPr>
                <w:sz w:val="16"/>
                <w:szCs w:val="16"/>
              </w:rPr>
              <w:t>303420</w:t>
            </w:r>
          </w:p>
        </w:tc>
        <w:tc>
          <w:tcPr>
            <w:tcW w:w="1134" w:type="dxa"/>
            <w:shd w:val="clear" w:color="auto" w:fill="DBE5F1"/>
          </w:tcPr>
          <w:p w14:paraId="1B65B230" w14:textId="77777777" w:rsidR="006D6859" w:rsidRPr="004A7876" w:rsidRDefault="006D6859" w:rsidP="00730835">
            <w:pPr>
              <w:jc w:val="center"/>
              <w:rPr>
                <w:sz w:val="16"/>
                <w:szCs w:val="16"/>
              </w:rPr>
            </w:pPr>
            <w:r w:rsidRPr="004A7876">
              <w:rPr>
                <w:sz w:val="16"/>
                <w:szCs w:val="16"/>
              </w:rPr>
              <w:t>3</w:t>
            </w:r>
          </w:p>
        </w:tc>
        <w:tc>
          <w:tcPr>
            <w:tcW w:w="1134" w:type="dxa"/>
            <w:shd w:val="clear" w:color="auto" w:fill="DBE5F1"/>
          </w:tcPr>
          <w:p w14:paraId="2771A398" w14:textId="77777777" w:rsidR="006D6859" w:rsidRPr="004A7876" w:rsidRDefault="006D6859" w:rsidP="00730835">
            <w:pPr>
              <w:jc w:val="center"/>
              <w:rPr>
                <w:sz w:val="16"/>
                <w:szCs w:val="16"/>
              </w:rPr>
            </w:pPr>
            <w:r w:rsidRPr="004A7876">
              <w:rPr>
                <w:sz w:val="16"/>
                <w:szCs w:val="16"/>
              </w:rPr>
              <w:t>9</w:t>
            </w:r>
          </w:p>
        </w:tc>
        <w:tc>
          <w:tcPr>
            <w:tcW w:w="1134" w:type="dxa"/>
            <w:shd w:val="clear" w:color="auto" w:fill="DBE5F1"/>
          </w:tcPr>
          <w:p w14:paraId="4D9DD4FC" w14:textId="77777777" w:rsidR="006D6859" w:rsidRPr="004A7876" w:rsidRDefault="006D6859" w:rsidP="00730835">
            <w:pPr>
              <w:jc w:val="center"/>
              <w:rPr>
                <w:sz w:val="16"/>
                <w:szCs w:val="16"/>
              </w:rPr>
            </w:pPr>
            <w:r w:rsidRPr="004A7876">
              <w:rPr>
                <w:sz w:val="16"/>
                <w:szCs w:val="16"/>
              </w:rPr>
              <w:t>3</w:t>
            </w:r>
          </w:p>
        </w:tc>
        <w:tc>
          <w:tcPr>
            <w:tcW w:w="1134" w:type="dxa"/>
            <w:shd w:val="clear" w:color="auto" w:fill="DBE5F1"/>
          </w:tcPr>
          <w:p w14:paraId="3B00AE6D" w14:textId="77777777" w:rsidR="006D6859" w:rsidRPr="004A7876" w:rsidRDefault="006D6859" w:rsidP="00730835">
            <w:pPr>
              <w:jc w:val="center"/>
              <w:rPr>
                <w:sz w:val="16"/>
                <w:szCs w:val="16"/>
              </w:rPr>
            </w:pPr>
            <w:r w:rsidRPr="004A7876">
              <w:rPr>
                <w:sz w:val="16"/>
                <w:szCs w:val="16"/>
              </w:rPr>
              <w:t>9</w:t>
            </w:r>
          </w:p>
        </w:tc>
        <w:tc>
          <w:tcPr>
            <w:tcW w:w="2126" w:type="dxa"/>
            <w:shd w:val="clear" w:color="auto" w:fill="DBE5F1"/>
          </w:tcPr>
          <w:p w14:paraId="24304E23" w14:textId="77777777" w:rsidR="006D6859" w:rsidRPr="004A7876" w:rsidRDefault="006D6859" w:rsidP="00730835">
            <w:pPr>
              <w:jc w:val="left"/>
              <w:rPr>
                <w:sz w:val="16"/>
                <w:szCs w:val="16"/>
              </w:rPr>
            </w:pPr>
          </w:p>
        </w:tc>
        <w:tc>
          <w:tcPr>
            <w:tcW w:w="346" w:type="dxa"/>
            <w:vMerge/>
            <w:shd w:val="clear" w:color="auto" w:fill="auto"/>
          </w:tcPr>
          <w:p w14:paraId="6C325394" w14:textId="77777777" w:rsidR="006D6859" w:rsidRPr="004A7876" w:rsidRDefault="006D6859" w:rsidP="00730835">
            <w:pPr>
              <w:jc w:val="left"/>
              <w:rPr>
                <w:sz w:val="16"/>
                <w:szCs w:val="16"/>
              </w:rPr>
            </w:pPr>
          </w:p>
        </w:tc>
      </w:tr>
      <w:tr w:rsidR="004A7876" w:rsidRPr="004A7876" w14:paraId="580476C3" w14:textId="77777777" w:rsidTr="008F067A">
        <w:trPr>
          <w:cantSplit/>
          <w:trHeight w:val="22"/>
        </w:trPr>
        <w:tc>
          <w:tcPr>
            <w:tcW w:w="250" w:type="dxa"/>
            <w:vMerge/>
            <w:shd w:val="clear" w:color="auto" w:fill="auto"/>
          </w:tcPr>
          <w:p w14:paraId="33F947E1" w14:textId="77777777" w:rsidR="006D6859" w:rsidRPr="00000AB3" w:rsidRDefault="006D6859" w:rsidP="00730835">
            <w:pPr>
              <w:jc w:val="left"/>
              <w:rPr>
                <w:sz w:val="18"/>
                <w:szCs w:val="18"/>
              </w:rPr>
            </w:pPr>
          </w:p>
        </w:tc>
        <w:tc>
          <w:tcPr>
            <w:tcW w:w="1057" w:type="dxa"/>
            <w:vMerge/>
            <w:shd w:val="clear" w:color="auto" w:fill="DBE5F1"/>
            <w:vAlign w:val="center"/>
          </w:tcPr>
          <w:p w14:paraId="7D474B1E" w14:textId="77777777" w:rsidR="006D6859" w:rsidRPr="004A7876" w:rsidRDefault="006D6859" w:rsidP="00730835">
            <w:pPr>
              <w:jc w:val="left"/>
              <w:rPr>
                <w:sz w:val="16"/>
                <w:szCs w:val="16"/>
              </w:rPr>
            </w:pPr>
          </w:p>
        </w:tc>
        <w:tc>
          <w:tcPr>
            <w:tcW w:w="1211" w:type="dxa"/>
            <w:shd w:val="clear" w:color="auto" w:fill="DBE5F1"/>
          </w:tcPr>
          <w:p w14:paraId="3319A992" w14:textId="1A7917AB" w:rsidR="006D6859" w:rsidRPr="004A7876" w:rsidRDefault="008F01CB" w:rsidP="00730835">
            <w:pPr>
              <w:jc w:val="left"/>
              <w:rPr>
                <w:sz w:val="16"/>
                <w:szCs w:val="16"/>
              </w:rPr>
            </w:pPr>
            <w:r w:rsidRPr="004A7876">
              <w:rPr>
                <w:sz w:val="16"/>
                <w:szCs w:val="16"/>
              </w:rPr>
              <w:t>101GB00</w:t>
            </w:r>
            <w:r w:rsidR="006D6859" w:rsidRPr="004A7876">
              <w:rPr>
                <w:sz w:val="16"/>
                <w:szCs w:val="16"/>
              </w:rPr>
              <w:t>303460</w:t>
            </w:r>
          </w:p>
        </w:tc>
        <w:tc>
          <w:tcPr>
            <w:tcW w:w="1134" w:type="dxa"/>
            <w:shd w:val="clear" w:color="auto" w:fill="DBE5F1"/>
          </w:tcPr>
          <w:p w14:paraId="7A8B20A0" w14:textId="77777777" w:rsidR="006D6859" w:rsidRPr="004A7876" w:rsidRDefault="006D6859" w:rsidP="00730835">
            <w:pPr>
              <w:jc w:val="center"/>
              <w:rPr>
                <w:sz w:val="16"/>
                <w:szCs w:val="16"/>
              </w:rPr>
            </w:pPr>
            <w:r w:rsidRPr="004A7876">
              <w:rPr>
                <w:sz w:val="16"/>
                <w:szCs w:val="16"/>
              </w:rPr>
              <w:t>11</w:t>
            </w:r>
          </w:p>
        </w:tc>
        <w:tc>
          <w:tcPr>
            <w:tcW w:w="1134" w:type="dxa"/>
            <w:shd w:val="clear" w:color="auto" w:fill="DBE5F1"/>
          </w:tcPr>
          <w:p w14:paraId="466F8B1E" w14:textId="77777777" w:rsidR="006D6859" w:rsidRPr="004A7876" w:rsidRDefault="006D6859" w:rsidP="00730835">
            <w:pPr>
              <w:jc w:val="center"/>
              <w:rPr>
                <w:sz w:val="16"/>
                <w:szCs w:val="16"/>
              </w:rPr>
            </w:pPr>
            <w:r w:rsidRPr="004A7876">
              <w:rPr>
                <w:sz w:val="16"/>
                <w:szCs w:val="16"/>
              </w:rPr>
              <w:t>0</w:t>
            </w:r>
          </w:p>
        </w:tc>
        <w:tc>
          <w:tcPr>
            <w:tcW w:w="1134" w:type="dxa"/>
            <w:shd w:val="clear" w:color="auto" w:fill="DBE5F1"/>
          </w:tcPr>
          <w:p w14:paraId="4038D471" w14:textId="77777777" w:rsidR="006D6859" w:rsidRPr="004A7876" w:rsidRDefault="006D6859" w:rsidP="00730835">
            <w:pPr>
              <w:jc w:val="center"/>
              <w:rPr>
                <w:sz w:val="16"/>
                <w:szCs w:val="16"/>
              </w:rPr>
            </w:pPr>
            <w:r w:rsidRPr="004A7876">
              <w:rPr>
                <w:sz w:val="16"/>
                <w:szCs w:val="16"/>
              </w:rPr>
              <w:t>11</w:t>
            </w:r>
          </w:p>
        </w:tc>
        <w:tc>
          <w:tcPr>
            <w:tcW w:w="1134" w:type="dxa"/>
            <w:shd w:val="clear" w:color="auto" w:fill="DBE5F1"/>
          </w:tcPr>
          <w:p w14:paraId="5F3AC505" w14:textId="77777777" w:rsidR="006D6859" w:rsidRPr="004A7876" w:rsidRDefault="006D6859" w:rsidP="00730835">
            <w:pPr>
              <w:jc w:val="center"/>
              <w:rPr>
                <w:sz w:val="16"/>
                <w:szCs w:val="16"/>
              </w:rPr>
            </w:pPr>
            <w:r w:rsidRPr="004A7876">
              <w:rPr>
                <w:sz w:val="16"/>
                <w:szCs w:val="16"/>
              </w:rPr>
              <w:t>0</w:t>
            </w:r>
          </w:p>
        </w:tc>
        <w:tc>
          <w:tcPr>
            <w:tcW w:w="2126" w:type="dxa"/>
            <w:shd w:val="clear" w:color="auto" w:fill="DBE5F1"/>
          </w:tcPr>
          <w:p w14:paraId="6CA54614" w14:textId="77777777" w:rsidR="006D6859" w:rsidRPr="004A7876" w:rsidRDefault="006D6859" w:rsidP="00730835">
            <w:pPr>
              <w:jc w:val="left"/>
              <w:rPr>
                <w:sz w:val="16"/>
                <w:szCs w:val="16"/>
              </w:rPr>
            </w:pPr>
          </w:p>
        </w:tc>
        <w:tc>
          <w:tcPr>
            <w:tcW w:w="346" w:type="dxa"/>
            <w:vMerge/>
            <w:shd w:val="clear" w:color="auto" w:fill="auto"/>
          </w:tcPr>
          <w:p w14:paraId="1B7E515F" w14:textId="77777777" w:rsidR="006D6859" w:rsidRPr="004A7876" w:rsidRDefault="006D6859" w:rsidP="00730835">
            <w:pPr>
              <w:jc w:val="left"/>
              <w:rPr>
                <w:sz w:val="16"/>
                <w:szCs w:val="16"/>
              </w:rPr>
            </w:pPr>
          </w:p>
        </w:tc>
      </w:tr>
      <w:tr w:rsidR="004A7876" w:rsidRPr="004A7876" w14:paraId="15A505E0" w14:textId="77777777" w:rsidTr="008F067A">
        <w:trPr>
          <w:cantSplit/>
          <w:trHeight w:val="22"/>
        </w:trPr>
        <w:tc>
          <w:tcPr>
            <w:tcW w:w="250" w:type="dxa"/>
            <w:vMerge/>
            <w:shd w:val="clear" w:color="auto" w:fill="auto"/>
          </w:tcPr>
          <w:p w14:paraId="3E4CFB18" w14:textId="77777777" w:rsidR="006D6859" w:rsidRPr="00000AB3" w:rsidRDefault="006D6859" w:rsidP="00730835">
            <w:pPr>
              <w:jc w:val="left"/>
              <w:rPr>
                <w:sz w:val="18"/>
                <w:szCs w:val="18"/>
              </w:rPr>
            </w:pPr>
          </w:p>
        </w:tc>
        <w:tc>
          <w:tcPr>
            <w:tcW w:w="1057" w:type="dxa"/>
            <w:vMerge w:val="restart"/>
            <w:shd w:val="clear" w:color="auto" w:fill="DBE5F1"/>
            <w:vAlign w:val="center"/>
          </w:tcPr>
          <w:p w14:paraId="65FB7A4B" w14:textId="34DDE823" w:rsidR="006D6859" w:rsidRPr="004A7876" w:rsidRDefault="005849E8" w:rsidP="00730835">
            <w:pPr>
              <w:jc w:val="left"/>
              <w:rPr>
                <w:sz w:val="16"/>
                <w:szCs w:val="16"/>
              </w:rPr>
            </w:pPr>
            <w:r w:rsidRPr="004A7876">
              <w:rPr>
                <w:b/>
                <w:bCs/>
                <w:i/>
                <w:sz w:val="16"/>
                <w:szCs w:val="16"/>
              </w:rPr>
              <w:t>DataManagementG2</w:t>
            </w:r>
          </w:p>
        </w:tc>
        <w:tc>
          <w:tcPr>
            <w:tcW w:w="1211" w:type="dxa"/>
            <w:shd w:val="clear" w:color="auto" w:fill="DBE5F1"/>
          </w:tcPr>
          <w:p w14:paraId="7B8F6B2E" w14:textId="328DB09F" w:rsidR="006D6859" w:rsidRPr="004A7876" w:rsidRDefault="008F01CB" w:rsidP="00730835">
            <w:pPr>
              <w:jc w:val="left"/>
              <w:rPr>
                <w:sz w:val="16"/>
                <w:szCs w:val="16"/>
              </w:rPr>
            </w:pPr>
            <w:r w:rsidRPr="004A7876">
              <w:rPr>
                <w:sz w:val="16"/>
                <w:szCs w:val="16"/>
              </w:rPr>
              <w:t>101GB00</w:t>
            </w:r>
            <w:r w:rsidR="006D6859" w:rsidRPr="004A7876">
              <w:rPr>
                <w:sz w:val="16"/>
                <w:szCs w:val="16"/>
              </w:rPr>
              <w:t>40162A</w:t>
            </w:r>
          </w:p>
        </w:tc>
        <w:tc>
          <w:tcPr>
            <w:tcW w:w="1134" w:type="dxa"/>
            <w:shd w:val="clear" w:color="auto" w:fill="DBE5F1"/>
          </w:tcPr>
          <w:p w14:paraId="480FBF0B" w14:textId="77777777" w:rsidR="006D6859" w:rsidRPr="004A7876" w:rsidRDefault="006D6859" w:rsidP="00730835">
            <w:pPr>
              <w:jc w:val="center"/>
              <w:rPr>
                <w:sz w:val="16"/>
                <w:szCs w:val="16"/>
              </w:rPr>
            </w:pPr>
            <w:r w:rsidRPr="004A7876">
              <w:rPr>
                <w:sz w:val="16"/>
                <w:szCs w:val="16"/>
              </w:rPr>
              <w:t>9</w:t>
            </w:r>
          </w:p>
        </w:tc>
        <w:tc>
          <w:tcPr>
            <w:tcW w:w="1134" w:type="dxa"/>
            <w:shd w:val="clear" w:color="auto" w:fill="DBE5F1"/>
          </w:tcPr>
          <w:p w14:paraId="1F20E23D" w14:textId="77777777" w:rsidR="006D6859" w:rsidRPr="004A7876" w:rsidRDefault="006D6859" w:rsidP="00730835">
            <w:pPr>
              <w:jc w:val="center"/>
              <w:rPr>
                <w:sz w:val="16"/>
                <w:szCs w:val="16"/>
              </w:rPr>
            </w:pPr>
            <w:r w:rsidRPr="004A7876">
              <w:rPr>
                <w:sz w:val="16"/>
                <w:szCs w:val="16"/>
              </w:rPr>
              <w:t>0</w:t>
            </w:r>
          </w:p>
        </w:tc>
        <w:tc>
          <w:tcPr>
            <w:tcW w:w="1134" w:type="dxa"/>
            <w:shd w:val="clear" w:color="auto" w:fill="DBE5F1"/>
          </w:tcPr>
          <w:p w14:paraId="4B93FE73" w14:textId="77777777" w:rsidR="006D6859" w:rsidRPr="004A7876" w:rsidRDefault="006D6859" w:rsidP="00730835">
            <w:pPr>
              <w:jc w:val="center"/>
              <w:rPr>
                <w:sz w:val="16"/>
                <w:szCs w:val="16"/>
              </w:rPr>
            </w:pPr>
            <w:r w:rsidRPr="004A7876">
              <w:rPr>
                <w:sz w:val="16"/>
                <w:szCs w:val="16"/>
              </w:rPr>
              <w:t>9</w:t>
            </w:r>
          </w:p>
        </w:tc>
        <w:tc>
          <w:tcPr>
            <w:tcW w:w="1134" w:type="dxa"/>
            <w:shd w:val="clear" w:color="auto" w:fill="DBE5F1"/>
          </w:tcPr>
          <w:p w14:paraId="079555C7" w14:textId="77777777" w:rsidR="006D6859" w:rsidRPr="004A7876" w:rsidRDefault="006D6859" w:rsidP="00730835">
            <w:pPr>
              <w:jc w:val="center"/>
              <w:rPr>
                <w:sz w:val="16"/>
                <w:szCs w:val="16"/>
              </w:rPr>
            </w:pPr>
            <w:r w:rsidRPr="004A7876">
              <w:rPr>
                <w:sz w:val="16"/>
                <w:szCs w:val="16"/>
              </w:rPr>
              <w:t>0</w:t>
            </w:r>
          </w:p>
        </w:tc>
        <w:tc>
          <w:tcPr>
            <w:tcW w:w="2126" w:type="dxa"/>
            <w:vMerge w:val="restart"/>
            <w:shd w:val="clear" w:color="auto" w:fill="DBE5F1"/>
          </w:tcPr>
          <w:p w14:paraId="07085829" w14:textId="0925C9DB" w:rsidR="006D6859" w:rsidRPr="004A7876" w:rsidRDefault="006D6859" w:rsidP="00730835">
            <w:pPr>
              <w:jc w:val="left"/>
              <w:rPr>
                <w:sz w:val="16"/>
                <w:szCs w:val="16"/>
              </w:rPr>
            </w:pPr>
            <w:r w:rsidRPr="004A7876">
              <w:rPr>
                <w:sz w:val="16"/>
                <w:szCs w:val="16"/>
              </w:rPr>
              <w:t xml:space="preserve">Cells installed for this </w:t>
            </w:r>
            <w:r w:rsidR="005849E8" w:rsidRPr="004A7876">
              <w:rPr>
                <w:sz w:val="16"/>
                <w:szCs w:val="16"/>
              </w:rPr>
              <w:t xml:space="preserve">exchange set </w:t>
            </w:r>
            <w:r w:rsidRPr="004A7876">
              <w:rPr>
                <w:sz w:val="16"/>
                <w:szCs w:val="16"/>
              </w:rPr>
              <w:t>but with the incompatibility warning</w:t>
            </w:r>
          </w:p>
        </w:tc>
        <w:tc>
          <w:tcPr>
            <w:tcW w:w="346" w:type="dxa"/>
            <w:vMerge/>
            <w:shd w:val="clear" w:color="auto" w:fill="auto"/>
          </w:tcPr>
          <w:p w14:paraId="662ADE74" w14:textId="77777777" w:rsidR="006D6859" w:rsidRPr="004A7876" w:rsidRDefault="006D6859" w:rsidP="00730835">
            <w:pPr>
              <w:jc w:val="left"/>
              <w:rPr>
                <w:sz w:val="16"/>
                <w:szCs w:val="16"/>
              </w:rPr>
            </w:pPr>
          </w:p>
        </w:tc>
      </w:tr>
      <w:tr w:rsidR="004A7876" w:rsidRPr="004A7876" w14:paraId="21272F9F" w14:textId="77777777" w:rsidTr="008F067A">
        <w:trPr>
          <w:cantSplit/>
          <w:trHeight w:val="22"/>
        </w:trPr>
        <w:tc>
          <w:tcPr>
            <w:tcW w:w="250" w:type="dxa"/>
            <w:vMerge/>
            <w:shd w:val="clear" w:color="auto" w:fill="auto"/>
          </w:tcPr>
          <w:p w14:paraId="76DF0DE8" w14:textId="77777777" w:rsidR="006D6859" w:rsidRPr="00000AB3" w:rsidRDefault="006D6859" w:rsidP="00730835">
            <w:pPr>
              <w:jc w:val="left"/>
              <w:rPr>
                <w:sz w:val="18"/>
                <w:szCs w:val="18"/>
              </w:rPr>
            </w:pPr>
          </w:p>
        </w:tc>
        <w:tc>
          <w:tcPr>
            <w:tcW w:w="1057" w:type="dxa"/>
            <w:vMerge/>
            <w:shd w:val="clear" w:color="auto" w:fill="DBE5F1"/>
            <w:vAlign w:val="center"/>
          </w:tcPr>
          <w:p w14:paraId="66256B93" w14:textId="77777777" w:rsidR="006D6859" w:rsidRPr="004A7876" w:rsidRDefault="006D6859" w:rsidP="00730835">
            <w:pPr>
              <w:jc w:val="left"/>
              <w:rPr>
                <w:sz w:val="16"/>
                <w:szCs w:val="16"/>
              </w:rPr>
            </w:pPr>
          </w:p>
        </w:tc>
        <w:tc>
          <w:tcPr>
            <w:tcW w:w="1211" w:type="dxa"/>
            <w:shd w:val="clear" w:color="auto" w:fill="DBE5F1"/>
          </w:tcPr>
          <w:p w14:paraId="449CCEA1" w14:textId="00BD91C4" w:rsidR="006D6859" w:rsidRPr="004A7876" w:rsidRDefault="008F01CB" w:rsidP="00730835">
            <w:pPr>
              <w:jc w:val="left"/>
              <w:rPr>
                <w:sz w:val="16"/>
                <w:szCs w:val="16"/>
              </w:rPr>
            </w:pPr>
            <w:r w:rsidRPr="004A7876">
              <w:rPr>
                <w:sz w:val="16"/>
                <w:szCs w:val="16"/>
              </w:rPr>
              <w:t>101GB00</w:t>
            </w:r>
            <w:r w:rsidR="006D6859" w:rsidRPr="004A7876">
              <w:rPr>
                <w:sz w:val="16"/>
                <w:szCs w:val="16"/>
              </w:rPr>
              <w:t>40184A</w:t>
            </w:r>
          </w:p>
        </w:tc>
        <w:tc>
          <w:tcPr>
            <w:tcW w:w="1134" w:type="dxa"/>
            <w:shd w:val="clear" w:color="auto" w:fill="DBE5F1"/>
          </w:tcPr>
          <w:p w14:paraId="4EAFC35D" w14:textId="77777777" w:rsidR="006D6859" w:rsidRPr="004A7876" w:rsidRDefault="006D6859" w:rsidP="00730835">
            <w:pPr>
              <w:jc w:val="center"/>
              <w:rPr>
                <w:sz w:val="16"/>
                <w:szCs w:val="16"/>
              </w:rPr>
            </w:pPr>
            <w:r w:rsidRPr="004A7876">
              <w:rPr>
                <w:sz w:val="16"/>
                <w:szCs w:val="16"/>
              </w:rPr>
              <w:t>2</w:t>
            </w:r>
          </w:p>
        </w:tc>
        <w:tc>
          <w:tcPr>
            <w:tcW w:w="1134" w:type="dxa"/>
            <w:shd w:val="clear" w:color="auto" w:fill="DBE5F1"/>
          </w:tcPr>
          <w:p w14:paraId="47E6AE90" w14:textId="77777777" w:rsidR="006D6859" w:rsidRPr="004A7876" w:rsidRDefault="006D6859" w:rsidP="00730835">
            <w:pPr>
              <w:jc w:val="center"/>
              <w:rPr>
                <w:sz w:val="16"/>
                <w:szCs w:val="16"/>
              </w:rPr>
            </w:pPr>
            <w:r w:rsidRPr="004A7876">
              <w:rPr>
                <w:sz w:val="16"/>
                <w:szCs w:val="16"/>
              </w:rPr>
              <w:t>3</w:t>
            </w:r>
          </w:p>
        </w:tc>
        <w:tc>
          <w:tcPr>
            <w:tcW w:w="1134" w:type="dxa"/>
            <w:shd w:val="clear" w:color="auto" w:fill="DBE5F1"/>
          </w:tcPr>
          <w:p w14:paraId="77C393BD" w14:textId="77777777" w:rsidR="006D6859" w:rsidRPr="004A7876" w:rsidRDefault="006D6859" w:rsidP="00730835">
            <w:pPr>
              <w:jc w:val="center"/>
              <w:rPr>
                <w:sz w:val="16"/>
                <w:szCs w:val="16"/>
              </w:rPr>
            </w:pPr>
            <w:r w:rsidRPr="004A7876">
              <w:rPr>
                <w:sz w:val="16"/>
                <w:szCs w:val="16"/>
              </w:rPr>
              <w:t>2</w:t>
            </w:r>
          </w:p>
        </w:tc>
        <w:tc>
          <w:tcPr>
            <w:tcW w:w="1134" w:type="dxa"/>
            <w:shd w:val="clear" w:color="auto" w:fill="DBE5F1"/>
          </w:tcPr>
          <w:p w14:paraId="2507BA2A" w14:textId="77777777" w:rsidR="006D6859" w:rsidRPr="004A7876" w:rsidRDefault="006D6859" w:rsidP="00730835">
            <w:pPr>
              <w:jc w:val="center"/>
              <w:rPr>
                <w:sz w:val="16"/>
                <w:szCs w:val="16"/>
              </w:rPr>
            </w:pPr>
            <w:r w:rsidRPr="004A7876">
              <w:rPr>
                <w:sz w:val="16"/>
                <w:szCs w:val="16"/>
              </w:rPr>
              <w:t>3</w:t>
            </w:r>
          </w:p>
        </w:tc>
        <w:tc>
          <w:tcPr>
            <w:tcW w:w="2126" w:type="dxa"/>
            <w:vMerge/>
            <w:shd w:val="clear" w:color="auto" w:fill="DBE5F1"/>
          </w:tcPr>
          <w:p w14:paraId="347DA484" w14:textId="77777777" w:rsidR="006D6859" w:rsidRPr="004A7876" w:rsidRDefault="006D6859" w:rsidP="00730835">
            <w:pPr>
              <w:jc w:val="left"/>
              <w:rPr>
                <w:sz w:val="16"/>
                <w:szCs w:val="16"/>
              </w:rPr>
            </w:pPr>
          </w:p>
        </w:tc>
        <w:tc>
          <w:tcPr>
            <w:tcW w:w="346" w:type="dxa"/>
            <w:vMerge/>
            <w:shd w:val="clear" w:color="auto" w:fill="auto"/>
          </w:tcPr>
          <w:p w14:paraId="531D2BD3" w14:textId="77777777" w:rsidR="006D6859" w:rsidRPr="004A7876" w:rsidRDefault="006D6859" w:rsidP="00730835">
            <w:pPr>
              <w:jc w:val="left"/>
              <w:rPr>
                <w:sz w:val="16"/>
                <w:szCs w:val="16"/>
              </w:rPr>
            </w:pPr>
          </w:p>
        </w:tc>
      </w:tr>
      <w:tr w:rsidR="004A7876" w:rsidRPr="004A7876" w14:paraId="72E92B7A" w14:textId="77777777" w:rsidTr="008F067A">
        <w:trPr>
          <w:cantSplit/>
          <w:trHeight w:val="22"/>
        </w:trPr>
        <w:tc>
          <w:tcPr>
            <w:tcW w:w="250" w:type="dxa"/>
            <w:vMerge/>
            <w:shd w:val="clear" w:color="auto" w:fill="auto"/>
          </w:tcPr>
          <w:p w14:paraId="775AA4CD" w14:textId="77777777" w:rsidR="006D6859" w:rsidRPr="00000AB3" w:rsidRDefault="006D6859" w:rsidP="00730835">
            <w:pPr>
              <w:jc w:val="left"/>
              <w:rPr>
                <w:sz w:val="18"/>
                <w:szCs w:val="18"/>
              </w:rPr>
            </w:pPr>
          </w:p>
        </w:tc>
        <w:tc>
          <w:tcPr>
            <w:tcW w:w="1057" w:type="dxa"/>
            <w:vMerge/>
            <w:shd w:val="clear" w:color="auto" w:fill="DBE5F1"/>
            <w:vAlign w:val="center"/>
          </w:tcPr>
          <w:p w14:paraId="6B713598" w14:textId="77777777" w:rsidR="006D6859" w:rsidRPr="004A7876" w:rsidRDefault="006D6859" w:rsidP="00730835">
            <w:pPr>
              <w:jc w:val="left"/>
              <w:rPr>
                <w:sz w:val="16"/>
                <w:szCs w:val="16"/>
              </w:rPr>
            </w:pPr>
          </w:p>
        </w:tc>
        <w:tc>
          <w:tcPr>
            <w:tcW w:w="1211" w:type="dxa"/>
            <w:shd w:val="clear" w:color="auto" w:fill="DBE5F1"/>
          </w:tcPr>
          <w:p w14:paraId="7122026D" w14:textId="038DC30E" w:rsidR="006D6859" w:rsidRPr="004A7876" w:rsidRDefault="008F01CB" w:rsidP="00730835">
            <w:pPr>
              <w:jc w:val="left"/>
              <w:rPr>
                <w:sz w:val="16"/>
                <w:szCs w:val="16"/>
              </w:rPr>
            </w:pPr>
            <w:r w:rsidRPr="004A7876">
              <w:rPr>
                <w:sz w:val="16"/>
                <w:szCs w:val="16"/>
              </w:rPr>
              <w:t>101GB00</w:t>
            </w:r>
            <w:r w:rsidR="006D6859" w:rsidRPr="004A7876">
              <w:rPr>
                <w:sz w:val="16"/>
                <w:szCs w:val="16"/>
              </w:rPr>
              <w:t>40186D</w:t>
            </w:r>
          </w:p>
        </w:tc>
        <w:tc>
          <w:tcPr>
            <w:tcW w:w="1134" w:type="dxa"/>
            <w:shd w:val="clear" w:color="auto" w:fill="DBE5F1"/>
          </w:tcPr>
          <w:p w14:paraId="40C3F354" w14:textId="77777777" w:rsidR="006D6859" w:rsidRPr="004A7876" w:rsidRDefault="006D6859" w:rsidP="00730835">
            <w:pPr>
              <w:jc w:val="center"/>
              <w:rPr>
                <w:sz w:val="16"/>
                <w:szCs w:val="16"/>
              </w:rPr>
            </w:pPr>
            <w:r w:rsidRPr="004A7876">
              <w:rPr>
                <w:sz w:val="16"/>
                <w:szCs w:val="16"/>
              </w:rPr>
              <w:t>1</w:t>
            </w:r>
          </w:p>
        </w:tc>
        <w:tc>
          <w:tcPr>
            <w:tcW w:w="1134" w:type="dxa"/>
            <w:shd w:val="clear" w:color="auto" w:fill="DBE5F1"/>
          </w:tcPr>
          <w:p w14:paraId="385AAE5D" w14:textId="77777777" w:rsidR="006D6859" w:rsidRPr="004A7876" w:rsidRDefault="006D6859" w:rsidP="00730835">
            <w:pPr>
              <w:jc w:val="center"/>
              <w:rPr>
                <w:sz w:val="16"/>
                <w:szCs w:val="16"/>
              </w:rPr>
            </w:pPr>
            <w:r w:rsidRPr="004A7876">
              <w:rPr>
                <w:sz w:val="16"/>
                <w:szCs w:val="16"/>
              </w:rPr>
              <w:t>1</w:t>
            </w:r>
          </w:p>
        </w:tc>
        <w:tc>
          <w:tcPr>
            <w:tcW w:w="1134" w:type="dxa"/>
            <w:shd w:val="clear" w:color="auto" w:fill="DBE5F1"/>
          </w:tcPr>
          <w:p w14:paraId="09DFFF41" w14:textId="77777777" w:rsidR="006D6859" w:rsidRPr="004A7876" w:rsidRDefault="006D6859" w:rsidP="00730835">
            <w:pPr>
              <w:jc w:val="center"/>
              <w:rPr>
                <w:sz w:val="16"/>
                <w:szCs w:val="16"/>
              </w:rPr>
            </w:pPr>
            <w:r w:rsidRPr="004A7876">
              <w:rPr>
                <w:sz w:val="16"/>
                <w:szCs w:val="16"/>
              </w:rPr>
              <w:t>1</w:t>
            </w:r>
          </w:p>
        </w:tc>
        <w:tc>
          <w:tcPr>
            <w:tcW w:w="1134" w:type="dxa"/>
            <w:shd w:val="clear" w:color="auto" w:fill="DBE5F1"/>
          </w:tcPr>
          <w:p w14:paraId="71500F71" w14:textId="77777777" w:rsidR="006D6859" w:rsidRPr="004A7876" w:rsidRDefault="006D6859" w:rsidP="00730835">
            <w:pPr>
              <w:jc w:val="center"/>
              <w:rPr>
                <w:sz w:val="16"/>
                <w:szCs w:val="16"/>
              </w:rPr>
            </w:pPr>
            <w:r w:rsidRPr="004A7876">
              <w:rPr>
                <w:sz w:val="16"/>
                <w:szCs w:val="16"/>
              </w:rPr>
              <w:t>1</w:t>
            </w:r>
          </w:p>
        </w:tc>
        <w:tc>
          <w:tcPr>
            <w:tcW w:w="2126" w:type="dxa"/>
            <w:vMerge/>
            <w:shd w:val="clear" w:color="auto" w:fill="DBE5F1"/>
          </w:tcPr>
          <w:p w14:paraId="276D500C" w14:textId="77777777" w:rsidR="006D6859" w:rsidRPr="004A7876" w:rsidRDefault="006D6859" w:rsidP="00730835">
            <w:pPr>
              <w:jc w:val="left"/>
              <w:rPr>
                <w:sz w:val="16"/>
                <w:szCs w:val="16"/>
              </w:rPr>
            </w:pPr>
          </w:p>
        </w:tc>
        <w:tc>
          <w:tcPr>
            <w:tcW w:w="346" w:type="dxa"/>
            <w:vMerge/>
            <w:shd w:val="clear" w:color="auto" w:fill="auto"/>
          </w:tcPr>
          <w:p w14:paraId="27A4A8B7" w14:textId="77777777" w:rsidR="006D6859" w:rsidRPr="004A7876" w:rsidRDefault="006D6859" w:rsidP="00730835">
            <w:pPr>
              <w:jc w:val="left"/>
              <w:rPr>
                <w:sz w:val="16"/>
                <w:szCs w:val="16"/>
              </w:rPr>
            </w:pPr>
          </w:p>
        </w:tc>
      </w:tr>
      <w:tr w:rsidR="004A7876" w:rsidRPr="004A7876" w14:paraId="2FCA913A" w14:textId="77777777" w:rsidTr="008F067A">
        <w:trPr>
          <w:cantSplit/>
          <w:trHeight w:val="22"/>
        </w:trPr>
        <w:tc>
          <w:tcPr>
            <w:tcW w:w="250" w:type="dxa"/>
            <w:vMerge/>
            <w:shd w:val="clear" w:color="auto" w:fill="auto"/>
          </w:tcPr>
          <w:p w14:paraId="7635CD98" w14:textId="77777777" w:rsidR="006D6859" w:rsidRPr="00000AB3" w:rsidRDefault="006D6859" w:rsidP="00730835">
            <w:pPr>
              <w:jc w:val="left"/>
              <w:rPr>
                <w:sz w:val="18"/>
                <w:szCs w:val="18"/>
              </w:rPr>
            </w:pPr>
          </w:p>
        </w:tc>
        <w:tc>
          <w:tcPr>
            <w:tcW w:w="1057" w:type="dxa"/>
            <w:vMerge/>
            <w:shd w:val="clear" w:color="auto" w:fill="DBE5F1"/>
            <w:vAlign w:val="center"/>
          </w:tcPr>
          <w:p w14:paraId="091D3E2D" w14:textId="77777777" w:rsidR="006D6859" w:rsidRPr="004A7876" w:rsidRDefault="006D6859" w:rsidP="00730835">
            <w:pPr>
              <w:jc w:val="left"/>
              <w:rPr>
                <w:sz w:val="16"/>
                <w:szCs w:val="16"/>
              </w:rPr>
            </w:pPr>
          </w:p>
        </w:tc>
        <w:tc>
          <w:tcPr>
            <w:tcW w:w="1211" w:type="dxa"/>
            <w:shd w:val="clear" w:color="auto" w:fill="DBE5F1"/>
          </w:tcPr>
          <w:p w14:paraId="41E704DC" w14:textId="7080A210" w:rsidR="006D6859" w:rsidRPr="004A7876" w:rsidRDefault="008F01CB" w:rsidP="00730835">
            <w:pPr>
              <w:jc w:val="left"/>
              <w:rPr>
                <w:sz w:val="16"/>
                <w:szCs w:val="16"/>
              </w:rPr>
            </w:pPr>
            <w:r w:rsidRPr="004A7876">
              <w:rPr>
                <w:sz w:val="16"/>
                <w:szCs w:val="16"/>
              </w:rPr>
              <w:t>101GB00</w:t>
            </w:r>
            <w:r w:rsidR="006D6859" w:rsidRPr="004A7876">
              <w:rPr>
                <w:sz w:val="16"/>
                <w:szCs w:val="16"/>
              </w:rPr>
              <w:t>40202A</w:t>
            </w:r>
          </w:p>
        </w:tc>
        <w:tc>
          <w:tcPr>
            <w:tcW w:w="1134" w:type="dxa"/>
            <w:shd w:val="clear" w:color="auto" w:fill="DBE5F1"/>
          </w:tcPr>
          <w:p w14:paraId="56B254D2" w14:textId="77777777" w:rsidR="006D6859" w:rsidRPr="004A7876" w:rsidRDefault="006D6859" w:rsidP="00730835">
            <w:pPr>
              <w:jc w:val="center"/>
              <w:rPr>
                <w:sz w:val="16"/>
                <w:szCs w:val="16"/>
              </w:rPr>
            </w:pPr>
            <w:r w:rsidRPr="004A7876">
              <w:rPr>
                <w:sz w:val="16"/>
                <w:szCs w:val="16"/>
              </w:rPr>
              <w:t>4</w:t>
            </w:r>
          </w:p>
        </w:tc>
        <w:tc>
          <w:tcPr>
            <w:tcW w:w="1134" w:type="dxa"/>
            <w:shd w:val="clear" w:color="auto" w:fill="DBE5F1"/>
          </w:tcPr>
          <w:p w14:paraId="126CE185" w14:textId="77777777" w:rsidR="006D6859" w:rsidRPr="004A7876" w:rsidRDefault="006D6859" w:rsidP="00730835">
            <w:pPr>
              <w:jc w:val="center"/>
              <w:rPr>
                <w:sz w:val="16"/>
                <w:szCs w:val="16"/>
              </w:rPr>
            </w:pPr>
            <w:r w:rsidRPr="004A7876">
              <w:rPr>
                <w:sz w:val="16"/>
                <w:szCs w:val="16"/>
              </w:rPr>
              <w:t>0</w:t>
            </w:r>
          </w:p>
        </w:tc>
        <w:tc>
          <w:tcPr>
            <w:tcW w:w="1134" w:type="dxa"/>
            <w:shd w:val="clear" w:color="auto" w:fill="DBE5F1"/>
          </w:tcPr>
          <w:p w14:paraId="76146E00" w14:textId="77777777" w:rsidR="006D6859" w:rsidRPr="004A7876" w:rsidRDefault="006D6859" w:rsidP="00730835">
            <w:pPr>
              <w:jc w:val="center"/>
              <w:rPr>
                <w:sz w:val="16"/>
                <w:szCs w:val="16"/>
              </w:rPr>
            </w:pPr>
            <w:r w:rsidRPr="004A7876">
              <w:rPr>
                <w:sz w:val="16"/>
                <w:szCs w:val="16"/>
              </w:rPr>
              <w:t>4</w:t>
            </w:r>
          </w:p>
        </w:tc>
        <w:tc>
          <w:tcPr>
            <w:tcW w:w="1134" w:type="dxa"/>
            <w:shd w:val="clear" w:color="auto" w:fill="DBE5F1"/>
          </w:tcPr>
          <w:p w14:paraId="08CCE92B" w14:textId="77777777" w:rsidR="006D6859" w:rsidRPr="004A7876" w:rsidRDefault="006D6859" w:rsidP="00730835">
            <w:pPr>
              <w:jc w:val="center"/>
              <w:rPr>
                <w:sz w:val="16"/>
                <w:szCs w:val="16"/>
              </w:rPr>
            </w:pPr>
            <w:r w:rsidRPr="004A7876">
              <w:rPr>
                <w:sz w:val="16"/>
                <w:szCs w:val="16"/>
              </w:rPr>
              <w:t>0</w:t>
            </w:r>
          </w:p>
        </w:tc>
        <w:tc>
          <w:tcPr>
            <w:tcW w:w="2126" w:type="dxa"/>
            <w:vMerge/>
            <w:shd w:val="clear" w:color="auto" w:fill="DBE5F1"/>
          </w:tcPr>
          <w:p w14:paraId="3819D124" w14:textId="77777777" w:rsidR="006D6859" w:rsidRPr="004A7876" w:rsidRDefault="006D6859" w:rsidP="00730835">
            <w:pPr>
              <w:jc w:val="left"/>
              <w:rPr>
                <w:sz w:val="16"/>
                <w:szCs w:val="16"/>
              </w:rPr>
            </w:pPr>
          </w:p>
        </w:tc>
        <w:tc>
          <w:tcPr>
            <w:tcW w:w="346" w:type="dxa"/>
            <w:vMerge/>
            <w:shd w:val="clear" w:color="auto" w:fill="auto"/>
          </w:tcPr>
          <w:p w14:paraId="51792699" w14:textId="77777777" w:rsidR="006D6859" w:rsidRPr="004A7876" w:rsidRDefault="006D6859" w:rsidP="00730835">
            <w:pPr>
              <w:jc w:val="left"/>
              <w:rPr>
                <w:sz w:val="16"/>
                <w:szCs w:val="16"/>
              </w:rPr>
            </w:pPr>
          </w:p>
        </w:tc>
      </w:tr>
      <w:tr w:rsidR="004A7876" w:rsidRPr="004A7876" w14:paraId="6422E644" w14:textId="77777777" w:rsidTr="008F067A">
        <w:trPr>
          <w:cantSplit/>
          <w:trHeight w:val="22"/>
        </w:trPr>
        <w:tc>
          <w:tcPr>
            <w:tcW w:w="250" w:type="dxa"/>
            <w:vMerge/>
            <w:shd w:val="clear" w:color="auto" w:fill="auto"/>
          </w:tcPr>
          <w:p w14:paraId="09322927" w14:textId="77777777" w:rsidR="006D6859" w:rsidRPr="00000AB3" w:rsidRDefault="006D6859" w:rsidP="00730835">
            <w:pPr>
              <w:jc w:val="left"/>
              <w:rPr>
                <w:sz w:val="18"/>
                <w:szCs w:val="18"/>
              </w:rPr>
            </w:pPr>
          </w:p>
        </w:tc>
        <w:tc>
          <w:tcPr>
            <w:tcW w:w="1057" w:type="dxa"/>
            <w:vMerge w:val="restart"/>
            <w:shd w:val="clear" w:color="auto" w:fill="DBE5F1"/>
            <w:vAlign w:val="center"/>
          </w:tcPr>
          <w:p w14:paraId="0930FB5C" w14:textId="71055816" w:rsidR="006D6859" w:rsidRPr="004A7876" w:rsidRDefault="005849E8" w:rsidP="00730835">
            <w:pPr>
              <w:jc w:val="left"/>
              <w:rPr>
                <w:sz w:val="16"/>
                <w:szCs w:val="16"/>
              </w:rPr>
            </w:pPr>
            <w:r w:rsidRPr="004A7876">
              <w:rPr>
                <w:b/>
                <w:bCs/>
                <w:i/>
                <w:sz w:val="16"/>
                <w:szCs w:val="16"/>
              </w:rPr>
              <w:t>DataManagementG3</w:t>
            </w:r>
          </w:p>
        </w:tc>
        <w:tc>
          <w:tcPr>
            <w:tcW w:w="1211" w:type="dxa"/>
            <w:shd w:val="clear" w:color="auto" w:fill="DBE5F1"/>
          </w:tcPr>
          <w:p w14:paraId="3727A335" w14:textId="11D62B12" w:rsidR="006D6859" w:rsidRPr="004A7876" w:rsidRDefault="008F01CB" w:rsidP="00730835">
            <w:pPr>
              <w:jc w:val="left"/>
              <w:rPr>
                <w:sz w:val="16"/>
                <w:szCs w:val="16"/>
              </w:rPr>
            </w:pPr>
            <w:r w:rsidRPr="004A7876">
              <w:rPr>
                <w:sz w:val="16"/>
                <w:szCs w:val="16"/>
              </w:rPr>
              <w:t>101GB00</w:t>
            </w:r>
            <w:r w:rsidR="006D6859" w:rsidRPr="004A7876">
              <w:rPr>
                <w:sz w:val="16"/>
                <w:szCs w:val="16"/>
              </w:rPr>
              <w:t>50162B</w:t>
            </w:r>
          </w:p>
        </w:tc>
        <w:tc>
          <w:tcPr>
            <w:tcW w:w="1134" w:type="dxa"/>
            <w:shd w:val="clear" w:color="auto" w:fill="DBE5F1"/>
          </w:tcPr>
          <w:p w14:paraId="06ACF73B" w14:textId="77777777" w:rsidR="006D6859" w:rsidRPr="004A7876" w:rsidRDefault="006D6859" w:rsidP="00730835">
            <w:pPr>
              <w:jc w:val="center"/>
              <w:rPr>
                <w:sz w:val="16"/>
                <w:szCs w:val="16"/>
              </w:rPr>
            </w:pPr>
            <w:r w:rsidRPr="004A7876">
              <w:rPr>
                <w:sz w:val="16"/>
                <w:szCs w:val="16"/>
              </w:rPr>
              <w:t>10</w:t>
            </w:r>
          </w:p>
        </w:tc>
        <w:tc>
          <w:tcPr>
            <w:tcW w:w="1134" w:type="dxa"/>
            <w:shd w:val="clear" w:color="auto" w:fill="DBE5F1"/>
          </w:tcPr>
          <w:p w14:paraId="34955725" w14:textId="77777777" w:rsidR="006D6859" w:rsidRPr="004A7876" w:rsidRDefault="006D6859" w:rsidP="00730835">
            <w:pPr>
              <w:jc w:val="center"/>
              <w:rPr>
                <w:sz w:val="16"/>
                <w:szCs w:val="16"/>
              </w:rPr>
            </w:pPr>
            <w:r w:rsidRPr="004A7876">
              <w:rPr>
                <w:sz w:val="16"/>
                <w:szCs w:val="16"/>
              </w:rPr>
              <w:t>7</w:t>
            </w:r>
          </w:p>
        </w:tc>
        <w:tc>
          <w:tcPr>
            <w:tcW w:w="1134" w:type="dxa"/>
            <w:shd w:val="clear" w:color="auto" w:fill="DBE5F1"/>
          </w:tcPr>
          <w:p w14:paraId="603CEF92" w14:textId="77777777" w:rsidR="006D6859" w:rsidRPr="004A7876" w:rsidRDefault="006D6859" w:rsidP="00730835">
            <w:pPr>
              <w:jc w:val="center"/>
              <w:rPr>
                <w:sz w:val="16"/>
                <w:szCs w:val="16"/>
              </w:rPr>
            </w:pPr>
            <w:r w:rsidRPr="004A7876">
              <w:rPr>
                <w:sz w:val="16"/>
                <w:szCs w:val="16"/>
              </w:rPr>
              <w:t>10</w:t>
            </w:r>
          </w:p>
        </w:tc>
        <w:tc>
          <w:tcPr>
            <w:tcW w:w="1134" w:type="dxa"/>
            <w:shd w:val="clear" w:color="auto" w:fill="DBE5F1"/>
          </w:tcPr>
          <w:p w14:paraId="1CBF98AC" w14:textId="77777777" w:rsidR="006D6859" w:rsidRPr="004A7876" w:rsidRDefault="006D6859" w:rsidP="00730835">
            <w:pPr>
              <w:jc w:val="center"/>
              <w:rPr>
                <w:sz w:val="16"/>
                <w:szCs w:val="16"/>
              </w:rPr>
            </w:pPr>
            <w:r w:rsidRPr="004A7876">
              <w:rPr>
                <w:sz w:val="16"/>
                <w:szCs w:val="16"/>
              </w:rPr>
              <w:t>7</w:t>
            </w:r>
          </w:p>
        </w:tc>
        <w:tc>
          <w:tcPr>
            <w:tcW w:w="2126" w:type="dxa"/>
            <w:shd w:val="clear" w:color="auto" w:fill="DBE5F1"/>
          </w:tcPr>
          <w:p w14:paraId="7D50AFC9" w14:textId="77777777" w:rsidR="006D6859" w:rsidRPr="004A7876" w:rsidRDefault="006D6859" w:rsidP="00730835">
            <w:pPr>
              <w:jc w:val="left"/>
              <w:rPr>
                <w:sz w:val="16"/>
                <w:szCs w:val="16"/>
              </w:rPr>
            </w:pPr>
          </w:p>
        </w:tc>
        <w:tc>
          <w:tcPr>
            <w:tcW w:w="346" w:type="dxa"/>
            <w:vMerge/>
            <w:shd w:val="clear" w:color="auto" w:fill="auto"/>
          </w:tcPr>
          <w:p w14:paraId="1B749FCB" w14:textId="77777777" w:rsidR="006D6859" w:rsidRPr="004A7876" w:rsidRDefault="006D6859" w:rsidP="00730835">
            <w:pPr>
              <w:jc w:val="left"/>
              <w:rPr>
                <w:sz w:val="16"/>
                <w:szCs w:val="16"/>
              </w:rPr>
            </w:pPr>
          </w:p>
        </w:tc>
      </w:tr>
      <w:tr w:rsidR="004A7876" w:rsidRPr="004A7876" w14:paraId="615AF58C" w14:textId="77777777" w:rsidTr="008F067A">
        <w:trPr>
          <w:cantSplit/>
          <w:trHeight w:val="22"/>
        </w:trPr>
        <w:tc>
          <w:tcPr>
            <w:tcW w:w="250" w:type="dxa"/>
            <w:vMerge/>
            <w:shd w:val="clear" w:color="auto" w:fill="auto"/>
          </w:tcPr>
          <w:p w14:paraId="29E8AF66" w14:textId="77777777" w:rsidR="006D6859" w:rsidRPr="00000AB3" w:rsidRDefault="006D6859" w:rsidP="00730835">
            <w:pPr>
              <w:jc w:val="left"/>
              <w:rPr>
                <w:sz w:val="18"/>
                <w:szCs w:val="18"/>
              </w:rPr>
            </w:pPr>
          </w:p>
        </w:tc>
        <w:tc>
          <w:tcPr>
            <w:tcW w:w="1057" w:type="dxa"/>
            <w:vMerge/>
            <w:shd w:val="clear" w:color="auto" w:fill="DBE5F1"/>
            <w:vAlign w:val="center"/>
          </w:tcPr>
          <w:p w14:paraId="5E9D96B9" w14:textId="77777777" w:rsidR="006D6859" w:rsidRPr="004A7876" w:rsidRDefault="006D6859" w:rsidP="00730835">
            <w:pPr>
              <w:jc w:val="left"/>
              <w:rPr>
                <w:sz w:val="16"/>
                <w:szCs w:val="16"/>
              </w:rPr>
            </w:pPr>
          </w:p>
        </w:tc>
        <w:tc>
          <w:tcPr>
            <w:tcW w:w="1211" w:type="dxa"/>
            <w:shd w:val="clear" w:color="auto" w:fill="DBE5F1"/>
          </w:tcPr>
          <w:p w14:paraId="5EAC19A9" w14:textId="603F114D" w:rsidR="006D6859" w:rsidRPr="004A7876" w:rsidRDefault="008F01CB" w:rsidP="00730835">
            <w:pPr>
              <w:jc w:val="left"/>
              <w:rPr>
                <w:sz w:val="16"/>
                <w:szCs w:val="16"/>
              </w:rPr>
            </w:pPr>
            <w:r w:rsidRPr="004A7876">
              <w:rPr>
                <w:sz w:val="16"/>
                <w:szCs w:val="16"/>
              </w:rPr>
              <w:t>101GB00</w:t>
            </w:r>
            <w:r w:rsidR="006D6859" w:rsidRPr="004A7876">
              <w:rPr>
                <w:sz w:val="16"/>
                <w:szCs w:val="16"/>
              </w:rPr>
              <w:t>50162C</w:t>
            </w:r>
          </w:p>
        </w:tc>
        <w:tc>
          <w:tcPr>
            <w:tcW w:w="1134" w:type="dxa"/>
            <w:shd w:val="clear" w:color="auto" w:fill="DBE5F1"/>
          </w:tcPr>
          <w:p w14:paraId="0B615C2A" w14:textId="77777777" w:rsidR="006D6859" w:rsidRPr="004A7876" w:rsidRDefault="006D6859" w:rsidP="00730835">
            <w:pPr>
              <w:jc w:val="center"/>
              <w:rPr>
                <w:sz w:val="16"/>
                <w:szCs w:val="16"/>
              </w:rPr>
            </w:pPr>
            <w:r w:rsidRPr="004A7876">
              <w:rPr>
                <w:sz w:val="16"/>
                <w:szCs w:val="16"/>
              </w:rPr>
              <w:t>9</w:t>
            </w:r>
          </w:p>
        </w:tc>
        <w:tc>
          <w:tcPr>
            <w:tcW w:w="1134" w:type="dxa"/>
            <w:shd w:val="clear" w:color="auto" w:fill="DBE5F1"/>
          </w:tcPr>
          <w:p w14:paraId="31195CB9" w14:textId="77777777" w:rsidR="006D6859" w:rsidRPr="004A7876" w:rsidRDefault="006D6859" w:rsidP="00730835">
            <w:pPr>
              <w:jc w:val="center"/>
              <w:rPr>
                <w:sz w:val="16"/>
                <w:szCs w:val="16"/>
              </w:rPr>
            </w:pPr>
            <w:r w:rsidRPr="004A7876">
              <w:rPr>
                <w:sz w:val="16"/>
                <w:szCs w:val="16"/>
              </w:rPr>
              <w:t>5</w:t>
            </w:r>
          </w:p>
        </w:tc>
        <w:tc>
          <w:tcPr>
            <w:tcW w:w="1134" w:type="dxa"/>
            <w:shd w:val="clear" w:color="auto" w:fill="DBE5F1"/>
          </w:tcPr>
          <w:p w14:paraId="3506F827" w14:textId="77777777" w:rsidR="006D6859" w:rsidRPr="004A7876" w:rsidRDefault="006D6859" w:rsidP="00730835">
            <w:pPr>
              <w:jc w:val="center"/>
              <w:rPr>
                <w:sz w:val="16"/>
                <w:szCs w:val="16"/>
              </w:rPr>
            </w:pPr>
            <w:r w:rsidRPr="004A7876">
              <w:rPr>
                <w:sz w:val="16"/>
                <w:szCs w:val="16"/>
              </w:rPr>
              <w:t>9</w:t>
            </w:r>
          </w:p>
        </w:tc>
        <w:tc>
          <w:tcPr>
            <w:tcW w:w="1134" w:type="dxa"/>
            <w:shd w:val="clear" w:color="auto" w:fill="DBE5F1"/>
          </w:tcPr>
          <w:p w14:paraId="676ACCED" w14:textId="77777777" w:rsidR="006D6859" w:rsidRPr="004A7876" w:rsidRDefault="006D6859" w:rsidP="00730835">
            <w:pPr>
              <w:jc w:val="center"/>
              <w:rPr>
                <w:sz w:val="16"/>
                <w:szCs w:val="16"/>
              </w:rPr>
            </w:pPr>
            <w:r w:rsidRPr="004A7876">
              <w:rPr>
                <w:sz w:val="16"/>
                <w:szCs w:val="16"/>
              </w:rPr>
              <w:t>5</w:t>
            </w:r>
          </w:p>
        </w:tc>
        <w:tc>
          <w:tcPr>
            <w:tcW w:w="2126" w:type="dxa"/>
            <w:shd w:val="clear" w:color="auto" w:fill="DBE5F1"/>
          </w:tcPr>
          <w:p w14:paraId="07449B5C" w14:textId="77777777" w:rsidR="006D6859" w:rsidRPr="004A7876" w:rsidRDefault="006D6859" w:rsidP="00730835">
            <w:pPr>
              <w:jc w:val="left"/>
              <w:rPr>
                <w:sz w:val="16"/>
                <w:szCs w:val="16"/>
              </w:rPr>
            </w:pPr>
          </w:p>
        </w:tc>
        <w:tc>
          <w:tcPr>
            <w:tcW w:w="346" w:type="dxa"/>
            <w:vMerge/>
            <w:shd w:val="clear" w:color="auto" w:fill="auto"/>
          </w:tcPr>
          <w:p w14:paraId="6E08C42D" w14:textId="77777777" w:rsidR="006D6859" w:rsidRPr="004A7876" w:rsidRDefault="006D6859" w:rsidP="00730835">
            <w:pPr>
              <w:jc w:val="left"/>
              <w:rPr>
                <w:sz w:val="16"/>
                <w:szCs w:val="16"/>
              </w:rPr>
            </w:pPr>
          </w:p>
        </w:tc>
      </w:tr>
      <w:tr w:rsidR="004A7876" w:rsidRPr="004A7876" w14:paraId="362C1647" w14:textId="77777777" w:rsidTr="008F067A">
        <w:trPr>
          <w:cantSplit/>
          <w:trHeight w:val="22"/>
        </w:trPr>
        <w:tc>
          <w:tcPr>
            <w:tcW w:w="250" w:type="dxa"/>
            <w:vMerge/>
            <w:shd w:val="clear" w:color="auto" w:fill="auto"/>
          </w:tcPr>
          <w:p w14:paraId="798AD7CB" w14:textId="77777777" w:rsidR="006D6859" w:rsidRPr="00000AB3" w:rsidRDefault="006D6859" w:rsidP="00730835">
            <w:pPr>
              <w:jc w:val="left"/>
              <w:rPr>
                <w:sz w:val="18"/>
                <w:szCs w:val="18"/>
              </w:rPr>
            </w:pPr>
          </w:p>
        </w:tc>
        <w:tc>
          <w:tcPr>
            <w:tcW w:w="1057" w:type="dxa"/>
            <w:vMerge/>
            <w:shd w:val="clear" w:color="auto" w:fill="DBE5F1"/>
            <w:vAlign w:val="center"/>
          </w:tcPr>
          <w:p w14:paraId="5E858214" w14:textId="77777777" w:rsidR="006D6859" w:rsidRPr="004A7876" w:rsidRDefault="006D6859" w:rsidP="00730835">
            <w:pPr>
              <w:jc w:val="left"/>
              <w:rPr>
                <w:sz w:val="16"/>
                <w:szCs w:val="16"/>
              </w:rPr>
            </w:pPr>
          </w:p>
        </w:tc>
        <w:tc>
          <w:tcPr>
            <w:tcW w:w="1211" w:type="dxa"/>
            <w:shd w:val="clear" w:color="auto" w:fill="DBE5F1"/>
          </w:tcPr>
          <w:p w14:paraId="42DC1281" w14:textId="6E87A6EA" w:rsidR="006D6859" w:rsidRPr="004A7876" w:rsidRDefault="008F01CB" w:rsidP="00730835">
            <w:pPr>
              <w:jc w:val="left"/>
              <w:rPr>
                <w:sz w:val="16"/>
                <w:szCs w:val="16"/>
              </w:rPr>
            </w:pPr>
            <w:r w:rsidRPr="004A7876">
              <w:rPr>
                <w:sz w:val="16"/>
                <w:szCs w:val="16"/>
              </w:rPr>
              <w:t>101GB00</w:t>
            </w:r>
            <w:r w:rsidR="006D6859" w:rsidRPr="004A7876">
              <w:rPr>
                <w:sz w:val="16"/>
                <w:szCs w:val="16"/>
              </w:rPr>
              <w:t>50162D</w:t>
            </w:r>
          </w:p>
        </w:tc>
        <w:tc>
          <w:tcPr>
            <w:tcW w:w="1134" w:type="dxa"/>
            <w:shd w:val="clear" w:color="auto" w:fill="DBE5F1"/>
          </w:tcPr>
          <w:p w14:paraId="0FBEC585" w14:textId="77777777" w:rsidR="006D6859" w:rsidRPr="004A7876" w:rsidRDefault="006D6859" w:rsidP="00730835">
            <w:pPr>
              <w:jc w:val="center"/>
              <w:rPr>
                <w:sz w:val="16"/>
                <w:szCs w:val="16"/>
              </w:rPr>
            </w:pPr>
            <w:r w:rsidRPr="004A7876">
              <w:rPr>
                <w:sz w:val="16"/>
                <w:szCs w:val="16"/>
              </w:rPr>
              <w:t>5</w:t>
            </w:r>
          </w:p>
        </w:tc>
        <w:tc>
          <w:tcPr>
            <w:tcW w:w="1134" w:type="dxa"/>
            <w:shd w:val="clear" w:color="auto" w:fill="DBE5F1"/>
          </w:tcPr>
          <w:p w14:paraId="24AC2CF3" w14:textId="77777777" w:rsidR="006D6859" w:rsidRPr="004A7876" w:rsidRDefault="006D6859" w:rsidP="00730835">
            <w:pPr>
              <w:jc w:val="center"/>
              <w:rPr>
                <w:sz w:val="16"/>
                <w:szCs w:val="16"/>
              </w:rPr>
            </w:pPr>
            <w:r w:rsidRPr="004A7876">
              <w:rPr>
                <w:sz w:val="16"/>
                <w:szCs w:val="16"/>
              </w:rPr>
              <w:t>2</w:t>
            </w:r>
          </w:p>
        </w:tc>
        <w:tc>
          <w:tcPr>
            <w:tcW w:w="1134" w:type="dxa"/>
            <w:shd w:val="clear" w:color="auto" w:fill="DBE5F1"/>
          </w:tcPr>
          <w:p w14:paraId="7C453181" w14:textId="77777777" w:rsidR="006D6859" w:rsidRPr="004A7876" w:rsidRDefault="006D6859" w:rsidP="00730835">
            <w:pPr>
              <w:jc w:val="center"/>
              <w:rPr>
                <w:sz w:val="16"/>
                <w:szCs w:val="16"/>
              </w:rPr>
            </w:pPr>
            <w:r w:rsidRPr="004A7876">
              <w:rPr>
                <w:sz w:val="16"/>
                <w:szCs w:val="16"/>
              </w:rPr>
              <w:t>5</w:t>
            </w:r>
          </w:p>
        </w:tc>
        <w:tc>
          <w:tcPr>
            <w:tcW w:w="1134" w:type="dxa"/>
            <w:shd w:val="clear" w:color="auto" w:fill="DBE5F1"/>
          </w:tcPr>
          <w:p w14:paraId="058909CB" w14:textId="77777777" w:rsidR="006D6859" w:rsidRPr="004A7876" w:rsidRDefault="006D6859" w:rsidP="00730835">
            <w:pPr>
              <w:jc w:val="center"/>
              <w:rPr>
                <w:sz w:val="16"/>
                <w:szCs w:val="16"/>
              </w:rPr>
            </w:pPr>
            <w:r w:rsidRPr="004A7876">
              <w:rPr>
                <w:sz w:val="16"/>
                <w:szCs w:val="16"/>
              </w:rPr>
              <w:t>2</w:t>
            </w:r>
          </w:p>
        </w:tc>
        <w:tc>
          <w:tcPr>
            <w:tcW w:w="2126" w:type="dxa"/>
            <w:shd w:val="clear" w:color="auto" w:fill="DBE5F1"/>
          </w:tcPr>
          <w:p w14:paraId="754961D2" w14:textId="77777777" w:rsidR="006D6859" w:rsidRPr="004A7876" w:rsidRDefault="006D6859" w:rsidP="00730835">
            <w:pPr>
              <w:jc w:val="left"/>
              <w:rPr>
                <w:sz w:val="16"/>
                <w:szCs w:val="16"/>
              </w:rPr>
            </w:pPr>
          </w:p>
        </w:tc>
        <w:tc>
          <w:tcPr>
            <w:tcW w:w="346" w:type="dxa"/>
            <w:vMerge/>
            <w:shd w:val="clear" w:color="auto" w:fill="auto"/>
          </w:tcPr>
          <w:p w14:paraId="1B3AB485" w14:textId="77777777" w:rsidR="006D6859" w:rsidRPr="004A7876" w:rsidRDefault="006D6859" w:rsidP="00730835">
            <w:pPr>
              <w:jc w:val="left"/>
              <w:rPr>
                <w:sz w:val="16"/>
                <w:szCs w:val="16"/>
              </w:rPr>
            </w:pPr>
          </w:p>
        </w:tc>
      </w:tr>
      <w:tr w:rsidR="004A7876" w:rsidRPr="004A7876" w14:paraId="1BD9D974" w14:textId="77777777" w:rsidTr="008F067A">
        <w:trPr>
          <w:cantSplit/>
          <w:trHeight w:val="22"/>
        </w:trPr>
        <w:tc>
          <w:tcPr>
            <w:tcW w:w="250" w:type="dxa"/>
            <w:vMerge/>
            <w:shd w:val="clear" w:color="auto" w:fill="auto"/>
          </w:tcPr>
          <w:p w14:paraId="545F71F7" w14:textId="77777777" w:rsidR="006D6859" w:rsidRPr="00000AB3" w:rsidRDefault="006D6859" w:rsidP="00730835">
            <w:pPr>
              <w:jc w:val="left"/>
              <w:rPr>
                <w:sz w:val="18"/>
                <w:szCs w:val="18"/>
              </w:rPr>
            </w:pPr>
          </w:p>
        </w:tc>
        <w:tc>
          <w:tcPr>
            <w:tcW w:w="1057" w:type="dxa"/>
            <w:vMerge/>
            <w:tcBorders>
              <w:bottom w:val="single" w:sz="4" w:space="0" w:color="auto"/>
            </w:tcBorders>
            <w:shd w:val="clear" w:color="auto" w:fill="DBE5F1"/>
            <w:vAlign w:val="center"/>
          </w:tcPr>
          <w:p w14:paraId="6CA3F834" w14:textId="77777777" w:rsidR="006D6859" w:rsidRPr="004A7876" w:rsidRDefault="006D6859" w:rsidP="00730835">
            <w:pPr>
              <w:jc w:val="left"/>
              <w:rPr>
                <w:sz w:val="16"/>
                <w:szCs w:val="16"/>
              </w:rPr>
            </w:pPr>
          </w:p>
        </w:tc>
        <w:tc>
          <w:tcPr>
            <w:tcW w:w="1211" w:type="dxa"/>
            <w:tcBorders>
              <w:bottom w:val="single" w:sz="4" w:space="0" w:color="auto"/>
            </w:tcBorders>
            <w:shd w:val="clear" w:color="auto" w:fill="DBE5F1"/>
          </w:tcPr>
          <w:p w14:paraId="6975DD2C" w14:textId="651B4715" w:rsidR="006D6859" w:rsidRPr="004A7876" w:rsidRDefault="008F01CB" w:rsidP="00730835">
            <w:pPr>
              <w:jc w:val="left"/>
              <w:rPr>
                <w:sz w:val="16"/>
                <w:szCs w:val="16"/>
              </w:rPr>
            </w:pPr>
            <w:r w:rsidRPr="004A7876">
              <w:rPr>
                <w:sz w:val="16"/>
                <w:szCs w:val="16"/>
              </w:rPr>
              <w:t>101GB00</w:t>
            </w:r>
            <w:r w:rsidR="006D6859" w:rsidRPr="004A7876">
              <w:rPr>
                <w:sz w:val="16"/>
                <w:szCs w:val="16"/>
              </w:rPr>
              <w:t>50182A</w:t>
            </w:r>
          </w:p>
        </w:tc>
        <w:tc>
          <w:tcPr>
            <w:tcW w:w="1134" w:type="dxa"/>
            <w:tcBorders>
              <w:bottom w:val="single" w:sz="4" w:space="0" w:color="auto"/>
            </w:tcBorders>
            <w:shd w:val="clear" w:color="auto" w:fill="DBE5F1"/>
          </w:tcPr>
          <w:p w14:paraId="69B2CB9B" w14:textId="77777777" w:rsidR="006D6859" w:rsidRPr="004A7876" w:rsidRDefault="006D6859" w:rsidP="00730835">
            <w:pPr>
              <w:jc w:val="center"/>
              <w:rPr>
                <w:sz w:val="16"/>
                <w:szCs w:val="16"/>
              </w:rPr>
            </w:pPr>
            <w:r w:rsidRPr="004A7876">
              <w:rPr>
                <w:sz w:val="16"/>
                <w:szCs w:val="16"/>
              </w:rPr>
              <w:t>2</w:t>
            </w:r>
          </w:p>
        </w:tc>
        <w:tc>
          <w:tcPr>
            <w:tcW w:w="1134" w:type="dxa"/>
            <w:tcBorders>
              <w:bottom w:val="single" w:sz="4" w:space="0" w:color="auto"/>
            </w:tcBorders>
            <w:shd w:val="clear" w:color="auto" w:fill="DBE5F1"/>
          </w:tcPr>
          <w:p w14:paraId="0B39E55C" w14:textId="77777777" w:rsidR="006D6859" w:rsidRPr="004A7876" w:rsidRDefault="006D6859" w:rsidP="00730835">
            <w:pPr>
              <w:jc w:val="center"/>
              <w:rPr>
                <w:sz w:val="16"/>
                <w:szCs w:val="16"/>
              </w:rPr>
            </w:pPr>
            <w:r w:rsidRPr="004A7876">
              <w:rPr>
                <w:sz w:val="16"/>
                <w:szCs w:val="16"/>
              </w:rPr>
              <w:t>1</w:t>
            </w:r>
          </w:p>
        </w:tc>
        <w:tc>
          <w:tcPr>
            <w:tcW w:w="1134" w:type="dxa"/>
            <w:tcBorders>
              <w:bottom w:val="single" w:sz="4" w:space="0" w:color="auto"/>
            </w:tcBorders>
            <w:shd w:val="clear" w:color="auto" w:fill="DBE5F1"/>
          </w:tcPr>
          <w:p w14:paraId="4720AB0D" w14:textId="77777777" w:rsidR="006D6859" w:rsidRPr="004A7876" w:rsidRDefault="006D6859" w:rsidP="00730835">
            <w:pPr>
              <w:jc w:val="center"/>
              <w:rPr>
                <w:sz w:val="16"/>
                <w:szCs w:val="16"/>
              </w:rPr>
            </w:pPr>
            <w:r w:rsidRPr="004A7876">
              <w:rPr>
                <w:sz w:val="16"/>
                <w:szCs w:val="16"/>
              </w:rPr>
              <w:t>2</w:t>
            </w:r>
          </w:p>
        </w:tc>
        <w:tc>
          <w:tcPr>
            <w:tcW w:w="1134" w:type="dxa"/>
            <w:tcBorders>
              <w:bottom w:val="single" w:sz="4" w:space="0" w:color="auto"/>
            </w:tcBorders>
            <w:shd w:val="clear" w:color="auto" w:fill="DBE5F1"/>
          </w:tcPr>
          <w:p w14:paraId="4B4EE724" w14:textId="77777777" w:rsidR="006D6859" w:rsidRPr="004A7876" w:rsidRDefault="006D6859" w:rsidP="00730835">
            <w:pPr>
              <w:jc w:val="center"/>
              <w:rPr>
                <w:sz w:val="16"/>
                <w:szCs w:val="16"/>
              </w:rPr>
            </w:pPr>
            <w:r w:rsidRPr="004A7876">
              <w:rPr>
                <w:sz w:val="16"/>
                <w:szCs w:val="16"/>
              </w:rPr>
              <w:t>1</w:t>
            </w:r>
          </w:p>
        </w:tc>
        <w:tc>
          <w:tcPr>
            <w:tcW w:w="2126" w:type="dxa"/>
            <w:tcBorders>
              <w:bottom w:val="single" w:sz="4" w:space="0" w:color="auto"/>
            </w:tcBorders>
            <w:shd w:val="clear" w:color="auto" w:fill="DBE5F1"/>
          </w:tcPr>
          <w:p w14:paraId="2D062C9E" w14:textId="77777777" w:rsidR="006D6859" w:rsidRPr="004A7876" w:rsidRDefault="006D6859" w:rsidP="00730835">
            <w:pPr>
              <w:jc w:val="left"/>
              <w:rPr>
                <w:sz w:val="16"/>
                <w:szCs w:val="16"/>
              </w:rPr>
            </w:pPr>
          </w:p>
        </w:tc>
        <w:tc>
          <w:tcPr>
            <w:tcW w:w="346" w:type="dxa"/>
            <w:vMerge/>
            <w:shd w:val="clear" w:color="auto" w:fill="auto"/>
          </w:tcPr>
          <w:p w14:paraId="60EA6963" w14:textId="77777777" w:rsidR="006D6859" w:rsidRPr="004A7876" w:rsidRDefault="006D6859" w:rsidP="00730835">
            <w:pPr>
              <w:jc w:val="left"/>
              <w:rPr>
                <w:sz w:val="16"/>
                <w:szCs w:val="16"/>
              </w:rPr>
            </w:pPr>
          </w:p>
        </w:tc>
      </w:tr>
      <w:tr w:rsidR="004A7876" w:rsidRPr="004A7876" w14:paraId="0AA09AB0" w14:textId="77777777" w:rsidTr="008F067A">
        <w:trPr>
          <w:cantSplit/>
          <w:trHeight w:val="22"/>
        </w:trPr>
        <w:tc>
          <w:tcPr>
            <w:tcW w:w="250" w:type="dxa"/>
            <w:vMerge/>
            <w:shd w:val="clear" w:color="auto" w:fill="auto"/>
          </w:tcPr>
          <w:p w14:paraId="0F77EC7E" w14:textId="77777777" w:rsidR="006D6859" w:rsidRPr="00000AB3" w:rsidRDefault="006D6859" w:rsidP="00730835">
            <w:pPr>
              <w:jc w:val="left"/>
              <w:rPr>
                <w:sz w:val="18"/>
                <w:szCs w:val="18"/>
              </w:rPr>
            </w:pPr>
          </w:p>
        </w:tc>
        <w:tc>
          <w:tcPr>
            <w:tcW w:w="1057" w:type="dxa"/>
            <w:vMerge w:val="restart"/>
            <w:shd w:val="clear" w:color="auto" w:fill="DBE5F1"/>
            <w:vAlign w:val="center"/>
          </w:tcPr>
          <w:p w14:paraId="69F4C031" w14:textId="396BDA4F" w:rsidR="006D6859" w:rsidRPr="004A7876" w:rsidRDefault="005849E8" w:rsidP="00730835">
            <w:pPr>
              <w:jc w:val="left"/>
              <w:rPr>
                <w:sz w:val="16"/>
                <w:szCs w:val="16"/>
              </w:rPr>
            </w:pPr>
            <w:r w:rsidRPr="004A7876">
              <w:rPr>
                <w:b/>
                <w:bCs/>
                <w:i/>
                <w:sz w:val="16"/>
                <w:szCs w:val="16"/>
              </w:rPr>
              <w:t>DataManagementG4</w:t>
            </w:r>
          </w:p>
        </w:tc>
        <w:tc>
          <w:tcPr>
            <w:tcW w:w="1211" w:type="dxa"/>
            <w:shd w:val="clear" w:color="auto" w:fill="DBE5F1"/>
            <w:vAlign w:val="center"/>
          </w:tcPr>
          <w:p w14:paraId="6D7E15C1" w14:textId="6282D601" w:rsidR="006D6859" w:rsidRPr="004A7876" w:rsidRDefault="008F01CB" w:rsidP="00730835">
            <w:pPr>
              <w:jc w:val="left"/>
              <w:rPr>
                <w:sz w:val="16"/>
                <w:szCs w:val="16"/>
              </w:rPr>
            </w:pPr>
            <w:r w:rsidRPr="004A7876">
              <w:rPr>
                <w:sz w:val="16"/>
                <w:szCs w:val="16"/>
              </w:rPr>
              <w:t>101GB00</w:t>
            </w:r>
            <w:r w:rsidR="006D6859" w:rsidRPr="004A7876">
              <w:rPr>
                <w:sz w:val="16"/>
                <w:szCs w:val="16"/>
              </w:rPr>
              <w:t>302840</w:t>
            </w:r>
          </w:p>
        </w:tc>
        <w:tc>
          <w:tcPr>
            <w:tcW w:w="1134" w:type="dxa"/>
            <w:shd w:val="clear" w:color="auto" w:fill="DBE5F1"/>
            <w:vAlign w:val="center"/>
          </w:tcPr>
          <w:p w14:paraId="191573EB" w14:textId="77777777" w:rsidR="006D6859" w:rsidRPr="004A7876" w:rsidRDefault="006D6859" w:rsidP="00730835">
            <w:pPr>
              <w:jc w:val="center"/>
              <w:rPr>
                <w:sz w:val="16"/>
                <w:szCs w:val="16"/>
              </w:rPr>
            </w:pPr>
            <w:r w:rsidRPr="004A7876">
              <w:rPr>
                <w:sz w:val="16"/>
                <w:szCs w:val="16"/>
              </w:rPr>
              <w:t>23</w:t>
            </w:r>
          </w:p>
        </w:tc>
        <w:tc>
          <w:tcPr>
            <w:tcW w:w="1134" w:type="dxa"/>
            <w:shd w:val="clear" w:color="auto" w:fill="DBE5F1"/>
            <w:vAlign w:val="center"/>
          </w:tcPr>
          <w:p w14:paraId="670CB9F0" w14:textId="77777777" w:rsidR="006D6859" w:rsidRPr="004A7876" w:rsidRDefault="006D6859" w:rsidP="00730835">
            <w:pPr>
              <w:jc w:val="center"/>
              <w:rPr>
                <w:sz w:val="16"/>
                <w:szCs w:val="16"/>
              </w:rPr>
            </w:pPr>
            <w:r w:rsidRPr="004A7876">
              <w:rPr>
                <w:sz w:val="16"/>
                <w:szCs w:val="16"/>
              </w:rPr>
              <w:t>4</w:t>
            </w:r>
          </w:p>
        </w:tc>
        <w:tc>
          <w:tcPr>
            <w:tcW w:w="1134" w:type="dxa"/>
            <w:shd w:val="clear" w:color="auto" w:fill="DBE5F1"/>
            <w:vAlign w:val="center"/>
          </w:tcPr>
          <w:p w14:paraId="6E461589" w14:textId="77777777" w:rsidR="006D6859" w:rsidRPr="004A7876" w:rsidRDefault="006D6859" w:rsidP="00730835">
            <w:pPr>
              <w:jc w:val="center"/>
              <w:rPr>
                <w:sz w:val="16"/>
                <w:szCs w:val="16"/>
              </w:rPr>
            </w:pPr>
            <w:r w:rsidRPr="004A7876">
              <w:rPr>
                <w:sz w:val="16"/>
                <w:szCs w:val="16"/>
              </w:rPr>
              <w:t>23</w:t>
            </w:r>
          </w:p>
        </w:tc>
        <w:tc>
          <w:tcPr>
            <w:tcW w:w="1134" w:type="dxa"/>
            <w:shd w:val="clear" w:color="auto" w:fill="DBE5F1"/>
            <w:vAlign w:val="center"/>
          </w:tcPr>
          <w:p w14:paraId="11B51173" w14:textId="77777777" w:rsidR="006D6859" w:rsidRPr="004A7876" w:rsidRDefault="006D6859" w:rsidP="00730835">
            <w:pPr>
              <w:jc w:val="center"/>
              <w:rPr>
                <w:sz w:val="16"/>
                <w:szCs w:val="16"/>
              </w:rPr>
            </w:pPr>
            <w:r w:rsidRPr="004A7876">
              <w:rPr>
                <w:sz w:val="16"/>
                <w:szCs w:val="16"/>
              </w:rPr>
              <w:t>4</w:t>
            </w:r>
          </w:p>
        </w:tc>
        <w:tc>
          <w:tcPr>
            <w:tcW w:w="2126" w:type="dxa"/>
            <w:shd w:val="clear" w:color="auto" w:fill="DBE5F1"/>
          </w:tcPr>
          <w:p w14:paraId="6A6B12CF" w14:textId="47B88FA1" w:rsidR="006D6859" w:rsidRPr="004A7876" w:rsidRDefault="006D6859" w:rsidP="00730835">
            <w:pPr>
              <w:jc w:val="left"/>
              <w:rPr>
                <w:sz w:val="16"/>
                <w:szCs w:val="16"/>
              </w:rPr>
            </w:pPr>
            <w:r w:rsidRPr="004A7876">
              <w:rPr>
                <w:sz w:val="16"/>
                <w:szCs w:val="16"/>
              </w:rPr>
              <w:t xml:space="preserve">NE installed from WK37/07 </w:t>
            </w:r>
            <w:r w:rsidR="005849E8" w:rsidRPr="004A7876">
              <w:rPr>
                <w:b/>
                <w:bCs/>
                <w:i/>
                <w:sz w:val="16"/>
                <w:szCs w:val="16"/>
              </w:rPr>
              <w:t>DataManagementG4</w:t>
            </w:r>
          </w:p>
        </w:tc>
        <w:tc>
          <w:tcPr>
            <w:tcW w:w="346" w:type="dxa"/>
            <w:vMerge/>
            <w:shd w:val="clear" w:color="auto" w:fill="auto"/>
          </w:tcPr>
          <w:p w14:paraId="28BD8B95" w14:textId="77777777" w:rsidR="006D6859" w:rsidRPr="004A7876" w:rsidRDefault="006D6859" w:rsidP="00730835">
            <w:pPr>
              <w:jc w:val="left"/>
              <w:rPr>
                <w:sz w:val="16"/>
                <w:szCs w:val="16"/>
              </w:rPr>
            </w:pPr>
          </w:p>
        </w:tc>
      </w:tr>
      <w:tr w:rsidR="004A7876" w:rsidRPr="004A7876" w14:paraId="44DA3186" w14:textId="77777777" w:rsidTr="008F067A">
        <w:trPr>
          <w:cantSplit/>
          <w:trHeight w:val="22"/>
        </w:trPr>
        <w:tc>
          <w:tcPr>
            <w:tcW w:w="250" w:type="dxa"/>
            <w:vMerge/>
            <w:shd w:val="clear" w:color="auto" w:fill="auto"/>
          </w:tcPr>
          <w:p w14:paraId="4E5B1752" w14:textId="77777777" w:rsidR="006D6859" w:rsidRPr="00000AB3" w:rsidRDefault="006D6859" w:rsidP="00730835">
            <w:pPr>
              <w:jc w:val="left"/>
              <w:rPr>
                <w:sz w:val="18"/>
                <w:szCs w:val="18"/>
              </w:rPr>
            </w:pPr>
          </w:p>
        </w:tc>
        <w:tc>
          <w:tcPr>
            <w:tcW w:w="1057" w:type="dxa"/>
            <w:vMerge/>
            <w:shd w:val="clear" w:color="auto" w:fill="DBE5F1"/>
            <w:vAlign w:val="center"/>
          </w:tcPr>
          <w:p w14:paraId="179A8646" w14:textId="77777777" w:rsidR="006D6859" w:rsidRPr="004A7876" w:rsidRDefault="006D6859" w:rsidP="00730835">
            <w:pPr>
              <w:jc w:val="left"/>
              <w:rPr>
                <w:sz w:val="16"/>
                <w:szCs w:val="16"/>
              </w:rPr>
            </w:pPr>
          </w:p>
        </w:tc>
        <w:tc>
          <w:tcPr>
            <w:tcW w:w="1211" w:type="dxa"/>
            <w:shd w:val="clear" w:color="auto" w:fill="DBE5F1"/>
            <w:vAlign w:val="center"/>
          </w:tcPr>
          <w:p w14:paraId="1E1DEAF9" w14:textId="5058DB59" w:rsidR="006D6859" w:rsidRPr="004A7876" w:rsidRDefault="008F01CB" w:rsidP="00730835">
            <w:pPr>
              <w:jc w:val="left"/>
              <w:rPr>
                <w:sz w:val="16"/>
                <w:szCs w:val="16"/>
              </w:rPr>
            </w:pPr>
            <w:r w:rsidRPr="004A7876">
              <w:rPr>
                <w:sz w:val="16"/>
                <w:szCs w:val="16"/>
              </w:rPr>
              <w:t>101GB00</w:t>
            </w:r>
            <w:r w:rsidR="006D6859" w:rsidRPr="004A7876">
              <w:rPr>
                <w:sz w:val="16"/>
                <w:szCs w:val="16"/>
              </w:rPr>
              <w:t>303220</w:t>
            </w:r>
          </w:p>
        </w:tc>
        <w:tc>
          <w:tcPr>
            <w:tcW w:w="1134" w:type="dxa"/>
            <w:shd w:val="clear" w:color="auto" w:fill="DBE5F1"/>
            <w:vAlign w:val="center"/>
          </w:tcPr>
          <w:p w14:paraId="7CCC0721" w14:textId="77777777" w:rsidR="006D6859" w:rsidRPr="004A7876" w:rsidRDefault="006D6859" w:rsidP="00730835">
            <w:pPr>
              <w:jc w:val="center"/>
              <w:rPr>
                <w:sz w:val="16"/>
                <w:szCs w:val="16"/>
              </w:rPr>
            </w:pPr>
            <w:r w:rsidRPr="004A7876">
              <w:rPr>
                <w:sz w:val="16"/>
                <w:szCs w:val="16"/>
              </w:rPr>
              <w:t>4</w:t>
            </w:r>
          </w:p>
        </w:tc>
        <w:tc>
          <w:tcPr>
            <w:tcW w:w="1134" w:type="dxa"/>
            <w:shd w:val="clear" w:color="auto" w:fill="DBE5F1"/>
            <w:vAlign w:val="center"/>
          </w:tcPr>
          <w:p w14:paraId="3A3A716D" w14:textId="77777777" w:rsidR="006D6859" w:rsidRPr="004A7876" w:rsidRDefault="006D6859" w:rsidP="00730835">
            <w:pPr>
              <w:jc w:val="center"/>
              <w:rPr>
                <w:sz w:val="16"/>
                <w:szCs w:val="16"/>
              </w:rPr>
            </w:pPr>
            <w:r w:rsidRPr="004A7876">
              <w:rPr>
                <w:sz w:val="16"/>
                <w:szCs w:val="16"/>
              </w:rPr>
              <w:t>7</w:t>
            </w:r>
          </w:p>
        </w:tc>
        <w:tc>
          <w:tcPr>
            <w:tcW w:w="1134" w:type="dxa"/>
            <w:shd w:val="clear" w:color="auto" w:fill="DBE5F1"/>
            <w:vAlign w:val="center"/>
          </w:tcPr>
          <w:p w14:paraId="6F1E46ED" w14:textId="77777777" w:rsidR="006D6859" w:rsidRPr="004A7876" w:rsidRDefault="006D6859" w:rsidP="00730835">
            <w:pPr>
              <w:jc w:val="center"/>
              <w:rPr>
                <w:sz w:val="16"/>
                <w:szCs w:val="16"/>
              </w:rPr>
            </w:pPr>
            <w:r w:rsidRPr="004A7876">
              <w:rPr>
                <w:sz w:val="16"/>
                <w:szCs w:val="16"/>
              </w:rPr>
              <w:t>4</w:t>
            </w:r>
          </w:p>
        </w:tc>
        <w:tc>
          <w:tcPr>
            <w:tcW w:w="1134" w:type="dxa"/>
            <w:shd w:val="clear" w:color="auto" w:fill="DBE5F1"/>
            <w:vAlign w:val="center"/>
          </w:tcPr>
          <w:p w14:paraId="7793D440" w14:textId="77777777" w:rsidR="006D6859" w:rsidRPr="004A7876" w:rsidRDefault="006D6859" w:rsidP="00730835">
            <w:pPr>
              <w:jc w:val="center"/>
              <w:rPr>
                <w:sz w:val="16"/>
                <w:szCs w:val="16"/>
              </w:rPr>
            </w:pPr>
            <w:r w:rsidRPr="004A7876">
              <w:rPr>
                <w:sz w:val="16"/>
                <w:szCs w:val="16"/>
              </w:rPr>
              <w:t>7</w:t>
            </w:r>
          </w:p>
        </w:tc>
        <w:tc>
          <w:tcPr>
            <w:tcW w:w="2126" w:type="dxa"/>
            <w:shd w:val="clear" w:color="auto" w:fill="DBE5F1"/>
          </w:tcPr>
          <w:p w14:paraId="7D4299A7" w14:textId="77777777" w:rsidR="006D6859" w:rsidRPr="004A7876" w:rsidRDefault="006D6859" w:rsidP="00730835">
            <w:pPr>
              <w:jc w:val="left"/>
              <w:rPr>
                <w:sz w:val="16"/>
                <w:szCs w:val="16"/>
              </w:rPr>
            </w:pPr>
          </w:p>
        </w:tc>
        <w:tc>
          <w:tcPr>
            <w:tcW w:w="346" w:type="dxa"/>
            <w:vMerge/>
            <w:shd w:val="clear" w:color="auto" w:fill="auto"/>
          </w:tcPr>
          <w:p w14:paraId="7F0D85FD" w14:textId="77777777" w:rsidR="006D6859" w:rsidRPr="004A7876" w:rsidRDefault="006D6859" w:rsidP="00730835">
            <w:pPr>
              <w:jc w:val="left"/>
              <w:rPr>
                <w:sz w:val="16"/>
                <w:szCs w:val="16"/>
              </w:rPr>
            </w:pPr>
          </w:p>
        </w:tc>
      </w:tr>
      <w:tr w:rsidR="004A7876" w:rsidRPr="004A7876" w14:paraId="621B3EDC" w14:textId="77777777" w:rsidTr="008F067A">
        <w:trPr>
          <w:cantSplit/>
          <w:trHeight w:val="22"/>
        </w:trPr>
        <w:tc>
          <w:tcPr>
            <w:tcW w:w="250" w:type="dxa"/>
            <w:vMerge/>
            <w:shd w:val="clear" w:color="auto" w:fill="auto"/>
          </w:tcPr>
          <w:p w14:paraId="01AAA9D7" w14:textId="77777777" w:rsidR="006D6859" w:rsidRPr="00000AB3" w:rsidRDefault="006D6859" w:rsidP="00730835">
            <w:pPr>
              <w:jc w:val="left"/>
              <w:rPr>
                <w:sz w:val="18"/>
                <w:szCs w:val="18"/>
              </w:rPr>
            </w:pPr>
          </w:p>
        </w:tc>
        <w:tc>
          <w:tcPr>
            <w:tcW w:w="1057" w:type="dxa"/>
            <w:vMerge/>
            <w:shd w:val="clear" w:color="auto" w:fill="DBE5F1"/>
            <w:vAlign w:val="center"/>
          </w:tcPr>
          <w:p w14:paraId="0B424D83" w14:textId="77777777" w:rsidR="006D6859" w:rsidRPr="004A7876" w:rsidRDefault="006D6859" w:rsidP="00730835">
            <w:pPr>
              <w:jc w:val="left"/>
              <w:rPr>
                <w:sz w:val="16"/>
                <w:szCs w:val="16"/>
              </w:rPr>
            </w:pPr>
          </w:p>
        </w:tc>
        <w:tc>
          <w:tcPr>
            <w:tcW w:w="1211" w:type="dxa"/>
            <w:shd w:val="clear" w:color="auto" w:fill="DBE5F1"/>
            <w:vAlign w:val="center"/>
          </w:tcPr>
          <w:p w14:paraId="09A45B1C" w14:textId="7BE3D040" w:rsidR="006D6859" w:rsidRPr="004A7876" w:rsidRDefault="008F01CB" w:rsidP="00730835">
            <w:pPr>
              <w:jc w:val="left"/>
              <w:rPr>
                <w:sz w:val="16"/>
                <w:szCs w:val="16"/>
              </w:rPr>
            </w:pPr>
            <w:r w:rsidRPr="004A7876">
              <w:rPr>
                <w:sz w:val="16"/>
                <w:szCs w:val="16"/>
              </w:rPr>
              <w:t>101GB00</w:t>
            </w:r>
            <w:r w:rsidR="006D6859" w:rsidRPr="004A7876">
              <w:rPr>
                <w:sz w:val="16"/>
                <w:szCs w:val="16"/>
              </w:rPr>
              <w:t>303420</w:t>
            </w:r>
          </w:p>
        </w:tc>
        <w:tc>
          <w:tcPr>
            <w:tcW w:w="1134" w:type="dxa"/>
            <w:shd w:val="clear" w:color="auto" w:fill="DBE5F1"/>
            <w:vAlign w:val="center"/>
          </w:tcPr>
          <w:p w14:paraId="0147F458" w14:textId="77777777" w:rsidR="006D6859" w:rsidRPr="004A7876" w:rsidRDefault="006D6859" w:rsidP="00730835">
            <w:pPr>
              <w:jc w:val="center"/>
              <w:rPr>
                <w:sz w:val="16"/>
                <w:szCs w:val="16"/>
              </w:rPr>
            </w:pPr>
            <w:r w:rsidRPr="004A7876">
              <w:rPr>
                <w:sz w:val="16"/>
                <w:szCs w:val="16"/>
              </w:rPr>
              <w:t>3</w:t>
            </w:r>
          </w:p>
        </w:tc>
        <w:tc>
          <w:tcPr>
            <w:tcW w:w="1134" w:type="dxa"/>
            <w:shd w:val="clear" w:color="auto" w:fill="DBE5F1"/>
            <w:vAlign w:val="center"/>
          </w:tcPr>
          <w:p w14:paraId="40757A83" w14:textId="77777777" w:rsidR="006D6859" w:rsidRPr="004A7876" w:rsidRDefault="006D6859" w:rsidP="00730835">
            <w:pPr>
              <w:jc w:val="center"/>
              <w:rPr>
                <w:sz w:val="16"/>
                <w:szCs w:val="16"/>
              </w:rPr>
            </w:pPr>
            <w:r w:rsidRPr="004A7876">
              <w:rPr>
                <w:sz w:val="16"/>
                <w:szCs w:val="16"/>
              </w:rPr>
              <w:t>12</w:t>
            </w:r>
          </w:p>
        </w:tc>
        <w:tc>
          <w:tcPr>
            <w:tcW w:w="1134" w:type="dxa"/>
            <w:shd w:val="clear" w:color="auto" w:fill="DBE5F1"/>
            <w:vAlign w:val="center"/>
          </w:tcPr>
          <w:p w14:paraId="75E9BC69" w14:textId="77777777" w:rsidR="006D6859" w:rsidRPr="004A7876" w:rsidRDefault="006D6859" w:rsidP="00730835">
            <w:pPr>
              <w:jc w:val="center"/>
              <w:rPr>
                <w:sz w:val="16"/>
                <w:szCs w:val="16"/>
              </w:rPr>
            </w:pPr>
            <w:r w:rsidRPr="004A7876">
              <w:rPr>
                <w:sz w:val="16"/>
                <w:szCs w:val="16"/>
              </w:rPr>
              <w:t>3</w:t>
            </w:r>
          </w:p>
        </w:tc>
        <w:tc>
          <w:tcPr>
            <w:tcW w:w="1134" w:type="dxa"/>
            <w:shd w:val="clear" w:color="auto" w:fill="DBE5F1"/>
            <w:vAlign w:val="center"/>
          </w:tcPr>
          <w:p w14:paraId="22EDF385" w14:textId="77777777" w:rsidR="006D6859" w:rsidRPr="004A7876" w:rsidRDefault="006D6859" w:rsidP="00730835">
            <w:pPr>
              <w:jc w:val="center"/>
              <w:rPr>
                <w:sz w:val="16"/>
                <w:szCs w:val="16"/>
              </w:rPr>
            </w:pPr>
            <w:r w:rsidRPr="004A7876">
              <w:rPr>
                <w:sz w:val="16"/>
                <w:szCs w:val="16"/>
              </w:rPr>
              <w:t>12</w:t>
            </w:r>
          </w:p>
        </w:tc>
        <w:tc>
          <w:tcPr>
            <w:tcW w:w="2126" w:type="dxa"/>
            <w:shd w:val="clear" w:color="auto" w:fill="DBE5F1"/>
          </w:tcPr>
          <w:p w14:paraId="1DA3F409" w14:textId="77777777" w:rsidR="006D6859" w:rsidRPr="004A7876" w:rsidRDefault="006D6859" w:rsidP="00730835">
            <w:pPr>
              <w:jc w:val="left"/>
              <w:rPr>
                <w:sz w:val="16"/>
                <w:szCs w:val="16"/>
              </w:rPr>
            </w:pPr>
          </w:p>
        </w:tc>
        <w:tc>
          <w:tcPr>
            <w:tcW w:w="346" w:type="dxa"/>
            <w:vMerge/>
            <w:shd w:val="clear" w:color="auto" w:fill="auto"/>
          </w:tcPr>
          <w:p w14:paraId="35D5B205" w14:textId="77777777" w:rsidR="006D6859" w:rsidRPr="004A7876" w:rsidRDefault="006D6859" w:rsidP="00730835">
            <w:pPr>
              <w:jc w:val="left"/>
              <w:rPr>
                <w:sz w:val="16"/>
                <w:szCs w:val="16"/>
              </w:rPr>
            </w:pPr>
          </w:p>
        </w:tc>
      </w:tr>
      <w:tr w:rsidR="004A7876" w:rsidRPr="004A7876" w14:paraId="71F44259" w14:textId="77777777" w:rsidTr="008F067A">
        <w:trPr>
          <w:cantSplit/>
          <w:trHeight w:val="22"/>
        </w:trPr>
        <w:tc>
          <w:tcPr>
            <w:tcW w:w="250" w:type="dxa"/>
            <w:vMerge/>
            <w:shd w:val="clear" w:color="auto" w:fill="auto"/>
          </w:tcPr>
          <w:p w14:paraId="4A475DFB" w14:textId="77777777" w:rsidR="006D6859" w:rsidRPr="00000AB3" w:rsidRDefault="006D6859" w:rsidP="00730835">
            <w:pPr>
              <w:jc w:val="left"/>
              <w:rPr>
                <w:sz w:val="18"/>
                <w:szCs w:val="18"/>
              </w:rPr>
            </w:pPr>
          </w:p>
        </w:tc>
        <w:tc>
          <w:tcPr>
            <w:tcW w:w="1057" w:type="dxa"/>
            <w:vMerge/>
            <w:shd w:val="clear" w:color="auto" w:fill="DBE5F1"/>
            <w:vAlign w:val="center"/>
          </w:tcPr>
          <w:p w14:paraId="2EED3AC7" w14:textId="77777777" w:rsidR="006D6859" w:rsidRPr="004A7876" w:rsidRDefault="006D6859" w:rsidP="00730835">
            <w:pPr>
              <w:jc w:val="left"/>
              <w:rPr>
                <w:sz w:val="16"/>
                <w:szCs w:val="16"/>
              </w:rPr>
            </w:pPr>
          </w:p>
        </w:tc>
        <w:tc>
          <w:tcPr>
            <w:tcW w:w="1211" w:type="dxa"/>
            <w:shd w:val="clear" w:color="auto" w:fill="DBE5F1"/>
            <w:vAlign w:val="center"/>
          </w:tcPr>
          <w:p w14:paraId="5DF4C0E7" w14:textId="6DB92F2B" w:rsidR="006D6859" w:rsidRPr="004A7876" w:rsidRDefault="008F01CB" w:rsidP="00730835">
            <w:pPr>
              <w:jc w:val="left"/>
              <w:rPr>
                <w:sz w:val="16"/>
                <w:szCs w:val="16"/>
              </w:rPr>
            </w:pPr>
            <w:r w:rsidRPr="004A7876">
              <w:rPr>
                <w:sz w:val="16"/>
                <w:szCs w:val="16"/>
              </w:rPr>
              <w:t>101GB00</w:t>
            </w:r>
            <w:r w:rsidR="006D6859" w:rsidRPr="004A7876">
              <w:rPr>
                <w:sz w:val="16"/>
                <w:szCs w:val="16"/>
              </w:rPr>
              <w:t>303460</w:t>
            </w:r>
          </w:p>
        </w:tc>
        <w:tc>
          <w:tcPr>
            <w:tcW w:w="1134" w:type="dxa"/>
            <w:shd w:val="clear" w:color="auto" w:fill="DBE5F1"/>
            <w:vAlign w:val="center"/>
          </w:tcPr>
          <w:p w14:paraId="11994B3E" w14:textId="77777777" w:rsidR="006D6859" w:rsidRPr="004A7876" w:rsidRDefault="006D6859" w:rsidP="00730835">
            <w:pPr>
              <w:jc w:val="center"/>
              <w:rPr>
                <w:sz w:val="16"/>
                <w:szCs w:val="16"/>
              </w:rPr>
            </w:pPr>
            <w:r w:rsidRPr="004A7876">
              <w:rPr>
                <w:sz w:val="16"/>
                <w:szCs w:val="16"/>
              </w:rPr>
              <w:t>11</w:t>
            </w:r>
          </w:p>
        </w:tc>
        <w:tc>
          <w:tcPr>
            <w:tcW w:w="1134" w:type="dxa"/>
            <w:shd w:val="clear" w:color="auto" w:fill="DBE5F1"/>
            <w:vAlign w:val="center"/>
          </w:tcPr>
          <w:p w14:paraId="40E83D86" w14:textId="77777777" w:rsidR="006D6859" w:rsidRPr="004A7876" w:rsidRDefault="006D6859" w:rsidP="00730835">
            <w:pPr>
              <w:jc w:val="center"/>
              <w:rPr>
                <w:sz w:val="16"/>
                <w:szCs w:val="16"/>
              </w:rPr>
            </w:pPr>
            <w:r w:rsidRPr="004A7876">
              <w:rPr>
                <w:sz w:val="16"/>
                <w:szCs w:val="16"/>
              </w:rPr>
              <w:t>1</w:t>
            </w:r>
          </w:p>
        </w:tc>
        <w:tc>
          <w:tcPr>
            <w:tcW w:w="1134" w:type="dxa"/>
            <w:shd w:val="clear" w:color="auto" w:fill="DBE5F1"/>
            <w:vAlign w:val="center"/>
          </w:tcPr>
          <w:p w14:paraId="288D19C5" w14:textId="77777777" w:rsidR="006D6859" w:rsidRPr="004A7876" w:rsidRDefault="006D6859" w:rsidP="00730835">
            <w:pPr>
              <w:jc w:val="center"/>
              <w:rPr>
                <w:sz w:val="16"/>
                <w:szCs w:val="16"/>
              </w:rPr>
            </w:pPr>
            <w:r w:rsidRPr="004A7876">
              <w:rPr>
                <w:sz w:val="16"/>
                <w:szCs w:val="16"/>
              </w:rPr>
              <w:t>11</w:t>
            </w:r>
          </w:p>
        </w:tc>
        <w:tc>
          <w:tcPr>
            <w:tcW w:w="1134" w:type="dxa"/>
            <w:shd w:val="clear" w:color="auto" w:fill="DBE5F1"/>
            <w:vAlign w:val="center"/>
          </w:tcPr>
          <w:p w14:paraId="4822571C" w14:textId="77777777" w:rsidR="006D6859" w:rsidRPr="004A7876" w:rsidRDefault="006D6859" w:rsidP="00730835">
            <w:pPr>
              <w:jc w:val="center"/>
              <w:rPr>
                <w:sz w:val="16"/>
                <w:szCs w:val="16"/>
              </w:rPr>
            </w:pPr>
            <w:r w:rsidRPr="004A7876">
              <w:rPr>
                <w:sz w:val="16"/>
                <w:szCs w:val="16"/>
              </w:rPr>
              <w:t>1</w:t>
            </w:r>
          </w:p>
        </w:tc>
        <w:tc>
          <w:tcPr>
            <w:tcW w:w="2126" w:type="dxa"/>
            <w:shd w:val="clear" w:color="auto" w:fill="DBE5F1"/>
          </w:tcPr>
          <w:p w14:paraId="68749E04" w14:textId="77777777" w:rsidR="006D6859" w:rsidRPr="004A7876" w:rsidRDefault="006D6859" w:rsidP="00730835">
            <w:pPr>
              <w:jc w:val="left"/>
              <w:rPr>
                <w:sz w:val="16"/>
                <w:szCs w:val="16"/>
              </w:rPr>
            </w:pPr>
          </w:p>
        </w:tc>
        <w:tc>
          <w:tcPr>
            <w:tcW w:w="346" w:type="dxa"/>
            <w:vMerge/>
            <w:shd w:val="clear" w:color="auto" w:fill="auto"/>
          </w:tcPr>
          <w:p w14:paraId="5CDEFF48" w14:textId="77777777" w:rsidR="006D6859" w:rsidRPr="004A7876" w:rsidRDefault="006D6859" w:rsidP="00730835">
            <w:pPr>
              <w:jc w:val="left"/>
              <w:rPr>
                <w:sz w:val="16"/>
                <w:szCs w:val="16"/>
              </w:rPr>
            </w:pPr>
          </w:p>
        </w:tc>
      </w:tr>
      <w:tr w:rsidR="004A7876" w:rsidRPr="004A7876" w14:paraId="4E42E189" w14:textId="77777777" w:rsidTr="008F067A">
        <w:trPr>
          <w:cantSplit/>
          <w:trHeight w:val="22"/>
        </w:trPr>
        <w:tc>
          <w:tcPr>
            <w:tcW w:w="250" w:type="dxa"/>
            <w:vMerge/>
            <w:shd w:val="clear" w:color="auto" w:fill="auto"/>
          </w:tcPr>
          <w:p w14:paraId="42A23E54" w14:textId="77777777" w:rsidR="006D6859" w:rsidRPr="00000AB3" w:rsidRDefault="006D6859" w:rsidP="00730835">
            <w:pPr>
              <w:jc w:val="left"/>
              <w:rPr>
                <w:sz w:val="18"/>
                <w:szCs w:val="18"/>
              </w:rPr>
            </w:pPr>
          </w:p>
        </w:tc>
        <w:tc>
          <w:tcPr>
            <w:tcW w:w="1057" w:type="dxa"/>
            <w:vMerge/>
            <w:shd w:val="clear" w:color="auto" w:fill="DBE5F1"/>
            <w:vAlign w:val="center"/>
          </w:tcPr>
          <w:p w14:paraId="653DE8DE" w14:textId="77777777" w:rsidR="006D6859" w:rsidRPr="004A7876" w:rsidRDefault="006D6859" w:rsidP="00730835">
            <w:pPr>
              <w:jc w:val="left"/>
              <w:rPr>
                <w:sz w:val="16"/>
                <w:szCs w:val="16"/>
              </w:rPr>
            </w:pPr>
          </w:p>
        </w:tc>
        <w:tc>
          <w:tcPr>
            <w:tcW w:w="1211" w:type="dxa"/>
            <w:shd w:val="clear" w:color="auto" w:fill="DBE5F1"/>
            <w:vAlign w:val="center"/>
          </w:tcPr>
          <w:p w14:paraId="131B6A03" w14:textId="745371A4" w:rsidR="006D6859" w:rsidRPr="004A7876" w:rsidRDefault="008F01CB" w:rsidP="00730835">
            <w:pPr>
              <w:jc w:val="left"/>
              <w:rPr>
                <w:sz w:val="16"/>
                <w:szCs w:val="16"/>
              </w:rPr>
            </w:pPr>
            <w:r w:rsidRPr="004A7876">
              <w:rPr>
                <w:sz w:val="16"/>
                <w:szCs w:val="16"/>
              </w:rPr>
              <w:t>101GB00</w:t>
            </w:r>
            <w:r w:rsidR="006D6859" w:rsidRPr="004A7876">
              <w:rPr>
                <w:sz w:val="16"/>
                <w:szCs w:val="16"/>
              </w:rPr>
              <w:t>40162A</w:t>
            </w:r>
          </w:p>
        </w:tc>
        <w:tc>
          <w:tcPr>
            <w:tcW w:w="1134" w:type="dxa"/>
            <w:shd w:val="clear" w:color="auto" w:fill="DBE5F1"/>
            <w:vAlign w:val="center"/>
          </w:tcPr>
          <w:p w14:paraId="1DBEB502" w14:textId="77777777" w:rsidR="006D6859" w:rsidRPr="004A7876" w:rsidRDefault="006D6859" w:rsidP="00730835">
            <w:pPr>
              <w:jc w:val="center"/>
              <w:rPr>
                <w:sz w:val="16"/>
                <w:szCs w:val="16"/>
              </w:rPr>
            </w:pPr>
            <w:r w:rsidRPr="004A7876">
              <w:rPr>
                <w:sz w:val="16"/>
                <w:szCs w:val="16"/>
              </w:rPr>
              <w:t>9</w:t>
            </w:r>
          </w:p>
        </w:tc>
        <w:tc>
          <w:tcPr>
            <w:tcW w:w="1134" w:type="dxa"/>
            <w:shd w:val="clear" w:color="auto" w:fill="DBE5F1"/>
            <w:vAlign w:val="center"/>
          </w:tcPr>
          <w:p w14:paraId="3832BEE1" w14:textId="77777777" w:rsidR="006D6859" w:rsidRPr="004A7876" w:rsidRDefault="006D6859" w:rsidP="00730835">
            <w:pPr>
              <w:jc w:val="center"/>
              <w:rPr>
                <w:sz w:val="16"/>
                <w:szCs w:val="16"/>
              </w:rPr>
            </w:pPr>
            <w:r w:rsidRPr="004A7876">
              <w:rPr>
                <w:sz w:val="16"/>
                <w:szCs w:val="16"/>
              </w:rPr>
              <w:t>5</w:t>
            </w:r>
          </w:p>
        </w:tc>
        <w:tc>
          <w:tcPr>
            <w:tcW w:w="1134" w:type="dxa"/>
            <w:shd w:val="clear" w:color="auto" w:fill="DBE5F1"/>
            <w:vAlign w:val="center"/>
          </w:tcPr>
          <w:p w14:paraId="0DD19D93" w14:textId="77777777" w:rsidR="006D6859" w:rsidRPr="004A7876" w:rsidRDefault="006D6859" w:rsidP="00730835">
            <w:pPr>
              <w:jc w:val="center"/>
              <w:rPr>
                <w:sz w:val="16"/>
                <w:szCs w:val="16"/>
              </w:rPr>
            </w:pPr>
            <w:r w:rsidRPr="004A7876">
              <w:rPr>
                <w:sz w:val="16"/>
                <w:szCs w:val="16"/>
              </w:rPr>
              <w:t>9</w:t>
            </w:r>
          </w:p>
        </w:tc>
        <w:tc>
          <w:tcPr>
            <w:tcW w:w="1134" w:type="dxa"/>
            <w:shd w:val="clear" w:color="auto" w:fill="DBE5F1"/>
            <w:vAlign w:val="center"/>
          </w:tcPr>
          <w:p w14:paraId="3D96D018" w14:textId="77777777" w:rsidR="006D6859" w:rsidRPr="004A7876" w:rsidRDefault="006D6859" w:rsidP="00730835">
            <w:pPr>
              <w:jc w:val="center"/>
              <w:rPr>
                <w:sz w:val="16"/>
                <w:szCs w:val="16"/>
              </w:rPr>
            </w:pPr>
            <w:r w:rsidRPr="004A7876">
              <w:rPr>
                <w:sz w:val="16"/>
                <w:szCs w:val="16"/>
              </w:rPr>
              <w:t>0</w:t>
            </w:r>
          </w:p>
        </w:tc>
        <w:tc>
          <w:tcPr>
            <w:tcW w:w="2126" w:type="dxa"/>
            <w:vMerge w:val="restart"/>
            <w:shd w:val="clear" w:color="auto" w:fill="DBE5F1"/>
          </w:tcPr>
          <w:p w14:paraId="4085E1B6" w14:textId="4E7B1981" w:rsidR="006D6859" w:rsidRPr="004A7876" w:rsidRDefault="006D6859" w:rsidP="00730835">
            <w:pPr>
              <w:jc w:val="left"/>
              <w:rPr>
                <w:sz w:val="16"/>
                <w:szCs w:val="16"/>
              </w:rPr>
            </w:pPr>
            <w:r w:rsidRPr="004A7876">
              <w:rPr>
                <w:sz w:val="16"/>
                <w:szCs w:val="16"/>
              </w:rPr>
              <w:t>Cells not updated due to incompatible</w:t>
            </w:r>
            <w:r w:rsidR="005849E8" w:rsidRPr="004A7876">
              <w:rPr>
                <w:sz w:val="16"/>
                <w:szCs w:val="16"/>
              </w:rPr>
              <w:t xml:space="preserve"> S-128</w:t>
            </w:r>
          </w:p>
        </w:tc>
        <w:tc>
          <w:tcPr>
            <w:tcW w:w="346" w:type="dxa"/>
            <w:vMerge/>
            <w:shd w:val="clear" w:color="auto" w:fill="auto"/>
          </w:tcPr>
          <w:p w14:paraId="6B30E80B" w14:textId="77777777" w:rsidR="006D6859" w:rsidRPr="004A7876" w:rsidRDefault="006D6859" w:rsidP="00730835">
            <w:pPr>
              <w:jc w:val="left"/>
              <w:rPr>
                <w:sz w:val="16"/>
                <w:szCs w:val="16"/>
              </w:rPr>
            </w:pPr>
          </w:p>
        </w:tc>
      </w:tr>
      <w:tr w:rsidR="004A7876" w:rsidRPr="004A7876" w14:paraId="4CB10167" w14:textId="77777777" w:rsidTr="008F067A">
        <w:trPr>
          <w:cantSplit/>
          <w:trHeight w:val="22"/>
        </w:trPr>
        <w:tc>
          <w:tcPr>
            <w:tcW w:w="250" w:type="dxa"/>
            <w:vMerge/>
            <w:shd w:val="clear" w:color="auto" w:fill="auto"/>
          </w:tcPr>
          <w:p w14:paraId="76D32234" w14:textId="77777777" w:rsidR="006D6859" w:rsidRPr="00000AB3" w:rsidRDefault="006D6859" w:rsidP="00730835">
            <w:pPr>
              <w:jc w:val="left"/>
              <w:rPr>
                <w:sz w:val="18"/>
                <w:szCs w:val="18"/>
              </w:rPr>
            </w:pPr>
          </w:p>
        </w:tc>
        <w:tc>
          <w:tcPr>
            <w:tcW w:w="1057" w:type="dxa"/>
            <w:vMerge/>
            <w:shd w:val="clear" w:color="auto" w:fill="DBE5F1"/>
            <w:vAlign w:val="center"/>
          </w:tcPr>
          <w:p w14:paraId="1CD41223" w14:textId="77777777" w:rsidR="006D6859" w:rsidRPr="004A7876" w:rsidRDefault="006D6859" w:rsidP="00730835">
            <w:pPr>
              <w:jc w:val="left"/>
              <w:rPr>
                <w:sz w:val="16"/>
                <w:szCs w:val="16"/>
              </w:rPr>
            </w:pPr>
          </w:p>
        </w:tc>
        <w:tc>
          <w:tcPr>
            <w:tcW w:w="1211" w:type="dxa"/>
            <w:shd w:val="clear" w:color="auto" w:fill="DBE5F1"/>
            <w:vAlign w:val="center"/>
          </w:tcPr>
          <w:p w14:paraId="0EC89C43" w14:textId="403B8582" w:rsidR="006D6859" w:rsidRPr="004A7876" w:rsidRDefault="008F01CB" w:rsidP="00730835">
            <w:pPr>
              <w:jc w:val="left"/>
              <w:rPr>
                <w:sz w:val="16"/>
                <w:szCs w:val="16"/>
              </w:rPr>
            </w:pPr>
            <w:r w:rsidRPr="004A7876">
              <w:rPr>
                <w:sz w:val="16"/>
                <w:szCs w:val="16"/>
              </w:rPr>
              <w:t>101GB00</w:t>
            </w:r>
            <w:r w:rsidR="006D6859" w:rsidRPr="004A7876">
              <w:rPr>
                <w:sz w:val="16"/>
                <w:szCs w:val="16"/>
              </w:rPr>
              <w:t>40184A</w:t>
            </w:r>
          </w:p>
        </w:tc>
        <w:tc>
          <w:tcPr>
            <w:tcW w:w="1134" w:type="dxa"/>
            <w:shd w:val="clear" w:color="auto" w:fill="DBE5F1"/>
            <w:vAlign w:val="center"/>
          </w:tcPr>
          <w:p w14:paraId="411F7E1F" w14:textId="77777777" w:rsidR="006D6859" w:rsidRPr="004A7876" w:rsidRDefault="006D6859" w:rsidP="00730835">
            <w:pPr>
              <w:jc w:val="center"/>
              <w:rPr>
                <w:sz w:val="16"/>
                <w:szCs w:val="16"/>
              </w:rPr>
            </w:pPr>
            <w:r w:rsidRPr="004A7876">
              <w:rPr>
                <w:sz w:val="16"/>
                <w:szCs w:val="16"/>
              </w:rPr>
              <w:t>3</w:t>
            </w:r>
          </w:p>
        </w:tc>
        <w:tc>
          <w:tcPr>
            <w:tcW w:w="1134" w:type="dxa"/>
            <w:shd w:val="clear" w:color="auto" w:fill="DBE5F1"/>
            <w:vAlign w:val="center"/>
          </w:tcPr>
          <w:p w14:paraId="7036458C" w14:textId="77777777" w:rsidR="006D6859" w:rsidRPr="004A7876" w:rsidRDefault="006D6859" w:rsidP="00730835">
            <w:pPr>
              <w:jc w:val="center"/>
              <w:rPr>
                <w:sz w:val="16"/>
                <w:szCs w:val="16"/>
              </w:rPr>
            </w:pPr>
            <w:r w:rsidRPr="004A7876">
              <w:rPr>
                <w:sz w:val="16"/>
                <w:szCs w:val="16"/>
              </w:rPr>
              <w:t>5</w:t>
            </w:r>
          </w:p>
        </w:tc>
        <w:tc>
          <w:tcPr>
            <w:tcW w:w="1134" w:type="dxa"/>
            <w:shd w:val="clear" w:color="auto" w:fill="DBE5F1"/>
            <w:vAlign w:val="center"/>
          </w:tcPr>
          <w:p w14:paraId="6D170757" w14:textId="77777777" w:rsidR="006D6859" w:rsidRPr="004A7876" w:rsidRDefault="006D6859" w:rsidP="00730835">
            <w:pPr>
              <w:jc w:val="center"/>
              <w:rPr>
                <w:sz w:val="16"/>
                <w:szCs w:val="16"/>
              </w:rPr>
            </w:pPr>
            <w:r w:rsidRPr="004A7876">
              <w:rPr>
                <w:sz w:val="16"/>
                <w:szCs w:val="16"/>
              </w:rPr>
              <w:t>2</w:t>
            </w:r>
          </w:p>
        </w:tc>
        <w:tc>
          <w:tcPr>
            <w:tcW w:w="1134" w:type="dxa"/>
            <w:shd w:val="clear" w:color="auto" w:fill="DBE5F1"/>
            <w:vAlign w:val="center"/>
          </w:tcPr>
          <w:p w14:paraId="27817BA2" w14:textId="77777777" w:rsidR="006D6859" w:rsidRPr="004A7876" w:rsidRDefault="006D6859" w:rsidP="00730835">
            <w:pPr>
              <w:jc w:val="center"/>
              <w:rPr>
                <w:sz w:val="16"/>
                <w:szCs w:val="16"/>
              </w:rPr>
            </w:pPr>
            <w:r w:rsidRPr="004A7876">
              <w:rPr>
                <w:sz w:val="16"/>
                <w:szCs w:val="16"/>
              </w:rPr>
              <w:t>3</w:t>
            </w:r>
          </w:p>
        </w:tc>
        <w:tc>
          <w:tcPr>
            <w:tcW w:w="2126" w:type="dxa"/>
            <w:vMerge/>
            <w:shd w:val="clear" w:color="auto" w:fill="DBE5F1"/>
            <w:vAlign w:val="center"/>
          </w:tcPr>
          <w:p w14:paraId="2D70C667" w14:textId="77777777" w:rsidR="006D6859" w:rsidRPr="004A7876" w:rsidRDefault="006D6859" w:rsidP="00730835">
            <w:pPr>
              <w:jc w:val="left"/>
              <w:rPr>
                <w:sz w:val="16"/>
                <w:szCs w:val="16"/>
              </w:rPr>
            </w:pPr>
          </w:p>
        </w:tc>
        <w:tc>
          <w:tcPr>
            <w:tcW w:w="346" w:type="dxa"/>
            <w:vMerge/>
            <w:shd w:val="clear" w:color="auto" w:fill="auto"/>
          </w:tcPr>
          <w:p w14:paraId="5A781B02" w14:textId="77777777" w:rsidR="006D6859" w:rsidRPr="004A7876" w:rsidRDefault="006D6859" w:rsidP="00730835">
            <w:pPr>
              <w:jc w:val="left"/>
              <w:rPr>
                <w:sz w:val="16"/>
                <w:szCs w:val="16"/>
              </w:rPr>
            </w:pPr>
          </w:p>
        </w:tc>
      </w:tr>
      <w:tr w:rsidR="004A7876" w:rsidRPr="004A7876" w14:paraId="71199547" w14:textId="77777777" w:rsidTr="008F067A">
        <w:trPr>
          <w:cantSplit/>
          <w:trHeight w:val="22"/>
        </w:trPr>
        <w:tc>
          <w:tcPr>
            <w:tcW w:w="250" w:type="dxa"/>
            <w:vMerge/>
            <w:shd w:val="clear" w:color="auto" w:fill="auto"/>
          </w:tcPr>
          <w:p w14:paraId="3D8FB8EA" w14:textId="77777777" w:rsidR="006D6859" w:rsidRPr="00000AB3" w:rsidRDefault="006D6859" w:rsidP="00730835">
            <w:pPr>
              <w:jc w:val="left"/>
              <w:rPr>
                <w:sz w:val="18"/>
                <w:szCs w:val="18"/>
              </w:rPr>
            </w:pPr>
          </w:p>
        </w:tc>
        <w:tc>
          <w:tcPr>
            <w:tcW w:w="1057" w:type="dxa"/>
            <w:vMerge/>
            <w:shd w:val="clear" w:color="auto" w:fill="DBE5F1"/>
            <w:vAlign w:val="center"/>
          </w:tcPr>
          <w:p w14:paraId="4DB5C372" w14:textId="77777777" w:rsidR="006D6859" w:rsidRPr="004A7876" w:rsidRDefault="006D6859" w:rsidP="00730835">
            <w:pPr>
              <w:jc w:val="left"/>
              <w:rPr>
                <w:sz w:val="16"/>
                <w:szCs w:val="16"/>
              </w:rPr>
            </w:pPr>
          </w:p>
        </w:tc>
        <w:tc>
          <w:tcPr>
            <w:tcW w:w="1211" w:type="dxa"/>
            <w:shd w:val="clear" w:color="auto" w:fill="DBE5F1"/>
            <w:vAlign w:val="center"/>
          </w:tcPr>
          <w:p w14:paraId="5117CF78" w14:textId="467D997A" w:rsidR="006D6859" w:rsidRPr="004A7876" w:rsidRDefault="008F01CB" w:rsidP="00730835">
            <w:pPr>
              <w:jc w:val="left"/>
              <w:rPr>
                <w:sz w:val="16"/>
                <w:szCs w:val="16"/>
              </w:rPr>
            </w:pPr>
            <w:r w:rsidRPr="004A7876">
              <w:rPr>
                <w:sz w:val="16"/>
                <w:szCs w:val="16"/>
              </w:rPr>
              <w:t>101GB00</w:t>
            </w:r>
            <w:r w:rsidR="006D6859" w:rsidRPr="004A7876">
              <w:rPr>
                <w:sz w:val="16"/>
                <w:szCs w:val="16"/>
              </w:rPr>
              <w:t>40186D</w:t>
            </w:r>
          </w:p>
        </w:tc>
        <w:tc>
          <w:tcPr>
            <w:tcW w:w="1134" w:type="dxa"/>
            <w:shd w:val="clear" w:color="auto" w:fill="DBE5F1"/>
            <w:vAlign w:val="center"/>
          </w:tcPr>
          <w:p w14:paraId="197F0D61" w14:textId="77777777" w:rsidR="006D6859" w:rsidRPr="004A7876" w:rsidRDefault="006D6859" w:rsidP="00730835">
            <w:pPr>
              <w:jc w:val="center"/>
              <w:rPr>
                <w:sz w:val="16"/>
                <w:szCs w:val="16"/>
              </w:rPr>
            </w:pPr>
            <w:r w:rsidRPr="004A7876">
              <w:rPr>
                <w:sz w:val="16"/>
                <w:szCs w:val="16"/>
              </w:rPr>
              <w:t>1</w:t>
            </w:r>
          </w:p>
        </w:tc>
        <w:tc>
          <w:tcPr>
            <w:tcW w:w="1134" w:type="dxa"/>
            <w:shd w:val="clear" w:color="auto" w:fill="DBE5F1"/>
            <w:vAlign w:val="center"/>
          </w:tcPr>
          <w:p w14:paraId="3A311376" w14:textId="77777777" w:rsidR="006D6859" w:rsidRPr="004A7876" w:rsidRDefault="006D6859" w:rsidP="00730835">
            <w:pPr>
              <w:jc w:val="center"/>
              <w:rPr>
                <w:sz w:val="16"/>
                <w:szCs w:val="16"/>
              </w:rPr>
            </w:pPr>
            <w:r w:rsidRPr="004A7876">
              <w:rPr>
                <w:sz w:val="16"/>
                <w:szCs w:val="16"/>
              </w:rPr>
              <w:t>7</w:t>
            </w:r>
          </w:p>
        </w:tc>
        <w:tc>
          <w:tcPr>
            <w:tcW w:w="1134" w:type="dxa"/>
            <w:shd w:val="clear" w:color="auto" w:fill="DBE5F1"/>
            <w:vAlign w:val="center"/>
          </w:tcPr>
          <w:p w14:paraId="07C46BD0" w14:textId="77777777" w:rsidR="006D6859" w:rsidRPr="004A7876" w:rsidRDefault="006D6859" w:rsidP="00730835">
            <w:pPr>
              <w:jc w:val="center"/>
              <w:rPr>
                <w:sz w:val="16"/>
                <w:szCs w:val="16"/>
              </w:rPr>
            </w:pPr>
            <w:r w:rsidRPr="004A7876">
              <w:rPr>
                <w:sz w:val="16"/>
                <w:szCs w:val="16"/>
              </w:rPr>
              <w:t>1</w:t>
            </w:r>
          </w:p>
        </w:tc>
        <w:tc>
          <w:tcPr>
            <w:tcW w:w="1134" w:type="dxa"/>
            <w:shd w:val="clear" w:color="auto" w:fill="DBE5F1"/>
            <w:vAlign w:val="center"/>
          </w:tcPr>
          <w:p w14:paraId="1568CB27" w14:textId="77777777" w:rsidR="006D6859" w:rsidRPr="004A7876" w:rsidRDefault="006D6859" w:rsidP="00730835">
            <w:pPr>
              <w:jc w:val="center"/>
              <w:rPr>
                <w:sz w:val="16"/>
                <w:szCs w:val="16"/>
              </w:rPr>
            </w:pPr>
            <w:r w:rsidRPr="004A7876">
              <w:rPr>
                <w:sz w:val="16"/>
                <w:szCs w:val="16"/>
              </w:rPr>
              <w:t>1</w:t>
            </w:r>
          </w:p>
        </w:tc>
        <w:tc>
          <w:tcPr>
            <w:tcW w:w="2126" w:type="dxa"/>
            <w:shd w:val="clear" w:color="auto" w:fill="DBE5F1"/>
            <w:vAlign w:val="center"/>
          </w:tcPr>
          <w:p w14:paraId="704660AC" w14:textId="2561935B" w:rsidR="006D6859" w:rsidRPr="004A7876" w:rsidRDefault="00FC5A9F" w:rsidP="00730835">
            <w:pPr>
              <w:jc w:val="left"/>
              <w:rPr>
                <w:sz w:val="16"/>
                <w:szCs w:val="16"/>
              </w:rPr>
            </w:pPr>
            <w:r w:rsidRPr="004A7876">
              <w:rPr>
                <w:sz w:val="16"/>
                <w:szCs w:val="16"/>
              </w:rPr>
              <w:t>Cell not updated due to non-sequential update</w:t>
            </w:r>
          </w:p>
        </w:tc>
        <w:tc>
          <w:tcPr>
            <w:tcW w:w="346" w:type="dxa"/>
            <w:vMerge/>
            <w:shd w:val="clear" w:color="auto" w:fill="auto"/>
          </w:tcPr>
          <w:p w14:paraId="56F78797" w14:textId="77777777" w:rsidR="006D6859" w:rsidRPr="004A7876" w:rsidRDefault="006D6859" w:rsidP="00730835">
            <w:pPr>
              <w:jc w:val="left"/>
              <w:rPr>
                <w:sz w:val="16"/>
                <w:szCs w:val="16"/>
              </w:rPr>
            </w:pPr>
          </w:p>
        </w:tc>
      </w:tr>
      <w:tr w:rsidR="004A7876" w:rsidRPr="004A7876" w14:paraId="6F3AA061" w14:textId="77777777" w:rsidTr="008F067A">
        <w:trPr>
          <w:cantSplit/>
          <w:trHeight w:val="22"/>
        </w:trPr>
        <w:tc>
          <w:tcPr>
            <w:tcW w:w="250" w:type="dxa"/>
            <w:vMerge/>
            <w:shd w:val="clear" w:color="auto" w:fill="auto"/>
          </w:tcPr>
          <w:p w14:paraId="7D80B46F" w14:textId="77777777" w:rsidR="006D6859" w:rsidRPr="00000AB3" w:rsidRDefault="006D6859" w:rsidP="00730835">
            <w:pPr>
              <w:jc w:val="left"/>
              <w:rPr>
                <w:sz w:val="18"/>
                <w:szCs w:val="18"/>
              </w:rPr>
            </w:pPr>
          </w:p>
        </w:tc>
        <w:tc>
          <w:tcPr>
            <w:tcW w:w="1057" w:type="dxa"/>
            <w:vMerge/>
            <w:shd w:val="clear" w:color="auto" w:fill="DBE5F1"/>
            <w:vAlign w:val="center"/>
          </w:tcPr>
          <w:p w14:paraId="4D96F90A" w14:textId="77777777" w:rsidR="006D6859" w:rsidRPr="004A7876" w:rsidRDefault="006D6859" w:rsidP="00730835">
            <w:pPr>
              <w:jc w:val="left"/>
              <w:rPr>
                <w:sz w:val="16"/>
                <w:szCs w:val="16"/>
              </w:rPr>
            </w:pPr>
          </w:p>
        </w:tc>
        <w:tc>
          <w:tcPr>
            <w:tcW w:w="1211" w:type="dxa"/>
            <w:shd w:val="clear" w:color="auto" w:fill="DBE5F1"/>
            <w:vAlign w:val="center"/>
          </w:tcPr>
          <w:p w14:paraId="33DCD212" w14:textId="5B75C193" w:rsidR="006D6859" w:rsidRPr="004A7876" w:rsidRDefault="008F01CB" w:rsidP="00730835">
            <w:pPr>
              <w:jc w:val="left"/>
              <w:rPr>
                <w:sz w:val="16"/>
                <w:szCs w:val="16"/>
              </w:rPr>
            </w:pPr>
            <w:r w:rsidRPr="004A7876">
              <w:rPr>
                <w:sz w:val="16"/>
                <w:szCs w:val="16"/>
              </w:rPr>
              <w:t>101GB00</w:t>
            </w:r>
            <w:r w:rsidR="006D6859" w:rsidRPr="004A7876">
              <w:rPr>
                <w:sz w:val="16"/>
                <w:szCs w:val="16"/>
              </w:rPr>
              <w:t>40202A</w:t>
            </w:r>
          </w:p>
        </w:tc>
        <w:tc>
          <w:tcPr>
            <w:tcW w:w="1134" w:type="dxa"/>
            <w:shd w:val="clear" w:color="auto" w:fill="DBE5F1"/>
            <w:vAlign w:val="center"/>
          </w:tcPr>
          <w:p w14:paraId="3973C36C" w14:textId="77777777" w:rsidR="006D6859" w:rsidRPr="004A7876" w:rsidRDefault="006D6859" w:rsidP="00730835">
            <w:pPr>
              <w:jc w:val="center"/>
              <w:rPr>
                <w:sz w:val="16"/>
                <w:szCs w:val="16"/>
              </w:rPr>
            </w:pPr>
            <w:r w:rsidRPr="004A7876">
              <w:rPr>
                <w:sz w:val="16"/>
                <w:szCs w:val="16"/>
              </w:rPr>
              <w:t>5</w:t>
            </w:r>
          </w:p>
        </w:tc>
        <w:tc>
          <w:tcPr>
            <w:tcW w:w="1134" w:type="dxa"/>
            <w:shd w:val="clear" w:color="auto" w:fill="DBE5F1"/>
            <w:vAlign w:val="center"/>
          </w:tcPr>
          <w:p w14:paraId="291CD9A2" w14:textId="77777777" w:rsidR="006D6859" w:rsidRPr="004A7876" w:rsidRDefault="006D6859" w:rsidP="00730835">
            <w:pPr>
              <w:jc w:val="center"/>
              <w:rPr>
                <w:sz w:val="16"/>
                <w:szCs w:val="16"/>
              </w:rPr>
            </w:pPr>
            <w:r w:rsidRPr="004A7876">
              <w:rPr>
                <w:sz w:val="16"/>
                <w:szCs w:val="16"/>
              </w:rPr>
              <w:t>2</w:t>
            </w:r>
          </w:p>
        </w:tc>
        <w:tc>
          <w:tcPr>
            <w:tcW w:w="1134" w:type="dxa"/>
            <w:shd w:val="clear" w:color="auto" w:fill="DBE5F1"/>
            <w:vAlign w:val="center"/>
          </w:tcPr>
          <w:p w14:paraId="52D5D5B2" w14:textId="77777777" w:rsidR="006D6859" w:rsidRPr="004A7876" w:rsidRDefault="006D6859" w:rsidP="00730835">
            <w:pPr>
              <w:jc w:val="center"/>
              <w:rPr>
                <w:sz w:val="16"/>
                <w:szCs w:val="16"/>
              </w:rPr>
            </w:pPr>
            <w:r w:rsidRPr="004A7876">
              <w:rPr>
                <w:sz w:val="16"/>
                <w:szCs w:val="16"/>
              </w:rPr>
              <w:t>4</w:t>
            </w:r>
          </w:p>
        </w:tc>
        <w:tc>
          <w:tcPr>
            <w:tcW w:w="1134" w:type="dxa"/>
            <w:shd w:val="clear" w:color="auto" w:fill="DBE5F1"/>
            <w:vAlign w:val="center"/>
          </w:tcPr>
          <w:p w14:paraId="7073F031" w14:textId="77777777" w:rsidR="006D6859" w:rsidRPr="004A7876" w:rsidRDefault="006D6859" w:rsidP="00730835">
            <w:pPr>
              <w:jc w:val="center"/>
              <w:rPr>
                <w:sz w:val="16"/>
                <w:szCs w:val="16"/>
              </w:rPr>
            </w:pPr>
            <w:r w:rsidRPr="004A7876">
              <w:rPr>
                <w:sz w:val="16"/>
                <w:szCs w:val="16"/>
              </w:rPr>
              <w:t>0</w:t>
            </w:r>
          </w:p>
        </w:tc>
        <w:tc>
          <w:tcPr>
            <w:tcW w:w="2126" w:type="dxa"/>
            <w:shd w:val="clear" w:color="auto" w:fill="DBE5F1"/>
            <w:vAlign w:val="center"/>
          </w:tcPr>
          <w:p w14:paraId="2AD28289" w14:textId="7D9242AF" w:rsidR="006D6859" w:rsidRPr="004A7876" w:rsidRDefault="00FC5A9F" w:rsidP="00730835">
            <w:pPr>
              <w:jc w:val="left"/>
              <w:rPr>
                <w:sz w:val="16"/>
                <w:szCs w:val="16"/>
              </w:rPr>
            </w:pPr>
            <w:r w:rsidRPr="004A7876">
              <w:rPr>
                <w:sz w:val="16"/>
                <w:szCs w:val="16"/>
              </w:rPr>
              <w:t xml:space="preserve">Cell not updated due to incompatible </w:t>
            </w:r>
            <w:r w:rsidR="00E00FE9" w:rsidRPr="004A7876">
              <w:rPr>
                <w:sz w:val="16"/>
                <w:szCs w:val="16"/>
              </w:rPr>
              <w:t>S-128</w:t>
            </w:r>
          </w:p>
        </w:tc>
        <w:tc>
          <w:tcPr>
            <w:tcW w:w="346" w:type="dxa"/>
            <w:vMerge/>
            <w:shd w:val="clear" w:color="auto" w:fill="auto"/>
          </w:tcPr>
          <w:p w14:paraId="68E689A0" w14:textId="77777777" w:rsidR="006D6859" w:rsidRPr="004A7876" w:rsidRDefault="006D6859" w:rsidP="00730835">
            <w:pPr>
              <w:jc w:val="left"/>
              <w:rPr>
                <w:sz w:val="16"/>
                <w:szCs w:val="16"/>
              </w:rPr>
            </w:pPr>
          </w:p>
        </w:tc>
      </w:tr>
      <w:tr w:rsidR="004A7876" w:rsidRPr="004A7876" w14:paraId="3FBECE8D" w14:textId="77777777" w:rsidTr="008F067A">
        <w:trPr>
          <w:cantSplit/>
          <w:trHeight w:val="22"/>
        </w:trPr>
        <w:tc>
          <w:tcPr>
            <w:tcW w:w="250" w:type="dxa"/>
            <w:vMerge/>
            <w:shd w:val="clear" w:color="auto" w:fill="auto"/>
          </w:tcPr>
          <w:p w14:paraId="3727A09A" w14:textId="77777777" w:rsidR="006D6859" w:rsidRPr="00000AB3" w:rsidRDefault="006D6859" w:rsidP="00730835">
            <w:pPr>
              <w:jc w:val="left"/>
              <w:rPr>
                <w:sz w:val="18"/>
                <w:szCs w:val="18"/>
              </w:rPr>
            </w:pPr>
          </w:p>
        </w:tc>
        <w:tc>
          <w:tcPr>
            <w:tcW w:w="1057" w:type="dxa"/>
            <w:vMerge/>
            <w:shd w:val="clear" w:color="auto" w:fill="DBE5F1"/>
            <w:vAlign w:val="center"/>
          </w:tcPr>
          <w:p w14:paraId="0648F510" w14:textId="77777777" w:rsidR="006D6859" w:rsidRPr="004A7876" w:rsidRDefault="006D6859" w:rsidP="00730835">
            <w:pPr>
              <w:jc w:val="left"/>
              <w:rPr>
                <w:sz w:val="16"/>
                <w:szCs w:val="16"/>
              </w:rPr>
            </w:pPr>
          </w:p>
        </w:tc>
        <w:tc>
          <w:tcPr>
            <w:tcW w:w="1211" w:type="dxa"/>
            <w:shd w:val="clear" w:color="auto" w:fill="DBE5F1"/>
            <w:vAlign w:val="center"/>
          </w:tcPr>
          <w:p w14:paraId="37EE145F" w14:textId="4F8FFF97" w:rsidR="006D6859" w:rsidRPr="004A7876" w:rsidRDefault="008F01CB" w:rsidP="00730835">
            <w:pPr>
              <w:jc w:val="left"/>
              <w:rPr>
                <w:sz w:val="16"/>
                <w:szCs w:val="16"/>
              </w:rPr>
            </w:pPr>
            <w:r w:rsidRPr="004A7876">
              <w:rPr>
                <w:sz w:val="16"/>
                <w:szCs w:val="16"/>
              </w:rPr>
              <w:t>101GB00</w:t>
            </w:r>
            <w:r w:rsidR="006D6859" w:rsidRPr="004A7876">
              <w:rPr>
                <w:sz w:val="16"/>
                <w:szCs w:val="16"/>
              </w:rPr>
              <w:t>50162B</w:t>
            </w:r>
          </w:p>
        </w:tc>
        <w:tc>
          <w:tcPr>
            <w:tcW w:w="1134" w:type="dxa"/>
            <w:shd w:val="clear" w:color="auto" w:fill="DBE5F1"/>
            <w:vAlign w:val="center"/>
          </w:tcPr>
          <w:p w14:paraId="439044C6" w14:textId="77777777" w:rsidR="006D6859" w:rsidRPr="004A7876" w:rsidRDefault="006D6859" w:rsidP="00730835">
            <w:pPr>
              <w:jc w:val="center"/>
              <w:rPr>
                <w:sz w:val="16"/>
                <w:szCs w:val="16"/>
              </w:rPr>
            </w:pPr>
            <w:r w:rsidRPr="004A7876">
              <w:rPr>
                <w:sz w:val="16"/>
                <w:szCs w:val="16"/>
              </w:rPr>
              <w:t>11</w:t>
            </w:r>
          </w:p>
        </w:tc>
        <w:tc>
          <w:tcPr>
            <w:tcW w:w="1134" w:type="dxa"/>
            <w:shd w:val="clear" w:color="auto" w:fill="DBE5F1"/>
            <w:vAlign w:val="center"/>
          </w:tcPr>
          <w:p w14:paraId="10AB259E" w14:textId="77777777" w:rsidR="006D6859" w:rsidRPr="004A7876" w:rsidRDefault="006D6859" w:rsidP="00730835">
            <w:pPr>
              <w:jc w:val="center"/>
              <w:rPr>
                <w:sz w:val="16"/>
                <w:szCs w:val="16"/>
              </w:rPr>
            </w:pPr>
            <w:r w:rsidRPr="004A7876">
              <w:rPr>
                <w:sz w:val="16"/>
                <w:szCs w:val="16"/>
              </w:rPr>
              <w:t>0</w:t>
            </w:r>
          </w:p>
        </w:tc>
        <w:tc>
          <w:tcPr>
            <w:tcW w:w="1134" w:type="dxa"/>
            <w:shd w:val="clear" w:color="auto" w:fill="DBE5F1"/>
            <w:vAlign w:val="center"/>
          </w:tcPr>
          <w:p w14:paraId="10CECF08" w14:textId="77777777" w:rsidR="006D6859" w:rsidRPr="004A7876" w:rsidRDefault="006D6859" w:rsidP="00730835">
            <w:pPr>
              <w:jc w:val="center"/>
              <w:rPr>
                <w:sz w:val="16"/>
                <w:szCs w:val="16"/>
              </w:rPr>
            </w:pPr>
            <w:r w:rsidRPr="004A7876">
              <w:rPr>
                <w:sz w:val="16"/>
                <w:szCs w:val="16"/>
              </w:rPr>
              <w:t>11</w:t>
            </w:r>
          </w:p>
        </w:tc>
        <w:tc>
          <w:tcPr>
            <w:tcW w:w="1134" w:type="dxa"/>
            <w:shd w:val="clear" w:color="auto" w:fill="DBE5F1"/>
            <w:vAlign w:val="center"/>
          </w:tcPr>
          <w:p w14:paraId="68E914F6" w14:textId="77777777" w:rsidR="006D6859" w:rsidRPr="004A7876" w:rsidRDefault="006D6859" w:rsidP="00730835">
            <w:pPr>
              <w:jc w:val="center"/>
              <w:rPr>
                <w:sz w:val="16"/>
                <w:szCs w:val="16"/>
              </w:rPr>
            </w:pPr>
            <w:r w:rsidRPr="004A7876">
              <w:rPr>
                <w:sz w:val="16"/>
                <w:szCs w:val="16"/>
              </w:rPr>
              <w:t>0</w:t>
            </w:r>
          </w:p>
        </w:tc>
        <w:tc>
          <w:tcPr>
            <w:tcW w:w="2126" w:type="dxa"/>
            <w:shd w:val="clear" w:color="auto" w:fill="DBE5F1"/>
            <w:vAlign w:val="center"/>
          </w:tcPr>
          <w:p w14:paraId="50D5FDE7" w14:textId="54C7E945" w:rsidR="006D6859" w:rsidRPr="004A7876" w:rsidRDefault="006D6859" w:rsidP="00730835">
            <w:pPr>
              <w:jc w:val="left"/>
              <w:rPr>
                <w:sz w:val="16"/>
                <w:szCs w:val="16"/>
              </w:rPr>
            </w:pPr>
            <w:r w:rsidRPr="004A7876">
              <w:rPr>
                <w:sz w:val="16"/>
                <w:szCs w:val="16"/>
              </w:rPr>
              <w:t xml:space="preserve">NE installed from </w:t>
            </w:r>
            <w:r w:rsidR="00E00FE9" w:rsidRPr="004A7876">
              <w:rPr>
                <w:b/>
                <w:bCs/>
                <w:i/>
                <w:sz w:val="16"/>
                <w:szCs w:val="16"/>
              </w:rPr>
              <w:t>DataManagementG4</w:t>
            </w:r>
          </w:p>
        </w:tc>
        <w:tc>
          <w:tcPr>
            <w:tcW w:w="346" w:type="dxa"/>
            <w:vMerge/>
            <w:shd w:val="clear" w:color="auto" w:fill="auto"/>
          </w:tcPr>
          <w:p w14:paraId="3C7A6D45" w14:textId="77777777" w:rsidR="006D6859" w:rsidRPr="004A7876" w:rsidRDefault="006D6859" w:rsidP="00730835">
            <w:pPr>
              <w:jc w:val="left"/>
              <w:rPr>
                <w:sz w:val="16"/>
                <w:szCs w:val="16"/>
              </w:rPr>
            </w:pPr>
          </w:p>
        </w:tc>
      </w:tr>
      <w:tr w:rsidR="004A7876" w:rsidRPr="004A7876" w14:paraId="3047B528" w14:textId="77777777" w:rsidTr="008F067A">
        <w:trPr>
          <w:cantSplit/>
          <w:trHeight w:val="22"/>
        </w:trPr>
        <w:tc>
          <w:tcPr>
            <w:tcW w:w="250" w:type="dxa"/>
            <w:vMerge/>
            <w:shd w:val="clear" w:color="auto" w:fill="auto"/>
          </w:tcPr>
          <w:p w14:paraId="1606D2F0" w14:textId="77777777" w:rsidR="006D6859" w:rsidRPr="00000AB3" w:rsidRDefault="006D6859" w:rsidP="00730835">
            <w:pPr>
              <w:jc w:val="left"/>
              <w:rPr>
                <w:sz w:val="18"/>
                <w:szCs w:val="18"/>
              </w:rPr>
            </w:pPr>
          </w:p>
        </w:tc>
        <w:tc>
          <w:tcPr>
            <w:tcW w:w="1057" w:type="dxa"/>
            <w:vMerge/>
            <w:shd w:val="clear" w:color="auto" w:fill="DBE5F1"/>
            <w:vAlign w:val="center"/>
          </w:tcPr>
          <w:p w14:paraId="1ED70141" w14:textId="77777777" w:rsidR="006D6859" w:rsidRPr="004A7876" w:rsidRDefault="006D6859" w:rsidP="00730835">
            <w:pPr>
              <w:jc w:val="left"/>
              <w:rPr>
                <w:sz w:val="16"/>
                <w:szCs w:val="16"/>
              </w:rPr>
            </w:pPr>
          </w:p>
        </w:tc>
        <w:tc>
          <w:tcPr>
            <w:tcW w:w="1211" w:type="dxa"/>
            <w:shd w:val="clear" w:color="auto" w:fill="DBE5F1"/>
            <w:vAlign w:val="center"/>
          </w:tcPr>
          <w:p w14:paraId="3957D9B4" w14:textId="624D1FDE" w:rsidR="006D6859" w:rsidRPr="004A7876" w:rsidRDefault="008F01CB" w:rsidP="00730835">
            <w:pPr>
              <w:jc w:val="left"/>
              <w:rPr>
                <w:sz w:val="16"/>
                <w:szCs w:val="16"/>
              </w:rPr>
            </w:pPr>
            <w:r w:rsidRPr="004A7876">
              <w:rPr>
                <w:sz w:val="16"/>
                <w:szCs w:val="16"/>
              </w:rPr>
              <w:t>101GB00</w:t>
            </w:r>
            <w:r w:rsidR="006D6859" w:rsidRPr="004A7876">
              <w:rPr>
                <w:sz w:val="16"/>
                <w:szCs w:val="16"/>
              </w:rPr>
              <w:t>50162C</w:t>
            </w:r>
          </w:p>
        </w:tc>
        <w:tc>
          <w:tcPr>
            <w:tcW w:w="1134" w:type="dxa"/>
            <w:shd w:val="clear" w:color="auto" w:fill="DBE5F1"/>
            <w:vAlign w:val="center"/>
          </w:tcPr>
          <w:p w14:paraId="7A47A5FB" w14:textId="77777777" w:rsidR="006D6859" w:rsidRPr="004A7876" w:rsidRDefault="006D6859" w:rsidP="00730835">
            <w:pPr>
              <w:jc w:val="center"/>
              <w:rPr>
                <w:sz w:val="16"/>
                <w:szCs w:val="16"/>
              </w:rPr>
            </w:pPr>
          </w:p>
        </w:tc>
        <w:tc>
          <w:tcPr>
            <w:tcW w:w="1134" w:type="dxa"/>
            <w:shd w:val="clear" w:color="auto" w:fill="DBE5F1"/>
            <w:vAlign w:val="center"/>
          </w:tcPr>
          <w:p w14:paraId="29B774FD" w14:textId="77777777" w:rsidR="006D6859" w:rsidRPr="004A7876" w:rsidRDefault="006D6859" w:rsidP="00730835">
            <w:pPr>
              <w:jc w:val="center"/>
              <w:rPr>
                <w:sz w:val="16"/>
                <w:szCs w:val="16"/>
              </w:rPr>
            </w:pPr>
          </w:p>
        </w:tc>
        <w:tc>
          <w:tcPr>
            <w:tcW w:w="1134" w:type="dxa"/>
            <w:shd w:val="clear" w:color="auto" w:fill="DBE5F1"/>
            <w:vAlign w:val="center"/>
          </w:tcPr>
          <w:p w14:paraId="7E0FC97A" w14:textId="77777777" w:rsidR="006D6859" w:rsidRPr="004A7876" w:rsidRDefault="006D6859" w:rsidP="00730835">
            <w:pPr>
              <w:jc w:val="center"/>
              <w:rPr>
                <w:sz w:val="16"/>
                <w:szCs w:val="16"/>
              </w:rPr>
            </w:pPr>
          </w:p>
        </w:tc>
        <w:tc>
          <w:tcPr>
            <w:tcW w:w="1134" w:type="dxa"/>
            <w:shd w:val="clear" w:color="auto" w:fill="DBE5F1"/>
            <w:vAlign w:val="center"/>
          </w:tcPr>
          <w:p w14:paraId="3EB136AB" w14:textId="77777777" w:rsidR="006D6859" w:rsidRPr="004A7876" w:rsidRDefault="006D6859" w:rsidP="00730835">
            <w:pPr>
              <w:jc w:val="center"/>
              <w:rPr>
                <w:sz w:val="16"/>
                <w:szCs w:val="16"/>
              </w:rPr>
            </w:pPr>
          </w:p>
        </w:tc>
        <w:tc>
          <w:tcPr>
            <w:tcW w:w="2126" w:type="dxa"/>
            <w:shd w:val="clear" w:color="auto" w:fill="DBE5F1"/>
            <w:vAlign w:val="center"/>
          </w:tcPr>
          <w:p w14:paraId="2F8B26F2" w14:textId="77777777" w:rsidR="006D6859" w:rsidRPr="004A7876" w:rsidRDefault="006D6859" w:rsidP="00730835">
            <w:pPr>
              <w:jc w:val="left"/>
              <w:rPr>
                <w:sz w:val="16"/>
                <w:szCs w:val="16"/>
              </w:rPr>
            </w:pPr>
            <w:r w:rsidRPr="004A7876">
              <w:rPr>
                <w:sz w:val="16"/>
                <w:szCs w:val="16"/>
              </w:rPr>
              <w:t>No updates for this cell</w:t>
            </w:r>
          </w:p>
        </w:tc>
        <w:tc>
          <w:tcPr>
            <w:tcW w:w="346" w:type="dxa"/>
            <w:vMerge/>
            <w:shd w:val="clear" w:color="auto" w:fill="auto"/>
          </w:tcPr>
          <w:p w14:paraId="0861F02D" w14:textId="77777777" w:rsidR="006D6859" w:rsidRPr="004A7876" w:rsidRDefault="006D6859" w:rsidP="00730835">
            <w:pPr>
              <w:jc w:val="left"/>
              <w:rPr>
                <w:sz w:val="16"/>
                <w:szCs w:val="16"/>
              </w:rPr>
            </w:pPr>
          </w:p>
        </w:tc>
      </w:tr>
      <w:tr w:rsidR="004A7876" w:rsidRPr="004A7876" w14:paraId="14A7A6F8" w14:textId="77777777" w:rsidTr="008F067A">
        <w:trPr>
          <w:cantSplit/>
          <w:trHeight w:val="22"/>
        </w:trPr>
        <w:tc>
          <w:tcPr>
            <w:tcW w:w="250" w:type="dxa"/>
            <w:vMerge/>
            <w:shd w:val="clear" w:color="auto" w:fill="auto"/>
          </w:tcPr>
          <w:p w14:paraId="49FD8BF5" w14:textId="77777777" w:rsidR="006D6859" w:rsidRPr="00000AB3" w:rsidRDefault="006D6859" w:rsidP="00730835">
            <w:pPr>
              <w:jc w:val="left"/>
              <w:rPr>
                <w:sz w:val="18"/>
                <w:szCs w:val="18"/>
              </w:rPr>
            </w:pPr>
          </w:p>
        </w:tc>
        <w:tc>
          <w:tcPr>
            <w:tcW w:w="1057" w:type="dxa"/>
            <w:vMerge/>
            <w:shd w:val="clear" w:color="auto" w:fill="DBE5F1"/>
            <w:vAlign w:val="center"/>
          </w:tcPr>
          <w:p w14:paraId="1EEF1A56" w14:textId="77777777" w:rsidR="006D6859" w:rsidRPr="004A7876" w:rsidRDefault="006D6859" w:rsidP="00730835">
            <w:pPr>
              <w:jc w:val="left"/>
              <w:rPr>
                <w:sz w:val="16"/>
                <w:szCs w:val="16"/>
              </w:rPr>
            </w:pPr>
          </w:p>
        </w:tc>
        <w:tc>
          <w:tcPr>
            <w:tcW w:w="1211" w:type="dxa"/>
            <w:shd w:val="clear" w:color="auto" w:fill="DBE5F1"/>
            <w:vAlign w:val="center"/>
          </w:tcPr>
          <w:p w14:paraId="55D21109" w14:textId="43CC6396" w:rsidR="006D6859" w:rsidRPr="004A7876" w:rsidRDefault="008F01CB" w:rsidP="00730835">
            <w:pPr>
              <w:jc w:val="left"/>
              <w:rPr>
                <w:sz w:val="16"/>
                <w:szCs w:val="16"/>
              </w:rPr>
            </w:pPr>
            <w:r w:rsidRPr="004A7876">
              <w:rPr>
                <w:sz w:val="16"/>
                <w:szCs w:val="16"/>
              </w:rPr>
              <w:t>101GB00</w:t>
            </w:r>
            <w:r w:rsidR="006D6859" w:rsidRPr="004A7876">
              <w:rPr>
                <w:sz w:val="16"/>
                <w:szCs w:val="16"/>
              </w:rPr>
              <w:t>50162D</w:t>
            </w:r>
          </w:p>
        </w:tc>
        <w:tc>
          <w:tcPr>
            <w:tcW w:w="1134" w:type="dxa"/>
            <w:shd w:val="clear" w:color="auto" w:fill="DBE5F1"/>
            <w:vAlign w:val="center"/>
          </w:tcPr>
          <w:p w14:paraId="76E45E28" w14:textId="77777777" w:rsidR="006D6859" w:rsidRPr="004A7876" w:rsidRDefault="006D6859" w:rsidP="00730835">
            <w:pPr>
              <w:jc w:val="center"/>
              <w:rPr>
                <w:sz w:val="16"/>
                <w:szCs w:val="16"/>
              </w:rPr>
            </w:pPr>
          </w:p>
        </w:tc>
        <w:tc>
          <w:tcPr>
            <w:tcW w:w="1134" w:type="dxa"/>
            <w:shd w:val="clear" w:color="auto" w:fill="DBE5F1"/>
            <w:vAlign w:val="center"/>
          </w:tcPr>
          <w:p w14:paraId="31FD2735" w14:textId="77777777" w:rsidR="006D6859" w:rsidRPr="004A7876" w:rsidRDefault="006D6859" w:rsidP="00730835">
            <w:pPr>
              <w:jc w:val="center"/>
              <w:rPr>
                <w:sz w:val="16"/>
                <w:szCs w:val="16"/>
              </w:rPr>
            </w:pPr>
          </w:p>
        </w:tc>
        <w:tc>
          <w:tcPr>
            <w:tcW w:w="1134" w:type="dxa"/>
            <w:shd w:val="clear" w:color="auto" w:fill="DBE5F1"/>
            <w:vAlign w:val="center"/>
          </w:tcPr>
          <w:p w14:paraId="57D5EDB3" w14:textId="77777777" w:rsidR="006D6859" w:rsidRPr="004A7876" w:rsidRDefault="006D6859" w:rsidP="00730835">
            <w:pPr>
              <w:jc w:val="center"/>
              <w:rPr>
                <w:sz w:val="16"/>
                <w:szCs w:val="16"/>
              </w:rPr>
            </w:pPr>
          </w:p>
        </w:tc>
        <w:tc>
          <w:tcPr>
            <w:tcW w:w="1134" w:type="dxa"/>
            <w:shd w:val="clear" w:color="auto" w:fill="DBE5F1"/>
            <w:vAlign w:val="center"/>
          </w:tcPr>
          <w:p w14:paraId="450CD6E0" w14:textId="77777777" w:rsidR="006D6859" w:rsidRPr="004A7876" w:rsidRDefault="006D6859" w:rsidP="00730835">
            <w:pPr>
              <w:jc w:val="center"/>
              <w:rPr>
                <w:sz w:val="16"/>
                <w:szCs w:val="16"/>
              </w:rPr>
            </w:pPr>
          </w:p>
        </w:tc>
        <w:tc>
          <w:tcPr>
            <w:tcW w:w="2126" w:type="dxa"/>
            <w:shd w:val="clear" w:color="auto" w:fill="DBE5F1"/>
            <w:vAlign w:val="center"/>
          </w:tcPr>
          <w:p w14:paraId="189C29F7" w14:textId="77777777" w:rsidR="006D6859" w:rsidRPr="004A7876" w:rsidRDefault="006D6859" w:rsidP="00730835">
            <w:pPr>
              <w:jc w:val="left"/>
              <w:rPr>
                <w:sz w:val="16"/>
                <w:szCs w:val="16"/>
              </w:rPr>
            </w:pPr>
            <w:r w:rsidRPr="004A7876">
              <w:rPr>
                <w:sz w:val="16"/>
                <w:szCs w:val="16"/>
              </w:rPr>
              <w:t>No updates for this cell</w:t>
            </w:r>
          </w:p>
        </w:tc>
        <w:tc>
          <w:tcPr>
            <w:tcW w:w="346" w:type="dxa"/>
            <w:vMerge/>
            <w:shd w:val="clear" w:color="auto" w:fill="auto"/>
          </w:tcPr>
          <w:p w14:paraId="3A02B35C" w14:textId="77777777" w:rsidR="006D6859" w:rsidRPr="004A7876" w:rsidRDefault="006D6859" w:rsidP="00730835">
            <w:pPr>
              <w:jc w:val="left"/>
              <w:rPr>
                <w:sz w:val="16"/>
                <w:szCs w:val="16"/>
              </w:rPr>
            </w:pPr>
          </w:p>
        </w:tc>
      </w:tr>
      <w:tr w:rsidR="004A7876" w:rsidRPr="004A7876" w14:paraId="7FA608FD" w14:textId="77777777" w:rsidTr="008F067A">
        <w:trPr>
          <w:cantSplit/>
          <w:trHeight w:val="22"/>
        </w:trPr>
        <w:tc>
          <w:tcPr>
            <w:tcW w:w="250" w:type="dxa"/>
            <w:vMerge/>
            <w:tcBorders>
              <w:bottom w:val="nil"/>
            </w:tcBorders>
            <w:shd w:val="clear" w:color="auto" w:fill="DBE5F1"/>
          </w:tcPr>
          <w:p w14:paraId="7EBD23B3" w14:textId="77777777" w:rsidR="006D6859" w:rsidRPr="00000AB3" w:rsidRDefault="006D6859" w:rsidP="00730835">
            <w:pPr>
              <w:jc w:val="left"/>
              <w:rPr>
                <w:sz w:val="18"/>
                <w:szCs w:val="18"/>
              </w:rPr>
            </w:pPr>
          </w:p>
        </w:tc>
        <w:tc>
          <w:tcPr>
            <w:tcW w:w="1057" w:type="dxa"/>
            <w:vMerge/>
            <w:tcBorders>
              <w:bottom w:val="single" w:sz="4" w:space="0" w:color="auto"/>
            </w:tcBorders>
            <w:shd w:val="clear" w:color="auto" w:fill="DBE5F1"/>
            <w:vAlign w:val="center"/>
          </w:tcPr>
          <w:p w14:paraId="390F7F4A" w14:textId="77777777" w:rsidR="006D6859" w:rsidRPr="004A7876" w:rsidRDefault="006D6859" w:rsidP="00730835">
            <w:pPr>
              <w:jc w:val="left"/>
              <w:rPr>
                <w:sz w:val="16"/>
                <w:szCs w:val="16"/>
              </w:rPr>
            </w:pPr>
          </w:p>
        </w:tc>
        <w:tc>
          <w:tcPr>
            <w:tcW w:w="1211" w:type="dxa"/>
            <w:tcBorders>
              <w:bottom w:val="single" w:sz="4" w:space="0" w:color="auto"/>
            </w:tcBorders>
            <w:shd w:val="clear" w:color="auto" w:fill="DBE5F1"/>
            <w:vAlign w:val="center"/>
          </w:tcPr>
          <w:p w14:paraId="22931E10" w14:textId="13154677" w:rsidR="006D6859" w:rsidRPr="004A7876" w:rsidRDefault="008F01CB" w:rsidP="00730835">
            <w:pPr>
              <w:jc w:val="left"/>
              <w:rPr>
                <w:sz w:val="16"/>
                <w:szCs w:val="16"/>
              </w:rPr>
            </w:pPr>
            <w:r w:rsidRPr="004A7876">
              <w:rPr>
                <w:sz w:val="16"/>
                <w:szCs w:val="16"/>
              </w:rPr>
              <w:t>101GB00</w:t>
            </w:r>
            <w:r w:rsidR="006D6859" w:rsidRPr="004A7876">
              <w:rPr>
                <w:sz w:val="16"/>
                <w:szCs w:val="16"/>
              </w:rPr>
              <w:t>50182A</w:t>
            </w:r>
          </w:p>
        </w:tc>
        <w:tc>
          <w:tcPr>
            <w:tcW w:w="1134" w:type="dxa"/>
            <w:tcBorders>
              <w:bottom w:val="single" w:sz="4" w:space="0" w:color="auto"/>
            </w:tcBorders>
            <w:shd w:val="clear" w:color="auto" w:fill="DBE5F1"/>
            <w:vAlign w:val="center"/>
          </w:tcPr>
          <w:p w14:paraId="00F52009" w14:textId="77777777" w:rsidR="006D6859" w:rsidRPr="004A7876" w:rsidRDefault="006D6859" w:rsidP="00730835">
            <w:pPr>
              <w:jc w:val="center"/>
              <w:rPr>
                <w:sz w:val="16"/>
                <w:szCs w:val="16"/>
              </w:rPr>
            </w:pPr>
            <w:r w:rsidRPr="004A7876">
              <w:rPr>
                <w:sz w:val="16"/>
                <w:szCs w:val="16"/>
              </w:rPr>
              <w:t>2</w:t>
            </w:r>
          </w:p>
        </w:tc>
        <w:tc>
          <w:tcPr>
            <w:tcW w:w="1134" w:type="dxa"/>
            <w:tcBorders>
              <w:bottom w:val="single" w:sz="4" w:space="0" w:color="auto"/>
            </w:tcBorders>
            <w:shd w:val="clear" w:color="auto" w:fill="DBE5F1"/>
            <w:vAlign w:val="center"/>
          </w:tcPr>
          <w:p w14:paraId="56DAB30A" w14:textId="77777777" w:rsidR="006D6859" w:rsidRPr="004A7876" w:rsidRDefault="006D6859" w:rsidP="00730835">
            <w:pPr>
              <w:jc w:val="center"/>
              <w:rPr>
                <w:sz w:val="16"/>
                <w:szCs w:val="16"/>
              </w:rPr>
            </w:pPr>
            <w:r w:rsidRPr="004A7876">
              <w:rPr>
                <w:sz w:val="16"/>
                <w:szCs w:val="16"/>
              </w:rPr>
              <w:t>2</w:t>
            </w:r>
          </w:p>
        </w:tc>
        <w:tc>
          <w:tcPr>
            <w:tcW w:w="1134" w:type="dxa"/>
            <w:tcBorders>
              <w:bottom w:val="single" w:sz="4" w:space="0" w:color="auto"/>
            </w:tcBorders>
            <w:shd w:val="clear" w:color="auto" w:fill="DBE5F1"/>
            <w:vAlign w:val="center"/>
          </w:tcPr>
          <w:p w14:paraId="1F136233" w14:textId="77777777" w:rsidR="006D6859" w:rsidRPr="004A7876" w:rsidRDefault="006D6859" w:rsidP="00730835">
            <w:pPr>
              <w:jc w:val="center"/>
              <w:rPr>
                <w:sz w:val="16"/>
                <w:szCs w:val="16"/>
              </w:rPr>
            </w:pPr>
            <w:r w:rsidRPr="004A7876">
              <w:rPr>
                <w:sz w:val="16"/>
                <w:szCs w:val="16"/>
              </w:rPr>
              <w:t>2</w:t>
            </w:r>
          </w:p>
        </w:tc>
        <w:tc>
          <w:tcPr>
            <w:tcW w:w="1134" w:type="dxa"/>
            <w:tcBorders>
              <w:bottom w:val="single" w:sz="4" w:space="0" w:color="auto"/>
            </w:tcBorders>
            <w:shd w:val="clear" w:color="auto" w:fill="DBE5F1"/>
            <w:vAlign w:val="center"/>
          </w:tcPr>
          <w:p w14:paraId="45AAFC1E" w14:textId="77777777" w:rsidR="006D6859" w:rsidRPr="004A7876" w:rsidRDefault="006D6859" w:rsidP="00730835">
            <w:pPr>
              <w:jc w:val="center"/>
              <w:rPr>
                <w:sz w:val="16"/>
                <w:szCs w:val="16"/>
              </w:rPr>
            </w:pPr>
            <w:r w:rsidRPr="004A7876">
              <w:rPr>
                <w:sz w:val="16"/>
                <w:szCs w:val="16"/>
              </w:rPr>
              <w:t>2</w:t>
            </w:r>
          </w:p>
        </w:tc>
        <w:tc>
          <w:tcPr>
            <w:tcW w:w="2126" w:type="dxa"/>
            <w:tcBorders>
              <w:bottom w:val="single" w:sz="4" w:space="0" w:color="auto"/>
            </w:tcBorders>
            <w:shd w:val="clear" w:color="auto" w:fill="DBE5F1"/>
            <w:vAlign w:val="center"/>
          </w:tcPr>
          <w:p w14:paraId="4B96F093" w14:textId="77777777" w:rsidR="006D6859" w:rsidRPr="004A7876" w:rsidRDefault="006D6859" w:rsidP="00730835">
            <w:pPr>
              <w:jc w:val="left"/>
              <w:rPr>
                <w:sz w:val="16"/>
                <w:szCs w:val="16"/>
              </w:rPr>
            </w:pPr>
          </w:p>
        </w:tc>
        <w:tc>
          <w:tcPr>
            <w:tcW w:w="346" w:type="dxa"/>
            <w:vMerge/>
            <w:tcBorders>
              <w:bottom w:val="nil"/>
            </w:tcBorders>
            <w:shd w:val="clear" w:color="auto" w:fill="DBE5F1"/>
          </w:tcPr>
          <w:p w14:paraId="789823E5" w14:textId="77777777" w:rsidR="006D6859" w:rsidRPr="004A7876" w:rsidRDefault="006D6859" w:rsidP="00730835">
            <w:pPr>
              <w:jc w:val="left"/>
              <w:rPr>
                <w:sz w:val="16"/>
                <w:szCs w:val="16"/>
              </w:rPr>
            </w:pPr>
          </w:p>
        </w:tc>
      </w:tr>
      <w:tr w:rsidR="000D5D3E" w14:paraId="51F4E43F" w14:textId="77777777" w:rsidTr="008F067A">
        <w:trPr>
          <w:cantSplit/>
        </w:trPr>
        <w:tc>
          <w:tcPr>
            <w:tcW w:w="9526" w:type="dxa"/>
            <w:gridSpan w:val="9"/>
            <w:tcBorders>
              <w:top w:val="nil"/>
            </w:tcBorders>
            <w:vAlign w:val="center"/>
          </w:tcPr>
          <w:p w14:paraId="1FB3DB68" w14:textId="77777777" w:rsidR="000D5D3E" w:rsidRDefault="000D5D3E" w:rsidP="00730835">
            <w:pPr>
              <w:jc w:val="left"/>
            </w:pPr>
          </w:p>
        </w:tc>
      </w:tr>
    </w:tbl>
    <w:p w14:paraId="3AE518F5" w14:textId="77777777" w:rsidR="000D5D3E" w:rsidRDefault="000D5D3E" w:rsidP="004F582E"/>
    <w:p w14:paraId="6114E0A4" w14:textId="516E5B9B" w:rsidR="004A7876" w:rsidRPr="007E2CFE" w:rsidRDefault="004A7876" w:rsidP="004A7876">
      <w:pPr>
        <w:pStyle w:val="Heading3"/>
      </w:pPr>
      <w:bookmarkStart w:id="2212" w:name="_Toc189647818"/>
      <w:r>
        <w:t>Update of Supplementary Files</w:t>
      </w:r>
      <w:bookmarkEnd w:id="2212"/>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2213" w:author="jonathan pritchard" w:date="2025-01-23T13:35:00Z" w16du:dateUtc="2025-01-23T13:35: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2214">
          <w:tblGrid>
            <w:gridCol w:w="2381"/>
            <w:gridCol w:w="2381"/>
            <w:gridCol w:w="2382"/>
            <w:gridCol w:w="2382"/>
          </w:tblGrid>
        </w:tblGridChange>
      </w:tblGrid>
      <w:tr w:rsidR="004A7876" w14:paraId="7DEF008A" w14:textId="77777777" w:rsidTr="00FC7722">
        <w:trPr>
          <w:trHeight w:val="454"/>
          <w:tblHeader/>
          <w:trPrChange w:id="2215" w:author="jonathan pritchard" w:date="2025-01-23T13:35:00Z" w16du:dateUtc="2025-01-23T13:35:00Z">
            <w:trPr>
              <w:trHeight w:val="454"/>
              <w:tblHeader/>
            </w:trPr>
          </w:trPrChange>
        </w:trPr>
        <w:tc>
          <w:tcPr>
            <w:tcW w:w="2381" w:type="dxa"/>
            <w:shd w:val="clear" w:color="auto" w:fill="BFBFBF" w:themeFill="background1" w:themeFillShade="BF"/>
            <w:vAlign w:val="center"/>
            <w:tcPrChange w:id="2216" w:author="jonathan pritchard" w:date="2025-01-23T13:35:00Z" w16du:dateUtc="2025-01-23T13:35:00Z">
              <w:tcPr>
                <w:tcW w:w="2381" w:type="dxa"/>
                <w:shd w:val="clear" w:color="auto" w:fill="CCFFCC"/>
                <w:vAlign w:val="center"/>
              </w:tcPr>
            </w:tcPrChange>
          </w:tcPr>
          <w:p w14:paraId="78FAD714" w14:textId="77777777" w:rsidR="004A7876" w:rsidRPr="004065B1" w:rsidRDefault="004A7876" w:rsidP="00280DEE">
            <w:r w:rsidRPr="000A066E">
              <w:rPr>
                <w:b/>
              </w:rPr>
              <w:t>Test Reference</w:t>
            </w:r>
          </w:p>
        </w:tc>
        <w:tc>
          <w:tcPr>
            <w:tcW w:w="2381" w:type="dxa"/>
            <w:shd w:val="clear" w:color="auto" w:fill="FFFFFF" w:themeFill="background1"/>
            <w:vAlign w:val="center"/>
            <w:tcPrChange w:id="2217" w:author="jonathan pritchard" w:date="2025-01-23T13:35:00Z" w16du:dateUtc="2025-01-23T13:35:00Z">
              <w:tcPr>
                <w:tcW w:w="2381" w:type="dxa"/>
                <w:shd w:val="clear" w:color="auto" w:fill="CCFFCC"/>
                <w:vAlign w:val="center"/>
              </w:tcPr>
            </w:tcPrChange>
          </w:tcPr>
          <w:p w14:paraId="4A1A22DC" w14:textId="663DED5D" w:rsidR="004A7876" w:rsidRPr="004065B1" w:rsidRDefault="004A7876" w:rsidP="00280DEE">
            <w:proofErr w:type="spellStart"/>
            <w:r>
              <w:t>SupplementaryFiles</w:t>
            </w:r>
            <w:proofErr w:type="spellEnd"/>
          </w:p>
        </w:tc>
        <w:tc>
          <w:tcPr>
            <w:tcW w:w="2382" w:type="dxa"/>
            <w:shd w:val="clear" w:color="auto" w:fill="BFBFBF" w:themeFill="background1" w:themeFillShade="BF"/>
            <w:vAlign w:val="center"/>
            <w:tcPrChange w:id="2218" w:author="jonathan pritchard" w:date="2025-01-23T13:35:00Z" w16du:dateUtc="2025-01-23T13:35:00Z">
              <w:tcPr>
                <w:tcW w:w="2382" w:type="dxa"/>
                <w:shd w:val="clear" w:color="auto" w:fill="CCFFCC"/>
                <w:vAlign w:val="center"/>
              </w:tcPr>
            </w:tcPrChange>
          </w:tcPr>
          <w:p w14:paraId="67B830DB" w14:textId="77777777" w:rsidR="004A7876" w:rsidRPr="004065B1" w:rsidRDefault="004A7876" w:rsidP="00280DEE">
            <w:r w:rsidRPr="000A066E">
              <w:rPr>
                <w:b/>
              </w:rPr>
              <w:t>IHO Reference</w:t>
            </w:r>
          </w:p>
        </w:tc>
        <w:tc>
          <w:tcPr>
            <w:tcW w:w="2382" w:type="dxa"/>
            <w:shd w:val="clear" w:color="auto" w:fill="FFFFFF" w:themeFill="background1"/>
            <w:vAlign w:val="center"/>
            <w:tcPrChange w:id="2219" w:author="jonathan pritchard" w:date="2025-01-23T13:35:00Z" w16du:dateUtc="2025-01-23T13:35:00Z">
              <w:tcPr>
                <w:tcW w:w="2382" w:type="dxa"/>
                <w:shd w:val="clear" w:color="auto" w:fill="CCFFCC"/>
                <w:vAlign w:val="center"/>
              </w:tcPr>
            </w:tcPrChange>
          </w:tcPr>
          <w:p w14:paraId="203720B8" w14:textId="4019F0DF" w:rsidR="004A7876" w:rsidRPr="004065B1" w:rsidRDefault="00FC7722" w:rsidP="00280DEE">
            <w:r>
              <w:t>S-98 Appendix C</w:t>
            </w:r>
          </w:p>
        </w:tc>
      </w:tr>
      <w:tr w:rsidR="004A7876" w14:paraId="4BE4B2FD" w14:textId="77777777" w:rsidTr="002F7035">
        <w:trPr>
          <w:tblHeader/>
          <w:trPrChange w:id="2220" w:author="jonathan pritchard" w:date="2025-01-23T13:35:00Z" w16du:dateUtc="2025-01-23T13:35:00Z">
            <w:trPr>
              <w:tblHeader/>
            </w:trPr>
          </w:trPrChange>
        </w:trPr>
        <w:tc>
          <w:tcPr>
            <w:tcW w:w="9526" w:type="dxa"/>
            <w:gridSpan w:val="4"/>
            <w:shd w:val="clear" w:color="auto" w:fill="BFBFBF" w:themeFill="background1" w:themeFillShade="BF"/>
            <w:vAlign w:val="center"/>
            <w:tcPrChange w:id="2221" w:author="jonathan pritchard" w:date="2025-01-23T13:35:00Z" w16du:dateUtc="2025-01-23T13:35:00Z">
              <w:tcPr>
                <w:tcW w:w="9526" w:type="dxa"/>
                <w:gridSpan w:val="4"/>
                <w:shd w:val="clear" w:color="auto" w:fill="CCFFCC"/>
                <w:vAlign w:val="center"/>
              </w:tcPr>
            </w:tcPrChange>
          </w:tcPr>
          <w:p w14:paraId="54F4BC32" w14:textId="77777777" w:rsidR="004A7876" w:rsidRDefault="004A7876" w:rsidP="00280DEE">
            <w:r w:rsidRPr="000A066E">
              <w:rPr>
                <w:b/>
              </w:rPr>
              <w:t>Test description</w:t>
            </w:r>
          </w:p>
        </w:tc>
      </w:tr>
      <w:tr w:rsidR="004A7876" w14:paraId="422FC8CB" w14:textId="77777777" w:rsidTr="00280DEE">
        <w:trPr>
          <w:tblHeader/>
        </w:trPr>
        <w:tc>
          <w:tcPr>
            <w:tcW w:w="9526" w:type="dxa"/>
            <w:gridSpan w:val="4"/>
            <w:vAlign w:val="center"/>
          </w:tcPr>
          <w:p w14:paraId="697F9280" w14:textId="77777777" w:rsidR="00564FD9" w:rsidRDefault="00564FD9" w:rsidP="004A7876">
            <w:pPr>
              <w:rPr>
                <w:i/>
              </w:rPr>
            </w:pPr>
          </w:p>
          <w:p w14:paraId="2B9AE5DA" w14:textId="77777777" w:rsidR="004A7876" w:rsidRDefault="004A7876" w:rsidP="004A7876">
            <w:pPr>
              <w:rPr>
                <w:i/>
              </w:rPr>
            </w:pPr>
            <w:r>
              <w:rPr>
                <w:i/>
              </w:rPr>
              <w:t xml:space="preserve">This test verifies the ECDIS can update files which support datasets </w:t>
            </w:r>
          </w:p>
          <w:p w14:paraId="1FB3722C" w14:textId="0E68E756" w:rsidR="00564FD9" w:rsidRPr="004A7876" w:rsidRDefault="00564FD9" w:rsidP="004A7876">
            <w:pPr>
              <w:rPr>
                <w:i/>
              </w:rPr>
            </w:pPr>
          </w:p>
        </w:tc>
      </w:tr>
      <w:tr w:rsidR="004A7876" w14:paraId="5A42DC50" w14:textId="77777777" w:rsidTr="002F7035">
        <w:trPr>
          <w:tblHeader/>
          <w:trPrChange w:id="2222" w:author="jonathan pritchard" w:date="2025-01-23T13:35:00Z" w16du:dateUtc="2025-01-23T13:35:00Z">
            <w:trPr>
              <w:tblHeader/>
            </w:trPr>
          </w:trPrChange>
        </w:trPr>
        <w:tc>
          <w:tcPr>
            <w:tcW w:w="9526" w:type="dxa"/>
            <w:gridSpan w:val="4"/>
            <w:shd w:val="clear" w:color="auto" w:fill="BFBFBF" w:themeFill="background1" w:themeFillShade="BF"/>
            <w:vAlign w:val="center"/>
            <w:tcPrChange w:id="2223" w:author="jonathan pritchard" w:date="2025-01-23T13:35:00Z" w16du:dateUtc="2025-01-23T13:35:00Z">
              <w:tcPr>
                <w:tcW w:w="9526" w:type="dxa"/>
                <w:gridSpan w:val="4"/>
                <w:shd w:val="clear" w:color="auto" w:fill="CCFFCC"/>
                <w:vAlign w:val="center"/>
              </w:tcPr>
            </w:tcPrChange>
          </w:tcPr>
          <w:p w14:paraId="3E36E02C" w14:textId="77777777" w:rsidR="004A7876" w:rsidRPr="004065B1" w:rsidRDefault="004A7876" w:rsidP="00280DEE">
            <w:r w:rsidRPr="000A066E">
              <w:rPr>
                <w:b/>
              </w:rPr>
              <w:t>Setup</w:t>
            </w:r>
          </w:p>
        </w:tc>
      </w:tr>
      <w:tr w:rsidR="004A7876" w14:paraId="3F23489F" w14:textId="77777777" w:rsidTr="00280DEE">
        <w:trPr>
          <w:tblHeader/>
        </w:trPr>
        <w:tc>
          <w:tcPr>
            <w:tcW w:w="9526" w:type="dxa"/>
            <w:gridSpan w:val="4"/>
            <w:vAlign w:val="center"/>
          </w:tcPr>
          <w:p w14:paraId="520ACB38" w14:textId="496C1B41" w:rsidR="004A7876" w:rsidRDefault="004A7876" w:rsidP="00280DEE">
            <w:pPr>
              <w:jc w:val="left"/>
              <w:rPr>
                <w:i/>
              </w:rPr>
            </w:pPr>
          </w:p>
          <w:p w14:paraId="0A4B2656" w14:textId="77777777" w:rsidR="004A7876" w:rsidRPr="00467FAD" w:rsidRDefault="004A7876" w:rsidP="004A7876">
            <w:pPr>
              <w:rPr>
                <w:i/>
              </w:rPr>
            </w:pPr>
            <w:r w:rsidRPr="00467FAD">
              <w:rPr>
                <w:i/>
              </w:rPr>
              <w:t>No pre-installed permits or ENCs.</w:t>
            </w:r>
          </w:p>
          <w:p w14:paraId="000A78A7" w14:textId="77777777" w:rsidR="004A7876" w:rsidRPr="00467FAD" w:rsidRDefault="004A7876" w:rsidP="004A7876">
            <w:pPr>
              <w:rPr>
                <w:i/>
              </w:rPr>
            </w:pPr>
            <w:r w:rsidRPr="00467FAD">
              <w:rPr>
                <w:i/>
              </w:rPr>
              <w:t>Test data used:</w:t>
            </w:r>
          </w:p>
          <w:p w14:paraId="2CC3561E" w14:textId="77777777" w:rsidR="004A7876" w:rsidRPr="00467FAD" w:rsidRDefault="004A7876" w:rsidP="004A7876">
            <w:pPr>
              <w:rPr>
                <w:i/>
              </w:rPr>
            </w:pPr>
            <w:r w:rsidRPr="00467FAD">
              <w:rPr>
                <w:i/>
              </w:rPr>
              <w:t>1) IHO.CRT  [Pre-installed]</w:t>
            </w:r>
          </w:p>
          <w:p w14:paraId="5CCB8042" w14:textId="77777777" w:rsidR="004A7876" w:rsidRPr="00467FAD" w:rsidRDefault="004A7876" w:rsidP="004A7876">
            <w:pPr>
              <w:rPr>
                <w:i/>
              </w:rPr>
            </w:pPr>
            <w:r w:rsidRPr="00467FAD">
              <w:rPr>
                <w:i/>
              </w:rPr>
              <w:t>2) PERMIT.XML</w:t>
            </w:r>
          </w:p>
          <w:p w14:paraId="060456C5" w14:textId="567A24BD" w:rsidR="004A7876" w:rsidRPr="00467FAD" w:rsidRDefault="004A7876" w:rsidP="004A7876">
            <w:pPr>
              <w:rPr>
                <w:i/>
              </w:rPr>
            </w:pPr>
            <w:r w:rsidRPr="00467FAD">
              <w:rPr>
                <w:i/>
              </w:rPr>
              <w:t xml:space="preserve">3) Base </w:t>
            </w:r>
            <w:r w:rsidRPr="004A7876">
              <w:rPr>
                <w:b/>
                <w:bCs/>
                <w:i/>
              </w:rPr>
              <w:t>DataManagement</w:t>
            </w:r>
            <w:r>
              <w:rPr>
                <w:b/>
                <w:bCs/>
                <w:i/>
              </w:rPr>
              <w:t>SF1</w:t>
            </w:r>
          </w:p>
          <w:p w14:paraId="6F818188" w14:textId="669ED569" w:rsidR="004A7876" w:rsidRPr="00467FAD" w:rsidRDefault="004A7876" w:rsidP="004A7876">
            <w:pPr>
              <w:rPr>
                <w:i/>
              </w:rPr>
            </w:pPr>
            <w:r w:rsidRPr="00467FAD">
              <w:rPr>
                <w:i/>
              </w:rPr>
              <w:t>4) Update</w:t>
            </w:r>
            <w:r w:rsidRPr="004A7876">
              <w:rPr>
                <w:b/>
                <w:bCs/>
                <w:i/>
              </w:rPr>
              <w:t>DataManagement</w:t>
            </w:r>
            <w:r>
              <w:rPr>
                <w:b/>
                <w:bCs/>
                <w:i/>
              </w:rPr>
              <w:t>SF2</w:t>
            </w:r>
          </w:p>
          <w:p w14:paraId="56532090" w14:textId="77777777" w:rsidR="004A7876" w:rsidRDefault="004A7876" w:rsidP="004A7876">
            <w:pPr>
              <w:rPr>
                <w:i/>
              </w:rPr>
            </w:pPr>
            <w:r w:rsidRPr="00467FAD">
              <w:rPr>
                <w:i/>
              </w:rPr>
              <w:t>Test data location:</w:t>
            </w:r>
          </w:p>
          <w:p w14:paraId="4E150C5A" w14:textId="2A8F78FE" w:rsidR="004A7876" w:rsidRPr="004A7876" w:rsidRDefault="004A7876">
            <w:pPr>
              <w:pStyle w:val="ListParagraph"/>
              <w:numPr>
                <w:ilvl w:val="0"/>
                <w:numId w:val="64"/>
              </w:numPr>
              <w:rPr>
                <w:b/>
                <w:bCs/>
                <w:i/>
              </w:rPr>
            </w:pPr>
            <w:r w:rsidRPr="004A7876">
              <w:rPr>
                <w:b/>
                <w:bCs/>
                <w:i/>
              </w:rPr>
              <w:t>DataManagement</w:t>
            </w:r>
            <w:r w:rsidR="00AD17D3">
              <w:rPr>
                <w:b/>
                <w:bCs/>
                <w:i/>
              </w:rPr>
              <w:t>S</w:t>
            </w:r>
            <w:r w:rsidRPr="004A7876">
              <w:rPr>
                <w:b/>
                <w:bCs/>
                <w:i/>
              </w:rPr>
              <w:t>F1</w:t>
            </w:r>
          </w:p>
          <w:p w14:paraId="1887C2F2" w14:textId="5D217A78" w:rsidR="004A7876" w:rsidRPr="004A7876" w:rsidRDefault="004A7876">
            <w:pPr>
              <w:pStyle w:val="ListParagraph"/>
              <w:numPr>
                <w:ilvl w:val="0"/>
                <w:numId w:val="64"/>
              </w:numPr>
              <w:rPr>
                <w:b/>
                <w:bCs/>
                <w:i/>
              </w:rPr>
            </w:pPr>
            <w:r w:rsidRPr="004A7876">
              <w:rPr>
                <w:b/>
                <w:bCs/>
                <w:i/>
              </w:rPr>
              <w:t>DataManagement</w:t>
            </w:r>
            <w:r w:rsidR="00AD17D3">
              <w:rPr>
                <w:b/>
                <w:bCs/>
                <w:i/>
              </w:rPr>
              <w:t>S</w:t>
            </w:r>
            <w:r w:rsidRPr="004A7876">
              <w:rPr>
                <w:b/>
                <w:bCs/>
                <w:i/>
              </w:rPr>
              <w:t>F2</w:t>
            </w:r>
          </w:p>
          <w:p w14:paraId="700D091B" w14:textId="77777777" w:rsidR="004A7876" w:rsidRPr="00EF287F" w:rsidRDefault="004A7876" w:rsidP="00280DEE">
            <w:pPr>
              <w:jc w:val="left"/>
              <w:rPr>
                <w:i/>
              </w:rPr>
            </w:pPr>
          </w:p>
        </w:tc>
      </w:tr>
      <w:tr w:rsidR="004A7876" w14:paraId="403F83C6" w14:textId="77777777" w:rsidTr="002F7035">
        <w:trPr>
          <w:tblHeader/>
          <w:trPrChange w:id="2224" w:author="jonathan pritchard" w:date="2025-01-23T13:35:00Z" w16du:dateUtc="2025-01-23T13:35:00Z">
            <w:trPr>
              <w:tblHeader/>
            </w:trPr>
          </w:trPrChange>
        </w:trPr>
        <w:tc>
          <w:tcPr>
            <w:tcW w:w="9526" w:type="dxa"/>
            <w:gridSpan w:val="4"/>
            <w:shd w:val="clear" w:color="auto" w:fill="BFBFBF" w:themeFill="background1" w:themeFillShade="BF"/>
            <w:vAlign w:val="center"/>
            <w:tcPrChange w:id="2225" w:author="jonathan pritchard" w:date="2025-01-23T13:35:00Z" w16du:dateUtc="2025-01-23T13:35:00Z">
              <w:tcPr>
                <w:tcW w:w="9526" w:type="dxa"/>
                <w:gridSpan w:val="4"/>
                <w:shd w:val="clear" w:color="auto" w:fill="CCFFCC"/>
                <w:vAlign w:val="center"/>
              </w:tcPr>
            </w:tcPrChange>
          </w:tcPr>
          <w:p w14:paraId="47A5D740" w14:textId="77777777" w:rsidR="004A7876" w:rsidRPr="004065B1" w:rsidRDefault="004A7876" w:rsidP="00280DEE">
            <w:r w:rsidRPr="000A066E">
              <w:rPr>
                <w:b/>
              </w:rPr>
              <w:t>Action</w:t>
            </w:r>
          </w:p>
        </w:tc>
      </w:tr>
      <w:tr w:rsidR="004A7876" w14:paraId="7C358C83" w14:textId="77777777" w:rsidTr="00280DEE">
        <w:trPr>
          <w:tblHeader/>
        </w:trPr>
        <w:tc>
          <w:tcPr>
            <w:tcW w:w="9526" w:type="dxa"/>
            <w:gridSpan w:val="4"/>
            <w:vAlign w:val="center"/>
          </w:tcPr>
          <w:p w14:paraId="5FAF0E62" w14:textId="77777777" w:rsidR="004A7876" w:rsidRDefault="004A7876" w:rsidP="00280DEE">
            <w:pPr>
              <w:rPr>
                <w:i/>
              </w:rPr>
            </w:pPr>
          </w:p>
          <w:p w14:paraId="59C79C11" w14:textId="05B7170B" w:rsidR="004A7876" w:rsidRDefault="004A7876" w:rsidP="00280DEE">
            <w:pPr>
              <w:rPr>
                <w:i/>
              </w:rPr>
            </w:pPr>
            <w:r w:rsidRPr="004A7876">
              <w:rPr>
                <w:i/>
              </w:rPr>
              <w:t>Install permits and load the exchange sets listed</w:t>
            </w:r>
          </w:p>
          <w:p w14:paraId="59BB298B" w14:textId="77777777" w:rsidR="004A7876" w:rsidRPr="00EF287F" w:rsidRDefault="004A7876" w:rsidP="00280DEE">
            <w:pPr>
              <w:rPr>
                <w:i/>
              </w:rPr>
            </w:pPr>
          </w:p>
        </w:tc>
      </w:tr>
      <w:tr w:rsidR="004A7876" w14:paraId="51CE156C" w14:textId="77777777" w:rsidTr="002F7035">
        <w:trPr>
          <w:tblHeader/>
          <w:trPrChange w:id="2226" w:author="jonathan pritchard" w:date="2025-01-23T13:35:00Z" w16du:dateUtc="2025-01-23T13:35:00Z">
            <w:trPr>
              <w:tblHeader/>
            </w:trPr>
          </w:trPrChange>
        </w:trPr>
        <w:tc>
          <w:tcPr>
            <w:tcW w:w="9526" w:type="dxa"/>
            <w:gridSpan w:val="4"/>
            <w:shd w:val="clear" w:color="auto" w:fill="BFBFBF" w:themeFill="background1" w:themeFillShade="BF"/>
            <w:vAlign w:val="center"/>
            <w:tcPrChange w:id="2227" w:author="jonathan pritchard" w:date="2025-01-23T13:35:00Z" w16du:dateUtc="2025-01-23T13:35:00Z">
              <w:tcPr>
                <w:tcW w:w="9526" w:type="dxa"/>
                <w:gridSpan w:val="4"/>
                <w:shd w:val="clear" w:color="auto" w:fill="CCFFCC"/>
                <w:vAlign w:val="center"/>
              </w:tcPr>
            </w:tcPrChange>
          </w:tcPr>
          <w:p w14:paraId="2D5C87AF" w14:textId="77777777" w:rsidR="004A7876" w:rsidRPr="004065B1" w:rsidRDefault="004A7876" w:rsidP="00280DEE">
            <w:r w:rsidRPr="000A066E">
              <w:rPr>
                <w:b/>
              </w:rPr>
              <w:t>Results</w:t>
            </w:r>
          </w:p>
        </w:tc>
      </w:tr>
      <w:tr w:rsidR="004A7876" w14:paraId="1DA09871" w14:textId="77777777" w:rsidTr="00280DEE">
        <w:trPr>
          <w:tblHeader/>
        </w:trPr>
        <w:tc>
          <w:tcPr>
            <w:tcW w:w="9526" w:type="dxa"/>
            <w:gridSpan w:val="4"/>
            <w:vAlign w:val="center"/>
          </w:tcPr>
          <w:p w14:paraId="550AE67C" w14:textId="1C5C1C7F" w:rsidR="004A7876" w:rsidRPr="004A7876" w:rsidRDefault="004A7876" w:rsidP="004A7876">
            <w:pPr>
              <w:jc w:val="left"/>
              <w:rPr>
                <w:rFonts w:cs="Arial"/>
                <w:i/>
                <w:iCs/>
                <w:position w:val="-1"/>
                <w:lang w:val="en-US"/>
              </w:rPr>
            </w:pPr>
            <w:r w:rsidRPr="004A7876">
              <w:rPr>
                <w:rFonts w:cs="Arial"/>
                <w:i/>
                <w:iCs/>
                <w:position w:val="-1"/>
                <w:lang w:val="en-US"/>
              </w:rPr>
              <w:t xml:space="preserve">1. Select </w:t>
            </w:r>
            <w:r>
              <w:rPr>
                <w:rFonts w:cs="Arial"/>
                <w:i/>
                <w:iCs/>
                <w:position w:val="-1"/>
                <w:lang w:val="en-US"/>
              </w:rPr>
              <w:t>the</w:t>
            </w:r>
            <w:r w:rsidRPr="004A7876">
              <w:rPr>
                <w:rFonts w:cs="Arial"/>
                <w:i/>
                <w:iCs/>
                <w:position w:val="-1"/>
                <w:lang w:val="en-US"/>
              </w:rPr>
              <w:t xml:space="preserve"> note encoded using TXTDSC (text description) (</w:t>
            </w:r>
            <w:r w:rsidR="00206A10">
              <w:rPr>
                <w:rFonts w:cs="Arial"/>
                <w:i/>
                <w:iCs/>
                <w:position w:val="-1"/>
                <w:lang w:val="en-US"/>
              </w:rPr>
              <w:t>C</w:t>
            </w:r>
            <w:r w:rsidRPr="004A7876">
              <w:rPr>
                <w:rFonts w:cs="Arial"/>
                <w:i/>
                <w:iCs/>
                <w:position w:val="-1"/>
                <w:lang w:val="en-US"/>
              </w:rPr>
              <w:t>aution area at 32°34.74’S  061°08.92’E);</w:t>
            </w:r>
          </w:p>
          <w:p w14:paraId="7BDF601C" w14:textId="77777777" w:rsidR="004A7876" w:rsidRDefault="004A7876" w:rsidP="004A7876">
            <w:pPr>
              <w:jc w:val="left"/>
              <w:rPr>
                <w:rFonts w:cs="Arial"/>
                <w:i/>
                <w:iCs/>
                <w:position w:val="-1"/>
                <w:lang w:val="en-US"/>
              </w:rPr>
            </w:pPr>
            <w:r w:rsidRPr="004A7876">
              <w:rPr>
                <w:rFonts w:cs="Arial"/>
                <w:i/>
                <w:iCs/>
                <w:position w:val="-1"/>
                <w:lang w:val="en-US"/>
              </w:rPr>
              <w:t>2</w:t>
            </w:r>
            <w:r>
              <w:rPr>
                <w:rFonts w:cs="Arial"/>
                <w:i/>
                <w:iCs/>
                <w:position w:val="-1"/>
                <w:lang w:val="en-US"/>
              </w:rPr>
              <w:t>. The content of the note should be as follows:</w:t>
            </w:r>
          </w:p>
          <w:p w14:paraId="469086A9" w14:textId="77777777" w:rsidR="004A7876" w:rsidRDefault="004A7876" w:rsidP="004A7876">
            <w:pPr>
              <w:jc w:val="left"/>
              <w:rPr>
                <w:rFonts w:cs="Arial"/>
                <w:i/>
                <w:iCs/>
                <w:position w:val="-1"/>
                <w:lang w:val="en-US"/>
              </w:rPr>
            </w:pPr>
          </w:p>
          <w:p w14:paraId="64F4B40B" w14:textId="77777777" w:rsidR="004A7876" w:rsidRPr="004A7876" w:rsidRDefault="004A7876" w:rsidP="004A7876">
            <w:pPr>
              <w:jc w:val="left"/>
              <w:rPr>
                <w:rFonts w:cs="Arial"/>
                <w:b/>
                <w:bCs/>
                <w:i/>
                <w:iCs/>
                <w:position w:val="-1"/>
                <w:lang w:val="en-US"/>
              </w:rPr>
            </w:pPr>
            <w:r w:rsidRPr="004A7876">
              <w:rPr>
                <w:rFonts w:cs="Arial"/>
                <w:b/>
                <w:bCs/>
                <w:i/>
                <w:iCs/>
                <w:position w:val="-1"/>
                <w:lang w:val="en-US"/>
              </w:rPr>
              <w:t>[Updated note content]</w:t>
            </w:r>
          </w:p>
          <w:p w14:paraId="4F533A49" w14:textId="77777777" w:rsidR="004A7876" w:rsidRDefault="004A7876" w:rsidP="004A7876">
            <w:pPr>
              <w:jc w:val="left"/>
              <w:rPr>
                <w:rFonts w:cs="Arial"/>
                <w:i/>
                <w:iCs/>
                <w:position w:val="-1"/>
                <w:lang w:val="en-US"/>
              </w:rPr>
            </w:pPr>
          </w:p>
          <w:p w14:paraId="2EB2D4F5" w14:textId="1AC50B39" w:rsidR="004A7876" w:rsidRPr="004A7876" w:rsidRDefault="004A7876" w:rsidP="004A7876">
            <w:pPr>
              <w:jc w:val="left"/>
              <w:rPr>
                <w:rFonts w:cs="Arial"/>
                <w:i/>
                <w:iCs/>
                <w:position w:val="-1"/>
                <w:lang w:val="en-US"/>
              </w:rPr>
            </w:pPr>
            <w:r>
              <w:rPr>
                <w:rFonts w:cs="Arial"/>
                <w:i/>
                <w:iCs/>
                <w:position w:val="-1"/>
                <w:lang w:val="en-US"/>
              </w:rPr>
              <w:t>This note content is updated via a direct replacement in the Update exchange set, without an explicit update to the ENC dataset.</w:t>
            </w:r>
          </w:p>
        </w:tc>
      </w:tr>
    </w:tbl>
    <w:p w14:paraId="14F44926" w14:textId="77777777" w:rsidR="004A7876" w:rsidRDefault="004A7876">
      <w:pPr>
        <w:widowControl/>
        <w:spacing w:line="240" w:lineRule="auto"/>
        <w:jc w:val="left"/>
      </w:pPr>
    </w:p>
    <w:p w14:paraId="19333199" w14:textId="4C9E7A07" w:rsidR="00581F9A" w:rsidRDefault="00CF00C7">
      <w:pPr>
        <w:pStyle w:val="Heading3"/>
        <w:rPr>
          <w:ins w:id="2228" w:author="jonathan pritchard" w:date="2024-10-22T11:40:00Z" w16du:dateUtc="2024-10-22T10:40:00Z"/>
        </w:rPr>
        <w:pPrChange w:id="2229" w:author="jonathan pritchard" w:date="2024-10-22T11:40:00Z" w16du:dateUtc="2024-10-22T10:40:00Z">
          <w:pPr>
            <w:widowControl/>
            <w:spacing w:line="240" w:lineRule="auto"/>
            <w:jc w:val="left"/>
          </w:pPr>
        </w:pPrChange>
      </w:pPr>
      <w:bookmarkStart w:id="2230" w:name="_Toc189647819"/>
      <w:ins w:id="2231" w:author="jonathan pritchard" w:date="2024-10-22T11:40:00Z" w16du:dateUtc="2024-10-22T10:40:00Z">
        <w:r>
          <w:t>Dataset lifecycle and cancellations.</w:t>
        </w:r>
        <w:bookmarkEnd w:id="2230"/>
      </w:ins>
    </w:p>
    <w:p w14:paraId="22333002" w14:textId="77777777" w:rsidR="00CF00C7" w:rsidRDefault="00CF00C7">
      <w:pPr>
        <w:widowControl/>
        <w:spacing w:line="240" w:lineRule="auto"/>
        <w:jc w:val="left"/>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CF00C7" w:rsidRPr="004065B1" w14:paraId="1F2F02C8" w14:textId="77777777" w:rsidTr="00FC7722">
        <w:trPr>
          <w:trHeight w:val="454"/>
          <w:tblHeader/>
          <w:ins w:id="2232" w:author="jonathan pritchard" w:date="2024-10-22T11:38:00Z"/>
        </w:trPr>
        <w:tc>
          <w:tcPr>
            <w:tcW w:w="2381" w:type="dxa"/>
            <w:shd w:val="clear" w:color="auto" w:fill="E5B8B7" w:themeFill="accent2" w:themeFillTint="66"/>
            <w:vAlign w:val="center"/>
          </w:tcPr>
          <w:p w14:paraId="2C161D05" w14:textId="77777777" w:rsidR="00CF00C7" w:rsidRPr="004065B1" w:rsidRDefault="00CF00C7" w:rsidP="00A81079">
            <w:pPr>
              <w:rPr>
                <w:ins w:id="2233" w:author="jonathan pritchard" w:date="2024-10-22T11:38:00Z" w16du:dateUtc="2024-10-22T10:38:00Z"/>
              </w:rPr>
            </w:pPr>
            <w:ins w:id="2234" w:author="jonathan pritchard" w:date="2024-10-22T11:38:00Z" w16du:dateUtc="2024-10-22T10:38:00Z">
              <w:r w:rsidRPr="000A066E">
                <w:rPr>
                  <w:b/>
                </w:rPr>
                <w:lastRenderedPageBreak/>
                <w:t>Test Reference</w:t>
              </w:r>
            </w:ins>
          </w:p>
        </w:tc>
        <w:tc>
          <w:tcPr>
            <w:tcW w:w="2381" w:type="dxa"/>
            <w:shd w:val="clear" w:color="auto" w:fill="FFFFFF" w:themeFill="background1"/>
            <w:vAlign w:val="center"/>
          </w:tcPr>
          <w:p w14:paraId="67641A7C" w14:textId="60108B11" w:rsidR="00CF00C7" w:rsidRPr="004065B1" w:rsidRDefault="00CF00C7" w:rsidP="00A81079">
            <w:pPr>
              <w:rPr>
                <w:ins w:id="2235" w:author="jonathan pritchard" w:date="2024-10-22T11:38:00Z" w16du:dateUtc="2024-10-22T10:38:00Z"/>
              </w:rPr>
            </w:pPr>
            <w:ins w:id="2236" w:author="jonathan pritchard" w:date="2024-10-22T11:38:00Z" w16du:dateUtc="2024-10-22T10:38:00Z">
              <w:r>
                <w:t>Dataset Lifecycle</w:t>
              </w:r>
            </w:ins>
          </w:p>
        </w:tc>
        <w:tc>
          <w:tcPr>
            <w:tcW w:w="2382" w:type="dxa"/>
            <w:shd w:val="clear" w:color="auto" w:fill="E5B8B7" w:themeFill="accent2" w:themeFillTint="66"/>
            <w:vAlign w:val="center"/>
          </w:tcPr>
          <w:p w14:paraId="065906CE" w14:textId="77777777" w:rsidR="00CF00C7" w:rsidRPr="004065B1" w:rsidRDefault="00CF00C7" w:rsidP="00A81079">
            <w:pPr>
              <w:rPr>
                <w:ins w:id="2237" w:author="jonathan pritchard" w:date="2024-10-22T11:38:00Z" w16du:dateUtc="2024-10-22T10:38:00Z"/>
              </w:rPr>
            </w:pPr>
            <w:ins w:id="2238" w:author="jonathan pritchard" w:date="2024-10-22T11:38:00Z" w16du:dateUtc="2024-10-22T10:38:00Z">
              <w:r w:rsidRPr="000A066E">
                <w:rPr>
                  <w:b/>
                </w:rPr>
                <w:t>IHO Reference</w:t>
              </w:r>
            </w:ins>
          </w:p>
        </w:tc>
        <w:tc>
          <w:tcPr>
            <w:tcW w:w="2382" w:type="dxa"/>
            <w:shd w:val="clear" w:color="auto" w:fill="FFFFFF" w:themeFill="background1"/>
            <w:vAlign w:val="center"/>
          </w:tcPr>
          <w:p w14:paraId="2066B4B3" w14:textId="0CB0569F" w:rsidR="00CF00C7" w:rsidRPr="004065B1" w:rsidRDefault="00FC7722" w:rsidP="00A81079">
            <w:pPr>
              <w:jc w:val="left"/>
              <w:rPr>
                <w:ins w:id="2239" w:author="jonathan pritchard" w:date="2024-10-22T11:38:00Z" w16du:dateUtc="2024-10-22T10:38:00Z"/>
              </w:rPr>
            </w:pPr>
            <w:r>
              <w:t>S-98 21.2</w:t>
            </w:r>
          </w:p>
        </w:tc>
      </w:tr>
      <w:tr w:rsidR="00CF00C7" w14:paraId="0128EDBD" w14:textId="77777777" w:rsidTr="00A81079">
        <w:trPr>
          <w:tblHeader/>
          <w:ins w:id="2240" w:author="jonathan pritchard" w:date="2024-10-22T11:38:00Z"/>
        </w:trPr>
        <w:tc>
          <w:tcPr>
            <w:tcW w:w="9526" w:type="dxa"/>
            <w:gridSpan w:val="4"/>
            <w:shd w:val="clear" w:color="auto" w:fill="E5B8B7" w:themeFill="accent2" w:themeFillTint="66"/>
            <w:vAlign w:val="center"/>
          </w:tcPr>
          <w:p w14:paraId="698A7EA2" w14:textId="77777777" w:rsidR="00CF00C7" w:rsidRDefault="00CF00C7" w:rsidP="00A81079">
            <w:pPr>
              <w:rPr>
                <w:ins w:id="2241" w:author="jonathan pritchard" w:date="2024-10-22T11:38:00Z" w16du:dateUtc="2024-10-22T10:38:00Z"/>
              </w:rPr>
            </w:pPr>
            <w:ins w:id="2242" w:author="jonathan pritchard" w:date="2024-10-22T11:38:00Z" w16du:dateUtc="2024-10-22T10:38:00Z">
              <w:r w:rsidRPr="000A066E">
                <w:rPr>
                  <w:b/>
                </w:rPr>
                <w:t>Test description</w:t>
              </w:r>
            </w:ins>
          </w:p>
        </w:tc>
      </w:tr>
      <w:tr w:rsidR="00CF00C7" w:rsidRPr="005D2431" w14:paraId="6BB6A954" w14:textId="77777777" w:rsidTr="00A81079">
        <w:trPr>
          <w:tblHeader/>
          <w:ins w:id="2243" w:author="jonathan pritchard" w:date="2024-10-22T11:38:00Z"/>
        </w:trPr>
        <w:tc>
          <w:tcPr>
            <w:tcW w:w="9526" w:type="dxa"/>
            <w:gridSpan w:val="4"/>
            <w:vAlign w:val="center"/>
          </w:tcPr>
          <w:p w14:paraId="520B1672" w14:textId="77777777" w:rsidR="00564FD9" w:rsidRDefault="00564FD9" w:rsidP="00564FD9">
            <w:pPr>
              <w:rPr>
                <w:i/>
              </w:rPr>
            </w:pPr>
          </w:p>
          <w:p w14:paraId="53C159EA" w14:textId="77777777" w:rsidR="00564FD9" w:rsidRDefault="00564FD9" w:rsidP="00564FD9">
            <w:pPr>
              <w:rPr>
                <w:iCs/>
              </w:rPr>
            </w:pPr>
          </w:p>
          <w:p w14:paraId="4CA54B96" w14:textId="23A03296" w:rsidR="00564FD9" w:rsidRDefault="00564FD9" w:rsidP="00564FD9">
            <w:pPr>
              <w:rPr>
                <w:iCs/>
              </w:rPr>
            </w:pPr>
            <w:r>
              <w:rPr>
                <w:iCs/>
              </w:rPr>
              <w:t>There are likely to be more tests for shared supplementary files.</w:t>
            </w:r>
          </w:p>
          <w:p w14:paraId="0A6BDCBC" w14:textId="77777777" w:rsidR="00564FD9" w:rsidRPr="00564FD9" w:rsidRDefault="00564FD9" w:rsidP="00564FD9">
            <w:pPr>
              <w:rPr>
                <w:iCs/>
              </w:rPr>
            </w:pPr>
          </w:p>
          <w:p w14:paraId="7A2716DE" w14:textId="3E4CD1AC" w:rsidR="00CF00C7" w:rsidRDefault="00CF00C7" w:rsidP="00A81079">
            <w:pPr>
              <w:pStyle w:val="ListParagraph"/>
              <w:numPr>
                <w:ilvl w:val="0"/>
                <w:numId w:val="84"/>
              </w:numPr>
              <w:rPr>
                <w:ins w:id="2244" w:author="jonathan pritchard" w:date="2024-10-22T11:39:00Z" w16du:dateUtc="2024-10-22T10:39:00Z"/>
                <w:i/>
              </w:rPr>
            </w:pPr>
            <w:ins w:id="2245" w:author="jonathan pritchard" w:date="2024-10-22T11:38:00Z" w16du:dateUtc="2024-10-22T10:38:00Z">
              <w:r>
                <w:rPr>
                  <w:i/>
                </w:rPr>
                <w:t>Test</w:t>
              </w:r>
            </w:ins>
            <w:ins w:id="2246" w:author="jonathan pritchard" w:date="2024-10-22T11:39:00Z" w16du:dateUtc="2024-10-22T10:39:00Z">
              <w:r>
                <w:rPr>
                  <w:i/>
                </w:rPr>
                <w:t xml:space="preserve"> shared supplementary f</w:t>
              </w:r>
            </w:ins>
            <w:r w:rsidR="00564FD9">
              <w:rPr>
                <w:i/>
              </w:rPr>
              <w:t>iles (update and deletion). Also when a file is no longer shared). This should also test the S-98 clause when a file is deleted by an exchange set but still uses by other datasets (even though this is an incorrect exchange set specification)</w:t>
            </w:r>
          </w:p>
          <w:p w14:paraId="2B47DBC6" w14:textId="1AF23A2A" w:rsidR="00CF00C7" w:rsidRDefault="00CF00C7" w:rsidP="00A81079">
            <w:pPr>
              <w:pStyle w:val="ListParagraph"/>
              <w:numPr>
                <w:ilvl w:val="0"/>
                <w:numId w:val="84"/>
              </w:numPr>
              <w:rPr>
                <w:ins w:id="2247" w:author="jonathan pritchard" w:date="2024-10-22T11:39:00Z" w16du:dateUtc="2024-10-22T10:39:00Z"/>
                <w:i/>
              </w:rPr>
            </w:pPr>
            <w:ins w:id="2248" w:author="jonathan pritchard" w:date="2024-10-22T11:39:00Z" w16du:dateUtc="2024-10-22T10:39:00Z">
              <w:r>
                <w:rPr>
                  <w:i/>
                </w:rPr>
                <w:t>Test all formats supported</w:t>
              </w:r>
            </w:ins>
            <w:r w:rsidR="00564FD9">
              <w:rPr>
                <w:i/>
              </w:rPr>
              <w:t xml:space="preserve"> (TXT/TIFF and JPG)</w:t>
            </w:r>
          </w:p>
          <w:p w14:paraId="6A6D367A" w14:textId="3C6E2D4E" w:rsidR="00CF00C7" w:rsidRDefault="00CF00C7" w:rsidP="00A81079">
            <w:pPr>
              <w:pStyle w:val="ListParagraph"/>
              <w:numPr>
                <w:ilvl w:val="0"/>
                <w:numId w:val="84"/>
              </w:numPr>
              <w:rPr>
                <w:ins w:id="2249" w:author="jonathan pritchard" w:date="2024-10-22T11:40:00Z" w16du:dateUtc="2024-10-22T10:40:00Z"/>
                <w:i/>
              </w:rPr>
            </w:pPr>
            <w:ins w:id="2250" w:author="jonathan pritchard" w:date="2024-10-22T11:39:00Z" w16du:dateUtc="2024-10-22T10:39:00Z">
              <w:r>
                <w:rPr>
                  <w:i/>
                </w:rPr>
                <w:t>Fil</w:t>
              </w:r>
            </w:ins>
            <w:r w:rsidR="00564FD9">
              <w:rPr>
                <w:i/>
              </w:rPr>
              <w:t>e</w:t>
            </w:r>
            <w:ins w:id="2251" w:author="jonathan pritchard" w:date="2024-10-22T11:39:00Z" w16du:dateUtc="2024-10-22T10:39:00Z">
              <w:r>
                <w:rPr>
                  <w:i/>
                </w:rPr>
                <w:t>less cancellation (or possibly in previous section?).</w:t>
              </w:r>
            </w:ins>
          </w:p>
          <w:p w14:paraId="01BD4660" w14:textId="6F0315D0" w:rsidR="00CF00C7" w:rsidRDefault="00CF00C7" w:rsidP="00A81079">
            <w:pPr>
              <w:pStyle w:val="ListParagraph"/>
              <w:numPr>
                <w:ilvl w:val="0"/>
                <w:numId w:val="84"/>
              </w:numPr>
              <w:rPr>
                <w:ins w:id="2252" w:author="jonathan pritchard" w:date="2025-01-23T13:35:00Z" w16du:dateUtc="2025-01-23T13:35:00Z"/>
                <w:i/>
              </w:rPr>
            </w:pPr>
            <w:ins w:id="2253" w:author="jonathan pritchard" w:date="2024-10-22T11:40:00Z" w16du:dateUtc="2024-10-22T10:40:00Z">
              <w:r>
                <w:rPr>
                  <w:i/>
                </w:rPr>
                <w:t>Cancellation of S-102 datasets</w:t>
              </w:r>
            </w:ins>
            <w:r w:rsidR="00564FD9">
              <w:rPr>
                <w:i/>
              </w:rPr>
              <w:t xml:space="preserve"> (and possibly S-104 as well)</w:t>
            </w:r>
          </w:p>
          <w:p w14:paraId="226D7992" w14:textId="674C826F" w:rsidR="002F7035" w:rsidRDefault="002F7035" w:rsidP="00A81079">
            <w:pPr>
              <w:pStyle w:val="ListParagraph"/>
              <w:numPr>
                <w:ilvl w:val="0"/>
                <w:numId w:val="84"/>
              </w:numPr>
              <w:rPr>
                <w:i/>
              </w:rPr>
            </w:pPr>
            <w:ins w:id="2254" w:author="jonathan pritchard" w:date="2025-01-23T13:35:00Z" w16du:dateUtc="2025-01-23T13:35:00Z">
              <w:r>
                <w:rPr>
                  <w:i/>
                </w:rPr>
                <w:t xml:space="preserve">New </w:t>
              </w:r>
              <w:proofErr w:type="spellStart"/>
              <w:r>
                <w:rPr>
                  <w:i/>
                </w:rPr>
                <w:t>Suppplementary</w:t>
              </w:r>
              <w:proofErr w:type="spellEnd"/>
              <w:r>
                <w:rPr>
                  <w:i/>
                </w:rPr>
                <w:t xml:space="preserve"> files (without updates)</w:t>
              </w:r>
            </w:ins>
            <w:r w:rsidR="00564FD9">
              <w:rPr>
                <w:i/>
              </w:rPr>
              <w:t xml:space="preserve"> – allow updating without accompanying ENC updates.</w:t>
            </w:r>
          </w:p>
          <w:p w14:paraId="0CBC01DD" w14:textId="77777777" w:rsidR="00564FD9" w:rsidRDefault="00564FD9" w:rsidP="00564FD9">
            <w:pPr>
              <w:rPr>
                <w:i/>
              </w:rPr>
            </w:pPr>
          </w:p>
          <w:p w14:paraId="3EF22D0A" w14:textId="324FEB56" w:rsidR="00564FD9" w:rsidRPr="00564FD9" w:rsidRDefault="00564FD9" w:rsidP="00564FD9">
            <w:pPr>
              <w:rPr>
                <w:ins w:id="2255" w:author="jonathan pritchard" w:date="2024-10-22T11:38:00Z" w16du:dateUtc="2024-10-22T10:38:00Z"/>
                <w:i/>
              </w:rPr>
            </w:pPr>
          </w:p>
        </w:tc>
      </w:tr>
    </w:tbl>
    <w:p w14:paraId="255F32F6" w14:textId="598AED68" w:rsidR="008D0827" w:rsidRPr="003B7860" w:rsidDel="00CF00C7" w:rsidRDefault="00CF00C7">
      <w:pPr>
        <w:widowControl/>
        <w:spacing w:line="240" w:lineRule="auto"/>
        <w:jc w:val="left"/>
        <w:rPr>
          <w:del w:id="2256" w:author="jonathan pritchard" w:date="2024-10-22T11:38:00Z" w16du:dateUtc="2024-10-22T10:38:00Z"/>
          <w:b/>
          <w:i/>
          <w:iCs/>
        </w:rPr>
      </w:pPr>
      <w:ins w:id="2257" w:author="jonathan pritchard" w:date="2024-10-22T11:38:00Z" w16du:dateUtc="2024-10-22T10:38:00Z">
        <w:r w:rsidRPr="003B7860" w:rsidDel="00CF00C7">
          <w:rPr>
            <w:i/>
            <w:iCs/>
          </w:rPr>
          <w:t xml:space="preserve"> </w:t>
        </w:r>
      </w:ins>
      <w:del w:id="2258" w:author="jonathan pritchard" w:date="2024-10-22T11:38:00Z" w16du:dateUtc="2024-10-22T10:38:00Z">
        <w:r w:rsidR="00581F9A" w:rsidRPr="003B7860" w:rsidDel="00CF00C7">
          <w:rPr>
            <w:i/>
            <w:iCs/>
          </w:rPr>
          <w:delText>[</w:delText>
        </w:r>
        <w:r w:rsidR="00581F9A" w:rsidRPr="003B7860" w:rsidDel="00CF00C7">
          <w:rPr>
            <w:b/>
            <w:bCs/>
            <w:i/>
            <w:iCs/>
          </w:rPr>
          <w:delText>More test scenarios for management of supporting resource are likely in this section]</w:delText>
        </w:r>
        <w:r w:rsidR="008D0827" w:rsidRPr="003B7860" w:rsidDel="00CF00C7">
          <w:rPr>
            <w:i/>
            <w:iCs/>
          </w:rPr>
          <w:br w:type="page"/>
        </w:r>
        <w:bookmarkStart w:id="2259" w:name="_Toc189491259"/>
        <w:bookmarkStart w:id="2260" w:name="_Toc189581519"/>
        <w:bookmarkStart w:id="2261" w:name="_Toc189582044"/>
        <w:bookmarkStart w:id="2262" w:name="_Toc189582368"/>
        <w:bookmarkStart w:id="2263" w:name="_Toc189582593"/>
        <w:bookmarkStart w:id="2264" w:name="_Toc189583350"/>
        <w:bookmarkStart w:id="2265" w:name="_Toc189636872"/>
        <w:bookmarkStart w:id="2266" w:name="_Toc189647820"/>
        <w:bookmarkEnd w:id="2259"/>
        <w:bookmarkEnd w:id="2260"/>
        <w:bookmarkEnd w:id="2261"/>
        <w:bookmarkEnd w:id="2262"/>
        <w:bookmarkEnd w:id="2263"/>
        <w:bookmarkEnd w:id="2264"/>
        <w:bookmarkEnd w:id="2265"/>
        <w:bookmarkEnd w:id="2266"/>
      </w:del>
    </w:p>
    <w:p w14:paraId="071BE043" w14:textId="48BF97A4" w:rsidR="00C32DB8" w:rsidRPr="00C32DB8" w:rsidRDefault="003B7860" w:rsidP="00C32DB8">
      <w:pPr>
        <w:pStyle w:val="Heading2"/>
      </w:pPr>
      <w:bookmarkStart w:id="2267" w:name="_Toc189647821"/>
      <w:r>
        <w:t xml:space="preserve">ECDIS </w:t>
      </w:r>
      <w:r w:rsidR="00C32DB8">
        <w:t>Update Status Report</w:t>
      </w:r>
      <w:bookmarkEnd w:id="2267"/>
    </w:p>
    <w:p w14:paraId="01FB4134" w14:textId="5FA242AF" w:rsidR="004F582E" w:rsidRPr="00A94802" w:rsidRDefault="003417A2" w:rsidP="00C32DB8">
      <w:pPr>
        <w:pStyle w:val="Heading3"/>
      </w:pPr>
      <w:bookmarkStart w:id="2268" w:name="_Toc189647822"/>
      <w:r w:rsidRPr="003417A2">
        <w:t>ENC Update Status Report</w:t>
      </w:r>
      <w:bookmarkEnd w:id="2268"/>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269" w:author="jonathan pritchard" w:date="2025-01-23T13:36:00Z" w16du:dateUtc="2025-01-23T13:36: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59"/>
        <w:gridCol w:w="2451"/>
        <w:gridCol w:w="2359"/>
        <w:gridCol w:w="2357"/>
        <w:tblGridChange w:id="2270">
          <w:tblGrid>
            <w:gridCol w:w="2359"/>
            <w:gridCol w:w="2451"/>
            <w:gridCol w:w="2359"/>
            <w:gridCol w:w="2357"/>
          </w:tblGrid>
        </w:tblGridChange>
      </w:tblGrid>
      <w:tr w:rsidR="004F582E" w14:paraId="7CFF58F2" w14:textId="77777777" w:rsidTr="00FC7722">
        <w:trPr>
          <w:trHeight w:val="454"/>
          <w:tblHeader/>
          <w:trPrChange w:id="2271" w:author="jonathan pritchard" w:date="2025-01-23T13:36:00Z" w16du:dateUtc="2025-01-23T13:36:00Z">
            <w:trPr>
              <w:trHeight w:val="454"/>
              <w:tblHeader/>
            </w:trPr>
          </w:trPrChange>
        </w:trPr>
        <w:tc>
          <w:tcPr>
            <w:tcW w:w="2381" w:type="dxa"/>
            <w:shd w:val="clear" w:color="auto" w:fill="BFBFBF" w:themeFill="background1" w:themeFillShade="BF"/>
            <w:vAlign w:val="center"/>
            <w:tcPrChange w:id="2272" w:author="jonathan pritchard" w:date="2025-01-23T13:36:00Z" w16du:dateUtc="2025-01-23T13:36:00Z">
              <w:tcPr>
                <w:tcW w:w="2381" w:type="dxa"/>
                <w:shd w:val="clear" w:color="auto" w:fill="CCFFCC"/>
                <w:vAlign w:val="center"/>
              </w:tcPr>
            </w:tcPrChange>
          </w:tcPr>
          <w:p w14:paraId="1F012556" w14:textId="77777777" w:rsidR="004F582E" w:rsidRPr="004065B1" w:rsidRDefault="004F582E" w:rsidP="00CB4150">
            <w:r w:rsidRPr="000A066E">
              <w:rPr>
                <w:b/>
              </w:rPr>
              <w:t>Test Reference</w:t>
            </w:r>
          </w:p>
        </w:tc>
        <w:tc>
          <w:tcPr>
            <w:tcW w:w="2381" w:type="dxa"/>
            <w:shd w:val="clear" w:color="auto" w:fill="FFFFFF" w:themeFill="background1"/>
            <w:vAlign w:val="center"/>
            <w:tcPrChange w:id="2273" w:author="jonathan pritchard" w:date="2025-01-23T13:36:00Z" w16du:dateUtc="2025-01-23T13:36:00Z">
              <w:tcPr>
                <w:tcW w:w="2381" w:type="dxa"/>
                <w:shd w:val="clear" w:color="auto" w:fill="CCFFCC"/>
                <w:vAlign w:val="center"/>
              </w:tcPr>
            </w:tcPrChange>
          </w:tcPr>
          <w:p w14:paraId="0A0205A0" w14:textId="3F424C2B" w:rsidR="004F582E" w:rsidRPr="004065B1" w:rsidRDefault="009F1B20" w:rsidP="00CB4150">
            <w:proofErr w:type="spellStart"/>
            <w:r>
              <w:t>UpdateStatusReport</w:t>
            </w:r>
            <w:r w:rsidR="001A44D1">
              <w:t>ENC</w:t>
            </w:r>
            <w:proofErr w:type="spellEnd"/>
          </w:p>
        </w:tc>
        <w:tc>
          <w:tcPr>
            <w:tcW w:w="2382" w:type="dxa"/>
            <w:shd w:val="clear" w:color="auto" w:fill="BFBFBF" w:themeFill="background1" w:themeFillShade="BF"/>
            <w:vAlign w:val="center"/>
            <w:tcPrChange w:id="2274" w:author="jonathan pritchard" w:date="2025-01-23T13:36:00Z" w16du:dateUtc="2025-01-23T13:36:00Z">
              <w:tcPr>
                <w:tcW w:w="2382" w:type="dxa"/>
                <w:shd w:val="clear" w:color="auto" w:fill="CCFFCC"/>
                <w:vAlign w:val="center"/>
              </w:tcPr>
            </w:tcPrChange>
          </w:tcPr>
          <w:p w14:paraId="0A9E8A25" w14:textId="77777777" w:rsidR="004F582E" w:rsidRPr="004065B1" w:rsidRDefault="004F582E" w:rsidP="00CB4150">
            <w:r w:rsidRPr="000A066E">
              <w:rPr>
                <w:b/>
              </w:rPr>
              <w:t>IHO Reference</w:t>
            </w:r>
          </w:p>
        </w:tc>
        <w:tc>
          <w:tcPr>
            <w:tcW w:w="2382" w:type="dxa"/>
            <w:shd w:val="clear" w:color="auto" w:fill="FFFFFF" w:themeFill="background1"/>
            <w:vAlign w:val="center"/>
            <w:tcPrChange w:id="2275" w:author="jonathan pritchard" w:date="2025-01-23T13:36:00Z" w16du:dateUtc="2025-01-23T13:36:00Z">
              <w:tcPr>
                <w:tcW w:w="2382" w:type="dxa"/>
                <w:shd w:val="clear" w:color="auto" w:fill="CCFFCC"/>
                <w:vAlign w:val="center"/>
              </w:tcPr>
            </w:tcPrChange>
          </w:tcPr>
          <w:p w14:paraId="7F2657B3" w14:textId="7802809D" w:rsidR="004F582E" w:rsidRPr="004065B1" w:rsidRDefault="005E5735" w:rsidP="00CB4150">
            <w:r w:rsidRPr="00C572B2">
              <w:t>S-98</w:t>
            </w:r>
            <w:r w:rsidR="001A5E8E" w:rsidRPr="00C572B2">
              <w:t xml:space="preserve">, Appendix </w:t>
            </w:r>
            <w:r w:rsidR="00564FD9" w:rsidRPr="00C572B2">
              <w:t>C</w:t>
            </w:r>
          </w:p>
        </w:tc>
      </w:tr>
      <w:tr w:rsidR="004F582E" w14:paraId="1DAE0F33" w14:textId="77777777" w:rsidTr="002F7035">
        <w:trPr>
          <w:tblHeader/>
          <w:trPrChange w:id="2276" w:author="jonathan pritchard" w:date="2025-01-23T13:36:00Z" w16du:dateUtc="2025-01-23T13:36:00Z">
            <w:trPr>
              <w:tblHeader/>
            </w:trPr>
          </w:trPrChange>
        </w:trPr>
        <w:tc>
          <w:tcPr>
            <w:tcW w:w="9526" w:type="dxa"/>
            <w:gridSpan w:val="4"/>
            <w:shd w:val="clear" w:color="auto" w:fill="BFBFBF" w:themeFill="background1" w:themeFillShade="BF"/>
            <w:vAlign w:val="center"/>
            <w:tcPrChange w:id="2277" w:author="jonathan pritchard" w:date="2025-01-23T13:36:00Z" w16du:dateUtc="2025-01-23T13:36:00Z">
              <w:tcPr>
                <w:tcW w:w="9526" w:type="dxa"/>
                <w:gridSpan w:val="4"/>
                <w:shd w:val="clear" w:color="auto" w:fill="CCFFCC"/>
                <w:vAlign w:val="center"/>
              </w:tcPr>
            </w:tcPrChange>
          </w:tcPr>
          <w:p w14:paraId="6B0443E8" w14:textId="77777777" w:rsidR="004F582E" w:rsidRDefault="004F582E" w:rsidP="00CB4150">
            <w:r w:rsidRPr="000A066E">
              <w:rPr>
                <w:b/>
              </w:rPr>
              <w:t>Test description</w:t>
            </w:r>
          </w:p>
        </w:tc>
      </w:tr>
      <w:tr w:rsidR="004F582E" w14:paraId="763DB708" w14:textId="77777777" w:rsidTr="00CB4150">
        <w:trPr>
          <w:tblHeader/>
        </w:trPr>
        <w:tc>
          <w:tcPr>
            <w:tcW w:w="9526" w:type="dxa"/>
            <w:gridSpan w:val="4"/>
            <w:vAlign w:val="center"/>
          </w:tcPr>
          <w:p w14:paraId="0DD05305" w14:textId="77777777" w:rsidR="009F1B20" w:rsidRDefault="009F1B20" w:rsidP="002164D3">
            <w:pPr>
              <w:jc w:val="left"/>
              <w:rPr>
                <w:i/>
              </w:rPr>
            </w:pPr>
          </w:p>
          <w:p w14:paraId="3678329F" w14:textId="167E5C5C" w:rsidR="004F582E" w:rsidRDefault="00D51C33" w:rsidP="002164D3">
            <w:pPr>
              <w:jc w:val="left"/>
              <w:rPr>
                <w:i/>
              </w:rPr>
            </w:pPr>
            <w:r w:rsidRPr="00DC4578">
              <w:rPr>
                <w:i/>
              </w:rPr>
              <w:t xml:space="preserve">Confirm that the ECDIS is capable of executing the ENC Update status report as documented in </w:t>
            </w:r>
            <w:r w:rsidR="005E5735">
              <w:rPr>
                <w:i/>
              </w:rPr>
              <w:t>S-98</w:t>
            </w:r>
            <w:r w:rsidR="008D0827">
              <w:rPr>
                <w:i/>
              </w:rPr>
              <w:t xml:space="preserve">, Appendix </w:t>
            </w:r>
            <w:r w:rsidR="00564FD9">
              <w:rPr>
                <w:i/>
              </w:rPr>
              <w:t>C</w:t>
            </w:r>
          </w:p>
          <w:p w14:paraId="3989CB01" w14:textId="55B15AF4" w:rsidR="00564FD9" w:rsidRPr="00DC4578" w:rsidRDefault="00564FD9" w:rsidP="002164D3">
            <w:pPr>
              <w:jc w:val="left"/>
              <w:rPr>
                <w:i/>
              </w:rPr>
            </w:pPr>
          </w:p>
        </w:tc>
      </w:tr>
      <w:tr w:rsidR="004F582E" w14:paraId="7A49FAB1" w14:textId="77777777" w:rsidTr="002F7035">
        <w:trPr>
          <w:tblHeader/>
          <w:trPrChange w:id="2278" w:author="jonathan pritchard" w:date="2025-01-23T13:36:00Z" w16du:dateUtc="2025-01-23T13:36:00Z">
            <w:trPr>
              <w:tblHeader/>
            </w:trPr>
          </w:trPrChange>
        </w:trPr>
        <w:tc>
          <w:tcPr>
            <w:tcW w:w="9526" w:type="dxa"/>
            <w:gridSpan w:val="4"/>
            <w:shd w:val="clear" w:color="auto" w:fill="BFBFBF" w:themeFill="background1" w:themeFillShade="BF"/>
            <w:vAlign w:val="center"/>
            <w:tcPrChange w:id="2279" w:author="jonathan pritchard" w:date="2025-01-23T13:36:00Z" w16du:dateUtc="2025-01-23T13:36:00Z">
              <w:tcPr>
                <w:tcW w:w="9526" w:type="dxa"/>
                <w:gridSpan w:val="4"/>
                <w:shd w:val="clear" w:color="auto" w:fill="CCFFCC"/>
                <w:vAlign w:val="center"/>
              </w:tcPr>
            </w:tcPrChange>
          </w:tcPr>
          <w:p w14:paraId="38A3ADA9" w14:textId="77777777" w:rsidR="004F582E" w:rsidRPr="004065B1" w:rsidRDefault="004F582E" w:rsidP="00CB4150">
            <w:r w:rsidRPr="000A066E">
              <w:rPr>
                <w:b/>
              </w:rPr>
              <w:t>Setup</w:t>
            </w:r>
          </w:p>
        </w:tc>
      </w:tr>
      <w:tr w:rsidR="004F582E" w14:paraId="3225B338" w14:textId="77777777" w:rsidTr="00CB4150">
        <w:trPr>
          <w:tblHeader/>
        </w:trPr>
        <w:tc>
          <w:tcPr>
            <w:tcW w:w="9526" w:type="dxa"/>
            <w:gridSpan w:val="4"/>
            <w:vAlign w:val="center"/>
          </w:tcPr>
          <w:p w14:paraId="03235164" w14:textId="698117AF" w:rsidR="00D51C33" w:rsidRDefault="001A44D1" w:rsidP="00D51C33">
            <w:pPr>
              <w:rPr>
                <w:i/>
              </w:rPr>
            </w:pPr>
            <w:r>
              <w:rPr>
                <w:i/>
              </w:rPr>
              <w:t xml:space="preserve">Load the exchange set </w:t>
            </w:r>
            <w:proofErr w:type="spellStart"/>
            <w:r>
              <w:rPr>
                <w:b/>
                <w:bCs/>
                <w:i/>
              </w:rPr>
              <w:t>PowerUp</w:t>
            </w:r>
            <w:proofErr w:type="spellEnd"/>
          </w:p>
          <w:p w14:paraId="18769395" w14:textId="77777777" w:rsidR="001A44D1" w:rsidRPr="001A44D1" w:rsidRDefault="001A44D1" w:rsidP="00D51C33">
            <w:pPr>
              <w:rPr>
                <w:i/>
              </w:rPr>
            </w:pPr>
          </w:p>
          <w:p w14:paraId="0C583119" w14:textId="00B06A44" w:rsidR="00D51C33" w:rsidRPr="0086122F" w:rsidRDefault="00D51C33" w:rsidP="00D51C33">
            <w:pPr>
              <w:rPr>
                <w:bCs/>
                <w:i/>
              </w:rPr>
            </w:pPr>
            <w:r w:rsidRPr="0086122F">
              <w:rPr>
                <w:bCs/>
                <w:i/>
              </w:rPr>
              <w:t>Set system time to 10th  February 20</w:t>
            </w:r>
            <w:r w:rsidR="008538F7" w:rsidRPr="0086122F">
              <w:rPr>
                <w:bCs/>
                <w:i/>
              </w:rPr>
              <w:t>1</w:t>
            </w:r>
            <w:r w:rsidRPr="0086122F">
              <w:rPr>
                <w:bCs/>
                <w:i/>
              </w:rPr>
              <w:t>9</w:t>
            </w:r>
          </w:p>
          <w:p w14:paraId="341F5C53" w14:textId="40C329A6" w:rsidR="004F582E" w:rsidRPr="00DC4578" w:rsidRDefault="004F582E" w:rsidP="00D51C33">
            <w:pPr>
              <w:rPr>
                <w:i/>
              </w:rPr>
            </w:pPr>
          </w:p>
        </w:tc>
      </w:tr>
      <w:tr w:rsidR="004F582E" w14:paraId="5B21A959" w14:textId="77777777" w:rsidTr="002F7035">
        <w:trPr>
          <w:tblHeader/>
          <w:trPrChange w:id="2280" w:author="jonathan pritchard" w:date="2025-01-23T13:36:00Z" w16du:dateUtc="2025-01-23T13:36:00Z">
            <w:trPr>
              <w:tblHeader/>
            </w:trPr>
          </w:trPrChange>
        </w:trPr>
        <w:tc>
          <w:tcPr>
            <w:tcW w:w="9526" w:type="dxa"/>
            <w:gridSpan w:val="4"/>
            <w:shd w:val="clear" w:color="auto" w:fill="BFBFBF" w:themeFill="background1" w:themeFillShade="BF"/>
            <w:vAlign w:val="center"/>
            <w:tcPrChange w:id="2281" w:author="jonathan pritchard" w:date="2025-01-23T13:36:00Z" w16du:dateUtc="2025-01-23T13:36:00Z">
              <w:tcPr>
                <w:tcW w:w="9526" w:type="dxa"/>
                <w:gridSpan w:val="4"/>
                <w:shd w:val="clear" w:color="auto" w:fill="CCFFCC"/>
                <w:vAlign w:val="center"/>
              </w:tcPr>
            </w:tcPrChange>
          </w:tcPr>
          <w:p w14:paraId="6B5947BA" w14:textId="77777777" w:rsidR="004F582E" w:rsidRPr="004065B1" w:rsidRDefault="004F582E" w:rsidP="00CB4150">
            <w:r w:rsidRPr="000A066E">
              <w:rPr>
                <w:b/>
              </w:rPr>
              <w:t>Action</w:t>
            </w:r>
          </w:p>
        </w:tc>
      </w:tr>
      <w:tr w:rsidR="004F582E" w14:paraId="56D7F469" w14:textId="77777777" w:rsidTr="00CB4150">
        <w:trPr>
          <w:tblHeader/>
        </w:trPr>
        <w:tc>
          <w:tcPr>
            <w:tcW w:w="9526" w:type="dxa"/>
            <w:gridSpan w:val="4"/>
            <w:vAlign w:val="center"/>
          </w:tcPr>
          <w:p w14:paraId="356AA20F" w14:textId="3843A6BC" w:rsidR="004F582E" w:rsidRPr="00DC4578" w:rsidRDefault="00D51C33" w:rsidP="00CB4150">
            <w:pPr>
              <w:rPr>
                <w:i/>
              </w:rPr>
            </w:pPr>
            <w:r w:rsidRPr="00DC4578">
              <w:rPr>
                <w:i/>
              </w:rPr>
              <w:t>Ensure ECDIS has data installed</w:t>
            </w:r>
            <w:r w:rsidR="009F1B20">
              <w:rPr>
                <w:i/>
              </w:rPr>
              <w:t xml:space="preserve">. </w:t>
            </w:r>
            <w:r w:rsidRPr="00DC4578">
              <w:rPr>
                <w:i/>
              </w:rPr>
              <w:t>Locate and execute the Update Status Report and inspect output. If ECDIS also supports route filtering of the  Status Report then construct a route intersecting with the cells loaded and run the Status Report with the route filtered option.</w:t>
            </w:r>
          </w:p>
        </w:tc>
      </w:tr>
      <w:tr w:rsidR="004F582E" w14:paraId="60566855" w14:textId="77777777" w:rsidTr="002F7035">
        <w:trPr>
          <w:tblHeader/>
          <w:trPrChange w:id="2282" w:author="jonathan pritchard" w:date="2025-01-23T13:36:00Z" w16du:dateUtc="2025-01-23T13:36:00Z">
            <w:trPr>
              <w:tblHeader/>
            </w:trPr>
          </w:trPrChange>
        </w:trPr>
        <w:tc>
          <w:tcPr>
            <w:tcW w:w="9526" w:type="dxa"/>
            <w:gridSpan w:val="4"/>
            <w:shd w:val="clear" w:color="auto" w:fill="BFBFBF" w:themeFill="background1" w:themeFillShade="BF"/>
            <w:vAlign w:val="center"/>
            <w:tcPrChange w:id="2283" w:author="jonathan pritchard" w:date="2025-01-23T13:36:00Z" w16du:dateUtc="2025-01-23T13:36:00Z">
              <w:tcPr>
                <w:tcW w:w="9526" w:type="dxa"/>
                <w:gridSpan w:val="4"/>
                <w:shd w:val="clear" w:color="auto" w:fill="CCFFCC"/>
                <w:vAlign w:val="center"/>
              </w:tcPr>
            </w:tcPrChange>
          </w:tcPr>
          <w:p w14:paraId="35C84D9E" w14:textId="77777777" w:rsidR="004F582E" w:rsidRPr="004065B1" w:rsidRDefault="004F582E" w:rsidP="00CB4150">
            <w:r w:rsidRPr="000A066E">
              <w:rPr>
                <w:b/>
              </w:rPr>
              <w:t>Results</w:t>
            </w:r>
          </w:p>
        </w:tc>
      </w:tr>
      <w:tr w:rsidR="004F582E" w14:paraId="4B3152A5" w14:textId="77777777" w:rsidTr="00CB4150">
        <w:trPr>
          <w:tblHeader/>
        </w:trPr>
        <w:tc>
          <w:tcPr>
            <w:tcW w:w="9526" w:type="dxa"/>
            <w:gridSpan w:val="4"/>
            <w:vAlign w:val="center"/>
          </w:tcPr>
          <w:p w14:paraId="142EB35A" w14:textId="77777777" w:rsidR="001A44D1" w:rsidRDefault="001A44D1" w:rsidP="001A44D1">
            <w:pPr>
              <w:jc w:val="left"/>
              <w:rPr>
                <w:i/>
              </w:rPr>
            </w:pPr>
          </w:p>
          <w:p w14:paraId="0518FBF7" w14:textId="4F9294CD" w:rsidR="001A44D1" w:rsidRPr="001A44D1" w:rsidRDefault="001A44D1" w:rsidP="001A44D1">
            <w:pPr>
              <w:jc w:val="left"/>
              <w:rPr>
                <w:i/>
              </w:rPr>
            </w:pPr>
            <w:r>
              <w:rPr>
                <w:i/>
              </w:rPr>
              <w:t>Verify that the update Status Report can be filtered to display only Electronic Navigational Charts (S-101)</w:t>
            </w:r>
          </w:p>
          <w:p w14:paraId="28A92967" w14:textId="77777777" w:rsidR="001A44D1" w:rsidRDefault="001A44D1" w:rsidP="00FC5A9F">
            <w:pPr>
              <w:jc w:val="left"/>
              <w:rPr>
                <w:i/>
              </w:rPr>
            </w:pPr>
          </w:p>
          <w:p w14:paraId="57F38F56" w14:textId="77777777" w:rsidR="001A44D1" w:rsidRDefault="00D51C33" w:rsidP="00FC5A9F">
            <w:pPr>
              <w:jc w:val="left"/>
              <w:rPr>
                <w:i/>
              </w:rPr>
            </w:pPr>
            <w:r w:rsidRPr="00DC4578">
              <w:rPr>
                <w:i/>
              </w:rPr>
              <w:t>The ECDIS should report the status of all ENCs loaded in accordance with</w:t>
            </w:r>
            <w:r w:rsidR="008538F7">
              <w:rPr>
                <w:i/>
              </w:rPr>
              <w:t xml:space="preserve"> S-98 XXX-XXX</w:t>
            </w:r>
            <w:r w:rsidRPr="00DC4578">
              <w:rPr>
                <w:i/>
              </w:rPr>
              <w:t xml:space="preserve">. It should use the issue date of the </w:t>
            </w:r>
            <w:r w:rsidR="001A44D1">
              <w:rPr>
                <w:i/>
              </w:rPr>
              <w:t xml:space="preserve">latest delivered S-128 dataset </w:t>
            </w:r>
            <w:r w:rsidRPr="00DC4578">
              <w:rPr>
                <w:i/>
              </w:rPr>
              <w:t xml:space="preserve">as the reference date and should display its reference date as </w:t>
            </w:r>
            <w:r w:rsidR="00FC5A9F" w:rsidRPr="006E4AB5">
              <w:rPr>
                <w:color w:val="FF0000"/>
              </w:rPr>
              <w:t>9</w:t>
            </w:r>
            <w:r w:rsidR="00FC5A9F" w:rsidRPr="006E4AB5">
              <w:rPr>
                <w:color w:val="FF0000"/>
                <w:vertAlign w:val="superscript"/>
              </w:rPr>
              <w:t>th</w:t>
            </w:r>
            <w:r w:rsidR="00FC5A9F" w:rsidRPr="006E4AB5">
              <w:rPr>
                <w:color w:val="FF0000"/>
              </w:rPr>
              <w:t xml:space="preserve"> February</w:t>
            </w:r>
            <w:r w:rsidR="00FC5A9F" w:rsidRPr="00DC4578" w:rsidDel="00FC5A9F">
              <w:rPr>
                <w:i/>
              </w:rPr>
              <w:t xml:space="preserve"> </w:t>
            </w:r>
            <w:r w:rsidRPr="00DC4578">
              <w:rPr>
                <w:i/>
              </w:rPr>
              <w:t>20</w:t>
            </w:r>
            <w:r w:rsidR="008538F7">
              <w:rPr>
                <w:i/>
              </w:rPr>
              <w:t>1</w:t>
            </w:r>
            <w:r w:rsidRPr="00DC4578">
              <w:rPr>
                <w:i/>
              </w:rPr>
              <w:t xml:space="preserve">9 . </w:t>
            </w:r>
          </w:p>
          <w:p w14:paraId="55A7A2E7" w14:textId="77777777" w:rsidR="001A44D1" w:rsidRDefault="001A44D1" w:rsidP="00FC5A9F">
            <w:pPr>
              <w:jc w:val="left"/>
              <w:rPr>
                <w:i/>
              </w:rPr>
            </w:pPr>
          </w:p>
          <w:p w14:paraId="7A31A92F" w14:textId="77777777" w:rsidR="004F582E" w:rsidRDefault="00D51C33" w:rsidP="00FC5A9F">
            <w:pPr>
              <w:jc w:val="left"/>
              <w:rPr>
                <w:i/>
              </w:rPr>
            </w:pPr>
            <w:r w:rsidRPr="00DC4578">
              <w:rPr>
                <w:i/>
              </w:rPr>
              <w:t xml:space="preserve">The </w:t>
            </w:r>
            <w:r w:rsidR="001A44D1">
              <w:rPr>
                <w:i/>
              </w:rPr>
              <w:t xml:space="preserve">datasets </w:t>
            </w:r>
            <w:r w:rsidRPr="00DC4578">
              <w:rPr>
                <w:i/>
              </w:rPr>
              <w:t xml:space="preserve">should show in the report as “up to date”. Then reset the system time to a </w:t>
            </w:r>
            <w:r w:rsidR="00FC5A9F" w:rsidRPr="006E4AB5">
              <w:rPr>
                <w:color w:val="FF0000"/>
              </w:rPr>
              <w:t>1</w:t>
            </w:r>
            <w:r w:rsidR="00FC5A9F" w:rsidRPr="006E4AB5">
              <w:rPr>
                <w:color w:val="FF0000"/>
                <w:vertAlign w:val="superscript"/>
              </w:rPr>
              <w:t>st</w:t>
            </w:r>
            <w:r w:rsidR="00FC5A9F" w:rsidRPr="006E4AB5">
              <w:rPr>
                <w:color w:val="FF0000"/>
              </w:rPr>
              <w:t xml:space="preserve"> April 20</w:t>
            </w:r>
            <w:r w:rsidR="008538F7">
              <w:rPr>
                <w:color w:val="FF0000"/>
              </w:rPr>
              <w:t>1</w:t>
            </w:r>
            <w:r w:rsidR="00FC5A9F" w:rsidRPr="006E4AB5">
              <w:rPr>
                <w:color w:val="FF0000"/>
              </w:rPr>
              <w:t>9</w:t>
            </w:r>
            <w:r w:rsidR="00FC5A9F">
              <w:t xml:space="preserve"> </w:t>
            </w:r>
            <w:r w:rsidRPr="00DC4578">
              <w:rPr>
                <w:i/>
              </w:rPr>
              <w:t xml:space="preserve">–rerun the report, all the </w:t>
            </w:r>
            <w:r w:rsidR="001A44D1">
              <w:rPr>
                <w:i/>
              </w:rPr>
              <w:t xml:space="preserve">datasets </w:t>
            </w:r>
            <w:r w:rsidRPr="00DC4578">
              <w:rPr>
                <w:i/>
              </w:rPr>
              <w:t>should show as “</w:t>
            </w:r>
            <w:r w:rsidR="0076683D">
              <w:rPr>
                <w:i/>
              </w:rPr>
              <w:t>not up to date</w:t>
            </w:r>
            <w:r w:rsidRPr="00DC4578">
              <w:rPr>
                <w:i/>
              </w:rPr>
              <w:t>”.</w:t>
            </w:r>
          </w:p>
          <w:p w14:paraId="6DED7F16" w14:textId="1DF063FA" w:rsidR="001A44D1" w:rsidRPr="00DC4578" w:rsidRDefault="001A44D1" w:rsidP="00FC5A9F">
            <w:pPr>
              <w:jc w:val="left"/>
              <w:rPr>
                <w:i/>
              </w:rPr>
            </w:pPr>
          </w:p>
        </w:tc>
      </w:tr>
    </w:tbl>
    <w:p w14:paraId="40AE3443" w14:textId="5533863E" w:rsidR="005B4573" w:rsidRDefault="005B4573" w:rsidP="00C32DB8"/>
    <w:p w14:paraId="248F8F15" w14:textId="77777777" w:rsidR="001A44D1" w:rsidRDefault="001A44D1" w:rsidP="001A44D1">
      <w:pPr>
        <w:pStyle w:val="Heading3"/>
      </w:pPr>
      <w:bookmarkStart w:id="2284" w:name="_Toc189647823"/>
      <w:r>
        <w:lastRenderedPageBreak/>
        <w:t>ENP Update Status Report</w:t>
      </w:r>
      <w:bookmarkEnd w:id="2284"/>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2285" w:author="jonathan pritchard" w:date="2025-01-23T13:36:00Z" w16du:dateUtc="2025-01-23T13:36: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64"/>
        <w:gridCol w:w="2440"/>
        <w:gridCol w:w="2365"/>
        <w:gridCol w:w="2357"/>
        <w:tblGridChange w:id="2286">
          <w:tblGrid>
            <w:gridCol w:w="2364"/>
            <w:gridCol w:w="2440"/>
            <w:gridCol w:w="2365"/>
            <w:gridCol w:w="2357"/>
          </w:tblGrid>
        </w:tblGridChange>
      </w:tblGrid>
      <w:tr w:rsidR="001A44D1" w14:paraId="3C281F01" w14:textId="77777777" w:rsidTr="00FC7722">
        <w:trPr>
          <w:trHeight w:val="454"/>
          <w:tblHeader/>
          <w:trPrChange w:id="2287" w:author="jonathan pritchard" w:date="2025-01-23T13:36:00Z" w16du:dateUtc="2025-01-23T13:36:00Z">
            <w:trPr>
              <w:trHeight w:val="454"/>
              <w:tblHeader/>
            </w:trPr>
          </w:trPrChange>
        </w:trPr>
        <w:tc>
          <w:tcPr>
            <w:tcW w:w="2364" w:type="dxa"/>
            <w:shd w:val="clear" w:color="auto" w:fill="BFBFBF" w:themeFill="background1" w:themeFillShade="BF"/>
            <w:vAlign w:val="center"/>
            <w:tcPrChange w:id="2288" w:author="jonathan pritchard" w:date="2025-01-23T13:36:00Z" w16du:dateUtc="2025-01-23T13:36:00Z">
              <w:tcPr>
                <w:tcW w:w="2364" w:type="dxa"/>
                <w:shd w:val="clear" w:color="auto" w:fill="CCFFCC"/>
                <w:vAlign w:val="center"/>
              </w:tcPr>
            </w:tcPrChange>
          </w:tcPr>
          <w:p w14:paraId="3270CBF5" w14:textId="77777777" w:rsidR="001A44D1" w:rsidRPr="004065B1" w:rsidRDefault="001A44D1" w:rsidP="00280DEE">
            <w:r w:rsidRPr="000A066E">
              <w:rPr>
                <w:b/>
              </w:rPr>
              <w:t>Test Reference</w:t>
            </w:r>
          </w:p>
        </w:tc>
        <w:tc>
          <w:tcPr>
            <w:tcW w:w="2440" w:type="dxa"/>
            <w:shd w:val="clear" w:color="auto" w:fill="FFFFFF" w:themeFill="background1"/>
            <w:vAlign w:val="center"/>
            <w:tcPrChange w:id="2289" w:author="jonathan pritchard" w:date="2025-01-23T13:36:00Z" w16du:dateUtc="2025-01-23T13:36:00Z">
              <w:tcPr>
                <w:tcW w:w="2440" w:type="dxa"/>
                <w:shd w:val="clear" w:color="auto" w:fill="CCFFCC"/>
                <w:vAlign w:val="center"/>
              </w:tcPr>
            </w:tcPrChange>
          </w:tcPr>
          <w:p w14:paraId="2C4D39BE" w14:textId="77777777" w:rsidR="001A44D1" w:rsidRPr="004065B1" w:rsidRDefault="001A44D1" w:rsidP="00280DEE">
            <w:proofErr w:type="spellStart"/>
            <w:r>
              <w:t>UpdateStatusReportENP</w:t>
            </w:r>
            <w:proofErr w:type="spellEnd"/>
          </w:p>
        </w:tc>
        <w:tc>
          <w:tcPr>
            <w:tcW w:w="2365" w:type="dxa"/>
            <w:shd w:val="clear" w:color="auto" w:fill="BFBFBF" w:themeFill="background1" w:themeFillShade="BF"/>
            <w:vAlign w:val="center"/>
            <w:tcPrChange w:id="2290" w:author="jonathan pritchard" w:date="2025-01-23T13:36:00Z" w16du:dateUtc="2025-01-23T13:36:00Z">
              <w:tcPr>
                <w:tcW w:w="2365" w:type="dxa"/>
                <w:shd w:val="clear" w:color="auto" w:fill="CCFFCC"/>
                <w:vAlign w:val="center"/>
              </w:tcPr>
            </w:tcPrChange>
          </w:tcPr>
          <w:p w14:paraId="29ACE94B" w14:textId="77777777" w:rsidR="001A44D1" w:rsidRPr="004065B1" w:rsidRDefault="001A44D1" w:rsidP="00280DEE">
            <w:r w:rsidRPr="000A066E">
              <w:rPr>
                <w:b/>
              </w:rPr>
              <w:t>IHO Reference</w:t>
            </w:r>
          </w:p>
        </w:tc>
        <w:tc>
          <w:tcPr>
            <w:tcW w:w="2357" w:type="dxa"/>
            <w:shd w:val="clear" w:color="auto" w:fill="FFFFFF" w:themeFill="background1"/>
            <w:vAlign w:val="center"/>
            <w:tcPrChange w:id="2291" w:author="jonathan pritchard" w:date="2025-01-23T13:36:00Z" w16du:dateUtc="2025-01-23T13:36:00Z">
              <w:tcPr>
                <w:tcW w:w="2357" w:type="dxa"/>
                <w:shd w:val="clear" w:color="auto" w:fill="CCFFCC"/>
                <w:vAlign w:val="center"/>
              </w:tcPr>
            </w:tcPrChange>
          </w:tcPr>
          <w:p w14:paraId="697EAFB8" w14:textId="633C69A4" w:rsidR="001A44D1" w:rsidRPr="004065B1" w:rsidRDefault="005E5735" w:rsidP="00280DEE">
            <w:r>
              <w:t>S-98</w:t>
            </w:r>
            <w:r w:rsidR="001A5E8E">
              <w:t>, Appendix C</w:t>
            </w:r>
          </w:p>
        </w:tc>
      </w:tr>
      <w:tr w:rsidR="001A44D1" w14:paraId="568A6693" w14:textId="77777777" w:rsidTr="002F7035">
        <w:trPr>
          <w:tblHeader/>
          <w:trPrChange w:id="2292" w:author="jonathan pritchard" w:date="2025-01-23T13:36:00Z" w16du:dateUtc="2025-01-23T13:36:00Z">
            <w:trPr>
              <w:tblHeader/>
            </w:trPr>
          </w:trPrChange>
        </w:trPr>
        <w:tc>
          <w:tcPr>
            <w:tcW w:w="9526" w:type="dxa"/>
            <w:gridSpan w:val="4"/>
            <w:shd w:val="clear" w:color="auto" w:fill="BFBFBF" w:themeFill="background1" w:themeFillShade="BF"/>
            <w:vAlign w:val="center"/>
            <w:tcPrChange w:id="2293" w:author="jonathan pritchard" w:date="2025-01-23T13:36:00Z" w16du:dateUtc="2025-01-23T13:36:00Z">
              <w:tcPr>
                <w:tcW w:w="9526" w:type="dxa"/>
                <w:gridSpan w:val="4"/>
                <w:shd w:val="clear" w:color="auto" w:fill="CCFFCC"/>
                <w:vAlign w:val="center"/>
              </w:tcPr>
            </w:tcPrChange>
          </w:tcPr>
          <w:p w14:paraId="6A3A3830" w14:textId="77777777" w:rsidR="001A44D1" w:rsidRDefault="001A44D1" w:rsidP="00280DEE">
            <w:r w:rsidRPr="000A066E">
              <w:rPr>
                <w:b/>
              </w:rPr>
              <w:t>Test description</w:t>
            </w:r>
          </w:p>
        </w:tc>
      </w:tr>
      <w:tr w:rsidR="001A44D1" w14:paraId="5D136CE8" w14:textId="77777777" w:rsidTr="00280DEE">
        <w:trPr>
          <w:tblHeader/>
        </w:trPr>
        <w:tc>
          <w:tcPr>
            <w:tcW w:w="9526" w:type="dxa"/>
            <w:gridSpan w:val="4"/>
            <w:vAlign w:val="center"/>
          </w:tcPr>
          <w:p w14:paraId="168DE6C7" w14:textId="77777777" w:rsidR="001A44D1" w:rsidRDefault="001A44D1" w:rsidP="00280DEE">
            <w:pPr>
              <w:rPr>
                <w:i/>
              </w:rPr>
            </w:pPr>
          </w:p>
          <w:p w14:paraId="748B301C" w14:textId="11093401" w:rsidR="001A44D1" w:rsidRDefault="001A44D1" w:rsidP="00280DEE">
            <w:pPr>
              <w:rPr>
                <w:i/>
              </w:rPr>
            </w:pPr>
            <w:r w:rsidRPr="00DC4578">
              <w:rPr>
                <w:i/>
              </w:rPr>
              <w:t>Confirm that the ECDIS is capable of executing the EN</w:t>
            </w:r>
            <w:r>
              <w:rPr>
                <w:i/>
              </w:rPr>
              <w:t>P</w:t>
            </w:r>
            <w:r w:rsidRPr="00DC4578">
              <w:rPr>
                <w:i/>
              </w:rPr>
              <w:t xml:space="preserve"> Update status report as documented in </w:t>
            </w:r>
            <w:r w:rsidR="005E5735">
              <w:rPr>
                <w:i/>
              </w:rPr>
              <w:t>S-98</w:t>
            </w:r>
            <w:r w:rsidR="003B7860">
              <w:rPr>
                <w:i/>
              </w:rPr>
              <w:t>, Appendix C</w:t>
            </w:r>
          </w:p>
          <w:p w14:paraId="5CDB1DCF" w14:textId="58ADE552" w:rsidR="00564FD9" w:rsidRPr="00B07F0D" w:rsidRDefault="00564FD9" w:rsidP="00280DEE">
            <w:pPr>
              <w:rPr>
                <w:i/>
              </w:rPr>
            </w:pPr>
          </w:p>
        </w:tc>
      </w:tr>
      <w:tr w:rsidR="001A44D1" w14:paraId="0F37819F" w14:textId="77777777" w:rsidTr="002F7035">
        <w:trPr>
          <w:tblHeader/>
          <w:trPrChange w:id="2294" w:author="jonathan pritchard" w:date="2025-01-23T13:36:00Z" w16du:dateUtc="2025-01-23T13:36:00Z">
            <w:trPr>
              <w:tblHeader/>
            </w:trPr>
          </w:trPrChange>
        </w:trPr>
        <w:tc>
          <w:tcPr>
            <w:tcW w:w="9526" w:type="dxa"/>
            <w:gridSpan w:val="4"/>
            <w:shd w:val="clear" w:color="auto" w:fill="BFBFBF" w:themeFill="background1" w:themeFillShade="BF"/>
            <w:vAlign w:val="center"/>
            <w:tcPrChange w:id="2295" w:author="jonathan pritchard" w:date="2025-01-23T13:36:00Z" w16du:dateUtc="2025-01-23T13:36:00Z">
              <w:tcPr>
                <w:tcW w:w="9526" w:type="dxa"/>
                <w:gridSpan w:val="4"/>
                <w:shd w:val="clear" w:color="auto" w:fill="CCFFCC"/>
                <w:vAlign w:val="center"/>
              </w:tcPr>
            </w:tcPrChange>
          </w:tcPr>
          <w:p w14:paraId="4D45F0E6" w14:textId="77777777" w:rsidR="001A44D1" w:rsidRPr="004065B1" w:rsidRDefault="001A44D1" w:rsidP="00280DEE">
            <w:r w:rsidRPr="000A066E">
              <w:rPr>
                <w:b/>
              </w:rPr>
              <w:t>Setup</w:t>
            </w:r>
          </w:p>
        </w:tc>
      </w:tr>
      <w:tr w:rsidR="001A44D1" w14:paraId="6B7D9B2E" w14:textId="77777777" w:rsidTr="00280DEE">
        <w:trPr>
          <w:tblHeader/>
        </w:trPr>
        <w:tc>
          <w:tcPr>
            <w:tcW w:w="9526" w:type="dxa"/>
            <w:gridSpan w:val="4"/>
            <w:vAlign w:val="center"/>
          </w:tcPr>
          <w:p w14:paraId="5F7470F9" w14:textId="77777777" w:rsidR="001A44D1" w:rsidRDefault="001A44D1" w:rsidP="00280DEE">
            <w:pPr>
              <w:jc w:val="left"/>
              <w:rPr>
                <w:i/>
              </w:rPr>
            </w:pPr>
            <w:r>
              <w:rPr>
                <w:i/>
              </w:rPr>
              <w:t xml:space="preserve">As for </w:t>
            </w:r>
            <w:proofErr w:type="spellStart"/>
            <w:r>
              <w:rPr>
                <w:i/>
              </w:rPr>
              <w:t>UpdateStatusReportENC</w:t>
            </w:r>
            <w:proofErr w:type="spellEnd"/>
          </w:p>
          <w:p w14:paraId="111EF3DA" w14:textId="77777777" w:rsidR="001A44D1" w:rsidRPr="00EF287F" w:rsidRDefault="001A44D1" w:rsidP="00280DEE">
            <w:pPr>
              <w:jc w:val="left"/>
              <w:rPr>
                <w:i/>
              </w:rPr>
            </w:pPr>
          </w:p>
        </w:tc>
      </w:tr>
      <w:tr w:rsidR="001A44D1" w14:paraId="279DB461" w14:textId="77777777" w:rsidTr="002F7035">
        <w:trPr>
          <w:tblHeader/>
          <w:trPrChange w:id="2296" w:author="jonathan pritchard" w:date="2025-01-23T13:36:00Z" w16du:dateUtc="2025-01-23T13:36:00Z">
            <w:trPr>
              <w:tblHeader/>
            </w:trPr>
          </w:trPrChange>
        </w:trPr>
        <w:tc>
          <w:tcPr>
            <w:tcW w:w="9526" w:type="dxa"/>
            <w:gridSpan w:val="4"/>
            <w:shd w:val="clear" w:color="auto" w:fill="BFBFBF" w:themeFill="background1" w:themeFillShade="BF"/>
            <w:vAlign w:val="center"/>
            <w:tcPrChange w:id="2297" w:author="jonathan pritchard" w:date="2025-01-23T13:36:00Z" w16du:dateUtc="2025-01-23T13:36:00Z">
              <w:tcPr>
                <w:tcW w:w="9526" w:type="dxa"/>
                <w:gridSpan w:val="4"/>
                <w:shd w:val="clear" w:color="auto" w:fill="CCFFCC"/>
                <w:vAlign w:val="center"/>
              </w:tcPr>
            </w:tcPrChange>
          </w:tcPr>
          <w:p w14:paraId="4CB71B43" w14:textId="77777777" w:rsidR="001A44D1" w:rsidRPr="004065B1" w:rsidRDefault="001A44D1" w:rsidP="00280DEE">
            <w:r w:rsidRPr="000A066E">
              <w:rPr>
                <w:b/>
              </w:rPr>
              <w:t>Action</w:t>
            </w:r>
          </w:p>
        </w:tc>
      </w:tr>
      <w:tr w:rsidR="001A44D1" w14:paraId="21F88F29" w14:textId="77777777" w:rsidTr="00280DEE">
        <w:trPr>
          <w:tblHeader/>
        </w:trPr>
        <w:tc>
          <w:tcPr>
            <w:tcW w:w="9526" w:type="dxa"/>
            <w:gridSpan w:val="4"/>
            <w:vAlign w:val="center"/>
          </w:tcPr>
          <w:p w14:paraId="681DBB50" w14:textId="77777777" w:rsidR="001A44D1" w:rsidRDefault="001A44D1" w:rsidP="00280DEE">
            <w:pPr>
              <w:rPr>
                <w:i/>
              </w:rPr>
            </w:pPr>
            <w:r w:rsidRPr="00DC4578">
              <w:rPr>
                <w:i/>
              </w:rPr>
              <w:t>Ensure ECDIS has data installed</w:t>
            </w:r>
            <w:r>
              <w:rPr>
                <w:i/>
              </w:rPr>
              <w:t xml:space="preserve">. </w:t>
            </w:r>
            <w:r w:rsidRPr="00DC4578">
              <w:rPr>
                <w:i/>
              </w:rPr>
              <w:t>Locate and execute the Update Status Report and inspect output.</w:t>
            </w:r>
            <w:r>
              <w:rPr>
                <w:i/>
              </w:rPr>
              <w:t xml:space="preserve"> Select ENP Update Status report. </w:t>
            </w:r>
          </w:p>
          <w:p w14:paraId="57A7D03E" w14:textId="77777777" w:rsidR="001A44D1" w:rsidRDefault="001A44D1" w:rsidP="00280DEE">
            <w:pPr>
              <w:rPr>
                <w:i/>
              </w:rPr>
            </w:pPr>
          </w:p>
          <w:p w14:paraId="5BECAEBE" w14:textId="6975DA97" w:rsidR="001A44D1" w:rsidRPr="00B07F0D" w:rsidRDefault="001A44D1" w:rsidP="00280DEE">
            <w:pPr>
              <w:rPr>
                <w:i/>
              </w:rPr>
            </w:pPr>
            <w:r w:rsidRPr="00DC4578">
              <w:rPr>
                <w:i/>
              </w:rPr>
              <w:t>If ECDIS also supports route filtering of the Status Report then construct a route intersecting with the cells loaded and run the Status Report with the route filtered option.</w:t>
            </w:r>
          </w:p>
        </w:tc>
      </w:tr>
      <w:tr w:rsidR="001A44D1" w14:paraId="1C00EA36" w14:textId="77777777" w:rsidTr="002F7035">
        <w:trPr>
          <w:tblHeader/>
          <w:trPrChange w:id="2298" w:author="jonathan pritchard" w:date="2025-01-23T13:36:00Z" w16du:dateUtc="2025-01-23T13:36:00Z">
            <w:trPr>
              <w:tblHeader/>
            </w:trPr>
          </w:trPrChange>
        </w:trPr>
        <w:tc>
          <w:tcPr>
            <w:tcW w:w="9526" w:type="dxa"/>
            <w:gridSpan w:val="4"/>
            <w:shd w:val="clear" w:color="auto" w:fill="BFBFBF" w:themeFill="background1" w:themeFillShade="BF"/>
            <w:vAlign w:val="center"/>
            <w:tcPrChange w:id="2299" w:author="jonathan pritchard" w:date="2025-01-23T13:36:00Z" w16du:dateUtc="2025-01-23T13:36:00Z">
              <w:tcPr>
                <w:tcW w:w="9526" w:type="dxa"/>
                <w:gridSpan w:val="4"/>
                <w:shd w:val="clear" w:color="auto" w:fill="CCFFCC"/>
                <w:vAlign w:val="center"/>
              </w:tcPr>
            </w:tcPrChange>
          </w:tcPr>
          <w:p w14:paraId="5798CD18" w14:textId="77777777" w:rsidR="001A44D1" w:rsidRPr="004065B1" w:rsidRDefault="001A44D1" w:rsidP="00280DEE">
            <w:r w:rsidRPr="000A066E">
              <w:rPr>
                <w:b/>
              </w:rPr>
              <w:t>Results</w:t>
            </w:r>
          </w:p>
        </w:tc>
      </w:tr>
      <w:tr w:rsidR="001A44D1" w14:paraId="4A39544F" w14:textId="77777777" w:rsidTr="00280DEE">
        <w:trPr>
          <w:tblHeader/>
        </w:trPr>
        <w:tc>
          <w:tcPr>
            <w:tcW w:w="9526" w:type="dxa"/>
            <w:gridSpan w:val="4"/>
            <w:vAlign w:val="center"/>
          </w:tcPr>
          <w:p w14:paraId="6A25E0F2" w14:textId="77777777" w:rsidR="001A44D1" w:rsidRDefault="001A44D1" w:rsidP="00280DEE">
            <w:pPr>
              <w:jc w:val="left"/>
              <w:rPr>
                <w:rFonts w:cs="Arial"/>
                <w:i/>
                <w:iCs/>
                <w:position w:val="-1"/>
                <w:lang w:val="en-US"/>
              </w:rPr>
            </w:pPr>
          </w:p>
          <w:p w14:paraId="4A33A11E" w14:textId="77777777" w:rsidR="001A44D1" w:rsidRDefault="001A44D1" w:rsidP="00280DEE">
            <w:pPr>
              <w:jc w:val="left"/>
              <w:rPr>
                <w:i/>
              </w:rPr>
            </w:pPr>
            <w:r>
              <w:rPr>
                <w:i/>
              </w:rPr>
              <w:t>Verify that the update Status Report can be filtered to display only Electronic Navigational Publications with the following products shown</w:t>
            </w:r>
          </w:p>
          <w:p w14:paraId="39B8E9BE" w14:textId="77777777" w:rsidR="001A44D1" w:rsidRDefault="001A44D1" w:rsidP="00280DEE">
            <w:pPr>
              <w:jc w:val="left"/>
              <w:rPr>
                <w:rFonts w:cs="Arial"/>
                <w:i/>
                <w:iCs/>
                <w:position w:val="-1"/>
                <w:lang w:val="en-US"/>
              </w:rPr>
            </w:pPr>
          </w:p>
          <w:p w14:paraId="05EC02CE" w14:textId="77777777" w:rsidR="001A44D1" w:rsidRPr="001A44D1" w:rsidRDefault="001A44D1">
            <w:pPr>
              <w:pStyle w:val="ListParagraph"/>
              <w:numPr>
                <w:ilvl w:val="0"/>
                <w:numId w:val="56"/>
              </w:numPr>
              <w:jc w:val="left"/>
              <w:rPr>
                <w:rFonts w:cs="Arial"/>
                <w:i/>
                <w:iCs/>
                <w:position w:val="-1"/>
                <w:lang w:val="en-US"/>
              </w:rPr>
            </w:pPr>
            <w:r w:rsidRPr="001A44D1">
              <w:rPr>
                <w:rFonts w:cs="Arial"/>
                <w:i/>
                <w:iCs/>
                <w:position w:val="-1"/>
                <w:lang w:val="en-US"/>
              </w:rPr>
              <w:t>S-124</w:t>
            </w:r>
          </w:p>
          <w:p w14:paraId="4A345813" w14:textId="77777777" w:rsidR="001A44D1" w:rsidRDefault="001A44D1">
            <w:pPr>
              <w:pStyle w:val="ListParagraph"/>
              <w:numPr>
                <w:ilvl w:val="0"/>
                <w:numId w:val="56"/>
              </w:numPr>
              <w:jc w:val="left"/>
              <w:rPr>
                <w:rFonts w:cs="Arial"/>
                <w:i/>
                <w:iCs/>
                <w:position w:val="-1"/>
                <w:lang w:val="en-US"/>
              </w:rPr>
            </w:pPr>
            <w:r w:rsidRPr="001A44D1">
              <w:rPr>
                <w:rFonts w:cs="Arial"/>
                <w:i/>
                <w:iCs/>
                <w:position w:val="-1"/>
                <w:lang w:val="en-US"/>
              </w:rPr>
              <w:t>S-129</w:t>
            </w:r>
          </w:p>
          <w:p w14:paraId="5523B66E" w14:textId="77777777" w:rsidR="001A44D1" w:rsidRDefault="001A44D1" w:rsidP="00280DEE">
            <w:pPr>
              <w:jc w:val="left"/>
              <w:rPr>
                <w:rFonts w:cs="Arial"/>
                <w:i/>
                <w:iCs/>
                <w:position w:val="-1"/>
                <w:lang w:val="en-US"/>
              </w:rPr>
            </w:pPr>
          </w:p>
          <w:p w14:paraId="561A7885" w14:textId="625DD2F4" w:rsidR="001A44D1" w:rsidRDefault="001A44D1" w:rsidP="00280DEE">
            <w:pPr>
              <w:jc w:val="left"/>
              <w:rPr>
                <w:i/>
              </w:rPr>
            </w:pPr>
            <w:r w:rsidRPr="00DC4578">
              <w:rPr>
                <w:i/>
              </w:rPr>
              <w:t xml:space="preserve">The ECDIS should report the status of </w:t>
            </w:r>
            <w:r>
              <w:rPr>
                <w:i/>
              </w:rPr>
              <w:t>the ENP</w:t>
            </w:r>
            <w:r w:rsidRPr="00DC4578">
              <w:rPr>
                <w:i/>
              </w:rPr>
              <w:t xml:space="preserve"> </w:t>
            </w:r>
            <w:r>
              <w:rPr>
                <w:i/>
              </w:rPr>
              <w:t>datasets</w:t>
            </w:r>
            <w:r w:rsidRPr="00DC4578">
              <w:rPr>
                <w:i/>
              </w:rPr>
              <w:t xml:space="preserve"> loaded in accordance with</w:t>
            </w:r>
            <w:r>
              <w:rPr>
                <w:i/>
              </w:rPr>
              <w:t xml:space="preserve"> </w:t>
            </w:r>
            <w:r w:rsidR="005E5735">
              <w:rPr>
                <w:i/>
              </w:rPr>
              <w:t>S-98</w:t>
            </w:r>
            <w:r w:rsidR="003B7860">
              <w:rPr>
                <w:i/>
              </w:rPr>
              <w:t>, Appendix C</w:t>
            </w:r>
            <w:r w:rsidRPr="00DC4578">
              <w:rPr>
                <w:i/>
              </w:rPr>
              <w:t xml:space="preserve">. It should use the issue date of the </w:t>
            </w:r>
            <w:r>
              <w:rPr>
                <w:i/>
              </w:rPr>
              <w:t xml:space="preserve">latest delivered S-128 dataset </w:t>
            </w:r>
            <w:r w:rsidRPr="00DC4578">
              <w:rPr>
                <w:i/>
              </w:rPr>
              <w:t xml:space="preserve">as the reference date and should display its reference date as </w:t>
            </w:r>
            <w:r w:rsidRPr="006E4AB5">
              <w:rPr>
                <w:color w:val="FF0000"/>
              </w:rPr>
              <w:t>9</w:t>
            </w:r>
            <w:r w:rsidRPr="006E4AB5">
              <w:rPr>
                <w:color w:val="FF0000"/>
                <w:vertAlign w:val="superscript"/>
              </w:rPr>
              <w:t>th</w:t>
            </w:r>
            <w:r w:rsidRPr="006E4AB5">
              <w:rPr>
                <w:color w:val="FF0000"/>
              </w:rPr>
              <w:t xml:space="preserve"> February</w:t>
            </w:r>
            <w:r w:rsidRPr="00DC4578" w:rsidDel="00FC5A9F">
              <w:rPr>
                <w:i/>
              </w:rPr>
              <w:t xml:space="preserve"> </w:t>
            </w:r>
            <w:r w:rsidRPr="00DC4578">
              <w:rPr>
                <w:i/>
              </w:rPr>
              <w:t>20</w:t>
            </w:r>
            <w:r>
              <w:rPr>
                <w:i/>
              </w:rPr>
              <w:t>1</w:t>
            </w:r>
            <w:r w:rsidRPr="00DC4578">
              <w:rPr>
                <w:i/>
              </w:rPr>
              <w:t xml:space="preserve">9 . </w:t>
            </w:r>
          </w:p>
          <w:p w14:paraId="508E68FF" w14:textId="77777777" w:rsidR="001A44D1" w:rsidRDefault="001A44D1" w:rsidP="00280DEE">
            <w:pPr>
              <w:jc w:val="left"/>
              <w:rPr>
                <w:i/>
              </w:rPr>
            </w:pPr>
          </w:p>
          <w:p w14:paraId="025EE0F2" w14:textId="77777777" w:rsidR="001A44D1" w:rsidRDefault="001A44D1" w:rsidP="00280DEE">
            <w:pPr>
              <w:jc w:val="left"/>
              <w:rPr>
                <w:i/>
              </w:rPr>
            </w:pPr>
            <w:r w:rsidRPr="00DC4578">
              <w:rPr>
                <w:i/>
              </w:rPr>
              <w:t xml:space="preserve">The </w:t>
            </w:r>
            <w:r>
              <w:rPr>
                <w:i/>
              </w:rPr>
              <w:t xml:space="preserve">datasets </w:t>
            </w:r>
            <w:r w:rsidRPr="00DC4578">
              <w:rPr>
                <w:i/>
              </w:rPr>
              <w:t xml:space="preserve">should show in the report as “up to date”. Then reset the system time to a </w:t>
            </w:r>
            <w:r w:rsidRPr="006E4AB5">
              <w:rPr>
                <w:color w:val="FF0000"/>
              </w:rPr>
              <w:t>1</w:t>
            </w:r>
            <w:r w:rsidRPr="006E4AB5">
              <w:rPr>
                <w:color w:val="FF0000"/>
                <w:vertAlign w:val="superscript"/>
              </w:rPr>
              <w:t>st</w:t>
            </w:r>
            <w:r w:rsidRPr="006E4AB5">
              <w:rPr>
                <w:color w:val="FF0000"/>
              </w:rPr>
              <w:t xml:space="preserve"> April 20</w:t>
            </w:r>
            <w:r>
              <w:rPr>
                <w:color w:val="FF0000"/>
              </w:rPr>
              <w:t>1</w:t>
            </w:r>
            <w:r w:rsidRPr="006E4AB5">
              <w:rPr>
                <w:color w:val="FF0000"/>
              </w:rPr>
              <w:t>9</w:t>
            </w:r>
            <w:r>
              <w:t xml:space="preserve"> </w:t>
            </w:r>
            <w:r w:rsidRPr="00DC4578">
              <w:rPr>
                <w:i/>
              </w:rPr>
              <w:t xml:space="preserve">–rerun the report, all the </w:t>
            </w:r>
            <w:r>
              <w:rPr>
                <w:i/>
              </w:rPr>
              <w:t xml:space="preserve">datasets </w:t>
            </w:r>
            <w:r w:rsidRPr="00DC4578">
              <w:rPr>
                <w:i/>
              </w:rPr>
              <w:t>should show as “</w:t>
            </w:r>
            <w:r>
              <w:rPr>
                <w:i/>
              </w:rPr>
              <w:t>not up to date</w:t>
            </w:r>
            <w:r w:rsidRPr="00DC4578">
              <w:rPr>
                <w:i/>
              </w:rPr>
              <w:t>”.</w:t>
            </w:r>
          </w:p>
          <w:p w14:paraId="0CE86362" w14:textId="77777777" w:rsidR="001A44D1" w:rsidRPr="001A44D1" w:rsidRDefault="001A44D1" w:rsidP="00280DEE">
            <w:pPr>
              <w:jc w:val="left"/>
              <w:rPr>
                <w:rFonts w:cs="Arial"/>
                <w:i/>
                <w:iCs/>
                <w:position w:val="-1"/>
                <w:lang w:val="en-US"/>
              </w:rPr>
            </w:pPr>
          </w:p>
        </w:tc>
      </w:tr>
    </w:tbl>
    <w:p w14:paraId="34B1D044" w14:textId="77777777" w:rsidR="001A44D1" w:rsidRDefault="001A44D1" w:rsidP="00C32DB8"/>
    <w:p w14:paraId="06A52133" w14:textId="7165436B" w:rsidR="00A97069" w:rsidRPr="007E2CFE" w:rsidRDefault="00A97069" w:rsidP="00A97069">
      <w:pPr>
        <w:pStyle w:val="Heading3"/>
      </w:pPr>
      <w:bookmarkStart w:id="2300" w:name="_Toc189647824"/>
      <w:r>
        <w:lastRenderedPageBreak/>
        <w:t>Missing Revision information.</w:t>
      </w:r>
      <w:bookmarkEnd w:id="2300"/>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2301" w:author="jonathan pritchard" w:date="2025-01-23T13:36:00Z" w16du:dateUtc="2025-01-23T13:36: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290"/>
        <w:gridCol w:w="2662"/>
        <w:gridCol w:w="2292"/>
        <w:gridCol w:w="2282"/>
        <w:tblGridChange w:id="2302">
          <w:tblGrid>
            <w:gridCol w:w="2290"/>
            <w:gridCol w:w="2662"/>
            <w:gridCol w:w="2292"/>
            <w:gridCol w:w="2282"/>
          </w:tblGrid>
        </w:tblGridChange>
      </w:tblGrid>
      <w:tr w:rsidR="00A97069" w14:paraId="10EC6949" w14:textId="77777777" w:rsidTr="00FC7722">
        <w:trPr>
          <w:trHeight w:val="454"/>
          <w:tblHeader/>
          <w:trPrChange w:id="2303" w:author="jonathan pritchard" w:date="2025-01-23T13:36:00Z" w16du:dateUtc="2025-01-23T13:36:00Z">
            <w:trPr>
              <w:trHeight w:val="454"/>
              <w:tblHeader/>
            </w:trPr>
          </w:trPrChange>
        </w:trPr>
        <w:tc>
          <w:tcPr>
            <w:tcW w:w="2381" w:type="dxa"/>
            <w:shd w:val="clear" w:color="auto" w:fill="BFBFBF" w:themeFill="background1" w:themeFillShade="BF"/>
            <w:vAlign w:val="center"/>
            <w:tcPrChange w:id="2304" w:author="jonathan pritchard" w:date="2025-01-23T13:36:00Z" w16du:dateUtc="2025-01-23T13:36:00Z">
              <w:tcPr>
                <w:tcW w:w="2381" w:type="dxa"/>
                <w:shd w:val="clear" w:color="auto" w:fill="CCFFCC"/>
                <w:vAlign w:val="center"/>
              </w:tcPr>
            </w:tcPrChange>
          </w:tcPr>
          <w:p w14:paraId="07F75FB9" w14:textId="77777777" w:rsidR="00A97069" w:rsidRPr="004065B1" w:rsidRDefault="00A97069" w:rsidP="00280DEE">
            <w:r w:rsidRPr="000A066E">
              <w:rPr>
                <w:b/>
              </w:rPr>
              <w:t>Test Reference</w:t>
            </w:r>
          </w:p>
        </w:tc>
        <w:tc>
          <w:tcPr>
            <w:tcW w:w="2381" w:type="dxa"/>
            <w:shd w:val="clear" w:color="auto" w:fill="FFFFFF" w:themeFill="background1"/>
            <w:vAlign w:val="center"/>
            <w:tcPrChange w:id="2305" w:author="jonathan pritchard" w:date="2025-01-23T13:36:00Z" w16du:dateUtc="2025-01-23T13:36:00Z">
              <w:tcPr>
                <w:tcW w:w="2381" w:type="dxa"/>
                <w:shd w:val="clear" w:color="auto" w:fill="CCFFCC"/>
                <w:vAlign w:val="center"/>
              </w:tcPr>
            </w:tcPrChange>
          </w:tcPr>
          <w:p w14:paraId="381FE68B" w14:textId="6C149874" w:rsidR="00A97069" w:rsidRPr="004065B1" w:rsidRDefault="00A97069" w:rsidP="00280DEE">
            <w:proofErr w:type="spellStart"/>
            <w:r>
              <w:t>MissingRevisionInformation</w:t>
            </w:r>
            <w:proofErr w:type="spellEnd"/>
          </w:p>
        </w:tc>
        <w:tc>
          <w:tcPr>
            <w:tcW w:w="2382" w:type="dxa"/>
            <w:shd w:val="clear" w:color="auto" w:fill="BFBFBF" w:themeFill="background1" w:themeFillShade="BF"/>
            <w:vAlign w:val="center"/>
            <w:tcPrChange w:id="2306" w:author="jonathan pritchard" w:date="2025-01-23T13:36:00Z" w16du:dateUtc="2025-01-23T13:36:00Z">
              <w:tcPr>
                <w:tcW w:w="2382" w:type="dxa"/>
                <w:shd w:val="clear" w:color="auto" w:fill="CCFFCC"/>
                <w:vAlign w:val="center"/>
              </w:tcPr>
            </w:tcPrChange>
          </w:tcPr>
          <w:p w14:paraId="3ADC2E06" w14:textId="77777777" w:rsidR="00A97069" w:rsidRPr="004065B1" w:rsidRDefault="00A97069" w:rsidP="00280DEE">
            <w:r w:rsidRPr="000A066E">
              <w:rPr>
                <w:b/>
              </w:rPr>
              <w:t>IHO Reference</w:t>
            </w:r>
          </w:p>
        </w:tc>
        <w:tc>
          <w:tcPr>
            <w:tcW w:w="2382" w:type="dxa"/>
            <w:shd w:val="clear" w:color="auto" w:fill="FFFFFF" w:themeFill="background1"/>
            <w:vAlign w:val="center"/>
            <w:tcPrChange w:id="2307" w:author="jonathan pritchard" w:date="2025-01-23T13:36:00Z" w16du:dateUtc="2025-01-23T13:36:00Z">
              <w:tcPr>
                <w:tcW w:w="2382" w:type="dxa"/>
                <w:shd w:val="clear" w:color="auto" w:fill="CCFFCC"/>
                <w:vAlign w:val="center"/>
              </w:tcPr>
            </w:tcPrChange>
          </w:tcPr>
          <w:p w14:paraId="2BDE799E" w14:textId="01B04B45" w:rsidR="00A97069" w:rsidRPr="004065B1" w:rsidRDefault="005E5735" w:rsidP="00280DEE">
            <w:r>
              <w:t>S-98</w:t>
            </w:r>
            <w:r w:rsidR="001A5E8E">
              <w:t>, Appendix C</w:t>
            </w:r>
          </w:p>
        </w:tc>
      </w:tr>
      <w:tr w:rsidR="00A97069" w14:paraId="1E277B6F" w14:textId="77777777" w:rsidTr="002F7035">
        <w:trPr>
          <w:tblHeader/>
          <w:trPrChange w:id="2308" w:author="jonathan pritchard" w:date="2025-01-23T13:36:00Z" w16du:dateUtc="2025-01-23T13:36:00Z">
            <w:trPr>
              <w:tblHeader/>
            </w:trPr>
          </w:trPrChange>
        </w:trPr>
        <w:tc>
          <w:tcPr>
            <w:tcW w:w="9526" w:type="dxa"/>
            <w:gridSpan w:val="4"/>
            <w:shd w:val="clear" w:color="auto" w:fill="BFBFBF" w:themeFill="background1" w:themeFillShade="BF"/>
            <w:vAlign w:val="center"/>
            <w:tcPrChange w:id="2309" w:author="jonathan pritchard" w:date="2025-01-23T13:36:00Z" w16du:dateUtc="2025-01-23T13:36:00Z">
              <w:tcPr>
                <w:tcW w:w="9526" w:type="dxa"/>
                <w:gridSpan w:val="4"/>
                <w:shd w:val="clear" w:color="auto" w:fill="CCFFCC"/>
                <w:vAlign w:val="center"/>
              </w:tcPr>
            </w:tcPrChange>
          </w:tcPr>
          <w:p w14:paraId="588FC28D" w14:textId="77777777" w:rsidR="00A97069" w:rsidRDefault="00A97069" w:rsidP="00280DEE">
            <w:r w:rsidRPr="000A066E">
              <w:rPr>
                <w:b/>
              </w:rPr>
              <w:t>Test description</w:t>
            </w:r>
          </w:p>
        </w:tc>
      </w:tr>
      <w:tr w:rsidR="00A97069" w14:paraId="7C1192DD" w14:textId="77777777" w:rsidTr="00280DEE">
        <w:trPr>
          <w:tblHeader/>
        </w:trPr>
        <w:tc>
          <w:tcPr>
            <w:tcW w:w="9526" w:type="dxa"/>
            <w:gridSpan w:val="4"/>
            <w:vAlign w:val="center"/>
          </w:tcPr>
          <w:p w14:paraId="6BB70D7D" w14:textId="77777777" w:rsidR="00A97069" w:rsidRDefault="00A97069" w:rsidP="00280DEE">
            <w:pPr>
              <w:rPr>
                <w:i/>
              </w:rPr>
            </w:pPr>
          </w:p>
          <w:p w14:paraId="688D6F24" w14:textId="717709AB" w:rsidR="00A97069" w:rsidRDefault="00A97069" w:rsidP="00280DEE">
            <w:pPr>
              <w:rPr>
                <w:i/>
              </w:rPr>
            </w:pPr>
            <w:r w:rsidRPr="00B07F0D">
              <w:rPr>
                <w:i/>
              </w:rPr>
              <w:t>This test checks tha</w:t>
            </w:r>
            <w:r w:rsidR="00564FD9">
              <w:rPr>
                <w:i/>
              </w:rPr>
              <w:t>t the ECDIS correctly marks datasets as unknown when no revision information is available)</w:t>
            </w:r>
          </w:p>
          <w:p w14:paraId="14EDA64D" w14:textId="77777777" w:rsidR="00A97069" w:rsidRPr="00B07F0D" w:rsidRDefault="00A97069" w:rsidP="00280DEE">
            <w:pPr>
              <w:rPr>
                <w:i/>
              </w:rPr>
            </w:pPr>
          </w:p>
        </w:tc>
      </w:tr>
      <w:tr w:rsidR="00A97069" w14:paraId="2296E46B" w14:textId="77777777" w:rsidTr="002F7035">
        <w:trPr>
          <w:tblHeader/>
          <w:trPrChange w:id="2310" w:author="jonathan pritchard" w:date="2025-01-23T13:36:00Z" w16du:dateUtc="2025-01-23T13:36:00Z">
            <w:trPr>
              <w:tblHeader/>
            </w:trPr>
          </w:trPrChange>
        </w:trPr>
        <w:tc>
          <w:tcPr>
            <w:tcW w:w="9526" w:type="dxa"/>
            <w:gridSpan w:val="4"/>
            <w:shd w:val="clear" w:color="auto" w:fill="BFBFBF" w:themeFill="background1" w:themeFillShade="BF"/>
            <w:vAlign w:val="center"/>
            <w:tcPrChange w:id="2311" w:author="jonathan pritchard" w:date="2025-01-23T13:36:00Z" w16du:dateUtc="2025-01-23T13:36:00Z">
              <w:tcPr>
                <w:tcW w:w="9526" w:type="dxa"/>
                <w:gridSpan w:val="4"/>
                <w:shd w:val="clear" w:color="auto" w:fill="CCFFCC"/>
                <w:vAlign w:val="center"/>
              </w:tcPr>
            </w:tcPrChange>
          </w:tcPr>
          <w:p w14:paraId="493C1FA5" w14:textId="77777777" w:rsidR="00A97069" w:rsidRPr="004065B1" w:rsidRDefault="00A97069" w:rsidP="00280DEE">
            <w:r w:rsidRPr="000A066E">
              <w:rPr>
                <w:b/>
              </w:rPr>
              <w:t>Setup</w:t>
            </w:r>
          </w:p>
        </w:tc>
      </w:tr>
      <w:tr w:rsidR="00A97069" w14:paraId="782752DB" w14:textId="77777777" w:rsidTr="00280DEE">
        <w:trPr>
          <w:tblHeader/>
        </w:trPr>
        <w:tc>
          <w:tcPr>
            <w:tcW w:w="9526" w:type="dxa"/>
            <w:gridSpan w:val="4"/>
            <w:vAlign w:val="center"/>
          </w:tcPr>
          <w:p w14:paraId="413D3D23" w14:textId="48020CEE" w:rsidR="00A97069" w:rsidRDefault="00A97069" w:rsidP="00280DEE">
            <w:pPr>
              <w:rPr>
                <w:i/>
              </w:rPr>
            </w:pPr>
          </w:p>
          <w:p w14:paraId="655F3D22" w14:textId="0D9F3108" w:rsidR="00A97069" w:rsidRPr="008C03C1" w:rsidRDefault="008C03C1" w:rsidP="008C03C1">
            <w:pPr>
              <w:rPr>
                <w:b/>
                <w:bCs/>
                <w:i/>
              </w:rPr>
            </w:pPr>
            <w:r w:rsidRPr="008C03C1">
              <w:rPr>
                <w:i/>
              </w:rPr>
              <w:t xml:space="preserve">Load the exchange set </w:t>
            </w:r>
            <w:proofErr w:type="spellStart"/>
            <w:r w:rsidR="00A97069" w:rsidRPr="008C03C1">
              <w:rPr>
                <w:b/>
                <w:bCs/>
                <w:i/>
              </w:rPr>
              <w:t>MissingRevisionInformation</w:t>
            </w:r>
            <w:proofErr w:type="spellEnd"/>
          </w:p>
          <w:p w14:paraId="11B91DE4" w14:textId="77777777" w:rsidR="00A97069" w:rsidRDefault="00A97069" w:rsidP="00280DEE">
            <w:pPr>
              <w:jc w:val="left"/>
              <w:rPr>
                <w:i/>
              </w:rPr>
            </w:pPr>
          </w:p>
          <w:p w14:paraId="05BC73D2" w14:textId="187B1005" w:rsidR="00A97069" w:rsidRDefault="00A97069" w:rsidP="00280DEE">
            <w:pPr>
              <w:jc w:val="left"/>
              <w:rPr>
                <w:i/>
              </w:rPr>
            </w:pPr>
            <w:r>
              <w:rPr>
                <w:i/>
              </w:rPr>
              <w:t>This exchange set contains no revision information..</w:t>
            </w:r>
          </w:p>
          <w:p w14:paraId="29B3F769" w14:textId="77777777" w:rsidR="00A97069" w:rsidRPr="00EF287F" w:rsidRDefault="00A97069" w:rsidP="00280DEE">
            <w:pPr>
              <w:jc w:val="left"/>
              <w:rPr>
                <w:i/>
              </w:rPr>
            </w:pPr>
          </w:p>
        </w:tc>
      </w:tr>
      <w:tr w:rsidR="00A97069" w14:paraId="50618613" w14:textId="77777777" w:rsidTr="002F7035">
        <w:trPr>
          <w:tblHeader/>
          <w:trPrChange w:id="2312" w:author="jonathan pritchard" w:date="2025-01-23T13:36:00Z" w16du:dateUtc="2025-01-23T13:36:00Z">
            <w:trPr>
              <w:tblHeader/>
            </w:trPr>
          </w:trPrChange>
        </w:trPr>
        <w:tc>
          <w:tcPr>
            <w:tcW w:w="9526" w:type="dxa"/>
            <w:gridSpan w:val="4"/>
            <w:shd w:val="clear" w:color="auto" w:fill="BFBFBF" w:themeFill="background1" w:themeFillShade="BF"/>
            <w:vAlign w:val="center"/>
            <w:tcPrChange w:id="2313" w:author="jonathan pritchard" w:date="2025-01-23T13:36:00Z" w16du:dateUtc="2025-01-23T13:36:00Z">
              <w:tcPr>
                <w:tcW w:w="9526" w:type="dxa"/>
                <w:gridSpan w:val="4"/>
                <w:shd w:val="clear" w:color="auto" w:fill="CCFFCC"/>
                <w:vAlign w:val="center"/>
              </w:tcPr>
            </w:tcPrChange>
          </w:tcPr>
          <w:p w14:paraId="17A281FD" w14:textId="77777777" w:rsidR="00A97069" w:rsidRPr="004065B1" w:rsidRDefault="00A97069" w:rsidP="00280DEE">
            <w:r w:rsidRPr="000A066E">
              <w:rPr>
                <w:b/>
              </w:rPr>
              <w:t>Action</w:t>
            </w:r>
          </w:p>
        </w:tc>
      </w:tr>
      <w:tr w:rsidR="00A97069" w14:paraId="5B7E428C" w14:textId="77777777" w:rsidTr="00280DEE">
        <w:trPr>
          <w:tblHeader/>
        </w:trPr>
        <w:tc>
          <w:tcPr>
            <w:tcW w:w="9526" w:type="dxa"/>
            <w:gridSpan w:val="4"/>
            <w:vAlign w:val="center"/>
          </w:tcPr>
          <w:p w14:paraId="48616576" w14:textId="03EF5BDB" w:rsidR="00A97069" w:rsidRPr="00B07F0D" w:rsidRDefault="008C03C1" w:rsidP="00280DEE">
            <w:pPr>
              <w:rPr>
                <w:i/>
              </w:rPr>
            </w:pPr>
            <w:r w:rsidRPr="00DC4578">
              <w:rPr>
                <w:i/>
              </w:rPr>
              <w:t>Ensure ECDIS has data installed</w:t>
            </w:r>
            <w:r>
              <w:rPr>
                <w:i/>
              </w:rPr>
              <w:t xml:space="preserve">. </w:t>
            </w:r>
            <w:r w:rsidRPr="00DC4578">
              <w:rPr>
                <w:i/>
              </w:rPr>
              <w:t>Locate and execute the Update Status Report and inspect output.</w:t>
            </w:r>
          </w:p>
        </w:tc>
      </w:tr>
      <w:tr w:rsidR="00A97069" w14:paraId="480A4C16" w14:textId="77777777" w:rsidTr="002F7035">
        <w:trPr>
          <w:tblHeader/>
          <w:trPrChange w:id="2314" w:author="jonathan pritchard" w:date="2025-01-23T13:36:00Z" w16du:dateUtc="2025-01-23T13:36:00Z">
            <w:trPr>
              <w:tblHeader/>
            </w:trPr>
          </w:trPrChange>
        </w:trPr>
        <w:tc>
          <w:tcPr>
            <w:tcW w:w="9526" w:type="dxa"/>
            <w:gridSpan w:val="4"/>
            <w:shd w:val="clear" w:color="auto" w:fill="BFBFBF" w:themeFill="background1" w:themeFillShade="BF"/>
            <w:vAlign w:val="center"/>
            <w:tcPrChange w:id="2315" w:author="jonathan pritchard" w:date="2025-01-23T13:36:00Z" w16du:dateUtc="2025-01-23T13:36:00Z">
              <w:tcPr>
                <w:tcW w:w="9526" w:type="dxa"/>
                <w:gridSpan w:val="4"/>
                <w:shd w:val="clear" w:color="auto" w:fill="CCFFCC"/>
                <w:vAlign w:val="center"/>
              </w:tcPr>
            </w:tcPrChange>
          </w:tcPr>
          <w:p w14:paraId="15CBD72B" w14:textId="77777777" w:rsidR="00A97069" w:rsidRPr="004065B1" w:rsidRDefault="00A97069" w:rsidP="00280DEE">
            <w:r w:rsidRPr="000A066E">
              <w:rPr>
                <w:b/>
              </w:rPr>
              <w:t>Results</w:t>
            </w:r>
          </w:p>
        </w:tc>
      </w:tr>
      <w:tr w:rsidR="00A97069" w14:paraId="1998F479" w14:textId="77777777" w:rsidTr="00280DEE">
        <w:trPr>
          <w:tblHeader/>
        </w:trPr>
        <w:tc>
          <w:tcPr>
            <w:tcW w:w="9526" w:type="dxa"/>
            <w:gridSpan w:val="4"/>
            <w:vAlign w:val="center"/>
          </w:tcPr>
          <w:p w14:paraId="4E15BC10" w14:textId="77777777" w:rsidR="00A97069" w:rsidRDefault="00A97069" w:rsidP="00280DEE">
            <w:pPr>
              <w:jc w:val="left"/>
              <w:rPr>
                <w:rFonts w:cs="Arial"/>
                <w:i/>
                <w:iCs/>
                <w:position w:val="-1"/>
                <w:lang w:val="en-US"/>
              </w:rPr>
            </w:pPr>
          </w:p>
          <w:p w14:paraId="32DC8403" w14:textId="4EA0A157" w:rsidR="00A97069" w:rsidRPr="00B07F0D" w:rsidRDefault="008C03C1" w:rsidP="00A97069">
            <w:pPr>
              <w:jc w:val="left"/>
              <w:rPr>
                <w:rFonts w:cs="Arial"/>
                <w:i/>
                <w:iCs/>
                <w:position w:val="-1"/>
                <w:lang w:val="en-US"/>
              </w:rPr>
            </w:pPr>
            <w:r>
              <w:rPr>
                <w:i/>
              </w:rPr>
              <w:t>Verify that all cells are marked as “</w:t>
            </w:r>
            <w:r w:rsidR="001A5E8E">
              <w:rPr>
                <w:i/>
              </w:rPr>
              <w:t>Unknown</w:t>
            </w:r>
            <w:r>
              <w:rPr>
                <w:i/>
              </w:rPr>
              <w:t>”</w:t>
            </w:r>
            <w:r w:rsidR="001A5E8E">
              <w:rPr>
                <w:i/>
              </w:rPr>
              <w:t xml:space="preserve"> in accordance with S-98 Appendix C</w:t>
            </w:r>
          </w:p>
          <w:p w14:paraId="119EF13A" w14:textId="54D860AC" w:rsidR="00A97069" w:rsidRPr="00B07F0D" w:rsidRDefault="00A97069" w:rsidP="00280DEE">
            <w:pPr>
              <w:jc w:val="left"/>
              <w:rPr>
                <w:rFonts w:cs="Arial"/>
                <w:i/>
                <w:iCs/>
                <w:position w:val="-1"/>
                <w:lang w:val="en-US"/>
              </w:rPr>
            </w:pPr>
          </w:p>
        </w:tc>
      </w:tr>
    </w:tbl>
    <w:p w14:paraId="7617C93A" w14:textId="44223FD8" w:rsidR="005B4573" w:rsidRDefault="005B4573" w:rsidP="005B4573"/>
    <w:p w14:paraId="7BB7BAC9" w14:textId="7F6DABDC" w:rsidR="00A97069" w:rsidRPr="007E2CFE" w:rsidRDefault="00A97069" w:rsidP="00A97069">
      <w:pPr>
        <w:pStyle w:val="Heading3"/>
      </w:pPr>
      <w:bookmarkStart w:id="2316" w:name="_Toc189647825"/>
      <w:r>
        <w:t>Multiple Revision Information.</w:t>
      </w:r>
      <w:bookmarkEnd w:id="2316"/>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2317" w:author="jonathan pritchard" w:date="2025-01-23T13:36:00Z" w16du:dateUtc="2025-01-23T13:36: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297"/>
        <w:gridCol w:w="2673"/>
        <w:gridCol w:w="2299"/>
        <w:gridCol w:w="2257"/>
        <w:tblGridChange w:id="2318">
          <w:tblGrid>
            <w:gridCol w:w="2297"/>
            <w:gridCol w:w="2673"/>
            <w:gridCol w:w="2299"/>
            <w:gridCol w:w="2257"/>
          </w:tblGrid>
        </w:tblGridChange>
      </w:tblGrid>
      <w:tr w:rsidR="00A97069" w14:paraId="3925AC69" w14:textId="77777777" w:rsidTr="00FC7722">
        <w:trPr>
          <w:trHeight w:val="454"/>
          <w:tblHeader/>
          <w:trPrChange w:id="2319" w:author="jonathan pritchard" w:date="2025-01-23T13:36:00Z" w16du:dateUtc="2025-01-23T13:36:00Z">
            <w:trPr>
              <w:trHeight w:val="454"/>
              <w:tblHeader/>
            </w:trPr>
          </w:trPrChange>
        </w:trPr>
        <w:tc>
          <w:tcPr>
            <w:tcW w:w="2297" w:type="dxa"/>
            <w:shd w:val="clear" w:color="auto" w:fill="BFBFBF" w:themeFill="background1" w:themeFillShade="BF"/>
            <w:vAlign w:val="center"/>
            <w:tcPrChange w:id="2320" w:author="jonathan pritchard" w:date="2025-01-23T13:36:00Z" w16du:dateUtc="2025-01-23T13:36:00Z">
              <w:tcPr>
                <w:tcW w:w="2297" w:type="dxa"/>
                <w:shd w:val="clear" w:color="auto" w:fill="CCFFCC"/>
                <w:vAlign w:val="center"/>
              </w:tcPr>
            </w:tcPrChange>
          </w:tcPr>
          <w:p w14:paraId="5285BAD0" w14:textId="77777777" w:rsidR="00A97069" w:rsidRPr="004065B1" w:rsidRDefault="00A97069" w:rsidP="00280DEE">
            <w:r w:rsidRPr="000A066E">
              <w:rPr>
                <w:b/>
              </w:rPr>
              <w:t>Test Reference</w:t>
            </w:r>
          </w:p>
        </w:tc>
        <w:tc>
          <w:tcPr>
            <w:tcW w:w="2673" w:type="dxa"/>
            <w:shd w:val="clear" w:color="auto" w:fill="FFFFFF" w:themeFill="background1"/>
            <w:vAlign w:val="center"/>
            <w:tcPrChange w:id="2321" w:author="jonathan pritchard" w:date="2025-01-23T13:36:00Z" w16du:dateUtc="2025-01-23T13:36:00Z">
              <w:tcPr>
                <w:tcW w:w="2673" w:type="dxa"/>
                <w:shd w:val="clear" w:color="auto" w:fill="CCFFCC"/>
                <w:vAlign w:val="center"/>
              </w:tcPr>
            </w:tcPrChange>
          </w:tcPr>
          <w:p w14:paraId="6F5C98E6" w14:textId="0E0BFD04" w:rsidR="00A97069" w:rsidRPr="004065B1" w:rsidRDefault="00A97069" w:rsidP="00280DEE">
            <w:proofErr w:type="spellStart"/>
            <w:r>
              <w:t>MultipleRevisionInformation</w:t>
            </w:r>
            <w:proofErr w:type="spellEnd"/>
          </w:p>
        </w:tc>
        <w:tc>
          <w:tcPr>
            <w:tcW w:w="2299" w:type="dxa"/>
            <w:shd w:val="clear" w:color="auto" w:fill="BFBFBF" w:themeFill="background1" w:themeFillShade="BF"/>
            <w:vAlign w:val="center"/>
            <w:tcPrChange w:id="2322" w:author="jonathan pritchard" w:date="2025-01-23T13:36:00Z" w16du:dateUtc="2025-01-23T13:36:00Z">
              <w:tcPr>
                <w:tcW w:w="2299" w:type="dxa"/>
                <w:shd w:val="clear" w:color="auto" w:fill="CCFFCC"/>
                <w:vAlign w:val="center"/>
              </w:tcPr>
            </w:tcPrChange>
          </w:tcPr>
          <w:p w14:paraId="4E629981" w14:textId="77777777" w:rsidR="00A97069" w:rsidRPr="004065B1" w:rsidRDefault="00A97069" w:rsidP="00280DEE">
            <w:r w:rsidRPr="000A066E">
              <w:rPr>
                <w:b/>
              </w:rPr>
              <w:t>IHO Reference</w:t>
            </w:r>
          </w:p>
        </w:tc>
        <w:tc>
          <w:tcPr>
            <w:tcW w:w="2257" w:type="dxa"/>
            <w:shd w:val="clear" w:color="auto" w:fill="FFFFFF" w:themeFill="background1"/>
            <w:vAlign w:val="center"/>
            <w:tcPrChange w:id="2323" w:author="jonathan pritchard" w:date="2025-01-23T13:36:00Z" w16du:dateUtc="2025-01-23T13:36:00Z">
              <w:tcPr>
                <w:tcW w:w="2257" w:type="dxa"/>
                <w:shd w:val="clear" w:color="auto" w:fill="CCFFCC"/>
                <w:vAlign w:val="center"/>
              </w:tcPr>
            </w:tcPrChange>
          </w:tcPr>
          <w:p w14:paraId="37A7BDB5" w14:textId="3FA28B06" w:rsidR="00A97069" w:rsidRPr="004065B1" w:rsidRDefault="005E5735" w:rsidP="00280DEE">
            <w:r>
              <w:t>S-98</w:t>
            </w:r>
            <w:r w:rsidR="001A5E8E">
              <w:t>, Appendix C</w:t>
            </w:r>
          </w:p>
        </w:tc>
      </w:tr>
      <w:tr w:rsidR="00A97069" w14:paraId="32DB9DE5" w14:textId="77777777" w:rsidTr="002F7035">
        <w:trPr>
          <w:tblHeader/>
          <w:trPrChange w:id="2324" w:author="jonathan pritchard" w:date="2025-01-23T13:36:00Z" w16du:dateUtc="2025-01-23T13:36:00Z">
            <w:trPr>
              <w:tblHeader/>
            </w:trPr>
          </w:trPrChange>
        </w:trPr>
        <w:tc>
          <w:tcPr>
            <w:tcW w:w="9526" w:type="dxa"/>
            <w:gridSpan w:val="4"/>
            <w:shd w:val="clear" w:color="auto" w:fill="BFBFBF" w:themeFill="background1" w:themeFillShade="BF"/>
            <w:vAlign w:val="center"/>
            <w:tcPrChange w:id="2325" w:author="jonathan pritchard" w:date="2025-01-23T13:36:00Z" w16du:dateUtc="2025-01-23T13:36:00Z">
              <w:tcPr>
                <w:tcW w:w="9526" w:type="dxa"/>
                <w:gridSpan w:val="4"/>
                <w:shd w:val="clear" w:color="auto" w:fill="CCFFCC"/>
                <w:vAlign w:val="center"/>
              </w:tcPr>
            </w:tcPrChange>
          </w:tcPr>
          <w:p w14:paraId="755401F2" w14:textId="77777777" w:rsidR="00A97069" w:rsidRDefault="00A97069" w:rsidP="00280DEE">
            <w:r w:rsidRPr="000A066E">
              <w:rPr>
                <w:b/>
              </w:rPr>
              <w:t>Test description</w:t>
            </w:r>
          </w:p>
        </w:tc>
      </w:tr>
      <w:tr w:rsidR="00A97069" w14:paraId="6931BD52" w14:textId="77777777" w:rsidTr="00280DEE">
        <w:trPr>
          <w:tblHeader/>
        </w:trPr>
        <w:tc>
          <w:tcPr>
            <w:tcW w:w="9526" w:type="dxa"/>
            <w:gridSpan w:val="4"/>
            <w:vAlign w:val="center"/>
          </w:tcPr>
          <w:p w14:paraId="2E453322" w14:textId="77777777" w:rsidR="00A97069" w:rsidRDefault="00A97069" w:rsidP="00280DEE">
            <w:pPr>
              <w:rPr>
                <w:i/>
              </w:rPr>
            </w:pPr>
          </w:p>
          <w:p w14:paraId="2FC76A22" w14:textId="585CD6BF" w:rsidR="00A97069" w:rsidRDefault="00A97069" w:rsidP="00280DEE">
            <w:pPr>
              <w:rPr>
                <w:i/>
              </w:rPr>
            </w:pPr>
            <w:r w:rsidRPr="00B07F0D">
              <w:rPr>
                <w:i/>
              </w:rPr>
              <w:t>This test checks that</w:t>
            </w:r>
            <w:r w:rsidR="008C03C1">
              <w:rPr>
                <w:i/>
              </w:rPr>
              <w:t xml:space="preserve"> the ECDIS is able to merge multiple sources of revision information (encoded in the S-128 datasets) together.</w:t>
            </w:r>
          </w:p>
          <w:p w14:paraId="103F5878" w14:textId="77777777" w:rsidR="00A97069" w:rsidRPr="00B07F0D" w:rsidRDefault="00A97069" w:rsidP="00280DEE">
            <w:pPr>
              <w:rPr>
                <w:i/>
              </w:rPr>
            </w:pPr>
          </w:p>
        </w:tc>
      </w:tr>
      <w:tr w:rsidR="00A97069" w14:paraId="0647DD8A" w14:textId="77777777" w:rsidTr="002F7035">
        <w:trPr>
          <w:tblHeader/>
          <w:trPrChange w:id="2326" w:author="jonathan pritchard" w:date="2025-01-23T13:36:00Z" w16du:dateUtc="2025-01-23T13:36:00Z">
            <w:trPr>
              <w:tblHeader/>
            </w:trPr>
          </w:trPrChange>
        </w:trPr>
        <w:tc>
          <w:tcPr>
            <w:tcW w:w="9526" w:type="dxa"/>
            <w:gridSpan w:val="4"/>
            <w:shd w:val="clear" w:color="auto" w:fill="BFBFBF" w:themeFill="background1" w:themeFillShade="BF"/>
            <w:vAlign w:val="center"/>
            <w:tcPrChange w:id="2327" w:author="jonathan pritchard" w:date="2025-01-23T13:36:00Z" w16du:dateUtc="2025-01-23T13:36:00Z">
              <w:tcPr>
                <w:tcW w:w="9526" w:type="dxa"/>
                <w:gridSpan w:val="4"/>
                <w:shd w:val="clear" w:color="auto" w:fill="CCFFCC"/>
                <w:vAlign w:val="center"/>
              </w:tcPr>
            </w:tcPrChange>
          </w:tcPr>
          <w:p w14:paraId="3438E8CD" w14:textId="77777777" w:rsidR="00A97069" w:rsidRPr="004065B1" w:rsidRDefault="00A97069" w:rsidP="00280DEE">
            <w:r w:rsidRPr="000A066E">
              <w:rPr>
                <w:b/>
              </w:rPr>
              <w:t>Setup</w:t>
            </w:r>
          </w:p>
        </w:tc>
      </w:tr>
      <w:tr w:rsidR="00A97069" w14:paraId="5C2EDD2F" w14:textId="77777777" w:rsidTr="00280DEE">
        <w:trPr>
          <w:tblHeader/>
        </w:trPr>
        <w:tc>
          <w:tcPr>
            <w:tcW w:w="9526" w:type="dxa"/>
            <w:gridSpan w:val="4"/>
            <w:vAlign w:val="center"/>
          </w:tcPr>
          <w:p w14:paraId="38D7E6E1" w14:textId="1DFA1E9D" w:rsidR="00A97069" w:rsidRDefault="008C03C1" w:rsidP="00280DEE">
            <w:pPr>
              <w:rPr>
                <w:i/>
              </w:rPr>
            </w:pPr>
            <w:r>
              <w:rPr>
                <w:i/>
              </w:rPr>
              <w:t xml:space="preserve">Load the following exchange sets </w:t>
            </w:r>
          </w:p>
          <w:p w14:paraId="1F752515" w14:textId="77777777" w:rsidR="008C03C1" w:rsidRDefault="008C03C1" w:rsidP="00280DEE">
            <w:pPr>
              <w:rPr>
                <w:i/>
              </w:rPr>
            </w:pPr>
          </w:p>
          <w:p w14:paraId="4DC10E0B" w14:textId="057626AB" w:rsidR="00A97069" w:rsidRDefault="00A97069">
            <w:pPr>
              <w:pStyle w:val="ListParagraph"/>
              <w:numPr>
                <w:ilvl w:val="0"/>
                <w:numId w:val="53"/>
              </w:numPr>
              <w:rPr>
                <w:b/>
                <w:bCs/>
                <w:i/>
              </w:rPr>
            </w:pPr>
            <w:r>
              <w:rPr>
                <w:b/>
                <w:bCs/>
                <w:i/>
              </w:rPr>
              <w:t>MultipleRevisionInformation1</w:t>
            </w:r>
          </w:p>
          <w:p w14:paraId="20B62B31" w14:textId="66D54F1C" w:rsidR="00A97069" w:rsidRPr="001C412A" w:rsidRDefault="00A97069">
            <w:pPr>
              <w:pStyle w:val="ListParagraph"/>
              <w:numPr>
                <w:ilvl w:val="0"/>
                <w:numId w:val="53"/>
              </w:numPr>
              <w:rPr>
                <w:b/>
                <w:bCs/>
                <w:i/>
              </w:rPr>
            </w:pPr>
            <w:r>
              <w:rPr>
                <w:b/>
                <w:bCs/>
                <w:i/>
              </w:rPr>
              <w:t>MultipleRevisionInformation2</w:t>
            </w:r>
          </w:p>
          <w:p w14:paraId="0244A0B4" w14:textId="77777777" w:rsidR="00A97069" w:rsidRDefault="00A97069" w:rsidP="00280DEE">
            <w:pPr>
              <w:jc w:val="left"/>
              <w:rPr>
                <w:i/>
              </w:rPr>
            </w:pPr>
          </w:p>
          <w:p w14:paraId="1DD5D1AA" w14:textId="74AE6F16" w:rsidR="00A97069" w:rsidRDefault="008C03C1" w:rsidP="00280DEE">
            <w:pPr>
              <w:jc w:val="left"/>
              <w:rPr>
                <w:i/>
              </w:rPr>
            </w:pPr>
            <w:r>
              <w:rPr>
                <w:i/>
              </w:rPr>
              <w:t>These exchange sets contain multiple S-128 revision information. The ECDIS must merge the revision information together to give the user a harmonised view of their data holdings.</w:t>
            </w:r>
            <w:r w:rsidR="002D0499">
              <w:rPr>
                <w:i/>
              </w:rPr>
              <w:t xml:space="preserve"> A single S-124 dataset is common to both services and the revision information shows it has been updated but is not contained in the delivered exchange set.</w:t>
            </w:r>
          </w:p>
          <w:p w14:paraId="56E37928" w14:textId="77777777" w:rsidR="00564FD9" w:rsidRDefault="00564FD9" w:rsidP="00280DEE">
            <w:pPr>
              <w:jc w:val="left"/>
              <w:rPr>
                <w:i/>
              </w:rPr>
            </w:pPr>
          </w:p>
          <w:p w14:paraId="2E513768" w14:textId="6BA145D3" w:rsidR="00564FD9" w:rsidRPr="00564FD9" w:rsidRDefault="00564FD9" w:rsidP="00280DEE">
            <w:pPr>
              <w:jc w:val="left"/>
              <w:rPr>
                <w:b/>
                <w:bCs/>
                <w:i/>
              </w:rPr>
            </w:pPr>
            <w:r>
              <w:rPr>
                <w:b/>
                <w:bCs/>
                <w:i/>
              </w:rPr>
              <w:t>Data server is the producer code of the S-128, multiple data servers = multiple reports.</w:t>
            </w:r>
          </w:p>
          <w:p w14:paraId="2ED92A0C" w14:textId="77777777" w:rsidR="00A97069" w:rsidRPr="00EF287F" w:rsidRDefault="00A97069" w:rsidP="00280DEE">
            <w:pPr>
              <w:jc w:val="left"/>
              <w:rPr>
                <w:i/>
              </w:rPr>
            </w:pPr>
          </w:p>
        </w:tc>
      </w:tr>
      <w:tr w:rsidR="00A97069" w14:paraId="42B4B5FD" w14:textId="77777777" w:rsidTr="002F7035">
        <w:trPr>
          <w:tblHeader/>
          <w:trPrChange w:id="2328" w:author="jonathan pritchard" w:date="2025-01-23T13:36:00Z" w16du:dateUtc="2025-01-23T13:36:00Z">
            <w:trPr>
              <w:tblHeader/>
            </w:trPr>
          </w:trPrChange>
        </w:trPr>
        <w:tc>
          <w:tcPr>
            <w:tcW w:w="9526" w:type="dxa"/>
            <w:gridSpan w:val="4"/>
            <w:shd w:val="clear" w:color="auto" w:fill="BFBFBF" w:themeFill="background1" w:themeFillShade="BF"/>
            <w:vAlign w:val="center"/>
            <w:tcPrChange w:id="2329" w:author="jonathan pritchard" w:date="2025-01-23T13:36:00Z" w16du:dateUtc="2025-01-23T13:36:00Z">
              <w:tcPr>
                <w:tcW w:w="9526" w:type="dxa"/>
                <w:gridSpan w:val="4"/>
                <w:shd w:val="clear" w:color="auto" w:fill="CCFFCC"/>
                <w:vAlign w:val="center"/>
              </w:tcPr>
            </w:tcPrChange>
          </w:tcPr>
          <w:p w14:paraId="0CE83137" w14:textId="77777777" w:rsidR="00A97069" w:rsidRPr="004065B1" w:rsidRDefault="00A97069" w:rsidP="00280DEE">
            <w:r w:rsidRPr="000A066E">
              <w:rPr>
                <w:b/>
              </w:rPr>
              <w:t>Action</w:t>
            </w:r>
          </w:p>
        </w:tc>
      </w:tr>
      <w:tr w:rsidR="008C03C1" w14:paraId="5B90BA17" w14:textId="77777777" w:rsidTr="00280DEE">
        <w:trPr>
          <w:tblHeader/>
        </w:trPr>
        <w:tc>
          <w:tcPr>
            <w:tcW w:w="9526" w:type="dxa"/>
            <w:gridSpan w:val="4"/>
            <w:vAlign w:val="center"/>
          </w:tcPr>
          <w:p w14:paraId="29B68ECB" w14:textId="5E13822F" w:rsidR="008C03C1" w:rsidRPr="00B07F0D" w:rsidRDefault="008C03C1" w:rsidP="008C03C1">
            <w:pPr>
              <w:rPr>
                <w:i/>
              </w:rPr>
            </w:pPr>
            <w:r w:rsidRPr="00DC4578">
              <w:rPr>
                <w:i/>
              </w:rPr>
              <w:t>Ensure ECDIS has data installed</w:t>
            </w:r>
            <w:r>
              <w:rPr>
                <w:i/>
              </w:rPr>
              <w:t xml:space="preserve">. </w:t>
            </w:r>
            <w:r w:rsidRPr="00DC4578">
              <w:rPr>
                <w:i/>
              </w:rPr>
              <w:t>Locate and execute the Update Status Report and inspect output.</w:t>
            </w:r>
          </w:p>
        </w:tc>
      </w:tr>
      <w:tr w:rsidR="00A97069" w14:paraId="62A5CE85" w14:textId="77777777" w:rsidTr="002F7035">
        <w:trPr>
          <w:tblHeader/>
          <w:trPrChange w:id="2330" w:author="jonathan pritchard" w:date="2025-01-23T13:36:00Z" w16du:dateUtc="2025-01-23T13:36:00Z">
            <w:trPr>
              <w:tblHeader/>
            </w:trPr>
          </w:trPrChange>
        </w:trPr>
        <w:tc>
          <w:tcPr>
            <w:tcW w:w="9526" w:type="dxa"/>
            <w:gridSpan w:val="4"/>
            <w:shd w:val="clear" w:color="auto" w:fill="BFBFBF" w:themeFill="background1" w:themeFillShade="BF"/>
            <w:vAlign w:val="center"/>
            <w:tcPrChange w:id="2331" w:author="jonathan pritchard" w:date="2025-01-23T13:36:00Z" w16du:dateUtc="2025-01-23T13:36:00Z">
              <w:tcPr>
                <w:tcW w:w="9526" w:type="dxa"/>
                <w:gridSpan w:val="4"/>
                <w:shd w:val="clear" w:color="auto" w:fill="CCFFCC"/>
                <w:vAlign w:val="center"/>
              </w:tcPr>
            </w:tcPrChange>
          </w:tcPr>
          <w:p w14:paraId="5A3FF4F9" w14:textId="77777777" w:rsidR="00A97069" w:rsidRPr="004065B1" w:rsidRDefault="00A97069" w:rsidP="00280DEE">
            <w:r w:rsidRPr="000A066E">
              <w:rPr>
                <w:b/>
              </w:rPr>
              <w:t>Results</w:t>
            </w:r>
          </w:p>
        </w:tc>
      </w:tr>
      <w:tr w:rsidR="00A97069" w14:paraId="6B5902E0" w14:textId="77777777" w:rsidTr="00280DEE">
        <w:trPr>
          <w:tblHeader/>
        </w:trPr>
        <w:tc>
          <w:tcPr>
            <w:tcW w:w="9526" w:type="dxa"/>
            <w:gridSpan w:val="4"/>
            <w:vAlign w:val="center"/>
          </w:tcPr>
          <w:p w14:paraId="0DF0AAE6" w14:textId="77777777" w:rsidR="00A97069" w:rsidRDefault="00A97069" w:rsidP="00280DEE">
            <w:pPr>
              <w:jc w:val="left"/>
              <w:rPr>
                <w:rFonts w:cs="Arial"/>
                <w:i/>
                <w:iCs/>
                <w:position w:val="-1"/>
                <w:lang w:val="en-US"/>
              </w:rPr>
            </w:pPr>
          </w:p>
          <w:p w14:paraId="64D8E037" w14:textId="36EE8600" w:rsidR="00A97069" w:rsidRPr="00B07F0D" w:rsidRDefault="008C03C1" w:rsidP="00A97069">
            <w:pPr>
              <w:jc w:val="left"/>
              <w:rPr>
                <w:rFonts w:cs="Arial"/>
                <w:i/>
                <w:iCs/>
                <w:position w:val="-1"/>
                <w:lang w:val="en-US"/>
              </w:rPr>
            </w:pPr>
            <w:r>
              <w:rPr>
                <w:i/>
              </w:rPr>
              <w:t xml:space="preserve">Verify that all S-101 datasets are marked as “up to date” in the ENC up to  date status report. The ENP Up to date Status report should show S-124 dataset 124AA00X01NE.GML marked as “not up to date”. </w:t>
            </w:r>
          </w:p>
          <w:p w14:paraId="0181CB18" w14:textId="0F655BC5" w:rsidR="00A97069" w:rsidRPr="00B07F0D" w:rsidRDefault="00A97069" w:rsidP="00280DEE">
            <w:pPr>
              <w:jc w:val="left"/>
              <w:rPr>
                <w:rFonts w:cs="Arial"/>
                <w:i/>
                <w:iCs/>
                <w:position w:val="-1"/>
                <w:lang w:val="en-US"/>
              </w:rPr>
            </w:pPr>
          </w:p>
        </w:tc>
      </w:tr>
    </w:tbl>
    <w:p w14:paraId="70F82BDD" w14:textId="481064E9" w:rsidR="001A44D1" w:rsidRDefault="001A44D1" w:rsidP="005B4573">
      <w:pPr>
        <w:rPr>
          <w:ins w:id="2332" w:author="jonathan pritchard" w:date="2024-10-22T11:48:00Z" w16du:dateUtc="2024-10-22T10:48:00Z"/>
        </w:rPr>
      </w:pPr>
    </w:p>
    <w:p w14:paraId="43CCF10C" w14:textId="30FE5688" w:rsidR="00BE407A" w:rsidRDefault="00BE407A" w:rsidP="00BE407A">
      <w:pPr>
        <w:pStyle w:val="Heading3"/>
        <w:rPr>
          <w:ins w:id="2333" w:author="jonathan pritchard" w:date="2024-10-22T11:48:00Z" w16du:dateUtc="2024-10-22T10:48:00Z"/>
        </w:rPr>
      </w:pPr>
      <w:bookmarkStart w:id="2334" w:name="_Toc189647826"/>
      <w:ins w:id="2335" w:author="jonathan pritchard" w:date="2024-10-22T11:48:00Z" w16du:dateUtc="2024-10-22T10:48:00Z">
        <w:r>
          <w:lastRenderedPageBreak/>
          <w:t>Product independence</w:t>
        </w:r>
        <w:bookmarkEnd w:id="2334"/>
      </w:ins>
    </w:p>
    <w:p w14:paraId="330CE443" w14:textId="77777777" w:rsidR="00BE407A" w:rsidRPr="00BE407A" w:rsidRDefault="00BE407A" w:rsidP="00BE407A"/>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CF00C7" w:rsidRPr="004065B1" w14:paraId="336678D6" w14:textId="77777777" w:rsidTr="00FC7722">
        <w:trPr>
          <w:trHeight w:val="454"/>
          <w:tblHeader/>
          <w:ins w:id="2336" w:author="jonathan pritchard" w:date="2024-10-22T11:41:00Z"/>
        </w:trPr>
        <w:tc>
          <w:tcPr>
            <w:tcW w:w="2381" w:type="dxa"/>
            <w:shd w:val="clear" w:color="auto" w:fill="E5B8B7" w:themeFill="accent2" w:themeFillTint="66"/>
            <w:vAlign w:val="center"/>
          </w:tcPr>
          <w:p w14:paraId="5E04C975" w14:textId="77777777" w:rsidR="00CF00C7" w:rsidRPr="004065B1" w:rsidRDefault="00CF00C7" w:rsidP="00A81079">
            <w:pPr>
              <w:rPr>
                <w:ins w:id="2337" w:author="jonathan pritchard" w:date="2024-10-22T11:41:00Z" w16du:dateUtc="2024-10-22T10:41:00Z"/>
              </w:rPr>
            </w:pPr>
            <w:ins w:id="2338" w:author="jonathan pritchard" w:date="2024-10-22T11:41:00Z" w16du:dateUtc="2024-10-22T10:41:00Z">
              <w:r w:rsidRPr="000A066E">
                <w:rPr>
                  <w:b/>
                </w:rPr>
                <w:t>Test Reference</w:t>
              </w:r>
            </w:ins>
          </w:p>
        </w:tc>
        <w:tc>
          <w:tcPr>
            <w:tcW w:w="2381" w:type="dxa"/>
            <w:shd w:val="clear" w:color="auto" w:fill="FFFFFF" w:themeFill="background1"/>
            <w:vAlign w:val="center"/>
          </w:tcPr>
          <w:p w14:paraId="78B17C52" w14:textId="20B9E9CA" w:rsidR="00CF00C7" w:rsidRPr="004065B1" w:rsidRDefault="00CF00C7" w:rsidP="00A81079">
            <w:pPr>
              <w:rPr>
                <w:ins w:id="2339" w:author="jonathan pritchard" w:date="2024-10-22T11:41:00Z" w16du:dateUtc="2024-10-22T10:41:00Z"/>
              </w:rPr>
            </w:pPr>
            <w:proofErr w:type="spellStart"/>
            <w:ins w:id="2340" w:author="jonathan pritchard" w:date="2024-10-22T11:41:00Z" w16du:dateUtc="2024-10-22T10:41:00Z">
              <w:r>
                <w:t>RevisionInformation</w:t>
              </w:r>
              <w:proofErr w:type="spellEnd"/>
              <w:r>
                <w:t xml:space="preserve"> </w:t>
              </w:r>
            </w:ins>
          </w:p>
        </w:tc>
        <w:tc>
          <w:tcPr>
            <w:tcW w:w="2382" w:type="dxa"/>
            <w:shd w:val="clear" w:color="auto" w:fill="E5B8B7" w:themeFill="accent2" w:themeFillTint="66"/>
            <w:vAlign w:val="center"/>
          </w:tcPr>
          <w:p w14:paraId="4BFB486E" w14:textId="77777777" w:rsidR="00CF00C7" w:rsidRPr="004065B1" w:rsidRDefault="00CF00C7" w:rsidP="00A81079">
            <w:pPr>
              <w:rPr>
                <w:ins w:id="2341" w:author="jonathan pritchard" w:date="2024-10-22T11:41:00Z" w16du:dateUtc="2024-10-22T10:41:00Z"/>
              </w:rPr>
            </w:pPr>
            <w:ins w:id="2342" w:author="jonathan pritchard" w:date="2024-10-22T11:41:00Z" w16du:dateUtc="2024-10-22T10:41:00Z">
              <w:r w:rsidRPr="000A066E">
                <w:rPr>
                  <w:b/>
                </w:rPr>
                <w:t>IHO Reference</w:t>
              </w:r>
            </w:ins>
          </w:p>
        </w:tc>
        <w:tc>
          <w:tcPr>
            <w:tcW w:w="2382" w:type="dxa"/>
            <w:shd w:val="clear" w:color="auto" w:fill="FFFFFF" w:themeFill="background1"/>
            <w:vAlign w:val="center"/>
          </w:tcPr>
          <w:p w14:paraId="02167A82" w14:textId="23F029D4" w:rsidR="00CF00C7" w:rsidRPr="004065B1" w:rsidRDefault="00FC7722" w:rsidP="00A81079">
            <w:pPr>
              <w:jc w:val="left"/>
              <w:rPr>
                <w:ins w:id="2343" w:author="jonathan pritchard" w:date="2024-10-22T11:41:00Z" w16du:dateUtc="2024-10-22T10:41:00Z"/>
              </w:rPr>
            </w:pPr>
            <w:r>
              <w:t>S-98, Appendix C</w:t>
            </w:r>
          </w:p>
        </w:tc>
      </w:tr>
      <w:tr w:rsidR="00CF00C7" w14:paraId="2DBF26B0" w14:textId="77777777" w:rsidTr="00A81079">
        <w:trPr>
          <w:tblHeader/>
          <w:ins w:id="2344" w:author="jonathan pritchard" w:date="2024-10-22T11:41:00Z"/>
        </w:trPr>
        <w:tc>
          <w:tcPr>
            <w:tcW w:w="9526" w:type="dxa"/>
            <w:gridSpan w:val="4"/>
            <w:shd w:val="clear" w:color="auto" w:fill="E5B8B7" w:themeFill="accent2" w:themeFillTint="66"/>
            <w:vAlign w:val="center"/>
          </w:tcPr>
          <w:p w14:paraId="7D3678A4" w14:textId="77777777" w:rsidR="00CF00C7" w:rsidRDefault="00CF00C7" w:rsidP="00A81079">
            <w:pPr>
              <w:rPr>
                <w:ins w:id="2345" w:author="jonathan pritchard" w:date="2024-10-22T11:41:00Z" w16du:dateUtc="2024-10-22T10:41:00Z"/>
              </w:rPr>
            </w:pPr>
            <w:ins w:id="2346" w:author="jonathan pritchard" w:date="2024-10-22T11:41:00Z" w16du:dateUtc="2024-10-22T10:41:00Z">
              <w:r w:rsidRPr="000A066E">
                <w:rPr>
                  <w:b/>
                </w:rPr>
                <w:t>Test description</w:t>
              </w:r>
            </w:ins>
          </w:p>
        </w:tc>
      </w:tr>
      <w:tr w:rsidR="00CF00C7" w:rsidRPr="005D2431" w14:paraId="70E56EE4" w14:textId="77777777" w:rsidTr="00A81079">
        <w:trPr>
          <w:tblHeader/>
          <w:ins w:id="2347" w:author="jonathan pritchard" w:date="2024-10-22T11:41:00Z"/>
        </w:trPr>
        <w:tc>
          <w:tcPr>
            <w:tcW w:w="9526" w:type="dxa"/>
            <w:gridSpan w:val="4"/>
            <w:vAlign w:val="center"/>
          </w:tcPr>
          <w:p w14:paraId="195DC418" w14:textId="77777777" w:rsidR="00641201" w:rsidRDefault="00641201" w:rsidP="00564FD9">
            <w:pPr>
              <w:pStyle w:val="ListParagraph"/>
              <w:rPr>
                <w:i/>
              </w:rPr>
            </w:pPr>
          </w:p>
          <w:p w14:paraId="5F72FB8F" w14:textId="4D32C0B5" w:rsidR="00564FD9" w:rsidRDefault="00564FD9" w:rsidP="00564FD9">
            <w:pPr>
              <w:rPr>
                <w:i/>
              </w:rPr>
            </w:pPr>
            <w:r>
              <w:rPr>
                <w:i/>
              </w:rPr>
              <w:t>Latest updates in S-98 will place new test requirements for update status report.</w:t>
            </w:r>
          </w:p>
          <w:p w14:paraId="3F038DB0" w14:textId="77777777" w:rsidR="00564FD9" w:rsidRPr="00564FD9" w:rsidRDefault="00564FD9" w:rsidP="00564FD9">
            <w:pPr>
              <w:rPr>
                <w:ins w:id="2348" w:author="jonathan pritchard" w:date="2024-10-23T10:11:00Z" w16du:dateUtc="2024-10-23T09:11:00Z"/>
                <w:i/>
              </w:rPr>
            </w:pPr>
          </w:p>
          <w:p w14:paraId="1DA8D4A5" w14:textId="6187ABCB" w:rsidR="00CF00C7" w:rsidRDefault="00CF00C7" w:rsidP="00A81079">
            <w:pPr>
              <w:pStyle w:val="ListParagraph"/>
              <w:numPr>
                <w:ilvl w:val="0"/>
                <w:numId w:val="84"/>
              </w:numPr>
              <w:rPr>
                <w:ins w:id="2349" w:author="jonathan pritchard" w:date="2024-10-22T11:41:00Z" w16du:dateUtc="2024-10-22T10:41:00Z"/>
                <w:i/>
              </w:rPr>
            </w:pPr>
            <w:ins w:id="2350" w:author="jonathan pritchard" w:date="2024-10-22T11:41:00Z" w16du:dateUtc="2024-10-22T10:41:00Z">
              <w:r>
                <w:rPr>
                  <w:i/>
                </w:rPr>
                <w:t>Check product independence. Delivery of one product only should not invalidate other products. Ref is model agreed NIPWG 202</w:t>
              </w:r>
            </w:ins>
            <w:r w:rsidR="00564FD9">
              <w:rPr>
                <w:i/>
              </w:rPr>
              <w:t>4 (and documented in S-98)</w:t>
            </w:r>
          </w:p>
          <w:p w14:paraId="439DFAF3" w14:textId="77777777" w:rsidR="00564FD9" w:rsidRDefault="00564FD9" w:rsidP="00564FD9">
            <w:pPr>
              <w:pStyle w:val="ListParagraph"/>
              <w:rPr>
                <w:i/>
              </w:rPr>
            </w:pPr>
          </w:p>
          <w:p w14:paraId="0948BE7B" w14:textId="5938A2EA" w:rsidR="00564FD9" w:rsidRPr="00564FD9" w:rsidRDefault="00564FD9" w:rsidP="00564FD9">
            <w:pPr>
              <w:pStyle w:val="ListParagraph"/>
              <w:numPr>
                <w:ilvl w:val="0"/>
                <w:numId w:val="84"/>
              </w:numPr>
              <w:rPr>
                <w:i/>
              </w:rPr>
            </w:pPr>
            <w:r>
              <w:rPr>
                <w:i/>
              </w:rPr>
              <w:t xml:space="preserve">Also, </w:t>
            </w:r>
            <w:ins w:id="2351" w:author="jonathan pritchard" w:date="2024-10-22T11:41:00Z" w16du:dateUtc="2024-10-22T10:41:00Z">
              <w:r w:rsidR="00CF00C7">
                <w:rPr>
                  <w:i/>
                </w:rPr>
                <w:t>Check data producer is valid</w:t>
              </w:r>
            </w:ins>
            <w:r>
              <w:rPr>
                <w:i/>
              </w:rPr>
              <w:t>. Under S-98 the data producer is the producer code of the S-128 dataset.</w:t>
            </w:r>
          </w:p>
          <w:p w14:paraId="2DB56775" w14:textId="1EB10CE7" w:rsidR="00BE407A" w:rsidRDefault="00BE407A" w:rsidP="00A81079">
            <w:pPr>
              <w:pStyle w:val="ListParagraph"/>
              <w:numPr>
                <w:ilvl w:val="0"/>
                <w:numId w:val="84"/>
              </w:numPr>
              <w:rPr>
                <w:ins w:id="2352" w:author="jonathan pritchard" w:date="2024-10-23T10:09:00Z" w16du:dateUtc="2024-10-23T09:09:00Z"/>
                <w:i/>
              </w:rPr>
            </w:pPr>
            <w:ins w:id="2353" w:author="jonathan pritchard" w:date="2024-10-22T11:48:00Z" w16du:dateUtc="2024-10-22T10:48:00Z">
              <w:r>
                <w:rPr>
                  <w:i/>
                </w:rPr>
                <w:t>Scenario is S-104 revision independent of S-101.</w:t>
              </w:r>
            </w:ins>
          </w:p>
          <w:p w14:paraId="4197A017" w14:textId="2036063E" w:rsidR="0099359B" w:rsidRPr="00A81079" w:rsidRDefault="0099359B">
            <w:pPr>
              <w:pStyle w:val="ListParagraph"/>
              <w:rPr>
                <w:ins w:id="2354" w:author="jonathan pritchard" w:date="2024-10-22T11:41:00Z" w16du:dateUtc="2024-10-22T10:41:00Z"/>
                <w:i/>
              </w:rPr>
              <w:pPrChange w:id="2355" w:author="jonathan pritchard" w:date="2024-10-23T10:11:00Z" w16du:dateUtc="2024-10-23T09:11:00Z">
                <w:pPr>
                  <w:pStyle w:val="ListParagraph"/>
                  <w:numPr>
                    <w:numId w:val="84"/>
                  </w:numPr>
                  <w:ind w:hanging="360"/>
                </w:pPr>
              </w:pPrChange>
            </w:pPr>
          </w:p>
        </w:tc>
      </w:tr>
    </w:tbl>
    <w:p w14:paraId="5BC5D090" w14:textId="77777777" w:rsidR="00CF00C7" w:rsidRDefault="00CF00C7">
      <w:pPr>
        <w:widowControl/>
        <w:spacing w:line="240" w:lineRule="auto"/>
        <w:jc w:val="left"/>
        <w:rPr>
          <w:ins w:id="2356" w:author="jonathan pritchard" w:date="2024-10-23T10:09:00Z" w16du:dateUtc="2024-10-23T09:09:00Z"/>
        </w:rPr>
      </w:pPr>
    </w:p>
    <w:p w14:paraId="2FF62CCA" w14:textId="77777777" w:rsidR="0099359B" w:rsidRDefault="0099359B">
      <w:pPr>
        <w:widowControl/>
        <w:spacing w:line="240" w:lineRule="auto"/>
        <w:jc w:val="left"/>
        <w:rPr>
          <w:ins w:id="2357" w:author="jonathan pritchard" w:date="2024-10-23T10:09:00Z" w16du:dateUtc="2024-10-23T09:09:00Z"/>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99359B" w:rsidRPr="004065B1" w14:paraId="21830D29" w14:textId="77777777" w:rsidTr="00FC7722">
        <w:trPr>
          <w:trHeight w:val="454"/>
          <w:tblHeader/>
          <w:ins w:id="2358" w:author="jonathan pritchard" w:date="2024-10-23T10:09:00Z"/>
        </w:trPr>
        <w:tc>
          <w:tcPr>
            <w:tcW w:w="2381" w:type="dxa"/>
            <w:shd w:val="clear" w:color="auto" w:fill="E5B8B7" w:themeFill="accent2" w:themeFillTint="66"/>
            <w:vAlign w:val="center"/>
          </w:tcPr>
          <w:p w14:paraId="749FC652" w14:textId="77777777" w:rsidR="0099359B" w:rsidRPr="004065B1" w:rsidRDefault="0099359B" w:rsidP="00A81079">
            <w:pPr>
              <w:rPr>
                <w:ins w:id="2359" w:author="jonathan pritchard" w:date="2024-10-23T10:09:00Z" w16du:dateUtc="2024-10-23T09:09:00Z"/>
              </w:rPr>
            </w:pPr>
            <w:ins w:id="2360" w:author="jonathan pritchard" w:date="2024-10-23T10:09:00Z" w16du:dateUtc="2024-10-23T09:09:00Z">
              <w:r w:rsidRPr="000A066E">
                <w:rPr>
                  <w:b/>
                </w:rPr>
                <w:t>Test Reference</w:t>
              </w:r>
            </w:ins>
          </w:p>
        </w:tc>
        <w:tc>
          <w:tcPr>
            <w:tcW w:w="2381" w:type="dxa"/>
            <w:shd w:val="clear" w:color="auto" w:fill="FFFFFF" w:themeFill="background1"/>
            <w:vAlign w:val="center"/>
          </w:tcPr>
          <w:p w14:paraId="30882C01" w14:textId="5DE522EA" w:rsidR="0099359B" w:rsidRPr="004065B1" w:rsidRDefault="0099359B" w:rsidP="00A81079">
            <w:pPr>
              <w:rPr>
                <w:ins w:id="2361" w:author="jonathan pritchard" w:date="2024-10-23T10:09:00Z" w16du:dateUtc="2024-10-23T09:09:00Z"/>
              </w:rPr>
            </w:pPr>
            <w:proofErr w:type="spellStart"/>
            <w:ins w:id="2362" w:author="jonathan pritchard" w:date="2024-10-23T10:09:00Z" w16du:dateUtc="2024-10-23T09:09:00Z">
              <w:r>
                <w:t>Revision</w:t>
              </w:r>
            </w:ins>
            <w:ins w:id="2363" w:author="jonathan pritchard" w:date="2024-10-23T10:10:00Z" w16du:dateUtc="2024-10-23T09:10:00Z">
              <w:r>
                <w:t>Update</w:t>
              </w:r>
            </w:ins>
            <w:proofErr w:type="spellEnd"/>
          </w:p>
        </w:tc>
        <w:tc>
          <w:tcPr>
            <w:tcW w:w="2382" w:type="dxa"/>
            <w:shd w:val="clear" w:color="auto" w:fill="E5B8B7" w:themeFill="accent2" w:themeFillTint="66"/>
            <w:vAlign w:val="center"/>
          </w:tcPr>
          <w:p w14:paraId="730CF1B6" w14:textId="77777777" w:rsidR="0099359B" w:rsidRPr="004065B1" w:rsidRDefault="0099359B" w:rsidP="00A81079">
            <w:pPr>
              <w:rPr>
                <w:ins w:id="2364" w:author="jonathan pritchard" w:date="2024-10-23T10:09:00Z" w16du:dateUtc="2024-10-23T09:09:00Z"/>
              </w:rPr>
            </w:pPr>
            <w:ins w:id="2365" w:author="jonathan pritchard" w:date="2024-10-23T10:09:00Z" w16du:dateUtc="2024-10-23T09:09:00Z">
              <w:r w:rsidRPr="000A066E">
                <w:rPr>
                  <w:b/>
                </w:rPr>
                <w:t>IHO Reference</w:t>
              </w:r>
            </w:ins>
          </w:p>
        </w:tc>
        <w:tc>
          <w:tcPr>
            <w:tcW w:w="2382" w:type="dxa"/>
            <w:shd w:val="clear" w:color="auto" w:fill="FFFFFF" w:themeFill="background1"/>
            <w:vAlign w:val="center"/>
          </w:tcPr>
          <w:p w14:paraId="52A1BAAB" w14:textId="3505AD3E" w:rsidR="0099359B" w:rsidRPr="004065B1" w:rsidRDefault="00FC7722" w:rsidP="00A81079">
            <w:pPr>
              <w:jc w:val="left"/>
              <w:rPr>
                <w:ins w:id="2366" w:author="jonathan pritchard" w:date="2024-10-23T10:09:00Z" w16du:dateUtc="2024-10-23T09:09:00Z"/>
              </w:rPr>
            </w:pPr>
            <w:r>
              <w:t>S-98, Appendix C</w:t>
            </w:r>
          </w:p>
        </w:tc>
      </w:tr>
      <w:tr w:rsidR="0099359B" w14:paraId="047E2D47" w14:textId="77777777" w:rsidTr="00A81079">
        <w:trPr>
          <w:tblHeader/>
          <w:ins w:id="2367" w:author="jonathan pritchard" w:date="2024-10-23T10:09:00Z"/>
        </w:trPr>
        <w:tc>
          <w:tcPr>
            <w:tcW w:w="9526" w:type="dxa"/>
            <w:gridSpan w:val="4"/>
            <w:shd w:val="clear" w:color="auto" w:fill="E5B8B7" w:themeFill="accent2" w:themeFillTint="66"/>
            <w:vAlign w:val="center"/>
          </w:tcPr>
          <w:p w14:paraId="3B9CABF8" w14:textId="77777777" w:rsidR="0099359B" w:rsidRDefault="0099359B" w:rsidP="00A81079">
            <w:pPr>
              <w:rPr>
                <w:ins w:id="2368" w:author="jonathan pritchard" w:date="2024-10-23T10:09:00Z" w16du:dateUtc="2024-10-23T09:09:00Z"/>
              </w:rPr>
            </w:pPr>
            <w:ins w:id="2369" w:author="jonathan pritchard" w:date="2024-10-23T10:09:00Z" w16du:dateUtc="2024-10-23T09:09:00Z">
              <w:r w:rsidRPr="000A066E">
                <w:rPr>
                  <w:b/>
                </w:rPr>
                <w:t>Test description</w:t>
              </w:r>
            </w:ins>
          </w:p>
        </w:tc>
      </w:tr>
      <w:tr w:rsidR="0099359B" w:rsidRPr="005D2431" w14:paraId="0AA24B40" w14:textId="77777777" w:rsidTr="00A81079">
        <w:trPr>
          <w:tblHeader/>
          <w:ins w:id="2370" w:author="jonathan pritchard" w:date="2024-10-23T10:09:00Z"/>
        </w:trPr>
        <w:tc>
          <w:tcPr>
            <w:tcW w:w="9526" w:type="dxa"/>
            <w:gridSpan w:val="4"/>
            <w:vAlign w:val="center"/>
          </w:tcPr>
          <w:p w14:paraId="3DC90E08" w14:textId="77777777" w:rsidR="00973B40" w:rsidRDefault="00973B40">
            <w:pPr>
              <w:pStyle w:val="ListParagraph"/>
              <w:rPr>
                <w:ins w:id="2371" w:author="jonathan pritchard" w:date="2024-10-23T10:10:00Z" w16du:dateUtc="2024-10-23T09:10:00Z"/>
                <w:i/>
              </w:rPr>
              <w:pPrChange w:id="2372" w:author="jonathan pritchard" w:date="2024-10-23T10:10:00Z" w16du:dateUtc="2024-10-23T09:10:00Z">
                <w:pPr>
                  <w:pStyle w:val="ListParagraph"/>
                  <w:numPr>
                    <w:numId w:val="84"/>
                  </w:numPr>
                  <w:ind w:hanging="360"/>
                </w:pPr>
              </w:pPrChange>
            </w:pPr>
          </w:p>
          <w:p w14:paraId="3E0EDE53" w14:textId="58778374" w:rsidR="0099359B" w:rsidRDefault="0099359B" w:rsidP="00A81079">
            <w:pPr>
              <w:pStyle w:val="ListParagraph"/>
              <w:numPr>
                <w:ilvl w:val="0"/>
                <w:numId w:val="84"/>
              </w:numPr>
              <w:rPr>
                <w:ins w:id="2373" w:author="jonathan pritchard" w:date="2024-10-23T10:09:00Z" w16du:dateUtc="2024-10-23T09:09:00Z"/>
                <w:i/>
              </w:rPr>
            </w:pPr>
            <w:ins w:id="2374" w:author="jonathan pritchard" w:date="2024-10-23T10:10:00Z" w16du:dateUtc="2024-10-23T09:10:00Z">
              <w:r>
                <w:rPr>
                  <w:i/>
                </w:rPr>
                <w:t>Check it is possible to update revision information</w:t>
              </w:r>
            </w:ins>
            <w:r w:rsidR="00564FD9">
              <w:rPr>
                <w:i/>
              </w:rPr>
              <w:t xml:space="preserve"> using GML updates as stated in S-98</w:t>
            </w:r>
          </w:p>
          <w:p w14:paraId="3714742B" w14:textId="676E0E6A" w:rsidR="0099359B" w:rsidRDefault="0099359B" w:rsidP="00A81079">
            <w:pPr>
              <w:pStyle w:val="ListParagraph"/>
              <w:numPr>
                <w:ilvl w:val="0"/>
                <w:numId w:val="84"/>
              </w:numPr>
              <w:rPr>
                <w:i/>
              </w:rPr>
            </w:pPr>
            <w:ins w:id="2375" w:author="jonathan pritchard" w:date="2024-10-23T10:10:00Z" w16du:dateUtc="2024-10-23T09:10:00Z">
              <w:r>
                <w:rPr>
                  <w:i/>
                </w:rPr>
                <w:t>Simple S-128 update, new</w:t>
              </w:r>
              <w:r w:rsidR="00973B40">
                <w:rPr>
                  <w:i/>
                </w:rPr>
                <w:t>/modified objects</w:t>
              </w:r>
            </w:ins>
            <w:r w:rsidR="00564FD9">
              <w:rPr>
                <w:i/>
              </w:rPr>
              <w:t xml:space="preserve"> added.</w:t>
            </w:r>
          </w:p>
          <w:p w14:paraId="20C9CB27" w14:textId="1A8A1130" w:rsidR="00564FD9" w:rsidRDefault="00564FD9" w:rsidP="00A81079">
            <w:pPr>
              <w:pStyle w:val="ListParagraph"/>
              <w:numPr>
                <w:ilvl w:val="0"/>
                <w:numId w:val="84"/>
              </w:numPr>
              <w:rPr>
                <w:ins w:id="2376" w:author="jonathan pritchard" w:date="2024-10-23T10:10:00Z" w16du:dateUtc="2024-10-23T09:10:00Z"/>
                <w:i/>
              </w:rPr>
            </w:pPr>
            <w:r>
              <w:rPr>
                <w:i/>
              </w:rPr>
              <w:t>This should also check for filenames of GML update files (to be added to S-98)</w:t>
            </w:r>
          </w:p>
          <w:p w14:paraId="5B73F59C" w14:textId="023ED56B" w:rsidR="00973B40" w:rsidRPr="00A81079" w:rsidRDefault="00973B40">
            <w:pPr>
              <w:pStyle w:val="ListParagraph"/>
              <w:rPr>
                <w:ins w:id="2377" w:author="jonathan pritchard" w:date="2024-10-23T10:09:00Z" w16du:dateUtc="2024-10-23T09:09:00Z"/>
                <w:i/>
              </w:rPr>
              <w:pPrChange w:id="2378" w:author="jonathan pritchard" w:date="2024-10-23T10:10:00Z" w16du:dateUtc="2024-10-23T09:10:00Z">
                <w:pPr>
                  <w:pStyle w:val="ListParagraph"/>
                  <w:numPr>
                    <w:numId w:val="84"/>
                  </w:numPr>
                  <w:ind w:hanging="360"/>
                </w:pPr>
              </w:pPrChange>
            </w:pPr>
          </w:p>
        </w:tc>
      </w:tr>
    </w:tbl>
    <w:p w14:paraId="4FC91C42" w14:textId="77777777" w:rsidR="0099359B" w:rsidRDefault="0099359B">
      <w:pPr>
        <w:widowControl/>
        <w:spacing w:line="240" w:lineRule="auto"/>
        <w:jc w:val="left"/>
        <w:rPr>
          <w:ins w:id="2379" w:author="jonathan pritchard" w:date="2024-10-23T10:09:00Z" w16du:dateUtc="2024-10-23T09:09:00Z"/>
        </w:rPr>
      </w:pPr>
    </w:p>
    <w:p w14:paraId="56A7F63B" w14:textId="77777777" w:rsidR="0099359B" w:rsidRDefault="0099359B">
      <w:pPr>
        <w:widowControl/>
        <w:spacing w:line="240" w:lineRule="auto"/>
        <w:jc w:val="left"/>
        <w:rPr>
          <w:ins w:id="2380" w:author="jonathan pritchard" w:date="2024-10-22T11:42:00Z" w16du:dateUtc="2024-10-22T10:42:00Z"/>
        </w:rPr>
      </w:pPr>
    </w:p>
    <w:p w14:paraId="111B2102" w14:textId="77777777" w:rsidR="00CF00C7" w:rsidRDefault="00CF00C7" w:rsidP="00CF00C7">
      <w:pPr>
        <w:pStyle w:val="Heading3"/>
        <w:rPr>
          <w:ins w:id="2381" w:author="jonathan pritchard" w:date="2024-10-22T11:42:00Z" w16du:dateUtc="2024-10-22T10:42:00Z"/>
        </w:rPr>
      </w:pPr>
      <w:bookmarkStart w:id="2382" w:name="_Toc189647827"/>
      <w:ins w:id="2383" w:author="jonathan pritchard" w:date="2024-10-22T11:42:00Z" w16du:dateUtc="2024-10-22T10:42:00Z">
        <w:r>
          <w:t>Adequate and Complete Tests.</w:t>
        </w:r>
        <w:bookmarkEnd w:id="2382"/>
      </w:ins>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CF00C7" w:rsidRPr="004065B1" w14:paraId="72BE4998" w14:textId="77777777" w:rsidTr="00FC7722">
        <w:trPr>
          <w:trHeight w:val="454"/>
          <w:tblHeader/>
          <w:ins w:id="2384" w:author="jonathan pritchard" w:date="2024-10-22T11:42:00Z"/>
        </w:trPr>
        <w:tc>
          <w:tcPr>
            <w:tcW w:w="2381" w:type="dxa"/>
            <w:shd w:val="clear" w:color="auto" w:fill="E5B8B7" w:themeFill="accent2" w:themeFillTint="66"/>
            <w:vAlign w:val="center"/>
          </w:tcPr>
          <w:p w14:paraId="0570E76F" w14:textId="77777777" w:rsidR="00CF00C7" w:rsidRPr="004065B1" w:rsidRDefault="00CF00C7" w:rsidP="00A81079">
            <w:pPr>
              <w:rPr>
                <w:ins w:id="2385" w:author="jonathan pritchard" w:date="2024-10-22T11:42:00Z" w16du:dateUtc="2024-10-22T10:42:00Z"/>
              </w:rPr>
            </w:pPr>
            <w:ins w:id="2386" w:author="jonathan pritchard" w:date="2024-10-22T11:42:00Z" w16du:dateUtc="2024-10-22T10:42:00Z">
              <w:r w:rsidRPr="000A066E">
                <w:rPr>
                  <w:b/>
                </w:rPr>
                <w:t>Test Reference</w:t>
              </w:r>
            </w:ins>
          </w:p>
        </w:tc>
        <w:tc>
          <w:tcPr>
            <w:tcW w:w="2381" w:type="dxa"/>
            <w:shd w:val="clear" w:color="auto" w:fill="FFFFFF" w:themeFill="background1"/>
            <w:vAlign w:val="center"/>
          </w:tcPr>
          <w:p w14:paraId="576B35B6" w14:textId="7517EA86" w:rsidR="00CF00C7" w:rsidRPr="004065B1" w:rsidRDefault="00564FD9" w:rsidP="00A81079">
            <w:pPr>
              <w:rPr>
                <w:ins w:id="2387" w:author="jonathan pritchard" w:date="2024-10-22T11:42:00Z" w16du:dateUtc="2024-10-22T10:42:00Z"/>
              </w:rPr>
            </w:pPr>
            <w:proofErr w:type="spellStart"/>
            <w:r>
              <w:t>Revision</w:t>
            </w:r>
            <w:ins w:id="2388" w:author="jonathan pritchard" w:date="2024-10-22T11:42:00Z" w16du:dateUtc="2024-10-22T10:42:00Z">
              <w:r w:rsidR="00CF00C7">
                <w:t>Completeness</w:t>
              </w:r>
              <w:proofErr w:type="spellEnd"/>
              <w:r w:rsidR="00CF00C7">
                <w:t xml:space="preserve"> </w:t>
              </w:r>
            </w:ins>
          </w:p>
        </w:tc>
        <w:tc>
          <w:tcPr>
            <w:tcW w:w="2382" w:type="dxa"/>
            <w:shd w:val="clear" w:color="auto" w:fill="E5B8B7" w:themeFill="accent2" w:themeFillTint="66"/>
            <w:vAlign w:val="center"/>
          </w:tcPr>
          <w:p w14:paraId="46F85D49" w14:textId="77777777" w:rsidR="00CF00C7" w:rsidRPr="004065B1" w:rsidRDefault="00CF00C7" w:rsidP="00A81079">
            <w:pPr>
              <w:rPr>
                <w:ins w:id="2389" w:author="jonathan pritchard" w:date="2024-10-22T11:42:00Z" w16du:dateUtc="2024-10-22T10:42:00Z"/>
              </w:rPr>
            </w:pPr>
            <w:ins w:id="2390" w:author="jonathan pritchard" w:date="2024-10-22T11:42:00Z" w16du:dateUtc="2024-10-22T10:42:00Z">
              <w:r w:rsidRPr="000A066E">
                <w:rPr>
                  <w:b/>
                </w:rPr>
                <w:t>IHO Reference</w:t>
              </w:r>
            </w:ins>
          </w:p>
        </w:tc>
        <w:tc>
          <w:tcPr>
            <w:tcW w:w="2382" w:type="dxa"/>
            <w:shd w:val="clear" w:color="auto" w:fill="FFFFFF" w:themeFill="background1"/>
            <w:vAlign w:val="center"/>
          </w:tcPr>
          <w:p w14:paraId="411F8F03" w14:textId="1F66D913" w:rsidR="00CF00C7" w:rsidRPr="004065B1" w:rsidRDefault="00FC7722" w:rsidP="00A81079">
            <w:pPr>
              <w:jc w:val="left"/>
              <w:rPr>
                <w:ins w:id="2391" w:author="jonathan pritchard" w:date="2024-10-22T11:42:00Z" w16du:dateUtc="2024-10-22T10:42:00Z"/>
              </w:rPr>
            </w:pPr>
            <w:r>
              <w:t>S-98, Appendix C</w:t>
            </w:r>
          </w:p>
        </w:tc>
      </w:tr>
      <w:tr w:rsidR="00CF00C7" w14:paraId="4C74D0B6" w14:textId="77777777" w:rsidTr="00A81079">
        <w:trPr>
          <w:tblHeader/>
          <w:ins w:id="2392" w:author="jonathan pritchard" w:date="2024-10-22T11:42:00Z"/>
        </w:trPr>
        <w:tc>
          <w:tcPr>
            <w:tcW w:w="9526" w:type="dxa"/>
            <w:gridSpan w:val="4"/>
            <w:shd w:val="clear" w:color="auto" w:fill="E5B8B7" w:themeFill="accent2" w:themeFillTint="66"/>
            <w:vAlign w:val="center"/>
          </w:tcPr>
          <w:p w14:paraId="091A2E74" w14:textId="77777777" w:rsidR="00CF00C7" w:rsidRDefault="00CF00C7" w:rsidP="00A81079">
            <w:pPr>
              <w:rPr>
                <w:ins w:id="2393" w:author="jonathan pritchard" w:date="2024-10-22T11:42:00Z" w16du:dateUtc="2024-10-22T10:42:00Z"/>
              </w:rPr>
            </w:pPr>
            <w:ins w:id="2394" w:author="jonathan pritchard" w:date="2024-10-22T11:42:00Z" w16du:dateUtc="2024-10-22T10:42:00Z">
              <w:r w:rsidRPr="000A066E">
                <w:rPr>
                  <w:b/>
                </w:rPr>
                <w:t>Test description</w:t>
              </w:r>
            </w:ins>
          </w:p>
        </w:tc>
      </w:tr>
      <w:tr w:rsidR="00CF00C7" w:rsidRPr="005D2431" w14:paraId="299243EB" w14:textId="77777777" w:rsidTr="00A81079">
        <w:trPr>
          <w:tblHeader/>
          <w:ins w:id="2395" w:author="jonathan pritchard" w:date="2024-10-22T11:42:00Z"/>
        </w:trPr>
        <w:tc>
          <w:tcPr>
            <w:tcW w:w="9526" w:type="dxa"/>
            <w:gridSpan w:val="4"/>
            <w:vAlign w:val="center"/>
          </w:tcPr>
          <w:p w14:paraId="59868C0F" w14:textId="77777777" w:rsidR="00564FD9" w:rsidRDefault="00564FD9" w:rsidP="00564FD9">
            <w:pPr>
              <w:pStyle w:val="ListParagraph"/>
              <w:rPr>
                <w:i/>
              </w:rPr>
            </w:pPr>
          </w:p>
          <w:p w14:paraId="412D2AD9" w14:textId="77777777" w:rsidR="00564FD9" w:rsidRPr="00564FD9" w:rsidRDefault="00564FD9" w:rsidP="00564FD9">
            <w:pPr>
              <w:rPr>
                <w:i/>
              </w:rPr>
            </w:pPr>
          </w:p>
          <w:p w14:paraId="205D9EA0" w14:textId="3DC21403" w:rsidR="00CF00C7" w:rsidRDefault="00CF00C7" w:rsidP="00A81079">
            <w:pPr>
              <w:pStyle w:val="ListParagraph"/>
              <w:numPr>
                <w:ilvl w:val="0"/>
                <w:numId w:val="84"/>
              </w:numPr>
              <w:rPr>
                <w:ins w:id="2396" w:author="jonathan pritchard" w:date="2024-10-22T11:42:00Z" w16du:dateUtc="2024-10-22T10:42:00Z"/>
                <w:i/>
              </w:rPr>
            </w:pPr>
            <w:ins w:id="2397" w:author="jonathan pritchard" w:date="2024-10-22T11:42:00Z" w16du:dateUtc="2024-10-22T10:42:00Z">
              <w:r>
                <w:rPr>
                  <w:i/>
                </w:rPr>
                <w:t>Check that a test for completeness against S-124 can be run. This tests the in-force bulletin requirement for NWs.</w:t>
              </w:r>
            </w:ins>
          </w:p>
          <w:p w14:paraId="0F843EB8" w14:textId="3138B73F" w:rsidR="00CF00C7" w:rsidRDefault="00CF00C7" w:rsidP="00A81079">
            <w:pPr>
              <w:pStyle w:val="ListParagraph"/>
              <w:numPr>
                <w:ilvl w:val="0"/>
                <w:numId w:val="84"/>
              </w:numPr>
              <w:rPr>
                <w:ins w:id="2398" w:author="jonathan pritchard" w:date="2024-10-22T11:43:00Z" w16du:dateUtc="2024-10-22T10:43:00Z"/>
                <w:i/>
              </w:rPr>
            </w:pPr>
            <w:ins w:id="2399" w:author="jonathan pritchard" w:date="2024-10-22T11:43:00Z" w16du:dateUtc="2024-10-22T10:43:00Z">
              <w:r>
                <w:rPr>
                  <w:i/>
                </w:rPr>
                <w:t>Does this need to be extended for other products</w:t>
              </w:r>
            </w:ins>
            <w:r w:rsidR="00564FD9">
              <w:rPr>
                <w:i/>
              </w:rPr>
              <w:t>?</w:t>
            </w:r>
          </w:p>
          <w:p w14:paraId="0AF34207" w14:textId="77777777" w:rsidR="00CF00C7" w:rsidRDefault="00CF00C7" w:rsidP="00A81079">
            <w:pPr>
              <w:pStyle w:val="ListParagraph"/>
              <w:numPr>
                <w:ilvl w:val="0"/>
                <w:numId w:val="84"/>
              </w:numPr>
              <w:rPr>
                <w:i/>
              </w:rPr>
            </w:pPr>
            <w:ins w:id="2400" w:author="jonathan pritchard" w:date="2024-10-22T11:43:00Z" w16du:dateUtc="2024-10-22T10:43:00Z">
              <w:r>
                <w:rPr>
                  <w:i/>
                </w:rPr>
                <w:t xml:space="preserve">Needs reference to </w:t>
              </w:r>
            </w:ins>
            <w:r w:rsidR="005E5735">
              <w:rPr>
                <w:i/>
              </w:rPr>
              <w:t>S-98</w:t>
            </w:r>
          </w:p>
          <w:p w14:paraId="5F1451C8" w14:textId="6D404159" w:rsidR="00564FD9" w:rsidRPr="00A81079" w:rsidRDefault="00564FD9" w:rsidP="00564FD9">
            <w:pPr>
              <w:pStyle w:val="ListParagraph"/>
              <w:rPr>
                <w:ins w:id="2401" w:author="jonathan pritchard" w:date="2024-10-22T11:42:00Z" w16du:dateUtc="2024-10-22T10:42:00Z"/>
                <w:i/>
              </w:rPr>
            </w:pPr>
          </w:p>
        </w:tc>
      </w:tr>
    </w:tbl>
    <w:p w14:paraId="37FC133D" w14:textId="4ECC5D10" w:rsidR="001A44D1" w:rsidRDefault="001A44D1" w:rsidP="00CF00C7">
      <w:pPr>
        <w:rPr>
          <w:ins w:id="2402" w:author="jonathan pritchard" w:date="2024-10-23T10:14:00Z" w16du:dateUtc="2024-10-23T09:14:00Z"/>
        </w:rPr>
      </w:pPr>
      <w:r>
        <w:br w:type="page"/>
      </w:r>
    </w:p>
    <w:p w14:paraId="450D7837" w14:textId="77777777" w:rsidR="0063004D" w:rsidRDefault="0063004D" w:rsidP="00CF00C7">
      <w:pPr>
        <w:rPr>
          <w:ins w:id="2403" w:author="jonathan pritchard" w:date="2024-10-23T10:14:00Z" w16du:dateUtc="2024-10-23T09:14:00Z"/>
        </w:rPr>
      </w:pPr>
    </w:p>
    <w:p w14:paraId="29604928" w14:textId="5B3AFCA9" w:rsidR="00A4278B" w:rsidRPr="00610740" w:rsidRDefault="0063004D" w:rsidP="00610740">
      <w:pPr>
        <w:pStyle w:val="Heading2"/>
        <w:rPr>
          <w:ins w:id="2404" w:author="jonathan pritchard" w:date="2024-10-23T10:15:00Z" w16du:dateUtc="2024-10-23T09:15:00Z"/>
        </w:rPr>
      </w:pPr>
      <w:bookmarkStart w:id="2405" w:name="_Toc189647828"/>
      <w:ins w:id="2406" w:author="jonathan pritchard" w:date="2024-10-23T10:14:00Z" w16du:dateUtc="2024-10-23T09:14:00Z">
        <w:r>
          <w:t xml:space="preserve">Loading </w:t>
        </w:r>
      </w:ins>
      <w:ins w:id="2407" w:author="jonathan pritchard" w:date="2024-10-23T11:02:00Z" w16du:dateUtc="2024-10-23T10:02:00Z">
        <w:r w:rsidR="00650770">
          <w:t xml:space="preserve">and update </w:t>
        </w:r>
      </w:ins>
      <w:ins w:id="2408" w:author="jonathan pritchard" w:date="2024-10-23T10:14:00Z" w16du:dateUtc="2024-10-23T09:14:00Z">
        <w:r>
          <w:t>of non-ENC S-1</w:t>
        </w:r>
      </w:ins>
      <w:ins w:id="2409" w:author="jonathan pritchard" w:date="2024-10-23T10:15:00Z" w16du:dateUtc="2024-10-23T09:15:00Z">
        <w:r>
          <w:t>00 datasets.</w:t>
        </w:r>
        <w:bookmarkEnd w:id="2405"/>
      </w:ins>
    </w:p>
    <w:p w14:paraId="110A95C8" w14:textId="2753FE39" w:rsidR="0063004D" w:rsidRDefault="0063004D" w:rsidP="0063004D">
      <w:pPr>
        <w:pStyle w:val="Heading3"/>
        <w:rPr>
          <w:ins w:id="2410" w:author="jonathan pritchard" w:date="2024-10-23T10:15:00Z" w16du:dateUtc="2024-10-23T09:15:00Z"/>
        </w:rPr>
      </w:pPr>
      <w:bookmarkStart w:id="2411" w:name="_Toc189647829"/>
      <w:ins w:id="2412" w:author="jonathan pritchard" w:date="2024-10-23T10:15:00Z" w16du:dateUtc="2024-10-23T09:15:00Z">
        <w:r>
          <w:t>Gridded datasets (S-102)</w:t>
        </w:r>
        <w:bookmarkEnd w:id="2411"/>
      </w:ins>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610740" w:rsidRPr="004065B1" w14:paraId="7CF72D3C" w14:textId="77777777" w:rsidTr="00FC7722">
        <w:trPr>
          <w:trHeight w:val="454"/>
          <w:tblHeader/>
          <w:ins w:id="2413" w:author="jonathan pritchard" w:date="2024-10-23T10:47:00Z"/>
        </w:trPr>
        <w:tc>
          <w:tcPr>
            <w:tcW w:w="2381" w:type="dxa"/>
            <w:shd w:val="clear" w:color="auto" w:fill="E5B8B7" w:themeFill="accent2" w:themeFillTint="66"/>
            <w:vAlign w:val="center"/>
          </w:tcPr>
          <w:p w14:paraId="2A6F06A9" w14:textId="77777777" w:rsidR="00610740" w:rsidRPr="004065B1" w:rsidRDefault="00610740" w:rsidP="00A81079">
            <w:pPr>
              <w:rPr>
                <w:ins w:id="2414" w:author="jonathan pritchard" w:date="2024-10-23T10:47:00Z" w16du:dateUtc="2024-10-23T09:47:00Z"/>
              </w:rPr>
            </w:pPr>
            <w:ins w:id="2415" w:author="jonathan pritchard" w:date="2024-10-23T10:47:00Z" w16du:dateUtc="2024-10-23T09:47:00Z">
              <w:r w:rsidRPr="000A066E">
                <w:rPr>
                  <w:b/>
                </w:rPr>
                <w:t>Test Reference</w:t>
              </w:r>
            </w:ins>
          </w:p>
        </w:tc>
        <w:tc>
          <w:tcPr>
            <w:tcW w:w="2381" w:type="dxa"/>
            <w:shd w:val="clear" w:color="auto" w:fill="FFFFFF" w:themeFill="background1"/>
            <w:vAlign w:val="center"/>
          </w:tcPr>
          <w:p w14:paraId="005F47AE" w14:textId="078C1D64" w:rsidR="00610740" w:rsidRPr="004065B1" w:rsidRDefault="00610740" w:rsidP="00A81079">
            <w:pPr>
              <w:rPr>
                <w:ins w:id="2416" w:author="jonathan pritchard" w:date="2024-10-23T10:47:00Z" w16du:dateUtc="2024-10-23T09:47:00Z"/>
              </w:rPr>
            </w:pPr>
            <w:ins w:id="2417" w:author="jonathan pritchard" w:date="2024-10-23T10:47:00Z" w16du:dateUtc="2024-10-23T09:47:00Z">
              <w:r>
                <w:t xml:space="preserve">S-102 </w:t>
              </w:r>
            </w:ins>
          </w:p>
        </w:tc>
        <w:tc>
          <w:tcPr>
            <w:tcW w:w="2382" w:type="dxa"/>
            <w:shd w:val="clear" w:color="auto" w:fill="E5B8B7" w:themeFill="accent2" w:themeFillTint="66"/>
            <w:vAlign w:val="center"/>
          </w:tcPr>
          <w:p w14:paraId="624DA039" w14:textId="77777777" w:rsidR="00610740" w:rsidRPr="004065B1" w:rsidRDefault="00610740" w:rsidP="00A81079">
            <w:pPr>
              <w:rPr>
                <w:ins w:id="2418" w:author="jonathan pritchard" w:date="2024-10-23T10:47:00Z" w16du:dateUtc="2024-10-23T09:47:00Z"/>
              </w:rPr>
            </w:pPr>
            <w:ins w:id="2419" w:author="jonathan pritchard" w:date="2024-10-23T10:47:00Z" w16du:dateUtc="2024-10-23T09:47:00Z">
              <w:r w:rsidRPr="000A066E">
                <w:rPr>
                  <w:b/>
                </w:rPr>
                <w:t>IHO Reference</w:t>
              </w:r>
            </w:ins>
          </w:p>
        </w:tc>
        <w:tc>
          <w:tcPr>
            <w:tcW w:w="2382" w:type="dxa"/>
            <w:shd w:val="clear" w:color="auto" w:fill="FFFFFF" w:themeFill="background1"/>
            <w:vAlign w:val="center"/>
          </w:tcPr>
          <w:p w14:paraId="3D91317D" w14:textId="77777777" w:rsidR="00610740" w:rsidRDefault="00FC7722" w:rsidP="00A81079">
            <w:pPr>
              <w:jc w:val="left"/>
            </w:pPr>
            <w:r>
              <w:t>S-98 6.1</w:t>
            </w:r>
          </w:p>
          <w:p w14:paraId="57088585" w14:textId="25A4AA62" w:rsidR="00FC7722" w:rsidRPr="004065B1" w:rsidRDefault="00FC7722" w:rsidP="00A81079">
            <w:pPr>
              <w:jc w:val="left"/>
              <w:rPr>
                <w:ins w:id="2420" w:author="jonathan pritchard" w:date="2024-10-23T10:47:00Z" w16du:dateUtc="2024-10-23T09:47:00Z"/>
              </w:rPr>
            </w:pPr>
            <w:r>
              <w:t>S-98 13</w:t>
            </w:r>
          </w:p>
        </w:tc>
      </w:tr>
      <w:tr w:rsidR="00610740" w14:paraId="5FF8B020" w14:textId="77777777" w:rsidTr="00A81079">
        <w:trPr>
          <w:tblHeader/>
          <w:ins w:id="2421" w:author="jonathan pritchard" w:date="2024-10-23T10:47:00Z"/>
        </w:trPr>
        <w:tc>
          <w:tcPr>
            <w:tcW w:w="9526" w:type="dxa"/>
            <w:gridSpan w:val="4"/>
            <w:shd w:val="clear" w:color="auto" w:fill="E5B8B7" w:themeFill="accent2" w:themeFillTint="66"/>
            <w:vAlign w:val="center"/>
          </w:tcPr>
          <w:p w14:paraId="318F428C" w14:textId="77777777" w:rsidR="00610740" w:rsidRDefault="00610740" w:rsidP="00A81079">
            <w:pPr>
              <w:rPr>
                <w:ins w:id="2422" w:author="jonathan pritchard" w:date="2024-10-23T10:47:00Z" w16du:dateUtc="2024-10-23T09:47:00Z"/>
              </w:rPr>
            </w:pPr>
            <w:ins w:id="2423" w:author="jonathan pritchard" w:date="2024-10-23T10:47:00Z" w16du:dateUtc="2024-10-23T09:47:00Z">
              <w:r w:rsidRPr="000A066E">
                <w:rPr>
                  <w:b/>
                </w:rPr>
                <w:t>Test description</w:t>
              </w:r>
            </w:ins>
          </w:p>
        </w:tc>
      </w:tr>
      <w:tr w:rsidR="00610740" w:rsidRPr="005D2431" w14:paraId="7C2E22E3" w14:textId="77777777" w:rsidTr="00A81079">
        <w:trPr>
          <w:tblHeader/>
          <w:ins w:id="2424" w:author="jonathan pritchard" w:date="2024-10-23T10:47:00Z"/>
        </w:trPr>
        <w:tc>
          <w:tcPr>
            <w:tcW w:w="9526" w:type="dxa"/>
            <w:gridSpan w:val="4"/>
            <w:vAlign w:val="center"/>
          </w:tcPr>
          <w:p w14:paraId="4D1BE1D0" w14:textId="77777777" w:rsidR="00610740" w:rsidRDefault="00610740" w:rsidP="00564FD9">
            <w:pPr>
              <w:pStyle w:val="ListParagraph"/>
              <w:rPr>
                <w:i/>
              </w:rPr>
            </w:pPr>
          </w:p>
          <w:p w14:paraId="55769387" w14:textId="2E7CA0CA" w:rsidR="00564FD9" w:rsidRDefault="00DD352B" w:rsidP="00564FD9">
            <w:pPr>
              <w:rPr>
                <w:iCs/>
              </w:rPr>
            </w:pPr>
            <w:r>
              <w:rPr>
                <w:iCs/>
              </w:rPr>
              <w:t>S-102 has some very specific functionality in S-98 (and the product spec) which requires its own test set. This should include, at least:</w:t>
            </w:r>
          </w:p>
          <w:p w14:paraId="23BFCAB9" w14:textId="77777777" w:rsidR="00DD352B" w:rsidRPr="00564FD9" w:rsidRDefault="00DD352B" w:rsidP="00DD352B">
            <w:pPr>
              <w:rPr>
                <w:ins w:id="2425" w:author="jonathan pritchard" w:date="2024-10-23T10:48:00Z" w16du:dateUtc="2024-10-23T09:48:00Z"/>
                <w:iCs/>
              </w:rPr>
            </w:pPr>
          </w:p>
          <w:p w14:paraId="176E4A5F" w14:textId="251C478A" w:rsidR="00610740" w:rsidRPr="00610740" w:rsidRDefault="00610740" w:rsidP="00610740">
            <w:pPr>
              <w:pStyle w:val="ListParagraph"/>
              <w:numPr>
                <w:ilvl w:val="0"/>
                <w:numId w:val="84"/>
              </w:numPr>
              <w:rPr>
                <w:ins w:id="2426" w:author="jonathan pritchard" w:date="2024-10-23T10:47:00Z" w16du:dateUtc="2024-10-23T09:47:00Z"/>
                <w:i/>
                <w:rPrChange w:id="2427" w:author="jonathan pritchard" w:date="2024-10-23T10:48:00Z" w16du:dateUtc="2024-10-23T09:48:00Z">
                  <w:rPr>
                    <w:ins w:id="2428" w:author="jonathan pritchard" w:date="2024-10-23T10:47:00Z" w16du:dateUtc="2024-10-23T09:47:00Z"/>
                  </w:rPr>
                </w:rPrChange>
              </w:rPr>
            </w:pPr>
            <w:ins w:id="2429" w:author="jonathan pritchard" w:date="2024-10-23T10:47:00Z" w16du:dateUtc="2024-10-23T09:47:00Z">
              <w:r>
                <w:rPr>
                  <w:i/>
                </w:rPr>
                <w:t>L</w:t>
              </w:r>
              <w:r w:rsidRPr="00610740">
                <w:rPr>
                  <w:i/>
                  <w:rPrChange w:id="2430" w:author="jonathan pritchard" w:date="2024-10-23T10:48:00Z" w16du:dateUtc="2024-10-23T09:48:00Z">
                    <w:rPr/>
                  </w:rPrChange>
                </w:rPr>
                <w:t>oading of S-102</w:t>
              </w:r>
            </w:ins>
            <w:r w:rsidR="00DD352B">
              <w:rPr>
                <w:i/>
              </w:rPr>
              <w:t xml:space="preserve"> datasets</w:t>
            </w:r>
          </w:p>
          <w:p w14:paraId="205EF5F0" w14:textId="5EED0E6D" w:rsidR="00610740" w:rsidRDefault="00610740" w:rsidP="00610740">
            <w:pPr>
              <w:pStyle w:val="ListParagraph"/>
              <w:numPr>
                <w:ilvl w:val="0"/>
                <w:numId w:val="84"/>
              </w:numPr>
              <w:rPr>
                <w:ins w:id="2431" w:author="jonathan pritchard" w:date="2024-10-23T10:47:00Z" w16du:dateUtc="2024-10-23T09:47:00Z"/>
                <w:i/>
              </w:rPr>
            </w:pPr>
            <w:ins w:id="2432" w:author="jonathan pritchard" w:date="2024-10-23T10:47:00Z" w16du:dateUtc="2024-10-23T09:47:00Z">
              <w:r>
                <w:rPr>
                  <w:i/>
                </w:rPr>
                <w:t>Multiple Vertical datums</w:t>
              </w:r>
            </w:ins>
            <w:r w:rsidR="00DD352B">
              <w:rPr>
                <w:i/>
              </w:rPr>
              <w:t xml:space="preserve">. Check the ECDIS uses </w:t>
            </w:r>
            <w:proofErr w:type="spellStart"/>
            <w:r w:rsidR="00DD352B">
              <w:rPr>
                <w:i/>
              </w:rPr>
              <w:t>shoalest</w:t>
            </w:r>
            <w:proofErr w:type="spellEnd"/>
            <w:r w:rsidR="00DD352B">
              <w:rPr>
                <w:i/>
              </w:rPr>
              <w:t xml:space="preserve"> values (for depths and drying heights) when multiple vertical datums are contained in a dataset.</w:t>
            </w:r>
          </w:p>
          <w:p w14:paraId="452A744F" w14:textId="1F3C755F" w:rsidR="00610740" w:rsidRDefault="00610740" w:rsidP="00610740">
            <w:pPr>
              <w:pStyle w:val="ListParagraph"/>
              <w:numPr>
                <w:ilvl w:val="0"/>
                <w:numId w:val="84"/>
              </w:numPr>
              <w:rPr>
                <w:ins w:id="2433" w:author="jonathan pritchard" w:date="2024-10-23T10:48:00Z" w16du:dateUtc="2024-10-23T09:48:00Z"/>
                <w:i/>
              </w:rPr>
            </w:pPr>
            <w:ins w:id="2434" w:author="jonathan pritchard" w:date="2024-10-23T10:47:00Z" w16du:dateUtc="2024-10-23T09:47:00Z">
              <w:r>
                <w:rPr>
                  <w:i/>
                </w:rPr>
                <w:t xml:space="preserve">Projected </w:t>
              </w:r>
            </w:ins>
            <w:ins w:id="2435" w:author="jonathan pritchard" w:date="2024-10-23T10:48:00Z" w16du:dateUtc="2024-10-23T09:48:00Z">
              <w:r>
                <w:rPr>
                  <w:i/>
                </w:rPr>
                <w:t>and unprojected S-102</w:t>
              </w:r>
            </w:ins>
            <w:r w:rsidR="00DD352B">
              <w:rPr>
                <w:i/>
              </w:rPr>
              <w:t xml:space="preserve"> – rejection of incompatible (datum) datasets</w:t>
            </w:r>
          </w:p>
          <w:p w14:paraId="48D3F817" w14:textId="207B93B7" w:rsidR="00DD352B" w:rsidRDefault="00DD352B" w:rsidP="00610740">
            <w:pPr>
              <w:pStyle w:val="ListParagraph"/>
              <w:numPr>
                <w:ilvl w:val="0"/>
                <w:numId w:val="84"/>
              </w:numPr>
              <w:rPr>
                <w:i/>
              </w:rPr>
            </w:pPr>
            <w:r>
              <w:rPr>
                <w:i/>
              </w:rPr>
              <w:t>It is possible to look for the substitution border in this test. This would also allow for holes in datasets to be identified</w:t>
            </w:r>
          </w:p>
          <w:p w14:paraId="53CB4743" w14:textId="474F509A" w:rsidR="00610740" w:rsidRDefault="00610740" w:rsidP="00610740">
            <w:pPr>
              <w:pStyle w:val="ListParagraph"/>
              <w:numPr>
                <w:ilvl w:val="0"/>
                <w:numId w:val="84"/>
              </w:numPr>
              <w:rPr>
                <w:ins w:id="2436" w:author="jonathan pritchard" w:date="2024-10-23T10:48:00Z" w16du:dateUtc="2024-10-23T09:48:00Z"/>
                <w:i/>
              </w:rPr>
            </w:pPr>
            <w:ins w:id="2437" w:author="jonathan pritchard" w:date="2024-10-23T10:48:00Z" w16du:dateUtc="2024-10-23T09:48:00Z">
              <w:r>
                <w:rPr>
                  <w:i/>
                </w:rPr>
                <w:t>Overlapping S-102 – check ECDIS asks for preferenc</w:t>
              </w:r>
            </w:ins>
            <w:r w:rsidR="00DD352B">
              <w:rPr>
                <w:i/>
              </w:rPr>
              <w:t>e when datasets overlap.</w:t>
            </w:r>
          </w:p>
          <w:p w14:paraId="0974FFEA" w14:textId="2C8F59E5" w:rsidR="00610740" w:rsidRDefault="00610740" w:rsidP="00610740">
            <w:pPr>
              <w:pStyle w:val="ListParagraph"/>
              <w:numPr>
                <w:ilvl w:val="0"/>
                <w:numId w:val="84"/>
              </w:numPr>
              <w:rPr>
                <w:ins w:id="2438" w:author="jonathan pritchard" w:date="2024-10-23T10:48:00Z" w16du:dateUtc="2024-10-23T09:48:00Z"/>
                <w:i/>
              </w:rPr>
            </w:pPr>
            <w:ins w:id="2439" w:author="jonathan pritchard" w:date="2024-10-23T10:48:00Z" w16du:dateUtc="2024-10-23T09:48:00Z">
              <w:r>
                <w:rPr>
                  <w:i/>
                </w:rPr>
                <w:t>Refer to WLA / USSC tests</w:t>
              </w:r>
            </w:ins>
            <w:r w:rsidR="00DD352B">
              <w:rPr>
                <w:i/>
              </w:rPr>
              <w:t xml:space="preserve"> for more detailed implementation.</w:t>
            </w:r>
          </w:p>
          <w:p w14:paraId="571E3A85" w14:textId="41A56365" w:rsidR="00650770" w:rsidRDefault="00650770" w:rsidP="00610740">
            <w:pPr>
              <w:pStyle w:val="ListParagraph"/>
              <w:numPr>
                <w:ilvl w:val="0"/>
                <w:numId w:val="84"/>
              </w:numPr>
              <w:rPr>
                <w:i/>
              </w:rPr>
            </w:pPr>
            <w:ins w:id="2440" w:author="jonathan pritchard" w:date="2024-10-23T11:02:00Z" w16du:dateUtc="2024-10-23T10:02:00Z">
              <w:r>
                <w:rPr>
                  <w:i/>
                </w:rPr>
                <w:t>Update of S-102</w:t>
              </w:r>
            </w:ins>
            <w:r w:rsidR="00DD352B">
              <w:rPr>
                <w:i/>
              </w:rPr>
              <w:t xml:space="preserve"> by replacement.</w:t>
            </w:r>
          </w:p>
          <w:p w14:paraId="1A837E2A" w14:textId="7533AE72" w:rsidR="00DD352B" w:rsidRDefault="00DD352B" w:rsidP="00610740">
            <w:pPr>
              <w:pStyle w:val="ListParagraph"/>
              <w:numPr>
                <w:ilvl w:val="0"/>
                <w:numId w:val="84"/>
              </w:numPr>
              <w:rPr>
                <w:i/>
              </w:rPr>
            </w:pPr>
            <w:r>
              <w:rPr>
                <w:i/>
              </w:rPr>
              <w:t>S-102 interrogation. When the list of what fields are required by pick report are available they can go in here.</w:t>
            </w:r>
          </w:p>
          <w:p w14:paraId="68BB9ADA" w14:textId="7354BBD0" w:rsidR="00DD352B" w:rsidRDefault="00DD352B" w:rsidP="00610740">
            <w:pPr>
              <w:pStyle w:val="ListParagraph"/>
              <w:numPr>
                <w:ilvl w:val="0"/>
                <w:numId w:val="84"/>
              </w:numPr>
              <w:rPr>
                <w:i/>
              </w:rPr>
            </w:pPr>
            <w:r>
              <w:rPr>
                <w:i/>
              </w:rPr>
              <w:t>Legend tests here? Or maybe in the legend test.</w:t>
            </w:r>
          </w:p>
          <w:p w14:paraId="4181045A" w14:textId="77777777" w:rsidR="00DD352B" w:rsidRDefault="00DD352B" w:rsidP="00DD352B">
            <w:pPr>
              <w:pStyle w:val="ListParagraph"/>
              <w:rPr>
                <w:ins w:id="2441" w:author="jonathan pritchard" w:date="2024-10-23T10:48:00Z" w16du:dateUtc="2024-10-23T09:48:00Z"/>
                <w:i/>
              </w:rPr>
            </w:pPr>
          </w:p>
          <w:p w14:paraId="7D27D548" w14:textId="25D7F60B" w:rsidR="00610740" w:rsidRPr="00610740" w:rsidRDefault="00610740">
            <w:pPr>
              <w:rPr>
                <w:ins w:id="2442" w:author="jonathan pritchard" w:date="2024-10-23T10:47:00Z" w16du:dateUtc="2024-10-23T09:47:00Z"/>
                <w:i/>
                <w:rPrChange w:id="2443" w:author="jonathan pritchard" w:date="2024-10-23T10:49:00Z" w16du:dateUtc="2024-10-23T09:49:00Z">
                  <w:rPr>
                    <w:ins w:id="2444" w:author="jonathan pritchard" w:date="2024-10-23T10:47:00Z" w16du:dateUtc="2024-10-23T09:47:00Z"/>
                  </w:rPr>
                </w:rPrChange>
              </w:rPr>
              <w:pPrChange w:id="2445" w:author="jonathan pritchard" w:date="2024-10-23T10:49:00Z" w16du:dateUtc="2024-10-23T09:49:00Z">
                <w:pPr>
                  <w:pStyle w:val="ListParagraph"/>
                  <w:numPr>
                    <w:numId w:val="84"/>
                  </w:numPr>
                  <w:ind w:hanging="360"/>
                </w:pPr>
              </w:pPrChange>
            </w:pPr>
          </w:p>
        </w:tc>
      </w:tr>
    </w:tbl>
    <w:p w14:paraId="6080DE14" w14:textId="77777777" w:rsidR="0063004D" w:rsidRDefault="0063004D" w:rsidP="0063004D">
      <w:pPr>
        <w:rPr>
          <w:ins w:id="2446" w:author="jonathan pritchard" w:date="2024-10-23T10:47:00Z" w16du:dateUtc="2024-10-23T09:47:00Z"/>
        </w:rPr>
      </w:pPr>
    </w:p>
    <w:p w14:paraId="7EC2036E" w14:textId="160A9AFA" w:rsidR="001727C1" w:rsidRDefault="001727C1" w:rsidP="001727C1">
      <w:pPr>
        <w:pStyle w:val="Heading3"/>
        <w:rPr>
          <w:ins w:id="2447" w:author="jonathan pritchard" w:date="2024-10-23T10:50:00Z" w16du:dateUtc="2024-10-23T09:50:00Z"/>
        </w:rPr>
      </w:pPr>
      <w:bookmarkStart w:id="2448" w:name="_Toc189647830"/>
      <w:r>
        <w:t>Water Levels (S-104)</w:t>
      </w:r>
      <w:bookmarkEnd w:id="2448"/>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1727C1" w:rsidRPr="004065B1" w14:paraId="28B1CE0C" w14:textId="77777777" w:rsidTr="00FC7722">
        <w:trPr>
          <w:trHeight w:val="454"/>
          <w:tblHeader/>
          <w:ins w:id="2449" w:author="jonathan pritchard" w:date="2024-10-23T10:50:00Z"/>
        </w:trPr>
        <w:tc>
          <w:tcPr>
            <w:tcW w:w="2381" w:type="dxa"/>
            <w:shd w:val="clear" w:color="auto" w:fill="E5B8B7" w:themeFill="accent2" w:themeFillTint="66"/>
            <w:vAlign w:val="center"/>
          </w:tcPr>
          <w:p w14:paraId="740A80E1" w14:textId="77777777" w:rsidR="001727C1" w:rsidRPr="004065B1" w:rsidRDefault="001727C1" w:rsidP="00087740">
            <w:pPr>
              <w:rPr>
                <w:ins w:id="2450" w:author="jonathan pritchard" w:date="2024-10-23T10:50:00Z" w16du:dateUtc="2024-10-23T09:50:00Z"/>
              </w:rPr>
            </w:pPr>
            <w:ins w:id="2451" w:author="jonathan pritchard" w:date="2024-10-23T10:50:00Z" w16du:dateUtc="2024-10-23T09:50:00Z">
              <w:r w:rsidRPr="000A066E">
                <w:rPr>
                  <w:b/>
                </w:rPr>
                <w:t>Test Reference</w:t>
              </w:r>
            </w:ins>
          </w:p>
        </w:tc>
        <w:tc>
          <w:tcPr>
            <w:tcW w:w="2381" w:type="dxa"/>
            <w:shd w:val="clear" w:color="auto" w:fill="FFFFFF" w:themeFill="background1"/>
            <w:vAlign w:val="center"/>
          </w:tcPr>
          <w:p w14:paraId="51FF238F" w14:textId="77777777" w:rsidR="001727C1" w:rsidRPr="004065B1" w:rsidRDefault="001727C1" w:rsidP="00087740">
            <w:pPr>
              <w:rPr>
                <w:ins w:id="2452" w:author="jonathan pritchard" w:date="2024-10-23T10:50:00Z" w16du:dateUtc="2024-10-23T09:50:00Z"/>
              </w:rPr>
            </w:pPr>
            <w:ins w:id="2453" w:author="jonathan pritchard" w:date="2024-10-23T10:50:00Z" w16du:dateUtc="2024-10-23T09:50:00Z">
              <w:r>
                <w:t xml:space="preserve">S-104 </w:t>
              </w:r>
            </w:ins>
          </w:p>
        </w:tc>
        <w:tc>
          <w:tcPr>
            <w:tcW w:w="2382" w:type="dxa"/>
            <w:shd w:val="clear" w:color="auto" w:fill="E5B8B7" w:themeFill="accent2" w:themeFillTint="66"/>
            <w:vAlign w:val="center"/>
          </w:tcPr>
          <w:p w14:paraId="44040D79" w14:textId="77777777" w:rsidR="001727C1" w:rsidRPr="004065B1" w:rsidRDefault="001727C1" w:rsidP="00087740">
            <w:pPr>
              <w:rPr>
                <w:ins w:id="2454" w:author="jonathan pritchard" w:date="2024-10-23T10:50:00Z" w16du:dateUtc="2024-10-23T09:50:00Z"/>
              </w:rPr>
            </w:pPr>
            <w:ins w:id="2455" w:author="jonathan pritchard" w:date="2024-10-23T10:50:00Z" w16du:dateUtc="2024-10-23T09:50:00Z">
              <w:r w:rsidRPr="000A066E">
                <w:rPr>
                  <w:b/>
                </w:rPr>
                <w:t>IHO Reference</w:t>
              </w:r>
            </w:ins>
          </w:p>
        </w:tc>
        <w:tc>
          <w:tcPr>
            <w:tcW w:w="2382" w:type="dxa"/>
            <w:shd w:val="clear" w:color="auto" w:fill="FFFFFF" w:themeFill="background1"/>
            <w:vAlign w:val="center"/>
          </w:tcPr>
          <w:p w14:paraId="4DA897A1" w14:textId="77777777" w:rsidR="00FC7722" w:rsidRDefault="00FC7722" w:rsidP="00FC7722">
            <w:pPr>
              <w:jc w:val="left"/>
            </w:pPr>
            <w:r>
              <w:t>S-98 6.1</w:t>
            </w:r>
          </w:p>
          <w:p w14:paraId="6A85C3B4" w14:textId="57CDDAA5" w:rsidR="001727C1" w:rsidRPr="004065B1" w:rsidRDefault="00FC7722" w:rsidP="00FC7722">
            <w:pPr>
              <w:jc w:val="left"/>
              <w:rPr>
                <w:ins w:id="2456" w:author="jonathan pritchard" w:date="2024-10-23T10:50:00Z" w16du:dateUtc="2024-10-23T09:50:00Z"/>
              </w:rPr>
            </w:pPr>
            <w:r>
              <w:t>S-98 13</w:t>
            </w:r>
          </w:p>
        </w:tc>
      </w:tr>
      <w:tr w:rsidR="001727C1" w14:paraId="047F7BF0" w14:textId="77777777" w:rsidTr="00087740">
        <w:trPr>
          <w:tblHeader/>
          <w:ins w:id="2457" w:author="jonathan pritchard" w:date="2024-10-23T10:50:00Z"/>
        </w:trPr>
        <w:tc>
          <w:tcPr>
            <w:tcW w:w="9526" w:type="dxa"/>
            <w:gridSpan w:val="4"/>
            <w:shd w:val="clear" w:color="auto" w:fill="E5B8B7" w:themeFill="accent2" w:themeFillTint="66"/>
            <w:vAlign w:val="center"/>
          </w:tcPr>
          <w:p w14:paraId="483A6D4A" w14:textId="77777777" w:rsidR="001727C1" w:rsidRDefault="001727C1" w:rsidP="00087740">
            <w:pPr>
              <w:rPr>
                <w:ins w:id="2458" w:author="jonathan pritchard" w:date="2024-10-23T10:50:00Z" w16du:dateUtc="2024-10-23T09:50:00Z"/>
              </w:rPr>
            </w:pPr>
            <w:ins w:id="2459" w:author="jonathan pritchard" w:date="2024-10-23T10:50:00Z" w16du:dateUtc="2024-10-23T09:50:00Z">
              <w:r w:rsidRPr="000A066E">
                <w:rPr>
                  <w:b/>
                </w:rPr>
                <w:t>Test description</w:t>
              </w:r>
            </w:ins>
          </w:p>
        </w:tc>
      </w:tr>
      <w:tr w:rsidR="001727C1" w:rsidRPr="005D2431" w14:paraId="1E2246BC" w14:textId="77777777" w:rsidTr="00087740">
        <w:trPr>
          <w:tblHeader/>
          <w:ins w:id="2460" w:author="jonathan pritchard" w:date="2024-10-23T10:50:00Z"/>
        </w:trPr>
        <w:tc>
          <w:tcPr>
            <w:tcW w:w="9526" w:type="dxa"/>
            <w:gridSpan w:val="4"/>
            <w:vAlign w:val="center"/>
          </w:tcPr>
          <w:p w14:paraId="29C267AD" w14:textId="77777777" w:rsidR="001727C1" w:rsidRDefault="001727C1" w:rsidP="00087740">
            <w:pPr>
              <w:rPr>
                <w:i/>
              </w:rPr>
            </w:pPr>
          </w:p>
          <w:p w14:paraId="3BD03A7D" w14:textId="7D41ECDB" w:rsidR="001727C1" w:rsidRDefault="001727C1" w:rsidP="00087740">
            <w:pPr>
              <w:pStyle w:val="ListParagraph"/>
              <w:numPr>
                <w:ilvl w:val="0"/>
                <w:numId w:val="84"/>
              </w:numPr>
              <w:rPr>
                <w:i/>
              </w:rPr>
            </w:pPr>
            <w:r>
              <w:rPr>
                <w:i/>
              </w:rPr>
              <w:t>A basic import</w:t>
            </w:r>
            <w:r w:rsidR="00DD352B">
              <w:rPr>
                <w:i/>
              </w:rPr>
              <w:t xml:space="preserve"> and </w:t>
            </w:r>
            <w:r>
              <w:rPr>
                <w:i/>
              </w:rPr>
              <w:t xml:space="preserve">portrayal and interrogation test of S-104 data is required. This </w:t>
            </w:r>
            <w:r w:rsidR="00DD352B">
              <w:rPr>
                <w:i/>
              </w:rPr>
              <w:t>will involve turning on S-104 and S-102 and interrogating the screen.</w:t>
            </w:r>
          </w:p>
          <w:p w14:paraId="16DB02FE" w14:textId="0FB47700" w:rsidR="00DD352B" w:rsidRDefault="00DD352B" w:rsidP="00087740">
            <w:pPr>
              <w:pStyle w:val="ListParagraph"/>
              <w:numPr>
                <w:ilvl w:val="0"/>
                <w:numId w:val="84"/>
              </w:numPr>
              <w:rPr>
                <w:i/>
              </w:rPr>
            </w:pPr>
            <w:r>
              <w:rPr>
                <w:i/>
              </w:rPr>
              <w:t>Check user is asked for preference when datasets overlap</w:t>
            </w:r>
          </w:p>
          <w:p w14:paraId="6C54A6C0" w14:textId="07EFA9FD" w:rsidR="00DD352B" w:rsidRDefault="00DD352B" w:rsidP="00087740">
            <w:pPr>
              <w:pStyle w:val="ListParagraph"/>
              <w:numPr>
                <w:ilvl w:val="0"/>
                <w:numId w:val="84"/>
              </w:numPr>
              <w:rPr>
                <w:i/>
              </w:rPr>
            </w:pPr>
            <w:r>
              <w:rPr>
                <w:i/>
              </w:rPr>
              <w:t>Date selection of S-104 should be testable and implemented. This would allow the inspection of what is available and the ability to set the date on the ECDIS depending on available S-104 datasets.</w:t>
            </w:r>
          </w:p>
          <w:p w14:paraId="61827030" w14:textId="77777777" w:rsidR="00DD352B" w:rsidRDefault="00DD352B" w:rsidP="00DD352B">
            <w:pPr>
              <w:pStyle w:val="ListParagraph"/>
              <w:rPr>
                <w:ins w:id="2461" w:author="jonathan pritchard" w:date="2024-10-23T10:50:00Z" w16du:dateUtc="2024-10-23T09:50:00Z"/>
                <w:i/>
              </w:rPr>
            </w:pPr>
          </w:p>
          <w:p w14:paraId="3E60AEE4" w14:textId="77777777" w:rsidR="001727C1" w:rsidRPr="00610740" w:rsidRDefault="001727C1">
            <w:pPr>
              <w:rPr>
                <w:ins w:id="2462" w:author="jonathan pritchard" w:date="2024-10-23T10:50:00Z" w16du:dateUtc="2024-10-23T09:50:00Z"/>
                <w:i/>
                <w:rPrChange w:id="2463" w:author="jonathan pritchard" w:date="2024-10-23T10:50:00Z" w16du:dateUtc="2024-10-23T09:50:00Z">
                  <w:rPr>
                    <w:ins w:id="2464" w:author="jonathan pritchard" w:date="2024-10-23T10:50:00Z" w16du:dateUtc="2024-10-23T09:50:00Z"/>
                  </w:rPr>
                </w:rPrChange>
              </w:rPr>
              <w:pPrChange w:id="2465" w:author="jonathan pritchard" w:date="2024-10-23T10:50:00Z" w16du:dateUtc="2024-10-23T09:50:00Z">
                <w:pPr>
                  <w:pStyle w:val="ListParagraph"/>
                  <w:numPr>
                    <w:numId w:val="84"/>
                  </w:numPr>
                  <w:ind w:hanging="360"/>
                </w:pPr>
              </w:pPrChange>
            </w:pPr>
          </w:p>
        </w:tc>
      </w:tr>
    </w:tbl>
    <w:p w14:paraId="24004EF9" w14:textId="77777777" w:rsidR="001727C1" w:rsidRPr="00610740" w:rsidRDefault="001727C1" w:rsidP="001727C1">
      <w:pPr>
        <w:rPr>
          <w:ins w:id="2466" w:author="jonathan pritchard" w:date="2024-10-23T10:15:00Z" w16du:dateUtc="2024-10-23T09:15:00Z"/>
          <w:lang w:val="en-US"/>
          <w:rPrChange w:id="2467" w:author="jonathan pritchard" w:date="2024-10-23T10:50:00Z" w16du:dateUtc="2024-10-23T09:50:00Z">
            <w:rPr>
              <w:ins w:id="2468" w:author="jonathan pritchard" w:date="2024-10-23T10:15:00Z" w16du:dateUtc="2024-10-23T09:15:00Z"/>
            </w:rPr>
          </w:rPrChange>
        </w:rPr>
      </w:pPr>
    </w:p>
    <w:p w14:paraId="3AE27488" w14:textId="77777777" w:rsidR="001727C1" w:rsidRDefault="001727C1" w:rsidP="001727C1">
      <w:pPr>
        <w:rPr>
          <w:ins w:id="2469" w:author="jonathan pritchard" w:date="2024-10-23T10:15:00Z" w16du:dateUtc="2024-10-23T09:15:00Z"/>
        </w:rPr>
      </w:pPr>
    </w:p>
    <w:p w14:paraId="1237B381" w14:textId="6499B6D4" w:rsidR="00DD352B" w:rsidRDefault="00DD352B" w:rsidP="00DD352B">
      <w:pPr>
        <w:pStyle w:val="Heading3"/>
        <w:rPr>
          <w:ins w:id="2470" w:author="jonathan pritchard" w:date="2024-10-23T10:50:00Z" w16du:dateUtc="2024-10-23T09:50:00Z"/>
        </w:rPr>
      </w:pPr>
      <w:bookmarkStart w:id="2471" w:name="_Toc189647831"/>
      <w:r>
        <w:lastRenderedPageBreak/>
        <w:t>Tidal Streams S-111</w:t>
      </w:r>
      <w:bookmarkEnd w:id="2471"/>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DD352B" w:rsidRPr="004065B1" w14:paraId="36583D10" w14:textId="77777777" w:rsidTr="00FC7722">
        <w:trPr>
          <w:trHeight w:val="454"/>
          <w:tblHeader/>
          <w:ins w:id="2472" w:author="jonathan pritchard" w:date="2024-10-23T10:50:00Z"/>
        </w:trPr>
        <w:tc>
          <w:tcPr>
            <w:tcW w:w="2381" w:type="dxa"/>
            <w:shd w:val="clear" w:color="auto" w:fill="E5B8B7" w:themeFill="accent2" w:themeFillTint="66"/>
            <w:vAlign w:val="center"/>
          </w:tcPr>
          <w:p w14:paraId="7DEE279D" w14:textId="77777777" w:rsidR="00DD352B" w:rsidRPr="004065B1" w:rsidRDefault="00DD352B" w:rsidP="00087740">
            <w:pPr>
              <w:rPr>
                <w:ins w:id="2473" w:author="jonathan pritchard" w:date="2024-10-23T10:50:00Z" w16du:dateUtc="2024-10-23T09:50:00Z"/>
              </w:rPr>
            </w:pPr>
            <w:ins w:id="2474" w:author="jonathan pritchard" w:date="2024-10-23T10:50:00Z" w16du:dateUtc="2024-10-23T09:50:00Z">
              <w:r w:rsidRPr="000A066E">
                <w:rPr>
                  <w:b/>
                </w:rPr>
                <w:t>Test Reference</w:t>
              </w:r>
            </w:ins>
          </w:p>
        </w:tc>
        <w:tc>
          <w:tcPr>
            <w:tcW w:w="2381" w:type="dxa"/>
            <w:shd w:val="clear" w:color="auto" w:fill="FFFFFF" w:themeFill="background1"/>
            <w:vAlign w:val="center"/>
          </w:tcPr>
          <w:p w14:paraId="3472A460" w14:textId="77777777" w:rsidR="00DD352B" w:rsidRPr="004065B1" w:rsidRDefault="00DD352B" w:rsidP="00087740">
            <w:pPr>
              <w:rPr>
                <w:ins w:id="2475" w:author="jonathan pritchard" w:date="2024-10-23T10:50:00Z" w16du:dateUtc="2024-10-23T09:50:00Z"/>
              </w:rPr>
            </w:pPr>
            <w:ins w:id="2476" w:author="jonathan pritchard" w:date="2024-10-23T10:50:00Z" w16du:dateUtc="2024-10-23T09:50:00Z">
              <w:r>
                <w:t xml:space="preserve">S-104 </w:t>
              </w:r>
            </w:ins>
          </w:p>
        </w:tc>
        <w:tc>
          <w:tcPr>
            <w:tcW w:w="2382" w:type="dxa"/>
            <w:shd w:val="clear" w:color="auto" w:fill="E5B8B7" w:themeFill="accent2" w:themeFillTint="66"/>
            <w:vAlign w:val="center"/>
          </w:tcPr>
          <w:p w14:paraId="2D18D7E9" w14:textId="77777777" w:rsidR="00DD352B" w:rsidRPr="004065B1" w:rsidRDefault="00DD352B" w:rsidP="00087740">
            <w:pPr>
              <w:rPr>
                <w:ins w:id="2477" w:author="jonathan pritchard" w:date="2024-10-23T10:50:00Z" w16du:dateUtc="2024-10-23T09:50:00Z"/>
              </w:rPr>
            </w:pPr>
            <w:ins w:id="2478" w:author="jonathan pritchard" w:date="2024-10-23T10:50:00Z" w16du:dateUtc="2024-10-23T09:50:00Z">
              <w:r w:rsidRPr="000A066E">
                <w:rPr>
                  <w:b/>
                </w:rPr>
                <w:t>IHO Reference</w:t>
              </w:r>
            </w:ins>
          </w:p>
        </w:tc>
        <w:tc>
          <w:tcPr>
            <w:tcW w:w="2382" w:type="dxa"/>
            <w:shd w:val="clear" w:color="auto" w:fill="FFFFFF" w:themeFill="background1"/>
            <w:vAlign w:val="center"/>
          </w:tcPr>
          <w:p w14:paraId="0F49E002" w14:textId="77777777" w:rsidR="00FC7722" w:rsidRDefault="00FC7722" w:rsidP="00FC7722">
            <w:pPr>
              <w:jc w:val="left"/>
            </w:pPr>
            <w:r>
              <w:t>S-98 6.1</w:t>
            </w:r>
          </w:p>
          <w:p w14:paraId="2D1FC1BD" w14:textId="20236E11" w:rsidR="00DD352B" w:rsidRPr="004065B1" w:rsidRDefault="00FC7722" w:rsidP="00FC7722">
            <w:pPr>
              <w:jc w:val="left"/>
              <w:rPr>
                <w:ins w:id="2479" w:author="jonathan pritchard" w:date="2024-10-23T10:50:00Z" w16du:dateUtc="2024-10-23T09:50:00Z"/>
              </w:rPr>
            </w:pPr>
            <w:r>
              <w:t>S-98 13</w:t>
            </w:r>
          </w:p>
        </w:tc>
      </w:tr>
      <w:tr w:rsidR="00DD352B" w14:paraId="04411887" w14:textId="77777777" w:rsidTr="00087740">
        <w:trPr>
          <w:tblHeader/>
          <w:ins w:id="2480" w:author="jonathan pritchard" w:date="2024-10-23T10:50:00Z"/>
        </w:trPr>
        <w:tc>
          <w:tcPr>
            <w:tcW w:w="9526" w:type="dxa"/>
            <w:gridSpan w:val="4"/>
            <w:shd w:val="clear" w:color="auto" w:fill="E5B8B7" w:themeFill="accent2" w:themeFillTint="66"/>
            <w:vAlign w:val="center"/>
          </w:tcPr>
          <w:p w14:paraId="722B5AA3" w14:textId="77777777" w:rsidR="00DD352B" w:rsidRDefault="00DD352B" w:rsidP="00087740">
            <w:pPr>
              <w:rPr>
                <w:ins w:id="2481" w:author="jonathan pritchard" w:date="2024-10-23T10:50:00Z" w16du:dateUtc="2024-10-23T09:50:00Z"/>
              </w:rPr>
            </w:pPr>
            <w:ins w:id="2482" w:author="jonathan pritchard" w:date="2024-10-23T10:50:00Z" w16du:dateUtc="2024-10-23T09:50:00Z">
              <w:r w:rsidRPr="000A066E">
                <w:rPr>
                  <w:b/>
                </w:rPr>
                <w:t>Test description</w:t>
              </w:r>
            </w:ins>
          </w:p>
        </w:tc>
      </w:tr>
      <w:tr w:rsidR="00DD352B" w:rsidRPr="005D2431" w14:paraId="28536B0B" w14:textId="77777777" w:rsidTr="00087740">
        <w:trPr>
          <w:tblHeader/>
          <w:ins w:id="2483" w:author="jonathan pritchard" w:date="2024-10-23T10:50:00Z"/>
        </w:trPr>
        <w:tc>
          <w:tcPr>
            <w:tcW w:w="9526" w:type="dxa"/>
            <w:gridSpan w:val="4"/>
            <w:vAlign w:val="center"/>
          </w:tcPr>
          <w:p w14:paraId="5056A984" w14:textId="77777777" w:rsidR="00DD352B" w:rsidRDefault="00DD352B" w:rsidP="00087740">
            <w:pPr>
              <w:rPr>
                <w:i/>
              </w:rPr>
            </w:pPr>
          </w:p>
          <w:p w14:paraId="0859ACB1" w14:textId="77777777" w:rsidR="00DD352B" w:rsidRDefault="00DD352B" w:rsidP="00087740">
            <w:pPr>
              <w:pStyle w:val="ListParagraph"/>
              <w:numPr>
                <w:ilvl w:val="0"/>
                <w:numId w:val="84"/>
              </w:numPr>
              <w:rPr>
                <w:i/>
              </w:rPr>
            </w:pPr>
            <w:r>
              <w:rPr>
                <w:i/>
              </w:rPr>
              <w:t xml:space="preserve">A basic import and portrayal and interrogation test of S-111 data is required. </w:t>
            </w:r>
          </w:p>
          <w:p w14:paraId="27B208D1" w14:textId="6DDFD9E4" w:rsidR="00DD352B" w:rsidRDefault="00DD352B" w:rsidP="00087740">
            <w:pPr>
              <w:pStyle w:val="ListParagraph"/>
              <w:numPr>
                <w:ilvl w:val="0"/>
                <w:numId w:val="84"/>
              </w:numPr>
              <w:rPr>
                <w:i/>
              </w:rPr>
            </w:pPr>
            <w:r>
              <w:rPr>
                <w:i/>
              </w:rPr>
              <w:t xml:space="preserve">S-111 is a good opportunity to test the implementation of thinning algorithms .Tests should check for their existence. </w:t>
            </w:r>
          </w:p>
          <w:p w14:paraId="6986504A" w14:textId="59505F37" w:rsidR="00DD352B" w:rsidRDefault="00DD352B" w:rsidP="00087740">
            <w:pPr>
              <w:pStyle w:val="ListParagraph"/>
              <w:numPr>
                <w:ilvl w:val="0"/>
                <w:numId w:val="84"/>
              </w:numPr>
              <w:rPr>
                <w:i/>
              </w:rPr>
            </w:pPr>
            <w:r>
              <w:rPr>
                <w:i/>
              </w:rPr>
              <w:t>As the algorithms are only suggested there may need to be words documenting allowed deviations from the thinning shown. Acceptable is a reduction in the number of objects shown and management of the clutter on screen caused by dense data.</w:t>
            </w:r>
          </w:p>
          <w:p w14:paraId="740907EC" w14:textId="77777777" w:rsidR="00DD352B" w:rsidRDefault="00DD352B" w:rsidP="00087740">
            <w:pPr>
              <w:pStyle w:val="ListParagraph"/>
              <w:rPr>
                <w:ins w:id="2484" w:author="jonathan pritchard" w:date="2024-10-23T10:50:00Z" w16du:dateUtc="2024-10-23T09:50:00Z"/>
                <w:i/>
              </w:rPr>
            </w:pPr>
          </w:p>
          <w:p w14:paraId="1981EC50" w14:textId="77777777" w:rsidR="00DD352B" w:rsidRPr="00610740" w:rsidRDefault="00DD352B">
            <w:pPr>
              <w:rPr>
                <w:ins w:id="2485" w:author="jonathan pritchard" w:date="2024-10-23T10:50:00Z" w16du:dateUtc="2024-10-23T09:50:00Z"/>
                <w:i/>
                <w:rPrChange w:id="2486" w:author="jonathan pritchard" w:date="2024-10-23T10:50:00Z" w16du:dateUtc="2024-10-23T09:50:00Z">
                  <w:rPr>
                    <w:ins w:id="2487" w:author="jonathan pritchard" w:date="2024-10-23T10:50:00Z" w16du:dateUtc="2024-10-23T09:50:00Z"/>
                  </w:rPr>
                </w:rPrChange>
              </w:rPr>
              <w:pPrChange w:id="2488" w:author="jonathan pritchard" w:date="2024-10-23T10:50:00Z" w16du:dateUtc="2024-10-23T09:50:00Z">
                <w:pPr>
                  <w:pStyle w:val="ListParagraph"/>
                  <w:numPr>
                    <w:numId w:val="84"/>
                  </w:numPr>
                  <w:ind w:hanging="360"/>
                </w:pPr>
              </w:pPrChange>
            </w:pPr>
          </w:p>
        </w:tc>
      </w:tr>
    </w:tbl>
    <w:p w14:paraId="233E3E65" w14:textId="77777777" w:rsidR="00DD352B" w:rsidRPr="00610740" w:rsidRDefault="00DD352B" w:rsidP="00DD352B">
      <w:pPr>
        <w:rPr>
          <w:ins w:id="2489" w:author="jonathan pritchard" w:date="2024-10-23T10:15:00Z" w16du:dateUtc="2024-10-23T09:15:00Z"/>
          <w:lang w:val="en-US"/>
          <w:rPrChange w:id="2490" w:author="jonathan pritchard" w:date="2024-10-23T10:50:00Z" w16du:dateUtc="2024-10-23T09:50:00Z">
            <w:rPr>
              <w:ins w:id="2491" w:author="jonathan pritchard" w:date="2024-10-23T10:15:00Z" w16du:dateUtc="2024-10-23T09:15:00Z"/>
            </w:rPr>
          </w:rPrChange>
        </w:rPr>
      </w:pPr>
    </w:p>
    <w:p w14:paraId="1C9D6996" w14:textId="7938C703" w:rsidR="001727C1" w:rsidRPr="00610740" w:rsidRDefault="001727C1" w:rsidP="001727C1">
      <w:pPr>
        <w:rPr>
          <w:ins w:id="2492" w:author="jonathan pritchard" w:date="2024-10-23T10:15:00Z" w16du:dateUtc="2024-10-23T09:15:00Z"/>
        </w:rPr>
      </w:pPr>
    </w:p>
    <w:p w14:paraId="7010401C" w14:textId="77777777" w:rsidR="00610740" w:rsidRDefault="00610740" w:rsidP="0063004D"/>
    <w:p w14:paraId="79990782" w14:textId="77777777" w:rsidR="001727C1" w:rsidRDefault="001727C1" w:rsidP="0063004D">
      <w:pPr>
        <w:rPr>
          <w:ins w:id="2493" w:author="jonathan pritchard" w:date="2024-10-23T10:15:00Z" w16du:dateUtc="2024-10-23T09:15:00Z"/>
        </w:rPr>
      </w:pPr>
    </w:p>
    <w:p w14:paraId="09845212" w14:textId="1456295D" w:rsidR="0063004D" w:rsidRDefault="0063004D" w:rsidP="0063004D">
      <w:pPr>
        <w:pStyle w:val="Heading3"/>
        <w:rPr>
          <w:ins w:id="2494" w:author="jonathan pritchard" w:date="2024-10-23T10:50:00Z" w16du:dateUtc="2024-10-23T09:50:00Z"/>
        </w:rPr>
      </w:pPr>
      <w:bookmarkStart w:id="2495" w:name="_Toc189647832"/>
      <w:ins w:id="2496" w:author="jonathan pritchard" w:date="2024-10-23T10:15:00Z" w16du:dateUtc="2024-10-23T09:15:00Z">
        <w:r>
          <w:t>Navigational Warnings</w:t>
        </w:r>
      </w:ins>
      <w:bookmarkEnd w:id="2495"/>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610740" w:rsidRPr="004065B1" w14:paraId="7881F916" w14:textId="77777777" w:rsidTr="00FC7722">
        <w:trPr>
          <w:trHeight w:val="454"/>
          <w:tblHeader/>
          <w:ins w:id="2497" w:author="jonathan pritchard" w:date="2024-10-23T10:50:00Z"/>
        </w:trPr>
        <w:tc>
          <w:tcPr>
            <w:tcW w:w="2381" w:type="dxa"/>
            <w:shd w:val="clear" w:color="auto" w:fill="E5B8B7" w:themeFill="accent2" w:themeFillTint="66"/>
            <w:vAlign w:val="center"/>
          </w:tcPr>
          <w:p w14:paraId="4D02710B" w14:textId="77777777" w:rsidR="00610740" w:rsidRPr="004065B1" w:rsidRDefault="00610740" w:rsidP="00A81079">
            <w:pPr>
              <w:rPr>
                <w:ins w:id="2498" w:author="jonathan pritchard" w:date="2024-10-23T10:50:00Z" w16du:dateUtc="2024-10-23T09:50:00Z"/>
              </w:rPr>
            </w:pPr>
            <w:ins w:id="2499" w:author="jonathan pritchard" w:date="2024-10-23T10:50:00Z" w16du:dateUtc="2024-10-23T09:50:00Z">
              <w:r w:rsidRPr="000A066E">
                <w:rPr>
                  <w:b/>
                </w:rPr>
                <w:t>Test Reference</w:t>
              </w:r>
            </w:ins>
          </w:p>
        </w:tc>
        <w:tc>
          <w:tcPr>
            <w:tcW w:w="2381" w:type="dxa"/>
            <w:shd w:val="clear" w:color="auto" w:fill="FFFFFF" w:themeFill="background1"/>
            <w:vAlign w:val="center"/>
          </w:tcPr>
          <w:p w14:paraId="71B7A389" w14:textId="3FE1E053" w:rsidR="00610740" w:rsidRPr="004065B1" w:rsidRDefault="00610740" w:rsidP="00A81079">
            <w:pPr>
              <w:rPr>
                <w:ins w:id="2500" w:author="jonathan pritchard" w:date="2024-10-23T10:50:00Z" w16du:dateUtc="2024-10-23T09:50:00Z"/>
              </w:rPr>
            </w:pPr>
            <w:ins w:id="2501" w:author="jonathan pritchard" w:date="2024-10-23T10:50:00Z" w16du:dateUtc="2024-10-23T09:50:00Z">
              <w:r>
                <w:t xml:space="preserve">S-104 </w:t>
              </w:r>
            </w:ins>
          </w:p>
        </w:tc>
        <w:tc>
          <w:tcPr>
            <w:tcW w:w="2382" w:type="dxa"/>
            <w:shd w:val="clear" w:color="auto" w:fill="E5B8B7" w:themeFill="accent2" w:themeFillTint="66"/>
            <w:vAlign w:val="center"/>
          </w:tcPr>
          <w:p w14:paraId="2D09B83B" w14:textId="77777777" w:rsidR="00610740" w:rsidRPr="004065B1" w:rsidRDefault="00610740" w:rsidP="00A81079">
            <w:pPr>
              <w:rPr>
                <w:ins w:id="2502" w:author="jonathan pritchard" w:date="2024-10-23T10:50:00Z" w16du:dateUtc="2024-10-23T09:50:00Z"/>
              </w:rPr>
            </w:pPr>
            <w:ins w:id="2503" w:author="jonathan pritchard" w:date="2024-10-23T10:50:00Z" w16du:dateUtc="2024-10-23T09:50:00Z">
              <w:r w:rsidRPr="000A066E">
                <w:rPr>
                  <w:b/>
                </w:rPr>
                <w:t>IHO Reference</w:t>
              </w:r>
            </w:ins>
          </w:p>
        </w:tc>
        <w:tc>
          <w:tcPr>
            <w:tcW w:w="2382" w:type="dxa"/>
            <w:shd w:val="clear" w:color="auto" w:fill="FFFFFF" w:themeFill="background1"/>
            <w:vAlign w:val="center"/>
          </w:tcPr>
          <w:p w14:paraId="0A4244A4" w14:textId="77777777" w:rsidR="00FC7722" w:rsidRDefault="00FC7722" w:rsidP="00FC7722">
            <w:pPr>
              <w:jc w:val="left"/>
            </w:pPr>
            <w:r>
              <w:t>S-98 6.1</w:t>
            </w:r>
          </w:p>
          <w:p w14:paraId="68ED73D7" w14:textId="2B4FFF7A" w:rsidR="00610740" w:rsidRPr="004065B1" w:rsidRDefault="00FC7722" w:rsidP="00FC7722">
            <w:pPr>
              <w:jc w:val="left"/>
              <w:rPr>
                <w:ins w:id="2504" w:author="jonathan pritchard" w:date="2024-10-23T10:50:00Z" w16du:dateUtc="2024-10-23T09:50:00Z"/>
              </w:rPr>
            </w:pPr>
            <w:r>
              <w:t>S-98 13</w:t>
            </w:r>
          </w:p>
        </w:tc>
      </w:tr>
      <w:tr w:rsidR="00610740" w14:paraId="3380000D" w14:textId="77777777" w:rsidTr="00A81079">
        <w:trPr>
          <w:tblHeader/>
          <w:ins w:id="2505" w:author="jonathan pritchard" w:date="2024-10-23T10:50:00Z"/>
        </w:trPr>
        <w:tc>
          <w:tcPr>
            <w:tcW w:w="9526" w:type="dxa"/>
            <w:gridSpan w:val="4"/>
            <w:shd w:val="clear" w:color="auto" w:fill="E5B8B7" w:themeFill="accent2" w:themeFillTint="66"/>
            <w:vAlign w:val="center"/>
          </w:tcPr>
          <w:p w14:paraId="2D3DB61B" w14:textId="77777777" w:rsidR="00610740" w:rsidRDefault="00610740" w:rsidP="00A81079">
            <w:pPr>
              <w:rPr>
                <w:ins w:id="2506" w:author="jonathan pritchard" w:date="2024-10-23T10:50:00Z" w16du:dateUtc="2024-10-23T09:50:00Z"/>
              </w:rPr>
            </w:pPr>
            <w:ins w:id="2507" w:author="jonathan pritchard" w:date="2024-10-23T10:50:00Z" w16du:dateUtc="2024-10-23T09:50:00Z">
              <w:r w:rsidRPr="000A066E">
                <w:rPr>
                  <w:b/>
                </w:rPr>
                <w:t>Test description</w:t>
              </w:r>
            </w:ins>
          </w:p>
        </w:tc>
      </w:tr>
      <w:tr w:rsidR="00610740" w:rsidRPr="005D2431" w14:paraId="1B34B22E" w14:textId="77777777" w:rsidTr="00A81079">
        <w:trPr>
          <w:tblHeader/>
          <w:ins w:id="2508" w:author="jonathan pritchard" w:date="2024-10-23T10:50:00Z"/>
        </w:trPr>
        <w:tc>
          <w:tcPr>
            <w:tcW w:w="9526" w:type="dxa"/>
            <w:gridSpan w:val="4"/>
            <w:vAlign w:val="center"/>
          </w:tcPr>
          <w:p w14:paraId="7B86D22E" w14:textId="77777777" w:rsidR="001727C1" w:rsidRDefault="001727C1" w:rsidP="001727C1">
            <w:pPr>
              <w:rPr>
                <w:i/>
              </w:rPr>
            </w:pPr>
          </w:p>
          <w:p w14:paraId="3CF4D8BE" w14:textId="4E932C41" w:rsidR="001727C1" w:rsidRDefault="001727C1" w:rsidP="001727C1">
            <w:pPr>
              <w:rPr>
                <w:i/>
              </w:rPr>
            </w:pPr>
            <w:r>
              <w:rPr>
                <w:i/>
              </w:rPr>
              <w:t xml:space="preserve">Navigational Warnings in S-124 have been added to the S-98 as a mandatory requirement. The previous section(s) deal with their import and update (and checks for their completeness) but there are </w:t>
            </w:r>
            <w:r w:rsidR="00DD352B">
              <w:rPr>
                <w:i/>
              </w:rPr>
              <w:t>tests for the mandatory functionality in S-98 in respect of navigational warnings. These include:</w:t>
            </w:r>
          </w:p>
          <w:p w14:paraId="7B7B8727" w14:textId="77777777" w:rsidR="00DD352B" w:rsidRPr="001727C1" w:rsidRDefault="00DD352B" w:rsidP="00DD352B">
            <w:pPr>
              <w:rPr>
                <w:ins w:id="2509" w:author="jonathan pritchard" w:date="2024-10-23T10:50:00Z" w16du:dateUtc="2024-10-23T09:50:00Z"/>
                <w:i/>
              </w:rPr>
            </w:pPr>
          </w:p>
          <w:p w14:paraId="0609F41D" w14:textId="215B0639" w:rsidR="00610740" w:rsidRDefault="00DD352B" w:rsidP="00610740">
            <w:pPr>
              <w:pStyle w:val="ListParagraph"/>
              <w:numPr>
                <w:ilvl w:val="0"/>
                <w:numId w:val="84"/>
              </w:numPr>
              <w:rPr>
                <w:ins w:id="2510" w:author="jonathan pritchard" w:date="2024-10-23T10:50:00Z" w16du:dateUtc="2024-10-23T09:50:00Z"/>
                <w:i/>
              </w:rPr>
            </w:pPr>
            <w:r>
              <w:rPr>
                <w:i/>
              </w:rPr>
              <w:t>Interrogation of S-124</w:t>
            </w:r>
          </w:p>
          <w:p w14:paraId="6FF1A06B" w14:textId="46A07D3B" w:rsidR="00650770" w:rsidRDefault="00DD352B" w:rsidP="00DD352B">
            <w:pPr>
              <w:pStyle w:val="ListParagraph"/>
              <w:numPr>
                <w:ilvl w:val="0"/>
                <w:numId w:val="84"/>
              </w:numPr>
              <w:rPr>
                <w:i/>
              </w:rPr>
            </w:pPr>
            <w:r>
              <w:rPr>
                <w:i/>
              </w:rPr>
              <w:t>Area of influence tests when the AOI is not portrayed (e.g. checking a light’s area is found in the pick report)</w:t>
            </w:r>
          </w:p>
          <w:p w14:paraId="5E8C7576" w14:textId="42C7356D" w:rsidR="00DD352B" w:rsidRDefault="00DD352B" w:rsidP="00DD352B">
            <w:pPr>
              <w:pStyle w:val="ListParagraph"/>
              <w:numPr>
                <w:ilvl w:val="0"/>
                <w:numId w:val="84"/>
              </w:numPr>
              <w:rPr>
                <w:i/>
              </w:rPr>
            </w:pPr>
            <w:r>
              <w:rPr>
                <w:i/>
              </w:rPr>
              <w:t>Filtering of NWs according to user preference</w:t>
            </w:r>
          </w:p>
          <w:p w14:paraId="524D0C1D" w14:textId="01F9AA51" w:rsidR="00DD352B" w:rsidRDefault="00DD352B" w:rsidP="00DD352B">
            <w:pPr>
              <w:pStyle w:val="ListParagraph"/>
              <w:numPr>
                <w:ilvl w:val="0"/>
                <w:numId w:val="84"/>
              </w:numPr>
              <w:rPr>
                <w:i/>
              </w:rPr>
            </w:pPr>
            <w:r>
              <w:rPr>
                <w:i/>
              </w:rPr>
              <w:t>Confirmation that all NW are loaded and retrievable</w:t>
            </w:r>
          </w:p>
          <w:p w14:paraId="570638A9" w14:textId="1690B915" w:rsidR="00DD352B" w:rsidRDefault="00DD352B" w:rsidP="00DD352B">
            <w:pPr>
              <w:pStyle w:val="ListParagraph"/>
              <w:numPr>
                <w:ilvl w:val="0"/>
                <w:numId w:val="84"/>
              </w:numPr>
              <w:rPr>
                <w:i/>
              </w:rPr>
            </w:pPr>
            <w:r>
              <w:rPr>
                <w:i/>
              </w:rPr>
              <w:t>Retrieval of old NW.</w:t>
            </w:r>
          </w:p>
          <w:p w14:paraId="5FF1827B" w14:textId="6E1E5567" w:rsidR="00DD352B" w:rsidRPr="00DD352B" w:rsidRDefault="00DD352B" w:rsidP="00DD352B">
            <w:pPr>
              <w:pStyle w:val="ListParagraph"/>
              <w:numPr>
                <w:ilvl w:val="0"/>
                <w:numId w:val="84"/>
              </w:numPr>
              <w:rPr>
                <w:ins w:id="2511" w:author="jonathan pritchard" w:date="2024-10-23T10:50:00Z" w16du:dateUtc="2024-10-23T09:50:00Z"/>
                <w:i/>
              </w:rPr>
            </w:pPr>
            <w:r>
              <w:rPr>
                <w:i/>
              </w:rPr>
              <w:t>Correct cancellation of NW by another.</w:t>
            </w:r>
          </w:p>
          <w:p w14:paraId="46E6B182" w14:textId="77777777" w:rsidR="00610740" w:rsidRPr="00610740" w:rsidRDefault="00610740">
            <w:pPr>
              <w:rPr>
                <w:ins w:id="2512" w:author="jonathan pritchard" w:date="2024-10-23T10:50:00Z" w16du:dateUtc="2024-10-23T09:50:00Z"/>
                <w:i/>
                <w:rPrChange w:id="2513" w:author="jonathan pritchard" w:date="2024-10-23T10:50:00Z" w16du:dateUtc="2024-10-23T09:50:00Z">
                  <w:rPr>
                    <w:ins w:id="2514" w:author="jonathan pritchard" w:date="2024-10-23T10:50:00Z" w16du:dateUtc="2024-10-23T09:50:00Z"/>
                  </w:rPr>
                </w:rPrChange>
              </w:rPr>
              <w:pPrChange w:id="2515" w:author="jonathan pritchard" w:date="2024-10-23T10:50:00Z" w16du:dateUtc="2024-10-23T09:50:00Z">
                <w:pPr>
                  <w:pStyle w:val="ListParagraph"/>
                  <w:numPr>
                    <w:numId w:val="84"/>
                  </w:numPr>
                  <w:ind w:hanging="360"/>
                </w:pPr>
              </w:pPrChange>
            </w:pPr>
          </w:p>
        </w:tc>
      </w:tr>
    </w:tbl>
    <w:p w14:paraId="7AF65849" w14:textId="77777777" w:rsidR="00610740" w:rsidRPr="00610740" w:rsidRDefault="00610740" w:rsidP="00610740">
      <w:pPr>
        <w:rPr>
          <w:ins w:id="2516" w:author="jonathan pritchard" w:date="2024-10-23T10:15:00Z" w16du:dateUtc="2024-10-23T09:15:00Z"/>
          <w:lang w:val="en-US"/>
          <w:rPrChange w:id="2517" w:author="jonathan pritchard" w:date="2024-10-23T10:50:00Z" w16du:dateUtc="2024-10-23T09:50:00Z">
            <w:rPr>
              <w:ins w:id="2518" w:author="jonathan pritchard" w:date="2024-10-23T10:15:00Z" w16du:dateUtc="2024-10-23T09:15:00Z"/>
            </w:rPr>
          </w:rPrChange>
        </w:rPr>
      </w:pPr>
    </w:p>
    <w:p w14:paraId="57B7A1CA" w14:textId="77777777" w:rsidR="0063004D" w:rsidRDefault="0063004D" w:rsidP="0063004D">
      <w:pPr>
        <w:rPr>
          <w:ins w:id="2519" w:author="jonathan pritchard" w:date="2024-10-23T10:15:00Z" w16du:dateUtc="2024-10-23T09:15:00Z"/>
        </w:rPr>
      </w:pPr>
    </w:p>
    <w:p w14:paraId="6686131E" w14:textId="607C0ED1" w:rsidR="00610740" w:rsidRPr="00610740" w:rsidRDefault="00610740" w:rsidP="00610740">
      <w:pPr>
        <w:rPr>
          <w:ins w:id="2520" w:author="jonathan pritchard" w:date="2024-10-23T10:15:00Z" w16du:dateUtc="2024-10-23T09:15:00Z"/>
        </w:rPr>
      </w:pPr>
    </w:p>
    <w:p w14:paraId="6920F461" w14:textId="77777777" w:rsidR="0063004D" w:rsidRDefault="0063004D">
      <w:pPr>
        <w:pPrChange w:id="2521" w:author="jonathan pritchard" w:date="2024-10-22T11:42:00Z" w16du:dateUtc="2024-10-22T10:42:00Z">
          <w:pPr>
            <w:widowControl/>
            <w:spacing w:line="240" w:lineRule="auto"/>
            <w:jc w:val="left"/>
          </w:pPr>
        </w:pPrChange>
      </w:pPr>
    </w:p>
    <w:p w14:paraId="665CF68E" w14:textId="77777777" w:rsidR="0063004D" w:rsidRDefault="0063004D">
      <w:pPr>
        <w:widowControl/>
        <w:spacing w:line="240" w:lineRule="auto"/>
        <w:jc w:val="left"/>
        <w:rPr>
          <w:ins w:id="2522" w:author="jonathan pritchard" w:date="2024-10-23T10:16:00Z" w16du:dateUtc="2024-10-23T09:16:00Z"/>
          <w:b/>
        </w:rPr>
      </w:pPr>
      <w:ins w:id="2523" w:author="jonathan pritchard" w:date="2024-10-23T10:16:00Z" w16du:dateUtc="2024-10-23T09:16:00Z">
        <w:r>
          <w:br w:type="page"/>
        </w:r>
      </w:ins>
    </w:p>
    <w:p w14:paraId="63D735B9" w14:textId="50A50927" w:rsidR="006C7785" w:rsidRPr="003953FA" w:rsidRDefault="006C7785" w:rsidP="006C7785">
      <w:pPr>
        <w:pStyle w:val="Heading1"/>
        <w:rPr>
          <w:b w:val="0"/>
        </w:rPr>
      </w:pPr>
      <w:bookmarkStart w:id="2524" w:name="_Toc189647833"/>
      <w:r w:rsidRPr="006C7785">
        <w:lastRenderedPageBreak/>
        <w:t>Chart</w:t>
      </w:r>
      <w:r w:rsidRPr="003953FA">
        <w:t xml:space="preserve"> Display</w:t>
      </w:r>
      <w:bookmarkEnd w:id="2524"/>
    </w:p>
    <w:p w14:paraId="6240F16A" w14:textId="3E12615A" w:rsidR="00BE407A" w:rsidRDefault="00BE407A" w:rsidP="006C7785">
      <w:pPr>
        <w:pStyle w:val="Heading2"/>
        <w:rPr>
          <w:ins w:id="2525" w:author="jonathan pritchard" w:date="2024-10-22T11:44:00Z" w16du:dateUtc="2024-10-22T10:44:00Z"/>
        </w:rPr>
      </w:pPr>
      <w:bookmarkStart w:id="2526" w:name="_Toc189647834"/>
      <w:ins w:id="2527" w:author="jonathan pritchard" w:date="2024-10-22T11:44:00Z" w16du:dateUtc="2024-10-22T10:44:00Z">
        <w:r>
          <w:t>Dataset Selection and Loading</w:t>
        </w:r>
        <w:bookmarkEnd w:id="2526"/>
      </w:ins>
    </w:p>
    <w:p w14:paraId="3725CDD2" w14:textId="0D18F70C" w:rsidR="00BE407A" w:rsidRPr="00BE407A" w:rsidRDefault="00BE407A">
      <w:pPr>
        <w:pStyle w:val="Heading3"/>
        <w:rPr>
          <w:ins w:id="2528" w:author="jonathan pritchard" w:date="2024-10-22T11:44:00Z" w16du:dateUtc="2024-10-22T10:44:00Z"/>
        </w:rPr>
        <w:pPrChange w:id="2529" w:author="jonathan pritchard" w:date="2024-10-22T11:44:00Z" w16du:dateUtc="2024-10-22T10:44:00Z">
          <w:pPr>
            <w:pStyle w:val="Heading2"/>
          </w:pPr>
        </w:pPrChange>
      </w:pPr>
      <w:bookmarkStart w:id="2530" w:name="_Toc189647835"/>
      <w:ins w:id="2531" w:author="jonathan pritchard" w:date="2024-10-22T11:44:00Z" w16du:dateUtc="2024-10-22T10:44:00Z">
        <w:r>
          <w:t>Dataset Selection</w:t>
        </w:r>
        <w:bookmarkEnd w:id="2530"/>
      </w:ins>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BE407A" w:rsidRPr="004065B1" w14:paraId="3F0D4470" w14:textId="77777777" w:rsidTr="00FC7722">
        <w:trPr>
          <w:trHeight w:val="454"/>
          <w:tblHeader/>
          <w:ins w:id="2532" w:author="jonathan pritchard" w:date="2024-10-22T11:44:00Z"/>
        </w:trPr>
        <w:tc>
          <w:tcPr>
            <w:tcW w:w="2381" w:type="dxa"/>
            <w:shd w:val="clear" w:color="auto" w:fill="E5B8B7" w:themeFill="accent2" w:themeFillTint="66"/>
            <w:vAlign w:val="center"/>
          </w:tcPr>
          <w:p w14:paraId="1CF86262" w14:textId="77777777" w:rsidR="00BE407A" w:rsidRPr="004065B1" w:rsidRDefault="00BE407A" w:rsidP="00A81079">
            <w:pPr>
              <w:rPr>
                <w:ins w:id="2533" w:author="jonathan pritchard" w:date="2024-10-22T11:44:00Z" w16du:dateUtc="2024-10-22T10:44:00Z"/>
              </w:rPr>
            </w:pPr>
            <w:ins w:id="2534" w:author="jonathan pritchard" w:date="2024-10-22T11:44:00Z" w16du:dateUtc="2024-10-22T10:44:00Z">
              <w:r w:rsidRPr="000A066E">
                <w:rPr>
                  <w:b/>
                </w:rPr>
                <w:t>Test Reference</w:t>
              </w:r>
            </w:ins>
          </w:p>
        </w:tc>
        <w:tc>
          <w:tcPr>
            <w:tcW w:w="2381" w:type="dxa"/>
            <w:shd w:val="clear" w:color="auto" w:fill="FFFFFF" w:themeFill="background1"/>
            <w:vAlign w:val="center"/>
          </w:tcPr>
          <w:p w14:paraId="7FE31786" w14:textId="32C864F2" w:rsidR="00BE407A" w:rsidRPr="004065B1" w:rsidRDefault="00BE407A" w:rsidP="00A81079">
            <w:pPr>
              <w:rPr>
                <w:ins w:id="2535" w:author="jonathan pritchard" w:date="2024-10-22T11:44:00Z" w16du:dateUtc="2024-10-22T10:44:00Z"/>
              </w:rPr>
            </w:pPr>
            <w:ins w:id="2536" w:author="jonathan pritchard" w:date="2024-10-22T11:44:00Z" w16du:dateUtc="2024-10-22T10:44:00Z">
              <w:r>
                <w:t>Dataset Selection</w:t>
              </w:r>
            </w:ins>
          </w:p>
        </w:tc>
        <w:tc>
          <w:tcPr>
            <w:tcW w:w="2382" w:type="dxa"/>
            <w:shd w:val="clear" w:color="auto" w:fill="E5B8B7" w:themeFill="accent2" w:themeFillTint="66"/>
            <w:vAlign w:val="center"/>
          </w:tcPr>
          <w:p w14:paraId="460A6C49" w14:textId="77777777" w:rsidR="00BE407A" w:rsidRPr="004065B1" w:rsidRDefault="00BE407A" w:rsidP="00A81079">
            <w:pPr>
              <w:rPr>
                <w:ins w:id="2537" w:author="jonathan pritchard" w:date="2024-10-22T11:44:00Z" w16du:dateUtc="2024-10-22T10:44:00Z"/>
              </w:rPr>
            </w:pPr>
            <w:ins w:id="2538" w:author="jonathan pritchard" w:date="2024-10-22T11:44:00Z" w16du:dateUtc="2024-10-22T10:44:00Z">
              <w:r w:rsidRPr="000A066E">
                <w:rPr>
                  <w:b/>
                </w:rPr>
                <w:t>IHO Reference</w:t>
              </w:r>
            </w:ins>
          </w:p>
        </w:tc>
        <w:tc>
          <w:tcPr>
            <w:tcW w:w="2382" w:type="dxa"/>
            <w:shd w:val="clear" w:color="auto" w:fill="FFFFFF" w:themeFill="background1"/>
            <w:vAlign w:val="center"/>
          </w:tcPr>
          <w:p w14:paraId="18E9090F" w14:textId="2CE908C9" w:rsidR="00BE407A" w:rsidRPr="004065B1" w:rsidRDefault="004464B0" w:rsidP="00A81079">
            <w:pPr>
              <w:jc w:val="left"/>
              <w:rPr>
                <w:ins w:id="2539" w:author="jonathan pritchard" w:date="2024-10-22T11:44:00Z" w16du:dateUtc="2024-10-22T10:44:00Z"/>
              </w:rPr>
            </w:pPr>
            <w:r>
              <w:t>S-98 Appendix E</w:t>
            </w:r>
          </w:p>
        </w:tc>
      </w:tr>
      <w:tr w:rsidR="00BE407A" w14:paraId="644182B2" w14:textId="77777777" w:rsidTr="00A81079">
        <w:trPr>
          <w:tblHeader/>
          <w:ins w:id="2540" w:author="jonathan pritchard" w:date="2024-10-22T11:44:00Z"/>
        </w:trPr>
        <w:tc>
          <w:tcPr>
            <w:tcW w:w="9526" w:type="dxa"/>
            <w:gridSpan w:val="4"/>
            <w:shd w:val="clear" w:color="auto" w:fill="E5B8B7" w:themeFill="accent2" w:themeFillTint="66"/>
            <w:vAlign w:val="center"/>
          </w:tcPr>
          <w:p w14:paraId="7B075B2B" w14:textId="77777777" w:rsidR="00BE407A" w:rsidRDefault="00BE407A" w:rsidP="00A81079">
            <w:pPr>
              <w:rPr>
                <w:ins w:id="2541" w:author="jonathan pritchard" w:date="2024-10-22T11:44:00Z" w16du:dateUtc="2024-10-22T10:44:00Z"/>
              </w:rPr>
            </w:pPr>
            <w:ins w:id="2542" w:author="jonathan pritchard" w:date="2024-10-22T11:44:00Z" w16du:dateUtc="2024-10-22T10:44:00Z">
              <w:r w:rsidRPr="000A066E">
                <w:rPr>
                  <w:b/>
                </w:rPr>
                <w:t>Test description</w:t>
              </w:r>
            </w:ins>
          </w:p>
        </w:tc>
      </w:tr>
      <w:tr w:rsidR="00BE407A" w:rsidRPr="005D2431" w14:paraId="7D01B501" w14:textId="77777777" w:rsidTr="00A81079">
        <w:trPr>
          <w:tblHeader/>
          <w:ins w:id="2543" w:author="jonathan pritchard" w:date="2024-10-22T11:44:00Z"/>
        </w:trPr>
        <w:tc>
          <w:tcPr>
            <w:tcW w:w="9526" w:type="dxa"/>
            <w:gridSpan w:val="4"/>
            <w:vAlign w:val="center"/>
          </w:tcPr>
          <w:p w14:paraId="6D1DD06F" w14:textId="77777777" w:rsidR="00650770" w:rsidRDefault="00650770">
            <w:pPr>
              <w:pStyle w:val="ListParagraph"/>
              <w:rPr>
                <w:ins w:id="2544" w:author="jonathan pritchard" w:date="2024-10-23T11:06:00Z" w16du:dateUtc="2024-10-23T10:06:00Z"/>
                <w:i/>
              </w:rPr>
              <w:pPrChange w:id="2545" w:author="jonathan pritchard" w:date="2024-10-23T11:06:00Z" w16du:dateUtc="2024-10-23T10:06:00Z">
                <w:pPr>
                  <w:pStyle w:val="ListParagraph"/>
                  <w:numPr>
                    <w:numId w:val="84"/>
                  </w:numPr>
                  <w:ind w:hanging="360"/>
                </w:pPr>
              </w:pPrChange>
            </w:pPr>
          </w:p>
          <w:p w14:paraId="2D52CCA0" w14:textId="7B4A514C" w:rsidR="00BE407A" w:rsidRDefault="00BE407A" w:rsidP="00A81079">
            <w:pPr>
              <w:pStyle w:val="ListParagraph"/>
              <w:numPr>
                <w:ilvl w:val="0"/>
                <w:numId w:val="84"/>
              </w:numPr>
              <w:rPr>
                <w:ins w:id="2546" w:author="jonathan pritchard" w:date="2024-10-22T11:45:00Z" w16du:dateUtc="2024-10-22T10:45:00Z"/>
                <w:i/>
              </w:rPr>
            </w:pPr>
            <w:ins w:id="2547" w:author="jonathan pritchard" w:date="2024-10-22T11:44:00Z" w16du:dateUtc="2024-10-22T10:44:00Z">
              <w:r>
                <w:rPr>
                  <w:i/>
                </w:rPr>
                <w:t xml:space="preserve">Algorithm tests. Should test for </w:t>
              </w:r>
            </w:ins>
            <w:ins w:id="2548" w:author="jonathan pritchard" w:date="2024-10-22T11:45:00Z" w16du:dateUtc="2024-10-22T10:45:00Z">
              <w:r>
                <w:rPr>
                  <w:i/>
                </w:rPr>
                <w:t>correct selection of datasets from a group at given scales.</w:t>
              </w:r>
            </w:ins>
          </w:p>
          <w:p w14:paraId="62A60C65" w14:textId="2F2A5EB2" w:rsidR="005D6A2A" w:rsidRPr="005D6A2A" w:rsidRDefault="00BE407A" w:rsidP="005D6A2A">
            <w:pPr>
              <w:pStyle w:val="ListParagraph"/>
              <w:numPr>
                <w:ilvl w:val="0"/>
                <w:numId w:val="84"/>
              </w:numPr>
              <w:rPr>
                <w:ins w:id="2549" w:author="jonathan pritchard" w:date="2024-10-22T11:45:00Z" w16du:dateUtc="2024-10-22T10:45:00Z"/>
                <w:i/>
              </w:rPr>
            </w:pPr>
            <w:ins w:id="2550" w:author="jonathan pritchard" w:date="2024-10-22T11:45:00Z" w16du:dateUtc="2024-10-22T10:45:00Z">
              <w:r>
                <w:rPr>
                  <w:i/>
                </w:rPr>
                <w:t xml:space="preserve">Test </w:t>
              </w:r>
            </w:ins>
            <w:r w:rsidR="00DD352B">
              <w:rPr>
                <w:i/>
              </w:rPr>
              <w:t>what happens when an overlap exists (</w:t>
            </w:r>
            <w:r w:rsidR="005D6A2A">
              <w:rPr>
                <w:i/>
              </w:rPr>
              <w:t xml:space="preserve">between </w:t>
            </w:r>
            <w:r w:rsidR="00DD352B">
              <w:rPr>
                <w:i/>
              </w:rPr>
              <w:t>min/opt</w:t>
            </w:r>
            <w:r w:rsidR="005D6A2A">
              <w:rPr>
                <w:i/>
              </w:rPr>
              <w:t xml:space="preserve"> according to S-98</w:t>
            </w:r>
            <w:r w:rsidR="00DD352B">
              <w:rPr>
                <w:i/>
              </w:rPr>
              <w:t>)</w:t>
            </w:r>
          </w:p>
          <w:p w14:paraId="0921AD82" w14:textId="41DC7EF2" w:rsidR="005D6A2A" w:rsidRPr="005D6A2A" w:rsidRDefault="00BE407A" w:rsidP="005D6A2A">
            <w:pPr>
              <w:pStyle w:val="ListParagraph"/>
              <w:numPr>
                <w:ilvl w:val="0"/>
                <w:numId w:val="84"/>
              </w:numPr>
              <w:rPr>
                <w:ins w:id="2551" w:author="jonathan pritchard" w:date="2024-10-22T11:46:00Z" w16du:dateUtc="2024-10-22T10:46:00Z"/>
                <w:i/>
              </w:rPr>
            </w:pPr>
            <w:ins w:id="2552" w:author="jonathan pritchard" w:date="2024-10-22T11:45:00Z" w16du:dateUtc="2024-10-22T10:45:00Z">
              <w:r>
                <w:rPr>
                  <w:i/>
                </w:rPr>
                <w:t>Scale band boundary test(s)</w:t>
              </w:r>
            </w:ins>
            <w:r w:rsidR="005D6A2A">
              <w:rPr>
                <w:i/>
              </w:rPr>
              <w:t xml:space="preserve"> to check that optimum is selected instead of minimum as per MONG</w:t>
            </w:r>
          </w:p>
          <w:p w14:paraId="5722E989" w14:textId="77777777" w:rsidR="00BE407A" w:rsidRDefault="00BE407A" w:rsidP="00A81079">
            <w:pPr>
              <w:pStyle w:val="ListParagraph"/>
              <w:numPr>
                <w:ilvl w:val="0"/>
                <w:numId w:val="84"/>
              </w:numPr>
              <w:rPr>
                <w:ins w:id="2553" w:author="jonathan pritchard" w:date="2024-10-22T11:47:00Z" w16du:dateUtc="2024-10-22T10:47:00Z"/>
                <w:i/>
              </w:rPr>
            </w:pPr>
            <w:ins w:id="2554" w:author="jonathan pritchard" w:date="2024-10-22T11:46:00Z" w16du:dateUtc="2024-10-22T10:46:00Z">
              <w:r>
                <w:rPr>
                  <w:i/>
                </w:rPr>
                <w:t xml:space="preserve">Multiple </w:t>
              </w:r>
              <w:proofErr w:type="spellStart"/>
              <w:r>
                <w:rPr>
                  <w:i/>
                </w:rPr>
                <w:t>DataCoverage</w:t>
              </w:r>
              <w:proofErr w:type="spellEnd"/>
              <w:r>
                <w:rPr>
                  <w:i/>
                </w:rPr>
                <w:t xml:space="preserve"> features</w:t>
              </w:r>
            </w:ins>
          </w:p>
          <w:p w14:paraId="6493707F" w14:textId="543405A6" w:rsidR="00BE407A" w:rsidRDefault="00BE407A" w:rsidP="00A81079">
            <w:pPr>
              <w:pStyle w:val="ListParagraph"/>
              <w:numPr>
                <w:ilvl w:val="0"/>
                <w:numId w:val="84"/>
              </w:numPr>
              <w:rPr>
                <w:i/>
              </w:rPr>
            </w:pPr>
            <w:ins w:id="2555" w:author="jonathan pritchard" w:date="2024-10-22T11:47:00Z" w16du:dateUtc="2024-10-22T10:47:00Z">
              <w:r>
                <w:rPr>
                  <w:i/>
                </w:rPr>
                <w:t>If there are user prompts in the event of overlaps these should be added here.</w:t>
              </w:r>
            </w:ins>
            <w:r w:rsidR="005D6A2A">
              <w:rPr>
                <w:i/>
              </w:rPr>
              <w:t xml:space="preserve"> </w:t>
            </w:r>
          </w:p>
          <w:p w14:paraId="548F3236" w14:textId="1A6151DB" w:rsidR="005D6A2A" w:rsidRDefault="005D6A2A" w:rsidP="00A81079">
            <w:pPr>
              <w:pStyle w:val="ListParagraph"/>
              <w:numPr>
                <w:ilvl w:val="0"/>
                <w:numId w:val="84"/>
              </w:numPr>
              <w:rPr>
                <w:i/>
              </w:rPr>
            </w:pPr>
            <w:r>
              <w:rPr>
                <w:i/>
              </w:rPr>
              <w:t>The case in the 5m overlap should be tested.</w:t>
            </w:r>
          </w:p>
          <w:p w14:paraId="5CCB8C81" w14:textId="1CB75667" w:rsidR="007313BA" w:rsidRDefault="007313BA" w:rsidP="00A81079">
            <w:pPr>
              <w:pStyle w:val="ListParagraph"/>
              <w:numPr>
                <w:ilvl w:val="0"/>
                <w:numId w:val="84"/>
              </w:numPr>
              <w:rPr>
                <w:ins w:id="2556" w:author="jonathan pritchard" w:date="2024-10-23T11:06:00Z" w16du:dateUtc="2024-10-23T10:06:00Z"/>
                <w:i/>
              </w:rPr>
            </w:pPr>
            <w:r>
              <w:rPr>
                <w:i/>
              </w:rPr>
              <w:t>This test should also test that non ENC datasets are only displayed between the optimum/maximum values set in the catalogue (new requirement in S-98).</w:t>
            </w:r>
            <w:r w:rsidR="00D4022A">
              <w:rPr>
                <w:i/>
              </w:rPr>
              <w:t xml:space="preserve"> This should also include the overlapping cases.</w:t>
            </w:r>
          </w:p>
          <w:p w14:paraId="4638682F" w14:textId="0AA257B3" w:rsidR="00650770" w:rsidRPr="00A81079" w:rsidRDefault="00650770">
            <w:pPr>
              <w:pStyle w:val="ListParagraph"/>
              <w:rPr>
                <w:ins w:id="2557" w:author="jonathan pritchard" w:date="2024-10-22T11:44:00Z" w16du:dateUtc="2024-10-22T10:44:00Z"/>
                <w:i/>
              </w:rPr>
              <w:pPrChange w:id="2558" w:author="jonathan pritchard" w:date="2024-10-23T11:06:00Z" w16du:dateUtc="2024-10-23T10:06:00Z">
                <w:pPr>
                  <w:pStyle w:val="ListParagraph"/>
                  <w:numPr>
                    <w:numId w:val="84"/>
                  </w:numPr>
                  <w:ind w:hanging="360"/>
                </w:pPr>
              </w:pPrChange>
            </w:pPr>
          </w:p>
        </w:tc>
      </w:tr>
    </w:tbl>
    <w:p w14:paraId="70D1F9BD" w14:textId="77777777" w:rsidR="00BE407A" w:rsidRDefault="00BE407A" w:rsidP="00BE407A">
      <w:pPr>
        <w:rPr>
          <w:ins w:id="2559" w:author="jonathan pritchard" w:date="2024-10-22T11:45:00Z" w16du:dateUtc="2024-10-22T10:45:00Z"/>
        </w:rPr>
      </w:pPr>
    </w:p>
    <w:p w14:paraId="64BE069D" w14:textId="77777777" w:rsidR="00BE407A" w:rsidRDefault="00BE407A" w:rsidP="00BE407A">
      <w:pPr>
        <w:rPr>
          <w:ins w:id="2560" w:author="jonathan pritchard" w:date="2024-10-22T11:45:00Z" w16du:dateUtc="2024-10-22T10:45:00Z"/>
        </w:rPr>
      </w:pPr>
    </w:p>
    <w:p w14:paraId="6FE60ADC" w14:textId="272EF32E" w:rsidR="00BE407A" w:rsidRDefault="00BE407A">
      <w:pPr>
        <w:pStyle w:val="Heading3"/>
        <w:rPr>
          <w:ins w:id="2561" w:author="jonathan pritchard" w:date="2024-10-22T11:45:00Z" w16du:dateUtc="2024-10-22T10:45:00Z"/>
        </w:rPr>
        <w:pPrChange w:id="2562" w:author="jonathan pritchard" w:date="2024-10-22T11:45:00Z" w16du:dateUtc="2024-10-22T10:45:00Z">
          <w:pPr/>
        </w:pPrChange>
      </w:pPr>
      <w:bookmarkStart w:id="2563" w:name="_Toc189647836"/>
      <w:ins w:id="2564" w:author="jonathan pritchard" w:date="2024-10-22T11:45:00Z" w16du:dateUtc="2024-10-22T10:45:00Z">
        <w:r>
          <w:t>Dataset Rendering</w:t>
        </w:r>
        <w:bookmarkEnd w:id="2563"/>
      </w:ins>
    </w:p>
    <w:p w14:paraId="6EA2DCFA" w14:textId="77777777" w:rsidR="00BE407A" w:rsidRDefault="00BE407A" w:rsidP="00BE407A">
      <w:pPr>
        <w:rPr>
          <w:ins w:id="2565" w:author="jonathan pritchard" w:date="2024-10-22T11:45:00Z" w16du:dateUtc="2024-10-22T10:45:00Z"/>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BE407A" w:rsidRPr="004065B1" w14:paraId="35AD172D" w14:textId="77777777" w:rsidTr="00FC7722">
        <w:trPr>
          <w:trHeight w:val="454"/>
          <w:tblHeader/>
          <w:ins w:id="2566" w:author="jonathan pritchard" w:date="2024-10-22T11:45:00Z"/>
        </w:trPr>
        <w:tc>
          <w:tcPr>
            <w:tcW w:w="2381" w:type="dxa"/>
            <w:shd w:val="clear" w:color="auto" w:fill="E5B8B7" w:themeFill="accent2" w:themeFillTint="66"/>
            <w:vAlign w:val="center"/>
          </w:tcPr>
          <w:p w14:paraId="44096E52" w14:textId="77777777" w:rsidR="00BE407A" w:rsidRPr="004065B1" w:rsidRDefault="00BE407A" w:rsidP="00A81079">
            <w:pPr>
              <w:rPr>
                <w:ins w:id="2567" w:author="jonathan pritchard" w:date="2024-10-22T11:45:00Z" w16du:dateUtc="2024-10-22T10:45:00Z"/>
              </w:rPr>
            </w:pPr>
            <w:ins w:id="2568" w:author="jonathan pritchard" w:date="2024-10-22T11:45:00Z" w16du:dateUtc="2024-10-22T10:45:00Z">
              <w:r w:rsidRPr="000A066E">
                <w:rPr>
                  <w:b/>
                </w:rPr>
                <w:t>Test Reference</w:t>
              </w:r>
            </w:ins>
          </w:p>
        </w:tc>
        <w:tc>
          <w:tcPr>
            <w:tcW w:w="2381" w:type="dxa"/>
            <w:shd w:val="clear" w:color="auto" w:fill="FFFFFF" w:themeFill="background1"/>
            <w:vAlign w:val="center"/>
          </w:tcPr>
          <w:p w14:paraId="38DA14FC" w14:textId="782AB76A" w:rsidR="00BE407A" w:rsidRPr="004065B1" w:rsidRDefault="004464B0" w:rsidP="00A81079">
            <w:pPr>
              <w:rPr>
                <w:ins w:id="2569" w:author="jonathan pritchard" w:date="2024-10-22T11:45:00Z" w16du:dateUtc="2024-10-22T10:45:00Z"/>
              </w:rPr>
            </w:pPr>
            <w:proofErr w:type="spellStart"/>
            <w:r>
              <w:t>DatasetRendering</w:t>
            </w:r>
            <w:proofErr w:type="spellEnd"/>
          </w:p>
        </w:tc>
        <w:tc>
          <w:tcPr>
            <w:tcW w:w="2382" w:type="dxa"/>
            <w:shd w:val="clear" w:color="auto" w:fill="E5B8B7" w:themeFill="accent2" w:themeFillTint="66"/>
            <w:vAlign w:val="center"/>
          </w:tcPr>
          <w:p w14:paraId="2163CF2E" w14:textId="77777777" w:rsidR="00BE407A" w:rsidRPr="004065B1" w:rsidRDefault="00BE407A" w:rsidP="00A81079">
            <w:pPr>
              <w:rPr>
                <w:ins w:id="2570" w:author="jonathan pritchard" w:date="2024-10-22T11:45:00Z" w16du:dateUtc="2024-10-22T10:45:00Z"/>
              </w:rPr>
            </w:pPr>
            <w:ins w:id="2571" w:author="jonathan pritchard" w:date="2024-10-22T11:45:00Z" w16du:dateUtc="2024-10-22T10:45:00Z">
              <w:r w:rsidRPr="000A066E">
                <w:rPr>
                  <w:b/>
                </w:rPr>
                <w:t>IHO Reference</w:t>
              </w:r>
            </w:ins>
          </w:p>
        </w:tc>
        <w:tc>
          <w:tcPr>
            <w:tcW w:w="2382" w:type="dxa"/>
            <w:shd w:val="clear" w:color="auto" w:fill="FFFFFF" w:themeFill="background1"/>
            <w:vAlign w:val="center"/>
          </w:tcPr>
          <w:p w14:paraId="0D0FE411" w14:textId="2A8F69EF" w:rsidR="00BE407A" w:rsidRPr="004065B1" w:rsidRDefault="004464B0" w:rsidP="00A81079">
            <w:pPr>
              <w:jc w:val="left"/>
              <w:rPr>
                <w:ins w:id="2572" w:author="jonathan pritchard" w:date="2024-10-22T11:45:00Z" w16du:dateUtc="2024-10-22T10:45:00Z"/>
              </w:rPr>
            </w:pPr>
            <w:r>
              <w:t>S-98 Appendix E</w:t>
            </w:r>
          </w:p>
        </w:tc>
      </w:tr>
      <w:tr w:rsidR="00BE407A" w14:paraId="6DC1B6DB" w14:textId="77777777" w:rsidTr="00A81079">
        <w:trPr>
          <w:tblHeader/>
          <w:ins w:id="2573" w:author="jonathan pritchard" w:date="2024-10-22T11:45:00Z"/>
        </w:trPr>
        <w:tc>
          <w:tcPr>
            <w:tcW w:w="9526" w:type="dxa"/>
            <w:gridSpan w:val="4"/>
            <w:shd w:val="clear" w:color="auto" w:fill="E5B8B7" w:themeFill="accent2" w:themeFillTint="66"/>
            <w:vAlign w:val="center"/>
          </w:tcPr>
          <w:p w14:paraId="4C5ED943" w14:textId="77777777" w:rsidR="00BE407A" w:rsidRDefault="00BE407A" w:rsidP="00A81079">
            <w:pPr>
              <w:rPr>
                <w:ins w:id="2574" w:author="jonathan pritchard" w:date="2024-10-22T11:45:00Z" w16du:dateUtc="2024-10-22T10:45:00Z"/>
              </w:rPr>
            </w:pPr>
            <w:ins w:id="2575" w:author="jonathan pritchard" w:date="2024-10-22T11:45:00Z" w16du:dateUtc="2024-10-22T10:45:00Z">
              <w:r w:rsidRPr="000A066E">
                <w:rPr>
                  <w:b/>
                </w:rPr>
                <w:t>Test description</w:t>
              </w:r>
            </w:ins>
          </w:p>
        </w:tc>
      </w:tr>
      <w:tr w:rsidR="00BE407A" w:rsidRPr="005D2431" w14:paraId="07E062B3" w14:textId="77777777" w:rsidTr="00A81079">
        <w:trPr>
          <w:tblHeader/>
          <w:ins w:id="2576" w:author="jonathan pritchard" w:date="2024-10-22T11:45:00Z"/>
        </w:trPr>
        <w:tc>
          <w:tcPr>
            <w:tcW w:w="9526" w:type="dxa"/>
            <w:gridSpan w:val="4"/>
            <w:vAlign w:val="center"/>
          </w:tcPr>
          <w:p w14:paraId="0C65E254" w14:textId="77777777" w:rsidR="005D6A2A" w:rsidRDefault="005D6A2A" w:rsidP="005D6A2A">
            <w:pPr>
              <w:rPr>
                <w:i/>
              </w:rPr>
            </w:pPr>
          </w:p>
          <w:p w14:paraId="72C9F1AF" w14:textId="0B44E1A7" w:rsidR="005D6A2A" w:rsidRDefault="005D6A2A" w:rsidP="005D6A2A">
            <w:pPr>
              <w:rPr>
                <w:iCs/>
              </w:rPr>
            </w:pPr>
            <w:r>
              <w:rPr>
                <w:iCs/>
              </w:rPr>
              <w:t xml:space="preserve">Test for correct rendering according to the MONG algorithm, </w:t>
            </w:r>
          </w:p>
          <w:p w14:paraId="26F8B10F" w14:textId="77777777" w:rsidR="005D6A2A" w:rsidRPr="005D6A2A" w:rsidRDefault="005D6A2A" w:rsidP="005D6A2A">
            <w:pPr>
              <w:rPr>
                <w:ins w:id="2577" w:author="jonathan pritchard" w:date="2024-10-23T11:06:00Z" w16du:dateUtc="2024-10-23T10:06:00Z"/>
                <w:iCs/>
              </w:rPr>
            </w:pPr>
          </w:p>
          <w:p w14:paraId="1150A23A" w14:textId="2DAD54E8" w:rsidR="00BE407A" w:rsidRDefault="00BE407A" w:rsidP="00A81079">
            <w:pPr>
              <w:pStyle w:val="ListParagraph"/>
              <w:numPr>
                <w:ilvl w:val="0"/>
                <w:numId w:val="84"/>
              </w:numPr>
              <w:rPr>
                <w:i/>
              </w:rPr>
            </w:pPr>
            <w:ins w:id="2578" w:author="jonathan pritchard" w:date="2024-10-22T11:46:00Z" w16du:dateUtc="2024-10-22T10:46:00Z">
              <w:r>
                <w:rPr>
                  <w:i/>
                </w:rPr>
                <w:t>Test for correct rendering</w:t>
              </w:r>
            </w:ins>
            <w:r w:rsidR="005D6A2A">
              <w:rPr>
                <w:i/>
              </w:rPr>
              <w:t xml:space="preserve"> </w:t>
            </w:r>
          </w:p>
          <w:p w14:paraId="0AE48858" w14:textId="1B1E4766" w:rsidR="005D6A2A" w:rsidRDefault="005D6A2A" w:rsidP="00A81079">
            <w:pPr>
              <w:pStyle w:val="ListParagraph"/>
              <w:numPr>
                <w:ilvl w:val="0"/>
                <w:numId w:val="84"/>
              </w:numPr>
              <w:rPr>
                <w:ins w:id="2579" w:author="jonathan pritchard" w:date="2024-10-22T11:46:00Z" w16du:dateUtc="2024-10-22T10:46:00Z"/>
                <w:i/>
              </w:rPr>
            </w:pPr>
            <w:r>
              <w:rPr>
                <w:i/>
              </w:rPr>
              <w:t xml:space="preserve">Multiple dataset </w:t>
            </w:r>
            <w:proofErr w:type="spellStart"/>
            <w:r>
              <w:rPr>
                <w:i/>
              </w:rPr>
              <w:t>DataCoverage</w:t>
            </w:r>
            <w:proofErr w:type="spellEnd"/>
            <w:r>
              <w:rPr>
                <w:i/>
              </w:rPr>
              <w:t xml:space="preserve"> features</w:t>
            </w:r>
          </w:p>
          <w:p w14:paraId="0D9A658F" w14:textId="7416ECFB" w:rsidR="00BE407A" w:rsidRDefault="00BE407A" w:rsidP="00A81079">
            <w:pPr>
              <w:pStyle w:val="ListParagraph"/>
              <w:numPr>
                <w:ilvl w:val="0"/>
                <w:numId w:val="84"/>
              </w:numPr>
              <w:rPr>
                <w:ins w:id="2580" w:author="jonathan pritchard" w:date="2024-10-22T11:46:00Z" w16du:dateUtc="2024-10-22T10:46:00Z"/>
                <w:i/>
              </w:rPr>
            </w:pPr>
            <w:ins w:id="2581" w:author="jonathan pritchard" w:date="2024-10-22T11:46:00Z" w16du:dateUtc="2024-10-22T10:46:00Z">
              <w:r>
                <w:rPr>
                  <w:i/>
                </w:rPr>
                <w:t>Features which extend beyond the dataset boundary</w:t>
              </w:r>
            </w:ins>
            <w:r w:rsidR="005D6A2A">
              <w:rPr>
                <w:i/>
              </w:rPr>
              <w:t xml:space="preserve"> in datasets </w:t>
            </w:r>
          </w:p>
          <w:p w14:paraId="25230406" w14:textId="64174609" w:rsidR="00BE407A" w:rsidRDefault="00BE407A" w:rsidP="00A81079">
            <w:pPr>
              <w:pStyle w:val="ListParagraph"/>
              <w:numPr>
                <w:ilvl w:val="0"/>
                <w:numId w:val="84"/>
              </w:numPr>
              <w:rPr>
                <w:ins w:id="2582" w:author="jonathan pritchard" w:date="2024-10-22T11:46:00Z" w16du:dateUtc="2024-10-22T10:46:00Z"/>
                <w:i/>
              </w:rPr>
            </w:pPr>
            <w:ins w:id="2583" w:author="jonathan pritchard" w:date="2024-10-22T11:46:00Z" w16du:dateUtc="2024-10-22T10:46:00Z">
              <w:r>
                <w:rPr>
                  <w:i/>
                </w:rPr>
                <w:t>Text</w:t>
              </w:r>
            </w:ins>
            <w:r w:rsidR="005D6A2A">
              <w:rPr>
                <w:i/>
              </w:rPr>
              <w:t xml:space="preserve"> across boundaries.</w:t>
            </w:r>
          </w:p>
          <w:p w14:paraId="3F0FC723" w14:textId="1D61A476" w:rsidR="00BE407A" w:rsidRDefault="005D6A2A" w:rsidP="00A81079">
            <w:pPr>
              <w:pStyle w:val="ListParagraph"/>
              <w:numPr>
                <w:ilvl w:val="0"/>
                <w:numId w:val="84"/>
              </w:numPr>
              <w:rPr>
                <w:ins w:id="2584" w:author="jonathan pritchard" w:date="2024-10-22T11:46:00Z" w16du:dateUtc="2024-10-22T10:46:00Z"/>
                <w:i/>
              </w:rPr>
            </w:pPr>
            <w:r>
              <w:rPr>
                <w:i/>
              </w:rPr>
              <w:t xml:space="preserve">Other </w:t>
            </w:r>
            <w:ins w:id="2585" w:author="jonathan pritchard" w:date="2024-10-22T11:46:00Z" w16du:dateUtc="2024-10-22T10:46:00Z">
              <w:r w:rsidR="00BE407A">
                <w:rPr>
                  <w:i/>
                </w:rPr>
                <w:t>Edge cases</w:t>
              </w:r>
            </w:ins>
            <w:r>
              <w:rPr>
                <w:i/>
              </w:rPr>
              <w:t>?</w:t>
            </w:r>
          </w:p>
          <w:p w14:paraId="4FCEBC7E" w14:textId="77777777" w:rsidR="00BE407A" w:rsidRDefault="00BE407A" w:rsidP="00A81079">
            <w:pPr>
              <w:pStyle w:val="ListParagraph"/>
              <w:numPr>
                <w:ilvl w:val="0"/>
                <w:numId w:val="84"/>
              </w:numPr>
              <w:rPr>
                <w:ins w:id="2586" w:author="jonathan pritchard" w:date="2024-10-22T11:47:00Z" w16du:dateUtc="2024-10-22T10:47:00Z"/>
                <w:i/>
              </w:rPr>
            </w:pPr>
            <w:ins w:id="2587" w:author="jonathan pritchard" w:date="2024-10-22T11:46:00Z" w16du:dateUtc="2024-10-22T10:46:00Z">
              <w:r>
                <w:rPr>
                  <w:i/>
                </w:rPr>
                <w:t>Seaml</w:t>
              </w:r>
            </w:ins>
            <w:ins w:id="2588" w:author="jonathan pritchard" w:date="2024-10-22T11:47:00Z" w16du:dateUtc="2024-10-22T10:47:00Z">
              <w:r>
                <w:rPr>
                  <w:i/>
                </w:rPr>
                <w:t>ess Presentation</w:t>
              </w:r>
            </w:ins>
          </w:p>
          <w:p w14:paraId="2D7B0666" w14:textId="2CDEDCE4" w:rsidR="00BE407A" w:rsidRDefault="005D6A2A" w:rsidP="00A81079">
            <w:pPr>
              <w:pStyle w:val="ListParagraph"/>
              <w:numPr>
                <w:ilvl w:val="0"/>
                <w:numId w:val="84"/>
              </w:numPr>
              <w:rPr>
                <w:ins w:id="2589" w:author="jonathan pritchard" w:date="2024-10-23T11:06:00Z" w16du:dateUtc="2024-10-23T10:06:00Z"/>
                <w:i/>
              </w:rPr>
            </w:pPr>
            <w:proofErr w:type="spellStart"/>
            <w:r>
              <w:rPr>
                <w:i/>
              </w:rPr>
              <w:t>Presentaiotn</w:t>
            </w:r>
            <w:proofErr w:type="spellEnd"/>
            <w:r>
              <w:rPr>
                <w:i/>
              </w:rPr>
              <w:t xml:space="preserve"> of overscale will be done separately.</w:t>
            </w:r>
          </w:p>
          <w:p w14:paraId="5A8A54B4" w14:textId="206C1741" w:rsidR="00650770" w:rsidRPr="00A81079" w:rsidRDefault="00650770">
            <w:pPr>
              <w:pStyle w:val="ListParagraph"/>
              <w:rPr>
                <w:ins w:id="2590" w:author="jonathan pritchard" w:date="2024-10-22T11:45:00Z" w16du:dateUtc="2024-10-22T10:45:00Z"/>
                <w:i/>
              </w:rPr>
              <w:pPrChange w:id="2591" w:author="jonathan pritchard" w:date="2024-10-23T11:06:00Z" w16du:dateUtc="2024-10-23T10:06:00Z">
                <w:pPr>
                  <w:pStyle w:val="ListParagraph"/>
                  <w:numPr>
                    <w:numId w:val="84"/>
                  </w:numPr>
                  <w:ind w:hanging="360"/>
                </w:pPr>
              </w:pPrChange>
            </w:pPr>
          </w:p>
        </w:tc>
      </w:tr>
    </w:tbl>
    <w:p w14:paraId="018BDC8C" w14:textId="77777777" w:rsidR="00BE407A" w:rsidRDefault="00BE407A" w:rsidP="00BE407A">
      <w:pPr>
        <w:rPr>
          <w:ins w:id="2592" w:author="jonathan pritchard" w:date="2024-10-22T11:45:00Z" w16du:dateUtc="2024-10-22T10:45:00Z"/>
        </w:rPr>
      </w:pPr>
    </w:p>
    <w:p w14:paraId="4EB670C8" w14:textId="77777777" w:rsidR="00BE407A" w:rsidRPr="00BE407A" w:rsidRDefault="00BE407A">
      <w:pPr>
        <w:rPr>
          <w:ins w:id="2593" w:author="jonathan pritchard" w:date="2024-10-22T11:44:00Z" w16du:dateUtc="2024-10-22T10:44:00Z"/>
        </w:rPr>
        <w:pPrChange w:id="2594" w:author="jonathan pritchard" w:date="2024-10-22T11:44:00Z" w16du:dateUtc="2024-10-22T10:44:00Z">
          <w:pPr>
            <w:pStyle w:val="Heading2"/>
          </w:pPr>
        </w:pPrChange>
      </w:pPr>
    </w:p>
    <w:p w14:paraId="5234E581" w14:textId="50D6F9FB" w:rsidR="006C7785" w:rsidRPr="003953FA" w:rsidRDefault="006C7785" w:rsidP="006C7785">
      <w:pPr>
        <w:pStyle w:val="Heading2"/>
      </w:pPr>
      <w:bookmarkStart w:id="2595" w:name="_Toc189647837"/>
      <w:r w:rsidRPr="003953FA">
        <w:t>Display of ENC data</w:t>
      </w:r>
      <w:bookmarkEnd w:id="2595"/>
    </w:p>
    <w:p w14:paraId="525563E6" w14:textId="77777777" w:rsidR="006C7785" w:rsidRPr="003953FA" w:rsidRDefault="006C7785" w:rsidP="006C7785">
      <w:pPr>
        <w:pStyle w:val="Heading3"/>
      </w:pPr>
      <w:bookmarkStart w:id="2596" w:name="_Toc189647838"/>
      <w:r w:rsidRPr="003953FA">
        <w:t>Display Base category</w:t>
      </w:r>
      <w:bookmarkEnd w:id="2596"/>
    </w:p>
    <w:tbl>
      <w:tblPr>
        <w:tblW w:w="9351" w:type="dxa"/>
        <w:tblLook w:val="04A0" w:firstRow="1" w:lastRow="0" w:firstColumn="1" w:lastColumn="0" w:noHBand="0" w:noVBand="1"/>
        <w:tblPrChange w:id="2597" w:author="jonathan pritchard" w:date="2024-10-04T15:04:00Z" w16du:dateUtc="2024-10-04T14:04:00Z">
          <w:tblPr>
            <w:tblW w:w="9351" w:type="dxa"/>
            <w:tblLook w:val="04A0" w:firstRow="1" w:lastRow="0" w:firstColumn="1" w:lastColumn="0" w:noHBand="0" w:noVBand="1"/>
          </w:tblPr>
        </w:tblPrChange>
      </w:tblPr>
      <w:tblGrid>
        <w:gridCol w:w="2381"/>
        <w:gridCol w:w="1725"/>
        <w:gridCol w:w="3038"/>
        <w:gridCol w:w="2207"/>
        <w:tblGridChange w:id="2598">
          <w:tblGrid>
            <w:gridCol w:w="2381"/>
            <w:gridCol w:w="1725"/>
            <w:gridCol w:w="3038"/>
            <w:gridCol w:w="2207"/>
          </w:tblGrid>
        </w:tblGridChange>
      </w:tblGrid>
      <w:tr w:rsidR="006C7785" w:rsidRPr="00340B0D" w14:paraId="5F646168" w14:textId="77777777" w:rsidTr="001E2DF7">
        <w:trPr>
          <w:trHeight w:val="428"/>
          <w:tblHeader/>
          <w:trPrChange w:id="2599" w:author="jonathan pritchard" w:date="2024-10-04T15:04:00Z" w16du:dateUtc="2024-10-04T14:04:00Z">
            <w:trPr>
              <w:trHeight w:val="428"/>
              <w:tblHeader/>
            </w:trPr>
          </w:trPrChange>
        </w:trPr>
        <w:tc>
          <w:tcPr>
            <w:tcW w:w="238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Change w:id="2600" w:author="jonathan pritchard" w:date="2024-10-04T15:04:00Z" w16du:dateUtc="2024-10-04T14:04:00Z">
              <w:tcPr>
                <w:tcW w:w="2381" w:type="dxa"/>
                <w:tcBorders>
                  <w:top w:val="single" w:sz="4" w:space="0" w:color="auto"/>
                  <w:left w:val="single" w:sz="4" w:space="0" w:color="auto"/>
                  <w:bottom w:val="single" w:sz="4" w:space="0" w:color="auto"/>
                  <w:right w:val="single" w:sz="4" w:space="0" w:color="auto"/>
                </w:tcBorders>
                <w:shd w:val="clear" w:color="auto" w:fill="CCFFCC"/>
              </w:tcPr>
            </w:tcPrChange>
          </w:tcPr>
          <w:p w14:paraId="30E646D2" w14:textId="77777777" w:rsidR="006C7785" w:rsidRPr="00591672" w:rsidRDefault="006C7785" w:rsidP="00380FCD">
            <w:pPr>
              <w:rPr>
                <w:rFonts w:cs="Arial"/>
                <w:b/>
              </w:rPr>
            </w:pPr>
            <w:r w:rsidRPr="00591672">
              <w:rPr>
                <w:rFonts w:cs="Arial"/>
                <w:b/>
              </w:rPr>
              <w:t>Test Reference</w:t>
            </w:r>
          </w:p>
        </w:tc>
        <w:tc>
          <w:tcPr>
            <w:tcW w:w="1725" w:type="dxa"/>
            <w:tcBorders>
              <w:top w:val="single" w:sz="4" w:space="0" w:color="auto"/>
              <w:left w:val="single" w:sz="4" w:space="0" w:color="auto"/>
              <w:bottom w:val="single" w:sz="4" w:space="0" w:color="auto"/>
              <w:right w:val="single" w:sz="4" w:space="0" w:color="auto"/>
            </w:tcBorders>
            <w:shd w:val="clear" w:color="auto" w:fill="FFFFFF" w:themeFill="background1"/>
            <w:tcPrChange w:id="2601" w:author="jonathan pritchard" w:date="2024-10-04T15:04:00Z" w16du:dateUtc="2024-10-04T14:04:00Z">
              <w:tcPr>
                <w:tcW w:w="1725" w:type="dxa"/>
                <w:tcBorders>
                  <w:top w:val="single" w:sz="4" w:space="0" w:color="auto"/>
                  <w:left w:val="single" w:sz="4" w:space="0" w:color="auto"/>
                  <w:bottom w:val="single" w:sz="4" w:space="0" w:color="auto"/>
                  <w:right w:val="single" w:sz="4" w:space="0" w:color="auto"/>
                </w:tcBorders>
                <w:shd w:val="clear" w:color="auto" w:fill="CCFFCC"/>
              </w:tcPr>
            </w:tcPrChange>
          </w:tcPr>
          <w:p w14:paraId="0D37BF15" w14:textId="77777777" w:rsidR="006C7785" w:rsidRPr="00BE5E8A" w:rsidRDefault="006C7785" w:rsidP="00380FCD">
            <w:pPr>
              <w:rPr>
                <w:rFonts w:cs="Arial"/>
              </w:rPr>
            </w:pPr>
            <w:proofErr w:type="spellStart"/>
            <w:r w:rsidRPr="00BE5E8A">
              <w:rPr>
                <w:rFonts w:cs="Arial"/>
              </w:rPr>
              <w:t>DisplayBase</w:t>
            </w:r>
            <w:proofErr w:type="spellEnd"/>
          </w:p>
        </w:tc>
        <w:tc>
          <w:tcPr>
            <w:tcW w:w="303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Change w:id="2602" w:author="jonathan pritchard" w:date="2024-10-04T15:04:00Z" w16du:dateUtc="2024-10-04T14:04:00Z">
              <w:tcPr>
                <w:tcW w:w="3038" w:type="dxa"/>
                <w:tcBorders>
                  <w:top w:val="single" w:sz="4" w:space="0" w:color="auto"/>
                  <w:left w:val="single" w:sz="4" w:space="0" w:color="auto"/>
                  <w:bottom w:val="single" w:sz="4" w:space="0" w:color="auto"/>
                  <w:right w:val="single" w:sz="4" w:space="0" w:color="auto"/>
                </w:tcBorders>
                <w:shd w:val="clear" w:color="auto" w:fill="CCFFCC"/>
              </w:tcPr>
            </w:tcPrChange>
          </w:tcPr>
          <w:p w14:paraId="2EAA4579" w14:textId="77777777" w:rsidR="006C7785" w:rsidRPr="00591672" w:rsidRDefault="006C7785" w:rsidP="00380FCD">
            <w:pPr>
              <w:rPr>
                <w:rFonts w:cs="Arial"/>
                <w:b/>
              </w:rPr>
            </w:pPr>
            <w:r w:rsidRPr="00591672">
              <w:rPr>
                <w:rFonts w:cs="Arial"/>
                <w:b/>
              </w:rPr>
              <w:t>IHO Reference</w:t>
            </w:r>
          </w:p>
        </w:tc>
        <w:tc>
          <w:tcPr>
            <w:tcW w:w="2207" w:type="dxa"/>
            <w:tcBorders>
              <w:top w:val="single" w:sz="4" w:space="0" w:color="auto"/>
              <w:left w:val="single" w:sz="4" w:space="0" w:color="auto"/>
              <w:bottom w:val="single" w:sz="4" w:space="0" w:color="auto"/>
              <w:right w:val="single" w:sz="4" w:space="0" w:color="auto"/>
            </w:tcBorders>
            <w:shd w:val="clear" w:color="auto" w:fill="FFFFFF" w:themeFill="background1"/>
            <w:tcPrChange w:id="2603" w:author="jonathan pritchard" w:date="2024-10-04T15:04:00Z" w16du:dateUtc="2024-10-04T14:04:00Z">
              <w:tcPr>
                <w:tcW w:w="2207" w:type="dxa"/>
                <w:tcBorders>
                  <w:top w:val="single" w:sz="4" w:space="0" w:color="auto"/>
                  <w:left w:val="single" w:sz="4" w:space="0" w:color="auto"/>
                  <w:bottom w:val="single" w:sz="4" w:space="0" w:color="auto"/>
                  <w:right w:val="single" w:sz="4" w:space="0" w:color="auto"/>
                </w:tcBorders>
                <w:shd w:val="clear" w:color="auto" w:fill="CCFFCC"/>
              </w:tcPr>
            </w:tcPrChange>
          </w:tcPr>
          <w:p w14:paraId="14B81027" w14:textId="64B53014" w:rsidR="001E2DF7" w:rsidRDefault="001E2DF7" w:rsidP="00380FCD">
            <w:pPr>
              <w:spacing w:line="240" w:lineRule="auto"/>
              <w:rPr>
                <w:rFonts w:ascii="Calibri" w:hAnsi="Calibri" w:cs="Calibri"/>
                <w:color w:val="000000"/>
              </w:rPr>
            </w:pPr>
            <w:r>
              <w:rPr>
                <w:rFonts w:ascii="Calibri" w:hAnsi="Calibri" w:cs="Calibri"/>
                <w:color w:val="000000"/>
              </w:rPr>
              <w:t>S-98 6.1.1</w:t>
            </w:r>
          </w:p>
          <w:p w14:paraId="04610019" w14:textId="6F7C7597" w:rsidR="006C7785" w:rsidRDefault="001E2DF7" w:rsidP="00380FCD">
            <w:pPr>
              <w:spacing w:line="240" w:lineRule="auto"/>
              <w:rPr>
                <w:rFonts w:ascii="Calibri" w:hAnsi="Calibri" w:cs="Calibri"/>
                <w:color w:val="000000"/>
              </w:rPr>
            </w:pPr>
            <w:r>
              <w:rPr>
                <w:rFonts w:ascii="Calibri" w:hAnsi="Calibri" w:cs="Calibri"/>
                <w:color w:val="000000"/>
              </w:rPr>
              <w:t>S-100 Part 9</w:t>
            </w:r>
          </w:p>
          <w:p w14:paraId="5537F950" w14:textId="449A535A" w:rsidR="001E2DF7" w:rsidRPr="00800E31" w:rsidRDefault="001E2DF7" w:rsidP="00380FCD">
            <w:pPr>
              <w:spacing w:line="240" w:lineRule="auto"/>
              <w:rPr>
                <w:rFonts w:ascii="Calibri" w:hAnsi="Calibri" w:cs="Calibri"/>
                <w:color w:val="000000"/>
              </w:rPr>
            </w:pPr>
            <w:r>
              <w:rPr>
                <w:rFonts w:ascii="Calibri" w:hAnsi="Calibri" w:cs="Calibri"/>
                <w:color w:val="000000"/>
              </w:rPr>
              <w:t>S-101 Portrayal</w:t>
            </w:r>
          </w:p>
        </w:tc>
      </w:tr>
    </w:tbl>
    <w:tbl>
      <w:tblPr>
        <w:tblStyle w:val="TableGrid"/>
        <w:tblW w:w="9341" w:type="dxa"/>
        <w:tblLayout w:type="fixed"/>
        <w:tblLook w:val="04A0" w:firstRow="1" w:lastRow="0" w:firstColumn="1" w:lastColumn="0" w:noHBand="0" w:noVBand="1"/>
      </w:tblPr>
      <w:tblGrid>
        <w:gridCol w:w="597"/>
        <w:gridCol w:w="1276"/>
        <w:gridCol w:w="792"/>
        <w:gridCol w:w="2140"/>
        <w:gridCol w:w="1499"/>
        <w:gridCol w:w="1097"/>
        <w:gridCol w:w="1231"/>
        <w:gridCol w:w="709"/>
      </w:tblGrid>
      <w:tr w:rsidR="006C7785" w:rsidRPr="00340B0D" w14:paraId="0CE766DE" w14:textId="77777777" w:rsidTr="00380FCD">
        <w:trPr>
          <w:trHeight w:val="50"/>
        </w:trPr>
        <w:tc>
          <w:tcPr>
            <w:tcW w:w="9341" w:type="dxa"/>
            <w:gridSpan w:val="8"/>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8F9A97A" w14:textId="77777777" w:rsidR="006C7785" w:rsidRPr="00BE5E8A" w:rsidRDefault="006C7785" w:rsidP="00380FCD">
            <w:pPr>
              <w:rPr>
                <w:rFonts w:cs="Arial"/>
                <w:b/>
                <w:bCs/>
              </w:rPr>
            </w:pPr>
            <w:r w:rsidRPr="00BE5E8A">
              <w:rPr>
                <w:rFonts w:cs="Arial"/>
                <w:b/>
                <w:bCs/>
              </w:rPr>
              <w:t>Test Description</w:t>
            </w:r>
          </w:p>
        </w:tc>
      </w:tr>
      <w:tr w:rsidR="006C7785" w:rsidRPr="00340B0D" w14:paraId="3D9AE002" w14:textId="77777777" w:rsidTr="00380FCD">
        <w:tc>
          <w:tcPr>
            <w:tcW w:w="9341" w:type="dxa"/>
            <w:gridSpan w:val="8"/>
            <w:tcBorders>
              <w:top w:val="single" w:sz="4" w:space="0" w:color="auto"/>
              <w:left w:val="single" w:sz="12" w:space="0" w:color="auto"/>
              <w:bottom w:val="single" w:sz="12" w:space="0" w:color="auto"/>
              <w:right w:val="single" w:sz="12" w:space="0" w:color="auto"/>
            </w:tcBorders>
            <w:shd w:val="clear" w:color="auto" w:fill="auto"/>
          </w:tcPr>
          <w:p w14:paraId="2462194F" w14:textId="77777777" w:rsidR="006C7785" w:rsidRPr="003953FA" w:rsidRDefault="006C7785" w:rsidP="00380FCD">
            <w:pPr>
              <w:rPr>
                <w:rFonts w:cs="Arial"/>
              </w:rPr>
            </w:pPr>
            <w:r w:rsidRPr="003953FA">
              <w:rPr>
                <w:rFonts w:cs="Arial"/>
                <w:i/>
              </w:rPr>
              <w:t>The purpose of the test is to verify by observation that ECDIS correctly displays all S-101 ENC features included in the IMO Display Base category. The test is performed by loading to ECDIS a test S-101 dataset and checking display against graphical plots. The test ENC dataset 10100AA_DBASE.000 contains all ENC features belonging to Display Base according to the S-101 Portrayal Catalogue</w:t>
            </w:r>
          </w:p>
          <w:p w14:paraId="6271AA30" w14:textId="77777777" w:rsidR="006C7785" w:rsidRPr="00340B0D" w:rsidRDefault="006C7785" w:rsidP="00380FCD">
            <w:pPr>
              <w:rPr>
                <w:rFonts w:cs="Arial"/>
                <w:sz w:val="18"/>
                <w:szCs w:val="18"/>
              </w:rPr>
            </w:pPr>
          </w:p>
        </w:tc>
      </w:tr>
      <w:tr w:rsidR="006C7785" w:rsidRPr="00340B0D" w14:paraId="39A98D49" w14:textId="77777777" w:rsidTr="00380FCD">
        <w:tc>
          <w:tcPr>
            <w:tcW w:w="9341" w:type="dxa"/>
            <w:gridSpan w:val="8"/>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9908E21" w14:textId="77777777" w:rsidR="006C7785" w:rsidRPr="00340B0D" w:rsidRDefault="006C7785" w:rsidP="00380FCD">
            <w:pPr>
              <w:jc w:val="center"/>
              <w:rPr>
                <w:rFonts w:cs="Arial"/>
                <w:b/>
                <w:bCs/>
                <w:sz w:val="18"/>
                <w:szCs w:val="18"/>
              </w:rPr>
            </w:pPr>
            <w:r w:rsidRPr="00340B0D">
              <w:rPr>
                <w:rFonts w:cs="Arial"/>
                <w:b/>
                <w:bCs/>
                <w:sz w:val="18"/>
                <w:szCs w:val="18"/>
              </w:rPr>
              <w:t>Loaded Data</w:t>
            </w:r>
          </w:p>
        </w:tc>
      </w:tr>
      <w:tr w:rsidR="006C7785" w:rsidRPr="00340B0D" w14:paraId="43D1E43C" w14:textId="77777777" w:rsidTr="00380FCD">
        <w:tc>
          <w:tcPr>
            <w:tcW w:w="6304" w:type="dxa"/>
            <w:gridSpan w:val="5"/>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89E08C1"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037"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1C2A8C9" w14:textId="77777777" w:rsidR="006C7785" w:rsidRPr="00340B0D" w:rsidRDefault="006C7785" w:rsidP="00380FCD">
            <w:pPr>
              <w:jc w:val="center"/>
              <w:rPr>
                <w:rFonts w:cs="Arial"/>
                <w:b/>
                <w:bCs/>
                <w:sz w:val="18"/>
                <w:szCs w:val="18"/>
              </w:rPr>
            </w:pPr>
          </w:p>
        </w:tc>
      </w:tr>
      <w:tr w:rsidR="006C7785" w:rsidRPr="00340B0D" w14:paraId="53677270" w14:textId="77777777" w:rsidTr="00380FCD">
        <w:tc>
          <w:tcPr>
            <w:tcW w:w="6304" w:type="dxa"/>
            <w:gridSpan w:val="5"/>
            <w:tcBorders>
              <w:top w:val="single" w:sz="4" w:space="0" w:color="auto"/>
              <w:left w:val="single" w:sz="12" w:space="0" w:color="auto"/>
              <w:bottom w:val="single" w:sz="4" w:space="0" w:color="auto"/>
              <w:right w:val="single" w:sz="12" w:space="0" w:color="auto"/>
            </w:tcBorders>
            <w:shd w:val="clear" w:color="auto" w:fill="auto"/>
          </w:tcPr>
          <w:p w14:paraId="662DBAFF" w14:textId="77777777" w:rsidR="006C7785" w:rsidRPr="00BE5E8A" w:rsidRDefault="006C7785" w:rsidP="00380FCD">
            <w:pPr>
              <w:rPr>
                <w:rFonts w:cs="Arial"/>
                <w:b/>
              </w:rPr>
            </w:pPr>
            <w:r w:rsidRPr="00BE5E8A">
              <w:rPr>
                <w:rFonts w:cs="Arial"/>
                <w:b/>
                <w:i/>
              </w:rPr>
              <w:lastRenderedPageBreak/>
              <w:t>10100AA_DBASE.000</w:t>
            </w:r>
          </w:p>
        </w:tc>
        <w:tc>
          <w:tcPr>
            <w:tcW w:w="3037" w:type="dxa"/>
            <w:gridSpan w:val="3"/>
            <w:tcBorders>
              <w:top w:val="single" w:sz="4" w:space="0" w:color="auto"/>
              <w:left w:val="single" w:sz="12" w:space="0" w:color="auto"/>
              <w:bottom w:val="single" w:sz="4" w:space="0" w:color="auto"/>
              <w:right w:val="single" w:sz="12" w:space="0" w:color="auto"/>
            </w:tcBorders>
            <w:shd w:val="clear" w:color="auto" w:fill="auto"/>
          </w:tcPr>
          <w:p w14:paraId="036BA361" w14:textId="77777777" w:rsidR="006C7785" w:rsidRPr="00340B0D" w:rsidRDefault="006C7785" w:rsidP="00380FCD">
            <w:pPr>
              <w:rPr>
                <w:rFonts w:cs="Arial"/>
                <w:sz w:val="18"/>
                <w:szCs w:val="18"/>
              </w:rPr>
            </w:pPr>
          </w:p>
        </w:tc>
      </w:tr>
      <w:tr w:rsidR="006C7785" w:rsidRPr="00340B0D" w14:paraId="055D22BB" w14:textId="77777777" w:rsidTr="00380FCD">
        <w:tc>
          <w:tcPr>
            <w:tcW w:w="6304" w:type="dxa"/>
            <w:gridSpan w:val="5"/>
            <w:tcBorders>
              <w:top w:val="single" w:sz="4" w:space="0" w:color="auto"/>
              <w:left w:val="single" w:sz="12" w:space="0" w:color="auto"/>
              <w:bottom w:val="single" w:sz="12" w:space="0" w:color="auto"/>
              <w:right w:val="single" w:sz="12" w:space="0" w:color="auto"/>
            </w:tcBorders>
            <w:shd w:val="clear" w:color="auto" w:fill="auto"/>
          </w:tcPr>
          <w:p w14:paraId="429E275A" w14:textId="77777777" w:rsidR="006C7785" w:rsidRPr="00340B0D" w:rsidRDefault="006C7785" w:rsidP="00380FCD">
            <w:pPr>
              <w:rPr>
                <w:rFonts w:cs="Arial"/>
                <w:sz w:val="18"/>
                <w:szCs w:val="18"/>
              </w:rPr>
            </w:pPr>
          </w:p>
        </w:tc>
        <w:tc>
          <w:tcPr>
            <w:tcW w:w="3037" w:type="dxa"/>
            <w:gridSpan w:val="3"/>
            <w:tcBorders>
              <w:top w:val="single" w:sz="4" w:space="0" w:color="auto"/>
              <w:left w:val="single" w:sz="12" w:space="0" w:color="auto"/>
              <w:bottom w:val="single" w:sz="12" w:space="0" w:color="auto"/>
              <w:right w:val="single" w:sz="12" w:space="0" w:color="auto"/>
            </w:tcBorders>
            <w:shd w:val="clear" w:color="auto" w:fill="auto"/>
          </w:tcPr>
          <w:p w14:paraId="48587A6A" w14:textId="77777777" w:rsidR="006C7785" w:rsidRPr="00340B0D" w:rsidRDefault="006C7785" w:rsidP="00380FCD">
            <w:pPr>
              <w:rPr>
                <w:rFonts w:cs="Arial"/>
                <w:sz w:val="18"/>
                <w:szCs w:val="18"/>
              </w:rPr>
            </w:pPr>
          </w:p>
        </w:tc>
      </w:tr>
      <w:tr w:rsidR="006C7785" w:rsidRPr="00340B0D" w14:paraId="24A4427E" w14:textId="77777777" w:rsidTr="00380FCD">
        <w:tc>
          <w:tcPr>
            <w:tcW w:w="6304"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10A1AD3"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3037" w:type="dxa"/>
            <w:gridSpan w:val="3"/>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BB40803"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30278CDE" w14:textId="77777777" w:rsidTr="00380FCD">
        <w:sdt>
          <w:sdtPr>
            <w:rPr>
              <w:rFonts w:cs="Arial"/>
              <w:sz w:val="18"/>
              <w:szCs w:val="18"/>
            </w:rPr>
            <w:alias w:val="Diplay Category"/>
            <w:tag w:val="Diplay Categor"/>
            <w:id w:val="-799763410"/>
            <w:placeholder>
              <w:docPart w:val="6E4F15393FE245EBA93584BD9ECB1D1C"/>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6304" w:type="dxa"/>
                <w:gridSpan w:val="5"/>
                <w:tcBorders>
                  <w:top w:val="single" w:sz="4" w:space="0" w:color="auto"/>
                  <w:left w:val="single" w:sz="12" w:space="0" w:color="auto"/>
                  <w:bottom w:val="single" w:sz="12" w:space="0" w:color="auto"/>
                  <w:right w:val="single" w:sz="12" w:space="0" w:color="auto"/>
                </w:tcBorders>
                <w:shd w:val="clear" w:color="auto" w:fill="auto"/>
              </w:tcPr>
              <w:p w14:paraId="4C97A8B9" w14:textId="77777777" w:rsidR="006C7785" w:rsidRPr="00340B0D" w:rsidRDefault="006C7785" w:rsidP="00380FCD">
                <w:pPr>
                  <w:rPr>
                    <w:rFonts w:cs="Arial"/>
                    <w:sz w:val="18"/>
                    <w:szCs w:val="18"/>
                  </w:rPr>
                </w:pPr>
                <w:r>
                  <w:rPr>
                    <w:rFonts w:cs="Arial"/>
                    <w:sz w:val="18"/>
                    <w:szCs w:val="18"/>
                  </w:rPr>
                  <w:t>Displaybase</w:t>
                </w:r>
              </w:p>
            </w:tc>
          </w:sdtContent>
        </w:sdt>
        <w:tc>
          <w:tcPr>
            <w:tcW w:w="2328" w:type="dxa"/>
            <w:gridSpan w:val="2"/>
            <w:tcBorders>
              <w:left w:val="single" w:sz="12" w:space="0" w:color="auto"/>
              <w:bottom w:val="single" w:sz="4" w:space="0" w:color="auto"/>
              <w:right w:val="single" w:sz="4" w:space="0" w:color="auto"/>
            </w:tcBorders>
            <w:shd w:val="clear" w:color="auto" w:fill="auto"/>
          </w:tcPr>
          <w:p w14:paraId="7130AFF3" w14:textId="77777777" w:rsidR="006C7785" w:rsidRPr="00340B0D" w:rsidRDefault="006C7785" w:rsidP="00380FCD">
            <w:pPr>
              <w:rPr>
                <w:rFonts w:cs="Arial"/>
                <w:sz w:val="18"/>
                <w:szCs w:val="18"/>
              </w:rPr>
            </w:pPr>
            <w:r w:rsidRPr="00340B0D">
              <w:rPr>
                <w:rFonts w:cs="Arial"/>
                <w:sz w:val="18"/>
                <w:szCs w:val="18"/>
              </w:rPr>
              <w:t>Accuracy</w:t>
            </w:r>
          </w:p>
        </w:tc>
        <w:tc>
          <w:tcPr>
            <w:tcW w:w="709" w:type="dxa"/>
            <w:tcBorders>
              <w:left w:val="single" w:sz="4" w:space="0" w:color="auto"/>
              <w:right w:val="single" w:sz="12" w:space="0" w:color="auto"/>
            </w:tcBorders>
            <w:shd w:val="clear" w:color="auto" w:fill="auto"/>
            <w:vAlign w:val="center"/>
          </w:tcPr>
          <w:p w14:paraId="73DAE8F2" w14:textId="77777777" w:rsidR="006C7785" w:rsidRPr="00340B0D" w:rsidRDefault="006C7785" w:rsidP="00380FCD">
            <w:pPr>
              <w:jc w:val="center"/>
              <w:rPr>
                <w:rFonts w:cs="Arial"/>
                <w:sz w:val="18"/>
                <w:szCs w:val="18"/>
              </w:rPr>
            </w:pPr>
          </w:p>
        </w:tc>
      </w:tr>
      <w:tr w:rsidR="006C7785" w:rsidRPr="00340B0D" w14:paraId="02527F16" w14:textId="77777777" w:rsidTr="00380FCD">
        <w:tc>
          <w:tcPr>
            <w:tcW w:w="6304"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853EB59"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2328" w:type="dxa"/>
            <w:gridSpan w:val="2"/>
            <w:tcBorders>
              <w:left w:val="single" w:sz="12" w:space="0" w:color="auto"/>
              <w:right w:val="single" w:sz="4" w:space="0" w:color="auto"/>
            </w:tcBorders>
            <w:shd w:val="clear" w:color="auto" w:fill="auto"/>
          </w:tcPr>
          <w:p w14:paraId="4678B935" w14:textId="77777777" w:rsidR="006C7785" w:rsidRPr="00340B0D" w:rsidRDefault="006C7785" w:rsidP="00380FCD">
            <w:pPr>
              <w:rPr>
                <w:rFonts w:cs="Arial"/>
                <w:sz w:val="18"/>
                <w:szCs w:val="18"/>
              </w:rPr>
            </w:pPr>
            <w:r w:rsidRPr="00340B0D">
              <w:rPr>
                <w:rFonts w:cs="Arial"/>
                <w:sz w:val="18"/>
                <w:szCs w:val="18"/>
              </w:rPr>
              <w:t>Contour label</w:t>
            </w:r>
          </w:p>
        </w:tc>
        <w:tc>
          <w:tcPr>
            <w:tcW w:w="709" w:type="dxa"/>
            <w:tcBorders>
              <w:left w:val="single" w:sz="4" w:space="0" w:color="auto"/>
              <w:right w:val="single" w:sz="12" w:space="0" w:color="auto"/>
            </w:tcBorders>
            <w:shd w:val="clear" w:color="auto" w:fill="auto"/>
            <w:vAlign w:val="center"/>
          </w:tcPr>
          <w:p w14:paraId="2065F41B" w14:textId="77777777" w:rsidR="006C7785" w:rsidRPr="00340B0D" w:rsidRDefault="006C7785" w:rsidP="00380FCD">
            <w:pPr>
              <w:jc w:val="center"/>
              <w:rPr>
                <w:rFonts w:cs="Arial"/>
                <w:sz w:val="18"/>
                <w:szCs w:val="18"/>
              </w:rPr>
            </w:pPr>
          </w:p>
        </w:tc>
      </w:tr>
      <w:tr w:rsidR="006C7785" w:rsidRPr="00340B0D" w14:paraId="33CD6E50"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31E22936" w14:textId="77777777" w:rsidR="006C7785" w:rsidRPr="00340B0D" w:rsidRDefault="006C7785" w:rsidP="00380FCD">
            <w:pPr>
              <w:rPr>
                <w:rFonts w:cs="Arial"/>
                <w:sz w:val="18"/>
                <w:szCs w:val="18"/>
              </w:rPr>
            </w:pPr>
            <w:r w:rsidRPr="00340B0D">
              <w:rPr>
                <w:rFonts w:cs="Arial"/>
                <w:sz w:val="18"/>
                <w:szCs w:val="18"/>
              </w:rPr>
              <w:t>Safety Contour</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4C53DBA1" w14:textId="77777777" w:rsidR="006C7785" w:rsidRPr="00340B0D" w:rsidRDefault="006C7785" w:rsidP="00380FCD">
            <w:pPr>
              <w:rPr>
                <w:rFonts w:cs="Arial"/>
                <w:sz w:val="18"/>
                <w:szCs w:val="18"/>
              </w:rPr>
            </w:pPr>
            <w:r>
              <w:rPr>
                <w:rFonts w:cs="Arial"/>
                <w:sz w:val="18"/>
                <w:szCs w:val="18"/>
              </w:rPr>
              <w:t>10m</w:t>
            </w:r>
          </w:p>
        </w:tc>
        <w:tc>
          <w:tcPr>
            <w:tcW w:w="2328" w:type="dxa"/>
            <w:gridSpan w:val="2"/>
            <w:tcBorders>
              <w:left w:val="single" w:sz="12" w:space="0" w:color="auto"/>
            </w:tcBorders>
          </w:tcPr>
          <w:p w14:paraId="481D8641" w14:textId="77777777" w:rsidR="006C7785" w:rsidRPr="00340B0D" w:rsidRDefault="006C7785" w:rsidP="00380FCD">
            <w:pPr>
              <w:rPr>
                <w:rFonts w:cs="Arial"/>
                <w:sz w:val="18"/>
                <w:szCs w:val="18"/>
              </w:rPr>
            </w:pPr>
            <w:r w:rsidRPr="00340B0D">
              <w:rPr>
                <w:rFonts w:cs="Arial"/>
                <w:sz w:val="18"/>
                <w:szCs w:val="18"/>
              </w:rPr>
              <w:t>Highlight date dependent</w:t>
            </w:r>
          </w:p>
        </w:tc>
        <w:tc>
          <w:tcPr>
            <w:tcW w:w="709" w:type="dxa"/>
            <w:tcBorders>
              <w:right w:val="single" w:sz="12" w:space="0" w:color="auto"/>
            </w:tcBorders>
          </w:tcPr>
          <w:p w14:paraId="2FB4527E" w14:textId="77777777" w:rsidR="006C7785" w:rsidRPr="00340B0D" w:rsidRDefault="006C7785" w:rsidP="00380FCD">
            <w:pPr>
              <w:jc w:val="center"/>
              <w:rPr>
                <w:rFonts w:cs="Arial"/>
                <w:sz w:val="18"/>
                <w:szCs w:val="18"/>
              </w:rPr>
            </w:pPr>
          </w:p>
        </w:tc>
      </w:tr>
      <w:tr w:rsidR="006C7785" w:rsidRPr="00340B0D" w14:paraId="56C77F3B"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6B0DB1ED" w14:textId="77777777" w:rsidR="006C7785" w:rsidRPr="00340B0D" w:rsidRDefault="006C7785" w:rsidP="00380FCD">
            <w:pPr>
              <w:rPr>
                <w:rFonts w:cs="Arial"/>
                <w:sz w:val="18"/>
                <w:szCs w:val="18"/>
              </w:rPr>
            </w:pPr>
            <w:r w:rsidRPr="00340B0D">
              <w:rPr>
                <w:rFonts w:cs="Arial"/>
                <w:sz w:val="18"/>
                <w:szCs w:val="18"/>
              </w:rPr>
              <w:t>Safety Depth</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076FBA27" w14:textId="77777777" w:rsidR="006C7785" w:rsidRPr="00340B0D" w:rsidRDefault="006C7785" w:rsidP="00380FCD">
            <w:pPr>
              <w:rPr>
                <w:rFonts w:cs="Arial"/>
                <w:sz w:val="18"/>
                <w:szCs w:val="18"/>
              </w:rPr>
            </w:pPr>
            <w:r>
              <w:rPr>
                <w:rFonts w:cs="Arial"/>
                <w:sz w:val="18"/>
                <w:szCs w:val="18"/>
              </w:rPr>
              <w:t>10m</w:t>
            </w:r>
          </w:p>
        </w:tc>
        <w:tc>
          <w:tcPr>
            <w:tcW w:w="2328" w:type="dxa"/>
            <w:gridSpan w:val="2"/>
            <w:tcBorders>
              <w:left w:val="single" w:sz="12" w:space="0" w:color="auto"/>
            </w:tcBorders>
          </w:tcPr>
          <w:p w14:paraId="644510C1" w14:textId="77777777" w:rsidR="006C7785" w:rsidRPr="00340B0D" w:rsidRDefault="006C7785" w:rsidP="00380FCD">
            <w:pPr>
              <w:rPr>
                <w:rFonts w:cs="Arial"/>
                <w:sz w:val="18"/>
                <w:szCs w:val="18"/>
              </w:rPr>
            </w:pPr>
            <w:r w:rsidRPr="00340B0D">
              <w:rPr>
                <w:rFonts w:cs="Arial"/>
                <w:sz w:val="18"/>
                <w:szCs w:val="18"/>
              </w:rPr>
              <w:t>Highlight document</w:t>
            </w:r>
          </w:p>
        </w:tc>
        <w:tc>
          <w:tcPr>
            <w:tcW w:w="709" w:type="dxa"/>
            <w:tcBorders>
              <w:right w:val="single" w:sz="12" w:space="0" w:color="auto"/>
            </w:tcBorders>
          </w:tcPr>
          <w:p w14:paraId="48A0AADB" w14:textId="77777777" w:rsidR="006C7785" w:rsidRPr="00340B0D" w:rsidRDefault="006C7785" w:rsidP="00380FCD">
            <w:pPr>
              <w:jc w:val="center"/>
              <w:rPr>
                <w:rFonts w:cs="Arial"/>
                <w:sz w:val="18"/>
                <w:szCs w:val="18"/>
              </w:rPr>
            </w:pPr>
          </w:p>
        </w:tc>
      </w:tr>
      <w:tr w:rsidR="006C7785" w:rsidRPr="00340B0D" w14:paraId="38B9582B"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3E68D4F3" w14:textId="77777777" w:rsidR="006C7785" w:rsidRPr="00340B0D" w:rsidRDefault="006C7785" w:rsidP="00380FCD">
            <w:pPr>
              <w:rPr>
                <w:rFonts w:cs="Arial"/>
                <w:sz w:val="18"/>
                <w:szCs w:val="18"/>
              </w:rPr>
            </w:pPr>
            <w:r w:rsidRPr="00340B0D">
              <w:rPr>
                <w:rFonts w:cs="Arial"/>
                <w:sz w:val="18"/>
                <w:szCs w:val="18"/>
              </w:rPr>
              <w:t>Deep Contour</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56BE31F0" w14:textId="77777777" w:rsidR="006C7785" w:rsidRPr="00340B0D" w:rsidRDefault="006C7785" w:rsidP="00380FCD">
            <w:pPr>
              <w:rPr>
                <w:rFonts w:cs="Arial"/>
                <w:sz w:val="18"/>
                <w:szCs w:val="18"/>
              </w:rPr>
            </w:pPr>
          </w:p>
        </w:tc>
        <w:tc>
          <w:tcPr>
            <w:tcW w:w="2328" w:type="dxa"/>
            <w:gridSpan w:val="2"/>
            <w:tcBorders>
              <w:left w:val="single" w:sz="12" w:space="0" w:color="auto"/>
            </w:tcBorders>
          </w:tcPr>
          <w:p w14:paraId="598E9ED9" w14:textId="77777777" w:rsidR="006C7785" w:rsidRPr="00340B0D" w:rsidRDefault="006C7785" w:rsidP="00380FCD">
            <w:pPr>
              <w:rPr>
                <w:rFonts w:cs="Arial"/>
                <w:b/>
                <w:bCs/>
                <w:sz w:val="18"/>
                <w:szCs w:val="18"/>
              </w:rPr>
            </w:pPr>
            <w:r w:rsidRPr="00340B0D">
              <w:rPr>
                <w:rFonts w:cs="Arial"/>
                <w:sz w:val="18"/>
                <w:szCs w:val="18"/>
              </w:rPr>
              <w:t>Highlight info</w:t>
            </w:r>
          </w:p>
        </w:tc>
        <w:tc>
          <w:tcPr>
            <w:tcW w:w="709" w:type="dxa"/>
            <w:tcBorders>
              <w:right w:val="single" w:sz="12" w:space="0" w:color="auto"/>
            </w:tcBorders>
          </w:tcPr>
          <w:p w14:paraId="4F70E2CB" w14:textId="77777777" w:rsidR="006C7785" w:rsidRPr="00340B0D" w:rsidRDefault="006C7785" w:rsidP="00380FCD">
            <w:pPr>
              <w:jc w:val="center"/>
              <w:rPr>
                <w:rFonts w:cs="Arial"/>
                <w:sz w:val="18"/>
                <w:szCs w:val="18"/>
              </w:rPr>
            </w:pPr>
          </w:p>
        </w:tc>
      </w:tr>
      <w:tr w:rsidR="006C7785" w:rsidRPr="00340B0D" w14:paraId="1193BB23"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39783BF8" w14:textId="77777777" w:rsidR="006C7785" w:rsidRPr="00340B0D" w:rsidRDefault="006C7785" w:rsidP="00380FCD">
            <w:pPr>
              <w:rPr>
                <w:rFonts w:cs="Arial"/>
                <w:sz w:val="18"/>
                <w:szCs w:val="18"/>
              </w:rPr>
            </w:pPr>
            <w:r w:rsidRPr="00340B0D">
              <w:rPr>
                <w:rFonts w:cs="Arial"/>
                <w:sz w:val="18"/>
                <w:szCs w:val="18"/>
              </w:rPr>
              <w:t>Shallow Contour</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54A16478" w14:textId="77777777" w:rsidR="006C7785" w:rsidRPr="00340B0D" w:rsidRDefault="006C7785" w:rsidP="00380FCD">
            <w:pPr>
              <w:rPr>
                <w:rFonts w:cs="Arial"/>
                <w:sz w:val="18"/>
                <w:szCs w:val="18"/>
              </w:rPr>
            </w:pPr>
          </w:p>
        </w:tc>
        <w:tc>
          <w:tcPr>
            <w:tcW w:w="2328" w:type="dxa"/>
            <w:gridSpan w:val="2"/>
            <w:tcBorders>
              <w:left w:val="single" w:sz="12" w:space="0" w:color="auto"/>
            </w:tcBorders>
          </w:tcPr>
          <w:p w14:paraId="4E984575" w14:textId="77777777" w:rsidR="006C7785" w:rsidRPr="00340B0D" w:rsidRDefault="006C7785" w:rsidP="00380FCD">
            <w:pPr>
              <w:rPr>
                <w:rFonts w:cs="Arial"/>
                <w:sz w:val="18"/>
                <w:szCs w:val="18"/>
              </w:rPr>
            </w:pPr>
            <w:r w:rsidRPr="00340B0D">
              <w:rPr>
                <w:rFonts w:cs="Arial"/>
                <w:sz w:val="18"/>
                <w:szCs w:val="18"/>
              </w:rPr>
              <w:t>Shallow Pattern</w:t>
            </w:r>
          </w:p>
        </w:tc>
        <w:tc>
          <w:tcPr>
            <w:tcW w:w="709" w:type="dxa"/>
            <w:tcBorders>
              <w:right w:val="single" w:sz="12" w:space="0" w:color="auto"/>
            </w:tcBorders>
          </w:tcPr>
          <w:p w14:paraId="42AD68A1" w14:textId="77777777" w:rsidR="006C7785" w:rsidRPr="00340B0D" w:rsidRDefault="006C7785" w:rsidP="00380FCD">
            <w:pPr>
              <w:jc w:val="center"/>
              <w:rPr>
                <w:rFonts w:cs="Arial"/>
                <w:sz w:val="18"/>
                <w:szCs w:val="18"/>
              </w:rPr>
            </w:pPr>
          </w:p>
        </w:tc>
      </w:tr>
      <w:tr w:rsidR="006C7785" w:rsidRPr="00340B0D" w14:paraId="56E4BF96"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6B7EEE9A" w14:textId="77777777" w:rsidR="006C7785" w:rsidRPr="00340B0D" w:rsidRDefault="006C7785" w:rsidP="00380FCD">
            <w:pPr>
              <w:rPr>
                <w:rFonts w:cs="Arial"/>
                <w:sz w:val="18"/>
                <w:szCs w:val="18"/>
              </w:rPr>
            </w:pPr>
            <w:r w:rsidRPr="00340B0D">
              <w:rPr>
                <w:rFonts w:cs="Arial"/>
                <w:sz w:val="18"/>
                <w:szCs w:val="18"/>
              </w:rPr>
              <w:t>Four Shades</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7F946F52" w14:textId="77777777" w:rsidR="006C7785" w:rsidRPr="00340B0D" w:rsidRDefault="006C7785" w:rsidP="00380FCD">
            <w:pPr>
              <w:rPr>
                <w:rFonts w:cs="Arial"/>
                <w:sz w:val="18"/>
                <w:szCs w:val="18"/>
              </w:rPr>
            </w:pPr>
          </w:p>
        </w:tc>
        <w:tc>
          <w:tcPr>
            <w:tcW w:w="2328" w:type="dxa"/>
            <w:gridSpan w:val="2"/>
            <w:tcBorders>
              <w:left w:val="single" w:sz="12" w:space="0" w:color="auto"/>
            </w:tcBorders>
          </w:tcPr>
          <w:p w14:paraId="7C7F93D9" w14:textId="77777777" w:rsidR="006C7785" w:rsidRPr="00340B0D" w:rsidRDefault="006C7785" w:rsidP="00380FCD">
            <w:pPr>
              <w:rPr>
                <w:rFonts w:cs="Arial"/>
                <w:sz w:val="18"/>
                <w:szCs w:val="18"/>
              </w:rPr>
            </w:pPr>
            <w:r w:rsidRPr="00340B0D">
              <w:rPr>
                <w:rFonts w:cs="Arial"/>
                <w:sz w:val="18"/>
                <w:szCs w:val="18"/>
              </w:rPr>
              <w:t>Unknown</w:t>
            </w:r>
          </w:p>
        </w:tc>
        <w:tc>
          <w:tcPr>
            <w:tcW w:w="709" w:type="dxa"/>
            <w:tcBorders>
              <w:right w:val="single" w:sz="12" w:space="0" w:color="auto"/>
            </w:tcBorders>
          </w:tcPr>
          <w:p w14:paraId="4557DDCC" w14:textId="77777777" w:rsidR="006C7785" w:rsidRPr="00340B0D" w:rsidRDefault="006C7785" w:rsidP="00380FCD">
            <w:pPr>
              <w:jc w:val="center"/>
              <w:rPr>
                <w:rFonts w:cs="Arial"/>
                <w:sz w:val="18"/>
                <w:szCs w:val="18"/>
              </w:rPr>
            </w:pPr>
          </w:p>
        </w:tc>
      </w:tr>
      <w:tr w:rsidR="006C7785" w:rsidRPr="00340B0D" w14:paraId="1CDD0AB0"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2096CD96" w14:textId="77777777" w:rsidR="006C7785" w:rsidRPr="00340B0D" w:rsidRDefault="006C7785" w:rsidP="00380FCD">
            <w:pPr>
              <w:rPr>
                <w:rFonts w:cs="Arial"/>
                <w:sz w:val="18"/>
                <w:szCs w:val="18"/>
              </w:rPr>
            </w:pPr>
            <w:r w:rsidRPr="00340B0D">
              <w:rPr>
                <w:rFonts w:cs="Arial"/>
                <w:sz w:val="18"/>
                <w:szCs w:val="18"/>
              </w:rPr>
              <w:t>Radar Overlay</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5459C324" w14:textId="77777777" w:rsidR="006C7785" w:rsidRPr="00340B0D" w:rsidRDefault="006C7785" w:rsidP="00380FCD">
            <w:pPr>
              <w:rPr>
                <w:rFonts w:cs="Arial"/>
                <w:sz w:val="18"/>
                <w:szCs w:val="18"/>
              </w:rPr>
            </w:pPr>
          </w:p>
        </w:tc>
        <w:tc>
          <w:tcPr>
            <w:tcW w:w="2328" w:type="dxa"/>
            <w:gridSpan w:val="2"/>
            <w:tcBorders>
              <w:left w:val="single" w:sz="12" w:space="0" w:color="auto"/>
            </w:tcBorders>
          </w:tcPr>
          <w:p w14:paraId="12A01924" w14:textId="77777777" w:rsidR="006C7785" w:rsidRPr="00340B0D" w:rsidRDefault="006C7785" w:rsidP="00380FCD">
            <w:pPr>
              <w:rPr>
                <w:rFonts w:cs="Arial"/>
                <w:sz w:val="18"/>
                <w:szCs w:val="18"/>
              </w:rPr>
            </w:pPr>
            <w:r w:rsidRPr="00340B0D">
              <w:rPr>
                <w:rFonts w:cs="Arial"/>
                <w:sz w:val="18"/>
                <w:szCs w:val="18"/>
              </w:rPr>
              <w:t>Update Review</w:t>
            </w:r>
          </w:p>
        </w:tc>
        <w:tc>
          <w:tcPr>
            <w:tcW w:w="709" w:type="dxa"/>
            <w:tcBorders>
              <w:right w:val="single" w:sz="12" w:space="0" w:color="auto"/>
            </w:tcBorders>
          </w:tcPr>
          <w:p w14:paraId="22F1447C" w14:textId="77777777" w:rsidR="006C7785" w:rsidRPr="00340B0D" w:rsidRDefault="006C7785" w:rsidP="00380FCD">
            <w:pPr>
              <w:jc w:val="center"/>
              <w:rPr>
                <w:rFonts w:cs="Arial"/>
                <w:sz w:val="18"/>
                <w:szCs w:val="18"/>
              </w:rPr>
            </w:pPr>
          </w:p>
        </w:tc>
      </w:tr>
      <w:tr w:rsidR="006C7785" w:rsidRPr="00340B0D" w14:paraId="7BF78A60"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66EFB9E8" w14:textId="77777777" w:rsidR="006C7785" w:rsidRPr="00340B0D" w:rsidRDefault="006C7785" w:rsidP="00380FCD">
            <w:pPr>
              <w:rPr>
                <w:rFonts w:cs="Arial"/>
                <w:sz w:val="18"/>
                <w:szCs w:val="18"/>
              </w:rPr>
            </w:pPr>
            <w:r w:rsidRPr="00340B0D">
              <w:rPr>
                <w:rFonts w:cs="Arial"/>
                <w:sz w:val="18"/>
                <w:szCs w:val="18"/>
              </w:rPr>
              <w:t>Plain Boundaries</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15BBED6C" w14:textId="77777777" w:rsidR="006C7785" w:rsidRPr="00340B0D" w:rsidRDefault="006C7785" w:rsidP="00380FCD">
            <w:pPr>
              <w:rPr>
                <w:rFonts w:cs="Arial"/>
                <w:sz w:val="18"/>
                <w:szCs w:val="18"/>
              </w:rPr>
            </w:pPr>
            <w:r>
              <w:rPr>
                <w:rFonts w:cs="Arial"/>
                <w:sz w:val="18"/>
                <w:szCs w:val="18"/>
              </w:rPr>
              <w:t>On</w:t>
            </w:r>
          </w:p>
        </w:tc>
        <w:tc>
          <w:tcPr>
            <w:tcW w:w="2328" w:type="dxa"/>
            <w:gridSpan w:val="2"/>
            <w:tcBorders>
              <w:left w:val="single" w:sz="12" w:space="0" w:color="auto"/>
            </w:tcBorders>
          </w:tcPr>
          <w:p w14:paraId="6590108A" w14:textId="77777777" w:rsidR="006C7785" w:rsidRPr="00340B0D" w:rsidRDefault="006C7785" w:rsidP="00380FCD">
            <w:pPr>
              <w:rPr>
                <w:rFonts w:cs="Arial"/>
                <w:sz w:val="18"/>
                <w:szCs w:val="18"/>
              </w:rPr>
            </w:pPr>
            <w:r w:rsidRPr="00340B0D">
              <w:rPr>
                <w:rFonts w:cs="Arial"/>
                <w:b/>
                <w:bCs/>
                <w:sz w:val="18"/>
                <w:szCs w:val="18"/>
              </w:rPr>
              <w:t>Text Groups</w:t>
            </w:r>
          </w:p>
        </w:tc>
        <w:tc>
          <w:tcPr>
            <w:tcW w:w="709" w:type="dxa"/>
            <w:tcBorders>
              <w:right w:val="single" w:sz="12" w:space="0" w:color="auto"/>
            </w:tcBorders>
            <w:vAlign w:val="center"/>
          </w:tcPr>
          <w:p w14:paraId="62D762D6" w14:textId="77777777" w:rsidR="006C7785" w:rsidRPr="00340B0D" w:rsidRDefault="006C7785" w:rsidP="00380FCD">
            <w:pPr>
              <w:jc w:val="center"/>
              <w:rPr>
                <w:rFonts w:cs="Arial"/>
                <w:sz w:val="18"/>
                <w:szCs w:val="18"/>
              </w:rPr>
            </w:pPr>
          </w:p>
        </w:tc>
      </w:tr>
      <w:tr w:rsidR="006C7785" w:rsidRPr="00340B0D" w14:paraId="280B665E"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62846E86" w14:textId="77777777" w:rsidR="006C7785" w:rsidRPr="00340B0D" w:rsidRDefault="006C7785" w:rsidP="00380FCD">
            <w:pPr>
              <w:rPr>
                <w:rFonts w:cs="Arial"/>
                <w:sz w:val="18"/>
                <w:szCs w:val="18"/>
              </w:rPr>
            </w:pPr>
            <w:r w:rsidRPr="00340B0D">
              <w:rPr>
                <w:rFonts w:cs="Arial"/>
                <w:sz w:val="18"/>
                <w:szCs w:val="18"/>
              </w:rPr>
              <w:t>Simplified Symbols</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0D90E905" w14:textId="77777777" w:rsidR="006C7785" w:rsidRPr="00340B0D" w:rsidRDefault="006C7785" w:rsidP="00380FCD">
            <w:pPr>
              <w:rPr>
                <w:rFonts w:cs="Arial"/>
                <w:sz w:val="18"/>
                <w:szCs w:val="18"/>
              </w:rPr>
            </w:pPr>
          </w:p>
        </w:tc>
        <w:tc>
          <w:tcPr>
            <w:tcW w:w="2328" w:type="dxa"/>
            <w:gridSpan w:val="2"/>
            <w:tcBorders>
              <w:left w:val="single" w:sz="12" w:space="0" w:color="auto"/>
            </w:tcBorders>
          </w:tcPr>
          <w:p w14:paraId="0B480C3B" w14:textId="77777777" w:rsidR="006C7785" w:rsidRPr="00340B0D" w:rsidRDefault="006C7785" w:rsidP="00380FCD">
            <w:pPr>
              <w:rPr>
                <w:rFonts w:cs="Arial"/>
                <w:sz w:val="18"/>
                <w:szCs w:val="18"/>
              </w:rPr>
            </w:pPr>
            <w:r w:rsidRPr="00340B0D">
              <w:rPr>
                <w:rFonts w:cs="Arial"/>
                <w:sz w:val="18"/>
                <w:szCs w:val="18"/>
              </w:rPr>
              <w:t>Chart Text</w:t>
            </w:r>
          </w:p>
        </w:tc>
        <w:tc>
          <w:tcPr>
            <w:tcW w:w="709" w:type="dxa"/>
            <w:tcBorders>
              <w:right w:val="single" w:sz="12" w:space="0" w:color="auto"/>
            </w:tcBorders>
            <w:vAlign w:val="center"/>
          </w:tcPr>
          <w:p w14:paraId="6609FBBD" w14:textId="77777777" w:rsidR="006C7785" w:rsidRPr="00340B0D" w:rsidRDefault="006C7785" w:rsidP="00380FCD">
            <w:pPr>
              <w:jc w:val="center"/>
              <w:rPr>
                <w:rFonts w:cs="Arial"/>
                <w:sz w:val="18"/>
                <w:szCs w:val="18"/>
              </w:rPr>
            </w:pPr>
          </w:p>
        </w:tc>
      </w:tr>
      <w:tr w:rsidR="006C7785" w:rsidRPr="00340B0D" w14:paraId="79FD8FEF"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5862DC6B" w14:textId="77777777" w:rsidR="006C7785" w:rsidRPr="00340B0D" w:rsidRDefault="006C7785" w:rsidP="00380FCD">
            <w:pPr>
              <w:rPr>
                <w:rFonts w:cs="Arial"/>
                <w:sz w:val="18"/>
                <w:szCs w:val="18"/>
              </w:rPr>
            </w:pPr>
            <w:r w:rsidRPr="00340B0D">
              <w:rPr>
                <w:rFonts w:cs="Arial"/>
                <w:sz w:val="18"/>
                <w:szCs w:val="18"/>
              </w:rPr>
              <w:t>Full Light Lines</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63AEDE85" w14:textId="77777777" w:rsidR="006C7785" w:rsidRPr="00340B0D" w:rsidRDefault="006C7785" w:rsidP="00380FCD">
            <w:pPr>
              <w:rPr>
                <w:rFonts w:cs="Arial"/>
                <w:sz w:val="18"/>
                <w:szCs w:val="18"/>
              </w:rPr>
            </w:pPr>
          </w:p>
        </w:tc>
        <w:tc>
          <w:tcPr>
            <w:tcW w:w="2328" w:type="dxa"/>
            <w:gridSpan w:val="2"/>
            <w:tcBorders>
              <w:left w:val="single" w:sz="12" w:space="0" w:color="auto"/>
            </w:tcBorders>
          </w:tcPr>
          <w:p w14:paraId="469B7280"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709" w:type="dxa"/>
            <w:tcBorders>
              <w:right w:val="single" w:sz="12" w:space="0" w:color="auto"/>
            </w:tcBorders>
            <w:vAlign w:val="center"/>
          </w:tcPr>
          <w:p w14:paraId="54847EB4" w14:textId="77777777" w:rsidR="006C7785" w:rsidRPr="00340B0D" w:rsidRDefault="006C7785" w:rsidP="00380FCD">
            <w:pPr>
              <w:jc w:val="center"/>
              <w:rPr>
                <w:rFonts w:cs="Arial"/>
                <w:sz w:val="18"/>
                <w:szCs w:val="18"/>
              </w:rPr>
            </w:pPr>
          </w:p>
        </w:tc>
      </w:tr>
      <w:tr w:rsidR="006C7785" w:rsidRPr="00340B0D" w14:paraId="1FD45CA3"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0F87CE25" w14:textId="77777777" w:rsidR="006C7785" w:rsidRPr="00340B0D" w:rsidRDefault="006C7785" w:rsidP="00380FCD">
            <w:pPr>
              <w:rPr>
                <w:rFonts w:cs="Arial"/>
                <w:sz w:val="18"/>
                <w:szCs w:val="18"/>
              </w:rPr>
            </w:pPr>
            <w:r w:rsidRPr="00340B0D">
              <w:rPr>
                <w:rFonts w:cs="Arial"/>
                <w:sz w:val="18"/>
                <w:szCs w:val="18"/>
              </w:rPr>
              <w:t>Ignore scale minimum</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67FC20E7" w14:textId="77777777" w:rsidR="006C7785" w:rsidRPr="00340B0D" w:rsidRDefault="006C7785" w:rsidP="00380FCD">
            <w:pPr>
              <w:rPr>
                <w:rFonts w:cs="Arial"/>
                <w:sz w:val="18"/>
                <w:szCs w:val="18"/>
              </w:rPr>
            </w:pPr>
          </w:p>
        </w:tc>
        <w:tc>
          <w:tcPr>
            <w:tcW w:w="2328" w:type="dxa"/>
            <w:gridSpan w:val="2"/>
            <w:tcBorders>
              <w:left w:val="single" w:sz="12" w:space="0" w:color="auto"/>
            </w:tcBorders>
          </w:tcPr>
          <w:p w14:paraId="4E87385A" w14:textId="77777777" w:rsidR="006C7785" w:rsidRPr="00340B0D" w:rsidRDefault="006C7785" w:rsidP="00380FCD">
            <w:pPr>
              <w:ind w:left="-1600" w:firstLine="1600"/>
              <w:rPr>
                <w:rFonts w:cs="Arial"/>
                <w:b/>
                <w:bCs/>
                <w:sz w:val="18"/>
                <w:szCs w:val="18"/>
              </w:rPr>
            </w:pPr>
            <w:r w:rsidRPr="00340B0D">
              <w:rPr>
                <w:rFonts w:cs="Arial"/>
                <w:b/>
                <w:bCs/>
                <w:sz w:val="18"/>
                <w:szCs w:val="18"/>
              </w:rPr>
              <w:t xml:space="preserve">    Other Text</w:t>
            </w:r>
          </w:p>
        </w:tc>
        <w:tc>
          <w:tcPr>
            <w:tcW w:w="709" w:type="dxa"/>
            <w:tcBorders>
              <w:right w:val="single" w:sz="12" w:space="0" w:color="auto"/>
            </w:tcBorders>
            <w:vAlign w:val="center"/>
          </w:tcPr>
          <w:p w14:paraId="3489A6E5" w14:textId="77777777" w:rsidR="006C7785" w:rsidRPr="00340B0D" w:rsidRDefault="006C7785" w:rsidP="00380FCD">
            <w:pPr>
              <w:jc w:val="center"/>
              <w:rPr>
                <w:rFonts w:cs="Arial"/>
                <w:sz w:val="18"/>
                <w:szCs w:val="18"/>
              </w:rPr>
            </w:pPr>
          </w:p>
        </w:tc>
      </w:tr>
      <w:tr w:rsidR="006C7785" w:rsidRPr="00340B0D" w14:paraId="79FCD3DE"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30F28A98" w14:textId="77777777" w:rsidR="006C7785" w:rsidRPr="00340B0D" w:rsidRDefault="006C7785" w:rsidP="00380FCD">
            <w:pPr>
              <w:rPr>
                <w:rFonts w:cs="Arial"/>
                <w:sz w:val="18"/>
                <w:szCs w:val="18"/>
              </w:rPr>
            </w:pPr>
            <w:r w:rsidRPr="00340B0D">
              <w:rPr>
                <w:rFonts w:cs="Arial"/>
                <w:sz w:val="18"/>
                <w:szCs w:val="18"/>
              </w:rPr>
              <w:t>Shallow Water Dangers</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tcPr>
          <w:p w14:paraId="63BBB798" w14:textId="77777777" w:rsidR="006C7785" w:rsidRPr="00340B0D" w:rsidRDefault="006C7785" w:rsidP="00380FCD">
            <w:pPr>
              <w:rPr>
                <w:rFonts w:cs="Arial"/>
                <w:sz w:val="18"/>
                <w:szCs w:val="18"/>
              </w:rPr>
            </w:pPr>
          </w:p>
        </w:tc>
        <w:tc>
          <w:tcPr>
            <w:tcW w:w="2328" w:type="dxa"/>
            <w:gridSpan w:val="2"/>
            <w:tcBorders>
              <w:left w:val="single" w:sz="12" w:space="0" w:color="auto"/>
            </w:tcBorders>
          </w:tcPr>
          <w:p w14:paraId="337F1BE9" w14:textId="77777777" w:rsidR="006C7785" w:rsidRPr="00340B0D" w:rsidRDefault="006C7785" w:rsidP="00380FCD">
            <w:pPr>
              <w:rPr>
                <w:rFonts w:cs="Arial"/>
                <w:sz w:val="18"/>
                <w:szCs w:val="18"/>
              </w:rPr>
            </w:pPr>
            <w:r w:rsidRPr="00340B0D">
              <w:rPr>
                <w:rFonts w:cs="Arial"/>
                <w:sz w:val="18"/>
                <w:szCs w:val="18"/>
              </w:rPr>
              <w:t xml:space="preserve">        Names</w:t>
            </w:r>
          </w:p>
        </w:tc>
        <w:tc>
          <w:tcPr>
            <w:tcW w:w="709" w:type="dxa"/>
            <w:tcBorders>
              <w:right w:val="single" w:sz="12" w:space="0" w:color="auto"/>
            </w:tcBorders>
            <w:vAlign w:val="center"/>
          </w:tcPr>
          <w:p w14:paraId="2E5E7D62" w14:textId="77777777" w:rsidR="006C7785" w:rsidRPr="00340B0D" w:rsidRDefault="006C7785" w:rsidP="00380FCD">
            <w:pPr>
              <w:jc w:val="center"/>
              <w:rPr>
                <w:rFonts w:cs="Arial"/>
                <w:sz w:val="18"/>
                <w:szCs w:val="18"/>
              </w:rPr>
            </w:pPr>
          </w:p>
        </w:tc>
      </w:tr>
      <w:tr w:rsidR="006C7785" w:rsidRPr="00340B0D" w14:paraId="683A290D" w14:textId="77777777" w:rsidTr="00380FCD">
        <w:tc>
          <w:tcPr>
            <w:tcW w:w="6304"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7358DF7C"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2328" w:type="dxa"/>
            <w:gridSpan w:val="2"/>
            <w:tcBorders>
              <w:left w:val="single" w:sz="12" w:space="0" w:color="auto"/>
            </w:tcBorders>
          </w:tcPr>
          <w:p w14:paraId="3382915B"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709" w:type="dxa"/>
            <w:tcBorders>
              <w:right w:val="single" w:sz="12" w:space="0" w:color="auto"/>
            </w:tcBorders>
          </w:tcPr>
          <w:p w14:paraId="330F2CE5" w14:textId="77777777" w:rsidR="006C7785" w:rsidRPr="00340B0D" w:rsidRDefault="006C7785" w:rsidP="00380FCD">
            <w:pPr>
              <w:jc w:val="center"/>
              <w:rPr>
                <w:rFonts w:cs="Arial"/>
                <w:sz w:val="18"/>
                <w:szCs w:val="18"/>
              </w:rPr>
            </w:pPr>
          </w:p>
        </w:tc>
      </w:tr>
      <w:tr w:rsidR="006C7785" w:rsidRPr="00340B0D" w14:paraId="75791B31" w14:textId="77777777" w:rsidTr="00380FCD">
        <w:sdt>
          <w:sdtPr>
            <w:rPr>
              <w:rFonts w:cs="Arial"/>
              <w:sz w:val="18"/>
              <w:szCs w:val="18"/>
            </w:rPr>
            <w:alias w:val="Palette"/>
            <w:tag w:val="Palette"/>
            <w:id w:val="442419050"/>
            <w:placeholder>
              <w:docPart w:val="C4DC24A32E50458D9507EE73A9FE5C13"/>
            </w:placeholder>
            <w:comboBox>
              <w:listItem w:displayText="Day" w:value="Day"/>
              <w:listItem w:displayText="Dusk" w:value="Dusk"/>
              <w:listItem w:displayText="Night" w:value="Night"/>
            </w:comboBox>
          </w:sdtPr>
          <w:sdtContent>
            <w:tc>
              <w:tcPr>
                <w:tcW w:w="6304" w:type="dxa"/>
                <w:gridSpan w:val="5"/>
                <w:tcBorders>
                  <w:left w:val="single" w:sz="12" w:space="0" w:color="auto"/>
                  <w:bottom w:val="single" w:sz="12" w:space="0" w:color="auto"/>
                  <w:right w:val="single" w:sz="12" w:space="0" w:color="auto"/>
                </w:tcBorders>
              </w:tcPr>
              <w:p w14:paraId="1A45CC17" w14:textId="77777777" w:rsidR="006C7785" w:rsidRPr="00340B0D" w:rsidRDefault="006C7785" w:rsidP="00380FCD">
                <w:pPr>
                  <w:rPr>
                    <w:rFonts w:cs="Arial"/>
                    <w:sz w:val="18"/>
                    <w:szCs w:val="18"/>
                  </w:rPr>
                </w:pPr>
                <w:r w:rsidRPr="00340B0D">
                  <w:rPr>
                    <w:rFonts w:cs="Arial"/>
                    <w:sz w:val="18"/>
                    <w:szCs w:val="18"/>
                  </w:rPr>
                  <w:t>Day</w:t>
                </w:r>
              </w:p>
            </w:tc>
          </w:sdtContent>
        </w:sdt>
        <w:tc>
          <w:tcPr>
            <w:tcW w:w="2328" w:type="dxa"/>
            <w:gridSpan w:val="2"/>
            <w:tcBorders>
              <w:left w:val="single" w:sz="12" w:space="0" w:color="auto"/>
            </w:tcBorders>
          </w:tcPr>
          <w:p w14:paraId="02B34535"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709" w:type="dxa"/>
            <w:tcBorders>
              <w:right w:val="single" w:sz="12" w:space="0" w:color="auto"/>
            </w:tcBorders>
          </w:tcPr>
          <w:p w14:paraId="3272B43B" w14:textId="77777777" w:rsidR="006C7785" w:rsidRPr="00340B0D" w:rsidRDefault="006C7785" w:rsidP="00380FCD">
            <w:pPr>
              <w:jc w:val="center"/>
              <w:rPr>
                <w:rFonts w:cs="Arial"/>
                <w:sz w:val="18"/>
                <w:szCs w:val="18"/>
              </w:rPr>
            </w:pPr>
          </w:p>
        </w:tc>
      </w:tr>
      <w:tr w:rsidR="006C7785" w:rsidRPr="00340B0D" w14:paraId="1BA47B40" w14:textId="77777777" w:rsidTr="00380FCD">
        <w:tc>
          <w:tcPr>
            <w:tcW w:w="6304" w:type="dxa"/>
            <w:gridSpan w:val="5"/>
            <w:tcBorders>
              <w:top w:val="single" w:sz="12" w:space="0" w:color="auto"/>
              <w:left w:val="single" w:sz="12" w:space="0" w:color="auto"/>
              <w:right w:val="single" w:sz="12" w:space="0" w:color="auto"/>
            </w:tcBorders>
            <w:shd w:val="clear" w:color="auto" w:fill="FFFFFF" w:themeFill="background1"/>
            <w:vAlign w:val="center"/>
          </w:tcPr>
          <w:p w14:paraId="42151CE3" w14:textId="77777777" w:rsidR="006C7785" w:rsidRPr="00340B0D" w:rsidRDefault="006C7785" w:rsidP="00380FCD">
            <w:pPr>
              <w:jc w:val="center"/>
              <w:rPr>
                <w:rFonts w:cs="Arial"/>
                <w:b/>
                <w:bCs/>
                <w:sz w:val="18"/>
                <w:szCs w:val="18"/>
              </w:rPr>
            </w:pPr>
          </w:p>
        </w:tc>
        <w:tc>
          <w:tcPr>
            <w:tcW w:w="2328" w:type="dxa"/>
            <w:gridSpan w:val="2"/>
            <w:tcBorders>
              <w:left w:val="single" w:sz="12" w:space="0" w:color="auto"/>
            </w:tcBorders>
          </w:tcPr>
          <w:p w14:paraId="3F02147F" w14:textId="77777777" w:rsidR="006C7785" w:rsidRPr="00340B0D" w:rsidRDefault="006C7785" w:rsidP="00380FCD">
            <w:pPr>
              <w:rPr>
                <w:rFonts w:cs="Arial"/>
                <w:sz w:val="18"/>
                <w:szCs w:val="18"/>
              </w:rPr>
            </w:pPr>
          </w:p>
        </w:tc>
        <w:tc>
          <w:tcPr>
            <w:tcW w:w="709" w:type="dxa"/>
            <w:tcBorders>
              <w:right w:val="single" w:sz="12" w:space="0" w:color="auto"/>
            </w:tcBorders>
            <w:vAlign w:val="center"/>
          </w:tcPr>
          <w:p w14:paraId="4DD9126B" w14:textId="77777777" w:rsidR="006C7785" w:rsidRPr="00340B0D" w:rsidRDefault="006C7785" w:rsidP="00380FCD">
            <w:pPr>
              <w:jc w:val="center"/>
              <w:rPr>
                <w:rFonts w:cs="Arial"/>
                <w:sz w:val="18"/>
                <w:szCs w:val="18"/>
              </w:rPr>
            </w:pPr>
          </w:p>
        </w:tc>
      </w:tr>
      <w:tr w:rsidR="006C7785" w:rsidRPr="00340B0D" w14:paraId="60F17EDE" w14:textId="77777777" w:rsidTr="00380FCD">
        <w:tc>
          <w:tcPr>
            <w:tcW w:w="6304" w:type="dxa"/>
            <w:gridSpan w:val="5"/>
            <w:tcBorders>
              <w:left w:val="single" w:sz="12" w:space="0" w:color="auto"/>
              <w:bottom w:val="single" w:sz="12" w:space="0" w:color="auto"/>
              <w:right w:val="single" w:sz="12" w:space="0" w:color="auto"/>
            </w:tcBorders>
            <w:shd w:val="clear" w:color="auto" w:fill="FFFFFF" w:themeFill="background1"/>
          </w:tcPr>
          <w:p w14:paraId="1018FAB4" w14:textId="77777777" w:rsidR="006C7785" w:rsidRPr="00340B0D" w:rsidRDefault="006C7785" w:rsidP="00380FCD">
            <w:pPr>
              <w:rPr>
                <w:rFonts w:cs="Arial"/>
                <w:sz w:val="18"/>
                <w:szCs w:val="18"/>
              </w:rPr>
            </w:pPr>
          </w:p>
        </w:tc>
        <w:tc>
          <w:tcPr>
            <w:tcW w:w="2328" w:type="dxa"/>
            <w:gridSpan w:val="2"/>
            <w:tcBorders>
              <w:left w:val="single" w:sz="12" w:space="0" w:color="auto"/>
              <w:bottom w:val="single" w:sz="12" w:space="0" w:color="auto"/>
            </w:tcBorders>
          </w:tcPr>
          <w:p w14:paraId="29568490" w14:textId="77777777" w:rsidR="006C7785" w:rsidRPr="00340B0D" w:rsidRDefault="006C7785" w:rsidP="00380FCD">
            <w:pPr>
              <w:jc w:val="center"/>
              <w:rPr>
                <w:rFonts w:cs="Arial"/>
                <w:sz w:val="18"/>
                <w:szCs w:val="18"/>
              </w:rPr>
            </w:pPr>
          </w:p>
        </w:tc>
        <w:tc>
          <w:tcPr>
            <w:tcW w:w="709" w:type="dxa"/>
            <w:tcBorders>
              <w:bottom w:val="single" w:sz="12" w:space="0" w:color="auto"/>
              <w:right w:val="single" w:sz="12" w:space="0" w:color="auto"/>
            </w:tcBorders>
            <w:vAlign w:val="center"/>
          </w:tcPr>
          <w:p w14:paraId="7728527D" w14:textId="77777777" w:rsidR="006C7785" w:rsidRPr="00340B0D" w:rsidRDefault="006C7785" w:rsidP="00380FCD">
            <w:pPr>
              <w:jc w:val="center"/>
              <w:rPr>
                <w:rFonts w:cs="Arial"/>
                <w:sz w:val="18"/>
                <w:szCs w:val="18"/>
              </w:rPr>
            </w:pPr>
          </w:p>
        </w:tc>
      </w:tr>
      <w:tr w:rsidR="006C7785" w:rsidRPr="00340B0D" w14:paraId="2D20B74F" w14:textId="77777777" w:rsidTr="00380FCD">
        <w:tc>
          <w:tcPr>
            <w:tcW w:w="6304"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2B9CF56C"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3037" w:type="dxa"/>
            <w:gridSpan w:val="3"/>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F8003DB"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5FA82748" w14:textId="77777777" w:rsidTr="00380FCD">
        <w:trPr>
          <w:trHeight w:val="287"/>
        </w:trPr>
        <w:tc>
          <w:tcPr>
            <w:tcW w:w="597" w:type="dxa"/>
            <w:tcBorders>
              <w:left w:val="single" w:sz="12" w:space="0" w:color="auto"/>
              <w:bottom w:val="single" w:sz="4" w:space="0" w:color="auto"/>
            </w:tcBorders>
          </w:tcPr>
          <w:p w14:paraId="5B2527DE" w14:textId="77777777" w:rsidR="006C7785" w:rsidRPr="00340B0D" w:rsidRDefault="006C7785" w:rsidP="00380FCD">
            <w:pPr>
              <w:rPr>
                <w:rFonts w:cs="Arial"/>
                <w:sz w:val="18"/>
                <w:szCs w:val="18"/>
              </w:rPr>
            </w:pPr>
            <w:r w:rsidRPr="00340B0D">
              <w:rPr>
                <w:rFonts w:cs="Arial"/>
                <w:sz w:val="18"/>
                <w:szCs w:val="18"/>
              </w:rPr>
              <w:t>Start Date</w:t>
            </w:r>
          </w:p>
        </w:tc>
        <w:tc>
          <w:tcPr>
            <w:tcW w:w="5707" w:type="dxa"/>
            <w:gridSpan w:val="4"/>
            <w:tcBorders>
              <w:bottom w:val="single" w:sz="4" w:space="0" w:color="auto"/>
              <w:right w:val="single" w:sz="12" w:space="0" w:color="auto"/>
            </w:tcBorders>
          </w:tcPr>
          <w:p w14:paraId="3B774524" w14:textId="77777777" w:rsidR="006C7785" w:rsidRPr="00340B0D" w:rsidRDefault="006C7785" w:rsidP="00380FCD">
            <w:pPr>
              <w:rPr>
                <w:rFonts w:cs="Arial"/>
                <w:sz w:val="18"/>
                <w:szCs w:val="18"/>
              </w:rPr>
            </w:pPr>
          </w:p>
        </w:tc>
        <w:tc>
          <w:tcPr>
            <w:tcW w:w="1097" w:type="dxa"/>
            <w:tcBorders>
              <w:left w:val="single" w:sz="12" w:space="0" w:color="auto"/>
              <w:bottom w:val="single" w:sz="4" w:space="0" w:color="auto"/>
              <w:right w:val="single" w:sz="4" w:space="0" w:color="auto"/>
            </w:tcBorders>
            <w:vAlign w:val="center"/>
          </w:tcPr>
          <w:p w14:paraId="69A45995" w14:textId="77777777" w:rsidR="006C7785" w:rsidRPr="00340B0D" w:rsidRDefault="006C7785" w:rsidP="00380FCD">
            <w:pPr>
              <w:rPr>
                <w:rFonts w:cs="Arial"/>
                <w:sz w:val="18"/>
                <w:szCs w:val="18"/>
              </w:rPr>
            </w:pPr>
            <w:r w:rsidRPr="00340B0D">
              <w:rPr>
                <w:rFonts w:cs="Arial"/>
                <w:sz w:val="18"/>
                <w:szCs w:val="18"/>
              </w:rPr>
              <w:t>Centre</w:t>
            </w:r>
          </w:p>
        </w:tc>
        <w:tc>
          <w:tcPr>
            <w:tcW w:w="1940" w:type="dxa"/>
            <w:gridSpan w:val="2"/>
            <w:tcBorders>
              <w:left w:val="single" w:sz="4" w:space="0" w:color="auto"/>
              <w:bottom w:val="single" w:sz="4" w:space="0" w:color="auto"/>
              <w:right w:val="single" w:sz="12" w:space="0" w:color="auto"/>
            </w:tcBorders>
            <w:vAlign w:val="center"/>
          </w:tcPr>
          <w:p w14:paraId="610D8B5C" w14:textId="77777777" w:rsidR="006C7785" w:rsidRPr="00340B0D" w:rsidRDefault="006C7785" w:rsidP="00380FCD">
            <w:pPr>
              <w:rPr>
                <w:rFonts w:cs="Arial"/>
                <w:sz w:val="18"/>
                <w:szCs w:val="18"/>
              </w:rPr>
            </w:pPr>
            <w:r w:rsidRPr="008B62D2">
              <w:rPr>
                <w:rFonts w:cs="Arial"/>
                <w:sz w:val="18"/>
                <w:szCs w:val="18"/>
              </w:rPr>
              <w:t>10°4'57.324"N, 9°55'6.672"E</w:t>
            </w:r>
          </w:p>
        </w:tc>
      </w:tr>
      <w:tr w:rsidR="006C7785" w:rsidRPr="00340B0D" w14:paraId="247A63C4" w14:textId="77777777" w:rsidTr="00380FCD">
        <w:tc>
          <w:tcPr>
            <w:tcW w:w="597" w:type="dxa"/>
            <w:tcBorders>
              <w:left w:val="single" w:sz="12" w:space="0" w:color="auto"/>
              <w:bottom w:val="single" w:sz="4" w:space="0" w:color="auto"/>
            </w:tcBorders>
          </w:tcPr>
          <w:p w14:paraId="50F7CD59" w14:textId="77777777" w:rsidR="006C7785" w:rsidRPr="00340B0D" w:rsidRDefault="006C7785" w:rsidP="00380FCD">
            <w:pPr>
              <w:rPr>
                <w:rFonts w:cs="Arial"/>
                <w:sz w:val="18"/>
                <w:szCs w:val="18"/>
              </w:rPr>
            </w:pPr>
            <w:r w:rsidRPr="00340B0D">
              <w:rPr>
                <w:rFonts w:cs="Arial"/>
                <w:sz w:val="18"/>
                <w:szCs w:val="18"/>
              </w:rPr>
              <w:t>End Date</w:t>
            </w:r>
          </w:p>
        </w:tc>
        <w:tc>
          <w:tcPr>
            <w:tcW w:w="5707" w:type="dxa"/>
            <w:gridSpan w:val="4"/>
            <w:tcBorders>
              <w:top w:val="single" w:sz="4" w:space="0" w:color="auto"/>
              <w:bottom w:val="single" w:sz="4" w:space="0" w:color="auto"/>
              <w:right w:val="single" w:sz="12" w:space="0" w:color="auto"/>
            </w:tcBorders>
          </w:tcPr>
          <w:p w14:paraId="4D8DA127" w14:textId="77777777" w:rsidR="006C7785" w:rsidRPr="00340B0D" w:rsidRDefault="006C7785" w:rsidP="00380FCD">
            <w:pPr>
              <w:rPr>
                <w:rFonts w:cs="Arial"/>
                <w:sz w:val="18"/>
                <w:szCs w:val="18"/>
              </w:rPr>
            </w:pPr>
          </w:p>
        </w:tc>
        <w:tc>
          <w:tcPr>
            <w:tcW w:w="1097" w:type="dxa"/>
            <w:tcBorders>
              <w:top w:val="single" w:sz="4" w:space="0" w:color="auto"/>
              <w:left w:val="single" w:sz="12" w:space="0" w:color="auto"/>
              <w:bottom w:val="single" w:sz="4" w:space="0" w:color="auto"/>
              <w:right w:val="single" w:sz="4" w:space="0" w:color="auto"/>
            </w:tcBorders>
            <w:shd w:val="clear" w:color="auto" w:fill="FFFFFF" w:themeFill="background1"/>
          </w:tcPr>
          <w:p w14:paraId="4D6C3C7E" w14:textId="77777777" w:rsidR="006C7785" w:rsidRPr="00340B0D" w:rsidRDefault="006C7785" w:rsidP="00380FCD">
            <w:pPr>
              <w:rPr>
                <w:rFonts w:cs="Arial"/>
                <w:sz w:val="18"/>
                <w:szCs w:val="18"/>
              </w:rPr>
            </w:pPr>
            <w:r w:rsidRPr="00340B0D">
              <w:rPr>
                <w:rFonts w:cs="Arial"/>
                <w:sz w:val="18"/>
                <w:szCs w:val="18"/>
              </w:rPr>
              <w:t>Scale</w:t>
            </w:r>
          </w:p>
        </w:tc>
        <w:tc>
          <w:tcPr>
            <w:tcW w:w="1940" w:type="dxa"/>
            <w:gridSpan w:val="2"/>
            <w:tcBorders>
              <w:top w:val="single" w:sz="4" w:space="0" w:color="auto"/>
              <w:left w:val="single" w:sz="4" w:space="0" w:color="auto"/>
              <w:bottom w:val="single" w:sz="4" w:space="0" w:color="auto"/>
              <w:right w:val="single" w:sz="12" w:space="0" w:color="auto"/>
            </w:tcBorders>
            <w:shd w:val="clear" w:color="auto" w:fill="FFFFFF" w:themeFill="background1"/>
          </w:tcPr>
          <w:p w14:paraId="4C599A1F" w14:textId="77777777" w:rsidR="006C7785" w:rsidRPr="00340B0D" w:rsidRDefault="006C7785" w:rsidP="00380FCD">
            <w:pPr>
              <w:rPr>
                <w:rFonts w:cs="Arial"/>
                <w:sz w:val="18"/>
                <w:szCs w:val="18"/>
              </w:rPr>
            </w:pPr>
            <w:r>
              <w:rPr>
                <w:rFonts w:cs="Arial"/>
                <w:sz w:val="18"/>
                <w:szCs w:val="18"/>
              </w:rPr>
              <w:t>1:60,000</w:t>
            </w:r>
          </w:p>
        </w:tc>
      </w:tr>
      <w:tr w:rsidR="006C7785" w:rsidRPr="00340B0D" w14:paraId="30365B3F" w14:textId="77777777" w:rsidTr="00380FCD">
        <w:tc>
          <w:tcPr>
            <w:tcW w:w="6304"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06521B24" w14:textId="77777777" w:rsidR="006C7785" w:rsidRPr="00340B0D" w:rsidRDefault="006C7785" w:rsidP="00380FCD">
            <w:pPr>
              <w:jc w:val="center"/>
              <w:rPr>
                <w:rFonts w:cs="Arial"/>
                <w:b/>
                <w:bCs/>
                <w:sz w:val="18"/>
                <w:szCs w:val="18"/>
              </w:rPr>
            </w:pPr>
          </w:p>
        </w:tc>
        <w:tc>
          <w:tcPr>
            <w:tcW w:w="1097" w:type="dxa"/>
            <w:tcBorders>
              <w:top w:val="single" w:sz="4" w:space="0" w:color="auto"/>
              <w:left w:val="single" w:sz="12" w:space="0" w:color="auto"/>
              <w:bottom w:val="single" w:sz="12" w:space="0" w:color="auto"/>
              <w:right w:val="single" w:sz="4" w:space="0" w:color="auto"/>
            </w:tcBorders>
            <w:shd w:val="clear" w:color="auto" w:fill="auto"/>
          </w:tcPr>
          <w:p w14:paraId="16E7EBC1"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940" w:type="dxa"/>
            <w:gridSpan w:val="2"/>
            <w:tcBorders>
              <w:top w:val="single" w:sz="4" w:space="0" w:color="auto"/>
              <w:left w:val="single" w:sz="4" w:space="0" w:color="auto"/>
              <w:bottom w:val="single" w:sz="12" w:space="0" w:color="auto"/>
              <w:right w:val="single" w:sz="12" w:space="0" w:color="auto"/>
            </w:tcBorders>
            <w:shd w:val="clear" w:color="auto" w:fill="auto"/>
            <w:vAlign w:val="center"/>
          </w:tcPr>
          <w:p w14:paraId="5A4BFD04" w14:textId="77777777" w:rsidR="006C7785" w:rsidRPr="00340B0D" w:rsidRDefault="006C7785" w:rsidP="00380FCD">
            <w:pPr>
              <w:rPr>
                <w:rFonts w:cs="Arial"/>
                <w:sz w:val="18"/>
                <w:szCs w:val="18"/>
              </w:rPr>
            </w:pPr>
          </w:p>
        </w:tc>
      </w:tr>
      <w:tr w:rsidR="006C7785" w:rsidRPr="00340B0D" w14:paraId="1DC1984B" w14:textId="77777777" w:rsidTr="00380FCD">
        <w:tc>
          <w:tcPr>
            <w:tcW w:w="9341" w:type="dxa"/>
            <w:gridSpan w:val="8"/>
            <w:tcBorders>
              <w:top w:val="single" w:sz="4" w:space="0" w:color="auto"/>
              <w:left w:val="single" w:sz="12" w:space="0" w:color="auto"/>
              <w:bottom w:val="single" w:sz="4" w:space="0" w:color="auto"/>
              <w:right w:val="single" w:sz="12" w:space="0" w:color="auto"/>
            </w:tcBorders>
          </w:tcPr>
          <w:p w14:paraId="30573CBB" w14:textId="77777777" w:rsidR="006C7785" w:rsidRPr="00340B0D" w:rsidRDefault="006C7785" w:rsidP="00380FCD">
            <w:pPr>
              <w:rPr>
                <w:rFonts w:cs="Arial"/>
                <w:sz w:val="18"/>
                <w:szCs w:val="18"/>
              </w:rPr>
            </w:pPr>
          </w:p>
        </w:tc>
      </w:tr>
      <w:tr w:rsidR="006C7785" w:rsidRPr="00340B0D" w14:paraId="35EC0DC3" w14:textId="77777777" w:rsidTr="00380FCD">
        <w:tc>
          <w:tcPr>
            <w:tcW w:w="9341" w:type="dxa"/>
            <w:gridSpan w:val="8"/>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6FC3E3A"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22856FA3" w14:textId="77777777" w:rsidTr="00380FCD">
        <w:tc>
          <w:tcPr>
            <w:tcW w:w="4805"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BD8D1C0"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3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7F37969"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1E8C2B53"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7418866B" w14:textId="77777777" w:rsidR="006C7785" w:rsidRPr="00340B0D" w:rsidRDefault="006C7785" w:rsidP="00380FCD">
            <w:pPr>
              <w:rPr>
                <w:rFonts w:cs="Arial"/>
                <w:sz w:val="18"/>
                <w:szCs w:val="18"/>
              </w:rPr>
            </w:pPr>
            <w:r w:rsidRPr="00340B0D">
              <w:rPr>
                <w:rFonts w:cs="Arial"/>
                <w:sz w:val="18"/>
                <w:szCs w:val="18"/>
              </w:rPr>
              <w:t>Drying lines</w:t>
            </w:r>
          </w:p>
        </w:tc>
        <w:tc>
          <w:tcPr>
            <w:tcW w:w="2140" w:type="dxa"/>
            <w:tcBorders>
              <w:top w:val="single" w:sz="4" w:space="0" w:color="auto"/>
              <w:left w:val="single" w:sz="4" w:space="0" w:color="auto"/>
              <w:bottom w:val="single" w:sz="4" w:space="0" w:color="auto"/>
              <w:right w:val="single" w:sz="12" w:space="0" w:color="auto"/>
            </w:tcBorders>
          </w:tcPr>
          <w:p w14:paraId="6BE9BEA4"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01437884" w14:textId="77777777" w:rsidR="006C7785" w:rsidRPr="00340B0D" w:rsidRDefault="006C7785" w:rsidP="00380FCD">
            <w:pPr>
              <w:pStyle w:val="Default"/>
              <w:rPr>
                <w:sz w:val="18"/>
                <w:szCs w:val="18"/>
              </w:rPr>
            </w:pPr>
            <w:r w:rsidRPr="00340B0D">
              <w:rPr>
                <w:sz w:val="18"/>
                <w:szCs w:val="18"/>
              </w:rPr>
              <w:t>Spot soundings</w:t>
            </w:r>
          </w:p>
        </w:tc>
        <w:tc>
          <w:tcPr>
            <w:tcW w:w="709" w:type="dxa"/>
            <w:tcBorders>
              <w:top w:val="single" w:sz="4" w:space="0" w:color="auto"/>
              <w:bottom w:val="single" w:sz="4" w:space="0" w:color="auto"/>
              <w:right w:val="single" w:sz="12" w:space="0" w:color="auto"/>
            </w:tcBorders>
            <w:vAlign w:val="center"/>
          </w:tcPr>
          <w:p w14:paraId="147318D4" w14:textId="77777777" w:rsidR="006C7785" w:rsidRPr="00340B0D" w:rsidRDefault="006C7785" w:rsidP="00380FCD">
            <w:pPr>
              <w:rPr>
                <w:rFonts w:cs="Arial"/>
                <w:sz w:val="18"/>
                <w:szCs w:val="18"/>
              </w:rPr>
            </w:pPr>
          </w:p>
        </w:tc>
      </w:tr>
      <w:tr w:rsidR="006C7785" w:rsidRPr="00340B0D" w14:paraId="05B7849D"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0266D7E0" w14:textId="77777777" w:rsidR="006C7785" w:rsidRPr="00340B0D" w:rsidRDefault="006C7785" w:rsidP="00380FCD">
            <w:pPr>
              <w:pStyle w:val="Default"/>
              <w:rPr>
                <w:sz w:val="18"/>
                <w:szCs w:val="18"/>
              </w:rPr>
            </w:pPr>
            <w:r w:rsidRPr="00340B0D">
              <w:rPr>
                <w:sz w:val="18"/>
                <w:szCs w:val="18"/>
              </w:rPr>
              <w:t>Buoys. Beacons, aids to navigation</w:t>
            </w:r>
          </w:p>
        </w:tc>
        <w:tc>
          <w:tcPr>
            <w:tcW w:w="2140" w:type="dxa"/>
            <w:tcBorders>
              <w:top w:val="single" w:sz="4" w:space="0" w:color="auto"/>
              <w:left w:val="single" w:sz="4" w:space="0" w:color="auto"/>
              <w:bottom w:val="single" w:sz="4" w:space="0" w:color="auto"/>
              <w:right w:val="single" w:sz="12" w:space="0" w:color="auto"/>
            </w:tcBorders>
          </w:tcPr>
          <w:p w14:paraId="3E74577F"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104D7E4B" w14:textId="77777777" w:rsidR="006C7785" w:rsidRPr="00340B0D" w:rsidRDefault="006C7785" w:rsidP="00380FCD">
            <w:pPr>
              <w:pStyle w:val="Default"/>
              <w:rPr>
                <w:sz w:val="18"/>
                <w:szCs w:val="18"/>
              </w:rPr>
            </w:pPr>
            <w:r w:rsidRPr="00340B0D">
              <w:rPr>
                <w:sz w:val="18"/>
                <w:szCs w:val="18"/>
              </w:rPr>
              <w:t>Submarine cables and pipelines</w:t>
            </w:r>
          </w:p>
        </w:tc>
        <w:tc>
          <w:tcPr>
            <w:tcW w:w="709" w:type="dxa"/>
            <w:tcBorders>
              <w:top w:val="single" w:sz="4" w:space="0" w:color="auto"/>
              <w:bottom w:val="single" w:sz="4" w:space="0" w:color="auto"/>
              <w:right w:val="single" w:sz="12" w:space="0" w:color="auto"/>
            </w:tcBorders>
            <w:vAlign w:val="center"/>
          </w:tcPr>
          <w:p w14:paraId="07F2B933" w14:textId="77777777" w:rsidR="006C7785" w:rsidRPr="00340B0D" w:rsidRDefault="006C7785" w:rsidP="00380FCD">
            <w:pPr>
              <w:ind w:hanging="408"/>
              <w:rPr>
                <w:rFonts w:cs="Arial"/>
                <w:sz w:val="18"/>
                <w:szCs w:val="18"/>
              </w:rPr>
            </w:pPr>
          </w:p>
        </w:tc>
      </w:tr>
      <w:tr w:rsidR="006C7785" w:rsidRPr="00340B0D" w14:paraId="4D0D5F4D"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6C673F84" w14:textId="77777777" w:rsidR="006C7785" w:rsidRPr="00340B0D" w:rsidRDefault="006C7785" w:rsidP="00380FCD">
            <w:pPr>
              <w:pStyle w:val="Default"/>
              <w:rPr>
                <w:sz w:val="18"/>
                <w:szCs w:val="18"/>
              </w:rPr>
            </w:pPr>
            <w:r w:rsidRPr="00340B0D">
              <w:rPr>
                <w:sz w:val="18"/>
                <w:szCs w:val="18"/>
              </w:rPr>
              <w:t xml:space="preserve">Buoys, beacons, structures </w:t>
            </w:r>
          </w:p>
        </w:tc>
        <w:tc>
          <w:tcPr>
            <w:tcW w:w="2140" w:type="dxa"/>
            <w:tcBorders>
              <w:top w:val="single" w:sz="4" w:space="0" w:color="auto"/>
              <w:left w:val="single" w:sz="4" w:space="0" w:color="auto"/>
              <w:bottom w:val="single" w:sz="4" w:space="0" w:color="auto"/>
              <w:right w:val="single" w:sz="12" w:space="0" w:color="auto"/>
            </w:tcBorders>
          </w:tcPr>
          <w:p w14:paraId="4FFCABE7"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2B5BADFD" w14:textId="77777777" w:rsidR="006C7785" w:rsidRPr="00340B0D" w:rsidRDefault="006C7785" w:rsidP="00380FCD">
            <w:pPr>
              <w:pStyle w:val="Default"/>
              <w:rPr>
                <w:sz w:val="18"/>
                <w:szCs w:val="18"/>
              </w:rPr>
            </w:pPr>
            <w:r w:rsidRPr="00340B0D">
              <w:rPr>
                <w:sz w:val="18"/>
                <w:szCs w:val="18"/>
              </w:rPr>
              <w:t>All isolated dangers</w:t>
            </w:r>
          </w:p>
        </w:tc>
        <w:tc>
          <w:tcPr>
            <w:tcW w:w="709" w:type="dxa"/>
            <w:tcBorders>
              <w:top w:val="single" w:sz="4" w:space="0" w:color="auto"/>
              <w:bottom w:val="single" w:sz="4" w:space="0" w:color="auto"/>
              <w:right w:val="single" w:sz="12" w:space="0" w:color="auto"/>
            </w:tcBorders>
            <w:vAlign w:val="center"/>
          </w:tcPr>
          <w:p w14:paraId="772E7A0E" w14:textId="77777777" w:rsidR="006C7785" w:rsidRPr="00340B0D" w:rsidRDefault="006C7785" w:rsidP="00380FCD">
            <w:pPr>
              <w:rPr>
                <w:rFonts w:cs="Arial"/>
                <w:sz w:val="18"/>
                <w:szCs w:val="18"/>
              </w:rPr>
            </w:pPr>
          </w:p>
        </w:tc>
      </w:tr>
      <w:tr w:rsidR="006C7785" w:rsidRPr="00340B0D" w14:paraId="0A95A6DB"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150DDC53" w14:textId="77777777" w:rsidR="006C7785" w:rsidRPr="00340B0D" w:rsidRDefault="006C7785" w:rsidP="00380FCD">
            <w:pPr>
              <w:pStyle w:val="Default"/>
              <w:rPr>
                <w:sz w:val="18"/>
                <w:szCs w:val="18"/>
              </w:rPr>
            </w:pPr>
            <w:r w:rsidRPr="00340B0D">
              <w:rPr>
                <w:sz w:val="18"/>
                <w:szCs w:val="18"/>
              </w:rPr>
              <w:t>Lights</w:t>
            </w:r>
          </w:p>
        </w:tc>
        <w:tc>
          <w:tcPr>
            <w:tcW w:w="2140" w:type="dxa"/>
            <w:tcBorders>
              <w:top w:val="single" w:sz="4" w:space="0" w:color="auto"/>
              <w:left w:val="single" w:sz="4" w:space="0" w:color="auto"/>
              <w:bottom w:val="single" w:sz="4" w:space="0" w:color="auto"/>
              <w:right w:val="single" w:sz="12" w:space="0" w:color="auto"/>
            </w:tcBorders>
          </w:tcPr>
          <w:p w14:paraId="4FCA1D57"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17D46D7F" w14:textId="77777777" w:rsidR="006C7785" w:rsidRPr="00340B0D" w:rsidRDefault="006C7785" w:rsidP="00380FCD">
            <w:pPr>
              <w:pStyle w:val="Default"/>
              <w:rPr>
                <w:sz w:val="18"/>
                <w:szCs w:val="18"/>
              </w:rPr>
            </w:pPr>
            <w:r w:rsidRPr="00340B0D">
              <w:rPr>
                <w:sz w:val="18"/>
                <w:szCs w:val="18"/>
              </w:rPr>
              <w:t>Magnetic variation</w:t>
            </w:r>
          </w:p>
        </w:tc>
        <w:tc>
          <w:tcPr>
            <w:tcW w:w="709" w:type="dxa"/>
            <w:tcBorders>
              <w:top w:val="single" w:sz="4" w:space="0" w:color="auto"/>
              <w:bottom w:val="single" w:sz="4" w:space="0" w:color="auto"/>
              <w:right w:val="single" w:sz="12" w:space="0" w:color="auto"/>
            </w:tcBorders>
            <w:vAlign w:val="center"/>
          </w:tcPr>
          <w:p w14:paraId="4B796146" w14:textId="77777777" w:rsidR="006C7785" w:rsidRPr="00340B0D" w:rsidRDefault="006C7785" w:rsidP="00380FCD">
            <w:pPr>
              <w:rPr>
                <w:rFonts w:cs="Arial"/>
                <w:sz w:val="18"/>
                <w:szCs w:val="18"/>
              </w:rPr>
            </w:pPr>
          </w:p>
        </w:tc>
      </w:tr>
      <w:tr w:rsidR="006C7785" w:rsidRPr="00340B0D" w14:paraId="71AFB5AE"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2A2ECCAB" w14:textId="77777777" w:rsidR="006C7785" w:rsidRPr="00340B0D" w:rsidRDefault="006C7785" w:rsidP="00380FCD">
            <w:pPr>
              <w:pStyle w:val="Default"/>
              <w:rPr>
                <w:sz w:val="18"/>
                <w:szCs w:val="18"/>
              </w:rPr>
            </w:pPr>
            <w:r w:rsidRPr="00340B0D">
              <w:rPr>
                <w:sz w:val="18"/>
                <w:szCs w:val="18"/>
              </w:rPr>
              <w:t>Boundaries and limits</w:t>
            </w:r>
          </w:p>
        </w:tc>
        <w:tc>
          <w:tcPr>
            <w:tcW w:w="2140" w:type="dxa"/>
            <w:tcBorders>
              <w:top w:val="single" w:sz="4" w:space="0" w:color="auto"/>
              <w:left w:val="single" w:sz="4" w:space="0" w:color="auto"/>
              <w:bottom w:val="single" w:sz="4" w:space="0" w:color="auto"/>
              <w:right w:val="single" w:sz="12" w:space="0" w:color="auto"/>
            </w:tcBorders>
          </w:tcPr>
          <w:p w14:paraId="606E7CEF"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09BBBB3D" w14:textId="77777777" w:rsidR="006C7785" w:rsidRPr="00340B0D" w:rsidRDefault="006C7785" w:rsidP="00380FCD">
            <w:pPr>
              <w:pStyle w:val="Default"/>
              <w:rPr>
                <w:sz w:val="18"/>
                <w:szCs w:val="18"/>
              </w:rPr>
            </w:pPr>
            <w:r w:rsidRPr="00340B0D">
              <w:rPr>
                <w:sz w:val="18"/>
                <w:szCs w:val="18"/>
              </w:rPr>
              <w:t>Depth contours</w:t>
            </w:r>
          </w:p>
        </w:tc>
        <w:tc>
          <w:tcPr>
            <w:tcW w:w="709" w:type="dxa"/>
            <w:tcBorders>
              <w:top w:val="single" w:sz="4" w:space="0" w:color="auto"/>
              <w:bottom w:val="single" w:sz="4" w:space="0" w:color="auto"/>
              <w:right w:val="single" w:sz="12" w:space="0" w:color="auto"/>
            </w:tcBorders>
            <w:vAlign w:val="center"/>
          </w:tcPr>
          <w:p w14:paraId="020AC18B" w14:textId="77777777" w:rsidR="006C7785" w:rsidRPr="00340B0D" w:rsidRDefault="006C7785" w:rsidP="00380FCD">
            <w:pPr>
              <w:rPr>
                <w:rFonts w:cs="Arial"/>
                <w:sz w:val="18"/>
                <w:szCs w:val="18"/>
              </w:rPr>
            </w:pPr>
          </w:p>
        </w:tc>
      </w:tr>
      <w:tr w:rsidR="006C7785" w:rsidRPr="00340B0D" w14:paraId="683B6BCC"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7CD9B94A" w14:textId="77777777" w:rsidR="006C7785" w:rsidRPr="00340B0D" w:rsidRDefault="006C7785" w:rsidP="00380FCD">
            <w:pPr>
              <w:pStyle w:val="Default"/>
              <w:rPr>
                <w:sz w:val="18"/>
                <w:szCs w:val="18"/>
              </w:rPr>
            </w:pPr>
            <w:r w:rsidRPr="00340B0D">
              <w:rPr>
                <w:sz w:val="18"/>
                <w:szCs w:val="18"/>
              </w:rPr>
              <w:t>Prohibited and restricted areas</w:t>
            </w:r>
          </w:p>
        </w:tc>
        <w:tc>
          <w:tcPr>
            <w:tcW w:w="2140" w:type="dxa"/>
            <w:tcBorders>
              <w:top w:val="single" w:sz="4" w:space="0" w:color="auto"/>
              <w:left w:val="single" w:sz="4" w:space="0" w:color="auto"/>
              <w:bottom w:val="single" w:sz="4" w:space="0" w:color="auto"/>
              <w:right w:val="single" w:sz="12" w:space="0" w:color="auto"/>
            </w:tcBorders>
          </w:tcPr>
          <w:p w14:paraId="47A63E00"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4FA5520D" w14:textId="77777777" w:rsidR="006C7785" w:rsidRPr="00340B0D" w:rsidRDefault="006C7785" w:rsidP="00380FCD">
            <w:pPr>
              <w:pStyle w:val="Default"/>
              <w:rPr>
                <w:sz w:val="18"/>
                <w:szCs w:val="18"/>
              </w:rPr>
            </w:pPr>
            <w:r w:rsidRPr="00340B0D">
              <w:rPr>
                <w:sz w:val="18"/>
                <w:szCs w:val="18"/>
              </w:rPr>
              <w:t>Seabed</w:t>
            </w:r>
          </w:p>
        </w:tc>
        <w:tc>
          <w:tcPr>
            <w:tcW w:w="709" w:type="dxa"/>
            <w:tcBorders>
              <w:top w:val="single" w:sz="4" w:space="0" w:color="auto"/>
              <w:bottom w:val="single" w:sz="4" w:space="0" w:color="auto"/>
              <w:right w:val="single" w:sz="12" w:space="0" w:color="auto"/>
            </w:tcBorders>
            <w:vAlign w:val="center"/>
          </w:tcPr>
          <w:p w14:paraId="1449A494" w14:textId="77777777" w:rsidR="006C7785" w:rsidRPr="00340B0D" w:rsidRDefault="006C7785" w:rsidP="00380FCD">
            <w:pPr>
              <w:rPr>
                <w:rFonts w:cs="Arial"/>
                <w:sz w:val="18"/>
                <w:szCs w:val="18"/>
              </w:rPr>
            </w:pPr>
          </w:p>
        </w:tc>
      </w:tr>
      <w:tr w:rsidR="006C7785" w:rsidRPr="00340B0D" w14:paraId="5255D8EF"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4AA36D7D" w14:textId="77777777" w:rsidR="006C7785" w:rsidRPr="00340B0D" w:rsidRDefault="006C7785" w:rsidP="00380FCD">
            <w:pPr>
              <w:pStyle w:val="Default"/>
              <w:rPr>
                <w:sz w:val="18"/>
                <w:szCs w:val="18"/>
              </w:rPr>
            </w:pPr>
            <w:r w:rsidRPr="00340B0D">
              <w:rPr>
                <w:sz w:val="18"/>
                <w:szCs w:val="18"/>
              </w:rPr>
              <w:t>Chart scale boundaries</w:t>
            </w:r>
          </w:p>
        </w:tc>
        <w:tc>
          <w:tcPr>
            <w:tcW w:w="2140" w:type="dxa"/>
            <w:tcBorders>
              <w:top w:val="single" w:sz="4" w:space="0" w:color="auto"/>
              <w:left w:val="single" w:sz="4" w:space="0" w:color="auto"/>
              <w:bottom w:val="single" w:sz="4" w:space="0" w:color="auto"/>
              <w:right w:val="single" w:sz="12" w:space="0" w:color="auto"/>
            </w:tcBorders>
          </w:tcPr>
          <w:p w14:paraId="7AAC4254"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3D797C43" w14:textId="77777777" w:rsidR="006C7785" w:rsidRPr="00340B0D" w:rsidRDefault="006C7785" w:rsidP="00380FCD">
            <w:pPr>
              <w:pStyle w:val="Default"/>
              <w:rPr>
                <w:sz w:val="18"/>
                <w:szCs w:val="18"/>
              </w:rPr>
            </w:pPr>
            <w:r w:rsidRPr="00340B0D">
              <w:rPr>
                <w:sz w:val="18"/>
                <w:szCs w:val="18"/>
              </w:rPr>
              <w:t>Tidal</w:t>
            </w:r>
          </w:p>
        </w:tc>
        <w:tc>
          <w:tcPr>
            <w:tcW w:w="709" w:type="dxa"/>
            <w:tcBorders>
              <w:top w:val="single" w:sz="4" w:space="0" w:color="auto"/>
              <w:bottom w:val="single" w:sz="4" w:space="0" w:color="auto"/>
              <w:right w:val="single" w:sz="12" w:space="0" w:color="auto"/>
            </w:tcBorders>
            <w:vAlign w:val="center"/>
          </w:tcPr>
          <w:p w14:paraId="78A0F7F8" w14:textId="77777777" w:rsidR="006C7785" w:rsidRPr="00340B0D" w:rsidRDefault="006C7785" w:rsidP="00380FCD">
            <w:pPr>
              <w:rPr>
                <w:rFonts w:cs="Arial"/>
                <w:sz w:val="18"/>
                <w:szCs w:val="18"/>
              </w:rPr>
            </w:pPr>
          </w:p>
        </w:tc>
      </w:tr>
      <w:tr w:rsidR="006C7785" w:rsidRPr="00340B0D" w14:paraId="34459B8A"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42701BC5" w14:textId="77777777" w:rsidR="006C7785" w:rsidRPr="00340B0D" w:rsidRDefault="006C7785" w:rsidP="00380FCD">
            <w:pPr>
              <w:pStyle w:val="Default"/>
              <w:rPr>
                <w:sz w:val="18"/>
                <w:szCs w:val="18"/>
              </w:rPr>
            </w:pPr>
            <w:r w:rsidRPr="00340B0D">
              <w:rPr>
                <w:sz w:val="18"/>
                <w:szCs w:val="18"/>
              </w:rPr>
              <w:t>Cautionary notes</w:t>
            </w:r>
          </w:p>
        </w:tc>
        <w:tc>
          <w:tcPr>
            <w:tcW w:w="2140" w:type="dxa"/>
            <w:tcBorders>
              <w:top w:val="single" w:sz="4" w:space="0" w:color="auto"/>
              <w:left w:val="single" w:sz="4" w:space="0" w:color="auto"/>
              <w:bottom w:val="single" w:sz="4" w:space="0" w:color="auto"/>
              <w:right w:val="single" w:sz="12" w:space="0" w:color="auto"/>
            </w:tcBorders>
          </w:tcPr>
          <w:p w14:paraId="61E63153"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56FF3869" w14:textId="77777777" w:rsidR="006C7785" w:rsidRPr="00340B0D" w:rsidRDefault="006C7785" w:rsidP="00380FCD">
            <w:pPr>
              <w:pStyle w:val="Default"/>
              <w:rPr>
                <w:sz w:val="18"/>
                <w:szCs w:val="18"/>
              </w:rPr>
            </w:pPr>
            <w:r w:rsidRPr="00340B0D">
              <w:rPr>
                <w:sz w:val="18"/>
                <w:szCs w:val="18"/>
              </w:rPr>
              <w:t>Miscellaneous (Other)</w:t>
            </w:r>
          </w:p>
        </w:tc>
        <w:tc>
          <w:tcPr>
            <w:tcW w:w="709" w:type="dxa"/>
            <w:tcBorders>
              <w:top w:val="single" w:sz="4" w:space="0" w:color="auto"/>
              <w:bottom w:val="single" w:sz="4" w:space="0" w:color="auto"/>
              <w:right w:val="single" w:sz="12" w:space="0" w:color="auto"/>
            </w:tcBorders>
            <w:vAlign w:val="center"/>
          </w:tcPr>
          <w:p w14:paraId="1823E645" w14:textId="77777777" w:rsidR="006C7785" w:rsidRPr="00340B0D" w:rsidRDefault="006C7785" w:rsidP="00380FCD">
            <w:pPr>
              <w:rPr>
                <w:rFonts w:cs="Arial"/>
                <w:sz w:val="18"/>
                <w:szCs w:val="18"/>
              </w:rPr>
            </w:pPr>
          </w:p>
        </w:tc>
      </w:tr>
      <w:tr w:rsidR="006C7785" w:rsidRPr="00340B0D" w14:paraId="158B1FD7"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6D6CD8FE" w14:textId="77777777" w:rsidR="006C7785" w:rsidRPr="00340B0D" w:rsidRDefault="006C7785" w:rsidP="00380FCD">
            <w:pPr>
              <w:pStyle w:val="Default"/>
              <w:rPr>
                <w:sz w:val="18"/>
                <w:szCs w:val="18"/>
              </w:rPr>
            </w:pPr>
            <w:r w:rsidRPr="00340B0D">
              <w:rPr>
                <w:sz w:val="18"/>
                <w:szCs w:val="18"/>
              </w:rPr>
              <w:t>Ships’ routeing systems and ferry routes</w:t>
            </w:r>
          </w:p>
        </w:tc>
        <w:tc>
          <w:tcPr>
            <w:tcW w:w="2140" w:type="dxa"/>
            <w:tcBorders>
              <w:top w:val="single" w:sz="4" w:space="0" w:color="auto"/>
              <w:left w:val="single" w:sz="4" w:space="0" w:color="auto"/>
              <w:bottom w:val="single" w:sz="4" w:space="0" w:color="auto"/>
              <w:right w:val="single" w:sz="12" w:space="0" w:color="auto"/>
            </w:tcBorders>
          </w:tcPr>
          <w:p w14:paraId="03CD7CA4"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7D33567F" w14:textId="77777777" w:rsidR="006C7785" w:rsidRPr="00340B0D" w:rsidRDefault="006C7785" w:rsidP="00380FCD">
            <w:pPr>
              <w:rPr>
                <w:rFonts w:cs="Arial"/>
                <w:sz w:val="18"/>
                <w:szCs w:val="18"/>
              </w:rPr>
            </w:pPr>
          </w:p>
        </w:tc>
        <w:tc>
          <w:tcPr>
            <w:tcW w:w="709" w:type="dxa"/>
            <w:tcBorders>
              <w:top w:val="single" w:sz="4" w:space="0" w:color="auto"/>
              <w:bottom w:val="single" w:sz="4" w:space="0" w:color="auto"/>
              <w:right w:val="single" w:sz="12" w:space="0" w:color="auto"/>
            </w:tcBorders>
            <w:vAlign w:val="center"/>
          </w:tcPr>
          <w:p w14:paraId="358A4BCF" w14:textId="77777777" w:rsidR="006C7785" w:rsidRPr="00340B0D" w:rsidRDefault="006C7785" w:rsidP="00380FCD">
            <w:pPr>
              <w:rPr>
                <w:rFonts w:cs="Arial"/>
                <w:sz w:val="18"/>
                <w:szCs w:val="18"/>
              </w:rPr>
            </w:pPr>
          </w:p>
        </w:tc>
      </w:tr>
      <w:tr w:rsidR="006C7785" w:rsidRPr="00340B0D" w14:paraId="37986218"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15513434" w14:textId="77777777" w:rsidR="006C7785" w:rsidRPr="00340B0D" w:rsidRDefault="006C7785" w:rsidP="00380FCD">
            <w:pPr>
              <w:pStyle w:val="Default"/>
              <w:rPr>
                <w:sz w:val="18"/>
                <w:szCs w:val="18"/>
              </w:rPr>
            </w:pPr>
            <w:r w:rsidRPr="00340B0D">
              <w:rPr>
                <w:sz w:val="18"/>
                <w:szCs w:val="18"/>
              </w:rPr>
              <w:t xml:space="preserve">Archipelagic sea lanes </w:t>
            </w:r>
          </w:p>
        </w:tc>
        <w:tc>
          <w:tcPr>
            <w:tcW w:w="2140" w:type="dxa"/>
            <w:tcBorders>
              <w:top w:val="single" w:sz="4" w:space="0" w:color="auto"/>
              <w:left w:val="single" w:sz="4" w:space="0" w:color="auto"/>
              <w:bottom w:val="single" w:sz="4" w:space="0" w:color="auto"/>
              <w:right w:val="single" w:sz="12" w:space="0" w:color="auto"/>
            </w:tcBorders>
          </w:tcPr>
          <w:p w14:paraId="674C7219"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7AC226A9" w14:textId="77777777" w:rsidR="006C7785" w:rsidRPr="00340B0D" w:rsidRDefault="006C7785" w:rsidP="00380FCD">
            <w:pPr>
              <w:rPr>
                <w:rFonts w:cs="Arial"/>
                <w:sz w:val="18"/>
                <w:szCs w:val="18"/>
              </w:rPr>
            </w:pPr>
          </w:p>
        </w:tc>
        <w:tc>
          <w:tcPr>
            <w:tcW w:w="709" w:type="dxa"/>
            <w:tcBorders>
              <w:top w:val="single" w:sz="4" w:space="0" w:color="auto"/>
              <w:bottom w:val="single" w:sz="4" w:space="0" w:color="auto"/>
              <w:right w:val="single" w:sz="12" w:space="0" w:color="auto"/>
            </w:tcBorders>
            <w:vAlign w:val="center"/>
          </w:tcPr>
          <w:p w14:paraId="05520BB9" w14:textId="77777777" w:rsidR="006C7785" w:rsidRPr="00340B0D" w:rsidRDefault="006C7785" w:rsidP="00380FCD">
            <w:pPr>
              <w:rPr>
                <w:rFonts w:cs="Arial"/>
                <w:sz w:val="18"/>
                <w:szCs w:val="18"/>
              </w:rPr>
            </w:pPr>
          </w:p>
        </w:tc>
      </w:tr>
      <w:tr w:rsidR="006C7785" w:rsidRPr="00340B0D" w14:paraId="1FA31FE3"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6BF7FACC" w14:textId="77777777" w:rsidR="006C7785" w:rsidRPr="00340B0D" w:rsidRDefault="006C7785" w:rsidP="00380FCD">
            <w:pPr>
              <w:pStyle w:val="Default"/>
              <w:rPr>
                <w:sz w:val="18"/>
                <w:szCs w:val="18"/>
              </w:rPr>
            </w:pPr>
            <w:r w:rsidRPr="00340B0D">
              <w:rPr>
                <w:sz w:val="18"/>
                <w:szCs w:val="18"/>
              </w:rPr>
              <w:t>Miscellaneous (Standard)</w:t>
            </w:r>
          </w:p>
        </w:tc>
        <w:tc>
          <w:tcPr>
            <w:tcW w:w="2140" w:type="dxa"/>
            <w:tcBorders>
              <w:top w:val="single" w:sz="4" w:space="0" w:color="auto"/>
              <w:left w:val="single" w:sz="4" w:space="0" w:color="auto"/>
              <w:bottom w:val="single" w:sz="4" w:space="0" w:color="auto"/>
              <w:right w:val="single" w:sz="12" w:space="0" w:color="auto"/>
            </w:tcBorders>
          </w:tcPr>
          <w:p w14:paraId="235D5A46"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4F5CF423" w14:textId="77777777" w:rsidR="006C7785" w:rsidRPr="00340B0D" w:rsidRDefault="006C7785" w:rsidP="00380FCD">
            <w:pPr>
              <w:rPr>
                <w:rFonts w:cs="Arial"/>
                <w:sz w:val="18"/>
                <w:szCs w:val="18"/>
              </w:rPr>
            </w:pPr>
          </w:p>
        </w:tc>
        <w:tc>
          <w:tcPr>
            <w:tcW w:w="709" w:type="dxa"/>
            <w:tcBorders>
              <w:top w:val="single" w:sz="4" w:space="0" w:color="auto"/>
              <w:bottom w:val="single" w:sz="4" w:space="0" w:color="auto"/>
              <w:right w:val="single" w:sz="12" w:space="0" w:color="auto"/>
            </w:tcBorders>
            <w:vAlign w:val="center"/>
          </w:tcPr>
          <w:p w14:paraId="3C0ED235" w14:textId="77777777" w:rsidR="006C7785" w:rsidRPr="00340B0D" w:rsidRDefault="006C7785" w:rsidP="00380FCD">
            <w:pPr>
              <w:rPr>
                <w:rFonts w:cs="Arial"/>
                <w:sz w:val="18"/>
                <w:szCs w:val="18"/>
              </w:rPr>
            </w:pPr>
          </w:p>
        </w:tc>
      </w:tr>
      <w:tr w:rsidR="006C7785" w:rsidRPr="00340B0D" w14:paraId="12A9BEC1"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500AF8C4" w14:textId="77777777" w:rsidR="006C7785" w:rsidRPr="00340B0D" w:rsidRDefault="006C7785" w:rsidP="00380FCD">
            <w:pPr>
              <w:pStyle w:val="Default"/>
              <w:rPr>
                <w:sz w:val="18"/>
                <w:szCs w:val="18"/>
              </w:rPr>
            </w:pPr>
            <w:r w:rsidRPr="00340B0D">
              <w:rPr>
                <w:sz w:val="18"/>
                <w:szCs w:val="18"/>
              </w:rPr>
              <w:t>Chart (Standard)</w:t>
            </w:r>
          </w:p>
        </w:tc>
        <w:tc>
          <w:tcPr>
            <w:tcW w:w="2140" w:type="dxa"/>
            <w:tcBorders>
              <w:top w:val="single" w:sz="4" w:space="0" w:color="auto"/>
              <w:left w:val="single" w:sz="4" w:space="0" w:color="auto"/>
              <w:bottom w:val="single" w:sz="4" w:space="0" w:color="auto"/>
              <w:right w:val="single" w:sz="12" w:space="0" w:color="auto"/>
            </w:tcBorders>
          </w:tcPr>
          <w:p w14:paraId="4FF664F9"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3A8C8245" w14:textId="77777777" w:rsidR="006C7785" w:rsidRPr="00340B0D" w:rsidRDefault="006C7785" w:rsidP="00380FCD">
            <w:pPr>
              <w:rPr>
                <w:rFonts w:cs="Arial"/>
                <w:sz w:val="18"/>
                <w:szCs w:val="18"/>
              </w:rPr>
            </w:pPr>
          </w:p>
        </w:tc>
        <w:tc>
          <w:tcPr>
            <w:tcW w:w="709" w:type="dxa"/>
            <w:tcBorders>
              <w:top w:val="single" w:sz="4" w:space="0" w:color="auto"/>
              <w:bottom w:val="single" w:sz="4" w:space="0" w:color="auto"/>
              <w:right w:val="single" w:sz="12" w:space="0" w:color="auto"/>
            </w:tcBorders>
            <w:vAlign w:val="center"/>
          </w:tcPr>
          <w:p w14:paraId="3B6E546D" w14:textId="77777777" w:rsidR="006C7785" w:rsidRPr="00340B0D" w:rsidRDefault="006C7785" w:rsidP="00380FCD">
            <w:pPr>
              <w:rPr>
                <w:rFonts w:cs="Arial"/>
                <w:sz w:val="18"/>
                <w:szCs w:val="18"/>
              </w:rPr>
            </w:pPr>
          </w:p>
        </w:tc>
      </w:tr>
      <w:tr w:rsidR="006C7785" w:rsidRPr="00340B0D" w14:paraId="5EAECA90" w14:textId="77777777" w:rsidTr="00380FCD">
        <w:tc>
          <w:tcPr>
            <w:tcW w:w="2665" w:type="dxa"/>
            <w:gridSpan w:val="3"/>
            <w:tcBorders>
              <w:top w:val="single" w:sz="4" w:space="0" w:color="auto"/>
              <w:left w:val="single" w:sz="12" w:space="0" w:color="auto"/>
              <w:bottom w:val="single" w:sz="12" w:space="0" w:color="auto"/>
              <w:right w:val="single" w:sz="4" w:space="0" w:color="auto"/>
            </w:tcBorders>
          </w:tcPr>
          <w:p w14:paraId="1507ADD6" w14:textId="77777777" w:rsidR="006C7785" w:rsidRPr="00340B0D" w:rsidRDefault="006C7785" w:rsidP="00380FCD">
            <w:pPr>
              <w:pStyle w:val="Default"/>
              <w:rPr>
                <w:sz w:val="18"/>
                <w:szCs w:val="18"/>
              </w:rPr>
            </w:pPr>
            <w:r w:rsidRPr="00340B0D">
              <w:rPr>
                <w:sz w:val="18"/>
                <w:szCs w:val="18"/>
              </w:rPr>
              <w:t>Alert Highlights (Standard)</w:t>
            </w:r>
          </w:p>
        </w:tc>
        <w:tc>
          <w:tcPr>
            <w:tcW w:w="2140" w:type="dxa"/>
            <w:tcBorders>
              <w:top w:val="single" w:sz="4" w:space="0" w:color="auto"/>
              <w:left w:val="single" w:sz="4" w:space="0" w:color="auto"/>
              <w:bottom w:val="single" w:sz="12" w:space="0" w:color="auto"/>
              <w:right w:val="single" w:sz="12" w:space="0" w:color="auto"/>
            </w:tcBorders>
          </w:tcPr>
          <w:p w14:paraId="62A4954D"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12" w:space="0" w:color="auto"/>
            </w:tcBorders>
          </w:tcPr>
          <w:p w14:paraId="5F008B67" w14:textId="77777777" w:rsidR="006C7785" w:rsidRPr="00340B0D" w:rsidRDefault="006C7785" w:rsidP="00380FCD">
            <w:pPr>
              <w:rPr>
                <w:rFonts w:cs="Arial"/>
                <w:sz w:val="18"/>
                <w:szCs w:val="18"/>
              </w:rPr>
            </w:pPr>
          </w:p>
        </w:tc>
        <w:tc>
          <w:tcPr>
            <w:tcW w:w="709" w:type="dxa"/>
            <w:tcBorders>
              <w:top w:val="single" w:sz="4" w:space="0" w:color="auto"/>
              <w:bottom w:val="single" w:sz="12" w:space="0" w:color="auto"/>
              <w:right w:val="single" w:sz="12" w:space="0" w:color="auto"/>
            </w:tcBorders>
            <w:vAlign w:val="center"/>
          </w:tcPr>
          <w:p w14:paraId="32F0E5DB" w14:textId="77777777" w:rsidR="006C7785" w:rsidRPr="00340B0D" w:rsidRDefault="006C7785" w:rsidP="00380FCD">
            <w:pPr>
              <w:rPr>
                <w:rFonts w:cs="Arial"/>
                <w:sz w:val="18"/>
                <w:szCs w:val="18"/>
              </w:rPr>
            </w:pPr>
          </w:p>
        </w:tc>
      </w:tr>
      <w:tr w:rsidR="006C7785" w:rsidRPr="00340B0D" w14:paraId="2E7A74FC" w14:textId="77777777" w:rsidTr="00380FCD">
        <w:tc>
          <w:tcPr>
            <w:tcW w:w="9341"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729DE581"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5B5CAF50"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2AE6A969" w14:textId="77777777" w:rsidR="006C7785" w:rsidRPr="00340B0D" w:rsidRDefault="006C7785" w:rsidP="00380FCD">
            <w:pPr>
              <w:pStyle w:val="Default"/>
              <w:ind w:left="720"/>
              <w:rPr>
                <w:sz w:val="18"/>
                <w:szCs w:val="18"/>
              </w:rPr>
            </w:pPr>
          </w:p>
        </w:tc>
        <w:tc>
          <w:tcPr>
            <w:tcW w:w="2140" w:type="dxa"/>
            <w:tcBorders>
              <w:top w:val="single" w:sz="4" w:space="0" w:color="auto"/>
              <w:left w:val="single" w:sz="4" w:space="0" w:color="auto"/>
              <w:bottom w:val="single" w:sz="4" w:space="0" w:color="auto"/>
              <w:right w:val="double" w:sz="4" w:space="0" w:color="auto"/>
            </w:tcBorders>
          </w:tcPr>
          <w:p w14:paraId="6DFDEE05" w14:textId="77777777" w:rsidR="006C7785" w:rsidRPr="00340B0D" w:rsidRDefault="006C7785" w:rsidP="00380FCD">
            <w:pPr>
              <w:jc w:val="center"/>
              <w:rPr>
                <w:rFonts w:cs="Arial"/>
                <w:sz w:val="18"/>
                <w:szCs w:val="18"/>
              </w:rPr>
            </w:pPr>
          </w:p>
        </w:tc>
        <w:tc>
          <w:tcPr>
            <w:tcW w:w="3827" w:type="dxa"/>
            <w:gridSpan w:val="3"/>
            <w:tcBorders>
              <w:top w:val="single" w:sz="4" w:space="0" w:color="auto"/>
              <w:left w:val="double" w:sz="4" w:space="0" w:color="auto"/>
              <w:bottom w:val="single" w:sz="4" w:space="0" w:color="auto"/>
            </w:tcBorders>
          </w:tcPr>
          <w:p w14:paraId="41A11D98" w14:textId="77777777" w:rsidR="006C7785" w:rsidRPr="00340B0D" w:rsidRDefault="006C7785" w:rsidP="00380FCD">
            <w:pPr>
              <w:rPr>
                <w:rFonts w:cs="Arial"/>
                <w:sz w:val="18"/>
                <w:szCs w:val="18"/>
              </w:rPr>
            </w:pPr>
          </w:p>
        </w:tc>
        <w:tc>
          <w:tcPr>
            <w:tcW w:w="709" w:type="dxa"/>
            <w:tcBorders>
              <w:top w:val="single" w:sz="4" w:space="0" w:color="auto"/>
              <w:bottom w:val="single" w:sz="4" w:space="0" w:color="auto"/>
              <w:right w:val="single" w:sz="12" w:space="0" w:color="auto"/>
            </w:tcBorders>
            <w:vAlign w:val="center"/>
          </w:tcPr>
          <w:p w14:paraId="5CF919B9" w14:textId="77777777" w:rsidR="006C7785" w:rsidRPr="00340B0D" w:rsidRDefault="006C7785" w:rsidP="00380FCD">
            <w:pPr>
              <w:rPr>
                <w:rFonts w:cs="Arial"/>
                <w:sz w:val="18"/>
                <w:szCs w:val="18"/>
              </w:rPr>
            </w:pPr>
          </w:p>
        </w:tc>
      </w:tr>
      <w:tr w:rsidR="006C7785" w:rsidRPr="00340B0D" w14:paraId="3073B20A"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0DBE797D" w14:textId="77777777" w:rsidR="006C7785" w:rsidRPr="00340B0D" w:rsidRDefault="006C7785" w:rsidP="00380FCD">
            <w:pPr>
              <w:pStyle w:val="Default"/>
              <w:ind w:left="720"/>
              <w:rPr>
                <w:sz w:val="18"/>
                <w:szCs w:val="18"/>
              </w:rPr>
            </w:pPr>
          </w:p>
        </w:tc>
        <w:tc>
          <w:tcPr>
            <w:tcW w:w="2140" w:type="dxa"/>
            <w:tcBorders>
              <w:top w:val="single" w:sz="4" w:space="0" w:color="auto"/>
              <w:left w:val="single" w:sz="4" w:space="0" w:color="auto"/>
              <w:bottom w:val="single" w:sz="4" w:space="0" w:color="auto"/>
              <w:right w:val="double" w:sz="4" w:space="0" w:color="auto"/>
            </w:tcBorders>
          </w:tcPr>
          <w:p w14:paraId="5F4779B0" w14:textId="77777777" w:rsidR="006C7785" w:rsidRPr="00340B0D" w:rsidRDefault="006C7785" w:rsidP="00380FCD">
            <w:pPr>
              <w:jc w:val="center"/>
              <w:rPr>
                <w:rFonts w:cs="Arial"/>
                <w:sz w:val="18"/>
                <w:szCs w:val="18"/>
              </w:rPr>
            </w:pPr>
          </w:p>
        </w:tc>
        <w:tc>
          <w:tcPr>
            <w:tcW w:w="3827" w:type="dxa"/>
            <w:gridSpan w:val="3"/>
            <w:tcBorders>
              <w:top w:val="single" w:sz="4" w:space="0" w:color="auto"/>
              <w:left w:val="double" w:sz="4" w:space="0" w:color="auto"/>
              <w:bottom w:val="single" w:sz="4" w:space="0" w:color="auto"/>
            </w:tcBorders>
          </w:tcPr>
          <w:p w14:paraId="54144781" w14:textId="77777777" w:rsidR="006C7785" w:rsidRPr="00340B0D" w:rsidRDefault="006C7785" w:rsidP="00380FCD">
            <w:pPr>
              <w:rPr>
                <w:rFonts w:cs="Arial"/>
                <w:sz w:val="18"/>
                <w:szCs w:val="18"/>
              </w:rPr>
            </w:pPr>
          </w:p>
        </w:tc>
        <w:tc>
          <w:tcPr>
            <w:tcW w:w="709" w:type="dxa"/>
            <w:tcBorders>
              <w:top w:val="single" w:sz="4" w:space="0" w:color="auto"/>
              <w:bottom w:val="single" w:sz="4" w:space="0" w:color="auto"/>
              <w:right w:val="single" w:sz="12" w:space="0" w:color="auto"/>
            </w:tcBorders>
            <w:vAlign w:val="center"/>
          </w:tcPr>
          <w:p w14:paraId="2907EF4A" w14:textId="77777777" w:rsidR="006C7785" w:rsidRPr="00340B0D" w:rsidRDefault="006C7785" w:rsidP="00380FCD">
            <w:pPr>
              <w:rPr>
                <w:rFonts w:cs="Arial"/>
                <w:sz w:val="18"/>
                <w:szCs w:val="18"/>
              </w:rPr>
            </w:pPr>
          </w:p>
        </w:tc>
      </w:tr>
      <w:tr w:rsidR="006C7785" w:rsidRPr="00340B0D" w14:paraId="53562FEE" w14:textId="77777777" w:rsidTr="00380FCD">
        <w:tc>
          <w:tcPr>
            <w:tcW w:w="9341" w:type="dxa"/>
            <w:gridSpan w:val="8"/>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1820066"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1A2350DD" w14:textId="77777777" w:rsidTr="00380FCD">
        <w:tc>
          <w:tcPr>
            <w:tcW w:w="9341" w:type="dxa"/>
            <w:gridSpan w:val="8"/>
            <w:tcBorders>
              <w:top w:val="single" w:sz="4" w:space="0" w:color="auto"/>
              <w:left w:val="single" w:sz="12" w:space="0" w:color="auto"/>
              <w:bottom w:val="single" w:sz="4" w:space="0" w:color="auto"/>
              <w:right w:val="single" w:sz="12" w:space="0" w:color="auto"/>
            </w:tcBorders>
          </w:tcPr>
          <w:p w14:paraId="2C79A65D" w14:textId="77777777" w:rsidR="006C7785" w:rsidRDefault="006C7785" w:rsidP="00380FCD">
            <w:pPr>
              <w:rPr>
                <w:rFonts w:cs="Arial"/>
                <w:sz w:val="18"/>
                <w:szCs w:val="18"/>
              </w:rPr>
            </w:pPr>
          </w:p>
          <w:p w14:paraId="51EFFCA6" w14:textId="77777777" w:rsidR="006C7785" w:rsidRPr="00BE5E8A" w:rsidRDefault="006C7785" w:rsidP="00380FCD">
            <w:pPr>
              <w:rPr>
                <w:rFonts w:cs="Arial"/>
                <w:i/>
              </w:rPr>
            </w:pPr>
            <w:r w:rsidRPr="00BE5E8A">
              <w:rPr>
                <w:rFonts w:cs="Arial"/>
                <w:i/>
              </w:rPr>
              <w:t xml:space="preserve">Load </w:t>
            </w:r>
            <w:r w:rsidRPr="00BE5E8A">
              <w:rPr>
                <w:rFonts w:cs="Arial"/>
                <w:i/>
                <w:iCs/>
              </w:rPr>
              <w:t>the</w:t>
            </w:r>
            <w:r w:rsidRPr="00BE5E8A">
              <w:rPr>
                <w:rFonts w:cs="Arial"/>
                <w:i/>
              </w:rPr>
              <w:t xml:space="preserve"> exchange set </w:t>
            </w:r>
            <w:proofErr w:type="spellStart"/>
            <w:r w:rsidRPr="00BE5E8A">
              <w:rPr>
                <w:rFonts w:cs="Arial"/>
                <w:b/>
                <w:bCs/>
                <w:i/>
              </w:rPr>
              <w:t>DisplayBase</w:t>
            </w:r>
            <w:proofErr w:type="spellEnd"/>
            <w:r w:rsidRPr="00BE5E8A">
              <w:rPr>
                <w:rFonts w:cs="Arial"/>
                <w:i/>
              </w:rPr>
              <w:t xml:space="preserve"> (containing dataset 10100AA_DBASE.000</w:t>
            </w:r>
            <w:r w:rsidRPr="00BE5E8A">
              <w:rPr>
                <w:rFonts w:cs="Arial"/>
                <w:i/>
                <w:iCs/>
              </w:rPr>
              <w:t xml:space="preserve">) </w:t>
            </w:r>
            <w:r w:rsidRPr="00BE5E8A">
              <w:rPr>
                <w:rFonts w:cs="Arial"/>
                <w:i/>
              </w:rPr>
              <w:t>with provided settings:</w:t>
            </w:r>
          </w:p>
          <w:p w14:paraId="7EBC555A" w14:textId="77777777" w:rsidR="006C7785" w:rsidRPr="00340B0D" w:rsidRDefault="006C7785" w:rsidP="00380FCD">
            <w:pPr>
              <w:rPr>
                <w:rFonts w:cs="Arial"/>
                <w:sz w:val="18"/>
                <w:szCs w:val="18"/>
              </w:rPr>
            </w:pPr>
          </w:p>
        </w:tc>
      </w:tr>
      <w:tr w:rsidR="006C7785" w:rsidRPr="00340B0D" w14:paraId="10ACFB5C" w14:textId="77777777" w:rsidTr="00380FCD">
        <w:tc>
          <w:tcPr>
            <w:tcW w:w="9341" w:type="dxa"/>
            <w:gridSpan w:val="8"/>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7E1E8CE"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73B56F77" w14:textId="77777777" w:rsidTr="00380FCD">
        <w:tc>
          <w:tcPr>
            <w:tcW w:w="9341" w:type="dxa"/>
            <w:gridSpan w:val="8"/>
            <w:tcBorders>
              <w:top w:val="single" w:sz="4" w:space="0" w:color="auto"/>
              <w:left w:val="single" w:sz="12" w:space="0" w:color="auto"/>
              <w:bottom w:val="single" w:sz="12" w:space="0" w:color="auto"/>
              <w:right w:val="single" w:sz="12" w:space="0" w:color="auto"/>
            </w:tcBorders>
            <w:shd w:val="clear" w:color="auto" w:fill="FFFFFF" w:themeFill="background1"/>
          </w:tcPr>
          <w:p w14:paraId="5733A7B3" w14:textId="77777777" w:rsidR="006C7785" w:rsidRPr="00340B0D" w:rsidRDefault="006C7785" w:rsidP="00380FCD">
            <w:pPr>
              <w:rPr>
                <w:rFonts w:cs="Arial"/>
                <w:b/>
                <w:bCs/>
                <w:sz w:val="18"/>
                <w:szCs w:val="18"/>
              </w:rPr>
            </w:pPr>
            <w:r w:rsidRPr="00BE5E8A">
              <w:rPr>
                <w:rFonts w:cs="Arial"/>
                <w:i/>
              </w:rPr>
              <w:t>Check the symbols shown in the ECDIS against the graphical plot</w:t>
            </w:r>
            <w:r w:rsidRPr="00DC4578">
              <w:rPr>
                <w:i/>
              </w:rPr>
              <w:t>.</w:t>
            </w:r>
          </w:p>
        </w:tc>
      </w:tr>
      <w:tr w:rsidR="006C7785" w:rsidRPr="00340B0D" w14:paraId="265BBBD0" w14:textId="77777777" w:rsidTr="00380FCD">
        <w:tc>
          <w:tcPr>
            <w:tcW w:w="9341" w:type="dxa"/>
            <w:gridSpan w:val="8"/>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2822896"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576C44F2" w14:textId="77777777" w:rsidTr="005D6A2A">
        <w:tc>
          <w:tcPr>
            <w:tcW w:w="9341" w:type="dxa"/>
            <w:gridSpan w:val="8"/>
            <w:tcBorders>
              <w:top w:val="single" w:sz="4" w:space="0" w:color="auto"/>
              <w:left w:val="single" w:sz="12" w:space="0" w:color="auto"/>
              <w:bottom w:val="single" w:sz="4" w:space="0" w:color="auto"/>
              <w:right w:val="single" w:sz="12" w:space="0" w:color="auto"/>
            </w:tcBorders>
            <w:shd w:val="clear" w:color="auto" w:fill="FFFFFF" w:themeFill="background1"/>
          </w:tcPr>
          <w:p w14:paraId="2840F2AE" w14:textId="77777777" w:rsidR="006C7785" w:rsidRPr="003A5A99" w:rsidRDefault="006C7785" w:rsidP="00380FCD">
            <w:pPr>
              <w:rPr>
                <w:rFonts w:cs="Arial"/>
                <w:i/>
              </w:rPr>
            </w:pPr>
            <w:r w:rsidRPr="003A5A99">
              <w:rPr>
                <w:rFonts w:cs="Arial"/>
                <w:i/>
              </w:rPr>
              <w:t>The ENC in the ECDIS should be shown as in the picture below (scale 1:</w:t>
            </w:r>
            <w:r>
              <w:rPr>
                <w:rFonts w:cs="Arial"/>
                <w:i/>
              </w:rPr>
              <w:t>60000</w:t>
            </w:r>
            <w:r w:rsidRPr="003A5A99">
              <w:rPr>
                <w:rFonts w:cs="Arial"/>
                <w:i/>
              </w:rPr>
              <w:t>).</w:t>
            </w:r>
          </w:p>
          <w:p w14:paraId="5EAAC810" w14:textId="77777777" w:rsidR="006C7785" w:rsidRDefault="006C7785" w:rsidP="00380FCD">
            <w:pPr>
              <w:jc w:val="center"/>
              <w:rPr>
                <w:noProof/>
                <w:lang w:val="en-IN" w:eastAsia="en-IN"/>
                <w14:ligatures w14:val="standardContextual"/>
              </w:rPr>
            </w:pPr>
            <w:r w:rsidRPr="00955F10">
              <w:rPr>
                <w:noProof/>
                <w:lang w:val="en-IN" w:eastAsia="en-IN"/>
                <w14:ligatures w14:val="standardContextual"/>
              </w:rPr>
              <w:lastRenderedPageBreak/>
              <w:drawing>
                <wp:inline distT="0" distB="0" distL="0" distR="0" wp14:anchorId="732D8326" wp14:editId="1245FFB8">
                  <wp:extent cx="5110664" cy="5131375"/>
                  <wp:effectExtent l="0" t="0" r="0" b="0"/>
                  <wp:docPr id="1041344090" name="Picture 104134409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44090" name="Picture 1041344090" descr="A screenshot of a video game&#10;&#10;Description automatically generated"/>
                          <pic:cNvPicPr/>
                        </pic:nvPicPr>
                        <pic:blipFill>
                          <a:blip r:embed="rId43"/>
                          <a:stretch>
                            <a:fillRect/>
                          </a:stretch>
                        </pic:blipFill>
                        <pic:spPr>
                          <a:xfrm>
                            <a:off x="0" y="0"/>
                            <a:ext cx="5137809" cy="5158630"/>
                          </a:xfrm>
                          <a:prstGeom prst="rect">
                            <a:avLst/>
                          </a:prstGeom>
                        </pic:spPr>
                      </pic:pic>
                    </a:graphicData>
                  </a:graphic>
                </wp:inline>
              </w:drawing>
            </w:r>
          </w:p>
          <w:p w14:paraId="58C9F942" w14:textId="77777777" w:rsidR="006C7785" w:rsidRPr="00340B0D" w:rsidRDefault="006C7785" w:rsidP="00380FCD">
            <w:pPr>
              <w:jc w:val="center"/>
              <w:rPr>
                <w:rFonts w:cs="Arial"/>
                <w:b/>
                <w:bCs/>
                <w:sz w:val="18"/>
                <w:szCs w:val="18"/>
              </w:rPr>
            </w:pPr>
          </w:p>
        </w:tc>
      </w:tr>
    </w:tbl>
    <w:p w14:paraId="4671264F" w14:textId="77777777" w:rsidR="006C7785" w:rsidRDefault="006C7785" w:rsidP="006C7785"/>
    <w:p w14:paraId="7DD78FEB" w14:textId="77777777" w:rsidR="006C7785" w:rsidRPr="00591672" w:rsidRDefault="006C7785" w:rsidP="006C7785"/>
    <w:p w14:paraId="51B927CD" w14:textId="77777777" w:rsidR="006C7785" w:rsidRPr="00591672" w:rsidRDefault="006C7785" w:rsidP="006C7785">
      <w:pPr>
        <w:pStyle w:val="Heading3"/>
      </w:pPr>
      <w:bookmarkStart w:id="2604" w:name="_Toc189647839"/>
      <w:r w:rsidRPr="00591672">
        <w:t>Standard Display category</w:t>
      </w:r>
      <w:bookmarkEnd w:id="2604"/>
    </w:p>
    <w:tbl>
      <w:tblPr>
        <w:tblStyle w:val="TableGrid"/>
        <w:tblW w:w="9546" w:type="dxa"/>
        <w:tblInd w:w="-15" w:type="dxa"/>
        <w:tblLook w:val="04A0" w:firstRow="1" w:lastRow="0" w:firstColumn="1" w:lastColumn="0" w:noHBand="0" w:noVBand="1"/>
      </w:tblPr>
      <w:tblGrid>
        <w:gridCol w:w="2015"/>
        <w:gridCol w:w="375"/>
        <w:gridCol w:w="87"/>
        <w:gridCol w:w="2358"/>
        <w:gridCol w:w="291"/>
        <w:gridCol w:w="278"/>
        <w:gridCol w:w="1446"/>
        <w:gridCol w:w="368"/>
        <w:gridCol w:w="485"/>
        <w:gridCol w:w="1079"/>
        <w:gridCol w:w="764"/>
      </w:tblGrid>
      <w:tr w:rsidR="006C7785" w:rsidRPr="00340B0D" w14:paraId="5A70564B" w14:textId="77777777" w:rsidTr="00380FCD">
        <w:trPr>
          <w:trHeight w:val="396"/>
        </w:trPr>
        <w:tc>
          <w:tcPr>
            <w:tcW w:w="2390" w:type="dxa"/>
            <w:gridSpan w:val="2"/>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4738C002" w14:textId="77777777" w:rsidR="006C7785" w:rsidRPr="00591672" w:rsidRDefault="006C7785" w:rsidP="00380FCD">
            <w:pPr>
              <w:jc w:val="center"/>
              <w:rPr>
                <w:rFonts w:cs="Arial"/>
                <w:b/>
                <w:bCs/>
              </w:rPr>
            </w:pPr>
            <w:r w:rsidRPr="00591672">
              <w:rPr>
                <w:rFonts w:cs="Arial"/>
                <w:b/>
                <w:bCs/>
              </w:rPr>
              <w:t>Test Reference</w:t>
            </w:r>
          </w:p>
        </w:tc>
        <w:tc>
          <w:tcPr>
            <w:tcW w:w="3014" w:type="dxa"/>
            <w:gridSpan w:val="4"/>
            <w:tcBorders>
              <w:top w:val="single" w:sz="12" w:space="0" w:color="auto"/>
              <w:left w:val="single" w:sz="4" w:space="0" w:color="auto"/>
              <w:bottom w:val="single" w:sz="12" w:space="0" w:color="auto"/>
              <w:right w:val="single" w:sz="12" w:space="0" w:color="auto"/>
            </w:tcBorders>
            <w:shd w:val="clear" w:color="auto" w:fill="auto"/>
            <w:vAlign w:val="center"/>
          </w:tcPr>
          <w:p w14:paraId="672AF314" w14:textId="77777777" w:rsidR="006C7785" w:rsidRPr="00ED67E3" w:rsidRDefault="006C7785" w:rsidP="00380FCD">
            <w:pPr>
              <w:jc w:val="center"/>
              <w:rPr>
                <w:rFonts w:cs="Arial"/>
                <w:b/>
                <w:bCs/>
              </w:rPr>
            </w:pPr>
            <w:proofErr w:type="spellStart"/>
            <w:r w:rsidRPr="00ED67E3">
              <w:rPr>
                <w:rFonts w:cs="Arial"/>
                <w:b/>
                <w:bCs/>
              </w:rPr>
              <w:t>DisplayStandard</w:t>
            </w:r>
            <w:proofErr w:type="spellEnd"/>
          </w:p>
        </w:tc>
        <w:tc>
          <w:tcPr>
            <w:tcW w:w="2299"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75BC24BF" w14:textId="77777777" w:rsidR="006C7785" w:rsidRPr="00591672" w:rsidRDefault="006C7785" w:rsidP="00380FCD">
            <w:pPr>
              <w:jc w:val="center"/>
              <w:rPr>
                <w:rFonts w:cs="Arial"/>
                <w:b/>
                <w:bCs/>
              </w:rPr>
            </w:pPr>
            <w:r w:rsidRPr="00591672">
              <w:rPr>
                <w:rFonts w:cs="Arial"/>
                <w:b/>
                <w:bCs/>
              </w:rPr>
              <w:t>IHO Reference</w:t>
            </w:r>
          </w:p>
        </w:tc>
        <w:tc>
          <w:tcPr>
            <w:tcW w:w="184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71A8D2A8" w14:textId="77777777" w:rsidR="001E2DF7" w:rsidRDefault="001E2DF7" w:rsidP="001E2DF7">
            <w:pPr>
              <w:spacing w:line="240" w:lineRule="auto"/>
              <w:rPr>
                <w:rFonts w:ascii="Calibri" w:hAnsi="Calibri" w:cs="Calibri"/>
                <w:color w:val="000000"/>
              </w:rPr>
            </w:pPr>
            <w:r>
              <w:rPr>
                <w:rFonts w:ascii="Calibri" w:hAnsi="Calibri" w:cs="Calibri"/>
                <w:color w:val="000000"/>
              </w:rPr>
              <w:t>S-98 6.1.1</w:t>
            </w:r>
          </w:p>
          <w:p w14:paraId="74A67655" w14:textId="77777777" w:rsidR="001E2DF7" w:rsidRDefault="001E2DF7" w:rsidP="001E2DF7">
            <w:pPr>
              <w:spacing w:line="240" w:lineRule="auto"/>
              <w:rPr>
                <w:rFonts w:ascii="Calibri" w:hAnsi="Calibri" w:cs="Calibri"/>
                <w:color w:val="000000"/>
              </w:rPr>
            </w:pPr>
            <w:r>
              <w:rPr>
                <w:rFonts w:ascii="Calibri" w:hAnsi="Calibri" w:cs="Calibri"/>
                <w:color w:val="000000"/>
              </w:rPr>
              <w:t>S-100 Part 9</w:t>
            </w:r>
          </w:p>
          <w:p w14:paraId="4DDAB576" w14:textId="31168C19" w:rsidR="006C7785" w:rsidRPr="00591672" w:rsidRDefault="001E2DF7" w:rsidP="001E2DF7">
            <w:pPr>
              <w:rPr>
                <w:rFonts w:cs="Arial"/>
              </w:rPr>
            </w:pPr>
            <w:r>
              <w:rPr>
                <w:rFonts w:ascii="Calibri" w:hAnsi="Calibri" w:cs="Calibri"/>
                <w:color w:val="000000"/>
              </w:rPr>
              <w:t>S-101 Portrayal</w:t>
            </w:r>
          </w:p>
        </w:tc>
      </w:tr>
      <w:tr w:rsidR="006C7785" w:rsidRPr="00340B0D" w14:paraId="23A98A9F" w14:textId="77777777" w:rsidTr="00380FCD">
        <w:tc>
          <w:tcPr>
            <w:tcW w:w="9546"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2AB60B3" w14:textId="77777777" w:rsidR="006C7785" w:rsidRPr="00ED67E3" w:rsidRDefault="006C7785" w:rsidP="00380FCD">
            <w:pPr>
              <w:rPr>
                <w:rFonts w:cs="Arial"/>
                <w:b/>
                <w:bCs/>
              </w:rPr>
            </w:pPr>
            <w:r w:rsidRPr="00ED67E3">
              <w:rPr>
                <w:rFonts w:cs="Arial"/>
                <w:b/>
                <w:bCs/>
              </w:rPr>
              <w:t>Test Description</w:t>
            </w:r>
          </w:p>
        </w:tc>
      </w:tr>
      <w:tr w:rsidR="006C7785" w:rsidRPr="00340B0D" w14:paraId="05AE8F57" w14:textId="77777777" w:rsidTr="00380FCD">
        <w:tc>
          <w:tcPr>
            <w:tcW w:w="9546" w:type="dxa"/>
            <w:gridSpan w:val="11"/>
            <w:tcBorders>
              <w:top w:val="single" w:sz="4" w:space="0" w:color="auto"/>
              <w:left w:val="single" w:sz="12" w:space="0" w:color="auto"/>
              <w:bottom w:val="single" w:sz="12" w:space="0" w:color="auto"/>
              <w:right w:val="single" w:sz="12" w:space="0" w:color="auto"/>
            </w:tcBorders>
            <w:shd w:val="clear" w:color="auto" w:fill="auto"/>
          </w:tcPr>
          <w:p w14:paraId="3A37B633" w14:textId="77777777" w:rsidR="006C7785" w:rsidRPr="00ED67E3" w:rsidRDefault="006C7785" w:rsidP="00380FCD">
            <w:pPr>
              <w:rPr>
                <w:rFonts w:cs="Arial"/>
                <w:i/>
              </w:rPr>
            </w:pPr>
            <w:r w:rsidRPr="00ED67E3">
              <w:rPr>
                <w:rFonts w:cs="Arial"/>
                <w:i/>
              </w:rPr>
              <w:t>The purpose of the test is to verify by observation that ECDIS correctly displays all S-101 ENC features included in the IMO Standard Display category. The test is performed by loading to ECDIS a test S-101 dataset and checking the display against graphical plots.</w:t>
            </w:r>
          </w:p>
          <w:p w14:paraId="0655A476" w14:textId="77777777" w:rsidR="006C7785" w:rsidRPr="00ED67E3" w:rsidRDefault="006C7785" w:rsidP="00380FCD">
            <w:pPr>
              <w:rPr>
                <w:rFonts w:cs="Arial"/>
                <w:i/>
              </w:rPr>
            </w:pPr>
          </w:p>
          <w:p w14:paraId="1E9305DB" w14:textId="77777777" w:rsidR="006C7785" w:rsidRPr="00ED67E3" w:rsidRDefault="006C7785" w:rsidP="00380FCD">
            <w:pPr>
              <w:rPr>
                <w:rFonts w:cs="Arial"/>
              </w:rPr>
            </w:pPr>
            <w:r w:rsidRPr="00ED67E3">
              <w:rPr>
                <w:rFonts w:cs="Arial"/>
                <w:i/>
              </w:rPr>
              <w:t>The test ENC dataset 10100AA_STNDR.000 contains depth and land areas from Display Base plus all S-101 ENC features belonging to Standard Display according to the S-101 Portrayal Catalogue. The features belongin</w:t>
            </w:r>
            <w:r>
              <w:rPr>
                <w:rFonts w:cs="Arial"/>
                <w:i/>
              </w:rPr>
              <w:t xml:space="preserve">g to Standard Display are to be </w:t>
            </w:r>
            <w:r w:rsidRPr="00ED67E3">
              <w:rPr>
                <w:rFonts w:cs="Arial"/>
                <w:i/>
              </w:rPr>
              <w:t>shown if Standard Display is selected in ECDIS HMI and should disappear in the Display Base mode.</w:t>
            </w:r>
          </w:p>
          <w:p w14:paraId="095464E0" w14:textId="77777777" w:rsidR="006C7785" w:rsidRPr="00340B0D" w:rsidRDefault="006C7785" w:rsidP="00380FCD">
            <w:pPr>
              <w:rPr>
                <w:rFonts w:cs="Arial"/>
                <w:sz w:val="18"/>
                <w:szCs w:val="18"/>
              </w:rPr>
            </w:pPr>
          </w:p>
        </w:tc>
      </w:tr>
      <w:tr w:rsidR="006C7785" w:rsidRPr="00340B0D" w14:paraId="4A7AF9EC" w14:textId="77777777" w:rsidTr="00380FCD">
        <w:tc>
          <w:tcPr>
            <w:tcW w:w="9546"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4BDA54B" w14:textId="77777777" w:rsidR="006C7785" w:rsidRPr="00340B0D" w:rsidRDefault="006C7785" w:rsidP="00380FCD">
            <w:pPr>
              <w:jc w:val="center"/>
              <w:rPr>
                <w:rFonts w:cs="Arial"/>
                <w:b/>
                <w:bCs/>
                <w:sz w:val="18"/>
                <w:szCs w:val="18"/>
              </w:rPr>
            </w:pPr>
            <w:r w:rsidRPr="00340B0D">
              <w:rPr>
                <w:rFonts w:cs="Arial"/>
                <w:b/>
                <w:bCs/>
                <w:sz w:val="18"/>
                <w:szCs w:val="18"/>
              </w:rPr>
              <w:t>Loaded Data</w:t>
            </w:r>
          </w:p>
        </w:tc>
      </w:tr>
      <w:tr w:rsidR="006C7785" w:rsidRPr="00340B0D" w14:paraId="2BB05DB5" w14:textId="77777777" w:rsidTr="00380FCD">
        <w:tc>
          <w:tcPr>
            <w:tcW w:w="7218" w:type="dxa"/>
            <w:gridSpan w:val="8"/>
            <w:tcBorders>
              <w:top w:val="single" w:sz="4" w:space="0" w:color="auto"/>
              <w:left w:val="single" w:sz="12" w:space="0" w:color="auto"/>
              <w:bottom w:val="single" w:sz="4" w:space="0" w:color="auto"/>
              <w:right w:val="single" w:sz="4" w:space="0" w:color="auto"/>
            </w:tcBorders>
            <w:shd w:val="clear" w:color="auto" w:fill="BFBFBF" w:themeFill="background1" w:themeFillShade="BF"/>
            <w:vAlign w:val="center"/>
          </w:tcPr>
          <w:p w14:paraId="6AD2BE1B"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328" w:type="dxa"/>
            <w:gridSpan w:val="3"/>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14:paraId="31D3F6D0" w14:textId="77777777" w:rsidR="006C7785" w:rsidRPr="00340B0D" w:rsidRDefault="006C7785" w:rsidP="00380FCD">
            <w:pPr>
              <w:jc w:val="center"/>
              <w:rPr>
                <w:rFonts w:cs="Arial"/>
                <w:b/>
                <w:bCs/>
                <w:sz w:val="18"/>
                <w:szCs w:val="18"/>
              </w:rPr>
            </w:pPr>
          </w:p>
        </w:tc>
      </w:tr>
      <w:tr w:rsidR="006C7785" w:rsidRPr="00340B0D" w14:paraId="4584D534" w14:textId="77777777" w:rsidTr="00380FCD">
        <w:tc>
          <w:tcPr>
            <w:tcW w:w="7218" w:type="dxa"/>
            <w:gridSpan w:val="8"/>
            <w:tcBorders>
              <w:top w:val="single" w:sz="4" w:space="0" w:color="auto"/>
              <w:left w:val="single" w:sz="12" w:space="0" w:color="auto"/>
              <w:bottom w:val="single" w:sz="4" w:space="0" w:color="auto"/>
              <w:right w:val="single" w:sz="4" w:space="0" w:color="auto"/>
            </w:tcBorders>
            <w:shd w:val="clear" w:color="auto" w:fill="auto"/>
          </w:tcPr>
          <w:p w14:paraId="2807C1EC" w14:textId="77777777" w:rsidR="006C7785" w:rsidRPr="00ED67E3" w:rsidRDefault="006C7785" w:rsidP="00380FCD">
            <w:pPr>
              <w:rPr>
                <w:rFonts w:cs="Arial"/>
              </w:rPr>
            </w:pPr>
            <w:proofErr w:type="spellStart"/>
            <w:r w:rsidRPr="00ED67E3">
              <w:rPr>
                <w:rFonts w:cs="Arial"/>
                <w:b/>
                <w:bCs/>
                <w:i/>
              </w:rPr>
              <w:t>DisplayStandard</w:t>
            </w:r>
            <w:proofErr w:type="spellEnd"/>
          </w:p>
        </w:tc>
        <w:tc>
          <w:tcPr>
            <w:tcW w:w="2328" w:type="dxa"/>
            <w:gridSpan w:val="3"/>
            <w:tcBorders>
              <w:top w:val="single" w:sz="4" w:space="0" w:color="auto"/>
              <w:left w:val="single" w:sz="4" w:space="0" w:color="auto"/>
              <w:bottom w:val="single" w:sz="4" w:space="0" w:color="auto"/>
              <w:right w:val="single" w:sz="12" w:space="0" w:color="auto"/>
            </w:tcBorders>
            <w:shd w:val="clear" w:color="auto" w:fill="auto"/>
          </w:tcPr>
          <w:p w14:paraId="4CA7340E" w14:textId="77777777" w:rsidR="006C7785" w:rsidRPr="00340B0D" w:rsidRDefault="006C7785" w:rsidP="00380FCD">
            <w:pPr>
              <w:rPr>
                <w:rFonts w:cs="Arial"/>
                <w:sz w:val="18"/>
                <w:szCs w:val="18"/>
              </w:rPr>
            </w:pPr>
          </w:p>
        </w:tc>
      </w:tr>
      <w:tr w:rsidR="006C7785" w:rsidRPr="00340B0D" w14:paraId="6F2A6190" w14:textId="77777777" w:rsidTr="00380FCD">
        <w:tc>
          <w:tcPr>
            <w:tcW w:w="7218" w:type="dxa"/>
            <w:gridSpan w:val="8"/>
            <w:tcBorders>
              <w:top w:val="single" w:sz="4" w:space="0" w:color="auto"/>
              <w:left w:val="single" w:sz="12" w:space="0" w:color="auto"/>
              <w:bottom w:val="single" w:sz="12" w:space="0" w:color="auto"/>
              <w:right w:val="single" w:sz="4" w:space="0" w:color="auto"/>
            </w:tcBorders>
            <w:shd w:val="clear" w:color="auto" w:fill="auto"/>
          </w:tcPr>
          <w:p w14:paraId="13F3F6BF" w14:textId="77777777" w:rsidR="006C7785" w:rsidRPr="00340B0D" w:rsidRDefault="006C7785" w:rsidP="00380FCD">
            <w:pPr>
              <w:rPr>
                <w:rFonts w:cs="Arial"/>
                <w:sz w:val="18"/>
                <w:szCs w:val="18"/>
              </w:rPr>
            </w:pPr>
          </w:p>
        </w:tc>
        <w:tc>
          <w:tcPr>
            <w:tcW w:w="2328" w:type="dxa"/>
            <w:gridSpan w:val="3"/>
            <w:tcBorders>
              <w:top w:val="single" w:sz="4" w:space="0" w:color="auto"/>
              <w:left w:val="single" w:sz="4" w:space="0" w:color="auto"/>
              <w:bottom w:val="single" w:sz="12" w:space="0" w:color="auto"/>
              <w:right w:val="single" w:sz="12" w:space="0" w:color="auto"/>
            </w:tcBorders>
            <w:shd w:val="clear" w:color="auto" w:fill="auto"/>
          </w:tcPr>
          <w:p w14:paraId="114DC279" w14:textId="77777777" w:rsidR="006C7785" w:rsidRPr="00340B0D" w:rsidRDefault="006C7785" w:rsidP="00380FCD">
            <w:pPr>
              <w:rPr>
                <w:rFonts w:cs="Arial"/>
                <w:sz w:val="18"/>
                <w:szCs w:val="18"/>
              </w:rPr>
            </w:pPr>
          </w:p>
        </w:tc>
      </w:tr>
      <w:tr w:rsidR="006C7785" w:rsidRPr="00340B0D" w14:paraId="5AB051D6" w14:textId="77777777" w:rsidTr="00380FCD">
        <w:tc>
          <w:tcPr>
            <w:tcW w:w="5126" w:type="dxa"/>
            <w:gridSpan w:val="5"/>
            <w:tcBorders>
              <w:top w:val="single" w:sz="12" w:space="0" w:color="auto"/>
              <w:left w:val="single" w:sz="12" w:space="0" w:color="auto"/>
              <w:bottom w:val="single" w:sz="4" w:space="0" w:color="auto"/>
              <w:right w:val="double" w:sz="4" w:space="0" w:color="auto"/>
            </w:tcBorders>
            <w:shd w:val="clear" w:color="auto" w:fill="BFBFBF" w:themeFill="background1" w:themeFillShade="BF"/>
            <w:vAlign w:val="center"/>
          </w:tcPr>
          <w:p w14:paraId="47EDC7B3"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420" w:type="dxa"/>
            <w:gridSpan w:val="6"/>
            <w:tcBorders>
              <w:top w:val="single" w:sz="12" w:space="0" w:color="auto"/>
              <w:left w:val="double" w:sz="4" w:space="0" w:color="auto"/>
              <w:bottom w:val="single" w:sz="4" w:space="0" w:color="auto"/>
              <w:right w:val="single" w:sz="12" w:space="0" w:color="auto"/>
            </w:tcBorders>
            <w:shd w:val="clear" w:color="auto" w:fill="BFBFBF" w:themeFill="background1" w:themeFillShade="BF"/>
            <w:vAlign w:val="center"/>
          </w:tcPr>
          <w:p w14:paraId="0812F792"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7A3D69F9" w14:textId="77777777" w:rsidTr="00380FCD">
        <w:sdt>
          <w:sdtPr>
            <w:rPr>
              <w:rFonts w:cs="Arial"/>
              <w:sz w:val="18"/>
              <w:szCs w:val="18"/>
            </w:rPr>
            <w:alias w:val="Diplay Category"/>
            <w:tag w:val="Diplay Categor"/>
            <w:id w:val="1373415889"/>
            <w:placeholder>
              <w:docPart w:val="75B1FDCE2B7240B68D8771A4A493F951"/>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5126" w:type="dxa"/>
                <w:gridSpan w:val="5"/>
                <w:tcBorders>
                  <w:top w:val="single" w:sz="4" w:space="0" w:color="auto"/>
                  <w:left w:val="single" w:sz="12" w:space="0" w:color="auto"/>
                  <w:bottom w:val="single" w:sz="12" w:space="0" w:color="auto"/>
                  <w:right w:val="double" w:sz="4" w:space="0" w:color="auto"/>
                </w:tcBorders>
                <w:shd w:val="clear" w:color="auto" w:fill="auto"/>
              </w:tcPr>
              <w:p w14:paraId="3940689E" w14:textId="77777777" w:rsidR="006C7785" w:rsidRPr="00340B0D" w:rsidRDefault="006C7785" w:rsidP="00380FCD">
                <w:pPr>
                  <w:rPr>
                    <w:rFonts w:cs="Arial"/>
                    <w:sz w:val="18"/>
                    <w:szCs w:val="18"/>
                  </w:rPr>
                </w:pPr>
                <w:r w:rsidRPr="00340B0D">
                  <w:rPr>
                    <w:rFonts w:cs="Arial"/>
                    <w:sz w:val="18"/>
                    <w:szCs w:val="18"/>
                  </w:rPr>
                  <w:t>Standard</w:t>
                </w:r>
              </w:p>
            </w:tc>
          </w:sdtContent>
        </w:sdt>
        <w:tc>
          <w:tcPr>
            <w:tcW w:w="3656" w:type="dxa"/>
            <w:gridSpan w:val="5"/>
            <w:tcBorders>
              <w:left w:val="double" w:sz="4" w:space="0" w:color="auto"/>
              <w:bottom w:val="single" w:sz="4" w:space="0" w:color="auto"/>
              <w:right w:val="single" w:sz="4" w:space="0" w:color="auto"/>
            </w:tcBorders>
            <w:shd w:val="clear" w:color="auto" w:fill="auto"/>
          </w:tcPr>
          <w:p w14:paraId="76FA421F" w14:textId="77777777" w:rsidR="006C7785" w:rsidRPr="00340B0D" w:rsidRDefault="006C7785" w:rsidP="00380FCD">
            <w:pPr>
              <w:rPr>
                <w:rFonts w:cs="Arial"/>
                <w:sz w:val="18"/>
                <w:szCs w:val="18"/>
              </w:rPr>
            </w:pPr>
            <w:r w:rsidRPr="00340B0D">
              <w:rPr>
                <w:rFonts w:cs="Arial"/>
                <w:sz w:val="18"/>
                <w:szCs w:val="18"/>
              </w:rPr>
              <w:t>Accuracy</w:t>
            </w:r>
          </w:p>
        </w:tc>
        <w:tc>
          <w:tcPr>
            <w:tcW w:w="764" w:type="dxa"/>
            <w:tcBorders>
              <w:left w:val="single" w:sz="4" w:space="0" w:color="auto"/>
              <w:right w:val="single" w:sz="12" w:space="0" w:color="auto"/>
            </w:tcBorders>
            <w:shd w:val="clear" w:color="auto" w:fill="auto"/>
            <w:vAlign w:val="center"/>
          </w:tcPr>
          <w:p w14:paraId="79C79F76" w14:textId="77777777" w:rsidR="006C7785" w:rsidRPr="00340B0D" w:rsidRDefault="006C7785" w:rsidP="00380FCD">
            <w:pPr>
              <w:jc w:val="center"/>
              <w:rPr>
                <w:rFonts w:cs="Arial"/>
                <w:sz w:val="18"/>
                <w:szCs w:val="18"/>
              </w:rPr>
            </w:pPr>
          </w:p>
        </w:tc>
      </w:tr>
      <w:tr w:rsidR="006C7785" w:rsidRPr="00340B0D" w14:paraId="465B8BA3" w14:textId="77777777" w:rsidTr="00380FCD">
        <w:tc>
          <w:tcPr>
            <w:tcW w:w="5126" w:type="dxa"/>
            <w:gridSpan w:val="5"/>
            <w:tcBorders>
              <w:top w:val="single" w:sz="12" w:space="0" w:color="auto"/>
              <w:left w:val="single" w:sz="12" w:space="0" w:color="auto"/>
              <w:bottom w:val="single" w:sz="8" w:space="0" w:color="auto"/>
              <w:right w:val="double" w:sz="4" w:space="0" w:color="auto"/>
            </w:tcBorders>
            <w:shd w:val="clear" w:color="auto" w:fill="BFBFBF" w:themeFill="background1" w:themeFillShade="BF"/>
            <w:vAlign w:val="center"/>
          </w:tcPr>
          <w:p w14:paraId="21177C41"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3656" w:type="dxa"/>
            <w:gridSpan w:val="5"/>
            <w:tcBorders>
              <w:left w:val="double" w:sz="4" w:space="0" w:color="auto"/>
              <w:right w:val="single" w:sz="4" w:space="0" w:color="auto"/>
            </w:tcBorders>
            <w:shd w:val="clear" w:color="auto" w:fill="auto"/>
          </w:tcPr>
          <w:p w14:paraId="1D069AC3" w14:textId="77777777" w:rsidR="006C7785" w:rsidRPr="00340B0D" w:rsidRDefault="006C7785" w:rsidP="00380FCD">
            <w:pPr>
              <w:rPr>
                <w:rFonts w:cs="Arial"/>
                <w:sz w:val="18"/>
                <w:szCs w:val="18"/>
              </w:rPr>
            </w:pPr>
            <w:r w:rsidRPr="00340B0D">
              <w:rPr>
                <w:rFonts w:cs="Arial"/>
                <w:sz w:val="18"/>
                <w:szCs w:val="18"/>
              </w:rPr>
              <w:t>Contour label</w:t>
            </w:r>
          </w:p>
        </w:tc>
        <w:tc>
          <w:tcPr>
            <w:tcW w:w="764" w:type="dxa"/>
            <w:tcBorders>
              <w:left w:val="single" w:sz="4" w:space="0" w:color="auto"/>
              <w:right w:val="single" w:sz="12" w:space="0" w:color="auto"/>
            </w:tcBorders>
            <w:shd w:val="clear" w:color="auto" w:fill="auto"/>
            <w:vAlign w:val="center"/>
          </w:tcPr>
          <w:p w14:paraId="216BF9D1" w14:textId="77777777" w:rsidR="006C7785" w:rsidRPr="00340B0D" w:rsidRDefault="006C7785" w:rsidP="00380FCD">
            <w:pPr>
              <w:jc w:val="center"/>
              <w:rPr>
                <w:rFonts w:cs="Arial"/>
                <w:sz w:val="18"/>
                <w:szCs w:val="18"/>
              </w:rPr>
            </w:pPr>
          </w:p>
        </w:tc>
      </w:tr>
      <w:tr w:rsidR="006C7785" w:rsidRPr="00340B0D" w14:paraId="12D206D8"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4108B558" w14:textId="77777777" w:rsidR="006C7785" w:rsidRPr="00340B0D" w:rsidRDefault="006C7785" w:rsidP="00380FCD">
            <w:pPr>
              <w:rPr>
                <w:rFonts w:cs="Arial"/>
                <w:sz w:val="18"/>
                <w:szCs w:val="18"/>
              </w:rPr>
            </w:pPr>
            <w:r>
              <w:rPr>
                <w:rFonts w:cs="Arial"/>
                <w:sz w:val="18"/>
                <w:szCs w:val="18"/>
              </w:rPr>
              <w:lastRenderedPageBreak/>
              <w:t>Four Shades</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0621D59A" w14:textId="77777777" w:rsidR="006C7785" w:rsidRPr="00340B0D" w:rsidRDefault="006C7785" w:rsidP="00380FCD">
            <w:pPr>
              <w:jc w:val="center"/>
              <w:rPr>
                <w:rFonts w:cs="Arial"/>
                <w:sz w:val="18"/>
                <w:szCs w:val="18"/>
              </w:rPr>
            </w:pPr>
          </w:p>
        </w:tc>
        <w:tc>
          <w:tcPr>
            <w:tcW w:w="3656" w:type="dxa"/>
            <w:gridSpan w:val="5"/>
            <w:tcBorders>
              <w:left w:val="single" w:sz="8" w:space="0" w:color="auto"/>
            </w:tcBorders>
          </w:tcPr>
          <w:p w14:paraId="5B0C263F" w14:textId="77777777" w:rsidR="006C7785" w:rsidRPr="00340B0D" w:rsidRDefault="006C7785" w:rsidP="00380FCD">
            <w:pPr>
              <w:rPr>
                <w:rFonts w:cs="Arial"/>
                <w:sz w:val="18"/>
                <w:szCs w:val="18"/>
              </w:rPr>
            </w:pPr>
            <w:r w:rsidRPr="00340B0D">
              <w:rPr>
                <w:rFonts w:cs="Arial"/>
                <w:sz w:val="18"/>
                <w:szCs w:val="18"/>
              </w:rPr>
              <w:t>Highlight date dependent</w:t>
            </w:r>
          </w:p>
        </w:tc>
        <w:tc>
          <w:tcPr>
            <w:tcW w:w="764" w:type="dxa"/>
            <w:tcBorders>
              <w:right w:val="single" w:sz="12" w:space="0" w:color="auto"/>
            </w:tcBorders>
          </w:tcPr>
          <w:p w14:paraId="7C242CA7" w14:textId="77777777" w:rsidR="006C7785" w:rsidRPr="00340B0D" w:rsidRDefault="006C7785" w:rsidP="00380FCD">
            <w:pPr>
              <w:jc w:val="center"/>
              <w:rPr>
                <w:rFonts w:cs="Arial"/>
                <w:sz w:val="18"/>
                <w:szCs w:val="18"/>
              </w:rPr>
            </w:pPr>
          </w:p>
        </w:tc>
      </w:tr>
      <w:tr w:rsidR="006C7785" w:rsidRPr="00340B0D" w14:paraId="13A51B5E"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1E5D4FD5" w14:textId="77777777" w:rsidR="006C7785" w:rsidRPr="00340B0D" w:rsidRDefault="006C7785" w:rsidP="00380FCD">
            <w:pPr>
              <w:rPr>
                <w:rFonts w:cs="Arial"/>
                <w:sz w:val="18"/>
                <w:szCs w:val="18"/>
              </w:rPr>
            </w:pPr>
            <w:r>
              <w:rPr>
                <w:rFonts w:cs="Arial"/>
                <w:sz w:val="18"/>
                <w:szCs w:val="18"/>
              </w:rPr>
              <w:t>Full Light Lines</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7CCC5D2A" w14:textId="77777777" w:rsidR="006C7785" w:rsidRPr="00340B0D" w:rsidRDefault="006C7785" w:rsidP="00380FCD">
            <w:pPr>
              <w:jc w:val="center"/>
              <w:rPr>
                <w:rFonts w:cs="Arial"/>
                <w:sz w:val="18"/>
                <w:szCs w:val="18"/>
              </w:rPr>
            </w:pPr>
          </w:p>
        </w:tc>
        <w:tc>
          <w:tcPr>
            <w:tcW w:w="3656" w:type="dxa"/>
            <w:gridSpan w:val="5"/>
            <w:tcBorders>
              <w:left w:val="single" w:sz="8" w:space="0" w:color="auto"/>
            </w:tcBorders>
          </w:tcPr>
          <w:p w14:paraId="471F1CB4" w14:textId="77777777" w:rsidR="006C7785" w:rsidRPr="00340B0D" w:rsidRDefault="006C7785" w:rsidP="00380FCD">
            <w:pPr>
              <w:rPr>
                <w:rFonts w:cs="Arial"/>
                <w:sz w:val="18"/>
                <w:szCs w:val="18"/>
              </w:rPr>
            </w:pPr>
            <w:r w:rsidRPr="00340B0D">
              <w:rPr>
                <w:rFonts w:cs="Arial"/>
                <w:sz w:val="18"/>
                <w:szCs w:val="18"/>
              </w:rPr>
              <w:t>Highlight document</w:t>
            </w:r>
          </w:p>
        </w:tc>
        <w:tc>
          <w:tcPr>
            <w:tcW w:w="764" w:type="dxa"/>
            <w:tcBorders>
              <w:right w:val="single" w:sz="12" w:space="0" w:color="auto"/>
            </w:tcBorders>
          </w:tcPr>
          <w:p w14:paraId="0F9CF664" w14:textId="77777777" w:rsidR="006C7785" w:rsidRPr="00340B0D" w:rsidRDefault="006C7785" w:rsidP="00380FCD">
            <w:pPr>
              <w:jc w:val="center"/>
              <w:rPr>
                <w:rFonts w:cs="Arial"/>
                <w:sz w:val="18"/>
                <w:szCs w:val="18"/>
              </w:rPr>
            </w:pPr>
          </w:p>
        </w:tc>
      </w:tr>
      <w:tr w:rsidR="006C7785" w:rsidRPr="00340B0D" w14:paraId="239E52C9"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4017B21A" w14:textId="77777777" w:rsidR="006C7785" w:rsidRPr="00340B0D" w:rsidRDefault="006C7785" w:rsidP="00380FCD">
            <w:pPr>
              <w:rPr>
                <w:rFonts w:cs="Arial"/>
                <w:sz w:val="18"/>
                <w:szCs w:val="18"/>
              </w:rPr>
            </w:pPr>
            <w:r>
              <w:rPr>
                <w:rFonts w:cs="Arial"/>
                <w:sz w:val="18"/>
                <w:szCs w:val="18"/>
              </w:rPr>
              <w:t>Ignore Scale minimum</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681857D3" w14:textId="77777777" w:rsidR="006C7785" w:rsidRPr="00340B0D" w:rsidRDefault="006C7785" w:rsidP="00380FCD">
            <w:pPr>
              <w:jc w:val="center"/>
              <w:rPr>
                <w:rFonts w:cs="Arial"/>
                <w:sz w:val="18"/>
                <w:szCs w:val="18"/>
              </w:rPr>
            </w:pPr>
          </w:p>
        </w:tc>
        <w:tc>
          <w:tcPr>
            <w:tcW w:w="3656" w:type="dxa"/>
            <w:gridSpan w:val="5"/>
            <w:tcBorders>
              <w:left w:val="single" w:sz="8" w:space="0" w:color="auto"/>
            </w:tcBorders>
          </w:tcPr>
          <w:p w14:paraId="08EE2554" w14:textId="77777777" w:rsidR="006C7785" w:rsidRPr="00340B0D" w:rsidRDefault="006C7785" w:rsidP="00380FCD">
            <w:pPr>
              <w:rPr>
                <w:rFonts w:cs="Arial"/>
                <w:b/>
                <w:bCs/>
                <w:sz w:val="18"/>
                <w:szCs w:val="18"/>
              </w:rPr>
            </w:pPr>
            <w:r w:rsidRPr="00340B0D">
              <w:rPr>
                <w:rFonts w:cs="Arial"/>
                <w:sz w:val="18"/>
                <w:szCs w:val="18"/>
              </w:rPr>
              <w:t>Highlight info</w:t>
            </w:r>
          </w:p>
        </w:tc>
        <w:tc>
          <w:tcPr>
            <w:tcW w:w="764" w:type="dxa"/>
            <w:tcBorders>
              <w:right w:val="single" w:sz="12" w:space="0" w:color="auto"/>
            </w:tcBorders>
          </w:tcPr>
          <w:p w14:paraId="331ABBAB" w14:textId="77777777" w:rsidR="006C7785" w:rsidRPr="00340B0D" w:rsidRDefault="006C7785" w:rsidP="00380FCD">
            <w:pPr>
              <w:jc w:val="center"/>
              <w:rPr>
                <w:rFonts w:cs="Arial"/>
                <w:sz w:val="18"/>
                <w:szCs w:val="18"/>
              </w:rPr>
            </w:pPr>
          </w:p>
        </w:tc>
      </w:tr>
      <w:tr w:rsidR="006C7785" w:rsidRPr="00340B0D" w14:paraId="430E6C71"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0BDA9D53" w14:textId="77777777" w:rsidR="006C7785" w:rsidRPr="00340B0D" w:rsidRDefault="006C7785" w:rsidP="00380FCD">
            <w:pPr>
              <w:rPr>
                <w:rFonts w:cs="Arial"/>
                <w:sz w:val="18"/>
                <w:szCs w:val="18"/>
              </w:rPr>
            </w:pPr>
            <w:r>
              <w:rPr>
                <w:rFonts w:cs="Arial"/>
                <w:sz w:val="18"/>
                <w:szCs w:val="18"/>
              </w:rPr>
              <w:t>Plain Boundaries</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5CD22462" w14:textId="77777777" w:rsidR="006C7785" w:rsidRPr="00340B0D" w:rsidRDefault="006C7785" w:rsidP="00380FCD">
            <w:pPr>
              <w:jc w:val="center"/>
              <w:rPr>
                <w:rFonts w:cs="Arial"/>
                <w:sz w:val="18"/>
                <w:szCs w:val="18"/>
              </w:rPr>
            </w:pPr>
            <w:r>
              <w:rPr>
                <w:rFonts w:cs="Arial"/>
                <w:sz w:val="18"/>
                <w:szCs w:val="18"/>
              </w:rPr>
              <w:t>Off</w:t>
            </w:r>
          </w:p>
        </w:tc>
        <w:tc>
          <w:tcPr>
            <w:tcW w:w="3656" w:type="dxa"/>
            <w:gridSpan w:val="5"/>
            <w:tcBorders>
              <w:left w:val="single" w:sz="8" w:space="0" w:color="auto"/>
            </w:tcBorders>
          </w:tcPr>
          <w:p w14:paraId="04CABC64" w14:textId="77777777" w:rsidR="006C7785" w:rsidRPr="00340B0D" w:rsidRDefault="006C7785" w:rsidP="00380FCD">
            <w:pPr>
              <w:rPr>
                <w:rFonts w:cs="Arial"/>
                <w:sz w:val="18"/>
                <w:szCs w:val="18"/>
              </w:rPr>
            </w:pPr>
            <w:r w:rsidRPr="00340B0D">
              <w:rPr>
                <w:rFonts w:cs="Arial"/>
                <w:sz w:val="18"/>
                <w:szCs w:val="18"/>
              </w:rPr>
              <w:t>Shallow Pattern</w:t>
            </w:r>
          </w:p>
        </w:tc>
        <w:tc>
          <w:tcPr>
            <w:tcW w:w="764" w:type="dxa"/>
            <w:tcBorders>
              <w:right w:val="single" w:sz="12" w:space="0" w:color="auto"/>
            </w:tcBorders>
          </w:tcPr>
          <w:p w14:paraId="70A9F44F" w14:textId="77777777" w:rsidR="006C7785" w:rsidRPr="00340B0D" w:rsidRDefault="006C7785" w:rsidP="00380FCD">
            <w:pPr>
              <w:jc w:val="center"/>
              <w:rPr>
                <w:rFonts w:cs="Arial"/>
                <w:sz w:val="18"/>
                <w:szCs w:val="18"/>
              </w:rPr>
            </w:pPr>
          </w:p>
        </w:tc>
      </w:tr>
      <w:tr w:rsidR="006C7785" w:rsidRPr="00340B0D" w14:paraId="3C309EA8"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1B62FAB4" w14:textId="77777777" w:rsidR="006C7785" w:rsidRPr="00340B0D" w:rsidRDefault="006C7785" w:rsidP="00380FCD">
            <w:pPr>
              <w:rPr>
                <w:rFonts w:cs="Arial"/>
                <w:sz w:val="18"/>
                <w:szCs w:val="18"/>
              </w:rPr>
            </w:pPr>
            <w:r>
              <w:rPr>
                <w:rFonts w:cs="Arial"/>
                <w:sz w:val="18"/>
                <w:szCs w:val="18"/>
              </w:rPr>
              <w:t>Radar Overlay</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3F388217" w14:textId="77777777" w:rsidR="006C7785" w:rsidRPr="00340B0D" w:rsidRDefault="006C7785" w:rsidP="00380FCD">
            <w:pPr>
              <w:jc w:val="center"/>
              <w:rPr>
                <w:rFonts w:cs="Arial"/>
                <w:sz w:val="18"/>
                <w:szCs w:val="18"/>
              </w:rPr>
            </w:pPr>
          </w:p>
        </w:tc>
        <w:tc>
          <w:tcPr>
            <w:tcW w:w="3656" w:type="dxa"/>
            <w:gridSpan w:val="5"/>
            <w:tcBorders>
              <w:left w:val="single" w:sz="8" w:space="0" w:color="auto"/>
            </w:tcBorders>
          </w:tcPr>
          <w:p w14:paraId="75E376C2" w14:textId="77777777" w:rsidR="006C7785" w:rsidRPr="00340B0D" w:rsidRDefault="006C7785" w:rsidP="00380FCD">
            <w:pPr>
              <w:rPr>
                <w:rFonts w:cs="Arial"/>
                <w:sz w:val="18"/>
                <w:szCs w:val="18"/>
              </w:rPr>
            </w:pPr>
            <w:r w:rsidRPr="00340B0D">
              <w:rPr>
                <w:rFonts w:cs="Arial"/>
                <w:sz w:val="18"/>
                <w:szCs w:val="18"/>
              </w:rPr>
              <w:t>Unknown</w:t>
            </w:r>
          </w:p>
        </w:tc>
        <w:tc>
          <w:tcPr>
            <w:tcW w:w="764" w:type="dxa"/>
            <w:tcBorders>
              <w:right w:val="single" w:sz="12" w:space="0" w:color="auto"/>
            </w:tcBorders>
          </w:tcPr>
          <w:p w14:paraId="324FD87A" w14:textId="77777777" w:rsidR="006C7785" w:rsidRPr="00340B0D" w:rsidRDefault="006C7785" w:rsidP="00380FCD">
            <w:pPr>
              <w:jc w:val="center"/>
              <w:rPr>
                <w:rFonts w:cs="Arial"/>
                <w:sz w:val="18"/>
                <w:szCs w:val="18"/>
              </w:rPr>
            </w:pPr>
          </w:p>
        </w:tc>
      </w:tr>
      <w:tr w:rsidR="006C7785" w:rsidRPr="00340B0D" w14:paraId="70667758"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304360CF" w14:textId="77777777" w:rsidR="006C7785" w:rsidRPr="00340B0D" w:rsidRDefault="006C7785" w:rsidP="00380FCD">
            <w:pPr>
              <w:rPr>
                <w:rFonts w:cs="Arial"/>
                <w:sz w:val="18"/>
                <w:szCs w:val="18"/>
              </w:rPr>
            </w:pPr>
            <w:r>
              <w:rPr>
                <w:rFonts w:cs="Arial"/>
                <w:sz w:val="18"/>
                <w:szCs w:val="18"/>
              </w:rPr>
              <w:t>Shallow Contour</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23E5AD82" w14:textId="77777777" w:rsidR="006C7785" w:rsidRPr="00AC3DF1" w:rsidRDefault="006C7785" w:rsidP="006C7785">
            <w:pPr>
              <w:pStyle w:val="ListParagraph"/>
              <w:widowControl/>
              <w:numPr>
                <w:ilvl w:val="0"/>
                <w:numId w:val="70"/>
              </w:numPr>
              <w:spacing w:line="240" w:lineRule="auto"/>
              <w:jc w:val="center"/>
              <w:rPr>
                <w:rFonts w:cs="Arial"/>
                <w:sz w:val="18"/>
                <w:szCs w:val="18"/>
              </w:rPr>
            </w:pPr>
          </w:p>
        </w:tc>
        <w:tc>
          <w:tcPr>
            <w:tcW w:w="3656" w:type="dxa"/>
            <w:gridSpan w:val="5"/>
            <w:tcBorders>
              <w:left w:val="single" w:sz="8" w:space="0" w:color="auto"/>
            </w:tcBorders>
          </w:tcPr>
          <w:p w14:paraId="3D3E1291" w14:textId="77777777" w:rsidR="006C7785" w:rsidRPr="00340B0D" w:rsidRDefault="006C7785" w:rsidP="00380FCD">
            <w:pPr>
              <w:rPr>
                <w:rFonts w:cs="Arial"/>
                <w:sz w:val="18"/>
                <w:szCs w:val="18"/>
              </w:rPr>
            </w:pPr>
            <w:r w:rsidRPr="00340B0D">
              <w:rPr>
                <w:rFonts w:cs="Arial"/>
                <w:sz w:val="18"/>
                <w:szCs w:val="18"/>
              </w:rPr>
              <w:t>Update Review</w:t>
            </w:r>
          </w:p>
        </w:tc>
        <w:tc>
          <w:tcPr>
            <w:tcW w:w="764" w:type="dxa"/>
            <w:tcBorders>
              <w:right w:val="single" w:sz="12" w:space="0" w:color="auto"/>
            </w:tcBorders>
          </w:tcPr>
          <w:p w14:paraId="115B2350" w14:textId="77777777" w:rsidR="006C7785" w:rsidRPr="00340B0D" w:rsidRDefault="006C7785" w:rsidP="00380FCD">
            <w:pPr>
              <w:jc w:val="center"/>
              <w:rPr>
                <w:rFonts w:cs="Arial"/>
                <w:sz w:val="18"/>
                <w:szCs w:val="18"/>
              </w:rPr>
            </w:pPr>
          </w:p>
        </w:tc>
      </w:tr>
      <w:tr w:rsidR="006C7785" w:rsidRPr="00340B0D" w14:paraId="39949D3A"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25FD6F85" w14:textId="77777777" w:rsidR="006C7785" w:rsidRPr="00340B0D" w:rsidRDefault="006C7785" w:rsidP="00380FCD">
            <w:pPr>
              <w:rPr>
                <w:rFonts w:cs="Arial"/>
                <w:sz w:val="18"/>
                <w:szCs w:val="18"/>
              </w:rPr>
            </w:pPr>
            <w:r>
              <w:rPr>
                <w:rFonts w:cs="Arial"/>
                <w:sz w:val="18"/>
                <w:szCs w:val="18"/>
              </w:rPr>
              <w:t>Shallow Water Dangers</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06AC013C" w14:textId="77777777" w:rsidR="006C7785" w:rsidRPr="00340B0D" w:rsidRDefault="006C7785" w:rsidP="00380FCD">
            <w:pPr>
              <w:rPr>
                <w:rFonts w:cs="Arial"/>
                <w:sz w:val="18"/>
                <w:szCs w:val="18"/>
              </w:rPr>
            </w:pPr>
          </w:p>
        </w:tc>
        <w:tc>
          <w:tcPr>
            <w:tcW w:w="3656" w:type="dxa"/>
            <w:gridSpan w:val="5"/>
            <w:tcBorders>
              <w:left w:val="single" w:sz="8" w:space="0" w:color="auto"/>
            </w:tcBorders>
          </w:tcPr>
          <w:p w14:paraId="0FB80BF4" w14:textId="77777777" w:rsidR="006C7785" w:rsidRPr="00340B0D" w:rsidRDefault="006C7785" w:rsidP="00380FCD">
            <w:pPr>
              <w:rPr>
                <w:rFonts w:cs="Arial"/>
                <w:sz w:val="18"/>
                <w:szCs w:val="18"/>
              </w:rPr>
            </w:pPr>
            <w:r w:rsidRPr="00340B0D">
              <w:rPr>
                <w:rFonts w:cs="Arial"/>
                <w:b/>
                <w:bCs/>
                <w:sz w:val="18"/>
                <w:szCs w:val="18"/>
              </w:rPr>
              <w:t>Text Groups</w:t>
            </w:r>
          </w:p>
        </w:tc>
        <w:tc>
          <w:tcPr>
            <w:tcW w:w="764" w:type="dxa"/>
            <w:tcBorders>
              <w:right w:val="single" w:sz="12" w:space="0" w:color="auto"/>
            </w:tcBorders>
            <w:vAlign w:val="center"/>
          </w:tcPr>
          <w:p w14:paraId="22AF491D" w14:textId="77777777" w:rsidR="006C7785" w:rsidRPr="00340B0D" w:rsidRDefault="006C7785" w:rsidP="00380FCD">
            <w:pPr>
              <w:jc w:val="center"/>
              <w:rPr>
                <w:rFonts w:cs="Arial"/>
                <w:sz w:val="18"/>
                <w:szCs w:val="18"/>
              </w:rPr>
            </w:pPr>
          </w:p>
        </w:tc>
      </w:tr>
      <w:tr w:rsidR="006C7785" w:rsidRPr="00340B0D" w14:paraId="328B0288"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15607CAF" w14:textId="77777777" w:rsidR="006C7785" w:rsidRPr="00340B0D" w:rsidRDefault="006C7785" w:rsidP="00380FCD">
            <w:pPr>
              <w:rPr>
                <w:rFonts w:cs="Arial"/>
                <w:sz w:val="18"/>
                <w:szCs w:val="18"/>
              </w:rPr>
            </w:pPr>
            <w:r w:rsidRPr="00340B0D">
              <w:rPr>
                <w:rFonts w:cs="Arial"/>
                <w:sz w:val="18"/>
                <w:szCs w:val="18"/>
              </w:rPr>
              <w:t>Simplified Symbols</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319C0B69" w14:textId="77777777" w:rsidR="006C7785" w:rsidRPr="00340B0D" w:rsidRDefault="006C7785" w:rsidP="00380FCD">
            <w:pPr>
              <w:jc w:val="center"/>
              <w:rPr>
                <w:rFonts w:cs="Arial"/>
                <w:sz w:val="18"/>
                <w:szCs w:val="18"/>
              </w:rPr>
            </w:pPr>
            <w:r>
              <w:rPr>
                <w:rFonts w:cs="Arial"/>
                <w:sz w:val="18"/>
                <w:szCs w:val="18"/>
              </w:rPr>
              <w:t>On</w:t>
            </w:r>
          </w:p>
        </w:tc>
        <w:tc>
          <w:tcPr>
            <w:tcW w:w="3656" w:type="dxa"/>
            <w:gridSpan w:val="5"/>
            <w:tcBorders>
              <w:left w:val="single" w:sz="8" w:space="0" w:color="auto"/>
            </w:tcBorders>
          </w:tcPr>
          <w:p w14:paraId="4A6E79B6" w14:textId="77777777" w:rsidR="006C7785" w:rsidRPr="00340B0D" w:rsidRDefault="006C7785" w:rsidP="00380FCD">
            <w:pPr>
              <w:rPr>
                <w:rFonts w:cs="Arial"/>
                <w:sz w:val="18"/>
                <w:szCs w:val="18"/>
              </w:rPr>
            </w:pPr>
            <w:r w:rsidRPr="00340B0D">
              <w:rPr>
                <w:rFonts w:cs="Arial"/>
                <w:sz w:val="18"/>
                <w:szCs w:val="18"/>
              </w:rPr>
              <w:t>Chart Text</w:t>
            </w:r>
          </w:p>
        </w:tc>
        <w:tc>
          <w:tcPr>
            <w:tcW w:w="764" w:type="dxa"/>
            <w:tcBorders>
              <w:right w:val="single" w:sz="12" w:space="0" w:color="auto"/>
            </w:tcBorders>
            <w:vAlign w:val="center"/>
          </w:tcPr>
          <w:p w14:paraId="0B40084C" w14:textId="77777777" w:rsidR="006C7785" w:rsidRPr="00340B0D" w:rsidRDefault="006C7785" w:rsidP="00380FCD">
            <w:pPr>
              <w:jc w:val="center"/>
              <w:rPr>
                <w:rFonts w:cs="Arial"/>
                <w:sz w:val="18"/>
                <w:szCs w:val="18"/>
              </w:rPr>
            </w:pPr>
            <w:r>
              <w:rPr>
                <w:rFonts w:cs="Arial"/>
                <w:sz w:val="18"/>
                <w:szCs w:val="18"/>
              </w:rPr>
              <w:t>Off</w:t>
            </w:r>
          </w:p>
        </w:tc>
      </w:tr>
      <w:tr w:rsidR="006C7785" w:rsidRPr="00340B0D" w14:paraId="34B24A12"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19ECFAB8" w14:textId="77777777" w:rsidR="006C7785" w:rsidRPr="00340B0D" w:rsidRDefault="006C7785" w:rsidP="00380FCD">
            <w:pPr>
              <w:rPr>
                <w:rFonts w:cs="Arial"/>
                <w:sz w:val="18"/>
                <w:szCs w:val="18"/>
              </w:rPr>
            </w:pPr>
            <w:r>
              <w:rPr>
                <w:rFonts w:cs="Arial"/>
                <w:sz w:val="18"/>
                <w:szCs w:val="18"/>
              </w:rPr>
              <w:t>Safety Contour</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335B1A1E" w14:textId="77777777" w:rsidR="006C7785" w:rsidRPr="00340B0D" w:rsidRDefault="006C7785" w:rsidP="00380FCD">
            <w:pPr>
              <w:jc w:val="center"/>
              <w:rPr>
                <w:rFonts w:cs="Arial"/>
                <w:sz w:val="18"/>
                <w:szCs w:val="18"/>
              </w:rPr>
            </w:pPr>
            <w:r>
              <w:rPr>
                <w:rFonts w:cs="Arial"/>
                <w:sz w:val="18"/>
                <w:szCs w:val="18"/>
              </w:rPr>
              <w:t>10m</w:t>
            </w:r>
          </w:p>
        </w:tc>
        <w:tc>
          <w:tcPr>
            <w:tcW w:w="3656" w:type="dxa"/>
            <w:gridSpan w:val="5"/>
            <w:tcBorders>
              <w:left w:val="single" w:sz="8" w:space="0" w:color="auto"/>
            </w:tcBorders>
          </w:tcPr>
          <w:p w14:paraId="4905D05B"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764" w:type="dxa"/>
            <w:tcBorders>
              <w:right w:val="single" w:sz="12" w:space="0" w:color="auto"/>
            </w:tcBorders>
          </w:tcPr>
          <w:p w14:paraId="7F171CA1" w14:textId="77777777" w:rsidR="006C7785" w:rsidRPr="00340B0D" w:rsidRDefault="006C7785" w:rsidP="00380FCD">
            <w:pPr>
              <w:jc w:val="center"/>
              <w:rPr>
                <w:rFonts w:cs="Arial"/>
                <w:sz w:val="18"/>
                <w:szCs w:val="18"/>
              </w:rPr>
            </w:pPr>
          </w:p>
        </w:tc>
      </w:tr>
      <w:tr w:rsidR="006C7785" w:rsidRPr="00340B0D" w14:paraId="4214AB03"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36D05880" w14:textId="77777777" w:rsidR="006C7785" w:rsidRPr="00340B0D" w:rsidRDefault="006C7785" w:rsidP="00380FCD">
            <w:pPr>
              <w:rPr>
                <w:rFonts w:cs="Arial"/>
                <w:sz w:val="18"/>
                <w:szCs w:val="18"/>
              </w:rPr>
            </w:pPr>
            <w:r>
              <w:rPr>
                <w:rFonts w:cs="Arial"/>
                <w:sz w:val="18"/>
                <w:szCs w:val="18"/>
              </w:rPr>
              <w:t>Safety Depth</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71DFF6AC" w14:textId="77777777" w:rsidR="006C7785" w:rsidRPr="00340B0D" w:rsidRDefault="006C7785" w:rsidP="00380FCD">
            <w:pPr>
              <w:jc w:val="center"/>
              <w:rPr>
                <w:rFonts w:cs="Arial"/>
                <w:sz w:val="18"/>
                <w:szCs w:val="18"/>
              </w:rPr>
            </w:pPr>
            <w:r>
              <w:rPr>
                <w:rFonts w:cs="Arial"/>
                <w:sz w:val="18"/>
                <w:szCs w:val="18"/>
              </w:rPr>
              <w:t>10m</w:t>
            </w:r>
          </w:p>
        </w:tc>
        <w:tc>
          <w:tcPr>
            <w:tcW w:w="3656" w:type="dxa"/>
            <w:gridSpan w:val="5"/>
            <w:tcBorders>
              <w:left w:val="single" w:sz="8" w:space="0" w:color="auto"/>
            </w:tcBorders>
          </w:tcPr>
          <w:p w14:paraId="38070BF6"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764" w:type="dxa"/>
            <w:tcBorders>
              <w:right w:val="single" w:sz="12" w:space="0" w:color="auto"/>
            </w:tcBorders>
          </w:tcPr>
          <w:p w14:paraId="0162B05E" w14:textId="77777777" w:rsidR="006C7785" w:rsidRPr="00340B0D" w:rsidRDefault="006C7785" w:rsidP="00380FCD">
            <w:pPr>
              <w:jc w:val="center"/>
              <w:rPr>
                <w:rFonts w:cs="Arial"/>
                <w:sz w:val="18"/>
                <w:szCs w:val="18"/>
              </w:rPr>
            </w:pPr>
          </w:p>
        </w:tc>
      </w:tr>
      <w:tr w:rsidR="006C7785" w:rsidRPr="00340B0D" w14:paraId="60544665"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2DF17A05" w14:textId="77777777" w:rsidR="006C7785" w:rsidRPr="00340B0D" w:rsidRDefault="006C7785" w:rsidP="00380FCD">
            <w:pPr>
              <w:rPr>
                <w:rFonts w:cs="Arial"/>
                <w:sz w:val="18"/>
                <w:szCs w:val="18"/>
              </w:rPr>
            </w:pPr>
            <w:r>
              <w:rPr>
                <w:rFonts w:cs="Arial"/>
                <w:sz w:val="18"/>
                <w:szCs w:val="18"/>
              </w:rPr>
              <w:t>Deep Contour</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tcPr>
          <w:p w14:paraId="23E2CE49" w14:textId="77777777" w:rsidR="006C7785" w:rsidRPr="00340B0D" w:rsidRDefault="006C7785" w:rsidP="00380FCD">
            <w:pPr>
              <w:jc w:val="center"/>
              <w:rPr>
                <w:rFonts w:cs="Arial"/>
                <w:sz w:val="18"/>
                <w:szCs w:val="18"/>
              </w:rPr>
            </w:pPr>
            <w:r>
              <w:rPr>
                <w:rFonts w:cs="Arial"/>
                <w:sz w:val="18"/>
                <w:szCs w:val="18"/>
              </w:rPr>
              <w:t>-</w:t>
            </w:r>
          </w:p>
        </w:tc>
        <w:tc>
          <w:tcPr>
            <w:tcW w:w="3656" w:type="dxa"/>
            <w:gridSpan w:val="5"/>
            <w:tcBorders>
              <w:left w:val="single" w:sz="8" w:space="0" w:color="auto"/>
            </w:tcBorders>
          </w:tcPr>
          <w:p w14:paraId="4F109066" w14:textId="77777777" w:rsidR="006C7785" w:rsidRPr="00340B0D" w:rsidRDefault="006C7785" w:rsidP="00380FCD">
            <w:pPr>
              <w:rPr>
                <w:rFonts w:cs="Arial"/>
                <w:sz w:val="18"/>
                <w:szCs w:val="18"/>
              </w:rPr>
            </w:pPr>
            <w:r w:rsidRPr="00340B0D">
              <w:rPr>
                <w:rFonts w:cs="Arial"/>
                <w:sz w:val="18"/>
                <w:szCs w:val="18"/>
              </w:rPr>
              <w:t xml:space="preserve">        Names</w:t>
            </w:r>
          </w:p>
        </w:tc>
        <w:tc>
          <w:tcPr>
            <w:tcW w:w="764" w:type="dxa"/>
            <w:tcBorders>
              <w:right w:val="single" w:sz="12" w:space="0" w:color="auto"/>
            </w:tcBorders>
          </w:tcPr>
          <w:p w14:paraId="498076A4" w14:textId="77777777" w:rsidR="006C7785" w:rsidRPr="00340B0D" w:rsidRDefault="006C7785" w:rsidP="00380FCD">
            <w:pPr>
              <w:jc w:val="center"/>
              <w:rPr>
                <w:rFonts w:cs="Arial"/>
                <w:sz w:val="18"/>
                <w:szCs w:val="18"/>
              </w:rPr>
            </w:pPr>
          </w:p>
        </w:tc>
      </w:tr>
      <w:tr w:rsidR="006C7785" w:rsidRPr="00340B0D" w14:paraId="1E459055" w14:textId="77777777" w:rsidTr="00380FCD">
        <w:tc>
          <w:tcPr>
            <w:tcW w:w="5126" w:type="dxa"/>
            <w:gridSpan w:val="5"/>
            <w:tcBorders>
              <w:top w:val="single" w:sz="8" w:space="0" w:color="auto"/>
              <w:left w:val="single" w:sz="12" w:space="0" w:color="auto"/>
              <w:right w:val="double" w:sz="4" w:space="0" w:color="auto"/>
            </w:tcBorders>
            <w:shd w:val="clear" w:color="auto" w:fill="BFBFBF" w:themeFill="background1" w:themeFillShade="BF"/>
            <w:vAlign w:val="center"/>
          </w:tcPr>
          <w:p w14:paraId="1C1D8236"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3656" w:type="dxa"/>
            <w:gridSpan w:val="5"/>
            <w:tcBorders>
              <w:left w:val="double" w:sz="4" w:space="0" w:color="auto"/>
            </w:tcBorders>
          </w:tcPr>
          <w:p w14:paraId="33190C36"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764" w:type="dxa"/>
            <w:tcBorders>
              <w:right w:val="single" w:sz="12" w:space="0" w:color="auto"/>
            </w:tcBorders>
          </w:tcPr>
          <w:p w14:paraId="62F64F1A" w14:textId="77777777" w:rsidR="006C7785" w:rsidRPr="00340B0D" w:rsidRDefault="006C7785" w:rsidP="00380FCD">
            <w:pPr>
              <w:jc w:val="center"/>
              <w:rPr>
                <w:rFonts w:cs="Arial"/>
                <w:sz w:val="18"/>
                <w:szCs w:val="18"/>
              </w:rPr>
            </w:pPr>
          </w:p>
        </w:tc>
      </w:tr>
      <w:tr w:rsidR="006C7785" w:rsidRPr="00340B0D" w14:paraId="6F991600" w14:textId="77777777" w:rsidTr="00380FCD">
        <w:sdt>
          <w:sdtPr>
            <w:rPr>
              <w:rFonts w:cs="Arial"/>
              <w:sz w:val="18"/>
              <w:szCs w:val="18"/>
            </w:rPr>
            <w:alias w:val="Palette"/>
            <w:tag w:val="Palette"/>
            <w:id w:val="238140525"/>
            <w:placeholder>
              <w:docPart w:val="B8D28D5CEEB44F749007E00199A2B144"/>
            </w:placeholder>
            <w:comboBox>
              <w:listItem w:displayText="Day" w:value="Day"/>
              <w:listItem w:displayText="Dusk" w:value="Dusk"/>
              <w:listItem w:displayText="Night" w:value="Night"/>
            </w:comboBox>
          </w:sdtPr>
          <w:sdtContent>
            <w:tc>
              <w:tcPr>
                <w:tcW w:w="5126" w:type="dxa"/>
                <w:gridSpan w:val="5"/>
                <w:tcBorders>
                  <w:left w:val="single" w:sz="12" w:space="0" w:color="auto"/>
                  <w:bottom w:val="single" w:sz="12" w:space="0" w:color="auto"/>
                  <w:right w:val="double" w:sz="4" w:space="0" w:color="auto"/>
                </w:tcBorders>
              </w:tcPr>
              <w:p w14:paraId="6DBED854" w14:textId="77777777" w:rsidR="006C7785" w:rsidRPr="00340B0D" w:rsidRDefault="006C7785" w:rsidP="00380FCD">
                <w:pPr>
                  <w:rPr>
                    <w:rFonts w:cs="Arial"/>
                    <w:sz w:val="18"/>
                    <w:szCs w:val="18"/>
                  </w:rPr>
                </w:pPr>
                <w:r w:rsidRPr="00340B0D">
                  <w:rPr>
                    <w:rFonts w:cs="Arial"/>
                    <w:sz w:val="18"/>
                    <w:szCs w:val="18"/>
                  </w:rPr>
                  <w:t>Day</w:t>
                </w:r>
              </w:p>
            </w:tc>
          </w:sdtContent>
        </w:sdt>
        <w:tc>
          <w:tcPr>
            <w:tcW w:w="3656" w:type="dxa"/>
            <w:gridSpan w:val="5"/>
            <w:tcBorders>
              <w:left w:val="double" w:sz="4" w:space="0" w:color="auto"/>
            </w:tcBorders>
          </w:tcPr>
          <w:p w14:paraId="4D7E0B58"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764" w:type="dxa"/>
            <w:tcBorders>
              <w:right w:val="single" w:sz="12" w:space="0" w:color="auto"/>
            </w:tcBorders>
          </w:tcPr>
          <w:p w14:paraId="7786207B" w14:textId="77777777" w:rsidR="006C7785" w:rsidRPr="00340B0D" w:rsidRDefault="006C7785" w:rsidP="00380FCD">
            <w:pPr>
              <w:jc w:val="center"/>
              <w:rPr>
                <w:rFonts w:cs="Arial"/>
                <w:sz w:val="18"/>
                <w:szCs w:val="18"/>
              </w:rPr>
            </w:pPr>
          </w:p>
        </w:tc>
      </w:tr>
      <w:tr w:rsidR="006C7785" w:rsidRPr="00340B0D" w14:paraId="51B5C186" w14:textId="77777777" w:rsidTr="00380FCD">
        <w:tc>
          <w:tcPr>
            <w:tcW w:w="5126" w:type="dxa"/>
            <w:gridSpan w:val="5"/>
            <w:tcBorders>
              <w:top w:val="single" w:sz="12" w:space="0" w:color="auto"/>
              <w:left w:val="single" w:sz="12" w:space="0" w:color="auto"/>
              <w:right w:val="double" w:sz="4" w:space="0" w:color="auto"/>
            </w:tcBorders>
            <w:shd w:val="clear" w:color="auto" w:fill="FFFFFF" w:themeFill="background1"/>
            <w:vAlign w:val="center"/>
          </w:tcPr>
          <w:p w14:paraId="5EEE0000" w14:textId="77777777" w:rsidR="006C7785" w:rsidRPr="00340B0D" w:rsidRDefault="006C7785" w:rsidP="00380FCD">
            <w:pPr>
              <w:jc w:val="center"/>
              <w:rPr>
                <w:rFonts w:cs="Arial"/>
                <w:b/>
                <w:bCs/>
                <w:sz w:val="18"/>
                <w:szCs w:val="18"/>
              </w:rPr>
            </w:pPr>
          </w:p>
        </w:tc>
        <w:tc>
          <w:tcPr>
            <w:tcW w:w="3656" w:type="dxa"/>
            <w:gridSpan w:val="5"/>
            <w:tcBorders>
              <w:left w:val="double" w:sz="4" w:space="0" w:color="auto"/>
            </w:tcBorders>
          </w:tcPr>
          <w:p w14:paraId="6B82DF88" w14:textId="77777777" w:rsidR="006C7785" w:rsidRPr="00340B0D" w:rsidRDefault="006C7785" w:rsidP="00380FCD">
            <w:pPr>
              <w:rPr>
                <w:rFonts w:cs="Arial"/>
                <w:sz w:val="18"/>
                <w:szCs w:val="18"/>
              </w:rPr>
            </w:pPr>
          </w:p>
        </w:tc>
        <w:tc>
          <w:tcPr>
            <w:tcW w:w="764" w:type="dxa"/>
            <w:tcBorders>
              <w:right w:val="single" w:sz="12" w:space="0" w:color="auto"/>
            </w:tcBorders>
            <w:vAlign w:val="center"/>
          </w:tcPr>
          <w:p w14:paraId="16C654F4" w14:textId="77777777" w:rsidR="006C7785" w:rsidRPr="00340B0D" w:rsidRDefault="006C7785" w:rsidP="00380FCD">
            <w:pPr>
              <w:jc w:val="center"/>
              <w:rPr>
                <w:rFonts w:cs="Arial"/>
                <w:sz w:val="18"/>
                <w:szCs w:val="18"/>
              </w:rPr>
            </w:pPr>
          </w:p>
        </w:tc>
      </w:tr>
      <w:tr w:rsidR="006C7785" w:rsidRPr="00340B0D" w14:paraId="14B6B8B9" w14:textId="77777777" w:rsidTr="00380FCD">
        <w:tc>
          <w:tcPr>
            <w:tcW w:w="5126" w:type="dxa"/>
            <w:gridSpan w:val="5"/>
            <w:tcBorders>
              <w:left w:val="single" w:sz="12" w:space="0" w:color="auto"/>
              <w:bottom w:val="single" w:sz="12" w:space="0" w:color="auto"/>
              <w:right w:val="double" w:sz="4" w:space="0" w:color="auto"/>
            </w:tcBorders>
            <w:shd w:val="clear" w:color="auto" w:fill="FFFFFF" w:themeFill="background1"/>
          </w:tcPr>
          <w:p w14:paraId="44CE03F3" w14:textId="77777777" w:rsidR="006C7785" w:rsidRPr="00340B0D" w:rsidRDefault="006C7785" w:rsidP="00380FCD">
            <w:pPr>
              <w:rPr>
                <w:rFonts w:cs="Arial"/>
                <w:sz w:val="18"/>
                <w:szCs w:val="18"/>
              </w:rPr>
            </w:pPr>
          </w:p>
        </w:tc>
        <w:tc>
          <w:tcPr>
            <w:tcW w:w="3656" w:type="dxa"/>
            <w:gridSpan w:val="5"/>
            <w:tcBorders>
              <w:left w:val="double" w:sz="4" w:space="0" w:color="auto"/>
            </w:tcBorders>
          </w:tcPr>
          <w:p w14:paraId="2E7A6C0D" w14:textId="77777777" w:rsidR="006C7785" w:rsidRPr="00340B0D" w:rsidRDefault="006C7785" w:rsidP="00380FCD">
            <w:pPr>
              <w:jc w:val="center"/>
              <w:rPr>
                <w:rFonts w:cs="Arial"/>
                <w:sz w:val="18"/>
                <w:szCs w:val="18"/>
              </w:rPr>
            </w:pPr>
          </w:p>
        </w:tc>
        <w:tc>
          <w:tcPr>
            <w:tcW w:w="764" w:type="dxa"/>
            <w:tcBorders>
              <w:right w:val="single" w:sz="12" w:space="0" w:color="auto"/>
            </w:tcBorders>
            <w:vAlign w:val="center"/>
          </w:tcPr>
          <w:p w14:paraId="29900258" w14:textId="77777777" w:rsidR="006C7785" w:rsidRPr="00340B0D" w:rsidRDefault="006C7785" w:rsidP="00380FCD">
            <w:pPr>
              <w:jc w:val="center"/>
              <w:rPr>
                <w:rFonts w:cs="Arial"/>
                <w:sz w:val="18"/>
                <w:szCs w:val="18"/>
              </w:rPr>
            </w:pPr>
          </w:p>
        </w:tc>
      </w:tr>
      <w:tr w:rsidR="006C7785" w:rsidRPr="00340B0D" w14:paraId="363768A2" w14:textId="77777777" w:rsidTr="00380FCD">
        <w:tc>
          <w:tcPr>
            <w:tcW w:w="5126" w:type="dxa"/>
            <w:gridSpan w:val="5"/>
            <w:tcBorders>
              <w:top w:val="single" w:sz="4" w:space="0" w:color="auto"/>
              <w:left w:val="single" w:sz="4" w:space="0" w:color="auto"/>
              <w:right w:val="single" w:sz="4" w:space="0" w:color="auto"/>
            </w:tcBorders>
            <w:shd w:val="clear" w:color="auto" w:fill="BFBFBF" w:themeFill="background1" w:themeFillShade="BF"/>
            <w:vAlign w:val="center"/>
          </w:tcPr>
          <w:p w14:paraId="40D94103"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420" w:type="dxa"/>
            <w:gridSpan w:val="6"/>
            <w:tcBorders>
              <w:left w:val="single" w:sz="4" w:space="0" w:color="auto"/>
              <w:bottom w:val="single" w:sz="4" w:space="0" w:color="auto"/>
              <w:right w:val="single" w:sz="12" w:space="0" w:color="auto"/>
            </w:tcBorders>
            <w:shd w:val="clear" w:color="auto" w:fill="BFBFBF" w:themeFill="background1" w:themeFillShade="BF"/>
          </w:tcPr>
          <w:p w14:paraId="699FE595" w14:textId="77777777" w:rsidR="006C7785" w:rsidRPr="00340B0D" w:rsidRDefault="006C7785" w:rsidP="00380FCD">
            <w:pPr>
              <w:jc w:val="center"/>
              <w:rPr>
                <w:rFonts w:cs="Arial"/>
                <w:sz w:val="18"/>
                <w:szCs w:val="18"/>
              </w:rPr>
            </w:pPr>
            <w:r>
              <w:rPr>
                <w:rFonts w:cs="Arial"/>
                <w:b/>
                <w:bCs/>
                <w:sz w:val="18"/>
                <w:szCs w:val="18"/>
              </w:rPr>
              <w:t xml:space="preserve">Initial </w:t>
            </w:r>
            <w:r w:rsidRPr="00340B0D">
              <w:rPr>
                <w:rFonts w:cs="Arial"/>
                <w:b/>
                <w:bCs/>
                <w:sz w:val="18"/>
                <w:szCs w:val="18"/>
              </w:rPr>
              <w:t>Display</w:t>
            </w:r>
          </w:p>
        </w:tc>
      </w:tr>
      <w:tr w:rsidR="006C7785" w:rsidRPr="00340B0D" w14:paraId="3874B788" w14:textId="77777777" w:rsidTr="00380FCD">
        <w:trPr>
          <w:trHeight w:val="287"/>
        </w:trPr>
        <w:tc>
          <w:tcPr>
            <w:tcW w:w="2015" w:type="dxa"/>
            <w:tcBorders>
              <w:left w:val="single" w:sz="4" w:space="0" w:color="auto"/>
              <w:bottom w:val="single" w:sz="4" w:space="0" w:color="auto"/>
            </w:tcBorders>
          </w:tcPr>
          <w:p w14:paraId="06B5F116" w14:textId="77777777" w:rsidR="006C7785" w:rsidRPr="00340B0D" w:rsidRDefault="006C7785" w:rsidP="00380FCD">
            <w:pPr>
              <w:rPr>
                <w:rFonts w:cs="Arial"/>
                <w:sz w:val="18"/>
                <w:szCs w:val="18"/>
              </w:rPr>
            </w:pPr>
            <w:r w:rsidRPr="00340B0D">
              <w:rPr>
                <w:rFonts w:cs="Arial"/>
                <w:sz w:val="18"/>
                <w:szCs w:val="18"/>
              </w:rPr>
              <w:t>Start Date</w:t>
            </w:r>
          </w:p>
        </w:tc>
        <w:tc>
          <w:tcPr>
            <w:tcW w:w="3111" w:type="dxa"/>
            <w:gridSpan w:val="4"/>
            <w:tcBorders>
              <w:bottom w:val="single" w:sz="4" w:space="0" w:color="auto"/>
              <w:right w:val="single" w:sz="4" w:space="0" w:color="auto"/>
            </w:tcBorders>
          </w:tcPr>
          <w:p w14:paraId="0CEE917E" w14:textId="77777777" w:rsidR="006C7785" w:rsidRPr="00340B0D" w:rsidRDefault="006C7785" w:rsidP="00380FCD">
            <w:pPr>
              <w:rPr>
                <w:rFonts w:cs="Arial"/>
                <w:sz w:val="18"/>
                <w:szCs w:val="18"/>
              </w:rPr>
            </w:pPr>
          </w:p>
        </w:tc>
        <w:tc>
          <w:tcPr>
            <w:tcW w:w="1724" w:type="dxa"/>
            <w:gridSpan w:val="2"/>
            <w:tcBorders>
              <w:left w:val="single" w:sz="4" w:space="0" w:color="auto"/>
              <w:bottom w:val="single" w:sz="4" w:space="0" w:color="auto"/>
              <w:right w:val="single" w:sz="4" w:space="0" w:color="auto"/>
            </w:tcBorders>
            <w:vAlign w:val="center"/>
          </w:tcPr>
          <w:p w14:paraId="3750409A" w14:textId="77777777" w:rsidR="006C7785" w:rsidRPr="00340B0D" w:rsidRDefault="006C7785" w:rsidP="00380FCD">
            <w:pPr>
              <w:rPr>
                <w:rFonts w:cs="Arial"/>
                <w:sz w:val="18"/>
                <w:szCs w:val="18"/>
              </w:rPr>
            </w:pPr>
            <w:r w:rsidRPr="00340B0D">
              <w:rPr>
                <w:rFonts w:cs="Arial"/>
                <w:sz w:val="18"/>
                <w:szCs w:val="18"/>
              </w:rPr>
              <w:t>Centre</w:t>
            </w:r>
          </w:p>
        </w:tc>
        <w:tc>
          <w:tcPr>
            <w:tcW w:w="2696" w:type="dxa"/>
            <w:gridSpan w:val="4"/>
            <w:tcBorders>
              <w:left w:val="single" w:sz="4" w:space="0" w:color="auto"/>
              <w:bottom w:val="single" w:sz="4" w:space="0" w:color="auto"/>
              <w:right w:val="single" w:sz="12" w:space="0" w:color="auto"/>
            </w:tcBorders>
            <w:vAlign w:val="center"/>
          </w:tcPr>
          <w:p w14:paraId="1CCB25C5" w14:textId="77777777" w:rsidR="006C7785" w:rsidRPr="00340B0D" w:rsidRDefault="006C7785" w:rsidP="00380FCD">
            <w:pPr>
              <w:rPr>
                <w:rFonts w:cs="Arial"/>
                <w:sz w:val="18"/>
                <w:szCs w:val="18"/>
              </w:rPr>
            </w:pPr>
            <w:r w:rsidRPr="006E1F23">
              <w:rPr>
                <w:rFonts w:cs="Arial"/>
                <w:sz w:val="18"/>
                <w:szCs w:val="18"/>
              </w:rPr>
              <w:t>10°5'30.48"N 10°5'23.64"E</w:t>
            </w:r>
          </w:p>
        </w:tc>
      </w:tr>
      <w:tr w:rsidR="006C7785" w:rsidRPr="00340B0D" w14:paraId="02E4EA3E" w14:textId="77777777" w:rsidTr="00380FCD">
        <w:tc>
          <w:tcPr>
            <w:tcW w:w="2015" w:type="dxa"/>
            <w:tcBorders>
              <w:left w:val="single" w:sz="4" w:space="0" w:color="auto"/>
              <w:bottom w:val="single" w:sz="4" w:space="0" w:color="auto"/>
            </w:tcBorders>
          </w:tcPr>
          <w:p w14:paraId="70B1A263" w14:textId="77777777" w:rsidR="006C7785" w:rsidRPr="00340B0D" w:rsidRDefault="006C7785" w:rsidP="00380FCD">
            <w:pPr>
              <w:rPr>
                <w:rFonts w:cs="Arial"/>
                <w:sz w:val="18"/>
                <w:szCs w:val="18"/>
              </w:rPr>
            </w:pPr>
            <w:r w:rsidRPr="00340B0D">
              <w:rPr>
                <w:rFonts w:cs="Arial"/>
                <w:sz w:val="18"/>
                <w:szCs w:val="18"/>
              </w:rPr>
              <w:t>End Date</w:t>
            </w:r>
          </w:p>
        </w:tc>
        <w:tc>
          <w:tcPr>
            <w:tcW w:w="3111" w:type="dxa"/>
            <w:gridSpan w:val="4"/>
            <w:tcBorders>
              <w:top w:val="single" w:sz="4" w:space="0" w:color="auto"/>
              <w:bottom w:val="single" w:sz="4" w:space="0" w:color="auto"/>
              <w:right w:val="single" w:sz="4" w:space="0" w:color="auto"/>
            </w:tcBorders>
          </w:tcPr>
          <w:p w14:paraId="69AFA2D4" w14:textId="77777777" w:rsidR="006C7785" w:rsidRPr="00340B0D" w:rsidRDefault="006C7785" w:rsidP="00380FCD">
            <w:pPr>
              <w:rPr>
                <w:rFonts w:cs="Arial"/>
                <w:sz w:val="18"/>
                <w:szCs w:val="18"/>
              </w:rPr>
            </w:pPr>
          </w:p>
        </w:tc>
        <w:tc>
          <w:tcPr>
            <w:tcW w:w="1724" w:type="dxa"/>
            <w:gridSpan w:val="2"/>
            <w:tcBorders>
              <w:top w:val="single" w:sz="4" w:space="0" w:color="auto"/>
              <w:left w:val="single" w:sz="4" w:space="0" w:color="auto"/>
              <w:bottom w:val="single" w:sz="4" w:space="0" w:color="auto"/>
              <w:right w:val="single" w:sz="12" w:space="0" w:color="auto"/>
            </w:tcBorders>
            <w:shd w:val="clear" w:color="auto" w:fill="FFFFFF" w:themeFill="background1"/>
          </w:tcPr>
          <w:p w14:paraId="12068A64" w14:textId="77777777" w:rsidR="006C7785" w:rsidRPr="00340B0D" w:rsidRDefault="006C7785" w:rsidP="00380FCD">
            <w:pPr>
              <w:rPr>
                <w:rFonts w:cs="Arial"/>
                <w:sz w:val="18"/>
                <w:szCs w:val="18"/>
              </w:rPr>
            </w:pPr>
            <w:r w:rsidRPr="00340B0D">
              <w:rPr>
                <w:rFonts w:cs="Arial"/>
                <w:sz w:val="18"/>
                <w:szCs w:val="18"/>
              </w:rPr>
              <w:t>Scale</w:t>
            </w:r>
          </w:p>
        </w:tc>
        <w:tc>
          <w:tcPr>
            <w:tcW w:w="2696" w:type="dxa"/>
            <w:gridSpan w:val="4"/>
            <w:tcBorders>
              <w:top w:val="single" w:sz="4" w:space="0" w:color="auto"/>
              <w:left w:val="double" w:sz="4" w:space="0" w:color="auto"/>
              <w:bottom w:val="single" w:sz="4" w:space="0" w:color="auto"/>
              <w:right w:val="single" w:sz="12" w:space="0" w:color="auto"/>
            </w:tcBorders>
            <w:shd w:val="clear" w:color="auto" w:fill="FFFFFF" w:themeFill="background1"/>
          </w:tcPr>
          <w:p w14:paraId="1FF7DCF8"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70,000</w:t>
            </w:r>
          </w:p>
        </w:tc>
      </w:tr>
      <w:tr w:rsidR="006C7785" w:rsidRPr="00340B0D" w14:paraId="02D7E214" w14:textId="77777777" w:rsidTr="00380FCD">
        <w:tc>
          <w:tcPr>
            <w:tcW w:w="5126" w:type="dxa"/>
            <w:gridSpan w:val="5"/>
            <w:tcBorders>
              <w:top w:val="single" w:sz="4" w:space="0" w:color="auto"/>
              <w:left w:val="single" w:sz="12" w:space="0" w:color="auto"/>
              <w:bottom w:val="single" w:sz="4" w:space="0" w:color="auto"/>
              <w:right w:val="double" w:sz="4" w:space="0" w:color="auto"/>
            </w:tcBorders>
            <w:shd w:val="clear" w:color="auto" w:fill="FFFFFF" w:themeFill="background1"/>
          </w:tcPr>
          <w:p w14:paraId="22FAFF54" w14:textId="77777777" w:rsidR="006C7785" w:rsidRPr="00340B0D" w:rsidRDefault="006C7785" w:rsidP="00380FCD">
            <w:pPr>
              <w:jc w:val="center"/>
              <w:rPr>
                <w:rFonts w:cs="Arial"/>
                <w:b/>
                <w:bCs/>
                <w:sz w:val="18"/>
                <w:szCs w:val="18"/>
              </w:rPr>
            </w:pPr>
          </w:p>
        </w:tc>
        <w:tc>
          <w:tcPr>
            <w:tcW w:w="1724" w:type="dxa"/>
            <w:gridSpan w:val="2"/>
            <w:tcBorders>
              <w:top w:val="single" w:sz="4" w:space="0" w:color="auto"/>
              <w:left w:val="double" w:sz="4" w:space="0" w:color="auto"/>
              <w:bottom w:val="single" w:sz="4" w:space="0" w:color="auto"/>
              <w:right w:val="single" w:sz="4" w:space="0" w:color="auto"/>
            </w:tcBorders>
            <w:shd w:val="clear" w:color="auto" w:fill="auto"/>
          </w:tcPr>
          <w:p w14:paraId="1221F2D7"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2696" w:type="dxa"/>
            <w:gridSpan w:val="4"/>
            <w:tcBorders>
              <w:top w:val="single" w:sz="4" w:space="0" w:color="auto"/>
              <w:left w:val="single" w:sz="4" w:space="0" w:color="auto"/>
              <w:bottom w:val="single" w:sz="4" w:space="0" w:color="auto"/>
              <w:right w:val="single" w:sz="12" w:space="0" w:color="auto"/>
            </w:tcBorders>
            <w:shd w:val="clear" w:color="auto" w:fill="auto"/>
            <w:vAlign w:val="center"/>
          </w:tcPr>
          <w:p w14:paraId="3B6DEADD" w14:textId="77777777" w:rsidR="006C7785" w:rsidRPr="00340B0D" w:rsidRDefault="006C7785" w:rsidP="00380FCD">
            <w:pPr>
              <w:rPr>
                <w:rFonts w:cs="Arial"/>
                <w:sz w:val="18"/>
                <w:szCs w:val="18"/>
              </w:rPr>
            </w:pPr>
          </w:p>
        </w:tc>
      </w:tr>
      <w:tr w:rsidR="006C7785" w:rsidRPr="00340B0D" w14:paraId="7CA6C918" w14:textId="77777777" w:rsidTr="00380FCD">
        <w:tc>
          <w:tcPr>
            <w:tcW w:w="9546" w:type="dxa"/>
            <w:gridSpan w:val="11"/>
            <w:tcBorders>
              <w:top w:val="single" w:sz="4" w:space="0" w:color="auto"/>
              <w:left w:val="single" w:sz="12" w:space="0" w:color="auto"/>
              <w:bottom w:val="single" w:sz="4" w:space="0" w:color="auto"/>
              <w:right w:val="single" w:sz="12" w:space="0" w:color="auto"/>
            </w:tcBorders>
          </w:tcPr>
          <w:p w14:paraId="2F08B8D0" w14:textId="77777777" w:rsidR="006C7785" w:rsidRPr="00340B0D" w:rsidRDefault="006C7785" w:rsidP="00380FCD">
            <w:pPr>
              <w:rPr>
                <w:rFonts w:cs="Arial"/>
                <w:sz w:val="18"/>
                <w:szCs w:val="18"/>
              </w:rPr>
            </w:pPr>
          </w:p>
        </w:tc>
      </w:tr>
      <w:tr w:rsidR="006C7785" w:rsidRPr="00340B0D" w14:paraId="600ECDD2" w14:textId="77777777" w:rsidTr="00380FCD">
        <w:tc>
          <w:tcPr>
            <w:tcW w:w="9546"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57DA424"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46AAA467" w14:textId="77777777" w:rsidTr="00380FCD">
        <w:tc>
          <w:tcPr>
            <w:tcW w:w="5404" w:type="dxa"/>
            <w:gridSpan w:val="6"/>
            <w:tcBorders>
              <w:top w:val="single" w:sz="4" w:space="0" w:color="auto"/>
              <w:left w:val="single" w:sz="12" w:space="0" w:color="auto"/>
              <w:bottom w:val="single" w:sz="4" w:space="0" w:color="auto"/>
              <w:right w:val="double" w:sz="4" w:space="0" w:color="auto"/>
            </w:tcBorders>
            <w:shd w:val="clear" w:color="auto" w:fill="BFBFBF" w:themeFill="background1" w:themeFillShade="BF"/>
          </w:tcPr>
          <w:p w14:paraId="32FADBD7"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142" w:type="dxa"/>
            <w:gridSpan w:val="5"/>
            <w:tcBorders>
              <w:top w:val="single" w:sz="4" w:space="0" w:color="auto"/>
              <w:left w:val="double" w:sz="4" w:space="0" w:color="auto"/>
              <w:bottom w:val="single" w:sz="4" w:space="0" w:color="auto"/>
              <w:right w:val="single" w:sz="12" w:space="0" w:color="auto"/>
            </w:tcBorders>
            <w:shd w:val="clear" w:color="auto" w:fill="BFBFBF" w:themeFill="background1" w:themeFillShade="BF"/>
          </w:tcPr>
          <w:p w14:paraId="5CD085D2"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295C87D6" w14:textId="77777777" w:rsidTr="00380FCD">
        <w:tc>
          <w:tcPr>
            <w:tcW w:w="4835" w:type="dxa"/>
            <w:gridSpan w:val="4"/>
            <w:tcBorders>
              <w:top w:val="single" w:sz="4" w:space="0" w:color="auto"/>
              <w:left w:val="single" w:sz="12" w:space="0" w:color="auto"/>
              <w:bottom w:val="single" w:sz="4" w:space="0" w:color="auto"/>
            </w:tcBorders>
          </w:tcPr>
          <w:p w14:paraId="1B71D877" w14:textId="77777777" w:rsidR="006C7785" w:rsidRPr="00340B0D" w:rsidRDefault="006C7785" w:rsidP="00380FCD">
            <w:pPr>
              <w:rPr>
                <w:rFonts w:cs="Arial"/>
                <w:sz w:val="18"/>
                <w:szCs w:val="18"/>
              </w:rPr>
            </w:pPr>
            <w:r w:rsidRPr="00340B0D">
              <w:rPr>
                <w:rFonts w:cs="Arial"/>
                <w:sz w:val="18"/>
                <w:szCs w:val="18"/>
              </w:rPr>
              <w:t>Drying lines</w:t>
            </w:r>
          </w:p>
        </w:tc>
        <w:tc>
          <w:tcPr>
            <w:tcW w:w="569" w:type="dxa"/>
            <w:gridSpan w:val="2"/>
            <w:tcBorders>
              <w:top w:val="single" w:sz="4" w:space="0" w:color="auto"/>
              <w:bottom w:val="single" w:sz="4" w:space="0" w:color="auto"/>
              <w:right w:val="double" w:sz="4" w:space="0" w:color="auto"/>
            </w:tcBorders>
          </w:tcPr>
          <w:p w14:paraId="798A06EC"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3F3886B1" w14:textId="77777777" w:rsidR="006C7785" w:rsidRPr="00340B0D" w:rsidRDefault="006C7785" w:rsidP="00380FCD">
            <w:pPr>
              <w:pStyle w:val="Default"/>
              <w:rPr>
                <w:sz w:val="18"/>
                <w:szCs w:val="18"/>
              </w:rPr>
            </w:pPr>
            <w:r w:rsidRPr="00340B0D">
              <w:rPr>
                <w:sz w:val="18"/>
                <w:szCs w:val="18"/>
              </w:rPr>
              <w:t>Spot soundings</w:t>
            </w:r>
          </w:p>
        </w:tc>
        <w:tc>
          <w:tcPr>
            <w:tcW w:w="764" w:type="dxa"/>
            <w:tcBorders>
              <w:top w:val="single" w:sz="4" w:space="0" w:color="auto"/>
              <w:bottom w:val="single" w:sz="4" w:space="0" w:color="auto"/>
              <w:right w:val="single" w:sz="12" w:space="0" w:color="auto"/>
            </w:tcBorders>
            <w:vAlign w:val="center"/>
          </w:tcPr>
          <w:p w14:paraId="769410FC" w14:textId="77777777" w:rsidR="006C7785" w:rsidRPr="00340B0D" w:rsidRDefault="006C7785" w:rsidP="00380FCD">
            <w:pPr>
              <w:rPr>
                <w:rFonts w:cs="Arial"/>
                <w:sz w:val="18"/>
                <w:szCs w:val="18"/>
              </w:rPr>
            </w:pPr>
          </w:p>
        </w:tc>
      </w:tr>
      <w:tr w:rsidR="006C7785" w:rsidRPr="00340B0D" w14:paraId="598E2FA1" w14:textId="77777777" w:rsidTr="00380FCD">
        <w:tc>
          <w:tcPr>
            <w:tcW w:w="4835" w:type="dxa"/>
            <w:gridSpan w:val="4"/>
            <w:tcBorders>
              <w:top w:val="single" w:sz="4" w:space="0" w:color="auto"/>
              <w:left w:val="single" w:sz="12" w:space="0" w:color="auto"/>
              <w:bottom w:val="single" w:sz="4" w:space="0" w:color="auto"/>
            </w:tcBorders>
          </w:tcPr>
          <w:p w14:paraId="5DD3F2FC" w14:textId="77777777" w:rsidR="006C7785" w:rsidRPr="00340B0D" w:rsidRDefault="006C7785" w:rsidP="00380FCD">
            <w:pPr>
              <w:pStyle w:val="Default"/>
              <w:rPr>
                <w:sz w:val="18"/>
                <w:szCs w:val="18"/>
              </w:rPr>
            </w:pPr>
            <w:r w:rsidRPr="00340B0D">
              <w:rPr>
                <w:sz w:val="18"/>
                <w:szCs w:val="18"/>
              </w:rPr>
              <w:t>Buoys. Beacons, aids to navigation</w:t>
            </w:r>
          </w:p>
        </w:tc>
        <w:tc>
          <w:tcPr>
            <w:tcW w:w="569" w:type="dxa"/>
            <w:gridSpan w:val="2"/>
            <w:tcBorders>
              <w:top w:val="single" w:sz="4" w:space="0" w:color="auto"/>
              <w:bottom w:val="single" w:sz="4" w:space="0" w:color="auto"/>
              <w:right w:val="double" w:sz="4" w:space="0" w:color="auto"/>
            </w:tcBorders>
          </w:tcPr>
          <w:p w14:paraId="271D8A03"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33444E1D" w14:textId="77777777" w:rsidR="006C7785" w:rsidRPr="00340B0D" w:rsidRDefault="006C7785" w:rsidP="00380FCD">
            <w:pPr>
              <w:pStyle w:val="Default"/>
              <w:rPr>
                <w:sz w:val="18"/>
                <w:szCs w:val="18"/>
              </w:rPr>
            </w:pPr>
            <w:r w:rsidRPr="00340B0D">
              <w:rPr>
                <w:sz w:val="18"/>
                <w:szCs w:val="18"/>
              </w:rPr>
              <w:t>Submarine cables and pipelines</w:t>
            </w:r>
          </w:p>
        </w:tc>
        <w:tc>
          <w:tcPr>
            <w:tcW w:w="764" w:type="dxa"/>
            <w:tcBorders>
              <w:top w:val="single" w:sz="4" w:space="0" w:color="auto"/>
              <w:bottom w:val="single" w:sz="4" w:space="0" w:color="auto"/>
              <w:right w:val="single" w:sz="12" w:space="0" w:color="auto"/>
            </w:tcBorders>
            <w:vAlign w:val="center"/>
          </w:tcPr>
          <w:p w14:paraId="5E756AC7" w14:textId="77777777" w:rsidR="006C7785" w:rsidRPr="00340B0D" w:rsidRDefault="006C7785" w:rsidP="00380FCD">
            <w:pPr>
              <w:rPr>
                <w:rFonts w:cs="Arial"/>
                <w:sz w:val="18"/>
                <w:szCs w:val="18"/>
              </w:rPr>
            </w:pPr>
          </w:p>
        </w:tc>
      </w:tr>
      <w:tr w:rsidR="006C7785" w:rsidRPr="00340B0D" w14:paraId="54F6DC9C" w14:textId="77777777" w:rsidTr="00380FCD">
        <w:tc>
          <w:tcPr>
            <w:tcW w:w="4835" w:type="dxa"/>
            <w:gridSpan w:val="4"/>
            <w:tcBorders>
              <w:top w:val="single" w:sz="4" w:space="0" w:color="auto"/>
              <w:left w:val="single" w:sz="12" w:space="0" w:color="auto"/>
              <w:bottom w:val="single" w:sz="4" w:space="0" w:color="auto"/>
            </w:tcBorders>
          </w:tcPr>
          <w:p w14:paraId="3EC61D70"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569" w:type="dxa"/>
            <w:gridSpan w:val="2"/>
            <w:tcBorders>
              <w:top w:val="single" w:sz="4" w:space="0" w:color="auto"/>
              <w:bottom w:val="single" w:sz="4" w:space="0" w:color="auto"/>
              <w:right w:val="double" w:sz="4" w:space="0" w:color="auto"/>
            </w:tcBorders>
          </w:tcPr>
          <w:p w14:paraId="51642562"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09FAF653" w14:textId="77777777" w:rsidR="006C7785" w:rsidRPr="00340B0D" w:rsidRDefault="006C7785" w:rsidP="00380FCD">
            <w:pPr>
              <w:pStyle w:val="Default"/>
              <w:rPr>
                <w:sz w:val="18"/>
                <w:szCs w:val="18"/>
              </w:rPr>
            </w:pPr>
            <w:r w:rsidRPr="00340B0D">
              <w:rPr>
                <w:sz w:val="18"/>
                <w:szCs w:val="18"/>
              </w:rPr>
              <w:t>All isolated dangers</w:t>
            </w:r>
          </w:p>
        </w:tc>
        <w:tc>
          <w:tcPr>
            <w:tcW w:w="764" w:type="dxa"/>
            <w:tcBorders>
              <w:top w:val="single" w:sz="4" w:space="0" w:color="auto"/>
              <w:bottom w:val="single" w:sz="4" w:space="0" w:color="auto"/>
              <w:right w:val="single" w:sz="12" w:space="0" w:color="auto"/>
            </w:tcBorders>
            <w:vAlign w:val="center"/>
          </w:tcPr>
          <w:p w14:paraId="7BC879D5" w14:textId="77777777" w:rsidR="006C7785" w:rsidRPr="00340B0D" w:rsidRDefault="006C7785" w:rsidP="00380FCD">
            <w:pPr>
              <w:rPr>
                <w:rFonts w:cs="Arial"/>
                <w:sz w:val="18"/>
                <w:szCs w:val="18"/>
              </w:rPr>
            </w:pPr>
          </w:p>
        </w:tc>
      </w:tr>
      <w:tr w:rsidR="006C7785" w:rsidRPr="00340B0D" w14:paraId="5D35FF83" w14:textId="77777777" w:rsidTr="00380FCD">
        <w:tc>
          <w:tcPr>
            <w:tcW w:w="4835" w:type="dxa"/>
            <w:gridSpan w:val="4"/>
            <w:tcBorders>
              <w:top w:val="single" w:sz="4" w:space="0" w:color="auto"/>
              <w:left w:val="single" w:sz="12" w:space="0" w:color="auto"/>
              <w:bottom w:val="single" w:sz="4" w:space="0" w:color="auto"/>
            </w:tcBorders>
          </w:tcPr>
          <w:p w14:paraId="1D7A2CCF" w14:textId="77777777" w:rsidR="006C7785" w:rsidRPr="00340B0D" w:rsidRDefault="006C7785" w:rsidP="00380FCD">
            <w:pPr>
              <w:pStyle w:val="Default"/>
              <w:ind w:left="720"/>
              <w:rPr>
                <w:sz w:val="18"/>
                <w:szCs w:val="18"/>
              </w:rPr>
            </w:pPr>
            <w:r w:rsidRPr="00340B0D">
              <w:rPr>
                <w:sz w:val="18"/>
                <w:szCs w:val="18"/>
              </w:rPr>
              <w:t>Lights</w:t>
            </w:r>
          </w:p>
        </w:tc>
        <w:tc>
          <w:tcPr>
            <w:tcW w:w="569" w:type="dxa"/>
            <w:gridSpan w:val="2"/>
            <w:tcBorders>
              <w:top w:val="single" w:sz="4" w:space="0" w:color="auto"/>
              <w:bottom w:val="single" w:sz="4" w:space="0" w:color="auto"/>
              <w:right w:val="double" w:sz="4" w:space="0" w:color="auto"/>
            </w:tcBorders>
          </w:tcPr>
          <w:p w14:paraId="7315B665"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23033F8C" w14:textId="77777777" w:rsidR="006C7785" w:rsidRPr="00340B0D" w:rsidRDefault="006C7785" w:rsidP="00380FCD">
            <w:pPr>
              <w:pStyle w:val="Default"/>
              <w:rPr>
                <w:sz w:val="18"/>
                <w:szCs w:val="18"/>
              </w:rPr>
            </w:pPr>
            <w:r w:rsidRPr="00340B0D">
              <w:rPr>
                <w:sz w:val="18"/>
                <w:szCs w:val="18"/>
              </w:rPr>
              <w:t>Magnetic variation</w:t>
            </w:r>
          </w:p>
        </w:tc>
        <w:tc>
          <w:tcPr>
            <w:tcW w:w="764" w:type="dxa"/>
            <w:tcBorders>
              <w:top w:val="single" w:sz="4" w:space="0" w:color="auto"/>
              <w:bottom w:val="single" w:sz="4" w:space="0" w:color="auto"/>
              <w:right w:val="single" w:sz="12" w:space="0" w:color="auto"/>
            </w:tcBorders>
            <w:vAlign w:val="center"/>
          </w:tcPr>
          <w:p w14:paraId="4EA9A544" w14:textId="77777777" w:rsidR="006C7785" w:rsidRPr="00340B0D" w:rsidRDefault="006C7785" w:rsidP="00380FCD">
            <w:pPr>
              <w:rPr>
                <w:rFonts w:cs="Arial"/>
                <w:sz w:val="18"/>
                <w:szCs w:val="18"/>
              </w:rPr>
            </w:pPr>
          </w:p>
        </w:tc>
      </w:tr>
      <w:tr w:rsidR="006C7785" w:rsidRPr="00340B0D" w14:paraId="6A429682" w14:textId="77777777" w:rsidTr="00380FCD">
        <w:tc>
          <w:tcPr>
            <w:tcW w:w="4835" w:type="dxa"/>
            <w:gridSpan w:val="4"/>
            <w:tcBorders>
              <w:top w:val="single" w:sz="4" w:space="0" w:color="auto"/>
              <w:left w:val="single" w:sz="12" w:space="0" w:color="auto"/>
              <w:bottom w:val="single" w:sz="4" w:space="0" w:color="auto"/>
            </w:tcBorders>
          </w:tcPr>
          <w:p w14:paraId="7B982E4F" w14:textId="77777777" w:rsidR="006C7785" w:rsidRPr="00340B0D" w:rsidRDefault="006C7785" w:rsidP="00380FCD">
            <w:pPr>
              <w:pStyle w:val="Default"/>
              <w:rPr>
                <w:sz w:val="18"/>
                <w:szCs w:val="18"/>
              </w:rPr>
            </w:pPr>
            <w:r w:rsidRPr="00340B0D">
              <w:rPr>
                <w:sz w:val="18"/>
                <w:szCs w:val="18"/>
              </w:rPr>
              <w:t>Boundaries and limits</w:t>
            </w:r>
          </w:p>
        </w:tc>
        <w:tc>
          <w:tcPr>
            <w:tcW w:w="569" w:type="dxa"/>
            <w:gridSpan w:val="2"/>
            <w:tcBorders>
              <w:top w:val="single" w:sz="4" w:space="0" w:color="auto"/>
              <w:bottom w:val="single" w:sz="4" w:space="0" w:color="auto"/>
              <w:right w:val="double" w:sz="4" w:space="0" w:color="auto"/>
            </w:tcBorders>
          </w:tcPr>
          <w:p w14:paraId="18359838"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5B1D5836" w14:textId="77777777" w:rsidR="006C7785" w:rsidRPr="00340B0D" w:rsidRDefault="006C7785" w:rsidP="00380FCD">
            <w:pPr>
              <w:pStyle w:val="Default"/>
              <w:rPr>
                <w:sz w:val="18"/>
                <w:szCs w:val="18"/>
              </w:rPr>
            </w:pPr>
            <w:r w:rsidRPr="00340B0D">
              <w:rPr>
                <w:sz w:val="18"/>
                <w:szCs w:val="18"/>
              </w:rPr>
              <w:t>Depth contours</w:t>
            </w:r>
          </w:p>
        </w:tc>
        <w:tc>
          <w:tcPr>
            <w:tcW w:w="764" w:type="dxa"/>
            <w:tcBorders>
              <w:top w:val="single" w:sz="4" w:space="0" w:color="auto"/>
              <w:bottom w:val="single" w:sz="4" w:space="0" w:color="auto"/>
              <w:right w:val="single" w:sz="12" w:space="0" w:color="auto"/>
            </w:tcBorders>
            <w:vAlign w:val="center"/>
          </w:tcPr>
          <w:p w14:paraId="0FCDEE7B" w14:textId="77777777" w:rsidR="006C7785" w:rsidRPr="00340B0D" w:rsidRDefault="006C7785" w:rsidP="00380FCD">
            <w:pPr>
              <w:rPr>
                <w:rFonts w:cs="Arial"/>
                <w:sz w:val="18"/>
                <w:szCs w:val="18"/>
              </w:rPr>
            </w:pPr>
          </w:p>
        </w:tc>
      </w:tr>
      <w:tr w:rsidR="006C7785" w:rsidRPr="00340B0D" w14:paraId="40D52F18" w14:textId="77777777" w:rsidTr="00380FCD">
        <w:tc>
          <w:tcPr>
            <w:tcW w:w="4835" w:type="dxa"/>
            <w:gridSpan w:val="4"/>
            <w:tcBorders>
              <w:top w:val="single" w:sz="4" w:space="0" w:color="auto"/>
              <w:left w:val="single" w:sz="12" w:space="0" w:color="auto"/>
              <w:bottom w:val="single" w:sz="4" w:space="0" w:color="auto"/>
            </w:tcBorders>
          </w:tcPr>
          <w:p w14:paraId="1794F16A" w14:textId="77777777" w:rsidR="006C7785" w:rsidRPr="00340B0D" w:rsidRDefault="006C7785" w:rsidP="00380FCD">
            <w:pPr>
              <w:pStyle w:val="Default"/>
              <w:rPr>
                <w:sz w:val="18"/>
                <w:szCs w:val="18"/>
              </w:rPr>
            </w:pPr>
            <w:r w:rsidRPr="00340B0D">
              <w:rPr>
                <w:sz w:val="18"/>
                <w:szCs w:val="18"/>
              </w:rPr>
              <w:t>Prohibited and restricted areas</w:t>
            </w:r>
          </w:p>
        </w:tc>
        <w:tc>
          <w:tcPr>
            <w:tcW w:w="569" w:type="dxa"/>
            <w:gridSpan w:val="2"/>
            <w:tcBorders>
              <w:top w:val="single" w:sz="4" w:space="0" w:color="auto"/>
              <w:bottom w:val="single" w:sz="4" w:space="0" w:color="auto"/>
              <w:right w:val="double" w:sz="4" w:space="0" w:color="auto"/>
            </w:tcBorders>
          </w:tcPr>
          <w:p w14:paraId="47FE3078"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7D9657F0" w14:textId="77777777" w:rsidR="006C7785" w:rsidRPr="00340B0D" w:rsidRDefault="006C7785" w:rsidP="00380FCD">
            <w:pPr>
              <w:pStyle w:val="Default"/>
              <w:rPr>
                <w:sz w:val="18"/>
                <w:szCs w:val="18"/>
              </w:rPr>
            </w:pPr>
            <w:r w:rsidRPr="00340B0D">
              <w:rPr>
                <w:sz w:val="18"/>
                <w:szCs w:val="18"/>
              </w:rPr>
              <w:t>Seabed</w:t>
            </w:r>
          </w:p>
        </w:tc>
        <w:tc>
          <w:tcPr>
            <w:tcW w:w="764" w:type="dxa"/>
            <w:tcBorders>
              <w:top w:val="single" w:sz="4" w:space="0" w:color="auto"/>
              <w:bottom w:val="single" w:sz="4" w:space="0" w:color="auto"/>
              <w:right w:val="single" w:sz="12" w:space="0" w:color="auto"/>
            </w:tcBorders>
            <w:vAlign w:val="center"/>
          </w:tcPr>
          <w:p w14:paraId="0BB8850E" w14:textId="77777777" w:rsidR="006C7785" w:rsidRPr="00340B0D" w:rsidRDefault="006C7785" w:rsidP="00380FCD">
            <w:pPr>
              <w:rPr>
                <w:rFonts w:cs="Arial"/>
                <w:sz w:val="18"/>
                <w:szCs w:val="18"/>
              </w:rPr>
            </w:pPr>
          </w:p>
        </w:tc>
      </w:tr>
      <w:tr w:rsidR="006C7785" w:rsidRPr="00340B0D" w14:paraId="39B73B6D" w14:textId="77777777" w:rsidTr="00380FCD">
        <w:tc>
          <w:tcPr>
            <w:tcW w:w="4835" w:type="dxa"/>
            <w:gridSpan w:val="4"/>
            <w:tcBorders>
              <w:top w:val="single" w:sz="4" w:space="0" w:color="auto"/>
              <w:left w:val="single" w:sz="12" w:space="0" w:color="auto"/>
              <w:bottom w:val="single" w:sz="4" w:space="0" w:color="auto"/>
            </w:tcBorders>
          </w:tcPr>
          <w:p w14:paraId="4D7C90B9" w14:textId="77777777" w:rsidR="006C7785" w:rsidRPr="00340B0D" w:rsidRDefault="006C7785" w:rsidP="00380FCD">
            <w:pPr>
              <w:pStyle w:val="Default"/>
              <w:rPr>
                <w:sz w:val="18"/>
                <w:szCs w:val="18"/>
              </w:rPr>
            </w:pPr>
            <w:r w:rsidRPr="00340B0D">
              <w:rPr>
                <w:sz w:val="18"/>
                <w:szCs w:val="18"/>
              </w:rPr>
              <w:t>Chart scale boundaries</w:t>
            </w:r>
          </w:p>
        </w:tc>
        <w:tc>
          <w:tcPr>
            <w:tcW w:w="569" w:type="dxa"/>
            <w:gridSpan w:val="2"/>
            <w:tcBorders>
              <w:top w:val="single" w:sz="4" w:space="0" w:color="auto"/>
              <w:bottom w:val="single" w:sz="4" w:space="0" w:color="auto"/>
              <w:right w:val="double" w:sz="4" w:space="0" w:color="auto"/>
            </w:tcBorders>
          </w:tcPr>
          <w:p w14:paraId="3EC8DD5A"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3AE09EDC" w14:textId="77777777" w:rsidR="006C7785" w:rsidRPr="00340B0D" w:rsidRDefault="006C7785" w:rsidP="00380FCD">
            <w:pPr>
              <w:pStyle w:val="Default"/>
              <w:rPr>
                <w:sz w:val="18"/>
                <w:szCs w:val="18"/>
              </w:rPr>
            </w:pPr>
            <w:r w:rsidRPr="00340B0D">
              <w:rPr>
                <w:sz w:val="18"/>
                <w:szCs w:val="18"/>
              </w:rPr>
              <w:t>Tidal</w:t>
            </w:r>
          </w:p>
        </w:tc>
        <w:tc>
          <w:tcPr>
            <w:tcW w:w="764" w:type="dxa"/>
            <w:tcBorders>
              <w:top w:val="single" w:sz="4" w:space="0" w:color="auto"/>
              <w:bottom w:val="single" w:sz="4" w:space="0" w:color="auto"/>
              <w:right w:val="single" w:sz="12" w:space="0" w:color="auto"/>
            </w:tcBorders>
            <w:vAlign w:val="center"/>
          </w:tcPr>
          <w:p w14:paraId="563B3D9B" w14:textId="77777777" w:rsidR="006C7785" w:rsidRPr="00340B0D" w:rsidRDefault="006C7785" w:rsidP="00380FCD">
            <w:pPr>
              <w:rPr>
                <w:rFonts w:cs="Arial"/>
                <w:sz w:val="18"/>
                <w:szCs w:val="18"/>
              </w:rPr>
            </w:pPr>
          </w:p>
        </w:tc>
      </w:tr>
      <w:tr w:rsidR="006C7785" w:rsidRPr="00340B0D" w14:paraId="118B7657" w14:textId="77777777" w:rsidTr="00380FCD">
        <w:tc>
          <w:tcPr>
            <w:tcW w:w="4835" w:type="dxa"/>
            <w:gridSpan w:val="4"/>
            <w:tcBorders>
              <w:top w:val="single" w:sz="4" w:space="0" w:color="auto"/>
              <w:left w:val="single" w:sz="12" w:space="0" w:color="auto"/>
              <w:bottom w:val="single" w:sz="4" w:space="0" w:color="auto"/>
            </w:tcBorders>
          </w:tcPr>
          <w:p w14:paraId="456F8F73" w14:textId="77777777" w:rsidR="006C7785" w:rsidRPr="00340B0D" w:rsidRDefault="006C7785" w:rsidP="00380FCD">
            <w:pPr>
              <w:pStyle w:val="Default"/>
              <w:rPr>
                <w:sz w:val="18"/>
                <w:szCs w:val="18"/>
              </w:rPr>
            </w:pPr>
            <w:r w:rsidRPr="00340B0D">
              <w:rPr>
                <w:sz w:val="18"/>
                <w:szCs w:val="18"/>
              </w:rPr>
              <w:t>Cautionary notes</w:t>
            </w:r>
          </w:p>
        </w:tc>
        <w:tc>
          <w:tcPr>
            <w:tcW w:w="569" w:type="dxa"/>
            <w:gridSpan w:val="2"/>
            <w:tcBorders>
              <w:top w:val="single" w:sz="4" w:space="0" w:color="auto"/>
              <w:bottom w:val="single" w:sz="4" w:space="0" w:color="auto"/>
              <w:right w:val="double" w:sz="4" w:space="0" w:color="auto"/>
            </w:tcBorders>
          </w:tcPr>
          <w:p w14:paraId="63DF1A39"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00FDE8AF" w14:textId="77777777" w:rsidR="006C7785" w:rsidRPr="00340B0D" w:rsidRDefault="006C7785" w:rsidP="00380FCD">
            <w:pPr>
              <w:pStyle w:val="Default"/>
              <w:rPr>
                <w:sz w:val="18"/>
                <w:szCs w:val="18"/>
              </w:rPr>
            </w:pPr>
            <w:r w:rsidRPr="00340B0D">
              <w:rPr>
                <w:sz w:val="18"/>
                <w:szCs w:val="18"/>
              </w:rPr>
              <w:t>Miscellaneous (Other)</w:t>
            </w:r>
          </w:p>
        </w:tc>
        <w:tc>
          <w:tcPr>
            <w:tcW w:w="764" w:type="dxa"/>
            <w:tcBorders>
              <w:top w:val="single" w:sz="4" w:space="0" w:color="auto"/>
              <w:bottom w:val="single" w:sz="4" w:space="0" w:color="auto"/>
              <w:right w:val="single" w:sz="12" w:space="0" w:color="auto"/>
            </w:tcBorders>
            <w:vAlign w:val="center"/>
          </w:tcPr>
          <w:p w14:paraId="27D42B3C" w14:textId="77777777" w:rsidR="006C7785" w:rsidRPr="00340B0D" w:rsidRDefault="006C7785" w:rsidP="00380FCD">
            <w:pPr>
              <w:rPr>
                <w:rFonts w:cs="Arial"/>
                <w:sz w:val="18"/>
                <w:szCs w:val="18"/>
              </w:rPr>
            </w:pPr>
          </w:p>
        </w:tc>
      </w:tr>
      <w:tr w:rsidR="006C7785" w:rsidRPr="00340B0D" w14:paraId="643A956C" w14:textId="77777777" w:rsidTr="00380FCD">
        <w:tc>
          <w:tcPr>
            <w:tcW w:w="4835" w:type="dxa"/>
            <w:gridSpan w:val="4"/>
            <w:tcBorders>
              <w:top w:val="single" w:sz="4" w:space="0" w:color="auto"/>
              <w:left w:val="single" w:sz="12" w:space="0" w:color="auto"/>
              <w:bottom w:val="single" w:sz="4" w:space="0" w:color="auto"/>
            </w:tcBorders>
          </w:tcPr>
          <w:p w14:paraId="2E47A8E8" w14:textId="77777777" w:rsidR="006C7785" w:rsidRPr="00340B0D" w:rsidRDefault="006C7785" w:rsidP="00380FCD">
            <w:pPr>
              <w:pStyle w:val="Default"/>
              <w:rPr>
                <w:sz w:val="18"/>
                <w:szCs w:val="18"/>
              </w:rPr>
            </w:pPr>
            <w:r w:rsidRPr="00340B0D">
              <w:rPr>
                <w:sz w:val="18"/>
                <w:szCs w:val="18"/>
              </w:rPr>
              <w:t>Ships’ routeing systems and ferry routes</w:t>
            </w:r>
          </w:p>
        </w:tc>
        <w:tc>
          <w:tcPr>
            <w:tcW w:w="569" w:type="dxa"/>
            <w:gridSpan w:val="2"/>
            <w:tcBorders>
              <w:top w:val="single" w:sz="4" w:space="0" w:color="auto"/>
              <w:bottom w:val="single" w:sz="4" w:space="0" w:color="auto"/>
              <w:right w:val="double" w:sz="4" w:space="0" w:color="auto"/>
            </w:tcBorders>
          </w:tcPr>
          <w:p w14:paraId="0E279E72"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20F62231" w14:textId="77777777" w:rsidR="006C7785" w:rsidRPr="00340B0D" w:rsidRDefault="006C7785" w:rsidP="00380FCD">
            <w:pPr>
              <w:rPr>
                <w:rFonts w:cs="Arial"/>
                <w:sz w:val="18"/>
                <w:szCs w:val="18"/>
              </w:rPr>
            </w:pPr>
          </w:p>
        </w:tc>
        <w:tc>
          <w:tcPr>
            <w:tcW w:w="764" w:type="dxa"/>
            <w:tcBorders>
              <w:top w:val="single" w:sz="4" w:space="0" w:color="auto"/>
              <w:bottom w:val="single" w:sz="4" w:space="0" w:color="auto"/>
              <w:right w:val="single" w:sz="12" w:space="0" w:color="auto"/>
            </w:tcBorders>
            <w:vAlign w:val="center"/>
          </w:tcPr>
          <w:p w14:paraId="1D8A786C" w14:textId="77777777" w:rsidR="006C7785" w:rsidRPr="00340B0D" w:rsidRDefault="006C7785" w:rsidP="00380FCD">
            <w:pPr>
              <w:rPr>
                <w:rFonts w:cs="Arial"/>
                <w:sz w:val="18"/>
                <w:szCs w:val="18"/>
              </w:rPr>
            </w:pPr>
          </w:p>
        </w:tc>
      </w:tr>
      <w:tr w:rsidR="006C7785" w:rsidRPr="00340B0D" w14:paraId="4B5F8BBE" w14:textId="77777777" w:rsidTr="00380FCD">
        <w:tc>
          <w:tcPr>
            <w:tcW w:w="4835" w:type="dxa"/>
            <w:gridSpan w:val="4"/>
            <w:tcBorders>
              <w:top w:val="single" w:sz="4" w:space="0" w:color="auto"/>
              <w:left w:val="single" w:sz="12" w:space="0" w:color="auto"/>
              <w:bottom w:val="single" w:sz="4" w:space="0" w:color="auto"/>
            </w:tcBorders>
          </w:tcPr>
          <w:p w14:paraId="36832BAF" w14:textId="77777777" w:rsidR="006C7785" w:rsidRPr="00340B0D" w:rsidRDefault="006C7785" w:rsidP="00380FCD">
            <w:pPr>
              <w:pStyle w:val="Default"/>
              <w:rPr>
                <w:sz w:val="18"/>
                <w:szCs w:val="18"/>
              </w:rPr>
            </w:pPr>
            <w:r w:rsidRPr="00340B0D">
              <w:rPr>
                <w:sz w:val="18"/>
                <w:szCs w:val="18"/>
              </w:rPr>
              <w:t xml:space="preserve">Archipelagic sea lanes </w:t>
            </w:r>
          </w:p>
        </w:tc>
        <w:tc>
          <w:tcPr>
            <w:tcW w:w="569" w:type="dxa"/>
            <w:gridSpan w:val="2"/>
            <w:tcBorders>
              <w:top w:val="single" w:sz="4" w:space="0" w:color="auto"/>
              <w:bottom w:val="single" w:sz="4" w:space="0" w:color="auto"/>
              <w:right w:val="double" w:sz="4" w:space="0" w:color="auto"/>
            </w:tcBorders>
          </w:tcPr>
          <w:p w14:paraId="612FB9D4"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7EF8F15F" w14:textId="77777777" w:rsidR="006C7785" w:rsidRPr="00340B0D" w:rsidRDefault="006C7785" w:rsidP="00380FCD">
            <w:pPr>
              <w:rPr>
                <w:rFonts w:cs="Arial"/>
                <w:sz w:val="18"/>
                <w:szCs w:val="18"/>
              </w:rPr>
            </w:pPr>
          </w:p>
        </w:tc>
        <w:tc>
          <w:tcPr>
            <w:tcW w:w="764" w:type="dxa"/>
            <w:tcBorders>
              <w:top w:val="single" w:sz="4" w:space="0" w:color="auto"/>
              <w:bottom w:val="single" w:sz="4" w:space="0" w:color="auto"/>
              <w:right w:val="single" w:sz="12" w:space="0" w:color="auto"/>
            </w:tcBorders>
            <w:vAlign w:val="center"/>
          </w:tcPr>
          <w:p w14:paraId="2F50D747" w14:textId="77777777" w:rsidR="006C7785" w:rsidRPr="00340B0D" w:rsidRDefault="006C7785" w:rsidP="00380FCD">
            <w:pPr>
              <w:rPr>
                <w:rFonts w:cs="Arial"/>
                <w:sz w:val="18"/>
                <w:szCs w:val="18"/>
              </w:rPr>
            </w:pPr>
          </w:p>
        </w:tc>
      </w:tr>
      <w:tr w:rsidR="006C7785" w:rsidRPr="00340B0D" w14:paraId="145A4714" w14:textId="77777777" w:rsidTr="00380FCD">
        <w:tc>
          <w:tcPr>
            <w:tcW w:w="4835" w:type="dxa"/>
            <w:gridSpan w:val="4"/>
            <w:tcBorders>
              <w:top w:val="single" w:sz="4" w:space="0" w:color="auto"/>
              <w:left w:val="single" w:sz="12" w:space="0" w:color="auto"/>
              <w:bottom w:val="single" w:sz="4" w:space="0" w:color="auto"/>
            </w:tcBorders>
          </w:tcPr>
          <w:p w14:paraId="2B80E6C5" w14:textId="77777777" w:rsidR="006C7785" w:rsidRPr="00340B0D" w:rsidRDefault="006C7785" w:rsidP="00380FCD">
            <w:pPr>
              <w:pStyle w:val="Default"/>
              <w:rPr>
                <w:sz w:val="18"/>
                <w:szCs w:val="18"/>
              </w:rPr>
            </w:pPr>
            <w:r w:rsidRPr="00340B0D">
              <w:rPr>
                <w:sz w:val="18"/>
                <w:szCs w:val="18"/>
              </w:rPr>
              <w:t>Miscellaneous (Standard)</w:t>
            </w:r>
          </w:p>
        </w:tc>
        <w:tc>
          <w:tcPr>
            <w:tcW w:w="569" w:type="dxa"/>
            <w:gridSpan w:val="2"/>
            <w:tcBorders>
              <w:top w:val="single" w:sz="4" w:space="0" w:color="auto"/>
              <w:bottom w:val="single" w:sz="4" w:space="0" w:color="auto"/>
              <w:right w:val="double" w:sz="4" w:space="0" w:color="auto"/>
            </w:tcBorders>
          </w:tcPr>
          <w:p w14:paraId="0B21D8E1"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2C89E3E4" w14:textId="77777777" w:rsidR="006C7785" w:rsidRPr="00340B0D" w:rsidRDefault="006C7785" w:rsidP="00380FCD">
            <w:pPr>
              <w:rPr>
                <w:rFonts w:cs="Arial"/>
                <w:sz w:val="18"/>
                <w:szCs w:val="18"/>
              </w:rPr>
            </w:pPr>
          </w:p>
        </w:tc>
        <w:tc>
          <w:tcPr>
            <w:tcW w:w="764" w:type="dxa"/>
            <w:tcBorders>
              <w:top w:val="single" w:sz="4" w:space="0" w:color="auto"/>
              <w:bottom w:val="single" w:sz="4" w:space="0" w:color="auto"/>
              <w:right w:val="single" w:sz="12" w:space="0" w:color="auto"/>
            </w:tcBorders>
            <w:vAlign w:val="center"/>
          </w:tcPr>
          <w:p w14:paraId="40F8657D" w14:textId="77777777" w:rsidR="006C7785" w:rsidRPr="00340B0D" w:rsidRDefault="006C7785" w:rsidP="00380FCD">
            <w:pPr>
              <w:rPr>
                <w:rFonts w:cs="Arial"/>
                <w:sz w:val="18"/>
                <w:szCs w:val="18"/>
              </w:rPr>
            </w:pPr>
          </w:p>
        </w:tc>
      </w:tr>
      <w:tr w:rsidR="006C7785" w:rsidRPr="00340B0D" w14:paraId="1C6ADE3A" w14:textId="77777777" w:rsidTr="00380FCD">
        <w:tc>
          <w:tcPr>
            <w:tcW w:w="4835" w:type="dxa"/>
            <w:gridSpan w:val="4"/>
            <w:tcBorders>
              <w:top w:val="single" w:sz="4" w:space="0" w:color="auto"/>
              <w:left w:val="single" w:sz="12" w:space="0" w:color="auto"/>
              <w:bottom w:val="single" w:sz="4" w:space="0" w:color="auto"/>
            </w:tcBorders>
          </w:tcPr>
          <w:p w14:paraId="6665757F" w14:textId="77777777" w:rsidR="006C7785" w:rsidRPr="00340B0D" w:rsidRDefault="006C7785" w:rsidP="00380FCD">
            <w:pPr>
              <w:pStyle w:val="Default"/>
              <w:ind w:left="720"/>
              <w:rPr>
                <w:sz w:val="18"/>
                <w:szCs w:val="18"/>
              </w:rPr>
            </w:pPr>
            <w:r w:rsidRPr="00340B0D">
              <w:rPr>
                <w:sz w:val="18"/>
                <w:szCs w:val="18"/>
              </w:rPr>
              <w:t>Chart (Standard)</w:t>
            </w:r>
          </w:p>
        </w:tc>
        <w:tc>
          <w:tcPr>
            <w:tcW w:w="569" w:type="dxa"/>
            <w:gridSpan w:val="2"/>
            <w:tcBorders>
              <w:top w:val="single" w:sz="4" w:space="0" w:color="auto"/>
              <w:bottom w:val="single" w:sz="4" w:space="0" w:color="auto"/>
              <w:right w:val="double" w:sz="4" w:space="0" w:color="auto"/>
            </w:tcBorders>
          </w:tcPr>
          <w:p w14:paraId="5D5981EB"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4DDA0D14" w14:textId="77777777" w:rsidR="006C7785" w:rsidRPr="00340B0D" w:rsidRDefault="006C7785" w:rsidP="00380FCD">
            <w:pPr>
              <w:rPr>
                <w:rFonts w:cs="Arial"/>
                <w:sz w:val="18"/>
                <w:szCs w:val="18"/>
              </w:rPr>
            </w:pPr>
          </w:p>
        </w:tc>
        <w:tc>
          <w:tcPr>
            <w:tcW w:w="764" w:type="dxa"/>
            <w:tcBorders>
              <w:top w:val="single" w:sz="4" w:space="0" w:color="auto"/>
              <w:bottom w:val="single" w:sz="4" w:space="0" w:color="auto"/>
              <w:right w:val="single" w:sz="12" w:space="0" w:color="auto"/>
            </w:tcBorders>
            <w:vAlign w:val="center"/>
          </w:tcPr>
          <w:p w14:paraId="4134AA02" w14:textId="77777777" w:rsidR="006C7785" w:rsidRPr="00340B0D" w:rsidRDefault="006C7785" w:rsidP="00380FCD">
            <w:pPr>
              <w:rPr>
                <w:rFonts w:cs="Arial"/>
                <w:sz w:val="18"/>
                <w:szCs w:val="18"/>
              </w:rPr>
            </w:pPr>
          </w:p>
        </w:tc>
      </w:tr>
      <w:tr w:rsidR="006C7785" w:rsidRPr="00340B0D" w14:paraId="0B936DE6" w14:textId="77777777" w:rsidTr="00380FCD">
        <w:tc>
          <w:tcPr>
            <w:tcW w:w="4835" w:type="dxa"/>
            <w:gridSpan w:val="4"/>
            <w:tcBorders>
              <w:top w:val="single" w:sz="4" w:space="0" w:color="auto"/>
              <w:left w:val="single" w:sz="12" w:space="0" w:color="auto"/>
              <w:bottom w:val="single" w:sz="4" w:space="0" w:color="auto"/>
            </w:tcBorders>
          </w:tcPr>
          <w:p w14:paraId="4ADC2632" w14:textId="77777777" w:rsidR="006C7785" w:rsidRPr="00340B0D" w:rsidRDefault="006C7785" w:rsidP="00380FCD">
            <w:pPr>
              <w:pStyle w:val="Default"/>
              <w:ind w:left="720"/>
              <w:rPr>
                <w:sz w:val="18"/>
                <w:szCs w:val="18"/>
              </w:rPr>
            </w:pPr>
            <w:r w:rsidRPr="00340B0D">
              <w:rPr>
                <w:sz w:val="18"/>
                <w:szCs w:val="18"/>
              </w:rPr>
              <w:t>Alert Highlights (Standard)</w:t>
            </w:r>
          </w:p>
        </w:tc>
        <w:tc>
          <w:tcPr>
            <w:tcW w:w="569" w:type="dxa"/>
            <w:gridSpan w:val="2"/>
            <w:tcBorders>
              <w:top w:val="single" w:sz="4" w:space="0" w:color="auto"/>
              <w:bottom w:val="single" w:sz="4" w:space="0" w:color="auto"/>
              <w:right w:val="double" w:sz="4" w:space="0" w:color="auto"/>
            </w:tcBorders>
          </w:tcPr>
          <w:p w14:paraId="7AB21ECF"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1E54D274" w14:textId="77777777" w:rsidR="006C7785" w:rsidRPr="00340B0D" w:rsidRDefault="006C7785" w:rsidP="00380FCD">
            <w:pPr>
              <w:rPr>
                <w:rFonts w:cs="Arial"/>
                <w:sz w:val="18"/>
                <w:szCs w:val="18"/>
              </w:rPr>
            </w:pPr>
          </w:p>
        </w:tc>
        <w:tc>
          <w:tcPr>
            <w:tcW w:w="764" w:type="dxa"/>
            <w:tcBorders>
              <w:top w:val="single" w:sz="4" w:space="0" w:color="auto"/>
              <w:bottom w:val="single" w:sz="4" w:space="0" w:color="auto"/>
              <w:right w:val="single" w:sz="12" w:space="0" w:color="auto"/>
            </w:tcBorders>
            <w:vAlign w:val="center"/>
          </w:tcPr>
          <w:p w14:paraId="371A6B4E" w14:textId="77777777" w:rsidR="006C7785" w:rsidRPr="00340B0D" w:rsidRDefault="006C7785" w:rsidP="00380FCD">
            <w:pPr>
              <w:rPr>
                <w:rFonts w:cs="Arial"/>
                <w:sz w:val="18"/>
                <w:szCs w:val="18"/>
              </w:rPr>
            </w:pPr>
          </w:p>
        </w:tc>
      </w:tr>
      <w:tr w:rsidR="006C7785" w:rsidRPr="00340B0D" w14:paraId="3E1F6951" w14:textId="77777777" w:rsidTr="00380FCD">
        <w:tc>
          <w:tcPr>
            <w:tcW w:w="9546"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31EBCCE0"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0EDB1F20" w14:textId="77777777" w:rsidTr="00380FCD">
        <w:tc>
          <w:tcPr>
            <w:tcW w:w="4835" w:type="dxa"/>
            <w:gridSpan w:val="4"/>
            <w:tcBorders>
              <w:top w:val="single" w:sz="4" w:space="0" w:color="auto"/>
              <w:left w:val="single" w:sz="12" w:space="0" w:color="auto"/>
              <w:bottom w:val="single" w:sz="4" w:space="0" w:color="auto"/>
            </w:tcBorders>
          </w:tcPr>
          <w:p w14:paraId="56182E41" w14:textId="77777777" w:rsidR="006C7785" w:rsidRPr="00340B0D" w:rsidRDefault="006C7785" w:rsidP="00380FCD">
            <w:pPr>
              <w:pStyle w:val="Default"/>
              <w:ind w:left="720"/>
              <w:rPr>
                <w:sz w:val="18"/>
                <w:szCs w:val="18"/>
              </w:rPr>
            </w:pPr>
          </w:p>
        </w:tc>
        <w:tc>
          <w:tcPr>
            <w:tcW w:w="569" w:type="dxa"/>
            <w:gridSpan w:val="2"/>
            <w:tcBorders>
              <w:top w:val="single" w:sz="4" w:space="0" w:color="auto"/>
              <w:bottom w:val="single" w:sz="4" w:space="0" w:color="auto"/>
              <w:right w:val="double" w:sz="4" w:space="0" w:color="auto"/>
            </w:tcBorders>
          </w:tcPr>
          <w:p w14:paraId="78B347AE"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10D1D6C6" w14:textId="77777777" w:rsidR="006C7785" w:rsidRPr="00340B0D" w:rsidRDefault="006C7785" w:rsidP="00380FCD">
            <w:pPr>
              <w:rPr>
                <w:rFonts w:cs="Arial"/>
                <w:sz w:val="18"/>
                <w:szCs w:val="18"/>
              </w:rPr>
            </w:pPr>
          </w:p>
        </w:tc>
        <w:tc>
          <w:tcPr>
            <w:tcW w:w="764" w:type="dxa"/>
            <w:tcBorders>
              <w:top w:val="single" w:sz="4" w:space="0" w:color="auto"/>
              <w:bottom w:val="single" w:sz="4" w:space="0" w:color="auto"/>
              <w:right w:val="single" w:sz="12" w:space="0" w:color="auto"/>
            </w:tcBorders>
            <w:vAlign w:val="center"/>
          </w:tcPr>
          <w:p w14:paraId="5D292772" w14:textId="77777777" w:rsidR="006C7785" w:rsidRPr="00340B0D" w:rsidRDefault="006C7785" w:rsidP="00380FCD">
            <w:pPr>
              <w:rPr>
                <w:rFonts w:cs="Arial"/>
                <w:sz w:val="18"/>
                <w:szCs w:val="18"/>
              </w:rPr>
            </w:pPr>
          </w:p>
        </w:tc>
      </w:tr>
      <w:tr w:rsidR="006C7785" w:rsidRPr="00340B0D" w14:paraId="409FFC19" w14:textId="77777777" w:rsidTr="00380FCD">
        <w:tc>
          <w:tcPr>
            <w:tcW w:w="4835" w:type="dxa"/>
            <w:gridSpan w:val="4"/>
            <w:tcBorders>
              <w:top w:val="single" w:sz="4" w:space="0" w:color="auto"/>
              <w:left w:val="single" w:sz="12" w:space="0" w:color="auto"/>
              <w:bottom w:val="single" w:sz="4" w:space="0" w:color="auto"/>
            </w:tcBorders>
          </w:tcPr>
          <w:p w14:paraId="0745D8E2" w14:textId="77777777" w:rsidR="006C7785" w:rsidRPr="00340B0D" w:rsidRDefault="006C7785" w:rsidP="00380FCD">
            <w:pPr>
              <w:pStyle w:val="Default"/>
              <w:ind w:left="720"/>
              <w:rPr>
                <w:sz w:val="18"/>
                <w:szCs w:val="18"/>
              </w:rPr>
            </w:pPr>
          </w:p>
        </w:tc>
        <w:tc>
          <w:tcPr>
            <w:tcW w:w="569" w:type="dxa"/>
            <w:gridSpan w:val="2"/>
            <w:tcBorders>
              <w:top w:val="single" w:sz="4" w:space="0" w:color="auto"/>
              <w:bottom w:val="single" w:sz="4" w:space="0" w:color="auto"/>
              <w:right w:val="double" w:sz="4" w:space="0" w:color="auto"/>
            </w:tcBorders>
          </w:tcPr>
          <w:p w14:paraId="1D9E09CE"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52EAE40C" w14:textId="77777777" w:rsidR="006C7785" w:rsidRPr="00340B0D" w:rsidRDefault="006C7785" w:rsidP="00380FCD">
            <w:pPr>
              <w:rPr>
                <w:rFonts w:cs="Arial"/>
                <w:sz w:val="18"/>
                <w:szCs w:val="18"/>
              </w:rPr>
            </w:pPr>
          </w:p>
        </w:tc>
        <w:tc>
          <w:tcPr>
            <w:tcW w:w="764" w:type="dxa"/>
            <w:tcBorders>
              <w:top w:val="single" w:sz="4" w:space="0" w:color="auto"/>
              <w:bottom w:val="single" w:sz="4" w:space="0" w:color="auto"/>
              <w:right w:val="single" w:sz="12" w:space="0" w:color="auto"/>
            </w:tcBorders>
            <w:vAlign w:val="center"/>
          </w:tcPr>
          <w:p w14:paraId="183B93C0" w14:textId="77777777" w:rsidR="006C7785" w:rsidRPr="00340B0D" w:rsidRDefault="006C7785" w:rsidP="00380FCD">
            <w:pPr>
              <w:rPr>
                <w:rFonts w:cs="Arial"/>
                <w:sz w:val="18"/>
                <w:szCs w:val="18"/>
              </w:rPr>
            </w:pPr>
          </w:p>
        </w:tc>
      </w:tr>
      <w:tr w:rsidR="006C7785" w:rsidRPr="00340B0D" w14:paraId="477E4BBD" w14:textId="77777777" w:rsidTr="00380FCD">
        <w:tc>
          <w:tcPr>
            <w:tcW w:w="9546"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49732A2"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71E84784" w14:textId="77777777" w:rsidTr="00380FCD">
        <w:tc>
          <w:tcPr>
            <w:tcW w:w="9546" w:type="dxa"/>
            <w:gridSpan w:val="11"/>
            <w:tcBorders>
              <w:top w:val="single" w:sz="4" w:space="0" w:color="auto"/>
              <w:left w:val="single" w:sz="12" w:space="0" w:color="auto"/>
              <w:bottom w:val="single" w:sz="4" w:space="0" w:color="auto"/>
              <w:right w:val="single" w:sz="12" w:space="0" w:color="auto"/>
            </w:tcBorders>
          </w:tcPr>
          <w:p w14:paraId="532C7829" w14:textId="77777777" w:rsidR="006C7785" w:rsidRPr="00340B0D" w:rsidRDefault="006C7785" w:rsidP="00380FCD">
            <w:pPr>
              <w:rPr>
                <w:rFonts w:cs="Arial"/>
                <w:sz w:val="18"/>
                <w:szCs w:val="18"/>
              </w:rPr>
            </w:pPr>
          </w:p>
          <w:p w14:paraId="6C0AA950" w14:textId="77777777" w:rsidR="006C7785" w:rsidRPr="006E1F23" w:rsidRDefault="006C7785" w:rsidP="00380FCD">
            <w:pPr>
              <w:rPr>
                <w:rFonts w:cs="Arial"/>
                <w:i/>
              </w:rPr>
            </w:pPr>
            <w:r w:rsidRPr="006E1F23">
              <w:rPr>
                <w:rFonts w:cs="Arial"/>
                <w:i/>
              </w:rPr>
              <w:t xml:space="preserve">Load the exchange set </w:t>
            </w:r>
            <w:proofErr w:type="spellStart"/>
            <w:r w:rsidRPr="006E1F23">
              <w:rPr>
                <w:rFonts w:cs="Arial"/>
                <w:b/>
                <w:bCs/>
                <w:i/>
              </w:rPr>
              <w:t>DisplayStandard</w:t>
            </w:r>
            <w:proofErr w:type="spellEnd"/>
            <w:r w:rsidRPr="006E1F23">
              <w:rPr>
                <w:rFonts w:cs="Arial"/>
                <w:i/>
              </w:rPr>
              <w:t xml:space="preserve"> (10100AA_STNDR.000) with the </w:t>
            </w:r>
            <w:r>
              <w:rPr>
                <w:rFonts w:cs="Arial"/>
                <w:i/>
              </w:rPr>
              <w:t xml:space="preserve">following </w:t>
            </w:r>
            <w:r w:rsidRPr="006E1F23">
              <w:rPr>
                <w:rFonts w:cs="Arial"/>
                <w:i/>
              </w:rPr>
              <w:t>settings provided.</w:t>
            </w:r>
          </w:p>
          <w:p w14:paraId="700E5BE5" w14:textId="77777777" w:rsidR="006C7785" w:rsidRPr="00340B0D" w:rsidRDefault="006C7785" w:rsidP="00380FCD">
            <w:pPr>
              <w:rPr>
                <w:rFonts w:cs="Arial"/>
                <w:sz w:val="18"/>
                <w:szCs w:val="18"/>
              </w:rPr>
            </w:pPr>
          </w:p>
        </w:tc>
      </w:tr>
      <w:tr w:rsidR="006C7785" w:rsidRPr="00340B0D" w14:paraId="357F596C" w14:textId="77777777" w:rsidTr="00380FCD">
        <w:tc>
          <w:tcPr>
            <w:tcW w:w="9546"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70C7F5F"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2DF1EF9D" w14:textId="77777777" w:rsidTr="00380FCD">
        <w:tc>
          <w:tcPr>
            <w:tcW w:w="9546" w:type="dxa"/>
            <w:gridSpan w:val="11"/>
            <w:tcBorders>
              <w:top w:val="single" w:sz="4" w:space="0" w:color="auto"/>
              <w:left w:val="single" w:sz="12" w:space="0" w:color="auto"/>
              <w:bottom w:val="single" w:sz="12" w:space="0" w:color="auto"/>
              <w:right w:val="single" w:sz="12" w:space="0" w:color="auto"/>
            </w:tcBorders>
            <w:shd w:val="clear" w:color="auto" w:fill="FFFFFF" w:themeFill="background1"/>
          </w:tcPr>
          <w:p w14:paraId="71964C17" w14:textId="77777777" w:rsidR="006C7785" w:rsidRPr="00340B0D" w:rsidRDefault="006C7785" w:rsidP="00380FCD">
            <w:pPr>
              <w:rPr>
                <w:rFonts w:cs="Arial"/>
                <w:b/>
                <w:bCs/>
                <w:sz w:val="18"/>
                <w:szCs w:val="18"/>
              </w:rPr>
            </w:pPr>
            <w:r w:rsidRPr="00D46A01">
              <w:rPr>
                <w:rFonts w:cs="Arial"/>
                <w:i/>
              </w:rPr>
              <w:t>Switch on Standard Display.</w:t>
            </w:r>
            <w:r w:rsidRPr="00FB0F57">
              <w:rPr>
                <w:rFonts w:cs="Arial"/>
                <w:i/>
              </w:rPr>
              <w:t xml:space="preserve"> Check ENC symbols shown in ECDIS against graphical plot</w:t>
            </w:r>
          </w:p>
        </w:tc>
      </w:tr>
      <w:tr w:rsidR="006C7785" w:rsidRPr="00340B0D" w14:paraId="5DBF790C" w14:textId="77777777" w:rsidTr="00380FCD">
        <w:tc>
          <w:tcPr>
            <w:tcW w:w="9546"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5822B2F"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608601E7" w14:textId="77777777" w:rsidTr="00380FCD">
        <w:tc>
          <w:tcPr>
            <w:tcW w:w="9546" w:type="dxa"/>
            <w:gridSpan w:val="11"/>
            <w:tcBorders>
              <w:top w:val="single" w:sz="4" w:space="0" w:color="auto"/>
              <w:left w:val="single" w:sz="12" w:space="0" w:color="auto"/>
              <w:bottom w:val="single" w:sz="12" w:space="0" w:color="auto"/>
              <w:right w:val="single" w:sz="12" w:space="0" w:color="auto"/>
            </w:tcBorders>
            <w:vAlign w:val="center"/>
          </w:tcPr>
          <w:p w14:paraId="1593AC6F" w14:textId="77777777" w:rsidR="006C7785" w:rsidRPr="00D46A01" w:rsidRDefault="006C7785" w:rsidP="006C7785">
            <w:pPr>
              <w:pStyle w:val="ListParagraph"/>
              <w:widowControl/>
              <w:numPr>
                <w:ilvl w:val="0"/>
                <w:numId w:val="70"/>
              </w:numPr>
              <w:spacing w:line="240" w:lineRule="auto"/>
              <w:jc w:val="left"/>
              <w:rPr>
                <w:rFonts w:cs="Arial"/>
                <w:i/>
              </w:rPr>
            </w:pPr>
            <w:r w:rsidRPr="00D46A01">
              <w:rPr>
                <w:rFonts w:cs="Arial"/>
                <w:i/>
              </w:rPr>
              <w:t>Confirm that depth and land areas from Display Base are shown</w:t>
            </w:r>
          </w:p>
          <w:p w14:paraId="5D4AE774" w14:textId="77777777" w:rsidR="006C7785" w:rsidRPr="00D46A01" w:rsidRDefault="006C7785" w:rsidP="006C7785">
            <w:pPr>
              <w:pStyle w:val="ListParagraph"/>
              <w:widowControl/>
              <w:numPr>
                <w:ilvl w:val="0"/>
                <w:numId w:val="70"/>
              </w:numPr>
              <w:spacing w:line="240" w:lineRule="auto"/>
              <w:jc w:val="left"/>
              <w:rPr>
                <w:rFonts w:cs="Arial"/>
                <w:i/>
              </w:rPr>
            </w:pPr>
            <w:r w:rsidRPr="00D46A01">
              <w:rPr>
                <w:rFonts w:cs="Arial"/>
                <w:i/>
              </w:rPr>
              <w:t>The ENC in the ECDIS should be shown as in the picture below (scale 1:</w:t>
            </w:r>
            <w:r>
              <w:rPr>
                <w:rFonts w:cs="Arial"/>
                <w:i/>
              </w:rPr>
              <w:t>70,</w:t>
            </w:r>
            <w:r w:rsidRPr="00D46A01">
              <w:rPr>
                <w:rFonts w:cs="Arial"/>
                <w:i/>
              </w:rPr>
              <w:t>000).</w:t>
            </w:r>
          </w:p>
          <w:p w14:paraId="1D9E31C6" w14:textId="77777777" w:rsidR="006C7785" w:rsidRDefault="006C7785" w:rsidP="00380FCD">
            <w:pPr>
              <w:rPr>
                <w:rFonts w:cs="Arial"/>
                <w:sz w:val="18"/>
                <w:szCs w:val="18"/>
              </w:rPr>
            </w:pPr>
          </w:p>
          <w:p w14:paraId="58E82A3B" w14:textId="77777777" w:rsidR="006C7785" w:rsidRDefault="006C7785" w:rsidP="00380FCD">
            <w:pPr>
              <w:rPr>
                <w:rFonts w:cs="Arial"/>
                <w:sz w:val="18"/>
                <w:szCs w:val="18"/>
              </w:rPr>
            </w:pPr>
            <w:r w:rsidRPr="000A2F6B">
              <w:rPr>
                <w:noProof/>
                <w:lang w:val="en-IN" w:eastAsia="en-IN"/>
                <w14:ligatures w14:val="standardContextual"/>
              </w:rPr>
              <w:lastRenderedPageBreak/>
              <w:drawing>
                <wp:inline distT="0" distB="0" distL="0" distR="0" wp14:anchorId="78A33257" wp14:editId="226FE008">
                  <wp:extent cx="5206365" cy="5212715"/>
                  <wp:effectExtent l="0" t="0" r="0" b="6985"/>
                  <wp:docPr id="11" name="Picture 1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game&#10;&#10;Description automatically generated"/>
                          <pic:cNvPicPr/>
                        </pic:nvPicPr>
                        <pic:blipFill>
                          <a:blip r:embed="rId44"/>
                          <a:stretch>
                            <a:fillRect/>
                          </a:stretch>
                        </pic:blipFill>
                        <pic:spPr>
                          <a:xfrm>
                            <a:off x="0" y="0"/>
                            <a:ext cx="5206365" cy="5212715"/>
                          </a:xfrm>
                          <a:prstGeom prst="rect">
                            <a:avLst/>
                          </a:prstGeom>
                        </pic:spPr>
                      </pic:pic>
                    </a:graphicData>
                  </a:graphic>
                </wp:inline>
              </w:drawing>
            </w:r>
          </w:p>
          <w:p w14:paraId="5DA90734" w14:textId="77777777" w:rsidR="006C7785" w:rsidRDefault="006C7785" w:rsidP="00380FCD">
            <w:pPr>
              <w:rPr>
                <w:rFonts w:cs="Arial"/>
                <w:sz w:val="18"/>
                <w:szCs w:val="18"/>
              </w:rPr>
            </w:pPr>
          </w:p>
          <w:p w14:paraId="388633B4" w14:textId="77777777" w:rsidR="006C7785" w:rsidRDefault="006C7785" w:rsidP="00380FCD">
            <w:pPr>
              <w:jc w:val="center"/>
              <w:rPr>
                <w:rFonts w:cs="Arial"/>
                <w:sz w:val="18"/>
                <w:szCs w:val="18"/>
              </w:rPr>
            </w:pPr>
          </w:p>
          <w:p w14:paraId="0F7A43C1" w14:textId="77777777" w:rsidR="006C7785" w:rsidRPr="00340B0D" w:rsidRDefault="006C7785" w:rsidP="00380FCD">
            <w:pPr>
              <w:rPr>
                <w:rFonts w:cs="Arial"/>
                <w:sz w:val="18"/>
                <w:szCs w:val="18"/>
              </w:rPr>
            </w:pPr>
          </w:p>
        </w:tc>
      </w:tr>
    </w:tbl>
    <w:p w14:paraId="1003DD01" w14:textId="77777777" w:rsidR="006C7785" w:rsidRDefault="006C7785" w:rsidP="006C7785">
      <w:bookmarkStart w:id="2605" w:name="_Hlk157782526"/>
      <w:bookmarkStart w:id="2606" w:name="_Hlk157782632"/>
      <w:r>
        <w:lastRenderedPageBreak/>
        <w:br w:type="page"/>
      </w:r>
    </w:p>
    <w:tbl>
      <w:tblPr>
        <w:tblStyle w:val="TableGrid"/>
        <w:tblW w:w="9546" w:type="dxa"/>
        <w:tblInd w:w="-15" w:type="dxa"/>
        <w:tblLook w:val="04A0" w:firstRow="1" w:lastRow="0" w:firstColumn="1" w:lastColumn="0" w:noHBand="0" w:noVBand="1"/>
      </w:tblPr>
      <w:tblGrid>
        <w:gridCol w:w="9546"/>
      </w:tblGrid>
      <w:tr w:rsidR="006C7785" w:rsidRPr="00340B0D" w14:paraId="25E9532B" w14:textId="77777777" w:rsidTr="00380FCD">
        <w:tc>
          <w:tcPr>
            <w:tcW w:w="954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F4219EB" w14:textId="77777777" w:rsidR="006C7785" w:rsidRPr="00340B0D" w:rsidRDefault="006C7785" w:rsidP="00380FCD">
            <w:pPr>
              <w:jc w:val="center"/>
              <w:rPr>
                <w:rFonts w:cs="Arial"/>
                <w:b/>
                <w:bCs/>
                <w:sz w:val="18"/>
                <w:szCs w:val="18"/>
              </w:rPr>
            </w:pPr>
            <w:r w:rsidRPr="00340B0D">
              <w:rPr>
                <w:rFonts w:cs="Arial"/>
                <w:b/>
                <w:bCs/>
                <w:sz w:val="18"/>
                <w:szCs w:val="18"/>
              </w:rPr>
              <w:lastRenderedPageBreak/>
              <w:t>Action</w:t>
            </w:r>
          </w:p>
        </w:tc>
      </w:tr>
      <w:bookmarkEnd w:id="2605"/>
      <w:tr w:rsidR="006C7785" w:rsidRPr="00340B0D" w14:paraId="406E798B" w14:textId="77777777" w:rsidTr="00380FCD">
        <w:tc>
          <w:tcPr>
            <w:tcW w:w="9546" w:type="dxa"/>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032869C6" w14:textId="77777777" w:rsidR="006C7785" w:rsidRPr="00B9592C" w:rsidRDefault="006C7785" w:rsidP="00380FCD">
            <w:pPr>
              <w:rPr>
                <w:rFonts w:cs="Arial"/>
                <w:b/>
                <w:bCs/>
              </w:rPr>
            </w:pPr>
            <w:r w:rsidRPr="00B9592C">
              <w:rPr>
                <w:rFonts w:cs="Arial"/>
                <w:i/>
              </w:rPr>
              <w:t>Select all Text groups. Check ENC symbols shown in ECDIS against graphical plot.</w:t>
            </w:r>
          </w:p>
        </w:tc>
      </w:tr>
      <w:tr w:rsidR="006C7785" w:rsidRPr="00340B0D" w14:paraId="60116763" w14:textId="77777777" w:rsidTr="00380FCD">
        <w:tc>
          <w:tcPr>
            <w:tcW w:w="954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9398E35" w14:textId="77777777" w:rsidR="006C7785" w:rsidRPr="00340B0D" w:rsidRDefault="006C7785" w:rsidP="00380FCD">
            <w:pPr>
              <w:jc w:val="center"/>
              <w:rPr>
                <w:rFonts w:cs="Arial"/>
                <w:b/>
                <w:bCs/>
                <w:sz w:val="18"/>
                <w:szCs w:val="18"/>
              </w:rPr>
            </w:pPr>
            <w:r>
              <w:rPr>
                <w:rFonts w:cs="Arial"/>
                <w:b/>
                <w:bCs/>
                <w:sz w:val="18"/>
                <w:szCs w:val="18"/>
              </w:rPr>
              <w:t xml:space="preserve">Results </w:t>
            </w:r>
          </w:p>
        </w:tc>
      </w:tr>
      <w:bookmarkEnd w:id="2606"/>
      <w:tr w:rsidR="006C7785" w:rsidRPr="00340B0D" w14:paraId="2AB87B8A" w14:textId="77777777" w:rsidTr="00380FCD">
        <w:tc>
          <w:tcPr>
            <w:tcW w:w="9546" w:type="dxa"/>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6B81C88" w14:textId="77777777" w:rsidR="006C7785" w:rsidRPr="00B9592C" w:rsidRDefault="006C7785" w:rsidP="00380FCD">
            <w:pPr>
              <w:rPr>
                <w:rFonts w:cs="Arial"/>
                <w:i/>
              </w:rPr>
            </w:pPr>
            <w:r w:rsidRPr="00B9592C">
              <w:rPr>
                <w:rFonts w:cs="Arial"/>
                <w:i/>
              </w:rPr>
              <w:t>The ENC in the ECDIS should be shown as in the picture below.</w:t>
            </w:r>
          </w:p>
          <w:p w14:paraId="302B3F89" w14:textId="77777777" w:rsidR="006C7785" w:rsidRPr="00B9592C" w:rsidRDefault="006C7785" w:rsidP="00380FCD">
            <w:pPr>
              <w:jc w:val="center"/>
              <w:rPr>
                <w:rFonts w:cs="Arial"/>
                <w:b/>
                <w:bCs/>
              </w:rPr>
            </w:pPr>
            <w:r w:rsidRPr="000A2F6B">
              <w:rPr>
                <w:rFonts w:cs="Arial"/>
                <w:noProof/>
                <w:lang w:val="en-IN" w:eastAsia="en-IN"/>
                <w14:ligatures w14:val="standardContextual"/>
              </w:rPr>
              <w:drawing>
                <wp:inline distT="0" distB="0" distL="0" distR="0" wp14:anchorId="52E97F2F" wp14:editId="38F25080">
                  <wp:extent cx="5206365" cy="5200015"/>
                  <wp:effectExtent l="0" t="0" r="0" b="635"/>
                  <wp:docPr id="13" name="Picture 13"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 game&#10;&#10;Description automatically generated"/>
                          <pic:cNvPicPr/>
                        </pic:nvPicPr>
                        <pic:blipFill>
                          <a:blip r:embed="rId45"/>
                          <a:stretch>
                            <a:fillRect/>
                          </a:stretch>
                        </pic:blipFill>
                        <pic:spPr>
                          <a:xfrm>
                            <a:off x="0" y="0"/>
                            <a:ext cx="5206365" cy="5200015"/>
                          </a:xfrm>
                          <a:prstGeom prst="rect">
                            <a:avLst/>
                          </a:prstGeom>
                        </pic:spPr>
                      </pic:pic>
                    </a:graphicData>
                  </a:graphic>
                </wp:inline>
              </w:drawing>
            </w:r>
          </w:p>
          <w:p w14:paraId="0631321B" w14:textId="77777777" w:rsidR="006C7785" w:rsidRPr="00B9592C" w:rsidRDefault="006C7785" w:rsidP="00380FCD">
            <w:pPr>
              <w:jc w:val="center"/>
              <w:rPr>
                <w:rFonts w:cs="Arial"/>
                <w:b/>
                <w:bCs/>
              </w:rPr>
            </w:pPr>
          </w:p>
          <w:p w14:paraId="285BE64A" w14:textId="77777777" w:rsidR="006C7785" w:rsidRPr="00B9592C" w:rsidRDefault="006C7785" w:rsidP="00380FCD">
            <w:pPr>
              <w:jc w:val="center"/>
              <w:rPr>
                <w:rFonts w:cs="Arial"/>
                <w:b/>
                <w:bCs/>
              </w:rPr>
            </w:pPr>
            <w:r w:rsidRPr="00B9592C">
              <w:rPr>
                <w:rFonts w:cs="Arial"/>
                <w:noProof/>
                <w:lang w:val="en-IN" w:eastAsia="en-IN"/>
              </w:rPr>
              <w:drawing>
                <wp:inline distT="0" distB="0" distL="0" distR="0" wp14:anchorId="242DF89A" wp14:editId="4306FDD1">
                  <wp:extent cx="5731514" cy="2358393"/>
                  <wp:effectExtent l="0" t="0" r="2536" b="3807"/>
                  <wp:docPr id="9" name="Picture 9" descr="A blue background with arrows and squares&#10;&#10;Description automatically generated"/>
                  <wp:cNvGraphicFramePr/>
                  <a:graphic xmlns:a="http://schemas.openxmlformats.org/drawingml/2006/main">
                    <a:graphicData uri="http://schemas.openxmlformats.org/drawingml/2006/picture">
                      <pic:pic xmlns:pic="http://schemas.openxmlformats.org/drawingml/2006/picture">
                        <pic:nvPicPr>
                          <pic:cNvPr id="9" name="Picture 9" descr="A blue background with arrows and squares&#10;&#10;Description automatically generated"/>
                          <pic:cNvPicPr/>
                        </pic:nvPicPr>
                        <pic:blipFill>
                          <a:blip r:embed="rId46"/>
                          <a:stretch>
                            <a:fillRect/>
                          </a:stretch>
                        </pic:blipFill>
                        <pic:spPr>
                          <a:xfrm>
                            <a:off x="0" y="0"/>
                            <a:ext cx="5731514" cy="2358393"/>
                          </a:xfrm>
                          <a:prstGeom prst="rect">
                            <a:avLst/>
                          </a:prstGeom>
                          <a:noFill/>
                          <a:ln>
                            <a:noFill/>
                            <a:prstDash/>
                          </a:ln>
                        </pic:spPr>
                      </pic:pic>
                    </a:graphicData>
                  </a:graphic>
                </wp:inline>
              </w:drawing>
            </w:r>
          </w:p>
          <w:p w14:paraId="689E6C5D" w14:textId="77777777" w:rsidR="006C7785" w:rsidRPr="00B9592C" w:rsidRDefault="006C7785" w:rsidP="00380FCD">
            <w:pPr>
              <w:jc w:val="center"/>
              <w:rPr>
                <w:rFonts w:cs="Arial"/>
                <w:b/>
                <w:bCs/>
              </w:rPr>
            </w:pPr>
          </w:p>
          <w:p w14:paraId="20B01091" w14:textId="77777777" w:rsidR="006C7785" w:rsidRPr="00B9592C" w:rsidRDefault="006C7785" w:rsidP="00380FCD">
            <w:pPr>
              <w:jc w:val="center"/>
              <w:rPr>
                <w:rFonts w:cs="Arial"/>
                <w:bCs/>
              </w:rPr>
            </w:pPr>
            <w:r w:rsidRPr="00B9592C">
              <w:rPr>
                <w:rFonts w:cs="Arial"/>
                <w:bCs/>
              </w:rPr>
              <w:t>A part of above chart at scale 1:20 000</w:t>
            </w:r>
          </w:p>
          <w:p w14:paraId="1D7849EB" w14:textId="77777777" w:rsidR="006C7785" w:rsidRPr="00B9592C" w:rsidRDefault="006C7785" w:rsidP="00380FCD">
            <w:pPr>
              <w:rPr>
                <w:rFonts w:cs="Arial"/>
                <w:b/>
                <w:bCs/>
              </w:rPr>
            </w:pPr>
          </w:p>
        </w:tc>
      </w:tr>
    </w:tbl>
    <w:p w14:paraId="02681555" w14:textId="77777777" w:rsidR="006C7785" w:rsidRDefault="006C7785" w:rsidP="006C7785">
      <w:r>
        <w:br w:type="page"/>
      </w:r>
    </w:p>
    <w:tbl>
      <w:tblPr>
        <w:tblStyle w:val="TableGrid"/>
        <w:tblW w:w="9546" w:type="dxa"/>
        <w:tblInd w:w="-15" w:type="dxa"/>
        <w:tblLook w:val="04A0" w:firstRow="1" w:lastRow="0" w:firstColumn="1" w:lastColumn="0" w:noHBand="0" w:noVBand="1"/>
      </w:tblPr>
      <w:tblGrid>
        <w:gridCol w:w="9546"/>
      </w:tblGrid>
      <w:tr w:rsidR="006C7785" w:rsidRPr="00340B0D" w14:paraId="2184D279" w14:textId="77777777" w:rsidTr="00380FCD">
        <w:tc>
          <w:tcPr>
            <w:tcW w:w="954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14:paraId="6E071A32" w14:textId="77777777" w:rsidR="006C7785" w:rsidRPr="00340B0D" w:rsidRDefault="006C7785" w:rsidP="00380FCD">
            <w:pPr>
              <w:jc w:val="center"/>
              <w:rPr>
                <w:rFonts w:cs="Arial"/>
                <w:sz w:val="18"/>
                <w:szCs w:val="18"/>
              </w:rPr>
            </w:pPr>
            <w:r>
              <w:rPr>
                <w:rFonts w:cs="Arial"/>
                <w:sz w:val="18"/>
                <w:szCs w:val="18"/>
              </w:rPr>
              <w:lastRenderedPageBreak/>
              <w:t>Action</w:t>
            </w:r>
          </w:p>
        </w:tc>
      </w:tr>
      <w:tr w:rsidR="006C7785" w:rsidRPr="00340B0D" w14:paraId="1C82FA79" w14:textId="77777777" w:rsidTr="00380FCD">
        <w:tc>
          <w:tcPr>
            <w:tcW w:w="9546" w:type="dxa"/>
            <w:tcBorders>
              <w:top w:val="single" w:sz="4" w:space="0" w:color="auto"/>
              <w:left w:val="single" w:sz="12" w:space="0" w:color="auto"/>
              <w:bottom w:val="single" w:sz="12" w:space="0" w:color="auto"/>
              <w:right w:val="single" w:sz="12" w:space="0" w:color="auto"/>
            </w:tcBorders>
            <w:vAlign w:val="center"/>
          </w:tcPr>
          <w:p w14:paraId="7F8B427F" w14:textId="77777777" w:rsidR="006C7785" w:rsidRPr="00B9592C" w:rsidRDefault="006C7785" w:rsidP="00380FCD">
            <w:pPr>
              <w:rPr>
                <w:rFonts w:cs="Arial"/>
              </w:rPr>
            </w:pPr>
            <w:r w:rsidRPr="00B9592C">
              <w:rPr>
                <w:rFonts w:cs="Arial"/>
                <w:i/>
              </w:rPr>
              <w:t xml:space="preserve">Switch </w:t>
            </w:r>
            <w:r>
              <w:rPr>
                <w:rFonts w:cs="Arial"/>
                <w:i/>
              </w:rPr>
              <w:t>on</w:t>
            </w:r>
            <w:r w:rsidRPr="00B9592C">
              <w:rPr>
                <w:rFonts w:cs="Arial"/>
                <w:i/>
              </w:rPr>
              <w:t xml:space="preserve"> Display </w:t>
            </w:r>
            <w:r>
              <w:rPr>
                <w:rFonts w:cs="Arial"/>
                <w:i/>
              </w:rPr>
              <w:t>Base</w:t>
            </w:r>
            <w:r w:rsidRPr="00B9592C">
              <w:rPr>
                <w:rFonts w:cs="Arial"/>
                <w:i/>
              </w:rPr>
              <w:t>. Check ENC symbols shown in ECDIS against graphical plot.</w:t>
            </w:r>
          </w:p>
        </w:tc>
      </w:tr>
      <w:tr w:rsidR="006C7785" w:rsidRPr="00340B0D" w14:paraId="2878EF68" w14:textId="77777777" w:rsidTr="00380FCD">
        <w:tc>
          <w:tcPr>
            <w:tcW w:w="9546" w:type="dxa"/>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7CFC301" w14:textId="77777777" w:rsidR="006C7785" w:rsidRPr="00340B0D" w:rsidRDefault="006C7785" w:rsidP="00380FCD">
            <w:pPr>
              <w:jc w:val="center"/>
              <w:rPr>
                <w:rFonts w:cs="Arial"/>
                <w:b/>
                <w:bCs/>
                <w:sz w:val="18"/>
                <w:szCs w:val="18"/>
              </w:rPr>
            </w:pPr>
            <w:r>
              <w:rPr>
                <w:rFonts w:cs="Arial"/>
                <w:b/>
                <w:bCs/>
                <w:sz w:val="18"/>
                <w:szCs w:val="18"/>
              </w:rPr>
              <w:t xml:space="preserve">Results </w:t>
            </w:r>
          </w:p>
        </w:tc>
      </w:tr>
      <w:tr w:rsidR="006C7785" w:rsidRPr="00340B0D" w14:paraId="65A3CAED" w14:textId="77777777" w:rsidTr="00380FCD">
        <w:tc>
          <w:tcPr>
            <w:tcW w:w="9546" w:type="dxa"/>
            <w:tcBorders>
              <w:top w:val="single" w:sz="4" w:space="0" w:color="auto"/>
              <w:left w:val="single" w:sz="12" w:space="0" w:color="auto"/>
              <w:bottom w:val="single" w:sz="12" w:space="0" w:color="auto"/>
              <w:right w:val="single" w:sz="12" w:space="0" w:color="auto"/>
            </w:tcBorders>
            <w:shd w:val="clear" w:color="auto" w:fill="FFFFFF" w:themeFill="background1"/>
          </w:tcPr>
          <w:p w14:paraId="42852DCA" w14:textId="77777777" w:rsidR="006C7785" w:rsidRDefault="006C7785" w:rsidP="00380FCD">
            <w:pPr>
              <w:rPr>
                <w:rFonts w:cs="Arial"/>
                <w:b/>
                <w:bCs/>
                <w:sz w:val="18"/>
                <w:szCs w:val="18"/>
              </w:rPr>
            </w:pPr>
            <w:r w:rsidRPr="00B9592C">
              <w:rPr>
                <w:rFonts w:cs="Arial"/>
                <w:i/>
              </w:rPr>
              <w:t>The ENC in the ECDIS should be shown as in the picture below</w:t>
            </w:r>
          </w:p>
          <w:p w14:paraId="0A3A8364" w14:textId="77777777" w:rsidR="006C7785" w:rsidRDefault="006C7785" w:rsidP="00380FCD">
            <w:pPr>
              <w:jc w:val="center"/>
              <w:rPr>
                <w:rFonts w:cs="Arial"/>
                <w:b/>
                <w:bCs/>
                <w:sz w:val="18"/>
                <w:szCs w:val="18"/>
              </w:rPr>
            </w:pPr>
            <w:r>
              <w:rPr>
                <w:noProof/>
                <w:lang w:val="en-IN" w:eastAsia="en-IN"/>
              </w:rPr>
              <w:drawing>
                <wp:inline distT="0" distB="0" distL="0" distR="0" wp14:anchorId="29964439" wp14:editId="7E44010E">
                  <wp:extent cx="5731514" cy="4389120"/>
                  <wp:effectExtent l="0" t="0" r="2536" b="0"/>
                  <wp:docPr id="10" name="Picture 9" descr="A blue and brown backgroun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 name="Picture 9" descr="A blue and brown background&#10;&#10;Description automatically generated with medium confidence"/>
                          <pic:cNvPicPr/>
                        </pic:nvPicPr>
                        <pic:blipFill>
                          <a:blip r:embed="rId47"/>
                          <a:stretch>
                            <a:fillRect/>
                          </a:stretch>
                        </pic:blipFill>
                        <pic:spPr>
                          <a:xfrm>
                            <a:off x="0" y="0"/>
                            <a:ext cx="5731514" cy="4389120"/>
                          </a:xfrm>
                          <a:prstGeom prst="rect">
                            <a:avLst/>
                          </a:prstGeom>
                          <a:noFill/>
                          <a:ln>
                            <a:noFill/>
                            <a:prstDash/>
                          </a:ln>
                        </pic:spPr>
                      </pic:pic>
                    </a:graphicData>
                  </a:graphic>
                </wp:inline>
              </w:drawing>
            </w:r>
          </w:p>
          <w:p w14:paraId="01CF411D" w14:textId="77777777" w:rsidR="006C7785" w:rsidRDefault="006C7785" w:rsidP="00380FCD">
            <w:pPr>
              <w:jc w:val="center"/>
              <w:rPr>
                <w:rFonts w:cs="Arial"/>
                <w:b/>
                <w:bCs/>
                <w:sz w:val="18"/>
                <w:szCs w:val="18"/>
              </w:rPr>
            </w:pPr>
          </w:p>
          <w:p w14:paraId="0701A857" w14:textId="77777777" w:rsidR="006C7785" w:rsidRDefault="006C7785" w:rsidP="00380FCD">
            <w:pPr>
              <w:jc w:val="center"/>
              <w:rPr>
                <w:rFonts w:cs="Arial"/>
                <w:b/>
                <w:bCs/>
                <w:sz w:val="18"/>
                <w:szCs w:val="18"/>
              </w:rPr>
            </w:pPr>
          </w:p>
        </w:tc>
      </w:tr>
    </w:tbl>
    <w:p w14:paraId="57ACD535" w14:textId="77777777" w:rsidR="006C7785" w:rsidRPr="00340B0D" w:rsidRDefault="006C7785" w:rsidP="006C7785"/>
    <w:p w14:paraId="1C7C2B1F" w14:textId="77777777" w:rsidR="006C7785" w:rsidRDefault="006C7785" w:rsidP="006C7785">
      <w:r>
        <w:br w:type="page"/>
      </w:r>
    </w:p>
    <w:p w14:paraId="628F0812" w14:textId="77777777" w:rsidR="006C7785" w:rsidRPr="006442FC" w:rsidRDefault="006C7785" w:rsidP="006C7785">
      <w:pPr>
        <w:pStyle w:val="Heading3"/>
      </w:pPr>
      <w:bookmarkStart w:id="2607" w:name="_Toc189647840"/>
      <w:r w:rsidRPr="006442FC">
        <w:lastRenderedPageBreak/>
        <w:t>Other Display category</w:t>
      </w:r>
      <w:bookmarkEnd w:id="2607"/>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6C7785" w:rsidRPr="00340B0D" w14:paraId="20311495" w14:textId="77777777" w:rsidTr="00380FCD">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24358324" w14:textId="77777777" w:rsidR="006C7785" w:rsidRPr="00340B0D" w:rsidRDefault="006C7785" w:rsidP="00380FCD">
            <w:pPr>
              <w:jc w:val="center"/>
              <w:rPr>
                <w:rFonts w:cs="Arial"/>
                <w:b/>
                <w:bCs/>
                <w:sz w:val="18"/>
                <w:szCs w:val="18"/>
              </w:rPr>
            </w:pPr>
            <w:bookmarkStart w:id="2608" w:name="_Hlk188530253"/>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33F4C56F" w14:textId="77777777" w:rsidR="006C7785" w:rsidRPr="00C87169" w:rsidRDefault="006C7785" w:rsidP="00380FCD">
            <w:pPr>
              <w:jc w:val="center"/>
              <w:rPr>
                <w:rFonts w:cs="Arial"/>
                <w:bCs/>
              </w:rPr>
            </w:pPr>
            <w:proofErr w:type="spellStart"/>
            <w:r w:rsidRPr="00C87169">
              <w:rPr>
                <w:rFonts w:cs="Arial"/>
                <w:bCs/>
              </w:rPr>
              <w:t>DisplayOther</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5047067E" w14:textId="77777777" w:rsidR="006C7785" w:rsidRPr="00340B0D" w:rsidRDefault="006C7785" w:rsidP="00380FCD">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07BDF71B" w14:textId="77777777" w:rsidR="001E2DF7" w:rsidRDefault="001E2DF7" w:rsidP="001E2DF7">
            <w:pPr>
              <w:spacing w:line="240" w:lineRule="auto"/>
              <w:rPr>
                <w:rFonts w:ascii="Calibri" w:hAnsi="Calibri" w:cs="Calibri"/>
                <w:color w:val="000000"/>
              </w:rPr>
            </w:pPr>
            <w:r>
              <w:rPr>
                <w:rFonts w:ascii="Calibri" w:hAnsi="Calibri" w:cs="Calibri"/>
                <w:color w:val="000000"/>
              </w:rPr>
              <w:t>S-98 6.1.1</w:t>
            </w:r>
          </w:p>
          <w:p w14:paraId="1DBD6C5A" w14:textId="77777777" w:rsidR="001E2DF7" w:rsidRDefault="001E2DF7" w:rsidP="001E2DF7">
            <w:pPr>
              <w:spacing w:line="240" w:lineRule="auto"/>
              <w:rPr>
                <w:rFonts w:ascii="Calibri" w:hAnsi="Calibri" w:cs="Calibri"/>
                <w:color w:val="000000"/>
              </w:rPr>
            </w:pPr>
            <w:r>
              <w:rPr>
                <w:rFonts w:ascii="Calibri" w:hAnsi="Calibri" w:cs="Calibri"/>
                <w:color w:val="000000"/>
              </w:rPr>
              <w:t>S-100 Part 9</w:t>
            </w:r>
          </w:p>
          <w:p w14:paraId="4FD10170" w14:textId="06F26C40" w:rsidR="006C7785" w:rsidRPr="00340B0D" w:rsidRDefault="001E2DF7" w:rsidP="001E2DF7">
            <w:pPr>
              <w:rPr>
                <w:rFonts w:cs="Arial"/>
                <w:sz w:val="18"/>
                <w:szCs w:val="18"/>
              </w:rPr>
            </w:pPr>
            <w:r>
              <w:rPr>
                <w:rFonts w:ascii="Calibri" w:hAnsi="Calibri" w:cs="Calibri"/>
                <w:color w:val="000000"/>
              </w:rPr>
              <w:t>S-101 Portrayal</w:t>
            </w:r>
          </w:p>
        </w:tc>
      </w:tr>
      <w:tr w:rsidR="006C7785" w:rsidRPr="00340B0D" w14:paraId="1CF71426"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5EF6B61"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0913B330"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4DCCBA37" w14:textId="77777777" w:rsidR="006C7785" w:rsidRPr="009C22F4" w:rsidRDefault="006C7785" w:rsidP="00380FCD">
            <w:pPr>
              <w:rPr>
                <w:rFonts w:cs="Arial"/>
                <w:i/>
              </w:rPr>
            </w:pPr>
          </w:p>
          <w:p w14:paraId="4210A39A" w14:textId="77777777" w:rsidR="006C7785" w:rsidRPr="009C22F4" w:rsidRDefault="006C7785" w:rsidP="00380FCD">
            <w:pPr>
              <w:rPr>
                <w:rFonts w:cs="Arial"/>
                <w:i/>
              </w:rPr>
            </w:pPr>
            <w:r w:rsidRPr="009C22F4">
              <w:rPr>
                <w:rFonts w:cs="Arial"/>
                <w:i/>
              </w:rPr>
              <w:t>The purpose of the test is to verify by observation that ECDIS correctly displays all ENC features included in the IMO Other Display category. The test is performed by loading to ECDIS a test S-101 dataset and checking display against graphical plots.</w:t>
            </w:r>
          </w:p>
          <w:p w14:paraId="136119B3" w14:textId="77777777" w:rsidR="006C7785" w:rsidRPr="009C22F4" w:rsidRDefault="006C7785" w:rsidP="00380FCD">
            <w:pPr>
              <w:rPr>
                <w:rFonts w:cs="Arial"/>
                <w:i/>
              </w:rPr>
            </w:pPr>
          </w:p>
          <w:p w14:paraId="0F2397D6" w14:textId="77777777" w:rsidR="006C7785" w:rsidRPr="009C22F4" w:rsidRDefault="006C7785" w:rsidP="00380FCD">
            <w:pPr>
              <w:rPr>
                <w:rFonts w:cs="Arial"/>
                <w:i/>
              </w:rPr>
            </w:pPr>
            <w:r w:rsidRPr="009C22F4">
              <w:rPr>
                <w:rFonts w:cs="Arial"/>
                <w:i/>
              </w:rPr>
              <w:t>The test ENC dataset 10100AA_OTHER.000 contains depth and land areas from Display Base plus all ENC features belonging to Other Display according to the S-101 portrayal catalogue..</w:t>
            </w:r>
          </w:p>
          <w:p w14:paraId="63849BDF" w14:textId="77777777" w:rsidR="006C7785" w:rsidRPr="009C22F4" w:rsidRDefault="006C7785" w:rsidP="00380FCD">
            <w:pPr>
              <w:rPr>
                <w:rFonts w:cs="Arial"/>
                <w:i/>
              </w:rPr>
            </w:pPr>
            <w:r w:rsidRPr="009C22F4">
              <w:rPr>
                <w:rFonts w:cs="Arial"/>
                <w:i/>
              </w:rPr>
              <w:t>The features belonging to Other Display are to be shown if Other (or All) display is selected in ECDIS HMI and should disappear in the Display Base or Standard Display Categories.</w:t>
            </w:r>
          </w:p>
          <w:p w14:paraId="715C9D84" w14:textId="77777777" w:rsidR="006C7785" w:rsidRPr="009C22F4" w:rsidRDefault="006C7785" w:rsidP="00380FCD">
            <w:pPr>
              <w:rPr>
                <w:rFonts w:cs="Arial"/>
                <w:i/>
              </w:rPr>
            </w:pPr>
          </w:p>
        </w:tc>
      </w:tr>
      <w:tr w:rsidR="006C7785" w:rsidRPr="00340B0D" w14:paraId="1EA3B8E3"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3CDF102" w14:textId="77777777" w:rsidR="006C7785" w:rsidRPr="00340B0D" w:rsidRDefault="006C7785" w:rsidP="00380FCD">
            <w:pPr>
              <w:jc w:val="center"/>
              <w:rPr>
                <w:rFonts w:cs="Arial"/>
                <w:b/>
                <w:bCs/>
                <w:sz w:val="18"/>
                <w:szCs w:val="18"/>
              </w:rPr>
            </w:pPr>
            <w:r w:rsidRPr="00340B0D">
              <w:rPr>
                <w:rFonts w:cs="Arial"/>
                <w:b/>
                <w:bCs/>
                <w:sz w:val="18"/>
                <w:szCs w:val="18"/>
              </w:rPr>
              <w:t>Loaded Data</w:t>
            </w:r>
          </w:p>
        </w:tc>
      </w:tr>
      <w:tr w:rsidR="006C7785" w:rsidRPr="00340B0D" w14:paraId="0A5643D5" w14:textId="77777777" w:rsidTr="00380FCD">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9F8AA2B"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3A4F4F6" w14:textId="77777777" w:rsidR="006C7785" w:rsidRPr="00340B0D" w:rsidRDefault="006C7785" w:rsidP="00380FCD">
            <w:pPr>
              <w:jc w:val="center"/>
              <w:rPr>
                <w:rFonts w:cs="Arial"/>
                <w:b/>
                <w:bCs/>
                <w:sz w:val="18"/>
                <w:szCs w:val="18"/>
              </w:rPr>
            </w:pPr>
          </w:p>
        </w:tc>
      </w:tr>
      <w:tr w:rsidR="006C7785" w:rsidRPr="00340B0D" w14:paraId="24CBAC60" w14:textId="77777777" w:rsidTr="00380FCD">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2A74FA47" w14:textId="77777777" w:rsidR="006C7785" w:rsidRPr="00340B0D" w:rsidRDefault="006C7785" w:rsidP="00380FCD">
            <w:pPr>
              <w:rPr>
                <w:rFonts w:cs="Arial"/>
                <w:sz w:val="18"/>
                <w:szCs w:val="18"/>
              </w:rPr>
            </w:pPr>
            <w:proofErr w:type="spellStart"/>
            <w:r w:rsidRPr="00C87169">
              <w:rPr>
                <w:rFonts w:cs="Arial"/>
                <w:b/>
                <w:bCs/>
                <w:i/>
              </w:rPr>
              <w:t>DisplayOthe</w:t>
            </w:r>
            <w:r>
              <w:rPr>
                <w:b/>
                <w:bCs/>
                <w:i/>
              </w:rPr>
              <w:t>r</w:t>
            </w:r>
            <w:proofErr w:type="spellEnd"/>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64B23C99" w14:textId="77777777" w:rsidR="006C7785" w:rsidRPr="00340B0D" w:rsidRDefault="006C7785" w:rsidP="00380FCD">
            <w:pPr>
              <w:rPr>
                <w:rFonts w:cs="Arial"/>
                <w:sz w:val="18"/>
                <w:szCs w:val="18"/>
              </w:rPr>
            </w:pPr>
          </w:p>
        </w:tc>
      </w:tr>
      <w:tr w:rsidR="006C7785" w:rsidRPr="00340B0D" w14:paraId="759BD03A" w14:textId="77777777" w:rsidTr="00380FCD">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34A09CD7" w14:textId="77777777" w:rsidR="006C7785" w:rsidRPr="00340B0D" w:rsidRDefault="006C7785" w:rsidP="00380FCD">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10ADC644" w14:textId="77777777" w:rsidR="006C7785" w:rsidRPr="00340B0D" w:rsidRDefault="006C7785" w:rsidP="00380FCD">
            <w:pPr>
              <w:rPr>
                <w:rFonts w:cs="Arial"/>
                <w:sz w:val="18"/>
                <w:szCs w:val="18"/>
              </w:rPr>
            </w:pPr>
          </w:p>
        </w:tc>
      </w:tr>
      <w:tr w:rsidR="006C7785" w:rsidRPr="00340B0D" w14:paraId="6C96214D" w14:textId="77777777" w:rsidTr="00380FCD">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59043BE"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A83C7D6"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4E2AB854" w14:textId="77777777" w:rsidTr="00380FCD">
        <w:sdt>
          <w:sdtPr>
            <w:rPr>
              <w:rFonts w:cs="Arial"/>
              <w:sz w:val="18"/>
              <w:szCs w:val="18"/>
            </w:rPr>
            <w:alias w:val="Diplay Category"/>
            <w:tag w:val="Diplay Categor"/>
            <w:id w:val="-1659073106"/>
            <w:placeholder>
              <w:docPart w:val="61628F1C0D7D4896A514FF55696CBF21"/>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56886887" w14:textId="77777777" w:rsidR="006C7785" w:rsidRPr="00340B0D" w:rsidRDefault="006C7785" w:rsidP="00380FCD">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4A1EF010" w14:textId="77777777" w:rsidR="006C7785" w:rsidRPr="00340B0D" w:rsidRDefault="006C7785" w:rsidP="00380FCD">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1FEC7AAB" w14:textId="77777777" w:rsidR="006C7785" w:rsidRPr="00340B0D" w:rsidRDefault="006C7785" w:rsidP="00380FCD">
            <w:pPr>
              <w:jc w:val="center"/>
              <w:rPr>
                <w:rFonts w:cs="Arial"/>
                <w:sz w:val="18"/>
                <w:szCs w:val="18"/>
              </w:rPr>
            </w:pPr>
          </w:p>
        </w:tc>
      </w:tr>
      <w:tr w:rsidR="006C7785" w:rsidRPr="00340B0D" w14:paraId="6A786201" w14:textId="77777777" w:rsidTr="00380FCD">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7EE4FEC"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6C7CEFAB" w14:textId="77777777" w:rsidR="006C7785" w:rsidRPr="00340B0D" w:rsidRDefault="006C7785" w:rsidP="00380FCD">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10035249"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22093D0D"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754B601" w14:textId="77777777" w:rsidR="006C7785" w:rsidRPr="00340B0D" w:rsidRDefault="006C7785" w:rsidP="00380FCD">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7D6FE94" w14:textId="77777777" w:rsidR="006C7785" w:rsidRPr="00340B0D" w:rsidRDefault="006C7785" w:rsidP="00380FCD">
            <w:pPr>
              <w:rPr>
                <w:rFonts w:cs="Arial"/>
                <w:sz w:val="18"/>
                <w:szCs w:val="18"/>
              </w:rPr>
            </w:pPr>
            <w:r>
              <w:rPr>
                <w:rFonts w:cs="Arial"/>
                <w:sz w:val="18"/>
                <w:szCs w:val="18"/>
              </w:rPr>
              <w:t>10m</w:t>
            </w:r>
          </w:p>
        </w:tc>
        <w:tc>
          <w:tcPr>
            <w:tcW w:w="3871" w:type="dxa"/>
            <w:gridSpan w:val="5"/>
            <w:tcBorders>
              <w:left w:val="single" w:sz="12" w:space="0" w:color="auto"/>
            </w:tcBorders>
          </w:tcPr>
          <w:p w14:paraId="0DF17924" w14:textId="77777777" w:rsidR="006C7785" w:rsidRPr="00340B0D" w:rsidRDefault="006C7785" w:rsidP="00380FCD">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03C119D9" w14:textId="77777777" w:rsidR="006C7785" w:rsidRPr="00340B0D" w:rsidRDefault="006C7785" w:rsidP="00380FCD">
            <w:pPr>
              <w:jc w:val="center"/>
              <w:rPr>
                <w:rFonts w:cs="Arial"/>
                <w:sz w:val="18"/>
                <w:szCs w:val="18"/>
              </w:rPr>
            </w:pPr>
          </w:p>
        </w:tc>
      </w:tr>
      <w:tr w:rsidR="006C7785" w:rsidRPr="00340B0D" w14:paraId="70C1D471"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777DD6F" w14:textId="77777777" w:rsidR="006C7785" w:rsidRPr="00340B0D" w:rsidRDefault="006C7785" w:rsidP="00380FCD">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C76D0A1" w14:textId="77777777" w:rsidR="006C7785" w:rsidRPr="00340B0D" w:rsidRDefault="006C7785" w:rsidP="00380FCD">
            <w:pPr>
              <w:rPr>
                <w:rFonts w:cs="Arial"/>
                <w:sz w:val="18"/>
                <w:szCs w:val="18"/>
              </w:rPr>
            </w:pPr>
            <w:r>
              <w:rPr>
                <w:rFonts w:cs="Arial"/>
                <w:sz w:val="18"/>
                <w:szCs w:val="18"/>
              </w:rPr>
              <w:t>10m</w:t>
            </w:r>
          </w:p>
        </w:tc>
        <w:tc>
          <w:tcPr>
            <w:tcW w:w="3871" w:type="dxa"/>
            <w:gridSpan w:val="5"/>
            <w:tcBorders>
              <w:left w:val="single" w:sz="12" w:space="0" w:color="auto"/>
            </w:tcBorders>
          </w:tcPr>
          <w:p w14:paraId="652E7A24" w14:textId="77777777" w:rsidR="006C7785" w:rsidRPr="00340B0D" w:rsidRDefault="006C7785" w:rsidP="00380FCD">
            <w:pPr>
              <w:rPr>
                <w:rFonts w:cs="Arial"/>
                <w:sz w:val="18"/>
                <w:szCs w:val="18"/>
              </w:rPr>
            </w:pPr>
            <w:r w:rsidRPr="00340B0D">
              <w:rPr>
                <w:rFonts w:cs="Arial"/>
                <w:sz w:val="18"/>
                <w:szCs w:val="18"/>
              </w:rPr>
              <w:t>Highlight document</w:t>
            </w:r>
          </w:p>
        </w:tc>
        <w:tc>
          <w:tcPr>
            <w:tcW w:w="672" w:type="dxa"/>
            <w:tcBorders>
              <w:right w:val="single" w:sz="12" w:space="0" w:color="auto"/>
            </w:tcBorders>
          </w:tcPr>
          <w:p w14:paraId="4310A61F" w14:textId="77777777" w:rsidR="006C7785" w:rsidRPr="00340B0D" w:rsidRDefault="006C7785" w:rsidP="00380FCD">
            <w:pPr>
              <w:jc w:val="center"/>
              <w:rPr>
                <w:rFonts w:cs="Arial"/>
                <w:sz w:val="18"/>
                <w:szCs w:val="18"/>
              </w:rPr>
            </w:pPr>
          </w:p>
        </w:tc>
      </w:tr>
      <w:tr w:rsidR="006C7785" w:rsidRPr="00340B0D" w14:paraId="4C378AFB"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6FFE371" w14:textId="77777777" w:rsidR="006C7785" w:rsidRPr="00340B0D" w:rsidRDefault="006C7785" w:rsidP="00380FCD">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C55193" w14:textId="77777777" w:rsidR="006C7785" w:rsidRPr="00340B0D" w:rsidRDefault="006C7785" w:rsidP="00380FCD">
            <w:pPr>
              <w:rPr>
                <w:rFonts w:cs="Arial"/>
                <w:sz w:val="18"/>
                <w:szCs w:val="18"/>
              </w:rPr>
            </w:pPr>
            <w:r>
              <w:rPr>
                <w:rFonts w:cs="Arial"/>
                <w:sz w:val="18"/>
                <w:szCs w:val="18"/>
              </w:rPr>
              <w:t>-</w:t>
            </w:r>
          </w:p>
        </w:tc>
        <w:tc>
          <w:tcPr>
            <w:tcW w:w="3871" w:type="dxa"/>
            <w:gridSpan w:val="5"/>
            <w:tcBorders>
              <w:left w:val="single" w:sz="12" w:space="0" w:color="auto"/>
            </w:tcBorders>
          </w:tcPr>
          <w:p w14:paraId="79D740FA" w14:textId="77777777" w:rsidR="006C7785" w:rsidRPr="00340B0D" w:rsidRDefault="006C7785" w:rsidP="00380FCD">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51E4A916" w14:textId="77777777" w:rsidR="006C7785" w:rsidRPr="00340B0D" w:rsidRDefault="006C7785" w:rsidP="00380FCD">
            <w:pPr>
              <w:jc w:val="center"/>
              <w:rPr>
                <w:rFonts w:cs="Arial"/>
                <w:sz w:val="18"/>
                <w:szCs w:val="18"/>
              </w:rPr>
            </w:pPr>
          </w:p>
        </w:tc>
      </w:tr>
      <w:tr w:rsidR="006C7785" w:rsidRPr="00340B0D" w14:paraId="394E6E02"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9DB9ECC" w14:textId="77777777" w:rsidR="006C7785" w:rsidRPr="00340B0D" w:rsidRDefault="006C7785" w:rsidP="00380FCD">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967A2E5" w14:textId="77777777" w:rsidR="006C7785" w:rsidRPr="00340B0D" w:rsidRDefault="006C7785" w:rsidP="00380FCD">
            <w:pPr>
              <w:rPr>
                <w:rFonts w:cs="Arial"/>
                <w:sz w:val="18"/>
                <w:szCs w:val="18"/>
              </w:rPr>
            </w:pPr>
            <w:r>
              <w:rPr>
                <w:rFonts w:cs="Arial"/>
                <w:sz w:val="18"/>
                <w:szCs w:val="18"/>
              </w:rPr>
              <w:t>-</w:t>
            </w:r>
          </w:p>
        </w:tc>
        <w:tc>
          <w:tcPr>
            <w:tcW w:w="3871" w:type="dxa"/>
            <w:gridSpan w:val="5"/>
            <w:tcBorders>
              <w:left w:val="single" w:sz="12" w:space="0" w:color="auto"/>
            </w:tcBorders>
          </w:tcPr>
          <w:p w14:paraId="27E0FA2B" w14:textId="77777777" w:rsidR="006C7785" w:rsidRPr="00340B0D" w:rsidRDefault="006C7785" w:rsidP="00380FCD">
            <w:pPr>
              <w:rPr>
                <w:rFonts w:cs="Arial"/>
                <w:sz w:val="18"/>
                <w:szCs w:val="18"/>
              </w:rPr>
            </w:pPr>
            <w:r w:rsidRPr="00340B0D">
              <w:rPr>
                <w:rFonts w:cs="Arial"/>
                <w:sz w:val="18"/>
                <w:szCs w:val="18"/>
              </w:rPr>
              <w:t>Shallow Pattern</w:t>
            </w:r>
          </w:p>
        </w:tc>
        <w:tc>
          <w:tcPr>
            <w:tcW w:w="672" w:type="dxa"/>
            <w:tcBorders>
              <w:right w:val="single" w:sz="12" w:space="0" w:color="auto"/>
            </w:tcBorders>
          </w:tcPr>
          <w:p w14:paraId="7CEA0854" w14:textId="77777777" w:rsidR="006C7785" w:rsidRPr="00340B0D" w:rsidRDefault="006C7785" w:rsidP="00380FCD">
            <w:pPr>
              <w:jc w:val="center"/>
              <w:rPr>
                <w:rFonts w:cs="Arial"/>
                <w:sz w:val="18"/>
                <w:szCs w:val="18"/>
              </w:rPr>
            </w:pPr>
          </w:p>
        </w:tc>
      </w:tr>
      <w:tr w:rsidR="006C7785" w:rsidRPr="00340B0D" w14:paraId="58121D36"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0DF275C" w14:textId="77777777" w:rsidR="006C7785" w:rsidRPr="00340B0D" w:rsidRDefault="006C7785" w:rsidP="00380FCD">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BF5A5B9" w14:textId="77777777" w:rsidR="006C7785" w:rsidRPr="00340B0D" w:rsidRDefault="006C7785" w:rsidP="00380FCD">
            <w:pPr>
              <w:rPr>
                <w:rFonts w:cs="Arial"/>
                <w:sz w:val="18"/>
                <w:szCs w:val="18"/>
              </w:rPr>
            </w:pPr>
          </w:p>
        </w:tc>
        <w:tc>
          <w:tcPr>
            <w:tcW w:w="3871" w:type="dxa"/>
            <w:gridSpan w:val="5"/>
            <w:tcBorders>
              <w:left w:val="single" w:sz="12" w:space="0" w:color="auto"/>
            </w:tcBorders>
          </w:tcPr>
          <w:p w14:paraId="79E397F9" w14:textId="77777777" w:rsidR="006C7785" w:rsidRPr="00340B0D" w:rsidRDefault="006C7785" w:rsidP="00380FCD">
            <w:pPr>
              <w:rPr>
                <w:rFonts w:cs="Arial"/>
                <w:sz w:val="18"/>
                <w:szCs w:val="18"/>
              </w:rPr>
            </w:pPr>
            <w:r w:rsidRPr="00340B0D">
              <w:rPr>
                <w:rFonts w:cs="Arial"/>
                <w:sz w:val="18"/>
                <w:szCs w:val="18"/>
              </w:rPr>
              <w:t>Unknown</w:t>
            </w:r>
          </w:p>
        </w:tc>
        <w:tc>
          <w:tcPr>
            <w:tcW w:w="672" w:type="dxa"/>
            <w:tcBorders>
              <w:right w:val="single" w:sz="12" w:space="0" w:color="auto"/>
            </w:tcBorders>
          </w:tcPr>
          <w:p w14:paraId="2B4A2FA2" w14:textId="77777777" w:rsidR="006C7785" w:rsidRPr="00340B0D" w:rsidRDefault="006C7785" w:rsidP="00380FCD">
            <w:pPr>
              <w:jc w:val="center"/>
              <w:rPr>
                <w:rFonts w:cs="Arial"/>
                <w:sz w:val="18"/>
                <w:szCs w:val="18"/>
              </w:rPr>
            </w:pPr>
          </w:p>
        </w:tc>
      </w:tr>
      <w:tr w:rsidR="006C7785" w:rsidRPr="00340B0D" w14:paraId="7FA363EF"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9F785C5" w14:textId="77777777" w:rsidR="006C7785" w:rsidRPr="00340B0D" w:rsidRDefault="006C7785" w:rsidP="00380FCD">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D3B8A6" w14:textId="77777777" w:rsidR="006C7785" w:rsidRPr="00340B0D" w:rsidRDefault="006C7785" w:rsidP="00380FCD">
            <w:pPr>
              <w:rPr>
                <w:rFonts w:cs="Arial"/>
                <w:sz w:val="18"/>
                <w:szCs w:val="18"/>
              </w:rPr>
            </w:pPr>
          </w:p>
        </w:tc>
        <w:tc>
          <w:tcPr>
            <w:tcW w:w="3871" w:type="dxa"/>
            <w:gridSpan w:val="5"/>
            <w:tcBorders>
              <w:left w:val="single" w:sz="12" w:space="0" w:color="auto"/>
            </w:tcBorders>
          </w:tcPr>
          <w:p w14:paraId="505F893A" w14:textId="77777777" w:rsidR="006C7785" w:rsidRPr="00340B0D" w:rsidRDefault="006C7785" w:rsidP="00380FCD">
            <w:pPr>
              <w:rPr>
                <w:rFonts w:cs="Arial"/>
                <w:sz w:val="18"/>
                <w:szCs w:val="18"/>
              </w:rPr>
            </w:pPr>
            <w:r w:rsidRPr="00340B0D">
              <w:rPr>
                <w:rFonts w:cs="Arial"/>
                <w:sz w:val="18"/>
                <w:szCs w:val="18"/>
              </w:rPr>
              <w:t>Update Review</w:t>
            </w:r>
          </w:p>
        </w:tc>
        <w:tc>
          <w:tcPr>
            <w:tcW w:w="672" w:type="dxa"/>
            <w:tcBorders>
              <w:right w:val="single" w:sz="12" w:space="0" w:color="auto"/>
            </w:tcBorders>
          </w:tcPr>
          <w:p w14:paraId="7C205680" w14:textId="77777777" w:rsidR="006C7785" w:rsidRPr="00340B0D" w:rsidRDefault="006C7785" w:rsidP="00380FCD">
            <w:pPr>
              <w:jc w:val="center"/>
              <w:rPr>
                <w:rFonts w:cs="Arial"/>
                <w:sz w:val="18"/>
                <w:szCs w:val="18"/>
              </w:rPr>
            </w:pPr>
          </w:p>
        </w:tc>
      </w:tr>
      <w:tr w:rsidR="006C7785" w:rsidRPr="00340B0D" w14:paraId="1BAAF247"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A3DB658" w14:textId="77777777" w:rsidR="006C7785" w:rsidRPr="00340B0D" w:rsidRDefault="006C7785" w:rsidP="00380FCD">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C8924CF" w14:textId="77777777" w:rsidR="006C7785" w:rsidRPr="00340B0D" w:rsidRDefault="006C7785" w:rsidP="00380FCD">
            <w:pPr>
              <w:rPr>
                <w:rFonts w:cs="Arial"/>
                <w:sz w:val="18"/>
                <w:szCs w:val="18"/>
              </w:rPr>
            </w:pPr>
            <w:r>
              <w:rPr>
                <w:rFonts w:cs="Arial"/>
                <w:sz w:val="18"/>
                <w:szCs w:val="18"/>
              </w:rPr>
              <w:t>Off</w:t>
            </w:r>
          </w:p>
        </w:tc>
        <w:tc>
          <w:tcPr>
            <w:tcW w:w="3871" w:type="dxa"/>
            <w:gridSpan w:val="5"/>
            <w:tcBorders>
              <w:left w:val="single" w:sz="12" w:space="0" w:color="auto"/>
            </w:tcBorders>
          </w:tcPr>
          <w:p w14:paraId="6456070B" w14:textId="77777777" w:rsidR="006C7785" w:rsidRPr="00340B0D" w:rsidRDefault="006C7785" w:rsidP="00380FCD">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535915EC" w14:textId="77777777" w:rsidR="006C7785" w:rsidRPr="00340B0D" w:rsidRDefault="006C7785" w:rsidP="00380FCD">
            <w:pPr>
              <w:jc w:val="center"/>
              <w:rPr>
                <w:rFonts w:cs="Arial"/>
                <w:sz w:val="18"/>
                <w:szCs w:val="18"/>
              </w:rPr>
            </w:pPr>
          </w:p>
        </w:tc>
      </w:tr>
      <w:tr w:rsidR="006C7785" w:rsidRPr="00340B0D" w14:paraId="79800E00"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81D44B8" w14:textId="77777777" w:rsidR="006C7785" w:rsidRPr="00340B0D" w:rsidRDefault="006C7785" w:rsidP="00380FCD">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5E1FFCA" w14:textId="77777777" w:rsidR="006C7785" w:rsidRPr="00340B0D" w:rsidRDefault="006C7785" w:rsidP="00380FCD">
            <w:pPr>
              <w:rPr>
                <w:rFonts w:cs="Arial"/>
                <w:sz w:val="18"/>
                <w:szCs w:val="18"/>
              </w:rPr>
            </w:pPr>
          </w:p>
        </w:tc>
        <w:tc>
          <w:tcPr>
            <w:tcW w:w="3871" w:type="dxa"/>
            <w:gridSpan w:val="5"/>
            <w:tcBorders>
              <w:left w:val="single" w:sz="12" w:space="0" w:color="auto"/>
            </w:tcBorders>
          </w:tcPr>
          <w:p w14:paraId="2A1EC406" w14:textId="77777777" w:rsidR="006C7785" w:rsidRPr="00340B0D" w:rsidRDefault="006C7785" w:rsidP="00380FCD">
            <w:pPr>
              <w:rPr>
                <w:rFonts w:cs="Arial"/>
                <w:sz w:val="18"/>
                <w:szCs w:val="18"/>
              </w:rPr>
            </w:pPr>
            <w:r w:rsidRPr="00340B0D">
              <w:rPr>
                <w:rFonts w:cs="Arial"/>
                <w:sz w:val="18"/>
                <w:szCs w:val="18"/>
              </w:rPr>
              <w:t>Chart Text</w:t>
            </w:r>
          </w:p>
        </w:tc>
        <w:tc>
          <w:tcPr>
            <w:tcW w:w="672" w:type="dxa"/>
            <w:tcBorders>
              <w:right w:val="single" w:sz="12" w:space="0" w:color="auto"/>
            </w:tcBorders>
          </w:tcPr>
          <w:p w14:paraId="7952D346" w14:textId="77777777" w:rsidR="006C7785" w:rsidRPr="00340B0D" w:rsidRDefault="006C7785" w:rsidP="00380FCD">
            <w:pPr>
              <w:jc w:val="center"/>
              <w:rPr>
                <w:rFonts w:cs="Arial"/>
                <w:sz w:val="18"/>
                <w:szCs w:val="18"/>
              </w:rPr>
            </w:pPr>
          </w:p>
        </w:tc>
      </w:tr>
      <w:tr w:rsidR="006C7785" w:rsidRPr="00340B0D" w14:paraId="1D4B10CF"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0A613A8" w14:textId="77777777" w:rsidR="006C7785" w:rsidRPr="00340B0D" w:rsidRDefault="006C7785" w:rsidP="00380FCD">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E4CDF09" w14:textId="77777777" w:rsidR="006C7785" w:rsidRPr="00340B0D" w:rsidRDefault="006C7785" w:rsidP="00380FCD">
            <w:pPr>
              <w:rPr>
                <w:rFonts w:cs="Arial"/>
                <w:sz w:val="18"/>
                <w:szCs w:val="18"/>
              </w:rPr>
            </w:pPr>
          </w:p>
        </w:tc>
        <w:tc>
          <w:tcPr>
            <w:tcW w:w="3871" w:type="dxa"/>
            <w:gridSpan w:val="5"/>
            <w:tcBorders>
              <w:left w:val="single" w:sz="12" w:space="0" w:color="auto"/>
            </w:tcBorders>
          </w:tcPr>
          <w:p w14:paraId="26152F4B"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15C40D9E" w14:textId="77777777" w:rsidR="006C7785" w:rsidRPr="00340B0D" w:rsidRDefault="006C7785" w:rsidP="00380FCD">
            <w:pPr>
              <w:jc w:val="center"/>
              <w:rPr>
                <w:rFonts w:cs="Arial"/>
                <w:sz w:val="18"/>
                <w:szCs w:val="18"/>
              </w:rPr>
            </w:pPr>
          </w:p>
        </w:tc>
      </w:tr>
      <w:tr w:rsidR="006C7785" w:rsidRPr="00340B0D" w14:paraId="60CDC9B3"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3D0A7B2" w14:textId="77777777" w:rsidR="006C7785" w:rsidRPr="00340B0D" w:rsidRDefault="006C7785" w:rsidP="00380FCD">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6BE30FA" w14:textId="77777777" w:rsidR="006C7785" w:rsidRPr="00340B0D" w:rsidRDefault="006C7785" w:rsidP="00380FCD">
            <w:pPr>
              <w:rPr>
                <w:rFonts w:cs="Arial"/>
                <w:sz w:val="18"/>
                <w:szCs w:val="18"/>
              </w:rPr>
            </w:pPr>
          </w:p>
        </w:tc>
        <w:tc>
          <w:tcPr>
            <w:tcW w:w="3871" w:type="dxa"/>
            <w:gridSpan w:val="5"/>
            <w:tcBorders>
              <w:left w:val="single" w:sz="12" w:space="0" w:color="auto"/>
            </w:tcBorders>
          </w:tcPr>
          <w:p w14:paraId="5969D470"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4C07C2ED" w14:textId="77777777" w:rsidR="006C7785" w:rsidRPr="00340B0D" w:rsidRDefault="006C7785" w:rsidP="00380FCD">
            <w:pPr>
              <w:jc w:val="center"/>
              <w:rPr>
                <w:rFonts w:cs="Arial"/>
                <w:sz w:val="18"/>
                <w:szCs w:val="18"/>
              </w:rPr>
            </w:pPr>
          </w:p>
        </w:tc>
      </w:tr>
      <w:tr w:rsidR="006C7785" w:rsidRPr="00340B0D" w14:paraId="1FBB75F8"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1BFBC6E" w14:textId="77777777" w:rsidR="006C7785" w:rsidRPr="00340B0D" w:rsidRDefault="006C7785" w:rsidP="00380FCD">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43ACB116" w14:textId="77777777" w:rsidR="006C7785" w:rsidRPr="00340B0D" w:rsidRDefault="006C7785" w:rsidP="00380FCD">
            <w:pPr>
              <w:rPr>
                <w:rFonts w:cs="Arial"/>
                <w:sz w:val="18"/>
                <w:szCs w:val="18"/>
              </w:rPr>
            </w:pPr>
          </w:p>
        </w:tc>
        <w:tc>
          <w:tcPr>
            <w:tcW w:w="3871" w:type="dxa"/>
            <w:gridSpan w:val="5"/>
            <w:tcBorders>
              <w:left w:val="single" w:sz="12" w:space="0" w:color="auto"/>
            </w:tcBorders>
          </w:tcPr>
          <w:p w14:paraId="53126CC3" w14:textId="77777777" w:rsidR="006C7785" w:rsidRPr="00340B0D" w:rsidRDefault="006C7785" w:rsidP="00380FCD">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04E35188" w14:textId="77777777" w:rsidR="006C7785" w:rsidRPr="00340B0D" w:rsidRDefault="006C7785" w:rsidP="00380FCD">
            <w:pPr>
              <w:jc w:val="center"/>
              <w:rPr>
                <w:rFonts w:cs="Arial"/>
                <w:sz w:val="18"/>
                <w:szCs w:val="18"/>
              </w:rPr>
            </w:pPr>
          </w:p>
        </w:tc>
      </w:tr>
      <w:tr w:rsidR="006C7785" w:rsidRPr="00340B0D" w14:paraId="390B4248" w14:textId="77777777" w:rsidTr="00380FCD">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75A98155"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02D39CB5"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0B2F84EE" w14:textId="77777777" w:rsidR="006C7785" w:rsidRPr="00340B0D" w:rsidRDefault="006C7785" w:rsidP="00380FCD">
            <w:pPr>
              <w:jc w:val="center"/>
              <w:rPr>
                <w:rFonts w:cs="Arial"/>
                <w:sz w:val="18"/>
                <w:szCs w:val="18"/>
              </w:rPr>
            </w:pPr>
          </w:p>
        </w:tc>
      </w:tr>
      <w:tr w:rsidR="006C7785" w:rsidRPr="00340B0D" w14:paraId="07FD0BE8" w14:textId="77777777" w:rsidTr="00380FCD">
        <w:sdt>
          <w:sdtPr>
            <w:rPr>
              <w:rFonts w:cs="Arial"/>
              <w:sz w:val="18"/>
              <w:szCs w:val="18"/>
            </w:rPr>
            <w:alias w:val="Palette"/>
            <w:tag w:val="Palette"/>
            <w:id w:val="-1317956265"/>
            <w:placeholder>
              <w:docPart w:val="B644CF78BFB74C9DBCA80F6691045266"/>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7FFA87E1" w14:textId="77777777" w:rsidR="006C7785" w:rsidRPr="00340B0D" w:rsidRDefault="006C7785" w:rsidP="00380FCD">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493BBB73"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1392F63C" w14:textId="77777777" w:rsidR="006C7785" w:rsidRPr="00340B0D" w:rsidRDefault="006C7785" w:rsidP="00380FCD">
            <w:pPr>
              <w:jc w:val="center"/>
              <w:rPr>
                <w:rFonts w:cs="Arial"/>
                <w:sz w:val="18"/>
                <w:szCs w:val="18"/>
              </w:rPr>
            </w:pPr>
          </w:p>
        </w:tc>
      </w:tr>
      <w:tr w:rsidR="006C7785" w:rsidRPr="00340B0D" w14:paraId="688D153D" w14:textId="77777777" w:rsidTr="00380FCD">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11BE67ED" w14:textId="77777777" w:rsidR="006C7785" w:rsidRPr="00340B0D" w:rsidRDefault="006C7785" w:rsidP="00380FCD">
            <w:pPr>
              <w:jc w:val="center"/>
              <w:rPr>
                <w:rFonts w:cs="Arial"/>
                <w:b/>
                <w:bCs/>
                <w:sz w:val="18"/>
                <w:szCs w:val="18"/>
              </w:rPr>
            </w:pPr>
          </w:p>
        </w:tc>
        <w:tc>
          <w:tcPr>
            <w:tcW w:w="3871" w:type="dxa"/>
            <w:gridSpan w:val="5"/>
            <w:tcBorders>
              <w:left w:val="single" w:sz="12" w:space="0" w:color="auto"/>
            </w:tcBorders>
          </w:tcPr>
          <w:p w14:paraId="50A59BC1" w14:textId="77777777" w:rsidR="006C7785" w:rsidRPr="00340B0D" w:rsidRDefault="006C7785" w:rsidP="00380FCD">
            <w:pPr>
              <w:rPr>
                <w:rFonts w:cs="Arial"/>
                <w:sz w:val="18"/>
                <w:szCs w:val="18"/>
              </w:rPr>
            </w:pPr>
          </w:p>
        </w:tc>
        <w:tc>
          <w:tcPr>
            <w:tcW w:w="672" w:type="dxa"/>
            <w:tcBorders>
              <w:right w:val="single" w:sz="12" w:space="0" w:color="auto"/>
            </w:tcBorders>
            <w:vAlign w:val="center"/>
          </w:tcPr>
          <w:p w14:paraId="7C551ED7" w14:textId="77777777" w:rsidR="006C7785" w:rsidRPr="00340B0D" w:rsidRDefault="006C7785" w:rsidP="00380FCD">
            <w:pPr>
              <w:jc w:val="center"/>
              <w:rPr>
                <w:rFonts w:cs="Arial"/>
                <w:sz w:val="18"/>
                <w:szCs w:val="18"/>
              </w:rPr>
            </w:pPr>
          </w:p>
        </w:tc>
      </w:tr>
      <w:tr w:rsidR="006C7785" w:rsidRPr="00340B0D" w14:paraId="00AEAAF5" w14:textId="77777777" w:rsidTr="00380FCD">
        <w:tc>
          <w:tcPr>
            <w:tcW w:w="4656" w:type="dxa"/>
            <w:gridSpan w:val="5"/>
            <w:tcBorders>
              <w:left w:val="single" w:sz="12" w:space="0" w:color="auto"/>
              <w:bottom w:val="single" w:sz="12" w:space="0" w:color="auto"/>
              <w:right w:val="single" w:sz="12" w:space="0" w:color="auto"/>
            </w:tcBorders>
            <w:shd w:val="clear" w:color="auto" w:fill="FFFFFF" w:themeFill="background1"/>
          </w:tcPr>
          <w:p w14:paraId="0774BE2C" w14:textId="77777777" w:rsidR="006C7785" w:rsidRPr="00340B0D" w:rsidRDefault="006C7785" w:rsidP="00380FCD">
            <w:pPr>
              <w:rPr>
                <w:rFonts w:cs="Arial"/>
                <w:sz w:val="18"/>
                <w:szCs w:val="18"/>
              </w:rPr>
            </w:pPr>
          </w:p>
        </w:tc>
        <w:tc>
          <w:tcPr>
            <w:tcW w:w="3871" w:type="dxa"/>
            <w:gridSpan w:val="5"/>
            <w:tcBorders>
              <w:left w:val="single" w:sz="12" w:space="0" w:color="auto"/>
              <w:bottom w:val="single" w:sz="12" w:space="0" w:color="auto"/>
            </w:tcBorders>
          </w:tcPr>
          <w:p w14:paraId="24B05EE0" w14:textId="77777777" w:rsidR="006C7785" w:rsidRPr="00340B0D" w:rsidRDefault="006C7785" w:rsidP="00380FCD">
            <w:pPr>
              <w:jc w:val="center"/>
              <w:rPr>
                <w:rFonts w:cs="Arial"/>
                <w:sz w:val="18"/>
                <w:szCs w:val="18"/>
              </w:rPr>
            </w:pPr>
          </w:p>
        </w:tc>
        <w:tc>
          <w:tcPr>
            <w:tcW w:w="672" w:type="dxa"/>
            <w:tcBorders>
              <w:bottom w:val="single" w:sz="12" w:space="0" w:color="auto"/>
              <w:right w:val="single" w:sz="12" w:space="0" w:color="auto"/>
            </w:tcBorders>
            <w:vAlign w:val="center"/>
          </w:tcPr>
          <w:p w14:paraId="1D347664" w14:textId="77777777" w:rsidR="006C7785" w:rsidRPr="00340B0D" w:rsidRDefault="006C7785" w:rsidP="00380FCD">
            <w:pPr>
              <w:jc w:val="center"/>
              <w:rPr>
                <w:rFonts w:cs="Arial"/>
                <w:sz w:val="18"/>
                <w:szCs w:val="18"/>
              </w:rPr>
            </w:pPr>
          </w:p>
        </w:tc>
      </w:tr>
      <w:tr w:rsidR="006C7785" w:rsidRPr="00340B0D" w14:paraId="441EDAF7" w14:textId="77777777" w:rsidTr="00380FCD">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47E11733"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143E116"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2C5CEF05" w14:textId="77777777" w:rsidTr="00380FCD">
        <w:trPr>
          <w:trHeight w:val="287"/>
        </w:trPr>
        <w:tc>
          <w:tcPr>
            <w:tcW w:w="1789" w:type="dxa"/>
            <w:tcBorders>
              <w:left w:val="single" w:sz="12" w:space="0" w:color="auto"/>
              <w:bottom w:val="single" w:sz="4" w:space="0" w:color="auto"/>
            </w:tcBorders>
          </w:tcPr>
          <w:p w14:paraId="6EC304A1" w14:textId="77777777" w:rsidR="006C7785" w:rsidRPr="00340B0D" w:rsidRDefault="006C7785" w:rsidP="00380FCD">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4A957898" w14:textId="77777777" w:rsidR="006C7785" w:rsidRPr="00340B0D" w:rsidRDefault="006C7785" w:rsidP="00380FCD">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63402C78" w14:textId="77777777" w:rsidR="006C7785" w:rsidRPr="00340B0D" w:rsidRDefault="006C7785" w:rsidP="00380FCD">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2FF6DBD9" w14:textId="77777777" w:rsidR="006C7785" w:rsidRPr="00C87169" w:rsidRDefault="006C7785" w:rsidP="00380FCD">
            <w:pPr>
              <w:rPr>
                <w:rFonts w:cs="Arial"/>
              </w:rPr>
            </w:pPr>
            <w:r w:rsidRPr="00C87169">
              <w:rPr>
                <w:rFonts w:cs="Arial"/>
                <w:color w:val="333333"/>
                <w:shd w:val="clear" w:color="auto" w:fill="FFFFFF"/>
              </w:rPr>
              <w:t>10°5'4.596"N, 10°15'13.356"E</w:t>
            </w:r>
          </w:p>
        </w:tc>
      </w:tr>
      <w:tr w:rsidR="006C7785" w:rsidRPr="00340B0D" w14:paraId="7C0701A0" w14:textId="77777777" w:rsidTr="00380FCD">
        <w:tc>
          <w:tcPr>
            <w:tcW w:w="1789" w:type="dxa"/>
            <w:tcBorders>
              <w:left w:val="single" w:sz="12" w:space="0" w:color="auto"/>
              <w:bottom w:val="single" w:sz="4" w:space="0" w:color="auto"/>
            </w:tcBorders>
          </w:tcPr>
          <w:p w14:paraId="044A6ED5" w14:textId="77777777" w:rsidR="006C7785" w:rsidRPr="00340B0D" w:rsidRDefault="006C7785" w:rsidP="00380FCD">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368A96F4" w14:textId="77777777" w:rsidR="006C7785" w:rsidRPr="00340B0D" w:rsidRDefault="006C7785" w:rsidP="00380FCD">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7DCDE39B" w14:textId="77777777" w:rsidR="006C7785" w:rsidRPr="00340B0D" w:rsidRDefault="006C7785" w:rsidP="00380FCD">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5EA1B0C3"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60000</w:t>
            </w:r>
          </w:p>
        </w:tc>
      </w:tr>
      <w:tr w:rsidR="006C7785" w:rsidRPr="00340B0D" w14:paraId="5415B996" w14:textId="77777777" w:rsidTr="00380FCD">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33D660B2" w14:textId="77777777" w:rsidR="006C7785" w:rsidRPr="00340B0D" w:rsidRDefault="006C7785" w:rsidP="00380FCD">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42485306"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6BA5D628" w14:textId="77777777" w:rsidR="006C7785" w:rsidRPr="00340B0D" w:rsidRDefault="006C7785" w:rsidP="00380FCD">
            <w:pPr>
              <w:rPr>
                <w:rFonts w:cs="Arial"/>
                <w:sz w:val="18"/>
                <w:szCs w:val="18"/>
              </w:rPr>
            </w:pPr>
          </w:p>
        </w:tc>
      </w:tr>
      <w:tr w:rsidR="006C7785" w:rsidRPr="00340B0D" w14:paraId="4BF608F2"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607D8F79" w14:textId="77777777" w:rsidR="006C7785" w:rsidRPr="00340B0D" w:rsidRDefault="006C7785" w:rsidP="00380FCD">
            <w:pPr>
              <w:rPr>
                <w:rFonts w:cs="Arial"/>
                <w:sz w:val="18"/>
                <w:szCs w:val="18"/>
              </w:rPr>
            </w:pPr>
          </w:p>
        </w:tc>
      </w:tr>
      <w:tr w:rsidR="006C7785" w:rsidRPr="00340B0D" w14:paraId="076C02E4"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8C20CA6"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6C7785" w:rsidRPr="00340B0D" w14:paraId="19790E37" w14:textId="77777777" w:rsidTr="00380FCD">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5B79C59"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FF5F305"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0AEF0F06"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54231026" w14:textId="77777777" w:rsidR="006C7785" w:rsidRPr="00340B0D" w:rsidRDefault="006C7785" w:rsidP="00380FCD">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602F562C"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309C40F" w14:textId="77777777" w:rsidR="006C7785" w:rsidRPr="00340B0D" w:rsidRDefault="006C7785" w:rsidP="00380FCD">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78B32067" w14:textId="77777777" w:rsidR="006C7785" w:rsidRPr="00340B0D" w:rsidRDefault="006C7785" w:rsidP="00380FCD">
            <w:pPr>
              <w:rPr>
                <w:rFonts w:cs="Arial"/>
                <w:sz w:val="18"/>
                <w:szCs w:val="18"/>
              </w:rPr>
            </w:pPr>
          </w:p>
        </w:tc>
      </w:tr>
      <w:tr w:rsidR="006C7785" w:rsidRPr="00340B0D" w14:paraId="4CA6EF52"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1020198C" w14:textId="77777777" w:rsidR="006C7785" w:rsidRPr="00340B0D" w:rsidRDefault="006C7785" w:rsidP="00380FCD">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3A80C476"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8FDA9F9" w14:textId="77777777" w:rsidR="006C7785" w:rsidRPr="00340B0D" w:rsidRDefault="006C7785" w:rsidP="00380FCD">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366E9DC2" w14:textId="77777777" w:rsidR="006C7785" w:rsidRPr="00340B0D" w:rsidRDefault="006C7785" w:rsidP="00380FCD">
            <w:pPr>
              <w:rPr>
                <w:rFonts w:cs="Arial"/>
                <w:sz w:val="18"/>
                <w:szCs w:val="18"/>
              </w:rPr>
            </w:pPr>
          </w:p>
        </w:tc>
      </w:tr>
      <w:tr w:rsidR="006C7785" w:rsidRPr="00340B0D" w14:paraId="1E2DA47B"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3B380072"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6E75DF37"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B013DF6" w14:textId="77777777" w:rsidR="006C7785" w:rsidRPr="00340B0D" w:rsidRDefault="006C7785" w:rsidP="00380FCD">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39B2DF4F" w14:textId="77777777" w:rsidR="006C7785" w:rsidRPr="00340B0D" w:rsidRDefault="006C7785" w:rsidP="00380FCD">
            <w:pPr>
              <w:rPr>
                <w:rFonts w:cs="Arial"/>
                <w:sz w:val="18"/>
                <w:szCs w:val="18"/>
              </w:rPr>
            </w:pPr>
          </w:p>
        </w:tc>
      </w:tr>
      <w:tr w:rsidR="006C7785" w:rsidRPr="00340B0D" w14:paraId="1705FBB8"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580BC0CC" w14:textId="77777777" w:rsidR="006C7785" w:rsidRPr="00340B0D" w:rsidRDefault="006C7785" w:rsidP="00380FCD">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55F04233"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D289489" w14:textId="77777777" w:rsidR="006C7785" w:rsidRPr="00340B0D" w:rsidRDefault="006C7785" w:rsidP="00380FCD">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18D74F32" w14:textId="77777777" w:rsidR="006C7785" w:rsidRPr="00340B0D" w:rsidRDefault="006C7785" w:rsidP="00380FCD">
            <w:pPr>
              <w:rPr>
                <w:rFonts w:cs="Arial"/>
                <w:sz w:val="18"/>
                <w:szCs w:val="18"/>
              </w:rPr>
            </w:pPr>
          </w:p>
        </w:tc>
      </w:tr>
      <w:tr w:rsidR="006C7785" w:rsidRPr="00340B0D" w14:paraId="28399018"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5B96916B" w14:textId="77777777" w:rsidR="006C7785" w:rsidRPr="00340B0D" w:rsidRDefault="006C7785" w:rsidP="00380FCD">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3A558BF7"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EE75140" w14:textId="77777777" w:rsidR="006C7785" w:rsidRPr="00340B0D" w:rsidRDefault="006C7785" w:rsidP="00380FCD">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0B25123E" w14:textId="77777777" w:rsidR="006C7785" w:rsidRPr="00340B0D" w:rsidRDefault="006C7785" w:rsidP="00380FCD">
            <w:pPr>
              <w:rPr>
                <w:rFonts w:cs="Arial"/>
                <w:sz w:val="18"/>
                <w:szCs w:val="18"/>
              </w:rPr>
            </w:pPr>
          </w:p>
        </w:tc>
      </w:tr>
      <w:tr w:rsidR="006C7785" w:rsidRPr="00340B0D" w14:paraId="55A316E6"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4359ABB4" w14:textId="77777777" w:rsidR="006C7785" w:rsidRPr="00340B0D" w:rsidRDefault="006C7785" w:rsidP="00380FCD">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621D0110"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DBEB981" w14:textId="77777777" w:rsidR="006C7785" w:rsidRPr="00340B0D" w:rsidRDefault="006C7785" w:rsidP="00380FCD">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68DF328C" w14:textId="77777777" w:rsidR="006C7785" w:rsidRPr="00340B0D" w:rsidRDefault="006C7785" w:rsidP="00380FCD">
            <w:pPr>
              <w:rPr>
                <w:rFonts w:cs="Arial"/>
                <w:sz w:val="18"/>
                <w:szCs w:val="18"/>
              </w:rPr>
            </w:pPr>
          </w:p>
        </w:tc>
      </w:tr>
      <w:tr w:rsidR="006C7785" w:rsidRPr="00340B0D" w14:paraId="41FD9F80"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6CB260ED" w14:textId="77777777" w:rsidR="006C7785" w:rsidRPr="00340B0D" w:rsidRDefault="006C7785" w:rsidP="00380FCD">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123D491B"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42A3E97" w14:textId="77777777" w:rsidR="006C7785" w:rsidRPr="00340B0D" w:rsidRDefault="006C7785" w:rsidP="00380FCD">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73B00004" w14:textId="77777777" w:rsidR="006C7785" w:rsidRPr="00340B0D" w:rsidRDefault="006C7785" w:rsidP="00380FCD">
            <w:pPr>
              <w:rPr>
                <w:rFonts w:cs="Arial"/>
                <w:sz w:val="18"/>
                <w:szCs w:val="18"/>
              </w:rPr>
            </w:pPr>
          </w:p>
        </w:tc>
      </w:tr>
      <w:tr w:rsidR="006C7785" w:rsidRPr="00340B0D" w14:paraId="5FF3CF9B"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39DCC9B1" w14:textId="77777777" w:rsidR="006C7785" w:rsidRPr="00340B0D" w:rsidRDefault="006C7785" w:rsidP="00380FCD">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66325D1F"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52B5597" w14:textId="77777777" w:rsidR="006C7785" w:rsidRPr="00340B0D" w:rsidRDefault="006C7785" w:rsidP="00380FCD">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5A7F47D6" w14:textId="77777777" w:rsidR="006C7785" w:rsidRPr="00340B0D" w:rsidRDefault="006C7785" w:rsidP="00380FCD">
            <w:pPr>
              <w:rPr>
                <w:rFonts w:cs="Arial"/>
                <w:sz w:val="18"/>
                <w:szCs w:val="18"/>
              </w:rPr>
            </w:pPr>
          </w:p>
        </w:tc>
      </w:tr>
      <w:tr w:rsidR="006C7785" w:rsidRPr="00340B0D" w14:paraId="0FC2B3B3"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2770589C" w14:textId="77777777" w:rsidR="006C7785" w:rsidRPr="00340B0D" w:rsidRDefault="006C7785" w:rsidP="00380FCD">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1C041059"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2F3D83C" w14:textId="77777777" w:rsidR="006C7785" w:rsidRPr="00340B0D" w:rsidRDefault="006C7785" w:rsidP="00380FCD">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FBB4E96" w14:textId="77777777" w:rsidR="006C7785" w:rsidRPr="00340B0D" w:rsidRDefault="006C7785" w:rsidP="00380FCD">
            <w:pPr>
              <w:rPr>
                <w:rFonts w:cs="Arial"/>
                <w:sz w:val="18"/>
                <w:szCs w:val="18"/>
              </w:rPr>
            </w:pPr>
          </w:p>
        </w:tc>
      </w:tr>
      <w:tr w:rsidR="006C7785" w:rsidRPr="00340B0D" w14:paraId="1E5EBD01"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3B74A063" w14:textId="77777777" w:rsidR="006C7785" w:rsidRPr="00340B0D" w:rsidRDefault="006C7785" w:rsidP="00380FCD">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0439BEF3"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65F209B" w14:textId="77777777" w:rsidR="006C7785" w:rsidRPr="00340B0D" w:rsidRDefault="006C7785" w:rsidP="00380FCD">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A72BA37" w14:textId="77777777" w:rsidR="006C7785" w:rsidRPr="00340B0D" w:rsidRDefault="006C7785" w:rsidP="00380FCD">
            <w:pPr>
              <w:rPr>
                <w:rFonts w:cs="Arial"/>
                <w:sz w:val="18"/>
                <w:szCs w:val="18"/>
              </w:rPr>
            </w:pPr>
          </w:p>
        </w:tc>
      </w:tr>
      <w:tr w:rsidR="006C7785" w:rsidRPr="00340B0D" w14:paraId="2B5523D7"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33858DEE" w14:textId="77777777" w:rsidR="006C7785" w:rsidRPr="00340B0D" w:rsidRDefault="006C7785" w:rsidP="00380FCD">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25A2B0A4"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D5F3A80" w14:textId="77777777" w:rsidR="006C7785" w:rsidRPr="00340B0D" w:rsidRDefault="006C7785" w:rsidP="00380FCD">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9541FCE" w14:textId="77777777" w:rsidR="006C7785" w:rsidRPr="00340B0D" w:rsidRDefault="006C7785" w:rsidP="00380FCD">
            <w:pPr>
              <w:rPr>
                <w:rFonts w:cs="Arial"/>
                <w:sz w:val="18"/>
                <w:szCs w:val="18"/>
              </w:rPr>
            </w:pPr>
          </w:p>
        </w:tc>
      </w:tr>
      <w:tr w:rsidR="006C7785" w:rsidRPr="00340B0D" w14:paraId="59BBC151"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7C4CA846" w14:textId="77777777" w:rsidR="006C7785" w:rsidRPr="00340B0D" w:rsidRDefault="006C7785" w:rsidP="00380FCD">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23E075F9"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51AA4B3" w14:textId="77777777" w:rsidR="006C7785" w:rsidRPr="00340B0D" w:rsidRDefault="006C7785" w:rsidP="00380FCD">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A2D5FAA" w14:textId="77777777" w:rsidR="006C7785" w:rsidRPr="00340B0D" w:rsidRDefault="006C7785" w:rsidP="00380FCD">
            <w:pPr>
              <w:rPr>
                <w:rFonts w:cs="Arial"/>
                <w:sz w:val="18"/>
                <w:szCs w:val="18"/>
              </w:rPr>
            </w:pPr>
          </w:p>
        </w:tc>
      </w:tr>
      <w:tr w:rsidR="006C7785" w:rsidRPr="00340B0D" w14:paraId="4565C338" w14:textId="77777777" w:rsidTr="00380FCD">
        <w:tc>
          <w:tcPr>
            <w:tcW w:w="4375" w:type="dxa"/>
            <w:gridSpan w:val="4"/>
            <w:tcBorders>
              <w:top w:val="single" w:sz="4" w:space="0" w:color="auto"/>
              <w:left w:val="single" w:sz="12" w:space="0" w:color="auto"/>
              <w:bottom w:val="single" w:sz="12" w:space="0" w:color="auto"/>
              <w:right w:val="single" w:sz="4" w:space="0" w:color="auto"/>
            </w:tcBorders>
          </w:tcPr>
          <w:p w14:paraId="12F421FC" w14:textId="77777777" w:rsidR="006C7785" w:rsidRPr="00340B0D" w:rsidRDefault="006C7785" w:rsidP="00380FCD">
            <w:pPr>
              <w:pStyle w:val="Default"/>
              <w:ind w:left="720"/>
              <w:rPr>
                <w:sz w:val="18"/>
                <w:szCs w:val="18"/>
              </w:rPr>
            </w:pPr>
            <w:r w:rsidRPr="00340B0D">
              <w:rPr>
                <w:sz w:val="18"/>
                <w:szCs w:val="18"/>
              </w:rPr>
              <w:lastRenderedPageBreak/>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3AC8870E"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39F1FB01" w14:textId="77777777" w:rsidR="006C7785" w:rsidRPr="00340B0D" w:rsidRDefault="006C7785" w:rsidP="00380FCD">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133723D1" w14:textId="77777777" w:rsidR="006C7785" w:rsidRPr="00340B0D" w:rsidRDefault="006C7785" w:rsidP="00380FCD">
            <w:pPr>
              <w:rPr>
                <w:rFonts w:cs="Arial"/>
                <w:sz w:val="18"/>
                <w:szCs w:val="18"/>
              </w:rPr>
            </w:pPr>
          </w:p>
        </w:tc>
      </w:tr>
      <w:tr w:rsidR="006C7785" w:rsidRPr="00340B0D" w14:paraId="35AE28CC" w14:textId="77777777" w:rsidTr="00380FCD">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BFF2152"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2E0E9683"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755FE410" w14:textId="77777777" w:rsidR="006C7785" w:rsidRPr="00340B0D" w:rsidRDefault="006C7785" w:rsidP="00380FCD">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7ABD1E5D" w14:textId="77777777" w:rsidR="006C7785" w:rsidRPr="00340B0D" w:rsidRDefault="006C7785" w:rsidP="00380FCD">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4442CCFF" w14:textId="77777777" w:rsidR="006C7785" w:rsidRPr="00340B0D" w:rsidRDefault="006C7785" w:rsidP="00380FCD">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1BF2C2D" w14:textId="77777777" w:rsidR="006C7785" w:rsidRPr="00340B0D" w:rsidRDefault="006C7785" w:rsidP="00380FCD">
            <w:pPr>
              <w:rPr>
                <w:rFonts w:cs="Arial"/>
                <w:sz w:val="18"/>
                <w:szCs w:val="18"/>
              </w:rPr>
            </w:pPr>
          </w:p>
        </w:tc>
      </w:tr>
      <w:tr w:rsidR="006C7785" w:rsidRPr="00340B0D" w14:paraId="6469BBA7"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00B0E31B" w14:textId="77777777" w:rsidR="006C7785" w:rsidRPr="00340B0D" w:rsidRDefault="006C7785" w:rsidP="00380FCD">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1D05292D" w14:textId="77777777" w:rsidR="006C7785" w:rsidRPr="00340B0D" w:rsidRDefault="006C7785" w:rsidP="00380FCD">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6A0956D3" w14:textId="77777777" w:rsidR="006C7785" w:rsidRPr="00340B0D" w:rsidRDefault="006C7785" w:rsidP="00380FCD">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354B9D4" w14:textId="77777777" w:rsidR="006C7785" w:rsidRPr="00340B0D" w:rsidRDefault="006C7785" w:rsidP="00380FCD">
            <w:pPr>
              <w:rPr>
                <w:rFonts w:cs="Arial"/>
                <w:sz w:val="18"/>
                <w:szCs w:val="18"/>
              </w:rPr>
            </w:pPr>
          </w:p>
        </w:tc>
      </w:tr>
      <w:tr w:rsidR="006C7785" w:rsidRPr="00340B0D" w14:paraId="02E20F25"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750D401"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3637F553"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356BBDAF" w14:textId="77777777" w:rsidR="006C7785" w:rsidRDefault="006C7785" w:rsidP="00380FCD">
            <w:pPr>
              <w:rPr>
                <w:rFonts w:cs="Arial"/>
                <w:sz w:val="18"/>
                <w:szCs w:val="18"/>
              </w:rPr>
            </w:pPr>
          </w:p>
          <w:p w14:paraId="0158A1BF" w14:textId="77777777" w:rsidR="006C7785" w:rsidRPr="00110428" w:rsidRDefault="006C7785" w:rsidP="00380FCD">
            <w:pPr>
              <w:rPr>
                <w:rFonts w:cs="Arial"/>
              </w:rPr>
            </w:pPr>
            <w:r w:rsidRPr="00110428">
              <w:rPr>
                <w:rFonts w:cs="Arial"/>
                <w:i/>
              </w:rPr>
              <w:t xml:space="preserve">Load the exchange set </w:t>
            </w:r>
            <w:proofErr w:type="spellStart"/>
            <w:r w:rsidRPr="00110428">
              <w:rPr>
                <w:rFonts w:cs="Arial"/>
                <w:b/>
                <w:bCs/>
                <w:i/>
              </w:rPr>
              <w:t>DisplayOther</w:t>
            </w:r>
            <w:proofErr w:type="spellEnd"/>
            <w:r w:rsidRPr="00110428">
              <w:rPr>
                <w:rFonts w:cs="Arial"/>
                <w:i/>
              </w:rPr>
              <w:t xml:space="preserve"> (dataset 10100AA_OTH</w:t>
            </w:r>
            <w:r>
              <w:rPr>
                <w:rFonts w:cs="Arial"/>
                <w:i/>
              </w:rPr>
              <w:t>ER.000) with the following settings provided.</w:t>
            </w:r>
            <w:r w:rsidRPr="00110428">
              <w:rPr>
                <w:rFonts w:cs="Arial"/>
                <w:i/>
              </w:rPr>
              <w:t xml:space="preserve">. </w:t>
            </w:r>
          </w:p>
          <w:p w14:paraId="4041C539" w14:textId="77777777" w:rsidR="006C7785" w:rsidRPr="00340B0D" w:rsidRDefault="006C7785" w:rsidP="00380FCD">
            <w:pPr>
              <w:rPr>
                <w:rFonts w:cs="Arial"/>
                <w:sz w:val="18"/>
                <w:szCs w:val="18"/>
              </w:rPr>
            </w:pPr>
          </w:p>
        </w:tc>
      </w:tr>
      <w:tr w:rsidR="006C7785" w:rsidRPr="00340B0D" w14:paraId="5E654256"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BCB3963"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640882E9"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6DAEBFFF" w14:textId="77777777" w:rsidR="006C7785" w:rsidRPr="00110428" w:rsidRDefault="006C7785" w:rsidP="00380FCD">
            <w:pPr>
              <w:rPr>
                <w:rFonts w:cs="Arial"/>
                <w:b/>
                <w:bCs/>
              </w:rPr>
            </w:pPr>
            <w:r w:rsidRPr="00110428">
              <w:rPr>
                <w:rFonts w:cs="Arial"/>
                <w:i/>
              </w:rPr>
              <w:t>Switch on Other Display. Check every ENC symbol shown in ECDIS against graphical plot.</w:t>
            </w:r>
          </w:p>
        </w:tc>
      </w:tr>
      <w:tr w:rsidR="006C7785" w:rsidRPr="00340B0D" w14:paraId="646A5F02"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593066D"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539182CA" w14:textId="77777777" w:rsidTr="00380FCD">
        <w:tc>
          <w:tcPr>
            <w:tcW w:w="9199" w:type="dxa"/>
            <w:gridSpan w:val="11"/>
            <w:tcBorders>
              <w:top w:val="single" w:sz="4" w:space="0" w:color="auto"/>
              <w:left w:val="single" w:sz="12" w:space="0" w:color="auto"/>
              <w:bottom w:val="single" w:sz="12" w:space="0" w:color="auto"/>
              <w:right w:val="single" w:sz="12" w:space="0" w:color="auto"/>
            </w:tcBorders>
          </w:tcPr>
          <w:p w14:paraId="5FCBC0A4" w14:textId="77777777" w:rsidR="006C7785" w:rsidRPr="0055738B" w:rsidRDefault="006C7785" w:rsidP="00380FCD">
            <w:pPr>
              <w:rPr>
                <w:rFonts w:cs="Arial"/>
              </w:rPr>
            </w:pPr>
            <w:r w:rsidRPr="0055738B">
              <w:rPr>
                <w:rFonts w:cs="Arial"/>
              </w:rPr>
              <w:t>The features are shown as presented in the screen plot below (Scale 1:60,000)</w:t>
            </w:r>
          </w:p>
          <w:p w14:paraId="26AA4984" w14:textId="77777777" w:rsidR="006C7785" w:rsidRDefault="006C7785" w:rsidP="00380FCD">
            <w:pPr>
              <w:rPr>
                <w:rFonts w:cs="Arial"/>
                <w:sz w:val="18"/>
                <w:szCs w:val="18"/>
              </w:rPr>
            </w:pPr>
          </w:p>
          <w:p w14:paraId="6DD3230B" w14:textId="77777777" w:rsidR="006C7785" w:rsidRDefault="006C7785" w:rsidP="00380FCD">
            <w:pPr>
              <w:rPr>
                <w:rFonts w:cs="Arial"/>
                <w:sz w:val="18"/>
                <w:szCs w:val="18"/>
              </w:rPr>
            </w:pPr>
            <w:r w:rsidRPr="000A2F6B">
              <w:rPr>
                <w:noProof/>
                <w:lang w:val="en-IN" w:eastAsia="en-IN"/>
                <w14:ligatures w14:val="standardContextual"/>
              </w:rPr>
              <w:drawing>
                <wp:inline distT="0" distB="0" distL="0" distR="0" wp14:anchorId="7008BA62" wp14:editId="11E976E4">
                  <wp:extent cx="5704205" cy="5727065"/>
                  <wp:effectExtent l="0" t="0" r="0" b="6985"/>
                  <wp:docPr id="1500577863" name="Picture 1500577863"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577863" name="Picture 1500577863" descr="A screenshot of a computer game&#10;&#10;Description automatically generated"/>
                          <pic:cNvPicPr/>
                        </pic:nvPicPr>
                        <pic:blipFill>
                          <a:blip r:embed="rId48"/>
                          <a:stretch>
                            <a:fillRect/>
                          </a:stretch>
                        </pic:blipFill>
                        <pic:spPr>
                          <a:xfrm>
                            <a:off x="0" y="0"/>
                            <a:ext cx="5704205" cy="5727065"/>
                          </a:xfrm>
                          <a:prstGeom prst="rect">
                            <a:avLst/>
                          </a:prstGeom>
                        </pic:spPr>
                      </pic:pic>
                    </a:graphicData>
                  </a:graphic>
                </wp:inline>
              </w:drawing>
            </w:r>
          </w:p>
          <w:p w14:paraId="57F451E2" w14:textId="77777777" w:rsidR="006C7785" w:rsidRDefault="006C7785" w:rsidP="00380FCD">
            <w:pPr>
              <w:rPr>
                <w:rFonts w:cs="Arial"/>
                <w:sz w:val="18"/>
                <w:szCs w:val="18"/>
              </w:rPr>
            </w:pPr>
          </w:p>
          <w:p w14:paraId="52F632BA" w14:textId="77777777" w:rsidR="006C7785" w:rsidRPr="00340B0D" w:rsidRDefault="006C7785" w:rsidP="00380FCD">
            <w:pPr>
              <w:jc w:val="center"/>
              <w:rPr>
                <w:rFonts w:cs="Arial"/>
                <w:sz w:val="18"/>
                <w:szCs w:val="18"/>
              </w:rPr>
            </w:pPr>
            <w:r>
              <w:rPr>
                <w:noProof/>
                <w:lang w:val="en-IN" w:eastAsia="en-IN"/>
              </w:rPr>
              <w:lastRenderedPageBreak/>
              <w:drawing>
                <wp:inline distT="0" distB="0" distL="0" distR="0" wp14:anchorId="3F322411" wp14:editId="4482C598">
                  <wp:extent cx="5731514" cy="2887976"/>
                  <wp:effectExtent l="0" t="0" r="2536" b="7624"/>
                  <wp:docPr id="14" name="Picture 82"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4" name="Picture 82" descr="A screenshot of a video game&#10;&#10;Description automatically generated"/>
                          <pic:cNvPicPr/>
                        </pic:nvPicPr>
                        <pic:blipFill>
                          <a:blip r:embed="rId49"/>
                          <a:stretch>
                            <a:fillRect/>
                          </a:stretch>
                        </pic:blipFill>
                        <pic:spPr>
                          <a:xfrm>
                            <a:off x="0" y="0"/>
                            <a:ext cx="5731514" cy="2887976"/>
                          </a:xfrm>
                          <a:prstGeom prst="rect">
                            <a:avLst/>
                          </a:prstGeom>
                          <a:noFill/>
                          <a:ln>
                            <a:noFill/>
                            <a:prstDash/>
                          </a:ln>
                        </pic:spPr>
                      </pic:pic>
                    </a:graphicData>
                  </a:graphic>
                </wp:inline>
              </w:drawing>
            </w:r>
          </w:p>
          <w:p w14:paraId="4A04EB6D" w14:textId="77777777" w:rsidR="006C7785" w:rsidRPr="00340B0D" w:rsidRDefault="006C7785" w:rsidP="00380FCD">
            <w:pPr>
              <w:jc w:val="center"/>
              <w:rPr>
                <w:rFonts w:cs="Arial"/>
                <w:sz w:val="18"/>
                <w:szCs w:val="18"/>
              </w:rPr>
            </w:pPr>
            <w:r w:rsidRPr="0088091C">
              <w:rPr>
                <w:rFonts w:cs="Arial"/>
                <w:sz w:val="18"/>
                <w:szCs w:val="18"/>
              </w:rPr>
              <w:t>A part of above chart at scale 1:20 000</w:t>
            </w:r>
          </w:p>
          <w:p w14:paraId="39C896FB" w14:textId="77777777" w:rsidR="006C7785" w:rsidRDefault="006C7785" w:rsidP="00380FCD">
            <w:pPr>
              <w:tabs>
                <w:tab w:val="left" w:pos="3048"/>
              </w:tabs>
              <w:jc w:val="center"/>
              <w:rPr>
                <w:rFonts w:cs="Arial"/>
                <w:sz w:val="18"/>
                <w:szCs w:val="18"/>
              </w:rPr>
            </w:pPr>
          </w:p>
          <w:p w14:paraId="5F54E19D" w14:textId="77777777" w:rsidR="006C7785" w:rsidRPr="00340B0D" w:rsidRDefault="006C7785" w:rsidP="00380FCD">
            <w:pPr>
              <w:tabs>
                <w:tab w:val="left" w:pos="3048"/>
              </w:tabs>
              <w:jc w:val="center"/>
              <w:rPr>
                <w:rFonts w:cs="Arial"/>
                <w:sz w:val="18"/>
                <w:szCs w:val="18"/>
              </w:rPr>
            </w:pPr>
          </w:p>
          <w:p w14:paraId="56603A59" w14:textId="77777777" w:rsidR="006C7785" w:rsidRDefault="006C7785" w:rsidP="00380FCD">
            <w:pPr>
              <w:jc w:val="center"/>
              <w:rPr>
                <w:rFonts w:cs="Arial"/>
                <w:sz w:val="18"/>
                <w:szCs w:val="18"/>
              </w:rPr>
            </w:pPr>
            <w:r>
              <w:rPr>
                <w:noProof/>
                <w:lang w:val="en-IN" w:eastAsia="en-IN"/>
              </w:rPr>
              <w:drawing>
                <wp:inline distT="0" distB="0" distL="0" distR="0" wp14:anchorId="3893536D" wp14:editId="67E33DF8">
                  <wp:extent cx="5731514" cy="3419471"/>
                  <wp:effectExtent l="0" t="0" r="2536" b="0"/>
                  <wp:docPr id="15" name="Picture 83" descr="A blue background with many squares and dots&#10;&#10;Description automatically generated"/>
                  <wp:cNvGraphicFramePr/>
                  <a:graphic xmlns:a="http://schemas.openxmlformats.org/drawingml/2006/main">
                    <a:graphicData uri="http://schemas.openxmlformats.org/drawingml/2006/picture">
                      <pic:pic xmlns:pic="http://schemas.openxmlformats.org/drawingml/2006/picture">
                        <pic:nvPicPr>
                          <pic:cNvPr id="15" name="Picture 83" descr="A blue background with many squares and dots&#10;&#10;Description automatically generated"/>
                          <pic:cNvPicPr/>
                        </pic:nvPicPr>
                        <pic:blipFill>
                          <a:blip r:embed="rId50"/>
                          <a:stretch>
                            <a:fillRect/>
                          </a:stretch>
                        </pic:blipFill>
                        <pic:spPr>
                          <a:xfrm>
                            <a:off x="0" y="0"/>
                            <a:ext cx="5731514" cy="3419471"/>
                          </a:xfrm>
                          <a:prstGeom prst="rect">
                            <a:avLst/>
                          </a:prstGeom>
                          <a:noFill/>
                          <a:ln>
                            <a:noFill/>
                            <a:prstDash/>
                          </a:ln>
                        </pic:spPr>
                      </pic:pic>
                    </a:graphicData>
                  </a:graphic>
                </wp:inline>
              </w:drawing>
            </w:r>
          </w:p>
          <w:p w14:paraId="44AB3AE7" w14:textId="77777777" w:rsidR="006C7785" w:rsidRDefault="006C7785" w:rsidP="00380FCD">
            <w:pPr>
              <w:jc w:val="center"/>
              <w:rPr>
                <w:rFonts w:cs="Arial"/>
                <w:sz w:val="18"/>
                <w:szCs w:val="18"/>
              </w:rPr>
            </w:pPr>
          </w:p>
          <w:p w14:paraId="77FF9033" w14:textId="77777777" w:rsidR="006C7785" w:rsidRPr="00110428" w:rsidRDefault="006C7785" w:rsidP="00380FCD">
            <w:pPr>
              <w:jc w:val="center"/>
              <w:rPr>
                <w:rFonts w:cs="Arial"/>
                <w:noProof/>
                <w:lang w:eastAsia="en-GB"/>
              </w:rPr>
            </w:pPr>
            <w:r w:rsidRPr="00110428">
              <w:rPr>
                <w:rFonts w:cs="Arial"/>
                <w:noProof/>
                <w:lang w:eastAsia="en-GB"/>
              </w:rPr>
              <w:t>Another part of above chart at scale 1:20 000</w:t>
            </w:r>
          </w:p>
          <w:p w14:paraId="224BDE07" w14:textId="77777777" w:rsidR="006C7785" w:rsidRPr="00340B0D" w:rsidRDefault="006C7785" w:rsidP="00380FCD">
            <w:pPr>
              <w:rPr>
                <w:rFonts w:cs="Arial"/>
                <w:sz w:val="18"/>
                <w:szCs w:val="18"/>
              </w:rPr>
            </w:pPr>
          </w:p>
        </w:tc>
      </w:tr>
      <w:bookmarkEnd w:id="2608"/>
    </w:tbl>
    <w:p w14:paraId="10536DD5" w14:textId="77777777" w:rsidR="006C7785" w:rsidRDefault="006C7785" w:rsidP="006C7785">
      <w:r>
        <w:lastRenderedPageBreak/>
        <w:br w:type="page"/>
      </w:r>
    </w:p>
    <w:tbl>
      <w:tblPr>
        <w:tblStyle w:val="TableGrid"/>
        <w:tblW w:w="9214" w:type="dxa"/>
        <w:tblInd w:w="-15" w:type="dxa"/>
        <w:tblBorders>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9214"/>
      </w:tblGrid>
      <w:tr w:rsidR="006C7785" w:rsidRPr="00340B0D" w14:paraId="544F6F8F" w14:textId="77777777" w:rsidTr="00380FCD">
        <w:tc>
          <w:tcPr>
            <w:tcW w:w="9214" w:type="dxa"/>
            <w:shd w:val="clear" w:color="auto" w:fill="BFBFBF" w:themeFill="background1" w:themeFillShade="BF"/>
          </w:tcPr>
          <w:p w14:paraId="6BA92DD0" w14:textId="77777777" w:rsidR="006C7785" w:rsidRPr="00340B0D" w:rsidRDefault="006C7785" w:rsidP="00380FCD">
            <w:pPr>
              <w:jc w:val="center"/>
              <w:rPr>
                <w:rFonts w:cs="Arial"/>
                <w:b/>
                <w:bCs/>
                <w:sz w:val="18"/>
                <w:szCs w:val="18"/>
              </w:rPr>
            </w:pPr>
            <w:r w:rsidRPr="00340B0D">
              <w:rPr>
                <w:rFonts w:cs="Arial"/>
                <w:b/>
                <w:bCs/>
                <w:sz w:val="18"/>
                <w:szCs w:val="18"/>
              </w:rPr>
              <w:lastRenderedPageBreak/>
              <w:t>Action</w:t>
            </w:r>
          </w:p>
        </w:tc>
      </w:tr>
      <w:tr w:rsidR="006C7785" w:rsidRPr="00340B0D" w14:paraId="37AD6FB5" w14:textId="77777777" w:rsidTr="00380FCD">
        <w:tc>
          <w:tcPr>
            <w:tcW w:w="9214" w:type="dxa"/>
            <w:shd w:val="clear" w:color="auto" w:fill="FFFFFF" w:themeFill="background1"/>
          </w:tcPr>
          <w:p w14:paraId="0677A97A" w14:textId="77777777" w:rsidR="006C7785" w:rsidRPr="00340B0D" w:rsidRDefault="006C7785" w:rsidP="00380FCD">
            <w:pPr>
              <w:rPr>
                <w:rFonts w:cs="Arial"/>
                <w:b/>
                <w:bCs/>
                <w:sz w:val="18"/>
                <w:szCs w:val="18"/>
              </w:rPr>
            </w:pPr>
            <w:r w:rsidRPr="00913FA7">
              <w:rPr>
                <w:rFonts w:cs="Arial"/>
                <w:i/>
              </w:rPr>
              <w:t>Switch on Display Base. Check ENC display in ECDIS against graphical plot</w:t>
            </w:r>
          </w:p>
        </w:tc>
      </w:tr>
      <w:tr w:rsidR="006C7785" w:rsidRPr="00340B0D" w14:paraId="7A5C7949" w14:textId="77777777" w:rsidTr="00380FCD">
        <w:tc>
          <w:tcPr>
            <w:tcW w:w="9214" w:type="dxa"/>
            <w:shd w:val="clear" w:color="auto" w:fill="BFBFBF" w:themeFill="background1" w:themeFillShade="BF"/>
          </w:tcPr>
          <w:p w14:paraId="13A34A0C"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1A1D441E" w14:textId="77777777" w:rsidTr="00380FCD">
        <w:tc>
          <w:tcPr>
            <w:tcW w:w="9214" w:type="dxa"/>
            <w:vAlign w:val="center"/>
          </w:tcPr>
          <w:p w14:paraId="48A5D7EF" w14:textId="77777777" w:rsidR="006C7785" w:rsidRPr="00110428" w:rsidRDefault="006C7785" w:rsidP="00380FCD">
            <w:pPr>
              <w:rPr>
                <w:rFonts w:cs="Arial"/>
                <w:i/>
              </w:rPr>
            </w:pPr>
            <w:r w:rsidRPr="00110428">
              <w:rPr>
                <w:rFonts w:cs="Arial"/>
                <w:i/>
              </w:rPr>
              <w:t>The ENC in the ECDIS should be shown as in the picture below.</w:t>
            </w:r>
          </w:p>
          <w:p w14:paraId="1D59D3C1" w14:textId="77777777" w:rsidR="006C7785" w:rsidRPr="00340B0D" w:rsidRDefault="006C7785" w:rsidP="00380FCD">
            <w:pPr>
              <w:rPr>
                <w:rFonts w:cs="Arial"/>
                <w:sz w:val="18"/>
                <w:szCs w:val="18"/>
              </w:rPr>
            </w:pPr>
            <w:r>
              <w:rPr>
                <w:noProof/>
                <w:lang w:val="en-IN" w:eastAsia="en-IN"/>
              </w:rPr>
              <w:drawing>
                <wp:inline distT="0" distB="0" distL="0" distR="0" wp14:anchorId="66404859" wp14:editId="13CD4690">
                  <wp:extent cx="5731514" cy="5916926"/>
                  <wp:effectExtent l="0" t="0" r="2536" b="7624"/>
                  <wp:docPr id="16" name="Picture 85" descr="A blue and brown rectangles&#10;&#10;Description automatically generated"/>
                  <wp:cNvGraphicFramePr/>
                  <a:graphic xmlns:a="http://schemas.openxmlformats.org/drawingml/2006/main">
                    <a:graphicData uri="http://schemas.openxmlformats.org/drawingml/2006/picture">
                      <pic:pic xmlns:pic="http://schemas.openxmlformats.org/drawingml/2006/picture">
                        <pic:nvPicPr>
                          <pic:cNvPr id="16" name="Picture 85" descr="A blue and brown rectangles&#10;&#10;Description automatically generated"/>
                          <pic:cNvPicPr/>
                        </pic:nvPicPr>
                        <pic:blipFill>
                          <a:blip r:embed="rId51"/>
                          <a:stretch>
                            <a:fillRect/>
                          </a:stretch>
                        </pic:blipFill>
                        <pic:spPr>
                          <a:xfrm>
                            <a:off x="0" y="0"/>
                            <a:ext cx="5731514" cy="5916926"/>
                          </a:xfrm>
                          <a:prstGeom prst="rect">
                            <a:avLst/>
                          </a:prstGeom>
                          <a:noFill/>
                          <a:ln>
                            <a:noFill/>
                            <a:prstDash/>
                          </a:ln>
                        </pic:spPr>
                      </pic:pic>
                    </a:graphicData>
                  </a:graphic>
                </wp:inline>
              </w:drawing>
            </w:r>
          </w:p>
        </w:tc>
      </w:tr>
    </w:tbl>
    <w:p w14:paraId="6FCB04CB" w14:textId="77777777" w:rsidR="006C7785" w:rsidRDefault="006C7785" w:rsidP="006C7785"/>
    <w:p w14:paraId="5A83CE0A" w14:textId="77777777" w:rsidR="006C7785" w:rsidRDefault="006C7785" w:rsidP="006C7785">
      <w:r>
        <w:br w:type="page"/>
      </w:r>
    </w:p>
    <w:p w14:paraId="0D843DDD" w14:textId="77777777" w:rsidR="006C7785" w:rsidRPr="00273D67" w:rsidRDefault="006C7785" w:rsidP="006C7785">
      <w:pPr>
        <w:pStyle w:val="Heading3"/>
      </w:pPr>
      <w:bookmarkStart w:id="2609" w:name="_Toc189647841"/>
      <w:r w:rsidRPr="00273D67">
        <w:lastRenderedPageBreak/>
        <w:t>ECDIS Viewing groups names. Standard Display</w:t>
      </w:r>
      <w:bookmarkEnd w:id="2609"/>
    </w:p>
    <w:tbl>
      <w:tblPr>
        <w:tblStyle w:val="TableGrid"/>
        <w:tblW w:w="9199" w:type="dxa"/>
        <w:tblLook w:val="04A0" w:firstRow="1" w:lastRow="0" w:firstColumn="1" w:lastColumn="0" w:noHBand="0" w:noVBand="1"/>
      </w:tblPr>
      <w:tblGrid>
        <w:gridCol w:w="1659"/>
        <w:gridCol w:w="663"/>
        <w:gridCol w:w="51"/>
        <w:gridCol w:w="1802"/>
        <w:gridCol w:w="282"/>
        <w:gridCol w:w="216"/>
        <w:gridCol w:w="1040"/>
        <w:gridCol w:w="331"/>
        <w:gridCol w:w="543"/>
        <w:gridCol w:w="2052"/>
        <w:gridCol w:w="560"/>
      </w:tblGrid>
      <w:tr w:rsidR="006C7785" w:rsidRPr="00340B0D" w14:paraId="49BB18B8" w14:textId="77777777" w:rsidTr="00380FCD">
        <w:trPr>
          <w:trHeight w:val="416"/>
        </w:trPr>
        <w:tc>
          <w:tcPr>
            <w:tcW w:w="2322"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2545EDCD" w14:textId="77777777" w:rsidR="006C7785" w:rsidRPr="00340B0D" w:rsidRDefault="006C7785" w:rsidP="00380FCD">
            <w:pPr>
              <w:jc w:val="center"/>
              <w:rPr>
                <w:rFonts w:cs="Arial"/>
                <w:b/>
                <w:bCs/>
                <w:sz w:val="18"/>
                <w:szCs w:val="18"/>
              </w:rPr>
            </w:pPr>
            <w:r w:rsidRPr="00340B0D">
              <w:rPr>
                <w:rFonts w:cs="Arial"/>
                <w:b/>
                <w:bCs/>
                <w:sz w:val="18"/>
                <w:szCs w:val="18"/>
              </w:rPr>
              <w:t>Test Reference</w:t>
            </w:r>
          </w:p>
        </w:tc>
        <w:tc>
          <w:tcPr>
            <w:tcW w:w="2351"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06C092E4" w14:textId="77777777" w:rsidR="006C7785" w:rsidRPr="00110428" w:rsidRDefault="006C7785" w:rsidP="00380FCD">
            <w:pPr>
              <w:jc w:val="center"/>
              <w:rPr>
                <w:rFonts w:cs="Arial"/>
                <w:b/>
                <w:bCs/>
              </w:rPr>
            </w:pPr>
            <w:proofErr w:type="spellStart"/>
            <w:r w:rsidRPr="00110428">
              <w:rPr>
                <w:rFonts w:cs="Arial"/>
              </w:rPr>
              <w:t>ViewingGroupsStd</w:t>
            </w:r>
            <w:proofErr w:type="spellEnd"/>
          </w:p>
        </w:tc>
        <w:tc>
          <w:tcPr>
            <w:tcW w:w="1914"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24CFD7E6" w14:textId="77777777" w:rsidR="006C7785" w:rsidRPr="00340B0D" w:rsidRDefault="006C7785" w:rsidP="00380FCD">
            <w:pPr>
              <w:jc w:val="center"/>
              <w:rPr>
                <w:rFonts w:cs="Arial"/>
                <w:b/>
                <w:bCs/>
                <w:sz w:val="18"/>
                <w:szCs w:val="18"/>
              </w:rPr>
            </w:pPr>
            <w:r w:rsidRPr="00340B0D">
              <w:rPr>
                <w:rFonts w:cs="Arial"/>
                <w:b/>
                <w:bCs/>
                <w:sz w:val="18"/>
                <w:szCs w:val="18"/>
              </w:rPr>
              <w:t>IHO Reference</w:t>
            </w:r>
          </w:p>
        </w:tc>
        <w:tc>
          <w:tcPr>
            <w:tcW w:w="2612"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1D2F8588" w14:textId="77777777" w:rsidR="001E2DF7" w:rsidRDefault="001E2DF7" w:rsidP="001E2DF7">
            <w:pPr>
              <w:spacing w:line="240" w:lineRule="auto"/>
              <w:rPr>
                <w:rFonts w:ascii="Calibri" w:hAnsi="Calibri" w:cs="Calibri"/>
                <w:color w:val="000000"/>
              </w:rPr>
            </w:pPr>
            <w:r>
              <w:rPr>
                <w:rFonts w:ascii="Calibri" w:hAnsi="Calibri" w:cs="Calibri"/>
                <w:color w:val="000000"/>
              </w:rPr>
              <w:t>S-98 6.1.1</w:t>
            </w:r>
          </w:p>
          <w:p w14:paraId="43226150" w14:textId="77777777" w:rsidR="001E2DF7" w:rsidRDefault="001E2DF7" w:rsidP="001E2DF7">
            <w:pPr>
              <w:spacing w:line="240" w:lineRule="auto"/>
              <w:rPr>
                <w:rFonts w:ascii="Calibri" w:hAnsi="Calibri" w:cs="Calibri"/>
                <w:color w:val="000000"/>
              </w:rPr>
            </w:pPr>
            <w:r>
              <w:rPr>
                <w:rFonts w:ascii="Calibri" w:hAnsi="Calibri" w:cs="Calibri"/>
                <w:color w:val="000000"/>
              </w:rPr>
              <w:t>S-100 Part 9</w:t>
            </w:r>
          </w:p>
          <w:p w14:paraId="3D88F210" w14:textId="18FC08AA" w:rsidR="006C7785" w:rsidRPr="00340B0D" w:rsidRDefault="001E2DF7" w:rsidP="001E2DF7">
            <w:pPr>
              <w:rPr>
                <w:rFonts w:cs="Arial"/>
                <w:sz w:val="18"/>
                <w:szCs w:val="18"/>
              </w:rPr>
            </w:pPr>
            <w:r>
              <w:rPr>
                <w:rFonts w:ascii="Calibri" w:hAnsi="Calibri" w:cs="Calibri"/>
                <w:color w:val="000000"/>
              </w:rPr>
              <w:t>S-101 Portrayal</w:t>
            </w:r>
          </w:p>
        </w:tc>
      </w:tr>
      <w:tr w:rsidR="006C7785" w:rsidRPr="00340B0D" w14:paraId="63F810B4"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9B01A92"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5E7317C1"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auto"/>
          </w:tcPr>
          <w:p w14:paraId="3EA5B609" w14:textId="77777777" w:rsidR="006C7785" w:rsidRPr="00273D67" w:rsidRDefault="006C7785" w:rsidP="00380FCD">
            <w:pPr>
              <w:rPr>
                <w:rFonts w:cs="Arial"/>
                <w:i/>
              </w:rPr>
            </w:pPr>
            <w:r w:rsidRPr="00273D67">
              <w:rPr>
                <w:rFonts w:cs="Arial"/>
                <w:i/>
              </w:rPr>
              <w:t xml:space="preserve">The purpose of the test is to verify that ECDIS is able to change S-101 display settings using standardized controls. </w:t>
            </w:r>
          </w:p>
          <w:p w14:paraId="76455FA4" w14:textId="77777777" w:rsidR="006C7785" w:rsidRPr="00340B0D" w:rsidRDefault="006C7785" w:rsidP="00380FCD">
            <w:pPr>
              <w:rPr>
                <w:rFonts w:cs="Arial"/>
                <w:sz w:val="18"/>
                <w:szCs w:val="18"/>
              </w:rPr>
            </w:pPr>
            <w:r w:rsidRPr="00273D67">
              <w:rPr>
                <w:rFonts w:cs="Arial"/>
                <w:i/>
              </w:rPr>
              <w:t>Names of the controls, located under the Standard Display section of ECDIS should switch on and off certain viewing layers and should comply with the content of the S-101 portrayal catalogue.</w:t>
            </w:r>
          </w:p>
        </w:tc>
      </w:tr>
      <w:tr w:rsidR="006C7785" w:rsidRPr="00340B0D" w14:paraId="76CE787B"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06326A7" w14:textId="77777777" w:rsidR="006C7785" w:rsidRPr="00340B0D" w:rsidRDefault="006C7785" w:rsidP="00380FCD">
            <w:pPr>
              <w:jc w:val="center"/>
              <w:rPr>
                <w:rFonts w:cs="Arial"/>
                <w:b/>
                <w:bCs/>
                <w:sz w:val="18"/>
                <w:szCs w:val="18"/>
              </w:rPr>
            </w:pPr>
            <w:r w:rsidRPr="00340B0D">
              <w:rPr>
                <w:rFonts w:cs="Arial"/>
                <w:b/>
                <w:bCs/>
                <w:sz w:val="18"/>
                <w:szCs w:val="18"/>
              </w:rPr>
              <w:t>Loaded Data</w:t>
            </w:r>
          </w:p>
        </w:tc>
      </w:tr>
      <w:tr w:rsidR="006C7785" w:rsidRPr="00340B0D" w14:paraId="45EF18FC"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9F10024"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D9F5E3C" w14:textId="77777777" w:rsidR="006C7785" w:rsidRPr="00340B0D" w:rsidRDefault="006C7785" w:rsidP="00380FCD">
            <w:pPr>
              <w:jc w:val="center"/>
              <w:rPr>
                <w:rFonts w:cs="Arial"/>
                <w:b/>
                <w:bCs/>
                <w:sz w:val="18"/>
                <w:szCs w:val="18"/>
              </w:rPr>
            </w:pPr>
          </w:p>
        </w:tc>
      </w:tr>
      <w:tr w:rsidR="006C7785" w:rsidRPr="00340B0D" w14:paraId="4F26E1CB"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auto"/>
          </w:tcPr>
          <w:p w14:paraId="009E58B0" w14:textId="77777777" w:rsidR="006C7785" w:rsidRPr="003A20E8" w:rsidRDefault="006C7785" w:rsidP="00380FCD">
            <w:pPr>
              <w:rPr>
                <w:rFonts w:cs="Arial"/>
              </w:rPr>
            </w:pPr>
            <w:proofErr w:type="spellStart"/>
            <w:r w:rsidRPr="003A20E8">
              <w:rPr>
                <w:rFonts w:cs="Arial"/>
                <w:b/>
                <w:bCs/>
                <w:i/>
              </w:rPr>
              <w:t>DisplayStandard</w:t>
            </w:r>
            <w:proofErr w:type="spellEnd"/>
          </w:p>
        </w:tc>
        <w:tc>
          <w:tcPr>
            <w:tcW w:w="3155" w:type="dxa"/>
            <w:gridSpan w:val="3"/>
            <w:tcBorders>
              <w:top w:val="single" w:sz="4" w:space="0" w:color="auto"/>
              <w:left w:val="single" w:sz="12" w:space="0" w:color="auto"/>
              <w:bottom w:val="single" w:sz="4" w:space="0" w:color="auto"/>
              <w:right w:val="single" w:sz="12" w:space="0" w:color="auto"/>
            </w:tcBorders>
            <w:shd w:val="clear" w:color="auto" w:fill="auto"/>
          </w:tcPr>
          <w:p w14:paraId="55BD02F2" w14:textId="77777777" w:rsidR="006C7785" w:rsidRPr="00340B0D" w:rsidRDefault="006C7785" w:rsidP="00380FCD">
            <w:pPr>
              <w:rPr>
                <w:rFonts w:cs="Arial"/>
                <w:sz w:val="18"/>
                <w:szCs w:val="18"/>
              </w:rPr>
            </w:pPr>
          </w:p>
        </w:tc>
      </w:tr>
      <w:tr w:rsidR="006C7785" w:rsidRPr="00340B0D" w14:paraId="3C987ED0" w14:textId="77777777" w:rsidTr="00380FCD">
        <w:tc>
          <w:tcPr>
            <w:tcW w:w="6044" w:type="dxa"/>
            <w:gridSpan w:val="8"/>
            <w:tcBorders>
              <w:top w:val="single" w:sz="4" w:space="0" w:color="auto"/>
              <w:left w:val="single" w:sz="12" w:space="0" w:color="auto"/>
              <w:bottom w:val="single" w:sz="12" w:space="0" w:color="auto"/>
              <w:right w:val="single" w:sz="12" w:space="0" w:color="auto"/>
            </w:tcBorders>
            <w:shd w:val="clear" w:color="auto" w:fill="auto"/>
          </w:tcPr>
          <w:p w14:paraId="21B112EC" w14:textId="77777777" w:rsidR="006C7785" w:rsidRPr="00340B0D" w:rsidRDefault="006C7785" w:rsidP="00380FCD">
            <w:pPr>
              <w:rPr>
                <w:rFonts w:cs="Arial"/>
                <w:sz w:val="18"/>
                <w:szCs w:val="18"/>
              </w:rPr>
            </w:pPr>
          </w:p>
        </w:tc>
        <w:tc>
          <w:tcPr>
            <w:tcW w:w="3155" w:type="dxa"/>
            <w:gridSpan w:val="3"/>
            <w:tcBorders>
              <w:top w:val="single" w:sz="4" w:space="0" w:color="auto"/>
              <w:left w:val="single" w:sz="12" w:space="0" w:color="auto"/>
              <w:bottom w:val="single" w:sz="12" w:space="0" w:color="auto"/>
              <w:right w:val="single" w:sz="12" w:space="0" w:color="auto"/>
            </w:tcBorders>
            <w:shd w:val="clear" w:color="auto" w:fill="auto"/>
          </w:tcPr>
          <w:p w14:paraId="212FA9F9" w14:textId="77777777" w:rsidR="006C7785" w:rsidRPr="00340B0D" w:rsidRDefault="006C7785" w:rsidP="00380FCD">
            <w:pPr>
              <w:rPr>
                <w:rFonts w:cs="Arial"/>
                <w:sz w:val="18"/>
                <w:szCs w:val="18"/>
              </w:rPr>
            </w:pPr>
          </w:p>
        </w:tc>
      </w:tr>
      <w:tr w:rsidR="006C7785" w:rsidRPr="00340B0D" w14:paraId="0B2A7B7B" w14:textId="77777777" w:rsidTr="00380FCD">
        <w:tc>
          <w:tcPr>
            <w:tcW w:w="4457"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145C4BC"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C992B9A"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37398760" w14:textId="77777777" w:rsidTr="00380FCD">
        <w:sdt>
          <w:sdtPr>
            <w:rPr>
              <w:rFonts w:cs="Arial"/>
              <w:sz w:val="18"/>
              <w:szCs w:val="18"/>
            </w:rPr>
            <w:alias w:val="Diplay Category"/>
            <w:tag w:val="Diplay Categor"/>
            <w:id w:val="-336857317"/>
            <w:placeholder>
              <w:docPart w:val="3A66319CACE24069BFC5C91FCD724470"/>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5"/>
                <w:tcBorders>
                  <w:top w:val="single" w:sz="4" w:space="0" w:color="auto"/>
                  <w:left w:val="single" w:sz="12" w:space="0" w:color="auto"/>
                  <w:bottom w:val="single" w:sz="12" w:space="0" w:color="auto"/>
                  <w:right w:val="single" w:sz="12" w:space="0" w:color="auto"/>
                </w:tcBorders>
                <w:shd w:val="clear" w:color="auto" w:fill="auto"/>
              </w:tcPr>
              <w:p w14:paraId="77CFCA90" w14:textId="77777777" w:rsidR="006C7785" w:rsidRPr="00340B0D" w:rsidRDefault="006C7785" w:rsidP="00380FCD">
                <w:pPr>
                  <w:rPr>
                    <w:rFonts w:cs="Arial"/>
                    <w:sz w:val="18"/>
                    <w:szCs w:val="18"/>
                  </w:rPr>
                </w:pPr>
                <w:r w:rsidRPr="00340B0D">
                  <w:rPr>
                    <w:rFonts w:cs="Arial"/>
                    <w:sz w:val="18"/>
                    <w:szCs w:val="18"/>
                  </w:rPr>
                  <w:t>Standard</w:t>
                </w:r>
              </w:p>
            </w:tc>
          </w:sdtContent>
        </w:sdt>
        <w:tc>
          <w:tcPr>
            <w:tcW w:w="4182" w:type="dxa"/>
            <w:gridSpan w:val="5"/>
            <w:tcBorders>
              <w:left w:val="single" w:sz="12" w:space="0" w:color="auto"/>
              <w:bottom w:val="single" w:sz="4" w:space="0" w:color="auto"/>
              <w:right w:val="single" w:sz="4" w:space="0" w:color="auto"/>
            </w:tcBorders>
            <w:shd w:val="clear" w:color="auto" w:fill="auto"/>
          </w:tcPr>
          <w:p w14:paraId="799AEEF2"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47CDA4D6" w14:textId="77777777" w:rsidR="006C7785" w:rsidRPr="00340B0D" w:rsidRDefault="006C7785" w:rsidP="00380FCD">
            <w:pPr>
              <w:jc w:val="center"/>
              <w:rPr>
                <w:rFonts w:cs="Arial"/>
                <w:sz w:val="18"/>
                <w:szCs w:val="18"/>
              </w:rPr>
            </w:pPr>
          </w:p>
        </w:tc>
      </w:tr>
      <w:tr w:rsidR="006C7785" w:rsidRPr="00340B0D" w14:paraId="3F11E8B8" w14:textId="77777777" w:rsidTr="00380FCD">
        <w:tc>
          <w:tcPr>
            <w:tcW w:w="4457"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50B3B5A"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5"/>
            <w:tcBorders>
              <w:left w:val="single" w:sz="12" w:space="0" w:color="auto"/>
              <w:right w:val="single" w:sz="4" w:space="0" w:color="auto"/>
            </w:tcBorders>
            <w:shd w:val="clear" w:color="auto" w:fill="auto"/>
          </w:tcPr>
          <w:p w14:paraId="0AF0BE7F"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50C8B699" w14:textId="77777777" w:rsidR="006C7785" w:rsidRPr="00340B0D" w:rsidRDefault="006C7785" w:rsidP="00380FCD">
            <w:pPr>
              <w:jc w:val="center"/>
              <w:rPr>
                <w:rFonts w:cs="Arial"/>
                <w:sz w:val="18"/>
                <w:szCs w:val="18"/>
              </w:rPr>
            </w:pPr>
          </w:p>
        </w:tc>
      </w:tr>
      <w:tr w:rsidR="006C7785" w:rsidRPr="00340B0D" w14:paraId="326429E0"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2D19AC38"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CF09DDC" w14:textId="77777777" w:rsidR="006C7785" w:rsidRPr="00340B0D" w:rsidRDefault="006C7785" w:rsidP="00380FCD">
            <w:pPr>
              <w:rPr>
                <w:rFonts w:cs="Arial"/>
                <w:sz w:val="18"/>
                <w:szCs w:val="18"/>
              </w:rPr>
            </w:pPr>
            <w:r>
              <w:rPr>
                <w:rFonts w:cs="Arial"/>
                <w:sz w:val="18"/>
                <w:szCs w:val="18"/>
              </w:rPr>
              <w:t>10m</w:t>
            </w:r>
          </w:p>
        </w:tc>
        <w:tc>
          <w:tcPr>
            <w:tcW w:w="4182" w:type="dxa"/>
            <w:gridSpan w:val="5"/>
            <w:tcBorders>
              <w:left w:val="single" w:sz="12" w:space="0" w:color="auto"/>
            </w:tcBorders>
          </w:tcPr>
          <w:p w14:paraId="45E4DFA2"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7864141A" w14:textId="77777777" w:rsidR="006C7785" w:rsidRPr="00340B0D" w:rsidRDefault="006C7785" w:rsidP="00380FCD">
            <w:pPr>
              <w:jc w:val="center"/>
              <w:rPr>
                <w:rFonts w:cs="Arial"/>
                <w:sz w:val="18"/>
                <w:szCs w:val="18"/>
              </w:rPr>
            </w:pPr>
          </w:p>
        </w:tc>
      </w:tr>
      <w:tr w:rsidR="006C7785" w:rsidRPr="00340B0D" w14:paraId="6DF7C303"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47A736BD"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4EBCB9F" w14:textId="77777777" w:rsidR="006C7785" w:rsidRPr="00340B0D" w:rsidRDefault="006C7785" w:rsidP="00380FCD">
            <w:pPr>
              <w:rPr>
                <w:rFonts w:cs="Arial"/>
                <w:sz w:val="18"/>
                <w:szCs w:val="18"/>
              </w:rPr>
            </w:pPr>
            <w:r>
              <w:rPr>
                <w:rFonts w:cs="Arial"/>
                <w:sz w:val="18"/>
                <w:szCs w:val="18"/>
              </w:rPr>
              <w:t>10m</w:t>
            </w:r>
          </w:p>
        </w:tc>
        <w:tc>
          <w:tcPr>
            <w:tcW w:w="4182" w:type="dxa"/>
            <w:gridSpan w:val="5"/>
            <w:tcBorders>
              <w:left w:val="single" w:sz="12" w:space="0" w:color="auto"/>
            </w:tcBorders>
          </w:tcPr>
          <w:p w14:paraId="14EF803C"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43173FCF" w14:textId="77777777" w:rsidR="006C7785" w:rsidRPr="00340B0D" w:rsidRDefault="006C7785" w:rsidP="00380FCD">
            <w:pPr>
              <w:jc w:val="center"/>
              <w:rPr>
                <w:rFonts w:cs="Arial"/>
                <w:sz w:val="18"/>
                <w:szCs w:val="18"/>
              </w:rPr>
            </w:pPr>
          </w:p>
        </w:tc>
      </w:tr>
      <w:tr w:rsidR="006C7785" w:rsidRPr="00340B0D" w14:paraId="3B83A640"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5501299F"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8A6A961"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1CBCC84E"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115D188D" w14:textId="77777777" w:rsidR="006C7785" w:rsidRPr="00340B0D" w:rsidRDefault="006C7785" w:rsidP="00380FCD">
            <w:pPr>
              <w:jc w:val="center"/>
              <w:rPr>
                <w:rFonts w:cs="Arial"/>
                <w:sz w:val="18"/>
                <w:szCs w:val="18"/>
              </w:rPr>
            </w:pPr>
          </w:p>
        </w:tc>
      </w:tr>
      <w:tr w:rsidR="006C7785" w:rsidRPr="00340B0D" w14:paraId="1659C9D2"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448DB499"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563923"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05DAA83E"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307512AA" w14:textId="77777777" w:rsidR="006C7785" w:rsidRPr="00340B0D" w:rsidRDefault="006C7785" w:rsidP="00380FCD">
            <w:pPr>
              <w:jc w:val="center"/>
              <w:rPr>
                <w:rFonts w:cs="Arial"/>
                <w:sz w:val="18"/>
                <w:szCs w:val="18"/>
              </w:rPr>
            </w:pPr>
          </w:p>
        </w:tc>
      </w:tr>
      <w:tr w:rsidR="006C7785" w:rsidRPr="00340B0D" w14:paraId="5AD37859"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0DA02A66"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4874BDE"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6576620E"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099CAE32" w14:textId="77777777" w:rsidR="006C7785" w:rsidRPr="00340B0D" w:rsidRDefault="006C7785" w:rsidP="00380FCD">
            <w:pPr>
              <w:jc w:val="center"/>
              <w:rPr>
                <w:rFonts w:cs="Arial"/>
                <w:sz w:val="18"/>
                <w:szCs w:val="18"/>
              </w:rPr>
            </w:pPr>
          </w:p>
        </w:tc>
      </w:tr>
      <w:tr w:rsidR="006C7785" w:rsidRPr="00340B0D" w14:paraId="59BB9FF8"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7DBCD368"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0073E42"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40EC3F05"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423A82E0" w14:textId="77777777" w:rsidR="006C7785" w:rsidRPr="00340B0D" w:rsidRDefault="006C7785" w:rsidP="00380FCD">
            <w:pPr>
              <w:jc w:val="center"/>
              <w:rPr>
                <w:rFonts w:cs="Arial"/>
                <w:sz w:val="18"/>
                <w:szCs w:val="18"/>
              </w:rPr>
            </w:pPr>
          </w:p>
        </w:tc>
      </w:tr>
      <w:tr w:rsidR="006C7785" w:rsidRPr="00340B0D" w14:paraId="33D41877"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0DF4C9B5"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2EAEBB7" w14:textId="77777777" w:rsidR="006C7785" w:rsidRPr="00340B0D" w:rsidRDefault="006C7785" w:rsidP="00380FCD">
            <w:pPr>
              <w:rPr>
                <w:rFonts w:cs="Arial"/>
                <w:sz w:val="18"/>
                <w:szCs w:val="18"/>
              </w:rPr>
            </w:pPr>
            <w:r>
              <w:rPr>
                <w:rFonts w:cs="Arial"/>
                <w:sz w:val="18"/>
                <w:szCs w:val="18"/>
              </w:rPr>
              <w:t>Off</w:t>
            </w:r>
          </w:p>
        </w:tc>
        <w:tc>
          <w:tcPr>
            <w:tcW w:w="4182" w:type="dxa"/>
            <w:gridSpan w:val="5"/>
            <w:tcBorders>
              <w:left w:val="single" w:sz="12" w:space="0" w:color="auto"/>
            </w:tcBorders>
          </w:tcPr>
          <w:p w14:paraId="09617F7C"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7C646DC5" w14:textId="77777777" w:rsidR="006C7785" w:rsidRPr="00340B0D" w:rsidRDefault="006C7785" w:rsidP="00380FCD">
            <w:pPr>
              <w:jc w:val="center"/>
              <w:rPr>
                <w:rFonts w:cs="Arial"/>
                <w:sz w:val="18"/>
                <w:szCs w:val="18"/>
              </w:rPr>
            </w:pPr>
          </w:p>
        </w:tc>
      </w:tr>
      <w:tr w:rsidR="006C7785" w:rsidRPr="00340B0D" w14:paraId="07C4E77D"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6ABB6C2A"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31666B" w14:textId="77777777" w:rsidR="006C7785" w:rsidRPr="00340B0D" w:rsidRDefault="006C7785" w:rsidP="00380FCD">
            <w:pPr>
              <w:rPr>
                <w:rFonts w:cs="Arial"/>
                <w:sz w:val="18"/>
                <w:szCs w:val="18"/>
              </w:rPr>
            </w:pPr>
            <w:r>
              <w:rPr>
                <w:rFonts w:cs="Arial"/>
                <w:sz w:val="18"/>
                <w:szCs w:val="18"/>
              </w:rPr>
              <w:t>Off</w:t>
            </w:r>
          </w:p>
        </w:tc>
        <w:tc>
          <w:tcPr>
            <w:tcW w:w="4182" w:type="dxa"/>
            <w:gridSpan w:val="5"/>
            <w:tcBorders>
              <w:left w:val="single" w:sz="12" w:space="0" w:color="auto"/>
            </w:tcBorders>
          </w:tcPr>
          <w:p w14:paraId="0932E493"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00779CBE" w14:textId="77777777" w:rsidR="006C7785" w:rsidRPr="00340B0D" w:rsidRDefault="006C7785" w:rsidP="00380FCD">
            <w:pPr>
              <w:jc w:val="center"/>
              <w:rPr>
                <w:rFonts w:cs="Arial"/>
                <w:sz w:val="18"/>
                <w:szCs w:val="18"/>
              </w:rPr>
            </w:pPr>
          </w:p>
        </w:tc>
      </w:tr>
      <w:tr w:rsidR="006C7785" w:rsidRPr="00340B0D" w14:paraId="0EBE2FDB"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27F15E4F"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1BBCF01"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4D015ACD"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48054F40" w14:textId="77777777" w:rsidR="006C7785" w:rsidRPr="00340B0D" w:rsidRDefault="006C7785" w:rsidP="00380FCD">
            <w:pPr>
              <w:jc w:val="center"/>
              <w:rPr>
                <w:rFonts w:cs="Arial"/>
                <w:sz w:val="18"/>
                <w:szCs w:val="18"/>
              </w:rPr>
            </w:pPr>
          </w:p>
        </w:tc>
      </w:tr>
      <w:tr w:rsidR="006C7785" w:rsidRPr="00340B0D" w14:paraId="6B3D4A9B"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313EA3B9"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B1BCEC4"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04D817E3"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71191B68" w14:textId="77777777" w:rsidR="006C7785" w:rsidRPr="00340B0D" w:rsidRDefault="006C7785" w:rsidP="00380FCD">
            <w:pPr>
              <w:jc w:val="center"/>
              <w:rPr>
                <w:rFonts w:cs="Arial"/>
                <w:sz w:val="18"/>
                <w:szCs w:val="18"/>
              </w:rPr>
            </w:pPr>
          </w:p>
        </w:tc>
      </w:tr>
      <w:tr w:rsidR="006C7785" w:rsidRPr="00340B0D" w14:paraId="57FA6A8C"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296416D1"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7FCC2929"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565416E9"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72FFBCC9" w14:textId="77777777" w:rsidR="006C7785" w:rsidRPr="00340B0D" w:rsidRDefault="006C7785" w:rsidP="00380FCD">
            <w:pPr>
              <w:jc w:val="center"/>
              <w:rPr>
                <w:rFonts w:cs="Arial"/>
                <w:sz w:val="18"/>
                <w:szCs w:val="18"/>
              </w:rPr>
            </w:pPr>
          </w:p>
        </w:tc>
      </w:tr>
      <w:tr w:rsidR="006C7785" w:rsidRPr="00340B0D" w14:paraId="5B7AD551" w14:textId="77777777" w:rsidTr="00380FCD">
        <w:tc>
          <w:tcPr>
            <w:tcW w:w="4457"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3CD65CB1"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5"/>
            <w:tcBorders>
              <w:left w:val="single" w:sz="12" w:space="0" w:color="auto"/>
            </w:tcBorders>
          </w:tcPr>
          <w:p w14:paraId="06AED85B"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7CAEDDAB" w14:textId="77777777" w:rsidR="006C7785" w:rsidRPr="00340B0D" w:rsidRDefault="006C7785" w:rsidP="00380FCD">
            <w:pPr>
              <w:jc w:val="center"/>
              <w:rPr>
                <w:rFonts w:cs="Arial"/>
                <w:sz w:val="18"/>
                <w:szCs w:val="18"/>
              </w:rPr>
            </w:pPr>
          </w:p>
        </w:tc>
      </w:tr>
      <w:tr w:rsidR="006C7785" w:rsidRPr="00340B0D" w14:paraId="75AC90EF" w14:textId="77777777" w:rsidTr="00380FCD">
        <w:sdt>
          <w:sdtPr>
            <w:rPr>
              <w:rFonts w:cs="Arial"/>
              <w:sz w:val="18"/>
              <w:szCs w:val="18"/>
            </w:rPr>
            <w:alias w:val="Palette"/>
            <w:tag w:val="Palette"/>
            <w:id w:val="908734015"/>
            <w:placeholder>
              <w:docPart w:val="50900543A58842E79C4F47DBD3B31DF2"/>
            </w:placeholder>
            <w:comboBox>
              <w:listItem w:displayText="Day" w:value="Day"/>
              <w:listItem w:displayText="Dusk" w:value="Dusk"/>
              <w:listItem w:displayText="Night" w:value="Night"/>
            </w:comboBox>
          </w:sdtPr>
          <w:sdtContent>
            <w:tc>
              <w:tcPr>
                <w:tcW w:w="4457" w:type="dxa"/>
                <w:gridSpan w:val="5"/>
                <w:tcBorders>
                  <w:left w:val="single" w:sz="12" w:space="0" w:color="auto"/>
                  <w:bottom w:val="single" w:sz="12" w:space="0" w:color="auto"/>
                  <w:right w:val="single" w:sz="12" w:space="0" w:color="auto"/>
                </w:tcBorders>
              </w:tcPr>
              <w:p w14:paraId="1256695B"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5"/>
            <w:tcBorders>
              <w:left w:val="single" w:sz="12" w:space="0" w:color="auto"/>
            </w:tcBorders>
          </w:tcPr>
          <w:p w14:paraId="1814953D"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68ADFC15" w14:textId="77777777" w:rsidR="006C7785" w:rsidRPr="00340B0D" w:rsidRDefault="006C7785" w:rsidP="00380FCD">
            <w:pPr>
              <w:jc w:val="center"/>
              <w:rPr>
                <w:rFonts w:cs="Arial"/>
                <w:sz w:val="18"/>
                <w:szCs w:val="18"/>
              </w:rPr>
            </w:pPr>
          </w:p>
        </w:tc>
      </w:tr>
      <w:tr w:rsidR="006C7785" w:rsidRPr="00340B0D" w14:paraId="5B762770" w14:textId="77777777" w:rsidTr="00380FCD">
        <w:tc>
          <w:tcPr>
            <w:tcW w:w="4457" w:type="dxa"/>
            <w:gridSpan w:val="5"/>
            <w:tcBorders>
              <w:top w:val="single" w:sz="12" w:space="0" w:color="auto"/>
              <w:left w:val="single" w:sz="12" w:space="0" w:color="auto"/>
              <w:right w:val="single" w:sz="12" w:space="0" w:color="auto"/>
            </w:tcBorders>
            <w:shd w:val="clear" w:color="auto" w:fill="FFFFFF" w:themeFill="background1"/>
            <w:vAlign w:val="center"/>
          </w:tcPr>
          <w:p w14:paraId="784122D2" w14:textId="77777777" w:rsidR="006C7785" w:rsidRPr="00340B0D" w:rsidRDefault="006C7785" w:rsidP="00380FCD">
            <w:pPr>
              <w:jc w:val="center"/>
              <w:rPr>
                <w:rFonts w:cs="Arial"/>
                <w:b/>
                <w:bCs/>
                <w:sz w:val="18"/>
                <w:szCs w:val="18"/>
              </w:rPr>
            </w:pPr>
          </w:p>
        </w:tc>
        <w:tc>
          <w:tcPr>
            <w:tcW w:w="4182" w:type="dxa"/>
            <w:gridSpan w:val="5"/>
            <w:tcBorders>
              <w:left w:val="single" w:sz="12" w:space="0" w:color="auto"/>
            </w:tcBorders>
          </w:tcPr>
          <w:p w14:paraId="75E1D82F"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742F73B0" w14:textId="77777777" w:rsidR="006C7785" w:rsidRPr="00340B0D" w:rsidRDefault="006C7785" w:rsidP="00380FCD">
            <w:pPr>
              <w:jc w:val="center"/>
              <w:rPr>
                <w:rFonts w:cs="Arial"/>
                <w:sz w:val="18"/>
                <w:szCs w:val="18"/>
              </w:rPr>
            </w:pPr>
          </w:p>
        </w:tc>
      </w:tr>
      <w:tr w:rsidR="006C7785" w:rsidRPr="00340B0D" w14:paraId="49D96CC5" w14:textId="77777777" w:rsidTr="00380FCD">
        <w:tc>
          <w:tcPr>
            <w:tcW w:w="4457" w:type="dxa"/>
            <w:gridSpan w:val="5"/>
            <w:tcBorders>
              <w:left w:val="single" w:sz="12" w:space="0" w:color="auto"/>
              <w:bottom w:val="single" w:sz="12" w:space="0" w:color="auto"/>
              <w:right w:val="single" w:sz="12" w:space="0" w:color="auto"/>
            </w:tcBorders>
            <w:shd w:val="clear" w:color="auto" w:fill="FFFFFF" w:themeFill="background1"/>
          </w:tcPr>
          <w:p w14:paraId="5ED3E14E" w14:textId="77777777" w:rsidR="006C7785" w:rsidRPr="00340B0D" w:rsidRDefault="006C7785" w:rsidP="00380FCD">
            <w:pPr>
              <w:rPr>
                <w:rFonts w:cs="Arial"/>
                <w:sz w:val="18"/>
                <w:szCs w:val="18"/>
              </w:rPr>
            </w:pPr>
          </w:p>
        </w:tc>
        <w:tc>
          <w:tcPr>
            <w:tcW w:w="4182" w:type="dxa"/>
            <w:gridSpan w:val="5"/>
            <w:tcBorders>
              <w:left w:val="single" w:sz="12" w:space="0" w:color="auto"/>
              <w:bottom w:val="single" w:sz="12" w:space="0" w:color="auto"/>
            </w:tcBorders>
          </w:tcPr>
          <w:p w14:paraId="01776394"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5C33CA01" w14:textId="77777777" w:rsidR="006C7785" w:rsidRPr="00340B0D" w:rsidRDefault="006C7785" w:rsidP="00380FCD">
            <w:pPr>
              <w:jc w:val="center"/>
              <w:rPr>
                <w:rFonts w:cs="Arial"/>
                <w:sz w:val="18"/>
                <w:szCs w:val="18"/>
              </w:rPr>
            </w:pPr>
          </w:p>
        </w:tc>
      </w:tr>
      <w:tr w:rsidR="006C7785" w:rsidRPr="00340B0D" w14:paraId="361E3C7A" w14:textId="77777777" w:rsidTr="00380FCD">
        <w:tc>
          <w:tcPr>
            <w:tcW w:w="4457"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352E8FCB"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64F2A7F"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023A51DC" w14:textId="77777777" w:rsidTr="00380FCD">
        <w:trPr>
          <w:trHeight w:val="287"/>
        </w:trPr>
        <w:tc>
          <w:tcPr>
            <w:tcW w:w="1659" w:type="dxa"/>
            <w:tcBorders>
              <w:left w:val="single" w:sz="12" w:space="0" w:color="auto"/>
              <w:bottom w:val="single" w:sz="4" w:space="0" w:color="auto"/>
            </w:tcBorders>
          </w:tcPr>
          <w:p w14:paraId="4102F534"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4"/>
            <w:tcBorders>
              <w:bottom w:val="single" w:sz="4" w:space="0" w:color="auto"/>
              <w:right w:val="single" w:sz="12" w:space="0" w:color="auto"/>
            </w:tcBorders>
          </w:tcPr>
          <w:p w14:paraId="2985A069"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0667B1CB"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4"/>
            <w:tcBorders>
              <w:left w:val="single" w:sz="4" w:space="0" w:color="auto"/>
              <w:bottom w:val="single" w:sz="4" w:space="0" w:color="auto"/>
              <w:right w:val="single" w:sz="12" w:space="0" w:color="auto"/>
            </w:tcBorders>
            <w:vAlign w:val="center"/>
          </w:tcPr>
          <w:p w14:paraId="531C5D76" w14:textId="77777777" w:rsidR="006C7785" w:rsidRPr="00340B0D" w:rsidRDefault="006C7785" w:rsidP="00380FCD">
            <w:pPr>
              <w:rPr>
                <w:rFonts w:cs="Arial"/>
                <w:sz w:val="18"/>
                <w:szCs w:val="18"/>
              </w:rPr>
            </w:pPr>
          </w:p>
        </w:tc>
      </w:tr>
      <w:tr w:rsidR="006C7785" w:rsidRPr="00340B0D" w14:paraId="0EA0E7B1" w14:textId="77777777" w:rsidTr="00380FCD">
        <w:tc>
          <w:tcPr>
            <w:tcW w:w="1659" w:type="dxa"/>
            <w:tcBorders>
              <w:left w:val="single" w:sz="12" w:space="0" w:color="auto"/>
              <w:bottom w:val="single" w:sz="4" w:space="0" w:color="auto"/>
            </w:tcBorders>
          </w:tcPr>
          <w:p w14:paraId="12631E2C"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4"/>
            <w:tcBorders>
              <w:top w:val="single" w:sz="4" w:space="0" w:color="auto"/>
              <w:bottom w:val="single" w:sz="4" w:space="0" w:color="auto"/>
              <w:right w:val="single" w:sz="12" w:space="0" w:color="auto"/>
            </w:tcBorders>
          </w:tcPr>
          <w:p w14:paraId="7F8928C4"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BEDF38B"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02A4FD95" w14:textId="77777777" w:rsidR="006C7785" w:rsidRPr="00340B0D" w:rsidRDefault="006C7785" w:rsidP="00380FCD">
            <w:pPr>
              <w:rPr>
                <w:rFonts w:cs="Arial"/>
                <w:sz w:val="18"/>
                <w:szCs w:val="18"/>
              </w:rPr>
            </w:pPr>
            <w:r>
              <w:rPr>
                <w:rFonts w:cs="Arial"/>
                <w:sz w:val="18"/>
                <w:szCs w:val="18"/>
              </w:rPr>
              <w:t>1:7</w:t>
            </w:r>
            <w:r w:rsidRPr="00340B0D">
              <w:rPr>
                <w:rFonts w:cs="Arial"/>
                <w:sz w:val="18"/>
                <w:szCs w:val="18"/>
              </w:rPr>
              <w:t>0,000</w:t>
            </w:r>
          </w:p>
        </w:tc>
      </w:tr>
      <w:tr w:rsidR="006C7785" w:rsidRPr="00340B0D" w14:paraId="6513F9C3" w14:textId="77777777" w:rsidTr="00380FCD">
        <w:tc>
          <w:tcPr>
            <w:tcW w:w="4457"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4DE52B5F"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6BBDC396"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6A0536CB" w14:textId="77777777" w:rsidR="006C7785" w:rsidRPr="00340B0D" w:rsidRDefault="006C7785" w:rsidP="00380FCD">
            <w:pPr>
              <w:rPr>
                <w:rFonts w:cs="Arial"/>
                <w:sz w:val="18"/>
                <w:szCs w:val="18"/>
              </w:rPr>
            </w:pPr>
          </w:p>
        </w:tc>
      </w:tr>
      <w:tr w:rsidR="006C7785" w:rsidRPr="00340B0D" w14:paraId="1DCC6B49"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4A619CE2" w14:textId="77777777" w:rsidR="006C7785" w:rsidRPr="00340B0D" w:rsidRDefault="006C7785" w:rsidP="00380FCD">
            <w:pPr>
              <w:rPr>
                <w:rFonts w:cs="Arial"/>
                <w:sz w:val="18"/>
                <w:szCs w:val="18"/>
              </w:rPr>
            </w:pPr>
          </w:p>
        </w:tc>
      </w:tr>
      <w:tr w:rsidR="006C7785" w:rsidRPr="00340B0D" w14:paraId="1DDB7B62"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63C998C"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62ED13F3" w14:textId="77777777" w:rsidTr="00380FCD">
        <w:tc>
          <w:tcPr>
            <w:tcW w:w="467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8192B2F"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89A4F9D"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38161E49"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3C2329EB"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2C0BF1A4" w14:textId="77777777" w:rsidR="006C7785" w:rsidRPr="00340B0D" w:rsidRDefault="006C7785" w:rsidP="00380FCD">
            <w:pPr>
              <w:jc w:val="center"/>
              <w:rPr>
                <w:rFonts w:cs="Arial"/>
                <w:sz w:val="18"/>
                <w:szCs w:val="18"/>
              </w:rPr>
            </w:pPr>
            <w:r>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6141EF2D"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39817FF1" w14:textId="77777777" w:rsidR="006C7785" w:rsidRPr="00340B0D" w:rsidRDefault="006C7785" w:rsidP="00380FCD">
            <w:pPr>
              <w:rPr>
                <w:rFonts w:cs="Arial"/>
                <w:sz w:val="18"/>
                <w:szCs w:val="18"/>
              </w:rPr>
            </w:pPr>
          </w:p>
        </w:tc>
      </w:tr>
      <w:tr w:rsidR="006C7785" w:rsidRPr="00340B0D" w14:paraId="0DF16AB9"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394B946"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3B949BB4" w14:textId="77777777" w:rsidR="006C7785" w:rsidRPr="00340B0D" w:rsidRDefault="006C7785" w:rsidP="00380FCD">
            <w:pPr>
              <w:jc w:val="center"/>
              <w:rPr>
                <w:rFonts w:cs="Arial"/>
                <w:sz w:val="18"/>
                <w:szCs w:val="18"/>
              </w:rPr>
            </w:pPr>
            <w:r>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4F262A19"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0629D588" w14:textId="77777777" w:rsidR="006C7785" w:rsidRPr="00340B0D" w:rsidRDefault="006C7785" w:rsidP="00380FCD">
            <w:pPr>
              <w:rPr>
                <w:rFonts w:cs="Arial"/>
                <w:sz w:val="18"/>
                <w:szCs w:val="18"/>
              </w:rPr>
            </w:pPr>
          </w:p>
        </w:tc>
      </w:tr>
      <w:tr w:rsidR="006C7785" w:rsidRPr="00340B0D" w14:paraId="7846EA62"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0197E40C"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3B14539C" w14:textId="77777777" w:rsidR="006C7785" w:rsidRPr="00340B0D" w:rsidRDefault="006C7785" w:rsidP="00380FCD">
            <w:pPr>
              <w:jc w:val="center"/>
              <w:rPr>
                <w:rFonts w:cs="Arial"/>
                <w:sz w:val="18"/>
                <w:szCs w:val="18"/>
              </w:rPr>
            </w:pPr>
            <w:r>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15D86ACE"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2A862BB1" w14:textId="77777777" w:rsidR="006C7785" w:rsidRPr="00340B0D" w:rsidRDefault="006C7785" w:rsidP="00380FCD">
            <w:pPr>
              <w:rPr>
                <w:rFonts w:cs="Arial"/>
                <w:sz w:val="18"/>
                <w:szCs w:val="18"/>
              </w:rPr>
            </w:pPr>
          </w:p>
        </w:tc>
      </w:tr>
      <w:tr w:rsidR="006C7785" w:rsidRPr="00340B0D" w14:paraId="15928474"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539A9D93"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6D9BE080" w14:textId="77777777" w:rsidR="006C7785" w:rsidRPr="00340B0D" w:rsidRDefault="006C7785" w:rsidP="00380FCD">
            <w:pPr>
              <w:jc w:val="center"/>
              <w:rPr>
                <w:rFonts w:cs="Arial"/>
                <w:sz w:val="18"/>
                <w:szCs w:val="18"/>
              </w:rPr>
            </w:pPr>
            <w:r>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10006F03"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7BAF77C4" w14:textId="77777777" w:rsidR="006C7785" w:rsidRPr="00340B0D" w:rsidRDefault="006C7785" w:rsidP="00380FCD">
            <w:pPr>
              <w:rPr>
                <w:rFonts w:cs="Arial"/>
                <w:sz w:val="18"/>
                <w:szCs w:val="18"/>
              </w:rPr>
            </w:pPr>
          </w:p>
        </w:tc>
      </w:tr>
      <w:tr w:rsidR="006C7785" w:rsidRPr="00340B0D" w14:paraId="0A606271"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30F01F7F"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06F51E50" w14:textId="77777777" w:rsidR="006C7785" w:rsidRPr="00340B0D" w:rsidRDefault="006C7785" w:rsidP="00380FCD">
            <w:pPr>
              <w:jc w:val="center"/>
              <w:rPr>
                <w:rFonts w:cs="Arial"/>
                <w:sz w:val="18"/>
                <w:szCs w:val="18"/>
              </w:rPr>
            </w:pPr>
            <w:r>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04988802"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6AA656E4" w14:textId="77777777" w:rsidR="006C7785" w:rsidRPr="00340B0D" w:rsidRDefault="006C7785" w:rsidP="00380FCD">
            <w:pPr>
              <w:rPr>
                <w:rFonts w:cs="Arial"/>
                <w:sz w:val="18"/>
                <w:szCs w:val="18"/>
              </w:rPr>
            </w:pPr>
          </w:p>
        </w:tc>
      </w:tr>
      <w:tr w:rsidR="006C7785" w:rsidRPr="00340B0D" w14:paraId="4E0811A5"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EAD34F6"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45D585C7" w14:textId="77777777" w:rsidR="006C7785" w:rsidRPr="00340B0D" w:rsidRDefault="006C7785" w:rsidP="00380FCD">
            <w:pPr>
              <w:jc w:val="center"/>
              <w:rPr>
                <w:rFonts w:cs="Arial"/>
                <w:sz w:val="18"/>
                <w:szCs w:val="18"/>
              </w:rPr>
            </w:pPr>
            <w:r>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2B79F6EA"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01023DC3" w14:textId="77777777" w:rsidR="006C7785" w:rsidRPr="00340B0D" w:rsidRDefault="006C7785" w:rsidP="00380FCD">
            <w:pPr>
              <w:rPr>
                <w:rFonts w:cs="Arial"/>
                <w:sz w:val="18"/>
                <w:szCs w:val="18"/>
              </w:rPr>
            </w:pPr>
          </w:p>
        </w:tc>
      </w:tr>
      <w:tr w:rsidR="006C7785" w:rsidRPr="00340B0D" w14:paraId="35964DAD"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699BC70"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72DEDD4A"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6ADC6075"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236D5D05" w14:textId="77777777" w:rsidR="006C7785" w:rsidRPr="00340B0D" w:rsidRDefault="006C7785" w:rsidP="00380FCD">
            <w:pPr>
              <w:rPr>
                <w:rFonts w:cs="Arial"/>
                <w:sz w:val="18"/>
                <w:szCs w:val="18"/>
              </w:rPr>
            </w:pPr>
          </w:p>
        </w:tc>
      </w:tr>
      <w:tr w:rsidR="006C7785" w:rsidRPr="00340B0D" w14:paraId="705F7CCE"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622EBCEA"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36123965" w14:textId="77777777" w:rsidR="006C7785" w:rsidRPr="00340B0D" w:rsidRDefault="006C7785" w:rsidP="00380FCD">
            <w:pPr>
              <w:jc w:val="center"/>
              <w:rPr>
                <w:rFonts w:cs="Arial"/>
                <w:sz w:val="18"/>
                <w:szCs w:val="18"/>
              </w:rPr>
            </w:pPr>
            <w:r>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7430B01B"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0AE0E28A" w14:textId="77777777" w:rsidR="006C7785" w:rsidRPr="00340B0D" w:rsidRDefault="006C7785" w:rsidP="00380FCD">
            <w:pPr>
              <w:rPr>
                <w:rFonts w:cs="Arial"/>
                <w:sz w:val="18"/>
                <w:szCs w:val="18"/>
              </w:rPr>
            </w:pPr>
          </w:p>
        </w:tc>
      </w:tr>
      <w:tr w:rsidR="006C7785" w:rsidRPr="00340B0D" w14:paraId="318CC356"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A43DF47"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38D964C2" w14:textId="77777777" w:rsidR="006C7785" w:rsidRPr="00340B0D" w:rsidRDefault="006C7785" w:rsidP="00380FCD">
            <w:pPr>
              <w:jc w:val="center"/>
              <w:rPr>
                <w:rFonts w:cs="Arial"/>
                <w:sz w:val="18"/>
                <w:szCs w:val="18"/>
              </w:rPr>
            </w:pPr>
            <w:r>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06FB48A3"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11E46BD" w14:textId="77777777" w:rsidR="006C7785" w:rsidRPr="00340B0D" w:rsidRDefault="006C7785" w:rsidP="00380FCD">
            <w:pPr>
              <w:rPr>
                <w:rFonts w:cs="Arial"/>
                <w:sz w:val="18"/>
                <w:szCs w:val="18"/>
              </w:rPr>
            </w:pPr>
          </w:p>
        </w:tc>
      </w:tr>
      <w:tr w:rsidR="006C7785" w:rsidRPr="00340B0D" w14:paraId="24D89CB8"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002E8BB2"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14B1C9CA" w14:textId="77777777" w:rsidR="006C7785" w:rsidRPr="00340B0D" w:rsidRDefault="006C7785" w:rsidP="00380FCD">
            <w:pPr>
              <w:jc w:val="center"/>
              <w:rPr>
                <w:rFonts w:cs="Arial"/>
                <w:sz w:val="18"/>
                <w:szCs w:val="18"/>
              </w:rPr>
            </w:pPr>
            <w:r w:rsidRPr="00E44565">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0396FE9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2B27FAB" w14:textId="77777777" w:rsidR="006C7785" w:rsidRPr="00340B0D" w:rsidRDefault="006C7785" w:rsidP="00380FCD">
            <w:pPr>
              <w:rPr>
                <w:rFonts w:cs="Arial"/>
                <w:sz w:val="18"/>
                <w:szCs w:val="18"/>
              </w:rPr>
            </w:pPr>
          </w:p>
        </w:tc>
      </w:tr>
      <w:tr w:rsidR="006C7785" w:rsidRPr="00340B0D" w14:paraId="48B9C925"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501037B"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32EF47D9" w14:textId="77777777" w:rsidR="006C7785" w:rsidRPr="00340B0D" w:rsidRDefault="006C7785" w:rsidP="00380FCD">
            <w:pPr>
              <w:jc w:val="center"/>
              <w:rPr>
                <w:rFonts w:cs="Arial"/>
                <w:sz w:val="18"/>
                <w:szCs w:val="18"/>
              </w:rPr>
            </w:pPr>
            <w:r>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20A41239"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15BC5A2" w14:textId="77777777" w:rsidR="006C7785" w:rsidRPr="00340B0D" w:rsidRDefault="006C7785" w:rsidP="00380FCD">
            <w:pPr>
              <w:rPr>
                <w:rFonts w:cs="Arial"/>
                <w:sz w:val="18"/>
                <w:szCs w:val="18"/>
              </w:rPr>
            </w:pPr>
          </w:p>
        </w:tc>
      </w:tr>
      <w:tr w:rsidR="006C7785" w:rsidRPr="00340B0D" w14:paraId="4C193F95"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A665C7F"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63F7359F"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DD10B87"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7B3E9B2" w14:textId="77777777" w:rsidR="006C7785" w:rsidRPr="00340B0D" w:rsidRDefault="006C7785" w:rsidP="00380FCD">
            <w:pPr>
              <w:rPr>
                <w:rFonts w:cs="Arial"/>
                <w:sz w:val="18"/>
                <w:szCs w:val="18"/>
              </w:rPr>
            </w:pPr>
          </w:p>
        </w:tc>
      </w:tr>
      <w:tr w:rsidR="006C7785" w:rsidRPr="00340B0D" w14:paraId="4D85AD82" w14:textId="77777777" w:rsidTr="00380FCD">
        <w:tc>
          <w:tcPr>
            <w:tcW w:w="4175" w:type="dxa"/>
            <w:gridSpan w:val="4"/>
            <w:tcBorders>
              <w:top w:val="single" w:sz="4" w:space="0" w:color="auto"/>
              <w:left w:val="single" w:sz="12" w:space="0" w:color="auto"/>
              <w:bottom w:val="single" w:sz="12" w:space="0" w:color="auto"/>
              <w:right w:val="single" w:sz="4" w:space="0" w:color="auto"/>
            </w:tcBorders>
          </w:tcPr>
          <w:p w14:paraId="7FA922F2"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16AEACBB"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12" w:space="0" w:color="auto"/>
            </w:tcBorders>
          </w:tcPr>
          <w:p w14:paraId="46253D80"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1DB540DA" w14:textId="77777777" w:rsidR="006C7785" w:rsidRPr="00340B0D" w:rsidRDefault="006C7785" w:rsidP="00380FCD">
            <w:pPr>
              <w:rPr>
                <w:rFonts w:cs="Arial"/>
                <w:sz w:val="18"/>
                <w:szCs w:val="18"/>
              </w:rPr>
            </w:pPr>
          </w:p>
        </w:tc>
      </w:tr>
      <w:tr w:rsidR="006C7785" w:rsidRPr="00340B0D" w14:paraId="62AD0445" w14:textId="77777777" w:rsidTr="00380FCD">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1C5E248D"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61FD044A"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289BD1C"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1928A02F"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4695E9B7"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0033E5A1" w14:textId="77777777" w:rsidR="006C7785" w:rsidRPr="00340B0D" w:rsidRDefault="006C7785" w:rsidP="00380FCD">
            <w:pPr>
              <w:rPr>
                <w:rFonts w:cs="Arial"/>
                <w:sz w:val="18"/>
                <w:szCs w:val="18"/>
              </w:rPr>
            </w:pPr>
          </w:p>
        </w:tc>
      </w:tr>
      <w:tr w:rsidR="006C7785" w:rsidRPr="00340B0D" w14:paraId="68C4BE98"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29A6A91"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38F7232E"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7C0D61C4"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86C960A" w14:textId="77777777" w:rsidR="006C7785" w:rsidRPr="00340B0D" w:rsidRDefault="006C7785" w:rsidP="00380FCD">
            <w:pPr>
              <w:rPr>
                <w:rFonts w:cs="Arial"/>
                <w:sz w:val="18"/>
                <w:szCs w:val="18"/>
              </w:rPr>
            </w:pPr>
          </w:p>
        </w:tc>
      </w:tr>
      <w:tr w:rsidR="006C7785" w:rsidRPr="00340B0D" w14:paraId="086BBC2E"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D0B990"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46C298FA"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281EF5A6" w14:textId="77777777" w:rsidR="006C7785" w:rsidRPr="00340B0D" w:rsidRDefault="006C7785" w:rsidP="00380FCD">
            <w:pPr>
              <w:rPr>
                <w:rFonts w:cs="Arial"/>
                <w:sz w:val="18"/>
                <w:szCs w:val="18"/>
              </w:rPr>
            </w:pPr>
            <w:r w:rsidRPr="00110428">
              <w:rPr>
                <w:rFonts w:cs="Arial"/>
                <w:i/>
              </w:rPr>
              <w:t xml:space="preserve">Load the exchange set </w:t>
            </w:r>
            <w:proofErr w:type="spellStart"/>
            <w:r w:rsidRPr="00110428">
              <w:rPr>
                <w:rFonts w:cs="Arial"/>
                <w:b/>
                <w:bCs/>
                <w:i/>
              </w:rPr>
              <w:t>DisplayStandard</w:t>
            </w:r>
            <w:proofErr w:type="spellEnd"/>
            <w:r w:rsidRPr="00110428">
              <w:rPr>
                <w:rFonts w:cs="Arial"/>
                <w:b/>
                <w:bCs/>
                <w:i/>
              </w:rPr>
              <w:t xml:space="preserve"> </w:t>
            </w:r>
            <w:r w:rsidRPr="00110428">
              <w:rPr>
                <w:rFonts w:cs="Arial"/>
                <w:i/>
              </w:rPr>
              <w:t>with the following settings provided.</w:t>
            </w:r>
          </w:p>
        </w:tc>
      </w:tr>
      <w:tr w:rsidR="006C7785" w:rsidRPr="00340B0D" w14:paraId="15122FC9"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2738716"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F3B5AA4"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tcPr>
          <w:p w14:paraId="75BFEEDC" w14:textId="77777777" w:rsidR="006C7785" w:rsidRPr="00340B0D" w:rsidRDefault="006C7785" w:rsidP="00380FCD">
            <w:pPr>
              <w:rPr>
                <w:rFonts w:cs="Arial"/>
                <w:b/>
                <w:bCs/>
                <w:sz w:val="18"/>
                <w:szCs w:val="18"/>
              </w:rPr>
            </w:pPr>
            <w:r w:rsidRPr="00110428">
              <w:rPr>
                <w:rFonts w:cs="Arial"/>
                <w:i/>
              </w:rPr>
              <w:lastRenderedPageBreak/>
              <w:t>Switch on Standard Display. Check that ECDIS HMI contains standardized controls that can switch on and off certain features from the chart</w:t>
            </w:r>
          </w:p>
        </w:tc>
      </w:tr>
      <w:tr w:rsidR="006C7785" w:rsidRPr="00340B0D" w14:paraId="462AF84C"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3113500"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7A029B83" w14:textId="77777777" w:rsidTr="00380FCD">
        <w:tc>
          <w:tcPr>
            <w:tcW w:w="9199" w:type="dxa"/>
            <w:gridSpan w:val="11"/>
            <w:tcBorders>
              <w:top w:val="single" w:sz="4" w:space="0" w:color="auto"/>
              <w:left w:val="single" w:sz="12" w:space="0" w:color="auto"/>
              <w:bottom w:val="single" w:sz="12" w:space="0" w:color="auto"/>
              <w:right w:val="single" w:sz="12" w:space="0" w:color="auto"/>
            </w:tcBorders>
          </w:tcPr>
          <w:p w14:paraId="79845765" w14:textId="77777777" w:rsidR="006C7785" w:rsidRPr="00110428" w:rsidRDefault="006C7785" w:rsidP="00380FCD">
            <w:pPr>
              <w:rPr>
                <w:rFonts w:cs="Arial"/>
                <w:i/>
              </w:rPr>
            </w:pPr>
            <w:r w:rsidRPr="00110428">
              <w:rPr>
                <w:rFonts w:cs="Arial"/>
                <w:i/>
              </w:rPr>
              <w:t>Confirm that the following controls are available at ECDIS HMI</w:t>
            </w:r>
          </w:p>
          <w:p w14:paraId="6519C216" w14:textId="77777777" w:rsidR="006C7785" w:rsidRPr="00110428" w:rsidRDefault="006C7785" w:rsidP="00380FCD">
            <w:pPr>
              <w:rPr>
                <w:rFonts w:cs="Arial"/>
                <w:i/>
              </w:rPr>
            </w:pPr>
            <w:r w:rsidRPr="00110428">
              <w:rPr>
                <w:rFonts w:cs="Arial"/>
                <w:i/>
              </w:rPr>
              <w:t>Drying line</w:t>
            </w:r>
          </w:p>
          <w:p w14:paraId="2837C4B3" w14:textId="77777777" w:rsidR="006C7785" w:rsidRPr="00110428" w:rsidRDefault="006C7785" w:rsidP="00380FCD">
            <w:pPr>
              <w:rPr>
                <w:rFonts w:cs="Arial"/>
                <w:i/>
              </w:rPr>
            </w:pPr>
            <w:r w:rsidRPr="00110428">
              <w:rPr>
                <w:rFonts w:cs="Arial"/>
                <w:i/>
              </w:rPr>
              <w:t>Buoys, beacons, aids to navigation</w:t>
            </w:r>
          </w:p>
          <w:p w14:paraId="7E81C06B" w14:textId="77777777" w:rsidR="006C7785" w:rsidRPr="00110428" w:rsidRDefault="006C7785" w:rsidP="00380FCD">
            <w:pPr>
              <w:rPr>
                <w:rFonts w:cs="Arial"/>
                <w:i/>
              </w:rPr>
            </w:pPr>
            <w:r w:rsidRPr="00110428">
              <w:rPr>
                <w:rFonts w:cs="Arial"/>
                <w:i/>
              </w:rPr>
              <w:t xml:space="preserve">   Buoys, beacons, structures</w:t>
            </w:r>
          </w:p>
          <w:p w14:paraId="52BFCE51" w14:textId="77777777" w:rsidR="006C7785" w:rsidRPr="00110428" w:rsidRDefault="006C7785" w:rsidP="00380FCD">
            <w:pPr>
              <w:rPr>
                <w:rFonts w:cs="Arial"/>
                <w:i/>
              </w:rPr>
            </w:pPr>
            <w:r w:rsidRPr="00110428">
              <w:rPr>
                <w:rFonts w:cs="Arial"/>
                <w:i/>
              </w:rPr>
              <w:t xml:space="preserve">   Lights</w:t>
            </w:r>
          </w:p>
          <w:p w14:paraId="235AE699" w14:textId="77777777" w:rsidR="006C7785" w:rsidRPr="00110428" w:rsidRDefault="006C7785" w:rsidP="00380FCD">
            <w:pPr>
              <w:rPr>
                <w:rFonts w:cs="Arial"/>
                <w:i/>
              </w:rPr>
            </w:pPr>
            <w:r w:rsidRPr="00110428">
              <w:rPr>
                <w:rFonts w:cs="Arial"/>
                <w:i/>
              </w:rPr>
              <w:t xml:space="preserve">Boundaries and limits </w:t>
            </w:r>
          </w:p>
          <w:p w14:paraId="714D4802" w14:textId="77777777" w:rsidR="006C7785" w:rsidRPr="00110428" w:rsidRDefault="006C7785" w:rsidP="00380FCD">
            <w:pPr>
              <w:rPr>
                <w:rFonts w:cs="Arial"/>
                <w:i/>
              </w:rPr>
            </w:pPr>
            <w:r w:rsidRPr="00110428">
              <w:rPr>
                <w:rFonts w:cs="Arial"/>
                <w:i/>
              </w:rPr>
              <w:t xml:space="preserve">Prohibited and restricted areas </w:t>
            </w:r>
          </w:p>
          <w:p w14:paraId="3CD0590E" w14:textId="77777777" w:rsidR="006C7785" w:rsidRPr="00110428" w:rsidRDefault="006C7785" w:rsidP="00380FCD">
            <w:pPr>
              <w:rPr>
                <w:rFonts w:cs="Arial"/>
                <w:i/>
              </w:rPr>
            </w:pPr>
            <w:r w:rsidRPr="00110428">
              <w:rPr>
                <w:rFonts w:cs="Arial"/>
                <w:i/>
              </w:rPr>
              <w:t>Chart scale boundaries</w:t>
            </w:r>
          </w:p>
          <w:p w14:paraId="1FF55052" w14:textId="77777777" w:rsidR="006C7785" w:rsidRPr="00110428" w:rsidRDefault="006C7785" w:rsidP="00380FCD">
            <w:pPr>
              <w:rPr>
                <w:rFonts w:cs="Arial"/>
                <w:i/>
              </w:rPr>
            </w:pPr>
            <w:r w:rsidRPr="00110428">
              <w:rPr>
                <w:rFonts w:cs="Arial"/>
                <w:i/>
              </w:rPr>
              <w:t>Cautionary notes</w:t>
            </w:r>
          </w:p>
          <w:p w14:paraId="2117124A" w14:textId="77777777" w:rsidR="006C7785" w:rsidRPr="00110428" w:rsidRDefault="006C7785" w:rsidP="00380FCD">
            <w:pPr>
              <w:rPr>
                <w:rFonts w:cs="Arial"/>
                <w:i/>
              </w:rPr>
            </w:pPr>
            <w:r w:rsidRPr="00110428">
              <w:rPr>
                <w:rFonts w:cs="Arial"/>
                <w:i/>
              </w:rPr>
              <w:t>Ships’ routeing systems and ferry routes</w:t>
            </w:r>
          </w:p>
          <w:p w14:paraId="0D2552B7" w14:textId="77777777" w:rsidR="006C7785" w:rsidRPr="00110428" w:rsidRDefault="006C7785" w:rsidP="00380FCD">
            <w:pPr>
              <w:rPr>
                <w:rFonts w:cs="Arial"/>
                <w:i/>
              </w:rPr>
            </w:pPr>
            <w:r w:rsidRPr="00110428">
              <w:rPr>
                <w:rFonts w:cs="Arial"/>
                <w:i/>
              </w:rPr>
              <w:t>Archipelagic sea lanes</w:t>
            </w:r>
          </w:p>
          <w:p w14:paraId="6BE2E1F0" w14:textId="77777777" w:rsidR="006C7785" w:rsidRPr="00340B0D" w:rsidRDefault="006C7785" w:rsidP="00380FCD">
            <w:pPr>
              <w:rPr>
                <w:rFonts w:cs="Arial"/>
                <w:sz w:val="18"/>
                <w:szCs w:val="18"/>
              </w:rPr>
            </w:pPr>
            <w:r w:rsidRPr="00110428">
              <w:rPr>
                <w:rFonts w:cs="Arial"/>
                <w:i/>
              </w:rPr>
              <w:t>Miscellaneous</w:t>
            </w:r>
          </w:p>
        </w:tc>
      </w:tr>
    </w:tbl>
    <w:p w14:paraId="5114DD03" w14:textId="77777777" w:rsidR="006C7785" w:rsidRDefault="006C7785" w:rsidP="006C7785"/>
    <w:p w14:paraId="286F8FA3" w14:textId="77777777" w:rsidR="006C7785" w:rsidRDefault="006C7785" w:rsidP="006C7785"/>
    <w:p w14:paraId="5AE627FF" w14:textId="66366733" w:rsidR="004464B0" w:rsidRDefault="004464B0">
      <w:pPr>
        <w:widowControl/>
        <w:spacing w:line="240" w:lineRule="auto"/>
        <w:jc w:val="left"/>
      </w:pPr>
      <w:r>
        <w:br w:type="page"/>
      </w:r>
    </w:p>
    <w:p w14:paraId="5022011E" w14:textId="77777777" w:rsidR="006C7785" w:rsidRDefault="006C7785" w:rsidP="006C7785"/>
    <w:tbl>
      <w:tblPr>
        <w:tblStyle w:val="TableGrid"/>
        <w:tblW w:w="9199" w:type="dxa"/>
        <w:tblLook w:val="04A0" w:firstRow="1" w:lastRow="0" w:firstColumn="1" w:lastColumn="0" w:noHBand="0" w:noVBand="1"/>
      </w:tblPr>
      <w:tblGrid>
        <w:gridCol w:w="9246"/>
      </w:tblGrid>
      <w:tr w:rsidR="006C7785" w:rsidRPr="00340B0D" w14:paraId="739CC837" w14:textId="77777777" w:rsidTr="00380FCD">
        <w:tc>
          <w:tcPr>
            <w:tcW w:w="9199"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A993BED"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7263DF62" w14:textId="77777777" w:rsidTr="00380FCD">
        <w:tc>
          <w:tcPr>
            <w:tcW w:w="9199" w:type="dxa"/>
            <w:tcBorders>
              <w:top w:val="single" w:sz="4" w:space="0" w:color="auto"/>
              <w:left w:val="single" w:sz="12" w:space="0" w:color="auto"/>
              <w:bottom w:val="single" w:sz="12" w:space="0" w:color="auto"/>
              <w:right w:val="single" w:sz="12" w:space="0" w:color="auto"/>
            </w:tcBorders>
            <w:shd w:val="clear" w:color="auto" w:fill="FFFFFF" w:themeFill="background1"/>
          </w:tcPr>
          <w:p w14:paraId="60B9CD01" w14:textId="77777777" w:rsidR="006C7785" w:rsidRPr="00273D67" w:rsidRDefault="006C7785" w:rsidP="00380FCD">
            <w:pPr>
              <w:rPr>
                <w:rFonts w:cs="Arial"/>
                <w:i/>
              </w:rPr>
            </w:pPr>
            <w:r w:rsidRPr="00273D67">
              <w:rPr>
                <w:rFonts w:cs="Arial"/>
                <w:i/>
              </w:rPr>
              <w:t>Switch off all controls and switch on only the “</w:t>
            </w:r>
            <w:r w:rsidRPr="00273D67">
              <w:rPr>
                <w:rFonts w:cs="Arial"/>
                <w:b/>
                <w:i/>
              </w:rPr>
              <w:t>Drying line</w:t>
            </w:r>
            <w:r w:rsidRPr="00273D67">
              <w:rPr>
                <w:rFonts w:cs="Arial"/>
                <w:i/>
              </w:rPr>
              <w:t xml:space="preserve">” control. </w:t>
            </w:r>
          </w:p>
          <w:p w14:paraId="52FA9646" w14:textId="77777777" w:rsidR="006C7785" w:rsidRPr="00340B0D" w:rsidRDefault="006C7785" w:rsidP="00380FCD">
            <w:pPr>
              <w:rPr>
                <w:rFonts w:cs="Arial"/>
                <w:b/>
                <w:bCs/>
                <w:sz w:val="18"/>
                <w:szCs w:val="18"/>
              </w:rPr>
            </w:pPr>
            <w:r w:rsidRPr="00273D67">
              <w:rPr>
                <w:rFonts w:cs="Arial"/>
                <w:i/>
              </w:rPr>
              <w:t>Verify that the features are displayed correctly as presented in the plot.</w:t>
            </w:r>
          </w:p>
        </w:tc>
      </w:tr>
      <w:tr w:rsidR="006C7785" w:rsidRPr="00340B0D" w14:paraId="7947C85C" w14:textId="77777777" w:rsidTr="00380FCD">
        <w:tc>
          <w:tcPr>
            <w:tcW w:w="9199"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C7D9847"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1DD8D24D" w14:textId="77777777" w:rsidTr="00380FCD">
        <w:tc>
          <w:tcPr>
            <w:tcW w:w="9199" w:type="dxa"/>
            <w:tcBorders>
              <w:top w:val="single" w:sz="4" w:space="0" w:color="auto"/>
              <w:left w:val="single" w:sz="12" w:space="0" w:color="auto"/>
              <w:bottom w:val="single" w:sz="12" w:space="0" w:color="auto"/>
              <w:right w:val="single" w:sz="12" w:space="0" w:color="auto"/>
            </w:tcBorders>
            <w:vAlign w:val="center"/>
          </w:tcPr>
          <w:p w14:paraId="51DE7944" w14:textId="77777777" w:rsidR="006C7785" w:rsidRPr="00273D67" w:rsidRDefault="006C7785" w:rsidP="00380FCD">
            <w:pPr>
              <w:rPr>
                <w:rFonts w:cs="Arial"/>
                <w:i/>
              </w:rPr>
            </w:pPr>
            <w:r w:rsidRPr="00273D67">
              <w:rPr>
                <w:rFonts w:cs="Arial"/>
                <w:i/>
              </w:rPr>
              <w:t>The features are shown as presented in the screen plot below (scale 1:70 000)</w:t>
            </w:r>
          </w:p>
          <w:p w14:paraId="5EDF0BAE" w14:textId="77777777" w:rsidR="006C7785" w:rsidRDefault="006C7785" w:rsidP="00380FCD">
            <w:pPr>
              <w:rPr>
                <w:i/>
              </w:rPr>
            </w:pPr>
            <w:r>
              <w:rPr>
                <w:noProof/>
                <w:lang w:val="en-IN" w:eastAsia="en-IN"/>
                <w14:ligatures w14:val="standardContextual"/>
              </w:rPr>
              <w:drawing>
                <wp:inline distT="0" distB="0" distL="0" distR="0" wp14:anchorId="4F70BDF6" wp14:editId="4518B244">
                  <wp:extent cx="5731510" cy="3187700"/>
                  <wp:effectExtent l="0" t="0" r="2540" b="0"/>
                  <wp:docPr id="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pic:cNvPicPr/>
                        </pic:nvPicPr>
                        <pic:blipFill>
                          <a:blip r:embed="rId52"/>
                          <a:stretch>
                            <a:fillRect/>
                          </a:stretch>
                        </pic:blipFill>
                        <pic:spPr>
                          <a:xfrm>
                            <a:off x="0" y="0"/>
                            <a:ext cx="5731510" cy="3187700"/>
                          </a:xfrm>
                          <a:prstGeom prst="rect">
                            <a:avLst/>
                          </a:prstGeom>
                        </pic:spPr>
                      </pic:pic>
                    </a:graphicData>
                  </a:graphic>
                </wp:inline>
              </w:drawing>
            </w:r>
          </w:p>
          <w:p w14:paraId="2DCFF438" w14:textId="77777777" w:rsidR="006C7785" w:rsidRPr="00340B0D" w:rsidRDefault="006C7785" w:rsidP="00380FCD">
            <w:pPr>
              <w:rPr>
                <w:rFonts w:cs="Arial"/>
                <w:sz w:val="18"/>
                <w:szCs w:val="18"/>
              </w:rPr>
            </w:pPr>
          </w:p>
        </w:tc>
      </w:tr>
    </w:tbl>
    <w:p w14:paraId="2208922A" w14:textId="77777777" w:rsidR="006C7785" w:rsidRDefault="006C7785" w:rsidP="006C7785"/>
    <w:p w14:paraId="3DDC25F5" w14:textId="77777777" w:rsidR="006C7785" w:rsidRDefault="006C7785" w:rsidP="006C7785"/>
    <w:p w14:paraId="41A8F388" w14:textId="77777777" w:rsidR="006C7785" w:rsidRDefault="006C7785" w:rsidP="006C7785"/>
    <w:p w14:paraId="099385D8" w14:textId="77777777" w:rsidR="006C7785" w:rsidRDefault="006C7785" w:rsidP="006C7785"/>
    <w:p w14:paraId="7B827659" w14:textId="77777777" w:rsidR="006C7785" w:rsidRDefault="006C7785" w:rsidP="006C7785"/>
    <w:p w14:paraId="57032E17" w14:textId="77777777" w:rsidR="006C7785" w:rsidRDefault="006C7785" w:rsidP="006C7785"/>
    <w:p w14:paraId="300C08A4" w14:textId="77777777" w:rsidR="006C7785" w:rsidRDefault="006C7785" w:rsidP="006C7785"/>
    <w:p w14:paraId="58B43EB6" w14:textId="77777777" w:rsidR="006C7785" w:rsidRDefault="006C7785" w:rsidP="006C7785"/>
    <w:p w14:paraId="15D6C2BB" w14:textId="77777777" w:rsidR="006C7785" w:rsidRDefault="006C7785" w:rsidP="006C7785"/>
    <w:p w14:paraId="6AF94803" w14:textId="77777777" w:rsidR="006C7785" w:rsidRDefault="006C7785" w:rsidP="006C7785"/>
    <w:p w14:paraId="784C9140" w14:textId="77777777" w:rsidR="006C7785" w:rsidRDefault="006C7785" w:rsidP="006C7785"/>
    <w:p w14:paraId="2C6D2F53" w14:textId="77777777" w:rsidR="006C7785" w:rsidRDefault="006C7785" w:rsidP="006C7785"/>
    <w:p w14:paraId="73BD4C5B" w14:textId="4391C3D3" w:rsidR="004464B0" w:rsidRDefault="004464B0">
      <w:pPr>
        <w:widowControl/>
        <w:spacing w:line="240" w:lineRule="auto"/>
        <w:jc w:val="left"/>
      </w:pPr>
      <w:r>
        <w:br w:type="page"/>
      </w:r>
    </w:p>
    <w:p w14:paraId="4A124D05" w14:textId="77777777" w:rsidR="006C7785" w:rsidRDefault="006C7785" w:rsidP="006C7785"/>
    <w:tbl>
      <w:tblPr>
        <w:tblStyle w:val="TableGrid"/>
        <w:tblW w:w="9199" w:type="dxa"/>
        <w:tblLook w:val="04A0" w:firstRow="1" w:lastRow="0" w:firstColumn="1" w:lastColumn="0" w:noHBand="0" w:noVBand="1"/>
      </w:tblPr>
      <w:tblGrid>
        <w:gridCol w:w="9199"/>
      </w:tblGrid>
      <w:tr w:rsidR="006C7785" w:rsidRPr="00340B0D" w14:paraId="399C4294" w14:textId="77777777" w:rsidTr="00380FCD">
        <w:tc>
          <w:tcPr>
            <w:tcW w:w="9199"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0272AA8"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7DEB8EEB" w14:textId="77777777" w:rsidTr="00380FCD">
        <w:tc>
          <w:tcPr>
            <w:tcW w:w="9199" w:type="dxa"/>
            <w:tcBorders>
              <w:top w:val="single" w:sz="4" w:space="0" w:color="auto"/>
              <w:left w:val="single" w:sz="12" w:space="0" w:color="auto"/>
              <w:bottom w:val="single" w:sz="12" w:space="0" w:color="auto"/>
              <w:right w:val="single" w:sz="12" w:space="0" w:color="auto"/>
            </w:tcBorders>
            <w:shd w:val="clear" w:color="auto" w:fill="FFFFFF" w:themeFill="background1"/>
          </w:tcPr>
          <w:p w14:paraId="3AB2EF8C" w14:textId="77777777" w:rsidR="006C7785" w:rsidRPr="00273D67" w:rsidRDefault="006C7785" w:rsidP="00380FCD">
            <w:pPr>
              <w:rPr>
                <w:rFonts w:cs="Arial"/>
                <w:i/>
              </w:rPr>
            </w:pPr>
            <w:r w:rsidRPr="00273D67">
              <w:rPr>
                <w:rFonts w:cs="Arial"/>
                <w:i/>
              </w:rPr>
              <w:t>Switch off all controls and switch on only the “</w:t>
            </w:r>
            <w:r w:rsidRPr="00273D67">
              <w:rPr>
                <w:rFonts w:cs="Arial"/>
                <w:b/>
                <w:i/>
              </w:rPr>
              <w:t>Buoys, beacons, aids to navigation</w:t>
            </w:r>
            <w:r w:rsidRPr="00273D67">
              <w:rPr>
                <w:rFonts w:cs="Arial"/>
                <w:i/>
              </w:rPr>
              <w:t xml:space="preserve">” control. </w:t>
            </w:r>
          </w:p>
          <w:p w14:paraId="7D9CA825" w14:textId="77777777" w:rsidR="006C7785" w:rsidRPr="00340B0D" w:rsidRDefault="006C7785" w:rsidP="00380FCD">
            <w:pPr>
              <w:rPr>
                <w:rFonts w:cs="Arial"/>
                <w:b/>
                <w:bCs/>
                <w:sz w:val="18"/>
                <w:szCs w:val="18"/>
              </w:rPr>
            </w:pPr>
            <w:r w:rsidRPr="00273D67">
              <w:rPr>
                <w:rFonts w:cs="Arial"/>
                <w:i/>
              </w:rPr>
              <w:t>Verify that the features are displayed correctly as presented in the plot.</w:t>
            </w:r>
          </w:p>
        </w:tc>
      </w:tr>
      <w:tr w:rsidR="006C7785" w:rsidRPr="00340B0D" w14:paraId="5D933B63" w14:textId="77777777" w:rsidTr="00380FCD">
        <w:trPr>
          <w:trHeight w:val="255"/>
        </w:trPr>
        <w:tc>
          <w:tcPr>
            <w:tcW w:w="9199"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0D6DAC3"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4D0BF0DE" w14:textId="77777777" w:rsidTr="00380FCD">
        <w:tc>
          <w:tcPr>
            <w:tcW w:w="9199" w:type="dxa"/>
            <w:tcBorders>
              <w:top w:val="single" w:sz="4" w:space="0" w:color="auto"/>
              <w:left w:val="single" w:sz="12" w:space="0" w:color="auto"/>
              <w:bottom w:val="single" w:sz="4" w:space="0" w:color="auto"/>
              <w:right w:val="single" w:sz="12" w:space="0" w:color="auto"/>
            </w:tcBorders>
            <w:vAlign w:val="center"/>
          </w:tcPr>
          <w:p w14:paraId="745A28EB" w14:textId="77777777" w:rsidR="006C7785" w:rsidRPr="00273D67" w:rsidRDefault="006C7785" w:rsidP="00380FCD">
            <w:pPr>
              <w:rPr>
                <w:rFonts w:cs="Arial"/>
                <w:noProof/>
                <w:lang w:val="en-IN" w:eastAsia="en-IN"/>
                <w14:ligatures w14:val="standardContextual"/>
              </w:rPr>
            </w:pPr>
            <w:r w:rsidRPr="00273D67">
              <w:rPr>
                <w:rFonts w:cs="Arial"/>
                <w:i/>
              </w:rPr>
              <w:t>The features are shown as presented in the screen plot below</w:t>
            </w:r>
          </w:p>
          <w:p w14:paraId="41E0A50D" w14:textId="77777777" w:rsidR="006C7785" w:rsidRDefault="006C7785" w:rsidP="00380FCD">
            <w:pPr>
              <w:rPr>
                <w:i/>
              </w:rPr>
            </w:pPr>
            <w:r w:rsidRPr="00012677">
              <w:rPr>
                <w:noProof/>
                <w:lang w:val="en-IN" w:eastAsia="en-IN"/>
                <w14:ligatures w14:val="standardContextual"/>
              </w:rPr>
              <w:drawing>
                <wp:inline distT="0" distB="0" distL="0" distR="0" wp14:anchorId="7D4FCC6B" wp14:editId="47D028BF">
                  <wp:extent cx="5206365" cy="5304790"/>
                  <wp:effectExtent l="0" t="0" r="0" b="0"/>
                  <wp:docPr id="223131925" name="Picture 2231319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31925" name="Picture 223131925" descr="A screenshot of a video game&#10;&#10;Description automatically generated"/>
                          <pic:cNvPicPr/>
                        </pic:nvPicPr>
                        <pic:blipFill>
                          <a:blip r:embed="rId53"/>
                          <a:stretch>
                            <a:fillRect/>
                          </a:stretch>
                        </pic:blipFill>
                        <pic:spPr>
                          <a:xfrm>
                            <a:off x="0" y="0"/>
                            <a:ext cx="5206365" cy="5304790"/>
                          </a:xfrm>
                          <a:prstGeom prst="rect">
                            <a:avLst/>
                          </a:prstGeom>
                        </pic:spPr>
                      </pic:pic>
                    </a:graphicData>
                  </a:graphic>
                </wp:inline>
              </w:drawing>
            </w:r>
          </w:p>
          <w:p w14:paraId="6228A9EE" w14:textId="77777777" w:rsidR="006C7785" w:rsidRPr="00340B0D" w:rsidRDefault="006C7785" w:rsidP="00380FCD">
            <w:pPr>
              <w:rPr>
                <w:rFonts w:cs="Arial"/>
                <w:sz w:val="18"/>
                <w:szCs w:val="18"/>
              </w:rPr>
            </w:pPr>
          </w:p>
        </w:tc>
      </w:tr>
    </w:tbl>
    <w:p w14:paraId="5E245395" w14:textId="77777777" w:rsidR="006C7785" w:rsidRDefault="006C7785" w:rsidP="006C7785"/>
    <w:p w14:paraId="32A75A4A" w14:textId="77777777" w:rsidR="006C7785" w:rsidRDefault="006C7785" w:rsidP="006C7785"/>
    <w:p w14:paraId="593F9695" w14:textId="77777777" w:rsidR="006C7785" w:rsidRDefault="006C7785" w:rsidP="006C7785"/>
    <w:p w14:paraId="7780B9D4" w14:textId="77777777" w:rsidR="006C7785" w:rsidRDefault="006C7785" w:rsidP="006C7785"/>
    <w:p w14:paraId="2065E2D8" w14:textId="77777777" w:rsidR="006C7785" w:rsidRDefault="006C7785" w:rsidP="006C7785"/>
    <w:p w14:paraId="7FBC3070" w14:textId="77777777" w:rsidR="006C7785" w:rsidRDefault="006C7785" w:rsidP="006C7785"/>
    <w:p w14:paraId="719B2CD3" w14:textId="77777777" w:rsidR="006C7785" w:rsidRDefault="006C7785" w:rsidP="006C7785"/>
    <w:p w14:paraId="69138978" w14:textId="77777777" w:rsidR="006C7785" w:rsidRDefault="006C7785" w:rsidP="006C7785"/>
    <w:p w14:paraId="2D8DB34F" w14:textId="77777777" w:rsidR="006C7785" w:rsidRDefault="006C7785" w:rsidP="006C7785"/>
    <w:p w14:paraId="3024BB10" w14:textId="77777777" w:rsidR="006C7785" w:rsidRDefault="006C7785" w:rsidP="006C7785"/>
    <w:p w14:paraId="0C2914BB" w14:textId="77777777" w:rsidR="006C7785" w:rsidRDefault="006C7785" w:rsidP="006C7785"/>
    <w:p w14:paraId="1F0CFB17" w14:textId="3B218AB7" w:rsidR="004464B0" w:rsidRDefault="004464B0">
      <w:pPr>
        <w:widowControl/>
        <w:spacing w:line="240" w:lineRule="auto"/>
        <w:jc w:val="left"/>
      </w:pPr>
      <w:r>
        <w:br w:type="page"/>
      </w:r>
    </w:p>
    <w:p w14:paraId="10D3566A" w14:textId="77777777" w:rsidR="006C7785" w:rsidRDefault="006C7785" w:rsidP="006C7785"/>
    <w:tbl>
      <w:tblPr>
        <w:tblStyle w:val="TableGrid"/>
        <w:tblW w:w="9246" w:type="dxa"/>
        <w:tblInd w:w="10" w:type="dxa"/>
        <w:tblLook w:val="04A0" w:firstRow="1" w:lastRow="0" w:firstColumn="1" w:lastColumn="0" w:noHBand="0" w:noVBand="1"/>
      </w:tblPr>
      <w:tblGrid>
        <w:gridCol w:w="9246"/>
      </w:tblGrid>
      <w:tr w:rsidR="006C7785" w:rsidRPr="00340B0D" w14:paraId="11EE36B5" w14:textId="77777777" w:rsidTr="00380FCD">
        <w:tc>
          <w:tcPr>
            <w:tcW w:w="9246" w:type="dxa"/>
          </w:tcPr>
          <w:p w14:paraId="50095AD3"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4877911D" w14:textId="77777777" w:rsidTr="00380FCD">
        <w:tc>
          <w:tcPr>
            <w:tcW w:w="9246" w:type="dxa"/>
          </w:tcPr>
          <w:p w14:paraId="7AB5805D" w14:textId="77777777" w:rsidR="006C7785" w:rsidRPr="00273D67" w:rsidRDefault="006C7785" w:rsidP="00380FCD">
            <w:pPr>
              <w:rPr>
                <w:rFonts w:cs="Arial"/>
                <w:i/>
              </w:rPr>
            </w:pPr>
            <w:r w:rsidRPr="00273D67">
              <w:rPr>
                <w:rFonts w:cs="Arial"/>
                <w:i/>
              </w:rPr>
              <w:t>Switch off all controls and switch on only the “</w:t>
            </w:r>
            <w:r>
              <w:rPr>
                <w:rFonts w:cs="Arial"/>
                <w:b/>
                <w:i/>
              </w:rPr>
              <w:t>Lights</w:t>
            </w:r>
            <w:r w:rsidRPr="00273D67">
              <w:rPr>
                <w:rFonts w:cs="Arial"/>
                <w:i/>
              </w:rPr>
              <w:t xml:space="preserve">” control. </w:t>
            </w:r>
          </w:p>
          <w:p w14:paraId="200A5BFC" w14:textId="77777777" w:rsidR="006C7785" w:rsidRPr="00340B0D" w:rsidRDefault="006C7785" w:rsidP="00380FCD">
            <w:pPr>
              <w:rPr>
                <w:rFonts w:cs="Arial"/>
                <w:b/>
                <w:bCs/>
                <w:sz w:val="18"/>
                <w:szCs w:val="18"/>
              </w:rPr>
            </w:pPr>
            <w:r w:rsidRPr="00273D67">
              <w:rPr>
                <w:rFonts w:cs="Arial"/>
                <w:i/>
              </w:rPr>
              <w:t>Verify that the features are displayed correctly as presented in the plot.</w:t>
            </w:r>
          </w:p>
        </w:tc>
      </w:tr>
      <w:tr w:rsidR="006C7785" w:rsidRPr="00340B0D" w14:paraId="56CE6D67" w14:textId="77777777" w:rsidTr="00380FCD">
        <w:trPr>
          <w:trHeight w:val="255"/>
        </w:trPr>
        <w:tc>
          <w:tcPr>
            <w:tcW w:w="9246" w:type="dxa"/>
          </w:tcPr>
          <w:p w14:paraId="2E06D2B6"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6D8115B0" w14:textId="77777777" w:rsidTr="00380FCD">
        <w:tc>
          <w:tcPr>
            <w:tcW w:w="9246" w:type="dxa"/>
          </w:tcPr>
          <w:p w14:paraId="4847E7BA" w14:textId="77777777" w:rsidR="006C7785" w:rsidRPr="00273D67" w:rsidRDefault="006C7785" w:rsidP="00380FCD">
            <w:pPr>
              <w:rPr>
                <w:rFonts w:cs="Arial"/>
                <w:noProof/>
                <w:lang w:val="en-IN" w:eastAsia="en-IN"/>
                <w14:ligatures w14:val="standardContextual"/>
              </w:rPr>
            </w:pPr>
            <w:r w:rsidRPr="00273D67">
              <w:rPr>
                <w:rFonts w:cs="Arial"/>
                <w:i/>
              </w:rPr>
              <w:t>The features are shown as presented in the screen plot below</w:t>
            </w:r>
          </w:p>
          <w:p w14:paraId="0991A636" w14:textId="77777777" w:rsidR="006C7785" w:rsidRDefault="006C7785" w:rsidP="00380FCD">
            <w:pPr>
              <w:rPr>
                <w:i/>
              </w:rPr>
            </w:pPr>
            <w:r w:rsidRPr="00012677">
              <w:rPr>
                <w:noProof/>
                <w:lang w:val="en-IN" w:eastAsia="en-IN"/>
                <w14:ligatures w14:val="standardContextual"/>
              </w:rPr>
              <w:drawing>
                <wp:inline distT="0" distB="0" distL="0" distR="0" wp14:anchorId="46EA07FE" wp14:editId="17B807D2">
                  <wp:extent cx="5206365" cy="5287010"/>
                  <wp:effectExtent l="0" t="0" r="0" b="8890"/>
                  <wp:docPr id="1674440264" name="Picture 1674440264" descr="A cartoon of a beac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40264" name="Picture 1674440264" descr="A cartoon of a beach&#10;&#10;Description automatically generated with medium confidence"/>
                          <pic:cNvPicPr/>
                        </pic:nvPicPr>
                        <pic:blipFill>
                          <a:blip r:embed="rId54"/>
                          <a:stretch>
                            <a:fillRect/>
                          </a:stretch>
                        </pic:blipFill>
                        <pic:spPr>
                          <a:xfrm>
                            <a:off x="0" y="0"/>
                            <a:ext cx="5206365" cy="5287010"/>
                          </a:xfrm>
                          <a:prstGeom prst="rect">
                            <a:avLst/>
                          </a:prstGeom>
                        </pic:spPr>
                      </pic:pic>
                    </a:graphicData>
                  </a:graphic>
                </wp:inline>
              </w:drawing>
            </w:r>
          </w:p>
          <w:p w14:paraId="33A21EB7" w14:textId="77777777" w:rsidR="006C7785" w:rsidRPr="00340B0D" w:rsidRDefault="006C7785" w:rsidP="00380FCD">
            <w:pPr>
              <w:rPr>
                <w:rFonts w:cs="Arial"/>
                <w:sz w:val="18"/>
                <w:szCs w:val="18"/>
              </w:rPr>
            </w:pPr>
          </w:p>
        </w:tc>
      </w:tr>
    </w:tbl>
    <w:p w14:paraId="0C29FE85" w14:textId="77777777" w:rsidR="006C7785" w:rsidRDefault="006C7785" w:rsidP="006C7785"/>
    <w:p w14:paraId="4215F847" w14:textId="77777777" w:rsidR="006C7785" w:rsidRDefault="006C7785" w:rsidP="006C7785"/>
    <w:p w14:paraId="5FE28BF7" w14:textId="77777777" w:rsidR="006C7785" w:rsidRDefault="006C7785" w:rsidP="006C7785"/>
    <w:p w14:paraId="11206A36" w14:textId="77777777" w:rsidR="006C7785" w:rsidRDefault="006C7785" w:rsidP="006C7785"/>
    <w:p w14:paraId="2397472D" w14:textId="77777777" w:rsidR="006C7785" w:rsidRDefault="006C7785" w:rsidP="006C7785"/>
    <w:p w14:paraId="7D924D9B" w14:textId="77777777" w:rsidR="006C7785" w:rsidRDefault="006C7785" w:rsidP="006C7785"/>
    <w:p w14:paraId="70B81F5A" w14:textId="77777777" w:rsidR="006C7785" w:rsidRDefault="006C7785" w:rsidP="006C7785"/>
    <w:p w14:paraId="6297BD33" w14:textId="77777777" w:rsidR="006C7785" w:rsidRDefault="006C7785" w:rsidP="006C7785"/>
    <w:p w14:paraId="724230F4" w14:textId="77777777" w:rsidR="006C7785" w:rsidRDefault="006C7785" w:rsidP="006C7785"/>
    <w:p w14:paraId="705D0244" w14:textId="77777777" w:rsidR="006C7785" w:rsidRDefault="006C7785" w:rsidP="006C7785"/>
    <w:p w14:paraId="3B2CCDD5" w14:textId="77777777" w:rsidR="006C7785" w:rsidRDefault="006C7785" w:rsidP="006C7785"/>
    <w:p w14:paraId="40E14A35" w14:textId="16A6E25F" w:rsidR="004464B0" w:rsidRDefault="004464B0">
      <w:pPr>
        <w:widowControl/>
        <w:spacing w:line="240" w:lineRule="auto"/>
        <w:jc w:val="left"/>
      </w:pPr>
      <w:r>
        <w:br w:type="page"/>
      </w:r>
    </w:p>
    <w:p w14:paraId="1B472364" w14:textId="77777777" w:rsidR="006C7785" w:rsidRDefault="006C7785" w:rsidP="006C7785"/>
    <w:tbl>
      <w:tblPr>
        <w:tblStyle w:val="TableGrid"/>
        <w:tblW w:w="9246" w:type="dxa"/>
        <w:tblLook w:val="04A0" w:firstRow="1" w:lastRow="0" w:firstColumn="1" w:lastColumn="0" w:noHBand="0" w:noVBand="1"/>
      </w:tblPr>
      <w:tblGrid>
        <w:gridCol w:w="9246"/>
      </w:tblGrid>
      <w:tr w:rsidR="006C7785" w:rsidRPr="00340B0D" w14:paraId="0167ED5A" w14:textId="77777777" w:rsidTr="00380FCD">
        <w:tc>
          <w:tcPr>
            <w:tcW w:w="924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DE8A753"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198D8B62" w14:textId="77777777" w:rsidTr="00380FCD">
        <w:tc>
          <w:tcPr>
            <w:tcW w:w="9246" w:type="dxa"/>
            <w:tcBorders>
              <w:top w:val="single" w:sz="4" w:space="0" w:color="auto"/>
              <w:left w:val="single" w:sz="12" w:space="0" w:color="auto"/>
              <w:bottom w:val="single" w:sz="12" w:space="0" w:color="auto"/>
              <w:right w:val="single" w:sz="12" w:space="0" w:color="auto"/>
            </w:tcBorders>
            <w:shd w:val="clear" w:color="auto" w:fill="FFFFFF" w:themeFill="background1"/>
          </w:tcPr>
          <w:p w14:paraId="0B095324" w14:textId="77777777" w:rsidR="006C7785" w:rsidRPr="001E6F2E" w:rsidRDefault="006C7785" w:rsidP="00380FCD">
            <w:pPr>
              <w:rPr>
                <w:rFonts w:cs="Arial"/>
                <w:i/>
              </w:rPr>
            </w:pPr>
            <w:r w:rsidRPr="001E6F2E">
              <w:rPr>
                <w:rFonts w:cs="Arial"/>
                <w:i/>
              </w:rPr>
              <w:t>Switch off all controls and switch on only the “</w:t>
            </w:r>
            <w:r w:rsidRPr="001E6F2E">
              <w:rPr>
                <w:rFonts w:cs="Arial"/>
                <w:b/>
                <w:i/>
              </w:rPr>
              <w:t>Boundaries and limits</w:t>
            </w:r>
            <w:r w:rsidRPr="001E6F2E">
              <w:rPr>
                <w:rFonts w:cs="Arial"/>
                <w:i/>
              </w:rPr>
              <w:t xml:space="preserve">” control. </w:t>
            </w:r>
          </w:p>
          <w:p w14:paraId="7FC73D74" w14:textId="77777777" w:rsidR="006C7785" w:rsidRPr="00340B0D" w:rsidRDefault="006C7785" w:rsidP="00380FCD">
            <w:pPr>
              <w:rPr>
                <w:rFonts w:cs="Arial"/>
                <w:b/>
                <w:bCs/>
                <w:sz w:val="18"/>
                <w:szCs w:val="18"/>
              </w:rPr>
            </w:pPr>
            <w:r w:rsidRPr="001E6F2E">
              <w:rPr>
                <w:rFonts w:cs="Arial"/>
                <w:i/>
              </w:rPr>
              <w:t>Verify that the features are displayed correctly as presented in the plot.</w:t>
            </w:r>
          </w:p>
        </w:tc>
      </w:tr>
      <w:tr w:rsidR="006C7785" w:rsidRPr="00340B0D" w14:paraId="4BA391D9" w14:textId="77777777" w:rsidTr="00380FCD">
        <w:tc>
          <w:tcPr>
            <w:tcW w:w="924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628F09D"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1252A55F" w14:textId="77777777" w:rsidTr="00380FCD">
        <w:tc>
          <w:tcPr>
            <w:tcW w:w="9246" w:type="dxa"/>
            <w:tcBorders>
              <w:top w:val="single" w:sz="4" w:space="0" w:color="auto"/>
              <w:left w:val="single" w:sz="12" w:space="0" w:color="auto"/>
              <w:bottom w:val="single" w:sz="12" w:space="0" w:color="auto"/>
              <w:right w:val="single" w:sz="12" w:space="0" w:color="auto"/>
            </w:tcBorders>
            <w:vAlign w:val="center"/>
          </w:tcPr>
          <w:p w14:paraId="5D1F115D" w14:textId="77777777" w:rsidR="006C7785" w:rsidRPr="001E6F2E" w:rsidRDefault="006C7785" w:rsidP="00380FCD">
            <w:pPr>
              <w:rPr>
                <w:rFonts w:cs="Arial"/>
                <w:noProof/>
                <w:lang w:val="en-IN" w:eastAsia="en-IN"/>
                <w14:ligatures w14:val="standardContextual"/>
              </w:rPr>
            </w:pPr>
            <w:r w:rsidRPr="001E6F2E">
              <w:rPr>
                <w:rFonts w:cs="Arial"/>
                <w:i/>
              </w:rPr>
              <w:t>The features are shown as presented in the screen plot below</w:t>
            </w:r>
            <w:r w:rsidRPr="001E6F2E">
              <w:rPr>
                <w:rFonts w:cs="Arial"/>
                <w:noProof/>
                <w:lang w:val="en-IN" w:eastAsia="en-IN"/>
                <w14:ligatures w14:val="standardContextual"/>
              </w:rPr>
              <w:t xml:space="preserve"> </w:t>
            </w:r>
          </w:p>
          <w:p w14:paraId="0BEA0D55" w14:textId="77777777" w:rsidR="006C7785" w:rsidRDefault="006C7785" w:rsidP="00380FCD">
            <w:pPr>
              <w:rPr>
                <w:i/>
              </w:rPr>
            </w:pPr>
            <w:r w:rsidRPr="00012677">
              <w:rPr>
                <w:noProof/>
                <w:lang w:val="en-IN" w:eastAsia="en-IN"/>
                <w14:ligatures w14:val="standardContextual"/>
              </w:rPr>
              <w:drawing>
                <wp:inline distT="0" distB="0" distL="0" distR="0" wp14:anchorId="3850B58E" wp14:editId="0A10D45D">
                  <wp:extent cx="5206365" cy="5311775"/>
                  <wp:effectExtent l="0" t="0" r="0" b="3175"/>
                  <wp:docPr id="1379499663" name="Picture 137949966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99663" name="Picture 1379499663" descr="A screenshot of a video game&#10;&#10;Description automatically generated"/>
                          <pic:cNvPicPr/>
                        </pic:nvPicPr>
                        <pic:blipFill>
                          <a:blip r:embed="rId55"/>
                          <a:stretch>
                            <a:fillRect/>
                          </a:stretch>
                        </pic:blipFill>
                        <pic:spPr>
                          <a:xfrm>
                            <a:off x="0" y="0"/>
                            <a:ext cx="5206365" cy="5311775"/>
                          </a:xfrm>
                          <a:prstGeom prst="rect">
                            <a:avLst/>
                          </a:prstGeom>
                        </pic:spPr>
                      </pic:pic>
                    </a:graphicData>
                  </a:graphic>
                </wp:inline>
              </w:drawing>
            </w:r>
          </w:p>
          <w:p w14:paraId="2D0E229D" w14:textId="77777777" w:rsidR="006C7785" w:rsidRPr="00340B0D" w:rsidRDefault="006C7785" w:rsidP="00380FCD">
            <w:pPr>
              <w:rPr>
                <w:rFonts w:cs="Arial"/>
                <w:sz w:val="18"/>
                <w:szCs w:val="18"/>
              </w:rPr>
            </w:pPr>
          </w:p>
        </w:tc>
      </w:tr>
    </w:tbl>
    <w:p w14:paraId="079EFA2B" w14:textId="77777777" w:rsidR="006C7785" w:rsidRDefault="006C7785" w:rsidP="006C7785"/>
    <w:p w14:paraId="78EFF020" w14:textId="77777777" w:rsidR="006C7785" w:rsidRDefault="006C7785" w:rsidP="006C7785"/>
    <w:p w14:paraId="27DBF7C8" w14:textId="77777777" w:rsidR="006C7785" w:rsidRDefault="006C7785" w:rsidP="006C7785"/>
    <w:p w14:paraId="3CBD8CBF" w14:textId="77777777" w:rsidR="006C7785" w:rsidRDefault="006C7785" w:rsidP="006C7785"/>
    <w:p w14:paraId="4ECD541A" w14:textId="77777777" w:rsidR="006C7785" w:rsidRDefault="006C7785" w:rsidP="006C7785"/>
    <w:p w14:paraId="362045AF" w14:textId="77777777" w:rsidR="006C7785" w:rsidRDefault="006C7785" w:rsidP="006C7785"/>
    <w:p w14:paraId="0F1E150E" w14:textId="77777777" w:rsidR="006C7785" w:rsidRDefault="006C7785" w:rsidP="006C7785"/>
    <w:p w14:paraId="101A82B2" w14:textId="77777777" w:rsidR="006C7785" w:rsidRDefault="006C7785" w:rsidP="006C7785"/>
    <w:p w14:paraId="64149A83" w14:textId="77777777" w:rsidR="006C7785" w:rsidRDefault="006C7785" w:rsidP="006C7785"/>
    <w:p w14:paraId="0578881B" w14:textId="77777777" w:rsidR="006C7785" w:rsidRDefault="006C7785" w:rsidP="006C7785"/>
    <w:p w14:paraId="7C0A3897" w14:textId="132574BE" w:rsidR="004464B0" w:rsidRDefault="004464B0">
      <w:pPr>
        <w:widowControl/>
        <w:spacing w:line="240" w:lineRule="auto"/>
        <w:jc w:val="left"/>
      </w:pPr>
      <w:r>
        <w:br w:type="page"/>
      </w:r>
    </w:p>
    <w:p w14:paraId="1EFC6675" w14:textId="77777777" w:rsidR="006C7785" w:rsidRDefault="006C7785" w:rsidP="006C7785"/>
    <w:tbl>
      <w:tblPr>
        <w:tblStyle w:val="TableGrid"/>
        <w:tblW w:w="8774" w:type="dxa"/>
        <w:tblLook w:val="04A0" w:firstRow="1" w:lastRow="0" w:firstColumn="1" w:lastColumn="0" w:noHBand="0" w:noVBand="1"/>
      </w:tblPr>
      <w:tblGrid>
        <w:gridCol w:w="8774"/>
      </w:tblGrid>
      <w:tr w:rsidR="006C7785" w:rsidRPr="00340B0D" w14:paraId="76CED701" w14:textId="77777777" w:rsidTr="00380FCD">
        <w:tc>
          <w:tcPr>
            <w:tcW w:w="8774"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F29EF52"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3BCC9F41" w14:textId="77777777" w:rsidTr="00380FCD">
        <w:tc>
          <w:tcPr>
            <w:tcW w:w="8774" w:type="dxa"/>
            <w:tcBorders>
              <w:top w:val="single" w:sz="4" w:space="0" w:color="auto"/>
              <w:left w:val="single" w:sz="12" w:space="0" w:color="auto"/>
              <w:bottom w:val="single" w:sz="12" w:space="0" w:color="auto"/>
              <w:right w:val="single" w:sz="12" w:space="0" w:color="auto"/>
            </w:tcBorders>
            <w:shd w:val="clear" w:color="auto" w:fill="FFFFFF" w:themeFill="background1"/>
          </w:tcPr>
          <w:p w14:paraId="781B46BC" w14:textId="77777777" w:rsidR="006C7785" w:rsidRPr="001E6F2E" w:rsidRDefault="006C7785" w:rsidP="00380FCD">
            <w:pPr>
              <w:rPr>
                <w:rFonts w:cs="Arial"/>
                <w:i/>
              </w:rPr>
            </w:pPr>
            <w:r w:rsidRPr="001E6F2E">
              <w:rPr>
                <w:rFonts w:cs="Arial"/>
                <w:i/>
              </w:rPr>
              <w:t>Switch off all controls and switch on only the “</w:t>
            </w:r>
            <w:r w:rsidRPr="001E6F2E">
              <w:rPr>
                <w:rFonts w:cs="Arial"/>
                <w:b/>
                <w:i/>
              </w:rPr>
              <w:t>Prohibited and restricted areas</w:t>
            </w:r>
            <w:r w:rsidRPr="001E6F2E">
              <w:rPr>
                <w:rFonts w:cs="Arial"/>
                <w:i/>
              </w:rPr>
              <w:t xml:space="preserve">” control. </w:t>
            </w:r>
          </w:p>
          <w:p w14:paraId="4975806D" w14:textId="77777777" w:rsidR="006C7785" w:rsidRPr="00340B0D" w:rsidRDefault="006C7785" w:rsidP="00380FCD">
            <w:pPr>
              <w:rPr>
                <w:rFonts w:cs="Arial"/>
                <w:b/>
                <w:bCs/>
                <w:sz w:val="18"/>
                <w:szCs w:val="18"/>
              </w:rPr>
            </w:pPr>
            <w:r w:rsidRPr="001E6F2E">
              <w:rPr>
                <w:rFonts w:cs="Arial"/>
                <w:i/>
              </w:rPr>
              <w:t>Verify that the features are displayed correctly as presented in the plot.</w:t>
            </w:r>
          </w:p>
        </w:tc>
      </w:tr>
      <w:tr w:rsidR="006C7785" w:rsidRPr="00340B0D" w14:paraId="7036A36D" w14:textId="77777777" w:rsidTr="00380FCD">
        <w:tc>
          <w:tcPr>
            <w:tcW w:w="8774"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406494B"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2CEAA418" w14:textId="77777777" w:rsidTr="00380FCD">
        <w:tc>
          <w:tcPr>
            <w:tcW w:w="8774" w:type="dxa"/>
            <w:tcBorders>
              <w:top w:val="single" w:sz="4" w:space="0" w:color="auto"/>
              <w:left w:val="single" w:sz="12" w:space="0" w:color="auto"/>
              <w:bottom w:val="single" w:sz="12" w:space="0" w:color="auto"/>
              <w:right w:val="single" w:sz="12" w:space="0" w:color="auto"/>
            </w:tcBorders>
            <w:vAlign w:val="center"/>
          </w:tcPr>
          <w:p w14:paraId="7B287CFD" w14:textId="77777777" w:rsidR="006C7785" w:rsidRPr="001E6F2E" w:rsidRDefault="006C7785" w:rsidP="00380FCD">
            <w:pPr>
              <w:rPr>
                <w:rFonts w:cs="Arial"/>
                <w:noProof/>
                <w:lang w:val="en-IN" w:eastAsia="en-IN"/>
                <w14:ligatures w14:val="standardContextual"/>
              </w:rPr>
            </w:pPr>
            <w:r w:rsidRPr="001E6F2E">
              <w:rPr>
                <w:rFonts w:cs="Arial"/>
                <w:i/>
              </w:rPr>
              <w:t>The features are shown as presented in the screen plot below</w:t>
            </w:r>
            <w:r w:rsidRPr="001E6F2E">
              <w:rPr>
                <w:rFonts w:cs="Arial"/>
                <w:noProof/>
                <w:lang w:val="en-IN" w:eastAsia="en-IN"/>
                <w14:ligatures w14:val="standardContextual"/>
              </w:rPr>
              <w:t xml:space="preserve"> </w:t>
            </w:r>
          </w:p>
          <w:p w14:paraId="5B4FE16E" w14:textId="77777777" w:rsidR="006C7785" w:rsidRPr="001E6F2E" w:rsidRDefault="006C7785" w:rsidP="00380FCD">
            <w:pPr>
              <w:rPr>
                <w:rFonts w:cs="Arial"/>
                <w:noProof/>
                <w:lang w:val="en-IN" w:eastAsia="en-IN"/>
                <w14:ligatures w14:val="standardContextual"/>
              </w:rPr>
            </w:pPr>
            <w:r w:rsidRPr="00012677">
              <w:rPr>
                <w:rFonts w:cs="Arial"/>
                <w:noProof/>
                <w:lang w:val="en-IN" w:eastAsia="en-IN"/>
                <w14:ligatures w14:val="standardContextual"/>
              </w:rPr>
              <w:drawing>
                <wp:inline distT="0" distB="0" distL="0" distR="0" wp14:anchorId="5D011CF2" wp14:editId="42AFBBCB">
                  <wp:extent cx="5206365" cy="5305425"/>
                  <wp:effectExtent l="0" t="0" r="0" b="9525"/>
                  <wp:docPr id="39886936" name="Picture 39886936" descr="A blue and brown rectangular object with pin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6936" name="Picture 39886936" descr="A blue and brown rectangular object with pink lines&#10;&#10;Description automatically generated with medium confidence"/>
                          <pic:cNvPicPr/>
                        </pic:nvPicPr>
                        <pic:blipFill>
                          <a:blip r:embed="rId56"/>
                          <a:stretch>
                            <a:fillRect/>
                          </a:stretch>
                        </pic:blipFill>
                        <pic:spPr>
                          <a:xfrm>
                            <a:off x="0" y="0"/>
                            <a:ext cx="5206365" cy="5305425"/>
                          </a:xfrm>
                          <a:prstGeom prst="rect">
                            <a:avLst/>
                          </a:prstGeom>
                        </pic:spPr>
                      </pic:pic>
                    </a:graphicData>
                  </a:graphic>
                </wp:inline>
              </w:drawing>
            </w:r>
          </w:p>
          <w:p w14:paraId="22882BFA" w14:textId="77777777" w:rsidR="006C7785" w:rsidRPr="001E6F2E" w:rsidRDefault="006C7785" w:rsidP="00380FCD">
            <w:pPr>
              <w:rPr>
                <w:rFonts w:cs="Arial"/>
                <w:i/>
              </w:rPr>
            </w:pPr>
          </w:p>
          <w:p w14:paraId="5D0BE8B1" w14:textId="77777777" w:rsidR="006C7785" w:rsidRPr="001E6F2E" w:rsidRDefault="006C7785" w:rsidP="00380FCD">
            <w:pPr>
              <w:rPr>
                <w:rFonts w:cs="Arial"/>
              </w:rPr>
            </w:pPr>
          </w:p>
        </w:tc>
      </w:tr>
    </w:tbl>
    <w:p w14:paraId="40A605BC" w14:textId="77777777" w:rsidR="006C7785" w:rsidRDefault="006C7785" w:rsidP="006C7785"/>
    <w:p w14:paraId="3C36CF0B" w14:textId="77777777" w:rsidR="006C7785" w:rsidRDefault="006C7785" w:rsidP="006C7785"/>
    <w:p w14:paraId="1DB1B95B" w14:textId="77777777" w:rsidR="006C7785" w:rsidRDefault="006C7785" w:rsidP="006C7785"/>
    <w:p w14:paraId="4620A22A" w14:textId="77777777" w:rsidR="006C7785" w:rsidRDefault="006C7785" w:rsidP="006C7785"/>
    <w:p w14:paraId="6CF9F162" w14:textId="77777777" w:rsidR="006C7785" w:rsidRDefault="006C7785" w:rsidP="006C7785"/>
    <w:p w14:paraId="4BAE2B6C" w14:textId="77777777" w:rsidR="006C7785" w:rsidRDefault="006C7785" w:rsidP="006C7785"/>
    <w:p w14:paraId="73C49A95" w14:textId="77777777" w:rsidR="006C7785" w:rsidRDefault="006C7785" w:rsidP="006C7785"/>
    <w:p w14:paraId="586B49DA" w14:textId="77777777" w:rsidR="006C7785" w:rsidRDefault="006C7785" w:rsidP="006C7785"/>
    <w:p w14:paraId="26FD16A0" w14:textId="77777777" w:rsidR="006C7785" w:rsidRDefault="006C7785" w:rsidP="006C7785"/>
    <w:p w14:paraId="5659B737" w14:textId="77777777" w:rsidR="006C7785" w:rsidRDefault="006C7785" w:rsidP="006C7785"/>
    <w:p w14:paraId="4AD69092" w14:textId="53F34A47" w:rsidR="004464B0" w:rsidRDefault="004464B0">
      <w:pPr>
        <w:widowControl/>
        <w:spacing w:line="240" w:lineRule="auto"/>
        <w:jc w:val="left"/>
      </w:pPr>
      <w:r>
        <w:br w:type="page"/>
      </w:r>
    </w:p>
    <w:p w14:paraId="37757357" w14:textId="77777777" w:rsidR="006C7785" w:rsidRDefault="006C7785" w:rsidP="006C7785"/>
    <w:tbl>
      <w:tblPr>
        <w:tblStyle w:val="TableGrid"/>
        <w:tblW w:w="8632" w:type="dxa"/>
        <w:tblLook w:val="04A0" w:firstRow="1" w:lastRow="0" w:firstColumn="1" w:lastColumn="0" w:noHBand="0" w:noVBand="1"/>
      </w:tblPr>
      <w:tblGrid>
        <w:gridCol w:w="8632"/>
      </w:tblGrid>
      <w:tr w:rsidR="006C7785" w:rsidRPr="00340B0D" w14:paraId="3B20750A" w14:textId="77777777" w:rsidTr="00380FCD">
        <w:tc>
          <w:tcPr>
            <w:tcW w:w="8632"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47517D8"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A944239" w14:textId="77777777" w:rsidTr="00380FCD">
        <w:tc>
          <w:tcPr>
            <w:tcW w:w="8632" w:type="dxa"/>
            <w:tcBorders>
              <w:top w:val="single" w:sz="4" w:space="0" w:color="auto"/>
              <w:left w:val="single" w:sz="12" w:space="0" w:color="auto"/>
              <w:bottom w:val="single" w:sz="12" w:space="0" w:color="auto"/>
              <w:right w:val="single" w:sz="12" w:space="0" w:color="auto"/>
            </w:tcBorders>
            <w:shd w:val="clear" w:color="auto" w:fill="FFFFFF" w:themeFill="background1"/>
          </w:tcPr>
          <w:p w14:paraId="6736C39E" w14:textId="77777777" w:rsidR="006C7785" w:rsidRPr="001E6F2E" w:rsidRDefault="006C7785" w:rsidP="00380FCD">
            <w:pPr>
              <w:rPr>
                <w:rFonts w:cs="Arial"/>
                <w:i/>
              </w:rPr>
            </w:pPr>
            <w:r w:rsidRPr="001E6F2E">
              <w:rPr>
                <w:rFonts w:cs="Arial"/>
                <w:i/>
              </w:rPr>
              <w:t>Switch off all controls and switch on only the “</w:t>
            </w:r>
            <w:r w:rsidRPr="001E6F2E">
              <w:rPr>
                <w:rFonts w:cs="Arial"/>
                <w:b/>
                <w:i/>
              </w:rPr>
              <w:t>Cautionary notes</w:t>
            </w:r>
            <w:r w:rsidRPr="001E6F2E">
              <w:rPr>
                <w:rFonts w:cs="Arial"/>
                <w:i/>
              </w:rPr>
              <w:t xml:space="preserve">” control. </w:t>
            </w:r>
          </w:p>
          <w:p w14:paraId="3AFB6D13" w14:textId="77777777" w:rsidR="006C7785" w:rsidRPr="00340B0D" w:rsidRDefault="006C7785" w:rsidP="00380FCD">
            <w:pPr>
              <w:rPr>
                <w:rFonts w:cs="Arial"/>
                <w:b/>
                <w:bCs/>
                <w:sz w:val="18"/>
                <w:szCs w:val="18"/>
              </w:rPr>
            </w:pPr>
            <w:r w:rsidRPr="001E6F2E">
              <w:rPr>
                <w:rFonts w:cs="Arial"/>
                <w:i/>
              </w:rPr>
              <w:t>Verify that the features are displayed correctly as presented in the plot..</w:t>
            </w:r>
          </w:p>
        </w:tc>
      </w:tr>
      <w:tr w:rsidR="006C7785" w:rsidRPr="00340B0D" w14:paraId="7402C2F0" w14:textId="77777777" w:rsidTr="00380FCD">
        <w:tc>
          <w:tcPr>
            <w:tcW w:w="8632"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4BD7A20"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2289E414" w14:textId="77777777" w:rsidTr="00380FCD">
        <w:tc>
          <w:tcPr>
            <w:tcW w:w="8632" w:type="dxa"/>
            <w:tcBorders>
              <w:top w:val="single" w:sz="4" w:space="0" w:color="auto"/>
              <w:left w:val="single" w:sz="12" w:space="0" w:color="auto"/>
              <w:bottom w:val="single" w:sz="12" w:space="0" w:color="auto"/>
              <w:right w:val="single" w:sz="12" w:space="0" w:color="auto"/>
            </w:tcBorders>
            <w:vAlign w:val="center"/>
          </w:tcPr>
          <w:p w14:paraId="28FD5C90" w14:textId="77777777" w:rsidR="006C7785" w:rsidRPr="001E6F2E" w:rsidRDefault="006C7785" w:rsidP="00380FCD">
            <w:pPr>
              <w:rPr>
                <w:rFonts w:cs="Arial"/>
                <w:noProof/>
                <w:lang w:val="en-IN" w:eastAsia="en-IN"/>
                <w14:ligatures w14:val="standardContextual"/>
              </w:rPr>
            </w:pPr>
            <w:r w:rsidRPr="001E6F2E">
              <w:rPr>
                <w:rFonts w:cs="Arial"/>
                <w:i/>
              </w:rPr>
              <w:t>The features are shown as presented in the screen plot below</w:t>
            </w:r>
            <w:r w:rsidRPr="001E6F2E">
              <w:rPr>
                <w:rFonts w:cs="Arial"/>
                <w:noProof/>
                <w:lang w:val="en-IN" w:eastAsia="en-IN"/>
                <w14:ligatures w14:val="standardContextual"/>
              </w:rPr>
              <w:t xml:space="preserve"> </w:t>
            </w:r>
          </w:p>
          <w:p w14:paraId="1AD4BF08" w14:textId="77777777" w:rsidR="006C7785" w:rsidRDefault="006C7785" w:rsidP="00380FCD">
            <w:pPr>
              <w:rPr>
                <w:i/>
              </w:rPr>
            </w:pPr>
            <w:r w:rsidRPr="00012677">
              <w:rPr>
                <w:noProof/>
                <w:lang w:val="en-IN" w:eastAsia="en-IN"/>
                <w14:ligatures w14:val="standardContextual"/>
              </w:rPr>
              <w:drawing>
                <wp:inline distT="0" distB="0" distL="0" distR="0" wp14:anchorId="01B7C457" wp14:editId="6AC42393">
                  <wp:extent cx="5206365" cy="5305425"/>
                  <wp:effectExtent l="0" t="0" r="0" b="9525"/>
                  <wp:docPr id="1688892455" name="Picture 168889245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92455" name="Picture 1688892455" descr="A screenshot of a computer screen&#10;&#10;Description automatically generated"/>
                          <pic:cNvPicPr/>
                        </pic:nvPicPr>
                        <pic:blipFill>
                          <a:blip r:embed="rId57"/>
                          <a:stretch>
                            <a:fillRect/>
                          </a:stretch>
                        </pic:blipFill>
                        <pic:spPr>
                          <a:xfrm>
                            <a:off x="0" y="0"/>
                            <a:ext cx="5206365" cy="5305425"/>
                          </a:xfrm>
                          <a:prstGeom prst="rect">
                            <a:avLst/>
                          </a:prstGeom>
                        </pic:spPr>
                      </pic:pic>
                    </a:graphicData>
                  </a:graphic>
                </wp:inline>
              </w:drawing>
            </w:r>
          </w:p>
          <w:p w14:paraId="6EB14AA7" w14:textId="77777777" w:rsidR="006C7785" w:rsidRPr="00340B0D" w:rsidRDefault="006C7785" w:rsidP="00380FCD">
            <w:pPr>
              <w:rPr>
                <w:rFonts w:cs="Arial"/>
                <w:sz w:val="18"/>
                <w:szCs w:val="18"/>
              </w:rPr>
            </w:pPr>
          </w:p>
        </w:tc>
      </w:tr>
    </w:tbl>
    <w:p w14:paraId="1EFF8D0A" w14:textId="77777777" w:rsidR="006C7785" w:rsidRDefault="006C7785" w:rsidP="006C7785"/>
    <w:p w14:paraId="4CD26DD5" w14:textId="77777777" w:rsidR="006C7785" w:rsidRDefault="006C7785" w:rsidP="006C7785"/>
    <w:p w14:paraId="3FCC5CDF" w14:textId="77777777" w:rsidR="006C7785" w:rsidRDefault="006C7785" w:rsidP="006C7785"/>
    <w:p w14:paraId="1E139E59" w14:textId="77777777" w:rsidR="006C7785" w:rsidRDefault="006C7785" w:rsidP="006C7785"/>
    <w:p w14:paraId="71AE6CCF" w14:textId="77777777" w:rsidR="006C7785" w:rsidRDefault="006C7785" w:rsidP="006C7785"/>
    <w:p w14:paraId="4B912F0B" w14:textId="77777777" w:rsidR="006C7785" w:rsidRDefault="006C7785" w:rsidP="006C7785"/>
    <w:p w14:paraId="1BC69DED" w14:textId="77777777" w:rsidR="006C7785" w:rsidRDefault="006C7785" w:rsidP="006C7785"/>
    <w:p w14:paraId="2DA55A46" w14:textId="77777777" w:rsidR="006C7785" w:rsidRDefault="006C7785" w:rsidP="006C7785"/>
    <w:p w14:paraId="3B850CB7" w14:textId="77777777" w:rsidR="006C7785" w:rsidRDefault="006C7785" w:rsidP="006C7785"/>
    <w:p w14:paraId="7A45A7C9" w14:textId="77777777" w:rsidR="006C7785" w:rsidRDefault="006C7785" w:rsidP="006C7785"/>
    <w:p w14:paraId="5D42CC05" w14:textId="2FD69983" w:rsidR="004464B0" w:rsidRDefault="004464B0">
      <w:pPr>
        <w:widowControl/>
        <w:spacing w:line="240" w:lineRule="auto"/>
        <w:jc w:val="left"/>
      </w:pPr>
      <w:r>
        <w:br w:type="page"/>
      </w:r>
    </w:p>
    <w:p w14:paraId="56CC0650" w14:textId="77777777" w:rsidR="006C7785" w:rsidRDefault="006C7785" w:rsidP="006C7785"/>
    <w:tbl>
      <w:tblPr>
        <w:tblStyle w:val="TableGrid"/>
        <w:tblW w:w="8632" w:type="dxa"/>
        <w:tblLook w:val="04A0" w:firstRow="1" w:lastRow="0" w:firstColumn="1" w:lastColumn="0" w:noHBand="0" w:noVBand="1"/>
      </w:tblPr>
      <w:tblGrid>
        <w:gridCol w:w="8632"/>
      </w:tblGrid>
      <w:tr w:rsidR="006C7785" w:rsidRPr="00340B0D" w14:paraId="32B535E0" w14:textId="77777777" w:rsidTr="00380FCD">
        <w:tc>
          <w:tcPr>
            <w:tcW w:w="8632"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699BB59"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0138D74C" w14:textId="77777777" w:rsidTr="00380FCD">
        <w:tc>
          <w:tcPr>
            <w:tcW w:w="8632" w:type="dxa"/>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6CE0A578" w14:textId="77777777" w:rsidR="006C7785" w:rsidRPr="00386BAF" w:rsidRDefault="006C7785" w:rsidP="00380FCD">
            <w:pPr>
              <w:rPr>
                <w:rFonts w:cs="Arial"/>
                <w:b/>
                <w:bCs/>
              </w:rPr>
            </w:pPr>
            <w:r w:rsidRPr="00386BAF">
              <w:rPr>
                <w:rFonts w:cs="Arial"/>
                <w:i/>
              </w:rPr>
              <w:t>Switch off all controls and switch on only the “</w:t>
            </w:r>
            <w:r w:rsidRPr="00386BAF">
              <w:rPr>
                <w:rFonts w:cs="Arial"/>
                <w:b/>
                <w:i/>
              </w:rPr>
              <w:t>Ships’ routeing systems and ferry routes</w:t>
            </w:r>
            <w:r w:rsidRPr="00386BAF">
              <w:rPr>
                <w:rFonts w:cs="Arial"/>
                <w:i/>
              </w:rPr>
              <w:t>” control. Verify that the features are displayed correctly as presented in the plot.</w:t>
            </w:r>
          </w:p>
        </w:tc>
      </w:tr>
      <w:tr w:rsidR="006C7785" w:rsidRPr="00340B0D" w14:paraId="599C5E6D" w14:textId="77777777" w:rsidTr="00380FCD">
        <w:tc>
          <w:tcPr>
            <w:tcW w:w="8632"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CA824E5"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2068BB11" w14:textId="77777777" w:rsidTr="00380FCD">
        <w:trPr>
          <w:trHeight w:val="6053"/>
        </w:trPr>
        <w:tc>
          <w:tcPr>
            <w:tcW w:w="8632" w:type="dxa"/>
            <w:tcBorders>
              <w:top w:val="single" w:sz="4" w:space="0" w:color="auto"/>
              <w:left w:val="single" w:sz="12" w:space="0" w:color="auto"/>
              <w:bottom w:val="single" w:sz="12" w:space="0" w:color="auto"/>
              <w:right w:val="single" w:sz="12" w:space="0" w:color="auto"/>
            </w:tcBorders>
            <w:vAlign w:val="center"/>
          </w:tcPr>
          <w:p w14:paraId="5EDF5CEE" w14:textId="77777777" w:rsidR="006C7785" w:rsidRPr="00386BAF" w:rsidRDefault="006C7785" w:rsidP="00380FCD">
            <w:pPr>
              <w:rPr>
                <w:rFonts w:cs="Arial"/>
                <w:noProof/>
                <w:lang w:val="en-IN" w:eastAsia="en-IN"/>
                <w14:ligatures w14:val="standardContextual"/>
              </w:rPr>
            </w:pPr>
            <w:r w:rsidRPr="00386BAF">
              <w:rPr>
                <w:rFonts w:cs="Arial"/>
                <w:i/>
              </w:rPr>
              <w:t>The features are shown as presented in the screen plot below</w:t>
            </w:r>
          </w:p>
          <w:p w14:paraId="39FCEE6D" w14:textId="77777777" w:rsidR="006C7785" w:rsidRPr="00386BAF" w:rsidRDefault="006C7785" w:rsidP="00380FCD">
            <w:pPr>
              <w:rPr>
                <w:rFonts w:cs="Arial"/>
                <w:i/>
              </w:rPr>
            </w:pPr>
            <w:r w:rsidRPr="00012677">
              <w:rPr>
                <w:rFonts w:cs="Arial"/>
                <w:noProof/>
                <w:lang w:val="en-IN" w:eastAsia="en-IN"/>
                <w14:ligatures w14:val="standardContextual"/>
              </w:rPr>
              <w:drawing>
                <wp:inline distT="0" distB="0" distL="0" distR="0" wp14:anchorId="080CB1F1" wp14:editId="0195AD86">
                  <wp:extent cx="5206365" cy="5317490"/>
                  <wp:effectExtent l="0" t="0" r="0" b="0"/>
                  <wp:docPr id="1614646774" name="Picture 161464677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46774" name="Picture 1614646774" descr="A screenshot of a computer screen&#10;&#10;Description automatically generated"/>
                          <pic:cNvPicPr/>
                        </pic:nvPicPr>
                        <pic:blipFill>
                          <a:blip r:embed="rId58"/>
                          <a:stretch>
                            <a:fillRect/>
                          </a:stretch>
                        </pic:blipFill>
                        <pic:spPr>
                          <a:xfrm>
                            <a:off x="0" y="0"/>
                            <a:ext cx="5206365" cy="5317490"/>
                          </a:xfrm>
                          <a:prstGeom prst="rect">
                            <a:avLst/>
                          </a:prstGeom>
                        </pic:spPr>
                      </pic:pic>
                    </a:graphicData>
                  </a:graphic>
                </wp:inline>
              </w:drawing>
            </w:r>
          </w:p>
          <w:p w14:paraId="3753AEE1" w14:textId="77777777" w:rsidR="006C7785" w:rsidRPr="00386BAF" w:rsidRDefault="006C7785" w:rsidP="00380FCD">
            <w:pPr>
              <w:rPr>
                <w:rFonts w:cs="Arial"/>
              </w:rPr>
            </w:pPr>
          </w:p>
        </w:tc>
      </w:tr>
    </w:tbl>
    <w:p w14:paraId="7B647E2A" w14:textId="77777777" w:rsidR="006C7785" w:rsidRDefault="006C7785" w:rsidP="006C7785"/>
    <w:p w14:paraId="5949070B" w14:textId="6C1B0F17" w:rsidR="004464B0" w:rsidRDefault="004464B0">
      <w:pPr>
        <w:widowControl/>
        <w:spacing w:line="240" w:lineRule="auto"/>
        <w:jc w:val="left"/>
      </w:pPr>
      <w:r>
        <w:br w:type="page"/>
      </w:r>
    </w:p>
    <w:p w14:paraId="651ED200" w14:textId="77777777" w:rsidR="006C7785" w:rsidRDefault="006C7785" w:rsidP="006C7785"/>
    <w:tbl>
      <w:tblPr>
        <w:tblStyle w:val="TableGrid"/>
        <w:tblW w:w="9072" w:type="dxa"/>
        <w:tblInd w:w="411" w:type="dxa"/>
        <w:tblLayout w:type="fixed"/>
        <w:tblLook w:val="04A0" w:firstRow="1" w:lastRow="0" w:firstColumn="1" w:lastColumn="0" w:noHBand="0" w:noVBand="1"/>
      </w:tblPr>
      <w:tblGrid>
        <w:gridCol w:w="9072"/>
      </w:tblGrid>
      <w:tr w:rsidR="006C7785" w:rsidRPr="00340B0D" w14:paraId="56E5E1B8" w14:textId="77777777" w:rsidTr="00380FCD">
        <w:tc>
          <w:tcPr>
            <w:tcW w:w="9072" w:type="dxa"/>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1A01F83" w14:textId="77777777" w:rsidR="006C7785" w:rsidRPr="00E34A68" w:rsidRDefault="006C7785" w:rsidP="00380FCD">
            <w:pPr>
              <w:jc w:val="center"/>
              <w:rPr>
                <w:rFonts w:cs="Arial"/>
                <w:b/>
                <w:bCs/>
              </w:rPr>
            </w:pPr>
            <w:r w:rsidRPr="00E34A68">
              <w:rPr>
                <w:rFonts w:cs="Arial"/>
                <w:b/>
                <w:bCs/>
              </w:rPr>
              <w:t>Action</w:t>
            </w:r>
          </w:p>
        </w:tc>
      </w:tr>
      <w:tr w:rsidR="006C7785" w:rsidRPr="00340B0D" w14:paraId="4B6D19BE" w14:textId="77777777" w:rsidTr="00380FCD">
        <w:tc>
          <w:tcPr>
            <w:tcW w:w="9072" w:type="dxa"/>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4C1136B8" w14:textId="77777777" w:rsidR="006C7785" w:rsidRPr="00E46410" w:rsidRDefault="006C7785" w:rsidP="00380FCD">
            <w:pPr>
              <w:jc w:val="center"/>
              <w:rPr>
                <w:rFonts w:cs="Arial"/>
                <w:bCs/>
                <w:i/>
              </w:rPr>
            </w:pPr>
            <w:r w:rsidRPr="00E46410">
              <w:rPr>
                <w:rFonts w:cs="Arial"/>
                <w:bCs/>
                <w:i/>
              </w:rPr>
              <w:t>Switch off all controls and switch on only the “</w:t>
            </w:r>
            <w:r w:rsidRPr="00E46410">
              <w:rPr>
                <w:rFonts w:cs="Arial"/>
                <w:b/>
                <w:bCs/>
                <w:i/>
              </w:rPr>
              <w:t>Archipelagic sea lanes</w:t>
            </w:r>
            <w:r w:rsidRPr="00E46410">
              <w:rPr>
                <w:rFonts w:cs="Arial"/>
                <w:bCs/>
                <w:i/>
              </w:rPr>
              <w:t>” control. Verify that the features are displayed correctly as presented in the plot.</w:t>
            </w:r>
          </w:p>
        </w:tc>
      </w:tr>
      <w:tr w:rsidR="004464B0" w:rsidRPr="00340B0D" w14:paraId="274C4566" w14:textId="77777777" w:rsidTr="004464B0">
        <w:tc>
          <w:tcPr>
            <w:tcW w:w="9072" w:type="dxa"/>
            <w:tcBorders>
              <w:top w:val="single" w:sz="4" w:space="0" w:color="auto"/>
              <w:left w:val="single" w:sz="12" w:space="0" w:color="auto"/>
              <w:bottom w:val="single" w:sz="12" w:space="0" w:color="auto"/>
              <w:right w:val="single" w:sz="12" w:space="0" w:color="auto"/>
            </w:tcBorders>
            <w:shd w:val="clear" w:color="auto" w:fill="A6A6A6" w:themeFill="background1" w:themeFillShade="A6"/>
            <w:vAlign w:val="center"/>
          </w:tcPr>
          <w:p w14:paraId="4AE3FC20" w14:textId="54D735F4" w:rsidR="004464B0" w:rsidRPr="00E46410" w:rsidRDefault="004464B0" w:rsidP="00380FCD">
            <w:pPr>
              <w:jc w:val="center"/>
              <w:rPr>
                <w:rFonts w:cs="Arial"/>
                <w:bCs/>
                <w:i/>
              </w:rPr>
            </w:pPr>
            <w:r w:rsidRPr="007B495E">
              <w:rPr>
                <w:rFonts w:cs="Arial"/>
                <w:b/>
                <w:bCs/>
              </w:rPr>
              <w:t>Results</w:t>
            </w:r>
          </w:p>
        </w:tc>
      </w:tr>
      <w:tr w:rsidR="004464B0" w:rsidRPr="00340B0D" w14:paraId="67AF80DC" w14:textId="77777777" w:rsidTr="00380FCD">
        <w:tc>
          <w:tcPr>
            <w:tcW w:w="9072" w:type="dxa"/>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BB4EF19" w14:textId="77777777" w:rsidR="004464B0" w:rsidRDefault="004464B0" w:rsidP="00380FCD">
            <w:pPr>
              <w:jc w:val="center"/>
              <w:rPr>
                <w:rFonts w:cs="Arial"/>
                <w:bCs/>
                <w:i/>
              </w:rPr>
            </w:pPr>
          </w:p>
          <w:p w14:paraId="11FAB189" w14:textId="2889123F" w:rsidR="004464B0" w:rsidRDefault="004464B0" w:rsidP="004464B0">
            <w:pPr>
              <w:jc w:val="center"/>
              <w:rPr>
                <w:rFonts w:cs="Arial"/>
                <w:bCs/>
                <w:i/>
              </w:rPr>
            </w:pPr>
            <w:r w:rsidRPr="00E46410">
              <w:rPr>
                <w:rFonts w:cs="Arial"/>
                <w:bCs/>
                <w:i/>
              </w:rPr>
              <w:t>The Features are shown as presented in the screen plot below</w:t>
            </w:r>
          </w:p>
          <w:p w14:paraId="1644BCD4" w14:textId="77777777" w:rsidR="004464B0" w:rsidRDefault="004464B0" w:rsidP="00380FCD">
            <w:pPr>
              <w:jc w:val="center"/>
              <w:rPr>
                <w:rFonts w:cs="Arial"/>
                <w:bCs/>
                <w:i/>
              </w:rPr>
            </w:pPr>
          </w:p>
          <w:p w14:paraId="2B86C2B6" w14:textId="21494984" w:rsidR="004464B0" w:rsidRDefault="004464B0" w:rsidP="00380FCD">
            <w:pPr>
              <w:jc w:val="center"/>
              <w:rPr>
                <w:rFonts w:cs="Arial"/>
                <w:bCs/>
                <w:i/>
              </w:rPr>
            </w:pPr>
            <w:r>
              <w:rPr>
                <w:rFonts w:cs="Arial"/>
                <w:bCs/>
                <w:i/>
                <w:noProof/>
              </w:rPr>
              <w:drawing>
                <wp:inline distT="0" distB="0" distL="0" distR="0" wp14:anchorId="1396060D" wp14:editId="7D72E3EE">
                  <wp:extent cx="5133340" cy="3663950"/>
                  <wp:effectExtent l="0" t="0" r="0" b="0"/>
                  <wp:docPr id="14982336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33340" cy="3663950"/>
                          </a:xfrm>
                          <a:prstGeom prst="rect">
                            <a:avLst/>
                          </a:prstGeom>
                          <a:noFill/>
                        </pic:spPr>
                      </pic:pic>
                    </a:graphicData>
                  </a:graphic>
                </wp:inline>
              </w:drawing>
            </w:r>
          </w:p>
          <w:p w14:paraId="548F8760" w14:textId="77777777" w:rsidR="004464B0" w:rsidRDefault="004464B0" w:rsidP="00380FCD">
            <w:pPr>
              <w:jc w:val="center"/>
              <w:rPr>
                <w:rFonts w:cs="Arial"/>
                <w:bCs/>
                <w:i/>
              </w:rPr>
            </w:pPr>
          </w:p>
          <w:p w14:paraId="411F4539" w14:textId="77777777" w:rsidR="004464B0" w:rsidRPr="00E46410" w:rsidRDefault="004464B0" w:rsidP="00380FCD">
            <w:pPr>
              <w:jc w:val="center"/>
              <w:rPr>
                <w:rFonts w:cs="Arial"/>
                <w:bCs/>
                <w:i/>
              </w:rPr>
            </w:pPr>
          </w:p>
        </w:tc>
      </w:tr>
    </w:tbl>
    <w:p w14:paraId="2D7E276E" w14:textId="77777777" w:rsidR="006C7785" w:rsidRDefault="006C7785" w:rsidP="006C7785"/>
    <w:p w14:paraId="6DE7AFC0" w14:textId="6C4E49BD" w:rsidR="004464B0" w:rsidRDefault="004464B0">
      <w:pPr>
        <w:widowControl/>
        <w:spacing w:line="240" w:lineRule="auto"/>
        <w:jc w:val="left"/>
      </w:pPr>
      <w:r>
        <w:br w:type="page"/>
      </w:r>
    </w:p>
    <w:p w14:paraId="126FD492" w14:textId="77777777" w:rsidR="004464B0" w:rsidRDefault="004464B0" w:rsidP="006C7785"/>
    <w:tbl>
      <w:tblPr>
        <w:tblStyle w:val="TableGrid"/>
        <w:tblW w:w="9199" w:type="dxa"/>
        <w:tblLook w:val="04A0" w:firstRow="1" w:lastRow="0" w:firstColumn="1" w:lastColumn="0" w:noHBand="0" w:noVBand="1"/>
      </w:tblPr>
      <w:tblGrid>
        <w:gridCol w:w="9199"/>
      </w:tblGrid>
      <w:tr w:rsidR="006C7785" w:rsidRPr="00340B0D" w14:paraId="3107D3B2" w14:textId="77777777" w:rsidTr="00380FCD">
        <w:tc>
          <w:tcPr>
            <w:tcW w:w="9199"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BA62C8B"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099BFBEB" w14:textId="77777777" w:rsidTr="00380FCD">
        <w:tc>
          <w:tcPr>
            <w:tcW w:w="9199" w:type="dxa"/>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4512F9B" w14:textId="77777777" w:rsidR="006C7785" w:rsidRPr="00386BAF" w:rsidRDefault="006C7785" w:rsidP="00380FCD">
            <w:pPr>
              <w:rPr>
                <w:rFonts w:cs="Arial"/>
                <w:b/>
                <w:bCs/>
              </w:rPr>
            </w:pPr>
            <w:r w:rsidRPr="00386BAF">
              <w:rPr>
                <w:rFonts w:cs="Arial"/>
                <w:i/>
              </w:rPr>
              <w:t>Switch off all controls and switch on only the “</w:t>
            </w:r>
            <w:r w:rsidRPr="00386BAF">
              <w:rPr>
                <w:rFonts w:cs="Arial"/>
                <w:b/>
                <w:i/>
              </w:rPr>
              <w:t>Miscellaneous</w:t>
            </w:r>
            <w:r w:rsidRPr="00386BAF">
              <w:rPr>
                <w:rFonts w:cs="Arial"/>
                <w:i/>
              </w:rPr>
              <w:t xml:space="preserve"> control. Verify that the features are displayed correctly as presented in the plot.</w:t>
            </w:r>
          </w:p>
        </w:tc>
      </w:tr>
      <w:tr w:rsidR="006C7785" w:rsidRPr="00340B0D" w14:paraId="10FBACCD" w14:textId="77777777" w:rsidTr="00380FCD">
        <w:tc>
          <w:tcPr>
            <w:tcW w:w="9199"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01C1919"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30DAA1D6" w14:textId="77777777" w:rsidTr="00380FCD">
        <w:tc>
          <w:tcPr>
            <w:tcW w:w="9199" w:type="dxa"/>
            <w:tcBorders>
              <w:top w:val="single" w:sz="4" w:space="0" w:color="auto"/>
              <w:left w:val="single" w:sz="12" w:space="0" w:color="auto"/>
              <w:bottom w:val="single" w:sz="12" w:space="0" w:color="auto"/>
              <w:right w:val="single" w:sz="12" w:space="0" w:color="auto"/>
            </w:tcBorders>
            <w:vAlign w:val="center"/>
          </w:tcPr>
          <w:p w14:paraId="2220EA59" w14:textId="77777777" w:rsidR="006C7785" w:rsidRDefault="006C7785" w:rsidP="00380FCD">
            <w:pPr>
              <w:rPr>
                <w:rFonts w:cs="Arial"/>
                <w:noProof/>
                <w:lang w:val="en-IN" w:eastAsia="en-IN"/>
                <w14:ligatures w14:val="standardContextual"/>
              </w:rPr>
            </w:pPr>
            <w:r w:rsidRPr="00386BAF">
              <w:rPr>
                <w:rFonts w:cs="Arial"/>
                <w:i/>
              </w:rPr>
              <w:t>The features are shown as presented in the screen plot below</w:t>
            </w:r>
            <w:r w:rsidRPr="00386BAF">
              <w:rPr>
                <w:rFonts w:cs="Arial"/>
                <w:noProof/>
                <w:lang w:val="en-IN" w:eastAsia="en-IN"/>
                <w14:ligatures w14:val="standardContextual"/>
              </w:rPr>
              <w:t xml:space="preserve"> </w:t>
            </w:r>
          </w:p>
          <w:p w14:paraId="63CB22CF" w14:textId="77777777" w:rsidR="006C7785" w:rsidRDefault="006C7785" w:rsidP="00380FCD">
            <w:pPr>
              <w:rPr>
                <w:rFonts w:cs="Arial"/>
                <w:noProof/>
                <w:lang w:val="en-IN" w:eastAsia="en-IN"/>
                <w14:ligatures w14:val="standardContextual"/>
              </w:rPr>
            </w:pPr>
          </w:p>
          <w:p w14:paraId="03034E2C" w14:textId="77777777" w:rsidR="006C7785" w:rsidRPr="00340B0D" w:rsidRDefault="006C7785" w:rsidP="00380FCD">
            <w:pPr>
              <w:rPr>
                <w:rFonts w:cs="Arial"/>
                <w:sz w:val="18"/>
                <w:szCs w:val="18"/>
              </w:rPr>
            </w:pPr>
            <w:r w:rsidRPr="00012677">
              <w:rPr>
                <w:noProof/>
                <w:lang w:val="en-IN" w:eastAsia="en-IN"/>
                <w14:ligatures w14:val="standardContextual"/>
              </w:rPr>
              <w:drawing>
                <wp:inline distT="0" distB="0" distL="0" distR="0" wp14:anchorId="3E6FC620" wp14:editId="28113460">
                  <wp:extent cx="5206365" cy="5311775"/>
                  <wp:effectExtent l="0" t="0" r="0" b="3175"/>
                  <wp:docPr id="129646923" name="Picture 12964692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6923" name="Picture 129646923" descr="A screenshot of a video game&#10;&#10;Description automatically generated"/>
                          <pic:cNvPicPr/>
                        </pic:nvPicPr>
                        <pic:blipFill>
                          <a:blip r:embed="rId60"/>
                          <a:stretch>
                            <a:fillRect/>
                          </a:stretch>
                        </pic:blipFill>
                        <pic:spPr>
                          <a:xfrm>
                            <a:off x="0" y="0"/>
                            <a:ext cx="5206365" cy="5311775"/>
                          </a:xfrm>
                          <a:prstGeom prst="rect">
                            <a:avLst/>
                          </a:prstGeom>
                        </pic:spPr>
                      </pic:pic>
                    </a:graphicData>
                  </a:graphic>
                </wp:inline>
              </w:drawing>
            </w:r>
          </w:p>
        </w:tc>
      </w:tr>
    </w:tbl>
    <w:p w14:paraId="210AD734" w14:textId="77777777" w:rsidR="006C7785" w:rsidRDefault="006C7785" w:rsidP="006C7785"/>
    <w:p w14:paraId="37EE97F2" w14:textId="673A90B8" w:rsidR="004464B0" w:rsidRDefault="004464B0">
      <w:pPr>
        <w:widowControl/>
        <w:spacing w:line="240" w:lineRule="auto"/>
        <w:jc w:val="left"/>
      </w:pPr>
      <w:r>
        <w:br w:type="page"/>
      </w:r>
    </w:p>
    <w:p w14:paraId="5747DF47" w14:textId="77777777" w:rsidR="006C7785" w:rsidRPr="006B34EE" w:rsidRDefault="006C7785" w:rsidP="006C7785">
      <w:pPr>
        <w:pStyle w:val="Heading3"/>
      </w:pPr>
      <w:bookmarkStart w:id="2610" w:name="_Toc189647842"/>
      <w:r w:rsidRPr="006B34EE">
        <w:lastRenderedPageBreak/>
        <w:t>ECDIS Viewing Layers. Other Display</w:t>
      </w:r>
      <w:bookmarkEnd w:id="2610"/>
    </w:p>
    <w:tbl>
      <w:tblPr>
        <w:tblStyle w:val="TableGrid"/>
        <w:tblW w:w="9199" w:type="dxa"/>
        <w:tblLook w:val="04A0" w:firstRow="1" w:lastRow="0" w:firstColumn="1" w:lastColumn="0" w:noHBand="0" w:noVBand="1"/>
      </w:tblPr>
      <w:tblGrid>
        <w:gridCol w:w="1659"/>
        <w:gridCol w:w="663"/>
        <w:gridCol w:w="51"/>
        <w:gridCol w:w="1802"/>
        <w:gridCol w:w="282"/>
        <w:gridCol w:w="216"/>
        <w:gridCol w:w="1040"/>
        <w:gridCol w:w="331"/>
        <w:gridCol w:w="543"/>
        <w:gridCol w:w="2052"/>
        <w:gridCol w:w="560"/>
      </w:tblGrid>
      <w:tr w:rsidR="006C7785" w:rsidRPr="00340B0D" w14:paraId="3FF93EC8" w14:textId="77777777" w:rsidTr="00380FCD">
        <w:trPr>
          <w:trHeight w:val="416"/>
        </w:trPr>
        <w:tc>
          <w:tcPr>
            <w:tcW w:w="2322"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7B4D81C1" w14:textId="77777777" w:rsidR="006C7785" w:rsidRPr="00340B0D" w:rsidRDefault="006C7785" w:rsidP="00380FCD">
            <w:pPr>
              <w:jc w:val="center"/>
              <w:rPr>
                <w:rFonts w:cs="Arial"/>
                <w:b/>
                <w:bCs/>
                <w:sz w:val="18"/>
                <w:szCs w:val="18"/>
              </w:rPr>
            </w:pPr>
            <w:r w:rsidRPr="00340B0D">
              <w:rPr>
                <w:rFonts w:cs="Arial"/>
                <w:b/>
                <w:bCs/>
                <w:sz w:val="18"/>
                <w:szCs w:val="18"/>
              </w:rPr>
              <w:t>Test Reference</w:t>
            </w:r>
          </w:p>
        </w:tc>
        <w:tc>
          <w:tcPr>
            <w:tcW w:w="2351"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6777B695" w14:textId="77777777" w:rsidR="006C7785" w:rsidRPr="00110428" w:rsidRDefault="006C7785" w:rsidP="00380FCD">
            <w:pPr>
              <w:jc w:val="center"/>
              <w:rPr>
                <w:rFonts w:cs="Arial"/>
                <w:b/>
                <w:bCs/>
              </w:rPr>
            </w:pPr>
            <w:proofErr w:type="spellStart"/>
            <w:r w:rsidRPr="00110428">
              <w:rPr>
                <w:rFonts w:cs="Arial"/>
              </w:rPr>
              <w:t>ViewingGroupsOther</w:t>
            </w:r>
            <w:proofErr w:type="spellEnd"/>
          </w:p>
        </w:tc>
        <w:tc>
          <w:tcPr>
            <w:tcW w:w="1914"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76A45A80" w14:textId="77777777" w:rsidR="006C7785" w:rsidRPr="00340B0D" w:rsidRDefault="006C7785" w:rsidP="00380FCD">
            <w:pPr>
              <w:jc w:val="center"/>
              <w:rPr>
                <w:rFonts w:cs="Arial"/>
                <w:b/>
                <w:bCs/>
                <w:sz w:val="18"/>
                <w:szCs w:val="18"/>
              </w:rPr>
            </w:pPr>
            <w:r w:rsidRPr="00340B0D">
              <w:rPr>
                <w:rFonts w:cs="Arial"/>
                <w:b/>
                <w:bCs/>
                <w:sz w:val="18"/>
                <w:szCs w:val="18"/>
              </w:rPr>
              <w:t>IHO Reference</w:t>
            </w:r>
          </w:p>
        </w:tc>
        <w:tc>
          <w:tcPr>
            <w:tcW w:w="2612"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17E529FE" w14:textId="77777777" w:rsidR="001E2DF7" w:rsidRDefault="001E2DF7" w:rsidP="001E2DF7">
            <w:pPr>
              <w:spacing w:line="240" w:lineRule="auto"/>
              <w:rPr>
                <w:rFonts w:ascii="Calibri" w:hAnsi="Calibri" w:cs="Calibri"/>
                <w:color w:val="000000"/>
              </w:rPr>
            </w:pPr>
            <w:r>
              <w:rPr>
                <w:rFonts w:ascii="Calibri" w:hAnsi="Calibri" w:cs="Calibri"/>
                <w:color w:val="000000"/>
              </w:rPr>
              <w:t>S-98 6.1.1</w:t>
            </w:r>
          </w:p>
          <w:p w14:paraId="4D88ACA5" w14:textId="77777777" w:rsidR="001E2DF7" w:rsidRDefault="001E2DF7" w:rsidP="001E2DF7">
            <w:pPr>
              <w:spacing w:line="240" w:lineRule="auto"/>
              <w:rPr>
                <w:rFonts w:ascii="Calibri" w:hAnsi="Calibri" w:cs="Calibri"/>
                <w:color w:val="000000"/>
              </w:rPr>
            </w:pPr>
            <w:r>
              <w:rPr>
                <w:rFonts w:ascii="Calibri" w:hAnsi="Calibri" w:cs="Calibri"/>
                <w:color w:val="000000"/>
              </w:rPr>
              <w:t>S-100 Part 9</w:t>
            </w:r>
          </w:p>
          <w:p w14:paraId="604E8961" w14:textId="28444DF1" w:rsidR="006C7785" w:rsidRPr="00340B0D" w:rsidRDefault="001E2DF7" w:rsidP="001E2DF7">
            <w:pPr>
              <w:rPr>
                <w:rFonts w:cs="Arial"/>
                <w:sz w:val="18"/>
                <w:szCs w:val="18"/>
              </w:rPr>
            </w:pPr>
            <w:r>
              <w:rPr>
                <w:rFonts w:ascii="Calibri" w:hAnsi="Calibri" w:cs="Calibri"/>
                <w:color w:val="000000"/>
              </w:rPr>
              <w:t>S-101 Portrayal</w:t>
            </w:r>
            <w:r w:rsidRPr="00340B0D">
              <w:rPr>
                <w:rFonts w:cs="Arial"/>
                <w:sz w:val="18"/>
                <w:szCs w:val="18"/>
              </w:rPr>
              <w:t xml:space="preserve"> </w:t>
            </w:r>
          </w:p>
        </w:tc>
      </w:tr>
      <w:tr w:rsidR="006C7785" w:rsidRPr="00340B0D" w14:paraId="534F1D72"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7EA51C0"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1315F02D"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auto"/>
          </w:tcPr>
          <w:p w14:paraId="1D29916E" w14:textId="77777777" w:rsidR="006C7785" w:rsidRPr="00110428" w:rsidRDefault="006C7785" w:rsidP="00380FCD">
            <w:pPr>
              <w:rPr>
                <w:rFonts w:cs="Arial"/>
              </w:rPr>
            </w:pPr>
            <w:r w:rsidRPr="00110428">
              <w:rPr>
                <w:rFonts w:cs="Arial"/>
                <w:i/>
              </w:rPr>
              <w:t>The purpose of the test is to verify that ECDIS is able to change ENC display settings using standardized controls. Names of the controls, located under the Other Display section of ECDIS should switch on and off certain viewing layers and should comply with the S-101 Portrayal Catalogue</w:t>
            </w:r>
          </w:p>
          <w:p w14:paraId="5EBCFBD5" w14:textId="77777777" w:rsidR="006C7785" w:rsidRPr="00340B0D" w:rsidRDefault="006C7785" w:rsidP="00380FCD">
            <w:pPr>
              <w:rPr>
                <w:rFonts w:cs="Arial"/>
                <w:sz w:val="18"/>
                <w:szCs w:val="18"/>
              </w:rPr>
            </w:pPr>
          </w:p>
        </w:tc>
      </w:tr>
      <w:tr w:rsidR="006C7785" w:rsidRPr="00340B0D" w14:paraId="124C4EC0"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BABA100" w14:textId="77777777" w:rsidR="006C7785" w:rsidRPr="00340B0D" w:rsidRDefault="006C7785" w:rsidP="00380FCD">
            <w:pPr>
              <w:jc w:val="center"/>
              <w:rPr>
                <w:rFonts w:cs="Arial"/>
                <w:b/>
                <w:bCs/>
                <w:sz w:val="18"/>
                <w:szCs w:val="18"/>
              </w:rPr>
            </w:pPr>
            <w:r w:rsidRPr="00340B0D">
              <w:rPr>
                <w:rFonts w:cs="Arial"/>
                <w:b/>
                <w:bCs/>
                <w:sz w:val="18"/>
                <w:szCs w:val="18"/>
              </w:rPr>
              <w:t>Loaded Data</w:t>
            </w:r>
          </w:p>
        </w:tc>
      </w:tr>
      <w:tr w:rsidR="006C7785" w:rsidRPr="00340B0D" w14:paraId="18860FE7"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475D5BF"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795CA7F" w14:textId="77777777" w:rsidR="006C7785" w:rsidRPr="00340B0D" w:rsidRDefault="006C7785" w:rsidP="00380FCD">
            <w:pPr>
              <w:jc w:val="center"/>
              <w:rPr>
                <w:rFonts w:cs="Arial"/>
                <w:b/>
                <w:bCs/>
                <w:sz w:val="18"/>
                <w:szCs w:val="18"/>
              </w:rPr>
            </w:pPr>
          </w:p>
        </w:tc>
      </w:tr>
      <w:tr w:rsidR="006C7785" w:rsidRPr="00340B0D" w14:paraId="00C82291"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auto"/>
          </w:tcPr>
          <w:p w14:paraId="6A1CD95F" w14:textId="77777777" w:rsidR="006C7785" w:rsidRPr="00110428" w:rsidRDefault="006C7785" w:rsidP="00380FCD">
            <w:pPr>
              <w:rPr>
                <w:rFonts w:cs="Arial"/>
              </w:rPr>
            </w:pPr>
            <w:proofErr w:type="spellStart"/>
            <w:r w:rsidRPr="00110428">
              <w:rPr>
                <w:rFonts w:cs="Arial"/>
                <w:b/>
                <w:bCs/>
                <w:i/>
              </w:rPr>
              <w:t>DisplayOther</w:t>
            </w:r>
            <w:proofErr w:type="spellEnd"/>
          </w:p>
        </w:tc>
        <w:tc>
          <w:tcPr>
            <w:tcW w:w="3155" w:type="dxa"/>
            <w:gridSpan w:val="3"/>
            <w:tcBorders>
              <w:top w:val="single" w:sz="4" w:space="0" w:color="auto"/>
              <w:left w:val="single" w:sz="12" w:space="0" w:color="auto"/>
              <w:bottom w:val="single" w:sz="4" w:space="0" w:color="auto"/>
              <w:right w:val="single" w:sz="12" w:space="0" w:color="auto"/>
            </w:tcBorders>
            <w:shd w:val="clear" w:color="auto" w:fill="auto"/>
          </w:tcPr>
          <w:p w14:paraId="6FCC0426" w14:textId="77777777" w:rsidR="006C7785" w:rsidRPr="00340B0D" w:rsidRDefault="006C7785" w:rsidP="00380FCD">
            <w:pPr>
              <w:rPr>
                <w:rFonts w:cs="Arial"/>
                <w:sz w:val="18"/>
                <w:szCs w:val="18"/>
              </w:rPr>
            </w:pPr>
          </w:p>
        </w:tc>
      </w:tr>
      <w:tr w:rsidR="006C7785" w:rsidRPr="00340B0D" w14:paraId="79FD95B3" w14:textId="77777777" w:rsidTr="00380FCD">
        <w:tc>
          <w:tcPr>
            <w:tcW w:w="6044" w:type="dxa"/>
            <w:gridSpan w:val="8"/>
            <w:tcBorders>
              <w:top w:val="single" w:sz="4" w:space="0" w:color="auto"/>
              <w:left w:val="single" w:sz="12" w:space="0" w:color="auto"/>
              <w:bottom w:val="single" w:sz="12" w:space="0" w:color="auto"/>
              <w:right w:val="single" w:sz="12" w:space="0" w:color="auto"/>
            </w:tcBorders>
            <w:shd w:val="clear" w:color="auto" w:fill="auto"/>
          </w:tcPr>
          <w:p w14:paraId="18E2B26D" w14:textId="77777777" w:rsidR="006C7785" w:rsidRPr="00340B0D" w:rsidRDefault="006C7785" w:rsidP="00380FCD">
            <w:pPr>
              <w:rPr>
                <w:rFonts w:cs="Arial"/>
                <w:sz w:val="18"/>
                <w:szCs w:val="18"/>
              </w:rPr>
            </w:pPr>
          </w:p>
        </w:tc>
        <w:tc>
          <w:tcPr>
            <w:tcW w:w="3155" w:type="dxa"/>
            <w:gridSpan w:val="3"/>
            <w:tcBorders>
              <w:top w:val="single" w:sz="4" w:space="0" w:color="auto"/>
              <w:left w:val="single" w:sz="12" w:space="0" w:color="auto"/>
              <w:bottom w:val="single" w:sz="12" w:space="0" w:color="auto"/>
              <w:right w:val="single" w:sz="12" w:space="0" w:color="auto"/>
            </w:tcBorders>
            <w:shd w:val="clear" w:color="auto" w:fill="auto"/>
          </w:tcPr>
          <w:p w14:paraId="4BE3B758" w14:textId="77777777" w:rsidR="006C7785" w:rsidRPr="00340B0D" w:rsidRDefault="006C7785" w:rsidP="00380FCD">
            <w:pPr>
              <w:rPr>
                <w:rFonts w:cs="Arial"/>
                <w:sz w:val="18"/>
                <w:szCs w:val="18"/>
              </w:rPr>
            </w:pPr>
          </w:p>
        </w:tc>
      </w:tr>
      <w:tr w:rsidR="006C7785" w:rsidRPr="00340B0D" w14:paraId="5161260E" w14:textId="77777777" w:rsidTr="00380FCD">
        <w:tc>
          <w:tcPr>
            <w:tcW w:w="4457"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064FDC0"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D675CD6"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52DDAB6F" w14:textId="77777777" w:rsidTr="00380FCD">
        <w:sdt>
          <w:sdtPr>
            <w:rPr>
              <w:rFonts w:cs="Arial"/>
              <w:sz w:val="18"/>
              <w:szCs w:val="18"/>
            </w:rPr>
            <w:alias w:val="Diplay Category"/>
            <w:tag w:val="Diplay Categor"/>
            <w:id w:val="-2094933207"/>
            <w:placeholder>
              <w:docPart w:val="8D44880499EE474690CDD3EDBEC1A46A"/>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5"/>
                <w:tcBorders>
                  <w:top w:val="single" w:sz="4" w:space="0" w:color="auto"/>
                  <w:left w:val="single" w:sz="12" w:space="0" w:color="auto"/>
                  <w:bottom w:val="single" w:sz="12" w:space="0" w:color="auto"/>
                  <w:right w:val="single" w:sz="12" w:space="0" w:color="auto"/>
                </w:tcBorders>
                <w:shd w:val="clear" w:color="auto" w:fill="auto"/>
              </w:tcPr>
              <w:p w14:paraId="16FDB64A"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5"/>
            <w:tcBorders>
              <w:left w:val="single" w:sz="12" w:space="0" w:color="auto"/>
              <w:bottom w:val="single" w:sz="4" w:space="0" w:color="auto"/>
              <w:right w:val="single" w:sz="4" w:space="0" w:color="auto"/>
            </w:tcBorders>
            <w:shd w:val="clear" w:color="auto" w:fill="auto"/>
          </w:tcPr>
          <w:p w14:paraId="1E46E823"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2144437C" w14:textId="77777777" w:rsidR="006C7785" w:rsidRPr="00340B0D" w:rsidRDefault="006C7785" w:rsidP="00380FCD">
            <w:pPr>
              <w:jc w:val="center"/>
              <w:rPr>
                <w:rFonts w:cs="Arial"/>
                <w:sz w:val="18"/>
                <w:szCs w:val="18"/>
              </w:rPr>
            </w:pPr>
          </w:p>
        </w:tc>
      </w:tr>
      <w:tr w:rsidR="006C7785" w:rsidRPr="00340B0D" w14:paraId="541838C4" w14:textId="77777777" w:rsidTr="00380FCD">
        <w:tc>
          <w:tcPr>
            <w:tcW w:w="4457"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D06B4CB"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5"/>
            <w:tcBorders>
              <w:left w:val="single" w:sz="12" w:space="0" w:color="auto"/>
              <w:right w:val="single" w:sz="4" w:space="0" w:color="auto"/>
            </w:tcBorders>
            <w:shd w:val="clear" w:color="auto" w:fill="auto"/>
          </w:tcPr>
          <w:p w14:paraId="25527FB4"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68F9D974" w14:textId="77777777" w:rsidR="006C7785" w:rsidRPr="00340B0D" w:rsidRDefault="006C7785" w:rsidP="00380FCD">
            <w:pPr>
              <w:jc w:val="center"/>
              <w:rPr>
                <w:rFonts w:cs="Arial"/>
                <w:sz w:val="18"/>
                <w:szCs w:val="18"/>
              </w:rPr>
            </w:pPr>
          </w:p>
        </w:tc>
      </w:tr>
      <w:tr w:rsidR="006C7785" w:rsidRPr="00340B0D" w14:paraId="55D5A891"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40469A2F"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F95D4E3" w14:textId="77777777" w:rsidR="006C7785" w:rsidRPr="00340B0D" w:rsidRDefault="006C7785" w:rsidP="00380FCD">
            <w:pPr>
              <w:rPr>
                <w:rFonts w:cs="Arial"/>
                <w:sz w:val="18"/>
                <w:szCs w:val="18"/>
              </w:rPr>
            </w:pPr>
            <w:r>
              <w:rPr>
                <w:rFonts w:cs="Arial"/>
                <w:sz w:val="18"/>
                <w:szCs w:val="18"/>
              </w:rPr>
              <w:t>10m</w:t>
            </w:r>
          </w:p>
        </w:tc>
        <w:tc>
          <w:tcPr>
            <w:tcW w:w="4182" w:type="dxa"/>
            <w:gridSpan w:val="5"/>
            <w:tcBorders>
              <w:left w:val="single" w:sz="12" w:space="0" w:color="auto"/>
            </w:tcBorders>
          </w:tcPr>
          <w:p w14:paraId="6215042B"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5B4DE1A0" w14:textId="77777777" w:rsidR="006C7785" w:rsidRPr="00340B0D" w:rsidRDefault="006C7785" w:rsidP="00380FCD">
            <w:pPr>
              <w:jc w:val="center"/>
              <w:rPr>
                <w:rFonts w:cs="Arial"/>
                <w:sz w:val="18"/>
                <w:szCs w:val="18"/>
              </w:rPr>
            </w:pPr>
          </w:p>
        </w:tc>
      </w:tr>
      <w:tr w:rsidR="006C7785" w:rsidRPr="00340B0D" w14:paraId="00F81D64"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00B09CAB"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277055F" w14:textId="77777777" w:rsidR="006C7785" w:rsidRPr="00340B0D" w:rsidRDefault="006C7785" w:rsidP="00380FCD">
            <w:pPr>
              <w:rPr>
                <w:rFonts w:cs="Arial"/>
                <w:sz w:val="18"/>
                <w:szCs w:val="18"/>
              </w:rPr>
            </w:pPr>
            <w:r>
              <w:rPr>
                <w:rFonts w:cs="Arial"/>
                <w:sz w:val="18"/>
                <w:szCs w:val="18"/>
              </w:rPr>
              <w:t>10m</w:t>
            </w:r>
          </w:p>
        </w:tc>
        <w:tc>
          <w:tcPr>
            <w:tcW w:w="4182" w:type="dxa"/>
            <w:gridSpan w:val="5"/>
            <w:tcBorders>
              <w:left w:val="single" w:sz="12" w:space="0" w:color="auto"/>
            </w:tcBorders>
          </w:tcPr>
          <w:p w14:paraId="7B15B84B"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0B4C1617" w14:textId="77777777" w:rsidR="006C7785" w:rsidRPr="00340B0D" w:rsidRDefault="006C7785" w:rsidP="00380FCD">
            <w:pPr>
              <w:jc w:val="center"/>
              <w:rPr>
                <w:rFonts w:cs="Arial"/>
                <w:sz w:val="18"/>
                <w:szCs w:val="18"/>
              </w:rPr>
            </w:pPr>
          </w:p>
        </w:tc>
      </w:tr>
      <w:tr w:rsidR="006C7785" w:rsidRPr="00340B0D" w14:paraId="02E65C85"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498C3F2C"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4605D85"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1FF070CA"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6623B512" w14:textId="77777777" w:rsidR="006C7785" w:rsidRPr="00340B0D" w:rsidRDefault="006C7785" w:rsidP="00380FCD">
            <w:pPr>
              <w:jc w:val="center"/>
              <w:rPr>
                <w:rFonts w:cs="Arial"/>
                <w:sz w:val="18"/>
                <w:szCs w:val="18"/>
              </w:rPr>
            </w:pPr>
          </w:p>
        </w:tc>
      </w:tr>
      <w:tr w:rsidR="006C7785" w:rsidRPr="00340B0D" w14:paraId="45749B57"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5A77F9C9"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7B678F3"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3E4AE675"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5A77EAB9" w14:textId="77777777" w:rsidR="006C7785" w:rsidRPr="00340B0D" w:rsidRDefault="006C7785" w:rsidP="00380FCD">
            <w:pPr>
              <w:jc w:val="center"/>
              <w:rPr>
                <w:rFonts w:cs="Arial"/>
                <w:sz w:val="18"/>
                <w:szCs w:val="18"/>
              </w:rPr>
            </w:pPr>
          </w:p>
        </w:tc>
      </w:tr>
      <w:tr w:rsidR="006C7785" w:rsidRPr="00340B0D" w14:paraId="6374B541"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2578342B"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F762E1D"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43D3D5DE"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30C07C7E" w14:textId="77777777" w:rsidR="006C7785" w:rsidRPr="00340B0D" w:rsidRDefault="006C7785" w:rsidP="00380FCD">
            <w:pPr>
              <w:jc w:val="center"/>
              <w:rPr>
                <w:rFonts w:cs="Arial"/>
                <w:sz w:val="18"/>
                <w:szCs w:val="18"/>
              </w:rPr>
            </w:pPr>
          </w:p>
        </w:tc>
      </w:tr>
      <w:tr w:rsidR="006C7785" w:rsidRPr="00340B0D" w14:paraId="72E80546"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0F5A6365"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9A3D8EF"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3DC607FD"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712D5378" w14:textId="77777777" w:rsidR="006C7785" w:rsidRPr="00340B0D" w:rsidRDefault="006C7785" w:rsidP="00380FCD">
            <w:pPr>
              <w:jc w:val="center"/>
              <w:rPr>
                <w:rFonts w:cs="Arial"/>
                <w:sz w:val="18"/>
                <w:szCs w:val="18"/>
              </w:rPr>
            </w:pPr>
          </w:p>
        </w:tc>
      </w:tr>
      <w:tr w:rsidR="006C7785" w:rsidRPr="00340B0D" w14:paraId="47042A4C"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4A1F30CF"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9A06212"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08DF2376"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73600DF3" w14:textId="77777777" w:rsidR="006C7785" w:rsidRPr="00340B0D" w:rsidRDefault="006C7785" w:rsidP="00380FCD">
            <w:pPr>
              <w:jc w:val="center"/>
              <w:rPr>
                <w:rFonts w:cs="Arial"/>
                <w:sz w:val="18"/>
                <w:szCs w:val="18"/>
              </w:rPr>
            </w:pPr>
          </w:p>
        </w:tc>
      </w:tr>
      <w:tr w:rsidR="006C7785" w:rsidRPr="00340B0D" w14:paraId="4874991A"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05D78BBE"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189B3E"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00085B3D"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5BA0F219" w14:textId="77777777" w:rsidR="006C7785" w:rsidRPr="00340B0D" w:rsidRDefault="006C7785" w:rsidP="00380FCD">
            <w:pPr>
              <w:jc w:val="center"/>
              <w:rPr>
                <w:rFonts w:cs="Arial"/>
                <w:sz w:val="18"/>
                <w:szCs w:val="18"/>
              </w:rPr>
            </w:pPr>
          </w:p>
        </w:tc>
      </w:tr>
      <w:tr w:rsidR="006C7785" w:rsidRPr="00340B0D" w14:paraId="565CF307"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3C2250C3"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812C46"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758C2E53"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1DDA2F80" w14:textId="77777777" w:rsidR="006C7785" w:rsidRPr="00340B0D" w:rsidRDefault="006C7785" w:rsidP="00380FCD">
            <w:pPr>
              <w:jc w:val="center"/>
              <w:rPr>
                <w:rFonts w:cs="Arial"/>
                <w:sz w:val="18"/>
                <w:szCs w:val="18"/>
              </w:rPr>
            </w:pPr>
          </w:p>
        </w:tc>
      </w:tr>
      <w:tr w:rsidR="006C7785" w:rsidRPr="00340B0D" w14:paraId="36DB8CF5"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46E42FDB"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B0CB602"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71AF2F35"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68B30534" w14:textId="77777777" w:rsidR="006C7785" w:rsidRPr="00340B0D" w:rsidRDefault="006C7785" w:rsidP="00380FCD">
            <w:pPr>
              <w:jc w:val="center"/>
              <w:rPr>
                <w:rFonts w:cs="Arial"/>
                <w:sz w:val="18"/>
                <w:szCs w:val="18"/>
              </w:rPr>
            </w:pPr>
          </w:p>
        </w:tc>
      </w:tr>
      <w:tr w:rsidR="006C7785" w:rsidRPr="00340B0D" w14:paraId="7CF20BDC"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1FBB7084"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74D845CD"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27FABF1D"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598275E7" w14:textId="77777777" w:rsidR="006C7785" w:rsidRPr="00340B0D" w:rsidRDefault="006C7785" w:rsidP="00380FCD">
            <w:pPr>
              <w:jc w:val="center"/>
              <w:rPr>
                <w:rFonts w:cs="Arial"/>
                <w:sz w:val="18"/>
                <w:szCs w:val="18"/>
              </w:rPr>
            </w:pPr>
          </w:p>
        </w:tc>
      </w:tr>
      <w:tr w:rsidR="006C7785" w:rsidRPr="00340B0D" w14:paraId="2EB643F0" w14:textId="77777777" w:rsidTr="00380FCD">
        <w:tc>
          <w:tcPr>
            <w:tcW w:w="4457"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6CBDFB2B"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5"/>
            <w:tcBorders>
              <w:left w:val="single" w:sz="12" w:space="0" w:color="auto"/>
            </w:tcBorders>
          </w:tcPr>
          <w:p w14:paraId="4F599163"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3A2B6B0A" w14:textId="77777777" w:rsidR="006C7785" w:rsidRPr="00340B0D" w:rsidRDefault="006C7785" w:rsidP="00380FCD">
            <w:pPr>
              <w:jc w:val="center"/>
              <w:rPr>
                <w:rFonts w:cs="Arial"/>
                <w:sz w:val="18"/>
                <w:szCs w:val="18"/>
              </w:rPr>
            </w:pPr>
          </w:p>
        </w:tc>
      </w:tr>
      <w:tr w:rsidR="006C7785" w:rsidRPr="00340B0D" w14:paraId="2D91D004" w14:textId="77777777" w:rsidTr="00380FCD">
        <w:sdt>
          <w:sdtPr>
            <w:rPr>
              <w:rFonts w:cs="Arial"/>
              <w:sz w:val="18"/>
              <w:szCs w:val="18"/>
            </w:rPr>
            <w:alias w:val="Palette"/>
            <w:tag w:val="Palette"/>
            <w:id w:val="686405584"/>
            <w:placeholder>
              <w:docPart w:val="8551ABAC9640406B98B2EA6414AE8E74"/>
            </w:placeholder>
            <w:comboBox>
              <w:listItem w:displayText="Day" w:value="Day"/>
              <w:listItem w:displayText="Dusk" w:value="Dusk"/>
              <w:listItem w:displayText="Night" w:value="Night"/>
            </w:comboBox>
          </w:sdtPr>
          <w:sdtContent>
            <w:tc>
              <w:tcPr>
                <w:tcW w:w="4457" w:type="dxa"/>
                <w:gridSpan w:val="5"/>
                <w:tcBorders>
                  <w:left w:val="single" w:sz="12" w:space="0" w:color="auto"/>
                  <w:bottom w:val="single" w:sz="12" w:space="0" w:color="auto"/>
                  <w:right w:val="single" w:sz="12" w:space="0" w:color="auto"/>
                </w:tcBorders>
              </w:tcPr>
              <w:p w14:paraId="215917D8"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5"/>
            <w:tcBorders>
              <w:left w:val="single" w:sz="12" w:space="0" w:color="auto"/>
            </w:tcBorders>
          </w:tcPr>
          <w:p w14:paraId="71F48225"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4C31CCFC" w14:textId="77777777" w:rsidR="006C7785" w:rsidRPr="00340B0D" w:rsidRDefault="006C7785" w:rsidP="00380FCD">
            <w:pPr>
              <w:jc w:val="center"/>
              <w:rPr>
                <w:rFonts w:cs="Arial"/>
                <w:sz w:val="18"/>
                <w:szCs w:val="18"/>
              </w:rPr>
            </w:pPr>
          </w:p>
        </w:tc>
      </w:tr>
      <w:tr w:rsidR="006C7785" w:rsidRPr="00340B0D" w14:paraId="6D818EF5" w14:textId="77777777" w:rsidTr="00380FCD">
        <w:tc>
          <w:tcPr>
            <w:tcW w:w="4457" w:type="dxa"/>
            <w:gridSpan w:val="5"/>
            <w:tcBorders>
              <w:top w:val="single" w:sz="12" w:space="0" w:color="auto"/>
              <w:left w:val="single" w:sz="12" w:space="0" w:color="auto"/>
              <w:right w:val="single" w:sz="12" w:space="0" w:color="auto"/>
            </w:tcBorders>
            <w:shd w:val="clear" w:color="auto" w:fill="FFFFFF" w:themeFill="background1"/>
            <w:vAlign w:val="center"/>
          </w:tcPr>
          <w:p w14:paraId="4DE5F594" w14:textId="77777777" w:rsidR="006C7785" w:rsidRPr="00340B0D" w:rsidRDefault="006C7785" w:rsidP="00380FCD">
            <w:pPr>
              <w:jc w:val="center"/>
              <w:rPr>
                <w:rFonts w:cs="Arial"/>
                <w:b/>
                <w:bCs/>
                <w:sz w:val="18"/>
                <w:szCs w:val="18"/>
              </w:rPr>
            </w:pPr>
          </w:p>
        </w:tc>
        <w:tc>
          <w:tcPr>
            <w:tcW w:w="4182" w:type="dxa"/>
            <w:gridSpan w:val="5"/>
            <w:tcBorders>
              <w:left w:val="single" w:sz="12" w:space="0" w:color="auto"/>
            </w:tcBorders>
          </w:tcPr>
          <w:p w14:paraId="0A0B1D97"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677ACFC4" w14:textId="77777777" w:rsidR="006C7785" w:rsidRPr="00340B0D" w:rsidRDefault="006C7785" w:rsidP="00380FCD">
            <w:pPr>
              <w:jc w:val="center"/>
              <w:rPr>
                <w:rFonts w:cs="Arial"/>
                <w:sz w:val="18"/>
                <w:szCs w:val="18"/>
              </w:rPr>
            </w:pPr>
          </w:p>
        </w:tc>
      </w:tr>
      <w:tr w:rsidR="006C7785" w:rsidRPr="00340B0D" w14:paraId="391DFAC8" w14:textId="77777777" w:rsidTr="00380FCD">
        <w:tc>
          <w:tcPr>
            <w:tcW w:w="4457" w:type="dxa"/>
            <w:gridSpan w:val="5"/>
            <w:tcBorders>
              <w:left w:val="single" w:sz="12" w:space="0" w:color="auto"/>
              <w:bottom w:val="single" w:sz="12" w:space="0" w:color="auto"/>
              <w:right w:val="single" w:sz="12" w:space="0" w:color="auto"/>
            </w:tcBorders>
            <w:shd w:val="clear" w:color="auto" w:fill="FFFFFF" w:themeFill="background1"/>
          </w:tcPr>
          <w:p w14:paraId="1E563768" w14:textId="77777777" w:rsidR="006C7785" w:rsidRPr="00340B0D" w:rsidRDefault="006C7785" w:rsidP="00380FCD">
            <w:pPr>
              <w:rPr>
                <w:rFonts w:cs="Arial"/>
                <w:sz w:val="18"/>
                <w:szCs w:val="18"/>
              </w:rPr>
            </w:pPr>
          </w:p>
        </w:tc>
        <w:tc>
          <w:tcPr>
            <w:tcW w:w="4182" w:type="dxa"/>
            <w:gridSpan w:val="5"/>
            <w:tcBorders>
              <w:left w:val="single" w:sz="12" w:space="0" w:color="auto"/>
              <w:bottom w:val="single" w:sz="12" w:space="0" w:color="auto"/>
            </w:tcBorders>
          </w:tcPr>
          <w:p w14:paraId="6C98418F"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2817EE4E" w14:textId="77777777" w:rsidR="006C7785" w:rsidRPr="00340B0D" w:rsidRDefault="006C7785" w:rsidP="00380FCD">
            <w:pPr>
              <w:jc w:val="center"/>
              <w:rPr>
                <w:rFonts w:cs="Arial"/>
                <w:sz w:val="18"/>
                <w:szCs w:val="18"/>
              </w:rPr>
            </w:pPr>
          </w:p>
        </w:tc>
      </w:tr>
      <w:tr w:rsidR="006C7785" w:rsidRPr="00340B0D" w14:paraId="3786D5E1" w14:textId="77777777" w:rsidTr="00380FCD">
        <w:tc>
          <w:tcPr>
            <w:tcW w:w="4457"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4E2A9955"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3492114"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5296173A" w14:textId="77777777" w:rsidTr="00380FCD">
        <w:trPr>
          <w:trHeight w:val="287"/>
        </w:trPr>
        <w:tc>
          <w:tcPr>
            <w:tcW w:w="1659" w:type="dxa"/>
            <w:tcBorders>
              <w:left w:val="single" w:sz="12" w:space="0" w:color="auto"/>
              <w:bottom w:val="single" w:sz="4" w:space="0" w:color="auto"/>
            </w:tcBorders>
          </w:tcPr>
          <w:p w14:paraId="4AC7FBDE"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4"/>
            <w:tcBorders>
              <w:bottom w:val="single" w:sz="4" w:space="0" w:color="auto"/>
              <w:right w:val="single" w:sz="12" w:space="0" w:color="auto"/>
            </w:tcBorders>
          </w:tcPr>
          <w:p w14:paraId="75165966"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75709184"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4"/>
            <w:tcBorders>
              <w:left w:val="single" w:sz="4" w:space="0" w:color="auto"/>
              <w:bottom w:val="single" w:sz="4" w:space="0" w:color="auto"/>
              <w:right w:val="single" w:sz="12" w:space="0" w:color="auto"/>
            </w:tcBorders>
            <w:vAlign w:val="center"/>
          </w:tcPr>
          <w:p w14:paraId="7A8B71B5" w14:textId="77777777" w:rsidR="006C7785" w:rsidRPr="00340B0D" w:rsidRDefault="006C7785" w:rsidP="00380FCD">
            <w:pPr>
              <w:rPr>
                <w:rFonts w:cs="Arial"/>
                <w:sz w:val="18"/>
                <w:szCs w:val="18"/>
              </w:rPr>
            </w:pPr>
          </w:p>
        </w:tc>
      </w:tr>
      <w:tr w:rsidR="006C7785" w:rsidRPr="00340B0D" w14:paraId="61B96C32" w14:textId="77777777" w:rsidTr="00380FCD">
        <w:tc>
          <w:tcPr>
            <w:tcW w:w="1659" w:type="dxa"/>
            <w:tcBorders>
              <w:left w:val="single" w:sz="12" w:space="0" w:color="auto"/>
              <w:bottom w:val="single" w:sz="4" w:space="0" w:color="auto"/>
            </w:tcBorders>
          </w:tcPr>
          <w:p w14:paraId="6305EA41"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4"/>
            <w:tcBorders>
              <w:top w:val="single" w:sz="4" w:space="0" w:color="auto"/>
              <w:bottom w:val="single" w:sz="4" w:space="0" w:color="auto"/>
              <w:right w:val="single" w:sz="12" w:space="0" w:color="auto"/>
            </w:tcBorders>
          </w:tcPr>
          <w:p w14:paraId="74F8A5D0"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1FE137A"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0B3DECFD"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60000</w:t>
            </w:r>
          </w:p>
        </w:tc>
      </w:tr>
      <w:tr w:rsidR="006C7785" w:rsidRPr="00340B0D" w14:paraId="1BF083A8" w14:textId="77777777" w:rsidTr="00380FCD">
        <w:tc>
          <w:tcPr>
            <w:tcW w:w="4457"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2178932C"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29B2C173"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49B410AC" w14:textId="77777777" w:rsidR="006C7785" w:rsidRPr="00340B0D" w:rsidRDefault="006C7785" w:rsidP="00380FCD">
            <w:pPr>
              <w:rPr>
                <w:rFonts w:cs="Arial"/>
                <w:sz w:val="18"/>
                <w:szCs w:val="18"/>
              </w:rPr>
            </w:pPr>
          </w:p>
        </w:tc>
      </w:tr>
      <w:tr w:rsidR="006C7785" w:rsidRPr="00340B0D" w14:paraId="586DBCD5"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74F79075" w14:textId="77777777" w:rsidR="006C7785" w:rsidRPr="00340B0D" w:rsidRDefault="006C7785" w:rsidP="00380FCD">
            <w:pPr>
              <w:rPr>
                <w:rFonts w:cs="Arial"/>
                <w:sz w:val="18"/>
                <w:szCs w:val="18"/>
              </w:rPr>
            </w:pPr>
          </w:p>
        </w:tc>
      </w:tr>
      <w:tr w:rsidR="006C7785" w:rsidRPr="00340B0D" w14:paraId="56CD5488"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4F2199D"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78401EBE" w14:textId="77777777" w:rsidTr="00380FCD">
        <w:tc>
          <w:tcPr>
            <w:tcW w:w="467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E30BD99"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EE66867"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28B412AC"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EE84B5F"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40A0482A"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5FFD4620"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127835C9" w14:textId="77777777" w:rsidR="006C7785" w:rsidRPr="00340B0D" w:rsidRDefault="006C7785" w:rsidP="00380FCD">
            <w:pPr>
              <w:rPr>
                <w:rFonts w:cs="Arial"/>
                <w:sz w:val="18"/>
                <w:szCs w:val="18"/>
              </w:rPr>
            </w:pPr>
            <w:r>
              <w:rPr>
                <w:rFonts w:cs="Arial"/>
                <w:sz w:val="18"/>
                <w:szCs w:val="18"/>
              </w:rPr>
              <w:t>On</w:t>
            </w:r>
          </w:p>
        </w:tc>
      </w:tr>
      <w:tr w:rsidR="006C7785" w:rsidRPr="00340B0D" w14:paraId="2D50659C"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F3D223C"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075711CC"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325262DA"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1DA71153" w14:textId="77777777" w:rsidR="006C7785" w:rsidRPr="00340B0D" w:rsidRDefault="006C7785" w:rsidP="00380FCD">
            <w:pPr>
              <w:rPr>
                <w:rFonts w:cs="Arial"/>
                <w:sz w:val="18"/>
                <w:szCs w:val="18"/>
              </w:rPr>
            </w:pPr>
            <w:r>
              <w:rPr>
                <w:rFonts w:cs="Arial"/>
                <w:sz w:val="18"/>
                <w:szCs w:val="18"/>
              </w:rPr>
              <w:t>On</w:t>
            </w:r>
          </w:p>
        </w:tc>
      </w:tr>
      <w:tr w:rsidR="006C7785" w:rsidRPr="00340B0D" w14:paraId="2C5BEB08"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0056DDF4"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1F8D89AC"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3E74F86"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2BE286D9" w14:textId="77777777" w:rsidR="006C7785" w:rsidRPr="00340B0D" w:rsidRDefault="006C7785" w:rsidP="00380FCD">
            <w:pPr>
              <w:rPr>
                <w:rFonts w:cs="Arial"/>
                <w:sz w:val="18"/>
                <w:szCs w:val="18"/>
              </w:rPr>
            </w:pPr>
            <w:r>
              <w:rPr>
                <w:rFonts w:cs="Arial"/>
                <w:sz w:val="18"/>
                <w:szCs w:val="18"/>
              </w:rPr>
              <w:t>On</w:t>
            </w:r>
          </w:p>
        </w:tc>
      </w:tr>
      <w:tr w:rsidR="006C7785" w:rsidRPr="00340B0D" w14:paraId="556EA73F"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5D544E39"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0649C304"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56CB2FEB"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4BFA1E71" w14:textId="77777777" w:rsidR="006C7785" w:rsidRPr="00340B0D" w:rsidRDefault="006C7785" w:rsidP="00380FCD">
            <w:pPr>
              <w:rPr>
                <w:rFonts w:cs="Arial"/>
                <w:sz w:val="18"/>
                <w:szCs w:val="18"/>
              </w:rPr>
            </w:pPr>
            <w:r>
              <w:rPr>
                <w:rFonts w:cs="Arial"/>
                <w:sz w:val="18"/>
                <w:szCs w:val="18"/>
              </w:rPr>
              <w:t>On</w:t>
            </w:r>
          </w:p>
        </w:tc>
      </w:tr>
      <w:tr w:rsidR="006C7785" w:rsidRPr="00340B0D" w14:paraId="277CA5B4"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112FFB2"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20E8010B"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7F7CD15E"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72790333" w14:textId="77777777" w:rsidR="006C7785" w:rsidRPr="00340B0D" w:rsidRDefault="006C7785" w:rsidP="00380FCD">
            <w:pPr>
              <w:rPr>
                <w:rFonts w:cs="Arial"/>
                <w:sz w:val="18"/>
                <w:szCs w:val="18"/>
              </w:rPr>
            </w:pPr>
            <w:r>
              <w:rPr>
                <w:rFonts w:cs="Arial"/>
                <w:sz w:val="18"/>
                <w:szCs w:val="18"/>
              </w:rPr>
              <w:t>On</w:t>
            </w:r>
          </w:p>
        </w:tc>
      </w:tr>
      <w:tr w:rsidR="006C7785" w:rsidRPr="00340B0D" w14:paraId="7AFD23A3"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73EDACB3"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000745B8"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320A4C88"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5026C916" w14:textId="77777777" w:rsidR="006C7785" w:rsidRPr="00340B0D" w:rsidRDefault="006C7785" w:rsidP="00380FCD">
            <w:pPr>
              <w:rPr>
                <w:rFonts w:cs="Arial"/>
                <w:sz w:val="18"/>
                <w:szCs w:val="18"/>
              </w:rPr>
            </w:pPr>
            <w:r>
              <w:rPr>
                <w:rFonts w:cs="Arial"/>
                <w:sz w:val="18"/>
                <w:szCs w:val="18"/>
              </w:rPr>
              <w:t>On</w:t>
            </w:r>
          </w:p>
        </w:tc>
      </w:tr>
      <w:tr w:rsidR="006C7785" w:rsidRPr="00340B0D" w14:paraId="37369196"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5C4D0B77"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12BDB9C3"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38C260A"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029C09F4" w14:textId="77777777" w:rsidR="006C7785" w:rsidRPr="00340B0D" w:rsidRDefault="006C7785" w:rsidP="00380FCD">
            <w:pPr>
              <w:rPr>
                <w:rFonts w:cs="Arial"/>
                <w:sz w:val="18"/>
                <w:szCs w:val="18"/>
              </w:rPr>
            </w:pPr>
            <w:r>
              <w:rPr>
                <w:rFonts w:cs="Arial"/>
                <w:sz w:val="18"/>
                <w:szCs w:val="18"/>
              </w:rPr>
              <w:t>On</w:t>
            </w:r>
          </w:p>
        </w:tc>
      </w:tr>
      <w:tr w:rsidR="006C7785" w:rsidRPr="00340B0D" w14:paraId="4196A475"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37BE6F5"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03583015"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69393865"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53355F52" w14:textId="77777777" w:rsidR="006C7785" w:rsidRPr="00340B0D" w:rsidRDefault="006C7785" w:rsidP="00380FCD">
            <w:pPr>
              <w:rPr>
                <w:rFonts w:cs="Arial"/>
                <w:sz w:val="18"/>
                <w:szCs w:val="18"/>
              </w:rPr>
            </w:pPr>
            <w:r>
              <w:rPr>
                <w:rFonts w:cs="Arial"/>
                <w:sz w:val="18"/>
                <w:szCs w:val="18"/>
              </w:rPr>
              <w:t>On</w:t>
            </w:r>
          </w:p>
        </w:tc>
      </w:tr>
      <w:tr w:rsidR="006C7785" w:rsidRPr="00340B0D" w14:paraId="270ADFC5"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B2FE3E9"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07473F75"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535A2ED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5C4B970" w14:textId="77777777" w:rsidR="006C7785" w:rsidRPr="00340B0D" w:rsidRDefault="006C7785" w:rsidP="00380FCD">
            <w:pPr>
              <w:rPr>
                <w:rFonts w:cs="Arial"/>
                <w:sz w:val="18"/>
                <w:szCs w:val="18"/>
              </w:rPr>
            </w:pPr>
          </w:p>
        </w:tc>
      </w:tr>
      <w:tr w:rsidR="006C7785" w:rsidRPr="00340B0D" w14:paraId="595F60C4"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6737597D"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5170F0D8"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74D45F8A"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2621F81" w14:textId="77777777" w:rsidR="006C7785" w:rsidRPr="00340B0D" w:rsidRDefault="006C7785" w:rsidP="00380FCD">
            <w:pPr>
              <w:rPr>
                <w:rFonts w:cs="Arial"/>
                <w:sz w:val="18"/>
                <w:szCs w:val="18"/>
              </w:rPr>
            </w:pPr>
          </w:p>
        </w:tc>
      </w:tr>
      <w:tr w:rsidR="006C7785" w:rsidRPr="00340B0D" w14:paraId="444F1788"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3B10354A"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77D93BE9"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63DC464A"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4816D69" w14:textId="77777777" w:rsidR="006C7785" w:rsidRPr="00340B0D" w:rsidRDefault="006C7785" w:rsidP="00380FCD">
            <w:pPr>
              <w:rPr>
                <w:rFonts w:cs="Arial"/>
                <w:sz w:val="18"/>
                <w:szCs w:val="18"/>
              </w:rPr>
            </w:pPr>
          </w:p>
        </w:tc>
      </w:tr>
      <w:tr w:rsidR="006C7785" w:rsidRPr="00340B0D" w14:paraId="276BB696"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94693B3"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139D04F5"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09D3F70F"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3B9BBF0" w14:textId="77777777" w:rsidR="006C7785" w:rsidRPr="00340B0D" w:rsidRDefault="006C7785" w:rsidP="00380FCD">
            <w:pPr>
              <w:rPr>
                <w:rFonts w:cs="Arial"/>
                <w:sz w:val="18"/>
                <w:szCs w:val="18"/>
              </w:rPr>
            </w:pPr>
          </w:p>
        </w:tc>
      </w:tr>
      <w:tr w:rsidR="006C7785" w:rsidRPr="00340B0D" w14:paraId="2694B104" w14:textId="77777777" w:rsidTr="00380FCD">
        <w:tc>
          <w:tcPr>
            <w:tcW w:w="4175" w:type="dxa"/>
            <w:gridSpan w:val="4"/>
            <w:tcBorders>
              <w:top w:val="single" w:sz="4" w:space="0" w:color="auto"/>
              <w:left w:val="single" w:sz="12" w:space="0" w:color="auto"/>
              <w:bottom w:val="single" w:sz="12" w:space="0" w:color="auto"/>
              <w:right w:val="single" w:sz="4" w:space="0" w:color="auto"/>
            </w:tcBorders>
          </w:tcPr>
          <w:p w14:paraId="6A486E82"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77C45F25"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12" w:space="0" w:color="auto"/>
            </w:tcBorders>
          </w:tcPr>
          <w:p w14:paraId="4382FA30"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12C4E512" w14:textId="77777777" w:rsidR="006C7785" w:rsidRPr="00340B0D" w:rsidRDefault="006C7785" w:rsidP="00380FCD">
            <w:pPr>
              <w:rPr>
                <w:rFonts w:cs="Arial"/>
                <w:sz w:val="18"/>
                <w:szCs w:val="18"/>
              </w:rPr>
            </w:pPr>
          </w:p>
        </w:tc>
      </w:tr>
      <w:tr w:rsidR="006C7785" w:rsidRPr="00340B0D" w14:paraId="0D6A9B14" w14:textId="77777777" w:rsidTr="00380FCD">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3157B940"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42FA310D"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DCC050A"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26EA2202"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7F27643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53D7D3C" w14:textId="77777777" w:rsidR="006C7785" w:rsidRPr="00340B0D" w:rsidRDefault="006C7785" w:rsidP="00380FCD">
            <w:pPr>
              <w:rPr>
                <w:rFonts w:cs="Arial"/>
                <w:sz w:val="18"/>
                <w:szCs w:val="18"/>
              </w:rPr>
            </w:pPr>
          </w:p>
        </w:tc>
      </w:tr>
      <w:tr w:rsidR="006C7785" w:rsidRPr="00340B0D" w14:paraId="2535235F"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33899CA"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7D709A98"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63E7AC9B"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9D5AC05" w14:textId="77777777" w:rsidR="006C7785" w:rsidRPr="00340B0D" w:rsidRDefault="006C7785" w:rsidP="00380FCD">
            <w:pPr>
              <w:rPr>
                <w:rFonts w:cs="Arial"/>
                <w:sz w:val="18"/>
                <w:szCs w:val="18"/>
              </w:rPr>
            </w:pPr>
          </w:p>
        </w:tc>
      </w:tr>
      <w:tr w:rsidR="006C7785" w:rsidRPr="00340B0D" w14:paraId="022D47C7"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29AA80A"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625BA060"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1E273CFE" w14:textId="77777777" w:rsidR="006C7785" w:rsidRPr="00340B0D" w:rsidRDefault="006C7785" w:rsidP="00380FCD">
            <w:pPr>
              <w:rPr>
                <w:rFonts w:cs="Arial"/>
                <w:sz w:val="18"/>
                <w:szCs w:val="18"/>
              </w:rPr>
            </w:pPr>
            <w:r w:rsidRPr="00167273">
              <w:rPr>
                <w:rFonts w:cs="Arial"/>
                <w:i/>
              </w:rPr>
              <w:t xml:space="preserve">Load the exchange set </w:t>
            </w:r>
            <w:proofErr w:type="spellStart"/>
            <w:r w:rsidRPr="00167273">
              <w:rPr>
                <w:rFonts w:cs="Arial"/>
                <w:b/>
                <w:bCs/>
                <w:i/>
              </w:rPr>
              <w:t>DisplayOther</w:t>
            </w:r>
            <w:proofErr w:type="spellEnd"/>
            <w:r w:rsidRPr="00167273">
              <w:rPr>
                <w:rFonts w:cs="Arial"/>
                <w:i/>
              </w:rPr>
              <w:t xml:space="preserve"> (dataset 10100AA_OTHER.000)</w:t>
            </w:r>
            <w:r>
              <w:rPr>
                <w:rFonts w:cs="Arial"/>
                <w:i/>
              </w:rPr>
              <w:t xml:space="preserve"> with the following settings provided.</w:t>
            </w:r>
          </w:p>
        </w:tc>
      </w:tr>
      <w:tr w:rsidR="006C7785" w:rsidRPr="00340B0D" w14:paraId="43440DC2"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0247FB4" w14:textId="77777777" w:rsidR="006C7785" w:rsidRPr="00340B0D" w:rsidRDefault="006C7785" w:rsidP="00380FCD">
            <w:pPr>
              <w:jc w:val="center"/>
              <w:rPr>
                <w:rFonts w:cs="Arial"/>
                <w:b/>
                <w:bCs/>
                <w:sz w:val="18"/>
                <w:szCs w:val="18"/>
              </w:rPr>
            </w:pPr>
            <w:r w:rsidRPr="00340B0D">
              <w:rPr>
                <w:rFonts w:cs="Arial"/>
                <w:b/>
                <w:bCs/>
                <w:sz w:val="18"/>
                <w:szCs w:val="18"/>
              </w:rPr>
              <w:lastRenderedPageBreak/>
              <w:t>Action</w:t>
            </w:r>
          </w:p>
        </w:tc>
      </w:tr>
      <w:tr w:rsidR="006C7785" w:rsidRPr="00340B0D" w14:paraId="726031BC"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tcPr>
          <w:p w14:paraId="24D09E93" w14:textId="77777777" w:rsidR="006C7785" w:rsidRPr="00340B0D" w:rsidRDefault="006C7785" w:rsidP="00380FCD">
            <w:pPr>
              <w:rPr>
                <w:rFonts w:cs="Arial"/>
                <w:b/>
                <w:bCs/>
                <w:sz w:val="18"/>
                <w:szCs w:val="18"/>
              </w:rPr>
            </w:pPr>
            <w:r w:rsidRPr="00167273">
              <w:rPr>
                <w:rFonts w:cs="Arial"/>
                <w:i/>
              </w:rPr>
              <w:t>Switch on Other Display Check that ECDIS HMI contains standardized controls that can switch on and off certain features from the chart</w:t>
            </w:r>
          </w:p>
        </w:tc>
      </w:tr>
      <w:tr w:rsidR="006C7785" w:rsidRPr="00340B0D" w14:paraId="74568C01"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F60EC4F"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4183864B" w14:textId="77777777" w:rsidTr="00380FCD">
        <w:tc>
          <w:tcPr>
            <w:tcW w:w="9199" w:type="dxa"/>
            <w:gridSpan w:val="11"/>
            <w:tcBorders>
              <w:top w:val="single" w:sz="4" w:space="0" w:color="auto"/>
              <w:left w:val="single" w:sz="12" w:space="0" w:color="auto"/>
              <w:bottom w:val="single" w:sz="12" w:space="0" w:color="auto"/>
              <w:right w:val="single" w:sz="12" w:space="0" w:color="auto"/>
            </w:tcBorders>
          </w:tcPr>
          <w:p w14:paraId="37460590" w14:textId="77777777" w:rsidR="006C7785" w:rsidRPr="00B84DFC" w:rsidRDefault="006C7785" w:rsidP="00380FCD">
            <w:pPr>
              <w:rPr>
                <w:rFonts w:cs="Arial"/>
                <w:i/>
              </w:rPr>
            </w:pPr>
            <w:r w:rsidRPr="00B84DFC">
              <w:rPr>
                <w:rFonts w:cs="Arial"/>
                <w:i/>
              </w:rPr>
              <w:t>Confirm that the following controls are available at ECDIS HMI under the Other Display section</w:t>
            </w:r>
          </w:p>
          <w:p w14:paraId="14504141" w14:textId="77777777" w:rsidR="006C7785" w:rsidRPr="00B84DFC" w:rsidRDefault="006C7785" w:rsidP="00380FCD">
            <w:pPr>
              <w:rPr>
                <w:rFonts w:cs="Arial"/>
                <w:i/>
              </w:rPr>
            </w:pPr>
            <w:r w:rsidRPr="00B84DFC">
              <w:rPr>
                <w:rFonts w:cs="Arial"/>
                <w:i/>
              </w:rPr>
              <w:t>Spot soundings</w:t>
            </w:r>
          </w:p>
          <w:p w14:paraId="65E40937" w14:textId="77777777" w:rsidR="006C7785" w:rsidRPr="00B84DFC" w:rsidRDefault="006C7785" w:rsidP="00380FCD">
            <w:pPr>
              <w:rPr>
                <w:rFonts w:cs="Arial"/>
                <w:i/>
              </w:rPr>
            </w:pPr>
            <w:r w:rsidRPr="00B84DFC">
              <w:rPr>
                <w:rFonts w:cs="Arial"/>
                <w:i/>
              </w:rPr>
              <w:t>Submarine cables and pipelines</w:t>
            </w:r>
          </w:p>
          <w:p w14:paraId="7842826E" w14:textId="77777777" w:rsidR="006C7785" w:rsidRPr="00B84DFC" w:rsidRDefault="006C7785" w:rsidP="00380FCD">
            <w:pPr>
              <w:rPr>
                <w:rFonts w:cs="Arial"/>
                <w:i/>
              </w:rPr>
            </w:pPr>
            <w:r w:rsidRPr="00B84DFC">
              <w:rPr>
                <w:rFonts w:cs="Arial"/>
                <w:i/>
              </w:rPr>
              <w:t>All isolated dangers</w:t>
            </w:r>
          </w:p>
          <w:p w14:paraId="2A92B50A" w14:textId="77777777" w:rsidR="006C7785" w:rsidRPr="00B84DFC" w:rsidRDefault="006C7785" w:rsidP="00380FCD">
            <w:pPr>
              <w:rPr>
                <w:rFonts w:cs="Arial"/>
                <w:i/>
              </w:rPr>
            </w:pPr>
            <w:r w:rsidRPr="00B84DFC">
              <w:rPr>
                <w:rFonts w:cs="Arial"/>
                <w:i/>
              </w:rPr>
              <w:t xml:space="preserve">Magnetic variation </w:t>
            </w:r>
          </w:p>
          <w:p w14:paraId="59381CDE" w14:textId="77777777" w:rsidR="006C7785" w:rsidRPr="00B84DFC" w:rsidRDefault="006C7785" w:rsidP="00380FCD">
            <w:pPr>
              <w:rPr>
                <w:rFonts w:cs="Arial"/>
                <w:i/>
              </w:rPr>
            </w:pPr>
            <w:r w:rsidRPr="00B84DFC">
              <w:rPr>
                <w:rFonts w:cs="Arial"/>
                <w:i/>
              </w:rPr>
              <w:t xml:space="preserve">Depth contours </w:t>
            </w:r>
          </w:p>
          <w:p w14:paraId="58B8617D" w14:textId="77777777" w:rsidR="006C7785" w:rsidRPr="00B84DFC" w:rsidRDefault="006C7785" w:rsidP="00380FCD">
            <w:pPr>
              <w:rPr>
                <w:rFonts w:cs="Arial"/>
                <w:i/>
              </w:rPr>
            </w:pPr>
            <w:r w:rsidRPr="00B84DFC">
              <w:rPr>
                <w:rFonts w:cs="Arial"/>
                <w:i/>
              </w:rPr>
              <w:t>Seabed</w:t>
            </w:r>
          </w:p>
          <w:p w14:paraId="3480E761" w14:textId="77777777" w:rsidR="006C7785" w:rsidRPr="00B84DFC" w:rsidRDefault="006C7785" w:rsidP="00380FCD">
            <w:pPr>
              <w:rPr>
                <w:rFonts w:cs="Arial"/>
                <w:i/>
              </w:rPr>
            </w:pPr>
            <w:r w:rsidRPr="00B84DFC">
              <w:rPr>
                <w:rFonts w:cs="Arial"/>
                <w:i/>
              </w:rPr>
              <w:t>Tidal</w:t>
            </w:r>
          </w:p>
          <w:p w14:paraId="50394E74" w14:textId="77777777" w:rsidR="006C7785" w:rsidRPr="00340B0D" w:rsidRDefault="006C7785" w:rsidP="00380FCD">
            <w:pPr>
              <w:rPr>
                <w:rFonts w:cs="Arial"/>
                <w:sz w:val="18"/>
                <w:szCs w:val="18"/>
              </w:rPr>
            </w:pPr>
            <w:r w:rsidRPr="00B84DFC">
              <w:rPr>
                <w:rFonts w:cs="Arial"/>
                <w:i/>
              </w:rPr>
              <w:t>Miscellaneous (Other)</w:t>
            </w:r>
          </w:p>
        </w:tc>
      </w:tr>
    </w:tbl>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7B2B4DF1" w14:textId="77777777" w:rsidTr="004464B0">
        <w:trPr>
          <w:tblHeader/>
        </w:trPr>
        <w:tc>
          <w:tcPr>
            <w:tcW w:w="9526" w:type="dxa"/>
            <w:shd w:val="clear" w:color="auto" w:fill="A6A6A6" w:themeFill="background1" w:themeFillShade="A6"/>
            <w:vAlign w:val="center"/>
          </w:tcPr>
          <w:p w14:paraId="0744F302" w14:textId="77777777" w:rsidR="006C7785" w:rsidRPr="004065B1" w:rsidRDefault="006C7785" w:rsidP="004464B0">
            <w:pPr>
              <w:jc w:val="center"/>
            </w:pPr>
            <w:r w:rsidRPr="000A066E">
              <w:rPr>
                <w:b/>
              </w:rPr>
              <w:t>Action</w:t>
            </w:r>
          </w:p>
        </w:tc>
      </w:tr>
      <w:tr w:rsidR="006C7785" w14:paraId="565671DD" w14:textId="77777777" w:rsidTr="004464B0">
        <w:trPr>
          <w:cantSplit/>
          <w:tblHeader/>
        </w:trPr>
        <w:tc>
          <w:tcPr>
            <w:tcW w:w="9526" w:type="dxa"/>
            <w:vAlign w:val="center"/>
          </w:tcPr>
          <w:p w14:paraId="475A1BEC" w14:textId="77777777" w:rsidR="006C7785" w:rsidRDefault="006C7785" w:rsidP="00380FCD">
            <w:pPr>
              <w:spacing w:line="240" w:lineRule="auto"/>
              <w:rPr>
                <w:rFonts w:cs="Arial"/>
                <w:i/>
              </w:rPr>
            </w:pPr>
            <w:r w:rsidRPr="00C80F07">
              <w:rPr>
                <w:rFonts w:cs="Arial"/>
                <w:i/>
              </w:rPr>
              <w:t>Switch</w:t>
            </w:r>
            <w:r>
              <w:rPr>
                <w:rFonts w:cs="Arial"/>
                <w:i/>
              </w:rPr>
              <w:t xml:space="preserve"> </w:t>
            </w:r>
            <w:r w:rsidRPr="00C80F07">
              <w:rPr>
                <w:rFonts w:cs="Arial"/>
                <w:i/>
              </w:rPr>
              <w:t>off all controls and switch on only the “</w:t>
            </w:r>
            <w:r w:rsidRPr="0049536A">
              <w:rPr>
                <w:rFonts w:cs="Arial"/>
                <w:b/>
                <w:i/>
              </w:rPr>
              <w:t>Spot soundings</w:t>
            </w:r>
            <w:r w:rsidRPr="00C80F07">
              <w:rPr>
                <w:rFonts w:cs="Arial"/>
                <w:i/>
              </w:rPr>
              <w:t>” control</w:t>
            </w:r>
          </w:p>
          <w:p w14:paraId="66EE12DC" w14:textId="77777777" w:rsidR="006C7785" w:rsidRPr="00D456C9" w:rsidRDefault="006C7785" w:rsidP="00380FCD">
            <w:pPr>
              <w:spacing w:line="240" w:lineRule="auto"/>
              <w:rPr>
                <w:rFonts w:cs="Arial"/>
                <w:i/>
              </w:rPr>
            </w:pPr>
            <w:r w:rsidRPr="00C80F07">
              <w:rPr>
                <w:rFonts w:cs="Arial"/>
                <w:i/>
              </w:rPr>
              <w:t>Verify that the features are displayed correctly as presented in the plot.</w:t>
            </w:r>
          </w:p>
        </w:tc>
      </w:tr>
      <w:tr w:rsidR="006C7785" w14:paraId="3A0295BA" w14:textId="77777777" w:rsidTr="004464B0">
        <w:trPr>
          <w:tblHeader/>
        </w:trPr>
        <w:tc>
          <w:tcPr>
            <w:tcW w:w="9526" w:type="dxa"/>
            <w:tcBorders>
              <w:bottom w:val="single" w:sz="4" w:space="0" w:color="auto"/>
            </w:tcBorders>
            <w:shd w:val="clear" w:color="auto" w:fill="A6A6A6" w:themeFill="background1" w:themeFillShade="A6"/>
            <w:vAlign w:val="center"/>
          </w:tcPr>
          <w:p w14:paraId="4D5B135C" w14:textId="77777777" w:rsidR="006C7785" w:rsidRPr="004065B1" w:rsidRDefault="006C7785" w:rsidP="004464B0">
            <w:pPr>
              <w:jc w:val="center"/>
            </w:pPr>
            <w:r w:rsidRPr="000A066E">
              <w:rPr>
                <w:b/>
              </w:rPr>
              <w:t>Results</w:t>
            </w:r>
          </w:p>
        </w:tc>
      </w:tr>
      <w:tr w:rsidR="006C7785" w14:paraId="20F8DBC1" w14:textId="77777777" w:rsidTr="004464B0">
        <w:trPr>
          <w:tblHeader/>
        </w:trPr>
        <w:tc>
          <w:tcPr>
            <w:tcW w:w="9526" w:type="dxa"/>
            <w:tcBorders>
              <w:bottom w:val="nil"/>
            </w:tcBorders>
            <w:vAlign w:val="center"/>
          </w:tcPr>
          <w:p w14:paraId="1036CA3A" w14:textId="77777777" w:rsidR="006C7785" w:rsidRPr="00D456C9" w:rsidRDefault="006C7785" w:rsidP="00380FCD">
            <w:pPr>
              <w:rPr>
                <w:rFonts w:cs="Arial"/>
                <w:i/>
              </w:rPr>
            </w:pPr>
            <w:r w:rsidRPr="00D456C9">
              <w:rPr>
                <w:rFonts w:cs="Arial"/>
                <w:i/>
              </w:rPr>
              <w:t>The features are shown as presented in the screen plot below (scale 1:60 000)</w:t>
            </w:r>
          </w:p>
        </w:tc>
      </w:tr>
      <w:tr w:rsidR="006C7785" w14:paraId="2A08DBDB" w14:textId="77777777" w:rsidTr="004464B0">
        <w:trPr>
          <w:tblHeader/>
        </w:trPr>
        <w:tc>
          <w:tcPr>
            <w:tcW w:w="9526" w:type="dxa"/>
            <w:tcBorders>
              <w:top w:val="nil"/>
              <w:left w:val="single" w:sz="4" w:space="0" w:color="auto"/>
              <w:bottom w:val="single" w:sz="4" w:space="0" w:color="auto"/>
              <w:right w:val="single" w:sz="4" w:space="0" w:color="auto"/>
            </w:tcBorders>
            <w:vAlign w:val="center"/>
          </w:tcPr>
          <w:p w14:paraId="061335F0" w14:textId="77777777" w:rsidR="006C7785" w:rsidRPr="00357E05" w:rsidRDefault="006C7785" w:rsidP="00380FCD">
            <w:pPr>
              <w:jc w:val="center"/>
              <w:rPr>
                <w:b/>
              </w:rPr>
            </w:pPr>
            <w:r w:rsidRPr="00B457CB">
              <w:rPr>
                <w:noProof/>
                <w:lang w:val="en-IN" w:eastAsia="en-IN"/>
                <w14:ligatures w14:val="standardContextual"/>
              </w:rPr>
              <w:drawing>
                <wp:inline distT="0" distB="0" distL="0" distR="0" wp14:anchorId="5083959B" wp14:editId="37ECE30A">
                  <wp:extent cx="5206365" cy="5163820"/>
                  <wp:effectExtent l="0" t="0" r="0" b="0"/>
                  <wp:docPr id="285752951" name="Picture 28575295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52951" name="Picture 285752951" descr="A screenshot of a computer screen&#10;&#10;Description automatically generated"/>
                          <pic:cNvPicPr/>
                        </pic:nvPicPr>
                        <pic:blipFill>
                          <a:blip r:embed="rId61"/>
                          <a:stretch>
                            <a:fillRect/>
                          </a:stretch>
                        </pic:blipFill>
                        <pic:spPr>
                          <a:xfrm>
                            <a:off x="0" y="0"/>
                            <a:ext cx="5206365" cy="5163820"/>
                          </a:xfrm>
                          <a:prstGeom prst="rect">
                            <a:avLst/>
                          </a:prstGeom>
                        </pic:spPr>
                      </pic:pic>
                    </a:graphicData>
                  </a:graphic>
                </wp:inline>
              </w:drawing>
            </w:r>
            <w:r>
              <w:br/>
            </w:r>
            <w:proofErr w:type="spellStart"/>
            <w:r w:rsidRPr="00357E05">
              <w:rPr>
                <w:b/>
              </w:rPr>
              <w:t>tbd</w:t>
            </w:r>
            <w:proofErr w:type="spellEnd"/>
          </w:p>
        </w:tc>
      </w:tr>
    </w:tbl>
    <w:p w14:paraId="30E725B8" w14:textId="77777777" w:rsidR="006C7785" w:rsidRDefault="006C7785" w:rsidP="006C7785"/>
    <w:p w14:paraId="2E9ED06C"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4C1C97A1" w14:textId="77777777" w:rsidTr="004464B0">
        <w:trPr>
          <w:tblHeader/>
        </w:trPr>
        <w:tc>
          <w:tcPr>
            <w:tcW w:w="9526" w:type="dxa"/>
            <w:shd w:val="clear" w:color="auto" w:fill="A6A6A6" w:themeFill="background1" w:themeFillShade="A6"/>
            <w:vAlign w:val="center"/>
          </w:tcPr>
          <w:p w14:paraId="1DAE8B24" w14:textId="77777777" w:rsidR="006C7785" w:rsidRPr="00E46410" w:rsidRDefault="006C7785" w:rsidP="004464B0">
            <w:pPr>
              <w:jc w:val="center"/>
              <w:rPr>
                <w:rFonts w:cs="Arial"/>
              </w:rPr>
            </w:pPr>
            <w:r w:rsidRPr="00E46410">
              <w:rPr>
                <w:rFonts w:cs="Arial"/>
                <w:b/>
              </w:rPr>
              <w:lastRenderedPageBreak/>
              <w:t>Action</w:t>
            </w:r>
          </w:p>
        </w:tc>
      </w:tr>
      <w:tr w:rsidR="006C7785" w14:paraId="3E7971BA" w14:textId="77777777" w:rsidTr="00380FCD">
        <w:trPr>
          <w:tblHeader/>
        </w:trPr>
        <w:tc>
          <w:tcPr>
            <w:tcW w:w="9526" w:type="dxa"/>
            <w:vAlign w:val="center"/>
          </w:tcPr>
          <w:p w14:paraId="7FF1D420" w14:textId="77777777" w:rsidR="006C7785" w:rsidRPr="00D456C9" w:rsidRDefault="006C7785" w:rsidP="00380FCD">
            <w:pPr>
              <w:rPr>
                <w:rFonts w:cs="Arial"/>
                <w:i/>
              </w:rPr>
            </w:pPr>
            <w:r w:rsidRPr="00D456C9">
              <w:rPr>
                <w:rFonts w:cs="Arial"/>
                <w:i/>
              </w:rPr>
              <w:t>Switch off all controls and switch on only the “</w:t>
            </w:r>
            <w:r w:rsidRPr="00D456C9">
              <w:rPr>
                <w:rFonts w:cs="Arial"/>
                <w:b/>
                <w:i/>
              </w:rPr>
              <w:t>Submarine cables and pipelines</w:t>
            </w:r>
            <w:r w:rsidRPr="00D456C9">
              <w:rPr>
                <w:rFonts w:cs="Arial"/>
                <w:i/>
              </w:rPr>
              <w:t xml:space="preserve">” control. </w:t>
            </w:r>
          </w:p>
          <w:p w14:paraId="7B63CB41" w14:textId="77777777" w:rsidR="006C7785" w:rsidRPr="00E0664B" w:rsidRDefault="006C7785" w:rsidP="00380FCD">
            <w:pPr>
              <w:rPr>
                <w:i/>
              </w:rPr>
            </w:pPr>
            <w:r w:rsidRPr="00D456C9">
              <w:rPr>
                <w:rFonts w:cs="Arial"/>
                <w:i/>
              </w:rPr>
              <w:t>Verify that the features are displayed correctly as presented in the plot.</w:t>
            </w:r>
          </w:p>
        </w:tc>
      </w:tr>
      <w:tr w:rsidR="006C7785" w14:paraId="089A8207" w14:textId="77777777" w:rsidTr="004464B0">
        <w:trPr>
          <w:trHeight w:val="194"/>
          <w:tblHeader/>
        </w:trPr>
        <w:tc>
          <w:tcPr>
            <w:tcW w:w="9526" w:type="dxa"/>
            <w:tcBorders>
              <w:bottom w:val="single" w:sz="4" w:space="0" w:color="auto"/>
            </w:tcBorders>
            <w:shd w:val="clear" w:color="auto" w:fill="A6A6A6" w:themeFill="background1" w:themeFillShade="A6"/>
            <w:vAlign w:val="center"/>
          </w:tcPr>
          <w:p w14:paraId="540CC2D0" w14:textId="77777777" w:rsidR="006C7785" w:rsidRPr="00E46410" w:rsidRDefault="006C7785" w:rsidP="004464B0">
            <w:pPr>
              <w:jc w:val="center"/>
              <w:rPr>
                <w:rFonts w:cs="Arial"/>
              </w:rPr>
            </w:pPr>
            <w:r w:rsidRPr="00E46410">
              <w:rPr>
                <w:rFonts w:cs="Arial"/>
                <w:b/>
              </w:rPr>
              <w:t>Results</w:t>
            </w:r>
          </w:p>
        </w:tc>
      </w:tr>
      <w:tr w:rsidR="006C7785" w14:paraId="4BAB19EB" w14:textId="77777777" w:rsidTr="00380FCD">
        <w:trPr>
          <w:tblHeader/>
        </w:trPr>
        <w:tc>
          <w:tcPr>
            <w:tcW w:w="9526" w:type="dxa"/>
            <w:tcBorders>
              <w:bottom w:val="nil"/>
            </w:tcBorders>
            <w:vAlign w:val="center"/>
          </w:tcPr>
          <w:p w14:paraId="2A7AFF91" w14:textId="77777777" w:rsidR="006C7785" w:rsidRPr="00D456C9" w:rsidRDefault="006C7785" w:rsidP="00380FCD">
            <w:pPr>
              <w:rPr>
                <w:rFonts w:cs="Arial"/>
                <w:i/>
              </w:rPr>
            </w:pPr>
            <w:r w:rsidRPr="00D456C9">
              <w:rPr>
                <w:rFonts w:cs="Arial"/>
                <w:i/>
              </w:rPr>
              <w:t>The features are shown as presented in</w:t>
            </w:r>
            <w:r>
              <w:rPr>
                <w:rFonts w:cs="Arial"/>
                <w:i/>
              </w:rPr>
              <w:t xml:space="preserve"> the screen plot below</w:t>
            </w:r>
          </w:p>
        </w:tc>
      </w:tr>
      <w:tr w:rsidR="006C7785" w14:paraId="001634B5"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7E0E27B5" w14:textId="77777777" w:rsidR="006C7785" w:rsidRPr="00357E05" w:rsidRDefault="006C7785" w:rsidP="00380FCD">
            <w:pPr>
              <w:jc w:val="center"/>
              <w:rPr>
                <w:b/>
              </w:rPr>
            </w:pPr>
            <w:r w:rsidRPr="00B457CB">
              <w:rPr>
                <w:noProof/>
                <w:lang w:val="en-IN" w:eastAsia="en-IN"/>
                <w14:ligatures w14:val="standardContextual"/>
              </w:rPr>
              <w:drawing>
                <wp:inline distT="0" distB="0" distL="0" distR="0" wp14:anchorId="5945E6AD" wp14:editId="15CED7D1">
                  <wp:extent cx="5206365" cy="5137150"/>
                  <wp:effectExtent l="0" t="0" r="0" b="6350"/>
                  <wp:docPr id="42" name="Picture 42"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 game&#10;&#10;Description automatically generated"/>
                          <pic:cNvPicPr/>
                        </pic:nvPicPr>
                        <pic:blipFill>
                          <a:blip r:embed="rId62"/>
                          <a:stretch>
                            <a:fillRect/>
                          </a:stretch>
                        </pic:blipFill>
                        <pic:spPr>
                          <a:xfrm>
                            <a:off x="0" y="0"/>
                            <a:ext cx="5206365" cy="5137150"/>
                          </a:xfrm>
                          <a:prstGeom prst="rect">
                            <a:avLst/>
                          </a:prstGeom>
                        </pic:spPr>
                      </pic:pic>
                    </a:graphicData>
                  </a:graphic>
                </wp:inline>
              </w:drawing>
            </w:r>
            <w:r>
              <w:br/>
            </w:r>
            <w:proofErr w:type="spellStart"/>
            <w:r w:rsidRPr="00357E05">
              <w:rPr>
                <w:b/>
              </w:rPr>
              <w:t>tbd</w:t>
            </w:r>
            <w:proofErr w:type="spellEnd"/>
          </w:p>
        </w:tc>
      </w:tr>
    </w:tbl>
    <w:p w14:paraId="6EF0B13C"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0E1EEFBC" w14:textId="77777777" w:rsidTr="004464B0">
        <w:trPr>
          <w:tblHeader/>
        </w:trPr>
        <w:tc>
          <w:tcPr>
            <w:tcW w:w="9526" w:type="dxa"/>
            <w:shd w:val="clear" w:color="auto" w:fill="A6A6A6" w:themeFill="background1" w:themeFillShade="A6"/>
            <w:vAlign w:val="center"/>
          </w:tcPr>
          <w:p w14:paraId="22CC2E74" w14:textId="77777777" w:rsidR="006C7785" w:rsidRPr="00E46410" w:rsidRDefault="006C7785" w:rsidP="004464B0">
            <w:pPr>
              <w:jc w:val="center"/>
              <w:rPr>
                <w:rFonts w:cs="Arial"/>
              </w:rPr>
            </w:pPr>
            <w:r w:rsidRPr="00E46410">
              <w:rPr>
                <w:rFonts w:cs="Arial"/>
                <w:b/>
              </w:rPr>
              <w:lastRenderedPageBreak/>
              <w:t>Action</w:t>
            </w:r>
          </w:p>
        </w:tc>
      </w:tr>
      <w:tr w:rsidR="006C7785" w14:paraId="1CC3A76C" w14:textId="77777777" w:rsidTr="00380FCD">
        <w:trPr>
          <w:tblHeader/>
        </w:trPr>
        <w:tc>
          <w:tcPr>
            <w:tcW w:w="9526" w:type="dxa"/>
            <w:vAlign w:val="center"/>
          </w:tcPr>
          <w:p w14:paraId="53DFBFBC" w14:textId="77777777" w:rsidR="006C7785" w:rsidRPr="00D456C9" w:rsidRDefault="006C7785" w:rsidP="00380FCD">
            <w:pPr>
              <w:rPr>
                <w:rFonts w:cs="Arial"/>
                <w:i/>
              </w:rPr>
            </w:pPr>
            <w:r w:rsidRPr="00D456C9">
              <w:rPr>
                <w:rFonts w:cs="Arial"/>
                <w:i/>
              </w:rPr>
              <w:t>Switch off all controls and switch on only the “</w:t>
            </w:r>
            <w:r w:rsidRPr="00D456C9">
              <w:rPr>
                <w:rFonts w:cs="Arial"/>
                <w:b/>
                <w:i/>
              </w:rPr>
              <w:t>All isolated danger</w:t>
            </w:r>
            <w:r w:rsidRPr="00D456C9">
              <w:rPr>
                <w:rFonts w:cs="Arial"/>
                <w:i/>
              </w:rPr>
              <w:t xml:space="preserve">” control. </w:t>
            </w:r>
          </w:p>
          <w:p w14:paraId="49CB713A" w14:textId="77777777" w:rsidR="006C7785" w:rsidRPr="00E0664B" w:rsidRDefault="006C7785" w:rsidP="00380FCD">
            <w:pPr>
              <w:rPr>
                <w:i/>
              </w:rPr>
            </w:pPr>
            <w:r w:rsidRPr="00D456C9">
              <w:rPr>
                <w:rFonts w:cs="Arial"/>
                <w:i/>
              </w:rPr>
              <w:t>Verify that the features are displayed correctly as presented in the plot.</w:t>
            </w:r>
          </w:p>
        </w:tc>
      </w:tr>
      <w:tr w:rsidR="006C7785" w14:paraId="6154772E" w14:textId="77777777" w:rsidTr="004464B0">
        <w:trPr>
          <w:tblHeader/>
        </w:trPr>
        <w:tc>
          <w:tcPr>
            <w:tcW w:w="9526" w:type="dxa"/>
            <w:tcBorders>
              <w:bottom w:val="single" w:sz="4" w:space="0" w:color="auto"/>
            </w:tcBorders>
            <w:shd w:val="clear" w:color="auto" w:fill="A6A6A6" w:themeFill="background1" w:themeFillShade="A6"/>
            <w:vAlign w:val="center"/>
          </w:tcPr>
          <w:p w14:paraId="18FA9C8C" w14:textId="77777777" w:rsidR="006C7785" w:rsidRPr="00E46410" w:rsidRDefault="006C7785" w:rsidP="004464B0">
            <w:pPr>
              <w:jc w:val="center"/>
              <w:rPr>
                <w:rFonts w:cs="Arial"/>
              </w:rPr>
            </w:pPr>
            <w:r w:rsidRPr="00E46410">
              <w:rPr>
                <w:rFonts w:cs="Arial"/>
                <w:b/>
              </w:rPr>
              <w:t>Results</w:t>
            </w:r>
          </w:p>
        </w:tc>
      </w:tr>
      <w:tr w:rsidR="006C7785" w14:paraId="73D0384D" w14:textId="77777777" w:rsidTr="00380FCD">
        <w:trPr>
          <w:tblHeader/>
        </w:trPr>
        <w:tc>
          <w:tcPr>
            <w:tcW w:w="9526" w:type="dxa"/>
            <w:tcBorders>
              <w:bottom w:val="nil"/>
            </w:tcBorders>
            <w:vAlign w:val="center"/>
          </w:tcPr>
          <w:p w14:paraId="006D1521" w14:textId="77777777" w:rsidR="006C7785" w:rsidRPr="00D456C9" w:rsidRDefault="006C7785" w:rsidP="00380FCD">
            <w:pPr>
              <w:rPr>
                <w:rFonts w:cs="Arial"/>
                <w:i/>
              </w:rPr>
            </w:pPr>
            <w:r w:rsidRPr="00D456C9">
              <w:rPr>
                <w:rFonts w:cs="Arial"/>
                <w:i/>
              </w:rPr>
              <w:t>The features are shown as presented in</w:t>
            </w:r>
            <w:r>
              <w:rPr>
                <w:rFonts w:cs="Arial"/>
                <w:i/>
              </w:rPr>
              <w:t xml:space="preserve"> the screen plot below</w:t>
            </w:r>
          </w:p>
        </w:tc>
      </w:tr>
      <w:tr w:rsidR="006C7785" w14:paraId="042E9997"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160CCD59" w14:textId="77777777" w:rsidR="006C7785" w:rsidRPr="00357E05" w:rsidRDefault="006C7785" w:rsidP="00380FCD">
            <w:pPr>
              <w:jc w:val="center"/>
              <w:rPr>
                <w:b/>
              </w:rPr>
            </w:pPr>
            <w:r w:rsidRPr="00863887">
              <w:rPr>
                <w:noProof/>
                <w:lang w:val="en-IN" w:eastAsia="en-IN"/>
                <w14:ligatures w14:val="standardContextual"/>
              </w:rPr>
              <w:drawing>
                <wp:inline distT="0" distB="0" distL="0" distR="0" wp14:anchorId="053FA1E6" wp14:editId="3B3A36F5">
                  <wp:extent cx="5206365" cy="5174615"/>
                  <wp:effectExtent l="0" t="0" r="0" b="6985"/>
                  <wp:docPr id="46" name="Picture 4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video game&#10;&#10;Description automatically generated"/>
                          <pic:cNvPicPr/>
                        </pic:nvPicPr>
                        <pic:blipFill>
                          <a:blip r:embed="rId63"/>
                          <a:stretch>
                            <a:fillRect/>
                          </a:stretch>
                        </pic:blipFill>
                        <pic:spPr>
                          <a:xfrm>
                            <a:off x="0" y="0"/>
                            <a:ext cx="5206365" cy="5174615"/>
                          </a:xfrm>
                          <a:prstGeom prst="rect">
                            <a:avLst/>
                          </a:prstGeom>
                        </pic:spPr>
                      </pic:pic>
                    </a:graphicData>
                  </a:graphic>
                </wp:inline>
              </w:drawing>
            </w:r>
            <w:r>
              <w:br/>
            </w:r>
            <w:proofErr w:type="spellStart"/>
            <w:r w:rsidRPr="00357E05">
              <w:rPr>
                <w:b/>
              </w:rPr>
              <w:t>tbd</w:t>
            </w:r>
            <w:proofErr w:type="spellEnd"/>
          </w:p>
        </w:tc>
      </w:tr>
    </w:tbl>
    <w:p w14:paraId="0AC6E98F"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3083BF49" w14:textId="77777777" w:rsidTr="004464B0">
        <w:trPr>
          <w:tblHeader/>
        </w:trPr>
        <w:tc>
          <w:tcPr>
            <w:tcW w:w="9526" w:type="dxa"/>
            <w:shd w:val="clear" w:color="auto" w:fill="A6A6A6" w:themeFill="background1" w:themeFillShade="A6"/>
            <w:vAlign w:val="center"/>
          </w:tcPr>
          <w:p w14:paraId="0BFAD32B" w14:textId="77777777" w:rsidR="006C7785" w:rsidRPr="00E46410" w:rsidRDefault="006C7785" w:rsidP="004464B0">
            <w:pPr>
              <w:jc w:val="center"/>
              <w:rPr>
                <w:rFonts w:cs="Arial"/>
              </w:rPr>
            </w:pPr>
            <w:r w:rsidRPr="00E46410">
              <w:rPr>
                <w:rFonts w:cs="Arial"/>
                <w:b/>
              </w:rPr>
              <w:lastRenderedPageBreak/>
              <w:t>Action</w:t>
            </w:r>
          </w:p>
        </w:tc>
      </w:tr>
      <w:tr w:rsidR="006C7785" w14:paraId="70D52D6A" w14:textId="77777777" w:rsidTr="00380FCD">
        <w:trPr>
          <w:tblHeader/>
        </w:trPr>
        <w:tc>
          <w:tcPr>
            <w:tcW w:w="9526" w:type="dxa"/>
            <w:vAlign w:val="center"/>
          </w:tcPr>
          <w:p w14:paraId="494E22DE" w14:textId="77777777" w:rsidR="006C7785" w:rsidRPr="00D456C9" w:rsidRDefault="006C7785" w:rsidP="00380FCD">
            <w:pPr>
              <w:rPr>
                <w:rFonts w:cs="Arial"/>
                <w:i/>
              </w:rPr>
            </w:pPr>
            <w:r w:rsidRPr="00D456C9">
              <w:rPr>
                <w:rFonts w:cs="Arial"/>
                <w:i/>
              </w:rPr>
              <w:t>Switch off all controls and switch on only the “</w:t>
            </w:r>
            <w:r w:rsidRPr="00D456C9">
              <w:rPr>
                <w:rFonts w:cs="Arial"/>
                <w:b/>
                <w:i/>
              </w:rPr>
              <w:t>Magnetic variation</w:t>
            </w:r>
            <w:r w:rsidRPr="00D456C9">
              <w:rPr>
                <w:rFonts w:cs="Arial"/>
                <w:i/>
              </w:rPr>
              <w:t xml:space="preserve">” control. </w:t>
            </w:r>
          </w:p>
          <w:p w14:paraId="559C8633" w14:textId="77777777" w:rsidR="006C7785" w:rsidRPr="00E0664B" w:rsidRDefault="006C7785" w:rsidP="00380FCD">
            <w:pPr>
              <w:rPr>
                <w:i/>
              </w:rPr>
            </w:pPr>
            <w:r w:rsidRPr="00D456C9">
              <w:rPr>
                <w:rFonts w:cs="Arial"/>
                <w:i/>
              </w:rPr>
              <w:t>Verify that the features are displayed correctly as presented in the plot.</w:t>
            </w:r>
          </w:p>
        </w:tc>
      </w:tr>
      <w:tr w:rsidR="006C7785" w14:paraId="46F19326" w14:textId="77777777" w:rsidTr="004464B0">
        <w:trPr>
          <w:tblHeader/>
        </w:trPr>
        <w:tc>
          <w:tcPr>
            <w:tcW w:w="9526" w:type="dxa"/>
            <w:tcBorders>
              <w:bottom w:val="single" w:sz="4" w:space="0" w:color="auto"/>
            </w:tcBorders>
            <w:shd w:val="clear" w:color="auto" w:fill="A6A6A6" w:themeFill="background1" w:themeFillShade="A6"/>
            <w:vAlign w:val="center"/>
          </w:tcPr>
          <w:p w14:paraId="3D3C2203" w14:textId="77777777" w:rsidR="006C7785" w:rsidRPr="00E46410" w:rsidRDefault="006C7785" w:rsidP="004464B0">
            <w:pPr>
              <w:jc w:val="center"/>
              <w:rPr>
                <w:rFonts w:cs="Arial"/>
              </w:rPr>
            </w:pPr>
            <w:r w:rsidRPr="00E46410">
              <w:rPr>
                <w:rFonts w:cs="Arial"/>
                <w:b/>
              </w:rPr>
              <w:t>Results</w:t>
            </w:r>
          </w:p>
        </w:tc>
      </w:tr>
      <w:tr w:rsidR="006C7785" w14:paraId="6AC3209B" w14:textId="77777777" w:rsidTr="00380FCD">
        <w:trPr>
          <w:tblHeader/>
        </w:trPr>
        <w:tc>
          <w:tcPr>
            <w:tcW w:w="9526" w:type="dxa"/>
            <w:tcBorders>
              <w:bottom w:val="nil"/>
            </w:tcBorders>
            <w:vAlign w:val="center"/>
          </w:tcPr>
          <w:p w14:paraId="3CA6EC46" w14:textId="77777777" w:rsidR="006C7785" w:rsidRPr="00D456C9" w:rsidRDefault="006C7785" w:rsidP="00380FCD">
            <w:pPr>
              <w:rPr>
                <w:rFonts w:cs="Arial"/>
                <w:i/>
              </w:rPr>
            </w:pPr>
            <w:r w:rsidRPr="00D456C9">
              <w:rPr>
                <w:rFonts w:cs="Arial"/>
                <w:i/>
              </w:rPr>
              <w:t>The features are shown as presented in the screen plot below</w:t>
            </w:r>
          </w:p>
        </w:tc>
      </w:tr>
      <w:tr w:rsidR="006C7785" w14:paraId="14A93F97"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5AC6B8B8" w14:textId="77777777" w:rsidR="006C7785" w:rsidRPr="00357E05" w:rsidRDefault="006C7785" w:rsidP="00380FCD">
            <w:pPr>
              <w:jc w:val="center"/>
              <w:rPr>
                <w:b/>
              </w:rPr>
            </w:pPr>
            <w:r w:rsidRPr="00863887">
              <w:rPr>
                <w:noProof/>
                <w:lang w:val="en-IN" w:eastAsia="en-IN"/>
                <w14:ligatures w14:val="standardContextual"/>
              </w:rPr>
              <w:drawing>
                <wp:inline distT="0" distB="0" distL="0" distR="0" wp14:anchorId="34819FC7" wp14:editId="435B1A2A">
                  <wp:extent cx="5206365" cy="5147945"/>
                  <wp:effectExtent l="0" t="0" r="0" b="0"/>
                  <wp:docPr id="48" name="Picture 4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video game&#10;&#10;Description automatically generated"/>
                          <pic:cNvPicPr/>
                        </pic:nvPicPr>
                        <pic:blipFill>
                          <a:blip r:embed="rId64"/>
                          <a:stretch>
                            <a:fillRect/>
                          </a:stretch>
                        </pic:blipFill>
                        <pic:spPr>
                          <a:xfrm>
                            <a:off x="0" y="0"/>
                            <a:ext cx="5206365" cy="5147945"/>
                          </a:xfrm>
                          <a:prstGeom prst="rect">
                            <a:avLst/>
                          </a:prstGeom>
                        </pic:spPr>
                      </pic:pic>
                    </a:graphicData>
                  </a:graphic>
                </wp:inline>
              </w:drawing>
            </w:r>
            <w:r>
              <w:br/>
            </w:r>
            <w:proofErr w:type="spellStart"/>
            <w:r w:rsidRPr="00357E05">
              <w:rPr>
                <w:b/>
              </w:rPr>
              <w:t>tbd</w:t>
            </w:r>
            <w:proofErr w:type="spellEnd"/>
          </w:p>
        </w:tc>
      </w:tr>
    </w:tbl>
    <w:p w14:paraId="3BF9480A" w14:textId="77777777" w:rsidR="006C7785" w:rsidRDefault="006C7785" w:rsidP="006C7785"/>
    <w:p w14:paraId="654D8CB6"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2BCE957B" w14:textId="77777777" w:rsidTr="004464B0">
        <w:trPr>
          <w:tblHeader/>
        </w:trPr>
        <w:tc>
          <w:tcPr>
            <w:tcW w:w="9526" w:type="dxa"/>
            <w:shd w:val="clear" w:color="auto" w:fill="A6A6A6" w:themeFill="background1" w:themeFillShade="A6"/>
            <w:vAlign w:val="center"/>
          </w:tcPr>
          <w:p w14:paraId="6B1BFD3A" w14:textId="77777777" w:rsidR="006C7785" w:rsidRPr="00392061" w:rsidRDefault="006C7785" w:rsidP="004464B0">
            <w:pPr>
              <w:jc w:val="center"/>
              <w:rPr>
                <w:rFonts w:cs="Arial"/>
              </w:rPr>
            </w:pPr>
            <w:r w:rsidRPr="00392061">
              <w:rPr>
                <w:rFonts w:cs="Arial"/>
                <w:b/>
              </w:rPr>
              <w:lastRenderedPageBreak/>
              <w:t>Action</w:t>
            </w:r>
          </w:p>
        </w:tc>
      </w:tr>
      <w:tr w:rsidR="006C7785" w14:paraId="5AE8E46F" w14:textId="77777777" w:rsidTr="00380FCD">
        <w:trPr>
          <w:tblHeader/>
        </w:trPr>
        <w:tc>
          <w:tcPr>
            <w:tcW w:w="9526" w:type="dxa"/>
            <w:vAlign w:val="center"/>
          </w:tcPr>
          <w:p w14:paraId="2F494974" w14:textId="77777777" w:rsidR="006C7785" w:rsidRPr="00D456C9" w:rsidRDefault="006C7785" w:rsidP="00380FCD">
            <w:pPr>
              <w:rPr>
                <w:rFonts w:cs="Arial"/>
                <w:i/>
              </w:rPr>
            </w:pPr>
            <w:r w:rsidRPr="00D456C9">
              <w:rPr>
                <w:rFonts w:cs="Arial"/>
                <w:i/>
              </w:rPr>
              <w:t>Switch off all controls and switch on only the “</w:t>
            </w:r>
            <w:r w:rsidRPr="00D456C9">
              <w:rPr>
                <w:rFonts w:cs="Arial"/>
                <w:b/>
                <w:i/>
              </w:rPr>
              <w:t>Depth Contours</w:t>
            </w:r>
            <w:r w:rsidRPr="00D456C9">
              <w:rPr>
                <w:rFonts w:cs="Arial"/>
                <w:i/>
              </w:rPr>
              <w:t>” control.</w:t>
            </w:r>
          </w:p>
          <w:p w14:paraId="2993C2B4" w14:textId="77777777" w:rsidR="006C7785" w:rsidRPr="00D456C9" w:rsidRDefault="006C7785" w:rsidP="00380FCD">
            <w:pPr>
              <w:rPr>
                <w:rFonts w:cs="Arial"/>
                <w:i/>
              </w:rPr>
            </w:pPr>
            <w:r w:rsidRPr="00D456C9">
              <w:rPr>
                <w:rFonts w:cs="Arial"/>
                <w:i/>
              </w:rPr>
              <w:t xml:space="preserve">If provided, select optional Contour label. </w:t>
            </w:r>
          </w:p>
          <w:p w14:paraId="24A14BE2" w14:textId="77777777" w:rsidR="006C7785" w:rsidRPr="00E0664B" w:rsidRDefault="006C7785" w:rsidP="00380FCD">
            <w:pPr>
              <w:rPr>
                <w:i/>
              </w:rPr>
            </w:pPr>
            <w:r w:rsidRPr="00D456C9">
              <w:rPr>
                <w:rFonts w:cs="Arial"/>
                <w:i/>
              </w:rPr>
              <w:t>Verify that the features are displayed correctly as presented in the plot.</w:t>
            </w:r>
          </w:p>
        </w:tc>
      </w:tr>
      <w:tr w:rsidR="006C7785" w14:paraId="41ED321A" w14:textId="77777777" w:rsidTr="004464B0">
        <w:trPr>
          <w:tblHeader/>
        </w:trPr>
        <w:tc>
          <w:tcPr>
            <w:tcW w:w="9526" w:type="dxa"/>
            <w:tcBorders>
              <w:bottom w:val="single" w:sz="4" w:space="0" w:color="auto"/>
            </w:tcBorders>
            <w:shd w:val="clear" w:color="auto" w:fill="A6A6A6" w:themeFill="background1" w:themeFillShade="A6"/>
            <w:vAlign w:val="center"/>
          </w:tcPr>
          <w:p w14:paraId="33904D2B" w14:textId="77777777" w:rsidR="006C7785" w:rsidRPr="00392061" w:rsidRDefault="006C7785" w:rsidP="004464B0">
            <w:pPr>
              <w:jc w:val="center"/>
              <w:rPr>
                <w:rFonts w:cs="Arial"/>
              </w:rPr>
            </w:pPr>
            <w:r w:rsidRPr="00392061">
              <w:rPr>
                <w:rFonts w:cs="Arial"/>
                <w:b/>
              </w:rPr>
              <w:t>Results</w:t>
            </w:r>
          </w:p>
        </w:tc>
      </w:tr>
      <w:tr w:rsidR="006C7785" w14:paraId="1D511450" w14:textId="77777777" w:rsidTr="00380FCD">
        <w:trPr>
          <w:tblHeader/>
        </w:trPr>
        <w:tc>
          <w:tcPr>
            <w:tcW w:w="9526" w:type="dxa"/>
            <w:tcBorders>
              <w:bottom w:val="nil"/>
            </w:tcBorders>
            <w:vAlign w:val="center"/>
          </w:tcPr>
          <w:p w14:paraId="43A7F439" w14:textId="77777777" w:rsidR="006C7785" w:rsidRPr="00D456C9" w:rsidRDefault="006C7785" w:rsidP="00380FCD">
            <w:pPr>
              <w:rPr>
                <w:rFonts w:cs="Arial"/>
                <w:i/>
              </w:rPr>
            </w:pPr>
            <w:r w:rsidRPr="00D456C9">
              <w:rPr>
                <w:rFonts w:cs="Arial"/>
                <w:i/>
              </w:rPr>
              <w:t xml:space="preserve">The features are shown as presented in the screen plot below </w:t>
            </w:r>
          </w:p>
        </w:tc>
      </w:tr>
      <w:tr w:rsidR="006C7785" w14:paraId="6B668FA1"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4A85003A" w14:textId="77777777" w:rsidR="006C7785" w:rsidRPr="00357E05" w:rsidRDefault="006C7785" w:rsidP="00380FCD">
            <w:pPr>
              <w:jc w:val="center"/>
              <w:rPr>
                <w:b/>
              </w:rPr>
            </w:pPr>
            <w:r w:rsidRPr="00863887">
              <w:rPr>
                <w:noProof/>
                <w:lang w:val="en-IN" w:eastAsia="en-IN"/>
                <w14:ligatures w14:val="standardContextual"/>
              </w:rPr>
              <w:drawing>
                <wp:inline distT="0" distB="0" distL="0" distR="0" wp14:anchorId="588EA7B3" wp14:editId="190789D6">
                  <wp:extent cx="5206365" cy="5142865"/>
                  <wp:effectExtent l="0" t="0" r="0" b="635"/>
                  <wp:docPr id="49" name="Picture 49"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 game&#10;&#10;Description automatically generated"/>
                          <pic:cNvPicPr/>
                        </pic:nvPicPr>
                        <pic:blipFill>
                          <a:blip r:embed="rId65"/>
                          <a:stretch>
                            <a:fillRect/>
                          </a:stretch>
                        </pic:blipFill>
                        <pic:spPr>
                          <a:xfrm>
                            <a:off x="0" y="0"/>
                            <a:ext cx="5206365" cy="5142865"/>
                          </a:xfrm>
                          <a:prstGeom prst="rect">
                            <a:avLst/>
                          </a:prstGeom>
                        </pic:spPr>
                      </pic:pic>
                    </a:graphicData>
                  </a:graphic>
                </wp:inline>
              </w:drawing>
            </w:r>
            <w:r>
              <w:br/>
            </w:r>
            <w:proofErr w:type="spellStart"/>
            <w:r w:rsidRPr="00357E05">
              <w:rPr>
                <w:b/>
              </w:rPr>
              <w:t>tbd</w:t>
            </w:r>
            <w:proofErr w:type="spellEnd"/>
          </w:p>
        </w:tc>
      </w:tr>
    </w:tbl>
    <w:p w14:paraId="58A0F62B"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458996CC" w14:textId="77777777" w:rsidTr="004464B0">
        <w:trPr>
          <w:tblHeader/>
        </w:trPr>
        <w:tc>
          <w:tcPr>
            <w:tcW w:w="9526" w:type="dxa"/>
            <w:shd w:val="clear" w:color="auto" w:fill="A6A6A6" w:themeFill="background1" w:themeFillShade="A6"/>
            <w:vAlign w:val="center"/>
          </w:tcPr>
          <w:p w14:paraId="3210B201" w14:textId="77777777" w:rsidR="006C7785" w:rsidRPr="00392061" w:rsidRDefault="006C7785" w:rsidP="004464B0">
            <w:pPr>
              <w:jc w:val="center"/>
              <w:rPr>
                <w:rFonts w:cs="Arial"/>
              </w:rPr>
            </w:pPr>
            <w:r w:rsidRPr="00392061">
              <w:rPr>
                <w:rFonts w:cs="Arial"/>
                <w:b/>
              </w:rPr>
              <w:lastRenderedPageBreak/>
              <w:t>Action</w:t>
            </w:r>
          </w:p>
        </w:tc>
      </w:tr>
      <w:tr w:rsidR="006C7785" w14:paraId="217D0A1A" w14:textId="77777777" w:rsidTr="00380FCD">
        <w:trPr>
          <w:tblHeader/>
        </w:trPr>
        <w:tc>
          <w:tcPr>
            <w:tcW w:w="9526" w:type="dxa"/>
            <w:vAlign w:val="center"/>
          </w:tcPr>
          <w:p w14:paraId="4A6AE00F" w14:textId="77777777" w:rsidR="006C7785" w:rsidRPr="00D456C9" w:rsidRDefault="006C7785" w:rsidP="00380FCD">
            <w:pPr>
              <w:rPr>
                <w:rFonts w:cs="Arial"/>
                <w:i/>
              </w:rPr>
            </w:pPr>
            <w:r w:rsidRPr="00D456C9">
              <w:rPr>
                <w:rFonts w:cs="Arial"/>
                <w:i/>
              </w:rPr>
              <w:t>Switch off all controls and switch on only the “</w:t>
            </w:r>
            <w:r w:rsidRPr="00D456C9">
              <w:rPr>
                <w:rFonts w:cs="Arial"/>
                <w:b/>
                <w:i/>
              </w:rPr>
              <w:t>Seabed</w:t>
            </w:r>
            <w:r w:rsidRPr="00D456C9">
              <w:rPr>
                <w:rFonts w:cs="Arial"/>
                <w:i/>
              </w:rPr>
              <w:t xml:space="preserve">” control. </w:t>
            </w:r>
          </w:p>
          <w:p w14:paraId="01227206" w14:textId="77777777" w:rsidR="006C7785" w:rsidRPr="00E0664B" w:rsidRDefault="006C7785" w:rsidP="00380FCD">
            <w:pPr>
              <w:rPr>
                <w:i/>
              </w:rPr>
            </w:pPr>
            <w:r w:rsidRPr="00D456C9">
              <w:rPr>
                <w:rFonts w:cs="Arial"/>
                <w:i/>
              </w:rPr>
              <w:t>Verify that the features are displayed correctly as presented in the plot.</w:t>
            </w:r>
          </w:p>
        </w:tc>
      </w:tr>
      <w:tr w:rsidR="006C7785" w14:paraId="7AAF11E0" w14:textId="77777777" w:rsidTr="004464B0">
        <w:trPr>
          <w:tblHeader/>
        </w:trPr>
        <w:tc>
          <w:tcPr>
            <w:tcW w:w="9526" w:type="dxa"/>
            <w:tcBorders>
              <w:bottom w:val="single" w:sz="4" w:space="0" w:color="auto"/>
            </w:tcBorders>
            <w:shd w:val="clear" w:color="auto" w:fill="A6A6A6" w:themeFill="background1" w:themeFillShade="A6"/>
            <w:vAlign w:val="center"/>
          </w:tcPr>
          <w:p w14:paraId="54F94A95" w14:textId="77777777" w:rsidR="006C7785" w:rsidRPr="00392061" w:rsidRDefault="006C7785" w:rsidP="004464B0">
            <w:pPr>
              <w:jc w:val="center"/>
              <w:rPr>
                <w:rFonts w:cs="Arial"/>
              </w:rPr>
            </w:pPr>
            <w:r w:rsidRPr="00392061">
              <w:rPr>
                <w:rFonts w:cs="Arial"/>
                <w:b/>
              </w:rPr>
              <w:t>Results</w:t>
            </w:r>
          </w:p>
        </w:tc>
      </w:tr>
      <w:tr w:rsidR="006C7785" w14:paraId="261F2AE4" w14:textId="77777777" w:rsidTr="00380FCD">
        <w:trPr>
          <w:tblHeader/>
        </w:trPr>
        <w:tc>
          <w:tcPr>
            <w:tcW w:w="9526" w:type="dxa"/>
            <w:tcBorders>
              <w:bottom w:val="nil"/>
            </w:tcBorders>
            <w:vAlign w:val="center"/>
          </w:tcPr>
          <w:p w14:paraId="294DBB82" w14:textId="77777777" w:rsidR="006C7785" w:rsidRPr="00D456C9" w:rsidRDefault="006C7785" w:rsidP="00380FCD">
            <w:pPr>
              <w:rPr>
                <w:rFonts w:cs="Arial"/>
                <w:i/>
              </w:rPr>
            </w:pPr>
            <w:r w:rsidRPr="00D456C9">
              <w:rPr>
                <w:rFonts w:cs="Arial"/>
                <w:i/>
              </w:rPr>
              <w:t xml:space="preserve">The features are shown as presented in the screen plot below </w:t>
            </w:r>
          </w:p>
        </w:tc>
      </w:tr>
      <w:tr w:rsidR="006C7785" w14:paraId="3AE58FF6"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14BD3D4E" w14:textId="77777777" w:rsidR="006C7785" w:rsidRPr="00357E05" w:rsidRDefault="006C7785" w:rsidP="00380FCD">
            <w:pPr>
              <w:jc w:val="center"/>
              <w:rPr>
                <w:b/>
              </w:rPr>
            </w:pPr>
            <w:r w:rsidRPr="00863887">
              <w:rPr>
                <w:noProof/>
                <w:lang w:val="en-IN" w:eastAsia="en-IN"/>
                <w14:ligatures w14:val="standardContextual"/>
              </w:rPr>
              <w:drawing>
                <wp:inline distT="0" distB="0" distL="0" distR="0" wp14:anchorId="50EF945A" wp14:editId="513FA2A5">
                  <wp:extent cx="5206365" cy="5142230"/>
                  <wp:effectExtent l="0" t="0" r="0" b="1270"/>
                  <wp:docPr id="1466390883" name="Picture 1466390883"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90883" name="Picture 1466390883" descr="A screenshot of a computer game&#10;&#10;Description automatically generated"/>
                          <pic:cNvPicPr/>
                        </pic:nvPicPr>
                        <pic:blipFill>
                          <a:blip r:embed="rId66"/>
                          <a:stretch>
                            <a:fillRect/>
                          </a:stretch>
                        </pic:blipFill>
                        <pic:spPr>
                          <a:xfrm>
                            <a:off x="0" y="0"/>
                            <a:ext cx="5206365" cy="5142230"/>
                          </a:xfrm>
                          <a:prstGeom prst="rect">
                            <a:avLst/>
                          </a:prstGeom>
                        </pic:spPr>
                      </pic:pic>
                    </a:graphicData>
                  </a:graphic>
                </wp:inline>
              </w:drawing>
            </w:r>
            <w:r>
              <w:br/>
            </w:r>
            <w:proofErr w:type="spellStart"/>
            <w:r w:rsidRPr="00357E05">
              <w:rPr>
                <w:b/>
              </w:rPr>
              <w:t>tbd</w:t>
            </w:r>
            <w:proofErr w:type="spellEnd"/>
          </w:p>
        </w:tc>
      </w:tr>
    </w:tbl>
    <w:p w14:paraId="13D093CE"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2CA0A42E" w14:textId="77777777" w:rsidTr="004464B0">
        <w:trPr>
          <w:tblHeader/>
        </w:trPr>
        <w:tc>
          <w:tcPr>
            <w:tcW w:w="9526" w:type="dxa"/>
            <w:shd w:val="clear" w:color="auto" w:fill="A6A6A6" w:themeFill="background1" w:themeFillShade="A6"/>
            <w:vAlign w:val="center"/>
          </w:tcPr>
          <w:p w14:paraId="43C30B98" w14:textId="77777777" w:rsidR="006C7785" w:rsidRPr="00392061" w:rsidRDefault="006C7785" w:rsidP="004464B0">
            <w:pPr>
              <w:spacing w:after="100" w:afterAutospacing="1"/>
              <w:jc w:val="center"/>
              <w:rPr>
                <w:rFonts w:cs="Arial"/>
              </w:rPr>
            </w:pPr>
            <w:r w:rsidRPr="00392061">
              <w:rPr>
                <w:rFonts w:cs="Arial"/>
                <w:b/>
              </w:rPr>
              <w:lastRenderedPageBreak/>
              <w:t>Action</w:t>
            </w:r>
          </w:p>
        </w:tc>
      </w:tr>
      <w:tr w:rsidR="006C7785" w14:paraId="081E4F0D" w14:textId="77777777" w:rsidTr="00380FCD">
        <w:trPr>
          <w:tblHeader/>
        </w:trPr>
        <w:tc>
          <w:tcPr>
            <w:tcW w:w="9526" w:type="dxa"/>
            <w:vAlign w:val="center"/>
          </w:tcPr>
          <w:p w14:paraId="29C74A03" w14:textId="77777777" w:rsidR="006C7785" w:rsidRPr="00D456C9" w:rsidRDefault="006C7785" w:rsidP="00380FCD">
            <w:pPr>
              <w:rPr>
                <w:rFonts w:cs="Arial"/>
                <w:i/>
              </w:rPr>
            </w:pPr>
            <w:r w:rsidRPr="00D456C9">
              <w:rPr>
                <w:rFonts w:cs="Arial"/>
                <w:i/>
              </w:rPr>
              <w:t>Switch off all controls and switch on only the “</w:t>
            </w:r>
            <w:r w:rsidRPr="00D456C9">
              <w:rPr>
                <w:rFonts w:cs="Arial"/>
                <w:b/>
                <w:i/>
              </w:rPr>
              <w:t>Tidal</w:t>
            </w:r>
            <w:r w:rsidRPr="00D456C9">
              <w:rPr>
                <w:rFonts w:cs="Arial"/>
                <w:i/>
              </w:rPr>
              <w:t xml:space="preserve">” control. </w:t>
            </w:r>
          </w:p>
          <w:p w14:paraId="5D6F0BA3" w14:textId="77777777" w:rsidR="006C7785" w:rsidRPr="00E0664B" w:rsidRDefault="006C7785" w:rsidP="00380FCD">
            <w:pPr>
              <w:rPr>
                <w:i/>
              </w:rPr>
            </w:pPr>
            <w:r w:rsidRPr="00D456C9">
              <w:rPr>
                <w:rFonts w:cs="Arial"/>
                <w:i/>
              </w:rPr>
              <w:t>Verify that the features are displayed correctly as presented in the plot.</w:t>
            </w:r>
          </w:p>
        </w:tc>
      </w:tr>
      <w:tr w:rsidR="006C7785" w14:paraId="4AC586BF" w14:textId="77777777" w:rsidTr="004464B0">
        <w:trPr>
          <w:tblHeader/>
        </w:trPr>
        <w:tc>
          <w:tcPr>
            <w:tcW w:w="9526" w:type="dxa"/>
            <w:tcBorders>
              <w:bottom w:val="single" w:sz="4" w:space="0" w:color="auto"/>
            </w:tcBorders>
            <w:shd w:val="clear" w:color="auto" w:fill="A6A6A6" w:themeFill="background1" w:themeFillShade="A6"/>
            <w:vAlign w:val="center"/>
          </w:tcPr>
          <w:p w14:paraId="0DCB493E" w14:textId="77777777" w:rsidR="006C7785" w:rsidRPr="00392061" w:rsidRDefault="006C7785" w:rsidP="004464B0">
            <w:pPr>
              <w:jc w:val="center"/>
              <w:rPr>
                <w:rFonts w:cs="Arial"/>
              </w:rPr>
            </w:pPr>
            <w:r w:rsidRPr="00392061">
              <w:rPr>
                <w:rFonts w:cs="Arial"/>
                <w:b/>
              </w:rPr>
              <w:t>Results</w:t>
            </w:r>
          </w:p>
        </w:tc>
      </w:tr>
      <w:tr w:rsidR="006C7785" w14:paraId="23601669" w14:textId="77777777" w:rsidTr="00380FCD">
        <w:trPr>
          <w:tblHeader/>
        </w:trPr>
        <w:tc>
          <w:tcPr>
            <w:tcW w:w="9526" w:type="dxa"/>
            <w:tcBorders>
              <w:bottom w:val="nil"/>
            </w:tcBorders>
            <w:vAlign w:val="center"/>
          </w:tcPr>
          <w:p w14:paraId="16CF2235" w14:textId="77777777" w:rsidR="006C7785" w:rsidRPr="00D456C9" w:rsidRDefault="006C7785" w:rsidP="00380FCD">
            <w:pPr>
              <w:rPr>
                <w:rFonts w:cs="Arial"/>
                <w:i/>
              </w:rPr>
            </w:pPr>
            <w:r w:rsidRPr="00D456C9">
              <w:rPr>
                <w:rFonts w:cs="Arial"/>
                <w:i/>
              </w:rPr>
              <w:t xml:space="preserve">The features are shown as presented in the screen plot below </w:t>
            </w:r>
          </w:p>
        </w:tc>
      </w:tr>
      <w:tr w:rsidR="006C7785" w14:paraId="4EB35226"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384874BD" w14:textId="77777777" w:rsidR="006C7785" w:rsidRPr="00357E05" w:rsidRDefault="006C7785" w:rsidP="00380FCD">
            <w:pPr>
              <w:jc w:val="center"/>
              <w:rPr>
                <w:b/>
              </w:rPr>
            </w:pPr>
            <w:r w:rsidRPr="00863887">
              <w:rPr>
                <w:noProof/>
                <w:lang w:val="en-IN" w:eastAsia="en-IN"/>
                <w14:ligatures w14:val="standardContextual"/>
              </w:rPr>
              <w:drawing>
                <wp:inline distT="0" distB="0" distL="0" distR="0" wp14:anchorId="346E5019" wp14:editId="114F6DDC">
                  <wp:extent cx="5206365" cy="5147945"/>
                  <wp:effectExtent l="0" t="0" r="0" b="0"/>
                  <wp:docPr id="168273432" name="Picture 168273432" descr="A map of a s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3432" name="Picture 168273432" descr="A map of a sea&#10;&#10;Description automatically generated"/>
                          <pic:cNvPicPr/>
                        </pic:nvPicPr>
                        <pic:blipFill>
                          <a:blip r:embed="rId67"/>
                          <a:stretch>
                            <a:fillRect/>
                          </a:stretch>
                        </pic:blipFill>
                        <pic:spPr>
                          <a:xfrm>
                            <a:off x="0" y="0"/>
                            <a:ext cx="5206365" cy="5147945"/>
                          </a:xfrm>
                          <a:prstGeom prst="rect">
                            <a:avLst/>
                          </a:prstGeom>
                        </pic:spPr>
                      </pic:pic>
                    </a:graphicData>
                  </a:graphic>
                </wp:inline>
              </w:drawing>
            </w:r>
            <w:r>
              <w:br/>
            </w:r>
            <w:proofErr w:type="spellStart"/>
            <w:r w:rsidRPr="00357E05">
              <w:rPr>
                <w:b/>
              </w:rPr>
              <w:t>tbd</w:t>
            </w:r>
            <w:proofErr w:type="spellEnd"/>
          </w:p>
        </w:tc>
      </w:tr>
    </w:tbl>
    <w:p w14:paraId="50634D53"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18A0B290" w14:textId="77777777" w:rsidTr="004464B0">
        <w:trPr>
          <w:tblHeader/>
        </w:trPr>
        <w:tc>
          <w:tcPr>
            <w:tcW w:w="9526" w:type="dxa"/>
            <w:shd w:val="clear" w:color="auto" w:fill="A6A6A6" w:themeFill="background1" w:themeFillShade="A6"/>
            <w:vAlign w:val="center"/>
          </w:tcPr>
          <w:p w14:paraId="0C9A5AF9" w14:textId="77777777" w:rsidR="006C7785" w:rsidRPr="00392061" w:rsidRDefault="006C7785" w:rsidP="004464B0">
            <w:pPr>
              <w:jc w:val="center"/>
              <w:rPr>
                <w:rFonts w:cs="Arial"/>
              </w:rPr>
            </w:pPr>
            <w:r w:rsidRPr="00392061">
              <w:rPr>
                <w:rFonts w:cs="Arial"/>
                <w:b/>
              </w:rPr>
              <w:lastRenderedPageBreak/>
              <w:t>Action</w:t>
            </w:r>
          </w:p>
        </w:tc>
      </w:tr>
      <w:tr w:rsidR="006C7785" w14:paraId="73066824" w14:textId="77777777" w:rsidTr="00380FCD">
        <w:trPr>
          <w:tblHeader/>
        </w:trPr>
        <w:tc>
          <w:tcPr>
            <w:tcW w:w="9526" w:type="dxa"/>
            <w:vAlign w:val="center"/>
          </w:tcPr>
          <w:p w14:paraId="67EF0950" w14:textId="77777777" w:rsidR="006C7785" w:rsidRPr="000B13F9" w:rsidRDefault="006C7785" w:rsidP="00380FCD">
            <w:pPr>
              <w:rPr>
                <w:rFonts w:cs="Arial"/>
                <w:i/>
              </w:rPr>
            </w:pPr>
            <w:r w:rsidRPr="000B13F9">
              <w:rPr>
                <w:rFonts w:cs="Arial"/>
                <w:i/>
              </w:rPr>
              <w:t>Switch off all controls and switch on only the “</w:t>
            </w:r>
            <w:r w:rsidRPr="000B13F9">
              <w:rPr>
                <w:rFonts w:cs="Arial"/>
                <w:b/>
                <w:i/>
              </w:rPr>
              <w:t>Miscellaneous</w:t>
            </w:r>
            <w:r w:rsidRPr="000B13F9">
              <w:rPr>
                <w:rFonts w:cs="Arial"/>
                <w:i/>
              </w:rPr>
              <w:t xml:space="preserve">” control. </w:t>
            </w:r>
          </w:p>
          <w:p w14:paraId="58453B72" w14:textId="77777777" w:rsidR="006C7785" w:rsidRPr="00E0664B" w:rsidRDefault="006C7785" w:rsidP="00380FCD">
            <w:pPr>
              <w:rPr>
                <w:i/>
              </w:rPr>
            </w:pPr>
            <w:r w:rsidRPr="000B13F9">
              <w:rPr>
                <w:rFonts w:cs="Arial"/>
                <w:i/>
              </w:rPr>
              <w:t>Verify that the features are displayed correctly as presented in the plot.</w:t>
            </w:r>
          </w:p>
        </w:tc>
      </w:tr>
      <w:tr w:rsidR="006C7785" w14:paraId="4D3824A0" w14:textId="77777777" w:rsidTr="004464B0">
        <w:trPr>
          <w:tblHeader/>
        </w:trPr>
        <w:tc>
          <w:tcPr>
            <w:tcW w:w="9526" w:type="dxa"/>
            <w:tcBorders>
              <w:bottom w:val="single" w:sz="4" w:space="0" w:color="auto"/>
            </w:tcBorders>
            <w:shd w:val="clear" w:color="auto" w:fill="A6A6A6" w:themeFill="background1" w:themeFillShade="A6"/>
            <w:vAlign w:val="center"/>
          </w:tcPr>
          <w:p w14:paraId="57D62437" w14:textId="77777777" w:rsidR="006C7785" w:rsidRPr="00392061" w:rsidRDefault="006C7785" w:rsidP="004464B0">
            <w:pPr>
              <w:jc w:val="center"/>
              <w:rPr>
                <w:rFonts w:cs="Arial"/>
              </w:rPr>
            </w:pPr>
            <w:r w:rsidRPr="00392061">
              <w:rPr>
                <w:rFonts w:cs="Arial"/>
                <w:b/>
              </w:rPr>
              <w:t>Results</w:t>
            </w:r>
          </w:p>
        </w:tc>
      </w:tr>
      <w:tr w:rsidR="006C7785" w14:paraId="608F4940" w14:textId="77777777" w:rsidTr="00380FCD">
        <w:trPr>
          <w:tblHeader/>
        </w:trPr>
        <w:tc>
          <w:tcPr>
            <w:tcW w:w="9526" w:type="dxa"/>
            <w:tcBorders>
              <w:bottom w:val="nil"/>
            </w:tcBorders>
            <w:vAlign w:val="center"/>
          </w:tcPr>
          <w:p w14:paraId="7DE1F55F" w14:textId="77777777" w:rsidR="006C7785" w:rsidRPr="000B13F9" w:rsidRDefault="006C7785" w:rsidP="00380FCD">
            <w:pPr>
              <w:rPr>
                <w:rFonts w:cs="Arial"/>
                <w:i/>
              </w:rPr>
            </w:pPr>
            <w:r w:rsidRPr="000B13F9">
              <w:rPr>
                <w:rFonts w:cs="Arial"/>
                <w:i/>
              </w:rPr>
              <w:t xml:space="preserve">The features are shown as presented in the screen plot below </w:t>
            </w:r>
          </w:p>
        </w:tc>
      </w:tr>
      <w:tr w:rsidR="006C7785" w14:paraId="5BC3AF97"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73FA134F" w14:textId="77777777" w:rsidR="006C7785" w:rsidRPr="00357E05" w:rsidRDefault="006C7785" w:rsidP="00380FCD">
            <w:pPr>
              <w:jc w:val="center"/>
              <w:rPr>
                <w:b/>
              </w:rPr>
            </w:pPr>
            <w:r w:rsidRPr="00863887">
              <w:rPr>
                <w:noProof/>
                <w:lang w:val="en-IN" w:eastAsia="en-IN"/>
                <w14:ligatures w14:val="standardContextual"/>
              </w:rPr>
              <w:drawing>
                <wp:inline distT="0" distB="0" distL="0" distR="0" wp14:anchorId="319F80FA" wp14:editId="2F364333">
                  <wp:extent cx="5206365" cy="4434205"/>
                  <wp:effectExtent l="0" t="0" r="0" b="4445"/>
                  <wp:docPr id="2054067598" name="Picture 205406759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67598" name="Picture 2054067598" descr="A screenshot of a video game&#10;&#10;Description automatically generated"/>
                          <pic:cNvPicPr/>
                        </pic:nvPicPr>
                        <pic:blipFill>
                          <a:blip r:embed="rId68"/>
                          <a:stretch>
                            <a:fillRect/>
                          </a:stretch>
                        </pic:blipFill>
                        <pic:spPr>
                          <a:xfrm>
                            <a:off x="0" y="0"/>
                            <a:ext cx="5206365" cy="4434205"/>
                          </a:xfrm>
                          <a:prstGeom prst="rect">
                            <a:avLst/>
                          </a:prstGeom>
                        </pic:spPr>
                      </pic:pic>
                    </a:graphicData>
                  </a:graphic>
                </wp:inline>
              </w:drawing>
            </w:r>
            <w:r>
              <w:br/>
            </w:r>
            <w:proofErr w:type="spellStart"/>
            <w:r w:rsidRPr="00357E05">
              <w:rPr>
                <w:b/>
              </w:rPr>
              <w:t>tbd</w:t>
            </w:r>
            <w:proofErr w:type="spellEnd"/>
          </w:p>
        </w:tc>
      </w:tr>
    </w:tbl>
    <w:p w14:paraId="6D55D5D8" w14:textId="77777777" w:rsidR="006C7785" w:rsidRDefault="006C7785" w:rsidP="006C7785"/>
    <w:p w14:paraId="10F9A0A8" w14:textId="3750BBE3" w:rsidR="004464B0" w:rsidRDefault="004464B0">
      <w:pPr>
        <w:widowControl/>
        <w:spacing w:line="240" w:lineRule="auto"/>
        <w:jc w:val="left"/>
      </w:pPr>
      <w:r>
        <w:br w:type="page"/>
      </w:r>
    </w:p>
    <w:p w14:paraId="5394FF28" w14:textId="77777777" w:rsidR="006C7785" w:rsidRPr="000B13F9" w:rsidRDefault="006C7785" w:rsidP="006C7785">
      <w:pPr>
        <w:pStyle w:val="Heading3"/>
      </w:pPr>
      <w:bookmarkStart w:id="2611" w:name="_Toc189647843"/>
      <w:r w:rsidRPr="000B13F9">
        <w:lastRenderedPageBreak/>
        <w:t>Text Grouping</w:t>
      </w:r>
      <w:bookmarkEnd w:id="2611"/>
    </w:p>
    <w:tbl>
      <w:tblPr>
        <w:tblStyle w:val="TableGrid"/>
        <w:tblW w:w="9199" w:type="dxa"/>
        <w:tblLook w:val="04A0" w:firstRow="1" w:lastRow="0" w:firstColumn="1" w:lastColumn="0" w:noHBand="0" w:noVBand="1"/>
      </w:tblPr>
      <w:tblGrid>
        <w:gridCol w:w="1659"/>
        <w:gridCol w:w="663"/>
        <w:gridCol w:w="51"/>
        <w:gridCol w:w="1802"/>
        <w:gridCol w:w="282"/>
        <w:gridCol w:w="216"/>
        <w:gridCol w:w="1040"/>
        <w:gridCol w:w="331"/>
        <w:gridCol w:w="543"/>
        <w:gridCol w:w="2052"/>
        <w:gridCol w:w="560"/>
      </w:tblGrid>
      <w:tr w:rsidR="006C7785" w:rsidRPr="00340B0D" w14:paraId="19DE322A" w14:textId="77777777" w:rsidTr="00380FCD">
        <w:trPr>
          <w:trHeight w:val="416"/>
        </w:trPr>
        <w:tc>
          <w:tcPr>
            <w:tcW w:w="2322"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160D8F3B" w14:textId="77777777" w:rsidR="006C7785" w:rsidRPr="00340B0D" w:rsidRDefault="006C7785" w:rsidP="00380FCD">
            <w:pPr>
              <w:jc w:val="center"/>
              <w:rPr>
                <w:rFonts w:cs="Arial"/>
                <w:b/>
                <w:bCs/>
                <w:sz w:val="18"/>
                <w:szCs w:val="18"/>
              </w:rPr>
            </w:pPr>
            <w:r w:rsidRPr="00340B0D">
              <w:rPr>
                <w:rFonts w:cs="Arial"/>
                <w:b/>
                <w:bCs/>
                <w:sz w:val="18"/>
                <w:szCs w:val="18"/>
              </w:rPr>
              <w:t>Test Reference</w:t>
            </w:r>
          </w:p>
        </w:tc>
        <w:tc>
          <w:tcPr>
            <w:tcW w:w="2351"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213C7AEA" w14:textId="77777777" w:rsidR="006C7785" w:rsidRPr="000B13F9" w:rsidRDefault="006C7785" w:rsidP="00380FCD">
            <w:pPr>
              <w:jc w:val="center"/>
              <w:rPr>
                <w:rFonts w:cs="Arial"/>
                <w:b/>
                <w:bCs/>
              </w:rPr>
            </w:pPr>
            <w:proofErr w:type="spellStart"/>
            <w:r w:rsidRPr="000B13F9">
              <w:rPr>
                <w:rFonts w:cs="Arial"/>
              </w:rPr>
              <w:t>TextGrouping</w:t>
            </w:r>
            <w:proofErr w:type="spellEnd"/>
          </w:p>
        </w:tc>
        <w:tc>
          <w:tcPr>
            <w:tcW w:w="1914"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28442A7E" w14:textId="77777777" w:rsidR="006C7785" w:rsidRPr="00340B0D" w:rsidRDefault="006C7785" w:rsidP="00380FCD">
            <w:pPr>
              <w:jc w:val="center"/>
              <w:rPr>
                <w:rFonts w:cs="Arial"/>
                <w:b/>
                <w:bCs/>
                <w:sz w:val="18"/>
                <w:szCs w:val="18"/>
              </w:rPr>
            </w:pPr>
            <w:r w:rsidRPr="00340B0D">
              <w:rPr>
                <w:rFonts w:cs="Arial"/>
                <w:b/>
                <w:bCs/>
                <w:sz w:val="18"/>
                <w:szCs w:val="18"/>
              </w:rPr>
              <w:t>IHO Reference</w:t>
            </w:r>
          </w:p>
        </w:tc>
        <w:tc>
          <w:tcPr>
            <w:tcW w:w="2612"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5F6ED1E4" w14:textId="77777777" w:rsidR="001E2DF7" w:rsidRDefault="001E2DF7" w:rsidP="001E2DF7">
            <w:pPr>
              <w:spacing w:line="240" w:lineRule="auto"/>
              <w:rPr>
                <w:rFonts w:ascii="Calibri" w:hAnsi="Calibri" w:cs="Calibri"/>
                <w:color w:val="000000"/>
              </w:rPr>
            </w:pPr>
            <w:r>
              <w:rPr>
                <w:rFonts w:ascii="Calibri" w:hAnsi="Calibri" w:cs="Calibri"/>
                <w:color w:val="000000"/>
              </w:rPr>
              <w:t>S-98 6.1.1</w:t>
            </w:r>
          </w:p>
          <w:p w14:paraId="397712A3" w14:textId="77777777" w:rsidR="001E2DF7" w:rsidRDefault="001E2DF7" w:rsidP="001E2DF7">
            <w:pPr>
              <w:spacing w:line="240" w:lineRule="auto"/>
              <w:rPr>
                <w:rFonts w:ascii="Calibri" w:hAnsi="Calibri" w:cs="Calibri"/>
                <w:color w:val="000000"/>
              </w:rPr>
            </w:pPr>
            <w:r>
              <w:rPr>
                <w:rFonts w:ascii="Calibri" w:hAnsi="Calibri" w:cs="Calibri"/>
                <w:color w:val="000000"/>
              </w:rPr>
              <w:t>S-100 Part 9</w:t>
            </w:r>
          </w:p>
          <w:p w14:paraId="6DD8310A" w14:textId="733E8B06" w:rsidR="006C7785" w:rsidRPr="00340B0D" w:rsidRDefault="001E2DF7" w:rsidP="001E2DF7">
            <w:pPr>
              <w:rPr>
                <w:rFonts w:cs="Arial"/>
                <w:sz w:val="18"/>
                <w:szCs w:val="18"/>
              </w:rPr>
            </w:pPr>
            <w:r>
              <w:rPr>
                <w:rFonts w:ascii="Calibri" w:hAnsi="Calibri" w:cs="Calibri"/>
                <w:color w:val="000000"/>
              </w:rPr>
              <w:t>S-101 Portrayal</w:t>
            </w:r>
            <w:r w:rsidRPr="00340B0D">
              <w:rPr>
                <w:rFonts w:cs="Arial"/>
                <w:sz w:val="18"/>
                <w:szCs w:val="18"/>
              </w:rPr>
              <w:t xml:space="preserve"> </w:t>
            </w:r>
          </w:p>
        </w:tc>
      </w:tr>
      <w:tr w:rsidR="006C7785" w:rsidRPr="00340B0D" w14:paraId="6BDA7DB1"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C372D87"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1121B412"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auto"/>
          </w:tcPr>
          <w:p w14:paraId="3814CDA3" w14:textId="77777777" w:rsidR="006C7785" w:rsidRPr="000B13F9" w:rsidRDefault="006C7785" w:rsidP="00380FCD">
            <w:pPr>
              <w:rPr>
                <w:rFonts w:cs="Arial"/>
              </w:rPr>
            </w:pPr>
            <w:r w:rsidRPr="000B13F9">
              <w:rPr>
                <w:rFonts w:cs="Arial"/>
                <w:i/>
              </w:rPr>
              <w:t>The purpose of the test is to verify that ECDIS is able to change text display settings and display text in accordance with the S-101 portrayal catalogue. Minimum two text display categories should be available in the ECDIS HMI</w:t>
            </w:r>
          </w:p>
        </w:tc>
      </w:tr>
      <w:tr w:rsidR="006C7785" w:rsidRPr="00340B0D" w14:paraId="588E7F5C"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505BF73" w14:textId="77777777" w:rsidR="006C7785" w:rsidRPr="00340B0D" w:rsidRDefault="006C7785" w:rsidP="00380FCD">
            <w:pPr>
              <w:jc w:val="center"/>
              <w:rPr>
                <w:rFonts w:cs="Arial"/>
                <w:b/>
                <w:bCs/>
                <w:sz w:val="18"/>
                <w:szCs w:val="18"/>
              </w:rPr>
            </w:pPr>
            <w:r w:rsidRPr="00340B0D">
              <w:rPr>
                <w:rFonts w:cs="Arial"/>
                <w:b/>
                <w:bCs/>
                <w:sz w:val="18"/>
                <w:szCs w:val="18"/>
              </w:rPr>
              <w:t>Loaded Data</w:t>
            </w:r>
          </w:p>
        </w:tc>
      </w:tr>
      <w:tr w:rsidR="006C7785" w:rsidRPr="00340B0D" w14:paraId="5A3F3902"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DB8CB6E"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5612116" w14:textId="77777777" w:rsidR="006C7785" w:rsidRPr="00340B0D" w:rsidRDefault="006C7785" w:rsidP="00380FCD">
            <w:pPr>
              <w:jc w:val="center"/>
              <w:rPr>
                <w:rFonts w:cs="Arial"/>
                <w:b/>
                <w:bCs/>
                <w:sz w:val="18"/>
                <w:szCs w:val="18"/>
              </w:rPr>
            </w:pPr>
          </w:p>
        </w:tc>
      </w:tr>
      <w:tr w:rsidR="006C7785" w:rsidRPr="00340B0D" w14:paraId="6E6B0DC7"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auto"/>
          </w:tcPr>
          <w:p w14:paraId="467AF0C5"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3"/>
            <w:tcBorders>
              <w:top w:val="single" w:sz="4" w:space="0" w:color="auto"/>
              <w:left w:val="single" w:sz="12" w:space="0" w:color="auto"/>
              <w:bottom w:val="single" w:sz="4" w:space="0" w:color="auto"/>
              <w:right w:val="single" w:sz="12" w:space="0" w:color="auto"/>
            </w:tcBorders>
            <w:shd w:val="clear" w:color="auto" w:fill="auto"/>
          </w:tcPr>
          <w:p w14:paraId="757396BF" w14:textId="77777777" w:rsidR="006C7785" w:rsidRPr="00340B0D" w:rsidRDefault="006C7785" w:rsidP="00380FCD">
            <w:pPr>
              <w:rPr>
                <w:rFonts w:cs="Arial"/>
                <w:sz w:val="18"/>
                <w:szCs w:val="18"/>
              </w:rPr>
            </w:pPr>
          </w:p>
        </w:tc>
      </w:tr>
      <w:tr w:rsidR="006C7785" w:rsidRPr="00340B0D" w14:paraId="6CF48CA2" w14:textId="77777777" w:rsidTr="00380FCD">
        <w:tc>
          <w:tcPr>
            <w:tcW w:w="6044" w:type="dxa"/>
            <w:gridSpan w:val="8"/>
            <w:tcBorders>
              <w:top w:val="single" w:sz="4" w:space="0" w:color="auto"/>
              <w:left w:val="single" w:sz="12" w:space="0" w:color="auto"/>
              <w:bottom w:val="single" w:sz="12" w:space="0" w:color="auto"/>
              <w:right w:val="single" w:sz="12" w:space="0" w:color="auto"/>
            </w:tcBorders>
            <w:shd w:val="clear" w:color="auto" w:fill="auto"/>
          </w:tcPr>
          <w:p w14:paraId="1BFC76D1" w14:textId="77777777" w:rsidR="006C7785" w:rsidRPr="00340B0D" w:rsidRDefault="006C7785" w:rsidP="00380FCD">
            <w:pPr>
              <w:rPr>
                <w:rFonts w:cs="Arial"/>
                <w:sz w:val="18"/>
                <w:szCs w:val="18"/>
              </w:rPr>
            </w:pPr>
          </w:p>
        </w:tc>
        <w:tc>
          <w:tcPr>
            <w:tcW w:w="3155" w:type="dxa"/>
            <w:gridSpan w:val="3"/>
            <w:tcBorders>
              <w:top w:val="single" w:sz="4" w:space="0" w:color="auto"/>
              <w:left w:val="single" w:sz="12" w:space="0" w:color="auto"/>
              <w:bottom w:val="single" w:sz="12" w:space="0" w:color="auto"/>
              <w:right w:val="single" w:sz="12" w:space="0" w:color="auto"/>
            </w:tcBorders>
            <w:shd w:val="clear" w:color="auto" w:fill="auto"/>
          </w:tcPr>
          <w:p w14:paraId="3F66FC94" w14:textId="77777777" w:rsidR="006C7785" w:rsidRPr="00340B0D" w:rsidRDefault="006C7785" w:rsidP="00380FCD">
            <w:pPr>
              <w:rPr>
                <w:rFonts w:cs="Arial"/>
                <w:sz w:val="18"/>
                <w:szCs w:val="18"/>
              </w:rPr>
            </w:pPr>
          </w:p>
        </w:tc>
      </w:tr>
      <w:tr w:rsidR="006C7785" w:rsidRPr="00340B0D" w14:paraId="444FF2B7" w14:textId="77777777" w:rsidTr="00380FCD">
        <w:tc>
          <w:tcPr>
            <w:tcW w:w="4457"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CC41F01"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AE668D2"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6E62668C" w14:textId="77777777" w:rsidTr="00380FCD">
        <w:sdt>
          <w:sdtPr>
            <w:rPr>
              <w:rFonts w:cs="Arial"/>
              <w:sz w:val="18"/>
              <w:szCs w:val="18"/>
            </w:rPr>
            <w:alias w:val="Diplay Category"/>
            <w:tag w:val="Diplay Categor"/>
            <w:id w:val="146325858"/>
            <w:placeholder>
              <w:docPart w:val="C9E46206640D48E9B2F3F3E555374FBC"/>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5"/>
                <w:tcBorders>
                  <w:top w:val="single" w:sz="4" w:space="0" w:color="auto"/>
                  <w:left w:val="single" w:sz="12" w:space="0" w:color="auto"/>
                  <w:bottom w:val="single" w:sz="12" w:space="0" w:color="auto"/>
                  <w:right w:val="single" w:sz="12" w:space="0" w:color="auto"/>
                </w:tcBorders>
                <w:shd w:val="clear" w:color="auto" w:fill="auto"/>
              </w:tcPr>
              <w:p w14:paraId="4A1F39AF"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5"/>
            <w:tcBorders>
              <w:left w:val="single" w:sz="12" w:space="0" w:color="auto"/>
              <w:bottom w:val="single" w:sz="4" w:space="0" w:color="auto"/>
              <w:right w:val="single" w:sz="4" w:space="0" w:color="auto"/>
            </w:tcBorders>
            <w:shd w:val="clear" w:color="auto" w:fill="auto"/>
          </w:tcPr>
          <w:p w14:paraId="2AF4DB4C"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0E8DBB98" w14:textId="77777777" w:rsidR="006C7785" w:rsidRPr="00340B0D" w:rsidRDefault="006C7785" w:rsidP="00380FCD">
            <w:pPr>
              <w:jc w:val="center"/>
              <w:rPr>
                <w:rFonts w:cs="Arial"/>
                <w:sz w:val="18"/>
                <w:szCs w:val="18"/>
              </w:rPr>
            </w:pPr>
          </w:p>
        </w:tc>
      </w:tr>
      <w:tr w:rsidR="006C7785" w:rsidRPr="00340B0D" w14:paraId="000FE186" w14:textId="77777777" w:rsidTr="00380FCD">
        <w:tc>
          <w:tcPr>
            <w:tcW w:w="4457"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004E8C4"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5"/>
            <w:tcBorders>
              <w:left w:val="single" w:sz="12" w:space="0" w:color="auto"/>
              <w:right w:val="single" w:sz="4" w:space="0" w:color="auto"/>
            </w:tcBorders>
            <w:shd w:val="clear" w:color="auto" w:fill="auto"/>
          </w:tcPr>
          <w:p w14:paraId="67629439"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4BDD338F" w14:textId="77777777" w:rsidR="006C7785" w:rsidRPr="00340B0D" w:rsidRDefault="006C7785" w:rsidP="00380FCD">
            <w:pPr>
              <w:jc w:val="center"/>
              <w:rPr>
                <w:rFonts w:cs="Arial"/>
                <w:sz w:val="18"/>
                <w:szCs w:val="18"/>
              </w:rPr>
            </w:pPr>
          </w:p>
        </w:tc>
      </w:tr>
      <w:tr w:rsidR="006C7785" w:rsidRPr="00340B0D" w14:paraId="675CA67C"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7C4B8CB8"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627424" w14:textId="77777777" w:rsidR="006C7785" w:rsidRPr="00340B0D" w:rsidRDefault="006C7785" w:rsidP="00380FCD">
            <w:pPr>
              <w:rPr>
                <w:rFonts w:cs="Arial"/>
                <w:sz w:val="18"/>
                <w:szCs w:val="18"/>
              </w:rPr>
            </w:pPr>
            <w:r>
              <w:rPr>
                <w:rFonts w:cs="Arial"/>
                <w:sz w:val="18"/>
                <w:szCs w:val="18"/>
              </w:rPr>
              <w:t>10m</w:t>
            </w:r>
          </w:p>
        </w:tc>
        <w:tc>
          <w:tcPr>
            <w:tcW w:w="4182" w:type="dxa"/>
            <w:gridSpan w:val="5"/>
            <w:tcBorders>
              <w:left w:val="single" w:sz="12" w:space="0" w:color="auto"/>
            </w:tcBorders>
          </w:tcPr>
          <w:p w14:paraId="510E75F3"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32CFC245" w14:textId="77777777" w:rsidR="006C7785" w:rsidRPr="00340B0D" w:rsidRDefault="006C7785" w:rsidP="00380FCD">
            <w:pPr>
              <w:jc w:val="center"/>
              <w:rPr>
                <w:rFonts w:cs="Arial"/>
                <w:sz w:val="18"/>
                <w:szCs w:val="18"/>
              </w:rPr>
            </w:pPr>
          </w:p>
        </w:tc>
      </w:tr>
      <w:tr w:rsidR="006C7785" w:rsidRPr="00340B0D" w14:paraId="7DC7224D"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686BBF95"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8A19D7C" w14:textId="77777777" w:rsidR="006C7785" w:rsidRPr="00340B0D" w:rsidRDefault="006C7785" w:rsidP="00380FCD">
            <w:pPr>
              <w:rPr>
                <w:rFonts w:cs="Arial"/>
                <w:sz w:val="18"/>
                <w:szCs w:val="18"/>
              </w:rPr>
            </w:pPr>
            <w:r>
              <w:rPr>
                <w:rFonts w:cs="Arial"/>
                <w:sz w:val="18"/>
                <w:szCs w:val="18"/>
              </w:rPr>
              <w:t>10m</w:t>
            </w:r>
          </w:p>
        </w:tc>
        <w:tc>
          <w:tcPr>
            <w:tcW w:w="4182" w:type="dxa"/>
            <w:gridSpan w:val="5"/>
            <w:tcBorders>
              <w:left w:val="single" w:sz="12" w:space="0" w:color="auto"/>
            </w:tcBorders>
          </w:tcPr>
          <w:p w14:paraId="3B23562B"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55AD8B55" w14:textId="77777777" w:rsidR="006C7785" w:rsidRPr="00340B0D" w:rsidRDefault="006C7785" w:rsidP="00380FCD">
            <w:pPr>
              <w:jc w:val="center"/>
              <w:rPr>
                <w:rFonts w:cs="Arial"/>
                <w:sz w:val="18"/>
                <w:szCs w:val="18"/>
              </w:rPr>
            </w:pPr>
          </w:p>
        </w:tc>
      </w:tr>
      <w:tr w:rsidR="006C7785" w:rsidRPr="00340B0D" w14:paraId="0762B90A"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5B7BEFCA"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CAAF020"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04CACA01"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72B43BB0" w14:textId="77777777" w:rsidR="006C7785" w:rsidRPr="00340B0D" w:rsidRDefault="006C7785" w:rsidP="00380FCD">
            <w:pPr>
              <w:jc w:val="center"/>
              <w:rPr>
                <w:rFonts w:cs="Arial"/>
                <w:sz w:val="18"/>
                <w:szCs w:val="18"/>
              </w:rPr>
            </w:pPr>
          </w:p>
        </w:tc>
      </w:tr>
      <w:tr w:rsidR="006C7785" w:rsidRPr="00340B0D" w14:paraId="2121E3B7"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71616FE6"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20EBE65"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4AAAFBA3"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1C8478FB" w14:textId="77777777" w:rsidR="006C7785" w:rsidRPr="00340B0D" w:rsidRDefault="006C7785" w:rsidP="00380FCD">
            <w:pPr>
              <w:jc w:val="center"/>
              <w:rPr>
                <w:rFonts w:cs="Arial"/>
                <w:sz w:val="18"/>
                <w:szCs w:val="18"/>
              </w:rPr>
            </w:pPr>
          </w:p>
        </w:tc>
      </w:tr>
      <w:tr w:rsidR="006C7785" w:rsidRPr="00340B0D" w14:paraId="521D35A3"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2C29B59A"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728B1C8"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4F392185"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5DC7B951" w14:textId="77777777" w:rsidR="006C7785" w:rsidRPr="00340B0D" w:rsidRDefault="006C7785" w:rsidP="00380FCD">
            <w:pPr>
              <w:jc w:val="center"/>
              <w:rPr>
                <w:rFonts w:cs="Arial"/>
                <w:sz w:val="18"/>
                <w:szCs w:val="18"/>
              </w:rPr>
            </w:pPr>
          </w:p>
        </w:tc>
      </w:tr>
      <w:tr w:rsidR="006C7785" w:rsidRPr="00340B0D" w14:paraId="7B7F30BF"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459F868E"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3F9D559"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727A700D"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5E298FD1" w14:textId="77777777" w:rsidR="006C7785" w:rsidRPr="00340B0D" w:rsidRDefault="006C7785" w:rsidP="00380FCD">
            <w:pPr>
              <w:jc w:val="center"/>
              <w:rPr>
                <w:rFonts w:cs="Arial"/>
                <w:sz w:val="18"/>
                <w:szCs w:val="18"/>
              </w:rPr>
            </w:pPr>
          </w:p>
        </w:tc>
      </w:tr>
      <w:tr w:rsidR="006C7785" w:rsidRPr="00340B0D" w14:paraId="2052BA69"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597DF7D6"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099AEAC"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32CEE5D6"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4654050E" w14:textId="77777777" w:rsidR="006C7785" w:rsidRPr="00340B0D" w:rsidRDefault="006C7785" w:rsidP="00380FCD">
            <w:pPr>
              <w:jc w:val="center"/>
              <w:rPr>
                <w:rFonts w:cs="Arial"/>
                <w:sz w:val="18"/>
                <w:szCs w:val="18"/>
              </w:rPr>
            </w:pPr>
          </w:p>
        </w:tc>
      </w:tr>
      <w:tr w:rsidR="006C7785" w:rsidRPr="00340B0D" w14:paraId="7F3B122A"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20C61D32"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B5AD2D7"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16576D7B"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330FC666" w14:textId="77777777" w:rsidR="006C7785" w:rsidRPr="00340B0D" w:rsidRDefault="006C7785" w:rsidP="00380FCD">
            <w:pPr>
              <w:jc w:val="center"/>
              <w:rPr>
                <w:rFonts w:cs="Arial"/>
                <w:sz w:val="18"/>
                <w:szCs w:val="18"/>
              </w:rPr>
            </w:pPr>
          </w:p>
        </w:tc>
      </w:tr>
      <w:tr w:rsidR="006C7785" w:rsidRPr="00340B0D" w14:paraId="7A2F869E"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1834D0AB"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D35E9E4"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585AAB64"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296DF3D2"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0DF0B6F2"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0C4C589B"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7EFF9DD"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7C517F07"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5D833763"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3953B48F"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66A71D8E"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3425C0E8"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27664279"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1910ECA8" w14:textId="77777777" w:rsidR="006C7785" w:rsidRPr="00340B0D" w:rsidRDefault="006C7785" w:rsidP="00380FCD">
            <w:pPr>
              <w:jc w:val="center"/>
              <w:rPr>
                <w:rFonts w:cs="Arial"/>
                <w:sz w:val="18"/>
                <w:szCs w:val="18"/>
              </w:rPr>
            </w:pPr>
          </w:p>
        </w:tc>
      </w:tr>
      <w:tr w:rsidR="006C7785" w:rsidRPr="00340B0D" w14:paraId="627D7047" w14:textId="77777777" w:rsidTr="00380FCD">
        <w:tc>
          <w:tcPr>
            <w:tcW w:w="4457"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5B42AF62"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5"/>
            <w:tcBorders>
              <w:left w:val="single" w:sz="12" w:space="0" w:color="auto"/>
            </w:tcBorders>
          </w:tcPr>
          <w:p w14:paraId="284F2FD9"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00EB6B3B" w14:textId="77777777" w:rsidR="006C7785" w:rsidRPr="00340B0D" w:rsidRDefault="006C7785" w:rsidP="00380FCD">
            <w:pPr>
              <w:jc w:val="center"/>
              <w:rPr>
                <w:rFonts w:cs="Arial"/>
                <w:sz w:val="18"/>
                <w:szCs w:val="18"/>
              </w:rPr>
            </w:pPr>
          </w:p>
        </w:tc>
      </w:tr>
      <w:tr w:rsidR="006C7785" w:rsidRPr="00340B0D" w14:paraId="23715C19" w14:textId="77777777" w:rsidTr="00380FCD">
        <w:sdt>
          <w:sdtPr>
            <w:rPr>
              <w:rFonts w:cs="Arial"/>
              <w:sz w:val="18"/>
              <w:szCs w:val="18"/>
            </w:rPr>
            <w:alias w:val="Palette"/>
            <w:tag w:val="Palette"/>
            <w:id w:val="541335557"/>
            <w:placeholder>
              <w:docPart w:val="3FF7E80693834DE09391FA1DAF641290"/>
            </w:placeholder>
            <w:comboBox>
              <w:listItem w:displayText="Day" w:value="Day"/>
              <w:listItem w:displayText="Dusk" w:value="Dusk"/>
              <w:listItem w:displayText="Night" w:value="Night"/>
            </w:comboBox>
          </w:sdtPr>
          <w:sdtContent>
            <w:tc>
              <w:tcPr>
                <w:tcW w:w="4457" w:type="dxa"/>
                <w:gridSpan w:val="5"/>
                <w:tcBorders>
                  <w:left w:val="single" w:sz="12" w:space="0" w:color="auto"/>
                  <w:bottom w:val="single" w:sz="12" w:space="0" w:color="auto"/>
                  <w:right w:val="single" w:sz="12" w:space="0" w:color="auto"/>
                </w:tcBorders>
              </w:tcPr>
              <w:p w14:paraId="01493654"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5"/>
            <w:tcBorders>
              <w:left w:val="single" w:sz="12" w:space="0" w:color="auto"/>
            </w:tcBorders>
          </w:tcPr>
          <w:p w14:paraId="70B5EDFC"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0E77C29B" w14:textId="77777777" w:rsidR="006C7785" w:rsidRPr="00340B0D" w:rsidRDefault="006C7785" w:rsidP="00380FCD">
            <w:pPr>
              <w:jc w:val="center"/>
              <w:rPr>
                <w:rFonts w:cs="Arial"/>
                <w:sz w:val="18"/>
                <w:szCs w:val="18"/>
              </w:rPr>
            </w:pPr>
          </w:p>
        </w:tc>
      </w:tr>
      <w:tr w:rsidR="006C7785" w:rsidRPr="00340B0D" w14:paraId="5C48AB3B" w14:textId="77777777" w:rsidTr="00380FCD">
        <w:tc>
          <w:tcPr>
            <w:tcW w:w="4457" w:type="dxa"/>
            <w:gridSpan w:val="5"/>
            <w:tcBorders>
              <w:top w:val="single" w:sz="12" w:space="0" w:color="auto"/>
              <w:left w:val="single" w:sz="12" w:space="0" w:color="auto"/>
              <w:right w:val="single" w:sz="12" w:space="0" w:color="auto"/>
            </w:tcBorders>
            <w:shd w:val="clear" w:color="auto" w:fill="FFFFFF" w:themeFill="background1"/>
            <w:vAlign w:val="center"/>
          </w:tcPr>
          <w:p w14:paraId="4EE6EFDE" w14:textId="77777777" w:rsidR="006C7785" w:rsidRPr="00340B0D" w:rsidRDefault="006C7785" w:rsidP="00380FCD">
            <w:pPr>
              <w:jc w:val="center"/>
              <w:rPr>
                <w:rFonts w:cs="Arial"/>
                <w:b/>
                <w:bCs/>
                <w:sz w:val="18"/>
                <w:szCs w:val="18"/>
              </w:rPr>
            </w:pPr>
          </w:p>
        </w:tc>
        <w:tc>
          <w:tcPr>
            <w:tcW w:w="4182" w:type="dxa"/>
            <w:gridSpan w:val="5"/>
            <w:tcBorders>
              <w:left w:val="single" w:sz="12" w:space="0" w:color="auto"/>
            </w:tcBorders>
          </w:tcPr>
          <w:p w14:paraId="0C8CE7C0"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14A36AE6" w14:textId="77777777" w:rsidR="006C7785" w:rsidRPr="00340B0D" w:rsidRDefault="006C7785" w:rsidP="00380FCD">
            <w:pPr>
              <w:jc w:val="center"/>
              <w:rPr>
                <w:rFonts w:cs="Arial"/>
                <w:sz w:val="18"/>
                <w:szCs w:val="18"/>
              </w:rPr>
            </w:pPr>
          </w:p>
        </w:tc>
      </w:tr>
      <w:tr w:rsidR="006C7785" w:rsidRPr="00340B0D" w14:paraId="7B36793E" w14:textId="77777777" w:rsidTr="00380FCD">
        <w:tc>
          <w:tcPr>
            <w:tcW w:w="4457" w:type="dxa"/>
            <w:gridSpan w:val="5"/>
            <w:tcBorders>
              <w:left w:val="single" w:sz="12" w:space="0" w:color="auto"/>
              <w:bottom w:val="single" w:sz="12" w:space="0" w:color="auto"/>
              <w:right w:val="single" w:sz="12" w:space="0" w:color="auto"/>
            </w:tcBorders>
            <w:shd w:val="clear" w:color="auto" w:fill="FFFFFF" w:themeFill="background1"/>
          </w:tcPr>
          <w:p w14:paraId="6ADDE0AE" w14:textId="77777777" w:rsidR="006C7785" w:rsidRPr="00340B0D" w:rsidRDefault="006C7785" w:rsidP="00380FCD">
            <w:pPr>
              <w:rPr>
                <w:rFonts w:cs="Arial"/>
                <w:sz w:val="18"/>
                <w:szCs w:val="18"/>
              </w:rPr>
            </w:pPr>
          </w:p>
        </w:tc>
        <w:tc>
          <w:tcPr>
            <w:tcW w:w="4182" w:type="dxa"/>
            <w:gridSpan w:val="5"/>
            <w:tcBorders>
              <w:left w:val="single" w:sz="12" w:space="0" w:color="auto"/>
              <w:bottom w:val="single" w:sz="12" w:space="0" w:color="auto"/>
            </w:tcBorders>
          </w:tcPr>
          <w:p w14:paraId="5D0162C7"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193757F8" w14:textId="77777777" w:rsidR="006C7785" w:rsidRPr="00340B0D" w:rsidRDefault="006C7785" w:rsidP="00380FCD">
            <w:pPr>
              <w:jc w:val="center"/>
              <w:rPr>
                <w:rFonts w:cs="Arial"/>
                <w:sz w:val="18"/>
                <w:szCs w:val="18"/>
              </w:rPr>
            </w:pPr>
          </w:p>
        </w:tc>
      </w:tr>
      <w:tr w:rsidR="006C7785" w:rsidRPr="00340B0D" w14:paraId="22775839" w14:textId="77777777" w:rsidTr="00380FCD">
        <w:tc>
          <w:tcPr>
            <w:tcW w:w="4457"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73D6298B"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A04BA98"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1F2C96BA" w14:textId="77777777" w:rsidTr="00380FCD">
        <w:trPr>
          <w:trHeight w:val="287"/>
        </w:trPr>
        <w:tc>
          <w:tcPr>
            <w:tcW w:w="1659" w:type="dxa"/>
            <w:tcBorders>
              <w:left w:val="single" w:sz="12" w:space="0" w:color="auto"/>
              <w:bottom w:val="single" w:sz="4" w:space="0" w:color="auto"/>
            </w:tcBorders>
          </w:tcPr>
          <w:p w14:paraId="5780580D"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4"/>
            <w:tcBorders>
              <w:bottom w:val="single" w:sz="4" w:space="0" w:color="auto"/>
              <w:right w:val="single" w:sz="12" w:space="0" w:color="auto"/>
            </w:tcBorders>
          </w:tcPr>
          <w:p w14:paraId="71BEC04A"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3DE3C15B"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4"/>
            <w:tcBorders>
              <w:left w:val="single" w:sz="4" w:space="0" w:color="auto"/>
              <w:bottom w:val="single" w:sz="4" w:space="0" w:color="auto"/>
              <w:right w:val="single" w:sz="12" w:space="0" w:color="auto"/>
            </w:tcBorders>
            <w:vAlign w:val="center"/>
          </w:tcPr>
          <w:p w14:paraId="657D9E3E" w14:textId="77777777" w:rsidR="006C7785" w:rsidRPr="00340B0D" w:rsidRDefault="006C7785" w:rsidP="00380FCD">
            <w:pPr>
              <w:rPr>
                <w:rFonts w:cs="Arial"/>
                <w:sz w:val="18"/>
                <w:szCs w:val="18"/>
              </w:rPr>
            </w:pPr>
          </w:p>
        </w:tc>
      </w:tr>
      <w:tr w:rsidR="006C7785" w:rsidRPr="00340B0D" w14:paraId="415378AA" w14:textId="77777777" w:rsidTr="00380FCD">
        <w:tc>
          <w:tcPr>
            <w:tcW w:w="1659" w:type="dxa"/>
            <w:tcBorders>
              <w:left w:val="single" w:sz="12" w:space="0" w:color="auto"/>
              <w:bottom w:val="single" w:sz="4" w:space="0" w:color="auto"/>
            </w:tcBorders>
          </w:tcPr>
          <w:p w14:paraId="0C9F2E1F"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4"/>
            <w:tcBorders>
              <w:top w:val="single" w:sz="4" w:space="0" w:color="auto"/>
              <w:bottom w:val="single" w:sz="4" w:space="0" w:color="auto"/>
              <w:right w:val="single" w:sz="12" w:space="0" w:color="auto"/>
            </w:tcBorders>
          </w:tcPr>
          <w:p w14:paraId="51B918DA"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4FB48DF"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77277F81"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60000</w:t>
            </w:r>
          </w:p>
        </w:tc>
      </w:tr>
      <w:tr w:rsidR="006C7785" w:rsidRPr="00340B0D" w14:paraId="65BB36BB" w14:textId="77777777" w:rsidTr="00380FCD">
        <w:tc>
          <w:tcPr>
            <w:tcW w:w="4457"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3A48F4E3"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1BE78E38"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1D47C773" w14:textId="77777777" w:rsidR="006C7785" w:rsidRPr="00340B0D" w:rsidRDefault="006C7785" w:rsidP="00380FCD">
            <w:pPr>
              <w:rPr>
                <w:rFonts w:cs="Arial"/>
                <w:sz w:val="18"/>
                <w:szCs w:val="18"/>
              </w:rPr>
            </w:pPr>
          </w:p>
        </w:tc>
      </w:tr>
      <w:tr w:rsidR="006C7785" w:rsidRPr="00340B0D" w14:paraId="6C68D60C"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5A2F875D" w14:textId="77777777" w:rsidR="006C7785" w:rsidRPr="00340B0D" w:rsidRDefault="006C7785" w:rsidP="00380FCD">
            <w:pPr>
              <w:rPr>
                <w:rFonts w:cs="Arial"/>
                <w:sz w:val="18"/>
                <w:szCs w:val="18"/>
              </w:rPr>
            </w:pPr>
          </w:p>
        </w:tc>
      </w:tr>
      <w:tr w:rsidR="006C7785" w:rsidRPr="00340B0D" w14:paraId="4BB77A7F"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CE86D58"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3E31948E" w14:textId="77777777" w:rsidTr="00380FCD">
        <w:tc>
          <w:tcPr>
            <w:tcW w:w="467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8E33672"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FACAB3A"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5A2E160"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0F1CE62D"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62B716F9"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24F94B5D"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0ACD00C3" w14:textId="77777777" w:rsidR="006C7785" w:rsidRPr="00340B0D" w:rsidRDefault="006C7785" w:rsidP="00380FCD">
            <w:pPr>
              <w:rPr>
                <w:rFonts w:cs="Arial"/>
                <w:sz w:val="18"/>
                <w:szCs w:val="18"/>
              </w:rPr>
            </w:pPr>
          </w:p>
        </w:tc>
      </w:tr>
      <w:tr w:rsidR="006C7785" w:rsidRPr="00340B0D" w14:paraId="507DCF65"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04AD03FC"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7C7E816E"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C386395"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3A51001B" w14:textId="77777777" w:rsidR="006C7785" w:rsidRPr="00340B0D" w:rsidRDefault="006C7785" w:rsidP="00380FCD">
            <w:pPr>
              <w:rPr>
                <w:rFonts w:cs="Arial"/>
                <w:sz w:val="18"/>
                <w:szCs w:val="18"/>
              </w:rPr>
            </w:pPr>
          </w:p>
        </w:tc>
      </w:tr>
      <w:tr w:rsidR="006C7785" w:rsidRPr="00340B0D" w14:paraId="14BFD87A"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058A2964"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206290AF"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00555BA0"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65A8B8A1" w14:textId="77777777" w:rsidR="006C7785" w:rsidRPr="00340B0D" w:rsidRDefault="006C7785" w:rsidP="00380FCD">
            <w:pPr>
              <w:rPr>
                <w:rFonts w:cs="Arial"/>
                <w:sz w:val="18"/>
                <w:szCs w:val="18"/>
              </w:rPr>
            </w:pPr>
          </w:p>
        </w:tc>
      </w:tr>
      <w:tr w:rsidR="006C7785" w:rsidRPr="00340B0D" w14:paraId="63E251F2"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EE075F9"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241A8708"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28BB12E0"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2BCFF477" w14:textId="77777777" w:rsidR="006C7785" w:rsidRPr="00340B0D" w:rsidRDefault="006C7785" w:rsidP="00380FCD">
            <w:pPr>
              <w:rPr>
                <w:rFonts w:cs="Arial"/>
                <w:sz w:val="18"/>
                <w:szCs w:val="18"/>
              </w:rPr>
            </w:pPr>
          </w:p>
        </w:tc>
      </w:tr>
      <w:tr w:rsidR="006C7785" w:rsidRPr="00340B0D" w14:paraId="31AEFCDB"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7C6E8D26"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3829DBA6"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38DC3810"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735F7F99" w14:textId="77777777" w:rsidR="006C7785" w:rsidRPr="00340B0D" w:rsidRDefault="006C7785" w:rsidP="00380FCD">
            <w:pPr>
              <w:rPr>
                <w:rFonts w:cs="Arial"/>
                <w:sz w:val="18"/>
                <w:szCs w:val="18"/>
              </w:rPr>
            </w:pPr>
          </w:p>
        </w:tc>
      </w:tr>
      <w:tr w:rsidR="006C7785" w:rsidRPr="00340B0D" w14:paraId="2AC24D37"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127232B"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757CF8A4"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565BAB7B"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15CE69EC" w14:textId="77777777" w:rsidR="006C7785" w:rsidRPr="00340B0D" w:rsidRDefault="006C7785" w:rsidP="00380FCD">
            <w:pPr>
              <w:rPr>
                <w:rFonts w:cs="Arial"/>
                <w:sz w:val="18"/>
                <w:szCs w:val="18"/>
              </w:rPr>
            </w:pPr>
          </w:p>
        </w:tc>
      </w:tr>
      <w:tr w:rsidR="006C7785" w:rsidRPr="00340B0D" w14:paraId="744E0945"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7B18FF95"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0911F7B6"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158A8E8"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11549112" w14:textId="77777777" w:rsidR="006C7785" w:rsidRPr="00340B0D" w:rsidRDefault="006C7785" w:rsidP="00380FCD">
            <w:pPr>
              <w:rPr>
                <w:rFonts w:cs="Arial"/>
                <w:sz w:val="18"/>
                <w:szCs w:val="18"/>
              </w:rPr>
            </w:pPr>
          </w:p>
        </w:tc>
      </w:tr>
      <w:tr w:rsidR="006C7785" w:rsidRPr="00340B0D" w14:paraId="7AAAEFC2"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70C6A2EF"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0F65A93B"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4A1A0065"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628DF2DD" w14:textId="77777777" w:rsidR="006C7785" w:rsidRPr="00340B0D" w:rsidRDefault="006C7785" w:rsidP="00380FCD">
            <w:pPr>
              <w:rPr>
                <w:rFonts w:cs="Arial"/>
                <w:sz w:val="18"/>
                <w:szCs w:val="18"/>
              </w:rPr>
            </w:pPr>
          </w:p>
        </w:tc>
      </w:tr>
      <w:tr w:rsidR="006C7785" w:rsidRPr="00340B0D" w14:paraId="36125DAD"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0ABCDFC3"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0AE1001A"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74CDAB20"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12AE7FC" w14:textId="77777777" w:rsidR="006C7785" w:rsidRPr="00340B0D" w:rsidRDefault="006C7785" w:rsidP="00380FCD">
            <w:pPr>
              <w:rPr>
                <w:rFonts w:cs="Arial"/>
                <w:sz w:val="18"/>
                <w:szCs w:val="18"/>
              </w:rPr>
            </w:pPr>
          </w:p>
        </w:tc>
      </w:tr>
      <w:tr w:rsidR="006C7785" w:rsidRPr="00340B0D" w14:paraId="198C5DE1"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79A09959"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2127F3EE"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4C5AA09"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E18D410" w14:textId="77777777" w:rsidR="006C7785" w:rsidRPr="00340B0D" w:rsidRDefault="006C7785" w:rsidP="00380FCD">
            <w:pPr>
              <w:rPr>
                <w:rFonts w:cs="Arial"/>
                <w:sz w:val="18"/>
                <w:szCs w:val="18"/>
              </w:rPr>
            </w:pPr>
          </w:p>
        </w:tc>
      </w:tr>
      <w:tr w:rsidR="006C7785" w:rsidRPr="00340B0D" w14:paraId="6ADA6B2D"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38FA4227"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73C89B98"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720616B8"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EA27E76" w14:textId="77777777" w:rsidR="006C7785" w:rsidRPr="00340B0D" w:rsidRDefault="006C7785" w:rsidP="00380FCD">
            <w:pPr>
              <w:rPr>
                <w:rFonts w:cs="Arial"/>
                <w:sz w:val="18"/>
                <w:szCs w:val="18"/>
              </w:rPr>
            </w:pPr>
          </w:p>
        </w:tc>
      </w:tr>
      <w:tr w:rsidR="006C7785" w:rsidRPr="00340B0D" w14:paraId="11023698"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584E965B"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59EB0862"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28AD83F3"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3ABCDC8" w14:textId="77777777" w:rsidR="006C7785" w:rsidRPr="00340B0D" w:rsidRDefault="006C7785" w:rsidP="00380FCD">
            <w:pPr>
              <w:rPr>
                <w:rFonts w:cs="Arial"/>
                <w:sz w:val="18"/>
                <w:szCs w:val="18"/>
              </w:rPr>
            </w:pPr>
          </w:p>
        </w:tc>
      </w:tr>
      <w:tr w:rsidR="006C7785" w:rsidRPr="00340B0D" w14:paraId="73CC49AC" w14:textId="77777777" w:rsidTr="00380FCD">
        <w:tc>
          <w:tcPr>
            <w:tcW w:w="4175" w:type="dxa"/>
            <w:gridSpan w:val="4"/>
            <w:tcBorders>
              <w:top w:val="single" w:sz="4" w:space="0" w:color="auto"/>
              <w:left w:val="single" w:sz="12" w:space="0" w:color="auto"/>
              <w:bottom w:val="single" w:sz="12" w:space="0" w:color="auto"/>
              <w:right w:val="single" w:sz="4" w:space="0" w:color="auto"/>
            </w:tcBorders>
          </w:tcPr>
          <w:p w14:paraId="1CF51CE5"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02622F19"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12" w:space="0" w:color="auto"/>
            </w:tcBorders>
          </w:tcPr>
          <w:p w14:paraId="0BB58483"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4DA9526F" w14:textId="77777777" w:rsidR="006C7785" w:rsidRPr="00340B0D" w:rsidRDefault="006C7785" w:rsidP="00380FCD">
            <w:pPr>
              <w:rPr>
                <w:rFonts w:cs="Arial"/>
                <w:sz w:val="18"/>
                <w:szCs w:val="18"/>
              </w:rPr>
            </w:pPr>
          </w:p>
        </w:tc>
      </w:tr>
      <w:tr w:rsidR="006C7785" w:rsidRPr="00340B0D" w14:paraId="6D7E3599" w14:textId="77777777" w:rsidTr="00380FCD">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7F3348D6"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6503510A"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DDB122A"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7854982A"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605E8B53"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613E9F6" w14:textId="77777777" w:rsidR="006C7785" w:rsidRPr="00340B0D" w:rsidRDefault="006C7785" w:rsidP="00380FCD">
            <w:pPr>
              <w:rPr>
                <w:rFonts w:cs="Arial"/>
                <w:sz w:val="18"/>
                <w:szCs w:val="18"/>
              </w:rPr>
            </w:pPr>
          </w:p>
        </w:tc>
      </w:tr>
      <w:tr w:rsidR="006C7785" w:rsidRPr="00340B0D" w14:paraId="56B04D29"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B48E232"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461A71C7"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7F8BC26B"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FAE8EFD" w14:textId="77777777" w:rsidR="006C7785" w:rsidRPr="00340B0D" w:rsidRDefault="006C7785" w:rsidP="00380FCD">
            <w:pPr>
              <w:rPr>
                <w:rFonts w:cs="Arial"/>
                <w:sz w:val="18"/>
                <w:szCs w:val="18"/>
              </w:rPr>
            </w:pPr>
          </w:p>
        </w:tc>
      </w:tr>
      <w:tr w:rsidR="006C7785" w:rsidRPr="00340B0D" w14:paraId="709846FD"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48D0226"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35766824"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1CE85A4A" w14:textId="77777777" w:rsidR="006C7785" w:rsidRPr="000B13F9" w:rsidRDefault="006C7785" w:rsidP="00380FCD">
            <w:pPr>
              <w:rPr>
                <w:rFonts w:cs="Arial"/>
                <w:i/>
              </w:rPr>
            </w:pPr>
            <w:r w:rsidRPr="000B13F9">
              <w:rPr>
                <w:rFonts w:cs="Arial"/>
                <w:i/>
              </w:rPr>
              <w:t>Load the exchange sets</w:t>
            </w:r>
          </w:p>
          <w:p w14:paraId="18DC7E76" w14:textId="77777777" w:rsidR="006C7785" w:rsidRPr="000B13F9" w:rsidRDefault="006C7785" w:rsidP="006C7785">
            <w:pPr>
              <w:pStyle w:val="ListParagraph"/>
              <w:numPr>
                <w:ilvl w:val="0"/>
                <w:numId w:val="5"/>
              </w:numPr>
              <w:rPr>
                <w:rFonts w:cs="Arial"/>
                <w:b/>
                <w:bCs/>
                <w:i/>
              </w:rPr>
            </w:pPr>
            <w:proofErr w:type="spellStart"/>
            <w:r w:rsidRPr="000B13F9">
              <w:rPr>
                <w:rFonts w:cs="Arial"/>
                <w:b/>
                <w:bCs/>
                <w:i/>
              </w:rPr>
              <w:t>DisplayBase</w:t>
            </w:r>
            <w:proofErr w:type="spellEnd"/>
          </w:p>
          <w:p w14:paraId="5DEC2379" w14:textId="77777777" w:rsidR="006C7785" w:rsidRPr="000B13F9" w:rsidRDefault="006C7785" w:rsidP="006C7785">
            <w:pPr>
              <w:pStyle w:val="ListParagraph"/>
              <w:numPr>
                <w:ilvl w:val="0"/>
                <w:numId w:val="5"/>
              </w:numPr>
              <w:rPr>
                <w:rFonts w:cs="Arial"/>
                <w:b/>
                <w:bCs/>
                <w:i/>
              </w:rPr>
            </w:pPr>
            <w:proofErr w:type="spellStart"/>
            <w:r w:rsidRPr="000B13F9">
              <w:rPr>
                <w:rFonts w:cs="Arial"/>
                <w:b/>
                <w:bCs/>
                <w:i/>
              </w:rPr>
              <w:t>DisplayStandard</w:t>
            </w:r>
            <w:proofErr w:type="spellEnd"/>
          </w:p>
          <w:p w14:paraId="4719B20C" w14:textId="77777777" w:rsidR="006C7785" w:rsidRPr="000B13F9" w:rsidRDefault="006C7785" w:rsidP="006C7785">
            <w:pPr>
              <w:pStyle w:val="ListParagraph"/>
              <w:numPr>
                <w:ilvl w:val="0"/>
                <w:numId w:val="5"/>
              </w:numPr>
              <w:rPr>
                <w:rFonts w:cs="Arial"/>
                <w:b/>
                <w:bCs/>
                <w:i/>
              </w:rPr>
            </w:pPr>
            <w:proofErr w:type="spellStart"/>
            <w:r w:rsidRPr="000B13F9">
              <w:rPr>
                <w:rFonts w:cs="Arial"/>
                <w:b/>
                <w:bCs/>
                <w:i/>
              </w:rPr>
              <w:lastRenderedPageBreak/>
              <w:t>DisplayOther</w:t>
            </w:r>
            <w:proofErr w:type="spellEnd"/>
          </w:p>
          <w:p w14:paraId="3FD04F13" w14:textId="77777777" w:rsidR="006C7785" w:rsidRPr="00340B0D" w:rsidRDefault="006C7785" w:rsidP="00380FCD">
            <w:pPr>
              <w:rPr>
                <w:rFonts w:cs="Arial"/>
                <w:sz w:val="18"/>
                <w:szCs w:val="18"/>
              </w:rPr>
            </w:pPr>
          </w:p>
        </w:tc>
      </w:tr>
      <w:tr w:rsidR="006C7785" w:rsidRPr="00340B0D" w14:paraId="2076F18F"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A85F78F" w14:textId="77777777" w:rsidR="006C7785" w:rsidRPr="00340B0D" w:rsidRDefault="006C7785" w:rsidP="00380FCD">
            <w:pPr>
              <w:jc w:val="center"/>
              <w:rPr>
                <w:rFonts w:cs="Arial"/>
                <w:b/>
                <w:bCs/>
                <w:sz w:val="18"/>
                <w:szCs w:val="18"/>
              </w:rPr>
            </w:pPr>
            <w:r w:rsidRPr="00340B0D">
              <w:rPr>
                <w:rFonts w:cs="Arial"/>
                <w:b/>
                <w:bCs/>
                <w:sz w:val="18"/>
                <w:szCs w:val="18"/>
              </w:rPr>
              <w:lastRenderedPageBreak/>
              <w:t>Action</w:t>
            </w:r>
          </w:p>
        </w:tc>
      </w:tr>
      <w:tr w:rsidR="006C7785" w:rsidRPr="00340B0D" w14:paraId="23C7BCA0"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tcPr>
          <w:p w14:paraId="0E1DAECE" w14:textId="77777777" w:rsidR="006C7785" w:rsidRPr="00340B0D" w:rsidRDefault="006C7785" w:rsidP="00380FCD">
            <w:pPr>
              <w:rPr>
                <w:rFonts w:cs="Arial"/>
                <w:b/>
                <w:bCs/>
                <w:sz w:val="18"/>
                <w:szCs w:val="18"/>
              </w:rPr>
            </w:pPr>
            <w:r w:rsidRPr="000B13F9">
              <w:rPr>
                <w:rFonts w:cs="Arial"/>
                <w:i/>
              </w:rPr>
              <w:t>Switch on Other Display. Check that ECDIS HMI contains standardized controls that can switch on and off certain features from the chart</w:t>
            </w:r>
            <w:r w:rsidRPr="000B13F9">
              <w:rPr>
                <w:rFonts w:cs="Arial"/>
                <w:b/>
                <w:bCs/>
              </w:rPr>
              <w:t xml:space="preserve"> </w:t>
            </w:r>
          </w:p>
        </w:tc>
      </w:tr>
      <w:tr w:rsidR="006C7785" w:rsidRPr="00340B0D" w14:paraId="3D5B5CBE"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09C0AE9"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18DD55DC" w14:textId="77777777" w:rsidTr="00380FCD">
        <w:tc>
          <w:tcPr>
            <w:tcW w:w="9199" w:type="dxa"/>
            <w:gridSpan w:val="11"/>
            <w:tcBorders>
              <w:top w:val="single" w:sz="4" w:space="0" w:color="auto"/>
              <w:left w:val="single" w:sz="12" w:space="0" w:color="auto"/>
              <w:bottom w:val="single" w:sz="12" w:space="0" w:color="auto"/>
              <w:right w:val="single" w:sz="12" w:space="0" w:color="auto"/>
            </w:tcBorders>
          </w:tcPr>
          <w:p w14:paraId="7501C587" w14:textId="77777777" w:rsidR="006C7785" w:rsidRPr="000B13F9" w:rsidRDefault="006C7785" w:rsidP="00380FCD">
            <w:pPr>
              <w:rPr>
                <w:rFonts w:cs="Arial"/>
                <w:i/>
              </w:rPr>
            </w:pPr>
            <w:r w:rsidRPr="000B13F9">
              <w:rPr>
                <w:rFonts w:cs="Arial"/>
                <w:i/>
              </w:rPr>
              <w:t>Confirm that the following controls are available at ECDIS HMI under the Other Display section:</w:t>
            </w:r>
          </w:p>
          <w:p w14:paraId="6003CA72" w14:textId="77777777" w:rsidR="006C7785" w:rsidRPr="000B13F9" w:rsidRDefault="006C7785" w:rsidP="006C7785">
            <w:pPr>
              <w:pStyle w:val="ListParagraph"/>
              <w:numPr>
                <w:ilvl w:val="0"/>
                <w:numId w:val="69"/>
              </w:numPr>
              <w:jc w:val="left"/>
              <w:rPr>
                <w:rFonts w:cs="Arial"/>
                <w:i/>
              </w:rPr>
            </w:pPr>
            <w:r w:rsidRPr="000B13F9">
              <w:rPr>
                <w:rFonts w:cs="Arial"/>
                <w:i/>
              </w:rPr>
              <w:t>Important Text</w:t>
            </w:r>
          </w:p>
          <w:p w14:paraId="0C7A61BE" w14:textId="77777777" w:rsidR="006C7785" w:rsidRPr="000B13F9" w:rsidRDefault="006C7785" w:rsidP="006C7785">
            <w:pPr>
              <w:pStyle w:val="ListParagraph"/>
              <w:numPr>
                <w:ilvl w:val="0"/>
                <w:numId w:val="69"/>
              </w:numPr>
              <w:jc w:val="left"/>
              <w:rPr>
                <w:rFonts w:cs="Arial"/>
                <w:i/>
              </w:rPr>
            </w:pPr>
            <w:r w:rsidRPr="000B13F9">
              <w:rPr>
                <w:rFonts w:cs="Arial"/>
                <w:i/>
              </w:rPr>
              <w:t>Other Text</w:t>
            </w:r>
          </w:p>
          <w:p w14:paraId="4E045FD5" w14:textId="77777777" w:rsidR="006C7785" w:rsidRPr="00340B0D" w:rsidRDefault="006C7785" w:rsidP="00380FCD">
            <w:pPr>
              <w:rPr>
                <w:rFonts w:cs="Arial"/>
                <w:sz w:val="18"/>
                <w:szCs w:val="18"/>
              </w:rPr>
            </w:pPr>
            <w:r w:rsidRPr="000B13F9">
              <w:rPr>
                <w:rFonts w:cs="Arial"/>
                <w:i/>
              </w:rPr>
              <w:t>More text display controls may be available, however all the additional controls should be subdivisions of one of the above controls</w:t>
            </w:r>
          </w:p>
        </w:tc>
      </w:tr>
    </w:tbl>
    <w:p w14:paraId="7E33867A" w14:textId="77777777" w:rsidR="006C7785" w:rsidRPr="00820927" w:rsidRDefault="006C7785" w:rsidP="006C7785">
      <w:pPr>
        <w:rPr>
          <w:rFonts w:cs="Arial"/>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9526"/>
      </w:tblGrid>
      <w:tr w:rsidR="006C7785" w:rsidRPr="00820927" w14:paraId="315469AC" w14:textId="77777777" w:rsidTr="00351F04">
        <w:trPr>
          <w:tblHeader/>
        </w:trPr>
        <w:tc>
          <w:tcPr>
            <w:tcW w:w="9526" w:type="dxa"/>
            <w:shd w:val="clear" w:color="auto" w:fill="A6A6A6" w:themeFill="background1" w:themeFillShade="A6"/>
            <w:vAlign w:val="center"/>
          </w:tcPr>
          <w:p w14:paraId="19BAE0F2" w14:textId="77777777" w:rsidR="006C7785" w:rsidRPr="00820927" w:rsidRDefault="006C7785" w:rsidP="00351F04">
            <w:pPr>
              <w:jc w:val="center"/>
              <w:rPr>
                <w:rFonts w:cs="Arial"/>
              </w:rPr>
            </w:pPr>
            <w:r w:rsidRPr="00820927">
              <w:rPr>
                <w:rFonts w:cs="Arial"/>
                <w:b/>
              </w:rPr>
              <w:t>Action</w:t>
            </w:r>
          </w:p>
        </w:tc>
      </w:tr>
      <w:tr w:rsidR="006C7785" w14:paraId="440E11C1" w14:textId="77777777" w:rsidTr="00380FCD">
        <w:trPr>
          <w:tblHeader/>
        </w:trPr>
        <w:tc>
          <w:tcPr>
            <w:tcW w:w="9526" w:type="dxa"/>
            <w:vAlign w:val="center"/>
          </w:tcPr>
          <w:p w14:paraId="0E66C973" w14:textId="77777777" w:rsidR="006C7785" w:rsidRPr="000B13F9" w:rsidRDefault="006C7785" w:rsidP="00380FCD">
            <w:pPr>
              <w:rPr>
                <w:rFonts w:cs="Arial"/>
                <w:i/>
              </w:rPr>
            </w:pPr>
            <w:r w:rsidRPr="000B13F9">
              <w:rPr>
                <w:rFonts w:cs="Arial"/>
                <w:i/>
              </w:rPr>
              <w:t>View dataset 10100AA_DBASE.000</w:t>
            </w:r>
          </w:p>
          <w:p w14:paraId="184AEBB7" w14:textId="77777777" w:rsidR="006C7785" w:rsidRPr="000B13F9" w:rsidRDefault="006C7785" w:rsidP="00380FCD">
            <w:pPr>
              <w:rPr>
                <w:rFonts w:cs="Arial"/>
                <w:i/>
              </w:rPr>
            </w:pPr>
            <w:r w:rsidRPr="000B13F9">
              <w:rPr>
                <w:rFonts w:cs="Arial"/>
                <w:i/>
              </w:rPr>
              <w:t>Select Display Category Display Base</w:t>
            </w:r>
          </w:p>
          <w:p w14:paraId="0D418208" w14:textId="77777777" w:rsidR="006C7785" w:rsidRPr="000B13F9" w:rsidRDefault="006C7785" w:rsidP="00380FCD">
            <w:pPr>
              <w:rPr>
                <w:rFonts w:cs="Arial"/>
                <w:i/>
              </w:rPr>
            </w:pPr>
            <w:r w:rsidRPr="000B13F9">
              <w:rPr>
                <w:rFonts w:cs="Arial"/>
                <w:i/>
              </w:rPr>
              <w:t>Switch off all text group controls and switch on only the “</w:t>
            </w:r>
            <w:r w:rsidRPr="000B13F9">
              <w:rPr>
                <w:rFonts w:cs="Arial"/>
                <w:b/>
                <w:i/>
              </w:rPr>
              <w:t>Important Text</w:t>
            </w:r>
            <w:r w:rsidRPr="000B13F9">
              <w:rPr>
                <w:rFonts w:cs="Arial"/>
                <w:i/>
              </w:rPr>
              <w:t xml:space="preserve">” control. </w:t>
            </w:r>
          </w:p>
          <w:p w14:paraId="25262960" w14:textId="77777777" w:rsidR="006C7785" w:rsidRPr="00E0664B" w:rsidRDefault="006C7785" w:rsidP="00380FCD">
            <w:pPr>
              <w:rPr>
                <w:i/>
              </w:rPr>
            </w:pPr>
            <w:r w:rsidRPr="000B13F9">
              <w:rPr>
                <w:rFonts w:cs="Arial"/>
                <w:i/>
              </w:rPr>
              <w:t>Verify that the features are displayed correctly as presented in the plot.</w:t>
            </w:r>
          </w:p>
        </w:tc>
      </w:tr>
      <w:tr w:rsidR="006C7785" w14:paraId="2DC405D9" w14:textId="77777777" w:rsidTr="00351F04">
        <w:trPr>
          <w:tblHeader/>
        </w:trPr>
        <w:tc>
          <w:tcPr>
            <w:tcW w:w="9526" w:type="dxa"/>
            <w:tcBorders>
              <w:bottom w:val="single" w:sz="4" w:space="0" w:color="auto"/>
            </w:tcBorders>
            <w:shd w:val="clear" w:color="auto" w:fill="A6A6A6" w:themeFill="background1" w:themeFillShade="A6"/>
            <w:vAlign w:val="center"/>
          </w:tcPr>
          <w:p w14:paraId="6ACBF6B2" w14:textId="77777777" w:rsidR="006C7785" w:rsidRPr="00820927" w:rsidRDefault="006C7785" w:rsidP="00351F04">
            <w:pPr>
              <w:jc w:val="center"/>
              <w:rPr>
                <w:rFonts w:cs="Arial"/>
              </w:rPr>
            </w:pPr>
            <w:r w:rsidRPr="00820927">
              <w:rPr>
                <w:rFonts w:cs="Arial"/>
                <w:b/>
              </w:rPr>
              <w:t>Results</w:t>
            </w:r>
          </w:p>
        </w:tc>
      </w:tr>
      <w:tr w:rsidR="006C7785" w14:paraId="15FB4482" w14:textId="77777777" w:rsidTr="00380FCD">
        <w:trPr>
          <w:tblHeader/>
        </w:trPr>
        <w:tc>
          <w:tcPr>
            <w:tcW w:w="9526" w:type="dxa"/>
            <w:tcBorders>
              <w:bottom w:val="nil"/>
            </w:tcBorders>
            <w:vAlign w:val="center"/>
          </w:tcPr>
          <w:p w14:paraId="542120FC" w14:textId="77777777" w:rsidR="006C7785" w:rsidRPr="000B13F9" w:rsidRDefault="006C7785" w:rsidP="00380FCD">
            <w:pPr>
              <w:rPr>
                <w:rFonts w:cs="Arial"/>
                <w:i/>
              </w:rPr>
            </w:pPr>
            <w:r w:rsidRPr="000B13F9">
              <w:rPr>
                <w:rFonts w:cs="Arial"/>
                <w:i/>
              </w:rPr>
              <w:t>The features are shown as presented in the screen plot below (scale 1:60 000)</w:t>
            </w:r>
          </w:p>
        </w:tc>
      </w:tr>
      <w:tr w:rsidR="006C7785" w14:paraId="3C682238" w14:textId="77777777" w:rsidTr="00380FCD">
        <w:trPr>
          <w:tblHeader/>
        </w:trPr>
        <w:tc>
          <w:tcPr>
            <w:tcW w:w="9526" w:type="dxa"/>
            <w:tcBorders>
              <w:top w:val="nil"/>
            </w:tcBorders>
            <w:vAlign w:val="center"/>
          </w:tcPr>
          <w:p w14:paraId="637FE459" w14:textId="77777777" w:rsidR="006C7785" w:rsidRPr="0015247B" w:rsidRDefault="006C7785" w:rsidP="00380FCD">
            <w:pPr>
              <w:jc w:val="center"/>
            </w:pPr>
            <w:r w:rsidRPr="00722767">
              <w:rPr>
                <w:noProof/>
                <w:lang w:val="en-IN" w:eastAsia="en-IN"/>
                <w14:ligatures w14:val="standardContextual"/>
              </w:rPr>
              <w:drawing>
                <wp:inline distT="0" distB="0" distL="0" distR="0" wp14:anchorId="2BACB935" wp14:editId="4FBCD0CC">
                  <wp:extent cx="5206365" cy="5206365"/>
                  <wp:effectExtent l="0" t="0" r="0" b="0"/>
                  <wp:docPr id="557443824" name="Picture 5574438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43824" name="Picture 557443824" descr="A screenshot of a video game&#10;&#10;Description automatically generated"/>
                          <pic:cNvPicPr/>
                        </pic:nvPicPr>
                        <pic:blipFill>
                          <a:blip r:embed="rId69"/>
                          <a:stretch>
                            <a:fillRect/>
                          </a:stretch>
                        </pic:blipFill>
                        <pic:spPr>
                          <a:xfrm>
                            <a:off x="0" y="0"/>
                            <a:ext cx="5206365" cy="5206365"/>
                          </a:xfrm>
                          <a:prstGeom prst="rect">
                            <a:avLst/>
                          </a:prstGeom>
                        </pic:spPr>
                      </pic:pic>
                    </a:graphicData>
                  </a:graphic>
                </wp:inline>
              </w:drawing>
            </w:r>
          </w:p>
        </w:tc>
      </w:tr>
    </w:tbl>
    <w:p w14:paraId="01F589CD" w14:textId="77777777" w:rsidR="006C7785" w:rsidRDefault="006C7785" w:rsidP="006C7785"/>
    <w:p w14:paraId="43B42D94"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685EDC96" w14:textId="77777777" w:rsidTr="00351F04">
        <w:trPr>
          <w:tblHeader/>
        </w:trPr>
        <w:tc>
          <w:tcPr>
            <w:tcW w:w="9526" w:type="dxa"/>
            <w:shd w:val="clear" w:color="auto" w:fill="A6A6A6" w:themeFill="background1" w:themeFillShade="A6"/>
            <w:vAlign w:val="center"/>
          </w:tcPr>
          <w:p w14:paraId="724551C5" w14:textId="77777777" w:rsidR="006C7785" w:rsidRPr="00820927" w:rsidRDefault="006C7785" w:rsidP="00351F04">
            <w:pPr>
              <w:jc w:val="center"/>
              <w:rPr>
                <w:rFonts w:cs="Arial"/>
              </w:rPr>
            </w:pPr>
            <w:r w:rsidRPr="00820927">
              <w:rPr>
                <w:rFonts w:cs="Arial"/>
                <w:b/>
              </w:rPr>
              <w:lastRenderedPageBreak/>
              <w:t>Action</w:t>
            </w:r>
          </w:p>
        </w:tc>
      </w:tr>
      <w:tr w:rsidR="006C7785" w14:paraId="0ED4DC73" w14:textId="77777777" w:rsidTr="00380FCD">
        <w:trPr>
          <w:tblHeader/>
        </w:trPr>
        <w:tc>
          <w:tcPr>
            <w:tcW w:w="9526" w:type="dxa"/>
            <w:vAlign w:val="center"/>
          </w:tcPr>
          <w:p w14:paraId="1A416799" w14:textId="77777777" w:rsidR="006C7785" w:rsidRPr="000B13F9" w:rsidRDefault="006C7785" w:rsidP="00380FCD">
            <w:pPr>
              <w:rPr>
                <w:rFonts w:cs="Arial"/>
                <w:i/>
              </w:rPr>
            </w:pPr>
            <w:r w:rsidRPr="000B13F9">
              <w:rPr>
                <w:rFonts w:cs="Arial"/>
                <w:i/>
              </w:rPr>
              <w:t>View dataset 10100AA_STNDR.000</w:t>
            </w:r>
          </w:p>
          <w:p w14:paraId="5A300AC8" w14:textId="77777777" w:rsidR="006C7785" w:rsidRPr="000B13F9" w:rsidRDefault="006C7785" w:rsidP="00380FCD">
            <w:pPr>
              <w:rPr>
                <w:rFonts w:cs="Arial"/>
                <w:i/>
              </w:rPr>
            </w:pPr>
            <w:r w:rsidRPr="000B13F9">
              <w:rPr>
                <w:rFonts w:cs="Arial"/>
                <w:i/>
              </w:rPr>
              <w:t>Select Display Category Standard</w:t>
            </w:r>
          </w:p>
          <w:p w14:paraId="001A8F53" w14:textId="77777777" w:rsidR="006C7785" w:rsidRPr="000B13F9" w:rsidRDefault="006C7785" w:rsidP="00380FCD">
            <w:pPr>
              <w:rPr>
                <w:rFonts w:cs="Arial"/>
                <w:i/>
              </w:rPr>
            </w:pPr>
            <w:r w:rsidRPr="000B13F9">
              <w:rPr>
                <w:rFonts w:cs="Arial"/>
                <w:i/>
              </w:rPr>
              <w:t>Switch off all text group controls and switch on only the “</w:t>
            </w:r>
            <w:r w:rsidRPr="000B13F9">
              <w:rPr>
                <w:rFonts w:cs="Arial"/>
                <w:b/>
                <w:i/>
              </w:rPr>
              <w:t>Important Text</w:t>
            </w:r>
            <w:r w:rsidRPr="000B13F9">
              <w:rPr>
                <w:rFonts w:cs="Arial"/>
                <w:i/>
              </w:rPr>
              <w:t xml:space="preserve">” control. </w:t>
            </w:r>
          </w:p>
          <w:p w14:paraId="15F90F83" w14:textId="77777777" w:rsidR="006C7785" w:rsidRPr="0015247B" w:rsidRDefault="006C7785" w:rsidP="00380FCD">
            <w:r w:rsidRPr="000B13F9">
              <w:rPr>
                <w:rFonts w:cs="Arial"/>
                <w:i/>
              </w:rPr>
              <w:t>Verify that the features are displayed correctly as presented in the plot.</w:t>
            </w:r>
          </w:p>
        </w:tc>
      </w:tr>
      <w:tr w:rsidR="006C7785" w14:paraId="5940E0AF" w14:textId="77777777" w:rsidTr="00351F04">
        <w:trPr>
          <w:tblHeader/>
        </w:trPr>
        <w:tc>
          <w:tcPr>
            <w:tcW w:w="9526" w:type="dxa"/>
            <w:tcBorders>
              <w:bottom w:val="single" w:sz="4" w:space="0" w:color="auto"/>
            </w:tcBorders>
            <w:shd w:val="clear" w:color="auto" w:fill="A6A6A6" w:themeFill="background1" w:themeFillShade="A6"/>
            <w:vAlign w:val="center"/>
          </w:tcPr>
          <w:p w14:paraId="1719F10B" w14:textId="77777777" w:rsidR="006C7785" w:rsidRPr="00820927" w:rsidRDefault="006C7785" w:rsidP="00351F04">
            <w:pPr>
              <w:jc w:val="center"/>
              <w:rPr>
                <w:rFonts w:cs="Arial"/>
              </w:rPr>
            </w:pPr>
            <w:r w:rsidRPr="00820927">
              <w:rPr>
                <w:rFonts w:cs="Arial"/>
                <w:b/>
              </w:rPr>
              <w:t>Results</w:t>
            </w:r>
          </w:p>
        </w:tc>
      </w:tr>
      <w:tr w:rsidR="006C7785" w14:paraId="5E7862D7" w14:textId="77777777" w:rsidTr="00380FCD">
        <w:trPr>
          <w:tblHeader/>
        </w:trPr>
        <w:tc>
          <w:tcPr>
            <w:tcW w:w="9526" w:type="dxa"/>
            <w:tcBorders>
              <w:bottom w:val="nil"/>
            </w:tcBorders>
            <w:vAlign w:val="center"/>
          </w:tcPr>
          <w:p w14:paraId="28F8739F" w14:textId="77777777" w:rsidR="006C7785" w:rsidRPr="000B13F9" w:rsidRDefault="006C7785" w:rsidP="00380FCD">
            <w:pPr>
              <w:rPr>
                <w:rFonts w:cs="Arial"/>
                <w:i/>
              </w:rPr>
            </w:pPr>
            <w:r w:rsidRPr="000B13F9">
              <w:rPr>
                <w:rFonts w:cs="Arial"/>
                <w:i/>
              </w:rPr>
              <w:t>The features are shown as presented in the screen plot below (scale 1:70 000)</w:t>
            </w:r>
          </w:p>
        </w:tc>
      </w:tr>
      <w:tr w:rsidR="006C7785" w14:paraId="5A33C3B3" w14:textId="77777777" w:rsidTr="00380FCD">
        <w:trPr>
          <w:tblHeader/>
        </w:trPr>
        <w:tc>
          <w:tcPr>
            <w:tcW w:w="9526" w:type="dxa"/>
            <w:tcBorders>
              <w:top w:val="nil"/>
            </w:tcBorders>
            <w:vAlign w:val="center"/>
          </w:tcPr>
          <w:p w14:paraId="4B74C844" w14:textId="77777777" w:rsidR="006C7785" w:rsidRPr="0015247B" w:rsidRDefault="006C7785" w:rsidP="00380FCD">
            <w:pPr>
              <w:jc w:val="center"/>
            </w:pPr>
            <w:r w:rsidRPr="00722767">
              <w:rPr>
                <w:noProof/>
                <w:lang w:val="en-IN" w:eastAsia="en-IN"/>
                <w14:ligatures w14:val="standardContextual"/>
              </w:rPr>
              <w:drawing>
                <wp:inline distT="0" distB="0" distL="0" distR="0" wp14:anchorId="5AA55069" wp14:editId="19A2F0B6">
                  <wp:extent cx="5206365" cy="5206365"/>
                  <wp:effectExtent l="0" t="0" r="0" b="0"/>
                  <wp:docPr id="1934033877" name="Picture 1934033877"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33877" name="Picture 1934033877" descr="A screenshot of a computer game&#10;&#10;Description automatically generated"/>
                          <pic:cNvPicPr/>
                        </pic:nvPicPr>
                        <pic:blipFill>
                          <a:blip r:embed="rId70"/>
                          <a:stretch>
                            <a:fillRect/>
                          </a:stretch>
                        </pic:blipFill>
                        <pic:spPr>
                          <a:xfrm>
                            <a:off x="0" y="0"/>
                            <a:ext cx="5206365" cy="5206365"/>
                          </a:xfrm>
                          <a:prstGeom prst="rect">
                            <a:avLst/>
                          </a:prstGeom>
                        </pic:spPr>
                      </pic:pic>
                    </a:graphicData>
                  </a:graphic>
                </wp:inline>
              </w:drawing>
            </w:r>
          </w:p>
        </w:tc>
      </w:tr>
    </w:tbl>
    <w:p w14:paraId="0EE7928E" w14:textId="77777777" w:rsidR="006C7785" w:rsidRDefault="006C7785" w:rsidP="006C7785"/>
    <w:p w14:paraId="64EE13F8"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1E1FA6AE" w14:textId="77777777" w:rsidTr="00351F04">
        <w:trPr>
          <w:tblHeader/>
        </w:trPr>
        <w:tc>
          <w:tcPr>
            <w:tcW w:w="9526" w:type="dxa"/>
            <w:shd w:val="clear" w:color="auto" w:fill="A6A6A6" w:themeFill="background1" w:themeFillShade="A6"/>
            <w:vAlign w:val="center"/>
          </w:tcPr>
          <w:p w14:paraId="1C810EC0" w14:textId="77777777" w:rsidR="006C7785" w:rsidRPr="00820927" w:rsidRDefault="006C7785" w:rsidP="00351F04">
            <w:pPr>
              <w:jc w:val="center"/>
              <w:rPr>
                <w:rFonts w:cs="Arial"/>
              </w:rPr>
            </w:pPr>
            <w:r w:rsidRPr="00820927">
              <w:rPr>
                <w:rFonts w:cs="Arial"/>
                <w:b/>
              </w:rPr>
              <w:lastRenderedPageBreak/>
              <w:t>Action</w:t>
            </w:r>
          </w:p>
        </w:tc>
      </w:tr>
      <w:tr w:rsidR="006C7785" w14:paraId="0635F36B" w14:textId="77777777" w:rsidTr="00380FCD">
        <w:trPr>
          <w:tblHeader/>
        </w:trPr>
        <w:tc>
          <w:tcPr>
            <w:tcW w:w="9526" w:type="dxa"/>
            <w:vAlign w:val="center"/>
          </w:tcPr>
          <w:p w14:paraId="3F4A2D43" w14:textId="77777777" w:rsidR="006C7785" w:rsidRPr="000B13F9" w:rsidRDefault="006C7785" w:rsidP="00380FCD">
            <w:pPr>
              <w:rPr>
                <w:rFonts w:cs="Arial"/>
                <w:i/>
              </w:rPr>
            </w:pPr>
            <w:r w:rsidRPr="000B13F9">
              <w:rPr>
                <w:rFonts w:cs="Arial"/>
                <w:i/>
              </w:rPr>
              <w:t>View dataset 10100AA_STNDR.000</w:t>
            </w:r>
          </w:p>
          <w:p w14:paraId="1BB74B31" w14:textId="77777777" w:rsidR="006C7785" w:rsidRPr="000B13F9" w:rsidRDefault="006C7785" w:rsidP="00380FCD">
            <w:pPr>
              <w:rPr>
                <w:rFonts w:cs="Arial"/>
                <w:i/>
              </w:rPr>
            </w:pPr>
            <w:r w:rsidRPr="000B13F9">
              <w:rPr>
                <w:rFonts w:cs="Arial"/>
                <w:i/>
              </w:rPr>
              <w:t>Select Display Category Other</w:t>
            </w:r>
          </w:p>
          <w:p w14:paraId="61CC6732" w14:textId="77777777" w:rsidR="006C7785" w:rsidRPr="000B13F9" w:rsidRDefault="006C7785" w:rsidP="00380FCD">
            <w:pPr>
              <w:rPr>
                <w:rFonts w:cs="Arial"/>
                <w:i/>
              </w:rPr>
            </w:pPr>
            <w:r w:rsidRPr="000B13F9">
              <w:rPr>
                <w:rFonts w:cs="Arial"/>
                <w:i/>
              </w:rPr>
              <w:t>Switch off all text group controls and switch on only the “</w:t>
            </w:r>
            <w:r w:rsidRPr="000B13F9">
              <w:rPr>
                <w:rFonts w:cs="Arial"/>
                <w:b/>
                <w:i/>
              </w:rPr>
              <w:t>Other Text</w:t>
            </w:r>
            <w:r w:rsidRPr="000B13F9">
              <w:rPr>
                <w:rFonts w:cs="Arial"/>
                <w:i/>
              </w:rPr>
              <w:t xml:space="preserve">” control. </w:t>
            </w:r>
          </w:p>
          <w:p w14:paraId="799FE58B" w14:textId="77777777" w:rsidR="006C7785" w:rsidRPr="0015247B" w:rsidRDefault="006C7785" w:rsidP="00380FCD">
            <w:r w:rsidRPr="000B13F9">
              <w:rPr>
                <w:rFonts w:cs="Arial"/>
                <w:i/>
              </w:rPr>
              <w:t>Verify that the features are displayed correctly as presented in the plot.</w:t>
            </w:r>
          </w:p>
        </w:tc>
      </w:tr>
      <w:tr w:rsidR="006C7785" w14:paraId="3CE71FF7" w14:textId="77777777" w:rsidTr="00351F04">
        <w:trPr>
          <w:tblHeader/>
        </w:trPr>
        <w:tc>
          <w:tcPr>
            <w:tcW w:w="9526" w:type="dxa"/>
            <w:tcBorders>
              <w:bottom w:val="single" w:sz="4" w:space="0" w:color="auto"/>
            </w:tcBorders>
            <w:shd w:val="clear" w:color="auto" w:fill="A6A6A6" w:themeFill="background1" w:themeFillShade="A6"/>
            <w:vAlign w:val="center"/>
          </w:tcPr>
          <w:p w14:paraId="5EC81554" w14:textId="77777777" w:rsidR="006C7785" w:rsidRPr="00820927" w:rsidRDefault="006C7785" w:rsidP="00351F04">
            <w:pPr>
              <w:jc w:val="center"/>
              <w:rPr>
                <w:rFonts w:cs="Arial"/>
              </w:rPr>
            </w:pPr>
            <w:r w:rsidRPr="00820927">
              <w:rPr>
                <w:rFonts w:cs="Arial"/>
                <w:b/>
              </w:rPr>
              <w:t>Results</w:t>
            </w:r>
          </w:p>
        </w:tc>
      </w:tr>
      <w:tr w:rsidR="006C7785" w14:paraId="78990500" w14:textId="77777777" w:rsidTr="00380FCD">
        <w:trPr>
          <w:tblHeader/>
        </w:trPr>
        <w:tc>
          <w:tcPr>
            <w:tcW w:w="9526" w:type="dxa"/>
            <w:tcBorders>
              <w:bottom w:val="nil"/>
            </w:tcBorders>
            <w:vAlign w:val="center"/>
          </w:tcPr>
          <w:p w14:paraId="09C22884" w14:textId="77777777" w:rsidR="006C7785" w:rsidRPr="000B13F9" w:rsidRDefault="006C7785" w:rsidP="00380FCD">
            <w:pPr>
              <w:rPr>
                <w:rFonts w:cs="Arial"/>
                <w:i/>
              </w:rPr>
            </w:pPr>
            <w:r w:rsidRPr="000B13F9">
              <w:rPr>
                <w:rFonts w:cs="Arial"/>
                <w:i/>
              </w:rPr>
              <w:t>The features are shown as presented in the screen plot below (scale 1:</w:t>
            </w:r>
            <w:r>
              <w:rPr>
                <w:rFonts w:cs="Arial"/>
                <w:i/>
              </w:rPr>
              <w:t>60,</w:t>
            </w:r>
            <w:r w:rsidRPr="000B13F9">
              <w:rPr>
                <w:rFonts w:cs="Arial"/>
                <w:i/>
              </w:rPr>
              <w:t>000)</w:t>
            </w:r>
          </w:p>
        </w:tc>
      </w:tr>
      <w:tr w:rsidR="006C7785" w14:paraId="3E592405" w14:textId="77777777" w:rsidTr="00380FCD">
        <w:trPr>
          <w:tblHeader/>
        </w:trPr>
        <w:tc>
          <w:tcPr>
            <w:tcW w:w="9526" w:type="dxa"/>
            <w:tcBorders>
              <w:top w:val="nil"/>
            </w:tcBorders>
            <w:vAlign w:val="center"/>
          </w:tcPr>
          <w:p w14:paraId="2161C1EB" w14:textId="77777777" w:rsidR="006C7785" w:rsidRPr="0015247B" w:rsidRDefault="006C7785" w:rsidP="00380FCD">
            <w:pPr>
              <w:jc w:val="center"/>
            </w:pPr>
            <w:r w:rsidRPr="00504AA6">
              <w:rPr>
                <w:noProof/>
                <w:lang w:val="en-IN" w:eastAsia="en-IN"/>
                <w14:ligatures w14:val="standardContextual"/>
              </w:rPr>
              <w:drawing>
                <wp:inline distT="0" distB="0" distL="0" distR="0" wp14:anchorId="1DD5E075" wp14:editId="1AF93E5A">
                  <wp:extent cx="5206365" cy="5227320"/>
                  <wp:effectExtent l="0" t="0" r="0" b="0"/>
                  <wp:docPr id="1076539766" name="Picture 1076539766"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39766" name="Picture 1076539766" descr="A screenshot of a computer game&#10;&#10;Description automatically generated"/>
                          <pic:cNvPicPr/>
                        </pic:nvPicPr>
                        <pic:blipFill>
                          <a:blip r:embed="rId71"/>
                          <a:stretch>
                            <a:fillRect/>
                          </a:stretch>
                        </pic:blipFill>
                        <pic:spPr>
                          <a:xfrm>
                            <a:off x="0" y="0"/>
                            <a:ext cx="5206365" cy="5227320"/>
                          </a:xfrm>
                          <a:prstGeom prst="rect">
                            <a:avLst/>
                          </a:prstGeom>
                        </pic:spPr>
                      </pic:pic>
                    </a:graphicData>
                  </a:graphic>
                </wp:inline>
              </w:drawing>
            </w:r>
            <w:r>
              <w:br/>
            </w:r>
          </w:p>
        </w:tc>
      </w:tr>
    </w:tbl>
    <w:p w14:paraId="7CC7B0E0"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17FCB728" w14:textId="77777777" w:rsidTr="00351F04">
        <w:trPr>
          <w:tblHeader/>
        </w:trPr>
        <w:tc>
          <w:tcPr>
            <w:tcW w:w="9526" w:type="dxa"/>
            <w:shd w:val="clear" w:color="auto" w:fill="A6A6A6" w:themeFill="background1" w:themeFillShade="A6"/>
            <w:vAlign w:val="center"/>
          </w:tcPr>
          <w:p w14:paraId="13D97225" w14:textId="77777777" w:rsidR="006C7785" w:rsidRPr="00820927" w:rsidRDefault="006C7785" w:rsidP="00351F04">
            <w:pPr>
              <w:jc w:val="center"/>
              <w:rPr>
                <w:rFonts w:cs="Arial"/>
              </w:rPr>
            </w:pPr>
            <w:r w:rsidRPr="00820927">
              <w:rPr>
                <w:rFonts w:cs="Arial"/>
                <w:b/>
              </w:rPr>
              <w:lastRenderedPageBreak/>
              <w:t>Action</w:t>
            </w:r>
          </w:p>
        </w:tc>
      </w:tr>
      <w:tr w:rsidR="006C7785" w14:paraId="54F092C9" w14:textId="77777777" w:rsidTr="00380FCD">
        <w:trPr>
          <w:tblHeader/>
        </w:trPr>
        <w:tc>
          <w:tcPr>
            <w:tcW w:w="9526" w:type="dxa"/>
            <w:vAlign w:val="center"/>
          </w:tcPr>
          <w:p w14:paraId="550B3878" w14:textId="77777777" w:rsidR="006C7785" w:rsidRPr="000B13F9" w:rsidRDefault="006C7785" w:rsidP="00380FCD">
            <w:pPr>
              <w:rPr>
                <w:rFonts w:cs="Arial"/>
                <w:i/>
              </w:rPr>
            </w:pPr>
            <w:r w:rsidRPr="000B13F9">
              <w:rPr>
                <w:rFonts w:cs="Arial"/>
                <w:i/>
              </w:rPr>
              <w:t>View dataset 10100AA_OTHER.000</w:t>
            </w:r>
          </w:p>
          <w:p w14:paraId="2A82439D" w14:textId="77777777" w:rsidR="006C7785" w:rsidRPr="000B13F9" w:rsidRDefault="006C7785" w:rsidP="00380FCD">
            <w:pPr>
              <w:rPr>
                <w:rFonts w:cs="Arial"/>
                <w:i/>
              </w:rPr>
            </w:pPr>
            <w:r w:rsidRPr="000B13F9">
              <w:rPr>
                <w:rFonts w:cs="Arial"/>
                <w:i/>
              </w:rPr>
              <w:t>Select Display Category Other</w:t>
            </w:r>
          </w:p>
          <w:p w14:paraId="6268A6B7" w14:textId="77777777" w:rsidR="006C7785" w:rsidRPr="000B13F9" w:rsidRDefault="006C7785" w:rsidP="00380FCD">
            <w:pPr>
              <w:rPr>
                <w:rFonts w:cs="Arial"/>
                <w:i/>
              </w:rPr>
            </w:pPr>
            <w:r w:rsidRPr="000B13F9">
              <w:rPr>
                <w:rFonts w:cs="Arial"/>
                <w:i/>
              </w:rPr>
              <w:t>Switch off all text group controls and switch on only the “</w:t>
            </w:r>
            <w:r w:rsidRPr="000B13F9">
              <w:rPr>
                <w:rFonts w:cs="Arial"/>
                <w:b/>
                <w:i/>
              </w:rPr>
              <w:t>Other Text</w:t>
            </w:r>
            <w:r w:rsidRPr="000B13F9">
              <w:rPr>
                <w:rFonts w:cs="Arial"/>
                <w:i/>
              </w:rPr>
              <w:t xml:space="preserve">” control. </w:t>
            </w:r>
          </w:p>
          <w:p w14:paraId="63D09BA9" w14:textId="77777777" w:rsidR="006C7785" w:rsidRPr="0015247B" w:rsidRDefault="006C7785" w:rsidP="00380FCD">
            <w:r w:rsidRPr="000B13F9">
              <w:rPr>
                <w:rFonts w:cs="Arial"/>
                <w:i/>
              </w:rPr>
              <w:t>Verify that the features are displayed correctly as presented in the plot.</w:t>
            </w:r>
          </w:p>
        </w:tc>
      </w:tr>
      <w:tr w:rsidR="006C7785" w14:paraId="17ECE513" w14:textId="77777777" w:rsidTr="00351F04">
        <w:trPr>
          <w:tblHeader/>
        </w:trPr>
        <w:tc>
          <w:tcPr>
            <w:tcW w:w="9526" w:type="dxa"/>
            <w:tcBorders>
              <w:bottom w:val="single" w:sz="4" w:space="0" w:color="auto"/>
            </w:tcBorders>
            <w:shd w:val="clear" w:color="auto" w:fill="A6A6A6" w:themeFill="background1" w:themeFillShade="A6"/>
            <w:vAlign w:val="center"/>
          </w:tcPr>
          <w:p w14:paraId="2C3C148B" w14:textId="77777777" w:rsidR="006C7785" w:rsidRPr="00820927" w:rsidRDefault="006C7785" w:rsidP="00351F04">
            <w:pPr>
              <w:jc w:val="center"/>
              <w:rPr>
                <w:rFonts w:cs="Arial"/>
              </w:rPr>
            </w:pPr>
            <w:r w:rsidRPr="00820927">
              <w:rPr>
                <w:rFonts w:cs="Arial"/>
                <w:b/>
              </w:rPr>
              <w:t>Results</w:t>
            </w:r>
          </w:p>
        </w:tc>
      </w:tr>
      <w:tr w:rsidR="006C7785" w14:paraId="4B4319C0" w14:textId="77777777" w:rsidTr="00380FCD">
        <w:trPr>
          <w:tblHeader/>
        </w:trPr>
        <w:tc>
          <w:tcPr>
            <w:tcW w:w="9526" w:type="dxa"/>
            <w:tcBorders>
              <w:bottom w:val="nil"/>
            </w:tcBorders>
            <w:vAlign w:val="center"/>
          </w:tcPr>
          <w:p w14:paraId="761CD5CD" w14:textId="77777777" w:rsidR="006C7785" w:rsidRPr="000B13F9" w:rsidRDefault="006C7785" w:rsidP="00380FCD">
            <w:pPr>
              <w:rPr>
                <w:rFonts w:cs="Arial"/>
                <w:i/>
              </w:rPr>
            </w:pPr>
            <w:r w:rsidRPr="000B13F9">
              <w:rPr>
                <w:rFonts w:cs="Arial"/>
                <w:i/>
              </w:rPr>
              <w:t>The features are shown as presented in the screen plot below</w:t>
            </w:r>
          </w:p>
        </w:tc>
      </w:tr>
      <w:tr w:rsidR="006C7785" w14:paraId="036F3430" w14:textId="77777777" w:rsidTr="00380FCD">
        <w:trPr>
          <w:tblHeader/>
        </w:trPr>
        <w:tc>
          <w:tcPr>
            <w:tcW w:w="9526" w:type="dxa"/>
            <w:tcBorders>
              <w:top w:val="nil"/>
            </w:tcBorders>
            <w:vAlign w:val="center"/>
          </w:tcPr>
          <w:p w14:paraId="683FB363" w14:textId="77777777" w:rsidR="006C7785" w:rsidRDefault="006C7785" w:rsidP="00380FCD">
            <w:pPr>
              <w:jc w:val="center"/>
            </w:pPr>
            <w:r w:rsidRPr="00504AA6">
              <w:rPr>
                <w:noProof/>
                <w:lang w:val="en-IN" w:eastAsia="en-IN"/>
                <w14:ligatures w14:val="standardContextual"/>
              </w:rPr>
              <w:drawing>
                <wp:inline distT="0" distB="0" distL="0" distR="0" wp14:anchorId="68CED4BA" wp14:editId="66D9BA11">
                  <wp:extent cx="5206365" cy="5180330"/>
                  <wp:effectExtent l="0" t="0" r="0" b="1270"/>
                  <wp:docPr id="60" name="Picture 60"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 game&#10;&#10;Description automatically generated"/>
                          <pic:cNvPicPr/>
                        </pic:nvPicPr>
                        <pic:blipFill>
                          <a:blip r:embed="rId72"/>
                          <a:stretch>
                            <a:fillRect/>
                          </a:stretch>
                        </pic:blipFill>
                        <pic:spPr>
                          <a:xfrm>
                            <a:off x="0" y="0"/>
                            <a:ext cx="5206365" cy="5180330"/>
                          </a:xfrm>
                          <a:prstGeom prst="rect">
                            <a:avLst/>
                          </a:prstGeom>
                        </pic:spPr>
                      </pic:pic>
                    </a:graphicData>
                  </a:graphic>
                </wp:inline>
              </w:drawing>
            </w:r>
          </w:p>
          <w:p w14:paraId="6ED1D898" w14:textId="77777777" w:rsidR="006C7785" w:rsidRPr="0015247B" w:rsidRDefault="006C7785" w:rsidP="00380FCD">
            <w:pPr>
              <w:jc w:val="center"/>
            </w:pPr>
            <w:proofErr w:type="spellStart"/>
            <w:r>
              <w:rPr>
                <w:b/>
              </w:rPr>
              <w:t>tbd</w:t>
            </w:r>
            <w:proofErr w:type="spellEnd"/>
            <w:r>
              <w:br/>
            </w:r>
          </w:p>
        </w:tc>
      </w:tr>
    </w:tbl>
    <w:p w14:paraId="5C31B761" w14:textId="77777777" w:rsidR="006C7785" w:rsidRDefault="006C7785" w:rsidP="006C7785"/>
    <w:p w14:paraId="7A54E8F0" w14:textId="77777777" w:rsidR="006C7785" w:rsidRDefault="006C7785" w:rsidP="006C7785"/>
    <w:p w14:paraId="26794430"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600D7F43" w14:textId="77777777" w:rsidTr="00351F04">
        <w:trPr>
          <w:tblHeader/>
        </w:trPr>
        <w:tc>
          <w:tcPr>
            <w:tcW w:w="9526" w:type="dxa"/>
            <w:shd w:val="clear" w:color="auto" w:fill="A6A6A6" w:themeFill="background1" w:themeFillShade="A6"/>
            <w:vAlign w:val="center"/>
          </w:tcPr>
          <w:p w14:paraId="1539A8CD" w14:textId="77777777" w:rsidR="006C7785" w:rsidRPr="004065B1" w:rsidRDefault="006C7785" w:rsidP="00351F04">
            <w:pPr>
              <w:jc w:val="center"/>
            </w:pPr>
            <w:r w:rsidRPr="000A066E">
              <w:rPr>
                <w:b/>
              </w:rPr>
              <w:lastRenderedPageBreak/>
              <w:t>Action</w:t>
            </w:r>
          </w:p>
        </w:tc>
      </w:tr>
      <w:tr w:rsidR="006C7785" w14:paraId="1DB5D16B" w14:textId="77777777" w:rsidTr="00380FCD">
        <w:trPr>
          <w:tblHeader/>
        </w:trPr>
        <w:tc>
          <w:tcPr>
            <w:tcW w:w="9526" w:type="dxa"/>
            <w:vAlign w:val="center"/>
          </w:tcPr>
          <w:p w14:paraId="00D80F6D" w14:textId="77777777" w:rsidR="006C7785" w:rsidRPr="000B13F9" w:rsidRDefault="006C7785" w:rsidP="00380FCD">
            <w:pPr>
              <w:rPr>
                <w:rFonts w:cs="Arial"/>
                <w:i/>
              </w:rPr>
            </w:pPr>
            <w:r w:rsidRPr="000B13F9">
              <w:rPr>
                <w:rFonts w:cs="Arial"/>
                <w:i/>
              </w:rPr>
              <w:t>View dataset 10100AA_OTHER.000</w:t>
            </w:r>
          </w:p>
          <w:p w14:paraId="7BD47327" w14:textId="77777777" w:rsidR="006C7785" w:rsidRPr="000B13F9" w:rsidRDefault="006C7785" w:rsidP="00380FCD">
            <w:pPr>
              <w:rPr>
                <w:rFonts w:cs="Arial"/>
                <w:i/>
              </w:rPr>
            </w:pPr>
            <w:r w:rsidRPr="000B13F9">
              <w:rPr>
                <w:rFonts w:cs="Arial"/>
                <w:i/>
              </w:rPr>
              <w:t>Select Display Category Other</w:t>
            </w:r>
          </w:p>
          <w:p w14:paraId="2052A5F8" w14:textId="77777777" w:rsidR="006C7785" w:rsidRPr="00E0664B" w:rsidRDefault="006C7785" w:rsidP="00380FCD">
            <w:pPr>
              <w:rPr>
                <w:i/>
              </w:rPr>
            </w:pPr>
            <w:r w:rsidRPr="000B13F9">
              <w:rPr>
                <w:rFonts w:cs="Arial"/>
                <w:i/>
              </w:rPr>
              <w:t>Switch off all text group controls and switch on only the “</w:t>
            </w:r>
            <w:r w:rsidRPr="000B13F9">
              <w:rPr>
                <w:rFonts w:cs="Arial"/>
                <w:b/>
                <w:i/>
              </w:rPr>
              <w:t>Names</w:t>
            </w:r>
            <w:r w:rsidRPr="000B13F9">
              <w:rPr>
                <w:rFonts w:cs="Arial"/>
                <w:i/>
              </w:rPr>
              <w:t>” control located under the “</w:t>
            </w:r>
            <w:r w:rsidRPr="000B13F9">
              <w:rPr>
                <w:rFonts w:cs="Arial"/>
                <w:b/>
                <w:i/>
              </w:rPr>
              <w:t>Other Text</w:t>
            </w:r>
            <w:r w:rsidRPr="000B13F9">
              <w:rPr>
                <w:rFonts w:cs="Arial"/>
                <w:i/>
              </w:rPr>
              <w:t>” control. Verify that the features are displayed correctly as presented in the plot.</w:t>
            </w:r>
          </w:p>
        </w:tc>
      </w:tr>
      <w:tr w:rsidR="006C7785" w14:paraId="3A773F5A" w14:textId="77777777" w:rsidTr="00351F04">
        <w:trPr>
          <w:tblHeader/>
        </w:trPr>
        <w:tc>
          <w:tcPr>
            <w:tcW w:w="9526" w:type="dxa"/>
            <w:tcBorders>
              <w:bottom w:val="single" w:sz="4" w:space="0" w:color="auto"/>
            </w:tcBorders>
            <w:shd w:val="clear" w:color="auto" w:fill="A6A6A6" w:themeFill="background1" w:themeFillShade="A6"/>
            <w:vAlign w:val="center"/>
          </w:tcPr>
          <w:p w14:paraId="632FC3CB" w14:textId="77777777" w:rsidR="006C7785" w:rsidRPr="00E0664B" w:rsidRDefault="006C7785" w:rsidP="00351F04">
            <w:pPr>
              <w:jc w:val="center"/>
              <w:rPr>
                <w:i/>
              </w:rPr>
            </w:pPr>
            <w:r w:rsidRPr="00E0664B">
              <w:rPr>
                <w:b/>
              </w:rPr>
              <w:t>Results</w:t>
            </w:r>
          </w:p>
        </w:tc>
      </w:tr>
      <w:tr w:rsidR="006C7785" w14:paraId="4EFEA9EA" w14:textId="77777777" w:rsidTr="00380FCD">
        <w:trPr>
          <w:tblHeader/>
        </w:trPr>
        <w:tc>
          <w:tcPr>
            <w:tcW w:w="9526" w:type="dxa"/>
            <w:tcBorders>
              <w:bottom w:val="nil"/>
            </w:tcBorders>
            <w:vAlign w:val="center"/>
          </w:tcPr>
          <w:p w14:paraId="0BC63C29" w14:textId="77777777" w:rsidR="006C7785" w:rsidRPr="000B13F9" w:rsidRDefault="006C7785" w:rsidP="00380FCD">
            <w:pPr>
              <w:rPr>
                <w:rFonts w:cs="Arial"/>
                <w:i/>
              </w:rPr>
            </w:pPr>
            <w:r w:rsidRPr="000B13F9">
              <w:rPr>
                <w:rFonts w:cs="Arial"/>
                <w:i/>
              </w:rPr>
              <w:t>The features are shown as presented in the screen plot below</w:t>
            </w:r>
          </w:p>
        </w:tc>
      </w:tr>
      <w:tr w:rsidR="006C7785" w14:paraId="39595A60" w14:textId="77777777" w:rsidTr="00380FCD">
        <w:trPr>
          <w:tblHeader/>
        </w:trPr>
        <w:tc>
          <w:tcPr>
            <w:tcW w:w="9526" w:type="dxa"/>
            <w:tcBorders>
              <w:top w:val="nil"/>
            </w:tcBorders>
            <w:vAlign w:val="center"/>
          </w:tcPr>
          <w:p w14:paraId="1AC9589E" w14:textId="77777777" w:rsidR="006C7785" w:rsidRPr="00357E05" w:rsidRDefault="006C7785" w:rsidP="00380FCD">
            <w:pPr>
              <w:jc w:val="center"/>
              <w:rPr>
                <w:b/>
              </w:rPr>
            </w:pPr>
            <w:r w:rsidRPr="00A73BC8">
              <w:rPr>
                <w:noProof/>
                <w:lang w:val="en-IN" w:eastAsia="en-IN"/>
                <w14:ligatures w14:val="standardContextual"/>
              </w:rPr>
              <w:drawing>
                <wp:inline distT="0" distB="0" distL="0" distR="0" wp14:anchorId="3208FFFC" wp14:editId="49C400EE">
                  <wp:extent cx="5206365" cy="5222240"/>
                  <wp:effectExtent l="0" t="0" r="0" b="0"/>
                  <wp:docPr id="1949802406" name="Picture 1949802406"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02406" name="Picture 1949802406" descr="A screenshot of a computer game&#10;&#10;Description automatically generated"/>
                          <pic:cNvPicPr/>
                        </pic:nvPicPr>
                        <pic:blipFill>
                          <a:blip r:embed="rId73"/>
                          <a:stretch>
                            <a:fillRect/>
                          </a:stretch>
                        </pic:blipFill>
                        <pic:spPr>
                          <a:xfrm>
                            <a:off x="0" y="0"/>
                            <a:ext cx="5206365" cy="5222240"/>
                          </a:xfrm>
                          <a:prstGeom prst="rect">
                            <a:avLst/>
                          </a:prstGeom>
                        </pic:spPr>
                      </pic:pic>
                    </a:graphicData>
                  </a:graphic>
                </wp:inline>
              </w:drawing>
            </w:r>
            <w:r>
              <w:br/>
            </w:r>
            <w:proofErr w:type="spellStart"/>
            <w:r>
              <w:rPr>
                <w:b/>
              </w:rPr>
              <w:t>tbd</w:t>
            </w:r>
            <w:proofErr w:type="spellEnd"/>
          </w:p>
        </w:tc>
      </w:tr>
    </w:tbl>
    <w:p w14:paraId="33ECD876"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44F13C08" w14:textId="77777777" w:rsidTr="00351F04">
        <w:trPr>
          <w:tblHeader/>
        </w:trPr>
        <w:tc>
          <w:tcPr>
            <w:tcW w:w="9526" w:type="dxa"/>
            <w:shd w:val="clear" w:color="auto" w:fill="A6A6A6" w:themeFill="background1" w:themeFillShade="A6"/>
            <w:vAlign w:val="center"/>
          </w:tcPr>
          <w:p w14:paraId="2038FA90" w14:textId="77777777" w:rsidR="006C7785" w:rsidRPr="00820927" w:rsidRDefault="006C7785" w:rsidP="00351F04">
            <w:pPr>
              <w:jc w:val="center"/>
              <w:rPr>
                <w:rFonts w:cs="Arial"/>
              </w:rPr>
            </w:pPr>
            <w:r w:rsidRPr="00820927">
              <w:rPr>
                <w:rFonts w:cs="Arial"/>
                <w:b/>
              </w:rPr>
              <w:lastRenderedPageBreak/>
              <w:t>Action</w:t>
            </w:r>
          </w:p>
        </w:tc>
      </w:tr>
      <w:tr w:rsidR="006C7785" w14:paraId="27C1B95D" w14:textId="77777777" w:rsidTr="00380FCD">
        <w:trPr>
          <w:tblHeader/>
        </w:trPr>
        <w:tc>
          <w:tcPr>
            <w:tcW w:w="9526" w:type="dxa"/>
            <w:vAlign w:val="center"/>
          </w:tcPr>
          <w:p w14:paraId="7598D0F3" w14:textId="77777777" w:rsidR="006C7785" w:rsidRPr="000B13F9" w:rsidRDefault="006C7785" w:rsidP="00380FCD">
            <w:pPr>
              <w:rPr>
                <w:rFonts w:cs="Arial"/>
                <w:i/>
              </w:rPr>
            </w:pPr>
            <w:r w:rsidRPr="000B13F9">
              <w:rPr>
                <w:rFonts w:cs="Arial"/>
                <w:i/>
              </w:rPr>
              <w:t>View dataset 10100AA_STNDR.000</w:t>
            </w:r>
          </w:p>
          <w:p w14:paraId="0294F683" w14:textId="77777777" w:rsidR="006C7785" w:rsidRPr="00E0664B" w:rsidRDefault="006C7785" w:rsidP="00380FCD">
            <w:pPr>
              <w:rPr>
                <w:i/>
              </w:rPr>
            </w:pPr>
            <w:r w:rsidRPr="000B13F9">
              <w:rPr>
                <w:rFonts w:cs="Arial"/>
                <w:i/>
              </w:rPr>
              <w:t>Switch off all text group controls and switch on only the “</w:t>
            </w:r>
            <w:r w:rsidRPr="000B13F9">
              <w:rPr>
                <w:rFonts w:cs="Arial"/>
                <w:b/>
                <w:i/>
              </w:rPr>
              <w:t>Light description</w:t>
            </w:r>
            <w:r w:rsidRPr="000B13F9">
              <w:rPr>
                <w:rFonts w:cs="Arial"/>
                <w:i/>
              </w:rPr>
              <w:t>” control located under the “</w:t>
            </w:r>
            <w:r w:rsidRPr="000B13F9">
              <w:rPr>
                <w:rFonts w:cs="Arial"/>
                <w:b/>
                <w:i/>
              </w:rPr>
              <w:t>Other Text</w:t>
            </w:r>
            <w:r w:rsidRPr="000B13F9">
              <w:rPr>
                <w:rFonts w:cs="Arial"/>
                <w:i/>
              </w:rPr>
              <w:t>” control. Verify that the features are displayed correctly as presented in the plot.</w:t>
            </w:r>
          </w:p>
        </w:tc>
      </w:tr>
      <w:tr w:rsidR="006C7785" w14:paraId="2BE7880B" w14:textId="77777777" w:rsidTr="00351F04">
        <w:trPr>
          <w:tblHeader/>
        </w:trPr>
        <w:tc>
          <w:tcPr>
            <w:tcW w:w="9526" w:type="dxa"/>
            <w:tcBorders>
              <w:bottom w:val="single" w:sz="4" w:space="0" w:color="auto"/>
            </w:tcBorders>
            <w:shd w:val="clear" w:color="auto" w:fill="A6A6A6" w:themeFill="background1" w:themeFillShade="A6"/>
            <w:vAlign w:val="center"/>
          </w:tcPr>
          <w:p w14:paraId="4DF0D9FC" w14:textId="77777777" w:rsidR="006C7785" w:rsidRPr="00820927" w:rsidRDefault="006C7785" w:rsidP="00351F04">
            <w:pPr>
              <w:jc w:val="center"/>
              <w:rPr>
                <w:rFonts w:cs="Arial"/>
              </w:rPr>
            </w:pPr>
            <w:r w:rsidRPr="00820927">
              <w:rPr>
                <w:rFonts w:cs="Arial"/>
                <w:b/>
              </w:rPr>
              <w:t>Results</w:t>
            </w:r>
          </w:p>
        </w:tc>
      </w:tr>
      <w:tr w:rsidR="006C7785" w14:paraId="27CF5A49" w14:textId="77777777" w:rsidTr="00380FCD">
        <w:trPr>
          <w:tblHeader/>
        </w:trPr>
        <w:tc>
          <w:tcPr>
            <w:tcW w:w="9526" w:type="dxa"/>
            <w:tcBorders>
              <w:bottom w:val="nil"/>
            </w:tcBorders>
            <w:vAlign w:val="center"/>
          </w:tcPr>
          <w:p w14:paraId="6C5ACC42" w14:textId="77777777" w:rsidR="006C7785" w:rsidRPr="000B13F9" w:rsidRDefault="006C7785" w:rsidP="00380FCD">
            <w:pPr>
              <w:rPr>
                <w:rFonts w:cs="Arial"/>
                <w:i/>
              </w:rPr>
            </w:pPr>
            <w:r w:rsidRPr="000B13F9">
              <w:rPr>
                <w:rFonts w:cs="Arial"/>
                <w:i/>
              </w:rPr>
              <w:t>The features are shown as presented in the screen plot below</w:t>
            </w:r>
          </w:p>
          <w:p w14:paraId="725AFE01" w14:textId="77777777" w:rsidR="006C7785" w:rsidRPr="00E0664B" w:rsidRDefault="006C7785" w:rsidP="00380FCD">
            <w:pPr>
              <w:rPr>
                <w:i/>
              </w:rPr>
            </w:pPr>
            <w:r w:rsidRPr="00A73BC8">
              <w:rPr>
                <w:noProof/>
                <w:lang w:val="en-IN" w:eastAsia="en-IN"/>
                <w14:ligatures w14:val="standardContextual"/>
              </w:rPr>
              <w:drawing>
                <wp:inline distT="0" distB="0" distL="0" distR="0" wp14:anchorId="2AE9CCA0" wp14:editId="7F6493BB">
                  <wp:extent cx="5206365" cy="5211445"/>
                  <wp:effectExtent l="0" t="0" r="0" b="8255"/>
                  <wp:docPr id="62" name="Picture 62"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 game&#10;&#10;Description automatically generated"/>
                          <pic:cNvPicPr/>
                        </pic:nvPicPr>
                        <pic:blipFill>
                          <a:blip r:embed="rId74"/>
                          <a:stretch>
                            <a:fillRect/>
                          </a:stretch>
                        </pic:blipFill>
                        <pic:spPr>
                          <a:xfrm>
                            <a:off x="0" y="0"/>
                            <a:ext cx="5206365" cy="5211445"/>
                          </a:xfrm>
                          <a:prstGeom prst="rect">
                            <a:avLst/>
                          </a:prstGeom>
                        </pic:spPr>
                      </pic:pic>
                    </a:graphicData>
                  </a:graphic>
                </wp:inline>
              </w:drawing>
            </w:r>
          </w:p>
        </w:tc>
      </w:tr>
      <w:tr w:rsidR="006C7785" w14:paraId="74ECCA44" w14:textId="77777777" w:rsidTr="00380FCD">
        <w:trPr>
          <w:tblHeader/>
        </w:trPr>
        <w:tc>
          <w:tcPr>
            <w:tcW w:w="9526" w:type="dxa"/>
            <w:tcBorders>
              <w:top w:val="nil"/>
              <w:bottom w:val="nil"/>
            </w:tcBorders>
            <w:vAlign w:val="center"/>
          </w:tcPr>
          <w:p w14:paraId="58C767FA" w14:textId="77777777" w:rsidR="006C7785" w:rsidRPr="0015247B" w:rsidRDefault="006C7785" w:rsidP="00380FCD">
            <w:pPr>
              <w:jc w:val="center"/>
            </w:pPr>
            <w:r w:rsidRPr="00D562D2">
              <w:rPr>
                <w:noProof/>
                <w:lang w:eastAsia="en-GB"/>
              </w:rPr>
              <w:t xml:space="preserve"> </w:t>
            </w:r>
            <w:r>
              <w:br/>
            </w:r>
          </w:p>
        </w:tc>
      </w:tr>
      <w:tr w:rsidR="006C7785" w14:paraId="39F95252" w14:textId="77777777" w:rsidTr="00380FCD">
        <w:trPr>
          <w:tblHeader/>
        </w:trPr>
        <w:tc>
          <w:tcPr>
            <w:tcW w:w="9526" w:type="dxa"/>
            <w:tcBorders>
              <w:top w:val="nil"/>
              <w:bottom w:val="nil"/>
            </w:tcBorders>
            <w:vAlign w:val="center"/>
          </w:tcPr>
          <w:p w14:paraId="3B189AD9" w14:textId="77777777" w:rsidR="006C7785" w:rsidRPr="00CA79D6" w:rsidRDefault="006C7785" w:rsidP="00380FCD">
            <w:pPr>
              <w:jc w:val="center"/>
              <w:rPr>
                <w:noProof/>
                <w:lang w:eastAsia="en-GB"/>
              </w:rPr>
            </w:pPr>
            <w:r>
              <w:rPr>
                <w:noProof/>
                <w:lang w:val="en-IN" w:eastAsia="en-IN"/>
                <w14:ligatures w14:val="standardContextual"/>
              </w:rPr>
              <w:drawing>
                <wp:inline distT="0" distB="0" distL="0" distR="0" wp14:anchorId="6E683B8A" wp14:editId="50847501">
                  <wp:extent cx="3323809" cy="1609524"/>
                  <wp:effectExtent l="0" t="0" r="0" b="0"/>
                  <wp:docPr id="50" name="Picture 50" descr="A blue background with a few drops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blue background with a few drops of water&#10;&#10;Description automatically generated"/>
                          <pic:cNvPicPr/>
                        </pic:nvPicPr>
                        <pic:blipFill>
                          <a:blip r:embed="rId75"/>
                          <a:stretch>
                            <a:fillRect/>
                          </a:stretch>
                        </pic:blipFill>
                        <pic:spPr>
                          <a:xfrm>
                            <a:off x="0" y="0"/>
                            <a:ext cx="3323809" cy="1609524"/>
                          </a:xfrm>
                          <a:prstGeom prst="rect">
                            <a:avLst/>
                          </a:prstGeom>
                        </pic:spPr>
                      </pic:pic>
                    </a:graphicData>
                  </a:graphic>
                </wp:inline>
              </w:drawing>
            </w:r>
          </w:p>
        </w:tc>
      </w:tr>
      <w:tr w:rsidR="006C7785" w14:paraId="7184F983" w14:textId="77777777" w:rsidTr="00380FCD">
        <w:trPr>
          <w:tblHeader/>
        </w:trPr>
        <w:tc>
          <w:tcPr>
            <w:tcW w:w="9526" w:type="dxa"/>
            <w:tcBorders>
              <w:top w:val="nil"/>
            </w:tcBorders>
            <w:vAlign w:val="center"/>
          </w:tcPr>
          <w:p w14:paraId="2CD7E550" w14:textId="77777777" w:rsidR="006C7785" w:rsidRPr="000B13F9" w:rsidRDefault="006C7785" w:rsidP="00380FCD">
            <w:pPr>
              <w:jc w:val="center"/>
              <w:rPr>
                <w:rFonts w:cs="Arial"/>
                <w:noProof/>
                <w:lang w:eastAsia="en-GB"/>
              </w:rPr>
            </w:pPr>
            <w:r w:rsidRPr="000B13F9">
              <w:rPr>
                <w:rFonts w:cs="Arial"/>
                <w:noProof/>
                <w:lang w:eastAsia="en-GB"/>
              </w:rPr>
              <w:t>A part of above dataset at scale 1:20 000</w:t>
            </w:r>
          </w:p>
        </w:tc>
      </w:tr>
    </w:tbl>
    <w:p w14:paraId="1565136C" w14:textId="77777777" w:rsidR="006C7785" w:rsidRDefault="006C7785" w:rsidP="006C7785"/>
    <w:p w14:paraId="61A6E163"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50690039" w14:textId="77777777" w:rsidTr="00351F04">
        <w:trPr>
          <w:tblHeader/>
        </w:trPr>
        <w:tc>
          <w:tcPr>
            <w:tcW w:w="9526" w:type="dxa"/>
            <w:shd w:val="clear" w:color="auto" w:fill="A6A6A6" w:themeFill="background1" w:themeFillShade="A6"/>
            <w:vAlign w:val="center"/>
          </w:tcPr>
          <w:p w14:paraId="5A2173EC" w14:textId="77777777" w:rsidR="006C7785" w:rsidRPr="00412978" w:rsidRDefault="006C7785" w:rsidP="00351F04">
            <w:pPr>
              <w:jc w:val="center"/>
              <w:rPr>
                <w:rFonts w:cs="Arial"/>
              </w:rPr>
            </w:pPr>
            <w:r w:rsidRPr="00412978">
              <w:rPr>
                <w:rFonts w:cs="Arial"/>
                <w:b/>
              </w:rPr>
              <w:lastRenderedPageBreak/>
              <w:t>Action</w:t>
            </w:r>
          </w:p>
        </w:tc>
      </w:tr>
      <w:tr w:rsidR="006C7785" w14:paraId="6ED4F0EE" w14:textId="77777777" w:rsidTr="00380FCD">
        <w:trPr>
          <w:tblHeader/>
        </w:trPr>
        <w:tc>
          <w:tcPr>
            <w:tcW w:w="9526" w:type="dxa"/>
            <w:vAlign w:val="center"/>
          </w:tcPr>
          <w:p w14:paraId="673A5C3A" w14:textId="77777777" w:rsidR="006C7785" w:rsidRPr="00412978" w:rsidRDefault="006C7785" w:rsidP="00380FCD">
            <w:pPr>
              <w:rPr>
                <w:rFonts w:cs="Arial"/>
                <w:i/>
              </w:rPr>
            </w:pPr>
            <w:r w:rsidRPr="00412978">
              <w:rPr>
                <w:rFonts w:cs="Arial"/>
                <w:i/>
              </w:rPr>
              <w:t>View dataset 10100AA_OTHER.000</w:t>
            </w:r>
          </w:p>
          <w:p w14:paraId="44F10EE3" w14:textId="77777777" w:rsidR="006C7785" w:rsidRPr="00E0664B" w:rsidRDefault="006C7785" w:rsidP="00380FCD">
            <w:pPr>
              <w:rPr>
                <w:i/>
              </w:rPr>
            </w:pPr>
            <w:r w:rsidRPr="00412978">
              <w:rPr>
                <w:rFonts w:cs="Arial"/>
                <w:i/>
              </w:rPr>
              <w:t>Switch off all text group controls and switch on only the “</w:t>
            </w:r>
            <w:r w:rsidRPr="00412978">
              <w:rPr>
                <w:rFonts w:cs="Arial"/>
                <w:b/>
                <w:i/>
              </w:rPr>
              <w:t>All other</w:t>
            </w:r>
            <w:r w:rsidRPr="00412978">
              <w:rPr>
                <w:rFonts w:cs="Arial"/>
                <w:i/>
              </w:rPr>
              <w:t>” control located under the “</w:t>
            </w:r>
            <w:r w:rsidRPr="00412978">
              <w:rPr>
                <w:rFonts w:cs="Arial"/>
                <w:b/>
                <w:i/>
              </w:rPr>
              <w:t>Other Text</w:t>
            </w:r>
            <w:r w:rsidRPr="00412978">
              <w:rPr>
                <w:rFonts w:cs="Arial"/>
                <w:i/>
              </w:rPr>
              <w:t>” control. Verify that the features are displayed correctly as presented in the plot.</w:t>
            </w:r>
          </w:p>
        </w:tc>
      </w:tr>
      <w:tr w:rsidR="006C7785" w14:paraId="7D37571C" w14:textId="77777777" w:rsidTr="00351F04">
        <w:trPr>
          <w:tblHeader/>
        </w:trPr>
        <w:tc>
          <w:tcPr>
            <w:tcW w:w="9526" w:type="dxa"/>
            <w:tcBorders>
              <w:bottom w:val="single" w:sz="4" w:space="0" w:color="auto"/>
            </w:tcBorders>
            <w:shd w:val="clear" w:color="auto" w:fill="A6A6A6" w:themeFill="background1" w:themeFillShade="A6"/>
            <w:vAlign w:val="center"/>
          </w:tcPr>
          <w:p w14:paraId="7A2BCBD3" w14:textId="77777777" w:rsidR="006C7785" w:rsidRPr="00412978" w:rsidRDefault="006C7785" w:rsidP="00351F04">
            <w:pPr>
              <w:jc w:val="center"/>
              <w:rPr>
                <w:rFonts w:cs="Arial"/>
              </w:rPr>
            </w:pPr>
            <w:r w:rsidRPr="00412978">
              <w:rPr>
                <w:rFonts w:cs="Arial"/>
                <w:b/>
              </w:rPr>
              <w:t>Results</w:t>
            </w:r>
          </w:p>
        </w:tc>
      </w:tr>
      <w:tr w:rsidR="006C7785" w14:paraId="0F3E929D" w14:textId="77777777" w:rsidTr="00380FCD">
        <w:trPr>
          <w:tblHeader/>
        </w:trPr>
        <w:tc>
          <w:tcPr>
            <w:tcW w:w="9526" w:type="dxa"/>
            <w:tcBorders>
              <w:bottom w:val="nil"/>
            </w:tcBorders>
            <w:vAlign w:val="center"/>
          </w:tcPr>
          <w:p w14:paraId="4F15B7F2" w14:textId="77777777" w:rsidR="006C7785" w:rsidRPr="00412978" w:rsidRDefault="006C7785" w:rsidP="00380FCD">
            <w:pPr>
              <w:rPr>
                <w:rFonts w:cs="Arial"/>
                <w:i/>
              </w:rPr>
            </w:pPr>
            <w:r w:rsidRPr="00412978">
              <w:rPr>
                <w:rFonts w:cs="Arial"/>
                <w:i/>
              </w:rPr>
              <w:t>The features are shown as presented in the screen plot below</w:t>
            </w:r>
          </w:p>
        </w:tc>
      </w:tr>
      <w:tr w:rsidR="006C7785" w14:paraId="6F320E5F" w14:textId="77777777" w:rsidTr="00380FCD">
        <w:trPr>
          <w:tblHeader/>
        </w:trPr>
        <w:tc>
          <w:tcPr>
            <w:tcW w:w="9526" w:type="dxa"/>
            <w:tcBorders>
              <w:top w:val="nil"/>
            </w:tcBorders>
            <w:vAlign w:val="center"/>
          </w:tcPr>
          <w:p w14:paraId="6E8B4063" w14:textId="77777777" w:rsidR="006C7785" w:rsidRPr="00357E05" w:rsidRDefault="006C7785" w:rsidP="00380FCD">
            <w:pPr>
              <w:jc w:val="center"/>
              <w:rPr>
                <w:b/>
              </w:rPr>
            </w:pPr>
            <w:r w:rsidRPr="00A73BC8">
              <w:rPr>
                <w:noProof/>
                <w:lang w:val="en-IN" w:eastAsia="en-IN"/>
                <w14:ligatures w14:val="standardContextual"/>
              </w:rPr>
              <w:drawing>
                <wp:inline distT="0" distB="0" distL="0" distR="0" wp14:anchorId="1DE8857E" wp14:editId="04897BD0">
                  <wp:extent cx="5206365" cy="5211445"/>
                  <wp:effectExtent l="0" t="0" r="0" b="8255"/>
                  <wp:docPr id="63" name="Picture 6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video game&#10;&#10;Description automatically generated"/>
                          <pic:cNvPicPr/>
                        </pic:nvPicPr>
                        <pic:blipFill>
                          <a:blip r:embed="rId76"/>
                          <a:stretch>
                            <a:fillRect/>
                          </a:stretch>
                        </pic:blipFill>
                        <pic:spPr>
                          <a:xfrm>
                            <a:off x="0" y="0"/>
                            <a:ext cx="5206365" cy="5211445"/>
                          </a:xfrm>
                          <a:prstGeom prst="rect">
                            <a:avLst/>
                          </a:prstGeom>
                        </pic:spPr>
                      </pic:pic>
                    </a:graphicData>
                  </a:graphic>
                </wp:inline>
              </w:drawing>
            </w:r>
            <w:r>
              <w:br/>
            </w:r>
            <w:proofErr w:type="spellStart"/>
            <w:r>
              <w:rPr>
                <w:b/>
              </w:rPr>
              <w:t>tbd</w:t>
            </w:r>
            <w:proofErr w:type="spellEnd"/>
            <w:r>
              <w:rPr>
                <w:b/>
              </w:rPr>
              <w:t xml:space="preserve"> </w:t>
            </w:r>
          </w:p>
        </w:tc>
      </w:tr>
    </w:tbl>
    <w:p w14:paraId="042D6A09" w14:textId="77777777" w:rsidR="006C7785" w:rsidRDefault="006C7785" w:rsidP="006C7785"/>
    <w:p w14:paraId="5D498AD9" w14:textId="77777777" w:rsidR="006C7785" w:rsidRDefault="006C7785" w:rsidP="006C7785"/>
    <w:p w14:paraId="69608DC8" w14:textId="77777777" w:rsidR="006C7785" w:rsidRPr="00FE02EB" w:rsidRDefault="006C7785" w:rsidP="006C7785">
      <w:pPr>
        <w:pStyle w:val="Heading2"/>
      </w:pPr>
      <w:bookmarkStart w:id="2612" w:name="_Toc189647844"/>
      <w:r w:rsidRPr="00FE02EB">
        <w:t>Invalid features</w:t>
      </w:r>
      <w:bookmarkEnd w:id="2612"/>
    </w:p>
    <w:p w14:paraId="382C2186" w14:textId="77777777" w:rsidR="006C7785" w:rsidRPr="00FE02EB" w:rsidRDefault="006C7785" w:rsidP="006C7785">
      <w:pPr>
        <w:pStyle w:val="Heading3"/>
      </w:pPr>
      <w:bookmarkStart w:id="2613" w:name="_Toc189647845"/>
      <w:r w:rsidRPr="00FE02EB">
        <w:t>Display of Unrecognised features</w:t>
      </w:r>
      <w:bookmarkEnd w:id="2613"/>
    </w:p>
    <w:tbl>
      <w:tblPr>
        <w:tblStyle w:val="TableGrid"/>
        <w:tblW w:w="9199" w:type="dxa"/>
        <w:tblLook w:val="04A0" w:firstRow="1" w:lastRow="0" w:firstColumn="1" w:lastColumn="0" w:noHBand="0" w:noVBand="1"/>
      </w:tblPr>
      <w:tblGrid>
        <w:gridCol w:w="1659"/>
        <w:gridCol w:w="663"/>
        <w:gridCol w:w="51"/>
        <w:gridCol w:w="1802"/>
        <w:gridCol w:w="282"/>
        <w:gridCol w:w="216"/>
        <w:gridCol w:w="1040"/>
        <w:gridCol w:w="331"/>
        <w:gridCol w:w="543"/>
        <w:gridCol w:w="2052"/>
        <w:gridCol w:w="560"/>
      </w:tblGrid>
      <w:tr w:rsidR="006C7785" w:rsidRPr="00340B0D" w14:paraId="7847050E" w14:textId="77777777" w:rsidTr="00380FCD">
        <w:trPr>
          <w:trHeight w:val="416"/>
        </w:trPr>
        <w:tc>
          <w:tcPr>
            <w:tcW w:w="2322"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100EF2CA" w14:textId="77777777" w:rsidR="006C7785" w:rsidRPr="00340B0D" w:rsidRDefault="006C7785" w:rsidP="00380FCD">
            <w:pPr>
              <w:jc w:val="center"/>
              <w:rPr>
                <w:rFonts w:cs="Arial"/>
                <w:b/>
                <w:bCs/>
                <w:sz w:val="18"/>
                <w:szCs w:val="18"/>
              </w:rPr>
            </w:pPr>
            <w:r w:rsidRPr="00340B0D">
              <w:rPr>
                <w:rFonts w:cs="Arial"/>
                <w:b/>
                <w:bCs/>
                <w:sz w:val="18"/>
                <w:szCs w:val="18"/>
              </w:rPr>
              <w:t>Test Reference</w:t>
            </w:r>
          </w:p>
        </w:tc>
        <w:tc>
          <w:tcPr>
            <w:tcW w:w="2351"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2884F272" w14:textId="77777777" w:rsidR="006C7785" w:rsidRPr="00831D62" w:rsidRDefault="006C7785" w:rsidP="00380FCD">
            <w:pPr>
              <w:jc w:val="center"/>
              <w:rPr>
                <w:rFonts w:cs="Arial"/>
                <w:b/>
                <w:bCs/>
              </w:rPr>
            </w:pPr>
            <w:proofErr w:type="spellStart"/>
            <w:r w:rsidRPr="00831D62">
              <w:rPr>
                <w:rFonts w:cs="Arial"/>
              </w:rPr>
              <w:t>InvalidFeaturesA</w:t>
            </w:r>
            <w:proofErr w:type="spellEnd"/>
          </w:p>
        </w:tc>
        <w:tc>
          <w:tcPr>
            <w:tcW w:w="1914"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0F55C8B2" w14:textId="77777777" w:rsidR="006C7785" w:rsidRPr="00340B0D" w:rsidRDefault="006C7785" w:rsidP="00380FCD">
            <w:pPr>
              <w:jc w:val="center"/>
              <w:rPr>
                <w:rFonts w:cs="Arial"/>
                <w:b/>
                <w:bCs/>
                <w:sz w:val="18"/>
                <w:szCs w:val="18"/>
              </w:rPr>
            </w:pPr>
            <w:r w:rsidRPr="00340B0D">
              <w:rPr>
                <w:rFonts w:cs="Arial"/>
                <w:b/>
                <w:bCs/>
                <w:sz w:val="18"/>
                <w:szCs w:val="18"/>
              </w:rPr>
              <w:t>IHO Reference</w:t>
            </w:r>
          </w:p>
        </w:tc>
        <w:tc>
          <w:tcPr>
            <w:tcW w:w="2612"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686C3119" w14:textId="77777777" w:rsidR="001E2DF7" w:rsidRDefault="001E2DF7" w:rsidP="001E2DF7">
            <w:pPr>
              <w:spacing w:line="240" w:lineRule="auto"/>
              <w:rPr>
                <w:rFonts w:ascii="Calibri" w:hAnsi="Calibri" w:cs="Calibri"/>
                <w:color w:val="000000"/>
              </w:rPr>
            </w:pPr>
            <w:r>
              <w:rPr>
                <w:rFonts w:ascii="Calibri" w:hAnsi="Calibri" w:cs="Calibri"/>
                <w:color w:val="000000"/>
              </w:rPr>
              <w:t>S-98 6.1.1</w:t>
            </w:r>
          </w:p>
          <w:p w14:paraId="19A46A1F" w14:textId="77777777" w:rsidR="001E2DF7" w:rsidRDefault="001E2DF7" w:rsidP="001E2DF7">
            <w:pPr>
              <w:spacing w:line="240" w:lineRule="auto"/>
              <w:rPr>
                <w:rFonts w:ascii="Calibri" w:hAnsi="Calibri" w:cs="Calibri"/>
                <w:color w:val="000000"/>
              </w:rPr>
            </w:pPr>
            <w:r>
              <w:rPr>
                <w:rFonts w:ascii="Calibri" w:hAnsi="Calibri" w:cs="Calibri"/>
                <w:color w:val="000000"/>
              </w:rPr>
              <w:t>S-100 Part 9</w:t>
            </w:r>
          </w:p>
          <w:p w14:paraId="6B56B412" w14:textId="5387D92A" w:rsidR="001E2DF7" w:rsidRPr="001E2DF7" w:rsidRDefault="001E2DF7" w:rsidP="001E2DF7">
            <w:pPr>
              <w:rPr>
                <w:rFonts w:ascii="Calibri" w:hAnsi="Calibri" w:cs="Calibri"/>
                <w:color w:val="000000"/>
              </w:rPr>
            </w:pPr>
            <w:r>
              <w:rPr>
                <w:rFonts w:ascii="Calibri" w:hAnsi="Calibri" w:cs="Calibri"/>
                <w:color w:val="000000"/>
              </w:rPr>
              <w:t>S-101 Portrayal</w:t>
            </w:r>
          </w:p>
        </w:tc>
      </w:tr>
      <w:tr w:rsidR="006C7785" w:rsidRPr="00340B0D" w14:paraId="464AEFCD"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799E74A"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489080D3"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auto"/>
          </w:tcPr>
          <w:p w14:paraId="43DE7738" w14:textId="77777777" w:rsidR="006C7785" w:rsidRPr="00831D62" w:rsidRDefault="006C7785" w:rsidP="00380FCD">
            <w:pPr>
              <w:rPr>
                <w:rFonts w:cs="Arial"/>
              </w:rPr>
            </w:pPr>
            <w:r w:rsidRPr="00831D62">
              <w:rPr>
                <w:rFonts w:cs="Arial"/>
                <w:i/>
              </w:rPr>
              <w:t>Display of features with unrecognised feature class or display of features for which available or not available attribute(s) causes special presentation.</w:t>
            </w:r>
          </w:p>
        </w:tc>
      </w:tr>
      <w:tr w:rsidR="006C7785" w:rsidRPr="00340B0D" w14:paraId="3DDA96A0"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AAB048D" w14:textId="77777777" w:rsidR="006C7785" w:rsidRPr="00340B0D" w:rsidRDefault="006C7785" w:rsidP="00380FCD">
            <w:pPr>
              <w:jc w:val="center"/>
              <w:rPr>
                <w:rFonts w:cs="Arial"/>
                <w:b/>
                <w:bCs/>
                <w:sz w:val="18"/>
                <w:szCs w:val="18"/>
              </w:rPr>
            </w:pPr>
            <w:r w:rsidRPr="00340B0D">
              <w:rPr>
                <w:rFonts w:cs="Arial"/>
                <w:b/>
                <w:bCs/>
                <w:sz w:val="18"/>
                <w:szCs w:val="18"/>
              </w:rPr>
              <w:t>Loaded Data</w:t>
            </w:r>
          </w:p>
        </w:tc>
      </w:tr>
      <w:tr w:rsidR="006C7785" w:rsidRPr="00340B0D" w14:paraId="49CB51F9"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5D14634"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87EF6B5" w14:textId="77777777" w:rsidR="006C7785" w:rsidRPr="00340B0D" w:rsidRDefault="006C7785" w:rsidP="00380FCD">
            <w:pPr>
              <w:jc w:val="center"/>
              <w:rPr>
                <w:rFonts w:cs="Arial"/>
                <w:b/>
                <w:bCs/>
                <w:sz w:val="18"/>
                <w:szCs w:val="18"/>
              </w:rPr>
            </w:pPr>
          </w:p>
        </w:tc>
      </w:tr>
      <w:tr w:rsidR="006C7785" w:rsidRPr="00340B0D" w14:paraId="7E81325C"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auto"/>
          </w:tcPr>
          <w:p w14:paraId="18149D98"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3"/>
            <w:tcBorders>
              <w:top w:val="single" w:sz="4" w:space="0" w:color="auto"/>
              <w:left w:val="single" w:sz="12" w:space="0" w:color="auto"/>
              <w:bottom w:val="single" w:sz="4" w:space="0" w:color="auto"/>
              <w:right w:val="single" w:sz="12" w:space="0" w:color="auto"/>
            </w:tcBorders>
            <w:shd w:val="clear" w:color="auto" w:fill="auto"/>
          </w:tcPr>
          <w:p w14:paraId="69EE856A" w14:textId="77777777" w:rsidR="006C7785" w:rsidRPr="00340B0D" w:rsidRDefault="006C7785" w:rsidP="00380FCD">
            <w:pPr>
              <w:rPr>
                <w:rFonts w:cs="Arial"/>
                <w:sz w:val="18"/>
                <w:szCs w:val="18"/>
              </w:rPr>
            </w:pPr>
          </w:p>
        </w:tc>
      </w:tr>
      <w:tr w:rsidR="006C7785" w:rsidRPr="00340B0D" w14:paraId="2ABDCA82" w14:textId="77777777" w:rsidTr="00380FCD">
        <w:tc>
          <w:tcPr>
            <w:tcW w:w="6044" w:type="dxa"/>
            <w:gridSpan w:val="8"/>
            <w:tcBorders>
              <w:top w:val="single" w:sz="4" w:space="0" w:color="auto"/>
              <w:left w:val="single" w:sz="12" w:space="0" w:color="auto"/>
              <w:bottom w:val="single" w:sz="12" w:space="0" w:color="auto"/>
              <w:right w:val="single" w:sz="12" w:space="0" w:color="auto"/>
            </w:tcBorders>
            <w:shd w:val="clear" w:color="auto" w:fill="auto"/>
          </w:tcPr>
          <w:p w14:paraId="3D75E11E" w14:textId="77777777" w:rsidR="006C7785" w:rsidRPr="00340B0D" w:rsidRDefault="006C7785" w:rsidP="00380FCD">
            <w:pPr>
              <w:rPr>
                <w:rFonts w:cs="Arial"/>
                <w:sz w:val="18"/>
                <w:szCs w:val="18"/>
              </w:rPr>
            </w:pPr>
          </w:p>
        </w:tc>
        <w:tc>
          <w:tcPr>
            <w:tcW w:w="3155" w:type="dxa"/>
            <w:gridSpan w:val="3"/>
            <w:tcBorders>
              <w:top w:val="single" w:sz="4" w:space="0" w:color="auto"/>
              <w:left w:val="single" w:sz="12" w:space="0" w:color="auto"/>
              <w:bottom w:val="single" w:sz="12" w:space="0" w:color="auto"/>
              <w:right w:val="single" w:sz="12" w:space="0" w:color="auto"/>
            </w:tcBorders>
            <w:shd w:val="clear" w:color="auto" w:fill="auto"/>
          </w:tcPr>
          <w:p w14:paraId="6E4A12BD" w14:textId="77777777" w:rsidR="006C7785" w:rsidRPr="00340B0D" w:rsidRDefault="006C7785" w:rsidP="00380FCD">
            <w:pPr>
              <w:rPr>
                <w:rFonts w:cs="Arial"/>
                <w:sz w:val="18"/>
                <w:szCs w:val="18"/>
              </w:rPr>
            </w:pPr>
          </w:p>
        </w:tc>
      </w:tr>
      <w:tr w:rsidR="006C7785" w:rsidRPr="00340B0D" w14:paraId="1B1A4606" w14:textId="77777777" w:rsidTr="00380FCD">
        <w:tc>
          <w:tcPr>
            <w:tcW w:w="4457"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E0E9BCB"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17B87ED"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665480AE" w14:textId="77777777" w:rsidTr="00380FCD">
        <w:sdt>
          <w:sdtPr>
            <w:rPr>
              <w:rFonts w:cs="Arial"/>
              <w:sz w:val="18"/>
              <w:szCs w:val="18"/>
            </w:rPr>
            <w:alias w:val="Diplay Category"/>
            <w:tag w:val="Diplay Categor"/>
            <w:id w:val="1372267137"/>
            <w:placeholder>
              <w:docPart w:val="99C8BA5A5CF94D43B9F782DCE0832B71"/>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5"/>
                <w:tcBorders>
                  <w:top w:val="single" w:sz="4" w:space="0" w:color="auto"/>
                  <w:left w:val="single" w:sz="12" w:space="0" w:color="auto"/>
                  <w:bottom w:val="single" w:sz="12" w:space="0" w:color="auto"/>
                  <w:right w:val="single" w:sz="12" w:space="0" w:color="auto"/>
                </w:tcBorders>
                <w:shd w:val="clear" w:color="auto" w:fill="auto"/>
              </w:tcPr>
              <w:p w14:paraId="59FD0D20"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5"/>
            <w:tcBorders>
              <w:left w:val="single" w:sz="12" w:space="0" w:color="auto"/>
              <w:bottom w:val="single" w:sz="4" w:space="0" w:color="auto"/>
              <w:right w:val="single" w:sz="4" w:space="0" w:color="auto"/>
            </w:tcBorders>
            <w:shd w:val="clear" w:color="auto" w:fill="auto"/>
          </w:tcPr>
          <w:p w14:paraId="5BED6043"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3C92C9CD" w14:textId="77777777" w:rsidR="006C7785" w:rsidRPr="00340B0D" w:rsidRDefault="006C7785" w:rsidP="00380FCD">
            <w:pPr>
              <w:jc w:val="center"/>
              <w:rPr>
                <w:rFonts w:cs="Arial"/>
                <w:sz w:val="18"/>
                <w:szCs w:val="18"/>
              </w:rPr>
            </w:pPr>
          </w:p>
        </w:tc>
      </w:tr>
      <w:tr w:rsidR="006C7785" w:rsidRPr="00340B0D" w14:paraId="7486F5B8" w14:textId="77777777" w:rsidTr="00380FCD">
        <w:tc>
          <w:tcPr>
            <w:tcW w:w="4457"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2D990CA" w14:textId="77777777" w:rsidR="006C7785" w:rsidRPr="00340B0D" w:rsidRDefault="006C7785" w:rsidP="00380FCD">
            <w:pPr>
              <w:jc w:val="center"/>
              <w:rPr>
                <w:rFonts w:cs="Arial"/>
                <w:b/>
                <w:bCs/>
                <w:sz w:val="18"/>
                <w:szCs w:val="18"/>
              </w:rPr>
            </w:pPr>
            <w:r w:rsidRPr="00340B0D">
              <w:rPr>
                <w:rFonts w:cs="Arial"/>
                <w:b/>
                <w:bCs/>
                <w:sz w:val="18"/>
                <w:szCs w:val="18"/>
              </w:rPr>
              <w:lastRenderedPageBreak/>
              <w:t>Context Parameters</w:t>
            </w:r>
          </w:p>
        </w:tc>
        <w:tc>
          <w:tcPr>
            <w:tcW w:w="4182" w:type="dxa"/>
            <w:gridSpan w:val="5"/>
            <w:tcBorders>
              <w:left w:val="single" w:sz="12" w:space="0" w:color="auto"/>
              <w:right w:val="single" w:sz="4" w:space="0" w:color="auto"/>
            </w:tcBorders>
            <w:shd w:val="clear" w:color="auto" w:fill="auto"/>
          </w:tcPr>
          <w:p w14:paraId="7F947FB4"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7EF412EC" w14:textId="77777777" w:rsidR="006C7785" w:rsidRPr="00340B0D" w:rsidRDefault="006C7785" w:rsidP="00380FCD">
            <w:pPr>
              <w:jc w:val="center"/>
              <w:rPr>
                <w:rFonts w:cs="Arial"/>
                <w:sz w:val="18"/>
                <w:szCs w:val="18"/>
              </w:rPr>
            </w:pPr>
          </w:p>
        </w:tc>
      </w:tr>
      <w:tr w:rsidR="006C7785" w:rsidRPr="00340B0D" w14:paraId="676B764F"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788D9C23"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BABD423" w14:textId="77777777" w:rsidR="006C7785" w:rsidRPr="00340B0D" w:rsidRDefault="006C7785" w:rsidP="00380FCD">
            <w:pPr>
              <w:rPr>
                <w:rFonts w:cs="Arial"/>
                <w:sz w:val="18"/>
                <w:szCs w:val="18"/>
              </w:rPr>
            </w:pPr>
            <w:r>
              <w:rPr>
                <w:rFonts w:cs="Arial"/>
                <w:sz w:val="18"/>
                <w:szCs w:val="18"/>
              </w:rPr>
              <w:t>0m</w:t>
            </w:r>
          </w:p>
        </w:tc>
        <w:tc>
          <w:tcPr>
            <w:tcW w:w="4182" w:type="dxa"/>
            <w:gridSpan w:val="5"/>
            <w:tcBorders>
              <w:left w:val="single" w:sz="12" w:space="0" w:color="auto"/>
            </w:tcBorders>
          </w:tcPr>
          <w:p w14:paraId="39F6326F"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34F99F92" w14:textId="77777777" w:rsidR="006C7785" w:rsidRPr="00340B0D" w:rsidRDefault="006C7785" w:rsidP="00380FCD">
            <w:pPr>
              <w:jc w:val="center"/>
              <w:rPr>
                <w:rFonts w:cs="Arial"/>
                <w:sz w:val="18"/>
                <w:szCs w:val="18"/>
              </w:rPr>
            </w:pPr>
          </w:p>
        </w:tc>
      </w:tr>
      <w:tr w:rsidR="006C7785" w:rsidRPr="00340B0D" w14:paraId="2BE654C2"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20A69F79"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40B894"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54F5D484"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75E6A21E" w14:textId="77777777" w:rsidR="006C7785" w:rsidRPr="00340B0D" w:rsidRDefault="006C7785" w:rsidP="00380FCD">
            <w:pPr>
              <w:jc w:val="center"/>
              <w:rPr>
                <w:rFonts w:cs="Arial"/>
                <w:sz w:val="18"/>
                <w:szCs w:val="18"/>
              </w:rPr>
            </w:pPr>
          </w:p>
        </w:tc>
      </w:tr>
      <w:tr w:rsidR="006C7785" w:rsidRPr="00340B0D" w14:paraId="742D3904"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3E4E53B2"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DED9680"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7EB3873C"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485807BA" w14:textId="77777777" w:rsidR="006C7785" w:rsidRPr="00340B0D" w:rsidRDefault="006C7785" w:rsidP="00380FCD">
            <w:pPr>
              <w:jc w:val="center"/>
              <w:rPr>
                <w:rFonts w:cs="Arial"/>
                <w:sz w:val="18"/>
                <w:szCs w:val="18"/>
              </w:rPr>
            </w:pPr>
          </w:p>
        </w:tc>
      </w:tr>
      <w:tr w:rsidR="006C7785" w:rsidRPr="00340B0D" w14:paraId="5BC04CD6"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05F1557A"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668E916"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51C2BA92"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367C5B1E" w14:textId="77777777" w:rsidR="006C7785" w:rsidRPr="00340B0D" w:rsidRDefault="006C7785" w:rsidP="00380FCD">
            <w:pPr>
              <w:jc w:val="center"/>
              <w:rPr>
                <w:rFonts w:cs="Arial"/>
                <w:sz w:val="18"/>
                <w:szCs w:val="18"/>
              </w:rPr>
            </w:pPr>
          </w:p>
        </w:tc>
      </w:tr>
      <w:tr w:rsidR="006C7785" w:rsidRPr="00340B0D" w14:paraId="6F45CB58"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7B509DC2"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EC10A85"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2EBD71A6"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34BDC546" w14:textId="77777777" w:rsidR="006C7785" w:rsidRPr="00340B0D" w:rsidRDefault="006C7785" w:rsidP="00380FCD">
            <w:pPr>
              <w:jc w:val="center"/>
              <w:rPr>
                <w:rFonts w:cs="Arial"/>
                <w:sz w:val="18"/>
                <w:szCs w:val="18"/>
              </w:rPr>
            </w:pPr>
          </w:p>
        </w:tc>
      </w:tr>
      <w:tr w:rsidR="006C7785" w:rsidRPr="00340B0D" w14:paraId="715BC6FF"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6396E2A8"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E823241"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53CEBEAE"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3D75F599" w14:textId="77777777" w:rsidR="006C7785" w:rsidRPr="00340B0D" w:rsidRDefault="006C7785" w:rsidP="00380FCD">
            <w:pPr>
              <w:jc w:val="center"/>
              <w:rPr>
                <w:rFonts w:cs="Arial"/>
                <w:sz w:val="18"/>
                <w:szCs w:val="18"/>
              </w:rPr>
            </w:pPr>
          </w:p>
        </w:tc>
      </w:tr>
      <w:tr w:rsidR="006C7785" w:rsidRPr="00340B0D" w14:paraId="7FA129F7"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68EE0B5C"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F36C9D4"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43E971BA"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6DBCD0BF" w14:textId="77777777" w:rsidR="006C7785" w:rsidRPr="00340B0D" w:rsidRDefault="006C7785" w:rsidP="00380FCD">
            <w:pPr>
              <w:jc w:val="center"/>
              <w:rPr>
                <w:rFonts w:cs="Arial"/>
                <w:sz w:val="18"/>
                <w:szCs w:val="18"/>
              </w:rPr>
            </w:pPr>
          </w:p>
        </w:tc>
      </w:tr>
      <w:tr w:rsidR="006C7785" w:rsidRPr="00340B0D" w14:paraId="61809E04"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64D3EF3A"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8D5FB5"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179D8237"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10993B32" w14:textId="77777777" w:rsidR="006C7785" w:rsidRPr="00340B0D" w:rsidRDefault="006C7785" w:rsidP="00380FCD">
            <w:pPr>
              <w:jc w:val="center"/>
              <w:rPr>
                <w:rFonts w:cs="Arial"/>
                <w:sz w:val="18"/>
                <w:szCs w:val="18"/>
              </w:rPr>
            </w:pPr>
          </w:p>
        </w:tc>
      </w:tr>
      <w:tr w:rsidR="006C7785" w:rsidRPr="00340B0D" w14:paraId="04E5F71C"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1E3AE9C7"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5274777"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5EED87B4"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597BFEAC" w14:textId="77777777" w:rsidR="006C7785" w:rsidRPr="00340B0D" w:rsidRDefault="006C7785" w:rsidP="00380FCD">
            <w:pPr>
              <w:jc w:val="center"/>
              <w:rPr>
                <w:rFonts w:cs="Arial"/>
                <w:sz w:val="18"/>
                <w:szCs w:val="18"/>
              </w:rPr>
            </w:pPr>
          </w:p>
        </w:tc>
      </w:tr>
      <w:tr w:rsidR="006C7785" w:rsidRPr="00340B0D" w14:paraId="343BAEE3"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0545B2DC"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DEB528D"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27CAC0A5"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284D301E" w14:textId="77777777" w:rsidR="006C7785" w:rsidRPr="00340B0D" w:rsidRDefault="006C7785" w:rsidP="00380FCD">
            <w:pPr>
              <w:jc w:val="center"/>
              <w:rPr>
                <w:rFonts w:cs="Arial"/>
                <w:sz w:val="18"/>
                <w:szCs w:val="18"/>
              </w:rPr>
            </w:pPr>
          </w:p>
        </w:tc>
      </w:tr>
      <w:tr w:rsidR="006C7785" w:rsidRPr="00340B0D" w14:paraId="7BC56D67"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70B118F2"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5516FDFD"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6E1AB956"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1244FDB3" w14:textId="77777777" w:rsidR="006C7785" w:rsidRPr="00340B0D" w:rsidRDefault="006C7785" w:rsidP="00380FCD">
            <w:pPr>
              <w:jc w:val="center"/>
              <w:rPr>
                <w:rFonts w:cs="Arial"/>
                <w:sz w:val="18"/>
                <w:szCs w:val="18"/>
              </w:rPr>
            </w:pPr>
          </w:p>
        </w:tc>
      </w:tr>
      <w:tr w:rsidR="006C7785" w:rsidRPr="00340B0D" w14:paraId="07F6839E" w14:textId="77777777" w:rsidTr="00380FCD">
        <w:tc>
          <w:tcPr>
            <w:tcW w:w="4457"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6002FD28"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5"/>
            <w:tcBorders>
              <w:left w:val="single" w:sz="12" w:space="0" w:color="auto"/>
            </w:tcBorders>
          </w:tcPr>
          <w:p w14:paraId="6DB6C15E"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17252B30" w14:textId="77777777" w:rsidR="006C7785" w:rsidRPr="00340B0D" w:rsidRDefault="006C7785" w:rsidP="00380FCD">
            <w:pPr>
              <w:jc w:val="center"/>
              <w:rPr>
                <w:rFonts w:cs="Arial"/>
                <w:sz w:val="18"/>
                <w:szCs w:val="18"/>
              </w:rPr>
            </w:pPr>
          </w:p>
        </w:tc>
      </w:tr>
      <w:tr w:rsidR="006C7785" w:rsidRPr="00340B0D" w14:paraId="1765C944" w14:textId="77777777" w:rsidTr="00380FCD">
        <w:sdt>
          <w:sdtPr>
            <w:rPr>
              <w:rFonts w:cs="Arial"/>
              <w:sz w:val="18"/>
              <w:szCs w:val="18"/>
            </w:rPr>
            <w:alias w:val="Palette"/>
            <w:tag w:val="Palette"/>
            <w:id w:val="252940365"/>
            <w:placeholder>
              <w:docPart w:val="8A801C8F3E4048D3962612756F1FF99F"/>
            </w:placeholder>
            <w:comboBox>
              <w:listItem w:displayText="Day" w:value="Day"/>
              <w:listItem w:displayText="Dusk" w:value="Dusk"/>
              <w:listItem w:displayText="Night" w:value="Night"/>
            </w:comboBox>
          </w:sdtPr>
          <w:sdtContent>
            <w:tc>
              <w:tcPr>
                <w:tcW w:w="4457" w:type="dxa"/>
                <w:gridSpan w:val="5"/>
                <w:tcBorders>
                  <w:left w:val="single" w:sz="12" w:space="0" w:color="auto"/>
                  <w:bottom w:val="single" w:sz="12" w:space="0" w:color="auto"/>
                  <w:right w:val="single" w:sz="12" w:space="0" w:color="auto"/>
                </w:tcBorders>
              </w:tcPr>
              <w:p w14:paraId="1723FA33"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5"/>
            <w:tcBorders>
              <w:left w:val="single" w:sz="12" w:space="0" w:color="auto"/>
            </w:tcBorders>
          </w:tcPr>
          <w:p w14:paraId="5A423A09"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39B95E5C" w14:textId="77777777" w:rsidR="006C7785" w:rsidRPr="00340B0D" w:rsidRDefault="006C7785" w:rsidP="00380FCD">
            <w:pPr>
              <w:jc w:val="center"/>
              <w:rPr>
                <w:rFonts w:cs="Arial"/>
                <w:sz w:val="18"/>
                <w:szCs w:val="18"/>
              </w:rPr>
            </w:pPr>
          </w:p>
        </w:tc>
      </w:tr>
      <w:tr w:rsidR="006C7785" w:rsidRPr="00340B0D" w14:paraId="40479366" w14:textId="77777777" w:rsidTr="00380FCD">
        <w:tc>
          <w:tcPr>
            <w:tcW w:w="4457" w:type="dxa"/>
            <w:gridSpan w:val="5"/>
            <w:tcBorders>
              <w:top w:val="single" w:sz="12" w:space="0" w:color="auto"/>
              <w:left w:val="single" w:sz="12" w:space="0" w:color="auto"/>
              <w:right w:val="single" w:sz="12" w:space="0" w:color="auto"/>
            </w:tcBorders>
            <w:shd w:val="clear" w:color="auto" w:fill="FFFFFF" w:themeFill="background1"/>
            <w:vAlign w:val="center"/>
          </w:tcPr>
          <w:p w14:paraId="36E6E103" w14:textId="77777777" w:rsidR="006C7785" w:rsidRPr="00340B0D" w:rsidRDefault="006C7785" w:rsidP="00380FCD">
            <w:pPr>
              <w:jc w:val="center"/>
              <w:rPr>
                <w:rFonts w:cs="Arial"/>
                <w:b/>
                <w:bCs/>
                <w:sz w:val="18"/>
                <w:szCs w:val="18"/>
              </w:rPr>
            </w:pPr>
          </w:p>
        </w:tc>
        <w:tc>
          <w:tcPr>
            <w:tcW w:w="4182" w:type="dxa"/>
            <w:gridSpan w:val="5"/>
            <w:tcBorders>
              <w:left w:val="single" w:sz="12" w:space="0" w:color="auto"/>
            </w:tcBorders>
          </w:tcPr>
          <w:p w14:paraId="5253097A"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569F81E8" w14:textId="77777777" w:rsidR="006C7785" w:rsidRPr="00340B0D" w:rsidRDefault="006C7785" w:rsidP="00380FCD">
            <w:pPr>
              <w:jc w:val="center"/>
              <w:rPr>
                <w:rFonts w:cs="Arial"/>
                <w:sz w:val="18"/>
                <w:szCs w:val="18"/>
              </w:rPr>
            </w:pPr>
          </w:p>
        </w:tc>
      </w:tr>
      <w:tr w:rsidR="006C7785" w:rsidRPr="00340B0D" w14:paraId="1C29DF90" w14:textId="77777777" w:rsidTr="00380FCD">
        <w:tc>
          <w:tcPr>
            <w:tcW w:w="4457" w:type="dxa"/>
            <w:gridSpan w:val="5"/>
            <w:tcBorders>
              <w:left w:val="single" w:sz="12" w:space="0" w:color="auto"/>
              <w:bottom w:val="single" w:sz="12" w:space="0" w:color="auto"/>
              <w:right w:val="single" w:sz="12" w:space="0" w:color="auto"/>
            </w:tcBorders>
            <w:shd w:val="clear" w:color="auto" w:fill="FFFFFF" w:themeFill="background1"/>
          </w:tcPr>
          <w:p w14:paraId="14EE7C09" w14:textId="77777777" w:rsidR="006C7785" w:rsidRPr="00340B0D" w:rsidRDefault="006C7785" w:rsidP="00380FCD">
            <w:pPr>
              <w:rPr>
                <w:rFonts w:cs="Arial"/>
                <w:sz w:val="18"/>
                <w:szCs w:val="18"/>
              </w:rPr>
            </w:pPr>
          </w:p>
        </w:tc>
        <w:tc>
          <w:tcPr>
            <w:tcW w:w="4182" w:type="dxa"/>
            <w:gridSpan w:val="5"/>
            <w:tcBorders>
              <w:left w:val="single" w:sz="12" w:space="0" w:color="auto"/>
              <w:bottom w:val="single" w:sz="12" w:space="0" w:color="auto"/>
            </w:tcBorders>
          </w:tcPr>
          <w:p w14:paraId="1C191FCB"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0AE55CE8" w14:textId="77777777" w:rsidR="006C7785" w:rsidRPr="00340B0D" w:rsidRDefault="006C7785" w:rsidP="00380FCD">
            <w:pPr>
              <w:jc w:val="center"/>
              <w:rPr>
                <w:rFonts w:cs="Arial"/>
                <w:sz w:val="18"/>
                <w:szCs w:val="18"/>
              </w:rPr>
            </w:pPr>
          </w:p>
        </w:tc>
      </w:tr>
      <w:tr w:rsidR="006C7785" w:rsidRPr="00340B0D" w14:paraId="3522B309" w14:textId="77777777" w:rsidTr="00380FCD">
        <w:tc>
          <w:tcPr>
            <w:tcW w:w="4457"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0D726265"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8357050"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54B14CB3" w14:textId="77777777" w:rsidTr="00380FCD">
        <w:trPr>
          <w:trHeight w:val="287"/>
        </w:trPr>
        <w:tc>
          <w:tcPr>
            <w:tcW w:w="1659" w:type="dxa"/>
            <w:tcBorders>
              <w:left w:val="single" w:sz="12" w:space="0" w:color="auto"/>
              <w:bottom w:val="single" w:sz="4" w:space="0" w:color="auto"/>
            </w:tcBorders>
          </w:tcPr>
          <w:p w14:paraId="0F3B316C"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4"/>
            <w:tcBorders>
              <w:bottom w:val="single" w:sz="4" w:space="0" w:color="auto"/>
              <w:right w:val="single" w:sz="12" w:space="0" w:color="auto"/>
            </w:tcBorders>
          </w:tcPr>
          <w:p w14:paraId="6CE3A4D8"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7437DD8A"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4"/>
            <w:tcBorders>
              <w:left w:val="single" w:sz="4" w:space="0" w:color="auto"/>
              <w:bottom w:val="single" w:sz="4" w:space="0" w:color="auto"/>
              <w:right w:val="single" w:sz="12" w:space="0" w:color="auto"/>
            </w:tcBorders>
            <w:vAlign w:val="center"/>
          </w:tcPr>
          <w:p w14:paraId="1E3AE6B4" w14:textId="77777777" w:rsidR="006C7785" w:rsidRPr="00340B0D" w:rsidRDefault="006C7785" w:rsidP="00380FCD">
            <w:pPr>
              <w:rPr>
                <w:rFonts w:cs="Arial"/>
                <w:sz w:val="18"/>
                <w:szCs w:val="18"/>
              </w:rPr>
            </w:pPr>
          </w:p>
        </w:tc>
      </w:tr>
      <w:tr w:rsidR="006C7785" w:rsidRPr="00340B0D" w14:paraId="1CA67014" w14:textId="77777777" w:rsidTr="00380FCD">
        <w:tc>
          <w:tcPr>
            <w:tcW w:w="1659" w:type="dxa"/>
            <w:tcBorders>
              <w:left w:val="single" w:sz="12" w:space="0" w:color="auto"/>
              <w:bottom w:val="single" w:sz="4" w:space="0" w:color="auto"/>
            </w:tcBorders>
          </w:tcPr>
          <w:p w14:paraId="30D8498B"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4"/>
            <w:tcBorders>
              <w:top w:val="single" w:sz="4" w:space="0" w:color="auto"/>
              <w:bottom w:val="single" w:sz="4" w:space="0" w:color="auto"/>
              <w:right w:val="single" w:sz="12" w:space="0" w:color="auto"/>
            </w:tcBorders>
          </w:tcPr>
          <w:p w14:paraId="748A1D27"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718D6231"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57FCE9E9"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50000</w:t>
            </w:r>
          </w:p>
        </w:tc>
      </w:tr>
      <w:tr w:rsidR="006C7785" w:rsidRPr="00340B0D" w14:paraId="4D6B5967" w14:textId="77777777" w:rsidTr="00380FCD">
        <w:tc>
          <w:tcPr>
            <w:tcW w:w="4457"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38268057"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3816519D"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4B45BCDD" w14:textId="77777777" w:rsidR="006C7785" w:rsidRPr="00340B0D" w:rsidRDefault="006C7785" w:rsidP="00380FCD">
            <w:pPr>
              <w:rPr>
                <w:rFonts w:cs="Arial"/>
                <w:sz w:val="18"/>
                <w:szCs w:val="18"/>
              </w:rPr>
            </w:pPr>
          </w:p>
        </w:tc>
      </w:tr>
      <w:tr w:rsidR="006C7785" w:rsidRPr="00340B0D" w14:paraId="1A5622F3"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2A51AC92" w14:textId="77777777" w:rsidR="006C7785" w:rsidRPr="00340B0D" w:rsidRDefault="006C7785" w:rsidP="00380FCD">
            <w:pPr>
              <w:rPr>
                <w:rFonts w:cs="Arial"/>
                <w:sz w:val="18"/>
                <w:szCs w:val="18"/>
              </w:rPr>
            </w:pPr>
          </w:p>
        </w:tc>
      </w:tr>
      <w:tr w:rsidR="006C7785" w:rsidRPr="00340B0D" w14:paraId="6BBEB99E"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58789CF"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316FC3F4" w14:textId="77777777" w:rsidTr="00380FCD">
        <w:tc>
          <w:tcPr>
            <w:tcW w:w="467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EE3C023"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24EBB2E"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7795190"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7BD453A"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231596E4"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0E4A73FC"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59504524" w14:textId="77777777" w:rsidR="006C7785" w:rsidRPr="00340B0D" w:rsidRDefault="006C7785" w:rsidP="00380FCD">
            <w:pPr>
              <w:rPr>
                <w:rFonts w:cs="Arial"/>
                <w:sz w:val="18"/>
                <w:szCs w:val="18"/>
              </w:rPr>
            </w:pPr>
          </w:p>
        </w:tc>
      </w:tr>
      <w:tr w:rsidR="006C7785" w:rsidRPr="00340B0D" w14:paraId="44DF4581"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043AF934"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6576E4FA"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D3B47A7"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06389CAD" w14:textId="77777777" w:rsidR="006C7785" w:rsidRPr="00340B0D" w:rsidRDefault="006C7785" w:rsidP="00380FCD">
            <w:pPr>
              <w:rPr>
                <w:rFonts w:cs="Arial"/>
                <w:sz w:val="18"/>
                <w:szCs w:val="18"/>
              </w:rPr>
            </w:pPr>
          </w:p>
        </w:tc>
      </w:tr>
      <w:tr w:rsidR="006C7785" w:rsidRPr="00340B0D" w14:paraId="5332C95C"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47A4998"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22661CFE"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42730EC5"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530A74E1" w14:textId="77777777" w:rsidR="006C7785" w:rsidRPr="00340B0D" w:rsidRDefault="006C7785" w:rsidP="00380FCD">
            <w:pPr>
              <w:rPr>
                <w:rFonts w:cs="Arial"/>
                <w:sz w:val="18"/>
                <w:szCs w:val="18"/>
              </w:rPr>
            </w:pPr>
          </w:p>
        </w:tc>
      </w:tr>
      <w:tr w:rsidR="006C7785" w:rsidRPr="00340B0D" w14:paraId="48B3BE52"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5E639E4B"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2EBC9537"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3B51D06"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262731F1" w14:textId="77777777" w:rsidR="006C7785" w:rsidRPr="00340B0D" w:rsidRDefault="006C7785" w:rsidP="00380FCD">
            <w:pPr>
              <w:rPr>
                <w:rFonts w:cs="Arial"/>
                <w:sz w:val="18"/>
                <w:szCs w:val="18"/>
              </w:rPr>
            </w:pPr>
          </w:p>
        </w:tc>
      </w:tr>
      <w:tr w:rsidR="006C7785" w:rsidRPr="00340B0D" w14:paraId="279F0A2A"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32992C7A"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394C123F"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3664D121"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54B7BB73" w14:textId="77777777" w:rsidR="006C7785" w:rsidRPr="00340B0D" w:rsidRDefault="006C7785" w:rsidP="00380FCD">
            <w:pPr>
              <w:rPr>
                <w:rFonts w:cs="Arial"/>
                <w:sz w:val="18"/>
                <w:szCs w:val="18"/>
              </w:rPr>
            </w:pPr>
          </w:p>
        </w:tc>
      </w:tr>
      <w:tr w:rsidR="006C7785" w:rsidRPr="00340B0D" w14:paraId="01EA9A5C"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B55A981"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40546ED7"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022CF1B2"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1140E700" w14:textId="77777777" w:rsidR="006C7785" w:rsidRPr="00340B0D" w:rsidRDefault="006C7785" w:rsidP="00380FCD">
            <w:pPr>
              <w:rPr>
                <w:rFonts w:cs="Arial"/>
                <w:sz w:val="18"/>
                <w:szCs w:val="18"/>
              </w:rPr>
            </w:pPr>
          </w:p>
        </w:tc>
      </w:tr>
      <w:tr w:rsidR="006C7785" w:rsidRPr="00340B0D" w14:paraId="443C06AF"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0307E1C"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7F62C4F9"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0B2B7C45"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1E4B27A1" w14:textId="77777777" w:rsidR="006C7785" w:rsidRPr="00340B0D" w:rsidRDefault="006C7785" w:rsidP="00380FCD">
            <w:pPr>
              <w:rPr>
                <w:rFonts w:cs="Arial"/>
                <w:sz w:val="18"/>
                <w:szCs w:val="18"/>
              </w:rPr>
            </w:pPr>
          </w:p>
        </w:tc>
      </w:tr>
      <w:tr w:rsidR="006C7785" w:rsidRPr="00340B0D" w14:paraId="3C2B4F09"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DD92E15"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1FC9B28C"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7D37350"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25FB7E5C" w14:textId="77777777" w:rsidR="006C7785" w:rsidRPr="00340B0D" w:rsidRDefault="006C7785" w:rsidP="00380FCD">
            <w:pPr>
              <w:rPr>
                <w:rFonts w:cs="Arial"/>
                <w:sz w:val="18"/>
                <w:szCs w:val="18"/>
              </w:rPr>
            </w:pPr>
          </w:p>
        </w:tc>
      </w:tr>
      <w:tr w:rsidR="006C7785" w:rsidRPr="00340B0D" w14:paraId="059422C8"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6483EE46"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3458E3C0"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5125FAF1"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918C040" w14:textId="77777777" w:rsidR="006C7785" w:rsidRPr="00340B0D" w:rsidRDefault="006C7785" w:rsidP="00380FCD">
            <w:pPr>
              <w:rPr>
                <w:rFonts w:cs="Arial"/>
                <w:sz w:val="18"/>
                <w:szCs w:val="18"/>
              </w:rPr>
            </w:pPr>
          </w:p>
        </w:tc>
      </w:tr>
      <w:tr w:rsidR="006C7785" w:rsidRPr="00340B0D" w14:paraId="0BF3400B"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F0709BB"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6C0D11D0"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4C715252"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26FF413" w14:textId="77777777" w:rsidR="006C7785" w:rsidRPr="00340B0D" w:rsidRDefault="006C7785" w:rsidP="00380FCD">
            <w:pPr>
              <w:rPr>
                <w:rFonts w:cs="Arial"/>
                <w:sz w:val="18"/>
                <w:szCs w:val="18"/>
              </w:rPr>
            </w:pPr>
          </w:p>
        </w:tc>
      </w:tr>
      <w:tr w:rsidR="006C7785" w:rsidRPr="00340B0D" w14:paraId="23719A41"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0DEC8FE2"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4758992F"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2CF96FE0"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845A902" w14:textId="77777777" w:rsidR="006C7785" w:rsidRPr="00340B0D" w:rsidRDefault="006C7785" w:rsidP="00380FCD">
            <w:pPr>
              <w:rPr>
                <w:rFonts w:cs="Arial"/>
                <w:sz w:val="18"/>
                <w:szCs w:val="18"/>
              </w:rPr>
            </w:pPr>
          </w:p>
        </w:tc>
      </w:tr>
      <w:tr w:rsidR="006C7785" w:rsidRPr="00340B0D" w14:paraId="3272B747"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58377213"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62202129"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05A50F12"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83FCB9B" w14:textId="77777777" w:rsidR="006C7785" w:rsidRPr="00340B0D" w:rsidRDefault="006C7785" w:rsidP="00380FCD">
            <w:pPr>
              <w:rPr>
                <w:rFonts w:cs="Arial"/>
                <w:sz w:val="18"/>
                <w:szCs w:val="18"/>
              </w:rPr>
            </w:pPr>
          </w:p>
        </w:tc>
      </w:tr>
      <w:tr w:rsidR="006C7785" w:rsidRPr="00340B0D" w14:paraId="483A87E1" w14:textId="77777777" w:rsidTr="00380FCD">
        <w:tc>
          <w:tcPr>
            <w:tcW w:w="4175" w:type="dxa"/>
            <w:gridSpan w:val="4"/>
            <w:tcBorders>
              <w:top w:val="single" w:sz="4" w:space="0" w:color="auto"/>
              <w:left w:val="single" w:sz="12" w:space="0" w:color="auto"/>
              <w:bottom w:val="single" w:sz="12" w:space="0" w:color="auto"/>
              <w:right w:val="single" w:sz="4" w:space="0" w:color="auto"/>
            </w:tcBorders>
          </w:tcPr>
          <w:p w14:paraId="75EDDA95"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40E78462"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12" w:space="0" w:color="auto"/>
            </w:tcBorders>
          </w:tcPr>
          <w:p w14:paraId="0CCE7FFE"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6910E553" w14:textId="77777777" w:rsidR="006C7785" w:rsidRPr="00340B0D" w:rsidRDefault="006C7785" w:rsidP="00380FCD">
            <w:pPr>
              <w:rPr>
                <w:rFonts w:cs="Arial"/>
                <w:sz w:val="18"/>
                <w:szCs w:val="18"/>
              </w:rPr>
            </w:pPr>
          </w:p>
        </w:tc>
      </w:tr>
      <w:tr w:rsidR="006C7785" w:rsidRPr="00340B0D" w14:paraId="095DC980" w14:textId="77777777" w:rsidTr="00380FCD">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87B9DB4"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5C7F3EE8"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6E07F56F"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425F9D88"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692B4E22"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D61657D" w14:textId="77777777" w:rsidR="006C7785" w:rsidRPr="00340B0D" w:rsidRDefault="006C7785" w:rsidP="00380FCD">
            <w:pPr>
              <w:rPr>
                <w:rFonts w:cs="Arial"/>
                <w:sz w:val="18"/>
                <w:szCs w:val="18"/>
              </w:rPr>
            </w:pPr>
          </w:p>
        </w:tc>
      </w:tr>
      <w:tr w:rsidR="006C7785" w:rsidRPr="00340B0D" w14:paraId="3F21616C"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89D2399"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5F6B6BD6"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3714E6FB"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7EDF6C9" w14:textId="77777777" w:rsidR="006C7785" w:rsidRPr="00340B0D" w:rsidRDefault="006C7785" w:rsidP="00380FCD">
            <w:pPr>
              <w:rPr>
                <w:rFonts w:cs="Arial"/>
                <w:sz w:val="18"/>
                <w:szCs w:val="18"/>
              </w:rPr>
            </w:pPr>
          </w:p>
        </w:tc>
      </w:tr>
      <w:tr w:rsidR="006C7785" w:rsidRPr="00340B0D" w14:paraId="5B0E7E31"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EA3555B"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249B1B14"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560BFAA3" w14:textId="77777777" w:rsidR="006C7785" w:rsidRPr="00831D62" w:rsidRDefault="006C7785" w:rsidP="00380FCD">
            <w:pPr>
              <w:rPr>
                <w:rFonts w:cs="Arial"/>
              </w:rPr>
            </w:pPr>
            <w:r w:rsidRPr="00831D62">
              <w:rPr>
                <w:rFonts w:cs="Arial"/>
                <w:i/>
              </w:rPr>
              <w:t xml:space="preserve">Load the </w:t>
            </w:r>
            <w:proofErr w:type="spellStart"/>
            <w:r w:rsidRPr="00831D62">
              <w:rPr>
                <w:rFonts w:cs="Arial"/>
                <w:i/>
              </w:rPr>
              <w:t>the</w:t>
            </w:r>
            <w:proofErr w:type="spellEnd"/>
            <w:r w:rsidRPr="00831D62">
              <w:rPr>
                <w:rFonts w:cs="Arial"/>
                <w:i/>
              </w:rPr>
              <w:t xml:space="preserve"> exchange set </w:t>
            </w:r>
            <w:proofErr w:type="spellStart"/>
            <w:r w:rsidRPr="00831D62">
              <w:rPr>
                <w:rFonts w:cs="Arial"/>
                <w:b/>
                <w:bCs/>
                <w:i/>
              </w:rPr>
              <w:t>InvalidFeatures</w:t>
            </w:r>
            <w:proofErr w:type="spellEnd"/>
            <w:r w:rsidRPr="00831D62">
              <w:rPr>
                <w:rFonts w:cs="Arial"/>
                <w:i/>
              </w:rPr>
              <w:t xml:space="preserve"> (dataset 101AA00INVOB.000)</w:t>
            </w:r>
          </w:p>
        </w:tc>
      </w:tr>
      <w:tr w:rsidR="006C7785" w:rsidRPr="00340B0D" w14:paraId="2DF9B9EA"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D6A9C43"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15BF1C18"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tcPr>
          <w:p w14:paraId="605E1E59" w14:textId="77777777" w:rsidR="006C7785" w:rsidRPr="005B051E" w:rsidRDefault="006C7785" w:rsidP="00380FCD">
            <w:pPr>
              <w:rPr>
                <w:rFonts w:cs="Arial"/>
                <w:b/>
                <w:bCs/>
              </w:rPr>
            </w:pPr>
            <w:r w:rsidRPr="005B051E">
              <w:rPr>
                <w:rFonts w:cs="Arial"/>
                <w:i/>
              </w:rPr>
              <w:t>View dataset at viewing scale 1:50 000</w:t>
            </w:r>
          </w:p>
        </w:tc>
      </w:tr>
      <w:tr w:rsidR="006C7785" w:rsidRPr="00340B0D" w14:paraId="6ACA1EC8"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FA57D70"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7BB4A49F" w14:textId="77777777" w:rsidTr="00380FCD">
        <w:tc>
          <w:tcPr>
            <w:tcW w:w="9199" w:type="dxa"/>
            <w:gridSpan w:val="11"/>
            <w:tcBorders>
              <w:top w:val="single" w:sz="4" w:space="0" w:color="auto"/>
              <w:left w:val="single" w:sz="12" w:space="0" w:color="auto"/>
              <w:bottom w:val="single" w:sz="12" w:space="0" w:color="auto"/>
              <w:right w:val="single" w:sz="12" w:space="0" w:color="auto"/>
            </w:tcBorders>
          </w:tcPr>
          <w:p w14:paraId="670BCA7A" w14:textId="77777777" w:rsidR="006C7785" w:rsidRPr="005B051E" w:rsidRDefault="006C7785" w:rsidP="00380FCD">
            <w:pPr>
              <w:rPr>
                <w:rFonts w:cs="Arial"/>
                <w:i/>
              </w:rPr>
            </w:pPr>
            <w:r w:rsidRPr="005B051E">
              <w:rPr>
                <w:rFonts w:cs="Arial"/>
                <w:i/>
              </w:rPr>
              <w:t>Confirm that the symbol SY(QUESMRK1) is displayed as below for following cases:</w:t>
            </w:r>
          </w:p>
          <w:p w14:paraId="4A6392D8" w14:textId="77777777" w:rsidR="006C7785" w:rsidRPr="005B051E" w:rsidRDefault="006C7785" w:rsidP="00380FCD">
            <w:pPr>
              <w:rPr>
                <w:rFonts w:cs="Arial"/>
                <w:i/>
              </w:rPr>
            </w:pPr>
            <w:r w:rsidRPr="005B051E">
              <w:rPr>
                <w:rFonts w:cs="Arial"/>
                <w:i/>
              </w:rPr>
              <w:t>a) unknown feature class, point geometry</w:t>
            </w:r>
          </w:p>
          <w:p w14:paraId="69055137" w14:textId="77777777" w:rsidR="006C7785" w:rsidRPr="005B051E" w:rsidRDefault="006C7785" w:rsidP="00380FCD">
            <w:pPr>
              <w:rPr>
                <w:rFonts w:cs="Arial"/>
                <w:i/>
              </w:rPr>
            </w:pPr>
            <w:r w:rsidRPr="005B051E">
              <w:rPr>
                <w:rFonts w:cs="Arial"/>
                <w:i/>
              </w:rPr>
              <w:t xml:space="preserve">b) unknown feature class, line geometry </w:t>
            </w:r>
          </w:p>
          <w:p w14:paraId="0C09A8A4" w14:textId="77777777" w:rsidR="006C7785" w:rsidRPr="005B051E" w:rsidRDefault="006C7785" w:rsidP="00380FCD">
            <w:pPr>
              <w:rPr>
                <w:rFonts w:cs="Arial"/>
                <w:i/>
              </w:rPr>
            </w:pPr>
            <w:r w:rsidRPr="005B051E">
              <w:rPr>
                <w:rFonts w:cs="Arial"/>
                <w:i/>
              </w:rPr>
              <w:t>c) unknown feature class, area geometry</w:t>
            </w:r>
          </w:p>
          <w:p w14:paraId="69974024" w14:textId="77777777" w:rsidR="006C7785" w:rsidRPr="005B051E" w:rsidRDefault="006C7785" w:rsidP="00380FCD">
            <w:pPr>
              <w:rPr>
                <w:rFonts w:cs="Arial"/>
                <w:i/>
              </w:rPr>
            </w:pPr>
            <w:r w:rsidRPr="005B051E">
              <w:rPr>
                <w:rFonts w:cs="Arial"/>
                <w:i/>
              </w:rPr>
              <w:t>d) known feature class for which missing attribute causes presentation of additional symbol SY(QUESMRK1)</w:t>
            </w:r>
          </w:p>
          <w:p w14:paraId="6A84977E" w14:textId="77777777" w:rsidR="006C7785" w:rsidRPr="00340B0D" w:rsidRDefault="006C7785" w:rsidP="00380FCD">
            <w:pPr>
              <w:rPr>
                <w:rFonts w:cs="Arial"/>
                <w:sz w:val="18"/>
                <w:szCs w:val="18"/>
              </w:rPr>
            </w:pPr>
          </w:p>
        </w:tc>
      </w:tr>
    </w:tbl>
    <w:p w14:paraId="5C1C5E86" w14:textId="77777777" w:rsidR="006C7785" w:rsidRDefault="006C7785" w:rsidP="006C7785"/>
    <w:tbl>
      <w:tblPr>
        <w:tblStyle w:val="TableGrid"/>
        <w:tblW w:w="9199" w:type="dxa"/>
        <w:tblLook w:val="04A0" w:firstRow="1" w:lastRow="0" w:firstColumn="1" w:lastColumn="0" w:noHBand="0" w:noVBand="1"/>
      </w:tblPr>
      <w:tblGrid>
        <w:gridCol w:w="1659"/>
        <w:gridCol w:w="663"/>
        <w:gridCol w:w="51"/>
        <w:gridCol w:w="1802"/>
        <w:gridCol w:w="282"/>
        <w:gridCol w:w="216"/>
        <w:gridCol w:w="1040"/>
        <w:gridCol w:w="331"/>
        <w:gridCol w:w="543"/>
        <w:gridCol w:w="2052"/>
        <w:gridCol w:w="560"/>
      </w:tblGrid>
      <w:tr w:rsidR="006C7785" w:rsidRPr="00340B0D" w14:paraId="4A948ED0" w14:textId="77777777" w:rsidTr="00380FCD">
        <w:trPr>
          <w:trHeight w:val="416"/>
        </w:trPr>
        <w:tc>
          <w:tcPr>
            <w:tcW w:w="2322"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476310C6" w14:textId="77777777" w:rsidR="006C7785" w:rsidRPr="00340B0D" w:rsidRDefault="006C7785" w:rsidP="00380FCD">
            <w:pPr>
              <w:jc w:val="center"/>
              <w:rPr>
                <w:rFonts w:cs="Arial"/>
                <w:b/>
                <w:bCs/>
                <w:sz w:val="18"/>
                <w:szCs w:val="18"/>
              </w:rPr>
            </w:pPr>
            <w:r w:rsidRPr="00340B0D">
              <w:rPr>
                <w:rFonts w:cs="Arial"/>
                <w:b/>
                <w:bCs/>
                <w:sz w:val="18"/>
                <w:szCs w:val="18"/>
              </w:rPr>
              <w:t>Test Reference</w:t>
            </w:r>
          </w:p>
        </w:tc>
        <w:tc>
          <w:tcPr>
            <w:tcW w:w="2351"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3E874A74" w14:textId="77777777" w:rsidR="006C7785" w:rsidRPr="005B051E" w:rsidRDefault="006C7785" w:rsidP="00380FCD">
            <w:pPr>
              <w:jc w:val="center"/>
              <w:rPr>
                <w:rFonts w:cs="Arial"/>
                <w:b/>
                <w:bCs/>
              </w:rPr>
            </w:pPr>
            <w:proofErr w:type="spellStart"/>
            <w:r w:rsidRPr="005B051E">
              <w:rPr>
                <w:rFonts w:cs="Arial"/>
              </w:rPr>
              <w:t>InvalidFeaturesB</w:t>
            </w:r>
            <w:proofErr w:type="spellEnd"/>
          </w:p>
        </w:tc>
        <w:tc>
          <w:tcPr>
            <w:tcW w:w="1914"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67402BC4" w14:textId="77777777" w:rsidR="006C7785" w:rsidRPr="00340B0D" w:rsidRDefault="006C7785" w:rsidP="00380FCD">
            <w:pPr>
              <w:jc w:val="center"/>
              <w:rPr>
                <w:rFonts w:cs="Arial"/>
                <w:b/>
                <w:bCs/>
                <w:sz w:val="18"/>
                <w:szCs w:val="18"/>
              </w:rPr>
            </w:pPr>
            <w:r w:rsidRPr="00340B0D">
              <w:rPr>
                <w:rFonts w:cs="Arial"/>
                <w:b/>
                <w:bCs/>
                <w:sz w:val="18"/>
                <w:szCs w:val="18"/>
              </w:rPr>
              <w:t>IHO Reference</w:t>
            </w:r>
          </w:p>
        </w:tc>
        <w:tc>
          <w:tcPr>
            <w:tcW w:w="2612"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71D18177" w14:textId="77777777" w:rsidR="001E2DF7" w:rsidRDefault="001E2DF7" w:rsidP="001E2DF7">
            <w:pPr>
              <w:spacing w:line="240" w:lineRule="auto"/>
              <w:rPr>
                <w:rFonts w:ascii="Calibri" w:hAnsi="Calibri" w:cs="Calibri"/>
                <w:color w:val="000000"/>
              </w:rPr>
            </w:pPr>
            <w:r>
              <w:rPr>
                <w:rFonts w:ascii="Calibri" w:hAnsi="Calibri" w:cs="Calibri"/>
                <w:color w:val="000000"/>
              </w:rPr>
              <w:t>S-98 6.1.1</w:t>
            </w:r>
          </w:p>
          <w:p w14:paraId="0D60AB3E" w14:textId="77777777" w:rsidR="001E2DF7" w:rsidRDefault="001E2DF7" w:rsidP="001E2DF7">
            <w:pPr>
              <w:spacing w:line="240" w:lineRule="auto"/>
              <w:rPr>
                <w:rFonts w:ascii="Calibri" w:hAnsi="Calibri" w:cs="Calibri"/>
                <w:color w:val="000000"/>
              </w:rPr>
            </w:pPr>
            <w:r>
              <w:rPr>
                <w:rFonts w:ascii="Calibri" w:hAnsi="Calibri" w:cs="Calibri"/>
                <w:color w:val="000000"/>
              </w:rPr>
              <w:t>S-100 Part 9</w:t>
            </w:r>
          </w:p>
          <w:p w14:paraId="452F81D4" w14:textId="2BE8C365" w:rsidR="006C7785" w:rsidRPr="00340B0D" w:rsidRDefault="001E2DF7" w:rsidP="001E2DF7">
            <w:pPr>
              <w:rPr>
                <w:rFonts w:cs="Arial"/>
                <w:sz w:val="18"/>
                <w:szCs w:val="18"/>
              </w:rPr>
            </w:pPr>
            <w:r>
              <w:rPr>
                <w:rFonts w:ascii="Calibri" w:hAnsi="Calibri" w:cs="Calibri"/>
                <w:color w:val="000000"/>
              </w:rPr>
              <w:t>S-101 Portrayal</w:t>
            </w:r>
            <w:r w:rsidRPr="00340B0D">
              <w:rPr>
                <w:rFonts w:cs="Arial"/>
                <w:sz w:val="18"/>
                <w:szCs w:val="18"/>
              </w:rPr>
              <w:t xml:space="preserve"> </w:t>
            </w:r>
          </w:p>
        </w:tc>
      </w:tr>
      <w:tr w:rsidR="006C7785" w:rsidRPr="00340B0D" w14:paraId="2ED6212A"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0379183"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3F3761D9"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auto"/>
          </w:tcPr>
          <w:p w14:paraId="67C3022D" w14:textId="77777777" w:rsidR="006C7785" w:rsidRPr="005B051E" w:rsidRDefault="006C7785" w:rsidP="00380FCD">
            <w:pPr>
              <w:rPr>
                <w:rFonts w:cs="Arial"/>
              </w:rPr>
            </w:pPr>
            <w:r w:rsidRPr="005B051E">
              <w:rPr>
                <w:rFonts w:cs="Arial"/>
                <w:i/>
              </w:rPr>
              <w:t xml:space="preserve">Display of features with unrecognised feature class or display of features for which available or not </w:t>
            </w:r>
            <w:r w:rsidRPr="005B051E">
              <w:rPr>
                <w:rFonts w:cs="Arial"/>
                <w:i/>
              </w:rPr>
              <w:lastRenderedPageBreak/>
              <w:t>available attribute(s) causes special presentation.</w:t>
            </w:r>
          </w:p>
        </w:tc>
      </w:tr>
      <w:tr w:rsidR="006C7785" w:rsidRPr="00340B0D" w14:paraId="193DF7B6"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AB19214" w14:textId="77777777" w:rsidR="006C7785" w:rsidRPr="00340B0D" w:rsidRDefault="006C7785" w:rsidP="00380FCD">
            <w:pPr>
              <w:jc w:val="center"/>
              <w:rPr>
                <w:rFonts w:cs="Arial"/>
                <w:b/>
                <w:bCs/>
                <w:sz w:val="18"/>
                <w:szCs w:val="18"/>
              </w:rPr>
            </w:pPr>
            <w:r w:rsidRPr="00340B0D">
              <w:rPr>
                <w:rFonts w:cs="Arial"/>
                <w:b/>
                <w:bCs/>
                <w:sz w:val="18"/>
                <w:szCs w:val="18"/>
              </w:rPr>
              <w:lastRenderedPageBreak/>
              <w:t>Loaded Data</w:t>
            </w:r>
          </w:p>
        </w:tc>
      </w:tr>
      <w:tr w:rsidR="006C7785" w:rsidRPr="00340B0D" w14:paraId="2C0AEAE4"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954D0EA"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5DF8C01" w14:textId="77777777" w:rsidR="006C7785" w:rsidRPr="00340B0D" w:rsidRDefault="006C7785" w:rsidP="00380FCD">
            <w:pPr>
              <w:jc w:val="center"/>
              <w:rPr>
                <w:rFonts w:cs="Arial"/>
                <w:b/>
                <w:bCs/>
                <w:sz w:val="18"/>
                <w:szCs w:val="18"/>
              </w:rPr>
            </w:pPr>
          </w:p>
        </w:tc>
      </w:tr>
      <w:tr w:rsidR="006C7785" w:rsidRPr="00340B0D" w14:paraId="23B5905C"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auto"/>
          </w:tcPr>
          <w:p w14:paraId="39E1EF37"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3"/>
            <w:tcBorders>
              <w:top w:val="single" w:sz="4" w:space="0" w:color="auto"/>
              <w:left w:val="single" w:sz="12" w:space="0" w:color="auto"/>
              <w:bottom w:val="single" w:sz="4" w:space="0" w:color="auto"/>
              <w:right w:val="single" w:sz="12" w:space="0" w:color="auto"/>
            </w:tcBorders>
            <w:shd w:val="clear" w:color="auto" w:fill="auto"/>
          </w:tcPr>
          <w:p w14:paraId="2BA2E846" w14:textId="77777777" w:rsidR="006C7785" w:rsidRPr="00340B0D" w:rsidRDefault="006C7785" w:rsidP="00380FCD">
            <w:pPr>
              <w:rPr>
                <w:rFonts w:cs="Arial"/>
                <w:sz w:val="18"/>
                <w:szCs w:val="18"/>
              </w:rPr>
            </w:pPr>
          </w:p>
        </w:tc>
      </w:tr>
      <w:tr w:rsidR="006C7785" w:rsidRPr="00340B0D" w14:paraId="5EB3E799" w14:textId="77777777" w:rsidTr="00380FCD">
        <w:tc>
          <w:tcPr>
            <w:tcW w:w="6044" w:type="dxa"/>
            <w:gridSpan w:val="8"/>
            <w:tcBorders>
              <w:top w:val="single" w:sz="4" w:space="0" w:color="auto"/>
              <w:left w:val="single" w:sz="12" w:space="0" w:color="auto"/>
              <w:bottom w:val="single" w:sz="12" w:space="0" w:color="auto"/>
              <w:right w:val="single" w:sz="12" w:space="0" w:color="auto"/>
            </w:tcBorders>
            <w:shd w:val="clear" w:color="auto" w:fill="auto"/>
          </w:tcPr>
          <w:p w14:paraId="076FE57A" w14:textId="77777777" w:rsidR="006C7785" w:rsidRPr="00340B0D" w:rsidRDefault="006C7785" w:rsidP="00380FCD">
            <w:pPr>
              <w:rPr>
                <w:rFonts w:cs="Arial"/>
                <w:sz w:val="18"/>
                <w:szCs w:val="18"/>
              </w:rPr>
            </w:pPr>
          </w:p>
        </w:tc>
        <w:tc>
          <w:tcPr>
            <w:tcW w:w="3155" w:type="dxa"/>
            <w:gridSpan w:val="3"/>
            <w:tcBorders>
              <w:top w:val="single" w:sz="4" w:space="0" w:color="auto"/>
              <w:left w:val="single" w:sz="12" w:space="0" w:color="auto"/>
              <w:bottom w:val="single" w:sz="12" w:space="0" w:color="auto"/>
              <w:right w:val="single" w:sz="12" w:space="0" w:color="auto"/>
            </w:tcBorders>
            <w:shd w:val="clear" w:color="auto" w:fill="auto"/>
          </w:tcPr>
          <w:p w14:paraId="6AC33ACE" w14:textId="77777777" w:rsidR="006C7785" w:rsidRPr="00340B0D" w:rsidRDefault="006C7785" w:rsidP="00380FCD">
            <w:pPr>
              <w:rPr>
                <w:rFonts w:cs="Arial"/>
                <w:sz w:val="18"/>
                <w:szCs w:val="18"/>
              </w:rPr>
            </w:pPr>
          </w:p>
        </w:tc>
      </w:tr>
      <w:tr w:rsidR="006C7785" w:rsidRPr="00340B0D" w14:paraId="47AF473F" w14:textId="77777777" w:rsidTr="00380FCD">
        <w:tc>
          <w:tcPr>
            <w:tcW w:w="4457"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6C8AE9A"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BDF1180"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535DECFD" w14:textId="77777777" w:rsidTr="00380FCD">
        <w:sdt>
          <w:sdtPr>
            <w:rPr>
              <w:rFonts w:cs="Arial"/>
              <w:sz w:val="18"/>
              <w:szCs w:val="18"/>
            </w:rPr>
            <w:alias w:val="Diplay Category"/>
            <w:tag w:val="Diplay Categor"/>
            <w:id w:val="1481963076"/>
            <w:placeholder>
              <w:docPart w:val="3F7229AEF738488B88C6F1A4C50D6BFC"/>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5"/>
                <w:tcBorders>
                  <w:top w:val="single" w:sz="4" w:space="0" w:color="auto"/>
                  <w:left w:val="single" w:sz="12" w:space="0" w:color="auto"/>
                  <w:bottom w:val="single" w:sz="12" w:space="0" w:color="auto"/>
                  <w:right w:val="single" w:sz="12" w:space="0" w:color="auto"/>
                </w:tcBorders>
                <w:shd w:val="clear" w:color="auto" w:fill="auto"/>
              </w:tcPr>
              <w:p w14:paraId="2A4D1D5F" w14:textId="77777777" w:rsidR="006C7785" w:rsidRPr="00340B0D" w:rsidRDefault="006C7785" w:rsidP="00380FCD">
                <w:pPr>
                  <w:rPr>
                    <w:rFonts w:cs="Arial"/>
                    <w:sz w:val="18"/>
                    <w:szCs w:val="18"/>
                  </w:rPr>
                </w:pPr>
                <w:r>
                  <w:rPr>
                    <w:rFonts w:cs="Arial"/>
                    <w:sz w:val="18"/>
                    <w:szCs w:val="18"/>
                  </w:rPr>
                  <w:t>Standard</w:t>
                </w:r>
              </w:p>
            </w:tc>
          </w:sdtContent>
        </w:sdt>
        <w:tc>
          <w:tcPr>
            <w:tcW w:w="4182" w:type="dxa"/>
            <w:gridSpan w:val="5"/>
            <w:tcBorders>
              <w:left w:val="single" w:sz="12" w:space="0" w:color="auto"/>
              <w:bottom w:val="single" w:sz="4" w:space="0" w:color="auto"/>
              <w:right w:val="single" w:sz="4" w:space="0" w:color="auto"/>
            </w:tcBorders>
            <w:shd w:val="clear" w:color="auto" w:fill="auto"/>
          </w:tcPr>
          <w:p w14:paraId="6B6C850C"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3D391EC3" w14:textId="77777777" w:rsidR="006C7785" w:rsidRPr="00340B0D" w:rsidRDefault="006C7785" w:rsidP="00380FCD">
            <w:pPr>
              <w:jc w:val="center"/>
              <w:rPr>
                <w:rFonts w:cs="Arial"/>
                <w:sz w:val="18"/>
                <w:szCs w:val="18"/>
              </w:rPr>
            </w:pPr>
          </w:p>
        </w:tc>
      </w:tr>
      <w:tr w:rsidR="006C7785" w:rsidRPr="00340B0D" w14:paraId="31D71931" w14:textId="77777777" w:rsidTr="00380FCD">
        <w:tc>
          <w:tcPr>
            <w:tcW w:w="4457"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559910E"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5"/>
            <w:tcBorders>
              <w:left w:val="single" w:sz="12" w:space="0" w:color="auto"/>
              <w:right w:val="single" w:sz="4" w:space="0" w:color="auto"/>
            </w:tcBorders>
            <w:shd w:val="clear" w:color="auto" w:fill="auto"/>
          </w:tcPr>
          <w:p w14:paraId="681EBC8C"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7E34275D" w14:textId="77777777" w:rsidR="006C7785" w:rsidRPr="00340B0D" w:rsidRDefault="006C7785" w:rsidP="00380FCD">
            <w:pPr>
              <w:jc w:val="center"/>
              <w:rPr>
                <w:rFonts w:cs="Arial"/>
                <w:sz w:val="18"/>
                <w:szCs w:val="18"/>
              </w:rPr>
            </w:pPr>
          </w:p>
        </w:tc>
      </w:tr>
      <w:tr w:rsidR="006C7785" w:rsidRPr="00340B0D" w14:paraId="4B524ED7"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23EE30C3"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3D17904" w14:textId="77777777" w:rsidR="006C7785" w:rsidRPr="00340B0D" w:rsidRDefault="006C7785" w:rsidP="00380FCD">
            <w:pPr>
              <w:rPr>
                <w:rFonts w:cs="Arial"/>
                <w:sz w:val="18"/>
                <w:szCs w:val="18"/>
              </w:rPr>
            </w:pPr>
            <w:r>
              <w:rPr>
                <w:rFonts w:cs="Arial"/>
                <w:sz w:val="18"/>
                <w:szCs w:val="18"/>
              </w:rPr>
              <w:t>10m</w:t>
            </w:r>
          </w:p>
        </w:tc>
        <w:tc>
          <w:tcPr>
            <w:tcW w:w="4182" w:type="dxa"/>
            <w:gridSpan w:val="5"/>
            <w:tcBorders>
              <w:left w:val="single" w:sz="12" w:space="0" w:color="auto"/>
            </w:tcBorders>
          </w:tcPr>
          <w:p w14:paraId="161C4F92"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57254198" w14:textId="77777777" w:rsidR="006C7785" w:rsidRPr="00340B0D" w:rsidRDefault="006C7785" w:rsidP="00380FCD">
            <w:pPr>
              <w:jc w:val="center"/>
              <w:rPr>
                <w:rFonts w:cs="Arial"/>
                <w:sz w:val="18"/>
                <w:szCs w:val="18"/>
              </w:rPr>
            </w:pPr>
          </w:p>
        </w:tc>
      </w:tr>
      <w:tr w:rsidR="006C7785" w:rsidRPr="00340B0D" w14:paraId="54BEF7EF"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2FA77A27"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7060129"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4C675750"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338D749A" w14:textId="77777777" w:rsidR="006C7785" w:rsidRPr="00340B0D" w:rsidRDefault="006C7785" w:rsidP="00380FCD">
            <w:pPr>
              <w:jc w:val="center"/>
              <w:rPr>
                <w:rFonts w:cs="Arial"/>
                <w:sz w:val="18"/>
                <w:szCs w:val="18"/>
              </w:rPr>
            </w:pPr>
          </w:p>
        </w:tc>
      </w:tr>
      <w:tr w:rsidR="006C7785" w:rsidRPr="00340B0D" w14:paraId="311CDD5E"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3D3A6A4F"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50D346A"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66A08692"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3757747E" w14:textId="77777777" w:rsidR="006C7785" w:rsidRPr="00340B0D" w:rsidRDefault="006C7785" w:rsidP="00380FCD">
            <w:pPr>
              <w:jc w:val="center"/>
              <w:rPr>
                <w:rFonts w:cs="Arial"/>
                <w:sz w:val="18"/>
                <w:szCs w:val="18"/>
              </w:rPr>
            </w:pPr>
          </w:p>
        </w:tc>
      </w:tr>
      <w:tr w:rsidR="006C7785" w:rsidRPr="00340B0D" w14:paraId="67086E28"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3B651F96"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799F6D"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21E5DB96"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0A25CBCF" w14:textId="77777777" w:rsidR="006C7785" w:rsidRPr="00340B0D" w:rsidRDefault="006C7785" w:rsidP="00380FCD">
            <w:pPr>
              <w:jc w:val="center"/>
              <w:rPr>
                <w:rFonts w:cs="Arial"/>
                <w:sz w:val="18"/>
                <w:szCs w:val="18"/>
              </w:rPr>
            </w:pPr>
          </w:p>
        </w:tc>
      </w:tr>
      <w:tr w:rsidR="006C7785" w:rsidRPr="00340B0D" w14:paraId="51F37AEB"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4976E9F2"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1F9B497"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1391F03B"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60B9C626" w14:textId="77777777" w:rsidR="006C7785" w:rsidRPr="00340B0D" w:rsidRDefault="006C7785" w:rsidP="00380FCD">
            <w:pPr>
              <w:jc w:val="center"/>
              <w:rPr>
                <w:rFonts w:cs="Arial"/>
                <w:sz w:val="18"/>
                <w:szCs w:val="18"/>
              </w:rPr>
            </w:pPr>
          </w:p>
        </w:tc>
      </w:tr>
      <w:tr w:rsidR="006C7785" w:rsidRPr="00340B0D" w14:paraId="6B09302A"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04BF5E6B"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C95E891"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5E07D745"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6DDA4EAD" w14:textId="77777777" w:rsidR="006C7785" w:rsidRPr="00340B0D" w:rsidRDefault="006C7785" w:rsidP="00380FCD">
            <w:pPr>
              <w:jc w:val="center"/>
              <w:rPr>
                <w:rFonts w:cs="Arial"/>
                <w:sz w:val="18"/>
                <w:szCs w:val="18"/>
              </w:rPr>
            </w:pPr>
          </w:p>
        </w:tc>
      </w:tr>
      <w:tr w:rsidR="006C7785" w:rsidRPr="00340B0D" w14:paraId="674B9EEE"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5A89BC0F"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1006E94"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389F0985"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483D0091" w14:textId="77777777" w:rsidR="006C7785" w:rsidRPr="00340B0D" w:rsidRDefault="006C7785" w:rsidP="00380FCD">
            <w:pPr>
              <w:jc w:val="center"/>
              <w:rPr>
                <w:rFonts w:cs="Arial"/>
                <w:sz w:val="18"/>
                <w:szCs w:val="18"/>
              </w:rPr>
            </w:pPr>
          </w:p>
        </w:tc>
      </w:tr>
      <w:tr w:rsidR="006C7785" w:rsidRPr="00340B0D" w14:paraId="44A69713"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5B1CEBA6"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F891B50"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49E9CE5D"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299E9AD5" w14:textId="77777777" w:rsidR="006C7785" w:rsidRPr="00340B0D" w:rsidRDefault="006C7785" w:rsidP="00380FCD">
            <w:pPr>
              <w:jc w:val="center"/>
              <w:rPr>
                <w:rFonts w:cs="Arial"/>
                <w:sz w:val="18"/>
                <w:szCs w:val="18"/>
              </w:rPr>
            </w:pPr>
          </w:p>
        </w:tc>
      </w:tr>
      <w:tr w:rsidR="006C7785" w:rsidRPr="00340B0D" w14:paraId="46F294FC"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45FE887F"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0C74CBF"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08D828B6"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679E821E" w14:textId="77777777" w:rsidR="006C7785" w:rsidRPr="00340B0D" w:rsidRDefault="006C7785" w:rsidP="00380FCD">
            <w:pPr>
              <w:jc w:val="center"/>
              <w:rPr>
                <w:rFonts w:cs="Arial"/>
                <w:sz w:val="18"/>
                <w:szCs w:val="18"/>
              </w:rPr>
            </w:pPr>
          </w:p>
        </w:tc>
      </w:tr>
      <w:tr w:rsidR="006C7785" w:rsidRPr="00340B0D" w14:paraId="6522713E"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634A6A73"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8E2B4FD"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6C46275F"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5A616311" w14:textId="77777777" w:rsidR="006C7785" w:rsidRPr="00340B0D" w:rsidRDefault="006C7785" w:rsidP="00380FCD">
            <w:pPr>
              <w:jc w:val="center"/>
              <w:rPr>
                <w:rFonts w:cs="Arial"/>
                <w:sz w:val="18"/>
                <w:szCs w:val="18"/>
              </w:rPr>
            </w:pPr>
          </w:p>
        </w:tc>
      </w:tr>
      <w:tr w:rsidR="006C7785" w:rsidRPr="00340B0D" w14:paraId="4153FC7D"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755F5134"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64BB377E"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7D4CC37F"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04F4E078" w14:textId="77777777" w:rsidR="006C7785" w:rsidRPr="00340B0D" w:rsidRDefault="006C7785" w:rsidP="00380FCD">
            <w:pPr>
              <w:jc w:val="center"/>
              <w:rPr>
                <w:rFonts w:cs="Arial"/>
                <w:sz w:val="18"/>
                <w:szCs w:val="18"/>
              </w:rPr>
            </w:pPr>
          </w:p>
        </w:tc>
      </w:tr>
      <w:tr w:rsidR="006C7785" w:rsidRPr="00340B0D" w14:paraId="777436E1" w14:textId="77777777" w:rsidTr="00380FCD">
        <w:tc>
          <w:tcPr>
            <w:tcW w:w="4457"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4E0A1748"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5"/>
            <w:tcBorders>
              <w:left w:val="single" w:sz="12" w:space="0" w:color="auto"/>
            </w:tcBorders>
          </w:tcPr>
          <w:p w14:paraId="742C171F"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5A7FE4AA" w14:textId="77777777" w:rsidR="006C7785" w:rsidRPr="00340B0D" w:rsidRDefault="006C7785" w:rsidP="00380FCD">
            <w:pPr>
              <w:jc w:val="center"/>
              <w:rPr>
                <w:rFonts w:cs="Arial"/>
                <w:sz w:val="18"/>
                <w:szCs w:val="18"/>
              </w:rPr>
            </w:pPr>
          </w:p>
        </w:tc>
      </w:tr>
      <w:tr w:rsidR="006C7785" w:rsidRPr="00340B0D" w14:paraId="1E6FA4AB" w14:textId="77777777" w:rsidTr="00380FCD">
        <w:sdt>
          <w:sdtPr>
            <w:rPr>
              <w:rFonts w:cs="Arial"/>
              <w:sz w:val="18"/>
              <w:szCs w:val="18"/>
            </w:rPr>
            <w:alias w:val="Palette"/>
            <w:tag w:val="Palette"/>
            <w:id w:val="-87627362"/>
            <w:placeholder>
              <w:docPart w:val="8EBA2C1C0E324626A89AF3A75CBA7DC4"/>
            </w:placeholder>
            <w:comboBox>
              <w:listItem w:displayText="Day" w:value="Day"/>
              <w:listItem w:displayText="Dusk" w:value="Dusk"/>
              <w:listItem w:displayText="Night" w:value="Night"/>
            </w:comboBox>
          </w:sdtPr>
          <w:sdtContent>
            <w:tc>
              <w:tcPr>
                <w:tcW w:w="4457" w:type="dxa"/>
                <w:gridSpan w:val="5"/>
                <w:tcBorders>
                  <w:left w:val="single" w:sz="12" w:space="0" w:color="auto"/>
                  <w:bottom w:val="single" w:sz="12" w:space="0" w:color="auto"/>
                  <w:right w:val="single" w:sz="12" w:space="0" w:color="auto"/>
                </w:tcBorders>
              </w:tcPr>
              <w:p w14:paraId="406A4FDF"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5"/>
            <w:tcBorders>
              <w:left w:val="single" w:sz="12" w:space="0" w:color="auto"/>
            </w:tcBorders>
          </w:tcPr>
          <w:p w14:paraId="4986FAD9"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5A5232B1" w14:textId="77777777" w:rsidR="006C7785" w:rsidRPr="00340B0D" w:rsidRDefault="006C7785" w:rsidP="00380FCD">
            <w:pPr>
              <w:jc w:val="center"/>
              <w:rPr>
                <w:rFonts w:cs="Arial"/>
                <w:sz w:val="18"/>
                <w:szCs w:val="18"/>
              </w:rPr>
            </w:pPr>
          </w:p>
        </w:tc>
      </w:tr>
      <w:tr w:rsidR="006C7785" w:rsidRPr="00340B0D" w14:paraId="3AE262B7" w14:textId="77777777" w:rsidTr="00380FCD">
        <w:tc>
          <w:tcPr>
            <w:tcW w:w="4457" w:type="dxa"/>
            <w:gridSpan w:val="5"/>
            <w:tcBorders>
              <w:top w:val="single" w:sz="12" w:space="0" w:color="auto"/>
              <w:left w:val="single" w:sz="12" w:space="0" w:color="auto"/>
              <w:right w:val="single" w:sz="12" w:space="0" w:color="auto"/>
            </w:tcBorders>
            <w:shd w:val="clear" w:color="auto" w:fill="FFFFFF" w:themeFill="background1"/>
            <w:vAlign w:val="center"/>
          </w:tcPr>
          <w:p w14:paraId="3C0CEAF8" w14:textId="77777777" w:rsidR="006C7785" w:rsidRPr="00340B0D" w:rsidRDefault="006C7785" w:rsidP="00380FCD">
            <w:pPr>
              <w:jc w:val="center"/>
              <w:rPr>
                <w:rFonts w:cs="Arial"/>
                <w:b/>
                <w:bCs/>
                <w:sz w:val="18"/>
                <w:szCs w:val="18"/>
              </w:rPr>
            </w:pPr>
          </w:p>
        </w:tc>
        <w:tc>
          <w:tcPr>
            <w:tcW w:w="4182" w:type="dxa"/>
            <w:gridSpan w:val="5"/>
            <w:tcBorders>
              <w:left w:val="single" w:sz="12" w:space="0" w:color="auto"/>
            </w:tcBorders>
          </w:tcPr>
          <w:p w14:paraId="569F046F"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2D79F616" w14:textId="77777777" w:rsidR="006C7785" w:rsidRPr="00340B0D" w:rsidRDefault="006C7785" w:rsidP="00380FCD">
            <w:pPr>
              <w:jc w:val="center"/>
              <w:rPr>
                <w:rFonts w:cs="Arial"/>
                <w:sz w:val="18"/>
                <w:szCs w:val="18"/>
              </w:rPr>
            </w:pPr>
          </w:p>
        </w:tc>
      </w:tr>
      <w:tr w:rsidR="006C7785" w:rsidRPr="00340B0D" w14:paraId="41B8C9A5" w14:textId="77777777" w:rsidTr="00380FCD">
        <w:tc>
          <w:tcPr>
            <w:tcW w:w="4457" w:type="dxa"/>
            <w:gridSpan w:val="5"/>
            <w:tcBorders>
              <w:left w:val="single" w:sz="12" w:space="0" w:color="auto"/>
              <w:bottom w:val="single" w:sz="12" w:space="0" w:color="auto"/>
              <w:right w:val="single" w:sz="12" w:space="0" w:color="auto"/>
            </w:tcBorders>
            <w:shd w:val="clear" w:color="auto" w:fill="FFFFFF" w:themeFill="background1"/>
          </w:tcPr>
          <w:p w14:paraId="19F1CD37" w14:textId="77777777" w:rsidR="006C7785" w:rsidRPr="00340B0D" w:rsidRDefault="006C7785" w:rsidP="00380FCD">
            <w:pPr>
              <w:rPr>
                <w:rFonts w:cs="Arial"/>
                <w:sz w:val="18"/>
                <w:szCs w:val="18"/>
              </w:rPr>
            </w:pPr>
          </w:p>
        </w:tc>
        <w:tc>
          <w:tcPr>
            <w:tcW w:w="4182" w:type="dxa"/>
            <w:gridSpan w:val="5"/>
            <w:tcBorders>
              <w:left w:val="single" w:sz="12" w:space="0" w:color="auto"/>
              <w:bottom w:val="single" w:sz="12" w:space="0" w:color="auto"/>
            </w:tcBorders>
          </w:tcPr>
          <w:p w14:paraId="6C5A7C70"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6664BD23" w14:textId="77777777" w:rsidR="006C7785" w:rsidRPr="00340B0D" w:rsidRDefault="006C7785" w:rsidP="00380FCD">
            <w:pPr>
              <w:jc w:val="center"/>
              <w:rPr>
                <w:rFonts w:cs="Arial"/>
                <w:sz w:val="18"/>
                <w:szCs w:val="18"/>
              </w:rPr>
            </w:pPr>
          </w:p>
        </w:tc>
      </w:tr>
      <w:tr w:rsidR="006C7785" w:rsidRPr="00340B0D" w14:paraId="0A3BC947" w14:textId="77777777" w:rsidTr="00380FCD">
        <w:tc>
          <w:tcPr>
            <w:tcW w:w="4457"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691CA84A"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B710790"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6A1B40E4" w14:textId="77777777" w:rsidTr="00380FCD">
        <w:trPr>
          <w:trHeight w:val="287"/>
        </w:trPr>
        <w:tc>
          <w:tcPr>
            <w:tcW w:w="1659" w:type="dxa"/>
            <w:tcBorders>
              <w:left w:val="single" w:sz="12" w:space="0" w:color="auto"/>
              <w:bottom w:val="single" w:sz="4" w:space="0" w:color="auto"/>
            </w:tcBorders>
          </w:tcPr>
          <w:p w14:paraId="32A5517B"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4"/>
            <w:tcBorders>
              <w:bottom w:val="single" w:sz="4" w:space="0" w:color="auto"/>
              <w:right w:val="single" w:sz="12" w:space="0" w:color="auto"/>
            </w:tcBorders>
          </w:tcPr>
          <w:p w14:paraId="0B33A75D"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57A85FCB"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4"/>
            <w:tcBorders>
              <w:left w:val="single" w:sz="4" w:space="0" w:color="auto"/>
              <w:bottom w:val="single" w:sz="4" w:space="0" w:color="auto"/>
              <w:right w:val="single" w:sz="12" w:space="0" w:color="auto"/>
            </w:tcBorders>
            <w:vAlign w:val="center"/>
          </w:tcPr>
          <w:p w14:paraId="716FD3BF" w14:textId="77777777" w:rsidR="006C7785" w:rsidRPr="00340B0D" w:rsidRDefault="006C7785" w:rsidP="00380FCD">
            <w:pPr>
              <w:rPr>
                <w:rFonts w:cs="Arial"/>
                <w:sz w:val="18"/>
                <w:szCs w:val="18"/>
              </w:rPr>
            </w:pPr>
          </w:p>
        </w:tc>
      </w:tr>
      <w:tr w:rsidR="006C7785" w:rsidRPr="00340B0D" w14:paraId="7A5A2D46" w14:textId="77777777" w:rsidTr="00380FCD">
        <w:tc>
          <w:tcPr>
            <w:tcW w:w="1659" w:type="dxa"/>
            <w:tcBorders>
              <w:left w:val="single" w:sz="12" w:space="0" w:color="auto"/>
              <w:bottom w:val="single" w:sz="4" w:space="0" w:color="auto"/>
            </w:tcBorders>
          </w:tcPr>
          <w:p w14:paraId="32956A6F"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4"/>
            <w:tcBorders>
              <w:top w:val="single" w:sz="4" w:space="0" w:color="auto"/>
              <w:bottom w:val="single" w:sz="4" w:space="0" w:color="auto"/>
              <w:right w:val="single" w:sz="12" w:space="0" w:color="auto"/>
            </w:tcBorders>
          </w:tcPr>
          <w:p w14:paraId="2920E49D"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DEF2F07"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0BEC1123"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10000</w:t>
            </w:r>
          </w:p>
        </w:tc>
      </w:tr>
      <w:tr w:rsidR="006C7785" w:rsidRPr="00340B0D" w14:paraId="17C259BA" w14:textId="77777777" w:rsidTr="00380FCD">
        <w:tc>
          <w:tcPr>
            <w:tcW w:w="4457"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7087D428"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25E2FAF1"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0FC1C57F" w14:textId="77777777" w:rsidR="006C7785" w:rsidRPr="00340B0D" w:rsidRDefault="006C7785" w:rsidP="00380FCD">
            <w:pPr>
              <w:rPr>
                <w:rFonts w:cs="Arial"/>
                <w:sz w:val="18"/>
                <w:szCs w:val="18"/>
              </w:rPr>
            </w:pPr>
          </w:p>
        </w:tc>
      </w:tr>
      <w:tr w:rsidR="006C7785" w:rsidRPr="00340B0D" w14:paraId="0C380003"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15F8FE14" w14:textId="77777777" w:rsidR="006C7785" w:rsidRPr="00340B0D" w:rsidRDefault="006C7785" w:rsidP="00380FCD">
            <w:pPr>
              <w:rPr>
                <w:rFonts w:cs="Arial"/>
                <w:sz w:val="18"/>
                <w:szCs w:val="18"/>
              </w:rPr>
            </w:pPr>
          </w:p>
        </w:tc>
      </w:tr>
      <w:tr w:rsidR="006C7785" w:rsidRPr="00340B0D" w14:paraId="54DB3F72"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B653626"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05BC1ED5" w14:textId="77777777" w:rsidTr="00380FCD">
        <w:tc>
          <w:tcPr>
            <w:tcW w:w="467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A1DEAFA"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8CC6E9B"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5DF9645C"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CF781C9"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5E3ABC88"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0E5F964F"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04161391" w14:textId="77777777" w:rsidR="006C7785" w:rsidRPr="00340B0D" w:rsidRDefault="006C7785" w:rsidP="00380FCD">
            <w:pPr>
              <w:rPr>
                <w:rFonts w:cs="Arial"/>
                <w:sz w:val="18"/>
                <w:szCs w:val="18"/>
              </w:rPr>
            </w:pPr>
          </w:p>
        </w:tc>
      </w:tr>
      <w:tr w:rsidR="006C7785" w:rsidRPr="00340B0D" w14:paraId="28545BFD"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38C1096"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6F652B4C"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73AF687"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4C104C85" w14:textId="77777777" w:rsidR="006C7785" w:rsidRPr="00340B0D" w:rsidRDefault="006C7785" w:rsidP="00380FCD">
            <w:pPr>
              <w:rPr>
                <w:rFonts w:cs="Arial"/>
                <w:sz w:val="18"/>
                <w:szCs w:val="18"/>
              </w:rPr>
            </w:pPr>
          </w:p>
        </w:tc>
      </w:tr>
      <w:tr w:rsidR="006C7785" w:rsidRPr="00340B0D" w14:paraId="14AF913D"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759D24D"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5BE5A232"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38C4A48"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080A7823" w14:textId="77777777" w:rsidR="006C7785" w:rsidRPr="00340B0D" w:rsidRDefault="006C7785" w:rsidP="00380FCD">
            <w:pPr>
              <w:rPr>
                <w:rFonts w:cs="Arial"/>
                <w:sz w:val="18"/>
                <w:szCs w:val="18"/>
              </w:rPr>
            </w:pPr>
          </w:p>
        </w:tc>
      </w:tr>
      <w:tr w:rsidR="006C7785" w:rsidRPr="00340B0D" w14:paraId="61357192"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E637F51"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3A181C12"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49F9A99E"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09ECEC64" w14:textId="77777777" w:rsidR="006C7785" w:rsidRPr="00340B0D" w:rsidRDefault="006C7785" w:rsidP="00380FCD">
            <w:pPr>
              <w:rPr>
                <w:rFonts w:cs="Arial"/>
                <w:sz w:val="18"/>
                <w:szCs w:val="18"/>
              </w:rPr>
            </w:pPr>
          </w:p>
        </w:tc>
      </w:tr>
      <w:tr w:rsidR="006C7785" w:rsidRPr="00340B0D" w14:paraId="71C22A82"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5A52E58C"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393D2133"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792F663C"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2A71FB4B" w14:textId="77777777" w:rsidR="006C7785" w:rsidRPr="00340B0D" w:rsidRDefault="006C7785" w:rsidP="00380FCD">
            <w:pPr>
              <w:rPr>
                <w:rFonts w:cs="Arial"/>
                <w:sz w:val="18"/>
                <w:szCs w:val="18"/>
              </w:rPr>
            </w:pPr>
          </w:p>
        </w:tc>
      </w:tr>
      <w:tr w:rsidR="006C7785" w:rsidRPr="00340B0D" w14:paraId="063B7236"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0E5BB42"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484D9A88"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642E3F27"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5D399CA6" w14:textId="77777777" w:rsidR="006C7785" w:rsidRPr="00340B0D" w:rsidRDefault="006C7785" w:rsidP="00380FCD">
            <w:pPr>
              <w:rPr>
                <w:rFonts w:cs="Arial"/>
                <w:sz w:val="18"/>
                <w:szCs w:val="18"/>
              </w:rPr>
            </w:pPr>
          </w:p>
        </w:tc>
      </w:tr>
      <w:tr w:rsidR="006C7785" w:rsidRPr="00340B0D" w14:paraId="1BD2C533"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3199364B"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5DC4A952"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5CA092F7"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17330851" w14:textId="77777777" w:rsidR="006C7785" w:rsidRPr="00340B0D" w:rsidRDefault="006C7785" w:rsidP="00380FCD">
            <w:pPr>
              <w:rPr>
                <w:rFonts w:cs="Arial"/>
                <w:sz w:val="18"/>
                <w:szCs w:val="18"/>
              </w:rPr>
            </w:pPr>
          </w:p>
        </w:tc>
      </w:tr>
      <w:tr w:rsidR="006C7785" w:rsidRPr="00340B0D" w14:paraId="7B7EB2E3"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7FE3EAB9"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65B0BA0F"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47DEBF38"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475AA527" w14:textId="77777777" w:rsidR="006C7785" w:rsidRPr="00340B0D" w:rsidRDefault="006C7785" w:rsidP="00380FCD">
            <w:pPr>
              <w:rPr>
                <w:rFonts w:cs="Arial"/>
                <w:sz w:val="18"/>
                <w:szCs w:val="18"/>
              </w:rPr>
            </w:pPr>
          </w:p>
        </w:tc>
      </w:tr>
      <w:tr w:rsidR="006C7785" w:rsidRPr="00340B0D" w14:paraId="79F25E6D"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6A1B9FB"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4568B46A"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5CDE255E"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14C5F57" w14:textId="77777777" w:rsidR="006C7785" w:rsidRPr="00340B0D" w:rsidRDefault="006C7785" w:rsidP="00380FCD">
            <w:pPr>
              <w:rPr>
                <w:rFonts w:cs="Arial"/>
                <w:sz w:val="18"/>
                <w:szCs w:val="18"/>
              </w:rPr>
            </w:pPr>
          </w:p>
        </w:tc>
      </w:tr>
      <w:tr w:rsidR="006C7785" w:rsidRPr="00340B0D" w14:paraId="1A0ADDD6"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621D62EC"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1C68E428"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7F05A5FF"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6BE352E" w14:textId="77777777" w:rsidR="006C7785" w:rsidRPr="00340B0D" w:rsidRDefault="006C7785" w:rsidP="00380FCD">
            <w:pPr>
              <w:rPr>
                <w:rFonts w:cs="Arial"/>
                <w:sz w:val="18"/>
                <w:szCs w:val="18"/>
              </w:rPr>
            </w:pPr>
          </w:p>
        </w:tc>
      </w:tr>
      <w:tr w:rsidR="006C7785" w:rsidRPr="00340B0D" w14:paraId="48503A62"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DED1018"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7A8F28C7"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611C661C"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98617EA" w14:textId="77777777" w:rsidR="006C7785" w:rsidRPr="00340B0D" w:rsidRDefault="006C7785" w:rsidP="00380FCD">
            <w:pPr>
              <w:rPr>
                <w:rFonts w:cs="Arial"/>
                <w:sz w:val="18"/>
                <w:szCs w:val="18"/>
              </w:rPr>
            </w:pPr>
          </w:p>
        </w:tc>
      </w:tr>
      <w:tr w:rsidR="006C7785" w:rsidRPr="00340B0D" w14:paraId="1057FE38"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8DC9B4A"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523E4FFB"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3B8F31D1"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F76EC66" w14:textId="77777777" w:rsidR="006C7785" w:rsidRPr="00340B0D" w:rsidRDefault="006C7785" w:rsidP="00380FCD">
            <w:pPr>
              <w:rPr>
                <w:rFonts w:cs="Arial"/>
                <w:sz w:val="18"/>
                <w:szCs w:val="18"/>
              </w:rPr>
            </w:pPr>
          </w:p>
        </w:tc>
      </w:tr>
      <w:tr w:rsidR="006C7785" w:rsidRPr="00340B0D" w14:paraId="68A59145" w14:textId="77777777" w:rsidTr="00380FCD">
        <w:tc>
          <w:tcPr>
            <w:tcW w:w="4175" w:type="dxa"/>
            <w:gridSpan w:val="4"/>
            <w:tcBorders>
              <w:top w:val="single" w:sz="4" w:space="0" w:color="auto"/>
              <w:left w:val="single" w:sz="12" w:space="0" w:color="auto"/>
              <w:bottom w:val="single" w:sz="12" w:space="0" w:color="auto"/>
              <w:right w:val="single" w:sz="4" w:space="0" w:color="auto"/>
            </w:tcBorders>
          </w:tcPr>
          <w:p w14:paraId="1AC052E2"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5F3865D7"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12" w:space="0" w:color="auto"/>
            </w:tcBorders>
          </w:tcPr>
          <w:p w14:paraId="11A7DCB9"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6FCB6318" w14:textId="77777777" w:rsidR="006C7785" w:rsidRPr="00340B0D" w:rsidRDefault="006C7785" w:rsidP="00380FCD">
            <w:pPr>
              <w:rPr>
                <w:rFonts w:cs="Arial"/>
                <w:sz w:val="18"/>
                <w:szCs w:val="18"/>
              </w:rPr>
            </w:pPr>
          </w:p>
        </w:tc>
      </w:tr>
      <w:tr w:rsidR="006C7785" w:rsidRPr="00340B0D" w14:paraId="791E1B12" w14:textId="77777777" w:rsidTr="00380FCD">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32C2E028"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0E6A08BE"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30178C1"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3A82374A"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308FEE0C"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CAC05DF" w14:textId="77777777" w:rsidR="006C7785" w:rsidRPr="00340B0D" w:rsidRDefault="006C7785" w:rsidP="00380FCD">
            <w:pPr>
              <w:rPr>
                <w:rFonts w:cs="Arial"/>
                <w:sz w:val="18"/>
                <w:szCs w:val="18"/>
              </w:rPr>
            </w:pPr>
          </w:p>
        </w:tc>
      </w:tr>
      <w:tr w:rsidR="006C7785" w:rsidRPr="00340B0D" w14:paraId="53E28B32"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4DE1481"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26C5442C"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78D5255F"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407A21A" w14:textId="77777777" w:rsidR="006C7785" w:rsidRPr="00340B0D" w:rsidRDefault="006C7785" w:rsidP="00380FCD">
            <w:pPr>
              <w:rPr>
                <w:rFonts w:cs="Arial"/>
                <w:sz w:val="18"/>
                <w:szCs w:val="18"/>
              </w:rPr>
            </w:pPr>
          </w:p>
        </w:tc>
      </w:tr>
      <w:tr w:rsidR="006C7785" w:rsidRPr="00340B0D" w14:paraId="4CAB08BF"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502EF81"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652F3356"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587B5BE8" w14:textId="77777777" w:rsidR="006C7785" w:rsidRPr="005B051E" w:rsidRDefault="006C7785" w:rsidP="00380FCD">
            <w:pPr>
              <w:rPr>
                <w:rFonts w:cs="Arial"/>
                <w:i/>
              </w:rPr>
            </w:pPr>
            <w:r w:rsidRPr="005B051E">
              <w:rPr>
                <w:rFonts w:cs="Arial"/>
                <w:i/>
              </w:rPr>
              <w:t xml:space="preserve">Load the following exchange sets </w:t>
            </w:r>
          </w:p>
          <w:p w14:paraId="0F81A8ED" w14:textId="77777777" w:rsidR="006C7785" w:rsidRPr="005D6A2A" w:rsidRDefault="006C7785" w:rsidP="006C7785">
            <w:pPr>
              <w:pStyle w:val="ListParagraph"/>
              <w:numPr>
                <w:ilvl w:val="0"/>
                <w:numId w:val="50"/>
              </w:numPr>
              <w:rPr>
                <w:rFonts w:cs="Arial"/>
                <w:i/>
              </w:rPr>
            </w:pPr>
            <w:proofErr w:type="spellStart"/>
            <w:r w:rsidRPr="005D6A2A">
              <w:rPr>
                <w:rFonts w:cs="Arial"/>
                <w:b/>
                <w:bCs/>
                <w:i/>
              </w:rPr>
              <w:t>InvalidFeatures</w:t>
            </w:r>
            <w:proofErr w:type="spellEnd"/>
            <w:r w:rsidRPr="005D6A2A">
              <w:rPr>
                <w:rFonts w:cs="Arial"/>
                <w:i/>
              </w:rPr>
              <w:t xml:space="preserve"> (10100AA_X01NE.000)</w:t>
            </w:r>
          </w:p>
          <w:p w14:paraId="7C3A572C" w14:textId="77777777" w:rsidR="006C7785" w:rsidRPr="00831D62" w:rsidRDefault="006C7785" w:rsidP="006C7785">
            <w:pPr>
              <w:pStyle w:val="ListParagraph"/>
              <w:numPr>
                <w:ilvl w:val="0"/>
                <w:numId w:val="50"/>
              </w:numPr>
              <w:rPr>
                <w:rFonts w:cs="Arial"/>
              </w:rPr>
            </w:pPr>
            <w:proofErr w:type="spellStart"/>
            <w:r w:rsidRPr="005D6A2A">
              <w:rPr>
                <w:rFonts w:cs="Arial"/>
                <w:b/>
                <w:bCs/>
                <w:i/>
              </w:rPr>
              <w:t>PowerUp</w:t>
            </w:r>
            <w:proofErr w:type="spellEnd"/>
            <w:r w:rsidRPr="005D6A2A">
              <w:rPr>
                <w:rFonts w:cs="Arial"/>
                <w:b/>
                <w:bCs/>
                <w:i/>
              </w:rPr>
              <w:t xml:space="preserve"> (</w:t>
            </w:r>
            <w:r w:rsidRPr="005D6A2A">
              <w:rPr>
                <w:rFonts w:cs="Arial"/>
                <w:i/>
              </w:rPr>
              <w:t>10100AA_X0000.000)</w:t>
            </w:r>
          </w:p>
        </w:tc>
      </w:tr>
      <w:tr w:rsidR="006C7785" w:rsidRPr="00340B0D" w14:paraId="1E0DE137"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ED149ED"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480367D3"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tcPr>
          <w:p w14:paraId="1585C5D6" w14:textId="77777777" w:rsidR="006C7785" w:rsidRPr="00614B0E" w:rsidRDefault="006C7785" w:rsidP="00380FCD">
            <w:pPr>
              <w:rPr>
                <w:rFonts w:cs="Arial"/>
                <w:b/>
                <w:bCs/>
              </w:rPr>
            </w:pPr>
            <w:r w:rsidRPr="00614B0E">
              <w:rPr>
                <w:rFonts w:cs="Arial"/>
                <w:i/>
              </w:rPr>
              <w:t>View dataset at scale 1:10 000</w:t>
            </w:r>
          </w:p>
        </w:tc>
      </w:tr>
      <w:tr w:rsidR="006C7785" w:rsidRPr="00340B0D" w14:paraId="7D85CB25"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5B2F5A0"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7B63EE34" w14:textId="77777777" w:rsidTr="00380FCD">
        <w:tc>
          <w:tcPr>
            <w:tcW w:w="9199" w:type="dxa"/>
            <w:gridSpan w:val="11"/>
            <w:tcBorders>
              <w:top w:val="single" w:sz="4" w:space="0" w:color="auto"/>
              <w:left w:val="single" w:sz="12" w:space="0" w:color="auto"/>
              <w:bottom w:val="single" w:sz="12" w:space="0" w:color="auto"/>
              <w:right w:val="single" w:sz="12" w:space="0" w:color="auto"/>
            </w:tcBorders>
          </w:tcPr>
          <w:p w14:paraId="10CF4A59" w14:textId="77777777" w:rsidR="006C7785" w:rsidRPr="00614B0E" w:rsidRDefault="006C7785" w:rsidP="00380FCD">
            <w:pPr>
              <w:rPr>
                <w:rFonts w:cs="Arial"/>
              </w:rPr>
            </w:pPr>
            <w:r w:rsidRPr="00614B0E">
              <w:rPr>
                <w:rFonts w:cs="Arial"/>
                <w:i/>
              </w:rPr>
              <w:t>Confirm that all features display as shown in the following screenshot</w:t>
            </w:r>
          </w:p>
        </w:tc>
      </w:tr>
    </w:tbl>
    <w:p w14:paraId="43B631BC" w14:textId="77777777" w:rsidR="006C7785" w:rsidRDefault="006C7785" w:rsidP="006C7785"/>
    <w:p w14:paraId="3F9EC20D" w14:textId="77777777" w:rsidR="006C7785" w:rsidRPr="00614B0E" w:rsidRDefault="006C7785" w:rsidP="006C7785">
      <w:pPr>
        <w:pStyle w:val="Heading2"/>
      </w:pPr>
      <w:bookmarkStart w:id="2614" w:name="_Toc189647846"/>
      <w:r w:rsidRPr="00614B0E">
        <w:lastRenderedPageBreak/>
        <w:t>Invalid Features Pick Report Display</w:t>
      </w:r>
      <w:bookmarkEnd w:id="2614"/>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6C7785" w14:paraId="6495F372" w14:textId="77777777" w:rsidTr="001E2DF7">
        <w:trPr>
          <w:trHeight w:val="433"/>
          <w:tblHeader/>
        </w:trPr>
        <w:tc>
          <w:tcPr>
            <w:tcW w:w="2381" w:type="dxa"/>
            <w:shd w:val="clear" w:color="auto" w:fill="A6A6A6" w:themeFill="background1" w:themeFillShade="A6"/>
            <w:vAlign w:val="center"/>
          </w:tcPr>
          <w:p w14:paraId="488754DF" w14:textId="77777777" w:rsidR="006C7785" w:rsidRPr="00614B0E" w:rsidRDefault="006C7785" w:rsidP="00380FCD">
            <w:pPr>
              <w:rPr>
                <w:rFonts w:cs="Arial"/>
              </w:rPr>
            </w:pPr>
            <w:r w:rsidRPr="00614B0E">
              <w:rPr>
                <w:rFonts w:cs="Arial"/>
                <w:b/>
              </w:rPr>
              <w:t>Test Reference</w:t>
            </w:r>
          </w:p>
        </w:tc>
        <w:tc>
          <w:tcPr>
            <w:tcW w:w="2381" w:type="dxa"/>
            <w:shd w:val="clear" w:color="auto" w:fill="FFFFFF" w:themeFill="background1"/>
            <w:vAlign w:val="center"/>
          </w:tcPr>
          <w:p w14:paraId="0ACFDB49" w14:textId="77777777" w:rsidR="006C7785" w:rsidRPr="00614B0E" w:rsidRDefault="006C7785" w:rsidP="00380FCD">
            <w:pPr>
              <w:rPr>
                <w:rFonts w:cs="Arial"/>
              </w:rPr>
            </w:pPr>
            <w:proofErr w:type="spellStart"/>
            <w:r w:rsidRPr="00614B0E">
              <w:rPr>
                <w:rFonts w:cs="Arial"/>
              </w:rPr>
              <w:t>InvalidFeaturesPickA</w:t>
            </w:r>
            <w:proofErr w:type="spellEnd"/>
          </w:p>
        </w:tc>
        <w:tc>
          <w:tcPr>
            <w:tcW w:w="2382" w:type="dxa"/>
            <w:shd w:val="clear" w:color="auto" w:fill="BFBFBF" w:themeFill="background1" w:themeFillShade="BF"/>
            <w:vAlign w:val="center"/>
          </w:tcPr>
          <w:p w14:paraId="631C450D" w14:textId="77777777" w:rsidR="006C7785" w:rsidRPr="00614B0E" w:rsidRDefault="006C7785" w:rsidP="00380FCD">
            <w:pPr>
              <w:rPr>
                <w:rFonts w:cs="Arial"/>
              </w:rPr>
            </w:pPr>
            <w:r w:rsidRPr="00614B0E">
              <w:rPr>
                <w:rFonts w:cs="Arial"/>
                <w:b/>
              </w:rPr>
              <w:t>IHO Reference</w:t>
            </w:r>
          </w:p>
        </w:tc>
        <w:tc>
          <w:tcPr>
            <w:tcW w:w="2382" w:type="dxa"/>
            <w:shd w:val="clear" w:color="auto" w:fill="FFFFFF" w:themeFill="background1"/>
            <w:vAlign w:val="center"/>
          </w:tcPr>
          <w:p w14:paraId="1DA2F90D" w14:textId="77777777" w:rsidR="001E2DF7" w:rsidRDefault="001E2DF7" w:rsidP="001E2DF7">
            <w:pPr>
              <w:spacing w:line="240" w:lineRule="auto"/>
              <w:rPr>
                <w:rFonts w:ascii="Calibri" w:hAnsi="Calibri" w:cs="Calibri"/>
                <w:color w:val="000000"/>
              </w:rPr>
            </w:pPr>
            <w:r>
              <w:rPr>
                <w:rFonts w:ascii="Calibri" w:hAnsi="Calibri" w:cs="Calibri"/>
                <w:color w:val="000000"/>
              </w:rPr>
              <w:t>S-98 6.1.1</w:t>
            </w:r>
          </w:p>
          <w:p w14:paraId="10392491" w14:textId="77777777" w:rsidR="001E2DF7" w:rsidRDefault="001E2DF7" w:rsidP="001E2DF7">
            <w:pPr>
              <w:spacing w:line="240" w:lineRule="auto"/>
              <w:rPr>
                <w:rFonts w:ascii="Calibri" w:hAnsi="Calibri" w:cs="Calibri"/>
                <w:color w:val="000000"/>
              </w:rPr>
            </w:pPr>
            <w:r>
              <w:rPr>
                <w:rFonts w:ascii="Calibri" w:hAnsi="Calibri" w:cs="Calibri"/>
                <w:color w:val="000000"/>
              </w:rPr>
              <w:t>S-100 Part 9</w:t>
            </w:r>
          </w:p>
          <w:p w14:paraId="502989BD" w14:textId="5E2E4340" w:rsidR="006C7785" w:rsidRPr="004065B1" w:rsidRDefault="001E2DF7" w:rsidP="001E2DF7">
            <w:r>
              <w:rPr>
                <w:rFonts w:ascii="Calibri" w:hAnsi="Calibri" w:cs="Calibri"/>
                <w:color w:val="000000"/>
              </w:rPr>
              <w:t>S-101 Portrayal</w:t>
            </w:r>
            <w:r w:rsidRPr="004065B1">
              <w:t xml:space="preserve"> </w:t>
            </w:r>
          </w:p>
        </w:tc>
      </w:tr>
      <w:tr w:rsidR="006C7785" w14:paraId="64816B87" w14:textId="77777777" w:rsidTr="00351F04">
        <w:trPr>
          <w:tblHeader/>
        </w:trPr>
        <w:tc>
          <w:tcPr>
            <w:tcW w:w="9526" w:type="dxa"/>
            <w:gridSpan w:val="4"/>
            <w:shd w:val="clear" w:color="auto" w:fill="A6A6A6" w:themeFill="background1" w:themeFillShade="A6"/>
            <w:vAlign w:val="center"/>
          </w:tcPr>
          <w:p w14:paraId="67A949CF" w14:textId="77777777" w:rsidR="006C7785" w:rsidRPr="00614B0E" w:rsidRDefault="006C7785" w:rsidP="00380FCD">
            <w:pPr>
              <w:rPr>
                <w:rFonts w:cs="Arial"/>
              </w:rPr>
            </w:pPr>
            <w:r w:rsidRPr="00614B0E">
              <w:rPr>
                <w:rFonts w:cs="Arial"/>
                <w:b/>
              </w:rPr>
              <w:t>Test description</w:t>
            </w:r>
          </w:p>
        </w:tc>
      </w:tr>
      <w:tr w:rsidR="006C7785" w14:paraId="2F3ED7CB" w14:textId="77777777" w:rsidTr="00380FCD">
        <w:trPr>
          <w:tblHeader/>
        </w:trPr>
        <w:tc>
          <w:tcPr>
            <w:tcW w:w="9526" w:type="dxa"/>
            <w:gridSpan w:val="4"/>
            <w:vAlign w:val="center"/>
          </w:tcPr>
          <w:p w14:paraId="5407185F" w14:textId="77777777" w:rsidR="006C7785" w:rsidRPr="00614B0E" w:rsidRDefault="006C7785" w:rsidP="00380FCD">
            <w:pPr>
              <w:rPr>
                <w:rFonts w:cs="Arial"/>
                <w:i/>
              </w:rPr>
            </w:pPr>
            <w:r w:rsidRPr="00614B0E">
              <w:rPr>
                <w:rFonts w:cs="Arial"/>
                <w:i/>
              </w:rPr>
              <w:t>Display of pick report information for feat</w:t>
            </w:r>
            <w:r>
              <w:rPr>
                <w:rFonts w:cs="Arial"/>
                <w:i/>
              </w:rPr>
              <w:t>ures with unknown feature class.</w:t>
            </w:r>
          </w:p>
        </w:tc>
      </w:tr>
      <w:tr w:rsidR="006C7785" w14:paraId="4A4B21C3" w14:textId="77777777" w:rsidTr="00351F04">
        <w:trPr>
          <w:tblHeader/>
        </w:trPr>
        <w:tc>
          <w:tcPr>
            <w:tcW w:w="9526" w:type="dxa"/>
            <w:gridSpan w:val="4"/>
            <w:shd w:val="clear" w:color="auto" w:fill="A6A6A6" w:themeFill="background1" w:themeFillShade="A6"/>
            <w:vAlign w:val="center"/>
          </w:tcPr>
          <w:p w14:paraId="18E95413" w14:textId="77777777" w:rsidR="006C7785" w:rsidRPr="00614B0E" w:rsidRDefault="006C7785" w:rsidP="00380FCD">
            <w:pPr>
              <w:rPr>
                <w:rFonts w:cs="Arial"/>
              </w:rPr>
            </w:pPr>
            <w:r w:rsidRPr="00614B0E">
              <w:rPr>
                <w:rFonts w:cs="Arial"/>
                <w:b/>
              </w:rPr>
              <w:t>Setup</w:t>
            </w:r>
          </w:p>
        </w:tc>
      </w:tr>
      <w:tr w:rsidR="006C7785" w14:paraId="230AFCAC" w14:textId="77777777" w:rsidTr="00380FCD">
        <w:trPr>
          <w:tblHeader/>
        </w:trPr>
        <w:tc>
          <w:tcPr>
            <w:tcW w:w="9526" w:type="dxa"/>
            <w:gridSpan w:val="4"/>
            <w:vAlign w:val="center"/>
          </w:tcPr>
          <w:p w14:paraId="3F5B0CE8" w14:textId="77777777" w:rsidR="006C7785" w:rsidRPr="00614B0E" w:rsidRDefault="006C7785" w:rsidP="00380FCD">
            <w:pPr>
              <w:rPr>
                <w:rFonts w:cs="Arial"/>
                <w:i/>
              </w:rPr>
            </w:pPr>
            <w:r w:rsidRPr="00614B0E">
              <w:rPr>
                <w:rFonts w:cs="Arial"/>
                <w:i/>
              </w:rPr>
              <w:t>As for test 3.2.1 a)</w:t>
            </w:r>
          </w:p>
        </w:tc>
      </w:tr>
      <w:tr w:rsidR="006C7785" w14:paraId="5196E27F" w14:textId="77777777" w:rsidTr="00351F04">
        <w:trPr>
          <w:tblHeader/>
        </w:trPr>
        <w:tc>
          <w:tcPr>
            <w:tcW w:w="9526" w:type="dxa"/>
            <w:gridSpan w:val="4"/>
            <w:shd w:val="clear" w:color="auto" w:fill="A6A6A6" w:themeFill="background1" w:themeFillShade="A6"/>
            <w:vAlign w:val="center"/>
          </w:tcPr>
          <w:p w14:paraId="778C0489" w14:textId="77777777" w:rsidR="006C7785" w:rsidRPr="00614B0E" w:rsidRDefault="006C7785" w:rsidP="00380FCD">
            <w:pPr>
              <w:rPr>
                <w:rFonts w:cs="Arial"/>
              </w:rPr>
            </w:pPr>
            <w:r w:rsidRPr="00614B0E">
              <w:rPr>
                <w:rFonts w:cs="Arial"/>
                <w:b/>
              </w:rPr>
              <w:t>Action</w:t>
            </w:r>
          </w:p>
        </w:tc>
      </w:tr>
      <w:tr w:rsidR="006C7785" w14:paraId="758001F3" w14:textId="77777777" w:rsidTr="00380FCD">
        <w:trPr>
          <w:tblHeader/>
        </w:trPr>
        <w:tc>
          <w:tcPr>
            <w:tcW w:w="9526" w:type="dxa"/>
            <w:gridSpan w:val="4"/>
            <w:vAlign w:val="center"/>
          </w:tcPr>
          <w:p w14:paraId="247BFD2D" w14:textId="77777777" w:rsidR="006C7785" w:rsidRPr="00614B0E" w:rsidRDefault="006C7785" w:rsidP="00380FCD">
            <w:pPr>
              <w:rPr>
                <w:rFonts w:cs="Arial"/>
                <w:i/>
              </w:rPr>
            </w:pPr>
            <w:r w:rsidRPr="00614B0E">
              <w:rPr>
                <w:rFonts w:cs="Arial"/>
                <w:i/>
              </w:rPr>
              <w:t>1. Select the following features:</w:t>
            </w:r>
          </w:p>
          <w:p w14:paraId="43AC756C" w14:textId="77777777" w:rsidR="006C7785" w:rsidRPr="00614B0E" w:rsidRDefault="006C7785" w:rsidP="00380FCD">
            <w:pPr>
              <w:rPr>
                <w:rFonts w:cs="Arial"/>
                <w:i/>
              </w:rPr>
            </w:pPr>
            <w:r w:rsidRPr="00614B0E">
              <w:rPr>
                <w:rFonts w:cs="Arial"/>
                <w:i/>
              </w:rPr>
              <w:t>1) 32°36.900’S   61°20.900’E</w:t>
            </w:r>
          </w:p>
          <w:p w14:paraId="4A21946A" w14:textId="77777777" w:rsidR="006C7785" w:rsidRPr="00614B0E" w:rsidRDefault="006C7785" w:rsidP="00380FCD">
            <w:pPr>
              <w:rPr>
                <w:rFonts w:cs="Arial"/>
                <w:i/>
              </w:rPr>
            </w:pPr>
            <w:r w:rsidRPr="00614B0E">
              <w:rPr>
                <w:rFonts w:cs="Arial"/>
                <w:i/>
              </w:rPr>
              <w:t>2) 32°36.900’S   61°21.500’E</w:t>
            </w:r>
          </w:p>
          <w:p w14:paraId="05477ABB" w14:textId="77777777" w:rsidR="006C7785" w:rsidRPr="00614B0E" w:rsidRDefault="006C7785" w:rsidP="00380FCD">
            <w:pPr>
              <w:rPr>
                <w:rFonts w:cs="Arial"/>
                <w:i/>
              </w:rPr>
            </w:pPr>
            <w:r w:rsidRPr="00614B0E">
              <w:rPr>
                <w:rFonts w:cs="Arial"/>
                <w:i/>
              </w:rPr>
              <w:t>3) 32°36.900’S   61°22.000’E</w:t>
            </w:r>
            <w:r w:rsidRPr="00614B0E" w:rsidDel="00375FE6">
              <w:rPr>
                <w:rFonts w:cs="Arial"/>
                <w:i/>
              </w:rPr>
              <w:t xml:space="preserve"> </w:t>
            </w:r>
          </w:p>
          <w:p w14:paraId="223C11B5" w14:textId="77777777" w:rsidR="006C7785" w:rsidRPr="00614B0E" w:rsidRDefault="006C7785" w:rsidP="00380FCD">
            <w:pPr>
              <w:rPr>
                <w:rFonts w:cs="Arial"/>
              </w:rPr>
            </w:pPr>
            <w:r w:rsidRPr="00614B0E">
              <w:rPr>
                <w:rFonts w:cs="Arial"/>
                <w:i/>
              </w:rPr>
              <w:t>2. Remove pick report information from display.</w:t>
            </w:r>
          </w:p>
        </w:tc>
      </w:tr>
      <w:tr w:rsidR="006C7785" w14:paraId="52D8CDC2" w14:textId="77777777" w:rsidTr="00351F04">
        <w:trPr>
          <w:tblHeader/>
        </w:trPr>
        <w:tc>
          <w:tcPr>
            <w:tcW w:w="9526" w:type="dxa"/>
            <w:gridSpan w:val="4"/>
            <w:shd w:val="clear" w:color="auto" w:fill="A6A6A6" w:themeFill="background1" w:themeFillShade="A6"/>
            <w:vAlign w:val="center"/>
          </w:tcPr>
          <w:p w14:paraId="4AD7C621" w14:textId="77777777" w:rsidR="006C7785" w:rsidRPr="00614B0E" w:rsidRDefault="006C7785" w:rsidP="00380FCD">
            <w:pPr>
              <w:rPr>
                <w:rFonts w:cs="Arial"/>
              </w:rPr>
            </w:pPr>
            <w:r w:rsidRPr="00614B0E">
              <w:rPr>
                <w:rFonts w:cs="Arial"/>
                <w:b/>
              </w:rPr>
              <w:t>Results</w:t>
            </w:r>
          </w:p>
        </w:tc>
      </w:tr>
      <w:tr w:rsidR="006C7785" w14:paraId="38AD1709" w14:textId="77777777" w:rsidTr="00380FCD">
        <w:trPr>
          <w:tblHeader/>
        </w:trPr>
        <w:tc>
          <w:tcPr>
            <w:tcW w:w="9526" w:type="dxa"/>
            <w:gridSpan w:val="4"/>
            <w:vAlign w:val="center"/>
          </w:tcPr>
          <w:p w14:paraId="625A6949" w14:textId="77777777" w:rsidR="006C7785" w:rsidRPr="00614B0E" w:rsidRDefault="006C7785" w:rsidP="00380FCD">
            <w:pPr>
              <w:rPr>
                <w:rFonts w:cs="Arial"/>
                <w:i/>
              </w:rPr>
            </w:pPr>
            <w:r w:rsidRPr="00614B0E">
              <w:rPr>
                <w:rFonts w:cs="Arial"/>
                <w:i/>
              </w:rPr>
              <w:t>1a. Pick report associated with chart feature is displayed only when feature is selected.</w:t>
            </w:r>
          </w:p>
          <w:p w14:paraId="4185FF3E" w14:textId="77777777" w:rsidR="006C7785" w:rsidRPr="00614B0E" w:rsidRDefault="006C7785" w:rsidP="00380FCD">
            <w:pPr>
              <w:rPr>
                <w:rFonts w:cs="Arial"/>
                <w:i/>
              </w:rPr>
            </w:pPr>
            <w:r w:rsidRPr="00614B0E">
              <w:rPr>
                <w:rFonts w:cs="Arial"/>
                <w:i/>
              </w:rPr>
              <w:t xml:space="preserve">1b. First example has 2 attributes (Orientation is 45.0 </w:t>
            </w:r>
            <w:proofErr w:type="spellStart"/>
            <w:r w:rsidRPr="00614B0E">
              <w:rPr>
                <w:rFonts w:cs="Arial"/>
                <w:i/>
              </w:rPr>
              <w:t>deg</w:t>
            </w:r>
            <w:proofErr w:type="spellEnd"/>
            <w:r w:rsidRPr="00614B0E">
              <w:rPr>
                <w:rFonts w:cs="Arial"/>
                <w:i/>
              </w:rPr>
              <w:t>; Information is Wreck).</w:t>
            </w:r>
          </w:p>
          <w:p w14:paraId="4C9DD2AD" w14:textId="77777777" w:rsidR="006C7785" w:rsidRPr="00614B0E" w:rsidRDefault="006C7785" w:rsidP="00380FCD">
            <w:pPr>
              <w:rPr>
                <w:rFonts w:cs="Arial"/>
                <w:i/>
              </w:rPr>
            </w:pPr>
            <w:r w:rsidRPr="00614B0E">
              <w:rPr>
                <w:rFonts w:cs="Arial"/>
                <w:i/>
              </w:rPr>
              <w:t>1c. Second example has 1 attribute (Information is danger line).</w:t>
            </w:r>
          </w:p>
          <w:p w14:paraId="5DA818ED" w14:textId="77777777" w:rsidR="006C7785" w:rsidRPr="00614B0E" w:rsidRDefault="006C7785" w:rsidP="00380FCD">
            <w:pPr>
              <w:rPr>
                <w:rFonts w:cs="Arial"/>
                <w:i/>
              </w:rPr>
            </w:pPr>
            <w:r w:rsidRPr="00614B0E">
              <w:rPr>
                <w:rFonts w:cs="Arial"/>
                <w:i/>
              </w:rPr>
              <w:t>1d. Third example has 1 attribute (Information is See regulation “</w:t>
            </w:r>
            <w:proofErr w:type="spellStart"/>
            <w:r w:rsidRPr="00614B0E">
              <w:rPr>
                <w:rFonts w:cs="Arial"/>
                <w:i/>
              </w:rPr>
              <w:t>Jussland</w:t>
            </w:r>
            <w:proofErr w:type="spellEnd"/>
            <w:r w:rsidRPr="00614B0E">
              <w:rPr>
                <w:rFonts w:cs="Arial"/>
                <w:i/>
              </w:rPr>
              <w:t xml:space="preserve"> fishing act” paragraph 42).</w:t>
            </w:r>
          </w:p>
          <w:p w14:paraId="14D13363" w14:textId="77777777" w:rsidR="006C7785" w:rsidRPr="00614B0E" w:rsidRDefault="006C7785" w:rsidP="00380FCD">
            <w:pPr>
              <w:rPr>
                <w:rFonts w:cs="Arial"/>
                <w:i/>
              </w:rPr>
            </w:pPr>
            <w:r w:rsidRPr="00614B0E">
              <w:rPr>
                <w:rFonts w:cs="Arial"/>
                <w:i/>
              </w:rPr>
              <w:t>2. Pick report associated with chart feature is removed from the display.</w:t>
            </w:r>
          </w:p>
        </w:tc>
      </w:tr>
    </w:tbl>
    <w:p w14:paraId="63598557" w14:textId="77777777" w:rsidR="006C7785" w:rsidRPr="00614B0E"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37EC80E0" w14:textId="77777777" w:rsidTr="00351F04">
        <w:trPr>
          <w:trHeight w:val="454"/>
          <w:tblHeader/>
        </w:trPr>
        <w:tc>
          <w:tcPr>
            <w:tcW w:w="2381" w:type="dxa"/>
            <w:shd w:val="clear" w:color="auto" w:fill="A6A6A6" w:themeFill="background1" w:themeFillShade="A6"/>
            <w:vAlign w:val="center"/>
          </w:tcPr>
          <w:p w14:paraId="7C5D48F9" w14:textId="77777777" w:rsidR="006C7785" w:rsidRPr="00E33012" w:rsidRDefault="006C7785" w:rsidP="00380FCD">
            <w:pPr>
              <w:rPr>
                <w:rFonts w:cs="Arial"/>
              </w:rPr>
            </w:pPr>
            <w:r w:rsidRPr="00E33012">
              <w:rPr>
                <w:rFonts w:cs="Arial"/>
                <w:b/>
              </w:rPr>
              <w:t>Test Reference</w:t>
            </w:r>
          </w:p>
        </w:tc>
        <w:tc>
          <w:tcPr>
            <w:tcW w:w="2381" w:type="dxa"/>
            <w:shd w:val="clear" w:color="auto" w:fill="A6A6A6" w:themeFill="background1" w:themeFillShade="A6"/>
            <w:vAlign w:val="center"/>
          </w:tcPr>
          <w:p w14:paraId="21C567A7" w14:textId="77777777" w:rsidR="006C7785" w:rsidRPr="004065B1" w:rsidRDefault="006C7785" w:rsidP="00380FCD">
            <w:proofErr w:type="spellStart"/>
            <w:r>
              <w:t>InvalidFeaturesPickB</w:t>
            </w:r>
            <w:proofErr w:type="spellEnd"/>
          </w:p>
        </w:tc>
        <w:tc>
          <w:tcPr>
            <w:tcW w:w="2382" w:type="dxa"/>
            <w:shd w:val="clear" w:color="auto" w:fill="A6A6A6" w:themeFill="background1" w:themeFillShade="A6"/>
            <w:vAlign w:val="center"/>
          </w:tcPr>
          <w:p w14:paraId="2D263A6D" w14:textId="77777777" w:rsidR="006C7785" w:rsidRPr="004065B1" w:rsidRDefault="006C7785" w:rsidP="00380FCD">
            <w:r w:rsidRPr="000A066E">
              <w:rPr>
                <w:b/>
              </w:rPr>
              <w:t>IHO Reference</w:t>
            </w:r>
          </w:p>
        </w:tc>
        <w:tc>
          <w:tcPr>
            <w:tcW w:w="2382" w:type="dxa"/>
            <w:shd w:val="clear" w:color="auto" w:fill="A6A6A6" w:themeFill="background1" w:themeFillShade="A6"/>
            <w:vAlign w:val="center"/>
          </w:tcPr>
          <w:p w14:paraId="2E9C2963" w14:textId="77777777" w:rsidR="006C7785" w:rsidRPr="004065B1" w:rsidRDefault="006C7785" w:rsidP="00380FCD"/>
        </w:tc>
      </w:tr>
      <w:tr w:rsidR="006C7785" w14:paraId="5EF971B3" w14:textId="77777777" w:rsidTr="00351F04">
        <w:trPr>
          <w:tblHeader/>
        </w:trPr>
        <w:tc>
          <w:tcPr>
            <w:tcW w:w="9526" w:type="dxa"/>
            <w:gridSpan w:val="4"/>
            <w:shd w:val="clear" w:color="auto" w:fill="A6A6A6" w:themeFill="background1" w:themeFillShade="A6"/>
            <w:vAlign w:val="center"/>
          </w:tcPr>
          <w:p w14:paraId="0718D6EA" w14:textId="77777777" w:rsidR="006C7785" w:rsidRPr="00E33012" w:rsidRDefault="006C7785" w:rsidP="00380FCD">
            <w:pPr>
              <w:rPr>
                <w:rFonts w:cs="Arial"/>
              </w:rPr>
            </w:pPr>
            <w:r w:rsidRPr="00E33012">
              <w:rPr>
                <w:rFonts w:cs="Arial"/>
                <w:b/>
              </w:rPr>
              <w:t>Test description</w:t>
            </w:r>
          </w:p>
        </w:tc>
      </w:tr>
      <w:tr w:rsidR="006C7785" w14:paraId="65F8E4B9" w14:textId="77777777" w:rsidTr="00380FCD">
        <w:trPr>
          <w:tblHeader/>
        </w:trPr>
        <w:tc>
          <w:tcPr>
            <w:tcW w:w="9526" w:type="dxa"/>
            <w:gridSpan w:val="4"/>
            <w:vAlign w:val="center"/>
          </w:tcPr>
          <w:p w14:paraId="228BBDB1" w14:textId="77777777" w:rsidR="006C7785" w:rsidRPr="00E33012" w:rsidRDefault="006C7785" w:rsidP="00380FCD">
            <w:pPr>
              <w:rPr>
                <w:rFonts w:cs="Arial"/>
                <w:i/>
              </w:rPr>
            </w:pPr>
            <w:r w:rsidRPr="00E33012">
              <w:rPr>
                <w:rFonts w:cs="Arial"/>
                <w:i/>
              </w:rPr>
              <w:t>Display of pick report information for features with unknown feature class.</w:t>
            </w:r>
          </w:p>
        </w:tc>
      </w:tr>
      <w:tr w:rsidR="006C7785" w14:paraId="6E4B4746" w14:textId="77777777" w:rsidTr="00351F04">
        <w:trPr>
          <w:tblHeader/>
        </w:trPr>
        <w:tc>
          <w:tcPr>
            <w:tcW w:w="9526" w:type="dxa"/>
            <w:gridSpan w:val="4"/>
            <w:shd w:val="clear" w:color="auto" w:fill="A6A6A6" w:themeFill="background1" w:themeFillShade="A6"/>
            <w:vAlign w:val="center"/>
          </w:tcPr>
          <w:p w14:paraId="186B7A9B" w14:textId="77777777" w:rsidR="006C7785" w:rsidRPr="00E33012" w:rsidRDefault="006C7785" w:rsidP="00380FCD">
            <w:pPr>
              <w:rPr>
                <w:rFonts w:cs="Arial"/>
              </w:rPr>
            </w:pPr>
            <w:r w:rsidRPr="00E33012">
              <w:rPr>
                <w:rFonts w:cs="Arial"/>
                <w:b/>
              </w:rPr>
              <w:t>Setup</w:t>
            </w:r>
          </w:p>
        </w:tc>
      </w:tr>
      <w:tr w:rsidR="006C7785" w14:paraId="147963E9" w14:textId="77777777" w:rsidTr="00380FCD">
        <w:trPr>
          <w:tblHeader/>
        </w:trPr>
        <w:tc>
          <w:tcPr>
            <w:tcW w:w="9526" w:type="dxa"/>
            <w:gridSpan w:val="4"/>
            <w:vAlign w:val="center"/>
          </w:tcPr>
          <w:p w14:paraId="58FA46C2" w14:textId="77777777" w:rsidR="006C7785" w:rsidRPr="00E33012" w:rsidRDefault="006C7785" w:rsidP="00380FCD">
            <w:pPr>
              <w:rPr>
                <w:rFonts w:cs="Arial"/>
              </w:rPr>
            </w:pPr>
            <w:r w:rsidRPr="00E33012">
              <w:rPr>
                <w:rFonts w:cs="Arial"/>
              </w:rPr>
              <w:t>As for test 3.2.1 b)</w:t>
            </w:r>
          </w:p>
        </w:tc>
      </w:tr>
      <w:tr w:rsidR="006C7785" w14:paraId="1B6E357B" w14:textId="77777777" w:rsidTr="00351F04">
        <w:trPr>
          <w:tblHeader/>
        </w:trPr>
        <w:tc>
          <w:tcPr>
            <w:tcW w:w="9526" w:type="dxa"/>
            <w:gridSpan w:val="4"/>
            <w:shd w:val="clear" w:color="auto" w:fill="A6A6A6" w:themeFill="background1" w:themeFillShade="A6"/>
            <w:vAlign w:val="center"/>
          </w:tcPr>
          <w:p w14:paraId="0FFA968C" w14:textId="77777777" w:rsidR="006C7785" w:rsidRPr="00E33012" w:rsidRDefault="006C7785" w:rsidP="00380FCD">
            <w:pPr>
              <w:rPr>
                <w:rFonts w:cs="Arial"/>
              </w:rPr>
            </w:pPr>
            <w:r w:rsidRPr="00E33012">
              <w:rPr>
                <w:rFonts w:cs="Arial"/>
                <w:b/>
              </w:rPr>
              <w:t>Action</w:t>
            </w:r>
          </w:p>
        </w:tc>
      </w:tr>
      <w:tr w:rsidR="006C7785" w14:paraId="17378218" w14:textId="77777777" w:rsidTr="00380FCD">
        <w:trPr>
          <w:tblHeader/>
        </w:trPr>
        <w:tc>
          <w:tcPr>
            <w:tcW w:w="9526" w:type="dxa"/>
            <w:gridSpan w:val="4"/>
            <w:vAlign w:val="center"/>
          </w:tcPr>
          <w:p w14:paraId="6E066122" w14:textId="77777777" w:rsidR="006C7785" w:rsidRPr="00E33012" w:rsidRDefault="006C7785" w:rsidP="00380FCD">
            <w:pPr>
              <w:rPr>
                <w:rFonts w:cs="Arial"/>
                <w:i/>
              </w:rPr>
            </w:pPr>
            <w:r w:rsidRPr="00E33012">
              <w:rPr>
                <w:rFonts w:cs="Arial"/>
                <w:i/>
              </w:rPr>
              <w:t>1. Select the following feature 32°30.924’S, 60°58.719’E</w:t>
            </w:r>
          </w:p>
          <w:p w14:paraId="05C95110" w14:textId="77777777" w:rsidR="006C7785" w:rsidRPr="00E33012" w:rsidRDefault="006C7785" w:rsidP="00380FCD">
            <w:pPr>
              <w:rPr>
                <w:rFonts w:cs="Arial"/>
                <w:i/>
              </w:rPr>
            </w:pPr>
            <w:r w:rsidRPr="00E33012">
              <w:rPr>
                <w:rFonts w:cs="Arial"/>
                <w:i/>
              </w:rPr>
              <w:t>2. Remove pick report information from display.</w:t>
            </w:r>
          </w:p>
        </w:tc>
      </w:tr>
      <w:tr w:rsidR="006C7785" w14:paraId="1260751A" w14:textId="77777777" w:rsidTr="00351F04">
        <w:trPr>
          <w:tblHeader/>
        </w:trPr>
        <w:tc>
          <w:tcPr>
            <w:tcW w:w="9526" w:type="dxa"/>
            <w:gridSpan w:val="4"/>
            <w:shd w:val="clear" w:color="auto" w:fill="A6A6A6" w:themeFill="background1" w:themeFillShade="A6"/>
            <w:vAlign w:val="center"/>
          </w:tcPr>
          <w:p w14:paraId="47869DCC" w14:textId="77777777" w:rsidR="006C7785" w:rsidRPr="00E33012" w:rsidRDefault="006C7785" w:rsidP="00380FCD">
            <w:pPr>
              <w:rPr>
                <w:rFonts w:cs="Arial"/>
              </w:rPr>
            </w:pPr>
            <w:r w:rsidRPr="00E33012">
              <w:rPr>
                <w:rFonts w:cs="Arial"/>
                <w:b/>
              </w:rPr>
              <w:t>Results</w:t>
            </w:r>
          </w:p>
        </w:tc>
      </w:tr>
      <w:tr w:rsidR="006C7785" w14:paraId="5D433CD2" w14:textId="77777777" w:rsidTr="00380FCD">
        <w:trPr>
          <w:tblHeader/>
        </w:trPr>
        <w:tc>
          <w:tcPr>
            <w:tcW w:w="9526" w:type="dxa"/>
            <w:gridSpan w:val="4"/>
            <w:vAlign w:val="center"/>
          </w:tcPr>
          <w:p w14:paraId="19791FB1" w14:textId="77777777" w:rsidR="006C7785" w:rsidRPr="00E33012" w:rsidRDefault="006C7785" w:rsidP="00380FCD">
            <w:pPr>
              <w:rPr>
                <w:rFonts w:cs="Arial"/>
                <w:i/>
              </w:rPr>
            </w:pPr>
            <w:r w:rsidRPr="00E33012">
              <w:rPr>
                <w:rFonts w:cs="Arial"/>
                <w:i/>
              </w:rPr>
              <w:t>1a. Pick report associated with chart feature is displayed only when feature is selected.</w:t>
            </w:r>
          </w:p>
          <w:p w14:paraId="56C19A72" w14:textId="77777777" w:rsidR="006C7785" w:rsidRPr="00E33012" w:rsidRDefault="006C7785" w:rsidP="00380FCD">
            <w:pPr>
              <w:rPr>
                <w:rFonts w:cs="Arial"/>
                <w:i/>
              </w:rPr>
            </w:pPr>
            <w:r w:rsidRPr="00E33012">
              <w:rPr>
                <w:rFonts w:cs="Arial"/>
                <w:i/>
              </w:rPr>
              <w:t>1b. This example has no attributes.  Only unknown feature and its position is available in the pick report.</w:t>
            </w:r>
          </w:p>
          <w:p w14:paraId="5C4EFCC0" w14:textId="77777777" w:rsidR="006C7785" w:rsidRPr="00E33012" w:rsidRDefault="006C7785" w:rsidP="00380FCD">
            <w:pPr>
              <w:rPr>
                <w:rFonts w:cs="Arial"/>
                <w:i/>
              </w:rPr>
            </w:pPr>
            <w:r w:rsidRPr="00E33012">
              <w:rPr>
                <w:rFonts w:cs="Arial"/>
                <w:i/>
              </w:rPr>
              <w:t>2. Pick report associated with chart feature is removed from the display.</w:t>
            </w:r>
          </w:p>
        </w:tc>
      </w:tr>
    </w:tbl>
    <w:p w14:paraId="778133C7"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2C1C8D7A" w14:textId="77777777" w:rsidTr="001E2DF7">
        <w:trPr>
          <w:trHeight w:val="454"/>
          <w:tblHeader/>
        </w:trPr>
        <w:tc>
          <w:tcPr>
            <w:tcW w:w="2381" w:type="dxa"/>
            <w:shd w:val="clear" w:color="auto" w:fill="A6A6A6" w:themeFill="background1" w:themeFillShade="A6"/>
            <w:vAlign w:val="center"/>
          </w:tcPr>
          <w:p w14:paraId="32AC6449" w14:textId="77777777" w:rsidR="006C7785" w:rsidRPr="006D3CA8" w:rsidRDefault="006C7785" w:rsidP="00380FCD">
            <w:pPr>
              <w:rPr>
                <w:rFonts w:cs="Arial"/>
              </w:rPr>
            </w:pPr>
            <w:r w:rsidRPr="006D3CA8">
              <w:rPr>
                <w:rFonts w:cs="Arial"/>
                <w:b/>
              </w:rPr>
              <w:lastRenderedPageBreak/>
              <w:t>Test Reference</w:t>
            </w:r>
          </w:p>
        </w:tc>
        <w:tc>
          <w:tcPr>
            <w:tcW w:w="2381" w:type="dxa"/>
            <w:shd w:val="clear" w:color="auto" w:fill="FFFFFF" w:themeFill="background1"/>
            <w:vAlign w:val="center"/>
          </w:tcPr>
          <w:p w14:paraId="1A901C43" w14:textId="77777777" w:rsidR="006C7785" w:rsidRPr="006D3CA8" w:rsidRDefault="006C7785" w:rsidP="00380FCD">
            <w:pPr>
              <w:rPr>
                <w:rFonts w:cs="Arial"/>
              </w:rPr>
            </w:pPr>
            <w:proofErr w:type="spellStart"/>
            <w:r w:rsidRPr="006D3CA8">
              <w:rPr>
                <w:rFonts w:cs="Arial"/>
              </w:rPr>
              <w:t>InvalidFeaturesPickC</w:t>
            </w:r>
            <w:proofErr w:type="spellEnd"/>
          </w:p>
        </w:tc>
        <w:tc>
          <w:tcPr>
            <w:tcW w:w="2382" w:type="dxa"/>
            <w:shd w:val="clear" w:color="auto" w:fill="A6A6A6" w:themeFill="background1" w:themeFillShade="A6"/>
            <w:vAlign w:val="center"/>
          </w:tcPr>
          <w:p w14:paraId="259904B7" w14:textId="77777777" w:rsidR="006C7785" w:rsidRPr="006D3CA8" w:rsidRDefault="006C7785" w:rsidP="00380FCD">
            <w:pPr>
              <w:rPr>
                <w:rFonts w:cs="Arial"/>
              </w:rPr>
            </w:pPr>
            <w:r w:rsidRPr="006D3CA8">
              <w:rPr>
                <w:rFonts w:cs="Arial"/>
                <w:b/>
              </w:rPr>
              <w:t>IHO Reference</w:t>
            </w:r>
          </w:p>
        </w:tc>
        <w:tc>
          <w:tcPr>
            <w:tcW w:w="2382" w:type="dxa"/>
            <w:shd w:val="clear" w:color="auto" w:fill="FFFFFF" w:themeFill="background1"/>
            <w:vAlign w:val="center"/>
          </w:tcPr>
          <w:p w14:paraId="2FD6C518" w14:textId="77777777" w:rsidR="001E2DF7" w:rsidRDefault="001E2DF7" w:rsidP="001E2DF7">
            <w:pPr>
              <w:spacing w:line="240" w:lineRule="auto"/>
              <w:rPr>
                <w:rFonts w:ascii="Calibri" w:hAnsi="Calibri" w:cs="Calibri"/>
                <w:color w:val="000000"/>
              </w:rPr>
            </w:pPr>
            <w:r>
              <w:rPr>
                <w:rFonts w:ascii="Calibri" w:hAnsi="Calibri" w:cs="Calibri"/>
                <w:color w:val="000000"/>
              </w:rPr>
              <w:t>S-98 6.1.1</w:t>
            </w:r>
          </w:p>
          <w:p w14:paraId="5D53F133" w14:textId="77777777" w:rsidR="001E2DF7" w:rsidRDefault="001E2DF7" w:rsidP="001E2DF7">
            <w:pPr>
              <w:spacing w:line="240" w:lineRule="auto"/>
              <w:rPr>
                <w:rFonts w:ascii="Calibri" w:hAnsi="Calibri" w:cs="Calibri"/>
                <w:color w:val="000000"/>
              </w:rPr>
            </w:pPr>
            <w:r>
              <w:rPr>
                <w:rFonts w:ascii="Calibri" w:hAnsi="Calibri" w:cs="Calibri"/>
                <w:color w:val="000000"/>
              </w:rPr>
              <w:t>S-100 Part 9</w:t>
            </w:r>
          </w:p>
          <w:p w14:paraId="6C30EDB8" w14:textId="0CB993F1" w:rsidR="006C7785" w:rsidRPr="006D3CA8" w:rsidRDefault="001E2DF7" w:rsidP="001E2DF7">
            <w:pPr>
              <w:rPr>
                <w:rFonts w:cs="Arial"/>
              </w:rPr>
            </w:pPr>
            <w:r>
              <w:rPr>
                <w:rFonts w:ascii="Calibri" w:hAnsi="Calibri" w:cs="Calibri"/>
                <w:color w:val="000000"/>
              </w:rPr>
              <w:t>S-101 Portrayal</w:t>
            </w:r>
            <w:r w:rsidRPr="006D3CA8">
              <w:rPr>
                <w:rFonts w:cs="Arial"/>
              </w:rPr>
              <w:t xml:space="preserve"> </w:t>
            </w:r>
          </w:p>
        </w:tc>
      </w:tr>
      <w:tr w:rsidR="006C7785" w14:paraId="7C1A9AC6" w14:textId="77777777" w:rsidTr="00351F04">
        <w:trPr>
          <w:tblHeader/>
        </w:trPr>
        <w:tc>
          <w:tcPr>
            <w:tcW w:w="9526" w:type="dxa"/>
            <w:gridSpan w:val="4"/>
            <w:shd w:val="clear" w:color="auto" w:fill="A6A6A6" w:themeFill="background1" w:themeFillShade="A6"/>
            <w:vAlign w:val="center"/>
          </w:tcPr>
          <w:p w14:paraId="5E6C4EDF" w14:textId="77777777" w:rsidR="006C7785" w:rsidRPr="006D3CA8" w:rsidRDefault="006C7785" w:rsidP="00380FCD">
            <w:pPr>
              <w:rPr>
                <w:rFonts w:cs="Arial"/>
              </w:rPr>
            </w:pPr>
            <w:r w:rsidRPr="006D3CA8">
              <w:rPr>
                <w:rFonts w:cs="Arial"/>
                <w:b/>
              </w:rPr>
              <w:t>Test description</w:t>
            </w:r>
          </w:p>
        </w:tc>
      </w:tr>
      <w:tr w:rsidR="006C7785" w14:paraId="476AAA39" w14:textId="77777777" w:rsidTr="00380FCD">
        <w:trPr>
          <w:tblHeader/>
        </w:trPr>
        <w:tc>
          <w:tcPr>
            <w:tcW w:w="9526" w:type="dxa"/>
            <w:gridSpan w:val="4"/>
            <w:vAlign w:val="center"/>
          </w:tcPr>
          <w:p w14:paraId="23B08F00" w14:textId="77777777" w:rsidR="006C7785" w:rsidRPr="006D3CA8" w:rsidRDefault="006C7785" w:rsidP="00380FCD">
            <w:pPr>
              <w:rPr>
                <w:rFonts w:cs="Arial"/>
                <w:i/>
              </w:rPr>
            </w:pPr>
            <w:r w:rsidRPr="006D3CA8">
              <w:rPr>
                <w:rFonts w:cs="Arial"/>
                <w:i/>
              </w:rPr>
              <w:t>Display of pick report information for known features which have unknown attribute(s).</w:t>
            </w:r>
          </w:p>
        </w:tc>
      </w:tr>
      <w:tr w:rsidR="006C7785" w14:paraId="46400332" w14:textId="77777777" w:rsidTr="00351F04">
        <w:trPr>
          <w:tblHeader/>
        </w:trPr>
        <w:tc>
          <w:tcPr>
            <w:tcW w:w="9526" w:type="dxa"/>
            <w:gridSpan w:val="4"/>
            <w:shd w:val="clear" w:color="auto" w:fill="A6A6A6" w:themeFill="background1" w:themeFillShade="A6"/>
            <w:vAlign w:val="center"/>
          </w:tcPr>
          <w:p w14:paraId="62112186" w14:textId="77777777" w:rsidR="006C7785" w:rsidRPr="006D3CA8" w:rsidRDefault="006C7785" w:rsidP="00380FCD">
            <w:pPr>
              <w:rPr>
                <w:rFonts w:cs="Arial"/>
              </w:rPr>
            </w:pPr>
            <w:r w:rsidRPr="006D3CA8">
              <w:rPr>
                <w:rFonts w:cs="Arial"/>
                <w:b/>
              </w:rPr>
              <w:t>Setup</w:t>
            </w:r>
          </w:p>
        </w:tc>
      </w:tr>
      <w:tr w:rsidR="006C7785" w14:paraId="1F0B5EC0" w14:textId="77777777" w:rsidTr="00380FCD">
        <w:trPr>
          <w:tblHeader/>
        </w:trPr>
        <w:tc>
          <w:tcPr>
            <w:tcW w:w="9526" w:type="dxa"/>
            <w:gridSpan w:val="4"/>
            <w:vAlign w:val="center"/>
          </w:tcPr>
          <w:p w14:paraId="20C77620" w14:textId="77777777" w:rsidR="006C7785" w:rsidRPr="006D3CA8" w:rsidRDefault="006C7785" w:rsidP="00380FCD">
            <w:pPr>
              <w:rPr>
                <w:rFonts w:cs="Arial"/>
                <w:i/>
              </w:rPr>
            </w:pPr>
            <w:r w:rsidRPr="006D3CA8">
              <w:rPr>
                <w:rFonts w:cs="Arial"/>
                <w:i/>
              </w:rPr>
              <w:t>As for test 3.2.1 a)</w:t>
            </w:r>
          </w:p>
        </w:tc>
      </w:tr>
      <w:tr w:rsidR="006C7785" w14:paraId="0BEFF1E3" w14:textId="77777777" w:rsidTr="00351F04">
        <w:trPr>
          <w:tblHeader/>
        </w:trPr>
        <w:tc>
          <w:tcPr>
            <w:tcW w:w="9526" w:type="dxa"/>
            <w:gridSpan w:val="4"/>
            <w:shd w:val="clear" w:color="auto" w:fill="A6A6A6" w:themeFill="background1" w:themeFillShade="A6"/>
            <w:vAlign w:val="center"/>
          </w:tcPr>
          <w:p w14:paraId="123EBD46" w14:textId="77777777" w:rsidR="006C7785" w:rsidRPr="006D3CA8" w:rsidRDefault="006C7785" w:rsidP="00380FCD">
            <w:pPr>
              <w:rPr>
                <w:rFonts w:cs="Arial"/>
              </w:rPr>
            </w:pPr>
            <w:r w:rsidRPr="006D3CA8">
              <w:rPr>
                <w:rFonts w:cs="Arial"/>
                <w:b/>
              </w:rPr>
              <w:t>Action</w:t>
            </w:r>
          </w:p>
        </w:tc>
      </w:tr>
      <w:tr w:rsidR="006C7785" w14:paraId="26C40154" w14:textId="77777777" w:rsidTr="00380FCD">
        <w:trPr>
          <w:tblHeader/>
        </w:trPr>
        <w:tc>
          <w:tcPr>
            <w:tcW w:w="9526" w:type="dxa"/>
            <w:gridSpan w:val="4"/>
            <w:vAlign w:val="center"/>
          </w:tcPr>
          <w:p w14:paraId="0F1F4192" w14:textId="77777777" w:rsidR="006C7785" w:rsidRPr="006D3CA8" w:rsidRDefault="006C7785" w:rsidP="00380FCD">
            <w:pPr>
              <w:rPr>
                <w:rFonts w:cs="Arial"/>
                <w:i/>
              </w:rPr>
            </w:pPr>
            <w:r w:rsidRPr="006D3CA8">
              <w:rPr>
                <w:rFonts w:cs="Arial"/>
                <w:i/>
              </w:rPr>
              <w:t>1. Select the following features:</w:t>
            </w:r>
          </w:p>
          <w:p w14:paraId="3D23490B" w14:textId="77777777" w:rsidR="006C7785" w:rsidRPr="006D3CA8" w:rsidRDefault="006C7785" w:rsidP="00380FCD">
            <w:pPr>
              <w:rPr>
                <w:rFonts w:cs="Arial"/>
                <w:i/>
              </w:rPr>
            </w:pPr>
            <w:r w:rsidRPr="006D3CA8">
              <w:rPr>
                <w:rFonts w:cs="Arial"/>
                <w:i/>
              </w:rPr>
              <w:t>- 39°29.000’N, 104°44.000’W</w:t>
            </w:r>
          </w:p>
          <w:p w14:paraId="0DB5FE05" w14:textId="77777777" w:rsidR="006C7785" w:rsidRPr="006D3CA8" w:rsidRDefault="006C7785" w:rsidP="00380FCD">
            <w:pPr>
              <w:rPr>
                <w:rFonts w:cs="Arial"/>
                <w:i/>
              </w:rPr>
            </w:pPr>
            <w:r w:rsidRPr="006D3CA8">
              <w:rPr>
                <w:rFonts w:cs="Arial"/>
                <w:i/>
              </w:rPr>
              <w:t>- 39°29.000’N, 104°43.000’W</w:t>
            </w:r>
          </w:p>
          <w:p w14:paraId="19DEC32F" w14:textId="77777777" w:rsidR="006C7785" w:rsidRPr="006D3CA8" w:rsidRDefault="006C7785" w:rsidP="00380FCD">
            <w:pPr>
              <w:rPr>
                <w:rFonts w:cs="Arial"/>
                <w:i/>
              </w:rPr>
            </w:pPr>
            <w:r w:rsidRPr="006D3CA8">
              <w:rPr>
                <w:rFonts w:cs="Arial"/>
                <w:i/>
              </w:rPr>
              <w:t>- 39°28.000’N, 104°41.000’W</w:t>
            </w:r>
          </w:p>
          <w:p w14:paraId="11F2B2DA" w14:textId="77777777" w:rsidR="006C7785" w:rsidRPr="006D3CA8" w:rsidRDefault="006C7785" w:rsidP="00380FCD">
            <w:pPr>
              <w:rPr>
                <w:rFonts w:cs="Arial"/>
                <w:i/>
              </w:rPr>
            </w:pPr>
            <w:r w:rsidRPr="006D3CA8">
              <w:rPr>
                <w:rFonts w:cs="Arial"/>
                <w:i/>
              </w:rPr>
              <w:t>2. Remove pick report information from display.</w:t>
            </w:r>
          </w:p>
        </w:tc>
      </w:tr>
      <w:tr w:rsidR="006C7785" w14:paraId="1D85CEA3" w14:textId="77777777" w:rsidTr="00351F04">
        <w:trPr>
          <w:tblHeader/>
        </w:trPr>
        <w:tc>
          <w:tcPr>
            <w:tcW w:w="9526" w:type="dxa"/>
            <w:gridSpan w:val="4"/>
            <w:shd w:val="clear" w:color="auto" w:fill="A6A6A6" w:themeFill="background1" w:themeFillShade="A6"/>
            <w:vAlign w:val="center"/>
          </w:tcPr>
          <w:p w14:paraId="4873CCD4" w14:textId="77777777" w:rsidR="006C7785" w:rsidRPr="006D3CA8" w:rsidRDefault="006C7785" w:rsidP="00380FCD">
            <w:pPr>
              <w:keepNext/>
              <w:keepLines/>
              <w:rPr>
                <w:rFonts w:cs="Arial"/>
              </w:rPr>
            </w:pPr>
            <w:r w:rsidRPr="006D3CA8">
              <w:rPr>
                <w:rFonts w:cs="Arial"/>
                <w:b/>
              </w:rPr>
              <w:t>Results</w:t>
            </w:r>
          </w:p>
        </w:tc>
      </w:tr>
      <w:tr w:rsidR="006C7785" w14:paraId="3AE16069" w14:textId="77777777" w:rsidTr="00380FCD">
        <w:trPr>
          <w:tblHeader/>
        </w:trPr>
        <w:tc>
          <w:tcPr>
            <w:tcW w:w="9526" w:type="dxa"/>
            <w:gridSpan w:val="4"/>
            <w:vAlign w:val="center"/>
          </w:tcPr>
          <w:p w14:paraId="31551317" w14:textId="77777777" w:rsidR="006C7785" w:rsidRPr="006D3CA8" w:rsidRDefault="006C7785" w:rsidP="00380FCD">
            <w:pPr>
              <w:rPr>
                <w:rFonts w:cs="Arial"/>
                <w:i/>
              </w:rPr>
            </w:pPr>
            <w:r w:rsidRPr="006D3CA8">
              <w:rPr>
                <w:rFonts w:cs="Arial"/>
                <w:i/>
              </w:rPr>
              <w:t>1a. Pick report associated with chart feature is displayed only when feature is selected.</w:t>
            </w:r>
          </w:p>
          <w:p w14:paraId="27CA24F6" w14:textId="77777777" w:rsidR="006C7785" w:rsidRPr="006D3CA8" w:rsidRDefault="006C7785" w:rsidP="00380FCD">
            <w:pPr>
              <w:rPr>
                <w:rFonts w:cs="Arial"/>
                <w:i/>
              </w:rPr>
            </w:pPr>
            <w:r w:rsidRPr="006D3CA8">
              <w:rPr>
                <w:rFonts w:cs="Arial"/>
                <w:i/>
              </w:rPr>
              <w:t>1b. First example is a wreck and it has 1 unknown attribute and 1 known attributes (Water level effect is   Covers and uncovers).</w:t>
            </w:r>
          </w:p>
          <w:p w14:paraId="10F8AF69" w14:textId="77777777" w:rsidR="006C7785" w:rsidRPr="006D3CA8" w:rsidRDefault="006C7785" w:rsidP="00380FCD">
            <w:pPr>
              <w:rPr>
                <w:rFonts w:cs="Arial"/>
                <w:i/>
              </w:rPr>
            </w:pPr>
            <w:r w:rsidRPr="006D3CA8">
              <w:rPr>
                <w:rFonts w:cs="Arial"/>
                <w:i/>
              </w:rPr>
              <w:t>1c. Second example is an obstruction and it has 1 unknown attribute and 1 known attribute (Value of   sounding has no value).</w:t>
            </w:r>
          </w:p>
          <w:p w14:paraId="2F6E11E8" w14:textId="77777777" w:rsidR="006C7785" w:rsidRPr="006D3CA8" w:rsidRDefault="006C7785" w:rsidP="00380FCD">
            <w:pPr>
              <w:rPr>
                <w:rFonts w:cs="Arial"/>
                <w:i/>
              </w:rPr>
            </w:pPr>
            <w:r w:rsidRPr="006D3CA8">
              <w:rPr>
                <w:rFonts w:cs="Arial"/>
                <w:i/>
              </w:rPr>
              <w:t>1d. Third example is a restricted area and it has 1 unknown attribute</w:t>
            </w:r>
          </w:p>
          <w:p w14:paraId="2CB1C50D" w14:textId="77777777" w:rsidR="006C7785" w:rsidRPr="006D3CA8" w:rsidRDefault="006C7785" w:rsidP="00380FCD">
            <w:pPr>
              <w:rPr>
                <w:rFonts w:cs="Arial"/>
                <w:i/>
              </w:rPr>
            </w:pPr>
            <w:r w:rsidRPr="006D3CA8">
              <w:rPr>
                <w:rFonts w:cs="Arial"/>
                <w:i/>
              </w:rPr>
              <w:t>2. Pick report associated with chart feature is removed from the display.</w:t>
            </w:r>
          </w:p>
        </w:tc>
      </w:tr>
    </w:tbl>
    <w:p w14:paraId="733C6A11"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00995295" w14:textId="77777777" w:rsidTr="001E2DF7">
        <w:trPr>
          <w:trHeight w:val="454"/>
          <w:tblHeader/>
        </w:trPr>
        <w:tc>
          <w:tcPr>
            <w:tcW w:w="2381" w:type="dxa"/>
            <w:shd w:val="clear" w:color="auto" w:fill="A6A6A6" w:themeFill="background1" w:themeFillShade="A6"/>
            <w:vAlign w:val="center"/>
          </w:tcPr>
          <w:p w14:paraId="6FBE0AC7" w14:textId="77777777" w:rsidR="006C7785" w:rsidRPr="00CE65F2" w:rsidRDefault="006C7785" w:rsidP="00380FCD">
            <w:pPr>
              <w:rPr>
                <w:rFonts w:cs="Arial"/>
              </w:rPr>
            </w:pPr>
            <w:r w:rsidRPr="00CE65F2">
              <w:rPr>
                <w:rFonts w:cs="Arial"/>
                <w:b/>
              </w:rPr>
              <w:t>Test Reference</w:t>
            </w:r>
          </w:p>
        </w:tc>
        <w:tc>
          <w:tcPr>
            <w:tcW w:w="2381" w:type="dxa"/>
            <w:shd w:val="clear" w:color="auto" w:fill="FFFFFF" w:themeFill="background1"/>
            <w:vAlign w:val="center"/>
          </w:tcPr>
          <w:p w14:paraId="68B07731" w14:textId="77777777" w:rsidR="006C7785" w:rsidRPr="00CE65F2" w:rsidRDefault="006C7785" w:rsidP="00380FCD">
            <w:pPr>
              <w:rPr>
                <w:rFonts w:cs="Arial"/>
              </w:rPr>
            </w:pPr>
            <w:proofErr w:type="spellStart"/>
            <w:r w:rsidRPr="00CE65F2">
              <w:rPr>
                <w:rFonts w:cs="Arial"/>
              </w:rPr>
              <w:t>InvalidFeaturesPickD</w:t>
            </w:r>
            <w:proofErr w:type="spellEnd"/>
          </w:p>
          <w:p w14:paraId="54D9793A" w14:textId="77777777" w:rsidR="006C7785" w:rsidRPr="00CE65F2" w:rsidRDefault="006C7785" w:rsidP="00380FCD">
            <w:pPr>
              <w:rPr>
                <w:rFonts w:cs="Arial"/>
              </w:rPr>
            </w:pPr>
            <w:r w:rsidRPr="00CE65F2">
              <w:rPr>
                <w:rFonts w:cs="Arial"/>
              </w:rPr>
              <w:t>3.2.2 d)</w:t>
            </w:r>
          </w:p>
        </w:tc>
        <w:tc>
          <w:tcPr>
            <w:tcW w:w="2382" w:type="dxa"/>
            <w:shd w:val="clear" w:color="auto" w:fill="A6A6A6" w:themeFill="background1" w:themeFillShade="A6"/>
            <w:vAlign w:val="center"/>
          </w:tcPr>
          <w:p w14:paraId="360C8B86" w14:textId="77777777" w:rsidR="006C7785" w:rsidRPr="00CE65F2" w:rsidRDefault="006C7785" w:rsidP="00380FCD">
            <w:pPr>
              <w:rPr>
                <w:rFonts w:cs="Arial"/>
              </w:rPr>
            </w:pPr>
            <w:r w:rsidRPr="00CE65F2">
              <w:rPr>
                <w:rFonts w:cs="Arial"/>
                <w:b/>
              </w:rPr>
              <w:t>IHO Reference</w:t>
            </w:r>
          </w:p>
        </w:tc>
        <w:tc>
          <w:tcPr>
            <w:tcW w:w="2382" w:type="dxa"/>
            <w:shd w:val="clear" w:color="auto" w:fill="FFFFFF" w:themeFill="background1"/>
            <w:vAlign w:val="center"/>
          </w:tcPr>
          <w:p w14:paraId="067A2036" w14:textId="77777777" w:rsidR="001E2DF7" w:rsidRDefault="001E2DF7" w:rsidP="001E2DF7">
            <w:pPr>
              <w:spacing w:line="240" w:lineRule="auto"/>
              <w:rPr>
                <w:rFonts w:ascii="Calibri" w:hAnsi="Calibri" w:cs="Calibri"/>
                <w:color w:val="000000"/>
              </w:rPr>
            </w:pPr>
            <w:r>
              <w:rPr>
                <w:rFonts w:ascii="Calibri" w:hAnsi="Calibri" w:cs="Calibri"/>
                <w:color w:val="000000"/>
              </w:rPr>
              <w:t>S-98 6.1.1</w:t>
            </w:r>
          </w:p>
          <w:p w14:paraId="16327E47" w14:textId="77777777" w:rsidR="001E2DF7" w:rsidRDefault="001E2DF7" w:rsidP="001E2DF7">
            <w:pPr>
              <w:spacing w:line="240" w:lineRule="auto"/>
              <w:rPr>
                <w:rFonts w:ascii="Calibri" w:hAnsi="Calibri" w:cs="Calibri"/>
                <w:color w:val="000000"/>
              </w:rPr>
            </w:pPr>
            <w:r>
              <w:rPr>
                <w:rFonts w:ascii="Calibri" w:hAnsi="Calibri" w:cs="Calibri"/>
                <w:color w:val="000000"/>
              </w:rPr>
              <w:t>S-100 Part 9</w:t>
            </w:r>
          </w:p>
          <w:p w14:paraId="408D1CDE" w14:textId="21CD3EBB" w:rsidR="006C7785" w:rsidRPr="00CE65F2" w:rsidRDefault="001E2DF7" w:rsidP="001E2DF7">
            <w:pPr>
              <w:rPr>
                <w:rFonts w:cs="Arial"/>
              </w:rPr>
            </w:pPr>
            <w:r>
              <w:rPr>
                <w:rFonts w:ascii="Calibri" w:hAnsi="Calibri" w:cs="Calibri"/>
                <w:color w:val="000000"/>
              </w:rPr>
              <w:t>S-101 Portrayal</w:t>
            </w:r>
            <w:r w:rsidRPr="00CE65F2">
              <w:rPr>
                <w:rFonts w:cs="Arial"/>
              </w:rPr>
              <w:t xml:space="preserve"> </w:t>
            </w:r>
          </w:p>
        </w:tc>
      </w:tr>
      <w:tr w:rsidR="006C7785" w14:paraId="0425FE37" w14:textId="77777777" w:rsidTr="00351F04">
        <w:trPr>
          <w:tblHeader/>
        </w:trPr>
        <w:tc>
          <w:tcPr>
            <w:tcW w:w="9526" w:type="dxa"/>
            <w:gridSpan w:val="4"/>
            <w:shd w:val="clear" w:color="auto" w:fill="A6A6A6" w:themeFill="background1" w:themeFillShade="A6"/>
            <w:vAlign w:val="center"/>
          </w:tcPr>
          <w:p w14:paraId="1501E11E" w14:textId="77777777" w:rsidR="006C7785" w:rsidRPr="00CE65F2" w:rsidRDefault="006C7785" w:rsidP="00380FCD">
            <w:pPr>
              <w:rPr>
                <w:rFonts w:cs="Arial"/>
              </w:rPr>
            </w:pPr>
            <w:r w:rsidRPr="00CE65F2">
              <w:rPr>
                <w:rFonts w:cs="Arial"/>
                <w:b/>
              </w:rPr>
              <w:t>Test description</w:t>
            </w:r>
          </w:p>
        </w:tc>
      </w:tr>
      <w:tr w:rsidR="006C7785" w14:paraId="5E2681BF" w14:textId="77777777" w:rsidTr="00380FCD">
        <w:trPr>
          <w:tblHeader/>
        </w:trPr>
        <w:tc>
          <w:tcPr>
            <w:tcW w:w="9526" w:type="dxa"/>
            <w:gridSpan w:val="4"/>
            <w:vAlign w:val="center"/>
          </w:tcPr>
          <w:p w14:paraId="40963971" w14:textId="77777777" w:rsidR="006C7785" w:rsidRPr="00CE65F2" w:rsidRDefault="006C7785" w:rsidP="00380FCD">
            <w:pPr>
              <w:rPr>
                <w:rFonts w:cs="Arial"/>
                <w:i/>
              </w:rPr>
            </w:pPr>
            <w:r w:rsidRPr="00CE65F2">
              <w:rPr>
                <w:rFonts w:cs="Arial"/>
                <w:i/>
              </w:rPr>
              <w:t>Display of pick report information for known features for which available or not available attribute(s) cause special presentation.</w:t>
            </w:r>
          </w:p>
        </w:tc>
      </w:tr>
      <w:tr w:rsidR="006C7785" w14:paraId="3D467632" w14:textId="77777777" w:rsidTr="00351F04">
        <w:trPr>
          <w:tblHeader/>
        </w:trPr>
        <w:tc>
          <w:tcPr>
            <w:tcW w:w="9526" w:type="dxa"/>
            <w:gridSpan w:val="4"/>
            <w:shd w:val="clear" w:color="auto" w:fill="A6A6A6" w:themeFill="background1" w:themeFillShade="A6"/>
            <w:vAlign w:val="center"/>
          </w:tcPr>
          <w:p w14:paraId="064C6EE2" w14:textId="77777777" w:rsidR="006C7785" w:rsidRPr="00CE65F2" w:rsidRDefault="006C7785" w:rsidP="00380FCD">
            <w:pPr>
              <w:rPr>
                <w:rFonts w:cs="Arial"/>
              </w:rPr>
            </w:pPr>
            <w:r w:rsidRPr="00CE65F2">
              <w:rPr>
                <w:rFonts w:cs="Arial"/>
                <w:b/>
              </w:rPr>
              <w:t>Setup</w:t>
            </w:r>
          </w:p>
        </w:tc>
      </w:tr>
      <w:tr w:rsidR="006C7785" w14:paraId="1FE94D72" w14:textId="77777777" w:rsidTr="00380FCD">
        <w:trPr>
          <w:tblHeader/>
        </w:trPr>
        <w:tc>
          <w:tcPr>
            <w:tcW w:w="9526" w:type="dxa"/>
            <w:gridSpan w:val="4"/>
            <w:vAlign w:val="center"/>
          </w:tcPr>
          <w:p w14:paraId="53312871" w14:textId="77777777" w:rsidR="006C7785" w:rsidRPr="00CE65F2" w:rsidRDefault="006C7785" w:rsidP="00380FCD">
            <w:pPr>
              <w:rPr>
                <w:rFonts w:cs="Arial"/>
                <w:i/>
              </w:rPr>
            </w:pPr>
            <w:r w:rsidRPr="00CE65F2">
              <w:rPr>
                <w:rFonts w:cs="Arial"/>
                <w:i/>
              </w:rPr>
              <w:t>As for test 3.2.1 b)</w:t>
            </w:r>
          </w:p>
        </w:tc>
      </w:tr>
      <w:tr w:rsidR="006C7785" w14:paraId="22325CEC" w14:textId="77777777" w:rsidTr="00351F04">
        <w:trPr>
          <w:tblHeader/>
        </w:trPr>
        <w:tc>
          <w:tcPr>
            <w:tcW w:w="9526" w:type="dxa"/>
            <w:gridSpan w:val="4"/>
            <w:shd w:val="clear" w:color="auto" w:fill="A6A6A6" w:themeFill="background1" w:themeFillShade="A6"/>
            <w:vAlign w:val="center"/>
          </w:tcPr>
          <w:p w14:paraId="544CD273" w14:textId="77777777" w:rsidR="006C7785" w:rsidRPr="00CE65F2" w:rsidRDefault="006C7785" w:rsidP="00380FCD">
            <w:pPr>
              <w:rPr>
                <w:rFonts w:cs="Arial"/>
              </w:rPr>
            </w:pPr>
            <w:r w:rsidRPr="00CE65F2">
              <w:rPr>
                <w:rFonts w:cs="Arial"/>
                <w:b/>
              </w:rPr>
              <w:t>Action</w:t>
            </w:r>
          </w:p>
        </w:tc>
      </w:tr>
      <w:tr w:rsidR="006C7785" w14:paraId="758ECA7C" w14:textId="77777777" w:rsidTr="00380FCD">
        <w:trPr>
          <w:tblHeader/>
        </w:trPr>
        <w:tc>
          <w:tcPr>
            <w:tcW w:w="9526" w:type="dxa"/>
            <w:gridSpan w:val="4"/>
            <w:vAlign w:val="center"/>
          </w:tcPr>
          <w:p w14:paraId="012386BB" w14:textId="77777777" w:rsidR="006C7785" w:rsidRPr="00CE65F2" w:rsidRDefault="006C7785" w:rsidP="00380FCD">
            <w:pPr>
              <w:rPr>
                <w:rFonts w:cs="Arial"/>
                <w:i/>
              </w:rPr>
            </w:pPr>
            <w:r w:rsidRPr="00CE65F2">
              <w:rPr>
                <w:rFonts w:cs="Arial"/>
                <w:i/>
              </w:rPr>
              <w:t>1. Select the following features:</w:t>
            </w:r>
          </w:p>
          <w:p w14:paraId="4AF461DD" w14:textId="77777777" w:rsidR="006C7785" w:rsidRPr="00CE65F2" w:rsidRDefault="006C7785" w:rsidP="00380FCD">
            <w:pPr>
              <w:rPr>
                <w:rFonts w:cs="Arial"/>
                <w:i/>
              </w:rPr>
            </w:pPr>
            <w:r w:rsidRPr="00CE65F2">
              <w:rPr>
                <w:rFonts w:cs="Arial"/>
                <w:i/>
              </w:rPr>
              <w:t>- 32°31.737’S, 60°59.153’E</w:t>
            </w:r>
          </w:p>
          <w:p w14:paraId="1C5B4264" w14:textId="77777777" w:rsidR="006C7785" w:rsidRPr="00CE65F2" w:rsidRDefault="006C7785" w:rsidP="00380FCD">
            <w:pPr>
              <w:rPr>
                <w:rFonts w:cs="Arial"/>
                <w:i/>
              </w:rPr>
            </w:pPr>
            <w:r w:rsidRPr="00CE65F2">
              <w:rPr>
                <w:rFonts w:cs="Arial"/>
                <w:i/>
              </w:rPr>
              <w:t>- 32°31.379’S, 60°59.084’E</w:t>
            </w:r>
          </w:p>
          <w:p w14:paraId="740EB2DE" w14:textId="77777777" w:rsidR="006C7785" w:rsidRPr="00CE65F2" w:rsidRDefault="006C7785" w:rsidP="00380FCD">
            <w:pPr>
              <w:rPr>
                <w:rFonts w:cs="Arial"/>
                <w:i/>
              </w:rPr>
            </w:pPr>
            <w:r w:rsidRPr="00CE65F2">
              <w:rPr>
                <w:rFonts w:cs="Arial"/>
                <w:i/>
              </w:rPr>
              <w:t>- 32°31.383’S, 60°59.193’E</w:t>
            </w:r>
          </w:p>
          <w:p w14:paraId="72F0E5DB" w14:textId="77777777" w:rsidR="006C7785" w:rsidRPr="00CE65F2" w:rsidRDefault="006C7785" w:rsidP="00380FCD">
            <w:pPr>
              <w:rPr>
                <w:rFonts w:cs="Arial"/>
                <w:i/>
              </w:rPr>
            </w:pPr>
            <w:r w:rsidRPr="00CE65F2">
              <w:rPr>
                <w:rFonts w:cs="Arial"/>
                <w:i/>
              </w:rPr>
              <w:t>- 32°31.472’S, 60°59.364’E</w:t>
            </w:r>
          </w:p>
          <w:p w14:paraId="1EAF0277" w14:textId="77777777" w:rsidR="006C7785" w:rsidRPr="00CE65F2" w:rsidRDefault="006C7785" w:rsidP="00380FCD">
            <w:pPr>
              <w:rPr>
                <w:rFonts w:cs="Arial"/>
                <w:i/>
              </w:rPr>
            </w:pPr>
            <w:r w:rsidRPr="00CE65F2">
              <w:rPr>
                <w:rFonts w:cs="Arial"/>
                <w:i/>
              </w:rPr>
              <w:t>- 32°31.511’S, 60°59.452’E</w:t>
            </w:r>
          </w:p>
          <w:p w14:paraId="3AFE451B" w14:textId="77777777" w:rsidR="006C7785" w:rsidRPr="00CE65F2" w:rsidRDefault="006C7785" w:rsidP="00380FCD">
            <w:pPr>
              <w:rPr>
                <w:rFonts w:cs="Arial"/>
                <w:i/>
              </w:rPr>
            </w:pPr>
            <w:r w:rsidRPr="00CE65F2">
              <w:rPr>
                <w:rFonts w:cs="Arial"/>
                <w:i/>
              </w:rPr>
              <w:t>- 32°31.646’S, 60°59.800’E</w:t>
            </w:r>
          </w:p>
          <w:p w14:paraId="47ADE74A" w14:textId="77777777" w:rsidR="006C7785" w:rsidRPr="00CE65F2" w:rsidRDefault="006C7785" w:rsidP="00380FCD">
            <w:pPr>
              <w:rPr>
                <w:rFonts w:cs="Arial"/>
                <w:i/>
              </w:rPr>
            </w:pPr>
            <w:r w:rsidRPr="00CE65F2">
              <w:rPr>
                <w:rFonts w:cs="Arial"/>
                <w:i/>
              </w:rPr>
              <w:t>2. Remove pick report information from display.</w:t>
            </w:r>
          </w:p>
        </w:tc>
      </w:tr>
      <w:tr w:rsidR="006C7785" w14:paraId="13FA8347" w14:textId="77777777" w:rsidTr="00351F04">
        <w:trPr>
          <w:tblHeader/>
        </w:trPr>
        <w:tc>
          <w:tcPr>
            <w:tcW w:w="9526" w:type="dxa"/>
            <w:gridSpan w:val="4"/>
            <w:shd w:val="clear" w:color="auto" w:fill="A6A6A6" w:themeFill="background1" w:themeFillShade="A6"/>
            <w:vAlign w:val="center"/>
          </w:tcPr>
          <w:p w14:paraId="01FAF7A1" w14:textId="77777777" w:rsidR="006C7785" w:rsidRPr="00CE65F2" w:rsidRDefault="006C7785" w:rsidP="00380FCD">
            <w:pPr>
              <w:rPr>
                <w:rFonts w:cs="Arial"/>
              </w:rPr>
            </w:pPr>
            <w:r w:rsidRPr="00CE65F2">
              <w:rPr>
                <w:rFonts w:cs="Arial"/>
                <w:b/>
              </w:rPr>
              <w:t>Results</w:t>
            </w:r>
          </w:p>
        </w:tc>
      </w:tr>
      <w:tr w:rsidR="006C7785" w14:paraId="3E5DE0CA" w14:textId="77777777" w:rsidTr="00380FCD">
        <w:trPr>
          <w:tblHeader/>
        </w:trPr>
        <w:tc>
          <w:tcPr>
            <w:tcW w:w="9526" w:type="dxa"/>
            <w:gridSpan w:val="4"/>
            <w:vAlign w:val="center"/>
          </w:tcPr>
          <w:p w14:paraId="0C8AFF95" w14:textId="77777777" w:rsidR="006C7785" w:rsidRPr="00CE65F2" w:rsidRDefault="006C7785" w:rsidP="00380FCD">
            <w:pPr>
              <w:rPr>
                <w:rFonts w:cs="Arial"/>
                <w:i/>
              </w:rPr>
            </w:pPr>
            <w:r w:rsidRPr="00CE65F2">
              <w:rPr>
                <w:rFonts w:cs="Arial"/>
                <w:i/>
              </w:rPr>
              <w:t>1a. Pick report associated with chart feature is displayed only when feature is selected.</w:t>
            </w:r>
          </w:p>
          <w:p w14:paraId="4B7BB7DE" w14:textId="77777777" w:rsidR="006C7785" w:rsidRPr="00CE65F2" w:rsidRDefault="006C7785" w:rsidP="00380FCD">
            <w:pPr>
              <w:rPr>
                <w:rFonts w:cs="Arial"/>
                <w:i/>
              </w:rPr>
            </w:pPr>
            <w:r w:rsidRPr="00CE65F2">
              <w:rPr>
                <w:rFonts w:cs="Arial"/>
                <w:i/>
              </w:rPr>
              <w:t>1b. First example is a buoy and it has 2 known attributes (Category of special purpose mark is target mark; Colour is yellow)</w:t>
            </w:r>
          </w:p>
          <w:p w14:paraId="64499716" w14:textId="77777777" w:rsidR="006C7785" w:rsidRPr="00CE65F2" w:rsidRDefault="006C7785" w:rsidP="00380FCD">
            <w:pPr>
              <w:rPr>
                <w:rFonts w:cs="Arial"/>
                <w:i/>
              </w:rPr>
            </w:pPr>
            <w:r w:rsidRPr="00CE65F2">
              <w:rPr>
                <w:rFonts w:cs="Arial"/>
                <w:i/>
              </w:rPr>
              <w:t>1c. Second example is a beacon and attribute Beacon shape has no value</w:t>
            </w:r>
          </w:p>
          <w:p w14:paraId="76362638" w14:textId="77777777" w:rsidR="006C7785" w:rsidRPr="00CE65F2" w:rsidRDefault="006C7785" w:rsidP="00380FCD">
            <w:pPr>
              <w:rPr>
                <w:rFonts w:cs="Arial"/>
                <w:i/>
              </w:rPr>
            </w:pPr>
            <w:r w:rsidRPr="00CE65F2">
              <w:rPr>
                <w:rFonts w:cs="Arial"/>
                <w:i/>
              </w:rPr>
              <w:t>1d. Third example is a beacon and attribute Beacon shape has no value</w:t>
            </w:r>
          </w:p>
          <w:p w14:paraId="16651C85" w14:textId="77777777" w:rsidR="006C7785" w:rsidRPr="00CE65F2" w:rsidRDefault="006C7785" w:rsidP="00380FCD">
            <w:pPr>
              <w:rPr>
                <w:rFonts w:cs="Arial"/>
                <w:i/>
              </w:rPr>
            </w:pPr>
            <w:r w:rsidRPr="00CE65F2">
              <w:rPr>
                <w:rFonts w:cs="Arial"/>
                <w:i/>
              </w:rPr>
              <w:t>1e. Fourth example is a beacon and attribute Beacon shape has no value</w:t>
            </w:r>
          </w:p>
          <w:p w14:paraId="4003DCA1" w14:textId="77777777" w:rsidR="006C7785" w:rsidRPr="00CE65F2" w:rsidRDefault="006C7785" w:rsidP="00380FCD">
            <w:pPr>
              <w:rPr>
                <w:rFonts w:cs="Arial"/>
                <w:i/>
              </w:rPr>
            </w:pPr>
            <w:r w:rsidRPr="00CE65F2">
              <w:rPr>
                <w:rFonts w:cs="Arial"/>
                <w:i/>
              </w:rPr>
              <w:t>1f. Fifth example is a beacon and attribute Beacon shape has no value</w:t>
            </w:r>
          </w:p>
          <w:p w14:paraId="6F33DCCF" w14:textId="77777777" w:rsidR="006C7785" w:rsidRPr="00CE65F2" w:rsidRDefault="006C7785" w:rsidP="00380FCD">
            <w:pPr>
              <w:rPr>
                <w:rFonts w:cs="Arial"/>
                <w:i/>
              </w:rPr>
            </w:pPr>
            <w:r w:rsidRPr="00CE65F2">
              <w:rPr>
                <w:rFonts w:cs="Arial"/>
                <w:i/>
              </w:rPr>
              <w:t>1g. Sixth example is a beacon and attribute Beacon shape has no value</w:t>
            </w:r>
          </w:p>
          <w:p w14:paraId="33AAE69D" w14:textId="77777777" w:rsidR="006C7785" w:rsidRPr="00CE65F2" w:rsidRDefault="006C7785" w:rsidP="00380FCD">
            <w:pPr>
              <w:rPr>
                <w:rFonts w:cs="Arial"/>
                <w:i/>
              </w:rPr>
            </w:pPr>
            <w:r w:rsidRPr="00CE65F2">
              <w:rPr>
                <w:rFonts w:cs="Arial"/>
                <w:i/>
              </w:rPr>
              <w:t>2. Pick report associated with chart feature is removed from the display.</w:t>
            </w:r>
          </w:p>
        </w:tc>
      </w:tr>
    </w:tbl>
    <w:p w14:paraId="3285715C" w14:textId="77777777" w:rsidR="006C7785" w:rsidRDefault="006C7785" w:rsidP="006C7785"/>
    <w:p w14:paraId="445AB74E" w14:textId="77777777" w:rsidR="006C7785" w:rsidRDefault="006C7785" w:rsidP="006C7785"/>
    <w:p w14:paraId="6736FFDA" w14:textId="77777777" w:rsidR="006C7785" w:rsidRDefault="006C7785" w:rsidP="006C7785"/>
    <w:p w14:paraId="44024A34" w14:textId="77777777" w:rsidR="006C7785" w:rsidRDefault="006C7785" w:rsidP="006C7785"/>
    <w:p w14:paraId="26E577F8" w14:textId="77777777" w:rsidR="006C7785" w:rsidRPr="00FE02EB" w:rsidRDefault="006C7785" w:rsidP="006C7785">
      <w:pPr>
        <w:pStyle w:val="Heading2"/>
      </w:pPr>
      <w:bookmarkStart w:id="2615" w:name="_Toc189647847"/>
      <w:r w:rsidRPr="00FE02EB">
        <w:lastRenderedPageBreak/>
        <w:t>Independent Mariner Selections</w:t>
      </w:r>
      <w:bookmarkEnd w:id="2615"/>
    </w:p>
    <w:p w14:paraId="4C383F15" w14:textId="77777777" w:rsidR="006C7785" w:rsidRDefault="006C7785" w:rsidP="006C7785">
      <w:pPr>
        <w:pStyle w:val="Heading3"/>
      </w:pPr>
      <w:bookmarkStart w:id="2616" w:name="_Toc189647848"/>
      <w:r w:rsidRPr="00FE02EB">
        <w:t>Portrayal of simplified point symbols</w:t>
      </w:r>
      <w:bookmarkEnd w:id="2616"/>
    </w:p>
    <w:tbl>
      <w:tblPr>
        <w:tblW w:w="9209" w:type="dxa"/>
        <w:tblLook w:val="04A0" w:firstRow="1" w:lastRow="0" w:firstColumn="1" w:lastColumn="0" w:noHBand="0" w:noVBand="1"/>
      </w:tblPr>
      <w:tblGrid>
        <w:gridCol w:w="2381"/>
        <w:gridCol w:w="2552"/>
        <w:gridCol w:w="2382"/>
        <w:gridCol w:w="1894"/>
      </w:tblGrid>
      <w:tr w:rsidR="006C7785" w:rsidRPr="00340B0D" w14:paraId="41E44214" w14:textId="77777777" w:rsidTr="001E2DF7">
        <w:trPr>
          <w:trHeight w:val="454"/>
          <w:tblHeader/>
        </w:trPr>
        <w:tc>
          <w:tcPr>
            <w:tcW w:w="238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D8E83D" w14:textId="77777777" w:rsidR="006C7785" w:rsidRPr="001A2018" w:rsidRDefault="006C7785" w:rsidP="00380FCD">
            <w:pPr>
              <w:rPr>
                <w:rFonts w:cs="Arial"/>
                <w:b/>
              </w:rPr>
            </w:pPr>
            <w:r w:rsidRPr="001A2018">
              <w:rPr>
                <w:rFonts w:cs="Arial"/>
                <w:b/>
              </w:rPr>
              <w:t>Test Reference</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tcPr>
          <w:p w14:paraId="30523D4F" w14:textId="77777777" w:rsidR="006C7785" w:rsidRPr="001A2018" w:rsidRDefault="006C7785" w:rsidP="00380FCD">
            <w:proofErr w:type="spellStart"/>
            <w:r>
              <w:t>SimplifiedSymbolsFalse</w:t>
            </w:r>
            <w:proofErr w:type="spellEnd"/>
          </w:p>
        </w:tc>
        <w:tc>
          <w:tcPr>
            <w:tcW w:w="23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06CEAC" w14:textId="77777777" w:rsidR="006C7785" w:rsidRPr="001A2018" w:rsidRDefault="006C7785" w:rsidP="00380FCD">
            <w:pPr>
              <w:rPr>
                <w:b/>
              </w:rPr>
            </w:pPr>
            <w:r w:rsidRPr="001A2018">
              <w:rPr>
                <w:b/>
              </w:rPr>
              <w:t>IHO Reference</w:t>
            </w:r>
          </w:p>
        </w:tc>
        <w:tc>
          <w:tcPr>
            <w:tcW w:w="1894" w:type="dxa"/>
            <w:tcBorders>
              <w:top w:val="single" w:sz="4" w:space="0" w:color="auto"/>
              <w:left w:val="single" w:sz="4" w:space="0" w:color="auto"/>
              <w:bottom w:val="single" w:sz="4" w:space="0" w:color="auto"/>
              <w:right w:val="single" w:sz="4" w:space="0" w:color="auto"/>
            </w:tcBorders>
            <w:shd w:val="clear" w:color="auto" w:fill="FFFFFF" w:themeFill="background1"/>
          </w:tcPr>
          <w:p w14:paraId="18331796" w14:textId="77777777" w:rsidR="001E2DF7" w:rsidRDefault="001E2DF7" w:rsidP="001E2DF7">
            <w:pPr>
              <w:spacing w:line="240" w:lineRule="auto"/>
              <w:rPr>
                <w:rFonts w:ascii="Calibri" w:hAnsi="Calibri" w:cs="Calibri"/>
                <w:color w:val="000000"/>
              </w:rPr>
            </w:pPr>
            <w:r>
              <w:rPr>
                <w:rFonts w:ascii="Calibri" w:hAnsi="Calibri" w:cs="Calibri"/>
                <w:color w:val="000000"/>
              </w:rPr>
              <w:t>S-98 6.1.1</w:t>
            </w:r>
          </w:p>
          <w:p w14:paraId="7B1CA2F7" w14:textId="77777777" w:rsidR="001E2DF7" w:rsidRDefault="001E2DF7" w:rsidP="001E2DF7">
            <w:pPr>
              <w:spacing w:line="240" w:lineRule="auto"/>
              <w:rPr>
                <w:rFonts w:ascii="Calibri" w:hAnsi="Calibri" w:cs="Calibri"/>
                <w:color w:val="000000"/>
              </w:rPr>
            </w:pPr>
            <w:r>
              <w:rPr>
                <w:rFonts w:ascii="Calibri" w:hAnsi="Calibri" w:cs="Calibri"/>
                <w:color w:val="000000"/>
              </w:rPr>
              <w:t>S-100 Part 9</w:t>
            </w:r>
          </w:p>
          <w:p w14:paraId="4633878F" w14:textId="14A4D6E4" w:rsidR="006C7785" w:rsidRPr="001A2018" w:rsidRDefault="001E2DF7" w:rsidP="001E2DF7">
            <w:pPr>
              <w:spacing w:line="240" w:lineRule="auto"/>
              <w:rPr>
                <w:rFonts w:ascii="Calibri" w:hAnsi="Calibri" w:cs="Calibri"/>
                <w:color w:val="000000"/>
              </w:rPr>
            </w:pPr>
            <w:r>
              <w:rPr>
                <w:rFonts w:ascii="Calibri" w:hAnsi="Calibri" w:cs="Calibri"/>
                <w:color w:val="000000"/>
              </w:rPr>
              <w:t>S-101 Portrayal</w:t>
            </w:r>
          </w:p>
        </w:tc>
      </w:tr>
    </w:tbl>
    <w:tbl>
      <w:tblPr>
        <w:tblStyle w:val="TableGrid"/>
        <w:tblW w:w="9199" w:type="dxa"/>
        <w:tblLook w:val="04A0" w:firstRow="1" w:lastRow="0" w:firstColumn="1" w:lastColumn="0" w:noHBand="0" w:noVBand="1"/>
      </w:tblPr>
      <w:tblGrid>
        <w:gridCol w:w="1987"/>
        <w:gridCol w:w="623"/>
        <w:gridCol w:w="1674"/>
        <w:gridCol w:w="267"/>
        <w:gridCol w:w="310"/>
        <w:gridCol w:w="1380"/>
        <w:gridCol w:w="355"/>
        <w:gridCol w:w="2172"/>
        <w:gridCol w:w="640"/>
      </w:tblGrid>
      <w:tr w:rsidR="006C7785" w:rsidRPr="00340B0D" w14:paraId="4A9871DB"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CC7DDE4"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31355012"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5554CC7A" w14:textId="77777777" w:rsidR="006C7785" w:rsidRPr="005B051E" w:rsidRDefault="006C7785" w:rsidP="00380FCD">
            <w:pPr>
              <w:rPr>
                <w:rFonts w:cs="Arial"/>
              </w:rPr>
            </w:pPr>
            <w:r w:rsidRPr="00912B12">
              <w:rPr>
                <w:rFonts w:cs="Arial"/>
                <w:i/>
              </w:rPr>
              <w:t>Display of features with simplified symbols turned off.</w:t>
            </w:r>
          </w:p>
        </w:tc>
      </w:tr>
      <w:tr w:rsidR="006C7785" w:rsidRPr="00340B0D" w14:paraId="68DA7BEE"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54D7DA8"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45A3139A"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0D15ADD"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A979E5D" w14:textId="77777777" w:rsidR="006C7785" w:rsidRPr="00340B0D" w:rsidRDefault="006C7785" w:rsidP="00380FCD">
            <w:pPr>
              <w:jc w:val="center"/>
              <w:rPr>
                <w:rFonts w:cs="Arial"/>
                <w:b/>
                <w:bCs/>
                <w:sz w:val="18"/>
                <w:szCs w:val="18"/>
              </w:rPr>
            </w:pPr>
          </w:p>
        </w:tc>
      </w:tr>
      <w:tr w:rsidR="006C7785" w:rsidRPr="00340B0D" w14:paraId="1EF4FDE5"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1C33CF2B"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0A9F5E65" w14:textId="77777777" w:rsidR="006C7785" w:rsidRPr="00340B0D" w:rsidRDefault="006C7785" w:rsidP="00380FCD">
            <w:pPr>
              <w:rPr>
                <w:rFonts w:cs="Arial"/>
                <w:sz w:val="18"/>
                <w:szCs w:val="18"/>
              </w:rPr>
            </w:pPr>
          </w:p>
        </w:tc>
      </w:tr>
      <w:tr w:rsidR="006C7785" w:rsidRPr="00340B0D" w14:paraId="7D43F51A"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37BCEC52"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65C2CD1E" w14:textId="77777777" w:rsidR="006C7785" w:rsidRPr="00340B0D" w:rsidRDefault="006C7785" w:rsidP="00380FCD">
            <w:pPr>
              <w:rPr>
                <w:rFonts w:cs="Arial"/>
                <w:sz w:val="18"/>
                <w:szCs w:val="18"/>
              </w:rPr>
            </w:pPr>
          </w:p>
        </w:tc>
      </w:tr>
      <w:tr w:rsidR="006C7785" w:rsidRPr="00340B0D" w14:paraId="13DC9BBE"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31ED44B"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0C2FFD0"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276D0E6E" w14:textId="77777777" w:rsidTr="00380FCD">
        <w:sdt>
          <w:sdtPr>
            <w:rPr>
              <w:rFonts w:cs="Arial"/>
              <w:sz w:val="18"/>
              <w:szCs w:val="18"/>
            </w:rPr>
            <w:alias w:val="Diplay Category"/>
            <w:tag w:val="Diplay Categor"/>
            <w:id w:val="-101953318"/>
            <w:placeholder>
              <w:docPart w:val="FF32F2B83FB5460F84C68A9D19E9DD66"/>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114F7EF3"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31C5E939"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10910B59" w14:textId="77777777" w:rsidR="006C7785" w:rsidRPr="00340B0D" w:rsidRDefault="006C7785" w:rsidP="00380FCD">
            <w:pPr>
              <w:jc w:val="center"/>
              <w:rPr>
                <w:rFonts w:cs="Arial"/>
                <w:sz w:val="18"/>
                <w:szCs w:val="18"/>
              </w:rPr>
            </w:pPr>
          </w:p>
        </w:tc>
      </w:tr>
      <w:tr w:rsidR="006C7785" w:rsidRPr="00340B0D" w14:paraId="0962E15F"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DCF552D"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36035034"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38289EDA" w14:textId="77777777" w:rsidR="006C7785" w:rsidRPr="00340B0D" w:rsidRDefault="006C7785" w:rsidP="00380FCD">
            <w:pPr>
              <w:jc w:val="center"/>
              <w:rPr>
                <w:rFonts w:cs="Arial"/>
                <w:sz w:val="18"/>
                <w:szCs w:val="18"/>
              </w:rPr>
            </w:pPr>
          </w:p>
        </w:tc>
      </w:tr>
      <w:tr w:rsidR="006C7785" w:rsidRPr="00340B0D" w14:paraId="4020716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16CBAA0"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40600C"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47B1709E"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7D3A4971" w14:textId="77777777" w:rsidR="006C7785" w:rsidRPr="00340B0D" w:rsidRDefault="006C7785" w:rsidP="00380FCD">
            <w:pPr>
              <w:jc w:val="center"/>
              <w:rPr>
                <w:rFonts w:cs="Arial"/>
                <w:sz w:val="18"/>
                <w:szCs w:val="18"/>
              </w:rPr>
            </w:pPr>
          </w:p>
        </w:tc>
      </w:tr>
      <w:tr w:rsidR="006C7785" w:rsidRPr="00340B0D" w14:paraId="5D683A1A"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7AB7846"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831F8EF"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4027CB0E"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51A5B6F2" w14:textId="77777777" w:rsidR="006C7785" w:rsidRPr="00340B0D" w:rsidRDefault="006C7785" w:rsidP="00380FCD">
            <w:pPr>
              <w:jc w:val="center"/>
              <w:rPr>
                <w:rFonts w:cs="Arial"/>
                <w:sz w:val="18"/>
                <w:szCs w:val="18"/>
              </w:rPr>
            </w:pPr>
          </w:p>
        </w:tc>
      </w:tr>
      <w:tr w:rsidR="006C7785" w:rsidRPr="00340B0D" w14:paraId="4B938187"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289EFA2"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0BADAD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B6949EA"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31455325" w14:textId="77777777" w:rsidR="006C7785" w:rsidRPr="00340B0D" w:rsidRDefault="006C7785" w:rsidP="00380FCD">
            <w:pPr>
              <w:jc w:val="center"/>
              <w:rPr>
                <w:rFonts w:cs="Arial"/>
                <w:sz w:val="18"/>
                <w:szCs w:val="18"/>
              </w:rPr>
            </w:pPr>
          </w:p>
        </w:tc>
      </w:tr>
      <w:tr w:rsidR="006C7785" w:rsidRPr="00340B0D" w14:paraId="59CA2E9E"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4DCFA62"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C7E7E2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BB9B3FE"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1E3B08B8" w14:textId="77777777" w:rsidR="006C7785" w:rsidRPr="00340B0D" w:rsidRDefault="006C7785" w:rsidP="00380FCD">
            <w:pPr>
              <w:jc w:val="center"/>
              <w:rPr>
                <w:rFonts w:cs="Arial"/>
                <w:sz w:val="18"/>
                <w:szCs w:val="18"/>
              </w:rPr>
            </w:pPr>
          </w:p>
        </w:tc>
      </w:tr>
      <w:tr w:rsidR="006C7785" w:rsidRPr="00340B0D" w14:paraId="66E21A8B"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C6B50F2"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C0D1CD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E177404"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04CA7B20" w14:textId="77777777" w:rsidR="006C7785" w:rsidRPr="00340B0D" w:rsidRDefault="006C7785" w:rsidP="00380FCD">
            <w:pPr>
              <w:jc w:val="center"/>
              <w:rPr>
                <w:rFonts w:cs="Arial"/>
                <w:sz w:val="18"/>
                <w:szCs w:val="18"/>
              </w:rPr>
            </w:pPr>
          </w:p>
        </w:tc>
      </w:tr>
      <w:tr w:rsidR="006C7785" w:rsidRPr="00340B0D" w14:paraId="5605847E"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B212EE0"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30FFBD4"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73CAD2F"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1DCCD49E" w14:textId="77777777" w:rsidR="006C7785" w:rsidRPr="00340B0D" w:rsidRDefault="006C7785" w:rsidP="00380FCD">
            <w:pPr>
              <w:jc w:val="center"/>
              <w:rPr>
                <w:rFonts w:cs="Arial"/>
                <w:sz w:val="18"/>
                <w:szCs w:val="18"/>
              </w:rPr>
            </w:pPr>
          </w:p>
        </w:tc>
      </w:tr>
      <w:tr w:rsidR="006C7785" w:rsidRPr="00340B0D" w14:paraId="3F4122E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CB8C079"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6BCAE9C"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F83698B"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7F74CF49" w14:textId="77777777" w:rsidR="006C7785" w:rsidRPr="00340B0D" w:rsidRDefault="006C7785" w:rsidP="00380FCD">
            <w:pPr>
              <w:jc w:val="center"/>
              <w:rPr>
                <w:rFonts w:cs="Arial"/>
                <w:sz w:val="18"/>
                <w:szCs w:val="18"/>
              </w:rPr>
            </w:pPr>
          </w:p>
        </w:tc>
      </w:tr>
      <w:tr w:rsidR="006C7785" w:rsidRPr="00340B0D" w14:paraId="673F034D"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0E4A34D"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E59A155" w14:textId="77777777" w:rsidR="006C7785" w:rsidRPr="00340B0D" w:rsidRDefault="006C7785" w:rsidP="00380FCD">
            <w:pPr>
              <w:rPr>
                <w:rFonts w:cs="Arial"/>
                <w:sz w:val="18"/>
                <w:szCs w:val="18"/>
              </w:rPr>
            </w:pPr>
            <w:r>
              <w:rPr>
                <w:rFonts w:cs="Arial"/>
                <w:sz w:val="18"/>
                <w:szCs w:val="18"/>
              </w:rPr>
              <w:t>Off</w:t>
            </w:r>
          </w:p>
        </w:tc>
        <w:tc>
          <w:tcPr>
            <w:tcW w:w="4182" w:type="dxa"/>
            <w:gridSpan w:val="4"/>
            <w:tcBorders>
              <w:left w:val="single" w:sz="12" w:space="0" w:color="auto"/>
            </w:tcBorders>
          </w:tcPr>
          <w:p w14:paraId="6F8F03FB"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5C98A6AC" w14:textId="77777777" w:rsidR="006C7785" w:rsidRPr="00340B0D" w:rsidRDefault="006C7785" w:rsidP="00380FCD">
            <w:pPr>
              <w:jc w:val="center"/>
              <w:rPr>
                <w:rFonts w:cs="Arial"/>
                <w:sz w:val="18"/>
                <w:szCs w:val="18"/>
              </w:rPr>
            </w:pPr>
          </w:p>
        </w:tc>
      </w:tr>
      <w:tr w:rsidR="006C7785" w:rsidRPr="00340B0D" w14:paraId="572D238A"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76E939C"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821C46D"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2797411"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3866B4A6" w14:textId="77777777" w:rsidR="006C7785" w:rsidRPr="00340B0D" w:rsidRDefault="006C7785" w:rsidP="00380FCD">
            <w:pPr>
              <w:jc w:val="center"/>
              <w:rPr>
                <w:rFonts w:cs="Arial"/>
                <w:sz w:val="18"/>
                <w:szCs w:val="18"/>
              </w:rPr>
            </w:pPr>
          </w:p>
        </w:tc>
      </w:tr>
      <w:tr w:rsidR="006C7785" w:rsidRPr="00340B0D" w14:paraId="6173446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9B939CC"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1EB510D"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B9148FF"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1FAA4058" w14:textId="77777777" w:rsidR="006C7785" w:rsidRPr="00340B0D" w:rsidRDefault="006C7785" w:rsidP="00380FCD">
            <w:pPr>
              <w:jc w:val="center"/>
              <w:rPr>
                <w:rFonts w:cs="Arial"/>
                <w:sz w:val="18"/>
                <w:szCs w:val="18"/>
              </w:rPr>
            </w:pPr>
          </w:p>
        </w:tc>
      </w:tr>
      <w:tr w:rsidR="006C7785" w:rsidRPr="00340B0D" w14:paraId="1C3A7C7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E14652F"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0F7A8B47"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B3DD60B"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3E494720" w14:textId="77777777" w:rsidR="006C7785" w:rsidRPr="00340B0D" w:rsidRDefault="006C7785" w:rsidP="00380FCD">
            <w:pPr>
              <w:jc w:val="center"/>
              <w:rPr>
                <w:rFonts w:cs="Arial"/>
                <w:sz w:val="18"/>
                <w:szCs w:val="18"/>
              </w:rPr>
            </w:pPr>
          </w:p>
        </w:tc>
      </w:tr>
      <w:tr w:rsidR="006C7785" w:rsidRPr="00340B0D" w14:paraId="46309BE4"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0AC54237"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4C89E3D0"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60F5865E" w14:textId="77777777" w:rsidR="006C7785" w:rsidRPr="00340B0D" w:rsidRDefault="006C7785" w:rsidP="00380FCD">
            <w:pPr>
              <w:jc w:val="center"/>
              <w:rPr>
                <w:rFonts w:cs="Arial"/>
                <w:sz w:val="18"/>
                <w:szCs w:val="18"/>
              </w:rPr>
            </w:pPr>
          </w:p>
        </w:tc>
      </w:tr>
      <w:tr w:rsidR="006C7785" w:rsidRPr="00340B0D" w14:paraId="3A1E86EB" w14:textId="77777777" w:rsidTr="00380FCD">
        <w:sdt>
          <w:sdtPr>
            <w:rPr>
              <w:rFonts w:cs="Arial"/>
              <w:sz w:val="18"/>
              <w:szCs w:val="18"/>
            </w:rPr>
            <w:alias w:val="Palette"/>
            <w:tag w:val="Palette"/>
            <w:id w:val="545882231"/>
            <w:placeholder>
              <w:docPart w:val="337F03B71D384E608F74C0181E2D79A3"/>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51D94834"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17B3CC95"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67BC33DD" w14:textId="77777777" w:rsidR="006C7785" w:rsidRPr="00340B0D" w:rsidRDefault="006C7785" w:rsidP="00380FCD">
            <w:pPr>
              <w:jc w:val="center"/>
              <w:rPr>
                <w:rFonts w:cs="Arial"/>
                <w:sz w:val="18"/>
                <w:szCs w:val="18"/>
              </w:rPr>
            </w:pPr>
          </w:p>
        </w:tc>
      </w:tr>
      <w:tr w:rsidR="006C7785" w:rsidRPr="00340B0D" w14:paraId="7DB77632"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402AB2D9"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411C01A1"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6A774C50" w14:textId="77777777" w:rsidR="006C7785" w:rsidRPr="00340B0D" w:rsidRDefault="006C7785" w:rsidP="00380FCD">
            <w:pPr>
              <w:jc w:val="center"/>
              <w:rPr>
                <w:rFonts w:cs="Arial"/>
                <w:sz w:val="18"/>
                <w:szCs w:val="18"/>
              </w:rPr>
            </w:pPr>
          </w:p>
        </w:tc>
      </w:tr>
      <w:tr w:rsidR="006C7785" w:rsidRPr="00340B0D" w14:paraId="0AE5FD50"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023E53E7"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2C258296"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360F7AC7" w14:textId="77777777" w:rsidR="006C7785" w:rsidRPr="00340B0D" w:rsidRDefault="006C7785" w:rsidP="00380FCD">
            <w:pPr>
              <w:jc w:val="center"/>
              <w:rPr>
                <w:rFonts w:cs="Arial"/>
                <w:sz w:val="18"/>
                <w:szCs w:val="18"/>
              </w:rPr>
            </w:pPr>
          </w:p>
        </w:tc>
      </w:tr>
      <w:tr w:rsidR="006C7785" w:rsidRPr="00340B0D" w14:paraId="24F45009"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34339172"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95FA2C6"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42F0681B" w14:textId="77777777" w:rsidTr="00380FCD">
        <w:trPr>
          <w:trHeight w:val="287"/>
        </w:trPr>
        <w:tc>
          <w:tcPr>
            <w:tcW w:w="1659" w:type="dxa"/>
            <w:tcBorders>
              <w:left w:val="single" w:sz="12" w:space="0" w:color="auto"/>
              <w:bottom w:val="single" w:sz="4" w:space="0" w:color="auto"/>
            </w:tcBorders>
          </w:tcPr>
          <w:p w14:paraId="4BAF3565"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1BA05283"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708A37DD"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018E160B" w14:textId="77777777" w:rsidR="006C7785" w:rsidRPr="00340B0D" w:rsidRDefault="006C7785" w:rsidP="00380FCD">
            <w:pPr>
              <w:rPr>
                <w:rFonts w:cs="Arial"/>
                <w:sz w:val="18"/>
                <w:szCs w:val="18"/>
              </w:rPr>
            </w:pPr>
          </w:p>
        </w:tc>
      </w:tr>
      <w:tr w:rsidR="006C7785" w:rsidRPr="00340B0D" w14:paraId="44A1C047" w14:textId="77777777" w:rsidTr="00380FCD">
        <w:tc>
          <w:tcPr>
            <w:tcW w:w="1659" w:type="dxa"/>
            <w:tcBorders>
              <w:left w:val="single" w:sz="12" w:space="0" w:color="auto"/>
              <w:bottom w:val="single" w:sz="4" w:space="0" w:color="auto"/>
            </w:tcBorders>
          </w:tcPr>
          <w:p w14:paraId="1BD6B1EC"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16746F12"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BD5D232"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24ED74AC"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10000</w:t>
            </w:r>
          </w:p>
        </w:tc>
      </w:tr>
      <w:tr w:rsidR="006C7785" w:rsidRPr="00340B0D" w14:paraId="54558DAF"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0C5A3CD0"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7CDBA2F1"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1106FE46" w14:textId="77777777" w:rsidR="006C7785" w:rsidRPr="00340B0D" w:rsidRDefault="006C7785" w:rsidP="00380FCD">
            <w:pPr>
              <w:rPr>
                <w:rFonts w:cs="Arial"/>
                <w:sz w:val="18"/>
                <w:szCs w:val="18"/>
              </w:rPr>
            </w:pPr>
          </w:p>
        </w:tc>
      </w:tr>
      <w:tr w:rsidR="006C7785" w:rsidRPr="00340B0D" w14:paraId="586DEFCA"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71294CA3" w14:textId="77777777" w:rsidR="006C7785" w:rsidRPr="00340B0D" w:rsidRDefault="006C7785" w:rsidP="00380FCD">
            <w:pPr>
              <w:rPr>
                <w:rFonts w:cs="Arial"/>
                <w:sz w:val="18"/>
                <w:szCs w:val="18"/>
              </w:rPr>
            </w:pPr>
          </w:p>
        </w:tc>
      </w:tr>
      <w:tr w:rsidR="006C7785" w:rsidRPr="00340B0D" w14:paraId="4CF45A26"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C950BDA"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69E2B66D"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533473C"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B40A410"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6E809D1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97D71C7"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1C82B4A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D58A6C8"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2D033121" w14:textId="77777777" w:rsidR="006C7785" w:rsidRPr="00340B0D" w:rsidRDefault="006C7785" w:rsidP="00380FCD">
            <w:pPr>
              <w:rPr>
                <w:rFonts w:cs="Arial"/>
                <w:sz w:val="18"/>
                <w:szCs w:val="18"/>
              </w:rPr>
            </w:pPr>
          </w:p>
        </w:tc>
      </w:tr>
      <w:tr w:rsidR="006C7785" w:rsidRPr="00340B0D" w14:paraId="70CE572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717A751"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417AA32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8D2932C"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6164BDB3" w14:textId="77777777" w:rsidR="006C7785" w:rsidRPr="00340B0D" w:rsidRDefault="006C7785" w:rsidP="00380FCD">
            <w:pPr>
              <w:rPr>
                <w:rFonts w:cs="Arial"/>
                <w:sz w:val="18"/>
                <w:szCs w:val="18"/>
              </w:rPr>
            </w:pPr>
          </w:p>
        </w:tc>
      </w:tr>
      <w:tr w:rsidR="006C7785" w:rsidRPr="00340B0D" w14:paraId="6070FCE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6F1D51F"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7689E66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3588C42"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17097242" w14:textId="77777777" w:rsidR="006C7785" w:rsidRPr="00340B0D" w:rsidRDefault="006C7785" w:rsidP="00380FCD">
            <w:pPr>
              <w:rPr>
                <w:rFonts w:cs="Arial"/>
                <w:sz w:val="18"/>
                <w:szCs w:val="18"/>
              </w:rPr>
            </w:pPr>
          </w:p>
        </w:tc>
      </w:tr>
      <w:tr w:rsidR="006C7785" w:rsidRPr="00340B0D" w14:paraId="53858C1A"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9A238B3"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0F6619A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AF1C67F"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0858D8E5" w14:textId="77777777" w:rsidR="006C7785" w:rsidRPr="00340B0D" w:rsidRDefault="006C7785" w:rsidP="00380FCD">
            <w:pPr>
              <w:rPr>
                <w:rFonts w:cs="Arial"/>
                <w:sz w:val="18"/>
                <w:szCs w:val="18"/>
              </w:rPr>
            </w:pPr>
          </w:p>
        </w:tc>
      </w:tr>
      <w:tr w:rsidR="006C7785" w:rsidRPr="00340B0D" w14:paraId="2101CA0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55CA327"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0DEBE39E"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D87CCB6"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4DC53151" w14:textId="77777777" w:rsidR="006C7785" w:rsidRPr="00340B0D" w:rsidRDefault="006C7785" w:rsidP="00380FCD">
            <w:pPr>
              <w:rPr>
                <w:rFonts w:cs="Arial"/>
                <w:sz w:val="18"/>
                <w:szCs w:val="18"/>
              </w:rPr>
            </w:pPr>
          </w:p>
        </w:tc>
      </w:tr>
      <w:tr w:rsidR="006C7785" w:rsidRPr="00340B0D" w14:paraId="21935D3E"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CB0C4C3"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0479529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D625E52"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01C9461C" w14:textId="77777777" w:rsidR="006C7785" w:rsidRPr="00340B0D" w:rsidRDefault="006C7785" w:rsidP="00380FCD">
            <w:pPr>
              <w:rPr>
                <w:rFonts w:cs="Arial"/>
                <w:sz w:val="18"/>
                <w:szCs w:val="18"/>
              </w:rPr>
            </w:pPr>
          </w:p>
        </w:tc>
      </w:tr>
      <w:tr w:rsidR="006C7785" w:rsidRPr="00340B0D" w14:paraId="4CA7F01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D6CC86D"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4151D138"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AD42017"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36E00EE3" w14:textId="77777777" w:rsidR="006C7785" w:rsidRPr="00340B0D" w:rsidRDefault="006C7785" w:rsidP="00380FCD">
            <w:pPr>
              <w:rPr>
                <w:rFonts w:cs="Arial"/>
                <w:sz w:val="18"/>
                <w:szCs w:val="18"/>
              </w:rPr>
            </w:pPr>
          </w:p>
        </w:tc>
      </w:tr>
      <w:tr w:rsidR="006C7785" w:rsidRPr="00340B0D" w14:paraId="30E7C67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1B32D40"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31DBCA3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7EA65C4"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564F07B6" w14:textId="77777777" w:rsidR="006C7785" w:rsidRPr="00340B0D" w:rsidRDefault="006C7785" w:rsidP="00380FCD">
            <w:pPr>
              <w:rPr>
                <w:rFonts w:cs="Arial"/>
                <w:sz w:val="18"/>
                <w:szCs w:val="18"/>
              </w:rPr>
            </w:pPr>
          </w:p>
        </w:tc>
      </w:tr>
      <w:tr w:rsidR="006C7785" w:rsidRPr="00340B0D" w14:paraId="7781107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6B53B37"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31AD761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698F4CC"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4F43424" w14:textId="77777777" w:rsidR="006C7785" w:rsidRPr="00340B0D" w:rsidRDefault="006C7785" w:rsidP="00380FCD">
            <w:pPr>
              <w:rPr>
                <w:rFonts w:cs="Arial"/>
                <w:sz w:val="18"/>
                <w:szCs w:val="18"/>
              </w:rPr>
            </w:pPr>
          </w:p>
        </w:tc>
      </w:tr>
      <w:tr w:rsidR="006C7785" w:rsidRPr="00340B0D" w14:paraId="2A03919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D6242DC"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2DABB54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F567050"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21F68C8" w14:textId="77777777" w:rsidR="006C7785" w:rsidRPr="00340B0D" w:rsidRDefault="006C7785" w:rsidP="00380FCD">
            <w:pPr>
              <w:rPr>
                <w:rFonts w:cs="Arial"/>
                <w:sz w:val="18"/>
                <w:szCs w:val="18"/>
              </w:rPr>
            </w:pPr>
          </w:p>
        </w:tc>
      </w:tr>
      <w:tr w:rsidR="006C7785" w:rsidRPr="00340B0D" w14:paraId="01F3069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5F4BB32"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78BE649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B262FF4"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30A6C8C" w14:textId="77777777" w:rsidR="006C7785" w:rsidRPr="00340B0D" w:rsidRDefault="006C7785" w:rsidP="00380FCD">
            <w:pPr>
              <w:rPr>
                <w:rFonts w:cs="Arial"/>
                <w:sz w:val="18"/>
                <w:szCs w:val="18"/>
              </w:rPr>
            </w:pPr>
          </w:p>
        </w:tc>
      </w:tr>
      <w:tr w:rsidR="006C7785" w:rsidRPr="00340B0D" w14:paraId="08D392CA"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3506628"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1E6BF92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F4332BA"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FFDDB51" w14:textId="77777777" w:rsidR="006C7785" w:rsidRPr="00340B0D" w:rsidRDefault="006C7785" w:rsidP="00380FCD">
            <w:pPr>
              <w:rPr>
                <w:rFonts w:cs="Arial"/>
                <w:sz w:val="18"/>
                <w:szCs w:val="18"/>
              </w:rPr>
            </w:pPr>
          </w:p>
        </w:tc>
      </w:tr>
      <w:tr w:rsidR="006C7785" w:rsidRPr="00340B0D" w14:paraId="192F7CD2"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37B2F320"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6725DEC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32DF5A92"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3DA25F51" w14:textId="77777777" w:rsidR="006C7785" w:rsidRPr="00340B0D" w:rsidRDefault="006C7785" w:rsidP="00380FCD">
            <w:pPr>
              <w:rPr>
                <w:rFonts w:cs="Arial"/>
                <w:sz w:val="18"/>
                <w:szCs w:val="18"/>
              </w:rPr>
            </w:pPr>
          </w:p>
        </w:tc>
      </w:tr>
      <w:tr w:rsidR="006C7785" w:rsidRPr="00340B0D" w14:paraId="63E76F4B"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DD44853"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1C999C8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0A5739A"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2650AF3E"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005F9E44"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F4747C7" w14:textId="77777777" w:rsidR="006C7785" w:rsidRPr="00340B0D" w:rsidRDefault="006C7785" w:rsidP="00380FCD">
            <w:pPr>
              <w:rPr>
                <w:rFonts w:cs="Arial"/>
                <w:sz w:val="18"/>
                <w:szCs w:val="18"/>
              </w:rPr>
            </w:pPr>
          </w:p>
        </w:tc>
      </w:tr>
      <w:tr w:rsidR="006C7785" w:rsidRPr="00340B0D" w14:paraId="3DFE28A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C1692E0"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190D7F2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35D4DF74"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28D3384" w14:textId="77777777" w:rsidR="006C7785" w:rsidRPr="00340B0D" w:rsidRDefault="006C7785" w:rsidP="00380FCD">
            <w:pPr>
              <w:rPr>
                <w:rFonts w:cs="Arial"/>
                <w:sz w:val="18"/>
                <w:szCs w:val="18"/>
              </w:rPr>
            </w:pPr>
          </w:p>
        </w:tc>
      </w:tr>
      <w:tr w:rsidR="006C7785" w:rsidRPr="00340B0D" w14:paraId="30689F7B"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A6A05AD"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78DB9AB0"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38BAFF29" w14:textId="77777777" w:rsidR="006C7785" w:rsidRPr="00295D24" w:rsidRDefault="006C7785" w:rsidP="00380FCD">
            <w:pPr>
              <w:rPr>
                <w:rFonts w:cs="Arial"/>
              </w:rPr>
            </w:pPr>
            <w:r>
              <w:rPr>
                <w:rFonts w:cs="Arial"/>
                <w:i/>
              </w:rPr>
              <w:t xml:space="preserve">Load the exchange set </w:t>
            </w:r>
            <w:r w:rsidRPr="00912B12">
              <w:rPr>
                <w:rFonts w:cs="Arial"/>
                <w:b/>
                <w:bCs/>
                <w:i/>
              </w:rPr>
              <w:t xml:space="preserve"> (</w:t>
            </w:r>
            <w:r w:rsidRPr="00912B12">
              <w:rPr>
                <w:rFonts w:cs="Arial"/>
                <w:i/>
              </w:rPr>
              <w:t>10100AA_X0001.</w:t>
            </w:r>
            <w:r>
              <w:rPr>
                <w:rFonts w:cs="Arial"/>
                <w:i/>
              </w:rPr>
              <w:t xml:space="preserve">000) with the provided </w:t>
            </w:r>
            <w:r w:rsidRPr="00912B12">
              <w:rPr>
                <w:rFonts w:cs="Arial"/>
                <w:i/>
              </w:rPr>
              <w:t>settings</w:t>
            </w:r>
            <w:r w:rsidRPr="00912B12" w:rsidDel="004A2DF2">
              <w:rPr>
                <w:rFonts w:cs="Arial"/>
                <w:i/>
              </w:rPr>
              <w:t xml:space="preserve"> </w:t>
            </w:r>
            <w:r w:rsidRPr="00912B12">
              <w:rPr>
                <w:rFonts w:cs="Arial"/>
                <w:i/>
              </w:rPr>
              <w:t>:</w:t>
            </w:r>
          </w:p>
        </w:tc>
      </w:tr>
      <w:tr w:rsidR="006C7785" w:rsidRPr="00340B0D" w14:paraId="3A1773C3"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BCA4721"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7026E87E"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0C0D137" w14:textId="77777777" w:rsidR="006C7785" w:rsidRPr="00614B0E" w:rsidRDefault="006C7785" w:rsidP="00380FCD">
            <w:pPr>
              <w:rPr>
                <w:rFonts w:cs="Arial"/>
                <w:b/>
                <w:bCs/>
              </w:rPr>
            </w:pPr>
            <w:r w:rsidRPr="00912B12">
              <w:rPr>
                <w:rFonts w:cs="Arial"/>
                <w:i/>
              </w:rPr>
              <w:t>View the features at position 32° 37.280’ S   61° 21 .000’ E and then zoom in to a scale of 1:10,000.</w:t>
            </w:r>
          </w:p>
        </w:tc>
      </w:tr>
      <w:tr w:rsidR="006C7785" w:rsidRPr="00340B0D" w14:paraId="11BC0517"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FB22ED9" w14:textId="77777777" w:rsidR="006C7785" w:rsidRPr="00340B0D" w:rsidRDefault="006C7785" w:rsidP="00380FCD">
            <w:pPr>
              <w:jc w:val="center"/>
              <w:rPr>
                <w:rFonts w:cs="Arial"/>
                <w:sz w:val="18"/>
                <w:szCs w:val="18"/>
              </w:rPr>
            </w:pPr>
            <w:r w:rsidRPr="00340B0D">
              <w:rPr>
                <w:rFonts w:cs="Arial"/>
                <w:b/>
                <w:bCs/>
                <w:sz w:val="18"/>
                <w:szCs w:val="18"/>
              </w:rPr>
              <w:lastRenderedPageBreak/>
              <w:t>Results</w:t>
            </w:r>
          </w:p>
        </w:tc>
      </w:tr>
      <w:tr w:rsidR="006C7785" w:rsidRPr="00340B0D" w14:paraId="0AC2D8DD" w14:textId="77777777" w:rsidTr="00380FCD">
        <w:tc>
          <w:tcPr>
            <w:tcW w:w="9199" w:type="dxa"/>
            <w:gridSpan w:val="9"/>
            <w:tcBorders>
              <w:top w:val="single" w:sz="4" w:space="0" w:color="auto"/>
              <w:left w:val="single" w:sz="12" w:space="0" w:color="auto"/>
              <w:bottom w:val="single" w:sz="12" w:space="0" w:color="auto"/>
              <w:right w:val="single" w:sz="12" w:space="0" w:color="auto"/>
            </w:tcBorders>
          </w:tcPr>
          <w:p w14:paraId="751BF70E" w14:textId="77777777" w:rsidR="006C7785" w:rsidRPr="00912B12" w:rsidRDefault="006C7785" w:rsidP="00380FCD">
            <w:pPr>
              <w:rPr>
                <w:rFonts w:cs="Arial"/>
                <w:i/>
              </w:rPr>
            </w:pPr>
            <w:r w:rsidRPr="00912B12">
              <w:rPr>
                <w:rFonts w:cs="Arial"/>
                <w:i/>
              </w:rPr>
              <w:t>Confirm that the features display as follows:</w:t>
            </w:r>
          </w:p>
          <w:p w14:paraId="4CE1BAAA" w14:textId="77777777" w:rsidR="006C7785" w:rsidRPr="00614B0E" w:rsidRDefault="006C7785" w:rsidP="00380FCD">
            <w:pPr>
              <w:rPr>
                <w:rFonts w:cs="Arial"/>
              </w:rPr>
            </w:pPr>
            <w:r w:rsidRPr="00447129">
              <w:rPr>
                <w:noProof/>
                <w:lang w:val="en-IN" w:eastAsia="en-IN"/>
                <w14:ligatures w14:val="standardContextual"/>
              </w:rPr>
              <w:drawing>
                <wp:inline distT="0" distB="0" distL="0" distR="0" wp14:anchorId="08BC3C6A" wp14:editId="295F82E0">
                  <wp:extent cx="5836920" cy="1271905"/>
                  <wp:effectExtent l="0" t="0" r="0" b="4445"/>
                  <wp:docPr id="4" name="Picture 4" descr="A blue background with different colore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ue background with different colored symbols&#10;&#10;Description automatically generated with medium confidence"/>
                          <pic:cNvPicPr/>
                        </pic:nvPicPr>
                        <pic:blipFill>
                          <a:blip r:embed="rId77"/>
                          <a:stretch>
                            <a:fillRect/>
                          </a:stretch>
                        </pic:blipFill>
                        <pic:spPr>
                          <a:xfrm>
                            <a:off x="0" y="0"/>
                            <a:ext cx="5836920" cy="1271905"/>
                          </a:xfrm>
                          <a:prstGeom prst="rect">
                            <a:avLst/>
                          </a:prstGeom>
                        </pic:spPr>
                      </pic:pic>
                    </a:graphicData>
                  </a:graphic>
                </wp:inline>
              </w:drawing>
            </w:r>
          </w:p>
        </w:tc>
      </w:tr>
    </w:tbl>
    <w:p w14:paraId="7006463D" w14:textId="77777777" w:rsidR="006C7785" w:rsidRDefault="006C7785" w:rsidP="006C7785"/>
    <w:p w14:paraId="3BC17597" w14:textId="77777777" w:rsidR="006C7785" w:rsidRDefault="006C7785" w:rsidP="006C7785"/>
    <w:tbl>
      <w:tblPr>
        <w:tblW w:w="9351" w:type="dxa"/>
        <w:tblLook w:val="04A0" w:firstRow="1" w:lastRow="0" w:firstColumn="1" w:lastColumn="0" w:noHBand="0" w:noVBand="1"/>
      </w:tblPr>
      <w:tblGrid>
        <w:gridCol w:w="2381"/>
        <w:gridCol w:w="2552"/>
        <w:gridCol w:w="2382"/>
        <w:gridCol w:w="2036"/>
      </w:tblGrid>
      <w:tr w:rsidR="006C7785" w:rsidRPr="00340B0D" w14:paraId="5C7F3C66" w14:textId="77777777" w:rsidTr="001E2DF7">
        <w:trPr>
          <w:trHeight w:val="454"/>
          <w:tblHeader/>
        </w:trPr>
        <w:tc>
          <w:tcPr>
            <w:tcW w:w="2381" w:type="dxa"/>
            <w:tcBorders>
              <w:top w:val="single" w:sz="4" w:space="0" w:color="auto"/>
              <w:left w:val="single" w:sz="4" w:space="0" w:color="auto"/>
              <w:bottom w:val="single" w:sz="4" w:space="0" w:color="auto"/>
              <w:right w:val="single" w:sz="4" w:space="0" w:color="auto"/>
            </w:tcBorders>
            <w:shd w:val="clear" w:color="auto" w:fill="FFFFFF" w:themeFill="background1"/>
          </w:tcPr>
          <w:p w14:paraId="07C8FD32" w14:textId="77777777" w:rsidR="006C7785" w:rsidRPr="001A2018" w:rsidRDefault="006C7785" w:rsidP="00380FCD">
            <w:pPr>
              <w:rPr>
                <w:rFonts w:cs="Arial"/>
                <w:b/>
              </w:rPr>
            </w:pPr>
            <w:r w:rsidRPr="001A2018">
              <w:rPr>
                <w:rFonts w:cs="Arial"/>
                <w:b/>
              </w:rPr>
              <w:t>Test Reference</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tcPr>
          <w:p w14:paraId="44A62AC0" w14:textId="77777777" w:rsidR="006C7785" w:rsidRPr="001A2018" w:rsidRDefault="006C7785" w:rsidP="00380FCD">
            <w:proofErr w:type="spellStart"/>
            <w:r>
              <w:t>SimplifiedSymbolsTrue</w:t>
            </w:r>
            <w:proofErr w:type="spellEnd"/>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tcPr>
          <w:p w14:paraId="35C2DB72" w14:textId="77777777" w:rsidR="006C7785" w:rsidRPr="001A2018" w:rsidRDefault="006C7785" w:rsidP="00380FCD">
            <w:pPr>
              <w:rPr>
                <w:b/>
              </w:rPr>
            </w:pPr>
            <w:r w:rsidRPr="001A2018">
              <w:rPr>
                <w:b/>
              </w:rPr>
              <w:t>IHO Reference</w:t>
            </w:r>
          </w:p>
        </w:tc>
        <w:tc>
          <w:tcPr>
            <w:tcW w:w="2036" w:type="dxa"/>
            <w:tcBorders>
              <w:top w:val="single" w:sz="4" w:space="0" w:color="auto"/>
              <w:left w:val="single" w:sz="4" w:space="0" w:color="auto"/>
              <w:bottom w:val="single" w:sz="4" w:space="0" w:color="auto"/>
              <w:right w:val="single" w:sz="4" w:space="0" w:color="auto"/>
            </w:tcBorders>
            <w:shd w:val="clear" w:color="auto" w:fill="FFFFFF" w:themeFill="background1"/>
          </w:tcPr>
          <w:p w14:paraId="05993EAE" w14:textId="77777777" w:rsidR="001E2DF7" w:rsidRDefault="001E2DF7" w:rsidP="001E2DF7">
            <w:pPr>
              <w:spacing w:line="240" w:lineRule="auto"/>
              <w:rPr>
                <w:rFonts w:ascii="Calibri" w:hAnsi="Calibri" w:cs="Calibri"/>
                <w:color w:val="000000"/>
              </w:rPr>
            </w:pPr>
            <w:r>
              <w:rPr>
                <w:rFonts w:ascii="Calibri" w:hAnsi="Calibri" w:cs="Calibri"/>
                <w:color w:val="000000"/>
              </w:rPr>
              <w:t>S-98 6.1.1</w:t>
            </w:r>
          </w:p>
          <w:p w14:paraId="63064019" w14:textId="77777777" w:rsidR="001E2DF7" w:rsidRDefault="001E2DF7" w:rsidP="001E2DF7">
            <w:pPr>
              <w:spacing w:line="240" w:lineRule="auto"/>
              <w:rPr>
                <w:rFonts w:ascii="Calibri" w:hAnsi="Calibri" w:cs="Calibri"/>
                <w:color w:val="000000"/>
              </w:rPr>
            </w:pPr>
            <w:r>
              <w:rPr>
                <w:rFonts w:ascii="Calibri" w:hAnsi="Calibri" w:cs="Calibri"/>
                <w:color w:val="000000"/>
              </w:rPr>
              <w:t>S-100 Part 9</w:t>
            </w:r>
          </w:p>
          <w:p w14:paraId="0F697A23" w14:textId="01D5E357" w:rsidR="006C7785" w:rsidRPr="001A2018" w:rsidRDefault="001E2DF7" w:rsidP="001E2DF7">
            <w:pPr>
              <w:spacing w:line="240" w:lineRule="auto"/>
              <w:rPr>
                <w:rFonts w:ascii="Calibri" w:hAnsi="Calibri" w:cs="Calibri"/>
                <w:color w:val="000000"/>
              </w:rPr>
            </w:pPr>
            <w:r>
              <w:rPr>
                <w:rFonts w:ascii="Calibri" w:hAnsi="Calibri" w:cs="Calibri"/>
                <w:color w:val="000000"/>
              </w:rPr>
              <w:t>S-101 Portrayal</w:t>
            </w:r>
          </w:p>
        </w:tc>
      </w:tr>
    </w:tbl>
    <w:tbl>
      <w:tblPr>
        <w:tblStyle w:val="TableGrid"/>
        <w:tblW w:w="9199" w:type="dxa"/>
        <w:tblLook w:val="04A0" w:firstRow="1" w:lastRow="0" w:firstColumn="1" w:lastColumn="0" w:noHBand="0" w:noVBand="1"/>
      </w:tblPr>
      <w:tblGrid>
        <w:gridCol w:w="1987"/>
        <w:gridCol w:w="623"/>
        <w:gridCol w:w="1674"/>
        <w:gridCol w:w="267"/>
        <w:gridCol w:w="310"/>
        <w:gridCol w:w="1380"/>
        <w:gridCol w:w="355"/>
        <w:gridCol w:w="2172"/>
        <w:gridCol w:w="640"/>
      </w:tblGrid>
      <w:tr w:rsidR="006C7785" w:rsidRPr="00340B0D" w14:paraId="740D3FB7"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83CEAED"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5DF33353"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3B524378" w14:textId="77777777" w:rsidR="006C7785" w:rsidRPr="005B051E" w:rsidRDefault="006C7785" w:rsidP="00380FCD">
            <w:pPr>
              <w:rPr>
                <w:rFonts w:cs="Arial"/>
              </w:rPr>
            </w:pPr>
            <w:r w:rsidRPr="00E0664B">
              <w:rPr>
                <w:i/>
              </w:rPr>
              <w:t xml:space="preserve">Display of </w:t>
            </w:r>
            <w:r>
              <w:rPr>
                <w:i/>
              </w:rPr>
              <w:t>features</w:t>
            </w:r>
            <w:r w:rsidRPr="00E0664B">
              <w:rPr>
                <w:i/>
              </w:rPr>
              <w:t xml:space="preserve"> with </w:t>
            </w:r>
            <w:r w:rsidRPr="001119FD">
              <w:rPr>
                <w:i/>
              </w:rPr>
              <w:t>simplified symbols</w:t>
            </w:r>
          </w:p>
        </w:tc>
      </w:tr>
      <w:tr w:rsidR="006C7785" w:rsidRPr="00340B0D" w14:paraId="14AF70F8"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604E419"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534FA728"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98DA46D"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9E9A444" w14:textId="77777777" w:rsidR="006C7785" w:rsidRPr="00340B0D" w:rsidRDefault="006C7785" w:rsidP="00380FCD">
            <w:pPr>
              <w:jc w:val="center"/>
              <w:rPr>
                <w:rFonts w:cs="Arial"/>
                <w:b/>
                <w:bCs/>
                <w:sz w:val="18"/>
                <w:szCs w:val="18"/>
              </w:rPr>
            </w:pPr>
          </w:p>
        </w:tc>
      </w:tr>
      <w:tr w:rsidR="006C7785" w:rsidRPr="00340B0D" w14:paraId="5670F3A2"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31CC9D4C"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11BB3871" w14:textId="77777777" w:rsidR="006C7785" w:rsidRPr="00340B0D" w:rsidRDefault="006C7785" w:rsidP="00380FCD">
            <w:pPr>
              <w:rPr>
                <w:rFonts w:cs="Arial"/>
                <w:sz w:val="18"/>
                <w:szCs w:val="18"/>
              </w:rPr>
            </w:pPr>
          </w:p>
        </w:tc>
      </w:tr>
      <w:tr w:rsidR="006C7785" w:rsidRPr="00340B0D" w14:paraId="6BF3C594"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463F6A9D"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09E9DDEF" w14:textId="77777777" w:rsidR="006C7785" w:rsidRPr="00340B0D" w:rsidRDefault="006C7785" w:rsidP="00380FCD">
            <w:pPr>
              <w:rPr>
                <w:rFonts w:cs="Arial"/>
                <w:sz w:val="18"/>
                <w:szCs w:val="18"/>
              </w:rPr>
            </w:pPr>
          </w:p>
        </w:tc>
      </w:tr>
      <w:tr w:rsidR="006C7785" w:rsidRPr="00340B0D" w14:paraId="691A0117"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1EFC1F8"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5F0FCAA"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7666A5CC" w14:textId="77777777" w:rsidTr="00380FCD">
        <w:sdt>
          <w:sdtPr>
            <w:rPr>
              <w:rFonts w:cs="Arial"/>
              <w:sz w:val="18"/>
              <w:szCs w:val="18"/>
            </w:rPr>
            <w:alias w:val="Diplay Category"/>
            <w:tag w:val="Diplay Categor"/>
            <w:id w:val="-336308297"/>
            <w:placeholder>
              <w:docPart w:val="C262C48D1EE248EB90E007830E7B0DC9"/>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25A8BF73"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55C56E6D"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122A28A9" w14:textId="77777777" w:rsidR="006C7785" w:rsidRPr="00340B0D" w:rsidRDefault="006C7785" w:rsidP="00380FCD">
            <w:pPr>
              <w:jc w:val="center"/>
              <w:rPr>
                <w:rFonts w:cs="Arial"/>
                <w:sz w:val="18"/>
                <w:szCs w:val="18"/>
              </w:rPr>
            </w:pPr>
          </w:p>
        </w:tc>
      </w:tr>
      <w:tr w:rsidR="006C7785" w:rsidRPr="00340B0D" w14:paraId="2D2C1AAC"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AF36B1C"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4760EF82"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6CD11C00" w14:textId="77777777" w:rsidR="006C7785" w:rsidRPr="00340B0D" w:rsidRDefault="006C7785" w:rsidP="00380FCD">
            <w:pPr>
              <w:jc w:val="center"/>
              <w:rPr>
                <w:rFonts w:cs="Arial"/>
                <w:sz w:val="18"/>
                <w:szCs w:val="18"/>
              </w:rPr>
            </w:pPr>
          </w:p>
        </w:tc>
      </w:tr>
      <w:tr w:rsidR="006C7785" w:rsidRPr="00340B0D" w14:paraId="3836C06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007F6E7"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C97BB29"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03F3D310"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3BF4C502" w14:textId="77777777" w:rsidR="006C7785" w:rsidRPr="00340B0D" w:rsidRDefault="006C7785" w:rsidP="00380FCD">
            <w:pPr>
              <w:jc w:val="center"/>
              <w:rPr>
                <w:rFonts w:cs="Arial"/>
                <w:sz w:val="18"/>
                <w:szCs w:val="18"/>
              </w:rPr>
            </w:pPr>
          </w:p>
        </w:tc>
      </w:tr>
      <w:tr w:rsidR="006C7785" w:rsidRPr="00340B0D" w14:paraId="0B88F8F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7803817"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CF489D1"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4C58115C"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699EC8C4" w14:textId="77777777" w:rsidR="006C7785" w:rsidRPr="00340B0D" w:rsidRDefault="006C7785" w:rsidP="00380FCD">
            <w:pPr>
              <w:jc w:val="center"/>
              <w:rPr>
                <w:rFonts w:cs="Arial"/>
                <w:sz w:val="18"/>
                <w:szCs w:val="18"/>
              </w:rPr>
            </w:pPr>
          </w:p>
        </w:tc>
      </w:tr>
      <w:tr w:rsidR="006C7785" w:rsidRPr="00340B0D" w14:paraId="08429F3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0C32B6A"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A6550A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BD32980"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0EEBD477" w14:textId="77777777" w:rsidR="006C7785" w:rsidRPr="00340B0D" w:rsidRDefault="006C7785" w:rsidP="00380FCD">
            <w:pPr>
              <w:jc w:val="center"/>
              <w:rPr>
                <w:rFonts w:cs="Arial"/>
                <w:sz w:val="18"/>
                <w:szCs w:val="18"/>
              </w:rPr>
            </w:pPr>
          </w:p>
        </w:tc>
      </w:tr>
      <w:tr w:rsidR="006C7785" w:rsidRPr="00340B0D" w14:paraId="54FDB27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EE2CD7B"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DF1D2FB"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137C539"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7395CD9B" w14:textId="77777777" w:rsidR="006C7785" w:rsidRPr="00340B0D" w:rsidRDefault="006C7785" w:rsidP="00380FCD">
            <w:pPr>
              <w:jc w:val="center"/>
              <w:rPr>
                <w:rFonts w:cs="Arial"/>
                <w:sz w:val="18"/>
                <w:szCs w:val="18"/>
              </w:rPr>
            </w:pPr>
          </w:p>
        </w:tc>
      </w:tr>
      <w:tr w:rsidR="006C7785" w:rsidRPr="00340B0D" w14:paraId="332287F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3B43C26"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4744B2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C731C37"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370E1AAF" w14:textId="77777777" w:rsidR="006C7785" w:rsidRPr="00340B0D" w:rsidRDefault="006C7785" w:rsidP="00380FCD">
            <w:pPr>
              <w:jc w:val="center"/>
              <w:rPr>
                <w:rFonts w:cs="Arial"/>
                <w:sz w:val="18"/>
                <w:szCs w:val="18"/>
              </w:rPr>
            </w:pPr>
          </w:p>
        </w:tc>
      </w:tr>
      <w:tr w:rsidR="006C7785" w:rsidRPr="00340B0D" w14:paraId="43EC32F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EC6C0C8"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DE9F6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C954D91"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76CD7AC8" w14:textId="77777777" w:rsidR="006C7785" w:rsidRPr="00340B0D" w:rsidRDefault="006C7785" w:rsidP="00380FCD">
            <w:pPr>
              <w:jc w:val="center"/>
              <w:rPr>
                <w:rFonts w:cs="Arial"/>
                <w:sz w:val="18"/>
                <w:szCs w:val="18"/>
              </w:rPr>
            </w:pPr>
          </w:p>
        </w:tc>
      </w:tr>
      <w:tr w:rsidR="006C7785" w:rsidRPr="00340B0D" w14:paraId="4C31738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76BB4D9"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A05CC7C"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B82A137"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4D6F9199" w14:textId="77777777" w:rsidR="006C7785" w:rsidRPr="00340B0D" w:rsidRDefault="006C7785" w:rsidP="00380FCD">
            <w:pPr>
              <w:jc w:val="center"/>
              <w:rPr>
                <w:rFonts w:cs="Arial"/>
                <w:sz w:val="18"/>
                <w:szCs w:val="18"/>
              </w:rPr>
            </w:pPr>
          </w:p>
        </w:tc>
      </w:tr>
      <w:tr w:rsidR="006C7785" w:rsidRPr="00340B0D" w14:paraId="6140EA1C"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029A676"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8E3BAFB" w14:textId="77777777" w:rsidR="006C7785" w:rsidRPr="00340B0D" w:rsidRDefault="006C7785" w:rsidP="00380FCD">
            <w:pPr>
              <w:rPr>
                <w:rFonts w:cs="Arial"/>
                <w:sz w:val="18"/>
                <w:szCs w:val="18"/>
              </w:rPr>
            </w:pPr>
            <w:r>
              <w:rPr>
                <w:rFonts w:cs="Arial"/>
                <w:sz w:val="18"/>
                <w:szCs w:val="18"/>
              </w:rPr>
              <w:t>On</w:t>
            </w:r>
          </w:p>
        </w:tc>
        <w:tc>
          <w:tcPr>
            <w:tcW w:w="4182" w:type="dxa"/>
            <w:gridSpan w:val="4"/>
            <w:tcBorders>
              <w:left w:val="single" w:sz="12" w:space="0" w:color="auto"/>
            </w:tcBorders>
          </w:tcPr>
          <w:p w14:paraId="53891F47"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4E81B671" w14:textId="77777777" w:rsidR="006C7785" w:rsidRPr="00340B0D" w:rsidRDefault="006C7785" w:rsidP="00380FCD">
            <w:pPr>
              <w:jc w:val="center"/>
              <w:rPr>
                <w:rFonts w:cs="Arial"/>
                <w:sz w:val="18"/>
                <w:szCs w:val="18"/>
              </w:rPr>
            </w:pPr>
          </w:p>
        </w:tc>
      </w:tr>
      <w:tr w:rsidR="006C7785" w:rsidRPr="00340B0D" w14:paraId="0C266337"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26224F1"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A2FF330"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C9156C5"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6EBAB7B4" w14:textId="77777777" w:rsidR="006C7785" w:rsidRPr="00340B0D" w:rsidRDefault="006C7785" w:rsidP="00380FCD">
            <w:pPr>
              <w:jc w:val="center"/>
              <w:rPr>
                <w:rFonts w:cs="Arial"/>
                <w:sz w:val="18"/>
                <w:szCs w:val="18"/>
              </w:rPr>
            </w:pPr>
          </w:p>
        </w:tc>
      </w:tr>
      <w:tr w:rsidR="006C7785" w:rsidRPr="00340B0D" w14:paraId="1BD9BACD"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7B8DAF8"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9B53974"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869FD6B"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252BC964" w14:textId="77777777" w:rsidR="006C7785" w:rsidRPr="00340B0D" w:rsidRDefault="006C7785" w:rsidP="00380FCD">
            <w:pPr>
              <w:jc w:val="center"/>
              <w:rPr>
                <w:rFonts w:cs="Arial"/>
                <w:sz w:val="18"/>
                <w:szCs w:val="18"/>
              </w:rPr>
            </w:pPr>
          </w:p>
        </w:tc>
      </w:tr>
      <w:tr w:rsidR="006C7785" w:rsidRPr="00340B0D" w14:paraId="58A8883B"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AE00A2A"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4FF2AFDE"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C51C3D9"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57D31A65" w14:textId="77777777" w:rsidR="006C7785" w:rsidRPr="00340B0D" w:rsidRDefault="006C7785" w:rsidP="00380FCD">
            <w:pPr>
              <w:jc w:val="center"/>
              <w:rPr>
                <w:rFonts w:cs="Arial"/>
                <w:sz w:val="18"/>
                <w:szCs w:val="18"/>
              </w:rPr>
            </w:pPr>
          </w:p>
        </w:tc>
      </w:tr>
      <w:tr w:rsidR="006C7785" w:rsidRPr="00340B0D" w14:paraId="7CCFD34B"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547F1CB8"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2B7D9E27"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0D2919CF" w14:textId="77777777" w:rsidR="006C7785" w:rsidRPr="00340B0D" w:rsidRDefault="006C7785" w:rsidP="00380FCD">
            <w:pPr>
              <w:jc w:val="center"/>
              <w:rPr>
                <w:rFonts w:cs="Arial"/>
                <w:sz w:val="18"/>
                <w:szCs w:val="18"/>
              </w:rPr>
            </w:pPr>
          </w:p>
        </w:tc>
      </w:tr>
      <w:tr w:rsidR="006C7785" w:rsidRPr="00340B0D" w14:paraId="45415680" w14:textId="77777777" w:rsidTr="00380FCD">
        <w:sdt>
          <w:sdtPr>
            <w:rPr>
              <w:rFonts w:cs="Arial"/>
              <w:sz w:val="18"/>
              <w:szCs w:val="18"/>
            </w:rPr>
            <w:alias w:val="Palette"/>
            <w:tag w:val="Palette"/>
            <w:id w:val="1875805940"/>
            <w:placeholder>
              <w:docPart w:val="C3C6603A49F8403188B4E68556837BF5"/>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4BE9CDD2"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6389C894"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37E0C70F" w14:textId="77777777" w:rsidR="006C7785" w:rsidRPr="00340B0D" w:rsidRDefault="006C7785" w:rsidP="00380FCD">
            <w:pPr>
              <w:jc w:val="center"/>
              <w:rPr>
                <w:rFonts w:cs="Arial"/>
                <w:sz w:val="18"/>
                <w:szCs w:val="18"/>
              </w:rPr>
            </w:pPr>
          </w:p>
        </w:tc>
      </w:tr>
      <w:tr w:rsidR="006C7785" w:rsidRPr="00340B0D" w14:paraId="54B90929"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76A05459"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7FD0D117"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08F25BD1" w14:textId="77777777" w:rsidR="006C7785" w:rsidRPr="00340B0D" w:rsidRDefault="006C7785" w:rsidP="00380FCD">
            <w:pPr>
              <w:jc w:val="center"/>
              <w:rPr>
                <w:rFonts w:cs="Arial"/>
                <w:sz w:val="18"/>
                <w:szCs w:val="18"/>
              </w:rPr>
            </w:pPr>
          </w:p>
        </w:tc>
      </w:tr>
      <w:tr w:rsidR="006C7785" w:rsidRPr="00340B0D" w14:paraId="48C53670"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59A1587D"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1DCC9126"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4BE91B32" w14:textId="77777777" w:rsidR="006C7785" w:rsidRPr="00340B0D" w:rsidRDefault="006C7785" w:rsidP="00380FCD">
            <w:pPr>
              <w:jc w:val="center"/>
              <w:rPr>
                <w:rFonts w:cs="Arial"/>
                <w:sz w:val="18"/>
                <w:szCs w:val="18"/>
              </w:rPr>
            </w:pPr>
          </w:p>
        </w:tc>
      </w:tr>
      <w:tr w:rsidR="006C7785" w:rsidRPr="00340B0D" w14:paraId="21BB5064"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50C64865"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1D41F22"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540B0E68" w14:textId="77777777" w:rsidTr="00380FCD">
        <w:trPr>
          <w:trHeight w:val="287"/>
        </w:trPr>
        <w:tc>
          <w:tcPr>
            <w:tcW w:w="1659" w:type="dxa"/>
            <w:tcBorders>
              <w:left w:val="single" w:sz="12" w:space="0" w:color="auto"/>
              <w:bottom w:val="single" w:sz="4" w:space="0" w:color="auto"/>
            </w:tcBorders>
          </w:tcPr>
          <w:p w14:paraId="2A07DB87"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0A7DA3A9"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10FC472A"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3942D5A6" w14:textId="77777777" w:rsidR="006C7785" w:rsidRPr="00340B0D" w:rsidRDefault="006C7785" w:rsidP="00380FCD">
            <w:pPr>
              <w:rPr>
                <w:rFonts w:cs="Arial"/>
                <w:sz w:val="18"/>
                <w:szCs w:val="18"/>
              </w:rPr>
            </w:pPr>
          </w:p>
        </w:tc>
      </w:tr>
      <w:tr w:rsidR="006C7785" w:rsidRPr="00340B0D" w14:paraId="17D0D42B" w14:textId="77777777" w:rsidTr="00380FCD">
        <w:tc>
          <w:tcPr>
            <w:tcW w:w="1659" w:type="dxa"/>
            <w:tcBorders>
              <w:left w:val="single" w:sz="12" w:space="0" w:color="auto"/>
              <w:bottom w:val="single" w:sz="4" w:space="0" w:color="auto"/>
            </w:tcBorders>
          </w:tcPr>
          <w:p w14:paraId="47348219"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446FDC83"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26B68DB"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3DA2562D"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10000</w:t>
            </w:r>
          </w:p>
        </w:tc>
      </w:tr>
      <w:tr w:rsidR="006C7785" w:rsidRPr="00340B0D" w14:paraId="4309C4EC"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4168249A"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5350FD83"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651A7510" w14:textId="77777777" w:rsidR="006C7785" w:rsidRPr="00340B0D" w:rsidRDefault="006C7785" w:rsidP="00380FCD">
            <w:pPr>
              <w:rPr>
                <w:rFonts w:cs="Arial"/>
                <w:sz w:val="18"/>
                <w:szCs w:val="18"/>
              </w:rPr>
            </w:pPr>
          </w:p>
        </w:tc>
      </w:tr>
      <w:tr w:rsidR="006C7785" w:rsidRPr="00340B0D" w14:paraId="38FEAEC3"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68D470F7" w14:textId="77777777" w:rsidR="006C7785" w:rsidRPr="00340B0D" w:rsidRDefault="006C7785" w:rsidP="00380FCD">
            <w:pPr>
              <w:rPr>
                <w:rFonts w:cs="Arial"/>
                <w:sz w:val="18"/>
                <w:szCs w:val="18"/>
              </w:rPr>
            </w:pPr>
          </w:p>
        </w:tc>
      </w:tr>
      <w:tr w:rsidR="006C7785" w:rsidRPr="00340B0D" w14:paraId="51FDBC12"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D83526C"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252E04B9"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E24D948"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6B0515C"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0E3E615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177FFED"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23A2155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C18A5C3"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789BDB70" w14:textId="77777777" w:rsidR="006C7785" w:rsidRPr="00340B0D" w:rsidRDefault="006C7785" w:rsidP="00380FCD">
            <w:pPr>
              <w:rPr>
                <w:rFonts w:cs="Arial"/>
                <w:sz w:val="18"/>
                <w:szCs w:val="18"/>
              </w:rPr>
            </w:pPr>
          </w:p>
        </w:tc>
      </w:tr>
      <w:tr w:rsidR="006C7785" w:rsidRPr="00340B0D" w14:paraId="1F8C88A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A28C749"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5971E0F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0D0F67F"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6B8D1C88" w14:textId="77777777" w:rsidR="006C7785" w:rsidRPr="00340B0D" w:rsidRDefault="006C7785" w:rsidP="00380FCD">
            <w:pPr>
              <w:rPr>
                <w:rFonts w:cs="Arial"/>
                <w:sz w:val="18"/>
                <w:szCs w:val="18"/>
              </w:rPr>
            </w:pPr>
          </w:p>
        </w:tc>
      </w:tr>
      <w:tr w:rsidR="006C7785" w:rsidRPr="00340B0D" w14:paraId="5C13989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D63BF7E"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26B62788"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5174F78"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5A5077DF" w14:textId="77777777" w:rsidR="006C7785" w:rsidRPr="00340B0D" w:rsidRDefault="006C7785" w:rsidP="00380FCD">
            <w:pPr>
              <w:rPr>
                <w:rFonts w:cs="Arial"/>
                <w:sz w:val="18"/>
                <w:szCs w:val="18"/>
              </w:rPr>
            </w:pPr>
          </w:p>
        </w:tc>
      </w:tr>
      <w:tr w:rsidR="006C7785" w:rsidRPr="00340B0D" w14:paraId="6F9212D7"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6D13530"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52F260F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77E6DD9"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0848E551" w14:textId="77777777" w:rsidR="006C7785" w:rsidRPr="00340B0D" w:rsidRDefault="006C7785" w:rsidP="00380FCD">
            <w:pPr>
              <w:rPr>
                <w:rFonts w:cs="Arial"/>
                <w:sz w:val="18"/>
                <w:szCs w:val="18"/>
              </w:rPr>
            </w:pPr>
          </w:p>
        </w:tc>
      </w:tr>
      <w:tr w:rsidR="006C7785" w:rsidRPr="00340B0D" w14:paraId="35AF123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1E9A7B5"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0BD3B04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31E98B7"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57D58729" w14:textId="77777777" w:rsidR="006C7785" w:rsidRPr="00340B0D" w:rsidRDefault="006C7785" w:rsidP="00380FCD">
            <w:pPr>
              <w:rPr>
                <w:rFonts w:cs="Arial"/>
                <w:sz w:val="18"/>
                <w:szCs w:val="18"/>
              </w:rPr>
            </w:pPr>
          </w:p>
        </w:tc>
      </w:tr>
      <w:tr w:rsidR="006C7785" w:rsidRPr="00340B0D" w14:paraId="6A79907A"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85A145C"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52CBBB2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CD6B32F"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03A4F5E2" w14:textId="77777777" w:rsidR="006C7785" w:rsidRPr="00340B0D" w:rsidRDefault="006C7785" w:rsidP="00380FCD">
            <w:pPr>
              <w:rPr>
                <w:rFonts w:cs="Arial"/>
                <w:sz w:val="18"/>
                <w:szCs w:val="18"/>
              </w:rPr>
            </w:pPr>
          </w:p>
        </w:tc>
      </w:tr>
      <w:tr w:rsidR="006C7785" w:rsidRPr="00340B0D" w14:paraId="00F606A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4A88D0F"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61385223"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8B3F2D0"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3A76F732" w14:textId="77777777" w:rsidR="006C7785" w:rsidRPr="00340B0D" w:rsidRDefault="006C7785" w:rsidP="00380FCD">
            <w:pPr>
              <w:rPr>
                <w:rFonts w:cs="Arial"/>
                <w:sz w:val="18"/>
                <w:szCs w:val="18"/>
              </w:rPr>
            </w:pPr>
          </w:p>
        </w:tc>
      </w:tr>
      <w:tr w:rsidR="006C7785" w:rsidRPr="00340B0D" w14:paraId="4F40DC87"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969945F"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626DF5B3"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F77BCB4"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1F8F15B7" w14:textId="77777777" w:rsidR="006C7785" w:rsidRPr="00340B0D" w:rsidRDefault="006C7785" w:rsidP="00380FCD">
            <w:pPr>
              <w:rPr>
                <w:rFonts w:cs="Arial"/>
                <w:sz w:val="18"/>
                <w:szCs w:val="18"/>
              </w:rPr>
            </w:pPr>
          </w:p>
        </w:tc>
      </w:tr>
      <w:tr w:rsidR="006C7785" w:rsidRPr="00340B0D" w14:paraId="3888B16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6591916"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2324260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CD2B301"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A2A0181" w14:textId="77777777" w:rsidR="006C7785" w:rsidRPr="00340B0D" w:rsidRDefault="006C7785" w:rsidP="00380FCD">
            <w:pPr>
              <w:rPr>
                <w:rFonts w:cs="Arial"/>
                <w:sz w:val="18"/>
                <w:szCs w:val="18"/>
              </w:rPr>
            </w:pPr>
          </w:p>
        </w:tc>
      </w:tr>
      <w:tr w:rsidR="006C7785" w:rsidRPr="00340B0D" w14:paraId="4D7452F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F0A2929"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73D9EFF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AD7000B"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529537A" w14:textId="77777777" w:rsidR="006C7785" w:rsidRPr="00340B0D" w:rsidRDefault="006C7785" w:rsidP="00380FCD">
            <w:pPr>
              <w:rPr>
                <w:rFonts w:cs="Arial"/>
                <w:sz w:val="18"/>
                <w:szCs w:val="18"/>
              </w:rPr>
            </w:pPr>
          </w:p>
        </w:tc>
      </w:tr>
      <w:tr w:rsidR="006C7785" w:rsidRPr="00340B0D" w14:paraId="37A42FD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2A00AC7"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50CA327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7FF8FBE"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23A74EB" w14:textId="77777777" w:rsidR="006C7785" w:rsidRPr="00340B0D" w:rsidRDefault="006C7785" w:rsidP="00380FCD">
            <w:pPr>
              <w:rPr>
                <w:rFonts w:cs="Arial"/>
                <w:sz w:val="18"/>
                <w:szCs w:val="18"/>
              </w:rPr>
            </w:pPr>
          </w:p>
        </w:tc>
      </w:tr>
      <w:tr w:rsidR="006C7785" w:rsidRPr="00340B0D" w14:paraId="7B660EB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0CB339A" w14:textId="77777777" w:rsidR="006C7785" w:rsidRPr="00340B0D" w:rsidRDefault="006C7785" w:rsidP="00380FCD">
            <w:pPr>
              <w:pStyle w:val="Default"/>
              <w:ind w:left="720"/>
              <w:rPr>
                <w:sz w:val="18"/>
                <w:szCs w:val="18"/>
              </w:rPr>
            </w:pPr>
            <w:r w:rsidRPr="00340B0D">
              <w:rPr>
                <w:sz w:val="18"/>
                <w:szCs w:val="18"/>
              </w:rPr>
              <w:lastRenderedPageBreak/>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7E876A2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BFFE70F"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34FE738" w14:textId="77777777" w:rsidR="006C7785" w:rsidRPr="00340B0D" w:rsidRDefault="006C7785" w:rsidP="00380FCD">
            <w:pPr>
              <w:rPr>
                <w:rFonts w:cs="Arial"/>
                <w:sz w:val="18"/>
                <w:szCs w:val="18"/>
              </w:rPr>
            </w:pPr>
          </w:p>
        </w:tc>
      </w:tr>
      <w:tr w:rsidR="006C7785" w:rsidRPr="00340B0D" w14:paraId="3C6AA7BF"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15500F67"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3B6B9273"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28DE09D0"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692B47B4" w14:textId="77777777" w:rsidR="006C7785" w:rsidRPr="00340B0D" w:rsidRDefault="006C7785" w:rsidP="00380FCD">
            <w:pPr>
              <w:rPr>
                <w:rFonts w:cs="Arial"/>
                <w:sz w:val="18"/>
                <w:szCs w:val="18"/>
              </w:rPr>
            </w:pPr>
          </w:p>
        </w:tc>
      </w:tr>
      <w:tr w:rsidR="006C7785" w:rsidRPr="00340B0D" w14:paraId="664FE04F"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2B21EAE"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02CA267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15D3482"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0FB411B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0A18F6BF"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ABEBF9F" w14:textId="77777777" w:rsidR="006C7785" w:rsidRPr="00340B0D" w:rsidRDefault="006C7785" w:rsidP="00380FCD">
            <w:pPr>
              <w:rPr>
                <w:rFonts w:cs="Arial"/>
                <w:sz w:val="18"/>
                <w:szCs w:val="18"/>
              </w:rPr>
            </w:pPr>
          </w:p>
        </w:tc>
      </w:tr>
      <w:tr w:rsidR="006C7785" w:rsidRPr="00340B0D" w14:paraId="13009010"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0330FEE"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61F6EFB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5957DAB5"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A6E42AC" w14:textId="77777777" w:rsidR="006C7785" w:rsidRPr="00340B0D" w:rsidRDefault="006C7785" w:rsidP="00380FCD">
            <w:pPr>
              <w:rPr>
                <w:rFonts w:cs="Arial"/>
                <w:sz w:val="18"/>
                <w:szCs w:val="18"/>
              </w:rPr>
            </w:pPr>
          </w:p>
        </w:tc>
      </w:tr>
      <w:tr w:rsidR="006C7785" w:rsidRPr="00340B0D" w14:paraId="727B5405"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7A3658B"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1EF2D989"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00532B72" w14:textId="77777777" w:rsidR="006C7785" w:rsidRPr="00E0664B" w:rsidRDefault="006C7785" w:rsidP="00380FCD">
            <w:pPr>
              <w:rPr>
                <w:i/>
              </w:rPr>
            </w:pPr>
            <w:r w:rsidRPr="00E0664B">
              <w:rPr>
                <w:i/>
              </w:rPr>
              <w:t xml:space="preserve">As for test 3.3.1 a) </w:t>
            </w:r>
          </w:p>
          <w:p w14:paraId="11B66FFC" w14:textId="77777777" w:rsidR="006C7785" w:rsidRPr="00295D24" w:rsidRDefault="006C7785" w:rsidP="00380FCD">
            <w:pPr>
              <w:rPr>
                <w:rFonts w:cs="Arial"/>
              </w:rPr>
            </w:pPr>
            <w:r w:rsidRPr="00E0664B">
              <w:rPr>
                <w:i/>
              </w:rPr>
              <w:t>Select Simplified Symbols</w:t>
            </w:r>
            <w:r>
              <w:rPr>
                <w:i/>
              </w:rPr>
              <w:t xml:space="preserve"> = true</w:t>
            </w:r>
          </w:p>
        </w:tc>
      </w:tr>
      <w:tr w:rsidR="006C7785" w:rsidRPr="00340B0D" w14:paraId="672C682C"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5902D72"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379C7A55"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DA54032" w14:textId="77777777" w:rsidR="006C7785" w:rsidRPr="00614B0E" w:rsidRDefault="006C7785" w:rsidP="00380FCD">
            <w:pPr>
              <w:rPr>
                <w:rFonts w:cs="Arial"/>
                <w:b/>
                <w:bCs/>
              </w:rPr>
            </w:pPr>
            <w:r w:rsidRPr="00E0664B">
              <w:rPr>
                <w:i/>
              </w:rPr>
              <w:t xml:space="preserve">View the </w:t>
            </w:r>
            <w:r>
              <w:rPr>
                <w:i/>
              </w:rPr>
              <w:t>features</w:t>
            </w:r>
            <w:r w:rsidRPr="00E0664B">
              <w:rPr>
                <w:i/>
              </w:rPr>
              <w:t xml:space="preserve"> at position 32° 37.280’ S   61° 21 .000’ E and then zoom in to a scale of 1:10,000.</w:t>
            </w:r>
          </w:p>
        </w:tc>
      </w:tr>
      <w:tr w:rsidR="006C7785" w:rsidRPr="00340B0D" w14:paraId="74D3D5F4"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90DE340"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6C73EB0D" w14:textId="77777777" w:rsidTr="00380FCD">
        <w:tc>
          <w:tcPr>
            <w:tcW w:w="9199" w:type="dxa"/>
            <w:gridSpan w:val="9"/>
            <w:tcBorders>
              <w:top w:val="single" w:sz="4" w:space="0" w:color="auto"/>
              <w:left w:val="single" w:sz="12" w:space="0" w:color="auto"/>
              <w:bottom w:val="single" w:sz="12" w:space="0" w:color="auto"/>
              <w:right w:val="single" w:sz="12" w:space="0" w:color="auto"/>
            </w:tcBorders>
          </w:tcPr>
          <w:p w14:paraId="7DC3EB52" w14:textId="77777777" w:rsidR="006C7785" w:rsidRDefault="006C7785" w:rsidP="00380FCD">
            <w:pPr>
              <w:rPr>
                <w:noProof/>
                <w:lang w:val="en-IN" w:eastAsia="en-IN"/>
                <w14:ligatures w14:val="standardContextual"/>
              </w:rPr>
            </w:pPr>
            <w:r w:rsidRPr="00E0664B">
              <w:rPr>
                <w:i/>
              </w:rPr>
              <w:t xml:space="preserve">Confirm that the </w:t>
            </w:r>
            <w:r>
              <w:rPr>
                <w:i/>
              </w:rPr>
              <w:t>features</w:t>
            </w:r>
            <w:r w:rsidRPr="00E0664B">
              <w:rPr>
                <w:i/>
              </w:rPr>
              <w:t xml:space="preserve"> display as follows:</w:t>
            </w:r>
          </w:p>
          <w:p w14:paraId="6027A864" w14:textId="77777777" w:rsidR="006C7785" w:rsidRPr="00614B0E" w:rsidRDefault="006C7785" w:rsidP="00380FCD">
            <w:pPr>
              <w:rPr>
                <w:rFonts w:cs="Arial"/>
              </w:rPr>
            </w:pPr>
            <w:r w:rsidRPr="00447129">
              <w:rPr>
                <w:noProof/>
                <w:lang w:val="en-IN" w:eastAsia="en-IN"/>
                <w14:ligatures w14:val="standardContextual"/>
              </w:rPr>
              <w:drawing>
                <wp:inline distT="0" distB="0" distL="0" distR="0" wp14:anchorId="4A9BD44A" wp14:editId="502C9A93">
                  <wp:extent cx="5836920" cy="1252220"/>
                  <wp:effectExtent l="0" t="0" r="0" b="5080"/>
                  <wp:docPr id="6" name="Picture 6" descr="A blue background with different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blue background with different shapes&#10;&#10;Description automatically generated"/>
                          <pic:cNvPicPr/>
                        </pic:nvPicPr>
                        <pic:blipFill>
                          <a:blip r:embed="rId78"/>
                          <a:stretch>
                            <a:fillRect/>
                          </a:stretch>
                        </pic:blipFill>
                        <pic:spPr>
                          <a:xfrm>
                            <a:off x="0" y="0"/>
                            <a:ext cx="5836920" cy="1252220"/>
                          </a:xfrm>
                          <a:prstGeom prst="rect">
                            <a:avLst/>
                          </a:prstGeom>
                        </pic:spPr>
                      </pic:pic>
                    </a:graphicData>
                  </a:graphic>
                </wp:inline>
              </w:drawing>
            </w:r>
          </w:p>
        </w:tc>
      </w:tr>
    </w:tbl>
    <w:p w14:paraId="360D530D" w14:textId="77777777" w:rsidR="006C7785" w:rsidRDefault="006C7785" w:rsidP="006C7785"/>
    <w:p w14:paraId="7CCD840C" w14:textId="77777777" w:rsidR="006C7785" w:rsidRDefault="006C7785" w:rsidP="006C7785"/>
    <w:p w14:paraId="734FCB20" w14:textId="77777777" w:rsidR="006C7785" w:rsidRDefault="006C7785" w:rsidP="006C7785"/>
    <w:p w14:paraId="573073C0" w14:textId="77777777" w:rsidR="006C7785" w:rsidRDefault="006C7785" w:rsidP="006C7785">
      <w:pPr>
        <w:pStyle w:val="Heading3"/>
      </w:pPr>
      <w:bookmarkStart w:id="2617" w:name="_Toc189647849"/>
      <w:r w:rsidRPr="003F7127">
        <w:t>Symbolized and plain boundaries</w:t>
      </w:r>
      <w:bookmarkEnd w:id="2617"/>
    </w:p>
    <w:tbl>
      <w:tblPr>
        <w:tblW w:w="9209" w:type="dxa"/>
        <w:tblLook w:val="04A0" w:firstRow="1" w:lastRow="0" w:firstColumn="1" w:lastColumn="0" w:noHBand="0" w:noVBand="1"/>
      </w:tblPr>
      <w:tblGrid>
        <w:gridCol w:w="2381"/>
        <w:gridCol w:w="2552"/>
        <w:gridCol w:w="2382"/>
        <w:gridCol w:w="1894"/>
      </w:tblGrid>
      <w:tr w:rsidR="006C7785" w:rsidRPr="00340B0D" w14:paraId="337D573D" w14:textId="77777777" w:rsidTr="001E2DF7">
        <w:trPr>
          <w:trHeight w:val="454"/>
          <w:tblHeader/>
        </w:trPr>
        <w:tc>
          <w:tcPr>
            <w:tcW w:w="238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8D56097" w14:textId="77777777" w:rsidR="006C7785" w:rsidRPr="001A2018" w:rsidRDefault="006C7785" w:rsidP="00380FCD">
            <w:pPr>
              <w:rPr>
                <w:rFonts w:cs="Arial"/>
                <w:b/>
              </w:rPr>
            </w:pPr>
            <w:r w:rsidRPr="001A2018">
              <w:rPr>
                <w:rFonts w:cs="Arial"/>
                <w:b/>
              </w:rPr>
              <w:t>Test Reference</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tcPr>
          <w:p w14:paraId="2CE78AE0" w14:textId="77777777" w:rsidR="006C7785" w:rsidRPr="001A2018" w:rsidRDefault="006C7785" w:rsidP="00380FCD">
            <w:proofErr w:type="spellStart"/>
            <w:r>
              <w:t>PlainBoundaries</w:t>
            </w:r>
            <w:proofErr w:type="spellEnd"/>
          </w:p>
        </w:tc>
        <w:tc>
          <w:tcPr>
            <w:tcW w:w="238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9C77D54" w14:textId="77777777" w:rsidR="006C7785" w:rsidRPr="001A2018" w:rsidRDefault="006C7785" w:rsidP="00380FCD">
            <w:pPr>
              <w:rPr>
                <w:b/>
              </w:rPr>
            </w:pPr>
            <w:r w:rsidRPr="001A2018">
              <w:rPr>
                <w:b/>
              </w:rPr>
              <w:t>IHO Reference</w:t>
            </w:r>
          </w:p>
        </w:tc>
        <w:tc>
          <w:tcPr>
            <w:tcW w:w="1894" w:type="dxa"/>
            <w:tcBorders>
              <w:top w:val="single" w:sz="4" w:space="0" w:color="auto"/>
              <w:left w:val="single" w:sz="4" w:space="0" w:color="auto"/>
              <w:bottom w:val="single" w:sz="4" w:space="0" w:color="auto"/>
              <w:right w:val="single" w:sz="4" w:space="0" w:color="auto"/>
            </w:tcBorders>
            <w:shd w:val="clear" w:color="auto" w:fill="FFFFFF" w:themeFill="background1"/>
          </w:tcPr>
          <w:p w14:paraId="701E9475" w14:textId="77777777" w:rsidR="001E2DF7" w:rsidRDefault="001E2DF7" w:rsidP="001E2DF7">
            <w:pPr>
              <w:spacing w:line="240" w:lineRule="auto"/>
              <w:rPr>
                <w:rFonts w:ascii="Calibri" w:hAnsi="Calibri" w:cs="Calibri"/>
                <w:color w:val="000000"/>
              </w:rPr>
            </w:pPr>
            <w:r>
              <w:rPr>
                <w:rFonts w:ascii="Calibri" w:hAnsi="Calibri" w:cs="Calibri"/>
                <w:color w:val="000000"/>
              </w:rPr>
              <w:t>S-98 6.1.1</w:t>
            </w:r>
          </w:p>
          <w:p w14:paraId="60322E35" w14:textId="77777777" w:rsidR="001E2DF7" w:rsidRDefault="001E2DF7" w:rsidP="001E2DF7">
            <w:pPr>
              <w:spacing w:line="240" w:lineRule="auto"/>
              <w:rPr>
                <w:rFonts w:ascii="Calibri" w:hAnsi="Calibri" w:cs="Calibri"/>
                <w:color w:val="000000"/>
              </w:rPr>
            </w:pPr>
            <w:r>
              <w:rPr>
                <w:rFonts w:ascii="Calibri" w:hAnsi="Calibri" w:cs="Calibri"/>
                <w:color w:val="000000"/>
              </w:rPr>
              <w:t>S-100 Part 9</w:t>
            </w:r>
          </w:p>
          <w:p w14:paraId="051FE413" w14:textId="0023A211" w:rsidR="006C7785" w:rsidRPr="001A2018" w:rsidRDefault="001E2DF7" w:rsidP="001E2DF7">
            <w:pPr>
              <w:spacing w:line="240" w:lineRule="auto"/>
              <w:rPr>
                <w:rFonts w:ascii="Calibri" w:hAnsi="Calibri" w:cs="Calibri"/>
                <w:color w:val="000000"/>
              </w:rPr>
            </w:pPr>
            <w:r>
              <w:rPr>
                <w:rFonts w:ascii="Calibri" w:hAnsi="Calibri" w:cs="Calibri"/>
                <w:color w:val="000000"/>
              </w:rPr>
              <w:t>S-101 Portrayal</w:t>
            </w:r>
          </w:p>
        </w:tc>
      </w:tr>
    </w:tbl>
    <w:tbl>
      <w:tblPr>
        <w:tblStyle w:val="TableGrid"/>
        <w:tblW w:w="9199" w:type="dxa"/>
        <w:tblLook w:val="04A0" w:firstRow="1" w:lastRow="0" w:firstColumn="1" w:lastColumn="0" w:noHBand="0" w:noVBand="1"/>
      </w:tblPr>
      <w:tblGrid>
        <w:gridCol w:w="1659"/>
        <w:gridCol w:w="714"/>
        <w:gridCol w:w="1802"/>
        <w:gridCol w:w="282"/>
        <w:gridCol w:w="216"/>
        <w:gridCol w:w="1040"/>
        <w:gridCol w:w="331"/>
        <w:gridCol w:w="2595"/>
        <w:gridCol w:w="560"/>
      </w:tblGrid>
      <w:tr w:rsidR="006C7785" w:rsidRPr="00340B0D" w14:paraId="133D5F60"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A888AB0"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477061DF"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3480ACC2" w14:textId="77777777" w:rsidR="006C7785" w:rsidRPr="005B051E" w:rsidRDefault="006C7785" w:rsidP="00380FCD">
            <w:pPr>
              <w:rPr>
                <w:rFonts w:cs="Arial"/>
              </w:rPr>
            </w:pPr>
            <w:r w:rsidRPr="00E0664B">
              <w:rPr>
                <w:i/>
              </w:rPr>
              <w:t xml:space="preserve">Display of </w:t>
            </w:r>
            <w:r>
              <w:rPr>
                <w:i/>
              </w:rPr>
              <w:t>features</w:t>
            </w:r>
            <w:r w:rsidRPr="00E0664B">
              <w:rPr>
                <w:i/>
              </w:rPr>
              <w:t xml:space="preserve"> with plain boundaries.</w:t>
            </w:r>
          </w:p>
        </w:tc>
      </w:tr>
      <w:tr w:rsidR="006C7785" w:rsidRPr="00340B0D" w14:paraId="47E1AEE0"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D678838"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32BB8A0A"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7FE9BBF"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DA9B618" w14:textId="77777777" w:rsidR="006C7785" w:rsidRPr="00340B0D" w:rsidRDefault="006C7785" w:rsidP="00380FCD">
            <w:pPr>
              <w:jc w:val="center"/>
              <w:rPr>
                <w:rFonts w:cs="Arial"/>
                <w:b/>
                <w:bCs/>
                <w:sz w:val="18"/>
                <w:szCs w:val="18"/>
              </w:rPr>
            </w:pPr>
          </w:p>
        </w:tc>
      </w:tr>
      <w:tr w:rsidR="006C7785" w:rsidRPr="00340B0D" w14:paraId="17B484C1"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5FAB7ADF"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5095A3AA" w14:textId="77777777" w:rsidR="006C7785" w:rsidRPr="00340B0D" w:rsidRDefault="006C7785" w:rsidP="00380FCD">
            <w:pPr>
              <w:rPr>
                <w:rFonts w:cs="Arial"/>
                <w:sz w:val="18"/>
                <w:szCs w:val="18"/>
              </w:rPr>
            </w:pPr>
          </w:p>
        </w:tc>
      </w:tr>
      <w:tr w:rsidR="006C7785" w:rsidRPr="00340B0D" w14:paraId="3FD608C6"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0355AB58"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089B1089" w14:textId="77777777" w:rsidR="006C7785" w:rsidRPr="00340B0D" w:rsidRDefault="006C7785" w:rsidP="00380FCD">
            <w:pPr>
              <w:rPr>
                <w:rFonts w:cs="Arial"/>
                <w:sz w:val="18"/>
                <w:szCs w:val="18"/>
              </w:rPr>
            </w:pPr>
          </w:p>
        </w:tc>
      </w:tr>
      <w:tr w:rsidR="006C7785" w:rsidRPr="00340B0D" w14:paraId="1A3B5524"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11B65D4"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31E3DF2"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2D75200F" w14:textId="77777777" w:rsidTr="00380FCD">
        <w:sdt>
          <w:sdtPr>
            <w:rPr>
              <w:rFonts w:cs="Arial"/>
              <w:sz w:val="18"/>
              <w:szCs w:val="18"/>
            </w:rPr>
            <w:alias w:val="Diplay Category"/>
            <w:tag w:val="Diplay Categor"/>
            <w:id w:val="220565669"/>
            <w:placeholder>
              <w:docPart w:val="EB99A42F52F54AB78F2DE87AF0458EC4"/>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713E12F4"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756A026A"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7EEB8C5F" w14:textId="77777777" w:rsidR="006C7785" w:rsidRPr="00340B0D" w:rsidRDefault="006C7785" w:rsidP="00380FCD">
            <w:pPr>
              <w:jc w:val="center"/>
              <w:rPr>
                <w:rFonts w:cs="Arial"/>
                <w:sz w:val="18"/>
                <w:szCs w:val="18"/>
              </w:rPr>
            </w:pPr>
          </w:p>
        </w:tc>
      </w:tr>
      <w:tr w:rsidR="006C7785" w:rsidRPr="00340B0D" w14:paraId="011DEAF8"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015BA98F"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348478B7"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5917CCF0" w14:textId="77777777" w:rsidR="006C7785" w:rsidRPr="00340B0D" w:rsidRDefault="006C7785" w:rsidP="00380FCD">
            <w:pPr>
              <w:jc w:val="center"/>
              <w:rPr>
                <w:rFonts w:cs="Arial"/>
                <w:sz w:val="18"/>
                <w:szCs w:val="18"/>
              </w:rPr>
            </w:pPr>
          </w:p>
        </w:tc>
      </w:tr>
      <w:tr w:rsidR="006C7785" w:rsidRPr="00340B0D" w14:paraId="3C3BE9CC"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3CBEABB"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0F90271"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1BDF8DD5"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6A50E3B1" w14:textId="77777777" w:rsidR="006C7785" w:rsidRPr="00340B0D" w:rsidRDefault="006C7785" w:rsidP="00380FCD">
            <w:pPr>
              <w:jc w:val="center"/>
              <w:rPr>
                <w:rFonts w:cs="Arial"/>
                <w:sz w:val="18"/>
                <w:szCs w:val="18"/>
              </w:rPr>
            </w:pPr>
          </w:p>
        </w:tc>
      </w:tr>
      <w:tr w:rsidR="006C7785" w:rsidRPr="00340B0D" w14:paraId="5CAFA50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185118C"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8FF0AEA"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7B5291CA"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29AFE9F8" w14:textId="77777777" w:rsidR="006C7785" w:rsidRPr="00340B0D" w:rsidRDefault="006C7785" w:rsidP="00380FCD">
            <w:pPr>
              <w:jc w:val="center"/>
              <w:rPr>
                <w:rFonts w:cs="Arial"/>
                <w:sz w:val="18"/>
                <w:szCs w:val="18"/>
              </w:rPr>
            </w:pPr>
          </w:p>
        </w:tc>
      </w:tr>
      <w:tr w:rsidR="006C7785" w:rsidRPr="00340B0D" w14:paraId="78B74721"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95B3138"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A7C2137"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712F5BA"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1D69A3A2" w14:textId="77777777" w:rsidR="006C7785" w:rsidRPr="00340B0D" w:rsidRDefault="006C7785" w:rsidP="00380FCD">
            <w:pPr>
              <w:jc w:val="center"/>
              <w:rPr>
                <w:rFonts w:cs="Arial"/>
                <w:sz w:val="18"/>
                <w:szCs w:val="18"/>
              </w:rPr>
            </w:pPr>
          </w:p>
        </w:tc>
      </w:tr>
      <w:tr w:rsidR="006C7785" w:rsidRPr="00340B0D" w14:paraId="51D0ADBF"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A30AF8E"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8CBAA16"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848DD1E"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0E579A8C" w14:textId="77777777" w:rsidR="006C7785" w:rsidRPr="00340B0D" w:rsidRDefault="006C7785" w:rsidP="00380FCD">
            <w:pPr>
              <w:jc w:val="center"/>
              <w:rPr>
                <w:rFonts w:cs="Arial"/>
                <w:sz w:val="18"/>
                <w:szCs w:val="18"/>
              </w:rPr>
            </w:pPr>
          </w:p>
        </w:tc>
      </w:tr>
      <w:tr w:rsidR="006C7785" w:rsidRPr="00340B0D" w14:paraId="41346BE1"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DA65DC4"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267F8D4"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9C1A193"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446065F6" w14:textId="77777777" w:rsidR="006C7785" w:rsidRPr="00340B0D" w:rsidRDefault="006C7785" w:rsidP="00380FCD">
            <w:pPr>
              <w:jc w:val="center"/>
              <w:rPr>
                <w:rFonts w:cs="Arial"/>
                <w:sz w:val="18"/>
                <w:szCs w:val="18"/>
              </w:rPr>
            </w:pPr>
          </w:p>
        </w:tc>
      </w:tr>
      <w:tr w:rsidR="006C7785" w:rsidRPr="00340B0D" w14:paraId="5C00287C"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31B6498"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CEEC42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EE70693"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4FF3EE0C" w14:textId="77777777" w:rsidR="006C7785" w:rsidRPr="00340B0D" w:rsidRDefault="006C7785" w:rsidP="00380FCD">
            <w:pPr>
              <w:jc w:val="center"/>
              <w:rPr>
                <w:rFonts w:cs="Arial"/>
                <w:sz w:val="18"/>
                <w:szCs w:val="18"/>
              </w:rPr>
            </w:pPr>
          </w:p>
        </w:tc>
      </w:tr>
      <w:tr w:rsidR="006C7785" w:rsidRPr="00340B0D" w14:paraId="1D5860F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D1E0CFE"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4E52DFC" w14:textId="77777777" w:rsidR="006C7785" w:rsidRPr="00340B0D" w:rsidRDefault="006C7785" w:rsidP="00380FCD">
            <w:pPr>
              <w:rPr>
                <w:rFonts w:cs="Arial"/>
                <w:sz w:val="18"/>
                <w:szCs w:val="18"/>
              </w:rPr>
            </w:pPr>
            <w:r>
              <w:rPr>
                <w:rFonts w:cs="Arial"/>
                <w:sz w:val="18"/>
                <w:szCs w:val="18"/>
              </w:rPr>
              <w:t>On</w:t>
            </w:r>
          </w:p>
        </w:tc>
        <w:tc>
          <w:tcPr>
            <w:tcW w:w="4182" w:type="dxa"/>
            <w:gridSpan w:val="4"/>
            <w:tcBorders>
              <w:left w:val="single" w:sz="12" w:space="0" w:color="auto"/>
            </w:tcBorders>
          </w:tcPr>
          <w:p w14:paraId="772201D9"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6EADD1D9" w14:textId="77777777" w:rsidR="006C7785" w:rsidRPr="00340B0D" w:rsidRDefault="006C7785" w:rsidP="00380FCD">
            <w:pPr>
              <w:jc w:val="center"/>
              <w:rPr>
                <w:rFonts w:cs="Arial"/>
                <w:sz w:val="18"/>
                <w:szCs w:val="18"/>
              </w:rPr>
            </w:pPr>
          </w:p>
        </w:tc>
      </w:tr>
      <w:tr w:rsidR="006C7785" w:rsidRPr="00340B0D" w14:paraId="52A7640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28C3280"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7A4BBE"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9B8796F"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6517871E"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26E78C7F"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AB59AD0"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4010CD5"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756172D"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1CC40459" w14:textId="77777777" w:rsidR="006C7785" w:rsidRPr="00340B0D" w:rsidRDefault="006C7785" w:rsidP="00380FCD">
            <w:pPr>
              <w:jc w:val="center"/>
              <w:rPr>
                <w:rFonts w:cs="Arial"/>
                <w:sz w:val="18"/>
                <w:szCs w:val="18"/>
              </w:rPr>
            </w:pPr>
          </w:p>
        </w:tc>
      </w:tr>
      <w:tr w:rsidR="006C7785" w:rsidRPr="00340B0D" w14:paraId="620CAB4D"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C05A687"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FD239F9"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F06D062"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23753205"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3D39927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B149FBD"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0140C55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CDE7BFC"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6E4737EE" w14:textId="77777777" w:rsidR="006C7785" w:rsidRPr="00340B0D" w:rsidRDefault="006C7785" w:rsidP="00380FCD">
            <w:pPr>
              <w:jc w:val="center"/>
              <w:rPr>
                <w:rFonts w:cs="Arial"/>
                <w:sz w:val="18"/>
                <w:szCs w:val="18"/>
              </w:rPr>
            </w:pPr>
          </w:p>
        </w:tc>
      </w:tr>
      <w:tr w:rsidR="006C7785" w:rsidRPr="00340B0D" w14:paraId="6916A2A4"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64B3EDB6"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65B35833"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2C4B8AC0" w14:textId="77777777" w:rsidR="006C7785" w:rsidRPr="00340B0D" w:rsidRDefault="006C7785" w:rsidP="00380FCD">
            <w:pPr>
              <w:jc w:val="center"/>
              <w:rPr>
                <w:rFonts w:cs="Arial"/>
                <w:sz w:val="18"/>
                <w:szCs w:val="18"/>
              </w:rPr>
            </w:pPr>
          </w:p>
        </w:tc>
      </w:tr>
      <w:tr w:rsidR="006C7785" w:rsidRPr="00340B0D" w14:paraId="08B0A895" w14:textId="77777777" w:rsidTr="00380FCD">
        <w:sdt>
          <w:sdtPr>
            <w:rPr>
              <w:rFonts w:cs="Arial"/>
              <w:sz w:val="18"/>
              <w:szCs w:val="18"/>
            </w:rPr>
            <w:alias w:val="Palette"/>
            <w:tag w:val="Palette"/>
            <w:id w:val="1925678597"/>
            <w:placeholder>
              <w:docPart w:val="40094A8E82D8432483770B76448EAD75"/>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246A64F1"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20AF3297"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7C3497CE" w14:textId="77777777" w:rsidR="006C7785" w:rsidRPr="00340B0D" w:rsidRDefault="006C7785" w:rsidP="00380FCD">
            <w:pPr>
              <w:jc w:val="center"/>
              <w:rPr>
                <w:rFonts w:cs="Arial"/>
                <w:sz w:val="18"/>
                <w:szCs w:val="18"/>
              </w:rPr>
            </w:pPr>
          </w:p>
        </w:tc>
      </w:tr>
      <w:tr w:rsidR="006C7785" w:rsidRPr="00340B0D" w14:paraId="07F09209"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7C402196"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43555FF1"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3D4E827C" w14:textId="77777777" w:rsidR="006C7785" w:rsidRPr="00340B0D" w:rsidRDefault="006C7785" w:rsidP="00380FCD">
            <w:pPr>
              <w:jc w:val="center"/>
              <w:rPr>
                <w:rFonts w:cs="Arial"/>
                <w:sz w:val="18"/>
                <w:szCs w:val="18"/>
              </w:rPr>
            </w:pPr>
          </w:p>
        </w:tc>
      </w:tr>
      <w:tr w:rsidR="006C7785" w:rsidRPr="00340B0D" w14:paraId="6000ED7A"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331F2595"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4CF19574"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6AFF5230" w14:textId="77777777" w:rsidR="006C7785" w:rsidRPr="00340B0D" w:rsidRDefault="006C7785" w:rsidP="00380FCD">
            <w:pPr>
              <w:jc w:val="center"/>
              <w:rPr>
                <w:rFonts w:cs="Arial"/>
                <w:sz w:val="18"/>
                <w:szCs w:val="18"/>
              </w:rPr>
            </w:pPr>
          </w:p>
        </w:tc>
      </w:tr>
      <w:tr w:rsidR="006C7785" w:rsidRPr="00340B0D" w14:paraId="002BE344"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1EA34CD8"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9C7C70B"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4FF95AFF" w14:textId="77777777" w:rsidTr="00380FCD">
        <w:trPr>
          <w:trHeight w:val="287"/>
        </w:trPr>
        <w:tc>
          <w:tcPr>
            <w:tcW w:w="1659" w:type="dxa"/>
            <w:tcBorders>
              <w:left w:val="single" w:sz="12" w:space="0" w:color="auto"/>
              <w:bottom w:val="single" w:sz="4" w:space="0" w:color="auto"/>
            </w:tcBorders>
          </w:tcPr>
          <w:p w14:paraId="2EBA5B55"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3E4E8520"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6555FC28"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2EB77B13" w14:textId="77777777" w:rsidR="006C7785" w:rsidRPr="00340B0D" w:rsidRDefault="006C7785" w:rsidP="00380FCD">
            <w:pPr>
              <w:rPr>
                <w:rFonts w:cs="Arial"/>
                <w:sz w:val="18"/>
                <w:szCs w:val="18"/>
              </w:rPr>
            </w:pPr>
          </w:p>
        </w:tc>
      </w:tr>
      <w:tr w:rsidR="006C7785" w:rsidRPr="00340B0D" w14:paraId="44337453" w14:textId="77777777" w:rsidTr="00380FCD">
        <w:tc>
          <w:tcPr>
            <w:tcW w:w="1659" w:type="dxa"/>
            <w:tcBorders>
              <w:left w:val="single" w:sz="12" w:space="0" w:color="auto"/>
              <w:bottom w:val="single" w:sz="4" w:space="0" w:color="auto"/>
            </w:tcBorders>
          </w:tcPr>
          <w:p w14:paraId="2C24D356"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1BCC56E5"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92E6211"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5374D59B"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10000</w:t>
            </w:r>
          </w:p>
        </w:tc>
      </w:tr>
      <w:tr w:rsidR="006C7785" w:rsidRPr="00340B0D" w14:paraId="014FFBAB"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050265E7"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480C08EA"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10BEC31D" w14:textId="77777777" w:rsidR="006C7785" w:rsidRPr="00340B0D" w:rsidRDefault="006C7785" w:rsidP="00380FCD">
            <w:pPr>
              <w:rPr>
                <w:rFonts w:cs="Arial"/>
                <w:sz w:val="18"/>
                <w:szCs w:val="18"/>
              </w:rPr>
            </w:pPr>
          </w:p>
        </w:tc>
      </w:tr>
      <w:tr w:rsidR="006C7785" w:rsidRPr="00340B0D" w14:paraId="7EE21741"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74767136" w14:textId="77777777" w:rsidR="006C7785" w:rsidRPr="00340B0D" w:rsidRDefault="006C7785" w:rsidP="00380FCD">
            <w:pPr>
              <w:rPr>
                <w:rFonts w:cs="Arial"/>
                <w:sz w:val="18"/>
                <w:szCs w:val="18"/>
              </w:rPr>
            </w:pPr>
          </w:p>
        </w:tc>
      </w:tr>
      <w:tr w:rsidR="006C7785" w:rsidRPr="00340B0D" w14:paraId="07324DB6"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2A320E8" w14:textId="77777777" w:rsidR="006C7785" w:rsidRPr="00340B0D" w:rsidRDefault="006C7785" w:rsidP="00380FCD">
            <w:pPr>
              <w:jc w:val="center"/>
              <w:rPr>
                <w:rFonts w:cs="Arial"/>
                <w:b/>
                <w:bCs/>
                <w:sz w:val="18"/>
                <w:szCs w:val="18"/>
              </w:rPr>
            </w:pPr>
            <w:r w:rsidRPr="00340B0D">
              <w:rPr>
                <w:rFonts w:cs="Arial"/>
                <w:b/>
                <w:bCs/>
                <w:sz w:val="18"/>
                <w:szCs w:val="18"/>
              </w:rPr>
              <w:lastRenderedPageBreak/>
              <w:t>Viewing Group</w:t>
            </w:r>
            <w:r>
              <w:rPr>
                <w:rFonts w:cs="Arial"/>
                <w:b/>
                <w:bCs/>
                <w:sz w:val="18"/>
                <w:szCs w:val="18"/>
              </w:rPr>
              <w:t>s</w:t>
            </w:r>
          </w:p>
        </w:tc>
      </w:tr>
      <w:tr w:rsidR="006C7785" w:rsidRPr="00340B0D" w14:paraId="103ED462"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FDBE209"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17B3F79"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E4FB3DE"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5667BC2"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57A6983E"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D2B6967"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757756F4" w14:textId="77777777" w:rsidR="006C7785" w:rsidRPr="00340B0D" w:rsidRDefault="006C7785" w:rsidP="00380FCD">
            <w:pPr>
              <w:rPr>
                <w:rFonts w:cs="Arial"/>
                <w:sz w:val="18"/>
                <w:szCs w:val="18"/>
              </w:rPr>
            </w:pPr>
          </w:p>
        </w:tc>
      </w:tr>
      <w:tr w:rsidR="006C7785" w:rsidRPr="00340B0D" w14:paraId="1214243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2B434C6"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665963C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E558696"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0218F24D" w14:textId="77777777" w:rsidR="006C7785" w:rsidRPr="00340B0D" w:rsidRDefault="006C7785" w:rsidP="00380FCD">
            <w:pPr>
              <w:rPr>
                <w:rFonts w:cs="Arial"/>
                <w:sz w:val="18"/>
                <w:szCs w:val="18"/>
              </w:rPr>
            </w:pPr>
          </w:p>
        </w:tc>
      </w:tr>
      <w:tr w:rsidR="006C7785" w:rsidRPr="00340B0D" w14:paraId="357DDFBE"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9BE9E04"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10C0BAE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CCDD86C"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0FF49828" w14:textId="77777777" w:rsidR="006C7785" w:rsidRPr="00340B0D" w:rsidRDefault="006C7785" w:rsidP="00380FCD">
            <w:pPr>
              <w:rPr>
                <w:rFonts w:cs="Arial"/>
                <w:sz w:val="18"/>
                <w:szCs w:val="18"/>
              </w:rPr>
            </w:pPr>
          </w:p>
        </w:tc>
      </w:tr>
      <w:tr w:rsidR="006C7785" w:rsidRPr="00340B0D" w14:paraId="2B6942D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8FD521E"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6944176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44371DB"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5A73E6C7" w14:textId="77777777" w:rsidR="006C7785" w:rsidRPr="00340B0D" w:rsidRDefault="006C7785" w:rsidP="00380FCD">
            <w:pPr>
              <w:rPr>
                <w:rFonts w:cs="Arial"/>
                <w:sz w:val="18"/>
                <w:szCs w:val="18"/>
              </w:rPr>
            </w:pPr>
          </w:p>
        </w:tc>
      </w:tr>
      <w:tr w:rsidR="006C7785" w:rsidRPr="00340B0D" w14:paraId="4A11F6C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0356D07"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1CA446E3"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54045C9"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6DC217A5" w14:textId="77777777" w:rsidR="006C7785" w:rsidRPr="00340B0D" w:rsidRDefault="006C7785" w:rsidP="00380FCD">
            <w:pPr>
              <w:rPr>
                <w:rFonts w:cs="Arial"/>
                <w:sz w:val="18"/>
                <w:szCs w:val="18"/>
              </w:rPr>
            </w:pPr>
          </w:p>
        </w:tc>
      </w:tr>
      <w:tr w:rsidR="006C7785" w:rsidRPr="00340B0D" w14:paraId="7F4089E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E35D2A4"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61DEB1F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75D7EFC"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18DD5CDF" w14:textId="77777777" w:rsidR="006C7785" w:rsidRPr="00340B0D" w:rsidRDefault="006C7785" w:rsidP="00380FCD">
            <w:pPr>
              <w:rPr>
                <w:rFonts w:cs="Arial"/>
                <w:sz w:val="18"/>
                <w:szCs w:val="18"/>
              </w:rPr>
            </w:pPr>
          </w:p>
        </w:tc>
      </w:tr>
      <w:tr w:rsidR="006C7785" w:rsidRPr="00340B0D" w14:paraId="332C7FE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9F6B01D"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37CF430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54BD62A"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6963C293" w14:textId="77777777" w:rsidR="006C7785" w:rsidRPr="00340B0D" w:rsidRDefault="006C7785" w:rsidP="00380FCD">
            <w:pPr>
              <w:rPr>
                <w:rFonts w:cs="Arial"/>
                <w:sz w:val="18"/>
                <w:szCs w:val="18"/>
              </w:rPr>
            </w:pPr>
          </w:p>
        </w:tc>
      </w:tr>
      <w:tr w:rsidR="006C7785" w:rsidRPr="00340B0D" w14:paraId="5DE7C2A7"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D32CBF4"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30C73B17"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632A6F6"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403C21C1" w14:textId="77777777" w:rsidR="006C7785" w:rsidRPr="00340B0D" w:rsidRDefault="006C7785" w:rsidP="00380FCD">
            <w:pPr>
              <w:rPr>
                <w:rFonts w:cs="Arial"/>
                <w:sz w:val="18"/>
                <w:szCs w:val="18"/>
              </w:rPr>
            </w:pPr>
          </w:p>
        </w:tc>
      </w:tr>
      <w:tr w:rsidR="006C7785" w:rsidRPr="00340B0D" w14:paraId="5455954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F235CD5"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2AAD1AE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DED698E"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7F7466D" w14:textId="77777777" w:rsidR="006C7785" w:rsidRPr="00340B0D" w:rsidRDefault="006C7785" w:rsidP="00380FCD">
            <w:pPr>
              <w:rPr>
                <w:rFonts w:cs="Arial"/>
                <w:sz w:val="18"/>
                <w:szCs w:val="18"/>
              </w:rPr>
            </w:pPr>
          </w:p>
        </w:tc>
      </w:tr>
      <w:tr w:rsidR="006C7785" w:rsidRPr="00340B0D" w14:paraId="6ED558D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24C5174"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74DDC3B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AAAA8AF"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001633FE" w14:textId="77777777" w:rsidR="006C7785" w:rsidRPr="00340B0D" w:rsidRDefault="006C7785" w:rsidP="00380FCD">
            <w:pPr>
              <w:rPr>
                <w:rFonts w:cs="Arial"/>
                <w:sz w:val="18"/>
                <w:szCs w:val="18"/>
              </w:rPr>
            </w:pPr>
          </w:p>
        </w:tc>
      </w:tr>
      <w:tr w:rsidR="006C7785" w:rsidRPr="00340B0D" w14:paraId="3429F07A"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9BDE11D"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5471CED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D197FA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643DAB3" w14:textId="77777777" w:rsidR="006C7785" w:rsidRPr="00340B0D" w:rsidRDefault="006C7785" w:rsidP="00380FCD">
            <w:pPr>
              <w:rPr>
                <w:rFonts w:cs="Arial"/>
                <w:sz w:val="18"/>
                <w:szCs w:val="18"/>
              </w:rPr>
            </w:pPr>
          </w:p>
        </w:tc>
      </w:tr>
      <w:tr w:rsidR="006C7785" w:rsidRPr="00340B0D" w14:paraId="368DBB8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7FB3DEE"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0C83A37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123A596"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F9447A8" w14:textId="77777777" w:rsidR="006C7785" w:rsidRPr="00340B0D" w:rsidRDefault="006C7785" w:rsidP="00380FCD">
            <w:pPr>
              <w:rPr>
                <w:rFonts w:cs="Arial"/>
                <w:sz w:val="18"/>
                <w:szCs w:val="18"/>
              </w:rPr>
            </w:pPr>
          </w:p>
        </w:tc>
      </w:tr>
      <w:tr w:rsidR="006C7785" w:rsidRPr="00340B0D" w14:paraId="70986C18"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76609038"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7189B48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4AE0309B"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15B58ABF" w14:textId="77777777" w:rsidR="006C7785" w:rsidRPr="00340B0D" w:rsidRDefault="006C7785" w:rsidP="00380FCD">
            <w:pPr>
              <w:rPr>
                <w:rFonts w:cs="Arial"/>
                <w:sz w:val="18"/>
                <w:szCs w:val="18"/>
              </w:rPr>
            </w:pPr>
          </w:p>
        </w:tc>
      </w:tr>
      <w:tr w:rsidR="006C7785" w:rsidRPr="00340B0D" w14:paraId="67841242"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277C317"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703E316F"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0BD6410"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0CB49DD8"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08182DC1"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2A00721" w14:textId="77777777" w:rsidR="006C7785" w:rsidRPr="00340B0D" w:rsidRDefault="006C7785" w:rsidP="00380FCD">
            <w:pPr>
              <w:rPr>
                <w:rFonts w:cs="Arial"/>
                <w:sz w:val="18"/>
                <w:szCs w:val="18"/>
              </w:rPr>
            </w:pPr>
          </w:p>
        </w:tc>
      </w:tr>
      <w:tr w:rsidR="006C7785" w:rsidRPr="00340B0D" w14:paraId="4AEBACE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CFB7539"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75CCD5F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4E39186E"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F6B1AAF" w14:textId="77777777" w:rsidR="006C7785" w:rsidRPr="00340B0D" w:rsidRDefault="006C7785" w:rsidP="00380FCD">
            <w:pPr>
              <w:rPr>
                <w:rFonts w:cs="Arial"/>
                <w:sz w:val="18"/>
                <w:szCs w:val="18"/>
              </w:rPr>
            </w:pPr>
          </w:p>
        </w:tc>
      </w:tr>
      <w:tr w:rsidR="006C7785" w:rsidRPr="00340B0D" w14:paraId="294F4B39"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E54E12D"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0B3DDC1B"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6205954F" w14:textId="77777777" w:rsidR="006C7785" w:rsidRPr="00D6273A" w:rsidRDefault="006C7785" w:rsidP="00380FCD">
            <w:pPr>
              <w:rPr>
                <w:i/>
              </w:rPr>
            </w:pPr>
            <w:r w:rsidRPr="00E0664B">
              <w:rPr>
                <w:i/>
              </w:rPr>
              <w:t xml:space="preserve">Load the </w:t>
            </w:r>
            <w:r>
              <w:rPr>
                <w:i/>
              </w:rPr>
              <w:t>dataset 10100AA_X0001.000 from the exchange set with the provided settings.</w:t>
            </w:r>
          </w:p>
        </w:tc>
      </w:tr>
      <w:tr w:rsidR="006C7785" w:rsidRPr="00340B0D" w14:paraId="11CF46D0"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F31BA91"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104E31E3"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57DC4FE2" w14:textId="77777777" w:rsidR="006C7785" w:rsidRPr="00E0664B" w:rsidRDefault="006C7785" w:rsidP="00380FCD">
            <w:pPr>
              <w:rPr>
                <w:i/>
              </w:rPr>
            </w:pPr>
            <w:r w:rsidRPr="00E0664B">
              <w:rPr>
                <w:i/>
              </w:rPr>
              <w:t xml:space="preserve">Zoom into 1:5 000 and View the </w:t>
            </w:r>
            <w:r>
              <w:rPr>
                <w:i/>
              </w:rPr>
              <w:t>features</w:t>
            </w:r>
            <w:r w:rsidRPr="00E0664B">
              <w:rPr>
                <w:i/>
              </w:rPr>
              <w:t xml:space="preserve"> at position</w:t>
            </w:r>
          </w:p>
          <w:p w14:paraId="39F18564" w14:textId="77777777" w:rsidR="006C7785" w:rsidRPr="00E0664B" w:rsidRDefault="006C7785" w:rsidP="00380FCD">
            <w:pPr>
              <w:rPr>
                <w:i/>
              </w:rPr>
            </w:pPr>
            <w:r w:rsidRPr="00E0664B">
              <w:rPr>
                <w:i/>
              </w:rPr>
              <w:t>1) 32°36.900’S   61°20.840’E</w:t>
            </w:r>
          </w:p>
          <w:p w14:paraId="01972393" w14:textId="77777777" w:rsidR="006C7785" w:rsidRPr="00E0664B" w:rsidRDefault="006C7785" w:rsidP="00380FCD">
            <w:pPr>
              <w:rPr>
                <w:i/>
              </w:rPr>
            </w:pPr>
            <w:r w:rsidRPr="00E0664B">
              <w:rPr>
                <w:i/>
              </w:rPr>
              <w:t>2) 32°36.900’S   61°21.400’E</w:t>
            </w:r>
          </w:p>
          <w:p w14:paraId="1E3C7481" w14:textId="77777777" w:rsidR="006C7785" w:rsidRPr="00614B0E" w:rsidRDefault="006C7785" w:rsidP="00380FCD">
            <w:pPr>
              <w:rPr>
                <w:rFonts w:cs="Arial"/>
                <w:b/>
                <w:bCs/>
              </w:rPr>
            </w:pPr>
            <w:r w:rsidRPr="00E0664B">
              <w:rPr>
                <w:i/>
              </w:rPr>
              <w:t>3) 32°36.900’S   61°21.950’E</w:t>
            </w:r>
          </w:p>
        </w:tc>
      </w:tr>
      <w:tr w:rsidR="006C7785" w:rsidRPr="00340B0D" w14:paraId="03EE703E"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2DC9936"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2204061E" w14:textId="77777777" w:rsidTr="00380FCD">
        <w:tc>
          <w:tcPr>
            <w:tcW w:w="9199" w:type="dxa"/>
            <w:gridSpan w:val="9"/>
            <w:tcBorders>
              <w:top w:val="single" w:sz="4" w:space="0" w:color="auto"/>
              <w:left w:val="single" w:sz="12" w:space="0" w:color="auto"/>
              <w:bottom w:val="single" w:sz="12" w:space="0" w:color="auto"/>
              <w:right w:val="single" w:sz="12" w:space="0" w:color="auto"/>
            </w:tcBorders>
          </w:tcPr>
          <w:p w14:paraId="6D54BE85" w14:textId="77777777" w:rsidR="006C7785" w:rsidRPr="00E0664B" w:rsidRDefault="006C7785" w:rsidP="00380FCD">
            <w:pPr>
              <w:rPr>
                <w:i/>
              </w:rPr>
            </w:pPr>
            <w:r w:rsidRPr="00E0664B">
              <w:rPr>
                <w:i/>
              </w:rPr>
              <w:t xml:space="preserve">Confirm that the </w:t>
            </w:r>
            <w:r>
              <w:rPr>
                <w:i/>
              </w:rPr>
              <w:t>features</w:t>
            </w:r>
            <w:r w:rsidRPr="00E0664B">
              <w:rPr>
                <w:i/>
              </w:rPr>
              <w:t xml:space="preserve"> display as follows:</w:t>
            </w:r>
          </w:p>
          <w:p w14:paraId="671DDB27" w14:textId="77777777" w:rsidR="006C7785" w:rsidRDefault="006C7785" w:rsidP="00380FCD">
            <w:pPr>
              <w:rPr>
                <w:i/>
              </w:rPr>
            </w:pPr>
            <w:r w:rsidRPr="00E0664B">
              <w:rPr>
                <w:i/>
              </w:rPr>
              <w:t>1) at position 32°36.900’S   61°20.840’E:</w:t>
            </w:r>
          </w:p>
          <w:p w14:paraId="7F6D5FE0" w14:textId="77777777" w:rsidR="006C7785" w:rsidRPr="00614B0E" w:rsidRDefault="006C7785" w:rsidP="00380FCD">
            <w:pPr>
              <w:rPr>
                <w:rFonts w:cs="Arial"/>
              </w:rPr>
            </w:pPr>
            <w:r w:rsidRPr="00447129">
              <w:rPr>
                <w:noProof/>
                <w:lang w:val="en-IN" w:eastAsia="en-IN"/>
                <w14:ligatures w14:val="standardContextual"/>
              </w:rPr>
              <w:drawing>
                <wp:inline distT="0" distB="0" distL="0" distR="0" wp14:anchorId="4AA90247" wp14:editId="5A32D304">
                  <wp:extent cx="5651500" cy="2523507"/>
                  <wp:effectExtent l="0" t="0" r="6350" b="0"/>
                  <wp:docPr id="4367577" name="Picture 43675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577" name="Picture 4367577" descr="A screenshot of a computer&#10;&#10;Description automatically generated"/>
                          <pic:cNvPicPr/>
                        </pic:nvPicPr>
                        <pic:blipFill rotWithShape="1">
                          <a:blip r:embed="rId79"/>
                          <a:srcRect l="3154" t="6003" b="5997"/>
                          <a:stretch/>
                        </pic:blipFill>
                        <pic:spPr bwMode="auto">
                          <a:xfrm>
                            <a:off x="0" y="0"/>
                            <a:ext cx="5652817" cy="252409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F6B7C8D" w14:textId="77777777" w:rsidR="006C7785" w:rsidRPr="00D6273A" w:rsidRDefault="006C7785" w:rsidP="006C7785"/>
    <w:p w14:paraId="2995E3EC" w14:textId="77777777" w:rsidR="006C7785" w:rsidRPr="00A66F97" w:rsidRDefault="006C7785" w:rsidP="006C7785">
      <w:pPr>
        <w:rPr>
          <w:rFonts w:cs="Arial"/>
        </w:rPr>
      </w:pPr>
    </w:p>
    <w:p w14:paraId="76559F23" w14:textId="77777777" w:rsidR="006C7785" w:rsidRPr="00A66F97" w:rsidRDefault="006C7785" w:rsidP="006C7785">
      <w:pPr>
        <w:rPr>
          <w:rFonts w:cs="Arial"/>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rsidRPr="00A66F97" w14:paraId="6300EFD0" w14:textId="77777777" w:rsidTr="00380FCD">
        <w:trPr>
          <w:tblHeader/>
        </w:trPr>
        <w:tc>
          <w:tcPr>
            <w:tcW w:w="9526" w:type="dxa"/>
            <w:tcBorders>
              <w:top w:val="single" w:sz="4" w:space="0" w:color="auto"/>
              <w:left w:val="single" w:sz="4" w:space="0" w:color="auto"/>
              <w:bottom w:val="nil"/>
              <w:right w:val="single" w:sz="4" w:space="0" w:color="auto"/>
            </w:tcBorders>
            <w:vAlign w:val="center"/>
          </w:tcPr>
          <w:p w14:paraId="4DC6E9B7" w14:textId="77777777" w:rsidR="006C7785" w:rsidRPr="00A66F97" w:rsidRDefault="006C7785" w:rsidP="00380FCD">
            <w:pPr>
              <w:rPr>
                <w:rFonts w:cs="Arial"/>
                <w:i/>
              </w:rPr>
            </w:pPr>
            <w:r w:rsidRPr="00A66F97">
              <w:rPr>
                <w:rFonts w:cs="Arial"/>
                <w:i/>
              </w:rPr>
              <w:lastRenderedPageBreak/>
              <w:t>2) at position 32°36.900’S   61°21.400’E:</w:t>
            </w:r>
          </w:p>
        </w:tc>
      </w:tr>
      <w:tr w:rsidR="006C7785" w:rsidRPr="00A66F97" w14:paraId="43F7ABB2" w14:textId="77777777" w:rsidTr="00380FCD">
        <w:trPr>
          <w:tblHeader/>
        </w:trPr>
        <w:tc>
          <w:tcPr>
            <w:tcW w:w="9526" w:type="dxa"/>
            <w:tcBorders>
              <w:top w:val="nil"/>
              <w:left w:val="single" w:sz="4" w:space="0" w:color="auto"/>
              <w:bottom w:val="nil"/>
              <w:right w:val="single" w:sz="4" w:space="0" w:color="auto"/>
            </w:tcBorders>
            <w:vAlign w:val="center"/>
          </w:tcPr>
          <w:p w14:paraId="35FCF2B4" w14:textId="77777777" w:rsidR="006C7785" w:rsidRPr="00A66F97" w:rsidRDefault="006C7785" w:rsidP="00380FCD">
            <w:pPr>
              <w:jc w:val="center"/>
              <w:rPr>
                <w:rFonts w:cs="Arial"/>
              </w:rPr>
            </w:pPr>
            <w:r w:rsidRPr="00447129">
              <w:rPr>
                <w:noProof/>
                <w:lang w:val="en-IN" w:eastAsia="en-IN"/>
                <w14:ligatures w14:val="standardContextual"/>
              </w:rPr>
              <w:drawing>
                <wp:inline distT="0" distB="0" distL="0" distR="0" wp14:anchorId="52FD8CCC" wp14:editId="6AD62395">
                  <wp:extent cx="5836920" cy="3227705"/>
                  <wp:effectExtent l="0" t="0" r="0" b="0"/>
                  <wp:docPr id="2125534071" name="Picture 21255340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34071" name="Picture 2125534071" descr="A screenshot of a computer&#10;&#10;Description automatically generated"/>
                          <pic:cNvPicPr/>
                        </pic:nvPicPr>
                        <pic:blipFill>
                          <a:blip r:embed="rId80"/>
                          <a:stretch>
                            <a:fillRect/>
                          </a:stretch>
                        </pic:blipFill>
                        <pic:spPr>
                          <a:xfrm>
                            <a:off x="0" y="0"/>
                            <a:ext cx="5836920" cy="3227705"/>
                          </a:xfrm>
                          <a:prstGeom prst="rect">
                            <a:avLst/>
                          </a:prstGeom>
                        </pic:spPr>
                      </pic:pic>
                    </a:graphicData>
                  </a:graphic>
                </wp:inline>
              </w:drawing>
            </w:r>
          </w:p>
        </w:tc>
      </w:tr>
      <w:tr w:rsidR="006C7785" w:rsidRPr="00A66F97" w14:paraId="6DB9B64D" w14:textId="77777777" w:rsidTr="00380FCD">
        <w:trPr>
          <w:tblHeader/>
        </w:trPr>
        <w:tc>
          <w:tcPr>
            <w:tcW w:w="9526" w:type="dxa"/>
            <w:tcBorders>
              <w:top w:val="nil"/>
              <w:left w:val="single" w:sz="4" w:space="0" w:color="auto"/>
              <w:bottom w:val="nil"/>
              <w:right w:val="single" w:sz="4" w:space="0" w:color="auto"/>
            </w:tcBorders>
            <w:vAlign w:val="center"/>
          </w:tcPr>
          <w:p w14:paraId="0F82B05F" w14:textId="77777777" w:rsidR="006C7785" w:rsidRPr="00A66F97" w:rsidRDefault="006C7785" w:rsidP="00380FCD">
            <w:pPr>
              <w:rPr>
                <w:rFonts w:cs="Arial"/>
                <w:i/>
              </w:rPr>
            </w:pPr>
          </w:p>
          <w:p w14:paraId="23B4E4C9" w14:textId="77777777" w:rsidR="006C7785" w:rsidRPr="00A66F97" w:rsidRDefault="006C7785" w:rsidP="00380FCD">
            <w:pPr>
              <w:rPr>
                <w:rFonts w:cs="Arial"/>
              </w:rPr>
            </w:pPr>
            <w:r w:rsidRPr="00A66F97">
              <w:rPr>
                <w:rFonts w:cs="Arial"/>
                <w:i/>
              </w:rPr>
              <w:t>3) at position 32°36.900’S   61°21.950’E:</w:t>
            </w:r>
          </w:p>
        </w:tc>
      </w:tr>
      <w:tr w:rsidR="006C7785" w:rsidRPr="00A66F97" w14:paraId="244E5098"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0893AC86" w14:textId="77777777" w:rsidR="006C7785" w:rsidRPr="00A66F97" w:rsidRDefault="006C7785" w:rsidP="00380FCD">
            <w:pPr>
              <w:jc w:val="center"/>
              <w:rPr>
                <w:rFonts w:cs="Arial"/>
              </w:rPr>
            </w:pPr>
            <w:r w:rsidRPr="00241057">
              <w:rPr>
                <w:noProof/>
                <w:lang w:val="en-IN" w:eastAsia="en-IN"/>
                <w14:ligatures w14:val="standardContextual"/>
              </w:rPr>
              <w:drawing>
                <wp:inline distT="0" distB="0" distL="0" distR="0" wp14:anchorId="3B982C4F" wp14:editId="341FF0E2">
                  <wp:extent cx="5836920" cy="3186430"/>
                  <wp:effectExtent l="0" t="0" r="0" b="0"/>
                  <wp:docPr id="233828405" name="Picture 23382840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28405" name="Picture 233828405" descr="A screenshot of a computer screen&#10;&#10;Description automatically generated"/>
                          <pic:cNvPicPr/>
                        </pic:nvPicPr>
                        <pic:blipFill>
                          <a:blip r:embed="rId81"/>
                          <a:stretch>
                            <a:fillRect/>
                          </a:stretch>
                        </pic:blipFill>
                        <pic:spPr>
                          <a:xfrm>
                            <a:off x="0" y="0"/>
                            <a:ext cx="5836920" cy="3186430"/>
                          </a:xfrm>
                          <a:prstGeom prst="rect">
                            <a:avLst/>
                          </a:prstGeom>
                        </pic:spPr>
                      </pic:pic>
                    </a:graphicData>
                  </a:graphic>
                </wp:inline>
              </w:drawing>
            </w:r>
          </w:p>
        </w:tc>
      </w:tr>
    </w:tbl>
    <w:p w14:paraId="6B76AEBC" w14:textId="77777777" w:rsidR="006C7785" w:rsidRPr="00A66F97" w:rsidRDefault="006C7785" w:rsidP="006C7785">
      <w:pPr>
        <w:rPr>
          <w:rFonts w:cs="Arial"/>
        </w:rPr>
      </w:pPr>
    </w:p>
    <w:p w14:paraId="431A4221" w14:textId="77777777" w:rsidR="006C7785" w:rsidRPr="00A66F97" w:rsidRDefault="006C7785" w:rsidP="006C7785">
      <w:pPr>
        <w:rPr>
          <w:rFonts w:cs="Arial"/>
        </w:rPr>
      </w:pPr>
    </w:p>
    <w:p w14:paraId="6167D21D" w14:textId="77777777" w:rsidR="006C7785" w:rsidRPr="00A66F97" w:rsidRDefault="006C7785" w:rsidP="006C7785">
      <w:pPr>
        <w:rPr>
          <w:rFonts w:cs="Arial"/>
        </w:rPr>
      </w:pPr>
    </w:p>
    <w:p w14:paraId="66F4927A" w14:textId="77777777" w:rsidR="006C7785" w:rsidRPr="00A66F97" w:rsidRDefault="006C7785" w:rsidP="006C7785">
      <w:pPr>
        <w:rPr>
          <w:rFonts w:cs="Arial"/>
        </w:rPr>
      </w:pPr>
    </w:p>
    <w:p w14:paraId="4FA43A65" w14:textId="77777777" w:rsidR="006C7785" w:rsidRDefault="006C7785" w:rsidP="006C7785">
      <w:pPr>
        <w:rPr>
          <w:rFonts w:cs="Arial"/>
        </w:rPr>
      </w:pPr>
    </w:p>
    <w:p w14:paraId="6A6119FE" w14:textId="77777777" w:rsidR="006C7785" w:rsidRDefault="006C7785" w:rsidP="006C7785">
      <w:pPr>
        <w:rPr>
          <w:rFonts w:cs="Arial"/>
        </w:rPr>
      </w:pPr>
    </w:p>
    <w:p w14:paraId="2A2F154B" w14:textId="77777777" w:rsidR="006C7785" w:rsidRDefault="006C7785" w:rsidP="006C7785">
      <w:pPr>
        <w:rPr>
          <w:rFonts w:cs="Arial"/>
        </w:rPr>
      </w:pPr>
    </w:p>
    <w:p w14:paraId="6B50A6ED" w14:textId="77777777" w:rsidR="006C7785" w:rsidRDefault="006C7785" w:rsidP="006C7785">
      <w:pPr>
        <w:rPr>
          <w:rFonts w:cs="Arial"/>
        </w:rPr>
      </w:pPr>
    </w:p>
    <w:p w14:paraId="1020B348" w14:textId="77777777" w:rsidR="006C7785" w:rsidRDefault="006C7785" w:rsidP="006C7785">
      <w:pPr>
        <w:rPr>
          <w:rFonts w:cs="Arial"/>
        </w:rPr>
      </w:pPr>
    </w:p>
    <w:p w14:paraId="518A9B42" w14:textId="77777777" w:rsidR="006C7785" w:rsidRDefault="006C7785" w:rsidP="006C7785">
      <w:pPr>
        <w:rPr>
          <w:rFonts w:cs="Arial"/>
        </w:rPr>
      </w:pPr>
    </w:p>
    <w:p w14:paraId="4D732577" w14:textId="77777777" w:rsidR="006C7785" w:rsidRDefault="006C7785" w:rsidP="006C7785">
      <w:pPr>
        <w:rPr>
          <w:rFonts w:cs="Arial"/>
        </w:rPr>
      </w:pPr>
    </w:p>
    <w:p w14:paraId="5571350C" w14:textId="77777777" w:rsidR="006C7785" w:rsidRPr="00A66F97" w:rsidRDefault="006C7785" w:rsidP="006C7785">
      <w:pPr>
        <w:rPr>
          <w:rFonts w:cs="Arial"/>
        </w:rPr>
      </w:pPr>
    </w:p>
    <w:p w14:paraId="730CFFFF" w14:textId="77777777" w:rsidR="006C7785" w:rsidRPr="00A66F97" w:rsidRDefault="006C7785" w:rsidP="006C7785">
      <w:pPr>
        <w:rPr>
          <w:rFonts w:cs="Arial"/>
        </w:rPr>
      </w:pPr>
    </w:p>
    <w:p w14:paraId="54C5D664" w14:textId="77777777" w:rsidR="006C7785" w:rsidRPr="00A66F97" w:rsidRDefault="006C7785" w:rsidP="006C7785">
      <w:pPr>
        <w:rPr>
          <w:rFonts w:cs="Arial"/>
        </w:rPr>
      </w:pPr>
    </w:p>
    <w:p w14:paraId="44BEA4CD" w14:textId="77777777" w:rsidR="006C7785" w:rsidRPr="00A66F97" w:rsidRDefault="006C7785" w:rsidP="006C7785">
      <w:pPr>
        <w:rPr>
          <w:rFonts w:cs="Arial"/>
        </w:rPr>
      </w:pPr>
    </w:p>
    <w:tbl>
      <w:tblPr>
        <w:tblW w:w="9209" w:type="dxa"/>
        <w:tblLook w:val="04A0" w:firstRow="1" w:lastRow="0" w:firstColumn="1" w:lastColumn="0" w:noHBand="0" w:noVBand="1"/>
      </w:tblPr>
      <w:tblGrid>
        <w:gridCol w:w="2381"/>
        <w:gridCol w:w="2552"/>
        <w:gridCol w:w="2382"/>
        <w:gridCol w:w="1894"/>
      </w:tblGrid>
      <w:tr w:rsidR="006C7785" w:rsidRPr="00340B0D" w14:paraId="5F82BA0B" w14:textId="77777777" w:rsidTr="001E2DF7">
        <w:trPr>
          <w:trHeight w:val="454"/>
          <w:tblHeader/>
        </w:trPr>
        <w:tc>
          <w:tcPr>
            <w:tcW w:w="238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60C52A95" w14:textId="77777777" w:rsidR="006C7785" w:rsidRPr="001A2018" w:rsidRDefault="006C7785" w:rsidP="00380FCD">
            <w:pPr>
              <w:rPr>
                <w:rFonts w:cs="Arial"/>
                <w:b/>
              </w:rPr>
            </w:pPr>
            <w:r w:rsidRPr="001A2018">
              <w:rPr>
                <w:rFonts w:cs="Arial"/>
                <w:b/>
              </w:rPr>
              <w:t>Test Reference</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tcPr>
          <w:p w14:paraId="06FF755E" w14:textId="77777777" w:rsidR="006C7785" w:rsidRPr="001A2018" w:rsidRDefault="006C7785" w:rsidP="00380FCD">
            <w:proofErr w:type="spellStart"/>
            <w:r>
              <w:t>Symbolisedboundaries</w:t>
            </w:r>
            <w:proofErr w:type="spellEnd"/>
          </w:p>
        </w:tc>
        <w:tc>
          <w:tcPr>
            <w:tcW w:w="238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1464575" w14:textId="77777777" w:rsidR="006C7785" w:rsidRPr="001A2018" w:rsidRDefault="006C7785" w:rsidP="00380FCD">
            <w:pPr>
              <w:rPr>
                <w:b/>
              </w:rPr>
            </w:pPr>
            <w:r w:rsidRPr="001A2018">
              <w:rPr>
                <w:b/>
              </w:rPr>
              <w:t>IHO Reference</w:t>
            </w:r>
          </w:p>
        </w:tc>
        <w:tc>
          <w:tcPr>
            <w:tcW w:w="1894" w:type="dxa"/>
            <w:tcBorders>
              <w:top w:val="single" w:sz="4" w:space="0" w:color="auto"/>
              <w:left w:val="single" w:sz="4" w:space="0" w:color="auto"/>
              <w:bottom w:val="single" w:sz="4" w:space="0" w:color="auto"/>
              <w:right w:val="single" w:sz="4" w:space="0" w:color="auto"/>
            </w:tcBorders>
            <w:shd w:val="clear" w:color="auto" w:fill="FFFFFF" w:themeFill="background1"/>
          </w:tcPr>
          <w:p w14:paraId="79F1A09C" w14:textId="77777777" w:rsidR="001E2DF7" w:rsidRDefault="001E2DF7" w:rsidP="001E2DF7">
            <w:pPr>
              <w:spacing w:line="240" w:lineRule="auto"/>
              <w:rPr>
                <w:rFonts w:ascii="Calibri" w:hAnsi="Calibri" w:cs="Calibri"/>
                <w:color w:val="000000"/>
              </w:rPr>
            </w:pPr>
            <w:r>
              <w:rPr>
                <w:rFonts w:ascii="Calibri" w:hAnsi="Calibri" w:cs="Calibri"/>
                <w:color w:val="000000"/>
              </w:rPr>
              <w:t>S-98 6.1.1</w:t>
            </w:r>
          </w:p>
          <w:p w14:paraId="45AB68BF" w14:textId="77777777" w:rsidR="001E2DF7" w:rsidRDefault="001E2DF7" w:rsidP="001E2DF7">
            <w:pPr>
              <w:spacing w:line="240" w:lineRule="auto"/>
              <w:rPr>
                <w:rFonts w:ascii="Calibri" w:hAnsi="Calibri" w:cs="Calibri"/>
                <w:color w:val="000000"/>
              </w:rPr>
            </w:pPr>
            <w:r>
              <w:rPr>
                <w:rFonts w:ascii="Calibri" w:hAnsi="Calibri" w:cs="Calibri"/>
                <w:color w:val="000000"/>
              </w:rPr>
              <w:t>S-100 Part 9</w:t>
            </w:r>
          </w:p>
          <w:p w14:paraId="4FE356B8" w14:textId="5BDE4CC3" w:rsidR="006C7785" w:rsidRPr="001A2018" w:rsidRDefault="001E2DF7" w:rsidP="001E2DF7">
            <w:pPr>
              <w:spacing w:line="240" w:lineRule="auto"/>
              <w:rPr>
                <w:rFonts w:ascii="Calibri" w:hAnsi="Calibri" w:cs="Calibri"/>
                <w:color w:val="000000"/>
              </w:rPr>
            </w:pPr>
            <w:r>
              <w:rPr>
                <w:rFonts w:ascii="Calibri" w:hAnsi="Calibri" w:cs="Calibri"/>
                <w:color w:val="000000"/>
              </w:rPr>
              <w:t>S-101 Portrayal</w:t>
            </w:r>
          </w:p>
        </w:tc>
      </w:tr>
    </w:tbl>
    <w:tbl>
      <w:tblPr>
        <w:tblStyle w:val="TableGrid"/>
        <w:tblW w:w="9199" w:type="dxa"/>
        <w:tblLook w:val="04A0" w:firstRow="1" w:lastRow="0" w:firstColumn="1" w:lastColumn="0" w:noHBand="0" w:noVBand="1"/>
      </w:tblPr>
      <w:tblGrid>
        <w:gridCol w:w="1960"/>
        <w:gridCol w:w="614"/>
        <w:gridCol w:w="1651"/>
        <w:gridCol w:w="263"/>
        <w:gridCol w:w="306"/>
        <w:gridCol w:w="1361"/>
        <w:gridCol w:w="354"/>
        <w:gridCol w:w="2124"/>
        <w:gridCol w:w="775"/>
      </w:tblGrid>
      <w:tr w:rsidR="006C7785" w:rsidRPr="00340B0D" w14:paraId="5D638EDC"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52812BC"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10DA8737"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4F6C8296" w14:textId="77777777" w:rsidR="006C7785" w:rsidRPr="005B051E" w:rsidRDefault="006C7785" w:rsidP="00380FCD">
            <w:pPr>
              <w:rPr>
                <w:rFonts w:cs="Arial"/>
              </w:rPr>
            </w:pPr>
            <w:r w:rsidRPr="00E0664B">
              <w:rPr>
                <w:i/>
              </w:rPr>
              <w:t xml:space="preserve">Display of </w:t>
            </w:r>
            <w:r>
              <w:rPr>
                <w:i/>
              </w:rPr>
              <w:t>features</w:t>
            </w:r>
            <w:r w:rsidRPr="00E0664B">
              <w:rPr>
                <w:i/>
              </w:rPr>
              <w:t xml:space="preserve"> with </w:t>
            </w:r>
            <w:r>
              <w:rPr>
                <w:i/>
              </w:rPr>
              <w:t>symbolized</w:t>
            </w:r>
            <w:r w:rsidRPr="00E0664B">
              <w:rPr>
                <w:i/>
              </w:rPr>
              <w:t xml:space="preserve"> boundaries</w:t>
            </w:r>
          </w:p>
        </w:tc>
      </w:tr>
      <w:tr w:rsidR="006C7785" w:rsidRPr="00340B0D" w14:paraId="5ACCC2FF"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A8210D7"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6D0B5195"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C61A7FE"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976C90A" w14:textId="77777777" w:rsidR="006C7785" w:rsidRPr="00340B0D" w:rsidRDefault="006C7785" w:rsidP="00380FCD">
            <w:pPr>
              <w:jc w:val="center"/>
              <w:rPr>
                <w:rFonts w:cs="Arial"/>
                <w:b/>
                <w:bCs/>
                <w:sz w:val="18"/>
                <w:szCs w:val="18"/>
              </w:rPr>
            </w:pPr>
          </w:p>
        </w:tc>
      </w:tr>
      <w:tr w:rsidR="006C7785" w:rsidRPr="00340B0D" w14:paraId="2BAF78D5"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6645AFDF"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1A78E9D6" w14:textId="77777777" w:rsidR="006C7785" w:rsidRPr="00340B0D" w:rsidRDefault="006C7785" w:rsidP="00380FCD">
            <w:pPr>
              <w:rPr>
                <w:rFonts w:cs="Arial"/>
                <w:sz w:val="18"/>
                <w:szCs w:val="18"/>
              </w:rPr>
            </w:pPr>
          </w:p>
        </w:tc>
      </w:tr>
      <w:tr w:rsidR="006C7785" w:rsidRPr="00340B0D" w14:paraId="6ADF263B"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05BB3ECD"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7B64F385" w14:textId="77777777" w:rsidR="006C7785" w:rsidRPr="00340B0D" w:rsidRDefault="006C7785" w:rsidP="00380FCD">
            <w:pPr>
              <w:rPr>
                <w:rFonts w:cs="Arial"/>
                <w:sz w:val="18"/>
                <w:szCs w:val="18"/>
              </w:rPr>
            </w:pPr>
          </w:p>
        </w:tc>
      </w:tr>
      <w:tr w:rsidR="006C7785" w:rsidRPr="00340B0D" w14:paraId="74718F98"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DCA9B73"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0BA418D"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70873CF4" w14:textId="77777777" w:rsidTr="00380FCD">
        <w:sdt>
          <w:sdtPr>
            <w:rPr>
              <w:rFonts w:cs="Arial"/>
              <w:sz w:val="18"/>
              <w:szCs w:val="18"/>
            </w:rPr>
            <w:alias w:val="Diplay Category"/>
            <w:tag w:val="Diplay Categor"/>
            <w:id w:val="1174770011"/>
            <w:placeholder>
              <w:docPart w:val="83BD9781E7874DCD9BF981F79BFD0E90"/>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439E9E19"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372403DE"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7BB52CDE" w14:textId="77777777" w:rsidR="006C7785" w:rsidRPr="00340B0D" w:rsidRDefault="006C7785" w:rsidP="00380FCD">
            <w:pPr>
              <w:jc w:val="center"/>
              <w:rPr>
                <w:rFonts w:cs="Arial"/>
                <w:sz w:val="18"/>
                <w:szCs w:val="18"/>
              </w:rPr>
            </w:pPr>
          </w:p>
        </w:tc>
      </w:tr>
      <w:tr w:rsidR="006C7785" w:rsidRPr="00340B0D" w14:paraId="7AFEF194"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0F3A43AC"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4942C7AB"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21F2CF14" w14:textId="77777777" w:rsidR="006C7785" w:rsidRPr="00340B0D" w:rsidRDefault="006C7785" w:rsidP="00380FCD">
            <w:pPr>
              <w:jc w:val="center"/>
              <w:rPr>
                <w:rFonts w:cs="Arial"/>
                <w:sz w:val="18"/>
                <w:szCs w:val="18"/>
              </w:rPr>
            </w:pPr>
          </w:p>
        </w:tc>
      </w:tr>
      <w:tr w:rsidR="006C7785" w:rsidRPr="00340B0D" w14:paraId="004F7920"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186A744"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5CB8FC7"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2D57A85A"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16E23D1F" w14:textId="77777777" w:rsidR="006C7785" w:rsidRPr="00340B0D" w:rsidRDefault="006C7785" w:rsidP="00380FCD">
            <w:pPr>
              <w:jc w:val="center"/>
              <w:rPr>
                <w:rFonts w:cs="Arial"/>
                <w:sz w:val="18"/>
                <w:szCs w:val="18"/>
              </w:rPr>
            </w:pPr>
          </w:p>
        </w:tc>
      </w:tr>
      <w:tr w:rsidR="006C7785" w:rsidRPr="00340B0D" w14:paraId="4FE747D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3E67035"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A6B61D8"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44957358"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3476E2CB" w14:textId="77777777" w:rsidR="006C7785" w:rsidRPr="00340B0D" w:rsidRDefault="006C7785" w:rsidP="00380FCD">
            <w:pPr>
              <w:jc w:val="center"/>
              <w:rPr>
                <w:rFonts w:cs="Arial"/>
                <w:sz w:val="18"/>
                <w:szCs w:val="18"/>
              </w:rPr>
            </w:pPr>
          </w:p>
        </w:tc>
      </w:tr>
      <w:tr w:rsidR="006C7785" w:rsidRPr="00340B0D" w14:paraId="2814C18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6BB9828"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5C9384F"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381F940"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0C440231" w14:textId="77777777" w:rsidR="006C7785" w:rsidRPr="00340B0D" w:rsidRDefault="006C7785" w:rsidP="00380FCD">
            <w:pPr>
              <w:jc w:val="center"/>
              <w:rPr>
                <w:rFonts w:cs="Arial"/>
                <w:sz w:val="18"/>
                <w:szCs w:val="18"/>
              </w:rPr>
            </w:pPr>
          </w:p>
        </w:tc>
      </w:tr>
      <w:tr w:rsidR="006C7785" w:rsidRPr="00340B0D" w14:paraId="32BFAA6A"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F514CEE"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D012E17"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151E3DA"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5D9EDE36" w14:textId="77777777" w:rsidR="006C7785" w:rsidRPr="00340B0D" w:rsidRDefault="006C7785" w:rsidP="00380FCD">
            <w:pPr>
              <w:jc w:val="center"/>
              <w:rPr>
                <w:rFonts w:cs="Arial"/>
                <w:sz w:val="18"/>
                <w:szCs w:val="18"/>
              </w:rPr>
            </w:pPr>
          </w:p>
        </w:tc>
      </w:tr>
      <w:tr w:rsidR="006C7785" w:rsidRPr="00340B0D" w14:paraId="1C180B6F"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DF97474"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5F57F13"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618DC57"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52C9A050" w14:textId="77777777" w:rsidR="006C7785" w:rsidRPr="00340B0D" w:rsidRDefault="006C7785" w:rsidP="00380FCD">
            <w:pPr>
              <w:jc w:val="center"/>
              <w:rPr>
                <w:rFonts w:cs="Arial"/>
                <w:sz w:val="18"/>
                <w:szCs w:val="18"/>
              </w:rPr>
            </w:pPr>
          </w:p>
        </w:tc>
      </w:tr>
      <w:tr w:rsidR="006C7785" w:rsidRPr="00340B0D" w14:paraId="6E52C94C"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17B6A27"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6A44949"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79C5DAB"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44C25564" w14:textId="77777777" w:rsidR="006C7785" w:rsidRPr="00340B0D" w:rsidRDefault="006C7785" w:rsidP="00380FCD">
            <w:pPr>
              <w:jc w:val="center"/>
              <w:rPr>
                <w:rFonts w:cs="Arial"/>
                <w:sz w:val="18"/>
                <w:szCs w:val="18"/>
              </w:rPr>
            </w:pPr>
          </w:p>
        </w:tc>
      </w:tr>
      <w:tr w:rsidR="006C7785" w:rsidRPr="00340B0D" w14:paraId="079EC511"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9015EFE"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4A6362D"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7793896"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407C9CF9" w14:textId="77777777" w:rsidR="006C7785" w:rsidRPr="00340B0D" w:rsidRDefault="006C7785" w:rsidP="00380FCD">
            <w:pPr>
              <w:jc w:val="center"/>
              <w:rPr>
                <w:rFonts w:cs="Arial"/>
                <w:sz w:val="18"/>
                <w:szCs w:val="18"/>
              </w:rPr>
            </w:pPr>
          </w:p>
        </w:tc>
      </w:tr>
      <w:tr w:rsidR="006C7785" w:rsidRPr="00340B0D" w14:paraId="66D676C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0FAD106"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131C7B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DC6BC86"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5C3B37BF"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6641098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C976258"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6A4B0B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71B77A0"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53C92298" w14:textId="77777777" w:rsidR="006C7785" w:rsidRPr="00340B0D" w:rsidRDefault="006C7785" w:rsidP="00380FCD">
            <w:pPr>
              <w:jc w:val="center"/>
              <w:rPr>
                <w:rFonts w:cs="Arial"/>
                <w:sz w:val="18"/>
                <w:szCs w:val="18"/>
              </w:rPr>
            </w:pPr>
          </w:p>
        </w:tc>
      </w:tr>
      <w:tr w:rsidR="006C7785" w:rsidRPr="00340B0D" w14:paraId="482DD6D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8170729"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67A938C"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77B5207"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1106AD2A"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53379B2C"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1979A86"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500FC4CB"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7FD8FD8"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2583FAC2" w14:textId="77777777" w:rsidR="006C7785" w:rsidRPr="00340B0D" w:rsidRDefault="006C7785" w:rsidP="00380FCD">
            <w:pPr>
              <w:jc w:val="center"/>
              <w:rPr>
                <w:rFonts w:cs="Arial"/>
                <w:sz w:val="18"/>
                <w:szCs w:val="18"/>
              </w:rPr>
            </w:pPr>
          </w:p>
        </w:tc>
      </w:tr>
      <w:tr w:rsidR="006C7785" w:rsidRPr="00340B0D" w14:paraId="645EB5C4"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1748D7C1"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6089C8C0"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20E74C16" w14:textId="77777777" w:rsidR="006C7785" w:rsidRPr="00340B0D" w:rsidRDefault="006C7785" w:rsidP="00380FCD">
            <w:pPr>
              <w:jc w:val="center"/>
              <w:rPr>
                <w:rFonts w:cs="Arial"/>
                <w:sz w:val="18"/>
                <w:szCs w:val="18"/>
              </w:rPr>
            </w:pPr>
          </w:p>
        </w:tc>
      </w:tr>
      <w:tr w:rsidR="006C7785" w:rsidRPr="00340B0D" w14:paraId="23A5CE30" w14:textId="77777777" w:rsidTr="00380FCD">
        <w:sdt>
          <w:sdtPr>
            <w:rPr>
              <w:rFonts w:cs="Arial"/>
              <w:sz w:val="18"/>
              <w:szCs w:val="18"/>
            </w:rPr>
            <w:alias w:val="Palette"/>
            <w:tag w:val="Palette"/>
            <w:id w:val="-1670017318"/>
            <w:placeholder>
              <w:docPart w:val="A298828DEE1340E1A294A56D3238807C"/>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20700EE0"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05F765B8"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7F05FC1D" w14:textId="77777777" w:rsidR="006C7785" w:rsidRPr="00340B0D" w:rsidRDefault="006C7785" w:rsidP="00380FCD">
            <w:pPr>
              <w:jc w:val="center"/>
              <w:rPr>
                <w:rFonts w:cs="Arial"/>
                <w:sz w:val="18"/>
                <w:szCs w:val="18"/>
              </w:rPr>
            </w:pPr>
          </w:p>
        </w:tc>
      </w:tr>
      <w:tr w:rsidR="006C7785" w:rsidRPr="00340B0D" w14:paraId="63677E69"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2AE3BF69"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7E32ECEB"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02B7E20B" w14:textId="77777777" w:rsidR="006C7785" w:rsidRPr="00340B0D" w:rsidRDefault="006C7785" w:rsidP="00380FCD">
            <w:pPr>
              <w:jc w:val="center"/>
              <w:rPr>
                <w:rFonts w:cs="Arial"/>
                <w:sz w:val="18"/>
                <w:szCs w:val="18"/>
              </w:rPr>
            </w:pPr>
          </w:p>
        </w:tc>
      </w:tr>
      <w:tr w:rsidR="006C7785" w:rsidRPr="00340B0D" w14:paraId="710B13CA"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146967C1"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2ABE06EB"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571C3ADD" w14:textId="77777777" w:rsidR="006C7785" w:rsidRPr="00340B0D" w:rsidRDefault="006C7785" w:rsidP="00380FCD">
            <w:pPr>
              <w:jc w:val="center"/>
              <w:rPr>
                <w:rFonts w:cs="Arial"/>
                <w:sz w:val="18"/>
                <w:szCs w:val="18"/>
              </w:rPr>
            </w:pPr>
          </w:p>
        </w:tc>
      </w:tr>
      <w:tr w:rsidR="006C7785" w:rsidRPr="00340B0D" w14:paraId="2D24B841"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51030E9D"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D547BF7"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675A3124" w14:textId="77777777" w:rsidTr="00380FCD">
        <w:trPr>
          <w:trHeight w:val="287"/>
        </w:trPr>
        <w:tc>
          <w:tcPr>
            <w:tcW w:w="1659" w:type="dxa"/>
            <w:tcBorders>
              <w:left w:val="single" w:sz="12" w:space="0" w:color="auto"/>
              <w:bottom w:val="single" w:sz="4" w:space="0" w:color="auto"/>
            </w:tcBorders>
          </w:tcPr>
          <w:p w14:paraId="74BD6376"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209D9B82"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59638498"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59E2A82A" w14:textId="77777777" w:rsidR="006C7785" w:rsidRPr="00340B0D" w:rsidRDefault="006C7785" w:rsidP="00380FCD">
            <w:pPr>
              <w:rPr>
                <w:rFonts w:cs="Arial"/>
                <w:sz w:val="18"/>
                <w:szCs w:val="18"/>
              </w:rPr>
            </w:pPr>
          </w:p>
        </w:tc>
      </w:tr>
      <w:tr w:rsidR="006C7785" w:rsidRPr="00340B0D" w14:paraId="0A8BEDD8" w14:textId="77777777" w:rsidTr="00380FCD">
        <w:tc>
          <w:tcPr>
            <w:tcW w:w="1659" w:type="dxa"/>
            <w:tcBorders>
              <w:left w:val="single" w:sz="12" w:space="0" w:color="auto"/>
              <w:bottom w:val="single" w:sz="4" w:space="0" w:color="auto"/>
            </w:tcBorders>
          </w:tcPr>
          <w:p w14:paraId="0A1C22C6"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746EC098"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57DF9009"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36A59D2F"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10000</w:t>
            </w:r>
          </w:p>
        </w:tc>
      </w:tr>
      <w:tr w:rsidR="006C7785" w:rsidRPr="00340B0D" w14:paraId="24E9D95F"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35301BCF"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11A7B1B6"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695960F7" w14:textId="77777777" w:rsidR="006C7785" w:rsidRPr="00340B0D" w:rsidRDefault="006C7785" w:rsidP="00380FCD">
            <w:pPr>
              <w:rPr>
                <w:rFonts w:cs="Arial"/>
                <w:sz w:val="18"/>
                <w:szCs w:val="18"/>
              </w:rPr>
            </w:pPr>
          </w:p>
        </w:tc>
      </w:tr>
      <w:tr w:rsidR="006C7785" w:rsidRPr="00340B0D" w14:paraId="7C48A3F0"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3A44CBBB" w14:textId="77777777" w:rsidR="006C7785" w:rsidRPr="00340B0D" w:rsidRDefault="006C7785" w:rsidP="00380FCD">
            <w:pPr>
              <w:rPr>
                <w:rFonts w:cs="Arial"/>
                <w:sz w:val="18"/>
                <w:szCs w:val="18"/>
              </w:rPr>
            </w:pPr>
          </w:p>
        </w:tc>
      </w:tr>
      <w:tr w:rsidR="006C7785" w:rsidRPr="00340B0D" w14:paraId="14C5EEDE"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9C63AAF"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78A0B30E"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8698355"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2E00EB2"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41328F7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8020B9C"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11842C5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6A53F07"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5C6F9EF9" w14:textId="77777777" w:rsidR="006C7785" w:rsidRPr="00340B0D" w:rsidRDefault="006C7785" w:rsidP="00380FCD">
            <w:pPr>
              <w:rPr>
                <w:rFonts w:cs="Arial"/>
                <w:sz w:val="18"/>
                <w:szCs w:val="18"/>
              </w:rPr>
            </w:pPr>
          </w:p>
        </w:tc>
      </w:tr>
      <w:tr w:rsidR="006C7785" w:rsidRPr="00340B0D" w14:paraId="1E667B6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BB6E6B4"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42BD67C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741FADA"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39416FB0" w14:textId="77777777" w:rsidR="006C7785" w:rsidRPr="00340B0D" w:rsidRDefault="006C7785" w:rsidP="00380FCD">
            <w:pPr>
              <w:rPr>
                <w:rFonts w:cs="Arial"/>
                <w:sz w:val="18"/>
                <w:szCs w:val="18"/>
              </w:rPr>
            </w:pPr>
          </w:p>
        </w:tc>
      </w:tr>
      <w:tr w:rsidR="006C7785" w:rsidRPr="00340B0D" w14:paraId="6B43CB0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C989DF8"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65F1097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B05C471"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574E208E" w14:textId="77777777" w:rsidR="006C7785" w:rsidRPr="00340B0D" w:rsidRDefault="006C7785" w:rsidP="00380FCD">
            <w:pPr>
              <w:rPr>
                <w:rFonts w:cs="Arial"/>
                <w:sz w:val="18"/>
                <w:szCs w:val="18"/>
              </w:rPr>
            </w:pPr>
          </w:p>
        </w:tc>
      </w:tr>
      <w:tr w:rsidR="006C7785" w:rsidRPr="00340B0D" w14:paraId="4BF2275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2D033B8"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285CD69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CA2046E"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3E9096B3" w14:textId="77777777" w:rsidR="006C7785" w:rsidRPr="00340B0D" w:rsidRDefault="006C7785" w:rsidP="00380FCD">
            <w:pPr>
              <w:rPr>
                <w:rFonts w:cs="Arial"/>
                <w:sz w:val="18"/>
                <w:szCs w:val="18"/>
              </w:rPr>
            </w:pPr>
          </w:p>
        </w:tc>
      </w:tr>
      <w:tr w:rsidR="006C7785" w:rsidRPr="00340B0D" w14:paraId="3A2663E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3DC3E67"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5352AA5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55CC868"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73811598" w14:textId="77777777" w:rsidR="006C7785" w:rsidRPr="00340B0D" w:rsidRDefault="006C7785" w:rsidP="00380FCD">
            <w:pPr>
              <w:rPr>
                <w:rFonts w:cs="Arial"/>
                <w:sz w:val="18"/>
                <w:szCs w:val="18"/>
              </w:rPr>
            </w:pPr>
          </w:p>
        </w:tc>
      </w:tr>
      <w:tr w:rsidR="006C7785" w:rsidRPr="00340B0D" w14:paraId="3837EDC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DD450BD"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052A541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3E94396"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66D298AC" w14:textId="77777777" w:rsidR="006C7785" w:rsidRPr="00340B0D" w:rsidRDefault="006C7785" w:rsidP="00380FCD">
            <w:pPr>
              <w:rPr>
                <w:rFonts w:cs="Arial"/>
                <w:sz w:val="18"/>
                <w:szCs w:val="18"/>
              </w:rPr>
            </w:pPr>
          </w:p>
        </w:tc>
      </w:tr>
      <w:tr w:rsidR="006C7785" w:rsidRPr="00340B0D" w14:paraId="699AACE7"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4A8D4D6"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6BF9F9C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FEFE736"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6185EB24" w14:textId="77777777" w:rsidR="006C7785" w:rsidRPr="00340B0D" w:rsidRDefault="006C7785" w:rsidP="00380FCD">
            <w:pPr>
              <w:rPr>
                <w:rFonts w:cs="Arial"/>
                <w:sz w:val="18"/>
                <w:szCs w:val="18"/>
              </w:rPr>
            </w:pPr>
          </w:p>
        </w:tc>
      </w:tr>
      <w:tr w:rsidR="006C7785" w:rsidRPr="00340B0D" w14:paraId="2C604AB0"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DE7F82D"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7728C38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1E191D1"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75A3EA4C" w14:textId="77777777" w:rsidR="006C7785" w:rsidRPr="00340B0D" w:rsidRDefault="006C7785" w:rsidP="00380FCD">
            <w:pPr>
              <w:rPr>
                <w:rFonts w:cs="Arial"/>
                <w:sz w:val="18"/>
                <w:szCs w:val="18"/>
              </w:rPr>
            </w:pPr>
          </w:p>
        </w:tc>
      </w:tr>
      <w:tr w:rsidR="006C7785" w:rsidRPr="00340B0D" w14:paraId="66C811C0"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51E1D21"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6F5030A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266B926"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9D9E236" w14:textId="77777777" w:rsidR="006C7785" w:rsidRPr="00340B0D" w:rsidRDefault="006C7785" w:rsidP="00380FCD">
            <w:pPr>
              <w:rPr>
                <w:rFonts w:cs="Arial"/>
                <w:sz w:val="18"/>
                <w:szCs w:val="18"/>
              </w:rPr>
            </w:pPr>
          </w:p>
        </w:tc>
      </w:tr>
      <w:tr w:rsidR="006C7785" w:rsidRPr="00340B0D" w14:paraId="2D0C7077"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45DCE50"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3DC0AB8E"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3822DEB"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4286736" w14:textId="77777777" w:rsidR="006C7785" w:rsidRPr="00340B0D" w:rsidRDefault="006C7785" w:rsidP="00380FCD">
            <w:pPr>
              <w:rPr>
                <w:rFonts w:cs="Arial"/>
                <w:sz w:val="18"/>
                <w:szCs w:val="18"/>
              </w:rPr>
            </w:pPr>
          </w:p>
        </w:tc>
      </w:tr>
      <w:tr w:rsidR="006C7785" w:rsidRPr="00340B0D" w14:paraId="34E1415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14343A5"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1C86F68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0AD1807"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0B7F7CBE" w14:textId="77777777" w:rsidR="006C7785" w:rsidRPr="00340B0D" w:rsidRDefault="006C7785" w:rsidP="00380FCD">
            <w:pPr>
              <w:rPr>
                <w:rFonts w:cs="Arial"/>
                <w:sz w:val="18"/>
                <w:szCs w:val="18"/>
              </w:rPr>
            </w:pPr>
          </w:p>
        </w:tc>
      </w:tr>
      <w:tr w:rsidR="006C7785" w:rsidRPr="00340B0D" w14:paraId="2E12728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094946A"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1F0E749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89CCC49"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0255BBCE" w14:textId="77777777" w:rsidR="006C7785" w:rsidRPr="00340B0D" w:rsidRDefault="006C7785" w:rsidP="00380FCD">
            <w:pPr>
              <w:rPr>
                <w:rFonts w:cs="Arial"/>
                <w:sz w:val="18"/>
                <w:szCs w:val="18"/>
              </w:rPr>
            </w:pPr>
          </w:p>
        </w:tc>
      </w:tr>
      <w:tr w:rsidR="006C7785" w:rsidRPr="00340B0D" w14:paraId="0DA71DC1"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14C16538"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5A54BF3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00390285"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262251C1" w14:textId="77777777" w:rsidR="006C7785" w:rsidRPr="00340B0D" w:rsidRDefault="006C7785" w:rsidP="00380FCD">
            <w:pPr>
              <w:rPr>
                <w:rFonts w:cs="Arial"/>
                <w:sz w:val="18"/>
                <w:szCs w:val="18"/>
              </w:rPr>
            </w:pPr>
          </w:p>
        </w:tc>
      </w:tr>
      <w:tr w:rsidR="006C7785" w:rsidRPr="00340B0D" w14:paraId="61168A90"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5F2D1F4C"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749C9BD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8CE9BFE"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69432567"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4FFEE138"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00130467" w14:textId="77777777" w:rsidR="006C7785" w:rsidRPr="00340B0D" w:rsidRDefault="006C7785" w:rsidP="00380FCD">
            <w:pPr>
              <w:rPr>
                <w:rFonts w:cs="Arial"/>
                <w:sz w:val="18"/>
                <w:szCs w:val="18"/>
              </w:rPr>
            </w:pPr>
          </w:p>
        </w:tc>
      </w:tr>
      <w:tr w:rsidR="006C7785" w:rsidRPr="00340B0D" w14:paraId="0F0677E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7135854"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7C30723E"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699BABA8"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415450B" w14:textId="77777777" w:rsidR="006C7785" w:rsidRPr="00340B0D" w:rsidRDefault="006C7785" w:rsidP="00380FCD">
            <w:pPr>
              <w:rPr>
                <w:rFonts w:cs="Arial"/>
                <w:sz w:val="18"/>
                <w:szCs w:val="18"/>
              </w:rPr>
            </w:pPr>
          </w:p>
        </w:tc>
      </w:tr>
      <w:tr w:rsidR="006C7785" w:rsidRPr="00340B0D" w14:paraId="46FC854E"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631FE7C"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7F7E8188"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6092EC42" w14:textId="77777777" w:rsidR="006C7785" w:rsidRPr="00D6273A" w:rsidRDefault="006C7785" w:rsidP="00380FCD">
            <w:pPr>
              <w:rPr>
                <w:i/>
              </w:rPr>
            </w:pPr>
            <w:r w:rsidRPr="00E0664B">
              <w:rPr>
                <w:i/>
              </w:rPr>
              <w:t>As for test 3.3.2 a) and Select Symboli</w:t>
            </w:r>
            <w:r>
              <w:rPr>
                <w:i/>
              </w:rPr>
              <w:t>z</w:t>
            </w:r>
            <w:r w:rsidRPr="00E0664B">
              <w:rPr>
                <w:i/>
              </w:rPr>
              <w:t>ed Boundaries</w:t>
            </w:r>
          </w:p>
        </w:tc>
      </w:tr>
      <w:tr w:rsidR="006C7785" w:rsidRPr="00340B0D" w14:paraId="265519C9"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33C2B47"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34224047"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9CB0971" w14:textId="77777777" w:rsidR="006C7785" w:rsidRPr="008E2521" w:rsidRDefault="006C7785" w:rsidP="00380FCD">
            <w:pPr>
              <w:rPr>
                <w:i/>
              </w:rPr>
            </w:pPr>
            <w:r w:rsidRPr="008E2521">
              <w:rPr>
                <w:i/>
              </w:rPr>
              <w:t xml:space="preserve">Zoom into 1:5 000 and View the </w:t>
            </w:r>
            <w:r>
              <w:rPr>
                <w:i/>
              </w:rPr>
              <w:t>feature</w:t>
            </w:r>
            <w:r w:rsidRPr="008E2521">
              <w:rPr>
                <w:i/>
              </w:rPr>
              <w:t>s at position</w:t>
            </w:r>
          </w:p>
          <w:p w14:paraId="6D35EA39" w14:textId="77777777" w:rsidR="006C7785" w:rsidRPr="008E2521" w:rsidRDefault="006C7785" w:rsidP="00380FCD">
            <w:pPr>
              <w:rPr>
                <w:i/>
              </w:rPr>
            </w:pPr>
            <w:r w:rsidRPr="008E2521">
              <w:rPr>
                <w:i/>
              </w:rPr>
              <w:t>1) 32°36.900’S   61°20.840’E</w:t>
            </w:r>
          </w:p>
          <w:p w14:paraId="4867730F" w14:textId="77777777" w:rsidR="006C7785" w:rsidRPr="008E2521" w:rsidRDefault="006C7785" w:rsidP="00380FCD">
            <w:pPr>
              <w:rPr>
                <w:i/>
              </w:rPr>
            </w:pPr>
            <w:r w:rsidRPr="008E2521">
              <w:rPr>
                <w:i/>
              </w:rPr>
              <w:t>2) 32°36.900’S   61°21.400’E</w:t>
            </w:r>
          </w:p>
          <w:p w14:paraId="43B5E515" w14:textId="77777777" w:rsidR="006C7785" w:rsidRPr="00614B0E" w:rsidRDefault="006C7785" w:rsidP="00380FCD">
            <w:pPr>
              <w:rPr>
                <w:rFonts w:cs="Arial"/>
                <w:b/>
                <w:bCs/>
              </w:rPr>
            </w:pPr>
            <w:r w:rsidRPr="008E2521">
              <w:rPr>
                <w:i/>
              </w:rPr>
              <w:lastRenderedPageBreak/>
              <w:t>3) 32°36.900’S   61°21.950’E</w:t>
            </w:r>
          </w:p>
        </w:tc>
      </w:tr>
      <w:tr w:rsidR="006C7785" w:rsidRPr="00340B0D" w14:paraId="68067A05"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108C1FB" w14:textId="77777777" w:rsidR="006C7785" w:rsidRPr="00340B0D" w:rsidRDefault="006C7785" w:rsidP="00380FCD">
            <w:pPr>
              <w:jc w:val="center"/>
              <w:rPr>
                <w:rFonts w:cs="Arial"/>
                <w:sz w:val="18"/>
                <w:szCs w:val="18"/>
              </w:rPr>
            </w:pPr>
            <w:r w:rsidRPr="00340B0D">
              <w:rPr>
                <w:rFonts w:cs="Arial"/>
                <w:b/>
                <w:bCs/>
                <w:sz w:val="18"/>
                <w:szCs w:val="18"/>
              </w:rPr>
              <w:lastRenderedPageBreak/>
              <w:t>Results</w:t>
            </w:r>
          </w:p>
        </w:tc>
      </w:tr>
      <w:tr w:rsidR="006C7785" w:rsidRPr="00340B0D" w14:paraId="7500511F" w14:textId="77777777" w:rsidTr="00380FCD">
        <w:tc>
          <w:tcPr>
            <w:tcW w:w="9199" w:type="dxa"/>
            <w:gridSpan w:val="9"/>
            <w:tcBorders>
              <w:top w:val="single" w:sz="4" w:space="0" w:color="auto"/>
              <w:left w:val="single" w:sz="12" w:space="0" w:color="auto"/>
              <w:bottom w:val="single" w:sz="12" w:space="0" w:color="auto"/>
              <w:right w:val="single" w:sz="12" w:space="0" w:color="auto"/>
            </w:tcBorders>
          </w:tcPr>
          <w:p w14:paraId="5B8408BA" w14:textId="77777777" w:rsidR="006C7785" w:rsidRPr="008E2521" w:rsidRDefault="006C7785" w:rsidP="00380FCD">
            <w:pPr>
              <w:rPr>
                <w:i/>
              </w:rPr>
            </w:pPr>
            <w:r w:rsidRPr="008E2521">
              <w:rPr>
                <w:i/>
              </w:rPr>
              <w:t xml:space="preserve">Confirm that the </w:t>
            </w:r>
            <w:r>
              <w:rPr>
                <w:i/>
              </w:rPr>
              <w:t>features</w:t>
            </w:r>
            <w:r w:rsidRPr="008E2521">
              <w:rPr>
                <w:i/>
              </w:rPr>
              <w:t xml:space="preserve"> display as follows:</w:t>
            </w:r>
          </w:p>
          <w:p w14:paraId="734FAB86" w14:textId="77777777" w:rsidR="006C7785" w:rsidRPr="008E2521" w:rsidRDefault="006C7785" w:rsidP="00380FCD">
            <w:pPr>
              <w:rPr>
                <w:i/>
              </w:rPr>
            </w:pPr>
          </w:p>
          <w:p w14:paraId="5274195B" w14:textId="77777777" w:rsidR="006C7785" w:rsidRDefault="006C7785" w:rsidP="00380FCD">
            <w:pPr>
              <w:rPr>
                <w:i/>
              </w:rPr>
            </w:pPr>
            <w:r w:rsidRPr="008E2521">
              <w:rPr>
                <w:i/>
              </w:rPr>
              <w:t>1) at position 32°36.900’S   61°20.840’E:</w:t>
            </w:r>
          </w:p>
          <w:p w14:paraId="4AFDA4A1" w14:textId="77777777" w:rsidR="006C7785" w:rsidRDefault="006C7785" w:rsidP="00380FCD">
            <w:pPr>
              <w:rPr>
                <w:i/>
              </w:rPr>
            </w:pPr>
          </w:p>
          <w:p w14:paraId="7FA195E4" w14:textId="77777777" w:rsidR="006C7785" w:rsidRPr="00614B0E" w:rsidRDefault="006C7785" w:rsidP="00380FCD">
            <w:pPr>
              <w:rPr>
                <w:rFonts w:cs="Arial"/>
              </w:rPr>
            </w:pPr>
            <w:r w:rsidRPr="00241057">
              <w:rPr>
                <w:noProof/>
                <w:lang w:val="en-IN" w:eastAsia="en-IN"/>
                <w14:ligatures w14:val="standardContextual"/>
              </w:rPr>
              <w:drawing>
                <wp:inline distT="0" distB="0" distL="0" distR="0" wp14:anchorId="1361051F" wp14:editId="4868DB5A">
                  <wp:extent cx="5836920" cy="2534285"/>
                  <wp:effectExtent l="0" t="0" r="0" b="0"/>
                  <wp:docPr id="33" name="Picture 33" descr="A group of symbols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group of symbols on a blue background&#10;&#10;Description automatically generated"/>
                          <pic:cNvPicPr/>
                        </pic:nvPicPr>
                        <pic:blipFill>
                          <a:blip r:embed="rId82"/>
                          <a:stretch>
                            <a:fillRect/>
                          </a:stretch>
                        </pic:blipFill>
                        <pic:spPr>
                          <a:xfrm>
                            <a:off x="0" y="0"/>
                            <a:ext cx="5836920" cy="2534285"/>
                          </a:xfrm>
                          <a:prstGeom prst="rect">
                            <a:avLst/>
                          </a:prstGeom>
                        </pic:spPr>
                      </pic:pic>
                    </a:graphicData>
                  </a:graphic>
                </wp:inline>
              </w:drawing>
            </w:r>
          </w:p>
        </w:tc>
      </w:tr>
    </w:tbl>
    <w:p w14:paraId="283517DC" w14:textId="77777777" w:rsidR="006C7785" w:rsidRPr="00D6273A" w:rsidRDefault="006C7785" w:rsidP="006C7785"/>
    <w:p w14:paraId="17E127AB" w14:textId="77777777" w:rsidR="006C7785" w:rsidRPr="00A66F97" w:rsidRDefault="006C7785" w:rsidP="006C7785">
      <w:pPr>
        <w:rPr>
          <w:rFonts w:cs="Arial"/>
        </w:rPr>
      </w:pPr>
    </w:p>
    <w:p w14:paraId="33BB8F4F" w14:textId="77777777" w:rsidR="006C7785" w:rsidRPr="00A66F97" w:rsidRDefault="006C7785" w:rsidP="006C7785">
      <w:pPr>
        <w:rPr>
          <w:rFonts w:cs="Arial"/>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rsidRPr="00A66F97" w14:paraId="60FF259E" w14:textId="77777777" w:rsidTr="00380FCD">
        <w:trPr>
          <w:tblHeader/>
        </w:trPr>
        <w:tc>
          <w:tcPr>
            <w:tcW w:w="9526" w:type="dxa"/>
            <w:tcBorders>
              <w:top w:val="single" w:sz="4" w:space="0" w:color="auto"/>
              <w:left w:val="single" w:sz="4" w:space="0" w:color="auto"/>
              <w:bottom w:val="nil"/>
              <w:right w:val="single" w:sz="4" w:space="0" w:color="auto"/>
            </w:tcBorders>
            <w:vAlign w:val="center"/>
          </w:tcPr>
          <w:p w14:paraId="3D75886A" w14:textId="77777777" w:rsidR="006C7785" w:rsidRPr="00A66F97" w:rsidRDefault="006C7785" w:rsidP="00380FCD">
            <w:pPr>
              <w:rPr>
                <w:rFonts w:cs="Arial"/>
                <w:i/>
              </w:rPr>
            </w:pPr>
            <w:r w:rsidRPr="00A66F97">
              <w:rPr>
                <w:rFonts w:cs="Arial"/>
                <w:i/>
              </w:rPr>
              <w:lastRenderedPageBreak/>
              <w:t>2) at position 32°36.900’S   61°21.400’E:</w:t>
            </w:r>
          </w:p>
        </w:tc>
      </w:tr>
      <w:tr w:rsidR="006C7785" w:rsidRPr="00A66F97" w14:paraId="0A11D3E6" w14:textId="77777777" w:rsidTr="00380FCD">
        <w:trPr>
          <w:tblHeader/>
        </w:trPr>
        <w:tc>
          <w:tcPr>
            <w:tcW w:w="9526" w:type="dxa"/>
            <w:tcBorders>
              <w:top w:val="nil"/>
              <w:left w:val="single" w:sz="4" w:space="0" w:color="auto"/>
              <w:bottom w:val="nil"/>
              <w:right w:val="single" w:sz="4" w:space="0" w:color="auto"/>
            </w:tcBorders>
            <w:vAlign w:val="center"/>
          </w:tcPr>
          <w:p w14:paraId="375319CE" w14:textId="77777777" w:rsidR="006C7785" w:rsidRPr="00A66F97" w:rsidRDefault="006C7785" w:rsidP="00380FCD">
            <w:pPr>
              <w:jc w:val="center"/>
              <w:rPr>
                <w:rFonts w:cs="Arial"/>
              </w:rPr>
            </w:pPr>
            <w:r w:rsidRPr="00241057">
              <w:rPr>
                <w:noProof/>
                <w:lang w:val="en-IN" w:eastAsia="en-IN"/>
                <w14:ligatures w14:val="standardContextual"/>
              </w:rPr>
              <w:drawing>
                <wp:inline distT="0" distB="0" distL="0" distR="0" wp14:anchorId="14CBDBB3" wp14:editId="79B3EFF2">
                  <wp:extent cx="5836920" cy="3340100"/>
                  <wp:effectExtent l="0" t="0" r="0" b="0"/>
                  <wp:docPr id="1462355162" name="Picture 1462355162" descr="A group of square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55162" name="Picture 1462355162" descr="A group of square shapes&#10;&#10;Description automatically generated with medium confidence"/>
                          <pic:cNvPicPr/>
                        </pic:nvPicPr>
                        <pic:blipFill>
                          <a:blip r:embed="rId83"/>
                          <a:stretch>
                            <a:fillRect/>
                          </a:stretch>
                        </pic:blipFill>
                        <pic:spPr>
                          <a:xfrm>
                            <a:off x="0" y="0"/>
                            <a:ext cx="5836920" cy="3340100"/>
                          </a:xfrm>
                          <a:prstGeom prst="rect">
                            <a:avLst/>
                          </a:prstGeom>
                        </pic:spPr>
                      </pic:pic>
                    </a:graphicData>
                  </a:graphic>
                </wp:inline>
              </w:drawing>
            </w:r>
          </w:p>
        </w:tc>
      </w:tr>
      <w:tr w:rsidR="006C7785" w:rsidRPr="00A66F97" w14:paraId="248A68D0" w14:textId="77777777" w:rsidTr="00380FCD">
        <w:trPr>
          <w:tblHeader/>
        </w:trPr>
        <w:tc>
          <w:tcPr>
            <w:tcW w:w="9526" w:type="dxa"/>
            <w:tcBorders>
              <w:top w:val="nil"/>
              <w:left w:val="single" w:sz="4" w:space="0" w:color="auto"/>
              <w:bottom w:val="nil"/>
              <w:right w:val="single" w:sz="4" w:space="0" w:color="auto"/>
            </w:tcBorders>
            <w:vAlign w:val="center"/>
          </w:tcPr>
          <w:p w14:paraId="68FACCC9" w14:textId="77777777" w:rsidR="006C7785" w:rsidRPr="00A66F97" w:rsidRDefault="006C7785" w:rsidP="00380FCD">
            <w:pPr>
              <w:rPr>
                <w:rFonts w:cs="Arial"/>
                <w:i/>
              </w:rPr>
            </w:pPr>
          </w:p>
          <w:p w14:paraId="788F17A1" w14:textId="77777777" w:rsidR="006C7785" w:rsidRPr="00A66F97" w:rsidRDefault="006C7785" w:rsidP="00380FCD">
            <w:pPr>
              <w:rPr>
                <w:rFonts w:cs="Arial"/>
              </w:rPr>
            </w:pPr>
            <w:r w:rsidRPr="00A66F97">
              <w:rPr>
                <w:rFonts w:cs="Arial"/>
                <w:i/>
              </w:rPr>
              <w:t>3) at position 32°36.900’S   61°21.950’E:</w:t>
            </w:r>
          </w:p>
        </w:tc>
      </w:tr>
      <w:tr w:rsidR="006C7785" w:rsidRPr="00A66F97" w14:paraId="74A2FB44"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6CE3A7A3" w14:textId="77777777" w:rsidR="006C7785" w:rsidRPr="00A66F97" w:rsidRDefault="006C7785" w:rsidP="00380FCD">
            <w:pPr>
              <w:jc w:val="center"/>
              <w:rPr>
                <w:rFonts w:cs="Arial"/>
              </w:rPr>
            </w:pPr>
            <w:r w:rsidRPr="00241057">
              <w:rPr>
                <w:noProof/>
                <w:lang w:val="en-IN" w:eastAsia="en-IN"/>
                <w14:ligatures w14:val="standardContextual"/>
              </w:rPr>
              <w:drawing>
                <wp:inline distT="0" distB="0" distL="0" distR="0" wp14:anchorId="11823780" wp14:editId="07091878">
                  <wp:extent cx="5836920" cy="3214370"/>
                  <wp:effectExtent l="0" t="0" r="0" b="5080"/>
                  <wp:docPr id="43" name="Picture 43" descr="A set of different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et of different shapes&#10;&#10;Description automatically generated with medium confidence"/>
                          <pic:cNvPicPr/>
                        </pic:nvPicPr>
                        <pic:blipFill>
                          <a:blip r:embed="rId84"/>
                          <a:stretch>
                            <a:fillRect/>
                          </a:stretch>
                        </pic:blipFill>
                        <pic:spPr>
                          <a:xfrm>
                            <a:off x="0" y="0"/>
                            <a:ext cx="5836920" cy="3214370"/>
                          </a:xfrm>
                          <a:prstGeom prst="rect">
                            <a:avLst/>
                          </a:prstGeom>
                        </pic:spPr>
                      </pic:pic>
                    </a:graphicData>
                  </a:graphic>
                </wp:inline>
              </w:drawing>
            </w:r>
          </w:p>
        </w:tc>
      </w:tr>
    </w:tbl>
    <w:p w14:paraId="2B8E6501" w14:textId="77777777" w:rsidR="006C7785" w:rsidRPr="00A66F97" w:rsidRDefault="006C7785" w:rsidP="006C7785">
      <w:pPr>
        <w:rPr>
          <w:rFonts w:cs="Arial"/>
        </w:rPr>
      </w:pPr>
    </w:p>
    <w:p w14:paraId="10C5903D" w14:textId="77777777" w:rsidR="006C7785" w:rsidRPr="00A66F97" w:rsidRDefault="006C7785" w:rsidP="006C7785">
      <w:pPr>
        <w:rPr>
          <w:rFonts w:cs="Arial"/>
        </w:rPr>
      </w:pPr>
    </w:p>
    <w:p w14:paraId="063B2278" w14:textId="77777777" w:rsidR="006C7785" w:rsidRPr="00A66F97" w:rsidRDefault="006C7785" w:rsidP="006C7785">
      <w:pPr>
        <w:rPr>
          <w:rFonts w:cs="Arial"/>
        </w:rPr>
      </w:pPr>
    </w:p>
    <w:p w14:paraId="25A612D0" w14:textId="77777777" w:rsidR="006C7785" w:rsidRDefault="006C7785" w:rsidP="006C7785">
      <w:pPr>
        <w:rPr>
          <w:rFonts w:cs="Arial"/>
        </w:rPr>
      </w:pPr>
    </w:p>
    <w:p w14:paraId="6F2C7865" w14:textId="77777777" w:rsidR="006C7785" w:rsidRDefault="006C7785" w:rsidP="006C7785">
      <w:pPr>
        <w:rPr>
          <w:rFonts w:cs="Arial"/>
        </w:rPr>
      </w:pPr>
    </w:p>
    <w:p w14:paraId="1813BBCC" w14:textId="77777777" w:rsidR="006C7785" w:rsidRDefault="006C7785" w:rsidP="006C7785">
      <w:pPr>
        <w:rPr>
          <w:rFonts w:cs="Arial"/>
        </w:rPr>
      </w:pPr>
    </w:p>
    <w:p w14:paraId="48183363" w14:textId="77777777" w:rsidR="006C7785" w:rsidRDefault="006C7785" w:rsidP="006C7785">
      <w:pPr>
        <w:rPr>
          <w:rFonts w:cs="Arial"/>
        </w:rPr>
      </w:pPr>
    </w:p>
    <w:p w14:paraId="6378323B" w14:textId="77777777" w:rsidR="006C7785" w:rsidRDefault="006C7785" w:rsidP="006C7785">
      <w:pPr>
        <w:rPr>
          <w:rFonts w:cs="Arial"/>
        </w:rPr>
      </w:pPr>
    </w:p>
    <w:p w14:paraId="152BF666" w14:textId="77777777" w:rsidR="006C7785" w:rsidRPr="00A66F97" w:rsidRDefault="006C7785" w:rsidP="006C7785">
      <w:pPr>
        <w:rPr>
          <w:rFonts w:cs="Arial"/>
        </w:rPr>
      </w:pPr>
    </w:p>
    <w:p w14:paraId="52986F49" w14:textId="77777777" w:rsidR="006C7785" w:rsidRPr="00A66F97" w:rsidRDefault="006C7785" w:rsidP="006C7785">
      <w:pPr>
        <w:rPr>
          <w:rFonts w:cs="Arial"/>
        </w:rPr>
      </w:pPr>
    </w:p>
    <w:p w14:paraId="3CF22141" w14:textId="77777777" w:rsidR="006C7785" w:rsidRPr="00A66F97" w:rsidRDefault="006C7785" w:rsidP="006C7785">
      <w:pPr>
        <w:pStyle w:val="Heading2"/>
      </w:pPr>
      <w:bookmarkStart w:id="2618" w:name="_Toc189647850"/>
      <w:r w:rsidRPr="00A66F97">
        <w:lastRenderedPageBreak/>
        <w:t>Date Dependent Display and Functionality</w:t>
      </w:r>
      <w:bookmarkEnd w:id="2618"/>
    </w:p>
    <w:p w14:paraId="2FF29D5F" w14:textId="77777777" w:rsidR="006C7785" w:rsidRDefault="006C7785" w:rsidP="006C7785">
      <w:pPr>
        <w:pStyle w:val="Heading3"/>
      </w:pPr>
      <w:bookmarkStart w:id="2619" w:name="_Toc189647851"/>
      <w:proofErr w:type="spellStart"/>
      <w:r w:rsidRPr="00A66F97">
        <w:t>DateStart</w:t>
      </w:r>
      <w:proofErr w:type="spellEnd"/>
      <w:r w:rsidRPr="00A66F97">
        <w:t>/</w:t>
      </w:r>
      <w:proofErr w:type="spellStart"/>
      <w:r w:rsidRPr="00A66F97">
        <w:t>DateEnd</w:t>
      </w:r>
      <w:proofErr w:type="spellEnd"/>
      <w:r w:rsidRPr="00A66F97">
        <w:t xml:space="preserve"> on buoys</w:t>
      </w:r>
      <w:bookmarkEnd w:id="2619"/>
    </w:p>
    <w:tbl>
      <w:tblPr>
        <w:tblW w:w="9209" w:type="dxa"/>
        <w:tblLook w:val="04A0" w:firstRow="1" w:lastRow="0" w:firstColumn="1" w:lastColumn="0" w:noHBand="0" w:noVBand="1"/>
      </w:tblPr>
      <w:tblGrid>
        <w:gridCol w:w="2381"/>
        <w:gridCol w:w="2552"/>
        <w:gridCol w:w="2382"/>
        <w:gridCol w:w="1894"/>
      </w:tblGrid>
      <w:tr w:rsidR="006C7785" w:rsidRPr="00340B0D" w14:paraId="6855AE42" w14:textId="77777777" w:rsidTr="001E2DF7">
        <w:trPr>
          <w:trHeight w:val="454"/>
          <w:tblHeader/>
        </w:trPr>
        <w:tc>
          <w:tcPr>
            <w:tcW w:w="238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98C086D" w14:textId="77777777" w:rsidR="006C7785" w:rsidRPr="001A2018" w:rsidRDefault="006C7785" w:rsidP="00380FCD">
            <w:pPr>
              <w:rPr>
                <w:rFonts w:cs="Arial"/>
                <w:b/>
              </w:rPr>
            </w:pPr>
            <w:r w:rsidRPr="001A2018">
              <w:rPr>
                <w:rFonts w:cs="Arial"/>
                <w:b/>
              </w:rPr>
              <w:t>Test Reference</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tcPr>
          <w:p w14:paraId="5C2BF8F1" w14:textId="77777777" w:rsidR="006C7785" w:rsidRPr="001A2018" w:rsidRDefault="006C7785" w:rsidP="00380FCD">
            <w:r w:rsidRPr="00A66F97">
              <w:rPr>
                <w:rFonts w:cs="Arial"/>
              </w:rPr>
              <w:t>DateDependentFeatures1</w:t>
            </w:r>
          </w:p>
        </w:tc>
        <w:tc>
          <w:tcPr>
            <w:tcW w:w="238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DFA09FF" w14:textId="77777777" w:rsidR="006C7785" w:rsidRPr="001A2018" w:rsidRDefault="006C7785" w:rsidP="00380FCD">
            <w:pPr>
              <w:rPr>
                <w:b/>
              </w:rPr>
            </w:pPr>
            <w:r w:rsidRPr="001B4FAF">
              <w:rPr>
                <w:rFonts w:cs="Arial"/>
                <w:b/>
              </w:rPr>
              <w:t>IHO Reference</w:t>
            </w:r>
          </w:p>
        </w:tc>
        <w:tc>
          <w:tcPr>
            <w:tcW w:w="1894" w:type="dxa"/>
            <w:tcBorders>
              <w:top w:val="single" w:sz="4" w:space="0" w:color="auto"/>
              <w:left w:val="single" w:sz="4" w:space="0" w:color="auto"/>
              <w:bottom w:val="single" w:sz="4" w:space="0" w:color="auto"/>
              <w:right w:val="single" w:sz="4" w:space="0" w:color="auto"/>
            </w:tcBorders>
            <w:shd w:val="clear" w:color="auto" w:fill="FFFFFF" w:themeFill="background1"/>
          </w:tcPr>
          <w:p w14:paraId="1C5E4A50" w14:textId="7B597E04" w:rsidR="006C7785" w:rsidRPr="001B4FAF" w:rsidRDefault="001E2DF7" w:rsidP="001E2DF7">
            <w:pPr>
              <w:spacing w:line="240" w:lineRule="auto"/>
              <w:rPr>
                <w:rFonts w:cs="Arial"/>
                <w:color w:val="000000"/>
              </w:rPr>
            </w:pPr>
            <w:r>
              <w:rPr>
                <w:rFonts w:ascii="Calibri" w:hAnsi="Calibri" w:cs="Calibri"/>
                <w:color w:val="000000"/>
              </w:rPr>
              <w:t>S S-98 12.8.1</w:t>
            </w:r>
          </w:p>
        </w:tc>
      </w:tr>
    </w:tbl>
    <w:tbl>
      <w:tblPr>
        <w:tblStyle w:val="TableGrid"/>
        <w:tblW w:w="9199" w:type="dxa"/>
        <w:tblLook w:val="04A0" w:firstRow="1" w:lastRow="0" w:firstColumn="1" w:lastColumn="0" w:noHBand="0" w:noVBand="1"/>
      </w:tblPr>
      <w:tblGrid>
        <w:gridCol w:w="1659"/>
        <w:gridCol w:w="714"/>
        <w:gridCol w:w="1802"/>
        <w:gridCol w:w="282"/>
        <w:gridCol w:w="216"/>
        <w:gridCol w:w="1040"/>
        <w:gridCol w:w="331"/>
        <w:gridCol w:w="2595"/>
        <w:gridCol w:w="560"/>
      </w:tblGrid>
      <w:tr w:rsidR="006C7785" w:rsidRPr="00340B0D" w14:paraId="56EF88C5"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A0B19F4"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56DDBDE4"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3E5ED352" w14:textId="77777777" w:rsidR="006C7785" w:rsidRPr="005B051E" w:rsidRDefault="006C7785" w:rsidP="00380FCD">
            <w:pPr>
              <w:rPr>
                <w:rFonts w:cs="Arial"/>
              </w:rPr>
            </w:pPr>
            <w:r w:rsidRPr="00A66F97">
              <w:rPr>
                <w:rFonts w:cs="Arial"/>
                <w:i/>
              </w:rPr>
              <w:t>Display of date dependent features, current date. (</w:t>
            </w:r>
            <w:proofErr w:type="spellStart"/>
            <w:r w:rsidRPr="00A66F97">
              <w:rPr>
                <w:rFonts w:cs="Arial"/>
                <w:i/>
              </w:rPr>
              <w:t>DateStart</w:t>
            </w:r>
            <w:proofErr w:type="spellEnd"/>
            <w:r w:rsidRPr="00A66F97">
              <w:rPr>
                <w:rFonts w:cs="Arial"/>
                <w:i/>
              </w:rPr>
              <w:t xml:space="preserve"> and </w:t>
            </w:r>
            <w:proofErr w:type="spellStart"/>
            <w:r w:rsidRPr="00A66F97">
              <w:rPr>
                <w:rFonts w:cs="Arial"/>
                <w:i/>
              </w:rPr>
              <w:t>DateEnd</w:t>
            </w:r>
            <w:proofErr w:type="spellEnd"/>
            <w:r w:rsidRPr="00A66F97">
              <w:rPr>
                <w:rFonts w:cs="Arial"/>
                <w:i/>
              </w:rPr>
              <w:t>)</w:t>
            </w:r>
          </w:p>
        </w:tc>
      </w:tr>
      <w:tr w:rsidR="006C7785" w:rsidRPr="00340B0D" w14:paraId="60EE30DF"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3CAAA26"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300459F6"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CD5B647"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DBE7E6A" w14:textId="77777777" w:rsidR="006C7785" w:rsidRPr="00340B0D" w:rsidRDefault="006C7785" w:rsidP="00380FCD">
            <w:pPr>
              <w:jc w:val="center"/>
              <w:rPr>
                <w:rFonts w:cs="Arial"/>
                <w:b/>
                <w:bCs/>
                <w:sz w:val="18"/>
                <w:szCs w:val="18"/>
              </w:rPr>
            </w:pPr>
          </w:p>
        </w:tc>
      </w:tr>
      <w:tr w:rsidR="006C7785" w:rsidRPr="00340B0D" w14:paraId="75C7720B"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31FC07B6"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2CC0A6B0" w14:textId="77777777" w:rsidR="006C7785" w:rsidRPr="00340B0D" w:rsidRDefault="006C7785" w:rsidP="00380FCD">
            <w:pPr>
              <w:rPr>
                <w:rFonts w:cs="Arial"/>
                <w:sz w:val="18"/>
                <w:szCs w:val="18"/>
              </w:rPr>
            </w:pPr>
          </w:p>
        </w:tc>
      </w:tr>
      <w:tr w:rsidR="006C7785" w:rsidRPr="00340B0D" w14:paraId="05B87FC3"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7F6F1477"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63711ED3" w14:textId="77777777" w:rsidR="006C7785" w:rsidRPr="00340B0D" w:rsidRDefault="006C7785" w:rsidP="00380FCD">
            <w:pPr>
              <w:rPr>
                <w:rFonts w:cs="Arial"/>
                <w:sz w:val="18"/>
                <w:szCs w:val="18"/>
              </w:rPr>
            </w:pPr>
          </w:p>
        </w:tc>
      </w:tr>
      <w:tr w:rsidR="006C7785" w:rsidRPr="00340B0D" w14:paraId="7ECE9E16"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20A2007"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97B6B42"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41AF237E" w14:textId="77777777" w:rsidTr="00380FCD">
        <w:sdt>
          <w:sdtPr>
            <w:rPr>
              <w:rFonts w:cs="Arial"/>
              <w:sz w:val="18"/>
              <w:szCs w:val="18"/>
            </w:rPr>
            <w:alias w:val="Diplay Category"/>
            <w:tag w:val="Diplay Categor"/>
            <w:id w:val="354237907"/>
            <w:placeholder>
              <w:docPart w:val="6FCFA71C564F4674825BBE9A4812FC74"/>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5793AD66"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57700230"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7F10C6FF" w14:textId="77777777" w:rsidR="006C7785" w:rsidRPr="00340B0D" w:rsidRDefault="006C7785" w:rsidP="00380FCD">
            <w:pPr>
              <w:jc w:val="center"/>
              <w:rPr>
                <w:rFonts w:cs="Arial"/>
                <w:sz w:val="18"/>
                <w:szCs w:val="18"/>
              </w:rPr>
            </w:pPr>
          </w:p>
        </w:tc>
      </w:tr>
      <w:tr w:rsidR="006C7785" w:rsidRPr="00340B0D" w14:paraId="72810EC9"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6F1602D"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2503A286"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177EB20B" w14:textId="77777777" w:rsidR="006C7785" w:rsidRPr="00340B0D" w:rsidRDefault="006C7785" w:rsidP="00380FCD">
            <w:pPr>
              <w:jc w:val="center"/>
              <w:rPr>
                <w:rFonts w:cs="Arial"/>
                <w:sz w:val="18"/>
                <w:szCs w:val="18"/>
              </w:rPr>
            </w:pPr>
          </w:p>
        </w:tc>
      </w:tr>
      <w:tr w:rsidR="006C7785" w:rsidRPr="00340B0D" w14:paraId="6A34CF1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C211719"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C801170"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582A0373"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5ED34617"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1057F83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6F9DDC2"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ABD0FA1"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020D5727"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54D52778" w14:textId="77777777" w:rsidR="006C7785" w:rsidRPr="00340B0D" w:rsidRDefault="006C7785" w:rsidP="00380FCD">
            <w:pPr>
              <w:jc w:val="center"/>
              <w:rPr>
                <w:rFonts w:cs="Arial"/>
                <w:sz w:val="18"/>
                <w:szCs w:val="18"/>
              </w:rPr>
            </w:pPr>
          </w:p>
        </w:tc>
      </w:tr>
      <w:tr w:rsidR="006C7785" w:rsidRPr="00340B0D" w14:paraId="7089665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9D9593A"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240CF5A"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B5F7BE6"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2920F5FB" w14:textId="77777777" w:rsidR="006C7785" w:rsidRPr="00340B0D" w:rsidRDefault="006C7785" w:rsidP="00380FCD">
            <w:pPr>
              <w:jc w:val="center"/>
              <w:rPr>
                <w:rFonts w:cs="Arial"/>
                <w:sz w:val="18"/>
                <w:szCs w:val="18"/>
              </w:rPr>
            </w:pPr>
          </w:p>
        </w:tc>
      </w:tr>
      <w:tr w:rsidR="006C7785" w:rsidRPr="00340B0D" w14:paraId="632B6D0B"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227EE5F"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0F0998A"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93F139C"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23DFFE4C" w14:textId="77777777" w:rsidR="006C7785" w:rsidRPr="00340B0D" w:rsidRDefault="006C7785" w:rsidP="00380FCD">
            <w:pPr>
              <w:jc w:val="center"/>
              <w:rPr>
                <w:rFonts w:cs="Arial"/>
                <w:sz w:val="18"/>
                <w:szCs w:val="18"/>
              </w:rPr>
            </w:pPr>
          </w:p>
        </w:tc>
      </w:tr>
      <w:tr w:rsidR="006C7785" w:rsidRPr="00340B0D" w14:paraId="1CE6F57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4032B1F"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899FBDB"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65FF839"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4AC25941" w14:textId="77777777" w:rsidR="006C7785" w:rsidRPr="00340B0D" w:rsidRDefault="006C7785" w:rsidP="00380FCD">
            <w:pPr>
              <w:jc w:val="center"/>
              <w:rPr>
                <w:rFonts w:cs="Arial"/>
                <w:sz w:val="18"/>
                <w:szCs w:val="18"/>
              </w:rPr>
            </w:pPr>
          </w:p>
        </w:tc>
      </w:tr>
      <w:tr w:rsidR="006C7785" w:rsidRPr="00340B0D" w14:paraId="4F91692B"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362E04B"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3437AD4"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ECC1233"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65E2F9AE" w14:textId="77777777" w:rsidR="006C7785" w:rsidRPr="00340B0D" w:rsidRDefault="006C7785" w:rsidP="00380FCD">
            <w:pPr>
              <w:jc w:val="center"/>
              <w:rPr>
                <w:rFonts w:cs="Arial"/>
                <w:sz w:val="18"/>
                <w:szCs w:val="18"/>
              </w:rPr>
            </w:pPr>
          </w:p>
        </w:tc>
      </w:tr>
      <w:tr w:rsidR="006C7785" w:rsidRPr="00340B0D" w14:paraId="1AC0FB0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87C721C"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326DB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EA7111F"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0A488272" w14:textId="77777777" w:rsidR="006C7785" w:rsidRPr="00340B0D" w:rsidRDefault="006C7785" w:rsidP="00380FCD">
            <w:pPr>
              <w:jc w:val="center"/>
              <w:rPr>
                <w:rFonts w:cs="Arial"/>
                <w:sz w:val="18"/>
                <w:szCs w:val="18"/>
              </w:rPr>
            </w:pPr>
          </w:p>
        </w:tc>
      </w:tr>
      <w:tr w:rsidR="006C7785" w:rsidRPr="00340B0D" w14:paraId="0931A0E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86AE413"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BCB75F" w14:textId="77777777" w:rsidR="006C7785" w:rsidRPr="00340B0D" w:rsidRDefault="006C7785" w:rsidP="00380FCD">
            <w:pPr>
              <w:rPr>
                <w:rFonts w:cs="Arial"/>
                <w:sz w:val="18"/>
                <w:szCs w:val="18"/>
              </w:rPr>
            </w:pPr>
            <w:r>
              <w:rPr>
                <w:rFonts w:cs="Arial"/>
                <w:sz w:val="18"/>
                <w:szCs w:val="18"/>
              </w:rPr>
              <w:t>On</w:t>
            </w:r>
          </w:p>
        </w:tc>
        <w:tc>
          <w:tcPr>
            <w:tcW w:w="4182" w:type="dxa"/>
            <w:gridSpan w:val="4"/>
            <w:tcBorders>
              <w:left w:val="single" w:sz="12" w:space="0" w:color="auto"/>
            </w:tcBorders>
          </w:tcPr>
          <w:p w14:paraId="5DD384C3"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16991119" w14:textId="77777777" w:rsidR="006C7785" w:rsidRPr="00340B0D" w:rsidRDefault="006C7785" w:rsidP="00380FCD">
            <w:pPr>
              <w:jc w:val="center"/>
              <w:rPr>
                <w:rFonts w:cs="Arial"/>
                <w:sz w:val="18"/>
                <w:szCs w:val="18"/>
              </w:rPr>
            </w:pPr>
          </w:p>
        </w:tc>
      </w:tr>
      <w:tr w:rsidR="006C7785" w:rsidRPr="00340B0D" w14:paraId="2ADC64B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FF6C04B"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83BD92F"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B07B50B"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31B94016" w14:textId="77777777" w:rsidR="006C7785" w:rsidRPr="00340B0D" w:rsidRDefault="006C7785" w:rsidP="00380FCD">
            <w:pPr>
              <w:jc w:val="center"/>
              <w:rPr>
                <w:rFonts w:cs="Arial"/>
                <w:sz w:val="18"/>
                <w:szCs w:val="18"/>
              </w:rPr>
            </w:pPr>
          </w:p>
        </w:tc>
      </w:tr>
      <w:tr w:rsidR="006C7785" w:rsidRPr="00340B0D" w14:paraId="73F6BB9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4104FFD"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0D98DC0"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51FEDB9"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04EF8610" w14:textId="77777777" w:rsidR="006C7785" w:rsidRPr="00340B0D" w:rsidRDefault="006C7785" w:rsidP="00380FCD">
            <w:pPr>
              <w:jc w:val="center"/>
              <w:rPr>
                <w:rFonts w:cs="Arial"/>
                <w:sz w:val="18"/>
                <w:szCs w:val="18"/>
              </w:rPr>
            </w:pPr>
          </w:p>
        </w:tc>
      </w:tr>
      <w:tr w:rsidR="006C7785" w:rsidRPr="00340B0D" w14:paraId="19C0BE8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B87C7BA"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03062130"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D33D028"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67C55E55" w14:textId="77777777" w:rsidR="006C7785" w:rsidRPr="00340B0D" w:rsidRDefault="006C7785" w:rsidP="00380FCD">
            <w:pPr>
              <w:jc w:val="center"/>
              <w:rPr>
                <w:rFonts w:cs="Arial"/>
                <w:sz w:val="18"/>
                <w:szCs w:val="18"/>
              </w:rPr>
            </w:pPr>
          </w:p>
        </w:tc>
      </w:tr>
      <w:tr w:rsidR="006C7785" w:rsidRPr="00340B0D" w14:paraId="04B099C7"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1259AD6A"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155E7EB9"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6530300F" w14:textId="77777777" w:rsidR="006C7785" w:rsidRPr="00340B0D" w:rsidRDefault="006C7785" w:rsidP="00380FCD">
            <w:pPr>
              <w:jc w:val="center"/>
              <w:rPr>
                <w:rFonts w:cs="Arial"/>
                <w:sz w:val="18"/>
                <w:szCs w:val="18"/>
              </w:rPr>
            </w:pPr>
          </w:p>
        </w:tc>
      </w:tr>
      <w:tr w:rsidR="006C7785" w:rsidRPr="00340B0D" w14:paraId="6C2A3F4A" w14:textId="77777777" w:rsidTr="00380FCD">
        <w:sdt>
          <w:sdtPr>
            <w:rPr>
              <w:rFonts w:cs="Arial"/>
              <w:sz w:val="18"/>
              <w:szCs w:val="18"/>
            </w:rPr>
            <w:alias w:val="Palette"/>
            <w:tag w:val="Palette"/>
            <w:id w:val="499323798"/>
            <w:placeholder>
              <w:docPart w:val="6618A5FC2A444EBC8B2EEBEDC8CFC9C6"/>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0608111B"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7E84F9EB"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4E74A6A7" w14:textId="77777777" w:rsidR="006C7785" w:rsidRPr="00340B0D" w:rsidRDefault="006C7785" w:rsidP="00380FCD">
            <w:pPr>
              <w:jc w:val="center"/>
              <w:rPr>
                <w:rFonts w:cs="Arial"/>
                <w:sz w:val="18"/>
                <w:szCs w:val="18"/>
              </w:rPr>
            </w:pPr>
          </w:p>
        </w:tc>
      </w:tr>
      <w:tr w:rsidR="006C7785" w:rsidRPr="00340B0D" w14:paraId="5203DB44"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2BCAE5EE"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21E3B29B"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3747A14D" w14:textId="77777777" w:rsidR="006C7785" w:rsidRPr="00340B0D" w:rsidRDefault="006C7785" w:rsidP="00380FCD">
            <w:pPr>
              <w:jc w:val="center"/>
              <w:rPr>
                <w:rFonts w:cs="Arial"/>
                <w:sz w:val="18"/>
                <w:szCs w:val="18"/>
              </w:rPr>
            </w:pPr>
          </w:p>
        </w:tc>
      </w:tr>
      <w:tr w:rsidR="006C7785" w:rsidRPr="00340B0D" w14:paraId="3C772714"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78FFA6CD"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02AF0448"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0F43F0BC" w14:textId="77777777" w:rsidR="006C7785" w:rsidRPr="00340B0D" w:rsidRDefault="006C7785" w:rsidP="00380FCD">
            <w:pPr>
              <w:jc w:val="center"/>
              <w:rPr>
                <w:rFonts w:cs="Arial"/>
                <w:sz w:val="18"/>
                <w:szCs w:val="18"/>
              </w:rPr>
            </w:pPr>
          </w:p>
        </w:tc>
      </w:tr>
      <w:tr w:rsidR="006C7785" w:rsidRPr="00340B0D" w14:paraId="112BA5F7"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4222FF62"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3AC39A1"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7CB84A76" w14:textId="77777777" w:rsidTr="00380FCD">
        <w:trPr>
          <w:trHeight w:val="287"/>
        </w:trPr>
        <w:tc>
          <w:tcPr>
            <w:tcW w:w="1659" w:type="dxa"/>
            <w:tcBorders>
              <w:left w:val="single" w:sz="12" w:space="0" w:color="auto"/>
              <w:bottom w:val="single" w:sz="4" w:space="0" w:color="auto"/>
            </w:tcBorders>
          </w:tcPr>
          <w:p w14:paraId="528AAB5A"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2CDC857F"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22FA1EE6"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70801526" w14:textId="77777777" w:rsidR="006C7785" w:rsidRPr="00340B0D" w:rsidRDefault="006C7785" w:rsidP="00380FCD">
            <w:pPr>
              <w:rPr>
                <w:rFonts w:cs="Arial"/>
                <w:sz w:val="18"/>
                <w:szCs w:val="18"/>
              </w:rPr>
            </w:pPr>
          </w:p>
        </w:tc>
      </w:tr>
      <w:tr w:rsidR="006C7785" w:rsidRPr="00340B0D" w14:paraId="6AB5A217" w14:textId="77777777" w:rsidTr="00380FCD">
        <w:tc>
          <w:tcPr>
            <w:tcW w:w="1659" w:type="dxa"/>
            <w:tcBorders>
              <w:left w:val="single" w:sz="12" w:space="0" w:color="auto"/>
              <w:bottom w:val="single" w:sz="4" w:space="0" w:color="auto"/>
            </w:tcBorders>
          </w:tcPr>
          <w:p w14:paraId="450D9437"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34FBEBDB"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3F93FD49"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2B68B35C"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20000</w:t>
            </w:r>
          </w:p>
        </w:tc>
      </w:tr>
      <w:tr w:rsidR="006C7785" w:rsidRPr="00340B0D" w14:paraId="3589912D"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55184C1B"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202C9C66"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6A78C0CE" w14:textId="77777777" w:rsidR="006C7785" w:rsidRPr="00340B0D" w:rsidRDefault="006C7785" w:rsidP="00380FCD">
            <w:pPr>
              <w:rPr>
                <w:rFonts w:cs="Arial"/>
                <w:sz w:val="18"/>
                <w:szCs w:val="18"/>
              </w:rPr>
            </w:pPr>
          </w:p>
        </w:tc>
      </w:tr>
      <w:tr w:rsidR="006C7785" w:rsidRPr="00340B0D" w14:paraId="22E047F4"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79934C3A" w14:textId="77777777" w:rsidR="006C7785" w:rsidRPr="00340B0D" w:rsidRDefault="006C7785" w:rsidP="00380FCD">
            <w:pPr>
              <w:rPr>
                <w:rFonts w:cs="Arial"/>
                <w:sz w:val="18"/>
                <w:szCs w:val="18"/>
              </w:rPr>
            </w:pPr>
          </w:p>
        </w:tc>
      </w:tr>
      <w:tr w:rsidR="006C7785" w:rsidRPr="00340B0D" w14:paraId="40B08899"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1353149"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16FA5874"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F752F92"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DAED3A5"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204EBF1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D20291E"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75D6289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3E0B1CE"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4E11EA1A" w14:textId="77777777" w:rsidR="006C7785" w:rsidRPr="00340B0D" w:rsidRDefault="006C7785" w:rsidP="00380FCD">
            <w:pPr>
              <w:rPr>
                <w:rFonts w:cs="Arial"/>
                <w:sz w:val="18"/>
                <w:szCs w:val="18"/>
              </w:rPr>
            </w:pPr>
          </w:p>
        </w:tc>
      </w:tr>
      <w:tr w:rsidR="006C7785" w:rsidRPr="00340B0D" w14:paraId="5141CD2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80682F2"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7CDA355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A3DF425"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15CC14AC" w14:textId="77777777" w:rsidR="006C7785" w:rsidRPr="00340B0D" w:rsidRDefault="006C7785" w:rsidP="00380FCD">
            <w:pPr>
              <w:rPr>
                <w:rFonts w:cs="Arial"/>
                <w:sz w:val="18"/>
                <w:szCs w:val="18"/>
              </w:rPr>
            </w:pPr>
          </w:p>
        </w:tc>
      </w:tr>
      <w:tr w:rsidR="006C7785" w:rsidRPr="00340B0D" w14:paraId="5B0487C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468DDC9"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261148D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023BA92"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75B92670" w14:textId="77777777" w:rsidR="006C7785" w:rsidRPr="00340B0D" w:rsidRDefault="006C7785" w:rsidP="00380FCD">
            <w:pPr>
              <w:rPr>
                <w:rFonts w:cs="Arial"/>
                <w:sz w:val="18"/>
                <w:szCs w:val="18"/>
              </w:rPr>
            </w:pPr>
          </w:p>
        </w:tc>
      </w:tr>
      <w:tr w:rsidR="006C7785" w:rsidRPr="00340B0D" w14:paraId="50F4A93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7D8E315"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368C930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9F0D9FE"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37E7C170" w14:textId="77777777" w:rsidR="006C7785" w:rsidRPr="00340B0D" w:rsidRDefault="006C7785" w:rsidP="00380FCD">
            <w:pPr>
              <w:rPr>
                <w:rFonts w:cs="Arial"/>
                <w:sz w:val="18"/>
                <w:szCs w:val="18"/>
              </w:rPr>
            </w:pPr>
          </w:p>
        </w:tc>
      </w:tr>
      <w:tr w:rsidR="006C7785" w:rsidRPr="00340B0D" w14:paraId="3A5086F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50BD641"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4227557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A0614CF"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565948F3" w14:textId="77777777" w:rsidR="006C7785" w:rsidRPr="00340B0D" w:rsidRDefault="006C7785" w:rsidP="00380FCD">
            <w:pPr>
              <w:rPr>
                <w:rFonts w:cs="Arial"/>
                <w:sz w:val="18"/>
                <w:szCs w:val="18"/>
              </w:rPr>
            </w:pPr>
          </w:p>
        </w:tc>
      </w:tr>
      <w:tr w:rsidR="006C7785" w:rsidRPr="00340B0D" w14:paraId="42A1651A"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E559E46"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75A5AB48"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FA8F0C6"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3F29D371" w14:textId="77777777" w:rsidR="006C7785" w:rsidRPr="00340B0D" w:rsidRDefault="006C7785" w:rsidP="00380FCD">
            <w:pPr>
              <w:rPr>
                <w:rFonts w:cs="Arial"/>
                <w:sz w:val="18"/>
                <w:szCs w:val="18"/>
              </w:rPr>
            </w:pPr>
          </w:p>
        </w:tc>
      </w:tr>
      <w:tr w:rsidR="006C7785" w:rsidRPr="00340B0D" w14:paraId="526E588E"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4B0621F"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3DB12AA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0BD6DDB"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0E2C3EB5" w14:textId="77777777" w:rsidR="006C7785" w:rsidRPr="00340B0D" w:rsidRDefault="006C7785" w:rsidP="00380FCD">
            <w:pPr>
              <w:rPr>
                <w:rFonts w:cs="Arial"/>
                <w:sz w:val="18"/>
                <w:szCs w:val="18"/>
              </w:rPr>
            </w:pPr>
          </w:p>
        </w:tc>
      </w:tr>
      <w:tr w:rsidR="006C7785" w:rsidRPr="00340B0D" w14:paraId="4C8D8A7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E481F44"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5FE4722E"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9FD3FED"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638A528B" w14:textId="77777777" w:rsidR="006C7785" w:rsidRPr="00340B0D" w:rsidRDefault="006C7785" w:rsidP="00380FCD">
            <w:pPr>
              <w:rPr>
                <w:rFonts w:cs="Arial"/>
                <w:sz w:val="18"/>
                <w:szCs w:val="18"/>
              </w:rPr>
            </w:pPr>
          </w:p>
        </w:tc>
      </w:tr>
      <w:tr w:rsidR="006C7785" w:rsidRPr="00340B0D" w14:paraId="20192DE0"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D05ED9D"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17799FF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FF9966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50C9E14" w14:textId="77777777" w:rsidR="006C7785" w:rsidRPr="00340B0D" w:rsidRDefault="006C7785" w:rsidP="00380FCD">
            <w:pPr>
              <w:rPr>
                <w:rFonts w:cs="Arial"/>
                <w:sz w:val="18"/>
                <w:szCs w:val="18"/>
              </w:rPr>
            </w:pPr>
          </w:p>
        </w:tc>
      </w:tr>
      <w:tr w:rsidR="006C7785" w:rsidRPr="00340B0D" w14:paraId="5444E4B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1019E3B"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361FE53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0A9807F"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01B33D57" w14:textId="77777777" w:rsidR="006C7785" w:rsidRPr="00340B0D" w:rsidRDefault="006C7785" w:rsidP="00380FCD">
            <w:pPr>
              <w:rPr>
                <w:rFonts w:cs="Arial"/>
                <w:sz w:val="18"/>
                <w:szCs w:val="18"/>
              </w:rPr>
            </w:pPr>
          </w:p>
        </w:tc>
      </w:tr>
      <w:tr w:rsidR="006C7785" w:rsidRPr="00340B0D" w14:paraId="60C4CB1F"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207D320"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313B678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EFEF437"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5EBC3D7" w14:textId="77777777" w:rsidR="006C7785" w:rsidRPr="00340B0D" w:rsidRDefault="006C7785" w:rsidP="00380FCD">
            <w:pPr>
              <w:rPr>
                <w:rFonts w:cs="Arial"/>
                <w:sz w:val="18"/>
                <w:szCs w:val="18"/>
              </w:rPr>
            </w:pPr>
          </w:p>
        </w:tc>
      </w:tr>
      <w:tr w:rsidR="006C7785" w:rsidRPr="00340B0D" w14:paraId="347FBA2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8B1510E"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457F7C6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6D427B3"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403E547" w14:textId="77777777" w:rsidR="006C7785" w:rsidRPr="00340B0D" w:rsidRDefault="006C7785" w:rsidP="00380FCD">
            <w:pPr>
              <w:rPr>
                <w:rFonts w:cs="Arial"/>
                <w:sz w:val="18"/>
                <w:szCs w:val="18"/>
              </w:rPr>
            </w:pPr>
          </w:p>
        </w:tc>
      </w:tr>
      <w:tr w:rsidR="006C7785" w:rsidRPr="00340B0D" w14:paraId="1D6FD893"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2315FA9C"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1D3BF73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208873FE"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2DD69DC8" w14:textId="77777777" w:rsidR="006C7785" w:rsidRPr="00340B0D" w:rsidRDefault="006C7785" w:rsidP="00380FCD">
            <w:pPr>
              <w:rPr>
                <w:rFonts w:cs="Arial"/>
                <w:sz w:val="18"/>
                <w:szCs w:val="18"/>
              </w:rPr>
            </w:pPr>
          </w:p>
        </w:tc>
      </w:tr>
      <w:tr w:rsidR="006C7785" w:rsidRPr="00340B0D" w14:paraId="79BB84DA"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6D44DDA"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7342580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9E4852D"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3ED5CB1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2ADC1C1A"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92ECB83" w14:textId="77777777" w:rsidR="006C7785" w:rsidRPr="00340B0D" w:rsidRDefault="006C7785" w:rsidP="00380FCD">
            <w:pPr>
              <w:rPr>
                <w:rFonts w:cs="Arial"/>
                <w:sz w:val="18"/>
                <w:szCs w:val="18"/>
              </w:rPr>
            </w:pPr>
          </w:p>
        </w:tc>
      </w:tr>
      <w:tr w:rsidR="006C7785" w:rsidRPr="00340B0D" w14:paraId="126E6117"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337CC8C"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1EAF062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3B8AEFB6"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C1AFD25" w14:textId="77777777" w:rsidR="006C7785" w:rsidRPr="00340B0D" w:rsidRDefault="006C7785" w:rsidP="00380FCD">
            <w:pPr>
              <w:rPr>
                <w:rFonts w:cs="Arial"/>
                <w:sz w:val="18"/>
                <w:szCs w:val="18"/>
              </w:rPr>
            </w:pPr>
          </w:p>
        </w:tc>
      </w:tr>
      <w:tr w:rsidR="006C7785" w:rsidRPr="00340B0D" w14:paraId="2CFCFDF7"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F8F715E"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3A945919"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00A7A5E8" w14:textId="77777777" w:rsidR="006C7785" w:rsidRPr="00D6273A" w:rsidRDefault="006C7785" w:rsidP="00380FCD">
            <w:pPr>
              <w:rPr>
                <w:i/>
              </w:rPr>
            </w:pPr>
            <w:r w:rsidRPr="00A66F97">
              <w:rPr>
                <w:rFonts w:cs="Arial"/>
                <w:i/>
              </w:rPr>
              <w:t xml:space="preserve">Load the exchange set with the </w:t>
            </w:r>
            <w:r>
              <w:rPr>
                <w:rFonts w:cs="Arial"/>
                <w:i/>
              </w:rPr>
              <w:t xml:space="preserve">above </w:t>
            </w:r>
            <w:proofErr w:type="spellStart"/>
            <w:r>
              <w:rPr>
                <w:rFonts w:cs="Arial"/>
                <w:i/>
              </w:rPr>
              <w:t>privided</w:t>
            </w:r>
            <w:proofErr w:type="spellEnd"/>
            <w:r w:rsidRPr="00A66F97">
              <w:rPr>
                <w:rFonts w:cs="Arial"/>
                <w:i/>
              </w:rPr>
              <w:t xml:space="preserve"> settings</w:t>
            </w:r>
          </w:p>
        </w:tc>
      </w:tr>
      <w:tr w:rsidR="006C7785" w:rsidRPr="00340B0D" w14:paraId="50F39F82"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82AE72D"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1A9583B"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D3B293A" w14:textId="77777777" w:rsidR="006C7785" w:rsidRPr="00614B0E" w:rsidRDefault="006C7785" w:rsidP="00380FCD">
            <w:pPr>
              <w:rPr>
                <w:rFonts w:cs="Arial"/>
                <w:b/>
                <w:bCs/>
              </w:rPr>
            </w:pPr>
            <w:r w:rsidRPr="00A66F97">
              <w:rPr>
                <w:rFonts w:cs="Arial"/>
                <w:i/>
              </w:rPr>
              <w:t>Centre the display on position 32°36.450’S  61°20.900’E and then zoom in to a scale of 1:20,000.</w:t>
            </w:r>
          </w:p>
        </w:tc>
      </w:tr>
      <w:tr w:rsidR="006C7785" w:rsidRPr="00340B0D" w14:paraId="7868BA5D"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8AAB82E"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32BC1531" w14:textId="77777777" w:rsidTr="00380FCD">
        <w:tc>
          <w:tcPr>
            <w:tcW w:w="9199" w:type="dxa"/>
            <w:gridSpan w:val="9"/>
            <w:tcBorders>
              <w:top w:val="single" w:sz="4" w:space="0" w:color="auto"/>
              <w:left w:val="single" w:sz="12" w:space="0" w:color="auto"/>
              <w:bottom w:val="single" w:sz="12" w:space="0" w:color="auto"/>
              <w:right w:val="single" w:sz="12" w:space="0" w:color="auto"/>
            </w:tcBorders>
          </w:tcPr>
          <w:p w14:paraId="64C27313" w14:textId="77777777" w:rsidR="006C7785" w:rsidRDefault="006C7785" w:rsidP="00380FCD">
            <w:pPr>
              <w:rPr>
                <w:rFonts w:cs="Arial"/>
                <w:i/>
              </w:rPr>
            </w:pPr>
            <w:r w:rsidRPr="00A66F97">
              <w:rPr>
                <w:rFonts w:cs="Arial"/>
                <w:i/>
              </w:rPr>
              <w:lastRenderedPageBreak/>
              <w:t>Confirm that the feature displays as in the image below:</w:t>
            </w:r>
          </w:p>
          <w:p w14:paraId="12C59252" w14:textId="77777777" w:rsidR="006C7785" w:rsidRDefault="006C7785" w:rsidP="00380FCD">
            <w:pPr>
              <w:rPr>
                <w:i/>
              </w:rPr>
            </w:pPr>
          </w:p>
          <w:p w14:paraId="408B1547" w14:textId="77777777" w:rsidR="006C7785" w:rsidRPr="00614B0E" w:rsidRDefault="006C7785" w:rsidP="00380FCD">
            <w:pPr>
              <w:rPr>
                <w:rFonts w:cs="Arial"/>
              </w:rPr>
            </w:pPr>
            <w:r w:rsidRPr="00940D37">
              <w:rPr>
                <w:noProof/>
                <w:lang w:val="en-IN" w:eastAsia="en-IN"/>
                <w14:ligatures w14:val="standardContextual"/>
              </w:rPr>
              <w:drawing>
                <wp:inline distT="0" distB="0" distL="0" distR="0" wp14:anchorId="1FE20802" wp14:editId="02FC6952">
                  <wp:extent cx="2362530" cy="1286054"/>
                  <wp:effectExtent l="0" t="0" r="0" b="0"/>
                  <wp:docPr id="45" name="Picture 45"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 game&#10;&#10;Description automatically generated"/>
                          <pic:cNvPicPr/>
                        </pic:nvPicPr>
                        <pic:blipFill>
                          <a:blip r:embed="rId85"/>
                          <a:stretch>
                            <a:fillRect/>
                          </a:stretch>
                        </pic:blipFill>
                        <pic:spPr>
                          <a:xfrm>
                            <a:off x="0" y="0"/>
                            <a:ext cx="2362530" cy="1286054"/>
                          </a:xfrm>
                          <a:prstGeom prst="rect">
                            <a:avLst/>
                          </a:prstGeom>
                        </pic:spPr>
                      </pic:pic>
                    </a:graphicData>
                  </a:graphic>
                </wp:inline>
              </w:drawing>
            </w:r>
          </w:p>
        </w:tc>
      </w:tr>
    </w:tbl>
    <w:p w14:paraId="7485CED1" w14:textId="77777777" w:rsidR="006C7785" w:rsidRDefault="006C7785" w:rsidP="006C7785"/>
    <w:p w14:paraId="4C5C15D8" w14:textId="77777777" w:rsidR="006C7785" w:rsidRPr="001B4FAF" w:rsidRDefault="006C7785" w:rsidP="006C7785"/>
    <w:tbl>
      <w:tblPr>
        <w:tblW w:w="9209" w:type="dxa"/>
        <w:tblLook w:val="04A0" w:firstRow="1" w:lastRow="0" w:firstColumn="1" w:lastColumn="0" w:noHBand="0" w:noVBand="1"/>
      </w:tblPr>
      <w:tblGrid>
        <w:gridCol w:w="2381"/>
        <w:gridCol w:w="2552"/>
        <w:gridCol w:w="2382"/>
        <w:gridCol w:w="1894"/>
      </w:tblGrid>
      <w:tr w:rsidR="006C7785" w:rsidRPr="00340B0D" w14:paraId="68BC69C0" w14:textId="77777777" w:rsidTr="001E2DF7">
        <w:trPr>
          <w:trHeight w:val="454"/>
          <w:tblHeader/>
        </w:trPr>
        <w:tc>
          <w:tcPr>
            <w:tcW w:w="238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3BEEB4B" w14:textId="77777777" w:rsidR="006C7785" w:rsidRPr="001A2018" w:rsidRDefault="006C7785" w:rsidP="00380FCD">
            <w:pPr>
              <w:rPr>
                <w:rFonts w:cs="Arial"/>
                <w:b/>
              </w:rPr>
            </w:pPr>
            <w:r w:rsidRPr="001A2018">
              <w:rPr>
                <w:rFonts w:cs="Arial"/>
                <w:b/>
              </w:rPr>
              <w:t>Test Reference</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tcPr>
          <w:p w14:paraId="4E555E55" w14:textId="77777777" w:rsidR="006C7785" w:rsidRPr="001A2018" w:rsidRDefault="006C7785" w:rsidP="00380FCD">
            <w:r w:rsidRPr="00A66F97">
              <w:rPr>
                <w:rFonts w:cs="Arial"/>
              </w:rPr>
              <w:t>DateDependentFeatures2</w:t>
            </w:r>
          </w:p>
        </w:tc>
        <w:tc>
          <w:tcPr>
            <w:tcW w:w="238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C10C4A9" w14:textId="77777777" w:rsidR="006C7785" w:rsidRPr="001A2018" w:rsidRDefault="006C7785" w:rsidP="00380FCD">
            <w:pPr>
              <w:rPr>
                <w:b/>
              </w:rPr>
            </w:pPr>
            <w:r w:rsidRPr="001B4FAF">
              <w:rPr>
                <w:rFonts w:cs="Arial"/>
                <w:b/>
              </w:rPr>
              <w:t>IHO Reference</w:t>
            </w:r>
          </w:p>
        </w:tc>
        <w:tc>
          <w:tcPr>
            <w:tcW w:w="1894" w:type="dxa"/>
            <w:tcBorders>
              <w:top w:val="single" w:sz="4" w:space="0" w:color="auto"/>
              <w:left w:val="single" w:sz="4" w:space="0" w:color="auto"/>
              <w:bottom w:val="single" w:sz="4" w:space="0" w:color="auto"/>
              <w:right w:val="single" w:sz="4" w:space="0" w:color="auto"/>
            </w:tcBorders>
            <w:shd w:val="clear" w:color="auto" w:fill="FFFFFF" w:themeFill="background1"/>
          </w:tcPr>
          <w:p w14:paraId="6A5562CE" w14:textId="62417454" w:rsidR="006C7785" w:rsidRPr="001B4FAF" w:rsidRDefault="001E2DF7" w:rsidP="001E2DF7">
            <w:pPr>
              <w:spacing w:line="240" w:lineRule="auto"/>
              <w:rPr>
                <w:rFonts w:cs="Arial"/>
                <w:color w:val="000000"/>
              </w:rPr>
            </w:pPr>
            <w:r>
              <w:rPr>
                <w:rFonts w:ascii="Calibri" w:hAnsi="Calibri" w:cs="Calibri"/>
                <w:color w:val="000000"/>
              </w:rPr>
              <w:t>S-98 12.8.1</w:t>
            </w:r>
          </w:p>
        </w:tc>
      </w:tr>
    </w:tbl>
    <w:tbl>
      <w:tblPr>
        <w:tblStyle w:val="TableGrid"/>
        <w:tblW w:w="9199" w:type="dxa"/>
        <w:tblLook w:val="04A0" w:firstRow="1" w:lastRow="0" w:firstColumn="1" w:lastColumn="0" w:noHBand="0" w:noVBand="1"/>
      </w:tblPr>
      <w:tblGrid>
        <w:gridCol w:w="1659"/>
        <w:gridCol w:w="714"/>
        <w:gridCol w:w="1802"/>
        <w:gridCol w:w="282"/>
        <w:gridCol w:w="216"/>
        <w:gridCol w:w="1040"/>
        <w:gridCol w:w="331"/>
        <w:gridCol w:w="2595"/>
        <w:gridCol w:w="560"/>
      </w:tblGrid>
      <w:tr w:rsidR="006C7785" w:rsidRPr="00340B0D" w14:paraId="57859607"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F31E0B1"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44FA8696"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3AD97F6F" w14:textId="77777777" w:rsidR="006C7785" w:rsidRPr="005B051E" w:rsidRDefault="006C7785" w:rsidP="00380FCD">
            <w:pPr>
              <w:rPr>
                <w:rFonts w:cs="Arial"/>
              </w:rPr>
            </w:pPr>
            <w:r w:rsidRPr="00A66F97">
              <w:rPr>
                <w:rFonts w:cs="Arial"/>
                <w:i/>
              </w:rPr>
              <w:t>Display of date dependent features, set date. (</w:t>
            </w:r>
            <w:proofErr w:type="spellStart"/>
            <w:r w:rsidRPr="00A66F97">
              <w:rPr>
                <w:rFonts w:cs="Arial"/>
                <w:i/>
              </w:rPr>
              <w:t>DateStart</w:t>
            </w:r>
            <w:proofErr w:type="spellEnd"/>
            <w:r w:rsidRPr="00A66F97">
              <w:rPr>
                <w:rFonts w:cs="Arial"/>
                <w:i/>
              </w:rPr>
              <w:t xml:space="preserve"> and </w:t>
            </w:r>
            <w:proofErr w:type="spellStart"/>
            <w:r w:rsidRPr="00A66F97">
              <w:rPr>
                <w:rFonts w:cs="Arial"/>
                <w:i/>
              </w:rPr>
              <w:t>DateEnd</w:t>
            </w:r>
            <w:proofErr w:type="spellEnd"/>
            <w:r w:rsidRPr="00A66F97">
              <w:rPr>
                <w:rFonts w:cs="Arial"/>
                <w:i/>
              </w:rPr>
              <w:t>)</w:t>
            </w:r>
          </w:p>
        </w:tc>
      </w:tr>
      <w:tr w:rsidR="006C7785" w:rsidRPr="00340B0D" w14:paraId="4E3BDAB6"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A0A0A59"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5BCA6D93"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94264E9"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32634F5" w14:textId="77777777" w:rsidR="006C7785" w:rsidRPr="00340B0D" w:rsidRDefault="006C7785" w:rsidP="00380FCD">
            <w:pPr>
              <w:jc w:val="center"/>
              <w:rPr>
                <w:rFonts w:cs="Arial"/>
                <w:b/>
                <w:bCs/>
                <w:sz w:val="18"/>
                <w:szCs w:val="18"/>
              </w:rPr>
            </w:pPr>
          </w:p>
        </w:tc>
      </w:tr>
      <w:tr w:rsidR="006C7785" w:rsidRPr="00340B0D" w14:paraId="7A87E026"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7FDA80AE"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7C87A312" w14:textId="77777777" w:rsidR="006C7785" w:rsidRPr="00340B0D" w:rsidRDefault="006C7785" w:rsidP="00380FCD">
            <w:pPr>
              <w:rPr>
                <w:rFonts w:cs="Arial"/>
                <w:sz w:val="18"/>
                <w:szCs w:val="18"/>
              </w:rPr>
            </w:pPr>
          </w:p>
        </w:tc>
      </w:tr>
      <w:tr w:rsidR="006C7785" w:rsidRPr="00340B0D" w14:paraId="412C6C1E"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49AF0053"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59AC46FE" w14:textId="77777777" w:rsidR="006C7785" w:rsidRPr="00340B0D" w:rsidRDefault="006C7785" w:rsidP="00380FCD">
            <w:pPr>
              <w:rPr>
                <w:rFonts w:cs="Arial"/>
                <w:sz w:val="18"/>
                <w:szCs w:val="18"/>
              </w:rPr>
            </w:pPr>
          </w:p>
        </w:tc>
      </w:tr>
      <w:tr w:rsidR="006C7785" w:rsidRPr="00340B0D" w14:paraId="2D60424E"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03C9FAD"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0C69574"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5E9DB540" w14:textId="77777777" w:rsidTr="00380FCD">
        <w:sdt>
          <w:sdtPr>
            <w:rPr>
              <w:rFonts w:cs="Arial"/>
              <w:sz w:val="18"/>
              <w:szCs w:val="18"/>
            </w:rPr>
            <w:alias w:val="Diplay Category"/>
            <w:tag w:val="Diplay Categor"/>
            <w:id w:val="1225730419"/>
            <w:placeholder>
              <w:docPart w:val="A825ABEC0DA94D01A03EC57520FF15A6"/>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60DC88E5"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077C9BE0"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52749C51" w14:textId="77777777" w:rsidR="006C7785" w:rsidRPr="00340B0D" w:rsidRDefault="006C7785" w:rsidP="00380FCD">
            <w:pPr>
              <w:jc w:val="center"/>
              <w:rPr>
                <w:rFonts w:cs="Arial"/>
                <w:sz w:val="18"/>
                <w:szCs w:val="18"/>
              </w:rPr>
            </w:pPr>
          </w:p>
        </w:tc>
      </w:tr>
      <w:tr w:rsidR="006C7785" w:rsidRPr="00340B0D" w14:paraId="1D2C7641"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633F52AE"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0F53D5C6"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1E3CCA60" w14:textId="77777777" w:rsidR="006C7785" w:rsidRPr="00340B0D" w:rsidRDefault="006C7785" w:rsidP="00380FCD">
            <w:pPr>
              <w:jc w:val="center"/>
              <w:rPr>
                <w:rFonts w:cs="Arial"/>
                <w:sz w:val="18"/>
                <w:szCs w:val="18"/>
              </w:rPr>
            </w:pPr>
          </w:p>
        </w:tc>
      </w:tr>
      <w:tr w:rsidR="006C7785" w:rsidRPr="00340B0D" w14:paraId="43E626F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DC169FD"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00BE89A"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33E71FAE"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44B737D8"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0BF0599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F70E4B5"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902E8F1"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5FAF42AF"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619E2B4F" w14:textId="77777777" w:rsidR="006C7785" w:rsidRPr="00340B0D" w:rsidRDefault="006C7785" w:rsidP="00380FCD">
            <w:pPr>
              <w:jc w:val="center"/>
              <w:rPr>
                <w:rFonts w:cs="Arial"/>
                <w:sz w:val="18"/>
                <w:szCs w:val="18"/>
              </w:rPr>
            </w:pPr>
          </w:p>
        </w:tc>
      </w:tr>
      <w:tr w:rsidR="006C7785" w:rsidRPr="00340B0D" w14:paraId="6491F53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EA9617A"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30D4F93"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0B29478"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2DF67FCF" w14:textId="77777777" w:rsidR="006C7785" w:rsidRPr="00340B0D" w:rsidRDefault="006C7785" w:rsidP="00380FCD">
            <w:pPr>
              <w:jc w:val="center"/>
              <w:rPr>
                <w:rFonts w:cs="Arial"/>
                <w:sz w:val="18"/>
                <w:szCs w:val="18"/>
              </w:rPr>
            </w:pPr>
          </w:p>
        </w:tc>
      </w:tr>
      <w:tr w:rsidR="006C7785" w:rsidRPr="00340B0D" w14:paraId="42847F4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E79816B"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666CD6D"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0E3831F"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432A22C4" w14:textId="77777777" w:rsidR="006C7785" w:rsidRPr="00340B0D" w:rsidRDefault="006C7785" w:rsidP="00380FCD">
            <w:pPr>
              <w:jc w:val="center"/>
              <w:rPr>
                <w:rFonts w:cs="Arial"/>
                <w:sz w:val="18"/>
                <w:szCs w:val="18"/>
              </w:rPr>
            </w:pPr>
          </w:p>
        </w:tc>
      </w:tr>
      <w:tr w:rsidR="006C7785" w:rsidRPr="00340B0D" w14:paraId="4F5F94C7"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01300CF"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412EC6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502FD5D"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5EBE8E22" w14:textId="77777777" w:rsidR="006C7785" w:rsidRPr="00340B0D" w:rsidRDefault="006C7785" w:rsidP="00380FCD">
            <w:pPr>
              <w:jc w:val="center"/>
              <w:rPr>
                <w:rFonts w:cs="Arial"/>
                <w:sz w:val="18"/>
                <w:szCs w:val="18"/>
              </w:rPr>
            </w:pPr>
          </w:p>
        </w:tc>
      </w:tr>
      <w:tr w:rsidR="006C7785" w:rsidRPr="00340B0D" w14:paraId="063AEEA7"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0DB7BC0"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F2725FB"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BE8CE9F"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6D4B8BB1" w14:textId="77777777" w:rsidR="006C7785" w:rsidRPr="00340B0D" w:rsidRDefault="006C7785" w:rsidP="00380FCD">
            <w:pPr>
              <w:jc w:val="center"/>
              <w:rPr>
                <w:rFonts w:cs="Arial"/>
                <w:sz w:val="18"/>
                <w:szCs w:val="18"/>
              </w:rPr>
            </w:pPr>
          </w:p>
        </w:tc>
      </w:tr>
      <w:tr w:rsidR="006C7785" w:rsidRPr="00340B0D" w14:paraId="4424C1B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DE23F22"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9CB340"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595650F"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1F52BCE1" w14:textId="77777777" w:rsidR="006C7785" w:rsidRPr="00340B0D" w:rsidRDefault="006C7785" w:rsidP="00380FCD">
            <w:pPr>
              <w:jc w:val="center"/>
              <w:rPr>
                <w:rFonts w:cs="Arial"/>
                <w:sz w:val="18"/>
                <w:szCs w:val="18"/>
              </w:rPr>
            </w:pPr>
          </w:p>
        </w:tc>
      </w:tr>
      <w:tr w:rsidR="006C7785" w:rsidRPr="00340B0D" w14:paraId="00348DD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127F88C"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576EAC1" w14:textId="77777777" w:rsidR="006C7785" w:rsidRPr="00340B0D" w:rsidRDefault="006C7785" w:rsidP="00380FCD">
            <w:pPr>
              <w:rPr>
                <w:rFonts w:cs="Arial"/>
                <w:sz w:val="18"/>
                <w:szCs w:val="18"/>
              </w:rPr>
            </w:pPr>
            <w:r>
              <w:rPr>
                <w:rFonts w:cs="Arial"/>
                <w:sz w:val="18"/>
                <w:szCs w:val="18"/>
              </w:rPr>
              <w:t>On</w:t>
            </w:r>
          </w:p>
        </w:tc>
        <w:tc>
          <w:tcPr>
            <w:tcW w:w="4182" w:type="dxa"/>
            <w:gridSpan w:val="4"/>
            <w:tcBorders>
              <w:left w:val="single" w:sz="12" w:space="0" w:color="auto"/>
            </w:tcBorders>
          </w:tcPr>
          <w:p w14:paraId="3E18A410"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525ACB42" w14:textId="77777777" w:rsidR="006C7785" w:rsidRPr="00340B0D" w:rsidRDefault="006C7785" w:rsidP="00380FCD">
            <w:pPr>
              <w:jc w:val="center"/>
              <w:rPr>
                <w:rFonts w:cs="Arial"/>
                <w:sz w:val="18"/>
                <w:szCs w:val="18"/>
              </w:rPr>
            </w:pPr>
          </w:p>
        </w:tc>
      </w:tr>
      <w:tr w:rsidR="006C7785" w:rsidRPr="00340B0D" w14:paraId="6827BD6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B31B23D"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C8FBF27"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1A52018"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66CD2C42" w14:textId="77777777" w:rsidR="006C7785" w:rsidRPr="00340B0D" w:rsidRDefault="006C7785" w:rsidP="00380FCD">
            <w:pPr>
              <w:jc w:val="center"/>
              <w:rPr>
                <w:rFonts w:cs="Arial"/>
                <w:sz w:val="18"/>
                <w:szCs w:val="18"/>
              </w:rPr>
            </w:pPr>
          </w:p>
        </w:tc>
      </w:tr>
      <w:tr w:rsidR="006C7785" w:rsidRPr="00340B0D" w14:paraId="66D3031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79A5264"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65799B9"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9B12E69"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1D4E7B0A" w14:textId="77777777" w:rsidR="006C7785" w:rsidRPr="00340B0D" w:rsidRDefault="006C7785" w:rsidP="00380FCD">
            <w:pPr>
              <w:jc w:val="center"/>
              <w:rPr>
                <w:rFonts w:cs="Arial"/>
                <w:sz w:val="18"/>
                <w:szCs w:val="18"/>
              </w:rPr>
            </w:pPr>
          </w:p>
        </w:tc>
      </w:tr>
      <w:tr w:rsidR="006C7785" w:rsidRPr="00340B0D" w14:paraId="276ED7D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829E4F1"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0A40C0C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12F5F5D"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416A55EA" w14:textId="77777777" w:rsidR="006C7785" w:rsidRPr="00340B0D" w:rsidRDefault="006C7785" w:rsidP="00380FCD">
            <w:pPr>
              <w:jc w:val="center"/>
              <w:rPr>
                <w:rFonts w:cs="Arial"/>
                <w:sz w:val="18"/>
                <w:szCs w:val="18"/>
              </w:rPr>
            </w:pPr>
          </w:p>
        </w:tc>
      </w:tr>
      <w:tr w:rsidR="006C7785" w:rsidRPr="00340B0D" w14:paraId="49F3A4E6"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625B00CF"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583AFDC2"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6A25DF47" w14:textId="77777777" w:rsidR="006C7785" w:rsidRPr="00340B0D" w:rsidRDefault="006C7785" w:rsidP="00380FCD">
            <w:pPr>
              <w:jc w:val="center"/>
              <w:rPr>
                <w:rFonts w:cs="Arial"/>
                <w:sz w:val="18"/>
                <w:szCs w:val="18"/>
              </w:rPr>
            </w:pPr>
          </w:p>
        </w:tc>
      </w:tr>
      <w:tr w:rsidR="006C7785" w:rsidRPr="00340B0D" w14:paraId="1638AF8D" w14:textId="77777777" w:rsidTr="00380FCD">
        <w:sdt>
          <w:sdtPr>
            <w:rPr>
              <w:rFonts w:cs="Arial"/>
              <w:sz w:val="18"/>
              <w:szCs w:val="18"/>
            </w:rPr>
            <w:alias w:val="Palette"/>
            <w:tag w:val="Palette"/>
            <w:id w:val="2013182070"/>
            <w:placeholder>
              <w:docPart w:val="51A546D20B63404BABD4E0E08F092DB3"/>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2309D9EF"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4BFA5926"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5E3AF0E7" w14:textId="77777777" w:rsidR="006C7785" w:rsidRPr="00340B0D" w:rsidRDefault="006C7785" w:rsidP="00380FCD">
            <w:pPr>
              <w:jc w:val="center"/>
              <w:rPr>
                <w:rFonts w:cs="Arial"/>
                <w:sz w:val="18"/>
                <w:szCs w:val="18"/>
              </w:rPr>
            </w:pPr>
          </w:p>
        </w:tc>
      </w:tr>
      <w:tr w:rsidR="006C7785" w:rsidRPr="00340B0D" w14:paraId="4AABD075"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17B381B4"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5C8382D2"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3C3EA77A" w14:textId="77777777" w:rsidR="006C7785" w:rsidRPr="00340B0D" w:rsidRDefault="006C7785" w:rsidP="00380FCD">
            <w:pPr>
              <w:jc w:val="center"/>
              <w:rPr>
                <w:rFonts w:cs="Arial"/>
                <w:sz w:val="18"/>
                <w:szCs w:val="18"/>
              </w:rPr>
            </w:pPr>
          </w:p>
        </w:tc>
      </w:tr>
      <w:tr w:rsidR="006C7785" w:rsidRPr="00340B0D" w14:paraId="6B675067"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3C68E9E0"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1FE11A42"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19B90E53" w14:textId="77777777" w:rsidR="006C7785" w:rsidRPr="00340B0D" w:rsidRDefault="006C7785" w:rsidP="00380FCD">
            <w:pPr>
              <w:jc w:val="center"/>
              <w:rPr>
                <w:rFonts w:cs="Arial"/>
                <w:sz w:val="18"/>
                <w:szCs w:val="18"/>
              </w:rPr>
            </w:pPr>
          </w:p>
        </w:tc>
      </w:tr>
      <w:tr w:rsidR="006C7785" w:rsidRPr="00340B0D" w14:paraId="0A8F2135"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75847FD8"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7296831"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4E1057CD" w14:textId="77777777" w:rsidTr="00380FCD">
        <w:trPr>
          <w:trHeight w:val="287"/>
        </w:trPr>
        <w:tc>
          <w:tcPr>
            <w:tcW w:w="1659" w:type="dxa"/>
            <w:tcBorders>
              <w:left w:val="single" w:sz="12" w:space="0" w:color="auto"/>
              <w:bottom w:val="single" w:sz="4" w:space="0" w:color="auto"/>
            </w:tcBorders>
          </w:tcPr>
          <w:p w14:paraId="2FF9960B"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14FDE8C9"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6BD810C1"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5B079C9F" w14:textId="77777777" w:rsidR="006C7785" w:rsidRPr="00340B0D" w:rsidRDefault="006C7785" w:rsidP="00380FCD">
            <w:pPr>
              <w:rPr>
                <w:rFonts w:cs="Arial"/>
                <w:sz w:val="18"/>
                <w:szCs w:val="18"/>
              </w:rPr>
            </w:pPr>
          </w:p>
        </w:tc>
      </w:tr>
      <w:tr w:rsidR="006C7785" w:rsidRPr="00340B0D" w14:paraId="5B61BAD2" w14:textId="77777777" w:rsidTr="00380FCD">
        <w:tc>
          <w:tcPr>
            <w:tcW w:w="1659" w:type="dxa"/>
            <w:tcBorders>
              <w:left w:val="single" w:sz="12" w:space="0" w:color="auto"/>
              <w:bottom w:val="single" w:sz="4" w:space="0" w:color="auto"/>
            </w:tcBorders>
          </w:tcPr>
          <w:p w14:paraId="64053DB8"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381DAB6A"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545C6BD"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40E63A92"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10000</w:t>
            </w:r>
          </w:p>
        </w:tc>
      </w:tr>
      <w:tr w:rsidR="006C7785" w:rsidRPr="00340B0D" w14:paraId="7BD05975"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4F48E494"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3A75D6E3"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55C18321" w14:textId="77777777" w:rsidR="006C7785" w:rsidRPr="00340B0D" w:rsidRDefault="006C7785" w:rsidP="00380FCD">
            <w:pPr>
              <w:rPr>
                <w:rFonts w:cs="Arial"/>
                <w:sz w:val="18"/>
                <w:szCs w:val="18"/>
              </w:rPr>
            </w:pPr>
          </w:p>
        </w:tc>
      </w:tr>
      <w:tr w:rsidR="006C7785" w:rsidRPr="00340B0D" w14:paraId="6D32F511"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0304E0DB" w14:textId="77777777" w:rsidR="006C7785" w:rsidRPr="00340B0D" w:rsidRDefault="006C7785" w:rsidP="00380FCD">
            <w:pPr>
              <w:rPr>
                <w:rFonts w:cs="Arial"/>
                <w:sz w:val="18"/>
                <w:szCs w:val="18"/>
              </w:rPr>
            </w:pPr>
          </w:p>
        </w:tc>
      </w:tr>
      <w:tr w:rsidR="006C7785" w:rsidRPr="00340B0D" w14:paraId="6375A19E"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6F08044"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481706C4"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2C62056"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5D35955"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6F3A79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66B74D4"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536DCAD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60CAF65"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1FB17C20" w14:textId="77777777" w:rsidR="006C7785" w:rsidRPr="00340B0D" w:rsidRDefault="006C7785" w:rsidP="00380FCD">
            <w:pPr>
              <w:rPr>
                <w:rFonts w:cs="Arial"/>
                <w:sz w:val="18"/>
                <w:szCs w:val="18"/>
              </w:rPr>
            </w:pPr>
          </w:p>
        </w:tc>
      </w:tr>
      <w:tr w:rsidR="006C7785" w:rsidRPr="00340B0D" w14:paraId="69512ED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C7084F8"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03AA24E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1560FFA"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4DAFB8CB" w14:textId="77777777" w:rsidR="006C7785" w:rsidRPr="00340B0D" w:rsidRDefault="006C7785" w:rsidP="00380FCD">
            <w:pPr>
              <w:rPr>
                <w:rFonts w:cs="Arial"/>
                <w:sz w:val="18"/>
                <w:szCs w:val="18"/>
              </w:rPr>
            </w:pPr>
          </w:p>
        </w:tc>
      </w:tr>
      <w:tr w:rsidR="006C7785" w:rsidRPr="00340B0D" w14:paraId="2D085D1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A7DF76B"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7D89A87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5120E2B"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40B64F2E" w14:textId="77777777" w:rsidR="006C7785" w:rsidRPr="00340B0D" w:rsidRDefault="006C7785" w:rsidP="00380FCD">
            <w:pPr>
              <w:rPr>
                <w:rFonts w:cs="Arial"/>
                <w:sz w:val="18"/>
                <w:szCs w:val="18"/>
              </w:rPr>
            </w:pPr>
          </w:p>
        </w:tc>
      </w:tr>
      <w:tr w:rsidR="006C7785" w:rsidRPr="00340B0D" w14:paraId="0759473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4E84334"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4D66E16E"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EE313FF"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68831213" w14:textId="77777777" w:rsidR="006C7785" w:rsidRPr="00340B0D" w:rsidRDefault="006C7785" w:rsidP="00380FCD">
            <w:pPr>
              <w:rPr>
                <w:rFonts w:cs="Arial"/>
                <w:sz w:val="18"/>
                <w:szCs w:val="18"/>
              </w:rPr>
            </w:pPr>
          </w:p>
        </w:tc>
      </w:tr>
      <w:tr w:rsidR="006C7785" w:rsidRPr="00340B0D" w14:paraId="52A54FE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70E8498"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53016CB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8B5B7B2"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6E551F79" w14:textId="77777777" w:rsidR="006C7785" w:rsidRPr="00340B0D" w:rsidRDefault="006C7785" w:rsidP="00380FCD">
            <w:pPr>
              <w:rPr>
                <w:rFonts w:cs="Arial"/>
                <w:sz w:val="18"/>
                <w:szCs w:val="18"/>
              </w:rPr>
            </w:pPr>
          </w:p>
        </w:tc>
      </w:tr>
      <w:tr w:rsidR="006C7785" w:rsidRPr="00340B0D" w14:paraId="36D155E7"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AF64C5F"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45DCA5F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CD8ADB5"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5F8CC794" w14:textId="77777777" w:rsidR="006C7785" w:rsidRPr="00340B0D" w:rsidRDefault="006C7785" w:rsidP="00380FCD">
            <w:pPr>
              <w:rPr>
                <w:rFonts w:cs="Arial"/>
                <w:sz w:val="18"/>
                <w:szCs w:val="18"/>
              </w:rPr>
            </w:pPr>
          </w:p>
        </w:tc>
      </w:tr>
      <w:tr w:rsidR="006C7785" w:rsidRPr="00340B0D" w14:paraId="47BCC26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7D9504B"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06EA0AC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BABB98C"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65FA2079" w14:textId="77777777" w:rsidR="006C7785" w:rsidRPr="00340B0D" w:rsidRDefault="006C7785" w:rsidP="00380FCD">
            <w:pPr>
              <w:rPr>
                <w:rFonts w:cs="Arial"/>
                <w:sz w:val="18"/>
                <w:szCs w:val="18"/>
              </w:rPr>
            </w:pPr>
          </w:p>
        </w:tc>
      </w:tr>
      <w:tr w:rsidR="006C7785" w:rsidRPr="00340B0D" w14:paraId="1FC5798E"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F7A102E"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78CB81B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23CFF03"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690FD75A" w14:textId="77777777" w:rsidR="006C7785" w:rsidRPr="00340B0D" w:rsidRDefault="006C7785" w:rsidP="00380FCD">
            <w:pPr>
              <w:rPr>
                <w:rFonts w:cs="Arial"/>
                <w:sz w:val="18"/>
                <w:szCs w:val="18"/>
              </w:rPr>
            </w:pPr>
          </w:p>
        </w:tc>
      </w:tr>
      <w:tr w:rsidR="006C7785" w:rsidRPr="00340B0D" w14:paraId="7D62A3D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5D4F89A"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065218B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68C00FA"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40E2308" w14:textId="77777777" w:rsidR="006C7785" w:rsidRPr="00340B0D" w:rsidRDefault="006C7785" w:rsidP="00380FCD">
            <w:pPr>
              <w:rPr>
                <w:rFonts w:cs="Arial"/>
                <w:sz w:val="18"/>
                <w:szCs w:val="18"/>
              </w:rPr>
            </w:pPr>
          </w:p>
        </w:tc>
      </w:tr>
      <w:tr w:rsidR="006C7785" w:rsidRPr="00340B0D" w14:paraId="0A37DA6E"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C33BF27"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78390B6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F77CFF4"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2719396" w14:textId="77777777" w:rsidR="006C7785" w:rsidRPr="00340B0D" w:rsidRDefault="006C7785" w:rsidP="00380FCD">
            <w:pPr>
              <w:rPr>
                <w:rFonts w:cs="Arial"/>
                <w:sz w:val="18"/>
                <w:szCs w:val="18"/>
              </w:rPr>
            </w:pPr>
          </w:p>
        </w:tc>
      </w:tr>
      <w:tr w:rsidR="006C7785" w:rsidRPr="00340B0D" w14:paraId="1454F39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BC36808"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327ACBF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BF02431"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6A934A2" w14:textId="77777777" w:rsidR="006C7785" w:rsidRPr="00340B0D" w:rsidRDefault="006C7785" w:rsidP="00380FCD">
            <w:pPr>
              <w:rPr>
                <w:rFonts w:cs="Arial"/>
                <w:sz w:val="18"/>
                <w:szCs w:val="18"/>
              </w:rPr>
            </w:pPr>
          </w:p>
        </w:tc>
      </w:tr>
      <w:tr w:rsidR="006C7785" w:rsidRPr="00340B0D" w14:paraId="45BDB23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A126976"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4F6499C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16C2CD3"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0E008A13" w14:textId="77777777" w:rsidR="006C7785" w:rsidRPr="00340B0D" w:rsidRDefault="006C7785" w:rsidP="00380FCD">
            <w:pPr>
              <w:rPr>
                <w:rFonts w:cs="Arial"/>
                <w:sz w:val="18"/>
                <w:szCs w:val="18"/>
              </w:rPr>
            </w:pPr>
          </w:p>
        </w:tc>
      </w:tr>
      <w:tr w:rsidR="006C7785" w:rsidRPr="00340B0D" w14:paraId="4D52F509"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196A2A51" w14:textId="77777777" w:rsidR="006C7785" w:rsidRPr="00340B0D" w:rsidRDefault="006C7785" w:rsidP="00380FCD">
            <w:pPr>
              <w:pStyle w:val="Default"/>
              <w:ind w:left="720"/>
              <w:rPr>
                <w:sz w:val="18"/>
                <w:szCs w:val="18"/>
              </w:rPr>
            </w:pPr>
            <w:r w:rsidRPr="00340B0D">
              <w:rPr>
                <w:sz w:val="18"/>
                <w:szCs w:val="18"/>
              </w:rPr>
              <w:lastRenderedPageBreak/>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18E62C7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514465D6"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48039AB5" w14:textId="77777777" w:rsidR="006C7785" w:rsidRPr="00340B0D" w:rsidRDefault="006C7785" w:rsidP="00380FCD">
            <w:pPr>
              <w:rPr>
                <w:rFonts w:cs="Arial"/>
                <w:sz w:val="18"/>
                <w:szCs w:val="18"/>
              </w:rPr>
            </w:pPr>
          </w:p>
        </w:tc>
      </w:tr>
      <w:tr w:rsidR="006C7785" w:rsidRPr="00340B0D" w14:paraId="48EEDD71"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28F2799"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52ACB36F"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EB20F20"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5FFAE54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373B173C"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0F719FB" w14:textId="77777777" w:rsidR="006C7785" w:rsidRPr="00340B0D" w:rsidRDefault="006C7785" w:rsidP="00380FCD">
            <w:pPr>
              <w:rPr>
                <w:rFonts w:cs="Arial"/>
                <w:sz w:val="18"/>
                <w:szCs w:val="18"/>
              </w:rPr>
            </w:pPr>
          </w:p>
        </w:tc>
      </w:tr>
      <w:tr w:rsidR="006C7785" w:rsidRPr="00340B0D" w14:paraId="18C04EB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66C8FE7"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4DD95DF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26F5DC44"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10FDDE4" w14:textId="77777777" w:rsidR="006C7785" w:rsidRPr="00340B0D" w:rsidRDefault="006C7785" w:rsidP="00380FCD">
            <w:pPr>
              <w:rPr>
                <w:rFonts w:cs="Arial"/>
                <w:sz w:val="18"/>
                <w:szCs w:val="18"/>
              </w:rPr>
            </w:pPr>
          </w:p>
        </w:tc>
      </w:tr>
      <w:tr w:rsidR="006C7785" w:rsidRPr="00340B0D" w14:paraId="0F97919C"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498A8FC"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2EAF101C"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44B9BAC7" w14:textId="77777777" w:rsidR="006C7785" w:rsidRPr="00A66F97" w:rsidRDefault="006C7785" w:rsidP="00380FCD">
            <w:pPr>
              <w:rPr>
                <w:rFonts w:cs="Arial"/>
              </w:rPr>
            </w:pPr>
            <w:r w:rsidRPr="00A66F97">
              <w:rPr>
                <w:rFonts w:cs="Arial"/>
                <w:i/>
              </w:rPr>
              <w:t xml:space="preserve">As for test </w:t>
            </w:r>
            <w:r w:rsidRPr="00A66F97">
              <w:rPr>
                <w:rFonts w:cs="Arial"/>
              </w:rPr>
              <w:t>DateDependentFeatures1</w:t>
            </w:r>
          </w:p>
          <w:p w14:paraId="243F4B79" w14:textId="77777777" w:rsidR="006C7785" w:rsidRPr="00A66F97" w:rsidRDefault="006C7785" w:rsidP="00380FCD">
            <w:pPr>
              <w:rPr>
                <w:rFonts w:cs="Arial"/>
                <w:i/>
              </w:rPr>
            </w:pPr>
            <w:r w:rsidRPr="00A66F97">
              <w:rPr>
                <w:rFonts w:cs="Arial"/>
                <w:i/>
              </w:rPr>
              <w:t>Select Highlight date dependent</w:t>
            </w:r>
          </w:p>
          <w:p w14:paraId="2B3F1901" w14:textId="77777777" w:rsidR="006C7785" w:rsidRPr="00D6273A" w:rsidRDefault="006C7785" w:rsidP="00380FCD">
            <w:pPr>
              <w:rPr>
                <w:i/>
              </w:rPr>
            </w:pPr>
            <w:r w:rsidRPr="00A66F97">
              <w:rPr>
                <w:rFonts w:cs="Arial"/>
                <w:i/>
              </w:rPr>
              <w:t xml:space="preserve">Ensure that the viewing date is set to </w:t>
            </w:r>
            <w:r w:rsidRPr="00A66F97">
              <w:rPr>
                <w:rFonts w:cs="Arial"/>
                <w:b/>
                <w:bCs/>
                <w:i/>
              </w:rPr>
              <w:t>18.02.2022</w:t>
            </w:r>
          </w:p>
        </w:tc>
      </w:tr>
      <w:tr w:rsidR="006C7785" w:rsidRPr="00340B0D" w14:paraId="4B0B7623"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D09C65C"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0C935510"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1BFF7D5" w14:textId="77777777" w:rsidR="006C7785" w:rsidRPr="00614B0E" w:rsidRDefault="006C7785" w:rsidP="00380FCD">
            <w:pPr>
              <w:rPr>
                <w:rFonts w:cs="Arial"/>
                <w:b/>
                <w:bCs/>
              </w:rPr>
            </w:pPr>
            <w:r w:rsidRPr="00A66F97">
              <w:rPr>
                <w:rFonts w:cs="Arial"/>
              </w:rPr>
              <w:t>As for test DateDependentFeatures1</w:t>
            </w:r>
          </w:p>
        </w:tc>
      </w:tr>
      <w:tr w:rsidR="006C7785" w:rsidRPr="00340B0D" w14:paraId="3EA74FD2"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B330083"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0CCFB4C0" w14:textId="77777777" w:rsidTr="00380FCD">
        <w:tc>
          <w:tcPr>
            <w:tcW w:w="9199" w:type="dxa"/>
            <w:gridSpan w:val="9"/>
            <w:tcBorders>
              <w:top w:val="single" w:sz="4" w:space="0" w:color="auto"/>
              <w:left w:val="single" w:sz="12" w:space="0" w:color="auto"/>
              <w:bottom w:val="single" w:sz="12" w:space="0" w:color="auto"/>
              <w:right w:val="single" w:sz="12" w:space="0" w:color="auto"/>
            </w:tcBorders>
          </w:tcPr>
          <w:p w14:paraId="33AE07E7" w14:textId="77777777" w:rsidR="006C7785" w:rsidRDefault="006C7785" w:rsidP="00380FCD">
            <w:pPr>
              <w:rPr>
                <w:i/>
              </w:rPr>
            </w:pPr>
            <w:r w:rsidRPr="00A66F97">
              <w:rPr>
                <w:rFonts w:cs="Arial"/>
                <w:i/>
              </w:rPr>
              <w:t xml:space="preserve">Confirm that the feature displays as in the image below and that a permanent indication is shown as specified in </w:t>
            </w:r>
            <w:r w:rsidRPr="00A66F97">
              <w:rPr>
                <w:rFonts w:cs="Arial"/>
                <w:b/>
                <w:bCs/>
                <w:i/>
              </w:rPr>
              <w:t>S-98 XXX-XXX</w:t>
            </w:r>
            <w:r w:rsidRPr="00A66F97">
              <w:rPr>
                <w:rFonts w:cs="Arial"/>
                <w:i/>
              </w:rPr>
              <w:t>:</w:t>
            </w:r>
          </w:p>
          <w:p w14:paraId="3671EFE0" w14:textId="77777777" w:rsidR="006C7785" w:rsidRDefault="006C7785" w:rsidP="00380FCD">
            <w:pPr>
              <w:rPr>
                <w:rFonts w:cs="Arial"/>
              </w:rPr>
            </w:pPr>
            <w:r>
              <w:rPr>
                <w:noProof/>
                <w:lang w:val="en-IN" w:eastAsia="en-IN"/>
                <w14:ligatures w14:val="standardContextual"/>
              </w:rPr>
              <w:drawing>
                <wp:inline distT="0" distB="0" distL="0" distR="0" wp14:anchorId="3D61A23C" wp14:editId="28612B55">
                  <wp:extent cx="3295238" cy="1695238"/>
                  <wp:effectExtent l="0" t="0" r="635" b="635"/>
                  <wp:docPr id="35" name="Picture 35" descr="A blue background with a yellow circle and a purple st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blue background with a yellow circle and a purple stick&#10;&#10;Description automatically generated"/>
                          <pic:cNvPicPr/>
                        </pic:nvPicPr>
                        <pic:blipFill>
                          <a:blip r:embed="rId86"/>
                          <a:stretch>
                            <a:fillRect/>
                          </a:stretch>
                        </pic:blipFill>
                        <pic:spPr>
                          <a:xfrm>
                            <a:off x="0" y="0"/>
                            <a:ext cx="3295238" cy="1695238"/>
                          </a:xfrm>
                          <a:prstGeom prst="rect">
                            <a:avLst/>
                          </a:prstGeom>
                        </pic:spPr>
                      </pic:pic>
                    </a:graphicData>
                  </a:graphic>
                </wp:inline>
              </w:drawing>
            </w:r>
          </w:p>
          <w:p w14:paraId="4C0C3EBD" w14:textId="77777777" w:rsidR="006C7785" w:rsidRPr="00614B0E" w:rsidRDefault="006C7785" w:rsidP="00380FCD">
            <w:pPr>
              <w:rPr>
                <w:rFonts w:cs="Arial"/>
              </w:rPr>
            </w:pPr>
            <w:r w:rsidRPr="00A66F97">
              <w:rPr>
                <w:rFonts w:cs="Arial"/>
                <w:i/>
              </w:rPr>
              <w:t xml:space="preserve">Note: A permanent indication that the date has been adjusted should be shown as specified in S-98 </w:t>
            </w:r>
            <w:r w:rsidRPr="00A66F97">
              <w:rPr>
                <w:rFonts w:cs="Arial"/>
                <w:b/>
                <w:bCs/>
                <w:i/>
              </w:rPr>
              <w:t>XXX-XXX</w:t>
            </w:r>
            <w:r w:rsidRPr="00A66F97">
              <w:rPr>
                <w:rFonts w:cs="Arial"/>
                <w:i/>
              </w:rPr>
              <w:t>.</w:t>
            </w:r>
          </w:p>
        </w:tc>
      </w:tr>
    </w:tbl>
    <w:p w14:paraId="1755E64B" w14:textId="77777777" w:rsidR="006C7785" w:rsidRDefault="006C7785" w:rsidP="006C7785">
      <w:pPr>
        <w:spacing w:line="240" w:lineRule="auto"/>
        <w:rPr>
          <w:rFonts w:cs="Arial"/>
        </w:rPr>
      </w:pPr>
    </w:p>
    <w:p w14:paraId="55709C18" w14:textId="77777777" w:rsidR="006C7785" w:rsidRDefault="006C7785" w:rsidP="006C7785">
      <w:pPr>
        <w:spacing w:line="240" w:lineRule="auto"/>
        <w:rPr>
          <w:rFonts w:cs="Arial"/>
        </w:rPr>
      </w:pPr>
    </w:p>
    <w:p w14:paraId="5C211E2F" w14:textId="77777777" w:rsidR="006C7785" w:rsidRDefault="006C7785" w:rsidP="006C7785">
      <w:pPr>
        <w:spacing w:line="240" w:lineRule="auto"/>
        <w:rPr>
          <w:rFonts w:cs="Arial"/>
        </w:rPr>
      </w:pPr>
    </w:p>
    <w:p w14:paraId="7D8FC644" w14:textId="77777777" w:rsidR="006C7785" w:rsidRPr="00A66F97" w:rsidRDefault="006C7785" w:rsidP="006C7785">
      <w:pPr>
        <w:spacing w:line="240" w:lineRule="auto"/>
        <w:rPr>
          <w:rFonts w:cs="Arial"/>
        </w:rPr>
      </w:pPr>
    </w:p>
    <w:tbl>
      <w:tblPr>
        <w:tblW w:w="9209" w:type="dxa"/>
        <w:tblLook w:val="04A0" w:firstRow="1" w:lastRow="0" w:firstColumn="1" w:lastColumn="0" w:noHBand="0" w:noVBand="1"/>
      </w:tblPr>
      <w:tblGrid>
        <w:gridCol w:w="2381"/>
        <w:gridCol w:w="2552"/>
        <w:gridCol w:w="2382"/>
        <w:gridCol w:w="1894"/>
      </w:tblGrid>
      <w:tr w:rsidR="006C7785" w:rsidRPr="00340B0D" w14:paraId="58476F85" w14:textId="77777777" w:rsidTr="001E2DF7">
        <w:trPr>
          <w:trHeight w:val="454"/>
          <w:tblHeader/>
        </w:trPr>
        <w:tc>
          <w:tcPr>
            <w:tcW w:w="238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FB60CB3" w14:textId="77777777" w:rsidR="006C7785" w:rsidRPr="001A2018" w:rsidRDefault="006C7785" w:rsidP="00380FCD">
            <w:pPr>
              <w:rPr>
                <w:rFonts w:cs="Arial"/>
                <w:b/>
              </w:rPr>
            </w:pPr>
            <w:r w:rsidRPr="001A2018">
              <w:rPr>
                <w:rFonts w:cs="Arial"/>
                <w:b/>
              </w:rPr>
              <w:t>Test Reference</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tcPr>
          <w:p w14:paraId="5611FB61" w14:textId="77777777" w:rsidR="006C7785" w:rsidRPr="00A66F97" w:rsidRDefault="006C7785" w:rsidP="00380FCD">
            <w:pPr>
              <w:rPr>
                <w:rFonts w:cs="Arial"/>
              </w:rPr>
            </w:pPr>
            <w:r w:rsidRPr="00A66F97">
              <w:rPr>
                <w:rFonts w:cs="Arial"/>
              </w:rPr>
              <w:t>DateDependentFeatures3</w:t>
            </w:r>
          </w:p>
          <w:p w14:paraId="0AE5959A" w14:textId="77777777" w:rsidR="006C7785" w:rsidRPr="001A2018" w:rsidRDefault="006C7785" w:rsidP="00380FCD">
            <w:r w:rsidRPr="00A66F97">
              <w:rPr>
                <w:rFonts w:cs="Arial"/>
              </w:rPr>
              <w:t>3.3.3.1 c)</w:t>
            </w:r>
          </w:p>
        </w:tc>
        <w:tc>
          <w:tcPr>
            <w:tcW w:w="238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4A8F4DC" w14:textId="77777777" w:rsidR="006C7785" w:rsidRPr="001A2018" w:rsidRDefault="006C7785" w:rsidP="00380FCD">
            <w:pPr>
              <w:rPr>
                <w:b/>
              </w:rPr>
            </w:pPr>
            <w:r w:rsidRPr="001B4FAF">
              <w:rPr>
                <w:rFonts w:cs="Arial"/>
                <w:b/>
              </w:rPr>
              <w:t>IHO Reference</w:t>
            </w:r>
          </w:p>
        </w:tc>
        <w:tc>
          <w:tcPr>
            <w:tcW w:w="1894" w:type="dxa"/>
            <w:tcBorders>
              <w:top w:val="single" w:sz="4" w:space="0" w:color="auto"/>
              <w:left w:val="single" w:sz="4" w:space="0" w:color="auto"/>
              <w:bottom w:val="single" w:sz="4" w:space="0" w:color="auto"/>
              <w:right w:val="single" w:sz="4" w:space="0" w:color="auto"/>
            </w:tcBorders>
            <w:shd w:val="clear" w:color="auto" w:fill="FFFFFF" w:themeFill="background1"/>
          </w:tcPr>
          <w:p w14:paraId="00C67371" w14:textId="05637885" w:rsidR="006C7785" w:rsidRPr="001B4FAF" w:rsidRDefault="001E2DF7" w:rsidP="001E2DF7">
            <w:pPr>
              <w:spacing w:line="240" w:lineRule="auto"/>
              <w:rPr>
                <w:rFonts w:cs="Arial"/>
                <w:color w:val="000000"/>
              </w:rPr>
            </w:pPr>
            <w:r>
              <w:rPr>
                <w:rFonts w:ascii="Calibri" w:hAnsi="Calibri" w:cs="Calibri"/>
                <w:color w:val="000000"/>
              </w:rPr>
              <w:t>S-98 12.8.1</w:t>
            </w:r>
          </w:p>
        </w:tc>
      </w:tr>
    </w:tbl>
    <w:tbl>
      <w:tblPr>
        <w:tblStyle w:val="TableGrid"/>
        <w:tblW w:w="9199" w:type="dxa"/>
        <w:tblLook w:val="04A0" w:firstRow="1" w:lastRow="0" w:firstColumn="1" w:lastColumn="0" w:noHBand="0" w:noVBand="1"/>
      </w:tblPr>
      <w:tblGrid>
        <w:gridCol w:w="1659"/>
        <w:gridCol w:w="714"/>
        <w:gridCol w:w="1802"/>
        <w:gridCol w:w="282"/>
        <w:gridCol w:w="216"/>
        <w:gridCol w:w="1040"/>
        <w:gridCol w:w="331"/>
        <w:gridCol w:w="2595"/>
        <w:gridCol w:w="560"/>
      </w:tblGrid>
      <w:tr w:rsidR="006C7785" w:rsidRPr="00340B0D" w14:paraId="33893597"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78E275F"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04CF5DB5"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31D99FAC" w14:textId="77777777" w:rsidR="006C7785" w:rsidRPr="005B051E" w:rsidRDefault="006C7785" w:rsidP="00380FCD">
            <w:pPr>
              <w:rPr>
                <w:rFonts w:cs="Arial"/>
              </w:rPr>
            </w:pPr>
            <w:r w:rsidRPr="00A66F97">
              <w:rPr>
                <w:rFonts w:cs="Arial"/>
                <w:i/>
              </w:rPr>
              <w:t>Display of date dependent features, date range. (</w:t>
            </w:r>
            <w:proofErr w:type="spellStart"/>
            <w:r w:rsidRPr="00A66F97">
              <w:rPr>
                <w:rFonts w:cs="Arial"/>
                <w:i/>
              </w:rPr>
              <w:t>DateStart</w:t>
            </w:r>
            <w:proofErr w:type="spellEnd"/>
            <w:r w:rsidRPr="00A66F97">
              <w:rPr>
                <w:rFonts w:cs="Arial"/>
                <w:i/>
              </w:rPr>
              <w:t xml:space="preserve"> and </w:t>
            </w:r>
            <w:proofErr w:type="spellStart"/>
            <w:r w:rsidRPr="00A66F97">
              <w:rPr>
                <w:rFonts w:cs="Arial"/>
                <w:i/>
              </w:rPr>
              <w:t>DateEnd</w:t>
            </w:r>
            <w:proofErr w:type="spellEnd"/>
            <w:r w:rsidRPr="00A66F97">
              <w:rPr>
                <w:rFonts w:cs="Arial"/>
                <w:i/>
              </w:rPr>
              <w:t>)</w:t>
            </w:r>
          </w:p>
        </w:tc>
      </w:tr>
      <w:tr w:rsidR="006C7785" w:rsidRPr="00340B0D" w14:paraId="2449CA3E"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24AA287"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7DC042DC"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DE08504"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95BB1C8" w14:textId="77777777" w:rsidR="006C7785" w:rsidRPr="00340B0D" w:rsidRDefault="006C7785" w:rsidP="00380FCD">
            <w:pPr>
              <w:jc w:val="center"/>
              <w:rPr>
                <w:rFonts w:cs="Arial"/>
                <w:b/>
                <w:bCs/>
                <w:sz w:val="18"/>
                <w:szCs w:val="18"/>
              </w:rPr>
            </w:pPr>
          </w:p>
        </w:tc>
      </w:tr>
      <w:tr w:rsidR="006C7785" w:rsidRPr="00340B0D" w14:paraId="61EFB087"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53D1DFC4"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35824722" w14:textId="77777777" w:rsidR="006C7785" w:rsidRPr="00340B0D" w:rsidRDefault="006C7785" w:rsidP="00380FCD">
            <w:pPr>
              <w:rPr>
                <w:rFonts w:cs="Arial"/>
                <w:sz w:val="18"/>
                <w:szCs w:val="18"/>
              </w:rPr>
            </w:pPr>
          </w:p>
        </w:tc>
      </w:tr>
      <w:tr w:rsidR="006C7785" w:rsidRPr="00340B0D" w14:paraId="19AC434B"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43540854"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09D05DD4" w14:textId="77777777" w:rsidR="006C7785" w:rsidRPr="00340B0D" w:rsidRDefault="006C7785" w:rsidP="00380FCD">
            <w:pPr>
              <w:rPr>
                <w:rFonts w:cs="Arial"/>
                <w:sz w:val="18"/>
                <w:szCs w:val="18"/>
              </w:rPr>
            </w:pPr>
          </w:p>
        </w:tc>
      </w:tr>
      <w:tr w:rsidR="006C7785" w:rsidRPr="00340B0D" w14:paraId="1BB677EE"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09E4D58"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409EC2E"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0C5B9413" w14:textId="77777777" w:rsidTr="00380FCD">
        <w:sdt>
          <w:sdtPr>
            <w:rPr>
              <w:rFonts w:cs="Arial"/>
              <w:sz w:val="18"/>
              <w:szCs w:val="18"/>
            </w:rPr>
            <w:alias w:val="Diplay Category"/>
            <w:tag w:val="Diplay Categor"/>
            <w:id w:val="276765638"/>
            <w:placeholder>
              <w:docPart w:val="3703CC45179D45A38C6F5B6E1BB072ED"/>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4223B4E3"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6EDF309E"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03591A88" w14:textId="77777777" w:rsidR="006C7785" w:rsidRPr="00340B0D" w:rsidRDefault="006C7785" w:rsidP="00380FCD">
            <w:pPr>
              <w:jc w:val="center"/>
              <w:rPr>
                <w:rFonts w:cs="Arial"/>
                <w:sz w:val="18"/>
                <w:szCs w:val="18"/>
              </w:rPr>
            </w:pPr>
          </w:p>
        </w:tc>
      </w:tr>
      <w:tr w:rsidR="006C7785" w:rsidRPr="00340B0D" w14:paraId="16266C27"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04C4703"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794D1B13"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1E1491B4" w14:textId="77777777" w:rsidR="006C7785" w:rsidRPr="00340B0D" w:rsidRDefault="006C7785" w:rsidP="00380FCD">
            <w:pPr>
              <w:jc w:val="center"/>
              <w:rPr>
                <w:rFonts w:cs="Arial"/>
                <w:sz w:val="18"/>
                <w:szCs w:val="18"/>
              </w:rPr>
            </w:pPr>
          </w:p>
        </w:tc>
      </w:tr>
      <w:tr w:rsidR="006C7785" w:rsidRPr="00340B0D" w14:paraId="7D37F4B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B0FCBC3"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808EF81"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59D8DE69"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6FD944F9"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54FAB56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6B354C3"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8C79FAD"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6D45535C"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179BF460" w14:textId="77777777" w:rsidR="006C7785" w:rsidRPr="00340B0D" w:rsidRDefault="006C7785" w:rsidP="00380FCD">
            <w:pPr>
              <w:jc w:val="center"/>
              <w:rPr>
                <w:rFonts w:cs="Arial"/>
                <w:sz w:val="18"/>
                <w:szCs w:val="18"/>
              </w:rPr>
            </w:pPr>
          </w:p>
        </w:tc>
      </w:tr>
      <w:tr w:rsidR="006C7785" w:rsidRPr="00340B0D" w14:paraId="03235281"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10E28E7"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74402C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72A81F9"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14C921D3" w14:textId="77777777" w:rsidR="006C7785" w:rsidRPr="00340B0D" w:rsidRDefault="006C7785" w:rsidP="00380FCD">
            <w:pPr>
              <w:jc w:val="center"/>
              <w:rPr>
                <w:rFonts w:cs="Arial"/>
                <w:sz w:val="18"/>
                <w:szCs w:val="18"/>
              </w:rPr>
            </w:pPr>
          </w:p>
        </w:tc>
      </w:tr>
      <w:tr w:rsidR="006C7785" w:rsidRPr="00340B0D" w14:paraId="434A7B8A"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D20D0D6"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EF8A7DD"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44CBF72"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1F59637D" w14:textId="77777777" w:rsidR="006C7785" w:rsidRPr="00340B0D" w:rsidRDefault="006C7785" w:rsidP="00380FCD">
            <w:pPr>
              <w:jc w:val="center"/>
              <w:rPr>
                <w:rFonts w:cs="Arial"/>
                <w:sz w:val="18"/>
                <w:szCs w:val="18"/>
              </w:rPr>
            </w:pPr>
          </w:p>
        </w:tc>
      </w:tr>
      <w:tr w:rsidR="006C7785" w:rsidRPr="00340B0D" w14:paraId="6ACA841E"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B7241C4"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951AD8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D7A1BA3"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7082F3A9" w14:textId="77777777" w:rsidR="006C7785" w:rsidRPr="00340B0D" w:rsidRDefault="006C7785" w:rsidP="00380FCD">
            <w:pPr>
              <w:jc w:val="center"/>
              <w:rPr>
                <w:rFonts w:cs="Arial"/>
                <w:sz w:val="18"/>
                <w:szCs w:val="18"/>
              </w:rPr>
            </w:pPr>
          </w:p>
        </w:tc>
      </w:tr>
      <w:tr w:rsidR="006C7785" w:rsidRPr="00340B0D" w14:paraId="11D09A2F"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63B5820"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DB0ACBF"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DE01598"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78A94BDF" w14:textId="77777777" w:rsidR="006C7785" w:rsidRPr="00340B0D" w:rsidRDefault="006C7785" w:rsidP="00380FCD">
            <w:pPr>
              <w:jc w:val="center"/>
              <w:rPr>
                <w:rFonts w:cs="Arial"/>
                <w:sz w:val="18"/>
                <w:szCs w:val="18"/>
              </w:rPr>
            </w:pPr>
          </w:p>
        </w:tc>
      </w:tr>
      <w:tr w:rsidR="006C7785" w:rsidRPr="00340B0D" w14:paraId="4210D750"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AB7AD68"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3842854"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00BE52C"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2363ADD7" w14:textId="77777777" w:rsidR="006C7785" w:rsidRPr="00340B0D" w:rsidRDefault="006C7785" w:rsidP="00380FCD">
            <w:pPr>
              <w:jc w:val="center"/>
              <w:rPr>
                <w:rFonts w:cs="Arial"/>
                <w:sz w:val="18"/>
                <w:szCs w:val="18"/>
              </w:rPr>
            </w:pPr>
          </w:p>
        </w:tc>
      </w:tr>
      <w:tr w:rsidR="006C7785" w:rsidRPr="00340B0D" w14:paraId="7D62B5A1"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B20F979"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B0F4F87"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56ACD33"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1D4F1198" w14:textId="77777777" w:rsidR="006C7785" w:rsidRPr="00340B0D" w:rsidRDefault="006C7785" w:rsidP="00380FCD">
            <w:pPr>
              <w:jc w:val="center"/>
              <w:rPr>
                <w:rFonts w:cs="Arial"/>
                <w:sz w:val="18"/>
                <w:szCs w:val="18"/>
              </w:rPr>
            </w:pPr>
          </w:p>
        </w:tc>
      </w:tr>
      <w:tr w:rsidR="006C7785" w:rsidRPr="00340B0D" w14:paraId="2C20896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EDED148"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50F914B"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145D7CA"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7F744FA6" w14:textId="77777777" w:rsidR="006C7785" w:rsidRPr="00340B0D" w:rsidRDefault="006C7785" w:rsidP="00380FCD">
            <w:pPr>
              <w:jc w:val="center"/>
              <w:rPr>
                <w:rFonts w:cs="Arial"/>
                <w:sz w:val="18"/>
                <w:szCs w:val="18"/>
              </w:rPr>
            </w:pPr>
          </w:p>
        </w:tc>
      </w:tr>
      <w:tr w:rsidR="006C7785" w:rsidRPr="00340B0D" w14:paraId="16D667A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743A55B"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2B80B4"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4F561EB"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24BA36D6" w14:textId="77777777" w:rsidR="006C7785" w:rsidRPr="00340B0D" w:rsidRDefault="006C7785" w:rsidP="00380FCD">
            <w:pPr>
              <w:jc w:val="center"/>
              <w:rPr>
                <w:rFonts w:cs="Arial"/>
                <w:sz w:val="18"/>
                <w:szCs w:val="18"/>
              </w:rPr>
            </w:pPr>
          </w:p>
        </w:tc>
      </w:tr>
      <w:tr w:rsidR="006C7785" w:rsidRPr="00340B0D" w14:paraId="4A545B7A"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A52C563"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146B3365"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F9F67A8"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51587A30" w14:textId="77777777" w:rsidR="006C7785" w:rsidRPr="00340B0D" w:rsidRDefault="006C7785" w:rsidP="00380FCD">
            <w:pPr>
              <w:jc w:val="center"/>
              <w:rPr>
                <w:rFonts w:cs="Arial"/>
                <w:sz w:val="18"/>
                <w:szCs w:val="18"/>
              </w:rPr>
            </w:pPr>
          </w:p>
        </w:tc>
      </w:tr>
      <w:tr w:rsidR="006C7785" w:rsidRPr="00340B0D" w14:paraId="1607D5CF"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21464192"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1F4E473F"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19100120" w14:textId="77777777" w:rsidR="006C7785" w:rsidRPr="00340B0D" w:rsidRDefault="006C7785" w:rsidP="00380FCD">
            <w:pPr>
              <w:jc w:val="center"/>
              <w:rPr>
                <w:rFonts w:cs="Arial"/>
                <w:sz w:val="18"/>
                <w:szCs w:val="18"/>
              </w:rPr>
            </w:pPr>
          </w:p>
        </w:tc>
      </w:tr>
      <w:tr w:rsidR="006C7785" w:rsidRPr="00340B0D" w14:paraId="19C6CAEE" w14:textId="77777777" w:rsidTr="00380FCD">
        <w:sdt>
          <w:sdtPr>
            <w:rPr>
              <w:rFonts w:cs="Arial"/>
              <w:sz w:val="18"/>
              <w:szCs w:val="18"/>
            </w:rPr>
            <w:alias w:val="Palette"/>
            <w:tag w:val="Palette"/>
            <w:id w:val="-1235460792"/>
            <w:placeholder>
              <w:docPart w:val="AE6DC1492A1D49CBA4E6DDC396CECA60"/>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45A22DFB"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79CAD078"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74AC8713" w14:textId="77777777" w:rsidR="006C7785" w:rsidRPr="00340B0D" w:rsidRDefault="006C7785" w:rsidP="00380FCD">
            <w:pPr>
              <w:jc w:val="center"/>
              <w:rPr>
                <w:rFonts w:cs="Arial"/>
                <w:sz w:val="18"/>
                <w:szCs w:val="18"/>
              </w:rPr>
            </w:pPr>
          </w:p>
        </w:tc>
      </w:tr>
      <w:tr w:rsidR="006C7785" w:rsidRPr="00340B0D" w14:paraId="1A92C9B4"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7A63DD01"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642279AE"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19A2EE0B" w14:textId="77777777" w:rsidR="006C7785" w:rsidRPr="00340B0D" w:rsidRDefault="006C7785" w:rsidP="00380FCD">
            <w:pPr>
              <w:jc w:val="center"/>
              <w:rPr>
                <w:rFonts w:cs="Arial"/>
                <w:sz w:val="18"/>
                <w:szCs w:val="18"/>
              </w:rPr>
            </w:pPr>
          </w:p>
        </w:tc>
      </w:tr>
      <w:tr w:rsidR="006C7785" w:rsidRPr="00340B0D" w14:paraId="68E89811"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0C50D097"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135EEE4D"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3BE8B15A" w14:textId="77777777" w:rsidR="006C7785" w:rsidRPr="00340B0D" w:rsidRDefault="006C7785" w:rsidP="00380FCD">
            <w:pPr>
              <w:jc w:val="center"/>
              <w:rPr>
                <w:rFonts w:cs="Arial"/>
                <w:sz w:val="18"/>
                <w:szCs w:val="18"/>
              </w:rPr>
            </w:pPr>
          </w:p>
        </w:tc>
      </w:tr>
      <w:tr w:rsidR="006C7785" w:rsidRPr="00340B0D" w14:paraId="5FCA8640"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3E1EC43B"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D5ACF2B"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02BA2849" w14:textId="77777777" w:rsidTr="00380FCD">
        <w:trPr>
          <w:trHeight w:val="287"/>
        </w:trPr>
        <w:tc>
          <w:tcPr>
            <w:tcW w:w="1659" w:type="dxa"/>
            <w:tcBorders>
              <w:left w:val="single" w:sz="12" w:space="0" w:color="auto"/>
              <w:bottom w:val="single" w:sz="4" w:space="0" w:color="auto"/>
            </w:tcBorders>
          </w:tcPr>
          <w:p w14:paraId="778D3916" w14:textId="77777777" w:rsidR="006C7785" w:rsidRPr="00340B0D" w:rsidRDefault="006C7785" w:rsidP="00380FCD">
            <w:pPr>
              <w:rPr>
                <w:rFonts w:cs="Arial"/>
                <w:sz w:val="18"/>
                <w:szCs w:val="18"/>
              </w:rPr>
            </w:pPr>
            <w:r w:rsidRPr="00340B0D">
              <w:rPr>
                <w:rFonts w:cs="Arial"/>
                <w:sz w:val="18"/>
                <w:szCs w:val="18"/>
              </w:rPr>
              <w:lastRenderedPageBreak/>
              <w:t>Start Date</w:t>
            </w:r>
          </w:p>
        </w:tc>
        <w:tc>
          <w:tcPr>
            <w:tcW w:w="2798" w:type="dxa"/>
            <w:gridSpan w:val="3"/>
            <w:tcBorders>
              <w:bottom w:val="single" w:sz="4" w:space="0" w:color="auto"/>
              <w:right w:val="single" w:sz="12" w:space="0" w:color="auto"/>
            </w:tcBorders>
          </w:tcPr>
          <w:p w14:paraId="7FD3FA26"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02307912"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18A1655C" w14:textId="77777777" w:rsidR="006C7785" w:rsidRPr="00340B0D" w:rsidRDefault="006C7785" w:rsidP="00380FCD">
            <w:pPr>
              <w:rPr>
                <w:rFonts w:cs="Arial"/>
                <w:sz w:val="18"/>
                <w:szCs w:val="18"/>
              </w:rPr>
            </w:pPr>
          </w:p>
        </w:tc>
      </w:tr>
      <w:tr w:rsidR="006C7785" w:rsidRPr="00340B0D" w14:paraId="311F03AB" w14:textId="77777777" w:rsidTr="00380FCD">
        <w:tc>
          <w:tcPr>
            <w:tcW w:w="1659" w:type="dxa"/>
            <w:tcBorders>
              <w:left w:val="single" w:sz="12" w:space="0" w:color="auto"/>
              <w:bottom w:val="single" w:sz="4" w:space="0" w:color="auto"/>
            </w:tcBorders>
          </w:tcPr>
          <w:p w14:paraId="3AA822EE"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5F50D6F5"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3B536552"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0962DF59"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20000</w:t>
            </w:r>
          </w:p>
        </w:tc>
      </w:tr>
      <w:tr w:rsidR="006C7785" w:rsidRPr="00340B0D" w14:paraId="798E69AC"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0DDC82A7"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5F8CF7BD"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3E08FAE8" w14:textId="77777777" w:rsidR="006C7785" w:rsidRPr="00340B0D" w:rsidRDefault="006C7785" w:rsidP="00380FCD">
            <w:pPr>
              <w:rPr>
                <w:rFonts w:cs="Arial"/>
                <w:sz w:val="18"/>
                <w:szCs w:val="18"/>
              </w:rPr>
            </w:pPr>
          </w:p>
        </w:tc>
      </w:tr>
      <w:tr w:rsidR="006C7785" w:rsidRPr="00340B0D" w14:paraId="25EAE59E"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6778F20E" w14:textId="77777777" w:rsidR="006C7785" w:rsidRPr="00340B0D" w:rsidRDefault="006C7785" w:rsidP="00380FCD">
            <w:pPr>
              <w:rPr>
                <w:rFonts w:cs="Arial"/>
                <w:sz w:val="18"/>
                <w:szCs w:val="18"/>
              </w:rPr>
            </w:pPr>
          </w:p>
        </w:tc>
      </w:tr>
      <w:tr w:rsidR="006C7785" w:rsidRPr="00340B0D" w14:paraId="6E11F745"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F77B2C5"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1674D991"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2480BC0"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0F79DFD"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34A933E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BCB3D4F"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5EFBCAE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CA4CE05"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5980938B" w14:textId="77777777" w:rsidR="006C7785" w:rsidRPr="00340B0D" w:rsidRDefault="006C7785" w:rsidP="00380FCD">
            <w:pPr>
              <w:rPr>
                <w:rFonts w:cs="Arial"/>
                <w:sz w:val="18"/>
                <w:szCs w:val="18"/>
              </w:rPr>
            </w:pPr>
          </w:p>
        </w:tc>
      </w:tr>
      <w:tr w:rsidR="006C7785" w:rsidRPr="00340B0D" w14:paraId="02FE7F7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A392126"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5CB98EC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5A7A902"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1C0B9276" w14:textId="77777777" w:rsidR="006C7785" w:rsidRPr="00340B0D" w:rsidRDefault="006C7785" w:rsidP="00380FCD">
            <w:pPr>
              <w:rPr>
                <w:rFonts w:cs="Arial"/>
                <w:sz w:val="18"/>
                <w:szCs w:val="18"/>
              </w:rPr>
            </w:pPr>
          </w:p>
        </w:tc>
      </w:tr>
      <w:tr w:rsidR="006C7785" w:rsidRPr="00340B0D" w14:paraId="40DDCDD0"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86C3CA9"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6B60101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F56141A"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044E09E2" w14:textId="77777777" w:rsidR="006C7785" w:rsidRPr="00340B0D" w:rsidRDefault="006C7785" w:rsidP="00380FCD">
            <w:pPr>
              <w:rPr>
                <w:rFonts w:cs="Arial"/>
                <w:sz w:val="18"/>
                <w:szCs w:val="18"/>
              </w:rPr>
            </w:pPr>
          </w:p>
        </w:tc>
      </w:tr>
      <w:tr w:rsidR="006C7785" w:rsidRPr="00340B0D" w14:paraId="2A2BB7F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82D6C92"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21AAE5D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44164C5"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4BC39B5A" w14:textId="77777777" w:rsidR="006C7785" w:rsidRPr="00340B0D" w:rsidRDefault="006C7785" w:rsidP="00380FCD">
            <w:pPr>
              <w:rPr>
                <w:rFonts w:cs="Arial"/>
                <w:sz w:val="18"/>
                <w:szCs w:val="18"/>
              </w:rPr>
            </w:pPr>
          </w:p>
        </w:tc>
      </w:tr>
      <w:tr w:rsidR="006C7785" w:rsidRPr="00340B0D" w14:paraId="53B71BD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A3D6AA0"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51306B8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99A9128"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49BF8751" w14:textId="77777777" w:rsidR="006C7785" w:rsidRPr="00340B0D" w:rsidRDefault="006C7785" w:rsidP="00380FCD">
            <w:pPr>
              <w:rPr>
                <w:rFonts w:cs="Arial"/>
                <w:sz w:val="18"/>
                <w:szCs w:val="18"/>
              </w:rPr>
            </w:pPr>
          </w:p>
        </w:tc>
      </w:tr>
      <w:tr w:rsidR="006C7785" w:rsidRPr="00340B0D" w14:paraId="7A5AC28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2B3289F"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1E2A33B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40F49D9"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6990FD85" w14:textId="77777777" w:rsidR="006C7785" w:rsidRPr="00340B0D" w:rsidRDefault="006C7785" w:rsidP="00380FCD">
            <w:pPr>
              <w:rPr>
                <w:rFonts w:cs="Arial"/>
                <w:sz w:val="18"/>
                <w:szCs w:val="18"/>
              </w:rPr>
            </w:pPr>
          </w:p>
        </w:tc>
      </w:tr>
      <w:tr w:rsidR="006C7785" w:rsidRPr="00340B0D" w14:paraId="71E099CF"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6E5FF34"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407C241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5806029"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58F609BE" w14:textId="77777777" w:rsidR="006C7785" w:rsidRPr="00340B0D" w:rsidRDefault="006C7785" w:rsidP="00380FCD">
            <w:pPr>
              <w:rPr>
                <w:rFonts w:cs="Arial"/>
                <w:sz w:val="18"/>
                <w:szCs w:val="18"/>
              </w:rPr>
            </w:pPr>
          </w:p>
        </w:tc>
      </w:tr>
      <w:tr w:rsidR="006C7785" w:rsidRPr="00340B0D" w14:paraId="6967A42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0798798"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6153B38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31C0030"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444014B8" w14:textId="77777777" w:rsidR="006C7785" w:rsidRPr="00340B0D" w:rsidRDefault="006C7785" w:rsidP="00380FCD">
            <w:pPr>
              <w:rPr>
                <w:rFonts w:cs="Arial"/>
                <w:sz w:val="18"/>
                <w:szCs w:val="18"/>
              </w:rPr>
            </w:pPr>
          </w:p>
        </w:tc>
      </w:tr>
      <w:tr w:rsidR="006C7785" w:rsidRPr="00340B0D" w14:paraId="635A458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811F0D8"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73516588"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4B11529"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8857805" w14:textId="77777777" w:rsidR="006C7785" w:rsidRPr="00340B0D" w:rsidRDefault="006C7785" w:rsidP="00380FCD">
            <w:pPr>
              <w:rPr>
                <w:rFonts w:cs="Arial"/>
                <w:sz w:val="18"/>
                <w:szCs w:val="18"/>
              </w:rPr>
            </w:pPr>
          </w:p>
        </w:tc>
      </w:tr>
      <w:tr w:rsidR="006C7785" w:rsidRPr="00340B0D" w14:paraId="6E5E8FB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929896F"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698A2ECE"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532799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C7061A4" w14:textId="77777777" w:rsidR="006C7785" w:rsidRPr="00340B0D" w:rsidRDefault="006C7785" w:rsidP="00380FCD">
            <w:pPr>
              <w:rPr>
                <w:rFonts w:cs="Arial"/>
                <w:sz w:val="18"/>
                <w:szCs w:val="18"/>
              </w:rPr>
            </w:pPr>
          </w:p>
        </w:tc>
      </w:tr>
      <w:tr w:rsidR="006C7785" w:rsidRPr="00340B0D" w14:paraId="6843E3C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CBD4A95"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44E318F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7415F3F"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01EFD17A" w14:textId="77777777" w:rsidR="006C7785" w:rsidRPr="00340B0D" w:rsidRDefault="006C7785" w:rsidP="00380FCD">
            <w:pPr>
              <w:rPr>
                <w:rFonts w:cs="Arial"/>
                <w:sz w:val="18"/>
                <w:szCs w:val="18"/>
              </w:rPr>
            </w:pPr>
          </w:p>
        </w:tc>
      </w:tr>
      <w:tr w:rsidR="006C7785" w:rsidRPr="00340B0D" w14:paraId="4B98F56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F861474"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25CB516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3FDA24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4480FF5" w14:textId="77777777" w:rsidR="006C7785" w:rsidRPr="00340B0D" w:rsidRDefault="006C7785" w:rsidP="00380FCD">
            <w:pPr>
              <w:rPr>
                <w:rFonts w:cs="Arial"/>
                <w:sz w:val="18"/>
                <w:szCs w:val="18"/>
              </w:rPr>
            </w:pPr>
          </w:p>
        </w:tc>
      </w:tr>
      <w:tr w:rsidR="006C7785" w:rsidRPr="00340B0D" w14:paraId="188EB308"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460A801A"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1BE1349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29AA97B0"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1089FBD4" w14:textId="77777777" w:rsidR="006C7785" w:rsidRPr="00340B0D" w:rsidRDefault="006C7785" w:rsidP="00380FCD">
            <w:pPr>
              <w:rPr>
                <w:rFonts w:cs="Arial"/>
                <w:sz w:val="18"/>
                <w:szCs w:val="18"/>
              </w:rPr>
            </w:pPr>
          </w:p>
        </w:tc>
      </w:tr>
      <w:tr w:rsidR="006C7785" w:rsidRPr="00340B0D" w14:paraId="32DBC7F7"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35770A88"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77C1D2E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493304A"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0DB04D6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3F95CC3F"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0C95B56" w14:textId="77777777" w:rsidR="006C7785" w:rsidRPr="00340B0D" w:rsidRDefault="006C7785" w:rsidP="00380FCD">
            <w:pPr>
              <w:rPr>
                <w:rFonts w:cs="Arial"/>
                <w:sz w:val="18"/>
                <w:szCs w:val="18"/>
              </w:rPr>
            </w:pPr>
          </w:p>
        </w:tc>
      </w:tr>
      <w:tr w:rsidR="006C7785" w:rsidRPr="00340B0D" w14:paraId="65D317DF"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1C4A7AE"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5061AE3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4E65D61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3D3F7B8" w14:textId="77777777" w:rsidR="006C7785" w:rsidRPr="00340B0D" w:rsidRDefault="006C7785" w:rsidP="00380FCD">
            <w:pPr>
              <w:rPr>
                <w:rFonts w:cs="Arial"/>
                <w:sz w:val="18"/>
                <w:szCs w:val="18"/>
              </w:rPr>
            </w:pPr>
          </w:p>
        </w:tc>
      </w:tr>
      <w:tr w:rsidR="006C7785" w:rsidRPr="00340B0D" w14:paraId="4F72A158"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E47B188"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47E74B60"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7BA49F62" w14:textId="77777777" w:rsidR="006C7785" w:rsidRPr="00A66F97" w:rsidRDefault="006C7785" w:rsidP="00380FCD">
            <w:pPr>
              <w:rPr>
                <w:rFonts w:cs="Arial"/>
              </w:rPr>
            </w:pPr>
            <w:r w:rsidRPr="00A66F97">
              <w:rPr>
                <w:rFonts w:cs="Arial"/>
                <w:i/>
              </w:rPr>
              <w:t xml:space="preserve">As for test </w:t>
            </w:r>
            <w:r w:rsidRPr="00A66F97">
              <w:rPr>
                <w:rFonts w:cs="Arial"/>
              </w:rPr>
              <w:t>DateDependentFeatures2</w:t>
            </w:r>
          </w:p>
          <w:p w14:paraId="75835A73" w14:textId="77777777" w:rsidR="006C7785" w:rsidRPr="00A66F97" w:rsidRDefault="006C7785" w:rsidP="00380FCD">
            <w:pPr>
              <w:rPr>
                <w:rFonts w:cs="Arial"/>
                <w:i/>
              </w:rPr>
            </w:pPr>
            <w:r w:rsidRPr="00A66F97">
              <w:rPr>
                <w:rFonts w:cs="Arial"/>
                <w:i/>
              </w:rPr>
              <w:t>Set the viewing date range as follows:</w:t>
            </w:r>
          </w:p>
          <w:p w14:paraId="4B31E4B0" w14:textId="77777777" w:rsidR="006C7785" w:rsidRPr="00A66F97" w:rsidRDefault="006C7785" w:rsidP="00380FCD">
            <w:pPr>
              <w:rPr>
                <w:rFonts w:cs="Arial"/>
                <w:i/>
              </w:rPr>
            </w:pPr>
            <w:r w:rsidRPr="00A66F97">
              <w:rPr>
                <w:rFonts w:cs="Arial"/>
                <w:i/>
              </w:rPr>
              <w:t>Start viewing date= 01.02.2022</w:t>
            </w:r>
          </w:p>
          <w:p w14:paraId="541F17F7" w14:textId="77777777" w:rsidR="006C7785" w:rsidRPr="00D6273A" w:rsidRDefault="006C7785" w:rsidP="00380FCD">
            <w:pPr>
              <w:rPr>
                <w:i/>
              </w:rPr>
            </w:pPr>
            <w:r w:rsidRPr="00A66F97">
              <w:rPr>
                <w:rFonts w:cs="Arial"/>
                <w:i/>
              </w:rPr>
              <w:t>End viewing date= 01.12.2022</w:t>
            </w:r>
          </w:p>
        </w:tc>
      </w:tr>
      <w:tr w:rsidR="006C7785" w:rsidRPr="00340B0D" w14:paraId="2D1B9411"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F438A41"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66CF6582"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60C0959" w14:textId="77777777" w:rsidR="006C7785" w:rsidRPr="00614B0E" w:rsidRDefault="006C7785" w:rsidP="00380FCD">
            <w:pPr>
              <w:rPr>
                <w:rFonts w:cs="Arial"/>
                <w:b/>
                <w:bCs/>
              </w:rPr>
            </w:pPr>
            <w:r w:rsidRPr="00A66F97">
              <w:rPr>
                <w:rFonts w:cs="Arial"/>
                <w:i/>
              </w:rPr>
              <w:t xml:space="preserve">As for test </w:t>
            </w:r>
            <w:r w:rsidRPr="00A66F97">
              <w:rPr>
                <w:rFonts w:cs="Arial"/>
              </w:rPr>
              <w:t>DateDependentFeatures1</w:t>
            </w:r>
          </w:p>
        </w:tc>
      </w:tr>
      <w:tr w:rsidR="006C7785" w:rsidRPr="00340B0D" w14:paraId="78909545"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D7625B0"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277AC34E" w14:textId="77777777" w:rsidTr="00380FCD">
        <w:tc>
          <w:tcPr>
            <w:tcW w:w="9199" w:type="dxa"/>
            <w:gridSpan w:val="9"/>
            <w:tcBorders>
              <w:top w:val="single" w:sz="4" w:space="0" w:color="auto"/>
              <w:left w:val="single" w:sz="12" w:space="0" w:color="auto"/>
              <w:bottom w:val="single" w:sz="12" w:space="0" w:color="auto"/>
              <w:right w:val="single" w:sz="12" w:space="0" w:color="auto"/>
            </w:tcBorders>
          </w:tcPr>
          <w:p w14:paraId="5DBB6B14" w14:textId="77777777" w:rsidR="006C7785" w:rsidRDefault="006C7785" w:rsidP="00380FCD">
            <w:pPr>
              <w:rPr>
                <w:noProof/>
                <w:lang w:val="en-IN" w:eastAsia="en-IN"/>
                <w14:ligatures w14:val="standardContextual"/>
              </w:rPr>
            </w:pPr>
            <w:r w:rsidRPr="00A66F97">
              <w:rPr>
                <w:rFonts w:cs="Arial"/>
                <w:i/>
              </w:rPr>
              <w:t>Confirm that the feature displays as in the image below and that a permanent indication is shown as specified in S-98 XXX-XXX:</w:t>
            </w:r>
          </w:p>
          <w:p w14:paraId="7A07D792" w14:textId="77777777" w:rsidR="006C7785" w:rsidRDefault="006C7785" w:rsidP="00380FCD">
            <w:pPr>
              <w:rPr>
                <w:rFonts w:cs="Arial"/>
              </w:rPr>
            </w:pPr>
            <w:r w:rsidRPr="00940D37">
              <w:rPr>
                <w:noProof/>
                <w:lang w:val="en-IN" w:eastAsia="en-IN"/>
              </w:rPr>
              <w:drawing>
                <wp:inline distT="0" distB="0" distL="0" distR="0" wp14:anchorId="54910844" wp14:editId="32C82CBB">
                  <wp:extent cx="2305372" cy="1219370"/>
                  <wp:effectExtent l="0" t="0" r="0" b="0"/>
                  <wp:docPr id="47" name="Picture 47"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diagram of a graph&#10;&#10;Description automatically generated with medium confidence"/>
                          <pic:cNvPicPr/>
                        </pic:nvPicPr>
                        <pic:blipFill>
                          <a:blip r:embed="rId87"/>
                          <a:stretch>
                            <a:fillRect/>
                          </a:stretch>
                        </pic:blipFill>
                        <pic:spPr>
                          <a:xfrm>
                            <a:off x="0" y="0"/>
                            <a:ext cx="2305372" cy="1219370"/>
                          </a:xfrm>
                          <a:prstGeom prst="rect">
                            <a:avLst/>
                          </a:prstGeom>
                        </pic:spPr>
                      </pic:pic>
                    </a:graphicData>
                  </a:graphic>
                </wp:inline>
              </w:drawing>
            </w:r>
          </w:p>
          <w:p w14:paraId="19E5FF2B" w14:textId="77777777" w:rsidR="006C7785" w:rsidRPr="00614B0E" w:rsidRDefault="006C7785" w:rsidP="00380FCD">
            <w:pPr>
              <w:rPr>
                <w:rFonts w:cs="Arial"/>
              </w:rPr>
            </w:pPr>
            <w:r w:rsidRPr="00A66F97">
              <w:rPr>
                <w:rFonts w:cs="Arial"/>
                <w:i/>
              </w:rPr>
              <w:t>Note: A permanent in</w:t>
            </w:r>
            <w:r>
              <w:rPr>
                <w:rFonts w:cs="Arial"/>
                <w:i/>
              </w:rPr>
              <w:t xml:space="preserve">dication that the date has been </w:t>
            </w:r>
            <w:r w:rsidRPr="00A66F97">
              <w:rPr>
                <w:rFonts w:cs="Arial"/>
                <w:i/>
              </w:rPr>
              <w:t xml:space="preserve">adjusted should be shown as specified in S-98 </w:t>
            </w:r>
            <w:r w:rsidRPr="00A66F97">
              <w:rPr>
                <w:rFonts w:cs="Arial"/>
                <w:b/>
                <w:bCs/>
                <w:i/>
              </w:rPr>
              <w:t>XXX-XXX</w:t>
            </w:r>
            <w:r w:rsidRPr="00A66F97">
              <w:rPr>
                <w:rFonts w:cs="Arial"/>
                <w:i/>
              </w:rPr>
              <w:t>.</w:t>
            </w:r>
          </w:p>
        </w:tc>
      </w:tr>
    </w:tbl>
    <w:p w14:paraId="2BA34108" w14:textId="77777777" w:rsidR="006C7785" w:rsidRDefault="006C7785" w:rsidP="006C7785">
      <w:pPr>
        <w:spacing w:line="240" w:lineRule="auto"/>
        <w:rPr>
          <w:rFonts w:cs="Arial"/>
        </w:rPr>
      </w:pPr>
    </w:p>
    <w:p w14:paraId="3102A480" w14:textId="77777777" w:rsidR="006C7785" w:rsidRDefault="006C7785" w:rsidP="006C7785">
      <w:pPr>
        <w:spacing w:line="240" w:lineRule="auto"/>
        <w:rPr>
          <w:rFonts w:cs="Arial"/>
        </w:rPr>
      </w:pPr>
    </w:p>
    <w:tbl>
      <w:tblPr>
        <w:tblW w:w="9209" w:type="dxa"/>
        <w:tblLook w:val="04A0" w:firstRow="1" w:lastRow="0" w:firstColumn="1" w:lastColumn="0" w:noHBand="0" w:noVBand="1"/>
      </w:tblPr>
      <w:tblGrid>
        <w:gridCol w:w="2381"/>
        <w:gridCol w:w="2552"/>
        <w:gridCol w:w="2382"/>
        <w:gridCol w:w="1894"/>
      </w:tblGrid>
      <w:tr w:rsidR="006C7785" w:rsidRPr="00340B0D" w14:paraId="44571ED8" w14:textId="77777777" w:rsidTr="001E2DF7">
        <w:trPr>
          <w:trHeight w:val="454"/>
          <w:tblHeader/>
        </w:trPr>
        <w:tc>
          <w:tcPr>
            <w:tcW w:w="238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D6D9F1C" w14:textId="77777777" w:rsidR="006C7785" w:rsidRPr="001A2018" w:rsidRDefault="006C7785" w:rsidP="00380FCD">
            <w:pPr>
              <w:rPr>
                <w:rFonts w:cs="Arial"/>
                <w:b/>
              </w:rPr>
            </w:pPr>
            <w:r w:rsidRPr="001A2018">
              <w:rPr>
                <w:rFonts w:cs="Arial"/>
                <w:b/>
              </w:rPr>
              <w:t>Test Reference</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tcPr>
          <w:p w14:paraId="017DE27F" w14:textId="77777777" w:rsidR="006C7785" w:rsidRPr="001A2018" w:rsidRDefault="006C7785" w:rsidP="00380FCD">
            <w:r w:rsidRPr="00A66F97">
              <w:rPr>
                <w:rFonts w:cs="Arial"/>
              </w:rPr>
              <w:t>DateDependentFeatures4</w:t>
            </w:r>
          </w:p>
        </w:tc>
        <w:tc>
          <w:tcPr>
            <w:tcW w:w="238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566D623" w14:textId="77777777" w:rsidR="006C7785" w:rsidRPr="001A2018" w:rsidRDefault="006C7785" w:rsidP="00380FCD">
            <w:pPr>
              <w:rPr>
                <w:b/>
              </w:rPr>
            </w:pPr>
            <w:r w:rsidRPr="001B4FAF">
              <w:rPr>
                <w:rFonts w:cs="Arial"/>
                <w:b/>
              </w:rPr>
              <w:t>IHO Reference</w:t>
            </w:r>
          </w:p>
        </w:tc>
        <w:tc>
          <w:tcPr>
            <w:tcW w:w="1894" w:type="dxa"/>
            <w:tcBorders>
              <w:top w:val="single" w:sz="4" w:space="0" w:color="auto"/>
              <w:left w:val="single" w:sz="4" w:space="0" w:color="auto"/>
              <w:bottom w:val="single" w:sz="4" w:space="0" w:color="auto"/>
              <w:right w:val="single" w:sz="4" w:space="0" w:color="auto"/>
            </w:tcBorders>
            <w:shd w:val="clear" w:color="auto" w:fill="FFFFFF" w:themeFill="background1"/>
          </w:tcPr>
          <w:p w14:paraId="6531D8CD" w14:textId="3295FD79" w:rsidR="006C7785" w:rsidRPr="001B4FAF" w:rsidRDefault="001E2DF7" w:rsidP="001E2DF7">
            <w:pPr>
              <w:spacing w:line="240" w:lineRule="auto"/>
              <w:rPr>
                <w:rFonts w:cs="Arial"/>
                <w:color w:val="000000"/>
              </w:rPr>
            </w:pPr>
            <w:r>
              <w:rPr>
                <w:rFonts w:ascii="Calibri" w:hAnsi="Calibri" w:cs="Calibri"/>
                <w:color w:val="000000"/>
              </w:rPr>
              <w:t>S-98 12.8.1</w:t>
            </w:r>
          </w:p>
        </w:tc>
      </w:tr>
    </w:tbl>
    <w:tbl>
      <w:tblPr>
        <w:tblStyle w:val="TableGrid"/>
        <w:tblW w:w="9199" w:type="dxa"/>
        <w:tblLook w:val="04A0" w:firstRow="1" w:lastRow="0" w:firstColumn="1" w:lastColumn="0" w:noHBand="0" w:noVBand="1"/>
      </w:tblPr>
      <w:tblGrid>
        <w:gridCol w:w="1659"/>
        <w:gridCol w:w="714"/>
        <w:gridCol w:w="1802"/>
        <w:gridCol w:w="282"/>
        <w:gridCol w:w="216"/>
        <w:gridCol w:w="1040"/>
        <w:gridCol w:w="331"/>
        <w:gridCol w:w="2595"/>
        <w:gridCol w:w="560"/>
      </w:tblGrid>
      <w:tr w:rsidR="006C7785" w:rsidRPr="00340B0D" w14:paraId="09D60BBB"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D470D4C"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7AB06D1D"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738CC6B8" w14:textId="77777777" w:rsidR="006C7785" w:rsidRPr="005B051E" w:rsidRDefault="006C7785" w:rsidP="00380FCD">
            <w:pPr>
              <w:rPr>
                <w:rFonts w:cs="Arial"/>
              </w:rPr>
            </w:pPr>
            <w:r w:rsidRPr="00A66F97">
              <w:rPr>
                <w:rFonts w:cs="Arial"/>
                <w:i/>
              </w:rPr>
              <w:t>Route checking of date dependent features, date range. (</w:t>
            </w:r>
            <w:proofErr w:type="spellStart"/>
            <w:r w:rsidRPr="00A66F97">
              <w:rPr>
                <w:rFonts w:cs="Arial"/>
                <w:i/>
              </w:rPr>
              <w:t>DateStart</w:t>
            </w:r>
            <w:proofErr w:type="spellEnd"/>
            <w:r w:rsidRPr="00A66F97">
              <w:rPr>
                <w:rFonts w:cs="Arial"/>
                <w:i/>
              </w:rPr>
              <w:t xml:space="preserve"> and </w:t>
            </w:r>
            <w:proofErr w:type="spellStart"/>
            <w:r w:rsidRPr="00A66F97">
              <w:rPr>
                <w:rFonts w:cs="Arial"/>
                <w:i/>
              </w:rPr>
              <w:t>DateEnd</w:t>
            </w:r>
            <w:proofErr w:type="spellEnd"/>
            <w:r w:rsidRPr="00A66F97">
              <w:rPr>
                <w:rFonts w:cs="Arial"/>
                <w:i/>
              </w:rPr>
              <w:t>)</w:t>
            </w:r>
          </w:p>
        </w:tc>
      </w:tr>
      <w:tr w:rsidR="006C7785" w:rsidRPr="00340B0D" w14:paraId="687C9453"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D56DD81"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235BDF93"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E5314AA"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44C6F70" w14:textId="77777777" w:rsidR="006C7785" w:rsidRPr="00340B0D" w:rsidRDefault="006C7785" w:rsidP="00380FCD">
            <w:pPr>
              <w:jc w:val="center"/>
              <w:rPr>
                <w:rFonts w:cs="Arial"/>
                <w:b/>
                <w:bCs/>
                <w:sz w:val="18"/>
                <w:szCs w:val="18"/>
              </w:rPr>
            </w:pPr>
          </w:p>
        </w:tc>
      </w:tr>
      <w:tr w:rsidR="006C7785" w:rsidRPr="00340B0D" w14:paraId="4AB7B3D3"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169CD39C"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196ECCE9" w14:textId="77777777" w:rsidR="006C7785" w:rsidRPr="00340B0D" w:rsidRDefault="006C7785" w:rsidP="00380FCD">
            <w:pPr>
              <w:rPr>
                <w:rFonts w:cs="Arial"/>
                <w:sz w:val="18"/>
                <w:szCs w:val="18"/>
              </w:rPr>
            </w:pPr>
          </w:p>
        </w:tc>
      </w:tr>
      <w:tr w:rsidR="006C7785" w:rsidRPr="00340B0D" w14:paraId="1BAEC52D"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047A93CD"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6D84D365" w14:textId="77777777" w:rsidR="006C7785" w:rsidRPr="00340B0D" w:rsidRDefault="006C7785" w:rsidP="00380FCD">
            <w:pPr>
              <w:rPr>
                <w:rFonts w:cs="Arial"/>
                <w:sz w:val="18"/>
                <w:szCs w:val="18"/>
              </w:rPr>
            </w:pPr>
          </w:p>
        </w:tc>
      </w:tr>
      <w:tr w:rsidR="006C7785" w:rsidRPr="00340B0D" w14:paraId="4249584C"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ACF1003"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4A61391"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3638DA09" w14:textId="77777777" w:rsidTr="00380FCD">
        <w:sdt>
          <w:sdtPr>
            <w:rPr>
              <w:rFonts w:cs="Arial"/>
              <w:sz w:val="18"/>
              <w:szCs w:val="18"/>
            </w:rPr>
            <w:alias w:val="Diplay Category"/>
            <w:tag w:val="Diplay Categor"/>
            <w:id w:val="-1615360559"/>
            <w:placeholder>
              <w:docPart w:val="890799469553423E9B26189BAF9CA276"/>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12CD4569"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67EC92E7"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79CC85E0" w14:textId="77777777" w:rsidR="006C7785" w:rsidRPr="00340B0D" w:rsidRDefault="006C7785" w:rsidP="00380FCD">
            <w:pPr>
              <w:jc w:val="center"/>
              <w:rPr>
                <w:rFonts w:cs="Arial"/>
                <w:sz w:val="18"/>
                <w:szCs w:val="18"/>
              </w:rPr>
            </w:pPr>
          </w:p>
        </w:tc>
      </w:tr>
      <w:tr w:rsidR="006C7785" w:rsidRPr="00340B0D" w14:paraId="541B3DAA"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E116842"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3CD96F6A"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7C93FB43" w14:textId="77777777" w:rsidR="006C7785" w:rsidRPr="00340B0D" w:rsidRDefault="006C7785" w:rsidP="00380FCD">
            <w:pPr>
              <w:jc w:val="center"/>
              <w:rPr>
                <w:rFonts w:cs="Arial"/>
                <w:sz w:val="18"/>
                <w:szCs w:val="18"/>
              </w:rPr>
            </w:pPr>
          </w:p>
        </w:tc>
      </w:tr>
      <w:tr w:rsidR="006C7785" w:rsidRPr="00340B0D" w14:paraId="3B865D4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4197435"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F8BD9BD"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432D0240"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30BC1BE1"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6EB48E3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CB56521"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5F571E3"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741EF591"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62BFAF4A" w14:textId="77777777" w:rsidR="006C7785" w:rsidRPr="00340B0D" w:rsidRDefault="006C7785" w:rsidP="00380FCD">
            <w:pPr>
              <w:jc w:val="center"/>
              <w:rPr>
                <w:rFonts w:cs="Arial"/>
                <w:sz w:val="18"/>
                <w:szCs w:val="18"/>
              </w:rPr>
            </w:pPr>
          </w:p>
        </w:tc>
      </w:tr>
      <w:tr w:rsidR="006C7785" w:rsidRPr="00340B0D" w14:paraId="0A78FA9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FC08FC7" w14:textId="77777777" w:rsidR="006C7785" w:rsidRPr="00340B0D" w:rsidRDefault="006C7785" w:rsidP="00380FCD">
            <w:pPr>
              <w:rPr>
                <w:rFonts w:cs="Arial"/>
                <w:sz w:val="18"/>
                <w:szCs w:val="18"/>
              </w:rPr>
            </w:pPr>
            <w:r w:rsidRPr="00340B0D">
              <w:rPr>
                <w:rFonts w:cs="Arial"/>
                <w:sz w:val="18"/>
                <w:szCs w:val="18"/>
              </w:rPr>
              <w:lastRenderedPageBreak/>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5876F9"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1D8F258"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4AD5E32C" w14:textId="77777777" w:rsidR="006C7785" w:rsidRPr="00340B0D" w:rsidRDefault="006C7785" w:rsidP="00380FCD">
            <w:pPr>
              <w:jc w:val="center"/>
              <w:rPr>
                <w:rFonts w:cs="Arial"/>
                <w:sz w:val="18"/>
                <w:szCs w:val="18"/>
              </w:rPr>
            </w:pPr>
          </w:p>
        </w:tc>
      </w:tr>
      <w:tr w:rsidR="006C7785" w:rsidRPr="00340B0D" w14:paraId="335C652C"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E31F9AC"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E4429A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7FDDFC7"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417EAA69" w14:textId="77777777" w:rsidR="006C7785" w:rsidRPr="00340B0D" w:rsidRDefault="006C7785" w:rsidP="00380FCD">
            <w:pPr>
              <w:jc w:val="center"/>
              <w:rPr>
                <w:rFonts w:cs="Arial"/>
                <w:sz w:val="18"/>
                <w:szCs w:val="18"/>
              </w:rPr>
            </w:pPr>
          </w:p>
        </w:tc>
      </w:tr>
      <w:tr w:rsidR="006C7785" w:rsidRPr="00340B0D" w14:paraId="3852E2BA"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AA21974"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B77A7E"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4E2F749"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6235783F" w14:textId="77777777" w:rsidR="006C7785" w:rsidRPr="00340B0D" w:rsidRDefault="006C7785" w:rsidP="00380FCD">
            <w:pPr>
              <w:jc w:val="center"/>
              <w:rPr>
                <w:rFonts w:cs="Arial"/>
                <w:sz w:val="18"/>
                <w:szCs w:val="18"/>
              </w:rPr>
            </w:pPr>
          </w:p>
        </w:tc>
      </w:tr>
      <w:tr w:rsidR="006C7785" w:rsidRPr="00340B0D" w14:paraId="3504733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ED0CB3E"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11E2EB"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83AF93C"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19783E8D" w14:textId="77777777" w:rsidR="006C7785" w:rsidRPr="00340B0D" w:rsidRDefault="006C7785" w:rsidP="00380FCD">
            <w:pPr>
              <w:jc w:val="center"/>
              <w:rPr>
                <w:rFonts w:cs="Arial"/>
                <w:sz w:val="18"/>
                <w:szCs w:val="18"/>
              </w:rPr>
            </w:pPr>
          </w:p>
        </w:tc>
      </w:tr>
      <w:tr w:rsidR="006C7785" w:rsidRPr="00340B0D" w14:paraId="3848D720"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6C44C6A"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B42CAA"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2224B67"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18B37980" w14:textId="77777777" w:rsidR="006C7785" w:rsidRPr="00340B0D" w:rsidRDefault="006C7785" w:rsidP="00380FCD">
            <w:pPr>
              <w:jc w:val="center"/>
              <w:rPr>
                <w:rFonts w:cs="Arial"/>
                <w:sz w:val="18"/>
                <w:szCs w:val="18"/>
              </w:rPr>
            </w:pPr>
          </w:p>
        </w:tc>
      </w:tr>
      <w:tr w:rsidR="006C7785" w:rsidRPr="00340B0D" w14:paraId="1F68D80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D71C63B"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0CEBCF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6335EE3"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3BCC15B0" w14:textId="77777777" w:rsidR="006C7785" w:rsidRPr="00340B0D" w:rsidRDefault="006C7785" w:rsidP="00380FCD">
            <w:pPr>
              <w:jc w:val="center"/>
              <w:rPr>
                <w:rFonts w:cs="Arial"/>
                <w:sz w:val="18"/>
                <w:szCs w:val="18"/>
              </w:rPr>
            </w:pPr>
          </w:p>
        </w:tc>
      </w:tr>
      <w:tr w:rsidR="006C7785" w:rsidRPr="00340B0D" w14:paraId="3592F7B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4337AC1"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5F8F02B"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A2261FD"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6415DB82" w14:textId="77777777" w:rsidR="006C7785" w:rsidRPr="00340B0D" w:rsidRDefault="006C7785" w:rsidP="00380FCD">
            <w:pPr>
              <w:jc w:val="center"/>
              <w:rPr>
                <w:rFonts w:cs="Arial"/>
                <w:sz w:val="18"/>
                <w:szCs w:val="18"/>
              </w:rPr>
            </w:pPr>
          </w:p>
        </w:tc>
      </w:tr>
      <w:tr w:rsidR="006C7785" w:rsidRPr="00340B0D" w14:paraId="430C0E3B"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2354FF6"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498A94"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A560D0F"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623FC240" w14:textId="77777777" w:rsidR="006C7785" w:rsidRPr="00340B0D" w:rsidRDefault="006C7785" w:rsidP="00380FCD">
            <w:pPr>
              <w:jc w:val="center"/>
              <w:rPr>
                <w:rFonts w:cs="Arial"/>
                <w:sz w:val="18"/>
                <w:szCs w:val="18"/>
              </w:rPr>
            </w:pPr>
          </w:p>
        </w:tc>
      </w:tr>
      <w:tr w:rsidR="006C7785" w:rsidRPr="00340B0D" w14:paraId="7404106A"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08AC660"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26E91BA8"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7D6BA25"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63B00D88" w14:textId="77777777" w:rsidR="006C7785" w:rsidRPr="00340B0D" w:rsidRDefault="006C7785" w:rsidP="00380FCD">
            <w:pPr>
              <w:jc w:val="center"/>
              <w:rPr>
                <w:rFonts w:cs="Arial"/>
                <w:sz w:val="18"/>
                <w:szCs w:val="18"/>
              </w:rPr>
            </w:pPr>
          </w:p>
        </w:tc>
      </w:tr>
      <w:tr w:rsidR="006C7785" w:rsidRPr="00340B0D" w14:paraId="16FD35A8"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5AF6B5EE"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45AE5C61"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4D1AC4D0" w14:textId="77777777" w:rsidR="006C7785" w:rsidRPr="00340B0D" w:rsidRDefault="006C7785" w:rsidP="00380FCD">
            <w:pPr>
              <w:jc w:val="center"/>
              <w:rPr>
                <w:rFonts w:cs="Arial"/>
                <w:sz w:val="18"/>
                <w:szCs w:val="18"/>
              </w:rPr>
            </w:pPr>
          </w:p>
        </w:tc>
      </w:tr>
      <w:tr w:rsidR="006C7785" w:rsidRPr="00340B0D" w14:paraId="041E8C58" w14:textId="77777777" w:rsidTr="00380FCD">
        <w:sdt>
          <w:sdtPr>
            <w:rPr>
              <w:rFonts w:cs="Arial"/>
              <w:sz w:val="18"/>
              <w:szCs w:val="18"/>
            </w:rPr>
            <w:alias w:val="Palette"/>
            <w:tag w:val="Palette"/>
            <w:id w:val="-582227338"/>
            <w:placeholder>
              <w:docPart w:val="B52938F72FD040B18F8D5262AC088E33"/>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0B003C8F"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231FFB37"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1CF5287A" w14:textId="77777777" w:rsidR="006C7785" w:rsidRPr="00340B0D" w:rsidRDefault="006C7785" w:rsidP="00380FCD">
            <w:pPr>
              <w:jc w:val="center"/>
              <w:rPr>
                <w:rFonts w:cs="Arial"/>
                <w:sz w:val="18"/>
                <w:szCs w:val="18"/>
              </w:rPr>
            </w:pPr>
          </w:p>
        </w:tc>
      </w:tr>
      <w:tr w:rsidR="006C7785" w:rsidRPr="00340B0D" w14:paraId="3764E450"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22FAAC0A"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05A6CB96"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6ADCE5B3" w14:textId="77777777" w:rsidR="006C7785" w:rsidRPr="00340B0D" w:rsidRDefault="006C7785" w:rsidP="00380FCD">
            <w:pPr>
              <w:jc w:val="center"/>
              <w:rPr>
                <w:rFonts w:cs="Arial"/>
                <w:sz w:val="18"/>
                <w:szCs w:val="18"/>
              </w:rPr>
            </w:pPr>
          </w:p>
        </w:tc>
      </w:tr>
      <w:tr w:rsidR="006C7785" w:rsidRPr="00340B0D" w14:paraId="27066CE1"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34979446"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362018A6"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085E5C45" w14:textId="77777777" w:rsidR="006C7785" w:rsidRPr="00340B0D" w:rsidRDefault="006C7785" w:rsidP="00380FCD">
            <w:pPr>
              <w:jc w:val="center"/>
              <w:rPr>
                <w:rFonts w:cs="Arial"/>
                <w:sz w:val="18"/>
                <w:szCs w:val="18"/>
              </w:rPr>
            </w:pPr>
          </w:p>
        </w:tc>
      </w:tr>
      <w:tr w:rsidR="006C7785" w:rsidRPr="00340B0D" w14:paraId="3506BA29"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3C8BB4DA"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6A5E31D"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31A3CDEC" w14:textId="77777777" w:rsidTr="00380FCD">
        <w:trPr>
          <w:trHeight w:val="287"/>
        </w:trPr>
        <w:tc>
          <w:tcPr>
            <w:tcW w:w="1659" w:type="dxa"/>
            <w:tcBorders>
              <w:left w:val="single" w:sz="12" w:space="0" w:color="auto"/>
              <w:bottom w:val="single" w:sz="4" w:space="0" w:color="auto"/>
            </w:tcBorders>
          </w:tcPr>
          <w:p w14:paraId="5E207C94"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1F5810C2"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1087B7E6"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41A6A8BA" w14:textId="77777777" w:rsidR="006C7785" w:rsidRPr="00340B0D" w:rsidRDefault="006C7785" w:rsidP="00380FCD">
            <w:pPr>
              <w:rPr>
                <w:rFonts w:cs="Arial"/>
                <w:sz w:val="18"/>
                <w:szCs w:val="18"/>
              </w:rPr>
            </w:pPr>
          </w:p>
        </w:tc>
      </w:tr>
      <w:tr w:rsidR="006C7785" w:rsidRPr="00340B0D" w14:paraId="6D15A475" w14:textId="77777777" w:rsidTr="00380FCD">
        <w:tc>
          <w:tcPr>
            <w:tcW w:w="1659" w:type="dxa"/>
            <w:tcBorders>
              <w:left w:val="single" w:sz="12" w:space="0" w:color="auto"/>
              <w:bottom w:val="single" w:sz="4" w:space="0" w:color="auto"/>
            </w:tcBorders>
          </w:tcPr>
          <w:p w14:paraId="741FB537"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7F78010D"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39CD5C83"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1662F31F"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10000</w:t>
            </w:r>
          </w:p>
        </w:tc>
      </w:tr>
      <w:tr w:rsidR="006C7785" w:rsidRPr="00340B0D" w14:paraId="003F0D16"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7252FF2F"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75149074"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30F69F03" w14:textId="77777777" w:rsidR="006C7785" w:rsidRPr="00340B0D" w:rsidRDefault="006C7785" w:rsidP="00380FCD">
            <w:pPr>
              <w:rPr>
                <w:rFonts w:cs="Arial"/>
                <w:sz w:val="18"/>
                <w:szCs w:val="18"/>
              </w:rPr>
            </w:pPr>
          </w:p>
        </w:tc>
      </w:tr>
      <w:tr w:rsidR="006C7785" w:rsidRPr="00340B0D" w14:paraId="40390CE6"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0DE5B40D" w14:textId="77777777" w:rsidR="006C7785" w:rsidRPr="00340B0D" w:rsidRDefault="006C7785" w:rsidP="00380FCD">
            <w:pPr>
              <w:rPr>
                <w:rFonts w:cs="Arial"/>
                <w:sz w:val="18"/>
                <w:szCs w:val="18"/>
              </w:rPr>
            </w:pPr>
          </w:p>
        </w:tc>
      </w:tr>
      <w:tr w:rsidR="006C7785" w:rsidRPr="00340B0D" w14:paraId="7E404933"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7B0A1E9"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1D8287C8"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3451667"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C791E0D"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EBD7E1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39FD0D3"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151AFCB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75CDFD0"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51031806" w14:textId="77777777" w:rsidR="006C7785" w:rsidRPr="00340B0D" w:rsidRDefault="006C7785" w:rsidP="00380FCD">
            <w:pPr>
              <w:rPr>
                <w:rFonts w:cs="Arial"/>
                <w:sz w:val="18"/>
                <w:szCs w:val="18"/>
              </w:rPr>
            </w:pPr>
          </w:p>
        </w:tc>
      </w:tr>
      <w:tr w:rsidR="006C7785" w:rsidRPr="00340B0D" w14:paraId="1AF5394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69AFF03"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4335FB0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8EBBBFF"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5697DC8F" w14:textId="77777777" w:rsidR="006C7785" w:rsidRPr="00340B0D" w:rsidRDefault="006C7785" w:rsidP="00380FCD">
            <w:pPr>
              <w:rPr>
                <w:rFonts w:cs="Arial"/>
                <w:sz w:val="18"/>
                <w:szCs w:val="18"/>
              </w:rPr>
            </w:pPr>
          </w:p>
        </w:tc>
      </w:tr>
      <w:tr w:rsidR="006C7785" w:rsidRPr="00340B0D" w14:paraId="06DA5330"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CA2749D"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0F608A7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5ADED5A"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7C77468C" w14:textId="77777777" w:rsidR="006C7785" w:rsidRPr="00340B0D" w:rsidRDefault="006C7785" w:rsidP="00380FCD">
            <w:pPr>
              <w:rPr>
                <w:rFonts w:cs="Arial"/>
                <w:sz w:val="18"/>
                <w:szCs w:val="18"/>
              </w:rPr>
            </w:pPr>
          </w:p>
        </w:tc>
      </w:tr>
      <w:tr w:rsidR="006C7785" w:rsidRPr="00340B0D" w14:paraId="074B4BB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0B60254"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6183F23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DF0B799"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36C038AE" w14:textId="77777777" w:rsidR="006C7785" w:rsidRPr="00340B0D" w:rsidRDefault="006C7785" w:rsidP="00380FCD">
            <w:pPr>
              <w:rPr>
                <w:rFonts w:cs="Arial"/>
                <w:sz w:val="18"/>
                <w:szCs w:val="18"/>
              </w:rPr>
            </w:pPr>
          </w:p>
        </w:tc>
      </w:tr>
      <w:tr w:rsidR="006C7785" w:rsidRPr="00340B0D" w14:paraId="28B084A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EA4A9E2"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3E162D5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3D69F0C"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0BA088E6" w14:textId="77777777" w:rsidR="006C7785" w:rsidRPr="00340B0D" w:rsidRDefault="006C7785" w:rsidP="00380FCD">
            <w:pPr>
              <w:rPr>
                <w:rFonts w:cs="Arial"/>
                <w:sz w:val="18"/>
                <w:szCs w:val="18"/>
              </w:rPr>
            </w:pPr>
          </w:p>
        </w:tc>
      </w:tr>
      <w:tr w:rsidR="006C7785" w:rsidRPr="00340B0D" w14:paraId="5F8BC55F"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6DD8469"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4B2D7B2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ADA33D4"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10030963" w14:textId="77777777" w:rsidR="006C7785" w:rsidRPr="00340B0D" w:rsidRDefault="006C7785" w:rsidP="00380FCD">
            <w:pPr>
              <w:rPr>
                <w:rFonts w:cs="Arial"/>
                <w:sz w:val="18"/>
                <w:szCs w:val="18"/>
              </w:rPr>
            </w:pPr>
          </w:p>
        </w:tc>
      </w:tr>
      <w:tr w:rsidR="006C7785" w:rsidRPr="00340B0D" w14:paraId="46DD6FF0"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01FC660"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2E0A03D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141A346"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5E21844D" w14:textId="77777777" w:rsidR="006C7785" w:rsidRPr="00340B0D" w:rsidRDefault="006C7785" w:rsidP="00380FCD">
            <w:pPr>
              <w:rPr>
                <w:rFonts w:cs="Arial"/>
                <w:sz w:val="18"/>
                <w:szCs w:val="18"/>
              </w:rPr>
            </w:pPr>
          </w:p>
        </w:tc>
      </w:tr>
      <w:tr w:rsidR="006C7785" w:rsidRPr="00340B0D" w14:paraId="14C3288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81C2E98"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2C343FF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B8753F3"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41AC9454" w14:textId="77777777" w:rsidR="006C7785" w:rsidRPr="00340B0D" w:rsidRDefault="006C7785" w:rsidP="00380FCD">
            <w:pPr>
              <w:rPr>
                <w:rFonts w:cs="Arial"/>
                <w:sz w:val="18"/>
                <w:szCs w:val="18"/>
              </w:rPr>
            </w:pPr>
          </w:p>
        </w:tc>
      </w:tr>
      <w:tr w:rsidR="006C7785" w:rsidRPr="00340B0D" w14:paraId="7242F60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DF62D2B"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082F7C9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0CBD958"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75DBDB0" w14:textId="77777777" w:rsidR="006C7785" w:rsidRPr="00340B0D" w:rsidRDefault="006C7785" w:rsidP="00380FCD">
            <w:pPr>
              <w:rPr>
                <w:rFonts w:cs="Arial"/>
                <w:sz w:val="18"/>
                <w:szCs w:val="18"/>
              </w:rPr>
            </w:pPr>
          </w:p>
        </w:tc>
      </w:tr>
      <w:tr w:rsidR="006C7785" w:rsidRPr="00340B0D" w14:paraId="2009866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DE57CBB"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37EED41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04B8578"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C4C23E3" w14:textId="77777777" w:rsidR="006C7785" w:rsidRPr="00340B0D" w:rsidRDefault="006C7785" w:rsidP="00380FCD">
            <w:pPr>
              <w:rPr>
                <w:rFonts w:cs="Arial"/>
                <w:sz w:val="18"/>
                <w:szCs w:val="18"/>
              </w:rPr>
            </w:pPr>
          </w:p>
        </w:tc>
      </w:tr>
      <w:tr w:rsidR="006C7785" w:rsidRPr="00340B0D" w14:paraId="116673D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8759CBF"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430B0CE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9F9BDC7"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CF22AF3" w14:textId="77777777" w:rsidR="006C7785" w:rsidRPr="00340B0D" w:rsidRDefault="006C7785" w:rsidP="00380FCD">
            <w:pPr>
              <w:rPr>
                <w:rFonts w:cs="Arial"/>
                <w:sz w:val="18"/>
                <w:szCs w:val="18"/>
              </w:rPr>
            </w:pPr>
          </w:p>
        </w:tc>
      </w:tr>
      <w:tr w:rsidR="006C7785" w:rsidRPr="00340B0D" w14:paraId="08B0619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2769E21"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3B9D131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3F2D8B7"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6709927" w14:textId="77777777" w:rsidR="006C7785" w:rsidRPr="00340B0D" w:rsidRDefault="006C7785" w:rsidP="00380FCD">
            <w:pPr>
              <w:rPr>
                <w:rFonts w:cs="Arial"/>
                <w:sz w:val="18"/>
                <w:szCs w:val="18"/>
              </w:rPr>
            </w:pPr>
          </w:p>
        </w:tc>
      </w:tr>
      <w:tr w:rsidR="006C7785" w:rsidRPr="00340B0D" w14:paraId="07DDF1A5"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719D5B7C"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3CCB9EA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6A91669E"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671ABD52" w14:textId="77777777" w:rsidR="006C7785" w:rsidRPr="00340B0D" w:rsidRDefault="006C7785" w:rsidP="00380FCD">
            <w:pPr>
              <w:rPr>
                <w:rFonts w:cs="Arial"/>
                <w:sz w:val="18"/>
                <w:szCs w:val="18"/>
              </w:rPr>
            </w:pPr>
          </w:p>
        </w:tc>
      </w:tr>
      <w:tr w:rsidR="006C7785" w:rsidRPr="00340B0D" w14:paraId="600C6A45"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88C0E45"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630755A0"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755C6E9"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10BCBD6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33BBBDD7"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46EA045" w14:textId="77777777" w:rsidR="006C7785" w:rsidRPr="00340B0D" w:rsidRDefault="006C7785" w:rsidP="00380FCD">
            <w:pPr>
              <w:rPr>
                <w:rFonts w:cs="Arial"/>
                <w:sz w:val="18"/>
                <w:szCs w:val="18"/>
              </w:rPr>
            </w:pPr>
          </w:p>
        </w:tc>
      </w:tr>
      <w:tr w:rsidR="006C7785" w:rsidRPr="00340B0D" w14:paraId="2166B2E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B6CBDCF"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05BA6A2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5B86CCE8"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D6FB459" w14:textId="77777777" w:rsidR="006C7785" w:rsidRPr="00340B0D" w:rsidRDefault="006C7785" w:rsidP="00380FCD">
            <w:pPr>
              <w:rPr>
                <w:rFonts w:cs="Arial"/>
                <w:sz w:val="18"/>
                <w:szCs w:val="18"/>
              </w:rPr>
            </w:pPr>
          </w:p>
        </w:tc>
      </w:tr>
      <w:tr w:rsidR="006C7785" w:rsidRPr="00340B0D" w14:paraId="505CF698"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BE9B8A1"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62190345"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196CF3AC" w14:textId="77777777" w:rsidR="006C7785" w:rsidRPr="00A66F97" w:rsidRDefault="006C7785" w:rsidP="00380FCD">
            <w:pPr>
              <w:rPr>
                <w:rFonts w:cs="Arial"/>
              </w:rPr>
            </w:pPr>
            <w:r w:rsidRPr="00A66F97">
              <w:rPr>
                <w:rFonts w:cs="Arial"/>
                <w:i/>
              </w:rPr>
              <w:t xml:space="preserve">As for test </w:t>
            </w:r>
            <w:r w:rsidRPr="00A66F97">
              <w:rPr>
                <w:rFonts w:cs="Arial"/>
              </w:rPr>
              <w:t>DateDependentFeatures3</w:t>
            </w:r>
          </w:p>
          <w:p w14:paraId="03CCC7C8" w14:textId="77777777" w:rsidR="006C7785" w:rsidRPr="00D6273A" w:rsidRDefault="006C7785" w:rsidP="00380FCD">
            <w:pPr>
              <w:rPr>
                <w:i/>
              </w:rPr>
            </w:pPr>
            <w:r w:rsidRPr="00A66F97">
              <w:rPr>
                <w:rFonts w:cs="Arial"/>
                <w:i/>
              </w:rPr>
              <w:t>Select scale 1:10 000</w:t>
            </w:r>
          </w:p>
        </w:tc>
      </w:tr>
      <w:tr w:rsidR="006C7785" w:rsidRPr="00340B0D" w14:paraId="1ECFB2DC"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49F5012"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E0E7837"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10D6031" w14:textId="77777777" w:rsidR="006C7785" w:rsidRPr="00A66F97" w:rsidRDefault="006C7785" w:rsidP="00380FCD">
            <w:pPr>
              <w:rPr>
                <w:rFonts w:cs="Arial"/>
                <w:i/>
              </w:rPr>
            </w:pPr>
            <w:r w:rsidRPr="00A66F97">
              <w:rPr>
                <w:rFonts w:cs="Arial"/>
                <w:i/>
              </w:rPr>
              <w:t>As for test 3.3.3.1 a)</w:t>
            </w:r>
          </w:p>
          <w:p w14:paraId="192FE91B" w14:textId="77777777" w:rsidR="006C7785" w:rsidRPr="00614B0E" w:rsidRDefault="006C7785" w:rsidP="00380FCD">
            <w:pPr>
              <w:rPr>
                <w:rFonts w:cs="Arial"/>
                <w:b/>
                <w:bCs/>
              </w:rPr>
            </w:pPr>
            <w:r w:rsidRPr="00A66F97">
              <w:rPr>
                <w:rFonts w:cs="Arial"/>
                <w:i/>
              </w:rPr>
              <w:t>Create a route from 32°36.425’S 61°20.335’E to 32°36.425’S 61°21.400’E with a cross track distance of 0.10NM set for Starboard and for Port</w:t>
            </w:r>
          </w:p>
        </w:tc>
      </w:tr>
      <w:tr w:rsidR="006C7785" w:rsidRPr="00340B0D" w14:paraId="23CC361C"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C26B3CA"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3984DC68" w14:textId="77777777" w:rsidTr="00380FCD">
        <w:tc>
          <w:tcPr>
            <w:tcW w:w="9199" w:type="dxa"/>
            <w:gridSpan w:val="9"/>
            <w:tcBorders>
              <w:top w:val="single" w:sz="4" w:space="0" w:color="auto"/>
              <w:left w:val="single" w:sz="12" w:space="0" w:color="auto"/>
              <w:bottom w:val="single" w:sz="12" w:space="0" w:color="auto"/>
              <w:right w:val="single" w:sz="12" w:space="0" w:color="auto"/>
            </w:tcBorders>
            <w:vAlign w:val="center"/>
          </w:tcPr>
          <w:p w14:paraId="6C448F09" w14:textId="77777777" w:rsidR="006C7785" w:rsidRDefault="006C7785" w:rsidP="00380FCD">
            <w:pPr>
              <w:rPr>
                <w:rFonts w:cs="Arial"/>
                <w:i/>
              </w:rPr>
            </w:pPr>
            <w:r w:rsidRPr="00A66F97">
              <w:rPr>
                <w:rFonts w:cs="Arial"/>
                <w:i/>
              </w:rPr>
              <w:t>Check the route and confirm that the following indications are given and the display is as shown:</w:t>
            </w:r>
          </w:p>
          <w:p w14:paraId="1D303552" w14:textId="77777777" w:rsidR="006C7785" w:rsidRDefault="006C7785" w:rsidP="00380FCD">
            <w:pPr>
              <w:rPr>
                <w:rFonts w:cs="Arial"/>
              </w:rPr>
            </w:pPr>
            <w:r w:rsidRPr="00A66F97">
              <w:rPr>
                <w:rFonts w:cs="Arial"/>
                <w:noProof/>
                <w:lang w:val="en-IN" w:eastAsia="en-IN"/>
              </w:rPr>
              <w:drawing>
                <wp:inline distT="0" distB="0" distL="0" distR="0" wp14:anchorId="4EA6D176" wp14:editId="4468CC0A">
                  <wp:extent cx="4639318" cy="1743321"/>
                  <wp:effectExtent l="0" t="0" r="8882" b="9279"/>
                  <wp:docPr id="41" name="Picture 37" descr="A diagram of a line connecting two squar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41" name="Picture 37" descr="A diagram of a line connecting two squares&#10;&#10;Description automatically generated with medium confidence"/>
                          <pic:cNvPicPr/>
                        </pic:nvPicPr>
                        <pic:blipFill>
                          <a:blip r:embed="rId88"/>
                          <a:stretch>
                            <a:fillRect/>
                          </a:stretch>
                        </pic:blipFill>
                        <pic:spPr>
                          <a:xfrm>
                            <a:off x="0" y="0"/>
                            <a:ext cx="4639318" cy="1743321"/>
                          </a:xfrm>
                          <a:prstGeom prst="rect">
                            <a:avLst/>
                          </a:prstGeom>
                          <a:noFill/>
                          <a:ln>
                            <a:noFill/>
                            <a:prstDash/>
                          </a:ln>
                        </pic:spPr>
                      </pic:pic>
                    </a:graphicData>
                  </a:graphic>
                </wp:inline>
              </w:drawing>
            </w:r>
          </w:p>
          <w:p w14:paraId="5D7A57BD" w14:textId="05735A8D" w:rsidR="006C7785" w:rsidRPr="00614B0E" w:rsidRDefault="006C7785" w:rsidP="00380FCD">
            <w:pPr>
              <w:rPr>
                <w:rFonts w:cs="Arial"/>
              </w:rPr>
            </w:pPr>
            <w:r w:rsidRPr="00A66F97">
              <w:rPr>
                <w:rFonts w:cs="Arial"/>
                <w:i/>
              </w:rPr>
              <w:t>Note: A permanent indication that the date has been adjusted should be shown as specified in S-98</w:t>
            </w:r>
          </w:p>
        </w:tc>
      </w:tr>
    </w:tbl>
    <w:p w14:paraId="39084717" w14:textId="77777777" w:rsidR="006C7785" w:rsidRDefault="006C7785" w:rsidP="006C7785">
      <w:pPr>
        <w:spacing w:line="240" w:lineRule="auto"/>
        <w:rPr>
          <w:rFonts w:cs="Arial"/>
        </w:rPr>
      </w:pPr>
    </w:p>
    <w:p w14:paraId="0D9C17DF" w14:textId="77777777" w:rsidR="006C7785" w:rsidRDefault="006C7785" w:rsidP="006C7785">
      <w:pPr>
        <w:spacing w:line="240" w:lineRule="auto"/>
        <w:rPr>
          <w:rFonts w:cs="Arial"/>
        </w:rPr>
      </w:pPr>
    </w:p>
    <w:p w14:paraId="384C89AC" w14:textId="77777777" w:rsidR="006C7785" w:rsidRPr="00A66F97" w:rsidRDefault="006C7785" w:rsidP="006C7785">
      <w:pPr>
        <w:spacing w:line="240" w:lineRule="auto"/>
        <w:rPr>
          <w:rFonts w:cs="Arial"/>
        </w:rPr>
      </w:pPr>
      <w:r w:rsidRPr="00A66F97">
        <w:rPr>
          <w:rFonts w:cs="Arial"/>
        </w:rPr>
        <w:br w:type="page"/>
      </w:r>
    </w:p>
    <w:p w14:paraId="6B4A6625" w14:textId="77777777" w:rsidR="006C7785" w:rsidRPr="00A66F97" w:rsidRDefault="006C7785" w:rsidP="006C7785">
      <w:pPr>
        <w:rPr>
          <w:rFonts w:cs="Arial"/>
        </w:rPr>
      </w:pPr>
    </w:p>
    <w:p w14:paraId="203D9167" w14:textId="77777777" w:rsidR="006C7785" w:rsidRDefault="006C7785" w:rsidP="006C7785">
      <w:pPr>
        <w:pStyle w:val="Heading3"/>
      </w:pPr>
      <w:bookmarkStart w:id="2620" w:name="_Toc189647852"/>
      <w:r w:rsidRPr="00A66F97">
        <w:t>Periodic Date Range on buoys</w:t>
      </w:r>
      <w:bookmarkEnd w:id="2620"/>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2518"/>
        <w:gridCol w:w="2344"/>
        <w:gridCol w:w="1989"/>
      </w:tblGrid>
      <w:tr w:rsidR="006C7785" w:rsidRPr="00A66F97" w14:paraId="12E78B05" w14:textId="77777777" w:rsidTr="001E2DF7">
        <w:trPr>
          <w:trHeight w:val="454"/>
          <w:tblHeader/>
        </w:trPr>
        <w:tc>
          <w:tcPr>
            <w:tcW w:w="235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4FFEEE9" w14:textId="6695607F" w:rsidR="006C7785" w:rsidRPr="005F57EB" w:rsidRDefault="006C7785" w:rsidP="00380FCD">
            <w:pPr>
              <w:rPr>
                <w:rFonts w:cs="Arial"/>
                <w:b/>
              </w:rPr>
            </w:pPr>
            <w:r w:rsidRPr="00A66F97">
              <w:rPr>
                <w:rFonts w:cs="Arial"/>
                <w:b/>
              </w:rPr>
              <w:t>Test Referenc</w:t>
            </w:r>
            <w:r w:rsidR="00351F04">
              <w:rPr>
                <w:rFonts w:cs="Arial"/>
                <w:b/>
              </w:rPr>
              <w:t>e</w:t>
            </w:r>
          </w:p>
        </w:tc>
        <w:tc>
          <w:tcPr>
            <w:tcW w:w="25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7D6053" w14:textId="77777777" w:rsidR="006C7785" w:rsidRPr="00A66F97" w:rsidRDefault="006C7785" w:rsidP="00380FCD">
            <w:pPr>
              <w:rPr>
                <w:rFonts w:cs="Arial"/>
              </w:rPr>
            </w:pPr>
            <w:r>
              <w:t>PeriodicDateRange1</w:t>
            </w:r>
          </w:p>
        </w:tc>
        <w:tc>
          <w:tcPr>
            <w:tcW w:w="234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9E51768" w14:textId="77777777" w:rsidR="006C7785" w:rsidRPr="005F57EB" w:rsidRDefault="006C7785" w:rsidP="00380FCD">
            <w:pPr>
              <w:rPr>
                <w:rFonts w:cs="Arial"/>
                <w:b/>
              </w:rPr>
            </w:pPr>
            <w:r w:rsidRPr="00A66F97">
              <w:rPr>
                <w:rFonts w:cs="Arial"/>
                <w:b/>
              </w:rPr>
              <w:t>IHO Reference</w:t>
            </w:r>
          </w:p>
        </w:tc>
        <w:tc>
          <w:tcPr>
            <w:tcW w:w="198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0E7692" w14:textId="3DFD58DC" w:rsidR="006C7785" w:rsidRPr="005F57EB" w:rsidRDefault="001E2DF7" w:rsidP="00380FCD">
            <w:pPr>
              <w:spacing w:line="240" w:lineRule="auto"/>
              <w:rPr>
                <w:rFonts w:cs="Arial"/>
                <w:color w:val="000000"/>
              </w:rPr>
            </w:pPr>
            <w:r>
              <w:rPr>
                <w:rFonts w:ascii="Calibri" w:hAnsi="Calibri" w:cs="Calibri"/>
                <w:color w:val="000000"/>
              </w:rPr>
              <w:t>S-98 12.8.1</w:t>
            </w:r>
          </w:p>
        </w:tc>
      </w:tr>
    </w:tbl>
    <w:tbl>
      <w:tblPr>
        <w:tblStyle w:val="TableGrid"/>
        <w:tblW w:w="9199" w:type="dxa"/>
        <w:tblLook w:val="04A0" w:firstRow="1" w:lastRow="0" w:firstColumn="1" w:lastColumn="0" w:noHBand="0" w:noVBand="1"/>
      </w:tblPr>
      <w:tblGrid>
        <w:gridCol w:w="1659"/>
        <w:gridCol w:w="714"/>
        <w:gridCol w:w="1802"/>
        <w:gridCol w:w="282"/>
        <w:gridCol w:w="216"/>
        <w:gridCol w:w="1040"/>
        <w:gridCol w:w="331"/>
        <w:gridCol w:w="2595"/>
        <w:gridCol w:w="560"/>
      </w:tblGrid>
      <w:tr w:rsidR="006C7785" w:rsidRPr="00340B0D" w14:paraId="6D862CC2"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7CCF956"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184F0234"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4F700A7B" w14:textId="77777777" w:rsidR="006C7785" w:rsidRPr="005B051E" w:rsidRDefault="006C7785" w:rsidP="00380FCD">
            <w:pPr>
              <w:rPr>
                <w:rFonts w:cs="Arial"/>
              </w:rPr>
            </w:pPr>
            <w:r w:rsidRPr="00A66F97">
              <w:rPr>
                <w:rFonts w:cs="Arial"/>
                <w:i/>
              </w:rPr>
              <w:t>Route checking of date dependent features, date range. (</w:t>
            </w:r>
            <w:proofErr w:type="spellStart"/>
            <w:r w:rsidRPr="00A66F97">
              <w:rPr>
                <w:rFonts w:cs="Arial"/>
                <w:i/>
              </w:rPr>
              <w:t>DateStart</w:t>
            </w:r>
            <w:proofErr w:type="spellEnd"/>
            <w:r w:rsidRPr="00A66F97">
              <w:rPr>
                <w:rFonts w:cs="Arial"/>
                <w:i/>
              </w:rPr>
              <w:t xml:space="preserve"> and </w:t>
            </w:r>
            <w:proofErr w:type="spellStart"/>
            <w:r w:rsidRPr="00A66F97">
              <w:rPr>
                <w:rFonts w:cs="Arial"/>
                <w:i/>
              </w:rPr>
              <w:t>DateEnd</w:t>
            </w:r>
            <w:proofErr w:type="spellEnd"/>
            <w:r w:rsidRPr="00A66F97">
              <w:rPr>
                <w:rFonts w:cs="Arial"/>
                <w:i/>
              </w:rPr>
              <w:t>)</w:t>
            </w:r>
          </w:p>
        </w:tc>
      </w:tr>
      <w:tr w:rsidR="006C7785" w:rsidRPr="00340B0D" w14:paraId="65D45388"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A143F7C"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1DF4117F"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D95804B"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B6788B4" w14:textId="77777777" w:rsidR="006C7785" w:rsidRPr="00340B0D" w:rsidRDefault="006C7785" w:rsidP="00380FCD">
            <w:pPr>
              <w:jc w:val="center"/>
              <w:rPr>
                <w:rFonts w:cs="Arial"/>
                <w:b/>
                <w:bCs/>
                <w:sz w:val="18"/>
                <w:szCs w:val="18"/>
              </w:rPr>
            </w:pPr>
          </w:p>
        </w:tc>
      </w:tr>
      <w:tr w:rsidR="006C7785" w:rsidRPr="00340B0D" w14:paraId="22CEFAD0"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37500024"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1322381A" w14:textId="77777777" w:rsidR="006C7785" w:rsidRPr="00340B0D" w:rsidRDefault="006C7785" w:rsidP="00380FCD">
            <w:pPr>
              <w:rPr>
                <w:rFonts w:cs="Arial"/>
                <w:sz w:val="18"/>
                <w:szCs w:val="18"/>
              </w:rPr>
            </w:pPr>
          </w:p>
        </w:tc>
      </w:tr>
      <w:tr w:rsidR="006C7785" w:rsidRPr="00340B0D" w14:paraId="064DAB0E"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7978CE55"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2A908BBD" w14:textId="77777777" w:rsidR="006C7785" w:rsidRPr="00340B0D" w:rsidRDefault="006C7785" w:rsidP="00380FCD">
            <w:pPr>
              <w:rPr>
                <w:rFonts w:cs="Arial"/>
                <w:sz w:val="18"/>
                <w:szCs w:val="18"/>
              </w:rPr>
            </w:pPr>
          </w:p>
        </w:tc>
      </w:tr>
      <w:tr w:rsidR="006C7785" w:rsidRPr="00340B0D" w14:paraId="6A63B3F5"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CA7DFF2"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F473907"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5DCAD8F0" w14:textId="77777777" w:rsidTr="00380FCD">
        <w:sdt>
          <w:sdtPr>
            <w:rPr>
              <w:rFonts w:cs="Arial"/>
              <w:sz w:val="18"/>
              <w:szCs w:val="18"/>
            </w:rPr>
            <w:alias w:val="Diplay Category"/>
            <w:tag w:val="Diplay Categor"/>
            <w:id w:val="443049365"/>
            <w:placeholder>
              <w:docPart w:val="D986CE39CEAC446EBF413B51B30B8AB6"/>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0DFBA5EF"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0A1972D5"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0D5700EA" w14:textId="77777777" w:rsidR="006C7785" w:rsidRPr="00340B0D" w:rsidRDefault="006C7785" w:rsidP="00380FCD">
            <w:pPr>
              <w:jc w:val="center"/>
              <w:rPr>
                <w:rFonts w:cs="Arial"/>
                <w:sz w:val="18"/>
                <w:szCs w:val="18"/>
              </w:rPr>
            </w:pPr>
          </w:p>
        </w:tc>
      </w:tr>
      <w:tr w:rsidR="006C7785" w:rsidRPr="00340B0D" w14:paraId="46F247AB"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49F1576A"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4AB34A62"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5B397960" w14:textId="77777777" w:rsidR="006C7785" w:rsidRPr="00340B0D" w:rsidRDefault="006C7785" w:rsidP="00380FCD">
            <w:pPr>
              <w:jc w:val="center"/>
              <w:rPr>
                <w:rFonts w:cs="Arial"/>
                <w:sz w:val="18"/>
                <w:szCs w:val="18"/>
              </w:rPr>
            </w:pPr>
          </w:p>
        </w:tc>
      </w:tr>
      <w:tr w:rsidR="006C7785" w:rsidRPr="00340B0D" w14:paraId="0682F30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7B44542"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D1E286"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43EBF796"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4E860537"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0E9742B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8B1805F"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C96A4E2"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3A407347"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55934A53" w14:textId="77777777" w:rsidR="006C7785" w:rsidRPr="00340B0D" w:rsidRDefault="006C7785" w:rsidP="00380FCD">
            <w:pPr>
              <w:jc w:val="center"/>
              <w:rPr>
                <w:rFonts w:cs="Arial"/>
                <w:sz w:val="18"/>
                <w:szCs w:val="18"/>
              </w:rPr>
            </w:pPr>
          </w:p>
        </w:tc>
      </w:tr>
      <w:tr w:rsidR="006C7785" w:rsidRPr="00340B0D" w14:paraId="794B67CD"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BE679C2"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D9F22D"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B2C7500"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039153E0" w14:textId="77777777" w:rsidR="006C7785" w:rsidRPr="00340B0D" w:rsidRDefault="006C7785" w:rsidP="00380FCD">
            <w:pPr>
              <w:jc w:val="center"/>
              <w:rPr>
                <w:rFonts w:cs="Arial"/>
                <w:sz w:val="18"/>
                <w:szCs w:val="18"/>
              </w:rPr>
            </w:pPr>
          </w:p>
        </w:tc>
      </w:tr>
      <w:tr w:rsidR="006C7785" w:rsidRPr="00340B0D" w14:paraId="6DFCC8E0"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CDA22D9"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77D6F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B7DBBE9"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719EA3BF" w14:textId="77777777" w:rsidR="006C7785" w:rsidRPr="00340B0D" w:rsidRDefault="006C7785" w:rsidP="00380FCD">
            <w:pPr>
              <w:jc w:val="center"/>
              <w:rPr>
                <w:rFonts w:cs="Arial"/>
                <w:sz w:val="18"/>
                <w:szCs w:val="18"/>
              </w:rPr>
            </w:pPr>
          </w:p>
        </w:tc>
      </w:tr>
      <w:tr w:rsidR="006C7785" w:rsidRPr="00340B0D" w14:paraId="51D9FF1F"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5B32832"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519D285"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AADEF51"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1DC2B658" w14:textId="77777777" w:rsidR="006C7785" w:rsidRPr="00340B0D" w:rsidRDefault="006C7785" w:rsidP="00380FCD">
            <w:pPr>
              <w:jc w:val="center"/>
              <w:rPr>
                <w:rFonts w:cs="Arial"/>
                <w:sz w:val="18"/>
                <w:szCs w:val="18"/>
              </w:rPr>
            </w:pPr>
          </w:p>
        </w:tc>
      </w:tr>
      <w:tr w:rsidR="006C7785" w:rsidRPr="00340B0D" w14:paraId="6658F4E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31D2819"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09806C6"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3489C8A"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73AA4654" w14:textId="77777777" w:rsidR="006C7785" w:rsidRPr="00340B0D" w:rsidRDefault="006C7785" w:rsidP="00380FCD">
            <w:pPr>
              <w:jc w:val="center"/>
              <w:rPr>
                <w:rFonts w:cs="Arial"/>
                <w:sz w:val="18"/>
                <w:szCs w:val="18"/>
              </w:rPr>
            </w:pPr>
          </w:p>
        </w:tc>
      </w:tr>
      <w:tr w:rsidR="006C7785" w:rsidRPr="00340B0D" w14:paraId="1A9021E0"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DB853CD"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373D26A"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D5BF890"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3C5B6DCD" w14:textId="77777777" w:rsidR="006C7785" w:rsidRPr="00340B0D" w:rsidRDefault="006C7785" w:rsidP="00380FCD">
            <w:pPr>
              <w:jc w:val="center"/>
              <w:rPr>
                <w:rFonts w:cs="Arial"/>
                <w:sz w:val="18"/>
                <w:szCs w:val="18"/>
              </w:rPr>
            </w:pPr>
          </w:p>
        </w:tc>
      </w:tr>
      <w:tr w:rsidR="006C7785" w:rsidRPr="00340B0D" w14:paraId="72ADDFDA"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6703E08"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B088077" w14:textId="77777777" w:rsidR="006C7785" w:rsidRPr="00340B0D" w:rsidRDefault="006C7785" w:rsidP="00380FCD">
            <w:pPr>
              <w:rPr>
                <w:rFonts w:cs="Arial"/>
                <w:sz w:val="18"/>
                <w:szCs w:val="18"/>
              </w:rPr>
            </w:pPr>
            <w:r>
              <w:rPr>
                <w:rFonts w:cs="Arial"/>
                <w:sz w:val="18"/>
                <w:szCs w:val="18"/>
              </w:rPr>
              <w:t>On</w:t>
            </w:r>
          </w:p>
        </w:tc>
        <w:tc>
          <w:tcPr>
            <w:tcW w:w="4182" w:type="dxa"/>
            <w:gridSpan w:val="4"/>
            <w:tcBorders>
              <w:left w:val="single" w:sz="12" w:space="0" w:color="auto"/>
            </w:tcBorders>
          </w:tcPr>
          <w:p w14:paraId="50351A9D"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204ADA85" w14:textId="77777777" w:rsidR="006C7785" w:rsidRPr="00340B0D" w:rsidRDefault="006C7785" w:rsidP="00380FCD">
            <w:pPr>
              <w:jc w:val="center"/>
              <w:rPr>
                <w:rFonts w:cs="Arial"/>
                <w:sz w:val="18"/>
                <w:szCs w:val="18"/>
              </w:rPr>
            </w:pPr>
          </w:p>
        </w:tc>
      </w:tr>
      <w:tr w:rsidR="006C7785" w:rsidRPr="00340B0D" w14:paraId="3A68801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371AF99"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6A4EBC"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85B4716"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30C2C0BA" w14:textId="77777777" w:rsidR="006C7785" w:rsidRPr="00340B0D" w:rsidRDefault="006C7785" w:rsidP="00380FCD">
            <w:pPr>
              <w:jc w:val="center"/>
              <w:rPr>
                <w:rFonts w:cs="Arial"/>
                <w:sz w:val="18"/>
                <w:szCs w:val="18"/>
              </w:rPr>
            </w:pPr>
          </w:p>
        </w:tc>
      </w:tr>
      <w:tr w:rsidR="006C7785" w:rsidRPr="00340B0D" w14:paraId="0328B9E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606574E"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C503595"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C2484B3"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60038C42" w14:textId="77777777" w:rsidR="006C7785" w:rsidRPr="00340B0D" w:rsidRDefault="006C7785" w:rsidP="00380FCD">
            <w:pPr>
              <w:jc w:val="center"/>
              <w:rPr>
                <w:rFonts w:cs="Arial"/>
                <w:sz w:val="18"/>
                <w:szCs w:val="18"/>
              </w:rPr>
            </w:pPr>
          </w:p>
        </w:tc>
      </w:tr>
      <w:tr w:rsidR="006C7785" w:rsidRPr="00340B0D" w14:paraId="01618FC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C70013F"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7FECA82D"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4FCB278"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5D5783A1" w14:textId="77777777" w:rsidR="006C7785" w:rsidRPr="00340B0D" w:rsidRDefault="006C7785" w:rsidP="00380FCD">
            <w:pPr>
              <w:jc w:val="center"/>
              <w:rPr>
                <w:rFonts w:cs="Arial"/>
                <w:sz w:val="18"/>
                <w:szCs w:val="18"/>
              </w:rPr>
            </w:pPr>
          </w:p>
        </w:tc>
      </w:tr>
      <w:tr w:rsidR="006C7785" w:rsidRPr="00340B0D" w14:paraId="2D7C51CA"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16D4B7E8"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799FFC1F"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0998297D" w14:textId="77777777" w:rsidR="006C7785" w:rsidRPr="00340B0D" w:rsidRDefault="006C7785" w:rsidP="00380FCD">
            <w:pPr>
              <w:jc w:val="center"/>
              <w:rPr>
                <w:rFonts w:cs="Arial"/>
                <w:sz w:val="18"/>
                <w:szCs w:val="18"/>
              </w:rPr>
            </w:pPr>
          </w:p>
        </w:tc>
      </w:tr>
      <w:tr w:rsidR="006C7785" w:rsidRPr="00340B0D" w14:paraId="44DD91B1" w14:textId="77777777" w:rsidTr="00380FCD">
        <w:sdt>
          <w:sdtPr>
            <w:rPr>
              <w:rFonts w:cs="Arial"/>
              <w:sz w:val="18"/>
              <w:szCs w:val="18"/>
            </w:rPr>
            <w:alias w:val="Palette"/>
            <w:tag w:val="Palette"/>
            <w:id w:val="1671837759"/>
            <w:placeholder>
              <w:docPart w:val="ABB908B920FE497D94B8FA63181FE2A3"/>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155A80C3"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4C0A6C2A"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46E4715B" w14:textId="77777777" w:rsidR="006C7785" w:rsidRPr="00340B0D" w:rsidRDefault="006C7785" w:rsidP="00380FCD">
            <w:pPr>
              <w:jc w:val="center"/>
              <w:rPr>
                <w:rFonts w:cs="Arial"/>
                <w:sz w:val="18"/>
                <w:szCs w:val="18"/>
              </w:rPr>
            </w:pPr>
          </w:p>
        </w:tc>
      </w:tr>
      <w:tr w:rsidR="006C7785" w:rsidRPr="00340B0D" w14:paraId="6CC502D9"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032B00C8"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23C9A517"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09CF3230" w14:textId="77777777" w:rsidR="006C7785" w:rsidRPr="00340B0D" w:rsidRDefault="006C7785" w:rsidP="00380FCD">
            <w:pPr>
              <w:jc w:val="center"/>
              <w:rPr>
                <w:rFonts w:cs="Arial"/>
                <w:sz w:val="18"/>
                <w:szCs w:val="18"/>
              </w:rPr>
            </w:pPr>
          </w:p>
        </w:tc>
      </w:tr>
      <w:tr w:rsidR="006C7785" w:rsidRPr="00340B0D" w14:paraId="3B949938"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5D0B2D80"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10DD6C48"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198FC566" w14:textId="77777777" w:rsidR="006C7785" w:rsidRPr="00340B0D" w:rsidRDefault="006C7785" w:rsidP="00380FCD">
            <w:pPr>
              <w:jc w:val="center"/>
              <w:rPr>
                <w:rFonts w:cs="Arial"/>
                <w:sz w:val="18"/>
                <w:szCs w:val="18"/>
              </w:rPr>
            </w:pPr>
          </w:p>
        </w:tc>
      </w:tr>
      <w:tr w:rsidR="006C7785" w:rsidRPr="00340B0D" w14:paraId="183F1EE4"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4EC6D7E7"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D559B99"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42C96F4A" w14:textId="77777777" w:rsidTr="00380FCD">
        <w:trPr>
          <w:trHeight w:val="287"/>
        </w:trPr>
        <w:tc>
          <w:tcPr>
            <w:tcW w:w="1659" w:type="dxa"/>
            <w:tcBorders>
              <w:left w:val="single" w:sz="12" w:space="0" w:color="auto"/>
              <w:bottom w:val="single" w:sz="4" w:space="0" w:color="auto"/>
            </w:tcBorders>
          </w:tcPr>
          <w:p w14:paraId="4890D04B"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7693A150"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18A072A0"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5E5A21A4" w14:textId="77777777" w:rsidR="006C7785" w:rsidRPr="00340B0D" w:rsidRDefault="006C7785" w:rsidP="00380FCD">
            <w:pPr>
              <w:rPr>
                <w:rFonts w:cs="Arial"/>
                <w:sz w:val="18"/>
                <w:szCs w:val="18"/>
              </w:rPr>
            </w:pPr>
          </w:p>
        </w:tc>
      </w:tr>
      <w:tr w:rsidR="006C7785" w:rsidRPr="00340B0D" w14:paraId="7DADEAD9" w14:textId="77777777" w:rsidTr="00380FCD">
        <w:tc>
          <w:tcPr>
            <w:tcW w:w="1659" w:type="dxa"/>
            <w:tcBorders>
              <w:left w:val="single" w:sz="12" w:space="0" w:color="auto"/>
              <w:bottom w:val="single" w:sz="4" w:space="0" w:color="auto"/>
            </w:tcBorders>
          </w:tcPr>
          <w:p w14:paraId="44BF3423"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763FFCC7"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FD144E0"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6A4BEC1C"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10000</w:t>
            </w:r>
          </w:p>
        </w:tc>
      </w:tr>
      <w:tr w:rsidR="006C7785" w:rsidRPr="00340B0D" w14:paraId="68FB6A9E"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141790A1"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67142576"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0AEE09D2" w14:textId="77777777" w:rsidR="006C7785" w:rsidRPr="00340B0D" w:rsidRDefault="006C7785" w:rsidP="00380FCD">
            <w:pPr>
              <w:rPr>
                <w:rFonts w:cs="Arial"/>
                <w:sz w:val="18"/>
                <w:szCs w:val="18"/>
              </w:rPr>
            </w:pPr>
          </w:p>
        </w:tc>
      </w:tr>
      <w:tr w:rsidR="006C7785" w:rsidRPr="00340B0D" w14:paraId="092EDFBC"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10362B7C" w14:textId="77777777" w:rsidR="006C7785" w:rsidRPr="00340B0D" w:rsidRDefault="006C7785" w:rsidP="00380FCD">
            <w:pPr>
              <w:rPr>
                <w:rFonts w:cs="Arial"/>
                <w:sz w:val="18"/>
                <w:szCs w:val="18"/>
              </w:rPr>
            </w:pPr>
          </w:p>
        </w:tc>
      </w:tr>
      <w:tr w:rsidR="006C7785" w:rsidRPr="00340B0D" w14:paraId="3AF53E75"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649DECD"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495785DD"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D69DC21"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12EBEB9"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43BE8D1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DB75424"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3D23AF4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D0864EE"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6614B708" w14:textId="77777777" w:rsidR="006C7785" w:rsidRPr="00340B0D" w:rsidRDefault="006C7785" w:rsidP="00380FCD">
            <w:pPr>
              <w:rPr>
                <w:rFonts w:cs="Arial"/>
                <w:sz w:val="18"/>
                <w:szCs w:val="18"/>
              </w:rPr>
            </w:pPr>
          </w:p>
        </w:tc>
      </w:tr>
      <w:tr w:rsidR="006C7785" w:rsidRPr="00340B0D" w14:paraId="59C65A5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03692E1"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48AD8313"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38A58BB"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2D7AC438" w14:textId="77777777" w:rsidR="006C7785" w:rsidRPr="00340B0D" w:rsidRDefault="006C7785" w:rsidP="00380FCD">
            <w:pPr>
              <w:rPr>
                <w:rFonts w:cs="Arial"/>
                <w:sz w:val="18"/>
                <w:szCs w:val="18"/>
              </w:rPr>
            </w:pPr>
          </w:p>
        </w:tc>
      </w:tr>
      <w:tr w:rsidR="006C7785" w:rsidRPr="00340B0D" w14:paraId="51DED20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9852FE0"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758A5D8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8338E0A"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4CDCE8E1" w14:textId="77777777" w:rsidR="006C7785" w:rsidRPr="00340B0D" w:rsidRDefault="006C7785" w:rsidP="00380FCD">
            <w:pPr>
              <w:rPr>
                <w:rFonts w:cs="Arial"/>
                <w:sz w:val="18"/>
                <w:szCs w:val="18"/>
              </w:rPr>
            </w:pPr>
          </w:p>
        </w:tc>
      </w:tr>
      <w:tr w:rsidR="006C7785" w:rsidRPr="00340B0D" w14:paraId="36B3AD7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C2B817F"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5C13DF1E"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1637704"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5FD98441" w14:textId="77777777" w:rsidR="006C7785" w:rsidRPr="00340B0D" w:rsidRDefault="006C7785" w:rsidP="00380FCD">
            <w:pPr>
              <w:rPr>
                <w:rFonts w:cs="Arial"/>
                <w:sz w:val="18"/>
                <w:szCs w:val="18"/>
              </w:rPr>
            </w:pPr>
          </w:p>
        </w:tc>
      </w:tr>
      <w:tr w:rsidR="006C7785" w:rsidRPr="00340B0D" w14:paraId="74509E5F"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612C391"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38E54587"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EA91A31"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485EB4F3" w14:textId="77777777" w:rsidR="006C7785" w:rsidRPr="00340B0D" w:rsidRDefault="006C7785" w:rsidP="00380FCD">
            <w:pPr>
              <w:rPr>
                <w:rFonts w:cs="Arial"/>
                <w:sz w:val="18"/>
                <w:szCs w:val="18"/>
              </w:rPr>
            </w:pPr>
          </w:p>
        </w:tc>
      </w:tr>
      <w:tr w:rsidR="006C7785" w:rsidRPr="00340B0D" w14:paraId="65F3A70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3D8A962"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39E6ECA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B1139D3"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0EE44339" w14:textId="77777777" w:rsidR="006C7785" w:rsidRPr="00340B0D" w:rsidRDefault="006C7785" w:rsidP="00380FCD">
            <w:pPr>
              <w:rPr>
                <w:rFonts w:cs="Arial"/>
                <w:sz w:val="18"/>
                <w:szCs w:val="18"/>
              </w:rPr>
            </w:pPr>
          </w:p>
        </w:tc>
      </w:tr>
      <w:tr w:rsidR="006C7785" w:rsidRPr="00340B0D" w14:paraId="457588FE"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F5B1EF7"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75BFD3C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B2B6DC6"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2C1F3D0B" w14:textId="77777777" w:rsidR="006C7785" w:rsidRPr="00340B0D" w:rsidRDefault="006C7785" w:rsidP="00380FCD">
            <w:pPr>
              <w:rPr>
                <w:rFonts w:cs="Arial"/>
                <w:sz w:val="18"/>
                <w:szCs w:val="18"/>
              </w:rPr>
            </w:pPr>
          </w:p>
        </w:tc>
      </w:tr>
      <w:tr w:rsidR="006C7785" w:rsidRPr="00340B0D" w14:paraId="78F557E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9154261"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4FA04F5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411919A"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410BB396" w14:textId="77777777" w:rsidR="006C7785" w:rsidRPr="00340B0D" w:rsidRDefault="006C7785" w:rsidP="00380FCD">
            <w:pPr>
              <w:rPr>
                <w:rFonts w:cs="Arial"/>
                <w:sz w:val="18"/>
                <w:szCs w:val="18"/>
              </w:rPr>
            </w:pPr>
          </w:p>
        </w:tc>
      </w:tr>
      <w:tr w:rsidR="006C7785" w:rsidRPr="00340B0D" w14:paraId="1C4332C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739637F"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6FAAFCA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DAB0303"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49F3F10" w14:textId="77777777" w:rsidR="006C7785" w:rsidRPr="00340B0D" w:rsidRDefault="006C7785" w:rsidP="00380FCD">
            <w:pPr>
              <w:rPr>
                <w:rFonts w:cs="Arial"/>
                <w:sz w:val="18"/>
                <w:szCs w:val="18"/>
              </w:rPr>
            </w:pPr>
          </w:p>
        </w:tc>
      </w:tr>
      <w:tr w:rsidR="006C7785" w:rsidRPr="00340B0D" w14:paraId="249B8D3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8FF36AF"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51E1BB3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BD8903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E224AC8" w14:textId="77777777" w:rsidR="006C7785" w:rsidRPr="00340B0D" w:rsidRDefault="006C7785" w:rsidP="00380FCD">
            <w:pPr>
              <w:rPr>
                <w:rFonts w:cs="Arial"/>
                <w:sz w:val="18"/>
                <w:szCs w:val="18"/>
              </w:rPr>
            </w:pPr>
          </w:p>
        </w:tc>
      </w:tr>
      <w:tr w:rsidR="006C7785" w:rsidRPr="00340B0D" w14:paraId="4459A95E"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E860192"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75F748E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AB3CFE8"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F3BCDF9" w14:textId="77777777" w:rsidR="006C7785" w:rsidRPr="00340B0D" w:rsidRDefault="006C7785" w:rsidP="00380FCD">
            <w:pPr>
              <w:rPr>
                <w:rFonts w:cs="Arial"/>
                <w:sz w:val="18"/>
                <w:szCs w:val="18"/>
              </w:rPr>
            </w:pPr>
          </w:p>
        </w:tc>
      </w:tr>
      <w:tr w:rsidR="006C7785" w:rsidRPr="00340B0D" w14:paraId="2A471DCA"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EC341CE"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63C060B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64A2C82"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69A58A2" w14:textId="77777777" w:rsidR="006C7785" w:rsidRPr="00340B0D" w:rsidRDefault="006C7785" w:rsidP="00380FCD">
            <w:pPr>
              <w:rPr>
                <w:rFonts w:cs="Arial"/>
                <w:sz w:val="18"/>
                <w:szCs w:val="18"/>
              </w:rPr>
            </w:pPr>
          </w:p>
        </w:tc>
      </w:tr>
      <w:tr w:rsidR="006C7785" w:rsidRPr="00340B0D" w14:paraId="2BC79282"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054E872F"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30A4BD6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3B034CD9"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08A7E34C" w14:textId="77777777" w:rsidR="006C7785" w:rsidRPr="00340B0D" w:rsidRDefault="006C7785" w:rsidP="00380FCD">
            <w:pPr>
              <w:rPr>
                <w:rFonts w:cs="Arial"/>
                <w:sz w:val="18"/>
                <w:szCs w:val="18"/>
              </w:rPr>
            </w:pPr>
          </w:p>
        </w:tc>
      </w:tr>
      <w:tr w:rsidR="006C7785" w:rsidRPr="00340B0D" w14:paraId="640DC1B2"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24C4C09"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40514D7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ECCADFD"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0D3BCB6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49F81300"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CFDD13F" w14:textId="77777777" w:rsidR="006C7785" w:rsidRPr="00340B0D" w:rsidRDefault="006C7785" w:rsidP="00380FCD">
            <w:pPr>
              <w:rPr>
                <w:rFonts w:cs="Arial"/>
                <w:sz w:val="18"/>
                <w:szCs w:val="18"/>
              </w:rPr>
            </w:pPr>
          </w:p>
        </w:tc>
      </w:tr>
      <w:tr w:rsidR="006C7785" w:rsidRPr="00340B0D" w14:paraId="2BC2AEE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A1546BE"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6D47943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6E0D7D08"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6829CB6" w14:textId="77777777" w:rsidR="006C7785" w:rsidRPr="00340B0D" w:rsidRDefault="006C7785" w:rsidP="00380FCD">
            <w:pPr>
              <w:rPr>
                <w:rFonts w:cs="Arial"/>
                <w:sz w:val="18"/>
                <w:szCs w:val="18"/>
              </w:rPr>
            </w:pPr>
          </w:p>
        </w:tc>
      </w:tr>
      <w:tr w:rsidR="006C7785" w:rsidRPr="00340B0D" w14:paraId="546D13A9"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6BBF9DA"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09034B33"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779810B5" w14:textId="77777777" w:rsidR="006C7785" w:rsidRPr="00A66F97" w:rsidRDefault="006C7785" w:rsidP="00380FCD">
            <w:pPr>
              <w:rPr>
                <w:rFonts w:cs="Arial"/>
              </w:rPr>
            </w:pPr>
            <w:r w:rsidRPr="00A66F97">
              <w:rPr>
                <w:rFonts w:cs="Arial"/>
                <w:i/>
              </w:rPr>
              <w:t xml:space="preserve">As for test </w:t>
            </w:r>
            <w:r w:rsidRPr="00A66F97">
              <w:rPr>
                <w:rFonts w:cs="Arial"/>
              </w:rPr>
              <w:t>DateDependentFeatures3</w:t>
            </w:r>
          </w:p>
          <w:p w14:paraId="1FC5F98D" w14:textId="77777777" w:rsidR="006C7785" w:rsidRPr="00D6273A" w:rsidRDefault="006C7785" w:rsidP="00380FCD">
            <w:pPr>
              <w:rPr>
                <w:i/>
              </w:rPr>
            </w:pPr>
            <w:r w:rsidRPr="00A66F97">
              <w:rPr>
                <w:rFonts w:cs="Arial"/>
                <w:i/>
              </w:rPr>
              <w:t>Select scale 1:10 000</w:t>
            </w:r>
          </w:p>
        </w:tc>
      </w:tr>
      <w:tr w:rsidR="006C7785" w:rsidRPr="00340B0D" w14:paraId="6FDFD73A"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E68A71C"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22DDDEC"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7950C826" w14:textId="77777777" w:rsidR="006C7785" w:rsidRPr="00A66F97" w:rsidRDefault="006C7785" w:rsidP="00380FCD">
            <w:pPr>
              <w:rPr>
                <w:rFonts w:cs="Arial"/>
                <w:i/>
              </w:rPr>
            </w:pPr>
            <w:r w:rsidRPr="00A66F97">
              <w:rPr>
                <w:rFonts w:cs="Arial"/>
                <w:i/>
              </w:rPr>
              <w:t>As for test 3.3.3.1 a)</w:t>
            </w:r>
          </w:p>
          <w:p w14:paraId="2B1B5237" w14:textId="77777777" w:rsidR="006C7785" w:rsidRPr="00614B0E" w:rsidRDefault="006C7785" w:rsidP="00380FCD">
            <w:pPr>
              <w:rPr>
                <w:rFonts w:cs="Arial"/>
                <w:b/>
                <w:bCs/>
              </w:rPr>
            </w:pPr>
            <w:r w:rsidRPr="00A66F97">
              <w:rPr>
                <w:rFonts w:cs="Arial"/>
                <w:i/>
              </w:rPr>
              <w:lastRenderedPageBreak/>
              <w:t>Create a route from 32°36.425’S 61°20.335’E to 32°36.425’S 61°21.400’E with a cross track distance of 0.10NM set for Starboard and for Port.</w:t>
            </w:r>
          </w:p>
        </w:tc>
      </w:tr>
      <w:tr w:rsidR="006C7785" w:rsidRPr="00340B0D" w14:paraId="6AF36271"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4A78DB0" w14:textId="77777777" w:rsidR="006C7785" w:rsidRPr="00340B0D" w:rsidRDefault="006C7785" w:rsidP="00380FCD">
            <w:pPr>
              <w:jc w:val="center"/>
              <w:rPr>
                <w:rFonts w:cs="Arial"/>
                <w:sz w:val="18"/>
                <w:szCs w:val="18"/>
              </w:rPr>
            </w:pPr>
            <w:r w:rsidRPr="00340B0D">
              <w:rPr>
                <w:rFonts w:cs="Arial"/>
                <w:b/>
                <w:bCs/>
                <w:sz w:val="18"/>
                <w:szCs w:val="18"/>
              </w:rPr>
              <w:lastRenderedPageBreak/>
              <w:t>Results</w:t>
            </w:r>
          </w:p>
        </w:tc>
      </w:tr>
      <w:tr w:rsidR="006C7785" w:rsidRPr="00340B0D" w14:paraId="3DA2A549" w14:textId="77777777" w:rsidTr="00380FCD">
        <w:trPr>
          <w:trHeight w:val="3239"/>
        </w:trPr>
        <w:tc>
          <w:tcPr>
            <w:tcW w:w="9199" w:type="dxa"/>
            <w:gridSpan w:val="9"/>
            <w:tcBorders>
              <w:top w:val="single" w:sz="4" w:space="0" w:color="auto"/>
              <w:left w:val="single" w:sz="12" w:space="0" w:color="auto"/>
              <w:bottom w:val="single" w:sz="12" w:space="0" w:color="auto"/>
              <w:right w:val="single" w:sz="12" w:space="0" w:color="auto"/>
            </w:tcBorders>
          </w:tcPr>
          <w:p w14:paraId="16146A29" w14:textId="77777777" w:rsidR="006C7785" w:rsidRDefault="006C7785" w:rsidP="00380FCD">
            <w:pPr>
              <w:rPr>
                <w:rFonts w:cs="Arial"/>
              </w:rPr>
            </w:pPr>
            <w:r w:rsidRPr="008E2521">
              <w:rPr>
                <w:i/>
              </w:rPr>
              <w:t xml:space="preserve">Confirm that the </w:t>
            </w:r>
            <w:r>
              <w:rPr>
                <w:i/>
              </w:rPr>
              <w:t>feature</w:t>
            </w:r>
            <w:r w:rsidRPr="008E2521">
              <w:rPr>
                <w:i/>
              </w:rPr>
              <w:t xml:space="preserve"> displays as in the diagram below:</w:t>
            </w:r>
            <w:r w:rsidRPr="007931E9">
              <w:rPr>
                <w:rFonts w:cs="Arial"/>
                <w:noProof/>
                <w:lang w:val="en-IN" w:eastAsia="en-IN"/>
              </w:rPr>
              <w:drawing>
                <wp:inline distT="0" distB="0" distL="0" distR="0" wp14:anchorId="56126E49" wp14:editId="036867C4">
                  <wp:extent cx="2333951" cy="1238423"/>
                  <wp:effectExtent l="0" t="0" r="9525" b="0"/>
                  <wp:docPr id="54" name="Picture 54"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 game&#10;&#10;Description automatically generated"/>
                          <pic:cNvPicPr/>
                        </pic:nvPicPr>
                        <pic:blipFill>
                          <a:blip r:embed="rId89"/>
                          <a:stretch>
                            <a:fillRect/>
                          </a:stretch>
                        </pic:blipFill>
                        <pic:spPr>
                          <a:xfrm>
                            <a:off x="0" y="0"/>
                            <a:ext cx="2333951" cy="1238423"/>
                          </a:xfrm>
                          <a:prstGeom prst="rect">
                            <a:avLst/>
                          </a:prstGeom>
                        </pic:spPr>
                      </pic:pic>
                    </a:graphicData>
                  </a:graphic>
                </wp:inline>
              </w:drawing>
            </w:r>
          </w:p>
          <w:p w14:paraId="283969F5" w14:textId="77777777" w:rsidR="006C7785" w:rsidRPr="00614B0E" w:rsidRDefault="006C7785" w:rsidP="00380FCD">
            <w:pPr>
              <w:rPr>
                <w:rFonts w:cs="Arial"/>
              </w:rPr>
            </w:pPr>
            <w:r w:rsidRPr="00A66F97">
              <w:rPr>
                <w:rFonts w:cs="Arial"/>
                <w:i/>
              </w:rPr>
              <w:t>Note: A permanent indication that the date has been adjusted should be shown as specified in S-98 XXX-XXX.</w:t>
            </w:r>
          </w:p>
        </w:tc>
      </w:tr>
    </w:tbl>
    <w:p w14:paraId="23ABADB9" w14:textId="77777777" w:rsidR="006C7785" w:rsidRDefault="006C7785" w:rsidP="006C7785"/>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2518"/>
        <w:gridCol w:w="2344"/>
        <w:gridCol w:w="1989"/>
      </w:tblGrid>
      <w:tr w:rsidR="006C7785" w:rsidRPr="00A66F97" w14:paraId="3CC46834" w14:textId="77777777" w:rsidTr="001E2DF7">
        <w:trPr>
          <w:trHeight w:val="454"/>
          <w:tblHeader/>
        </w:trPr>
        <w:tc>
          <w:tcPr>
            <w:tcW w:w="235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0C3461A2" w14:textId="77777777" w:rsidR="006C7785" w:rsidRPr="005F57EB" w:rsidRDefault="006C7785" w:rsidP="00380FCD">
            <w:pPr>
              <w:rPr>
                <w:rFonts w:cs="Arial"/>
                <w:b/>
              </w:rPr>
            </w:pPr>
            <w:r w:rsidRPr="00A66F97">
              <w:rPr>
                <w:rFonts w:cs="Arial"/>
                <w:b/>
              </w:rPr>
              <w:t>Test Reference</w:t>
            </w:r>
          </w:p>
        </w:tc>
        <w:tc>
          <w:tcPr>
            <w:tcW w:w="25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924C02" w14:textId="77777777" w:rsidR="006C7785" w:rsidRPr="00A66F97" w:rsidRDefault="006C7785" w:rsidP="00380FCD">
            <w:pPr>
              <w:rPr>
                <w:rFonts w:cs="Arial"/>
              </w:rPr>
            </w:pPr>
            <w:r>
              <w:rPr>
                <w:rFonts w:cs="Arial"/>
              </w:rPr>
              <w:t>PeriodicDateRange2</w:t>
            </w:r>
          </w:p>
        </w:tc>
        <w:tc>
          <w:tcPr>
            <w:tcW w:w="2344"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177ABF7F" w14:textId="77777777" w:rsidR="006C7785" w:rsidRPr="005F57EB" w:rsidRDefault="006C7785" w:rsidP="00380FCD">
            <w:pPr>
              <w:rPr>
                <w:rFonts w:cs="Arial"/>
                <w:b/>
              </w:rPr>
            </w:pPr>
            <w:r w:rsidRPr="00A66F97">
              <w:rPr>
                <w:rFonts w:cs="Arial"/>
                <w:b/>
              </w:rPr>
              <w:t>IHO Reference</w:t>
            </w:r>
          </w:p>
        </w:tc>
        <w:tc>
          <w:tcPr>
            <w:tcW w:w="198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112BA6" w14:textId="2643E92D" w:rsidR="006C7785" w:rsidRPr="005F57EB" w:rsidRDefault="001E2DF7" w:rsidP="00380FCD">
            <w:pPr>
              <w:spacing w:line="240" w:lineRule="auto"/>
              <w:rPr>
                <w:rFonts w:cs="Arial"/>
                <w:color w:val="000000"/>
              </w:rPr>
            </w:pPr>
            <w:r>
              <w:rPr>
                <w:rFonts w:ascii="Calibri" w:hAnsi="Calibri" w:cs="Calibri"/>
                <w:color w:val="000000"/>
              </w:rPr>
              <w:t>S-98 12.8.1</w:t>
            </w:r>
          </w:p>
        </w:tc>
      </w:tr>
    </w:tbl>
    <w:tbl>
      <w:tblPr>
        <w:tblStyle w:val="TableGrid"/>
        <w:tblW w:w="9199" w:type="dxa"/>
        <w:tblLook w:val="04A0" w:firstRow="1" w:lastRow="0" w:firstColumn="1" w:lastColumn="0" w:noHBand="0" w:noVBand="1"/>
      </w:tblPr>
      <w:tblGrid>
        <w:gridCol w:w="1659"/>
        <w:gridCol w:w="714"/>
        <w:gridCol w:w="1802"/>
        <w:gridCol w:w="282"/>
        <w:gridCol w:w="216"/>
        <w:gridCol w:w="1040"/>
        <w:gridCol w:w="331"/>
        <w:gridCol w:w="2595"/>
        <w:gridCol w:w="560"/>
      </w:tblGrid>
      <w:tr w:rsidR="006C7785" w:rsidRPr="00340B0D" w14:paraId="52B2FFF2"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5DE781E"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1FE81213"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3811DA14" w14:textId="77777777" w:rsidR="006C7785" w:rsidRPr="005B051E" w:rsidRDefault="006C7785" w:rsidP="00380FCD">
            <w:pPr>
              <w:rPr>
                <w:rFonts w:cs="Arial"/>
              </w:rPr>
            </w:pPr>
            <w:r w:rsidRPr="00A66F97">
              <w:rPr>
                <w:rFonts w:cs="Arial"/>
                <w:i/>
              </w:rPr>
              <w:t>Display of date dependent features, current date. (Periodic Date Range)</w:t>
            </w:r>
          </w:p>
        </w:tc>
      </w:tr>
      <w:tr w:rsidR="006C7785" w:rsidRPr="00340B0D" w14:paraId="12F1ABE8"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50A3075"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03D65F4E"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C5CADFC"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A8B7A0E" w14:textId="77777777" w:rsidR="006C7785" w:rsidRPr="00340B0D" w:rsidRDefault="006C7785" w:rsidP="00380FCD">
            <w:pPr>
              <w:jc w:val="center"/>
              <w:rPr>
                <w:rFonts w:cs="Arial"/>
                <w:b/>
                <w:bCs/>
                <w:sz w:val="18"/>
                <w:szCs w:val="18"/>
              </w:rPr>
            </w:pPr>
          </w:p>
        </w:tc>
      </w:tr>
      <w:tr w:rsidR="006C7785" w:rsidRPr="00340B0D" w14:paraId="437B039A"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5212DC3F"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38983D78" w14:textId="77777777" w:rsidR="006C7785" w:rsidRPr="00340B0D" w:rsidRDefault="006C7785" w:rsidP="00380FCD">
            <w:pPr>
              <w:rPr>
                <w:rFonts w:cs="Arial"/>
                <w:sz w:val="18"/>
                <w:szCs w:val="18"/>
              </w:rPr>
            </w:pPr>
          </w:p>
        </w:tc>
      </w:tr>
      <w:tr w:rsidR="006C7785" w:rsidRPr="00340B0D" w14:paraId="0B6989C3"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61461112"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5809CF7B" w14:textId="77777777" w:rsidR="006C7785" w:rsidRPr="00340B0D" w:rsidRDefault="006C7785" w:rsidP="00380FCD">
            <w:pPr>
              <w:rPr>
                <w:rFonts w:cs="Arial"/>
                <w:sz w:val="18"/>
                <w:szCs w:val="18"/>
              </w:rPr>
            </w:pPr>
          </w:p>
        </w:tc>
      </w:tr>
      <w:tr w:rsidR="006C7785" w:rsidRPr="00340B0D" w14:paraId="01D2DBD2"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AD6BCC7"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B150E4F"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4F6B5074" w14:textId="77777777" w:rsidTr="00380FCD">
        <w:sdt>
          <w:sdtPr>
            <w:rPr>
              <w:rFonts w:cs="Arial"/>
              <w:sz w:val="18"/>
              <w:szCs w:val="18"/>
            </w:rPr>
            <w:alias w:val="Diplay Category"/>
            <w:tag w:val="Diplay Categor"/>
            <w:id w:val="-2007665179"/>
            <w:placeholder>
              <w:docPart w:val="1CAB8E576ADE49B797D33CBF732F00B4"/>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1147C914"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09F9CA2E"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4ECDFCE2" w14:textId="77777777" w:rsidR="006C7785" w:rsidRPr="00340B0D" w:rsidRDefault="006C7785" w:rsidP="00380FCD">
            <w:pPr>
              <w:jc w:val="center"/>
              <w:rPr>
                <w:rFonts w:cs="Arial"/>
                <w:sz w:val="18"/>
                <w:szCs w:val="18"/>
              </w:rPr>
            </w:pPr>
          </w:p>
        </w:tc>
      </w:tr>
      <w:tr w:rsidR="006C7785" w:rsidRPr="00340B0D" w14:paraId="00C93C14"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62FA50A0"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37F3E5D7"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22C5292C" w14:textId="77777777" w:rsidR="006C7785" w:rsidRPr="00340B0D" w:rsidRDefault="006C7785" w:rsidP="00380FCD">
            <w:pPr>
              <w:jc w:val="center"/>
              <w:rPr>
                <w:rFonts w:cs="Arial"/>
                <w:sz w:val="18"/>
                <w:szCs w:val="18"/>
              </w:rPr>
            </w:pPr>
          </w:p>
        </w:tc>
      </w:tr>
      <w:tr w:rsidR="006C7785" w:rsidRPr="00340B0D" w14:paraId="7B68460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3127C7E"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3ED494"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006DF8CD"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15EE8B72"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1F1105F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A52F63B"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BD37E3"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7515BC01"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5DDA6993" w14:textId="77777777" w:rsidR="006C7785" w:rsidRPr="00340B0D" w:rsidRDefault="006C7785" w:rsidP="00380FCD">
            <w:pPr>
              <w:jc w:val="center"/>
              <w:rPr>
                <w:rFonts w:cs="Arial"/>
                <w:sz w:val="18"/>
                <w:szCs w:val="18"/>
              </w:rPr>
            </w:pPr>
          </w:p>
        </w:tc>
      </w:tr>
      <w:tr w:rsidR="006C7785" w:rsidRPr="00340B0D" w14:paraId="6988828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B1DCAB6"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0F691FD"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E4B8A13"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72FCDBC8" w14:textId="77777777" w:rsidR="006C7785" w:rsidRPr="00340B0D" w:rsidRDefault="006C7785" w:rsidP="00380FCD">
            <w:pPr>
              <w:jc w:val="center"/>
              <w:rPr>
                <w:rFonts w:cs="Arial"/>
                <w:sz w:val="18"/>
                <w:szCs w:val="18"/>
              </w:rPr>
            </w:pPr>
          </w:p>
        </w:tc>
      </w:tr>
      <w:tr w:rsidR="006C7785" w:rsidRPr="00340B0D" w14:paraId="73B2BD51"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504BDC7"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1F14660"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025847F"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6A59021B" w14:textId="77777777" w:rsidR="006C7785" w:rsidRPr="00340B0D" w:rsidRDefault="006C7785" w:rsidP="00380FCD">
            <w:pPr>
              <w:jc w:val="center"/>
              <w:rPr>
                <w:rFonts w:cs="Arial"/>
                <w:sz w:val="18"/>
                <w:szCs w:val="18"/>
              </w:rPr>
            </w:pPr>
          </w:p>
        </w:tc>
      </w:tr>
      <w:tr w:rsidR="006C7785" w:rsidRPr="00340B0D" w14:paraId="549988C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B15C1C4"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CB7410F"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D47D9E2"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687E6946" w14:textId="77777777" w:rsidR="006C7785" w:rsidRPr="00340B0D" w:rsidRDefault="006C7785" w:rsidP="00380FCD">
            <w:pPr>
              <w:jc w:val="center"/>
              <w:rPr>
                <w:rFonts w:cs="Arial"/>
                <w:sz w:val="18"/>
                <w:szCs w:val="18"/>
              </w:rPr>
            </w:pPr>
          </w:p>
        </w:tc>
      </w:tr>
      <w:tr w:rsidR="006C7785" w:rsidRPr="00340B0D" w14:paraId="1D52524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1213F25"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38023CB"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5E9E2D0"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68AF04A6" w14:textId="77777777" w:rsidR="006C7785" w:rsidRPr="00340B0D" w:rsidRDefault="006C7785" w:rsidP="00380FCD">
            <w:pPr>
              <w:jc w:val="center"/>
              <w:rPr>
                <w:rFonts w:cs="Arial"/>
                <w:sz w:val="18"/>
                <w:szCs w:val="18"/>
              </w:rPr>
            </w:pPr>
          </w:p>
        </w:tc>
      </w:tr>
      <w:tr w:rsidR="006C7785" w:rsidRPr="00340B0D" w14:paraId="5D4A3C0D"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A2A94C6"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E9A7839"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7030C22"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6AF53DA1" w14:textId="77777777" w:rsidR="006C7785" w:rsidRPr="00340B0D" w:rsidRDefault="006C7785" w:rsidP="00380FCD">
            <w:pPr>
              <w:jc w:val="center"/>
              <w:rPr>
                <w:rFonts w:cs="Arial"/>
                <w:sz w:val="18"/>
                <w:szCs w:val="18"/>
              </w:rPr>
            </w:pPr>
          </w:p>
        </w:tc>
      </w:tr>
      <w:tr w:rsidR="006C7785" w:rsidRPr="00340B0D" w14:paraId="5E7E502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3EEB497"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792AD9D"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11B590B"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2133E253" w14:textId="77777777" w:rsidR="006C7785" w:rsidRPr="00340B0D" w:rsidRDefault="006C7785" w:rsidP="00380FCD">
            <w:pPr>
              <w:jc w:val="center"/>
              <w:rPr>
                <w:rFonts w:cs="Arial"/>
                <w:sz w:val="18"/>
                <w:szCs w:val="18"/>
              </w:rPr>
            </w:pPr>
          </w:p>
        </w:tc>
      </w:tr>
      <w:tr w:rsidR="006C7785" w:rsidRPr="00340B0D" w14:paraId="2C95CCF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ED51B38"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081F847"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51E99D4"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12003249" w14:textId="77777777" w:rsidR="006C7785" w:rsidRPr="00340B0D" w:rsidRDefault="006C7785" w:rsidP="00380FCD">
            <w:pPr>
              <w:jc w:val="center"/>
              <w:rPr>
                <w:rFonts w:cs="Arial"/>
                <w:sz w:val="18"/>
                <w:szCs w:val="18"/>
              </w:rPr>
            </w:pPr>
          </w:p>
        </w:tc>
      </w:tr>
      <w:tr w:rsidR="006C7785" w:rsidRPr="00340B0D" w14:paraId="740D456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9E4431F"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4EFC29F"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D0A16BE"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17174DB8" w14:textId="77777777" w:rsidR="006C7785" w:rsidRPr="00340B0D" w:rsidRDefault="006C7785" w:rsidP="00380FCD">
            <w:pPr>
              <w:jc w:val="center"/>
              <w:rPr>
                <w:rFonts w:cs="Arial"/>
                <w:sz w:val="18"/>
                <w:szCs w:val="18"/>
              </w:rPr>
            </w:pPr>
          </w:p>
        </w:tc>
      </w:tr>
      <w:tr w:rsidR="006C7785" w:rsidRPr="00340B0D" w14:paraId="4F89074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C2BD3FC"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78704F79"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7A5C880"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7E098D92" w14:textId="77777777" w:rsidR="006C7785" w:rsidRPr="00340B0D" w:rsidRDefault="006C7785" w:rsidP="00380FCD">
            <w:pPr>
              <w:jc w:val="center"/>
              <w:rPr>
                <w:rFonts w:cs="Arial"/>
                <w:sz w:val="18"/>
                <w:szCs w:val="18"/>
              </w:rPr>
            </w:pPr>
          </w:p>
        </w:tc>
      </w:tr>
      <w:tr w:rsidR="006C7785" w:rsidRPr="00340B0D" w14:paraId="6935755D"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56E94F10"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4F8B06F5"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2396BF4B" w14:textId="77777777" w:rsidR="006C7785" w:rsidRPr="00340B0D" w:rsidRDefault="006C7785" w:rsidP="00380FCD">
            <w:pPr>
              <w:jc w:val="center"/>
              <w:rPr>
                <w:rFonts w:cs="Arial"/>
                <w:sz w:val="18"/>
                <w:szCs w:val="18"/>
              </w:rPr>
            </w:pPr>
          </w:p>
        </w:tc>
      </w:tr>
      <w:tr w:rsidR="006C7785" w:rsidRPr="00340B0D" w14:paraId="4546D469" w14:textId="77777777" w:rsidTr="00380FCD">
        <w:sdt>
          <w:sdtPr>
            <w:rPr>
              <w:rFonts w:cs="Arial"/>
              <w:sz w:val="18"/>
              <w:szCs w:val="18"/>
            </w:rPr>
            <w:alias w:val="Palette"/>
            <w:tag w:val="Palette"/>
            <w:id w:val="735358472"/>
            <w:placeholder>
              <w:docPart w:val="7AF4067A74EB401AA78D9793146DC260"/>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42E457D0"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4D099709"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03F41142" w14:textId="77777777" w:rsidR="006C7785" w:rsidRPr="00340B0D" w:rsidRDefault="006C7785" w:rsidP="00380FCD">
            <w:pPr>
              <w:jc w:val="center"/>
              <w:rPr>
                <w:rFonts w:cs="Arial"/>
                <w:sz w:val="18"/>
                <w:szCs w:val="18"/>
              </w:rPr>
            </w:pPr>
          </w:p>
        </w:tc>
      </w:tr>
      <w:tr w:rsidR="006C7785" w:rsidRPr="00340B0D" w14:paraId="54788EFF"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494FAC44"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10908AAB"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14246D0F" w14:textId="77777777" w:rsidR="006C7785" w:rsidRPr="00340B0D" w:rsidRDefault="006C7785" w:rsidP="00380FCD">
            <w:pPr>
              <w:jc w:val="center"/>
              <w:rPr>
                <w:rFonts w:cs="Arial"/>
                <w:sz w:val="18"/>
                <w:szCs w:val="18"/>
              </w:rPr>
            </w:pPr>
          </w:p>
        </w:tc>
      </w:tr>
      <w:tr w:rsidR="006C7785" w:rsidRPr="00340B0D" w14:paraId="52ED6450"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3012AF78"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57E25879"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2168F78B" w14:textId="77777777" w:rsidR="006C7785" w:rsidRPr="00340B0D" w:rsidRDefault="006C7785" w:rsidP="00380FCD">
            <w:pPr>
              <w:jc w:val="center"/>
              <w:rPr>
                <w:rFonts w:cs="Arial"/>
                <w:sz w:val="18"/>
                <w:szCs w:val="18"/>
              </w:rPr>
            </w:pPr>
          </w:p>
        </w:tc>
      </w:tr>
      <w:tr w:rsidR="006C7785" w:rsidRPr="00340B0D" w14:paraId="6C047CD8"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782E4293"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1BD08BA"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29A80D93" w14:textId="77777777" w:rsidTr="00380FCD">
        <w:trPr>
          <w:trHeight w:val="287"/>
        </w:trPr>
        <w:tc>
          <w:tcPr>
            <w:tcW w:w="1659" w:type="dxa"/>
            <w:tcBorders>
              <w:left w:val="single" w:sz="12" w:space="0" w:color="auto"/>
              <w:bottom w:val="single" w:sz="4" w:space="0" w:color="auto"/>
            </w:tcBorders>
          </w:tcPr>
          <w:p w14:paraId="033649EE"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54BEF2D2"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3C764772"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209FB323" w14:textId="77777777" w:rsidR="006C7785" w:rsidRPr="00340B0D" w:rsidRDefault="006C7785" w:rsidP="00380FCD">
            <w:pPr>
              <w:rPr>
                <w:rFonts w:cs="Arial"/>
                <w:sz w:val="18"/>
                <w:szCs w:val="18"/>
              </w:rPr>
            </w:pPr>
          </w:p>
        </w:tc>
      </w:tr>
      <w:tr w:rsidR="006C7785" w:rsidRPr="00340B0D" w14:paraId="05D2B9EC" w14:textId="77777777" w:rsidTr="00380FCD">
        <w:tc>
          <w:tcPr>
            <w:tcW w:w="1659" w:type="dxa"/>
            <w:tcBorders>
              <w:left w:val="single" w:sz="12" w:space="0" w:color="auto"/>
              <w:bottom w:val="single" w:sz="4" w:space="0" w:color="auto"/>
            </w:tcBorders>
          </w:tcPr>
          <w:p w14:paraId="2F1D7B4C"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190FE39C"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19B98B6"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193E4B12"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20000</w:t>
            </w:r>
          </w:p>
        </w:tc>
      </w:tr>
      <w:tr w:rsidR="006C7785" w:rsidRPr="00340B0D" w14:paraId="5D7C694C"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0033580C"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4CC57882"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4EACFD40" w14:textId="77777777" w:rsidR="006C7785" w:rsidRPr="00340B0D" w:rsidRDefault="006C7785" w:rsidP="00380FCD">
            <w:pPr>
              <w:rPr>
                <w:rFonts w:cs="Arial"/>
                <w:sz w:val="18"/>
                <w:szCs w:val="18"/>
              </w:rPr>
            </w:pPr>
          </w:p>
        </w:tc>
      </w:tr>
      <w:tr w:rsidR="006C7785" w:rsidRPr="00340B0D" w14:paraId="26F93BBD"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08E07BC7" w14:textId="77777777" w:rsidR="006C7785" w:rsidRPr="00340B0D" w:rsidRDefault="006C7785" w:rsidP="00380FCD">
            <w:pPr>
              <w:rPr>
                <w:rFonts w:cs="Arial"/>
                <w:sz w:val="18"/>
                <w:szCs w:val="18"/>
              </w:rPr>
            </w:pPr>
          </w:p>
        </w:tc>
      </w:tr>
      <w:tr w:rsidR="006C7785" w:rsidRPr="00340B0D" w14:paraId="3303E462"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2758F36"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24DEC9AF"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75D4E4E"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191E3D9"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4B90443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1EC0DDA"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27DC1E6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287A784"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69325914" w14:textId="77777777" w:rsidR="006C7785" w:rsidRPr="00340B0D" w:rsidRDefault="006C7785" w:rsidP="00380FCD">
            <w:pPr>
              <w:rPr>
                <w:rFonts w:cs="Arial"/>
                <w:sz w:val="18"/>
                <w:szCs w:val="18"/>
              </w:rPr>
            </w:pPr>
          </w:p>
        </w:tc>
      </w:tr>
      <w:tr w:rsidR="006C7785" w:rsidRPr="00340B0D" w14:paraId="52E3916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8958D54"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1C5BB4D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534A5F3"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4FCEFD98" w14:textId="77777777" w:rsidR="006C7785" w:rsidRPr="00340B0D" w:rsidRDefault="006C7785" w:rsidP="00380FCD">
            <w:pPr>
              <w:rPr>
                <w:rFonts w:cs="Arial"/>
                <w:sz w:val="18"/>
                <w:szCs w:val="18"/>
              </w:rPr>
            </w:pPr>
          </w:p>
        </w:tc>
      </w:tr>
      <w:tr w:rsidR="006C7785" w:rsidRPr="00340B0D" w14:paraId="7E03CFC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F4DE672"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6A8E8EE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A0E59D6"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13995FFB" w14:textId="77777777" w:rsidR="006C7785" w:rsidRPr="00340B0D" w:rsidRDefault="006C7785" w:rsidP="00380FCD">
            <w:pPr>
              <w:rPr>
                <w:rFonts w:cs="Arial"/>
                <w:sz w:val="18"/>
                <w:szCs w:val="18"/>
              </w:rPr>
            </w:pPr>
          </w:p>
        </w:tc>
      </w:tr>
      <w:tr w:rsidR="006C7785" w:rsidRPr="00340B0D" w14:paraId="5C51579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34652CA"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6BE2FF6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E6CDB2B"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31210F36" w14:textId="77777777" w:rsidR="006C7785" w:rsidRPr="00340B0D" w:rsidRDefault="006C7785" w:rsidP="00380FCD">
            <w:pPr>
              <w:rPr>
                <w:rFonts w:cs="Arial"/>
                <w:sz w:val="18"/>
                <w:szCs w:val="18"/>
              </w:rPr>
            </w:pPr>
          </w:p>
        </w:tc>
      </w:tr>
      <w:tr w:rsidR="006C7785" w:rsidRPr="00340B0D" w14:paraId="724CED6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799446C"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0DE2A88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B68B702"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0B41B1C1" w14:textId="77777777" w:rsidR="006C7785" w:rsidRPr="00340B0D" w:rsidRDefault="006C7785" w:rsidP="00380FCD">
            <w:pPr>
              <w:rPr>
                <w:rFonts w:cs="Arial"/>
                <w:sz w:val="18"/>
                <w:szCs w:val="18"/>
              </w:rPr>
            </w:pPr>
          </w:p>
        </w:tc>
      </w:tr>
      <w:tr w:rsidR="006C7785" w:rsidRPr="00340B0D" w14:paraId="71A510F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C3CCD1C"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1395574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34324A6"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21E1E1ED" w14:textId="77777777" w:rsidR="006C7785" w:rsidRPr="00340B0D" w:rsidRDefault="006C7785" w:rsidP="00380FCD">
            <w:pPr>
              <w:rPr>
                <w:rFonts w:cs="Arial"/>
                <w:sz w:val="18"/>
                <w:szCs w:val="18"/>
              </w:rPr>
            </w:pPr>
          </w:p>
        </w:tc>
      </w:tr>
      <w:tr w:rsidR="006C7785" w:rsidRPr="00340B0D" w14:paraId="7849B2D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488EC0F"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73D4DFE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89F7731"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28AC6274" w14:textId="77777777" w:rsidR="006C7785" w:rsidRPr="00340B0D" w:rsidRDefault="006C7785" w:rsidP="00380FCD">
            <w:pPr>
              <w:rPr>
                <w:rFonts w:cs="Arial"/>
                <w:sz w:val="18"/>
                <w:szCs w:val="18"/>
              </w:rPr>
            </w:pPr>
          </w:p>
        </w:tc>
      </w:tr>
      <w:tr w:rsidR="006C7785" w:rsidRPr="00340B0D" w14:paraId="7E691F87"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E5EAC82" w14:textId="77777777" w:rsidR="006C7785" w:rsidRPr="00340B0D" w:rsidRDefault="006C7785" w:rsidP="00380FCD">
            <w:pPr>
              <w:pStyle w:val="Default"/>
              <w:rPr>
                <w:sz w:val="18"/>
                <w:szCs w:val="18"/>
              </w:rPr>
            </w:pPr>
            <w:r w:rsidRPr="00340B0D">
              <w:rPr>
                <w:sz w:val="18"/>
                <w:szCs w:val="18"/>
              </w:rPr>
              <w:lastRenderedPageBreak/>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510CDF4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5DF7246"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182FD773" w14:textId="77777777" w:rsidR="006C7785" w:rsidRPr="00340B0D" w:rsidRDefault="006C7785" w:rsidP="00380FCD">
            <w:pPr>
              <w:rPr>
                <w:rFonts w:cs="Arial"/>
                <w:sz w:val="18"/>
                <w:szCs w:val="18"/>
              </w:rPr>
            </w:pPr>
          </w:p>
        </w:tc>
      </w:tr>
      <w:tr w:rsidR="006C7785" w:rsidRPr="00340B0D" w14:paraId="595B090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1EB8C8F"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647C100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67EF033"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ED19557" w14:textId="77777777" w:rsidR="006C7785" w:rsidRPr="00340B0D" w:rsidRDefault="006C7785" w:rsidP="00380FCD">
            <w:pPr>
              <w:rPr>
                <w:rFonts w:cs="Arial"/>
                <w:sz w:val="18"/>
                <w:szCs w:val="18"/>
              </w:rPr>
            </w:pPr>
          </w:p>
        </w:tc>
      </w:tr>
      <w:tr w:rsidR="006C7785" w:rsidRPr="00340B0D" w14:paraId="25BCD2E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475B333"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02686FB7"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B927E31"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E001F48" w14:textId="77777777" w:rsidR="006C7785" w:rsidRPr="00340B0D" w:rsidRDefault="006C7785" w:rsidP="00380FCD">
            <w:pPr>
              <w:rPr>
                <w:rFonts w:cs="Arial"/>
                <w:sz w:val="18"/>
                <w:szCs w:val="18"/>
              </w:rPr>
            </w:pPr>
          </w:p>
        </w:tc>
      </w:tr>
      <w:tr w:rsidR="006C7785" w:rsidRPr="00340B0D" w14:paraId="7C25082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7F438F7"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4F3A536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B9E003E"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77C06FE" w14:textId="77777777" w:rsidR="006C7785" w:rsidRPr="00340B0D" w:rsidRDefault="006C7785" w:rsidP="00380FCD">
            <w:pPr>
              <w:rPr>
                <w:rFonts w:cs="Arial"/>
                <w:sz w:val="18"/>
                <w:szCs w:val="18"/>
              </w:rPr>
            </w:pPr>
          </w:p>
        </w:tc>
      </w:tr>
      <w:tr w:rsidR="006C7785" w:rsidRPr="00340B0D" w14:paraId="105538F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3B69DC1"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7FCECA0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B2880D9"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BE3E1AC" w14:textId="77777777" w:rsidR="006C7785" w:rsidRPr="00340B0D" w:rsidRDefault="006C7785" w:rsidP="00380FCD">
            <w:pPr>
              <w:rPr>
                <w:rFonts w:cs="Arial"/>
                <w:sz w:val="18"/>
                <w:szCs w:val="18"/>
              </w:rPr>
            </w:pPr>
          </w:p>
        </w:tc>
      </w:tr>
      <w:tr w:rsidR="006C7785" w:rsidRPr="00340B0D" w14:paraId="0499A43A"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3077E98C"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03477D13"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6895F3E1"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5BB9DE7F" w14:textId="77777777" w:rsidR="006C7785" w:rsidRPr="00340B0D" w:rsidRDefault="006C7785" w:rsidP="00380FCD">
            <w:pPr>
              <w:rPr>
                <w:rFonts w:cs="Arial"/>
                <w:sz w:val="18"/>
                <w:szCs w:val="18"/>
              </w:rPr>
            </w:pPr>
          </w:p>
        </w:tc>
      </w:tr>
      <w:tr w:rsidR="006C7785" w:rsidRPr="00340B0D" w14:paraId="06FBD2F2"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153E02BD"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2C9422E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5D84FEE"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567F11E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63DEF72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BBD69E3" w14:textId="77777777" w:rsidR="006C7785" w:rsidRPr="00340B0D" w:rsidRDefault="006C7785" w:rsidP="00380FCD">
            <w:pPr>
              <w:rPr>
                <w:rFonts w:cs="Arial"/>
                <w:sz w:val="18"/>
                <w:szCs w:val="18"/>
              </w:rPr>
            </w:pPr>
          </w:p>
        </w:tc>
      </w:tr>
      <w:tr w:rsidR="006C7785" w:rsidRPr="00340B0D" w14:paraId="41076E1A"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A0CA282"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61C328D8"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1702DB96"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3AEB94B" w14:textId="77777777" w:rsidR="006C7785" w:rsidRPr="00340B0D" w:rsidRDefault="006C7785" w:rsidP="00380FCD">
            <w:pPr>
              <w:rPr>
                <w:rFonts w:cs="Arial"/>
                <w:sz w:val="18"/>
                <w:szCs w:val="18"/>
              </w:rPr>
            </w:pPr>
          </w:p>
        </w:tc>
      </w:tr>
      <w:tr w:rsidR="006C7785" w:rsidRPr="00340B0D" w14:paraId="0B055283"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517BEF3"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1F4C34E6"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663B2415" w14:textId="77777777" w:rsidR="006C7785" w:rsidRPr="00A66F97" w:rsidRDefault="006C7785" w:rsidP="00380FCD">
            <w:pPr>
              <w:rPr>
                <w:rFonts w:cs="Arial"/>
                <w:i/>
              </w:rPr>
            </w:pPr>
            <w:r w:rsidRPr="00A66F97">
              <w:rPr>
                <w:rFonts w:cs="Arial"/>
                <w:i/>
              </w:rPr>
              <w:t xml:space="preserve">Load the exchange set </w:t>
            </w:r>
            <w:r w:rsidRPr="00A66F97">
              <w:rPr>
                <w:rFonts w:cs="Arial"/>
                <w:b/>
                <w:bCs/>
                <w:i/>
              </w:rPr>
              <w:t>Settings</w:t>
            </w:r>
            <w:r w:rsidRPr="00A66F97">
              <w:rPr>
                <w:rFonts w:cs="Arial"/>
                <w:i/>
              </w:rPr>
              <w:t xml:space="preserve"> with the </w:t>
            </w:r>
            <w:r>
              <w:rPr>
                <w:rFonts w:cs="Arial"/>
                <w:i/>
              </w:rPr>
              <w:t>above</w:t>
            </w:r>
            <w:r w:rsidRPr="00A66F97">
              <w:rPr>
                <w:rFonts w:cs="Arial"/>
                <w:i/>
              </w:rPr>
              <w:t xml:space="preserve"> settings:</w:t>
            </w:r>
          </w:p>
          <w:p w14:paraId="05E43830" w14:textId="77777777" w:rsidR="006C7785" w:rsidRPr="00D6273A" w:rsidRDefault="006C7785" w:rsidP="00380FCD">
            <w:pPr>
              <w:rPr>
                <w:i/>
              </w:rPr>
            </w:pPr>
            <w:r w:rsidRPr="00A66F97">
              <w:rPr>
                <w:rFonts w:cs="Arial"/>
                <w:i/>
              </w:rPr>
              <w:t>Ensure that the viewing date is set to the 01.11.2023</w:t>
            </w:r>
          </w:p>
        </w:tc>
      </w:tr>
      <w:tr w:rsidR="006C7785" w:rsidRPr="00340B0D" w14:paraId="1ED0E04D"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9961C84"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171A2B42"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4E39B679" w14:textId="77777777" w:rsidR="006C7785" w:rsidRPr="00614B0E" w:rsidRDefault="006C7785" w:rsidP="00380FCD">
            <w:pPr>
              <w:rPr>
                <w:rFonts w:cs="Arial"/>
                <w:b/>
                <w:bCs/>
              </w:rPr>
            </w:pPr>
            <w:r w:rsidRPr="00A66F97">
              <w:rPr>
                <w:rFonts w:cs="Arial"/>
                <w:i/>
              </w:rPr>
              <w:t>Centre the display on position 32°36.450’S   61°21.900’E and then zoom in to a scale of 1:20,000.</w:t>
            </w:r>
          </w:p>
        </w:tc>
      </w:tr>
      <w:tr w:rsidR="006C7785" w:rsidRPr="00340B0D" w14:paraId="57A8CA92"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1FA3AA6"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1F343C9F" w14:textId="77777777" w:rsidTr="00380FCD">
        <w:trPr>
          <w:trHeight w:val="3239"/>
        </w:trPr>
        <w:tc>
          <w:tcPr>
            <w:tcW w:w="9199" w:type="dxa"/>
            <w:gridSpan w:val="9"/>
            <w:tcBorders>
              <w:top w:val="single" w:sz="4" w:space="0" w:color="auto"/>
              <w:left w:val="single" w:sz="12" w:space="0" w:color="auto"/>
              <w:bottom w:val="single" w:sz="12" w:space="0" w:color="auto"/>
              <w:right w:val="single" w:sz="12" w:space="0" w:color="auto"/>
            </w:tcBorders>
          </w:tcPr>
          <w:p w14:paraId="01701BD5" w14:textId="77777777" w:rsidR="006C7785" w:rsidRDefault="006C7785" w:rsidP="00380FCD">
            <w:pPr>
              <w:rPr>
                <w:rFonts w:cs="Arial"/>
              </w:rPr>
            </w:pPr>
            <w:r w:rsidRPr="00A66F97">
              <w:rPr>
                <w:rFonts w:cs="Arial"/>
                <w:i/>
              </w:rPr>
              <w:t>Confirm that the feature displays as in the diagram below</w:t>
            </w:r>
          </w:p>
          <w:p w14:paraId="44E87739" w14:textId="77777777" w:rsidR="006C7785" w:rsidRDefault="006C7785" w:rsidP="00380FCD">
            <w:pPr>
              <w:rPr>
                <w:rFonts w:cs="Arial"/>
              </w:rPr>
            </w:pPr>
            <w:r w:rsidRPr="009F1846">
              <w:rPr>
                <w:rFonts w:cs="Arial"/>
                <w:noProof/>
                <w:lang w:val="en-IN" w:eastAsia="en-IN"/>
              </w:rPr>
              <w:drawing>
                <wp:inline distT="0" distB="0" distL="0" distR="0" wp14:anchorId="3F99B65E" wp14:editId="57616C4B">
                  <wp:extent cx="2353003" cy="1209844"/>
                  <wp:effectExtent l="0" t="0" r="0" b="9525"/>
                  <wp:docPr id="51" name="Picture 51" descr="A blue background with a yellow object and a purp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blue background with a yellow object and a purple line&#10;&#10;Description automatically generated"/>
                          <pic:cNvPicPr/>
                        </pic:nvPicPr>
                        <pic:blipFill>
                          <a:blip r:embed="rId90"/>
                          <a:stretch>
                            <a:fillRect/>
                          </a:stretch>
                        </pic:blipFill>
                        <pic:spPr>
                          <a:xfrm>
                            <a:off x="0" y="0"/>
                            <a:ext cx="2353003" cy="1209844"/>
                          </a:xfrm>
                          <a:prstGeom prst="rect">
                            <a:avLst/>
                          </a:prstGeom>
                        </pic:spPr>
                      </pic:pic>
                    </a:graphicData>
                  </a:graphic>
                </wp:inline>
              </w:drawing>
            </w:r>
          </w:p>
          <w:p w14:paraId="25328C11" w14:textId="77777777" w:rsidR="006C7785" w:rsidRPr="00614B0E" w:rsidRDefault="006C7785" w:rsidP="00380FCD">
            <w:pPr>
              <w:rPr>
                <w:rFonts w:cs="Arial"/>
              </w:rPr>
            </w:pPr>
            <w:r w:rsidRPr="00A66F97">
              <w:rPr>
                <w:rFonts w:cs="Arial"/>
                <w:i/>
              </w:rPr>
              <w:t>Note: A permanent indication that the date has been adjusted should be shown as specified in S-98 XXX-XXXX</w:t>
            </w:r>
          </w:p>
        </w:tc>
      </w:tr>
    </w:tbl>
    <w:p w14:paraId="32066E70" w14:textId="77777777" w:rsidR="006C7785" w:rsidRDefault="006C7785" w:rsidP="006C7785">
      <w:r>
        <w:br w:type="page"/>
      </w:r>
    </w:p>
    <w:p w14:paraId="3BC78DE3" w14:textId="77777777" w:rsidR="006C7785" w:rsidRDefault="006C7785" w:rsidP="006C7785"/>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2518"/>
        <w:gridCol w:w="2344"/>
        <w:gridCol w:w="1989"/>
      </w:tblGrid>
      <w:tr w:rsidR="006C7785" w:rsidRPr="00A66F97" w14:paraId="3E2B57B3" w14:textId="77777777" w:rsidTr="001E2DF7">
        <w:trPr>
          <w:trHeight w:val="454"/>
          <w:tblHeader/>
        </w:trPr>
        <w:tc>
          <w:tcPr>
            <w:tcW w:w="2358" w:type="dxa"/>
            <w:shd w:val="clear" w:color="auto" w:fill="BFBFBF" w:themeFill="background1" w:themeFillShade="BF"/>
            <w:vAlign w:val="center"/>
          </w:tcPr>
          <w:p w14:paraId="719B1714" w14:textId="77777777" w:rsidR="006C7785" w:rsidRPr="00A66F97" w:rsidRDefault="006C7785" w:rsidP="00380FCD">
            <w:pPr>
              <w:rPr>
                <w:rFonts w:cs="Arial"/>
              </w:rPr>
            </w:pPr>
            <w:r w:rsidRPr="00A66F97">
              <w:rPr>
                <w:rFonts w:cs="Arial"/>
                <w:b/>
              </w:rPr>
              <w:t>Test Reference</w:t>
            </w:r>
          </w:p>
        </w:tc>
        <w:tc>
          <w:tcPr>
            <w:tcW w:w="2518" w:type="dxa"/>
            <w:shd w:val="clear" w:color="auto" w:fill="FFFFFF" w:themeFill="background1"/>
            <w:vAlign w:val="center"/>
          </w:tcPr>
          <w:p w14:paraId="65D13D65" w14:textId="77777777" w:rsidR="006C7785" w:rsidRPr="00A66F97" w:rsidRDefault="006C7785" w:rsidP="00380FCD">
            <w:pPr>
              <w:rPr>
                <w:rFonts w:cs="Arial"/>
              </w:rPr>
            </w:pPr>
            <w:r>
              <w:rPr>
                <w:rFonts w:cs="Arial"/>
              </w:rPr>
              <w:t>PeriodicDateRange3</w:t>
            </w:r>
          </w:p>
        </w:tc>
        <w:tc>
          <w:tcPr>
            <w:tcW w:w="2344" w:type="dxa"/>
            <w:shd w:val="clear" w:color="auto" w:fill="BFBFBF" w:themeFill="background1" w:themeFillShade="BF"/>
            <w:vAlign w:val="center"/>
          </w:tcPr>
          <w:p w14:paraId="272D3185" w14:textId="77777777" w:rsidR="006C7785" w:rsidRPr="00A66F97" w:rsidRDefault="006C7785" w:rsidP="00380FCD">
            <w:pPr>
              <w:rPr>
                <w:rFonts w:cs="Arial"/>
              </w:rPr>
            </w:pPr>
            <w:r w:rsidRPr="00A66F97">
              <w:rPr>
                <w:rFonts w:cs="Arial"/>
                <w:b/>
              </w:rPr>
              <w:t>IHO Reference</w:t>
            </w:r>
          </w:p>
        </w:tc>
        <w:tc>
          <w:tcPr>
            <w:tcW w:w="1989" w:type="dxa"/>
            <w:shd w:val="clear" w:color="auto" w:fill="FFFFFF" w:themeFill="background1"/>
            <w:vAlign w:val="center"/>
          </w:tcPr>
          <w:p w14:paraId="01769B2A" w14:textId="1587AF8A" w:rsidR="006C7785" w:rsidRPr="00A66F97" w:rsidRDefault="001E2DF7" w:rsidP="00380FCD">
            <w:pPr>
              <w:rPr>
                <w:rFonts w:cs="Arial"/>
              </w:rPr>
            </w:pPr>
            <w:r>
              <w:rPr>
                <w:rFonts w:ascii="Calibri" w:hAnsi="Calibri" w:cs="Calibri"/>
                <w:color w:val="000000"/>
              </w:rPr>
              <w:t>S-98 12.8.1</w:t>
            </w:r>
          </w:p>
        </w:tc>
      </w:tr>
    </w:tbl>
    <w:tbl>
      <w:tblPr>
        <w:tblStyle w:val="TableGrid"/>
        <w:tblW w:w="9199" w:type="dxa"/>
        <w:tblLook w:val="04A0" w:firstRow="1" w:lastRow="0" w:firstColumn="1" w:lastColumn="0" w:noHBand="0" w:noVBand="1"/>
      </w:tblPr>
      <w:tblGrid>
        <w:gridCol w:w="1659"/>
        <w:gridCol w:w="714"/>
        <w:gridCol w:w="1802"/>
        <w:gridCol w:w="282"/>
        <w:gridCol w:w="216"/>
        <w:gridCol w:w="1040"/>
        <w:gridCol w:w="331"/>
        <w:gridCol w:w="2595"/>
        <w:gridCol w:w="560"/>
      </w:tblGrid>
      <w:tr w:rsidR="006C7785" w:rsidRPr="00340B0D" w14:paraId="14117069"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FD045C6"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5D1A9687"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7C121773" w14:textId="77777777" w:rsidR="006C7785" w:rsidRPr="005B051E" w:rsidRDefault="006C7785" w:rsidP="00380FCD">
            <w:pPr>
              <w:rPr>
                <w:rFonts w:cs="Arial"/>
              </w:rPr>
            </w:pPr>
            <w:r w:rsidRPr="00A66F97">
              <w:rPr>
                <w:rFonts w:cs="Arial"/>
                <w:i/>
              </w:rPr>
              <w:t>Display of date dependent features, current date. (Periodic Date Range)</w:t>
            </w:r>
          </w:p>
        </w:tc>
      </w:tr>
      <w:tr w:rsidR="006C7785" w:rsidRPr="00340B0D" w14:paraId="07CDCB7A"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00DADB4"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43AF5575"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D03CF2C"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62FD29C" w14:textId="77777777" w:rsidR="006C7785" w:rsidRPr="00340B0D" w:rsidRDefault="006C7785" w:rsidP="00380FCD">
            <w:pPr>
              <w:jc w:val="center"/>
              <w:rPr>
                <w:rFonts w:cs="Arial"/>
                <w:b/>
                <w:bCs/>
                <w:sz w:val="18"/>
                <w:szCs w:val="18"/>
              </w:rPr>
            </w:pPr>
          </w:p>
        </w:tc>
      </w:tr>
      <w:tr w:rsidR="006C7785" w:rsidRPr="00340B0D" w14:paraId="0CE56AD3"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386E387B"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77798B64" w14:textId="77777777" w:rsidR="006C7785" w:rsidRPr="00340B0D" w:rsidRDefault="006C7785" w:rsidP="00380FCD">
            <w:pPr>
              <w:rPr>
                <w:rFonts w:cs="Arial"/>
                <w:sz w:val="18"/>
                <w:szCs w:val="18"/>
              </w:rPr>
            </w:pPr>
          </w:p>
        </w:tc>
      </w:tr>
      <w:tr w:rsidR="006C7785" w:rsidRPr="00340B0D" w14:paraId="30C9080A"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583FDEEB"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2557B50A" w14:textId="77777777" w:rsidR="006C7785" w:rsidRPr="00340B0D" w:rsidRDefault="006C7785" w:rsidP="00380FCD">
            <w:pPr>
              <w:rPr>
                <w:rFonts w:cs="Arial"/>
                <w:sz w:val="18"/>
                <w:szCs w:val="18"/>
              </w:rPr>
            </w:pPr>
          </w:p>
        </w:tc>
      </w:tr>
      <w:tr w:rsidR="006C7785" w:rsidRPr="00340B0D" w14:paraId="392F3615"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B464572"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1E2E9C6"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660A853F" w14:textId="77777777" w:rsidTr="00380FCD">
        <w:sdt>
          <w:sdtPr>
            <w:rPr>
              <w:rFonts w:cs="Arial"/>
              <w:sz w:val="18"/>
              <w:szCs w:val="18"/>
            </w:rPr>
            <w:alias w:val="Diplay Category"/>
            <w:tag w:val="Diplay Categor"/>
            <w:id w:val="337660508"/>
            <w:placeholder>
              <w:docPart w:val="3D8EF272893E464894595E554704CA3B"/>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633AA5B5"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5BF4080A"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3BE54811" w14:textId="77777777" w:rsidR="006C7785" w:rsidRPr="00340B0D" w:rsidRDefault="006C7785" w:rsidP="00380FCD">
            <w:pPr>
              <w:jc w:val="center"/>
              <w:rPr>
                <w:rFonts w:cs="Arial"/>
                <w:sz w:val="18"/>
                <w:szCs w:val="18"/>
              </w:rPr>
            </w:pPr>
          </w:p>
        </w:tc>
      </w:tr>
      <w:tr w:rsidR="006C7785" w:rsidRPr="00340B0D" w14:paraId="49136DCA"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CA6B042"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61C49CCE"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4EC079F4" w14:textId="77777777" w:rsidR="006C7785" w:rsidRPr="00340B0D" w:rsidRDefault="006C7785" w:rsidP="00380FCD">
            <w:pPr>
              <w:jc w:val="center"/>
              <w:rPr>
                <w:rFonts w:cs="Arial"/>
                <w:sz w:val="18"/>
                <w:szCs w:val="18"/>
              </w:rPr>
            </w:pPr>
          </w:p>
        </w:tc>
      </w:tr>
      <w:tr w:rsidR="006C7785" w:rsidRPr="00340B0D" w14:paraId="635278E0"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967CAA8"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DD65490"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527707BB"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3B706EAB"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11A35D9E"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DF412A6"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77C4C03"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067CE38A"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0031CD73" w14:textId="77777777" w:rsidR="006C7785" w:rsidRPr="00340B0D" w:rsidRDefault="006C7785" w:rsidP="00380FCD">
            <w:pPr>
              <w:jc w:val="center"/>
              <w:rPr>
                <w:rFonts w:cs="Arial"/>
                <w:sz w:val="18"/>
                <w:szCs w:val="18"/>
              </w:rPr>
            </w:pPr>
          </w:p>
        </w:tc>
      </w:tr>
      <w:tr w:rsidR="006C7785" w:rsidRPr="00340B0D" w14:paraId="5AA2C5F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34B29A7"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589B6CE"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F36BF4B"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7255A4DE" w14:textId="77777777" w:rsidR="006C7785" w:rsidRPr="00340B0D" w:rsidRDefault="006C7785" w:rsidP="00380FCD">
            <w:pPr>
              <w:jc w:val="center"/>
              <w:rPr>
                <w:rFonts w:cs="Arial"/>
                <w:sz w:val="18"/>
                <w:szCs w:val="18"/>
              </w:rPr>
            </w:pPr>
          </w:p>
        </w:tc>
      </w:tr>
      <w:tr w:rsidR="006C7785" w:rsidRPr="00340B0D" w14:paraId="5D81C9C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1919589"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226576"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79B3EA6"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19BF5DE5" w14:textId="77777777" w:rsidR="006C7785" w:rsidRPr="00340B0D" w:rsidRDefault="006C7785" w:rsidP="00380FCD">
            <w:pPr>
              <w:jc w:val="center"/>
              <w:rPr>
                <w:rFonts w:cs="Arial"/>
                <w:sz w:val="18"/>
                <w:szCs w:val="18"/>
              </w:rPr>
            </w:pPr>
          </w:p>
        </w:tc>
      </w:tr>
      <w:tr w:rsidR="006C7785" w:rsidRPr="00340B0D" w14:paraId="42055941"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7267184"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8DDC4D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ED48D65"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6B41451D" w14:textId="77777777" w:rsidR="006C7785" w:rsidRPr="00340B0D" w:rsidRDefault="006C7785" w:rsidP="00380FCD">
            <w:pPr>
              <w:jc w:val="center"/>
              <w:rPr>
                <w:rFonts w:cs="Arial"/>
                <w:sz w:val="18"/>
                <w:szCs w:val="18"/>
              </w:rPr>
            </w:pPr>
          </w:p>
        </w:tc>
      </w:tr>
      <w:tr w:rsidR="006C7785" w:rsidRPr="00340B0D" w14:paraId="203DDCE1"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23DE5DB"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BA7FB3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65C7192"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537DE819" w14:textId="77777777" w:rsidR="006C7785" w:rsidRPr="00340B0D" w:rsidRDefault="006C7785" w:rsidP="00380FCD">
            <w:pPr>
              <w:jc w:val="center"/>
              <w:rPr>
                <w:rFonts w:cs="Arial"/>
                <w:sz w:val="18"/>
                <w:szCs w:val="18"/>
              </w:rPr>
            </w:pPr>
          </w:p>
        </w:tc>
      </w:tr>
      <w:tr w:rsidR="006C7785" w:rsidRPr="00340B0D" w14:paraId="30D049B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04F5665"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EB20C1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F861544"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25EA83D5" w14:textId="77777777" w:rsidR="006C7785" w:rsidRPr="00340B0D" w:rsidRDefault="006C7785" w:rsidP="00380FCD">
            <w:pPr>
              <w:jc w:val="center"/>
              <w:rPr>
                <w:rFonts w:cs="Arial"/>
                <w:sz w:val="18"/>
                <w:szCs w:val="18"/>
              </w:rPr>
            </w:pPr>
          </w:p>
        </w:tc>
      </w:tr>
      <w:tr w:rsidR="006C7785" w:rsidRPr="00340B0D" w14:paraId="1D62C6D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1A8A1F6"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D5A21D8"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5D1669D"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4D5A5459" w14:textId="77777777" w:rsidR="006C7785" w:rsidRPr="00340B0D" w:rsidRDefault="006C7785" w:rsidP="00380FCD">
            <w:pPr>
              <w:jc w:val="center"/>
              <w:rPr>
                <w:rFonts w:cs="Arial"/>
                <w:sz w:val="18"/>
                <w:szCs w:val="18"/>
              </w:rPr>
            </w:pPr>
          </w:p>
        </w:tc>
      </w:tr>
      <w:tr w:rsidR="006C7785" w:rsidRPr="00340B0D" w14:paraId="77F8F93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1728D74"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2A97E3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B5B2319"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025E553F" w14:textId="77777777" w:rsidR="006C7785" w:rsidRPr="00340B0D" w:rsidRDefault="006C7785" w:rsidP="00380FCD">
            <w:pPr>
              <w:jc w:val="center"/>
              <w:rPr>
                <w:rFonts w:cs="Arial"/>
                <w:sz w:val="18"/>
                <w:szCs w:val="18"/>
              </w:rPr>
            </w:pPr>
          </w:p>
        </w:tc>
      </w:tr>
      <w:tr w:rsidR="006C7785" w:rsidRPr="00340B0D" w14:paraId="38265FC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57DE769"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A2380AE"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F0C95BC"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50D9372B" w14:textId="77777777" w:rsidR="006C7785" w:rsidRPr="00340B0D" w:rsidRDefault="006C7785" w:rsidP="00380FCD">
            <w:pPr>
              <w:jc w:val="center"/>
              <w:rPr>
                <w:rFonts w:cs="Arial"/>
                <w:sz w:val="18"/>
                <w:szCs w:val="18"/>
              </w:rPr>
            </w:pPr>
          </w:p>
        </w:tc>
      </w:tr>
      <w:tr w:rsidR="006C7785" w:rsidRPr="00340B0D" w14:paraId="65C22E9F"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33582D4"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26E8CC9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BFCB071"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3809A9C1" w14:textId="77777777" w:rsidR="006C7785" w:rsidRPr="00340B0D" w:rsidRDefault="006C7785" w:rsidP="00380FCD">
            <w:pPr>
              <w:jc w:val="center"/>
              <w:rPr>
                <w:rFonts w:cs="Arial"/>
                <w:sz w:val="18"/>
                <w:szCs w:val="18"/>
              </w:rPr>
            </w:pPr>
          </w:p>
        </w:tc>
      </w:tr>
      <w:tr w:rsidR="006C7785" w:rsidRPr="00340B0D" w14:paraId="506AC4FB"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65837DF9"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0084AF19"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7D3E0C4C" w14:textId="77777777" w:rsidR="006C7785" w:rsidRPr="00340B0D" w:rsidRDefault="006C7785" w:rsidP="00380FCD">
            <w:pPr>
              <w:jc w:val="center"/>
              <w:rPr>
                <w:rFonts w:cs="Arial"/>
                <w:sz w:val="18"/>
                <w:szCs w:val="18"/>
              </w:rPr>
            </w:pPr>
          </w:p>
        </w:tc>
      </w:tr>
      <w:tr w:rsidR="006C7785" w:rsidRPr="00340B0D" w14:paraId="61E9E332" w14:textId="77777777" w:rsidTr="00380FCD">
        <w:sdt>
          <w:sdtPr>
            <w:rPr>
              <w:rFonts w:cs="Arial"/>
              <w:sz w:val="18"/>
              <w:szCs w:val="18"/>
            </w:rPr>
            <w:alias w:val="Palette"/>
            <w:tag w:val="Palette"/>
            <w:id w:val="208925893"/>
            <w:placeholder>
              <w:docPart w:val="854ABADFFE564EF1B25C23475081BB18"/>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2B13C2DA"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3026EDBA"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607ACBD0" w14:textId="77777777" w:rsidR="006C7785" w:rsidRPr="00340B0D" w:rsidRDefault="006C7785" w:rsidP="00380FCD">
            <w:pPr>
              <w:jc w:val="center"/>
              <w:rPr>
                <w:rFonts w:cs="Arial"/>
                <w:sz w:val="18"/>
                <w:szCs w:val="18"/>
              </w:rPr>
            </w:pPr>
          </w:p>
        </w:tc>
      </w:tr>
      <w:tr w:rsidR="006C7785" w:rsidRPr="00340B0D" w14:paraId="2ACCDC72"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64BDDFEF"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6344CDCE"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61984CF2" w14:textId="77777777" w:rsidR="006C7785" w:rsidRPr="00340B0D" w:rsidRDefault="006C7785" w:rsidP="00380FCD">
            <w:pPr>
              <w:jc w:val="center"/>
              <w:rPr>
                <w:rFonts w:cs="Arial"/>
                <w:sz w:val="18"/>
                <w:szCs w:val="18"/>
              </w:rPr>
            </w:pPr>
          </w:p>
        </w:tc>
      </w:tr>
      <w:tr w:rsidR="006C7785" w:rsidRPr="00340B0D" w14:paraId="1DBA201D"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1031D6E9"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630E65C9"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3A63B240" w14:textId="77777777" w:rsidR="006C7785" w:rsidRPr="00340B0D" w:rsidRDefault="006C7785" w:rsidP="00380FCD">
            <w:pPr>
              <w:jc w:val="center"/>
              <w:rPr>
                <w:rFonts w:cs="Arial"/>
                <w:sz w:val="18"/>
                <w:szCs w:val="18"/>
              </w:rPr>
            </w:pPr>
          </w:p>
        </w:tc>
      </w:tr>
      <w:tr w:rsidR="006C7785" w:rsidRPr="00340B0D" w14:paraId="14E7B8A3"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86EAA5E"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88A839C"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3B405A58" w14:textId="77777777" w:rsidTr="00380FCD">
        <w:trPr>
          <w:trHeight w:val="287"/>
        </w:trPr>
        <w:tc>
          <w:tcPr>
            <w:tcW w:w="1659" w:type="dxa"/>
            <w:tcBorders>
              <w:left w:val="single" w:sz="12" w:space="0" w:color="auto"/>
              <w:bottom w:val="single" w:sz="4" w:space="0" w:color="auto"/>
            </w:tcBorders>
          </w:tcPr>
          <w:p w14:paraId="18A30B33"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41F17008" w14:textId="77777777" w:rsidR="006C7785" w:rsidRPr="00340B0D" w:rsidRDefault="006C7785" w:rsidP="00380FCD">
            <w:pPr>
              <w:rPr>
                <w:rFonts w:cs="Arial"/>
                <w:sz w:val="18"/>
                <w:szCs w:val="18"/>
              </w:rPr>
            </w:pPr>
            <w:r>
              <w:rPr>
                <w:rFonts w:cs="Arial"/>
                <w:sz w:val="18"/>
                <w:szCs w:val="18"/>
              </w:rPr>
              <w:t>01.02.2022</w:t>
            </w:r>
          </w:p>
        </w:tc>
        <w:tc>
          <w:tcPr>
            <w:tcW w:w="1256" w:type="dxa"/>
            <w:gridSpan w:val="2"/>
            <w:tcBorders>
              <w:left w:val="single" w:sz="12" w:space="0" w:color="auto"/>
              <w:bottom w:val="single" w:sz="4" w:space="0" w:color="auto"/>
              <w:right w:val="single" w:sz="4" w:space="0" w:color="auto"/>
            </w:tcBorders>
            <w:vAlign w:val="center"/>
          </w:tcPr>
          <w:p w14:paraId="6663A7D7"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182AC125" w14:textId="77777777" w:rsidR="006C7785" w:rsidRPr="00340B0D" w:rsidRDefault="006C7785" w:rsidP="00380FCD">
            <w:pPr>
              <w:rPr>
                <w:rFonts w:cs="Arial"/>
                <w:sz w:val="18"/>
                <w:szCs w:val="18"/>
              </w:rPr>
            </w:pPr>
          </w:p>
        </w:tc>
      </w:tr>
      <w:tr w:rsidR="006C7785" w:rsidRPr="00340B0D" w14:paraId="2FCB0466" w14:textId="77777777" w:rsidTr="00380FCD">
        <w:tc>
          <w:tcPr>
            <w:tcW w:w="1659" w:type="dxa"/>
            <w:tcBorders>
              <w:left w:val="single" w:sz="12" w:space="0" w:color="auto"/>
              <w:bottom w:val="single" w:sz="4" w:space="0" w:color="auto"/>
            </w:tcBorders>
          </w:tcPr>
          <w:p w14:paraId="2ED6BAC3"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7EC787AE" w14:textId="77777777" w:rsidR="006C7785" w:rsidRPr="00340B0D" w:rsidRDefault="006C7785" w:rsidP="00380FCD">
            <w:pPr>
              <w:rPr>
                <w:rFonts w:cs="Arial"/>
                <w:sz w:val="18"/>
                <w:szCs w:val="18"/>
              </w:rPr>
            </w:pPr>
            <w:r>
              <w:rPr>
                <w:rFonts w:cs="Arial"/>
                <w:sz w:val="18"/>
                <w:szCs w:val="18"/>
              </w:rPr>
              <w:t>14.11.2022</w:t>
            </w: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7AD0AEF"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54893BE1"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20000</w:t>
            </w:r>
          </w:p>
        </w:tc>
      </w:tr>
      <w:tr w:rsidR="006C7785" w:rsidRPr="00340B0D" w14:paraId="60D63B58"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1A7498D8"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06185D81"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6FC7D8D4" w14:textId="77777777" w:rsidR="006C7785" w:rsidRPr="00340B0D" w:rsidRDefault="006C7785" w:rsidP="00380FCD">
            <w:pPr>
              <w:rPr>
                <w:rFonts w:cs="Arial"/>
                <w:sz w:val="18"/>
                <w:szCs w:val="18"/>
              </w:rPr>
            </w:pPr>
          </w:p>
        </w:tc>
      </w:tr>
      <w:tr w:rsidR="006C7785" w:rsidRPr="00340B0D" w14:paraId="092A5E52"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15AF8267" w14:textId="77777777" w:rsidR="006C7785" w:rsidRPr="00340B0D" w:rsidRDefault="006C7785" w:rsidP="00380FCD">
            <w:pPr>
              <w:rPr>
                <w:rFonts w:cs="Arial"/>
                <w:sz w:val="18"/>
                <w:szCs w:val="18"/>
              </w:rPr>
            </w:pPr>
          </w:p>
        </w:tc>
      </w:tr>
      <w:tr w:rsidR="006C7785" w:rsidRPr="00340B0D" w14:paraId="45C16999"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9712C68"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1E09183C"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7FCE7ED"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C5A44AB"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18F85EE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DF36D8B"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5EBE4CB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592769A"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1EDCD587" w14:textId="77777777" w:rsidR="006C7785" w:rsidRPr="00340B0D" w:rsidRDefault="006C7785" w:rsidP="00380FCD">
            <w:pPr>
              <w:rPr>
                <w:rFonts w:cs="Arial"/>
                <w:sz w:val="18"/>
                <w:szCs w:val="18"/>
              </w:rPr>
            </w:pPr>
          </w:p>
        </w:tc>
      </w:tr>
      <w:tr w:rsidR="006C7785" w:rsidRPr="00340B0D" w14:paraId="20EFB2D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B5CB87B"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7F1DF8E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BE1EAC4"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64F833FF" w14:textId="77777777" w:rsidR="006C7785" w:rsidRPr="00340B0D" w:rsidRDefault="006C7785" w:rsidP="00380FCD">
            <w:pPr>
              <w:rPr>
                <w:rFonts w:cs="Arial"/>
                <w:sz w:val="18"/>
                <w:szCs w:val="18"/>
              </w:rPr>
            </w:pPr>
          </w:p>
        </w:tc>
      </w:tr>
      <w:tr w:rsidR="006C7785" w:rsidRPr="00340B0D" w14:paraId="77222DC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6AC25CA"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353287C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E8EDAFD"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797420FB" w14:textId="77777777" w:rsidR="006C7785" w:rsidRPr="00340B0D" w:rsidRDefault="006C7785" w:rsidP="00380FCD">
            <w:pPr>
              <w:rPr>
                <w:rFonts w:cs="Arial"/>
                <w:sz w:val="18"/>
                <w:szCs w:val="18"/>
              </w:rPr>
            </w:pPr>
          </w:p>
        </w:tc>
      </w:tr>
      <w:tr w:rsidR="006C7785" w:rsidRPr="00340B0D" w14:paraId="4E8AB29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543EB9C"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49B2AD4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6AEE631"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5EC1DEBC" w14:textId="77777777" w:rsidR="006C7785" w:rsidRPr="00340B0D" w:rsidRDefault="006C7785" w:rsidP="00380FCD">
            <w:pPr>
              <w:rPr>
                <w:rFonts w:cs="Arial"/>
                <w:sz w:val="18"/>
                <w:szCs w:val="18"/>
              </w:rPr>
            </w:pPr>
          </w:p>
        </w:tc>
      </w:tr>
      <w:tr w:rsidR="006C7785" w:rsidRPr="00340B0D" w14:paraId="1F4B7F5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9F1C144"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0A901DF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5D9E1B8"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22B54602" w14:textId="77777777" w:rsidR="006C7785" w:rsidRPr="00340B0D" w:rsidRDefault="006C7785" w:rsidP="00380FCD">
            <w:pPr>
              <w:rPr>
                <w:rFonts w:cs="Arial"/>
                <w:sz w:val="18"/>
                <w:szCs w:val="18"/>
              </w:rPr>
            </w:pPr>
          </w:p>
        </w:tc>
      </w:tr>
      <w:tr w:rsidR="006C7785" w:rsidRPr="00340B0D" w14:paraId="19F3E49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E61D4F3"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7A3330A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8DEC10D"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34A0DABA" w14:textId="77777777" w:rsidR="006C7785" w:rsidRPr="00340B0D" w:rsidRDefault="006C7785" w:rsidP="00380FCD">
            <w:pPr>
              <w:rPr>
                <w:rFonts w:cs="Arial"/>
                <w:sz w:val="18"/>
                <w:szCs w:val="18"/>
              </w:rPr>
            </w:pPr>
          </w:p>
        </w:tc>
      </w:tr>
      <w:tr w:rsidR="006C7785" w:rsidRPr="00340B0D" w14:paraId="731238B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C955896"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4874434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F455A33"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12A22FD8" w14:textId="77777777" w:rsidR="006C7785" w:rsidRPr="00340B0D" w:rsidRDefault="006C7785" w:rsidP="00380FCD">
            <w:pPr>
              <w:rPr>
                <w:rFonts w:cs="Arial"/>
                <w:sz w:val="18"/>
                <w:szCs w:val="18"/>
              </w:rPr>
            </w:pPr>
          </w:p>
        </w:tc>
      </w:tr>
      <w:tr w:rsidR="006C7785" w:rsidRPr="00340B0D" w14:paraId="76D380D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D170772"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17856C2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4937998"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58ACC377" w14:textId="77777777" w:rsidR="006C7785" w:rsidRPr="00340B0D" w:rsidRDefault="006C7785" w:rsidP="00380FCD">
            <w:pPr>
              <w:rPr>
                <w:rFonts w:cs="Arial"/>
                <w:sz w:val="18"/>
                <w:szCs w:val="18"/>
              </w:rPr>
            </w:pPr>
          </w:p>
        </w:tc>
      </w:tr>
      <w:tr w:rsidR="006C7785" w:rsidRPr="00340B0D" w14:paraId="1BEA003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B01FB44"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061126A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B04FBC2"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93B1D90" w14:textId="77777777" w:rsidR="006C7785" w:rsidRPr="00340B0D" w:rsidRDefault="006C7785" w:rsidP="00380FCD">
            <w:pPr>
              <w:rPr>
                <w:rFonts w:cs="Arial"/>
                <w:sz w:val="18"/>
                <w:szCs w:val="18"/>
              </w:rPr>
            </w:pPr>
          </w:p>
        </w:tc>
      </w:tr>
      <w:tr w:rsidR="006C7785" w:rsidRPr="00340B0D" w14:paraId="7EDADB9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B173530"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4460724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30C700C"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F3351ED" w14:textId="77777777" w:rsidR="006C7785" w:rsidRPr="00340B0D" w:rsidRDefault="006C7785" w:rsidP="00380FCD">
            <w:pPr>
              <w:rPr>
                <w:rFonts w:cs="Arial"/>
                <w:sz w:val="18"/>
                <w:szCs w:val="18"/>
              </w:rPr>
            </w:pPr>
          </w:p>
        </w:tc>
      </w:tr>
      <w:tr w:rsidR="006C7785" w:rsidRPr="00340B0D" w14:paraId="22C01A6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D264E27"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3190E70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EFC3F4E"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E15508D" w14:textId="77777777" w:rsidR="006C7785" w:rsidRPr="00340B0D" w:rsidRDefault="006C7785" w:rsidP="00380FCD">
            <w:pPr>
              <w:rPr>
                <w:rFonts w:cs="Arial"/>
                <w:sz w:val="18"/>
                <w:szCs w:val="18"/>
              </w:rPr>
            </w:pPr>
          </w:p>
        </w:tc>
      </w:tr>
      <w:tr w:rsidR="006C7785" w:rsidRPr="00340B0D" w14:paraId="200986A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EC27BF9"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461AD80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EDE2C7C"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C5D3D67" w14:textId="77777777" w:rsidR="006C7785" w:rsidRPr="00340B0D" w:rsidRDefault="006C7785" w:rsidP="00380FCD">
            <w:pPr>
              <w:rPr>
                <w:rFonts w:cs="Arial"/>
                <w:sz w:val="18"/>
                <w:szCs w:val="18"/>
              </w:rPr>
            </w:pPr>
          </w:p>
        </w:tc>
      </w:tr>
      <w:tr w:rsidR="006C7785" w:rsidRPr="00340B0D" w14:paraId="54272207"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287EFC8C"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2AAB5ED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0B61A7F0"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3C744927" w14:textId="77777777" w:rsidR="006C7785" w:rsidRPr="00340B0D" w:rsidRDefault="006C7785" w:rsidP="00380FCD">
            <w:pPr>
              <w:rPr>
                <w:rFonts w:cs="Arial"/>
                <w:sz w:val="18"/>
                <w:szCs w:val="18"/>
              </w:rPr>
            </w:pPr>
          </w:p>
        </w:tc>
      </w:tr>
      <w:tr w:rsidR="006C7785" w:rsidRPr="00340B0D" w14:paraId="53B5660F"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7C513D9B"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1B9FE35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11925F0"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6CD155E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35D895F2"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0FD2C78" w14:textId="77777777" w:rsidR="006C7785" w:rsidRPr="00340B0D" w:rsidRDefault="006C7785" w:rsidP="00380FCD">
            <w:pPr>
              <w:rPr>
                <w:rFonts w:cs="Arial"/>
                <w:sz w:val="18"/>
                <w:szCs w:val="18"/>
              </w:rPr>
            </w:pPr>
          </w:p>
        </w:tc>
      </w:tr>
      <w:tr w:rsidR="006C7785" w:rsidRPr="00340B0D" w14:paraId="6E08D367"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FE16216"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647CCBE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22A6EB3B"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89B0481" w14:textId="77777777" w:rsidR="006C7785" w:rsidRPr="00340B0D" w:rsidRDefault="006C7785" w:rsidP="00380FCD">
            <w:pPr>
              <w:rPr>
                <w:rFonts w:cs="Arial"/>
                <w:sz w:val="18"/>
                <w:szCs w:val="18"/>
              </w:rPr>
            </w:pPr>
          </w:p>
        </w:tc>
      </w:tr>
      <w:tr w:rsidR="006C7785" w:rsidRPr="00340B0D" w14:paraId="01D2ED15"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3A31113"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454D1F98"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13DDF6AE" w14:textId="77777777" w:rsidR="006C7785" w:rsidRPr="009F1846" w:rsidRDefault="006C7785" w:rsidP="00380FCD">
            <w:pPr>
              <w:rPr>
                <w:rFonts w:cs="Arial"/>
                <w:i/>
              </w:rPr>
            </w:pPr>
            <w:r w:rsidRPr="00A66F97">
              <w:rPr>
                <w:rFonts w:cs="Arial"/>
                <w:i/>
              </w:rPr>
              <w:t xml:space="preserve">Load the exchange set </w:t>
            </w:r>
            <w:r w:rsidRPr="00A66F97">
              <w:rPr>
                <w:rFonts w:cs="Arial"/>
                <w:b/>
                <w:bCs/>
                <w:i/>
              </w:rPr>
              <w:t>Settings</w:t>
            </w:r>
            <w:r w:rsidRPr="00A66F97">
              <w:rPr>
                <w:rFonts w:cs="Arial"/>
                <w:i/>
              </w:rPr>
              <w:t xml:space="preserve"> with the </w:t>
            </w:r>
            <w:r>
              <w:rPr>
                <w:rFonts w:cs="Arial"/>
                <w:i/>
              </w:rPr>
              <w:t>above settings:</w:t>
            </w:r>
          </w:p>
        </w:tc>
      </w:tr>
      <w:tr w:rsidR="006C7785" w:rsidRPr="00340B0D" w14:paraId="3B8AA2CB"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AC1E568"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DDD0B8B"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509421AF" w14:textId="77777777" w:rsidR="006C7785" w:rsidRPr="00614B0E" w:rsidRDefault="006C7785" w:rsidP="00380FCD">
            <w:pPr>
              <w:rPr>
                <w:rFonts w:cs="Arial"/>
                <w:b/>
                <w:bCs/>
              </w:rPr>
            </w:pPr>
            <w:r w:rsidRPr="00A66F97">
              <w:rPr>
                <w:rFonts w:cs="Arial"/>
                <w:i/>
              </w:rPr>
              <w:t>Centre the display on position 32°36.450’S   61°21.900’E an</w:t>
            </w:r>
            <w:r>
              <w:rPr>
                <w:rFonts w:cs="Arial"/>
                <w:i/>
              </w:rPr>
              <w:t>d then zoom in to a scale of 1:2</w:t>
            </w:r>
            <w:r w:rsidRPr="00A66F97">
              <w:rPr>
                <w:rFonts w:cs="Arial"/>
                <w:i/>
              </w:rPr>
              <w:t>0,000.</w:t>
            </w:r>
          </w:p>
        </w:tc>
      </w:tr>
      <w:tr w:rsidR="006C7785" w:rsidRPr="00340B0D" w14:paraId="0EB9CF36"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410AC97"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328CF88F" w14:textId="77777777" w:rsidTr="00380FCD">
        <w:trPr>
          <w:trHeight w:val="3239"/>
        </w:trPr>
        <w:tc>
          <w:tcPr>
            <w:tcW w:w="9199" w:type="dxa"/>
            <w:gridSpan w:val="9"/>
            <w:tcBorders>
              <w:top w:val="single" w:sz="4" w:space="0" w:color="auto"/>
              <w:left w:val="single" w:sz="12" w:space="0" w:color="auto"/>
              <w:bottom w:val="single" w:sz="12" w:space="0" w:color="auto"/>
              <w:right w:val="single" w:sz="12" w:space="0" w:color="auto"/>
            </w:tcBorders>
          </w:tcPr>
          <w:p w14:paraId="094F007F" w14:textId="77777777" w:rsidR="006C7785" w:rsidRDefault="006C7785" w:rsidP="00380FCD">
            <w:pPr>
              <w:rPr>
                <w:rFonts w:cs="Arial"/>
              </w:rPr>
            </w:pPr>
            <w:r w:rsidRPr="00A66F97">
              <w:rPr>
                <w:rFonts w:cs="Arial"/>
                <w:i/>
              </w:rPr>
              <w:lastRenderedPageBreak/>
              <w:t>Confirm that the feature displays as in the diagram below</w:t>
            </w:r>
          </w:p>
          <w:p w14:paraId="36D2AC41" w14:textId="77777777" w:rsidR="006C7785" w:rsidRDefault="006C7785" w:rsidP="00380FCD">
            <w:pPr>
              <w:rPr>
                <w:rFonts w:cs="Arial"/>
              </w:rPr>
            </w:pPr>
            <w:r w:rsidRPr="009F1846">
              <w:rPr>
                <w:rFonts w:cs="Arial"/>
                <w:noProof/>
                <w:lang w:val="en-IN" w:eastAsia="en-IN"/>
              </w:rPr>
              <w:drawing>
                <wp:inline distT="0" distB="0" distL="0" distR="0" wp14:anchorId="2586D6FC" wp14:editId="4F846BE3">
                  <wp:extent cx="2353003" cy="1228896"/>
                  <wp:effectExtent l="0" t="0" r="9525" b="9525"/>
                  <wp:docPr id="200234841" name="Picture 20023484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4841" name="Picture 200234841" descr="A screenshot of a computer game&#10;&#10;Description automatically generated"/>
                          <pic:cNvPicPr/>
                        </pic:nvPicPr>
                        <pic:blipFill>
                          <a:blip r:embed="rId91"/>
                          <a:stretch>
                            <a:fillRect/>
                          </a:stretch>
                        </pic:blipFill>
                        <pic:spPr>
                          <a:xfrm>
                            <a:off x="0" y="0"/>
                            <a:ext cx="2353003" cy="1228896"/>
                          </a:xfrm>
                          <a:prstGeom prst="rect">
                            <a:avLst/>
                          </a:prstGeom>
                        </pic:spPr>
                      </pic:pic>
                    </a:graphicData>
                  </a:graphic>
                </wp:inline>
              </w:drawing>
            </w:r>
          </w:p>
          <w:p w14:paraId="4B270238" w14:textId="77777777" w:rsidR="006C7785" w:rsidRPr="00614B0E" w:rsidRDefault="006C7785" w:rsidP="00380FCD">
            <w:pPr>
              <w:rPr>
                <w:rFonts w:cs="Arial"/>
              </w:rPr>
            </w:pPr>
            <w:r w:rsidRPr="00A66F97">
              <w:rPr>
                <w:rFonts w:cs="Arial"/>
                <w:i/>
              </w:rPr>
              <w:t>Note: A permanent indication that the date has been adjusted should be shown as specified in S-98 XXX-XXXX</w:t>
            </w:r>
          </w:p>
        </w:tc>
      </w:tr>
    </w:tbl>
    <w:p w14:paraId="65285419" w14:textId="77777777" w:rsidR="006C7785" w:rsidRDefault="006C7785" w:rsidP="006C7785"/>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2518"/>
        <w:gridCol w:w="2344"/>
        <w:gridCol w:w="1989"/>
      </w:tblGrid>
      <w:tr w:rsidR="006C7785" w:rsidRPr="00A66F97" w14:paraId="7110359B" w14:textId="77777777" w:rsidTr="001E2DF7">
        <w:trPr>
          <w:trHeight w:val="454"/>
          <w:tblHeader/>
        </w:trPr>
        <w:tc>
          <w:tcPr>
            <w:tcW w:w="235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572F2E3A" w14:textId="77777777" w:rsidR="006C7785" w:rsidRPr="005F57EB" w:rsidRDefault="006C7785" w:rsidP="00380FCD">
            <w:pPr>
              <w:rPr>
                <w:rFonts w:cs="Arial"/>
                <w:b/>
              </w:rPr>
            </w:pPr>
            <w:r w:rsidRPr="00A66F97">
              <w:rPr>
                <w:rFonts w:cs="Arial"/>
                <w:b/>
              </w:rPr>
              <w:t>Test Reference</w:t>
            </w:r>
          </w:p>
        </w:tc>
        <w:tc>
          <w:tcPr>
            <w:tcW w:w="25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0D5D88" w14:textId="77777777" w:rsidR="006C7785" w:rsidRPr="00A66F97" w:rsidRDefault="006C7785" w:rsidP="00380FCD">
            <w:pPr>
              <w:rPr>
                <w:rFonts w:cs="Arial"/>
              </w:rPr>
            </w:pPr>
            <w:r>
              <w:rPr>
                <w:rFonts w:cs="Arial"/>
              </w:rPr>
              <w:t>PeriodicDateRange4</w:t>
            </w:r>
          </w:p>
        </w:tc>
        <w:tc>
          <w:tcPr>
            <w:tcW w:w="2344"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43CA0AEA" w14:textId="77777777" w:rsidR="006C7785" w:rsidRPr="005F57EB" w:rsidRDefault="006C7785" w:rsidP="00380FCD">
            <w:pPr>
              <w:rPr>
                <w:rFonts w:cs="Arial"/>
                <w:b/>
              </w:rPr>
            </w:pPr>
            <w:r w:rsidRPr="00A66F97">
              <w:rPr>
                <w:rFonts w:cs="Arial"/>
                <w:b/>
              </w:rPr>
              <w:t>IHO Reference</w:t>
            </w:r>
          </w:p>
        </w:tc>
        <w:tc>
          <w:tcPr>
            <w:tcW w:w="198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118B0D" w14:textId="0E0FC5BD" w:rsidR="006C7785" w:rsidRPr="005F57EB" w:rsidRDefault="001E2DF7" w:rsidP="00380FCD">
            <w:pPr>
              <w:spacing w:line="240" w:lineRule="auto"/>
              <w:rPr>
                <w:rFonts w:cs="Arial"/>
                <w:color w:val="000000"/>
              </w:rPr>
            </w:pPr>
            <w:r>
              <w:rPr>
                <w:rFonts w:ascii="Calibri" w:hAnsi="Calibri" w:cs="Calibri"/>
                <w:color w:val="000000"/>
              </w:rPr>
              <w:t>S-98 12.8.1</w:t>
            </w:r>
          </w:p>
        </w:tc>
      </w:tr>
    </w:tbl>
    <w:tbl>
      <w:tblPr>
        <w:tblStyle w:val="TableGrid"/>
        <w:tblW w:w="9199" w:type="dxa"/>
        <w:tblLook w:val="04A0" w:firstRow="1" w:lastRow="0" w:firstColumn="1" w:lastColumn="0" w:noHBand="0" w:noVBand="1"/>
      </w:tblPr>
      <w:tblGrid>
        <w:gridCol w:w="1659"/>
        <w:gridCol w:w="714"/>
        <w:gridCol w:w="1802"/>
        <w:gridCol w:w="282"/>
        <w:gridCol w:w="216"/>
        <w:gridCol w:w="1040"/>
        <w:gridCol w:w="331"/>
        <w:gridCol w:w="2595"/>
        <w:gridCol w:w="560"/>
      </w:tblGrid>
      <w:tr w:rsidR="006C7785" w:rsidRPr="00340B0D" w14:paraId="1D41FF0D"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5E56AE1"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0F38DA0A"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07E249E0" w14:textId="77777777" w:rsidR="006C7785" w:rsidRPr="005B051E" w:rsidRDefault="006C7785" w:rsidP="00380FCD">
            <w:pPr>
              <w:rPr>
                <w:rFonts w:cs="Arial"/>
              </w:rPr>
            </w:pPr>
            <w:r w:rsidRPr="00A66F97">
              <w:rPr>
                <w:rFonts w:cs="Arial"/>
                <w:i/>
              </w:rPr>
              <w:t>Route checking of date dependent features, date range. (Periodic Date Range)</w:t>
            </w:r>
          </w:p>
        </w:tc>
      </w:tr>
      <w:tr w:rsidR="006C7785" w:rsidRPr="00340B0D" w14:paraId="1D80536C"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31165F0"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4B9F5F9E"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F0D28A7"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6DD8761" w14:textId="77777777" w:rsidR="006C7785" w:rsidRPr="00340B0D" w:rsidRDefault="006C7785" w:rsidP="00380FCD">
            <w:pPr>
              <w:jc w:val="center"/>
              <w:rPr>
                <w:rFonts w:cs="Arial"/>
                <w:b/>
                <w:bCs/>
                <w:sz w:val="18"/>
                <w:szCs w:val="18"/>
              </w:rPr>
            </w:pPr>
          </w:p>
        </w:tc>
      </w:tr>
      <w:tr w:rsidR="006C7785" w:rsidRPr="00340B0D" w14:paraId="0C3D8ADC"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3C23FFE6"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4C1CE9AE" w14:textId="77777777" w:rsidR="006C7785" w:rsidRPr="00340B0D" w:rsidRDefault="006C7785" w:rsidP="00380FCD">
            <w:pPr>
              <w:rPr>
                <w:rFonts w:cs="Arial"/>
                <w:sz w:val="18"/>
                <w:szCs w:val="18"/>
              </w:rPr>
            </w:pPr>
          </w:p>
        </w:tc>
      </w:tr>
      <w:tr w:rsidR="006C7785" w:rsidRPr="00340B0D" w14:paraId="6D942A63"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3004DAD0"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454B1C94" w14:textId="77777777" w:rsidR="006C7785" w:rsidRPr="00340B0D" w:rsidRDefault="006C7785" w:rsidP="00380FCD">
            <w:pPr>
              <w:rPr>
                <w:rFonts w:cs="Arial"/>
                <w:sz w:val="18"/>
                <w:szCs w:val="18"/>
              </w:rPr>
            </w:pPr>
          </w:p>
        </w:tc>
      </w:tr>
      <w:tr w:rsidR="006C7785" w:rsidRPr="00340B0D" w14:paraId="797CAC8E"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82B02E3"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51AA018"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59A9D560" w14:textId="77777777" w:rsidTr="00380FCD">
        <w:sdt>
          <w:sdtPr>
            <w:rPr>
              <w:rFonts w:cs="Arial"/>
              <w:sz w:val="18"/>
              <w:szCs w:val="18"/>
            </w:rPr>
            <w:alias w:val="Diplay Category"/>
            <w:tag w:val="Diplay Categor"/>
            <w:id w:val="-1591765536"/>
            <w:placeholder>
              <w:docPart w:val="977049014594440BB70325E1C21A7CE0"/>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3EF4BCBF"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4DF9BA49"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006C66A1" w14:textId="77777777" w:rsidR="006C7785" w:rsidRPr="00340B0D" w:rsidRDefault="006C7785" w:rsidP="00380FCD">
            <w:pPr>
              <w:jc w:val="center"/>
              <w:rPr>
                <w:rFonts w:cs="Arial"/>
                <w:sz w:val="18"/>
                <w:szCs w:val="18"/>
              </w:rPr>
            </w:pPr>
          </w:p>
        </w:tc>
      </w:tr>
      <w:tr w:rsidR="006C7785" w:rsidRPr="00340B0D" w14:paraId="1ED81DA2"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636BA821"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341DE0A4"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793FC792" w14:textId="77777777" w:rsidR="006C7785" w:rsidRPr="00340B0D" w:rsidRDefault="006C7785" w:rsidP="00380FCD">
            <w:pPr>
              <w:jc w:val="center"/>
              <w:rPr>
                <w:rFonts w:cs="Arial"/>
                <w:sz w:val="18"/>
                <w:szCs w:val="18"/>
              </w:rPr>
            </w:pPr>
          </w:p>
        </w:tc>
      </w:tr>
      <w:tr w:rsidR="006C7785" w:rsidRPr="00340B0D" w14:paraId="56397BA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3F59169"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ED866DF"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2EEF7146"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32D9525D"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5E48C7D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6495C2E"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762387C"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0E1DDCEB"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2AB0DE31" w14:textId="77777777" w:rsidR="006C7785" w:rsidRPr="00340B0D" w:rsidRDefault="006C7785" w:rsidP="00380FCD">
            <w:pPr>
              <w:jc w:val="center"/>
              <w:rPr>
                <w:rFonts w:cs="Arial"/>
                <w:sz w:val="18"/>
                <w:szCs w:val="18"/>
              </w:rPr>
            </w:pPr>
          </w:p>
        </w:tc>
      </w:tr>
      <w:tr w:rsidR="006C7785" w:rsidRPr="00340B0D" w14:paraId="2E56E29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926FB8A"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78CA9B5"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A577705"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187DD4BC" w14:textId="77777777" w:rsidR="006C7785" w:rsidRPr="00340B0D" w:rsidRDefault="006C7785" w:rsidP="00380FCD">
            <w:pPr>
              <w:jc w:val="center"/>
              <w:rPr>
                <w:rFonts w:cs="Arial"/>
                <w:sz w:val="18"/>
                <w:szCs w:val="18"/>
              </w:rPr>
            </w:pPr>
          </w:p>
        </w:tc>
      </w:tr>
      <w:tr w:rsidR="006C7785" w:rsidRPr="00340B0D" w14:paraId="23420CE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63EF6AB"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889F315"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F3F5B38"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6C9B7771" w14:textId="77777777" w:rsidR="006C7785" w:rsidRPr="00340B0D" w:rsidRDefault="006C7785" w:rsidP="00380FCD">
            <w:pPr>
              <w:jc w:val="center"/>
              <w:rPr>
                <w:rFonts w:cs="Arial"/>
                <w:sz w:val="18"/>
                <w:szCs w:val="18"/>
              </w:rPr>
            </w:pPr>
          </w:p>
        </w:tc>
      </w:tr>
      <w:tr w:rsidR="006C7785" w:rsidRPr="00340B0D" w14:paraId="7BDD333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7F5040E"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DA971A4"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8797146"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65FB7C52" w14:textId="77777777" w:rsidR="006C7785" w:rsidRPr="00340B0D" w:rsidRDefault="006C7785" w:rsidP="00380FCD">
            <w:pPr>
              <w:jc w:val="center"/>
              <w:rPr>
                <w:rFonts w:cs="Arial"/>
                <w:sz w:val="18"/>
                <w:szCs w:val="18"/>
              </w:rPr>
            </w:pPr>
          </w:p>
        </w:tc>
      </w:tr>
      <w:tr w:rsidR="006C7785" w:rsidRPr="00340B0D" w14:paraId="4094DF0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002FEF3"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DFBAA30"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ABCBB4A"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356A0D81" w14:textId="77777777" w:rsidR="006C7785" w:rsidRPr="00340B0D" w:rsidRDefault="006C7785" w:rsidP="00380FCD">
            <w:pPr>
              <w:jc w:val="center"/>
              <w:rPr>
                <w:rFonts w:cs="Arial"/>
                <w:sz w:val="18"/>
                <w:szCs w:val="18"/>
              </w:rPr>
            </w:pPr>
          </w:p>
        </w:tc>
      </w:tr>
      <w:tr w:rsidR="006C7785" w:rsidRPr="00340B0D" w14:paraId="6360557F"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A3C4511"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53261E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8E20A98"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72BD4DD8" w14:textId="77777777" w:rsidR="006C7785" w:rsidRPr="00340B0D" w:rsidRDefault="006C7785" w:rsidP="00380FCD">
            <w:pPr>
              <w:jc w:val="center"/>
              <w:rPr>
                <w:rFonts w:cs="Arial"/>
                <w:sz w:val="18"/>
                <w:szCs w:val="18"/>
              </w:rPr>
            </w:pPr>
          </w:p>
        </w:tc>
      </w:tr>
      <w:tr w:rsidR="006C7785" w:rsidRPr="00340B0D" w14:paraId="3DF601FD"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1BCD710"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4931FD5" w14:textId="77777777" w:rsidR="006C7785" w:rsidRPr="00340B0D" w:rsidRDefault="006C7785" w:rsidP="00380FCD">
            <w:pPr>
              <w:rPr>
                <w:rFonts w:cs="Arial"/>
                <w:sz w:val="18"/>
                <w:szCs w:val="18"/>
              </w:rPr>
            </w:pPr>
            <w:r>
              <w:rPr>
                <w:rFonts w:cs="Arial"/>
                <w:sz w:val="18"/>
                <w:szCs w:val="18"/>
              </w:rPr>
              <w:t>On</w:t>
            </w:r>
          </w:p>
        </w:tc>
        <w:tc>
          <w:tcPr>
            <w:tcW w:w="4182" w:type="dxa"/>
            <w:gridSpan w:val="4"/>
            <w:tcBorders>
              <w:left w:val="single" w:sz="12" w:space="0" w:color="auto"/>
            </w:tcBorders>
          </w:tcPr>
          <w:p w14:paraId="5B390FDD"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372267D4" w14:textId="77777777" w:rsidR="006C7785" w:rsidRPr="00340B0D" w:rsidRDefault="006C7785" w:rsidP="00380FCD">
            <w:pPr>
              <w:jc w:val="center"/>
              <w:rPr>
                <w:rFonts w:cs="Arial"/>
                <w:sz w:val="18"/>
                <w:szCs w:val="18"/>
              </w:rPr>
            </w:pPr>
          </w:p>
        </w:tc>
      </w:tr>
      <w:tr w:rsidR="006C7785" w:rsidRPr="00340B0D" w14:paraId="0548779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1B715D0"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7CC8A4F"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CE29F96"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2D1121BF" w14:textId="77777777" w:rsidR="006C7785" w:rsidRPr="00340B0D" w:rsidRDefault="006C7785" w:rsidP="00380FCD">
            <w:pPr>
              <w:jc w:val="center"/>
              <w:rPr>
                <w:rFonts w:cs="Arial"/>
                <w:sz w:val="18"/>
                <w:szCs w:val="18"/>
              </w:rPr>
            </w:pPr>
          </w:p>
        </w:tc>
      </w:tr>
      <w:tr w:rsidR="006C7785" w:rsidRPr="00340B0D" w14:paraId="24E0B51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8201E6A"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33BA473"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2207E61"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639D4EB1" w14:textId="77777777" w:rsidR="006C7785" w:rsidRPr="00340B0D" w:rsidRDefault="006C7785" w:rsidP="00380FCD">
            <w:pPr>
              <w:jc w:val="center"/>
              <w:rPr>
                <w:rFonts w:cs="Arial"/>
                <w:sz w:val="18"/>
                <w:szCs w:val="18"/>
              </w:rPr>
            </w:pPr>
          </w:p>
        </w:tc>
      </w:tr>
      <w:tr w:rsidR="006C7785" w:rsidRPr="00340B0D" w14:paraId="02075BA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B90168F"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41BE58AC"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E5C8777"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7EC5B6EB" w14:textId="77777777" w:rsidR="006C7785" w:rsidRPr="00340B0D" w:rsidRDefault="006C7785" w:rsidP="00380FCD">
            <w:pPr>
              <w:jc w:val="center"/>
              <w:rPr>
                <w:rFonts w:cs="Arial"/>
                <w:sz w:val="18"/>
                <w:szCs w:val="18"/>
              </w:rPr>
            </w:pPr>
          </w:p>
        </w:tc>
      </w:tr>
      <w:tr w:rsidR="006C7785" w:rsidRPr="00340B0D" w14:paraId="1BF8CDD8"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6F538F99"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73B8C56F"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127B36FA" w14:textId="77777777" w:rsidR="006C7785" w:rsidRPr="00340B0D" w:rsidRDefault="006C7785" w:rsidP="00380FCD">
            <w:pPr>
              <w:jc w:val="center"/>
              <w:rPr>
                <w:rFonts w:cs="Arial"/>
                <w:sz w:val="18"/>
                <w:szCs w:val="18"/>
              </w:rPr>
            </w:pPr>
          </w:p>
        </w:tc>
      </w:tr>
      <w:tr w:rsidR="006C7785" w:rsidRPr="00340B0D" w14:paraId="4904AA0D" w14:textId="77777777" w:rsidTr="00380FCD">
        <w:sdt>
          <w:sdtPr>
            <w:rPr>
              <w:rFonts w:cs="Arial"/>
              <w:sz w:val="18"/>
              <w:szCs w:val="18"/>
            </w:rPr>
            <w:alias w:val="Palette"/>
            <w:tag w:val="Palette"/>
            <w:id w:val="350533455"/>
            <w:placeholder>
              <w:docPart w:val="CB56C9725E6C4B069645528D1C7B2112"/>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32FD93B6"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45188874"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5937B417" w14:textId="77777777" w:rsidR="006C7785" w:rsidRPr="00340B0D" w:rsidRDefault="006C7785" w:rsidP="00380FCD">
            <w:pPr>
              <w:jc w:val="center"/>
              <w:rPr>
                <w:rFonts w:cs="Arial"/>
                <w:sz w:val="18"/>
                <w:szCs w:val="18"/>
              </w:rPr>
            </w:pPr>
          </w:p>
        </w:tc>
      </w:tr>
      <w:tr w:rsidR="006C7785" w:rsidRPr="00340B0D" w14:paraId="4FC74943"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52FC8A71"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3D57E319"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6FB00BF3" w14:textId="77777777" w:rsidR="006C7785" w:rsidRPr="00340B0D" w:rsidRDefault="006C7785" w:rsidP="00380FCD">
            <w:pPr>
              <w:jc w:val="center"/>
              <w:rPr>
                <w:rFonts w:cs="Arial"/>
                <w:sz w:val="18"/>
                <w:szCs w:val="18"/>
              </w:rPr>
            </w:pPr>
          </w:p>
        </w:tc>
      </w:tr>
      <w:tr w:rsidR="006C7785" w:rsidRPr="00340B0D" w14:paraId="539478A6"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2B525D0B"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11C83056"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47F315B4" w14:textId="77777777" w:rsidR="006C7785" w:rsidRPr="00340B0D" w:rsidRDefault="006C7785" w:rsidP="00380FCD">
            <w:pPr>
              <w:jc w:val="center"/>
              <w:rPr>
                <w:rFonts w:cs="Arial"/>
                <w:sz w:val="18"/>
                <w:szCs w:val="18"/>
              </w:rPr>
            </w:pPr>
          </w:p>
        </w:tc>
      </w:tr>
      <w:tr w:rsidR="006C7785" w:rsidRPr="00340B0D" w14:paraId="461914B8"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1E5657B"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872C5BF"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5E4AC1D4" w14:textId="77777777" w:rsidTr="00380FCD">
        <w:trPr>
          <w:trHeight w:val="287"/>
        </w:trPr>
        <w:tc>
          <w:tcPr>
            <w:tcW w:w="1659" w:type="dxa"/>
            <w:tcBorders>
              <w:left w:val="single" w:sz="12" w:space="0" w:color="auto"/>
              <w:bottom w:val="single" w:sz="4" w:space="0" w:color="auto"/>
            </w:tcBorders>
          </w:tcPr>
          <w:p w14:paraId="4B3CA9A4"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7144C766"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76A2978D"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569CF408" w14:textId="77777777" w:rsidR="006C7785" w:rsidRPr="00340B0D" w:rsidRDefault="006C7785" w:rsidP="00380FCD">
            <w:pPr>
              <w:rPr>
                <w:rFonts w:cs="Arial"/>
                <w:sz w:val="18"/>
                <w:szCs w:val="18"/>
              </w:rPr>
            </w:pPr>
          </w:p>
        </w:tc>
      </w:tr>
      <w:tr w:rsidR="006C7785" w:rsidRPr="00340B0D" w14:paraId="0C79DA64" w14:textId="77777777" w:rsidTr="00380FCD">
        <w:tc>
          <w:tcPr>
            <w:tcW w:w="1659" w:type="dxa"/>
            <w:tcBorders>
              <w:left w:val="single" w:sz="12" w:space="0" w:color="auto"/>
              <w:bottom w:val="single" w:sz="4" w:space="0" w:color="auto"/>
            </w:tcBorders>
          </w:tcPr>
          <w:p w14:paraId="74FAC392"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532DA4E9"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91C55A4"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6F0E23A1"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20000</w:t>
            </w:r>
          </w:p>
        </w:tc>
      </w:tr>
      <w:tr w:rsidR="006C7785" w:rsidRPr="00340B0D" w14:paraId="2E2036C4"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39BBEE64"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79B557C7"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3CF56B3F" w14:textId="77777777" w:rsidR="006C7785" w:rsidRPr="00340B0D" w:rsidRDefault="006C7785" w:rsidP="00380FCD">
            <w:pPr>
              <w:rPr>
                <w:rFonts w:cs="Arial"/>
                <w:sz w:val="18"/>
                <w:szCs w:val="18"/>
              </w:rPr>
            </w:pPr>
          </w:p>
        </w:tc>
      </w:tr>
      <w:tr w:rsidR="006C7785" w:rsidRPr="00340B0D" w14:paraId="03859AE4"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24E1BFBE" w14:textId="77777777" w:rsidR="006C7785" w:rsidRPr="00340B0D" w:rsidRDefault="006C7785" w:rsidP="00380FCD">
            <w:pPr>
              <w:rPr>
                <w:rFonts w:cs="Arial"/>
                <w:sz w:val="18"/>
                <w:szCs w:val="18"/>
              </w:rPr>
            </w:pPr>
          </w:p>
        </w:tc>
      </w:tr>
      <w:tr w:rsidR="006C7785" w:rsidRPr="00340B0D" w14:paraId="3EF297C1"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793DF84"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3B1B885C"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BB4A7EB"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C9AD649"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5884C22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A4B0318"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1AC2891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412C566"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4F2BA5CE" w14:textId="77777777" w:rsidR="006C7785" w:rsidRPr="00340B0D" w:rsidRDefault="006C7785" w:rsidP="00380FCD">
            <w:pPr>
              <w:rPr>
                <w:rFonts w:cs="Arial"/>
                <w:sz w:val="18"/>
                <w:szCs w:val="18"/>
              </w:rPr>
            </w:pPr>
          </w:p>
        </w:tc>
      </w:tr>
      <w:tr w:rsidR="006C7785" w:rsidRPr="00340B0D" w14:paraId="77FD8C9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81A193A"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1C46C0F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1652648"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007A899A" w14:textId="77777777" w:rsidR="006C7785" w:rsidRPr="00340B0D" w:rsidRDefault="006C7785" w:rsidP="00380FCD">
            <w:pPr>
              <w:rPr>
                <w:rFonts w:cs="Arial"/>
                <w:sz w:val="18"/>
                <w:szCs w:val="18"/>
              </w:rPr>
            </w:pPr>
          </w:p>
        </w:tc>
      </w:tr>
      <w:tr w:rsidR="006C7785" w:rsidRPr="00340B0D" w14:paraId="10530A0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5069CA6"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79B468F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92CA634"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60F0C8C5" w14:textId="77777777" w:rsidR="006C7785" w:rsidRPr="00340B0D" w:rsidRDefault="006C7785" w:rsidP="00380FCD">
            <w:pPr>
              <w:rPr>
                <w:rFonts w:cs="Arial"/>
                <w:sz w:val="18"/>
                <w:szCs w:val="18"/>
              </w:rPr>
            </w:pPr>
          </w:p>
        </w:tc>
      </w:tr>
      <w:tr w:rsidR="006C7785" w:rsidRPr="00340B0D" w14:paraId="4A55562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CB48DED"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15B59FB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3BC97BA"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2515A485" w14:textId="77777777" w:rsidR="006C7785" w:rsidRPr="00340B0D" w:rsidRDefault="006C7785" w:rsidP="00380FCD">
            <w:pPr>
              <w:rPr>
                <w:rFonts w:cs="Arial"/>
                <w:sz w:val="18"/>
                <w:szCs w:val="18"/>
              </w:rPr>
            </w:pPr>
          </w:p>
        </w:tc>
      </w:tr>
      <w:tr w:rsidR="006C7785" w:rsidRPr="00340B0D" w14:paraId="094ABD8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6D7468D"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4BBA5907"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6F63829"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6ED555D5" w14:textId="77777777" w:rsidR="006C7785" w:rsidRPr="00340B0D" w:rsidRDefault="006C7785" w:rsidP="00380FCD">
            <w:pPr>
              <w:rPr>
                <w:rFonts w:cs="Arial"/>
                <w:sz w:val="18"/>
                <w:szCs w:val="18"/>
              </w:rPr>
            </w:pPr>
          </w:p>
        </w:tc>
      </w:tr>
      <w:tr w:rsidR="006C7785" w:rsidRPr="00340B0D" w14:paraId="7D15ED7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3557BF3"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5180CA9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4E87D89"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7624CE94" w14:textId="77777777" w:rsidR="006C7785" w:rsidRPr="00340B0D" w:rsidRDefault="006C7785" w:rsidP="00380FCD">
            <w:pPr>
              <w:rPr>
                <w:rFonts w:cs="Arial"/>
                <w:sz w:val="18"/>
                <w:szCs w:val="18"/>
              </w:rPr>
            </w:pPr>
          </w:p>
        </w:tc>
      </w:tr>
      <w:tr w:rsidR="006C7785" w:rsidRPr="00340B0D" w14:paraId="324E8150"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D44B9A3"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60928B5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0F85C5F"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02FCAB91" w14:textId="77777777" w:rsidR="006C7785" w:rsidRPr="00340B0D" w:rsidRDefault="006C7785" w:rsidP="00380FCD">
            <w:pPr>
              <w:rPr>
                <w:rFonts w:cs="Arial"/>
                <w:sz w:val="18"/>
                <w:szCs w:val="18"/>
              </w:rPr>
            </w:pPr>
          </w:p>
        </w:tc>
      </w:tr>
      <w:tr w:rsidR="006C7785" w:rsidRPr="00340B0D" w14:paraId="3CA6292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8C3B748"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575AE7C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57A6D9F"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54CC4CAB" w14:textId="77777777" w:rsidR="006C7785" w:rsidRPr="00340B0D" w:rsidRDefault="006C7785" w:rsidP="00380FCD">
            <w:pPr>
              <w:rPr>
                <w:rFonts w:cs="Arial"/>
                <w:sz w:val="18"/>
                <w:szCs w:val="18"/>
              </w:rPr>
            </w:pPr>
          </w:p>
        </w:tc>
      </w:tr>
      <w:tr w:rsidR="006C7785" w:rsidRPr="00340B0D" w14:paraId="44B5D9C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D852EEE"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09664D0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4A60D50"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15994FF" w14:textId="77777777" w:rsidR="006C7785" w:rsidRPr="00340B0D" w:rsidRDefault="006C7785" w:rsidP="00380FCD">
            <w:pPr>
              <w:rPr>
                <w:rFonts w:cs="Arial"/>
                <w:sz w:val="18"/>
                <w:szCs w:val="18"/>
              </w:rPr>
            </w:pPr>
          </w:p>
        </w:tc>
      </w:tr>
      <w:tr w:rsidR="006C7785" w:rsidRPr="00340B0D" w14:paraId="7B03D07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F7134D0"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0503D0E7"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E71F060"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41F977F" w14:textId="77777777" w:rsidR="006C7785" w:rsidRPr="00340B0D" w:rsidRDefault="006C7785" w:rsidP="00380FCD">
            <w:pPr>
              <w:rPr>
                <w:rFonts w:cs="Arial"/>
                <w:sz w:val="18"/>
                <w:szCs w:val="18"/>
              </w:rPr>
            </w:pPr>
          </w:p>
        </w:tc>
      </w:tr>
      <w:tr w:rsidR="006C7785" w:rsidRPr="00340B0D" w14:paraId="7C4E9BB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C60F2F1"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0E54EAA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ABBFAF6"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897A2D5" w14:textId="77777777" w:rsidR="006C7785" w:rsidRPr="00340B0D" w:rsidRDefault="006C7785" w:rsidP="00380FCD">
            <w:pPr>
              <w:rPr>
                <w:rFonts w:cs="Arial"/>
                <w:sz w:val="18"/>
                <w:szCs w:val="18"/>
              </w:rPr>
            </w:pPr>
          </w:p>
        </w:tc>
      </w:tr>
      <w:tr w:rsidR="006C7785" w:rsidRPr="00340B0D" w14:paraId="45EEED7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EB7DF17" w14:textId="77777777" w:rsidR="006C7785" w:rsidRPr="00340B0D" w:rsidRDefault="006C7785" w:rsidP="00380FCD">
            <w:pPr>
              <w:pStyle w:val="Default"/>
              <w:ind w:left="720"/>
              <w:rPr>
                <w:sz w:val="18"/>
                <w:szCs w:val="18"/>
              </w:rPr>
            </w:pPr>
            <w:r w:rsidRPr="00340B0D">
              <w:rPr>
                <w:sz w:val="18"/>
                <w:szCs w:val="18"/>
              </w:rPr>
              <w:lastRenderedPageBreak/>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1EF6770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0423E1B"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85592D6" w14:textId="77777777" w:rsidR="006C7785" w:rsidRPr="00340B0D" w:rsidRDefault="006C7785" w:rsidP="00380FCD">
            <w:pPr>
              <w:rPr>
                <w:rFonts w:cs="Arial"/>
                <w:sz w:val="18"/>
                <w:szCs w:val="18"/>
              </w:rPr>
            </w:pPr>
          </w:p>
        </w:tc>
      </w:tr>
      <w:tr w:rsidR="006C7785" w:rsidRPr="00340B0D" w14:paraId="3B56EBF1"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7A19B4C4"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4738B3A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655199AF"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0681C45E" w14:textId="77777777" w:rsidR="006C7785" w:rsidRPr="00340B0D" w:rsidRDefault="006C7785" w:rsidP="00380FCD">
            <w:pPr>
              <w:rPr>
                <w:rFonts w:cs="Arial"/>
                <w:sz w:val="18"/>
                <w:szCs w:val="18"/>
              </w:rPr>
            </w:pPr>
          </w:p>
        </w:tc>
      </w:tr>
      <w:tr w:rsidR="006C7785" w:rsidRPr="00340B0D" w14:paraId="57D7314D"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10A65352"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3C2D3B8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58B3FDF"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7A1E333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73A09448"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265885D" w14:textId="77777777" w:rsidR="006C7785" w:rsidRPr="00340B0D" w:rsidRDefault="006C7785" w:rsidP="00380FCD">
            <w:pPr>
              <w:rPr>
                <w:rFonts w:cs="Arial"/>
                <w:sz w:val="18"/>
                <w:szCs w:val="18"/>
              </w:rPr>
            </w:pPr>
          </w:p>
        </w:tc>
      </w:tr>
      <w:tr w:rsidR="006C7785" w:rsidRPr="00340B0D" w14:paraId="79C29D0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E5107CD"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75A51CE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5A53F861"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26C8F4E" w14:textId="77777777" w:rsidR="006C7785" w:rsidRPr="00340B0D" w:rsidRDefault="006C7785" w:rsidP="00380FCD">
            <w:pPr>
              <w:rPr>
                <w:rFonts w:cs="Arial"/>
                <w:sz w:val="18"/>
                <w:szCs w:val="18"/>
              </w:rPr>
            </w:pPr>
          </w:p>
        </w:tc>
      </w:tr>
      <w:tr w:rsidR="006C7785" w:rsidRPr="00340B0D" w14:paraId="5E6BD9D0"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A0EA20F"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20FE471B"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6A8FDB86" w14:textId="77777777" w:rsidR="006C7785" w:rsidRPr="00A66F97" w:rsidRDefault="006C7785" w:rsidP="00380FCD">
            <w:pPr>
              <w:rPr>
                <w:rFonts w:cs="Arial"/>
              </w:rPr>
            </w:pPr>
            <w:r w:rsidRPr="00A66F97">
              <w:rPr>
                <w:rFonts w:cs="Arial"/>
                <w:i/>
              </w:rPr>
              <w:t xml:space="preserve">As for </w:t>
            </w:r>
            <w:r w:rsidRPr="00A66F97">
              <w:rPr>
                <w:rFonts w:cs="Arial"/>
              </w:rPr>
              <w:t>PeriodicDateRange3</w:t>
            </w:r>
          </w:p>
          <w:p w14:paraId="2BE59127" w14:textId="77777777" w:rsidR="006C7785" w:rsidRPr="00D6273A" w:rsidRDefault="006C7785" w:rsidP="00380FCD">
            <w:pPr>
              <w:rPr>
                <w:i/>
              </w:rPr>
            </w:pPr>
            <w:r w:rsidRPr="00A66F97">
              <w:rPr>
                <w:rFonts w:cs="Arial"/>
                <w:i/>
              </w:rPr>
              <w:t>Select scale 1:10 000</w:t>
            </w:r>
          </w:p>
        </w:tc>
      </w:tr>
      <w:tr w:rsidR="006C7785" w:rsidRPr="00340B0D" w14:paraId="0C71AC53"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5FAAAA7"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148E02B4"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7FECB5F4" w14:textId="77777777" w:rsidR="006C7785" w:rsidRPr="00A66F97" w:rsidRDefault="006C7785" w:rsidP="00380FCD">
            <w:pPr>
              <w:rPr>
                <w:rFonts w:cs="Arial"/>
              </w:rPr>
            </w:pPr>
            <w:r w:rsidRPr="00A66F97">
              <w:rPr>
                <w:rFonts w:cs="Arial"/>
                <w:i/>
              </w:rPr>
              <w:t xml:space="preserve">As for test </w:t>
            </w:r>
            <w:r w:rsidRPr="00A66F97">
              <w:rPr>
                <w:rFonts w:cs="Arial"/>
              </w:rPr>
              <w:t>PeriodicDateRange1</w:t>
            </w:r>
          </w:p>
          <w:p w14:paraId="370D4E9F" w14:textId="77777777" w:rsidR="006C7785" w:rsidRPr="00614B0E" w:rsidRDefault="006C7785" w:rsidP="00380FCD">
            <w:pPr>
              <w:rPr>
                <w:rFonts w:cs="Arial"/>
                <w:b/>
                <w:bCs/>
              </w:rPr>
            </w:pPr>
            <w:r w:rsidRPr="00A66F97">
              <w:rPr>
                <w:rFonts w:cs="Arial"/>
                <w:i/>
              </w:rPr>
              <w:t>Create a route from 32°36.425’S   61°21.400’E  to 32°36.425’S   61°22.500’E  with a cross track distance of 0.10NM set for Starboard and for Port.</w:t>
            </w:r>
          </w:p>
        </w:tc>
      </w:tr>
      <w:tr w:rsidR="006C7785" w:rsidRPr="00340B0D" w14:paraId="58971C19"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70A7E2C"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62A78094" w14:textId="77777777" w:rsidTr="00380FCD">
        <w:trPr>
          <w:trHeight w:val="3239"/>
        </w:trPr>
        <w:tc>
          <w:tcPr>
            <w:tcW w:w="9199" w:type="dxa"/>
            <w:gridSpan w:val="9"/>
            <w:tcBorders>
              <w:top w:val="single" w:sz="4" w:space="0" w:color="auto"/>
              <w:left w:val="single" w:sz="12" w:space="0" w:color="auto"/>
              <w:bottom w:val="single" w:sz="12" w:space="0" w:color="auto"/>
              <w:right w:val="single" w:sz="12" w:space="0" w:color="auto"/>
            </w:tcBorders>
          </w:tcPr>
          <w:p w14:paraId="381DDB2D" w14:textId="77777777" w:rsidR="006C7785" w:rsidRDefault="006C7785" w:rsidP="00380FCD">
            <w:pPr>
              <w:rPr>
                <w:rFonts w:cs="Arial"/>
                <w:noProof/>
                <w:lang w:val="en-IN" w:eastAsia="en-IN"/>
              </w:rPr>
            </w:pPr>
            <w:r w:rsidRPr="00A66F97">
              <w:rPr>
                <w:rFonts w:cs="Arial"/>
                <w:i/>
              </w:rPr>
              <w:t>Check the route and confirm that the following indications are given and the display is as shown:</w:t>
            </w:r>
          </w:p>
          <w:p w14:paraId="6C6E1CFE" w14:textId="77777777" w:rsidR="006C7785" w:rsidRDefault="006C7785" w:rsidP="00380FCD">
            <w:pPr>
              <w:rPr>
                <w:rFonts w:cs="Arial"/>
              </w:rPr>
            </w:pPr>
            <w:r w:rsidRPr="00A66F97">
              <w:rPr>
                <w:rFonts w:cs="Arial"/>
                <w:noProof/>
                <w:lang w:val="en-IN" w:eastAsia="en-IN"/>
              </w:rPr>
              <w:drawing>
                <wp:inline distT="0" distB="0" distL="0" distR="0" wp14:anchorId="2A24D39B" wp14:editId="262BB9DC">
                  <wp:extent cx="4778206" cy="2240874"/>
                  <wp:effectExtent l="0" t="0" r="3344" b="7026"/>
                  <wp:docPr id="2003239508" name="Picture 4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03239508" name="Picture 42" descr="A screenshot of a computer&#10;&#10;Description automatically generated"/>
                          <pic:cNvPicPr/>
                        </pic:nvPicPr>
                        <pic:blipFill>
                          <a:blip r:embed="rId92"/>
                          <a:stretch>
                            <a:fillRect/>
                          </a:stretch>
                        </pic:blipFill>
                        <pic:spPr>
                          <a:xfrm>
                            <a:off x="0" y="0"/>
                            <a:ext cx="4778206" cy="2240874"/>
                          </a:xfrm>
                          <a:prstGeom prst="rect">
                            <a:avLst/>
                          </a:prstGeom>
                          <a:noFill/>
                          <a:ln>
                            <a:noFill/>
                            <a:prstDash/>
                          </a:ln>
                        </pic:spPr>
                      </pic:pic>
                    </a:graphicData>
                  </a:graphic>
                </wp:inline>
              </w:drawing>
            </w:r>
          </w:p>
          <w:p w14:paraId="575B3FB2" w14:textId="77777777" w:rsidR="006C7785" w:rsidRPr="00614B0E" w:rsidRDefault="006C7785" w:rsidP="00380FCD">
            <w:pPr>
              <w:rPr>
                <w:rFonts w:cs="Arial"/>
              </w:rPr>
            </w:pPr>
            <w:r w:rsidRPr="00A66F97">
              <w:rPr>
                <w:rFonts w:cs="Arial"/>
                <w:i/>
              </w:rPr>
              <w:t>Note: A permanent indication that the date has been adjusted should be shown as specified in S-98 XXX-XXX</w:t>
            </w:r>
          </w:p>
        </w:tc>
      </w:tr>
    </w:tbl>
    <w:p w14:paraId="4EFCA3B4" w14:textId="77777777" w:rsidR="006C7785" w:rsidRDefault="006C7785" w:rsidP="006C7785">
      <w:r>
        <w:br w:type="page"/>
      </w:r>
    </w:p>
    <w:p w14:paraId="4D21067C" w14:textId="77777777" w:rsidR="006C7785" w:rsidRDefault="006C7785" w:rsidP="006C7785">
      <w:pPr>
        <w:rPr>
          <w:rFonts w:cs="Arial"/>
        </w:rPr>
      </w:pPr>
    </w:p>
    <w:p w14:paraId="07029193" w14:textId="77777777" w:rsidR="006C7785" w:rsidRPr="00A66F97" w:rsidRDefault="006C7785" w:rsidP="006C7785">
      <w:pPr>
        <w:rPr>
          <w:rFonts w:cs="Arial"/>
        </w:rPr>
      </w:pPr>
    </w:p>
    <w:p w14:paraId="089775AB" w14:textId="77777777" w:rsidR="006C7785" w:rsidRPr="00A66F97" w:rsidRDefault="006C7785" w:rsidP="006C7785">
      <w:pPr>
        <w:rPr>
          <w:rFonts w:cs="Arial"/>
        </w:rPr>
      </w:pPr>
    </w:p>
    <w:p w14:paraId="3589DC9D" w14:textId="77777777" w:rsidR="006C7785" w:rsidRDefault="006C7785" w:rsidP="006C7785">
      <w:pPr>
        <w:pStyle w:val="Heading3"/>
      </w:pPr>
      <w:r w:rsidRPr="00A66F97">
        <w:t xml:space="preserve"> </w:t>
      </w:r>
      <w:bookmarkStart w:id="2621" w:name="_Toc189647853"/>
      <w:r w:rsidRPr="006353D8">
        <w:t>Fixed Date Range on Traffic Separation Schemes (TSS)</w:t>
      </w:r>
      <w:bookmarkEnd w:id="2621"/>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rsidRPr="00A66F97" w14:paraId="342E6BB7" w14:textId="77777777" w:rsidTr="00351F04">
        <w:trPr>
          <w:trHeight w:val="454"/>
          <w:tblHeader/>
        </w:trPr>
        <w:tc>
          <w:tcPr>
            <w:tcW w:w="2381" w:type="dxa"/>
            <w:shd w:val="clear" w:color="auto" w:fill="BFBFBF" w:themeFill="background1" w:themeFillShade="BF"/>
            <w:vAlign w:val="center"/>
          </w:tcPr>
          <w:p w14:paraId="04E1556C" w14:textId="77777777" w:rsidR="006C7785" w:rsidRPr="00A66F97" w:rsidRDefault="006C7785" w:rsidP="00380FCD">
            <w:pPr>
              <w:rPr>
                <w:rFonts w:cs="Arial"/>
              </w:rPr>
            </w:pPr>
            <w:r w:rsidRPr="00A66F97">
              <w:rPr>
                <w:rFonts w:cs="Arial"/>
                <w:b/>
              </w:rPr>
              <w:t>Test Reference</w:t>
            </w:r>
          </w:p>
        </w:tc>
        <w:tc>
          <w:tcPr>
            <w:tcW w:w="2381" w:type="dxa"/>
            <w:shd w:val="clear" w:color="auto" w:fill="FFFFFF" w:themeFill="background1"/>
            <w:vAlign w:val="center"/>
          </w:tcPr>
          <w:p w14:paraId="5396B04E" w14:textId="77777777" w:rsidR="006C7785" w:rsidRPr="00A66F97" w:rsidRDefault="006C7785" w:rsidP="00380FCD">
            <w:pPr>
              <w:rPr>
                <w:rFonts w:cs="Arial"/>
              </w:rPr>
            </w:pPr>
            <w:r w:rsidRPr="00A66F97">
              <w:rPr>
                <w:rFonts w:cs="Arial"/>
              </w:rPr>
              <w:t>FixedDateRange1</w:t>
            </w:r>
          </w:p>
        </w:tc>
        <w:tc>
          <w:tcPr>
            <w:tcW w:w="2382" w:type="dxa"/>
            <w:shd w:val="clear" w:color="auto" w:fill="BFBFBF" w:themeFill="background1" w:themeFillShade="BF"/>
            <w:vAlign w:val="center"/>
          </w:tcPr>
          <w:p w14:paraId="56F67049" w14:textId="77777777" w:rsidR="006C7785" w:rsidRPr="00A66F97" w:rsidRDefault="006C7785" w:rsidP="00380FCD">
            <w:pPr>
              <w:rPr>
                <w:rFonts w:cs="Arial"/>
              </w:rPr>
            </w:pPr>
            <w:r w:rsidRPr="00A66F97">
              <w:rPr>
                <w:rFonts w:cs="Arial"/>
                <w:b/>
              </w:rPr>
              <w:t>IHO Reference</w:t>
            </w:r>
          </w:p>
        </w:tc>
        <w:tc>
          <w:tcPr>
            <w:tcW w:w="2382" w:type="dxa"/>
            <w:shd w:val="clear" w:color="auto" w:fill="FFFFFF" w:themeFill="background1"/>
            <w:vAlign w:val="center"/>
          </w:tcPr>
          <w:p w14:paraId="41D219A3" w14:textId="484B2D97" w:rsidR="006C7785" w:rsidRPr="00351F04" w:rsidRDefault="001E2DF7" w:rsidP="00351F04">
            <w:pPr>
              <w:spacing w:line="240" w:lineRule="auto"/>
              <w:rPr>
                <w:rFonts w:cs="Arial"/>
                <w:color w:val="000000"/>
              </w:rPr>
            </w:pPr>
            <w:r>
              <w:rPr>
                <w:rFonts w:ascii="Calibri" w:hAnsi="Calibri" w:cs="Calibri"/>
                <w:color w:val="000000"/>
              </w:rPr>
              <w:t>S-98 12.8.1</w:t>
            </w:r>
          </w:p>
        </w:tc>
      </w:tr>
    </w:tbl>
    <w:tbl>
      <w:tblPr>
        <w:tblStyle w:val="TableGrid"/>
        <w:tblW w:w="9199" w:type="dxa"/>
        <w:tblLook w:val="04A0" w:firstRow="1" w:lastRow="0" w:firstColumn="1" w:lastColumn="0" w:noHBand="0" w:noVBand="1"/>
      </w:tblPr>
      <w:tblGrid>
        <w:gridCol w:w="1961"/>
        <w:gridCol w:w="613"/>
        <w:gridCol w:w="1651"/>
        <w:gridCol w:w="263"/>
        <w:gridCol w:w="306"/>
        <w:gridCol w:w="1361"/>
        <w:gridCol w:w="356"/>
        <w:gridCol w:w="2122"/>
        <w:gridCol w:w="775"/>
      </w:tblGrid>
      <w:tr w:rsidR="006C7785" w:rsidRPr="00340B0D" w14:paraId="041F9D05"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3E71BBA"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234CABFE"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4BD77267" w14:textId="77777777" w:rsidR="006C7785" w:rsidRPr="005B051E" w:rsidRDefault="006C7785" w:rsidP="00380FCD">
            <w:pPr>
              <w:rPr>
                <w:rFonts w:cs="Arial"/>
              </w:rPr>
            </w:pPr>
            <w:r w:rsidRPr="00A66F97">
              <w:rPr>
                <w:rFonts w:cs="Arial"/>
                <w:i/>
              </w:rPr>
              <w:t>Display of date dependent features, current date. Fixed Date Range</w:t>
            </w:r>
          </w:p>
        </w:tc>
      </w:tr>
      <w:tr w:rsidR="006C7785" w:rsidRPr="00340B0D" w14:paraId="6CF4E64C"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F6EE931"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0921E70E"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A33E839"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4609ADE" w14:textId="77777777" w:rsidR="006C7785" w:rsidRPr="00340B0D" w:rsidRDefault="006C7785" w:rsidP="00380FCD">
            <w:pPr>
              <w:jc w:val="center"/>
              <w:rPr>
                <w:rFonts w:cs="Arial"/>
                <w:b/>
                <w:bCs/>
                <w:sz w:val="18"/>
                <w:szCs w:val="18"/>
              </w:rPr>
            </w:pPr>
          </w:p>
        </w:tc>
      </w:tr>
      <w:tr w:rsidR="006C7785" w:rsidRPr="00340B0D" w14:paraId="73E6F5E9"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74A9C499"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2FE80A7C" w14:textId="77777777" w:rsidR="006C7785" w:rsidRPr="00340B0D" w:rsidRDefault="006C7785" w:rsidP="00380FCD">
            <w:pPr>
              <w:rPr>
                <w:rFonts w:cs="Arial"/>
                <w:sz w:val="18"/>
                <w:szCs w:val="18"/>
              </w:rPr>
            </w:pPr>
          </w:p>
        </w:tc>
      </w:tr>
      <w:tr w:rsidR="006C7785" w:rsidRPr="00340B0D" w14:paraId="0AAFDEDC"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7E74D4B1"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63107D9D" w14:textId="77777777" w:rsidR="006C7785" w:rsidRPr="00340B0D" w:rsidRDefault="006C7785" w:rsidP="00380FCD">
            <w:pPr>
              <w:rPr>
                <w:rFonts w:cs="Arial"/>
                <w:sz w:val="18"/>
                <w:szCs w:val="18"/>
              </w:rPr>
            </w:pPr>
          </w:p>
        </w:tc>
      </w:tr>
      <w:tr w:rsidR="006C7785" w:rsidRPr="00340B0D" w14:paraId="606AE5C0"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80543D7"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D083F23"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62D2BEFD" w14:textId="77777777" w:rsidTr="00380FCD">
        <w:sdt>
          <w:sdtPr>
            <w:rPr>
              <w:rFonts w:cs="Arial"/>
              <w:sz w:val="18"/>
              <w:szCs w:val="18"/>
            </w:rPr>
            <w:alias w:val="Diplay Category"/>
            <w:tag w:val="Diplay Categor"/>
            <w:id w:val="-1018698276"/>
            <w:placeholder>
              <w:docPart w:val="A43A5033CBE447FB9F7CC31F14D2805E"/>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7FFCCDE3"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2073872F"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0B15EA86" w14:textId="77777777" w:rsidR="006C7785" w:rsidRPr="00340B0D" w:rsidRDefault="006C7785" w:rsidP="00380FCD">
            <w:pPr>
              <w:jc w:val="center"/>
              <w:rPr>
                <w:rFonts w:cs="Arial"/>
                <w:sz w:val="18"/>
                <w:szCs w:val="18"/>
              </w:rPr>
            </w:pPr>
          </w:p>
        </w:tc>
      </w:tr>
      <w:tr w:rsidR="006C7785" w:rsidRPr="00340B0D" w14:paraId="5B241773"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49F5E579"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79712C91"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05C7C02C" w14:textId="77777777" w:rsidR="006C7785" w:rsidRPr="00340B0D" w:rsidRDefault="006C7785" w:rsidP="00380FCD">
            <w:pPr>
              <w:jc w:val="center"/>
              <w:rPr>
                <w:rFonts w:cs="Arial"/>
                <w:sz w:val="18"/>
                <w:szCs w:val="18"/>
              </w:rPr>
            </w:pPr>
          </w:p>
        </w:tc>
      </w:tr>
      <w:tr w:rsidR="006C7785" w:rsidRPr="00340B0D" w14:paraId="36430A47"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2A46ADA"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8A3D907"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50C9C559"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67A4BF12"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1D778117"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4EE1F7B"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E3A9BC7"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2977294A"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5B77C96F" w14:textId="77777777" w:rsidR="006C7785" w:rsidRPr="00340B0D" w:rsidRDefault="006C7785" w:rsidP="00380FCD">
            <w:pPr>
              <w:jc w:val="center"/>
              <w:rPr>
                <w:rFonts w:cs="Arial"/>
                <w:sz w:val="18"/>
                <w:szCs w:val="18"/>
              </w:rPr>
            </w:pPr>
          </w:p>
        </w:tc>
      </w:tr>
      <w:tr w:rsidR="006C7785" w:rsidRPr="00340B0D" w14:paraId="1401FDDB"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CA01A10"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5148EF5"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0BD4138"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677BD0B1" w14:textId="77777777" w:rsidR="006C7785" w:rsidRPr="00340B0D" w:rsidRDefault="006C7785" w:rsidP="00380FCD">
            <w:pPr>
              <w:jc w:val="center"/>
              <w:rPr>
                <w:rFonts w:cs="Arial"/>
                <w:sz w:val="18"/>
                <w:szCs w:val="18"/>
              </w:rPr>
            </w:pPr>
          </w:p>
        </w:tc>
      </w:tr>
      <w:tr w:rsidR="006C7785" w:rsidRPr="00340B0D" w14:paraId="6D138A3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B746F16"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CD65F2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70C6169"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7101CC9D" w14:textId="77777777" w:rsidR="006C7785" w:rsidRPr="00340B0D" w:rsidRDefault="006C7785" w:rsidP="00380FCD">
            <w:pPr>
              <w:jc w:val="center"/>
              <w:rPr>
                <w:rFonts w:cs="Arial"/>
                <w:sz w:val="18"/>
                <w:szCs w:val="18"/>
              </w:rPr>
            </w:pPr>
          </w:p>
        </w:tc>
      </w:tr>
      <w:tr w:rsidR="006C7785" w:rsidRPr="00340B0D" w14:paraId="4962BD4C"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1AA181B"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56B793C"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716B9D4"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1DE3DB5A" w14:textId="77777777" w:rsidR="006C7785" w:rsidRPr="00340B0D" w:rsidRDefault="006C7785" w:rsidP="00380FCD">
            <w:pPr>
              <w:jc w:val="center"/>
              <w:rPr>
                <w:rFonts w:cs="Arial"/>
                <w:sz w:val="18"/>
                <w:szCs w:val="18"/>
              </w:rPr>
            </w:pPr>
          </w:p>
        </w:tc>
      </w:tr>
      <w:tr w:rsidR="006C7785" w:rsidRPr="00340B0D" w14:paraId="5C16B81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C04EFE3"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473CB28"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9458264"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3AA80D65" w14:textId="77777777" w:rsidR="006C7785" w:rsidRPr="00340B0D" w:rsidRDefault="006C7785" w:rsidP="00380FCD">
            <w:pPr>
              <w:jc w:val="center"/>
              <w:rPr>
                <w:rFonts w:cs="Arial"/>
                <w:sz w:val="18"/>
                <w:szCs w:val="18"/>
              </w:rPr>
            </w:pPr>
          </w:p>
        </w:tc>
      </w:tr>
      <w:tr w:rsidR="006C7785" w:rsidRPr="00340B0D" w14:paraId="41FD309F"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EA0AFAE"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5808CF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FABAE3A"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0847B526" w14:textId="77777777" w:rsidR="006C7785" w:rsidRPr="00340B0D" w:rsidRDefault="006C7785" w:rsidP="00380FCD">
            <w:pPr>
              <w:jc w:val="center"/>
              <w:rPr>
                <w:rFonts w:cs="Arial"/>
                <w:sz w:val="18"/>
                <w:szCs w:val="18"/>
              </w:rPr>
            </w:pPr>
          </w:p>
        </w:tc>
      </w:tr>
      <w:tr w:rsidR="006C7785" w:rsidRPr="00340B0D" w14:paraId="30EB167E"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93F17FC"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487D850" w14:textId="77777777" w:rsidR="006C7785" w:rsidRPr="00340B0D" w:rsidRDefault="006C7785" w:rsidP="00380FCD">
            <w:pPr>
              <w:rPr>
                <w:rFonts w:cs="Arial"/>
                <w:sz w:val="18"/>
                <w:szCs w:val="18"/>
              </w:rPr>
            </w:pPr>
            <w:r>
              <w:rPr>
                <w:rFonts w:cs="Arial"/>
                <w:sz w:val="18"/>
                <w:szCs w:val="18"/>
              </w:rPr>
              <w:t>On</w:t>
            </w:r>
          </w:p>
        </w:tc>
        <w:tc>
          <w:tcPr>
            <w:tcW w:w="4182" w:type="dxa"/>
            <w:gridSpan w:val="4"/>
            <w:tcBorders>
              <w:left w:val="single" w:sz="12" w:space="0" w:color="auto"/>
            </w:tcBorders>
          </w:tcPr>
          <w:p w14:paraId="1A8276FE"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1A1BA08E" w14:textId="77777777" w:rsidR="006C7785" w:rsidRPr="00340B0D" w:rsidRDefault="006C7785" w:rsidP="00380FCD">
            <w:pPr>
              <w:jc w:val="center"/>
              <w:rPr>
                <w:rFonts w:cs="Arial"/>
                <w:sz w:val="18"/>
                <w:szCs w:val="18"/>
              </w:rPr>
            </w:pPr>
          </w:p>
        </w:tc>
      </w:tr>
      <w:tr w:rsidR="006C7785" w:rsidRPr="00340B0D" w14:paraId="0365D187"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5CAAE60"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90611C"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CEA268B"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7DD58540" w14:textId="77777777" w:rsidR="006C7785" w:rsidRPr="00340B0D" w:rsidRDefault="006C7785" w:rsidP="00380FCD">
            <w:pPr>
              <w:jc w:val="center"/>
              <w:rPr>
                <w:rFonts w:cs="Arial"/>
                <w:sz w:val="18"/>
                <w:szCs w:val="18"/>
              </w:rPr>
            </w:pPr>
          </w:p>
        </w:tc>
      </w:tr>
      <w:tr w:rsidR="006C7785" w:rsidRPr="00340B0D" w14:paraId="48A6366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423E375"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FDA0148"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96FF1B7"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2698A2B1" w14:textId="77777777" w:rsidR="006C7785" w:rsidRPr="00340B0D" w:rsidRDefault="006C7785" w:rsidP="00380FCD">
            <w:pPr>
              <w:jc w:val="center"/>
              <w:rPr>
                <w:rFonts w:cs="Arial"/>
                <w:sz w:val="18"/>
                <w:szCs w:val="18"/>
              </w:rPr>
            </w:pPr>
          </w:p>
        </w:tc>
      </w:tr>
      <w:tr w:rsidR="006C7785" w:rsidRPr="00340B0D" w14:paraId="3671270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B818F38"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2460189C"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59CD42B"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3C8431A4" w14:textId="77777777" w:rsidR="006C7785" w:rsidRPr="00340B0D" w:rsidRDefault="006C7785" w:rsidP="00380FCD">
            <w:pPr>
              <w:jc w:val="center"/>
              <w:rPr>
                <w:rFonts w:cs="Arial"/>
                <w:sz w:val="18"/>
                <w:szCs w:val="18"/>
              </w:rPr>
            </w:pPr>
          </w:p>
        </w:tc>
      </w:tr>
      <w:tr w:rsidR="006C7785" w:rsidRPr="00340B0D" w14:paraId="776C287B"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2DF26E0A"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48744834"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3002D32D" w14:textId="77777777" w:rsidR="006C7785" w:rsidRPr="00340B0D" w:rsidRDefault="006C7785" w:rsidP="00380FCD">
            <w:pPr>
              <w:jc w:val="center"/>
              <w:rPr>
                <w:rFonts w:cs="Arial"/>
                <w:sz w:val="18"/>
                <w:szCs w:val="18"/>
              </w:rPr>
            </w:pPr>
          </w:p>
        </w:tc>
      </w:tr>
      <w:tr w:rsidR="006C7785" w:rsidRPr="00340B0D" w14:paraId="4107B5F8" w14:textId="77777777" w:rsidTr="00380FCD">
        <w:sdt>
          <w:sdtPr>
            <w:rPr>
              <w:rFonts w:cs="Arial"/>
              <w:sz w:val="18"/>
              <w:szCs w:val="18"/>
            </w:rPr>
            <w:alias w:val="Palette"/>
            <w:tag w:val="Palette"/>
            <w:id w:val="-1865660711"/>
            <w:placeholder>
              <w:docPart w:val="1763DC68F6744BC386DF60B3D7A2B718"/>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0B59ED4C"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13F144C5"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29E7E9F9" w14:textId="77777777" w:rsidR="006C7785" w:rsidRPr="00340B0D" w:rsidRDefault="006C7785" w:rsidP="00380FCD">
            <w:pPr>
              <w:jc w:val="center"/>
              <w:rPr>
                <w:rFonts w:cs="Arial"/>
                <w:sz w:val="18"/>
                <w:szCs w:val="18"/>
              </w:rPr>
            </w:pPr>
          </w:p>
        </w:tc>
      </w:tr>
      <w:tr w:rsidR="006C7785" w:rsidRPr="00340B0D" w14:paraId="4B3FC506"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5FDCD3FE"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35BD9C81"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4629C38D" w14:textId="77777777" w:rsidR="006C7785" w:rsidRPr="00340B0D" w:rsidRDefault="006C7785" w:rsidP="00380FCD">
            <w:pPr>
              <w:jc w:val="center"/>
              <w:rPr>
                <w:rFonts w:cs="Arial"/>
                <w:sz w:val="18"/>
                <w:szCs w:val="18"/>
              </w:rPr>
            </w:pPr>
          </w:p>
        </w:tc>
      </w:tr>
      <w:tr w:rsidR="006C7785" w:rsidRPr="00340B0D" w14:paraId="05A0DB8F"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687657FC"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1F1A5277"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4FDA52A1" w14:textId="77777777" w:rsidR="006C7785" w:rsidRPr="00340B0D" w:rsidRDefault="006C7785" w:rsidP="00380FCD">
            <w:pPr>
              <w:jc w:val="center"/>
              <w:rPr>
                <w:rFonts w:cs="Arial"/>
                <w:sz w:val="18"/>
                <w:szCs w:val="18"/>
              </w:rPr>
            </w:pPr>
          </w:p>
        </w:tc>
      </w:tr>
      <w:tr w:rsidR="006C7785" w:rsidRPr="00340B0D" w14:paraId="4B57D019"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713B41A"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9F0F0EF"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0EF1DAE1" w14:textId="77777777" w:rsidTr="00380FCD">
        <w:trPr>
          <w:trHeight w:val="287"/>
        </w:trPr>
        <w:tc>
          <w:tcPr>
            <w:tcW w:w="1659" w:type="dxa"/>
            <w:tcBorders>
              <w:left w:val="single" w:sz="12" w:space="0" w:color="auto"/>
              <w:bottom w:val="single" w:sz="4" w:space="0" w:color="auto"/>
            </w:tcBorders>
          </w:tcPr>
          <w:p w14:paraId="02D72FAB"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144C6BC5"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52CF2455"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6FB1B175" w14:textId="77777777" w:rsidR="006C7785" w:rsidRPr="00340B0D" w:rsidRDefault="006C7785" w:rsidP="00380FCD">
            <w:pPr>
              <w:rPr>
                <w:rFonts w:cs="Arial"/>
                <w:sz w:val="18"/>
                <w:szCs w:val="18"/>
              </w:rPr>
            </w:pPr>
          </w:p>
        </w:tc>
      </w:tr>
      <w:tr w:rsidR="006C7785" w:rsidRPr="00340B0D" w14:paraId="625295E5" w14:textId="77777777" w:rsidTr="00380FCD">
        <w:tc>
          <w:tcPr>
            <w:tcW w:w="1659" w:type="dxa"/>
            <w:tcBorders>
              <w:left w:val="single" w:sz="12" w:space="0" w:color="auto"/>
              <w:bottom w:val="single" w:sz="4" w:space="0" w:color="auto"/>
            </w:tcBorders>
          </w:tcPr>
          <w:p w14:paraId="6F66A980"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50818371"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39C6E47"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733F66AB"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10000</w:t>
            </w:r>
          </w:p>
        </w:tc>
      </w:tr>
      <w:tr w:rsidR="006C7785" w:rsidRPr="00340B0D" w14:paraId="7852135E"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154D6210"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54B7BA8E"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277CC303" w14:textId="77777777" w:rsidR="006C7785" w:rsidRPr="00340B0D" w:rsidRDefault="006C7785" w:rsidP="00380FCD">
            <w:pPr>
              <w:rPr>
                <w:rFonts w:cs="Arial"/>
                <w:sz w:val="18"/>
                <w:szCs w:val="18"/>
              </w:rPr>
            </w:pPr>
          </w:p>
        </w:tc>
      </w:tr>
      <w:tr w:rsidR="006C7785" w:rsidRPr="00340B0D" w14:paraId="34A20EFB"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7FBDEFB6" w14:textId="77777777" w:rsidR="006C7785" w:rsidRPr="00340B0D" w:rsidRDefault="006C7785" w:rsidP="00380FCD">
            <w:pPr>
              <w:rPr>
                <w:rFonts w:cs="Arial"/>
                <w:sz w:val="18"/>
                <w:szCs w:val="18"/>
              </w:rPr>
            </w:pPr>
          </w:p>
        </w:tc>
      </w:tr>
      <w:tr w:rsidR="006C7785" w:rsidRPr="00340B0D" w14:paraId="6207C337"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8258262"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29426433"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D8F81C"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4B32FED"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684CCA7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30ACED8"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00AE17E7"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1D7ADE5"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3A36EDC7" w14:textId="77777777" w:rsidR="006C7785" w:rsidRPr="00340B0D" w:rsidRDefault="006C7785" w:rsidP="00380FCD">
            <w:pPr>
              <w:rPr>
                <w:rFonts w:cs="Arial"/>
                <w:sz w:val="18"/>
                <w:szCs w:val="18"/>
              </w:rPr>
            </w:pPr>
          </w:p>
        </w:tc>
      </w:tr>
      <w:tr w:rsidR="006C7785" w:rsidRPr="00340B0D" w14:paraId="283548B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50101D0"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72AF71A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FA940B5"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2B243C97" w14:textId="77777777" w:rsidR="006C7785" w:rsidRPr="00340B0D" w:rsidRDefault="006C7785" w:rsidP="00380FCD">
            <w:pPr>
              <w:rPr>
                <w:rFonts w:cs="Arial"/>
                <w:sz w:val="18"/>
                <w:szCs w:val="18"/>
              </w:rPr>
            </w:pPr>
          </w:p>
        </w:tc>
      </w:tr>
      <w:tr w:rsidR="006C7785" w:rsidRPr="00340B0D" w14:paraId="185E2E4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F3388D9"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1715A3A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435228D"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757B5AFA" w14:textId="77777777" w:rsidR="006C7785" w:rsidRPr="00340B0D" w:rsidRDefault="006C7785" w:rsidP="00380FCD">
            <w:pPr>
              <w:rPr>
                <w:rFonts w:cs="Arial"/>
                <w:sz w:val="18"/>
                <w:szCs w:val="18"/>
              </w:rPr>
            </w:pPr>
          </w:p>
        </w:tc>
      </w:tr>
      <w:tr w:rsidR="006C7785" w:rsidRPr="00340B0D" w14:paraId="4D537A6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021D3DF"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5CCA04C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D2710CD"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6EBC6AA0" w14:textId="77777777" w:rsidR="006C7785" w:rsidRPr="00340B0D" w:rsidRDefault="006C7785" w:rsidP="00380FCD">
            <w:pPr>
              <w:rPr>
                <w:rFonts w:cs="Arial"/>
                <w:sz w:val="18"/>
                <w:szCs w:val="18"/>
              </w:rPr>
            </w:pPr>
          </w:p>
        </w:tc>
      </w:tr>
      <w:tr w:rsidR="006C7785" w:rsidRPr="00340B0D" w14:paraId="4449CA9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68AB7A1"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62B34D8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3B28DDD"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43F90BE3" w14:textId="77777777" w:rsidR="006C7785" w:rsidRPr="00340B0D" w:rsidRDefault="006C7785" w:rsidP="00380FCD">
            <w:pPr>
              <w:rPr>
                <w:rFonts w:cs="Arial"/>
                <w:sz w:val="18"/>
                <w:szCs w:val="18"/>
              </w:rPr>
            </w:pPr>
          </w:p>
        </w:tc>
      </w:tr>
      <w:tr w:rsidR="006C7785" w:rsidRPr="00340B0D" w14:paraId="596F875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DED2B56"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6EA47C73"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7472B6F"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405A0B47" w14:textId="77777777" w:rsidR="006C7785" w:rsidRPr="00340B0D" w:rsidRDefault="006C7785" w:rsidP="00380FCD">
            <w:pPr>
              <w:rPr>
                <w:rFonts w:cs="Arial"/>
                <w:sz w:val="18"/>
                <w:szCs w:val="18"/>
              </w:rPr>
            </w:pPr>
          </w:p>
        </w:tc>
      </w:tr>
      <w:tr w:rsidR="006C7785" w:rsidRPr="00340B0D" w14:paraId="5254AE9A"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6A83208"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1D94287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7E007C2"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48968AB9" w14:textId="77777777" w:rsidR="006C7785" w:rsidRPr="00340B0D" w:rsidRDefault="006C7785" w:rsidP="00380FCD">
            <w:pPr>
              <w:rPr>
                <w:rFonts w:cs="Arial"/>
                <w:sz w:val="18"/>
                <w:szCs w:val="18"/>
              </w:rPr>
            </w:pPr>
          </w:p>
        </w:tc>
      </w:tr>
      <w:tr w:rsidR="006C7785" w:rsidRPr="00340B0D" w14:paraId="1289E72A"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5BB2A28"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484CFCB3"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C873365"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79CB97C2" w14:textId="77777777" w:rsidR="006C7785" w:rsidRPr="00340B0D" w:rsidRDefault="006C7785" w:rsidP="00380FCD">
            <w:pPr>
              <w:rPr>
                <w:rFonts w:cs="Arial"/>
                <w:sz w:val="18"/>
                <w:szCs w:val="18"/>
              </w:rPr>
            </w:pPr>
          </w:p>
        </w:tc>
      </w:tr>
      <w:tr w:rsidR="006C7785" w:rsidRPr="00340B0D" w14:paraId="711EEA1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F75E922"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797DA40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4098E5B"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DA72AB9" w14:textId="77777777" w:rsidR="006C7785" w:rsidRPr="00340B0D" w:rsidRDefault="006C7785" w:rsidP="00380FCD">
            <w:pPr>
              <w:rPr>
                <w:rFonts w:cs="Arial"/>
                <w:sz w:val="18"/>
                <w:szCs w:val="18"/>
              </w:rPr>
            </w:pPr>
          </w:p>
        </w:tc>
      </w:tr>
      <w:tr w:rsidR="006C7785" w:rsidRPr="00340B0D" w14:paraId="110FC20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A07BAB1"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2591EAA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9E3ADAE"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E8AE212" w14:textId="77777777" w:rsidR="006C7785" w:rsidRPr="00340B0D" w:rsidRDefault="006C7785" w:rsidP="00380FCD">
            <w:pPr>
              <w:rPr>
                <w:rFonts w:cs="Arial"/>
                <w:sz w:val="18"/>
                <w:szCs w:val="18"/>
              </w:rPr>
            </w:pPr>
          </w:p>
        </w:tc>
      </w:tr>
      <w:tr w:rsidR="006C7785" w:rsidRPr="00340B0D" w14:paraId="395CA94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4935931"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43D16DB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469DE51"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C829A0C" w14:textId="77777777" w:rsidR="006C7785" w:rsidRPr="00340B0D" w:rsidRDefault="006C7785" w:rsidP="00380FCD">
            <w:pPr>
              <w:rPr>
                <w:rFonts w:cs="Arial"/>
                <w:sz w:val="18"/>
                <w:szCs w:val="18"/>
              </w:rPr>
            </w:pPr>
          </w:p>
        </w:tc>
      </w:tr>
      <w:tr w:rsidR="006C7785" w:rsidRPr="00340B0D" w14:paraId="5F3B9E2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2D710CA"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7FABE2D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02AE4B9"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089535BF" w14:textId="77777777" w:rsidR="006C7785" w:rsidRPr="00340B0D" w:rsidRDefault="006C7785" w:rsidP="00380FCD">
            <w:pPr>
              <w:rPr>
                <w:rFonts w:cs="Arial"/>
                <w:sz w:val="18"/>
                <w:szCs w:val="18"/>
              </w:rPr>
            </w:pPr>
          </w:p>
        </w:tc>
      </w:tr>
      <w:tr w:rsidR="006C7785" w:rsidRPr="00340B0D" w14:paraId="4A9AC0A2"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0D2E339F"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407F049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63DF3C83"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062167E0" w14:textId="77777777" w:rsidR="006C7785" w:rsidRPr="00340B0D" w:rsidRDefault="006C7785" w:rsidP="00380FCD">
            <w:pPr>
              <w:rPr>
                <w:rFonts w:cs="Arial"/>
                <w:sz w:val="18"/>
                <w:szCs w:val="18"/>
              </w:rPr>
            </w:pPr>
          </w:p>
        </w:tc>
      </w:tr>
      <w:tr w:rsidR="006C7785" w:rsidRPr="00340B0D" w14:paraId="105F388D"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DDCF2E6"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399C2F1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0092847"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6A5B085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415B64DE"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A397721" w14:textId="77777777" w:rsidR="006C7785" w:rsidRPr="00340B0D" w:rsidRDefault="006C7785" w:rsidP="00380FCD">
            <w:pPr>
              <w:rPr>
                <w:rFonts w:cs="Arial"/>
                <w:sz w:val="18"/>
                <w:szCs w:val="18"/>
              </w:rPr>
            </w:pPr>
          </w:p>
        </w:tc>
      </w:tr>
      <w:tr w:rsidR="006C7785" w:rsidRPr="00340B0D" w14:paraId="1E6C500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7C65F3E"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50408C9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575F3AA0"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B58F2EC" w14:textId="77777777" w:rsidR="006C7785" w:rsidRPr="00340B0D" w:rsidRDefault="006C7785" w:rsidP="00380FCD">
            <w:pPr>
              <w:rPr>
                <w:rFonts w:cs="Arial"/>
                <w:sz w:val="18"/>
                <w:szCs w:val="18"/>
              </w:rPr>
            </w:pPr>
          </w:p>
        </w:tc>
      </w:tr>
      <w:tr w:rsidR="006C7785" w:rsidRPr="00340B0D" w14:paraId="0BBCC461"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C4705F8"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7353DF74"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63C66313" w14:textId="77777777" w:rsidR="006C7785" w:rsidRPr="00A66F97" w:rsidRDefault="006C7785" w:rsidP="00380FCD">
            <w:pPr>
              <w:rPr>
                <w:rFonts w:cs="Arial"/>
                <w:i/>
              </w:rPr>
            </w:pPr>
            <w:r w:rsidRPr="00A66F97">
              <w:rPr>
                <w:rFonts w:cs="Arial"/>
                <w:i/>
              </w:rPr>
              <w:t xml:space="preserve">Load the exchange set </w:t>
            </w:r>
            <w:r w:rsidRPr="00A66F97">
              <w:rPr>
                <w:rFonts w:cs="Arial"/>
                <w:b/>
                <w:bCs/>
                <w:i/>
              </w:rPr>
              <w:t xml:space="preserve">Settings </w:t>
            </w:r>
            <w:r>
              <w:rPr>
                <w:rFonts w:cs="Arial"/>
                <w:i/>
              </w:rPr>
              <w:t>with above</w:t>
            </w:r>
            <w:r w:rsidRPr="00A66F97">
              <w:rPr>
                <w:rFonts w:cs="Arial"/>
                <w:i/>
              </w:rPr>
              <w:t xml:space="preserve"> settings.</w:t>
            </w:r>
          </w:p>
          <w:p w14:paraId="4CD3C5B0" w14:textId="77777777" w:rsidR="006C7785" w:rsidRPr="00D6273A" w:rsidRDefault="006C7785" w:rsidP="00380FCD">
            <w:pPr>
              <w:rPr>
                <w:i/>
              </w:rPr>
            </w:pPr>
            <w:r w:rsidRPr="00A66F97">
              <w:rPr>
                <w:rFonts w:cs="Arial"/>
                <w:i/>
              </w:rPr>
              <w:t>Ensure that the viewing date is set to the current date and time (any date after 20231201).</w:t>
            </w:r>
          </w:p>
        </w:tc>
      </w:tr>
      <w:tr w:rsidR="006C7785" w:rsidRPr="00340B0D" w14:paraId="50B6D818"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3B06245" w14:textId="77777777" w:rsidR="006C7785" w:rsidRPr="00340B0D" w:rsidRDefault="006C7785" w:rsidP="00380FCD">
            <w:pPr>
              <w:jc w:val="center"/>
              <w:rPr>
                <w:rFonts w:cs="Arial"/>
                <w:b/>
                <w:bCs/>
                <w:sz w:val="18"/>
                <w:szCs w:val="18"/>
              </w:rPr>
            </w:pPr>
            <w:r w:rsidRPr="00340B0D">
              <w:rPr>
                <w:rFonts w:cs="Arial"/>
                <w:b/>
                <w:bCs/>
                <w:sz w:val="18"/>
                <w:szCs w:val="18"/>
              </w:rPr>
              <w:lastRenderedPageBreak/>
              <w:t>Action</w:t>
            </w:r>
          </w:p>
        </w:tc>
      </w:tr>
      <w:tr w:rsidR="006C7785" w:rsidRPr="00340B0D" w14:paraId="64AAD1A8"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18CE145" w14:textId="77777777" w:rsidR="006C7785" w:rsidRPr="00614B0E" w:rsidRDefault="006C7785" w:rsidP="00380FCD">
            <w:pPr>
              <w:rPr>
                <w:rFonts w:cs="Arial"/>
                <w:b/>
                <w:bCs/>
              </w:rPr>
            </w:pPr>
            <w:r w:rsidRPr="00A66F97">
              <w:rPr>
                <w:rFonts w:cs="Arial"/>
                <w:i/>
              </w:rPr>
              <w:t>Centre the display on position 32°35.300’S  61°21.380’E and then zoom in to a scale of 1:20,000..</w:t>
            </w:r>
          </w:p>
        </w:tc>
      </w:tr>
      <w:tr w:rsidR="006C7785" w:rsidRPr="00340B0D" w14:paraId="3413AF40"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839FFB6"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13680D36" w14:textId="77777777" w:rsidTr="00380FCD">
        <w:trPr>
          <w:trHeight w:val="3239"/>
        </w:trPr>
        <w:tc>
          <w:tcPr>
            <w:tcW w:w="9199" w:type="dxa"/>
            <w:gridSpan w:val="9"/>
            <w:tcBorders>
              <w:top w:val="single" w:sz="4" w:space="0" w:color="auto"/>
              <w:left w:val="single" w:sz="12" w:space="0" w:color="auto"/>
              <w:bottom w:val="single" w:sz="12" w:space="0" w:color="auto"/>
              <w:right w:val="single" w:sz="12" w:space="0" w:color="auto"/>
            </w:tcBorders>
          </w:tcPr>
          <w:p w14:paraId="723704B0" w14:textId="77777777" w:rsidR="006C7785" w:rsidRDefault="006C7785" w:rsidP="00380FCD">
            <w:pPr>
              <w:rPr>
                <w:rFonts w:cs="Arial"/>
                <w:noProof/>
                <w:lang w:val="en-IN" w:eastAsia="en-IN"/>
              </w:rPr>
            </w:pPr>
            <w:r w:rsidRPr="00A66F97">
              <w:rPr>
                <w:rFonts w:cs="Arial"/>
                <w:i/>
              </w:rPr>
              <w:t>Confirm that the feature displays as in the image below</w:t>
            </w:r>
          </w:p>
          <w:p w14:paraId="43BBB6FE" w14:textId="77777777" w:rsidR="006C7785" w:rsidRPr="00614B0E" w:rsidRDefault="006C7785" w:rsidP="00380FCD">
            <w:pPr>
              <w:rPr>
                <w:rFonts w:cs="Arial"/>
              </w:rPr>
            </w:pPr>
            <w:r w:rsidRPr="007931E9">
              <w:rPr>
                <w:rFonts w:cs="Arial"/>
                <w:noProof/>
                <w:lang w:val="en-IN" w:eastAsia="en-IN"/>
              </w:rPr>
              <w:drawing>
                <wp:inline distT="0" distB="0" distL="0" distR="0" wp14:anchorId="06212F1E" wp14:editId="7685F0F4">
                  <wp:extent cx="5836920" cy="2668270"/>
                  <wp:effectExtent l="0" t="0" r="0" b="0"/>
                  <wp:docPr id="6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pic:cNvPicPr/>
                        </pic:nvPicPr>
                        <pic:blipFill>
                          <a:blip r:embed="rId93"/>
                          <a:stretch>
                            <a:fillRect/>
                          </a:stretch>
                        </pic:blipFill>
                        <pic:spPr>
                          <a:xfrm>
                            <a:off x="0" y="0"/>
                            <a:ext cx="5836920" cy="2668270"/>
                          </a:xfrm>
                          <a:prstGeom prst="rect">
                            <a:avLst/>
                          </a:prstGeom>
                        </pic:spPr>
                      </pic:pic>
                    </a:graphicData>
                  </a:graphic>
                </wp:inline>
              </w:drawing>
            </w:r>
          </w:p>
        </w:tc>
      </w:tr>
    </w:tbl>
    <w:p w14:paraId="69B859F4" w14:textId="77777777" w:rsidR="006C7785" w:rsidRPr="00A66F97" w:rsidRDefault="006C7785" w:rsidP="006C7785">
      <w:pPr>
        <w:rPr>
          <w:rFonts w:cs="Arial"/>
        </w:rPr>
      </w:pPr>
    </w:p>
    <w:p w14:paraId="605FCE77" w14:textId="77777777" w:rsidR="006C7785" w:rsidRPr="00A66F97" w:rsidRDefault="006C7785" w:rsidP="006C7785">
      <w:pPr>
        <w:rPr>
          <w:rFonts w:cs="Arial"/>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rsidRPr="00A66F97" w14:paraId="07DDCA27" w14:textId="77777777" w:rsidTr="00351F04">
        <w:trPr>
          <w:trHeight w:val="454"/>
          <w:tblHeader/>
        </w:trPr>
        <w:tc>
          <w:tcPr>
            <w:tcW w:w="2381" w:type="dxa"/>
            <w:shd w:val="clear" w:color="auto" w:fill="A6A6A6" w:themeFill="background1" w:themeFillShade="A6"/>
            <w:vAlign w:val="center"/>
          </w:tcPr>
          <w:p w14:paraId="5680897D" w14:textId="77777777" w:rsidR="006C7785" w:rsidRPr="00A66F97" w:rsidRDefault="006C7785" w:rsidP="00380FCD">
            <w:pPr>
              <w:rPr>
                <w:rFonts w:cs="Arial"/>
              </w:rPr>
            </w:pPr>
            <w:r w:rsidRPr="00A66F97">
              <w:rPr>
                <w:rFonts w:cs="Arial"/>
                <w:b/>
              </w:rPr>
              <w:t>Test Reference</w:t>
            </w:r>
          </w:p>
        </w:tc>
        <w:tc>
          <w:tcPr>
            <w:tcW w:w="2381" w:type="dxa"/>
            <w:shd w:val="clear" w:color="auto" w:fill="FFFFFF" w:themeFill="background1"/>
            <w:vAlign w:val="center"/>
          </w:tcPr>
          <w:p w14:paraId="1C276D95" w14:textId="77777777" w:rsidR="006C7785" w:rsidRPr="00A66F97" w:rsidRDefault="006C7785" w:rsidP="00380FCD">
            <w:pPr>
              <w:rPr>
                <w:rFonts w:cs="Arial"/>
              </w:rPr>
            </w:pPr>
            <w:r w:rsidRPr="00A66F97">
              <w:rPr>
                <w:rFonts w:cs="Arial"/>
              </w:rPr>
              <w:t>FixedDateRange2</w:t>
            </w:r>
          </w:p>
        </w:tc>
        <w:tc>
          <w:tcPr>
            <w:tcW w:w="2382" w:type="dxa"/>
            <w:shd w:val="clear" w:color="auto" w:fill="A6A6A6" w:themeFill="background1" w:themeFillShade="A6"/>
            <w:vAlign w:val="center"/>
          </w:tcPr>
          <w:p w14:paraId="2FA3B98F" w14:textId="77777777" w:rsidR="006C7785" w:rsidRPr="00A66F97" w:rsidRDefault="006C7785" w:rsidP="00380FCD">
            <w:pPr>
              <w:rPr>
                <w:rFonts w:cs="Arial"/>
              </w:rPr>
            </w:pPr>
            <w:r w:rsidRPr="00A66F97">
              <w:rPr>
                <w:rFonts w:cs="Arial"/>
                <w:b/>
              </w:rPr>
              <w:t>IHO Reference</w:t>
            </w:r>
          </w:p>
        </w:tc>
        <w:tc>
          <w:tcPr>
            <w:tcW w:w="2382" w:type="dxa"/>
            <w:shd w:val="clear" w:color="auto" w:fill="FFFFFF" w:themeFill="background1"/>
            <w:vAlign w:val="center"/>
          </w:tcPr>
          <w:p w14:paraId="571CD32A" w14:textId="04CE54AA" w:rsidR="006C7785" w:rsidRPr="00351F04" w:rsidRDefault="006C7785" w:rsidP="00351F04">
            <w:pPr>
              <w:spacing w:line="240" w:lineRule="auto"/>
              <w:rPr>
                <w:rFonts w:cs="Arial"/>
                <w:color w:val="000000"/>
              </w:rPr>
            </w:pPr>
            <w:r w:rsidRPr="00A66F97">
              <w:rPr>
                <w:rFonts w:cs="Arial"/>
                <w:color w:val="000000"/>
              </w:rPr>
              <w:t xml:space="preserve">S-98 </w:t>
            </w:r>
            <w:r w:rsidR="00C1171F">
              <w:rPr>
                <w:rFonts w:cs="Arial"/>
                <w:color w:val="000000"/>
              </w:rPr>
              <w:t>12.8.1</w:t>
            </w:r>
          </w:p>
        </w:tc>
      </w:tr>
      <w:tr w:rsidR="006C7785" w:rsidRPr="00A66F97" w14:paraId="53288058" w14:textId="77777777" w:rsidTr="00351F04">
        <w:trPr>
          <w:tblHeader/>
        </w:trPr>
        <w:tc>
          <w:tcPr>
            <w:tcW w:w="9526" w:type="dxa"/>
            <w:gridSpan w:val="4"/>
            <w:shd w:val="clear" w:color="auto" w:fill="A6A6A6" w:themeFill="background1" w:themeFillShade="A6"/>
            <w:vAlign w:val="center"/>
          </w:tcPr>
          <w:p w14:paraId="62A0F01D" w14:textId="77777777" w:rsidR="006C7785" w:rsidRPr="00A66F97" w:rsidRDefault="006C7785" w:rsidP="00380FCD">
            <w:pPr>
              <w:rPr>
                <w:rFonts w:cs="Arial"/>
              </w:rPr>
            </w:pPr>
            <w:r w:rsidRPr="00A66F97">
              <w:rPr>
                <w:rFonts w:cs="Arial"/>
                <w:b/>
              </w:rPr>
              <w:t>Test description</w:t>
            </w:r>
          </w:p>
        </w:tc>
      </w:tr>
      <w:tr w:rsidR="006C7785" w:rsidRPr="00A66F97" w14:paraId="04D01E85" w14:textId="77777777" w:rsidTr="00380FCD">
        <w:trPr>
          <w:tblHeader/>
        </w:trPr>
        <w:tc>
          <w:tcPr>
            <w:tcW w:w="9526" w:type="dxa"/>
            <w:gridSpan w:val="4"/>
            <w:vAlign w:val="center"/>
          </w:tcPr>
          <w:p w14:paraId="53D09AD1" w14:textId="77777777" w:rsidR="006C7785" w:rsidRPr="00A66F97" w:rsidRDefault="006C7785" w:rsidP="00380FCD">
            <w:pPr>
              <w:rPr>
                <w:rFonts w:cs="Arial"/>
                <w:i/>
              </w:rPr>
            </w:pPr>
            <w:r w:rsidRPr="00A66F97">
              <w:rPr>
                <w:rFonts w:cs="Arial"/>
                <w:i/>
              </w:rPr>
              <w:t>Display of date dependent features, set date. (Fixed Date Range)</w:t>
            </w:r>
          </w:p>
        </w:tc>
      </w:tr>
      <w:tr w:rsidR="006C7785" w:rsidRPr="00A66F97" w14:paraId="1B31C2AC" w14:textId="77777777" w:rsidTr="00351F04">
        <w:trPr>
          <w:tblHeader/>
        </w:trPr>
        <w:tc>
          <w:tcPr>
            <w:tcW w:w="9526" w:type="dxa"/>
            <w:gridSpan w:val="4"/>
            <w:shd w:val="clear" w:color="auto" w:fill="A6A6A6" w:themeFill="background1" w:themeFillShade="A6"/>
            <w:vAlign w:val="center"/>
          </w:tcPr>
          <w:p w14:paraId="3F2F7895" w14:textId="77777777" w:rsidR="006C7785" w:rsidRPr="00A66F97" w:rsidRDefault="006C7785" w:rsidP="00380FCD">
            <w:pPr>
              <w:rPr>
                <w:rFonts w:cs="Arial"/>
              </w:rPr>
            </w:pPr>
            <w:r w:rsidRPr="00A66F97">
              <w:rPr>
                <w:rFonts w:cs="Arial"/>
                <w:b/>
              </w:rPr>
              <w:t>Setup</w:t>
            </w:r>
          </w:p>
        </w:tc>
      </w:tr>
      <w:tr w:rsidR="006C7785" w:rsidRPr="00A66F97" w14:paraId="31F8B1EF" w14:textId="77777777" w:rsidTr="00380FCD">
        <w:trPr>
          <w:tblHeader/>
        </w:trPr>
        <w:tc>
          <w:tcPr>
            <w:tcW w:w="9526" w:type="dxa"/>
            <w:gridSpan w:val="4"/>
            <w:vAlign w:val="center"/>
          </w:tcPr>
          <w:p w14:paraId="5F061274" w14:textId="77777777" w:rsidR="006C7785" w:rsidRPr="00A66F97" w:rsidRDefault="006C7785" w:rsidP="00380FCD">
            <w:pPr>
              <w:rPr>
                <w:rFonts w:cs="Arial"/>
              </w:rPr>
            </w:pPr>
            <w:r w:rsidRPr="00A66F97">
              <w:rPr>
                <w:rFonts w:cs="Arial"/>
                <w:i/>
              </w:rPr>
              <w:t xml:space="preserve">As for test </w:t>
            </w:r>
            <w:r w:rsidRPr="00A66F97">
              <w:rPr>
                <w:rFonts w:cs="Arial"/>
              </w:rPr>
              <w:t>FixedDateRange1</w:t>
            </w:r>
          </w:p>
          <w:p w14:paraId="06FEE168" w14:textId="77777777" w:rsidR="006C7785" w:rsidRPr="00A66F97" w:rsidRDefault="006C7785" w:rsidP="00380FCD">
            <w:pPr>
              <w:rPr>
                <w:rFonts w:cs="Arial"/>
                <w:i/>
              </w:rPr>
            </w:pPr>
            <w:r w:rsidRPr="00A66F97">
              <w:rPr>
                <w:rFonts w:cs="Arial"/>
                <w:i/>
              </w:rPr>
              <w:t>Select Highlight date dependent</w:t>
            </w:r>
          </w:p>
          <w:p w14:paraId="7B1A1085" w14:textId="77777777" w:rsidR="006C7785" w:rsidRPr="00A66F97" w:rsidRDefault="006C7785" w:rsidP="00380FCD">
            <w:pPr>
              <w:rPr>
                <w:rFonts w:cs="Arial"/>
                <w:i/>
              </w:rPr>
            </w:pPr>
            <w:r w:rsidRPr="00A66F97">
              <w:rPr>
                <w:rFonts w:cs="Arial"/>
                <w:i/>
              </w:rPr>
              <w:t>Ensure that viewing date is set to 30.11.2023</w:t>
            </w:r>
          </w:p>
        </w:tc>
      </w:tr>
      <w:tr w:rsidR="006C7785" w:rsidRPr="00A66F97" w14:paraId="16D2B68B" w14:textId="77777777" w:rsidTr="00351F04">
        <w:trPr>
          <w:tblHeader/>
        </w:trPr>
        <w:tc>
          <w:tcPr>
            <w:tcW w:w="9526" w:type="dxa"/>
            <w:gridSpan w:val="4"/>
            <w:shd w:val="clear" w:color="auto" w:fill="A6A6A6" w:themeFill="background1" w:themeFillShade="A6"/>
            <w:vAlign w:val="center"/>
          </w:tcPr>
          <w:p w14:paraId="2CCEDBCB" w14:textId="77777777" w:rsidR="006C7785" w:rsidRPr="00A66F97" w:rsidRDefault="006C7785" w:rsidP="00380FCD">
            <w:pPr>
              <w:rPr>
                <w:rFonts w:cs="Arial"/>
              </w:rPr>
            </w:pPr>
            <w:r w:rsidRPr="00A66F97">
              <w:rPr>
                <w:rFonts w:cs="Arial"/>
                <w:b/>
              </w:rPr>
              <w:t>Action</w:t>
            </w:r>
          </w:p>
        </w:tc>
      </w:tr>
      <w:tr w:rsidR="006C7785" w:rsidRPr="00A66F97" w14:paraId="35EE567E" w14:textId="77777777" w:rsidTr="00380FCD">
        <w:trPr>
          <w:tblHeader/>
        </w:trPr>
        <w:tc>
          <w:tcPr>
            <w:tcW w:w="9526" w:type="dxa"/>
            <w:gridSpan w:val="4"/>
            <w:vAlign w:val="center"/>
          </w:tcPr>
          <w:p w14:paraId="2CB1A406" w14:textId="77777777" w:rsidR="006C7785" w:rsidRPr="00A66F97" w:rsidRDefault="006C7785" w:rsidP="00380FCD">
            <w:pPr>
              <w:rPr>
                <w:rFonts w:cs="Arial"/>
              </w:rPr>
            </w:pPr>
            <w:r w:rsidRPr="00A66F97">
              <w:rPr>
                <w:rFonts w:cs="Arial"/>
              </w:rPr>
              <w:t>As for test 3.3.3.3 a)</w:t>
            </w:r>
          </w:p>
        </w:tc>
      </w:tr>
      <w:tr w:rsidR="006C7785" w:rsidRPr="00A66F97" w14:paraId="21CADC32" w14:textId="77777777" w:rsidTr="00351F04">
        <w:trPr>
          <w:tblHeader/>
        </w:trPr>
        <w:tc>
          <w:tcPr>
            <w:tcW w:w="9526" w:type="dxa"/>
            <w:gridSpan w:val="4"/>
            <w:tcBorders>
              <w:bottom w:val="single" w:sz="4" w:space="0" w:color="auto"/>
            </w:tcBorders>
            <w:shd w:val="clear" w:color="auto" w:fill="A6A6A6" w:themeFill="background1" w:themeFillShade="A6"/>
            <w:vAlign w:val="center"/>
          </w:tcPr>
          <w:p w14:paraId="1378F139" w14:textId="77777777" w:rsidR="006C7785" w:rsidRPr="00A66F97" w:rsidRDefault="006C7785" w:rsidP="00380FCD">
            <w:pPr>
              <w:rPr>
                <w:rFonts w:cs="Arial"/>
              </w:rPr>
            </w:pPr>
            <w:r w:rsidRPr="00A66F97">
              <w:rPr>
                <w:rFonts w:cs="Arial"/>
                <w:b/>
              </w:rPr>
              <w:t>Results</w:t>
            </w:r>
          </w:p>
        </w:tc>
      </w:tr>
      <w:tr w:rsidR="006C7785" w:rsidRPr="00A66F97" w14:paraId="6190ACF4" w14:textId="77777777" w:rsidTr="00380FCD">
        <w:trPr>
          <w:tblHeader/>
        </w:trPr>
        <w:tc>
          <w:tcPr>
            <w:tcW w:w="9526" w:type="dxa"/>
            <w:gridSpan w:val="4"/>
            <w:tcBorders>
              <w:bottom w:val="nil"/>
            </w:tcBorders>
            <w:vAlign w:val="center"/>
          </w:tcPr>
          <w:p w14:paraId="7E6E1E63" w14:textId="77777777" w:rsidR="006C7785" w:rsidRPr="00A66F97" w:rsidRDefault="006C7785" w:rsidP="00380FCD">
            <w:pPr>
              <w:rPr>
                <w:rFonts w:cs="Arial"/>
                <w:i/>
              </w:rPr>
            </w:pPr>
            <w:r w:rsidRPr="00A66F97">
              <w:rPr>
                <w:rFonts w:cs="Arial"/>
                <w:i/>
              </w:rPr>
              <w:t>Confirm that the feature displays as in the image below and that a permanent indication is shown as specified in S-98 XXX-XXX:</w:t>
            </w:r>
          </w:p>
        </w:tc>
      </w:tr>
      <w:tr w:rsidR="006C7785" w:rsidRPr="00A66F97" w14:paraId="14A311D5" w14:textId="77777777" w:rsidTr="00380FCD">
        <w:trPr>
          <w:tblHeader/>
        </w:trPr>
        <w:tc>
          <w:tcPr>
            <w:tcW w:w="9526" w:type="dxa"/>
            <w:gridSpan w:val="4"/>
            <w:tcBorders>
              <w:top w:val="nil"/>
              <w:bottom w:val="nil"/>
            </w:tcBorders>
            <w:vAlign w:val="center"/>
          </w:tcPr>
          <w:p w14:paraId="0648098D" w14:textId="77777777" w:rsidR="006C7785" w:rsidRPr="00A66F97" w:rsidRDefault="006C7785" w:rsidP="00380FCD">
            <w:pPr>
              <w:jc w:val="center"/>
              <w:rPr>
                <w:rFonts w:cs="Arial"/>
                <w:i/>
              </w:rPr>
            </w:pPr>
            <w:r w:rsidRPr="008C2033">
              <w:rPr>
                <w:rFonts w:cs="Arial"/>
                <w:noProof/>
                <w:lang w:val="en-IN" w:eastAsia="en-IN"/>
              </w:rPr>
              <w:drawing>
                <wp:inline distT="0" distB="0" distL="0" distR="0" wp14:anchorId="5FA6B89D" wp14:editId="0B79BE26">
                  <wp:extent cx="5836920" cy="2694305"/>
                  <wp:effectExtent l="0" t="0" r="0" b="0"/>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pic:cNvPicPr/>
                        </pic:nvPicPr>
                        <pic:blipFill>
                          <a:blip r:embed="rId94"/>
                          <a:stretch>
                            <a:fillRect/>
                          </a:stretch>
                        </pic:blipFill>
                        <pic:spPr>
                          <a:xfrm>
                            <a:off x="0" y="0"/>
                            <a:ext cx="5836920" cy="2694305"/>
                          </a:xfrm>
                          <a:prstGeom prst="rect">
                            <a:avLst/>
                          </a:prstGeom>
                        </pic:spPr>
                      </pic:pic>
                    </a:graphicData>
                  </a:graphic>
                </wp:inline>
              </w:drawing>
            </w:r>
          </w:p>
        </w:tc>
      </w:tr>
      <w:tr w:rsidR="006C7785" w:rsidRPr="00A66F97" w14:paraId="648872E5" w14:textId="77777777" w:rsidTr="00380FCD">
        <w:trPr>
          <w:tblHeader/>
        </w:trPr>
        <w:tc>
          <w:tcPr>
            <w:tcW w:w="9526" w:type="dxa"/>
            <w:gridSpan w:val="4"/>
            <w:tcBorders>
              <w:top w:val="nil"/>
            </w:tcBorders>
            <w:vAlign w:val="center"/>
          </w:tcPr>
          <w:p w14:paraId="4EEFE747" w14:textId="77777777" w:rsidR="006C7785" w:rsidRPr="00A66F97" w:rsidRDefault="006C7785" w:rsidP="00380FCD">
            <w:pPr>
              <w:rPr>
                <w:rFonts w:cs="Arial"/>
                <w:i/>
              </w:rPr>
            </w:pPr>
            <w:r w:rsidRPr="00A66F97">
              <w:rPr>
                <w:rFonts w:cs="Arial"/>
                <w:i/>
              </w:rPr>
              <w:t>Note: A permanent indication that the date has been adjusted should be shown as specified in S-98 XXX-XXX.</w:t>
            </w:r>
          </w:p>
        </w:tc>
      </w:tr>
    </w:tbl>
    <w:p w14:paraId="61ACAECE" w14:textId="77777777" w:rsidR="006C7785" w:rsidRPr="00A66F97" w:rsidRDefault="006C7785" w:rsidP="006C7785">
      <w:pPr>
        <w:rPr>
          <w:rFonts w:cs="Arial"/>
        </w:rPr>
      </w:pPr>
    </w:p>
    <w:p w14:paraId="38BAF917" w14:textId="6181A49B" w:rsidR="006C7785" w:rsidRPr="003E3884" w:rsidRDefault="006C7785" w:rsidP="006C7785">
      <w:pPr>
        <w:rPr>
          <w:rFonts w:cs="Arial"/>
          <w:color w:val="FF0000"/>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rsidRPr="00A66F97" w14:paraId="48263C9C" w14:textId="77777777" w:rsidTr="00351F04">
        <w:trPr>
          <w:trHeight w:val="454"/>
          <w:tblHeader/>
        </w:trPr>
        <w:tc>
          <w:tcPr>
            <w:tcW w:w="2381" w:type="dxa"/>
            <w:shd w:val="clear" w:color="auto" w:fill="A6A6A6" w:themeFill="background1" w:themeFillShade="A6"/>
            <w:vAlign w:val="center"/>
          </w:tcPr>
          <w:p w14:paraId="77F2C28A" w14:textId="77777777" w:rsidR="006C7785" w:rsidRPr="00A66F97" w:rsidRDefault="006C7785" w:rsidP="00380FCD">
            <w:pPr>
              <w:rPr>
                <w:rFonts w:cs="Arial"/>
              </w:rPr>
            </w:pPr>
            <w:r w:rsidRPr="00A66F97">
              <w:rPr>
                <w:rFonts w:cs="Arial"/>
                <w:b/>
              </w:rPr>
              <w:lastRenderedPageBreak/>
              <w:t>Test Reference</w:t>
            </w:r>
          </w:p>
        </w:tc>
        <w:tc>
          <w:tcPr>
            <w:tcW w:w="2381" w:type="dxa"/>
            <w:shd w:val="clear" w:color="auto" w:fill="FFFFFF" w:themeFill="background1"/>
            <w:vAlign w:val="center"/>
          </w:tcPr>
          <w:p w14:paraId="371E2A82" w14:textId="77777777" w:rsidR="006C7785" w:rsidRPr="00A66F97" w:rsidRDefault="006C7785" w:rsidP="00380FCD">
            <w:pPr>
              <w:rPr>
                <w:rFonts w:cs="Arial"/>
              </w:rPr>
            </w:pPr>
            <w:r w:rsidRPr="00A66F97">
              <w:rPr>
                <w:rFonts w:cs="Arial"/>
              </w:rPr>
              <w:t>FixedDateRange3</w:t>
            </w:r>
          </w:p>
        </w:tc>
        <w:tc>
          <w:tcPr>
            <w:tcW w:w="2382" w:type="dxa"/>
            <w:shd w:val="clear" w:color="auto" w:fill="A6A6A6" w:themeFill="background1" w:themeFillShade="A6"/>
            <w:vAlign w:val="center"/>
          </w:tcPr>
          <w:p w14:paraId="1B51992B" w14:textId="77777777" w:rsidR="006C7785" w:rsidRPr="00A66F97" w:rsidRDefault="006C7785" w:rsidP="00380FCD">
            <w:pPr>
              <w:rPr>
                <w:rFonts w:cs="Arial"/>
              </w:rPr>
            </w:pPr>
            <w:r w:rsidRPr="00A66F97">
              <w:rPr>
                <w:rFonts w:cs="Arial"/>
                <w:b/>
              </w:rPr>
              <w:t>IHO Reference</w:t>
            </w:r>
          </w:p>
        </w:tc>
        <w:tc>
          <w:tcPr>
            <w:tcW w:w="2382" w:type="dxa"/>
            <w:shd w:val="clear" w:color="auto" w:fill="FFFFFF" w:themeFill="background1"/>
            <w:vAlign w:val="center"/>
          </w:tcPr>
          <w:p w14:paraId="1FCE4B2A" w14:textId="0F6C3C1A" w:rsidR="006C7785" w:rsidRPr="00351F04" w:rsidRDefault="001E2DF7" w:rsidP="00351F04">
            <w:pPr>
              <w:spacing w:line="240" w:lineRule="auto"/>
              <w:rPr>
                <w:rFonts w:cs="Arial"/>
                <w:color w:val="000000"/>
              </w:rPr>
            </w:pPr>
            <w:r>
              <w:rPr>
                <w:rFonts w:ascii="Calibri" w:hAnsi="Calibri" w:cs="Calibri"/>
                <w:color w:val="000000"/>
              </w:rPr>
              <w:t>S-98 12.8.1</w:t>
            </w:r>
          </w:p>
        </w:tc>
      </w:tr>
      <w:tr w:rsidR="006C7785" w:rsidRPr="00A66F97" w14:paraId="7C929D1F" w14:textId="77777777" w:rsidTr="00351F04">
        <w:trPr>
          <w:tblHeader/>
        </w:trPr>
        <w:tc>
          <w:tcPr>
            <w:tcW w:w="9526" w:type="dxa"/>
            <w:gridSpan w:val="4"/>
            <w:shd w:val="clear" w:color="auto" w:fill="A6A6A6" w:themeFill="background1" w:themeFillShade="A6"/>
            <w:vAlign w:val="center"/>
          </w:tcPr>
          <w:p w14:paraId="7DF008E8" w14:textId="77777777" w:rsidR="006C7785" w:rsidRPr="00A66F97" w:rsidRDefault="006C7785" w:rsidP="00380FCD">
            <w:pPr>
              <w:rPr>
                <w:rFonts w:cs="Arial"/>
              </w:rPr>
            </w:pPr>
            <w:r w:rsidRPr="00A66F97">
              <w:rPr>
                <w:rFonts w:cs="Arial"/>
                <w:b/>
              </w:rPr>
              <w:t>Test description</w:t>
            </w:r>
          </w:p>
        </w:tc>
      </w:tr>
      <w:tr w:rsidR="006C7785" w:rsidRPr="00A66F97" w14:paraId="3C7C7A77" w14:textId="77777777" w:rsidTr="00380FCD">
        <w:trPr>
          <w:tblHeader/>
        </w:trPr>
        <w:tc>
          <w:tcPr>
            <w:tcW w:w="9526" w:type="dxa"/>
            <w:gridSpan w:val="4"/>
            <w:vAlign w:val="center"/>
          </w:tcPr>
          <w:p w14:paraId="1FA29D62" w14:textId="77777777" w:rsidR="006C7785" w:rsidRPr="00A66F97" w:rsidRDefault="006C7785" w:rsidP="00380FCD">
            <w:pPr>
              <w:rPr>
                <w:rFonts w:cs="Arial"/>
                <w:i/>
              </w:rPr>
            </w:pPr>
            <w:r w:rsidRPr="00A66F97">
              <w:rPr>
                <w:rFonts w:cs="Arial"/>
                <w:i/>
              </w:rPr>
              <w:t>Display of date dependent features, date range. (Fixed Date Range)</w:t>
            </w:r>
          </w:p>
        </w:tc>
      </w:tr>
      <w:tr w:rsidR="006C7785" w:rsidRPr="00A66F97" w14:paraId="6B0B9795" w14:textId="77777777" w:rsidTr="00351F04">
        <w:trPr>
          <w:tblHeader/>
        </w:trPr>
        <w:tc>
          <w:tcPr>
            <w:tcW w:w="9526" w:type="dxa"/>
            <w:gridSpan w:val="4"/>
            <w:shd w:val="clear" w:color="auto" w:fill="A6A6A6" w:themeFill="background1" w:themeFillShade="A6"/>
            <w:vAlign w:val="center"/>
          </w:tcPr>
          <w:p w14:paraId="0E72F41C" w14:textId="77777777" w:rsidR="006C7785" w:rsidRPr="00A66F97" w:rsidRDefault="006C7785" w:rsidP="00380FCD">
            <w:pPr>
              <w:rPr>
                <w:rFonts w:cs="Arial"/>
              </w:rPr>
            </w:pPr>
            <w:r w:rsidRPr="00A66F97">
              <w:rPr>
                <w:rFonts w:cs="Arial"/>
                <w:b/>
              </w:rPr>
              <w:t>Setup</w:t>
            </w:r>
          </w:p>
        </w:tc>
      </w:tr>
      <w:tr w:rsidR="006C7785" w:rsidRPr="00A66F97" w14:paraId="3F46A806" w14:textId="77777777" w:rsidTr="00380FCD">
        <w:trPr>
          <w:tblHeader/>
        </w:trPr>
        <w:tc>
          <w:tcPr>
            <w:tcW w:w="9526" w:type="dxa"/>
            <w:gridSpan w:val="4"/>
            <w:vAlign w:val="center"/>
          </w:tcPr>
          <w:p w14:paraId="36C31EEC" w14:textId="77777777" w:rsidR="006C7785" w:rsidRPr="00A66F97" w:rsidRDefault="006C7785" w:rsidP="00380FCD">
            <w:pPr>
              <w:rPr>
                <w:rFonts w:cs="Arial"/>
              </w:rPr>
            </w:pPr>
            <w:r w:rsidRPr="00A66F97">
              <w:rPr>
                <w:rFonts w:cs="Arial"/>
                <w:i/>
              </w:rPr>
              <w:t xml:space="preserve">As for test </w:t>
            </w:r>
            <w:r w:rsidRPr="00A66F97">
              <w:rPr>
                <w:rFonts w:cs="Arial"/>
              </w:rPr>
              <w:t>FixedDateRange2</w:t>
            </w:r>
          </w:p>
          <w:p w14:paraId="76861DDF" w14:textId="77777777" w:rsidR="006C7785" w:rsidRPr="00A66F97" w:rsidRDefault="006C7785" w:rsidP="00380FCD">
            <w:pPr>
              <w:rPr>
                <w:rFonts w:cs="Arial"/>
                <w:i/>
              </w:rPr>
            </w:pPr>
            <w:r w:rsidRPr="00A66F97">
              <w:rPr>
                <w:rFonts w:cs="Arial"/>
                <w:i/>
              </w:rPr>
              <w:t>Set the viewing date range as follows:</w:t>
            </w:r>
          </w:p>
          <w:p w14:paraId="1234E18F" w14:textId="77777777" w:rsidR="006C7785" w:rsidRPr="00A66F97" w:rsidRDefault="006C7785" w:rsidP="00380FCD">
            <w:pPr>
              <w:rPr>
                <w:rFonts w:cs="Arial"/>
                <w:i/>
              </w:rPr>
            </w:pPr>
            <w:r w:rsidRPr="00A66F97">
              <w:rPr>
                <w:rFonts w:cs="Arial"/>
                <w:i/>
              </w:rPr>
              <w:t>Start viewing date = 01.11.2023</w:t>
            </w:r>
          </w:p>
          <w:p w14:paraId="11BDF402" w14:textId="77777777" w:rsidR="006C7785" w:rsidRPr="00A66F97" w:rsidRDefault="006C7785" w:rsidP="00380FCD">
            <w:pPr>
              <w:rPr>
                <w:rFonts w:cs="Arial"/>
                <w:i/>
              </w:rPr>
            </w:pPr>
            <w:r w:rsidRPr="00A66F97">
              <w:rPr>
                <w:rFonts w:cs="Arial"/>
                <w:i/>
              </w:rPr>
              <w:t>End viewing date = 01.12.2023</w:t>
            </w:r>
          </w:p>
        </w:tc>
      </w:tr>
      <w:tr w:rsidR="006C7785" w:rsidRPr="00A66F97" w14:paraId="2A58F621" w14:textId="77777777" w:rsidTr="00351F04">
        <w:trPr>
          <w:tblHeader/>
        </w:trPr>
        <w:tc>
          <w:tcPr>
            <w:tcW w:w="9526" w:type="dxa"/>
            <w:gridSpan w:val="4"/>
            <w:shd w:val="clear" w:color="auto" w:fill="A6A6A6" w:themeFill="background1" w:themeFillShade="A6"/>
            <w:vAlign w:val="center"/>
          </w:tcPr>
          <w:p w14:paraId="14A8C9F8" w14:textId="77777777" w:rsidR="006C7785" w:rsidRPr="00A66F97" w:rsidRDefault="006C7785" w:rsidP="00380FCD">
            <w:pPr>
              <w:rPr>
                <w:rFonts w:cs="Arial"/>
              </w:rPr>
            </w:pPr>
            <w:r w:rsidRPr="00A66F97">
              <w:rPr>
                <w:rFonts w:cs="Arial"/>
                <w:b/>
              </w:rPr>
              <w:t>Action</w:t>
            </w:r>
          </w:p>
        </w:tc>
      </w:tr>
      <w:tr w:rsidR="006C7785" w:rsidRPr="00A66F97" w14:paraId="079C30F9" w14:textId="77777777" w:rsidTr="00380FCD">
        <w:trPr>
          <w:tblHeader/>
        </w:trPr>
        <w:tc>
          <w:tcPr>
            <w:tcW w:w="9526" w:type="dxa"/>
            <w:gridSpan w:val="4"/>
            <w:vAlign w:val="center"/>
          </w:tcPr>
          <w:p w14:paraId="31E70AF5" w14:textId="77777777" w:rsidR="006C7785" w:rsidRPr="00A66F97" w:rsidRDefault="006C7785" w:rsidP="00380FCD">
            <w:pPr>
              <w:rPr>
                <w:rFonts w:cs="Arial"/>
              </w:rPr>
            </w:pPr>
            <w:r w:rsidRPr="00A66F97">
              <w:rPr>
                <w:rFonts w:cs="Arial"/>
                <w:i/>
              </w:rPr>
              <w:t xml:space="preserve">As for test </w:t>
            </w:r>
            <w:r w:rsidRPr="00A66F97">
              <w:rPr>
                <w:rFonts w:cs="Arial"/>
              </w:rPr>
              <w:t>FixedDateRange1</w:t>
            </w:r>
          </w:p>
        </w:tc>
      </w:tr>
      <w:tr w:rsidR="006C7785" w:rsidRPr="00A66F97" w14:paraId="03499934" w14:textId="77777777" w:rsidTr="00351F04">
        <w:trPr>
          <w:tblHeader/>
        </w:trPr>
        <w:tc>
          <w:tcPr>
            <w:tcW w:w="9526" w:type="dxa"/>
            <w:gridSpan w:val="4"/>
            <w:tcBorders>
              <w:bottom w:val="single" w:sz="4" w:space="0" w:color="auto"/>
            </w:tcBorders>
            <w:shd w:val="clear" w:color="auto" w:fill="A6A6A6" w:themeFill="background1" w:themeFillShade="A6"/>
            <w:vAlign w:val="center"/>
          </w:tcPr>
          <w:p w14:paraId="0E0F7D61" w14:textId="77777777" w:rsidR="006C7785" w:rsidRPr="00A66F97" w:rsidRDefault="006C7785" w:rsidP="00380FCD">
            <w:pPr>
              <w:rPr>
                <w:rFonts w:cs="Arial"/>
              </w:rPr>
            </w:pPr>
            <w:r w:rsidRPr="00A66F97">
              <w:rPr>
                <w:rFonts w:cs="Arial"/>
                <w:b/>
              </w:rPr>
              <w:t>Results</w:t>
            </w:r>
          </w:p>
        </w:tc>
      </w:tr>
      <w:tr w:rsidR="006C7785" w:rsidRPr="00A66F97" w14:paraId="1099B0D2" w14:textId="77777777" w:rsidTr="00380FCD">
        <w:trPr>
          <w:tblHeader/>
        </w:trPr>
        <w:tc>
          <w:tcPr>
            <w:tcW w:w="9526" w:type="dxa"/>
            <w:gridSpan w:val="4"/>
            <w:tcBorders>
              <w:bottom w:val="nil"/>
            </w:tcBorders>
            <w:vAlign w:val="center"/>
          </w:tcPr>
          <w:p w14:paraId="398724C0" w14:textId="77777777" w:rsidR="006C7785" w:rsidRPr="00A66F97" w:rsidRDefault="006C7785" w:rsidP="00380FCD">
            <w:pPr>
              <w:rPr>
                <w:rFonts w:cs="Arial"/>
                <w:i/>
              </w:rPr>
            </w:pPr>
            <w:r w:rsidRPr="00A66F97">
              <w:rPr>
                <w:rFonts w:cs="Arial"/>
                <w:i/>
              </w:rPr>
              <w:t>Confirm that the feature displays as in the image below and that a permanent indication is shown as specified in S-98 XXX-XXX:</w:t>
            </w:r>
          </w:p>
        </w:tc>
      </w:tr>
      <w:tr w:rsidR="006C7785" w:rsidRPr="00A66F97" w14:paraId="5C0733C6" w14:textId="77777777" w:rsidTr="00380FCD">
        <w:trPr>
          <w:tblHeader/>
        </w:trPr>
        <w:tc>
          <w:tcPr>
            <w:tcW w:w="9526" w:type="dxa"/>
            <w:gridSpan w:val="4"/>
            <w:tcBorders>
              <w:top w:val="nil"/>
              <w:bottom w:val="nil"/>
            </w:tcBorders>
            <w:vAlign w:val="center"/>
          </w:tcPr>
          <w:p w14:paraId="73213550" w14:textId="77777777" w:rsidR="006C7785" w:rsidRPr="00A66F97" w:rsidRDefault="006C7785" w:rsidP="00380FCD">
            <w:pPr>
              <w:jc w:val="center"/>
              <w:rPr>
                <w:rFonts w:cs="Arial"/>
                <w:i/>
              </w:rPr>
            </w:pPr>
            <w:r w:rsidRPr="008C2033">
              <w:rPr>
                <w:rFonts w:cs="Arial"/>
                <w:noProof/>
                <w:lang w:val="en-IN" w:eastAsia="en-IN"/>
              </w:rPr>
              <w:drawing>
                <wp:inline distT="0" distB="0" distL="0" distR="0" wp14:anchorId="56CDEAC0" wp14:editId="588074DF">
                  <wp:extent cx="5836920" cy="2700020"/>
                  <wp:effectExtent l="0" t="0" r="0" b="5080"/>
                  <wp:docPr id="71"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pic:cNvPicPr/>
                        </pic:nvPicPr>
                        <pic:blipFill>
                          <a:blip r:embed="rId95"/>
                          <a:stretch>
                            <a:fillRect/>
                          </a:stretch>
                        </pic:blipFill>
                        <pic:spPr>
                          <a:xfrm>
                            <a:off x="0" y="0"/>
                            <a:ext cx="5836920" cy="2700020"/>
                          </a:xfrm>
                          <a:prstGeom prst="rect">
                            <a:avLst/>
                          </a:prstGeom>
                        </pic:spPr>
                      </pic:pic>
                    </a:graphicData>
                  </a:graphic>
                </wp:inline>
              </w:drawing>
            </w:r>
          </w:p>
        </w:tc>
      </w:tr>
      <w:tr w:rsidR="006C7785" w:rsidRPr="00A66F97" w14:paraId="6AB99B71" w14:textId="77777777" w:rsidTr="00380FCD">
        <w:trPr>
          <w:tblHeader/>
        </w:trPr>
        <w:tc>
          <w:tcPr>
            <w:tcW w:w="9526" w:type="dxa"/>
            <w:gridSpan w:val="4"/>
            <w:tcBorders>
              <w:top w:val="nil"/>
            </w:tcBorders>
            <w:vAlign w:val="center"/>
          </w:tcPr>
          <w:p w14:paraId="1B5A1A8F" w14:textId="77777777" w:rsidR="006C7785" w:rsidRPr="00A66F97" w:rsidRDefault="006C7785" w:rsidP="00380FCD">
            <w:pPr>
              <w:rPr>
                <w:rFonts w:cs="Arial"/>
                <w:i/>
              </w:rPr>
            </w:pPr>
            <w:r w:rsidRPr="00A66F97">
              <w:rPr>
                <w:rFonts w:cs="Arial"/>
                <w:i/>
                <w:highlight w:val="yellow"/>
              </w:rPr>
              <w:t>Note: A permanent indication that the date has been adjusted should be shown as specified in S-98 XXX-XXX</w:t>
            </w:r>
            <w:r w:rsidRPr="00A66F97">
              <w:rPr>
                <w:rFonts w:cs="Arial"/>
                <w:i/>
              </w:rPr>
              <w:t>.</w:t>
            </w:r>
          </w:p>
        </w:tc>
      </w:tr>
    </w:tbl>
    <w:p w14:paraId="6D8D206E" w14:textId="77777777" w:rsidR="006C7785" w:rsidRPr="00A66F97" w:rsidRDefault="006C7785" w:rsidP="006C7785">
      <w:pPr>
        <w:rPr>
          <w:rFonts w:cs="Arial"/>
        </w:rPr>
      </w:pPr>
    </w:p>
    <w:p w14:paraId="5A2208C1" w14:textId="77777777" w:rsidR="006C7785" w:rsidRPr="00A66F97" w:rsidRDefault="006C7785" w:rsidP="006C7785">
      <w:pPr>
        <w:rPr>
          <w:rFonts w:cs="Arial"/>
        </w:rPr>
      </w:pPr>
      <w:r w:rsidRPr="00A66F97">
        <w:rPr>
          <w:rFonts w:cs="Arial"/>
        </w:rP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rsidRPr="00A66F97" w14:paraId="43DD8058" w14:textId="77777777" w:rsidTr="001E2DF7">
        <w:trPr>
          <w:trHeight w:val="454"/>
          <w:tblHeader/>
        </w:trPr>
        <w:tc>
          <w:tcPr>
            <w:tcW w:w="2381" w:type="dxa"/>
            <w:shd w:val="clear" w:color="auto" w:fill="BFBFBF" w:themeFill="background1" w:themeFillShade="BF"/>
            <w:vAlign w:val="center"/>
          </w:tcPr>
          <w:p w14:paraId="66B6CA6C" w14:textId="77777777" w:rsidR="006C7785" w:rsidRPr="00A66F97" w:rsidRDefault="006C7785" w:rsidP="00380FCD">
            <w:pPr>
              <w:rPr>
                <w:rFonts w:cs="Arial"/>
              </w:rPr>
            </w:pPr>
            <w:r w:rsidRPr="00A66F97">
              <w:rPr>
                <w:rFonts w:cs="Arial"/>
                <w:b/>
              </w:rPr>
              <w:lastRenderedPageBreak/>
              <w:t>Test Reference</w:t>
            </w:r>
          </w:p>
        </w:tc>
        <w:tc>
          <w:tcPr>
            <w:tcW w:w="2381" w:type="dxa"/>
            <w:shd w:val="clear" w:color="auto" w:fill="FFFFFF" w:themeFill="background1"/>
            <w:vAlign w:val="center"/>
          </w:tcPr>
          <w:p w14:paraId="0D808A2C" w14:textId="77777777" w:rsidR="006C7785" w:rsidRPr="00A66F97" w:rsidRDefault="006C7785" w:rsidP="00380FCD">
            <w:pPr>
              <w:rPr>
                <w:rFonts w:cs="Arial"/>
              </w:rPr>
            </w:pPr>
            <w:r w:rsidRPr="00A66F97">
              <w:rPr>
                <w:rFonts w:cs="Arial"/>
              </w:rPr>
              <w:t>FixedDateRange4</w:t>
            </w:r>
          </w:p>
        </w:tc>
        <w:tc>
          <w:tcPr>
            <w:tcW w:w="2382" w:type="dxa"/>
            <w:shd w:val="clear" w:color="auto" w:fill="BFBFBF" w:themeFill="background1" w:themeFillShade="BF"/>
            <w:vAlign w:val="center"/>
          </w:tcPr>
          <w:p w14:paraId="174173E8" w14:textId="77777777" w:rsidR="006C7785" w:rsidRPr="00A66F97" w:rsidRDefault="006C7785" w:rsidP="00380FCD">
            <w:pPr>
              <w:rPr>
                <w:rFonts w:cs="Arial"/>
              </w:rPr>
            </w:pPr>
            <w:r w:rsidRPr="00A66F97">
              <w:rPr>
                <w:rFonts w:cs="Arial"/>
                <w:b/>
              </w:rPr>
              <w:t>IHO Reference</w:t>
            </w:r>
          </w:p>
        </w:tc>
        <w:tc>
          <w:tcPr>
            <w:tcW w:w="2382" w:type="dxa"/>
            <w:shd w:val="clear" w:color="auto" w:fill="FFFFFF" w:themeFill="background1"/>
            <w:vAlign w:val="center"/>
          </w:tcPr>
          <w:p w14:paraId="6AB52F1E" w14:textId="2E734A64" w:rsidR="006C7785" w:rsidRPr="00351F04" w:rsidRDefault="001E2DF7" w:rsidP="00351F04">
            <w:pPr>
              <w:spacing w:line="240" w:lineRule="auto"/>
              <w:rPr>
                <w:rFonts w:cs="Arial"/>
                <w:color w:val="000000"/>
              </w:rPr>
            </w:pPr>
            <w:r>
              <w:rPr>
                <w:rFonts w:ascii="Calibri" w:hAnsi="Calibri" w:cs="Calibri"/>
                <w:color w:val="000000"/>
              </w:rPr>
              <w:t>S-98 12.8.1</w:t>
            </w:r>
          </w:p>
        </w:tc>
      </w:tr>
      <w:tr w:rsidR="006C7785" w:rsidRPr="00A66F97" w14:paraId="1FDF6D34" w14:textId="77777777" w:rsidTr="00E72BE6">
        <w:trPr>
          <w:tblHeader/>
        </w:trPr>
        <w:tc>
          <w:tcPr>
            <w:tcW w:w="9526" w:type="dxa"/>
            <w:gridSpan w:val="4"/>
            <w:shd w:val="clear" w:color="auto" w:fill="BFBFBF" w:themeFill="background1" w:themeFillShade="BF"/>
            <w:vAlign w:val="center"/>
          </w:tcPr>
          <w:p w14:paraId="23917FC5" w14:textId="77777777" w:rsidR="006C7785" w:rsidRPr="00A66F97" w:rsidRDefault="006C7785" w:rsidP="00380FCD">
            <w:pPr>
              <w:rPr>
                <w:rFonts w:cs="Arial"/>
              </w:rPr>
            </w:pPr>
            <w:r w:rsidRPr="00A66F97">
              <w:rPr>
                <w:rFonts w:cs="Arial"/>
                <w:b/>
              </w:rPr>
              <w:t>Test description</w:t>
            </w:r>
          </w:p>
        </w:tc>
      </w:tr>
      <w:tr w:rsidR="006C7785" w:rsidRPr="00A66F97" w14:paraId="4B59A979" w14:textId="77777777" w:rsidTr="00380FCD">
        <w:trPr>
          <w:tblHeader/>
        </w:trPr>
        <w:tc>
          <w:tcPr>
            <w:tcW w:w="9526" w:type="dxa"/>
            <w:gridSpan w:val="4"/>
            <w:vAlign w:val="center"/>
          </w:tcPr>
          <w:p w14:paraId="596D260D" w14:textId="77777777" w:rsidR="006C7785" w:rsidRPr="00A66F97" w:rsidRDefault="006C7785" w:rsidP="00380FCD">
            <w:pPr>
              <w:rPr>
                <w:rFonts w:cs="Arial"/>
                <w:i/>
              </w:rPr>
            </w:pPr>
            <w:r w:rsidRPr="00A66F97">
              <w:rPr>
                <w:rFonts w:cs="Arial"/>
                <w:i/>
              </w:rPr>
              <w:t>Route checking of date dependent features, date range. (Periodic Date Range)</w:t>
            </w:r>
          </w:p>
        </w:tc>
      </w:tr>
      <w:tr w:rsidR="006C7785" w:rsidRPr="00A66F97" w14:paraId="0077882F" w14:textId="77777777" w:rsidTr="00E72BE6">
        <w:trPr>
          <w:tblHeader/>
        </w:trPr>
        <w:tc>
          <w:tcPr>
            <w:tcW w:w="9526" w:type="dxa"/>
            <w:gridSpan w:val="4"/>
            <w:shd w:val="clear" w:color="auto" w:fill="BFBFBF" w:themeFill="background1" w:themeFillShade="BF"/>
            <w:vAlign w:val="center"/>
          </w:tcPr>
          <w:p w14:paraId="49C75E40" w14:textId="77777777" w:rsidR="006C7785" w:rsidRPr="00A66F97" w:rsidRDefault="006C7785" w:rsidP="00380FCD">
            <w:pPr>
              <w:rPr>
                <w:rFonts w:cs="Arial"/>
              </w:rPr>
            </w:pPr>
            <w:r w:rsidRPr="00A66F97">
              <w:rPr>
                <w:rFonts w:cs="Arial"/>
                <w:b/>
              </w:rPr>
              <w:t>Setup</w:t>
            </w:r>
          </w:p>
        </w:tc>
      </w:tr>
      <w:tr w:rsidR="006C7785" w:rsidRPr="00A66F97" w14:paraId="72B2D8B0" w14:textId="77777777" w:rsidTr="00380FCD">
        <w:trPr>
          <w:tblHeader/>
        </w:trPr>
        <w:tc>
          <w:tcPr>
            <w:tcW w:w="9526" w:type="dxa"/>
            <w:gridSpan w:val="4"/>
            <w:vAlign w:val="center"/>
          </w:tcPr>
          <w:p w14:paraId="04B018C4" w14:textId="77777777" w:rsidR="006C7785" w:rsidRPr="00A66F97" w:rsidRDefault="006C7785" w:rsidP="00380FCD">
            <w:pPr>
              <w:rPr>
                <w:rFonts w:cs="Arial"/>
              </w:rPr>
            </w:pPr>
            <w:r w:rsidRPr="00A66F97">
              <w:rPr>
                <w:rFonts w:cs="Arial"/>
                <w:i/>
              </w:rPr>
              <w:t xml:space="preserve">As for test </w:t>
            </w:r>
            <w:r w:rsidRPr="00A66F97">
              <w:rPr>
                <w:rFonts w:cs="Arial"/>
              </w:rPr>
              <w:t>FixedDateRange3</w:t>
            </w:r>
          </w:p>
        </w:tc>
      </w:tr>
      <w:tr w:rsidR="006C7785" w:rsidRPr="00A66F97" w14:paraId="10D28D4E" w14:textId="77777777" w:rsidTr="00E72BE6">
        <w:trPr>
          <w:tblHeader/>
        </w:trPr>
        <w:tc>
          <w:tcPr>
            <w:tcW w:w="9526" w:type="dxa"/>
            <w:gridSpan w:val="4"/>
            <w:shd w:val="clear" w:color="auto" w:fill="BFBFBF" w:themeFill="background1" w:themeFillShade="BF"/>
            <w:vAlign w:val="center"/>
          </w:tcPr>
          <w:p w14:paraId="522FDA32" w14:textId="77777777" w:rsidR="006C7785" w:rsidRPr="00A66F97" w:rsidRDefault="006C7785" w:rsidP="00380FCD">
            <w:pPr>
              <w:rPr>
                <w:rFonts w:cs="Arial"/>
              </w:rPr>
            </w:pPr>
            <w:r w:rsidRPr="00A66F97">
              <w:rPr>
                <w:rFonts w:cs="Arial"/>
                <w:b/>
              </w:rPr>
              <w:t>Action</w:t>
            </w:r>
          </w:p>
        </w:tc>
      </w:tr>
      <w:tr w:rsidR="006C7785" w:rsidRPr="00A66F97" w14:paraId="020B7E9F" w14:textId="77777777" w:rsidTr="00380FCD">
        <w:trPr>
          <w:tblHeader/>
        </w:trPr>
        <w:tc>
          <w:tcPr>
            <w:tcW w:w="9526" w:type="dxa"/>
            <w:gridSpan w:val="4"/>
            <w:vAlign w:val="center"/>
          </w:tcPr>
          <w:p w14:paraId="78839457" w14:textId="77777777" w:rsidR="006C7785" w:rsidRPr="00A66F97" w:rsidRDefault="006C7785" w:rsidP="00380FCD">
            <w:pPr>
              <w:rPr>
                <w:rFonts w:cs="Arial"/>
              </w:rPr>
            </w:pPr>
            <w:r w:rsidRPr="00A66F97">
              <w:rPr>
                <w:rFonts w:cs="Arial"/>
                <w:i/>
              </w:rPr>
              <w:t xml:space="preserve">As for test </w:t>
            </w:r>
            <w:r w:rsidRPr="00A66F97">
              <w:rPr>
                <w:rFonts w:cs="Arial"/>
              </w:rPr>
              <w:t>FixedDateRange1</w:t>
            </w:r>
          </w:p>
          <w:p w14:paraId="6ADED7D9" w14:textId="77777777" w:rsidR="006C7785" w:rsidRPr="00A66F97" w:rsidRDefault="006C7785" w:rsidP="00380FCD">
            <w:pPr>
              <w:rPr>
                <w:rFonts w:cs="Arial"/>
                <w:i/>
              </w:rPr>
            </w:pPr>
            <w:r w:rsidRPr="00A66F97">
              <w:rPr>
                <w:rFonts w:cs="Arial"/>
                <w:i/>
              </w:rPr>
              <w:t>Create a route from 32°35.325’S  61°20.800’E to 32°35.325’S  61°21.960’E with a cross track distance of 0.20NM set for Starboard and for Port.</w:t>
            </w:r>
          </w:p>
        </w:tc>
      </w:tr>
      <w:tr w:rsidR="006C7785" w:rsidRPr="00A66F97" w14:paraId="7B293D93" w14:textId="77777777" w:rsidTr="00E72BE6">
        <w:trPr>
          <w:tblHeader/>
        </w:trPr>
        <w:tc>
          <w:tcPr>
            <w:tcW w:w="9526" w:type="dxa"/>
            <w:gridSpan w:val="4"/>
            <w:tcBorders>
              <w:bottom w:val="single" w:sz="4" w:space="0" w:color="auto"/>
            </w:tcBorders>
            <w:shd w:val="clear" w:color="auto" w:fill="BFBFBF" w:themeFill="background1" w:themeFillShade="BF"/>
            <w:vAlign w:val="center"/>
          </w:tcPr>
          <w:p w14:paraId="0E0544B3" w14:textId="77777777" w:rsidR="006C7785" w:rsidRPr="00A66F97" w:rsidRDefault="006C7785" w:rsidP="00380FCD">
            <w:pPr>
              <w:rPr>
                <w:rFonts w:cs="Arial"/>
              </w:rPr>
            </w:pPr>
            <w:r w:rsidRPr="00A66F97">
              <w:rPr>
                <w:rFonts w:cs="Arial"/>
                <w:b/>
              </w:rPr>
              <w:t>Results</w:t>
            </w:r>
          </w:p>
        </w:tc>
      </w:tr>
      <w:tr w:rsidR="006C7785" w:rsidRPr="00A66F97" w14:paraId="515D271F" w14:textId="77777777" w:rsidTr="00380FCD">
        <w:trPr>
          <w:tblHeader/>
        </w:trPr>
        <w:tc>
          <w:tcPr>
            <w:tcW w:w="9526" w:type="dxa"/>
            <w:gridSpan w:val="4"/>
            <w:tcBorders>
              <w:bottom w:val="nil"/>
            </w:tcBorders>
            <w:vAlign w:val="center"/>
          </w:tcPr>
          <w:p w14:paraId="782C2A3C" w14:textId="77777777" w:rsidR="006C7785" w:rsidRPr="00A66F97" w:rsidRDefault="006C7785" w:rsidP="00380FCD">
            <w:pPr>
              <w:rPr>
                <w:rFonts w:cs="Arial"/>
                <w:i/>
              </w:rPr>
            </w:pPr>
            <w:r w:rsidRPr="00A66F97">
              <w:rPr>
                <w:rFonts w:cs="Arial"/>
                <w:i/>
              </w:rPr>
              <w:t>Check the route and confirm that the following indications are given and the display is as shown:</w:t>
            </w:r>
          </w:p>
        </w:tc>
      </w:tr>
      <w:tr w:rsidR="006C7785" w:rsidRPr="00A66F97" w14:paraId="4CFD590B" w14:textId="77777777" w:rsidTr="00380FCD">
        <w:trPr>
          <w:tblHeader/>
        </w:trPr>
        <w:tc>
          <w:tcPr>
            <w:tcW w:w="9526" w:type="dxa"/>
            <w:gridSpan w:val="4"/>
            <w:tcBorders>
              <w:top w:val="nil"/>
              <w:bottom w:val="nil"/>
            </w:tcBorders>
            <w:vAlign w:val="center"/>
          </w:tcPr>
          <w:p w14:paraId="7DB2BCAE" w14:textId="77777777" w:rsidR="006C7785" w:rsidRPr="00A66F97" w:rsidRDefault="006C7785" w:rsidP="00380FCD">
            <w:pPr>
              <w:jc w:val="center"/>
              <w:rPr>
                <w:rFonts w:cs="Arial"/>
                <w:i/>
              </w:rPr>
            </w:pPr>
            <w:r w:rsidRPr="00A66F97">
              <w:rPr>
                <w:rFonts w:cs="Arial"/>
                <w:noProof/>
                <w:lang w:val="en-IN" w:eastAsia="en-IN"/>
              </w:rPr>
              <w:drawing>
                <wp:inline distT="0" distB="0" distL="0" distR="0" wp14:anchorId="6CE5D185" wp14:editId="53106A46">
                  <wp:extent cx="5731514" cy="2494282"/>
                  <wp:effectExtent l="0" t="0" r="2536" b="1268"/>
                  <wp:docPr id="174" name="Picture 46"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74" name="Picture 46" descr="A screen shot of a computer&#10;&#10;Description automatically generated"/>
                          <pic:cNvPicPr/>
                        </pic:nvPicPr>
                        <pic:blipFill>
                          <a:blip r:embed="rId96"/>
                          <a:stretch>
                            <a:fillRect/>
                          </a:stretch>
                        </pic:blipFill>
                        <pic:spPr>
                          <a:xfrm>
                            <a:off x="0" y="0"/>
                            <a:ext cx="5731514" cy="2494282"/>
                          </a:xfrm>
                          <a:prstGeom prst="rect">
                            <a:avLst/>
                          </a:prstGeom>
                          <a:noFill/>
                          <a:ln>
                            <a:noFill/>
                            <a:prstDash/>
                          </a:ln>
                        </pic:spPr>
                      </pic:pic>
                    </a:graphicData>
                  </a:graphic>
                </wp:inline>
              </w:drawing>
            </w:r>
          </w:p>
        </w:tc>
      </w:tr>
      <w:tr w:rsidR="006C7785" w:rsidRPr="00A66F97" w14:paraId="7CF05022" w14:textId="77777777" w:rsidTr="00380FCD">
        <w:trPr>
          <w:tblHeader/>
        </w:trPr>
        <w:tc>
          <w:tcPr>
            <w:tcW w:w="9526" w:type="dxa"/>
            <w:gridSpan w:val="4"/>
            <w:tcBorders>
              <w:top w:val="nil"/>
            </w:tcBorders>
            <w:vAlign w:val="center"/>
          </w:tcPr>
          <w:p w14:paraId="2E4DE253" w14:textId="23C89154" w:rsidR="006C7785" w:rsidRPr="00A66F97" w:rsidRDefault="006C7785" w:rsidP="00380FCD">
            <w:pPr>
              <w:rPr>
                <w:rFonts w:cs="Arial"/>
                <w:i/>
              </w:rPr>
            </w:pPr>
            <w:r w:rsidRPr="00547B35">
              <w:rPr>
                <w:rFonts w:cs="Arial"/>
                <w:i/>
              </w:rPr>
              <w:t xml:space="preserve">Note: A permanent indication that the date has been adjusted should be shown as specified in S-98 </w:t>
            </w:r>
            <w:r w:rsidR="00547B35">
              <w:rPr>
                <w:rFonts w:cs="Arial"/>
                <w:i/>
              </w:rPr>
              <w:t>Appendix D</w:t>
            </w:r>
          </w:p>
        </w:tc>
      </w:tr>
    </w:tbl>
    <w:p w14:paraId="2A3F1B38" w14:textId="77777777" w:rsidR="006C7785" w:rsidRPr="00A66F97" w:rsidRDefault="006C7785" w:rsidP="006C7785">
      <w:pPr>
        <w:rPr>
          <w:rFonts w:cs="Arial"/>
        </w:rPr>
      </w:pPr>
    </w:p>
    <w:p w14:paraId="5203F85A" w14:textId="77777777" w:rsidR="006C7785" w:rsidRPr="00A66F97" w:rsidRDefault="006C7785" w:rsidP="006C7785">
      <w:pPr>
        <w:rPr>
          <w:rFonts w:cs="Arial"/>
        </w:rPr>
      </w:pPr>
    </w:p>
    <w:p w14:paraId="7D5B79B2" w14:textId="77777777" w:rsidR="006C7785" w:rsidRPr="00A13023" w:rsidRDefault="006C7785" w:rsidP="006C7785">
      <w:pPr>
        <w:pStyle w:val="Heading1"/>
        <w:numPr>
          <w:ilvl w:val="2"/>
          <w:numId w:val="72"/>
        </w:numPr>
        <w:spacing w:after="120"/>
        <w:ind w:left="567" w:hanging="567"/>
        <w:rPr>
          <w:rFonts w:cs="Arial"/>
          <w:b w:val="0"/>
        </w:rPr>
      </w:pPr>
      <w:r w:rsidRPr="00A66F97">
        <w:rPr>
          <w:rFonts w:cs="Arial"/>
        </w:rPr>
        <w:br w:type="page"/>
      </w:r>
      <w:bookmarkStart w:id="2622" w:name="_Toc189647854"/>
      <w:r w:rsidRPr="00A13023">
        <w:rPr>
          <w:rFonts w:cs="Arial"/>
          <w:color w:val="000000" w:themeColor="text1"/>
        </w:rPr>
        <w:lastRenderedPageBreak/>
        <w:t>Safety contour</w:t>
      </w:r>
      <w:bookmarkEnd w:id="2622"/>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3"/>
        <w:gridCol w:w="3038"/>
        <w:gridCol w:w="2334"/>
        <w:gridCol w:w="1504"/>
      </w:tblGrid>
      <w:tr w:rsidR="006C7785" w:rsidRPr="00A66F97" w14:paraId="7671D201" w14:textId="77777777" w:rsidTr="00E72BE6">
        <w:trPr>
          <w:trHeight w:val="454"/>
          <w:tblHeader/>
        </w:trPr>
        <w:tc>
          <w:tcPr>
            <w:tcW w:w="2333" w:type="dxa"/>
            <w:shd w:val="clear" w:color="auto" w:fill="BFBFBF" w:themeFill="background1" w:themeFillShade="BF"/>
            <w:vAlign w:val="center"/>
          </w:tcPr>
          <w:p w14:paraId="39589C2C" w14:textId="77777777" w:rsidR="006C7785" w:rsidRPr="00A66F97" w:rsidRDefault="006C7785" w:rsidP="00380FCD">
            <w:pPr>
              <w:rPr>
                <w:rFonts w:cs="Arial"/>
              </w:rPr>
            </w:pPr>
            <w:r w:rsidRPr="00A66F97">
              <w:rPr>
                <w:rFonts w:cs="Arial"/>
                <w:b/>
              </w:rPr>
              <w:t>Test Reference</w:t>
            </w:r>
          </w:p>
        </w:tc>
        <w:tc>
          <w:tcPr>
            <w:tcW w:w="3038" w:type="dxa"/>
            <w:shd w:val="clear" w:color="auto" w:fill="FFFFFF" w:themeFill="background1"/>
            <w:vAlign w:val="center"/>
          </w:tcPr>
          <w:p w14:paraId="176C1D3A" w14:textId="77777777" w:rsidR="006C7785" w:rsidRPr="00A66F97" w:rsidRDefault="006C7785" w:rsidP="00380FCD">
            <w:pPr>
              <w:rPr>
                <w:rFonts w:cs="Arial"/>
              </w:rPr>
            </w:pPr>
            <w:r w:rsidRPr="00A66F97">
              <w:rPr>
                <w:rFonts w:cs="Arial"/>
              </w:rPr>
              <w:t>SafetyContourDisplay1</w:t>
            </w:r>
          </w:p>
        </w:tc>
        <w:tc>
          <w:tcPr>
            <w:tcW w:w="2334" w:type="dxa"/>
            <w:shd w:val="clear" w:color="auto" w:fill="BFBFBF" w:themeFill="background1" w:themeFillShade="BF"/>
            <w:vAlign w:val="center"/>
          </w:tcPr>
          <w:p w14:paraId="29A9FA5C" w14:textId="77777777" w:rsidR="006C7785" w:rsidRPr="00A66F97" w:rsidRDefault="006C7785" w:rsidP="00380FCD">
            <w:pPr>
              <w:rPr>
                <w:rFonts w:cs="Arial"/>
              </w:rPr>
            </w:pPr>
            <w:r w:rsidRPr="00A66F97">
              <w:rPr>
                <w:rFonts w:cs="Arial"/>
                <w:b/>
              </w:rPr>
              <w:t>IHO Reference</w:t>
            </w:r>
          </w:p>
        </w:tc>
        <w:tc>
          <w:tcPr>
            <w:tcW w:w="1504" w:type="dxa"/>
            <w:shd w:val="clear" w:color="auto" w:fill="FFFFFF" w:themeFill="background1"/>
            <w:vAlign w:val="center"/>
          </w:tcPr>
          <w:p w14:paraId="211D271A" w14:textId="2E8CB6AC" w:rsidR="006C7785" w:rsidRPr="00E72BE6" w:rsidRDefault="006C7785" w:rsidP="00E72BE6">
            <w:pPr>
              <w:spacing w:line="240" w:lineRule="auto"/>
              <w:rPr>
                <w:rFonts w:cs="Arial"/>
                <w:color w:val="000000"/>
              </w:rPr>
            </w:pPr>
            <w:r w:rsidRPr="00A66F97">
              <w:rPr>
                <w:rFonts w:cs="Arial"/>
                <w:color w:val="000000"/>
              </w:rPr>
              <w:t xml:space="preserve">S-98 </w:t>
            </w:r>
            <w:r w:rsidR="0082201A">
              <w:rPr>
                <w:rFonts w:cs="Arial"/>
                <w:color w:val="000000"/>
              </w:rPr>
              <w:t>12.6.1</w:t>
            </w:r>
          </w:p>
        </w:tc>
      </w:tr>
    </w:tbl>
    <w:tbl>
      <w:tblPr>
        <w:tblStyle w:val="TableGrid"/>
        <w:tblW w:w="9246" w:type="dxa"/>
        <w:tblLook w:val="04A0" w:firstRow="1" w:lastRow="0" w:firstColumn="1" w:lastColumn="0" w:noHBand="0" w:noVBand="1"/>
      </w:tblPr>
      <w:tblGrid>
        <w:gridCol w:w="2193"/>
        <w:gridCol w:w="530"/>
        <w:gridCol w:w="1542"/>
        <w:gridCol w:w="254"/>
        <w:gridCol w:w="437"/>
        <w:gridCol w:w="1549"/>
        <w:gridCol w:w="380"/>
        <w:gridCol w:w="1757"/>
        <w:gridCol w:w="803"/>
      </w:tblGrid>
      <w:tr w:rsidR="006C7785" w:rsidRPr="00340B0D" w14:paraId="179660C5" w14:textId="77777777" w:rsidTr="00380FCD">
        <w:tc>
          <w:tcPr>
            <w:tcW w:w="924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7926E19"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67343385" w14:textId="77777777" w:rsidTr="00380FCD">
        <w:tc>
          <w:tcPr>
            <w:tcW w:w="9246"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7F0B1511" w14:textId="77777777" w:rsidR="006C7785" w:rsidRPr="005B051E" w:rsidRDefault="006C7785" w:rsidP="00380FCD">
            <w:pPr>
              <w:rPr>
                <w:rFonts w:cs="Arial"/>
              </w:rPr>
            </w:pPr>
            <w:r w:rsidRPr="00A66F97">
              <w:rPr>
                <w:rFonts w:cs="Arial"/>
                <w:i/>
              </w:rPr>
              <w:t>Display of default safety contour</w:t>
            </w:r>
          </w:p>
        </w:tc>
      </w:tr>
      <w:tr w:rsidR="006C7785" w:rsidRPr="00340B0D" w14:paraId="763C95F0" w14:textId="77777777" w:rsidTr="00380FCD">
        <w:tc>
          <w:tcPr>
            <w:tcW w:w="924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8A96961"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6A50595F" w14:textId="77777777" w:rsidTr="00380FCD">
        <w:tc>
          <w:tcPr>
            <w:tcW w:w="6399"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D510104"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847"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7A0AE6C" w14:textId="77777777" w:rsidR="006C7785" w:rsidRPr="00340B0D" w:rsidRDefault="006C7785" w:rsidP="00380FCD">
            <w:pPr>
              <w:jc w:val="center"/>
              <w:rPr>
                <w:rFonts w:cs="Arial"/>
                <w:b/>
                <w:bCs/>
                <w:sz w:val="18"/>
                <w:szCs w:val="18"/>
              </w:rPr>
            </w:pPr>
          </w:p>
        </w:tc>
      </w:tr>
      <w:tr w:rsidR="006C7785" w:rsidRPr="00340B0D" w14:paraId="5DDD19EC" w14:textId="77777777" w:rsidTr="00380FCD">
        <w:tc>
          <w:tcPr>
            <w:tcW w:w="6399" w:type="dxa"/>
            <w:gridSpan w:val="7"/>
            <w:tcBorders>
              <w:top w:val="single" w:sz="4" w:space="0" w:color="auto"/>
              <w:left w:val="single" w:sz="12" w:space="0" w:color="auto"/>
              <w:bottom w:val="single" w:sz="4" w:space="0" w:color="auto"/>
              <w:right w:val="single" w:sz="12" w:space="0" w:color="auto"/>
            </w:tcBorders>
            <w:shd w:val="clear" w:color="auto" w:fill="auto"/>
          </w:tcPr>
          <w:p w14:paraId="27818055" w14:textId="77777777" w:rsidR="006C7785" w:rsidRPr="000B13F9" w:rsidRDefault="006C7785" w:rsidP="00380FCD">
            <w:pPr>
              <w:rPr>
                <w:rFonts w:cs="Arial"/>
              </w:rPr>
            </w:pPr>
            <w:proofErr w:type="spellStart"/>
            <w:r>
              <w:rPr>
                <w:rFonts w:cs="Arial"/>
                <w:b/>
                <w:bCs/>
                <w:i/>
              </w:rPr>
              <w:t>DisplayBase</w:t>
            </w:r>
            <w:proofErr w:type="spellEnd"/>
          </w:p>
        </w:tc>
        <w:tc>
          <w:tcPr>
            <w:tcW w:w="2847" w:type="dxa"/>
            <w:gridSpan w:val="2"/>
            <w:tcBorders>
              <w:top w:val="single" w:sz="4" w:space="0" w:color="auto"/>
              <w:left w:val="single" w:sz="12" w:space="0" w:color="auto"/>
              <w:bottom w:val="single" w:sz="4" w:space="0" w:color="auto"/>
              <w:right w:val="single" w:sz="12" w:space="0" w:color="auto"/>
            </w:tcBorders>
            <w:shd w:val="clear" w:color="auto" w:fill="auto"/>
          </w:tcPr>
          <w:p w14:paraId="2E250928" w14:textId="77777777" w:rsidR="006C7785" w:rsidRPr="00340B0D" w:rsidRDefault="006C7785" w:rsidP="00380FCD">
            <w:pPr>
              <w:rPr>
                <w:rFonts w:cs="Arial"/>
                <w:sz w:val="18"/>
                <w:szCs w:val="18"/>
              </w:rPr>
            </w:pPr>
          </w:p>
        </w:tc>
      </w:tr>
      <w:tr w:rsidR="006C7785" w:rsidRPr="00340B0D" w14:paraId="7C079D20" w14:textId="77777777" w:rsidTr="00380FCD">
        <w:tc>
          <w:tcPr>
            <w:tcW w:w="6399" w:type="dxa"/>
            <w:gridSpan w:val="7"/>
            <w:tcBorders>
              <w:top w:val="single" w:sz="4" w:space="0" w:color="auto"/>
              <w:left w:val="single" w:sz="12" w:space="0" w:color="auto"/>
              <w:bottom w:val="single" w:sz="12" w:space="0" w:color="auto"/>
              <w:right w:val="single" w:sz="12" w:space="0" w:color="auto"/>
            </w:tcBorders>
            <w:shd w:val="clear" w:color="auto" w:fill="auto"/>
          </w:tcPr>
          <w:p w14:paraId="06385D23" w14:textId="77777777" w:rsidR="006C7785" w:rsidRPr="00340B0D" w:rsidRDefault="006C7785" w:rsidP="00380FCD">
            <w:pPr>
              <w:rPr>
                <w:rFonts w:cs="Arial"/>
                <w:sz w:val="18"/>
                <w:szCs w:val="18"/>
              </w:rPr>
            </w:pPr>
          </w:p>
        </w:tc>
        <w:tc>
          <w:tcPr>
            <w:tcW w:w="2847" w:type="dxa"/>
            <w:gridSpan w:val="2"/>
            <w:tcBorders>
              <w:top w:val="single" w:sz="4" w:space="0" w:color="auto"/>
              <w:left w:val="single" w:sz="12" w:space="0" w:color="auto"/>
              <w:bottom w:val="single" w:sz="12" w:space="0" w:color="auto"/>
              <w:right w:val="single" w:sz="12" w:space="0" w:color="auto"/>
            </w:tcBorders>
            <w:shd w:val="clear" w:color="auto" w:fill="auto"/>
          </w:tcPr>
          <w:p w14:paraId="3B59B87E" w14:textId="77777777" w:rsidR="006C7785" w:rsidRPr="00340B0D" w:rsidRDefault="006C7785" w:rsidP="00380FCD">
            <w:pPr>
              <w:rPr>
                <w:rFonts w:cs="Arial"/>
                <w:sz w:val="18"/>
                <w:szCs w:val="18"/>
              </w:rPr>
            </w:pPr>
          </w:p>
        </w:tc>
      </w:tr>
      <w:tr w:rsidR="006C7785" w:rsidRPr="00340B0D" w14:paraId="56EB6F4A" w14:textId="77777777" w:rsidTr="00380FCD">
        <w:tc>
          <w:tcPr>
            <w:tcW w:w="4410"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B23CF48"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83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7D3E455"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55C9C86D" w14:textId="77777777" w:rsidTr="00380FCD">
        <w:sdt>
          <w:sdtPr>
            <w:rPr>
              <w:rFonts w:cs="Arial"/>
              <w:sz w:val="18"/>
              <w:szCs w:val="18"/>
            </w:rPr>
            <w:alias w:val="Diplay Category"/>
            <w:tag w:val="Diplay Categor"/>
            <w:id w:val="1074086730"/>
            <w:placeholder>
              <w:docPart w:val="66D9245DAC6345BA81F3CBE35C13F6CE"/>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10" w:type="dxa"/>
                <w:gridSpan w:val="4"/>
                <w:tcBorders>
                  <w:top w:val="single" w:sz="4" w:space="0" w:color="auto"/>
                  <w:left w:val="single" w:sz="12" w:space="0" w:color="auto"/>
                  <w:bottom w:val="single" w:sz="12" w:space="0" w:color="auto"/>
                  <w:right w:val="single" w:sz="12" w:space="0" w:color="auto"/>
                </w:tcBorders>
                <w:shd w:val="clear" w:color="auto" w:fill="auto"/>
              </w:tcPr>
              <w:p w14:paraId="21193EA1" w14:textId="77777777" w:rsidR="006C7785" w:rsidRPr="00340B0D" w:rsidRDefault="006C7785" w:rsidP="00380FCD">
                <w:pPr>
                  <w:rPr>
                    <w:rFonts w:cs="Arial"/>
                    <w:sz w:val="18"/>
                    <w:szCs w:val="18"/>
                  </w:rPr>
                </w:pPr>
                <w:r>
                  <w:rPr>
                    <w:rFonts w:cs="Arial"/>
                    <w:sz w:val="18"/>
                    <w:szCs w:val="18"/>
                  </w:rPr>
                  <w:t>Displaybase</w:t>
                </w:r>
              </w:p>
            </w:tc>
          </w:sdtContent>
        </w:sdt>
        <w:tc>
          <w:tcPr>
            <w:tcW w:w="4075" w:type="dxa"/>
            <w:gridSpan w:val="4"/>
            <w:tcBorders>
              <w:left w:val="single" w:sz="12" w:space="0" w:color="auto"/>
              <w:bottom w:val="single" w:sz="4" w:space="0" w:color="auto"/>
              <w:right w:val="single" w:sz="4" w:space="0" w:color="auto"/>
            </w:tcBorders>
            <w:shd w:val="clear" w:color="auto" w:fill="auto"/>
          </w:tcPr>
          <w:p w14:paraId="60846AAC" w14:textId="77777777" w:rsidR="006C7785" w:rsidRPr="00340B0D" w:rsidRDefault="006C7785" w:rsidP="00380FCD">
            <w:pPr>
              <w:rPr>
                <w:rFonts w:cs="Arial"/>
                <w:sz w:val="18"/>
                <w:szCs w:val="18"/>
              </w:rPr>
            </w:pPr>
            <w:r w:rsidRPr="00340B0D">
              <w:rPr>
                <w:rFonts w:cs="Arial"/>
                <w:sz w:val="18"/>
                <w:szCs w:val="18"/>
              </w:rPr>
              <w:t>Accuracy</w:t>
            </w:r>
          </w:p>
        </w:tc>
        <w:tc>
          <w:tcPr>
            <w:tcW w:w="761" w:type="dxa"/>
            <w:tcBorders>
              <w:left w:val="single" w:sz="4" w:space="0" w:color="auto"/>
              <w:right w:val="single" w:sz="12" w:space="0" w:color="auto"/>
            </w:tcBorders>
            <w:shd w:val="clear" w:color="auto" w:fill="auto"/>
            <w:vAlign w:val="center"/>
          </w:tcPr>
          <w:p w14:paraId="52FD2D90" w14:textId="77777777" w:rsidR="006C7785" w:rsidRPr="00340B0D" w:rsidRDefault="006C7785" w:rsidP="00380FCD">
            <w:pPr>
              <w:jc w:val="center"/>
              <w:rPr>
                <w:rFonts w:cs="Arial"/>
                <w:sz w:val="18"/>
                <w:szCs w:val="18"/>
              </w:rPr>
            </w:pPr>
          </w:p>
        </w:tc>
      </w:tr>
      <w:tr w:rsidR="006C7785" w:rsidRPr="00340B0D" w14:paraId="6A3EE3CF" w14:textId="77777777" w:rsidTr="00380FCD">
        <w:tc>
          <w:tcPr>
            <w:tcW w:w="4410"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91AD2A4"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075" w:type="dxa"/>
            <w:gridSpan w:val="4"/>
            <w:tcBorders>
              <w:left w:val="single" w:sz="12" w:space="0" w:color="auto"/>
              <w:right w:val="single" w:sz="4" w:space="0" w:color="auto"/>
            </w:tcBorders>
            <w:shd w:val="clear" w:color="auto" w:fill="auto"/>
          </w:tcPr>
          <w:p w14:paraId="550FBDA3" w14:textId="77777777" w:rsidR="006C7785" w:rsidRPr="00340B0D" w:rsidRDefault="006C7785" w:rsidP="00380FCD">
            <w:pPr>
              <w:rPr>
                <w:rFonts w:cs="Arial"/>
                <w:sz w:val="18"/>
                <w:szCs w:val="18"/>
              </w:rPr>
            </w:pPr>
            <w:r w:rsidRPr="00340B0D">
              <w:rPr>
                <w:rFonts w:cs="Arial"/>
                <w:sz w:val="18"/>
                <w:szCs w:val="18"/>
              </w:rPr>
              <w:t>Contour label</w:t>
            </w:r>
          </w:p>
        </w:tc>
        <w:tc>
          <w:tcPr>
            <w:tcW w:w="761" w:type="dxa"/>
            <w:tcBorders>
              <w:left w:val="single" w:sz="4" w:space="0" w:color="auto"/>
              <w:right w:val="single" w:sz="12" w:space="0" w:color="auto"/>
            </w:tcBorders>
            <w:shd w:val="clear" w:color="auto" w:fill="auto"/>
            <w:vAlign w:val="center"/>
          </w:tcPr>
          <w:p w14:paraId="57EAEACF" w14:textId="77777777" w:rsidR="006C7785" w:rsidRPr="00340B0D" w:rsidRDefault="006C7785" w:rsidP="00380FCD">
            <w:pPr>
              <w:jc w:val="center"/>
              <w:rPr>
                <w:rFonts w:cs="Arial"/>
                <w:sz w:val="18"/>
                <w:szCs w:val="18"/>
              </w:rPr>
            </w:pPr>
          </w:p>
        </w:tc>
      </w:tr>
      <w:tr w:rsidR="006C7785" w:rsidRPr="00340B0D" w14:paraId="5C694ECD"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09B66986" w14:textId="77777777" w:rsidR="006C7785" w:rsidRPr="00340B0D" w:rsidRDefault="006C7785" w:rsidP="00380FCD">
            <w:pPr>
              <w:rPr>
                <w:rFonts w:cs="Arial"/>
                <w:sz w:val="18"/>
                <w:szCs w:val="18"/>
              </w:rPr>
            </w:pPr>
            <w:r w:rsidRPr="00340B0D">
              <w:rPr>
                <w:rFonts w:cs="Arial"/>
                <w:sz w:val="18"/>
                <w:szCs w:val="18"/>
              </w:rPr>
              <w:t>Safety Contour</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5FAEDAE" w14:textId="77777777" w:rsidR="006C7785" w:rsidRPr="00340B0D" w:rsidRDefault="006C7785" w:rsidP="00380FCD">
            <w:pPr>
              <w:rPr>
                <w:rFonts w:cs="Arial"/>
                <w:sz w:val="18"/>
                <w:szCs w:val="18"/>
              </w:rPr>
            </w:pPr>
            <w:r>
              <w:rPr>
                <w:rFonts w:cs="Arial"/>
                <w:sz w:val="18"/>
                <w:szCs w:val="18"/>
              </w:rPr>
              <w:t>30m</w:t>
            </w:r>
          </w:p>
        </w:tc>
        <w:tc>
          <w:tcPr>
            <w:tcW w:w="4075" w:type="dxa"/>
            <w:gridSpan w:val="4"/>
            <w:tcBorders>
              <w:left w:val="single" w:sz="12" w:space="0" w:color="auto"/>
            </w:tcBorders>
          </w:tcPr>
          <w:p w14:paraId="767D084B" w14:textId="77777777" w:rsidR="006C7785" w:rsidRPr="00340B0D" w:rsidRDefault="006C7785" w:rsidP="00380FCD">
            <w:pPr>
              <w:rPr>
                <w:rFonts w:cs="Arial"/>
                <w:sz w:val="18"/>
                <w:szCs w:val="18"/>
              </w:rPr>
            </w:pPr>
            <w:r w:rsidRPr="00340B0D">
              <w:rPr>
                <w:rFonts w:cs="Arial"/>
                <w:sz w:val="18"/>
                <w:szCs w:val="18"/>
              </w:rPr>
              <w:t>Highlight date dependent</w:t>
            </w:r>
          </w:p>
        </w:tc>
        <w:tc>
          <w:tcPr>
            <w:tcW w:w="761" w:type="dxa"/>
            <w:tcBorders>
              <w:right w:val="single" w:sz="12" w:space="0" w:color="auto"/>
            </w:tcBorders>
          </w:tcPr>
          <w:p w14:paraId="35B42E84" w14:textId="77777777" w:rsidR="006C7785" w:rsidRPr="00340B0D" w:rsidRDefault="006C7785" w:rsidP="00380FCD">
            <w:pPr>
              <w:rPr>
                <w:rFonts w:cs="Arial"/>
                <w:sz w:val="18"/>
                <w:szCs w:val="18"/>
              </w:rPr>
            </w:pPr>
          </w:p>
        </w:tc>
      </w:tr>
      <w:tr w:rsidR="006C7785" w:rsidRPr="00340B0D" w14:paraId="0E65F32B"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4F00E7F0" w14:textId="77777777" w:rsidR="006C7785" w:rsidRPr="00340B0D" w:rsidRDefault="006C7785" w:rsidP="00380FCD">
            <w:pPr>
              <w:rPr>
                <w:rFonts w:cs="Arial"/>
                <w:sz w:val="18"/>
                <w:szCs w:val="18"/>
              </w:rPr>
            </w:pPr>
            <w:r w:rsidRPr="00340B0D">
              <w:rPr>
                <w:rFonts w:cs="Arial"/>
                <w:sz w:val="18"/>
                <w:szCs w:val="18"/>
              </w:rPr>
              <w:t>Safety Depth</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0CEB761" w14:textId="77777777" w:rsidR="006C7785" w:rsidRPr="00340B0D" w:rsidRDefault="006C7785" w:rsidP="00380FCD">
            <w:pPr>
              <w:rPr>
                <w:rFonts w:cs="Arial"/>
                <w:sz w:val="18"/>
                <w:szCs w:val="18"/>
              </w:rPr>
            </w:pPr>
            <w:r>
              <w:rPr>
                <w:rFonts w:cs="Arial"/>
                <w:sz w:val="18"/>
                <w:szCs w:val="18"/>
              </w:rPr>
              <w:t>30m</w:t>
            </w:r>
          </w:p>
        </w:tc>
        <w:tc>
          <w:tcPr>
            <w:tcW w:w="4075" w:type="dxa"/>
            <w:gridSpan w:val="4"/>
            <w:tcBorders>
              <w:left w:val="single" w:sz="12" w:space="0" w:color="auto"/>
            </w:tcBorders>
          </w:tcPr>
          <w:p w14:paraId="455DF23C" w14:textId="77777777" w:rsidR="006C7785" w:rsidRPr="00340B0D" w:rsidRDefault="006C7785" w:rsidP="00380FCD">
            <w:pPr>
              <w:rPr>
                <w:rFonts w:cs="Arial"/>
                <w:sz w:val="18"/>
                <w:szCs w:val="18"/>
              </w:rPr>
            </w:pPr>
            <w:r w:rsidRPr="00340B0D">
              <w:rPr>
                <w:rFonts w:cs="Arial"/>
                <w:sz w:val="18"/>
                <w:szCs w:val="18"/>
              </w:rPr>
              <w:t>Highlight document</w:t>
            </w:r>
          </w:p>
        </w:tc>
        <w:tc>
          <w:tcPr>
            <w:tcW w:w="761" w:type="dxa"/>
            <w:tcBorders>
              <w:right w:val="single" w:sz="12" w:space="0" w:color="auto"/>
            </w:tcBorders>
          </w:tcPr>
          <w:p w14:paraId="4022B426" w14:textId="77777777" w:rsidR="006C7785" w:rsidRPr="00340B0D" w:rsidRDefault="006C7785" w:rsidP="00380FCD">
            <w:pPr>
              <w:jc w:val="center"/>
              <w:rPr>
                <w:rFonts w:cs="Arial"/>
                <w:sz w:val="18"/>
                <w:szCs w:val="18"/>
              </w:rPr>
            </w:pPr>
          </w:p>
        </w:tc>
      </w:tr>
      <w:tr w:rsidR="006C7785" w:rsidRPr="00340B0D" w14:paraId="1FA4455D"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782E7888" w14:textId="77777777" w:rsidR="006C7785" w:rsidRPr="00340B0D" w:rsidRDefault="006C7785" w:rsidP="00380FCD">
            <w:pPr>
              <w:rPr>
                <w:rFonts w:cs="Arial"/>
                <w:sz w:val="18"/>
                <w:szCs w:val="18"/>
              </w:rPr>
            </w:pPr>
            <w:r w:rsidRPr="00340B0D">
              <w:rPr>
                <w:rFonts w:cs="Arial"/>
                <w:sz w:val="18"/>
                <w:szCs w:val="18"/>
              </w:rPr>
              <w:t>Deep Contour</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9D2F74A" w14:textId="77777777" w:rsidR="006C7785" w:rsidRPr="00340B0D" w:rsidRDefault="006C7785" w:rsidP="00380FCD">
            <w:pPr>
              <w:rPr>
                <w:rFonts w:cs="Arial"/>
                <w:sz w:val="18"/>
                <w:szCs w:val="18"/>
              </w:rPr>
            </w:pPr>
          </w:p>
        </w:tc>
        <w:tc>
          <w:tcPr>
            <w:tcW w:w="4075" w:type="dxa"/>
            <w:gridSpan w:val="4"/>
            <w:tcBorders>
              <w:left w:val="single" w:sz="12" w:space="0" w:color="auto"/>
            </w:tcBorders>
          </w:tcPr>
          <w:p w14:paraId="1D658B5B" w14:textId="77777777" w:rsidR="006C7785" w:rsidRPr="00340B0D" w:rsidRDefault="006C7785" w:rsidP="00380FCD">
            <w:pPr>
              <w:rPr>
                <w:rFonts w:cs="Arial"/>
                <w:b/>
                <w:bCs/>
                <w:sz w:val="18"/>
                <w:szCs w:val="18"/>
              </w:rPr>
            </w:pPr>
            <w:r w:rsidRPr="00340B0D">
              <w:rPr>
                <w:rFonts w:cs="Arial"/>
                <w:sz w:val="18"/>
                <w:szCs w:val="18"/>
              </w:rPr>
              <w:t>Highlight info</w:t>
            </w:r>
          </w:p>
        </w:tc>
        <w:tc>
          <w:tcPr>
            <w:tcW w:w="761" w:type="dxa"/>
            <w:tcBorders>
              <w:right w:val="single" w:sz="12" w:space="0" w:color="auto"/>
            </w:tcBorders>
          </w:tcPr>
          <w:p w14:paraId="5B9FE1BF" w14:textId="77777777" w:rsidR="006C7785" w:rsidRPr="00340B0D" w:rsidRDefault="006C7785" w:rsidP="00380FCD">
            <w:pPr>
              <w:jc w:val="center"/>
              <w:rPr>
                <w:rFonts w:cs="Arial"/>
                <w:sz w:val="18"/>
                <w:szCs w:val="18"/>
              </w:rPr>
            </w:pPr>
          </w:p>
        </w:tc>
      </w:tr>
      <w:tr w:rsidR="006C7785" w:rsidRPr="00340B0D" w14:paraId="6497F5B1"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7C05C69D" w14:textId="77777777" w:rsidR="006C7785" w:rsidRPr="00340B0D" w:rsidRDefault="006C7785" w:rsidP="00380FCD">
            <w:pPr>
              <w:rPr>
                <w:rFonts w:cs="Arial"/>
                <w:sz w:val="18"/>
                <w:szCs w:val="18"/>
              </w:rPr>
            </w:pPr>
            <w:r w:rsidRPr="00340B0D">
              <w:rPr>
                <w:rFonts w:cs="Arial"/>
                <w:sz w:val="18"/>
                <w:szCs w:val="18"/>
              </w:rPr>
              <w:t>Shallow Contour</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4A18055" w14:textId="77777777" w:rsidR="006C7785" w:rsidRPr="00340B0D" w:rsidRDefault="006C7785" w:rsidP="00380FCD">
            <w:pPr>
              <w:rPr>
                <w:rFonts w:cs="Arial"/>
                <w:sz w:val="18"/>
                <w:szCs w:val="18"/>
              </w:rPr>
            </w:pPr>
          </w:p>
        </w:tc>
        <w:tc>
          <w:tcPr>
            <w:tcW w:w="4075" w:type="dxa"/>
            <w:gridSpan w:val="4"/>
            <w:tcBorders>
              <w:left w:val="single" w:sz="12" w:space="0" w:color="auto"/>
            </w:tcBorders>
          </w:tcPr>
          <w:p w14:paraId="42C4E3C4" w14:textId="77777777" w:rsidR="006C7785" w:rsidRPr="00340B0D" w:rsidRDefault="006C7785" w:rsidP="00380FCD">
            <w:pPr>
              <w:rPr>
                <w:rFonts w:cs="Arial"/>
                <w:sz w:val="18"/>
                <w:szCs w:val="18"/>
              </w:rPr>
            </w:pPr>
            <w:r w:rsidRPr="00340B0D">
              <w:rPr>
                <w:rFonts w:cs="Arial"/>
                <w:sz w:val="18"/>
                <w:szCs w:val="18"/>
              </w:rPr>
              <w:t>Shallow Pattern</w:t>
            </w:r>
          </w:p>
        </w:tc>
        <w:tc>
          <w:tcPr>
            <w:tcW w:w="761" w:type="dxa"/>
            <w:tcBorders>
              <w:right w:val="single" w:sz="12" w:space="0" w:color="auto"/>
            </w:tcBorders>
          </w:tcPr>
          <w:p w14:paraId="1662BA76" w14:textId="77777777" w:rsidR="006C7785" w:rsidRPr="00340B0D" w:rsidRDefault="006C7785" w:rsidP="00380FCD">
            <w:pPr>
              <w:jc w:val="center"/>
              <w:rPr>
                <w:rFonts w:cs="Arial"/>
                <w:sz w:val="18"/>
                <w:szCs w:val="18"/>
              </w:rPr>
            </w:pPr>
          </w:p>
        </w:tc>
      </w:tr>
      <w:tr w:rsidR="006C7785" w:rsidRPr="00340B0D" w14:paraId="187A7ECB"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34B96350" w14:textId="77777777" w:rsidR="006C7785" w:rsidRPr="00340B0D" w:rsidRDefault="006C7785" w:rsidP="00380FCD">
            <w:pPr>
              <w:rPr>
                <w:rFonts w:cs="Arial"/>
                <w:sz w:val="18"/>
                <w:szCs w:val="18"/>
              </w:rPr>
            </w:pPr>
            <w:r w:rsidRPr="00340B0D">
              <w:rPr>
                <w:rFonts w:cs="Arial"/>
                <w:sz w:val="18"/>
                <w:szCs w:val="18"/>
              </w:rPr>
              <w:t>Four Shades</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723D000" w14:textId="77777777" w:rsidR="006C7785" w:rsidRPr="00340B0D" w:rsidRDefault="006C7785" w:rsidP="00380FCD">
            <w:pPr>
              <w:rPr>
                <w:rFonts w:cs="Arial"/>
                <w:sz w:val="18"/>
                <w:szCs w:val="18"/>
              </w:rPr>
            </w:pPr>
          </w:p>
        </w:tc>
        <w:tc>
          <w:tcPr>
            <w:tcW w:w="4075" w:type="dxa"/>
            <w:gridSpan w:val="4"/>
            <w:tcBorders>
              <w:left w:val="single" w:sz="12" w:space="0" w:color="auto"/>
            </w:tcBorders>
          </w:tcPr>
          <w:p w14:paraId="43EF64F8" w14:textId="77777777" w:rsidR="006C7785" w:rsidRPr="00340B0D" w:rsidRDefault="006C7785" w:rsidP="00380FCD">
            <w:pPr>
              <w:rPr>
                <w:rFonts w:cs="Arial"/>
                <w:sz w:val="18"/>
                <w:szCs w:val="18"/>
              </w:rPr>
            </w:pPr>
            <w:r w:rsidRPr="00340B0D">
              <w:rPr>
                <w:rFonts w:cs="Arial"/>
                <w:sz w:val="18"/>
                <w:szCs w:val="18"/>
              </w:rPr>
              <w:t>Unknown</w:t>
            </w:r>
          </w:p>
        </w:tc>
        <w:tc>
          <w:tcPr>
            <w:tcW w:w="761" w:type="dxa"/>
            <w:tcBorders>
              <w:right w:val="single" w:sz="12" w:space="0" w:color="auto"/>
            </w:tcBorders>
          </w:tcPr>
          <w:p w14:paraId="5201572F" w14:textId="77777777" w:rsidR="006C7785" w:rsidRPr="00340B0D" w:rsidRDefault="006C7785" w:rsidP="00380FCD">
            <w:pPr>
              <w:jc w:val="center"/>
              <w:rPr>
                <w:rFonts w:cs="Arial"/>
                <w:sz w:val="18"/>
                <w:szCs w:val="18"/>
              </w:rPr>
            </w:pPr>
          </w:p>
        </w:tc>
      </w:tr>
      <w:tr w:rsidR="006C7785" w:rsidRPr="00340B0D" w14:paraId="19C24D0B"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2E5EE79F" w14:textId="77777777" w:rsidR="006C7785" w:rsidRPr="00340B0D" w:rsidRDefault="006C7785" w:rsidP="00380FCD">
            <w:pPr>
              <w:rPr>
                <w:rFonts w:cs="Arial"/>
                <w:sz w:val="18"/>
                <w:szCs w:val="18"/>
              </w:rPr>
            </w:pPr>
            <w:r w:rsidRPr="00340B0D">
              <w:rPr>
                <w:rFonts w:cs="Arial"/>
                <w:sz w:val="18"/>
                <w:szCs w:val="18"/>
              </w:rPr>
              <w:t>Radar Overlay</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9E8893E" w14:textId="77777777" w:rsidR="006C7785" w:rsidRPr="00340B0D" w:rsidRDefault="006C7785" w:rsidP="00380FCD">
            <w:pPr>
              <w:rPr>
                <w:rFonts w:cs="Arial"/>
                <w:sz w:val="18"/>
                <w:szCs w:val="18"/>
              </w:rPr>
            </w:pPr>
          </w:p>
        </w:tc>
        <w:tc>
          <w:tcPr>
            <w:tcW w:w="4075" w:type="dxa"/>
            <w:gridSpan w:val="4"/>
            <w:tcBorders>
              <w:left w:val="single" w:sz="12" w:space="0" w:color="auto"/>
            </w:tcBorders>
          </w:tcPr>
          <w:p w14:paraId="38E5D821" w14:textId="77777777" w:rsidR="006C7785" w:rsidRPr="00340B0D" w:rsidRDefault="006C7785" w:rsidP="00380FCD">
            <w:pPr>
              <w:rPr>
                <w:rFonts w:cs="Arial"/>
                <w:sz w:val="18"/>
                <w:szCs w:val="18"/>
              </w:rPr>
            </w:pPr>
            <w:r w:rsidRPr="00340B0D">
              <w:rPr>
                <w:rFonts w:cs="Arial"/>
                <w:sz w:val="18"/>
                <w:szCs w:val="18"/>
              </w:rPr>
              <w:t>Update Review</w:t>
            </w:r>
          </w:p>
        </w:tc>
        <w:tc>
          <w:tcPr>
            <w:tcW w:w="761" w:type="dxa"/>
            <w:tcBorders>
              <w:right w:val="single" w:sz="12" w:space="0" w:color="auto"/>
            </w:tcBorders>
          </w:tcPr>
          <w:p w14:paraId="64A14433" w14:textId="77777777" w:rsidR="006C7785" w:rsidRPr="00340B0D" w:rsidRDefault="006C7785" w:rsidP="00380FCD">
            <w:pPr>
              <w:jc w:val="center"/>
              <w:rPr>
                <w:rFonts w:cs="Arial"/>
                <w:sz w:val="18"/>
                <w:szCs w:val="18"/>
              </w:rPr>
            </w:pPr>
          </w:p>
        </w:tc>
      </w:tr>
      <w:tr w:rsidR="006C7785" w:rsidRPr="00340B0D" w14:paraId="1B3AA8B9"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4E1263C8" w14:textId="77777777" w:rsidR="006C7785" w:rsidRPr="00340B0D" w:rsidRDefault="006C7785" w:rsidP="00380FCD">
            <w:pPr>
              <w:rPr>
                <w:rFonts w:cs="Arial"/>
                <w:sz w:val="18"/>
                <w:szCs w:val="18"/>
              </w:rPr>
            </w:pPr>
            <w:r w:rsidRPr="00340B0D">
              <w:rPr>
                <w:rFonts w:cs="Arial"/>
                <w:sz w:val="18"/>
                <w:szCs w:val="18"/>
              </w:rPr>
              <w:t>Plain Boundaries</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8ABFC1" w14:textId="77777777" w:rsidR="006C7785" w:rsidRPr="00340B0D" w:rsidRDefault="006C7785" w:rsidP="00380FCD">
            <w:pPr>
              <w:rPr>
                <w:rFonts w:cs="Arial"/>
                <w:sz w:val="18"/>
                <w:szCs w:val="18"/>
              </w:rPr>
            </w:pPr>
          </w:p>
        </w:tc>
        <w:tc>
          <w:tcPr>
            <w:tcW w:w="4075" w:type="dxa"/>
            <w:gridSpan w:val="4"/>
            <w:tcBorders>
              <w:left w:val="single" w:sz="12" w:space="0" w:color="auto"/>
            </w:tcBorders>
          </w:tcPr>
          <w:p w14:paraId="0FEB2FA0" w14:textId="77777777" w:rsidR="006C7785" w:rsidRPr="00340B0D" w:rsidRDefault="006C7785" w:rsidP="00380FCD">
            <w:pPr>
              <w:rPr>
                <w:rFonts w:cs="Arial"/>
                <w:sz w:val="18"/>
                <w:szCs w:val="18"/>
              </w:rPr>
            </w:pPr>
            <w:r w:rsidRPr="00340B0D">
              <w:rPr>
                <w:rFonts w:cs="Arial"/>
                <w:b/>
                <w:bCs/>
                <w:sz w:val="18"/>
                <w:szCs w:val="18"/>
              </w:rPr>
              <w:t>Text Groups</w:t>
            </w:r>
          </w:p>
        </w:tc>
        <w:tc>
          <w:tcPr>
            <w:tcW w:w="761" w:type="dxa"/>
            <w:tcBorders>
              <w:right w:val="single" w:sz="12" w:space="0" w:color="auto"/>
            </w:tcBorders>
            <w:vAlign w:val="center"/>
          </w:tcPr>
          <w:p w14:paraId="4C8EBECD" w14:textId="77777777" w:rsidR="006C7785" w:rsidRPr="00340B0D" w:rsidRDefault="006C7785" w:rsidP="00380FCD">
            <w:pPr>
              <w:jc w:val="center"/>
              <w:rPr>
                <w:rFonts w:cs="Arial"/>
                <w:sz w:val="18"/>
                <w:szCs w:val="18"/>
              </w:rPr>
            </w:pPr>
          </w:p>
        </w:tc>
      </w:tr>
      <w:tr w:rsidR="006C7785" w:rsidRPr="00340B0D" w14:paraId="60510A94"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34678A6A" w14:textId="77777777" w:rsidR="006C7785" w:rsidRPr="00340B0D" w:rsidRDefault="006C7785" w:rsidP="00380FCD">
            <w:pPr>
              <w:rPr>
                <w:rFonts w:cs="Arial"/>
                <w:sz w:val="18"/>
                <w:szCs w:val="18"/>
              </w:rPr>
            </w:pPr>
            <w:r w:rsidRPr="00340B0D">
              <w:rPr>
                <w:rFonts w:cs="Arial"/>
                <w:sz w:val="18"/>
                <w:szCs w:val="18"/>
              </w:rPr>
              <w:t>Simplified Symbols</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335C9BF" w14:textId="77777777" w:rsidR="006C7785" w:rsidRPr="00340B0D" w:rsidRDefault="006C7785" w:rsidP="00380FCD">
            <w:pPr>
              <w:rPr>
                <w:rFonts w:cs="Arial"/>
                <w:sz w:val="18"/>
                <w:szCs w:val="18"/>
              </w:rPr>
            </w:pPr>
            <w:r>
              <w:rPr>
                <w:rFonts w:cs="Arial"/>
                <w:sz w:val="18"/>
                <w:szCs w:val="18"/>
              </w:rPr>
              <w:t>On</w:t>
            </w:r>
          </w:p>
        </w:tc>
        <w:tc>
          <w:tcPr>
            <w:tcW w:w="4075" w:type="dxa"/>
            <w:gridSpan w:val="4"/>
            <w:tcBorders>
              <w:left w:val="single" w:sz="12" w:space="0" w:color="auto"/>
            </w:tcBorders>
          </w:tcPr>
          <w:p w14:paraId="41895192" w14:textId="77777777" w:rsidR="006C7785" w:rsidRPr="00340B0D" w:rsidRDefault="006C7785" w:rsidP="00380FCD">
            <w:pPr>
              <w:rPr>
                <w:rFonts w:cs="Arial"/>
                <w:sz w:val="18"/>
                <w:szCs w:val="18"/>
              </w:rPr>
            </w:pPr>
            <w:r w:rsidRPr="00340B0D">
              <w:rPr>
                <w:rFonts w:cs="Arial"/>
                <w:sz w:val="18"/>
                <w:szCs w:val="18"/>
              </w:rPr>
              <w:t>Chart Text</w:t>
            </w:r>
          </w:p>
        </w:tc>
        <w:tc>
          <w:tcPr>
            <w:tcW w:w="761" w:type="dxa"/>
            <w:tcBorders>
              <w:right w:val="single" w:sz="12" w:space="0" w:color="auto"/>
            </w:tcBorders>
            <w:vAlign w:val="center"/>
          </w:tcPr>
          <w:p w14:paraId="4C0B15D3" w14:textId="77777777" w:rsidR="006C7785" w:rsidRPr="00340B0D" w:rsidRDefault="006C7785" w:rsidP="00380FCD">
            <w:pPr>
              <w:jc w:val="center"/>
              <w:rPr>
                <w:rFonts w:cs="Arial"/>
                <w:sz w:val="18"/>
                <w:szCs w:val="18"/>
              </w:rPr>
            </w:pPr>
          </w:p>
        </w:tc>
      </w:tr>
      <w:tr w:rsidR="006C7785" w:rsidRPr="00340B0D" w14:paraId="214F1446"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200FC22F" w14:textId="77777777" w:rsidR="006C7785" w:rsidRPr="00340B0D" w:rsidRDefault="006C7785" w:rsidP="00380FCD">
            <w:pPr>
              <w:rPr>
                <w:rFonts w:cs="Arial"/>
                <w:sz w:val="18"/>
                <w:szCs w:val="18"/>
              </w:rPr>
            </w:pPr>
            <w:r w:rsidRPr="00340B0D">
              <w:rPr>
                <w:rFonts w:cs="Arial"/>
                <w:sz w:val="18"/>
                <w:szCs w:val="18"/>
              </w:rPr>
              <w:t>Full Light Lines</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7994690" w14:textId="77777777" w:rsidR="006C7785" w:rsidRPr="00340B0D" w:rsidRDefault="006C7785" w:rsidP="00380FCD">
            <w:pPr>
              <w:rPr>
                <w:rFonts w:cs="Arial"/>
                <w:sz w:val="18"/>
                <w:szCs w:val="18"/>
              </w:rPr>
            </w:pPr>
          </w:p>
        </w:tc>
        <w:tc>
          <w:tcPr>
            <w:tcW w:w="4075" w:type="dxa"/>
            <w:gridSpan w:val="4"/>
            <w:tcBorders>
              <w:left w:val="single" w:sz="12" w:space="0" w:color="auto"/>
            </w:tcBorders>
          </w:tcPr>
          <w:p w14:paraId="6E34D2B5"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761" w:type="dxa"/>
            <w:tcBorders>
              <w:right w:val="single" w:sz="12" w:space="0" w:color="auto"/>
            </w:tcBorders>
            <w:vAlign w:val="center"/>
          </w:tcPr>
          <w:p w14:paraId="7B846622" w14:textId="77777777" w:rsidR="006C7785" w:rsidRPr="00340B0D" w:rsidRDefault="006C7785" w:rsidP="00380FCD">
            <w:pPr>
              <w:jc w:val="center"/>
              <w:rPr>
                <w:rFonts w:cs="Arial"/>
                <w:sz w:val="18"/>
                <w:szCs w:val="18"/>
              </w:rPr>
            </w:pPr>
          </w:p>
        </w:tc>
      </w:tr>
      <w:tr w:rsidR="006C7785" w:rsidRPr="00340B0D" w14:paraId="782CD471"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71C986E3" w14:textId="77777777" w:rsidR="006C7785" w:rsidRPr="00340B0D" w:rsidRDefault="006C7785" w:rsidP="00380FCD">
            <w:pPr>
              <w:rPr>
                <w:rFonts w:cs="Arial"/>
                <w:sz w:val="18"/>
                <w:szCs w:val="18"/>
              </w:rPr>
            </w:pPr>
            <w:r w:rsidRPr="00340B0D">
              <w:rPr>
                <w:rFonts w:cs="Arial"/>
                <w:sz w:val="18"/>
                <w:szCs w:val="18"/>
              </w:rPr>
              <w:t>Ignore scale minimum</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B489AEA" w14:textId="77777777" w:rsidR="006C7785" w:rsidRPr="00340B0D" w:rsidRDefault="006C7785" w:rsidP="00380FCD">
            <w:pPr>
              <w:rPr>
                <w:rFonts w:cs="Arial"/>
                <w:sz w:val="18"/>
                <w:szCs w:val="18"/>
              </w:rPr>
            </w:pPr>
          </w:p>
        </w:tc>
        <w:tc>
          <w:tcPr>
            <w:tcW w:w="4075" w:type="dxa"/>
            <w:gridSpan w:val="4"/>
            <w:tcBorders>
              <w:left w:val="single" w:sz="12" w:space="0" w:color="auto"/>
            </w:tcBorders>
          </w:tcPr>
          <w:p w14:paraId="0B6BE4F1"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761" w:type="dxa"/>
            <w:tcBorders>
              <w:right w:val="single" w:sz="12" w:space="0" w:color="auto"/>
            </w:tcBorders>
            <w:vAlign w:val="center"/>
          </w:tcPr>
          <w:p w14:paraId="453AB489" w14:textId="77777777" w:rsidR="006C7785" w:rsidRPr="00340B0D" w:rsidRDefault="006C7785" w:rsidP="00380FCD">
            <w:pPr>
              <w:jc w:val="center"/>
              <w:rPr>
                <w:rFonts w:cs="Arial"/>
                <w:sz w:val="18"/>
                <w:szCs w:val="18"/>
              </w:rPr>
            </w:pPr>
          </w:p>
        </w:tc>
      </w:tr>
      <w:tr w:rsidR="006C7785" w:rsidRPr="00340B0D" w14:paraId="59539FCB"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6ADEE9BC" w14:textId="77777777" w:rsidR="006C7785" w:rsidRPr="00340B0D" w:rsidRDefault="006C7785" w:rsidP="00380FCD">
            <w:pPr>
              <w:rPr>
                <w:rFonts w:cs="Arial"/>
                <w:sz w:val="18"/>
                <w:szCs w:val="18"/>
              </w:rPr>
            </w:pPr>
            <w:r w:rsidRPr="00340B0D">
              <w:rPr>
                <w:rFonts w:cs="Arial"/>
                <w:sz w:val="18"/>
                <w:szCs w:val="18"/>
              </w:rPr>
              <w:t>Shallow Water Dangers</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tcPr>
          <w:p w14:paraId="04B9C6B7" w14:textId="77777777" w:rsidR="006C7785" w:rsidRPr="00340B0D" w:rsidRDefault="006C7785" w:rsidP="00380FCD">
            <w:pPr>
              <w:rPr>
                <w:rFonts w:cs="Arial"/>
                <w:sz w:val="18"/>
                <w:szCs w:val="18"/>
              </w:rPr>
            </w:pPr>
          </w:p>
        </w:tc>
        <w:tc>
          <w:tcPr>
            <w:tcW w:w="4075" w:type="dxa"/>
            <w:gridSpan w:val="4"/>
            <w:tcBorders>
              <w:left w:val="single" w:sz="12" w:space="0" w:color="auto"/>
            </w:tcBorders>
          </w:tcPr>
          <w:p w14:paraId="6608FFDE" w14:textId="77777777" w:rsidR="006C7785" w:rsidRPr="00340B0D" w:rsidRDefault="006C7785" w:rsidP="00380FCD">
            <w:pPr>
              <w:rPr>
                <w:rFonts w:cs="Arial"/>
                <w:sz w:val="18"/>
                <w:szCs w:val="18"/>
              </w:rPr>
            </w:pPr>
            <w:r w:rsidRPr="00340B0D">
              <w:rPr>
                <w:rFonts w:cs="Arial"/>
                <w:sz w:val="18"/>
                <w:szCs w:val="18"/>
              </w:rPr>
              <w:t xml:space="preserve">        Names</w:t>
            </w:r>
          </w:p>
        </w:tc>
        <w:tc>
          <w:tcPr>
            <w:tcW w:w="761" w:type="dxa"/>
            <w:tcBorders>
              <w:right w:val="single" w:sz="12" w:space="0" w:color="auto"/>
            </w:tcBorders>
            <w:vAlign w:val="center"/>
          </w:tcPr>
          <w:p w14:paraId="024CD9FE" w14:textId="77777777" w:rsidR="006C7785" w:rsidRPr="00340B0D" w:rsidRDefault="006C7785" w:rsidP="00380FCD">
            <w:pPr>
              <w:jc w:val="center"/>
              <w:rPr>
                <w:rFonts w:cs="Arial"/>
                <w:sz w:val="18"/>
                <w:szCs w:val="18"/>
              </w:rPr>
            </w:pPr>
          </w:p>
        </w:tc>
      </w:tr>
      <w:tr w:rsidR="006C7785" w:rsidRPr="00340B0D" w14:paraId="558F144F" w14:textId="77777777" w:rsidTr="00380FCD">
        <w:tc>
          <w:tcPr>
            <w:tcW w:w="4410"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78260344"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075" w:type="dxa"/>
            <w:gridSpan w:val="4"/>
            <w:tcBorders>
              <w:left w:val="single" w:sz="12" w:space="0" w:color="auto"/>
            </w:tcBorders>
          </w:tcPr>
          <w:p w14:paraId="65583459"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761" w:type="dxa"/>
            <w:tcBorders>
              <w:right w:val="single" w:sz="12" w:space="0" w:color="auto"/>
            </w:tcBorders>
          </w:tcPr>
          <w:p w14:paraId="03DD22DC" w14:textId="77777777" w:rsidR="006C7785" w:rsidRPr="00340B0D" w:rsidRDefault="006C7785" w:rsidP="00380FCD">
            <w:pPr>
              <w:jc w:val="center"/>
              <w:rPr>
                <w:rFonts w:cs="Arial"/>
                <w:sz w:val="18"/>
                <w:szCs w:val="18"/>
              </w:rPr>
            </w:pPr>
          </w:p>
        </w:tc>
      </w:tr>
      <w:tr w:rsidR="006C7785" w:rsidRPr="00340B0D" w14:paraId="1C0B2B67" w14:textId="77777777" w:rsidTr="00380FCD">
        <w:sdt>
          <w:sdtPr>
            <w:rPr>
              <w:rFonts w:cs="Arial"/>
              <w:sz w:val="18"/>
              <w:szCs w:val="18"/>
            </w:rPr>
            <w:alias w:val="Palette"/>
            <w:tag w:val="Palette"/>
            <w:id w:val="-1277784242"/>
            <w:placeholder>
              <w:docPart w:val="F006D21DEC3E4FD297BD463E9765DE51"/>
            </w:placeholder>
            <w:comboBox>
              <w:listItem w:displayText="Day" w:value="Day"/>
              <w:listItem w:displayText="Dusk" w:value="Dusk"/>
              <w:listItem w:displayText="Night" w:value="Night"/>
            </w:comboBox>
          </w:sdtPr>
          <w:sdtContent>
            <w:tc>
              <w:tcPr>
                <w:tcW w:w="4410" w:type="dxa"/>
                <w:gridSpan w:val="4"/>
                <w:tcBorders>
                  <w:left w:val="single" w:sz="12" w:space="0" w:color="auto"/>
                  <w:bottom w:val="single" w:sz="12" w:space="0" w:color="auto"/>
                  <w:right w:val="single" w:sz="12" w:space="0" w:color="auto"/>
                </w:tcBorders>
              </w:tcPr>
              <w:p w14:paraId="6D0AF1FD" w14:textId="77777777" w:rsidR="006C7785" w:rsidRPr="00340B0D" w:rsidRDefault="006C7785" w:rsidP="00380FCD">
                <w:pPr>
                  <w:rPr>
                    <w:rFonts w:cs="Arial"/>
                    <w:sz w:val="18"/>
                    <w:szCs w:val="18"/>
                  </w:rPr>
                </w:pPr>
                <w:r w:rsidRPr="00340B0D">
                  <w:rPr>
                    <w:rFonts w:cs="Arial"/>
                    <w:sz w:val="18"/>
                    <w:szCs w:val="18"/>
                  </w:rPr>
                  <w:t>Day</w:t>
                </w:r>
              </w:p>
            </w:tc>
          </w:sdtContent>
        </w:sdt>
        <w:tc>
          <w:tcPr>
            <w:tcW w:w="4075" w:type="dxa"/>
            <w:gridSpan w:val="4"/>
            <w:tcBorders>
              <w:left w:val="single" w:sz="12" w:space="0" w:color="auto"/>
            </w:tcBorders>
          </w:tcPr>
          <w:p w14:paraId="57F26833"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761" w:type="dxa"/>
            <w:tcBorders>
              <w:right w:val="single" w:sz="12" w:space="0" w:color="auto"/>
            </w:tcBorders>
          </w:tcPr>
          <w:p w14:paraId="09945EF2" w14:textId="77777777" w:rsidR="006C7785" w:rsidRPr="00340B0D" w:rsidRDefault="006C7785" w:rsidP="00380FCD">
            <w:pPr>
              <w:jc w:val="center"/>
              <w:rPr>
                <w:rFonts w:cs="Arial"/>
                <w:sz w:val="18"/>
                <w:szCs w:val="18"/>
              </w:rPr>
            </w:pPr>
          </w:p>
        </w:tc>
      </w:tr>
      <w:tr w:rsidR="006C7785" w:rsidRPr="00340B0D" w14:paraId="1437DB6B" w14:textId="77777777" w:rsidTr="00380FCD">
        <w:tc>
          <w:tcPr>
            <w:tcW w:w="4410" w:type="dxa"/>
            <w:gridSpan w:val="4"/>
            <w:tcBorders>
              <w:top w:val="single" w:sz="12" w:space="0" w:color="auto"/>
              <w:left w:val="single" w:sz="12" w:space="0" w:color="auto"/>
              <w:right w:val="single" w:sz="12" w:space="0" w:color="auto"/>
            </w:tcBorders>
            <w:shd w:val="clear" w:color="auto" w:fill="FFFFFF" w:themeFill="background1"/>
            <w:vAlign w:val="center"/>
          </w:tcPr>
          <w:p w14:paraId="738CDED0" w14:textId="77777777" w:rsidR="006C7785" w:rsidRPr="00340B0D" w:rsidRDefault="006C7785" w:rsidP="00380FCD">
            <w:pPr>
              <w:jc w:val="center"/>
              <w:rPr>
                <w:rFonts w:cs="Arial"/>
                <w:b/>
                <w:bCs/>
                <w:sz w:val="18"/>
                <w:szCs w:val="18"/>
              </w:rPr>
            </w:pPr>
          </w:p>
        </w:tc>
        <w:tc>
          <w:tcPr>
            <w:tcW w:w="4075" w:type="dxa"/>
            <w:gridSpan w:val="4"/>
            <w:tcBorders>
              <w:left w:val="single" w:sz="12" w:space="0" w:color="auto"/>
            </w:tcBorders>
          </w:tcPr>
          <w:p w14:paraId="7E4CCDF1" w14:textId="77777777" w:rsidR="006C7785" w:rsidRPr="00340B0D" w:rsidRDefault="006C7785" w:rsidP="00380FCD">
            <w:pPr>
              <w:rPr>
                <w:rFonts w:cs="Arial"/>
                <w:sz w:val="18"/>
                <w:szCs w:val="18"/>
              </w:rPr>
            </w:pPr>
          </w:p>
        </w:tc>
        <w:tc>
          <w:tcPr>
            <w:tcW w:w="761" w:type="dxa"/>
            <w:tcBorders>
              <w:right w:val="single" w:sz="12" w:space="0" w:color="auto"/>
            </w:tcBorders>
            <w:vAlign w:val="center"/>
          </w:tcPr>
          <w:p w14:paraId="63858478" w14:textId="77777777" w:rsidR="006C7785" w:rsidRPr="00340B0D" w:rsidRDefault="006C7785" w:rsidP="00380FCD">
            <w:pPr>
              <w:jc w:val="center"/>
              <w:rPr>
                <w:rFonts w:cs="Arial"/>
                <w:sz w:val="18"/>
                <w:szCs w:val="18"/>
              </w:rPr>
            </w:pPr>
          </w:p>
        </w:tc>
      </w:tr>
      <w:tr w:rsidR="006C7785" w:rsidRPr="00340B0D" w14:paraId="181553E1" w14:textId="77777777" w:rsidTr="00380FCD">
        <w:tc>
          <w:tcPr>
            <w:tcW w:w="4410" w:type="dxa"/>
            <w:gridSpan w:val="4"/>
            <w:tcBorders>
              <w:left w:val="single" w:sz="12" w:space="0" w:color="auto"/>
              <w:bottom w:val="single" w:sz="12" w:space="0" w:color="auto"/>
              <w:right w:val="single" w:sz="12" w:space="0" w:color="auto"/>
            </w:tcBorders>
            <w:shd w:val="clear" w:color="auto" w:fill="FFFFFF" w:themeFill="background1"/>
          </w:tcPr>
          <w:p w14:paraId="3DE959F5" w14:textId="77777777" w:rsidR="006C7785" w:rsidRPr="00340B0D" w:rsidRDefault="006C7785" w:rsidP="00380FCD">
            <w:pPr>
              <w:rPr>
                <w:rFonts w:cs="Arial"/>
                <w:sz w:val="18"/>
                <w:szCs w:val="18"/>
              </w:rPr>
            </w:pPr>
          </w:p>
        </w:tc>
        <w:tc>
          <w:tcPr>
            <w:tcW w:w="4075" w:type="dxa"/>
            <w:gridSpan w:val="4"/>
            <w:tcBorders>
              <w:left w:val="single" w:sz="12" w:space="0" w:color="auto"/>
              <w:bottom w:val="single" w:sz="12" w:space="0" w:color="auto"/>
            </w:tcBorders>
          </w:tcPr>
          <w:p w14:paraId="3C2CEDC9" w14:textId="77777777" w:rsidR="006C7785" w:rsidRPr="00340B0D" w:rsidRDefault="006C7785" w:rsidP="00380FCD">
            <w:pPr>
              <w:jc w:val="center"/>
              <w:rPr>
                <w:rFonts w:cs="Arial"/>
                <w:sz w:val="18"/>
                <w:szCs w:val="18"/>
              </w:rPr>
            </w:pPr>
          </w:p>
        </w:tc>
        <w:tc>
          <w:tcPr>
            <w:tcW w:w="761" w:type="dxa"/>
            <w:tcBorders>
              <w:bottom w:val="single" w:sz="12" w:space="0" w:color="auto"/>
              <w:right w:val="single" w:sz="12" w:space="0" w:color="auto"/>
            </w:tcBorders>
            <w:vAlign w:val="center"/>
          </w:tcPr>
          <w:p w14:paraId="22AB136F" w14:textId="77777777" w:rsidR="006C7785" w:rsidRPr="00340B0D" w:rsidRDefault="006C7785" w:rsidP="00380FCD">
            <w:pPr>
              <w:jc w:val="center"/>
              <w:rPr>
                <w:rFonts w:cs="Arial"/>
                <w:sz w:val="18"/>
                <w:szCs w:val="18"/>
              </w:rPr>
            </w:pPr>
          </w:p>
        </w:tc>
      </w:tr>
      <w:tr w:rsidR="006C7785" w:rsidRPr="00340B0D" w14:paraId="16DF120F" w14:textId="77777777" w:rsidTr="00380FCD">
        <w:tc>
          <w:tcPr>
            <w:tcW w:w="4410"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53FAE51"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83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70F0927"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44BC7315" w14:textId="77777777" w:rsidTr="00380FCD">
        <w:trPr>
          <w:trHeight w:val="287"/>
        </w:trPr>
        <w:tc>
          <w:tcPr>
            <w:tcW w:w="1927" w:type="dxa"/>
            <w:tcBorders>
              <w:left w:val="single" w:sz="12" w:space="0" w:color="auto"/>
              <w:bottom w:val="single" w:sz="4" w:space="0" w:color="auto"/>
            </w:tcBorders>
          </w:tcPr>
          <w:p w14:paraId="06C48AB7" w14:textId="77777777" w:rsidR="006C7785" w:rsidRPr="00340B0D" w:rsidRDefault="006C7785" w:rsidP="00380FCD">
            <w:pPr>
              <w:rPr>
                <w:rFonts w:cs="Arial"/>
                <w:sz w:val="18"/>
                <w:szCs w:val="18"/>
              </w:rPr>
            </w:pPr>
            <w:r w:rsidRPr="00340B0D">
              <w:rPr>
                <w:rFonts w:cs="Arial"/>
                <w:sz w:val="18"/>
                <w:szCs w:val="18"/>
              </w:rPr>
              <w:t>Start Date</w:t>
            </w:r>
          </w:p>
        </w:tc>
        <w:tc>
          <w:tcPr>
            <w:tcW w:w="2483" w:type="dxa"/>
            <w:gridSpan w:val="3"/>
            <w:tcBorders>
              <w:bottom w:val="single" w:sz="4" w:space="0" w:color="auto"/>
              <w:right w:val="single" w:sz="12" w:space="0" w:color="auto"/>
            </w:tcBorders>
          </w:tcPr>
          <w:p w14:paraId="3D0A49F9" w14:textId="77777777" w:rsidR="006C7785" w:rsidRPr="00340B0D" w:rsidRDefault="006C7785" w:rsidP="00380FCD">
            <w:pPr>
              <w:rPr>
                <w:rFonts w:cs="Arial"/>
                <w:sz w:val="18"/>
                <w:szCs w:val="18"/>
              </w:rPr>
            </w:pPr>
          </w:p>
        </w:tc>
        <w:tc>
          <w:tcPr>
            <w:tcW w:w="1639" w:type="dxa"/>
            <w:gridSpan w:val="2"/>
            <w:tcBorders>
              <w:left w:val="single" w:sz="12" w:space="0" w:color="auto"/>
              <w:bottom w:val="single" w:sz="4" w:space="0" w:color="auto"/>
              <w:right w:val="single" w:sz="4" w:space="0" w:color="auto"/>
            </w:tcBorders>
            <w:vAlign w:val="center"/>
          </w:tcPr>
          <w:p w14:paraId="4EC4B7D6" w14:textId="77777777" w:rsidR="006C7785" w:rsidRPr="00340B0D" w:rsidRDefault="006C7785" w:rsidP="00380FCD">
            <w:pPr>
              <w:rPr>
                <w:rFonts w:cs="Arial"/>
                <w:sz w:val="18"/>
                <w:szCs w:val="18"/>
              </w:rPr>
            </w:pPr>
            <w:r w:rsidRPr="00340B0D">
              <w:rPr>
                <w:rFonts w:cs="Arial"/>
                <w:sz w:val="18"/>
                <w:szCs w:val="18"/>
              </w:rPr>
              <w:t>Centre</w:t>
            </w:r>
          </w:p>
        </w:tc>
        <w:tc>
          <w:tcPr>
            <w:tcW w:w="3197" w:type="dxa"/>
            <w:gridSpan w:val="3"/>
            <w:tcBorders>
              <w:left w:val="single" w:sz="4" w:space="0" w:color="auto"/>
              <w:bottom w:val="single" w:sz="4" w:space="0" w:color="auto"/>
              <w:right w:val="single" w:sz="12" w:space="0" w:color="auto"/>
            </w:tcBorders>
            <w:vAlign w:val="center"/>
          </w:tcPr>
          <w:p w14:paraId="6BCD7989" w14:textId="77777777" w:rsidR="006C7785" w:rsidRPr="00340B0D" w:rsidRDefault="006C7785" w:rsidP="00380FCD">
            <w:pPr>
              <w:rPr>
                <w:rFonts w:cs="Arial"/>
                <w:sz w:val="18"/>
                <w:szCs w:val="18"/>
              </w:rPr>
            </w:pPr>
          </w:p>
        </w:tc>
      </w:tr>
      <w:tr w:rsidR="006C7785" w:rsidRPr="00340B0D" w14:paraId="47C6DB3E" w14:textId="77777777" w:rsidTr="00380FCD">
        <w:tc>
          <w:tcPr>
            <w:tcW w:w="1927" w:type="dxa"/>
            <w:tcBorders>
              <w:left w:val="single" w:sz="12" w:space="0" w:color="auto"/>
              <w:bottom w:val="single" w:sz="4" w:space="0" w:color="auto"/>
            </w:tcBorders>
          </w:tcPr>
          <w:p w14:paraId="0C97BF47" w14:textId="77777777" w:rsidR="006C7785" w:rsidRPr="00340B0D" w:rsidRDefault="006C7785" w:rsidP="00380FCD">
            <w:pPr>
              <w:rPr>
                <w:rFonts w:cs="Arial"/>
                <w:sz w:val="18"/>
                <w:szCs w:val="18"/>
              </w:rPr>
            </w:pPr>
            <w:r w:rsidRPr="00340B0D">
              <w:rPr>
                <w:rFonts w:cs="Arial"/>
                <w:sz w:val="18"/>
                <w:szCs w:val="18"/>
              </w:rPr>
              <w:t>End Date</w:t>
            </w:r>
          </w:p>
        </w:tc>
        <w:tc>
          <w:tcPr>
            <w:tcW w:w="2483" w:type="dxa"/>
            <w:gridSpan w:val="3"/>
            <w:tcBorders>
              <w:top w:val="single" w:sz="4" w:space="0" w:color="auto"/>
              <w:bottom w:val="single" w:sz="4" w:space="0" w:color="auto"/>
              <w:right w:val="single" w:sz="12" w:space="0" w:color="auto"/>
            </w:tcBorders>
          </w:tcPr>
          <w:p w14:paraId="3491C7AF" w14:textId="77777777" w:rsidR="006C7785" w:rsidRPr="00340B0D" w:rsidRDefault="006C7785" w:rsidP="00380FCD">
            <w:pPr>
              <w:rPr>
                <w:rFonts w:cs="Arial"/>
                <w:sz w:val="18"/>
                <w:szCs w:val="18"/>
              </w:rPr>
            </w:pPr>
          </w:p>
        </w:tc>
        <w:tc>
          <w:tcPr>
            <w:tcW w:w="163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57A64396" w14:textId="77777777" w:rsidR="006C7785" w:rsidRPr="00340B0D" w:rsidRDefault="006C7785" w:rsidP="00380FCD">
            <w:pPr>
              <w:rPr>
                <w:rFonts w:cs="Arial"/>
                <w:sz w:val="18"/>
                <w:szCs w:val="18"/>
              </w:rPr>
            </w:pPr>
            <w:r w:rsidRPr="00340B0D">
              <w:rPr>
                <w:rFonts w:cs="Arial"/>
                <w:sz w:val="18"/>
                <w:szCs w:val="18"/>
              </w:rPr>
              <w:t>Scale</w:t>
            </w:r>
          </w:p>
        </w:tc>
        <w:tc>
          <w:tcPr>
            <w:tcW w:w="3197"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207BC87B"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4DD5A94D" w14:textId="77777777" w:rsidTr="00380FCD">
        <w:tc>
          <w:tcPr>
            <w:tcW w:w="4410"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32D5BB15" w14:textId="77777777" w:rsidR="006C7785" w:rsidRPr="00340B0D" w:rsidRDefault="006C7785" w:rsidP="00380FCD">
            <w:pPr>
              <w:jc w:val="center"/>
              <w:rPr>
                <w:rFonts w:cs="Arial"/>
                <w:b/>
                <w:bCs/>
                <w:sz w:val="18"/>
                <w:szCs w:val="18"/>
              </w:rPr>
            </w:pPr>
          </w:p>
        </w:tc>
        <w:tc>
          <w:tcPr>
            <w:tcW w:w="1639" w:type="dxa"/>
            <w:gridSpan w:val="2"/>
            <w:tcBorders>
              <w:top w:val="single" w:sz="4" w:space="0" w:color="auto"/>
              <w:left w:val="single" w:sz="12" w:space="0" w:color="auto"/>
              <w:bottom w:val="single" w:sz="12" w:space="0" w:color="auto"/>
              <w:right w:val="single" w:sz="4" w:space="0" w:color="auto"/>
            </w:tcBorders>
            <w:shd w:val="clear" w:color="auto" w:fill="auto"/>
          </w:tcPr>
          <w:p w14:paraId="4C76DB23"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197"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06C1A4A3" w14:textId="77777777" w:rsidR="006C7785" w:rsidRPr="00340B0D" w:rsidRDefault="006C7785" w:rsidP="00380FCD">
            <w:pPr>
              <w:rPr>
                <w:rFonts w:cs="Arial"/>
                <w:sz w:val="18"/>
                <w:szCs w:val="18"/>
              </w:rPr>
            </w:pPr>
          </w:p>
        </w:tc>
      </w:tr>
      <w:tr w:rsidR="006C7785" w:rsidRPr="00340B0D" w14:paraId="04463978" w14:textId="77777777" w:rsidTr="00380FCD">
        <w:tc>
          <w:tcPr>
            <w:tcW w:w="9246" w:type="dxa"/>
            <w:gridSpan w:val="9"/>
            <w:tcBorders>
              <w:top w:val="single" w:sz="4" w:space="0" w:color="auto"/>
              <w:left w:val="single" w:sz="12" w:space="0" w:color="auto"/>
              <w:bottom w:val="single" w:sz="4" w:space="0" w:color="auto"/>
              <w:right w:val="single" w:sz="12" w:space="0" w:color="auto"/>
            </w:tcBorders>
          </w:tcPr>
          <w:p w14:paraId="18CCCFA2" w14:textId="77777777" w:rsidR="006C7785" w:rsidRPr="00340B0D" w:rsidRDefault="006C7785" w:rsidP="00380FCD">
            <w:pPr>
              <w:rPr>
                <w:rFonts w:cs="Arial"/>
                <w:sz w:val="18"/>
                <w:szCs w:val="18"/>
              </w:rPr>
            </w:pPr>
          </w:p>
        </w:tc>
      </w:tr>
      <w:tr w:rsidR="006C7785" w:rsidRPr="00340B0D" w14:paraId="3EA02A1D" w14:textId="77777777" w:rsidTr="00380FCD">
        <w:tc>
          <w:tcPr>
            <w:tcW w:w="924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5176C3D"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4F6BF29D" w14:textId="77777777" w:rsidTr="00380FCD">
        <w:tc>
          <w:tcPr>
            <w:tcW w:w="4711"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17C7F17"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35"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024660E"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5B60A4EF"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7B474E78" w14:textId="77777777" w:rsidR="006C7785" w:rsidRPr="00340B0D" w:rsidRDefault="006C7785" w:rsidP="00380FCD">
            <w:pPr>
              <w:rPr>
                <w:rFonts w:cs="Arial"/>
                <w:sz w:val="18"/>
                <w:szCs w:val="18"/>
              </w:rPr>
            </w:pPr>
            <w:r w:rsidRPr="00340B0D">
              <w:rPr>
                <w:rFonts w:cs="Arial"/>
                <w:sz w:val="18"/>
                <w:szCs w:val="18"/>
              </w:rPr>
              <w:t>Drying lines</w:t>
            </w:r>
          </w:p>
        </w:tc>
        <w:tc>
          <w:tcPr>
            <w:tcW w:w="559" w:type="dxa"/>
            <w:gridSpan w:val="2"/>
            <w:tcBorders>
              <w:top w:val="single" w:sz="4" w:space="0" w:color="auto"/>
              <w:left w:val="single" w:sz="4" w:space="0" w:color="auto"/>
              <w:bottom w:val="single" w:sz="4" w:space="0" w:color="auto"/>
              <w:right w:val="single" w:sz="12" w:space="0" w:color="auto"/>
            </w:tcBorders>
          </w:tcPr>
          <w:p w14:paraId="799A3ED6"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2D6991A7" w14:textId="77777777" w:rsidR="006C7785" w:rsidRPr="00340B0D" w:rsidRDefault="006C7785" w:rsidP="00380FCD">
            <w:pPr>
              <w:pStyle w:val="Default"/>
              <w:rPr>
                <w:sz w:val="18"/>
                <w:szCs w:val="18"/>
              </w:rPr>
            </w:pPr>
            <w:r w:rsidRPr="00340B0D">
              <w:rPr>
                <w:sz w:val="18"/>
                <w:szCs w:val="18"/>
              </w:rPr>
              <w:t>Spot soundings</w:t>
            </w:r>
          </w:p>
        </w:tc>
        <w:tc>
          <w:tcPr>
            <w:tcW w:w="761" w:type="dxa"/>
            <w:tcBorders>
              <w:top w:val="single" w:sz="4" w:space="0" w:color="auto"/>
              <w:bottom w:val="single" w:sz="4" w:space="0" w:color="auto"/>
              <w:right w:val="single" w:sz="12" w:space="0" w:color="auto"/>
            </w:tcBorders>
            <w:vAlign w:val="center"/>
          </w:tcPr>
          <w:p w14:paraId="46057B86" w14:textId="77777777" w:rsidR="006C7785" w:rsidRPr="00340B0D" w:rsidRDefault="006C7785" w:rsidP="00380FCD">
            <w:pPr>
              <w:rPr>
                <w:rFonts w:cs="Arial"/>
                <w:sz w:val="18"/>
                <w:szCs w:val="18"/>
              </w:rPr>
            </w:pPr>
          </w:p>
        </w:tc>
      </w:tr>
      <w:tr w:rsidR="006C7785" w:rsidRPr="00340B0D" w14:paraId="3E6D5505"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25A45C30" w14:textId="77777777" w:rsidR="006C7785" w:rsidRPr="00340B0D" w:rsidRDefault="006C7785" w:rsidP="00380FCD">
            <w:pPr>
              <w:pStyle w:val="Default"/>
              <w:rPr>
                <w:sz w:val="18"/>
                <w:szCs w:val="18"/>
              </w:rPr>
            </w:pPr>
            <w:r w:rsidRPr="00340B0D">
              <w:rPr>
                <w:sz w:val="18"/>
                <w:szCs w:val="18"/>
              </w:rPr>
              <w:t>Buoys. Beacons, aids to navigation</w:t>
            </w:r>
          </w:p>
        </w:tc>
        <w:tc>
          <w:tcPr>
            <w:tcW w:w="559" w:type="dxa"/>
            <w:gridSpan w:val="2"/>
            <w:tcBorders>
              <w:top w:val="single" w:sz="4" w:space="0" w:color="auto"/>
              <w:left w:val="single" w:sz="4" w:space="0" w:color="auto"/>
              <w:bottom w:val="single" w:sz="4" w:space="0" w:color="auto"/>
              <w:right w:val="single" w:sz="12" w:space="0" w:color="auto"/>
            </w:tcBorders>
          </w:tcPr>
          <w:p w14:paraId="2D715E7A"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71423B45" w14:textId="77777777" w:rsidR="006C7785" w:rsidRPr="00340B0D" w:rsidRDefault="006C7785" w:rsidP="00380FCD">
            <w:pPr>
              <w:pStyle w:val="Default"/>
              <w:rPr>
                <w:sz w:val="18"/>
                <w:szCs w:val="18"/>
              </w:rPr>
            </w:pPr>
            <w:r w:rsidRPr="00340B0D">
              <w:rPr>
                <w:sz w:val="18"/>
                <w:szCs w:val="18"/>
              </w:rPr>
              <w:t>Submarine cables and pipelines</w:t>
            </w:r>
          </w:p>
        </w:tc>
        <w:tc>
          <w:tcPr>
            <w:tcW w:w="761" w:type="dxa"/>
            <w:tcBorders>
              <w:top w:val="single" w:sz="4" w:space="0" w:color="auto"/>
              <w:bottom w:val="single" w:sz="4" w:space="0" w:color="auto"/>
              <w:right w:val="single" w:sz="12" w:space="0" w:color="auto"/>
            </w:tcBorders>
            <w:vAlign w:val="center"/>
          </w:tcPr>
          <w:p w14:paraId="14E8B4D0" w14:textId="77777777" w:rsidR="006C7785" w:rsidRPr="00340B0D" w:rsidRDefault="006C7785" w:rsidP="00380FCD">
            <w:pPr>
              <w:rPr>
                <w:rFonts w:cs="Arial"/>
                <w:sz w:val="18"/>
                <w:szCs w:val="18"/>
              </w:rPr>
            </w:pPr>
          </w:p>
        </w:tc>
      </w:tr>
      <w:tr w:rsidR="006C7785" w:rsidRPr="00340B0D" w14:paraId="606916CE"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03638945"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559" w:type="dxa"/>
            <w:gridSpan w:val="2"/>
            <w:tcBorders>
              <w:top w:val="single" w:sz="4" w:space="0" w:color="auto"/>
              <w:left w:val="single" w:sz="4" w:space="0" w:color="auto"/>
              <w:bottom w:val="single" w:sz="4" w:space="0" w:color="auto"/>
              <w:right w:val="single" w:sz="12" w:space="0" w:color="auto"/>
            </w:tcBorders>
          </w:tcPr>
          <w:p w14:paraId="1C95D77D"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3B788B76" w14:textId="77777777" w:rsidR="006C7785" w:rsidRPr="00340B0D" w:rsidRDefault="006C7785" w:rsidP="00380FCD">
            <w:pPr>
              <w:pStyle w:val="Default"/>
              <w:rPr>
                <w:sz w:val="18"/>
                <w:szCs w:val="18"/>
              </w:rPr>
            </w:pPr>
            <w:r w:rsidRPr="00340B0D">
              <w:rPr>
                <w:sz w:val="18"/>
                <w:szCs w:val="18"/>
              </w:rPr>
              <w:t>All isolated dangers</w:t>
            </w:r>
          </w:p>
        </w:tc>
        <w:tc>
          <w:tcPr>
            <w:tcW w:w="761" w:type="dxa"/>
            <w:tcBorders>
              <w:top w:val="single" w:sz="4" w:space="0" w:color="auto"/>
              <w:bottom w:val="single" w:sz="4" w:space="0" w:color="auto"/>
              <w:right w:val="single" w:sz="12" w:space="0" w:color="auto"/>
            </w:tcBorders>
            <w:vAlign w:val="center"/>
          </w:tcPr>
          <w:p w14:paraId="1A8AF86C" w14:textId="77777777" w:rsidR="006C7785" w:rsidRPr="00340B0D" w:rsidRDefault="006C7785" w:rsidP="00380FCD">
            <w:pPr>
              <w:rPr>
                <w:rFonts w:cs="Arial"/>
                <w:sz w:val="18"/>
                <w:szCs w:val="18"/>
              </w:rPr>
            </w:pPr>
          </w:p>
        </w:tc>
      </w:tr>
      <w:tr w:rsidR="006C7785" w:rsidRPr="00340B0D" w14:paraId="6229B969"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3A9CD94B" w14:textId="77777777" w:rsidR="006C7785" w:rsidRPr="00340B0D" w:rsidRDefault="006C7785" w:rsidP="00380FCD">
            <w:pPr>
              <w:pStyle w:val="Default"/>
              <w:ind w:left="720"/>
              <w:rPr>
                <w:sz w:val="18"/>
                <w:szCs w:val="18"/>
              </w:rPr>
            </w:pPr>
            <w:r w:rsidRPr="00340B0D">
              <w:rPr>
                <w:sz w:val="18"/>
                <w:szCs w:val="18"/>
              </w:rPr>
              <w:t>Lights</w:t>
            </w:r>
          </w:p>
        </w:tc>
        <w:tc>
          <w:tcPr>
            <w:tcW w:w="559" w:type="dxa"/>
            <w:gridSpan w:val="2"/>
            <w:tcBorders>
              <w:top w:val="single" w:sz="4" w:space="0" w:color="auto"/>
              <w:left w:val="single" w:sz="4" w:space="0" w:color="auto"/>
              <w:bottom w:val="single" w:sz="4" w:space="0" w:color="auto"/>
              <w:right w:val="single" w:sz="12" w:space="0" w:color="auto"/>
            </w:tcBorders>
          </w:tcPr>
          <w:p w14:paraId="2E48E0C6"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3CE3CD31" w14:textId="77777777" w:rsidR="006C7785" w:rsidRPr="00340B0D" w:rsidRDefault="006C7785" w:rsidP="00380FCD">
            <w:pPr>
              <w:pStyle w:val="Default"/>
              <w:rPr>
                <w:sz w:val="18"/>
                <w:szCs w:val="18"/>
              </w:rPr>
            </w:pPr>
            <w:r w:rsidRPr="00340B0D">
              <w:rPr>
                <w:sz w:val="18"/>
                <w:szCs w:val="18"/>
              </w:rPr>
              <w:t>Magnetic variation</w:t>
            </w:r>
          </w:p>
        </w:tc>
        <w:tc>
          <w:tcPr>
            <w:tcW w:w="761" w:type="dxa"/>
            <w:tcBorders>
              <w:top w:val="single" w:sz="4" w:space="0" w:color="auto"/>
              <w:bottom w:val="single" w:sz="4" w:space="0" w:color="auto"/>
              <w:right w:val="single" w:sz="12" w:space="0" w:color="auto"/>
            </w:tcBorders>
            <w:vAlign w:val="center"/>
          </w:tcPr>
          <w:p w14:paraId="0A43B2A9" w14:textId="77777777" w:rsidR="006C7785" w:rsidRPr="00340B0D" w:rsidRDefault="006C7785" w:rsidP="00380FCD">
            <w:pPr>
              <w:rPr>
                <w:rFonts w:cs="Arial"/>
                <w:sz w:val="18"/>
                <w:szCs w:val="18"/>
              </w:rPr>
            </w:pPr>
          </w:p>
        </w:tc>
      </w:tr>
      <w:tr w:rsidR="006C7785" w:rsidRPr="00340B0D" w14:paraId="5E3AACAD"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75BADDF0" w14:textId="77777777" w:rsidR="006C7785" w:rsidRPr="00340B0D" w:rsidRDefault="006C7785" w:rsidP="00380FCD">
            <w:pPr>
              <w:pStyle w:val="Default"/>
              <w:rPr>
                <w:sz w:val="18"/>
                <w:szCs w:val="18"/>
              </w:rPr>
            </w:pPr>
            <w:r w:rsidRPr="00340B0D">
              <w:rPr>
                <w:sz w:val="18"/>
                <w:szCs w:val="18"/>
              </w:rPr>
              <w:t>Boundaries and limits</w:t>
            </w:r>
          </w:p>
        </w:tc>
        <w:tc>
          <w:tcPr>
            <w:tcW w:w="559" w:type="dxa"/>
            <w:gridSpan w:val="2"/>
            <w:tcBorders>
              <w:top w:val="single" w:sz="4" w:space="0" w:color="auto"/>
              <w:left w:val="single" w:sz="4" w:space="0" w:color="auto"/>
              <w:bottom w:val="single" w:sz="4" w:space="0" w:color="auto"/>
              <w:right w:val="single" w:sz="12" w:space="0" w:color="auto"/>
            </w:tcBorders>
          </w:tcPr>
          <w:p w14:paraId="1CE13680"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06F49F26" w14:textId="77777777" w:rsidR="006C7785" w:rsidRPr="00340B0D" w:rsidRDefault="006C7785" w:rsidP="00380FCD">
            <w:pPr>
              <w:pStyle w:val="Default"/>
              <w:rPr>
                <w:sz w:val="18"/>
                <w:szCs w:val="18"/>
              </w:rPr>
            </w:pPr>
            <w:r w:rsidRPr="00340B0D">
              <w:rPr>
                <w:sz w:val="18"/>
                <w:szCs w:val="18"/>
              </w:rPr>
              <w:t>Depth contours</w:t>
            </w:r>
          </w:p>
        </w:tc>
        <w:tc>
          <w:tcPr>
            <w:tcW w:w="761" w:type="dxa"/>
            <w:tcBorders>
              <w:top w:val="single" w:sz="4" w:space="0" w:color="auto"/>
              <w:bottom w:val="single" w:sz="4" w:space="0" w:color="auto"/>
              <w:right w:val="single" w:sz="12" w:space="0" w:color="auto"/>
            </w:tcBorders>
            <w:vAlign w:val="center"/>
          </w:tcPr>
          <w:p w14:paraId="718A35B1" w14:textId="77777777" w:rsidR="006C7785" w:rsidRPr="00340B0D" w:rsidRDefault="006C7785" w:rsidP="00380FCD">
            <w:pPr>
              <w:rPr>
                <w:rFonts w:cs="Arial"/>
                <w:sz w:val="18"/>
                <w:szCs w:val="18"/>
              </w:rPr>
            </w:pPr>
          </w:p>
        </w:tc>
      </w:tr>
      <w:tr w:rsidR="006C7785" w:rsidRPr="00340B0D" w14:paraId="6696AA4B"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0BFF5FEA" w14:textId="77777777" w:rsidR="006C7785" w:rsidRPr="00340B0D" w:rsidRDefault="006C7785" w:rsidP="00380FCD">
            <w:pPr>
              <w:pStyle w:val="Default"/>
              <w:rPr>
                <w:sz w:val="18"/>
                <w:szCs w:val="18"/>
              </w:rPr>
            </w:pPr>
            <w:r w:rsidRPr="00340B0D">
              <w:rPr>
                <w:sz w:val="18"/>
                <w:szCs w:val="18"/>
              </w:rPr>
              <w:t>Prohibited and restricted areas</w:t>
            </w:r>
          </w:p>
        </w:tc>
        <w:tc>
          <w:tcPr>
            <w:tcW w:w="559" w:type="dxa"/>
            <w:gridSpan w:val="2"/>
            <w:tcBorders>
              <w:top w:val="single" w:sz="4" w:space="0" w:color="auto"/>
              <w:left w:val="single" w:sz="4" w:space="0" w:color="auto"/>
              <w:bottom w:val="single" w:sz="4" w:space="0" w:color="auto"/>
              <w:right w:val="single" w:sz="12" w:space="0" w:color="auto"/>
            </w:tcBorders>
          </w:tcPr>
          <w:p w14:paraId="5F0F392C"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66112A6B" w14:textId="77777777" w:rsidR="006C7785" w:rsidRPr="00340B0D" w:rsidRDefault="006C7785" w:rsidP="00380FCD">
            <w:pPr>
              <w:pStyle w:val="Default"/>
              <w:rPr>
                <w:sz w:val="18"/>
                <w:szCs w:val="18"/>
              </w:rPr>
            </w:pPr>
            <w:r w:rsidRPr="00340B0D">
              <w:rPr>
                <w:sz w:val="18"/>
                <w:szCs w:val="18"/>
              </w:rPr>
              <w:t>Seabed</w:t>
            </w:r>
          </w:p>
        </w:tc>
        <w:tc>
          <w:tcPr>
            <w:tcW w:w="761" w:type="dxa"/>
            <w:tcBorders>
              <w:top w:val="single" w:sz="4" w:space="0" w:color="auto"/>
              <w:bottom w:val="single" w:sz="4" w:space="0" w:color="auto"/>
              <w:right w:val="single" w:sz="12" w:space="0" w:color="auto"/>
            </w:tcBorders>
            <w:vAlign w:val="center"/>
          </w:tcPr>
          <w:p w14:paraId="3B95381E" w14:textId="77777777" w:rsidR="006C7785" w:rsidRPr="00340B0D" w:rsidRDefault="006C7785" w:rsidP="00380FCD">
            <w:pPr>
              <w:rPr>
                <w:rFonts w:cs="Arial"/>
                <w:sz w:val="18"/>
                <w:szCs w:val="18"/>
              </w:rPr>
            </w:pPr>
          </w:p>
        </w:tc>
      </w:tr>
      <w:tr w:rsidR="006C7785" w:rsidRPr="00340B0D" w14:paraId="4BC3E619"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3D0FDF74" w14:textId="77777777" w:rsidR="006C7785" w:rsidRPr="00340B0D" w:rsidRDefault="006C7785" w:rsidP="00380FCD">
            <w:pPr>
              <w:pStyle w:val="Default"/>
              <w:rPr>
                <w:sz w:val="18"/>
                <w:szCs w:val="18"/>
              </w:rPr>
            </w:pPr>
            <w:r w:rsidRPr="00340B0D">
              <w:rPr>
                <w:sz w:val="18"/>
                <w:szCs w:val="18"/>
              </w:rPr>
              <w:t>Chart scale boundaries</w:t>
            </w:r>
          </w:p>
        </w:tc>
        <w:tc>
          <w:tcPr>
            <w:tcW w:w="559" w:type="dxa"/>
            <w:gridSpan w:val="2"/>
            <w:tcBorders>
              <w:top w:val="single" w:sz="4" w:space="0" w:color="auto"/>
              <w:left w:val="single" w:sz="4" w:space="0" w:color="auto"/>
              <w:bottom w:val="single" w:sz="4" w:space="0" w:color="auto"/>
              <w:right w:val="single" w:sz="12" w:space="0" w:color="auto"/>
            </w:tcBorders>
          </w:tcPr>
          <w:p w14:paraId="24FC47AC"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7D5665DA" w14:textId="77777777" w:rsidR="006C7785" w:rsidRPr="00340B0D" w:rsidRDefault="006C7785" w:rsidP="00380FCD">
            <w:pPr>
              <w:pStyle w:val="Default"/>
              <w:rPr>
                <w:sz w:val="18"/>
                <w:szCs w:val="18"/>
              </w:rPr>
            </w:pPr>
            <w:r w:rsidRPr="00340B0D">
              <w:rPr>
                <w:sz w:val="18"/>
                <w:szCs w:val="18"/>
              </w:rPr>
              <w:t>Tidal</w:t>
            </w:r>
          </w:p>
        </w:tc>
        <w:tc>
          <w:tcPr>
            <w:tcW w:w="761" w:type="dxa"/>
            <w:tcBorders>
              <w:top w:val="single" w:sz="4" w:space="0" w:color="auto"/>
              <w:bottom w:val="single" w:sz="4" w:space="0" w:color="auto"/>
              <w:right w:val="single" w:sz="12" w:space="0" w:color="auto"/>
            </w:tcBorders>
            <w:vAlign w:val="center"/>
          </w:tcPr>
          <w:p w14:paraId="768E4A43" w14:textId="77777777" w:rsidR="006C7785" w:rsidRPr="00340B0D" w:rsidRDefault="006C7785" w:rsidP="00380FCD">
            <w:pPr>
              <w:rPr>
                <w:rFonts w:cs="Arial"/>
                <w:sz w:val="18"/>
                <w:szCs w:val="18"/>
              </w:rPr>
            </w:pPr>
          </w:p>
        </w:tc>
      </w:tr>
      <w:tr w:rsidR="006C7785" w:rsidRPr="00340B0D" w14:paraId="2934631B"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355F2D5E" w14:textId="77777777" w:rsidR="006C7785" w:rsidRPr="00340B0D" w:rsidRDefault="006C7785" w:rsidP="00380FCD">
            <w:pPr>
              <w:pStyle w:val="Default"/>
              <w:rPr>
                <w:sz w:val="18"/>
                <w:szCs w:val="18"/>
              </w:rPr>
            </w:pPr>
            <w:r w:rsidRPr="00340B0D">
              <w:rPr>
                <w:sz w:val="18"/>
                <w:szCs w:val="18"/>
              </w:rPr>
              <w:t>Cautionary notes</w:t>
            </w:r>
          </w:p>
        </w:tc>
        <w:tc>
          <w:tcPr>
            <w:tcW w:w="559" w:type="dxa"/>
            <w:gridSpan w:val="2"/>
            <w:tcBorders>
              <w:top w:val="single" w:sz="4" w:space="0" w:color="auto"/>
              <w:left w:val="single" w:sz="4" w:space="0" w:color="auto"/>
              <w:bottom w:val="single" w:sz="4" w:space="0" w:color="auto"/>
              <w:right w:val="single" w:sz="12" w:space="0" w:color="auto"/>
            </w:tcBorders>
          </w:tcPr>
          <w:p w14:paraId="1F5C3249"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2F01EAC5" w14:textId="77777777" w:rsidR="006C7785" w:rsidRPr="00340B0D" w:rsidRDefault="006C7785" w:rsidP="00380FCD">
            <w:pPr>
              <w:pStyle w:val="Default"/>
              <w:rPr>
                <w:sz w:val="18"/>
                <w:szCs w:val="18"/>
              </w:rPr>
            </w:pPr>
            <w:r w:rsidRPr="00340B0D">
              <w:rPr>
                <w:sz w:val="18"/>
                <w:szCs w:val="18"/>
              </w:rPr>
              <w:t>Miscellaneous (Other)</w:t>
            </w:r>
          </w:p>
        </w:tc>
        <w:tc>
          <w:tcPr>
            <w:tcW w:w="761" w:type="dxa"/>
            <w:tcBorders>
              <w:top w:val="single" w:sz="4" w:space="0" w:color="auto"/>
              <w:bottom w:val="single" w:sz="4" w:space="0" w:color="auto"/>
              <w:right w:val="single" w:sz="12" w:space="0" w:color="auto"/>
            </w:tcBorders>
            <w:vAlign w:val="center"/>
          </w:tcPr>
          <w:p w14:paraId="77984FA5" w14:textId="77777777" w:rsidR="006C7785" w:rsidRPr="00340B0D" w:rsidRDefault="006C7785" w:rsidP="00380FCD">
            <w:pPr>
              <w:rPr>
                <w:rFonts w:cs="Arial"/>
                <w:sz w:val="18"/>
                <w:szCs w:val="18"/>
              </w:rPr>
            </w:pPr>
          </w:p>
        </w:tc>
      </w:tr>
      <w:tr w:rsidR="006C7785" w:rsidRPr="00340B0D" w14:paraId="384BFE51"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59CAC784" w14:textId="77777777" w:rsidR="006C7785" w:rsidRPr="00340B0D" w:rsidRDefault="006C7785" w:rsidP="00380FCD">
            <w:pPr>
              <w:pStyle w:val="Default"/>
              <w:rPr>
                <w:sz w:val="18"/>
                <w:szCs w:val="18"/>
              </w:rPr>
            </w:pPr>
            <w:r w:rsidRPr="00340B0D">
              <w:rPr>
                <w:sz w:val="18"/>
                <w:szCs w:val="18"/>
              </w:rPr>
              <w:t>Ships’ routeing systems and ferry routes</w:t>
            </w:r>
          </w:p>
        </w:tc>
        <w:tc>
          <w:tcPr>
            <w:tcW w:w="559" w:type="dxa"/>
            <w:gridSpan w:val="2"/>
            <w:tcBorders>
              <w:top w:val="single" w:sz="4" w:space="0" w:color="auto"/>
              <w:left w:val="single" w:sz="4" w:space="0" w:color="auto"/>
              <w:bottom w:val="single" w:sz="4" w:space="0" w:color="auto"/>
              <w:right w:val="single" w:sz="12" w:space="0" w:color="auto"/>
            </w:tcBorders>
          </w:tcPr>
          <w:p w14:paraId="53550272"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7F4BB40A" w14:textId="77777777" w:rsidR="006C7785" w:rsidRPr="00340B0D" w:rsidRDefault="006C7785" w:rsidP="00380FCD">
            <w:pPr>
              <w:rPr>
                <w:rFonts w:cs="Arial"/>
                <w:sz w:val="18"/>
                <w:szCs w:val="18"/>
              </w:rPr>
            </w:pPr>
          </w:p>
        </w:tc>
        <w:tc>
          <w:tcPr>
            <w:tcW w:w="761" w:type="dxa"/>
            <w:tcBorders>
              <w:top w:val="single" w:sz="4" w:space="0" w:color="auto"/>
              <w:bottom w:val="single" w:sz="4" w:space="0" w:color="auto"/>
              <w:right w:val="single" w:sz="12" w:space="0" w:color="auto"/>
            </w:tcBorders>
            <w:vAlign w:val="center"/>
          </w:tcPr>
          <w:p w14:paraId="1646E1AA" w14:textId="77777777" w:rsidR="006C7785" w:rsidRPr="00340B0D" w:rsidRDefault="006C7785" w:rsidP="00380FCD">
            <w:pPr>
              <w:rPr>
                <w:rFonts w:cs="Arial"/>
                <w:sz w:val="18"/>
                <w:szCs w:val="18"/>
              </w:rPr>
            </w:pPr>
          </w:p>
        </w:tc>
      </w:tr>
      <w:tr w:rsidR="006C7785" w:rsidRPr="00340B0D" w14:paraId="777DE979"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56682ECF" w14:textId="77777777" w:rsidR="006C7785" w:rsidRPr="00340B0D" w:rsidRDefault="006C7785" w:rsidP="00380FCD">
            <w:pPr>
              <w:pStyle w:val="Default"/>
              <w:rPr>
                <w:sz w:val="18"/>
                <w:szCs w:val="18"/>
              </w:rPr>
            </w:pPr>
            <w:r w:rsidRPr="00340B0D">
              <w:rPr>
                <w:sz w:val="18"/>
                <w:szCs w:val="18"/>
              </w:rPr>
              <w:t xml:space="preserve">Archipelagic sea lanes </w:t>
            </w:r>
          </w:p>
        </w:tc>
        <w:tc>
          <w:tcPr>
            <w:tcW w:w="559" w:type="dxa"/>
            <w:gridSpan w:val="2"/>
            <w:tcBorders>
              <w:top w:val="single" w:sz="4" w:space="0" w:color="auto"/>
              <w:left w:val="single" w:sz="4" w:space="0" w:color="auto"/>
              <w:bottom w:val="single" w:sz="4" w:space="0" w:color="auto"/>
              <w:right w:val="single" w:sz="12" w:space="0" w:color="auto"/>
            </w:tcBorders>
          </w:tcPr>
          <w:p w14:paraId="75D89CAE"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11FFA51E" w14:textId="77777777" w:rsidR="006C7785" w:rsidRPr="00340B0D" w:rsidRDefault="006C7785" w:rsidP="00380FCD">
            <w:pPr>
              <w:rPr>
                <w:rFonts w:cs="Arial"/>
                <w:sz w:val="18"/>
                <w:szCs w:val="18"/>
              </w:rPr>
            </w:pPr>
          </w:p>
        </w:tc>
        <w:tc>
          <w:tcPr>
            <w:tcW w:w="761" w:type="dxa"/>
            <w:tcBorders>
              <w:top w:val="single" w:sz="4" w:space="0" w:color="auto"/>
              <w:bottom w:val="single" w:sz="4" w:space="0" w:color="auto"/>
              <w:right w:val="single" w:sz="12" w:space="0" w:color="auto"/>
            </w:tcBorders>
            <w:vAlign w:val="center"/>
          </w:tcPr>
          <w:p w14:paraId="176E2493" w14:textId="77777777" w:rsidR="006C7785" w:rsidRPr="00340B0D" w:rsidRDefault="006C7785" w:rsidP="00380FCD">
            <w:pPr>
              <w:rPr>
                <w:rFonts w:cs="Arial"/>
                <w:sz w:val="18"/>
                <w:szCs w:val="18"/>
              </w:rPr>
            </w:pPr>
          </w:p>
        </w:tc>
      </w:tr>
      <w:tr w:rsidR="006C7785" w:rsidRPr="00340B0D" w14:paraId="07CACF4C"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3472D180" w14:textId="77777777" w:rsidR="006C7785" w:rsidRPr="00340B0D" w:rsidRDefault="006C7785" w:rsidP="00380FCD">
            <w:pPr>
              <w:pStyle w:val="Default"/>
              <w:rPr>
                <w:sz w:val="18"/>
                <w:szCs w:val="18"/>
              </w:rPr>
            </w:pPr>
            <w:r w:rsidRPr="00340B0D">
              <w:rPr>
                <w:sz w:val="18"/>
                <w:szCs w:val="18"/>
              </w:rPr>
              <w:t>Miscellaneous (Standard)</w:t>
            </w:r>
          </w:p>
        </w:tc>
        <w:tc>
          <w:tcPr>
            <w:tcW w:w="559" w:type="dxa"/>
            <w:gridSpan w:val="2"/>
            <w:tcBorders>
              <w:top w:val="single" w:sz="4" w:space="0" w:color="auto"/>
              <w:left w:val="single" w:sz="4" w:space="0" w:color="auto"/>
              <w:bottom w:val="single" w:sz="4" w:space="0" w:color="auto"/>
              <w:right w:val="single" w:sz="12" w:space="0" w:color="auto"/>
            </w:tcBorders>
          </w:tcPr>
          <w:p w14:paraId="33DBEFCC"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178B25DA" w14:textId="77777777" w:rsidR="006C7785" w:rsidRPr="00340B0D" w:rsidRDefault="006C7785" w:rsidP="00380FCD">
            <w:pPr>
              <w:rPr>
                <w:rFonts w:cs="Arial"/>
                <w:sz w:val="18"/>
                <w:szCs w:val="18"/>
              </w:rPr>
            </w:pPr>
          </w:p>
        </w:tc>
        <w:tc>
          <w:tcPr>
            <w:tcW w:w="761" w:type="dxa"/>
            <w:tcBorders>
              <w:top w:val="single" w:sz="4" w:space="0" w:color="auto"/>
              <w:bottom w:val="single" w:sz="4" w:space="0" w:color="auto"/>
              <w:right w:val="single" w:sz="12" w:space="0" w:color="auto"/>
            </w:tcBorders>
            <w:vAlign w:val="center"/>
          </w:tcPr>
          <w:p w14:paraId="5037CD46" w14:textId="77777777" w:rsidR="006C7785" w:rsidRPr="00340B0D" w:rsidRDefault="006C7785" w:rsidP="00380FCD">
            <w:pPr>
              <w:rPr>
                <w:rFonts w:cs="Arial"/>
                <w:sz w:val="18"/>
                <w:szCs w:val="18"/>
              </w:rPr>
            </w:pPr>
          </w:p>
        </w:tc>
      </w:tr>
      <w:tr w:rsidR="006C7785" w:rsidRPr="00340B0D" w14:paraId="6BC60B19"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0A7F5A6C" w14:textId="77777777" w:rsidR="006C7785" w:rsidRPr="00340B0D" w:rsidRDefault="006C7785" w:rsidP="00380FCD">
            <w:pPr>
              <w:pStyle w:val="Default"/>
              <w:ind w:left="720"/>
              <w:rPr>
                <w:sz w:val="18"/>
                <w:szCs w:val="18"/>
              </w:rPr>
            </w:pPr>
            <w:r w:rsidRPr="00340B0D">
              <w:rPr>
                <w:sz w:val="18"/>
                <w:szCs w:val="18"/>
              </w:rPr>
              <w:t>Chart (Standard)</w:t>
            </w:r>
          </w:p>
        </w:tc>
        <w:tc>
          <w:tcPr>
            <w:tcW w:w="559" w:type="dxa"/>
            <w:gridSpan w:val="2"/>
            <w:tcBorders>
              <w:top w:val="single" w:sz="4" w:space="0" w:color="auto"/>
              <w:left w:val="single" w:sz="4" w:space="0" w:color="auto"/>
              <w:bottom w:val="single" w:sz="4" w:space="0" w:color="auto"/>
              <w:right w:val="single" w:sz="12" w:space="0" w:color="auto"/>
            </w:tcBorders>
          </w:tcPr>
          <w:p w14:paraId="52BCA378"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29D82250" w14:textId="77777777" w:rsidR="006C7785" w:rsidRPr="00340B0D" w:rsidRDefault="006C7785" w:rsidP="00380FCD">
            <w:pPr>
              <w:rPr>
                <w:rFonts w:cs="Arial"/>
                <w:sz w:val="18"/>
                <w:szCs w:val="18"/>
              </w:rPr>
            </w:pPr>
          </w:p>
        </w:tc>
        <w:tc>
          <w:tcPr>
            <w:tcW w:w="761" w:type="dxa"/>
            <w:tcBorders>
              <w:top w:val="single" w:sz="4" w:space="0" w:color="auto"/>
              <w:bottom w:val="single" w:sz="4" w:space="0" w:color="auto"/>
              <w:right w:val="single" w:sz="12" w:space="0" w:color="auto"/>
            </w:tcBorders>
            <w:vAlign w:val="center"/>
          </w:tcPr>
          <w:p w14:paraId="63A92A3B" w14:textId="77777777" w:rsidR="006C7785" w:rsidRPr="00340B0D" w:rsidRDefault="006C7785" w:rsidP="00380FCD">
            <w:pPr>
              <w:rPr>
                <w:rFonts w:cs="Arial"/>
                <w:sz w:val="18"/>
                <w:szCs w:val="18"/>
              </w:rPr>
            </w:pPr>
          </w:p>
        </w:tc>
      </w:tr>
      <w:tr w:rsidR="006C7785" w:rsidRPr="00340B0D" w14:paraId="10E670E0" w14:textId="77777777" w:rsidTr="00380FCD">
        <w:tc>
          <w:tcPr>
            <w:tcW w:w="4152" w:type="dxa"/>
            <w:gridSpan w:val="3"/>
            <w:tcBorders>
              <w:top w:val="single" w:sz="4" w:space="0" w:color="auto"/>
              <w:left w:val="single" w:sz="12" w:space="0" w:color="auto"/>
              <w:bottom w:val="single" w:sz="12" w:space="0" w:color="auto"/>
              <w:right w:val="single" w:sz="4" w:space="0" w:color="auto"/>
            </w:tcBorders>
          </w:tcPr>
          <w:p w14:paraId="27A4ACFA" w14:textId="77777777" w:rsidR="006C7785" w:rsidRPr="00340B0D" w:rsidRDefault="006C7785" w:rsidP="00380FCD">
            <w:pPr>
              <w:pStyle w:val="Default"/>
              <w:ind w:left="720"/>
              <w:rPr>
                <w:sz w:val="18"/>
                <w:szCs w:val="18"/>
              </w:rPr>
            </w:pPr>
            <w:r w:rsidRPr="00340B0D">
              <w:rPr>
                <w:sz w:val="18"/>
                <w:szCs w:val="18"/>
              </w:rPr>
              <w:t>Alert Highlights (Standard)</w:t>
            </w:r>
          </w:p>
        </w:tc>
        <w:tc>
          <w:tcPr>
            <w:tcW w:w="559" w:type="dxa"/>
            <w:gridSpan w:val="2"/>
            <w:tcBorders>
              <w:top w:val="single" w:sz="4" w:space="0" w:color="auto"/>
              <w:left w:val="single" w:sz="4" w:space="0" w:color="auto"/>
              <w:bottom w:val="single" w:sz="12" w:space="0" w:color="auto"/>
              <w:right w:val="single" w:sz="12" w:space="0" w:color="auto"/>
            </w:tcBorders>
          </w:tcPr>
          <w:p w14:paraId="738CC610"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12" w:space="0" w:color="auto"/>
            </w:tcBorders>
          </w:tcPr>
          <w:p w14:paraId="7A974C72" w14:textId="77777777" w:rsidR="006C7785" w:rsidRPr="00340B0D" w:rsidRDefault="006C7785" w:rsidP="00380FCD">
            <w:pPr>
              <w:rPr>
                <w:rFonts w:cs="Arial"/>
                <w:sz w:val="18"/>
                <w:szCs w:val="18"/>
              </w:rPr>
            </w:pPr>
          </w:p>
        </w:tc>
        <w:tc>
          <w:tcPr>
            <w:tcW w:w="761" w:type="dxa"/>
            <w:tcBorders>
              <w:top w:val="single" w:sz="4" w:space="0" w:color="auto"/>
              <w:bottom w:val="single" w:sz="12" w:space="0" w:color="auto"/>
              <w:right w:val="single" w:sz="12" w:space="0" w:color="auto"/>
            </w:tcBorders>
            <w:vAlign w:val="center"/>
          </w:tcPr>
          <w:p w14:paraId="195C9C57" w14:textId="77777777" w:rsidR="006C7785" w:rsidRPr="00340B0D" w:rsidRDefault="006C7785" w:rsidP="00380FCD">
            <w:pPr>
              <w:rPr>
                <w:rFonts w:cs="Arial"/>
                <w:sz w:val="18"/>
                <w:szCs w:val="18"/>
              </w:rPr>
            </w:pPr>
          </w:p>
        </w:tc>
      </w:tr>
      <w:tr w:rsidR="006C7785" w:rsidRPr="00340B0D" w14:paraId="529793FE" w14:textId="77777777" w:rsidTr="00380FCD">
        <w:tc>
          <w:tcPr>
            <w:tcW w:w="9246"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73850ED9"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43C63E5F"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1C15462D" w14:textId="77777777" w:rsidR="006C7785" w:rsidRPr="00340B0D" w:rsidRDefault="006C7785" w:rsidP="00380FCD">
            <w:pPr>
              <w:pStyle w:val="Default"/>
              <w:ind w:left="720"/>
              <w:rPr>
                <w:sz w:val="18"/>
                <w:szCs w:val="18"/>
              </w:rPr>
            </w:pPr>
          </w:p>
        </w:tc>
        <w:tc>
          <w:tcPr>
            <w:tcW w:w="559" w:type="dxa"/>
            <w:gridSpan w:val="2"/>
            <w:tcBorders>
              <w:top w:val="single" w:sz="4" w:space="0" w:color="auto"/>
              <w:left w:val="single" w:sz="4" w:space="0" w:color="auto"/>
              <w:bottom w:val="single" w:sz="4" w:space="0" w:color="auto"/>
              <w:right w:val="double" w:sz="4" w:space="0" w:color="auto"/>
            </w:tcBorders>
          </w:tcPr>
          <w:p w14:paraId="7731EA16" w14:textId="77777777" w:rsidR="006C7785" w:rsidRPr="00340B0D" w:rsidRDefault="006C7785" w:rsidP="00380FCD">
            <w:pPr>
              <w:jc w:val="center"/>
              <w:rPr>
                <w:rFonts w:cs="Arial"/>
                <w:sz w:val="18"/>
                <w:szCs w:val="18"/>
              </w:rPr>
            </w:pPr>
          </w:p>
        </w:tc>
        <w:tc>
          <w:tcPr>
            <w:tcW w:w="3774" w:type="dxa"/>
            <w:gridSpan w:val="3"/>
            <w:tcBorders>
              <w:top w:val="single" w:sz="4" w:space="0" w:color="auto"/>
              <w:left w:val="double" w:sz="4" w:space="0" w:color="auto"/>
              <w:bottom w:val="single" w:sz="4" w:space="0" w:color="auto"/>
            </w:tcBorders>
          </w:tcPr>
          <w:p w14:paraId="50EE419B" w14:textId="77777777" w:rsidR="006C7785" w:rsidRPr="00340B0D" w:rsidRDefault="006C7785" w:rsidP="00380FCD">
            <w:pPr>
              <w:rPr>
                <w:rFonts w:cs="Arial"/>
                <w:sz w:val="18"/>
                <w:szCs w:val="18"/>
              </w:rPr>
            </w:pPr>
          </w:p>
        </w:tc>
        <w:tc>
          <w:tcPr>
            <w:tcW w:w="761" w:type="dxa"/>
            <w:tcBorders>
              <w:top w:val="single" w:sz="4" w:space="0" w:color="auto"/>
              <w:bottom w:val="single" w:sz="4" w:space="0" w:color="auto"/>
              <w:right w:val="single" w:sz="12" w:space="0" w:color="auto"/>
            </w:tcBorders>
            <w:vAlign w:val="center"/>
          </w:tcPr>
          <w:p w14:paraId="5F57BBA3" w14:textId="77777777" w:rsidR="006C7785" w:rsidRPr="00340B0D" w:rsidRDefault="006C7785" w:rsidP="00380FCD">
            <w:pPr>
              <w:rPr>
                <w:rFonts w:cs="Arial"/>
                <w:sz w:val="18"/>
                <w:szCs w:val="18"/>
              </w:rPr>
            </w:pPr>
          </w:p>
        </w:tc>
      </w:tr>
      <w:tr w:rsidR="006C7785" w:rsidRPr="00340B0D" w14:paraId="5B694A94"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27539A68" w14:textId="77777777" w:rsidR="006C7785" w:rsidRPr="00340B0D" w:rsidRDefault="006C7785" w:rsidP="00380FCD">
            <w:pPr>
              <w:pStyle w:val="Default"/>
              <w:ind w:left="720"/>
              <w:rPr>
                <w:sz w:val="18"/>
                <w:szCs w:val="18"/>
              </w:rPr>
            </w:pPr>
          </w:p>
        </w:tc>
        <w:tc>
          <w:tcPr>
            <w:tcW w:w="559" w:type="dxa"/>
            <w:gridSpan w:val="2"/>
            <w:tcBorders>
              <w:top w:val="single" w:sz="4" w:space="0" w:color="auto"/>
              <w:left w:val="single" w:sz="4" w:space="0" w:color="auto"/>
              <w:bottom w:val="single" w:sz="4" w:space="0" w:color="auto"/>
              <w:right w:val="double" w:sz="4" w:space="0" w:color="auto"/>
            </w:tcBorders>
          </w:tcPr>
          <w:p w14:paraId="4D573DBB" w14:textId="77777777" w:rsidR="006C7785" w:rsidRPr="00340B0D" w:rsidRDefault="006C7785" w:rsidP="00380FCD">
            <w:pPr>
              <w:jc w:val="center"/>
              <w:rPr>
                <w:rFonts w:cs="Arial"/>
                <w:sz w:val="18"/>
                <w:szCs w:val="18"/>
              </w:rPr>
            </w:pPr>
          </w:p>
        </w:tc>
        <w:tc>
          <w:tcPr>
            <w:tcW w:w="3774" w:type="dxa"/>
            <w:gridSpan w:val="3"/>
            <w:tcBorders>
              <w:top w:val="single" w:sz="4" w:space="0" w:color="auto"/>
              <w:left w:val="double" w:sz="4" w:space="0" w:color="auto"/>
              <w:bottom w:val="single" w:sz="4" w:space="0" w:color="auto"/>
            </w:tcBorders>
          </w:tcPr>
          <w:p w14:paraId="26E80062" w14:textId="77777777" w:rsidR="006C7785" w:rsidRPr="00340B0D" w:rsidRDefault="006C7785" w:rsidP="00380FCD">
            <w:pPr>
              <w:rPr>
                <w:rFonts w:cs="Arial"/>
                <w:sz w:val="18"/>
                <w:szCs w:val="18"/>
              </w:rPr>
            </w:pPr>
          </w:p>
        </w:tc>
        <w:tc>
          <w:tcPr>
            <w:tcW w:w="761" w:type="dxa"/>
            <w:tcBorders>
              <w:top w:val="single" w:sz="4" w:space="0" w:color="auto"/>
              <w:bottom w:val="single" w:sz="4" w:space="0" w:color="auto"/>
              <w:right w:val="single" w:sz="12" w:space="0" w:color="auto"/>
            </w:tcBorders>
            <w:vAlign w:val="center"/>
          </w:tcPr>
          <w:p w14:paraId="2D637416" w14:textId="77777777" w:rsidR="006C7785" w:rsidRPr="00340B0D" w:rsidRDefault="006C7785" w:rsidP="00380FCD">
            <w:pPr>
              <w:rPr>
                <w:rFonts w:cs="Arial"/>
                <w:sz w:val="18"/>
                <w:szCs w:val="18"/>
              </w:rPr>
            </w:pPr>
          </w:p>
        </w:tc>
      </w:tr>
      <w:tr w:rsidR="006C7785" w:rsidRPr="00340B0D" w14:paraId="64ACE904" w14:textId="77777777" w:rsidTr="00380FCD">
        <w:tc>
          <w:tcPr>
            <w:tcW w:w="924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15F00C1"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5618C226" w14:textId="77777777" w:rsidTr="00380FCD">
        <w:tc>
          <w:tcPr>
            <w:tcW w:w="9246" w:type="dxa"/>
            <w:gridSpan w:val="9"/>
            <w:tcBorders>
              <w:top w:val="single" w:sz="4" w:space="0" w:color="auto"/>
              <w:left w:val="single" w:sz="12" w:space="0" w:color="auto"/>
              <w:bottom w:val="single" w:sz="4" w:space="0" w:color="auto"/>
              <w:right w:val="single" w:sz="12" w:space="0" w:color="auto"/>
            </w:tcBorders>
            <w:vAlign w:val="center"/>
          </w:tcPr>
          <w:p w14:paraId="587436DD" w14:textId="77777777" w:rsidR="006C7785" w:rsidRPr="00A66F97" w:rsidRDefault="006C7785" w:rsidP="00380FCD">
            <w:pPr>
              <w:rPr>
                <w:rFonts w:cs="Arial"/>
                <w:i/>
              </w:rPr>
            </w:pPr>
            <w:r w:rsidRPr="00A66F97">
              <w:rPr>
                <w:rFonts w:cs="Arial"/>
                <w:i/>
              </w:rPr>
              <w:t xml:space="preserve">Switch on EUT without setting Safety Contour value (factory default setting). </w:t>
            </w:r>
          </w:p>
          <w:p w14:paraId="7D699226" w14:textId="77777777" w:rsidR="006C7785" w:rsidRPr="00D6273A" w:rsidRDefault="006C7785" w:rsidP="00380FCD">
            <w:pPr>
              <w:rPr>
                <w:i/>
              </w:rPr>
            </w:pPr>
            <w:r w:rsidRPr="00A66F97">
              <w:rPr>
                <w:rFonts w:cs="Arial"/>
                <w:i/>
              </w:rPr>
              <w:t xml:space="preserve">Load all datasets from the exchange set </w:t>
            </w:r>
            <w:proofErr w:type="spellStart"/>
            <w:r w:rsidRPr="00A66F97">
              <w:rPr>
                <w:rFonts w:cs="Arial"/>
                <w:b/>
                <w:bCs/>
                <w:i/>
              </w:rPr>
              <w:t>PowerUp</w:t>
            </w:r>
            <w:proofErr w:type="spellEnd"/>
          </w:p>
        </w:tc>
      </w:tr>
      <w:tr w:rsidR="006C7785" w:rsidRPr="00340B0D" w14:paraId="541C6F59" w14:textId="77777777" w:rsidTr="00380FCD">
        <w:tc>
          <w:tcPr>
            <w:tcW w:w="924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EDD1FDF"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323BE6CB" w14:textId="77777777" w:rsidTr="00380FCD">
        <w:tc>
          <w:tcPr>
            <w:tcW w:w="9246"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61E89228" w14:textId="77777777" w:rsidR="006C7785" w:rsidRPr="00614B0E" w:rsidRDefault="006C7785" w:rsidP="00380FCD">
            <w:pPr>
              <w:rPr>
                <w:rFonts w:cs="Arial"/>
                <w:b/>
                <w:bCs/>
              </w:rPr>
            </w:pPr>
            <w:r w:rsidRPr="00A66F97">
              <w:rPr>
                <w:rFonts w:cs="Arial"/>
                <w:i/>
              </w:rPr>
              <w:t>Display dataset 10100AA_X0000.000 at compilation scale (1:52 000), select Display Base</w:t>
            </w:r>
          </w:p>
        </w:tc>
      </w:tr>
      <w:tr w:rsidR="006C7785" w:rsidRPr="00340B0D" w14:paraId="2714D404" w14:textId="77777777" w:rsidTr="00380FCD">
        <w:tc>
          <w:tcPr>
            <w:tcW w:w="924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F11C08E"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68BC9CA2" w14:textId="77777777" w:rsidTr="00380FCD">
        <w:trPr>
          <w:trHeight w:val="3239"/>
        </w:trPr>
        <w:tc>
          <w:tcPr>
            <w:tcW w:w="9246" w:type="dxa"/>
            <w:gridSpan w:val="9"/>
            <w:tcBorders>
              <w:top w:val="single" w:sz="4" w:space="0" w:color="auto"/>
              <w:left w:val="single" w:sz="12" w:space="0" w:color="auto"/>
              <w:bottom w:val="single" w:sz="12" w:space="0" w:color="auto"/>
              <w:right w:val="single" w:sz="12" w:space="0" w:color="auto"/>
            </w:tcBorders>
          </w:tcPr>
          <w:p w14:paraId="65165B6B" w14:textId="77777777" w:rsidR="006C7785" w:rsidRDefault="006C7785" w:rsidP="00380FCD">
            <w:pPr>
              <w:rPr>
                <w:rFonts w:cs="Arial"/>
                <w:i/>
              </w:rPr>
            </w:pPr>
            <w:r w:rsidRPr="00A66F97">
              <w:rPr>
                <w:rFonts w:cs="Arial"/>
                <w:i/>
              </w:rPr>
              <w:lastRenderedPageBreak/>
              <w:t>The Safety Contour value must be set to 30 m and the 30 m contour in chart</w:t>
            </w:r>
          </w:p>
          <w:p w14:paraId="25BDFA07" w14:textId="77777777" w:rsidR="006C7785" w:rsidRPr="00A66F97" w:rsidRDefault="006C7785" w:rsidP="00380FCD">
            <w:pPr>
              <w:rPr>
                <w:rFonts w:cs="Arial"/>
                <w:i/>
              </w:rPr>
            </w:pPr>
            <w:r w:rsidRPr="00A66F97">
              <w:rPr>
                <w:rFonts w:cs="Arial"/>
                <w:i/>
              </w:rPr>
              <w:t>10100AA_X0000.000 must be displayed as Safety Contour (thick grey line as per portrayal catalogue).</w:t>
            </w:r>
          </w:p>
          <w:p w14:paraId="042DB670" w14:textId="77777777" w:rsidR="006C7785" w:rsidRPr="00614B0E" w:rsidRDefault="006C7785" w:rsidP="00380FCD">
            <w:pPr>
              <w:rPr>
                <w:rFonts w:cs="Arial"/>
              </w:rPr>
            </w:pPr>
            <w:r w:rsidRPr="00A66F97">
              <w:rPr>
                <w:rFonts w:cs="Arial"/>
                <w:i/>
                <w:noProof/>
                <w:lang w:val="en-IN" w:eastAsia="en-IN"/>
              </w:rPr>
              <w:drawing>
                <wp:inline distT="0" distB="0" distL="0" distR="0" wp14:anchorId="748B0AAA" wp14:editId="15250975">
                  <wp:extent cx="6010275" cy="5534025"/>
                  <wp:effectExtent l="0" t="0" r="9525" b="9525"/>
                  <wp:docPr id="70" name="Picture 7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010275" cy="5534025"/>
                          </a:xfrm>
                          <a:prstGeom prst="rect">
                            <a:avLst/>
                          </a:prstGeom>
                          <a:noFill/>
                          <a:ln>
                            <a:noFill/>
                          </a:ln>
                        </pic:spPr>
                      </pic:pic>
                    </a:graphicData>
                  </a:graphic>
                </wp:inline>
              </w:drawing>
            </w:r>
          </w:p>
        </w:tc>
      </w:tr>
    </w:tbl>
    <w:p w14:paraId="5E24403E" w14:textId="1836C264" w:rsidR="006C7785" w:rsidRDefault="006C7785" w:rsidP="006C7785">
      <w:r>
        <w:br w:type="page"/>
      </w:r>
    </w:p>
    <w:p w14:paraId="2FC1651D" w14:textId="77777777" w:rsidR="006C7785" w:rsidRPr="00A66F97" w:rsidRDefault="006C7785" w:rsidP="006C7785">
      <w:pPr>
        <w:rPr>
          <w:rFonts w:cs="Arial"/>
        </w:rPr>
      </w:pPr>
    </w:p>
    <w:tbl>
      <w:tblPr>
        <w:tblW w:w="9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3"/>
        <w:gridCol w:w="3038"/>
        <w:gridCol w:w="2334"/>
        <w:gridCol w:w="1991"/>
      </w:tblGrid>
      <w:tr w:rsidR="006C7785" w:rsidRPr="00A66F97" w14:paraId="0661E6E0" w14:textId="77777777" w:rsidTr="00E72BE6">
        <w:trPr>
          <w:trHeight w:val="454"/>
          <w:tblHeader/>
        </w:trPr>
        <w:tc>
          <w:tcPr>
            <w:tcW w:w="2333" w:type="dxa"/>
            <w:shd w:val="clear" w:color="auto" w:fill="BFBFBF" w:themeFill="background1" w:themeFillShade="BF"/>
            <w:vAlign w:val="center"/>
          </w:tcPr>
          <w:p w14:paraId="2950D42A" w14:textId="77777777" w:rsidR="006C7785" w:rsidRPr="00A66F97" w:rsidRDefault="006C7785" w:rsidP="00380FCD">
            <w:pPr>
              <w:rPr>
                <w:rFonts w:cs="Arial"/>
              </w:rPr>
            </w:pPr>
            <w:r w:rsidRPr="00A66F97">
              <w:rPr>
                <w:rFonts w:cs="Arial"/>
                <w:b/>
              </w:rPr>
              <w:t>Test Reference</w:t>
            </w:r>
          </w:p>
        </w:tc>
        <w:tc>
          <w:tcPr>
            <w:tcW w:w="3038" w:type="dxa"/>
            <w:shd w:val="clear" w:color="auto" w:fill="FFFFFF" w:themeFill="background1"/>
            <w:vAlign w:val="center"/>
          </w:tcPr>
          <w:p w14:paraId="1CE825CD" w14:textId="77777777" w:rsidR="006C7785" w:rsidRPr="00A66F97" w:rsidRDefault="006C7785" w:rsidP="00380FCD">
            <w:pPr>
              <w:rPr>
                <w:rFonts w:cs="Arial"/>
              </w:rPr>
            </w:pPr>
            <w:r w:rsidRPr="00A66F97">
              <w:rPr>
                <w:rFonts w:cs="Arial"/>
              </w:rPr>
              <w:t>SafetyContourDisplay2</w:t>
            </w:r>
          </w:p>
        </w:tc>
        <w:tc>
          <w:tcPr>
            <w:tcW w:w="2334" w:type="dxa"/>
            <w:shd w:val="clear" w:color="auto" w:fill="BFBFBF" w:themeFill="background1" w:themeFillShade="BF"/>
            <w:vAlign w:val="center"/>
          </w:tcPr>
          <w:p w14:paraId="10FEFB73" w14:textId="77777777" w:rsidR="006C7785" w:rsidRPr="00A66F97" w:rsidRDefault="006C7785" w:rsidP="00380FCD">
            <w:pPr>
              <w:rPr>
                <w:rFonts w:cs="Arial"/>
              </w:rPr>
            </w:pPr>
            <w:r w:rsidRPr="00A66F97">
              <w:rPr>
                <w:rFonts w:cs="Arial"/>
                <w:b/>
              </w:rPr>
              <w:t>IHO Reference</w:t>
            </w:r>
          </w:p>
        </w:tc>
        <w:tc>
          <w:tcPr>
            <w:tcW w:w="1991" w:type="dxa"/>
            <w:shd w:val="clear" w:color="auto" w:fill="FFFFFF" w:themeFill="background1"/>
            <w:vAlign w:val="center"/>
          </w:tcPr>
          <w:p w14:paraId="414EC82B" w14:textId="5540F76E" w:rsidR="006C7785" w:rsidRPr="00A66F97" w:rsidRDefault="0082201A" w:rsidP="00380FCD">
            <w:pPr>
              <w:rPr>
                <w:rFonts w:cs="Arial"/>
              </w:rPr>
            </w:pPr>
            <w:r w:rsidRPr="00A66F97">
              <w:rPr>
                <w:rFonts w:cs="Arial"/>
                <w:color w:val="000000"/>
              </w:rPr>
              <w:t xml:space="preserve">S-98 </w:t>
            </w:r>
            <w:r>
              <w:rPr>
                <w:rFonts w:cs="Arial"/>
                <w:color w:val="000000"/>
              </w:rPr>
              <w:t>12.6.1</w:t>
            </w:r>
          </w:p>
        </w:tc>
      </w:tr>
    </w:tbl>
    <w:tbl>
      <w:tblPr>
        <w:tblStyle w:val="TableGrid"/>
        <w:tblW w:w="9696" w:type="dxa"/>
        <w:tblLook w:val="04A0" w:firstRow="1" w:lastRow="0" w:firstColumn="1" w:lastColumn="0" w:noHBand="0" w:noVBand="1"/>
      </w:tblPr>
      <w:tblGrid>
        <w:gridCol w:w="2260"/>
        <w:gridCol w:w="540"/>
        <w:gridCol w:w="1586"/>
        <w:gridCol w:w="255"/>
        <w:gridCol w:w="444"/>
        <w:gridCol w:w="1594"/>
        <w:gridCol w:w="385"/>
        <w:gridCol w:w="1809"/>
        <w:gridCol w:w="823"/>
      </w:tblGrid>
      <w:tr w:rsidR="006C7785" w:rsidRPr="00340B0D" w14:paraId="3E4F54E4" w14:textId="77777777" w:rsidTr="00380FCD">
        <w:tc>
          <w:tcPr>
            <w:tcW w:w="969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4E2DD43"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1F7615EA" w14:textId="77777777" w:rsidTr="00380FCD">
        <w:tc>
          <w:tcPr>
            <w:tcW w:w="9696"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04788AEB" w14:textId="77777777" w:rsidR="006C7785" w:rsidRPr="005B051E" w:rsidRDefault="006C7785" w:rsidP="00380FCD">
            <w:pPr>
              <w:rPr>
                <w:rFonts w:cs="Arial"/>
              </w:rPr>
            </w:pPr>
            <w:r w:rsidRPr="00A66F97">
              <w:rPr>
                <w:rFonts w:cs="Arial"/>
                <w:i/>
              </w:rPr>
              <w:t>Display of safety contour</w:t>
            </w:r>
          </w:p>
        </w:tc>
      </w:tr>
      <w:tr w:rsidR="006C7785" w:rsidRPr="00340B0D" w14:paraId="232FE506" w14:textId="77777777" w:rsidTr="00380FCD">
        <w:tc>
          <w:tcPr>
            <w:tcW w:w="969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03382DC"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3BE8D594" w14:textId="77777777" w:rsidTr="00380FCD">
        <w:tc>
          <w:tcPr>
            <w:tcW w:w="706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F71EC5F"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632"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085E681" w14:textId="77777777" w:rsidR="006C7785" w:rsidRPr="00340B0D" w:rsidRDefault="006C7785" w:rsidP="00380FCD">
            <w:pPr>
              <w:jc w:val="center"/>
              <w:rPr>
                <w:rFonts w:cs="Arial"/>
                <w:b/>
                <w:bCs/>
                <w:sz w:val="18"/>
                <w:szCs w:val="18"/>
              </w:rPr>
            </w:pPr>
          </w:p>
        </w:tc>
      </w:tr>
      <w:tr w:rsidR="006C7785" w:rsidRPr="00340B0D" w14:paraId="14798E83" w14:textId="77777777" w:rsidTr="00380FCD">
        <w:tc>
          <w:tcPr>
            <w:tcW w:w="7064" w:type="dxa"/>
            <w:gridSpan w:val="7"/>
            <w:tcBorders>
              <w:top w:val="single" w:sz="4" w:space="0" w:color="auto"/>
              <w:left w:val="single" w:sz="12" w:space="0" w:color="auto"/>
              <w:bottom w:val="single" w:sz="4" w:space="0" w:color="auto"/>
              <w:right w:val="single" w:sz="12" w:space="0" w:color="auto"/>
            </w:tcBorders>
            <w:shd w:val="clear" w:color="auto" w:fill="auto"/>
          </w:tcPr>
          <w:p w14:paraId="6E566C20" w14:textId="77777777" w:rsidR="006C7785" w:rsidRPr="000B13F9" w:rsidRDefault="006C7785" w:rsidP="00380FCD">
            <w:pPr>
              <w:rPr>
                <w:rFonts w:cs="Arial"/>
              </w:rPr>
            </w:pPr>
            <w:proofErr w:type="spellStart"/>
            <w:r>
              <w:rPr>
                <w:rFonts w:cs="Arial"/>
                <w:b/>
                <w:bCs/>
                <w:i/>
              </w:rPr>
              <w:t>DisplayBase</w:t>
            </w:r>
            <w:proofErr w:type="spellEnd"/>
          </w:p>
        </w:tc>
        <w:tc>
          <w:tcPr>
            <w:tcW w:w="2632" w:type="dxa"/>
            <w:gridSpan w:val="2"/>
            <w:tcBorders>
              <w:top w:val="single" w:sz="4" w:space="0" w:color="auto"/>
              <w:left w:val="single" w:sz="12" w:space="0" w:color="auto"/>
              <w:bottom w:val="single" w:sz="4" w:space="0" w:color="auto"/>
              <w:right w:val="single" w:sz="12" w:space="0" w:color="auto"/>
            </w:tcBorders>
            <w:shd w:val="clear" w:color="auto" w:fill="auto"/>
          </w:tcPr>
          <w:p w14:paraId="047EEDE8" w14:textId="77777777" w:rsidR="006C7785" w:rsidRPr="00340B0D" w:rsidRDefault="006C7785" w:rsidP="00380FCD">
            <w:pPr>
              <w:rPr>
                <w:rFonts w:cs="Arial"/>
                <w:sz w:val="18"/>
                <w:szCs w:val="18"/>
              </w:rPr>
            </w:pPr>
          </w:p>
        </w:tc>
      </w:tr>
      <w:tr w:rsidR="006C7785" w:rsidRPr="00340B0D" w14:paraId="3A99394F" w14:textId="77777777" w:rsidTr="00380FCD">
        <w:tc>
          <w:tcPr>
            <w:tcW w:w="7064" w:type="dxa"/>
            <w:gridSpan w:val="7"/>
            <w:tcBorders>
              <w:top w:val="single" w:sz="4" w:space="0" w:color="auto"/>
              <w:left w:val="single" w:sz="12" w:space="0" w:color="auto"/>
              <w:bottom w:val="single" w:sz="12" w:space="0" w:color="auto"/>
              <w:right w:val="single" w:sz="12" w:space="0" w:color="auto"/>
            </w:tcBorders>
            <w:shd w:val="clear" w:color="auto" w:fill="auto"/>
          </w:tcPr>
          <w:p w14:paraId="165CF808" w14:textId="77777777" w:rsidR="006C7785" w:rsidRPr="00340B0D" w:rsidRDefault="006C7785" w:rsidP="00380FCD">
            <w:pPr>
              <w:rPr>
                <w:rFonts w:cs="Arial"/>
                <w:sz w:val="18"/>
                <w:szCs w:val="18"/>
              </w:rPr>
            </w:pPr>
          </w:p>
        </w:tc>
        <w:tc>
          <w:tcPr>
            <w:tcW w:w="2632" w:type="dxa"/>
            <w:gridSpan w:val="2"/>
            <w:tcBorders>
              <w:top w:val="single" w:sz="4" w:space="0" w:color="auto"/>
              <w:left w:val="single" w:sz="12" w:space="0" w:color="auto"/>
              <w:bottom w:val="single" w:sz="12" w:space="0" w:color="auto"/>
              <w:right w:val="single" w:sz="12" w:space="0" w:color="auto"/>
            </w:tcBorders>
            <w:shd w:val="clear" w:color="auto" w:fill="auto"/>
          </w:tcPr>
          <w:p w14:paraId="07A4067A" w14:textId="77777777" w:rsidR="006C7785" w:rsidRPr="00340B0D" w:rsidRDefault="006C7785" w:rsidP="00380FCD">
            <w:pPr>
              <w:rPr>
                <w:rFonts w:cs="Arial"/>
                <w:sz w:val="18"/>
                <w:szCs w:val="18"/>
              </w:rPr>
            </w:pPr>
          </w:p>
        </w:tc>
      </w:tr>
      <w:tr w:rsidR="006C7785" w:rsidRPr="00340B0D" w14:paraId="51AB468E" w14:textId="77777777" w:rsidTr="00380FCD">
        <w:tc>
          <w:tcPr>
            <w:tcW w:w="464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3384E03"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505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215996A"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30136239" w14:textId="77777777" w:rsidTr="00380FCD">
        <w:sdt>
          <w:sdtPr>
            <w:rPr>
              <w:rFonts w:cs="Arial"/>
              <w:sz w:val="18"/>
              <w:szCs w:val="18"/>
            </w:rPr>
            <w:alias w:val="Diplay Category"/>
            <w:tag w:val="Diplay Categor"/>
            <w:id w:val="-384564968"/>
            <w:placeholder>
              <w:docPart w:val="8869B49469964EC1BFE05C3C63F5E2F9"/>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41" w:type="dxa"/>
                <w:gridSpan w:val="4"/>
                <w:tcBorders>
                  <w:top w:val="single" w:sz="4" w:space="0" w:color="auto"/>
                  <w:left w:val="single" w:sz="12" w:space="0" w:color="auto"/>
                  <w:bottom w:val="single" w:sz="12" w:space="0" w:color="auto"/>
                  <w:right w:val="single" w:sz="12" w:space="0" w:color="auto"/>
                </w:tcBorders>
                <w:shd w:val="clear" w:color="auto" w:fill="auto"/>
              </w:tcPr>
              <w:p w14:paraId="32BEA7A1" w14:textId="77777777" w:rsidR="006C7785" w:rsidRPr="00340B0D" w:rsidRDefault="006C7785" w:rsidP="00380FCD">
                <w:pPr>
                  <w:rPr>
                    <w:rFonts w:cs="Arial"/>
                    <w:sz w:val="18"/>
                    <w:szCs w:val="18"/>
                  </w:rPr>
                </w:pPr>
                <w:r>
                  <w:rPr>
                    <w:rFonts w:cs="Arial"/>
                    <w:sz w:val="18"/>
                    <w:szCs w:val="18"/>
                  </w:rPr>
                  <w:t>Displaybase</w:t>
                </w:r>
              </w:p>
            </w:tc>
          </w:sdtContent>
        </w:sdt>
        <w:tc>
          <w:tcPr>
            <w:tcW w:w="4232" w:type="dxa"/>
            <w:gridSpan w:val="4"/>
            <w:tcBorders>
              <w:left w:val="single" w:sz="12" w:space="0" w:color="auto"/>
              <w:bottom w:val="single" w:sz="4" w:space="0" w:color="auto"/>
              <w:right w:val="single" w:sz="4" w:space="0" w:color="auto"/>
            </w:tcBorders>
            <w:shd w:val="clear" w:color="auto" w:fill="auto"/>
          </w:tcPr>
          <w:p w14:paraId="5731907F" w14:textId="77777777" w:rsidR="006C7785" w:rsidRPr="00340B0D" w:rsidRDefault="006C7785" w:rsidP="00380FCD">
            <w:pPr>
              <w:rPr>
                <w:rFonts w:cs="Arial"/>
                <w:sz w:val="18"/>
                <w:szCs w:val="18"/>
              </w:rPr>
            </w:pPr>
            <w:r w:rsidRPr="00340B0D">
              <w:rPr>
                <w:rFonts w:cs="Arial"/>
                <w:sz w:val="18"/>
                <w:szCs w:val="18"/>
              </w:rPr>
              <w:t>Accuracy</w:t>
            </w:r>
          </w:p>
        </w:tc>
        <w:tc>
          <w:tcPr>
            <w:tcW w:w="823" w:type="dxa"/>
            <w:tcBorders>
              <w:left w:val="single" w:sz="4" w:space="0" w:color="auto"/>
              <w:right w:val="single" w:sz="12" w:space="0" w:color="auto"/>
            </w:tcBorders>
            <w:shd w:val="clear" w:color="auto" w:fill="auto"/>
            <w:vAlign w:val="center"/>
          </w:tcPr>
          <w:p w14:paraId="23813D24" w14:textId="77777777" w:rsidR="006C7785" w:rsidRPr="00340B0D" w:rsidRDefault="006C7785" w:rsidP="00380FCD">
            <w:pPr>
              <w:jc w:val="center"/>
              <w:rPr>
                <w:rFonts w:cs="Arial"/>
                <w:sz w:val="18"/>
                <w:szCs w:val="18"/>
              </w:rPr>
            </w:pPr>
          </w:p>
        </w:tc>
      </w:tr>
      <w:tr w:rsidR="006C7785" w:rsidRPr="00340B0D" w14:paraId="321EA262" w14:textId="77777777" w:rsidTr="00380FCD">
        <w:tc>
          <w:tcPr>
            <w:tcW w:w="4641"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2ABFDDE"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232" w:type="dxa"/>
            <w:gridSpan w:val="4"/>
            <w:tcBorders>
              <w:left w:val="single" w:sz="12" w:space="0" w:color="auto"/>
              <w:right w:val="single" w:sz="4" w:space="0" w:color="auto"/>
            </w:tcBorders>
            <w:shd w:val="clear" w:color="auto" w:fill="auto"/>
          </w:tcPr>
          <w:p w14:paraId="4B3733B2" w14:textId="77777777" w:rsidR="006C7785" w:rsidRPr="00340B0D" w:rsidRDefault="006C7785" w:rsidP="00380FCD">
            <w:pPr>
              <w:rPr>
                <w:rFonts w:cs="Arial"/>
                <w:sz w:val="18"/>
                <w:szCs w:val="18"/>
              </w:rPr>
            </w:pPr>
            <w:r w:rsidRPr="00340B0D">
              <w:rPr>
                <w:rFonts w:cs="Arial"/>
                <w:sz w:val="18"/>
                <w:szCs w:val="18"/>
              </w:rPr>
              <w:t>Contour label</w:t>
            </w:r>
          </w:p>
        </w:tc>
        <w:tc>
          <w:tcPr>
            <w:tcW w:w="823" w:type="dxa"/>
            <w:tcBorders>
              <w:left w:val="single" w:sz="4" w:space="0" w:color="auto"/>
              <w:right w:val="single" w:sz="12" w:space="0" w:color="auto"/>
            </w:tcBorders>
            <w:shd w:val="clear" w:color="auto" w:fill="auto"/>
            <w:vAlign w:val="center"/>
          </w:tcPr>
          <w:p w14:paraId="1FC70BDB" w14:textId="77777777" w:rsidR="006C7785" w:rsidRPr="00340B0D" w:rsidRDefault="006C7785" w:rsidP="00380FCD">
            <w:pPr>
              <w:jc w:val="center"/>
              <w:rPr>
                <w:rFonts w:cs="Arial"/>
                <w:sz w:val="18"/>
                <w:szCs w:val="18"/>
              </w:rPr>
            </w:pPr>
          </w:p>
        </w:tc>
      </w:tr>
      <w:tr w:rsidR="006C7785" w:rsidRPr="00340B0D" w14:paraId="3D78A672"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5C484A90" w14:textId="77777777" w:rsidR="006C7785" w:rsidRPr="00340B0D" w:rsidRDefault="006C7785" w:rsidP="00380FCD">
            <w:pPr>
              <w:rPr>
                <w:rFonts w:cs="Arial"/>
                <w:sz w:val="18"/>
                <w:szCs w:val="18"/>
              </w:rPr>
            </w:pPr>
            <w:r w:rsidRPr="00340B0D">
              <w:rPr>
                <w:rFonts w:cs="Arial"/>
                <w:sz w:val="18"/>
                <w:szCs w:val="18"/>
              </w:rPr>
              <w:t>Safety Contour</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C6162A8" w14:textId="77777777" w:rsidR="006C7785" w:rsidRPr="00340B0D" w:rsidRDefault="006C7785" w:rsidP="00380FCD">
            <w:pPr>
              <w:rPr>
                <w:rFonts w:cs="Arial"/>
                <w:sz w:val="18"/>
                <w:szCs w:val="18"/>
              </w:rPr>
            </w:pPr>
            <w:r>
              <w:rPr>
                <w:rFonts w:cs="Arial"/>
                <w:sz w:val="18"/>
                <w:szCs w:val="18"/>
              </w:rPr>
              <w:t>30m</w:t>
            </w:r>
          </w:p>
        </w:tc>
        <w:tc>
          <w:tcPr>
            <w:tcW w:w="4232" w:type="dxa"/>
            <w:gridSpan w:val="4"/>
            <w:tcBorders>
              <w:left w:val="single" w:sz="12" w:space="0" w:color="auto"/>
            </w:tcBorders>
          </w:tcPr>
          <w:p w14:paraId="1F12B9E6" w14:textId="77777777" w:rsidR="006C7785" w:rsidRPr="00340B0D" w:rsidRDefault="006C7785" w:rsidP="00380FCD">
            <w:pPr>
              <w:rPr>
                <w:rFonts w:cs="Arial"/>
                <w:sz w:val="18"/>
                <w:szCs w:val="18"/>
              </w:rPr>
            </w:pPr>
            <w:r w:rsidRPr="00340B0D">
              <w:rPr>
                <w:rFonts w:cs="Arial"/>
                <w:sz w:val="18"/>
                <w:szCs w:val="18"/>
              </w:rPr>
              <w:t>Highlight date dependent</w:t>
            </w:r>
          </w:p>
        </w:tc>
        <w:tc>
          <w:tcPr>
            <w:tcW w:w="823" w:type="dxa"/>
            <w:tcBorders>
              <w:right w:val="single" w:sz="12" w:space="0" w:color="auto"/>
            </w:tcBorders>
          </w:tcPr>
          <w:p w14:paraId="2C72717E" w14:textId="77777777" w:rsidR="006C7785" w:rsidRPr="00340B0D" w:rsidRDefault="006C7785" w:rsidP="00380FCD">
            <w:pPr>
              <w:rPr>
                <w:rFonts w:cs="Arial"/>
                <w:sz w:val="18"/>
                <w:szCs w:val="18"/>
              </w:rPr>
            </w:pPr>
          </w:p>
        </w:tc>
      </w:tr>
      <w:tr w:rsidR="006C7785" w:rsidRPr="00340B0D" w14:paraId="3B0FCD04"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58963BAE" w14:textId="77777777" w:rsidR="006C7785" w:rsidRPr="00340B0D" w:rsidRDefault="006C7785" w:rsidP="00380FCD">
            <w:pPr>
              <w:rPr>
                <w:rFonts w:cs="Arial"/>
                <w:sz w:val="18"/>
                <w:szCs w:val="18"/>
              </w:rPr>
            </w:pPr>
            <w:r w:rsidRPr="00340B0D">
              <w:rPr>
                <w:rFonts w:cs="Arial"/>
                <w:sz w:val="18"/>
                <w:szCs w:val="18"/>
              </w:rPr>
              <w:t>Safety Depth</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67C5B01" w14:textId="77777777" w:rsidR="006C7785" w:rsidRPr="00340B0D" w:rsidRDefault="006C7785" w:rsidP="00380FCD">
            <w:pPr>
              <w:rPr>
                <w:rFonts w:cs="Arial"/>
                <w:sz w:val="18"/>
                <w:szCs w:val="18"/>
              </w:rPr>
            </w:pPr>
            <w:r>
              <w:rPr>
                <w:rFonts w:cs="Arial"/>
                <w:sz w:val="18"/>
                <w:szCs w:val="18"/>
              </w:rPr>
              <w:t>30m</w:t>
            </w:r>
          </w:p>
        </w:tc>
        <w:tc>
          <w:tcPr>
            <w:tcW w:w="4232" w:type="dxa"/>
            <w:gridSpan w:val="4"/>
            <w:tcBorders>
              <w:left w:val="single" w:sz="12" w:space="0" w:color="auto"/>
            </w:tcBorders>
          </w:tcPr>
          <w:p w14:paraId="3BBBF235" w14:textId="77777777" w:rsidR="006C7785" w:rsidRPr="00340B0D" w:rsidRDefault="006C7785" w:rsidP="00380FCD">
            <w:pPr>
              <w:rPr>
                <w:rFonts w:cs="Arial"/>
                <w:sz w:val="18"/>
                <w:szCs w:val="18"/>
              </w:rPr>
            </w:pPr>
            <w:r w:rsidRPr="00340B0D">
              <w:rPr>
                <w:rFonts w:cs="Arial"/>
                <w:sz w:val="18"/>
                <w:szCs w:val="18"/>
              </w:rPr>
              <w:t>Highlight document</w:t>
            </w:r>
          </w:p>
        </w:tc>
        <w:tc>
          <w:tcPr>
            <w:tcW w:w="823" w:type="dxa"/>
            <w:tcBorders>
              <w:right w:val="single" w:sz="12" w:space="0" w:color="auto"/>
            </w:tcBorders>
          </w:tcPr>
          <w:p w14:paraId="3447A19D" w14:textId="77777777" w:rsidR="006C7785" w:rsidRPr="00340B0D" w:rsidRDefault="006C7785" w:rsidP="00380FCD">
            <w:pPr>
              <w:jc w:val="center"/>
              <w:rPr>
                <w:rFonts w:cs="Arial"/>
                <w:sz w:val="18"/>
                <w:szCs w:val="18"/>
              </w:rPr>
            </w:pPr>
          </w:p>
        </w:tc>
      </w:tr>
      <w:tr w:rsidR="006C7785" w:rsidRPr="00340B0D" w14:paraId="3E5C0F6E"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6838E925" w14:textId="77777777" w:rsidR="006C7785" w:rsidRPr="00340B0D" w:rsidRDefault="006C7785" w:rsidP="00380FCD">
            <w:pPr>
              <w:rPr>
                <w:rFonts w:cs="Arial"/>
                <w:sz w:val="18"/>
                <w:szCs w:val="18"/>
              </w:rPr>
            </w:pPr>
            <w:r w:rsidRPr="00340B0D">
              <w:rPr>
                <w:rFonts w:cs="Arial"/>
                <w:sz w:val="18"/>
                <w:szCs w:val="18"/>
              </w:rPr>
              <w:t>Deep Contour</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A551059"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5C61135A" w14:textId="77777777" w:rsidR="006C7785" w:rsidRPr="00340B0D" w:rsidRDefault="006C7785" w:rsidP="00380FCD">
            <w:pPr>
              <w:rPr>
                <w:rFonts w:cs="Arial"/>
                <w:b/>
                <w:bCs/>
                <w:sz w:val="18"/>
                <w:szCs w:val="18"/>
              </w:rPr>
            </w:pPr>
            <w:r w:rsidRPr="00340B0D">
              <w:rPr>
                <w:rFonts w:cs="Arial"/>
                <w:sz w:val="18"/>
                <w:szCs w:val="18"/>
              </w:rPr>
              <w:t>Highlight info</w:t>
            </w:r>
          </w:p>
        </w:tc>
        <w:tc>
          <w:tcPr>
            <w:tcW w:w="823" w:type="dxa"/>
            <w:tcBorders>
              <w:right w:val="single" w:sz="12" w:space="0" w:color="auto"/>
            </w:tcBorders>
          </w:tcPr>
          <w:p w14:paraId="1330488D" w14:textId="77777777" w:rsidR="006C7785" w:rsidRPr="00340B0D" w:rsidRDefault="006C7785" w:rsidP="00380FCD">
            <w:pPr>
              <w:jc w:val="center"/>
              <w:rPr>
                <w:rFonts w:cs="Arial"/>
                <w:sz w:val="18"/>
                <w:szCs w:val="18"/>
              </w:rPr>
            </w:pPr>
          </w:p>
        </w:tc>
      </w:tr>
      <w:tr w:rsidR="006C7785" w:rsidRPr="00340B0D" w14:paraId="7CE8FB16"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6CC8D05E" w14:textId="77777777" w:rsidR="006C7785" w:rsidRPr="00340B0D" w:rsidRDefault="006C7785" w:rsidP="00380FCD">
            <w:pPr>
              <w:rPr>
                <w:rFonts w:cs="Arial"/>
                <w:sz w:val="18"/>
                <w:szCs w:val="18"/>
              </w:rPr>
            </w:pPr>
            <w:r w:rsidRPr="00340B0D">
              <w:rPr>
                <w:rFonts w:cs="Arial"/>
                <w:sz w:val="18"/>
                <w:szCs w:val="18"/>
              </w:rPr>
              <w:t>Shallow Contour</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EEE8514"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4F7455DD" w14:textId="77777777" w:rsidR="006C7785" w:rsidRPr="00340B0D" w:rsidRDefault="006C7785" w:rsidP="00380FCD">
            <w:pPr>
              <w:rPr>
                <w:rFonts w:cs="Arial"/>
                <w:sz w:val="18"/>
                <w:szCs w:val="18"/>
              </w:rPr>
            </w:pPr>
            <w:r w:rsidRPr="00340B0D">
              <w:rPr>
                <w:rFonts w:cs="Arial"/>
                <w:sz w:val="18"/>
                <w:szCs w:val="18"/>
              </w:rPr>
              <w:t>Shallow Pattern</w:t>
            </w:r>
          </w:p>
        </w:tc>
        <w:tc>
          <w:tcPr>
            <w:tcW w:w="823" w:type="dxa"/>
            <w:tcBorders>
              <w:right w:val="single" w:sz="12" w:space="0" w:color="auto"/>
            </w:tcBorders>
          </w:tcPr>
          <w:p w14:paraId="3D0ED408" w14:textId="77777777" w:rsidR="006C7785" w:rsidRPr="00340B0D" w:rsidRDefault="006C7785" w:rsidP="00380FCD">
            <w:pPr>
              <w:jc w:val="center"/>
              <w:rPr>
                <w:rFonts w:cs="Arial"/>
                <w:sz w:val="18"/>
                <w:szCs w:val="18"/>
              </w:rPr>
            </w:pPr>
          </w:p>
        </w:tc>
      </w:tr>
      <w:tr w:rsidR="006C7785" w:rsidRPr="00340B0D" w14:paraId="52198212"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10F58670" w14:textId="77777777" w:rsidR="006C7785" w:rsidRPr="00340B0D" w:rsidRDefault="006C7785" w:rsidP="00380FCD">
            <w:pPr>
              <w:rPr>
                <w:rFonts w:cs="Arial"/>
                <w:sz w:val="18"/>
                <w:szCs w:val="18"/>
              </w:rPr>
            </w:pPr>
            <w:r w:rsidRPr="00340B0D">
              <w:rPr>
                <w:rFonts w:cs="Arial"/>
                <w:sz w:val="18"/>
                <w:szCs w:val="18"/>
              </w:rPr>
              <w:t>Four Shades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6332B83"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64191C9A" w14:textId="77777777" w:rsidR="006C7785" w:rsidRPr="00340B0D" w:rsidRDefault="006C7785" w:rsidP="00380FCD">
            <w:pPr>
              <w:rPr>
                <w:rFonts w:cs="Arial"/>
                <w:sz w:val="18"/>
                <w:szCs w:val="18"/>
              </w:rPr>
            </w:pPr>
            <w:r w:rsidRPr="00340B0D">
              <w:rPr>
                <w:rFonts w:cs="Arial"/>
                <w:sz w:val="18"/>
                <w:szCs w:val="18"/>
              </w:rPr>
              <w:t>Unknown</w:t>
            </w:r>
          </w:p>
        </w:tc>
        <w:tc>
          <w:tcPr>
            <w:tcW w:w="823" w:type="dxa"/>
            <w:tcBorders>
              <w:right w:val="single" w:sz="12" w:space="0" w:color="auto"/>
            </w:tcBorders>
          </w:tcPr>
          <w:p w14:paraId="326B1BE2" w14:textId="77777777" w:rsidR="006C7785" w:rsidRPr="00340B0D" w:rsidRDefault="006C7785" w:rsidP="00380FCD">
            <w:pPr>
              <w:jc w:val="center"/>
              <w:rPr>
                <w:rFonts w:cs="Arial"/>
                <w:sz w:val="18"/>
                <w:szCs w:val="18"/>
              </w:rPr>
            </w:pPr>
          </w:p>
        </w:tc>
      </w:tr>
      <w:tr w:rsidR="006C7785" w:rsidRPr="00340B0D" w14:paraId="24EDE134"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379FC5A1" w14:textId="77777777" w:rsidR="006C7785" w:rsidRPr="00340B0D" w:rsidRDefault="006C7785" w:rsidP="00380FCD">
            <w:pPr>
              <w:rPr>
                <w:rFonts w:cs="Arial"/>
                <w:sz w:val="18"/>
                <w:szCs w:val="18"/>
              </w:rPr>
            </w:pPr>
            <w:r w:rsidRPr="00340B0D">
              <w:rPr>
                <w:rFonts w:cs="Arial"/>
                <w:sz w:val="18"/>
                <w:szCs w:val="18"/>
              </w:rPr>
              <w:t>Radar Overlay</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76D8A35"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105BC921" w14:textId="77777777" w:rsidR="006C7785" w:rsidRPr="00340B0D" w:rsidRDefault="006C7785" w:rsidP="00380FCD">
            <w:pPr>
              <w:rPr>
                <w:rFonts w:cs="Arial"/>
                <w:sz w:val="18"/>
                <w:szCs w:val="18"/>
              </w:rPr>
            </w:pPr>
            <w:r w:rsidRPr="00340B0D">
              <w:rPr>
                <w:rFonts w:cs="Arial"/>
                <w:sz w:val="18"/>
                <w:szCs w:val="18"/>
              </w:rPr>
              <w:t>Update Review</w:t>
            </w:r>
          </w:p>
        </w:tc>
        <w:tc>
          <w:tcPr>
            <w:tcW w:w="823" w:type="dxa"/>
            <w:tcBorders>
              <w:right w:val="single" w:sz="12" w:space="0" w:color="auto"/>
            </w:tcBorders>
          </w:tcPr>
          <w:p w14:paraId="2C3FC178" w14:textId="77777777" w:rsidR="006C7785" w:rsidRPr="00340B0D" w:rsidRDefault="006C7785" w:rsidP="00380FCD">
            <w:pPr>
              <w:jc w:val="center"/>
              <w:rPr>
                <w:rFonts w:cs="Arial"/>
                <w:sz w:val="18"/>
                <w:szCs w:val="18"/>
              </w:rPr>
            </w:pPr>
          </w:p>
        </w:tc>
      </w:tr>
      <w:tr w:rsidR="006C7785" w:rsidRPr="00340B0D" w14:paraId="36468D08"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54E53BBD" w14:textId="77777777" w:rsidR="006C7785" w:rsidRPr="00340B0D" w:rsidRDefault="006C7785" w:rsidP="00380FCD">
            <w:pPr>
              <w:rPr>
                <w:rFonts w:cs="Arial"/>
                <w:sz w:val="18"/>
                <w:szCs w:val="18"/>
              </w:rPr>
            </w:pPr>
            <w:r w:rsidRPr="00340B0D">
              <w:rPr>
                <w:rFonts w:cs="Arial"/>
                <w:sz w:val="18"/>
                <w:szCs w:val="18"/>
              </w:rPr>
              <w:t>Plain Boundaries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31B62C"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0326A123" w14:textId="77777777" w:rsidR="006C7785" w:rsidRPr="00340B0D" w:rsidRDefault="006C7785" w:rsidP="00380FCD">
            <w:pPr>
              <w:rPr>
                <w:rFonts w:cs="Arial"/>
                <w:sz w:val="18"/>
                <w:szCs w:val="18"/>
              </w:rPr>
            </w:pPr>
            <w:r w:rsidRPr="00340B0D">
              <w:rPr>
                <w:rFonts w:cs="Arial"/>
                <w:b/>
                <w:bCs/>
                <w:sz w:val="18"/>
                <w:szCs w:val="18"/>
              </w:rPr>
              <w:t>Text Groups</w:t>
            </w:r>
          </w:p>
        </w:tc>
        <w:tc>
          <w:tcPr>
            <w:tcW w:w="823" w:type="dxa"/>
            <w:tcBorders>
              <w:right w:val="single" w:sz="12" w:space="0" w:color="auto"/>
            </w:tcBorders>
            <w:vAlign w:val="center"/>
          </w:tcPr>
          <w:p w14:paraId="7C006599" w14:textId="77777777" w:rsidR="006C7785" w:rsidRPr="00340B0D" w:rsidRDefault="006C7785" w:rsidP="00380FCD">
            <w:pPr>
              <w:jc w:val="center"/>
              <w:rPr>
                <w:rFonts w:cs="Arial"/>
                <w:sz w:val="18"/>
                <w:szCs w:val="18"/>
              </w:rPr>
            </w:pPr>
          </w:p>
        </w:tc>
      </w:tr>
      <w:tr w:rsidR="006C7785" w:rsidRPr="00340B0D" w14:paraId="61CDBE0F"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4B9D2C6B" w14:textId="77777777" w:rsidR="006C7785" w:rsidRPr="00340B0D" w:rsidRDefault="006C7785" w:rsidP="00380FCD">
            <w:pPr>
              <w:rPr>
                <w:rFonts w:cs="Arial"/>
                <w:sz w:val="18"/>
                <w:szCs w:val="18"/>
              </w:rPr>
            </w:pPr>
            <w:r w:rsidRPr="00340B0D">
              <w:rPr>
                <w:rFonts w:cs="Arial"/>
                <w:sz w:val="18"/>
                <w:szCs w:val="18"/>
              </w:rPr>
              <w:t>Simplified Symbols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7BDEDC5" w14:textId="77777777" w:rsidR="006C7785" w:rsidRPr="00340B0D" w:rsidRDefault="006C7785" w:rsidP="00380FCD">
            <w:pPr>
              <w:rPr>
                <w:rFonts w:cs="Arial"/>
                <w:sz w:val="18"/>
                <w:szCs w:val="18"/>
              </w:rPr>
            </w:pPr>
            <w:r>
              <w:rPr>
                <w:rFonts w:cs="Arial"/>
                <w:sz w:val="18"/>
                <w:szCs w:val="18"/>
              </w:rPr>
              <w:t>On</w:t>
            </w:r>
          </w:p>
        </w:tc>
        <w:tc>
          <w:tcPr>
            <w:tcW w:w="4232" w:type="dxa"/>
            <w:gridSpan w:val="4"/>
            <w:tcBorders>
              <w:left w:val="single" w:sz="12" w:space="0" w:color="auto"/>
            </w:tcBorders>
          </w:tcPr>
          <w:p w14:paraId="7C5783CB" w14:textId="77777777" w:rsidR="006C7785" w:rsidRPr="00340B0D" w:rsidRDefault="006C7785" w:rsidP="00380FCD">
            <w:pPr>
              <w:rPr>
                <w:rFonts w:cs="Arial"/>
                <w:sz w:val="18"/>
                <w:szCs w:val="18"/>
              </w:rPr>
            </w:pPr>
            <w:r w:rsidRPr="00340B0D">
              <w:rPr>
                <w:rFonts w:cs="Arial"/>
                <w:sz w:val="18"/>
                <w:szCs w:val="18"/>
              </w:rPr>
              <w:t>Chart Text</w:t>
            </w:r>
          </w:p>
        </w:tc>
        <w:tc>
          <w:tcPr>
            <w:tcW w:w="823" w:type="dxa"/>
            <w:tcBorders>
              <w:right w:val="single" w:sz="12" w:space="0" w:color="auto"/>
            </w:tcBorders>
            <w:vAlign w:val="center"/>
          </w:tcPr>
          <w:p w14:paraId="4467EBCC" w14:textId="77777777" w:rsidR="006C7785" w:rsidRPr="00340B0D" w:rsidRDefault="006C7785" w:rsidP="00380FCD">
            <w:pPr>
              <w:jc w:val="center"/>
              <w:rPr>
                <w:rFonts w:cs="Arial"/>
                <w:sz w:val="18"/>
                <w:szCs w:val="18"/>
              </w:rPr>
            </w:pPr>
          </w:p>
        </w:tc>
      </w:tr>
      <w:tr w:rsidR="006C7785" w:rsidRPr="00340B0D" w14:paraId="09605824"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2D013432" w14:textId="77777777" w:rsidR="006C7785" w:rsidRPr="00340B0D" w:rsidRDefault="006C7785" w:rsidP="00380FCD">
            <w:pPr>
              <w:rPr>
                <w:rFonts w:cs="Arial"/>
                <w:sz w:val="18"/>
                <w:szCs w:val="18"/>
              </w:rPr>
            </w:pPr>
            <w:r w:rsidRPr="00340B0D">
              <w:rPr>
                <w:rFonts w:cs="Arial"/>
                <w:sz w:val="18"/>
                <w:szCs w:val="18"/>
              </w:rPr>
              <w:t>Full Light Lines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23C277A"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78C32778"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823" w:type="dxa"/>
            <w:tcBorders>
              <w:right w:val="single" w:sz="12" w:space="0" w:color="auto"/>
            </w:tcBorders>
            <w:vAlign w:val="center"/>
          </w:tcPr>
          <w:p w14:paraId="71CE109D" w14:textId="77777777" w:rsidR="006C7785" w:rsidRPr="00340B0D" w:rsidRDefault="006C7785" w:rsidP="00380FCD">
            <w:pPr>
              <w:jc w:val="center"/>
              <w:rPr>
                <w:rFonts w:cs="Arial"/>
                <w:sz w:val="18"/>
                <w:szCs w:val="18"/>
              </w:rPr>
            </w:pPr>
          </w:p>
        </w:tc>
      </w:tr>
      <w:tr w:rsidR="006C7785" w:rsidRPr="00340B0D" w14:paraId="7F7F7EB8"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50220F5B" w14:textId="77777777" w:rsidR="006C7785" w:rsidRPr="00340B0D" w:rsidRDefault="006C7785" w:rsidP="00380FCD">
            <w:pPr>
              <w:rPr>
                <w:rFonts w:cs="Arial"/>
                <w:sz w:val="18"/>
                <w:szCs w:val="18"/>
              </w:rPr>
            </w:pPr>
            <w:r w:rsidRPr="00340B0D">
              <w:rPr>
                <w:rFonts w:cs="Arial"/>
                <w:sz w:val="18"/>
                <w:szCs w:val="18"/>
              </w:rPr>
              <w:t>Ignore scale minimum</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5B3EB54"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2257C41E"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823" w:type="dxa"/>
            <w:tcBorders>
              <w:right w:val="single" w:sz="12" w:space="0" w:color="auto"/>
            </w:tcBorders>
            <w:vAlign w:val="center"/>
          </w:tcPr>
          <w:p w14:paraId="1C0B7B22" w14:textId="77777777" w:rsidR="006C7785" w:rsidRPr="00340B0D" w:rsidRDefault="006C7785" w:rsidP="00380FCD">
            <w:pPr>
              <w:jc w:val="center"/>
              <w:rPr>
                <w:rFonts w:cs="Arial"/>
                <w:sz w:val="18"/>
                <w:szCs w:val="18"/>
              </w:rPr>
            </w:pPr>
          </w:p>
        </w:tc>
      </w:tr>
      <w:tr w:rsidR="006C7785" w:rsidRPr="00340B0D" w14:paraId="100A92D0"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592D61F6" w14:textId="77777777" w:rsidR="006C7785" w:rsidRPr="00340B0D" w:rsidRDefault="006C7785" w:rsidP="00380FCD">
            <w:pPr>
              <w:rPr>
                <w:rFonts w:cs="Arial"/>
                <w:sz w:val="18"/>
                <w:szCs w:val="18"/>
              </w:rPr>
            </w:pPr>
            <w:r w:rsidRPr="00340B0D">
              <w:rPr>
                <w:rFonts w:cs="Arial"/>
                <w:sz w:val="18"/>
                <w:szCs w:val="18"/>
              </w:rPr>
              <w:t>Shallow Water Dangers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tcPr>
          <w:p w14:paraId="3D1403CB"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43E24C07" w14:textId="77777777" w:rsidR="006C7785" w:rsidRPr="00340B0D" w:rsidRDefault="006C7785" w:rsidP="00380FCD">
            <w:pPr>
              <w:rPr>
                <w:rFonts w:cs="Arial"/>
                <w:sz w:val="18"/>
                <w:szCs w:val="18"/>
              </w:rPr>
            </w:pPr>
            <w:r w:rsidRPr="00340B0D">
              <w:rPr>
                <w:rFonts w:cs="Arial"/>
                <w:sz w:val="18"/>
                <w:szCs w:val="18"/>
              </w:rPr>
              <w:t xml:space="preserve">        Names</w:t>
            </w:r>
          </w:p>
        </w:tc>
        <w:tc>
          <w:tcPr>
            <w:tcW w:w="823" w:type="dxa"/>
            <w:tcBorders>
              <w:right w:val="single" w:sz="12" w:space="0" w:color="auto"/>
            </w:tcBorders>
            <w:vAlign w:val="center"/>
          </w:tcPr>
          <w:p w14:paraId="5B8B74BE" w14:textId="77777777" w:rsidR="006C7785" w:rsidRPr="00340B0D" w:rsidRDefault="006C7785" w:rsidP="00380FCD">
            <w:pPr>
              <w:jc w:val="center"/>
              <w:rPr>
                <w:rFonts w:cs="Arial"/>
                <w:sz w:val="18"/>
                <w:szCs w:val="18"/>
              </w:rPr>
            </w:pPr>
          </w:p>
        </w:tc>
      </w:tr>
      <w:tr w:rsidR="006C7785" w:rsidRPr="00340B0D" w14:paraId="192C1C3A" w14:textId="77777777" w:rsidTr="00380FCD">
        <w:tc>
          <w:tcPr>
            <w:tcW w:w="4641"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00AEFDB9"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232" w:type="dxa"/>
            <w:gridSpan w:val="4"/>
            <w:tcBorders>
              <w:left w:val="single" w:sz="12" w:space="0" w:color="auto"/>
            </w:tcBorders>
          </w:tcPr>
          <w:p w14:paraId="5448529C"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823" w:type="dxa"/>
            <w:tcBorders>
              <w:right w:val="single" w:sz="12" w:space="0" w:color="auto"/>
            </w:tcBorders>
          </w:tcPr>
          <w:p w14:paraId="7596118C" w14:textId="77777777" w:rsidR="006C7785" w:rsidRPr="00340B0D" w:rsidRDefault="006C7785" w:rsidP="00380FCD">
            <w:pPr>
              <w:jc w:val="center"/>
              <w:rPr>
                <w:rFonts w:cs="Arial"/>
                <w:sz w:val="18"/>
                <w:szCs w:val="18"/>
              </w:rPr>
            </w:pPr>
          </w:p>
        </w:tc>
      </w:tr>
      <w:tr w:rsidR="006C7785" w:rsidRPr="00340B0D" w14:paraId="6786D7A9" w14:textId="77777777" w:rsidTr="00380FCD">
        <w:sdt>
          <w:sdtPr>
            <w:rPr>
              <w:rFonts w:cs="Arial"/>
              <w:sz w:val="18"/>
              <w:szCs w:val="18"/>
            </w:rPr>
            <w:alias w:val="Palette"/>
            <w:tag w:val="Palette"/>
            <w:id w:val="1359706719"/>
            <w:placeholder>
              <w:docPart w:val="C5E98C654E5A4F58A0E5734C7ED74D8B"/>
            </w:placeholder>
            <w:comboBox>
              <w:listItem w:displayText="Day" w:value="Day"/>
              <w:listItem w:displayText="Dusk" w:value="Dusk"/>
              <w:listItem w:displayText="Night" w:value="Night"/>
            </w:comboBox>
          </w:sdtPr>
          <w:sdtContent>
            <w:tc>
              <w:tcPr>
                <w:tcW w:w="4641" w:type="dxa"/>
                <w:gridSpan w:val="4"/>
                <w:tcBorders>
                  <w:left w:val="single" w:sz="12" w:space="0" w:color="auto"/>
                  <w:bottom w:val="single" w:sz="12" w:space="0" w:color="auto"/>
                  <w:right w:val="single" w:sz="12" w:space="0" w:color="auto"/>
                </w:tcBorders>
              </w:tcPr>
              <w:p w14:paraId="4C4393FE" w14:textId="77777777" w:rsidR="006C7785" w:rsidRPr="00340B0D" w:rsidRDefault="006C7785" w:rsidP="00380FCD">
                <w:pPr>
                  <w:rPr>
                    <w:rFonts w:cs="Arial"/>
                    <w:sz w:val="18"/>
                    <w:szCs w:val="18"/>
                  </w:rPr>
                </w:pPr>
                <w:r w:rsidRPr="00340B0D">
                  <w:rPr>
                    <w:rFonts w:cs="Arial"/>
                    <w:sz w:val="18"/>
                    <w:szCs w:val="18"/>
                  </w:rPr>
                  <w:t>Day</w:t>
                </w:r>
              </w:p>
            </w:tc>
          </w:sdtContent>
        </w:sdt>
        <w:tc>
          <w:tcPr>
            <w:tcW w:w="4232" w:type="dxa"/>
            <w:gridSpan w:val="4"/>
            <w:tcBorders>
              <w:left w:val="single" w:sz="12" w:space="0" w:color="auto"/>
            </w:tcBorders>
          </w:tcPr>
          <w:p w14:paraId="57915695"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823" w:type="dxa"/>
            <w:tcBorders>
              <w:right w:val="single" w:sz="12" w:space="0" w:color="auto"/>
            </w:tcBorders>
          </w:tcPr>
          <w:p w14:paraId="7DB36DC3" w14:textId="77777777" w:rsidR="006C7785" w:rsidRPr="00340B0D" w:rsidRDefault="006C7785" w:rsidP="00380FCD">
            <w:pPr>
              <w:jc w:val="center"/>
              <w:rPr>
                <w:rFonts w:cs="Arial"/>
                <w:sz w:val="18"/>
                <w:szCs w:val="18"/>
              </w:rPr>
            </w:pPr>
          </w:p>
        </w:tc>
      </w:tr>
      <w:tr w:rsidR="006C7785" w:rsidRPr="00340B0D" w14:paraId="2A7FEFC3" w14:textId="77777777" w:rsidTr="00380FCD">
        <w:tc>
          <w:tcPr>
            <w:tcW w:w="4641" w:type="dxa"/>
            <w:gridSpan w:val="4"/>
            <w:tcBorders>
              <w:top w:val="single" w:sz="12" w:space="0" w:color="auto"/>
              <w:left w:val="single" w:sz="12" w:space="0" w:color="auto"/>
              <w:right w:val="single" w:sz="12" w:space="0" w:color="auto"/>
            </w:tcBorders>
            <w:shd w:val="clear" w:color="auto" w:fill="FFFFFF" w:themeFill="background1"/>
            <w:vAlign w:val="center"/>
          </w:tcPr>
          <w:p w14:paraId="3B0C581E" w14:textId="77777777" w:rsidR="006C7785" w:rsidRPr="00340B0D" w:rsidRDefault="006C7785" w:rsidP="00380FCD">
            <w:pPr>
              <w:jc w:val="center"/>
              <w:rPr>
                <w:rFonts w:cs="Arial"/>
                <w:b/>
                <w:bCs/>
                <w:sz w:val="18"/>
                <w:szCs w:val="18"/>
              </w:rPr>
            </w:pPr>
          </w:p>
        </w:tc>
        <w:tc>
          <w:tcPr>
            <w:tcW w:w="4232" w:type="dxa"/>
            <w:gridSpan w:val="4"/>
            <w:tcBorders>
              <w:left w:val="single" w:sz="12" w:space="0" w:color="auto"/>
            </w:tcBorders>
          </w:tcPr>
          <w:p w14:paraId="639D5C0D" w14:textId="77777777" w:rsidR="006C7785" w:rsidRPr="00340B0D" w:rsidRDefault="006C7785" w:rsidP="00380FCD">
            <w:pPr>
              <w:rPr>
                <w:rFonts w:cs="Arial"/>
                <w:sz w:val="18"/>
                <w:szCs w:val="18"/>
              </w:rPr>
            </w:pPr>
          </w:p>
        </w:tc>
        <w:tc>
          <w:tcPr>
            <w:tcW w:w="823" w:type="dxa"/>
            <w:tcBorders>
              <w:right w:val="single" w:sz="12" w:space="0" w:color="auto"/>
            </w:tcBorders>
            <w:vAlign w:val="center"/>
          </w:tcPr>
          <w:p w14:paraId="26E140CE" w14:textId="77777777" w:rsidR="006C7785" w:rsidRPr="00340B0D" w:rsidRDefault="006C7785" w:rsidP="00380FCD">
            <w:pPr>
              <w:jc w:val="center"/>
              <w:rPr>
                <w:rFonts w:cs="Arial"/>
                <w:sz w:val="18"/>
                <w:szCs w:val="18"/>
              </w:rPr>
            </w:pPr>
          </w:p>
        </w:tc>
      </w:tr>
      <w:tr w:rsidR="006C7785" w:rsidRPr="00340B0D" w14:paraId="5F37D206" w14:textId="77777777" w:rsidTr="00380FCD">
        <w:tc>
          <w:tcPr>
            <w:tcW w:w="4641" w:type="dxa"/>
            <w:gridSpan w:val="4"/>
            <w:tcBorders>
              <w:left w:val="single" w:sz="12" w:space="0" w:color="auto"/>
              <w:bottom w:val="single" w:sz="12" w:space="0" w:color="auto"/>
              <w:right w:val="single" w:sz="12" w:space="0" w:color="auto"/>
            </w:tcBorders>
            <w:shd w:val="clear" w:color="auto" w:fill="FFFFFF" w:themeFill="background1"/>
          </w:tcPr>
          <w:p w14:paraId="091DC5EA" w14:textId="77777777" w:rsidR="006C7785" w:rsidRPr="00340B0D" w:rsidRDefault="006C7785" w:rsidP="00380FCD">
            <w:pPr>
              <w:rPr>
                <w:rFonts w:cs="Arial"/>
                <w:sz w:val="18"/>
                <w:szCs w:val="18"/>
              </w:rPr>
            </w:pPr>
          </w:p>
        </w:tc>
        <w:tc>
          <w:tcPr>
            <w:tcW w:w="4232" w:type="dxa"/>
            <w:gridSpan w:val="4"/>
            <w:tcBorders>
              <w:left w:val="single" w:sz="12" w:space="0" w:color="auto"/>
              <w:bottom w:val="single" w:sz="12" w:space="0" w:color="auto"/>
            </w:tcBorders>
          </w:tcPr>
          <w:p w14:paraId="563E4CB7" w14:textId="77777777" w:rsidR="006C7785" w:rsidRPr="00340B0D" w:rsidRDefault="006C7785" w:rsidP="00380FCD">
            <w:pPr>
              <w:jc w:val="center"/>
              <w:rPr>
                <w:rFonts w:cs="Arial"/>
                <w:sz w:val="18"/>
                <w:szCs w:val="18"/>
              </w:rPr>
            </w:pPr>
          </w:p>
        </w:tc>
        <w:tc>
          <w:tcPr>
            <w:tcW w:w="823" w:type="dxa"/>
            <w:tcBorders>
              <w:bottom w:val="single" w:sz="12" w:space="0" w:color="auto"/>
              <w:right w:val="single" w:sz="12" w:space="0" w:color="auto"/>
            </w:tcBorders>
            <w:vAlign w:val="center"/>
          </w:tcPr>
          <w:p w14:paraId="2F11F6DA" w14:textId="77777777" w:rsidR="006C7785" w:rsidRPr="00340B0D" w:rsidRDefault="006C7785" w:rsidP="00380FCD">
            <w:pPr>
              <w:jc w:val="center"/>
              <w:rPr>
                <w:rFonts w:cs="Arial"/>
                <w:sz w:val="18"/>
                <w:szCs w:val="18"/>
              </w:rPr>
            </w:pPr>
          </w:p>
        </w:tc>
      </w:tr>
      <w:tr w:rsidR="006C7785" w:rsidRPr="00340B0D" w14:paraId="7B6394E5" w14:textId="77777777" w:rsidTr="00380FCD">
        <w:tc>
          <w:tcPr>
            <w:tcW w:w="4641"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7B811F4C"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505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39A8EC3"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79E68731" w14:textId="77777777" w:rsidTr="00380FCD">
        <w:trPr>
          <w:trHeight w:val="287"/>
        </w:trPr>
        <w:tc>
          <w:tcPr>
            <w:tcW w:w="2260" w:type="dxa"/>
            <w:tcBorders>
              <w:left w:val="single" w:sz="12" w:space="0" w:color="auto"/>
              <w:bottom w:val="single" w:sz="4" w:space="0" w:color="auto"/>
            </w:tcBorders>
          </w:tcPr>
          <w:p w14:paraId="36540F07" w14:textId="77777777" w:rsidR="006C7785" w:rsidRPr="00340B0D" w:rsidRDefault="006C7785" w:rsidP="00380FCD">
            <w:pPr>
              <w:rPr>
                <w:rFonts w:cs="Arial"/>
                <w:sz w:val="18"/>
                <w:szCs w:val="18"/>
              </w:rPr>
            </w:pPr>
            <w:r w:rsidRPr="00340B0D">
              <w:rPr>
                <w:rFonts w:cs="Arial"/>
                <w:sz w:val="18"/>
                <w:szCs w:val="18"/>
              </w:rPr>
              <w:t>Start Date</w:t>
            </w:r>
          </w:p>
        </w:tc>
        <w:tc>
          <w:tcPr>
            <w:tcW w:w="2381" w:type="dxa"/>
            <w:gridSpan w:val="3"/>
            <w:tcBorders>
              <w:bottom w:val="single" w:sz="4" w:space="0" w:color="auto"/>
              <w:right w:val="single" w:sz="12" w:space="0" w:color="auto"/>
            </w:tcBorders>
          </w:tcPr>
          <w:p w14:paraId="51D14081" w14:textId="77777777" w:rsidR="006C7785" w:rsidRPr="00340B0D" w:rsidRDefault="006C7785" w:rsidP="00380FCD">
            <w:pPr>
              <w:rPr>
                <w:rFonts w:cs="Arial"/>
                <w:sz w:val="18"/>
                <w:szCs w:val="18"/>
              </w:rPr>
            </w:pPr>
          </w:p>
        </w:tc>
        <w:tc>
          <w:tcPr>
            <w:tcW w:w="2038" w:type="dxa"/>
            <w:gridSpan w:val="2"/>
            <w:tcBorders>
              <w:left w:val="single" w:sz="12" w:space="0" w:color="auto"/>
              <w:bottom w:val="single" w:sz="4" w:space="0" w:color="auto"/>
              <w:right w:val="single" w:sz="4" w:space="0" w:color="auto"/>
            </w:tcBorders>
            <w:vAlign w:val="center"/>
          </w:tcPr>
          <w:p w14:paraId="63A48135" w14:textId="77777777" w:rsidR="006C7785" w:rsidRPr="00340B0D" w:rsidRDefault="006C7785" w:rsidP="00380FCD">
            <w:pPr>
              <w:rPr>
                <w:rFonts w:cs="Arial"/>
                <w:sz w:val="18"/>
                <w:szCs w:val="18"/>
              </w:rPr>
            </w:pPr>
            <w:r w:rsidRPr="00340B0D">
              <w:rPr>
                <w:rFonts w:cs="Arial"/>
                <w:sz w:val="18"/>
                <w:szCs w:val="18"/>
              </w:rPr>
              <w:t>Centre</w:t>
            </w:r>
          </w:p>
        </w:tc>
        <w:tc>
          <w:tcPr>
            <w:tcW w:w="3017" w:type="dxa"/>
            <w:gridSpan w:val="3"/>
            <w:tcBorders>
              <w:left w:val="single" w:sz="4" w:space="0" w:color="auto"/>
              <w:bottom w:val="single" w:sz="4" w:space="0" w:color="auto"/>
              <w:right w:val="single" w:sz="12" w:space="0" w:color="auto"/>
            </w:tcBorders>
            <w:vAlign w:val="center"/>
          </w:tcPr>
          <w:p w14:paraId="38FDC11F" w14:textId="77777777" w:rsidR="006C7785" w:rsidRPr="00340B0D" w:rsidRDefault="006C7785" w:rsidP="00380FCD">
            <w:pPr>
              <w:rPr>
                <w:rFonts w:cs="Arial"/>
                <w:sz w:val="18"/>
                <w:szCs w:val="18"/>
              </w:rPr>
            </w:pPr>
          </w:p>
        </w:tc>
      </w:tr>
      <w:tr w:rsidR="006C7785" w:rsidRPr="00340B0D" w14:paraId="6202F661" w14:textId="77777777" w:rsidTr="00380FCD">
        <w:tc>
          <w:tcPr>
            <w:tcW w:w="2260" w:type="dxa"/>
            <w:tcBorders>
              <w:left w:val="single" w:sz="12" w:space="0" w:color="auto"/>
              <w:bottom w:val="single" w:sz="4" w:space="0" w:color="auto"/>
            </w:tcBorders>
          </w:tcPr>
          <w:p w14:paraId="1BDD6734" w14:textId="77777777" w:rsidR="006C7785" w:rsidRPr="00340B0D" w:rsidRDefault="006C7785" w:rsidP="00380FCD">
            <w:pPr>
              <w:rPr>
                <w:rFonts w:cs="Arial"/>
                <w:sz w:val="18"/>
                <w:szCs w:val="18"/>
              </w:rPr>
            </w:pPr>
            <w:r w:rsidRPr="00340B0D">
              <w:rPr>
                <w:rFonts w:cs="Arial"/>
                <w:sz w:val="18"/>
                <w:szCs w:val="18"/>
              </w:rPr>
              <w:t>End Date</w:t>
            </w:r>
          </w:p>
        </w:tc>
        <w:tc>
          <w:tcPr>
            <w:tcW w:w="2381" w:type="dxa"/>
            <w:gridSpan w:val="3"/>
            <w:tcBorders>
              <w:top w:val="single" w:sz="4" w:space="0" w:color="auto"/>
              <w:bottom w:val="single" w:sz="4" w:space="0" w:color="auto"/>
              <w:right w:val="single" w:sz="12" w:space="0" w:color="auto"/>
            </w:tcBorders>
          </w:tcPr>
          <w:p w14:paraId="17CCE7DF" w14:textId="77777777" w:rsidR="006C7785" w:rsidRPr="00340B0D" w:rsidRDefault="006C7785" w:rsidP="00380FCD">
            <w:pPr>
              <w:rPr>
                <w:rFonts w:cs="Arial"/>
                <w:sz w:val="18"/>
                <w:szCs w:val="18"/>
              </w:rPr>
            </w:pPr>
          </w:p>
        </w:tc>
        <w:tc>
          <w:tcPr>
            <w:tcW w:w="2038"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2AE80F69" w14:textId="77777777" w:rsidR="006C7785" w:rsidRPr="00340B0D" w:rsidRDefault="006C7785" w:rsidP="00380FCD">
            <w:pPr>
              <w:rPr>
                <w:rFonts w:cs="Arial"/>
                <w:sz w:val="18"/>
                <w:szCs w:val="18"/>
              </w:rPr>
            </w:pPr>
            <w:r w:rsidRPr="00340B0D">
              <w:rPr>
                <w:rFonts w:cs="Arial"/>
                <w:sz w:val="18"/>
                <w:szCs w:val="18"/>
              </w:rPr>
              <w:t>Scale</w:t>
            </w:r>
          </w:p>
        </w:tc>
        <w:tc>
          <w:tcPr>
            <w:tcW w:w="3017"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23A3E7DE"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6989D1A7" w14:textId="77777777" w:rsidTr="00380FCD">
        <w:tc>
          <w:tcPr>
            <w:tcW w:w="4641"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26B2D310" w14:textId="77777777" w:rsidR="006C7785" w:rsidRPr="00340B0D" w:rsidRDefault="006C7785" w:rsidP="00380FCD">
            <w:pPr>
              <w:jc w:val="center"/>
              <w:rPr>
                <w:rFonts w:cs="Arial"/>
                <w:b/>
                <w:bCs/>
                <w:sz w:val="18"/>
                <w:szCs w:val="18"/>
              </w:rPr>
            </w:pPr>
          </w:p>
        </w:tc>
        <w:tc>
          <w:tcPr>
            <w:tcW w:w="2038" w:type="dxa"/>
            <w:gridSpan w:val="2"/>
            <w:tcBorders>
              <w:top w:val="single" w:sz="4" w:space="0" w:color="auto"/>
              <w:left w:val="single" w:sz="12" w:space="0" w:color="auto"/>
              <w:bottom w:val="single" w:sz="12" w:space="0" w:color="auto"/>
              <w:right w:val="single" w:sz="4" w:space="0" w:color="auto"/>
            </w:tcBorders>
            <w:shd w:val="clear" w:color="auto" w:fill="auto"/>
          </w:tcPr>
          <w:p w14:paraId="3557CEE6"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017"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04A92F57" w14:textId="77777777" w:rsidR="006C7785" w:rsidRPr="00340B0D" w:rsidRDefault="006C7785" w:rsidP="00380FCD">
            <w:pPr>
              <w:rPr>
                <w:rFonts w:cs="Arial"/>
                <w:sz w:val="18"/>
                <w:szCs w:val="18"/>
              </w:rPr>
            </w:pPr>
          </w:p>
        </w:tc>
      </w:tr>
      <w:tr w:rsidR="006C7785" w:rsidRPr="00340B0D" w14:paraId="261A1E11" w14:textId="77777777" w:rsidTr="00380FCD">
        <w:tc>
          <w:tcPr>
            <w:tcW w:w="9696" w:type="dxa"/>
            <w:gridSpan w:val="9"/>
            <w:tcBorders>
              <w:top w:val="single" w:sz="4" w:space="0" w:color="auto"/>
              <w:left w:val="single" w:sz="12" w:space="0" w:color="auto"/>
              <w:bottom w:val="single" w:sz="4" w:space="0" w:color="auto"/>
              <w:right w:val="single" w:sz="12" w:space="0" w:color="auto"/>
            </w:tcBorders>
          </w:tcPr>
          <w:p w14:paraId="673CE495" w14:textId="77777777" w:rsidR="006C7785" w:rsidRPr="00340B0D" w:rsidRDefault="006C7785" w:rsidP="00380FCD">
            <w:pPr>
              <w:rPr>
                <w:rFonts w:cs="Arial"/>
                <w:sz w:val="18"/>
                <w:szCs w:val="18"/>
              </w:rPr>
            </w:pPr>
          </w:p>
        </w:tc>
      </w:tr>
      <w:tr w:rsidR="006C7785" w:rsidRPr="00340B0D" w14:paraId="4CE14D97" w14:textId="77777777" w:rsidTr="00380FCD">
        <w:tc>
          <w:tcPr>
            <w:tcW w:w="969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3004844"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193DE9AB" w14:textId="77777777" w:rsidTr="00380FCD">
        <w:tc>
          <w:tcPr>
            <w:tcW w:w="508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A6A817A"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61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2F62D8A"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0BB6D291"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7739F320" w14:textId="77777777" w:rsidR="006C7785" w:rsidRPr="00340B0D" w:rsidRDefault="006C7785" w:rsidP="00380FCD">
            <w:pPr>
              <w:rPr>
                <w:rFonts w:cs="Arial"/>
                <w:sz w:val="18"/>
                <w:szCs w:val="18"/>
              </w:rPr>
            </w:pPr>
            <w:r w:rsidRPr="00340B0D">
              <w:rPr>
                <w:rFonts w:cs="Arial"/>
                <w:sz w:val="18"/>
                <w:szCs w:val="18"/>
              </w:rPr>
              <w:t>Drying lines</w:t>
            </w:r>
          </w:p>
        </w:tc>
        <w:tc>
          <w:tcPr>
            <w:tcW w:w="699" w:type="dxa"/>
            <w:gridSpan w:val="2"/>
            <w:tcBorders>
              <w:top w:val="single" w:sz="4" w:space="0" w:color="auto"/>
              <w:left w:val="single" w:sz="4" w:space="0" w:color="auto"/>
              <w:bottom w:val="single" w:sz="4" w:space="0" w:color="auto"/>
              <w:right w:val="single" w:sz="12" w:space="0" w:color="auto"/>
            </w:tcBorders>
          </w:tcPr>
          <w:p w14:paraId="053100B3"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43F4800F" w14:textId="77777777" w:rsidR="006C7785" w:rsidRPr="00340B0D" w:rsidRDefault="006C7785" w:rsidP="00380FCD">
            <w:pPr>
              <w:pStyle w:val="Default"/>
              <w:rPr>
                <w:sz w:val="18"/>
                <w:szCs w:val="18"/>
              </w:rPr>
            </w:pPr>
            <w:r w:rsidRPr="00340B0D">
              <w:rPr>
                <w:sz w:val="18"/>
                <w:szCs w:val="18"/>
              </w:rPr>
              <w:t>Spot soundings</w:t>
            </w:r>
          </w:p>
        </w:tc>
        <w:tc>
          <w:tcPr>
            <w:tcW w:w="823" w:type="dxa"/>
            <w:tcBorders>
              <w:top w:val="single" w:sz="4" w:space="0" w:color="auto"/>
              <w:bottom w:val="single" w:sz="4" w:space="0" w:color="auto"/>
              <w:right w:val="single" w:sz="12" w:space="0" w:color="auto"/>
            </w:tcBorders>
            <w:vAlign w:val="center"/>
          </w:tcPr>
          <w:p w14:paraId="15E19FA9" w14:textId="77777777" w:rsidR="006C7785" w:rsidRPr="00340B0D" w:rsidRDefault="006C7785" w:rsidP="00380FCD">
            <w:pPr>
              <w:rPr>
                <w:rFonts w:cs="Arial"/>
                <w:sz w:val="18"/>
                <w:szCs w:val="18"/>
              </w:rPr>
            </w:pPr>
          </w:p>
        </w:tc>
      </w:tr>
      <w:tr w:rsidR="006C7785" w:rsidRPr="00340B0D" w14:paraId="0306375E"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7FB8B2AE" w14:textId="77777777" w:rsidR="006C7785" w:rsidRPr="00340B0D" w:rsidRDefault="006C7785" w:rsidP="00380FCD">
            <w:pPr>
              <w:pStyle w:val="Default"/>
              <w:rPr>
                <w:sz w:val="18"/>
                <w:szCs w:val="18"/>
              </w:rPr>
            </w:pPr>
            <w:r w:rsidRPr="00340B0D">
              <w:rPr>
                <w:sz w:val="18"/>
                <w:szCs w:val="18"/>
              </w:rPr>
              <w:t>Buoys. Beacons, aids to navigation</w:t>
            </w:r>
          </w:p>
        </w:tc>
        <w:tc>
          <w:tcPr>
            <w:tcW w:w="699" w:type="dxa"/>
            <w:gridSpan w:val="2"/>
            <w:tcBorders>
              <w:top w:val="single" w:sz="4" w:space="0" w:color="auto"/>
              <w:left w:val="single" w:sz="4" w:space="0" w:color="auto"/>
              <w:bottom w:val="single" w:sz="4" w:space="0" w:color="auto"/>
              <w:right w:val="single" w:sz="12" w:space="0" w:color="auto"/>
            </w:tcBorders>
          </w:tcPr>
          <w:p w14:paraId="6BABAB47"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33D6BC8D" w14:textId="77777777" w:rsidR="006C7785" w:rsidRPr="00340B0D" w:rsidRDefault="006C7785" w:rsidP="00380FCD">
            <w:pPr>
              <w:pStyle w:val="Default"/>
              <w:rPr>
                <w:sz w:val="18"/>
                <w:szCs w:val="18"/>
              </w:rPr>
            </w:pPr>
            <w:r w:rsidRPr="00340B0D">
              <w:rPr>
                <w:sz w:val="18"/>
                <w:szCs w:val="18"/>
              </w:rPr>
              <w:t>Submarine cables and pipelines</w:t>
            </w:r>
          </w:p>
        </w:tc>
        <w:tc>
          <w:tcPr>
            <w:tcW w:w="823" w:type="dxa"/>
            <w:tcBorders>
              <w:top w:val="single" w:sz="4" w:space="0" w:color="auto"/>
              <w:bottom w:val="single" w:sz="4" w:space="0" w:color="auto"/>
              <w:right w:val="single" w:sz="12" w:space="0" w:color="auto"/>
            </w:tcBorders>
            <w:vAlign w:val="center"/>
          </w:tcPr>
          <w:p w14:paraId="500C4D81" w14:textId="77777777" w:rsidR="006C7785" w:rsidRPr="00340B0D" w:rsidRDefault="006C7785" w:rsidP="00380FCD">
            <w:pPr>
              <w:rPr>
                <w:rFonts w:cs="Arial"/>
                <w:sz w:val="18"/>
                <w:szCs w:val="18"/>
              </w:rPr>
            </w:pPr>
          </w:p>
        </w:tc>
      </w:tr>
      <w:tr w:rsidR="006C7785" w:rsidRPr="00340B0D" w14:paraId="397C8287"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2086BB09"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699" w:type="dxa"/>
            <w:gridSpan w:val="2"/>
            <w:tcBorders>
              <w:top w:val="single" w:sz="4" w:space="0" w:color="auto"/>
              <w:left w:val="single" w:sz="4" w:space="0" w:color="auto"/>
              <w:bottom w:val="single" w:sz="4" w:space="0" w:color="auto"/>
              <w:right w:val="single" w:sz="12" w:space="0" w:color="auto"/>
            </w:tcBorders>
          </w:tcPr>
          <w:p w14:paraId="6BC2105A"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0EFA3380" w14:textId="77777777" w:rsidR="006C7785" w:rsidRPr="00340B0D" w:rsidRDefault="006C7785" w:rsidP="00380FCD">
            <w:pPr>
              <w:pStyle w:val="Default"/>
              <w:rPr>
                <w:sz w:val="18"/>
                <w:szCs w:val="18"/>
              </w:rPr>
            </w:pPr>
            <w:r w:rsidRPr="00340B0D">
              <w:rPr>
                <w:sz w:val="18"/>
                <w:szCs w:val="18"/>
              </w:rPr>
              <w:t>All isolated dangers</w:t>
            </w:r>
          </w:p>
        </w:tc>
        <w:tc>
          <w:tcPr>
            <w:tcW w:w="823" w:type="dxa"/>
            <w:tcBorders>
              <w:top w:val="single" w:sz="4" w:space="0" w:color="auto"/>
              <w:bottom w:val="single" w:sz="4" w:space="0" w:color="auto"/>
              <w:right w:val="single" w:sz="12" w:space="0" w:color="auto"/>
            </w:tcBorders>
            <w:vAlign w:val="center"/>
          </w:tcPr>
          <w:p w14:paraId="2F967112" w14:textId="77777777" w:rsidR="006C7785" w:rsidRPr="00340B0D" w:rsidRDefault="006C7785" w:rsidP="00380FCD">
            <w:pPr>
              <w:rPr>
                <w:rFonts w:cs="Arial"/>
                <w:sz w:val="18"/>
                <w:szCs w:val="18"/>
              </w:rPr>
            </w:pPr>
          </w:p>
        </w:tc>
      </w:tr>
      <w:tr w:rsidR="006C7785" w:rsidRPr="00340B0D" w14:paraId="35717958"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78A8375A" w14:textId="77777777" w:rsidR="006C7785" w:rsidRPr="00340B0D" w:rsidRDefault="006C7785" w:rsidP="00380FCD">
            <w:pPr>
              <w:pStyle w:val="Default"/>
              <w:ind w:left="720"/>
              <w:rPr>
                <w:sz w:val="18"/>
                <w:szCs w:val="18"/>
              </w:rPr>
            </w:pPr>
            <w:r w:rsidRPr="00340B0D">
              <w:rPr>
                <w:sz w:val="18"/>
                <w:szCs w:val="18"/>
              </w:rPr>
              <w:t>Lights</w:t>
            </w:r>
          </w:p>
        </w:tc>
        <w:tc>
          <w:tcPr>
            <w:tcW w:w="699" w:type="dxa"/>
            <w:gridSpan w:val="2"/>
            <w:tcBorders>
              <w:top w:val="single" w:sz="4" w:space="0" w:color="auto"/>
              <w:left w:val="single" w:sz="4" w:space="0" w:color="auto"/>
              <w:bottom w:val="single" w:sz="4" w:space="0" w:color="auto"/>
              <w:right w:val="single" w:sz="12" w:space="0" w:color="auto"/>
            </w:tcBorders>
          </w:tcPr>
          <w:p w14:paraId="68606E61"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567774A6" w14:textId="77777777" w:rsidR="006C7785" w:rsidRPr="00340B0D" w:rsidRDefault="006C7785" w:rsidP="00380FCD">
            <w:pPr>
              <w:pStyle w:val="Default"/>
              <w:rPr>
                <w:sz w:val="18"/>
                <w:szCs w:val="18"/>
              </w:rPr>
            </w:pPr>
            <w:r w:rsidRPr="00340B0D">
              <w:rPr>
                <w:sz w:val="18"/>
                <w:szCs w:val="18"/>
              </w:rPr>
              <w:t>Magnetic variation</w:t>
            </w:r>
          </w:p>
        </w:tc>
        <w:tc>
          <w:tcPr>
            <w:tcW w:w="823" w:type="dxa"/>
            <w:tcBorders>
              <w:top w:val="single" w:sz="4" w:space="0" w:color="auto"/>
              <w:bottom w:val="single" w:sz="4" w:space="0" w:color="auto"/>
              <w:right w:val="single" w:sz="12" w:space="0" w:color="auto"/>
            </w:tcBorders>
            <w:vAlign w:val="center"/>
          </w:tcPr>
          <w:p w14:paraId="3FC2F659" w14:textId="77777777" w:rsidR="006C7785" w:rsidRPr="00340B0D" w:rsidRDefault="006C7785" w:rsidP="00380FCD">
            <w:pPr>
              <w:rPr>
                <w:rFonts w:cs="Arial"/>
                <w:sz w:val="18"/>
                <w:szCs w:val="18"/>
              </w:rPr>
            </w:pPr>
          </w:p>
        </w:tc>
      </w:tr>
      <w:tr w:rsidR="006C7785" w:rsidRPr="00340B0D" w14:paraId="6AC03BBF"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5D48E39B" w14:textId="77777777" w:rsidR="006C7785" w:rsidRPr="00340B0D" w:rsidRDefault="006C7785" w:rsidP="00380FCD">
            <w:pPr>
              <w:pStyle w:val="Default"/>
              <w:rPr>
                <w:sz w:val="18"/>
                <w:szCs w:val="18"/>
              </w:rPr>
            </w:pPr>
            <w:r w:rsidRPr="00340B0D">
              <w:rPr>
                <w:sz w:val="18"/>
                <w:szCs w:val="18"/>
              </w:rPr>
              <w:t>Boundaries and limits</w:t>
            </w:r>
          </w:p>
        </w:tc>
        <w:tc>
          <w:tcPr>
            <w:tcW w:w="699" w:type="dxa"/>
            <w:gridSpan w:val="2"/>
            <w:tcBorders>
              <w:top w:val="single" w:sz="4" w:space="0" w:color="auto"/>
              <w:left w:val="single" w:sz="4" w:space="0" w:color="auto"/>
              <w:bottom w:val="single" w:sz="4" w:space="0" w:color="auto"/>
              <w:right w:val="single" w:sz="12" w:space="0" w:color="auto"/>
            </w:tcBorders>
          </w:tcPr>
          <w:p w14:paraId="5050ABD1"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41DC4A17" w14:textId="77777777" w:rsidR="006C7785" w:rsidRPr="00340B0D" w:rsidRDefault="006C7785" w:rsidP="00380FCD">
            <w:pPr>
              <w:pStyle w:val="Default"/>
              <w:rPr>
                <w:sz w:val="18"/>
                <w:szCs w:val="18"/>
              </w:rPr>
            </w:pPr>
            <w:r w:rsidRPr="00340B0D">
              <w:rPr>
                <w:sz w:val="18"/>
                <w:szCs w:val="18"/>
              </w:rPr>
              <w:t>Depth contours</w:t>
            </w:r>
          </w:p>
        </w:tc>
        <w:tc>
          <w:tcPr>
            <w:tcW w:w="823" w:type="dxa"/>
            <w:tcBorders>
              <w:top w:val="single" w:sz="4" w:space="0" w:color="auto"/>
              <w:bottom w:val="single" w:sz="4" w:space="0" w:color="auto"/>
              <w:right w:val="single" w:sz="12" w:space="0" w:color="auto"/>
            </w:tcBorders>
            <w:vAlign w:val="center"/>
          </w:tcPr>
          <w:p w14:paraId="3B13340A" w14:textId="77777777" w:rsidR="006C7785" w:rsidRPr="00340B0D" w:rsidRDefault="006C7785" w:rsidP="00380FCD">
            <w:pPr>
              <w:rPr>
                <w:rFonts w:cs="Arial"/>
                <w:sz w:val="18"/>
                <w:szCs w:val="18"/>
              </w:rPr>
            </w:pPr>
          </w:p>
        </w:tc>
      </w:tr>
      <w:tr w:rsidR="006C7785" w:rsidRPr="00340B0D" w14:paraId="3B148AF5"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6BC0FF9A" w14:textId="77777777" w:rsidR="006C7785" w:rsidRPr="00340B0D" w:rsidRDefault="006C7785" w:rsidP="00380FCD">
            <w:pPr>
              <w:pStyle w:val="Default"/>
              <w:rPr>
                <w:sz w:val="18"/>
                <w:szCs w:val="18"/>
              </w:rPr>
            </w:pPr>
            <w:r w:rsidRPr="00340B0D">
              <w:rPr>
                <w:sz w:val="18"/>
                <w:szCs w:val="18"/>
              </w:rPr>
              <w:t>Prohibited and restricted areas</w:t>
            </w:r>
          </w:p>
        </w:tc>
        <w:tc>
          <w:tcPr>
            <w:tcW w:w="699" w:type="dxa"/>
            <w:gridSpan w:val="2"/>
            <w:tcBorders>
              <w:top w:val="single" w:sz="4" w:space="0" w:color="auto"/>
              <w:left w:val="single" w:sz="4" w:space="0" w:color="auto"/>
              <w:bottom w:val="single" w:sz="4" w:space="0" w:color="auto"/>
              <w:right w:val="single" w:sz="12" w:space="0" w:color="auto"/>
            </w:tcBorders>
          </w:tcPr>
          <w:p w14:paraId="661AA264"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26D4C274" w14:textId="77777777" w:rsidR="006C7785" w:rsidRPr="00340B0D" w:rsidRDefault="006C7785" w:rsidP="00380FCD">
            <w:pPr>
              <w:pStyle w:val="Default"/>
              <w:rPr>
                <w:sz w:val="18"/>
                <w:szCs w:val="18"/>
              </w:rPr>
            </w:pPr>
            <w:r w:rsidRPr="00340B0D">
              <w:rPr>
                <w:sz w:val="18"/>
                <w:szCs w:val="18"/>
              </w:rPr>
              <w:t>Seabed</w:t>
            </w:r>
          </w:p>
        </w:tc>
        <w:tc>
          <w:tcPr>
            <w:tcW w:w="823" w:type="dxa"/>
            <w:tcBorders>
              <w:top w:val="single" w:sz="4" w:space="0" w:color="auto"/>
              <w:bottom w:val="single" w:sz="4" w:space="0" w:color="auto"/>
              <w:right w:val="single" w:sz="12" w:space="0" w:color="auto"/>
            </w:tcBorders>
            <w:vAlign w:val="center"/>
          </w:tcPr>
          <w:p w14:paraId="4B3493BD" w14:textId="77777777" w:rsidR="006C7785" w:rsidRPr="00340B0D" w:rsidRDefault="006C7785" w:rsidP="00380FCD">
            <w:pPr>
              <w:rPr>
                <w:rFonts w:cs="Arial"/>
                <w:sz w:val="18"/>
                <w:szCs w:val="18"/>
              </w:rPr>
            </w:pPr>
          </w:p>
        </w:tc>
      </w:tr>
      <w:tr w:rsidR="006C7785" w:rsidRPr="00340B0D" w14:paraId="2F30B72C"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1E23B5EB" w14:textId="77777777" w:rsidR="006C7785" w:rsidRPr="00340B0D" w:rsidRDefault="006C7785" w:rsidP="00380FCD">
            <w:pPr>
              <w:pStyle w:val="Default"/>
              <w:rPr>
                <w:sz w:val="18"/>
                <w:szCs w:val="18"/>
              </w:rPr>
            </w:pPr>
            <w:r w:rsidRPr="00340B0D">
              <w:rPr>
                <w:sz w:val="18"/>
                <w:szCs w:val="18"/>
              </w:rPr>
              <w:t>Chart scale boundaries</w:t>
            </w:r>
          </w:p>
        </w:tc>
        <w:tc>
          <w:tcPr>
            <w:tcW w:w="699" w:type="dxa"/>
            <w:gridSpan w:val="2"/>
            <w:tcBorders>
              <w:top w:val="single" w:sz="4" w:space="0" w:color="auto"/>
              <w:left w:val="single" w:sz="4" w:space="0" w:color="auto"/>
              <w:bottom w:val="single" w:sz="4" w:space="0" w:color="auto"/>
              <w:right w:val="single" w:sz="12" w:space="0" w:color="auto"/>
            </w:tcBorders>
          </w:tcPr>
          <w:p w14:paraId="5B06B4D6"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2B5465FD" w14:textId="77777777" w:rsidR="006C7785" w:rsidRPr="00340B0D" w:rsidRDefault="006C7785" w:rsidP="00380FCD">
            <w:pPr>
              <w:pStyle w:val="Default"/>
              <w:rPr>
                <w:sz w:val="18"/>
                <w:szCs w:val="18"/>
              </w:rPr>
            </w:pPr>
            <w:r w:rsidRPr="00340B0D">
              <w:rPr>
                <w:sz w:val="18"/>
                <w:szCs w:val="18"/>
              </w:rPr>
              <w:t>Tidal</w:t>
            </w:r>
          </w:p>
        </w:tc>
        <w:tc>
          <w:tcPr>
            <w:tcW w:w="823" w:type="dxa"/>
            <w:tcBorders>
              <w:top w:val="single" w:sz="4" w:space="0" w:color="auto"/>
              <w:bottom w:val="single" w:sz="4" w:space="0" w:color="auto"/>
              <w:right w:val="single" w:sz="12" w:space="0" w:color="auto"/>
            </w:tcBorders>
            <w:vAlign w:val="center"/>
          </w:tcPr>
          <w:p w14:paraId="5FD95221" w14:textId="77777777" w:rsidR="006C7785" w:rsidRPr="00340B0D" w:rsidRDefault="006C7785" w:rsidP="00380FCD">
            <w:pPr>
              <w:rPr>
                <w:rFonts w:cs="Arial"/>
                <w:sz w:val="18"/>
                <w:szCs w:val="18"/>
              </w:rPr>
            </w:pPr>
          </w:p>
        </w:tc>
      </w:tr>
      <w:tr w:rsidR="006C7785" w:rsidRPr="00340B0D" w14:paraId="1BC57B6C"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7AEFDE22" w14:textId="77777777" w:rsidR="006C7785" w:rsidRPr="00340B0D" w:rsidRDefault="006C7785" w:rsidP="00380FCD">
            <w:pPr>
              <w:pStyle w:val="Default"/>
              <w:rPr>
                <w:sz w:val="18"/>
                <w:szCs w:val="18"/>
              </w:rPr>
            </w:pPr>
            <w:r w:rsidRPr="00340B0D">
              <w:rPr>
                <w:sz w:val="18"/>
                <w:szCs w:val="18"/>
              </w:rPr>
              <w:t>Cautionary notes</w:t>
            </w:r>
          </w:p>
        </w:tc>
        <w:tc>
          <w:tcPr>
            <w:tcW w:w="699" w:type="dxa"/>
            <w:gridSpan w:val="2"/>
            <w:tcBorders>
              <w:top w:val="single" w:sz="4" w:space="0" w:color="auto"/>
              <w:left w:val="single" w:sz="4" w:space="0" w:color="auto"/>
              <w:bottom w:val="single" w:sz="4" w:space="0" w:color="auto"/>
              <w:right w:val="single" w:sz="12" w:space="0" w:color="auto"/>
            </w:tcBorders>
          </w:tcPr>
          <w:p w14:paraId="5F29C5AC"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6091331F" w14:textId="77777777" w:rsidR="006C7785" w:rsidRPr="00340B0D" w:rsidRDefault="006C7785" w:rsidP="00380FCD">
            <w:pPr>
              <w:pStyle w:val="Default"/>
              <w:rPr>
                <w:sz w:val="18"/>
                <w:szCs w:val="18"/>
              </w:rPr>
            </w:pPr>
            <w:r w:rsidRPr="00340B0D">
              <w:rPr>
                <w:sz w:val="18"/>
                <w:szCs w:val="18"/>
              </w:rPr>
              <w:t>Miscellaneous (Other)</w:t>
            </w:r>
          </w:p>
        </w:tc>
        <w:tc>
          <w:tcPr>
            <w:tcW w:w="823" w:type="dxa"/>
            <w:tcBorders>
              <w:top w:val="single" w:sz="4" w:space="0" w:color="auto"/>
              <w:bottom w:val="single" w:sz="4" w:space="0" w:color="auto"/>
              <w:right w:val="single" w:sz="12" w:space="0" w:color="auto"/>
            </w:tcBorders>
            <w:vAlign w:val="center"/>
          </w:tcPr>
          <w:p w14:paraId="3D630BB9" w14:textId="77777777" w:rsidR="006C7785" w:rsidRPr="00340B0D" w:rsidRDefault="006C7785" w:rsidP="00380FCD">
            <w:pPr>
              <w:rPr>
                <w:rFonts w:cs="Arial"/>
                <w:sz w:val="18"/>
                <w:szCs w:val="18"/>
              </w:rPr>
            </w:pPr>
          </w:p>
        </w:tc>
      </w:tr>
      <w:tr w:rsidR="006C7785" w:rsidRPr="00340B0D" w14:paraId="157C84AB"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021C8F17" w14:textId="77777777" w:rsidR="006C7785" w:rsidRPr="00340B0D" w:rsidRDefault="006C7785" w:rsidP="00380FCD">
            <w:pPr>
              <w:pStyle w:val="Default"/>
              <w:rPr>
                <w:sz w:val="18"/>
                <w:szCs w:val="18"/>
              </w:rPr>
            </w:pPr>
            <w:r w:rsidRPr="00340B0D">
              <w:rPr>
                <w:sz w:val="18"/>
                <w:szCs w:val="18"/>
              </w:rPr>
              <w:t>Ships’ routeing systems and ferry routes</w:t>
            </w:r>
          </w:p>
        </w:tc>
        <w:tc>
          <w:tcPr>
            <w:tcW w:w="699" w:type="dxa"/>
            <w:gridSpan w:val="2"/>
            <w:tcBorders>
              <w:top w:val="single" w:sz="4" w:space="0" w:color="auto"/>
              <w:left w:val="single" w:sz="4" w:space="0" w:color="auto"/>
              <w:bottom w:val="single" w:sz="4" w:space="0" w:color="auto"/>
              <w:right w:val="single" w:sz="12" w:space="0" w:color="auto"/>
            </w:tcBorders>
          </w:tcPr>
          <w:p w14:paraId="1CAA2951"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46FFD89A" w14:textId="77777777" w:rsidR="006C7785" w:rsidRPr="00340B0D" w:rsidRDefault="006C7785" w:rsidP="00380FCD">
            <w:pPr>
              <w:rPr>
                <w:rFonts w:cs="Arial"/>
                <w:sz w:val="18"/>
                <w:szCs w:val="18"/>
              </w:rPr>
            </w:pPr>
          </w:p>
        </w:tc>
        <w:tc>
          <w:tcPr>
            <w:tcW w:w="823" w:type="dxa"/>
            <w:tcBorders>
              <w:top w:val="single" w:sz="4" w:space="0" w:color="auto"/>
              <w:bottom w:val="single" w:sz="4" w:space="0" w:color="auto"/>
              <w:right w:val="single" w:sz="12" w:space="0" w:color="auto"/>
            </w:tcBorders>
            <w:vAlign w:val="center"/>
          </w:tcPr>
          <w:p w14:paraId="6025640F" w14:textId="77777777" w:rsidR="006C7785" w:rsidRPr="00340B0D" w:rsidRDefault="006C7785" w:rsidP="00380FCD">
            <w:pPr>
              <w:rPr>
                <w:rFonts w:cs="Arial"/>
                <w:sz w:val="18"/>
                <w:szCs w:val="18"/>
              </w:rPr>
            </w:pPr>
          </w:p>
        </w:tc>
      </w:tr>
      <w:tr w:rsidR="006C7785" w:rsidRPr="00340B0D" w14:paraId="70BD0552"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64FA5934" w14:textId="77777777" w:rsidR="006C7785" w:rsidRPr="00340B0D" w:rsidRDefault="006C7785" w:rsidP="00380FCD">
            <w:pPr>
              <w:pStyle w:val="Default"/>
              <w:rPr>
                <w:sz w:val="18"/>
                <w:szCs w:val="18"/>
              </w:rPr>
            </w:pPr>
            <w:r w:rsidRPr="00340B0D">
              <w:rPr>
                <w:sz w:val="18"/>
                <w:szCs w:val="18"/>
              </w:rPr>
              <w:t xml:space="preserve">Archipelagic sea lanes </w:t>
            </w:r>
          </w:p>
        </w:tc>
        <w:tc>
          <w:tcPr>
            <w:tcW w:w="699" w:type="dxa"/>
            <w:gridSpan w:val="2"/>
            <w:tcBorders>
              <w:top w:val="single" w:sz="4" w:space="0" w:color="auto"/>
              <w:left w:val="single" w:sz="4" w:space="0" w:color="auto"/>
              <w:bottom w:val="single" w:sz="4" w:space="0" w:color="auto"/>
              <w:right w:val="single" w:sz="12" w:space="0" w:color="auto"/>
            </w:tcBorders>
          </w:tcPr>
          <w:p w14:paraId="733D0BDC"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07FCED50" w14:textId="77777777" w:rsidR="006C7785" w:rsidRPr="00340B0D" w:rsidRDefault="006C7785" w:rsidP="00380FCD">
            <w:pPr>
              <w:rPr>
                <w:rFonts w:cs="Arial"/>
                <w:sz w:val="18"/>
                <w:szCs w:val="18"/>
              </w:rPr>
            </w:pPr>
          </w:p>
        </w:tc>
        <w:tc>
          <w:tcPr>
            <w:tcW w:w="823" w:type="dxa"/>
            <w:tcBorders>
              <w:top w:val="single" w:sz="4" w:space="0" w:color="auto"/>
              <w:bottom w:val="single" w:sz="4" w:space="0" w:color="auto"/>
              <w:right w:val="single" w:sz="12" w:space="0" w:color="auto"/>
            </w:tcBorders>
            <w:vAlign w:val="center"/>
          </w:tcPr>
          <w:p w14:paraId="0D28C93E" w14:textId="77777777" w:rsidR="006C7785" w:rsidRPr="00340B0D" w:rsidRDefault="006C7785" w:rsidP="00380FCD">
            <w:pPr>
              <w:rPr>
                <w:rFonts w:cs="Arial"/>
                <w:sz w:val="18"/>
                <w:szCs w:val="18"/>
              </w:rPr>
            </w:pPr>
          </w:p>
        </w:tc>
      </w:tr>
      <w:tr w:rsidR="006C7785" w:rsidRPr="00340B0D" w14:paraId="5C3A264E"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1E8204AA" w14:textId="77777777" w:rsidR="006C7785" w:rsidRPr="00340B0D" w:rsidRDefault="006C7785" w:rsidP="00380FCD">
            <w:pPr>
              <w:pStyle w:val="Default"/>
              <w:rPr>
                <w:sz w:val="18"/>
                <w:szCs w:val="18"/>
              </w:rPr>
            </w:pPr>
            <w:r w:rsidRPr="00340B0D">
              <w:rPr>
                <w:sz w:val="18"/>
                <w:szCs w:val="18"/>
              </w:rPr>
              <w:t>Miscellaneous (Standard)</w:t>
            </w:r>
          </w:p>
        </w:tc>
        <w:tc>
          <w:tcPr>
            <w:tcW w:w="699" w:type="dxa"/>
            <w:gridSpan w:val="2"/>
            <w:tcBorders>
              <w:top w:val="single" w:sz="4" w:space="0" w:color="auto"/>
              <w:left w:val="single" w:sz="4" w:space="0" w:color="auto"/>
              <w:bottom w:val="single" w:sz="4" w:space="0" w:color="auto"/>
              <w:right w:val="single" w:sz="12" w:space="0" w:color="auto"/>
            </w:tcBorders>
          </w:tcPr>
          <w:p w14:paraId="7CF9BA8E"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1376E0C2" w14:textId="77777777" w:rsidR="006C7785" w:rsidRPr="00340B0D" w:rsidRDefault="006C7785" w:rsidP="00380FCD">
            <w:pPr>
              <w:rPr>
                <w:rFonts w:cs="Arial"/>
                <w:sz w:val="18"/>
                <w:szCs w:val="18"/>
              </w:rPr>
            </w:pPr>
          </w:p>
        </w:tc>
        <w:tc>
          <w:tcPr>
            <w:tcW w:w="823" w:type="dxa"/>
            <w:tcBorders>
              <w:top w:val="single" w:sz="4" w:space="0" w:color="auto"/>
              <w:bottom w:val="single" w:sz="4" w:space="0" w:color="auto"/>
              <w:right w:val="single" w:sz="12" w:space="0" w:color="auto"/>
            </w:tcBorders>
            <w:vAlign w:val="center"/>
          </w:tcPr>
          <w:p w14:paraId="52994007" w14:textId="77777777" w:rsidR="006C7785" w:rsidRPr="00340B0D" w:rsidRDefault="006C7785" w:rsidP="00380FCD">
            <w:pPr>
              <w:rPr>
                <w:rFonts w:cs="Arial"/>
                <w:sz w:val="18"/>
                <w:szCs w:val="18"/>
              </w:rPr>
            </w:pPr>
          </w:p>
        </w:tc>
      </w:tr>
      <w:tr w:rsidR="006C7785" w:rsidRPr="00340B0D" w14:paraId="239732D4"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3DDC6F67" w14:textId="77777777" w:rsidR="006C7785" w:rsidRPr="00340B0D" w:rsidRDefault="006C7785" w:rsidP="00380FCD">
            <w:pPr>
              <w:pStyle w:val="Default"/>
              <w:ind w:left="720"/>
              <w:rPr>
                <w:sz w:val="18"/>
                <w:szCs w:val="18"/>
              </w:rPr>
            </w:pPr>
            <w:r w:rsidRPr="00340B0D">
              <w:rPr>
                <w:sz w:val="18"/>
                <w:szCs w:val="18"/>
              </w:rPr>
              <w:t>Chart (Standard)</w:t>
            </w:r>
          </w:p>
        </w:tc>
        <w:tc>
          <w:tcPr>
            <w:tcW w:w="699" w:type="dxa"/>
            <w:gridSpan w:val="2"/>
            <w:tcBorders>
              <w:top w:val="single" w:sz="4" w:space="0" w:color="auto"/>
              <w:left w:val="single" w:sz="4" w:space="0" w:color="auto"/>
              <w:bottom w:val="single" w:sz="4" w:space="0" w:color="auto"/>
              <w:right w:val="single" w:sz="12" w:space="0" w:color="auto"/>
            </w:tcBorders>
          </w:tcPr>
          <w:p w14:paraId="4CAA9FEE"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48C63B50" w14:textId="77777777" w:rsidR="006C7785" w:rsidRPr="00340B0D" w:rsidRDefault="006C7785" w:rsidP="00380FCD">
            <w:pPr>
              <w:rPr>
                <w:rFonts w:cs="Arial"/>
                <w:sz w:val="18"/>
                <w:szCs w:val="18"/>
              </w:rPr>
            </w:pPr>
          </w:p>
        </w:tc>
        <w:tc>
          <w:tcPr>
            <w:tcW w:w="823" w:type="dxa"/>
            <w:tcBorders>
              <w:top w:val="single" w:sz="4" w:space="0" w:color="auto"/>
              <w:bottom w:val="single" w:sz="4" w:space="0" w:color="auto"/>
              <w:right w:val="single" w:sz="12" w:space="0" w:color="auto"/>
            </w:tcBorders>
            <w:vAlign w:val="center"/>
          </w:tcPr>
          <w:p w14:paraId="77DE3B55" w14:textId="77777777" w:rsidR="006C7785" w:rsidRPr="00340B0D" w:rsidRDefault="006C7785" w:rsidP="00380FCD">
            <w:pPr>
              <w:rPr>
                <w:rFonts w:cs="Arial"/>
                <w:sz w:val="18"/>
                <w:szCs w:val="18"/>
              </w:rPr>
            </w:pPr>
          </w:p>
        </w:tc>
      </w:tr>
      <w:tr w:rsidR="006C7785" w:rsidRPr="00340B0D" w14:paraId="1A8C6D45" w14:textId="77777777" w:rsidTr="00380FCD">
        <w:tc>
          <w:tcPr>
            <w:tcW w:w="4386" w:type="dxa"/>
            <w:gridSpan w:val="3"/>
            <w:tcBorders>
              <w:top w:val="single" w:sz="4" w:space="0" w:color="auto"/>
              <w:left w:val="single" w:sz="12" w:space="0" w:color="auto"/>
              <w:bottom w:val="single" w:sz="12" w:space="0" w:color="auto"/>
              <w:right w:val="single" w:sz="4" w:space="0" w:color="auto"/>
            </w:tcBorders>
          </w:tcPr>
          <w:p w14:paraId="7A85A7BC" w14:textId="77777777" w:rsidR="006C7785" w:rsidRPr="00340B0D" w:rsidRDefault="006C7785" w:rsidP="00380FCD">
            <w:pPr>
              <w:pStyle w:val="Default"/>
              <w:ind w:left="720"/>
              <w:rPr>
                <w:sz w:val="18"/>
                <w:szCs w:val="18"/>
              </w:rPr>
            </w:pPr>
            <w:r w:rsidRPr="00340B0D">
              <w:rPr>
                <w:sz w:val="18"/>
                <w:szCs w:val="18"/>
              </w:rPr>
              <w:t>Alert Highlights (Standard)</w:t>
            </w:r>
          </w:p>
        </w:tc>
        <w:tc>
          <w:tcPr>
            <w:tcW w:w="699" w:type="dxa"/>
            <w:gridSpan w:val="2"/>
            <w:tcBorders>
              <w:top w:val="single" w:sz="4" w:space="0" w:color="auto"/>
              <w:left w:val="single" w:sz="4" w:space="0" w:color="auto"/>
              <w:bottom w:val="single" w:sz="12" w:space="0" w:color="auto"/>
              <w:right w:val="single" w:sz="12" w:space="0" w:color="auto"/>
            </w:tcBorders>
          </w:tcPr>
          <w:p w14:paraId="7480C464"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12" w:space="0" w:color="auto"/>
            </w:tcBorders>
          </w:tcPr>
          <w:p w14:paraId="0AFB1C27" w14:textId="77777777" w:rsidR="006C7785" w:rsidRPr="00340B0D" w:rsidRDefault="006C7785" w:rsidP="00380FCD">
            <w:pPr>
              <w:rPr>
                <w:rFonts w:cs="Arial"/>
                <w:sz w:val="18"/>
                <w:szCs w:val="18"/>
              </w:rPr>
            </w:pPr>
          </w:p>
        </w:tc>
        <w:tc>
          <w:tcPr>
            <w:tcW w:w="823" w:type="dxa"/>
            <w:tcBorders>
              <w:top w:val="single" w:sz="4" w:space="0" w:color="auto"/>
              <w:bottom w:val="single" w:sz="12" w:space="0" w:color="auto"/>
              <w:right w:val="single" w:sz="12" w:space="0" w:color="auto"/>
            </w:tcBorders>
            <w:vAlign w:val="center"/>
          </w:tcPr>
          <w:p w14:paraId="5E73C654" w14:textId="77777777" w:rsidR="006C7785" w:rsidRPr="00340B0D" w:rsidRDefault="006C7785" w:rsidP="00380FCD">
            <w:pPr>
              <w:rPr>
                <w:rFonts w:cs="Arial"/>
                <w:sz w:val="18"/>
                <w:szCs w:val="18"/>
              </w:rPr>
            </w:pPr>
          </w:p>
        </w:tc>
      </w:tr>
      <w:tr w:rsidR="006C7785" w:rsidRPr="00340B0D" w14:paraId="35552191" w14:textId="77777777" w:rsidTr="00380FCD">
        <w:tc>
          <w:tcPr>
            <w:tcW w:w="9696"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1848A0FF"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72444B70"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1DF583BB" w14:textId="77777777" w:rsidR="006C7785" w:rsidRPr="00340B0D" w:rsidRDefault="006C7785" w:rsidP="00380FCD">
            <w:pPr>
              <w:pStyle w:val="Default"/>
              <w:ind w:left="720"/>
              <w:rPr>
                <w:sz w:val="18"/>
                <w:szCs w:val="18"/>
              </w:rPr>
            </w:pPr>
          </w:p>
        </w:tc>
        <w:tc>
          <w:tcPr>
            <w:tcW w:w="699" w:type="dxa"/>
            <w:gridSpan w:val="2"/>
            <w:tcBorders>
              <w:top w:val="single" w:sz="4" w:space="0" w:color="auto"/>
              <w:left w:val="single" w:sz="4" w:space="0" w:color="auto"/>
              <w:bottom w:val="single" w:sz="4" w:space="0" w:color="auto"/>
              <w:right w:val="double" w:sz="4" w:space="0" w:color="auto"/>
            </w:tcBorders>
          </w:tcPr>
          <w:p w14:paraId="6ECB5E6B" w14:textId="77777777" w:rsidR="006C7785" w:rsidRPr="00340B0D" w:rsidRDefault="006C7785" w:rsidP="00380FCD">
            <w:pPr>
              <w:jc w:val="center"/>
              <w:rPr>
                <w:rFonts w:cs="Arial"/>
                <w:sz w:val="18"/>
                <w:szCs w:val="18"/>
              </w:rPr>
            </w:pPr>
          </w:p>
        </w:tc>
        <w:tc>
          <w:tcPr>
            <w:tcW w:w="3788" w:type="dxa"/>
            <w:gridSpan w:val="3"/>
            <w:tcBorders>
              <w:top w:val="single" w:sz="4" w:space="0" w:color="auto"/>
              <w:left w:val="double" w:sz="4" w:space="0" w:color="auto"/>
              <w:bottom w:val="single" w:sz="4" w:space="0" w:color="auto"/>
            </w:tcBorders>
          </w:tcPr>
          <w:p w14:paraId="0AF225A3" w14:textId="77777777" w:rsidR="006C7785" w:rsidRPr="00340B0D" w:rsidRDefault="006C7785" w:rsidP="00380FCD">
            <w:pPr>
              <w:rPr>
                <w:rFonts w:cs="Arial"/>
                <w:sz w:val="18"/>
                <w:szCs w:val="18"/>
              </w:rPr>
            </w:pPr>
          </w:p>
        </w:tc>
        <w:tc>
          <w:tcPr>
            <w:tcW w:w="823" w:type="dxa"/>
            <w:tcBorders>
              <w:top w:val="single" w:sz="4" w:space="0" w:color="auto"/>
              <w:bottom w:val="single" w:sz="4" w:space="0" w:color="auto"/>
              <w:right w:val="single" w:sz="12" w:space="0" w:color="auto"/>
            </w:tcBorders>
            <w:vAlign w:val="center"/>
          </w:tcPr>
          <w:p w14:paraId="069A8DF3" w14:textId="77777777" w:rsidR="006C7785" w:rsidRPr="00340B0D" w:rsidRDefault="006C7785" w:rsidP="00380FCD">
            <w:pPr>
              <w:rPr>
                <w:rFonts w:cs="Arial"/>
                <w:sz w:val="18"/>
                <w:szCs w:val="18"/>
              </w:rPr>
            </w:pPr>
          </w:p>
        </w:tc>
      </w:tr>
      <w:tr w:rsidR="006C7785" w:rsidRPr="00340B0D" w14:paraId="1D849AC1"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410EEF50" w14:textId="77777777" w:rsidR="006C7785" w:rsidRPr="00340B0D" w:rsidRDefault="006C7785" w:rsidP="00380FCD">
            <w:pPr>
              <w:pStyle w:val="Default"/>
              <w:ind w:left="720"/>
              <w:rPr>
                <w:sz w:val="18"/>
                <w:szCs w:val="18"/>
              </w:rPr>
            </w:pPr>
          </w:p>
        </w:tc>
        <w:tc>
          <w:tcPr>
            <w:tcW w:w="699" w:type="dxa"/>
            <w:gridSpan w:val="2"/>
            <w:tcBorders>
              <w:top w:val="single" w:sz="4" w:space="0" w:color="auto"/>
              <w:left w:val="single" w:sz="4" w:space="0" w:color="auto"/>
              <w:bottom w:val="single" w:sz="4" w:space="0" w:color="auto"/>
              <w:right w:val="double" w:sz="4" w:space="0" w:color="auto"/>
            </w:tcBorders>
          </w:tcPr>
          <w:p w14:paraId="74FFB1FE" w14:textId="77777777" w:rsidR="006C7785" w:rsidRPr="00340B0D" w:rsidRDefault="006C7785" w:rsidP="00380FCD">
            <w:pPr>
              <w:jc w:val="center"/>
              <w:rPr>
                <w:rFonts w:cs="Arial"/>
                <w:sz w:val="18"/>
                <w:szCs w:val="18"/>
              </w:rPr>
            </w:pPr>
          </w:p>
        </w:tc>
        <w:tc>
          <w:tcPr>
            <w:tcW w:w="3788" w:type="dxa"/>
            <w:gridSpan w:val="3"/>
            <w:tcBorders>
              <w:top w:val="single" w:sz="4" w:space="0" w:color="auto"/>
              <w:left w:val="double" w:sz="4" w:space="0" w:color="auto"/>
              <w:bottom w:val="single" w:sz="4" w:space="0" w:color="auto"/>
            </w:tcBorders>
          </w:tcPr>
          <w:p w14:paraId="105C46A0" w14:textId="77777777" w:rsidR="006C7785" w:rsidRPr="00340B0D" w:rsidRDefault="006C7785" w:rsidP="00380FCD">
            <w:pPr>
              <w:rPr>
                <w:rFonts w:cs="Arial"/>
                <w:sz w:val="18"/>
                <w:szCs w:val="18"/>
              </w:rPr>
            </w:pPr>
          </w:p>
        </w:tc>
        <w:tc>
          <w:tcPr>
            <w:tcW w:w="823" w:type="dxa"/>
            <w:tcBorders>
              <w:top w:val="single" w:sz="4" w:space="0" w:color="auto"/>
              <w:bottom w:val="single" w:sz="4" w:space="0" w:color="auto"/>
              <w:right w:val="single" w:sz="12" w:space="0" w:color="auto"/>
            </w:tcBorders>
            <w:vAlign w:val="center"/>
          </w:tcPr>
          <w:p w14:paraId="3F0E2A96" w14:textId="77777777" w:rsidR="006C7785" w:rsidRPr="00340B0D" w:rsidRDefault="006C7785" w:rsidP="00380FCD">
            <w:pPr>
              <w:rPr>
                <w:rFonts w:cs="Arial"/>
                <w:sz w:val="18"/>
                <w:szCs w:val="18"/>
              </w:rPr>
            </w:pPr>
          </w:p>
        </w:tc>
      </w:tr>
      <w:tr w:rsidR="006C7785" w:rsidRPr="00340B0D" w14:paraId="2290BE2A" w14:textId="77777777" w:rsidTr="00380FCD">
        <w:tc>
          <w:tcPr>
            <w:tcW w:w="969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331A4ED"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0640F6DF" w14:textId="77777777" w:rsidTr="00380FCD">
        <w:tc>
          <w:tcPr>
            <w:tcW w:w="9696" w:type="dxa"/>
            <w:gridSpan w:val="9"/>
            <w:tcBorders>
              <w:top w:val="single" w:sz="4" w:space="0" w:color="auto"/>
              <w:left w:val="single" w:sz="12" w:space="0" w:color="auto"/>
              <w:bottom w:val="single" w:sz="4" w:space="0" w:color="auto"/>
              <w:right w:val="single" w:sz="12" w:space="0" w:color="auto"/>
            </w:tcBorders>
            <w:vAlign w:val="center"/>
          </w:tcPr>
          <w:p w14:paraId="25DC0F3A" w14:textId="77777777" w:rsidR="006C7785" w:rsidRPr="00D6273A" w:rsidRDefault="006C7785" w:rsidP="00380FCD">
            <w:pPr>
              <w:rPr>
                <w:i/>
              </w:rPr>
            </w:pPr>
            <w:r w:rsidRPr="00A66F97">
              <w:rPr>
                <w:rFonts w:cs="Arial"/>
                <w:i/>
              </w:rPr>
              <w:t xml:space="preserve">As for test </w:t>
            </w:r>
            <w:r w:rsidRPr="00A66F97">
              <w:rPr>
                <w:rFonts w:cs="Arial"/>
              </w:rPr>
              <w:t>SafetyContourDisplay1</w:t>
            </w:r>
          </w:p>
        </w:tc>
      </w:tr>
      <w:tr w:rsidR="006C7785" w:rsidRPr="00340B0D" w14:paraId="3A4D0C18" w14:textId="77777777" w:rsidTr="00380FCD">
        <w:tc>
          <w:tcPr>
            <w:tcW w:w="969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54B717A"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7AE7957A" w14:textId="77777777" w:rsidTr="00380FCD">
        <w:tc>
          <w:tcPr>
            <w:tcW w:w="9696"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8D5C617" w14:textId="77777777" w:rsidR="006C7785" w:rsidRPr="00A66F97" w:rsidRDefault="006C7785" w:rsidP="00380FCD">
            <w:pPr>
              <w:rPr>
                <w:rFonts w:cs="Arial"/>
                <w:i/>
              </w:rPr>
            </w:pPr>
            <w:r w:rsidRPr="00A66F97">
              <w:rPr>
                <w:rFonts w:cs="Arial"/>
                <w:i/>
              </w:rPr>
              <w:t>Select a Safety Contour value of 15 m. None of the ENCs (with the exception of</w:t>
            </w:r>
          </w:p>
          <w:p w14:paraId="7C1D443B" w14:textId="11FF1F18" w:rsidR="006C7785" w:rsidRPr="00A66F97" w:rsidRDefault="006C7785" w:rsidP="00380FCD">
            <w:pPr>
              <w:rPr>
                <w:rFonts w:cs="Arial"/>
                <w:i/>
              </w:rPr>
            </w:pPr>
            <w:r w:rsidRPr="00A66F97">
              <w:rPr>
                <w:rFonts w:cs="Arial"/>
                <w:i/>
              </w:rPr>
              <w:t>10100</w:t>
            </w:r>
            <w:r w:rsidR="00C56476">
              <w:rPr>
                <w:rFonts w:cs="Arial"/>
                <w:i/>
              </w:rPr>
              <w:t>AA_</w:t>
            </w:r>
            <w:r w:rsidRPr="00A66F97">
              <w:rPr>
                <w:rFonts w:cs="Arial"/>
                <w:i/>
              </w:rPr>
              <w:t>X01SE.000) have a 15 m contour.</w:t>
            </w:r>
          </w:p>
          <w:p w14:paraId="09CF9083" w14:textId="77777777" w:rsidR="006C7785" w:rsidRPr="00614B0E" w:rsidRDefault="006C7785" w:rsidP="00380FCD">
            <w:pPr>
              <w:rPr>
                <w:rFonts w:cs="Arial"/>
                <w:b/>
                <w:bCs/>
              </w:rPr>
            </w:pPr>
            <w:r w:rsidRPr="00A66F97">
              <w:rPr>
                <w:rFonts w:cs="Arial"/>
                <w:i/>
              </w:rPr>
              <w:t xml:space="preserve">2. Other values should also be investigated. The large scale charts (i.e. 101AA00*****.000) contain 0, 2, 5, 10, 20m contours, and the contour intervals on the smaller scale chart (i.e. 10100AA_X0000.000 are 0, 2, 5, </w:t>
            </w:r>
            <w:r w:rsidRPr="00A66F97">
              <w:rPr>
                <w:rFonts w:cs="Arial"/>
                <w:i/>
              </w:rPr>
              <w:lastRenderedPageBreak/>
              <w:t>10, 20, 30, 50, 100, 200, 300, and 400m.</w:t>
            </w:r>
          </w:p>
        </w:tc>
      </w:tr>
      <w:tr w:rsidR="006C7785" w:rsidRPr="00340B0D" w14:paraId="3E0BAB1D" w14:textId="77777777" w:rsidTr="00380FCD">
        <w:tc>
          <w:tcPr>
            <w:tcW w:w="969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15E69C0" w14:textId="77777777" w:rsidR="006C7785" w:rsidRPr="00340B0D" w:rsidRDefault="006C7785" w:rsidP="00380FCD">
            <w:pPr>
              <w:jc w:val="center"/>
              <w:rPr>
                <w:rFonts w:cs="Arial"/>
                <w:sz w:val="18"/>
                <w:szCs w:val="18"/>
              </w:rPr>
            </w:pPr>
            <w:r w:rsidRPr="00340B0D">
              <w:rPr>
                <w:rFonts w:cs="Arial"/>
                <w:b/>
                <w:bCs/>
                <w:sz w:val="18"/>
                <w:szCs w:val="18"/>
              </w:rPr>
              <w:lastRenderedPageBreak/>
              <w:t>Results</w:t>
            </w:r>
          </w:p>
        </w:tc>
      </w:tr>
      <w:tr w:rsidR="006C7785" w:rsidRPr="00340B0D" w14:paraId="3CCA8584" w14:textId="77777777" w:rsidTr="00380FCD">
        <w:trPr>
          <w:trHeight w:val="3239"/>
        </w:trPr>
        <w:tc>
          <w:tcPr>
            <w:tcW w:w="9696" w:type="dxa"/>
            <w:gridSpan w:val="9"/>
            <w:tcBorders>
              <w:top w:val="single" w:sz="4" w:space="0" w:color="auto"/>
              <w:left w:val="single" w:sz="12" w:space="0" w:color="auto"/>
              <w:bottom w:val="single" w:sz="12" w:space="0" w:color="auto"/>
              <w:right w:val="single" w:sz="12" w:space="0" w:color="auto"/>
            </w:tcBorders>
          </w:tcPr>
          <w:p w14:paraId="60B0527F" w14:textId="2E05E6D0" w:rsidR="006C7785" w:rsidRPr="00A66F97" w:rsidRDefault="006C7785" w:rsidP="00380FCD">
            <w:pPr>
              <w:rPr>
                <w:rFonts w:cs="Arial"/>
                <w:i/>
              </w:rPr>
            </w:pPr>
            <w:r>
              <w:rPr>
                <w:rFonts w:cs="Arial"/>
                <w:i/>
              </w:rPr>
              <w:t xml:space="preserve">1. </w:t>
            </w:r>
            <w:r w:rsidRPr="00A66F97">
              <w:rPr>
                <w:rFonts w:cs="Arial"/>
                <w:i/>
              </w:rPr>
              <w:t xml:space="preserve">In dataset </w:t>
            </w:r>
            <w:r w:rsidR="00C56476" w:rsidRPr="00A66F97">
              <w:rPr>
                <w:rFonts w:cs="Arial"/>
                <w:i/>
              </w:rPr>
              <w:t>10100</w:t>
            </w:r>
            <w:r w:rsidR="00C56476">
              <w:rPr>
                <w:rFonts w:cs="Arial"/>
                <w:i/>
              </w:rPr>
              <w:t>AA_</w:t>
            </w:r>
            <w:r w:rsidR="00C56476" w:rsidRPr="00A66F97">
              <w:rPr>
                <w:rFonts w:cs="Arial"/>
                <w:i/>
              </w:rPr>
              <w:t>X01SE</w:t>
            </w:r>
            <w:r w:rsidRPr="00A66F97">
              <w:rPr>
                <w:rFonts w:cs="Arial"/>
                <w:i/>
              </w:rPr>
              <w:t>.000 the 15 m contour and in the other datasets the 20m contour must be highlighted as the safety contour.</w:t>
            </w:r>
          </w:p>
          <w:p w14:paraId="6759BF9B" w14:textId="77777777" w:rsidR="006C7785" w:rsidRDefault="006C7785" w:rsidP="00380FCD">
            <w:pPr>
              <w:rPr>
                <w:rFonts w:cs="Arial"/>
                <w:i/>
                <w:noProof/>
                <w:lang w:val="en-IN" w:eastAsia="en-IN"/>
              </w:rPr>
            </w:pPr>
            <w:r w:rsidRPr="00A66F97">
              <w:rPr>
                <w:rFonts w:cs="Arial"/>
                <w:i/>
              </w:rPr>
              <w:t>2. If the selected value of Safety Contour is not available as a depth contour in the chart, the next deeper contour must be highlighted as the safety contour.</w:t>
            </w:r>
          </w:p>
          <w:p w14:paraId="7918859B" w14:textId="77777777" w:rsidR="006C7785" w:rsidRPr="00614B0E" w:rsidRDefault="006C7785" w:rsidP="00380FCD">
            <w:pPr>
              <w:rPr>
                <w:rFonts w:cs="Arial"/>
              </w:rPr>
            </w:pPr>
            <w:r w:rsidRPr="00A66F97">
              <w:rPr>
                <w:rFonts w:cs="Arial"/>
                <w:noProof/>
                <w:lang w:val="en-IN" w:eastAsia="en-IN"/>
              </w:rPr>
              <w:drawing>
                <wp:inline distT="0" distB="0" distL="0" distR="0" wp14:anchorId="48E87DFB" wp14:editId="1A35F408">
                  <wp:extent cx="6010275" cy="5534025"/>
                  <wp:effectExtent l="0" t="0" r="9525" b="9525"/>
                  <wp:docPr id="83" name="Picture 8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010275" cy="5534025"/>
                          </a:xfrm>
                          <a:prstGeom prst="rect">
                            <a:avLst/>
                          </a:prstGeom>
                          <a:noFill/>
                          <a:ln>
                            <a:noFill/>
                          </a:ln>
                        </pic:spPr>
                      </pic:pic>
                    </a:graphicData>
                  </a:graphic>
                </wp:inline>
              </w:drawing>
            </w:r>
          </w:p>
        </w:tc>
      </w:tr>
    </w:tbl>
    <w:p w14:paraId="4070FCAF" w14:textId="77777777" w:rsidR="006C7785" w:rsidRDefault="006C7785" w:rsidP="006C7785"/>
    <w:p w14:paraId="499A9659" w14:textId="407A74AD" w:rsidR="006C7785" w:rsidRDefault="006C7785" w:rsidP="006C7785">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490"/>
      </w:tblGrid>
      <w:tr w:rsidR="006C7785" w:rsidRPr="00A66F97" w14:paraId="1AB5E6E9" w14:textId="77777777" w:rsidTr="00E72BE6">
        <w:trPr>
          <w:trHeight w:val="454"/>
          <w:tblHeader/>
        </w:trPr>
        <w:tc>
          <w:tcPr>
            <w:tcW w:w="2381" w:type="dxa"/>
            <w:shd w:val="clear" w:color="auto" w:fill="BFBFBF" w:themeFill="background1" w:themeFillShade="BF"/>
            <w:vAlign w:val="center"/>
          </w:tcPr>
          <w:p w14:paraId="4A86A6D4" w14:textId="77777777" w:rsidR="006C7785" w:rsidRPr="00A66F97" w:rsidRDefault="006C7785" w:rsidP="00380FCD">
            <w:pPr>
              <w:rPr>
                <w:rFonts w:cs="Arial"/>
              </w:rPr>
            </w:pPr>
            <w:r w:rsidRPr="00A66F97">
              <w:rPr>
                <w:rFonts w:cs="Arial"/>
                <w:b/>
              </w:rPr>
              <w:lastRenderedPageBreak/>
              <w:t>Test Reference</w:t>
            </w:r>
          </w:p>
        </w:tc>
        <w:tc>
          <w:tcPr>
            <w:tcW w:w="2381" w:type="dxa"/>
            <w:shd w:val="clear" w:color="auto" w:fill="FFFFFF" w:themeFill="background1"/>
            <w:vAlign w:val="center"/>
          </w:tcPr>
          <w:p w14:paraId="2ABAEC55" w14:textId="77777777" w:rsidR="006C7785" w:rsidRPr="00A66F97" w:rsidRDefault="006C7785" w:rsidP="00380FCD">
            <w:pPr>
              <w:rPr>
                <w:rFonts w:cs="Arial"/>
              </w:rPr>
            </w:pPr>
            <w:r w:rsidRPr="00A66F97">
              <w:rPr>
                <w:rFonts w:cs="Arial"/>
              </w:rPr>
              <w:t>SafetyContourDisplay3</w:t>
            </w:r>
          </w:p>
        </w:tc>
        <w:tc>
          <w:tcPr>
            <w:tcW w:w="2382" w:type="dxa"/>
            <w:shd w:val="clear" w:color="auto" w:fill="BFBFBF" w:themeFill="background1" w:themeFillShade="BF"/>
            <w:vAlign w:val="center"/>
          </w:tcPr>
          <w:p w14:paraId="60094022" w14:textId="77777777" w:rsidR="006C7785" w:rsidRPr="00A66F97" w:rsidRDefault="006C7785" w:rsidP="00380FCD">
            <w:pPr>
              <w:rPr>
                <w:rFonts w:cs="Arial"/>
              </w:rPr>
            </w:pPr>
            <w:r w:rsidRPr="00A66F97">
              <w:rPr>
                <w:rFonts w:cs="Arial"/>
                <w:b/>
              </w:rPr>
              <w:t>IHO Reference</w:t>
            </w:r>
          </w:p>
        </w:tc>
        <w:tc>
          <w:tcPr>
            <w:tcW w:w="2490" w:type="dxa"/>
            <w:shd w:val="clear" w:color="auto" w:fill="FFFFFF" w:themeFill="background1"/>
            <w:vAlign w:val="center"/>
          </w:tcPr>
          <w:p w14:paraId="1A49C276" w14:textId="5730063A" w:rsidR="006C7785" w:rsidRPr="0082201A" w:rsidRDefault="006C7785" w:rsidP="0082201A">
            <w:pPr>
              <w:spacing w:line="240" w:lineRule="auto"/>
              <w:rPr>
                <w:rFonts w:cs="Arial"/>
                <w:color w:val="000000"/>
              </w:rPr>
            </w:pPr>
            <w:r w:rsidRPr="00A66F97">
              <w:rPr>
                <w:rFonts w:cs="Arial"/>
                <w:color w:val="000000"/>
              </w:rPr>
              <w:t>S-</w:t>
            </w:r>
            <w:r w:rsidR="0082201A">
              <w:rPr>
                <w:rFonts w:cs="Arial"/>
                <w:color w:val="000000"/>
              </w:rPr>
              <w:t>98 12.8.9</w:t>
            </w:r>
          </w:p>
        </w:tc>
      </w:tr>
    </w:tbl>
    <w:tbl>
      <w:tblPr>
        <w:tblStyle w:val="TableGrid"/>
        <w:tblW w:w="9483" w:type="dxa"/>
        <w:tblLook w:val="04A0" w:firstRow="1" w:lastRow="0" w:firstColumn="1" w:lastColumn="0" w:noHBand="0" w:noVBand="1"/>
      </w:tblPr>
      <w:tblGrid>
        <w:gridCol w:w="2260"/>
        <w:gridCol w:w="540"/>
        <w:gridCol w:w="1586"/>
        <w:gridCol w:w="255"/>
        <w:gridCol w:w="444"/>
        <w:gridCol w:w="1594"/>
        <w:gridCol w:w="385"/>
        <w:gridCol w:w="1809"/>
        <w:gridCol w:w="610"/>
      </w:tblGrid>
      <w:tr w:rsidR="006C7785" w:rsidRPr="00340B0D" w14:paraId="6CBBD88C"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F683B68"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21AF4C3B" w14:textId="77777777" w:rsidTr="00380FCD">
        <w:tc>
          <w:tcPr>
            <w:tcW w:w="9483"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7D6F75E8" w14:textId="77777777" w:rsidR="006C7785" w:rsidRDefault="006C7785" w:rsidP="00380FCD">
            <w:pPr>
              <w:rPr>
                <w:rFonts w:cs="Arial"/>
                <w:i/>
              </w:rPr>
            </w:pPr>
            <w:r w:rsidRPr="00A66F97">
              <w:rPr>
                <w:rFonts w:cs="Arial"/>
                <w:i/>
              </w:rPr>
              <w:t xml:space="preserve">Display of Safety Contour and isolated dangers within the safe water enclosed by the ship’s safety </w:t>
            </w:r>
          </w:p>
          <w:p w14:paraId="380B39A5" w14:textId="77777777" w:rsidR="006C7785" w:rsidRPr="005B051E" w:rsidRDefault="006C7785" w:rsidP="00380FCD">
            <w:pPr>
              <w:rPr>
                <w:rFonts w:cs="Arial"/>
              </w:rPr>
            </w:pPr>
            <w:r w:rsidRPr="00A66F97">
              <w:rPr>
                <w:rFonts w:cs="Arial"/>
                <w:i/>
              </w:rPr>
              <w:t>contour.</w:t>
            </w:r>
          </w:p>
        </w:tc>
      </w:tr>
      <w:tr w:rsidR="006C7785" w:rsidRPr="00340B0D" w14:paraId="370F60E0"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D0C2C61"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149DE4F5"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640450D5" w14:textId="77777777" w:rsidR="006C7785" w:rsidRPr="002453EF" w:rsidRDefault="006C7785" w:rsidP="00380FCD">
            <w:pPr>
              <w:rPr>
                <w:rFonts w:cs="Arial"/>
                <w:i/>
              </w:rPr>
            </w:pPr>
            <w:r w:rsidRPr="002453EF">
              <w:rPr>
                <w:rFonts w:cs="Arial"/>
                <w:i/>
              </w:rPr>
              <w:t>As for test SafetyContourDisplay1</w:t>
            </w:r>
          </w:p>
        </w:tc>
      </w:tr>
      <w:tr w:rsidR="006C7785" w:rsidRPr="00340B0D" w14:paraId="1D97F047" w14:textId="77777777" w:rsidTr="00380FCD">
        <w:tc>
          <w:tcPr>
            <w:tcW w:w="706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8653BDC"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419"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EB62AE2" w14:textId="77777777" w:rsidR="006C7785" w:rsidRPr="00340B0D" w:rsidRDefault="006C7785" w:rsidP="00380FCD">
            <w:pPr>
              <w:jc w:val="center"/>
              <w:rPr>
                <w:rFonts w:cs="Arial"/>
                <w:b/>
                <w:bCs/>
                <w:sz w:val="18"/>
                <w:szCs w:val="18"/>
              </w:rPr>
            </w:pPr>
          </w:p>
        </w:tc>
      </w:tr>
      <w:tr w:rsidR="006C7785" w:rsidRPr="00340B0D" w14:paraId="4997FB26" w14:textId="77777777" w:rsidTr="00380FCD">
        <w:tc>
          <w:tcPr>
            <w:tcW w:w="7064" w:type="dxa"/>
            <w:gridSpan w:val="7"/>
            <w:tcBorders>
              <w:top w:val="single" w:sz="4" w:space="0" w:color="auto"/>
              <w:left w:val="single" w:sz="12" w:space="0" w:color="auto"/>
              <w:bottom w:val="single" w:sz="4" w:space="0" w:color="auto"/>
              <w:right w:val="single" w:sz="12" w:space="0" w:color="auto"/>
            </w:tcBorders>
            <w:shd w:val="clear" w:color="auto" w:fill="auto"/>
          </w:tcPr>
          <w:p w14:paraId="68E994E7" w14:textId="77777777" w:rsidR="006C7785" w:rsidRPr="000B13F9" w:rsidRDefault="006C7785" w:rsidP="00380FCD">
            <w:pPr>
              <w:rPr>
                <w:rFonts w:cs="Arial"/>
              </w:rPr>
            </w:pPr>
            <w:proofErr w:type="spellStart"/>
            <w:r>
              <w:rPr>
                <w:rFonts w:cs="Arial"/>
                <w:b/>
                <w:bCs/>
                <w:i/>
              </w:rPr>
              <w:t>DisplayBase</w:t>
            </w:r>
            <w:proofErr w:type="spellEnd"/>
          </w:p>
        </w:tc>
        <w:tc>
          <w:tcPr>
            <w:tcW w:w="2419" w:type="dxa"/>
            <w:gridSpan w:val="2"/>
            <w:tcBorders>
              <w:top w:val="single" w:sz="4" w:space="0" w:color="auto"/>
              <w:left w:val="single" w:sz="12" w:space="0" w:color="auto"/>
              <w:bottom w:val="single" w:sz="4" w:space="0" w:color="auto"/>
              <w:right w:val="single" w:sz="12" w:space="0" w:color="auto"/>
            </w:tcBorders>
            <w:shd w:val="clear" w:color="auto" w:fill="auto"/>
          </w:tcPr>
          <w:p w14:paraId="64025C33" w14:textId="77777777" w:rsidR="006C7785" w:rsidRPr="00340B0D" w:rsidRDefault="006C7785" w:rsidP="00380FCD">
            <w:pPr>
              <w:rPr>
                <w:rFonts w:cs="Arial"/>
                <w:sz w:val="18"/>
                <w:szCs w:val="18"/>
              </w:rPr>
            </w:pPr>
          </w:p>
        </w:tc>
      </w:tr>
      <w:tr w:rsidR="006C7785" w:rsidRPr="00340B0D" w14:paraId="6B7E6CDA" w14:textId="77777777" w:rsidTr="00380FCD">
        <w:tc>
          <w:tcPr>
            <w:tcW w:w="7064" w:type="dxa"/>
            <w:gridSpan w:val="7"/>
            <w:tcBorders>
              <w:top w:val="single" w:sz="4" w:space="0" w:color="auto"/>
              <w:left w:val="single" w:sz="12" w:space="0" w:color="auto"/>
              <w:bottom w:val="single" w:sz="12" w:space="0" w:color="auto"/>
              <w:right w:val="single" w:sz="12" w:space="0" w:color="auto"/>
            </w:tcBorders>
            <w:shd w:val="clear" w:color="auto" w:fill="auto"/>
          </w:tcPr>
          <w:p w14:paraId="668ACCD9" w14:textId="77777777" w:rsidR="006C7785" w:rsidRPr="00340B0D" w:rsidRDefault="006C7785" w:rsidP="00380FCD">
            <w:pPr>
              <w:rPr>
                <w:rFonts w:cs="Arial"/>
                <w:sz w:val="18"/>
                <w:szCs w:val="18"/>
              </w:rPr>
            </w:pPr>
          </w:p>
        </w:tc>
        <w:tc>
          <w:tcPr>
            <w:tcW w:w="2419" w:type="dxa"/>
            <w:gridSpan w:val="2"/>
            <w:tcBorders>
              <w:top w:val="single" w:sz="4" w:space="0" w:color="auto"/>
              <w:left w:val="single" w:sz="12" w:space="0" w:color="auto"/>
              <w:bottom w:val="single" w:sz="12" w:space="0" w:color="auto"/>
              <w:right w:val="single" w:sz="12" w:space="0" w:color="auto"/>
            </w:tcBorders>
            <w:shd w:val="clear" w:color="auto" w:fill="auto"/>
          </w:tcPr>
          <w:p w14:paraId="75E19E2F" w14:textId="77777777" w:rsidR="006C7785" w:rsidRPr="00340B0D" w:rsidRDefault="006C7785" w:rsidP="00380FCD">
            <w:pPr>
              <w:rPr>
                <w:rFonts w:cs="Arial"/>
                <w:sz w:val="18"/>
                <w:szCs w:val="18"/>
              </w:rPr>
            </w:pPr>
          </w:p>
        </w:tc>
      </w:tr>
      <w:tr w:rsidR="006C7785" w:rsidRPr="00340B0D" w14:paraId="27164DF9" w14:textId="77777777" w:rsidTr="00380FCD">
        <w:tc>
          <w:tcPr>
            <w:tcW w:w="464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C22EA18"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8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27B8126"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352EA10B" w14:textId="77777777" w:rsidTr="00380FCD">
        <w:sdt>
          <w:sdtPr>
            <w:rPr>
              <w:rFonts w:cs="Arial"/>
              <w:sz w:val="18"/>
              <w:szCs w:val="18"/>
            </w:rPr>
            <w:alias w:val="Diplay Category"/>
            <w:tag w:val="Diplay Categor"/>
            <w:id w:val="1495832566"/>
            <w:placeholder>
              <w:docPart w:val="FD77B1501820475D959FC4383A47F75C"/>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41" w:type="dxa"/>
                <w:gridSpan w:val="4"/>
                <w:tcBorders>
                  <w:top w:val="single" w:sz="4" w:space="0" w:color="auto"/>
                  <w:left w:val="single" w:sz="12" w:space="0" w:color="auto"/>
                  <w:bottom w:val="single" w:sz="12" w:space="0" w:color="auto"/>
                  <w:right w:val="single" w:sz="12" w:space="0" w:color="auto"/>
                </w:tcBorders>
                <w:shd w:val="clear" w:color="auto" w:fill="auto"/>
              </w:tcPr>
              <w:p w14:paraId="1DBA01A8" w14:textId="77777777" w:rsidR="006C7785" w:rsidRPr="00340B0D" w:rsidRDefault="006C7785" w:rsidP="00380FCD">
                <w:pPr>
                  <w:rPr>
                    <w:rFonts w:cs="Arial"/>
                    <w:sz w:val="18"/>
                    <w:szCs w:val="18"/>
                  </w:rPr>
                </w:pPr>
                <w:r>
                  <w:rPr>
                    <w:rFonts w:cs="Arial"/>
                    <w:sz w:val="18"/>
                    <w:szCs w:val="18"/>
                  </w:rPr>
                  <w:t>Displaybase</w:t>
                </w:r>
              </w:p>
            </w:tc>
          </w:sdtContent>
        </w:sdt>
        <w:tc>
          <w:tcPr>
            <w:tcW w:w="4232" w:type="dxa"/>
            <w:gridSpan w:val="4"/>
            <w:tcBorders>
              <w:left w:val="single" w:sz="12" w:space="0" w:color="auto"/>
              <w:bottom w:val="single" w:sz="4" w:space="0" w:color="auto"/>
              <w:right w:val="single" w:sz="4" w:space="0" w:color="auto"/>
            </w:tcBorders>
            <w:shd w:val="clear" w:color="auto" w:fill="auto"/>
          </w:tcPr>
          <w:p w14:paraId="03DE465A" w14:textId="77777777" w:rsidR="006C7785" w:rsidRPr="00340B0D" w:rsidRDefault="006C7785" w:rsidP="00380FCD">
            <w:pPr>
              <w:rPr>
                <w:rFonts w:cs="Arial"/>
                <w:sz w:val="18"/>
                <w:szCs w:val="18"/>
              </w:rPr>
            </w:pPr>
            <w:r w:rsidRPr="00340B0D">
              <w:rPr>
                <w:rFonts w:cs="Arial"/>
                <w:sz w:val="18"/>
                <w:szCs w:val="18"/>
              </w:rPr>
              <w:t>Accuracy</w:t>
            </w:r>
          </w:p>
        </w:tc>
        <w:tc>
          <w:tcPr>
            <w:tcW w:w="610" w:type="dxa"/>
            <w:tcBorders>
              <w:left w:val="single" w:sz="4" w:space="0" w:color="auto"/>
              <w:right w:val="single" w:sz="12" w:space="0" w:color="auto"/>
            </w:tcBorders>
            <w:shd w:val="clear" w:color="auto" w:fill="auto"/>
            <w:vAlign w:val="center"/>
          </w:tcPr>
          <w:p w14:paraId="013DA6A4" w14:textId="77777777" w:rsidR="006C7785" w:rsidRPr="00340B0D" w:rsidRDefault="006C7785" w:rsidP="00380FCD">
            <w:pPr>
              <w:jc w:val="center"/>
              <w:rPr>
                <w:rFonts w:cs="Arial"/>
                <w:sz w:val="18"/>
                <w:szCs w:val="18"/>
              </w:rPr>
            </w:pPr>
          </w:p>
        </w:tc>
      </w:tr>
      <w:tr w:rsidR="006C7785" w:rsidRPr="00340B0D" w14:paraId="05D52A53" w14:textId="77777777" w:rsidTr="00380FCD">
        <w:tc>
          <w:tcPr>
            <w:tcW w:w="4641"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8E4F711"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232" w:type="dxa"/>
            <w:gridSpan w:val="4"/>
            <w:tcBorders>
              <w:left w:val="single" w:sz="12" w:space="0" w:color="auto"/>
              <w:right w:val="single" w:sz="4" w:space="0" w:color="auto"/>
            </w:tcBorders>
            <w:shd w:val="clear" w:color="auto" w:fill="auto"/>
          </w:tcPr>
          <w:p w14:paraId="62E724DF" w14:textId="77777777" w:rsidR="006C7785" w:rsidRPr="00340B0D" w:rsidRDefault="006C7785" w:rsidP="00380FCD">
            <w:pPr>
              <w:rPr>
                <w:rFonts w:cs="Arial"/>
                <w:sz w:val="18"/>
                <w:szCs w:val="18"/>
              </w:rPr>
            </w:pPr>
            <w:r w:rsidRPr="00340B0D">
              <w:rPr>
                <w:rFonts w:cs="Arial"/>
                <w:sz w:val="18"/>
                <w:szCs w:val="18"/>
              </w:rPr>
              <w:t>Contour label</w:t>
            </w:r>
          </w:p>
        </w:tc>
        <w:tc>
          <w:tcPr>
            <w:tcW w:w="610" w:type="dxa"/>
            <w:tcBorders>
              <w:left w:val="single" w:sz="4" w:space="0" w:color="auto"/>
              <w:right w:val="single" w:sz="12" w:space="0" w:color="auto"/>
            </w:tcBorders>
            <w:shd w:val="clear" w:color="auto" w:fill="auto"/>
            <w:vAlign w:val="center"/>
          </w:tcPr>
          <w:p w14:paraId="587E7180" w14:textId="77777777" w:rsidR="006C7785" w:rsidRPr="00340B0D" w:rsidRDefault="006C7785" w:rsidP="00380FCD">
            <w:pPr>
              <w:jc w:val="center"/>
              <w:rPr>
                <w:rFonts w:cs="Arial"/>
                <w:sz w:val="18"/>
                <w:szCs w:val="18"/>
              </w:rPr>
            </w:pPr>
          </w:p>
        </w:tc>
      </w:tr>
      <w:tr w:rsidR="006C7785" w:rsidRPr="00340B0D" w14:paraId="0747C85B"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5DC55811" w14:textId="77777777" w:rsidR="006C7785" w:rsidRPr="00340B0D" w:rsidRDefault="006C7785" w:rsidP="00380FCD">
            <w:pPr>
              <w:rPr>
                <w:rFonts w:cs="Arial"/>
                <w:sz w:val="18"/>
                <w:szCs w:val="18"/>
              </w:rPr>
            </w:pPr>
            <w:r w:rsidRPr="00340B0D">
              <w:rPr>
                <w:rFonts w:cs="Arial"/>
                <w:sz w:val="18"/>
                <w:szCs w:val="18"/>
              </w:rPr>
              <w:t>Safety Contour</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6D05A91" w14:textId="77777777" w:rsidR="006C7785" w:rsidRPr="00340B0D" w:rsidRDefault="006C7785" w:rsidP="00380FCD">
            <w:pPr>
              <w:rPr>
                <w:rFonts w:cs="Arial"/>
                <w:sz w:val="18"/>
                <w:szCs w:val="18"/>
              </w:rPr>
            </w:pPr>
            <w:r>
              <w:rPr>
                <w:rFonts w:cs="Arial"/>
                <w:sz w:val="18"/>
                <w:szCs w:val="18"/>
              </w:rPr>
              <w:t>5m, 10m</w:t>
            </w:r>
          </w:p>
        </w:tc>
        <w:tc>
          <w:tcPr>
            <w:tcW w:w="4232" w:type="dxa"/>
            <w:gridSpan w:val="4"/>
            <w:tcBorders>
              <w:left w:val="single" w:sz="12" w:space="0" w:color="auto"/>
            </w:tcBorders>
          </w:tcPr>
          <w:p w14:paraId="322F5713" w14:textId="77777777" w:rsidR="006C7785" w:rsidRPr="00340B0D" w:rsidRDefault="006C7785" w:rsidP="00380FCD">
            <w:pPr>
              <w:rPr>
                <w:rFonts w:cs="Arial"/>
                <w:sz w:val="18"/>
                <w:szCs w:val="18"/>
              </w:rPr>
            </w:pPr>
            <w:r w:rsidRPr="00340B0D">
              <w:rPr>
                <w:rFonts w:cs="Arial"/>
                <w:sz w:val="18"/>
                <w:szCs w:val="18"/>
              </w:rPr>
              <w:t>Highlight date dependent</w:t>
            </w:r>
          </w:p>
        </w:tc>
        <w:tc>
          <w:tcPr>
            <w:tcW w:w="610" w:type="dxa"/>
            <w:tcBorders>
              <w:right w:val="single" w:sz="12" w:space="0" w:color="auto"/>
            </w:tcBorders>
          </w:tcPr>
          <w:p w14:paraId="5D2C4B0B" w14:textId="77777777" w:rsidR="006C7785" w:rsidRPr="00340B0D" w:rsidRDefault="006C7785" w:rsidP="00380FCD">
            <w:pPr>
              <w:rPr>
                <w:rFonts w:cs="Arial"/>
                <w:sz w:val="18"/>
                <w:szCs w:val="18"/>
              </w:rPr>
            </w:pPr>
          </w:p>
        </w:tc>
      </w:tr>
      <w:tr w:rsidR="006C7785" w:rsidRPr="00340B0D" w14:paraId="411BFA64"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67DDF8FD" w14:textId="77777777" w:rsidR="006C7785" w:rsidRPr="00340B0D" w:rsidRDefault="006C7785" w:rsidP="00380FCD">
            <w:pPr>
              <w:rPr>
                <w:rFonts w:cs="Arial"/>
                <w:sz w:val="18"/>
                <w:szCs w:val="18"/>
              </w:rPr>
            </w:pPr>
            <w:r w:rsidRPr="00340B0D">
              <w:rPr>
                <w:rFonts w:cs="Arial"/>
                <w:sz w:val="18"/>
                <w:szCs w:val="18"/>
              </w:rPr>
              <w:t>Safety Depth</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9A5E903"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7CE8EF87" w14:textId="77777777" w:rsidR="006C7785" w:rsidRPr="00340B0D" w:rsidRDefault="006C7785" w:rsidP="00380FCD">
            <w:pPr>
              <w:rPr>
                <w:rFonts w:cs="Arial"/>
                <w:sz w:val="18"/>
                <w:szCs w:val="18"/>
              </w:rPr>
            </w:pPr>
            <w:r w:rsidRPr="00340B0D">
              <w:rPr>
                <w:rFonts w:cs="Arial"/>
                <w:sz w:val="18"/>
                <w:szCs w:val="18"/>
              </w:rPr>
              <w:t>Highlight document</w:t>
            </w:r>
          </w:p>
        </w:tc>
        <w:tc>
          <w:tcPr>
            <w:tcW w:w="610" w:type="dxa"/>
            <w:tcBorders>
              <w:right w:val="single" w:sz="12" w:space="0" w:color="auto"/>
            </w:tcBorders>
          </w:tcPr>
          <w:p w14:paraId="0F3A0D46" w14:textId="77777777" w:rsidR="006C7785" w:rsidRPr="00340B0D" w:rsidRDefault="006C7785" w:rsidP="00380FCD">
            <w:pPr>
              <w:jc w:val="center"/>
              <w:rPr>
                <w:rFonts w:cs="Arial"/>
                <w:sz w:val="18"/>
                <w:szCs w:val="18"/>
              </w:rPr>
            </w:pPr>
          </w:p>
        </w:tc>
      </w:tr>
      <w:tr w:rsidR="006C7785" w:rsidRPr="00340B0D" w14:paraId="3F8B6034"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69619E80" w14:textId="77777777" w:rsidR="006C7785" w:rsidRPr="00340B0D" w:rsidRDefault="006C7785" w:rsidP="00380FCD">
            <w:pPr>
              <w:rPr>
                <w:rFonts w:cs="Arial"/>
                <w:sz w:val="18"/>
                <w:szCs w:val="18"/>
              </w:rPr>
            </w:pPr>
            <w:r w:rsidRPr="00340B0D">
              <w:rPr>
                <w:rFonts w:cs="Arial"/>
                <w:sz w:val="18"/>
                <w:szCs w:val="18"/>
              </w:rPr>
              <w:t>Deep Contour</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10A7BF9"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6A42F9BD" w14:textId="77777777" w:rsidR="006C7785" w:rsidRPr="00340B0D" w:rsidRDefault="006C7785" w:rsidP="00380FCD">
            <w:pPr>
              <w:rPr>
                <w:rFonts w:cs="Arial"/>
                <w:b/>
                <w:bCs/>
                <w:sz w:val="18"/>
                <w:szCs w:val="18"/>
              </w:rPr>
            </w:pPr>
            <w:r w:rsidRPr="00340B0D">
              <w:rPr>
                <w:rFonts w:cs="Arial"/>
                <w:sz w:val="18"/>
                <w:szCs w:val="18"/>
              </w:rPr>
              <w:t>Highlight info</w:t>
            </w:r>
          </w:p>
        </w:tc>
        <w:tc>
          <w:tcPr>
            <w:tcW w:w="610" w:type="dxa"/>
            <w:tcBorders>
              <w:right w:val="single" w:sz="12" w:space="0" w:color="auto"/>
            </w:tcBorders>
          </w:tcPr>
          <w:p w14:paraId="2673B249" w14:textId="77777777" w:rsidR="006C7785" w:rsidRPr="00340B0D" w:rsidRDefault="006C7785" w:rsidP="00380FCD">
            <w:pPr>
              <w:jc w:val="center"/>
              <w:rPr>
                <w:rFonts w:cs="Arial"/>
                <w:sz w:val="18"/>
                <w:szCs w:val="18"/>
              </w:rPr>
            </w:pPr>
          </w:p>
        </w:tc>
      </w:tr>
      <w:tr w:rsidR="006C7785" w:rsidRPr="00340B0D" w14:paraId="7A00D036"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60F681E1" w14:textId="77777777" w:rsidR="006C7785" w:rsidRPr="00340B0D" w:rsidRDefault="006C7785" w:rsidP="00380FCD">
            <w:pPr>
              <w:rPr>
                <w:rFonts w:cs="Arial"/>
                <w:sz w:val="18"/>
                <w:szCs w:val="18"/>
              </w:rPr>
            </w:pPr>
            <w:r w:rsidRPr="00340B0D">
              <w:rPr>
                <w:rFonts w:cs="Arial"/>
                <w:sz w:val="18"/>
                <w:szCs w:val="18"/>
              </w:rPr>
              <w:t>Shallow Contour</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BE19084"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47721ADA" w14:textId="77777777" w:rsidR="006C7785" w:rsidRPr="00340B0D" w:rsidRDefault="006C7785" w:rsidP="00380FCD">
            <w:pPr>
              <w:rPr>
                <w:rFonts w:cs="Arial"/>
                <w:sz w:val="18"/>
                <w:szCs w:val="18"/>
              </w:rPr>
            </w:pPr>
            <w:r w:rsidRPr="00340B0D">
              <w:rPr>
                <w:rFonts w:cs="Arial"/>
                <w:sz w:val="18"/>
                <w:szCs w:val="18"/>
              </w:rPr>
              <w:t>Shallow Pattern</w:t>
            </w:r>
          </w:p>
        </w:tc>
        <w:tc>
          <w:tcPr>
            <w:tcW w:w="610" w:type="dxa"/>
            <w:tcBorders>
              <w:right w:val="single" w:sz="12" w:space="0" w:color="auto"/>
            </w:tcBorders>
          </w:tcPr>
          <w:p w14:paraId="7F7D039E" w14:textId="77777777" w:rsidR="006C7785" w:rsidRPr="00340B0D" w:rsidRDefault="006C7785" w:rsidP="00380FCD">
            <w:pPr>
              <w:jc w:val="center"/>
              <w:rPr>
                <w:rFonts w:cs="Arial"/>
                <w:sz w:val="18"/>
                <w:szCs w:val="18"/>
              </w:rPr>
            </w:pPr>
          </w:p>
        </w:tc>
      </w:tr>
      <w:tr w:rsidR="006C7785" w:rsidRPr="00340B0D" w14:paraId="01979118"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0C40A5BA" w14:textId="77777777" w:rsidR="006C7785" w:rsidRPr="00340B0D" w:rsidRDefault="006C7785" w:rsidP="00380FCD">
            <w:pPr>
              <w:rPr>
                <w:rFonts w:cs="Arial"/>
                <w:sz w:val="18"/>
                <w:szCs w:val="18"/>
              </w:rPr>
            </w:pPr>
            <w:r w:rsidRPr="00340B0D">
              <w:rPr>
                <w:rFonts w:cs="Arial"/>
                <w:sz w:val="18"/>
                <w:szCs w:val="18"/>
              </w:rPr>
              <w:t>Four Shades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72278A9"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707BA5B0" w14:textId="77777777" w:rsidR="006C7785" w:rsidRPr="00340B0D" w:rsidRDefault="006C7785" w:rsidP="00380FCD">
            <w:pPr>
              <w:rPr>
                <w:rFonts w:cs="Arial"/>
                <w:sz w:val="18"/>
                <w:szCs w:val="18"/>
              </w:rPr>
            </w:pPr>
            <w:r w:rsidRPr="00340B0D">
              <w:rPr>
                <w:rFonts w:cs="Arial"/>
                <w:sz w:val="18"/>
                <w:szCs w:val="18"/>
              </w:rPr>
              <w:t>Unknown</w:t>
            </w:r>
          </w:p>
        </w:tc>
        <w:tc>
          <w:tcPr>
            <w:tcW w:w="610" w:type="dxa"/>
            <w:tcBorders>
              <w:right w:val="single" w:sz="12" w:space="0" w:color="auto"/>
            </w:tcBorders>
          </w:tcPr>
          <w:p w14:paraId="529036EA" w14:textId="77777777" w:rsidR="006C7785" w:rsidRPr="00340B0D" w:rsidRDefault="006C7785" w:rsidP="00380FCD">
            <w:pPr>
              <w:jc w:val="center"/>
              <w:rPr>
                <w:rFonts w:cs="Arial"/>
                <w:sz w:val="18"/>
                <w:szCs w:val="18"/>
              </w:rPr>
            </w:pPr>
          </w:p>
        </w:tc>
      </w:tr>
      <w:tr w:rsidR="006C7785" w:rsidRPr="00340B0D" w14:paraId="76CC3FD2"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2EA5F048" w14:textId="77777777" w:rsidR="006C7785" w:rsidRPr="00340B0D" w:rsidRDefault="006C7785" w:rsidP="00380FCD">
            <w:pPr>
              <w:rPr>
                <w:rFonts w:cs="Arial"/>
                <w:sz w:val="18"/>
                <w:szCs w:val="18"/>
              </w:rPr>
            </w:pPr>
            <w:r w:rsidRPr="00340B0D">
              <w:rPr>
                <w:rFonts w:cs="Arial"/>
                <w:sz w:val="18"/>
                <w:szCs w:val="18"/>
              </w:rPr>
              <w:t>Radar Overlay</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EFFB43A"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22B1F1A5" w14:textId="77777777" w:rsidR="006C7785" w:rsidRPr="00340B0D" w:rsidRDefault="006C7785" w:rsidP="00380FCD">
            <w:pPr>
              <w:rPr>
                <w:rFonts w:cs="Arial"/>
                <w:sz w:val="18"/>
                <w:szCs w:val="18"/>
              </w:rPr>
            </w:pPr>
            <w:r w:rsidRPr="00340B0D">
              <w:rPr>
                <w:rFonts w:cs="Arial"/>
                <w:sz w:val="18"/>
                <w:szCs w:val="18"/>
              </w:rPr>
              <w:t>Update Review</w:t>
            </w:r>
          </w:p>
        </w:tc>
        <w:tc>
          <w:tcPr>
            <w:tcW w:w="610" w:type="dxa"/>
            <w:tcBorders>
              <w:right w:val="single" w:sz="12" w:space="0" w:color="auto"/>
            </w:tcBorders>
          </w:tcPr>
          <w:p w14:paraId="1F901D99" w14:textId="77777777" w:rsidR="006C7785" w:rsidRPr="00340B0D" w:rsidRDefault="006C7785" w:rsidP="00380FCD">
            <w:pPr>
              <w:jc w:val="center"/>
              <w:rPr>
                <w:rFonts w:cs="Arial"/>
                <w:sz w:val="18"/>
                <w:szCs w:val="18"/>
              </w:rPr>
            </w:pPr>
          </w:p>
        </w:tc>
      </w:tr>
      <w:tr w:rsidR="006C7785" w:rsidRPr="00340B0D" w14:paraId="19714D85"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14B95D8E" w14:textId="77777777" w:rsidR="006C7785" w:rsidRPr="00340B0D" w:rsidRDefault="006C7785" w:rsidP="00380FCD">
            <w:pPr>
              <w:rPr>
                <w:rFonts w:cs="Arial"/>
                <w:sz w:val="18"/>
                <w:szCs w:val="18"/>
              </w:rPr>
            </w:pPr>
            <w:r w:rsidRPr="00340B0D">
              <w:rPr>
                <w:rFonts w:cs="Arial"/>
                <w:sz w:val="18"/>
                <w:szCs w:val="18"/>
              </w:rPr>
              <w:t>Plain Boundaries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646CF01"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0580189B" w14:textId="77777777" w:rsidR="006C7785" w:rsidRPr="00340B0D" w:rsidRDefault="006C7785" w:rsidP="00380FCD">
            <w:pPr>
              <w:rPr>
                <w:rFonts w:cs="Arial"/>
                <w:sz w:val="18"/>
                <w:szCs w:val="18"/>
              </w:rPr>
            </w:pPr>
            <w:r w:rsidRPr="00340B0D">
              <w:rPr>
                <w:rFonts w:cs="Arial"/>
                <w:b/>
                <w:bCs/>
                <w:sz w:val="18"/>
                <w:szCs w:val="18"/>
              </w:rPr>
              <w:t>Text Groups</w:t>
            </w:r>
          </w:p>
        </w:tc>
        <w:tc>
          <w:tcPr>
            <w:tcW w:w="610" w:type="dxa"/>
            <w:tcBorders>
              <w:right w:val="single" w:sz="12" w:space="0" w:color="auto"/>
            </w:tcBorders>
            <w:vAlign w:val="center"/>
          </w:tcPr>
          <w:p w14:paraId="1E3CB17A" w14:textId="77777777" w:rsidR="006C7785" w:rsidRPr="00340B0D" w:rsidRDefault="006C7785" w:rsidP="00380FCD">
            <w:pPr>
              <w:jc w:val="center"/>
              <w:rPr>
                <w:rFonts w:cs="Arial"/>
                <w:sz w:val="18"/>
                <w:szCs w:val="18"/>
              </w:rPr>
            </w:pPr>
          </w:p>
        </w:tc>
      </w:tr>
      <w:tr w:rsidR="006C7785" w:rsidRPr="00340B0D" w14:paraId="3484A0F9"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2AB7A3A3" w14:textId="77777777" w:rsidR="006C7785" w:rsidRPr="00340B0D" w:rsidRDefault="006C7785" w:rsidP="00380FCD">
            <w:pPr>
              <w:rPr>
                <w:rFonts w:cs="Arial"/>
                <w:sz w:val="18"/>
                <w:szCs w:val="18"/>
              </w:rPr>
            </w:pPr>
            <w:r w:rsidRPr="00340B0D">
              <w:rPr>
                <w:rFonts w:cs="Arial"/>
                <w:sz w:val="18"/>
                <w:szCs w:val="18"/>
              </w:rPr>
              <w:t>Simplified Symbols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20D6028" w14:textId="77777777" w:rsidR="006C7785" w:rsidRPr="00340B0D" w:rsidRDefault="006C7785" w:rsidP="00380FCD">
            <w:pPr>
              <w:rPr>
                <w:rFonts w:cs="Arial"/>
                <w:sz w:val="18"/>
                <w:szCs w:val="18"/>
              </w:rPr>
            </w:pPr>
            <w:r>
              <w:rPr>
                <w:rFonts w:cs="Arial"/>
                <w:sz w:val="18"/>
                <w:szCs w:val="18"/>
              </w:rPr>
              <w:t>On</w:t>
            </w:r>
          </w:p>
        </w:tc>
        <w:tc>
          <w:tcPr>
            <w:tcW w:w="4232" w:type="dxa"/>
            <w:gridSpan w:val="4"/>
            <w:tcBorders>
              <w:left w:val="single" w:sz="12" w:space="0" w:color="auto"/>
            </w:tcBorders>
          </w:tcPr>
          <w:p w14:paraId="362EC45C" w14:textId="77777777" w:rsidR="006C7785" w:rsidRPr="00340B0D" w:rsidRDefault="006C7785" w:rsidP="00380FCD">
            <w:pPr>
              <w:rPr>
                <w:rFonts w:cs="Arial"/>
                <w:sz w:val="18"/>
                <w:szCs w:val="18"/>
              </w:rPr>
            </w:pPr>
            <w:r w:rsidRPr="00340B0D">
              <w:rPr>
                <w:rFonts w:cs="Arial"/>
                <w:sz w:val="18"/>
                <w:szCs w:val="18"/>
              </w:rPr>
              <w:t>Chart Text</w:t>
            </w:r>
          </w:p>
        </w:tc>
        <w:tc>
          <w:tcPr>
            <w:tcW w:w="610" w:type="dxa"/>
            <w:tcBorders>
              <w:right w:val="single" w:sz="12" w:space="0" w:color="auto"/>
            </w:tcBorders>
            <w:vAlign w:val="center"/>
          </w:tcPr>
          <w:p w14:paraId="3B2FD17E" w14:textId="77777777" w:rsidR="006C7785" w:rsidRPr="00340B0D" w:rsidRDefault="006C7785" w:rsidP="00380FCD">
            <w:pPr>
              <w:jc w:val="center"/>
              <w:rPr>
                <w:rFonts w:cs="Arial"/>
                <w:sz w:val="18"/>
                <w:szCs w:val="18"/>
              </w:rPr>
            </w:pPr>
          </w:p>
        </w:tc>
      </w:tr>
      <w:tr w:rsidR="006C7785" w:rsidRPr="00340B0D" w14:paraId="06FC71A4"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5F202DE6" w14:textId="77777777" w:rsidR="006C7785" w:rsidRPr="00340B0D" w:rsidRDefault="006C7785" w:rsidP="00380FCD">
            <w:pPr>
              <w:rPr>
                <w:rFonts w:cs="Arial"/>
                <w:sz w:val="18"/>
                <w:szCs w:val="18"/>
              </w:rPr>
            </w:pPr>
            <w:r w:rsidRPr="00340B0D">
              <w:rPr>
                <w:rFonts w:cs="Arial"/>
                <w:sz w:val="18"/>
                <w:szCs w:val="18"/>
              </w:rPr>
              <w:t>Full Light Lines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08DA84B"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057E39FD"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10" w:type="dxa"/>
            <w:tcBorders>
              <w:right w:val="single" w:sz="12" w:space="0" w:color="auto"/>
            </w:tcBorders>
            <w:vAlign w:val="center"/>
          </w:tcPr>
          <w:p w14:paraId="56835263" w14:textId="77777777" w:rsidR="006C7785" w:rsidRPr="00340B0D" w:rsidRDefault="006C7785" w:rsidP="00380FCD">
            <w:pPr>
              <w:jc w:val="center"/>
              <w:rPr>
                <w:rFonts w:cs="Arial"/>
                <w:sz w:val="18"/>
                <w:szCs w:val="18"/>
              </w:rPr>
            </w:pPr>
          </w:p>
        </w:tc>
      </w:tr>
      <w:tr w:rsidR="006C7785" w:rsidRPr="00340B0D" w14:paraId="030583EB"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1DA0539B" w14:textId="77777777" w:rsidR="006C7785" w:rsidRPr="00340B0D" w:rsidRDefault="006C7785" w:rsidP="00380FCD">
            <w:pPr>
              <w:rPr>
                <w:rFonts w:cs="Arial"/>
                <w:sz w:val="18"/>
                <w:szCs w:val="18"/>
              </w:rPr>
            </w:pPr>
            <w:r w:rsidRPr="00340B0D">
              <w:rPr>
                <w:rFonts w:cs="Arial"/>
                <w:sz w:val="18"/>
                <w:szCs w:val="18"/>
              </w:rPr>
              <w:t>Ignore scale minimum</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AB42F89"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5D906685"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10" w:type="dxa"/>
            <w:tcBorders>
              <w:right w:val="single" w:sz="12" w:space="0" w:color="auto"/>
            </w:tcBorders>
            <w:vAlign w:val="center"/>
          </w:tcPr>
          <w:p w14:paraId="07B9EEA9" w14:textId="77777777" w:rsidR="006C7785" w:rsidRPr="00340B0D" w:rsidRDefault="006C7785" w:rsidP="00380FCD">
            <w:pPr>
              <w:jc w:val="center"/>
              <w:rPr>
                <w:rFonts w:cs="Arial"/>
                <w:sz w:val="18"/>
                <w:szCs w:val="18"/>
              </w:rPr>
            </w:pPr>
          </w:p>
        </w:tc>
      </w:tr>
      <w:tr w:rsidR="006C7785" w:rsidRPr="00340B0D" w14:paraId="75E9FFE7"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05A27C88" w14:textId="77777777" w:rsidR="006C7785" w:rsidRPr="00340B0D" w:rsidRDefault="006C7785" w:rsidP="00380FCD">
            <w:pPr>
              <w:rPr>
                <w:rFonts w:cs="Arial"/>
                <w:sz w:val="18"/>
                <w:szCs w:val="18"/>
              </w:rPr>
            </w:pPr>
            <w:r w:rsidRPr="00340B0D">
              <w:rPr>
                <w:rFonts w:cs="Arial"/>
                <w:sz w:val="18"/>
                <w:szCs w:val="18"/>
              </w:rPr>
              <w:t>Shallow Water Dangers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tcPr>
          <w:p w14:paraId="45901CB0"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44A96E02" w14:textId="77777777" w:rsidR="006C7785" w:rsidRPr="00340B0D" w:rsidRDefault="006C7785" w:rsidP="00380FCD">
            <w:pPr>
              <w:rPr>
                <w:rFonts w:cs="Arial"/>
                <w:sz w:val="18"/>
                <w:szCs w:val="18"/>
              </w:rPr>
            </w:pPr>
            <w:r w:rsidRPr="00340B0D">
              <w:rPr>
                <w:rFonts w:cs="Arial"/>
                <w:sz w:val="18"/>
                <w:szCs w:val="18"/>
              </w:rPr>
              <w:t xml:space="preserve">        Names</w:t>
            </w:r>
          </w:p>
        </w:tc>
        <w:tc>
          <w:tcPr>
            <w:tcW w:w="610" w:type="dxa"/>
            <w:tcBorders>
              <w:right w:val="single" w:sz="12" w:space="0" w:color="auto"/>
            </w:tcBorders>
            <w:vAlign w:val="center"/>
          </w:tcPr>
          <w:p w14:paraId="32EE2ABA" w14:textId="77777777" w:rsidR="006C7785" w:rsidRPr="00340B0D" w:rsidRDefault="006C7785" w:rsidP="00380FCD">
            <w:pPr>
              <w:jc w:val="center"/>
              <w:rPr>
                <w:rFonts w:cs="Arial"/>
                <w:sz w:val="18"/>
                <w:szCs w:val="18"/>
              </w:rPr>
            </w:pPr>
          </w:p>
        </w:tc>
      </w:tr>
      <w:tr w:rsidR="006C7785" w:rsidRPr="00340B0D" w14:paraId="6C611C57" w14:textId="77777777" w:rsidTr="00380FCD">
        <w:tc>
          <w:tcPr>
            <w:tcW w:w="4641"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2D0B350F"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232" w:type="dxa"/>
            <w:gridSpan w:val="4"/>
            <w:tcBorders>
              <w:left w:val="single" w:sz="12" w:space="0" w:color="auto"/>
            </w:tcBorders>
          </w:tcPr>
          <w:p w14:paraId="21FF48E8"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10" w:type="dxa"/>
            <w:tcBorders>
              <w:right w:val="single" w:sz="12" w:space="0" w:color="auto"/>
            </w:tcBorders>
          </w:tcPr>
          <w:p w14:paraId="599CB88F" w14:textId="77777777" w:rsidR="006C7785" w:rsidRPr="00340B0D" w:rsidRDefault="006C7785" w:rsidP="00380FCD">
            <w:pPr>
              <w:jc w:val="center"/>
              <w:rPr>
                <w:rFonts w:cs="Arial"/>
                <w:sz w:val="18"/>
                <w:szCs w:val="18"/>
              </w:rPr>
            </w:pPr>
          </w:p>
        </w:tc>
      </w:tr>
      <w:tr w:rsidR="006C7785" w:rsidRPr="00340B0D" w14:paraId="4CC2D5CA" w14:textId="77777777" w:rsidTr="00380FCD">
        <w:sdt>
          <w:sdtPr>
            <w:rPr>
              <w:rFonts w:cs="Arial"/>
              <w:sz w:val="18"/>
              <w:szCs w:val="18"/>
            </w:rPr>
            <w:alias w:val="Palette"/>
            <w:tag w:val="Palette"/>
            <w:id w:val="137151544"/>
            <w:placeholder>
              <w:docPart w:val="97D54921034644EF8C3C1FD8E30EEAF1"/>
            </w:placeholder>
            <w:comboBox>
              <w:listItem w:displayText="Day" w:value="Day"/>
              <w:listItem w:displayText="Dusk" w:value="Dusk"/>
              <w:listItem w:displayText="Night" w:value="Night"/>
            </w:comboBox>
          </w:sdtPr>
          <w:sdtContent>
            <w:tc>
              <w:tcPr>
                <w:tcW w:w="4641" w:type="dxa"/>
                <w:gridSpan w:val="4"/>
                <w:tcBorders>
                  <w:left w:val="single" w:sz="12" w:space="0" w:color="auto"/>
                  <w:bottom w:val="single" w:sz="12" w:space="0" w:color="auto"/>
                  <w:right w:val="single" w:sz="12" w:space="0" w:color="auto"/>
                </w:tcBorders>
              </w:tcPr>
              <w:p w14:paraId="64892000" w14:textId="77777777" w:rsidR="006C7785" w:rsidRPr="00340B0D" w:rsidRDefault="006C7785" w:rsidP="00380FCD">
                <w:pPr>
                  <w:rPr>
                    <w:rFonts w:cs="Arial"/>
                    <w:sz w:val="18"/>
                    <w:szCs w:val="18"/>
                  </w:rPr>
                </w:pPr>
                <w:r w:rsidRPr="00340B0D">
                  <w:rPr>
                    <w:rFonts w:cs="Arial"/>
                    <w:sz w:val="18"/>
                    <w:szCs w:val="18"/>
                  </w:rPr>
                  <w:t>Day</w:t>
                </w:r>
              </w:p>
            </w:tc>
          </w:sdtContent>
        </w:sdt>
        <w:tc>
          <w:tcPr>
            <w:tcW w:w="4232" w:type="dxa"/>
            <w:gridSpan w:val="4"/>
            <w:tcBorders>
              <w:left w:val="single" w:sz="12" w:space="0" w:color="auto"/>
            </w:tcBorders>
          </w:tcPr>
          <w:p w14:paraId="7B9D9D80"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10" w:type="dxa"/>
            <w:tcBorders>
              <w:right w:val="single" w:sz="12" w:space="0" w:color="auto"/>
            </w:tcBorders>
          </w:tcPr>
          <w:p w14:paraId="68B04137" w14:textId="77777777" w:rsidR="006C7785" w:rsidRPr="00340B0D" w:rsidRDefault="006C7785" w:rsidP="00380FCD">
            <w:pPr>
              <w:jc w:val="center"/>
              <w:rPr>
                <w:rFonts w:cs="Arial"/>
                <w:sz w:val="18"/>
                <w:szCs w:val="18"/>
              </w:rPr>
            </w:pPr>
          </w:p>
        </w:tc>
      </w:tr>
      <w:tr w:rsidR="006C7785" w:rsidRPr="00340B0D" w14:paraId="39BC9680" w14:textId="77777777" w:rsidTr="00380FCD">
        <w:tc>
          <w:tcPr>
            <w:tcW w:w="4641" w:type="dxa"/>
            <w:gridSpan w:val="4"/>
            <w:tcBorders>
              <w:top w:val="single" w:sz="12" w:space="0" w:color="auto"/>
              <w:left w:val="single" w:sz="12" w:space="0" w:color="auto"/>
              <w:right w:val="single" w:sz="12" w:space="0" w:color="auto"/>
            </w:tcBorders>
            <w:shd w:val="clear" w:color="auto" w:fill="FFFFFF" w:themeFill="background1"/>
            <w:vAlign w:val="center"/>
          </w:tcPr>
          <w:p w14:paraId="6990750E" w14:textId="77777777" w:rsidR="006C7785" w:rsidRPr="00340B0D" w:rsidRDefault="006C7785" w:rsidP="00380FCD">
            <w:pPr>
              <w:jc w:val="center"/>
              <w:rPr>
                <w:rFonts w:cs="Arial"/>
                <w:b/>
                <w:bCs/>
                <w:sz w:val="18"/>
                <w:szCs w:val="18"/>
              </w:rPr>
            </w:pPr>
          </w:p>
        </w:tc>
        <w:tc>
          <w:tcPr>
            <w:tcW w:w="4232" w:type="dxa"/>
            <w:gridSpan w:val="4"/>
            <w:tcBorders>
              <w:left w:val="single" w:sz="12" w:space="0" w:color="auto"/>
            </w:tcBorders>
          </w:tcPr>
          <w:p w14:paraId="65E78FA5" w14:textId="77777777" w:rsidR="006C7785" w:rsidRPr="00340B0D" w:rsidRDefault="006C7785" w:rsidP="00380FCD">
            <w:pPr>
              <w:rPr>
                <w:rFonts w:cs="Arial"/>
                <w:sz w:val="18"/>
                <w:szCs w:val="18"/>
              </w:rPr>
            </w:pPr>
          </w:p>
        </w:tc>
        <w:tc>
          <w:tcPr>
            <w:tcW w:w="610" w:type="dxa"/>
            <w:tcBorders>
              <w:right w:val="single" w:sz="12" w:space="0" w:color="auto"/>
            </w:tcBorders>
            <w:vAlign w:val="center"/>
          </w:tcPr>
          <w:p w14:paraId="7F7EACEA" w14:textId="77777777" w:rsidR="006C7785" w:rsidRPr="00340B0D" w:rsidRDefault="006C7785" w:rsidP="00380FCD">
            <w:pPr>
              <w:jc w:val="center"/>
              <w:rPr>
                <w:rFonts w:cs="Arial"/>
                <w:sz w:val="18"/>
                <w:szCs w:val="18"/>
              </w:rPr>
            </w:pPr>
          </w:p>
        </w:tc>
      </w:tr>
      <w:tr w:rsidR="006C7785" w:rsidRPr="00340B0D" w14:paraId="2B08F3BE" w14:textId="77777777" w:rsidTr="00380FCD">
        <w:tc>
          <w:tcPr>
            <w:tcW w:w="4641" w:type="dxa"/>
            <w:gridSpan w:val="4"/>
            <w:tcBorders>
              <w:left w:val="single" w:sz="12" w:space="0" w:color="auto"/>
              <w:bottom w:val="single" w:sz="12" w:space="0" w:color="auto"/>
              <w:right w:val="single" w:sz="12" w:space="0" w:color="auto"/>
            </w:tcBorders>
            <w:shd w:val="clear" w:color="auto" w:fill="FFFFFF" w:themeFill="background1"/>
          </w:tcPr>
          <w:p w14:paraId="12E69255" w14:textId="77777777" w:rsidR="006C7785" w:rsidRPr="00340B0D" w:rsidRDefault="006C7785" w:rsidP="00380FCD">
            <w:pPr>
              <w:rPr>
                <w:rFonts w:cs="Arial"/>
                <w:sz w:val="18"/>
                <w:szCs w:val="18"/>
              </w:rPr>
            </w:pPr>
          </w:p>
        </w:tc>
        <w:tc>
          <w:tcPr>
            <w:tcW w:w="4232" w:type="dxa"/>
            <w:gridSpan w:val="4"/>
            <w:tcBorders>
              <w:left w:val="single" w:sz="12" w:space="0" w:color="auto"/>
              <w:bottom w:val="single" w:sz="12" w:space="0" w:color="auto"/>
            </w:tcBorders>
          </w:tcPr>
          <w:p w14:paraId="32887496" w14:textId="77777777" w:rsidR="006C7785" w:rsidRPr="00340B0D" w:rsidRDefault="006C7785" w:rsidP="00380FCD">
            <w:pPr>
              <w:jc w:val="center"/>
              <w:rPr>
                <w:rFonts w:cs="Arial"/>
                <w:sz w:val="18"/>
                <w:szCs w:val="18"/>
              </w:rPr>
            </w:pPr>
          </w:p>
        </w:tc>
        <w:tc>
          <w:tcPr>
            <w:tcW w:w="610" w:type="dxa"/>
            <w:tcBorders>
              <w:bottom w:val="single" w:sz="12" w:space="0" w:color="auto"/>
              <w:right w:val="single" w:sz="12" w:space="0" w:color="auto"/>
            </w:tcBorders>
            <w:vAlign w:val="center"/>
          </w:tcPr>
          <w:p w14:paraId="37ED70B0" w14:textId="77777777" w:rsidR="006C7785" w:rsidRPr="00340B0D" w:rsidRDefault="006C7785" w:rsidP="00380FCD">
            <w:pPr>
              <w:jc w:val="center"/>
              <w:rPr>
                <w:rFonts w:cs="Arial"/>
                <w:sz w:val="18"/>
                <w:szCs w:val="18"/>
              </w:rPr>
            </w:pPr>
          </w:p>
        </w:tc>
      </w:tr>
      <w:tr w:rsidR="006C7785" w:rsidRPr="00340B0D" w14:paraId="5DA7EF74" w14:textId="77777777" w:rsidTr="00380FCD">
        <w:tc>
          <w:tcPr>
            <w:tcW w:w="4641"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117B97C5"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8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D7A0894"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0B5815B1" w14:textId="77777777" w:rsidTr="00380FCD">
        <w:trPr>
          <w:trHeight w:val="287"/>
        </w:trPr>
        <w:tc>
          <w:tcPr>
            <w:tcW w:w="2260" w:type="dxa"/>
            <w:tcBorders>
              <w:left w:val="single" w:sz="12" w:space="0" w:color="auto"/>
              <w:bottom w:val="single" w:sz="4" w:space="0" w:color="auto"/>
            </w:tcBorders>
          </w:tcPr>
          <w:p w14:paraId="0E9A1F3E" w14:textId="77777777" w:rsidR="006C7785" w:rsidRPr="00340B0D" w:rsidRDefault="006C7785" w:rsidP="00380FCD">
            <w:pPr>
              <w:rPr>
                <w:rFonts w:cs="Arial"/>
                <w:sz w:val="18"/>
                <w:szCs w:val="18"/>
              </w:rPr>
            </w:pPr>
            <w:r w:rsidRPr="00340B0D">
              <w:rPr>
                <w:rFonts w:cs="Arial"/>
                <w:sz w:val="18"/>
                <w:szCs w:val="18"/>
              </w:rPr>
              <w:t>Start Date</w:t>
            </w:r>
          </w:p>
        </w:tc>
        <w:tc>
          <w:tcPr>
            <w:tcW w:w="2381" w:type="dxa"/>
            <w:gridSpan w:val="3"/>
            <w:tcBorders>
              <w:bottom w:val="single" w:sz="4" w:space="0" w:color="auto"/>
              <w:right w:val="single" w:sz="12" w:space="0" w:color="auto"/>
            </w:tcBorders>
          </w:tcPr>
          <w:p w14:paraId="49AD48CB" w14:textId="77777777" w:rsidR="006C7785" w:rsidRPr="00340B0D" w:rsidRDefault="006C7785" w:rsidP="00380FCD">
            <w:pPr>
              <w:rPr>
                <w:rFonts w:cs="Arial"/>
                <w:sz w:val="18"/>
                <w:szCs w:val="18"/>
              </w:rPr>
            </w:pPr>
          </w:p>
        </w:tc>
        <w:tc>
          <w:tcPr>
            <w:tcW w:w="2038" w:type="dxa"/>
            <w:gridSpan w:val="2"/>
            <w:tcBorders>
              <w:left w:val="single" w:sz="12" w:space="0" w:color="auto"/>
              <w:bottom w:val="single" w:sz="4" w:space="0" w:color="auto"/>
              <w:right w:val="single" w:sz="4" w:space="0" w:color="auto"/>
            </w:tcBorders>
            <w:vAlign w:val="center"/>
          </w:tcPr>
          <w:p w14:paraId="17CE613A" w14:textId="77777777" w:rsidR="006C7785" w:rsidRPr="00340B0D" w:rsidRDefault="006C7785" w:rsidP="00380FCD">
            <w:pPr>
              <w:rPr>
                <w:rFonts w:cs="Arial"/>
                <w:sz w:val="18"/>
                <w:szCs w:val="18"/>
              </w:rPr>
            </w:pPr>
            <w:r w:rsidRPr="00340B0D">
              <w:rPr>
                <w:rFonts w:cs="Arial"/>
                <w:sz w:val="18"/>
                <w:szCs w:val="18"/>
              </w:rPr>
              <w:t>Centre</w:t>
            </w:r>
          </w:p>
        </w:tc>
        <w:tc>
          <w:tcPr>
            <w:tcW w:w="2804" w:type="dxa"/>
            <w:gridSpan w:val="3"/>
            <w:tcBorders>
              <w:left w:val="single" w:sz="4" w:space="0" w:color="auto"/>
              <w:bottom w:val="single" w:sz="4" w:space="0" w:color="auto"/>
              <w:right w:val="single" w:sz="12" w:space="0" w:color="auto"/>
            </w:tcBorders>
            <w:vAlign w:val="center"/>
          </w:tcPr>
          <w:p w14:paraId="63749A80" w14:textId="77777777" w:rsidR="006C7785" w:rsidRPr="00340B0D" w:rsidRDefault="006C7785" w:rsidP="00380FCD">
            <w:pPr>
              <w:rPr>
                <w:rFonts w:cs="Arial"/>
                <w:sz w:val="18"/>
                <w:szCs w:val="18"/>
              </w:rPr>
            </w:pPr>
          </w:p>
        </w:tc>
      </w:tr>
      <w:tr w:rsidR="006C7785" w:rsidRPr="00340B0D" w14:paraId="71960065" w14:textId="77777777" w:rsidTr="00380FCD">
        <w:tc>
          <w:tcPr>
            <w:tcW w:w="2260" w:type="dxa"/>
            <w:tcBorders>
              <w:left w:val="single" w:sz="12" w:space="0" w:color="auto"/>
              <w:bottom w:val="single" w:sz="4" w:space="0" w:color="auto"/>
            </w:tcBorders>
          </w:tcPr>
          <w:p w14:paraId="4D44DE13" w14:textId="77777777" w:rsidR="006C7785" w:rsidRPr="00340B0D" w:rsidRDefault="006C7785" w:rsidP="00380FCD">
            <w:pPr>
              <w:rPr>
                <w:rFonts w:cs="Arial"/>
                <w:sz w:val="18"/>
                <w:szCs w:val="18"/>
              </w:rPr>
            </w:pPr>
            <w:r w:rsidRPr="00340B0D">
              <w:rPr>
                <w:rFonts w:cs="Arial"/>
                <w:sz w:val="18"/>
                <w:szCs w:val="18"/>
              </w:rPr>
              <w:t>End Date</w:t>
            </w:r>
          </w:p>
        </w:tc>
        <w:tc>
          <w:tcPr>
            <w:tcW w:w="2381" w:type="dxa"/>
            <w:gridSpan w:val="3"/>
            <w:tcBorders>
              <w:top w:val="single" w:sz="4" w:space="0" w:color="auto"/>
              <w:bottom w:val="single" w:sz="4" w:space="0" w:color="auto"/>
              <w:right w:val="single" w:sz="12" w:space="0" w:color="auto"/>
            </w:tcBorders>
          </w:tcPr>
          <w:p w14:paraId="66085046" w14:textId="77777777" w:rsidR="006C7785" w:rsidRPr="00340B0D" w:rsidRDefault="006C7785" w:rsidP="00380FCD">
            <w:pPr>
              <w:rPr>
                <w:rFonts w:cs="Arial"/>
                <w:sz w:val="18"/>
                <w:szCs w:val="18"/>
              </w:rPr>
            </w:pPr>
          </w:p>
        </w:tc>
        <w:tc>
          <w:tcPr>
            <w:tcW w:w="2038"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7FC714F" w14:textId="77777777" w:rsidR="006C7785" w:rsidRPr="00340B0D" w:rsidRDefault="006C7785" w:rsidP="00380FCD">
            <w:pPr>
              <w:rPr>
                <w:rFonts w:cs="Arial"/>
                <w:sz w:val="18"/>
                <w:szCs w:val="18"/>
              </w:rPr>
            </w:pPr>
            <w:r w:rsidRPr="00340B0D">
              <w:rPr>
                <w:rFonts w:cs="Arial"/>
                <w:sz w:val="18"/>
                <w:szCs w:val="18"/>
              </w:rPr>
              <w:t>Scale</w:t>
            </w:r>
          </w:p>
        </w:tc>
        <w:tc>
          <w:tcPr>
            <w:tcW w:w="2804"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5A93C268"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53A39676" w14:textId="77777777" w:rsidTr="00380FCD">
        <w:tc>
          <w:tcPr>
            <w:tcW w:w="4641"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229A231F" w14:textId="77777777" w:rsidR="006C7785" w:rsidRPr="00340B0D" w:rsidRDefault="006C7785" w:rsidP="00380FCD">
            <w:pPr>
              <w:jc w:val="center"/>
              <w:rPr>
                <w:rFonts w:cs="Arial"/>
                <w:b/>
                <w:bCs/>
                <w:sz w:val="18"/>
                <w:szCs w:val="18"/>
              </w:rPr>
            </w:pPr>
          </w:p>
        </w:tc>
        <w:tc>
          <w:tcPr>
            <w:tcW w:w="2038" w:type="dxa"/>
            <w:gridSpan w:val="2"/>
            <w:tcBorders>
              <w:top w:val="single" w:sz="4" w:space="0" w:color="auto"/>
              <w:left w:val="single" w:sz="12" w:space="0" w:color="auto"/>
              <w:bottom w:val="single" w:sz="12" w:space="0" w:color="auto"/>
              <w:right w:val="single" w:sz="4" w:space="0" w:color="auto"/>
            </w:tcBorders>
            <w:shd w:val="clear" w:color="auto" w:fill="auto"/>
          </w:tcPr>
          <w:p w14:paraId="0E421CA1"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2804"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19510117" w14:textId="77777777" w:rsidR="006C7785" w:rsidRPr="00340B0D" w:rsidRDefault="006C7785" w:rsidP="00380FCD">
            <w:pPr>
              <w:rPr>
                <w:rFonts w:cs="Arial"/>
                <w:sz w:val="18"/>
                <w:szCs w:val="18"/>
              </w:rPr>
            </w:pPr>
          </w:p>
        </w:tc>
      </w:tr>
      <w:tr w:rsidR="006C7785" w:rsidRPr="00340B0D" w14:paraId="5AC8E677" w14:textId="77777777" w:rsidTr="00380FCD">
        <w:tc>
          <w:tcPr>
            <w:tcW w:w="9483" w:type="dxa"/>
            <w:gridSpan w:val="9"/>
            <w:tcBorders>
              <w:top w:val="single" w:sz="4" w:space="0" w:color="auto"/>
              <w:left w:val="single" w:sz="12" w:space="0" w:color="auto"/>
              <w:bottom w:val="single" w:sz="4" w:space="0" w:color="auto"/>
              <w:right w:val="single" w:sz="12" w:space="0" w:color="auto"/>
            </w:tcBorders>
          </w:tcPr>
          <w:p w14:paraId="45D0152B" w14:textId="77777777" w:rsidR="006C7785" w:rsidRPr="00340B0D" w:rsidRDefault="006C7785" w:rsidP="00380FCD">
            <w:pPr>
              <w:rPr>
                <w:rFonts w:cs="Arial"/>
                <w:sz w:val="18"/>
                <w:szCs w:val="18"/>
              </w:rPr>
            </w:pPr>
          </w:p>
        </w:tc>
      </w:tr>
      <w:tr w:rsidR="006C7785" w:rsidRPr="00340B0D" w14:paraId="38323C45"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83E46E2"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05449DCF" w14:textId="77777777" w:rsidTr="00380FCD">
        <w:tc>
          <w:tcPr>
            <w:tcW w:w="508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A3EF9AE"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398"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CFD8783"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19EABBBA"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3466D349" w14:textId="77777777" w:rsidR="006C7785" w:rsidRPr="00340B0D" w:rsidRDefault="006C7785" w:rsidP="00380FCD">
            <w:pPr>
              <w:rPr>
                <w:rFonts w:cs="Arial"/>
                <w:sz w:val="18"/>
                <w:szCs w:val="18"/>
              </w:rPr>
            </w:pPr>
            <w:r w:rsidRPr="00340B0D">
              <w:rPr>
                <w:rFonts w:cs="Arial"/>
                <w:sz w:val="18"/>
                <w:szCs w:val="18"/>
              </w:rPr>
              <w:t>Drying lines</w:t>
            </w:r>
          </w:p>
        </w:tc>
        <w:tc>
          <w:tcPr>
            <w:tcW w:w="699" w:type="dxa"/>
            <w:gridSpan w:val="2"/>
            <w:tcBorders>
              <w:top w:val="single" w:sz="4" w:space="0" w:color="auto"/>
              <w:left w:val="single" w:sz="4" w:space="0" w:color="auto"/>
              <w:bottom w:val="single" w:sz="4" w:space="0" w:color="auto"/>
              <w:right w:val="single" w:sz="12" w:space="0" w:color="auto"/>
            </w:tcBorders>
          </w:tcPr>
          <w:p w14:paraId="67C45D20"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73358B02" w14:textId="77777777" w:rsidR="006C7785" w:rsidRPr="00340B0D" w:rsidRDefault="006C7785" w:rsidP="00380FCD">
            <w:pPr>
              <w:pStyle w:val="Default"/>
              <w:rPr>
                <w:sz w:val="18"/>
                <w:szCs w:val="18"/>
              </w:rPr>
            </w:pPr>
            <w:r w:rsidRPr="00340B0D">
              <w:rPr>
                <w:sz w:val="18"/>
                <w:szCs w:val="18"/>
              </w:rPr>
              <w:t>Spot soundings</w:t>
            </w:r>
          </w:p>
        </w:tc>
        <w:tc>
          <w:tcPr>
            <w:tcW w:w="610" w:type="dxa"/>
            <w:tcBorders>
              <w:top w:val="single" w:sz="4" w:space="0" w:color="auto"/>
              <w:bottom w:val="single" w:sz="4" w:space="0" w:color="auto"/>
              <w:right w:val="single" w:sz="12" w:space="0" w:color="auto"/>
            </w:tcBorders>
            <w:vAlign w:val="center"/>
          </w:tcPr>
          <w:p w14:paraId="6822CBA1" w14:textId="77777777" w:rsidR="006C7785" w:rsidRPr="00340B0D" w:rsidRDefault="006C7785" w:rsidP="00380FCD">
            <w:pPr>
              <w:rPr>
                <w:rFonts w:cs="Arial"/>
                <w:sz w:val="18"/>
                <w:szCs w:val="18"/>
              </w:rPr>
            </w:pPr>
          </w:p>
        </w:tc>
      </w:tr>
      <w:tr w:rsidR="006C7785" w:rsidRPr="00340B0D" w14:paraId="13A394C8"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5D30990C" w14:textId="77777777" w:rsidR="006C7785" w:rsidRPr="00340B0D" w:rsidRDefault="006C7785" w:rsidP="00380FCD">
            <w:pPr>
              <w:pStyle w:val="Default"/>
              <w:rPr>
                <w:sz w:val="18"/>
                <w:szCs w:val="18"/>
              </w:rPr>
            </w:pPr>
            <w:r w:rsidRPr="00340B0D">
              <w:rPr>
                <w:sz w:val="18"/>
                <w:szCs w:val="18"/>
              </w:rPr>
              <w:t>Buoys. Beacons, aids to navigation</w:t>
            </w:r>
          </w:p>
        </w:tc>
        <w:tc>
          <w:tcPr>
            <w:tcW w:w="699" w:type="dxa"/>
            <w:gridSpan w:val="2"/>
            <w:tcBorders>
              <w:top w:val="single" w:sz="4" w:space="0" w:color="auto"/>
              <w:left w:val="single" w:sz="4" w:space="0" w:color="auto"/>
              <w:bottom w:val="single" w:sz="4" w:space="0" w:color="auto"/>
              <w:right w:val="single" w:sz="12" w:space="0" w:color="auto"/>
            </w:tcBorders>
          </w:tcPr>
          <w:p w14:paraId="2C6C5054"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525280BA" w14:textId="77777777" w:rsidR="006C7785" w:rsidRPr="00340B0D" w:rsidRDefault="006C7785" w:rsidP="00380FCD">
            <w:pPr>
              <w:pStyle w:val="Default"/>
              <w:rPr>
                <w:sz w:val="18"/>
                <w:szCs w:val="18"/>
              </w:rPr>
            </w:pPr>
            <w:r w:rsidRPr="00340B0D">
              <w:rPr>
                <w:sz w:val="18"/>
                <w:szCs w:val="18"/>
              </w:rPr>
              <w:t>Submarine cables and pipelines</w:t>
            </w:r>
          </w:p>
        </w:tc>
        <w:tc>
          <w:tcPr>
            <w:tcW w:w="610" w:type="dxa"/>
            <w:tcBorders>
              <w:top w:val="single" w:sz="4" w:space="0" w:color="auto"/>
              <w:bottom w:val="single" w:sz="4" w:space="0" w:color="auto"/>
              <w:right w:val="single" w:sz="12" w:space="0" w:color="auto"/>
            </w:tcBorders>
            <w:vAlign w:val="center"/>
          </w:tcPr>
          <w:p w14:paraId="42215416" w14:textId="77777777" w:rsidR="006C7785" w:rsidRPr="00340B0D" w:rsidRDefault="006C7785" w:rsidP="00380FCD">
            <w:pPr>
              <w:rPr>
                <w:rFonts w:cs="Arial"/>
                <w:sz w:val="18"/>
                <w:szCs w:val="18"/>
              </w:rPr>
            </w:pPr>
          </w:p>
        </w:tc>
      </w:tr>
      <w:tr w:rsidR="006C7785" w:rsidRPr="00340B0D" w14:paraId="481F2AA3"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058F6665"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699" w:type="dxa"/>
            <w:gridSpan w:val="2"/>
            <w:tcBorders>
              <w:top w:val="single" w:sz="4" w:space="0" w:color="auto"/>
              <w:left w:val="single" w:sz="4" w:space="0" w:color="auto"/>
              <w:bottom w:val="single" w:sz="4" w:space="0" w:color="auto"/>
              <w:right w:val="single" w:sz="12" w:space="0" w:color="auto"/>
            </w:tcBorders>
          </w:tcPr>
          <w:p w14:paraId="6957EAD5"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6CD8EBC8" w14:textId="77777777" w:rsidR="006C7785" w:rsidRPr="00340B0D" w:rsidRDefault="006C7785" w:rsidP="00380FCD">
            <w:pPr>
              <w:pStyle w:val="Default"/>
              <w:rPr>
                <w:sz w:val="18"/>
                <w:szCs w:val="18"/>
              </w:rPr>
            </w:pPr>
            <w:r w:rsidRPr="00340B0D">
              <w:rPr>
                <w:sz w:val="18"/>
                <w:szCs w:val="18"/>
              </w:rPr>
              <w:t>All isolated dangers</w:t>
            </w:r>
          </w:p>
        </w:tc>
        <w:tc>
          <w:tcPr>
            <w:tcW w:w="610" w:type="dxa"/>
            <w:tcBorders>
              <w:top w:val="single" w:sz="4" w:space="0" w:color="auto"/>
              <w:bottom w:val="single" w:sz="4" w:space="0" w:color="auto"/>
              <w:right w:val="single" w:sz="12" w:space="0" w:color="auto"/>
            </w:tcBorders>
            <w:vAlign w:val="center"/>
          </w:tcPr>
          <w:p w14:paraId="58DA41E7" w14:textId="77777777" w:rsidR="006C7785" w:rsidRPr="00340B0D" w:rsidRDefault="006C7785" w:rsidP="00380FCD">
            <w:pPr>
              <w:rPr>
                <w:rFonts w:cs="Arial"/>
                <w:sz w:val="18"/>
                <w:szCs w:val="18"/>
              </w:rPr>
            </w:pPr>
          </w:p>
        </w:tc>
      </w:tr>
      <w:tr w:rsidR="006C7785" w:rsidRPr="00340B0D" w14:paraId="562A3F1F"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6EB38262" w14:textId="77777777" w:rsidR="006C7785" w:rsidRPr="00340B0D" w:rsidRDefault="006C7785" w:rsidP="00380FCD">
            <w:pPr>
              <w:pStyle w:val="Default"/>
              <w:ind w:left="720"/>
              <w:rPr>
                <w:sz w:val="18"/>
                <w:szCs w:val="18"/>
              </w:rPr>
            </w:pPr>
            <w:r w:rsidRPr="00340B0D">
              <w:rPr>
                <w:sz w:val="18"/>
                <w:szCs w:val="18"/>
              </w:rPr>
              <w:t>Lights</w:t>
            </w:r>
          </w:p>
        </w:tc>
        <w:tc>
          <w:tcPr>
            <w:tcW w:w="699" w:type="dxa"/>
            <w:gridSpan w:val="2"/>
            <w:tcBorders>
              <w:top w:val="single" w:sz="4" w:space="0" w:color="auto"/>
              <w:left w:val="single" w:sz="4" w:space="0" w:color="auto"/>
              <w:bottom w:val="single" w:sz="4" w:space="0" w:color="auto"/>
              <w:right w:val="single" w:sz="12" w:space="0" w:color="auto"/>
            </w:tcBorders>
          </w:tcPr>
          <w:p w14:paraId="779DDB44"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7DF1AEAB" w14:textId="77777777" w:rsidR="006C7785" w:rsidRPr="00340B0D" w:rsidRDefault="006C7785" w:rsidP="00380FCD">
            <w:pPr>
              <w:pStyle w:val="Default"/>
              <w:rPr>
                <w:sz w:val="18"/>
                <w:szCs w:val="18"/>
              </w:rPr>
            </w:pPr>
            <w:r w:rsidRPr="00340B0D">
              <w:rPr>
                <w:sz w:val="18"/>
                <w:szCs w:val="18"/>
              </w:rPr>
              <w:t>Magnetic variation</w:t>
            </w:r>
          </w:p>
        </w:tc>
        <w:tc>
          <w:tcPr>
            <w:tcW w:w="610" w:type="dxa"/>
            <w:tcBorders>
              <w:top w:val="single" w:sz="4" w:space="0" w:color="auto"/>
              <w:bottom w:val="single" w:sz="4" w:space="0" w:color="auto"/>
              <w:right w:val="single" w:sz="12" w:space="0" w:color="auto"/>
            </w:tcBorders>
            <w:vAlign w:val="center"/>
          </w:tcPr>
          <w:p w14:paraId="3BC6D6C6" w14:textId="77777777" w:rsidR="006C7785" w:rsidRPr="00340B0D" w:rsidRDefault="006C7785" w:rsidP="00380FCD">
            <w:pPr>
              <w:rPr>
                <w:rFonts w:cs="Arial"/>
                <w:sz w:val="18"/>
                <w:szCs w:val="18"/>
              </w:rPr>
            </w:pPr>
          </w:p>
        </w:tc>
      </w:tr>
      <w:tr w:rsidR="006C7785" w:rsidRPr="00340B0D" w14:paraId="38632A2F"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2DC47642" w14:textId="77777777" w:rsidR="006C7785" w:rsidRPr="00340B0D" w:rsidRDefault="006C7785" w:rsidP="00380FCD">
            <w:pPr>
              <w:pStyle w:val="Default"/>
              <w:rPr>
                <w:sz w:val="18"/>
                <w:szCs w:val="18"/>
              </w:rPr>
            </w:pPr>
            <w:r w:rsidRPr="00340B0D">
              <w:rPr>
                <w:sz w:val="18"/>
                <w:szCs w:val="18"/>
              </w:rPr>
              <w:t>Boundaries and limits</w:t>
            </w:r>
          </w:p>
        </w:tc>
        <w:tc>
          <w:tcPr>
            <w:tcW w:w="699" w:type="dxa"/>
            <w:gridSpan w:val="2"/>
            <w:tcBorders>
              <w:top w:val="single" w:sz="4" w:space="0" w:color="auto"/>
              <w:left w:val="single" w:sz="4" w:space="0" w:color="auto"/>
              <w:bottom w:val="single" w:sz="4" w:space="0" w:color="auto"/>
              <w:right w:val="single" w:sz="12" w:space="0" w:color="auto"/>
            </w:tcBorders>
          </w:tcPr>
          <w:p w14:paraId="64F98E54"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54D609E0" w14:textId="77777777" w:rsidR="006C7785" w:rsidRPr="00340B0D" w:rsidRDefault="006C7785" w:rsidP="00380FCD">
            <w:pPr>
              <w:pStyle w:val="Default"/>
              <w:rPr>
                <w:sz w:val="18"/>
                <w:szCs w:val="18"/>
              </w:rPr>
            </w:pPr>
            <w:r w:rsidRPr="00340B0D">
              <w:rPr>
                <w:sz w:val="18"/>
                <w:szCs w:val="18"/>
              </w:rPr>
              <w:t>Depth contours</w:t>
            </w:r>
          </w:p>
        </w:tc>
        <w:tc>
          <w:tcPr>
            <w:tcW w:w="610" w:type="dxa"/>
            <w:tcBorders>
              <w:top w:val="single" w:sz="4" w:space="0" w:color="auto"/>
              <w:bottom w:val="single" w:sz="4" w:space="0" w:color="auto"/>
              <w:right w:val="single" w:sz="12" w:space="0" w:color="auto"/>
            </w:tcBorders>
            <w:vAlign w:val="center"/>
          </w:tcPr>
          <w:p w14:paraId="3245BCA7" w14:textId="77777777" w:rsidR="006C7785" w:rsidRPr="00340B0D" w:rsidRDefault="006C7785" w:rsidP="00380FCD">
            <w:pPr>
              <w:rPr>
                <w:rFonts w:cs="Arial"/>
                <w:sz w:val="18"/>
                <w:szCs w:val="18"/>
              </w:rPr>
            </w:pPr>
          </w:p>
        </w:tc>
      </w:tr>
      <w:tr w:rsidR="006C7785" w:rsidRPr="00340B0D" w14:paraId="63D58741"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4F562CE8" w14:textId="77777777" w:rsidR="006C7785" w:rsidRPr="00340B0D" w:rsidRDefault="006C7785" w:rsidP="00380FCD">
            <w:pPr>
              <w:pStyle w:val="Default"/>
              <w:rPr>
                <w:sz w:val="18"/>
                <w:szCs w:val="18"/>
              </w:rPr>
            </w:pPr>
            <w:r w:rsidRPr="00340B0D">
              <w:rPr>
                <w:sz w:val="18"/>
                <w:szCs w:val="18"/>
              </w:rPr>
              <w:t>Prohibited and restricted areas</w:t>
            </w:r>
          </w:p>
        </w:tc>
        <w:tc>
          <w:tcPr>
            <w:tcW w:w="699" w:type="dxa"/>
            <w:gridSpan w:val="2"/>
            <w:tcBorders>
              <w:top w:val="single" w:sz="4" w:space="0" w:color="auto"/>
              <w:left w:val="single" w:sz="4" w:space="0" w:color="auto"/>
              <w:bottom w:val="single" w:sz="4" w:space="0" w:color="auto"/>
              <w:right w:val="single" w:sz="12" w:space="0" w:color="auto"/>
            </w:tcBorders>
          </w:tcPr>
          <w:p w14:paraId="3805A656"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4BCAF3DA" w14:textId="77777777" w:rsidR="006C7785" w:rsidRPr="00340B0D" w:rsidRDefault="006C7785" w:rsidP="00380FCD">
            <w:pPr>
              <w:pStyle w:val="Default"/>
              <w:rPr>
                <w:sz w:val="18"/>
                <w:szCs w:val="18"/>
              </w:rPr>
            </w:pPr>
            <w:r w:rsidRPr="00340B0D">
              <w:rPr>
                <w:sz w:val="18"/>
                <w:szCs w:val="18"/>
              </w:rPr>
              <w:t>Seabed</w:t>
            </w:r>
          </w:p>
        </w:tc>
        <w:tc>
          <w:tcPr>
            <w:tcW w:w="610" w:type="dxa"/>
            <w:tcBorders>
              <w:top w:val="single" w:sz="4" w:space="0" w:color="auto"/>
              <w:bottom w:val="single" w:sz="4" w:space="0" w:color="auto"/>
              <w:right w:val="single" w:sz="12" w:space="0" w:color="auto"/>
            </w:tcBorders>
            <w:vAlign w:val="center"/>
          </w:tcPr>
          <w:p w14:paraId="43F9DE64" w14:textId="77777777" w:rsidR="006C7785" w:rsidRPr="00340B0D" w:rsidRDefault="006C7785" w:rsidP="00380FCD">
            <w:pPr>
              <w:rPr>
                <w:rFonts w:cs="Arial"/>
                <w:sz w:val="18"/>
                <w:szCs w:val="18"/>
              </w:rPr>
            </w:pPr>
          </w:p>
        </w:tc>
      </w:tr>
      <w:tr w:rsidR="006C7785" w:rsidRPr="00340B0D" w14:paraId="3C882AF8"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11B2BC28" w14:textId="77777777" w:rsidR="006C7785" w:rsidRPr="00340B0D" w:rsidRDefault="006C7785" w:rsidP="00380FCD">
            <w:pPr>
              <w:pStyle w:val="Default"/>
              <w:rPr>
                <w:sz w:val="18"/>
                <w:szCs w:val="18"/>
              </w:rPr>
            </w:pPr>
            <w:r w:rsidRPr="00340B0D">
              <w:rPr>
                <w:sz w:val="18"/>
                <w:szCs w:val="18"/>
              </w:rPr>
              <w:t>Chart scale boundaries</w:t>
            </w:r>
          </w:p>
        </w:tc>
        <w:tc>
          <w:tcPr>
            <w:tcW w:w="699" w:type="dxa"/>
            <w:gridSpan w:val="2"/>
            <w:tcBorders>
              <w:top w:val="single" w:sz="4" w:space="0" w:color="auto"/>
              <w:left w:val="single" w:sz="4" w:space="0" w:color="auto"/>
              <w:bottom w:val="single" w:sz="4" w:space="0" w:color="auto"/>
              <w:right w:val="single" w:sz="12" w:space="0" w:color="auto"/>
            </w:tcBorders>
          </w:tcPr>
          <w:p w14:paraId="10E90175"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55E99E73" w14:textId="77777777" w:rsidR="006C7785" w:rsidRPr="00340B0D" w:rsidRDefault="006C7785" w:rsidP="00380FCD">
            <w:pPr>
              <w:pStyle w:val="Default"/>
              <w:rPr>
                <w:sz w:val="18"/>
                <w:szCs w:val="18"/>
              </w:rPr>
            </w:pPr>
            <w:r w:rsidRPr="00340B0D">
              <w:rPr>
                <w:sz w:val="18"/>
                <w:szCs w:val="18"/>
              </w:rPr>
              <w:t>Tidal</w:t>
            </w:r>
          </w:p>
        </w:tc>
        <w:tc>
          <w:tcPr>
            <w:tcW w:w="610" w:type="dxa"/>
            <w:tcBorders>
              <w:top w:val="single" w:sz="4" w:space="0" w:color="auto"/>
              <w:bottom w:val="single" w:sz="4" w:space="0" w:color="auto"/>
              <w:right w:val="single" w:sz="12" w:space="0" w:color="auto"/>
            </w:tcBorders>
            <w:vAlign w:val="center"/>
          </w:tcPr>
          <w:p w14:paraId="7E707D69" w14:textId="77777777" w:rsidR="006C7785" w:rsidRPr="00340B0D" w:rsidRDefault="006C7785" w:rsidP="00380FCD">
            <w:pPr>
              <w:rPr>
                <w:rFonts w:cs="Arial"/>
                <w:sz w:val="18"/>
                <w:szCs w:val="18"/>
              </w:rPr>
            </w:pPr>
          </w:p>
        </w:tc>
      </w:tr>
      <w:tr w:rsidR="006C7785" w:rsidRPr="00340B0D" w14:paraId="21892D1F"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4EE52F74" w14:textId="77777777" w:rsidR="006C7785" w:rsidRPr="00340B0D" w:rsidRDefault="006C7785" w:rsidP="00380FCD">
            <w:pPr>
              <w:pStyle w:val="Default"/>
              <w:rPr>
                <w:sz w:val="18"/>
                <w:szCs w:val="18"/>
              </w:rPr>
            </w:pPr>
            <w:r w:rsidRPr="00340B0D">
              <w:rPr>
                <w:sz w:val="18"/>
                <w:szCs w:val="18"/>
              </w:rPr>
              <w:t>Cautionary notes</w:t>
            </w:r>
          </w:p>
        </w:tc>
        <w:tc>
          <w:tcPr>
            <w:tcW w:w="699" w:type="dxa"/>
            <w:gridSpan w:val="2"/>
            <w:tcBorders>
              <w:top w:val="single" w:sz="4" w:space="0" w:color="auto"/>
              <w:left w:val="single" w:sz="4" w:space="0" w:color="auto"/>
              <w:bottom w:val="single" w:sz="4" w:space="0" w:color="auto"/>
              <w:right w:val="single" w:sz="12" w:space="0" w:color="auto"/>
            </w:tcBorders>
          </w:tcPr>
          <w:p w14:paraId="495A5A4B"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2A46D154" w14:textId="77777777" w:rsidR="006C7785" w:rsidRPr="00340B0D" w:rsidRDefault="006C7785" w:rsidP="00380FCD">
            <w:pPr>
              <w:pStyle w:val="Default"/>
              <w:rPr>
                <w:sz w:val="18"/>
                <w:szCs w:val="18"/>
              </w:rPr>
            </w:pPr>
            <w:r w:rsidRPr="00340B0D">
              <w:rPr>
                <w:sz w:val="18"/>
                <w:szCs w:val="18"/>
              </w:rPr>
              <w:t>Miscellaneous (Other)</w:t>
            </w:r>
          </w:p>
        </w:tc>
        <w:tc>
          <w:tcPr>
            <w:tcW w:w="610" w:type="dxa"/>
            <w:tcBorders>
              <w:top w:val="single" w:sz="4" w:space="0" w:color="auto"/>
              <w:bottom w:val="single" w:sz="4" w:space="0" w:color="auto"/>
              <w:right w:val="single" w:sz="12" w:space="0" w:color="auto"/>
            </w:tcBorders>
            <w:vAlign w:val="center"/>
          </w:tcPr>
          <w:p w14:paraId="79D9546F" w14:textId="77777777" w:rsidR="006C7785" w:rsidRPr="00340B0D" w:rsidRDefault="006C7785" w:rsidP="00380FCD">
            <w:pPr>
              <w:rPr>
                <w:rFonts w:cs="Arial"/>
                <w:sz w:val="18"/>
                <w:szCs w:val="18"/>
              </w:rPr>
            </w:pPr>
          </w:p>
        </w:tc>
      </w:tr>
      <w:tr w:rsidR="006C7785" w:rsidRPr="00340B0D" w14:paraId="02299B20"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2694CF69" w14:textId="77777777" w:rsidR="006C7785" w:rsidRPr="00340B0D" w:rsidRDefault="006C7785" w:rsidP="00380FCD">
            <w:pPr>
              <w:pStyle w:val="Default"/>
              <w:rPr>
                <w:sz w:val="18"/>
                <w:szCs w:val="18"/>
              </w:rPr>
            </w:pPr>
            <w:r w:rsidRPr="00340B0D">
              <w:rPr>
                <w:sz w:val="18"/>
                <w:szCs w:val="18"/>
              </w:rPr>
              <w:t>Ships’ routeing systems and ferry routes</w:t>
            </w:r>
          </w:p>
        </w:tc>
        <w:tc>
          <w:tcPr>
            <w:tcW w:w="699" w:type="dxa"/>
            <w:gridSpan w:val="2"/>
            <w:tcBorders>
              <w:top w:val="single" w:sz="4" w:space="0" w:color="auto"/>
              <w:left w:val="single" w:sz="4" w:space="0" w:color="auto"/>
              <w:bottom w:val="single" w:sz="4" w:space="0" w:color="auto"/>
              <w:right w:val="single" w:sz="12" w:space="0" w:color="auto"/>
            </w:tcBorders>
          </w:tcPr>
          <w:p w14:paraId="35E5BE1F"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49BB6FF8"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36C36C97" w14:textId="77777777" w:rsidR="006C7785" w:rsidRPr="00340B0D" w:rsidRDefault="006C7785" w:rsidP="00380FCD">
            <w:pPr>
              <w:rPr>
                <w:rFonts w:cs="Arial"/>
                <w:sz w:val="18"/>
                <w:szCs w:val="18"/>
              </w:rPr>
            </w:pPr>
          </w:p>
        </w:tc>
      </w:tr>
      <w:tr w:rsidR="006C7785" w:rsidRPr="00340B0D" w14:paraId="0A919EA9"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1130CBEE" w14:textId="77777777" w:rsidR="006C7785" w:rsidRPr="00340B0D" w:rsidRDefault="006C7785" w:rsidP="00380FCD">
            <w:pPr>
              <w:pStyle w:val="Default"/>
              <w:rPr>
                <w:sz w:val="18"/>
                <w:szCs w:val="18"/>
              </w:rPr>
            </w:pPr>
            <w:r w:rsidRPr="00340B0D">
              <w:rPr>
                <w:sz w:val="18"/>
                <w:szCs w:val="18"/>
              </w:rPr>
              <w:t xml:space="preserve">Archipelagic sea lanes </w:t>
            </w:r>
          </w:p>
        </w:tc>
        <w:tc>
          <w:tcPr>
            <w:tcW w:w="699" w:type="dxa"/>
            <w:gridSpan w:val="2"/>
            <w:tcBorders>
              <w:top w:val="single" w:sz="4" w:space="0" w:color="auto"/>
              <w:left w:val="single" w:sz="4" w:space="0" w:color="auto"/>
              <w:bottom w:val="single" w:sz="4" w:space="0" w:color="auto"/>
              <w:right w:val="single" w:sz="12" w:space="0" w:color="auto"/>
            </w:tcBorders>
          </w:tcPr>
          <w:p w14:paraId="180C30DF"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26BBA977"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0860F487" w14:textId="77777777" w:rsidR="006C7785" w:rsidRPr="00340B0D" w:rsidRDefault="006C7785" w:rsidP="00380FCD">
            <w:pPr>
              <w:rPr>
                <w:rFonts w:cs="Arial"/>
                <w:sz w:val="18"/>
                <w:szCs w:val="18"/>
              </w:rPr>
            </w:pPr>
          </w:p>
        </w:tc>
      </w:tr>
      <w:tr w:rsidR="006C7785" w:rsidRPr="00340B0D" w14:paraId="39D69CFA"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0F80750A" w14:textId="77777777" w:rsidR="006C7785" w:rsidRPr="00340B0D" w:rsidRDefault="006C7785" w:rsidP="00380FCD">
            <w:pPr>
              <w:pStyle w:val="Default"/>
              <w:rPr>
                <w:sz w:val="18"/>
                <w:szCs w:val="18"/>
              </w:rPr>
            </w:pPr>
            <w:r w:rsidRPr="00340B0D">
              <w:rPr>
                <w:sz w:val="18"/>
                <w:szCs w:val="18"/>
              </w:rPr>
              <w:t>Miscellaneous (Standard)</w:t>
            </w:r>
          </w:p>
        </w:tc>
        <w:tc>
          <w:tcPr>
            <w:tcW w:w="699" w:type="dxa"/>
            <w:gridSpan w:val="2"/>
            <w:tcBorders>
              <w:top w:val="single" w:sz="4" w:space="0" w:color="auto"/>
              <w:left w:val="single" w:sz="4" w:space="0" w:color="auto"/>
              <w:bottom w:val="single" w:sz="4" w:space="0" w:color="auto"/>
              <w:right w:val="single" w:sz="12" w:space="0" w:color="auto"/>
            </w:tcBorders>
          </w:tcPr>
          <w:p w14:paraId="4E16CA96"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5B66C10B"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1008BA0F" w14:textId="77777777" w:rsidR="006C7785" w:rsidRPr="00340B0D" w:rsidRDefault="006C7785" w:rsidP="00380FCD">
            <w:pPr>
              <w:rPr>
                <w:rFonts w:cs="Arial"/>
                <w:sz w:val="18"/>
                <w:szCs w:val="18"/>
              </w:rPr>
            </w:pPr>
          </w:p>
        </w:tc>
      </w:tr>
      <w:tr w:rsidR="006C7785" w:rsidRPr="00340B0D" w14:paraId="1D6FC92B"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79510041" w14:textId="77777777" w:rsidR="006C7785" w:rsidRPr="00340B0D" w:rsidRDefault="006C7785" w:rsidP="00380FCD">
            <w:pPr>
              <w:pStyle w:val="Default"/>
              <w:ind w:left="720"/>
              <w:rPr>
                <w:sz w:val="18"/>
                <w:szCs w:val="18"/>
              </w:rPr>
            </w:pPr>
            <w:r w:rsidRPr="00340B0D">
              <w:rPr>
                <w:sz w:val="18"/>
                <w:szCs w:val="18"/>
              </w:rPr>
              <w:t>Chart (Standard)</w:t>
            </w:r>
          </w:p>
        </w:tc>
        <w:tc>
          <w:tcPr>
            <w:tcW w:w="699" w:type="dxa"/>
            <w:gridSpan w:val="2"/>
            <w:tcBorders>
              <w:top w:val="single" w:sz="4" w:space="0" w:color="auto"/>
              <w:left w:val="single" w:sz="4" w:space="0" w:color="auto"/>
              <w:bottom w:val="single" w:sz="4" w:space="0" w:color="auto"/>
              <w:right w:val="single" w:sz="12" w:space="0" w:color="auto"/>
            </w:tcBorders>
          </w:tcPr>
          <w:p w14:paraId="3383AADC"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5D3E8D77"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43C5FC60" w14:textId="77777777" w:rsidR="006C7785" w:rsidRPr="00340B0D" w:rsidRDefault="006C7785" w:rsidP="00380FCD">
            <w:pPr>
              <w:rPr>
                <w:rFonts w:cs="Arial"/>
                <w:sz w:val="18"/>
                <w:szCs w:val="18"/>
              </w:rPr>
            </w:pPr>
          </w:p>
        </w:tc>
      </w:tr>
      <w:tr w:rsidR="006C7785" w:rsidRPr="00340B0D" w14:paraId="4B06BBDC" w14:textId="77777777" w:rsidTr="00380FCD">
        <w:tc>
          <w:tcPr>
            <w:tcW w:w="4386" w:type="dxa"/>
            <w:gridSpan w:val="3"/>
            <w:tcBorders>
              <w:top w:val="single" w:sz="4" w:space="0" w:color="auto"/>
              <w:left w:val="single" w:sz="12" w:space="0" w:color="auto"/>
              <w:bottom w:val="single" w:sz="12" w:space="0" w:color="auto"/>
              <w:right w:val="single" w:sz="4" w:space="0" w:color="auto"/>
            </w:tcBorders>
          </w:tcPr>
          <w:p w14:paraId="64852560" w14:textId="77777777" w:rsidR="006C7785" w:rsidRPr="00340B0D" w:rsidRDefault="006C7785" w:rsidP="00380FCD">
            <w:pPr>
              <w:pStyle w:val="Default"/>
              <w:ind w:left="720"/>
              <w:rPr>
                <w:sz w:val="18"/>
                <w:szCs w:val="18"/>
              </w:rPr>
            </w:pPr>
            <w:r w:rsidRPr="00340B0D">
              <w:rPr>
                <w:sz w:val="18"/>
                <w:szCs w:val="18"/>
              </w:rPr>
              <w:t>Alert Highlights (Standard)</w:t>
            </w:r>
          </w:p>
        </w:tc>
        <w:tc>
          <w:tcPr>
            <w:tcW w:w="699" w:type="dxa"/>
            <w:gridSpan w:val="2"/>
            <w:tcBorders>
              <w:top w:val="single" w:sz="4" w:space="0" w:color="auto"/>
              <w:left w:val="single" w:sz="4" w:space="0" w:color="auto"/>
              <w:bottom w:val="single" w:sz="12" w:space="0" w:color="auto"/>
              <w:right w:val="single" w:sz="12" w:space="0" w:color="auto"/>
            </w:tcBorders>
          </w:tcPr>
          <w:p w14:paraId="62F7BAE6"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12" w:space="0" w:color="auto"/>
            </w:tcBorders>
          </w:tcPr>
          <w:p w14:paraId="54CA0064" w14:textId="77777777" w:rsidR="006C7785" w:rsidRPr="00340B0D" w:rsidRDefault="006C7785" w:rsidP="00380FCD">
            <w:pPr>
              <w:rPr>
                <w:rFonts w:cs="Arial"/>
                <w:sz w:val="18"/>
                <w:szCs w:val="18"/>
              </w:rPr>
            </w:pPr>
          </w:p>
        </w:tc>
        <w:tc>
          <w:tcPr>
            <w:tcW w:w="610" w:type="dxa"/>
            <w:tcBorders>
              <w:top w:val="single" w:sz="4" w:space="0" w:color="auto"/>
              <w:bottom w:val="single" w:sz="12" w:space="0" w:color="auto"/>
              <w:right w:val="single" w:sz="12" w:space="0" w:color="auto"/>
            </w:tcBorders>
            <w:vAlign w:val="center"/>
          </w:tcPr>
          <w:p w14:paraId="647DD950" w14:textId="77777777" w:rsidR="006C7785" w:rsidRPr="00340B0D" w:rsidRDefault="006C7785" w:rsidP="00380FCD">
            <w:pPr>
              <w:rPr>
                <w:rFonts w:cs="Arial"/>
                <w:sz w:val="18"/>
                <w:szCs w:val="18"/>
              </w:rPr>
            </w:pPr>
          </w:p>
        </w:tc>
      </w:tr>
      <w:tr w:rsidR="006C7785" w:rsidRPr="00340B0D" w14:paraId="2FEA2AF5" w14:textId="77777777" w:rsidTr="00380FCD">
        <w:tc>
          <w:tcPr>
            <w:tcW w:w="9483"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5C61D30B"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7713711F"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457ECA4D" w14:textId="77777777" w:rsidR="006C7785" w:rsidRPr="00340B0D" w:rsidRDefault="006C7785" w:rsidP="00380FCD">
            <w:pPr>
              <w:pStyle w:val="Default"/>
              <w:ind w:left="720"/>
              <w:rPr>
                <w:sz w:val="18"/>
                <w:szCs w:val="18"/>
              </w:rPr>
            </w:pPr>
          </w:p>
        </w:tc>
        <w:tc>
          <w:tcPr>
            <w:tcW w:w="699" w:type="dxa"/>
            <w:gridSpan w:val="2"/>
            <w:tcBorders>
              <w:top w:val="single" w:sz="4" w:space="0" w:color="auto"/>
              <w:left w:val="single" w:sz="4" w:space="0" w:color="auto"/>
              <w:bottom w:val="single" w:sz="4" w:space="0" w:color="auto"/>
              <w:right w:val="double" w:sz="4" w:space="0" w:color="auto"/>
            </w:tcBorders>
          </w:tcPr>
          <w:p w14:paraId="2C23C8E3" w14:textId="77777777" w:rsidR="006C7785" w:rsidRPr="00340B0D" w:rsidRDefault="006C7785" w:rsidP="00380FCD">
            <w:pPr>
              <w:jc w:val="center"/>
              <w:rPr>
                <w:rFonts w:cs="Arial"/>
                <w:sz w:val="18"/>
                <w:szCs w:val="18"/>
              </w:rPr>
            </w:pPr>
          </w:p>
        </w:tc>
        <w:tc>
          <w:tcPr>
            <w:tcW w:w="3788" w:type="dxa"/>
            <w:gridSpan w:val="3"/>
            <w:tcBorders>
              <w:top w:val="single" w:sz="4" w:space="0" w:color="auto"/>
              <w:left w:val="double" w:sz="4" w:space="0" w:color="auto"/>
              <w:bottom w:val="single" w:sz="4" w:space="0" w:color="auto"/>
            </w:tcBorders>
          </w:tcPr>
          <w:p w14:paraId="73DE68EE"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366C62B4" w14:textId="77777777" w:rsidR="006C7785" w:rsidRPr="00340B0D" w:rsidRDefault="006C7785" w:rsidP="00380FCD">
            <w:pPr>
              <w:rPr>
                <w:rFonts w:cs="Arial"/>
                <w:sz w:val="18"/>
                <w:szCs w:val="18"/>
              </w:rPr>
            </w:pPr>
          </w:p>
        </w:tc>
      </w:tr>
      <w:tr w:rsidR="006C7785" w:rsidRPr="00340B0D" w14:paraId="5307A02A"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3FE7BB61" w14:textId="77777777" w:rsidR="006C7785" w:rsidRPr="00340B0D" w:rsidRDefault="006C7785" w:rsidP="00380FCD">
            <w:pPr>
              <w:pStyle w:val="Default"/>
              <w:ind w:left="720"/>
              <w:rPr>
                <w:sz w:val="18"/>
                <w:szCs w:val="18"/>
              </w:rPr>
            </w:pPr>
          </w:p>
        </w:tc>
        <w:tc>
          <w:tcPr>
            <w:tcW w:w="699" w:type="dxa"/>
            <w:gridSpan w:val="2"/>
            <w:tcBorders>
              <w:top w:val="single" w:sz="4" w:space="0" w:color="auto"/>
              <w:left w:val="single" w:sz="4" w:space="0" w:color="auto"/>
              <w:bottom w:val="single" w:sz="4" w:space="0" w:color="auto"/>
              <w:right w:val="double" w:sz="4" w:space="0" w:color="auto"/>
            </w:tcBorders>
          </w:tcPr>
          <w:p w14:paraId="380C61AA" w14:textId="77777777" w:rsidR="006C7785" w:rsidRPr="00340B0D" w:rsidRDefault="006C7785" w:rsidP="00380FCD">
            <w:pPr>
              <w:jc w:val="center"/>
              <w:rPr>
                <w:rFonts w:cs="Arial"/>
                <w:sz w:val="18"/>
                <w:szCs w:val="18"/>
              </w:rPr>
            </w:pPr>
          </w:p>
        </w:tc>
        <w:tc>
          <w:tcPr>
            <w:tcW w:w="3788" w:type="dxa"/>
            <w:gridSpan w:val="3"/>
            <w:tcBorders>
              <w:top w:val="single" w:sz="4" w:space="0" w:color="auto"/>
              <w:left w:val="double" w:sz="4" w:space="0" w:color="auto"/>
              <w:bottom w:val="single" w:sz="4" w:space="0" w:color="auto"/>
            </w:tcBorders>
          </w:tcPr>
          <w:p w14:paraId="4E0B800A"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2A3BCBD6" w14:textId="77777777" w:rsidR="006C7785" w:rsidRPr="00340B0D" w:rsidRDefault="006C7785" w:rsidP="00380FCD">
            <w:pPr>
              <w:rPr>
                <w:rFonts w:cs="Arial"/>
                <w:sz w:val="18"/>
                <w:szCs w:val="18"/>
              </w:rPr>
            </w:pPr>
          </w:p>
        </w:tc>
      </w:tr>
      <w:tr w:rsidR="006C7785" w:rsidRPr="00340B0D" w14:paraId="7DB8FE0E"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69859C6"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7B039520" w14:textId="77777777" w:rsidTr="00380FCD">
        <w:tc>
          <w:tcPr>
            <w:tcW w:w="9483" w:type="dxa"/>
            <w:gridSpan w:val="9"/>
            <w:tcBorders>
              <w:top w:val="single" w:sz="4" w:space="0" w:color="auto"/>
              <w:left w:val="single" w:sz="12" w:space="0" w:color="auto"/>
              <w:bottom w:val="single" w:sz="4" w:space="0" w:color="auto"/>
              <w:right w:val="single" w:sz="12" w:space="0" w:color="auto"/>
            </w:tcBorders>
            <w:vAlign w:val="center"/>
          </w:tcPr>
          <w:p w14:paraId="3CF76C54" w14:textId="77777777" w:rsidR="006C7785" w:rsidRPr="00D6273A" w:rsidRDefault="006C7785" w:rsidP="00380FCD">
            <w:pPr>
              <w:rPr>
                <w:i/>
              </w:rPr>
            </w:pPr>
            <w:r w:rsidRPr="00A66F97">
              <w:rPr>
                <w:rFonts w:cs="Arial"/>
                <w:i/>
              </w:rPr>
              <w:t xml:space="preserve">As for test </w:t>
            </w:r>
            <w:r w:rsidRPr="00A66F97">
              <w:rPr>
                <w:rFonts w:cs="Arial"/>
              </w:rPr>
              <w:t>SafetyContourDisplay1</w:t>
            </w:r>
          </w:p>
        </w:tc>
      </w:tr>
      <w:tr w:rsidR="006C7785" w:rsidRPr="00340B0D" w14:paraId="7796D537" w14:textId="77777777" w:rsidTr="00380FCD">
        <w:tc>
          <w:tcPr>
            <w:tcW w:w="9483"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37CD8D2"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0BEED0E8" w14:textId="77777777" w:rsidTr="00380FCD">
        <w:tc>
          <w:tcPr>
            <w:tcW w:w="9483"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707E9284" w14:textId="77777777" w:rsidR="006C7785" w:rsidRPr="00A66F97" w:rsidRDefault="006C7785" w:rsidP="00380FCD">
            <w:pPr>
              <w:rPr>
                <w:rFonts w:cs="Arial"/>
                <w:i/>
              </w:rPr>
            </w:pPr>
            <w:r w:rsidRPr="00A66F97">
              <w:rPr>
                <w:rFonts w:cs="Arial"/>
                <w:i/>
              </w:rPr>
              <w:t>Select Shallow water dangers for display</w:t>
            </w:r>
          </w:p>
          <w:p w14:paraId="42C7D5C1" w14:textId="77777777" w:rsidR="006C7785" w:rsidRPr="00A66F97" w:rsidRDefault="006C7785" w:rsidP="00380FCD">
            <w:pPr>
              <w:rPr>
                <w:rFonts w:cs="Arial"/>
                <w:i/>
              </w:rPr>
            </w:pPr>
            <w:r w:rsidRPr="00A66F97">
              <w:rPr>
                <w:rFonts w:cs="Arial"/>
                <w:i/>
              </w:rPr>
              <w:t>1. Set the Safety Contour value to 5 m</w:t>
            </w:r>
          </w:p>
          <w:p w14:paraId="07601413" w14:textId="77777777" w:rsidR="006C7785" w:rsidRPr="00614B0E" w:rsidRDefault="006C7785" w:rsidP="00380FCD">
            <w:pPr>
              <w:rPr>
                <w:rFonts w:cs="Arial"/>
                <w:b/>
                <w:bCs/>
              </w:rPr>
            </w:pPr>
            <w:r w:rsidRPr="00A66F97">
              <w:rPr>
                <w:rFonts w:cs="Arial"/>
                <w:i/>
              </w:rPr>
              <w:t>2. Set the Safety Contour value to 10 m.</w:t>
            </w:r>
          </w:p>
        </w:tc>
      </w:tr>
      <w:tr w:rsidR="006C7785" w:rsidRPr="00340B0D" w14:paraId="6579AB44" w14:textId="77777777" w:rsidTr="00380FCD">
        <w:tc>
          <w:tcPr>
            <w:tcW w:w="9483"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3D10A01" w14:textId="77777777" w:rsidR="006C7785" w:rsidRPr="00340B0D" w:rsidRDefault="006C7785" w:rsidP="00380FCD">
            <w:pPr>
              <w:jc w:val="center"/>
              <w:rPr>
                <w:rFonts w:cs="Arial"/>
                <w:sz w:val="18"/>
                <w:szCs w:val="18"/>
              </w:rPr>
            </w:pPr>
            <w:r w:rsidRPr="00340B0D">
              <w:rPr>
                <w:rFonts w:cs="Arial"/>
                <w:b/>
                <w:bCs/>
                <w:sz w:val="18"/>
                <w:szCs w:val="18"/>
              </w:rPr>
              <w:lastRenderedPageBreak/>
              <w:t>Results</w:t>
            </w:r>
          </w:p>
        </w:tc>
      </w:tr>
      <w:tr w:rsidR="006C7785" w:rsidRPr="00340B0D" w14:paraId="6157507F" w14:textId="77777777" w:rsidTr="00380FCD">
        <w:trPr>
          <w:trHeight w:val="3239"/>
        </w:trPr>
        <w:tc>
          <w:tcPr>
            <w:tcW w:w="9483" w:type="dxa"/>
            <w:gridSpan w:val="9"/>
            <w:tcBorders>
              <w:top w:val="single" w:sz="4" w:space="0" w:color="auto"/>
              <w:left w:val="single" w:sz="12" w:space="0" w:color="auto"/>
              <w:bottom w:val="single" w:sz="12" w:space="0" w:color="auto"/>
              <w:right w:val="single" w:sz="12" w:space="0" w:color="auto"/>
            </w:tcBorders>
          </w:tcPr>
          <w:p w14:paraId="07AC46EB" w14:textId="77777777" w:rsidR="006C7785" w:rsidRPr="00A66F97" w:rsidRDefault="006C7785" w:rsidP="00380FCD">
            <w:pPr>
              <w:rPr>
                <w:rFonts w:cs="Arial"/>
                <w:i/>
              </w:rPr>
            </w:pPr>
            <w:r w:rsidRPr="00A66F97">
              <w:rPr>
                <w:rFonts w:cs="Arial"/>
                <w:i/>
              </w:rPr>
              <w:t>The Safety Contour must be emphasised and the isolated dangers within the unsafe water enclosed by the ship’s Safety Contour must be displayed as shown in the image below</w:t>
            </w:r>
          </w:p>
          <w:p w14:paraId="77295878" w14:textId="77777777" w:rsidR="006C7785" w:rsidRPr="00A66F97" w:rsidRDefault="006C7785" w:rsidP="00380FCD">
            <w:pPr>
              <w:rPr>
                <w:rFonts w:cs="Arial"/>
                <w:i/>
              </w:rPr>
            </w:pPr>
          </w:p>
          <w:p w14:paraId="0833EF27" w14:textId="77777777" w:rsidR="006C7785" w:rsidRDefault="006C7785" w:rsidP="00380FCD">
            <w:pPr>
              <w:rPr>
                <w:rFonts w:cs="Arial"/>
                <w:i/>
              </w:rPr>
            </w:pPr>
            <w:r w:rsidRPr="00A66F97">
              <w:rPr>
                <w:rFonts w:cs="Arial"/>
                <w:i/>
              </w:rPr>
              <w:t>1. Safety Contour set as 5 m</w:t>
            </w:r>
          </w:p>
          <w:p w14:paraId="4B6A72E0" w14:textId="77777777" w:rsidR="006C7785" w:rsidRDefault="006C7785" w:rsidP="00380FCD">
            <w:pPr>
              <w:rPr>
                <w:rFonts w:cs="Arial"/>
              </w:rPr>
            </w:pPr>
            <w:r w:rsidRPr="00A66F97">
              <w:rPr>
                <w:rFonts w:cs="Arial"/>
                <w:noProof/>
                <w:lang w:val="en-IN" w:eastAsia="en-IN"/>
              </w:rPr>
              <w:drawing>
                <wp:inline distT="0" distB="0" distL="0" distR="0" wp14:anchorId="22DF9553" wp14:editId="76705064">
                  <wp:extent cx="5812944" cy="5348066"/>
                  <wp:effectExtent l="0" t="0" r="0" b="5080"/>
                  <wp:docPr id="904186576" name="Picture 904186576" descr="C:\msdokut\STANDARDIT\IHO\ENCWG\Drafting 4.0.2 after Mar2016\New picture originals 23mar2016\3.3.4c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msdokut\STANDARDIT\IHO\ENCWG\Drafting 4.0.2 after Mar2016\New picture originals 23mar2016\3.3.4c picture 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819598" cy="5354188"/>
                          </a:xfrm>
                          <a:prstGeom prst="rect">
                            <a:avLst/>
                          </a:prstGeom>
                          <a:noFill/>
                          <a:ln>
                            <a:noFill/>
                          </a:ln>
                        </pic:spPr>
                      </pic:pic>
                    </a:graphicData>
                  </a:graphic>
                </wp:inline>
              </w:drawing>
            </w:r>
          </w:p>
          <w:p w14:paraId="4DC5CEB2" w14:textId="77777777" w:rsidR="006C7785" w:rsidRDefault="006C7785" w:rsidP="00380FCD">
            <w:pPr>
              <w:jc w:val="center"/>
              <w:rPr>
                <w:rFonts w:cs="Arial"/>
              </w:rPr>
            </w:pPr>
            <w:proofErr w:type="spellStart"/>
            <w:r>
              <w:rPr>
                <w:rFonts w:cs="Arial"/>
              </w:rPr>
              <w:t>tbd</w:t>
            </w:r>
            <w:proofErr w:type="spellEnd"/>
          </w:p>
          <w:p w14:paraId="38975BE8" w14:textId="77777777" w:rsidR="006C7785" w:rsidRDefault="006C7785" w:rsidP="00380FCD">
            <w:pPr>
              <w:rPr>
                <w:rFonts w:cs="Arial"/>
                <w:i/>
              </w:rPr>
            </w:pPr>
            <w:r w:rsidRPr="00A66F97">
              <w:rPr>
                <w:rFonts w:cs="Arial"/>
                <w:i/>
              </w:rPr>
              <w:t>2. Safety Contour set as 10 m</w:t>
            </w:r>
          </w:p>
          <w:p w14:paraId="21AD9392" w14:textId="77777777" w:rsidR="006C7785" w:rsidRDefault="006C7785" w:rsidP="00380FCD">
            <w:pPr>
              <w:rPr>
                <w:rFonts w:cs="Arial"/>
              </w:rPr>
            </w:pPr>
            <w:r w:rsidRPr="00A66F97">
              <w:rPr>
                <w:rFonts w:cs="Arial"/>
                <w:noProof/>
                <w:lang w:val="en-IN" w:eastAsia="en-IN"/>
              </w:rPr>
              <w:lastRenderedPageBreak/>
              <w:drawing>
                <wp:inline distT="0" distB="0" distL="0" distR="0" wp14:anchorId="4DC8F1DB" wp14:editId="30F33D32">
                  <wp:extent cx="5859825" cy="5391198"/>
                  <wp:effectExtent l="0" t="0" r="7620" b="0"/>
                  <wp:docPr id="74" name="Picture 74" descr="C:\msdokut\STANDARDIT\IHO\ENCWG\Drafting 4.0.2 after Mar2016\New picture originals 23mar2016\3.3.4c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msdokut\STANDARDIT\IHO\ENCWG\Drafting 4.0.2 after Mar2016\New picture originals 23mar2016\3.3.4c picture 2.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863662" cy="5394728"/>
                          </a:xfrm>
                          <a:prstGeom prst="rect">
                            <a:avLst/>
                          </a:prstGeom>
                          <a:noFill/>
                          <a:ln>
                            <a:noFill/>
                          </a:ln>
                        </pic:spPr>
                      </pic:pic>
                    </a:graphicData>
                  </a:graphic>
                </wp:inline>
              </w:drawing>
            </w:r>
          </w:p>
          <w:p w14:paraId="1B031C09" w14:textId="77777777" w:rsidR="006C7785" w:rsidRPr="00614B0E" w:rsidRDefault="006C7785" w:rsidP="00380FCD">
            <w:pPr>
              <w:jc w:val="center"/>
              <w:rPr>
                <w:rFonts w:cs="Arial"/>
              </w:rPr>
            </w:pPr>
            <w:proofErr w:type="spellStart"/>
            <w:r>
              <w:rPr>
                <w:rFonts w:cs="Arial"/>
              </w:rPr>
              <w:t>tbd</w:t>
            </w:r>
            <w:proofErr w:type="spellEnd"/>
          </w:p>
        </w:tc>
      </w:tr>
    </w:tbl>
    <w:p w14:paraId="46E73D2E" w14:textId="10EDE9AA" w:rsidR="006C7785" w:rsidRDefault="006C7785" w:rsidP="006C7785">
      <w:r>
        <w:lastRenderedPageBreak/>
        <w:br w:type="page"/>
      </w:r>
    </w:p>
    <w:p w14:paraId="3022DFC2" w14:textId="77777777" w:rsidR="006C7785" w:rsidRPr="00A66F97" w:rsidRDefault="006C7785" w:rsidP="006C7785">
      <w:pPr>
        <w:rPr>
          <w:rFonts w:cs="Arial"/>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rsidRPr="00A66F97" w14:paraId="633124F3" w14:textId="77777777" w:rsidTr="00E72BE6">
        <w:trPr>
          <w:trHeight w:val="454"/>
          <w:tblHeader/>
        </w:trPr>
        <w:tc>
          <w:tcPr>
            <w:tcW w:w="2381" w:type="dxa"/>
            <w:shd w:val="clear" w:color="auto" w:fill="BFBFBF" w:themeFill="background1" w:themeFillShade="BF"/>
            <w:vAlign w:val="center"/>
          </w:tcPr>
          <w:p w14:paraId="44EEEB58" w14:textId="77777777" w:rsidR="006C7785" w:rsidRPr="00A66F97" w:rsidRDefault="006C7785" w:rsidP="00380FCD">
            <w:pPr>
              <w:rPr>
                <w:rFonts w:cs="Arial"/>
              </w:rPr>
            </w:pPr>
            <w:r w:rsidRPr="00A66F97">
              <w:rPr>
                <w:rFonts w:cs="Arial"/>
                <w:b/>
              </w:rPr>
              <w:t>Test Reference</w:t>
            </w:r>
          </w:p>
        </w:tc>
        <w:tc>
          <w:tcPr>
            <w:tcW w:w="2381" w:type="dxa"/>
            <w:shd w:val="clear" w:color="auto" w:fill="FFFFFF" w:themeFill="background1"/>
            <w:vAlign w:val="center"/>
          </w:tcPr>
          <w:p w14:paraId="1CC76EF4" w14:textId="77777777" w:rsidR="006C7785" w:rsidRPr="00A66F97" w:rsidRDefault="006C7785" w:rsidP="00380FCD">
            <w:pPr>
              <w:rPr>
                <w:rFonts w:cs="Arial"/>
              </w:rPr>
            </w:pPr>
            <w:r w:rsidRPr="00A66F97">
              <w:rPr>
                <w:rFonts w:cs="Arial"/>
              </w:rPr>
              <w:t>SafetyContourDisplay4</w:t>
            </w:r>
          </w:p>
        </w:tc>
        <w:tc>
          <w:tcPr>
            <w:tcW w:w="2382" w:type="dxa"/>
            <w:shd w:val="clear" w:color="auto" w:fill="BFBFBF" w:themeFill="background1" w:themeFillShade="BF"/>
            <w:vAlign w:val="center"/>
          </w:tcPr>
          <w:p w14:paraId="29F85445" w14:textId="77777777" w:rsidR="006C7785" w:rsidRPr="00A66F97" w:rsidRDefault="006C7785" w:rsidP="00380FCD">
            <w:pPr>
              <w:rPr>
                <w:rFonts w:cs="Arial"/>
              </w:rPr>
            </w:pPr>
            <w:r w:rsidRPr="00A66F97">
              <w:rPr>
                <w:rFonts w:cs="Arial"/>
                <w:b/>
              </w:rPr>
              <w:t>IHO Reference</w:t>
            </w:r>
          </w:p>
        </w:tc>
        <w:tc>
          <w:tcPr>
            <w:tcW w:w="2382" w:type="dxa"/>
            <w:shd w:val="clear" w:color="auto" w:fill="FFFFFF" w:themeFill="background1"/>
            <w:vAlign w:val="center"/>
          </w:tcPr>
          <w:p w14:paraId="5502B045" w14:textId="3AF93E73" w:rsidR="006C7785" w:rsidRPr="00A66F97" w:rsidRDefault="0082201A" w:rsidP="00380FCD">
            <w:pPr>
              <w:rPr>
                <w:rFonts w:cs="Arial"/>
              </w:rPr>
            </w:pPr>
            <w:r w:rsidRPr="00A66F97">
              <w:rPr>
                <w:rFonts w:cs="Arial"/>
                <w:color w:val="000000"/>
              </w:rPr>
              <w:t>S-</w:t>
            </w:r>
            <w:r>
              <w:rPr>
                <w:rFonts w:cs="Arial"/>
                <w:color w:val="000000"/>
              </w:rPr>
              <w:t>98 12.8.9</w:t>
            </w:r>
          </w:p>
        </w:tc>
      </w:tr>
    </w:tbl>
    <w:tbl>
      <w:tblPr>
        <w:tblStyle w:val="TableGrid"/>
        <w:tblW w:w="9483" w:type="dxa"/>
        <w:tblLook w:val="04A0" w:firstRow="1" w:lastRow="0" w:firstColumn="1" w:lastColumn="0" w:noHBand="0" w:noVBand="1"/>
      </w:tblPr>
      <w:tblGrid>
        <w:gridCol w:w="2400"/>
        <w:gridCol w:w="476"/>
        <w:gridCol w:w="1471"/>
        <w:gridCol w:w="253"/>
        <w:gridCol w:w="571"/>
        <w:gridCol w:w="1688"/>
        <w:gridCol w:w="398"/>
        <w:gridCol w:w="1537"/>
        <w:gridCol w:w="694"/>
      </w:tblGrid>
      <w:tr w:rsidR="006C7785" w:rsidRPr="00340B0D" w14:paraId="54A50120"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F636EF8"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3F8A52A0" w14:textId="77777777" w:rsidTr="00380FCD">
        <w:tc>
          <w:tcPr>
            <w:tcW w:w="9483"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575628A5" w14:textId="77777777" w:rsidR="0082201A" w:rsidRDefault="0082201A" w:rsidP="00380FCD">
            <w:pPr>
              <w:rPr>
                <w:rFonts w:cs="Arial"/>
                <w:b/>
                <w:i/>
              </w:rPr>
            </w:pPr>
          </w:p>
          <w:p w14:paraId="14EFB561" w14:textId="77777777" w:rsidR="006C7785" w:rsidRDefault="006C7785" w:rsidP="00380FCD">
            <w:pPr>
              <w:rPr>
                <w:rFonts w:cs="Arial"/>
                <w:i/>
              </w:rPr>
            </w:pPr>
            <w:r w:rsidRPr="00A66F97">
              <w:rPr>
                <w:rFonts w:cs="Arial"/>
                <w:i/>
              </w:rPr>
              <w:t>Display of Safety Contour and isolated dangers within the safe water enclosed by the ship’s Safety Contour using four shades for depth areas.</w:t>
            </w:r>
          </w:p>
          <w:p w14:paraId="169DD1E7" w14:textId="30A57A6B" w:rsidR="0082201A" w:rsidRPr="005B051E" w:rsidRDefault="0082201A" w:rsidP="00380FCD">
            <w:pPr>
              <w:rPr>
                <w:rFonts w:cs="Arial"/>
              </w:rPr>
            </w:pPr>
          </w:p>
        </w:tc>
      </w:tr>
      <w:tr w:rsidR="006C7785" w:rsidRPr="00340B0D" w14:paraId="1E0EC9A8"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8909772"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140F07C9"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385AF252" w14:textId="77777777" w:rsidR="006C7785" w:rsidRPr="002453EF" w:rsidRDefault="006C7785" w:rsidP="00380FCD">
            <w:pPr>
              <w:rPr>
                <w:rFonts w:cs="Arial"/>
                <w:i/>
              </w:rPr>
            </w:pPr>
            <w:r w:rsidRPr="002453EF">
              <w:rPr>
                <w:rFonts w:cs="Arial"/>
                <w:i/>
              </w:rPr>
              <w:t>As for test SafetyContourDisplay1</w:t>
            </w:r>
          </w:p>
        </w:tc>
      </w:tr>
      <w:tr w:rsidR="006C7785" w:rsidRPr="00340B0D" w14:paraId="4390D7EE" w14:textId="77777777" w:rsidTr="00380FCD">
        <w:tc>
          <w:tcPr>
            <w:tcW w:w="706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FAA7540"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419"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960D9CF" w14:textId="77777777" w:rsidR="006C7785" w:rsidRPr="00340B0D" w:rsidRDefault="006C7785" w:rsidP="00380FCD">
            <w:pPr>
              <w:jc w:val="center"/>
              <w:rPr>
                <w:rFonts w:cs="Arial"/>
                <w:b/>
                <w:bCs/>
                <w:sz w:val="18"/>
                <w:szCs w:val="18"/>
              </w:rPr>
            </w:pPr>
          </w:p>
        </w:tc>
      </w:tr>
      <w:tr w:rsidR="006C7785" w:rsidRPr="00340B0D" w14:paraId="3CB0A0EC" w14:textId="77777777" w:rsidTr="00380FCD">
        <w:tc>
          <w:tcPr>
            <w:tcW w:w="7064" w:type="dxa"/>
            <w:gridSpan w:val="7"/>
            <w:tcBorders>
              <w:top w:val="single" w:sz="4" w:space="0" w:color="auto"/>
              <w:left w:val="single" w:sz="12" w:space="0" w:color="auto"/>
              <w:bottom w:val="single" w:sz="4" w:space="0" w:color="auto"/>
              <w:right w:val="single" w:sz="12" w:space="0" w:color="auto"/>
            </w:tcBorders>
            <w:shd w:val="clear" w:color="auto" w:fill="auto"/>
          </w:tcPr>
          <w:p w14:paraId="26B8975C" w14:textId="77777777" w:rsidR="006C7785" w:rsidRPr="000B13F9" w:rsidRDefault="006C7785" w:rsidP="00380FCD">
            <w:pPr>
              <w:rPr>
                <w:rFonts w:cs="Arial"/>
              </w:rPr>
            </w:pPr>
            <w:proofErr w:type="spellStart"/>
            <w:r>
              <w:rPr>
                <w:rFonts w:cs="Arial"/>
                <w:b/>
                <w:bCs/>
                <w:i/>
              </w:rPr>
              <w:t>DisplayBase</w:t>
            </w:r>
            <w:proofErr w:type="spellEnd"/>
          </w:p>
        </w:tc>
        <w:tc>
          <w:tcPr>
            <w:tcW w:w="2419" w:type="dxa"/>
            <w:gridSpan w:val="2"/>
            <w:tcBorders>
              <w:top w:val="single" w:sz="4" w:space="0" w:color="auto"/>
              <w:left w:val="single" w:sz="12" w:space="0" w:color="auto"/>
              <w:bottom w:val="single" w:sz="4" w:space="0" w:color="auto"/>
              <w:right w:val="single" w:sz="12" w:space="0" w:color="auto"/>
            </w:tcBorders>
            <w:shd w:val="clear" w:color="auto" w:fill="auto"/>
          </w:tcPr>
          <w:p w14:paraId="12936C5B" w14:textId="77777777" w:rsidR="006C7785" w:rsidRPr="00340B0D" w:rsidRDefault="006C7785" w:rsidP="00380FCD">
            <w:pPr>
              <w:rPr>
                <w:rFonts w:cs="Arial"/>
                <w:sz w:val="18"/>
                <w:szCs w:val="18"/>
              </w:rPr>
            </w:pPr>
          </w:p>
        </w:tc>
      </w:tr>
      <w:tr w:rsidR="006C7785" w:rsidRPr="00340B0D" w14:paraId="24424736" w14:textId="77777777" w:rsidTr="00380FCD">
        <w:tc>
          <w:tcPr>
            <w:tcW w:w="7064" w:type="dxa"/>
            <w:gridSpan w:val="7"/>
            <w:tcBorders>
              <w:top w:val="single" w:sz="4" w:space="0" w:color="auto"/>
              <w:left w:val="single" w:sz="12" w:space="0" w:color="auto"/>
              <w:bottom w:val="single" w:sz="12" w:space="0" w:color="auto"/>
              <w:right w:val="single" w:sz="12" w:space="0" w:color="auto"/>
            </w:tcBorders>
            <w:shd w:val="clear" w:color="auto" w:fill="auto"/>
          </w:tcPr>
          <w:p w14:paraId="5F1A4A9C" w14:textId="77777777" w:rsidR="006C7785" w:rsidRPr="00340B0D" w:rsidRDefault="006C7785" w:rsidP="00380FCD">
            <w:pPr>
              <w:rPr>
                <w:rFonts w:cs="Arial"/>
                <w:sz w:val="18"/>
                <w:szCs w:val="18"/>
              </w:rPr>
            </w:pPr>
          </w:p>
        </w:tc>
        <w:tc>
          <w:tcPr>
            <w:tcW w:w="2419" w:type="dxa"/>
            <w:gridSpan w:val="2"/>
            <w:tcBorders>
              <w:top w:val="single" w:sz="4" w:space="0" w:color="auto"/>
              <w:left w:val="single" w:sz="12" w:space="0" w:color="auto"/>
              <w:bottom w:val="single" w:sz="12" w:space="0" w:color="auto"/>
              <w:right w:val="single" w:sz="12" w:space="0" w:color="auto"/>
            </w:tcBorders>
            <w:shd w:val="clear" w:color="auto" w:fill="auto"/>
          </w:tcPr>
          <w:p w14:paraId="0EAD2A73" w14:textId="77777777" w:rsidR="006C7785" w:rsidRPr="00340B0D" w:rsidRDefault="006C7785" w:rsidP="00380FCD">
            <w:pPr>
              <w:rPr>
                <w:rFonts w:cs="Arial"/>
                <w:sz w:val="18"/>
                <w:szCs w:val="18"/>
              </w:rPr>
            </w:pPr>
          </w:p>
        </w:tc>
      </w:tr>
      <w:tr w:rsidR="006C7785" w:rsidRPr="00340B0D" w14:paraId="2CDDC548" w14:textId="77777777" w:rsidTr="00380FCD">
        <w:tc>
          <w:tcPr>
            <w:tcW w:w="464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DB29665"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8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74067DF"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33023135" w14:textId="77777777" w:rsidTr="00380FCD">
        <w:sdt>
          <w:sdtPr>
            <w:rPr>
              <w:rFonts w:cs="Arial"/>
              <w:sz w:val="18"/>
              <w:szCs w:val="18"/>
            </w:rPr>
            <w:alias w:val="Diplay Category"/>
            <w:tag w:val="Diplay Categor"/>
            <w:id w:val="656268652"/>
            <w:placeholder>
              <w:docPart w:val="FB26AF71F25D4B66A4A68B8017537433"/>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41" w:type="dxa"/>
                <w:gridSpan w:val="4"/>
                <w:tcBorders>
                  <w:top w:val="single" w:sz="4" w:space="0" w:color="auto"/>
                  <w:left w:val="single" w:sz="12" w:space="0" w:color="auto"/>
                  <w:bottom w:val="single" w:sz="12" w:space="0" w:color="auto"/>
                  <w:right w:val="single" w:sz="12" w:space="0" w:color="auto"/>
                </w:tcBorders>
                <w:shd w:val="clear" w:color="auto" w:fill="auto"/>
              </w:tcPr>
              <w:p w14:paraId="52E62AE1" w14:textId="77777777" w:rsidR="006C7785" w:rsidRPr="00340B0D" w:rsidRDefault="006C7785" w:rsidP="00380FCD">
                <w:pPr>
                  <w:rPr>
                    <w:rFonts w:cs="Arial"/>
                    <w:sz w:val="18"/>
                    <w:szCs w:val="18"/>
                  </w:rPr>
                </w:pPr>
                <w:r>
                  <w:rPr>
                    <w:rFonts w:cs="Arial"/>
                    <w:sz w:val="18"/>
                    <w:szCs w:val="18"/>
                  </w:rPr>
                  <w:t>Displaybase</w:t>
                </w:r>
              </w:p>
            </w:tc>
          </w:sdtContent>
        </w:sdt>
        <w:tc>
          <w:tcPr>
            <w:tcW w:w="4232" w:type="dxa"/>
            <w:gridSpan w:val="4"/>
            <w:tcBorders>
              <w:left w:val="single" w:sz="12" w:space="0" w:color="auto"/>
              <w:bottom w:val="single" w:sz="4" w:space="0" w:color="auto"/>
              <w:right w:val="single" w:sz="4" w:space="0" w:color="auto"/>
            </w:tcBorders>
            <w:shd w:val="clear" w:color="auto" w:fill="auto"/>
          </w:tcPr>
          <w:p w14:paraId="6307DDC4" w14:textId="77777777" w:rsidR="006C7785" w:rsidRPr="00340B0D" w:rsidRDefault="006C7785" w:rsidP="00380FCD">
            <w:pPr>
              <w:rPr>
                <w:rFonts w:cs="Arial"/>
                <w:sz w:val="18"/>
                <w:szCs w:val="18"/>
              </w:rPr>
            </w:pPr>
            <w:r w:rsidRPr="00340B0D">
              <w:rPr>
                <w:rFonts w:cs="Arial"/>
                <w:sz w:val="18"/>
                <w:szCs w:val="18"/>
              </w:rPr>
              <w:t>Accuracy</w:t>
            </w:r>
          </w:p>
        </w:tc>
        <w:tc>
          <w:tcPr>
            <w:tcW w:w="610" w:type="dxa"/>
            <w:tcBorders>
              <w:left w:val="single" w:sz="4" w:space="0" w:color="auto"/>
              <w:right w:val="single" w:sz="12" w:space="0" w:color="auto"/>
            </w:tcBorders>
            <w:shd w:val="clear" w:color="auto" w:fill="auto"/>
            <w:vAlign w:val="center"/>
          </w:tcPr>
          <w:p w14:paraId="3FD394D9" w14:textId="77777777" w:rsidR="006C7785" w:rsidRPr="00340B0D" w:rsidRDefault="006C7785" w:rsidP="00380FCD">
            <w:pPr>
              <w:jc w:val="center"/>
              <w:rPr>
                <w:rFonts w:cs="Arial"/>
                <w:sz w:val="18"/>
                <w:szCs w:val="18"/>
              </w:rPr>
            </w:pPr>
          </w:p>
        </w:tc>
      </w:tr>
      <w:tr w:rsidR="006C7785" w:rsidRPr="00340B0D" w14:paraId="726BE693" w14:textId="77777777" w:rsidTr="00380FCD">
        <w:tc>
          <w:tcPr>
            <w:tcW w:w="4641"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6269910"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232" w:type="dxa"/>
            <w:gridSpan w:val="4"/>
            <w:tcBorders>
              <w:left w:val="single" w:sz="12" w:space="0" w:color="auto"/>
              <w:right w:val="single" w:sz="4" w:space="0" w:color="auto"/>
            </w:tcBorders>
            <w:shd w:val="clear" w:color="auto" w:fill="auto"/>
          </w:tcPr>
          <w:p w14:paraId="41CB00B6" w14:textId="77777777" w:rsidR="006C7785" w:rsidRPr="00340B0D" w:rsidRDefault="006C7785" w:rsidP="00380FCD">
            <w:pPr>
              <w:rPr>
                <w:rFonts w:cs="Arial"/>
                <w:sz w:val="18"/>
                <w:szCs w:val="18"/>
              </w:rPr>
            </w:pPr>
            <w:r w:rsidRPr="00340B0D">
              <w:rPr>
                <w:rFonts w:cs="Arial"/>
                <w:sz w:val="18"/>
                <w:szCs w:val="18"/>
              </w:rPr>
              <w:t>Contour label</w:t>
            </w:r>
          </w:p>
        </w:tc>
        <w:tc>
          <w:tcPr>
            <w:tcW w:w="610" w:type="dxa"/>
            <w:tcBorders>
              <w:left w:val="single" w:sz="4" w:space="0" w:color="auto"/>
              <w:right w:val="single" w:sz="12" w:space="0" w:color="auto"/>
            </w:tcBorders>
            <w:shd w:val="clear" w:color="auto" w:fill="auto"/>
            <w:vAlign w:val="center"/>
          </w:tcPr>
          <w:p w14:paraId="23E71060" w14:textId="77777777" w:rsidR="006C7785" w:rsidRPr="00340B0D" w:rsidRDefault="006C7785" w:rsidP="00380FCD">
            <w:pPr>
              <w:jc w:val="center"/>
              <w:rPr>
                <w:rFonts w:cs="Arial"/>
                <w:sz w:val="18"/>
                <w:szCs w:val="18"/>
              </w:rPr>
            </w:pPr>
          </w:p>
        </w:tc>
      </w:tr>
      <w:tr w:rsidR="006C7785" w:rsidRPr="00340B0D" w14:paraId="50156752"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30797BFB" w14:textId="77777777" w:rsidR="006C7785" w:rsidRPr="00340B0D" w:rsidRDefault="006C7785" w:rsidP="00380FCD">
            <w:pPr>
              <w:rPr>
                <w:rFonts w:cs="Arial"/>
                <w:sz w:val="18"/>
                <w:szCs w:val="18"/>
              </w:rPr>
            </w:pPr>
            <w:r w:rsidRPr="00340B0D">
              <w:rPr>
                <w:rFonts w:cs="Arial"/>
                <w:sz w:val="18"/>
                <w:szCs w:val="18"/>
              </w:rPr>
              <w:t>Safety Contour</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F961949" w14:textId="77777777" w:rsidR="006C7785" w:rsidRPr="00340B0D" w:rsidRDefault="006C7785" w:rsidP="00380FCD">
            <w:pPr>
              <w:rPr>
                <w:rFonts w:cs="Arial"/>
                <w:sz w:val="18"/>
                <w:szCs w:val="18"/>
              </w:rPr>
            </w:pPr>
            <w:r>
              <w:rPr>
                <w:rFonts w:cs="Arial"/>
                <w:sz w:val="18"/>
                <w:szCs w:val="18"/>
              </w:rPr>
              <w:t>5m, 10m</w:t>
            </w:r>
          </w:p>
        </w:tc>
        <w:tc>
          <w:tcPr>
            <w:tcW w:w="4232" w:type="dxa"/>
            <w:gridSpan w:val="4"/>
            <w:tcBorders>
              <w:left w:val="single" w:sz="12" w:space="0" w:color="auto"/>
            </w:tcBorders>
          </w:tcPr>
          <w:p w14:paraId="7C54DBD5" w14:textId="77777777" w:rsidR="006C7785" w:rsidRPr="00340B0D" w:rsidRDefault="006C7785" w:rsidP="00380FCD">
            <w:pPr>
              <w:rPr>
                <w:rFonts w:cs="Arial"/>
                <w:sz w:val="18"/>
                <w:szCs w:val="18"/>
              </w:rPr>
            </w:pPr>
            <w:r w:rsidRPr="00340B0D">
              <w:rPr>
                <w:rFonts w:cs="Arial"/>
                <w:sz w:val="18"/>
                <w:szCs w:val="18"/>
              </w:rPr>
              <w:t>Highlight date dependent</w:t>
            </w:r>
          </w:p>
        </w:tc>
        <w:tc>
          <w:tcPr>
            <w:tcW w:w="610" w:type="dxa"/>
            <w:tcBorders>
              <w:right w:val="single" w:sz="12" w:space="0" w:color="auto"/>
            </w:tcBorders>
          </w:tcPr>
          <w:p w14:paraId="5E82842C" w14:textId="77777777" w:rsidR="006C7785" w:rsidRPr="00340B0D" w:rsidRDefault="006C7785" w:rsidP="00380FCD">
            <w:pPr>
              <w:rPr>
                <w:rFonts w:cs="Arial"/>
                <w:sz w:val="18"/>
                <w:szCs w:val="18"/>
              </w:rPr>
            </w:pPr>
          </w:p>
        </w:tc>
      </w:tr>
      <w:tr w:rsidR="006C7785" w:rsidRPr="00340B0D" w14:paraId="2859677A"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60299EBC" w14:textId="77777777" w:rsidR="006C7785" w:rsidRPr="00340B0D" w:rsidRDefault="006C7785" w:rsidP="00380FCD">
            <w:pPr>
              <w:rPr>
                <w:rFonts w:cs="Arial"/>
                <w:sz w:val="18"/>
                <w:szCs w:val="18"/>
              </w:rPr>
            </w:pPr>
            <w:r w:rsidRPr="00340B0D">
              <w:rPr>
                <w:rFonts w:cs="Arial"/>
                <w:sz w:val="18"/>
                <w:szCs w:val="18"/>
              </w:rPr>
              <w:t>Safety Depth</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BB8C5B"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310454C7" w14:textId="77777777" w:rsidR="006C7785" w:rsidRPr="00340B0D" w:rsidRDefault="006C7785" w:rsidP="00380FCD">
            <w:pPr>
              <w:rPr>
                <w:rFonts w:cs="Arial"/>
                <w:sz w:val="18"/>
                <w:szCs w:val="18"/>
              </w:rPr>
            </w:pPr>
            <w:r w:rsidRPr="00340B0D">
              <w:rPr>
                <w:rFonts w:cs="Arial"/>
                <w:sz w:val="18"/>
                <w:szCs w:val="18"/>
              </w:rPr>
              <w:t>Highlight document</w:t>
            </w:r>
          </w:p>
        </w:tc>
        <w:tc>
          <w:tcPr>
            <w:tcW w:w="610" w:type="dxa"/>
            <w:tcBorders>
              <w:right w:val="single" w:sz="12" w:space="0" w:color="auto"/>
            </w:tcBorders>
          </w:tcPr>
          <w:p w14:paraId="0E352858" w14:textId="77777777" w:rsidR="006C7785" w:rsidRPr="00340B0D" w:rsidRDefault="006C7785" w:rsidP="00380FCD">
            <w:pPr>
              <w:jc w:val="center"/>
              <w:rPr>
                <w:rFonts w:cs="Arial"/>
                <w:sz w:val="18"/>
                <w:szCs w:val="18"/>
              </w:rPr>
            </w:pPr>
          </w:p>
        </w:tc>
      </w:tr>
      <w:tr w:rsidR="006C7785" w:rsidRPr="00340B0D" w14:paraId="5F5C4B80"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08E36CF2" w14:textId="77777777" w:rsidR="006C7785" w:rsidRPr="00340B0D" w:rsidRDefault="006C7785" w:rsidP="00380FCD">
            <w:pPr>
              <w:rPr>
                <w:rFonts w:cs="Arial"/>
                <w:sz w:val="18"/>
                <w:szCs w:val="18"/>
              </w:rPr>
            </w:pPr>
            <w:r w:rsidRPr="00340B0D">
              <w:rPr>
                <w:rFonts w:cs="Arial"/>
                <w:sz w:val="18"/>
                <w:szCs w:val="18"/>
              </w:rPr>
              <w:t>Deep Contour</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7D7272E"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3406CA15" w14:textId="77777777" w:rsidR="006C7785" w:rsidRPr="00340B0D" w:rsidRDefault="006C7785" w:rsidP="00380FCD">
            <w:pPr>
              <w:rPr>
                <w:rFonts w:cs="Arial"/>
                <w:b/>
                <w:bCs/>
                <w:sz w:val="18"/>
                <w:szCs w:val="18"/>
              </w:rPr>
            </w:pPr>
            <w:r w:rsidRPr="00340B0D">
              <w:rPr>
                <w:rFonts w:cs="Arial"/>
                <w:sz w:val="18"/>
                <w:szCs w:val="18"/>
              </w:rPr>
              <w:t>Highlight info</w:t>
            </w:r>
          </w:p>
        </w:tc>
        <w:tc>
          <w:tcPr>
            <w:tcW w:w="610" w:type="dxa"/>
            <w:tcBorders>
              <w:right w:val="single" w:sz="12" w:space="0" w:color="auto"/>
            </w:tcBorders>
          </w:tcPr>
          <w:p w14:paraId="03834E37" w14:textId="77777777" w:rsidR="006C7785" w:rsidRPr="00340B0D" w:rsidRDefault="006C7785" w:rsidP="00380FCD">
            <w:pPr>
              <w:jc w:val="center"/>
              <w:rPr>
                <w:rFonts w:cs="Arial"/>
                <w:sz w:val="18"/>
                <w:szCs w:val="18"/>
              </w:rPr>
            </w:pPr>
          </w:p>
        </w:tc>
      </w:tr>
      <w:tr w:rsidR="006C7785" w:rsidRPr="00340B0D" w14:paraId="64A28F28"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72C95E30" w14:textId="77777777" w:rsidR="006C7785" w:rsidRPr="00340B0D" w:rsidRDefault="006C7785" w:rsidP="00380FCD">
            <w:pPr>
              <w:rPr>
                <w:rFonts w:cs="Arial"/>
                <w:sz w:val="18"/>
                <w:szCs w:val="18"/>
              </w:rPr>
            </w:pPr>
            <w:r w:rsidRPr="00340B0D">
              <w:rPr>
                <w:rFonts w:cs="Arial"/>
                <w:sz w:val="18"/>
                <w:szCs w:val="18"/>
              </w:rPr>
              <w:t>Shallow Contour</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2F5ED6"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5E55F3E8" w14:textId="77777777" w:rsidR="006C7785" w:rsidRPr="00340B0D" w:rsidRDefault="006C7785" w:rsidP="00380FCD">
            <w:pPr>
              <w:rPr>
                <w:rFonts w:cs="Arial"/>
                <w:sz w:val="18"/>
                <w:szCs w:val="18"/>
              </w:rPr>
            </w:pPr>
            <w:r w:rsidRPr="00340B0D">
              <w:rPr>
                <w:rFonts w:cs="Arial"/>
                <w:sz w:val="18"/>
                <w:szCs w:val="18"/>
              </w:rPr>
              <w:t>Shallow Pattern</w:t>
            </w:r>
          </w:p>
        </w:tc>
        <w:tc>
          <w:tcPr>
            <w:tcW w:w="610" w:type="dxa"/>
            <w:tcBorders>
              <w:right w:val="single" w:sz="12" w:space="0" w:color="auto"/>
            </w:tcBorders>
          </w:tcPr>
          <w:p w14:paraId="227B0604" w14:textId="77777777" w:rsidR="006C7785" w:rsidRPr="00340B0D" w:rsidRDefault="006C7785" w:rsidP="00380FCD">
            <w:pPr>
              <w:jc w:val="center"/>
              <w:rPr>
                <w:rFonts w:cs="Arial"/>
                <w:sz w:val="18"/>
                <w:szCs w:val="18"/>
              </w:rPr>
            </w:pPr>
          </w:p>
        </w:tc>
      </w:tr>
      <w:tr w:rsidR="006C7785" w:rsidRPr="00340B0D" w14:paraId="31B2DBD2"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4B5AEB37" w14:textId="77777777" w:rsidR="006C7785" w:rsidRPr="00340B0D" w:rsidRDefault="006C7785" w:rsidP="00380FCD">
            <w:pPr>
              <w:rPr>
                <w:rFonts w:cs="Arial"/>
                <w:sz w:val="18"/>
                <w:szCs w:val="18"/>
              </w:rPr>
            </w:pPr>
            <w:r w:rsidRPr="00340B0D">
              <w:rPr>
                <w:rFonts w:cs="Arial"/>
                <w:sz w:val="18"/>
                <w:szCs w:val="18"/>
              </w:rPr>
              <w:t>Four Shades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FE7638"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320A28FF" w14:textId="77777777" w:rsidR="006C7785" w:rsidRPr="00340B0D" w:rsidRDefault="006C7785" w:rsidP="00380FCD">
            <w:pPr>
              <w:rPr>
                <w:rFonts w:cs="Arial"/>
                <w:sz w:val="18"/>
                <w:szCs w:val="18"/>
              </w:rPr>
            </w:pPr>
            <w:r w:rsidRPr="00340B0D">
              <w:rPr>
                <w:rFonts w:cs="Arial"/>
                <w:sz w:val="18"/>
                <w:szCs w:val="18"/>
              </w:rPr>
              <w:t>Unknown</w:t>
            </w:r>
          </w:p>
        </w:tc>
        <w:tc>
          <w:tcPr>
            <w:tcW w:w="610" w:type="dxa"/>
            <w:tcBorders>
              <w:right w:val="single" w:sz="12" w:space="0" w:color="auto"/>
            </w:tcBorders>
          </w:tcPr>
          <w:p w14:paraId="4AD392C8" w14:textId="77777777" w:rsidR="006C7785" w:rsidRPr="00340B0D" w:rsidRDefault="006C7785" w:rsidP="00380FCD">
            <w:pPr>
              <w:jc w:val="center"/>
              <w:rPr>
                <w:rFonts w:cs="Arial"/>
                <w:sz w:val="18"/>
                <w:szCs w:val="18"/>
              </w:rPr>
            </w:pPr>
          </w:p>
        </w:tc>
      </w:tr>
      <w:tr w:rsidR="006C7785" w:rsidRPr="00340B0D" w14:paraId="4B99006C"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35A7E6F9" w14:textId="77777777" w:rsidR="006C7785" w:rsidRPr="00340B0D" w:rsidRDefault="006C7785" w:rsidP="00380FCD">
            <w:pPr>
              <w:rPr>
                <w:rFonts w:cs="Arial"/>
                <w:sz w:val="18"/>
                <w:szCs w:val="18"/>
              </w:rPr>
            </w:pPr>
            <w:r w:rsidRPr="00340B0D">
              <w:rPr>
                <w:rFonts w:cs="Arial"/>
                <w:sz w:val="18"/>
                <w:szCs w:val="18"/>
              </w:rPr>
              <w:t>Radar Overlay</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554B694"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1DECF042" w14:textId="77777777" w:rsidR="006C7785" w:rsidRPr="00340B0D" w:rsidRDefault="006C7785" w:rsidP="00380FCD">
            <w:pPr>
              <w:rPr>
                <w:rFonts w:cs="Arial"/>
                <w:sz w:val="18"/>
                <w:szCs w:val="18"/>
              </w:rPr>
            </w:pPr>
            <w:r w:rsidRPr="00340B0D">
              <w:rPr>
                <w:rFonts w:cs="Arial"/>
                <w:sz w:val="18"/>
                <w:szCs w:val="18"/>
              </w:rPr>
              <w:t>Update Review</w:t>
            </w:r>
          </w:p>
        </w:tc>
        <w:tc>
          <w:tcPr>
            <w:tcW w:w="610" w:type="dxa"/>
            <w:tcBorders>
              <w:right w:val="single" w:sz="12" w:space="0" w:color="auto"/>
            </w:tcBorders>
          </w:tcPr>
          <w:p w14:paraId="25C9D910" w14:textId="77777777" w:rsidR="006C7785" w:rsidRPr="00340B0D" w:rsidRDefault="006C7785" w:rsidP="00380FCD">
            <w:pPr>
              <w:jc w:val="center"/>
              <w:rPr>
                <w:rFonts w:cs="Arial"/>
                <w:sz w:val="18"/>
                <w:szCs w:val="18"/>
              </w:rPr>
            </w:pPr>
          </w:p>
        </w:tc>
      </w:tr>
      <w:tr w:rsidR="006C7785" w:rsidRPr="00340B0D" w14:paraId="59E626DF"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47B1FF42" w14:textId="77777777" w:rsidR="006C7785" w:rsidRPr="00340B0D" w:rsidRDefault="006C7785" w:rsidP="00380FCD">
            <w:pPr>
              <w:rPr>
                <w:rFonts w:cs="Arial"/>
                <w:sz w:val="18"/>
                <w:szCs w:val="18"/>
              </w:rPr>
            </w:pPr>
            <w:r w:rsidRPr="00340B0D">
              <w:rPr>
                <w:rFonts w:cs="Arial"/>
                <w:sz w:val="18"/>
                <w:szCs w:val="18"/>
              </w:rPr>
              <w:t>Plain Boundaries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29A6085"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4775841D" w14:textId="77777777" w:rsidR="006C7785" w:rsidRPr="00340B0D" w:rsidRDefault="006C7785" w:rsidP="00380FCD">
            <w:pPr>
              <w:rPr>
                <w:rFonts w:cs="Arial"/>
                <w:sz w:val="18"/>
                <w:szCs w:val="18"/>
              </w:rPr>
            </w:pPr>
            <w:r w:rsidRPr="00340B0D">
              <w:rPr>
                <w:rFonts w:cs="Arial"/>
                <w:b/>
                <w:bCs/>
                <w:sz w:val="18"/>
                <w:szCs w:val="18"/>
              </w:rPr>
              <w:t>Text Groups</w:t>
            </w:r>
          </w:p>
        </w:tc>
        <w:tc>
          <w:tcPr>
            <w:tcW w:w="610" w:type="dxa"/>
            <w:tcBorders>
              <w:right w:val="single" w:sz="12" w:space="0" w:color="auto"/>
            </w:tcBorders>
            <w:vAlign w:val="center"/>
          </w:tcPr>
          <w:p w14:paraId="025A366A" w14:textId="77777777" w:rsidR="006C7785" w:rsidRPr="00340B0D" w:rsidRDefault="006C7785" w:rsidP="00380FCD">
            <w:pPr>
              <w:jc w:val="center"/>
              <w:rPr>
                <w:rFonts w:cs="Arial"/>
                <w:sz w:val="18"/>
                <w:szCs w:val="18"/>
              </w:rPr>
            </w:pPr>
          </w:p>
        </w:tc>
      </w:tr>
      <w:tr w:rsidR="006C7785" w:rsidRPr="00340B0D" w14:paraId="5BD200D0"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6D6E12DA" w14:textId="77777777" w:rsidR="006C7785" w:rsidRPr="00340B0D" w:rsidRDefault="006C7785" w:rsidP="00380FCD">
            <w:pPr>
              <w:rPr>
                <w:rFonts w:cs="Arial"/>
                <w:sz w:val="18"/>
                <w:szCs w:val="18"/>
              </w:rPr>
            </w:pPr>
            <w:r w:rsidRPr="00340B0D">
              <w:rPr>
                <w:rFonts w:cs="Arial"/>
                <w:sz w:val="18"/>
                <w:szCs w:val="18"/>
              </w:rPr>
              <w:t>Simplified Symbols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D61DDF" w14:textId="77777777" w:rsidR="006C7785" w:rsidRPr="00340B0D" w:rsidRDefault="006C7785" w:rsidP="00380FCD">
            <w:pPr>
              <w:rPr>
                <w:rFonts w:cs="Arial"/>
                <w:sz w:val="18"/>
                <w:szCs w:val="18"/>
              </w:rPr>
            </w:pPr>
            <w:r>
              <w:rPr>
                <w:rFonts w:cs="Arial"/>
                <w:sz w:val="18"/>
                <w:szCs w:val="18"/>
              </w:rPr>
              <w:t>On</w:t>
            </w:r>
          </w:p>
        </w:tc>
        <w:tc>
          <w:tcPr>
            <w:tcW w:w="4232" w:type="dxa"/>
            <w:gridSpan w:val="4"/>
            <w:tcBorders>
              <w:left w:val="single" w:sz="12" w:space="0" w:color="auto"/>
            </w:tcBorders>
          </w:tcPr>
          <w:p w14:paraId="5B44C469" w14:textId="77777777" w:rsidR="006C7785" w:rsidRPr="00340B0D" w:rsidRDefault="006C7785" w:rsidP="00380FCD">
            <w:pPr>
              <w:rPr>
                <w:rFonts w:cs="Arial"/>
                <w:sz w:val="18"/>
                <w:szCs w:val="18"/>
              </w:rPr>
            </w:pPr>
            <w:r w:rsidRPr="00340B0D">
              <w:rPr>
                <w:rFonts w:cs="Arial"/>
                <w:sz w:val="18"/>
                <w:szCs w:val="18"/>
              </w:rPr>
              <w:t>Chart Text</w:t>
            </w:r>
          </w:p>
        </w:tc>
        <w:tc>
          <w:tcPr>
            <w:tcW w:w="610" w:type="dxa"/>
            <w:tcBorders>
              <w:right w:val="single" w:sz="12" w:space="0" w:color="auto"/>
            </w:tcBorders>
            <w:vAlign w:val="center"/>
          </w:tcPr>
          <w:p w14:paraId="782FC629" w14:textId="77777777" w:rsidR="006C7785" w:rsidRPr="00340B0D" w:rsidRDefault="006C7785" w:rsidP="00380FCD">
            <w:pPr>
              <w:jc w:val="center"/>
              <w:rPr>
                <w:rFonts w:cs="Arial"/>
                <w:sz w:val="18"/>
                <w:szCs w:val="18"/>
              </w:rPr>
            </w:pPr>
          </w:p>
        </w:tc>
      </w:tr>
      <w:tr w:rsidR="006C7785" w:rsidRPr="00340B0D" w14:paraId="7E051158"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22761763" w14:textId="77777777" w:rsidR="006C7785" w:rsidRPr="00340B0D" w:rsidRDefault="006C7785" w:rsidP="00380FCD">
            <w:pPr>
              <w:rPr>
                <w:rFonts w:cs="Arial"/>
                <w:sz w:val="18"/>
                <w:szCs w:val="18"/>
              </w:rPr>
            </w:pPr>
            <w:r w:rsidRPr="00340B0D">
              <w:rPr>
                <w:rFonts w:cs="Arial"/>
                <w:sz w:val="18"/>
                <w:szCs w:val="18"/>
              </w:rPr>
              <w:t>Full Light Lines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76BF30E"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73581B80"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10" w:type="dxa"/>
            <w:tcBorders>
              <w:right w:val="single" w:sz="12" w:space="0" w:color="auto"/>
            </w:tcBorders>
            <w:vAlign w:val="center"/>
          </w:tcPr>
          <w:p w14:paraId="1623FF47" w14:textId="77777777" w:rsidR="006C7785" w:rsidRPr="00340B0D" w:rsidRDefault="006C7785" w:rsidP="00380FCD">
            <w:pPr>
              <w:jc w:val="center"/>
              <w:rPr>
                <w:rFonts w:cs="Arial"/>
                <w:sz w:val="18"/>
                <w:szCs w:val="18"/>
              </w:rPr>
            </w:pPr>
          </w:p>
        </w:tc>
      </w:tr>
      <w:tr w:rsidR="006C7785" w:rsidRPr="00340B0D" w14:paraId="71497278"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237752E8" w14:textId="77777777" w:rsidR="006C7785" w:rsidRPr="00340B0D" w:rsidRDefault="006C7785" w:rsidP="00380FCD">
            <w:pPr>
              <w:rPr>
                <w:rFonts w:cs="Arial"/>
                <w:sz w:val="18"/>
                <w:szCs w:val="18"/>
              </w:rPr>
            </w:pPr>
            <w:r w:rsidRPr="00340B0D">
              <w:rPr>
                <w:rFonts w:cs="Arial"/>
                <w:sz w:val="18"/>
                <w:szCs w:val="18"/>
              </w:rPr>
              <w:t>Ignore scale minimum</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B46486"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2A814525"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10" w:type="dxa"/>
            <w:tcBorders>
              <w:right w:val="single" w:sz="12" w:space="0" w:color="auto"/>
            </w:tcBorders>
            <w:vAlign w:val="center"/>
          </w:tcPr>
          <w:p w14:paraId="3C465576" w14:textId="77777777" w:rsidR="006C7785" w:rsidRPr="00340B0D" w:rsidRDefault="006C7785" w:rsidP="00380FCD">
            <w:pPr>
              <w:jc w:val="center"/>
              <w:rPr>
                <w:rFonts w:cs="Arial"/>
                <w:sz w:val="18"/>
                <w:szCs w:val="18"/>
              </w:rPr>
            </w:pPr>
          </w:p>
        </w:tc>
      </w:tr>
      <w:tr w:rsidR="006C7785" w:rsidRPr="00340B0D" w14:paraId="1002A1D5"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29B9674C" w14:textId="77777777" w:rsidR="006C7785" w:rsidRPr="00340B0D" w:rsidRDefault="006C7785" w:rsidP="00380FCD">
            <w:pPr>
              <w:rPr>
                <w:rFonts w:cs="Arial"/>
                <w:sz w:val="18"/>
                <w:szCs w:val="18"/>
              </w:rPr>
            </w:pPr>
            <w:r w:rsidRPr="00340B0D">
              <w:rPr>
                <w:rFonts w:cs="Arial"/>
                <w:sz w:val="18"/>
                <w:szCs w:val="18"/>
              </w:rPr>
              <w:t>Shallow Water Dangers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tcPr>
          <w:p w14:paraId="48BC9245"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05443BBC" w14:textId="77777777" w:rsidR="006C7785" w:rsidRPr="00340B0D" w:rsidRDefault="006C7785" w:rsidP="00380FCD">
            <w:pPr>
              <w:rPr>
                <w:rFonts w:cs="Arial"/>
                <w:sz w:val="18"/>
                <w:szCs w:val="18"/>
              </w:rPr>
            </w:pPr>
            <w:r w:rsidRPr="00340B0D">
              <w:rPr>
                <w:rFonts w:cs="Arial"/>
                <w:sz w:val="18"/>
                <w:szCs w:val="18"/>
              </w:rPr>
              <w:t xml:space="preserve">        Names</w:t>
            </w:r>
          </w:p>
        </w:tc>
        <w:tc>
          <w:tcPr>
            <w:tcW w:w="610" w:type="dxa"/>
            <w:tcBorders>
              <w:right w:val="single" w:sz="12" w:space="0" w:color="auto"/>
            </w:tcBorders>
            <w:vAlign w:val="center"/>
          </w:tcPr>
          <w:p w14:paraId="25B44688" w14:textId="77777777" w:rsidR="006C7785" w:rsidRPr="00340B0D" w:rsidRDefault="006C7785" w:rsidP="00380FCD">
            <w:pPr>
              <w:jc w:val="center"/>
              <w:rPr>
                <w:rFonts w:cs="Arial"/>
                <w:sz w:val="18"/>
                <w:szCs w:val="18"/>
              </w:rPr>
            </w:pPr>
          </w:p>
        </w:tc>
      </w:tr>
      <w:tr w:rsidR="006C7785" w:rsidRPr="00340B0D" w14:paraId="63C58A99" w14:textId="77777777" w:rsidTr="00380FCD">
        <w:tc>
          <w:tcPr>
            <w:tcW w:w="4641"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5007145C"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232" w:type="dxa"/>
            <w:gridSpan w:val="4"/>
            <w:tcBorders>
              <w:left w:val="single" w:sz="12" w:space="0" w:color="auto"/>
            </w:tcBorders>
          </w:tcPr>
          <w:p w14:paraId="3AA4FF2A"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10" w:type="dxa"/>
            <w:tcBorders>
              <w:right w:val="single" w:sz="12" w:space="0" w:color="auto"/>
            </w:tcBorders>
          </w:tcPr>
          <w:p w14:paraId="66DDBDC1" w14:textId="77777777" w:rsidR="006C7785" w:rsidRPr="00340B0D" w:rsidRDefault="006C7785" w:rsidP="00380FCD">
            <w:pPr>
              <w:jc w:val="center"/>
              <w:rPr>
                <w:rFonts w:cs="Arial"/>
                <w:sz w:val="18"/>
                <w:szCs w:val="18"/>
              </w:rPr>
            </w:pPr>
          </w:p>
        </w:tc>
      </w:tr>
      <w:tr w:rsidR="006C7785" w:rsidRPr="00340B0D" w14:paraId="4A7E7F23" w14:textId="77777777" w:rsidTr="00380FCD">
        <w:sdt>
          <w:sdtPr>
            <w:rPr>
              <w:rFonts w:cs="Arial"/>
              <w:sz w:val="18"/>
              <w:szCs w:val="18"/>
            </w:rPr>
            <w:alias w:val="Palette"/>
            <w:tag w:val="Palette"/>
            <w:id w:val="-366210834"/>
            <w:placeholder>
              <w:docPart w:val="C468E654142B42EFBE86652527D7A6E1"/>
            </w:placeholder>
            <w:comboBox>
              <w:listItem w:displayText="Day" w:value="Day"/>
              <w:listItem w:displayText="Dusk" w:value="Dusk"/>
              <w:listItem w:displayText="Night" w:value="Night"/>
            </w:comboBox>
          </w:sdtPr>
          <w:sdtContent>
            <w:tc>
              <w:tcPr>
                <w:tcW w:w="4641" w:type="dxa"/>
                <w:gridSpan w:val="4"/>
                <w:tcBorders>
                  <w:left w:val="single" w:sz="12" w:space="0" w:color="auto"/>
                  <w:bottom w:val="single" w:sz="12" w:space="0" w:color="auto"/>
                  <w:right w:val="single" w:sz="12" w:space="0" w:color="auto"/>
                </w:tcBorders>
              </w:tcPr>
              <w:p w14:paraId="2C630898" w14:textId="77777777" w:rsidR="006C7785" w:rsidRPr="00340B0D" w:rsidRDefault="006C7785" w:rsidP="00380FCD">
                <w:pPr>
                  <w:rPr>
                    <w:rFonts w:cs="Arial"/>
                    <w:sz w:val="18"/>
                    <w:szCs w:val="18"/>
                  </w:rPr>
                </w:pPr>
                <w:r w:rsidRPr="00340B0D">
                  <w:rPr>
                    <w:rFonts w:cs="Arial"/>
                    <w:sz w:val="18"/>
                    <w:szCs w:val="18"/>
                  </w:rPr>
                  <w:t>Day</w:t>
                </w:r>
              </w:p>
            </w:tc>
          </w:sdtContent>
        </w:sdt>
        <w:tc>
          <w:tcPr>
            <w:tcW w:w="4232" w:type="dxa"/>
            <w:gridSpan w:val="4"/>
            <w:tcBorders>
              <w:left w:val="single" w:sz="12" w:space="0" w:color="auto"/>
            </w:tcBorders>
          </w:tcPr>
          <w:p w14:paraId="6E4D701B"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10" w:type="dxa"/>
            <w:tcBorders>
              <w:right w:val="single" w:sz="12" w:space="0" w:color="auto"/>
            </w:tcBorders>
          </w:tcPr>
          <w:p w14:paraId="2BD2A130" w14:textId="77777777" w:rsidR="006C7785" w:rsidRPr="00340B0D" w:rsidRDefault="006C7785" w:rsidP="00380FCD">
            <w:pPr>
              <w:jc w:val="center"/>
              <w:rPr>
                <w:rFonts w:cs="Arial"/>
                <w:sz w:val="18"/>
                <w:szCs w:val="18"/>
              </w:rPr>
            </w:pPr>
          </w:p>
        </w:tc>
      </w:tr>
      <w:tr w:rsidR="006C7785" w:rsidRPr="00340B0D" w14:paraId="06325E85" w14:textId="77777777" w:rsidTr="00380FCD">
        <w:tc>
          <w:tcPr>
            <w:tcW w:w="4641" w:type="dxa"/>
            <w:gridSpan w:val="4"/>
            <w:tcBorders>
              <w:top w:val="single" w:sz="12" w:space="0" w:color="auto"/>
              <w:left w:val="single" w:sz="12" w:space="0" w:color="auto"/>
              <w:right w:val="single" w:sz="12" w:space="0" w:color="auto"/>
            </w:tcBorders>
            <w:shd w:val="clear" w:color="auto" w:fill="FFFFFF" w:themeFill="background1"/>
            <w:vAlign w:val="center"/>
          </w:tcPr>
          <w:p w14:paraId="71E02D3D" w14:textId="77777777" w:rsidR="006C7785" w:rsidRPr="00340B0D" w:rsidRDefault="006C7785" w:rsidP="00380FCD">
            <w:pPr>
              <w:jc w:val="center"/>
              <w:rPr>
                <w:rFonts w:cs="Arial"/>
                <w:b/>
                <w:bCs/>
                <w:sz w:val="18"/>
                <w:szCs w:val="18"/>
              </w:rPr>
            </w:pPr>
          </w:p>
        </w:tc>
        <w:tc>
          <w:tcPr>
            <w:tcW w:w="4232" w:type="dxa"/>
            <w:gridSpan w:val="4"/>
            <w:tcBorders>
              <w:left w:val="single" w:sz="12" w:space="0" w:color="auto"/>
            </w:tcBorders>
          </w:tcPr>
          <w:p w14:paraId="403480F6" w14:textId="77777777" w:rsidR="006C7785" w:rsidRPr="00340B0D" w:rsidRDefault="006C7785" w:rsidP="00380FCD">
            <w:pPr>
              <w:rPr>
                <w:rFonts w:cs="Arial"/>
                <w:sz w:val="18"/>
                <w:szCs w:val="18"/>
              </w:rPr>
            </w:pPr>
          </w:p>
        </w:tc>
        <w:tc>
          <w:tcPr>
            <w:tcW w:w="610" w:type="dxa"/>
            <w:tcBorders>
              <w:right w:val="single" w:sz="12" w:space="0" w:color="auto"/>
            </w:tcBorders>
            <w:vAlign w:val="center"/>
          </w:tcPr>
          <w:p w14:paraId="39442453" w14:textId="77777777" w:rsidR="006C7785" w:rsidRPr="00340B0D" w:rsidRDefault="006C7785" w:rsidP="00380FCD">
            <w:pPr>
              <w:jc w:val="center"/>
              <w:rPr>
                <w:rFonts w:cs="Arial"/>
                <w:sz w:val="18"/>
                <w:szCs w:val="18"/>
              </w:rPr>
            </w:pPr>
          </w:p>
        </w:tc>
      </w:tr>
      <w:tr w:rsidR="006C7785" w:rsidRPr="00340B0D" w14:paraId="306A20B9" w14:textId="77777777" w:rsidTr="00380FCD">
        <w:tc>
          <w:tcPr>
            <w:tcW w:w="4641" w:type="dxa"/>
            <w:gridSpan w:val="4"/>
            <w:tcBorders>
              <w:left w:val="single" w:sz="12" w:space="0" w:color="auto"/>
              <w:bottom w:val="single" w:sz="12" w:space="0" w:color="auto"/>
              <w:right w:val="single" w:sz="12" w:space="0" w:color="auto"/>
            </w:tcBorders>
            <w:shd w:val="clear" w:color="auto" w:fill="FFFFFF" w:themeFill="background1"/>
          </w:tcPr>
          <w:p w14:paraId="5560CA0A" w14:textId="77777777" w:rsidR="006C7785" w:rsidRPr="00340B0D" w:rsidRDefault="006C7785" w:rsidP="00380FCD">
            <w:pPr>
              <w:rPr>
                <w:rFonts w:cs="Arial"/>
                <w:sz w:val="18"/>
                <w:szCs w:val="18"/>
              </w:rPr>
            </w:pPr>
          </w:p>
        </w:tc>
        <w:tc>
          <w:tcPr>
            <w:tcW w:w="4232" w:type="dxa"/>
            <w:gridSpan w:val="4"/>
            <w:tcBorders>
              <w:left w:val="single" w:sz="12" w:space="0" w:color="auto"/>
              <w:bottom w:val="single" w:sz="12" w:space="0" w:color="auto"/>
            </w:tcBorders>
          </w:tcPr>
          <w:p w14:paraId="7D33C489" w14:textId="77777777" w:rsidR="006C7785" w:rsidRPr="00340B0D" w:rsidRDefault="006C7785" w:rsidP="00380FCD">
            <w:pPr>
              <w:jc w:val="center"/>
              <w:rPr>
                <w:rFonts w:cs="Arial"/>
                <w:sz w:val="18"/>
                <w:szCs w:val="18"/>
              </w:rPr>
            </w:pPr>
          </w:p>
        </w:tc>
        <w:tc>
          <w:tcPr>
            <w:tcW w:w="610" w:type="dxa"/>
            <w:tcBorders>
              <w:bottom w:val="single" w:sz="12" w:space="0" w:color="auto"/>
              <w:right w:val="single" w:sz="12" w:space="0" w:color="auto"/>
            </w:tcBorders>
            <w:vAlign w:val="center"/>
          </w:tcPr>
          <w:p w14:paraId="4607B2FB" w14:textId="77777777" w:rsidR="006C7785" w:rsidRPr="00340B0D" w:rsidRDefault="006C7785" w:rsidP="00380FCD">
            <w:pPr>
              <w:jc w:val="center"/>
              <w:rPr>
                <w:rFonts w:cs="Arial"/>
                <w:sz w:val="18"/>
                <w:szCs w:val="18"/>
              </w:rPr>
            </w:pPr>
          </w:p>
        </w:tc>
      </w:tr>
      <w:tr w:rsidR="006C7785" w:rsidRPr="00340B0D" w14:paraId="24CD4FFC" w14:textId="77777777" w:rsidTr="00380FCD">
        <w:tc>
          <w:tcPr>
            <w:tcW w:w="4641"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7276355E"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8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BEA4106"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76F5AECD" w14:textId="77777777" w:rsidTr="00380FCD">
        <w:trPr>
          <w:trHeight w:val="287"/>
        </w:trPr>
        <w:tc>
          <w:tcPr>
            <w:tcW w:w="2260" w:type="dxa"/>
            <w:tcBorders>
              <w:left w:val="single" w:sz="12" w:space="0" w:color="auto"/>
              <w:bottom w:val="single" w:sz="4" w:space="0" w:color="auto"/>
            </w:tcBorders>
          </w:tcPr>
          <w:p w14:paraId="738230FD" w14:textId="77777777" w:rsidR="006C7785" w:rsidRPr="00340B0D" w:rsidRDefault="006C7785" w:rsidP="00380FCD">
            <w:pPr>
              <w:rPr>
                <w:rFonts w:cs="Arial"/>
                <w:sz w:val="18"/>
                <w:szCs w:val="18"/>
              </w:rPr>
            </w:pPr>
            <w:r w:rsidRPr="00340B0D">
              <w:rPr>
                <w:rFonts w:cs="Arial"/>
                <w:sz w:val="18"/>
                <w:szCs w:val="18"/>
              </w:rPr>
              <w:t>Start Date</w:t>
            </w:r>
          </w:p>
        </w:tc>
        <w:tc>
          <w:tcPr>
            <w:tcW w:w="2381" w:type="dxa"/>
            <w:gridSpan w:val="3"/>
            <w:tcBorders>
              <w:bottom w:val="single" w:sz="4" w:space="0" w:color="auto"/>
              <w:right w:val="single" w:sz="12" w:space="0" w:color="auto"/>
            </w:tcBorders>
          </w:tcPr>
          <w:p w14:paraId="649E4DD3" w14:textId="77777777" w:rsidR="006C7785" w:rsidRPr="00340B0D" w:rsidRDefault="006C7785" w:rsidP="00380FCD">
            <w:pPr>
              <w:rPr>
                <w:rFonts w:cs="Arial"/>
                <w:sz w:val="18"/>
                <w:szCs w:val="18"/>
              </w:rPr>
            </w:pPr>
          </w:p>
        </w:tc>
        <w:tc>
          <w:tcPr>
            <w:tcW w:w="2038" w:type="dxa"/>
            <w:gridSpan w:val="2"/>
            <w:tcBorders>
              <w:left w:val="single" w:sz="12" w:space="0" w:color="auto"/>
              <w:bottom w:val="single" w:sz="4" w:space="0" w:color="auto"/>
              <w:right w:val="single" w:sz="4" w:space="0" w:color="auto"/>
            </w:tcBorders>
            <w:vAlign w:val="center"/>
          </w:tcPr>
          <w:p w14:paraId="281C717E" w14:textId="77777777" w:rsidR="006C7785" w:rsidRPr="00340B0D" w:rsidRDefault="006C7785" w:rsidP="00380FCD">
            <w:pPr>
              <w:rPr>
                <w:rFonts w:cs="Arial"/>
                <w:sz w:val="18"/>
                <w:szCs w:val="18"/>
              </w:rPr>
            </w:pPr>
            <w:r w:rsidRPr="00340B0D">
              <w:rPr>
                <w:rFonts w:cs="Arial"/>
                <w:sz w:val="18"/>
                <w:szCs w:val="18"/>
              </w:rPr>
              <w:t>Centre</w:t>
            </w:r>
          </w:p>
        </w:tc>
        <w:tc>
          <w:tcPr>
            <w:tcW w:w="2804" w:type="dxa"/>
            <w:gridSpan w:val="3"/>
            <w:tcBorders>
              <w:left w:val="single" w:sz="4" w:space="0" w:color="auto"/>
              <w:bottom w:val="single" w:sz="4" w:space="0" w:color="auto"/>
              <w:right w:val="single" w:sz="12" w:space="0" w:color="auto"/>
            </w:tcBorders>
            <w:vAlign w:val="center"/>
          </w:tcPr>
          <w:p w14:paraId="663AC071" w14:textId="77777777" w:rsidR="006C7785" w:rsidRPr="00340B0D" w:rsidRDefault="006C7785" w:rsidP="00380FCD">
            <w:pPr>
              <w:rPr>
                <w:rFonts w:cs="Arial"/>
                <w:sz w:val="18"/>
                <w:szCs w:val="18"/>
              </w:rPr>
            </w:pPr>
          </w:p>
        </w:tc>
      </w:tr>
      <w:tr w:rsidR="006C7785" w:rsidRPr="00340B0D" w14:paraId="584B5EBE" w14:textId="77777777" w:rsidTr="00380FCD">
        <w:tc>
          <w:tcPr>
            <w:tcW w:w="2260" w:type="dxa"/>
            <w:tcBorders>
              <w:left w:val="single" w:sz="12" w:space="0" w:color="auto"/>
              <w:bottom w:val="single" w:sz="4" w:space="0" w:color="auto"/>
            </w:tcBorders>
          </w:tcPr>
          <w:p w14:paraId="4A3FE310" w14:textId="77777777" w:rsidR="006C7785" w:rsidRPr="00340B0D" w:rsidRDefault="006C7785" w:rsidP="00380FCD">
            <w:pPr>
              <w:rPr>
                <w:rFonts w:cs="Arial"/>
                <w:sz w:val="18"/>
                <w:szCs w:val="18"/>
              </w:rPr>
            </w:pPr>
            <w:r w:rsidRPr="00340B0D">
              <w:rPr>
                <w:rFonts w:cs="Arial"/>
                <w:sz w:val="18"/>
                <w:szCs w:val="18"/>
              </w:rPr>
              <w:t>End Date</w:t>
            </w:r>
          </w:p>
        </w:tc>
        <w:tc>
          <w:tcPr>
            <w:tcW w:w="2381" w:type="dxa"/>
            <w:gridSpan w:val="3"/>
            <w:tcBorders>
              <w:top w:val="single" w:sz="4" w:space="0" w:color="auto"/>
              <w:bottom w:val="single" w:sz="4" w:space="0" w:color="auto"/>
              <w:right w:val="single" w:sz="12" w:space="0" w:color="auto"/>
            </w:tcBorders>
          </w:tcPr>
          <w:p w14:paraId="0FF6A891" w14:textId="77777777" w:rsidR="006C7785" w:rsidRPr="00340B0D" w:rsidRDefault="006C7785" w:rsidP="00380FCD">
            <w:pPr>
              <w:rPr>
                <w:rFonts w:cs="Arial"/>
                <w:sz w:val="18"/>
                <w:szCs w:val="18"/>
              </w:rPr>
            </w:pPr>
          </w:p>
        </w:tc>
        <w:tc>
          <w:tcPr>
            <w:tcW w:w="2038"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4AD8EA8" w14:textId="77777777" w:rsidR="006C7785" w:rsidRPr="00340B0D" w:rsidRDefault="006C7785" w:rsidP="00380FCD">
            <w:pPr>
              <w:rPr>
                <w:rFonts w:cs="Arial"/>
                <w:sz w:val="18"/>
                <w:szCs w:val="18"/>
              </w:rPr>
            </w:pPr>
            <w:r w:rsidRPr="00340B0D">
              <w:rPr>
                <w:rFonts w:cs="Arial"/>
                <w:sz w:val="18"/>
                <w:szCs w:val="18"/>
              </w:rPr>
              <w:t>Scale</w:t>
            </w:r>
          </w:p>
        </w:tc>
        <w:tc>
          <w:tcPr>
            <w:tcW w:w="2804"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11467D8E"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3E87B490" w14:textId="77777777" w:rsidTr="00380FCD">
        <w:tc>
          <w:tcPr>
            <w:tcW w:w="4641"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5E7E74AA" w14:textId="77777777" w:rsidR="006C7785" w:rsidRPr="00340B0D" w:rsidRDefault="006C7785" w:rsidP="00380FCD">
            <w:pPr>
              <w:jc w:val="center"/>
              <w:rPr>
                <w:rFonts w:cs="Arial"/>
                <w:b/>
                <w:bCs/>
                <w:sz w:val="18"/>
                <w:szCs w:val="18"/>
              </w:rPr>
            </w:pPr>
          </w:p>
        </w:tc>
        <w:tc>
          <w:tcPr>
            <w:tcW w:w="2038" w:type="dxa"/>
            <w:gridSpan w:val="2"/>
            <w:tcBorders>
              <w:top w:val="single" w:sz="4" w:space="0" w:color="auto"/>
              <w:left w:val="single" w:sz="12" w:space="0" w:color="auto"/>
              <w:bottom w:val="single" w:sz="12" w:space="0" w:color="auto"/>
              <w:right w:val="single" w:sz="4" w:space="0" w:color="auto"/>
            </w:tcBorders>
            <w:shd w:val="clear" w:color="auto" w:fill="auto"/>
          </w:tcPr>
          <w:p w14:paraId="344E8F33"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2804"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44D87184" w14:textId="77777777" w:rsidR="006C7785" w:rsidRPr="00340B0D" w:rsidRDefault="006C7785" w:rsidP="00380FCD">
            <w:pPr>
              <w:rPr>
                <w:rFonts w:cs="Arial"/>
                <w:sz w:val="18"/>
                <w:szCs w:val="18"/>
              </w:rPr>
            </w:pPr>
          </w:p>
        </w:tc>
      </w:tr>
      <w:tr w:rsidR="006C7785" w:rsidRPr="00340B0D" w14:paraId="260B82D8" w14:textId="77777777" w:rsidTr="00380FCD">
        <w:tc>
          <w:tcPr>
            <w:tcW w:w="9483" w:type="dxa"/>
            <w:gridSpan w:val="9"/>
            <w:tcBorders>
              <w:top w:val="single" w:sz="4" w:space="0" w:color="auto"/>
              <w:left w:val="single" w:sz="12" w:space="0" w:color="auto"/>
              <w:bottom w:val="single" w:sz="4" w:space="0" w:color="auto"/>
              <w:right w:val="single" w:sz="12" w:space="0" w:color="auto"/>
            </w:tcBorders>
          </w:tcPr>
          <w:p w14:paraId="7726C975" w14:textId="77777777" w:rsidR="006C7785" w:rsidRPr="00340B0D" w:rsidRDefault="006C7785" w:rsidP="00380FCD">
            <w:pPr>
              <w:rPr>
                <w:rFonts w:cs="Arial"/>
                <w:sz w:val="18"/>
                <w:szCs w:val="18"/>
              </w:rPr>
            </w:pPr>
          </w:p>
        </w:tc>
      </w:tr>
      <w:tr w:rsidR="006C7785" w:rsidRPr="00340B0D" w14:paraId="09B43696"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2A75D54"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637ADAE0" w14:textId="77777777" w:rsidTr="00380FCD">
        <w:tc>
          <w:tcPr>
            <w:tcW w:w="508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19ECE84"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398"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465765F"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743D206"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7B2B9E56" w14:textId="77777777" w:rsidR="006C7785" w:rsidRPr="00340B0D" w:rsidRDefault="006C7785" w:rsidP="00380FCD">
            <w:pPr>
              <w:rPr>
                <w:rFonts w:cs="Arial"/>
                <w:sz w:val="18"/>
                <w:szCs w:val="18"/>
              </w:rPr>
            </w:pPr>
            <w:r w:rsidRPr="00340B0D">
              <w:rPr>
                <w:rFonts w:cs="Arial"/>
                <w:sz w:val="18"/>
                <w:szCs w:val="18"/>
              </w:rPr>
              <w:t>Drying lines</w:t>
            </w:r>
          </w:p>
        </w:tc>
        <w:tc>
          <w:tcPr>
            <w:tcW w:w="699" w:type="dxa"/>
            <w:gridSpan w:val="2"/>
            <w:tcBorders>
              <w:top w:val="single" w:sz="4" w:space="0" w:color="auto"/>
              <w:left w:val="single" w:sz="4" w:space="0" w:color="auto"/>
              <w:bottom w:val="single" w:sz="4" w:space="0" w:color="auto"/>
              <w:right w:val="single" w:sz="12" w:space="0" w:color="auto"/>
            </w:tcBorders>
          </w:tcPr>
          <w:p w14:paraId="536636B6"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134DCC7F" w14:textId="77777777" w:rsidR="006C7785" w:rsidRPr="00340B0D" w:rsidRDefault="006C7785" w:rsidP="00380FCD">
            <w:pPr>
              <w:pStyle w:val="Default"/>
              <w:rPr>
                <w:sz w:val="18"/>
                <w:szCs w:val="18"/>
              </w:rPr>
            </w:pPr>
            <w:r w:rsidRPr="00340B0D">
              <w:rPr>
                <w:sz w:val="18"/>
                <w:szCs w:val="18"/>
              </w:rPr>
              <w:t>Spot soundings</w:t>
            </w:r>
          </w:p>
        </w:tc>
        <w:tc>
          <w:tcPr>
            <w:tcW w:w="610" w:type="dxa"/>
            <w:tcBorders>
              <w:top w:val="single" w:sz="4" w:space="0" w:color="auto"/>
              <w:bottom w:val="single" w:sz="4" w:space="0" w:color="auto"/>
              <w:right w:val="single" w:sz="12" w:space="0" w:color="auto"/>
            </w:tcBorders>
            <w:vAlign w:val="center"/>
          </w:tcPr>
          <w:p w14:paraId="2AAAD897" w14:textId="77777777" w:rsidR="006C7785" w:rsidRPr="00340B0D" w:rsidRDefault="006C7785" w:rsidP="00380FCD">
            <w:pPr>
              <w:rPr>
                <w:rFonts w:cs="Arial"/>
                <w:sz w:val="18"/>
                <w:szCs w:val="18"/>
              </w:rPr>
            </w:pPr>
          </w:p>
        </w:tc>
      </w:tr>
      <w:tr w:rsidR="006C7785" w:rsidRPr="00340B0D" w14:paraId="7B2F72E1"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7FDD20B8" w14:textId="77777777" w:rsidR="006C7785" w:rsidRPr="00340B0D" w:rsidRDefault="006C7785" w:rsidP="00380FCD">
            <w:pPr>
              <w:pStyle w:val="Default"/>
              <w:rPr>
                <w:sz w:val="18"/>
                <w:szCs w:val="18"/>
              </w:rPr>
            </w:pPr>
            <w:r w:rsidRPr="00340B0D">
              <w:rPr>
                <w:sz w:val="18"/>
                <w:szCs w:val="18"/>
              </w:rPr>
              <w:t>Buoys. Beacons, aids to navigation</w:t>
            </w:r>
          </w:p>
        </w:tc>
        <w:tc>
          <w:tcPr>
            <w:tcW w:w="699" w:type="dxa"/>
            <w:gridSpan w:val="2"/>
            <w:tcBorders>
              <w:top w:val="single" w:sz="4" w:space="0" w:color="auto"/>
              <w:left w:val="single" w:sz="4" w:space="0" w:color="auto"/>
              <w:bottom w:val="single" w:sz="4" w:space="0" w:color="auto"/>
              <w:right w:val="single" w:sz="12" w:space="0" w:color="auto"/>
            </w:tcBorders>
          </w:tcPr>
          <w:p w14:paraId="613D2C73"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02DF307E" w14:textId="77777777" w:rsidR="006C7785" w:rsidRPr="00340B0D" w:rsidRDefault="006C7785" w:rsidP="00380FCD">
            <w:pPr>
              <w:pStyle w:val="Default"/>
              <w:rPr>
                <w:sz w:val="18"/>
                <w:szCs w:val="18"/>
              </w:rPr>
            </w:pPr>
            <w:r w:rsidRPr="00340B0D">
              <w:rPr>
                <w:sz w:val="18"/>
                <w:szCs w:val="18"/>
              </w:rPr>
              <w:t>Submarine cables and pipelines</w:t>
            </w:r>
          </w:p>
        </w:tc>
        <w:tc>
          <w:tcPr>
            <w:tcW w:w="610" w:type="dxa"/>
            <w:tcBorders>
              <w:top w:val="single" w:sz="4" w:space="0" w:color="auto"/>
              <w:bottom w:val="single" w:sz="4" w:space="0" w:color="auto"/>
              <w:right w:val="single" w:sz="12" w:space="0" w:color="auto"/>
            </w:tcBorders>
            <w:vAlign w:val="center"/>
          </w:tcPr>
          <w:p w14:paraId="4753F6CA" w14:textId="77777777" w:rsidR="006C7785" w:rsidRPr="00340B0D" w:rsidRDefault="006C7785" w:rsidP="00380FCD">
            <w:pPr>
              <w:rPr>
                <w:rFonts w:cs="Arial"/>
                <w:sz w:val="18"/>
                <w:szCs w:val="18"/>
              </w:rPr>
            </w:pPr>
          </w:p>
        </w:tc>
      </w:tr>
      <w:tr w:rsidR="006C7785" w:rsidRPr="00340B0D" w14:paraId="4D15442B"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66572E3A"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699" w:type="dxa"/>
            <w:gridSpan w:val="2"/>
            <w:tcBorders>
              <w:top w:val="single" w:sz="4" w:space="0" w:color="auto"/>
              <w:left w:val="single" w:sz="4" w:space="0" w:color="auto"/>
              <w:bottom w:val="single" w:sz="4" w:space="0" w:color="auto"/>
              <w:right w:val="single" w:sz="12" w:space="0" w:color="auto"/>
            </w:tcBorders>
          </w:tcPr>
          <w:p w14:paraId="39955717"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313AD60A" w14:textId="77777777" w:rsidR="006C7785" w:rsidRPr="00340B0D" w:rsidRDefault="006C7785" w:rsidP="00380FCD">
            <w:pPr>
              <w:pStyle w:val="Default"/>
              <w:rPr>
                <w:sz w:val="18"/>
                <w:szCs w:val="18"/>
              </w:rPr>
            </w:pPr>
            <w:r w:rsidRPr="00340B0D">
              <w:rPr>
                <w:sz w:val="18"/>
                <w:szCs w:val="18"/>
              </w:rPr>
              <w:t>All isolated dangers</w:t>
            </w:r>
          </w:p>
        </w:tc>
        <w:tc>
          <w:tcPr>
            <w:tcW w:w="610" w:type="dxa"/>
            <w:tcBorders>
              <w:top w:val="single" w:sz="4" w:space="0" w:color="auto"/>
              <w:bottom w:val="single" w:sz="4" w:space="0" w:color="auto"/>
              <w:right w:val="single" w:sz="12" w:space="0" w:color="auto"/>
            </w:tcBorders>
            <w:vAlign w:val="center"/>
          </w:tcPr>
          <w:p w14:paraId="3931F874" w14:textId="77777777" w:rsidR="006C7785" w:rsidRPr="00340B0D" w:rsidRDefault="006C7785" w:rsidP="00380FCD">
            <w:pPr>
              <w:rPr>
                <w:rFonts w:cs="Arial"/>
                <w:sz w:val="18"/>
                <w:szCs w:val="18"/>
              </w:rPr>
            </w:pPr>
          </w:p>
        </w:tc>
      </w:tr>
      <w:tr w:rsidR="006C7785" w:rsidRPr="00340B0D" w14:paraId="0717E31F"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43E51125" w14:textId="77777777" w:rsidR="006C7785" w:rsidRPr="00340B0D" w:rsidRDefault="006C7785" w:rsidP="00380FCD">
            <w:pPr>
              <w:pStyle w:val="Default"/>
              <w:ind w:left="720"/>
              <w:rPr>
                <w:sz w:val="18"/>
                <w:szCs w:val="18"/>
              </w:rPr>
            </w:pPr>
            <w:r w:rsidRPr="00340B0D">
              <w:rPr>
                <w:sz w:val="18"/>
                <w:szCs w:val="18"/>
              </w:rPr>
              <w:t>Lights</w:t>
            </w:r>
          </w:p>
        </w:tc>
        <w:tc>
          <w:tcPr>
            <w:tcW w:w="699" w:type="dxa"/>
            <w:gridSpan w:val="2"/>
            <w:tcBorders>
              <w:top w:val="single" w:sz="4" w:space="0" w:color="auto"/>
              <w:left w:val="single" w:sz="4" w:space="0" w:color="auto"/>
              <w:bottom w:val="single" w:sz="4" w:space="0" w:color="auto"/>
              <w:right w:val="single" w:sz="12" w:space="0" w:color="auto"/>
            </w:tcBorders>
          </w:tcPr>
          <w:p w14:paraId="45CF8505"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452EDCB8" w14:textId="77777777" w:rsidR="006C7785" w:rsidRPr="00340B0D" w:rsidRDefault="006C7785" w:rsidP="00380FCD">
            <w:pPr>
              <w:pStyle w:val="Default"/>
              <w:rPr>
                <w:sz w:val="18"/>
                <w:szCs w:val="18"/>
              </w:rPr>
            </w:pPr>
            <w:r w:rsidRPr="00340B0D">
              <w:rPr>
                <w:sz w:val="18"/>
                <w:szCs w:val="18"/>
              </w:rPr>
              <w:t>Magnetic variation</w:t>
            </w:r>
          </w:p>
        </w:tc>
        <w:tc>
          <w:tcPr>
            <w:tcW w:w="610" w:type="dxa"/>
            <w:tcBorders>
              <w:top w:val="single" w:sz="4" w:space="0" w:color="auto"/>
              <w:bottom w:val="single" w:sz="4" w:space="0" w:color="auto"/>
              <w:right w:val="single" w:sz="12" w:space="0" w:color="auto"/>
            </w:tcBorders>
            <w:vAlign w:val="center"/>
          </w:tcPr>
          <w:p w14:paraId="31D658C2" w14:textId="77777777" w:rsidR="006C7785" w:rsidRPr="00340B0D" w:rsidRDefault="006C7785" w:rsidP="00380FCD">
            <w:pPr>
              <w:rPr>
                <w:rFonts w:cs="Arial"/>
                <w:sz w:val="18"/>
                <w:szCs w:val="18"/>
              </w:rPr>
            </w:pPr>
          </w:p>
        </w:tc>
      </w:tr>
      <w:tr w:rsidR="006C7785" w:rsidRPr="00340B0D" w14:paraId="33CFA17E"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3A70CB2B" w14:textId="77777777" w:rsidR="006C7785" w:rsidRPr="00340B0D" w:rsidRDefault="006C7785" w:rsidP="00380FCD">
            <w:pPr>
              <w:pStyle w:val="Default"/>
              <w:rPr>
                <w:sz w:val="18"/>
                <w:szCs w:val="18"/>
              </w:rPr>
            </w:pPr>
            <w:r w:rsidRPr="00340B0D">
              <w:rPr>
                <w:sz w:val="18"/>
                <w:szCs w:val="18"/>
              </w:rPr>
              <w:t>Boundaries and limits</w:t>
            </w:r>
          </w:p>
        </w:tc>
        <w:tc>
          <w:tcPr>
            <w:tcW w:w="699" w:type="dxa"/>
            <w:gridSpan w:val="2"/>
            <w:tcBorders>
              <w:top w:val="single" w:sz="4" w:space="0" w:color="auto"/>
              <w:left w:val="single" w:sz="4" w:space="0" w:color="auto"/>
              <w:bottom w:val="single" w:sz="4" w:space="0" w:color="auto"/>
              <w:right w:val="single" w:sz="12" w:space="0" w:color="auto"/>
            </w:tcBorders>
          </w:tcPr>
          <w:p w14:paraId="142EFF39"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6A01F5F0" w14:textId="77777777" w:rsidR="006C7785" w:rsidRPr="00340B0D" w:rsidRDefault="006C7785" w:rsidP="00380FCD">
            <w:pPr>
              <w:pStyle w:val="Default"/>
              <w:rPr>
                <w:sz w:val="18"/>
                <w:szCs w:val="18"/>
              </w:rPr>
            </w:pPr>
            <w:r w:rsidRPr="00340B0D">
              <w:rPr>
                <w:sz w:val="18"/>
                <w:szCs w:val="18"/>
              </w:rPr>
              <w:t>Depth contours</w:t>
            </w:r>
          </w:p>
        </w:tc>
        <w:tc>
          <w:tcPr>
            <w:tcW w:w="610" w:type="dxa"/>
            <w:tcBorders>
              <w:top w:val="single" w:sz="4" w:space="0" w:color="auto"/>
              <w:bottom w:val="single" w:sz="4" w:space="0" w:color="auto"/>
              <w:right w:val="single" w:sz="12" w:space="0" w:color="auto"/>
            </w:tcBorders>
            <w:vAlign w:val="center"/>
          </w:tcPr>
          <w:p w14:paraId="6844D5EC" w14:textId="77777777" w:rsidR="006C7785" w:rsidRPr="00340B0D" w:rsidRDefault="006C7785" w:rsidP="00380FCD">
            <w:pPr>
              <w:rPr>
                <w:rFonts w:cs="Arial"/>
                <w:sz w:val="18"/>
                <w:szCs w:val="18"/>
              </w:rPr>
            </w:pPr>
          </w:p>
        </w:tc>
      </w:tr>
      <w:tr w:rsidR="006C7785" w:rsidRPr="00340B0D" w14:paraId="770B42F5"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3F7321AF" w14:textId="77777777" w:rsidR="006C7785" w:rsidRPr="00340B0D" w:rsidRDefault="006C7785" w:rsidP="00380FCD">
            <w:pPr>
              <w:pStyle w:val="Default"/>
              <w:rPr>
                <w:sz w:val="18"/>
                <w:szCs w:val="18"/>
              </w:rPr>
            </w:pPr>
            <w:r w:rsidRPr="00340B0D">
              <w:rPr>
                <w:sz w:val="18"/>
                <w:szCs w:val="18"/>
              </w:rPr>
              <w:t>Prohibited and restricted areas</w:t>
            </w:r>
          </w:p>
        </w:tc>
        <w:tc>
          <w:tcPr>
            <w:tcW w:w="699" w:type="dxa"/>
            <w:gridSpan w:val="2"/>
            <w:tcBorders>
              <w:top w:val="single" w:sz="4" w:space="0" w:color="auto"/>
              <w:left w:val="single" w:sz="4" w:space="0" w:color="auto"/>
              <w:bottom w:val="single" w:sz="4" w:space="0" w:color="auto"/>
              <w:right w:val="single" w:sz="12" w:space="0" w:color="auto"/>
            </w:tcBorders>
          </w:tcPr>
          <w:p w14:paraId="3EE01848"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3610569A" w14:textId="77777777" w:rsidR="006C7785" w:rsidRPr="00340B0D" w:rsidRDefault="006C7785" w:rsidP="00380FCD">
            <w:pPr>
              <w:pStyle w:val="Default"/>
              <w:rPr>
                <w:sz w:val="18"/>
                <w:szCs w:val="18"/>
              </w:rPr>
            </w:pPr>
            <w:r w:rsidRPr="00340B0D">
              <w:rPr>
                <w:sz w:val="18"/>
                <w:szCs w:val="18"/>
              </w:rPr>
              <w:t>Seabed</w:t>
            </w:r>
          </w:p>
        </w:tc>
        <w:tc>
          <w:tcPr>
            <w:tcW w:w="610" w:type="dxa"/>
            <w:tcBorders>
              <w:top w:val="single" w:sz="4" w:space="0" w:color="auto"/>
              <w:bottom w:val="single" w:sz="4" w:space="0" w:color="auto"/>
              <w:right w:val="single" w:sz="12" w:space="0" w:color="auto"/>
            </w:tcBorders>
            <w:vAlign w:val="center"/>
          </w:tcPr>
          <w:p w14:paraId="2BD7209F" w14:textId="77777777" w:rsidR="006C7785" w:rsidRPr="00340B0D" w:rsidRDefault="006C7785" w:rsidP="00380FCD">
            <w:pPr>
              <w:rPr>
                <w:rFonts w:cs="Arial"/>
                <w:sz w:val="18"/>
                <w:szCs w:val="18"/>
              </w:rPr>
            </w:pPr>
          </w:p>
        </w:tc>
      </w:tr>
      <w:tr w:rsidR="006C7785" w:rsidRPr="00340B0D" w14:paraId="0FC2C7DD"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0614B0FC" w14:textId="77777777" w:rsidR="006C7785" w:rsidRPr="00340B0D" w:rsidRDefault="006C7785" w:rsidP="00380FCD">
            <w:pPr>
              <w:pStyle w:val="Default"/>
              <w:rPr>
                <w:sz w:val="18"/>
                <w:szCs w:val="18"/>
              </w:rPr>
            </w:pPr>
            <w:r w:rsidRPr="00340B0D">
              <w:rPr>
                <w:sz w:val="18"/>
                <w:szCs w:val="18"/>
              </w:rPr>
              <w:t>Chart scale boundaries</w:t>
            </w:r>
          </w:p>
        </w:tc>
        <w:tc>
          <w:tcPr>
            <w:tcW w:w="699" w:type="dxa"/>
            <w:gridSpan w:val="2"/>
            <w:tcBorders>
              <w:top w:val="single" w:sz="4" w:space="0" w:color="auto"/>
              <w:left w:val="single" w:sz="4" w:space="0" w:color="auto"/>
              <w:bottom w:val="single" w:sz="4" w:space="0" w:color="auto"/>
              <w:right w:val="single" w:sz="12" w:space="0" w:color="auto"/>
            </w:tcBorders>
          </w:tcPr>
          <w:p w14:paraId="62D67050"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579F92D0" w14:textId="77777777" w:rsidR="006C7785" w:rsidRPr="00340B0D" w:rsidRDefault="006C7785" w:rsidP="00380FCD">
            <w:pPr>
              <w:pStyle w:val="Default"/>
              <w:rPr>
                <w:sz w:val="18"/>
                <w:szCs w:val="18"/>
              </w:rPr>
            </w:pPr>
            <w:r w:rsidRPr="00340B0D">
              <w:rPr>
                <w:sz w:val="18"/>
                <w:szCs w:val="18"/>
              </w:rPr>
              <w:t>Tidal</w:t>
            </w:r>
          </w:p>
        </w:tc>
        <w:tc>
          <w:tcPr>
            <w:tcW w:w="610" w:type="dxa"/>
            <w:tcBorders>
              <w:top w:val="single" w:sz="4" w:space="0" w:color="auto"/>
              <w:bottom w:val="single" w:sz="4" w:space="0" w:color="auto"/>
              <w:right w:val="single" w:sz="12" w:space="0" w:color="auto"/>
            </w:tcBorders>
            <w:vAlign w:val="center"/>
          </w:tcPr>
          <w:p w14:paraId="1FD02907" w14:textId="77777777" w:rsidR="006C7785" w:rsidRPr="00340B0D" w:rsidRDefault="006C7785" w:rsidP="00380FCD">
            <w:pPr>
              <w:rPr>
                <w:rFonts w:cs="Arial"/>
                <w:sz w:val="18"/>
                <w:szCs w:val="18"/>
              </w:rPr>
            </w:pPr>
          </w:p>
        </w:tc>
      </w:tr>
      <w:tr w:rsidR="006C7785" w:rsidRPr="00340B0D" w14:paraId="55E6CE13"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3E7A265A" w14:textId="77777777" w:rsidR="006C7785" w:rsidRPr="00340B0D" w:rsidRDefault="006C7785" w:rsidP="00380FCD">
            <w:pPr>
              <w:pStyle w:val="Default"/>
              <w:rPr>
                <w:sz w:val="18"/>
                <w:szCs w:val="18"/>
              </w:rPr>
            </w:pPr>
            <w:r w:rsidRPr="00340B0D">
              <w:rPr>
                <w:sz w:val="18"/>
                <w:szCs w:val="18"/>
              </w:rPr>
              <w:t>Cautionary notes</w:t>
            </w:r>
          </w:p>
        </w:tc>
        <w:tc>
          <w:tcPr>
            <w:tcW w:w="699" w:type="dxa"/>
            <w:gridSpan w:val="2"/>
            <w:tcBorders>
              <w:top w:val="single" w:sz="4" w:space="0" w:color="auto"/>
              <w:left w:val="single" w:sz="4" w:space="0" w:color="auto"/>
              <w:bottom w:val="single" w:sz="4" w:space="0" w:color="auto"/>
              <w:right w:val="single" w:sz="12" w:space="0" w:color="auto"/>
            </w:tcBorders>
          </w:tcPr>
          <w:p w14:paraId="6F1E25F5"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72A30AFB" w14:textId="77777777" w:rsidR="006C7785" w:rsidRPr="00340B0D" w:rsidRDefault="006C7785" w:rsidP="00380FCD">
            <w:pPr>
              <w:pStyle w:val="Default"/>
              <w:rPr>
                <w:sz w:val="18"/>
                <w:szCs w:val="18"/>
              </w:rPr>
            </w:pPr>
            <w:r w:rsidRPr="00340B0D">
              <w:rPr>
                <w:sz w:val="18"/>
                <w:szCs w:val="18"/>
              </w:rPr>
              <w:t>Miscellaneous (Other)</w:t>
            </w:r>
          </w:p>
        </w:tc>
        <w:tc>
          <w:tcPr>
            <w:tcW w:w="610" w:type="dxa"/>
            <w:tcBorders>
              <w:top w:val="single" w:sz="4" w:space="0" w:color="auto"/>
              <w:bottom w:val="single" w:sz="4" w:space="0" w:color="auto"/>
              <w:right w:val="single" w:sz="12" w:space="0" w:color="auto"/>
            </w:tcBorders>
            <w:vAlign w:val="center"/>
          </w:tcPr>
          <w:p w14:paraId="73E93D6F" w14:textId="77777777" w:rsidR="006C7785" w:rsidRPr="00340B0D" w:rsidRDefault="006C7785" w:rsidP="00380FCD">
            <w:pPr>
              <w:rPr>
                <w:rFonts w:cs="Arial"/>
                <w:sz w:val="18"/>
                <w:szCs w:val="18"/>
              </w:rPr>
            </w:pPr>
          </w:p>
        </w:tc>
      </w:tr>
      <w:tr w:rsidR="006C7785" w:rsidRPr="00340B0D" w14:paraId="22753F2D"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127C8765" w14:textId="77777777" w:rsidR="006C7785" w:rsidRPr="00340B0D" w:rsidRDefault="006C7785" w:rsidP="00380FCD">
            <w:pPr>
              <w:pStyle w:val="Default"/>
              <w:rPr>
                <w:sz w:val="18"/>
                <w:szCs w:val="18"/>
              </w:rPr>
            </w:pPr>
            <w:r w:rsidRPr="00340B0D">
              <w:rPr>
                <w:sz w:val="18"/>
                <w:szCs w:val="18"/>
              </w:rPr>
              <w:t>Ships’ routeing systems and ferry routes</w:t>
            </w:r>
          </w:p>
        </w:tc>
        <w:tc>
          <w:tcPr>
            <w:tcW w:w="699" w:type="dxa"/>
            <w:gridSpan w:val="2"/>
            <w:tcBorders>
              <w:top w:val="single" w:sz="4" w:space="0" w:color="auto"/>
              <w:left w:val="single" w:sz="4" w:space="0" w:color="auto"/>
              <w:bottom w:val="single" w:sz="4" w:space="0" w:color="auto"/>
              <w:right w:val="single" w:sz="12" w:space="0" w:color="auto"/>
            </w:tcBorders>
          </w:tcPr>
          <w:p w14:paraId="4E62F506"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455EBE06"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5EACB3A9" w14:textId="77777777" w:rsidR="006C7785" w:rsidRPr="00340B0D" w:rsidRDefault="006C7785" w:rsidP="00380FCD">
            <w:pPr>
              <w:rPr>
                <w:rFonts w:cs="Arial"/>
                <w:sz w:val="18"/>
                <w:szCs w:val="18"/>
              </w:rPr>
            </w:pPr>
          </w:p>
        </w:tc>
      </w:tr>
      <w:tr w:rsidR="006C7785" w:rsidRPr="00340B0D" w14:paraId="5D5948A2"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07056097" w14:textId="77777777" w:rsidR="006C7785" w:rsidRPr="00340B0D" w:rsidRDefault="006C7785" w:rsidP="00380FCD">
            <w:pPr>
              <w:pStyle w:val="Default"/>
              <w:rPr>
                <w:sz w:val="18"/>
                <w:szCs w:val="18"/>
              </w:rPr>
            </w:pPr>
            <w:r w:rsidRPr="00340B0D">
              <w:rPr>
                <w:sz w:val="18"/>
                <w:szCs w:val="18"/>
              </w:rPr>
              <w:t xml:space="preserve">Archipelagic sea lanes </w:t>
            </w:r>
          </w:p>
        </w:tc>
        <w:tc>
          <w:tcPr>
            <w:tcW w:w="699" w:type="dxa"/>
            <w:gridSpan w:val="2"/>
            <w:tcBorders>
              <w:top w:val="single" w:sz="4" w:space="0" w:color="auto"/>
              <w:left w:val="single" w:sz="4" w:space="0" w:color="auto"/>
              <w:bottom w:val="single" w:sz="4" w:space="0" w:color="auto"/>
              <w:right w:val="single" w:sz="12" w:space="0" w:color="auto"/>
            </w:tcBorders>
          </w:tcPr>
          <w:p w14:paraId="74574004"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523FDE60"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7742EBB4" w14:textId="77777777" w:rsidR="006C7785" w:rsidRPr="00340B0D" w:rsidRDefault="006C7785" w:rsidP="00380FCD">
            <w:pPr>
              <w:rPr>
                <w:rFonts w:cs="Arial"/>
                <w:sz w:val="18"/>
                <w:szCs w:val="18"/>
              </w:rPr>
            </w:pPr>
          </w:p>
        </w:tc>
      </w:tr>
      <w:tr w:rsidR="006C7785" w:rsidRPr="00340B0D" w14:paraId="059E9D65"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45444C96" w14:textId="77777777" w:rsidR="006C7785" w:rsidRPr="00340B0D" w:rsidRDefault="006C7785" w:rsidP="00380FCD">
            <w:pPr>
              <w:pStyle w:val="Default"/>
              <w:rPr>
                <w:sz w:val="18"/>
                <w:szCs w:val="18"/>
              </w:rPr>
            </w:pPr>
            <w:r w:rsidRPr="00340B0D">
              <w:rPr>
                <w:sz w:val="18"/>
                <w:szCs w:val="18"/>
              </w:rPr>
              <w:t>Miscellaneous (Standard)</w:t>
            </w:r>
          </w:p>
        </w:tc>
        <w:tc>
          <w:tcPr>
            <w:tcW w:w="699" w:type="dxa"/>
            <w:gridSpan w:val="2"/>
            <w:tcBorders>
              <w:top w:val="single" w:sz="4" w:space="0" w:color="auto"/>
              <w:left w:val="single" w:sz="4" w:space="0" w:color="auto"/>
              <w:bottom w:val="single" w:sz="4" w:space="0" w:color="auto"/>
              <w:right w:val="single" w:sz="12" w:space="0" w:color="auto"/>
            </w:tcBorders>
          </w:tcPr>
          <w:p w14:paraId="683AF93F"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3978CF29"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6AB03999" w14:textId="77777777" w:rsidR="006C7785" w:rsidRPr="00340B0D" w:rsidRDefault="006C7785" w:rsidP="00380FCD">
            <w:pPr>
              <w:rPr>
                <w:rFonts w:cs="Arial"/>
                <w:sz w:val="18"/>
                <w:szCs w:val="18"/>
              </w:rPr>
            </w:pPr>
          </w:p>
        </w:tc>
      </w:tr>
      <w:tr w:rsidR="006C7785" w:rsidRPr="00340B0D" w14:paraId="619F73D2"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3108D401" w14:textId="77777777" w:rsidR="006C7785" w:rsidRPr="00340B0D" w:rsidRDefault="006C7785" w:rsidP="00380FCD">
            <w:pPr>
              <w:pStyle w:val="Default"/>
              <w:ind w:left="720"/>
              <w:rPr>
                <w:sz w:val="18"/>
                <w:szCs w:val="18"/>
              </w:rPr>
            </w:pPr>
            <w:r w:rsidRPr="00340B0D">
              <w:rPr>
                <w:sz w:val="18"/>
                <w:szCs w:val="18"/>
              </w:rPr>
              <w:t>Chart (Standard)</w:t>
            </w:r>
          </w:p>
        </w:tc>
        <w:tc>
          <w:tcPr>
            <w:tcW w:w="699" w:type="dxa"/>
            <w:gridSpan w:val="2"/>
            <w:tcBorders>
              <w:top w:val="single" w:sz="4" w:space="0" w:color="auto"/>
              <w:left w:val="single" w:sz="4" w:space="0" w:color="auto"/>
              <w:bottom w:val="single" w:sz="4" w:space="0" w:color="auto"/>
              <w:right w:val="single" w:sz="12" w:space="0" w:color="auto"/>
            </w:tcBorders>
          </w:tcPr>
          <w:p w14:paraId="3AB9F990"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0BA7E2EE"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42B9813A" w14:textId="77777777" w:rsidR="006C7785" w:rsidRPr="00340B0D" w:rsidRDefault="006C7785" w:rsidP="00380FCD">
            <w:pPr>
              <w:rPr>
                <w:rFonts w:cs="Arial"/>
                <w:sz w:val="18"/>
                <w:szCs w:val="18"/>
              </w:rPr>
            </w:pPr>
          </w:p>
        </w:tc>
      </w:tr>
      <w:tr w:rsidR="006C7785" w:rsidRPr="00340B0D" w14:paraId="0F1FD1D7" w14:textId="77777777" w:rsidTr="00380FCD">
        <w:tc>
          <w:tcPr>
            <w:tcW w:w="4386" w:type="dxa"/>
            <w:gridSpan w:val="3"/>
            <w:tcBorders>
              <w:top w:val="single" w:sz="4" w:space="0" w:color="auto"/>
              <w:left w:val="single" w:sz="12" w:space="0" w:color="auto"/>
              <w:bottom w:val="single" w:sz="12" w:space="0" w:color="auto"/>
              <w:right w:val="single" w:sz="4" w:space="0" w:color="auto"/>
            </w:tcBorders>
          </w:tcPr>
          <w:p w14:paraId="3D2B32C1" w14:textId="77777777" w:rsidR="006C7785" w:rsidRPr="00340B0D" w:rsidRDefault="006C7785" w:rsidP="00380FCD">
            <w:pPr>
              <w:pStyle w:val="Default"/>
              <w:ind w:left="720"/>
              <w:rPr>
                <w:sz w:val="18"/>
                <w:szCs w:val="18"/>
              </w:rPr>
            </w:pPr>
            <w:r w:rsidRPr="00340B0D">
              <w:rPr>
                <w:sz w:val="18"/>
                <w:szCs w:val="18"/>
              </w:rPr>
              <w:t>Alert Highlights (Standard)</w:t>
            </w:r>
          </w:p>
        </w:tc>
        <w:tc>
          <w:tcPr>
            <w:tcW w:w="699" w:type="dxa"/>
            <w:gridSpan w:val="2"/>
            <w:tcBorders>
              <w:top w:val="single" w:sz="4" w:space="0" w:color="auto"/>
              <w:left w:val="single" w:sz="4" w:space="0" w:color="auto"/>
              <w:bottom w:val="single" w:sz="12" w:space="0" w:color="auto"/>
              <w:right w:val="single" w:sz="12" w:space="0" w:color="auto"/>
            </w:tcBorders>
          </w:tcPr>
          <w:p w14:paraId="3D46EC6E"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12" w:space="0" w:color="auto"/>
            </w:tcBorders>
          </w:tcPr>
          <w:p w14:paraId="64E91B64" w14:textId="77777777" w:rsidR="006C7785" w:rsidRPr="00340B0D" w:rsidRDefault="006C7785" w:rsidP="00380FCD">
            <w:pPr>
              <w:rPr>
                <w:rFonts w:cs="Arial"/>
                <w:sz w:val="18"/>
                <w:szCs w:val="18"/>
              </w:rPr>
            </w:pPr>
          </w:p>
        </w:tc>
        <w:tc>
          <w:tcPr>
            <w:tcW w:w="610" w:type="dxa"/>
            <w:tcBorders>
              <w:top w:val="single" w:sz="4" w:space="0" w:color="auto"/>
              <w:bottom w:val="single" w:sz="12" w:space="0" w:color="auto"/>
              <w:right w:val="single" w:sz="12" w:space="0" w:color="auto"/>
            </w:tcBorders>
            <w:vAlign w:val="center"/>
          </w:tcPr>
          <w:p w14:paraId="5DCCA697" w14:textId="77777777" w:rsidR="006C7785" w:rsidRPr="00340B0D" w:rsidRDefault="006C7785" w:rsidP="00380FCD">
            <w:pPr>
              <w:rPr>
                <w:rFonts w:cs="Arial"/>
                <w:sz w:val="18"/>
                <w:szCs w:val="18"/>
              </w:rPr>
            </w:pPr>
          </w:p>
        </w:tc>
      </w:tr>
      <w:tr w:rsidR="006C7785" w:rsidRPr="00340B0D" w14:paraId="7151014A" w14:textId="77777777" w:rsidTr="00380FCD">
        <w:tc>
          <w:tcPr>
            <w:tcW w:w="9483"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52C1D68F"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0D8B9B09"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4BAB6FD0" w14:textId="77777777" w:rsidR="006C7785" w:rsidRPr="00340B0D" w:rsidRDefault="006C7785" w:rsidP="00380FCD">
            <w:pPr>
              <w:pStyle w:val="Default"/>
              <w:ind w:left="720"/>
              <w:rPr>
                <w:sz w:val="18"/>
                <w:szCs w:val="18"/>
              </w:rPr>
            </w:pPr>
          </w:p>
        </w:tc>
        <w:tc>
          <w:tcPr>
            <w:tcW w:w="699" w:type="dxa"/>
            <w:gridSpan w:val="2"/>
            <w:tcBorders>
              <w:top w:val="single" w:sz="4" w:space="0" w:color="auto"/>
              <w:left w:val="single" w:sz="4" w:space="0" w:color="auto"/>
              <w:bottom w:val="single" w:sz="4" w:space="0" w:color="auto"/>
              <w:right w:val="double" w:sz="4" w:space="0" w:color="auto"/>
            </w:tcBorders>
          </w:tcPr>
          <w:p w14:paraId="0AED6930" w14:textId="77777777" w:rsidR="006C7785" w:rsidRPr="00340B0D" w:rsidRDefault="006C7785" w:rsidP="00380FCD">
            <w:pPr>
              <w:jc w:val="center"/>
              <w:rPr>
                <w:rFonts w:cs="Arial"/>
                <w:sz w:val="18"/>
                <w:szCs w:val="18"/>
              </w:rPr>
            </w:pPr>
          </w:p>
        </w:tc>
        <w:tc>
          <w:tcPr>
            <w:tcW w:w="3788" w:type="dxa"/>
            <w:gridSpan w:val="3"/>
            <w:tcBorders>
              <w:top w:val="single" w:sz="4" w:space="0" w:color="auto"/>
              <w:left w:val="double" w:sz="4" w:space="0" w:color="auto"/>
              <w:bottom w:val="single" w:sz="4" w:space="0" w:color="auto"/>
            </w:tcBorders>
          </w:tcPr>
          <w:p w14:paraId="50E91C1F"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19E8A842" w14:textId="77777777" w:rsidR="006C7785" w:rsidRPr="00340B0D" w:rsidRDefault="006C7785" w:rsidP="00380FCD">
            <w:pPr>
              <w:rPr>
                <w:rFonts w:cs="Arial"/>
                <w:sz w:val="18"/>
                <w:szCs w:val="18"/>
              </w:rPr>
            </w:pPr>
          </w:p>
        </w:tc>
      </w:tr>
      <w:tr w:rsidR="006C7785" w:rsidRPr="00340B0D" w14:paraId="15FE57EB"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3FC75E71" w14:textId="77777777" w:rsidR="006C7785" w:rsidRPr="00340B0D" w:rsidRDefault="006C7785" w:rsidP="00380FCD">
            <w:pPr>
              <w:pStyle w:val="Default"/>
              <w:ind w:left="720"/>
              <w:rPr>
                <w:sz w:val="18"/>
                <w:szCs w:val="18"/>
              </w:rPr>
            </w:pPr>
          </w:p>
        </w:tc>
        <w:tc>
          <w:tcPr>
            <w:tcW w:w="699" w:type="dxa"/>
            <w:gridSpan w:val="2"/>
            <w:tcBorders>
              <w:top w:val="single" w:sz="4" w:space="0" w:color="auto"/>
              <w:left w:val="single" w:sz="4" w:space="0" w:color="auto"/>
              <w:bottom w:val="single" w:sz="4" w:space="0" w:color="auto"/>
              <w:right w:val="double" w:sz="4" w:space="0" w:color="auto"/>
            </w:tcBorders>
          </w:tcPr>
          <w:p w14:paraId="5E7EFB67" w14:textId="77777777" w:rsidR="006C7785" w:rsidRPr="00340B0D" w:rsidRDefault="006C7785" w:rsidP="00380FCD">
            <w:pPr>
              <w:jc w:val="center"/>
              <w:rPr>
                <w:rFonts w:cs="Arial"/>
                <w:sz w:val="18"/>
                <w:szCs w:val="18"/>
              </w:rPr>
            </w:pPr>
          </w:p>
        </w:tc>
        <w:tc>
          <w:tcPr>
            <w:tcW w:w="3788" w:type="dxa"/>
            <w:gridSpan w:val="3"/>
            <w:tcBorders>
              <w:top w:val="single" w:sz="4" w:space="0" w:color="auto"/>
              <w:left w:val="double" w:sz="4" w:space="0" w:color="auto"/>
              <w:bottom w:val="single" w:sz="4" w:space="0" w:color="auto"/>
            </w:tcBorders>
          </w:tcPr>
          <w:p w14:paraId="487F7CE7"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5DE785A1" w14:textId="77777777" w:rsidR="006C7785" w:rsidRPr="00340B0D" w:rsidRDefault="006C7785" w:rsidP="00380FCD">
            <w:pPr>
              <w:rPr>
                <w:rFonts w:cs="Arial"/>
                <w:sz w:val="18"/>
                <w:szCs w:val="18"/>
              </w:rPr>
            </w:pPr>
          </w:p>
        </w:tc>
      </w:tr>
      <w:tr w:rsidR="006C7785" w:rsidRPr="00340B0D" w14:paraId="0DFC3376"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97F9176"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334BF045" w14:textId="77777777" w:rsidTr="00380FCD">
        <w:tc>
          <w:tcPr>
            <w:tcW w:w="9483" w:type="dxa"/>
            <w:gridSpan w:val="9"/>
            <w:tcBorders>
              <w:top w:val="single" w:sz="4" w:space="0" w:color="auto"/>
              <w:left w:val="single" w:sz="12" w:space="0" w:color="auto"/>
              <w:bottom w:val="single" w:sz="4" w:space="0" w:color="auto"/>
              <w:right w:val="single" w:sz="12" w:space="0" w:color="auto"/>
            </w:tcBorders>
            <w:vAlign w:val="center"/>
          </w:tcPr>
          <w:p w14:paraId="1F4EF64F" w14:textId="77777777" w:rsidR="006C7785" w:rsidRPr="00D6273A" w:rsidRDefault="006C7785" w:rsidP="00380FCD">
            <w:pPr>
              <w:rPr>
                <w:i/>
              </w:rPr>
            </w:pPr>
            <w:r w:rsidRPr="00A66F97">
              <w:rPr>
                <w:rFonts w:cs="Arial"/>
                <w:i/>
              </w:rPr>
              <w:t>As for test</w:t>
            </w:r>
            <w:r w:rsidRPr="00A66F97">
              <w:rPr>
                <w:rFonts w:cs="Arial"/>
              </w:rPr>
              <w:t xml:space="preserve"> SafetyContourDisplay1</w:t>
            </w:r>
          </w:p>
        </w:tc>
      </w:tr>
      <w:tr w:rsidR="006C7785" w:rsidRPr="00340B0D" w14:paraId="471EBD66" w14:textId="77777777" w:rsidTr="00380FCD">
        <w:tc>
          <w:tcPr>
            <w:tcW w:w="9483"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34D4A0E"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682A7A27" w14:textId="77777777" w:rsidTr="00380FCD">
        <w:tc>
          <w:tcPr>
            <w:tcW w:w="9483"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0154C262" w14:textId="77777777" w:rsidR="006C7785" w:rsidRPr="00A66F97" w:rsidRDefault="006C7785" w:rsidP="00380FCD">
            <w:pPr>
              <w:rPr>
                <w:rFonts w:cs="Arial"/>
                <w:i/>
              </w:rPr>
            </w:pPr>
            <w:r w:rsidRPr="00A66F97">
              <w:rPr>
                <w:rFonts w:cs="Arial"/>
                <w:i/>
              </w:rPr>
              <w:lastRenderedPageBreak/>
              <w:t>Select Shallow water dangers for display</w:t>
            </w:r>
          </w:p>
          <w:p w14:paraId="2BB1E94B" w14:textId="77777777" w:rsidR="006C7785" w:rsidRPr="00A66F97" w:rsidRDefault="006C7785" w:rsidP="00380FCD">
            <w:pPr>
              <w:rPr>
                <w:rFonts w:cs="Arial"/>
                <w:i/>
              </w:rPr>
            </w:pPr>
            <w:r w:rsidRPr="00A66F97">
              <w:rPr>
                <w:rFonts w:cs="Arial"/>
                <w:i/>
              </w:rPr>
              <w:t>Select Four shades</w:t>
            </w:r>
          </w:p>
          <w:p w14:paraId="634FA4DB" w14:textId="77777777" w:rsidR="006C7785" w:rsidRPr="00A66F97" w:rsidRDefault="006C7785" w:rsidP="00380FCD">
            <w:pPr>
              <w:rPr>
                <w:rFonts w:cs="Arial"/>
                <w:i/>
              </w:rPr>
            </w:pPr>
            <w:r w:rsidRPr="00A66F97">
              <w:rPr>
                <w:rFonts w:cs="Arial"/>
                <w:i/>
              </w:rPr>
              <w:t>1. Set the Safety Contour value to 5 m (shallow contour 2 m, deep contour 10 m).</w:t>
            </w:r>
          </w:p>
          <w:p w14:paraId="01745D43" w14:textId="77777777" w:rsidR="006C7785" w:rsidRPr="00614B0E" w:rsidRDefault="006C7785" w:rsidP="00380FCD">
            <w:pPr>
              <w:rPr>
                <w:rFonts w:cs="Arial"/>
                <w:b/>
                <w:bCs/>
              </w:rPr>
            </w:pPr>
            <w:r w:rsidRPr="00A66F97">
              <w:rPr>
                <w:rFonts w:cs="Arial"/>
                <w:i/>
              </w:rPr>
              <w:t>2. Set the Safety Contour value to 10 m (shallow contour 5 m, deep contour 20 m).</w:t>
            </w:r>
          </w:p>
        </w:tc>
      </w:tr>
      <w:tr w:rsidR="006C7785" w:rsidRPr="00340B0D" w14:paraId="6333D7E9" w14:textId="77777777" w:rsidTr="00380FCD">
        <w:tc>
          <w:tcPr>
            <w:tcW w:w="9483"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09D0775"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3CAC6FD4" w14:textId="77777777" w:rsidTr="00380FCD">
        <w:trPr>
          <w:trHeight w:val="3239"/>
        </w:trPr>
        <w:tc>
          <w:tcPr>
            <w:tcW w:w="9483" w:type="dxa"/>
            <w:gridSpan w:val="9"/>
            <w:tcBorders>
              <w:top w:val="single" w:sz="4" w:space="0" w:color="auto"/>
              <w:left w:val="single" w:sz="12" w:space="0" w:color="auto"/>
              <w:bottom w:val="single" w:sz="12" w:space="0" w:color="auto"/>
              <w:right w:val="single" w:sz="12" w:space="0" w:color="auto"/>
            </w:tcBorders>
          </w:tcPr>
          <w:p w14:paraId="56EEFFA0" w14:textId="77777777" w:rsidR="006C7785" w:rsidRPr="00A66F97" w:rsidRDefault="006C7785" w:rsidP="00380FCD">
            <w:pPr>
              <w:rPr>
                <w:rFonts w:cs="Arial"/>
                <w:i/>
              </w:rPr>
            </w:pPr>
            <w:r w:rsidRPr="00A66F97">
              <w:rPr>
                <w:rFonts w:cs="Arial"/>
                <w:i/>
              </w:rPr>
              <w:t>The Safety Contour must be emphasised and the isolated dangers within the unsafe water enclosed by the ship’s Safety Contour must be displayed as shown in the image below</w:t>
            </w:r>
          </w:p>
          <w:p w14:paraId="29D1923D" w14:textId="77777777" w:rsidR="006C7785" w:rsidRPr="00A66F97" w:rsidRDefault="006C7785" w:rsidP="00380FCD">
            <w:pPr>
              <w:rPr>
                <w:rFonts w:cs="Arial"/>
                <w:i/>
              </w:rPr>
            </w:pPr>
          </w:p>
          <w:p w14:paraId="67E40453" w14:textId="77777777" w:rsidR="006C7785" w:rsidRDefault="006C7785" w:rsidP="00380FCD">
            <w:pPr>
              <w:rPr>
                <w:rFonts w:cs="Arial"/>
                <w:i/>
              </w:rPr>
            </w:pPr>
            <w:r w:rsidRPr="00A66F97">
              <w:rPr>
                <w:rFonts w:cs="Arial"/>
                <w:i/>
              </w:rPr>
              <w:t>1. Safety Contour set as 5 m</w:t>
            </w:r>
          </w:p>
          <w:p w14:paraId="3186E003" w14:textId="77777777" w:rsidR="006C7785" w:rsidRDefault="006C7785" w:rsidP="00380FCD">
            <w:pPr>
              <w:rPr>
                <w:rFonts w:cs="Arial"/>
              </w:rPr>
            </w:pPr>
            <w:r w:rsidRPr="00A66F97">
              <w:rPr>
                <w:rFonts w:cs="Arial"/>
                <w:noProof/>
                <w:lang w:val="en-IN" w:eastAsia="en-IN"/>
              </w:rPr>
              <w:drawing>
                <wp:inline distT="0" distB="0" distL="0" distR="0" wp14:anchorId="7E7F6A72" wp14:editId="79239BF6">
                  <wp:extent cx="5887954" cy="5417077"/>
                  <wp:effectExtent l="0" t="0" r="0" b="0"/>
                  <wp:docPr id="77" name="Picture 77" descr="C:\msdokut\STANDARDIT\IHO\ENCWG\Drafting 4.0.2 after Mar2016\New picture originals 23mar2016\3.3.4d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msdokut\STANDARDIT\IHO\ENCWG\Drafting 4.0.2 after Mar2016\New picture originals 23mar2016\3.3.4d picture 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893008" cy="5421726"/>
                          </a:xfrm>
                          <a:prstGeom prst="rect">
                            <a:avLst/>
                          </a:prstGeom>
                          <a:noFill/>
                          <a:ln>
                            <a:noFill/>
                          </a:ln>
                        </pic:spPr>
                      </pic:pic>
                    </a:graphicData>
                  </a:graphic>
                </wp:inline>
              </w:drawing>
            </w:r>
          </w:p>
          <w:p w14:paraId="1E4C903C" w14:textId="77777777" w:rsidR="006C7785" w:rsidRDefault="006C7785" w:rsidP="00380FCD">
            <w:pPr>
              <w:jc w:val="center"/>
              <w:rPr>
                <w:rFonts w:cs="Arial"/>
              </w:rPr>
            </w:pPr>
            <w:proofErr w:type="spellStart"/>
            <w:r>
              <w:rPr>
                <w:rFonts w:cs="Arial"/>
              </w:rPr>
              <w:t>tbd</w:t>
            </w:r>
            <w:proofErr w:type="spellEnd"/>
          </w:p>
          <w:p w14:paraId="7A4609A9" w14:textId="77777777" w:rsidR="006C7785" w:rsidRDefault="006C7785" w:rsidP="00380FCD">
            <w:pPr>
              <w:rPr>
                <w:rFonts w:cs="Arial"/>
                <w:i/>
              </w:rPr>
            </w:pPr>
            <w:r w:rsidRPr="00A66F97">
              <w:rPr>
                <w:rFonts w:cs="Arial"/>
                <w:i/>
              </w:rPr>
              <w:t>2. Safety Contour set as 10 m</w:t>
            </w:r>
          </w:p>
          <w:p w14:paraId="6BED9D9D" w14:textId="77777777" w:rsidR="006C7785" w:rsidRDefault="006C7785" w:rsidP="00380FCD">
            <w:pPr>
              <w:rPr>
                <w:rFonts w:cs="Arial"/>
              </w:rPr>
            </w:pPr>
            <w:r w:rsidRPr="00A66F97">
              <w:rPr>
                <w:rFonts w:cs="Arial"/>
                <w:noProof/>
                <w:lang w:val="en-IN" w:eastAsia="en-IN"/>
              </w:rPr>
              <w:lastRenderedPageBreak/>
              <w:drawing>
                <wp:inline distT="0" distB="0" distL="0" distR="0" wp14:anchorId="662312A4" wp14:editId="6A8F1B88">
                  <wp:extent cx="5822320" cy="5356692"/>
                  <wp:effectExtent l="0" t="0" r="6985" b="0"/>
                  <wp:docPr id="257" name="Picture 257" descr="C:\msdokut\STANDARDIT\IHO\ENCWG\Drafting 4.0.2 after Mar2016\New picture originals 23mar2016\3.3.4d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msdokut\STANDARDIT\IHO\ENCWG\Drafting 4.0.2 after Mar2016\New picture originals 23mar2016\3.3.4d picture 2.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832049" cy="5365643"/>
                          </a:xfrm>
                          <a:prstGeom prst="rect">
                            <a:avLst/>
                          </a:prstGeom>
                          <a:noFill/>
                          <a:ln>
                            <a:noFill/>
                          </a:ln>
                        </pic:spPr>
                      </pic:pic>
                    </a:graphicData>
                  </a:graphic>
                </wp:inline>
              </w:drawing>
            </w:r>
          </w:p>
          <w:p w14:paraId="15C48EBE" w14:textId="77777777" w:rsidR="006C7785" w:rsidRDefault="006C7785" w:rsidP="00380FCD">
            <w:pPr>
              <w:jc w:val="center"/>
              <w:rPr>
                <w:rFonts w:cs="Arial"/>
              </w:rPr>
            </w:pPr>
            <w:proofErr w:type="spellStart"/>
            <w:r>
              <w:rPr>
                <w:rFonts w:cs="Arial"/>
              </w:rPr>
              <w:t>Tbd</w:t>
            </w:r>
            <w:proofErr w:type="spellEnd"/>
          </w:p>
          <w:p w14:paraId="30A4C87F" w14:textId="77777777" w:rsidR="006C7785" w:rsidRPr="00614B0E" w:rsidRDefault="006C7785" w:rsidP="00380FCD">
            <w:pPr>
              <w:rPr>
                <w:rFonts w:cs="Arial"/>
              </w:rPr>
            </w:pPr>
          </w:p>
        </w:tc>
      </w:tr>
    </w:tbl>
    <w:p w14:paraId="3E4ADAA1" w14:textId="77777777" w:rsidR="006C7785" w:rsidRDefault="006C7785" w:rsidP="006C7785"/>
    <w:p w14:paraId="435BE6B8" w14:textId="2FB64935" w:rsidR="00C572B2" w:rsidRDefault="00C572B2">
      <w:pPr>
        <w:widowControl/>
        <w:spacing w:line="240" w:lineRule="auto"/>
        <w:jc w:val="left"/>
        <w:rPr>
          <w:b/>
          <w:color w:val="FF0000"/>
        </w:rPr>
      </w:pPr>
      <w:r>
        <w:rPr>
          <w:b/>
          <w:color w:val="FF0000"/>
        </w:rPr>
        <w:br w:type="page"/>
      </w:r>
    </w:p>
    <w:p w14:paraId="7F2331BE" w14:textId="77777777" w:rsidR="006C7785" w:rsidRPr="00A66F97" w:rsidRDefault="006C7785" w:rsidP="006C7785">
      <w:pPr>
        <w:rPr>
          <w:rFonts w:cs="Arial"/>
        </w:rPr>
      </w:pPr>
    </w:p>
    <w:p w14:paraId="2A34F6C0" w14:textId="4AE4D934" w:rsidR="006E73FA" w:rsidRPr="0082201A" w:rsidRDefault="006C7785">
      <w:pPr>
        <w:pStyle w:val="Heading1"/>
        <w:numPr>
          <w:ilvl w:val="1"/>
          <w:numId w:val="72"/>
        </w:numPr>
        <w:tabs>
          <w:tab w:val="left" w:pos="567"/>
        </w:tabs>
        <w:spacing w:after="120"/>
        <w:ind w:left="567" w:hanging="567"/>
        <w:rPr>
          <w:rFonts w:cs="Arial"/>
          <w:color w:val="000000" w:themeColor="text1"/>
          <w:rPrChange w:id="2623" w:author="jonathan pritchard" w:date="2025-01-23T13:37:00Z" w16du:dateUtc="2025-01-23T13:37:00Z">
            <w:rPr>
              <w:rFonts w:cs="Arial"/>
              <w:b w:val="0"/>
              <w:color w:val="000000" w:themeColor="text1"/>
            </w:rPr>
          </w:rPrChange>
        </w:rPr>
      </w:pPr>
      <w:bookmarkStart w:id="2624" w:name="_Toc189647855"/>
      <w:r w:rsidRPr="000B045F">
        <w:rPr>
          <w:rFonts w:cs="Arial"/>
          <w:color w:val="000000" w:themeColor="text1"/>
        </w:rPr>
        <w:t>Display of User Selected Safety Contour.</w:t>
      </w:r>
      <w:bookmarkEnd w:id="2624"/>
    </w:p>
    <w:p w14:paraId="4CEE131A" w14:textId="77777777" w:rsidR="006C7785" w:rsidRPr="0082201A" w:rsidRDefault="006C7785" w:rsidP="00E72BE6">
      <w:pPr>
        <w:pStyle w:val="Heading3"/>
        <w:rPr>
          <w:ins w:id="2625" w:author="jonathan pritchard" w:date="2025-01-23T13:38:00Z" w16du:dateUtc="2025-01-23T13:38:00Z"/>
        </w:rPr>
      </w:pPr>
      <w:bookmarkStart w:id="2626" w:name="_Toc189647856"/>
      <w:r w:rsidRPr="0082201A">
        <w:t>Setting User Selected Safety Contour.</w:t>
      </w:r>
      <w:bookmarkEnd w:id="2626"/>
    </w:p>
    <w:tbl>
      <w:tblPr>
        <w:tblStyle w:val="TableGrid"/>
        <w:tblW w:w="9199" w:type="dxa"/>
        <w:tblLayout w:type="fixed"/>
        <w:tblLook w:val="04A0" w:firstRow="1" w:lastRow="0" w:firstColumn="1" w:lastColumn="0" w:noHBand="0" w:noVBand="1"/>
      </w:tblPr>
      <w:tblGrid>
        <w:gridCol w:w="1789"/>
        <w:gridCol w:w="492"/>
        <w:gridCol w:w="68"/>
        <w:gridCol w:w="2026"/>
        <w:gridCol w:w="281"/>
        <w:gridCol w:w="432"/>
        <w:gridCol w:w="1142"/>
        <w:gridCol w:w="347"/>
        <w:gridCol w:w="509"/>
        <w:gridCol w:w="1441"/>
        <w:gridCol w:w="672"/>
      </w:tblGrid>
      <w:tr w:rsidR="006E73FA" w:rsidRPr="00340B0D" w14:paraId="212BBE25" w14:textId="77777777" w:rsidTr="00E72BE6">
        <w:trPr>
          <w:trHeight w:val="416"/>
          <w:ins w:id="2627" w:author="jonathan pritchard" w:date="2025-01-23T13:38:00Z"/>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74CF341D" w14:textId="77777777" w:rsidR="006E73FA" w:rsidRPr="00340B0D" w:rsidRDefault="006E73FA" w:rsidP="00541D1A">
            <w:pPr>
              <w:jc w:val="center"/>
              <w:rPr>
                <w:ins w:id="2628" w:author="jonathan pritchard" w:date="2025-01-23T13:38:00Z" w16du:dateUtc="2025-01-23T13:38:00Z"/>
                <w:rFonts w:cs="Arial"/>
                <w:b/>
                <w:bCs/>
                <w:sz w:val="18"/>
                <w:szCs w:val="18"/>
              </w:rPr>
            </w:pPr>
            <w:ins w:id="2629" w:author="jonathan pritchard" w:date="2025-01-23T13:38:00Z" w16du:dateUtc="2025-01-23T13:38:00Z">
              <w:r w:rsidRPr="00340B0D">
                <w:rPr>
                  <w:rFonts w:cs="Arial"/>
                  <w:b/>
                  <w:bCs/>
                  <w:sz w:val="18"/>
                  <w:szCs w:val="18"/>
                </w:rPr>
                <w:t>Test Reference</w:t>
              </w:r>
            </w:ins>
          </w:p>
        </w:tc>
        <w:tc>
          <w:tcPr>
            <w:tcW w:w="2807"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4C0F3D09" w14:textId="0DABF2C1" w:rsidR="006E73FA" w:rsidRPr="00C87169" w:rsidRDefault="00E72BE6" w:rsidP="00541D1A">
            <w:pPr>
              <w:jc w:val="center"/>
              <w:rPr>
                <w:ins w:id="2630" w:author="jonathan pritchard" w:date="2025-01-23T13:38:00Z" w16du:dateUtc="2025-01-23T13:38:00Z"/>
                <w:rFonts w:cs="Arial"/>
                <w:bCs/>
              </w:rPr>
            </w:pPr>
            <w:proofErr w:type="spellStart"/>
            <w:r w:rsidRPr="00A66F97">
              <w:rPr>
                <w:rFonts w:cs="Arial"/>
              </w:rPr>
              <w:t>UserSelectedSafetyContour</w:t>
            </w:r>
            <w:proofErr w:type="spellEnd"/>
          </w:p>
        </w:tc>
        <w:tc>
          <w:tcPr>
            <w:tcW w:w="1998"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7FA56FE3" w14:textId="77777777" w:rsidR="006E73FA" w:rsidRPr="00340B0D" w:rsidRDefault="006E73FA" w:rsidP="00541D1A">
            <w:pPr>
              <w:jc w:val="center"/>
              <w:rPr>
                <w:ins w:id="2631" w:author="jonathan pritchard" w:date="2025-01-23T13:38:00Z" w16du:dateUtc="2025-01-23T13:38:00Z"/>
                <w:rFonts w:cs="Arial"/>
                <w:b/>
                <w:bCs/>
                <w:sz w:val="18"/>
                <w:szCs w:val="18"/>
              </w:rPr>
            </w:pPr>
            <w:ins w:id="2632" w:author="jonathan pritchard" w:date="2025-01-23T13:38:00Z" w16du:dateUtc="2025-01-23T13:38: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08C24DB5" w14:textId="2BCB6068" w:rsidR="006E73FA" w:rsidRPr="00340B0D" w:rsidRDefault="0082201A" w:rsidP="00541D1A">
            <w:pPr>
              <w:jc w:val="center"/>
              <w:rPr>
                <w:ins w:id="2633" w:author="jonathan pritchard" w:date="2025-01-23T13:38:00Z" w16du:dateUtc="2025-01-23T13:38:00Z"/>
                <w:rFonts w:cs="Arial"/>
                <w:sz w:val="18"/>
                <w:szCs w:val="18"/>
              </w:rPr>
            </w:pPr>
            <w:r>
              <w:rPr>
                <w:rFonts w:cs="Arial"/>
              </w:rPr>
              <w:t>S-98 Appendix D-1</w:t>
            </w:r>
          </w:p>
        </w:tc>
      </w:tr>
      <w:tr w:rsidR="006E73FA" w:rsidRPr="00340B0D" w14:paraId="424EB2C1" w14:textId="77777777" w:rsidTr="00541D1A">
        <w:trPr>
          <w:ins w:id="2634" w:author="jonathan pritchard" w:date="2025-01-23T13:38: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62A5D6C" w14:textId="77777777" w:rsidR="006E73FA" w:rsidRPr="00340B0D" w:rsidRDefault="006E73FA" w:rsidP="00541D1A">
            <w:pPr>
              <w:rPr>
                <w:ins w:id="2635" w:author="jonathan pritchard" w:date="2025-01-23T13:38:00Z" w16du:dateUtc="2025-01-23T13:38:00Z"/>
                <w:rFonts w:cs="Arial"/>
                <w:b/>
                <w:bCs/>
                <w:sz w:val="18"/>
                <w:szCs w:val="18"/>
              </w:rPr>
            </w:pPr>
            <w:ins w:id="2636" w:author="jonathan pritchard" w:date="2025-01-23T13:38:00Z" w16du:dateUtc="2025-01-23T13:38:00Z">
              <w:r w:rsidRPr="00340B0D">
                <w:rPr>
                  <w:rFonts w:cs="Arial"/>
                  <w:b/>
                  <w:bCs/>
                  <w:sz w:val="18"/>
                  <w:szCs w:val="18"/>
                </w:rPr>
                <w:t>Test Description</w:t>
              </w:r>
            </w:ins>
          </w:p>
        </w:tc>
      </w:tr>
      <w:tr w:rsidR="006E73FA" w:rsidRPr="00340B0D" w14:paraId="5CE43937" w14:textId="77777777" w:rsidTr="00541D1A">
        <w:trPr>
          <w:ins w:id="2637" w:author="jonathan pritchard" w:date="2025-01-23T13:38: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602C6AA1" w14:textId="004E5F2F" w:rsidR="006E73FA" w:rsidRPr="009C22F4" w:rsidRDefault="00E72BE6" w:rsidP="00541D1A">
            <w:pPr>
              <w:rPr>
                <w:ins w:id="2638" w:author="jonathan pritchard" w:date="2025-01-23T13:38:00Z" w16du:dateUtc="2025-01-23T13:38:00Z"/>
                <w:rFonts w:cs="Arial"/>
                <w:i/>
              </w:rPr>
            </w:pPr>
            <w:r w:rsidRPr="00A66F97">
              <w:rPr>
                <w:rFonts w:cs="Arial"/>
                <w:i/>
              </w:rPr>
              <w:t>This test ensures the user is able to set a user selected safety contour in areas of S-102 and S-104 coverage..</w:t>
            </w:r>
          </w:p>
          <w:p w14:paraId="23039E7F" w14:textId="77777777" w:rsidR="006E73FA" w:rsidRPr="009C22F4" w:rsidRDefault="006E73FA" w:rsidP="00541D1A">
            <w:pPr>
              <w:rPr>
                <w:ins w:id="2639" w:author="jonathan pritchard" w:date="2025-01-23T13:38:00Z" w16du:dateUtc="2025-01-23T13:38:00Z"/>
                <w:rFonts w:cs="Arial"/>
                <w:i/>
              </w:rPr>
            </w:pPr>
          </w:p>
        </w:tc>
      </w:tr>
      <w:tr w:rsidR="006E73FA" w:rsidRPr="00340B0D" w14:paraId="078B25B5" w14:textId="77777777" w:rsidTr="00541D1A">
        <w:trPr>
          <w:ins w:id="2640" w:author="jonathan pritchard" w:date="2025-01-23T13:38: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A73CCF8" w14:textId="77777777" w:rsidR="006E73FA" w:rsidRPr="00340B0D" w:rsidRDefault="006E73FA" w:rsidP="00541D1A">
            <w:pPr>
              <w:jc w:val="center"/>
              <w:rPr>
                <w:ins w:id="2641" w:author="jonathan pritchard" w:date="2025-01-23T13:38:00Z" w16du:dateUtc="2025-01-23T13:38:00Z"/>
                <w:rFonts w:cs="Arial"/>
                <w:b/>
                <w:bCs/>
                <w:sz w:val="18"/>
                <w:szCs w:val="18"/>
              </w:rPr>
            </w:pPr>
            <w:ins w:id="2642" w:author="jonathan pritchard" w:date="2025-01-23T13:38:00Z" w16du:dateUtc="2025-01-23T13:38:00Z">
              <w:r w:rsidRPr="00340B0D">
                <w:rPr>
                  <w:rFonts w:cs="Arial"/>
                  <w:b/>
                  <w:bCs/>
                  <w:sz w:val="18"/>
                  <w:szCs w:val="18"/>
                </w:rPr>
                <w:t>Loaded Data</w:t>
              </w:r>
            </w:ins>
          </w:p>
        </w:tc>
      </w:tr>
      <w:tr w:rsidR="006E73FA" w:rsidRPr="00340B0D" w14:paraId="30C8B2E2" w14:textId="77777777" w:rsidTr="00541D1A">
        <w:trPr>
          <w:ins w:id="2643" w:author="jonathan pritchard" w:date="2025-01-23T13:38:00Z"/>
        </w:trPr>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0323B8B" w14:textId="77777777" w:rsidR="006E73FA" w:rsidRPr="00340B0D" w:rsidRDefault="006E73FA" w:rsidP="00541D1A">
            <w:pPr>
              <w:jc w:val="center"/>
              <w:rPr>
                <w:ins w:id="2644" w:author="jonathan pritchard" w:date="2025-01-23T13:38:00Z" w16du:dateUtc="2025-01-23T13:38:00Z"/>
                <w:rFonts w:cs="Arial"/>
                <w:b/>
                <w:bCs/>
                <w:sz w:val="18"/>
                <w:szCs w:val="18"/>
              </w:rPr>
            </w:pPr>
            <w:ins w:id="2645" w:author="jonathan pritchard" w:date="2025-01-23T13:38:00Z" w16du:dateUtc="2025-01-23T13:38: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222EC1C" w14:textId="77777777" w:rsidR="006E73FA" w:rsidRPr="00340B0D" w:rsidRDefault="006E73FA" w:rsidP="00541D1A">
            <w:pPr>
              <w:jc w:val="center"/>
              <w:rPr>
                <w:ins w:id="2646" w:author="jonathan pritchard" w:date="2025-01-23T13:38:00Z" w16du:dateUtc="2025-01-23T13:38:00Z"/>
                <w:rFonts w:cs="Arial"/>
                <w:b/>
                <w:bCs/>
                <w:sz w:val="18"/>
                <w:szCs w:val="18"/>
              </w:rPr>
            </w:pPr>
          </w:p>
        </w:tc>
      </w:tr>
      <w:tr w:rsidR="006E73FA" w:rsidRPr="00340B0D" w14:paraId="37938D7D" w14:textId="77777777" w:rsidTr="00541D1A">
        <w:trPr>
          <w:ins w:id="2647" w:author="jonathan pritchard" w:date="2025-01-23T13:38:00Z"/>
        </w:trPr>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1E835F9F" w14:textId="77777777" w:rsidR="006E73FA" w:rsidRPr="00340B0D" w:rsidRDefault="006E73FA" w:rsidP="00541D1A">
            <w:pPr>
              <w:rPr>
                <w:ins w:id="2648" w:author="jonathan pritchard" w:date="2025-01-23T13:38:00Z" w16du:dateUtc="2025-01-23T13:38: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30F8103C" w14:textId="77777777" w:rsidR="006E73FA" w:rsidRPr="00340B0D" w:rsidRDefault="006E73FA" w:rsidP="00541D1A">
            <w:pPr>
              <w:rPr>
                <w:ins w:id="2649" w:author="jonathan pritchard" w:date="2025-01-23T13:38:00Z" w16du:dateUtc="2025-01-23T13:38:00Z"/>
                <w:rFonts w:cs="Arial"/>
                <w:sz w:val="18"/>
                <w:szCs w:val="18"/>
              </w:rPr>
            </w:pPr>
          </w:p>
        </w:tc>
      </w:tr>
      <w:tr w:rsidR="006E73FA" w:rsidRPr="00340B0D" w14:paraId="17568305" w14:textId="77777777" w:rsidTr="00541D1A">
        <w:trPr>
          <w:ins w:id="2650" w:author="jonathan pritchard" w:date="2025-01-23T13:38:00Z"/>
        </w:trPr>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32A7B706" w14:textId="77777777" w:rsidR="006E73FA" w:rsidRPr="00340B0D" w:rsidRDefault="006E73FA" w:rsidP="00541D1A">
            <w:pPr>
              <w:rPr>
                <w:ins w:id="2651" w:author="jonathan pritchard" w:date="2025-01-23T13:38:00Z" w16du:dateUtc="2025-01-23T13:38: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67252703" w14:textId="77777777" w:rsidR="006E73FA" w:rsidRPr="00340B0D" w:rsidRDefault="006E73FA" w:rsidP="00541D1A">
            <w:pPr>
              <w:rPr>
                <w:ins w:id="2652" w:author="jonathan pritchard" w:date="2025-01-23T13:38:00Z" w16du:dateUtc="2025-01-23T13:38:00Z"/>
                <w:rFonts w:cs="Arial"/>
                <w:sz w:val="18"/>
                <w:szCs w:val="18"/>
              </w:rPr>
            </w:pPr>
          </w:p>
        </w:tc>
      </w:tr>
      <w:tr w:rsidR="006E73FA" w:rsidRPr="00340B0D" w14:paraId="41D7E155" w14:textId="77777777" w:rsidTr="00541D1A">
        <w:trPr>
          <w:ins w:id="2653" w:author="jonathan pritchard" w:date="2025-01-23T13:38:00Z"/>
        </w:trPr>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CED23FD" w14:textId="77777777" w:rsidR="006E73FA" w:rsidRPr="00340B0D" w:rsidRDefault="006E73FA" w:rsidP="00541D1A">
            <w:pPr>
              <w:jc w:val="center"/>
              <w:rPr>
                <w:ins w:id="2654" w:author="jonathan pritchard" w:date="2025-01-23T13:38:00Z" w16du:dateUtc="2025-01-23T13:38:00Z"/>
                <w:rFonts w:cs="Arial"/>
                <w:b/>
                <w:bCs/>
                <w:sz w:val="18"/>
                <w:szCs w:val="18"/>
              </w:rPr>
            </w:pPr>
            <w:ins w:id="2655" w:author="jonathan pritchard" w:date="2025-01-23T13:38:00Z" w16du:dateUtc="2025-01-23T13:38: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08AA48F" w14:textId="77777777" w:rsidR="006E73FA" w:rsidRPr="00340B0D" w:rsidRDefault="006E73FA" w:rsidP="00541D1A">
            <w:pPr>
              <w:jc w:val="center"/>
              <w:rPr>
                <w:ins w:id="2656" w:author="jonathan pritchard" w:date="2025-01-23T13:38:00Z" w16du:dateUtc="2025-01-23T13:38:00Z"/>
                <w:rFonts w:cs="Arial"/>
                <w:b/>
                <w:bCs/>
                <w:sz w:val="18"/>
                <w:szCs w:val="18"/>
              </w:rPr>
            </w:pPr>
            <w:ins w:id="2657" w:author="jonathan pritchard" w:date="2025-01-23T13:38:00Z" w16du:dateUtc="2025-01-23T13:38:00Z">
              <w:r w:rsidRPr="00340B0D">
                <w:rPr>
                  <w:rFonts w:cs="Arial"/>
                  <w:b/>
                  <w:bCs/>
                  <w:sz w:val="18"/>
                  <w:szCs w:val="18"/>
                </w:rPr>
                <w:t>Independent Mariner’s Selections</w:t>
              </w:r>
              <w:r>
                <w:rPr>
                  <w:rFonts w:cs="Arial"/>
                  <w:b/>
                  <w:bCs/>
                  <w:sz w:val="18"/>
                  <w:szCs w:val="18"/>
                </w:rPr>
                <w:t xml:space="preserve"> (default=On)</w:t>
              </w:r>
            </w:ins>
          </w:p>
        </w:tc>
      </w:tr>
      <w:tr w:rsidR="006E73FA" w:rsidRPr="00340B0D" w14:paraId="73BB45EA" w14:textId="77777777" w:rsidTr="00541D1A">
        <w:trPr>
          <w:ins w:id="2658" w:author="jonathan pritchard" w:date="2025-01-23T13:38:00Z"/>
        </w:trPr>
        <w:customXmlInsRangeStart w:id="2659" w:author="jonathan pritchard" w:date="2025-01-23T13:38:00Z"/>
        <w:sdt>
          <w:sdtPr>
            <w:rPr>
              <w:rFonts w:cs="Arial"/>
              <w:sz w:val="18"/>
              <w:szCs w:val="18"/>
            </w:rPr>
            <w:alias w:val="Diplay Category"/>
            <w:tag w:val="Diplay Categor"/>
            <w:id w:val="-2005267413"/>
            <w:placeholder>
              <w:docPart w:val="F2E59E1C430B456092EA4FADCC5C2716"/>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2659"/>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11EC5C7D" w14:textId="77777777" w:rsidR="006E73FA" w:rsidRPr="00340B0D" w:rsidRDefault="006E73FA" w:rsidP="00541D1A">
                <w:pPr>
                  <w:rPr>
                    <w:ins w:id="2660" w:author="jonathan pritchard" w:date="2025-01-23T13:38:00Z" w16du:dateUtc="2025-01-23T13:38:00Z"/>
                    <w:rFonts w:cs="Arial"/>
                    <w:sz w:val="18"/>
                    <w:szCs w:val="18"/>
                  </w:rPr>
                </w:pPr>
                <w:ins w:id="2661" w:author="jonathan pritchard" w:date="2025-01-23T13:38:00Z" w16du:dateUtc="2025-01-23T13:38:00Z">
                  <w:r>
                    <w:rPr>
                      <w:rFonts w:cs="Arial"/>
                      <w:sz w:val="18"/>
                      <w:szCs w:val="18"/>
                    </w:rPr>
                    <w:t>Other</w:t>
                  </w:r>
                </w:ins>
              </w:p>
            </w:tc>
            <w:customXmlInsRangeStart w:id="2662" w:author="jonathan pritchard" w:date="2025-01-23T13:38:00Z"/>
          </w:sdtContent>
        </w:sdt>
        <w:customXmlInsRangeEnd w:id="2662"/>
        <w:tc>
          <w:tcPr>
            <w:tcW w:w="3871" w:type="dxa"/>
            <w:gridSpan w:val="5"/>
            <w:tcBorders>
              <w:left w:val="single" w:sz="12" w:space="0" w:color="auto"/>
              <w:bottom w:val="single" w:sz="4" w:space="0" w:color="auto"/>
              <w:right w:val="single" w:sz="4" w:space="0" w:color="auto"/>
            </w:tcBorders>
            <w:shd w:val="clear" w:color="auto" w:fill="auto"/>
          </w:tcPr>
          <w:p w14:paraId="33A4DC63" w14:textId="77777777" w:rsidR="006E73FA" w:rsidRPr="00340B0D" w:rsidRDefault="006E73FA" w:rsidP="00541D1A">
            <w:pPr>
              <w:rPr>
                <w:ins w:id="2663" w:author="jonathan pritchard" w:date="2025-01-23T13:38:00Z" w16du:dateUtc="2025-01-23T13:38:00Z"/>
                <w:rFonts w:cs="Arial"/>
                <w:sz w:val="18"/>
                <w:szCs w:val="18"/>
              </w:rPr>
            </w:pPr>
            <w:ins w:id="2664" w:author="jonathan pritchard" w:date="2025-01-23T13:38:00Z" w16du:dateUtc="2025-01-23T13:38: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56A7858D" w14:textId="77777777" w:rsidR="006E73FA" w:rsidRPr="00340B0D" w:rsidRDefault="006E73FA" w:rsidP="00541D1A">
            <w:pPr>
              <w:jc w:val="center"/>
              <w:rPr>
                <w:ins w:id="2665" w:author="jonathan pritchard" w:date="2025-01-23T13:38:00Z" w16du:dateUtc="2025-01-23T13:38:00Z"/>
                <w:rFonts w:cs="Arial"/>
                <w:sz w:val="18"/>
                <w:szCs w:val="18"/>
              </w:rPr>
            </w:pPr>
          </w:p>
        </w:tc>
      </w:tr>
      <w:tr w:rsidR="006E73FA" w:rsidRPr="00340B0D" w14:paraId="6255BB5F" w14:textId="77777777" w:rsidTr="00541D1A">
        <w:trPr>
          <w:ins w:id="2666" w:author="jonathan pritchard" w:date="2025-01-23T13:38:00Z"/>
        </w:trPr>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2761E16" w14:textId="77777777" w:rsidR="006E73FA" w:rsidRPr="00340B0D" w:rsidRDefault="006E73FA" w:rsidP="00541D1A">
            <w:pPr>
              <w:jc w:val="center"/>
              <w:rPr>
                <w:ins w:id="2667" w:author="jonathan pritchard" w:date="2025-01-23T13:38:00Z" w16du:dateUtc="2025-01-23T13:38:00Z"/>
                <w:rFonts w:cs="Arial"/>
                <w:b/>
                <w:bCs/>
                <w:sz w:val="18"/>
                <w:szCs w:val="18"/>
              </w:rPr>
            </w:pPr>
            <w:ins w:id="2668" w:author="jonathan pritchard" w:date="2025-01-23T13:38:00Z" w16du:dateUtc="2025-01-23T13:38: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386D2A67" w14:textId="77777777" w:rsidR="006E73FA" w:rsidRPr="00340B0D" w:rsidRDefault="006E73FA" w:rsidP="00541D1A">
            <w:pPr>
              <w:rPr>
                <w:ins w:id="2669" w:author="jonathan pritchard" w:date="2025-01-23T13:38:00Z" w16du:dateUtc="2025-01-23T13:38:00Z"/>
                <w:rFonts w:cs="Arial"/>
                <w:sz w:val="18"/>
                <w:szCs w:val="18"/>
              </w:rPr>
            </w:pPr>
            <w:ins w:id="2670" w:author="jonathan pritchard" w:date="2025-01-23T13:38:00Z" w16du:dateUtc="2025-01-23T13:38: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4F00875C" w14:textId="77777777" w:rsidR="006E73FA" w:rsidRPr="00340B0D" w:rsidRDefault="006E73FA" w:rsidP="00541D1A">
            <w:pPr>
              <w:jc w:val="center"/>
              <w:rPr>
                <w:ins w:id="2671" w:author="jonathan pritchard" w:date="2025-01-23T13:38:00Z" w16du:dateUtc="2025-01-23T13:38:00Z"/>
                <w:rFonts w:cs="Arial"/>
                <w:sz w:val="18"/>
                <w:szCs w:val="18"/>
              </w:rPr>
            </w:pPr>
          </w:p>
        </w:tc>
      </w:tr>
      <w:tr w:rsidR="006E73FA" w:rsidRPr="00340B0D" w14:paraId="451950A9" w14:textId="77777777" w:rsidTr="00541D1A">
        <w:trPr>
          <w:ins w:id="2672" w:author="jonathan pritchard" w:date="2025-01-23T13:3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E021B62" w14:textId="77777777" w:rsidR="006E73FA" w:rsidRPr="00340B0D" w:rsidRDefault="006E73FA" w:rsidP="00541D1A">
            <w:pPr>
              <w:rPr>
                <w:ins w:id="2673" w:author="jonathan pritchard" w:date="2025-01-23T13:38:00Z" w16du:dateUtc="2025-01-23T13:38:00Z"/>
                <w:rFonts w:cs="Arial"/>
                <w:sz w:val="18"/>
                <w:szCs w:val="18"/>
              </w:rPr>
            </w:pPr>
            <w:ins w:id="2674" w:author="jonathan pritchard" w:date="2025-01-23T13:38:00Z" w16du:dateUtc="2025-01-23T13:38: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1E13959" w14:textId="77777777" w:rsidR="006E73FA" w:rsidRPr="00340B0D" w:rsidRDefault="006E73FA" w:rsidP="00541D1A">
            <w:pPr>
              <w:rPr>
                <w:ins w:id="2675" w:author="jonathan pritchard" w:date="2025-01-23T13:38:00Z" w16du:dateUtc="2025-01-23T13:38:00Z"/>
                <w:rFonts w:cs="Arial"/>
                <w:sz w:val="18"/>
                <w:szCs w:val="18"/>
              </w:rPr>
            </w:pPr>
          </w:p>
        </w:tc>
        <w:tc>
          <w:tcPr>
            <w:tcW w:w="3871" w:type="dxa"/>
            <w:gridSpan w:val="5"/>
            <w:tcBorders>
              <w:left w:val="single" w:sz="12" w:space="0" w:color="auto"/>
            </w:tcBorders>
          </w:tcPr>
          <w:p w14:paraId="3861CE65" w14:textId="77777777" w:rsidR="006E73FA" w:rsidRPr="00340B0D" w:rsidRDefault="006E73FA" w:rsidP="00541D1A">
            <w:pPr>
              <w:rPr>
                <w:ins w:id="2676" w:author="jonathan pritchard" w:date="2025-01-23T13:38:00Z" w16du:dateUtc="2025-01-23T13:38:00Z"/>
                <w:rFonts w:cs="Arial"/>
                <w:sz w:val="18"/>
                <w:szCs w:val="18"/>
              </w:rPr>
            </w:pPr>
            <w:ins w:id="2677" w:author="jonathan pritchard" w:date="2025-01-23T13:38:00Z" w16du:dateUtc="2025-01-23T13:38:00Z">
              <w:r w:rsidRPr="00340B0D">
                <w:rPr>
                  <w:rFonts w:cs="Arial"/>
                  <w:sz w:val="18"/>
                  <w:szCs w:val="18"/>
                </w:rPr>
                <w:t>Highlight date dependent</w:t>
              </w:r>
            </w:ins>
          </w:p>
        </w:tc>
        <w:tc>
          <w:tcPr>
            <w:tcW w:w="672" w:type="dxa"/>
            <w:tcBorders>
              <w:right w:val="single" w:sz="12" w:space="0" w:color="auto"/>
            </w:tcBorders>
          </w:tcPr>
          <w:p w14:paraId="1B37C1FA" w14:textId="77777777" w:rsidR="006E73FA" w:rsidRPr="00340B0D" w:rsidRDefault="006E73FA" w:rsidP="00541D1A">
            <w:pPr>
              <w:jc w:val="center"/>
              <w:rPr>
                <w:ins w:id="2678" w:author="jonathan pritchard" w:date="2025-01-23T13:38:00Z" w16du:dateUtc="2025-01-23T13:38:00Z"/>
                <w:rFonts w:cs="Arial"/>
                <w:sz w:val="18"/>
                <w:szCs w:val="18"/>
              </w:rPr>
            </w:pPr>
          </w:p>
        </w:tc>
      </w:tr>
      <w:tr w:rsidR="006E73FA" w:rsidRPr="00340B0D" w14:paraId="5E424573" w14:textId="77777777" w:rsidTr="00541D1A">
        <w:trPr>
          <w:ins w:id="2679" w:author="jonathan pritchard" w:date="2025-01-23T13:3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738501D" w14:textId="77777777" w:rsidR="006E73FA" w:rsidRPr="00340B0D" w:rsidRDefault="006E73FA" w:rsidP="00541D1A">
            <w:pPr>
              <w:rPr>
                <w:ins w:id="2680" w:author="jonathan pritchard" w:date="2025-01-23T13:38:00Z" w16du:dateUtc="2025-01-23T13:38:00Z"/>
                <w:rFonts w:cs="Arial"/>
                <w:sz w:val="18"/>
                <w:szCs w:val="18"/>
              </w:rPr>
            </w:pPr>
            <w:ins w:id="2681" w:author="jonathan pritchard" w:date="2025-01-23T13:38:00Z" w16du:dateUtc="2025-01-23T13:38: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66657E1" w14:textId="77777777" w:rsidR="006E73FA" w:rsidRPr="00340B0D" w:rsidRDefault="006E73FA" w:rsidP="00541D1A">
            <w:pPr>
              <w:rPr>
                <w:ins w:id="2682" w:author="jonathan pritchard" w:date="2025-01-23T13:38:00Z" w16du:dateUtc="2025-01-23T13:38:00Z"/>
                <w:rFonts w:cs="Arial"/>
                <w:sz w:val="18"/>
                <w:szCs w:val="18"/>
              </w:rPr>
            </w:pPr>
          </w:p>
        </w:tc>
        <w:tc>
          <w:tcPr>
            <w:tcW w:w="3871" w:type="dxa"/>
            <w:gridSpan w:val="5"/>
            <w:tcBorders>
              <w:left w:val="single" w:sz="12" w:space="0" w:color="auto"/>
            </w:tcBorders>
          </w:tcPr>
          <w:p w14:paraId="5F462994" w14:textId="77777777" w:rsidR="006E73FA" w:rsidRPr="00340B0D" w:rsidRDefault="006E73FA" w:rsidP="00541D1A">
            <w:pPr>
              <w:rPr>
                <w:ins w:id="2683" w:author="jonathan pritchard" w:date="2025-01-23T13:38:00Z" w16du:dateUtc="2025-01-23T13:38:00Z"/>
                <w:rFonts w:cs="Arial"/>
                <w:sz w:val="18"/>
                <w:szCs w:val="18"/>
              </w:rPr>
            </w:pPr>
            <w:ins w:id="2684" w:author="jonathan pritchard" w:date="2025-01-23T13:38:00Z" w16du:dateUtc="2025-01-23T13:38:00Z">
              <w:r w:rsidRPr="00340B0D">
                <w:rPr>
                  <w:rFonts w:cs="Arial"/>
                  <w:sz w:val="18"/>
                  <w:szCs w:val="18"/>
                </w:rPr>
                <w:t>Highlight document</w:t>
              </w:r>
            </w:ins>
          </w:p>
        </w:tc>
        <w:tc>
          <w:tcPr>
            <w:tcW w:w="672" w:type="dxa"/>
            <w:tcBorders>
              <w:right w:val="single" w:sz="12" w:space="0" w:color="auto"/>
            </w:tcBorders>
          </w:tcPr>
          <w:p w14:paraId="21B6009D" w14:textId="77777777" w:rsidR="006E73FA" w:rsidRPr="00340B0D" w:rsidRDefault="006E73FA" w:rsidP="00541D1A">
            <w:pPr>
              <w:jc w:val="center"/>
              <w:rPr>
                <w:ins w:id="2685" w:author="jonathan pritchard" w:date="2025-01-23T13:38:00Z" w16du:dateUtc="2025-01-23T13:38:00Z"/>
                <w:rFonts w:cs="Arial"/>
                <w:sz w:val="18"/>
                <w:szCs w:val="18"/>
              </w:rPr>
            </w:pPr>
          </w:p>
        </w:tc>
      </w:tr>
      <w:tr w:rsidR="006E73FA" w:rsidRPr="00340B0D" w14:paraId="16007CA0" w14:textId="77777777" w:rsidTr="00541D1A">
        <w:trPr>
          <w:ins w:id="2686" w:author="jonathan pritchard" w:date="2025-01-23T13:3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F6F3262" w14:textId="77777777" w:rsidR="006E73FA" w:rsidRPr="00340B0D" w:rsidRDefault="006E73FA" w:rsidP="00541D1A">
            <w:pPr>
              <w:rPr>
                <w:ins w:id="2687" w:author="jonathan pritchard" w:date="2025-01-23T13:38:00Z" w16du:dateUtc="2025-01-23T13:38:00Z"/>
                <w:rFonts w:cs="Arial"/>
                <w:sz w:val="18"/>
                <w:szCs w:val="18"/>
              </w:rPr>
            </w:pPr>
            <w:ins w:id="2688" w:author="jonathan pritchard" w:date="2025-01-23T13:38:00Z" w16du:dateUtc="2025-01-23T13:38: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7EC98C4" w14:textId="77777777" w:rsidR="006E73FA" w:rsidRPr="00340B0D" w:rsidRDefault="006E73FA" w:rsidP="00541D1A">
            <w:pPr>
              <w:rPr>
                <w:ins w:id="2689" w:author="jonathan pritchard" w:date="2025-01-23T13:38:00Z" w16du:dateUtc="2025-01-23T13:38:00Z"/>
                <w:rFonts w:cs="Arial"/>
                <w:sz w:val="18"/>
                <w:szCs w:val="18"/>
              </w:rPr>
            </w:pPr>
          </w:p>
        </w:tc>
        <w:tc>
          <w:tcPr>
            <w:tcW w:w="3871" w:type="dxa"/>
            <w:gridSpan w:val="5"/>
            <w:tcBorders>
              <w:left w:val="single" w:sz="12" w:space="0" w:color="auto"/>
            </w:tcBorders>
          </w:tcPr>
          <w:p w14:paraId="2AAD75C4" w14:textId="77777777" w:rsidR="006E73FA" w:rsidRPr="00340B0D" w:rsidRDefault="006E73FA" w:rsidP="00541D1A">
            <w:pPr>
              <w:rPr>
                <w:ins w:id="2690" w:author="jonathan pritchard" w:date="2025-01-23T13:38:00Z" w16du:dateUtc="2025-01-23T13:38:00Z"/>
                <w:rFonts w:cs="Arial"/>
                <w:b/>
                <w:bCs/>
                <w:sz w:val="18"/>
                <w:szCs w:val="18"/>
              </w:rPr>
            </w:pPr>
            <w:ins w:id="2691" w:author="jonathan pritchard" w:date="2025-01-23T13:38:00Z" w16du:dateUtc="2025-01-23T13:38:00Z">
              <w:r w:rsidRPr="00340B0D">
                <w:rPr>
                  <w:rFonts w:cs="Arial"/>
                  <w:sz w:val="18"/>
                  <w:szCs w:val="18"/>
                </w:rPr>
                <w:t>Highlight info</w:t>
              </w:r>
            </w:ins>
          </w:p>
        </w:tc>
        <w:tc>
          <w:tcPr>
            <w:tcW w:w="672" w:type="dxa"/>
            <w:tcBorders>
              <w:right w:val="single" w:sz="12" w:space="0" w:color="auto"/>
            </w:tcBorders>
          </w:tcPr>
          <w:p w14:paraId="5B8B9C85" w14:textId="77777777" w:rsidR="006E73FA" w:rsidRPr="00340B0D" w:rsidRDefault="006E73FA" w:rsidP="00541D1A">
            <w:pPr>
              <w:jc w:val="center"/>
              <w:rPr>
                <w:ins w:id="2692" w:author="jonathan pritchard" w:date="2025-01-23T13:38:00Z" w16du:dateUtc="2025-01-23T13:38:00Z"/>
                <w:rFonts w:cs="Arial"/>
                <w:sz w:val="18"/>
                <w:szCs w:val="18"/>
              </w:rPr>
            </w:pPr>
          </w:p>
        </w:tc>
      </w:tr>
      <w:tr w:rsidR="006E73FA" w:rsidRPr="00340B0D" w14:paraId="21686677" w14:textId="77777777" w:rsidTr="00541D1A">
        <w:trPr>
          <w:ins w:id="2693" w:author="jonathan pritchard" w:date="2025-01-23T13:3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BB9C597" w14:textId="77777777" w:rsidR="006E73FA" w:rsidRPr="00340B0D" w:rsidRDefault="006E73FA" w:rsidP="00541D1A">
            <w:pPr>
              <w:rPr>
                <w:ins w:id="2694" w:author="jonathan pritchard" w:date="2025-01-23T13:38:00Z" w16du:dateUtc="2025-01-23T13:38:00Z"/>
                <w:rFonts w:cs="Arial"/>
                <w:sz w:val="18"/>
                <w:szCs w:val="18"/>
              </w:rPr>
            </w:pPr>
            <w:ins w:id="2695" w:author="jonathan pritchard" w:date="2025-01-23T13:38:00Z" w16du:dateUtc="2025-01-23T13:38: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0DE05EE" w14:textId="77777777" w:rsidR="006E73FA" w:rsidRPr="00340B0D" w:rsidRDefault="006E73FA" w:rsidP="00541D1A">
            <w:pPr>
              <w:rPr>
                <w:ins w:id="2696" w:author="jonathan pritchard" w:date="2025-01-23T13:38:00Z" w16du:dateUtc="2025-01-23T13:38:00Z"/>
                <w:rFonts w:cs="Arial"/>
                <w:sz w:val="18"/>
                <w:szCs w:val="18"/>
              </w:rPr>
            </w:pPr>
          </w:p>
        </w:tc>
        <w:tc>
          <w:tcPr>
            <w:tcW w:w="3871" w:type="dxa"/>
            <w:gridSpan w:val="5"/>
            <w:tcBorders>
              <w:left w:val="single" w:sz="12" w:space="0" w:color="auto"/>
            </w:tcBorders>
          </w:tcPr>
          <w:p w14:paraId="3096274C" w14:textId="77777777" w:rsidR="006E73FA" w:rsidRPr="00340B0D" w:rsidRDefault="006E73FA" w:rsidP="00541D1A">
            <w:pPr>
              <w:rPr>
                <w:ins w:id="2697" w:author="jonathan pritchard" w:date="2025-01-23T13:38:00Z" w16du:dateUtc="2025-01-23T13:38:00Z"/>
                <w:rFonts w:cs="Arial"/>
                <w:sz w:val="18"/>
                <w:szCs w:val="18"/>
              </w:rPr>
            </w:pPr>
            <w:ins w:id="2698" w:author="jonathan pritchard" w:date="2025-01-23T13:38:00Z" w16du:dateUtc="2025-01-23T13:38:00Z">
              <w:r w:rsidRPr="00340B0D">
                <w:rPr>
                  <w:rFonts w:cs="Arial"/>
                  <w:sz w:val="18"/>
                  <w:szCs w:val="18"/>
                </w:rPr>
                <w:t>Shallow Pattern</w:t>
              </w:r>
            </w:ins>
          </w:p>
        </w:tc>
        <w:tc>
          <w:tcPr>
            <w:tcW w:w="672" w:type="dxa"/>
            <w:tcBorders>
              <w:right w:val="single" w:sz="12" w:space="0" w:color="auto"/>
            </w:tcBorders>
          </w:tcPr>
          <w:p w14:paraId="0B6E4C0E" w14:textId="77777777" w:rsidR="006E73FA" w:rsidRPr="00340B0D" w:rsidRDefault="006E73FA" w:rsidP="00541D1A">
            <w:pPr>
              <w:jc w:val="center"/>
              <w:rPr>
                <w:ins w:id="2699" w:author="jonathan pritchard" w:date="2025-01-23T13:38:00Z" w16du:dateUtc="2025-01-23T13:38:00Z"/>
                <w:rFonts w:cs="Arial"/>
                <w:sz w:val="18"/>
                <w:szCs w:val="18"/>
              </w:rPr>
            </w:pPr>
          </w:p>
        </w:tc>
      </w:tr>
      <w:tr w:rsidR="006E73FA" w:rsidRPr="00340B0D" w14:paraId="2E7F30F0" w14:textId="77777777" w:rsidTr="00541D1A">
        <w:trPr>
          <w:ins w:id="2700" w:author="jonathan pritchard" w:date="2025-01-23T13:3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D2FB19B" w14:textId="77777777" w:rsidR="006E73FA" w:rsidRPr="00340B0D" w:rsidRDefault="006E73FA" w:rsidP="00541D1A">
            <w:pPr>
              <w:rPr>
                <w:ins w:id="2701" w:author="jonathan pritchard" w:date="2025-01-23T13:38:00Z" w16du:dateUtc="2025-01-23T13:38:00Z"/>
                <w:rFonts w:cs="Arial"/>
                <w:sz w:val="18"/>
                <w:szCs w:val="18"/>
              </w:rPr>
            </w:pPr>
            <w:ins w:id="2702" w:author="jonathan pritchard" w:date="2025-01-23T13:38:00Z" w16du:dateUtc="2025-01-23T13:38: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9BD60FF" w14:textId="77777777" w:rsidR="006E73FA" w:rsidRPr="00340B0D" w:rsidRDefault="006E73FA" w:rsidP="00541D1A">
            <w:pPr>
              <w:rPr>
                <w:ins w:id="2703" w:author="jonathan pritchard" w:date="2025-01-23T13:38:00Z" w16du:dateUtc="2025-01-23T13:38:00Z"/>
                <w:rFonts w:cs="Arial"/>
                <w:sz w:val="18"/>
                <w:szCs w:val="18"/>
              </w:rPr>
            </w:pPr>
          </w:p>
        </w:tc>
        <w:tc>
          <w:tcPr>
            <w:tcW w:w="3871" w:type="dxa"/>
            <w:gridSpan w:val="5"/>
            <w:tcBorders>
              <w:left w:val="single" w:sz="12" w:space="0" w:color="auto"/>
            </w:tcBorders>
          </w:tcPr>
          <w:p w14:paraId="213F00BD" w14:textId="77777777" w:rsidR="006E73FA" w:rsidRPr="00340B0D" w:rsidRDefault="006E73FA" w:rsidP="00541D1A">
            <w:pPr>
              <w:rPr>
                <w:ins w:id="2704" w:author="jonathan pritchard" w:date="2025-01-23T13:38:00Z" w16du:dateUtc="2025-01-23T13:38:00Z"/>
                <w:rFonts w:cs="Arial"/>
                <w:sz w:val="18"/>
                <w:szCs w:val="18"/>
              </w:rPr>
            </w:pPr>
            <w:ins w:id="2705" w:author="jonathan pritchard" w:date="2025-01-23T13:38:00Z" w16du:dateUtc="2025-01-23T13:38:00Z">
              <w:r w:rsidRPr="00340B0D">
                <w:rPr>
                  <w:rFonts w:cs="Arial"/>
                  <w:sz w:val="18"/>
                  <w:szCs w:val="18"/>
                </w:rPr>
                <w:t>Unknown</w:t>
              </w:r>
            </w:ins>
          </w:p>
        </w:tc>
        <w:tc>
          <w:tcPr>
            <w:tcW w:w="672" w:type="dxa"/>
            <w:tcBorders>
              <w:right w:val="single" w:sz="12" w:space="0" w:color="auto"/>
            </w:tcBorders>
          </w:tcPr>
          <w:p w14:paraId="090C0DEF" w14:textId="77777777" w:rsidR="006E73FA" w:rsidRPr="00340B0D" w:rsidRDefault="006E73FA" w:rsidP="00541D1A">
            <w:pPr>
              <w:jc w:val="center"/>
              <w:rPr>
                <w:ins w:id="2706" w:author="jonathan pritchard" w:date="2025-01-23T13:38:00Z" w16du:dateUtc="2025-01-23T13:38:00Z"/>
                <w:rFonts w:cs="Arial"/>
                <w:sz w:val="18"/>
                <w:szCs w:val="18"/>
              </w:rPr>
            </w:pPr>
          </w:p>
        </w:tc>
      </w:tr>
      <w:tr w:rsidR="006E73FA" w:rsidRPr="00340B0D" w14:paraId="679C0198" w14:textId="77777777" w:rsidTr="00541D1A">
        <w:trPr>
          <w:ins w:id="2707" w:author="jonathan pritchard" w:date="2025-01-23T13:3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08539FB" w14:textId="77777777" w:rsidR="006E73FA" w:rsidRPr="00340B0D" w:rsidRDefault="006E73FA" w:rsidP="00541D1A">
            <w:pPr>
              <w:rPr>
                <w:ins w:id="2708" w:author="jonathan pritchard" w:date="2025-01-23T13:38:00Z" w16du:dateUtc="2025-01-23T13:38:00Z"/>
                <w:rFonts w:cs="Arial"/>
                <w:sz w:val="18"/>
                <w:szCs w:val="18"/>
              </w:rPr>
            </w:pPr>
            <w:ins w:id="2709" w:author="jonathan pritchard" w:date="2025-01-23T13:38:00Z" w16du:dateUtc="2025-01-23T13:38: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20E475E" w14:textId="77777777" w:rsidR="006E73FA" w:rsidRPr="00340B0D" w:rsidRDefault="006E73FA" w:rsidP="00541D1A">
            <w:pPr>
              <w:rPr>
                <w:ins w:id="2710" w:author="jonathan pritchard" w:date="2025-01-23T13:38:00Z" w16du:dateUtc="2025-01-23T13:38:00Z"/>
                <w:rFonts w:cs="Arial"/>
                <w:sz w:val="18"/>
                <w:szCs w:val="18"/>
              </w:rPr>
            </w:pPr>
          </w:p>
        </w:tc>
        <w:tc>
          <w:tcPr>
            <w:tcW w:w="3871" w:type="dxa"/>
            <w:gridSpan w:val="5"/>
            <w:tcBorders>
              <w:left w:val="single" w:sz="12" w:space="0" w:color="auto"/>
            </w:tcBorders>
          </w:tcPr>
          <w:p w14:paraId="28D4E4A6" w14:textId="77777777" w:rsidR="006E73FA" w:rsidRPr="00340B0D" w:rsidRDefault="006E73FA" w:rsidP="00541D1A">
            <w:pPr>
              <w:rPr>
                <w:ins w:id="2711" w:author="jonathan pritchard" w:date="2025-01-23T13:38:00Z" w16du:dateUtc="2025-01-23T13:38:00Z"/>
                <w:rFonts w:cs="Arial"/>
                <w:sz w:val="18"/>
                <w:szCs w:val="18"/>
              </w:rPr>
            </w:pPr>
            <w:ins w:id="2712" w:author="jonathan pritchard" w:date="2025-01-23T13:38:00Z" w16du:dateUtc="2025-01-23T13:38:00Z">
              <w:r w:rsidRPr="00340B0D">
                <w:rPr>
                  <w:rFonts w:cs="Arial"/>
                  <w:sz w:val="18"/>
                  <w:szCs w:val="18"/>
                </w:rPr>
                <w:t>Update Review</w:t>
              </w:r>
            </w:ins>
          </w:p>
        </w:tc>
        <w:tc>
          <w:tcPr>
            <w:tcW w:w="672" w:type="dxa"/>
            <w:tcBorders>
              <w:right w:val="single" w:sz="12" w:space="0" w:color="auto"/>
            </w:tcBorders>
          </w:tcPr>
          <w:p w14:paraId="0A5485C1" w14:textId="77777777" w:rsidR="006E73FA" w:rsidRPr="00340B0D" w:rsidRDefault="006E73FA" w:rsidP="00541D1A">
            <w:pPr>
              <w:jc w:val="center"/>
              <w:rPr>
                <w:ins w:id="2713" w:author="jonathan pritchard" w:date="2025-01-23T13:38:00Z" w16du:dateUtc="2025-01-23T13:38:00Z"/>
                <w:rFonts w:cs="Arial"/>
                <w:sz w:val="18"/>
                <w:szCs w:val="18"/>
              </w:rPr>
            </w:pPr>
          </w:p>
        </w:tc>
      </w:tr>
      <w:tr w:rsidR="006E73FA" w:rsidRPr="00340B0D" w14:paraId="5DB7E8B5" w14:textId="77777777" w:rsidTr="00541D1A">
        <w:trPr>
          <w:ins w:id="2714" w:author="jonathan pritchard" w:date="2025-01-23T13:3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6F6252B" w14:textId="77777777" w:rsidR="006E73FA" w:rsidRPr="00340B0D" w:rsidRDefault="006E73FA" w:rsidP="00541D1A">
            <w:pPr>
              <w:rPr>
                <w:ins w:id="2715" w:author="jonathan pritchard" w:date="2025-01-23T13:38:00Z" w16du:dateUtc="2025-01-23T13:38:00Z"/>
                <w:rFonts w:cs="Arial"/>
                <w:sz w:val="18"/>
                <w:szCs w:val="18"/>
              </w:rPr>
            </w:pPr>
            <w:ins w:id="2716" w:author="jonathan pritchard" w:date="2025-01-23T13:38:00Z" w16du:dateUtc="2025-01-23T13:38: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FCD39E" w14:textId="77777777" w:rsidR="006E73FA" w:rsidRPr="00340B0D" w:rsidRDefault="006E73FA" w:rsidP="00541D1A">
            <w:pPr>
              <w:rPr>
                <w:ins w:id="2717" w:author="jonathan pritchard" w:date="2025-01-23T13:38:00Z" w16du:dateUtc="2025-01-23T13:38:00Z"/>
                <w:rFonts w:cs="Arial"/>
                <w:sz w:val="18"/>
                <w:szCs w:val="18"/>
              </w:rPr>
            </w:pPr>
          </w:p>
        </w:tc>
        <w:tc>
          <w:tcPr>
            <w:tcW w:w="3871" w:type="dxa"/>
            <w:gridSpan w:val="5"/>
            <w:tcBorders>
              <w:left w:val="single" w:sz="12" w:space="0" w:color="auto"/>
            </w:tcBorders>
          </w:tcPr>
          <w:p w14:paraId="7D4F0493" w14:textId="77777777" w:rsidR="006E73FA" w:rsidRPr="00340B0D" w:rsidRDefault="006E73FA" w:rsidP="00541D1A">
            <w:pPr>
              <w:rPr>
                <w:ins w:id="2718" w:author="jonathan pritchard" w:date="2025-01-23T13:38:00Z" w16du:dateUtc="2025-01-23T13:38:00Z"/>
                <w:rFonts w:cs="Arial"/>
                <w:sz w:val="18"/>
                <w:szCs w:val="18"/>
              </w:rPr>
            </w:pPr>
            <w:ins w:id="2719" w:author="jonathan pritchard" w:date="2025-01-23T13:38:00Z" w16du:dateUtc="2025-01-23T13:38:00Z">
              <w:r w:rsidRPr="00340B0D">
                <w:rPr>
                  <w:rFonts w:cs="Arial"/>
                  <w:b/>
                  <w:bCs/>
                  <w:sz w:val="18"/>
                  <w:szCs w:val="18"/>
                </w:rPr>
                <w:t>Text Groups</w:t>
              </w:r>
            </w:ins>
          </w:p>
        </w:tc>
        <w:tc>
          <w:tcPr>
            <w:tcW w:w="672" w:type="dxa"/>
            <w:tcBorders>
              <w:right w:val="single" w:sz="12" w:space="0" w:color="auto"/>
            </w:tcBorders>
          </w:tcPr>
          <w:p w14:paraId="5B6F73BC" w14:textId="77777777" w:rsidR="006E73FA" w:rsidRPr="00340B0D" w:rsidRDefault="006E73FA" w:rsidP="00541D1A">
            <w:pPr>
              <w:jc w:val="center"/>
              <w:rPr>
                <w:ins w:id="2720" w:author="jonathan pritchard" w:date="2025-01-23T13:38:00Z" w16du:dateUtc="2025-01-23T13:38:00Z"/>
                <w:rFonts w:cs="Arial"/>
                <w:sz w:val="18"/>
                <w:szCs w:val="18"/>
              </w:rPr>
            </w:pPr>
          </w:p>
        </w:tc>
      </w:tr>
      <w:tr w:rsidR="006E73FA" w:rsidRPr="00340B0D" w14:paraId="6D3B29DE" w14:textId="77777777" w:rsidTr="00541D1A">
        <w:trPr>
          <w:ins w:id="2721" w:author="jonathan pritchard" w:date="2025-01-23T13:3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36759CB" w14:textId="77777777" w:rsidR="006E73FA" w:rsidRPr="00340B0D" w:rsidRDefault="006E73FA" w:rsidP="00541D1A">
            <w:pPr>
              <w:rPr>
                <w:ins w:id="2722" w:author="jonathan pritchard" w:date="2025-01-23T13:38:00Z" w16du:dateUtc="2025-01-23T13:38:00Z"/>
                <w:rFonts w:cs="Arial"/>
                <w:sz w:val="18"/>
                <w:szCs w:val="18"/>
              </w:rPr>
            </w:pPr>
            <w:ins w:id="2723" w:author="jonathan pritchard" w:date="2025-01-23T13:38:00Z" w16du:dateUtc="2025-01-23T13:38: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EECAC1E" w14:textId="77777777" w:rsidR="006E73FA" w:rsidRPr="00340B0D" w:rsidRDefault="006E73FA" w:rsidP="00541D1A">
            <w:pPr>
              <w:rPr>
                <w:ins w:id="2724" w:author="jonathan pritchard" w:date="2025-01-23T13:38:00Z" w16du:dateUtc="2025-01-23T13:38:00Z"/>
                <w:rFonts w:cs="Arial"/>
                <w:sz w:val="18"/>
                <w:szCs w:val="18"/>
              </w:rPr>
            </w:pPr>
          </w:p>
        </w:tc>
        <w:tc>
          <w:tcPr>
            <w:tcW w:w="3871" w:type="dxa"/>
            <w:gridSpan w:val="5"/>
            <w:tcBorders>
              <w:left w:val="single" w:sz="12" w:space="0" w:color="auto"/>
            </w:tcBorders>
          </w:tcPr>
          <w:p w14:paraId="3893DFFA" w14:textId="77777777" w:rsidR="006E73FA" w:rsidRPr="00340B0D" w:rsidRDefault="006E73FA" w:rsidP="00541D1A">
            <w:pPr>
              <w:rPr>
                <w:ins w:id="2725" w:author="jonathan pritchard" w:date="2025-01-23T13:38:00Z" w16du:dateUtc="2025-01-23T13:38:00Z"/>
                <w:rFonts w:cs="Arial"/>
                <w:sz w:val="18"/>
                <w:szCs w:val="18"/>
              </w:rPr>
            </w:pPr>
            <w:ins w:id="2726" w:author="jonathan pritchard" w:date="2025-01-23T13:38:00Z" w16du:dateUtc="2025-01-23T13:38:00Z">
              <w:r w:rsidRPr="00340B0D">
                <w:rPr>
                  <w:rFonts w:cs="Arial"/>
                  <w:sz w:val="18"/>
                  <w:szCs w:val="18"/>
                </w:rPr>
                <w:t>Chart Text</w:t>
              </w:r>
            </w:ins>
          </w:p>
        </w:tc>
        <w:tc>
          <w:tcPr>
            <w:tcW w:w="672" w:type="dxa"/>
            <w:tcBorders>
              <w:right w:val="single" w:sz="12" w:space="0" w:color="auto"/>
            </w:tcBorders>
          </w:tcPr>
          <w:p w14:paraId="1C0454F0" w14:textId="77777777" w:rsidR="006E73FA" w:rsidRPr="00340B0D" w:rsidRDefault="006E73FA" w:rsidP="00541D1A">
            <w:pPr>
              <w:jc w:val="center"/>
              <w:rPr>
                <w:ins w:id="2727" w:author="jonathan pritchard" w:date="2025-01-23T13:38:00Z" w16du:dateUtc="2025-01-23T13:38:00Z"/>
                <w:rFonts w:cs="Arial"/>
                <w:sz w:val="18"/>
                <w:szCs w:val="18"/>
              </w:rPr>
            </w:pPr>
          </w:p>
        </w:tc>
      </w:tr>
      <w:tr w:rsidR="006E73FA" w:rsidRPr="00340B0D" w14:paraId="41FEE6C8" w14:textId="77777777" w:rsidTr="00541D1A">
        <w:trPr>
          <w:ins w:id="2728" w:author="jonathan pritchard" w:date="2025-01-23T13:3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1C209B6" w14:textId="77777777" w:rsidR="006E73FA" w:rsidRPr="00340B0D" w:rsidRDefault="006E73FA" w:rsidP="00541D1A">
            <w:pPr>
              <w:rPr>
                <w:ins w:id="2729" w:author="jonathan pritchard" w:date="2025-01-23T13:38:00Z" w16du:dateUtc="2025-01-23T13:38:00Z"/>
                <w:rFonts w:cs="Arial"/>
                <w:sz w:val="18"/>
                <w:szCs w:val="18"/>
              </w:rPr>
            </w:pPr>
            <w:ins w:id="2730" w:author="jonathan pritchard" w:date="2025-01-23T13:38:00Z" w16du:dateUtc="2025-01-23T13:38: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BFB397F" w14:textId="77777777" w:rsidR="006E73FA" w:rsidRPr="00340B0D" w:rsidRDefault="006E73FA" w:rsidP="00541D1A">
            <w:pPr>
              <w:rPr>
                <w:ins w:id="2731" w:author="jonathan pritchard" w:date="2025-01-23T13:38:00Z" w16du:dateUtc="2025-01-23T13:38:00Z"/>
                <w:rFonts w:cs="Arial"/>
                <w:sz w:val="18"/>
                <w:szCs w:val="18"/>
              </w:rPr>
            </w:pPr>
          </w:p>
        </w:tc>
        <w:tc>
          <w:tcPr>
            <w:tcW w:w="3871" w:type="dxa"/>
            <w:gridSpan w:val="5"/>
            <w:tcBorders>
              <w:left w:val="single" w:sz="12" w:space="0" w:color="auto"/>
            </w:tcBorders>
          </w:tcPr>
          <w:p w14:paraId="4FD9A7AF" w14:textId="77777777" w:rsidR="006E73FA" w:rsidRPr="00340B0D" w:rsidRDefault="006E73FA" w:rsidP="00541D1A">
            <w:pPr>
              <w:rPr>
                <w:ins w:id="2732" w:author="jonathan pritchard" w:date="2025-01-23T13:38:00Z" w16du:dateUtc="2025-01-23T13:38:00Z"/>
                <w:rFonts w:cs="Arial"/>
                <w:sz w:val="18"/>
                <w:szCs w:val="18"/>
              </w:rPr>
            </w:pPr>
            <w:ins w:id="2733" w:author="jonathan pritchard" w:date="2025-01-23T13:38:00Z" w16du:dateUtc="2025-01-23T13:38:00Z">
              <w:r w:rsidRPr="00340B0D">
                <w:rPr>
                  <w:rFonts w:cs="Arial"/>
                  <w:sz w:val="18"/>
                  <w:szCs w:val="18"/>
                </w:rPr>
                <w:t xml:space="preserve">    Important text</w:t>
              </w:r>
            </w:ins>
          </w:p>
        </w:tc>
        <w:tc>
          <w:tcPr>
            <w:tcW w:w="672" w:type="dxa"/>
            <w:tcBorders>
              <w:right w:val="single" w:sz="12" w:space="0" w:color="auto"/>
            </w:tcBorders>
          </w:tcPr>
          <w:p w14:paraId="6C02C9A6" w14:textId="77777777" w:rsidR="006E73FA" w:rsidRPr="00340B0D" w:rsidRDefault="006E73FA" w:rsidP="00541D1A">
            <w:pPr>
              <w:jc w:val="center"/>
              <w:rPr>
                <w:ins w:id="2734" w:author="jonathan pritchard" w:date="2025-01-23T13:38:00Z" w16du:dateUtc="2025-01-23T13:38:00Z"/>
                <w:rFonts w:cs="Arial"/>
                <w:sz w:val="18"/>
                <w:szCs w:val="18"/>
              </w:rPr>
            </w:pPr>
          </w:p>
        </w:tc>
      </w:tr>
      <w:tr w:rsidR="006E73FA" w:rsidRPr="00340B0D" w14:paraId="52980B6B" w14:textId="77777777" w:rsidTr="00541D1A">
        <w:trPr>
          <w:ins w:id="2735" w:author="jonathan pritchard" w:date="2025-01-23T13:3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AE85BB3" w14:textId="77777777" w:rsidR="006E73FA" w:rsidRPr="00340B0D" w:rsidRDefault="006E73FA" w:rsidP="00541D1A">
            <w:pPr>
              <w:rPr>
                <w:ins w:id="2736" w:author="jonathan pritchard" w:date="2025-01-23T13:38:00Z" w16du:dateUtc="2025-01-23T13:38:00Z"/>
                <w:rFonts w:cs="Arial"/>
                <w:sz w:val="18"/>
                <w:szCs w:val="18"/>
              </w:rPr>
            </w:pPr>
            <w:ins w:id="2737" w:author="jonathan pritchard" w:date="2025-01-23T13:38:00Z" w16du:dateUtc="2025-01-23T13:38: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F12C215" w14:textId="77777777" w:rsidR="006E73FA" w:rsidRPr="00340B0D" w:rsidRDefault="006E73FA" w:rsidP="00541D1A">
            <w:pPr>
              <w:rPr>
                <w:ins w:id="2738" w:author="jonathan pritchard" w:date="2025-01-23T13:38:00Z" w16du:dateUtc="2025-01-23T13:38:00Z"/>
                <w:rFonts w:cs="Arial"/>
                <w:sz w:val="18"/>
                <w:szCs w:val="18"/>
              </w:rPr>
            </w:pPr>
          </w:p>
        </w:tc>
        <w:tc>
          <w:tcPr>
            <w:tcW w:w="3871" w:type="dxa"/>
            <w:gridSpan w:val="5"/>
            <w:tcBorders>
              <w:left w:val="single" w:sz="12" w:space="0" w:color="auto"/>
            </w:tcBorders>
          </w:tcPr>
          <w:p w14:paraId="3DAC9ABD" w14:textId="77777777" w:rsidR="006E73FA" w:rsidRPr="00340B0D" w:rsidRDefault="006E73FA" w:rsidP="00541D1A">
            <w:pPr>
              <w:rPr>
                <w:ins w:id="2739" w:author="jonathan pritchard" w:date="2025-01-23T13:38:00Z" w16du:dateUtc="2025-01-23T13:38:00Z"/>
                <w:rFonts w:cs="Arial"/>
                <w:b/>
                <w:bCs/>
                <w:sz w:val="18"/>
                <w:szCs w:val="18"/>
              </w:rPr>
            </w:pPr>
            <w:ins w:id="2740" w:author="jonathan pritchard" w:date="2025-01-23T13:38:00Z" w16du:dateUtc="2025-01-23T13:38:00Z">
              <w:r w:rsidRPr="00340B0D">
                <w:rPr>
                  <w:rFonts w:cs="Arial"/>
                  <w:b/>
                  <w:bCs/>
                  <w:sz w:val="18"/>
                  <w:szCs w:val="18"/>
                </w:rPr>
                <w:t xml:space="preserve">    Other Text</w:t>
              </w:r>
            </w:ins>
          </w:p>
        </w:tc>
        <w:tc>
          <w:tcPr>
            <w:tcW w:w="672" w:type="dxa"/>
            <w:tcBorders>
              <w:right w:val="single" w:sz="12" w:space="0" w:color="auto"/>
            </w:tcBorders>
          </w:tcPr>
          <w:p w14:paraId="21B908EC" w14:textId="77777777" w:rsidR="006E73FA" w:rsidRPr="00340B0D" w:rsidRDefault="006E73FA" w:rsidP="00541D1A">
            <w:pPr>
              <w:jc w:val="center"/>
              <w:rPr>
                <w:ins w:id="2741" w:author="jonathan pritchard" w:date="2025-01-23T13:38:00Z" w16du:dateUtc="2025-01-23T13:38:00Z"/>
                <w:rFonts w:cs="Arial"/>
                <w:sz w:val="18"/>
                <w:szCs w:val="18"/>
              </w:rPr>
            </w:pPr>
          </w:p>
        </w:tc>
      </w:tr>
      <w:tr w:rsidR="006E73FA" w:rsidRPr="00340B0D" w14:paraId="40D6D643" w14:textId="77777777" w:rsidTr="00541D1A">
        <w:trPr>
          <w:ins w:id="2742" w:author="jonathan pritchard" w:date="2025-01-23T13:3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DFADEDD" w14:textId="77777777" w:rsidR="006E73FA" w:rsidRPr="00340B0D" w:rsidRDefault="006E73FA" w:rsidP="00541D1A">
            <w:pPr>
              <w:rPr>
                <w:ins w:id="2743" w:author="jonathan pritchard" w:date="2025-01-23T13:38:00Z" w16du:dateUtc="2025-01-23T13:38:00Z"/>
                <w:rFonts w:cs="Arial"/>
                <w:sz w:val="18"/>
                <w:szCs w:val="18"/>
              </w:rPr>
            </w:pPr>
            <w:ins w:id="2744" w:author="jonathan pritchard" w:date="2025-01-23T13:38:00Z" w16du:dateUtc="2025-01-23T13:38: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0C4499B5" w14:textId="77777777" w:rsidR="006E73FA" w:rsidRPr="00340B0D" w:rsidRDefault="006E73FA" w:rsidP="00541D1A">
            <w:pPr>
              <w:rPr>
                <w:ins w:id="2745" w:author="jonathan pritchard" w:date="2025-01-23T13:38:00Z" w16du:dateUtc="2025-01-23T13:38:00Z"/>
                <w:rFonts w:cs="Arial"/>
                <w:sz w:val="18"/>
                <w:szCs w:val="18"/>
              </w:rPr>
            </w:pPr>
          </w:p>
        </w:tc>
        <w:tc>
          <w:tcPr>
            <w:tcW w:w="3871" w:type="dxa"/>
            <w:gridSpan w:val="5"/>
            <w:tcBorders>
              <w:left w:val="single" w:sz="12" w:space="0" w:color="auto"/>
            </w:tcBorders>
          </w:tcPr>
          <w:p w14:paraId="3EC96AED" w14:textId="77777777" w:rsidR="006E73FA" w:rsidRPr="00340B0D" w:rsidRDefault="006E73FA" w:rsidP="00541D1A">
            <w:pPr>
              <w:rPr>
                <w:ins w:id="2746" w:author="jonathan pritchard" w:date="2025-01-23T13:38:00Z" w16du:dateUtc="2025-01-23T13:38:00Z"/>
                <w:rFonts w:cs="Arial"/>
                <w:sz w:val="18"/>
                <w:szCs w:val="18"/>
              </w:rPr>
            </w:pPr>
            <w:ins w:id="2747" w:author="jonathan pritchard" w:date="2025-01-23T13:38:00Z" w16du:dateUtc="2025-01-23T13:38:00Z">
              <w:r w:rsidRPr="00340B0D">
                <w:rPr>
                  <w:rFonts w:cs="Arial"/>
                  <w:sz w:val="18"/>
                  <w:szCs w:val="18"/>
                </w:rPr>
                <w:t xml:space="preserve">        Names</w:t>
              </w:r>
            </w:ins>
          </w:p>
        </w:tc>
        <w:tc>
          <w:tcPr>
            <w:tcW w:w="672" w:type="dxa"/>
            <w:tcBorders>
              <w:right w:val="single" w:sz="12" w:space="0" w:color="auto"/>
            </w:tcBorders>
          </w:tcPr>
          <w:p w14:paraId="5017EC73" w14:textId="77777777" w:rsidR="006E73FA" w:rsidRPr="00340B0D" w:rsidRDefault="006E73FA" w:rsidP="00541D1A">
            <w:pPr>
              <w:jc w:val="center"/>
              <w:rPr>
                <w:ins w:id="2748" w:author="jonathan pritchard" w:date="2025-01-23T13:38:00Z" w16du:dateUtc="2025-01-23T13:38:00Z"/>
                <w:rFonts w:cs="Arial"/>
                <w:sz w:val="18"/>
                <w:szCs w:val="18"/>
              </w:rPr>
            </w:pPr>
          </w:p>
        </w:tc>
      </w:tr>
      <w:tr w:rsidR="006E73FA" w:rsidRPr="00340B0D" w14:paraId="6BC02B91" w14:textId="77777777" w:rsidTr="00541D1A">
        <w:trPr>
          <w:ins w:id="2749" w:author="jonathan pritchard" w:date="2025-01-23T13:38:00Z"/>
        </w:trPr>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0CE6A40E" w14:textId="77777777" w:rsidR="006E73FA" w:rsidRPr="00340B0D" w:rsidRDefault="006E73FA" w:rsidP="00541D1A">
            <w:pPr>
              <w:jc w:val="center"/>
              <w:rPr>
                <w:ins w:id="2750" w:author="jonathan pritchard" w:date="2025-01-23T13:38:00Z" w16du:dateUtc="2025-01-23T13:38:00Z"/>
                <w:rFonts w:cs="Arial"/>
                <w:b/>
                <w:bCs/>
                <w:sz w:val="18"/>
                <w:szCs w:val="18"/>
              </w:rPr>
            </w:pPr>
            <w:ins w:id="2751" w:author="jonathan pritchard" w:date="2025-01-23T13:38:00Z" w16du:dateUtc="2025-01-23T13:38:00Z">
              <w:r w:rsidRPr="00340B0D">
                <w:rPr>
                  <w:rFonts w:cs="Arial"/>
                  <w:b/>
                  <w:bCs/>
                  <w:sz w:val="18"/>
                  <w:szCs w:val="18"/>
                </w:rPr>
                <w:t>Palette</w:t>
              </w:r>
            </w:ins>
          </w:p>
        </w:tc>
        <w:tc>
          <w:tcPr>
            <w:tcW w:w="3871" w:type="dxa"/>
            <w:gridSpan w:val="5"/>
            <w:tcBorders>
              <w:left w:val="single" w:sz="12" w:space="0" w:color="auto"/>
            </w:tcBorders>
          </w:tcPr>
          <w:p w14:paraId="07306D27" w14:textId="77777777" w:rsidR="006E73FA" w:rsidRPr="00340B0D" w:rsidRDefault="006E73FA" w:rsidP="00541D1A">
            <w:pPr>
              <w:rPr>
                <w:ins w:id="2752" w:author="jonathan pritchard" w:date="2025-01-23T13:38:00Z" w16du:dateUtc="2025-01-23T13:38:00Z"/>
                <w:rFonts w:cs="Arial"/>
                <w:b/>
                <w:bCs/>
                <w:sz w:val="18"/>
                <w:szCs w:val="18"/>
              </w:rPr>
            </w:pPr>
            <w:ins w:id="2753" w:author="jonathan pritchard" w:date="2025-01-23T13:38:00Z" w16du:dateUtc="2025-01-23T13:38:00Z">
              <w:r w:rsidRPr="00340B0D">
                <w:rPr>
                  <w:rFonts w:cs="Arial"/>
                  <w:sz w:val="18"/>
                  <w:szCs w:val="18"/>
                </w:rPr>
                <w:t xml:space="preserve">        Light description</w:t>
              </w:r>
            </w:ins>
          </w:p>
        </w:tc>
        <w:tc>
          <w:tcPr>
            <w:tcW w:w="672" w:type="dxa"/>
            <w:tcBorders>
              <w:right w:val="single" w:sz="12" w:space="0" w:color="auto"/>
            </w:tcBorders>
          </w:tcPr>
          <w:p w14:paraId="67D83041" w14:textId="77777777" w:rsidR="006E73FA" w:rsidRPr="00340B0D" w:rsidRDefault="006E73FA" w:rsidP="00541D1A">
            <w:pPr>
              <w:jc w:val="center"/>
              <w:rPr>
                <w:ins w:id="2754" w:author="jonathan pritchard" w:date="2025-01-23T13:38:00Z" w16du:dateUtc="2025-01-23T13:38:00Z"/>
                <w:rFonts w:cs="Arial"/>
                <w:sz w:val="18"/>
                <w:szCs w:val="18"/>
              </w:rPr>
            </w:pPr>
          </w:p>
        </w:tc>
      </w:tr>
      <w:tr w:rsidR="006E73FA" w:rsidRPr="00340B0D" w14:paraId="5E6F9041" w14:textId="77777777" w:rsidTr="00541D1A">
        <w:trPr>
          <w:ins w:id="2755" w:author="jonathan pritchard" w:date="2025-01-23T13:38:00Z"/>
        </w:trPr>
        <w:customXmlInsRangeStart w:id="2756" w:author="jonathan pritchard" w:date="2025-01-23T13:38:00Z"/>
        <w:sdt>
          <w:sdtPr>
            <w:rPr>
              <w:rFonts w:cs="Arial"/>
              <w:sz w:val="18"/>
              <w:szCs w:val="18"/>
            </w:rPr>
            <w:alias w:val="Palette"/>
            <w:tag w:val="Palette"/>
            <w:id w:val="361636787"/>
            <w:placeholder>
              <w:docPart w:val="201073F663864D6B8CE0D84F9581136A"/>
            </w:placeholder>
            <w:comboBox>
              <w:listItem w:displayText="Day" w:value="Day"/>
              <w:listItem w:displayText="Dusk" w:value="Dusk"/>
              <w:listItem w:displayText="Night" w:value="Night"/>
            </w:comboBox>
          </w:sdtPr>
          <w:sdtContent>
            <w:customXmlInsRangeEnd w:id="2756"/>
            <w:tc>
              <w:tcPr>
                <w:tcW w:w="4656" w:type="dxa"/>
                <w:gridSpan w:val="5"/>
                <w:tcBorders>
                  <w:left w:val="single" w:sz="12" w:space="0" w:color="auto"/>
                  <w:bottom w:val="single" w:sz="12" w:space="0" w:color="auto"/>
                  <w:right w:val="single" w:sz="12" w:space="0" w:color="auto"/>
                </w:tcBorders>
              </w:tcPr>
              <w:p w14:paraId="4654407A" w14:textId="77777777" w:rsidR="006E73FA" w:rsidRPr="00340B0D" w:rsidRDefault="006E73FA" w:rsidP="00541D1A">
                <w:pPr>
                  <w:rPr>
                    <w:ins w:id="2757" w:author="jonathan pritchard" w:date="2025-01-23T13:38:00Z" w16du:dateUtc="2025-01-23T13:38:00Z"/>
                    <w:rFonts w:cs="Arial"/>
                    <w:sz w:val="18"/>
                    <w:szCs w:val="18"/>
                  </w:rPr>
                </w:pPr>
                <w:ins w:id="2758" w:author="jonathan pritchard" w:date="2025-01-23T13:38:00Z" w16du:dateUtc="2025-01-23T13:38:00Z">
                  <w:r w:rsidRPr="00340B0D">
                    <w:rPr>
                      <w:rFonts w:cs="Arial"/>
                      <w:sz w:val="18"/>
                      <w:szCs w:val="18"/>
                    </w:rPr>
                    <w:t>Day</w:t>
                  </w:r>
                </w:ins>
              </w:p>
            </w:tc>
            <w:customXmlInsRangeStart w:id="2759" w:author="jonathan pritchard" w:date="2025-01-23T13:38:00Z"/>
          </w:sdtContent>
        </w:sdt>
        <w:customXmlInsRangeEnd w:id="2759"/>
        <w:tc>
          <w:tcPr>
            <w:tcW w:w="3871" w:type="dxa"/>
            <w:gridSpan w:val="5"/>
            <w:tcBorders>
              <w:left w:val="single" w:sz="12" w:space="0" w:color="auto"/>
            </w:tcBorders>
          </w:tcPr>
          <w:p w14:paraId="293A6A41" w14:textId="77777777" w:rsidR="006E73FA" w:rsidRPr="00340B0D" w:rsidRDefault="006E73FA" w:rsidP="00541D1A">
            <w:pPr>
              <w:rPr>
                <w:ins w:id="2760" w:author="jonathan pritchard" w:date="2025-01-23T13:38:00Z" w16du:dateUtc="2025-01-23T13:38:00Z"/>
                <w:rFonts w:cs="Arial"/>
                <w:b/>
                <w:bCs/>
                <w:sz w:val="18"/>
                <w:szCs w:val="18"/>
              </w:rPr>
            </w:pPr>
            <w:ins w:id="2761" w:author="jonathan pritchard" w:date="2025-01-23T13:38:00Z" w16du:dateUtc="2025-01-23T13:38:00Z">
              <w:r w:rsidRPr="00340B0D">
                <w:rPr>
                  <w:rFonts w:cs="Arial"/>
                  <w:sz w:val="18"/>
                  <w:szCs w:val="18"/>
                </w:rPr>
                <w:t xml:space="preserve">        All other chart text</w:t>
              </w:r>
            </w:ins>
          </w:p>
        </w:tc>
        <w:tc>
          <w:tcPr>
            <w:tcW w:w="672" w:type="dxa"/>
            <w:tcBorders>
              <w:right w:val="single" w:sz="12" w:space="0" w:color="auto"/>
            </w:tcBorders>
          </w:tcPr>
          <w:p w14:paraId="410B0299" w14:textId="77777777" w:rsidR="006E73FA" w:rsidRPr="00340B0D" w:rsidRDefault="006E73FA" w:rsidP="00541D1A">
            <w:pPr>
              <w:jc w:val="center"/>
              <w:rPr>
                <w:ins w:id="2762" w:author="jonathan pritchard" w:date="2025-01-23T13:38:00Z" w16du:dateUtc="2025-01-23T13:38:00Z"/>
                <w:rFonts w:cs="Arial"/>
                <w:sz w:val="18"/>
                <w:szCs w:val="18"/>
              </w:rPr>
            </w:pPr>
          </w:p>
        </w:tc>
      </w:tr>
      <w:tr w:rsidR="006E73FA" w:rsidRPr="00340B0D" w14:paraId="3A58DECD" w14:textId="77777777" w:rsidTr="00541D1A">
        <w:trPr>
          <w:ins w:id="2763" w:author="jonathan pritchard" w:date="2025-01-23T13:38:00Z"/>
        </w:trPr>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78FE044C" w14:textId="77777777" w:rsidR="006E73FA" w:rsidRPr="00340B0D" w:rsidRDefault="006E73FA" w:rsidP="00541D1A">
            <w:pPr>
              <w:jc w:val="center"/>
              <w:rPr>
                <w:ins w:id="2764" w:author="jonathan pritchard" w:date="2025-01-23T13:38:00Z" w16du:dateUtc="2025-01-23T13:38:00Z"/>
                <w:rFonts w:cs="Arial"/>
                <w:b/>
                <w:bCs/>
                <w:sz w:val="18"/>
                <w:szCs w:val="18"/>
              </w:rPr>
            </w:pPr>
          </w:p>
        </w:tc>
        <w:tc>
          <w:tcPr>
            <w:tcW w:w="3871" w:type="dxa"/>
            <w:gridSpan w:val="5"/>
            <w:tcBorders>
              <w:left w:val="single" w:sz="12" w:space="0" w:color="auto"/>
            </w:tcBorders>
          </w:tcPr>
          <w:p w14:paraId="43F7CD06" w14:textId="77777777" w:rsidR="006E73FA" w:rsidRPr="00340B0D" w:rsidRDefault="006E73FA" w:rsidP="00541D1A">
            <w:pPr>
              <w:rPr>
                <w:ins w:id="2765" w:author="jonathan pritchard" w:date="2025-01-23T13:38:00Z" w16du:dateUtc="2025-01-23T13:38:00Z"/>
                <w:rFonts w:cs="Arial"/>
                <w:sz w:val="18"/>
                <w:szCs w:val="18"/>
              </w:rPr>
            </w:pPr>
          </w:p>
        </w:tc>
        <w:tc>
          <w:tcPr>
            <w:tcW w:w="672" w:type="dxa"/>
            <w:tcBorders>
              <w:right w:val="single" w:sz="12" w:space="0" w:color="auto"/>
            </w:tcBorders>
            <w:vAlign w:val="center"/>
          </w:tcPr>
          <w:p w14:paraId="14812AEF" w14:textId="77777777" w:rsidR="006E73FA" w:rsidRPr="00340B0D" w:rsidRDefault="006E73FA" w:rsidP="00541D1A">
            <w:pPr>
              <w:jc w:val="center"/>
              <w:rPr>
                <w:ins w:id="2766" w:author="jonathan pritchard" w:date="2025-01-23T13:38:00Z" w16du:dateUtc="2025-01-23T13:38:00Z"/>
                <w:rFonts w:cs="Arial"/>
                <w:sz w:val="18"/>
                <w:szCs w:val="18"/>
              </w:rPr>
            </w:pPr>
          </w:p>
        </w:tc>
      </w:tr>
      <w:tr w:rsidR="006E73FA" w:rsidRPr="00340B0D" w14:paraId="1A2A483A" w14:textId="77777777" w:rsidTr="00541D1A">
        <w:trPr>
          <w:ins w:id="2767" w:author="jonathan pritchard" w:date="2025-01-23T13:38:00Z"/>
        </w:trPr>
        <w:tc>
          <w:tcPr>
            <w:tcW w:w="4656" w:type="dxa"/>
            <w:gridSpan w:val="5"/>
            <w:tcBorders>
              <w:left w:val="single" w:sz="12" w:space="0" w:color="auto"/>
              <w:bottom w:val="single" w:sz="12" w:space="0" w:color="auto"/>
              <w:right w:val="single" w:sz="12" w:space="0" w:color="auto"/>
            </w:tcBorders>
            <w:shd w:val="clear" w:color="auto" w:fill="FFFFFF" w:themeFill="background1"/>
          </w:tcPr>
          <w:p w14:paraId="7E683F5A" w14:textId="77777777" w:rsidR="006E73FA" w:rsidRPr="00340B0D" w:rsidRDefault="006E73FA" w:rsidP="00541D1A">
            <w:pPr>
              <w:rPr>
                <w:ins w:id="2768" w:author="jonathan pritchard" w:date="2025-01-23T13:38:00Z" w16du:dateUtc="2025-01-23T13:38:00Z"/>
                <w:rFonts w:cs="Arial"/>
                <w:sz w:val="18"/>
                <w:szCs w:val="18"/>
              </w:rPr>
            </w:pPr>
          </w:p>
        </w:tc>
        <w:tc>
          <w:tcPr>
            <w:tcW w:w="3871" w:type="dxa"/>
            <w:gridSpan w:val="5"/>
            <w:tcBorders>
              <w:left w:val="single" w:sz="12" w:space="0" w:color="auto"/>
              <w:bottom w:val="single" w:sz="12" w:space="0" w:color="auto"/>
            </w:tcBorders>
          </w:tcPr>
          <w:p w14:paraId="00535A95" w14:textId="77777777" w:rsidR="006E73FA" w:rsidRPr="00340B0D" w:rsidRDefault="006E73FA" w:rsidP="00541D1A">
            <w:pPr>
              <w:jc w:val="center"/>
              <w:rPr>
                <w:ins w:id="2769" w:author="jonathan pritchard" w:date="2025-01-23T13:38:00Z" w16du:dateUtc="2025-01-23T13:38:00Z"/>
                <w:rFonts w:cs="Arial"/>
                <w:sz w:val="18"/>
                <w:szCs w:val="18"/>
              </w:rPr>
            </w:pPr>
          </w:p>
        </w:tc>
        <w:tc>
          <w:tcPr>
            <w:tcW w:w="672" w:type="dxa"/>
            <w:tcBorders>
              <w:bottom w:val="single" w:sz="12" w:space="0" w:color="auto"/>
              <w:right w:val="single" w:sz="12" w:space="0" w:color="auto"/>
            </w:tcBorders>
            <w:vAlign w:val="center"/>
          </w:tcPr>
          <w:p w14:paraId="18C6B569" w14:textId="77777777" w:rsidR="006E73FA" w:rsidRPr="00340B0D" w:rsidRDefault="006E73FA" w:rsidP="00541D1A">
            <w:pPr>
              <w:jc w:val="center"/>
              <w:rPr>
                <w:ins w:id="2770" w:author="jonathan pritchard" w:date="2025-01-23T13:38:00Z" w16du:dateUtc="2025-01-23T13:38:00Z"/>
                <w:rFonts w:cs="Arial"/>
                <w:sz w:val="18"/>
                <w:szCs w:val="18"/>
              </w:rPr>
            </w:pPr>
          </w:p>
        </w:tc>
      </w:tr>
      <w:tr w:rsidR="006E73FA" w:rsidRPr="00340B0D" w14:paraId="7E2DE720" w14:textId="77777777" w:rsidTr="00541D1A">
        <w:trPr>
          <w:ins w:id="2771" w:author="jonathan pritchard" w:date="2025-01-23T13:38:00Z"/>
        </w:trPr>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63219B10" w14:textId="77777777" w:rsidR="006E73FA" w:rsidRPr="00340B0D" w:rsidRDefault="006E73FA" w:rsidP="00541D1A">
            <w:pPr>
              <w:jc w:val="center"/>
              <w:rPr>
                <w:ins w:id="2772" w:author="jonathan pritchard" w:date="2025-01-23T13:38:00Z" w16du:dateUtc="2025-01-23T13:38:00Z"/>
                <w:rFonts w:cs="Arial"/>
                <w:b/>
                <w:bCs/>
                <w:sz w:val="18"/>
                <w:szCs w:val="18"/>
              </w:rPr>
            </w:pPr>
            <w:ins w:id="2773" w:author="jonathan pritchard" w:date="2025-01-23T13:38:00Z" w16du:dateUtc="2025-01-23T13:38: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B46977A" w14:textId="77777777" w:rsidR="006E73FA" w:rsidRPr="00340B0D" w:rsidRDefault="006E73FA" w:rsidP="00541D1A">
            <w:pPr>
              <w:jc w:val="center"/>
              <w:rPr>
                <w:ins w:id="2774" w:author="jonathan pritchard" w:date="2025-01-23T13:38:00Z" w16du:dateUtc="2025-01-23T13:38:00Z"/>
                <w:rFonts w:cs="Arial"/>
                <w:sz w:val="18"/>
                <w:szCs w:val="18"/>
              </w:rPr>
            </w:pPr>
            <w:ins w:id="2775" w:author="jonathan pritchard" w:date="2025-01-23T13:38:00Z" w16du:dateUtc="2025-01-23T13:38:00Z">
              <w:r w:rsidRPr="00340B0D">
                <w:rPr>
                  <w:rFonts w:cs="Arial"/>
                  <w:b/>
                  <w:bCs/>
                  <w:sz w:val="18"/>
                  <w:szCs w:val="18"/>
                </w:rPr>
                <w:t>Display</w:t>
              </w:r>
            </w:ins>
          </w:p>
        </w:tc>
      </w:tr>
      <w:tr w:rsidR="006E73FA" w:rsidRPr="00340B0D" w14:paraId="49469978" w14:textId="77777777" w:rsidTr="00541D1A">
        <w:trPr>
          <w:trHeight w:val="287"/>
          <w:ins w:id="2776" w:author="jonathan pritchard" w:date="2025-01-23T13:38:00Z"/>
        </w:trPr>
        <w:tc>
          <w:tcPr>
            <w:tcW w:w="1789" w:type="dxa"/>
            <w:tcBorders>
              <w:left w:val="single" w:sz="12" w:space="0" w:color="auto"/>
              <w:bottom w:val="single" w:sz="4" w:space="0" w:color="auto"/>
            </w:tcBorders>
          </w:tcPr>
          <w:p w14:paraId="4208C597" w14:textId="77777777" w:rsidR="006E73FA" w:rsidRPr="00340B0D" w:rsidRDefault="006E73FA" w:rsidP="00541D1A">
            <w:pPr>
              <w:rPr>
                <w:ins w:id="2777" w:author="jonathan pritchard" w:date="2025-01-23T13:38:00Z" w16du:dateUtc="2025-01-23T13:38:00Z"/>
                <w:rFonts w:cs="Arial"/>
                <w:sz w:val="18"/>
                <w:szCs w:val="18"/>
              </w:rPr>
            </w:pPr>
            <w:ins w:id="2778" w:author="jonathan pritchard" w:date="2025-01-23T13:38:00Z" w16du:dateUtc="2025-01-23T13:38:00Z">
              <w:r w:rsidRPr="00340B0D">
                <w:rPr>
                  <w:rFonts w:cs="Arial"/>
                  <w:sz w:val="18"/>
                  <w:szCs w:val="18"/>
                </w:rPr>
                <w:t>Start Date</w:t>
              </w:r>
            </w:ins>
          </w:p>
        </w:tc>
        <w:tc>
          <w:tcPr>
            <w:tcW w:w="2867" w:type="dxa"/>
            <w:gridSpan w:val="4"/>
            <w:tcBorders>
              <w:bottom w:val="single" w:sz="4" w:space="0" w:color="auto"/>
              <w:right w:val="single" w:sz="12" w:space="0" w:color="auto"/>
            </w:tcBorders>
          </w:tcPr>
          <w:p w14:paraId="6590FB35" w14:textId="77777777" w:rsidR="006E73FA" w:rsidRPr="00340B0D" w:rsidRDefault="006E73FA" w:rsidP="00541D1A">
            <w:pPr>
              <w:rPr>
                <w:ins w:id="2779" w:author="jonathan pritchard" w:date="2025-01-23T13:38:00Z" w16du:dateUtc="2025-01-23T13:38: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060219CB" w14:textId="77777777" w:rsidR="006E73FA" w:rsidRPr="00340B0D" w:rsidRDefault="006E73FA" w:rsidP="00541D1A">
            <w:pPr>
              <w:rPr>
                <w:ins w:id="2780" w:author="jonathan pritchard" w:date="2025-01-23T13:38:00Z" w16du:dateUtc="2025-01-23T13:38:00Z"/>
                <w:rFonts w:cs="Arial"/>
                <w:sz w:val="18"/>
                <w:szCs w:val="18"/>
              </w:rPr>
            </w:pPr>
            <w:ins w:id="2781" w:author="jonathan pritchard" w:date="2025-01-23T13:38:00Z" w16du:dateUtc="2025-01-23T13:38: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19A425B0" w14:textId="77777777" w:rsidR="006E73FA" w:rsidRPr="00C87169" w:rsidRDefault="006E73FA" w:rsidP="00541D1A">
            <w:pPr>
              <w:rPr>
                <w:ins w:id="2782" w:author="jonathan pritchard" w:date="2025-01-23T13:38:00Z" w16du:dateUtc="2025-01-23T13:38:00Z"/>
                <w:rFonts w:cs="Arial"/>
              </w:rPr>
            </w:pPr>
          </w:p>
        </w:tc>
      </w:tr>
      <w:tr w:rsidR="006E73FA" w:rsidRPr="00340B0D" w14:paraId="5F2DD3D9" w14:textId="77777777" w:rsidTr="00541D1A">
        <w:trPr>
          <w:ins w:id="2783" w:author="jonathan pritchard" w:date="2025-01-23T13:38:00Z"/>
        </w:trPr>
        <w:tc>
          <w:tcPr>
            <w:tcW w:w="1789" w:type="dxa"/>
            <w:tcBorders>
              <w:left w:val="single" w:sz="12" w:space="0" w:color="auto"/>
              <w:bottom w:val="single" w:sz="4" w:space="0" w:color="auto"/>
            </w:tcBorders>
          </w:tcPr>
          <w:p w14:paraId="347A63D7" w14:textId="77777777" w:rsidR="006E73FA" w:rsidRPr="00340B0D" w:rsidRDefault="006E73FA" w:rsidP="00541D1A">
            <w:pPr>
              <w:rPr>
                <w:ins w:id="2784" w:author="jonathan pritchard" w:date="2025-01-23T13:38:00Z" w16du:dateUtc="2025-01-23T13:38:00Z"/>
                <w:rFonts w:cs="Arial"/>
                <w:sz w:val="18"/>
                <w:szCs w:val="18"/>
              </w:rPr>
            </w:pPr>
            <w:ins w:id="2785" w:author="jonathan pritchard" w:date="2025-01-23T13:38:00Z" w16du:dateUtc="2025-01-23T13:38: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56550160" w14:textId="77777777" w:rsidR="006E73FA" w:rsidRPr="00340B0D" w:rsidRDefault="006E73FA" w:rsidP="00541D1A">
            <w:pPr>
              <w:rPr>
                <w:ins w:id="2786" w:author="jonathan pritchard" w:date="2025-01-23T13:38:00Z" w16du:dateUtc="2025-01-23T13:38: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622AAA7" w14:textId="77777777" w:rsidR="006E73FA" w:rsidRPr="00340B0D" w:rsidRDefault="006E73FA" w:rsidP="00541D1A">
            <w:pPr>
              <w:rPr>
                <w:ins w:id="2787" w:author="jonathan pritchard" w:date="2025-01-23T13:38:00Z" w16du:dateUtc="2025-01-23T13:38:00Z"/>
                <w:rFonts w:cs="Arial"/>
                <w:sz w:val="18"/>
                <w:szCs w:val="18"/>
              </w:rPr>
            </w:pPr>
            <w:ins w:id="2788" w:author="jonathan pritchard" w:date="2025-01-23T13:38:00Z" w16du:dateUtc="2025-01-23T13:38: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4AF975ED" w14:textId="77777777" w:rsidR="006E73FA" w:rsidRPr="00340B0D" w:rsidRDefault="006E73FA" w:rsidP="00541D1A">
            <w:pPr>
              <w:rPr>
                <w:ins w:id="2789" w:author="jonathan pritchard" w:date="2025-01-23T13:38:00Z" w16du:dateUtc="2025-01-23T13:38:00Z"/>
                <w:rFonts w:cs="Arial"/>
                <w:sz w:val="18"/>
                <w:szCs w:val="18"/>
              </w:rPr>
            </w:pPr>
            <w:ins w:id="2790" w:author="jonathan pritchard" w:date="2025-01-23T13:38:00Z" w16du:dateUtc="2025-01-23T13:38:00Z">
              <w:r w:rsidRPr="00340B0D">
                <w:rPr>
                  <w:rFonts w:cs="Arial"/>
                  <w:sz w:val="18"/>
                  <w:szCs w:val="18"/>
                </w:rPr>
                <w:t>1:</w:t>
              </w:r>
              <w:r>
                <w:rPr>
                  <w:rFonts w:cs="Arial"/>
                  <w:sz w:val="18"/>
                  <w:szCs w:val="18"/>
                </w:rPr>
                <w:t>60000</w:t>
              </w:r>
            </w:ins>
          </w:p>
        </w:tc>
      </w:tr>
      <w:tr w:rsidR="006E73FA" w:rsidRPr="00340B0D" w14:paraId="4A803DE5" w14:textId="77777777" w:rsidTr="00541D1A">
        <w:trPr>
          <w:ins w:id="2791" w:author="jonathan pritchard" w:date="2025-01-23T13:38:00Z"/>
        </w:trPr>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7C2501FF" w14:textId="77777777" w:rsidR="006E73FA" w:rsidRPr="00340B0D" w:rsidRDefault="006E73FA" w:rsidP="00541D1A">
            <w:pPr>
              <w:jc w:val="center"/>
              <w:rPr>
                <w:ins w:id="2792" w:author="jonathan pritchard" w:date="2025-01-23T13:38:00Z" w16du:dateUtc="2025-01-23T13:38: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32CA8F7F" w14:textId="77777777" w:rsidR="006E73FA" w:rsidRPr="00340B0D" w:rsidRDefault="006E73FA" w:rsidP="00541D1A">
            <w:pPr>
              <w:rPr>
                <w:ins w:id="2793" w:author="jonathan pritchard" w:date="2025-01-23T13:38:00Z" w16du:dateUtc="2025-01-23T13:38:00Z"/>
                <w:rFonts w:cs="Arial"/>
                <w:sz w:val="18"/>
                <w:szCs w:val="18"/>
              </w:rPr>
            </w:pPr>
            <w:ins w:id="2794" w:author="jonathan pritchard" w:date="2025-01-23T13:38:00Z" w16du:dateUtc="2025-01-23T13:38: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1FEFB85B" w14:textId="77777777" w:rsidR="006E73FA" w:rsidRPr="00340B0D" w:rsidRDefault="006E73FA" w:rsidP="00541D1A">
            <w:pPr>
              <w:rPr>
                <w:ins w:id="2795" w:author="jonathan pritchard" w:date="2025-01-23T13:38:00Z" w16du:dateUtc="2025-01-23T13:38:00Z"/>
                <w:rFonts w:cs="Arial"/>
                <w:sz w:val="18"/>
                <w:szCs w:val="18"/>
              </w:rPr>
            </w:pPr>
          </w:p>
        </w:tc>
      </w:tr>
      <w:tr w:rsidR="006E73FA" w:rsidRPr="00340B0D" w14:paraId="2A6E0707" w14:textId="77777777" w:rsidTr="00541D1A">
        <w:trPr>
          <w:ins w:id="2796" w:author="jonathan pritchard" w:date="2025-01-23T13:38:00Z"/>
        </w:trPr>
        <w:tc>
          <w:tcPr>
            <w:tcW w:w="9199" w:type="dxa"/>
            <w:gridSpan w:val="11"/>
            <w:tcBorders>
              <w:top w:val="single" w:sz="4" w:space="0" w:color="auto"/>
              <w:left w:val="single" w:sz="12" w:space="0" w:color="auto"/>
              <w:bottom w:val="single" w:sz="4" w:space="0" w:color="auto"/>
              <w:right w:val="single" w:sz="12" w:space="0" w:color="auto"/>
            </w:tcBorders>
          </w:tcPr>
          <w:p w14:paraId="34D354EE" w14:textId="77777777" w:rsidR="006E73FA" w:rsidRPr="00340B0D" w:rsidRDefault="006E73FA" w:rsidP="00541D1A">
            <w:pPr>
              <w:rPr>
                <w:ins w:id="2797" w:author="jonathan pritchard" w:date="2025-01-23T13:38:00Z" w16du:dateUtc="2025-01-23T13:38:00Z"/>
                <w:rFonts w:cs="Arial"/>
                <w:sz w:val="18"/>
                <w:szCs w:val="18"/>
              </w:rPr>
            </w:pPr>
          </w:p>
        </w:tc>
      </w:tr>
      <w:tr w:rsidR="006E73FA" w:rsidRPr="00340B0D" w14:paraId="421FE231" w14:textId="77777777" w:rsidTr="00541D1A">
        <w:trPr>
          <w:ins w:id="2798" w:author="jonathan pritchard" w:date="2025-01-23T13:38: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A1065D7" w14:textId="77777777" w:rsidR="006E73FA" w:rsidRPr="00340B0D" w:rsidRDefault="006E73FA" w:rsidP="00541D1A">
            <w:pPr>
              <w:jc w:val="center"/>
              <w:rPr>
                <w:ins w:id="2799" w:author="jonathan pritchard" w:date="2025-01-23T13:38:00Z" w16du:dateUtc="2025-01-23T13:38:00Z"/>
                <w:rFonts w:cs="Arial"/>
                <w:b/>
                <w:bCs/>
                <w:sz w:val="18"/>
                <w:szCs w:val="18"/>
              </w:rPr>
            </w:pPr>
            <w:ins w:id="2800" w:author="jonathan pritchard" w:date="2025-01-23T13:38:00Z" w16du:dateUtc="2025-01-23T13:38:00Z">
              <w:r w:rsidRPr="00340B0D">
                <w:rPr>
                  <w:rFonts w:cs="Arial"/>
                  <w:b/>
                  <w:bCs/>
                  <w:sz w:val="18"/>
                  <w:szCs w:val="18"/>
                </w:rPr>
                <w:t>Viewing Group</w:t>
              </w:r>
              <w:r>
                <w:rPr>
                  <w:rFonts w:cs="Arial"/>
                  <w:b/>
                  <w:bCs/>
                  <w:sz w:val="18"/>
                  <w:szCs w:val="18"/>
                </w:rPr>
                <w:t>s (Default = On)</w:t>
              </w:r>
            </w:ins>
          </w:p>
        </w:tc>
      </w:tr>
      <w:tr w:rsidR="006E73FA" w:rsidRPr="00340B0D" w14:paraId="55DDBEE1" w14:textId="77777777" w:rsidTr="00E72BE6">
        <w:trPr>
          <w:ins w:id="2801" w:author="jonathan pritchard" w:date="2025-01-23T13:38:00Z"/>
        </w:trPr>
        <w:tc>
          <w:tcPr>
            <w:tcW w:w="5088"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C3539A8" w14:textId="77777777" w:rsidR="006E73FA" w:rsidRPr="00340B0D" w:rsidRDefault="006E73FA" w:rsidP="00541D1A">
            <w:pPr>
              <w:jc w:val="center"/>
              <w:rPr>
                <w:ins w:id="2802" w:author="jonathan pritchard" w:date="2025-01-23T13:38:00Z" w16du:dateUtc="2025-01-23T13:38:00Z"/>
                <w:rFonts w:cs="Arial"/>
                <w:b/>
                <w:bCs/>
                <w:sz w:val="18"/>
                <w:szCs w:val="18"/>
              </w:rPr>
            </w:pPr>
            <w:ins w:id="2803" w:author="jonathan pritchard" w:date="2025-01-23T13:38:00Z" w16du:dateUtc="2025-01-23T13:38:00Z">
              <w:r w:rsidRPr="00340B0D">
                <w:rPr>
                  <w:rFonts w:cs="Arial"/>
                  <w:b/>
                  <w:bCs/>
                  <w:sz w:val="18"/>
                  <w:szCs w:val="18"/>
                </w:rPr>
                <w:t>Standard Display</w:t>
              </w:r>
            </w:ins>
          </w:p>
        </w:tc>
        <w:tc>
          <w:tcPr>
            <w:tcW w:w="4111"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0F1C34B" w14:textId="77777777" w:rsidR="006E73FA" w:rsidRPr="00340B0D" w:rsidRDefault="006E73FA" w:rsidP="00541D1A">
            <w:pPr>
              <w:jc w:val="center"/>
              <w:rPr>
                <w:ins w:id="2804" w:author="jonathan pritchard" w:date="2025-01-23T13:38:00Z" w16du:dateUtc="2025-01-23T13:38:00Z"/>
                <w:rFonts w:cs="Arial"/>
                <w:b/>
                <w:bCs/>
                <w:sz w:val="18"/>
                <w:szCs w:val="18"/>
              </w:rPr>
            </w:pPr>
            <w:ins w:id="2805" w:author="jonathan pritchard" w:date="2025-01-23T13:38:00Z" w16du:dateUtc="2025-01-23T13:38:00Z">
              <w:r w:rsidRPr="00340B0D">
                <w:rPr>
                  <w:rFonts w:cs="Arial"/>
                  <w:b/>
                  <w:bCs/>
                  <w:sz w:val="18"/>
                  <w:szCs w:val="18"/>
                </w:rPr>
                <w:t>Other</w:t>
              </w:r>
            </w:ins>
          </w:p>
        </w:tc>
      </w:tr>
      <w:tr w:rsidR="006E73FA" w:rsidRPr="00340B0D" w14:paraId="0C90CF57" w14:textId="77777777" w:rsidTr="00E72BE6">
        <w:trPr>
          <w:ins w:id="2806" w:author="jonathan pritchard" w:date="2025-01-23T13:38:00Z"/>
        </w:trPr>
        <w:tc>
          <w:tcPr>
            <w:tcW w:w="4375" w:type="dxa"/>
            <w:gridSpan w:val="4"/>
            <w:tcBorders>
              <w:top w:val="single" w:sz="4" w:space="0" w:color="auto"/>
              <w:left w:val="single" w:sz="12" w:space="0" w:color="auto"/>
              <w:bottom w:val="single" w:sz="4" w:space="0" w:color="auto"/>
              <w:right w:val="single" w:sz="4" w:space="0" w:color="auto"/>
            </w:tcBorders>
          </w:tcPr>
          <w:p w14:paraId="36F0A524" w14:textId="77777777" w:rsidR="006E73FA" w:rsidRPr="00340B0D" w:rsidRDefault="006E73FA" w:rsidP="00541D1A">
            <w:pPr>
              <w:rPr>
                <w:ins w:id="2807" w:author="jonathan pritchard" w:date="2025-01-23T13:38:00Z" w16du:dateUtc="2025-01-23T13:38:00Z"/>
                <w:rFonts w:cs="Arial"/>
                <w:sz w:val="18"/>
                <w:szCs w:val="18"/>
              </w:rPr>
            </w:pPr>
            <w:ins w:id="2808" w:author="jonathan pritchard" w:date="2025-01-23T13:38:00Z" w16du:dateUtc="2025-01-23T13:38:00Z">
              <w:r w:rsidRPr="00340B0D">
                <w:rPr>
                  <w:rFonts w:cs="Arial"/>
                  <w:sz w:val="18"/>
                  <w:szCs w:val="18"/>
                </w:rPr>
                <w:t>Drying lines</w:t>
              </w:r>
            </w:ins>
          </w:p>
        </w:tc>
        <w:tc>
          <w:tcPr>
            <w:tcW w:w="713" w:type="dxa"/>
            <w:gridSpan w:val="2"/>
            <w:tcBorders>
              <w:top w:val="single" w:sz="4" w:space="0" w:color="auto"/>
              <w:left w:val="single" w:sz="4" w:space="0" w:color="auto"/>
              <w:bottom w:val="single" w:sz="4" w:space="0" w:color="auto"/>
              <w:right w:val="single" w:sz="12" w:space="0" w:color="auto"/>
            </w:tcBorders>
          </w:tcPr>
          <w:p w14:paraId="48FC2E7E" w14:textId="77777777" w:rsidR="006E73FA" w:rsidRPr="00340B0D" w:rsidRDefault="006E73FA" w:rsidP="00541D1A">
            <w:pPr>
              <w:jc w:val="center"/>
              <w:rPr>
                <w:ins w:id="2809" w:author="jonathan pritchard" w:date="2025-01-23T13:38:00Z" w16du:dateUtc="2025-01-23T13:38:00Z"/>
                <w:rFonts w:cs="Arial"/>
                <w:sz w:val="18"/>
                <w:szCs w:val="18"/>
              </w:rPr>
            </w:pPr>
          </w:p>
        </w:tc>
        <w:tc>
          <w:tcPr>
            <w:tcW w:w="3439" w:type="dxa"/>
            <w:gridSpan w:val="4"/>
            <w:tcBorders>
              <w:top w:val="single" w:sz="4" w:space="0" w:color="auto"/>
              <w:left w:val="single" w:sz="12" w:space="0" w:color="auto"/>
              <w:bottom w:val="single" w:sz="4" w:space="0" w:color="auto"/>
            </w:tcBorders>
          </w:tcPr>
          <w:p w14:paraId="0D907E81" w14:textId="77777777" w:rsidR="006E73FA" w:rsidRPr="00340B0D" w:rsidRDefault="006E73FA" w:rsidP="00541D1A">
            <w:pPr>
              <w:pStyle w:val="Default"/>
              <w:rPr>
                <w:ins w:id="2810" w:author="jonathan pritchard" w:date="2025-01-23T13:38:00Z" w16du:dateUtc="2025-01-23T13:38:00Z"/>
                <w:sz w:val="18"/>
                <w:szCs w:val="18"/>
              </w:rPr>
            </w:pPr>
            <w:ins w:id="2811" w:author="jonathan pritchard" w:date="2025-01-23T13:38:00Z" w16du:dateUtc="2025-01-23T13:38: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7B51CF76" w14:textId="77777777" w:rsidR="006E73FA" w:rsidRPr="00340B0D" w:rsidRDefault="006E73FA" w:rsidP="00541D1A">
            <w:pPr>
              <w:rPr>
                <w:ins w:id="2812" w:author="jonathan pritchard" w:date="2025-01-23T13:38:00Z" w16du:dateUtc="2025-01-23T13:38:00Z"/>
                <w:rFonts w:cs="Arial"/>
                <w:sz w:val="18"/>
                <w:szCs w:val="18"/>
              </w:rPr>
            </w:pPr>
          </w:p>
        </w:tc>
      </w:tr>
      <w:tr w:rsidR="006E73FA" w:rsidRPr="00340B0D" w14:paraId="7284D84C" w14:textId="77777777" w:rsidTr="00E72BE6">
        <w:trPr>
          <w:ins w:id="2813" w:author="jonathan pritchard" w:date="2025-01-23T13:38:00Z"/>
        </w:trPr>
        <w:tc>
          <w:tcPr>
            <w:tcW w:w="4375" w:type="dxa"/>
            <w:gridSpan w:val="4"/>
            <w:tcBorders>
              <w:top w:val="single" w:sz="4" w:space="0" w:color="auto"/>
              <w:left w:val="single" w:sz="12" w:space="0" w:color="auto"/>
              <w:bottom w:val="single" w:sz="4" w:space="0" w:color="auto"/>
              <w:right w:val="single" w:sz="4" w:space="0" w:color="auto"/>
            </w:tcBorders>
          </w:tcPr>
          <w:p w14:paraId="2A6EFE9E" w14:textId="77777777" w:rsidR="006E73FA" w:rsidRPr="00340B0D" w:rsidRDefault="006E73FA" w:rsidP="00541D1A">
            <w:pPr>
              <w:pStyle w:val="Default"/>
              <w:rPr>
                <w:ins w:id="2814" w:author="jonathan pritchard" w:date="2025-01-23T13:38:00Z" w16du:dateUtc="2025-01-23T13:38:00Z"/>
                <w:sz w:val="18"/>
                <w:szCs w:val="18"/>
              </w:rPr>
            </w:pPr>
            <w:ins w:id="2815" w:author="jonathan pritchard" w:date="2025-01-23T13:38:00Z" w16du:dateUtc="2025-01-23T13:38:00Z">
              <w:r w:rsidRPr="00340B0D">
                <w:rPr>
                  <w:sz w:val="18"/>
                  <w:szCs w:val="18"/>
                </w:rPr>
                <w:t>Buoys. Beacons, aids to navigation</w:t>
              </w:r>
            </w:ins>
          </w:p>
        </w:tc>
        <w:tc>
          <w:tcPr>
            <w:tcW w:w="713" w:type="dxa"/>
            <w:gridSpan w:val="2"/>
            <w:tcBorders>
              <w:top w:val="single" w:sz="4" w:space="0" w:color="auto"/>
              <w:left w:val="single" w:sz="4" w:space="0" w:color="auto"/>
              <w:bottom w:val="single" w:sz="4" w:space="0" w:color="auto"/>
              <w:right w:val="single" w:sz="12" w:space="0" w:color="auto"/>
            </w:tcBorders>
          </w:tcPr>
          <w:p w14:paraId="7F2ACE35" w14:textId="77777777" w:rsidR="006E73FA" w:rsidRPr="00340B0D" w:rsidRDefault="006E73FA" w:rsidP="00541D1A">
            <w:pPr>
              <w:jc w:val="center"/>
              <w:rPr>
                <w:ins w:id="2816" w:author="jonathan pritchard" w:date="2025-01-23T13:38:00Z" w16du:dateUtc="2025-01-23T13:38:00Z"/>
                <w:rFonts w:cs="Arial"/>
                <w:sz w:val="18"/>
                <w:szCs w:val="18"/>
              </w:rPr>
            </w:pPr>
          </w:p>
        </w:tc>
        <w:tc>
          <w:tcPr>
            <w:tcW w:w="3439" w:type="dxa"/>
            <w:gridSpan w:val="4"/>
            <w:tcBorders>
              <w:top w:val="single" w:sz="4" w:space="0" w:color="auto"/>
              <w:left w:val="single" w:sz="12" w:space="0" w:color="auto"/>
              <w:bottom w:val="single" w:sz="4" w:space="0" w:color="auto"/>
            </w:tcBorders>
          </w:tcPr>
          <w:p w14:paraId="2835CD27" w14:textId="77777777" w:rsidR="006E73FA" w:rsidRPr="00340B0D" w:rsidRDefault="006E73FA" w:rsidP="00541D1A">
            <w:pPr>
              <w:pStyle w:val="Default"/>
              <w:rPr>
                <w:ins w:id="2817" w:author="jonathan pritchard" w:date="2025-01-23T13:38:00Z" w16du:dateUtc="2025-01-23T13:38:00Z"/>
                <w:sz w:val="18"/>
                <w:szCs w:val="18"/>
              </w:rPr>
            </w:pPr>
            <w:ins w:id="2818" w:author="jonathan pritchard" w:date="2025-01-23T13:38:00Z" w16du:dateUtc="2025-01-23T13:38: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330C1B6C" w14:textId="77777777" w:rsidR="006E73FA" w:rsidRPr="00340B0D" w:rsidRDefault="006E73FA" w:rsidP="00541D1A">
            <w:pPr>
              <w:rPr>
                <w:ins w:id="2819" w:author="jonathan pritchard" w:date="2025-01-23T13:38:00Z" w16du:dateUtc="2025-01-23T13:38:00Z"/>
                <w:rFonts w:cs="Arial"/>
                <w:sz w:val="18"/>
                <w:szCs w:val="18"/>
              </w:rPr>
            </w:pPr>
          </w:p>
        </w:tc>
      </w:tr>
      <w:tr w:rsidR="006E73FA" w:rsidRPr="00340B0D" w14:paraId="6BB57568" w14:textId="77777777" w:rsidTr="00E72BE6">
        <w:trPr>
          <w:ins w:id="2820" w:author="jonathan pritchard" w:date="2025-01-23T13:38:00Z"/>
        </w:trPr>
        <w:tc>
          <w:tcPr>
            <w:tcW w:w="4375" w:type="dxa"/>
            <w:gridSpan w:val="4"/>
            <w:tcBorders>
              <w:top w:val="single" w:sz="4" w:space="0" w:color="auto"/>
              <w:left w:val="single" w:sz="12" w:space="0" w:color="auto"/>
              <w:bottom w:val="single" w:sz="4" w:space="0" w:color="auto"/>
              <w:right w:val="single" w:sz="4" w:space="0" w:color="auto"/>
            </w:tcBorders>
          </w:tcPr>
          <w:p w14:paraId="6D6AC22F" w14:textId="77777777" w:rsidR="006E73FA" w:rsidRPr="00340B0D" w:rsidRDefault="006E73FA" w:rsidP="00541D1A">
            <w:pPr>
              <w:pStyle w:val="Default"/>
              <w:ind w:left="720"/>
              <w:rPr>
                <w:ins w:id="2821" w:author="jonathan pritchard" w:date="2025-01-23T13:38:00Z" w16du:dateUtc="2025-01-23T13:38:00Z"/>
                <w:sz w:val="18"/>
                <w:szCs w:val="18"/>
              </w:rPr>
            </w:pPr>
            <w:ins w:id="2822" w:author="jonathan pritchard" w:date="2025-01-23T13:38:00Z" w16du:dateUtc="2025-01-23T13:38:00Z">
              <w:r w:rsidRPr="00340B0D">
                <w:rPr>
                  <w:sz w:val="18"/>
                  <w:szCs w:val="18"/>
                </w:rPr>
                <w:t xml:space="preserve">Buoys, beacons, structures </w:t>
              </w:r>
            </w:ins>
          </w:p>
        </w:tc>
        <w:tc>
          <w:tcPr>
            <w:tcW w:w="713" w:type="dxa"/>
            <w:gridSpan w:val="2"/>
            <w:tcBorders>
              <w:top w:val="single" w:sz="4" w:space="0" w:color="auto"/>
              <w:left w:val="single" w:sz="4" w:space="0" w:color="auto"/>
              <w:bottom w:val="single" w:sz="4" w:space="0" w:color="auto"/>
              <w:right w:val="single" w:sz="12" w:space="0" w:color="auto"/>
            </w:tcBorders>
          </w:tcPr>
          <w:p w14:paraId="33A8788A" w14:textId="77777777" w:rsidR="006E73FA" w:rsidRPr="00340B0D" w:rsidRDefault="006E73FA" w:rsidP="00541D1A">
            <w:pPr>
              <w:jc w:val="center"/>
              <w:rPr>
                <w:ins w:id="2823" w:author="jonathan pritchard" w:date="2025-01-23T13:38:00Z" w16du:dateUtc="2025-01-23T13:38:00Z"/>
                <w:rFonts w:cs="Arial"/>
                <w:sz w:val="18"/>
                <w:szCs w:val="18"/>
              </w:rPr>
            </w:pPr>
          </w:p>
        </w:tc>
        <w:tc>
          <w:tcPr>
            <w:tcW w:w="3439" w:type="dxa"/>
            <w:gridSpan w:val="4"/>
            <w:tcBorders>
              <w:top w:val="single" w:sz="4" w:space="0" w:color="auto"/>
              <w:left w:val="single" w:sz="12" w:space="0" w:color="auto"/>
              <w:bottom w:val="single" w:sz="4" w:space="0" w:color="auto"/>
            </w:tcBorders>
          </w:tcPr>
          <w:p w14:paraId="61251C86" w14:textId="77777777" w:rsidR="006E73FA" w:rsidRPr="00340B0D" w:rsidRDefault="006E73FA" w:rsidP="00541D1A">
            <w:pPr>
              <w:pStyle w:val="Default"/>
              <w:rPr>
                <w:ins w:id="2824" w:author="jonathan pritchard" w:date="2025-01-23T13:38:00Z" w16du:dateUtc="2025-01-23T13:38:00Z"/>
                <w:sz w:val="18"/>
                <w:szCs w:val="18"/>
              </w:rPr>
            </w:pPr>
            <w:ins w:id="2825" w:author="jonathan pritchard" w:date="2025-01-23T13:38:00Z" w16du:dateUtc="2025-01-23T13:38: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67C42B13" w14:textId="77777777" w:rsidR="006E73FA" w:rsidRPr="00340B0D" w:rsidRDefault="006E73FA" w:rsidP="00541D1A">
            <w:pPr>
              <w:rPr>
                <w:ins w:id="2826" w:author="jonathan pritchard" w:date="2025-01-23T13:38:00Z" w16du:dateUtc="2025-01-23T13:38:00Z"/>
                <w:rFonts w:cs="Arial"/>
                <w:sz w:val="18"/>
                <w:szCs w:val="18"/>
              </w:rPr>
            </w:pPr>
          </w:p>
        </w:tc>
      </w:tr>
      <w:tr w:rsidR="006E73FA" w:rsidRPr="00340B0D" w14:paraId="2E2148C6" w14:textId="77777777" w:rsidTr="00E72BE6">
        <w:trPr>
          <w:ins w:id="2827" w:author="jonathan pritchard" w:date="2025-01-23T13:38:00Z"/>
        </w:trPr>
        <w:tc>
          <w:tcPr>
            <w:tcW w:w="4375" w:type="dxa"/>
            <w:gridSpan w:val="4"/>
            <w:tcBorders>
              <w:top w:val="single" w:sz="4" w:space="0" w:color="auto"/>
              <w:left w:val="single" w:sz="12" w:space="0" w:color="auto"/>
              <w:bottom w:val="single" w:sz="4" w:space="0" w:color="auto"/>
              <w:right w:val="single" w:sz="4" w:space="0" w:color="auto"/>
            </w:tcBorders>
          </w:tcPr>
          <w:p w14:paraId="2B65FA23" w14:textId="77777777" w:rsidR="006E73FA" w:rsidRPr="00340B0D" w:rsidRDefault="006E73FA" w:rsidP="00541D1A">
            <w:pPr>
              <w:pStyle w:val="Default"/>
              <w:ind w:left="720"/>
              <w:rPr>
                <w:ins w:id="2828" w:author="jonathan pritchard" w:date="2025-01-23T13:38:00Z" w16du:dateUtc="2025-01-23T13:38:00Z"/>
                <w:sz w:val="18"/>
                <w:szCs w:val="18"/>
              </w:rPr>
            </w:pPr>
            <w:ins w:id="2829" w:author="jonathan pritchard" w:date="2025-01-23T13:38:00Z" w16du:dateUtc="2025-01-23T13:38:00Z">
              <w:r w:rsidRPr="00340B0D">
                <w:rPr>
                  <w:sz w:val="18"/>
                  <w:szCs w:val="18"/>
                </w:rPr>
                <w:t>Lights</w:t>
              </w:r>
            </w:ins>
          </w:p>
        </w:tc>
        <w:tc>
          <w:tcPr>
            <w:tcW w:w="713" w:type="dxa"/>
            <w:gridSpan w:val="2"/>
            <w:tcBorders>
              <w:top w:val="single" w:sz="4" w:space="0" w:color="auto"/>
              <w:left w:val="single" w:sz="4" w:space="0" w:color="auto"/>
              <w:bottom w:val="single" w:sz="4" w:space="0" w:color="auto"/>
              <w:right w:val="single" w:sz="12" w:space="0" w:color="auto"/>
            </w:tcBorders>
          </w:tcPr>
          <w:p w14:paraId="0239E52A" w14:textId="77777777" w:rsidR="006E73FA" w:rsidRPr="00340B0D" w:rsidRDefault="006E73FA" w:rsidP="00541D1A">
            <w:pPr>
              <w:jc w:val="center"/>
              <w:rPr>
                <w:ins w:id="2830" w:author="jonathan pritchard" w:date="2025-01-23T13:38:00Z" w16du:dateUtc="2025-01-23T13:38:00Z"/>
                <w:rFonts w:cs="Arial"/>
                <w:sz w:val="18"/>
                <w:szCs w:val="18"/>
              </w:rPr>
            </w:pPr>
          </w:p>
        </w:tc>
        <w:tc>
          <w:tcPr>
            <w:tcW w:w="3439" w:type="dxa"/>
            <w:gridSpan w:val="4"/>
            <w:tcBorders>
              <w:top w:val="single" w:sz="4" w:space="0" w:color="auto"/>
              <w:left w:val="single" w:sz="12" w:space="0" w:color="auto"/>
              <w:bottom w:val="single" w:sz="4" w:space="0" w:color="auto"/>
            </w:tcBorders>
          </w:tcPr>
          <w:p w14:paraId="02192493" w14:textId="77777777" w:rsidR="006E73FA" w:rsidRPr="00340B0D" w:rsidRDefault="006E73FA" w:rsidP="00541D1A">
            <w:pPr>
              <w:pStyle w:val="Default"/>
              <w:rPr>
                <w:ins w:id="2831" w:author="jonathan pritchard" w:date="2025-01-23T13:38:00Z" w16du:dateUtc="2025-01-23T13:38:00Z"/>
                <w:sz w:val="18"/>
                <w:szCs w:val="18"/>
              </w:rPr>
            </w:pPr>
            <w:ins w:id="2832" w:author="jonathan pritchard" w:date="2025-01-23T13:38:00Z" w16du:dateUtc="2025-01-23T13:38: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199CC43E" w14:textId="77777777" w:rsidR="006E73FA" w:rsidRPr="00340B0D" w:rsidRDefault="006E73FA" w:rsidP="00541D1A">
            <w:pPr>
              <w:rPr>
                <w:ins w:id="2833" w:author="jonathan pritchard" w:date="2025-01-23T13:38:00Z" w16du:dateUtc="2025-01-23T13:38:00Z"/>
                <w:rFonts w:cs="Arial"/>
                <w:sz w:val="18"/>
                <w:szCs w:val="18"/>
              </w:rPr>
            </w:pPr>
          </w:p>
        </w:tc>
      </w:tr>
      <w:tr w:rsidR="006E73FA" w:rsidRPr="00340B0D" w14:paraId="234F47CB" w14:textId="77777777" w:rsidTr="00E72BE6">
        <w:trPr>
          <w:ins w:id="2834" w:author="jonathan pritchard" w:date="2025-01-23T13:38:00Z"/>
        </w:trPr>
        <w:tc>
          <w:tcPr>
            <w:tcW w:w="4375" w:type="dxa"/>
            <w:gridSpan w:val="4"/>
            <w:tcBorders>
              <w:top w:val="single" w:sz="4" w:space="0" w:color="auto"/>
              <w:left w:val="single" w:sz="12" w:space="0" w:color="auto"/>
              <w:bottom w:val="single" w:sz="4" w:space="0" w:color="auto"/>
              <w:right w:val="single" w:sz="4" w:space="0" w:color="auto"/>
            </w:tcBorders>
          </w:tcPr>
          <w:p w14:paraId="4DF1A65E" w14:textId="77777777" w:rsidR="006E73FA" w:rsidRPr="00340B0D" w:rsidRDefault="006E73FA" w:rsidP="00541D1A">
            <w:pPr>
              <w:pStyle w:val="Default"/>
              <w:rPr>
                <w:ins w:id="2835" w:author="jonathan pritchard" w:date="2025-01-23T13:38:00Z" w16du:dateUtc="2025-01-23T13:38:00Z"/>
                <w:sz w:val="18"/>
                <w:szCs w:val="18"/>
              </w:rPr>
            </w:pPr>
            <w:ins w:id="2836" w:author="jonathan pritchard" w:date="2025-01-23T13:38:00Z" w16du:dateUtc="2025-01-23T13:38:00Z">
              <w:r w:rsidRPr="00340B0D">
                <w:rPr>
                  <w:sz w:val="18"/>
                  <w:szCs w:val="18"/>
                </w:rPr>
                <w:t>Boundaries and limits</w:t>
              </w:r>
            </w:ins>
          </w:p>
        </w:tc>
        <w:tc>
          <w:tcPr>
            <w:tcW w:w="713" w:type="dxa"/>
            <w:gridSpan w:val="2"/>
            <w:tcBorders>
              <w:top w:val="single" w:sz="4" w:space="0" w:color="auto"/>
              <w:left w:val="single" w:sz="4" w:space="0" w:color="auto"/>
              <w:bottom w:val="single" w:sz="4" w:space="0" w:color="auto"/>
              <w:right w:val="single" w:sz="12" w:space="0" w:color="auto"/>
            </w:tcBorders>
          </w:tcPr>
          <w:p w14:paraId="4A8854FD" w14:textId="77777777" w:rsidR="006E73FA" w:rsidRPr="00340B0D" w:rsidRDefault="006E73FA" w:rsidP="00541D1A">
            <w:pPr>
              <w:jc w:val="center"/>
              <w:rPr>
                <w:ins w:id="2837" w:author="jonathan pritchard" w:date="2025-01-23T13:38:00Z" w16du:dateUtc="2025-01-23T13:38:00Z"/>
                <w:rFonts w:cs="Arial"/>
                <w:sz w:val="18"/>
                <w:szCs w:val="18"/>
              </w:rPr>
            </w:pPr>
          </w:p>
        </w:tc>
        <w:tc>
          <w:tcPr>
            <w:tcW w:w="3439" w:type="dxa"/>
            <w:gridSpan w:val="4"/>
            <w:tcBorders>
              <w:top w:val="single" w:sz="4" w:space="0" w:color="auto"/>
              <w:left w:val="single" w:sz="12" w:space="0" w:color="auto"/>
              <w:bottom w:val="single" w:sz="4" w:space="0" w:color="auto"/>
            </w:tcBorders>
          </w:tcPr>
          <w:p w14:paraId="6B315CE0" w14:textId="77777777" w:rsidR="006E73FA" w:rsidRPr="00340B0D" w:rsidRDefault="006E73FA" w:rsidP="00541D1A">
            <w:pPr>
              <w:pStyle w:val="Default"/>
              <w:rPr>
                <w:ins w:id="2838" w:author="jonathan pritchard" w:date="2025-01-23T13:38:00Z" w16du:dateUtc="2025-01-23T13:38:00Z"/>
                <w:sz w:val="18"/>
                <w:szCs w:val="18"/>
              </w:rPr>
            </w:pPr>
            <w:ins w:id="2839" w:author="jonathan pritchard" w:date="2025-01-23T13:38:00Z" w16du:dateUtc="2025-01-23T13:38: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5FC4FDF3" w14:textId="77777777" w:rsidR="006E73FA" w:rsidRPr="00340B0D" w:rsidRDefault="006E73FA" w:rsidP="00541D1A">
            <w:pPr>
              <w:rPr>
                <w:ins w:id="2840" w:author="jonathan pritchard" w:date="2025-01-23T13:38:00Z" w16du:dateUtc="2025-01-23T13:38:00Z"/>
                <w:rFonts w:cs="Arial"/>
                <w:sz w:val="18"/>
                <w:szCs w:val="18"/>
              </w:rPr>
            </w:pPr>
          </w:p>
        </w:tc>
      </w:tr>
      <w:tr w:rsidR="006E73FA" w:rsidRPr="00340B0D" w14:paraId="2963CC79" w14:textId="77777777" w:rsidTr="00E72BE6">
        <w:trPr>
          <w:ins w:id="2841" w:author="jonathan pritchard" w:date="2025-01-23T13:38:00Z"/>
        </w:trPr>
        <w:tc>
          <w:tcPr>
            <w:tcW w:w="4375" w:type="dxa"/>
            <w:gridSpan w:val="4"/>
            <w:tcBorders>
              <w:top w:val="single" w:sz="4" w:space="0" w:color="auto"/>
              <w:left w:val="single" w:sz="12" w:space="0" w:color="auto"/>
              <w:bottom w:val="single" w:sz="4" w:space="0" w:color="auto"/>
              <w:right w:val="single" w:sz="4" w:space="0" w:color="auto"/>
            </w:tcBorders>
          </w:tcPr>
          <w:p w14:paraId="3381FB88" w14:textId="77777777" w:rsidR="006E73FA" w:rsidRPr="00340B0D" w:rsidRDefault="006E73FA" w:rsidP="00541D1A">
            <w:pPr>
              <w:pStyle w:val="Default"/>
              <w:rPr>
                <w:ins w:id="2842" w:author="jonathan pritchard" w:date="2025-01-23T13:38:00Z" w16du:dateUtc="2025-01-23T13:38:00Z"/>
                <w:sz w:val="18"/>
                <w:szCs w:val="18"/>
              </w:rPr>
            </w:pPr>
            <w:ins w:id="2843" w:author="jonathan pritchard" w:date="2025-01-23T13:38:00Z" w16du:dateUtc="2025-01-23T13:38:00Z">
              <w:r w:rsidRPr="00340B0D">
                <w:rPr>
                  <w:sz w:val="18"/>
                  <w:szCs w:val="18"/>
                </w:rPr>
                <w:t>Prohibited and restricted areas</w:t>
              </w:r>
            </w:ins>
          </w:p>
        </w:tc>
        <w:tc>
          <w:tcPr>
            <w:tcW w:w="713" w:type="dxa"/>
            <w:gridSpan w:val="2"/>
            <w:tcBorders>
              <w:top w:val="single" w:sz="4" w:space="0" w:color="auto"/>
              <w:left w:val="single" w:sz="4" w:space="0" w:color="auto"/>
              <w:bottom w:val="single" w:sz="4" w:space="0" w:color="auto"/>
              <w:right w:val="single" w:sz="12" w:space="0" w:color="auto"/>
            </w:tcBorders>
          </w:tcPr>
          <w:p w14:paraId="1C9B6082" w14:textId="77777777" w:rsidR="006E73FA" w:rsidRPr="00340B0D" w:rsidRDefault="006E73FA" w:rsidP="00541D1A">
            <w:pPr>
              <w:jc w:val="center"/>
              <w:rPr>
                <w:ins w:id="2844" w:author="jonathan pritchard" w:date="2025-01-23T13:38:00Z" w16du:dateUtc="2025-01-23T13:38:00Z"/>
                <w:rFonts w:cs="Arial"/>
                <w:sz w:val="18"/>
                <w:szCs w:val="18"/>
              </w:rPr>
            </w:pPr>
          </w:p>
        </w:tc>
        <w:tc>
          <w:tcPr>
            <w:tcW w:w="3439" w:type="dxa"/>
            <w:gridSpan w:val="4"/>
            <w:tcBorders>
              <w:top w:val="single" w:sz="4" w:space="0" w:color="auto"/>
              <w:left w:val="single" w:sz="12" w:space="0" w:color="auto"/>
              <w:bottom w:val="single" w:sz="4" w:space="0" w:color="auto"/>
            </w:tcBorders>
          </w:tcPr>
          <w:p w14:paraId="0FD21560" w14:textId="77777777" w:rsidR="006E73FA" w:rsidRPr="00340B0D" w:rsidRDefault="006E73FA" w:rsidP="00541D1A">
            <w:pPr>
              <w:pStyle w:val="Default"/>
              <w:rPr>
                <w:ins w:id="2845" w:author="jonathan pritchard" w:date="2025-01-23T13:38:00Z" w16du:dateUtc="2025-01-23T13:38:00Z"/>
                <w:sz w:val="18"/>
                <w:szCs w:val="18"/>
              </w:rPr>
            </w:pPr>
            <w:ins w:id="2846" w:author="jonathan pritchard" w:date="2025-01-23T13:38:00Z" w16du:dateUtc="2025-01-23T13:38: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098AB58E" w14:textId="77777777" w:rsidR="006E73FA" w:rsidRPr="00340B0D" w:rsidRDefault="006E73FA" w:rsidP="00541D1A">
            <w:pPr>
              <w:rPr>
                <w:ins w:id="2847" w:author="jonathan pritchard" w:date="2025-01-23T13:38:00Z" w16du:dateUtc="2025-01-23T13:38:00Z"/>
                <w:rFonts w:cs="Arial"/>
                <w:sz w:val="18"/>
                <w:szCs w:val="18"/>
              </w:rPr>
            </w:pPr>
          </w:p>
        </w:tc>
      </w:tr>
      <w:tr w:rsidR="006E73FA" w:rsidRPr="00340B0D" w14:paraId="3F2AEC33" w14:textId="77777777" w:rsidTr="00E72BE6">
        <w:trPr>
          <w:ins w:id="2848" w:author="jonathan pritchard" w:date="2025-01-23T13:38:00Z"/>
        </w:trPr>
        <w:tc>
          <w:tcPr>
            <w:tcW w:w="4375" w:type="dxa"/>
            <w:gridSpan w:val="4"/>
            <w:tcBorders>
              <w:top w:val="single" w:sz="4" w:space="0" w:color="auto"/>
              <w:left w:val="single" w:sz="12" w:space="0" w:color="auto"/>
              <w:bottom w:val="single" w:sz="4" w:space="0" w:color="auto"/>
              <w:right w:val="single" w:sz="4" w:space="0" w:color="auto"/>
            </w:tcBorders>
          </w:tcPr>
          <w:p w14:paraId="74A80729" w14:textId="77777777" w:rsidR="006E73FA" w:rsidRPr="00340B0D" w:rsidRDefault="006E73FA" w:rsidP="00541D1A">
            <w:pPr>
              <w:pStyle w:val="Default"/>
              <w:rPr>
                <w:ins w:id="2849" w:author="jonathan pritchard" w:date="2025-01-23T13:38:00Z" w16du:dateUtc="2025-01-23T13:38:00Z"/>
                <w:sz w:val="18"/>
                <w:szCs w:val="18"/>
              </w:rPr>
            </w:pPr>
            <w:ins w:id="2850" w:author="jonathan pritchard" w:date="2025-01-23T13:38:00Z" w16du:dateUtc="2025-01-23T13:38:00Z">
              <w:r w:rsidRPr="00340B0D">
                <w:rPr>
                  <w:sz w:val="18"/>
                  <w:szCs w:val="18"/>
                </w:rPr>
                <w:t>Chart scale boundaries</w:t>
              </w:r>
            </w:ins>
          </w:p>
        </w:tc>
        <w:tc>
          <w:tcPr>
            <w:tcW w:w="713" w:type="dxa"/>
            <w:gridSpan w:val="2"/>
            <w:tcBorders>
              <w:top w:val="single" w:sz="4" w:space="0" w:color="auto"/>
              <w:left w:val="single" w:sz="4" w:space="0" w:color="auto"/>
              <w:bottom w:val="single" w:sz="4" w:space="0" w:color="auto"/>
              <w:right w:val="single" w:sz="12" w:space="0" w:color="auto"/>
            </w:tcBorders>
          </w:tcPr>
          <w:p w14:paraId="6D279B7D" w14:textId="77777777" w:rsidR="006E73FA" w:rsidRPr="00340B0D" w:rsidRDefault="006E73FA" w:rsidP="00541D1A">
            <w:pPr>
              <w:jc w:val="center"/>
              <w:rPr>
                <w:ins w:id="2851" w:author="jonathan pritchard" w:date="2025-01-23T13:38:00Z" w16du:dateUtc="2025-01-23T13:38:00Z"/>
                <w:rFonts w:cs="Arial"/>
                <w:sz w:val="18"/>
                <w:szCs w:val="18"/>
              </w:rPr>
            </w:pPr>
          </w:p>
        </w:tc>
        <w:tc>
          <w:tcPr>
            <w:tcW w:w="3439" w:type="dxa"/>
            <w:gridSpan w:val="4"/>
            <w:tcBorders>
              <w:top w:val="single" w:sz="4" w:space="0" w:color="auto"/>
              <w:left w:val="single" w:sz="12" w:space="0" w:color="auto"/>
              <w:bottom w:val="single" w:sz="4" w:space="0" w:color="auto"/>
            </w:tcBorders>
          </w:tcPr>
          <w:p w14:paraId="23850452" w14:textId="77777777" w:rsidR="006E73FA" w:rsidRPr="00340B0D" w:rsidRDefault="006E73FA" w:rsidP="00541D1A">
            <w:pPr>
              <w:pStyle w:val="Default"/>
              <w:rPr>
                <w:ins w:id="2852" w:author="jonathan pritchard" w:date="2025-01-23T13:38:00Z" w16du:dateUtc="2025-01-23T13:38:00Z"/>
                <w:sz w:val="18"/>
                <w:szCs w:val="18"/>
              </w:rPr>
            </w:pPr>
            <w:ins w:id="2853" w:author="jonathan pritchard" w:date="2025-01-23T13:38:00Z" w16du:dateUtc="2025-01-23T13:38: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410385A5" w14:textId="77777777" w:rsidR="006E73FA" w:rsidRPr="00340B0D" w:rsidRDefault="006E73FA" w:rsidP="00541D1A">
            <w:pPr>
              <w:rPr>
                <w:ins w:id="2854" w:author="jonathan pritchard" w:date="2025-01-23T13:38:00Z" w16du:dateUtc="2025-01-23T13:38:00Z"/>
                <w:rFonts w:cs="Arial"/>
                <w:sz w:val="18"/>
                <w:szCs w:val="18"/>
              </w:rPr>
            </w:pPr>
          </w:p>
        </w:tc>
      </w:tr>
      <w:tr w:rsidR="006E73FA" w:rsidRPr="00340B0D" w14:paraId="1F9081E7" w14:textId="77777777" w:rsidTr="00E72BE6">
        <w:trPr>
          <w:ins w:id="2855" w:author="jonathan pritchard" w:date="2025-01-23T13:38:00Z"/>
        </w:trPr>
        <w:tc>
          <w:tcPr>
            <w:tcW w:w="4375" w:type="dxa"/>
            <w:gridSpan w:val="4"/>
            <w:tcBorders>
              <w:top w:val="single" w:sz="4" w:space="0" w:color="auto"/>
              <w:left w:val="single" w:sz="12" w:space="0" w:color="auto"/>
              <w:bottom w:val="single" w:sz="4" w:space="0" w:color="auto"/>
              <w:right w:val="single" w:sz="4" w:space="0" w:color="auto"/>
            </w:tcBorders>
          </w:tcPr>
          <w:p w14:paraId="6CB43186" w14:textId="77777777" w:rsidR="006E73FA" w:rsidRPr="00340B0D" w:rsidRDefault="006E73FA" w:rsidP="00541D1A">
            <w:pPr>
              <w:pStyle w:val="Default"/>
              <w:rPr>
                <w:ins w:id="2856" w:author="jonathan pritchard" w:date="2025-01-23T13:38:00Z" w16du:dateUtc="2025-01-23T13:38:00Z"/>
                <w:sz w:val="18"/>
                <w:szCs w:val="18"/>
              </w:rPr>
            </w:pPr>
            <w:ins w:id="2857" w:author="jonathan pritchard" w:date="2025-01-23T13:38:00Z" w16du:dateUtc="2025-01-23T13:38:00Z">
              <w:r w:rsidRPr="00340B0D">
                <w:rPr>
                  <w:sz w:val="18"/>
                  <w:szCs w:val="18"/>
                </w:rPr>
                <w:t>Cautionary notes</w:t>
              </w:r>
            </w:ins>
          </w:p>
        </w:tc>
        <w:tc>
          <w:tcPr>
            <w:tcW w:w="713" w:type="dxa"/>
            <w:gridSpan w:val="2"/>
            <w:tcBorders>
              <w:top w:val="single" w:sz="4" w:space="0" w:color="auto"/>
              <w:left w:val="single" w:sz="4" w:space="0" w:color="auto"/>
              <w:bottom w:val="single" w:sz="4" w:space="0" w:color="auto"/>
              <w:right w:val="single" w:sz="12" w:space="0" w:color="auto"/>
            </w:tcBorders>
          </w:tcPr>
          <w:p w14:paraId="57DCC914" w14:textId="77777777" w:rsidR="006E73FA" w:rsidRPr="00340B0D" w:rsidRDefault="006E73FA" w:rsidP="00541D1A">
            <w:pPr>
              <w:jc w:val="center"/>
              <w:rPr>
                <w:ins w:id="2858" w:author="jonathan pritchard" w:date="2025-01-23T13:38:00Z" w16du:dateUtc="2025-01-23T13:38:00Z"/>
                <w:rFonts w:cs="Arial"/>
                <w:sz w:val="18"/>
                <w:szCs w:val="18"/>
              </w:rPr>
            </w:pPr>
          </w:p>
        </w:tc>
        <w:tc>
          <w:tcPr>
            <w:tcW w:w="3439" w:type="dxa"/>
            <w:gridSpan w:val="4"/>
            <w:tcBorders>
              <w:top w:val="single" w:sz="4" w:space="0" w:color="auto"/>
              <w:left w:val="single" w:sz="12" w:space="0" w:color="auto"/>
              <w:bottom w:val="single" w:sz="4" w:space="0" w:color="auto"/>
            </w:tcBorders>
          </w:tcPr>
          <w:p w14:paraId="4C1AF794" w14:textId="77777777" w:rsidR="006E73FA" w:rsidRPr="00340B0D" w:rsidRDefault="006E73FA" w:rsidP="00541D1A">
            <w:pPr>
              <w:pStyle w:val="Default"/>
              <w:rPr>
                <w:ins w:id="2859" w:author="jonathan pritchard" w:date="2025-01-23T13:38:00Z" w16du:dateUtc="2025-01-23T13:38:00Z"/>
                <w:sz w:val="18"/>
                <w:szCs w:val="18"/>
              </w:rPr>
            </w:pPr>
            <w:ins w:id="2860" w:author="jonathan pritchard" w:date="2025-01-23T13:38:00Z" w16du:dateUtc="2025-01-23T13:38: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4198D783" w14:textId="77777777" w:rsidR="006E73FA" w:rsidRPr="00340B0D" w:rsidRDefault="006E73FA" w:rsidP="00541D1A">
            <w:pPr>
              <w:rPr>
                <w:ins w:id="2861" w:author="jonathan pritchard" w:date="2025-01-23T13:38:00Z" w16du:dateUtc="2025-01-23T13:38:00Z"/>
                <w:rFonts w:cs="Arial"/>
                <w:sz w:val="18"/>
                <w:szCs w:val="18"/>
              </w:rPr>
            </w:pPr>
          </w:p>
        </w:tc>
      </w:tr>
      <w:tr w:rsidR="006E73FA" w:rsidRPr="00340B0D" w14:paraId="74006479" w14:textId="77777777" w:rsidTr="00E72BE6">
        <w:trPr>
          <w:ins w:id="2862" w:author="jonathan pritchard" w:date="2025-01-23T13:38:00Z"/>
        </w:trPr>
        <w:tc>
          <w:tcPr>
            <w:tcW w:w="4375" w:type="dxa"/>
            <w:gridSpan w:val="4"/>
            <w:tcBorders>
              <w:top w:val="single" w:sz="4" w:space="0" w:color="auto"/>
              <w:left w:val="single" w:sz="12" w:space="0" w:color="auto"/>
              <w:bottom w:val="single" w:sz="4" w:space="0" w:color="auto"/>
              <w:right w:val="single" w:sz="4" w:space="0" w:color="auto"/>
            </w:tcBorders>
          </w:tcPr>
          <w:p w14:paraId="05D42F12" w14:textId="77777777" w:rsidR="006E73FA" w:rsidRPr="00340B0D" w:rsidRDefault="006E73FA" w:rsidP="00541D1A">
            <w:pPr>
              <w:pStyle w:val="Default"/>
              <w:rPr>
                <w:ins w:id="2863" w:author="jonathan pritchard" w:date="2025-01-23T13:38:00Z" w16du:dateUtc="2025-01-23T13:38:00Z"/>
                <w:sz w:val="18"/>
                <w:szCs w:val="18"/>
              </w:rPr>
            </w:pPr>
            <w:ins w:id="2864" w:author="jonathan pritchard" w:date="2025-01-23T13:38:00Z" w16du:dateUtc="2025-01-23T13:38:00Z">
              <w:r w:rsidRPr="00340B0D">
                <w:rPr>
                  <w:sz w:val="18"/>
                  <w:szCs w:val="18"/>
                </w:rPr>
                <w:t>Ships’ routeing systems and ferry routes</w:t>
              </w:r>
            </w:ins>
          </w:p>
        </w:tc>
        <w:tc>
          <w:tcPr>
            <w:tcW w:w="713" w:type="dxa"/>
            <w:gridSpan w:val="2"/>
            <w:tcBorders>
              <w:top w:val="single" w:sz="4" w:space="0" w:color="auto"/>
              <w:left w:val="single" w:sz="4" w:space="0" w:color="auto"/>
              <w:bottom w:val="single" w:sz="4" w:space="0" w:color="auto"/>
              <w:right w:val="single" w:sz="12" w:space="0" w:color="auto"/>
            </w:tcBorders>
          </w:tcPr>
          <w:p w14:paraId="381E8933" w14:textId="77777777" w:rsidR="006E73FA" w:rsidRPr="00340B0D" w:rsidRDefault="006E73FA" w:rsidP="00541D1A">
            <w:pPr>
              <w:jc w:val="center"/>
              <w:rPr>
                <w:ins w:id="2865" w:author="jonathan pritchard" w:date="2025-01-23T13:38:00Z" w16du:dateUtc="2025-01-23T13:38:00Z"/>
                <w:rFonts w:cs="Arial"/>
                <w:sz w:val="18"/>
                <w:szCs w:val="18"/>
              </w:rPr>
            </w:pPr>
          </w:p>
        </w:tc>
        <w:tc>
          <w:tcPr>
            <w:tcW w:w="3439" w:type="dxa"/>
            <w:gridSpan w:val="4"/>
            <w:tcBorders>
              <w:top w:val="single" w:sz="4" w:space="0" w:color="auto"/>
              <w:left w:val="single" w:sz="12" w:space="0" w:color="auto"/>
              <w:bottom w:val="single" w:sz="4" w:space="0" w:color="auto"/>
            </w:tcBorders>
          </w:tcPr>
          <w:p w14:paraId="06824432" w14:textId="77777777" w:rsidR="006E73FA" w:rsidRPr="00340B0D" w:rsidRDefault="006E73FA" w:rsidP="00541D1A">
            <w:pPr>
              <w:rPr>
                <w:ins w:id="2866" w:author="jonathan pritchard" w:date="2025-01-23T13:38:00Z" w16du:dateUtc="2025-01-23T13:38:00Z"/>
                <w:rFonts w:cs="Arial"/>
                <w:sz w:val="18"/>
                <w:szCs w:val="18"/>
              </w:rPr>
            </w:pPr>
          </w:p>
        </w:tc>
        <w:tc>
          <w:tcPr>
            <w:tcW w:w="672" w:type="dxa"/>
            <w:tcBorders>
              <w:top w:val="single" w:sz="4" w:space="0" w:color="auto"/>
              <w:bottom w:val="single" w:sz="4" w:space="0" w:color="auto"/>
              <w:right w:val="single" w:sz="12" w:space="0" w:color="auto"/>
            </w:tcBorders>
            <w:vAlign w:val="center"/>
          </w:tcPr>
          <w:p w14:paraId="4E7EDD66" w14:textId="77777777" w:rsidR="006E73FA" w:rsidRPr="00340B0D" w:rsidRDefault="006E73FA" w:rsidP="00541D1A">
            <w:pPr>
              <w:rPr>
                <w:ins w:id="2867" w:author="jonathan pritchard" w:date="2025-01-23T13:38:00Z" w16du:dateUtc="2025-01-23T13:38:00Z"/>
                <w:rFonts w:cs="Arial"/>
                <w:sz w:val="18"/>
                <w:szCs w:val="18"/>
              </w:rPr>
            </w:pPr>
          </w:p>
        </w:tc>
      </w:tr>
      <w:tr w:rsidR="006E73FA" w:rsidRPr="00340B0D" w14:paraId="0F62747A" w14:textId="77777777" w:rsidTr="00E72BE6">
        <w:trPr>
          <w:ins w:id="2868" w:author="jonathan pritchard" w:date="2025-01-23T13:38:00Z"/>
        </w:trPr>
        <w:tc>
          <w:tcPr>
            <w:tcW w:w="4375" w:type="dxa"/>
            <w:gridSpan w:val="4"/>
            <w:tcBorders>
              <w:top w:val="single" w:sz="4" w:space="0" w:color="auto"/>
              <w:left w:val="single" w:sz="12" w:space="0" w:color="auto"/>
              <w:bottom w:val="single" w:sz="4" w:space="0" w:color="auto"/>
              <w:right w:val="single" w:sz="4" w:space="0" w:color="auto"/>
            </w:tcBorders>
          </w:tcPr>
          <w:p w14:paraId="4E1B6EAA" w14:textId="77777777" w:rsidR="006E73FA" w:rsidRPr="00340B0D" w:rsidRDefault="006E73FA" w:rsidP="00541D1A">
            <w:pPr>
              <w:pStyle w:val="Default"/>
              <w:rPr>
                <w:ins w:id="2869" w:author="jonathan pritchard" w:date="2025-01-23T13:38:00Z" w16du:dateUtc="2025-01-23T13:38:00Z"/>
                <w:sz w:val="18"/>
                <w:szCs w:val="18"/>
              </w:rPr>
            </w:pPr>
            <w:ins w:id="2870" w:author="jonathan pritchard" w:date="2025-01-23T13:38:00Z" w16du:dateUtc="2025-01-23T13:38:00Z">
              <w:r w:rsidRPr="00340B0D">
                <w:rPr>
                  <w:sz w:val="18"/>
                  <w:szCs w:val="18"/>
                </w:rPr>
                <w:t xml:space="preserve">Archipelagic sea lanes </w:t>
              </w:r>
            </w:ins>
          </w:p>
        </w:tc>
        <w:tc>
          <w:tcPr>
            <w:tcW w:w="713" w:type="dxa"/>
            <w:gridSpan w:val="2"/>
            <w:tcBorders>
              <w:top w:val="single" w:sz="4" w:space="0" w:color="auto"/>
              <w:left w:val="single" w:sz="4" w:space="0" w:color="auto"/>
              <w:bottom w:val="single" w:sz="4" w:space="0" w:color="auto"/>
              <w:right w:val="single" w:sz="12" w:space="0" w:color="auto"/>
            </w:tcBorders>
          </w:tcPr>
          <w:p w14:paraId="0D716194" w14:textId="77777777" w:rsidR="006E73FA" w:rsidRPr="00340B0D" w:rsidRDefault="006E73FA" w:rsidP="00541D1A">
            <w:pPr>
              <w:jc w:val="center"/>
              <w:rPr>
                <w:ins w:id="2871" w:author="jonathan pritchard" w:date="2025-01-23T13:38:00Z" w16du:dateUtc="2025-01-23T13:38:00Z"/>
                <w:rFonts w:cs="Arial"/>
                <w:sz w:val="18"/>
                <w:szCs w:val="18"/>
              </w:rPr>
            </w:pPr>
          </w:p>
        </w:tc>
        <w:tc>
          <w:tcPr>
            <w:tcW w:w="3439" w:type="dxa"/>
            <w:gridSpan w:val="4"/>
            <w:tcBorders>
              <w:top w:val="single" w:sz="4" w:space="0" w:color="auto"/>
              <w:left w:val="single" w:sz="12" w:space="0" w:color="auto"/>
              <w:bottom w:val="single" w:sz="4" w:space="0" w:color="auto"/>
            </w:tcBorders>
          </w:tcPr>
          <w:p w14:paraId="51B91ADE" w14:textId="77777777" w:rsidR="006E73FA" w:rsidRPr="00340B0D" w:rsidRDefault="006E73FA" w:rsidP="00541D1A">
            <w:pPr>
              <w:rPr>
                <w:ins w:id="2872" w:author="jonathan pritchard" w:date="2025-01-23T13:38:00Z" w16du:dateUtc="2025-01-23T13:38:00Z"/>
                <w:rFonts w:cs="Arial"/>
                <w:sz w:val="18"/>
                <w:szCs w:val="18"/>
              </w:rPr>
            </w:pPr>
          </w:p>
        </w:tc>
        <w:tc>
          <w:tcPr>
            <w:tcW w:w="672" w:type="dxa"/>
            <w:tcBorders>
              <w:top w:val="single" w:sz="4" w:space="0" w:color="auto"/>
              <w:bottom w:val="single" w:sz="4" w:space="0" w:color="auto"/>
              <w:right w:val="single" w:sz="12" w:space="0" w:color="auto"/>
            </w:tcBorders>
            <w:vAlign w:val="center"/>
          </w:tcPr>
          <w:p w14:paraId="4548A804" w14:textId="77777777" w:rsidR="006E73FA" w:rsidRPr="00340B0D" w:rsidRDefault="006E73FA" w:rsidP="00541D1A">
            <w:pPr>
              <w:rPr>
                <w:ins w:id="2873" w:author="jonathan pritchard" w:date="2025-01-23T13:38:00Z" w16du:dateUtc="2025-01-23T13:38:00Z"/>
                <w:rFonts w:cs="Arial"/>
                <w:sz w:val="18"/>
                <w:szCs w:val="18"/>
              </w:rPr>
            </w:pPr>
          </w:p>
        </w:tc>
      </w:tr>
      <w:tr w:rsidR="006E73FA" w:rsidRPr="00340B0D" w14:paraId="09B364F5" w14:textId="77777777" w:rsidTr="00E72BE6">
        <w:trPr>
          <w:ins w:id="2874" w:author="jonathan pritchard" w:date="2025-01-23T13:38:00Z"/>
        </w:trPr>
        <w:tc>
          <w:tcPr>
            <w:tcW w:w="4375" w:type="dxa"/>
            <w:gridSpan w:val="4"/>
            <w:tcBorders>
              <w:top w:val="single" w:sz="4" w:space="0" w:color="auto"/>
              <w:left w:val="single" w:sz="12" w:space="0" w:color="auto"/>
              <w:bottom w:val="single" w:sz="4" w:space="0" w:color="auto"/>
              <w:right w:val="single" w:sz="4" w:space="0" w:color="auto"/>
            </w:tcBorders>
          </w:tcPr>
          <w:p w14:paraId="4F1B29B0" w14:textId="77777777" w:rsidR="006E73FA" w:rsidRPr="00340B0D" w:rsidRDefault="006E73FA" w:rsidP="00541D1A">
            <w:pPr>
              <w:pStyle w:val="Default"/>
              <w:rPr>
                <w:ins w:id="2875" w:author="jonathan pritchard" w:date="2025-01-23T13:38:00Z" w16du:dateUtc="2025-01-23T13:38:00Z"/>
                <w:sz w:val="18"/>
                <w:szCs w:val="18"/>
              </w:rPr>
            </w:pPr>
            <w:ins w:id="2876" w:author="jonathan pritchard" w:date="2025-01-23T13:38:00Z" w16du:dateUtc="2025-01-23T13:38:00Z">
              <w:r w:rsidRPr="00340B0D">
                <w:rPr>
                  <w:sz w:val="18"/>
                  <w:szCs w:val="18"/>
                </w:rPr>
                <w:t>Miscellaneous (Standard)</w:t>
              </w:r>
            </w:ins>
          </w:p>
        </w:tc>
        <w:tc>
          <w:tcPr>
            <w:tcW w:w="713" w:type="dxa"/>
            <w:gridSpan w:val="2"/>
            <w:tcBorders>
              <w:top w:val="single" w:sz="4" w:space="0" w:color="auto"/>
              <w:left w:val="single" w:sz="4" w:space="0" w:color="auto"/>
              <w:bottom w:val="single" w:sz="4" w:space="0" w:color="auto"/>
              <w:right w:val="single" w:sz="12" w:space="0" w:color="auto"/>
            </w:tcBorders>
          </w:tcPr>
          <w:p w14:paraId="601B15B5" w14:textId="77777777" w:rsidR="006E73FA" w:rsidRPr="00340B0D" w:rsidRDefault="006E73FA" w:rsidP="00541D1A">
            <w:pPr>
              <w:jc w:val="center"/>
              <w:rPr>
                <w:ins w:id="2877" w:author="jonathan pritchard" w:date="2025-01-23T13:38:00Z" w16du:dateUtc="2025-01-23T13:38:00Z"/>
                <w:rFonts w:cs="Arial"/>
                <w:sz w:val="18"/>
                <w:szCs w:val="18"/>
              </w:rPr>
            </w:pPr>
          </w:p>
        </w:tc>
        <w:tc>
          <w:tcPr>
            <w:tcW w:w="3439" w:type="dxa"/>
            <w:gridSpan w:val="4"/>
            <w:tcBorders>
              <w:top w:val="single" w:sz="4" w:space="0" w:color="auto"/>
              <w:left w:val="single" w:sz="12" w:space="0" w:color="auto"/>
              <w:bottom w:val="single" w:sz="4" w:space="0" w:color="auto"/>
            </w:tcBorders>
          </w:tcPr>
          <w:p w14:paraId="0A1CB99E" w14:textId="77777777" w:rsidR="006E73FA" w:rsidRPr="00340B0D" w:rsidRDefault="006E73FA" w:rsidP="00541D1A">
            <w:pPr>
              <w:rPr>
                <w:ins w:id="2878" w:author="jonathan pritchard" w:date="2025-01-23T13:38:00Z" w16du:dateUtc="2025-01-23T13:38:00Z"/>
                <w:rFonts w:cs="Arial"/>
                <w:sz w:val="18"/>
                <w:szCs w:val="18"/>
              </w:rPr>
            </w:pPr>
          </w:p>
        </w:tc>
        <w:tc>
          <w:tcPr>
            <w:tcW w:w="672" w:type="dxa"/>
            <w:tcBorders>
              <w:top w:val="single" w:sz="4" w:space="0" w:color="auto"/>
              <w:bottom w:val="single" w:sz="4" w:space="0" w:color="auto"/>
              <w:right w:val="single" w:sz="12" w:space="0" w:color="auto"/>
            </w:tcBorders>
            <w:vAlign w:val="center"/>
          </w:tcPr>
          <w:p w14:paraId="0B09955A" w14:textId="77777777" w:rsidR="006E73FA" w:rsidRPr="00340B0D" w:rsidRDefault="006E73FA" w:rsidP="00541D1A">
            <w:pPr>
              <w:rPr>
                <w:ins w:id="2879" w:author="jonathan pritchard" w:date="2025-01-23T13:38:00Z" w16du:dateUtc="2025-01-23T13:38:00Z"/>
                <w:rFonts w:cs="Arial"/>
                <w:sz w:val="18"/>
                <w:szCs w:val="18"/>
              </w:rPr>
            </w:pPr>
          </w:p>
        </w:tc>
      </w:tr>
      <w:tr w:rsidR="006E73FA" w:rsidRPr="00340B0D" w14:paraId="09576A1E" w14:textId="77777777" w:rsidTr="00E72BE6">
        <w:trPr>
          <w:ins w:id="2880" w:author="jonathan pritchard" w:date="2025-01-23T13:38:00Z"/>
        </w:trPr>
        <w:tc>
          <w:tcPr>
            <w:tcW w:w="4375" w:type="dxa"/>
            <w:gridSpan w:val="4"/>
            <w:tcBorders>
              <w:top w:val="single" w:sz="4" w:space="0" w:color="auto"/>
              <w:left w:val="single" w:sz="12" w:space="0" w:color="auto"/>
              <w:bottom w:val="single" w:sz="4" w:space="0" w:color="auto"/>
              <w:right w:val="single" w:sz="4" w:space="0" w:color="auto"/>
            </w:tcBorders>
          </w:tcPr>
          <w:p w14:paraId="4234B484" w14:textId="77777777" w:rsidR="006E73FA" w:rsidRPr="00340B0D" w:rsidRDefault="006E73FA" w:rsidP="00541D1A">
            <w:pPr>
              <w:pStyle w:val="Default"/>
              <w:ind w:left="720"/>
              <w:rPr>
                <w:ins w:id="2881" w:author="jonathan pritchard" w:date="2025-01-23T13:38:00Z" w16du:dateUtc="2025-01-23T13:38:00Z"/>
                <w:sz w:val="18"/>
                <w:szCs w:val="18"/>
              </w:rPr>
            </w:pPr>
            <w:ins w:id="2882" w:author="jonathan pritchard" w:date="2025-01-23T13:38:00Z" w16du:dateUtc="2025-01-23T13:38:00Z">
              <w:r w:rsidRPr="00340B0D">
                <w:rPr>
                  <w:sz w:val="18"/>
                  <w:szCs w:val="18"/>
                </w:rPr>
                <w:t>Chart (Standard)</w:t>
              </w:r>
            </w:ins>
          </w:p>
        </w:tc>
        <w:tc>
          <w:tcPr>
            <w:tcW w:w="713" w:type="dxa"/>
            <w:gridSpan w:val="2"/>
            <w:tcBorders>
              <w:top w:val="single" w:sz="4" w:space="0" w:color="auto"/>
              <w:left w:val="single" w:sz="4" w:space="0" w:color="auto"/>
              <w:bottom w:val="single" w:sz="4" w:space="0" w:color="auto"/>
              <w:right w:val="single" w:sz="12" w:space="0" w:color="auto"/>
            </w:tcBorders>
          </w:tcPr>
          <w:p w14:paraId="7AFDF78D" w14:textId="77777777" w:rsidR="006E73FA" w:rsidRPr="00340B0D" w:rsidRDefault="006E73FA" w:rsidP="00541D1A">
            <w:pPr>
              <w:jc w:val="center"/>
              <w:rPr>
                <w:ins w:id="2883" w:author="jonathan pritchard" w:date="2025-01-23T13:38:00Z" w16du:dateUtc="2025-01-23T13:38:00Z"/>
                <w:rFonts w:cs="Arial"/>
                <w:sz w:val="18"/>
                <w:szCs w:val="18"/>
              </w:rPr>
            </w:pPr>
          </w:p>
        </w:tc>
        <w:tc>
          <w:tcPr>
            <w:tcW w:w="3439" w:type="dxa"/>
            <w:gridSpan w:val="4"/>
            <w:tcBorders>
              <w:top w:val="single" w:sz="4" w:space="0" w:color="auto"/>
              <w:left w:val="single" w:sz="12" w:space="0" w:color="auto"/>
              <w:bottom w:val="single" w:sz="4" w:space="0" w:color="auto"/>
            </w:tcBorders>
          </w:tcPr>
          <w:p w14:paraId="7C0EE6FD" w14:textId="77777777" w:rsidR="006E73FA" w:rsidRPr="00340B0D" w:rsidRDefault="006E73FA" w:rsidP="00541D1A">
            <w:pPr>
              <w:rPr>
                <w:ins w:id="2884" w:author="jonathan pritchard" w:date="2025-01-23T13:38:00Z" w16du:dateUtc="2025-01-23T13:38:00Z"/>
                <w:rFonts w:cs="Arial"/>
                <w:sz w:val="18"/>
                <w:szCs w:val="18"/>
              </w:rPr>
            </w:pPr>
          </w:p>
        </w:tc>
        <w:tc>
          <w:tcPr>
            <w:tcW w:w="672" w:type="dxa"/>
            <w:tcBorders>
              <w:top w:val="single" w:sz="4" w:space="0" w:color="auto"/>
              <w:bottom w:val="single" w:sz="4" w:space="0" w:color="auto"/>
              <w:right w:val="single" w:sz="12" w:space="0" w:color="auto"/>
            </w:tcBorders>
            <w:vAlign w:val="center"/>
          </w:tcPr>
          <w:p w14:paraId="62C06108" w14:textId="77777777" w:rsidR="006E73FA" w:rsidRPr="00340B0D" w:rsidRDefault="006E73FA" w:rsidP="00541D1A">
            <w:pPr>
              <w:rPr>
                <w:ins w:id="2885" w:author="jonathan pritchard" w:date="2025-01-23T13:38:00Z" w16du:dateUtc="2025-01-23T13:38:00Z"/>
                <w:rFonts w:cs="Arial"/>
                <w:sz w:val="18"/>
                <w:szCs w:val="18"/>
              </w:rPr>
            </w:pPr>
          </w:p>
        </w:tc>
      </w:tr>
      <w:tr w:rsidR="006E73FA" w:rsidRPr="00340B0D" w14:paraId="56FFB02C" w14:textId="77777777" w:rsidTr="00E72BE6">
        <w:trPr>
          <w:ins w:id="2886" w:author="jonathan pritchard" w:date="2025-01-23T13:38:00Z"/>
        </w:trPr>
        <w:tc>
          <w:tcPr>
            <w:tcW w:w="4375" w:type="dxa"/>
            <w:gridSpan w:val="4"/>
            <w:tcBorders>
              <w:top w:val="single" w:sz="4" w:space="0" w:color="auto"/>
              <w:left w:val="single" w:sz="12" w:space="0" w:color="auto"/>
              <w:bottom w:val="single" w:sz="12" w:space="0" w:color="auto"/>
              <w:right w:val="single" w:sz="4" w:space="0" w:color="auto"/>
            </w:tcBorders>
          </w:tcPr>
          <w:p w14:paraId="798EBE30" w14:textId="77777777" w:rsidR="006E73FA" w:rsidRPr="00340B0D" w:rsidRDefault="006E73FA" w:rsidP="00541D1A">
            <w:pPr>
              <w:pStyle w:val="Default"/>
              <w:ind w:left="720"/>
              <w:rPr>
                <w:ins w:id="2887" w:author="jonathan pritchard" w:date="2025-01-23T13:38:00Z" w16du:dateUtc="2025-01-23T13:38:00Z"/>
                <w:sz w:val="18"/>
                <w:szCs w:val="18"/>
              </w:rPr>
            </w:pPr>
            <w:ins w:id="2888" w:author="jonathan pritchard" w:date="2025-01-23T13:38:00Z" w16du:dateUtc="2025-01-23T13:38:00Z">
              <w:r w:rsidRPr="00340B0D">
                <w:rPr>
                  <w:sz w:val="18"/>
                  <w:szCs w:val="18"/>
                </w:rPr>
                <w:t>Alert Highlights (Standard)</w:t>
              </w:r>
            </w:ins>
          </w:p>
        </w:tc>
        <w:tc>
          <w:tcPr>
            <w:tcW w:w="713" w:type="dxa"/>
            <w:gridSpan w:val="2"/>
            <w:tcBorders>
              <w:top w:val="single" w:sz="4" w:space="0" w:color="auto"/>
              <w:left w:val="single" w:sz="4" w:space="0" w:color="auto"/>
              <w:bottom w:val="single" w:sz="12" w:space="0" w:color="auto"/>
              <w:right w:val="single" w:sz="12" w:space="0" w:color="auto"/>
            </w:tcBorders>
          </w:tcPr>
          <w:p w14:paraId="7423279A" w14:textId="77777777" w:rsidR="006E73FA" w:rsidRPr="00340B0D" w:rsidRDefault="006E73FA" w:rsidP="00541D1A">
            <w:pPr>
              <w:jc w:val="center"/>
              <w:rPr>
                <w:ins w:id="2889" w:author="jonathan pritchard" w:date="2025-01-23T13:38:00Z" w16du:dateUtc="2025-01-23T13:38:00Z"/>
                <w:rFonts w:cs="Arial"/>
                <w:sz w:val="18"/>
                <w:szCs w:val="18"/>
              </w:rPr>
            </w:pPr>
          </w:p>
        </w:tc>
        <w:tc>
          <w:tcPr>
            <w:tcW w:w="3439" w:type="dxa"/>
            <w:gridSpan w:val="4"/>
            <w:tcBorders>
              <w:top w:val="single" w:sz="4" w:space="0" w:color="auto"/>
              <w:left w:val="single" w:sz="12" w:space="0" w:color="auto"/>
              <w:bottom w:val="single" w:sz="12" w:space="0" w:color="auto"/>
            </w:tcBorders>
          </w:tcPr>
          <w:p w14:paraId="03B33C01" w14:textId="77777777" w:rsidR="006E73FA" w:rsidRPr="00340B0D" w:rsidRDefault="006E73FA" w:rsidP="00541D1A">
            <w:pPr>
              <w:rPr>
                <w:ins w:id="2890" w:author="jonathan pritchard" w:date="2025-01-23T13:38:00Z" w16du:dateUtc="2025-01-23T13:38:00Z"/>
                <w:rFonts w:cs="Arial"/>
                <w:sz w:val="18"/>
                <w:szCs w:val="18"/>
              </w:rPr>
            </w:pPr>
          </w:p>
        </w:tc>
        <w:tc>
          <w:tcPr>
            <w:tcW w:w="672" w:type="dxa"/>
            <w:tcBorders>
              <w:top w:val="single" w:sz="4" w:space="0" w:color="auto"/>
              <w:bottom w:val="single" w:sz="12" w:space="0" w:color="auto"/>
              <w:right w:val="single" w:sz="12" w:space="0" w:color="auto"/>
            </w:tcBorders>
            <w:vAlign w:val="center"/>
          </w:tcPr>
          <w:p w14:paraId="0E11ABFD" w14:textId="77777777" w:rsidR="006E73FA" w:rsidRPr="00340B0D" w:rsidRDefault="006E73FA" w:rsidP="00541D1A">
            <w:pPr>
              <w:rPr>
                <w:ins w:id="2891" w:author="jonathan pritchard" w:date="2025-01-23T13:38:00Z" w16du:dateUtc="2025-01-23T13:38:00Z"/>
                <w:rFonts w:cs="Arial"/>
                <w:sz w:val="18"/>
                <w:szCs w:val="18"/>
              </w:rPr>
            </w:pPr>
          </w:p>
        </w:tc>
      </w:tr>
      <w:tr w:rsidR="006E73FA" w:rsidRPr="00340B0D" w14:paraId="38BC216D" w14:textId="77777777" w:rsidTr="00541D1A">
        <w:trPr>
          <w:ins w:id="2892" w:author="jonathan pritchard" w:date="2025-01-23T13:38:00Z"/>
        </w:trPr>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A1668B8" w14:textId="77777777" w:rsidR="006E73FA" w:rsidRPr="00EF63B4" w:rsidRDefault="006E73FA" w:rsidP="00541D1A">
            <w:pPr>
              <w:jc w:val="center"/>
              <w:rPr>
                <w:ins w:id="2893" w:author="jonathan pritchard" w:date="2025-01-23T13:38:00Z" w16du:dateUtc="2025-01-23T13:38:00Z"/>
                <w:rFonts w:cs="Arial"/>
                <w:sz w:val="18"/>
                <w:szCs w:val="18"/>
              </w:rPr>
            </w:pPr>
            <w:ins w:id="2894" w:author="jonathan pritchard" w:date="2025-01-23T13:38:00Z" w16du:dateUtc="2025-01-23T13:38:00Z">
              <w:r>
                <w:rPr>
                  <w:rFonts w:cs="Arial"/>
                  <w:b/>
                  <w:bCs/>
                  <w:sz w:val="18"/>
                  <w:szCs w:val="18"/>
                </w:rPr>
                <w:t>Additional</w:t>
              </w:r>
            </w:ins>
          </w:p>
        </w:tc>
      </w:tr>
      <w:tr w:rsidR="006E73FA" w:rsidRPr="00340B0D" w14:paraId="29921410" w14:textId="77777777" w:rsidTr="00E72BE6">
        <w:trPr>
          <w:ins w:id="2895" w:author="jonathan pritchard" w:date="2025-01-23T13:38:00Z"/>
        </w:trPr>
        <w:tc>
          <w:tcPr>
            <w:tcW w:w="4375" w:type="dxa"/>
            <w:gridSpan w:val="4"/>
            <w:tcBorders>
              <w:top w:val="single" w:sz="4" w:space="0" w:color="auto"/>
              <w:left w:val="single" w:sz="12" w:space="0" w:color="auto"/>
              <w:bottom w:val="single" w:sz="4" w:space="0" w:color="auto"/>
              <w:right w:val="single" w:sz="4" w:space="0" w:color="auto"/>
            </w:tcBorders>
          </w:tcPr>
          <w:p w14:paraId="245B307C" w14:textId="77777777" w:rsidR="006E73FA" w:rsidRPr="00340B0D" w:rsidRDefault="006E73FA" w:rsidP="00541D1A">
            <w:pPr>
              <w:pStyle w:val="Default"/>
              <w:ind w:left="720"/>
              <w:rPr>
                <w:ins w:id="2896" w:author="jonathan pritchard" w:date="2025-01-23T13:38:00Z" w16du:dateUtc="2025-01-23T13:38:00Z"/>
                <w:sz w:val="18"/>
                <w:szCs w:val="18"/>
              </w:rPr>
            </w:pPr>
          </w:p>
        </w:tc>
        <w:tc>
          <w:tcPr>
            <w:tcW w:w="713" w:type="dxa"/>
            <w:gridSpan w:val="2"/>
            <w:tcBorders>
              <w:top w:val="single" w:sz="4" w:space="0" w:color="auto"/>
              <w:left w:val="single" w:sz="4" w:space="0" w:color="auto"/>
              <w:bottom w:val="single" w:sz="4" w:space="0" w:color="auto"/>
              <w:right w:val="double" w:sz="4" w:space="0" w:color="auto"/>
            </w:tcBorders>
          </w:tcPr>
          <w:p w14:paraId="595FCF60" w14:textId="77777777" w:rsidR="006E73FA" w:rsidRPr="00340B0D" w:rsidRDefault="006E73FA" w:rsidP="00541D1A">
            <w:pPr>
              <w:jc w:val="center"/>
              <w:rPr>
                <w:ins w:id="2897" w:author="jonathan pritchard" w:date="2025-01-23T13:38:00Z" w16du:dateUtc="2025-01-23T13:38:00Z"/>
                <w:rFonts w:cs="Arial"/>
                <w:sz w:val="18"/>
                <w:szCs w:val="18"/>
              </w:rPr>
            </w:pPr>
          </w:p>
        </w:tc>
        <w:tc>
          <w:tcPr>
            <w:tcW w:w="3439" w:type="dxa"/>
            <w:gridSpan w:val="4"/>
            <w:tcBorders>
              <w:top w:val="single" w:sz="4" w:space="0" w:color="auto"/>
              <w:left w:val="double" w:sz="4" w:space="0" w:color="auto"/>
              <w:bottom w:val="single" w:sz="4" w:space="0" w:color="auto"/>
            </w:tcBorders>
          </w:tcPr>
          <w:p w14:paraId="4BA376E8" w14:textId="77777777" w:rsidR="006E73FA" w:rsidRPr="00340B0D" w:rsidRDefault="006E73FA" w:rsidP="00541D1A">
            <w:pPr>
              <w:rPr>
                <w:ins w:id="2898" w:author="jonathan pritchard" w:date="2025-01-23T13:38:00Z" w16du:dateUtc="2025-01-23T13:38:00Z"/>
                <w:rFonts w:cs="Arial"/>
                <w:sz w:val="18"/>
                <w:szCs w:val="18"/>
              </w:rPr>
            </w:pPr>
          </w:p>
        </w:tc>
        <w:tc>
          <w:tcPr>
            <w:tcW w:w="672" w:type="dxa"/>
            <w:tcBorders>
              <w:top w:val="single" w:sz="4" w:space="0" w:color="auto"/>
              <w:bottom w:val="single" w:sz="4" w:space="0" w:color="auto"/>
              <w:right w:val="single" w:sz="12" w:space="0" w:color="auto"/>
            </w:tcBorders>
            <w:vAlign w:val="center"/>
          </w:tcPr>
          <w:p w14:paraId="591584BC" w14:textId="77777777" w:rsidR="006E73FA" w:rsidRPr="00340B0D" w:rsidRDefault="006E73FA" w:rsidP="00541D1A">
            <w:pPr>
              <w:rPr>
                <w:ins w:id="2899" w:author="jonathan pritchard" w:date="2025-01-23T13:38:00Z" w16du:dateUtc="2025-01-23T13:38:00Z"/>
                <w:rFonts w:cs="Arial"/>
                <w:sz w:val="18"/>
                <w:szCs w:val="18"/>
              </w:rPr>
            </w:pPr>
          </w:p>
        </w:tc>
      </w:tr>
      <w:tr w:rsidR="006E73FA" w:rsidRPr="00340B0D" w14:paraId="4E32A91C" w14:textId="77777777" w:rsidTr="00E72BE6">
        <w:trPr>
          <w:ins w:id="2900" w:author="jonathan pritchard" w:date="2025-01-23T13:38:00Z"/>
        </w:trPr>
        <w:tc>
          <w:tcPr>
            <w:tcW w:w="4375" w:type="dxa"/>
            <w:gridSpan w:val="4"/>
            <w:tcBorders>
              <w:top w:val="single" w:sz="4" w:space="0" w:color="auto"/>
              <w:left w:val="single" w:sz="12" w:space="0" w:color="auto"/>
              <w:bottom w:val="single" w:sz="4" w:space="0" w:color="auto"/>
              <w:right w:val="single" w:sz="4" w:space="0" w:color="auto"/>
            </w:tcBorders>
          </w:tcPr>
          <w:p w14:paraId="641875A3" w14:textId="77777777" w:rsidR="006E73FA" w:rsidRPr="00340B0D" w:rsidRDefault="006E73FA" w:rsidP="00541D1A">
            <w:pPr>
              <w:pStyle w:val="Default"/>
              <w:ind w:left="720"/>
              <w:rPr>
                <w:ins w:id="2901" w:author="jonathan pritchard" w:date="2025-01-23T13:38:00Z" w16du:dateUtc="2025-01-23T13:38:00Z"/>
                <w:sz w:val="18"/>
                <w:szCs w:val="18"/>
              </w:rPr>
            </w:pPr>
          </w:p>
        </w:tc>
        <w:tc>
          <w:tcPr>
            <w:tcW w:w="713" w:type="dxa"/>
            <w:gridSpan w:val="2"/>
            <w:tcBorders>
              <w:top w:val="single" w:sz="4" w:space="0" w:color="auto"/>
              <w:left w:val="single" w:sz="4" w:space="0" w:color="auto"/>
              <w:bottom w:val="single" w:sz="4" w:space="0" w:color="auto"/>
              <w:right w:val="double" w:sz="4" w:space="0" w:color="auto"/>
            </w:tcBorders>
          </w:tcPr>
          <w:p w14:paraId="1965E787" w14:textId="77777777" w:rsidR="006E73FA" w:rsidRPr="00340B0D" w:rsidRDefault="006E73FA" w:rsidP="00541D1A">
            <w:pPr>
              <w:jc w:val="center"/>
              <w:rPr>
                <w:ins w:id="2902" w:author="jonathan pritchard" w:date="2025-01-23T13:38:00Z" w16du:dateUtc="2025-01-23T13:38:00Z"/>
                <w:rFonts w:cs="Arial"/>
                <w:sz w:val="18"/>
                <w:szCs w:val="18"/>
              </w:rPr>
            </w:pPr>
          </w:p>
        </w:tc>
        <w:tc>
          <w:tcPr>
            <w:tcW w:w="3439" w:type="dxa"/>
            <w:gridSpan w:val="4"/>
            <w:tcBorders>
              <w:top w:val="single" w:sz="4" w:space="0" w:color="auto"/>
              <w:left w:val="double" w:sz="4" w:space="0" w:color="auto"/>
              <w:bottom w:val="single" w:sz="4" w:space="0" w:color="auto"/>
            </w:tcBorders>
          </w:tcPr>
          <w:p w14:paraId="756FDC70" w14:textId="77777777" w:rsidR="006E73FA" w:rsidRPr="00340B0D" w:rsidRDefault="006E73FA" w:rsidP="00541D1A">
            <w:pPr>
              <w:rPr>
                <w:ins w:id="2903" w:author="jonathan pritchard" w:date="2025-01-23T13:38:00Z" w16du:dateUtc="2025-01-23T13:38:00Z"/>
                <w:rFonts w:cs="Arial"/>
                <w:sz w:val="18"/>
                <w:szCs w:val="18"/>
              </w:rPr>
            </w:pPr>
          </w:p>
        </w:tc>
        <w:tc>
          <w:tcPr>
            <w:tcW w:w="672" w:type="dxa"/>
            <w:tcBorders>
              <w:top w:val="single" w:sz="4" w:space="0" w:color="auto"/>
              <w:bottom w:val="single" w:sz="4" w:space="0" w:color="auto"/>
              <w:right w:val="single" w:sz="12" w:space="0" w:color="auto"/>
            </w:tcBorders>
            <w:vAlign w:val="center"/>
          </w:tcPr>
          <w:p w14:paraId="5F68AFF1" w14:textId="77777777" w:rsidR="006E73FA" w:rsidRPr="00340B0D" w:rsidRDefault="006E73FA" w:rsidP="00541D1A">
            <w:pPr>
              <w:rPr>
                <w:ins w:id="2904" w:author="jonathan pritchard" w:date="2025-01-23T13:38:00Z" w16du:dateUtc="2025-01-23T13:38:00Z"/>
                <w:rFonts w:cs="Arial"/>
                <w:sz w:val="18"/>
                <w:szCs w:val="18"/>
              </w:rPr>
            </w:pPr>
          </w:p>
        </w:tc>
      </w:tr>
      <w:tr w:rsidR="006E73FA" w:rsidRPr="00340B0D" w14:paraId="5D10A08F" w14:textId="77777777" w:rsidTr="00541D1A">
        <w:trPr>
          <w:ins w:id="2905" w:author="jonathan pritchard" w:date="2025-01-23T13:38: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88E7AFB" w14:textId="77777777" w:rsidR="006E73FA" w:rsidRPr="00340B0D" w:rsidRDefault="006E73FA" w:rsidP="00541D1A">
            <w:pPr>
              <w:jc w:val="center"/>
              <w:rPr>
                <w:ins w:id="2906" w:author="jonathan pritchard" w:date="2025-01-23T13:38:00Z" w16du:dateUtc="2025-01-23T13:38:00Z"/>
                <w:rFonts w:cs="Arial"/>
                <w:b/>
                <w:bCs/>
                <w:sz w:val="18"/>
                <w:szCs w:val="18"/>
              </w:rPr>
            </w:pPr>
            <w:ins w:id="2907" w:author="jonathan pritchard" w:date="2025-01-23T13:38:00Z" w16du:dateUtc="2025-01-23T13:38:00Z">
              <w:r w:rsidRPr="00340B0D">
                <w:rPr>
                  <w:rFonts w:cs="Arial"/>
                  <w:b/>
                  <w:bCs/>
                  <w:sz w:val="18"/>
                  <w:szCs w:val="18"/>
                </w:rPr>
                <w:t>Setup</w:t>
              </w:r>
            </w:ins>
          </w:p>
        </w:tc>
      </w:tr>
      <w:tr w:rsidR="006E73FA" w:rsidRPr="00340B0D" w14:paraId="14638B57" w14:textId="77777777" w:rsidTr="00541D1A">
        <w:trPr>
          <w:ins w:id="2908" w:author="jonathan pritchard" w:date="2025-01-23T13:38:00Z"/>
        </w:trPr>
        <w:tc>
          <w:tcPr>
            <w:tcW w:w="9199" w:type="dxa"/>
            <w:gridSpan w:val="11"/>
            <w:tcBorders>
              <w:top w:val="single" w:sz="4" w:space="0" w:color="auto"/>
              <w:left w:val="single" w:sz="12" w:space="0" w:color="auto"/>
              <w:bottom w:val="single" w:sz="4" w:space="0" w:color="auto"/>
              <w:right w:val="single" w:sz="12" w:space="0" w:color="auto"/>
            </w:tcBorders>
          </w:tcPr>
          <w:p w14:paraId="61EC82B0" w14:textId="77777777" w:rsidR="006E73FA" w:rsidRDefault="006E73FA" w:rsidP="00541D1A">
            <w:pPr>
              <w:rPr>
                <w:ins w:id="2909" w:author="jonathan pritchard" w:date="2025-01-23T13:38:00Z" w16du:dateUtc="2025-01-23T13:38:00Z"/>
                <w:rFonts w:cs="Arial"/>
                <w:sz w:val="18"/>
                <w:szCs w:val="18"/>
              </w:rPr>
            </w:pPr>
          </w:p>
          <w:p w14:paraId="54D69BEF" w14:textId="77777777" w:rsidR="00E72BE6" w:rsidRPr="00A66F97" w:rsidRDefault="00E72BE6" w:rsidP="00E72BE6">
            <w:pPr>
              <w:rPr>
                <w:rFonts w:cs="Arial"/>
                <w:i/>
              </w:rPr>
            </w:pPr>
            <w:r w:rsidRPr="00A66F97">
              <w:rPr>
                <w:rFonts w:cs="Arial"/>
                <w:i/>
              </w:rPr>
              <w:t xml:space="preserve">Load the exchange set </w:t>
            </w:r>
            <w:proofErr w:type="spellStart"/>
            <w:r w:rsidRPr="00A66F97">
              <w:rPr>
                <w:rFonts w:cs="Arial"/>
                <w:b/>
                <w:bCs/>
                <w:i/>
              </w:rPr>
              <w:t>PowerUp</w:t>
            </w:r>
            <w:proofErr w:type="spellEnd"/>
            <w:r w:rsidRPr="00A66F97">
              <w:rPr>
                <w:rFonts w:cs="Arial"/>
                <w:i/>
              </w:rPr>
              <w:t xml:space="preserve"> with the following settings:</w:t>
            </w:r>
          </w:p>
          <w:p w14:paraId="4828FDC9" w14:textId="77777777" w:rsidR="00E72BE6" w:rsidRPr="00A66F97" w:rsidRDefault="00E72BE6" w:rsidP="00E72BE6">
            <w:pPr>
              <w:pStyle w:val="ListParagraph"/>
              <w:numPr>
                <w:ilvl w:val="0"/>
                <w:numId w:val="51"/>
              </w:numPr>
              <w:rPr>
                <w:rFonts w:cs="Arial"/>
                <w:i/>
              </w:rPr>
            </w:pPr>
            <w:r w:rsidRPr="00A66F97">
              <w:rPr>
                <w:rFonts w:cs="Arial"/>
                <w:i/>
              </w:rPr>
              <w:lastRenderedPageBreak/>
              <w:t>Set User selected safety contour = 11.4m</w:t>
            </w:r>
          </w:p>
          <w:p w14:paraId="679CD951" w14:textId="77777777" w:rsidR="00E72BE6" w:rsidRPr="00A66F97" w:rsidRDefault="00E72BE6" w:rsidP="00E72BE6">
            <w:pPr>
              <w:pStyle w:val="ListParagraph"/>
              <w:numPr>
                <w:ilvl w:val="0"/>
                <w:numId w:val="51"/>
              </w:numPr>
              <w:rPr>
                <w:rFonts w:cs="Arial"/>
                <w:i/>
              </w:rPr>
            </w:pPr>
            <w:r w:rsidRPr="00A66F97">
              <w:rPr>
                <w:rFonts w:cs="Arial"/>
                <w:i/>
              </w:rPr>
              <w:t>Set Water Level Adjustment = false</w:t>
            </w:r>
          </w:p>
          <w:p w14:paraId="495E73A0" w14:textId="609BD210" w:rsidR="006E73FA" w:rsidRPr="00110428" w:rsidRDefault="006E73FA" w:rsidP="00541D1A">
            <w:pPr>
              <w:rPr>
                <w:ins w:id="2910" w:author="jonathan pritchard" w:date="2025-01-23T13:38:00Z" w16du:dateUtc="2025-01-23T13:38:00Z"/>
                <w:rFonts w:cs="Arial"/>
              </w:rPr>
            </w:pPr>
          </w:p>
          <w:p w14:paraId="4786AB39" w14:textId="77777777" w:rsidR="006E73FA" w:rsidRPr="00340B0D" w:rsidRDefault="006E73FA" w:rsidP="00541D1A">
            <w:pPr>
              <w:rPr>
                <w:ins w:id="2911" w:author="jonathan pritchard" w:date="2025-01-23T13:38:00Z" w16du:dateUtc="2025-01-23T13:38:00Z"/>
                <w:rFonts w:cs="Arial"/>
                <w:sz w:val="18"/>
                <w:szCs w:val="18"/>
              </w:rPr>
            </w:pPr>
          </w:p>
        </w:tc>
      </w:tr>
      <w:tr w:rsidR="006E73FA" w:rsidRPr="00340B0D" w14:paraId="7E24366C" w14:textId="77777777" w:rsidTr="00541D1A">
        <w:trPr>
          <w:ins w:id="2912" w:author="jonathan pritchard" w:date="2025-01-23T13:38: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9E55615" w14:textId="77777777" w:rsidR="006E73FA" w:rsidRPr="00340B0D" w:rsidRDefault="006E73FA" w:rsidP="00541D1A">
            <w:pPr>
              <w:jc w:val="center"/>
              <w:rPr>
                <w:ins w:id="2913" w:author="jonathan pritchard" w:date="2025-01-23T13:38:00Z" w16du:dateUtc="2025-01-23T13:38:00Z"/>
                <w:rFonts w:cs="Arial"/>
                <w:b/>
                <w:bCs/>
                <w:sz w:val="18"/>
                <w:szCs w:val="18"/>
              </w:rPr>
            </w:pPr>
            <w:ins w:id="2914" w:author="jonathan pritchard" w:date="2025-01-23T13:38:00Z" w16du:dateUtc="2025-01-23T13:38:00Z">
              <w:r w:rsidRPr="00340B0D">
                <w:rPr>
                  <w:rFonts w:cs="Arial"/>
                  <w:b/>
                  <w:bCs/>
                  <w:sz w:val="18"/>
                  <w:szCs w:val="18"/>
                </w:rPr>
                <w:lastRenderedPageBreak/>
                <w:t>Action</w:t>
              </w:r>
            </w:ins>
          </w:p>
        </w:tc>
      </w:tr>
      <w:tr w:rsidR="00E72BE6" w:rsidRPr="00340B0D" w14:paraId="5857865E" w14:textId="77777777" w:rsidTr="00541D1A">
        <w:trPr>
          <w:ins w:id="2915" w:author="jonathan pritchard" w:date="2025-01-23T13:38: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4E48C26C" w14:textId="788E2204" w:rsidR="00E72BE6" w:rsidRPr="00110428" w:rsidRDefault="00E72BE6" w:rsidP="00E72BE6">
            <w:pPr>
              <w:rPr>
                <w:ins w:id="2916" w:author="jonathan pritchard" w:date="2025-01-23T13:38:00Z" w16du:dateUtc="2025-01-23T13:38:00Z"/>
                <w:rFonts w:cs="Arial"/>
                <w:b/>
                <w:bCs/>
              </w:rPr>
            </w:pPr>
            <w:r w:rsidRPr="00A66F97">
              <w:rPr>
                <w:rFonts w:cs="Arial"/>
                <w:i/>
              </w:rPr>
              <w:t>1. Set ship’s position to XX YY, Viewing Scale NN,000</w:t>
            </w:r>
          </w:p>
        </w:tc>
      </w:tr>
      <w:tr w:rsidR="00E72BE6" w:rsidRPr="00340B0D" w14:paraId="6C96B0FB" w14:textId="77777777" w:rsidTr="00541D1A">
        <w:trPr>
          <w:ins w:id="2917" w:author="jonathan pritchard" w:date="2025-01-23T13:38: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0CABBE3" w14:textId="77777777" w:rsidR="00E72BE6" w:rsidRPr="00340B0D" w:rsidRDefault="00E72BE6" w:rsidP="00E72BE6">
            <w:pPr>
              <w:jc w:val="center"/>
              <w:rPr>
                <w:ins w:id="2918" w:author="jonathan pritchard" w:date="2025-01-23T13:38:00Z" w16du:dateUtc="2025-01-23T13:38:00Z"/>
                <w:rFonts w:cs="Arial"/>
                <w:sz w:val="18"/>
                <w:szCs w:val="18"/>
              </w:rPr>
            </w:pPr>
            <w:ins w:id="2919" w:author="jonathan pritchard" w:date="2025-01-23T13:38:00Z" w16du:dateUtc="2025-01-23T13:38:00Z">
              <w:r w:rsidRPr="00340B0D">
                <w:rPr>
                  <w:rFonts w:cs="Arial"/>
                  <w:b/>
                  <w:bCs/>
                  <w:sz w:val="18"/>
                  <w:szCs w:val="18"/>
                </w:rPr>
                <w:t>Results</w:t>
              </w:r>
            </w:ins>
          </w:p>
        </w:tc>
      </w:tr>
      <w:tr w:rsidR="00E72BE6" w:rsidRPr="00340B0D" w14:paraId="1CECCA6F" w14:textId="77777777" w:rsidTr="00541D1A">
        <w:trPr>
          <w:ins w:id="2920" w:author="jonathan pritchard" w:date="2025-01-23T13:38:00Z"/>
        </w:trPr>
        <w:tc>
          <w:tcPr>
            <w:tcW w:w="9199" w:type="dxa"/>
            <w:gridSpan w:val="11"/>
            <w:tcBorders>
              <w:top w:val="single" w:sz="4" w:space="0" w:color="auto"/>
              <w:left w:val="single" w:sz="12" w:space="0" w:color="auto"/>
              <w:bottom w:val="single" w:sz="12" w:space="0" w:color="auto"/>
              <w:right w:val="single" w:sz="12" w:space="0" w:color="auto"/>
            </w:tcBorders>
          </w:tcPr>
          <w:p w14:paraId="6C106BE4" w14:textId="77777777" w:rsidR="00E72BE6" w:rsidRDefault="00E72BE6" w:rsidP="00E72BE6">
            <w:pPr>
              <w:rPr>
                <w:ins w:id="2921" w:author="jonathan pritchard" w:date="2025-01-23T13:38:00Z" w16du:dateUtc="2025-01-23T13:38:00Z"/>
                <w:rFonts w:cs="Arial"/>
                <w:sz w:val="18"/>
                <w:szCs w:val="18"/>
              </w:rPr>
            </w:pPr>
          </w:p>
          <w:p w14:paraId="1FEBD9DA" w14:textId="77777777" w:rsidR="00E72BE6" w:rsidRPr="00A66F97" w:rsidRDefault="00E72BE6" w:rsidP="00E72BE6">
            <w:pPr>
              <w:rPr>
                <w:rFonts w:cs="Arial"/>
                <w:i/>
              </w:rPr>
            </w:pPr>
            <w:r w:rsidRPr="00A66F97">
              <w:rPr>
                <w:rFonts w:cs="Arial"/>
                <w:i/>
              </w:rPr>
              <w:t xml:space="preserve">The ENC depth area is substituted for the S-102 values and a safety contour drawn delimiting the area deeper than 11.3m </w:t>
            </w:r>
          </w:p>
          <w:p w14:paraId="3611353F" w14:textId="77777777" w:rsidR="00E72BE6" w:rsidRPr="00A66F97" w:rsidRDefault="00E72BE6" w:rsidP="00E72BE6">
            <w:pPr>
              <w:rPr>
                <w:rFonts w:cs="Arial"/>
                <w:i/>
                <w:iCs/>
                <w:position w:val="-1"/>
                <w:lang w:val="en-US"/>
              </w:rPr>
            </w:pPr>
          </w:p>
          <w:p w14:paraId="4D347C71" w14:textId="77777777" w:rsidR="00E72BE6" w:rsidRPr="00A66F97" w:rsidRDefault="00E72BE6" w:rsidP="00E72BE6">
            <w:pPr>
              <w:rPr>
                <w:rFonts w:cs="Arial"/>
                <w:i/>
                <w:iCs/>
                <w:position w:val="-1"/>
                <w:lang w:val="en-US"/>
              </w:rPr>
            </w:pPr>
            <w:r w:rsidRPr="00A66F97">
              <w:rPr>
                <w:rFonts w:cs="Arial"/>
                <w:i/>
                <w:iCs/>
                <w:position w:val="-1"/>
                <w:lang w:val="en-US"/>
              </w:rPr>
              <w:t xml:space="preserve">Verify </w:t>
            </w:r>
          </w:p>
          <w:p w14:paraId="7196CA9F" w14:textId="77777777" w:rsidR="00E72BE6" w:rsidRPr="00A66F97" w:rsidRDefault="00E72BE6" w:rsidP="00E72BE6">
            <w:pPr>
              <w:rPr>
                <w:rFonts w:cs="Arial"/>
                <w:i/>
                <w:iCs/>
                <w:position w:val="-1"/>
                <w:lang w:val="en-US"/>
              </w:rPr>
            </w:pPr>
          </w:p>
          <w:p w14:paraId="40E83238" w14:textId="77777777" w:rsidR="00E72BE6" w:rsidRPr="00A66F97" w:rsidRDefault="00E72BE6" w:rsidP="00E72BE6">
            <w:pPr>
              <w:pStyle w:val="ListParagraph"/>
              <w:numPr>
                <w:ilvl w:val="0"/>
                <w:numId w:val="43"/>
              </w:numPr>
              <w:jc w:val="left"/>
              <w:rPr>
                <w:rFonts w:cs="Arial"/>
              </w:rPr>
            </w:pPr>
            <w:r w:rsidRPr="00A66F97">
              <w:rPr>
                <w:rFonts w:cs="Arial"/>
              </w:rPr>
              <w:t>User is able to set a user defined safety contour</w:t>
            </w:r>
          </w:p>
          <w:p w14:paraId="26DB5CF2" w14:textId="77777777" w:rsidR="00E72BE6" w:rsidRPr="00A66F97" w:rsidRDefault="00E72BE6" w:rsidP="00E72BE6">
            <w:pPr>
              <w:pStyle w:val="ListParagraph"/>
              <w:numPr>
                <w:ilvl w:val="0"/>
                <w:numId w:val="43"/>
              </w:numPr>
              <w:jc w:val="left"/>
              <w:rPr>
                <w:rFonts w:cs="Arial"/>
              </w:rPr>
            </w:pPr>
            <w:r w:rsidRPr="00A66F97">
              <w:rPr>
                <w:rFonts w:cs="Arial"/>
              </w:rPr>
              <w:t xml:space="preserve">Verify portrayal of </w:t>
            </w:r>
            <w:proofErr w:type="spellStart"/>
            <w:r w:rsidRPr="00A66F97">
              <w:rPr>
                <w:rFonts w:cs="Arial"/>
              </w:rPr>
              <w:t>DepthArea</w:t>
            </w:r>
            <w:proofErr w:type="spellEnd"/>
            <w:r w:rsidRPr="00A66F97">
              <w:rPr>
                <w:rFonts w:cs="Arial"/>
              </w:rPr>
              <w:t xml:space="preserve">, </w:t>
            </w:r>
            <w:proofErr w:type="spellStart"/>
            <w:r w:rsidRPr="00A66F97">
              <w:rPr>
                <w:rFonts w:cs="Arial"/>
              </w:rPr>
              <w:t>DredgedArea</w:t>
            </w:r>
            <w:proofErr w:type="spellEnd"/>
            <w:r w:rsidRPr="00A66F97">
              <w:rPr>
                <w:rFonts w:cs="Arial"/>
              </w:rPr>
              <w:t xml:space="preserve"> and </w:t>
            </w:r>
            <w:proofErr w:type="spellStart"/>
            <w:r w:rsidRPr="00A66F97">
              <w:rPr>
                <w:rFonts w:cs="Arial"/>
              </w:rPr>
              <w:t>DepthContours</w:t>
            </w:r>
            <w:proofErr w:type="spellEnd"/>
            <w:r w:rsidRPr="00A66F97">
              <w:rPr>
                <w:rFonts w:cs="Arial"/>
              </w:rPr>
              <w:t xml:space="preserve"> in area of S-102 coverage.</w:t>
            </w:r>
          </w:p>
          <w:p w14:paraId="4D07FA72" w14:textId="77777777" w:rsidR="00E72BE6" w:rsidRDefault="00E72BE6" w:rsidP="00E72BE6">
            <w:pPr>
              <w:rPr>
                <w:ins w:id="2922" w:author="jonathan pritchard" w:date="2025-01-23T13:38:00Z" w16du:dateUtc="2025-01-23T13:38:00Z"/>
                <w:rFonts w:cs="Arial"/>
                <w:sz w:val="18"/>
                <w:szCs w:val="18"/>
              </w:rPr>
            </w:pPr>
          </w:p>
          <w:p w14:paraId="461FC18E" w14:textId="77777777" w:rsidR="00E72BE6" w:rsidRDefault="00E72BE6" w:rsidP="00E72BE6">
            <w:pPr>
              <w:rPr>
                <w:ins w:id="2923" w:author="jonathan pritchard" w:date="2025-01-23T13:38:00Z" w16du:dateUtc="2025-01-23T13:38:00Z"/>
                <w:rFonts w:cs="Arial"/>
                <w:sz w:val="18"/>
                <w:szCs w:val="18"/>
              </w:rPr>
            </w:pPr>
          </w:p>
          <w:p w14:paraId="4B512BC4" w14:textId="77777777" w:rsidR="00E72BE6" w:rsidRPr="00340B0D" w:rsidRDefault="00E72BE6" w:rsidP="00E72BE6">
            <w:pPr>
              <w:jc w:val="center"/>
              <w:rPr>
                <w:ins w:id="2924" w:author="jonathan pritchard" w:date="2025-01-23T13:38:00Z" w16du:dateUtc="2025-01-23T13:38:00Z"/>
                <w:rFonts w:cs="Arial"/>
                <w:sz w:val="18"/>
                <w:szCs w:val="18"/>
              </w:rPr>
            </w:pPr>
          </w:p>
          <w:p w14:paraId="0408ED7A" w14:textId="4A04B88D" w:rsidR="00E72BE6" w:rsidRDefault="00E72BE6" w:rsidP="00E72BE6">
            <w:pPr>
              <w:tabs>
                <w:tab w:val="left" w:pos="3048"/>
              </w:tabs>
              <w:jc w:val="center"/>
              <w:rPr>
                <w:ins w:id="2925" w:author="jonathan pritchard" w:date="2025-01-23T13:38:00Z" w16du:dateUtc="2025-01-23T13:38:00Z"/>
                <w:rFonts w:cs="Arial"/>
                <w:sz w:val="18"/>
                <w:szCs w:val="18"/>
              </w:rPr>
            </w:pPr>
            <w:r w:rsidRPr="00A66F97">
              <w:rPr>
                <w:rFonts w:cs="Arial"/>
                <w:noProof/>
                <w:lang w:val="en-IN" w:eastAsia="en-IN"/>
              </w:rPr>
              <w:drawing>
                <wp:inline distT="0" distB="0" distL="0" distR="0" wp14:anchorId="3228CDAB" wp14:editId="20A97A14">
                  <wp:extent cx="4412615" cy="3914701"/>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13725" cy="3915686"/>
                          </a:xfrm>
                          <a:prstGeom prst="rect">
                            <a:avLst/>
                          </a:prstGeom>
                          <a:noFill/>
                          <a:ln>
                            <a:noFill/>
                          </a:ln>
                        </pic:spPr>
                      </pic:pic>
                    </a:graphicData>
                  </a:graphic>
                </wp:inline>
              </w:drawing>
            </w:r>
          </w:p>
          <w:p w14:paraId="658B0AAE" w14:textId="77777777" w:rsidR="00E72BE6" w:rsidRPr="00340B0D" w:rsidRDefault="00E72BE6" w:rsidP="00E72BE6">
            <w:pPr>
              <w:tabs>
                <w:tab w:val="left" w:pos="3048"/>
              </w:tabs>
              <w:jc w:val="center"/>
              <w:rPr>
                <w:ins w:id="2926" w:author="jonathan pritchard" w:date="2025-01-23T13:38:00Z" w16du:dateUtc="2025-01-23T13:38:00Z"/>
                <w:rFonts w:cs="Arial"/>
                <w:sz w:val="18"/>
                <w:szCs w:val="18"/>
              </w:rPr>
            </w:pPr>
          </w:p>
          <w:p w14:paraId="2225993E" w14:textId="65CA3444" w:rsidR="00E72BE6" w:rsidRDefault="00E72BE6" w:rsidP="00E72BE6">
            <w:pPr>
              <w:jc w:val="center"/>
              <w:rPr>
                <w:ins w:id="2927" w:author="jonathan pritchard" w:date="2025-01-23T13:38:00Z" w16du:dateUtc="2025-01-23T13:38:00Z"/>
                <w:rFonts w:cs="Arial"/>
                <w:sz w:val="18"/>
                <w:szCs w:val="18"/>
              </w:rPr>
            </w:pPr>
            <w:proofErr w:type="spellStart"/>
            <w:r>
              <w:rPr>
                <w:rFonts w:cs="Arial"/>
                <w:sz w:val="18"/>
                <w:szCs w:val="18"/>
              </w:rPr>
              <w:t>tbd</w:t>
            </w:r>
            <w:proofErr w:type="spellEnd"/>
          </w:p>
          <w:p w14:paraId="1774A5CF" w14:textId="77777777" w:rsidR="00E72BE6" w:rsidRDefault="00E72BE6" w:rsidP="00E72BE6">
            <w:pPr>
              <w:jc w:val="center"/>
              <w:rPr>
                <w:ins w:id="2928" w:author="jonathan pritchard" w:date="2025-01-23T13:38:00Z" w16du:dateUtc="2025-01-23T13:38:00Z"/>
                <w:rFonts w:cs="Arial"/>
                <w:sz w:val="18"/>
                <w:szCs w:val="18"/>
              </w:rPr>
            </w:pPr>
          </w:p>
          <w:p w14:paraId="7109B835" w14:textId="77777777" w:rsidR="00E72BE6" w:rsidRPr="00340B0D" w:rsidRDefault="00E72BE6" w:rsidP="00E72BE6">
            <w:pPr>
              <w:rPr>
                <w:ins w:id="2929" w:author="jonathan pritchard" w:date="2025-01-23T13:38:00Z" w16du:dateUtc="2025-01-23T13:38:00Z"/>
                <w:rFonts w:cs="Arial"/>
                <w:sz w:val="18"/>
                <w:szCs w:val="18"/>
              </w:rPr>
            </w:pPr>
          </w:p>
        </w:tc>
      </w:tr>
    </w:tbl>
    <w:p w14:paraId="14285F3A" w14:textId="77777777" w:rsidR="006E73FA" w:rsidRDefault="006E73FA" w:rsidP="006E73FA">
      <w:pPr>
        <w:rPr>
          <w:ins w:id="2930" w:author="jonathan pritchard" w:date="2025-01-23T13:38:00Z" w16du:dateUtc="2025-01-23T13:38:00Z"/>
        </w:rPr>
      </w:pPr>
    </w:p>
    <w:p w14:paraId="01421DC8" w14:textId="77777777" w:rsidR="006E73FA" w:rsidRPr="006E73FA" w:rsidRDefault="006E73FA">
      <w:pPr>
        <w:pPrChange w:id="2931" w:author="jonathan pritchard" w:date="2025-01-23T13:38:00Z" w16du:dateUtc="2025-01-23T13:38:00Z">
          <w:pPr>
            <w:pStyle w:val="Heading1"/>
            <w:numPr>
              <w:ilvl w:val="2"/>
              <w:numId w:val="72"/>
            </w:numPr>
            <w:tabs>
              <w:tab w:val="clear" w:pos="432"/>
              <w:tab w:val="left" w:pos="567"/>
            </w:tabs>
            <w:spacing w:after="120"/>
            <w:ind w:left="2160" w:hanging="1224"/>
          </w:pPr>
        </w:pPrChange>
      </w:pPr>
    </w:p>
    <w:p w14:paraId="2514E683" w14:textId="77777777" w:rsidR="006C7785" w:rsidRDefault="006C7785" w:rsidP="006C7785">
      <w:pPr>
        <w:spacing w:line="240" w:lineRule="auto"/>
      </w:pPr>
    </w:p>
    <w:p w14:paraId="33F4EB7C" w14:textId="1943FA3C" w:rsidR="00E72BE6" w:rsidRDefault="00E72BE6">
      <w:pPr>
        <w:widowControl/>
        <w:spacing w:line="240" w:lineRule="auto"/>
        <w:jc w:val="left"/>
        <w:rPr>
          <w:b/>
          <w:color w:val="FF0000"/>
        </w:rPr>
      </w:pPr>
      <w:r>
        <w:rPr>
          <w:b/>
          <w:color w:val="FF0000"/>
        </w:rPr>
        <w:br w:type="page"/>
      </w:r>
    </w:p>
    <w:p w14:paraId="7163A244" w14:textId="77777777" w:rsidR="0099359B" w:rsidRDefault="0099359B" w:rsidP="006C7785">
      <w:pPr>
        <w:spacing w:line="240" w:lineRule="auto"/>
        <w:rPr>
          <w:ins w:id="2932" w:author="jonathan pritchard" w:date="2024-10-23T10:00:00Z" w16du:dateUtc="2024-10-23T09:00:00Z"/>
          <w:b/>
          <w:color w:val="FF0000"/>
        </w:rPr>
      </w:pPr>
    </w:p>
    <w:p w14:paraId="2DDBFE91" w14:textId="4C74E3B1" w:rsidR="006C7785" w:rsidRPr="008C2033" w:rsidDel="0099359B" w:rsidRDefault="006C7785" w:rsidP="006C7785">
      <w:pPr>
        <w:spacing w:line="240" w:lineRule="auto"/>
        <w:rPr>
          <w:del w:id="2933" w:author="jonathan pritchard" w:date="2024-10-23T10:00:00Z" w16du:dateUtc="2024-10-23T09:00:00Z"/>
          <w:color w:val="FF0000"/>
        </w:rPr>
      </w:pPr>
      <w:del w:id="2934" w:author="jonathan pritchard" w:date="2024-10-23T10:00:00Z" w16du:dateUtc="2024-10-23T09:00:00Z">
        <w:r w:rsidRPr="008C2033" w:rsidDel="0099359B">
          <w:rPr>
            <w:b/>
            <w:color w:val="FF0000"/>
          </w:rPr>
          <w:delText>IIC Comment:</w:delText>
        </w:r>
        <w:r w:rsidRPr="008C2033" w:rsidDel="0099359B">
          <w:rPr>
            <w:color w:val="FF0000"/>
          </w:rPr>
          <w:delText xml:space="preserve"> </w:delText>
        </w:r>
        <w:r w:rsidRPr="008C2033" w:rsidDel="0099359B">
          <w:rPr>
            <w:i/>
            <w:color w:val="FF0000"/>
          </w:rPr>
          <w:delText>Dataset</w:delText>
        </w:r>
        <w:r w:rsidRPr="008C2033" w:rsidDel="0099359B">
          <w:rPr>
            <w:color w:val="FF0000"/>
          </w:rPr>
          <w:delText xml:space="preserve"> not available</w:delText>
        </w:r>
        <w:bookmarkStart w:id="2935" w:name="_Toc189491271"/>
        <w:bookmarkStart w:id="2936" w:name="_Toc189581531"/>
        <w:bookmarkStart w:id="2937" w:name="_Toc189582056"/>
        <w:bookmarkStart w:id="2938" w:name="_Toc189582405"/>
        <w:bookmarkStart w:id="2939" w:name="_Toc189582630"/>
        <w:bookmarkStart w:id="2940" w:name="_Toc189583362"/>
        <w:bookmarkStart w:id="2941" w:name="_Toc189636909"/>
        <w:bookmarkStart w:id="2942" w:name="_Toc189647857"/>
        <w:bookmarkEnd w:id="2935"/>
        <w:bookmarkEnd w:id="2936"/>
        <w:bookmarkEnd w:id="2937"/>
        <w:bookmarkEnd w:id="2938"/>
        <w:bookmarkEnd w:id="2939"/>
        <w:bookmarkEnd w:id="2940"/>
        <w:bookmarkEnd w:id="2941"/>
        <w:bookmarkEnd w:id="2942"/>
      </w:del>
    </w:p>
    <w:p w14:paraId="6BC1DC63" w14:textId="77777777" w:rsidR="006C7785" w:rsidRPr="0047307B" w:rsidRDefault="006C7785" w:rsidP="006C7785">
      <w:pPr>
        <w:pStyle w:val="Heading1"/>
        <w:numPr>
          <w:ilvl w:val="2"/>
          <w:numId w:val="72"/>
        </w:numPr>
        <w:tabs>
          <w:tab w:val="left" w:pos="567"/>
        </w:tabs>
        <w:spacing w:after="120"/>
        <w:ind w:left="567" w:hanging="567"/>
        <w:rPr>
          <w:rFonts w:cs="Arial"/>
          <w:b w:val="0"/>
          <w:color w:val="000000" w:themeColor="text1"/>
        </w:rPr>
      </w:pPr>
      <w:bookmarkStart w:id="2943" w:name="_Toc189647858"/>
      <w:r w:rsidRPr="0047307B">
        <w:rPr>
          <w:rFonts w:cs="Arial"/>
          <w:color w:val="000000" w:themeColor="text1"/>
        </w:rPr>
        <w:t>Safety depth</w:t>
      </w:r>
      <w:bookmarkEnd w:id="2943"/>
    </w:p>
    <w:tbl>
      <w:tblPr>
        <w:tblW w:w="96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944" w:author="jonathan pritchard" w:date="2025-01-23T13:38:00Z" w16du:dateUtc="2025-01-23T13:38:00Z">
          <w:tblPr>
            <w:tblW w:w="96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557"/>
        <w:gridCol w:w="2653"/>
        <w:gridCol w:w="2558"/>
        <w:gridCol w:w="1868"/>
        <w:tblGridChange w:id="2945">
          <w:tblGrid>
            <w:gridCol w:w="2557"/>
            <w:gridCol w:w="2653"/>
            <w:gridCol w:w="2558"/>
            <w:gridCol w:w="1868"/>
          </w:tblGrid>
        </w:tblGridChange>
      </w:tblGrid>
      <w:tr w:rsidR="006C7785" w14:paraId="1B52C9D1" w14:textId="77777777" w:rsidTr="0082201A">
        <w:trPr>
          <w:trHeight w:val="454"/>
          <w:tblHeader/>
          <w:trPrChange w:id="2946" w:author="jonathan pritchard" w:date="2025-01-23T13:38:00Z" w16du:dateUtc="2025-01-23T13:38:00Z">
            <w:trPr>
              <w:trHeight w:val="454"/>
              <w:tblHeader/>
            </w:trPr>
          </w:trPrChange>
        </w:trPr>
        <w:tc>
          <w:tcPr>
            <w:tcW w:w="2557" w:type="dxa"/>
            <w:shd w:val="clear" w:color="auto" w:fill="BFBFBF" w:themeFill="background1" w:themeFillShade="BF"/>
            <w:vAlign w:val="center"/>
            <w:tcPrChange w:id="2947" w:author="jonathan pritchard" w:date="2025-01-23T13:38:00Z" w16du:dateUtc="2025-01-23T13:38:00Z">
              <w:tcPr>
                <w:tcW w:w="2557" w:type="dxa"/>
                <w:shd w:val="clear" w:color="auto" w:fill="CCFFCC"/>
                <w:vAlign w:val="center"/>
              </w:tcPr>
            </w:tcPrChange>
          </w:tcPr>
          <w:p w14:paraId="0730A865" w14:textId="77777777" w:rsidR="006C7785" w:rsidRPr="00B2308C" w:rsidRDefault="006C7785" w:rsidP="00380FCD">
            <w:pPr>
              <w:rPr>
                <w:rFonts w:cs="Arial"/>
              </w:rPr>
            </w:pPr>
            <w:r w:rsidRPr="00B2308C">
              <w:rPr>
                <w:rFonts w:cs="Arial"/>
                <w:b/>
              </w:rPr>
              <w:t>Test Reference</w:t>
            </w:r>
          </w:p>
        </w:tc>
        <w:tc>
          <w:tcPr>
            <w:tcW w:w="2653" w:type="dxa"/>
            <w:shd w:val="clear" w:color="auto" w:fill="FFFFFF" w:themeFill="background1"/>
            <w:vAlign w:val="center"/>
            <w:tcPrChange w:id="2948" w:author="jonathan pritchard" w:date="2025-01-23T13:38:00Z" w16du:dateUtc="2025-01-23T13:38:00Z">
              <w:tcPr>
                <w:tcW w:w="2653" w:type="dxa"/>
                <w:shd w:val="clear" w:color="auto" w:fill="CCFFCC"/>
                <w:vAlign w:val="center"/>
              </w:tcPr>
            </w:tcPrChange>
          </w:tcPr>
          <w:p w14:paraId="70B8E9DA" w14:textId="77777777" w:rsidR="006C7785" w:rsidRPr="00B2308C" w:rsidRDefault="006C7785" w:rsidP="00380FCD">
            <w:pPr>
              <w:rPr>
                <w:rFonts w:cs="Arial"/>
              </w:rPr>
            </w:pPr>
            <w:proofErr w:type="spellStart"/>
            <w:r w:rsidRPr="00B2308C">
              <w:rPr>
                <w:rFonts w:cs="Arial"/>
              </w:rPr>
              <w:t>SafetyDepth</w:t>
            </w:r>
            <w:proofErr w:type="spellEnd"/>
          </w:p>
        </w:tc>
        <w:tc>
          <w:tcPr>
            <w:tcW w:w="2558" w:type="dxa"/>
            <w:shd w:val="clear" w:color="auto" w:fill="BFBFBF" w:themeFill="background1" w:themeFillShade="BF"/>
            <w:vAlign w:val="center"/>
            <w:tcPrChange w:id="2949" w:author="jonathan pritchard" w:date="2025-01-23T13:38:00Z" w16du:dateUtc="2025-01-23T13:38:00Z">
              <w:tcPr>
                <w:tcW w:w="2558" w:type="dxa"/>
                <w:shd w:val="clear" w:color="auto" w:fill="CCFFCC"/>
                <w:vAlign w:val="center"/>
              </w:tcPr>
            </w:tcPrChange>
          </w:tcPr>
          <w:p w14:paraId="00F0551F" w14:textId="77777777" w:rsidR="006C7785" w:rsidRPr="00B2308C" w:rsidRDefault="006C7785" w:rsidP="00380FCD">
            <w:pPr>
              <w:rPr>
                <w:rFonts w:cs="Arial"/>
              </w:rPr>
            </w:pPr>
            <w:r w:rsidRPr="00B2308C">
              <w:rPr>
                <w:rFonts w:cs="Arial"/>
                <w:b/>
              </w:rPr>
              <w:t>IHO Reference</w:t>
            </w:r>
          </w:p>
        </w:tc>
        <w:tc>
          <w:tcPr>
            <w:tcW w:w="1868" w:type="dxa"/>
            <w:shd w:val="clear" w:color="auto" w:fill="FFFFFF" w:themeFill="background1"/>
            <w:vAlign w:val="center"/>
            <w:tcPrChange w:id="2950" w:author="jonathan pritchard" w:date="2025-01-23T13:38:00Z" w16du:dateUtc="2025-01-23T13:38:00Z">
              <w:tcPr>
                <w:tcW w:w="1868" w:type="dxa"/>
                <w:shd w:val="clear" w:color="auto" w:fill="CCFFCC"/>
                <w:vAlign w:val="center"/>
              </w:tcPr>
            </w:tcPrChange>
          </w:tcPr>
          <w:p w14:paraId="1EFE42BB" w14:textId="77777777" w:rsidR="006C7785" w:rsidRPr="004065B1" w:rsidRDefault="006C7785" w:rsidP="00380FCD"/>
        </w:tc>
      </w:tr>
    </w:tbl>
    <w:tbl>
      <w:tblPr>
        <w:tblStyle w:val="TableGrid"/>
        <w:tblW w:w="9636" w:type="dxa"/>
        <w:tblLook w:val="04A0" w:firstRow="1" w:lastRow="0" w:firstColumn="1" w:lastColumn="0" w:noHBand="0" w:noVBand="1"/>
      </w:tblPr>
      <w:tblGrid>
        <w:gridCol w:w="2516"/>
        <w:gridCol w:w="409"/>
        <w:gridCol w:w="1399"/>
        <w:gridCol w:w="243"/>
        <w:gridCol w:w="681"/>
        <w:gridCol w:w="1799"/>
        <w:gridCol w:w="423"/>
        <w:gridCol w:w="1288"/>
        <w:gridCol w:w="878"/>
      </w:tblGrid>
      <w:tr w:rsidR="006C7785" w:rsidRPr="00340B0D" w14:paraId="0E85D8C6" w14:textId="77777777" w:rsidTr="00380FCD">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21519A6"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26C438F1" w14:textId="77777777" w:rsidTr="00380FCD">
        <w:tc>
          <w:tcPr>
            <w:tcW w:w="9636"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3FD9EF75" w14:textId="77777777" w:rsidR="006C7785" w:rsidRPr="005B051E" w:rsidRDefault="006C7785" w:rsidP="00380FCD">
            <w:pPr>
              <w:rPr>
                <w:rFonts w:cs="Arial"/>
              </w:rPr>
            </w:pPr>
            <w:r w:rsidRPr="0036528F">
              <w:rPr>
                <w:rFonts w:cs="Arial"/>
                <w:i/>
              </w:rPr>
              <w:t>Display of features with respect to value of safety depth</w:t>
            </w:r>
          </w:p>
        </w:tc>
      </w:tr>
      <w:tr w:rsidR="006C7785" w:rsidRPr="00340B0D" w14:paraId="532041B8" w14:textId="77777777" w:rsidTr="00380FCD">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0C93C6F"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052A82FD" w14:textId="77777777" w:rsidTr="00380FCD">
        <w:tc>
          <w:tcPr>
            <w:tcW w:w="9636"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1786100E" w14:textId="77777777" w:rsidR="006C7785" w:rsidRPr="0036528F" w:rsidRDefault="006C7785" w:rsidP="00380FCD">
            <w:pPr>
              <w:rPr>
                <w:rFonts w:cs="Arial"/>
                <w:i/>
              </w:rPr>
            </w:pPr>
            <w:r w:rsidRPr="0036528F">
              <w:rPr>
                <w:rFonts w:cs="Arial"/>
                <w:i/>
              </w:rPr>
              <w:t xml:space="preserve">Load the exchange set </w:t>
            </w:r>
            <w:proofErr w:type="spellStart"/>
            <w:r w:rsidRPr="0036528F">
              <w:rPr>
                <w:rFonts w:cs="Arial"/>
                <w:b/>
                <w:bCs/>
                <w:i/>
              </w:rPr>
              <w:t>PowerUp</w:t>
            </w:r>
            <w:proofErr w:type="spellEnd"/>
            <w:r w:rsidRPr="0036528F">
              <w:rPr>
                <w:rFonts w:cs="Arial"/>
                <w:i/>
              </w:rPr>
              <w:t xml:space="preserve"> with the following settings:</w:t>
            </w:r>
          </w:p>
          <w:p w14:paraId="0D22A542" w14:textId="77777777" w:rsidR="006C7785" w:rsidRPr="002453EF" w:rsidRDefault="006C7785" w:rsidP="00380FCD">
            <w:pPr>
              <w:rPr>
                <w:rFonts w:cs="Arial"/>
                <w:i/>
              </w:rPr>
            </w:pPr>
            <w:r w:rsidRPr="0036528F">
              <w:rPr>
                <w:rFonts w:cs="Arial"/>
                <w:i/>
              </w:rPr>
              <w:t>Display of spot soundings shall be switched on.</w:t>
            </w:r>
          </w:p>
        </w:tc>
      </w:tr>
      <w:tr w:rsidR="006C7785" w:rsidRPr="00340B0D" w14:paraId="2175A711" w14:textId="77777777" w:rsidTr="00380FCD">
        <w:tc>
          <w:tcPr>
            <w:tcW w:w="7470"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AEFC541"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166"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B6F21EE" w14:textId="77777777" w:rsidR="006C7785" w:rsidRPr="00340B0D" w:rsidRDefault="006C7785" w:rsidP="00380FCD">
            <w:pPr>
              <w:jc w:val="center"/>
              <w:rPr>
                <w:rFonts w:cs="Arial"/>
                <w:b/>
                <w:bCs/>
                <w:sz w:val="18"/>
                <w:szCs w:val="18"/>
              </w:rPr>
            </w:pPr>
          </w:p>
        </w:tc>
      </w:tr>
      <w:tr w:rsidR="006C7785" w:rsidRPr="00340B0D" w14:paraId="65783A30" w14:textId="77777777" w:rsidTr="00380FCD">
        <w:tc>
          <w:tcPr>
            <w:tcW w:w="7470" w:type="dxa"/>
            <w:gridSpan w:val="7"/>
            <w:tcBorders>
              <w:top w:val="single" w:sz="4" w:space="0" w:color="auto"/>
              <w:left w:val="single" w:sz="12" w:space="0" w:color="auto"/>
              <w:bottom w:val="single" w:sz="4" w:space="0" w:color="auto"/>
              <w:right w:val="single" w:sz="12" w:space="0" w:color="auto"/>
            </w:tcBorders>
            <w:shd w:val="clear" w:color="auto" w:fill="auto"/>
          </w:tcPr>
          <w:p w14:paraId="3996F78A" w14:textId="77777777" w:rsidR="006C7785" w:rsidRPr="000B13F9" w:rsidRDefault="006C7785" w:rsidP="00380FCD">
            <w:pPr>
              <w:rPr>
                <w:rFonts w:cs="Arial"/>
              </w:rPr>
            </w:pPr>
            <w:proofErr w:type="spellStart"/>
            <w:r>
              <w:rPr>
                <w:rFonts w:cs="Arial"/>
                <w:b/>
                <w:bCs/>
                <w:i/>
              </w:rPr>
              <w:t>DisplayBase</w:t>
            </w:r>
            <w:proofErr w:type="spellEnd"/>
          </w:p>
        </w:tc>
        <w:tc>
          <w:tcPr>
            <w:tcW w:w="2166" w:type="dxa"/>
            <w:gridSpan w:val="2"/>
            <w:tcBorders>
              <w:top w:val="single" w:sz="4" w:space="0" w:color="auto"/>
              <w:left w:val="single" w:sz="12" w:space="0" w:color="auto"/>
              <w:bottom w:val="single" w:sz="4" w:space="0" w:color="auto"/>
              <w:right w:val="single" w:sz="12" w:space="0" w:color="auto"/>
            </w:tcBorders>
            <w:shd w:val="clear" w:color="auto" w:fill="auto"/>
          </w:tcPr>
          <w:p w14:paraId="6FA34418" w14:textId="77777777" w:rsidR="006C7785" w:rsidRPr="00340B0D" w:rsidRDefault="006C7785" w:rsidP="00380FCD">
            <w:pPr>
              <w:rPr>
                <w:rFonts w:cs="Arial"/>
                <w:sz w:val="18"/>
                <w:szCs w:val="18"/>
              </w:rPr>
            </w:pPr>
          </w:p>
        </w:tc>
      </w:tr>
      <w:tr w:rsidR="006C7785" w:rsidRPr="00340B0D" w14:paraId="79E33368" w14:textId="77777777" w:rsidTr="00380FCD">
        <w:tc>
          <w:tcPr>
            <w:tcW w:w="7470" w:type="dxa"/>
            <w:gridSpan w:val="7"/>
            <w:tcBorders>
              <w:top w:val="single" w:sz="4" w:space="0" w:color="auto"/>
              <w:left w:val="single" w:sz="12" w:space="0" w:color="auto"/>
              <w:bottom w:val="single" w:sz="12" w:space="0" w:color="auto"/>
              <w:right w:val="single" w:sz="12" w:space="0" w:color="auto"/>
            </w:tcBorders>
            <w:shd w:val="clear" w:color="auto" w:fill="auto"/>
          </w:tcPr>
          <w:p w14:paraId="505D2BD0" w14:textId="77777777" w:rsidR="006C7785" w:rsidRPr="00340B0D" w:rsidRDefault="006C7785" w:rsidP="00380FCD">
            <w:pPr>
              <w:rPr>
                <w:rFonts w:cs="Arial"/>
                <w:sz w:val="18"/>
                <w:szCs w:val="18"/>
              </w:rPr>
            </w:pPr>
          </w:p>
        </w:tc>
        <w:tc>
          <w:tcPr>
            <w:tcW w:w="2166" w:type="dxa"/>
            <w:gridSpan w:val="2"/>
            <w:tcBorders>
              <w:top w:val="single" w:sz="4" w:space="0" w:color="auto"/>
              <w:left w:val="single" w:sz="12" w:space="0" w:color="auto"/>
              <w:bottom w:val="single" w:sz="12" w:space="0" w:color="auto"/>
              <w:right w:val="single" w:sz="12" w:space="0" w:color="auto"/>
            </w:tcBorders>
            <w:shd w:val="clear" w:color="auto" w:fill="auto"/>
          </w:tcPr>
          <w:p w14:paraId="2166A561" w14:textId="77777777" w:rsidR="006C7785" w:rsidRPr="00340B0D" w:rsidRDefault="006C7785" w:rsidP="00380FCD">
            <w:pPr>
              <w:rPr>
                <w:rFonts w:cs="Arial"/>
                <w:sz w:val="18"/>
                <w:szCs w:val="18"/>
              </w:rPr>
            </w:pPr>
          </w:p>
        </w:tc>
      </w:tr>
      <w:tr w:rsidR="006C7785" w:rsidRPr="00340B0D" w14:paraId="6FD6A753" w14:textId="77777777" w:rsidTr="00380FCD">
        <w:tc>
          <w:tcPr>
            <w:tcW w:w="456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C380D53"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506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D63FC66"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66E8AC46" w14:textId="77777777" w:rsidTr="00380FCD">
        <w:sdt>
          <w:sdtPr>
            <w:rPr>
              <w:rFonts w:cs="Arial"/>
              <w:sz w:val="18"/>
              <w:szCs w:val="18"/>
            </w:rPr>
            <w:alias w:val="Diplay Category"/>
            <w:tag w:val="Diplay Categor"/>
            <w:id w:val="-1595004571"/>
            <w:placeholder>
              <w:docPart w:val="929B5F681CF848C59538F4BDD9A05B8A"/>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567" w:type="dxa"/>
                <w:gridSpan w:val="4"/>
                <w:tcBorders>
                  <w:top w:val="single" w:sz="4" w:space="0" w:color="auto"/>
                  <w:left w:val="single" w:sz="12" w:space="0" w:color="auto"/>
                  <w:bottom w:val="single" w:sz="12" w:space="0" w:color="auto"/>
                  <w:right w:val="single" w:sz="12" w:space="0" w:color="auto"/>
                </w:tcBorders>
                <w:shd w:val="clear" w:color="auto" w:fill="auto"/>
              </w:tcPr>
              <w:p w14:paraId="18DE05EE" w14:textId="77777777" w:rsidR="006C7785" w:rsidRPr="00340B0D" w:rsidRDefault="006C7785" w:rsidP="00380FCD">
                <w:pPr>
                  <w:rPr>
                    <w:rFonts w:cs="Arial"/>
                    <w:sz w:val="18"/>
                    <w:szCs w:val="18"/>
                  </w:rPr>
                </w:pPr>
                <w:r>
                  <w:rPr>
                    <w:rFonts w:cs="Arial"/>
                    <w:sz w:val="18"/>
                    <w:szCs w:val="18"/>
                  </w:rPr>
                  <w:t>Displaybase</w:t>
                </w:r>
              </w:p>
            </w:tc>
          </w:sdtContent>
        </w:sdt>
        <w:tc>
          <w:tcPr>
            <w:tcW w:w="4191" w:type="dxa"/>
            <w:gridSpan w:val="4"/>
            <w:tcBorders>
              <w:left w:val="single" w:sz="12" w:space="0" w:color="auto"/>
              <w:bottom w:val="single" w:sz="4" w:space="0" w:color="auto"/>
              <w:right w:val="single" w:sz="4" w:space="0" w:color="auto"/>
            </w:tcBorders>
            <w:shd w:val="clear" w:color="auto" w:fill="auto"/>
          </w:tcPr>
          <w:p w14:paraId="189628CC" w14:textId="77777777" w:rsidR="006C7785" w:rsidRPr="00340B0D" w:rsidRDefault="006C7785" w:rsidP="00380FCD">
            <w:pPr>
              <w:rPr>
                <w:rFonts w:cs="Arial"/>
                <w:sz w:val="18"/>
                <w:szCs w:val="18"/>
              </w:rPr>
            </w:pPr>
            <w:r w:rsidRPr="00340B0D">
              <w:rPr>
                <w:rFonts w:cs="Arial"/>
                <w:sz w:val="18"/>
                <w:szCs w:val="18"/>
              </w:rPr>
              <w:t>Accuracy</w:t>
            </w:r>
          </w:p>
        </w:tc>
        <w:tc>
          <w:tcPr>
            <w:tcW w:w="878" w:type="dxa"/>
            <w:tcBorders>
              <w:left w:val="single" w:sz="4" w:space="0" w:color="auto"/>
              <w:right w:val="single" w:sz="12" w:space="0" w:color="auto"/>
            </w:tcBorders>
            <w:shd w:val="clear" w:color="auto" w:fill="auto"/>
            <w:vAlign w:val="center"/>
          </w:tcPr>
          <w:p w14:paraId="53A7C977" w14:textId="77777777" w:rsidR="006C7785" w:rsidRPr="00340B0D" w:rsidRDefault="006C7785" w:rsidP="00380FCD">
            <w:pPr>
              <w:jc w:val="center"/>
              <w:rPr>
                <w:rFonts w:cs="Arial"/>
                <w:sz w:val="18"/>
                <w:szCs w:val="18"/>
              </w:rPr>
            </w:pPr>
          </w:p>
        </w:tc>
      </w:tr>
      <w:tr w:rsidR="006C7785" w:rsidRPr="00340B0D" w14:paraId="4EAB1104" w14:textId="77777777" w:rsidTr="00380FCD">
        <w:tc>
          <w:tcPr>
            <w:tcW w:w="456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0725F5AA"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91" w:type="dxa"/>
            <w:gridSpan w:val="4"/>
            <w:tcBorders>
              <w:left w:val="single" w:sz="12" w:space="0" w:color="auto"/>
              <w:right w:val="single" w:sz="4" w:space="0" w:color="auto"/>
            </w:tcBorders>
            <w:shd w:val="clear" w:color="auto" w:fill="auto"/>
          </w:tcPr>
          <w:p w14:paraId="564E3460" w14:textId="77777777" w:rsidR="006C7785" w:rsidRPr="00340B0D" w:rsidRDefault="006C7785" w:rsidP="00380FCD">
            <w:pPr>
              <w:rPr>
                <w:rFonts w:cs="Arial"/>
                <w:sz w:val="18"/>
                <w:szCs w:val="18"/>
              </w:rPr>
            </w:pPr>
            <w:r w:rsidRPr="00340B0D">
              <w:rPr>
                <w:rFonts w:cs="Arial"/>
                <w:sz w:val="18"/>
                <w:szCs w:val="18"/>
              </w:rPr>
              <w:t>Contour label</w:t>
            </w:r>
          </w:p>
        </w:tc>
        <w:tc>
          <w:tcPr>
            <w:tcW w:w="878" w:type="dxa"/>
            <w:tcBorders>
              <w:left w:val="single" w:sz="4" w:space="0" w:color="auto"/>
              <w:right w:val="single" w:sz="12" w:space="0" w:color="auto"/>
            </w:tcBorders>
            <w:shd w:val="clear" w:color="auto" w:fill="auto"/>
            <w:vAlign w:val="center"/>
          </w:tcPr>
          <w:p w14:paraId="113C3ADE" w14:textId="77777777" w:rsidR="006C7785" w:rsidRPr="00340B0D" w:rsidRDefault="006C7785" w:rsidP="00380FCD">
            <w:pPr>
              <w:jc w:val="center"/>
              <w:rPr>
                <w:rFonts w:cs="Arial"/>
                <w:sz w:val="18"/>
                <w:szCs w:val="18"/>
              </w:rPr>
            </w:pPr>
          </w:p>
        </w:tc>
      </w:tr>
      <w:tr w:rsidR="006C7785" w:rsidRPr="00340B0D" w14:paraId="53A3E005"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13B8B367" w14:textId="77777777" w:rsidR="006C7785" w:rsidRPr="00340B0D" w:rsidRDefault="006C7785" w:rsidP="00380FCD">
            <w:pPr>
              <w:rPr>
                <w:rFonts w:cs="Arial"/>
                <w:sz w:val="18"/>
                <w:szCs w:val="18"/>
              </w:rPr>
            </w:pPr>
            <w:r w:rsidRPr="00340B0D">
              <w:rPr>
                <w:rFonts w:cs="Arial"/>
                <w:sz w:val="18"/>
                <w:szCs w:val="18"/>
              </w:rPr>
              <w:t>Safety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FC72DF1" w14:textId="77777777" w:rsidR="006C7785" w:rsidRPr="00340B0D" w:rsidRDefault="006C7785" w:rsidP="00380FCD">
            <w:pPr>
              <w:rPr>
                <w:rFonts w:cs="Arial"/>
                <w:sz w:val="18"/>
                <w:szCs w:val="18"/>
              </w:rPr>
            </w:pPr>
            <w:r>
              <w:rPr>
                <w:rFonts w:cs="Arial"/>
                <w:sz w:val="18"/>
                <w:szCs w:val="18"/>
              </w:rPr>
              <w:t>30m</w:t>
            </w:r>
          </w:p>
        </w:tc>
        <w:tc>
          <w:tcPr>
            <w:tcW w:w="4191" w:type="dxa"/>
            <w:gridSpan w:val="4"/>
            <w:tcBorders>
              <w:left w:val="single" w:sz="12" w:space="0" w:color="auto"/>
            </w:tcBorders>
          </w:tcPr>
          <w:p w14:paraId="073A40E2" w14:textId="77777777" w:rsidR="006C7785" w:rsidRPr="00340B0D" w:rsidRDefault="006C7785" w:rsidP="00380FCD">
            <w:pPr>
              <w:rPr>
                <w:rFonts w:cs="Arial"/>
                <w:sz w:val="18"/>
                <w:szCs w:val="18"/>
              </w:rPr>
            </w:pPr>
            <w:r w:rsidRPr="00340B0D">
              <w:rPr>
                <w:rFonts w:cs="Arial"/>
                <w:sz w:val="18"/>
                <w:szCs w:val="18"/>
              </w:rPr>
              <w:t>Highlight date dependent</w:t>
            </w:r>
          </w:p>
        </w:tc>
        <w:tc>
          <w:tcPr>
            <w:tcW w:w="878" w:type="dxa"/>
            <w:tcBorders>
              <w:right w:val="single" w:sz="12" w:space="0" w:color="auto"/>
            </w:tcBorders>
          </w:tcPr>
          <w:p w14:paraId="60D7D8C5" w14:textId="77777777" w:rsidR="006C7785" w:rsidRPr="00340B0D" w:rsidRDefault="006C7785" w:rsidP="00380FCD">
            <w:pPr>
              <w:rPr>
                <w:rFonts w:cs="Arial"/>
                <w:sz w:val="18"/>
                <w:szCs w:val="18"/>
              </w:rPr>
            </w:pPr>
          </w:p>
        </w:tc>
      </w:tr>
      <w:tr w:rsidR="006C7785" w:rsidRPr="00340B0D" w14:paraId="74DACE86"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50D61394" w14:textId="77777777" w:rsidR="006C7785" w:rsidRPr="00340B0D" w:rsidRDefault="006C7785" w:rsidP="00380FCD">
            <w:pPr>
              <w:rPr>
                <w:rFonts w:cs="Arial"/>
                <w:sz w:val="18"/>
                <w:szCs w:val="18"/>
              </w:rPr>
            </w:pPr>
            <w:r w:rsidRPr="00340B0D">
              <w:rPr>
                <w:rFonts w:cs="Arial"/>
                <w:sz w:val="18"/>
                <w:szCs w:val="18"/>
              </w:rPr>
              <w:t>Safety Depth</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FBA06F5" w14:textId="77777777" w:rsidR="006C7785" w:rsidRPr="00340B0D" w:rsidRDefault="006C7785" w:rsidP="00380FCD">
            <w:pPr>
              <w:rPr>
                <w:rFonts w:cs="Arial"/>
                <w:sz w:val="18"/>
                <w:szCs w:val="18"/>
              </w:rPr>
            </w:pPr>
            <w:r>
              <w:rPr>
                <w:rFonts w:cs="Arial"/>
                <w:sz w:val="18"/>
                <w:szCs w:val="18"/>
              </w:rPr>
              <w:t>10m</w:t>
            </w:r>
          </w:p>
        </w:tc>
        <w:tc>
          <w:tcPr>
            <w:tcW w:w="4191" w:type="dxa"/>
            <w:gridSpan w:val="4"/>
            <w:tcBorders>
              <w:left w:val="single" w:sz="12" w:space="0" w:color="auto"/>
            </w:tcBorders>
          </w:tcPr>
          <w:p w14:paraId="5EA9B7F3" w14:textId="77777777" w:rsidR="006C7785" w:rsidRPr="00340B0D" w:rsidRDefault="006C7785" w:rsidP="00380FCD">
            <w:pPr>
              <w:rPr>
                <w:rFonts w:cs="Arial"/>
                <w:sz w:val="18"/>
                <w:szCs w:val="18"/>
              </w:rPr>
            </w:pPr>
            <w:r w:rsidRPr="00340B0D">
              <w:rPr>
                <w:rFonts w:cs="Arial"/>
                <w:sz w:val="18"/>
                <w:szCs w:val="18"/>
              </w:rPr>
              <w:t>Highlight document</w:t>
            </w:r>
          </w:p>
        </w:tc>
        <w:tc>
          <w:tcPr>
            <w:tcW w:w="878" w:type="dxa"/>
            <w:tcBorders>
              <w:right w:val="single" w:sz="12" w:space="0" w:color="auto"/>
            </w:tcBorders>
          </w:tcPr>
          <w:p w14:paraId="3002C20A" w14:textId="77777777" w:rsidR="006C7785" w:rsidRPr="00340B0D" w:rsidRDefault="006C7785" w:rsidP="00380FCD">
            <w:pPr>
              <w:jc w:val="center"/>
              <w:rPr>
                <w:rFonts w:cs="Arial"/>
                <w:sz w:val="18"/>
                <w:szCs w:val="18"/>
              </w:rPr>
            </w:pPr>
          </w:p>
        </w:tc>
      </w:tr>
      <w:tr w:rsidR="006C7785" w:rsidRPr="00340B0D" w14:paraId="0A1F5834"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0931E32B" w14:textId="77777777" w:rsidR="006C7785" w:rsidRPr="00340B0D" w:rsidRDefault="006C7785" w:rsidP="00380FCD">
            <w:pPr>
              <w:rPr>
                <w:rFonts w:cs="Arial"/>
                <w:sz w:val="18"/>
                <w:szCs w:val="18"/>
              </w:rPr>
            </w:pPr>
            <w:r w:rsidRPr="00340B0D">
              <w:rPr>
                <w:rFonts w:cs="Arial"/>
                <w:sz w:val="18"/>
                <w:szCs w:val="18"/>
              </w:rPr>
              <w:t>Deep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9E49F18"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32B83795" w14:textId="77777777" w:rsidR="006C7785" w:rsidRPr="00340B0D" w:rsidRDefault="006C7785" w:rsidP="00380FCD">
            <w:pPr>
              <w:rPr>
                <w:rFonts w:cs="Arial"/>
                <w:b/>
                <w:bCs/>
                <w:sz w:val="18"/>
                <w:szCs w:val="18"/>
              </w:rPr>
            </w:pPr>
            <w:r w:rsidRPr="00340B0D">
              <w:rPr>
                <w:rFonts w:cs="Arial"/>
                <w:sz w:val="18"/>
                <w:szCs w:val="18"/>
              </w:rPr>
              <w:t>Highlight info</w:t>
            </w:r>
          </w:p>
        </w:tc>
        <w:tc>
          <w:tcPr>
            <w:tcW w:w="878" w:type="dxa"/>
            <w:tcBorders>
              <w:right w:val="single" w:sz="12" w:space="0" w:color="auto"/>
            </w:tcBorders>
          </w:tcPr>
          <w:p w14:paraId="60391D21" w14:textId="77777777" w:rsidR="006C7785" w:rsidRPr="00340B0D" w:rsidRDefault="006C7785" w:rsidP="00380FCD">
            <w:pPr>
              <w:jc w:val="center"/>
              <w:rPr>
                <w:rFonts w:cs="Arial"/>
                <w:sz w:val="18"/>
                <w:szCs w:val="18"/>
              </w:rPr>
            </w:pPr>
          </w:p>
        </w:tc>
      </w:tr>
      <w:tr w:rsidR="006C7785" w:rsidRPr="00340B0D" w14:paraId="5147C3FE"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6F8774DD" w14:textId="77777777" w:rsidR="006C7785" w:rsidRPr="00340B0D" w:rsidRDefault="006C7785" w:rsidP="00380FCD">
            <w:pPr>
              <w:rPr>
                <w:rFonts w:cs="Arial"/>
                <w:sz w:val="18"/>
                <w:szCs w:val="18"/>
              </w:rPr>
            </w:pPr>
            <w:r w:rsidRPr="00340B0D">
              <w:rPr>
                <w:rFonts w:cs="Arial"/>
                <w:sz w:val="18"/>
                <w:szCs w:val="18"/>
              </w:rPr>
              <w:t>Shallow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A9B4868"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72359D03" w14:textId="77777777" w:rsidR="006C7785" w:rsidRPr="00340B0D" w:rsidRDefault="006C7785" w:rsidP="00380FCD">
            <w:pPr>
              <w:rPr>
                <w:rFonts w:cs="Arial"/>
                <w:sz w:val="18"/>
                <w:szCs w:val="18"/>
              </w:rPr>
            </w:pPr>
            <w:r w:rsidRPr="00340B0D">
              <w:rPr>
                <w:rFonts w:cs="Arial"/>
                <w:sz w:val="18"/>
                <w:szCs w:val="18"/>
              </w:rPr>
              <w:t>Shallow Pattern</w:t>
            </w:r>
          </w:p>
        </w:tc>
        <w:tc>
          <w:tcPr>
            <w:tcW w:w="878" w:type="dxa"/>
            <w:tcBorders>
              <w:right w:val="single" w:sz="12" w:space="0" w:color="auto"/>
            </w:tcBorders>
          </w:tcPr>
          <w:p w14:paraId="0DD57720" w14:textId="77777777" w:rsidR="006C7785" w:rsidRPr="00340B0D" w:rsidRDefault="006C7785" w:rsidP="00380FCD">
            <w:pPr>
              <w:jc w:val="center"/>
              <w:rPr>
                <w:rFonts w:cs="Arial"/>
                <w:sz w:val="18"/>
                <w:szCs w:val="18"/>
              </w:rPr>
            </w:pPr>
          </w:p>
        </w:tc>
      </w:tr>
      <w:tr w:rsidR="006C7785" w:rsidRPr="00340B0D" w14:paraId="35D4D6BA"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936B80C" w14:textId="77777777" w:rsidR="006C7785" w:rsidRPr="00340B0D" w:rsidRDefault="006C7785" w:rsidP="00380FCD">
            <w:pPr>
              <w:rPr>
                <w:rFonts w:cs="Arial"/>
                <w:sz w:val="18"/>
                <w:szCs w:val="18"/>
              </w:rPr>
            </w:pPr>
            <w:r w:rsidRPr="00340B0D">
              <w:rPr>
                <w:rFonts w:cs="Arial"/>
                <w:sz w:val="18"/>
                <w:szCs w:val="18"/>
              </w:rPr>
              <w:t>Four Shades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33F76DB"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44BF88E0" w14:textId="77777777" w:rsidR="006C7785" w:rsidRPr="00340B0D" w:rsidRDefault="006C7785" w:rsidP="00380FCD">
            <w:pPr>
              <w:rPr>
                <w:rFonts w:cs="Arial"/>
                <w:sz w:val="18"/>
                <w:szCs w:val="18"/>
              </w:rPr>
            </w:pPr>
            <w:r w:rsidRPr="00340B0D">
              <w:rPr>
                <w:rFonts w:cs="Arial"/>
                <w:sz w:val="18"/>
                <w:szCs w:val="18"/>
              </w:rPr>
              <w:t>Unknown</w:t>
            </w:r>
          </w:p>
        </w:tc>
        <w:tc>
          <w:tcPr>
            <w:tcW w:w="878" w:type="dxa"/>
            <w:tcBorders>
              <w:right w:val="single" w:sz="12" w:space="0" w:color="auto"/>
            </w:tcBorders>
          </w:tcPr>
          <w:p w14:paraId="02F2C0A3" w14:textId="77777777" w:rsidR="006C7785" w:rsidRPr="00340B0D" w:rsidRDefault="006C7785" w:rsidP="00380FCD">
            <w:pPr>
              <w:jc w:val="center"/>
              <w:rPr>
                <w:rFonts w:cs="Arial"/>
                <w:sz w:val="18"/>
                <w:szCs w:val="18"/>
              </w:rPr>
            </w:pPr>
          </w:p>
        </w:tc>
      </w:tr>
      <w:tr w:rsidR="006C7785" w:rsidRPr="00340B0D" w14:paraId="092360A4"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13E692D" w14:textId="77777777" w:rsidR="006C7785" w:rsidRPr="00340B0D" w:rsidRDefault="006C7785" w:rsidP="00380FCD">
            <w:pPr>
              <w:rPr>
                <w:rFonts w:cs="Arial"/>
                <w:sz w:val="18"/>
                <w:szCs w:val="18"/>
              </w:rPr>
            </w:pPr>
            <w:r w:rsidRPr="00340B0D">
              <w:rPr>
                <w:rFonts w:cs="Arial"/>
                <w:sz w:val="18"/>
                <w:szCs w:val="18"/>
              </w:rPr>
              <w:t>Radar Overlay</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255B865"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7D8FB462" w14:textId="77777777" w:rsidR="006C7785" w:rsidRPr="00340B0D" w:rsidRDefault="006C7785" w:rsidP="00380FCD">
            <w:pPr>
              <w:rPr>
                <w:rFonts w:cs="Arial"/>
                <w:sz w:val="18"/>
                <w:szCs w:val="18"/>
              </w:rPr>
            </w:pPr>
            <w:r w:rsidRPr="00340B0D">
              <w:rPr>
                <w:rFonts w:cs="Arial"/>
                <w:sz w:val="18"/>
                <w:szCs w:val="18"/>
              </w:rPr>
              <w:t>Update Review</w:t>
            </w:r>
          </w:p>
        </w:tc>
        <w:tc>
          <w:tcPr>
            <w:tcW w:w="878" w:type="dxa"/>
            <w:tcBorders>
              <w:right w:val="single" w:sz="12" w:space="0" w:color="auto"/>
            </w:tcBorders>
          </w:tcPr>
          <w:p w14:paraId="0D080E90" w14:textId="77777777" w:rsidR="006C7785" w:rsidRPr="00340B0D" w:rsidRDefault="006C7785" w:rsidP="00380FCD">
            <w:pPr>
              <w:jc w:val="center"/>
              <w:rPr>
                <w:rFonts w:cs="Arial"/>
                <w:sz w:val="18"/>
                <w:szCs w:val="18"/>
              </w:rPr>
            </w:pPr>
          </w:p>
        </w:tc>
      </w:tr>
      <w:tr w:rsidR="006C7785" w:rsidRPr="00340B0D" w14:paraId="14740F76"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2D3F1B24" w14:textId="77777777" w:rsidR="006C7785" w:rsidRPr="00340B0D" w:rsidRDefault="006C7785" w:rsidP="00380FCD">
            <w:pPr>
              <w:rPr>
                <w:rFonts w:cs="Arial"/>
                <w:sz w:val="18"/>
                <w:szCs w:val="18"/>
              </w:rPr>
            </w:pPr>
            <w:r w:rsidRPr="00340B0D">
              <w:rPr>
                <w:rFonts w:cs="Arial"/>
                <w:sz w:val="18"/>
                <w:szCs w:val="18"/>
              </w:rPr>
              <w:t>Plain Boundaries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9010A52"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67F5C840" w14:textId="77777777" w:rsidR="006C7785" w:rsidRPr="00340B0D" w:rsidRDefault="006C7785" w:rsidP="00380FCD">
            <w:pPr>
              <w:rPr>
                <w:rFonts w:cs="Arial"/>
                <w:sz w:val="18"/>
                <w:szCs w:val="18"/>
              </w:rPr>
            </w:pPr>
            <w:r w:rsidRPr="00340B0D">
              <w:rPr>
                <w:rFonts w:cs="Arial"/>
                <w:b/>
                <w:bCs/>
                <w:sz w:val="18"/>
                <w:szCs w:val="18"/>
              </w:rPr>
              <w:t>Text Groups</w:t>
            </w:r>
          </w:p>
        </w:tc>
        <w:tc>
          <w:tcPr>
            <w:tcW w:w="878" w:type="dxa"/>
            <w:tcBorders>
              <w:right w:val="single" w:sz="12" w:space="0" w:color="auto"/>
            </w:tcBorders>
            <w:vAlign w:val="center"/>
          </w:tcPr>
          <w:p w14:paraId="5B101EA2" w14:textId="77777777" w:rsidR="006C7785" w:rsidRPr="00340B0D" w:rsidRDefault="006C7785" w:rsidP="00380FCD">
            <w:pPr>
              <w:jc w:val="center"/>
              <w:rPr>
                <w:rFonts w:cs="Arial"/>
                <w:sz w:val="18"/>
                <w:szCs w:val="18"/>
              </w:rPr>
            </w:pPr>
          </w:p>
        </w:tc>
      </w:tr>
      <w:tr w:rsidR="006C7785" w:rsidRPr="00340B0D" w14:paraId="15BAB6ED"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381D6D7" w14:textId="77777777" w:rsidR="006C7785" w:rsidRPr="00340B0D" w:rsidRDefault="006C7785" w:rsidP="00380FCD">
            <w:pPr>
              <w:rPr>
                <w:rFonts w:cs="Arial"/>
                <w:sz w:val="18"/>
                <w:szCs w:val="18"/>
              </w:rPr>
            </w:pPr>
            <w:r w:rsidRPr="00340B0D">
              <w:rPr>
                <w:rFonts w:cs="Arial"/>
                <w:sz w:val="18"/>
                <w:szCs w:val="18"/>
              </w:rPr>
              <w:t>Simplified Symbols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71BE00D" w14:textId="77777777" w:rsidR="006C7785" w:rsidRPr="00340B0D" w:rsidRDefault="006C7785" w:rsidP="00380FCD">
            <w:pPr>
              <w:rPr>
                <w:rFonts w:cs="Arial"/>
                <w:sz w:val="18"/>
                <w:szCs w:val="18"/>
              </w:rPr>
            </w:pPr>
            <w:r>
              <w:rPr>
                <w:rFonts w:cs="Arial"/>
                <w:sz w:val="18"/>
                <w:szCs w:val="18"/>
              </w:rPr>
              <w:t>On</w:t>
            </w:r>
          </w:p>
        </w:tc>
        <w:tc>
          <w:tcPr>
            <w:tcW w:w="4191" w:type="dxa"/>
            <w:gridSpan w:val="4"/>
            <w:tcBorders>
              <w:left w:val="single" w:sz="12" w:space="0" w:color="auto"/>
            </w:tcBorders>
          </w:tcPr>
          <w:p w14:paraId="336F4CC8" w14:textId="77777777" w:rsidR="006C7785" w:rsidRPr="00340B0D" w:rsidRDefault="006C7785" w:rsidP="00380FCD">
            <w:pPr>
              <w:rPr>
                <w:rFonts w:cs="Arial"/>
                <w:sz w:val="18"/>
                <w:szCs w:val="18"/>
              </w:rPr>
            </w:pPr>
            <w:r w:rsidRPr="00340B0D">
              <w:rPr>
                <w:rFonts w:cs="Arial"/>
                <w:sz w:val="18"/>
                <w:szCs w:val="18"/>
              </w:rPr>
              <w:t>Chart Text</w:t>
            </w:r>
          </w:p>
        </w:tc>
        <w:tc>
          <w:tcPr>
            <w:tcW w:w="878" w:type="dxa"/>
            <w:tcBorders>
              <w:right w:val="single" w:sz="12" w:space="0" w:color="auto"/>
            </w:tcBorders>
            <w:vAlign w:val="center"/>
          </w:tcPr>
          <w:p w14:paraId="4FE16A60" w14:textId="77777777" w:rsidR="006C7785" w:rsidRPr="00340B0D" w:rsidRDefault="006C7785" w:rsidP="00380FCD">
            <w:pPr>
              <w:jc w:val="center"/>
              <w:rPr>
                <w:rFonts w:cs="Arial"/>
                <w:sz w:val="18"/>
                <w:szCs w:val="18"/>
              </w:rPr>
            </w:pPr>
          </w:p>
        </w:tc>
      </w:tr>
      <w:tr w:rsidR="006C7785" w:rsidRPr="00340B0D" w14:paraId="4D23BA27"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3708519A" w14:textId="77777777" w:rsidR="006C7785" w:rsidRPr="00340B0D" w:rsidRDefault="006C7785" w:rsidP="00380FCD">
            <w:pPr>
              <w:rPr>
                <w:rFonts w:cs="Arial"/>
                <w:sz w:val="18"/>
                <w:szCs w:val="18"/>
              </w:rPr>
            </w:pPr>
            <w:r w:rsidRPr="00340B0D">
              <w:rPr>
                <w:rFonts w:cs="Arial"/>
                <w:sz w:val="18"/>
                <w:szCs w:val="18"/>
              </w:rPr>
              <w:t>Full Light Lines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52F60ED"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15A65817"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878" w:type="dxa"/>
            <w:tcBorders>
              <w:right w:val="single" w:sz="12" w:space="0" w:color="auto"/>
            </w:tcBorders>
            <w:vAlign w:val="center"/>
          </w:tcPr>
          <w:p w14:paraId="298E24BA" w14:textId="77777777" w:rsidR="006C7785" w:rsidRPr="00340B0D" w:rsidRDefault="006C7785" w:rsidP="00380FCD">
            <w:pPr>
              <w:jc w:val="center"/>
              <w:rPr>
                <w:rFonts w:cs="Arial"/>
                <w:sz w:val="18"/>
                <w:szCs w:val="18"/>
              </w:rPr>
            </w:pPr>
          </w:p>
        </w:tc>
      </w:tr>
      <w:tr w:rsidR="006C7785" w:rsidRPr="00340B0D" w14:paraId="2A11F021"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6EA9480D" w14:textId="77777777" w:rsidR="006C7785" w:rsidRPr="00340B0D" w:rsidRDefault="006C7785" w:rsidP="00380FCD">
            <w:pPr>
              <w:rPr>
                <w:rFonts w:cs="Arial"/>
                <w:sz w:val="18"/>
                <w:szCs w:val="18"/>
              </w:rPr>
            </w:pPr>
            <w:r w:rsidRPr="00340B0D">
              <w:rPr>
                <w:rFonts w:cs="Arial"/>
                <w:sz w:val="18"/>
                <w:szCs w:val="18"/>
              </w:rPr>
              <w:t>Ignore scale minimum</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F3E0B6A"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3A48C28A"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878" w:type="dxa"/>
            <w:tcBorders>
              <w:right w:val="single" w:sz="12" w:space="0" w:color="auto"/>
            </w:tcBorders>
            <w:vAlign w:val="center"/>
          </w:tcPr>
          <w:p w14:paraId="145C0AAB" w14:textId="77777777" w:rsidR="006C7785" w:rsidRPr="00340B0D" w:rsidRDefault="006C7785" w:rsidP="00380FCD">
            <w:pPr>
              <w:jc w:val="center"/>
              <w:rPr>
                <w:rFonts w:cs="Arial"/>
                <w:sz w:val="18"/>
                <w:szCs w:val="18"/>
              </w:rPr>
            </w:pPr>
          </w:p>
        </w:tc>
      </w:tr>
      <w:tr w:rsidR="006C7785" w:rsidRPr="00340B0D" w14:paraId="222D9B7B"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0D35E9B3" w14:textId="77777777" w:rsidR="006C7785" w:rsidRPr="00340B0D" w:rsidRDefault="006C7785" w:rsidP="00380FCD">
            <w:pPr>
              <w:rPr>
                <w:rFonts w:cs="Arial"/>
                <w:sz w:val="18"/>
                <w:szCs w:val="18"/>
              </w:rPr>
            </w:pPr>
            <w:r w:rsidRPr="00340B0D">
              <w:rPr>
                <w:rFonts w:cs="Arial"/>
                <w:sz w:val="18"/>
                <w:szCs w:val="18"/>
              </w:rPr>
              <w:t>Shallow Water Dangers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tcPr>
          <w:p w14:paraId="685324FB"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58BEB0C9" w14:textId="77777777" w:rsidR="006C7785" w:rsidRPr="00340B0D" w:rsidRDefault="006C7785" w:rsidP="00380FCD">
            <w:pPr>
              <w:rPr>
                <w:rFonts w:cs="Arial"/>
                <w:sz w:val="18"/>
                <w:szCs w:val="18"/>
              </w:rPr>
            </w:pPr>
            <w:r w:rsidRPr="00340B0D">
              <w:rPr>
                <w:rFonts w:cs="Arial"/>
                <w:sz w:val="18"/>
                <w:szCs w:val="18"/>
              </w:rPr>
              <w:t xml:space="preserve">        Names</w:t>
            </w:r>
          </w:p>
        </w:tc>
        <w:tc>
          <w:tcPr>
            <w:tcW w:w="878" w:type="dxa"/>
            <w:tcBorders>
              <w:right w:val="single" w:sz="12" w:space="0" w:color="auto"/>
            </w:tcBorders>
            <w:vAlign w:val="center"/>
          </w:tcPr>
          <w:p w14:paraId="2690F5AC" w14:textId="77777777" w:rsidR="006C7785" w:rsidRPr="00340B0D" w:rsidRDefault="006C7785" w:rsidP="00380FCD">
            <w:pPr>
              <w:jc w:val="center"/>
              <w:rPr>
                <w:rFonts w:cs="Arial"/>
                <w:sz w:val="18"/>
                <w:szCs w:val="18"/>
              </w:rPr>
            </w:pPr>
          </w:p>
        </w:tc>
      </w:tr>
      <w:tr w:rsidR="006C7785" w:rsidRPr="00340B0D" w14:paraId="7A5BC9AD" w14:textId="77777777" w:rsidTr="00380FCD">
        <w:tc>
          <w:tcPr>
            <w:tcW w:w="456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4AB288E9"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91" w:type="dxa"/>
            <w:gridSpan w:val="4"/>
            <w:tcBorders>
              <w:left w:val="single" w:sz="12" w:space="0" w:color="auto"/>
            </w:tcBorders>
          </w:tcPr>
          <w:p w14:paraId="3E3B3A92"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878" w:type="dxa"/>
            <w:tcBorders>
              <w:right w:val="single" w:sz="12" w:space="0" w:color="auto"/>
            </w:tcBorders>
          </w:tcPr>
          <w:p w14:paraId="0142CA69" w14:textId="77777777" w:rsidR="006C7785" w:rsidRPr="00340B0D" w:rsidRDefault="006C7785" w:rsidP="00380FCD">
            <w:pPr>
              <w:jc w:val="center"/>
              <w:rPr>
                <w:rFonts w:cs="Arial"/>
                <w:sz w:val="18"/>
                <w:szCs w:val="18"/>
              </w:rPr>
            </w:pPr>
          </w:p>
        </w:tc>
      </w:tr>
      <w:tr w:rsidR="006C7785" w:rsidRPr="00340B0D" w14:paraId="79C3F08D" w14:textId="77777777" w:rsidTr="00380FCD">
        <w:sdt>
          <w:sdtPr>
            <w:rPr>
              <w:rFonts w:cs="Arial"/>
              <w:sz w:val="18"/>
              <w:szCs w:val="18"/>
            </w:rPr>
            <w:alias w:val="Palette"/>
            <w:tag w:val="Palette"/>
            <w:id w:val="1162509576"/>
            <w:placeholder>
              <w:docPart w:val="08CDFF2F02A54133A56D8D91C308548E"/>
            </w:placeholder>
            <w:comboBox>
              <w:listItem w:displayText="Day" w:value="Day"/>
              <w:listItem w:displayText="Dusk" w:value="Dusk"/>
              <w:listItem w:displayText="Night" w:value="Night"/>
            </w:comboBox>
          </w:sdtPr>
          <w:sdtContent>
            <w:tc>
              <w:tcPr>
                <w:tcW w:w="4567" w:type="dxa"/>
                <w:gridSpan w:val="4"/>
                <w:tcBorders>
                  <w:left w:val="single" w:sz="12" w:space="0" w:color="auto"/>
                  <w:bottom w:val="single" w:sz="12" w:space="0" w:color="auto"/>
                  <w:right w:val="single" w:sz="12" w:space="0" w:color="auto"/>
                </w:tcBorders>
              </w:tcPr>
              <w:p w14:paraId="2E54E025" w14:textId="77777777" w:rsidR="006C7785" w:rsidRPr="00340B0D" w:rsidRDefault="006C7785" w:rsidP="00380FCD">
                <w:pPr>
                  <w:rPr>
                    <w:rFonts w:cs="Arial"/>
                    <w:sz w:val="18"/>
                    <w:szCs w:val="18"/>
                  </w:rPr>
                </w:pPr>
                <w:r w:rsidRPr="00340B0D">
                  <w:rPr>
                    <w:rFonts w:cs="Arial"/>
                    <w:sz w:val="18"/>
                    <w:szCs w:val="18"/>
                  </w:rPr>
                  <w:t>Day</w:t>
                </w:r>
              </w:p>
            </w:tc>
          </w:sdtContent>
        </w:sdt>
        <w:tc>
          <w:tcPr>
            <w:tcW w:w="4191" w:type="dxa"/>
            <w:gridSpan w:val="4"/>
            <w:tcBorders>
              <w:left w:val="single" w:sz="12" w:space="0" w:color="auto"/>
            </w:tcBorders>
          </w:tcPr>
          <w:p w14:paraId="0927B8D9"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878" w:type="dxa"/>
            <w:tcBorders>
              <w:right w:val="single" w:sz="12" w:space="0" w:color="auto"/>
            </w:tcBorders>
          </w:tcPr>
          <w:p w14:paraId="53EB024C" w14:textId="77777777" w:rsidR="006C7785" w:rsidRPr="00340B0D" w:rsidRDefault="006C7785" w:rsidP="00380FCD">
            <w:pPr>
              <w:jc w:val="center"/>
              <w:rPr>
                <w:rFonts w:cs="Arial"/>
                <w:sz w:val="18"/>
                <w:szCs w:val="18"/>
              </w:rPr>
            </w:pPr>
          </w:p>
        </w:tc>
      </w:tr>
      <w:tr w:rsidR="006C7785" w:rsidRPr="00340B0D" w14:paraId="4C82E64A" w14:textId="77777777" w:rsidTr="00380FCD">
        <w:tc>
          <w:tcPr>
            <w:tcW w:w="4567" w:type="dxa"/>
            <w:gridSpan w:val="4"/>
            <w:tcBorders>
              <w:top w:val="single" w:sz="12" w:space="0" w:color="auto"/>
              <w:left w:val="single" w:sz="12" w:space="0" w:color="auto"/>
              <w:right w:val="single" w:sz="12" w:space="0" w:color="auto"/>
            </w:tcBorders>
            <w:shd w:val="clear" w:color="auto" w:fill="FFFFFF" w:themeFill="background1"/>
            <w:vAlign w:val="center"/>
          </w:tcPr>
          <w:p w14:paraId="6CF05458" w14:textId="77777777" w:rsidR="006C7785" w:rsidRPr="00340B0D" w:rsidRDefault="006C7785" w:rsidP="00380FCD">
            <w:pPr>
              <w:jc w:val="center"/>
              <w:rPr>
                <w:rFonts w:cs="Arial"/>
                <w:b/>
                <w:bCs/>
                <w:sz w:val="18"/>
                <w:szCs w:val="18"/>
              </w:rPr>
            </w:pPr>
          </w:p>
        </w:tc>
        <w:tc>
          <w:tcPr>
            <w:tcW w:w="4191" w:type="dxa"/>
            <w:gridSpan w:val="4"/>
            <w:tcBorders>
              <w:left w:val="single" w:sz="12" w:space="0" w:color="auto"/>
            </w:tcBorders>
          </w:tcPr>
          <w:p w14:paraId="5AE0AF60" w14:textId="77777777" w:rsidR="006C7785" w:rsidRPr="00340B0D" w:rsidRDefault="006C7785" w:rsidP="00380FCD">
            <w:pPr>
              <w:rPr>
                <w:rFonts w:cs="Arial"/>
                <w:sz w:val="18"/>
                <w:szCs w:val="18"/>
              </w:rPr>
            </w:pPr>
          </w:p>
        </w:tc>
        <w:tc>
          <w:tcPr>
            <w:tcW w:w="878" w:type="dxa"/>
            <w:tcBorders>
              <w:right w:val="single" w:sz="12" w:space="0" w:color="auto"/>
            </w:tcBorders>
            <w:vAlign w:val="center"/>
          </w:tcPr>
          <w:p w14:paraId="78B4D601" w14:textId="77777777" w:rsidR="006C7785" w:rsidRPr="00340B0D" w:rsidRDefault="006C7785" w:rsidP="00380FCD">
            <w:pPr>
              <w:jc w:val="center"/>
              <w:rPr>
                <w:rFonts w:cs="Arial"/>
                <w:sz w:val="18"/>
                <w:szCs w:val="18"/>
              </w:rPr>
            </w:pPr>
          </w:p>
        </w:tc>
      </w:tr>
      <w:tr w:rsidR="006C7785" w:rsidRPr="00340B0D" w14:paraId="52D339F8" w14:textId="77777777" w:rsidTr="00380FCD">
        <w:tc>
          <w:tcPr>
            <w:tcW w:w="4567" w:type="dxa"/>
            <w:gridSpan w:val="4"/>
            <w:tcBorders>
              <w:left w:val="single" w:sz="12" w:space="0" w:color="auto"/>
              <w:bottom w:val="single" w:sz="12" w:space="0" w:color="auto"/>
              <w:right w:val="single" w:sz="12" w:space="0" w:color="auto"/>
            </w:tcBorders>
            <w:shd w:val="clear" w:color="auto" w:fill="FFFFFF" w:themeFill="background1"/>
          </w:tcPr>
          <w:p w14:paraId="54C97D86" w14:textId="77777777" w:rsidR="006C7785" w:rsidRPr="00340B0D" w:rsidRDefault="006C7785" w:rsidP="00380FCD">
            <w:pPr>
              <w:rPr>
                <w:rFonts w:cs="Arial"/>
                <w:sz w:val="18"/>
                <w:szCs w:val="18"/>
              </w:rPr>
            </w:pPr>
          </w:p>
        </w:tc>
        <w:tc>
          <w:tcPr>
            <w:tcW w:w="4191" w:type="dxa"/>
            <w:gridSpan w:val="4"/>
            <w:tcBorders>
              <w:left w:val="single" w:sz="12" w:space="0" w:color="auto"/>
              <w:bottom w:val="single" w:sz="12" w:space="0" w:color="auto"/>
            </w:tcBorders>
          </w:tcPr>
          <w:p w14:paraId="50E152F3" w14:textId="77777777" w:rsidR="006C7785" w:rsidRPr="00340B0D" w:rsidRDefault="006C7785" w:rsidP="00380FCD">
            <w:pPr>
              <w:jc w:val="center"/>
              <w:rPr>
                <w:rFonts w:cs="Arial"/>
                <w:sz w:val="18"/>
                <w:szCs w:val="18"/>
              </w:rPr>
            </w:pPr>
          </w:p>
        </w:tc>
        <w:tc>
          <w:tcPr>
            <w:tcW w:w="878" w:type="dxa"/>
            <w:tcBorders>
              <w:bottom w:val="single" w:sz="12" w:space="0" w:color="auto"/>
              <w:right w:val="single" w:sz="12" w:space="0" w:color="auto"/>
            </w:tcBorders>
            <w:vAlign w:val="center"/>
          </w:tcPr>
          <w:p w14:paraId="6F3802E0" w14:textId="77777777" w:rsidR="006C7785" w:rsidRPr="00340B0D" w:rsidRDefault="006C7785" w:rsidP="00380FCD">
            <w:pPr>
              <w:jc w:val="center"/>
              <w:rPr>
                <w:rFonts w:cs="Arial"/>
                <w:sz w:val="18"/>
                <w:szCs w:val="18"/>
              </w:rPr>
            </w:pPr>
          </w:p>
        </w:tc>
      </w:tr>
      <w:tr w:rsidR="006C7785" w:rsidRPr="00340B0D" w14:paraId="3B47B5D7" w14:textId="77777777" w:rsidTr="00380FCD">
        <w:tc>
          <w:tcPr>
            <w:tcW w:w="456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C63BCD5"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506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94FF3C5"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21DF3A04" w14:textId="77777777" w:rsidTr="00380FCD">
        <w:trPr>
          <w:trHeight w:val="287"/>
        </w:trPr>
        <w:tc>
          <w:tcPr>
            <w:tcW w:w="2516" w:type="dxa"/>
            <w:tcBorders>
              <w:left w:val="single" w:sz="12" w:space="0" w:color="auto"/>
              <w:bottom w:val="single" w:sz="4" w:space="0" w:color="auto"/>
            </w:tcBorders>
          </w:tcPr>
          <w:p w14:paraId="4917DAD0" w14:textId="77777777" w:rsidR="006C7785" w:rsidRPr="00340B0D" w:rsidRDefault="006C7785" w:rsidP="00380FCD">
            <w:pPr>
              <w:rPr>
                <w:rFonts w:cs="Arial"/>
                <w:sz w:val="18"/>
                <w:szCs w:val="18"/>
              </w:rPr>
            </w:pPr>
            <w:r w:rsidRPr="00340B0D">
              <w:rPr>
                <w:rFonts w:cs="Arial"/>
                <w:sz w:val="18"/>
                <w:szCs w:val="18"/>
              </w:rPr>
              <w:t>Start Date</w:t>
            </w:r>
          </w:p>
        </w:tc>
        <w:tc>
          <w:tcPr>
            <w:tcW w:w="2051" w:type="dxa"/>
            <w:gridSpan w:val="3"/>
            <w:tcBorders>
              <w:bottom w:val="single" w:sz="4" w:space="0" w:color="auto"/>
              <w:right w:val="single" w:sz="12" w:space="0" w:color="auto"/>
            </w:tcBorders>
          </w:tcPr>
          <w:p w14:paraId="33323202" w14:textId="77777777" w:rsidR="006C7785" w:rsidRPr="00340B0D" w:rsidRDefault="006C7785" w:rsidP="00380FCD">
            <w:pPr>
              <w:rPr>
                <w:rFonts w:cs="Arial"/>
                <w:sz w:val="18"/>
                <w:szCs w:val="18"/>
              </w:rPr>
            </w:pPr>
          </w:p>
        </w:tc>
        <w:tc>
          <w:tcPr>
            <w:tcW w:w="2480" w:type="dxa"/>
            <w:gridSpan w:val="2"/>
            <w:tcBorders>
              <w:left w:val="single" w:sz="12" w:space="0" w:color="auto"/>
              <w:bottom w:val="single" w:sz="4" w:space="0" w:color="auto"/>
              <w:right w:val="single" w:sz="4" w:space="0" w:color="auto"/>
            </w:tcBorders>
            <w:vAlign w:val="center"/>
          </w:tcPr>
          <w:p w14:paraId="27B54567" w14:textId="77777777" w:rsidR="006C7785" w:rsidRPr="00340B0D" w:rsidRDefault="006C7785" w:rsidP="00380FCD">
            <w:pPr>
              <w:rPr>
                <w:rFonts w:cs="Arial"/>
                <w:sz w:val="18"/>
                <w:szCs w:val="18"/>
              </w:rPr>
            </w:pPr>
            <w:r w:rsidRPr="00340B0D">
              <w:rPr>
                <w:rFonts w:cs="Arial"/>
                <w:sz w:val="18"/>
                <w:szCs w:val="18"/>
              </w:rPr>
              <w:t>Centre</w:t>
            </w:r>
          </w:p>
        </w:tc>
        <w:tc>
          <w:tcPr>
            <w:tcW w:w="2589" w:type="dxa"/>
            <w:gridSpan w:val="3"/>
            <w:tcBorders>
              <w:left w:val="single" w:sz="4" w:space="0" w:color="auto"/>
              <w:bottom w:val="single" w:sz="4" w:space="0" w:color="auto"/>
              <w:right w:val="single" w:sz="12" w:space="0" w:color="auto"/>
            </w:tcBorders>
            <w:vAlign w:val="center"/>
          </w:tcPr>
          <w:p w14:paraId="70344F9D" w14:textId="77777777" w:rsidR="006C7785" w:rsidRPr="00340B0D" w:rsidRDefault="006C7785" w:rsidP="00380FCD">
            <w:pPr>
              <w:rPr>
                <w:rFonts w:cs="Arial"/>
                <w:sz w:val="18"/>
                <w:szCs w:val="18"/>
              </w:rPr>
            </w:pPr>
          </w:p>
        </w:tc>
      </w:tr>
      <w:tr w:rsidR="006C7785" w:rsidRPr="00340B0D" w14:paraId="610CE2C2" w14:textId="77777777" w:rsidTr="00380FCD">
        <w:tc>
          <w:tcPr>
            <w:tcW w:w="2516" w:type="dxa"/>
            <w:tcBorders>
              <w:left w:val="single" w:sz="12" w:space="0" w:color="auto"/>
              <w:bottom w:val="single" w:sz="4" w:space="0" w:color="auto"/>
            </w:tcBorders>
          </w:tcPr>
          <w:p w14:paraId="0BC16839" w14:textId="77777777" w:rsidR="006C7785" w:rsidRPr="00340B0D" w:rsidRDefault="006C7785" w:rsidP="00380FCD">
            <w:pPr>
              <w:rPr>
                <w:rFonts w:cs="Arial"/>
                <w:sz w:val="18"/>
                <w:szCs w:val="18"/>
              </w:rPr>
            </w:pPr>
            <w:r w:rsidRPr="00340B0D">
              <w:rPr>
                <w:rFonts w:cs="Arial"/>
                <w:sz w:val="18"/>
                <w:szCs w:val="18"/>
              </w:rPr>
              <w:t>End Date</w:t>
            </w:r>
          </w:p>
        </w:tc>
        <w:tc>
          <w:tcPr>
            <w:tcW w:w="2051" w:type="dxa"/>
            <w:gridSpan w:val="3"/>
            <w:tcBorders>
              <w:top w:val="single" w:sz="4" w:space="0" w:color="auto"/>
              <w:bottom w:val="single" w:sz="4" w:space="0" w:color="auto"/>
              <w:right w:val="single" w:sz="12" w:space="0" w:color="auto"/>
            </w:tcBorders>
          </w:tcPr>
          <w:p w14:paraId="15C81219" w14:textId="77777777" w:rsidR="006C7785" w:rsidRPr="00340B0D" w:rsidRDefault="006C7785" w:rsidP="00380FCD">
            <w:pPr>
              <w:rPr>
                <w:rFonts w:cs="Arial"/>
                <w:sz w:val="18"/>
                <w:szCs w:val="18"/>
              </w:rPr>
            </w:pPr>
          </w:p>
        </w:tc>
        <w:tc>
          <w:tcPr>
            <w:tcW w:w="2480"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376B162F" w14:textId="77777777" w:rsidR="006C7785" w:rsidRPr="00340B0D" w:rsidRDefault="006C7785" w:rsidP="00380FCD">
            <w:pPr>
              <w:rPr>
                <w:rFonts w:cs="Arial"/>
                <w:sz w:val="18"/>
                <w:szCs w:val="18"/>
              </w:rPr>
            </w:pPr>
            <w:r w:rsidRPr="00340B0D">
              <w:rPr>
                <w:rFonts w:cs="Arial"/>
                <w:sz w:val="18"/>
                <w:szCs w:val="18"/>
              </w:rPr>
              <w:t>Scale</w:t>
            </w:r>
          </w:p>
        </w:tc>
        <w:tc>
          <w:tcPr>
            <w:tcW w:w="2589"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223EDF65"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1A7D970A" w14:textId="77777777" w:rsidTr="00380FCD">
        <w:tc>
          <w:tcPr>
            <w:tcW w:w="456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466407BD" w14:textId="77777777" w:rsidR="006C7785" w:rsidRPr="00340B0D" w:rsidRDefault="006C7785" w:rsidP="00380FCD">
            <w:pPr>
              <w:jc w:val="center"/>
              <w:rPr>
                <w:rFonts w:cs="Arial"/>
                <w:b/>
                <w:bCs/>
                <w:sz w:val="18"/>
                <w:szCs w:val="18"/>
              </w:rPr>
            </w:pPr>
          </w:p>
        </w:tc>
        <w:tc>
          <w:tcPr>
            <w:tcW w:w="2480" w:type="dxa"/>
            <w:gridSpan w:val="2"/>
            <w:tcBorders>
              <w:top w:val="single" w:sz="4" w:space="0" w:color="auto"/>
              <w:left w:val="single" w:sz="12" w:space="0" w:color="auto"/>
              <w:bottom w:val="single" w:sz="12" w:space="0" w:color="auto"/>
              <w:right w:val="single" w:sz="4" w:space="0" w:color="auto"/>
            </w:tcBorders>
            <w:shd w:val="clear" w:color="auto" w:fill="auto"/>
          </w:tcPr>
          <w:p w14:paraId="0689C0A5"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2589"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6DB02B64" w14:textId="77777777" w:rsidR="006C7785" w:rsidRPr="00340B0D" w:rsidRDefault="006C7785" w:rsidP="00380FCD">
            <w:pPr>
              <w:rPr>
                <w:rFonts w:cs="Arial"/>
                <w:sz w:val="18"/>
                <w:szCs w:val="18"/>
              </w:rPr>
            </w:pPr>
          </w:p>
        </w:tc>
      </w:tr>
      <w:tr w:rsidR="006C7785" w:rsidRPr="00340B0D" w14:paraId="38412116" w14:textId="77777777" w:rsidTr="00380FCD">
        <w:tc>
          <w:tcPr>
            <w:tcW w:w="9636" w:type="dxa"/>
            <w:gridSpan w:val="9"/>
            <w:tcBorders>
              <w:top w:val="single" w:sz="4" w:space="0" w:color="auto"/>
              <w:left w:val="single" w:sz="12" w:space="0" w:color="auto"/>
              <w:bottom w:val="single" w:sz="4" w:space="0" w:color="auto"/>
              <w:right w:val="single" w:sz="12" w:space="0" w:color="auto"/>
            </w:tcBorders>
          </w:tcPr>
          <w:p w14:paraId="5F1809E9" w14:textId="77777777" w:rsidR="006C7785" w:rsidRPr="00340B0D" w:rsidRDefault="006C7785" w:rsidP="00380FCD">
            <w:pPr>
              <w:rPr>
                <w:rFonts w:cs="Arial"/>
                <w:sz w:val="18"/>
                <w:szCs w:val="18"/>
              </w:rPr>
            </w:pPr>
          </w:p>
        </w:tc>
      </w:tr>
      <w:tr w:rsidR="006C7785" w:rsidRPr="00340B0D" w14:paraId="350DD6CB" w14:textId="77777777" w:rsidTr="00380FCD">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59F22FB"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38A5207B" w14:textId="77777777" w:rsidTr="00380FCD">
        <w:tc>
          <w:tcPr>
            <w:tcW w:w="5248"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EF5FAE4"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388"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DA6F22A"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448CC4D0"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31DBE5D4" w14:textId="77777777" w:rsidR="006C7785" w:rsidRPr="00340B0D" w:rsidRDefault="006C7785" w:rsidP="00380FCD">
            <w:pPr>
              <w:rPr>
                <w:rFonts w:cs="Arial"/>
                <w:sz w:val="18"/>
                <w:szCs w:val="18"/>
              </w:rPr>
            </w:pPr>
            <w:r w:rsidRPr="00340B0D">
              <w:rPr>
                <w:rFonts w:cs="Arial"/>
                <w:sz w:val="18"/>
                <w:szCs w:val="18"/>
              </w:rPr>
              <w:t>Drying lines</w:t>
            </w:r>
          </w:p>
        </w:tc>
        <w:tc>
          <w:tcPr>
            <w:tcW w:w="924" w:type="dxa"/>
            <w:gridSpan w:val="2"/>
            <w:tcBorders>
              <w:top w:val="single" w:sz="4" w:space="0" w:color="auto"/>
              <w:left w:val="single" w:sz="4" w:space="0" w:color="auto"/>
              <w:bottom w:val="single" w:sz="4" w:space="0" w:color="auto"/>
              <w:right w:val="single" w:sz="12" w:space="0" w:color="auto"/>
            </w:tcBorders>
          </w:tcPr>
          <w:p w14:paraId="5C0CB302"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6E3C2805" w14:textId="77777777" w:rsidR="006C7785" w:rsidRPr="00340B0D" w:rsidRDefault="006C7785" w:rsidP="00380FCD">
            <w:pPr>
              <w:pStyle w:val="Default"/>
              <w:rPr>
                <w:sz w:val="18"/>
                <w:szCs w:val="18"/>
              </w:rPr>
            </w:pPr>
            <w:r w:rsidRPr="00340B0D">
              <w:rPr>
                <w:sz w:val="18"/>
                <w:szCs w:val="18"/>
              </w:rPr>
              <w:t>Spot soundings</w:t>
            </w:r>
          </w:p>
        </w:tc>
        <w:tc>
          <w:tcPr>
            <w:tcW w:w="878" w:type="dxa"/>
            <w:tcBorders>
              <w:top w:val="single" w:sz="4" w:space="0" w:color="auto"/>
              <w:bottom w:val="single" w:sz="4" w:space="0" w:color="auto"/>
              <w:right w:val="single" w:sz="12" w:space="0" w:color="auto"/>
            </w:tcBorders>
            <w:vAlign w:val="center"/>
          </w:tcPr>
          <w:p w14:paraId="14D82EEC" w14:textId="77777777" w:rsidR="006C7785" w:rsidRPr="00340B0D" w:rsidRDefault="006C7785" w:rsidP="00380FCD">
            <w:pPr>
              <w:rPr>
                <w:rFonts w:cs="Arial"/>
                <w:sz w:val="18"/>
                <w:szCs w:val="18"/>
              </w:rPr>
            </w:pPr>
            <w:r>
              <w:rPr>
                <w:rFonts w:cs="Arial"/>
                <w:sz w:val="18"/>
                <w:szCs w:val="18"/>
              </w:rPr>
              <w:t>On</w:t>
            </w:r>
          </w:p>
        </w:tc>
      </w:tr>
      <w:tr w:rsidR="006C7785" w:rsidRPr="00340B0D" w14:paraId="45E7AD11"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6767386D" w14:textId="77777777" w:rsidR="006C7785" w:rsidRPr="00340B0D" w:rsidRDefault="006C7785" w:rsidP="00380FCD">
            <w:pPr>
              <w:pStyle w:val="Default"/>
              <w:rPr>
                <w:sz w:val="18"/>
                <w:szCs w:val="18"/>
              </w:rPr>
            </w:pPr>
            <w:r w:rsidRPr="00340B0D">
              <w:rPr>
                <w:sz w:val="18"/>
                <w:szCs w:val="18"/>
              </w:rPr>
              <w:t>Buoys. Beacons, aids to navigation</w:t>
            </w:r>
          </w:p>
        </w:tc>
        <w:tc>
          <w:tcPr>
            <w:tcW w:w="924" w:type="dxa"/>
            <w:gridSpan w:val="2"/>
            <w:tcBorders>
              <w:top w:val="single" w:sz="4" w:space="0" w:color="auto"/>
              <w:left w:val="single" w:sz="4" w:space="0" w:color="auto"/>
              <w:bottom w:val="single" w:sz="4" w:space="0" w:color="auto"/>
              <w:right w:val="single" w:sz="12" w:space="0" w:color="auto"/>
            </w:tcBorders>
          </w:tcPr>
          <w:p w14:paraId="7DEC97C5"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7887492A" w14:textId="77777777" w:rsidR="006C7785" w:rsidRPr="00340B0D" w:rsidRDefault="006C7785" w:rsidP="00380FCD">
            <w:pPr>
              <w:pStyle w:val="Default"/>
              <w:rPr>
                <w:sz w:val="18"/>
                <w:szCs w:val="18"/>
              </w:rPr>
            </w:pPr>
            <w:r w:rsidRPr="00340B0D">
              <w:rPr>
                <w:sz w:val="18"/>
                <w:szCs w:val="18"/>
              </w:rPr>
              <w:t>Submarine cables and pipelines</w:t>
            </w:r>
          </w:p>
        </w:tc>
        <w:tc>
          <w:tcPr>
            <w:tcW w:w="878" w:type="dxa"/>
            <w:tcBorders>
              <w:top w:val="single" w:sz="4" w:space="0" w:color="auto"/>
              <w:bottom w:val="single" w:sz="4" w:space="0" w:color="auto"/>
              <w:right w:val="single" w:sz="12" w:space="0" w:color="auto"/>
            </w:tcBorders>
            <w:vAlign w:val="center"/>
          </w:tcPr>
          <w:p w14:paraId="790EBFF9" w14:textId="77777777" w:rsidR="006C7785" w:rsidRPr="00340B0D" w:rsidRDefault="006C7785" w:rsidP="00380FCD">
            <w:pPr>
              <w:rPr>
                <w:rFonts w:cs="Arial"/>
                <w:sz w:val="18"/>
                <w:szCs w:val="18"/>
              </w:rPr>
            </w:pPr>
          </w:p>
        </w:tc>
      </w:tr>
      <w:tr w:rsidR="006C7785" w:rsidRPr="00340B0D" w14:paraId="66253C10"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63E73785"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924" w:type="dxa"/>
            <w:gridSpan w:val="2"/>
            <w:tcBorders>
              <w:top w:val="single" w:sz="4" w:space="0" w:color="auto"/>
              <w:left w:val="single" w:sz="4" w:space="0" w:color="auto"/>
              <w:bottom w:val="single" w:sz="4" w:space="0" w:color="auto"/>
              <w:right w:val="single" w:sz="12" w:space="0" w:color="auto"/>
            </w:tcBorders>
          </w:tcPr>
          <w:p w14:paraId="3849DB0F"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04659DF4" w14:textId="77777777" w:rsidR="006C7785" w:rsidRPr="00340B0D" w:rsidRDefault="006C7785" w:rsidP="00380FCD">
            <w:pPr>
              <w:pStyle w:val="Default"/>
              <w:rPr>
                <w:sz w:val="18"/>
                <w:szCs w:val="18"/>
              </w:rPr>
            </w:pPr>
            <w:r w:rsidRPr="00340B0D">
              <w:rPr>
                <w:sz w:val="18"/>
                <w:szCs w:val="18"/>
              </w:rPr>
              <w:t>All isolated dangers</w:t>
            </w:r>
          </w:p>
        </w:tc>
        <w:tc>
          <w:tcPr>
            <w:tcW w:w="878" w:type="dxa"/>
            <w:tcBorders>
              <w:top w:val="single" w:sz="4" w:space="0" w:color="auto"/>
              <w:bottom w:val="single" w:sz="4" w:space="0" w:color="auto"/>
              <w:right w:val="single" w:sz="12" w:space="0" w:color="auto"/>
            </w:tcBorders>
            <w:vAlign w:val="center"/>
          </w:tcPr>
          <w:p w14:paraId="49694267" w14:textId="77777777" w:rsidR="006C7785" w:rsidRPr="00340B0D" w:rsidRDefault="006C7785" w:rsidP="00380FCD">
            <w:pPr>
              <w:rPr>
                <w:rFonts w:cs="Arial"/>
                <w:sz w:val="18"/>
                <w:szCs w:val="18"/>
              </w:rPr>
            </w:pPr>
          </w:p>
        </w:tc>
      </w:tr>
      <w:tr w:rsidR="006C7785" w:rsidRPr="00340B0D" w14:paraId="1DC29A17"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3D7E1910" w14:textId="77777777" w:rsidR="006C7785" w:rsidRPr="00340B0D" w:rsidRDefault="006C7785" w:rsidP="00380FCD">
            <w:pPr>
              <w:pStyle w:val="Default"/>
              <w:ind w:left="720"/>
              <w:rPr>
                <w:sz w:val="18"/>
                <w:szCs w:val="18"/>
              </w:rPr>
            </w:pPr>
            <w:r w:rsidRPr="00340B0D">
              <w:rPr>
                <w:sz w:val="18"/>
                <w:szCs w:val="18"/>
              </w:rPr>
              <w:t>Lights</w:t>
            </w:r>
          </w:p>
        </w:tc>
        <w:tc>
          <w:tcPr>
            <w:tcW w:w="924" w:type="dxa"/>
            <w:gridSpan w:val="2"/>
            <w:tcBorders>
              <w:top w:val="single" w:sz="4" w:space="0" w:color="auto"/>
              <w:left w:val="single" w:sz="4" w:space="0" w:color="auto"/>
              <w:bottom w:val="single" w:sz="4" w:space="0" w:color="auto"/>
              <w:right w:val="single" w:sz="12" w:space="0" w:color="auto"/>
            </w:tcBorders>
          </w:tcPr>
          <w:p w14:paraId="29946031"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3C3B086D" w14:textId="77777777" w:rsidR="006C7785" w:rsidRPr="00340B0D" w:rsidRDefault="006C7785" w:rsidP="00380FCD">
            <w:pPr>
              <w:pStyle w:val="Default"/>
              <w:rPr>
                <w:sz w:val="18"/>
                <w:szCs w:val="18"/>
              </w:rPr>
            </w:pPr>
            <w:r w:rsidRPr="00340B0D">
              <w:rPr>
                <w:sz w:val="18"/>
                <w:szCs w:val="18"/>
              </w:rPr>
              <w:t>Magnetic variation</w:t>
            </w:r>
          </w:p>
        </w:tc>
        <w:tc>
          <w:tcPr>
            <w:tcW w:w="878" w:type="dxa"/>
            <w:tcBorders>
              <w:top w:val="single" w:sz="4" w:space="0" w:color="auto"/>
              <w:bottom w:val="single" w:sz="4" w:space="0" w:color="auto"/>
              <w:right w:val="single" w:sz="12" w:space="0" w:color="auto"/>
            </w:tcBorders>
            <w:vAlign w:val="center"/>
          </w:tcPr>
          <w:p w14:paraId="3FBF0228" w14:textId="77777777" w:rsidR="006C7785" w:rsidRPr="00340B0D" w:rsidRDefault="006C7785" w:rsidP="00380FCD">
            <w:pPr>
              <w:rPr>
                <w:rFonts w:cs="Arial"/>
                <w:sz w:val="18"/>
                <w:szCs w:val="18"/>
              </w:rPr>
            </w:pPr>
          </w:p>
        </w:tc>
      </w:tr>
      <w:tr w:rsidR="006C7785" w:rsidRPr="00340B0D" w14:paraId="0AB22652"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4D9E2ADD" w14:textId="77777777" w:rsidR="006C7785" w:rsidRPr="00340B0D" w:rsidRDefault="006C7785" w:rsidP="00380FCD">
            <w:pPr>
              <w:pStyle w:val="Default"/>
              <w:rPr>
                <w:sz w:val="18"/>
                <w:szCs w:val="18"/>
              </w:rPr>
            </w:pPr>
            <w:r w:rsidRPr="00340B0D">
              <w:rPr>
                <w:sz w:val="18"/>
                <w:szCs w:val="18"/>
              </w:rPr>
              <w:t>Boundaries and limits</w:t>
            </w:r>
          </w:p>
        </w:tc>
        <w:tc>
          <w:tcPr>
            <w:tcW w:w="924" w:type="dxa"/>
            <w:gridSpan w:val="2"/>
            <w:tcBorders>
              <w:top w:val="single" w:sz="4" w:space="0" w:color="auto"/>
              <w:left w:val="single" w:sz="4" w:space="0" w:color="auto"/>
              <w:bottom w:val="single" w:sz="4" w:space="0" w:color="auto"/>
              <w:right w:val="single" w:sz="12" w:space="0" w:color="auto"/>
            </w:tcBorders>
          </w:tcPr>
          <w:p w14:paraId="47DF3734"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59559457" w14:textId="77777777" w:rsidR="006C7785" w:rsidRPr="00340B0D" w:rsidRDefault="006C7785" w:rsidP="00380FCD">
            <w:pPr>
              <w:pStyle w:val="Default"/>
              <w:rPr>
                <w:sz w:val="18"/>
                <w:szCs w:val="18"/>
              </w:rPr>
            </w:pPr>
            <w:r w:rsidRPr="00340B0D">
              <w:rPr>
                <w:sz w:val="18"/>
                <w:szCs w:val="18"/>
              </w:rPr>
              <w:t>Depth contours</w:t>
            </w:r>
          </w:p>
        </w:tc>
        <w:tc>
          <w:tcPr>
            <w:tcW w:w="878" w:type="dxa"/>
            <w:tcBorders>
              <w:top w:val="single" w:sz="4" w:space="0" w:color="auto"/>
              <w:bottom w:val="single" w:sz="4" w:space="0" w:color="auto"/>
              <w:right w:val="single" w:sz="12" w:space="0" w:color="auto"/>
            </w:tcBorders>
            <w:vAlign w:val="center"/>
          </w:tcPr>
          <w:p w14:paraId="4328AE43" w14:textId="77777777" w:rsidR="006C7785" w:rsidRPr="00340B0D" w:rsidRDefault="006C7785" w:rsidP="00380FCD">
            <w:pPr>
              <w:rPr>
                <w:rFonts w:cs="Arial"/>
                <w:sz w:val="18"/>
                <w:szCs w:val="18"/>
              </w:rPr>
            </w:pPr>
          </w:p>
        </w:tc>
      </w:tr>
      <w:tr w:rsidR="006C7785" w:rsidRPr="00340B0D" w14:paraId="47BB9A33"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6F74D36E" w14:textId="77777777" w:rsidR="006C7785" w:rsidRPr="00340B0D" w:rsidRDefault="006C7785" w:rsidP="00380FCD">
            <w:pPr>
              <w:pStyle w:val="Default"/>
              <w:rPr>
                <w:sz w:val="18"/>
                <w:szCs w:val="18"/>
              </w:rPr>
            </w:pPr>
            <w:r w:rsidRPr="00340B0D">
              <w:rPr>
                <w:sz w:val="18"/>
                <w:szCs w:val="18"/>
              </w:rPr>
              <w:t>Prohibited and restricted areas</w:t>
            </w:r>
          </w:p>
        </w:tc>
        <w:tc>
          <w:tcPr>
            <w:tcW w:w="924" w:type="dxa"/>
            <w:gridSpan w:val="2"/>
            <w:tcBorders>
              <w:top w:val="single" w:sz="4" w:space="0" w:color="auto"/>
              <w:left w:val="single" w:sz="4" w:space="0" w:color="auto"/>
              <w:bottom w:val="single" w:sz="4" w:space="0" w:color="auto"/>
              <w:right w:val="single" w:sz="12" w:space="0" w:color="auto"/>
            </w:tcBorders>
          </w:tcPr>
          <w:p w14:paraId="6FE01347"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02506F6D" w14:textId="77777777" w:rsidR="006C7785" w:rsidRPr="00340B0D" w:rsidRDefault="006C7785" w:rsidP="00380FCD">
            <w:pPr>
              <w:pStyle w:val="Default"/>
              <w:rPr>
                <w:sz w:val="18"/>
                <w:szCs w:val="18"/>
              </w:rPr>
            </w:pPr>
            <w:r w:rsidRPr="00340B0D">
              <w:rPr>
                <w:sz w:val="18"/>
                <w:szCs w:val="18"/>
              </w:rPr>
              <w:t>Seabed</w:t>
            </w:r>
          </w:p>
        </w:tc>
        <w:tc>
          <w:tcPr>
            <w:tcW w:w="878" w:type="dxa"/>
            <w:tcBorders>
              <w:top w:val="single" w:sz="4" w:space="0" w:color="auto"/>
              <w:bottom w:val="single" w:sz="4" w:space="0" w:color="auto"/>
              <w:right w:val="single" w:sz="12" w:space="0" w:color="auto"/>
            </w:tcBorders>
            <w:vAlign w:val="center"/>
          </w:tcPr>
          <w:p w14:paraId="62CF59F9" w14:textId="77777777" w:rsidR="006C7785" w:rsidRPr="00340B0D" w:rsidRDefault="006C7785" w:rsidP="00380FCD">
            <w:pPr>
              <w:rPr>
                <w:rFonts w:cs="Arial"/>
                <w:sz w:val="18"/>
                <w:szCs w:val="18"/>
              </w:rPr>
            </w:pPr>
          </w:p>
        </w:tc>
      </w:tr>
      <w:tr w:rsidR="006C7785" w:rsidRPr="00340B0D" w14:paraId="46D1305B"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031760DC" w14:textId="77777777" w:rsidR="006C7785" w:rsidRPr="00340B0D" w:rsidRDefault="006C7785" w:rsidP="00380FCD">
            <w:pPr>
              <w:pStyle w:val="Default"/>
              <w:rPr>
                <w:sz w:val="18"/>
                <w:szCs w:val="18"/>
              </w:rPr>
            </w:pPr>
            <w:r w:rsidRPr="00340B0D">
              <w:rPr>
                <w:sz w:val="18"/>
                <w:szCs w:val="18"/>
              </w:rPr>
              <w:t>Chart scale boundaries</w:t>
            </w:r>
          </w:p>
        </w:tc>
        <w:tc>
          <w:tcPr>
            <w:tcW w:w="924" w:type="dxa"/>
            <w:gridSpan w:val="2"/>
            <w:tcBorders>
              <w:top w:val="single" w:sz="4" w:space="0" w:color="auto"/>
              <w:left w:val="single" w:sz="4" w:space="0" w:color="auto"/>
              <w:bottom w:val="single" w:sz="4" w:space="0" w:color="auto"/>
              <w:right w:val="single" w:sz="12" w:space="0" w:color="auto"/>
            </w:tcBorders>
          </w:tcPr>
          <w:p w14:paraId="32EB9298"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12638D51" w14:textId="77777777" w:rsidR="006C7785" w:rsidRPr="00340B0D" w:rsidRDefault="006C7785" w:rsidP="00380FCD">
            <w:pPr>
              <w:pStyle w:val="Default"/>
              <w:rPr>
                <w:sz w:val="18"/>
                <w:szCs w:val="18"/>
              </w:rPr>
            </w:pPr>
            <w:r w:rsidRPr="00340B0D">
              <w:rPr>
                <w:sz w:val="18"/>
                <w:szCs w:val="18"/>
              </w:rPr>
              <w:t>Tidal</w:t>
            </w:r>
          </w:p>
        </w:tc>
        <w:tc>
          <w:tcPr>
            <w:tcW w:w="878" w:type="dxa"/>
            <w:tcBorders>
              <w:top w:val="single" w:sz="4" w:space="0" w:color="auto"/>
              <w:bottom w:val="single" w:sz="4" w:space="0" w:color="auto"/>
              <w:right w:val="single" w:sz="12" w:space="0" w:color="auto"/>
            </w:tcBorders>
            <w:vAlign w:val="center"/>
          </w:tcPr>
          <w:p w14:paraId="10311A78" w14:textId="77777777" w:rsidR="006C7785" w:rsidRPr="00340B0D" w:rsidRDefault="006C7785" w:rsidP="00380FCD">
            <w:pPr>
              <w:rPr>
                <w:rFonts w:cs="Arial"/>
                <w:sz w:val="18"/>
                <w:szCs w:val="18"/>
              </w:rPr>
            </w:pPr>
          </w:p>
        </w:tc>
      </w:tr>
      <w:tr w:rsidR="006C7785" w:rsidRPr="00340B0D" w14:paraId="3EFA1B95"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6238E6D4" w14:textId="77777777" w:rsidR="006C7785" w:rsidRPr="00340B0D" w:rsidRDefault="006C7785" w:rsidP="00380FCD">
            <w:pPr>
              <w:pStyle w:val="Default"/>
              <w:rPr>
                <w:sz w:val="18"/>
                <w:szCs w:val="18"/>
              </w:rPr>
            </w:pPr>
            <w:r w:rsidRPr="00340B0D">
              <w:rPr>
                <w:sz w:val="18"/>
                <w:szCs w:val="18"/>
              </w:rPr>
              <w:t>Cautionary notes</w:t>
            </w:r>
          </w:p>
        </w:tc>
        <w:tc>
          <w:tcPr>
            <w:tcW w:w="924" w:type="dxa"/>
            <w:gridSpan w:val="2"/>
            <w:tcBorders>
              <w:top w:val="single" w:sz="4" w:space="0" w:color="auto"/>
              <w:left w:val="single" w:sz="4" w:space="0" w:color="auto"/>
              <w:bottom w:val="single" w:sz="4" w:space="0" w:color="auto"/>
              <w:right w:val="single" w:sz="12" w:space="0" w:color="auto"/>
            </w:tcBorders>
          </w:tcPr>
          <w:p w14:paraId="3BFC2FB4"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54BEDA51" w14:textId="77777777" w:rsidR="006C7785" w:rsidRPr="00340B0D" w:rsidRDefault="006C7785" w:rsidP="00380FCD">
            <w:pPr>
              <w:pStyle w:val="Default"/>
              <w:rPr>
                <w:sz w:val="18"/>
                <w:szCs w:val="18"/>
              </w:rPr>
            </w:pPr>
            <w:r w:rsidRPr="00340B0D">
              <w:rPr>
                <w:sz w:val="18"/>
                <w:szCs w:val="18"/>
              </w:rPr>
              <w:t>Miscellaneous (Other)</w:t>
            </w:r>
          </w:p>
        </w:tc>
        <w:tc>
          <w:tcPr>
            <w:tcW w:w="878" w:type="dxa"/>
            <w:tcBorders>
              <w:top w:val="single" w:sz="4" w:space="0" w:color="auto"/>
              <w:bottom w:val="single" w:sz="4" w:space="0" w:color="auto"/>
              <w:right w:val="single" w:sz="12" w:space="0" w:color="auto"/>
            </w:tcBorders>
            <w:vAlign w:val="center"/>
          </w:tcPr>
          <w:p w14:paraId="38CA2BAB" w14:textId="77777777" w:rsidR="006C7785" w:rsidRPr="00340B0D" w:rsidRDefault="006C7785" w:rsidP="00380FCD">
            <w:pPr>
              <w:rPr>
                <w:rFonts w:cs="Arial"/>
                <w:sz w:val="18"/>
                <w:szCs w:val="18"/>
              </w:rPr>
            </w:pPr>
          </w:p>
        </w:tc>
      </w:tr>
      <w:tr w:rsidR="006C7785" w:rsidRPr="00340B0D" w14:paraId="286BBE59"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1C010284" w14:textId="77777777" w:rsidR="006C7785" w:rsidRPr="00340B0D" w:rsidRDefault="006C7785" w:rsidP="00380FCD">
            <w:pPr>
              <w:pStyle w:val="Default"/>
              <w:rPr>
                <w:sz w:val="18"/>
                <w:szCs w:val="18"/>
              </w:rPr>
            </w:pPr>
            <w:r w:rsidRPr="00340B0D">
              <w:rPr>
                <w:sz w:val="18"/>
                <w:szCs w:val="18"/>
              </w:rPr>
              <w:t>Ships’ routeing systems and ferry routes</w:t>
            </w:r>
          </w:p>
        </w:tc>
        <w:tc>
          <w:tcPr>
            <w:tcW w:w="924" w:type="dxa"/>
            <w:gridSpan w:val="2"/>
            <w:tcBorders>
              <w:top w:val="single" w:sz="4" w:space="0" w:color="auto"/>
              <w:left w:val="single" w:sz="4" w:space="0" w:color="auto"/>
              <w:bottom w:val="single" w:sz="4" w:space="0" w:color="auto"/>
              <w:right w:val="single" w:sz="12" w:space="0" w:color="auto"/>
            </w:tcBorders>
          </w:tcPr>
          <w:p w14:paraId="6DCA3E31"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02C0DF81"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3C4B1B86" w14:textId="77777777" w:rsidR="006C7785" w:rsidRPr="00340B0D" w:rsidRDefault="006C7785" w:rsidP="00380FCD">
            <w:pPr>
              <w:rPr>
                <w:rFonts w:cs="Arial"/>
                <w:sz w:val="18"/>
                <w:szCs w:val="18"/>
              </w:rPr>
            </w:pPr>
          </w:p>
        </w:tc>
      </w:tr>
      <w:tr w:rsidR="006C7785" w:rsidRPr="00340B0D" w14:paraId="0CF53B64"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48721E92" w14:textId="77777777" w:rsidR="006C7785" w:rsidRPr="00340B0D" w:rsidRDefault="006C7785" w:rsidP="00380FCD">
            <w:pPr>
              <w:pStyle w:val="Default"/>
              <w:rPr>
                <w:sz w:val="18"/>
                <w:szCs w:val="18"/>
              </w:rPr>
            </w:pPr>
            <w:r w:rsidRPr="00340B0D">
              <w:rPr>
                <w:sz w:val="18"/>
                <w:szCs w:val="18"/>
              </w:rPr>
              <w:t xml:space="preserve">Archipelagic sea lanes </w:t>
            </w:r>
          </w:p>
        </w:tc>
        <w:tc>
          <w:tcPr>
            <w:tcW w:w="924" w:type="dxa"/>
            <w:gridSpan w:val="2"/>
            <w:tcBorders>
              <w:top w:val="single" w:sz="4" w:space="0" w:color="auto"/>
              <w:left w:val="single" w:sz="4" w:space="0" w:color="auto"/>
              <w:bottom w:val="single" w:sz="4" w:space="0" w:color="auto"/>
              <w:right w:val="single" w:sz="12" w:space="0" w:color="auto"/>
            </w:tcBorders>
          </w:tcPr>
          <w:p w14:paraId="5D0B9064"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1FAF45DD"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2217FA97" w14:textId="77777777" w:rsidR="006C7785" w:rsidRPr="00340B0D" w:rsidRDefault="006C7785" w:rsidP="00380FCD">
            <w:pPr>
              <w:rPr>
                <w:rFonts w:cs="Arial"/>
                <w:sz w:val="18"/>
                <w:szCs w:val="18"/>
              </w:rPr>
            </w:pPr>
          </w:p>
        </w:tc>
      </w:tr>
      <w:tr w:rsidR="006C7785" w:rsidRPr="00340B0D" w14:paraId="7F7C4E67"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36F41836" w14:textId="77777777" w:rsidR="006C7785" w:rsidRPr="00340B0D" w:rsidRDefault="006C7785" w:rsidP="00380FCD">
            <w:pPr>
              <w:pStyle w:val="Default"/>
              <w:rPr>
                <w:sz w:val="18"/>
                <w:szCs w:val="18"/>
              </w:rPr>
            </w:pPr>
            <w:r w:rsidRPr="00340B0D">
              <w:rPr>
                <w:sz w:val="18"/>
                <w:szCs w:val="18"/>
              </w:rPr>
              <w:t>Miscellaneous (Standard)</w:t>
            </w:r>
          </w:p>
        </w:tc>
        <w:tc>
          <w:tcPr>
            <w:tcW w:w="924" w:type="dxa"/>
            <w:gridSpan w:val="2"/>
            <w:tcBorders>
              <w:top w:val="single" w:sz="4" w:space="0" w:color="auto"/>
              <w:left w:val="single" w:sz="4" w:space="0" w:color="auto"/>
              <w:bottom w:val="single" w:sz="4" w:space="0" w:color="auto"/>
              <w:right w:val="single" w:sz="12" w:space="0" w:color="auto"/>
            </w:tcBorders>
          </w:tcPr>
          <w:p w14:paraId="4D51A1E3"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FBC6C3D"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0A9133C9" w14:textId="77777777" w:rsidR="006C7785" w:rsidRPr="00340B0D" w:rsidRDefault="006C7785" w:rsidP="00380FCD">
            <w:pPr>
              <w:rPr>
                <w:rFonts w:cs="Arial"/>
                <w:sz w:val="18"/>
                <w:szCs w:val="18"/>
              </w:rPr>
            </w:pPr>
          </w:p>
        </w:tc>
      </w:tr>
      <w:tr w:rsidR="006C7785" w:rsidRPr="00340B0D" w14:paraId="740005D4"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5ED8C1F2" w14:textId="77777777" w:rsidR="006C7785" w:rsidRPr="00340B0D" w:rsidRDefault="006C7785" w:rsidP="00380FCD">
            <w:pPr>
              <w:pStyle w:val="Default"/>
              <w:ind w:left="720"/>
              <w:rPr>
                <w:sz w:val="18"/>
                <w:szCs w:val="18"/>
              </w:rPr>
            </w:pPr>
            <w:r w:rsidRPr="00340B0D">
              <w:rPr>
                <w:sz w:val="18"/>
                <w:szCs w:val="18"/>
              </w:rPr>
              <w:t>Chart (Standard)</w:t>
            </w:r>
          </w:p>
        </w:tc>
        <w:tc>
          <w:tcPr>
            <w:tcW w:w="924" w:type="dxa"/>
            <w:gridSpan w:val="2"/>
            <w:tcBorders>
              <w:top w:val="single" w:sz="4" w:space="0" w:color="auto"/>
              <w:left w:val="single" w:sz="4" w:space="0" w:color="auto"/>
              <w:bottom w:val="single" w:sz="4" w:space="0" w:color="auto"/>
              <w:right w:val="single" w:sz="12" w:space="0" w:color="auto"/>
            </w:tcBorders>
          </w:tcPr>
          <w:p w14:paraId="3C955CEC"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91A94D0"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1BCBC98E" w14:textId="77777777" w:rsidR="006C7785" w:rsidRPr="00340B0D" w:rsidRDefault="006C7785" w:rsidP="00380FCD">
            <w:pPr>
              <w:rPr>
                <w:rFonts w:cs="Arial"/>
                <w:sz w:val="18"/>
                <w:szCs w:val="18"/>
              </w:rPr>
            </w:pPr>
          </w:p>
        </w:tc>
      </w:tr>
      <w:tr w:rsidR="006C7785" w:rsidRPr="00340B0D" w14:paraId="265BF38F" w14:textId="77777777" w:rsidTr="00380FCD">
        <w:tc>
          <w:tcPr>
            <w:tcW w:w="4324" w:type="dxa"/>
            <w:gridSpan w:val="3"/>
            <w:tcBorders>
              <w:top w:val="single" w:sz="4" w:space="0" w:color="auto"/>
              <w:left w:val="single" w:sz="12" w:space="0" w:color="auto"/>
              <w:bottom w:val="single" w:sz="12" w:space="0" w:color="auto"/>
              <w:right w:val="single" w:sz="4" w:space="0" w:color="auto"/>
            </w:tcBorders>
          </w:tcPr>
          <w:p w14:paraId="3FEC8D87" w14:textId="77777777" w:rsidR="006C7785" w:rsidRPr="00340B0D" w:rsidRDefault="006C7785" w:rsidP="00380FCD">
            <w:pPr>
              <w:pStyle w:val="Default"/>
              <w:ind w:left="720"/>
              <w:rPr>
                <w:sz w:val="18"/>
                <w:szCs w:val="18"/>
              </w:rPr>
            </w:pPr>
            <w:r w:rsidRPr="00340B0D">
              <w:rPr>
                <w:sz w:val="18"/>
                <w:szCs w:val="18"/>
              </w:rPr>
              <w:t>Alert Highlights (Standard)</w:t>
            </w:r>
          </w:p>
        </w:tc>
        <w:tc>
          <w:tcPr>
            <w:tcW w:w="924" w:type="dxa"/>
            <w:gridSpan w:val="2"/>
            <w:tcBorders>
              <w:top w:val="single" w:sz="4" w:space="0" w:color="auto"/>
              <w:left w:val="single" w:sz="4" w:space="0" w:color="auto"/>
              <w:bottom w:val="single" w:sz="12" w:space="0" w:color="auto"/>
              <w:right w:val="single" w:sz="12" w:space="0" w:color="auto"/>
            </w:tcBorders>
          </w:tcPr>
          <w:p w14:paraId="70FE4317"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12" w:space="0" w:color="auto"/>
            </w:tcBorders>
          </w:tcPr>
          <w:p w14:paraId="6560BB65" w14:textId="77777777" w:rsidR="006C7785" w:rsidRPr="00340B0D" w:rsidRDefault="006C7785" w:rsidP="00380FCD">
            <w:pPr>
              <w:rPr>
                <w:rFonts w:cs="Arial"/>
                <w:sz w:val="18"/>
                <w:szCs w:val="18"/>
              </w:rPr>
            </w:pPr>
          </w:p>
        </w:tc>
        <w:tc>
          <w:tcPr>
            <w:tcW w:w="878" w:type="dxa"/>
            <w:tcBorders>
              <w:top w:val="single" w:sz="4" w:space="0" w:color="auto"/>
              <w:bottom w:val="single" w:sz="12" w:space="0" w:color="auto"/>
              <w:right w:val="single" w:sz="12" w:space="0" w:color="auto"/>
            </w:tcBorders>
            <w:vAlign w:val="center"/>
          </w:tcPr>
          <w:p w14:paraId="4B01FD37" w14:textId="77777777" w:rsidR="006C7785" w:rsidRPr="00340B0D" w:rsidRDefault="006C7785" w:rsidP="00380FCD">
            <w:pPr>
              <w:rPr>
                <w:rFonts w:cs="Arial"/>
                <w:sz w:val="18"/>
                <w:szCs w:val="18"/>
              </w:rPr>
            </w:pPr>
          </w:p>
        </w:tc>
      </w:tr>
      <w:tr w:rsidR="006C7785" w:rsidRPr="00340B0D" w14:paraId="58AB051C" w14:textId="77777777" w:rsidTr="00380FCD">
        <w:tc>
          <w:tcPr>
            <w:tcW w:w="9636"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309B80DA"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08E67D3F"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33EFDBD0" w14:textId="77777777" w:rsidR="006C7785" w:rsidRPr="00340B0D" w:rsidRDefault="006C7785" w:rsidP="00380FCD">
            <w:pPr>
              <w:pStyle w:val="Default"/>
              <w:ind w:left="720"/>
              <w:rPr>
                <w:sz w:val="18"/>
                <w:szCs w:val="18"/>
              </w:rPr>
            </w:pPr>
          </w:p>
        </w:tc>
        <w:tc>
          <w:tcPr>
            <w:tcW w:w="924" w:type="dxa"/>
            <w:gridSpan w:val="2"/>
            <w:tcBorders>
              <w:top w:val="single" w:sz="4" w:space="0" w:color="auto"/>
              <w:left w:val="single" w:sz="4" w:space="0" w:color="auto"/>
              <w:bottom w:val="single" w:sz="4" w:space="0" w:color="auto"/>
              <w:right w:val="double" w:sz="4" w:space="0" w:color="auto"/>
            </w:tcBorders>
          </w:tcPr>
          <w:p w14:paraId="13D08FD5" w14:textId="77777777" w:rsidR="006C7785" w:rsidRPr="00340B0D" w:rsidRDefault="006C7785" w:rsidP="00380FCD">
            <w:pPr>
              <w:jc w:val="center"/>
              <w:rPr>
                <w:rFonts w:cs="Arial"/>
                <w:sz w:val="18"/>
                <w:szCs w:val="18"/>
              </w:rPr>
            </w:pPr>
          </w:p>
        </w:tc>
        <w:tc>
          <w:tcPr>
            <w:tcW w:w="3510" w:type="dxa"/>
            <w:gridSpan w:val="3"/>
            <w:tcBorders>
              <w:top w:val="single" w:sz="4" w:space="0" w:color="auto"/>
              <w:left w:val="double" w:sz="4" w:space="0" w:color="auto"/>
              <w:bottom w:val="single" w:sz="4" w:space="0" w:color="auto"/>
            </w:tcBorders>
          </w:tcPr>
          <w:p w14:paraId="432AACFB"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573AE16A" w14:textId="77777777" w:rsidR="006C7785" w:rsidRPr="00340B0D" w:rsidRDefault="006C7785" w:rsidP="00380FCD">
            <w:pPr>
              <w:rPr>
                <w:rFonts w:cs="Arial"/>
                <w:sz w:val="18"/>
                <w:szCs w:val="18"/>
              </w:rPr>
            </w:pPr>
          </w:p>
        </w:tc>
      </w:tr>
      <w:tr w:rsidR="006C7785" w:rsidRPr="00340B0D" w14:paraId="241B3F9C"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0D5F9648" w14:textId="77777777" w:rsidR="006C7785" w:rsidRPr="00340B0D" w:rsidRDefault="006C7785" w:rsidP="00380FCD">
            <w:pPr>
              <w:pStyle w:val="Default"/>
              <w:ind w:left="720"/>
              <w:rPr>
                <w:sz w:val="18"/>
                <w:szCs w:val="18"/>
              </w:rPr>
            </w:pPr>
          </w:p>
        </w:tc>
        <w:tc>
          <w:tcPr>
            <w:tcW w:w="924" w:type="dxa"/>
            <w:gridSpan w:val="2"/>
            <w:tcBorders>
              <w:top w:val="single" w:sz="4" w:space="0" w:color="auto"/>
              <w:left w:val="single" w:sz="4" w:space="0" w:color="auto"/>
              <w:bottom w:val="single" w:sz="4" w:space="0" w:color="auto"/>
              <w:right w:val="double" w:sz="4" w:space="0" w:color="auto"/>
            </w:tcBorders>
          </w:tcPr>
          <w:p w14:paraId="27150B12" w14:textId="77777777" w:rsidR="006C7785" w:rsidRPr="00340B0D" w:rsidRDefault="006C7785" w:rsidP="00380FCD">
            <w:pPr>
              <w:jc w:val="center"/>
              <w:rPr>
                <w:rFonts w:cs="Arial"/>
                <w:sz w:val="18"/>
                <w:szCs w:val="18"/>
              </w:rPr>
            </w:pPr>
          </w:p>
        </w:tc>
        <w:tc>
          <w:tcPr>
            <w:tcW w:w="3510" w:type="dxa"/>
            <w:gridSpan w:val="3"/>
            <w:tcBorders>
              <w:top w:val="single" w:sz="4" w:space="0" w:color="auto"/>
              <w:left w:val="double" w:sz="4" w:space="0" w:color="auto"/>
              <w:bottom w:val="single" w:sz="4" w:space="0" w:color="auto"/>
            </w:tcBorders>
          </w:tcPr>
          <w:p w14:paraId="6D566CE1"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279BEE8C" w14:textId="77777777" w:rsidR="006C7785" w:rsidRPr="00340B0D" w:rsidRDefault="006C7785" w:rsidP="00380FCD">
            <w:pPr>
              <w:rPr>
                <w:rFonts w:cs="Arial"/>
                <w:sz w:val="18"/>
                <w:szCs w:val="18"/>
              </w:rPr>
            </w:pPr>
          </w:p>
        </w:tc>
      </w:tr>
      <w:tr w:rsidR="006C7785" w:rsidRPr="00340B0D" w14:paraId="4F402299" w14:textId="77777777" w:rsidTr="00380FCD">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46419D7"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3306E291" w14:textId="77777777" w:rsidTr="00380FCD">
        <w:tc>
          <w:tcPr>
            <w:tcW w:w="9636" w:type="dxa"/>
            <w:gridSpan w:val="9"/>
            <w:tcBorders>
              <w:top w:val="single" w:sz="4" w:space="0" w:color="auto"/>
              <w:left w:val="single" w:sz="12" w:space="0" w:color="auto"/>
              <w:bottom w:val="single" w:sz="4" w:space="0" w:color="auto"/>
              <w:right w:val="single" w:sz="12" w:space="0" w:color="auto"/>
            </w:tcBorders>
            <w:vAlign w:val="center"/>
          </w:tcPr>
          <w:p w14:paraId="6A7C2B16" w14:textId="77777777" w:rsidR="006C7785" w:rsidRPr="0036528F" w:rsidRDefault="006C7785" w:rsidP="00380FCD">
            <w:pPr>
              <w:rPr>
                <w:rFonts w:cs="Arial"/>
                <w:i/>
              </w:rPr>
            </w:pPr>
            <w:r w:rsidRPr="0036528F">
              <w:rPr>
                <w:rFonts w:cs="Arial"/>
                <w:i/>
              </w:rPr>
              <w:t xml:space="preserve">Load the exchange set </w:t>
            </w:r>
            <w:proofErr w:type="spellStart"/>
            <w:r w:rsidRPr="0036528F">
              <w:rPr>
                <w:rFonts w:cs="Arial"/>
                <w:b/>
                <w:bCs/>
                <w:i/>
              </w:rPr>
              <w:t>PowerUp</w:t>
            </w:r>
            <w:proofErr w:type="spellEnd"/>
            <w:r w:rsidRPr="0036528F">
              <w:rPr>
                <w:rFonts w:cs="Arial"/>
                <w:i/>
              </w:rPr>
              <w:t xml:space="preserve"> with the following settings:</w:t>
            </w:r>
          </w:p>
          <w:p w14:paraId="388DCD39" w14:textId="77777777" w:rsidR="006C7785" w:rsidRPr="00D6273A" w:rsidRDefault="006C7785" w:rsidP="00380FCD">
            <w:pPr>
              <w:rPr>
                <w:i/>
              </w:rPr>
            </w:pPr>
            <w:r w:rsidRPr="0036528F">
              <w:rPr>
                <w:rFonts w:cs="Arial"/>
                <w:i/>
              </w:rPr>
              <w:t>Display of spot soundings shall be switched on.</w:t>
            </w:r>
          </w:p>
        </w:tc>
      </w:tr>
      <w:tr w:rsidR="006C7785" w:rsidRPr="00340B0D" w14:paraId="5BAA9278" w14:textId="77777777" w:rsidTr="00380FCD">
        <w:tc>
          <w:tcPr>
            <w:tcW w:w="963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A2EACDE"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FAADFB7" w14:textId="77777777" w:rsidTr="00380FCD">
        <w:tc>
          <w:tcPr>
            <w:tcW w:w="9636"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9C1ECEC" w14:textId="77777777" w:rsidR="006C7785" w:rsidRPr="007128C1" w:rsidRDefault="006C7785" w:rsidP="00380FCD">
            <w:pPr>
              <w:rPr>
                <w:rFonts w:cs="Arial"/>
                <w:i/>
              </w:rPr>
            </w:pPr>
            <w:r w:rsidRPr="0036528F">
              <w:rPr>
                <w:rFonts w:cs="Arial"/>
                <w:i/>
              </w:rPr>
              <w:lastRenderedPageBreak/>
              <w:t>1. Set the Safety Depth value</w:t>
            </w:r>
            <w:r>
              <w:rPr>
                <w:rFonts w:cs="Arial"/>
                <w:i/>
              </w:rPr>
              <w:t xml:space="preserve"> to 10 m (Safety Contour 30 m).</w:t>
            </w:r>
          </w:p>
        </w:tc>
      </w:tr>
      <w:tr w:rsidR="006C7785" w:rsidRPr="00340B0D" w14:paraId="1BAAB545" w14:textId="77777777" w:rsidTr="00380FCD">
        <w:tc>
          <w:tcPr>
            <w:tcW w:w="963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9556259" w14:textId="77777777" w:rsidR="006C7785" w:rsidRPr="00340B0D" w:rsidRDefault="006C7785" w:rsidP="00380FCD">
            <w:pPr>
              <w:jc w:val="center"/>
              <w:rPr>
                <w:rFonts w:cs="Arial"/>
                <w:sz w:val="18"/>
                <w:szCs w:val="18"/>
              </w:rPr>
            </w:pPr>
            <w:r w:rsidRPr="00340B0D">
              <w:rPr>
                <w:rFonts w:cs="Arial"/>
                <w:b/>
                <w:bCs/>
                <w:sz w:val="18"/>
                <w:szCs w:val="18"/>
              </w:rPr>
              <w:t>Results</w:t>
            </w:r>
          </w:p>
        </w:tc>
      </w:tr>
    </w:tbl>
    <w:p w14:paraId="2A465DED" w14:textId="36E4FDF4" w:rsidR="006C7785" w:rsidRDefault="006C7785" w:rsidP="006C7785"/>
    <w:tbl>
      <w:tblPr>
        <w:tblStyle w:val="TableGrid"/>
        <w:tblW w:w="0" w:type="auto"/>
        <w:tblLook w:val="04A0" w:firstRow="1" w:lastRow="0" w:firstColumn="1" w:lastColumn="0" w:noHBand="0" w:noVBand="1"/>
      </w:tblPr>
      <w:tblGrid>
        <w:gridCol w:w="9465"/>
      </w:tblGrid>
      <w:tr w:rsidR="006C7785" w14:paraId="71F3589F" w14:textId="77777777" w:rsidTr="00380FCD">
        <w:tc>
          <w:tcPr>
            <w:tcW w:w="9607" w:type="dxa"/>
            <w:vAlign w:val="center"/>
          </w:tcPr>
          <w:p w14:paraId="688E2609" w14:textId="77777777" w:rsidR="006C7785" w:rsidRDefault="006C7785" w:rsidP="006C7785">
            <w:pPr>
              <w:pStyle w:val="ListParagraph"/>
              <w:widowControl/>
              <w:numPr>
                <w:ilvl w:val="0"/>
                <w:numId w:val="80"/>
              </w:numPr>
              <w:spacing w:line="240" w:lineRule="auto"/>
              <w:jc w:val="left"/>
              <w:rPr>
                <w:i/>
              </w:rPr>
            </w:pPr>
            <w:r w:rsidRPr="00EF287F">
              <w:rPr>
                <w:i/>
              </w:rPr>
              <w:t xml:space="preserve">The </w:t>
            </w:r>
            <w:r>
              <w:rPr>
                <w:i/>
              </w:rPr>
              <w:t>features</w:t>
            </w:r>
            <w:r w:rsidRPr="00EF287F">
              <w:rPr>
                <w:i/>
              </w:rPr>
              <w:t xml:space="preserve"> shown with depth values shallower than 10</w:t>
            </w:r>
            <w:r>
              <w:rPr>
                <w:i/>
              </w:rPr>
              <w:t xml:space="preserve"> </w:t>
            </w:r>
            <w:r w:rsidRPr="00EF287F">
              <w:rPr>
                <w:i/>
              </w:rPr>
              <w:t>m must be emphasised</w:t>
            </w:r>
            <w:r>
              <w:rPr>
                <w:i/>
              </w:rPr>
              <w:t xml:space="preserve"> (scale 1:52 000)</w:t>
            </w:r>
            <w:r w:rsidRPr="00EF287F">
              <w:rPr>
                <w:i/>
              </w:rPr>
              <w:t>.</w:t>
            </w:r>
          </w:p>
          <w:p w14:paraId="3056186A" w14:textId="77777777" w:rsidR="006C7785" w:rsidRDefault="006C7785" w:rsidP="00380FCD">
            <w:pPr>
              <w:pStyle w:val="ListParagraph"/>
              <w:ind w:left="25"/>
            </w:pPr>
            <w:r w:rsidRPr="00F24525">
              <w:rPr>
                <w:noProof/>
                <w:lang w:val="en-IN" w:eastAsia="en-IN"/>
              </w:rPr>
              <w:drawing>
                <wp:inline distT="0" distB="0" distL="0" distR="0" wp14:anchorId="4323AA6C" wp14:editId="4A4DD9E9">
                  <wp:extent cx="5972341" cy="5494715"/>
                  <wp:effectExtent l="0" t="0" r="9525" b="0"/>
                  <wp:docPr id="258" name="Picture 258" descr="C:\msdokut\STANDARDIT\IHO\ENCWG\Drafting 4.0.2 after Mar2016\New picture originals 23mar2016\3.3.5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msdokut\STANDARDIT\IHO\ENCWG\Drafting 4.0.2 after Mar2016\New picture originals 23mar2016\3.3.5 picture 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79741" cy="5501523"/>
                          </a:xfrm>
                          <a:prstGeom prst="rect">
                            <a:avLst/>
                          </a:prstGeom>
                          <a:noFill/>
                          <a:ln>
                            <a:noFill/>
                          </a:ln>
                        </pic:spPr>
                      </pic:pic>
                    </a:graphicData>
                  </a:graphic>
                </wp:inline>
              </w:drawing>
            </w:r>
          </w:p>
        </w:tc>
      </w:tr>
    </w:tbl>
    <w:p w14:paraId="1F9BBBDB" w14:textId="77777777" w:rsidR="006C7785" w:rsidRDefault="006C7785" w:rsidP="006C7785"/>
    <w:p w14:paraId="34829035" w14:textId="4A73C2BD" w:rsidR="006C7785" w:rsidDel="0099359B" w:rsidRDefault="006C7785" w:rsidP="006C7785">
      <w:pPr>
        <w:rPr>
          <w:del w:id="2951" w:author="jonathan pritchard" w:date="2024-10-23T10:01:00Z" w16du:dateUtc="2024-10-23T09:01:00Z"/>
          <w:b/>
          <w:color w:val="FF0000"/>
        </w:rPr>
      </w:pPr>
      <w:del w:id="2952" w:author="jonathan pritchard" w:date="2024-10-23T10:01:00Z" w16du:dateUtc="2024-10-23T09:01:00Z">
        <w:r w:rsidRPr="008C2033" w:rsidDel="0099359B">
          <w:rPr>
            <w:b/>
            <w:color w:val="FF0000"/>
          </w:rPr>
          <w:delText>IIC Comment:</w:delText>
        </w:r>
        <w:r w:rsidRPr="008C2033" w:rsidDel="0099359B">
          <w:rPr>
            <w:color w:val="FF0000"/>
          </w:rPr>
          <w:delText xml:space="preserve"> </w:delText>
        </w:r>
        <w:r w:rsidRPr="008C2033" w:rsidDel="0099359B">
          <w:rPr>
            <w:i/>
            <w:color w:val="FF0000"/>
          </w:rPr>
          <w:delText>Dataset</w:delText>
        </w:r>
        <w:r w:rsidRPr="008C2033" w:rsidDel="0099359B">
          <w:rPr>
            <w:color w:val="FF0000"/>
          </w:rPr>
          <w:delText xml:space="preserve"> not available</w:delText>
        </w:r>
      </w:del>
    </w:p>
    <w:p w14:paraId="3F5B46EE" w14:textId="77777777" w:rsidR="0099359B" w:rsidRPr="008C2033" w:rsidRDefault="0099359B" w:rsidP="006C7785">
      <w:pPr>
        <w:spacing w:line="240" w:lineRule="auto"/>
        <w:rPr>
          <w:ins w:id="2953" w:author="jonathan pritchard" w:date="2024-10-23T10:01:00Z" w16du:dateUtc="2024-10-23T09:01:00Z"/>
          <w:color w:val="FF0000"/>
        </w:rPr>
      </w:pPr>
    </w:p>
    <w:p w14:paraId="170ED3D5" w14:textId="77777777" w:rsidR="006C7785" w:rsidRDefault="006C7785" w:rsidP="006C7785"/>
    <w:tbl>
      <w:tblPr>
        <w:tblW w:w="96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7"/>
        <w:gridCol w:w="2653"/>
        <w:gridCol w:w="2558"/>
        <w:gridCol w:w="1868"/>
      </w:tblGrid>
      <w:tr w:rsidR="006C7785" w14:paraId="1EF8743C" w14:textId="77777777" w:rsidTr="0082201A">
        <w:trPr>
          <w:trHeight w:val="454"/>
          <w:tblHeader/>
        </w:trPr>
        <w:tc>
          <w:tcPr>
            <w:tcW w:w="2557" w:type="dxa"/>
            <w:shd w:val="clear" w:color="auto" w:fill="BFBFBF" w:themeFill="background1" w:themeFillShade="BF"/>
            <w:vAlign w:val="center"/>
          </w:tcPr>
          <w:p w14:paraId="2EE15404" w14:textId="77777777" w:rsidR="006C7785" w:rsidRPr="00B2308C" w:rsidRDefault="006C7785" w:rsidP="00380FCD">
            <w:pPr>
              <w:rPr>
                <w:rFonts w:cs="Arial"/>
              </w:rPr>
            </w:pPr>
            <w:r w:rsidRPr="00B2308C">
              <w:rPr>
                <w:rFonts w:cs="Arial"/>
                <w:b/>
              </w:rPr>
              <w:t>Test Reference</w:t>
            </w:r>
          </w:p>
        </w:tc>
        <w:tc>
          <w:tcPr>
            <w:tcW w:w="2653" w:type="dxa"/>
            <w:shd w:val="clear" w:color="auto" w:fill="FFFFFF" w:themeFill="background1"/>
            <w:vAlign w:val="center"/>
          </w:tcPr>
          <w:p w14:paraId="1560FBCA" w14:textId="77777777" w:rsidR="006C7785" w:rsidRPr="00B2308C" w:rsidRDefault="006C7785" w:rsidP="00380FCD">
            <w:pPr>
              <w:rPr>
                <w:rFonts w:cs="Arial"/>
              </w:rPr>
            </w:pPr>
            <w:proofErr w:type="spellStart"/>
            <w:r w:rsidRPr="00B2308C">
              <w:rPr>
                <w:rFonts w:cs="Arial"/>
              </w:rPr>
              <w:t>SafetyDepth</w:t>
            </w:r>
            <w:proofErr w:type="spellEnd"/>
          </w:p>
        </w:tc>
        <w:tc>
          <w:tcPr>
            <w:tcW w:w="2558" w:type="dxa"/>
            <w:shd w:val="clear" w:color="auto" w:fill="BFBFBF" w:themeFill="background1" w:themeFillShade="BF"/>
            <w:vAlign w:val="center"/>
          </w:tcPr>
          <w:p w14:paraId="44A84229" w14:textId="77777777" w:rsidR="006C7785" w:rsidRPr="00B2308C" w:rsidRDefault="006C7785" w:rsidP="00380FCD">
            <w:pPr>
              <w:rPr>
                <w:rFonts w:cs="Arial"/>
              </w:rPr>
            </w:pPr>
            <w:r w:rsidRPr="00B2308C">
              <w:rPr>
                <w:rFonts w:cs="Arial"/>
                <w:b/>
              </w:rPr>
              <w:t>IHO Reference</w:t>
            </w:r>
          </w:p>
        </w:tc>
        <w:tc>
          <w:tcPr>
            <w:tcW w:w="1868" w:type="dxa"/>
            <w:shd w:val="clear" w:color="auto" w:fill="FFFFFF" w:themeFill="background1"/>
            <w:vAlign w:val="center"/>
          </w:tcPr>
          <w:p w14:paraId="05FEE734" w14:textId="77777777" w:rsidR="006C7785" w:rsidRPr="004065B1" w:rsidRDefault="006C7785" w:rsidP="00380FCD"/>
        </w:tc>
      </w:tr>
    </w:tbl>
    <w:tbl>
      <w:tblPr>
        <w:tblStyle w:val="TableGrid"/>
        <w:tblW w:w="9646" w:type="dxa"/>
        <w:tblInd w:w="-10" w:type="dxa"/>
        <w:tblLook w:val="04A0" w:firstRow="1" w:lastRow="0" w:firstColumn="1" w:lastColumn="0" w:noHBand="0" w:noVBand="1"/>
      </w:tblPr>
      <w:tblGrid>
        <w:gridCol w:w="10"/>
        <w:gridCol w:w="2516"/>
        <w:gridCol w:w="409"/>
        <w:gridCol w:w="1399"/>
        <w:gridCol w:w="243"/>
        <w:gridCol w:w="681"/>
        <w:gridCol w:w="1799"/>
        <w:gridCol w:w="423"/>
        <w:gridCol w:w="1288"/>
        <w:gridCol w:w="878"/>
      </w:tblGrid>
      <w:tr w:rsidR="006C7785" w:rsidRPr="00340B0D" w14:paraId="75ADA7D2"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C8FDA12"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47612305"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220C27D7" w14:textId="77777777" w:rsidR="006C7785" w:rsidRPr="005B051E" w:rsidRDefault="006C7785" w:rsidP="00380FCD">
            <w:pPr>
              <w:rPr>
                <w:rFonts w:cs="Arial"/>
              </w:rPr>
            </w:pPr>
            <w:r w:rsidRPr="0036528F">
              <w:rPr>
                <w:rFonts w:cs="Arial"/>
                <w:i/>
              </w:rPr>
              <w:t>Display of features with respect to value of safety depth</w:t>
            </w:r>
          </w:p>
        </w:tc>
      </w:tr>
      <w:tr w:rsidR="006C7785" w:rsidRPr="00340B0D" w14:paraId="528EF2B6"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4894E54"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4DAF154E"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5102163E" w14:textId="77777777" w:rsidR="006C7785" w:rsidRPr="0036528F" w:rsidRDefault="006C7785" w:rsidP="00380FCD">
            <w:pPr>
              <w:rPr>
                <w:rFonts w:cs="Arial"/>
                <w:i/>
              </w:rPr>
            </w:pPr>
            <w:r w:rsidRPr="0036528F">
              <w:rPr>
                <w:rFonts w:cs="Arial"/>
                <w:i/>
              </w:rPr>
              <w:t xml:space="preserve">Load the exchange set </w:t>
            </w:r>
            <w:proofErr w:type="spellStart"/>
            <w:r w:rsidRPr="0036528F">
              <w:rPr>
                <w:rFonts w:cs="Arial"/>
                <w:b/>
                <w:bCs/>
                <w:i/>
              </w:rPr>
              <w:t>PowerUp</w:t>
            </w:r>
            <w:proofErr w:type="spellEnd"/>
            <w:r w:rsidRPr="0036528F">
              <w:rPr>
                <w:rFonts w:cs="Arial"/>
                <w:i/>
              </w:rPr>
              <w:t xml:space="preserve"> with the following settings:</w:t>
            </w:r>
          </w:p>
          <w:p w14:paraId="581C3877" w14:textId="77777777" w:rsidR="006C7785" w:rsidRPr="002453EF" w:rsidRDefault="006C7785" w:rsidP="00380FCD">
            <w:pPr>
              <w:rPr>
                <w:rFonts w:cs="Arial"/>
                <w:i/>
              </w:rPr>
            </w:pPr>
            <w:r w:rsidRPr="0036528F">
              <w:rPr>
                <w:rFonts w:cs="Arial"/>
                <w:i/>
              </w:rPr>
              <w:t>Display of spot soundings shall be switched on.</w:t>
            </w:r>
          </w:p>
        </w:tc>
      </w:tr>
      <w:tr w:rsidR="006C7785" w:rsidRPr="00340B0D" w14:paraId="3697F57A" w14:textId="77777777" w:rsidTr="00380FCD">
        <w:trPr>
          <w:gridBefore w:val="1"/>
          <w:wBefore w:w="10" w:type="dxa"/>
        </w:trPr>
        <w:tc>
          <w:tcPr>
            <w:tcW w:w="7470"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0D136A3"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166"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529FB3D" w14:textId="77777777" w:rsidR="006C7785" w:rsidRPr="00340B0D" w:rsidRDefault="006C7785" w:rsidP="00380FCD">
            <w:pPr>
              <w:jc w:val="center"/>
              <w:rPr>
                <w:rFonts w:cs="Arial"/>
                <w:b/>
                <w:bCs/>
                <w:sz w:val="18"/>
                <w:szCs w:val="18"/>
              </w:rPr>
            </w:pPr>
          </w:p>
        </w:tc>
      </w:tr>
      <w:tr w:rsidR="006C7785" w:rsidRPr="00340B0D" w14:paraId="5569F659" w14:textId="77777777" w:rsidTr="00380FCD">
        <w:trPr>
          <w:gridBefore w:val="1"/>
          <w:wBefore w:w="10" w:type="dxa"/>
        </w:trPr>
        <w:tc>
          <w:tcPr>
            <w:tcW w:w="7470" w:type="dxa"/>
            <w:gridSpan w:val="7"/>
            <w:tcBorders>
              <w:top w:val="single" w:sz="4" w:space="0" w:color="auto"/>
              <w:left w:val="single" w:sz="12" w:space="0" w:color="auto"/>
              <w:bottom w:val="single" w:sz="4" w:space="0" w:color="auto"/>
              <w:right w:val="single" w:sz="12" w:space="0" w:color="auto"/>
            </w:tcBorders>
            <w:shd w:val="clear" w:color="auto" w:fill="auto"/>
          </w:tcPr>
          <w:p w14:paraId="7EB12A80" w14:textId="77777777" w:rsidR="006C7785" w:rsidRPr="000B13F9" w:rsidRDefault="006C7785" w:rsidP="00380FCD">
            <w:pPr>
              <w:rPr>
                <w:rFonts w:cs="Arial"/>
              </w:rPr>
            </w:pPr>
            <w:proofErr w:type="spellStart"/>
            <w:r>
              <w:rPr>
                <w:rFonts w:cs="Arial"/>
                <w:b/>
                <w:bCs/>
                <w:i/>
              </w:rPr>
              <w:t>DisplayBase</w:t>
            </w:r>
            <w:proofErr w:type="spellEnd"/>
          </w:p>
        </w:tc>
        <w:tc>
          <w:tcPr>
            <w:tcW w:w="2166" w:type="dxa"/>
            <w:gridSpan w:val="2"/>
            <w:tcBorders>
              <w:top w:val="single" w:sz="4" w:space="0" w:color="auto"/>
              <w:left w:val="single" w:sz="12" w:space="0" w:color="auto"/>
              <w:bottom w:val="single" w:sz="4" w:space="0" w:color="auto"/>
              <w:right w:val="single" w:sz="12" w:space="0" w:color="auto"/>
            </w:tcBorders>
            <w:shd w:val="clear" w:color="auto" w:fill="auto"/>
          </w:tcPr>
          <w:p w14:paraId="6DB860E4" w14:textId="77777777" w:rsidR="006C7785" w:rsidRPr="00340B0D" w:rsidRDefault="006C7785" w:rsidP="00380FCD">
            <w:pPr>
              <w:rPr>
                <w:rFonts w:cs="Arial"/>
                <w:sz w:val="18"/>
                <w:szCs w:val="18"/>
              </w:rPr>
            </w:pPr>
          </w:p>
        </w:tc>
      </w:tr>
      <w:tr w:rsidR="006C7785" w:rsidRPr="00340B0D" w14:paraId="3175A4AF" w14:textId="77777777" w:rsidTr="00380FCD">
        <w:trPr>
          <w:gridBefore w:val="1"/>
          <w:wBefore w:w="10" w:type="dxa"/>
        </w:trPr>
        <w:tc>
          <w:tcPr>
            <w:tcW w:w="7470" w:type="dxa"/>
            <w:gridSpan w:val="7"/>
            <w:tcBorders>
              <w:top w:val="single" w:sz="4" w:space="0" w:color="auto"/>
              <w:left w:val="single" w:sz="12" w:space="0" w:color="auto"/>
              <w:bottom w:val="single" w:sz="12" w:space="0" w:color="auto"/>
              <w:right w:val="single" w:sz="12" w:space="0" w:color="auto"/>
            </w:tcBorders>
            <w:shd w:val="clear" w:color="auto" w:fill="auto"/>
          </w:tcPr>
          <w:p w14:paraId="5D1CA758" w14:textId="77777777" w:rsidR="006C7785" w:rsidRPr="00340B0D" w:rsidRDefault="006C7785" w:rsidP="00380FCD">
            <w:pPr>
              <w:rPr>
                <w:rFonts w:cs="Arial"/>
                <w:sz w:val="18"/>
                <w:szCs w:val="18"/>
              </w:rPr>
            </w:pPr>
          </w:p>
        </w:tc>
        <w:tc>
          <w:tcPr>
            <w:tcW w:w="2166" w:type="dxa"/>
            <w:gridSpan w:val="2"/>
            <w:tcBorders>
              <w:top w:val="single" w:sz="4" w:space="0" w:color="auto"/>
              <w:left w:val="single" w:sz="12" w:space="0" w:color="auto"/>
              <w:bottom w:val="single" w:sz="12" w:space="0" w:color="auto"/>
              <w:right w:val="single" w:sz="12" w:space="0" w:color="auto"/>
            </w:tcBorders>
            <w:shd w:val="clear" w:color="auto" w:fill="auto"/>
          </w:tcPr>
          <w:p w14:paraId="2F4CD434" w14:textId="77777777" w:rsidR="006C7785" w:rsidRPr="00340B0D" w:rsidRDefault="006C7785" w:rsidP="00380FCD">
            <w:pPr>
              <w:rPr>
                <w:rFonts w:cs="Arial"/>
                <w:sz w:val="18"/>
                <w:szCs w:val="18"/>
              </w:rPr>
            </w:pPr>
          </w:p>
        </w:tc>
      </w:tr>
      <w:tr w:rsidR="006C7785" w:rsidRPr="00340B0D" w14:paraId="5D53B44D" w14:textId="77777777" w:rsidTr="00380FCD">
        <w:trPr>
          <w:gridBefore w:val="1"/>
          <w:wBefore w:w="10" w:type="dxa"/>
        </w:trPr>
        <w:tc>
          <w:tcPr>
            <w:tcW w:w="456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93BA698"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506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072C09A"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32DA3FF9" w14:textId="77777777" w:rsidTr="00380FCD">
        <w:trPr>
          <w:gridBefore w:val="1"/>
          <w:wBefore w:w="10" w:type="dxa"/>
        </w:trPr>
        <w:sdt>
          <w:sdtPr>
            <w:rPr>
              <w:rFonts w:cs="Arial"/>
              <w:sz w:val="18"/>
              <w:szCs w:val="18"/>
            </w:rPr>
            <w:alias w:val="Diplay Category"/>
            <w:tag w:val="Diplay Categor"/>
            <w:id w:val="869737302"/>
            <w:placeholder>
              <w:docPart w:val="E07B530DC2BF496C93B4D55760888BB8"/>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567" w:type="dxa"/>
                <w:gridSpan w:val="4"/>
                <w:tcBorders>
                  <w:top w:val="single" w:sz="4" w:space="0" w:color="auto"/>
                  <w:left w:val="single" w:sz="12" w:space="0" w:color="auto"/>
                  <w:bottom w:val="single" w:sz="12" w:space="0" w:color="auto"/>
                  <w:right w:val="single" w:sz="12" w:space="0" w:color="auto"/>
                </w:tcBorders>
                <w:shd w:val="clear" w:color="auto" w:fill="auto"/>
              </w:tcPr>
              <w:p w14:paraId="6F38DE70" w14:textId="77777777" w:rsidR="006C7785" w:rsidRPr="00340B0D" w:rsidRDefault="006C7785" w:rsidP="00380FCD">
                <w:pPr>
                  <w:rPr>
                    <w:rFonts w:cs="Arial"/>
                    <w:sz w:val="18"/>
                    <w:szCs w:val="18"/>
                  </w:rPr>
                </w:pPr>
                <w:r>
                  <w:rPr>
                    <w:rFonts w:cs="Arial"/>
                    <w:sz w:val="18"/>
                    <w:szCs w:val="18"/>
                  </w:rPr>
                  <w:t>Displaybase</w:t>
                </w:r>
              </w:p>
            </w:tc>
          </w:sdtContent>
        </w:sdt>
        <w:tc>
          <w:tcPr>
            <w:tcW w:w="4191" w:type="dxa"/>
            <w:gridSpan w:val="4"/>
            <w:tcBorders>
              <w:left w:val="single" w:sz="12" w:space="0" w:color="auto"/>
              <w:bottom w:val="single" w:sz="4" w:space="0" w:color="auto"/>
              <w:right w:val="single" w:sz="4" w:space="0" w:color="auto"/>
            </w:tcBorders>
            <w:shd w:val="clear" w:color="auto" w:fill="auto"/>
          </w:tcPr>
          <w:p w14:paraId="73BA612D" w14:textId="77777777" w:rsidR="006C7785" w:rsidRPr="00340B0D" w:rsidRDefault="006C7785" w:rsidP="00380FCD">
            <w:pPr>
              <w:rPr>
                <w:rFonts w:cs="Arial"/>
                <w:sz w:val="18"/>
                <w:szCs w:val="18"/>
              </w:rPr>
            </w:pPr>
            <w:r w:rsidRPr="00340B0D">
              <w:rPr>
                <w:rFonts w:cs="Arial"/>
                <w:sz w:val="18"/>
                <w:szCs w:val="18"/>
              </w:rPr>
              <w:t>Accuracy</w:t>
            </w:r>
          </w:p>
        </w:tc>
        <w:tc>
          <w:tcPr>
            <w:tcW w:w="878" w:type="dxa"/>
            <w:tcBorders>
              <w:left w:val="single" w:sz="4" w:space="0" w:color="auto"/>
              <w:right w:val="single" w:sz="12" w:space="0" w:color="auto"/>
            </w:tcBorders>
            <w:shd w:val="clear" w:color="auto" w:fill="auto"/>
            <w:vAlign w:val="center"/>
          </w:tcPr>
          <w:p w14:paraId="502EEA2A" w14:textId="77777777" w:rsidR="006C7785" w:rsidRPr="00340B0D" w:rsidRDefault="006C7785" w:rsidP="00380FCD">
            <w:pPr>
              <w:jc w:val="center"/>
              <w:rPr>
                <w:rFonts w:cs="Arial"/>
                <w:sz w:val="18"/>
                <w:szCs w:val="18"/>
              </w:rPr>
            </w:pPr>
          </w:p>
        </w:tc>
      </w:tr>
      <w:tr w:rsidR="006C7785" w:rsidRPr="00340B0D" w14:paraId="4A63778F" w14:textId="77777777" w:rsidTr="00380FCD">
        <w:trPr>
          <w:gridBefore w:val="1"/>
          <w:wBefore w:w="10" w:type="dxa"/>
        </w:trPr>
        <w:tc>
          <w:tcPr>
            <w:tcW w:w="456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9D510D1"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91" w:type="dxa"/>
            <w:gridSpan w:val="4"/>
            <w:tcBorders>
              <w:left w:val="single" w:sz="12" w:space="0" w:color="auto"/>
              <w:right w:val="single" w:sz="4" w:space="0" w:color="auto"/>
            </w:tcBorders>
            <w:shd w:val="clear" w:color="auto" w:fill="auto"/>
          </w:tcPr>
          <w:p w14:paraId="7DF30833" w14:textId="77777777" w:rsidR="006C7785" w:rsidRPr="00340B0D" w:rsidRDefault="006C7785" w:rsidP="00380FCD">
            <w:pPr>
              <w:rPr>
                <w:rFonts w:cs="Arial"/>
                <w:sz w:val="18"/>
                <w:szCs w:val="18"/>
              </w:rPr>
            </w:pPr>
            <w:r w:rsidRPr="00340B0D">
              <w:rPr>
                <w:rFonts w:cs="Arial"/>
                <w:sz w:val="18"/>
                <w:szCs w:val="18"/>
              </w:rPr>
              <w:t>Contour label</w:t>
            </w:r>
          </w:p>
        </w:tc>
        <w:tc>
          <w:tcPr>
            <w:tcW w:w="878" w:type="dxa"/>
            <w:tcBorders>
              <w:left w:val="single" w:sz="4" w:space="0" w:color="auto"/>
              <w:right w:val="single" w:sz="12" w:space="0" w:color="auto"/>
            </w:tcBorders>
            <w:shd w:val="clear" w:color="auto" w:fill="auto"/>
            <w:vAlign w:val="center"/>
          </w:tcPr>
          <w:p w14:paraId="6F8E8A7B" w14:textId="77777777" w:rsidR="006C7785" w:rsidRPr="00340B0D" w:rsidRDefault="006C7785" w:rsidP="00380FCD">
            <w:pPr>
              <w:jc w:val="center"/>
              <w:rPr>
                <w:rFonts w:cs="Arial"/>
                <w:sz w:val="18"/>
                <w:szCs w:val="18"/>
              </w:rPr>
            </w:pPr>
          </w:p>
        </w:tc>
      </w:tr>
      <w:tr w:rsidR="006C7785" w:rsidRPr="00340B0D" w14:paraId="66D64C26"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64EE91EC" w14:textId="77777777" w:rsidR="006C7785" w:rsidRPr="00340B0D" w:rsidRDefault="006C7785" w:rsidP="00380FCD">
            <w:pPr>
              <w:rPr>
                <w:rFonts w:cs="Arial"/>
                <w:sz w:val="18"/>
                <w:szCs w:val="18"/>
              </w:rPr>
            </w:pPr>
            <w:r w:rsidRPr="00340B0D">
              <w:rPr>
                <w:rFonts w:cs="Arial"/>
                <w:sz w:val="18"/>
                <w:szCs w:val="18"/>
              </w:rPr>
              <w:t>Safety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F60F6EF" w14:textId="77777777" w:rsidR="006C7785" w:rsidRPr="00340B0D" w:rsidRDefault="006C7785" w:rsidP="00380FCD">
            <w:pPr>
              <w:rPr>
                <w:rFonts w:cs="Arial"/>
                <w:sz w:val="18"/>
                <w:szCs w:val="18"/>
              </w:rPr>
            </w:pPr>
            <w:r>
              <w:rPr>
                <w:rFonts w:cs="Arial"/>
                <w:sz w:val="18"/>
                <w:szCs w:val="18"/>
              </w:rPr>
              <w:t>5m</w:t>
            </w:r>
          </w:p>
        </w:tc>
        <w:tc>
          <w:tcPr>
            <w:tcW w:w="4191" w:type="dxa"/>
            <w:gridSpan w:val="4"/>
            <w:tcBorders>
              <w:left w:val="single" w:sz="12" w:space="0" w:color="auto"/>
            </w:tcBorders>
          </w:tcPr>
          <w:p w14:paraId="35EDED64" w14:textId="77777777" w:rsidR="006C7785" w:rsidRPr="00340B0D" w:rsidRDefault="006C7785" w:rsidP="00380FCD">
            <w:pPr>
              <w:rPr>
                <w:rFonts w:cs="Arial"/>
                <w:sz w:val="18"/>
                <w:szCs w:val="18"/>
              </w:rPr>
            </w:pPr>
            <w:r w:rsidRPr="00340B0D">
              <w:rPr>
                <w:rFonts w:cs="Arial"/>
                <w:sz w:val="18"/>
                <w:szCs w:val="18"/>
              </w:rPr>
              <w:t>Highlight date dependent</w:t>
            </w:r>
          </w:p>
        </w:tc>
        <w:tc>
          <w:tcPr>
            <w:tcW w:w="878" w:type="dxa"/>
            <w:tcBorders>
              <w:right w:val="single" w:sz="12" w:space="0" w:color="auto"/>
            </w:tcBorders>
          </w:tcPr>
          <w:p w14:paraId="03B8E282" w14:textId="77777777" w:rsidR="006C7785" w:rsidRPr="00340B0D" w:rsidRDefault="006C7785" w:rsidP="00380FCD">
            <w:pPr>
              <w:rPr>
                <w:rFonts w:cs="Arial"/>
                <w:sz w:val="18"/>
                <w:szCs w:val="18"/>
              </w:rPr>
            </w:pPr>
          </w:p>
        </w:tc>
      </w:tr>
      <w:tr w:rsidR="006C7785" w:rsidRPr="00340B0D" w14:paraId="0FD97958"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6342D1D" w14:textId="77777777" w:rsidR="006C7785" w:rsidRPr="00340B0D" w:rsidRDefault="006C7785" w:rsidP="00380FCD">
            <w:pPr>
              <w:rPr>
                <w:rFonts w:cs="Arial"/>
                <w:sz w:val="18"/>
                <w:szCs w:val="18"/>
              </w:rPr>
            </w:pPr>
            <w:r w:rsidRPr="00340B0D">
              <w:rPr>
                <w:rFonts w:cs="Arial"/>
                <w:sz w:val="18"/>
                <w:szCs w:val="18"/>
              </w:rPr>
              <w:t>Safety Depth</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AB38D2C" w14:textId="77777777" w:rsidR="006C7785" w:rsidRPr="00340B0D" w:rsidRDefault="006C7785" w:rsidP="00380FCD">
            <w:pPr>
              <w:rPr>
                <w:rFonts w:cs="Arial"/>
                <w:sz w:val="18"/>
                <w:szCs w:val="18"/>
              </w:rPr>
            </w:pPr>
            <w:r>
              <w:rPr>
                <w:rFonts w:cs="Arial"/>
                <w:sz w:val="18"/>
                <w:szCs w:val="18"/>
              </w:rPr>
              <w:t>4m</w:t>
            </w:r>
          </w:p>
        </w:tc>
        <w:tc>
          <w:tcPr>
            <w:tcW w:w="4191" w:type="dxa"/>
            <w:gridSpan w:val="4"/>
            <w:tcBorders>
              <w:left w:val="single" w:sz="12" w:space="0" w:color="auto"/>
            </w:tcBorders>
          </w:tcPr>
          <w:p w14:paraId="353BB072" w14:textId="77777777" w:rsidR="006C7785" w:rsidRPr="00340B0D" w:rsidRDefault="006C7785" w:rsidP="00380FCD">
            <w:pPr>
              <w:rPr>
                <w:rFonts w:cs="Arial"/>
                <w:sz w:val="18"/>
                <w:szCs w:val="18"/>
              </w:rPr>
            </w:pPr>
            <w:r w:rsidRPr="00340B0D">
              <w:rPr>
                <w:rFonts w:cs="Arial"/>
                <w:sz w:val="18"/>
                <w:szCs w:val="18"/>
              </w:rPr>
              <w:t>Highlight document</w:t>
            </w:r>
          </w:p>
        </w:tc>
        <w:tc>
          <w:tcPr>
            <w:tcW w:w="878" w:type="dxa"/>
            <w:tcBorders>
              <w:right w:val="single" w:sz="12" w:space="0" w:color="auto"/>
            </w:tcBorders>
          </w:tcPr>
          <w:p w14:paraId="4DECC8A0" w14:textId="77777777" w:rsidR="006C7785" w:rsidRPr="00340B0D" w:rsidRDefault="006C7785" w:rsidP="00380FCD">
            <w:pPr>
              <w:jc w:val="center"/>
              <w:rPr>
                <w:rFonts w:cs="Arial"/>
                <w:sz w:val="18"/>
                <w:szCs w:val="18"/>
              </w:rPr>
            </w:pPr>
          </w:p>
        </w:tc>
      </w:tr>
      <w:tr w:rsidR="006C7785" w:rsidRPr="00340B0D" w14:paraId="53A3F6F2"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2510E8EE" w14:textId="77777777" w:rsidR="006C7785" w:rsidRPr="00340B0D" w:rsidRDefault="006C7785" w:rsidP="00380FCD">
            <w:pPr>
              <w:rPr>
                <w:rFonts w:cs="Arial"/>
                <w:sz w:val="18"/>
                <w:szCs w:val="18"/>
              </w:rPr>
            </w:pPr>
            <w:r w:rsidRPr="00340B0D">
              <w:rPr>
                <w:rFonts w:cs="Arial"/>
                <w:sz w:val="18"/>
                <w:szCs w:val="18"/>
              </w:rPr>
              <w:t>Deep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4C4C2A3"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5B6BA854" w14:textId="77777777" w:rsidR="006C7785" w:rsidRPr="00340B0D" w:rsidRDefault="006C7785" w:rsidP="00380FCD">
            <w:pPr>
              <w:rPr>
                <w:rFonts w:cs="Arial"/>
                <w:b/>
                <w:bCs/>
                <w:sz w:val="18"/>
                <w:szCs w:val="18"/>
              </w:rPr>
            </w:pPr>
            <w:r w:rsidRPr="00340B0D">
              <w:rPr>
                <w:rFonts w:cs="Arial"/>
                <w:sz w:val="18"/>
                <w:szCs w:val="18"/>
              </w:rPr>
              <w:t>Highlight info</w:t>
            </w:r>
          </w:p>
        </w:tc>
        <w:tc>
          <w:tcPr>
            <w:tcW w:w="878" w:type="dxa"/>
            <w:tcBorders>
              <w:right w:val="single" w:sz="12" w:space="0" w:color="auto"/>
            </w:tcBorders>
          </w:tcPr>
          <w:p w14:paraId="4C25726F" w14:textId="77777777" w:rsidR="006C7785" w:rsidRPr="00340B0D" w:rsidRDefault="006C7785" w:rsidP="00380FCD">
            <w:pPr>
              <w:jc w:val="center"/>
              <w:rPr>
                <w:rFonts w:cs="Arial"/>
                <w:sz w:val="18"/>
                <w:szCs w:val="18"/>
              </w:rPr>
            </w:pPr>
          </w:p>
        </w:tc>
      </w:tr>
      <w:tr w:rsidR="006C7785" w:rsidRPr="00340B0D" w14:paraId="1D256CEF"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54458DF6" w14:textId="77777777" w:rsidR="006C7785" w:rsidRPr="00340B0D" w:rsidRDefault="006C7785" w:rsidP="00380FCD">
            <w:pPr>
              <w:rPr>
                <w:rFonts w:cs="Arial"/>
                <w:sz w:val="18"/>
                <w:szCs w:val="18"/>
              </w:rPr>
            </w:pPr>
            <w:r w:rsidRPr="00340B0D">
              <w:rPr>
                <w:rFonts w:cs="Arial"/>
                <w:sz w:val="18"/>
                <w:szCs w:val="18"/>
              </w:rPr>
              <w:lastRenderedPageBreak/>
              <w:t>Shallow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63ED5D"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1395B7D8" w14:textId="77777777" w:rsidR="006C7785" w:rsidRPr="00340B0D" w:rsidRDefault="006C7785" w:rsidP="00380FCD">
            <w:pPr>
              <w:rPr>
                <w:rFonts w:cs="Arial"/>
                <w:sz w:val="18"/>
                <w:szCs w:val="18"/>
              </w:rPr>
            </w:pPr>
            <w:r w:rsidRPr="00340B0D">
              <w:rPr>
                <w:rFonts w:cs="Arial"/>
                <w:sz w:val="18"/>
                <w:szCs w:val="18"/>
              </w:rPr>
              <w:t>Shallow Pattern</w:t>
            </w:r>
          </w:p>
        </w:tc>
        <w:tc>
          <w:tcPr>
            <w:tcW w:w="878" w:type="dxa"/>
            <w:tcBorders>
              <w:right w:val="single" w:sz="12" w:space="0" w:color="auto"/>
            </w:tcBorders>
          </w:tcPr>
          <w:p w14:paraId="71BA8FA4" w14:textId="77777777" w:rsidR="006C7785" w:rsidRPr="00340B0D" w:rsidRDefault="006C7785" w:rsidP="00380FCD">
            <w:pPr>
              <w:jc w:val="center"/>
              <w:rPr>
                <w:rFonts w:cs="Arial"/>
                <w:sz w:val="18"/>
                <w:szCs w:val="18"/>
              </w:rPr>
            </w:pPr>
          </w:p>
        </w:tc>
      </w:tr>
      <w:tr w:rsidR="006C7785" w:rsidRPr="00340B0D" w14:paraId="4776202D"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3FD0C519" w14:textId="77777777" w:rsidR="006C7785" w:rsidRPr="00340B0D" w:rsidRDefault="006C7785" w:rsidP="00380FCD">
            <w:pPr>
              <w:rPr>
                <w:rFonts w:cs="Arial"/>
                <w:sz w:val="18"/>
                <w:szCs w:val="18"/>
              </w:rPr>
            </w:pPr>
            <w:r w:rsidRPr="00340B0D">
              <w:rPr>
                <w:rFonts w:cs="Arial"/>
                <w:sz w:val="18"/>
                <w:szCs w:val="18"/>
              </w:rPr>
              <w:t>Four Shades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726135E"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1AC1DB56" w14:textId="77777777" w:rsidR="006C7785" w:rsidRPr="00340B0D" w:rsidRDefault="006C7785" w:rsidP="00380FCD">
            <w:pPr>
              <w:rPr>
                <w:rFonts w:cs="Arial"/>
                <w:sz w:val="18"/>
                <w:szCs w:val="18"/>
              </w:rPr>
            </w:pPr>
            <w:r w:rsidRPr="00340B0D">
              <w:rPr>
                <w:rFonts w:cs="Arial"/>
                <w:sz w:val="18"/>
                <w:szCs w:val="18"/>
              </w:rPr>
              <w:t>Unknown</w:t>
            </w:r>
          </w:p>
        </w:tc>
        <w:tc>
          <w:tcPr>
            <w:tcW w:w="878" w:type="dxa"/>
            <w:tcBorders>
              <w:right w:val="single" w:sz="12" w:space="0" w:color="auto"/>
            </w:tcBorders>
          </w:tcPr>
          <w:p w14:paraId="1A083215" w14:textId="77777777" w:rsidR="006C7785" w:rsidRPr="00340B0D" w:rsidRDefault="006C7785" w:rsidP="00380FCD">
            <w:pPr>
              <w:jc w:val="center"/>
              <w:rPr>
                <w:rFonts w:cs="Arial"/>
                <w:sz w:val="18"/>
                <w:szCs w:val="18"/>
              </w:rPr>
            </w:pPr>
          </w:p>
        </w:tc>
      </w:tr>
      <w:tr w:rsidR="006C7785" w:rsidRPr="00340B0D" w14:paraId="623C10B3"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19BD424E" w14:textId="77777777" w:rsidR="006C7785" w:rsidRPr="00340B0D" w:rsidRDefault="006C7785" w:rsidP="00380FCD">
            <w:pPr>
              <w:rPr>
                <w:rFonts w:cs="Arial"/>
                <w:sz w:val="18"/>
                <w:szCs w:val="18"/>
              </w:rPr>
            </w:pPr>
            <w:r w:rsidRPr="00340B0D">
              <w:rPr>
                <w:rFonts w:cs="Arial"/>
                <w:sz w:val="18"/>
                <w:szCs w:val="18"/>
              </w:rPr>
              <w:t>Radar Overlay</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CA569A7"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40D2F1CD" w14:textId="77777777" w:rsidR="006C7785" w:rsidRPr="00340B0D" w:rsidRDefault="006C7785" w:rsidP="00380FCD">
            <w:pPr>
              <w:rPr>
                <w:rFonts w:cs="Arial"/>
                <w:sz w:val="18"/>
                <w:szCs w:val="18"/>
              </w:rPr>
            </w:pPr>
            <w:r w:rsidRPr="00340B0D">
              <w:rPr>
                <w:rFonts w:cs="Arial"/>
                <w:sz w:val="18"/>
                <w:szCs w:val="18"/>
              </w:rPr>
              <w:t>Update Review</w:t>
            </w:r>
          </w:p>
        </w:tc>
        <w:tc>
          <w:tcPr>
            <w:tcW w:w="878" w:type="dxa"/>
            <w:tcBorders>
              <w:right w:val="single" w:sz="12" w:space="0" w:color="auto"/>
            </w:tcBorders>
          </w:tcPr>
          <w:p w14:paraId="77931FE8" w14:textId="77777777" w:rsidR="006C7785" w:rsidRPr="00340B0D" w:rsidRDefault="006C7785" w:rsidP="00380FCD">
            <w:pPr>
              <w:jc w:val="center"/>
              <w:rPr>
                <w:rFonts w:cs="Arial"/>
                <w:sz w:val="18"/>
                <w:szCs w:val="18"/>
              </w:rPr>
            </w:pPr>
          </w:p>
        </w:tc>
      </w:tr>
      <w:tr w:rsidR="006C7785" w:rsidRPr="00340B0D" w14:paraId="4D19C708"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355981F6" w14:textId="77777777" w:rsidR="006C7785" w:rsidRPr="00340B0D" w:rsidRDefault="006C7785" w:rsidP="00380FCD">
            <w:pPr>
              <w:rPr>
                <w:rFonts w:cs="Arial"/>
                <w:sz w:val="18"/>
                <w:szCs w:val="18"/>
              </w:rPr>
            </w:pPr>
            <w:r w:rsidRPr="00340B0D">
              <w:rPr>
                <w:rFonts w:cs="Arial"/>
                <w:sz w:val="18"/>
                <w:szCs w:val="18"/>
              </w:rPr>
              <w:t>Plain Boundaries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5DB9987"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149D9DBF" w14:textId="77777777" w:rsidR="006C7785" w:rsidRPr="00340B0D" w:rsidRDefault="006C7785" w:rsidP="00380FCD">
            <w:pPr>
              <w:rPr>
                <w:rFonts w:cs="Arial"/>
                <w:sz w:val="18"/>
                <w:szCs w:val="18"/>
              </w:rPr>
            </w:pPr>
            <w:r w:rsidRPr="00340B0D">
              <w:rPr>
                <w:rFonts w:cs="Arial"/>
                <w:b/>
                <w:bCs/>
                <w:sz w:val="18"/>
                <w:szCs w:val="18"/>
              </w:rPr>
              <w:t>Text Groups</w:t>
            </w:r>
          </w:p>
        </w:tc>
        <w:tc>
          <w:tcPr>
            <w:tcW w:w="878" w:type="dxa"/>
            <w:tcBorders>
              <w:right w:val="single" w:sz="12" w:space="0" w:color="auto"/>
            </w:tcBorders>
            <w:vAlign w:val="center"/>
          </w:tcPr>
          <w:p w14:paraId="7DB969B9" w14:textId="77777777" w:rsidR="006C7785" w:rsidRPr="00340B0D" w:rsidRDefault="006C7785" w:rsidP="00380FCD">
            <w:pPr>
              <w:jc w:val="center"/>
              <w:rPr>
                <w:rFonts w:cs="Arial"/>
                <w:sz w:val="18"/>
                <w:szCs w:val="18"/>
              </w:rPr>
            </w:pPr>
          </w:p>
        </w:tc>
      </w:tr>
      <w:tr w:rsidR="006C7785" w:rsidRPr="00340B0D" w14:paraId="388E188E"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70F55C3D" w14:textId="77777777" w:rsidR="006C7785" w:rsidRPr="00340B0D" w:rsidRDefault="006C7785" w:rsidP="00380FCD">
            <w:pPr>
              <w:rPr>
                <w:rFonts w:cs="Arial"/>
                <w:sz w:val="18"/>
                <w:szCs w:val="18"/>
              </w:rPr>
            </w:pPr>
            <w:r w:rsidRPr="00340B0D">
              <w:rPr>
                <w:rFonts w:cs="Arial"/>
                <w:sz w:val="18"/>
                <w:szCs w:val="18"/>
              </w:rPr>
              <w:t>Simplified Symbols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FE0844D" w14:textId="77777777" w:rsidR="006C7785" w:rsidRPr="00340B0D" w:rsidRDefault="006C7785" w:rsidP="00380FCD">
            <w:pPr>
              <w:rPr>
                <w:rFonts w:cs="Arial"/>
                <w:sz w:val="18"/>
                <w:szCs w:val="18"/>
              </w:rPr>
            </w:pPr>
            <w:r>
              <w:rPr>
                <w:rFonts w:cs="Arial"/>
                <w:sz w:val="18"/>
                <w:szCs w:val="18"/>
              </w:rPr>
              <w:t>On</w:t>
            </w:r>
          </w:p>
        </w:tc>
        <w:tc>
          <w:tcPr>
            <w:tcW w:w="4191" w:type="dxa"/>
            <w:gridSpan w:val="4"/>
            <w:tcBorders>
              <w:left w:val="single" w:sz="12" w:space="0" w:color="auto"/>
            </w:tcBorders>
          </w:tcPr>
          <w:p w14:paraId="3340466E" w14:textId="77777777" w:rsidR="006C7785" w:rsidRPr="00340B0D" w:rsidRDefault="006C7785" w:rsidP="00380FCD">
            <w:pPr>
              <w:rPr>
                <w:rFonts w:cs="Arial"/>
                <w:sz w:val="18"/>
                <w:szCs w:val="18"/>
              </w:rPr>
            </w:pPr>
            <w:r w:rsidRPr="00340B0D">
              <w:rPr>
                <w:rFonts w:cs="Arial"/>
                <w:sz w:val="18"/>
                <w:szCs w:val="18"/>
              </w:rPr>
              <w:t>Chart Text</w:t>
            </w:r>
          </w:p>
        </w:tc>
        <w:tc>
          <w:tcPr>
            <w:tcW w:w="878" w:type="dxa"/>
            <w:tcBorders>
              <w:right w:val="single" w:sz="12" w:space="0" w:color="auto"/>
            </w:tcBorders>
            <w:vAlign w:val="center"/>
          </w:tcPr>
          <w:p w14:paraId="43DAB63D" w14:textId="77777777" w:rsidR="006C7785" w:rsidRPr="00340B0D" w:rsidRDefault="006C7785" w:rsidP="00380FCD">
            <w:pPr>
              <w:jc w:val="center"/>
              <w:rPr>
                <w:rFonts w:cs="Arial"/>
                <w:sz w:val="18"/>
                <w:szCs w:val="18"/>
              </w:rPr>
            </w:pPr>
          </w:p>
        </w:tc>
      </w:tr>
      <w:tr w:rsidR="006C7785" w:rsidRPr="00340B0D" w14:paraId="1B1BDB63"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3E50C39F" w14:textId="77777777" w:rsidR="006C7785" w:rsidRPr="00340B0D" w:rsidRDefault="006C7785" w:rsidP="00380FCD">
            <w:pPr>
              <w:rPr>
                <w:rFonts w:cs="Arial"/>
                <w:sz w:val="18"/>
                <w:szCs w:val="18"/>
              </w:rPr>
            </w:pPr>
            <w:r w:rsidRPr="00340B0D">
              <w:rPr>
                <w:rFonts w:cs="Arial"/>
                <w:sz w:val="18"/>
                <w:szCs w:val="18"/>
              </w:rPr>
              <w:t>Full Light Lines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B6D81E7"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731D5E45"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878" w:type="dxa"/>
            <w:tcBorders>
              <w:right w:val="single" w:sz="12" w:space="0" w:color="auto"/>
            </w:tcBorders>
            <w:vAlign w:val="center"/>
          </w:tcPr>
          <w:p w14:paraId="48B677B9" w14:textId="77777777" w:rsidR="006C7785" w:rsidRPr="00340B0D" w:rsidRDefault="006C7785" w:rsidP="00380FCD">
            <w:pPr>
              <w:jc w:val="center"/>
              <w:rPr>
                <w:rFonts w:cs="Arial"/>
                <w:sz w:val="18"/>
                <w:szCs w:val="18"/>
              </w:rPr>
            </w:pPr>
          </w:p>
        </w:tc>
      </w:tr>
      <w:tr w:rsidR="006C7785" w:rsidRPr="00340B0D" w14:paraId="50AD0B76"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16BC1D04" w14:textId="77777777" w:rsidR="006C7785" w:rsidRPr="00340B0D" w:rsidRDefault="006C7785" w:rsidP="00380FCD">
            <w:pPr>
              <w:rPr>
                <w:rFonts w:cs="Arial"/>
                <w:sz w:val="18"/>
                <w:szCs w:val="18"/>
              </w:rPr>
            </w:pPr>
            <w:r w:rsidRPr="00340B0D">
              <w:rPr>
                <w:rFonts w:cs="Arial"/>
                <w:sz w:val="18"/>
                <w:szCs w:val="18"/>
              </w:rPr>
              <w:t>Ignore scale minimum</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9B1D0D5"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45A565ED"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878" w:type="dxa"/>
            <w:tcBorders>
              <w:right w:val="single" w:sz="12" w:space="0" w:color="auto"/>
            </w:tcBorders>
            <w:vAlign w:val="center"/>
          </w:tcPr>
          <w:p w14:paraId="75441A2C" w14:textId="77777777" w:rsidR="006C7785" w:rsidRPr="00340B0D" w:rsidRDefault="006C7785" w:rsidP="00380FCD">
            <w:pPr>
              <w:jc w:val="center"/>
              <w:rPr>
                <w:rFonts w:cs="Arial"/>
                <w:sz w:val="18"/>
                <w:szCs w:val="18"/>
              </w:rPr>
            </w:pPr>
          </w:p>
        </w:tc>
      </w:tr>
      <w:tr w:rsidR="006C7785" w:rsidRPr="00340B0D" w14:paraId="0C7414DB"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199D82EA" w14:textId="77777777" w:rsidR="006C7785" w:rsidRPr="00340B0D" w:rsidRDefault="006C7785" w:rsidP="00380FCD">
            <w:pPr>
              <w:rPr>
                <w:rFonts w:cs="Arial"/>
                <w:sz w:val="18"/>
                <w:szCs w:val="18"/>
              </w:rPr>
            </w:pPr>
            <w:r w:rsidRPr="00340B0D">
              <w:rPr>
                <w:rFonts w:cs="Arial"/>
                <w:sz w:val="18"/>
                <w:szCs w:val="18"/>
              </w:rPr>
              <w:t>Shallow Water Dangers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tcPr>
          <w:p w14:paraId="4AB404B4"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772541FB" w14:textId="77777777" w:rsidR="006C7785" w:rsidRPr="00340B0D" w:rsidRDefault="006C7785" w:rsidP="00380FCD">
            <w:pPr>
              <w:rPr>
                <w:rFonts w:cs="Arial"/>
                <w:sz w:val="18"/>
                <w:szCs w:val="18"/>
              </w:rPr>
            </w:pPr>
            <w:r w:rsidRPr="00340B0D">
              <w:rPr>
                <w:rFonts w:cs="Arial"/>
                <w:sz w:val="18"/>
                <w:szCs w:val="18"/>
              </w:rPr>
              <w:t xml:space="preserve">        Names</w:t>
            </w:r>
          </w:p>
        </w:tc>
        <w:tc>
          <w:tcPr>
            <w:tcW w:w="878" w:type="dxa"/>
            <w:tcBorders>
              <w:right w:val="single" w:sz="12" w:space="0" w:color="auto"/>
            </w:tcBorders>
            <w:vAlign w:val="center"/>
          </w:tcPr>
          <w:p w14:paraId="6B613D28" w14:textId="77777777" w:rsidR="006C7785" w:rsidRPr="00340B0D" w:rsidRDefault="006C7785" w:rsidP="00380FCD">
            <w:pPr>
              <w:jc w:val="center"/>
              <w:rPr>
                <w:rFonts w:cs="Arial"/>
                <w:sz w:val="18"/>
                <w:szCs w:val="18"/>
              </w:rPr>
            </w:pPr>
          </w:p>
        </w:tc>
      </w:tr>
      <w:tr w:rsidR="006C7785" w:rsidRPr="00340B0D" w14:paraId="799DB265" w14:textId="77777777" w:rsidTr="00380FCD">
        <w:trPr>
          <w:gridBefore w:val="1"/>
          <w:wBefore w:w="10" w:type="dxa"/>
        </w:trPr>
        <w:tc>
          <w:tcPr>
            <w:tcW w:w="456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5C50C9A2"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91" w:type="dxa"/>
            <w:gridSpan w:val="4"/>
            <w:tcBorders>
              <w:left w:val="single" w:sz="12" w:space="0" w:color="auto"/>
            </w:tcBorders>
          </w:tcPr>
          <w:p w14:paraId="22542EE9"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878" w:type="dxa"/>
            <w:tcBorders>
              <w:right w:val="single" w:sz="12" w:space="0" w:color="auto"/>
            </w:tcBorders>
          </w:tcPr>
          <w:p w14:paraId="12985912" w14:textId="77777777" w:rsidR="006C7785" w:rsidRPr="00340B0D" w:rsidRDefault="006C7785" w:rsidP="00380FCD">
            <w:pPr>
              <w:jc w:val="center"/>
              <w:rPr>
                <w:rFonts w:cs="Arial"/>
                <w:sz w:val="18"/>
                <w:szCs w:val="18"/>
              </w:rPr>
            </w:pPr>
          </w:p>
        </w:tc>
      </w:tr>
      <w:tr w:rsidR="006C7785" w:rsidRPr="00340B0D" w14:paraId="16DE436C" w14:textId="77777777" w:rsidTr="00380FCD">
        <w:trPr>
          <w:gridBefore w:val="1"/>
          <w:wBefore w:w="10" w:type="dxa"/>
        </w:trPr>
        <w:sdt>
          <w:sdtPr>
            <w:rPr>
              <w:rFonts w:cs="Arial"/>
              <w:sz w:val="18"/>
              <w:szCs w:val="18"/>
            </w:rPr>
            <w:alias w:val="Palette"/>
            <w:tag w:val="Palette"/>
            <w:id w:val="-575823969"/>
            <w:placeholder>
              <w:docPart w:val="84901014ED68457696D2648C6F4A22F7"/>
            </w:placeholder>
            <w:comboBox>
              <w:listItem w:displayText="Day" w:value="Day"/>
              <w:listItem w:displayText="Dusk" w:value="Dusk"/>
              <w:listItem w:displayText="Night" w:value="Night"/>
            </w:comboBox>
          </w:sdtPr>
          <w:sdtContent>
            <w:tc>
              <w:tcPr>
                <w:tcW w:w="4567" w:type="dxa"/>
                <w:gridSpan w:val="4"/>
                <w:tcBorders>
                  <w:left w:val="single" w:sz="12" w:space="0" w:color="auto"/>
                  <w:bottom w:val="single" w:sz="12" w:space="0" w:color="auto"/>
                  <w:right w:val="single" w:sz="12" w:space="0" w:color="auto"/>
                </w:tcBorders>
              </w:tcPr>
              <w:p w14:paraId="31D1C900" w14:textId="77777777" w:rsidR="006C7785" w:rsidRPr="00340B0D" w:rsidRDefault="006C7785" w:rsidP="00380FCD">
                <w:pPr>
                  <w:rPr>
                    <w:rFonts w:cs="Arial"/>
                    <w:sz w:val="18"/>
                    <w:szCs w:val="18"/>
                  </w:rPr>
                </w:pPr>
                <w:r w:rsidRPr="00340B0D">
                  <w:rPr>
                    <w:rFonts w:cs="Arial"/>
                    <w:sz w:val="18"/>
                    <w:szCs w:val="18"/>
                  </w:rPr>
                  <w:t>Day</w:t>
                </w:r>
              </w:p>
            </w:tc>
          </w:sdtContent>
        </w:sdt>
        <w:tc>
          <w:tcPr>
            <w:tcW w:w="4191" w:type="dxa"/>
            <w:gridSpan w:val="4"/>
            <w:tcBorders>
              <w:left w:val="single" w:sz="12" w:space="0" w:color="auto"/>
            </w:tcBorders>
          </w:tcPr>
          <w:p w14:paraId="5818C5A9"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878" w:type="dxa"/>
            <w:tcBorders>
              <w:right w:val="single" w:sz="12" w:space="0" w:color="auto"/>
            </w:tcBorders>
          </w:tcPr>
          <w:p w14:paraId="4963DB3B" w14:textId="77777777" w:rsidR="006C7785" w:rsidRPr="00340B0D" w:rsidRDefault="006C7785" w:rsidP="00380FCD">
            <w:pPr>
              <w:jc w:val="center"/>
              <w:rPr>
                <w:rFonts w:cs="Arial"/>
                <w:sz w:val="18"/>
                <w:szCs w:val="18"/>
              </w:rPr>
            </w:pPr>
          </w:p>
        </w:tc>
      </w:tr>
      <w:tr w:rsidR="006C7785" w:rsidRPr="00340B0D" w14:paraId="09C64759" w14:textId="77777777" w:rsidTr="00380FCD">
        <w:trPr>
          <w:gridBefore w:val="1"/>
          <w:wBefore w:w="10" w:type="dxa"/>
        </w:trPr>
        <w:tc>
          <w:tcPr>
            <w:tcW w:w="4567" w:type="dxa"/>
            <w:gridSpan w:val="4"/>
            <w:tcBorders>
              <w:top w:val="single" w:sz="12" w:space="0" w:color="auto"/>
              <w:left w:val="single" w:sz="12" w:space="0" w:color="auto"/>
              <w:right w:val="single" w:sz="12" w:space="0" w:color="auto"/>
            </w:tcBorders>
            <w:shd w:val="clear" w:color="auto" w:fill="FFFFFF" w:themeFill="background1"/>
            <w:vAlign w:val="center"/>
          </w:tcPr>
          <w:p w14:paraId="67CD49AB" w14:textId="77777777" w:rsidR="006C7785" w:rsidRPr="00340B0D" w:rsidRDefault="006C7785" w:rsidP="00380FCD">
            <w:pPr>
              <w:jc w:val="center"/>
              <w:rPr>
                <w:rFonts w:cs="Arial"/>
                <w:b/>
                <w:bCs/>
                <w:sz w:val="18"/>
                <w:szCs w:val="18"/>
              </w:rPr>
            </w:pPr>
          </w:p>
        </w:tc>
        <w:tc>
          <w:tcPr>
            <w:tcW w:w="4191" w:type="dxa"/>
            <w:gridSpan w:val="4"/>
            <w:tcBorders>
              <w:left w:val="single" w:sz="12" w:space="0" w:color="auto"/>
            </w:tcBorders>
          </w:tcPr>
          <w:p w14:paraId="4990113E" w14:textId="77777777" w:rsidR="006C7785" w:rsidRPr="00340B0D" w:rsidRDefault="006C7785" w:rsidP="00380FCD">
            <w:pPr>
              <w:rPr>
                <w:rFonts w:cs="Arial"/>
                <w:sz w:val="18"/>
                <w:szCs w:val="18"/>
              </w:rPr>
            </w:pPr>
          </w:p>
        </w:tc>
        <w:tc>
          <w:tcPr>
            <w:tcW w:w="878" w:type="dxa"/>
            <w:tcBorders>
              <w:right w:val="single" w:sz="12" w:space="0" w:color="auto"/>
            </w:tcBorders>
            <w:vAlign w:val="center"/>
          </w:tcPr>
          <w:p w14:paraId="36F2557C" w14:textId="77777777" w:rsidR="006C7785" w:rsidRPr="00340B0D" w:rsidRDefault="006C7785" w:rsidP="00380FCD">
            <w:pPr>
              <w:jc w:val="center"/>
              <w:rPr>
                <w:rFonts w:cs="Arial"/>
                <w:sz w:val="18"/>
                <w:szCs w:val="18"/>
              </w:rPr>
            </w:pPr>
          </w:p>
        </w:tc>
      </w:tr>
      <w:tr w:rsidR="006C7785" w:rsidRPr="00340B0D" w14:paraId="279FF3F5" w14:textId="77777777" w:rsidTr="00380FCD">
        <w:trPr>
          <w:gridBefore w:val="1"/>
          <w:wBefore w:w="10" w:type="dxa"/>
        </w:trPr>
        <w:tc>
          <w:tcPr>
            <w:tcW w:w="4567" w:type="dxa"/>
            <w:gridSpan w:val="4"/>
            <w:tcBorders>
              <w:left w:val="single" w:sz="12" w:space="0" w:color="auto"/>
              <w:bottom w:val="single" w:sz="12" w:space="0" w:color="auto"/>
              <w:right w:val="single" w:sz="12" w:space="0" w:color="auto"/>
            </w:tcBorders>
            <w:shd w:val="clear" w:color="auto" w:fill="FFFFFF" w:themeFill="background1"/>
          </w:tcPr>
          <w:p w14:paraId="16ABD7E2" w14:textId="77777777" w:rsidR="006C7785" w:rsidRPr="00340B0D" w:rsidRDefault="006C7785" w:rsidP="00380FCD">
            <w:pPr>
              <w:rPr>
                <w:rFonts w:cs="Arial"/>
                <w:sz w:val="18"/>
                <w:szCs w:val="18"/>
              </w:rPr>
            </w:pPr>
          </w:p>
        </w:tc>
        <w:tc>
          <w:tcPr>
            <w:tcW w:w="4191" w:type="dxa"/>
            <w:gridSpan w:val="4"/>
            <w:tcBorders>
              <w:left w:val="single" w:sz="12" w:space="0" w:color="auto"/>
              <w:bottom w:val="single" w:sz="12" w:space="0" w:color="auto"/>
            </w:tcBorders>
          </w:tcPr>
          <w:p w14:paraId="5985B591" w14:textId="77777777" w:rsidR="006C7785" w:rsidRPr="00340B0D" w:rsidRDefault="006C7785" w:rsidP="00380FCD">
            <w:pPr>
              <w:jc w:val="center"/>
              <w:rPr>
                <w:rFonts w:cs="Arial"/>
                <w:sz w:val="18"/>
                <w:szCs w:val="18"/>
              </w:rPr>
            </w:pPr>
          </w:p>
        </w:tc>
        <w:tc>
          <w:tcPr>
            <w:tcW w:w="878" w:type="dxa"/>
            <w:tcBorders>
              <w:bottom w:val="single" w:sz="12" w:space="0" w:color="auto"/>
              <w:right w:val="single" w:sz="12" w:space="0" w:color="auto"/>
            </w:tcBorders>
            <w:vAlign w:val="center"/>
          </w:tcPr>
          <w:p w14:paraId="79936BEA" w14:textId="77777777" w:rsidR="006C7785" w:rsidRPr="00340B0D" w:rsidRDefault="006C7785" w:rsidP="00380FCD">
            <w:pPr>
              <w:jc w:val="center"/>
              <w:rPr>
                <w:rFonts w:cs="Arial"/>
                <w:sz w:val="18"/>
                <w:szCs w:val="18"/>
              </w:rPr>
            </w:pPr>
          </w:p>
        </w:tc>
      </w:tr>
      <w:tr w:rsidR="006C7785" w:rsidRPr="00340B0D" w14:paraId="27A730B0" w14:textId="77777777" w:rsidTr="00380FCD">
        <w:trPr>
          <w:gridBefore w:val="1"/>
          <w:wBefore w:w="10" w:type="dxa"/>
        </w:trPr>
        <w:tc>
          <w:tcPr>
            <w:tcW w:w="456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3E5ED2E6"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506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6CD93AD"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6648F533" w14:textId="77777777" w:rsidTr="00380FCD">
        <w:trPr>
          <w:gridBefore w:val="1"/>
          <w:wBefore w:w="10" w:type="dxa"/>
          <w:trHeight w:val="287"/>
        </w:trPr>
        <w:tc>
          <w:tcPr>
            <w:tcW w:w="2516" w:type="dxa"/>
            <w:tcBorders>
              <w:left w:val="single" w:sz="12" w:space="0" w:color="auto"/>
              <w:bottom w:val="single" w:sz="4" w:space="0" w:color="auto"/>
            </w:tcBorders>
          </w:tcPr>
          <w:p w14:paraId="5403856F" w14:textId="77777777" w:rsidR="006C7785" w:rsidRPr="00340B0D" w:rsidRDefault="006C7785" w:rsidP="00380FCD">
            <w:pPr>
              <w:rPr>
                <w:rFonts w:cs="Arial"/>
                <w:sz w:val="18"/>
                <w:szCs w:val="18"/>
              </w:rPr>
            </w:pPr>
            <w:r w:rsidRPr="00340B0D">
              <w:rPr>
                <w:rFonts w:cs="Arial"/>
                <w:sz w:val="18"/>
                <w:szCs w:val="18"/>
              </w:rPr>
              <w:t>Start Date</w:t>
            </w:r>
          </w:p>
        </w:tc>
        <w:tc>
          <w:tcPr>
            <w:tcW w:w="2051" w:type="dxa"/>
            <w:gridSpan w:val="3"/>
            <w:tcBorders>
              <w:bottom w:val="single" w:sz="4" w:space="0" w:color="auto"/>
              <w:right w:val="single" w:sz="12" w:space="0" w:color="auto"/>
            </w:tcBorders>
          </w:tcPr>
          <w:p w14:paraId="2622E7B1" w14:textId="77777777" w:rsidR="006C7785" w:rsidRPr="00340B0D" w:rsidRDefault="006C7785" w:rsidP="00380FCD">
            <w:pPr>
              <w:rPr>
                <w:rFonts w:cs="Arial"/>
                <w:sz w:val="18"/>
                <w:szCs w:val="18"/>
              </w:rPr>
            </w:pPr>
          </w:p>
        </w:tc>
        <w:tc>
          <w:tcPr>
            <w:tcW w:w="2480" w:type="dxa"/>
            <w:gridSpan w:val="2"/>
            <w:tcBorders>
              <w:left w:val="single" w:sz="12" w:space="0" w:color="auto"/>
              <w:bottom w:val="single" w:sz="4" w:space="0" w:color="auto"/>
              <w:right w:val="single" w:sz="4" w:space="0" w:color="auto"/>
            </w:tcBorders>
            <w:vAlign w:val="center"/>
          </w:tcPr>
          <w:p w14:paraId="241F2826" w14:textId="77777777" w:rsidR="006C7785" w:rsidRPr="00340B0D" w:rsidRDefault="006C7785" w:rsidP="00380FCD">
            <w:pPr>
              <w:rPr>
                <w:rFonts w:cs="Arial"/>
                <w:sz w:val="18"/>
                <w:szCs w:val="18"/>
              </w:rPr>
            </w:pPr>
            <w:r w:rsidRPr="00340B0D">
              <w:rPr>
                <w:rFonts w:cs="Arial"/>
                <w:sz w:val="18"/>
                <w:szCs w:val="18"/>
              </w:rPr>
              <w:t>Centre</w:t>
            </w:r>
          </w:p>
        </w:tc>
        <w:tc>
          <w:tcPr>
            <w:tcW w:w="2589" w:type="dxa"/>
            <w:gridSpan w:val="3"/>
            <w:tcBorders>
              <w:left w:val="single" w:sz="4" w:space="0" w:color="auto"/>
              <w:bottom w:val="single" w:sz="4" w:space="0" w:color="auto"/>
              <w:right w:val="single" w:sz="12" w:space="0" w:color="auto"/>
            </w:tcBorders>
            <w:vAlign w:val="center"/>
          </w:tcPr>
          <w:p w14:paraId="5A541225" w14:textId="77777777" w:rsidR="006C7785" w:rsidRPr="00340B0D" w:rsidRDefault="006C7785" w:rsidP="00380FCD">
            <w:pPr>
              <w:rPr>
                <w:rFonts w:cs="Arial"/>
                <w:sz w:val="18"/>
                <w:szCs w:val="18"/>
              </w:rPr>
            </w:pPr>
          </w:p>
        </w:tc>
      </w:tr>
      <w:tr w:rsidR="006C7785" w:rsidRPr="00340B0D" w14:paraId="611BE037" w14:textId="77777777" w:rsidTr="00380FCD">
        <w:trPr>
          <w:gridBefore w:val="1"/>
          <w:wBefore w:w="10" w:type="dxa"/>
        </w:trPr>
        <w:tc>
          <w:tcPr>
            <w:tcW w:w="2516" w:type="dxa"/>
            <w:tcBorders>
              <w:left w:val="single" w:sz="12" w:space="0" w:color="auto"/>
              <w:bottom w:val="single" w:sz="4" w:space="0" w:color="auto"/>
            </w:tcBorders>
          </w:tcPr>
          <w:p w14:paraId="17F3849D" w14:textId="77777777" w:rsidR="006C7785" w:rsidRPr="00340B0D" w:rsidRDefault="006C7785" w:rsidP="00380FCD">
            <w:pPr>
              <w:rPr>
                <w:rFonts w:cs="Arial"/>
                <w:sz w:val="18"/>
                <w:szCs w:val="18"/>
              </w:rPr>
            </w:pPr>
            <w:r w:rsidRPr="00340B0D">
              <w:rPr>
                <w:rFonts w:cs="Arial"/>
                <w:sz w:val="18"/>
                <w:szCs w:val="18"/>
              </w:rPr>
              <w:t>End Date</w:t>
            </w:r>
          </w:p>
        </w:tc>
        <w:tc>
          <w:tcPr>
            <w:tcW w:w="2051" w:type="dxa"/>
            <w:gridSpan w:val="3"/>
            <w:tcBorders>
              <w:top w:val="single" w:sz="4" w:space="0" w:color="auto"/>
              <w:bottom w:val="single" w:sz="4" w:space="0" w:color="auto"/>
              <w:right w:val="single" w:sz="12" w:space="0" w:color="auto"/>
            </w:tcBorders>
          </w:tcPr>
          <w:p w14:paraId="743341C4" w14:textId="77777777" w:rsidR="006C7785" w:rsidRPr="00340B0D" w:rsidRDefault="006C7785" w:rsidP="00380FCD">
            <w:pPr>
              <w:rPr>
                <w:rFonts w:cs="Arial"/>
                <w:sz w:val="18"/>
                <w:szCs w:val="18"/>
              </w:rPr>
            </w:pPr>
          </w:p>
        </w:tc>
        <w:tc>
          <w:tcPr>
            <w:tcW w:w="2480"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D6EE806" w14:textId="77777777" w:rsidR="006C7785" w:rsidRPr="00340B0D" w:rsidRDefault="006C7785" w:rsidP="00380FCD">
            <w:pPr>
              <w:rPr>
                <w:rFonts w:cs="Arial"/>
                <w:sz w:val="18"/>
                <w:szCs w:val="18"/>
              </w:rPr>
            </w:pPr>
            <w:r w:rsidRPr="00340B0D">
              <w:rPr>
                <w:rFonts w:cs="Arial"/>
                <w:sz w:val="18"/>
                <w:szCs w:val="18"/>
              </w:rPr>
              <w:t>Scale</w:t>
            </w:r>
          </w:p>
        </w:tc>
        <w:tc>
          <w:tcPr>
            <w:tcW w:w="2589"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52C816B4"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13C11EAB" w14:textId="77777777" w:rsidTr="00380FCD">
        <w:trPr>
          <w:gridBefore w:val="1"/>
          <w:wBefore w:w="10" w:type="dxa"/>
        </w:trPr>
        <w:tc>
          <w:tcPr>
            <w:tcW w:w="456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05757C3F" w14:textId="77777777" w:rsidR="006C7785" w:rsidRPr="00340B0D" w:rsidRDefault="006C7785" w:rsidP="00380FCD">
            <w:pPr>
              <w:jc w:val="center"/>
              <w:rPr>
                <w:rFonts w:cs="Arial"/>
                <w:b/>
                <w:bCs/>
                <w:sz w:val="18"/>
                <w:szCs w:val="18"/>
              </w:rPr>
            </w:pPr>
          </w:p>
        </w:tc>
        <w:tc>
          <w:tcPr>
            <w:tcW w:w="2480" w:type="dxa"/>
            <w:gridSpan w:val="2"/>
            <w:tcBorders>
              <w:top w:val="single" w:sz="4" w:space="0" w:color="auto"/>
              <w:left w:val="single" w:sz="12" w:space="0" w:color="auto"/>
              <w:bottom w:val="single" w:sz="12" w:space="0" w:color="auto"/>
              <w:right w:val="single" w:sz="4" w:space="0" w:color="auto"/>
            </w:tcBorders>
            <w:shd w:val="clear" w:color="auto" w:fill="auto"/>
          </w:tcPr>
          <w:p w14:paraId="072C1D56"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2589"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426E124E" w14:textId="77777777" w:rsidR="006C7785" w:rsidRPr="00340B0D" w:rsidRDefault="006C7785" w:rsidP="00380FCD">
            <w:pPr>
              <w:rPr>
                <w:rFonts w:cs="Arial"/>
                <w:sz w:val="18"/>
                <w:szCs w:val="18"/>
              </w:rPr>
            </w:pPr>
          </w:p>
        </w:tc>
      </w:tr>
      <w:tr w:rsidR="006C7785" w:rsidRPr="00340B0D" w14:paraId="216785E7" w14:textId="77777777" w:rsidTr="00380FCD">
        <w:trPr>
          <w:gridBefore w:val="1"/>
          <w:wBefore w:w="10" w:type="dxa"/>
        </w:trPr>
        <w:tc>
          <w:tcPr>
            <w:tcW w:w="9636" w:type="dxa"/>
            <w:gridSpan w:val="9"/>
            <w:tcBorders>
              <w:top w:val="single" w:sz="4" w:space="0" w:color="auto"/>
              <w:left w:val="single" w:sz="12" w:space="0" w:color="auto"/>
              <w:bottom w:val="single" w:sz="4" w:space="0" w:color="auto"/>
              <w:right w:val="single" w:sz="12" w:space="0" w:color="auto"/>
            </w:tcBorders>
          </w:tcPr>
          <w:p w14:paraId="72C241E9" w14:textId="77777777" w:rsidR="006C7785" w:rsidRPr="00340B0D" w:rsidRDefault="006C7785" w:rsidP="00380FCD">
            <w:pPr>
              <w:rPr>
                <w:rFonts w:cs="Arial"/>
                <w:sz w:val="18"/>
                <w:szCs w:val="18"/>
              </w:rPr>
            </w:pPr>
          </w:p>
        </w:tc>
      </w:tr>
      <w:tr w:rsidR="006C7785" w:rsidRPr="00340B0D" w14:paraId="642C89F7"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B88A4F2"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6CB420B3" w14:textId="77777777" w:rsidTr="00380FCD">
        <w:trPr>
          <w:gridBefore w:val="1"/>
          <w:wBefore w:w="10" w:type="dxa"/>
        </w:trPr>
        <w:tc>
          <w:tcPr>
            <w:tcW w:w="5248"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BB5AF76"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388"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418F678"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4689C028"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5575B54" w14:textId="77777777" w:rsidR="006C7785" w:rsidRPr="00340B0D" w:rsidRDefault="006C7785" w:rsidP="00380FCD">
            <w:pPr>
              <w:rPr>
                <w:rFonts w:cs="Arial"/>
                <w:sz w:val="18"/>
                <w:szCs w:val="18"/>
              </w:rPr>
            </w:pPr>
            <w:r w:rsidRPr="00340B0D">
              <w:rPr>
                <w:rFonts w:cs="Arial"/>
                <w:sz w:val="18"/>
                <w:szCs w:val="18"/>
              </w:rPr>
              <w:t>Drying lines</w:t>
            </w:r>
          </w:p>
        </w:tc>
        <w:tc>
          <w:tcPr>
            <w:tcW w:w="924" w:type="dxa"/>
            <w:gridSpan w:val="2"/>
            <w:tcBorders>
              <w:top w:val="single" w:sz="4" w:space="0" w:color="auto"/>
              <w:left w:val="single" w:sz="4" w:space="0" w:color="auto"/>
              <w:bottom w:val="single" w:sz="4" w:space="0" w:color="auto"/>
              <w:right w:val="single" w:sz="12" w:space="0" w:color="auto"/>
            </w:tcBorders>
          </w:tcPr>
          <w:p w14:paraId="1357795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1DD7A214" w14:textId="77777777" w:rsidR="006C7785" w:rsidRPr="00340B0D" w:rsidRDefault="006C7785" w:rsidP="00380FCD">
            <w:pPr>
              <w:pStyle w:val="Default"/>
              <w:rPr>
                <w:sz w:val="18"/>
                <w:szCs w:val="18"/>
              </w:rPr>
            </w:pPr>
            <w:r w:rsidRPr="00340B0D">
              <w:rPr>
                <w:sz w:val="18"/>
                <w:szCs w:val="18"/>
              </w:rPr>
              <w:t>Spot soundings</w:t>
            </w:r>
          </w:p>
        </w:tc>
        <w:tc>
          <w:tcPr>
            <w:tcW w:w="878" w:type="dxa"/>
            <w:tcBorders>
              <w:top w:val="single" w:sz="4" w:space="0" w:color="auto"/>
              <w:bottom w:val="single" w:sz="4" w:space="0" w:color="auto"/>
              <w:right w:val="single" w:sz="12" w:space="0" w:color="auto"/>
            </w:tcBorders>
            <w:vAlign w:val="center"/>
          </w:tcPr>
          <w:p w14:paraId="7471A311" w14:textId="77777777" w:rsidR="006C7785" w:rsidRPr="00340B0D" w:rsidRDefault="006C7785" w:rsidP="00380FCD">
            <w:pPr>
              <w:rPr>
                <w:rFonts w:cs="Arial"/>
                <w:sz w:val="18"/>
                <w:szCs w:val="18"/>
              </w:rPr>
            </w:pPr>
            <w:r>
              <w:rPr>
                <w:rFonts w:cs="Arial"/>
                <w:sz w:val="18"/>
                <w:szCs w:val="18"/>
              </w:rPr>
              <w:t>On</w:t>
            </w:r>
          </w:p>
        </w:tc>
      </w:tr>
      <w:tr w:rsidR="006C7785" w:rsidRPr="00340B0D" w14:paraId="1A21D4D5"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2D9D9779" w14:textId="77777777" w:rsidR="006C7785" w:rsidRPr="00340B0D" w:rsidRDefault="006C7785" w:rsidP="00380FCD">
            <w:pPr>
              <w:pStyle w:val="Default"/>
              <w:rPr>
                <w:sz w:val="18"/>
                <w:szCs w:val="18"/>
              </w:rPr>
            </w:pPr>
            <w:r w:rsidRPr="00340B0D">
              <w:rPr>
                <w:sz w:val="18"/>
                <w:szCs w:val="18"/>
              </w:rPr>
              <w:t>Buoys. Beacons, aids to navigation</w:t>
            </w:r>
          </w:p>
        </w:tc>
        <w:tc>
          <w:tcPr>
            <w:tcW w:w="924" w:type="dxa"/>
            <w:gridSpan w:val="2"/>
            <w:tcBorders>
              <w:top w:val="single" w:sz="4" w:space="0" w:color="auto"/>
              <w:left w:val="single" w:sz="4" w:space="0" w:color="auto"/>
              <w:bottom w:val="single" w:sz="4" w:space="0" w:color="auto"/>
              <w:right w:val="single" w:sz="12" w:space="0" w:color="auto"/>
            </w:tcBorders>
          </w:tcPr>
          <w:p w14:paraId="11C8C7B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5EA35BC6" w14:textId="77777777" w:rsidR="006C7785" w:rsidRPr="00340B0D" w:rsidRDefault="006C7785" w:rsidP="00380FCD">
            <w:pPr>
              <w:pStyle w:val="Default"/>
              <w:rPr>
                <w:sz w:val="18"/>
                <w:szCs w:val="18"/>
              </w:rPr>
            </w:pPr>
            <w:r w:rsidRPr="00340B0D">
              <w:rPr>
                <w:sz w:val="18"/>
                <w:szCs w:val="18"/>
              </w:rPr>
              <w:t>Submarine cables and pipelines</w:t>
            </w:r>
          </w:p>
        </w:tc>
        <w:tc>
          <w:tcPr>
            <w:tcW w:w="878" w:type="dxa"/>
            <w:tcBorders>
              <w:top w:val="single" w:sz="4" w:space="0" w:color="auto"/>
              <w:bottom w:val="single" w:sz="4" w:space="0" w:color="auto"/>
              <w:right w:val="single" w:sz="12" w:space="0" w:color="auto"/>
            </w:tcBorders>
            <w:vAlign w:val="center"/>
          </w:tcPr>
          <w:p w14:paraId="3C04AB06" w14:textId="77777777" w:rsidR="006C7785" w:rsidRPr="00340B0D" w:rsidRDefault="006C7785" w:rsidP="00380FCD">
            <w:pPr>
              <w:rPr>
                <w:rFonts w:cs="Arial"/>
                <w:sz w:val="18"/>
                <w:szCs w:val="18"/>
              </w:rPr>
            </w:pPr>
          </w:p>
        </w:tc>
      </w:tr>
      <w:tr w:rsidR="006C7785" w:rsidRPr="00340B0D" w14:paraId="52918D5B"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1EEEA614"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924" w:type="dxa"/>
            <w:gridSpan w:val="2"/>
            <w:tcBorders>
              <w:top w:val="single" w:sz="4" w:space="0" w:color="auto"/>
              <w:left w:val="single" w:sz="4" w:space="0" w:color="auto"/>
              <w:bottom w:val="single" w:sz="4" w:space="0" w:color="auto"/>
              <w:right w:val="single" w:sz="12" w:space="0" w:color="auto"/>
            </w:tcBorders>
          </w:tcPr>
          <w:p w14:paraId="446617AB"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1BA6E320" w14:textId="77777777" w:rsidR="006C7785" w:rsidRPr="00340B0D" w:rsidRDefault="006C7785" w:rsidP="00380FCD">
            <w:pPr>
              <w:pStyle w:val="Default"/>
              <w:rPr>
                <w:sz w:val="18"/>
                <w:szCs w:val="18"/>
              </w:rPr>
            </w:pPr>
            <w:r w:rsidRPr="00340B0D">
              <w:rPr>
                <w:sz w:val="18"/>
                <w:szCs w:val="18"/>
              </w:rPr>
              <w:t>All isolated dangers</w:t>
            </w:r>
          </w:p>
        </w:tc>
        <w:tc>
          <w:tcPr>
            <w:tcW w:w="878" w:type="dxa"/>
            <w:tcBorders>
              <w:top w:val="single" w:sz="4" w:space="0" w:color="auto"/>
              <w:bottom w:val="single" w:sz="4" w:space="0" w:color="auto"/>
              <w:right w:val="single" w:sz="12" w:space="0" w:color="auto"/>
            </w:tcBorders>
            <w:vAlign w:val="center"/>
          </w:tcPr>
          <w:p w14:paraId="6C63FA98" w14:textId="77777777" w:rsidR="006C7785" w:rsidRPr="00340B0D" w:rsidRDefault="006C7785" w:rsidP="00380FCD">
            <w:pPr>
              <w:rPr>
                <w:rFonts w:cs="Arial"/>
                <w:sz w:val="18"/>
                <w:szCs w:val="18"/>
              </w:rPr>
            </w:pPr>
          </w:p>
        </w:tc>
      </w:tr>
      <w:tr w:rsidR="006C7785" w:rsidRPr="00340B0D" w14:paraId="732BE8CA"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34E8CAE1" w14:textId="77777777" w:rsidR="006C7785" w:rsidRPr="00340B0D" w:rsidRDefault="006C7785" w:rsidP="00380FCD">
            <w:pPr>
              <w:pStyle w:val="Default"/>
              <w:ind w:left="720"/>
              <w:rPr>
                <w:sz w:val="18"/>
                <w:szCs w:val="18"/>
              </w:rPr>
            </w:pPr>
            <w:r w:rsidRPr="00340B0D">
              <w:rPr>
                <w:sz w:val="18"/>
                <w:szCs w:val="18"/>
              </w:rPr>
              <w:t>Lights</w:t>
            </w:r>
          </w:p>
        </w:tc>
        <w:tc>
          <w:tcPr>
            <w:tcW w:w="924" w:type="dxa"/>
            <w:gridSpan w:val="2"/>
            <w:tcBorders>
              <w:top w:val="single" w:sz="4" w:space="0" w:color="auto"/>
              <w:left w:val="single" w:sz="4" w:space="0" w:color="auto"/>
              <w:bottom w:val="single" w:sz="4" w:space="0" w:color="auto"/>
              <w:right w:val="single" w:sz="12" w:space="0" w:color="auto"/>
            </w:tcBorders>
          </w:tcPr>
          <w:p w14:paraId="61BBE603"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0073FDDA" w14:textId="77777777" w:rsidR="006C7785" w:rsidRPr="00340B0D" w:rsidRDefault="006C7785" w:rsidP="00380FCD">
            <w:pPr>
              <w:pStyle w:val="Default"/>
              <w:rPr>
                <w:sz w:val="18"/>
                <w:szCs w:val="18"/>
              </w:rPr>
            </w:pPr>
            <w:r w:rsidRPr="00340B0D">
              <w:rPr>
                <w:sz w:val="18"/>
                <w:szCs w:val="18"/>
              </w:rPr>
              <w:t>Magnetic variation</w:t>
            </w:r>
          </w:p>
        </w:tc>
        <w:tc>
          <w:tcPr>
            <w:tcW w:w="878" w:type="dxa"/>
            <w:tcBorders>
              <w:top w:val="single" w:sz="4" w:space="0" w:color="auto"/>
              <w:bottom w:val="single" w:sz="4" w:space="0" w:color="auto"/>
              <w:right w:val="single" w:sz="12" w:space="0" w:color="auto"/>
            </w:tcBorders>
            <w:vAlign w:val="center"/>
          </w:tcPr>
          <w:p w14:paraId="7CDE31DD" w14:textId="77777777" w:rsidR="006C7785" w:rsidRPr="00340B0D" w:rsidRDefault="006C7785" w:rsidP="00380FCD">
            <w:pPr>
              <w:rPr>
                <w:rFonts w:cs="Arial"/>
                <w:sz w:val="18"/>
                <w:szCs w:val="18"/>
              </w:rPr>
            </w:pPr>
          </w:p>
        </w:tc>
      </w:tr>
      <w:tr w:rsidR="006C7785" w:rsidRPr="00340B0D" w14:paraId="507E7B62"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768E7C59" w14:textId="77777777" w:rsidR="006C7785" w:rsidRPr="00340B0D" w:rsidRDefault="006C7785" w:rsidP="00380FCD">
            <w:pPr>
              <w:pStyle w:val="Default"/>
              <w:rPr>
                <w:sz w:val="18"/>
                <w:szCs w:val="18"/>
              </w:rPr>
            </w:pPr>
            <w:r w:rsidRPr="00340B0D">
              <w:rPr>
                <w:sz w:val="18"/>
                <w:szCs w:val="18"/>
              </w:rPr>
              <w:t>Boundaries and limits</w:t>
            </w:r>
          </w:p>
        </w:tc>
        <w:tc>
          <w:tcPr>
            <w:tcW w:w="924" w:type="dxa"/>
            <w:gridSpan w:val="2"/>
            <w:tcBorders>
              <w:top w:val="single" w:sz="4" w:space="0" w:color="auto"/>
              <w:left w:val="single" w:sz="4" w:space="0" w:color="auto"/>
              <w:bottom w:val="single" w:sz="4" w:space="0" w:color="auto"/>
              <w:right w:val="single" w:sz="12" w:space="0" w:color="auto"/>
            </w:tcBorders>
          </w:tcPr>
          <w:p w14:paraId="534562FC"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27F332BE" w14:textId="77777777" w:rsidR="006C7785" w:rsidRPr="00340B0D" w:rsidRDefault="006C7785" w:rsidP="00380FCD">
            <w:pPr>
              <w:pStyle w:val="Default"/>
              <w:rPr>
                <w:sz w:val="18"/>
                <w:szCs w:val="18"/>
              </w:rPr>
            </w:pPr>
            <w:r w:rsidRPr="00340B0D">
              <w:rPr>
                <w:sz w:val="18"/>
                <w:szCs w:val="18"/>
              </w:rPr>
              <w:t>Depth contours</w:t>
            </w:r>
          </w:p>
        </w:tc>
        <w:tc>
          <w:tcPr>
            <w:tcW w:w="878" w:type="dxa"/>
            <w:tcBorders>
              <w:top w:val="single" w:sz="4" w:space="0" w:color="auto"/>
              <w:bottom w:val="single" w:sz="4" w:space="0" w:color="auto"/>
              <w:right w:val="single" w:sz="12" w:space="0" w:color="auto"/>
            </w:tcBorders>
            <w:vAlign w:val="center"/>
          </w:tcPr>
          <w:p w14:paraId="37EE6AA8" w14:textId="77777777" w:rsidR="006C7785" w:rsidRPr="00340B0D" w:rsidRDefault="006C7785" w:rsidP="00380FCD">
            <w:pPr>
              <w:rPr>
                <w:rFonts w:cs="Arial"/>
                <w:sz w:val="18"/>
                <w:szCs w:val="18"/>
              </w:rPr>
            </w:pPr>
          </w:p>
        </w:tc>
      </w:tr>
      <w:tr w:rsidR="006C7785" w:rsidRPr="00340B0D" w14:paraId="0DAF644C"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1F503BF7" w14:textId="77777777" w:rsidR="006C7785" w:rsidRPr="00340B0D" w:rsidRDefault="006C7785" w:rsidP="00380FCD">
            <w:pPr>
              <w:pStyle w:val="Default"/>
              <w:rPr>
                <w:sz w:val="18"/>
                <w:szCs w:val="18"/>
              </w:rPr>
            </w:pPr>
            <w:r w:rsidRPr="00340B0D">
              <w:rPr>
                <w:sz w:val="18"/>
                <w:szCs w:val="18"/>
              </w:rPr>
              <w:t>Prohibited and restricted areas</w:t>
            </w:r>
          </w:p>
        </w:tc>
        <w:tc>
          <w:tcPr>
            <w:tcW w:w="924" w:type="dxa"/>
            <w:gridSpan w:val="2"/>
            <w:tcBorders>
              <w:top w:val="single" w:sz="4" w:space="0" w:color="auto"/>
              <w:left w:val="single" w:sz="4" w:space="0" w:color="auto"/>
              <w:bottom w:val="single" w:sz="4" w:space="0" w:color="auto"/>
              <w:right w:val="single" w:sz="12" w:space="0" w:color="auto"/>
            </w:tcBorders>
          </w:tcPr>
          <w:p w14:paraId="641932A4"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35B8BB75" w14:textId="77777777" w:rsidR="006C7785" w:rsidRPr="00340B0D" w:rsidRDefault="006C7785" w:rsidP="00380FCD">
            <w:pPr>
              <w:pStyle w:val="Default"/>
              <w:rPr>
                <w:sz w:val="18"/>
                <w:szCs w:val="18"/>
              </w:rPr>
            </w:pPr>
            <w:r w:rsidRPr="00340B0D">
              <w:rPr>
                <w:sz w:val="18"/>
                <w:szCs w:val="18"/>
              </w:rPr>
              <w:t>Seabed</w:t>
            </w:r>
          </w:p>
        </w:tc>
        <w:tc>
          <w:tcPr>
            <w:tcW w:w="878" w:type="dxa"/>
            <w:tcBorders>
              <w:top w:val="single" w:sz="4" w:space="0" w:color="auto"/>
              <w:bottom w:val="single" w:sz="4" w:space="0" w:color="auto"/>
              <w:right w:val="single" w:sz="12" w:space="0" w:color="auto"/>
            </w:tcBorders>
            <w:vAlign w:val="center"/>
          </w:tcPr>
          <w:p w14:paraId="0AFC5757" w14:textId="77777777" w:rsidR="006C7785" w:rsidRPr="00340B0D" w:rsidRDefault="006C7785" w:rsidP="00380FCD">
            <w:pPr>
              <w:rPr>
                <w:rFonts w:cs="Arial"/>
                <w:sz w:val="18"/>
                <w:szCs w:val="18"/>
              </w:rPr>
            </w:pPr>
          </w:p>
        </w:tc>
      </w:tr>
      <w:tr w:rsidR="006C7785" w:rsidRPr="00340B0D" w14:paraId="19C28633"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1CA77A39" w14:textId="77777777" w:rsidR="006C7785" w:rsidRPr="00340B0D" w:rsidRDefault="006C7785" w:rsidP="00380FCD">
            <w:pPr>
              <w:pStyle w:val="Default"/>
              <w:rPr>
                <w:sz w:val="18"/>
                <w:szCs w:val="18"/>
              </w:rPr>
            </w:pPr>
            <w:r w:rsidRPr="00340B0D">
              <w:rPr>
                <w:sz w:val="18"/>
                <w:szCs w:val="18"/>
              </w:rPr>
              <w:t>Chart scale boundaries</w:t>
            </w:r>
          </w:p>
        </w:tc>
        <w:tc>
          <w:tcPr>
            <w:tcW w:w="924" w:type="dxa"/>
            <w:gridSpan w:val="2"/>
            <w:tcBorders>
              <w:top w:val="single" w:sz="4" w:space="0" w:color="auto"/>
              <w:left w:val="single" w:sz="4" w:space="0" w:color="auto"/>
              <w:bottom w:val="single" w:sz="4" w:space="0" w:color="auto"/>
              <w:right w:val="single" w:sz="12" w:space="0" w:color="auto"/>
            </w:tcBorders>
          </w:tcPr>
          <w:p w14:paraId="6008A28A"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6506D10" w14:textId="77777777" w:rsidR="006C7785" w:rsidRPr="00340B0D" w:rsidRDefault="006C7785" w:rsidP="00380FCD">
            <w:pPr>
              <w:pStyle w:val="Default"/>
              <w:rPr>
                <w:sz w:val="18"/>
                <w:szCs w:val="18"/>
              </w:rPr>
            </w:pPr>
            <w:r w:rsidRPr="00340B0D">
              <w:rPr>
                <w:sz w:val="18"/>
                <w:szCs w:val="18"/>
              </w:rPr>
              <w:t>Tidal</w:t>
            </w:r>
          </w:p>
        </w:tc>
        <w:tc>
          <w:tcPr>
            <w:tcW w:w="878" w:type="dxa"/>
            <w:tcBorders>
              <w:top w:val="single" w:sz="4" w:space="0" w:color="auto"/>
              <w:bottom w:val="single" w:sz="4" w:space="0" w:color="auto"/>
              <w:right w:val="single" w:sz="12" w:space="0" w:color="auto"/>
            </w:tcBorders>
            <w:vAlign w:val="center"/>
          </w:tcPr>
          <w:p w14:paraId="1674CBFE" w14:textId="77777777" w:rsidR="006C7785" w:rsidRPr="00340B0D" w:rsidRDefault="006C7785" w:rsidP="00380FCD">
            <w:pPr>
              <w:rPr>
                <w:rFonts w:cs="Arial"/>
                <w:sz w:val="18"/>
                <w:szCs w:val="18"/>
              </w:rPr>
            </w:pPr>
          </w:p>
        </w:tc>
      </w:tr>
      <w:tr w:rsidR="006C7785" w:rsidRPr="00340B0D" w14:paraId="2F540674"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6A30B79" w14:textId="77777777" w:rsidR="006C7785" w:rsidRPr="00340B0D" w:rsidRDefault="006C7785" w:rsidP="00380FCD">
            <w:pPr>
              <w:pStyle w:val="Default"/>
              <w:rPr>
                <w:sz w:val="18"/>
                <w:szCs w:val="18"/>
              </w:rPr>
            </w:pPr>
            <w:r w:rsidRPr="00340B0D">
              <w:rPr>
                <w:sz w:val="18"/>
                <w:szCs w:val="18"/>
              </w:rPr>
              <w:t>Cautionary notes</w:t>
            </w:r>
          </w:p>
        </w:tc>
        <w:tc>
          <w:tcPr>
            <w:tcW w:w="924" w:type="dxa"/>
            <w:gridSpan w:val="2"/>
            <w:tcBorders>
              <w:top w:val="single" w:sz="4" w:space="0" w:color="auto"/>
              <w:left w:val="single" w:sz="4" w:space="0" w:color="auto"/>
              <w:bottom w:val="single" w:sz="4" w:space="0" w:color="auto"/>
              <w:right w:val="single" w:sz="12" w:space="0" w:color="auto"/>
            </w:tcBorders>
          </w:tcPr>
          <w:p w14:paraId="47FBFC98"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291632AE" w14:textId="77777777" w:rsidR="006C7785" w:rsidRPr="00340B0D" w:rsidRDefault="006C7785" w:rsidP="00380FCD">
            <w:pPr>
              <w:pStyle w:val="Default"/>
              <w:rPr>
                <w:sz w:val="18"/>
                <w:szCs w:val="18"/>
              </w:rPr>
            </w:pPr>
            <w:r w:rsidRPr="00340B0D">
              <w:rPr>
                <w:sz w:val="18"/>
                <w:szCs w:val="18"/>
              </w:rPr>
              <w:t>Miscellaneous (Other)</w:t>
            </w:r>
          </w:p>
        </w:tc>
        <w:tc>
          <w:tcPr>
            <w:tcW w:w="878" w:type="dxa"/>
            <w:tcBorders>
              <w:top w:val="single" w:sz="4" w:space="0" w:color="auto"/>
              <w:bottom w:val="single" w:sz="4" w:space="0" w:color="auto"/>
              <w:right w:val="single" w:sz="12" w:space="0" w:color="auto"/>
            </w:tcBorders>
            <w:vAlign w:val="center"/>
          </w:tcPr>
          <w:p w14:paraId="53A3006C" w14:textId="77777777" w:rsidR="006C7785" w:rsidRPr="00340B0D" w:rsidRDefault="006C7785" w:rsidP="00380FCD">
            <w:pPr>
              <w:rPr>
                <w:rFonts w:cs="Arial"/>
                <w:sz w:val="18"/>
                <w:szCs w:val="18"/>
              </w:rPr>
            </w:pPr>
          </w:p>
        </w:tc>
      </w:tr>
      <w:tr w:rsidR="006C7785" w:rsidRPr="00340B0D" w14:paraId="7CC129DE"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4588541A" w14:textId="77777777" w:rsidR="006C7785" w:rsidRPr="00340B0D" w:rsidRDefault="006C7785" w:rsidP="00380FCD">
            <w:pPr>
              <w:pStyle w:val="Default"/>
              <w:rPr>
                <w:sz w:val="18"/>
                <w:szCs w:val="18"/>
              </w:rPr>
            </w:pPr>
            <w:r w:rsidRPr="00340B0D">
              <w:rPr>
                <w:sz w:val="18"/>
                <w:szCs w:val="18"/>
              </w:rPr>
              <w:t>Ships’ routeing systems and ferry routes</w:t>
            </w:r>
          </w:p>
        </w:tc>
        <w:tc>
          <w:tcPr>
            <w:tcW w:w="924" w:type="dxa"/>
            <w:gridSpan w:val="2"/>
            <w:tcBorders>
              <w:top w:val="single" w:sz="4" w:space="0" w:color="auto"/>
              <w:left w:val="single" w:sz="4" w:space="0" w:color="auto"/>
              <w:bottom w:val="single" w:sz="4" w:space="0" w:color="auto"/>
              <w:right w:val="single" w:sz="12" w:space="0" w:color="auto"/>
            </w:tcBorders>
          </w:tcPr>
          <w:p w14:paraId="1A0F399F"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552249E0"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1F78EA4C" w14:textId="77777777" w:rsidR="006C7785" w:rsidRPr="00340B0D" w:rsidRDefault="006C7785" w:rsidP="00380FCD">
            <w:pPr>
              <w:rPr>
                <w:rFonts w:cs="Arial"/>
                <w:sz w:val="18"/>
                <w:szCs w:val="18"/>
              </w:rPr>
            </w:pPr>
          </w:p>
        </w:tc>
      </w:tr>
      <w:tr w:rsidR="006C7785" w:rsidRPr="00340B0D" w14:paraId="2D994190"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197015B3" w14:textId="77777777" w:rsidR="006C7785" w:rsidRPr="00340B0D" w:rsidRDefault="006C7785" w:rsidP="00380FCD">
            <w:pPr>
              <w:pStyle w:val="Default"/>
              <w:rPr>
                <w:sz w:val="18"/>
                <w:szCs w:val="18"/>
              </w:rPr>
            </w:pPr>
            <w:r w:rsidRPr="00340B0D">
              <w:rPr>
                <w:sz w:val="18"/>
                <w:szCs w:val="18"/>
              </w:rPr>
              <w:t xml:space="preserve">Archipelagic sea lanes </w:t>
            </w:r>
          </w:p>
        </w:tc>
        <w:tc>
          <w:tcPr>
            <w:tcW w:w="924" w:type="dxa"/>
            <w:gridSpan w:val="2"/>
            <w:tcBorders>
              <w:top w:val="single" w:sz="4" w:space="0" w:color="auto"/>
              <w:left w:val="single" w:sz="4" w:space="0" w:color="auto"/>
              <w:bottom w:val="single" w:sz="4" w:space="0" w:color="auto"/>
              <w:right w:val="single" w:sz="12" w:space="0" w:color="auto"/>
            </w:tcBorders>
          </w:tcPr>
          <w:p w14:paraId="7BFD24C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3979D631"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121AEA40" w14:textId="77777777" w:rsidR="006C7785" w:rsidRPr="00340B0D" w:rsidRDefault="006C7785" w:rsidP="00380FCD">
            <w:pPr>
              <w:rPr>
                <w:rFonts w:cs="Arial"/>
                <w:sz w:val="18"/>
                <w:szCs w:val="18"/>
              </w:rPr>
            </w:pPr>
          </w:p>
        </w:tc>
      </w:tr>
      <w:tr w:rsidR="006C7785" w:rsidRPr="00340B0D" w14:paraId="6587BB22"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6B750082" w14:textId="77777777" w:rsidR="006C7785" w:rsidRPr="00340B0D" w:rsidRDefault="006C7785" w:rsidP="00380FCD">
            <w:pPr>
              <w:pStyle w:val="Default"/>
              <w:rPr>
                <w:sz w:val="18"/>
                <w:szCs w:val="18"/>
              </w:rPr>
            </w:pPr>
            <w:r w:rsidRPr="00340B0D">
              <w:rPr>
                <w:sz w:val="18"/>
                <w:szCs w:val="18"/>
              </w:rPr>
              <w:t>Miscellaneous (Standard)</w:t>
            </w:r>
          </w:p>
        </w:tc>
        <w:tc>
          <w:tcPr>
            <w:tcW w:w="924" w:type="dxa"/>
            <w:gridSpan w:val="2"/>
            <w:tcBorders>
              <w:top w:val="single" w:sz="4" w:space="0" w:color="auto"/>
              <w:left w:val="single" w:sz="4" w:space="0" w:color="auto"/>
              <w:bottom w:val="single" w:sz="4" w:space="0" w:color="auto"/>
              <w:right w:val="single" w:sz="12" w:space="0" w:color="auto"/>
            </w:tcBorders>
          </w:tcPr>
          <w:p w14:paraId="02A17B35"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08005D06"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10FD6E93" w14:textId="77777777" w:rsidR="006C7785" w:rsidRPr="00340B0D" w:rsidRDefault="006C7785" w:rsidP="00380FCD">
            <w:pPr>
              <w:rPr>
                <w:rFonts w:cs="Arial"/>
                <w:sz w:val="18"/>
                <w:szCs w:val="18"/>
              </w:rPr>
            </w:pPr>
          </w:p>
        </w:tc>
      </w:tr>
      <w:tr w:rsidR="006C7785" w:rsidRPr="00340B0D" w14:paraId="10A8E9F3"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2322EBB8" w14:textId="77777777" w:rsidR="006C7785" w:rsidRPr="00340B0D" w:rsidRDefault="006C7785" w:rsidP="00380FCD">
            <w:pPr>
              <w:pStyle w:val="Default"/>
              <w:ind w:left="720"/>
              <w:rPr>
                <w:sz w:val="18"/>
                <w:szCs w:val="18"/>
              </w:rPr>
            </w:pPr>
            <w:r w:rsidRPr="00340B0D">
              <w:rPr>
                <w:sz w:val="18"/>
                <w:szCs w:val="18"/>
              </w:rPr>
              <w:t>Chart (Standard)</w:t>
            </w:r>
          </w:p>
        </w:tc>
        <w:tc>
          <w:tcPr>
            <w:tcW w:w="924" w:type="dxa"/>
            <w:gridSpan w:val="2"/>
            <w:tcBorders>
              <w:top w:val="single" w:sz="4" w:space="0" w:color="auto"/>
              <w:left w:val="single" w:sz="4" w:space="0" w:color="auto"/>
              <w:bottom w:val="single" w:sz="4" w:space="0" w:color="auto"/>
              <w:right w:val="single" w:sz="12" w:space="0" w:color="auto"/>
            </w:tcBorders>
          </w:tcPr>
          <w:p w14:paraId="0DB9C445"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2AAB370D"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056BB91B" w14:textId="77777777" w:rsidR="006C7785" w:rsidRPr="00340B0D" w:rsidRDefault="006C7785" w:rsidP="00380FCD">
            <w:pPr>
              <w:rPr>
                <w:rFonts w:cs="Arial"/>
                <w:sz w:val="18"/>
                <w:szCs w:val="18"/>
              </w:rPr>
            </w:pPr>
          </w:p>
        </w:tc>
      </w:tr>
      <w:tr w:rsidR="006C7785" w:rsidRPr="00340B0D" w14:paraId="68A9A77F" w14:textId="77777777" w:rsidTr="00380FCD">
        <w:trPr>
          <w:gridBefore w:val="1"/>
          <w:wBefore w:w="10" w:type="dxa"/>
        </w:trPr>
        <w:tc>
          <w:tcPr>
            <w:tcW w:w="4324" w:type="dxa"/>
            <w:gridSpan w:val="3"/>
            <w:tcBorders>
              <w:top w:val="single" w:sz="4" w:space="0" w:color="auto"/>
              <w:left w:val="single" w:sz="12" w:space="0" w:color="auto"/>
              <w:bottom w:val="single" w:sz="12" w:space="0" w:color="auto"/>
              <w:right w:val="single" w:sz="4" w:space="0" w:color="auto"/>
            </w:tcBorders>
          </w:tcPr>
          <w:p w14:paraId="3B23B80A" w14:textId="77777777" w:rsidR="006C7785" w:rsidRPr="00340B0D" w:rsidRDefault="006C7785" w:rsidP="00380FCD">
            <w:pPr>
              <w:pStyle w:val="Default"/>
              <w:ind w:left="720"/>
              <w:rPr>
                <w:sz w:val="18"/>
                <w:szCs w:val="18"/>
              </w:rPr>
            </w:pPr>
            <w:r w:rsidRPr="00340B0D">
              <w:rPr>
                <w:sz w:val="18"/>
                <w:szCs w:val="18"/>
              </w:rPr>
              <w:t>Alert Highlights (Standard)</w:t>
            </w:r>
          </w:p>
        </w:tc>
        <w:tc>
          <w:tcPr>
            <w:tcW w:w="924" w:type="dxa"/>
            <w:gridSpan w:val="2"/>
            <w:tcBorders>
              <w:top w:val="single" w:sz="4" w:space="0" w:color="auto"/>
              <w:left w:val="single" w:sz="4" w:space="0" w:color="auto"/>
              <w:bottom w:val="single" w:sz="12" w:space="0" w:color="auto"/>
              <w:right w:val="single" w:sz="12" w:space="0" w:color="auto"/>
            </w:tcBorders>
          </w:tcPr>
          <w:p w14:paraId="64582A47"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12" w:space="0" w:color="auto"/>
            </w:tcBorders>
          </w:tcPr>
          <w:p w14:paraId="255ACD0C" w14:textId="77777777" w:rsidR="006C7785" w:rsidRPr="00340B0D" w:rsidRDefault="006C7785" w:rsidP="00380FCD">
            <w:pPr>
              <w:rPr>
                <w:rFonts w:cs="Arial"/>
                <w:sz w:val="18"/>
                <w:szCs w:val="18"/>
              </w:rPr>
            </w:pPr>
          </w:p>
        </w:tc>
        <w:tc>
          <w:tcPr>
            <w:tcW w:w="878" w:type="dxa"/>
            <w:tcBorders>
              <w:top w:val="single" w:sz="4" w:space="0" w:color="auto"/>
              <w:bottom w:val="single" w:sz="12" w:space="0" w:color="auto"/>
              <w:right w:val="single" w:sz="12" w:space="0" w:color="auto"/>
            </w:tcBorders>
            <w:vAlign w:val="center"/>
          </w:tcPr>
          <w:p w14:paraId="27790460" w14:textId="77777777" w:rsidR="006C7785" w:rsidRPr="00340B0D" w:rsidRDefault="006C7785" w:rsidP="00380FCD">
            <w:pPr>
              <w:rPr>
                <w:rFonts w:cs="Arial"/>
                <w:sz w:val="18"/>
                <w:szCs w:val="18"/>
              </w:rPr>
            </w:pPr>
          </w:p>
        </w:tc>
      </w:tr>
      <w:tr w:rsidR="006C7785" w:rsidRPr="00340B0D" w14:paraId="3A3B8702" w14:textId="77777777" w:rsidTr="00380FCD">
        <w:trPr>
          <w:gridBefore w:val="1"/>
          <w:wBefore w:w="10" w:type="dxa"/>
        </w:trPr>
        <w:tc>
          <w:tcPr>
            <w:tcW w:w="9636"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F8B9E0F"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675C0FE0"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18B71E3D" w14:textId="77777777" w:rsidR="006C7785" w:rsidRPr="00340B0D" w:rsidRDefault="006C7785" w:rsidP="00380FCD">
            <w:pPr>
              <w:pStyle w:val="Default"/>
              <w:ind w:left="720"/>
              <w:rPr>
                <w:sz w:val="18"/>
                <w:szCs w:val="18"/>
              </w:rPr>
            </w:pPr>
          </w:p>
        </w:tc>
        <w:tc>
          <w:tcPr>
            <w:tcW w:w="924" w:type="dxa"/>
            <w:gridSpan w:val="2"/>
            <w:tcBorders>
              <w:top w:val="single" w:sz="4" w:space="0" w:color="auto"/>
              <w:left w:val="single" w:sz="4" w:space="0" w:color="auto"/>
              <w:bottom w:val="single" w:sz="4" w:space="0" w:color="auto"/>
              <w:right w:val="double" w:sz="4" w:space="0" w:color="auto"/>
            </w:tcBorders>
          </w:tcPr>
          <w:p w14:paraId="440FBAB7" w14:textId="77777777" w:rsidR="006C7785" w:rsidRPr="00340B0D" w:rsidRDefault="006C7785" w:rsidP="00380FCD">
            <w:pPr>
              <w:jc w:val="center"/>
              <w:rPr>
                <w:rFonts w:cs="Arial"/>
                <w:sz w:val="18"/>
                <w:szCs w:val="18"/>
              </w:rPr>
            </w:pPr>
          </w:p>
        </w:tc>
        <w:tc>
          <w:tcPr>
            <w:tcW w:w="3510" w:type="dxa"/>
            <w:gridSpan w:val="3"/>
            <w:tcBorders>
              <w:top w:val="single" w:sz="4" w:space="0" w:color="auto"/>
              <w:left w:val="double" w:sz="4" w:space="0" w:color="auto"/>
              <w:bottom w:val="single" w:sz="4" w:space="0" w:color="auto"/>
            </w:tcBorders>
          </w:tcPr>
          <w:p w14:paraId="2A7ACCEF"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4414A71E" w14:textId="77777777" w:rsidR="006C7785" w:rsidRPr="00340B0D" w:rsidRDefault="006C7785" w:rsidP="00380FCD">
            <w:pPr>
              <w:rPr>
                <w:rFonts w:cs="Arial"/>
                <w:sz w:val="18"/>
                <w:szCs w:val="18"/>
              </w:rPr>
            </w:pPr>
          </w:p>
        </w:tc>
      </w:tr>
      <w:tr w:rsidR="006C7785" w:rsidRPr="00340B0D" w14:paraId="78768DD1"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1D9E661" w14:textId="77777777" w:rsidR="006C7785" w:rsidRPr="00340B0D" w:rsidRDefault="006C7785" w:rsidP="00380FCD">
            <w:pPr>
              <w:pStyle w:val="Default"/>
              <w:ind w:left="720"/>
              <w:rPr>
                <w:sz w:val="18"/>
                <w:szCs w:val="18"/>
              </w:rPr>
            </w:pPr>
          </w:p>
        </w:tc>
        <w:tc>
          <w:tcPr>
            <w:tcW w:w="924" w:type="dxa"/>
            <w:gridSpan w:val="2"/>
            <w:tcBorders>
              <w:top w:val="single" w:sz="4" w:space="0" w:color="auto"/>
              <w:left w:val="single" w:sz="4" w:space="0" w:color="auto"/>
              <w:bottom w:val="single" w:sz="4" w:space="0" w:color="auto"/>
              <w:right w:val="double" w:sz="4" w:space="0" w:color="auto"/>
            </w:tcBorders>
          </w:tcPr>
          <w:p w14:paraId="2F68078F" w14:textId="77777777" w:rsidR="006C7785" w:rsidRPr="00340B0D" w:rsidRDefault="006C7785" w:rsidP="00380FCD">
            <w:pPr>
              <w:jc w:val="center"/>
              <w:rPr>
                <w:rFonts w:cs="Arial"/>
                <w:sz w:val="18"/>
                <w:szCs w:val="18"/>
              </w:rPr>
            </w:pPr>
          </w:p>
        </w:tc>
        <w:tc>
          <w:tcPr>
            <w:tcW w:w="3510" w:type="dxa"/>
            <w:gridSpan w:val="3"/>
            <w:tcBorders>
              <w:top w:val="single" w:sz="4" w:space="0" w:color="auto"/>
              <w:left w:val="double" w:sz="4" w:space="0" w:color="auto"/>
              <w:bottom w:val="single" w:sz="4" w:space="0" w:color="auto"/>
            </w:tcBorders>
          </w:tcPr>
          <w:p w14:paraId="44F6B724"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47DCB0C7" w14:textId="77777777" w:rsidR="006C7785" w:rsidRPr="00340B0D" w:rsidRDefault="006C7785" w:rsidP="00380FCD">
            <w:pPr>
              <w:rPr>
                <w:rFonts w:cs="Arial"/>
                <w:sz w:val="18"/>
                <w:szCs w:val="18"/>
              </w:rPr>
            </w:pPr>
          </w:p>
        </w:tc>
      </w:tr>
      <w:tr w:rsidR="006C7785" w:rsidRPr="00340B0D" w14:paraId="5D0F3C87"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72B8EB9"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2C364772" w14:textId="77777777" w:rsidTr="00380FCD">
        <w:trPr>
          <w:gridBefore w:val="1"/>
          <w:wBefore w:w="10" w:type="dxa"/>
        </w:trPr>
        <w:tc>
          <w:tcPr>
            <w:tcW w:w="9636" w:type="dxa"/>
            <w:gridSpan w:val="9"/>
            <w:tcBorders>
              <w:top w:val="single" w:sz="4" w:space="0" w:color="auto"/>
              <w:left w:val="single" w:sz="12" w:space="0" w:color="auto"/>
              <w:bottom w:val="single" w:sz="4" w:space="0" w:color="auto"/>
              <w:right w:val="single" w:sz="12" w:space="0" w:color="auto"/>
            </w:tcBorders>
            <w:vAlign w:val="center"/>
          </w:tcPr>
          <w:p w14:paraId="2C91E17C" w14:textId="77777777" w:rsidR="006C7785" w:rsidRPr="0036528F" w:rsidRDefault="006C7785" w:rsidP="00380FCD">
            <w:pPr>
              <w:rPr>
                <w:rFonts w:cs="Arial"/>
                <w:i/>
              </w:rPr>
            </w:pPr>
            <w:r w:rsidRPr="0036528F">
              <w:rPr>
                <w:rFonts w:cs="Arial"/>
                <w:i/>
              </w:rPr>
              <w:t xml:space="preserve">Load the exchange set </w:t>
            </w:r>
            <w:proofErr w:type="spellStart"/>
            <w:r w:rsidRPr="0036528F">
              <w:rPr>
                <w:rFonts w:cs="Arial"/>
                <w:b/>
                <w:bCs/>
                <w:i/>
              </w:rPr>
              <w:t>PowerUp</w:t>
            </w:r>
            <w:proofErr w:type="spellEnd"/>
            <w:r w:rsidRPr="0036528F">
              <w:rPr>
                <w:rFonts w:cs="Arial"/>
                <w:i/>
              </w:rPr>
              <w:t xml:space="preserve"> with the following settings:</w:t>
            </w:r>
          </w:p>
          <w:p w14:paraId="73840EBC" w14:textId="77777777" w:rsidR="006C7785" w:rsidRPr="00D6273A" w:rsidRDefault="006C7785" w:rsidP="00380FCD">
            <w:pPr>
              <w:rPr>
                <w:i/>
              </w:rPr>
            </w:pPr>
            <w:r w:rsidRPr="0036528F">
              <w:rPr>
                <w:rFonts w:cs="Arial"/>
                <w:i/>
              </w:rPr>
              <w:t>Display of spot soundings shall be switched on.</w:t>
            </w:r>
          </w:p>
        </w:tc>
      </w:tr>
      <w:tr w:rsidR="006C7785" w:rsidRPr="00340B0D" w14:paraId="27317008"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95FB1B6"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625EFC1"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EA39F60" w14:textId="77777777" w:rsidR="006C7785" w:rsidRPr="007128C1" w:rsidRDefault="006C7785" w:rsidP="00380FCD">
            <w:pPr>
              <w:rPr>
                <w:rFonts w:cs="Arial"/>
                <w:i/>
              </w:rPr>
            </w:pPr>
            <w:r w:rsidRPr="0036528F">
              <w:rPr>
                <w:rFonts w:cs="Arial"/>
                <w:i/>
              </w:rPr>
              <w:t>2. Set the Safety Depth val</w:t>
            </w:r>
            <w:r>
              <w:rPr>
                <w:rFonts w:cs="Arial"/>
                <w:i/>
              </w:rPr>
              <w:t>ue to 4 m (Safety Contour 5 m).</w:t>
            </w:r>
          </w:p>
        </w:tc>
      </w:tr>
      <w:tr w:rsidR="006C7785" w:rsidRPr="00340B0D" w14:paraId="236753D9"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86B9CB4"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14:paraId="0EA06A5B" w14:textId="77777777" w:rsidTr="00380FCD">
        <w:tc>
          <w:tcPr>
            <w:tcW w:w="9646" w:type="dxa"/>
            <w:gridSpan w:val="10"/>
          </w:tcPr>
          <w:p w14:paraId="4E0876FC" w14:textId="77777777" w:rsidR="006C7785" w:rsidRDefault="006C7785" w:rsidP="00380FCD">
            <w:pPr>
              <w:rPr>
                <w:rFonts w:cs="Arial"/>
                <w:i/>
              </w:rPr>
            </w:pPr>
            <w:r w:rsidRPr="007127F4">
              <w:rPr>
                <w:rFonts w:cs="Arial"/>
                <w:i/>
              </w:rPr>
              <w:t>2.</w:t>
            </w:r>
            <w:r w:rsidRPr="007127F4">
              <w:t xml:space="preserve"> </w:t>
            </w:r>
            <w:r w:rsidRPr="007127F4">
              <w:rPr>
                <w:rFonts w:cs="Arial"/>
                <w:i/>
              </w:rPr>
              <w:t>The features shown with depth values shallower than 4 m must be emphasised</w:t>
            </w:r>
          </w:p>
          <w:p w14:paraId="35C98281" w14:textId="77777777" w:rsidR="006C7785" w:rsidRDefault="006C7785" w:rsidP="00380FCD">
            <w:pPr>
              <w:rPr>
                <w:rFonts w:cs="Arial"/>
                <w:i/>
              </w:rPr>
            </w:pPr>
            <w:r w:rsidRPr="0017374B">
              <w:rPr>
                <w:noProof/>
                <w:lang w:val="en-IN" w:eastAsia="en-IN"/>
              </w:rPr>
              <w:lastRenderedPageBreak/>
              <w:drawing>
                <wp:inline distT="0" distB="0" distL="0" distR="0" wp14:anchorId="27AD8FF8" wp14:editId="4878EC25">
                  <wp:extent cx="5925458" cy="5451582"/>
                  <wp:effectExtent l="0" t="0" r="0" b="0"/>
                  <wp:docPr id="88" name="Picture 88" descr="C:\msdokut\STANDARDIT\IHO\ENCWG\Drafting 4.0.2 after Mar2016\New picture originals 23mar2016\3.3.5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msdokut\STANDARDIT\IHO\ENCWG\Drafting 4.0.2 after Mar2016\New picture originals 23mar2016\3.3.5 picture 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2638" cy="5458188"/>
                          </a:xfrm>
                          <a:prstGeom prst="rect">
                            <a:avLst/>
                          </a:prstGeom>
                          <a:noFill/>
                          <a:ln>
                            <a:noFill/>
                          </a:ln>
                        </pic:spPr>
                      </pic:pic>
                    </a:graphicData>
                  </a:graphic>
                </wp:inline>
              </w:drawing>
            </w:r>
          </w:p>
        </w:tc>
      </w:tr>
    </w:tbl>
    <w:p w14:paraId="3B1CD038" w14:textId="77777777" w:rsidR="006C7785" w:rsidRDefault="006C7785" w:rsidP="006C7785">
      <w:pPr>
        <w:rPr>
          <w:rFonts w:cs="Arial"/>
          <w:i/>
        </w:rPr>
      </w:pPr>
      <w:r w:rsidRPr="00934692">
        <w:rPr>
          <w:rFonts w:cs="Arial"/>
          <w:i/>
        </w:rPr>
        <w:lastRenderedPageBreak/>
        <w:t>.</w:t>
      </w:r>
    </w:p>
    <w:p w14:paraId="5B6CBFCC" w14:textId="518B285E" w:rsidR="006C7785" w:rsidDel="0099359B" w:rsidRDefault="006C7785" w:rsidP="006C7785">
      <w:pPr>
        <w:rPr>
          <w:del w:id="2954" w:author="jonathan pritchard" w:date="2024-10-23T10:01:00Z" w16du:dateUtc="2024-10-23T09:01:00Z"/>
          <w:b/>
          <w:color w:val="FF0000"/>
        </w:rPr>
      </w:pPr>
      <w:del w:id="2955" w:author="jonathan pritchard" w:date="2024-10-23T10:01:00Z" w16du:dateUtc="2024-10-23T09:01:00Z">
        <w:r w:rsidRPr="008C2033" w:rsidDel="0099359B">
          <w:rPr>
            <w:b/>
            <w:color w:val="FF0000"/>
          </w:rPr>
          <w:delText>IIC Comment:</w:delText>
        </w:r>
        <w:r w:rsidRPr="008C2033" w:rsidDel="0099359B">
          <w:rPr>
            <w:color w:val="FF0000"/>
          </w:rPr>
          <w:delText xml:space="preserve"> </w:delText>
        </w:r>
        <w:r w:rsidRPr="008C2033" w:rsidDel="0099359B">
          <w:rPr>
            <w:i/>
            <w:color w:val="FF0000"/>
          </w:rPr>
          <w:delText>Dataset</w:delText>
        </w:r>
        <w:r w:rsidRPr="008C2033" w:rsidDel="0099359B">
          <w:rPr>
            <w:color w:val="FF0000"/>
          </w:rPr>
          <w:delText xml:space="preserve"> not available</w:delText>
        </w:r>
      </w:del>
    </w:p>
    <w:p w14:paraId="70CF2AB0" w14:textId="77777777" w:rsidR="0099359B" w:rsidRPr="008C2033" w:rsidRDefault="0099359B" w:rsidP="006C7785">
      <w:pPr>
        <w:spacing w:line="240" w:lineRule="auto"/>
        <w:rPr>
          <w:ins w:id="2956" w:author="jonathan pritchard" w:date="2024-10-23T10:01:00Z" w16du:dateUtc="2024-10-23T09:01:00Z"/>
          <w:color w:val="FF0000"/>
        </w:rPr>
      </w:pPr>
    </w:p>
    <w:p w14:paraId="7606CB93" w14:textId="77777777" w:rsidR="006C7785" w:rsidRPr="008C2033" w:rsidRDefault="006C7785" w:rsidP="006C7785">
      <w:pPr>
        <w:rPr>
          <w:rFonts w:cs="Arial"/>
        </w:rPr>
      </w:pPr>
    </w:p>
    <w:tbl>
      <w:tblPr>
        <w:tblW w:w="96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7"/>
        <w:gridCol w:w="2653"/>
        <w:gridCol w:w="2558"/>
        <w:gridCol w:w="1868"/>
      </w:tblGrid>
      <w:tr w:rsidR="006C7785" w14:paraId="3566F746" w14:textId="77777777" w:rsidTr="00E72BE6">
        <w:trPr>
          <w:trHeight w:val="454"/>
          <w:tblHeader/>
        </w:trPr>
        <w:tc>
          <w:tcPr>
            <w:tcW w:w="2557" w:type="dxa"/>
            <w:shd w:val="clear" w:color="auto" w:fill="BFBFBF" w:themeFill="background1" w:themeFillShade="BF"/>
            <w:vAlign w:val="center"/>
          </w:tcPr>
          <w:p w14:paraId="7DBCB7C4" w14:textId="77777777" w:rsidR="006C7785" w:rsidRPr="00B2308C" w:rsidRDefault="006C7785" w:rsidP="00380FCD">
            <w:pPr>
              <w:rPr>
                <w:rFonts w:cs="Arial"/>
              </w:rPr>
            </w:pPr>
            <w:r w:rsidRPr="00B2308C">
              <w:rPr>
                <w:rFonts w:cs="Arial"/>
                <w:b/>
              </w:rPr>
              <w:t>Test Reference</w:t>
            </w:r>
          </w:p>
        </w:tc>
        <w:tc>
          <w:tcPr>
            <w:tcW w:w="2653" w:type="dxa"/>
            <w:shd w:val="clear" w:color="auto" w:fill="FFFFFF" w:themeFill="background1"/>
            <w:vAlign w:val="center"/>
          </w:tcPr>
          <w:p w14:paraId="4BE2D3A9" w14:textId="77777777" w:rsidR="006C7785" w:rsidRPr="00B2308C" w:rsidRDefault="006C7785" w:rsidP="00380FCD">
            <w:pPr>
              <w:rPr>
                <w:rFonts w:cs="Arial"/>
              </w:rPr>
            </w:pPr>
            <w:proofErr w:type="spellStart"/>
            <w:r w:rsidRPr="00B2308C">
              <w:rPr>
                <w:rFonts w:cs="Arial"/>
              </w:rPr>
              <w:t>SafetyDepth</w:t>
            </w:r>
            <w:proofErr w:type="spellEnd"/>
          </w:p>
        </w:tc>
        <w:tc>
          <w:tcPr>
            <w:tcW w:w="2558" w:type="dxa"/>
            <w:shd w:val="clear" w:color="auto" w:fill="BFBFBF" w:themeFill="background1" w:themeFillShade="BF"/>
            <w:vAlign w:val="center"/>
          </w:tcPr>
          <w:p w14:paraId="57DEE52B" w14:textId="77777777" w:rsidR="006C7785" w:rsidRPr="00B2308C" w:rsidRDefault="006C7785" w:rsidP="00380FCD">
            <w:pPr>
              <w:rPr>
                <w:rFonts w:cs="Arial"/>
              </w:rPr>
            </w:pPr>
            <w:r w:rsidRPr="00B2308C">
              <w:rPr>
                <w:rFonts w:cs="Arial"/>
                <w:b/>
              </w:rPr>
              <w:t>IHO Reference</w:t>
            </w:r>
          </w:p>
        </w:tc>
        <w:tc>
          <w:tcPr>
            <w:tcW w:w="1868" w:type="dxa"/>
            <w:shd w:val="clear" w:color="auto" w:fill="FFFFFF" w:themeFill="background1"/>
            <w:vAlign w:val="center"/>
          </w:tcPr>
          <w:p w14:paraId="1D0A763E" w14:textId="77777777" w:rsidR="006C7785" w:rsidRPr="004065B1" w:rsidRDefault="006C7785" w:rsidP="00380FCD"/>
        </w:tc>
      </w:tr>
    </w:tbl>
    <w:tbl>
      <w:tblPr>
        <w:tblStyle w:val="TableGrid"/>
        <w:tblW w:w="9646" w:type="dxa"/>
        <w:tblInd w:w="-10" w:type="dxa"/>
        <w:tblLook w:val="04A0" w:firstRow="1" w:lastRow="0" w:firstColumn="1" w:lastColumn="0" w:noHBand="0" w:noVBand="1"/>
      </w:tblPr>
      <w:tblGrid>
        <w:gridCol w:w="10"/>
        <w:gridCol w:w="2516"/>
        <w:gridCol w:w="409"/>
        <w:gridCol w:w="1399"/>
        <w:gridCol w:w="243"/>
        <w:gridCol w:w="681"/>
        <w:gridCol w:w="1799"/>
        <w:gridCol w:w="423"/>
        <w:gridCol w:w="1288"/>
        <w:gridCol w:w="878"/>
      </w:tblGrid>
      <w:tr w:rsidR="006C7785" w:rsidRPr="00340B0D" w14:paraId="2421D914"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A290E99"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08842504"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41919168" w14:textId="77777777" w:rsidR="006C7785" w:rsidRPr="005B051E" w:rsidRDefault="006C7785" w:rsidP="00380FCD">
            <w:pPr>
              <w:rPr>
                <w:rFonts w:cs="Arial"/>
              </w:rPr>
            </w:pPr>
            <w:r w:rsidRPr="0036528F">
              <w:rPr>
                <w:rFonts w:cs="Arial"/>
                <w:i/>
              </w:rPr>
              <w:t>Display of features with respect to value of safety depth</w:t>
            </w:r>
          </w:p>
        </w:tc>
      </w:tr>
      <w:tr w:rsidR="006C7785" w:rsidRPr="00340B0D" w14:paraId="431FBC78"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08CC2F3"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447E7DBA"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338E196B" w14:textId="77777777" w:rsidR="006C7785" w:rsidRPr="0036528F" w:rsidRDefault="006C7785" w:rsidP="00380FCD">
            <w:pPr>
              <w:rPr>
                <w:rFonts w:cs="Arial"/>
                <w:i/>
              </w:rPr>
            </w:pPr>
            <w:r w:rsidRPr="0036528F">
              <w:rPr>
                <w:rFonts w:cs="Arial"/>
                <w:i/>
              </w:rPr>
              <w:t xml:space="preserve">Load the exchange set </w:t>
            </w:r>
            <w:proofErr w:type="spellStart"/>
            <w:r w:rsidRPr="0036528F">
              <w:rPr>
                <w:rFonts w:cs="Arial"/>
                <w:b/>
                <w:bCs/>
                <w:i/>
              </w:rPr>
              <w:t>PowerUp</w:t>
            </w:r>
            <w:proofErr w:type="spellEnd"/>
            <w:r w:rsidRPr="0036528F">
              <w:rPr>
                <w:rFonts w:cs="Arial"/>
                <w:i/>
              </w:rPr>
              <w:t xml:space="preserve"> with the following settings:</w:t>
            </w:r>
          </w:p>
          <w:p w14:paraId="6D71DED5" w14:textId="77777777" w:rsidR="006C7785" w:rsidRPr="002453EF" w:rsidRDefault="006C7785" w:rsidP="00380FCD">
            <w:pPr>
              <w:rPr>
                <w:rFonts w:cs="Arial"/>
                <w:i/>
              </w:rPr>
            </w:pPr>
            <w:r w:rsidRPr="0036528F">
              <w:rPr>
                <w:rFonts w:cs="Arial"/>
                <w:i/>
              </w:rPr>
              <w:t>Display of spot soundings shall be switched on.</w:t>
            </w:r>
          </w:p>
        </w:tc>
      </w:tr>
      <w:tr w:rsidR="006C7785" w:rsidRPr="00340B0D" w14:paraId="7ABF498E" w14:textId="77777777" w:rsidTr="00380FCD">
        <w:trPr>
          <w:gridBefore w:val="1"/>
          <w:wBefore w:w="10" w:type="dxa"/>
        </w:trPr>
        <w:tc>
          <w:tcPr>
            <w:tcW w:w="7470"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3AA1539"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166"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EFCFE93" w14:textId="77777777" w:rsidR="006C7785" w:rsidRPr="00340B0D" w:rsidRDefault="006C7785" w:rsidP="00380FCD">
            <w:pPr>
              <w:jc w:val="center"/>
              <w:rPr>
                <w:rFonts w:cs="Arial"/>
                <w:b/>
                <w:bCs/>
                <w:sz w:val="18"/>
                <w:szCs w:val="18"/>
              </w:rPr>
            </w:pPr>
          </w:p>
        </w:tc>
      </w:tr>
      <w:tr w:rsidR="006C7785" w:rsidRPr="00340B0D" w14:paraId="277C3671" w14:textId="77777777" w:rsidTr="00380FCD">
        <w:trPr>
          <w:gridBefore w:val="1"/>
          <w:wBefore w:w="10" w:type="dxa"/>
        </w:trPr>
        <w:tc>
          <w:tcPr>
            <w:tcW w:w="7470" w:type="dxa"/>
            <w:gridSpan w:val="7"/>
            <w:tcBorders>
              <w:top w:val="single" w:sz="4" w:space="0" w:color="auto"/>
              <w:left w:val="single" w:sz="12" w:space="0" w:color="auto"/>
              <w:bottom w:val="single" w:sz="4" w:space="0" w:color="auto"/>
              <w:right w:val="single" w:sz="12" w:space="0" w:color="auto"/>
            </w:tcBorders>
            <w:shd w:val="clear" w:color="auto" w:fill="auto"/>
          </w:tcPr>
          <w:p w14:paraId="1775CC0B" w14:textId="77777777" w:rsidR="006C7785" w:rsidRPr="000B13F9" w:rsidRDefault="006C7785" w:rsidP="00380FCD">
            <w:pPr>
              <w:rPr>
                <w:rFonts w:cs="Arial"/>
              </w:rPr>
            </w:pPr>
            <w:proofErr w:type="spellStart"/>
            <w:r>
              <w:rPr>
                <w:rFonts w:cs="Arial"/>
                <w:b/>
                <w:bCs/>
                <w:i/>
              </w:rPr>
              <w:t>DisplayBase</w:t>
            </w:r>
            <w:proofErr w:type="spellEnd"/>
          </w:p>
        </w:tc>
        <w:tc>
          <w:tcPr>
            <w:tcW w:w="2166" w:type="dxa"/>
            <w:gridSpan w:val="2"/>
            <w:tcBorders>
              <w:top w:val="single" w:sz="4" w:space="0" w:color="auto"/>
              <w:left w:val="single" w:sz="12" w:space="0" w:color="auto"/>
              <w:bottom w:val="single" w:sz="4" w:space="0" w:color="auto"/>
              <w:right w:val="single" w:sz="12" w:space="0" w:color="auto"/>
            </w:tcBorders>
            <w:shd w:val="clear" w:color="auto" w:fill="auto"/>
          </w:tcPr>
          <w:p w14:paraId="1D21746D" w14:textId="77777777" w:rsidR="006C7785" w:rsidRPr="00340B0D" w:rsidRDefault="006C7785" w:rsidP="00380FCD">
            <w:pPr>
              <w:rPr>
                <w:rFonts w:cs="Arial"/>
                <w:sz w:val="18"/>
                <w:szCs w:val="18"/>
              </w:rPr>
            </w:pPr>
          </w:p>
        </w:tc>
      </w:tr>
      <w:tr w:rsidR="006C7785" w:rsidRPr="00340B0D" w14:paraId="45BD1E51" w14:textId="77777777" w:rsidTr="00380FCD">
        <w:trPr>
          <w:gridBefore w:val="1"/>
          <w:wBefore w:w="10" w:type="dxa"/>
        </w:trPr>
        <w:tc>
          <w:tcPr>
            <w:tcW w:w="7470" w:type="dxa"/>
            <w:gridSpan w:val="7"/>
            <w:tcBorders>
              <w:top w:val="single" w:sz="4" w:space="0" w:color="auto"/>
              <w:left w:val="single" w:sz="12" w:space="0" w:color="auto"/>
              <w:bottom w:val="single" w:sz="12" w:space="0" w:color="auto"/>
              <w:right w:val="single" w:sz="12" w:space="0" w:color="auto"/>
            </w:tcBorders>
            <w:shd w:val="clear" w:color="auto" w:fill="auto"/>
          </w:tcPr>
          <w:p w14:paraId="63415368" w14:textId="77777777" w:rsidR="006C7785" w:rsidRPr="00340B0D" w:rsidRDefault="006C7785" w:rsidP="00380FCD">
            <w:pPr>
              <w:rPr>
                <w:rFonts w:cs="Arial"/>
                <w:sz w:val="18"/>
                <w:szCs w:val="18"/>
              </w:rPr>
            </w:pPr>
          </w:p>
        </w:tc>
        <w:tc>
          <w:tcPr>
            <w:tcW w:w="2166" w:type="dxa"/>
            <w:gridSpan w:val="2"/>
            <w:tcBorders>
              <w:top w:val="single" w:sz="4" w:space="0" w:color="auto"/>
              <w:left w:val="single" w:sz="12" w:space="0" w:color="auto"/>
              <w:bottom w:val="single" w:sz="12" w:space="0" w:color="auto"/>
              <w:right w:val="single" w:sz="12" w:space="0" w:color="auto"/>
            </w:tcBorders>
            <w:shd w:val="clear" w:color="auto" w:fill="auto"/>
          </w:tcPr>
          <w:p w14:paraId="5C29AC20" w14:textId="77777777" w:rsidR="006C7785" w:rsidRPr="00340B0D" w:rsidRDefault="006C7785" w:rsidP="00380FCD">
            <w:pPr>
              <w:rPr>
                <w:rFonts w:cs="Arial"/>
                <w:sz w:val="18"/>
                <w:szCs w:val="18"/>
              </w:rPr>
            </w:pPr>
          </w:p>
        </w:tc>
      </w:tr>
      <w:tr w:rsidR="006C7785" w:rsidRPr="00340B0D" w14:paraId="1393B26A" w14:textId="77777777" w:rsidTr="00380FCD">
        <w:trPr>
          <w:gridBefore w:val="1"/>
          <w:wBefore w:w="10" w:type="dxa"/>
        </w:trPr>
        <w:tc>
          <w:tcPr>
            <w:tcW w:w="456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340E957"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506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C444EE6"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6185C4D9" w14:textId="77777777" w:rsidTr="00380FCD">
        <w:trPr>
          <w:gridBefore w:val="1"/>
          <w:wBefore w:w="10" w:type="dxa"/>
        </w:trPr>
        <w:sdt>
          <w:sdtPr>
            <w:rPr>
              <w:rFonts w:cs="Arial"/>
              <w:sz w:val="18"/>
              <w:szCs w:val="18"/>
            </w:rPr>
            <w:alias w:val="Diplay Category"/>
            <w:tag w:val="Diplay Categor"/>
            <w:id w:val="-574666778"/>
            <w:placeholder>
              <w:docPart w:val="20F92840B446445997C39A9C92E60241"/>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567" w:type="dxa"/>
                <w:gridSpan w:val="4"/>
                <w:tcBorders>
                  <w:top w:val="single" w:sz="4" w:space="0" w:color="auto"/>
                  <w:left w:val="single" w:sz="12" w:space="0" w:color="auto"/>
                  <w:bottom w:val="single" w:sz="12" w:space="0" w:color="auto"/>
                  <w:right w:val="single" w:sz="12" w:space="0" w:color="auto"/>
                </w:tcBorders>
                <w:shd w:val="clear" w:color="auto" w:fill="auto"/>
              </w:tcPr>
              <w:p w14:paraId="2430436F" w14:textId="77777777" w:rsidR="006C7785" w:rsidRPr="00340B0D" w:rsidRDefault="006C7785" w:rsidP="00380FCD">
                <w:pPr>
                  <w:rPr>
                    <w:rFonts w:cs="Arial"/>
                    <w:sz w:val="18"/>
                    <w:szCs w:val="18"/>
                  </w:rPr>
                </w:pPr>
                <w:r>
                  <w:rPr>
                    <w:rFonts w:cs="Arial"/>
                    <w:sz w:val="18"/>
                    <w:szCs w:val="18"/>
                  </w:rPr>
                  <w:t>Displaybase</w:t>
                </w:r>
              </w:p>
            </w:tc>
          </w:sdtContent>
        </w:sdt>
        <w:tc>
          <w:tcPr>
            <w:tcW w:w="4191" w:type="dxa"/>
            <w:gridSpan w:val="4"/>
            <w:tcBorders>
              <w:left w:val="single" w:sz="12" w:space="0" w:color="auto"/>
              <w:bottom w:val="single" w:sz="4" w:space="0" w:color="auto"/>
              <w:right w:val="single" w:sz="4" w:space="0" w:color="auto"/>
            </w:tcBorders>
            <w:shd w:val="clear" w:color="auto" w:fill="auto"/>
          </w:tcPr>
          <w:p w14:paraId="6A97B244" w14:textId="77777777" w:rsidR="006C7785" w:rsidRPr="00340B0D" w:rsidRDefault="006C7785" w:rsidP="00380FCD">
            <w:pPr>
              <w:rPr>
                <w:rFonts w:cs="Arial"/>
                <w:sz w:val="18"/>
                <w:szCs w:val="18"/>
              </w:rPr>
            </w:pPr>
            <w:r w:rsidRPr="00340B0D">
              <w:rPr>
                <w:rFonts w:cs="Arial"/>
                <w:sz w:val="18"/>
                <w:szCs w:val="18"/>
              </w:rPr>
              <w:t>Accuracy</w:t>
            </w:r>
          </w:p>
        </w:tc>
        <w:tc>
          <w:tcPr>
            <w:tcW w:w="878" w:type="dxa"/>
            <w:tcBorders>
              <w:left w:val="single" w:sz="4" w:space="0" w:color="auto"/>
              <w:right w:val="single" w:sz="12" w:space="0" w:color="auto"/>
            </w:tcBorders>
            <w:shd w:val="clear" w:color="auto" w:fill="auto"/>
            <w:vAlign w:val="center"/>
          </w:tcPr>
          <w:p w14:paraId="589EDCB4" w14:textId="77777777" w:rsidR="006C7785" w:rsidRPr="00340B0D" w:rsidRDefault="006C7785" w:rsidP="00380FCD">
            <w:pPr>
              <w:jc w:val="center"/>
              <w:rPr>
                <w:rFonts w:cs="Arial"/>
                <w:sz w:val="18"/>
                <w:szCs w:val="18"/>
              </w:rPr>
            </w:pPr>
          </w:p>
        </w:tc>
      </w:tr>
      <w:tr w:rsidR="006C7785" w:rsidRPr="00340B0D" w14:paraId="0C75438B" w14:textId="77777777" w:rsidTr="00380FCD">
        <w:trPr>
          <w:gridBefore w:val="1"/>
          <w:wBefore w:w="10" w:type="dxa"/>
        </w:trPr>
        <w:tc>
          <w:tcPr>
            <w:tcW w:w="456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63DDA267"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91" w:type="dxa"/>
            <w:gridSpan w:val="4"/>
            <w:tcBorders>
              <w:left w:val="single" w:sz="12" w:space="0" w:color="auto"/>
              <w:right w:val="single" w:sz="4" w:space="0" w:color="auto"/>
            </w:tcBorders>
            <w:shd w:val="clear" w:color="auto" w:fill="auto"/>
          </w:tcPr>
          <w:p w14:paraId="48AC46FF" w14:textId="77777777" w:rsidR="006C7785" w:rsidRPr="00340B0D" w:rsidRDefault="006C7785" w:rsidP="00380FCD">
            <w:pPr>
              <w:rPr>
                <w:rFonts w:cs="Arial"/>
                <w:sz w:val="18"/>
                <w:szCs w:val="18"/>
              </w:rPr>
            </w:pPr>
            <w:r w:rsidRPr="00340B0D">
              <w:rPr>
                <w:rFonts w:cs="Arial"/>
                <w:sz w:val="18"/>
                <w:szCs w:val="18"/>
              </w:rPr>
              <w:t>Contour label</w:t>
            </w:r>
          </w:p>
        </w:tc>
        <w:tc>
          <w:tcPr>
            <w:tcW w:w="878" w:type="dxa"/>
            <w:tcBorders>
              <w:left w:val="single" w:sz="4" w:space="0" w:color="auto"/>
              <w:right w:val="single" w:sz="12" w:space="0" w:color="auto"/>
            </w:tcBorders>
            <w:shd w:val="clear" w:color="auto" w:fill="auto"/>
            <w:vAlign w:val="center"/>
          </w:tcPr>
          <w:p w14:paraId="142C8EF7" w14:textId="77777777" w:rsidR="006C7785" w:rsidRPr="00340B0D" w:rsidRDefault="006C7785" w:rsidP="00380FCD">
            <w:pPr>
              <w:jc w:val="center"/>
              <w:rPr>
                <w:rFonts w:cs="Arial"/>
                <w:sz w:val="18"/>
                <w:szCs w:val="18"/>
              </w:rPr>
            </w:pPr>
          </w:p>
        </w:tc>
      </w:tr>
      <w:tr w:rsidR="006C7785" w:rsidRPr="00340B0D" w14:paraId="7E25A423"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09ACEC9D" w14:textId="77777777" w:rsidR="006C7785" w:rsidRPr="00340B0D" w:rsidRDefault="006C7785" w:rsidP="00380FCD">
            <w:pPr>
              <w:rPr>
                <w:rFonts w:cs="Arial"/>
                <w:sz w:val="18"/>
                <w:szCs w:val="18"/>
              </w:rPr>
            </w:pPr>
            <w:r w:rsidRPr="00340B0D">
              <w:rPr>
                <w:rFonts w:cs="Arial"/>
                <w:sz w:val="18"/>
                <w:szCs w:val="18"/>
              </w:rPr>
              <w:t>Safety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9FDF097" w14:textId="77777777" w:rsidR="006C7785" w:rsidRPr="00340B0D" w:rsidRDefault="006C7785" w:rsidP="00380FCD">
            <w:pPr>
              <w:rPr>
                <w:rFonts w:cs="Arial"/>
                <w:sz w:val="18"/>
                <w:szCs w:val="18"/>
              </w:rPr>
            </w:pPr>
            <w:r>
              <w:rPr>
                <w:rFonts w:cs="Arial"/>
                <w:sz w:val="18"/>
                <w:szCs w:val="18"/>
              </w:rPr>
              <w:t>10m</w:t>
            </w:r>
          </w:p>
        </w:tc>
        <w:tc>
          <w:tcPr>
            <w:tcW w:w="4191" w:type="dxa"/>
            <w:gridSpan w:val="4"/>
            <w:tcBorders>
              <w:left w:val="single" w:sz="12" w:space="0" w:color="auto"/>
            </w:tcBorders>
          </w:tcPr>
          <w:p w14:paraId="2E03BB7B" w14:textId="77777777" w:rsidR="006C7785" w:rsidRPr="00340B0D" w:rsidRDefault="006C7785" w:rsidP="00380FCD">
            <w:pPr>
              <w:rPr>
                <w:rFonts w:cs="Arial"/>
                <w:sz w:val="18"/>
                <w:szCs w:val="18"/>
              </w:rPr>
            </w:pPr>
            <w:r w:rsidRPr="00340B0D">
              <w:rPr>
                <w:rFonts w:cs="Arial"/>
                <w:sz w:val="18"/>
                <w:szCs w:val="18"/>
              </w:rPr>
              <w:t>Highlight date dependent</w:t>
            </w:r>
          </w:p>
        </w:tc>
        <w:tc>
          <w:tcPr>
            <w:tcW w:w="878" w:type="dxa"/>
            <w:tcBorders>
              <w:right w:val="single" w:sz="12" w:space="0" w:color="auto"/>
            </w:tcBorders>
          </w:tcPr>
          <w:p w14:paraId="603C235E" w14:textId="77777777" w:rsidR="006C7785" w:rsidRPr="00340B0D" w:rsidRDefault="006C7785" w:rsidP="00380FCD">
            <w:pPr>
              <w:rPr>
                <w:rFonts w:cs="Arial"/>
                <w:sz w:val="18"/>
                <w:szCs w:val="18"/>
              </w:rPr>
            </w:pPr>
          </w:p>
        </w:tc>
      </w:tr>
      <w:tr w:rsidR="006C7785" w:rsidRPr="00340B0D" w14:paraId="4AA16AC8"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0516CE80" w14:textId="77777777" w:rsidR="006C7785" w:rsidRPr="00340B0D" w:rsidRDefault="006C7785" w:rsidP="00380FCD">
            <w:pPr>
              <w:rPr>
                <w:rFonts w:cs="Arial"/>
                <w:sz w:val="18"/>
                <w:szCs w:val="18"/>
              </w:rPr>
            </w:pPr>
            <w:r w:rsidRPr="00340B0D">
              <w:rPr>
                <w:rFonts w:cs="Arial"/>
                <w:sz w:val="18"/>
                <w:szCs w:val="18"/>
              </w:rPr>
              <w:t>Safety Depth</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6FCBAAC" w14:textId="77777777" w:rsidR="006C7785" w:rsidRPr="00340B0D" w:rsidRDefault="006C7785" w:rsidP="00380FCD">
            <w:pPr>
              <w:rPr>
                <w:rFonts w:cs="Arial"/>
                <w:sz w:val="18"/>
                <w:szCs w:val="18"/>
              </w:rPr>
            </w:pPr>
            <w:r>
              <w:rPr>
                <w:rFonts w:cs="Arial"/>
                <w:sz w:val="18"/>
                <w:szCs w:val="18"/>
              </w:rPr>
              <w:t>7m</w:t>
            </w:r>
          </w:p>
        </w:tc>
        <w:tc>
          <w:tcPr>
            <w:tcW w:w="4191" w:type="dxa"/>
            <w:gridSpan w:val="4"/>
            <w:tcBorders>
              <w:left w:val="single" w:sz="12" w:space="0" w:color="auto"/>
            </w:tcBorders>
          </w:tcPr>
          <w:p w14:paraId="38923ED6" w14:textId="77777777" w:rsidR="006C7785" w:rsidRPr="00340B0D" w:rsidRDefault="006C7785" w:rsidP="00380FCD">
            <w:pPr>
              <w:rPr>
                <w:rFonts w:cs="Arial"/>
                <w:sz w:val="18"/>
                <w:szCs w:val="18"/>
              </w:rPr>
            </w:pPr>
            <w:r w:rsidRPr="00340B0D">
              <w:rPr>
                <w:rFonts w:cs="Arial"/>
                <w:sz w:val="18"/>
                <w:szCs w:val="18"/>
              </w:rPr>
              <w:t>Highlight document</w:t>
            </w:r>
          </w:p>
        </w:tc>
        <w:tc>
          <w:tcPr>
            <w:tcW w:w="878" w:type="dxa"/>
            <w:tcBorders>
              <w:right w:val="single" w:sz="12" w:space="0" w:color="auto"/>
            </w:tcBorders>
          </w:tcPr>
          <w:p w14:paraId="5D81763A" w14:textId="77777777" w:rsidR="006C7785" w:rsidRPr="00340B0D" w:rsidRDefault="006C7785" w:rsidP="00380FCD">
            <w:pPr>
              <w:jc w:val="center"/>
              <w:rPr>
                <w:rFonts w:cs="Arial"/>
                <w:sz w:val="18"/>
                <w:szCs w:val="18"/>
              </w:rPr>
            </w:pPr>
          </w:p>
        </w:tc>
      </w:tr>
      <w:tr w:rsidR="006C7785" w:rsidRPr="00340B0D" w14:paraId="072FB960"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2D8A6116" w14:textId="77777777" w:rsidR="006C7785" w:rsidRPr="00340B0D" w:rsidRDefault="006C7785" w:rsidP="00380FCD">
            <w:pPr>
              <w:rPr>
                <w:rFonts w:cs="Arial"/>
                <w:sz w:val="18"/>
                <w:szCs w:val="18"/>
              </w:rPr>
            </w:pPr>
            <w:r w:rsidRPr="00340B0D">
              <w:rPr>
                <w:rFonts w:cs="Arial"/>
                <w:sz w:val="18"/>
                <w:szCs w:val="18"/>
              </w:rPr>
              <w:t>Deep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0BB4815"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1BC92539" w14:textId="77777777" w:rsidR="006C7785" w:rsidRPr="00340B0D" w:rsidRDefault="006C7785" w:rsidP="00380FCD">
            <w:pPr>
              <w:rPr>
                <w:rFonts w:cs="Arial"/>
                <w:b/>
                <w:bCs/>
                <w:sz w:val="18"/>
                <w:szCs w:val="18"/>
              </w:rPr>
            </w:pPr>
            <w:r w:rsidRPr="00340B0D">
              <w:rPr>
                <w:rFonts w:cs="Arial"/>
                <w:sz w:val="18"/>
                <w:szCs w:val="18"/>
              </w:rPr>
              <w:t>Highlight info</w:t>
            </w:r>
          </w:p>
        </w:tc>
        <w:tc>
          <w:tcPr>
            <w:tcW w:w="878" w:type="dxa"/>
            <w:tcBorders>
              <w:right w:val="single" w:sz="12" w:space="0" w:color="auto"/>
            </w:tcBorders>
          </w:tcPr>
          <w:p w14:paraId="0EA5BC26" w14:textId="77777777" w:rsidR="006C7785" w:rsidRPr="00340B0D" w:rsidRDefault="006C7785" w:rsidP="00380FCD">
            <w:pPr>
              <w:jc w:val="center"/>
              <w:rPr>
                <w:rFonts w:cs="Arial"/>
                <w:sz w:val="18"/>
                <w:szCs w:val="18"/>
              </w:rPr>
            </w:pPr>
          </w:p>
        </w:tc>
      </w:tr>
      <w:tr w:rsidR="006C7785" w:rsidRPr="00340B0D" w14:paraId="5CC82E8E"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CE75ADC" w14:textId="77777777" w:rsidR="006C7785" w:rsidRPr="00340B0D" w:rsidRDefault="006C7785" w:rsidP="00380FCD">
            <w:pPr>
              <w:rPr>
                <w:rFonts w:cs="Arial"/>
                <w:sz w:val="18"/>
                <w:szCs w:val="18"/>
              </w:rPr>
            </w:pPr>
            <w:r w:rsidRPr="00340B0D">
              <w:rPr>
                <w:rFonts w:cs="Arial"/>
                <w:sz w:val="18"/>
                <w:szCs w:val="18"/>
              </w:rPr>
              <w:t>Shallow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2959298"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1F25C7E8" w14:textId="77777777" w:rsidR="006C7785" w:rsidRPr="00340B0D" w:rsidRDefault="006C7785" w:rsidP="00380FCD">
            <w:pPr>
              <w:rPr>
                <w:rFonts w:cs="Arial"/>
                <w:sz w:val="18"/>
                <w:szCs w:val="18"/>
              </w:rPr>
            </w:pPr>
            <w:r w:rsidRPr="00340B0D">
              <w:rPr>
                <w:rFonts w:cs="Arial"/>
                <w:sz w:val="18"/>
                <w:szCs w:val="18"/>
              </w:rPr>
              <w:t>Shallow Pattern</w:t>
            </w:r>
          </w:p>
        </w:tc>
        <w:tc>
          <w:tcPr>
            <w:tcW w:w="878" w:type="dxa"/>
            <w:tcBorders>
              <w:right w:val="single" w:sz="12" w:space="0" w:color="auto"/>
            </w:tcBorders>
          </w:tcPr>
          <w:p w14:paraId="0772DE56" w14:textId="77777777" w:rsidR="006C7785" w:rsidRPr="00340B0D" w:rsidRDefault="006C7785" w:rsidP="00380FCD">
            <w:pPr>
              <w:jc w:val="center"/>
              <w:rPr>
                <w:rFonts w:cs="Arial"/>
                <w:sz w:val="18"/>
                <w:szCs w:val="18"/>
              </w:rPr>
            </w:pPr>
          </w:p>
        </w:tc>
      </w:tr>
      <w:tr w:rsidR="006C7785" w:rsidRPr="00340B0D" w14:paraId="58E6C5E7"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06AEE8F6" w14:textId="77777777" w:rsidR="006C7785" w:rsidRPr="00340B0D" w:rsidRDefault="006C7785" w:rsidP="00380FCD">
            <w:pPr>
              <w:rPr>
                <w:rFonts w:cs="Arial"/>
                <w:sz w:val="18"/>
                <w:szCs w:val="18"/>
              </w:rPr>
            </w:pPr>
            <w:r w:rsidRPr="00340B0D">
              <w:rPr>
                <w:rFonts w:cs="Arial"/>
                <w:sz w:val="18"/>
                <w:szCs w:val="18"/>
              </w:rPr>
              <w:t>Four Shades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F2BE401"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51D6F4DF" w14:textId="77777777" w:rsidR="006C7785" w:rsidRPr="00340B0D" w:rsidRDefault="006C7785" w:rsidP="00380FCD">
            <w:pPr>
              <w:rPr>
                <w:rFonts w:cs="Arial"/>
                <w:sz w:val="18"/>
                <w:szCs w:val="18"/>
              </w:rPr>
            </w:pPr>
            <w:r w:rsidRPr="00340B0D">
              <w:rPr>
                <w:rFonts w:cs="Arial"/>
                <w:sz w:val="18"/>
                <w:szCs w:val="18"/>
              </w:rPr>
              <w:t>Unknown</w:t>
            </w:r>
          </w:p>
        </w:tc>
        <w:tc>
          <w:tcPr>
            <w:tcW w:w="878" w:type="dxa"/>
            <w:tcBorders>
              <w:right w:val="single" w:sz="12" w:space="0" w:color="auto"/>
            </w:tcBorders>
          </w:tcPr>
          <w:p w14:paraId="3E7CE840" w14:textId="77777777" w:rsidR="006C7785" w:rsidRPr="00340B0D" w:rsidRDefault="006C7785" w:rsidP="00380FCD">
            <w:pPr>
              <w:jc w:val="center"/>
              <w:rPr>
                <w:rFonts w:cs="Arial"/>
                <w:sz w:val="18"/>
                <w:szCs w:val="18"/>
              </w:rPr>
            </w:pPr>
          </w:p>
        </w:tc>
      </w:tr>
      <w:tr w:rsidR="006C7785" w:rsidRPr="00340B0D" w14:paraId="1BD2E44D"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284302EA" w14:textId="77777777" w:rsidR="006C7785" w:rsidRPr="00340B0D" w:rsidRDefault="006C7785" w:rsidP="00380FCD">
            <w:pPr>
              <w:rPr>
                <w:rFonts w:cs="Arial"/>
                <w:sz w:val="18"/>
                <w:szCs w:val="18"/>
              </w:rPr>
            </w:pPr>
            <w:r w:rsidRPr="00340B0D">
              <w:rPr>
                <w:rFonts w:cs="Arial"/>
                <w:sz w:val="18"/>
                <w:szCs w:val="18"/>
              </w:rPr>
              <w:t>Radar Overlay</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DD3963D"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293763B9" w14:textId="77777777" w:rsidR="006C7785" w:rsidRPr="00340B0D" w:rsidRDefault="006C7785" w:rsidP="00380FCD">
            <w:pPr>
              <w:rPr>
                <w:rFonts w:cs="Arial"/>
                <w:sz w:val="18"/>
                <w:szCs w:val="18"/>
              </w:rPr>
            </w:pPr>
            <w:r w:rsidRPr="00340B0D">
              <w:rPr>
                <w:rFonts w:cs="Arial"/>
                <w:sz w:val="18"/>
                <w:szCs w:val="18"/>
              </w:rPr>
              <w:t>Update Review</w:t>
            </w:r>
          </w:p>
        </w:tc>
        <w:tc>
          <w:tcPr>
            <w:tcW w:w="878" w:type="dxa"/>
            <w:tcBorders>
              <w:right w:val="single" w:sz="12" w:space="0" w:color="auto"/>
            </w:tcBorders>
          </w:tcPr>
          <w:p w14:paraId="4CF98793" w14:textId="77777777" w:rsidR="006C7785" w:rsidRPr="00340B0D" w:rsidRDefault="006C7785" w:rsidP="00380FCD">
            <w:pPr>
              <w:jc w:val="center"/>
              <w:rPr>
                <w:rFonts w:cs="Arial"/>
                <w:sz w:val="18"/>
                <w:szCs w:val="18"/>
              </w:rPr>
            </w:pPr>
          </w:p>
        </w:tc>
      </w:tr>
      <w:tr w:rsidR="006C7785" w:rsidRPr="00340B0D" w14:paraId="5AEA7E65"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048D25E8" w14:textId="77777777" w:rsidR="006C7785" w:rsidRPr="00340B0D" w:rsidRDefault="006C7785" w:rsidP="00380FCD">
            <w:pPr>
              <w:rPr>
                <w:rFonts w:cs="Arial"/>
                <w:sz w:val="18"/>
                <w:szCs w:val="18"/>
              </w:rPr>
            </w:pPr>
            <w:r w:rsidRPr="00340B0D">
              <w:rPr>
                <w:rFonts w:cs="Arial"/>
                <w:sz w:val="18"/>
                <w:szCs w:val="18"/>
              </w:rPr>
              <w:t>Plain Boundaries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5F3F725"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6B5D1351" w14:textId="77777777" w:rsidR="006C7785" w:rsidRPr="00340B0D" w:rsidRDefault="006C7785" w:rsidP="00380FCD">
            <w:pPr>
              <w:rPr>
                <w:rFonts w:cs="Arial"/>
                <w:sz w:val="18"/>
                <w:szCs w:val="18"/>
              </w:rPr>
            </w:pPr>
            <w:r w:rsidRPr="00340B0D">
              <w:rPr>
                <w:rFonts w:cs="Arial"/>
                <w:b/>
                <w:bCs/>
                <w:sz w:val="18"/>
                <w:szCs w:val="18"/>
              </w:rPr>
              <w:t>Text Groups</w:t>
            </w:r>
          </w:p>
        </w:tc>
        <w:tc>
          <w:tcPr>
            <w:tcW w:w="878" w:type="dxa"/>
            <w:tcBorders>
              <w:right w:val="single" w:sz="12" w:space="0" w:color="auto"/>
            </w:tcBorders>
            <w:vAlign w:val="center"/>
          </w:tcPr>
          <w:p w14:paraId="6CBAF233" w14:textId="77777777" w:rsidR="006C7785" w:rsidRPr="00340B0D" w:rsidRDefault="006C7785" w:rsidP="00380FCD">
            <w:pPr>
              <w:jc w:val="center"/>
              <w:rPr>
                <w:rFonts w:cs="Arial"/>
                <w:sz w:val="18"/>
                <w:szCs w:val="18"/>
              </w:rPr>
            </w:pPr>
          </w:p>
        </w:tc>
      </w:tr>
      <w:tr w:rsidR="006C7785" w:rsidRPr="00340B0D" w14:paraId="26F949E4"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70FFC9DF" w14:textId="77777777" w:rsidR="006C7785" w:rsidRPr="00340B0D" w:rsidRDefault="006C7785" w:rsidP="00380FCD">
            <w:pPr>
              <w:rPr>
                <w:rFonts w:cs="Arial"/>
                <w:sz w:val="18"/>
                <w:szCs w:val="18"/>
              </w:rPr>
            </w:pPr>
            <w:r w:rsidRPr="00340B0D">
              <w:rPr>
                <w:rFonts w:cs="Arial"/>
                <w:sz w:val="18"/>
                <w:szCs w:val="18"/>
              </w:rPr>
              <w:lastRenderedPageBreak/>
              <w:t>Simplified Symbols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FF06068" w14:textId="77777777" w:rsidR="006C7785" w:rsidRPr="00340B0D" w:rsidRDefault="006C7785" w:rsidP="00380FCD">
            <w:pPr>
              <w:rPr>
                <w:rFonts w:cs="Arial"/>
                <w:sz w:val="18"/>
                <w:szCs w:val="18"/>
              </w:rPr>
            </w:pPr>
            <w:r>
              <w:rPr>
                <w:rFonts w:cs="Arial"/>
                <w:sz w:val="18"/>
                <w:szCs w:val="18"/>
              </w:rPr>
              <w:t>On</w:t>
            </w:r>
          </w:p>
        </w:tc>
        <w:tc>
          <w:tcPr>
            <w:tcW w:w="4191" w:type="dxa"/>
            <w:gridSpan w:val="4"/>
            <w:tcBorders>
              <w:left w:val="single" w:sz="12" w:space="0" w:color="auto"/>
            </w:tcBorders>
          </w:tcPr>
          <w:p w14:paraId="63AF3AF0" w14:textId="77777777" w:rsidR="006C7785" w:rsidRPr="00340B0D" w:rsidRDefault="006C7785" w:rsidP="00380FCD">
            <w:pPr>
              <w:rPr>
                <w:rFonts w:cs="Arial"/>
                <w:sz w:val="18"/>
                <w:szCs w:val="18"/>
              </w:rPr>
            </w:pPr>
            <w:r w:rsidRPr="00340B0D">
              <w:rPr>
                <w:rFonts w:cs="Arial"/>
                <w:sz w:val="18"/>
                <w:szCs w:val="18"/>
              </w:rPr>
              <w:t>Chart Text</w:t>
            </w:r>
          </w:p>
        </w:tc>
        <w:tc>
          <w:tcPr>
            <w:tcW w:w="878" w:type="dxa"/>
            <w:tcBorders>
              <w:right w:val="single" w:sz="12" w:space="0" w:color="auto"/>
            </w:tcBorders>
            <w:vAlign w:val="center"/>
          </w:tcPr>
          <w:p w14:paraId="5474FC20" w14:textId="77777777" w:rsidR="006C7785" w:rsidRPr="00340B0D" w:rsidRDefault="006C7785" w:rsidP="00380FCD">
            <w:pPr>
              <w:jc w:val="center"/>
              <w:rPr>
                <w:rFonts w:cs="Arial"/>
                <w:sz w:val="18"/>
                <w:szCs w:val="18"/>
              </w:rPr>
            </w:pPr>
          </w:p>
        </w:tc>
      </w:tr>
      <w:tr w:rsidR="006C7785" w:rsidRPr="00340B0D" w14:paraId="7A7D57AB"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49489BE" w14:textId="77777777" w:rsidR="006C7785" w:rsidRPr="00340B0D" w:rsidRDefault="006C7785" w:rsidP="00380FCD">
            <w:pPr>
              <w:rPr>
                <w:rFonts w:cs="Arial"/>
                <w:sz w:val="18"/>
                <w:szCs w:val="18"/>
              </w:rPr>
            </w:pPr>
            <w:r w:rsidRPr="00340B0D">
              <w:rPr>
                <w:rFonts w:cs="Arial"/>
                <w:sz w:val="18"/>
                <w:szCs w:val="18"/>
              </w:rPr>
              <w:t>Full Light Lines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17516AB"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53F34D06"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878" w:type="dxa"/>
            <w:tcBorders>
              <w:right w:val="single" w:sz="12" w:space="0" w:color="auto"/>
            </w:tcBorders>
            <w:vAlign w:val="center"/>
          </w:tcPr>
          <w:p w14:paraId="37DED425" w14:textId="77777777" w:rsidR="006C7785" w:rsidRPr="00340B0D" w:rsidRDefault="006C7785" w:rsidP="00380FCD">
            <w:pPr>
              <w:jc w:val="center"/>
              <w:rPr>
                <w:rFonts w:cs="Arial"/>
                <w:sz w:val="18"/>
                <w:szCs w:val="18"/>
              </w:rPr>
            </w:pPr>
          </w:p>
        </w:tc>
      </w:tr>
      <w:tr w:rsidR="006C7785" w:rsidRPr="00340B0D" w14:paraId="412431DA"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35993F38" w14:textId="77777777" w:rsidR="006C7785" w:rsidRPr="00340B0D" w:rsidRDefault="006C7785" w:rsidP="00380FCD">
            <w:pPr>
              <w:rPr>
                <w:rFonts w:cs="Arial"/>
                <w:sz w:val="18"/>
                <w:szCs w:val="18"/>
              </w:rPr>
            </w:pPr>
            <w:r w:rsidRPr="00340B0D">
              <w:rPr>
                <w:rFonts w:cs="Arial"/>
                <w:sz w:val="18"/>
                <w:szCs w:val="18"/>
              </w:rPr>
              <w:t>Ignore scale minimum</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31B2A2C"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542DCA3A"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878" w:type="dxa"/>
            <w:tcBorders>
              <w:right w:val="single" w:sz="12" w:space="0" w:color="auto"/>
            </w:tcBorders>
            <w:vAlign w:val="center"/>
          </w:tcPr>
          <w:p w14:paraId="7BB3F0A7" w14:textId="77777777" w:rsidR="006C7785" w:rsidRPr="00340B0D" w:rsidRDefault="006C7785" w:rsidP="00380FCD">
            <w:pPr>
              <w:jc w:val="center"/>
              <w:rPr>
                <w:rFonts w:cs="Arial"/>
                <w:sz w:val="18"/>
                <w:szCs w:val="18"/>
              </w:rPr>
            </w:pPr>
          </w:p>
        </w:tc>
      </w:tr>
      <w:tr w:rsidR="006C7785" w:rsidRPr="00340B0D" w14:paraId="3BFD02B9"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2499435A" w14:textId="77777777" w:rsidR="006C7785" w:rsidRPr="00340B0D" w:rsidRDefault="006C7785" w:rsidP="00380FCD">
            <w:pPr>
              <w:rPr>
                <w:rFonts w:cs="Arial"/>
                <w:sz w:val="18"/>
                <w:szCs w:val="18"/>
              </w:rPr>
            </w:pPr>
            <w:r w:rsidRPr="00340B0D">
              <w:rPr>
                <w:rFonts w:cs="Arial"/>
                <w:sz w:val="18"/>
                <w:szCs w:val="18"/>
              </w:rPr>
              <w:t>Shallow Water Dangers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tcPr>
          <w:p w14:paraId="26B98E4B"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3794885F" w14:textId="77777777" w:rsidR="006C7785" w:rsidRPr="00340B0D" w:rsidRDefault="006C7785" w:rsidP="00380FCD">
            <w:pPr>
              <w:rPr>
                <w:rFonts w:cs="Arial"/>
                <w:sz w:val="18"/>
                <w:szCs w:val="18"/>
              </w:rPr>
            </w:pPr>
            <w:r w:rsidRPr="00340B0D">
              <w:rPr>
                <w:rFonts w:cs="Arial"/>
                <w:sz w:val="18"/>
                <w:szCs w:val="18"/>
              </w:rPr>
              <w:t xml:space="preserve">        Names</w:t>
            </w:r>
          </w:p>
        </w:tc>
        <w:tc>
          <w:tcPr>
            <w:tcW w:w="878" w:type="dxa"/>
            <w:tcBorders>
              <w:right w:val="single" w:sz="12" w:space="0" w:color="auto"/>
            </w:tcBorders>
            <w:vAlign w:val="center"/>
          </w:tcPr>
          <w:p w14:paraId="58407608" w14:textId="77777777" w:rsidR="006C7785" w:rsidRPr="00340B0D" w:rsidRDefault="006C7785" w:rsidP="00380FCD">
            <w:pPr>
              <w:jc w:val="center"/>
              <w:rPr>
                <w:rFonts w:cs="Arial"/>
                <w:sz w:val="18"/>
                <w:szCs w:val="18"/>
              </w:rPr>
            </w:pPr>
          </w:p>
        </w:tc>
      </w:tr>
      <w:tr w:rsidR="006C7785" w:rsidRPr="00340B0D" w14:paraId="44B2E395" w14:textId="77777777" w:rsidTr="00380FCD">
        <w:trPr>
          <w:gridBefore w:val="1"/>
          <w:wBefore w:w="10" w:type="dxa"/>
        </w:trPr>
        <w:tc>
          <w:tcPr>
            <w:tcW w:w="456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745E49AC"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91" w:type="dxa"/>
            <w:gridSpan w:val="4"/>
            <w:tcBorders>
              <w:left w:val="single" w:sz="12" w:space="0" w:color="auto"/>
            </w:tcBorders>
          </w:tcPr>
          <w:p w14:paraId="603D3CD9"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878" w:type="dxa"/>
            <w:tcBorders>
              <w:right w:val="single" w:sz="12" w:space="0" w:color="auto"/>
            </w:tcBorders>
          </w:tcPr>
          <w:p w14:paraId="28544A4B" w14:textId="77777777" w:rsidR="006C7785" w:rsidRPr="00340B0D" w:rsidRDefault="006C7785" w:rsidP="00380FCD">
            <w:pPr>
              <w:jc w:val="center"/>
              <w:rPr>
                <w:rFonts w:cs="Arial"/>
                <w:sz w:val="18"/>
                <w:szCs w:val="18"/>
              </w:rPr>
            </w:pPr>
          </w:p>
        </w:tc>
      </w:tr>
      <w:tr w:rsidR="006C7785" w:rsidRPr="00340B0D" w14:paraId="081810C3" w14:textId="77777777" w:rsidTr="00380FCD">
        <w:trPr>
          <w:gridBefore w:val="1"/>
          <w:wBefore w:w="10" w:type="dxa"/>
        </w:trPr>
        <w:sdt>
          <w:sdtPr>
            <w:rPr>
              <w:rFonts w:cs="Arial"/>
              <w:sz w:val="18"/>
              <w:szCs w:val="18"/>
            </w:rPr>
            <w:alias w:val="Palette"/>
            <w:tag w:val="Palette"/>
            <w:id w:val="-1497414374"/>
            <w:placeholder>
              <w:docPart w:val="2AFB554FAAE947A5B550063E05374EF1"/>
            </w:placeholder>
            <w:comboBox>
              <w:listItem w:displayText="Day" w:value="Day"/>
              <w:listItem w:displayText="Dusk" w:value="Dusk"/>
              <w:listItem w:displayText="Night" w:value="Night"/>
            </w:comboBox>
          </w:sdtPr>
          <w:sdtContent>
            <w:tc>
              <w:tcPr>
                <w:tcW w:w="4567" w:type="dxa"/>
                <w:gridSpan w:val="4"/>
                <w:tcBorders>
                  <w:left w:val="single" w:sz="12" w:space="0" w:color="auto"/>
                  <w:bottom w:val="single" w:sz="12" w:space="0" w:color="auto"/>
                  <w:right w:val="single" w:sz="12" w:space="0" w:color="auto"/>
                </w:tcBorders>
              </w:tcPr>
              <w:p w14:paraId="1DD197C8" w14:textId="77777777" w:rsidR="006C7785" w:rsidRPr="00340B0D" w:rsidRDefault="006C7785" w:rsidP="00380FCD">
                <w:pPr>
                  <w:rPr>
                    <w:rFonts w:cs="Arial"/>
                    <w:sz w:val="18"/>
                    <w:szCs w:val="18"/>
                  </w:rPr>
                </w:pPr>
                <w:r w:rsidRPr="00340B0D">
                  <w:rPr>
                    <w:rFonts w:cs="Arial"/>
                    <w:sz w:val="18"/>
                    <w:szCs w:val="18"/>
                  </w:rPr>
                  <w:t>Day</w:t>
                </w:r>
              </w:p>
            </w:tc>
          </w:sdtContent>
        </w:sdt>
        <w:tc>
          <w:tcPr>
            <w:tcW w:w="4191" w:type="dxa"/>
            <w:gridSpan w:val="4"/>
            <w:tcBorders>
              <w:left w:val="single" w:sz="12" w:space="0" w:color="auto"/>
            </w:tcBorders>
          </w:tcPr>
          <w:p w14:paraId="0CB8A688"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878" w:type="dxa"/>
            <w:tcBorders>
              <w:right w:val="single" w:sz="12" w:space="0" w:color="auto"/>
            </w:tcBorders>
          </w:tcPr>
          <w:p w14:paraId="22D95ED7" w14:textId="77777777" w:rsidR="006C7785" w:rsidRPr="00340B0D" w:rsidRDefault="006C7785" w:rsidP="00380FCD">
            <w:pPr>
              <w:jc w:val="center"/>
              <w:rPr>
                <w:rFonts w:cs="Arial"/>
                <w:sz w:val="18"/>
                <w:szCs w:val="18"/>
              </w:rPr>
            </w:pPr>
          </w:p>
        </w:tc>
      </w:tr>
      <w:tr w:rsidR="006C7785" w:rsidRPr="00340B0D" w14:paraId="17445B49" w14:textId="77777777" w:rsidTr="00380FCD">
        <w:trPr>
          <w:gridBefore w:val="1"/>
          <w:wBefore w:w="10" w:type="dxa"/>
        </w:trPr>
        <w:tc>
          <w:tcPr>
            <w:tcW w:w="4567" w:type="dxa"/>
            <w:gridSpan w:val="4"/>
            <w:tcBorders>
              <w:top w:val="single" w:sz="12" w:space="0" w:color="auto"/>
              <w:left w:val="single" w:sz="12" w:space="0" w:color="auto"/>
              <w:right w:val="single" w:sz="12" w:space="0" w:color="auto"/>
            </w:tcBorders>
            <w:shd w:val="clear" w:color="auto" w:fill="FFFFFF" w:themeFill="background1"/>
            <w:vAlign w:val="center"/>
          </w:tcPr>
          <w:p w14:paraId="1E47B43A" w14:textId="77777777" w:rsidR="006C7785" w:rsidRPr="00340B0D" w:rsidRDefault="006C7785" w:rsidP="00380FCD">
            <w:pPr>
              <w:jc w:val="center"/>
              <w:rPr>
                <w:rFonts w:cs="Arial"/>
                <w:b/>
                <w:bCs/>
                <w:sz w:val="18"/>
                <w:szCs w:val="18"/>
              </w:rPr>
            </w:pPr>
          </w:p>
        </w:tc>
        <w:tc>
          <w:tcPr>
            <w:tcW w:w="4191" w:type="dxa"/>
            <w:gridSpan w:val="4"/>
            <w:tcBorders>
              <w:left w:val="single" w:sz="12" w:space="0" w:color="auto"/>
            </w:tcBorders>
          </w:tcPr>
          <w:p w14:paraId="3FD9CF11" w14:textId="77777777" w:rsidR="006C7785" w:rsidRPr="00340B0D" w:rsidRDefault="006C7785" w:rsidP="00380FCD">
            <w:pPr>
              <w:rPr>
                <w:rFonts w:cs="Arial"/>
                <w:sz w:val="18"/>
                <w:szCs w:val="18"/>
              </w:rPr>
            </w:pPr>
          </w:p>
        </w:tc>
        <w:tc>
          <w:tcPr>
            <w:tcW w:w="878" w:type="dxa"/>
            <w:tcBorders>
              <w:right w:val="single" w:sz="12" w:space="0" w:color="auto"/>
            </w:tcBorders>
            <w:vAlign w:val="center"/>
          </w:tcPr>
          <w:p w14:paraId="21E98948" w14:textId="77777777" w:rsidR="006C7785" w:rsidRPr="00340B0D" w:rsidRDefault="006C7785" w:rsidP="00380FCD">
            <w:pPr>
              <w:jc w:val="center"/>
              <w:rPr>
                <w:rFonts w:cs="Arial"/>
                <w:sz w:val="18"/>
                <w:szCs w:val="18"/>
              </w:rPr>
            </w:pPr>
          </w:p>
        </w:tc>
      </w:tr>
      <w:tr w:rsidR="006C7785" w:rsidRPr="00340B0D" w14:paraId="6FD2AB5A" w14:textId="77777777" w:rsidTr="00380FCD">
        <w:trPr>
          <w:gridBefore w:val="1"/>
          <w:wBefore w:w="10" w:type="dxa"/>
        </w:trPr>
        <w:tc>
          <w:tcPr>
            <w:tcW w:w="4567" w:type="dxa"/>
            <w:gridSpan w:val="4"/>
            <w:tcBorders>
              <w:left w:val="single" w:sz="12" w:space="0" w:color="auto"/>
              <w:bottom w:val="single" w:sz="12" w:space="0" w:color="auto"/>
              <w:right w:val="single" w:sz="12" w:space="0" w:color="auto"/>
            </w:tcBorders>
            <w:shd w:val="clear" w:color="auto" w:fill="FFFFFF" w:themeFill="background1"/>
          </w:tcPr>
          <w:p w14:paraId="346EC7FA" w14:textId="77777777" w:rsidR="006C7785" w:rsidRPr="00340B0D" w:rsidRDefault="006C7785" w:rsidP="00380FCD">
            <w:pPr>
              <w:rPr>
                <w:rFonts w:cs="Arial"/>
                <w:sz w:val="18"/>
                <w:szCs w:val="18"/>
              </w:rPr>
            </w:pPr>
          </w:p>
        </w:tc>
        <w:tc>
          <w:tcPr>
            <w:tcW w:w="4191" w:type="dxa"/>
            <w:gridSpan w:val="4"/>
            <w:tcBorders>
              <w:left w:val="single" w:sz="12" w:space="0" w:color="auto"/>
              <w:bottom w:val="single" w:sz="12" w:space="0" w:color="auto"/>
            </w:tcBorders>
          </w:tcPr>
          <w:p w14:paraId="18FA8E1A" w14:textId="77777777" w:rsidR="006C7785" w:rsidRPr="00340B0D" w:rsidRDefault="006C7785" w:rsidP="00380FCD">
            <w:pPr>
              <w:jc w:val="center"/>
              <w:rPr>
                <w:rFonts w:cs="Arial"/>
                <w:sz w:val="18"/>
                <w:szCs w:val="18"/>
              </w:rPr>
            </w:pPr>
          </w:p>
        </w:tc>
        <w:tc>
          <w:tcPr>
            <w:tcW w:w="878" w:type="dxa"/>
            <w:tcBorders>
              <w:bottom w:val="single" w:sz="12" w:space="0" w:color="auto"/>
              <w:right w:val="single" w:sz="12" w:space="0" w:color="auto"/>
            </w:tcBorders>
            <w:vAlign w:val="center"/>
          </w:tcPr>
          <w:p w14:paraId="5F2A2B79" w14:textId="77777777" w:rsidR="006C7785" w:rsidRPr="00340B0D" w:rsidRDefault="006C7785" w:rsidP="00380FCD">
            <w:pPr>
              <w:jc w:val="center"/>
              <w:rPr>
                <w:rFonts w:cs="Arial"/>
                <w:sz w:val="18"/>
                <w:szCs w:val="18"/>
              </w:rPr>
            </w:pPr>
          </w:p>
        </w:tc>
      </w:tr>
      <w:tr w:rsidR="006C7785" w:rsidRPr="00340B0D" w14:paraId="0D41BE45" w14:textId="77777777" w:rsidTr="00380FCD">
        <w:trPr>
          <w:gridBefore w:val="1"/>
          <w:wBefore w:w="10" w:type="dxa"/>
        </w:trPr>
        <w:tc>
          <w:tcPr>
            <w:tcW w:w="456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0049934"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506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B761CF5"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46890376" w14:textId="77777777" w:rsidTr="00380FCD">
        <w:trPr>
          <w:gridBefore w:val="1"/>
          <w:wBefore w:w="10" w:type="dxa"/>
          <w:trHeight w:val="287"/>
        </w:trPr>
        <w:tc>
          <w:tcPr>
            <w:tcW w:w="2516" w:type="dxa"/>
            <w:tcBorders>
              <w:left w:val="single" w:sz="12" w:space="0" w:color="auto"/>
              <w:bottom w:val="single" w:sz="4" w:space="0" w:color="auto"/>
            </w:tcBorders>
          </w:tcPr>
          <w:p w14:paraId="2E2D278C" w14:textId="77777777" w:rsidR="006C7785" w:rsidRPr="00340B0D" w:rsidRDefault="006C7785" w:rsidP="00380FCD">
            <w:pPr>
              <w:rPr>
                <w:rFonts w:cs="Arial"/>
                <w:sz w:val="18"/>
                <w:szCs w:val="18"/>
              </w:rPr>
            </w:pPr>
            <w:r w:rsidRPr="00340B0D">
              <w:rPr>
                <w:rFonts w:cs="Arial"/>
                <w:sz w:val="18"/>
                <w:szCs w:val="18"/>
              </w:rPr>
              <w:t>Start Date</w:t>
            </w:r>
          </w:p>
        </w:tc>
        <w:tc>
          <w:tcPr>
            <w:tcW w:w="2051" w:type="dxa"/>
            <w:gridSpan w:val="3"/>
            <w:tcBorders>
              <w:bottom w:val="single" w:sz="4" w:space="0" w:color="auto"/>
              <w:right w:val="single" w:sz="12" w:space="0" w:color="auto"/>
            </w:tcBorders>
          </w:tcPr>
          <w:p w14:paraId="1552EE78" w14:textId="77777777" w:rsidR="006C7785" w:rsidRPr="00340B0D" w:rsidRDefault="006C7785" w:rsidP="00380FCD">
            <w:pPr>
              <w:rPr>
                <w:rFonts w:cs="Arial"/>
                <w:sz w:val="18"/>
                <w:szCs w:val="18"/>
              </w:rPr>
            </w:pPr>
          </w:p>
        </w:tc>
        <w:tc>
          <w:tcPr>
            <w:tcW w:w="2480" w:type="dxa"/>
            <w:gridSpan w:val="2"/>
            <w:tcBorders>
              <w:left w:val="single" w:sz="12" w:space="0" w:color="auto"/>
              <w:bottom w:val="single" w:sz="4" w:space="0" w:color="auto"/>
              <w:right w:val="single" w:sz="4" w:space="0" w:color="auto"/>
            </w:tcBorders>
            <w:vAlign w:val="center"/>
          </w:tcPr>
          <w:p w14:paraId="29932572" w14:textId="77777777" w:rsidR="006C7785" w:rsidRPr="00340B0D" w:rsidRDefault="006C7785" w:rsidP="00380FCD">
            <w:pPr>
              <w:rPr>
                <w:rFonts w:cs="Arial"/>
                <w:sz w:val="18"/>
                <w:szCs w:val="18"/>
              </w:rPr>
            </w:pPr>
            <w:r w:rsidRPr="00340B0D">
              <w:rPr>
                <w:rFonts w:cs="Arial"/>
                <w:sz w:val="18"/>
                <w:szCs w:val="18"/>
              </w:rPr>
              <w:t>Centre</w:t>
            </w:r>
          </w:p>
        </w:tc>
        <w:tc>
          <w:tcPr>
            <w:tcW w:w="2589" w:type="dxa"/>
            <w:gridSpan w:val="3"/>
            <w:tcBorders>
              <w:left w:val="single" w:sz="4" w:space="0" w:color="auto"/>
              <w:bottom w:val="single" w:sz="4" w:space="0" w:color="auto"/>
              <w:right w:val="single" w:sz="12" w:space="0" w:color="auto"/>
            </w:tcBorders>
            <w:vAlign w:val="center"/>
          </w:tcPr>
          <w:p w14:paraId="0D105491" w14:textId="77777777" w:rsidR="006C7785" w:rsidRPr="00340B0D" w:rsidRDefault="006C7785" w:rsidP="00380FCD">
            <w:pPr>
              <w:rPr>
                <w:rFonts w:cs="Arial"/>
                <w:sz w:val="18"/>
                <w:szCs w:val="18"/>
              </w:rPr>
            </w:pPr>
          </w:p>
        </w:tc>
      </w:tr>
      <w:tr w:rsidR="006C7785" w:rsidRPr="00340B0D" w14:paraId="0DC12680" w14:textId="77777777" w:rsidTr="00380FCD">
        <w:trPr>
          <w:gridBefore w:val="1"/>
          <w:wBefore w:w="10" w:type="dxa"/>
        </w:trPr>
        <w:tc>
          <w:tcPr>
            <w:tcW w:w="2516" w:type="dxa"/>
            <w:tcBorders>
              <w:left w:val="single" w:sz="12" w:space="0" w:color="auto"/>
              <w:bottom w:val="single" w:sz="4" w:space="0" w:color="auto"/>
            </w:tcBorders>
          </w:tcPr>
          <w:p w14:paraId="115695F8" w14:textId="77777777" w:rsidR="006C7785" w:rsidRPr="00340B0D" w:rsidRDefault="006C7785" w:rsidP="00380FCD">
            <w:pPr>
              <w:rPr>
                <w:rFonts w:cs="Arial"/>
                <w:sz w:val="18"/>
                <w:szCs w:val="18"/>
              </w:rPr>
            </w:pPr>
            <w:r w:rsidRPr="00340B0D">
              <w:rPr>
                <w:rFonts w:cs="Arial"/>
                <w:sz w:val="18"/>
                <w:szCs w:val="18"/>
              </w:rPr>
              <w:t>End Date</w:t>
            </w:r>
          </w:p>
        </w:tc>
        <w:tc>
          <w:tcPr>
            <w:tcW w:w="2051" w:type="dxa"/>
            <w:gridSpan w:val="3"/>
            <w:tcBorders>
              <w:top w:val="single" w:sz="4" w:space="0" w:color="auto"/>
              <w:bottom w:val="single" w:sz="4" w:space="0" w:color="auto"/>
              <w:right w:val="single" w:sz="12" w:space="0" w:color="auto"/>
            </w:tcBorders>
          </w:tcPr>
          <w:p w14:paraId="41C4053D" w14:textId="77777777" w:rsidR="006C7785" w:rsidRPr="00340B0D" w:rsidRDefault="006C7785" w:rsidP="00380FCD">
            <w:pPr>
              <w:rPr>
                <w:rFonts w:cs="Arial"/>
                <w:sz w:val="18"/>
                <w:szCs w:val="18"/>
              </w:rPr>
            </w:pPr>
          </w:p>
        </w:tc>
        <w:tc>
          <w:tcPr>
            <w:tcW w:w="2480"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809CD34" w14:textId="77777777" w:rsidR="006C7785" w:rsidRPr="00340B0D" w:rsidRDefault="006C7785" w:rsidP="00380FCD">
            <w:pPr>
              <w:rPr>
                <w:rFonts w:cs="Arial"/>
                <w:sz w:val="18"/>
                <w:szCs w:val="18"/>
              </w:rPr>
            </w:pPr>
            <w:r w:rsidRPr="00340B0D">
              <w:rPr>
                <w:rFonts w:cs="Arial"/>
                <w:sz w:val="18"/>
                <w:szCs w:val="18"/>
              </w:rPr>
              <w:t>Scale</w:t>
            </w:r>
          </w:p>
        </w:tc>
        <w:tc>
          <w:tcPr>
            <w:tcW w:w="2589"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4B1207C6"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7E063BAF" w14:textId="77777777" w:rsidTr="00380FCD">
        <w:trPr>
          <w:gridBefore w:val="1"/>
          <w:wBefore w:w="10" w:type="dxa"/>
        </w:trPr>
        <w:tc>
          <w:tcPr>
            <w:tcW w:w="456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45EEC1BC" w14:textId="77777777" w:rsidR="006C7785" w:rsidRPr="00340B0D" w:rsidRDefault="006C7785" w:rsidP="00380FCD">
            <w:pPr>
              <w:jc w:val="center"/>
              <w:rPr>
                <w:rFonts w:cs="Arial"/>
                <w:b/>
                <w:bCs/>
                <w:sz w:val="18"/>
                <w:szCs w:val="18"/>
              </w:rPr>
            </w:pPr>
          </w:p>
        </w:tc>
        <w:tc>
          <w:tcPr>
            <w:tcW w:w="2480" w:type="dxa"/>
            <w:gridSpan w:val="2"/>
            <w:tcBorders>
              <w:top w:val="single" w:sz="4" w:space="0" w:color="auto"/>
              <w:left w:val="single" w:sz="12" w:space="0" w:color="auto"/>
              <w:bottom w:val="single" w:sz="12" w:space="0" w:color="auto"/>
              <w:right w:val="single" w:sz="4" w:space="0" w:color="auto"/>
            </w:tcBorders>
            <w:shd w:val="clear" w:color="auto" w:fill="auto"/>
          </w:tcPr>
          <w:p w14:paraId="738B1CD7"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2589"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3ADE5240" w14:textId="77777777" w:rsidR="006C7785" w:rsidRPr="00340B0D" w:rsidRDefault="006C7785" w:rsidP="00380FCD">
            <w:pPr>
              <w:rPr>
                <w:rFonts w:cs="Arial"/>
                <w:sz w:val="18"/>
                <w:szCs w:val="18"/>
              </w:rPr>
            </w:pPr>
          </w:p>
        </w:tc>
      </w:tr>
      <w:tr w:rsidR="006C7785" w:rsidRPr="00340B0D" w14:paraId="5DB53C35" w14:textId="77777777" w:rsidTr="00380FCD">
        <w:trPr>
          <w:gridBefore w:val="1"/>
          <w:wBefore w:w="10" w:type="dxa"/>
        </w:trPr>
        <w:tc>
          <w:tcPr>
            <w:tcW w:w="9636" w:type="dxa"/>
            <w:gridSpan w:val="9"/>
            <w:tcBorders>
              <w:top w:val="single" w:sz="4" w:space="0" w:color="auto"/>
              <w:left w:val="single" w:sz="12" w:space="0" w:color="auto"/>
              <w:bottom w:val="single" w:sz="4" w:space="0" w:color="auto"/>
              <w:right w:val="single" w:sz="12" w:space="0" w:color="auto"/>
            </w:tcBorders>
          </w:tcPr>
          <w:p w14:paraId="502CB1FE" w14:textId="77777777" w:rsidR="006C7785" w:rsidRPr="00340B0D" w:rsidRDefault="006C7785" w:rsidP="00380FCD">
            <w:pPr>
              <w:rPr>
                <w:rFonts w:cs="Arial"/>
                <w:sz w:val="18"/>
                <w:szCs w:val="18"/>
              </w:rPr>
            </w:pPr>
          </w:p>
        </w:tc>
      </w:tr>
      <w:tr w:rsidR="006C7785" w:rsidRPr="00340B0D" w14:paraId="2D245C36"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CD39C6B"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40790C7E" w14:textId="77777777" w:rsidTr="00380FCD">
        <w:trPr>
          <w:gridBefore w:val="1"/>
          <w:wBefore w:w="10" w:type="dxa"/>
        </w:trPr>
        <w:tc>
          <w:tcPr>
            <w:tcW w:w="5248"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6F244F4"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388"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74C2D76"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16F193AC"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7EE104BA" w14:textId="77777777" w:rsidR="006C7785" w:rsidRPr="00340B0D" w:rsidRDefault="006C7785" w:rsidP="00380FCD">
            <w:pPr>
              <w:rPr>
                <w:rFonts w:cs="Arial"/>
                <w:sz w:val="18"/>
                <w:szCs w:val="18"/>
              </w:rPr>
            </w:pPr>
            <w:r w:rsidRPr="00340B0D">
              <w:rPr>
                <w:rFonts w:cs="Arial"/>
                <w:sz w:val="18"/>
                <w:szCs w:val="18"/>
              </w:rPr>
              <w:t>Drying lines</w:t>
            </w:r>
          </w:p>
        </w:tc>
        <w:tc>
          <w:tcPr>
            <w:tcW w:w="924" w:type="dxa"/>
            <w:gridSpan w:val="2"/>
            <w:tcBorders>
              <w:top w:val="single" w:sz="4" w:space="0" w:color="auto"/>
              <w:left w:val="single" w:sz="4" w:space="0" w:color="auto"/>
              <w:bottom w:val="single" w:sz="4" w:space="0" w:color="auto"/>
              <w:right w:val="single" w:sz="12" w:space="0" w:color="auto"/>
            </w:tcBorders>
          </w:tcPr>
          <w:p w14:paraId="197F544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4D1C3D9" w14:textId="77777777" w:rsidR="006C7785" w:rsidRPr="00340B0D" w:rsidRDefault="006C7785" w:rsidP="00380FCD">
            <w:pPr>
              <w:pStyle w:val="Default"/>
              <w:rPr>
                <w:sz w:val="18"/>
                <w:szCs w:val="18"/>
              </w:rPr>
            </w:pPr>
            <w:r w:rsidRPr="00340B0D">
              <w:rPr>
                <w:sz w:val="18"/>
                <w:szCs w:val="18"/>
              </w:rPr>
              <w:t>Spot soundings</w:t>
            </w:r>
          </w:p>
        </w:tc>
        <w:tc>
          <w:tcPr>
            <w:tcW w:w="878" w:type="dxa"/>
            <w:tcBorders>
              <w:top w:val="single" w:sz="4" w:space="0" w:color="auto"/>
              <w:bottom w:val="single" w:sz="4" w:space="0" w:color="auto"/>
              <w:right w:val="single" w:sz="12" w:space="0" w:color="auto"/>
            </w:tcBorders>
            <w:vAlign w:val="center"/>
          </w:tcPr>
          <w:p w14:paraId="3E532650" w14:textId="77777777" w:rsidR="006C7785" w:rsidRPr="00340B0D" w:rsidRDefault="006C7785" w:rsidP="00380FCD">
            <w:pPr>
              <w:rPr>
                <w:rFonts w:cs="Arial"/>
                <w:sz w:val="18"/>
                <w:szCs w:val="18"/>
              </w:rPr>
            </w:pPr>
            <w:r>
              <w:rPr>
                <w:rFonts w:cs="Arial"/>
                <w:sz w:val="18"/>
                <w:szCs w:val="18"/>
              </w:rPr>
              <w:t>On</w:t>
            </w:r>
          </w:p>
        </w:tc>
      </w:tr>
      <w:tr w:rsidR="006C7785" w:rsidRPr="00340B0D" w14:paraId="404D2661"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4CBAE156" w14:textId="77777777" w:rsidR="006C7785" w:rsidRPr="00340B0D" w:rsidRDefault="006C7785" w:rsidP="00380FCD">
            <w:pPr>
              <w:pStyle w:val="Default"/>
              <w:rPr>
                <w:sz w:val="18"/>
                <w:szCs w:val="18"/>
              </w:rPr>
            </w:pPr>
            <w:r w:rsidRPr="00340B0D">
              <w:rPr>
                <w:sz w:val="18"/>
                <w:szCs w:val="18"/>
              </w:rPr>
              <w:t>Buoys. Beacons, aids to navigation</w:t>
            </w:r>
          </w:p>
        </w:tc>
        <w:tc>
          <w:tcPr>
            <w:tcW w:w="924" w:type="dxa"/>
            <w:gridSpan w:val="2"/>
            <w:tcBorders>
              <w:top w:val="single" w:sz="4" w:space="0" w:color="auto"/>
              <w:left w:val="single" w:sz="4" w:space="0" w:color="auto"/>
              <w:bottom w:val="single" w:sz="4" w:space="0" w:color="auto"/>
              <w:right w:val="single" w:sz="12" w:space="0" w:color="auto"/>
            </w:tcBorders>
          </w:tcPr>
          <w:p w14:paraId="38636E65"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598EDD79" w14:textId="77777777" w:rsidR="006C7785" w:rsidRPr="00340B0D" w:rsidRDefault="006C7785" w:rsidP="00380FCD">
            <w:pPr>
              <w:pStyle w:val="Default"/>
              <w:rPr>
                <w:sz w:val="18"/>
                <w:szCs w:val="18"/>
              </w:rPr>
            </w:pPr>
            <w:r w:rsidRPr="00340B0D">
              <w:rPr>
                <w:sz w:val="18"/>
                <w:szCs w:val="18"/>
              </w:rPr>
              <w:t>Submarine cables and pipelines</w:t>
            </w:r>
          </w:p>
        </w:tc>
        <w:tc>
          <w:tcPr>
            <w:tcW w:w="878" w:type="dxa"/>
            <w:tcBorders>
              <w:top w:val="single" w:sz="4" w:space="0" w:color="auto"/>
              <w:bottom w:val="single" w:sz="4" w:space="0" w:color="auto"/>
              <w:right w:val="single" w:sz="12" w:space="0" w:color="auto"/>
            </w:tcBorders>
            <w:vAlign w:val="center"/>
          </w:tcPr>
          <w:p w14:paraId="58D3616B" w14:textId="77777777" w:rsidR="006C7785" w:rsidRPr="00340B0D" w:rsidRDefault="006C7785" w:rsidP="00380FCD">
            <w:pPr>
              <w:rPr>
                <w:rFonts w:cs="Arial"/>
                <w:sz w:val="18"/>
                <w:szCs w:val="18"/>
              </w:rPr>
            </w:pPr>
          </w:p>
        </w:tc>
      </w:tr>
      <w:tr w:rsidR="006C7785" w:rsidRPr="00340B0D" w14:paraId="53DA0EF3"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6AC62F47"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924" w:type="dxa"/>
            <w:gridSpan w:val="2"/>
            <w:tcBorders>
              <w:top w:val="single" w:sz="4" w:space="0" w:color="auto"/>
              <w:left w:val="single" w:sz="4" w:space="0" w:color="auto"/>
              <w:bottom w:val="single" w:sz="4" w:space="0" w:color="auto"/>
              <w:right w:val="single" w:sz="12" w:space="0" w:color="auto"/>
            </w:tcBorders>
          </w:tcPr>
          <w:p w14:paraId="5010A10A"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28FEEC5A" w14:textId="77777777" w:rsidR="006C7785" w:rsidRPr="00340B0D" w:rsidRDefault="006C7785" w:rsidP="00380FCD">
            <w:pPr>
              <w:pStyle w:val="Default"/>
              <w:rPr>
                <w:sz w:val="18"/>
                <w:szCs w:val="18"/>
              </w:rPr>
            </w:pPr>
            <w:r w:rsidRPr="00340B0D">
              <w:rPr>
                <w:sz w:val="18"/>
                <w:szCs w:val="18"/>
              </w:rPr>
              <w:t>All isolated dangers</w:t>
            </w:r>
          </w:p>
        </w:tc>
        <w:tc>
          <w:tcPr>
            <w:tcW w:w="878" w:type="dxa"/>
            <w:tcBorders>
              <w:top w:val="single" w:sz="4" w:space="0" w:color="auto"/>
              <w:bottom w:val="single" w:sz="4" w:space="0" w:color="auto"/>
              <w:right w:val="single" w:sz="12" w:space="0" w:color="auto"/>
            </w:tcBorders>
            <w:vAlign w:val="center"/>
          </w:tcPr>
          <w:p w14:paraId="56BE0BDD" w14:textId="77777777" w:rsidR="006C7785" w:rsidRPr="00340B0D" w:rsidRDefault="006C7785" w:rsidP="00380FCD">
            <w:pPr>
              <w:rPr>
                <w:rFonts w:cs="Arial"/>
                <w:sz w:val="18"/>
                <w:szCs w:val="18"/>
              </w:rPr>
            </w:pPr>
          </w:p>
        </w:tc>
      </w:tr>
      <w:tr w:rsidR="006C7785" w:rsidRPr="00340B0D" w14:paraId="04AEC3C6"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6F7C6F2B" w14:textId="77777777" w:rsidR="006C7785" w:rsidRPr="00340B0D" w:rsidRDefault="006C7785" w:rsidP="00380FCD">
            <w:pPr>
              <w:pStyle w:val="Default"/>
              <w:ind w:left="720"/>
              <w:rPr>
                <w:sz w:val="18"/>
                <w:szCs w:val="18"/>
              </w:rPr>
            </w:pPr>
            <w:r w:rsidRPr="00340B0D">
              <w:rPr>
                <w:sz w:val="18"/>
                <w:szCs w:val="18"/>
              </w:rPr>
              <w:t>Lights</w:t>
            </w:r>
          </w:p>
        </w:tc>
        <w:tc>
          <w:tcPr>
            <w:tcW w:w="924" w:type="dxa"/>
            <w:gridSpan w:val="2"/>
            <w:tcBorders>
              <w:top w:val="single" w:sz="4" w:space="0" w:color="auto"/>
              <w:left w:val="single" w:sz="4" w:space="0" w:color="auto"/>
              <w:bottom w:val="single" w:sz="4" w:space="0" w:color="auto"/>
              <w:right w:val="single" w:sz="12" w:space="0" w:color="auto"/>
            </w:tcBorders>
          </w:tcPr>
          <w:p w14:paraId="13C1BE3C"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0AABAFC9" w14:textId="77777777" w:rsidR="006C7785" w:rsidRPr="00340B0D" w:rsidRDefault="006C7785" w:rsidP="00380FCD">
            <w:pPr>
              <w:pStyle w:val="Default"/>
              <w:rPr>
                <w:sz w:val="18"/>
                <w:szCs w:val="18"/>
              </w:rPr>
            </w:pPr>
            <w:r w:rsidRPr="00340B0D">
              <w:rPr>
                <w:sz w:val="18"/>
                <w:szCs w:val="18"/>
              </w:rPr>
              <w:t>Magnetic variation</w:t>
            </w:r>
          </w:p>
        </w:tc>
        <w:tc>
          <w:tcPr>
            <w:tcW w:w="878" w:type="dxa"/>
            <w:tcBorders>
              <w:top w:val="single" w:sz="4" w:space="0" w:color="auto"/>
              <w:bottom w:val="single" w:sz="4" w:space="0" w:color="auto"/>
              <w:right w:val="single" w:sz="12" w:space="0" w:color="auto"/>
            </w:tcBorders>
            <w:vAlign w:val="center"/>
          </w:tcPr>
          <w:p w14:paraId="77835708" w14:textId="77777777" w:rsidR="006C7785" w:rsidRPr="00340B0D" w:rsidRDefault="006C7785" w:rsidP="00380FCD">
            <w:pPr>
              <w:rPr>
                <w:rFonts w:cs="Arial"/>
                <w:sz w:val="18"/>
                <w:szCs w:val="18"/>
              </w:rPr>
            </w:pPr>
          </w:p>
        </w:tc>
      </w:tr>
      <w:tr w:rsidR="006C7785" w:rsidRPr="00340B0D" w14:paraId="4518FB14"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3F992BC4" w14:textId="77777777" w:rsidR="006C7785" w:rsidRPr="00340B0D" w:rsidRDefault="006C7785" w:rsidP="00380FCD">
            <w:pPr>
              <w:pStyle w:val="Default"/>
              <w:rPr>
                <w:sz w:val="18"/>
                <w:szCs w:val="18"/>
              </w:rPr>
            </w:pPr>
            <w:r w:rsidRPr="00340B0D">
              <w:rPr>
                <w:sz w:val="18"/>
                <w:szCs w:val="18"/>
              </w:rPr>
              <w:t>Boundaries and limits</w:t>
            </w:r>
          </w:p>
        </w:tc>
        <w:tc>
          <w:tcPr>
            <w:tcW w:w="924" w:type="dxa"/>
            <w:gridSpan w:val="2"/>
            <w:tcBorders>
              <w:top w:val="single" w:sz="4" w:space="0" w:color="auto"/>
              <w:left w:val="single" w:sz="4" w:space="0" w:color="auto"/>
              <w:bottom w:val="single" w:sz="4" w:space="0" w:color="auto"/>
              <w:right w:val="single" w:sz="12" w:space="0" w:color="auto"/>
            </w:tcBorders>
          </w:tcPr>
          <w:p w14:paraId="7230D7D1"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56D4500E" w14:textId="77777777" w:rsidR="006C7785" w:rsidRPr="00340B0D" w:rsidRDefault="006C7785" w:rsidP="00380FCD">
            <w:pPr>
              <w:pStyle w:val="Default"/>
              <w:rPr>
                <w:sz w:val="18"/>
                <w:szCs w:val="18"/>
              </w:rPr>
            </w:pPr>
            <w:r w:rsidRPr="00340B0D">
              <w:rPr>
                <w:sz w:val="18"/>
                <w:szCs w:val="18"/>
              </w:rPr>
              <w:t>Depth contours</w:t>
            </w:r>
          </w:p>
        </w:tc>
        <w:tc>
          <w:tcPr>
            <w:tcW w:w="878" w:type="dxa"/>
            <w:tcBorders>
              <w:top w:val="single" w:sz="4" w:space="0" w:color="auto"/>
              <w:bottom w:val="single" w:sz="4" w:space="0" w:color="auto"/>
              <w:right w:val="single" w:sz="12" w:space="0" w:color="auto"/>
            </w:tcBorders>
            <w:vAlign w:val="center"/>
          </w:tcPr>
          <w:p w14:paraId="2A100EEA" w14:textId="77777777" w:rsidR="006C7785" w:rsidRPr="00340B0D" w:rsidRDefault="006C7785" w:rsidP="00380FCD">
            <w:pPr>
              <w:rPr>
                <w:rFonts w:cs="Arial"/>
                <w:sz w:val="18"/>
                <w:szCs w:val="18"/>
              </w:rPr>
            </w:pPr>
          </w:p>
        </w:tc>
      </w:tr>
      <w:tr w:rsidR="006C7785" w:rsidRPr="00340B0D" w14:paraId="17DCFA1B"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6A650076" w14:textId="77777777" w:rsidR="006C7785" w:rsidRPr="00340B0D" w:rsidRDefault="006C7785" w:rsidP="00380FCD">
            <w:pPr>
              <w:pStyle w:val="Default"/>
              <w:rPr>
                <w:sz w:val="18"/>
                <w:szCs w:val="18"/>
              </w:rPr>
            </w:pPr>
            <w:r w:rsidRPr="00340B0D">
              <w:rPr>
                <w:sz w:val="18"/>
                <w:szCs w:val="18"/>
              </w:rPr>
              <w:t>Prohibited and restricted areas</w:t>
            </w:r>
          </w:p>
        </w:tc>
        <w:tc>
          <w:tcPr>
            <w:tcW w:w="924" w:type="dxa"/>
            <w:gridSpan w:val="2"/>
            <w:tcBorders>
              <w:top w:val="single" w:sz="4" w:space="0" w:color="auto"/>
              <w:left w:val="single" w:sz="4" w:space="0" w:color="auto"/>
              <w:bottom w:val="single" w:sz="4" w:space="0" w:color="auto"/>
              <w:right w:val="single" w:sz="12" w:space="0" w:color="auto"/>
            </w:tcBorders>
          </w:tcPr>
          <w:p w14:paraId="3FCF92AC"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193AA83A" w14:textId="77777777" w:rsidR="006C7785" w:rsidRPr="00340B0D" w:rsidRDefault="006C7785" w:rsidP="00380FCD">
            <w:pPr>
              <w:pStyle w:val="Default"/>
              <w:rPr>
                <w:sz w:val="18"/>
                <w:szCs w:val="18"/>
              </w:rPr>
            </w:pPr>
            <w:r w:rsidRPr="00340B0D">
              <w:rPr>
                <w:sz w:val="18"/>
                <w:szCs w:val="18"/>
              </w:rPr>
              <w:t>Seabed</w:t>
            </w:r>
          </w:p>
        </w:tc>
        <w:tc>
          <w:tcPr>
            <w:tcW w:w="878" w:type="dxa"/>
            <w:tcBorders>
              <w:top w:val="single" w:sz="4" w:space="0" w:color="auto"/>
              <w:bottom w:val="single" w:sz="4" w:space="0" w:color="auto"/>
              <w:right w:val="single" w:sz="12" w:space="0" w:color="auto"/>
            </w:tcBorders>
            <w:vAlign w:val="center"/>
          </w:tcPr>
          <w:p w14:paraId="7A548771" w14:textId="77777777" w:rsidR="006C7785" w:rsidRPr="00340B0D" w:rsidRDefault="006C7785" w:rsidP="00380FCD">
            <w:pPr>
              <w:rPr>
                <w:rFonts w:cs="Arial"/>
                <w:sz w:val="18"/>
                <w:szCs w:val="18"/>
              </w:rPr>
            </w:pPr>
          </w:p>
        </w:tc>
      </w:tr>
      <w:tr w:rsidR="006C7785" w:rsidRPr="00340B0D" w14:paraId="4BB9B0BC"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1373A19F" w14:textId="77777777" w:rsidR="006C7785" w:rsidRPr="00340B0D" w:rsidRDefault="006C7785" w:rsidP="00380FCD">
            <w:pPr>
              <w:pStyle w:val="Default"/>
              <w:rPr>
                <w:sz w:val="18"/>
                <w:szCs w:val="18"/>
              </w:rPr>
            </w:pPr>
            <w:r w:rsidRPr="00340B0D">
              <w:rPr>
                <w:sz w:val="18"/>
                <w:szCs w:val="18"/>
              </w:rPr>
              <w:t>Chart scale boundaries</w:t>
            </w:r>
          </w:p>
        </w:tc>
        <w:tc>
          <w:tcPr>
            <w:tcW w:w="924" w:type="dxa"/>
            <w:gridSpan w:val="2"/>
            <w:tcBorders>
              <w:top w:val="single" w:sz="4" w:space="0" w:color="auto"/>
              <w:left w:val="single" w:sz="4" w:space="0" w:color="auto"/>
              <w:bottom w:val="single" w:sz="4" w:space="0" w:color="auto"/>
              <w:right w:val="single" w:sz="12" w:space="0" w:color="auto"/>
            </w:tcBorders>
          </w:tcPr>
          <w:p w14:paraId="560C12FF"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2841B05B" w14:textId="77777777" w:rsidR="006C7785" w:rsidRPr="00340B0D" w:rsidRDefault="006C7785" w:rsidP="00380FCD">
            <w:pPr>
              <w:pStyle w:val="Default"/>
              <w:rPr>
                <w:sz w:val="18"/>
                <w:szCs w:val="18"/>
              </w:rPr>
            </w:pPr>
            <w:r w:rsidRPr="00340B0D">
              <w:rPr>
                <w:sz w:val="18"/>
                <w:szCs w:val="18"/>
              </w:rPr>
              <w:t>Tidal</w:t>
            </w:r>
          </w:p>
        </w:tc>
        <w:tc>
          <w:tcPr>
            <w:tcW w:w="878" w:type="dxa"/>
            <w:tcBorders>
              <w:top w:val="single" w:sz="4" w:space="0" w:color="auto"/>
              <w:bottom w:val="single" w:sz="4" w:space="0" w:color="auto"/>
              <w:right w:val="single" w:sz="12" w:space="0" w:color="auto"/>
            </w:tcBorders>
            <w:vAlign w:val="center"/>
          </w:tcPr>
          <w:p w14:paraId="7B17663A" w14:textId="77777777" w:rsidR="006C7785" w:rsidRPr="00340B0D" w:rsidRDefault="006C7785" w:rsidP="00380FCD">
            <w:pPr>
              <w:rPr>
                <w:rFonts w:cs="Arial"/>
                <w:sz w:val="18"/>
                <w:szCs w:val="18"/>
              </w:rPr>
            </w:pPr>
          </w:p>
        </w:tc>
      </w:tr>
      <w:tr w:rsidR="006C7785" w:rsidRPr="00340B0D" w14:paraId="51827433"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2DBE0B44" w14:textId="77777777" w:rsidR="006C7785" w:rsidRPr="00340B0D" w:rsidRDefault="006C7785" w:rsidP="00380FCD">
            <w:pPr>
              <w:pStyle w:val="Default"/>
              <w:rPr>
                <w:sz w:val="18"/>
                <w:szCs w:val="18"/>
              </w:rPr>
            </w:pPr>
            <w:r w:rsidRPr="00340B0D">
              <w:rPr>
                <w:sz w:val="18"/>
                <w:szCs w:val="18"/>
              </w:rPr>
              <w:t>Cautionary notes</w:t>
            </w:r>
          </w:p>
        </w:tc>
        <w:tc>
          <w:tcPr>
            <w:tcW w:w="924" w:type="dxa"/>
            <w:gridSpan w:val="2"/>
            <w:tcBorders>
              <w:top w:val="single" w:sz="4" w:space="0" w:color="auto"/>
              <w:left w:val="single" w:sz="4" w:space="0" w:color="auto"/>
              <w:bottom w:val="single" w:sz="4" w:space="0" w:color="auto"/>
              <w:right w:val="single" w:sz="12" w:space="0" w:color="auto"/>
            </w:tcBorders>
          </w:tcPr>
          <w:p w14:paraId="6EC309EA"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B604A85" w14:textId="77777777" w:rsidR="006C7785" w:rsidRPr="00340B0D" w:rsidRDefault="006C7785" w:rsidP="00380FCD">
            <w:pPr>
              <w:pStyle w:val="Default"/>
              <w:rPr>
                <w:sz w:val="18"/>
                <w:szCs w:val="18"/>
              </w:rPr>
            </w:pPr>
            <w:r w:rsidRPr="00340B0D">
              <w:rPr>
                <w:sz w:val="18"/>
                <w:szCs w:val="18"/>
              </w:rPr>
              <w:t>Miscellaneous (Other)</w:t>
            </w:r>
          </w:p>
        </w:tc>
        <w:tc>
          <w:tcPr>
            <w:tcW w:w="878" w:type="dxa"/>
            <w:tcBorders>
              <w:top w:val="single" w:sz="4" w:space="0" w:color="auto"/>
              <w:bottom w:val="single" w:sz="4" w:space="0" w:color="auto"/>
              <w:right w:val="single" w:sz="12" w:space="0" w:color="auto"/>
            </w:tcBorders>
            <w:vAlign w:val="center"/>
          </w:tcPr>
          <w:p w14:paraId="4817BB8A" w14:textId="77777777" w:rsidR="006C7785" w:rsidRPr="00340B0D" w:rsidRDefault="006C7785" w:rsidP="00380FCD">
            <w:pPr>
              <w:rPr>
                <w:rFonts w:cs="Arial"/>
                <w:sz w:val="18"/>
                <w:szCs w:val="18"/>
              </w:rPr>
            </w:pPr>
          </w:p>
        </w:tc>
      </w:tr>
      <w:tr w:rsidR="006C7785" w:rsidRPr="00340B0D" w14:paraId="41F949FC"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14B0A4EB" w14:textId="77777777" w:rsidR="006C7785" w:rsidRPr="00340B0D" w:rsidRDefault="006C7785" w:rsidP="00380FCD">
            <w:pPr>
              <w:pStyle w:val="Default"/>
              <w:rPr>
                <w:sz w:val="18"/>
                <w:szCs w:val="18"/>
              </w:rPr>
            </w:pPr>
            <w:r w:rsidRPr="00340B0D">
              <w:rPr>
                <w:sz w:val="18"/>
                <w:szCs w:val="18"/>
              </w:rPr>
              <w:t>Ships’ routeing systems and ferry routes</w:t>
            </w:r>
          </w:p>
        </w:tc>
        <w:tc>
          <w:tcPr>
            <w:tcW w:w="924" w:type="dxa"/>
            <w:gridSpan w:val="2"/>
            <w:tcBorders>
              <w:top w:val="single" w:sz="4" w:space="0" w:color="auto"/>
              <w:left w:val="single" w:sz="4" w:space="0" w:color="auto"/>
              <w:bottom w:val="single" w:sz="4" w:space="0" w:color="auto"/>
              <w:right w:val="single" w:sz="12" w:space="0" w:color="auto"/>
            </w:tcBorders>
          </w:tcPr>
          <w:p w14:paraId="57B37D6C"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1BDF7EF7"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68167E54" w14:textId="77777777" w:rsidR="006C7785" w:rsidRPr="00340B0D" w:rsidRDefault="006C7785" w:rsidP="00380FCD">
            <w:pPr>
              <w:rPr>
                <w:rFonts w:cs="Arial"/>
                <w:sz w:val="18"/>
                <w:szCs w:val="18"/>
              </w:rPr>
            </w:pPr>
          </w:p>
        </w:tc>
      </w:tr>
      <w:tr w:rsidR="006C7785" w:rsidRPr="00340B0D" w14:paraId="1A8094BE"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139830DA" w14:textId="77777777" w:rsidR="006C7785" w:rsidRPr="00340B0D" w:rsidRDefault="006C7785" w:rsidP="00380FCD">
            <w:pPr>
              <w:pStyle w:val="Default"/>
              <w:rPr>
                <w:sz w:val="18"/>
                <w:szCs w:val="18"/>
              </w:rPr>
            </w:pPr>
            <w:r w:rsidRPr="00340B0D">
              <w:rPr>
                <w:sz w:val="18"/>
                <w:szCs w:val="18"/>
              </w:rPr>
              <w:t xml:space="preserve">Archipelagic sea lanes </w:t>
            </w:r>
          </w:p>
        </w:tc>
        <w:tc>
          <w:tcPr>
            <w:tcW w:w="924" w:type="dxa"/>
            <w:gridSpan w:val="2"/>
            <w:tcBorders>
              <w:top w:val="single" w:sz="4" w:space="0" w:color="auto"/>
              <w:left w:val="single" w:sz="4" w:space="0" w:color="auto"/>
              <w:bottom w:val="single" w:sz="4" w:space="0" w:color="auto"/>
              <w:right w:val="single" w:sz="12" w:space="0" w:color="auto"/>
            </w:tcBorders>
          </w:tcPr>
          <w:p w14:paraId="5096C8A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39D7881"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0B24B6AC" w14:textId="77777777" w:rsidR="006C7785" w:rsidRPr="00340B0D" w:rsidRDefault="006C7785" w:rsidP="00380FCD">
            <w:pPr>
              <w:rPr>
                <w:rFonts w:cs="Arial"/>
                <w:sz w:val="18"/>
                <w:szCs w:val="18"/>
              </w:rPr>
            </w:pPr>
          </w:p>
        </w:tc>
      </w:tr>
      <w:tr w:rsidR="006C7785" w:rsidRPr="00340B0D" w14:paraId="6C080EC4"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1D6EF99" w14:textId="77777777" w:rsidR="006C7785" w:rsidRPr="00340B0D" w:rsidRDefault="006C7785" w:rsidP="00380FCD">
            <w:pPr>
              <w:pStyle w:val="Default"/>
              <w:rPr>
                <w:sz w:val="18"/>
                <w:szCs w:val="18"/>
              </w:rPr>
            </w:pPr>
            <w:r w:rsidRPr="00340B0D">
              <w:rPr>
                <w:sz w:val="18"/>
                <w:szCs w:val="18"/>
              </w:rPr>
              <w:t>Miscellaneous (Standard)</w:t>
            </w:r>
          </w:p>
        </w:tc>
        <w:tc>
          <w:tcPr>
            <w:tcW w:w="924" w:type="dxa"/>
            <w:gridSpan w:val="2"/>
            <w:tcBorders>
              <w:top w:val="single" w:sz="4" w:space="0" w:color="auto"/>
              <w:left w:val="single" w:sz="4" w:space="0" w:color="auto"/>
              <w:bottom w:val="single" w:sz="4" w:space="0" w:color="auto"/>
              <w:right w:val="single" w:sz="12" w:space="0" w:color="auto"/>
            </w:tcBorders>
          </w:tcPr>
          <w:p w14:paraId="3DB2B1B9"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0B58EAB0"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6D302BAA" w14:textId="77777777" w:rsidR="006C7785" w:rsidRPr="00340B0D" w:rsidRDefault="006C7785" w:rsidP="00380FCD">
            <w:pPr>
              <w:rPr>
                <w:rFonts w:cs="Arial"/>
                <w:sz w:val="18"/>
                <w:szCs w:val="18"/>
              </w:rPr>
            </w:pPr>
          </w:p>
        </w:tc>
      </w:tr>
      <w:tr w:rsidR="006C7785" w:rsidRPr="00340B0D" w14:paraId="540314C8"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0C2B78B5" w14:textId="77777777" w:rsidR="006C7785" w:rsidRPr="00340B0D" w:rsidRDefault="006C7785" w:rsidP="00380FCD">
            <w:pPr>
              <w:pStyle w:val="Default"/>
              <w:ind w:left="720"/>
              <w:rPr>
                <w:sz w:val="18"/>
                <w:szCs w:val="18"/>
              </w:rPr>
            </w:pPr>
            <w:r w:rsidRPr="00340B0D">
              <w:rPr>
                <w:sz w:val="18"/>
                <w:szCs w:val="18"/>
              </w:rPr>
              <w:t>Chart (Standard)</w:t>
            </w:r>
          </w:p>
        </w:tc>
        <w:tc>
          <w:tcPr>
            <w:tcW w:w="924" w:type="dxa"/>
            <w:gridSpan w:val="2"/>
            <w:tcBorders>
              <w:top w:val="single" w:sz="4" w:space="0" w:color="auto"/>
              <w:left w:val="single" w:sz="4" w:space="0" w:color="auto"/>
              <w:bottom w:val="single" w:sz="4" w:space="0" w:color="auto"/>
              <w:right w:val="single" w:sz="12" w:space="0" w:color="auto"/>
            </w:tcBorders>
          </w:tcPr>
          <w:p w14:paraId="7AC262D6"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0E569698"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2ADBF998" w14:textId="77777777" w:rsidR="006C7785" w:rsidRPr="00340B0D" w:rsidRDefault="006C7785" w:rsidP="00380FCD">
            <w:pPr>
              <w:rPr>
                <w:rFonts w:cs="Arial"/>
                <w:sz w:val="18"/>
                <w:szCs w:val="18"/>
              </w:rPr>
            </w:pPr>
          </w:p>
        </w:tc>
      </w:tr>
      <w:tr w:rsidR="006C7785" w:rsidRPr="00340B0D" w14:paraId="66D1FEFB" w14:textId="77777777" w:rsidTr="00380FCD">
        <w:trPr>
          <w:gridBefore w:val="1"/>
          <w:wBefore w:w="10" w:type="dxa"/>
        </w:trPr>
        <w:tc>
          <w:tcPr>
            <w:tcW w:w="4324" w:type="dxa"/>
            <w:gridSpan w:val="3"/>
            <w:tcBorders>
              <w:top w:val="single" w:sz="4" w:space="0" w:color="auto"/>
              <w:left w:val="single" w:sz="12" w:space="0" w:color="auto"/>
              <w:bottom w:val="single" w:sz="12" w:space="0" w:color="auto"/>
              <w:right w:val="single" w:sz="4" w:space="0" w:color="auto"/>
            </w:tcBorders>
          </w:tcPr>
          <w:p w14:paraId="15413153" w14:textId="77777777" w:rsidR="006C7785" w:rsidRPr="00340B0D" w:rsidRDefault="006C7785" w:rsidP="00380FCD">
            <w:pPr>
              <w:pStyle w:val="Default"/>
              <w:ind w:left="720"/>
              <w:rPr>
                <w:sz w:val="18"/>
                <w:szCs w:val="18"/>
              </w:rPr>
            </w:pPr>
            <w:r w:rsidRPr="00340B0D">
              <w:rPr>
                <w:sz w:val="18"/>
                <w:szCs w:val="18"/>
              </w:rPr>
              <w:t>Alert Highlights (Standard)</w:t>
            </w:r>
          </w:p>
        </w:tc>
        <w:tc>
          <w:tcPr>
            <w:tcW w:w="924" w:type="dxa"/>
            <w:gridSpan w:val="2"/>
            <w:tcBorders>
              <w:top w:val="single" w:sz="4" w:space="0" w:color="auto"/>
              <w:left w:val="single" w:sz="4" w:space="0" w:color="auto"/>
              <w:bottom w:val="single" w:sz="12" w:space="0" w:color="auto"/>
              <w:right w:val="single" w:sz="12" w:space="0" w:color="auto"/>
            </w:tcBorders>
          </w:tcPr>
          <w:p w14:paraId="010DE984"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12" w:space="0" w:color="auto"/>
            </w:tcBorders>
          </w:tcPr>
          <w:p w14:paraId="0DC40E73" w14:textId="77777777" w:rsidR="006C7785" w:rsidRPr="00340B0D" w:rsidRDefault="006C7785" w:rsidP="00380FCD">
            <w:pPr>
              <w:rPr>
                <w:rFonts w:cs="Arial"/>
                <w:sz w:val="18"/>
                <w:szCs w:val="18"/>
              </w:rPr>
            </w:pPr>
          </w:p>
        </w:tc>
        <w:tc>
          <w:tcPr>
            <w:tcW w:w="878" w:type="dxa"/>
            <w:tcBorders>
              <w:top w:val="single" w:sz="4" w:space="0" w:color="auto"/>
              <w:bottom w:val="single" w:sz="12" w:space="0" w:color="auto"/>
              <w:right w:val="single" w:sz="12" w:space="0" w:color="auto"/>
            </w:tcBorders>
            <w:vAlign w:val="center"/>
          </w:tcPr>
          <w:p w14:paraId="356B0CAC" w14:textId="77777777" w:rsidR="006C7785" w:rsidRPr="00340B0D" w:rsidRDefault="006C7785" w:rsidP="00380FCD">
            <w:pPr>
              <w:rPr>
                <w:rFonts w:cs="Arial"/>
                <w:sz w:val="18"/>
                <w:szCs w:val="18"/>
              </w:rPr>
            </w:pPr>
          </w:p>
        </w:tc>
      </w:tr>
      <w:tr w:rsidR="006C7785" w:rsidRPr="00340B0D" w14:paraId="43AF1019" w14:textId="77777777" w:rsidTr="00380FCD">
        <w:trPr>
          <w:gridBefore w:val="1"/>
          <w:wBefore w:w="10" w:type="dxa"/>
        </w:trPr>
        <w:tc>
          <w:tcPr>
            <w:tcW w:w="9636"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12FD946"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70BE580F"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2E09555E" w14:textId="77777777" w:rsidR="006C7785" w:rsidRPr="00340B0D" w:rsidRDefault="006C7785" w:rsidP="00380FCD">
            <w:pPr>
              <w:pStyle w:val="Default"/>
              <w:ind w:left="720"/>
              <w:rPr>
                <w:sz w:val="18"/>
                <w:szCs w:val="18"/>
              </w:rPr>
            </w:pPr>
          </w:p>
        </w:tc>
        <w:tc>
          <w:tcPr>
            <w:tcW w:w="924" w:type="dxa"/>
            <w:gridSpan w:val="2"/>
            <w:tcBorders>
              <w:top w:val="single" w:sz="4" w:space="0" w:color="auto"/>
              <w:left w:val="single" w:sz="4" w:space="0" w:color="auto"/>
              <w:bottom w:val="single" w:sz="4" w:space="0" w:color="auto"/>
              <w:right w:val="double" w:sz="4" w:space="0" w:color="auto"/>
            </w:tcBorders>
          </w:tcPr>
          <w:p w14:paraId="371CB929" w14:textId="77777777" w:rsidR="006C7785" w:rsidRPr="00340B0D" w:rsidRDefault="006C7785" w:rsidP="00380FCD">
            <w:pPr>
              <w:jc w:val="center"/>
              <w:rPr>
                <w:rFonts w:cs="Arial"/>
                <w:sz w:val="18"/>
                <w:szCs w:val="18"/>
              </w:rPr>
            </w:pPr>
          </w:p>
        </w:tc>
        <w:tc>
          <w:tcPr>
            <w:tcW w:w="3510" w:type="dxa"/>
            <w:gridSpan w:val="3"/>
            <w:tcBorders>
              <w:top w:val="single" w:sz="4" w:space="0" w:color="auto"/>
              <w:left w:val="double" w:sz="4" w:space="0" w:color="auto"/>
              <w:bottom w:val="single" w:sz="4" w:space="0" w:color="auto"/>
            </w:tcBorders>
          </w:tcPr>
          <w:p w14:paraId="63F834B5"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440AE34A" w14:textId="77777777" w:rsidR="006C7785" w:rsidRPr="00340B0D" w:rsidRDefault="006C7785" w:rsidP="00380FCD">
            <w:pPr>
              <w:rPr>
                <w:rFonts w:cs="Arial"/>
                <w:sz w:val="18"/>
                <w:szCs w:val="18"/>
              </w:rPr>
            </w:pPr>
          </w:p>
        </w:tc>
      </w:tr>
      <w:tr w:rsidR="006C7785" w:rsidRPr="00340B0D" w14:paraId="725B8807"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14530E8" w14:textId="77777777" w:rsidR="006C7785" w:rsidRPr="00340B0D" w:rsidRDefault="006C7785" w:rsidP="00380FCD">
            <w:pPr>
              <w:pStyle w:val="Default"/>
              <w:ind w:left="720"/>
              <w:rPr>
                <w:sz w:val="18"/>
                <w:szCs w:val="18"/>
              </w:rPr>
            </w:pPr>
          </w:p>
        </w:tc>
        <w:tc>
          <w:tcPr>
            <w:tcW w:w="924" w:type="dxa"/>
            <w:gridSpan w:val="2"/>
            <w:tcBorders>
              <w:top w:val="single" w:sz="4" w:space="0" w:color="auto"/>
              <w:left w:val="single" w:sz="4" w:space="0" w:color="auto"/>
              <w:bottom w:val="single" w:sz="4" w:space="0" w:color="auto"/>
              <w:right w:val="double" w:sz="4" w:space="0" w:color="auto"/>
            </w:tcBorders>
          </w:tcPr>
          <w:p w14:paraId="66721F0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double" w:sz="4" w:space="0" w:color="auto"/>
              <w:bottom w:val="single" w:sz="4" w:space="0" w:color="auto"/>
            </w:tcBorders>
          </w:tcPr>
          <w:p w14:paraId="431E2FB5"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78190180" w14:textId="77777777" w:rsidR="006C7785" w:rsidRPr="00340B0D" w:rsidRDefault="006C7785" w:rsidP="00380FCD">
            <w:pPr>
              <w:rPr>
                <w:rFonts w:cs="Arial"/>
                <w:sz w:val="18"/>
                <w:szCs w:val="18"/>
              </w:rPr>
            </w:pPr>
          </w:p>
        </w:tc>
      </w:tr>
      <w:tr w:rsidR="006C7785" w:rsidRPr="00340B0D" w14:paraId="59B09C60"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C7E708D"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5407AB2B" w14:textId="77777777" w:rsidTr="00380FCD">
        <w:trPr>
          <w:gridBefore w:val="1"/>
          <w:wBefore w:w="10" w:type="dxa"/>
        </w:trPr>
        <w:tc>
          <w:tcPr>
            <w:tcW w:w="9636" w:type="dxa"/>
            <w:gridSpan w:val="9"/>
            <w:tcBorders>
              <w:top w:val="single" w:sz="4" w:space="0" w:color="auto"/>
              <w:left w:val="single" w:sz="12" w:space="0" w:color="auto"/>
              <w:bottom w:val="single" w:sz="4" w:space="0" w:color="auto"/>
              <w:right w:val="single" w:sz="12" w:space="0" w:color="auto"/>
            </w:tcBorders>
            <w:vAlign w:val="center"/>
          </w:tcPr>
          <w:p w14:paraId="676BEFD5" w14:textId="77777777" w:rsidR="006C7785" w:rsidRPr="0036528F" w:rsidRDefault="006C7785" w:rsidP="00380FCD">
            <w:pPr>
              <w:rPr>
                <w:rFonts w:cs="Arial"/>
                <w:i/>
              </w:rPr>
            </w:pPr>
            <w:r w:rsidRPr="0036528F">
              <w:rPr>
                <w:rFonts w:cs="Arial"/>
                <w:i/>
              </w:rPr>
              <w:t xml:space="preserve">Load the exchange set </w:t>
            </w:r>
            <w:proofErr w:type="spellStart"/>
            <w:r w:rsidRPr="0036528F">
              <w:rPr>
                <w:rFonts w:cs="Arial"/>
                <w:b/>
                <w:bCs/>
                <w:i/>
              </w:rPr>
              <w:t>PowerUp</w:t>
            </w:r>
            <w:proofErr w:type="spellEnd"/>
            <w:r w:rsidRPr="0036528F">
              <w:rPr>
                <w:rFonts w:cs="Arial"/>
                <w:i/>
              </w:rPr>
              <w:t xml:space="preserve"> with the following settings:</w:t>
            </w:r>
          </w:p>
          <w:p w14:paraId="32DC99DE" w14:textId="77777777" w:rsidR="006C7785" w:rsidRPr="00D6273A" w:rsidRDefault="006C7785" w:rsidP="00380FCD">
            <w:pPr>
              <w:rPr>
                <w:i/>
              </w:rPr>
            </w:pPr>
            <w:r w:rsidRPr="0036528F">
              <w:rPr>
                <w:rFonts w:cs="Arial"/>
                <w:i/>
              </w:rPr>
              <w:t>Display of spot soundings shall be switched on.</w:t>
            </w:r>
          </w:p>
        </w:tc>
      </w:tr>
      <w:tr w:rsidR="006C7785" w:rsidRPr="00340B0D" w14:paraId="0A1ED929"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53E8270"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A37C0CA"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5C7D9E88" w14:textId="77777777" w:rsidR="006C7785" w:rsidRPr="007128C1" w:rsidRDefault="006C7785" w:rsidP="00380FCD">
            <w:pPr>
              <w:rPr>
                <w:rFonts w:cs="Arial"/>
                <w:i/>
              </w:rPr>
            </w:pPr>
            <w:r w:rsidRPr="0036528F">
              <w:rPr>
                <w:rFonts w:cs="Arial"/>
                <w:i/>
              </w:rPr>
              <w:t>3. Set the Safety Depth value to 7 m</w:t>
            </w:r>
            <w:r>
              <w:rPr>
                <w:rFonts w:cs="Arial"/>
                <w:i/>
              </w:rPr>
              <w:t xml:space="preserve"> (Safety Contour 10 m).</w:t>
            </w:r>
          </w:p>
        </w:tc>
      </w:tr>
      <w:tr w:rsidR="006C7785" w:rsidRPr="00340B0D" w14:paraId="205ACE4F"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7EBE91D"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14:paraId="654487F0" w14:textId="77777777" w:rsidTr="00380FCD">
        <w:tc>
          <w:tcPr>
            <w:tcW w:w="9646" w:type="dxa"/>
            <w:gridSpan w:val="10"/>
          </w:tcPr>
          <w:p w14:paraId="56A97F32" w14:textId="77777777" w:rsidR="006C7785" w:rsidRPr="002A5F38" w:rsidRDefault="006C7785" w:rsidP="006C7785">
            <w:pPr>
              <w:pStyle w:val="ListParagraph"/>
              <w:widowControl/>
              <w:numPr>
                <w:ilvl w:val="0"/>
                <w:numId w:val="75"/>
              </w:numPr>
              <w:spacing w:line="240" w:lineRule="auto"/>
              <w:jc w:val="left"/>
              <w:rPr>
                <w:rFonts w:cs="Arial"/>
                <w:i/>
              </w:rPr>
            </w:pPr>
            <w:r w:rsidRPr="002A5F38">
              <w:rPr>
                <w:rFonts w:cs="Arial"/>
                <w:i/>
              </w:rPr>
              <w:t>The features shown with depth values shallower than 7 m must be emphasised</w:t>
            </w:r>
          </w:p>
          <w:p w14:paraId="3F817A7B" w14:textId="77777777" w:rsidR="006C7785" w:rsidRDefault="006C7785" w:rsidP="00380FCD">
            <w:pPr>
              <w:rPr>
                <w:rFonts w:cs="Arial"/>
                <w:i/>
              </w:rPr>
            </w:pPr>
            <w:r w:rsidRPr="0017374B">
              <w:rPr>
                <w:noProof/>
                <w:lang w:val="en-IN" w:eastAsia="en-IN"/>
              </w:rPr>
              <w:lastRenderedPageBreak/>
              <w:drawing>
                <wp:inline distT="0" distB="0" distL="0" distR="0" wp14:anchorId="6208131E" wp14:editId="6AD25145">
                  <wp:extent cx="5728558" cy="5270428"/>
                  <wp:effectExtent l="0" t="0" r="5715" b="6985"/>
                  <wp:docPr id="260" name="Picture 260" descr="C:\msdokut\STANDARDIT\IHO\ENCWG\Drafting 4.0.2 after Mar2016\New picture originals 23mar2016\3.3.5 pic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msdokut\STANDARDIT\IHO\ENCWG\Drafting 4.0.2 after Mar2016\New picture originals 23mar2016\3.3.5 picture 3.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3807" cy="5275258"/>
                          </a:xfrm>
                          <a:prstGeom prst="rect">
                            <a:avLst/>
                          </a:prstGeom>
                          <a:noFill/>
                          <a:ln>
                            <a:noFill/>
                          </a:ln>
                        </pic:spPr>
                      </pic:pic>
                    </a:graphicData>
                  </a:graphic>
                </wp:inline>
              </w:drawing>
            </w:r>
          </w:p>
        </w:tc>
      </w:tr>
    </w:tbl>
    <w:p w14:paraId="111FF86D" w14:textId="77777777" w:rsidR="006C7785" w:rsidRDefault="006C7785" w:rsidP="006C7785"/>
    <w:p w14:paraId="128A3934" w14:textId="52BA22A7" w:rsidR="006C7785" w:rsidDel="0099359B" w:rsidRDefault="006C7785" w:rsidP="006C7785">
      <w:pPr>
        <w:rPr>
          <w:del w:id="2957" w:author="jonathan pritchard" w:date="2024-10-23T10:01:00Z" w16du:dateUtc="2024-10-23T09:01:00Z"/>
          <w:b/>
          <w:color w:val="FF0000"/>
        </w:rPr>
      </w:pPr>
      <w:del w:id="2958" w:author="jonathan pritchard" w:date="2024-10-23T10:01:00Z" w16du:dateUtc="2024-10-23T09:01:00Z">
        <w:r w:rsidRPr="008C2033" w:rsidDel="0099359B">
          <w:rPr>
            <w:b/>
            <w:color w:val="FF0000"/>
          </w:rPr>
          <w:delText>IIC Comment:</w:delText>
        </w:r>
        <w:r w:rsidRPr="008C2033" w:rsidDel="0099359B">
          <w:rPr>
            <w:color w:val="FF0000"/>
          </w:rPr>
          <w:delText xml:space="preserve"> </w:delText>
        </w:r>
        <w:r w:rsidRPr="008C2033" w:rsidDel="0099359B">
          <w:rPr>
            <w:i/>
            <w:color w:val="FF0000"/>
          </w:rPr>
          <w:delText>Dataset</w:delText>
        </w:r>
        <w:r w:rsidRPr="008C2033" w:rsidDel="0099359B">
          <w:rPr>
            <w:color w:val="FF0000"/>
          </w:rPr>
          <w:delText xml:space="preserve"> not available</w:delText>
        </w:r>
      </w:del>
    </w:p>
    <w:p w14:paraId="15B664F3" w14:textId="77777777" w:rsidR="0099359B" w:rsidRPr="008C2033" w:rsidRDefault="0099359B" w:rsidP="006C7785">
      <w:pPr>
        <w:spacing w:line="240" w:lineRule="auto"/>
        <w:rPr>
          <w:ins w:id="2959" w:author="jonathan pritchard" w:date="2024-10-23T10:01:00Z" w16du:dateUtc="2024-10-23T09:01:00Z"/>
          <w:color w:val="FF0000"/>
        </w:rPr>
      </w:pPr>
    </w:p>
    <w:p w14:paraId="5BC13DEE" w14:textId="77777777" w:rsidR="006C7785" w:rsidRDefault="006C7785" w:rsidP="006C7785"/>
    <w:tbl>
      <w:tblPr>
        <w:tblW w:w="96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7"/>
        <w:gridCol w:w="2653"/>
        <w:gridCol w:w="2558"/>
        <w:gridCol w:w="1868"/>
      </w:tblGrid>
      <w:tr w:rsidR="006C7785" w14:paraId="592864D6" w14:textId="77777777" w:rsidTr="0082201A">
        <w:trPr>
          <w:trHeight w:val="454"/>
          <w:tblHeader/>
        </w:trPr>
        <w:tc>
          <w:tcPr>
            <w:tcW w:w="2557" w:type="dxa"/>
            <w:shd w:val="clear" w:color="auto" w:fill="BFBFBF" w:themeFill="background1" w:themeFillShade="BF"/>
            <w:vAlign w:val="center"/>
          </w:tcPr>
          <w:p w14:paraId="1F71BC96" w14:textId="77777777" w:rsidR="006C7785" w:rsidRPr="00B2308C" w:rsidRDefault="006C7785" w:rsidP="00380FCD">
            <w:pPr>
              <w:rPr>
                <w:rFonts w:cs="Arial"/>
              </w:rPr>
            </w:pPr>
            <w:r w:rsidRPr="00B2308C">
              <w:rPr>
                <w:rFonts w:cs="Arial"/>
                <w:b/>
              </w:rPr>
              <w:t>Test Reference</w:t>
            </w:r>
          </w:p>
        </w:tc>
        <w:tc>
          <w:tcPr>
            <w:tcW w:w="2653" w:type="dxa"/>
            <w:shd w:val="clear" w:color="auto" w:fill="FFFFFF" w:themeFill="background1"/>
            <w:vAlign w:val="center"/>
          </w:tcPr>
          <w:p w14:paraId="695C9A43" w14:textId="77777777" w:rsidR="006C7785" w:rsidRPr="00B2308C" w:rsidRDefault="006C7785" w:rsidP="00380FCD">
            <w:pPr>
              <w:rPr>
                <w:rFonts w:cs="Arial"/>
              </w:rPr>
            </w:pPr>
            <w:proofErr w:type="spellStart"/>
            <w:r w:rsidRPr="00B2308C">
              <w:rPr>
                <w:rFonts w:cs="Arial"/>
              </w:rPr>
              <w:t>SafetyDepth</w:t>
            </w:r>
            <w:proofErr w:type="spellEnd"/>
          </w:p>
        </w:tc>
        <w:tc>
          <w:tcPr>
            <w:tcW w:w="2558" w:type="dxa"/>
            <w:shd w:val="clear" w:color="auto" w:fill="BFBFBF" w:themeFill="background1" w:themeFillShade="BF"/>
            <w:vAlign w:val="center"/>
          </w:tcPr>
          <w:p w14:paraId="2096D907" w14:textId="77777777" w:rsidR="006C7785" w:rsidRPr="00B2308C" w:rsidRDefault="006C7785" w:rsidP="00380FCD">
            <w:pPr>
              <w:rPr>
                <w:rFonts w:cs="Arial"/>
              </w:rPr>
            </w:pPr>
            <w:r w:rsidRPr="00B2308C">
              <w:rPr>
                <w:rFonts w:cs="Arial"/>
                <w:b/>
              </w:rPr>
              <w:t>IHO Reference</w:t>
            </w:r>
          </w:p>
        </w:tc>
        <w:tc>
          <w:tcPr>
            <w:tcW w:w="1868" w:type="dxa"/>
            <w:shd w:val="clear" w:color="auto" w:fill="FFFFFF" w:themeFill="background1"/>
            <w:vAlign w:val="center"/>
          </w:tcPr>
          <w:p w14:paraId="5610AF78" w14:textId="77777777" w:rsidR="006C7785" w:rsidRPr="004065B1" w:rsidRDefault="006C7785" w:rsidP="00380FCD"/>
        </w:tc>
      </w:tr>
    </w:tbl>
    <w:tbl>
      <w:tblPr>
        <w:tblStyle w:val="TableGrid"/>
        <w:tblW w:w="9646" w:type="dxa"/>
        <w:tblInd w:w="-10" w:type="dxa"/>
        <w:tblLook w:val="04A0" w:firstRow="1" w:lastRow="0" w:firstColumn="1" w:lastColumn="0" w:noHBand="0" w:noVBand="1"/>
      </w:tblPr>
      <w:tblGrid>
        <w:gridCol w:w="10"/>
        <w:gridCol w:w="2516"/>
        <w:gridCol w:w="409"/>
        <w:gridCol w:w="1399"/>
        <w:gridCol w:w="243"/>
        <w:gridCol w:w="681"/>
        <w:gridCol w:w="1799"/>
        <w:gridCol w:w="423"/>
        <w:gridCol w:w="1288"/>
        <w:gridCol w:w="878"/>
      </w:tblGrid>
      <w:tr w:rsidR="006C7785" w:rsidRPr="00340B0D" w14:paraId="1445A447"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DB14233"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1B90B87B"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4EBBF41C" w14:textId="77777777" w:rsidR="006C7785" w:rsidRPr="005B051E" w:rsidRDefault="006C7785" w:rsidP="00380FCD">
            <w:pPr>
              <w:rPr>
                <w:rFonts w:cs="Arial"/>
              </w:rPr>
            </w:pPr>
            <w:r w:rsidRPr="0036528F">
              <w:rPr>
                <w:rFonts w:cs="Arial"/>
                <w:i/>
              </w:rPr>
              <w:t>Display of features with respect to value of safety depth</w:t>
            </w:r>
          </w:p>
        </w:tc>
      </w:tr>
      <w:tr w:rsidR="006C7785" w:rsidRPr="00340B0D" w14:paraId="5AB2B3DF"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A020627"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7DBEA435"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14AB6A93" w14:textId="77777777" w:rsidR="006C7785" w:rsidRPr="0036528F" w:rsidRDefault="006C7785" w:rsidP="00380FCD">
            <w:pPr>
              <w:rPr>
                <w:rFonts w:cs="Arial"/>
                <w:i/>
              </w:rPr>
            </w:pPr>
            <w:r w:rsidRPr="0036528F">
              <w:rPr>
                <w:rFonts w:cs="Arial"/>
                <w:i/>
              </w:rPr>
              <w:t xml:space="preserve">Load the exchange set </w:t>
            </w:r>
            <w:proofErr w:type="spellStart"/>
            <w:r w:rsidRPr="0036528F">
              <w:rPr>
                <w:rFonts w:cs="Arial"/>
                <w:b/>
                <w:bCs/>
                <w:i/>
              </w:rPr>
              <w:t>PowerUp</w:t>
            </w:r>
            <w:proofErr w:type="spellEnd"/>
            <w:r w:rsidRPr="0036528F">
              <w:rPr>
                <w:rFonts w:cs="Arial"/>
                <w:i/>
              </w:rPr>
              <w:t xml:space="preserve"> with the following settings:</w:t>
            </w:r>
          </w:p>
          <w:p w14:paraId="0F2446D9" w14:textId="77777777" w:rsidR="006C7785" w:rsidRPr="002453EF" w:rsidRDefault="006C7785" w:rsidP="00380FCD">
            <w:pPr>
              <w:rPr>
                <w:rFonts w:cs="Arial"/>
                <w:i/>
              </w:rPr>
            </w:pPr>
            <w:r w:rsidRPr="0036528F">
              <w:rPr>
                <w:rFonts w:cs="Arial"/>
                <w:i/>
              </w:rPr>
              <w:t>Display of spot soundings shall be switched on.</w:t>
            </w:r>
          </w:p>
        </w:tc>
      </w:tr>
      <w:tr w:rsidR="006C7785" w:rsidRPr="00340B0D" w14:paraId="279E2D35" w14:textId="77777777" w:rsidTr="00380FCD">
        <w:trPr>
          <w:gridBefore w:val="1"/>
          <w:wBefore w:w="10" w:type="dxa"/>
        </w:trPr>
        <w:tc>
          <w:tcPr>
            <w:tcW w:w="7470"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5AE79FF"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166"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18ADF1C" w14:textId="77777777" w:rsidR="006C7785" w:rsidRPr="00340B0D" w:rsidRDefault="006C7785" w:rsidP="00380FCD">
            <w:pPr>
              <w:jc w:val="center"/>
              <w:rPr>
                <w:rFonts w:cs="Arial"/>
                <w:b/>
                <w:bCs/>
                <w:sz w:val="18"/>
                <w:szCs w:val="18"/>
              </w:rPr>
            </w:pPr>
          </w:p>
        </w:tc>
      </w:tr>
      <w:tr w:rsidR="006C7785" w:rsidRPr="00340B0D" w14:paraId="4C992060" w14:textId="77777777" w:rsidTr="00380FCD">
        <w:trPr>
          <w:gridBefore w:val="1"/>
          <w:wBefore w:w="10" w:type="dxa"/>
        </w:trPr>
        <w:tc>
          <w:tcPr>
            <w:tcW w:w="7470" w:type="dxa"/>
            <w:gridSpan w:val="7"/>
            <w:tcBorders>
              <w:top w:val="single" w:sz="4" w:space="0" w:color="auto"/>
              <w:left w:val="single" w:sz="12" w:space="0" w:color="auto"/>
              <w:bottom w:val="single" w:sz="4" w:space="0" w:color="auto"/>
              <w:right w:val="single" w:sz="12" w:space="0" w:color="auto"/>
            </w:tcBorders>
            <w:shd w:val="clear" w:color="auto" w:fill="auto"/>
          </w:tcPr>
          <w:p w14:paraId="7A3923A4" w14:textId="77777777" w:rsidR="006C7785" w:rsidRPr="000B13F9" w:rsidRDefault="006C7785" w:rsidP="00380FCD">
            <w:pPr>
              <w:rPr>
                <w:rFonts w:cs="Arial"/>
              </w:rPr>
            </w:pPr>
            <w:proofErr w:type="spellStart"/>
            <w:r>
              <w:rPr>
                <w:rFonts w:cs="Arial"/>
                <w:b/>
                <w:bCs/>
                <w:i/>
              </w:rPr>
              <w:t>DisplayBase</w:t>
            </w:r>
            <w:proofErr w:type="spellEnd"/>
          </w:p>
        </w:tc>
        <w:tc>
          <w:tcPr>
            <w:tcW w:w="2166" w:type="dxa"/>
            <w:gridSpan w:val="2"/>
            <w:tcBorders>
              <w:top w:val="single" w:sz="4" w:space="0" w:color="auto"/>
              <w:left w:val="single" w:sz="12" w:space="0" w:color="auto"/>
              <w:bottom w:val="single" w:sz="4" w:space="0" w:color="auto"/>
              <w:right w:val="single" w:sz="12" w:space="0" w:color="auto"/>
            </w:tcBorders>
            <w:shd w:val="clear" w:color="auto" w:fill="auto"/>
          </w:tcPr>
          <w:p w14:paraId="7D193F2A" w14:textId="77777777" w:rsidR="006C7785" w:rsidRPr="00340B0D" w:rsidRDefault="006C7785" w:rsidP="00380FCD">
            <w:pPr>
              <w:rPr>
                <w:rFonts w:cs="Arial"/>
                <w:sz w:val="18"/>
                <w:szCs w:val="18"/>
              </w:rPr>
            </w:pPr>
          </w:p>
        </w:tc>
      </w:tr>
      <w:tr w:rsidR="006C7785" w:rsidRPr="00340B0D" w14:paraId="56F4D7AD" w14:textId="77777777" w:rsidTr="00380FCD">
        <w:trPr>
          <w:gridBefore w:val="1"/>
          <w:wBefore w:w="10" w:type="dxa"/>
        </w:trPr>
        <w:tc>
          <w:tcPr>
            <w:tcW w:w="7470" w:type="dxa"/>
            <w:gridSpan w:val="7"/>
            <w:tcBorders>
              <w:top w:val="single" w:sz="4" w:space="0" w:color="auto"/>
              <w:left w:val="single" w:sz="12" w:space="0" w:color="auto"/>
              <w:bottom w:val="single" w:sz="12" w:space="0" w:color="auto"/>
              <w:right w:val="single" w:sz="12" w:space="0" w:color="auto"/>
            </w:tcBorders>
            <w:shd w:val="clear" w:color="auto" w:fill="auto"/>
          </w:tcPr>
          <w:p w14:paraId="297BCEEE" w14:textId="77777777" w:rsidR="006C7785" w:rsidRPr="00340B0D" w:rsidRDefault="006C7785" w:rsidP="00380FCD">
            <w:pPr>
              <w:rPr>
                <w:rFonts w:cs="Arial"/>
                <w:sz w:val="18"/>
                <w:szCs w:val="18"/>
              </w:rPr>
            </w:pPr>
          </w:p>
        </w:tc>
        <w:tc>
          <w:tcPr>
            <w:tcW w:w="2166" w:type="dxa"/>
            <w:gridSpan w:val="2"/>
            <w:tcBorders>
              <w:top w:val="single" w:sz="4" w:space="0" w:color="auto"/>
              <w:left w:val="single" w:sz="12" w:space="0" w:color="auto"/>
              <w:bottom w:val="single" w:sz="12" w:space="0" w:color="auto"/>
              <w:right w:val="single" w:sz="12" w:space="0" w:color="auto"/>
            </w:tcBorders>
            <w:shd w:val="clear" w:color="auto" w:fill="auto"/>
          </w:tcPr>
          <w:p w14:paraId="0DBE41F4" w14:textId="77777777" w:rsidR="006C7785" w:rsidRPr="00340B0D" w:rsidRDefault="006C7785" w:rsidP="00380FCD">
            <w:pPr>
              <w:rPr>
                <w:rFonts w:cs="Arial"/>
                <w:sz w:val="18"/>
                <w:szCs w:val="18"/>
              </w:rPr>
            </w:pPr>
          </w:p>
        </w:tc>
      </w:tr>
      <w:tr w:rsidR="006C7785" w:rsidRPr="00340B0D" w14:paraId="2CFF97A4" w14:textId="77777777" w:rsidTr="00380FCD">
        <w:trPr>
          <w:gridBefore w:val="1"/>
          <w:wBefore w:w="10" w:type="dxa"/>
        </w:trPr>
        <w:tc>
          <w:tcPr>
            <w:tcW w:w="456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A02DDDE"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506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B065535"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78C7CA8D" w14:textId="77777777" w:rsidTr="00380FCD">
        <w:trPr>
          <w:gridBefore w:val="1"/>
          <w:wBefore w:w="10" w:type="dxa"/>
        </w:trPr>
        <w:sdt>
          <w:sdtPr>
            <w:rPr>
              <w:rFonts w:cs="Arial"/>
              <w:sz w:val="18"/>
              <w:szCs w:val="18"/>
            </w:rPr>
            <w:alias w:val="Diplay Category"/>
            <w:tag w:val="Diplay Categor"/>
            <w:id w:val="-1224364052"/>
            <w:placeholder>
              <w:docPart w:val="6D8B4BDFC8B0428BB68FA77E8471C647"/>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567" w:type="dxa"/>
                <w:gridSpan w:val="4"/>
                <w:tcBorders>
                  <w:top w:val="single" w:sz="4" w:space="0" w:color="auto"/>
                  <w:left w:val="single" w:sz="12" w:space="0" w:color="auto"/>
                  <w:bottom w:val="single" w:sz="12" w:space="0" w:color="auto"/>
                  <w:right w:val="single" w:sz="12" w:space="0" w:color="auto"/>
                </w:tcBorders>
                <w:shd w:val="clear" w:color="auto" w:fill="auto"/>
              </w:tcPr>
              <w:p w14:paraId="646929B2" w14:textId="77777777" w:rsidR="006C7785" w:rsidRPr="00340B0D" w:rsidRDefault="006C7785" w:rsidP="00380FCD">
                <w:pPr>
                  <w:rPr>
                    <w:rFonts w:cs="Arial"/>
                    <w:sz w:val="18"/>
                    <w:szCs w:val="18"/>
                  </w:rPr>
                </w:pPr>
                <w:r>
                  <w:rPr>
                    <w:rFonts w:cs="Arial"/>
                    <w:sz w:val="18"/>
                    <w:szCs w:val="18"/>
                  </w:rPr>
                  <w:t>Displaybase</w:t>
                </w:r>
              </w:p>
            </w:tc>
          </w:sdtContent>
        </w:sdt>
        <w:tc>
          <w:tcPr>
            <w:tcW w:w="4191" w:type="dxa"/>
            <w:gridSpan w:val="4"/>
            <w:tcBorders>
              <w:left w:val="single" w:sz="12" w:space="0" w:color="auto"/>
              <w:bottom w:val="single" w:sz="4" w:space="0" w:color="auto"/>
              <w:right w:val="single" w:sz="4" w:space="0" w:color="auto"/>
            </w:tcBorders>
            <w:shd w:val="clear" w:color="auto" w:fill="auto"/>
          </w:tcPr>
          <w:p w14:paraId="31717791" w14:textId="77777777" w:rsidR="006C7785" w:rsidRPr="00340B0D" w:rsidRDefault="006C7785" w:rsidP="00380FCD">
            <w:pPr>
              <w:rPr>
                <w:rFonts w:cs="Arial"/>
                <w:sz w:val="18"/>
                <w:szCs w:val="18"/>
              </w:rPr>
            </w:pPr>
            <w:r w:rsidRPr="00340B0D">
              <w:rPr>
                <w:rFonts w:cs="Arial"/>
                <w:sz w:val="18"/>
                <w:szCs w:val="18"/>
              </w:rPr>
              <w:t>Accuracy</w:t>
            </w:r>
          </w:p>
        </w:tc>
        <w:tc>
          <w:tcPr>
            <w:tcW w:w="878" w:type="dxa"/>
            <w:tcBorders>
              <w:left w:val="single" w:sz="4" w:space="0" w:color="auto"/>
              <w:right w:val="single" w:sz="12" w:space="0" w:color="auto"/>
            </w:tcBorders>
            <w:shd w:val="clear" w:color="auto" w:fill="auto"/>
            <w:vAlign w:val="center"/>
          </w:tcPr>
          <w:p w14:paraId="6904D0B6" w14:textId="77777777" w:rsidR="006C7785" w:rsidRPr="00340B0D" w:rsidRDefault="006C7785" w:rsidP="00380FCD">
            <w:pPr>
              <w:jc w:val="center"/>
              <w:rPr>
                <w:rFonts w:cs="Arial"/>
                <w:sz w:val="18"/>
                <w:szCs w:val="18"/>
              </w:rPr>
            </w:pPr>
          </w:p>
        </w:tc>
      </w:tr>
      <w:tr w:rsidR="006C7785" w:rsidRPr="00340B0D" w14:paraId="23979A9B" w14:textId="77777777" w:rsidTr="00380FCD">
        <w:trPr>
          <w:gridBefore w:val="1"/>
          <w:wBefore w:w="10" w:type="dxa"/>
        </w:trPr>
        <w:tc>
          <w:tcPr>
            <w:tcW w:w="456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23B28DC4"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91" w:type="dxa"/>
            <w:gridSpan w:val="4"/>
            <w:tcBorders>
              <w:left w:val="single" w:sz="12" w:space="0" w:color="auto"/>
              <w:right w:val="single" w:sz="4" w:space="0" w:color="auto"/>
            </w:tcBorders>
            <w:shd w:val="clear" w:color="auto" w:fill="auto"/>
          </w:tcPr>
          <w:p w14:paraId="13F56C80" w14:textId="77777777" w:rsidR="006C7785" w:rsidRPr="00340B0D" w:rsidRDefault="006C7785" w:rsidP="00380FCD">
            <w:pPr>
              <w:rPr>
                <w:rFonts w:cs="Arial"/>
                <w:sz w:val="18"/>
                <w:szCs w:val="18"/>
              </w:rPr>
            </w:pPr>
            <w:r w:rsidRPr="00340B0D">
              <w:rPr>
                <w:rFonts w:cs="Arial"/>
                <w:sz w:val="18"/>
                <w:szCs w:val="18"/>
              </w:rPr>
              <w:t>Contour label</w:t>
            </w:r>
          </w:p>
        </w:tc>
        <w:tc>
          <w:tcPr>
            <w:tcW w:w="878" w:type="dxa"/>
            <w:tcBorders>
              <w:left w:val="single" w:sz="4" w:space="0" w:color="auto"/>
              <w:right w:val="single" w:sz="12" w:space="0" w:color="auto"/>
            </w:tcBorders>
            <w:shd w:val="clear" w:color="auto" w:fill="auto"/>
            <w:vAlign w:val="center"/>
          </w:tcPr>
          <w:p w14:paraId="49502B3D" w14:textId="77777777" w:rsidR="006C7785" w:rsidRPr="00340B0D" w:rsidRDefault="006C7785" w:rsidP="00380FCD">
            <w:pPr>
              <w:jc w:val="center"/>
              <w:rPr>
                <w:rFonts w:cs="Arial"/>
                <w:sz w:val="18"/>
                <w:szCs w:val="18"/>
              </w:rPr>
            </w:pPr>
          </w:p>
        </w:tc>
      </w:tr>
      <w:tr w:rsidR="006C7785" w:rsidRPr="00340B0D" w14:paraId="513BF113"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0A12DED0" w14:textId="77777777" w:rsidR="006C7785" w:rsidRPr="00340B0D" w:rsidRDefault="006C7785" w:rsidP="00380FCD">
            <w:pPr>
              <w:rPr>
                <w:rFonts w:cs="Arial"/>
                <w:sz w:val="18"/>
                <w:szCs w:val="18"/>
              </w:rPr>
            </w:pPr>
            <w:r w:rsidRPr="00340B0D">
              <w:rPr>
                <w:rFonts w:cs="Arial"/>
                <w:sz w:val="18"/>
                <w:szCs w:val="18"/>
              </w:rPr>
              <w:t>Safety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0FA9560" w14:textId="77777777" w:rsidR="006C7785" w:rsidRPr="00340B0D" w:rsidRDefault="006C7785" w:rsidP="00380FCD">
            <w:pPr>
              <w:rPr>
                <w:rFonts w:cs="Arial"/>
                <w:sz w:val="18"/>
                <w:szCs w:val="18"/>
              </w:rPr>
            </w:pPr>
            <w:r>
              <w:rPr>
                <w:rFonts w:cs="Arial"/>
                <w:sz w:val="18"/>
                <w:szCs w:val="18"/>
              </w:rPr>
              <w:t>10m</w:t>
            </w:r>
          </w:p>
        </w:tc>
        <w:tc>
          <w:tcPr>
            <w:tcW w:w="4191" w:type="dxa"/>
            <w:gridSpan w:val="4"/>
            <w:tcBorders>
              <w:left w:val="single" w:sz="12" w:space="0" w:color="auto"/>
            </w:tcBorders>
          </w:tcPr>
          <w:p w14:paraId="7841461C" w14:textId="77777777" w:rsidR="006C7785" w:rsidRPr="00340B0D" w:rsidRDefault="006C7785" w:rsidP="00380FCD">
            <w:pPr>
              <w:rPr>
                <w:rFonts w:cs="Arial"/>
                <w:sz w:val="18"/>
                <w:szCs w:val="18"/>
              </w:rPr>
            </w:pPr>
            <w:r w:rsidRPr="00340B0D">
              <w:rPr>
                <w:rFonts w:cs="Arial"/>
                <w:sz w:val="18"/>
                <w:szCs w:val="18"/>
              </w:rPr>
              <w:t>Highlight date dependent</w:t>
            </w:r>
          </w:p>
        </w:tc>
        <w:tc>
          <w:tcPr>
            <w:tcW w:w="878" w:type="dxa"/>
            <w:tcBorders>
              <w:right w:val="single" w:sz="12" w:space="0" w:color="auto"/>
            </w:tcBorders>
          </w:tcPr>
          <w:p w14:paraId="7B2B8FE3" w14:textId="77777777" w:rsidR="006C7785" w:rsidRPr="00340B0D" w:rsidRDefault="006C7785" w:rsidP="00380FCD">
            <w:pPr>
              <w:rPr>
                <w:rFonts w:cs="Arial"/>
                <w:sz w:val="18"/>
                <w:szCs w:val="18"/>
              </w:rPr>
            </w:pPr>
          </w:p>
        </w:tc>
      </w:tr>
      <w:tr w:rsidR="006C7785" w:rsidRPr="00340B0D" w14:paraId="0075A9EB"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039C3841" w14:textId="77777777" w:rsidR="006C7785" w:rsidRPr="00340B0D" w:rsidRDefault="006C7785" w:rsidP="00380FCD">
            <w:pPr>
              <w:rPr>
                <w:rFonts w:cs="Arial"/>
                <w:sz w:val="18"/>
                <w:szCs w:val="18"/>
              </w:rPr>
            </w:pPr>
            <w:r w:rsidRPr="00340B0D">
              <w:rPr>
                <w:rFonts w:cs="Arial"/>
                <w:sz w:val="18"/>
                <w:szCs w:val="18"/>
              </w:rPr>
              <w:t>Safety Depth</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B26BAA1" w14:textId="77777777" w:rsidR="006C7785" w:rsidRPr="00340B0D" w:rsidRDefault="006C7785" w:rsidP="00380FCD">
            <w:pPr>
              <w:rPr>
                <w:rFonts w:cs="Arial"/>
                <w:sz w:val="18"/>
                <w:szCs w:val="18"/>
              </w:rPr>
            </w:pPr>
            <w:r>
              <w:rPr>
                <w:rFonts w:cs="Arial"/>
                <w:sz w:val="18"/>
                <w:szCs w:val="18"/>
              </w:rPr>
              <w:t>12m</w:t>
            </w:r>
          </w:p>
        </w:tc>
        <w:tc>
          <w:tcPr>
            <w:tcW w:w="4191" w:type="dxa"/>
            <w:gridSpan w:val="4"/>
            <w:tcBorders>
              <w:left w:val="single" w:sz="12" w:space="0" w:color="auto"/>
            </w:tcBorders>
          </w:tcPr>
          <w:p w14:paraId="37D281FD" w14:textId="77777777" w:rsidR="006C7785" w:rsidRPr="00340B0D" w:rsidRDefault="006C7785" w:rsidP="00380FCD">
            <w:pPr>
              <w:rPr>
                <w:rFonts w:cs="Arial"/>
                <w:sz w:val="18"/>
                <w:szCs w:val="18"/>
              </w:rPr>
            </w:pPr>
            <w:r w:rsidRPr="00340B0D">
              <w:rPr>
                <w:rFonts w:cs="Arial"/>
                <w:sz w:val="18"/>
                <w:szCs w:val="18"/>
              </w:rPr>
              <w:t>Highlight document</w:t>
            </w:r>
          </w:p>
        </w:tc>
        <w:tc>
          <w:tcPr>
            <w:tcW w:w="878" w:type="dxa"/>
            <w:tcBorders>
              <w:right w:val="single" w:sz="12" w:space="0" w:color="auto"/>
            </w:tcBorders>
          </w:tcPr>
          <w:p w14:paraId="21D19609" w14:textId="77777777" w:rsidR="006C7785" w:rsidRPr="00340B0D" w:rsidRDefault="006C7785" w:rsidP="00380FCD">
            <w:pPr>
              <w:jc w:val="center"/>
              <w:rPr>
                <w:rFonts w:cs="Arial"/>
                <w:sz w:val="18"/>
                <w:szCs w:val="18"/>
              </w:rPr>
            </w:pPr>
          </w:p>
        </w:tc>
      </w:tr>
      <w:tr w:rsidR="006C7785" w:rsidRPr="00340B0D" w14:paraId="77288E0C"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3D045D42" w14:textId="77777777" w:rsidR="006C7785" w:rsidRPr="00340B0D" w:rsidRDefault="006C7785" w:rsidP="00380FCD">
            <w:pPr>
              <w:rPr>
                <w:rFonts w:cs="Arial"/>
                <w:sz w:val="18"/>
                <w:szCs w:val="18"/>
              </w:rPr>
            </w:pPr>
            <w:r w:rsidRPr="00340B0D">
              <w:rPr>
                <w:rFonts w:cs="Arial"/>
                <w:sz w:val="18"/>
                <w:szCs w:val="18"/>
              </w:rPr>
              <w:t>Deep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B7A925A"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584D8925" w14:textId="77777777" w:rsidR="006C7785" w:rsidRPr="00340B0D" w:rsidRDefault="006C7785" w:rsidP="00380FCD">
            <w:pPr>
              <w:rPr>
                <w:rFonts w:cs="Arial"/>
                <w:b/>
                <w:bCs/>
                <w:sz w:val="18"/>
                <w:szCs w:val="18"/>
              </w:rPr>
            </w:pPr>
            <w:r w:rsidRPr="00340B0D">
              <w:rPr>
                <w:rFonts w:cs="Arial"/>
                <w:sz w:val="18"/>
                <w:szCs w:val="18"/>
              </w:rPr>
              <w:t>Highlight info</w:t>
            </w:r>
          </w:p>
        </w:tc>
        <w:tc>
          <w:tcPr>
            <w:tcW w:w="878" w:type="dxa"/>
            <w:tcBorders>
              <w:right w:val="single" w:sz="12" w:space="0" w:color="auto"/>
            </w:tcBorders>
          </w:tcPr>
          <w:p w14:paraId="3193336C" w14:textId="77777777" w:rsidR="006C7785" w:rsidRPr="00340B0D" w:rsidRDefault="006C7785" w:rsidP="00380FCD">
            <w:pPr>
              <w:jc w:val="center"/>
              <w:rPr>
                <w:rFonts w:cs="Arial"/>
                <w:sz w:val="18"/>
                <w:szCs w:val="18"/>
              </w:rPr>
            </w:pPr>
          </w:p>
        </w:tc>
      </w:tr>
      <w:tr w:rsidR="006C7785" w:rsidRPr="00340B0D" w14:paraId="18248C53"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69DE5E10" w14:textId="77777777" w:rsidR="006C7785" w:rsidRPr="00340B0D" w:rsidRDefault="006C7785" w:rsidP="00380FCD">
            <w:pPr>
              <w:rPr>
                <w:rFonts w:cs="Arial"/>
                <w:sz w:val="18"/>
                <w:szCs w:val="18"/>
              </w:rPr>
            </w:pPr>
            <w:r w:rsidRPr="00340B0D">
              <w:rPr>
                <w:rFonts w:cs="Arial"/>
                <w:sz w:val="18"/>
                <w:szCs w:val="18"/>
              </w:rPr>
              <w:t>Shallow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2CB87D2"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25264E5F" w14:textId="77777777" w:rsidR="006C7785" w:rsidRPr="00340B0D" w:rsidRDefault="006C7785" w:rsidP="00380FCD">
            <w:pPr>
              <w:rPr>
                <w:rFonts w:cs="Arial"/>
                <w:sz w:val="18"/>
                <w:szCs w:val="18"/>
              </w:rPr>
            </w:pPr>
            <w:r w:rsidRPr="00340B0D">
              <w:rPr>
                <w:rFonts w:cs="Arial"/>
                <w:sz w:val="18"/>
                <w:szCs w:val="18"/>
              </w:rPr>
              <w:t>Shallow Pattern</w:t>
            </w:r>
          </w:p>
        </w:tc>
        <w:tc>
          <w:tcPr>
            <w:tcW w:w="878" w:type="dxa"/>
            <w:tcBorders>
              <w:right w:val="single" w:sz="12" w:space="0" w:color="auto"/>
            </w:tcBorders>
          </w:tcPr>
          <w:p w14:paraId="49994623" w14:textId="77777777" w:rsidR="006C7785" w:rsidRPr="00340B0D" w:rsidRDefault="006C7785" w:rsidP="00380FCD">
            <w:pPr>
              <w:jc w:val="center"/>
              <w:rPr>
                <w:rFonts w:cs="Arial"/>
                <w:sz w:val="18"/>
                <w:szCs w:val="18"/>
              </w:rPr>
            </w:pPr>
          </w:p>
        </w:tc>
      </w:tr>
      <w:tr w:rsidR="006C7785" w:rsidRPr="00340B0D" w14:paraId="5342EE43"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D281D4D" w14:textId="77777777" w:rsidR="006C7785" w:rsidRPr="00340B0D" w:rsidRDefault="006C7785" w:rsidP="00380FCD">
            <w:pPr>
              <w:rPr>
                <w:rFonts w:cs="Arial"/>
                <w:sz w:val="18"/>
                <w:szCs w:val="18"/>
              </w:rPr>
            </w:pPr>
            <w:r w:rsidRPr="00340B0D">
              <w:rPr>
                <w:rFonts w:cs="Arial"/>
                <w:sz w:val="18"/>
                <w:szCs w:val="18"/>
              </w:rPr>
              <w:t>Four Shades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6F8E1F3"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6500EBFC" w14:textId="77777777" w:rsidR="006C7785" w:rsidRPr="00340B0D" w:rsidRDefault="006C7785" w:rsidP="00380FCD">
            <w:pPr>
              <w:rPr>
                <w:rFonts w:cs="Arial"/>
                <w:sz w:val="18"/>
                <w:szCs w:val="18"/>
              </w:rPr>
            </w:pPr>
            <w:r w:rsidRPr="00340B0D">
              <w:rPr>
                <w:rFonts w:cs="Arial"/>
                <w:sz w:val="18"/>
                <w:szCs w:val="18"/>
              </w:rPr>
              <w:t>Unknown</w:t>
            </w:r>
          </w:p>
        </w:tc>
        <w:tc>
          <w:tcPr>
            <w:tcW w:w="878" w:type="dxa"/>
            <w:tcBorders>
              <w:right w:val="single" w:sz="12" w:space="0" w:color="auto"/>
            </w:tcBorders>
          </w:tcPr>
          <w:p w14:paraId="6F6A120A" w14:textId="77777777" w:rsidR="006C7785" w:rsidRPr="00340B0D" w:rsidRDefault="006C7785" w:rsidP="00380FCD">
            <w:pPr>
              <w:jc w:val="center"/>
              <w:rPr>
                <w:rFonts w:cs="Arial"/>
                <w:sz w:val="18"/>
                <w:szCs w:val="18"/>
              </w:rPr>
            </w:pPr>
          </w:p>
        </w:tc>
      </w:tr>
      <w:tr w:rsidR="006C7785" w:rsidRPr="00340B0D" w14:paraId="26B9E1EC"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9BB5815" w14:textId="77777777" w:rsidR="006C7785" w:rsidRPr="00340B0D" w:rsidRDefault="006C7785" w:rsidP="00380FCD">
            <w:pPr>
              <w:rPr>
                <w:rFonts w:cs="Arial"/>
                <w:sz w:val="18"/>
                <w:szCs w:val="18"/>
              </w:rPr>
            </w:pPr>
            <w:r w:rsidRPr="00340B0D">
              <w:rPr>
                <w:rFonts w:cs="Arial"/>
                <w:sz w:val="18"/>
                <w:szCs w:val="18"/>
              </w:rPr>
              <w:t>Radar Overlay</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2EEC01"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2A20BC0E" w14:textId="77777777" w:rsidR="006C7785" w:rsidRPr="00340B0D" w:rsidRDefault="006C7785" w:rsidP="00380FCD">
            <w:pPr>
              <w:rPr>
                <w:rFonts w:cs="Arial"/>
                <w:sz w:val="18"/>
                <w:szCs w:val="18"/>
              </w:rPr>
            </w:pPr>
            <w:r w:rsidRPr="00340B0D">
              <w:rPr>
                <w:rFonts w:cs="Arial"/>
                <w:sz w:val="18"/>
                <w:szCs w:val="18"/>
              </w:rPr>
              <w:t>Update Review</w:t>
            </w:r>
          </w:p>
        </w:tc>
        <w:tc>
          <w:tcPr>
            <w:tcW w:w="878" w:type="dxa"/>
            <w:tcBorders>
              <w:right w:val="single" w:sz="12" w:space="0" w:color="auto"/>
            </w:tcBorders>
          </w:tcPr>
          <w:p w14:paraId="44DB28D2" w14:textId="77777777" w:rsidR="006C7785" w:rsidRPr="00340B0D" w:rsidRDefault="006C7785" w:rsidP="00380FCD">
            <w:pPr>
              <w:jc w:val="center"/>
              <w:rPr>
                <w:rFonts w:cs="Arial"/>
                <w:sz w:val="18"/>
                <w:szCs w:val="18"/>
              </w:rPr>
            </w:pPr>
          </w:p>
        </w:tc>
      </w:tr>
      <w:tr w:rsidR="006C7785" w:rsidRPr="00340B0D" w14:paraId="40944FE7"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41CE836" w14:textId="77777777" w:rsidR="006C7785" w:rsidRPr="00340B0D" w:rsidRDefault="006C7785" w:rsidP="00380FCD">
            <w:pPr>
              <w:rPr>
                <w:rFonts w:cs="Arial"/>
                <w:sz w:val="18"/>
                <w:szCs w:val="18"/>
              </w:rPr>
            </w:pPr>
            <w:r w:rsidRPr="00340B0D">
              <w:rPr>
                <w:rFonts w:cs="Arial"/>
                <w:sz w:val="18"/>
                <w:szCs w:val="18"/>
              </w:rPr>
              <w:t>Plain Boundaries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405326A"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766BDB54" w14:textId="77777777" w:rsidR="006C7785" w:rsidRPr="00340B0D" w:rsidRDefault="006C7785" w:rsidP="00380FCD">
            <w:pPr>
              <w:rPr>
                <w:rFonts w:cs="Arial"/>
                <w:sz w:val="18"/>
                <w:szCs w:val="18"/>
              </w:rPr>
            </w:pPr>
            <w:r w:rsidRPr="00340B0D">
              <w:rPr>
                <w:rFonts w:cs="Arial"/>
                <w:b/>
                <w:bCs/>
                <w:sz w:val="18"/>
                <w:szCs w:val="18"/>
              </w:rPr>
              <w:t>Text Groups</w:t>
            </w:r>
          </w:p>
        </w:tc>
        <w:tc>
          <w:tcPr>
            <w:tcW w:w="878" w:type="dxa"/>
            <w:tcBorders>
              <w:right w:val="single" w:sz="12" w:space="0" w:color="auto"/>
            </w:tcBorders>
            <w:vAlign w:val="center"/>
          </w:tcPr>
          <w:p w14:paraId="22CA2904" w14:textId="77777777" w:rsidR="006C7785" w:rsidRPr="00340B0D" w:rsidRDefault="006C7785" w:rsidP="00380FCD">
            <w:pPr>
              <w:jc w:val="center"/>
              <w:rPr>
                <w:rFonts w:cs="Arial"/>
                <w:sz w:val="18"/>
                <w:szCs w:val="18"/>
              </w:rPr>
            </w:pPr>
          </w:p>
        </w:tc>
      </w:tr>
      <w:tr w:rsidR="006C7785" w:rsidRPr="00340B0D" w14:paraId="78C580EA"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14CA1568" w14:textId="77777777" w:rsidR="006C7785" w:rsidRPr="00340B0D" w:rsidRDefault="006C7785" w:rsidP="00380FCD">
            <w:pPr>
              <w:rPr>
                <w:rFonts w:cs="Arial"/>
                <w:sz w:val="18"/>
                <w:szCs w:val="18"/>
              </w:rPr>
            </w:pPr>
            <w:r w:rsidRPr="00340B0D">
              <w:rPr>
                <w:rFonts w:cs="Arial"/>
                <w:sz w:val="18"/>
                <w:szCs w:val="18"/>
              </w:rPr>
              <w:t>Simplified Symbols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7A3EB02" w14:textId="77777777" w:rsidR="006C7785" w:rsidRPr="00340B0D" w:rsidRDefault="006C7785" w:rsidP="00380FCD">
            <w:pPr>
              <w:rPr>
                <w:rFonts w:cs="Arial"/>
                <w:sz w:val="18"/>
                <w:szCs w:val="18"/>
              </w:rPr>
            </w:pPr>
            <w:r>
              <w:rPr>
                <w:rFonts w:cs="Arial"/>
                <w:sz w:val="18"/>
                <w:szCs w:val="18"/>
              </w:rPr>
              <w:t>On</w:t>
            </w:r>
          </w:p>
        </w:tc>
        <w:tc>
          <w:tcPr>
            <w:tcW w:w="4191" w:type="dxa"/>
            <w:gridSpan w:val="4"/>
            <w:tcBorders>
              <w:left w:val="single" w:sz="12" w:space="0" w:color="auto"/>
            </w:tcBorders>
          </w:tcPr>
          <w:p w14:paraId="567B765B" w14:textId="77777777" w:rsidR="006C7785" w:rsidRPr="00340B0D" w:rsidRDefault="006C7785" w:rsidP="00380FCD">
            <w:pPr>
              <w:rPr>
                <w:rFonts w:cs="Arial"/>
                <w:sz w:val="18"/>
                <w:szCs w:val="18"/>
              </w:rPr>
            </w:pPr>
            <w:r w:rsidRPr="00340B0D">
              <w:rPr>
                <w:rFonts w:cs="Arial"/>
                <w:sz w:val="18"/>
                <w:szCs w:val="18"/>
              </w:rPr>
              <w:t>Chart Text</w:t>
            </w:r>
          </w:p>
        </w:tc>
        <w:tc>
          <w:tcPr>
            <w:tcW w:w="878" w:type="dxa"/>
            <w:tcBorders>
              <w:right w:val="single" w:sz="12" w:space="0" w:color="auto"/>
            </w:tcBorders>
            <w:vAlign w:val="center"/>
          </w:tcPr>
          <w:p w14:paraId="59785799" w14:textId="77777777" w:rsidR="006C7785" w:rsidRPr="00340B0D" w:rsidRDefault="006C7785" w:rsidP="00380FCD">
            <w:pPr>
              <w:jc w:val="center"/>
              <w:rPr>
                <w:rFonts w:cs="Arial"/>
                <w:sz w:val="18"/>
                <w:szCs w:val="18"/>
              </w:rPr>
            </w:pPr>
          </w:p>
        </w:tc>
      </w:tr>
      <w:tr w:rsidR="006C7785" w:rsidRPr="00340B0D" w14:paraId="0FA8121E"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BEF8645" w14:textId="77777777" w:rsidR="006C7785" w:rsidRPr="00340B0D" w:rsidRDefault="006C7785" w:rsidP="00380FCD">
            <w:pPr>
              <w:rPr>
                <w:rFonts w:cs="Arial"/>
                <w:sz w:val="18"/>
                <w:szCs w:val="18"/>
              </w:rPr>
            </w:pPr>
            <w:r w:rsidRPr="00340B0D">
              <w:rPr>
                <w:rFonts w:cs="Arial"/>
                <w:sz w:val="18"/>
                <w:szCs w:val="18"/>
              </w:rPr>
              <w:t>Full Light Lines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EFEE93F"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5446EA1B"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878" w:type="dxa"/>
            <w:tcBorders>
              <w:right w:val="single" w:sz="12" w:space="0" w:color="auto"/>
            </w:tcBorders>
            <w:vAlign w:val="center"/>
          </w:tcPr>
          <w:p w14:paraId="3F8FEDF1" w14:textId="77777777" w:rsidR="006C7785" w:rsidRPr="00340B0D" w:rsidRDefault="006C7785" w:rsidP="00380FCD">
            <w:pPr>
              <w:jc w:val="center"/>
              <w:rPr>
                <w:rFonts w:cs="Arial"/>
                <w:sz w:val="18"/>
                <w:szCs w:val="18"/>
              </w:rPr>
            </w:pPr>
          </w:p>
        </w:tc>
      </w:tr>
      <w:tr w:rsidR="006C7785" w:rsidRPr="00340B0D" w14:paraId="51249494"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3DCBBB07" w14:textId="77777777" w:rsidR="006C7785" w:rsidRPr="00340B0D" w:rsidRDefault="006C7785" w:rsidP="00380FCD">
            <w:pPr>
              <w:rPr>
                <w:rFonts w:cs="Arial"/>
                <w:sz w:val="18"/>
                <w:szCs w:val="18"/>
              </w:rPr>
            </w:pPr>
            <w:r w:rsidRPr="00340B0D">
              <w:rPr>
                <w:rFonts w:cs="Arial"/>
                <w:sz w:val="18"/>
                <w:szCs w:val="18"/>
              </w:rPr>
              <w:lastRenderedPageBreak/>
              <w:t>Ignore scale minimum</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BD2C2E0"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6F8AE237"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878" w:type="dxa"/>
            <w:tcBorders>
              <w:right w:val="single" w:sz="12" w:space="0" w:color="auto"/>
            </w:tcBorders>
            <w:vAlign w:val="center"/>
          </w:tcPr>
          <w:p w14:paraId="3E1545D3" w14:textId="77777777" w:rsidR="006C7785" w:rsidRPr="00340B0D" w:rsidRDefault="006C7785" w:rsidP="00380FCD">
            <w:pPr>
              <w:jc w:val="center"/>
              <w:rPr>
                <w:rFonts w:cs="Arial"/>
                <w:sz w:val="18"/>
                <w:szCs w:val="18"/>
              </w:rPr>
            </w:pPr>
          </w:p>
        </w:tc>
      </w:tr>
      <w:tr w:rsidR="006C7785" w:rsidRPr="00340B0D" w14:paraId="1DEA74CF"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0364E54F" w14:textId="77777777" w:rsidR="006C7785" w:rsidRPr="00340B0D" w:rsidRDefault="006C7785" w:rsidP="00380FCD">
            <w:pPr>
              <w:rPr>
                <w:rFonts w:cs="Arial"/>
                <w:sz w:val="18"/>
                <w:szCs w:val="18"/>
              </w:rPr>
            </w:pPr>
            <w:r w:rsidRPr="00340B0D">
              <w:rPr>
                <w:rFonts w:cs="Arial"/>
                <w:sz w:val="18"/>
                <w:szCs w:val="18"/>
              </w:rPr>
              <w:t>Shallow Water Dangers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tcPr>
          <w:p w14:paraId="50BDBE9F"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1A46B913" w14:textId="77777777" w:rsidR="006C7785" w:rsidRPr="00340B0D" w:rsidRDefault="006C7785" w:rsidP="00380FCD">
            <w:pPr>
              <w:rPr>
                <w:rFonts w:cs="Arial"/>
                <w:sz w:val="18"/>
                <w:szCs w:val="18"/>
              </w:rPr>
            </w:pPr>
            <w:r w:rsidRPr="00340B0D">
              <w:rPr>
                <w:rFonts w:cs="Arial"/>
                <w:sz w:val="18"/>
                <w:szCs w:val="18"/>
              </w:rPr>
              <w:t xml:space="preserve">        Names</w:t>
            </w:r>
          </w:p>
        </w:tc>
        <w:tc>
          <w:tcPr>
            <w:tcW w:w="878" w:type="dxa"/>
            <w:tcBorders>
              <w:right w:val="single" w:sz="12" w:space="0" w:color="auto"/>
            </w:tcBorders>
            <w:vAlign w:val="center"/>
          </w:tcPr>
          <w:p w14:paraId="2636C32E" w14:textId="77777777" w:rsidR="006C7785" w:rsidRPr="00340B0D" w:rsidRDefault="006C7785" w:rsidP="00380FCD">
            <w:pPr>
              <w:jc w:val="center"/>
              <w:rPr>
                <w:rFonts w:cs="Arial"/>
                <w:sz w:val="18"/>
                <w:szCs w:val="18"/>
              </w:rPr>
            </w:pPr>
          </w:p>
        </w:tc>
      </w:tr>
      <w:tr w:rsidR="006C7785" w:rsidRPr="00340B0D" w14:paraId="4E947D8F" w14:textId="77777777" w:rsidTr="00380FCD">
        <w:trPr>
          <w:gridBefore w:val="1"/>
          <w:wBefore w:w="10" w:type="dxa"/>
        </w:trPr>
        <w:tc>
          <w:tcPr>
            <w:tcW w:w="456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468FEC69"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91" w:type="dxa"/>
            <w:gridSpan w:val="4"/>
            <w:tcBorders>
              <w:left w:val="single" w:sz="12" w:space="0" w:color="auto"/>
            </w:tcBorders>
          </w:tcPr>
          <w:p w14:paraId="1A6D4F5D"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878" w:type="dxa"/>
            <w:tcBorders>
              <w:right w:val="single" w:sz="12" w:space="0" w:color="auto"/>
            </w:tcBorders>
          </w:tcPr>
          <w:p w14:paraId="6E8A66BE" w14:textId="77777777" w:rsidR="006C7785" w:rsidRPr="00340B0D" w:rsidRDefault="006C7785" w:rsidP="00380FCD">
            <w:pPr>
              <w:jc w:val="center"/>
              <w:rPr>
                <w:rFonts w:cs="Arial"/>
                <w:sz w:val="18"/>
                <w:szCs w:val="18"/>
              </w:rPr>
            </w:pPr>
          </w:p>
        </w:tc>
      </w:tr>
      <w:tr w:rsidR="006C7785" w:rsidRPr="00340B0D" w14:paraId="2DCB24DB" w14:textId="77777777" w:rsidTr="00380FCD">
        <w:trPr>
          <w:gridBefore w:val="1"/>
          <w:wBefore w:w="10" w:type="dxa"/>
        </w:trPr>
        <w:sdt>
          <w:sdtPr>
            <w:rPr>
              <w:rFonts w:cs="Arial"/>
              <w:sz w:val="18"/>
              <w:szCs w:val="18"/>
            </w:rPr>
            <w:alias w:val="Palette"/>
            <w:tag w:val="Palette"/>
            <w:id w:val="1148555737"/>
            <w:placeholder>
              <w:docPart w:val="D96728FD4E6046E2BA3F19337F68E8CC"/>
            </w:placeholder>
            <w:comboBox>
              <w:listItem w:displayText="Day" w:value="Day"/>
              <w:listItem w:displayText="Dusk" w:value="Dusk"/>
              <w:listItem w:displayText="Night" w:value="Night"/>
            </w:comboBox>
          </w:sdtPr>
          <w:sdtContent>
            <w:tc>
              <w:tcPr>
                <w:tcW w:w="4567" w:type="dxa"/>
                <w:gridSpan w:val="4"/>
                <w:tcBorders>
                  <w:left w:val="single" w:sz="12" w:space="0" w:color="auto"/>
                  <w:bottom w:val="single" w:sz="12" w:space="0" w:color="auto"/>
                  <w:right w:val="single" w:sz="12" w:space="0" w:color="auto"/>
                </w:tcBorders>
              </w:tcPr>
              <w:p w14:paraId="31A1BE94" w14:textId="77777777" w:rsidR="006C7785" w:rsidRPr="00340B0D" w:rsidRDefault="006C7785" w:rsidP="00380FCD">
                <w:pPr>
                  <w:rPr>
                    <w:rFonts w:cs="Arial"/>
                    <w:sz w:val="18"/>
                    <w:szCs w:val="18"/>
                  </w:rPr>
                </w:pPr>
                <w:r w:rsidRPr="00340B0D">
                  <w:rPr>
                    <w:rFonts w:cs="Arial"/>
                    <w:sz w:val="18"/>
                    <w:szCs w:val="18"/>
                  </w:rPr>
                  <w:t>Day</w:t>
                </w:r>
              </w:p>
            </w:tc>
          </w:sdtContent>
        </w:sdt>
        <w:tc>
          <w:tcPr>
            <w:tcW w:w="4191" w:type="dxa"/>
            <w:gridSpan w:val="4"/>
            <w:tcBorders>
              <w:left w:val="single" w:sz="12" w:space="0" w:color="auto"/>
            </w:tcBorders>
          </w:tcPr>
          <w:p w14:paraId="2518EF43"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878" w:type="dxa"/>
            <w:tcBorders>
              <w:right w:val="single" w:sz="12" w:space="0" w:color="auto"/>
            </w:tcBorders>
          </w:tcPr>
          <w:p w14:paraId="489F995B" w14:textId="77777777" w:rsidR="006C7785" w:rsidRPr="00340B0D" w:rsidRDefault="006C7785" w:rsidP="00380FCD">
            <w:pPr>
              <w:jc w:val="center"/>
              <w:rPr>
                <w:rFonts w:cs="Arial"/>
                <w:sz w:val="18"/>
                <w:szCs w:val="18"/>
              </w:rPr>
            </w:pPr>
          </w:p>
        </w:tc>
      </w:tr>
      <w:tr w:rsidR="006C7785" w:rsidRPr="00340B0D" w14:paraId="04064DD5" w14:textId="77777777" w:rsidTr="00380FCD">
        <w:trPr>
          <w:gridBefore w:val="1"/>
          <w:wBefore w:w="10" w:type="dxa"/>
        </w:trPr>
        <w:tc>
          <w:tcPr>
            <w:tcW w:w="4567" w:type="dxa"/>
            <w:gridSpan w:val="4"/>
            <w:tcBorders>
              <w:top w:val="single" w:sz="12" w:space="0" w:color="auto"/>
              <w:left w:val="single" w:sz="12" w:space="0" w:color="auto"/>
              <w:right w:val="single" w:sz="12" w:space="0" w:color="auto"/>
            </w:tcBorders>
            <w:shd w:val="clear" w:color="auto" w:fill="FFFFFF" w:themeFill="background1"/>
            <w:vAlign w:val="center"/>
          </w:tcPr>
          <w:p w14:paraId="6551B581" w14:textId="77777777" w:rsidR="006C7785" w:rsidRPr="00340B0D" w:rsidRDefault="006C7785" w:rsidP="00380FCD">
            <w:pPr>
              <w:jc w:val="center"/>
              <w:rPr>
                <w:rFonts w:cs="Arial"/>
                <w:b/>
                <w:bCs/>
                <w:sz w:val="18"/>
                <w:szCs w:val="18"/>
              </w:rPr>
            </w:pPr>
          </w:p>
        </w:tc>
        <w:tc>
          <w:tcPr>
            <w:tcW w:w="4191" w:type="dxa"/>
            <w:gridSpan w:val="4"/>
            <w:tcBorders>
              <w:left w:val="single" w:sz="12" w:space="0" w:color="auto"/>
            </w:tcBorders>
          </w:tcPr>
          <w:p w14:paraId="0AAD0ECD" w14:textId="77777777" w:rsidR="006C7785" w:rsidRPr="00340B0D" w:rsidRDefault="006C7785" w:rsidP="00380FCD">
            <w:pPr>
              <w:rPr>
                <w:rFonts w:cs="Arial"/>
                <w:sz w:val="18"/>
                <w:szCs w:val="18"/>
              </w:rPr>
            </w:pPr>
          </w:p>
        </w:tc>
        <w:tc>
          <w:tcPr>
            <w:tcW w:w="878" w:type="dxa"/>
            <w:tcBorders>
              <w:right w:val="single" w:sz="12" w:space="0" w:color="auto"/>
            </w:tcBorders>
            <w:vAlign w:val="center"/>
          </w:tcPr>
          <w:p w14:paraId="2C1D8865" w14:textId="77777777" w:rsidR="006C7785" w:rsidRPr="00340B0D" w:rsidRDefault="006C7785" w:rsidP="00380FCD">
            <w:pPr>
              <w:jc w:val="center"/>
              <w:rPr>
                <w:rFonts w:cs="Arial"/>
                <w:sz w:val="18"/>
                <w:szCs w:val="18"/>
              </w:rPr>
            </w:pPr>
          </w:p>
        </w:tc>
      </w:tr>
      <w:tr w:rsidR="006C7785" w:rsidRPr="00340B0D" w14:paraId="38A03C63" w14:textId="77777777" w:rsidTr="00380FCD">
        <w:trPr>
          <w:gridBefore w:val="1"/>
          <w:wBefore w:w="10" w:type="dxa"/>
        </w:trPr>
        <w:tc>
          <w:tcPr>
            <w:tcW w:w="4567" w:type="dxa"/>
            <w:gridSpan w:val="4"/>
            <w:tcBorders>
              <w:left w:val="single" w:sz="12" w:space="0" w:color="auto"/>
              <w:bottom w:val="single" w:sz="12" w:space="0" w:color="auto"/>
              <w:right w:val="single" w:sz="12" w:space="0" w:color="auto"/>
            </w:tcBorders>
            <w:shd w:val="clear" w:color="auto" w:fill="FFFFFF" w:themeFill="background1"/>
          </w:tcPr>
          <w:p w14:paraId="00E48E45" w14:textId="77777777" w:rsidR="006C7785" w:rsidRPr="00340B0D" w:rsidRDefault="006C7785" w:rsidP="00380FCD">
            <w:pPr>
              <w:rPr>
                <w:rFonts w:cs="Arial"/>
                <w:sz w:val="18"/>
                <w:szCs w:val="18"/>
              </w:rPr>
            </w:pPr>
          </w:p>
        </w:tc>
        <w:tc>
          <w:tcPr>
            <w:tcW w:w="4191" w:type="dxa"/>
            <w:gridSpan w:val="4"/>
            <w:tcBorders>
              <w:left w:val="single" w:sz="12" w:space="0" w:color="auto"/>
              <w:bottom w:val="single" w:sz="12" w:space="0" w:color="auto"/>
            </w:tcBorders>
          </w:tcPr>
          <w:p w14:paraId="5B328EC8" w14:textId="77777777" w:rsidR="006C7785" w:rsidRPr="00340B0D" w:rsidRDefault="006C7785" w:rsidP="00380FCD">
            <w:pPr>
              <w:jc w:val="center"/>
              <w:rPr>
                <w:rFonts w:cs="Arial"/>
                <w:sz w:val="18"/>
                <w:szCs w:val="18"/>
              </w:rPr>
            </w:pPr>
          </w:p>
        </w:tc>
        <w:tc>
          <w:tcPr>
            <w:tcW w:w="878" w:type="dxa"/>
            <w:tcBorders>
              <w:bottom w:val="single" w:sz="12" w:space="0" w:color="auto"/>
              <w:right w:val="single" w:sz="12" w:space="0" w:color="auto"/>
            </w:tcBorders>
            <w:vAlign w:val="center"/>
          </w:tcPr>
          <w:p w14:paraId="3D9C84D2" w14:textId="77777777" w:rsidR="006C7785" w:rsidRPr="00340B0D" w:rsidRDefault="006C7785" w:rsidP="00380FCD">
            <w:pPr>
              <w:jc w:val="center"/>
              <w:rPr>
                <w:rFonts w:cs="Arial"/>
                <w:sz w:val="18"/>
                <w:szCs w:val="18"/>
              </w:rPr>
            </w:pPr>
          </w:p>
        </w:tc>
      </w:tr>
      <w:tr w:rsidR="006C7785" w:rsidRPr="00340B0D" w14:paraId="548AA7F6" w14:textId="77777777" w:rsidTr="00380FCD">
        <w:trPr>
          <w:gridBefore w:val="1"/>
          <w:wBefore w:w="10" w:type="dxa"/>
        </w:trPr>
        <w:tc>
          <w:tcPr>
            <w:tcW w:w="456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76398278"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506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74F3400"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0FB5485F" w14:textId="77777777" w:rsidTr="00380FCD">
        <w:trPr>
          <w:gridBefore w:val="1"/>
          <w:wBefore w:w="10" w:type="dxa"/>
          <w:trHeight w:val="287"/>
        </w:trPr>
        <w:tc>
          <w:tcPr>
            <w:tcW w:w="2516" w:type="dxa"/>
            <w:tcBorders>
              <w:left w:val="single" w:sz="12" w:space="0" w:color="auto"/>
              <w:bottom w:val="single" w:sz="4" w:space="0" w:color="auto"/>
            </w:tcBorders>
          </w:tcPr>
          <w:p w14:paraId="665A588A" w14:textId="77777777" w:rsidR="006C7785" w:rsidRPr="00340B0D" w:rsidRDefault="006C7785" w:rsidP="00380FCD">
            <w:pPr>
              <w:rPr>
                <w:rFonts w:cs="Arial"/>
                <w:sz w:val="18"/>
                <w:szCs w:val="18"/>
              </w:rPr>
            </w:pPr>
            <w:r w:rsidRPr="00340B0D">
              <w:rPr>
                <w:rFonts w:cs="Arial"/>
                <w:sz w:val="18"/>
                <w:szCs w:val="18"/>
              </w:rPr>
              <w:t>Start Date</w:t>
            </w:r>
          </w:p>
        </w:tc>
        <w:tc>
          <w:tcPr>
            <w:tcW w:w="2051" w:type="dxa"/>
            <w:gridSpan w:val="3"/>
            <w:tcBorders>
              <w:bottom w:val="single" w:sz="4" w:space="0" w:color="auto"/>
              <w:right w:val="single" w:sz="12" w:space="0" w:color="auto"/>
            </w:tcBorders>
          </w:tcPr>
          <w:p w14:paraId="33038D9C" w14:textId="77777777" w:rsidR="006C7785" w:rsidRPr="00340B0D" w:rsidRDefault="006C7785" w:rsidP="00380FCD">
            <w:pPr>
              <w:rPr>
                <w:rFonts w:cs="Arial"/>
                <w:sz w:val="18"/>
                <w:szCs w:val="18"/>
              </w:rPr>
            </w:pPr>
          </w:p>
        </w:tc>
        <w:tc>
          <w:tcPr>
            <w:tcW w:w="2480" w:type="dxa"/>
            <w:gridSpan w:val="2"/>
            <w:tcBorders>
              <w:left w:val="single" w:sz="12" w:space="0" w:color="auto"/>
              <w:bottom w:val="single" w:sz="4" w:space="0" w:color="auto"/>
              <w:right w:val="single" w:sz="4" w:space="0" w:color="auto"/>
            </w:tcBorders>
            <w:vAlign w:val="center"/>
          </w:tcPr>
          <w:p w14:paraId="2A5C6D98" w14:textId="77777777" w:rsidR="006C7785" w:rsidRPr="00340B0D" w:rsidRDefault="006C7785" w:rsidP="00380FCD">
            <w:pPr>
              <w:rPr>
                <w:rFonts w:cs="Arial"/>
                <w:sz w:val="18"/>
                <w:szCs w:val="18"/>
              </w:rPr>
            </w:pPr>
            <w:r w:rsidRPr="00340B0D">
              <w:rPr>
                <w:rFonts w:cs="Arial"/>
                <w:sz w:val="18"/>
                <w:szCs w:val="18"/>
              </w:rPr>
              <w:t>Centre</w:t>
            </w:r>
          </w:p>
        </w:tc>
        <w:tc>
          <w:tcPr>
            <w:tcW w:w="2589" w:type="dxa"/>
            <w:gridSpan w:val="3"/>
            <w:tcBorders>
              <w:left w:val="single" w:sz="4" w:space="0" w:color="auto"/>
              <w:bottom w:val="single" w:sz="4" w:space="0" w:color="auto"/>
              <w:right w:val="single" w:sz="12" w:space="0" w:color="auto"/>
            </w:tcBorders>
            <w:vAlign w:val="center"/>
          </w:tcPr>
          <w:p w14:paraId="36E5247B" w14:textId="77777777" w:rsidR="006C7785" w:rsidRPr="00340B0D" w:rsidRDefault="006C7785" w:rsidP="00380FCD">
            <w:pPr>
              <w:rPr>
                <w:rFonts w:cs="Arial"/>
                <w:sz w:val="18"/>
                <w:szCs w:val="18"/>
              </w:rPr>
            </w:pPr>
          </w:p>
        </w:tc>
      </w:tr>
      <w:tr w:rsidR="006C7785" w:rsidRPr="00340B0D" w14:paraId="6DD4B739" w14:textId="77777777" w:rsidTr="00380FCD">
        <w:trPr>
          <w:gridBefore w:val="1"/>
          <w:wBefore w:w="10" w:type="dxa"/>
        </w:trPr>
        <w:tc>
          <w:tcPr>
            <w:tcW w:w="2516" w:type="dxa"/>
            <w:tcBorders>
              <w:left w:val="single" w:sz="12" w:space="0" w:color="auto"/>
              <w:bottom w:val="single" w:sz="4" w:space="0" w:color="auto"/>
            </w:tcBorders>
          </w:tcPr>
          <w:p w14:paraId="38A61524" w14:textId="77777777" w:rsidR="006C7785" w:rsidRPr="00340B0D" w:rsidRDefault="006C7785" w:rsidP="00380FCD">
            <w:pPr>
              <w:rPr>
                <w:rFonts w:cs="Arial"/>
                <w:sz w:val="18"/>
                <w:szCs w:val="18"/>
              </w:rPr>
            </w:pPr>
            <w:r w:rsidRPr="00340B0D">
              <w:rPr>
                <w:rFonts w:cs="Arial"/>
                <w:sz w:val="18"/>
                <w:szCs w:val="18"/>
              </w:rPr>
              <w:t>End Date</w:t>
            </w:r>
          </w:p>
        </w:tc>
        <w:tc>
          <w:tcPr>
            <w:tcW w:w="2051" w:type="dxa"/>
            <w:gridSpan w:val="3"/>
            <w:tcBorders>
              <w:top w:val="single" w:sz="4" w:space="0" w:color="auto"/>
              <w:bottom w:val="single" w:sz="4" w:space="0" w:color="auto"/>
              <w:right w:val="single" w:sz="12" w:space="0" w:color="auto"/>
            </w:tcBorders>
          </w:tcPr>
          <w:p w14:paraId="5685DB7F" w14:textId="77777777" w:rsidR="006C7785" w:rsidRPr="00340B0D" w:rsidRDefault="006C7785" w:rsidP="00380FCD">
            <w:pPr>
              <w:rPr>
                <w:rFonts w:cs="Arial"/>
                <w:sz w:val="18"/>
                <w:szCs w:val="18"/>
              </w:rPr>
            </w:pPr>
          </w:p>
        </w:tc>
        <w:tc>
          <w:tcPr>
            <w:tcW w:w="2480"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84273AC" w14:textId="77777777" w:rsidR="006C7785" w:rsidRPr="00340B0D" w:rsidRDefault="006C7785" w:rsidP="00380FCD">
            <w:pPr>
              <w:rPr>
                <w:rFonts w:cs="Arial"/>
                <w:sz w:val="18"/>
                <w:szCs w:val="18"/>
              </w:rPr>
            </w:pPr>
            <w:r w:rsidRPr="00340B0D">
              <w:rPr>
                <w:rFonts w:cs="Arial"/>
                <w:sz w:val="18"/>
                <w:szCs w:val="18"/>
              </w:rPr>
              <w:t>Scale</w:t>
            </w:r>
          </w:p>
        </w:tc>
        <w:tc>
          <w:tcPr>
            <w:tcW w:w="2589"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585C73D6"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0EE83660" w14:textId="77777777" w:rsidTr="00380FCD">
        <w:trPr>
          <w:gridBefore w:val="1"/>
          <w:wBefore w:w="10" w:type="dxa"/>
        </w:trPr>
        <w:tc>
          <w:tcPr>
            <w:tcW w:w="456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148607C9" w14:textId="77777777" w:rsidR="006C7785" w:rsidRPr="00340B0D" w:rsidRDefault="006C7785" w:rsidP="00380FCD">
            <w:pPr>
              <w:jc w:val="center"/>
              <w:rPr>
                <w:rFonts w:cs="Arial"/>
                <w:b/>
                <w:bCs/>
                <w:sz w:val="18"/>
                <w:szCs w:val="18"/>
              </w:rPr>
            </w:pPr>
          </w:p>
        </w:tc>
        <w:tc>
          <w:tcPr>
            <w:tcW w:w="2480" w:type="dxa"/>
            <w:gridSpan w:val="2"/>
            <w:tcBorders>
              <w:top w:val="single" w:sz="4" w:space="0" w:color="auto"/>
              <w:left w:val="single" w:sz="12" w:space="0" w:color="auto"/>
              <w:bottom w:val="single" w:sz="12" w:space="0" w:color="auto"/>
              <w:right w:val="single" w:sz="4" w:space="0" w:color="auto"/>
            </w:tcBorders>
            <w:shd w:val="clear" w:color="auto" w:fill="auto"/>
          </w:tcPr>
          <w:p w14:paraId="74E56A15"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2589"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20238D16" w14:textId="77777777" w:rsidR="006C7785" w:rsidRPr="00340B0D" w:rsidRDefault="006C7785" w:rsidP="00380FCD">
            <w:pPr>
              <w:rPr>
                <w:rFonts w:cs="Arial"/>
                <w:sz w:val="18"/>
                <w:szCs w:val="18"/>
              </w:rPr>
            </w:pPr>
          </w:p>
        </w:tc>
      </w:tr>
      <w:tr w:rsidR="006C7785" w:rsidRPr="00340B0D" w14:paraId="65ADE627" w14:textId="77777777" w:rsidTr="00380FCD">
        <w:trPr>
          <w:gridBefore w:val="1"/>
          <w:wBefore w:w="10" w:type="dxa"/>
        </w:trPr>
        <w:tc>
          <w:tcPr>
            <w:tcW w:w="9636" w:type="dxa"/>
            <w:gridSpan w:val="9"/>
            <w:tcBorders>
              <w:top w:val="single" w:sz="4" w:space="0" w:color="auto"/>
              <w:left w:val="single" w:sz="12" w:space="0" w:color="auto"/>
              <w:bottom w:val="single" w:sz="4" w:space="0" w:color="auto"/>
              <w:right w:val="single" w:sz="12" w:space="0" w:color="auto"/>
            </w:tcBorders>
          </w:tcPr>
          <w:p w14:paraId="7D7AA8E2" w14:textId="77777777" w:rsidR="006C7785" w:rsidRPr="00340B0D" w:rsidRDefault="006C7785" w:rsidP="00380FCD">
            <w:pPr>
              <w:rPr>
                <w:rFonts w:cs="Arial"/>
                <w:sz w:val="18"/>
                <w:szCs w:val="18"/>
              </w:rPr>
            </w:pPr>
          </w:p>
        </w:tc>
      </w:tr>
      <w:tr w:rsidR="006C7785" w:rsidRPr="00340B0D" w14:paraId="0C0E0235"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B635057"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0153C4C7" w14:textId="77777777" w:rsidTr="00380FCD">
        <w:trPr>
          <w:gridBefore w:val="1"/>
          <w:wBefore w:w="10" w:type="dxa"/>
        </w:trPr>
        <w:tc>
          <w:tcPr>
            <w:tcW w:w="5248"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077749D"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388"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1C157D7"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10ACE2DA"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05B0A877" w14:textId="77777777" w:rsidR="006C7785" w:rsidRPr="00340B0D" w:rsidRDefault="006C7785" w:rsidP="00380FCD">
            <w:pPr>
              <w:rPr>
                <w:rFonts w:cs="Arial"/>
                <w:sz w:val="18"/>
                <w:szCs w:val="18"/>
              </w:rPr>
            </w:pPr>
            <w:r w:rsidRPr="00340B0D">
              <w:rPr>
                <w:rFonts w:cs="Arial"/>
                <w:sz w:val="18"/>
                <w:szCs w:val="18"/>
              </w:rPr>
              <w:t>Drying lines</w:t>
            </w:r>
          </w:p>
        </w:tc>
        <w:tc>
          <w:tcPr>
            <w:tcW w:w="924" w:type="dxa"/>
            <w:gridSpan w:val="2"/>
            <w:tcBorders>
              <w:top w:val="single" w:sz="4" w:space="0" w:color="auto"/>
              <w:left w:val="single" w:sz="4" w:space="0" w:color="auto"/>
              <w:bottom w:val="single" w:sz="4" w:space="0" w:color="auto"/>
              <w:right w:val="single" w:sz="12" w:space="0" w:color="auto"/>
            </w:tcBorders>
          </w:tcPr>
          <w:p w14:paraId="653B8A1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382E584E" w14:textId="77777777" w:rsidR="006C7785" w:rsidRPr="00340B0D" w:rsidRDefault="006C7785" w:rsidP="00380FCD">
            <w:pPr>
              <w:pStyle w:val="Default"/>
              <w:rPr>
                <w:sz w:val="18"/>
                <w:szCs w:val="18"/>
              </w:rPr>
            </w:pPr>
            <w:r w:rsidRPr="00340B0D">
              <w:rPr>
                <w:sz w:val="18"/>
                <w:szCs w:val="18"/>
              </w:rPr>
              <w:t>Spot soundings</w:t>
            </w:r>
          </w:p>
        </w:tc>
        <w:tc>
          <w:tcPr>
            <w:tcW w:w="878" w:type="dxa"/>
            <w:tcBorders>
              <w:top w:val="single" w:sz="4" w:space="0" w:color="auto"/>
              <w:bottom w:val="single" w:sz="4" w:space="0" w:color="auto"/>
              <w:right w:val="single" w:sz="12" w:space="0" w:color="auto"/>
            </w:tcBorders>
            <w:vAlign w:val="center"/>
          </w:tcPr>
          <w:p w14:paraId="64FE73C9" w14:textId="77777777" w:rsidR="006C7785" w:rsidRPr="00340B0D" w:rsidRDefault="006C7785" w:rsidP="00380FCD">
            <w:pPr>
              <w:rPr>
                <w:rFonts w:cs="Arial"/>
                <w:sz w:val="18"/>
                <w:szCs w:val="18"/>
              </w:rPr>
            </w:pPr>
            <w:r>
              <w:rPr>
                <w:rFonts w:cs="Arial"/>
                <w:sz w:val="18"/>
                <w:szCs w:val="18"/>
              </w:rPr>
              <w:t>On</w:t>
            </w:r>
          </w:p>
        </w:tc>
      </w:tr>
      <w:tr w:rsidR="006C7785" w:rsidRPr="00340B0D" w14:paraId="004330FD"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3879033" w14:textId="77777777" w:rsidR="006C7785" w:rsidRPr="00340B0D" w:rsidRDefault="006C7785" w:rsidP="00380FCD">
            <w:pPr>
              <w:pStyle w:val="Default"/>
              <w:rPr>
                <w:sz w:val="18"/>
                <w:szCs w:val="18"/>
              </w:rPr>
            </w:pPr>
            <w:r w:rsidRPr="00340B0D">
              <w:rPr>
                <w:sz w:val="18"/>
                <w:szCs w:val="18"/>
              </w:rPr>
              <w:t>Buoys. Beacons, aids to navigation</w:t>
            </w:r>
          </w:p>
        </w:tc>
        <w:tc>
          <w:tcPr>
            <w:tcW w:w="924" w:type="dxa"/>
            <w:gridSpan w:val="2"/>
            <w:tcBorders>
              <w:top w:val="single" w:sz="4" w:space="0" w:color="auto"/>
              <w:left w:val="single" w:sz="4" w:space="0" w:color="auto"/>
              <w:bottom w:val="single" w:sz="4" w:space="0" w:color="auto"/>
              <w:right w:val="single" w:sz="12" w:space="0" w:color="auto"/>
            </w:tcBorders>
          </w:tcPr>
          <w:p w14:paraId="12B3C78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15FB2998" w14:textId="77777777" w:rsidR="006C7785" w:rsidRPr="00340B0D" w:rsidRDefault="006C7785" w:rsidP="00380FCD">
            <w:pPr>
              <w:pStyle w:val="Default"/>
              <w:rPr>
                <w:sz w:val="18"/>
                <w:szCs w:val="18"/>
              </w:rPr>
            </w:pPr>
            <w:r w:rsidRPr="00340B0D">
              <w:rPr>
                <w:sz w:val="18"/>
                <w:szCs w:val="18"/>
              </w:rPr>
              <w:t>Submarine cables and pipelines</w:t>
            </w:r>
          </w:p>
        </w:tc>
        <w:tc>
          <w:tcPr>
            <w:tcW w:w="878" w:type="dxa"/>
            <w:tcBorders>
              <w:top w:val="single" w:sz="4" w:space="0" w:color="auto"/>
              <w:bottom w:val="single" w:sz="4" w:space="0" w:color="auto"/>
              <w:right w:val="single" w:sz="12" w:space="0" w:color="auto"/>
            </w:tcBorders>
            <w:vAlign w:val="center"/>
          </w:tcPr>
          <w:p w14:paraId="5F7756A0" w14:textId="77777777" w:rsidR="006C7785" w:rsidRPr="00340B0D" w:rsidRDefault="006C7785" w:rsidP="00380FCD">
            <w:pPr>
              <w:rPr>
                <w:rFonts w:cs="Arial"/>
                <w:sz w:val="18"/>
                <w:szCs w:val="18"/>
              </w:rPr>
            </w:pPr>
          </w:p>
        </w:tc>
      </w:tr>
      <w:tr w:rsidR="006C7785" w:rsidRPr="00340B0D" w14:paraId="13B69906"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2CBB0CDD"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924" w:type="dxa"/>
            <w:gridSpan w:val="2"/>
            <w:tcBorders>
              <w:top w:val="single" w:sz="4" w:space="0" w:color="auto"/>
              <w:left w:val="single" w:sz="4" w:space="0" w:color="auto"/>
              <w:bottom w:val="single" w:sz="4" w:space="0" w:color="auto"/>
              <w:right w:val="single" w:sz="12" w:space="0" w:color="auto"/>
            </w:tcBorders>
          </w:tcPr>
          <w:p w14:paraId="1EE9418C"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75844FC1" w14:textId="77777777" w:rsidR="006C7785" w:rsidRPr="00340B0D" w:rsidRDefault="006C7785" w:rsidP="00380FCD">
            <w:pPr>
              <w:pStyle w:val="Default"/>
              <w:rPr>
                <w:sz w:val="18"/>
                <w:szCs w:val="18"/>
              </w:rPr>
            </w:pPr>
            <w:r w:rsidRPr="00340B0D">
              <w:rPr>
                <w:sz w:val="18"/>
                <w:szCs w:val="18"/>
              </w:rPr>
              <w:t>All isolated dangers</w:t>
            </w:r>
          </w:p>
        </w:tc>
        <w:tc>
          <w:tcPr>
            <w:tcW w:w="878" w:type="dxa"/>
            <w:tcBorders>
              <w:top w:val="single" w:sz="4" w:space="0" w:color="auto"/>
              <w:bottom w:val="single" w:sz="4" w:space="0" w:color="auto"/>
              <w:right w:val="single" w:sz="12" w:space="0" w:color="auto"/>
            </w:tcBorders>
            <w:vAlign w:val="center"/>
          </w:tcPr>
          <w:p w14:paraId="6FF48C48" w14:textId="77777777" w:rsidR="006C7785" w:rsidRPr="00340B0D" w:rsidRDefault="006C7785" w:rsidP="00380FCD">
            <w:pPr>
              <w:rPr>
                <w:rFonts w:cs="Arial"/>
                <w:sz w:val="18"/>
                <w:szCs w:val="18"/>
              </w:rPr>
            </w:pPr>
          </w:p>
        </w:tc>
      </w:tr>
      <w:tr w:rsidR="006C7785" w:rsidRPr="00340B0D" w14:paraId="5DADDA59"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F194030" w14:textId="77777777" w:rsidR="006C7785" w:rsidRPr="00340B0D" w:rsidRDefault="006C7785" w:rsidP="00380FCD">
            <w:pPr>
              <w:pStyle w:val="Default"/>
              <w:ind w:left="720"/>
              <w:rPr>
                <w:sz w:val="18"/>
                <w:szCs w:val="18"/>
              </w:rPr>
            </w:pPr>
            <w:r w:rsidRPr="00340B0D">
              <w:rPr>
                <w:sz w:val="18"/>
                <w:szCs w:val="18"/>
              </w:rPr>
              <w:t>Lights</w:t>
            </w:r>
          </w:p>
        </w:tc>
        <w:tc>
          <w:tcPr>
            <w:tcW w:w="924" w:type="dxa"/>
            <w:gridSpan w:val="2"/>
            <w:tcBorders>
              <w:top w:val="single" w:sz="4" w:space="0" w:color="auto"/>
              <w:left w:val="single" w:sz="4" w:space="0" w:color="auto"/>
              <w:bottom w:val="single" w:sz="4" w:space="0" w:color="auto"/>
              <w:right w:val="single" w:sz="12" w:space="0" w:color="auto"/>
            </w:tcBorders>
          </w:tcPr>
          <w:p w14:paraId="66C05670"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7BC10131" w14:textId="77777777" w:rsidR="006C7785" w:rsidRPr="00340B0D" w:rsidRDefault="006C7785" w:rsidP="00380FCD">
            <w:pPr>
              <w:pStyle w:val="Default"/>
              <w:rPr>
                <w:sz w:val="18"/>
                <w:szCs w:val="18"/>
              </w:rPr>
            </w:pPr>
            <w:r w:rsidRPr="00340B0D">
              <w:rPr>
                <w:sz w:val="18"/>
                <w:szCs w:val="18"/>
              </w:rPr>
              <w:t>Magnetic variation</w:t>
            </w:r>
          </w:p>
        </w:tc>
        <w:tc>
          <w:tcPr>
            <w:tcW w:w="878" w:type="dxa"/>
            <w:tcBorders>
              <w:top w:val="single" w:sz="4" w:space="0" w:color="auto"/>
              <w:bottom w:val="single" w:sz="4" w:space="0" w:color="auto"/>
              <w:right w:val="single" w:sz="12" w:space="0" w:color="auto"/>
            </w:tcBorders>
            <w:vAlign w:val="center"/>
          </w:tcPr>
          <w:p w14:paraId="3657B454" w14:textId="77777777" w:rsidR="006C7785" w:rsidRPr="00340B0D" w:rsidRDefault="006C7785" w:rsidP="00380FCD">
            <w:pPr>
              <w:rPr>
                <w:rFonts w:cs="Arial"/>
                <w:sz w:val="18"/>
                <w:szCs w:val="18"/>
              </w:rPr>
            </w:pPr>
          </w:p>
        </w:tc>
      </w:tr>
      <w:tr w:rsidR="006C7785" w:rsidRPr="00340B0D" w14:paraId="3E51B3A8"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719E6E62" w14:textId="77777777" w:rsidR="006C7785" w:rsidRPr="00340B0D" w:rsidRDefault="006C7785" w:rsidP="00380FCD">
            <w:pPr>
              <w:pStyle w:val="Default"/>
              <w:rPr>
                <w:sz w:val="18"/>
                <w:szCs w:val="18"/>
              </w:rPr>
            </w:pPr>
            <w:r w:rsidRPr="00340B0D">
              <w:rPr>
                <w:sz w:val="18"/>
                <w:szCs w:val="18"/>
              </w:rPr>
              <w:t>Boundaries and limits</w:t>
            </w:r>
          </w:p>
        </w:tc>
        <w:tc>
          <w:tcPr>
            <w:tcW w:w="924" w:type="dxa"/>
            <w:gridSpan w:val="2"/>
            <w:tcBorders>
              <w:top w:val="single" w:sz="4" w:space="0" w:color="auto"/>
              <w:left w:val="single" w:sz="4" w:space="0" w:color="auto"/>
              <w:bottom w:val="single" w:sz="4" w:space="0" w:color="auto"/>
              <w:right w:val="single" w:sz="12" w:space="0" w:color="auto"/>
            </w:tcBorders>
          </w:tcPr>
          <w:p w14:paraId="65FD8E93"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B5389AC" w14:textId="77777777" w:rsidR="006C7785" w:rsidRPr="00340B0D" w:rsidRDefault="006C7785" w:rsidP="00380FCD">
            <w:pPr>
              <w:pStyle w:val="Default"/>
              <w:rPr>
                <w:sz w:val="18"/>
                <w:szCs w:val="18"/>
              </w:rPr>
            </w:pPr>
            <w:r w:rsidRPr="00340B0D">
              <w:rPr>
                <w:sz w:val="18"/>
                <w:szCs w:val="18"/>
              </w:rPr>
              <w:t>Depth contours</w:t>
            </w:r>
          </w:p>
        </w:tc>
        <w:tc>
          <w:tcPr>
            <w:tcW w:w="878" w:type="dxa"/>
            <w:tcBorders>
              <w:top w:val="single" w:sz="4" w:space="0" w:color="auto"/>
              <w:bottom w:val="single" w:sz="4" w:space="0" w:color="auto"/>
              <w:right w:val="single" w:sz="12" w:space="0" w:color="auto"/>
            </w:tcBorders>
            <w:vAlign w:val="center"/>
          </w:tcPr>
          <w:p w14:paraId="5ED57761" w14:textId="77777777" w:rsidR="006C7785" w:rsidRPr="00340B0D" w:rsidRDefault="006C7785" w:rsidP="00380FCD">
            <w:pPr>
              <w:rPr>
                <w:rFonts w:cs="Arial"/>
                <w:sz w:val="18"/>
                <w:szCs w:val="18"/>
              </w:rPr>
            </w:pPr>
          </w:p>
        </w:tc>
      </w:tr>
      <w:tr w:rsidR="006C7785" w:rsidRPr="00340B0D" w14:paraId="77A54292"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F6611B1" w14:textId="77777777" w:rsidR="006C7785" w:rsidRPr="00340B0D" w:rsidRDefault="006C7785" w:rsidP="00380FCD">
            <w:pPr>
              <w:pStyle w:val="Default"/>
              <w:rPr>
                <w:sz w:val="18"/>
                <w:szCs w:val="18"/>
              </w:rPr>
            </w:pPr>
            <w:r w:rsidRPr="00340B0D">
              <w:rPr>
                <w:sz w:val="18"/>
                <w:szCs w:val="18"/>
              </w:rPr>
              <w:t>Prohibited and restricted areas</w:t>
            </w:r>
          </w:p>
        </w:tc>
        <w:tc>
          <w:tcPr>
            <w:tcW w:w="924" w:type="dxa"/>
            <w:gridSpan w:val="2"/>
            <w:tcBorders>
              <w:top w:val="single" w:sz="4" w:space="0" w:color="auto"/>
              <w:left w:val="single" w:sz="4" w:space="0" w:color="auto"/>
              <w:bottom w:val="single" w:sz="4" w:space="0" w:color="auto"/>
              <w:right w:val="single" w:sz="12" w:space="0" w:color="auto"/>
            </w:tcBorders>
          </w:tcPr>
          <w:p w14:paraId="69C18F16"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19B2C63" w14:textId="77777777" w:rsidR="006C7785" w:rsidRPr="00340B0D" w:rsidRDefault="006C7785" w:rsidP="00380FCD">
            <w:pPr>
              <w:pStyle w:val="Default"/>
              <w:rPr>
                <w:sz w:val="18"/>
                <w:szCs w:val="18"/>
              </w:rPr>
            </w:pPr>
            <w:r w:rsidRPr="00340B0D">
              <w:rPr>
                <w:sz w:val="18"/>
                <w:szCs w:val="18"/>
              </w:rPr>
              <w:t>Seabed</w:t>
            </w:r>
          </w:p>
        </w:tc>
        <w:tc>
          <w:tcPr>
            <w:tcW w:w="878" w:type="dxa"/>
            <w:tcBorders>
              <w:top w:val="single" w:sz="4" w:space="0" w:color="auto"/>
              <w:bottom w:val="single" w:sz="4" w:space="0" w:color="auto"/>
              <w:right w:val="single" w:sz="12" w:space="0" w:color="auto"/>
            </w:tcBorders>
            <w:vAlign w:val="center"/>
          </w:tcPr>
          <w:p w14:paraId="7902B34B" w14:textId="77777777" w:rsidR="006C7785" w:rsidRPr="00340B0D" w:rsidRDefault="006C7785" w:rsidP="00380FCD">
            <w:pPr>
              <w:rPr>
                <w:rFonts w:cs="Arial"/>
                <w:sz w:val="18"/>
                <w:szCs w:val="18"/>
              </w:rPr>
            </w:pPr>
          </w:p>
        </w:tc>
      </w:tr>
      <w:tr w:rsidR="006C7785" w:rsidRPr="00340B0D" w14:paraId="375C3DC0"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19F7E4D6" w14:textId="77777777" w:rsidR="006C7785" w:rsidRPr="00340B0D" w:rsidRDefault="006C7785" w:rsidP="00380FCD">
            <w:pPr>
              <w:pStyle w:val="Default"/>
              <w:rPr>
                <w:sz w:val="18"/>
                <w:szCs w:val="18"/>
              </w:rPr>
            </w:pPr>
            <w:r w:rsidRPr="00340B0D">
              <w:rPr>
                <w:sz w:val="18"/>
                <w:szCs w:val="18"/>
              </w:rPr>
              <w:t>Chart scale boundaries</w:t>
            </w:r>
          </w:p>
        </w:tc>
        <w:tc>
          <w:tcPr>
            <w:tcW w:w="924" w:type="dxa"/>
            <w:gridSpan w:val="2"/>
            <w:tcBorders>
              <w:top w:val="single" w:sz="4" w:space="0" w:color="auto"/>
              <w:left w:val="single" w:sz="4" w:space="0" w:color="auto"/>
              <w:bottom w:val="single" w:sz="4" w:space="0" w:color="auto"/>
              <w:right w:val="single" w:sz="12" w:space="0" w:color="auto"/>
            </w:tcBorders>
          </w:tcPr>
          <w:p w14:paraId="56129AB7"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22C6486E" w14:textId="77777777" w:rsidR="006C7785" w:rsidRPr="00340B0D" w:rsidRDefault="006C7785" w:rsidP="00380FCD">
            <w:pPr>
              <w:pStyle w:val="Default"/>
              <w:rPr>
                <w:sz w:val="18"/>
                <w:szCs w:val="18"/>
              </w:rPr>
            </w:pPr>
            <w:r w:rsidRPr="00340B0D">
              <w:rPr>
                <w:sz w:val="18"/>
                <w:szCs w:val="18"/>
              </w:rPr>
              <w:t>Tidal</w:t>
            </w:r>
          </w:p>
        </w:tc>
        <w:tc>
          <w:tcPr>
            <w:tcW w:w="878" w:type="dxa"/>
            <w:tcBorders>
              <w:top w:val="single" w:sz="4" w:space="0" w:color="auto"/>
              <w:bottom w:val="single" w:sz="4" w:space="0" w:color="auto"/>
              <w:right w:val="single" w:sz="12" w:space="0" w:color="auto"/>
            </w:tcBorders>
            <w:vAlign w:val="center"/>
          </w:tcPr>
          <w:p w14:paraId="2BD577A8" w14:textId="77777777" w:rsidR="006C7785" w:rsidRPr="00340B0D" w:rsidRDefault="006C7785" w:rsidP="00380FCD">
            <w:pPr>
              <w:rPr>
                <w:rFonts w:cs="Arial"/>
                <w:sz w:val="18"/>
                <w:szCs w:val="18"/>
              </w:rPr>
            </w:pPr>
          </w:p>
        </w:tc>
      </w:tr>
      <w:tr w:rsidR="006C7785" w:rsidRPr="00340B0D" w14:paraId="34BE549A"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68B9C0CB" w14:textId="77777777" w:rsidR="006C7785" w:rsidRPr="00340B0D" w:rsidRDefault="006C7785" w:rsidP="00380FCD">
            <w:pPr>
              <w:pStyle w:val="Default"/>
              <w:rPr>
                <w:sz w:val="18"/>
                <w:szCs w:val="18"/>
              </w:rPr>
            </w:pPr>
            <w:r w:rsidRPr="00340B0D">
              <w:rPr>
                <w:sz w:val="18"/>
                <w:szCs w:val="18"/>
              </w:rPr>
              <w:t>Cautionary notes</w:t>
            </w:r>
          </w:p>
        </w:tc>
        <w:tc>
          <w:tcPr>
            <w:tcW w:w="924" w:type="dxa"/>
            <w:gridSpan w:val="2"/>
            <w:tcBorders>
              <w:top w:val="single" w:sz="4" w:space="0" w:color="auto"/>
              <w:left w:val="single" w:sz="4" w:space="0" w:color="auto"/>
              <w:bottom w:val="single" w:sz="4" w:space="0" w:color="auto"/>
              <w:right w:val="single" w:sz="12" w:space="0" w:color="auto"/>
            </w:tcBorders>
          </w:tcPr>
          <w:p w14:paraId="392627FA"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07D881CF" w14:textId="77777777" w:rsidR="006C7785" w:rsidRPr="00340B0D" w:rsidRDefault="006C7785" w:rsidP="00380FCD">
            <w:pPr>
              <w:pStyle w:val="Default"/>
              <w:rPr>
                <w:sz w:val="18"/>
                <w:szCs w:val="18"/>
              </w:rPr>
            </w:pPr>
            <w:r w:rsidRPr="00340B0D">
              <w:rPr>
                <w:sz w:val="18"/>
                <w:szCs w:val="18"/>
              </w:rPr>
              <w:t>Miscellaneous (Other)</w:t>
            </w:r>
          </w:p>
        </w:tc>
        <w:tc>
          <w:tcPr>
            <w:tcW w:w="878" w:type="dxa"/>
            <w:tcBorders>
              <w:top w:val="single" w:sz="4" w:space="0" w:color="auto"/>
              <w:bottom w:val="single" w:sz="4" w:space="0" w:color="auto"/>
              <w:right w:val="single" w:sz="12" w:space="0" w:color="auto"/>
            </w:tcBorders>
            <w:vAlign w:val="center"/>
          </w:tcPr>
          <w:p w14:paraId="17F88977" w14:textId="77777777" w:rsidR="006C7785" w:rsidRPr="00340B0D" w:rsidRDefault="006C7785" w:rsidP="00380FCD">
            <w:pPr>
              <w:rPr>
                <w:rFonts w:cs="Arial"/>
                <w:sz w:val="18"/>
                <w:szCs w:val="18"/>
              </w:rPr>
            </w:pPr>
          </w:p>
        </w:tc>
      </w:tr>
      <w:tr w:rsidR="006C7785" w:rsidRPr="00340B0D" w14:paraId="3D60DCF7"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04C05E88" w14:textId="77777777" w:rsidR="006C7785" w:rsidRPr="00340B0D" w:rsidRDefault="006C7785" w:rsidP="00380FCD">
            <w:pPr>
              <w:pStyle w:val="Default"/>
              <w:rPr>
                <w:sz w:val="18"/>
                <w:szCs w:val="18"/>
              </w:rPr>
            </w:pPr>
            <w:r w:rsidRPr="00340B0D">
              <w:rPr>
                <w:sz w:val="18"/>
                <w:szCs w:val="18"/>
              </w:rPr>
              <w:t>Ships’ routeing systems and ferry routes</w:t>
            </w:r>
          </w:p>
        </w:tc>
        <w:tc>
          <w:tcPr>
            <w:tcW w:w="924" w:type="dxa"/>
            <w:gridSpan w:val="2"/>
            <w:tcBorders>
              <w:top w:val="single" w:sz="4" w:space="0" w:color="auto"/>
              <w:left w:val="single" w:sz="4" w:space="0" w:color="auto"/>
              <w:bottom w:val="single" w:sz="4" w:space="0" w:color="auto"/>
              <w:right w:val="single" w:sz="12" w:space="0" w:color="auto"/>
            </w:tcBorders>
          </w:tcPr>
          <w:p w14:paraId="62F73EE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235FACA"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2BE2F86B" w14:textId="77777777" w:rsidR="006C7785" w:rsidRPr="00340B0D" w:rsidRDefault="006C7785" w:rsidP="00380FCD">
            <w:pPr>
              <w:rPr>
                <w:rFonts w:cs="Arial"/>
                <w:sz w:val="18"/>
                <w:szCs w:val="18"/>
              </w:rPr>
            </w:pPr>
          </w:p>
        </w:tc>
      </w:tr>
      <w:tr w:rsidR="006C7785" w:rsidRPr="00340B0D" w14:paraId="3F5FF5A4"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4809BD22" w14:textId="77777777" w:rsidR="006C7785" w:rsidRPr="00340B0D" w:rsidRDefault="006C7785" w:rsidP="00380FCD">
            <w:pPr>
              <w:pStyle w:val="Default"/>
              <w:rPr>
                <w:sz w:val="18"/>
                <w:szCs w:val="18"/>
              </w:rPr>
            </w:pPr>
            <w:r w:rsidRPr="00340B0D">
              <w:rPr>
                <w:sz w:val="18"/>
                <w:szCs w:val="18"/>
              </w:rPr>
              <w:t xml:space="preserve">Archipelagic sea lanes </w:t>
            </w:r>
          </w:p>
        </w:tc>
        <w:tc>
          <w:tcPr>
            <w:tcW w:w="924" w:type="dxa"/>
            <w:gridSpan w:val="2"/>
            <w:tcBorders>
              <w:top w:val="single" w:sz="4" w:space="0" w:color="auto"/>
              <w:left w:val="single" w:sz="4" w:space="0" w:color="auto"/>
              <w:bottom w:val="single" w:sz="4" w:space="0" w:color="auto"/>
              <w:right w:val="single" w:sz="12" w:space="0" w:color="auto"/>
            </w:tcBorders>
          </w:tcPr>
          <w:p w14:paraId="38A98D2E"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5B99F0A8"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3BB239CB" w14:textId="77777777" w:rsidR="006C7785" w:rsidRPr="00340B0D" w:rsidRDefault="006C7785" w:rsidP="00380FCD">
            <w:pPr>
              <w:rPr>
                <w:rFonts w:cs="Arial"/>
                <w:sz w:val="18"/>
                <w:szCs w:val="18"/>
              </w:rPr>
            </w:pPr>
          </w:p>
        </w:tc>
      </w:tr>
      <w:tr w:rsidR="006C7785" w:rsidRPr="00340B0D" w14:paraId="42D3DA0C"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F5F66B3" w14:textId="77777777" w:rsidR="006C7785" w:rsidRPr="00340B0D" w:rsidRDefault="006C7785" w:rsidP="00380FCD">
            <w:pPr>
              <w:pStyle w:val="Default"/>
              <w:rPr>
                <w:sz w:val="18"/>
                <w:szCs w:val="18"/>
              </w:rPr>
            </w:pPr>
            <w:r w:rsidRPr="00340B0D">
              <w:rPr>
                <w:sz w:val="18"/>
                <w:szCs w:val="18"/>
              </w:rPr>
              <w:t>Miscellaneous (Standard)</w:t>
            </w:r>
          </w:p>
        </w:tc>
        <w:tc>
          <w:tcPr>
            <w:tcW w:w="924" w:type="dxa"/>
            <w:gridSpan w:val="2"/>
            <w:tcBorders>
              <w:top w:val="single" w:sz="4" w:space="0" w:color="auto"/>
              <w:left w:val="single" w:sz="4" w:space="0" w:color="auto"/>
              <w:bottom w:val="single" w:sz="4" w:space="0" w:color="auto"/>
              <w:right w:val="single" w:sz="12" w:space="0" w:color="auto"/>
            </w:tcBorders>
          </w:tcPr>
          <w:p w14:paraId="69F3BDDC"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6C7A326"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73CAB6CD" w14:textId="77777777" w:rsidR="006C7785" w:rsidRPr="00340B0D" w:rsidRDefault="006C7785" w:rsidP="00380FCD">
            <w:pPr>
              <w:rPr>
                <w:rFonts w:cs="Arial"/>
                <w:sz w:val="18"/>
                <w:szCs w:val="18"/>
              </w:rPr>
            </w:pPr>
          </w:p>
        </w:tc>
      </w:tr>
      <w:tr w:rsidR="006C7785" w:rsidRPr="00340B0D" w14:paraId="5DB081F4"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460D6B3" w14:textId="77777777" w:rsidR="006C7785" w:rsidRPr="00340B0D" w:rsidRDefault="006C7785" w:rsidP="00380FCD">
            <w:pPr>
              <w:pStyle w:val="Default"/>
              <w:ind w:left="720"/>
              <w:rPr>
                <w:sz w:val="18"/>
                <w:szCs w:val="18"/>
              </w:rPr>
            </w:pPr>
            <w:r w:rsidRPr="00340B0D">
              <w:rPr>
                <w:sz w:val="18"/>
                <w:szCs w:val="18"/>
              </w:rPr>
              <w:t>Chart (Standard)</w:t>
            </w:r>
          </w:p>
        </w:tc>
        <w:tc>
          <w:tcPr>
            <w:tcW w:w="924" w:type="dxa"/>
            <w:gridSpan w:val="2"/>
            <w:tcBorders>
              <w:top w:val="single" w:sz="4" w:space="0" w:color="auto"/>
              <w:left w:val="single" w:sz="4" w:space="0" w:color="auto"/>
              <w:bottom w:val="single" w:sz="4" w:space="0" w:color="auto"/>
              <w:right w:val="single" w:sz="12" w:space="0" w:color="auto"/>
            </w:tcBorders>
          </w:tcPr>
          <w:p w14:paraId="221970CA"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508AE1B"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790C088A" w14:textId="77777777" w:rsidR="006C7785" w:rsidRPr="00340B0D" w:rsidRDefault="006C7785" w:rsidP="00380FCD">
            <w:pPr>
              <w:rPr>
                <w:rFonts w:cs="Arial"/>
                <w:sz w:val="18"/>
                <w:szCs w:val="18"/>
              </w:rPr>
            </w:pPr>
          </w:p>
        </w:tc>
      </w:tr>
      <w:tr w:rsidR="006C7785" w:rsidRPr="00340B0D" w14:paraId="66AEEB62" w14:textId="77777777" w:rsidTr="00380FCD">
        <w:trPr>
          <w:gridBefore w:val="1"/>
          <w:wBefore w:w="10" w:type="dxa"/>
        </w:trPr>
        <w:tc>
          <w:tcPr>
            <w:tcW w:w="4324" w:type="dxa"/>
            <w:gridSpan w:val="3"/>
            <w:tcBorders>
              <w:top w:val="single" w:sz="4" w:space="0" w:color="auto"/>
              <w:left w:val="single" w:sz="12" w:space="0" w:color="auto"/>
              <w:bottom w:val="single" w:sz="12" w:space="0" w:color="auto"/>
              <w:right w:val="single" w:sz="4" w:space="0" w:color="auto"/>
            </w:tcBorders>
          </w:tcPr>
          <w:p w14:paraId="5776562A" w14:textId="77777777" w:rsidR="006C7785" w:rsidRPr="00340B0D" w:rsidRDefault="006C7785" w:rsidP="00380FCD">
            <w:pPr>
              <w:pStyle w:val="Default"/>
              <w:ind w:left="720"/>
              <w:rPr>
                <w:sz w:val="18"/>
                <w:szCs w:val="18"/>
              </w:rPr>
            </w:pPr>
            <w:r w:rsidRPr="00340B0D">
              <w:rPr>
                <w:sz w:val="18"/>
                <w:szCs w:val="18"/>
              </w:rPr>
              <w:t>Alert Highlights (Standard)</w:t>
            </w:r>
          </w:p>
        </w:tc>
        <w:tc>
          <w:tcPr>
            <w:tcW w:w="924" w:type="dxa"/>
            <w:gridSpan w:val="2"/>
            <w:tcBorders>
              <w:top w:val="single" w:sz="4" w:space="0" w:color="auto"/>
              <w:left w:val="single" w:sz="4" w:space="0" w:color="auto"/>
              <w:bottom w:val="single" w:sz="12" w:space="0" w:color="auto"/>
              <w:right w:val="single" w:sz="12" w:space="0" w:color="auto"/>
            </w:tcBorders>
          </w:tcPr>
          <w:p w14:paraId="71D47201"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12" w:space="0" w:color="auto"/>
            </w:tcBorders>
          </w:tcPr>
          <w:p w14:paraId="7E268E04" w14:textId="77777777" w:rsidR="006C7785" w:rsidRPr="00340B0D" w:rsidRDefault="006C7785" w:rsidP="00380FCD">
            <w:pPr>
              <w:rPr>
                <w:rFonts w:cs="Arial"/>
                <w:sz w:val="18"/>
                <w:szCs w:val="18"/>
              </w:rPr>
            </w:pPr>
          </w:p>
        </w:tc>
        <w:tc>
          <w:tcPr>
            <w:tcW w:w="878" w:type="dxa"/>
            <w:tcBorders>
              <w:top w:val="single" w:sz="4" w:space="0" w:color="auto"/>
              <w:bottom w:val="single" w:sz="12" w:space="0" w:color="auto"/>
              <w:right w:val="single" w:sz="12" w:space="0" w:color="auto"/>
            </w:tcBorders>
            <w:vAlign w:val="center"/>
          </w:tcPr>
          <w:p w14:paraId="282320D2" w14:textId="77777777" w:rsidR="006C7785" w:rsidRPr="00340B0D" w:rsidRDefault="006C7785" w:rsidP="00380FCD">
            <w:pPr>
              <w:rPr>
                <w:rFonts w:cs="Arial"/>
                <w:sz w:val="18"/>
                <w:szCs w:val="18"/>
              </w:rPr>
            </w:pPr>
          </w:p>
        </w:tc>
      </w:tr>
      <w:tr w:rsidR="006C7785" w:rsidRPr="00340B0D" w14:paraId="24D0CBA0" w14:textId="77777777" w:rsidTr="00380FCD">
        <w:trPr>
          <w:gridBefore w:val="1"/>
          <w:wBefore w:w="10" w:type="dxa"/>
        </w:trPr>
        <w:tc>
          <w:tcPr>
            <w:tcW w:w="9636"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5F88F94C"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2748B7CC"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79208BFE" w14:textId="77777777" w:rsidR="006C7785" w:rsidRPr="00340B0D" w:rsidRDefault="006C7785" w:rsidP="00380FCD">
            <w:pPr>
              <w:pStyle w:val="Default"/>
              <w:ind w:left="720"/>
              <w:rPr>
                <w:sz w:val="18"/>
                <w:szCs w:val="18"/>
              </w:rPr>
            </w:pPr>
          </w:p>
        </w:tc>
        <w:tc>
          <w:tcPr>
            <w:tcW w:w="924" w:type="dxa"/>
            <w:gridSpan w:val="2"/>
            <w:tcBorders>
              <w:top w:val="single" w:sz="4" w:space="0" w:color="auto"/>
              <w:left w:val="single" w:sz="4" w:space="0" w:color="auto"/>
              <w:bottom w:val="single" w:sz="4" w:space="0" w:color="auto"/>
              <w:right w:val="double" w:sz="4" w:space="0" w:color="auto"/>
            </w:tcBorders>
          </w:tcPr>
          <w:p w14:paraId="70A78B6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double" w:sz="4" w:space="0" w:color="auto"/>
              <w:bottom w:val="single" w:sz="4" w:space="0" w:color="auto"/>
            </w:tcBorders>
          </w:tcPr>
          <w:p w14:paraId="669CD40C"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297FCF84" w14:textId="77777777" w:rsidR="006C7785" w:rsidRPr="00340B0D" w:rsidRDefault="006C7785" w:rsidP="00380FCD">
            <w:pPr>
              <w:rPr>
                <w:rFonts w:cs="Arial"/>
                <w:sz w:val="18"/>
                <w:szCs w:val="18"/>
              </w:rPr>
            </w:pPr>
          </w:p>
        </w:tc>
      </w:tr>
      <w:tr w:rsidR="006C7785" w:rsidRPr="00340B0D" w14:paraId="7273C417"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2BBFD378" w14:textId="77777777" w:rsidR="006C7785" w:rsidRPr="00340B0D" w:rsidRDefault="006C7785" w:rsidP="00380FCD">
            <w:pPr>
              <w:pStyle w:val="Default"/>
              <w:ind w:left="720"/>
              <w:rPr>
                <w:sz w:val="18"/>
                <w:szCs w:val="18"/>
              </w:rPr>
            </w:pPr>
          </w:p>
        </w:tc>
        <w:tc>
          <w:tcPr>
            <w:tcW w:w="924" w:type="dxa"/>
            <w:gridSpan w:val="2"/>
            <w:tcBorders>
              <w:top w:val="single" w:sz="4" w:space="0" w:color="auto"/>
              <w:left w:val="single" w:sz="4" w:space="0" w:color="auto"/>
              <w:bottom w:val="single" w:sz="4" w:space="0" w:color="auto"/>
              <w:right w:val="double" w:sz="4" w:space="0" w:color="auto"/>
            </w:tcBorders>
          </w:tcPr>
          <w:p w14:paraId="79206B92" w14:textId="77777777" w:rsidR="006C7785" w:rsidRPr="00340B0D" w:rsidRDefault="006C7785" w:rsidP="00380FCD">
            <w:pPr>
              <w:jc w:val="center"/>
              <w:rPr>
                <w:rFonts w:cs="Arial"/>
                <w:sz w:val="18"/>
                <w:szCs w:val="18"/>
              </w:rPr>
            </w:pPr>
          </w:p>
        </w:tc>
        <w:tc>
          <w:tcPr>
            <w:tcW w:w="3510" w:type="dxa"/>
            <w:gridSpan w:val="3"/>
            <w:tcBorders>
              <w:top w:val="single" w:sz="4" w:space="0" w:color="auto"/>
              <w:left w:val="double" w:sz="4" w:space="0" w:color="auto"/>
              <w:bottom w:val="single" w:sz="4" w:space="0" w:color="auto"/>
            </w:tcBorders>
          </w:tcPr>
          <w:p w14:paraId="6BCBBD18"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022221B5" w14:textId="77777777" w:rsidR="006C7785" w:rsidRPr="00340B0D" w:rsidRDefault="006C7785" w:rsidP="00380FCD">
            <w:pPr>
              <w:rPr>
                <w:rFonts w:cs="Arial"/>
                <w:sz w:val="18"/>
                <w:szCs w:val="18"/>
              </w:rPr>
            </w:pPr>
          </w:p>
        </w:tc>
      </w:tr>
      <w:tr w:rsidR="006C7785" w:rsidRPr="00340B0D" w14:paraId="6DF4AEFC"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368E0F"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09B8F6FB" w14:textId="77777777" w:rsidTr="00380FCD">
        <w:trPr>
          <w:gridBefore w:val="1"/>
          <w:wBefore w:w="10" w:type="dxa"/>
        </w:trPr>
        <w:tc>
          <w:tcPr>
            <w:tcW w:w="9636" w:type="dxa"/>
            <w:gridSpan w:val="9"/>
            <w:tcBorders>
              <w:top w:val="single" w:sz="4" w:space="0" w:color="auto"/>
              <w:left w:val="single" w:sz="12" w:space="0" w:color="auto"/>
              <w:bottom w:val="single" w:sz="4" w:space="0" w:color="auto"/>
              <w:right w:val="single" w:sz="12" w:space="0" w:color="auto"/>
            </w:tcBorders>
            <w:vAlign w:val="center"/>
          </w:tcPr>
          <w:p w14:paraId="5EE9FC12" w14:textId="77777777" w:rsidR="006C7785" w:rsidRPr="0036528F" w:rsidRDefault="006C7785" w:rsidP="00380FCD">
            <w:pPr>
              <w:rPr>
                <w:rFonts w:cs="Arial"/>
                <w:i/>
              </w:rPr>
            </w:pPr>
            <w:r w:rsidRPr="0036528F">
              <w:rPr>
                <w:rFonts w:cs="Arial"/>
                <w:i/>
              </w:rPr>
              <w:t xml:space="preserve">Load the exchange set </w:t>
            </w:r>
            <w:proofErr w:type="spellStart"/>
            <w:r w:rsidRPr="0036528F">
              <w:rPr>
                <w:rFonts w:cs="Arial"/>
                <w:b/>
                <w:bCs/>
                <w:i/>
              </w:rPr>
              <w:t>PowerUp</w:t>
            </w:r>
            <w:proofErr w:type="spellEnd"/>
            <w:r w:rsidRPr="0036528F">
              <w:rPr>
                <w:rFonts w:cs="Arial"/>
                <w:i/>
              </w:rPr>
              <w:t xml:space="preserve"> with the following settings:</w:t>
            </w:r>
          </w:p>
          <w:p w14:paraId="51782890" w14:textId="77777777" w:rsidR="006C7785" w:rsidRPr="00D6273A" w:rsidRDefault="006C7785" w:rsidP="00380FCD">
            <w:pPr>
              <w:rPr>
                <w:i/>
              </w:rPr>
            </w:pPr>
            <w:r w:rsidRPr="0036528F">
              <w:rPr>
                <w:rFonts w:cs="Arial"/>
                <w:i/>
              </w:rPr>
              <w:t>Display of spot soundings shall be switched on.</w:t>
            </w:r>
          </w:p>
        </w:tc>
      </w:tr>
      <w:tr w:rsidR="006C7785" w:rsidRPr="00340B0D" w14:paraId="2CE8294B"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7E7A66C"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44A83699"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6184F497" w14:textId="77777777" w:rsidR="006C7785" w:rsidRPr="00614B0E" w:rsidRDefault="006C7785" w:rsidP="00380FCD">
            <w:pPr>
              <w:rPr>
                <w:rFonts w:cs="Arial"/>
                <w:b/>
                <w:bCs/>
              </w:rPr>
            </w:pPr>
            <w:r w:rsidRPr="0036528F">
              <w:rPr>
                <w:rFonts w:cs="Arial"/>
                <w:i/>
              </w:rPr>
              <w:t>4. Set the Safety Depth value to 12 m (Safety Contour 10 m).</w:t>
            </w:r>
          </w:p>
        </w:tc>
      </w:tr>
      <w:tr w:rsidR="006C7785" w:rsidRPr="00340B0D" w14:paraId="270A03C1"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4435B16"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14:paraId="739B5ABA" w14:textId="77777777" w:rsidTr="00380FCD">
        <w:tc>
          <w:tcPr>
            <w:tcW w:w="9646" w:type="dxa"/>
            <w:gridSpan w:val="10"/>
            <w:vAlign w:val="center"/>
          </w:tcPr>
          <w:p w14:paraId="463ED5C2" w14:textId="77777777" w:rsidR="006C7785" w:rsidRDefault="006C7785" w:rsidP="00380FCD">
            <w:pPr>
              <w:rPr>
                <w:rFonts w:cs="Arial"/>
                <w:i/>
              </w:rPr>
            </w:pPr>
            <w:r w:rsidRPr="008D2865">
              <w:rPr>
                <w:i/>
              </w:rPr>
              <w:t>4. The spot soundings shallower than 12</w:t>
            </w:r>
            <w:r>
              <w:rPr>
                <w:i/>
              </w:rPr>
              <w:t xml:space="preserve"> </w:t>
            </w:r>
            <w:r w:rsidRPr="008D2865">
              <w:rPr>
                <w:i/>
              </w:rPr>
              <w:t>m must be emphasised.</w:t>
            </w:r>
          </w:p>
        </w:tc>
      </w:tr>
      <w:tr w:rsidR="006C7785" w14:paraId="40BEFA59" w14:textId="77777777" w:rsidTr="00380FCD">
        <w:tc>
          <w:tcPr>
            <w:tcW w:w="9646" w:type="dxa"/>
            <w:gridSpan w:val="10"/>
            <w:vAlign w:val="center"/>
          </w:tcPr>
          <w:p w14:paraId="29F476F3" w14:textId="77777777" w:rsidR="006C7785" w:rsidRDefault="006C7785" w:rsidP="00380FCD">
            <w:pPr>
              <w:jc w:val="center"/>
            </w:pPr>
            <w:r w:rsidRPr="0017374B">
              <w:rPr>
                <w:noProof/>
                <w:lang w:val="en-IN" w:eastAsia="en-IN"/>
              </w:rPr>
              <w:lastRenderedPageBreak/>
              <w:drawing>
                <wp:inline distT="0" distB="0" distL="0" distR="0" wp14:anchorId="2184A912" wp14:editId="7956EBAE">
                  <wp:extent cx="5906707" cy="5434330"/>
                  <wp:effectExtent l="0" t="0" r="0" b="0"/>
                  <wp:docPr id="261" name="Picture 261" descr="C:\msdokut\STANDARDIT\IHO\ENCWG\Drafting 4.0.2 after Mar2016\New picture originals 23mar2016\3.3.5 pictur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msdokut\STANDARDIT\IHO\ENCWG\Drafting 4.0.2 after Mar2016\New picture originals 23mar2016\3.3.5 picture 4.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10566" cy="5437881"/>
                          </a:xfrm>
                          <a:prstGeom prst="rect">
                            <a:avLst/>
                          </a:prstGeom>
                          <a:noFill/>
                          <a:ln>
                            <a:noFill/>
                          </a:ln>
                        </pic:spPr>
                      </pic:pic>
                    </a:graphicData>
                  </a:graphic>
                </wp:inline>
              </w:drawing>
            </w:r>
          </w:p>
          <w:p w14:paraId="228418FA" w14:textId="77777777" w:rsidR="006C7785" w:rsidRPr="008D2865" w:rsidRDefault="006C7785" w:rsidP="00380FCD">
            <w:pPr>
              <w:rPr>
                <w:i/>
              </w:rPr>
            </w:pPr>
          </w:p>
        </w:tc>
      </w:tr>
    </w:tbl>
    <w:p w14:paraId="799705C4" w14:textId="77777777" w:rsidR="006C7785" w:rsidRDefault="006C7785" w:rsidP="006C7785"/>
    <w:p w14:paraId="31C51D73" w14:textId="74488C41" w:rsidR="006C7785" w:rsidDel="0099359B" w:rsidRDefault="006C7785" w:rsidP="006C7785">
      <w:pPr>
        <w:rPr>
          <w:del w:id="2960" w:author="jonathan pritchard" w:date="2024-10-23T10:01:00Z" w16du:dateUtc="2024-10-23T09:01:00Z"/>
          <w:b/>
          <w:color w:val="FF0000"/>
        </w:rPr>
      </w:pPr>
      <w:del w:id="2961" w:author="jonathan pritchard" w:date="2024-10-23T10:01:00Z" w16du:dateUtc="2024-10-23T09:01:00Z">
        <w:r w:rsidRPr="008C2033" w:rsidDel="0099359B">
          <w:rPr>
            <w:b/>
            <w:color w:val="FF0000"/>
          </w:rPr>
          <w:delText>IIC Comment:</w:delText>
        </w:r>
        <w:r w:rsidRPr="008C2033" w:rsidDel="0099359B">
          <w:rPr>
            <w:color w:val="FF0000"/>
          </w:rPr>
          <w:delText xml:space="preserve"> </w:delText>
        </w:r>
        <w:r w:rsidRPr="008C2033" w:rsidDel="0099359B">
          <w:rPr>
            <w:i/>
            <w:color w:val="FF0000"/>
          </w:rPr>
          <w:delText>Dataset</w:delText>
        </w:r>
        <w:r w:rsidRPr="008C2033" w:rsidDel="0099359B">
          <w:rPr>
            <w:color w:val="FF0000"/>
          </w:rPr>
          <w:delText xml:space="preserve"> not available</w:delText>
        </w:r>
      </w:del>
    </w:p>
    <w:p w14:paraId="3EEF31AB" w14:textId="77777777" w:rsidR="0099359B" w:rsidRPr="008C2033" w:rsidRDefault="0099359B" w:rsidP="006C7785">
      <w:pPr>
        <w:spacing w:line="240" w:lineRule="auto"/>
        <w:rPr>
          <w:ins w:id="2962" w:author="jonathan pritchard" w:date="2024-10-23T10:01:00Z" w16du:dateUtc="2024-10-23T09:01:00Z"/>
          <w:color w:val="FF0000"/>
        </w:rPr>
      </w:pPr>
    </w:p>
    <w:p w14:paraId="72079852" w14:textId="77777777" w:rsidR="006C7785" w:rsidRDefault="006C7785" w:rsidP="006C7785">
      <w:r>
        <w:br w:type="page"/>
      </w:r>
    </w:p>
    <w:p w14:paraId="38D68E8B" w14:textId="77777777" w:rsidR="00FC62DF" w:rsidRDefault="00FC62DF" w:rsidP="006C7785"/>
    <w:p w14:paraId="286B6FEF" w14:textId="5855C827" w:rsidR="006C7785" w:rsidRPr="001C1BE9" w:rsidRDefault="00FC62DF" w:rsidP="00FC62DF">
      <w:pPr>
        <w:pStyle w:val="Heading3"/>
      </w:pPr>
      <w:bookmarkStart w:id="2963" w:name="_Toc189647859"/>
      <w:r>
        <w:t>Shallow Pattern</w:t>
      </w:r>
      <w:bookmarkEnd w:id="2963"/>
    </w:p>
    <w:tbl>
      <w:tblPr>
        <w:tblW w:w="9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406"/>
        <w:gridCol w:w="2662"/>
        <w:gridCol w:w="2408"/>
        <w:gridCol w:w="2131"/>
      </w:tblGrid>
      <w:tr w:rsidR="006C7785" w14:paraId="1B2ABAA4" w14:textId="77777777" w:rsidTr="00E72BE6">
        <w:trPr>
          <w:trHeight w:val="454"/>
          <w:tblHeader/>
        </w:trPr>
        <w:tc>
          <w:tcPr>
            <w:tcW w:w="2406" w:type="dxa"/>
            <w:shd w:val="clear" w:color="auto" w:fill="BFBFBF" w:themeFill="background1" w:themeFillShade="BF"/>
            <w:vAlign w:val="center"/>
          </w:tcPr>
          <w:p w14:paraId="3CB1FE43" w14:textId="77777777" w:rsidR="006C7785" w:rsidRPr="00CB1E10" w:rsidRDefault="006C7785" w:rsidP="00380FCD">
            <w:pPr>
              <w:spacing w:line="240" w:lineRule="auto"/>
              <w:rPr>
                <w:rFonts w:cs="Arial"/>
              </w:rPr>
            </w:pPr>
            <w:r w:rsidRPr="00CB1E10">
              <w:rPr>
                <w:rFonts w:cs="Arial"/>
                <w:b/>
              </w:rPr>
              <w:t>Test Reference</w:t>
            </w:r>
          </w:p>
        </w:tc>
        <w:tc>
          <w:tcPr>
            <w:tcW w:w="2662" w:type="dxa"/>
            <w:shd w:val="clear" w:color="auto" w:fill="FFFFFF" w:themeFill="background1"/>
            <w:vAlign w:val="center"/>
          </w:tcPr>
          <w:p w14:paraId="13743366" w14:textId="77777777" w:rsidR="006C7785" w:rsidRPr="00CB1E10" w:rsidRDefault="006C7785" w:rsidP="00380FCD">
            <w:pPr>
              <w:spacing w:line="240" w:lineRule="auto"/>
              <w:rPr>
                <w:rFonts w:cs="Arial"/>
              </w:rPr>
            </w:pPr>
            <w:proofErr w:type="spellStart"/>
            <w:r w:rsidRPr="00CB1E10">
              <w:rPr>
                <w:rFonts w:cs="Arial"/>
              </w:rPr>
              <w:t>ShallowPattern</w:t>
            </w:r>
            <w:proofErr w:type="spellEnd"/>
          </w:p>
        </w:tc>
        <w:tc>
          <w:tcPr>
            <w:tcW w:w="2408" w:type="dxa"/>
            <w:shd w:val="clear" w:color="auto" w:fill="BFBFBF" w:themeFill="background1" w:themeFillShade="BF"/>
            <w:vAlign w:val="center"/>
          </w:tcPr>
          <w:p w14:paraId="6BE48879" w14:textId="77777777" w:rsidR="006C7785" w:rsidRPr="00CB1E10" w:rsidRDefault="006C7785" w:rsidP="00380FCD">
            <w:pPr>
              <w:spacing w:line="240" w:lineRule="auto"/>
              <w:rPr>
                <w:rFonts w:cs="Arial"/>
              </w:rPr>
            </w:pPr>
            <w:r w:rsidRPr="00CB1E10">
              <w:rPr>
                <w:rFonts w:cs="Arial"/>
                <w:b/>
              </w:rPr>
              <w:t>IHO Reference</w:t>
            </w:r>
          </w:p>
        </w:tc>
        <w:tc>
          <w:tcPr>
            <w:tcW w:w="2131" w:type="dxa"/>
            <w:shd w:val="clear" w:color="auto" w:fill="FFFFFF" w:themeFill="background1"/>
            <w:vAlign w:val="center"/>
          </w:tcPr>
          <w:p w14:paraId="79FA8770" w14:textId="10A98CC5" w:rsidR="006C7785" w:rsidRPr="0082201A" w:rsidRDefault="0082201A" w:rsidP="00380FCD">
            <w:pPr>
              <w:spacing w:line="240" w:lineRule="auto"/>
              <w:rPr>
                <w:rFonts w:cs="Arial"/>
                <w:color w:val="000000"/>
              </w:rPr>
            </w:pPr>
            <w:r>
              <w:rPr>
                <w:rFonts w:cs="Arial"/>
                <w:color w:val="000000"/>
              </w:rPr>
              <w:t>S-101 Portrayal</w:t>
            </w:r>
          </w:p>
        </w:tc>
      </w:tr>
    </w:tbl>
    <w:tbl>
      <w:tblPr>
        <w:tblStyle w:val="TableGrid"/>
        <w:tblW w:w="9696" w:type="dxa"/>
        <w:tblInd w:w="-10" w:type="dxa"/>
        <w:tblLook w:val="04A0" w:firstRow="1" w:lastRow="0" w:firstColumn="1" w:lastColumn="0" w:noHBand="0" w:noVBand="1"/>
      </w:tblPr>
      <w:tblGrid>
        <w:gridCol w:w="11"/>
        <w:gridCol w:w="2583"/>
        <w:gridCol w:w="355"/>
        <w:gridCol w:w="1336"/>
        <w:gridCol w:w="235"/>
        <w:gridCol w:w="766"/>
        <w:gridCol w:w="1878"/>
        <w:gridCol w:w="444"/>
        <w:gridCol w:w="1083"/>
        <w:gridCol w:w="1005"/>
      </w:tblGrid>
      <w:tr w:rsidR="006C7785" w:rsidRPr="00340B0D" w14:paraId="2954997B" w14:textId="77777777" w:rsidTr="00380FCD">
        <w:trPr>
          <w:gridBefore w:val="1"/>
          <w:wBefore w:w="11" w:type="dxa"/>
        </w:trPr>
        <w:tc>
          <w:tcPr>
            <w:tcW w:w="9685"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146EF3B"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24E924E5" w14:textId="77777777" w:rsidTr="00380FCD">
        <w:trPr>
          <w:gridBefore w:val="1"/>
          <w:wBefore w:w="11" w:type="dxa"/>
        </w:trPr>
        <w:tc>
          <w:tcPr>
            <w:tcW w:w="9685"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2D90BE81" w14:textId="77777777" w:rsidR="006C7785" w:rsidRPr="005B051E" w:rsidRDefault="006C7785" w:rsidP="00380FCD">
            <w:pPr>
              <w:rPr>
                <w:rFonts w:cs="Arial"/>
              </w:rPr>
            </w:pPr>
            <w:r w:rsidRPr="00CB1E10">
              <w:rPr>
                <w:rFonts w:cs="Arial"/>
                <w:i/>
              </w:rPr>
              <w:t>Display of shallow pattern.</w:t>
            </w:r>
          </w:p>
        </w:tc>
      </w:tr>
      <w:tr w:rsidR="006C7785" w:rsidRPr="00340B0D" w14:paraId="6F1A8B45" w14:textId="77777777" w:rsidTr="00380FCD">
        <w:trPr>
          <w:gridBefore w:val="1"/>
          <w:wBefore w:w="11" w:type="dxa"/>
        </w:trPr>
        <w:tc>
          <w:tcPr>
            <w:tcW w:w="9685"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F392A5A"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70DB3EDD" w14:textId="77777777" w:rsidTr="00380FCD">
        <w:trPr>
          <w:gridBefore w:val="1"/>
          <w:wBefore w:w="11" w:type="dxa"/>
        </w:trPr>
        <w:tc>
          <w:tcPr>
            <w:tcW w:w="9685"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685DC854" w14:textId="77777777" w:rsidR="006C7785" w:rsidRPr="002453EF" w:rsidRDefault="006C7785" w:rsidP="00380FCD">
            <w:pPr>
              <w:rPr>
                <w:rFonts w:cs="Arial"/>
                <w:i/>
              </w:rPr>
            </w:pPr>
            <w:r w:rsidRPr="00CB1E10">
              <w:rPr>
                <w:rFonts w:cs="Arial"/>
                <w:i/>
              </w:rPr>
              <w:t xml:space="preserve">Load the exchange set </w:t>
            </w:r>
            <w:proofErr w:type="spellStart"/>
            <w:r w:rsidRPr="00CB1E10">
              <w:rPr>
                <w:rFonts w:cs="Arial"/>
                <w:b/>
                <w:bCs/>
                <w:i/>
              </w:rPr>
              <w:t>PowerUp</w:t>
            </w:r>
            <w:proofErr w:type="spellEnd"/>
            <w:r w:rsidRPr="00CB1E10">
              <w:rPr>
                <w:rFonts w:cs="Arial"/>
                <w:b/>
                <w:bCs/>
                <w:i/>
              </w:rPr>
              <w:t xml:space="preserve"> </w:t>
            </w:r>
            <w:r>
              <w:rPr>
                <w:rFonts w:cs="Arial"/>
                <w:i/>
              </w:rPr>
              <w:t xml:space="preserve">with the following settings: </w:t>
            </w:r>
          </w:p>
        </w:tc>
      </w:tr>
      <w:tr w:rsidR="006C7785" w:rsidRPr="00340B0D" w14:paraId="2BB5D59A" w14:textId="77777777" w:rsidTr="00380FCD">
        <w:trPr>
          <w:gridBefore w:val="1"/>
          <w:wBefore w:w="11" w:type="dxa"/>
        </w:trPr>
        <w:tc>
          <w:tcPr>
            <w:tcW w:w="7597"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607AA42"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088"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F1B7721" w14:textId="77777777" w:rsidR="006C7785" w:rsidRPr="00340B0D" w:rsidRDefault="006C7785" w:rsidP="00380FCD">
            <w:pPr>
              <w:jc w:val="center"/>
              <w:rPr>
                <w:rFonts w:cs="Arial"/>
                <w:b/>
                <w:bCs/>
                <w:sz w:val="18"/>
                <w:szCs w:val="18"/>
              </w:rPr>
            </w:pPr>
          </w:p>
        </w:tc>
      </w:tr>
      <w:tr w:rsidR="006C7785" w:rsidRPr="00340B0D" w14:paraId="7FF32885" w14:textId="77777777" w:rsidTr="00380FCD">
        <w:trPr>
          <w:gridBefore w:val="1"/>
          <w:wBefore w:w="11" w:type="dxa"/>
        </w:trPr>
        <w:tc>
          <w:tcPr>
            <w:tcW w:w="7597" w:type="dxa"/>
            <w:gridSpan w:val="7"/>
            <w:tcBorders>
              <w:top w:val="single" w:sz="4" w:space="0" w:color="auto"/>
              <w:left w:val="single" w:sz="12" w:space="0" w:color="auto"/>
              <w:bottom w:val="single" w:sz="4" w:space="0" w:color="auto"/>
              <w:right w:val="single" w:sz="12" w:space="0" w:color="auto"/>
            </w:tcBorders>
            <w:shd w:val="clear" w:color="auto" w:fill="auto"/>
          </w:tcPr>
          <w:p w14:paraId="79D039A7" w14:textId="77777777" w:rsidR="006C7785" w:rsidRPr="000B13F9" w:rsidRDefault="006C7785" w:rsidP="00380FCD">
            <w:pPr>
              <w:rPr>
                <w:rFonts w:cs="Arial"/>
              </w:rPr>
            </w:pPr>
            <w:proofErr w:type="spellStart"/>
            <w:r>
              <w:rPr>
                <w:rFonts w:cs="Arial"/>
                <w:b/>
                <w:bCs/>
                <w:i/>
              </w:rPr>
              <w:t>DisplayBase</w:t>
            </w:r>
            <w:proofErr w:type="spellEnd"/>
          </w:p>
        </w:tc>
        <w:tc>
          <w:tcPr>
            <w:tcW w:w="2088" w:type="dxa"/>
            <w:gridSpan w:val="2"/>
            <w:tcBorders>
              <w:top w:val="single" w:sz="4" w:space="0" w:color="auto"/>
              <w:left w:val="single" w:sz="12" w:space="0" w:color="auto"/>
              <w:bottom w:val="single" w:sz="4" w:space="0" w:color="auto"/>
              <w:right w:val="single" w:sz="12" w:space="0" w:color="auto"/>
            </w:tcBorders>
            <w:shd w:val="clear" w:color="auto" w:fill="auto"/>
          </w:tcPr>
          <w:p w14:paraId="4440AB29" w14:textId="77777777" w:rsidR="006C7785" w:rsidRPr="00340B0D" w:rsidRDefault="006C7785" w:rsidP="00380FCD">
            <w:pPr>
              <w:rPr>
                <w:rFonts w:cs="Arial"/>
                <w:sz w:val="18"/>
                <w:szCs w:val="18"/>
              </w:rPr>
            </w:pPr>
          </w:p>
        </w:tc>
      </w:tr>
      <w:tr w:rsidR="006C7785" w:rsidRPr="00340B0D" w14:paraId="720E8D36" w14:textId="77777777" w:rsidTr="00380FCD">
        <w:trPr>
          <w:gridBefore w:val="1"/>
          <w:wBefore w:w="11" w:type="dxa"/>
        </w:trPr>
        <w:tc>
          <w:tcPr>
            <w:tcW w:w="7597" w:type="dxa"/>
            <w:gridSpan w:val="7"/>
            <w:tcBorders>
              <w:top w:val="single" w:sz="4" w:space="0" w:color="auto"/>
              <w:left w:val="single" w:sz="12" w:space="0" w:color="auto"/>
              <w:bottom w:val="single" w:sz="12" w:space="0" w:color="auto"/>
              <w:right w:val="single" w:sz="12" w:space="0" w:color="auto"/>
            </w:tcBorders>
            <w:shd w:val="clear" w:color="auto" w:fill="auto"/>
          </w:tcPr>
          <w:p w14:paraId="2E667459" w14:textId="77777777" w:rsidR="006C7785" w:rsidRPr="00340B0D" w:rsidRDefault="006C7785" w:rsidP="00380FCD">
            <w:pPr>
              <w:rPr>
                <w:rFonts w:cs="Arial"/>
                <w:sz w:val="18"/>
                <w:szCs w:val="18"/>
              </w:rPr>
            </w:pPr>
          </w:p>
        </w:tc>
        <w:tc>
          <w:tcPr>
            <w:tcW w:w="2088" w:type="dxa"/>
            <w:gridSpan w:val="2"/>
            <w:tcBorders>
              <w:top w:val="single" w:sz="4" w:space="0" w:color="auto"/>
              <w:left w:val="single" w:sz="12" w:space="0" w:color="auto"/>
              <w:bottom w:val="single" w:sz="12" w:space="0" w:color="auto"/>
              <w:right w:val="single" w:sz="12" w:space="0" w:color="auto"/>
            </w:tcBorders>
            <w:shd w:val="clear" w:color="auto" w:fill="auto"/>
          </w:tcPr>
          <w:p w14:paraId="2B8A41E4" w14:textId="77777777" w:rsidR="006C7785" w:rsidRPr="00340B0D" w:rsidRDefault="006C7785" w:rsidP="00380FCD">
            <w:pPr>
              <w:rPr>
                <w:rFonts w:cs="Arial"/>
                <w:sz w:val="18"/>
                <w:szCs w:val="18"/>
              </w:rPr>
            </w:pPr>
          </w:p>
        </w:tc>
      </w:tr>
      <w:tr w:rsidR="006C7785" w:rsidRPr="00340B0D" w14:paraId="3E565475" w14:textId="77777777" w:rsidTr="00380FCD">
        <w:trPr>
          <w:gridBefore w:val="1"/>
          <w:wBefore w:w="11" w:type="dxa"/>
        </w:trPr>
        <w:tc>
          <w:tcPr>
            <w:tcW w:w="450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34C321A"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517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D2ACF10"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2E361055" w14:textId="77777777" w:rsidTr="00380FCD">
        <w:trPr>
          <w:gridBefore w:val="1"/>
          <w:wBefore w:w="11" w:type="dxa"/>
        </w:trPr>
        <w:sdt>
          <w:sdtPr>
            <w:rPr>
              <w:rFonts w:cs="Arial"/>
              <w:sz w:val="18"/>
              <w:szCs w:val="18"/>
            </w:rPr>
            <w:alias w:val="Diplay Category"/>
            <w:tag w:val="Diplay Categor"/>
            <w:id w:val="-1390791920"/>
            <w:placeholder>
              <w:docPart w:val="4BF74C607AD94603B4A369CE0FF70ED7"/>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509" w:type="dxa"/>
                <w:gridSpan w:val="4"/>
                <w:tcBorders>
                  <w:top w:val="single" w:sz="4" w:space="0" w:color="auto"/>
                  <w:left w:val="single" w:sz="12" w:space="0" w:color="auto"/>
                  <w:bottom w:val="single" w:sz="12" w:space="0" w:color="auto"/>
                  <w:right w:val="single" w:sz="12" w:space="0" w:color="auto"/>
                </w:tcBorders>
                <w:shd w:val="clear" w:color="auto" w:fill="auto"/>
              </w:tcPr>
              <w:p w14:paraId="10F2D676" w14:textId="77777777" w:rsidR="006C7785" w:rsidRPr="00340B0D" w:rsidRDefault="006C7785" w:rsidP="00380FCD">
                <w:pPr>
                  <w:rPr>
                    <w:rFonts w:cs="Arial"/>
                    <w:sz w:val="18"/>
                    <w:szCs w:val="18"/>
                  </w:rPr>
                </w:pPr>
                <w:r>
                  <w:rPr>
                    <w:rFonts w:cs="Arial"/>
                    <w:sz w:val="18"/>
                    <w:szCs w:val="18"/>
                  </w:rPr>
                  <w:t>Displaybase</w:t>
                </w:r>
              </w:p>
            </w:tc>
          </w:sdtContent>
        </w:sdt>
        <w:tc>
          <w:tcPr>
            <w:tcW w:w="4171" w:type="dxa"/>
            <w:gridSpan w:val="4"/>
            <w:tcBorders>
              <w:left w:val="single" w:sz="12" w:space="0" w:color="auto"/>
              <w:bottom w:val="single" w:sz="4" w:space="0" w:color="auto"/>
              <w:right w:val="single" w:sz="4" w:space="0" w:color="auto"/>
            </w:tcBorders>
            <w:shd w:val="clear" w:color="auto" w:fill="auto"/>
          </w:tcPr>
          <w:p w14:paraId="4F1A2B0F" w14:textId="77777777" w:rsidR="006C7785" w:rsidRPr="00340B0D" w:rsidRDefault="006C7785" w:rsidP="00380FCD">
            <w:pPr>
              <w:rPr>
                <w:rFonts w:cs="Arial"/>
                <w:sz w:val="18"/>
                <w:szCs w:val="18"/>
              </w:rPr>
            </w:pPr>
            <w:r w:rsidRPr="00340B0D">
              <w:rPr>
                <w:rFonts w:cs="Arial"/>
                <w:sz w:val="18"/>
                <w:szCs w:val="18"/>
              </w:rPr>
              <w:t>Accuracy</w:t>
            </w:r>
          </w:p>
        </w:tc>
        <w:tc>
          <w:tcPr>
            <w:tcW w:w="1005" w:type="dxa"/>
            <w:tcBorders>
              <w:left w:val="single" w:sz="4" w:space="0" w:color="auto"/>
              <w:right w:val="single" w:sz="12" w:space="0" w:color="auto"/>
            </w:tcBorders>
            <w:shd w:val="clear" w:color="auto" w:fill="auto"/>
            <w:vAlign w:val="center"/>
          </w:tcPr>
          <w:p w14:paraId="39F2AF26" w14:textId="77777777" w:rsidR="006C7785" w:rsidRPr="00340B0D" w:rsidRDefault="006C7785" w:rsidP="00380FCD">
            <w:pPr>
              <w:jc w:val="center"/>
              <w:rPr>
                <w:rFonts w:cs="Arial"/>
                <w:sz w:val="18"/>
                <w:szCs w:val="18"/>
              </w:rPr>
            </w:pPr>
          </w:p>
        </w:tc>
      </w:tr>
      <w:tr w:rsidR="006C7785" w:rsidRPr="00340B0D" w14:paraId="4DFCC6AB" w14:textId="77777777" w:rsidTr="00380FCD">
        <w:trPr>
          <w:gridBefore w:val="1"/>
          <w:wBefore w:w="11" w:type="dxa"/>
        </w:trPr>
        <w:tc>
          <w:tcPr>
            <w:tcW w:w="450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6B1D6A50"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71" w:type="dxa"/>
            <w:gridSpan w:val="4"/>
            <w:tcBorders>
              <w:left w:val="single" w:sz="12" w:space="0" w:color="auto"/>
              <w:right w:val="single" w:sz="4" w:space="0" w:color="auto"/>
            </w:tcBorders>
            <w:shd w:val="clear" w:color="auto" w:fill="auto"/>
          </w:tcPr>
          <w:p w14:paraId="62846C4E" w14:textId="77777777" w:rsidR="006C7785" w:rsidRPr="00340B0D" w:rsidRDefault="006C7785" w:rsidP="00380FCD">
            <w:pPr>
              <w:rPr>
                <w:rFonts w:cs="Arial"/>
                <w:sz w:val="18"/>
                <w:szCs w:val="18"/>
              </w:rPr>
            </w:pPr>
            <w:r w:rsidRPr="00340B0D">
              <w:rPr>
                <w:rFonts w:cs="Arial"/>
                <w:sz w:val="18"/>
                <w:szCs w:val="18"/>
              </w:rPr>
              <w:t>Contour label</w:t>
            </w:r>
          </w:p>
        </w:tc>
        <w:tc>
          <w:tcPr>
            <w:tcW w:w="1005" w:type="dxa"/>
            <w:tcBorders>
              <w:left w:val="single" w:sz="4" w:space="0" w:color="auto"/>
              <w:right w:val="single" w:sz="12" w:space="0" w:color="auto"/>
            </w:tcBorders>
            <w:shd w:val="clear" w:color="auto" w:fill="auto"/>
            <w:vAlign w:val="center"/>
          </w:tcPr>
          <w:p w14:paraId="0D3BE63F" w14:textId="77777777" w:rsidR="006C7785" w:rsidRPr="00340B0D" w:rsidRDefault="006C7785" w:rsidP="00380FCD">
            <w:pPr>
              <w:jc w:val="center"/>
              <w:rPr>
                <w:rFonts w:cs="Arial"/>
                <w:sz w:val="18"/>
                <w:szCs w:val="18"/>
              </w:rPr>
            </w:pPr>
          </w:p>
        </w:tc>
      </w:tr>
      <w:tr w:rsidR="006C7785" w:rsidRPr="00340B0D" w14:paraId="1FC034C0"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755E6868" w14:textId="77777777" w:rsidR="006C7785" w:rsidRPr="00340B0D" w:rsidRDefault="006C7785" w:rsidP="00380FCD">
            <w:pPr>
              <w:rPr>
                <w:rFonts w:cs="Arial"/>
                <w:sz w:val="18"/>
                <w:szCs w:val="18"/>
              </w:rPr>
            </w:pPr>
            <w:r w:rsidRPr="00340B0D">
              <w:rPr>
                <w:rFonts w:cs="Arial"/>
                <w:sz w:val="18"/>
                <w:szCs w:val="18"/>
              </w:rPr>
              <w:t>Safety Contour</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1D85943" w14:textId="77777777" w:rsidR="006C7785" w:rsidRPr="00340B0D" w:rsidRDefault="006C7785" w:rsidP="00380FCD">
            <w:pPr>
              <w:rPr>
                <w:rFonts w:cs="Arial"/>
                <w:sz w:val="18"/>
                <w:szCs w:val="18"/>
              </w:rPr>
            </w:pPr>
            <w:r>
              <w:rPr>
                <w:rFonts w:cs="Arial"/>
                <w:sz w:val="18"/>
                <w:szCs w:val="18"/>
              </w:rPr>
              <w:t>10m</w:t>
            </w:r>
          </w:p>
        </w:tc>
        <w:tc>
          <w:tcPr>
            <w:tcW w:w="4171" w:type="dxa"/>
            <w:gridSpan w:val="4"/>
            <w:tcBorders>
              <w:left w:val="single" w:sz="12" w:space="0" w:color="auto"/>
            </w:tcBorders>
          </w:tcPr>
          <w:p w14:paraId="23E5465E" w14:textId="77777777" w:rsidR="006C7785" w:rsidRPr="00340B0D" w:rsidRDefault="006C7785" w:rsidP="00380FCD">
            <w:pPr>
              <w:rPr>
                <w:rFonts w:cs="Arial"/>
                <w:sz w:val="18"/>
                <w:szCs w:val="18"/>
              </w:rPr>
            </w:pPr>
            <w:r w:rsidRPr="00340B0D">
              <w:rPr>
                <w:rFonts w:cs="Arial"/>
                <w:sz w:val="18"/>
                <w:szCs w:val="18"/>
              </w:rPr>
              <w:t>Highlight date dependent</w:t>
            </w:r>
          </w:p>
        </w:tc>
        <w:tc>
          <w:tcPr>
            <w:tcW w:w="1005" w:type="dxa"/>
            <w:tcBorders>
              <w:right w:val="single" w:sz="12" w:space="0" w:color="auto"/>
            </w:tcBorders>
          </w:tcPr>
          <w:p w14:paraId="2DC9549F" w14:textId="77777777" w:rsidR="006C7785" w:rsidRPr="00340B0D" w:rsidRDefault="006C7785" w:rsidP="00380FCD">
            <w:pPr>
              <w:rPr>
                <w:rFonts w:cs="Arial"/>
                <w:sz w:val="18"/>
                <w:szCs w:val="18"/>
              </w:rPr>
            </w:pPr>
          </w:p>
        </w:tc>
      </w:tr>
      <w:tr w:rsidR="006C7785" w:rsidRPr="00340B0D" w14:paraId="1829F2A6"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2BB46D30" w14:textId="77777777" w:rsidR="006C7785" w:rsidRPr="00340B0D" w:rsidRDefault="006C7785" w:rsidP="00380FCD">
            <w:pPr>
              <w:rPr>
                <w:rFonts w:cs="Arial"/>
                <w:sz w:val="18"/>
                <w:szCs w:val="18"/>
              </w:rPr>
            </w:pPr>
            <w:r w:rsidRPr="00340B0D">
              <w:rPr>
                <w:rFonts w:cs="Arial"/>
                <w:sz w:val="18"/>
                <w:szCs w:val="18"/>
              </w:rPr>
              <w:t>Safety Depth</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3CD9032" w14:textId="77777777" w:rsidR="006C7785" w:rsidRPr="00340B0D" w:rsidRDefault="006C7785" w:rsidP="00380FCD">
            <w:pPr>
              <w:rPr>
                <w:rFonts w:cs="Arial"/>
                <w:sz w:val="18"/>
                <w:szCs w:val="18"/>
              </w:rPr>
            </w:pPr>
          </w:p>
        </w:tc>
        <w:tc>
          <w:tcPr>
            <w:tcW w:w="4171" w:type="dxa"/>
            <w:gridSpan w:val="4"/>
            <w:tcBorders>
              <w:left w:val="single" w:sz="12" w:space="0" w:color="auto"/>
            </w:tcBorders>
          </w:tcPr>
          <w:p w14:paraId="4021AC20" w14:textId="77777777" w:rsidR="006C7785" w:rsidRPr="00340B0D" w:rsidRDefault="006C7785" w:rsidP="00380FCD">
            <w:pPr>
              <w:rPr>
                <w:rFonts w:cs="Arial"/>
                <w:sz w:val="18"/>
                <w:szCs w:val="18"/>
              </w:rPr>
            </w:pPr>
            <w:r w:rsidRPr="00340B0D">
              <w:rPr>
                <w:rFonts w:cs="Arial"/>
                <w:sz w:val="18"/>
                <w:szCs w:val="18"/>
              </w:rPr>
              <w:t>Highlight document</w:t>
            </w:r>
          </w:p>
        </w:tc>
        <w:tc>
          <w:tcPr>
            <w:tcW w:w="1005" w:type="dxa"/>
            <w:tcBorders>
              <w:right w:val="single" w:sz="12" w:space="0" w:color="auto"/>
            </w:tcBorders>
          </w:tcPr>
          <w:p w14:paraId="66D518EC" w14:textId="77777777" w:rsidR="006C7785" w:rsidRPr="00340B0D" w:rsidRDefault="006C7785" w:rsidP="00380FCD">
            <w:pPr>
              <w:jc w:val="center"/>
              <w:rPr>
                <w:rFonts w:cs="Arial"/>
                <w:sz w:val="18"/>
                <w:szCs w:val="18"/>
              </w:rPr>
            </w:pPr>
          </w:p>
        </w:tc>
      </w:tr>
      <w:tr w:rsidR="006C7785" w:rsidRPr="00340B0D" w14:paraId="49696B42"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1C4E86C6" w14:textId="77777777" w:rsidR="006C7785" w:rsidRPr="00340B0D" w:rsidRDefault="006C7785" w:rsidP="00380FCD">
            <w:pPr>
              <w:rPr>
                <w:rFonts w:cs="Arial"/>
                <w:sz w:val="18"/>
                <w:szCs w:val="18"/>
              </w:rPr>
            </w:pPr>
            <w:r w:rsidRPr="00340B0D">
              <w:rPr>
                <w:rFonts w:cs="Arial"/>
                <w:sz w:val="18"/>
                <w:szCs w:val="18"/>
              </w:rPr>
              <w:t>Deep Contour</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9523D0" w14:textId="77777777" w:rsidR="006C7785" w:rsidRPr="00340B0D" w:rsidRDefault="006C7785" w:rsidP="00380FCD">
            <w:pPr>
              <w:rPr>
                <w:rFonts w:cs="Arial"/>
                <w:sz w:val="18"/>
                <w:szCs w:val="18"/>
              </w:rPr>
            </w:pPr>
          </w:p>
        </w:tc>
        <w:tc>
          <w:tcPr>
            <w:tcW w:w="4171" w:type="dxa"/>
            <w:gridSpan w:val="4"/>
            <w:tcBorders>
              <w:left w:val="single" w:sz="12" w:space="0" w:color="auto"/>
            </w:tcBorders>
          </w:tcPr>
          <w:p w14:paraId="738B99C8" w14:textId="77777777" w:rsidR="006C7785" w:rsidRPr="00340B0D" w:rsidRDefault="006C7785" w:rsidP="00380FCD">
            <w:pPr>
              <w:rPr>
                <w:rFonts w:cs="Arial"/>
                <w:b/>
                <w:bCs/>
                <w:sz w:val="18"/>
                <w:szCs w:val="18"/>
              </w:rPr>
            </w:pPr>
            <w:r w:rsidRPr="00340B0D">
              <w:rPr>
                <w:rFonts w:cs="Arial"/>
                <w:sz w:val="18"/>
                <w:szCs w:val="18"/>
              </w:rPr>
              <w:t>Highlight info</w:t>
            </w:r>
          </w:p>
        </w:tc>
        <w:tc>
          <w:tcPr>
            <w:tcW w:w="1005" w:type="dxa"/>
            <w:tcBorders>
              <w:right w:val="single" w:sz="12" w:space="0" w:color="auto"/>
            </w:tcBorders>
          </w:tcPr>
          <w:p w14:paraId="4D9788D6" w14:textId="77777777" w:rsidR="006C7785" w:rsidRPr="00340B0D" w:rsidRDefault="006C7785" w:rsidP="00380FCD">
            <w:pPr>
              <w:jc w:val="center"/>
              <w:rPr>
                <w:rFonts w:cs="Arial"/>
                <w:sz w:val="18"/>
                <w:szCs w:val="18"/>
              </w:rPr>
            </w:pPr>
          </w:p>
        </w:tc>
      </w:tr>
      <w:tr w:rsidR="006C7785" w:rsidRPr="00340B0D" w14:paraId="1E06C247"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6C44A3EE" w14:textId="77777777" w:rsidR="006C7785" w:rsidRPr="00340B0D" w:rsidRDefault="006C7785" w:rsidP="00380FCD">
            <w:pPr>
              <w:rPr>
                <w:rFonts w:cs="Arial"/>
                <w:sz w:val="18"/>
                <w:szCs w:val="18"/>
              </w:rPr>
            </w:pPr>
            <w:r w:rsidRPr="00340B0D">
              <w:rPr>
                <w:rFonts w:cs="Arial"/>
                <w:sz w:val="18"/>
                <w:szCs w:val="18"/>
              </w:rPr>
              <w:t>Shallow Contour</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051E350" w14:textId="77777777" w:rsidR="006C7785" w:rsidRPr="00340B0D" w:rsidRDefault="006C7785" w:rsidP="00380FCD">
            <w:pPr>
              <w:rPr>
                <w:rFonts w:cs="Arial"/>
                <w:sz w:val="18"/>
                <w:szCs w:val="18"/>
              </w:rPr>
            </w:pPr>
          </w:p>
        </w:tc>
        <w:tc>
          <w:tcPr>
            <w:tcW w:w="4171" w:type="dxa"/>
            <w:gridSpan w:val="4"/>
            <w:tcBorders>
              <w:left w:val="single" w:sz="12" w:space="0" w:color="auto"/>
            </w:tcBorders>
          </w:tcPr>
          <w:p w14:paraId="008A45AA" w14:textId="77777777" w:rsidR="006C7785" w:rsidRPr="00340B0D" w:rsidRDefault="006C7785" w:rsidP="00380FCD">
            <w:pPr>
              <w:rPr>
                <w:rFonts w:cs="Arial"/>
                <w:sz w:val="18"/>
                <w:szCs w:val="18"/>
              </w:rPr>
            </w:pPr>
            <w:r w:rsidRPr="00340B0D">
              <w:rPr>
                <w:rFonts w:cs="Arial"/>
                <w:sz w:val="18"/>
                <w:szCs w:val="18"/>
              </w:rPr>
              <w:t>Shallow Pattern</w:t>
            </w:r>
          </w:p>
        </w:tc>
        <w:tc>
          <w:tcPr>
            <w:tcW w:w="1005" w:type="dxa"/>
            <w:tcBorders>
              <w:right w:val="single" w:sz="12" w:space="0" w:color="auto"/>
            </w:tcBorders>
          </w:tcPr>
          <w:p w14:paraId="539F36D1"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3B374445"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0457CE47" w14:textId="77777777" w:rsidR="006C7785" w:rsidRPr="00340B0D" w:rsidRDefault="006C7785" w:rsidP="00380FCD">
            <w:pPr>
              <w:rPr>
                <w:rFonts w:cs="Arial"/>
                <w:sz w:val="18"/>
                <w:szCs w:val="18"/>
              </w:rPr>
            </w:pPr>
            <w:r w:rsidRPr="00340B0D">
              <w:rPr>
                <w:rFonts w:cs="Arial"/>
                <w:sz w:val="18"/>
                <w:szCs w:val="18"/>
              </w:rPr>
              <w:t>Four Shades</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911AEA" w14:textId="77777777" w:rsidR="006C7785" w:rsidRPr="00340B0D" w:rsidRDefault="006C7785" w:rsidP="00380FCD">
            <w:pPr>
              <w:rPr>
                <w:rFonts w:cs="Arial"/>
                <w:sz w:val="18"/>
                <w:szCs w:val="18"/>
              </w:rPr>
            </w:pPr>
          </w:p>
        </w:tc>
        <w:tc>
          <w:tcPr>
            <w:tcW w:w="4171" w:type="dxa"/>
            <w:gridSpan w:val="4"/>
            <w:tcBorders>
              <w:left w:val="single" w:sz="12" w:space="0" w:color="auto"/>
            </w:tcBorders>
          </w:tcPr>
          <w:p w14:paraId="54C2416C" w14:textId="77777777" w:rsidR="006C7785" w:rsidRPr="00340B0D" w:rsidRDefault="006C7785" w:rsidP="00380FCD">
            <w:pPr>
              <w:rPr>
                <w:rFonts w:cs="Arial"/>
                <w:sz w:val="18"/>
                <w:szCs w:val="18"/>
              </w:rPr>
            </w:pPr>
            <w:r w:rsidRPr="00340B0D">
              <w:rPr>
                <w:rFonts w:cs="Arial"/>
                <w:sz w:val="18"/>
                <w:szCs w:val="18"/>
              </w:rPr>
              <w:t>Unknown</w:t>
            </w:r>
          </w:p>
        </w:tc>
        <w:tc>
          <w:tcPr>
            <w:tcW w:w="1005" w:type="dxa"/>
            <w:tcBorders>
              <w:right w:val="single" w:sz="12" w:space="0" w:color="auto"/>
            </w:tcBorders>
          </w:tcPr>
          <w:p w14:paraId="3B54B1D6" w14:textId="77777777" w:rsidR="006C7785" w:rsidRPr="00340B0D" w:rsidRDefault="006C7785" w:rsidP="00380FCD">
            <w:pPr>
              <w:jc w:val="center"/>
              <w:rPr>
                <w:rFonts w:cs="Arial"/>
                <w:sz w:val="18"/>
                <w:szCs w:val="18"/>
              </w:rPr>
            </w:pPr>
          </w:p>
        </w:tc>
      </w:tr>
      <w:tr w:rsidR="006C7785" w:rsidRPr="00340B0D" w14:paraId="259F885A"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5242E9A0" w14:textId="77777777" w:rsidR="006C7785" w:rsidRPr="00340B0D" w:rsidRDefault="006C7785" w:rsidP="00380FCD">
            <w:pPr>
              <w:rPr>
                <w:rFonts w:cs="Arial"/>
                <w:sz w:val="18"/>
                <w:szCs w:val="18"/>
              </w:rPr>
            </w:pPr>
            <w:r w:rsidRPr="00340B0D">
              <w:rPr>
                <w:rFonts w:cs="Arial"/>
                <w:sz w:val="18"/>
                <w:szCs w:val="18"/>
              </w:rPr>
              <w:t>Radar Overlay</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C0981CE" w14:textId="77777777" w:rsidR="006C7785" w:rsidRPr="00340B0D" w:rsidRDefault="006C7785" w:rsidP="00380FCD">
            <w:pPr>
              <w:rPr>
                <w:rFonts w:cs="Arial"/>
                <w:sz w:val="18"/>
                <w:szCs w:val="18"/>
              </w:rPr>
            </w:pPr>
          </w:p>
        </w:tc>
        <w:tc>
          <w:tcPr>
            <w:tcW w:w="4171" w:type="dxa"/>
            <w:gridSpan w:val="4"/>
            <w:tcBorders>
              <w:left w:val="single" w:sz="12" w:space="0" w:color="auto"/>
            </w:tcBorders>
          </w:tcPr>
          <w:p w14:paraId="43C59E24" w14:textId="77777777" w:rsidR="006C7785" w:rsidRPr="00340B0D" w:rsidRDefault="006C7785" w:rsidP="00380FCD">
            <w:pPr>
              <w:rPr>
                <w:rFonts w:cs="Arial"/>
                <w:sz w:val="18"/>
                <w:szCs w:val="18"/>
              </w:rPr>
            </w:pPr>
            <w:r w:rsidRPr="00340B0D">
              <w:rPr>
                <w:rFonts w:cs="Arial"/>
                <w:sz w:val="18"/>
                <w:szCs w:val="18"/>
              </w:rPr>
              <w:t>Update Review</w:t>
            </w:r>
          </w:p>
        </w:tc>
        <w:tc>
          <w:tcPr>
            <w:tcW w:w="1005" w:type="dxa"/>
            <w:tcBorders>
              <w:right w:val="single" w:sz="12" w:space="0" w:color="auto"/>
            </w:tcBorders>
          </w:tcPr>
          <w:p w14:paraId="0F50B0E9" w14:textId="77777777" w:rsidR="006C7785" w:rsidRPr="00340B0D" w:rsidRDefault="006C7785" w:rsidP="00380FCD">
            <w:pPr>
              <w:jc w:val="center"/>
              <w:rPr>
                <w:rFonts w:cs="Arial"/>
                <w:sz w:val="18"/>
                <w:szCs w:val="18"/>
              </w:rPr>
            </w:pPr>
          </w:p>
        </w:tc>
      </w:tr>
      <w:tr w:rsidR="006C7785" w:rsidRPr="00340B0D" w14:paraId="0FC12BE9"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743EB6E4" w14:textId="77777777" w:rsidR="006C7785" w:rsidRPr="00340B0D" w:rsidRDefault="006C7785" w:rsidP="00380FCD">
            <w:pPr>
              <w:rPr>
                <w:rFonts w:cs="Arial"/>
                <w:sz w:val="18"/>
                <w:szCs w:val="18"/>
              </w:rPr>
            </w:pPr>
            <w:r w:rsidRPr="00340B0D">
              <w:rPr>
                <w:rFonts w:cs="Arial"/>
                <w:sz w:val="18"/>
                <w:szCs w:val="18"/>
              </w:rPr>
              <w:t>Plain Boundaries</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4FB2CA2" w14:textId="77777777" w:rsidR="006C7785" w:rsidRPr="00340B0D" w:rsidRDefault="006C7785" w:rsidP="00380FCD">
            <w:pPr>
              <w:rPr>
                <w:rFonts w:cs="Arial"/>
                <w:sz w:val="18"/>
                <w:szCs w:val="18"/>
              </w:rPr>
            </w:pPr>
          </w:p>
        </w:tc>
        <w:tc>
          <w:tcPr>
            <w:tcW w:w="4171" w:type="dxa"/>
            <w:gridSpan w:val="4"/>
            <w:tcBorders>
              <w:left w:val="single" w:sz="12" w:space="0" w:color="auto"/>
            </w:tcBorders>
          </w:tcPr>
          <w:p w14:paraId="52EC1A97" w14:textId="77777777" w:rsidR="006C7785" w:rsidRPr="00340B0D" w:rsidRDefault="006C7785" w:rsidP="00380FCD">
            <w:pPr>
              <w:rPr>
                <w:rFonts w:cs="Arial"/>
                <w:sz w:val="18"/>
                <w:szCs w:val="18"/>
              </w:rPr>
            </w:pPr>
            <w:r w:rsidRPr="00340B0D">
              <w:rPr>
                <w:rFonts w:cs="Arial"/>
                <w:b/>
                <w:bCs/>
                <w:sz w:val="18"/>
                <w:szCs w:val="18"/>
              </w:rPr>
              <w:t>Text Groups</w:t>
            </w:r>
          </w:p>
        </w:tc>
        <w:tc>
          <w:tcPr>
            <w:tcW w:w="1005" w:type="dxa"/>
            <w:tcBorders>
              <w:right w:val="single" w:sz="12" w:space="0" w:color="auto"/>
            </w:tcBorders>
            <w:vAlign w:val="center"/>
          </w:tcPr>
          <w:p w14:paraId="46C50798" w14:textId="77777777" w:rsidR="006C7785" w:rsidRPr="00340B0D" w:rsidRDefault="006C7785" w:rsidP="00380FCD">
            <w:pPr>
              <w:jc w:val="center"/>
              <w:rPr>
                <w:rFonts w:cs="Arial"/>
                <w:sz w:val="18"/>
                <w:szCs w:val="18"/>
              </w:rPr>
            </w:pPr>
          </w:p>
        </w:tc>
      </w:tr>
      <w:tr w:rsidR="006C7785" w:rsidRPr="00340B0D" w14:paraId="01AB793B"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00BE4D62" w14:textId="77777777" w:rsidR="006C7785" w:rsidRPr="00340B0D" w:rsidRDefault="006C7785" w:rsidP="00380FCD">
            <w:pPr>
              <w:rPr>
                <w:rFonts w:cs="Arial"/>
                <w:sz w:val="18"/>
                <w:szCs w:val="18"/>
              </w:rPr>
            </w:pPr>
            <w:r w:rsidRPr="00340B0D">
              <w:rPr>
                <w:rFonts w:cs="Arial"/>
                <w:sz w:val="18"/>
                <w:szCs w:val="18"/>
              </w:rPr>
              <w:t>Simplified Symbols</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FAB63DF" w14:textId="77777777" w:rsidR="006C7785" w:rsidRPr="00340B0D" w:rsidRDefault="006C7785" w:rsidP="00380FCD">
            <w:pPr>
              <w:rPr>
                <w:rFonts w:cs="Arial"/>
                <w:sz w:val="18"/>
                <w:szCs w:val="18"/>
              </w:rPr>
            </w:pPr>
            <w:r>
              <w:rPr>
                <w:rFonts w:cs="Arial"/>
                <w:sz w:val="18"/>
                <w:szCs w:val="18"/>
              </w:rPr>
              <w:t>On</w:t>
            </w:r>
          </w:p>
        </w:tc>
        <w:tc>
          <w:tcPr>
            <w:tcW w:w="4171" w:type="dxa"/>
            <w:gridSpan w:val="4"/>
            <w:tcBorders>
              <w:left w:val="single" w:sz="12" w:space="0" w:color="auto"/>
            </w:tcBorders>
          </w:tcPr>
          <w:p w14:paraId="0D232F7E" w14:textId="77777777" w:rsidR="006C7785" w:rsidRPr="00340B0D" w:rsidRDefault="006C7785" w:rsidP="00380FCD">
            <w:pPr>
              <w:rPr>
                <w:rFonts w:cs="Arial"/>
                <w:sz w:val="18"/>
                <w:szCs w:val="18"/>
              </w:rPr>
            </w:pPr>
            <w:r w:rsidRPr="00340B0D">
              <w:rPr>
                <w:rFonts w:cs="Arial"/>
                <w:sz w:val="18"/>
                <w:szCs w:val="18"/>
              </w:rPr>
              <w:t>Chart Text</w:t>
            </w:r>
          </w:p>
        </w:tc>
        <w:tc>
          <w:tcPr>
            <w:tcW w:w="1005" w:type="dxa"/>
            <w:tcBorders>
              <w:right w:val="single" w:sz="12" w:space="0" w:color="auto"/>
            </w:tcBorders>
            <w:vAlign w:val="center"/>
          </w:tcPr>
          <w:p w14:paraId="19E1ACB6" w14:textId="77777777" w:rsidR="006C7785" w:rsidRPr="00340B0D" w:rsidRDefault="006C7785" w:rsidP="00380FCD">
            <w:pPr>
              <w:jc w:val="center"/>
              <w:rPr>
                <w:rFonts w:cs="Arial"/>
                <w:sz w:val="18"/>
                <w:szCs w:val="18"/>
              </w:rPr>
            </w:pPr>
          </w:p>
        </w:tc>
      </w:tr>
      <w:tr w:rsidR="006C7785" w:rsidRPr="00340B0D" w14:paraId="4E92AC2F"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2A56839F" w14:textId="77777777" w:rsidR="006C7785" w:rsidRPr="00340B0D" w:rsidRDefault="006C7785" w:rsidP="00380FCD">
            <w:pPr>
              <w:rPr>
                <w:rFonts w:cs="Arial"/>
                <w:sz w:val="18"/>
                <w:szCs w:val="18"/>
              </w:rPr>
            </w:pPr>
            <w:r w:rsidRPr="00340B0D">
              <w:rPr>
                <w:rFonts w:cs="Arial"/>
                <w:sz w:val="18"/>
                <w:szCs w:val="18"/>
              </w:rPr>
              <w:t>Full Light Lines</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40428EB" w14:textId="77777777" w:rsidR="006C7785" w:rsidRPr="00340B0D" w:rsidRDefault="006C7785" w:rsidP="00380FCD">
            <w:pPr>
              <w:rPr>
                <w:rFonts w:cs="Arial"/>
                <w:sz w:val="18"/>
                <w:szCs w:val="18"/>
              </w:rPr>
            </w:pPr>
          </w:p>
        </w:tc>
        <w:tc>
          <w:tcPr>
            <w:tcW w:w="4171" w:type="dxa"/>
            <w:gridSpan w:val="4"/>
            <w:tcBorders>
              <w:left w:val="single" w:sz="12" w:space="0" w:color="auto"/>
            </w:tcBorders>
          </w:tcPr>
          <w:p w14:paraId="3EA29068"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1005" w:type="dxa"/>
            <w:tcBorders>
              <w:right w:val="single" w:sz="12" w:space="0" w:color="auto"/>
            </w:tcBorders>
            <w:vAlign w:val="center"/>
          </w:tcPr>
          <w:p w14:paraId="7D8ABD72" w14:textId="77777777" w:rsidR="006C7785" w:rsidRPr="00340B0D" w:rsidRDefault="006C7785" w:rsidP="00380FCD">
            <w:pPr>
              <w:jc w:val="center"/>
              <w:rPr>
                <w:rFonts w:cs="Arial"/>
                <w:sz w:val="18"/>
                <w:szCs w:val="18"/>
              </w:rPr>
            </w:pPr>
          </w:p>
        </w:tc>
      </w:tr>
      <w:tr w:rsidR="006C7785" w:rsidRPr="00340B0D" w14:paraId="00F301AB"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6BE464F5" w14:textId="77777777" w:rsidR="006C7785" w:rsidRPr="00340B0D" w:rsidRDefault="006C7785" w:rsidP="00380FCD">
            <w:pPr>
              <w:rPr>
                <w:rFonts w:cs="Arial"/>
                <w:sz w:val="18"/>
                <w:szCs w:val="18"/>
              </w:rPr>
            </w:pPr>
            <w:r w:rsidRPr="00340B0D">
              <w:rPr>
                <w:rFonts w:cs="Arial"/>
                <w:sz w:val="18"/>
                <w:szCs w:val="18"/>
              </w:rPr>
              <w:t>Ignore scale minimum</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401FBB2" w14:textId="77777777" w:rsidR="006C7785" w:rsidRPr="00340B0D" w:rsidRDefault="006C7785" w:rsidP="00380FCD">
            <w:pPr>
              <w:rPr>
                <w:rFonts w:cs="Arial"/>
                <w:sz w:val="18"/>
                <w:szCs w:val="18"/>
              </w:rPr>
            </w:pPr>
          </w:p>
        </w:tc>
        <w:tc>
          <w:tcPr>
            <w:tcW w:w="4171" w:type="dxa"/>
            <w:gridSpan w:val="4"/>
            <w:tcBorders>
              <w:left w:val="single" w:sz="12" w:space="0" w:color="auto"/>
            </w:tcBorders>
          </w:tcPr>
          <w:p w14:paraId="4B21BCB2"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1005" w:type="dxa"/>
            <w:tcBorders>
              <w:right w:val="single" w:sz="12" w:space="0" w:color="auto"/>
            </w:tcBorders>
            <w:vAlign w:val="center"/>
          </w:tcPr>
          <w:p w14:paraId="6850DB1E" w14:textId="77777777" w:rsidR="006C7785" w:rsidRPr="00340B0D" w:rsidRDefault="006C7785" w:rsidP="00380FCD">
            <w:pPr>
              <w:jc w:val="center"/>
              <w:rPr>
                <w:rFonts w:cs="Arial"/>
                <w:sz w:val="18"/>
                <w:szCs w:val="18"/>
              </w:rPr>
            </w:pPr>
          </w:p>
        </w:tc>
      </w:tr>
      <w:tr w:rsidR="006C7785" w:rsidRPr="00340B0D" w14:paraId="126BFE38"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0593A297" w14:textId="77777777" w:rsidR="006C7785" w:rsidRPr="00340B0D" w:rsidRDefault="006C7785" w:rsidP="00380FCD">
            <w:pPr>
              <w:rPr>
                <w:rFonts w:cs="Arial"/>
                <w:sz w:val="18"/>
                <w:szCs w:val="18"/>
              </w:rPr>
            </w:pPr>
            <w:r w:rsidRPr="00340B0D">
              <w:rPr>
                <w:rFonts w:cs="Arial"/>
                <w:sz w:val="18"/>
                <w:szCs w:val="18"/>
              </w:rPr>
              <w:t>Shallow Water Dangers</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tcPr>
          <w:p w14:paraId="0BD12771" w14:textId="77777777" w:rsidR="006C7785" w:rsidRPr="00340B0D" w:rsidRDefault="006C7785" w:rsidP="00380FCD">
            <w:pPr>
              <w:rPr>
                <w:rFonts w:cs="Arial"/>
                <w:sz w:val="18"/>
                <w:szCs w:val="18"/>
              </w:rPr>
            </w:pPr>
          </w:p>
        </w:tc>
        <w:tc>
          <w:tcPr>
            <w:tcW w:w="4171" w:type="dxa"/>
            <w:gridSpan w:val="4"/>
            <w:tcBorders>
              <w:left w:val="single" w:sz="12" w:space="0" w:color="auto"/>
            </w:tcBorders>
          </w:tcPr>
          <w:p w14:paraId="71E2DBF1" w14:textId="77777777" w:rsidR="006C7785" w:rsidRPr="00340B0D" w:rsidRDefault="006C7785" w:rsidP="00380FCD">
            <w:pPr>
              <w:rPr>
                <w:rFonts w:cs="Arial"/>
                <w:sz w:val="18"/>
                <w:szCs w:val="18"/>
              </w:rPr>
            </w:pPr>
            <w:r w:rsidRPr="00340B0D">
              <w:rPr>
                <w:rFonts w:cs="Arial"/>
                <w:sz w:val="18"/>
                <w:szCs w:val="18"/>
              </w:rPr>
              <w:t xml:space="preserve">        Names</w:t>
            </w:r>
          </w:p>
        </w:tc>
        <w:tc>
          <w:tcPr>
            <w:tcW w:w="1005" w:type="dxa"/>
            <w:tcBorders>
              <w:right w:val="single" w:sz="12" w:space="0" w:color="auto"/>
            </w:tcBorders>
            <w:vAlign w:val="center"/>
          </w:tcPr>
          <w:p w14:paraId="271CAED6" w14:textId="77777777" w:rsidR="006C7785" w:rsidRPr="00340B0D" w:rsidRDefault="006C7785" w:rsidP="00380FCD">
            <w:pPr>
              <w:jc w:val="center"/>
              <w:rPr>
                <w:rFonts w:cs="Arial"/>
                <w:sz w:val="18"/>
                <w:szCs w:val="18"/>
              </w:rPr>
            </w:pPr>
          </w:p>
        </w:tc>
      </w:tr>
      <w:tr w:rsidR="006C7785" w:rsidRPr="00340B0D" w14:paraId="68B1962D" w14:textId="77777777" w:rsidTr="00380FCD">
        <w:trPr>
          <w:gridBefore w:val="1"/>
          <w:wBefore w:w="11" w:type="dxa"/>
        </w:trPr>
        <w:tc>
          <w:tcPr>
            <w:tcW w:w="4509"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54045FD7"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71" w:type="dxa"/>
            <w:gridSpan w:val="4"/>
            <w:tcBorders>
              <w:left w:val="single" w:sz="12" w:space="0" w:color="auto"/>
            </w:tcBorders>
          </w:tcPr>
          <w:p w14:paraId="46DDAF78"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1005" w:type="dxa"/>
            <w:tcBorders>
              <w:right w:val="single" w:sz="12" w:space="0" w:color="auto"/>
            </w:tcBorders>
          </w:tcPr>
          <w:p w14:paraId="41A16BCE" w14:textId="77777777" w:rsidR="006C7785" w:rsidRPr="00340B0D" w:rsidRDefault="006C7785" w:rsidP="00380FCD">
            <w:pPr>
              <w:jc w:val="center"/>
              <w:rPr>
                <w:rFonts w:cs="Arial"/>
                <w:sz w:val="18"/>
                <w:szCs w:val="18"/>
              </w:rPr>
            </w:pPr>
          </w:p>
        </w:tc>
      </w:tr>
      <w:tr w:rsidR="006C7785" w:rsidRPr="00340B0D" w14:paraId="0CE9CA6E" w14:textId="77777777" w:rsidTr="00380FCD">
        <w:trPr>
          <w:gridBefore w:val="1"/>
          <w:wBefore w:w="11" w:type="dxa"/>
        </w:trPr>
        <w:sdt>
          <w:sdtPr>
            <w:rPr>
              <w:rFonts w:cs="Arial"/>
              <w:sz w:val="18"/>
              <w:szCs w:val="18"/>
            </w:rPr>
            <w:alias w:val="Palette"/>
            <w:tag w:val="Palette"/>
            <w:id w:val="1168449802"/>
            <w:placeholder>
              <w:docPart w:val="19E6093023AA4332AC12B2F3F97F85AE"/>
            </w:placeholder>
            <w:comboBox>
              <w:listItem w:displayText="Day" w:value="Day"/>
              <w:listItem w:displayText="Dusk" w:value="Dusk"/>
              <w:listItem w:displayText="Night" w:value="Night"/>
            </w:comboBox>
          </w:sdtPr>
          <w:sdtContent>
            <w:tc>
              <w:tcPr>
                <w:tcW w:w="4509" w:type="dxa"/>
                <w:gridSpan w:val="4"/>
                <w:tcBorders>
                  <w:left w:val="single" w:sz="12" w:space="0" w:color="auto"/>
                  <w:bottom w:val="single" w:sz="12" w:space="0" w:color="auto"/>
                  <w:right w:val="single" w:sz="12" w:space="0" w:color="auto"/>
                </w:tcBorders>
              </w:tcPr>
              <w:p w14:paraId="7FDB1C1A" w14:textId="77777777" w:rsidR="006C7785" w:rsidRPr="00340B0D" w:rsidRDefault="006C7785" w:rsidP="00380FCD">
                <w:pPr>
                  <w:rPr>
                    <w:rFonts w:cs="Arial"/>
                    <w:sz w:val="18"/>
                    <w:szCs w:val="18"/>
                  </w:rPr>
                </w:pPr>
                <w:r w:rsidRPr="00340B0D">
                  <w:rPr>
                    <w:rFonts w:cs="Arial"/>
                    <w:sz w:val="18"/>
                    <w:szCs w:val="18"/>
                  </w:rPr>
                  <w:t>Day</w:t>
                </w:r>
              </w:p>
            </w:tc>
          </w:sdtContent>
        </w:sdt>
        <w:tc>
          <w:tcPr>
            <w:tcW w:w="4171" w:type="dxa"/>
            <w:gridSpan w:val="4"/>
            <w:tcBorders>
              <w:left w:val="single" w:sz="12" w:space="0" w:color="auto"/>
            </w:tcBorders>
          </w:tcPr>
          <w:p w14:paraId="13D216E5"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1005" w:type="dxa"/>
            <w:tcBorders>
              <w:right w:val="single" w:sz="12" w:space="0" w:color="auto"/>
            </w:tcBorders>
          </w:tcPr>
          <w:p w14:paraId="7DC515FF" w14:textId="77777777" w:rsidR="006C7785" w:rsidRPr="00340B0D" w:rsidRDefault="006C7785" w:rsidP="00380FCD">
            <w:pPr>
              <w:jc w:val="center"/>
              <w:rPr>
                <w:rFonts w:cs="Arial"/>
                <w:sz w:val="18"/>
                <w:szCs w:val="18"/>
              </w:rPr>
            </w:pPr>
          </w:p>
        </w:tc>
      </w:tr>
      <w:tr w:rsidR="006C7785" w:rsidRPr="00340B0D" w14:paraId="2CFE7CD0" w14:textId="77777777" w:rsidTr="00380FCD">
        <w:trPr>
          <w:gridBefore w:val="1"/>
          <w:wBefore w:w="11" w:type="dxa"/>
        </w:trPr>
        <w:tc>
          <w:tcPr>
            <w:tcW w:w="4509" w:type="dxa"/>
            <w:gridSpan w:val="4"/>
            <w:tcBorders>
              <w:top w:val="single" w:sz="12" w:space="0" w:color="auto"/>
              <w:left w:val="single" w:sz="12" w:space="0" w:color="auto"/>
              <w:right w:val="single" w:sz="12" w:space="0" w:color="auto"/>
            </w:tcBorders>
            <w:shd w:val="clear" w:color="auto" w:fill="FFFFFF" w:themeFill="background1"/>
            <w:vAlign w:val="center"/>
          </w:tcPr>
          <w:p w14:paraId="00079BEE" w14:textId="77777777" w:rsidR="006C7785" w:rsidRPr="00340B0D" w:rsidRDefault="006C7785" w:rsidP="00380FCD">
            <w:pPr>
              <w:jc w:val="center"/>
              <w:rPr>
                <w:rFonts w:cs="Arial"/>
                <w:b/>
                <w:bCs/>
                <w:sz w:val="18"/>
                <w:szCs w:val="18"/>
              </w:rPr>
            </w:pPr>
          </w:p>
        </w:tc>
        <w:tc>
          <w:tcPr>
            <w:tcW w:w="4171" w:type="dxa"/>
            <w:gridSpan w:val="4"/>
            <w:tcBorders>
              <w:left w:val="single" w:sz="12" w:space="0" w:color="auto"/>
            </w:tcBorders>
          </w:tcPr>
          <w:p w14:paraId="3EF5B541" w14:textId="77777777" w:rsidR="006C7785" w:rsidRPr="00340B0D" w:rsidRDefault="006C7785" w:rsidP="00380FCD">
            <w:pPr>
              <w:rPr>
                <w:rFonts w:cs="Arial"/>
                <w:sz w:val="18"/>
                <w:szCs w:val="18"/>
              </w:rPr>
            </w:pPr>
          </w:p>
        </w:tc>
        <w:tc>
          <w:tcPr>
            <w:tcW w:w="1005" w:type="dxa"/>
            <w:tcBorders>
              <w:right w:val="single" w:sz="12" w:space="0" w:color="auto"/>
            </w:tcBorders>
            <w:vAlign w:val="center"/>
          </w:tcPr>
          <w:p w14:paraId="73375681" w14:textId="77777777" w:rsidR="006C7785" w:rsidRPr="00340B0D" w:rsidRDefault="006C7785" w:rsidP="00380FCD">
            <w:pPr>
              <w:jc w:val="center"/>
              <w:rPr>
                <w:rFonts w:cs="Arial"/>
                <w:sz w:val="18"/>
                <w:szCs w:val="18"/>
              </w:rPr>
            </w:pPr>
          </w:p>
        </w:tc>
      </w:tr>
      <w:tr w:rsidR="006C7785" w:rsidRPr="00340B0D" w14:paraId="21F4FA65" w14:textId="77777777" w:rsidTr="00380FCD">
        <w:trPr>
          <w:gridBefore w:val="1"/>
          <w:wBefore w:w="11" w:type="dxa"/>
        </w:trPr>
        <w:tc>
          <w:tcPr>
            <w:tcW w:w="4509" w:type="dxa"/>
            <w:gridSpan w:val="4"/>
            <w:tcBorders>
              <w:left w:val="single" w:sz="12" w:space="0" w:color="auto"/>
              <w:bottom w:val="single" w:sz="12" w:space="0" w:color="auto"/>
              <w:right w:val="single" w:sz="12" w:space="0" w:color="auto"/>
            </w:tcBorders>
            <w:shd w:val="clear" w:color="auto" w:fill="FFFFFF" w:themeFill="background1"/>
          </w:tcPr>
          <w:p w14:paraId="3A070B68" w14:textId="77777777" w:rsidR="006C7785" w:rsidRPr="00340B0D" w:rsidRDefault="006C7785" w:rsidP="00380FCD">
            <w:pPr>
              <w:rPr>
                <w:rFonts w:cs="Arial"/>
                <w:sz w:val="18"/>
                <w:szCs w:val="18"/>
              </w:rPr>
            </w:pPr>
          </w:p>
        </w:tc>
        <w:tc>
          <w:tcPr>
            <w:tcW w:w="4171" w:type="dxa"/>
            <w:gridSpan w:val="4"/>
            <w:tcBorders>
              <w:left w:val="single" w:sz="12" w:space="0" w:color="auto"/>
              <w:bottom w:val="single" w:sz="12" w:space="0" w:color="auto"/>
            </w:tcBorders>
          </w:tcPr>
          <w:p w14:paraId="3B4D7870" w14:textId="77777777" w:rsidR="006C7785" w:rsidRPr="00340B0D" w:rsidRDefault="006C7785" w:rsidP="00380FCD">
            <w:pPr>
              <w:jc w:val="center"/>
              <w:rPr>
                <w:rFonts w:cs="Arial"/>
                <w:sz w:val="18"/>
                <w:szCs w:val="18"/>
              </w:rPr>
            </w:pPr>
          </w:p>
        </w:tc>
        <w:tc>
          <w:tcPr>
            <w:tcW w:w="1005" w:type="dxa"/>
            <w:tcBorders>
              <w:bottom w:val="single" w:sz="12" w:space="0" w:color="auto"/>
              <w:right w:val="single" w:sz="12" w:space="0" w:color="auto"/>
            </w:tcBorders>
            <w:vAlign w:val="center"/>
          </w:tcPr>
          <w:p w14:paraId="26122A7E" w14:textId="77777777" w:rsidR="006C7785" w:rsidRPr="00340B0D" w:rsidRDefault="006C7785" w:rsidP="00380FCD">
            <w:pPr>
              <w:jc w:val="center"/>
              <w:rPr>
                <w:rFonts w:cs="Arial"/>
                <w:sz w:val="18"/>
                <w:szCs w:val="18"/>
              </w:rPr>
            </w:pPr>
          </w:p>
        </w:tc>
      </w:tr>
      <w:tr w:rsidR="006C7785" w:rsidRPr="00340B0D" w14:paraId="3CAE5EF3" w14:textId="77777777" w:rsidTr="00380FCD">
        <w:trPr>
          <w:gridBefore w:val="1"/>
          <w:wBefore w:w="11" w:type="dxa"/>
        </w:trPr>
        <w:tc>
          <w:tcPr>
            <w:tcW w:w="4509"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4E36A744"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517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1BBCCD9"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161522DC" w14:textId="77777777" w:rsidTr="00380FCD">
        <w:trPr>
          <w:gridBefore w:val="1"/>
          <w:wBefore w:w="11" w:type="dxa"/>
          <w:trHeight w:val="287"/>
        </w:trPr>
        <w:tc>
          <w:tcPr>
            <w:tcW w:w="2583" w:type="dxa"/>
            <w:tcBorders>
              <w:left w:val="single" w:sz="12" w:space="0" w:color="auto"/>
              <w:bottom w:val="single" w:sz="4" w:space="0" w:color="auto"/>
            </w:tcBorders>
          </w:tcPr>
          <w:p w14:paraId="087D5A03" w14:textId="77777777" w:rsidR="006C7785" w:rsidRPr="00340B0D" w:rsidRDefault="006C7785" w:rsidP="00380FCD">
            <w:pPr>
              <w:rPr>
                <w:rFonts w:cs="Arial"/>
                <w:sz w:val="18"/>
                <w:szCs w:val="18"/>
              </w:rPr>
            </w:pPr>
            <w:r w:rsidRPr="00340B0D">
              <w:rPr>
                <w:rFonts w:cs="Arial"/>
                <w:sz w:val="18"/>
                <w:szCs w:val="18"/>
              </w:rPr>
              <w:t>Start Date</w:t>
            </w:r>
          </w:p>
        </w:tc>
        <w:tc>
          <w:tcPr>
            <w:tcW w:w="1926" w:type="dxa"/>
            <w:gridSpan w:val="3"/>
            <w:tcBorders>
              <w:bottom w:val="single" w:sz="4" w:space="0" w:color="auto"/>
              <w:right w:val="single" w:sz="12" w:space="0" w:color="auto"/>
            </w:tcBorders>
          </w:tcPr>
          <w:p w14:paraId="4BF2CE60" w14:textId="77777777" w:rsidR="006C7785" w:rsidRPr="00340B0D" w:rsidRDefault="006C7785" w:rsidP="00380FCD">
            <w:pPr>
              <w:rPr>
                <w:rFonts w:cs="Arial"/>
                <w:sz w:val="18"/>
                <w:szCs w:val="18"/>
              </w:rPr>
            </w:pPr>
          </w:p>
        </w:tc>
        <w:tc>
          <w:tcPr>
            <w:tcW w:w="2644" w:type="dxa"/>
            <w:gridSpan w:val="2"/>
            <w:tcBorders>
              <w:left w:val="single" w:sz="12" w:space="0" w:color="auto"/>
              <w:bottom w:val="single" w:sz="4" w:space="0" w:color="auto"/>
              <w:right w:val="single" w:sz="4" w:space="0" w:color="auto"/>
            </w:tcBorders>
            <w:vAlign w:val="center"/>
          </w:tcPr>
          <w:p w14:paraId="3CE415F0" w14:textId="77777777" w:rsidR="006C7785" w:rsidRPr="00340B0D" w:rsidRDefault="006C7785" w:rsidP="00380FCD">
            <w:pPr>
              <w:rPr>
                <w:rFonts w:cs="Arial"/>
                <w:sz w:val="18"/>
                <w:szCs w:val="18"/>
              </w:rPr>
            </w:pPr>
            <w:r w:rsidRPr="00340B0D">
              <w:rPr>
                <w:rFonts w:cs="Arial"/>
                <w:sz w:val="18"/>
                <w:szCs w:val="18"/>
              </w:rPr>
              <w:t>Centre</w:t>
            </w:r>
          </w:p>
        </w:tc>
        <w:tc>
          <w:tcPr>
            <w:tcW w:w="2532" w:type="dxa"/>
            <w:gridSpan w:val="3"/>
            <w:tcBorders>
              <w:left w:val="single" w:sz="4" w:space="0" w:color="auto"/>
              <w:bottom w:val="single" w:sz="4" w:space="0" w:color="auto"/>
              <w:right w:val="single" w:sz="12" w:space="0" w:color="auto"/>
            </w:tcBorders>
            <w:vAlign w:val="center"/>
          </w:tcPr>
          <w:p w14:paraId="152A6298" w14:textId="77777777" w:rsidR="006C7785" w:rsidRPr="00340B0D" w:rsidRDefault="006C7785" w:rsidP="00380FCD">
            <w:pPr>
              <w:rPr>
                <w:rFonts w:cs="Arial"/>
                <w:sz w:val="18"/>
                <w:szCs w:val="18"/>
              </w:rPr>
            </w:pPr>
          </w:p>
        </w:tc>
      </w:tr>
      <w:tr w:rsidR="006C7785" w:rsidRPr="00340B0D" w14:paraId="008E3B1D" w14:textId="77777777" w:rsidTr="00380FCD">
        <w:trPr>
          <w:gridBefore w:val="1"/>
          <w:wBefore w:w="11" w:type="dxa"/>
        </w:trPr>
        <w:tc>
          <w:tcPr>
            <w:tcW w:w="2583" w:type="dxa"/>
            <w:tcBorders>
              <w:left w:val="single" w:sz="12" w:space="0" w:color="auto"/>
              <w:bottom w:val="single" w:sz="4" w:space="0" w:color="auto"/>
            </w:tcBorders>
          </w:tcPr>
          <w:p w14:paraId="43E709E5" w14:textId="77777777" w:rsidR="006C7785" w:rsidRPr="00340B0D" w:rsidRDefault="006C7785" w:rsidP="00380FCD">
            <w:pPr>
              <w:rPr>
                <w:rFonts w:cs="Arial"/>
                <w:sz w:val="18"/>
                <w:szCs w:val="18"/>
              </w:rPr>
            </w:pPr>
            <w:r w:rsidRPr="00340B0D">
              <w:rPr>
                <w:rFonts w:cs="Arial"/>
                <w:sz w:val="18"/>
                <w:szCs w:val="18"/>
              </w:rPr>
              <w:t>End Date</w:t>
            </w:r>
          </w:p>
        </w:tc>
        <w:tc>
          <w:tcPr>
            <w:tcW w:w="1926" w:type="dxa"/>
            <w:gridSpan w:val="3"/>
            <w:tcBorders>
              <w:top w:val="single" w:sz="4" w:space="0" w:color="auto"/>
              <w:bottom w:val="single" w:sz="4" w:space="0" w:color="auto"/>
              <w:right w:val="single" w:sz="12" w:space="0" w:color="auto"/>
            </w:tcBorders>
          </w:tcPr>
          <w:p w14:paraId="117363F8" w14:textId="77777777" w:rsidR="006C7785" w:rsidRPr="00340B0D" w:rsidRDefault="006C7785" w:rsidP="00380FCD">
            <w:pPr>
              <w:rPr>
                <w:rFonts w:cs="Arial"/>
                <w:sz w:val="18"/>
                <w:szCs w:val="18"/>
              </w:rPr>
            </w:pPr>
          </w:p>
        </w:tc>
        <w:tc>
          <w:tcPr>
            <w:tcW w:w="264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2CEE967" w14:textId="77777777" w:rsidR="006C7785" w:rsidRPr="00340B0D" w:rsidRDefault="006C7785" w:rsidP="00380FCD">
            <w:pPr>
              <w:rPr>
                <w:rFonts w:cs="Arial"/>
                <w:sz w:val="18"/>
                <w:szCs w:val="18"/>
              </w:rPr>
            </w:pPr>
            <w:r w:rsidRPr="00340B0D">
              <w:rPr>
                <w:rFonts w:cs="Arial"/>
                <w:sz w:val="18"/>
                <w:szCs w:val="18"/>
              </w:rPr>
              <w:t>Scale</w:t>
            </w:r>
          </w:p>
        </w:tc>
        <w:tc>
          <w:tcPr>
            <w:tcW w:w="2532"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26DCD2C3"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00DCA17A" w14:textId="77777777" w:rsidTr="00380FCD">
        <w:trPr>
          <w:gridBefore w:val="1"/>
          <w:wBefore w:w="11" w:type="dxa"/>
        </w:trPr>
        <w:tc>
          <w:tcPr>
            <w:tcW w:w="450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6B7E8AD2" w14:textId="77777777" w:rsidR="006C7785" w:rsidRPr="00340B0D" w:rsidRDefault="006C7785" w:rsidP="00380FCD">
            <w:pPr>
              <w:jc w:val="center"/>
              <w:rPr>
                <w:rFonts w:cs="Arial"/>
                <w:b/>
                <w:bCs/>
                <w:sz w:val="18"/>
                <w:szCs w:val="18"/>
              </w:rPr>
            </w:pPr>
          </w:p>
        </w:tc>
        <w:tc>
          <w:tcPr>
            <w:tcW w:w="2644" w:type="dxa"/>
            <w:gridSpan w:val="2"/>
            <w:tcBorders>
              <w:top w:val="single" w:sz="4" w:space="0" w:color="auto"/>
              <w:left w:val="single" w:sz="12" w:space="0" w:color="auto"/>
              <w:bottom w:val="single" w:sz="12" w:space="0" w:color="auto"/>
              <w:right w:val="single" w:sz="4" w:space="0" w:color="auto"/>
            </w:tcBorders>
            <w:shd w:val="clear" w:color="auto" w:fill="auto"/>
          </w:tcPr>
          <w:p w14:paraId="70A07879"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2532"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573AABC6" w14:textId="77777777" w:rsidR="006C7785" w:rsidRPr="00340B0D" w:rsidRDefault="006C7785" w:rsidP="00380FCD">
            <w:pPr>
              <w:rPr>
                <w:rFonts w:cs="Arial"/>
                <w:sz w:val="18"/>
                <w:szCs w:val="18"/>
              </w:rPr>
            </w:pPr>
          </w:p>
        </w:tc>
      </w:tr>
      <w:tr w:rsidR="006C7785" w:rsidRPr="00340B0D" w14:paraId="3C98295D" w14:textId="77777777" w:rsidTr="00380FCD">
        <w:trPr>
          <w:gridBefore w:val="1"/>
          <w:wBefore w:w="11" w:type="dxa"/>
        </w:trPr>
        <w:tc>
          <w:tcPr>
            <w:tcW w:w="9685" w:type="dxa"/>
            <w:gridSpan w:val="9"/>
            <w:tcBorders>
              <w:top w:val="single" w:sz="4" w:space="0" w:color="auto"/>
              <w:left w:val="single" w:sz="12" w:space="0" w:color="auto"/>
              <w:bottom w:val="single" w:sz="4" w:space="0" w:color="auto"/>
              <w:right w:val="single" w:sz="12" w:space="0" w:color="auto"/>
            </w:tcBorders>
          </w:tcPr>
          <w:p w14:paraId="2B2B70EE" w14:textId="77777777" w:rsidR="006C7785" w:rsidRPr="00340B0D" w:rsidRDefault="006C7785" w:rsidP="00380FCD">
            <w:pPr>
              <w:rPr>
                <w:rFonts w:cs="Arial"/>
                <w:sz w:val="18"/>
                <w:szCs w:val="18"/>
              </w:rPr>
            </w:pPr>
          </w:p>
        </w:tc>
      </w:tr>
      <w:tr w:rsidR="006C7785" w:rsidRPr="00340B0D" w14:paraId="6BF64E67" w14:textId="77777777" w:rsidTr="00380FCD">
        <w:trPr>
          <w:gridBefore w:val="1"/>
          <w:wBefore w:w="11" w:type="dxa"/>
        </w:trPr>
        <w:tc>
          <w:tcPr>
            <w:tcW w:w="9685"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4779E07"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437E9EDC" w14:textId="77777777" w:rsidTr="00380FCD">
        <w:trPr>
          <w:gridBefore w:val="1"/>
          <w:wBefore w:w="11" w:type="dxa"/>
        </w:trPr>
        <w:tc>
          <w:tcPr>
            <w:tcW w:w="527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32AB9C8"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410"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9260AF0"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9E34E88"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6BA1398F" w14:textId="77777777" w:rsidR="006C7785" w:rsidRPr="00340B0D" w:rsidRDefault="006C7785" w:rsidP="00380FCD">
            <w:pPr>
              <w:rPr>
                <w:rFonts w:cs="Arial"/>
                <w:sz w:val="18"/>
                <w:szCs w:val="18"/>
              </w:rPr>
            </w:pPr>
            <w:r w:rsidRPr="00340B0D">
              <w:rPr>
                <w:rFonts w:cs="Arial"/>
                <w:sz w:val="18"/>
                <w:szCs w:val="18"/>
              </w:rPr>
              <w:t>Drying lines</w:t>
            </w:r>
          </w:p>
        </w:tc>
        <w:tc>
          <w:tcPr>
            <w:tcW w:w="1001" w:type="dxa"/>
            <w:gridSpan w:val="2"/>
            <w:tcBorders>
              <w:top w:val="single" w:sz="4" w:space="0" w:color="auto"/>
              <w:left w:val="single" w:sz="4" w:space="0" w:color="auto"/>
              <w:bottom w:val="single" w:sz="4" w:space="0" w:color="auto"/>
              <w:right w:val="single" w:sz="12" w:space="0" w:color="auto"/>
            </w:tcBorders>
          </w:tcPr>
          <w:p w14:paraId="232A0269"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1DAB3982" w14:textId="77777777" w:rsidR="006C7785" w:rsidRPr="00340B0D" w:rsidRDefault="006C7785" w:rsidP="00380FCD">
            <w:pPr>
              <w:pStyle w:val="Default"/>
              <w:rPr>
                <w:sz w:val="18"/>
                <w:szCs w:val="18"/>
              </w:rPr>
            </w:pPr>
            <w:r w:rsidRPr="00340B0D">
              <w:rPr>
                <w:sz w:val="18"/>
                <w:szCs w:val="18"/>
              </w:rPr>
              <w:t>Spot soundings</w:t>
            </w:r>
          </w:p>
        </w:tc>
        <w:tc>
          <w:tcPr>
            <w:tcW w:w="1005" w:type="dxa"/>
            <w:tcBorders>
              <w:top w:val="single" w:sz="4" w:space="0" w:color="auto"/>
              <w:bottom w:val="single" w:sz="4" w:space="0" w:color="auto"/>
              <w:right w:val="single" w:sz="12" w:space="0" w:color="auto"/>
            </w:tcBorders>
            <w:vAlign w:val="center"/>
          </w:tcPr>
          <w:p w14:paraId="4CC9EF04" w14:textId="77777777" w:rsidR="006C7785" w:rsidRPr="00340B0D" w:rsidRDefault="006C7785" w:rsidP="00380FCD">
            <w:pPr>
              <w:rPr>
                <w:rFonts w:cs="Arial"/>
                <w:sz w:val="18"/>
                <w:szCs w:val="18"/>
              </w:rPr>
            </w:pPr>
            <w:r>
              <w:rPr>
                <w:rFonts w:cs="Arial"/>
                <w:sz w:val="18"/>
                <w:szCs w:val="18"/>
              </w:rPr>
              <w:t>On</w:t>
            </w:r>
          </w:p>
        </w:tc>
      </w:tr>
      <w:tr w:rsidR="006C7785" w:rsidRPr="00340B0D" w14:paraId="0A4DDC26"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2048AEB2" w14:textId="77777777" w:rsidR="006C7785" w:rsidRPr="00340B0D" w:rsidRDefault="006C7785" w:rsidP="00380FCD">
            <w:pPr>
              <w:pStyle w:val="Default"/>
              <w:rPr>
                <w:sz w:val="18"/>
                <w:szCs w:val="18"/>
              </w:rPr>
            </w:pPr>
            <w:r w:rsidRPr="00340B0D">
              <w:rPr>
                <w:sz w:val="18"/>
                <w:szCs w:val="18"/>
              </w:rPr>
              <w:t>Buoys. Beacons, aids to navigation</w:t>
            </w:r>
          </w:p>
        </w:tc>
        <w:tc>
          <w:tcPr>
            <w:tcW w:w="1001" w:type="dxa"/>
            <w:gridSpan w:val="2"/>
            <w:tcBorders>
              <w:top w:val="single" w:sz="4" w:space="0" w:color="auto"/>
              <w:left w:val="single" w:sz="4" w:space="0" w:color="auto"/>
              <w:bottom w:val="single" w:sz="4" w:space="0" w:color="auto"/>
              <w:right w:val="single" w:sz="12" w:space="0" w:color="auto"/>
            </w:tcBorders>
          </w:tcPr>
          <w:p w14:paraId="1F629CBC"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2523A95F" w14:textId="77777777" w:rsidR="006C7785" w:rsidRPr="00340B0D" w:rsidRDefault="006C7785" w:rsidP="00380FCD">
            <w:pPr>
              <w:pStyle w:val="Default"/>
              <w:rPr>
                <w:sz w:val="18"/>
                <w:szCs w:val="18"/>
              </w:rPr>
            </w:pPr>
            <w:r w:rsidRPr="00340B0D">
              <w:rPr>
                <w:sz w:val="18"/>
                <w:szCs w:val="18"/>
              </w:rPr>
              <w:t>Submarine cables and pipelines</w:t>
            </w:r>
          </w:p>
        </w:tc>
        <w:tc>
          <w:tcPr>
            <w:tcW w:w="1005" w:type="dxa"/>
            <w:tcBorders>
              <w:top w:val="single" w:sz="4" w:space="0" w:color="auto"/>
              <w:bottom w:val="single" w:sz="4" w:space="0" w:color="auto"/>
              <w:right w:val="single" w:sz="12" w:space="0" w:color="auto"/>
            </w:tcBorders>
            <w:vAlign w:val="center"/>
          </w:tcPr>
          <w:p w14:paraId="64256984" w14:textId="77777777" w:rsidR="006C7785" w:rsidRPr="00340B0D" w:rsidRDefault="006C7785" w:rsidP="00380FCD">
            <w:pPr>
              <w:rPr>
                <w:rFonts w:cs="Arial"/>
                <w:sz w:val="18"/>
                <w:szCs w:val="18"/>
              </w:rPr>
            </w:pPr>
          </w:p>
        </w:tc>
      </w:tr>
      <w:tr w:rsidR="006C7785" w:rsidRPr="00340B0D" w14:paraId="482C8F46"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6803668F"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001" w:type="dxa"/>
            <w:gridSpan w:val="2"/>
            <w:tcBorders>
              <w:top w:val="single" w:sz="4" w:space="0" w:color="auto"/>
              <w:left w:val="single" w:sz="4" w:space="0" w:color="auto"/>
              <w:bottom w:val="single" w:sz="4" w:space="0" w:color="auto"/>
              <w:right w:val="single" w:sz="12" w:space="0" w:color="auto"/>
            </w:tcBorders>
          </w:tcPr>
          <w:p w14:paraId="65826419"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5646FF5A" w14:textId="77777777" w:rsidR="006C7785" w:rsidRPr="00340B0D" w:rsidRDefault="006C7785" w:rsidP="00380FCD">
            <w:pPr>
              <w:pStyle w:val="Default"/>
              <w:rPr>
                <w:sz w:val="18"/>
                <w:szCs w:val="18"/>
              </w:rPr>
            </w:pPr>
            <w:r w:rsidRPr="00340B0D">
              <w:rPr>
                <w:sz w:val="18"/>
                <w:szCs w:val="18"/>
              </w:rPr>
              <w:t>All isolated dangers</w:t>
            </w:r>
          </w:p>
        </w:tc>
        <w:tc>
          <w:tcPr>
            <w:tcW w:w="1005" w:type="dxa"/>
            <w:tcBorders>
              <w:top w:val="single" w:sz="4" w:space="0" w:color="auto"/>
              <w:bottom w:val="single" w:sz="4" w:space="0" w:color="auto"/>
              <w:right w:val="single" w:sz="12" w:space="0" w:color="auto"/>
            </w:tcBorders>
            <w:vAlign w:val="center"/>
          </w:tcPr>
          <w:p w14:paraId="7CBF0B97" w14:textId="77777777" w:rsidR="006C7785" w:rsidRPr="00340B0D" w:rsidRDefault="006C7785" w:rsidP="00380FCD">
            <w:pPr>
              <w:rPr>
                <w:rFonts w:cs="Arial"/>
                <w:sz w:val="18"/>
                <w:szCs w:val="18"/>
              </w:rPr>
            </w:pPr>
          </w:p>
        </w:tc>
      </w:tr>
      <w:tr w:rsidR="006C7785" w:rsidRPr="00340B0D" w14:paraId="171C4700"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70814E2A" w14:textId="77777777" w:rsidR="006C7785" w:rsidRPr="00340B0D" w:rsidRDefault="006C7785" w:rsidP="00380FCD">
            <w:pPr>
              <w:pStyle w:val="Default"/>
              <w:ind w:left="720"/>
              <w:rPr>
                <w:sz w:val="18"/>
                <w:szCs w:val="18"/>
              </w:rPr>
            </w:pPr>
            <w:r w:rsidRPr="00340B0D">
              <w:rPr>
                <w:sz w:val="18"/>
                <w:szCs w:val="18"/>
              </w:rPr>
              <w:t>Lights</w:t>
            </w:r>
          </w:p>
        </w:tc>
        <w:tc>
          <w:tcPr>
            <w:tcW w:w="1001" w:type="dxa"/>
            <w:gridSpan w:val="2"/>
            <w:tcBorders>
              <w:top w:val="single" w:sz="4" w:space="0" w:color="auto"/>
              <w:left w:val="single" w:sz="4" w:space="0" w:color="auto"/>
              <w:bottom w:val="single" w:sz="4" w:space="0" w:color="auto"/>
              <w:right w:val="single" w:sz="12" w:space="0" w:color="auto"/>
            </w:tcBorders>
          </w:tcPr>
          <w:p w14:paraId="2BA08404"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47F55084" w14:textId="77777777" w:rsidR="006C7785" w:rsidRPr="00340B0D" w:rsidRDefault="006C7785" w:rsidP="00380FCD">
            <w:pPr>
              <w:pStyle w:val="Default"/>
              <w:rPr>
                <w:sz w:val="18"/>
                <w:szCs w:val="18"/>
              </w:rPr>
            </w:pPr>
            <w:r w:rsidRPr="00340B0D">
              <w:rPr>
                <w:sz w:val="18"/>
                <w:szCs w:val="18"/>
              </w:rPr>
              <w:t>Magnetic variation</w:t>
            </w:r>
          </w:p>
        </w:tc>
        <w:tc>
          <w:tcPr>
            <w:tcW w:w="1005" w:type="dxa"/>
            <w:tcBorders>
              <w:top w:val="single" w:sz="4" w:space="0" w:color="auto"/>
              <w:bottom w:val="single" w:sz="4" w:space="0" w:color="auto"/>
              <w:right w:val="single" w:sz="12" w:space="0" w:color="auto"/>
            </w:tcBorders>
            <w:vAlign w:val="center"/>
          </w:tcPr>
          <w:p w14:paraId="291EA13C" w14:textId="77777777" w:rsidR="006C7785" w:rsidRPr="00340B0D" w:rsidRDefault="006C7785" w:rsidP="00380FCD">
            <w:pPr>
              <w:rPr>
                <w:rFonts w:cs="Arial"/>
                <w:sz w:val="18"/>
                <w:szCs w:val="18"/>
              </w:rPr>
            </w:pPr>
          </w:p>
        </w:tc>
      </w:tr>
      <w:tr w:rsidR="006C7785" w:rsidRPr="00340B0D" w14:paraId="01D47304"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32DC9A6D" w14:textId="77777777" w:rsidR="006C7785" w:rsidRPr="00340B0D" w:rsidRDefault="006C7785" w:rsidP="00380FCD">
            <w:pPr>
              <w:pStyle w:val="Default"/>
              <w:rPr>
                <w:sz w:val="18"/>
                <w:szCs w:val="18"/>
              </w:rPr>
            </w:pPr>
            <w:r w:rsidRPr="00340B0D">
              <w:rPr>
                <w:sz w:val="18"/>
                <w:szCs w:val="18"/>
              </w:rPr>
              <w:t>Boundaries and limits</w:t>
            </w:r>
          </w:p>
        </w:tc>
        <w:tc>
          <w:tcPr>
            <w:tcW w:w="1001" w:type="dxa"/>
            <w:gridSpan w:val="2"/>
            <w:tcBorders>
              <w:top w:val="single" w:sz="4" w:space="0" w:color="auto"/>
              <w:left w:val="single" w:sz="4" w:space="0" w:color="auto"/>
              <w:bottom w:val="single" w:sz="4" w:space="0" w:color="auto"/>
              <w:right w:val="single" w:sz="12" w:space="0" w:color="auto"/>
            </w:tcBorders>
          </w:tcPr>
          <w:p w14:paraId="541D0FC1"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79F235E1" w14:textId="77777777" w:rsidR="006C7785" w:rsidRPr="00340B0D" w:rsidRDefault="006C7785" w:rsidP="00380FCD">
            <w:pPr>
              <w:pStyle w:val="Default"/>
              <w:rPr>
                <w:sz w:val="18"/>
                <w:szCs w:val="18"/>
              </w:rPr>
            </w:pPr>
            <w:r w:rsidRPr="00340B0D">
              <w:rPr>
                <w:sz w:val="18"/>
                <w:szCs w:val="18"/>
              </w:rPr>
              <w:t>Depth contours</w:t>
            </w:r>
          </w:p>
        </w:tc>
        <w:tc>
          <w:tcPr>
            <w:tcW w:w="1005" w:type="dxa"/>
            <w:tcBorders>
              <w:top w:val="single" w:sz="4" w:space="0" w:color="auto"/>
              <w:bottom w:val="single" w:sz="4" w:space="0" w:color="auto"/>
              <w:right w:val="single" w:sz="12" w:space="0" w:color="auto"/>
            </w:tcBorders>
            <w:vAlign w:val="center"/>
          </w:tcPr>
          <w:p w14:paraId="5C09DF9D" w14:textId="77777777" w:rsidR="006C7785" w:rsidRPr="00340B0D" w:rsidRDefault="006C7785" w:rsidP="00380FCD">
            <w:pPr>
              <w:rPr>
                <w:rFonts w:cs="Arial"/>
                <w:sz w:val="18"/>
                <w:szCs w:val="18"/>
              </w:rPr>
            </w:pPr>
          </w:p>
        </w:tc>
      </w:tr>
      <w:tr w:rsidR="006C7785" w:rsidRPr="00340B0D" w14:paraId="29B992C9"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4E4CFFEC" w14:textId="77777777" w:rsidR="006C7785" w:rsidRPr="00340B0D" w:rsidRDefault="006C7785" w:rsidP="00380FCD">
            <w:pPr>
              <w:pStyle w:val="Default"/>
              <w:rPr>
                <w:sz w:val="18"/>
                <w:szCs w:val="18"/>
              </w:rPr>
            </w:pPr>
            <w:r w:rsidRPr="00340B0D">
              <w:rPr>
                <w:sz w:val="18"/>
                <w:szCs w:val="18"/>
              </w:rPr>
              <w:t>Prohibited and restricted areas</w:t>
            </w:r>
          </w:p>
        </w:tc>
        <w:tc>
          <w:tcPr>
            <w:tcW w:w="1001" w:type="dxa"/>
            <w:gridSpan w:val="2"/>
            <w:tcBorders>
              <w:top w:val="single" w:sz="4" w:space="0" w:color="auto"/>
              <w:left w:val="single" w:sz="4" w:space="0" w:color="auto"/>
              <w:bottom w:val="single" w:sz="4" w:space="0" w:color="auto"/>
              <w:right w:val="single" w:sz="12" w:space="0" w:color="auto"/>
            </w:tcBorders>
          </w:tcPr>
          <w:p w14:paraId="7B02E5A9"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39318EF0" w14:textId="77777777" w:rsidR="006C7785" w:rsidRPr="00340B0D" w:rsidRDefault="006C7785" w:rsidP="00380FCD">
            <w:pPr>
              <w:pStyle w:val="Default"/>
              <w:rPr>
                <w:sz w:val="18"/>
                <w:szCs w:val="18"/>
              </w:rPr>
            </w:pPr>
            <w:r w:rsidRPr="00340B0D">
              <w:rPr>
                <w:sz w:val="18"/>
                <w:szCs w:val="18"/>
              </w:rPr>
              <w:t>Seabed</w:t>
            </w:r>
          </w:p>
        </w:tc>
        <w:tc>
          <w:tcPr>
            <w:tcW w:w="1005" w:type="dxa"/>
            <w:tcBorders>
              <w:top w:val="single" w:sz="4" w:space="0" w:color="auto"/>
              <w:bottom w:val="single" w:sz="4" w:space="0" w:color="auto"/>
              <w:right w:val="single" w:sz="12" w:space="0" w:color="auto"/>
            </w:tcBorders>
            <w:vAlign w:val="center"/>
          </w:tcPr>
          <w:p w14:paraId="3D45617B" w14:textId="77777777" w:rsidR="006C7785" w:rsidRPr="00340B0D" w:rsidRDefault="006C7785" w:rsidP="00380FCD">
            <w:pPr>
              <w:rPr>
                <w:rFonts w:cs="Arial"/>
                <w:sz w:val="18"/>
                <w:szCs w:val="18"/>
              </w:rPr>
            </w:pPr>
          </w:p>
        </w:tc>
      </w:tr>
      <w:tr w:rsidR="006C7785" w:rsidRPr="00340B0D" w14:paraId="11F33C81"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4F410076" w14:textId="77777777" w:rsidR="006C7785" w:rsidRPr="00340B0D" w:rsidRDefault="006C7785" w:rsidP="00380FCD">
            <w:pPr>
              <w:pStyle w:val="Default"/>
              <w:rPr>
                <w:sz w:val="18"/>
                <w:szCs w:val="18"/>
              </w:rPr>
            </w:pPr>
            <w:r w:rsidRPr="00340B0D">
              <w:rPr>
                <w:sz w:val="18"/>
                <w:szCs w:val="18"/>
              </w:rPr>
              <w:t>Chart scale boundaries</w:t>
            </w:r>
          </w:p>
        </w:tc>
        <w:tc>
          <w:tcPr>
            <w:tcW w:w="1001" w:type="dxa"/>
            <w:gridSpan w:val="2"/>
            <w:tcBorders>
              <w:top w:val="single" w:sz="4" w:space="0" w:color="auto"/>
              <w:left w:val="single" w:sz="4" w:space="0" w:color="auto"/>
              <w:bottom w:val="single" w:sz="4" w:space="0" w:color="auto"/>
              <w:right w:val="single" w:sz="12" w:space="0" w:color="auto"/>
            </w:tcBorders>
          </w:tcPr>
          <w:p w14:paraId="0BBB87BC"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3452FB1C" w14:textId="77777777" w:rsidR="006C7785" w:rsidRPr="00340B0D" w:rsidRDefault="006C7785" w:rsidP="00380FCD">
            <w:pPr>
              <w:pStyle w:val="Default"/>
              <w:rPr>
                <w:sz w:val="18"/>
                <w:szCs w:val="18"/>
              </w:rPr>
            </w:pPr>
            <w:r w:rsidRPr="00340B0D">
              <w:rPr>
                <w:sz w:val="18"/>
                <w:szCs w:val="18"/>
              </w:rPr>
              <w:t>Tidal</w:t>
            </w:r>
          </w:p>
        </w:tc>
        <w:tc>
          <w:tcPr>
            <w:tcW w:w="1005" w:type="dxa"/>
            <w:tcBorders>
              <w:top w:val="single" w:sz="4" w:space="0" w:color="auto"/>
              <w:bottom w:val="single" w:sz="4" w:space="0" w:color="auto"/>
              <w:right w:val="single" w:sz="12" w:space="0" w:color="auto"/>
            </w:tcBorders>
            <w:vAlign w:val="center"/>
          </w:tcPr>
          <w:p w14:paraId="6E782368" w14:textId="77777777" w:rsidR="006C7785" w:rsidRPr="00340B0D" w:rsidRDefault="006C7785" w:rsidP="00380FCD">
            <w:pPr>
              <w:rPr>
                <w:rFonts w:cs="Arial"/>
                <w:sz w:val="18"/>
                <w:szCs w:val="18"/>
              </w:rPr>
            </w:pPr>
          </w:p>
        </w:tc>
      </w:tr>
      <w:tr w:rsidR="006C7785" w:rsidRPr="00340B0D" w14:paraId="462AA241"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3B64CDBF" w14:textId="77777777" w:rsidR="006C7785" w:rsidRPr="00340B0D" w:rsidRDefault="006C7785" w:rsidP="00380FCD">
            <w:pPr>
              <w:pStyle w:val="Default"/>
              <w:rPr>
                <w:sz w:val="18"/>
                <w:szCs w:val="18"/>
              </w:rPr>
            </w:pPr>
            <w:r w:rsidRPr="00340B0D">
              <w:rPr>
                <w:sz w:val="18"/>
                <w:szCs w:val="18"/>
              </w:rPr>
              <w:t>Cautionary notes</w:t>
            </w:r>
          </w:p>
        </w:tc>
        <w:tc>
          <w:tcPr>
            <w:tcW w:w="1001" w:type="dxa"/>
            <w:gridSpan w:val="2"/>
            <w:tcBorders>
              <w:top w:val="single" w:sz="4" w:space="0" w:color="auto"/>
              <w:left w:val="single" w:sz="4" w:space="0" w:color="auto"/>
              <w:bottom w:val="single" w:sz="4" w:space="0" w:color="auto"/>
              <w:right w:val="single" w:sz="12" w:space="0" w:color="auto"/>
            </w:tcBorders>
          </w:tcPr>
          <w:p w14:paraId="2535EAA9"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207819CE" w14:textId="77777777" w:rsidR="006C7785" w:rsidRPr="00340B0D" w:rsidRDefault="006C7785" w:rsidP="00380FCD">
            <w:pPr>
              <w:pStyle w:val="Default"/>
              <w:rPr>
                <w:sz w:val="18"/>
                <w:szCs w:val="18"/>
              </w:rPr>
            </w:pPr>
            <w:r w:rsidRPr="00340B0D">
              <w:rPr>
                <w:sz w:val="18"/>
                <w:szCs w:val="18"/>
              </w:rPr>
              <w:t>Miscellaneous (Other)</w:t>
            </w:r>
          </w:p>
        </w:tc>
        <w:tc>
          <w:tcPr>
            <w:tcW w:w="1005" w:type="dxa"/>
            <w:tcBorders>
              <w:top w:val="single" w:sz="4" w:space="0" w:color="auto"/>
              <w:bottom w:val="single" w:sz="4" w:space="0" w:color="auto"/>
              <w:right w:val="single" w:sz="12" w:space="0" w:color="auto"/>
            </w:tcBorders>
            <w:vAlign w:val="center"/>
          </w:tcPr>
          <w:p w14:paraId="3A82C775" w14:textId="77777777" w:rsidR="006C7785" w:rsidRPr="00340B0D" w:rsidRDefault="006C7785" w:rsidP="00380FCD">
            <w:pPr>
              <w:rPr>
                <w:rFonts w:cs="Arial"/>
                <w:sz w:val="18"/>
                <w:szCs w:val="18"/>
              </w:rPr>
            </w:pPr>
          </w:p>
        </w:tc>
      </w:tr>
      <w:tr w:rsidR="006C7785" w:rsidRPr="00340B0D" w14:paraId="6722CB35"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6C9F6DC7" w14:textId="77777777" w:rsidR="006C7785" w:rsidRPr="00340B0D" w:rsidRDefault="006C7785" w:rsidP="00380FCD">
            <w:pPr>
              <w:pStyle w:val="Default"/>
              <w:rPr>
                <w:sz w:val="18"/>
                <w:szCs w:val="18"/>
              </w:rPr>
            </w:pPr>
            <w:r w:rsidRPr="00340B0D">
              <w:rPr>
                <w:sz w:val="18"/>
                <w:szCs w:val="18"/>
              </w:rPr>
              <w:t>Ships’ routeing systems and ferry routes</w:t>
            </w:r>
          </w:p>
        </w:tc>
        <w:tc>
          <w:tcPr>
            <w:tcW w:w="1001" w:type="dxa"/>
            <w:gridSpan w:val="2"/>
            <w:tcBorders>
              <w:top w:val="single" w:sz="4" w:space="0" w:color="auto"/>
              <w:left w:val="single" w:sz="4" w:space="0" w:color="auto"/>
              <w:bottom w:val="single" w:sz="4" w:space="0" w:color="auto"/>
              <w:right w:val="single" w:sz="12" w:space="0" w:color="auto"/>
            </w:tcBorders>
          </w:tcPr>
          <w:p w14:paraId="3B436726"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23D90063" w14:textId="77777777" w:rsidR="006C7785" w:rsidRPr="00340B0D" w:rsidRDefault="006C7785" w:rsidP="00380FCD">
            <w:pPr>
              <w:rPr>
                <w:rFonts w:cs="Arial"/>
                <w:sz w:val="18"/>
                <w:szCs w:val="18"/>
              </w:rPr>
            </w:pPr>
          </w:p>
        </w:tc>
        <w:tc>
          <w:tcPr>
            <w:tcW w:w="1005" w:type="dxa"/>
            <w:tcBorders>
              <w:top w:val="single" w:sz="4" w:space="0" w:color="auto"/>
              <w:bottom w:val="single" w:sz="4" w:space="0" w:color="auto"/>
              <w:right w:val="single" w:sz="12" w:space="0" w:color="auto"/>
            </w:tcBorders>
            <w:vAlign w:val="center"/>
          </w:tcPr>
          <w:p w14:paraId="56F098CD" w14:textId="77777777" w:rsidR="006C7785" w:rsidRPr="00340B0D" w:rsidRDefault="006C7785" w:rsidP="00380FCD">
            <w:pPr>
              <w:rPr>
                <w:rFonts w:cs="Arial"/>
                <w:sz w:val="18"/>
                <w:szCs w:val="18"/>
              </w:rPr>
            </w:pPr>
          </w:p>
        </w:tc>
      </w:tr>
      <w:tr w:rsidR="006C7785" w:rsidRPr="00340B0D" w14:paraId="1C4F23F2"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3CDAAF2F" w14:textId="77777777" w:rsidR="006C7785" w:rsidRPr="00340B0D" w:rsidRDefault="006C7785" w:rsidP="00380FCD">
            <w:pPr>
              <w:pStyle w:val="Default"/>
              <w:rPr>
                <w:sz w:val="18"/>
                <w:szCs w:val="18"/>
              </w:rPr>
            </w:pPr>
            <w:r w:rsidRPr="00340B0D">
              <w:rPr>
                <w:sz w:val="18"/>
                <w:szCs w:val="18"/>
              </w:rPr>
              <w:t xml:space="preserve">Archipelagic sea lanes </w:t>
            </w:r>
          </w:p>
        </w:tc>
        <w:tc>
          <w:tcPr>
            <w:tcW w:w="1001" w:type="dxa"/>
            <w:gridSpan w:val="2"/>
            <w:tcBorders>
              <w:top w:val="single" w:sz="4" w:space="0" w:color="auto"/>
              <w:left w:val="single" w:sz="4" w:space="0" w:color="auto"/>
              <w:bottom w:val="single" w:sz="4" w:space="0" w:color="auto"/>
              <w:right w:val="single" w:sz="12" w:space="0" w:color="auto"/>
            </w:tcBorders>
          </w:tcPr>
          <w:p w14:paraId="2C7F6C60"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2F6D7199" w14:textId="77777777" w:rsidR="006C7785" w:rsidRPr="00340B0D" w:rsidRDefault="006C7785" w:rsidP="00380FCD">
            <w:pPr>
              <w:rPr>
                <w:rFonts w:cs="Arial"/>
                <w:sz w:val="18"/>
                <w:szCs w:val="18"/>
              </w:rPr>
            </w:pPr>
          </w:p>
        </w:tc>
        <w:tc>
          <w:tcPr>
            <w:tcW w:w="1005" w:type="dxa"/>
            <w:tcBorders>
              <w:top w:val="single" w:sz="4" w:space="0" w:color="auto"/>
              <w:bottom w:val="single" w:sz="4" w:space="0" w:color="auto"/>
              <w:right w:val="single" w:sz="12" w:space="0" w:color="auto"/>
            </w:tcBorders>
            <w:vAlign w:val="center"/>
          </w:tcPr>
          <w:p w14:paraId="14ABC271" w14:textId="77777777" w:rsidR="006C7785" w:rsidRPr="00340B0D" w:rsidRDefault="006C7785" w:rsidP="00380FCD">
            <w:pPr>
              <w:rPr>
                <w:rFonts w:cs="Arial"/>
                <w:sz w:val="18"/>
                <w:szCs w:val="18"/>
              </w:rPr>
            </w:pPr>
          </w:p>
        </w:tc>
      </w:tr>
      <w:tr w:rsidR="006C7785" w:rsidRPr="00340B0D" w14:paraId="55DA61B9"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2322CBEA" w14:textId="77777777" w:rsidR="006C7785" w:rsidRPr="00340B0D" w:rsidRDefault="006C7785" w:rsidP="00380FCD">
            <w:pPr>
              <w:pStyle w:val="Default"/>
              <w:rPr>
                <w:sz w:val="18"/>
                <w:szCs w:val="18"/>
              </w:rPr>
            </w:pPr>
            <w:r w:rsidRPr="00340B0D">
              <w:rPr>
                <w:sz w:val="18"/>
                <w:szCs w:val="18"/>
              </w:rPr>
              <w:t>Miscellaneous (Standard)</w:t>
            </w:r>
          </w:p>
        </w:tc>
        <w:tc>
          <w:tcPr>
            <w:tcW w:w="1001" w:type="dxa"/>
            <w:gridSpan w:val="2"/>
            <w:tcBorders>
              <w:top w:val="single" w:sz="4" w:space="0" w:color="auto"/>
              <w:left w:val="single" w:sz="4" w:space="0" w:color="auto"/>
              <w:bottom w:val="single" w:sz="4" w:space="0" w:color="auto"/>
              <w:right w:val="single" w:sz="12" w:space="0" w:color="auto"/>
            </w:tcBorders>
          </w:tcPr>
          <w:p w14:paraId="08F5910D"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4FCA464F" w14:textId="77777777" w:rsidR="006C7785" w:rsidRPr="00340B0D" w:rsidRDefault="006C7785" w:rsidP="00380FCD">
            <w:pPr>
              <w:rPr>
                <w:rFonts w:cs="Arial"/>
                <w:sz w:val="18"/>
                <w:szCs w:val="18"/>
              </w:rPr>
            </w:pPr>
          </w:p>
        </w:tc>
        <w:tc>
          <w:tcPr>
            <w:tcW w:w="1005" w:type="dxa"/>
            <w:tcBorders>
              <w:top w:val="single" w:sz="4" w:space="0" w:color="auto"/>
              <w:bottom w:val="single" w:sz="4" w:space="0" w:color="auto"/>
              <w:right w:val="single" w:sz="12" w:space="0" w:color="auto"/>
            </w:tcBorders>
            <w:vAlign w:val="center"/>
          </w:tcPr>
          <w:p w14:paraId="1DF83372" w14:textId="77777777" w:rsidR="006C7785" w:rsidRPr="00340B0D" w:rsidRDefault="006C7785" w:rsidP="00380FCD">
            <w:pPr>
              <w:rPr>
                <w:rFonts w:cs="Arial"/>
                <w:sz w:val="18"/>
                <w:szCs w:val="18"/>
              </w:rPr>
            </w:pPr>
          </w:p>
        </w:tc>
      </w:tr>
      <w:tr w:rsidR="006C7785" w:rsidRPr="00340B0D" w14:paraId="2B334E8F"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35E3D0B9" w14:textId="77777777" w:rsidR="006C7785" w:rsidRPr="00340B0D" w:rsidRDefault="006C7785" w:rsidP="00380FCD">
            <w:pPr>
              <w:pStyle w:val="Default"/>
              <w:ind w:left="720"/>
              <w:rPr>
                <w:sz w:val="18"/>
                <w:szCs w:val="18"/>
              </w:rPr>
            </w:pPr>
            <w:r w:rsidRPr="00340B0D">
              <w:rPr>
                <w:sz w:val="18"/>
                <w:szCs w:val="18"/>
              </w:rPr>
              <w:t>Chart (Standard)</w:t>
            </w:r>
          </w:p>
        </w:tc>
        <w:tc>
          <w:tcPr>
            <w:tcW w:w="1001" w:type="dxa"/>
            <w:gridSpan w:val="2"/>
            <w:tcBorders>
              <w:top w:val="single" w:sz="4" w:space="0" w:color="auto"/>
              <w:left w:val="single" w:sz="4" w:space="0" w:color="auto"/>
              <w:bottom w:val="single" w:sz="4" w:space="0" w:color="auto"/>
              <w:right w:val="single" w:sz="12" w:space="0" w:color="auto"/>
            </w:tcBorders>
          </w:tcPr>
          <w:p w14:paraId="7FCB0CDD"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2BB97B50" w14:textId="77777777" w:rsidR="006C7785" w:rsidRPr="00340B0D" w:rsidRDefault="006C7785" w:rsidP="00380FCD">
            <w:pPr>
              <w:rPr>
                <w:rFonts w:cs="Arial"/>
                <w:sz w:val="18"/>
                <w:szCs w:val="18"/>
              </w:rPr>
            </w:pPr>
          </w:p>
        </w:tc>
        <w:tc>
          <w:tcPr>
            <w:tcW w:w="1005" w:type="dxa"/>
            <w:tcBorders>
              <w:top w:val="single" w:sz="4" w:space="0" w:color="auto"/>
              <w:bottom w:val="single" w:sz="4" w:space="0" w:color="auto"/>
              <w:right w:val="single" w:sz="12" w:space="0" w:color="auto"/>
            </w:tcBorders>
            <w:vAlign w:val="center"/>
          </w:tcPr>
          <w:p w14:paraId="05BC7DD0" w14:textId="77777777" w:rsidR="006C7785" w:rsidRPr="00340B0D" w:rsidRDefault="006C7785" w:rsidP="00380FCD">
            <w:pPr>
              <w:rPr>
                <w:rFonts w:cs="Arial"/>
                <w:sz w:val="18"/>
                <w:szCs w:val="18"/>
              </w:rPr>
            </w:pPr>
          </w:p>
        </w:tc>
      </w:tr>
      <w:tr w:rsidR="006C7785" w:rsidRPr="00340B0D" w14:paraId="2049BB20" w14:textId="77777777" w:rsidTr="00380FCD">
        <w:trPr>
          <w:gridBefore w:val="1"/>
          <w:wBefore w:w="11" w:type="dxa"/>
        </w:trPr>
        <w:tc>
          <w:tcPr>
            <w:tcW w:w="4274" w:type="dxa"/>
            <w:gridSpan w:val="3"/>
            <w:tcBorders>
              <w:top w:val="single" w:sz="4" w:space="0" w:color="auto"/>
              <w:left w:val="single" w:sz="12" w:space="0" w:color="auto"/>
              <w:bottom w:val="single" w:sz="12" w:space="0" w:color="auto"/>
              <w:right w:val="single" w:sz="4" w:space="0" w:color="auto"/>
            </w:tcBorders>
          </w:tcPr>
          <w:p w14:paraId="6A598E0D" w14:textId="77777777" w:rsidR="006C7785" w:rsidRPr="00340B0D" w:rsidRDefault="006C7785" w:rsidP="00380FCD">
            <w:pPr>
              <w:pStyle w:val="Default"/>
              <w:ind w:left="720"/>
              <w:rPr>
                <w:sz w:val="18"/>
                <w:szCs w:val="18"/>
              </w:rPr>
            </w:pPr>
            <w:r w:rsidRPr="00340B0D">
              <w:rPr>
                <w:sz w:val="18"/>
                <w:szCs w:val="18"/>
              </w:rPr>
              <w:t>Alert Highlights (Standard)</w:t>
            </w:r>
          </w:p>
        </w:tc>
        <w:tc>
          <w:tcPr>
            <w:tcW w:w="1001" w:type="dxa"/>
            <w:gridSpan w:val="2"/>
            <w:tcBorders>
              <w:top w:val="single" w:sz="4" w:space="0" w:color="auto"/>
              <w:left w:val="single" w:sz="4" w:space="0" w:color="auto"/>
              <w:bottom w:val="single" w:sz="12" w:space="0" w:color="auto"/>
              <w:right w:val="single" w:sz="12" w:space="0" w:color="auto"/>
            </w:tcBorders>
          </w:tcPr>
          <w:p w14:paraId="08AB7B37"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12" w:space="0" w:color="auto"/>
            </w:tcBorders>
          </w:tcPr>
          <w:p w14:paraId="35A2B570" w14:textId="77777777" w:rsidR="006C7785" w:rsidRPr="00340B0D" w:rsidRDefault="006C7785" w:rsidP="00380FCD">
            <w:pPr>
              <w:rPr>
                <w:rFonts w:cs="Arial"/>
                <w:sz w:val="18"/>
                <w:szCs w:val="18"/>
              </w:rPr>
            </w:pPr>
          </w:p>
        </w:tc>
        <w:tc>
          <w:tcPr>
            <w:tcW w:w="1005" w:type="dxa"/>
            <w:tcBorders>
              <w:top w:val="single" w:sz="4" w:space="0" w:color="auto"/>
              <w:bottom w:val="single" w:sz="12" w:space="0" w:color="auto"/>
              <w:right w:val="single" w:sz="12" w:space="0" w:color="auto"/>
            </w:tcBorders>
            <w:vAlign w:val="center"/>
          </w:tcPr>
          <w:p w14:paraId="3E1755F7" w14:textId="77777777" w:rsidR="006C7785" w:rsidRPr="00340B0D" w:rsidRDefault="006C7785" w:rsidP="00380FCD">
            <w:pPr>
              <w:rPr>
                <w:rFonts w:cs="Arial"/>
                <w:sz w:val="18"/>
                <w:szCs w:val="18"/>
              </w:rPr>
            </w:pPr>
          </w:p>
        </w:tc>
      </w:tr>
      <w:tr w:rsidR="006C7785" w:rsidRPr="00340B0D" w14:paraId="59B3F089" w14:textId="77777777" w:rsidTr="00380FCD">
        <w:trPr>
          <w:gridBefore w:val="1"/>
          <w:wBefore w:w="11" w:type="dxa"/>
        </w:trPr>
        <w:tc>
          <w:tcPr>
            <w:tcW w:w="9685"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79C7EA9"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6FFACAEB"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671F9B1F" w14:textId="77777777" w:rsidR="006C7785" w:rsidRPr="00340B0D" w:rsidRDefault="006C7785" w:rsidP="00380FCD">
            <w:pPr>
              <w:pStyle w:val="Default"/>
              <w:ind w:left="720"/>
              <w:rPr>
                <w:sz w:val="18"/>
                <w:szCs w:val="18"/>
              </w:rPr>
            </w:pPr>
          </w:p>
        </w:tc>
        <w:tc>
          <w:tcPr>
            <w:tcW w:w="1001" w:type="dxa"/>
            <w:gridSpan w:val="2"/>
            <w:tcBorders>
              <w:top w:val="single" w:sz="4" w:space="0" w:color="auto"/>
              <w:left w:val="single" w:sz="4" w:space="0" w:color="auto"/>
              <w:bottom w:val="single" w:sz="4" w:space="0" w:color="auto"/>
              <w:right w:val="double" w:sz="4" w:space="0" w:color="auto"/>
            </w:tcBorders>
          </w:tcPr>
          <w:p w14:paraId="428EEEEB" w14:textId="77777777" w:rsidR="006C7785" w:rsidRPr="00340B0D" w:rsidRDefault="006C7785" w:rsidP="00380FCD">
            <w:pPr>
              <w:jc w:val="center"/>
              <w:rPr>
                <w:rFonts w:cs="Arial"/>
                <w:sz w:val="18"/>
                <w:szCs w:val="18"/>
              </w:rPr>
            </w:pPr>
          </w:p>
        </w:tc>
        <w:tc>
          <w:tcPr>
            <w:tcW w:w="3405" w:type="dxa"/>
            <w:gridSpan w:val="3"/>
            <w:tcBorders>
              <w:top w:val="single" w:sz="4" w:space="0" w:color="auto"/>
              <w:left w:val="double" w:sz="4" w:space="0" w:color="auto"/>
              <w:bottom w:val="single" w:sz="4" w:space="0" w:color="auto"/>
            </w:tcBorders>
          </w:tcPr>
          <w:p w14:paraId="0070947A" w14:textId="77777777" w:rsidR="006C7785" w:rsidRPr="00340B0D" w:rsidRDefault="006C7785" w:rsidP="00380FCD">
            <w:pPr>
              <w:rPr>
                <w:rFonts w:cs="Arial"/>
                <w:sz w:val="18"/>
                <w:szCs w:val="18"/>
              </w:rPr>
            </w:pPr>
          </w:p>
        </w:tc>
        <w:tc>
          <w:tcPr>
            <w:tcW w:w="1005" w:type="dxa"/>
            <w:tcBorders>
              <w:top w:val="single" w:sz="4" w:space="0" w:color="auto"/>
              <w:bottom w:val="single" w:sz="4" w:space="0" w:color="auto"/>
              <w:right w:val="single" w:sz="12" w:space="0" w:color="auto"/>
            </w:tcBorders>
            <w:vAlign w:val="center"/>
          </w:tcPr>
          <w:p w14:paraId="79FCBD65" w14:textId="77777777" w:rsidR="006C7785" w:rsidRPr="00340B0D" w:rsidRDefault="006C7785" w:rsidP="00380FCD">
            <w:pPr>
              <w:rPr>
                <w:rFonts w:cs="Arial"/>
                <w:sz w:val="18"/>
                <w:szCs w:val="18"/>
              </w:rPr>
            </w:pPr>
          </w:p>
        </w:tc>
      </w:tr>
      <w:tr w:rsidR="006C7785" w:rsidRPr="00340B0D" w14:paraId="473EB56C"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03478F16" w14:textId="77777777" w:rsidR="006C7785" w:rsidRPr="00340B0D" w:rsidRDefault="006C7785" w:rsidP="00380FCD">
            <w:pPr>
              <w:pStyle w:val="Default"/>
              <w:ind w:left="720"/>
              <w:rPr>
                <w:sz w:val="18"/>
                <w:szCs w:val="18"/>
              </w:rPr>
            </w:pPr>
          </w:p>
        </w:tc>
        <w:tc>
          <w:tcPr>
            <w:tcW w:w="1001" w:type="dxa"/>
            <w:gridSpan w:val="2"/>
            <w:tcBorders>
              <w:top w:val="single" w:sz="4" w:space="0" w:color="auto"/>
              <w:left w:val="single" w:sz="4" w:space="0" w:color="auto"/>
              <w:bottom w:val="single" w:sz="4" w:space="0" w:color="auto"/>
              <w:right w:val="double" w:sz="4" w:space="0" w:color="auto"/>
            </w:tcBorders>
          </w:tcPr>
          <w:p w14:paraId="6B490041" w14:textId="77777777" w:rsidR="006C7785" w:rsidRPr="00340B0D" w:rsidRDefault="006C7785" w:rsidP="00380FCD">
            <w:pPr>
              <w:jc w:val="center"/>
              <w:rPr>
                <w:rFonts w:cs="Arial"/>
                <w:sz w:val="18"/>
                <w:szCs w:val="18"/>
              </w:rPr>
            </w:pPr>
          </w:p>
        </w:tc>
        <w:tc>
          <w:tcPr>
            <w:tcW w:w="3405" w:type="dxa"/>
            <w:gridSpan w:val="3"/>
            <w:tcBorders>
              <w:top w:val="single" w:sz="4" w:space="0" w:color="auto"/>
              <w:left w:val="double" w:sz="4" w:space="0" w:color="auto"/>
              <w:bottom w:val="single" w:sz="4" w:space="0" w:color="auto"/>
            </w:tcBorders>
          </w:tcPr>
          <w:p w14:paraId="6A9B9F78" w14:textId="77777777" w:rsidR="006C7785" w:rsidRPr="00340B0D" w:rsidRDefault="006C7785" w:rsidP="00380FCD">
            <w:pPr>
              <w:rPr>
                <w:rFonts w:cs="Arial"/>
                <w:sz w:val="18"/>
                <w:szCs w:val="18"/>
              </w:rPr>
            </w:pPr>
          </w:p>
        </w:tc>
        <w:tc>
          <w:tcPr>
            <w:tcW w:w="1005" w:type="dxa"/>
            <w:tcBorders>
              <w:top w:val="single" w:sz="4" w:space="0" w:color="auto"/>
              <w:bottom w:val="single" w:sz="4" w:space="0" w:color="auto"/>
              <w:right w:val="single" w:sz="12" w:space="0" w:color="auto"/>
            </w:tcBorders>
            <w:vAlign w:val="center"/>
          </w:tcPr>
          <w:p w14:paraId="6F41B80D" w14:textId="77777777" w:rsidR="006C7785" w:rsidRPr="00340B0D" w:rsidRDefault="006C7785" w:rsidP="00380FCD">
            <w:pPr>
              <w:rPr>
                <w:rFonts w:cs="Arial"/>
                <w:sz w:val="18"/>
                <w:szCs w:val="18"/>
              </w:rPr>
            </w:pPr>
          </w:p>
        </w:tc>
      </w:tr>
      <w:tr w:rsidR="006C7785" w:rsidRPr="00340B0D" w14:paraId="08D52357" w14:textId="77777777" w:rsidTr="00380FCD">
        <w:trPr>
          <w:gridBefore w:val="1"/>
          <w:wBefore w:w="11" w:type="dxa"/>
        </w:trPr>
        <w:tc>
          <w:tcPr>
            <w:tcW w:w="9685"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BC2BCE3"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2C0BE249" w14:textId="77777777" w:rsidTr="00380FCD">
        <w:trPr>
          <w:gridBefore w:val="1"/>
          <w:wBefore w:w="11" w:type="dxa"/>
        </w:trPr>
        <w:tc>
          <w:tcPr>
            <w:tcW w:w="9685" w:type="dxa"/>
            <w:gridSpan w:val="9"/>
            <w:tcBorders>
              <w:top w:val="single" w:sz="4" w:space="0" w:color="auto"/>
              <w:left w:val="single" w:sz="12" w:space="0" w:color="auto"/>
              <w:bottom w:val="single" w:sz="4" w:space="0" w:color="auto"/>
              <w:right w:val="single" w:sz="12" w:space="0" w:color="auto"/>
            </w:tcBorders>
            <w:vAlign w:val="center"/>
          </w:tcPr>
          <w:p w14:paraId="73B97008" w14:textId="77777777" w:rsidR="006C7785" w:rsidRPr="00D6273A" w:rsidRDefault="006C7785" w:rsidP="00380FCD">
            <w:pPr>
              <w:rPr>
                <w:i/>
              </w:rPr>
            </w:pPr>
            <w:r w:rsidRPr="00CB1E10">
              <w:rPr>
                <w:rFonts w:cs="Arial"/>
                <w:i/>
              </w:rPr>
              <w:t xml:space="preserve">Load the exchange set </w:t>
            </w:r>
            <w:proofErr w:type="spellStart"/>
            <w:r w:rsidRPr="00CB1E10">
              <w:rPr>
                <w:rFonts w:cs="Arial"/>
                <w:b/>
                <w:bCs/>
                <w:i/>
              </w:rPr>
              <w:t>PowerUp</w:t>
            </w:r>
            <w:proofErr w:type="spellEnd"/>
            <w:r w:rsidRPr="00CB1E10">
              <w:rPr>
                <w:rFonts w:cs="Arial"/>
                <w:b/>
                <w:bCs/>
                <w:i/>
              </w:rPr>
              <w:t xml:space="preserve"> </w:t>
            </w:r>
            <w:r>
              <w:rPr>
                <w:rFonts w:cs="Arial"/>
                <w:i/>
              </w:rPr>
              <w:t xml:space="preserve">with the above settings: </w:t>
            </w:r>
          </w:p>
        </w:tc>
      </w:tr>
      <w:tr w:rsidR="006C7785" w:rsidRPr="00340B0D" w14:paraId="72B2FD0F" w14:textId="77777777" w:rsidTr="00380FCD">
        <w:trPr>
          <w:gridBefore w:val="1"/>
          <w:wBefore w:w="11" w:type="dxa"/>
        </w:trPr>
        <w:tc>
          <w:tcPr>
            <w:tcW w:w="9685"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EF4DC44"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26FFBB93" w14:textId="77777777" w:rsidTr="00380FCD">
        <w:trPr>
          <w:gridBefore w:val="1"/>
          <w:wBefore w:w="11" w:type="dxa"/>
        </w:trPr>
        <w:tc>
          <w:tcPr>
            <w:tcW w:w="9685"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57A318EA" w14:textId="77777777" w:rsidR="006C7785" w:rsidRPr="00614B0E" w:rsidRDefault="006C7785" w:rsidP="00380FCD">
            <w:pPr>
              <w:rPr>
                <w:rFonts w:cs="Arial"/>
                <w:b/>
                <w:bCs/>
              </w:rPr>
            </w:pPr>
            <w:r w:rsidRPr="00CB1E10">
              <w:rPr>
                <w:rFonts w:cs="Arial"/>
                <w:i/>
              </w:rPr>
              <w:t xml:space="preserve">Display dataset 10100AA_X0000.000 at maximum display scale (1:52 000), select Display Category Display </w:t>
            </w:r>
            <w:r w:rsidRPr="00CB1E10">
              <w:rPr>
                <w:rFonts w:cs="Arial"/>
                <w:i/>
              </w:rPr>
              <w:lastRenderedPageBreak/>
              <w:t>Base</w:t>
            </w:r>
          </w:p>
        </w:tc>
      </w:tr>
      <w:tr w:rsidR="006C7785" w:rsidRPr="00340B0D" w14:paraId="13711E2D" w14:textId="77777777" w:rsidTr="00380FCD">
        <w:trPr>
          <w:gridBefore w:val="1"/>
          <w:wBefore w:w="11" w:type="dxa"/>
        </w:trPr>
        <w:tc>
          <w:tcPr>
            <w:tcW w:w="9685"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BCBC5D4" w14:textId="77777777" w:rsidR="006C7785" w:rsidRPr="00340B0D" w:rsidRDefault="006C7785" w:rsidP="00380FCD">
            <w:pPr>
              <w:jc w:val="center"/>
              <w:rPr>
                <w:rFonts w:cs="Arial"/>
                <w:sz w:val="18"/>
                <w:szCs w:val="18"/>
              </w:rPr>
            </w:pPr>
            <w:r w:rsidRPr="00340B0D">
              <w:rPr>
                <w:rFonts w:cs="Arial"/>
                <w:b/>
                <w:bCs/>
                <w:sz w:val="18"/>
                <w:szCs w:val="18"/>
              </w:rPr>
              <w:lastRenderedPageBreak/>
              <w:t>Results</w:t>
            </w:r>
          </w:p>
        </w:tc>
      </w:tr>
      <w:tr w:rsidR="006C7785" w14:paraId="4FED5319" w14:textId="77777777" w:rsidTr="00380FCD">
        <w:tc>
          <w:tcPr>
            <w:tcW w:w="9696" w:type="dxa"/>
            <w:gridSpan w:val="10"/>
            <w:vAlign w:val="center"/>
          </w:tcPr>
          <w:p w14:paraId="759F54C0" w14:textId="77777777" w:rsidR="006C7785" w:rsidRDefault="006C7785" w:rsidP="00380FCD">
            <w:pPr>
              <w:rPr>
                <w:rFonts w:cs="Arial"/>
                <w:i/>
              </w:rPr>
            </w:pPr>
            <w:r w:rsidRPr="00CB1E10">
              <w:rPr>
                <w:rFonts w:cs="Arial"/>
                <w:i/>
              </w:rPr>
              <w:t>Confirm that the diamond shallow pattern is displayed as follows:</w:t>
            </w:r>
          </w:p>
          <w:p w14:paraId="7C8330A0" w14:textId="77777777" w:rsidR="006C7785" w:rsidRDefault="006C7785" w:rsidP="00380FCD">
            <w:pPr>
              <w:rPr>
                <w:rFonts w:cs="Arial"/>
                <w:i/>
              </w:rPr>
            </w:pPr>
            <w:r>
              <w:rPr>
                <w:noProof/>
                <w:lang w:val="en-IN" w:eastAsia="en-IN"/>
              </w:rPr>
              <w:drawing>
                <wp:inline distT="0" distB="0" distL="0" distR="0" wp14:anchorId="169C71BE" wp14:editId="0AC43F7F">
                  <wp:extent cx="6010275" cy="5534025"/>
                  <wp:effectExtent l="0" t="0" r="9525" b="9525"/>
                  <wp:docPr id="94" name="Picture 9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010275" cy="5534025"/>
                          </a:xfrm>
                          <a:prstGeom prst="rect">
                            <a:avLst/>
                          </a:prstGeom>
                          <a:noFill/>
                          <a:ln>
                            <a:noFill/>
                          </a:ln>
                        </pic:spPr>
                      </pic:pic>
                    </a:graphicData>
                  </a:graphic>
                </wp:inline>
              </w:drawing>
            </w:r>
          </w:p>
        </w:tc>
      </w:tr>
    </w:tbl>
    <w:p w14:paraId="5E99D25A" w14:textId="77777777" w:rsidR="006C7785" w:rsidRDefault="006C7785" w:rsidP="006C7785"/>
    <w:p w14:paraId="4E27B297" w14:textId="250B6E63" w:rsidR="006C7785" w:rsidDel="0099359B" w:rsidRDefault="006C7785" w:rsidP="006C7785">
      <w:pPr>
        <w:rPr>
          <w:del w:id="2964" w:author="jonathan pritchard" w:date="2024-10-23T10:01:00Z" w16du:dateUtc="2024-10-23T09:01:00Z"/>
          <w:b/>
          <w:color w:val="FF0000"/>
        </w:rPr>
      </w:pPr>
      <w:del w:id="2965" w:author="jonathan pritchard" w:date="2024-10-23T10:01:00Z" w16du:dateUtc="2024-10-23T09:01:00Z">
        <w:r w:rsidRPr="008C2033" w:rsidDel="0099359B">
          <w:rPr>
            <w:b/>
            <w:color w:val="FF0000"/>
          </w:rPr>
          <w:delText>IIC Comment:</w:delText>
        </w:r>
        <w:r w:rsidRPr="008C2033" w:rsidDel="0099359B">
          <w:rPr>
            <w:color w:val="FF0000"/>
          </w:rPr>
          <w:delText xml:space="preserve"> </w:delText>
        </w:r>
        <w:r w:rsidRPr="008C2033" w:rsidDel="0099359B">
          <w:rPr>
            <w:i/>
            <w:color w:val="FF0000"/>
          </w:rPr>
          <w:delText>Dataset</w:delText>
        </w:r>
        <w:r w:rsidRPr="008C2033" w:rsidDel="0099359B">
          <w:rPr>
            <w:color w:val="FF0000"/>
          </w:rPr>
          <w:delText xml:space="preserve"> not available</w:delText>
        </w:r>
      </w:del>
    </w:p>
    <w:p w14:paraId="7B03D13C" w14:textId="77777777" w:rsidR="0099359B" w:rsidRPr="008C2033" w:rsidRDefault="0099359B" w:rsidP="006C7785">
      <w:pPr>
        <w:spacing w:line="240" w:lineRule="auto"/>
        <w:rPr>
          <w:ins w:id="2966" w:author="jonathan pritchard" w:date="2024-10-23T10:01:00Z" w16du:dateUtc="2024-10-23T09:01:00Z"/>
          <w:color w:val="FF0000"/>
        </w:rPr>
      </w:pPr>
    </w:p>
    <w:p w14:paraId="5FD9C266" w14:textId="77777777" w:rsidR="00FC62DF" w:rsidRDefault="00FC62DF">
      <w:pPr>
        <w:widowControl/>
        <w:spacing w:line="240" w:lineRule="auto"/>
        <w:jc w:val="left"/>
        <w:rPr>
          <w:b/>
        </w:rPr>
      </w:pPr>
      <w:r>
        <w:br w:type="page"/>
      </w:r>
    </w:p>
    <w:p w14:paraId="7343680A" w14:textId="363D119F" w:rsidR="00FC62DF" w:rsidRPr="001C1BE9" w:rsidRDefault="00FC62DF" w:rsidP="00FC62DF">
      <w:pPr>
        <w:pStyle w:val="Heading3"/>
      </w:pPr>
      <w:bookmarkStart w:id="2967" w:name="_Toc189647860"/>
      <w:r>
        <w:lastRenderedPageBreak/>
        <w:t>Contour Labels</w:t>
      </w:r>
      <w:bookmarkEnd w:id="2967"/>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485"/>
        <w:gridCol w:w="2522"/>
        <w:gridCol w:w="2488"/>
        <w:gridCol w:w="1714"/>
      </w:tblGrid>
      <w:tr w:rsidR="006C7785" w14:paraId="5A7FA7EF" w14:textId="77777777" w:rsidTr="00E72BE6">
        <w:trPr>
          <w:trHeight w:val="392"/>
          <w:tblHeader/>
        </w:trPr>
        <w:tc>
          <w:tcPr>
            <w:tcW w:w="2485" w:type="dxa"/>
            <w:shd w:val="clear" w:color="auto" w:fill="BFBFBF" w:themeFill="background1" w:themeFillShade="BF"/>
            <w:vAlign w:val="center"/>
          </w:tcPr>
          <w:p w14:paraId="2A20E725" w14:textId="77777777" w:rsidR="006C7785" w:rsidRPr="00CB1E10" w:rsidRDefault="006C7785" w:rsidP="00380FCD">
            <w:pPr>
              <w:rPr>
                <w:rFonts w:cs="Arial"/>
              </w:rPr>
            </w:pPr>
            <w:r w:rsidRPr="00CB1E10">
              <w:rPr>
                <w:rFonts w:cs="Arial"/>
                <w:b/>
              </w:rPr>
              <w:t>Test Reference</w:t>
            </w:r>
          </w:p>
        </w:tc>
        <w:tc>
          <w:tcPr>
            <w:tcW w:w="2522" w:type="dxa"/>
            <w:shd w:val="clear" w:color="auto" w:fill="FFFFFF" w:themeFill="background1"/>
            <w:vAlign w:val="center"/>
          </w:tcPr>
          <w:p w14:paraId="4B503D79" w14:textId="77777777" w:rsidR="006C7785" w:rsidRPr="00CB1E10" w:rsidRDefault="006C7785" w:rsidP="00380FCD">
            <w:pPr>
              <w:rPr>
                <w:rFonts w:cs="Arial"/>
              </w:rPr>
            </w:pPr>
            <w:proofErr w:type="spellStart"/>
            <w:r w:rsidRPr="00CB1E10">
              <w:rPr>
                <w:rFonts w:cs="Arial"/>
              </w:rPr>
              <w:t>ContourLabels</w:t>
            </w:r>
            <w:proofErr w:type="spellEnd"/>
          </w:p>
        </w:tc>
        <w:tc>
          <w:tcPr>
            <w:tcW w:w="2488" w:type="dxa"/>
            <w:shd w:val="clear" w:color="auto" w:fill="BFBFBF" w:themeFill="background1" w:themeFillShade="BF"/>
            <w:vAlign w:val="center"/>
          </w:tcPr>
          <w:p w14:paraId="60532C4A" w14:textId="77777777" w:rsidR="006C7785" w:rsidRPr="00CB1E10" w:rsidRDefault="006C7785" w:rsidP="00380FCD">
            <w:pPr>
              <w:rPr>
                <w:rFonts w:cs="Arial"/>
              </w:rPr>
            </w:pPr>
            <w:r w:rsidRPr="00CB1E10">
              <w:rPr>
                <w:rFonts w:cs="Arial"/>
                <w:b/>
              </w:rPr>
              <w:t>IHO Reference</w:t>
            </w:r>
          </w:p>
        </w:tc>
        <w:tc>
          <w:tcPr>
            <w:tcW w:w="1714" w:type="dxa"/>
            <w:shd w:val="clear" w:color="auto" w:fill="FFFFFF" w:themeFill="background1"/>
            <w:vAlign w:val="center"/>
          </w:tcPr>
          <w:p w14:paraId="5CFC6A1C" w14:textId="063AB9B7" w:rsidR="006C7785" w:rsidRPr="0082201A" w:rsidRDefault="0082201A" w:rsidP="0082201A">
            <w:pPr>
              <w:spacing w:line="240" w:lineRule="auto"/>
              <w:rPr>
                <w:rFonts w:cs="Arial"/>
                <w:color w:val="000000"/>
              </w:rPr>
            </w:pPr>
            <w:r w:rsidRPr="0082201A">
              <w:rPr>
                <w:rFonts w:cs="Arial"/>
                <w:color w:val="000000"/>
              </w:rPr>
              <w:t>S-101 Portrayal</w:t>
            </w:r>
          </w:p>
        </w:tc>
      </w:tr>
    </w:tbl>
    <w:tbl>
      <w:tblPr>
        <w:tblStyle w:val="TableGrid"/>
        <w:tblW w:w="9209" w:type="dxa"/>
        <w:tblInd w:w="-10" w:type="dxa"/>
        <w:tblLook w:val="04A0" w:firstRow="1" w:lastRow="0" w:firstColumn="1" w:lastColumn="0" w:noHBand="0" w:noVBand="1"/>
      </w:tblPr>
      <w:tblGrid>
        <w:gridCol w:w="12"/>
        <w:gridCol w:w="2725"/>
        <w:gridCol w:w="325"/>
        <w:gridCol w:w="1336"/>
        <w:gridCol w:w="237"/>
        <w:gridCol w:w="865"/>
        <w:gridCol w:w="1893"/>
        <w:gridCol w:w="482"/>
        <w:gridCol w:w="877"/>
        <w:gridCol w:w="457"/>
      </w:tblGrid>
      <w:tr w:rsidR="006C7785" w:rsidRPr="00340B0D" w14:paraId="1E3B6267"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E5A6E03"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53E069B0" w14:textId="77777777" w:rsidTr="00380FCD">
        <w:trPr>
          <w:gridBefore w:val="1"/>
          <w:wBefore w:w="12" w:type="dxa"/>
        </w:trPr>
        <w:tc>
          <w:tcPr>
            <w:tcW w:w="9197"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673ABFE4" w14:textId="77777777" w:rsidR="006C7785" w:rsidRPr="005B051E" w:rsidRDefault="006C7785" w:rsidP="00380FCD">
            <w:pPr>
              <w:rPr>
                <w:rFonts w:cs="Arial"/>
              </w:rPr>
            </w:pPr>
            <w:r w:rsidRPr="00CB1E10">
              <w:rPr>
                <w:rFonts w:cs="Arial"/>
                <w:i/>
              </w:rPr>
              <w:t>Contour labels are an optional Mariners’ selection. This test shall be performed, if the contour label option is provided.</w:t>
            </w:r>
          </w:p>
        </w:tc>
      </w:tr>
      <w:tr w:rsidR="006C7785" w:rsidRPr="00340B0D" w14:paraId="2E915C2F"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343794D"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544090C9"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198A4F6B" w14:textId="77777777" w:rsidR="006C7785" w:rsidRPr="00CB1E10" w:rsidRDefault="006C7785" w:rsidP="00380FCD">
            <w:pPr>
              <w:rPr>
                <w:rFonts w:cs="Arial"/>
                <w:i/>
              </w:rPr>
            </w:pPr>
            <w:r w:rsidRPr="00CB1E10">
              <w:rPr>
                <w:rFonts w:cs="Arial"/>
                <w:i/>
              </w:rPr>
              <w:t xml:space="preserve">Load all datasets the exchange set </w:t>
            </w:r>
            <w:proofErr w:type="spellStart"/>
            <w:r w:rsidRPr="00CB1E10">
              <w:rPr>
                <w:rFonts w:cs="Arial"/>
                <w:b/>
                <w:bCs/>
                <w:i/>
              </w:rPr>
              <w:t>PowerUp</w:t>
            </w:r>
            <w:proofErr w:type="spellEnd"/>
            <w:r w:rsidRPr="00CB1E10">
              <w:rPr>
                <w:rFonts w:cs="Arial"/>
                <w:b/>
                <w:bCs/>
                <w:i/>
              </w:rPr>
              <w:t xml:space="preserve"> </w:t>
            </w:r>
            <w:r w:rsidRPr="00CB1E10">
              <w:rPr>
                <w:rFonts w:cs="Arial"/>
                <w:i/>
              </w:rPr>
              <w:t xml:space="preserve">with the following settings: </w:t>
            </w:r>
          </w:p>
          <w:p w14:paraId="6A157544" w14:textId="77777777" w:rsidR="006C7785" w:rsidRPr="002453EF" w:rsidRDefault="006C7785" w:rsidP="00380FCD">
            <w:pPr>
              <w:rPr>
                <w:rFonts w:cs="Arial"/>
                <w:i/>
              </w:rPr>
            </w:pPr>
            <w:r>
              <w:rPr>
                <w:rFonts w:cs="Arial"/>
                <w:i/>
              </w:rPr>
              <w:t>Select Other Depth contours</w:t>
            </w:r>
          </w:p>
        </w:tc>
      </w:tr>
      <w:tr w:rsidR="006C7785" w:rsidRPr="00340B0D" w14:paraId="56E37B82" w14:textId="77777777" w:rsidTr="00380FCD">
        <w:trPr>
          <w:gridBefore w:val="1"/>
          <w:wBefore w:w="12" w:type="dxa"/>
        </w:trPr>
        <w:tc>
          <w:tcPr>
            <w:tcW w:w="7975"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BFF5C1D"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222"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E7DB05C" w14:textId="77777777" w:rsidR="006C7785" w:rsidRPr="00340B0D" w:rsidRDefault="006C7785" w:rsidP="00380FCD">
            <w:pPr>
              <w:jc w:val="center"/>
              <w:rPr>
                <w:rFonts w:cs="Arial"/>
                <w:b/>
                <w:bCs/>
                <w:sz w:val="18"/>
                <w:szCs w:val="18"/>
              </w:rPr>
            </w:pPr>
          </w:p>
        </w:tc>
      </w:tr>
      <w:tr w:rsidR="006C7785" w:rsidRPr="00340B0D" w14:paraId="426523A2" w14:textId="77777777" w:rsidTr="00380FCD">
        <w:trPr>
          <w:gridBefore w:val="1"/>
          <w:wBefore w:w="12" w:type="dxa"/>
        </w:trPr>
        <w:tc>
          <w:tcPr>
            <w:tcW w:w="7975" w:type="dxa"/>
            <w:gridSpan w:val="7"/>
            <w:tcBorders>
              <w:top w:val="single" w:sz="4" w:space="0" w:color="auto"/>
              <w:left w:val="single" w:sz="12" w:space="0" w:color="auto"/>
              <w:bottom w:val="single" w:sz="4" w:space="0" w:color="auto"/>
              <w:right w:val="single" w:sz="12" w:space="0" w:color="auto"/>
            </w:tcBorders>
            <w:shd w:val="clear" w:color="auto" w:fill="auto"/>
          </w:tcPr>
          <w:p w14:paraId="70060C01" w14:textId="77777777" w:rsidR="006C7785" w:rsidRPr="000B13F9" w:rsidRDefault="006C7785" w:rsidP="00380FCD">
            <w:pPr>
              <w:rPr>
                <w:rFonts w:cs="Arial"/>
              </w:rPr>
            </w:pPr>
            <w:proofErr w:type="spellStart"/>
            <w:r>
              <w:rPr>
                <w:rFonts w:cs="Arial"/>
                <w:b/>
                <w:bCs/>
                <w:i/>
              </w:rPr>
              <w:t>DisplayBase</w:t>
            </w:r>
            <w:proofErr w:type="spellEnd"/>
          </w:p>
        </w:tc>
        <w:tc>
          <w:tcPr>
            <w:tcW w:w="1222" w:type="dxa"/>
            <w:gridSpan w:val="2"/>
            <w:tcBorders>
              <w:top w:val="single" w:sz="4" w:space="0" w:color="auto"/>
              <w:left w:val="single" w:sz="12" w:space="0" w:color="auto"/>
              <w:bottom w:val="single" w:sz="4" w:space="0" w:color="auto"/>
              <w:right w:val="single" w:sz="12" w:space="0" w:color="auto"/>
            </w:tcBorders>
            <w:shd w:val="clear" w:color="auto" w:fill="auto"/>
          </w:tcPr>
          <w:p w14:paraId="33078424" w14:textId="77777777" w:rsidR="006C7785" w:rsidRPr="00340B0D" w:rsidRDefault="006C7785" w:rsidP="00380FCD">
            <w:pPr>
              <w:rPr>
                <w:rFonts w:cs="Arial"/>
                <w:sz w:val="18"/>
                <w:szCs w:val="18"/>
              </w:rPr>
            </w:pPr>
          </w:p>
        </w:tc>
      </w:tr>
      <w:tr w:rsidR="006C7785" w:rsidRPr="00340B0D" w14:paraId="0CCFE8D4" w14:textId="77777777" w:rsidTr="00380FCD">
        <w:trPr>
          <w:gridBefore w:val="1"/>
          <w:wBefore w:w="12" w:type="dxa"/>
        </w:trPr>
        <w:tc>
          <w:tcPr>
            <w:tcW w:w="7975" w:type="dxa"/>
            <w:gridSpan w:val="7"/>
            <w:tcBorders>
              <w:top w:val="single" w:sz="4" w:space="0" w:color="auto"/>
              <w:left w:val="single" w:sz="12" w:space="0" w:color="auto"/>
              <w:bottom w:val="single" w:sz="12" w:space="0" w:color="auto"/>
              <w:right w:val="single" w:sz="12" w:space="0" w:color="auto"/>
            </w:tcBorders>
            <w:shd w:val="clear" w:color="auto" w:fill="auto"/>
          </w:tcPr>
          <w:p w14:paraId="3D14CD6D" w14:textId="77777777" w:rsidR="006C7785" w:rsidRPr="00340B0D" w:rsidRDefault="006C7785" w:rsidP="00380FCD">
            <w:pPr>
              <w:rPr>
                <w:rFonts w:cs="Arial"/>
                <w:sz w:val="18"/>
                <w:szCs w:val="18"/>
              </w:rPr>
            </w:pPr>
          </w:p>
        </w:tc>
        <w:tc>
          <w:tcPr>
            <w:tcW w:w="1222" w:type="dxa"/>
            <w:gridSpan w:val="2"/>
            <w:tcBorders>
              <w:top w:val="single" w:sz="4" w:space="0" w:color="auto"/>
              <w:left w:val="single" w:sz="12" w:space="0" w:color="auto"/>
              <w:bottom w:val="single" w:sz="12" w:space="0" w:color="auto"/>
              <w:right w:val="single" w:sz="12" w:space="0" w:color="auto"/>
            </w:tcBorders>
            <w:shd w:val="clear" w:color="auto" w:fill="auto"/>
          </w:tcPr>
          <w:p w14:paraId="6219A4B0" w14:textId="77777777" w:rsidR="006C7785" w:rsidRPr="00340B0D" w:rsidRDefault="006C7785" w:rsidP="00380FCD">
            <w:pPr>
              <w:rPr>
                <w:rFonts w:cs="Arial"/>
                <w:sz w:val="18"/>
                <w:szCs w:val="18"/>
              </w:rPr>
            </w:pPr>
          </w:p>
        </w:tc>
      </w:tr>
      <w:tr w:rsidR="006C7785" w:rsidRPr="00340B0D" w14:paraId="04A1D1B1" w14:textId="77777777" w:rsidTr="00380FCD">
        <w:trPr>
          <w:gridBefore w:val="1"/>
          <w:wBefore w:w="12" w:type="dxa"/>
        </w:trPr>
        <w:tc>
          <w:tcPr>
            <w:tcW w:w="4623"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F23CE48"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574"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BAD5BA6"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231750F9" w14:textId="77777777" w:rsidTr="00380FCD">
        <w:trPr>
          <w:gridBefore w:val="1"/>
          <w:wBefore w:w="12" w:type="dxa"/>
        </w:trPr>
        <w:sdt>
          <w:sdtPr>
            <w:rPr>
              <w:rFonts w:cs="Arial"/>
              <w:sz w:val="18"/>
              <w:szCs w:val="18"/>
            </w:rPr>
            <w:alias w:val="Diplay Category"/>
            <w:tag w:val="Diplay Categor"/>
            <w:id w:val="1371339719"/>
            <w:placeholder>
              <w:docPart w:val="BACE60746FAC4B35B6C18F0AD3379017"/>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23" w:type="dxa"/>
                <w:gridSpan w:val="4"/>
                <w:tcBorders>
                  <w:top w:val="single" w:sz="4" w:space="0" w:color="auto"/>
                  <w:left w:val="single" w:sz="12" w:space="0" w:color="auto"/>
                  <w:bottom w:val="single" w:sz="12" w:space="0" w:color="auto"/>
                  <w:right w:val="single" w:sz="12" w:space="0" w:color="auto"/>
                </w:tcBorders>
                <w:shd w:val="clear" w:color="auto" w:fill="auto"/>
              </w:tcPr>
              <w:p w14:paraId="4EF6135F" w14:textId="77777777" w:rsidR="006C7785" w:rsidRPr="00340B0D" w:rsidRDefault="006C7785" w:rsidP="00380FCD">
                <w:pPr>
                  <w:rPr>
                    <w:rFonts w:cs="Arial"/>
                    <w:sz w:val="18"/>
                    <w:szCs w:val="18"/>
                  </w:rPr>
                </w:pPr>
                <w:r>
                  <w:rPr>
                    <w:rFonts w:cs="Arial"/>
                    <w:sz w:val="18"/>
                    <w:szCs w:val="18"/>
                  </w:rPr>
                  <w:t>Displaybase</w:t>
                </w:r>
              </w:p>
            </w:tc>
          </w:sdtContent>
        </w:sdt>
        <w:tc>
          <w:tcPr>
            <w:tcW w:w="4311" w:type="dxa"/>
            <w:gridSpan w:val="4"/>
            <w:tcBorders>
              <w:left w:val="single" w:sz="12" w:space="0" w:color="auto"/>
              <w:bottom w:val="single" w:sz="4" w:space="0" w:color="auto"/>
              <w:right w:val="single" w:sz="4" w:space="0" w:color="auto"/>
            </w:tcBorders>
            <w:shd w:val="clear" w:color="auto" w:fill="auto"/>
          </w:tcPr>
          <w:p w14:paraId="5151F376" w14:textId="77777777" w:rsidR="006C7785" w:rsidRPr="00340B0D" w:rsidRDefault="006C7785" w:rsidP="00380FCD">
            <w:pPr>
              <w:rPr>
                <w:rFonts w:cs="Arial"/>
                <w:sz w:val="18"/>
                <w:szCs w:val="18"/>
              </w:rPr>
            </w:pPr>
            <w:r w:rsidRPr="00340B0D">
              <w:rPr>
                <w:rFonts w:cs="Arial"/>
                <w:sz w:val="18"/>
                <w:szCs w:val="18"/>
              </w:rPr>
              <w:t>Accuracy</w:t>
            </w:r>
          </w:p>
        </w:tc>
        <w:tc>
          <w:tcPr>
            <w:tcW w:w="263" w:type="dxa"/>
            <w:tcBorders>
              <w:left w:val="single" w:sz="4" w:space="0" w:color="auto"/>
              <w:right w:val="single" w:sz="12" w:space="0" w:color="auto"/>
            </w:tcBorders>
            <w:shd w:val="clear" w:color="auto" w:fill="auto"/>
            <w:vAlign w:val="center"/>
          </w:tcPr>
          <w:p w14:paraId="4FF5C870" w14:textId="77777777" w:rsidR="006C7785" w:rsidRPr="00340B0D" w:rsidRDefault="006C7785" w:rsidP="00380FCD">
            <w:pPr>
              <w:jc w:val="center"/>
              <w:rPr>
                <w:rFonts w:cs="Arial"/>
                <w:sz w:val="18"/>
                <w:szCs w:val="18"/>
              </w:rPr>
            </w:pPr>
          </w:p>
        </w:tc>
      </w:tr>
      <w:tr w:rsidR="006C7785" w:rsidRPr="00340B0D" w14:paraId="1BBCD1A6" w14:textId="77777777" w:rsidTr="00380FCD">
        <w:trPr>
          <w:gridBefore w:val="1"/>
          <w:wBefore w:w="12" w:type="dxa"/>
        </w:trPr>
        <w:tc>
          <w:tcPr>
            <w:tcW w:w="4623"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08A2398"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311" w:type="dxa"/>
            <w:gridSpan w:val="4"/>
            <w:tcBorders>
              <w:left w:val="single" w:sz="12" w:space="0" w:color="auto"/>
              <w:right w:val="single" w:sz="4" w:space="0" w:color="auto"/>
            </w:tcBorders>
            <w:shd w:val="clear" w:color="auto" w:fill="auto"/>
          </w:tcPr>
          <w:p w14:paraId="5E844E77" w14:textId="77777777" w:rsidR="006C7785" w:rsidRPr="00340B0D" w:rsidRDefault="006C7785" w:rsidP="00380FCD">
            <w:pPr>
              <w:rPr>
                <w:rFonts w:cs="Arial"/>
                <w:sz w:val="18"/>
                <w:szCs w:val="18"/>
              </w:rPr>
            </w:pPr>
            <w:r w:rsidRPr="00340B0D">
              <w:rPr>
                <w:rFonts w:cs="Arial"/>
                <w:sz w:val="18"/>
                <w:szCs w:val="18"/>
              </w:rPr>
              <w:t>Contour label</w:t>
            </w:r>
          </w:p>
        </w:tc>
        <w:tc>
          <w:tcPr>
            <w:tcW w:w="263" w:type="dxa"/>
            <w:tcBorders>
              <w:left w:val="single" w:sz="4" w:space="0" w:color="auto"/>
              <w:right w:val="single" w:sz="12" w:space="0" w:color="auto"/>
            </w:tcBorders>
            <w:shd w:val="clear" w:color="auto" w:fill="auto"/>
            <w:vAlign w:val="center"/>
          </w:tcPr>
          <w:p w14:paraId="14C319AD"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58A1917A"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35C391F1" w14:textId="77777777" w:rsidR="006C7785" w:rsidRPr="00340B0D" w:rsidRDefault="006C7785" w:rsidP="00380FCD">
            <w:pPr>
              <w:rPr>
                <w:rFonts w:cs="Arial"/>
                <w:sz w:val="18"/>
                <w:szCs w:val="18"/>
              </w:rPr>
            </w:pPr>
            <w:r w:rsidRPr="00340B0D">
              <w:rPr>
                <w:rFonts w:cs="Arial"/>
                <w:sz w:val="18"/>
                <w:szCs w:val="18"/>
              </w:rPr>
              <w:t>Safety Contour</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AC28CB7" w14:textId="77777777" w:rsidR="006C7785" w:rsidRPr="00340B0D" w:rsidRDefault="006C7785" w:rsidP="00380FCD">
            <w:pPr>
              <w:rPr>
                <w:rFonts w:cs="Arial"/>
                <w:sz w:val="18"/>
                <w:szCs w:val="18"/>
              </w:rPr>
            </w:pPr>
            <w:r>
              <w:rPr>
                <w:rFonts w:cs="Arial"/>
                <w:sz w:val="18"/>
                <w:szCs w:val="18"/>
              </w:rPr>
              <w:t>10m</w:t>
            </w:r>
          </w:p>
        </w:tc>
        <w:tc>
          <w:tcPr>
            <w:tcW w:w="4311" w:type="dxa"/>
            <w:gridSpan w:val="4"/>
            <w:tcBorders>
              <w:left w:val="single" w:sz="12" w:space="0" w:color="auto"/>
            </w:tcBorders>
          </w:tcPr>
          <w:p w14:paraId="049D0ADF" w14:textId="77777777" w:rsidR="006C7785" w:rsidRPr="00340B0D" w:rsidRDefault="006C7785" w:rsidP="00380FCD">
            <w:pPr>
              <w:rPr>
                <w:rFonts w:cs="Arial"/>
                <w:sz w:val="18"/>
                <w:szCs w:val="18"/>
              </w:rPr>
            </w:pPr>
            <w:r w:rsidRPr="00340B0D">
              <w:rPr>
                <w:rFonts w:cs="Arial"/>
                <w:sz w:val="18"/>
                <w:szCs w:val="18"/>
              </w:rPr>
              <w:t>Highlight date dependent</w:t>
            </w:r>
          </w:p>
        </w:tc>
        <w:tc>
          <w:tcPr>
            <w:tcW w:w="263" w:type="dxa"/>
            <w:tcBorders>
              <w:right w:val="single" w:sz="12" w:space="0" w:color="auto"/>
            </w:tcBorders>
          </w:tcPr>
          <w:p w14:paraId="17B6BDF1" w14:textId="77777777" w:rsidR="006C7785" w:rsidRPr="00340B0D" w:rsidRDefault="006C7785" w:rsidP="00380FCD">
            <w:pPr>
              <w:rPr>
                <w:rFonts w:cs="Arial"/>
                <w:sz w:val="18"/>
                <w:szCs w:val="18"/>
              </w:rPr>
            </w:pPr>
          </w:p>
        </w:tc>
      </w:tr>
      <w:tr w:rsidR="006C7785" w:rsidRPr="00340B0D" w14:paraId="3D40DF34"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4956E7BC" w14:textId="77777777" w:rsidR="006C7785" w:rsidRPr="00340B0D" w:rsidRDefault="006C7785" w:rsidP="00380FCD">
            <w:pPr>
              <w:rPr>
                <w:rFonts w:cs="Arial"/>
                <w:sz w:val="18"/>
                <w:szCs w:val="18"/>
              </w:rPr>
            </w:pPr>
            <w:r w:rsidRPr="00340B0D">
              <w:rPr>
                <w:rFonts w:cs="Arial"/>
                <w:sz w:val="18"/>
                <w:szCs w:val="18"/>
              </w:rPr>
              <w:t>Safety Depth</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604FF26" w14:textId="77777777" w:rsidR="006C7785" w:rsidRPr="00340B0D" w:rsidRDefault="006C7785" w:rsidP="00380FCD">
            <w:pPr>
              <w:rPr>
                <w:rFonts w:cs="Arial"/>
                <w:sz w:val="18"/>
                <w:szCs w:val="18"/>
              </w:rPr>
            </w:pPr>
          </w:p>
        </w:tc>
        <w:tc>
          <w:tcPr>
            <w:tcW w:w="4311" w:type="dxa"/>
            <w:gridSpan w:val="4"/>
            <w:tcBorders>
              <w:left w:val="single" w:sz="12" w:space="0" w:color="auto"/>
            </w:tcBorders>
          </w:tcPr>
          <w:p w14:paraId="28BD2534" w14:textId="77777777" w:rsidR="006C7785" w:rsidRPr="00340B0D" w:rsidRDefault="006C7785" w:rsidP="00380FCD">
            <w:pPr>
              <w:rPr>
                <w:rFonts w:cs="Arial"/>
                <w:sz w:val="18"/>
                <w:szCs w:val="18"/>
              </w:rPr>
            </w:pPr>
            <w:r w:rsidRPr="00340B0D">
              <w:rPr>
                <w:rFonts w:cs="Arial"/>
                <w:sz w:val="18"/>
                <w:szCs w:val="18"/>
              </w:rPr>
              <w:t>Highlight document</w:t>
            </w:r>
          </w:p>
        </w:tc>
        <w:tc>
          <w:tcPr>
            <w:tcW w:w="263" w:type="dxa"/>
            <w:tcBorders>
              <w:right w:val="single" w:sz="12" w:space="0" w:color="auto"/>
            </w:tcBorders>
          </w:tcPr>
          <w:p w14:paraId="7B4911E8" w14:textId="77777777" w:rsidR="006C7785" w:rsidRPr="00340B0D" w:rsidRDefault="006C7785" w:rsidP="00380FCD">
            <w:pPr>
              <w:jc w:val="center"/>
              <w:rPr>
                <w:rFonts w:cs="Arial"/>
                <w:sz w:val="18"/>
                <w:szCs w:val="18"/>
              </w:rPr>
            </w:pPr>
          </w:p>
        </w:tc>
      </w:tr>
      <w:tr w:rsidR="006C7785" w:rsidRPr="00340B0D" w14:paraId="43D07AC8"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7CBF9359" w14:textId="77777777" w:rsidR="006C7785" w:rsidRPr="00340B0D" w:rsidRDefault="006C7785" w:rsidP="00380FCD">
            <w:pPr>
              <w:rPr>
                <w:rFonts w:cs="Arial"/>
                <w:sz w:val="18"/>
                <w:szCs w:val="18"/>
              </w:rPr>
            </w:pPr>
            <w:r w:rsidRPr="00340B0D">
              <w:rPr>
                <w:rFonts w:cs="Arial"/>
                <w:sz w:val="18"/>
                <w:szCs w:val="18"/>
              </w:rPr>
              <w:t>Deep Contour</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C84A5C8" w14:textId="77777777" w:rsidR="006C7785" w:rsidRPr="00340B0D" w:rsidRDefault="006C7785" w:rsidP="00380FCD">
            <w:pPr>
              <w:rPr>
                <w:rFonts w:cs="Arial"/>
                <w:sz w:val="18"/>
                <w:szCs w:val="18"/>
              </w:rPr>
            </w:pPr>
            <w:r>
              <w:rPr>
                <w:rFonts w:cs="Arial"/>
                <w:sz w:val="18"/>
                <w:szCs w:val="18"/>
              </w:rPr>
              <w:t>On</w:t>
            </w:r>
          </w:p>
        </w:tc>
        <w:tc>
          <w:tcPr>
            <w:tcW w:w="4311" w:type="dxa"/>
            <w:gridSpan w:val="4"/>
            <w:tcBorders>
              <w:left w:val="single" w:sz="12" w:space="0" w:color="auto"/>
            </w:tcBorders>
          </w:tcPr>
          <w:p w14:paraId="67D8CB96" w14:textId="77777777" w:rsidR="006C7785" w:rsidRPr="00340B0D" w:rsidRDefault="006C7785" w:rsidP="00380FCD">
            <w:pPr>
              <w:rPr>
                <w:rFonts w:cs="Arial"/>
                <w:b/>
                <w:bCs/>
                <w:sz w:val="18"/>
                <w:szCs w:val="18"/>
              </w:rPr>
            </w:pPr>
            <w:r w:rsidRPr="00340B0D">
              <w:rPr>
                <w:rFonts w:cs="Arial"/>
                <w:sz w:val="18"/>
                <w:szCs w:val="18"/>
              </w:rPr>
              <w:t>Highlight info</w:t>
            </w:r>
          </w:p>
        </w:tc>
        <w:tc>
          <w:tcPr>
            <w:tcW w:w="263" w:type="dxa"/>
            <w:tcBorders>
              <w:right w:val="single" w:sz="12" w:space="0" w:color="auto"/>
            </w:tcBorders>
          </w:tcPr>
          <w:p w14:paraId="030722D8" w14:textId="77777777" w:rsidR="006C7785" w:rsidRPr="00340B0D" w:rsidRDefault="006C7785" w:rsidP="00380FCD">
            <w:pPr>
              <w:jc w:val="center"/>
              <w:rPr>
                <w:rFonts w:cs="Arial"/>
                <w:sz w:val="18"/>
                <w:szCs w:val="18"/>
              </w:rPr>
            </w:pPr>
          </w:p>
        </w:tc>
      </w:tr>
      <w:tr w:rsidR="006C7785" w:rsidRPr="00340B0D" w14:paraId="78ADA0C5"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30031AFC" w14:textId="77777777" w:rsidR="006C7785" w:rsidRPr="00340B0D" w:rsidRDefault="006C7785" w:rsidP="00380FCD">
            <w:pPr>
              <w:rPr>
                <w:rFonts w:cs="Arial"/>
                <w:sz w:val="18"/>
                <w:szCs w:val="18"/>
              </w:rPr>
            </w:pPr>
            <w:r w:rsidRPr="00340B0D">
              <w:rPr>
                <w:rFonts w:cs="Arial"/>
                <w:sz w:val="18"/>
                <w:szCs w:val="18"/>
              </w:rPr>
              <w:t>Shallow Contour</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22EF53D" w14:textId="77777777" w:rsidR="006C7785" w:rsidRPr="00340B0D" w:rsidRDefault="006C7785" w:rsidP="00380FCD">
            <w:pPr>
              <w:rPr>
                <w:rFonts w:cs="Arial"/>
                <w:sz w:val="18"/>
                <w:szCs w:val="18"/>
              </w:rPr>
            </w:pPr>
            <w:r>
              <w:rPr>
                <w:rFonts w:cs="Arial"/>
                <w:sz w:val="18"/>
                <w:szCs w:val="18"/>
              </w:rPr>
              <w:t>On</w:t>
            </w:r>
          </w:p>
        </w:tc>
        <w:tc>
          <w:tcPr>
            <w:tcW w:w="4311" w:type="dxa"/>
            <w:gridSpan w:val="4"/>
            <w:tcBorders>
              <w:left w:val="single" w:sz="12" w:space="0" w:color="auto"/>
            </w:tcBorders>
          </w:tcPr>
          <w:p w14:paraId="5E82E7C5" w14:textId="77777777" w:rsidR="006C7785" w:rsidRPr="00340B0D" w:rsidRDefault="006C7785" w:rsidP="00380FCD">
            <w:pPr>
              <w:rPr>
                <w:rFonts w:cs="Arial"/>
                <w:sz w:val="18"/>
                <w:szCs w:val="18"/>
              </w:rPr>
            </w:pPr>
            <w:r w:rsidRPr="00340B0D">
              <w:rPr>
                <w:rFonts w:cs="Arial"/>
                <w:sz w:val="18"/>
                <w:szCs w:val="18"/>
              </w:rPr>
              <w:t>Shallow Pattern</w:t>
            </w:r>
          </w:p>
        </w:tc>
        <w:tc>
          <w:tcPr>
            <w:tcW w:w="263" w:type="dxa"/>
            <w:tcBorders>
              <w:right w:val="single" w:sz="12" w:space="0" w:color="auto"/>
            </w:tcBorders>
          </w:tcPr>
          <w:p w14:paraId="5F025CC3"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78533EB9"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37FD900A" w14:textId="77777777" w:rsidR="006C7785" w:rsidRPr="00340B0D" w:rsidRDefault="006C7785" w:rsidP="00380FCD">
            <w:pPr>
              <w:rPr>
                <w:rFonts w:cs="Arial"/>
                <w:sz w:val="18"/>
                <w:szCs w:val="18"/>
              </w:rPr>
            </w:pPr>
            <w:r w:rsidRPr="00340B0D">
              <w:rPr>
                <w:rFonts w:cs="Arial"/>
                <w:sz w:val="18"/>
                <w:szCs w:val="18"/>
              </w:rPr>
              <w:t>Four Shades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58BADD2" w14:textId="77777777" w:rsidR="006C7785" w:rsidRPr="00340B0D" w:rsidRDefault="006C7785" w:rsidP="00380FCD">
            <w:pPr>
              <w:rPr>
                <w:rFonts w:cs="Arial"/>
                <w:sz w:val="18"/>
                <w:szCs w:val="18"/>
              </w:rPr>
            </w:pPr>
          </w:p>
        </w:tc>
        <w:tc>
          <w:tcPr>
            <w:tcW w:w="4311" w:type="dxa"/>
            <w:gridSpan w:val="4"/>
            <w:tcBorders>
              <w:left w:val="single" w:sz="12" w:space="0" w:color="auto"/>
            </w:tcBorders>
          </w:tcPr>
          <w:p w14:paraId="2A981121" w14:textId="77777777" w:rsidR="006C7785" w:rsidRPr="00340B0D" w:rsidRDefault="006C7785" w:rsidP="00380FCD">
            <w:pPr>
              <w:rPr>
                <w:rFonts w:cs="Arial"/>
                <w:sz w:val="18"/>
                <w:szCs w:val="18"/>
              </w:rPr>
            </w:pPr>
            <w:r w:rsidRPr="00340B0D">
              <w:rPr>
                <w:rFonts w:cs="Arial"/>
                <w:sz w:val="18"/>
                <w:szCs w:val="18"/>
              </w:rPr>
              <w:t>Unknown</w:t>
            </w:r>
          </w:p>
        </w:tc>
        <w:tc>
          <w:tcPr>
            <w:tcW w:w="263" w:type="dxa"/>
            <w:tcBorders>
              <w:right w:val="single" w:sz="12" w:space="0" w:color="auto"/>
            </w:tcBorders>
          </w:tcPr>
          <w:p w14:paraId="26D5EF8A" w14:textId="77777777" w:rsidR="006C7785" w:rsidRPr="00340B0D" w:rsidRDefault="006C7785" w:rsidP="00380FCD">
            <w:pPr>
              <w:jc w:val="center"/>
              <w:rPr>
                <w:rFonts w:cs="Arial"/>
                <w:sz w:val="18"/>
                <w:szCs w:val="18"/>
              </w:rPr>
            </w:pPr>
          </w:p>
        </w:tc>
      </w:tr>
      <w:tr w:rsidR="006C7785" w:rsidRPr="00340B0D" w14:paraId="6C47D1FF"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2C9A24E3" w14:textId="77777777" w:rsidR="006C7785" w:rsidRPr="00340B0D" w:rsidRDefault="006C7785" w:rsidP="00380FCD">
            <w:pPr>
              <w:rPr>
                <w:rFonts w:cs="Arial"/>
                <w:sz w:val="18"/>
                <w:szCs w:val="18"/>
              </w:rPr>
            </w:pPr>
            <w:r w:rsidRPr="00340B0D">
              <w:rPr>
                <w:rFonts w:cs="Arial"/>
                <w:sz w:val="18"/>
                <w:szCs w:val="18"/>
              </w:rPr>
              <w:t>Radar Overlay</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085DEAD" w14:textId="77777777" w:rsidR="006C7785" w:rsidRPr="00340B0D" w:rsidRDefault="006C7785" w:rsidP="00380FCD">
            <w:pPr>
              <w:rPr>
                <w:rFonts w:cs="Arial"/>
                <w:sz w:val="18"/>
                <w:szCs w:val="18"/>
              </w:rPr>
            </w:pPr>
          </w:p>
        </w:tc>
        <w:tc>
          <w:tcPr>
            <w:tcW w:w="4311" w:type="dxa"/>
            <w:gridSpan w:val="4"/>
            <w:tcBorders>
              <w:left w:val="single" w:sz="12" w:space="0" w:color="auto"/>
            </w:tcBorders>
          </w:tcPr>
          <w:p w14:paraId="1ABC4DE5" w14:textId="77777777" w:rsidR="006C7785" w:rsidRPr="00340B0D" w:rsidRDefault="006C7785" w:rsidP="00380FCD">
            <w:pPr>
              <w:rPr>
                <w:rFonts w:cs="Arial"/>
                <w:sz w:val="18"/>
                <w:szCs w:val="18"/>
              </w:rPr>
            </w:pPr>
            <w:r w:rsidRPr="00340B0D">
              <w:rPr>
                <w:rFonts w:cs="Arial"/>
                <w:sz w:val="18"/>
                <w:szCs w:val="18"/>
              </w:rPr>
              <w:t>Update Review</w:t>
            </w:r>
          </w:p>
        </w:tc>
        <w:tc>
          <w:tcPr>
            <w:tcW w:w="263" w:type="dxa"/>
            <w:tcBorders>
              <w:right w:val="single" w:sz="12" w:space="0" w:color="auto"/>
            </w:tcBorders>
          </w:tcPr>
          <w:p w14:paraId="450502C3" w14:textId="77777777" w:rsidR="006C7785" w:rsidRPr="00340B0D" w:rsidRDefault="006C7785" w:rsidP="00380FCD">
            <w:pPr>
              <w:jc w:val="center"/>
              <w:rPr>
                <w:rFonts w:cs="Arial"/>
                <w:sz w:val="18"/>
                <w:szCs w:val="18"/>
              </w:rPr>
            </w:pPr>
          </w:p>
        </w:tc>
      </w:tr>
      <w:tr w:rsidR="006C7785" w:rsidRPr="00340B0D" w14:paraId="3A1118A7"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1A5017B4" w14:textId="77777777" w:rsidR="006C7785" w:rsidRPr="00340B0D" w:rsidRDefault="006C7785" w:rsidP="00380FCD">
            <w:pPr>
              <w:rPr>
                <w:rFonts w:cs="Arial"/>
                <w:sz w:val="18"/>
                <w:szCs w:val="18"/>
              </w:rPr>
            </w:pPr>
            <w:r w:rsidRPr="00340B0D">
              <w:rPr>
                <w:rFonts w:cs="Arial"/>
                <w:sz w:val="18"/>
                <w:szCs w:val="18"/>
              </w:rPr>
              <w:t>Plain Boundaries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DAA15CE" w14:textId="77777777" w:rsidR="006C7785" w:rsidRPr="00340B0D" w:rsidRDefault="006C7785" w:rsidP="00380FCD">
            <w:pPr>
              <w:rPr>
                <w:rFonts w:cs="Arial"/>
                <w:sz w:val="18"/>
                <w:szCs w:val="18"/>
              </w:rPr>
            </w:pPr>
          </w:p>
        </w:tc>
        <w:tc>
          <w:tcPr>
            <w:tcW w:w="4311" w:type="dxa"/>
            <w:gridSpan w:val="4"/>
            <w:tcBorders>
              <w:left w:val="single" w:sz="12" w:space="0" w:color="auto"/>
            </w:tcBorders>
          </w:tcPr>
          <w:p w14:paraId="51134944" w14:textId="77777777" w:rsidR="006C7785" w:rsidRPr="00340B0D" w:rsidRDefault="006C7785" w:rsidP="00380FCD">
            <w:pPr>
              <w:rPr>
                <w:rFonts w:cs="Arial"/>
                <w:sz w:val="18"/>
                <w:szCs w:val="18"/>
              </w:rPr>
            </w:pPr>
            <w:r w:rsidRPr="00340B0D">
              <w:rPr>
                <w:rFonts w:cs="Arial"/>
                <w:b/>
                <w:bCs/>
                <w:sz w:val="18"/>
                <w:szCs w:val="18"/>
              </w:rPr>
              <w:t>Text Groups</w:t>
            </w:r>
          </w:p>
        </w:tc>
        <w:tc>
          <w:tcPr>
            <w:tcW w:w="263" w:type="dxa"/>
            <w:tcBorders>
              <w:right w:val="single" w:sz="12" w:space="0" w:color="auto"/>
            </w:tcBorders>
            <w:vAlign w:val="center"/>
          </w:tcPr>
          <w:p w14:paraId="6BEE8FD7" w14:textId="77777777" w:rsidR="006C7785" w:rsidRPr="00340B0D" w:rsidRDefault="006C7785" w:rsidP="00380FCD">
            <w:pPr>
              <w:jc w:val="center"/>
              <w:rPr>
                <w:rFonts w:cs="Arial"/>
                <w:sz w:val="18"/>
                <w:szCs w:val="18"/>
              </w:rPr>
            </w:pPr>
          </w:p>
        </w:tc>
      </w:tr>
      <w:tr w:rsidR="006C7785" w:rsidRPr="00340B0D" w14:paraId="5B8BAC2D"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3CEB87B9" w14:textId="77777777" w:rsidR="006C7785" w:rsidRPr="00340B0D" w:rsidRDefault="006C7785" w:rsidP="00380FCD">
            <w:pPr>
              <w:rPr>
                <w:rFonts w:cs="Arial"/>
                <w:sz w:val="18"/>
                <w:szCs w:val="18"/>
              </w:rPr>
            </w:pPr>
            <w:r w:rsidRPr="00340B0D">
              <w:rPr>
                <w:rFonts w:cs="Arial"/>
                <w:sz w:val="18"/>
                <w:szCs w:val="18"/>
              </w:rPr>
              <w:t>Simplified Symbols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C2A1DE" w14:textId="77777777" w:rsidR="006C7785" w:rsidRPr="00340B0D" w:rsidRDefault="006C7785" w:rsidP="00380FCD">
            <w:pPr>
              <w:rPr>
                <w:rFonts w:cs="Arial"/>
                <w:sz w:val="18"/>
                <w:szCs w:val="18"/>
              </w:rPr>
            </w:pPr>
            <w:r>
              <w:rPr>
                <w:rFonts w:cs="Arial"/>
                <w:sz w:val="18"/>
                <w:szCs w:val="18"/>
              </w:rPr>
              <w:t>False</w:t>
            </w:r>
          </w:p>
        </w:tc>
        <w:tc>
          <w:tcPr>
            <w:tcW w:w="4311" w:type="dxa"/>
            <w:gridSpan w:val="4"/>
            <w:tcBorders>
              <w:left w:val="single" w:sz="12" w:space="0" w:color="auto"/>
            </w:tcBorders>
          </w:tcPr>
          <w:p w14:paraId="6FC89D6F" w14:textId="77777777" w:rsidR="006C7785" w:rsidRPr="00340B0D" w:rsidRDefault="006C7785" w:rsidP="00380FCD">
            <w:pPr>
              <w:rPr>
                <w:rFonts w:cs="Arial"/>
                <w:sz w:val="18"/>
                <w:szCs w:val="18"/>
              </w:rPr>
            </w:pPr>
            <w:r w:rsidRPr="00340B0D">
              <w:rPr>
                <w:rFonts w:cs="Arial"/>
                <w:sz w:val="18"/>
                <w:szCs w:val="18"/>
              </w:rPr>
              <w:t>Chart Text</w:t>
            </w:r>
          </w:p>
        </w:tc>
        <w:tc>
          <w:tcPr>
            <w:tcW w:w="263" w:type="dxa"/>
            <w:tcBorders>
              <w:right w:val="single" w:sz="12" w:space="0" w:color="auto"/>
            </w:tcBorders>
            <w:vAlign w:val="center"/>
          </w:tcPr>
          <w:p w14:paraId="7E4C98B7" w14:textId="77777777" w:rsidR="006C7785" w:rsidRPr="00340B0D" w:rsidRDefault="006C7785" w:rsidP="00380FCD">
            <w:pPr>
              <w:jc w:val="center"/>
              <w:rPr>
                <w:rFonts w:cs="Arial"/>
                <w:sz w:val="18"/>
                <w:szCs w:val="18"/>
              </w:rPr>
            </w:pPr>
          </w:p>
        </w:tc>
      </w:tr>
      <w:tr w:rsidR="006C7785" w:rsidRPr="00340B0D" w14:paraId="5718E907"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18591264" w14:textId="77777777" w:rsidR="006C7785" w:rsidRPr="00340B0D" w:rsidRDefault="006C7785" w:rsidP="00380FCD">
            <w:pPr>
              <w:rPr>
                <w:rFonts w:cs="Arial"/>
                <w:sz w:val="18"/>
                <w:szCs w:val="18"/>
              </w:rPr>
            </w:pPr>
            <w:r w:rsidRPr="00340B0D">
              <w:rPr>
                <w:rFonts w:cs="Arial"/>
                <w:sz w:val="18"/>
                <w:szCs w:val="18"/>
              </w:rPr>
              <w:t>Full Light Lines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C234A37" w14:textId="77777777" w:rsidR="006C7785" w:rsidRPr="00340B0D" w:rsidRDefault="006C7785" w:rsidP="00380FCD">
            <w:pPr>
              <w:rPr>
                <w:rFonts w:cs="Arial"/>
                <w:sz w:val="18"/>
                <w:szCs w:val="18"/>
              </w:rPr>
            </w:pPr>
          </w:p>
        </w:tc>
        <w:tc>
          <w:tcPr>
            <w:tcW w:w="4311" w:type="dxa"/>
            <w:gridSpan w:val="4"/>
            <w:tcBorders>
              <w:left w:val="single" w:sz="12" w:space="0" w:color="auto"/>
            </w:tcBorders>
          </w:tcPr>
          <w:p w14:paraId="60E2E92F"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263" w:type="dxa"/>
            <w:tcBorders>
              <w:right w:val="single" w:sz="12" w:space="0" w:color="auto"/>
            </w:tcBorders>
            <w:vAlign w:val="center"/>
          </w:tcPr>
          <w:p w14:paraId="7C189BAB" w14:textId="77777777" w:rsidR="006C7785" w:rsidRPr="00340B0D" w:rsidRDefault="006C7785" w:rsidP="00380FCD">
            <w:pPr>
              <w:jc w:val="center"/>
              <w:rPr>
                <w:rFonts w:cs="Arial"/>
                <w:sz w:val="18"/>
                <w:szCs w:val="18"/>
              </w:rPr>
            </w:pPr>
          </w:p>
        </w:tc>
      </w:tr>
      <w:tr w:rsidR="006C7785" w:rsidRPr="00340B0D" w14:paraId="2E3C2FDC"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71B09FC3" w14:textId="77777777" w:rsidR="006C7785" w:rsidRPr="00340B0D" w:rsidRDefault="006C7785" w:rsidP="00380FCD">
            <w:pPr>
              <w:rPr>
                <w:rFonts w:cs="Arial"/>
                <w:sz w:val="18"/>
                <w:szCs w:val="18"/>
              </w:rPr>
            </w:pPr>
            <w:r w:rsidRPr="00340B0D">
              <w:rPr>
                <w:rFonts w:cs="Arial"/>
                <w:sz w:val="18"/>
                <w:szCs w:val="18"/>
              </w:rPr>
              <w:t>Ignore scale minimum</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FEDDD19" w14:textId="77777777" w:rsidR="006C7785" w:rsidRPr="00340B0D" w:rsidRDefault="006C7785" w:rsidP="00380FCD">
            <w:pPr>
              <w:rPr>
                <w:rFonts w:cs="Arial"/>
                <w:sz w:val="18"/>
                <w:szCs w:val="18"/>
              </w:rPr>
            </w:pPr>
          </w:p>
        </w:tc>
        <w:tc>
          <w:tcPr>
            <w:tcW w:w="4311" w:type="dxa"/>
            <w:gridSpan w:val="4"/>
            <w:tcBorders>
              <w:left w:val="single" w:sz="12" w:space="0" w:color="auto"/>
            </w:tcBorders>
          </w:tcPr>
          <w:p w14:paraId="0347D93C"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263" w:type="dxa"/>
            <w:tcBorders>
              <w:right w:val="single" w:sz="12" w:space="0" w:color="auto"/>
            </w:tcBorders>
            <w:vAlign w:val="center"/>
          </w:tcPr>
          <w:p w14:paraId="76657B68" w14:textId="77777777" w:rsidR="006C7785" w:rsidRPr="00340B0D" w:rsidRDefault="006C7785" w:rsidP="00380FCD">
            <w:pPr>
              <w:jc w:val="center"/>
              <w:rPr>
                <w:rFonts w:cs="Arial"/>
                <w:sz w:val="18"/>
                <w:szCs w:val="18"/>
              </w:rPr>
            </w:pPr>
          </w:p>
        </w:tc>
      </w:tr>
      <w:tr w:rsidR="006C7785" w:rsidRPr="00340B0D" w14:paraId="7F5574F7"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5604C4B1" w14:textId="77777777" w:rsidR="006C7785" w:rsidRPr="00340B0D" w:rsidRDefault="006C7785" w:rsidP="00380FCD">
            <w:pPr>
              <w:rPr>
                <w:rFonts w:cs="Arial"/>
                <w:sz w:val="18"/>
                <w:szCs w:val="18"/>
              </w:rPr>
            </w:pPr>
            <w:r w:rsidRPr="00340B0D">
              <w:rPr>
                <w:rFonts w:cs="Arial"/>
                <w:sz w:val="18"/>
                <w:szCs w:val="18"/>
              </w:rPr>
              <w:t>Shallow Water Dangers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tcPr>
          <w:p w14:paraId="0FFA95DE" w14:textId="77777777" w:rsidR="006C7785" w:rsidRPr="00340B0D" w:rsidRDefault="006C7785" w:rsidP="00380FCD">
            <w:pPr>
              <w:rPr>
                <w:rFonts w:cs="Arial"/>
                <w:sz w:val="18"/>
                <w:szCs w:val="18"/>
              </w:rPr>
            </w:pPr>
          </w:p>
        </w:tc>
        <w:tc>
          <w:tcPr>
            <w:tcW w:w="4311" w:type="dxa"/>
            <w:gridSpan w:val="4"/>
            <w:tcBorders>
              <w:left w:val="single" w:sz="12" w:space="0" w:color="auto"/>
            </w:tcBorders>
          </w:tcPr>
          <w:p w14:paraId="1B5417C7" w14:textId="77777777" w:rsidR="006C7785" w:rsidRPr="00340B0D" w:rsidRDefault="006C7785" w:rsidP="00380FCD">
            <w:pPr>
              <w:rPr>
                <w:rFonts w:cs="Arial"/>
                <w:sz w:val="18"/>
                <w:szCs w:val="18"/>
              </w:rPr>
            </w:pPr>
            <w:r w:rsidRPr="00340B0D">
              <w:rPr>
                <w:rFonts w:cs="Arial"/>
                <w:sz w:val="18"/>
                <w:szCs w:val="18"/>
              </w:rPr>
              <w:t xml:space="preserve">        Names</w:t>
            </w:r>
          </w:p>
        </w:tc>
        <w:tc>
          <w:tcPr>
            <w:tcW w:w="263" w:type="dxa"/>
            <w:tcBorders>
              <w:right w:val="single" w:sz="12" w:space="0" w:color="auto"/>
            </w:tcBorders>
            <w:vAlign w:val="center"/>
          </w:tcPr>
          <w:p w14:paraId="0420F4A1" w14:textId="77777777" w:rsidR="006C7785" w:rsidRPr="00340B0D" w:rsidRDefault="006C7785" w:rsidP="00380FCD">
            <w:pPr>
              <w:jc w:val="center"/>
              <w:rPr>
                <w:rFonts w:cs="Arial"/>
                <w:sz w:val="18"/>
                <w:szCs w:val="18"/>
              </w:rPr>
            </w:pPr>
          </w:p>
        </w:tc>
      </w:tr>
      <w:tr w:rsidR="006C7785" w:rsidRPr="00340B0D" w14:paraId="6E2ACD5F" w14:textId="77777777" w:rsidTr="00380FCD">
        <w:trPr>
          <w:gridBefore w:val="1"/>
          <w:wBefore w:w="12" w:type="dxa"/>
        </w:trPr>
        <w:tc>
          <w:tcPr>
            <w:tcW w:w="4623"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0C751594"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311" w:type="dxa"/>
            <w:gridSpan w:val="4"/>
            <w:tcBorders>
              <w:left w:val="single" w:sz="12" w:space="0" w:color="auto"/>
            </w:tcBorders>
          </w:tcPr>
          <w:p w14:paraId="02C98D56"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263" w:type="dxa"/>
            <w:tcBorders>
              <w:right w:val="single" w:sz="12" w:space="0" w:color="auto"/>
            </w:tcBorders>
          </w:tcPr>
          <w:p w14:paraId="093FC30F" w14:textId="77777777" w:rsidR="006C7785" w:rsidRPr="00340B0D" w:rsidRDefault="006C7785" w:rsidP="00380FCD">
            <w:pPr>
              <w:jc w:val="center"/>
              <w:rPr>
                <w:rFonts w:cs="Arial"/>
                <w:sz w:val="18"/>
                <w:szCs w:val="18"/>
              </w:rPr>
            </w:pPr>
          </w:p>
        </w:tc>
      </w:tr>
      <w:tr w:rsidR="006C7785" w:rsidRPr="00340B0D" w14:paraId="4E91BD70" w14:textId="77777777" w:rsidTr="00380FCD">
        <w:trPr>
          <w:gridBefore w:val="1"/>
          <w:wBefore w:w="12" w:type="dxa"/>
        </w:trPr>
        <w:sdt>
          <w:sdtPr>
            <w:rPr>
              <w:rFonts w:cs="Arial"/>
              <w:sz w:val="18"/>
              <w:szCs w:val="18"/>
            </w:rPr>
            <w:alias w:val="Palette"/>
            <w:tag w:val="Palette"/>
            <w:id w:val="2101599049"/>
            <w:placeholder>
              <w:docPart w:val="7D8DEF822C81459AA46E5DB00E19E7F4"/>
            </w:placeholder>
            <w:comboBox>
              <w:listItem w:displayText="Day" w:value="Day"/>
              <w:listItem w:displayText="Dusk" w:value="Dusk"/>
              <w:listItem w:displayText="Night" w:value="Night"/>
            </w:comboBox>
          </w:sdtPr>
          <w:sdtContent>
            <w:tc>
              <w:tcPr>
                <w:tcW w:w="4623" w:type="dxa"/>
                <w:gridSpan w:val="4"/>
                <w:tcBorders>
                  <w:left w:val="single" w:sz="12" w:space="0" w:color="auto"/>
                  <w:bottom w:val="single" w:sz="12" w:space="0" w:color="auto"/>
                  <w:right w:val="single" w:sz="12" w:space="0" w:color="auto"/>
                </w:tcBorders>
              </w:tcPr>
              <w:p w14:paraId="7B15ABD0" w14:textId="77777777" w:rsidR="006C7785" w:rsidRPr="00340B0D" w:rsidRDefault="006C7785" w:rsidP="00380FCD">
                <w:pPr>
                  <w:rPr>
                    <w:rFonts w:cs="Arial"/>
                    <w:sz w:val="18"/>
                    <w:szCs w:val="18"/>
                  </w:rPr>
                </w:pPr>
                <w:r w:rsidRPr="00340B0D">
                  <w:rPr>
                    <w:rFonts w:cs="Arial"/>
                    <w:sz w:val="18"/>
                    <w:szCs w:val="18"/>
                  </w:rPr>
                  <w:t>Day</w:t>
                </w:r>
              </w:p>
            </w:tc>
          </w:sdtContent>
        </w:sdt>
        <w:tc>
          <w:tcPr>
            <w:tcW w:w="4311" w:type="dxa"/>
            <w:gridSpan w:val="4"/>
            <w:tcBorders>
              <w:left w:val="single" w:sz="12" w:space="0" w:color="auto"/>
            </w:tcBorders>
          </w:tcPr>
          <w:p w14:paraId="096D344A"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263" w:type="dxa"/>
            <w:tcBorders>
              <w:right w:val="single" w:sz="12" w:space="0" w:color="auto"/>
            </w:tcBorders>
          </w:tcPr>
          <w:p w14:paraId="3D7BB9C0" w14:textId="77777777" w:rsidR="006C7785" w:rsidRPr="00340B0D" w:rsidRDefault="006C7785" w:rsidP="00380FCD">
            <w:pPr>
              <w:jc w:val="center"/>
              <w:rPr>
                <w:rFonts w:cs="Arial"/>
                <w:sz w:val="18"/>
                <w:szCs w:val="18"/>
              </w:rPr>
            </w:pPr>
          </w:p>
        </w:tc>
      </w:tr>
      <w:tr w:rsidR="006C7785" w:rsidRPr="00340B0D" w14:paraId="7827A9F4" w14:textId="77777777" w:rsidTr="00380FCD">
        <w:trPr>
          <w:gridBefore w:val="1"/>
          <w:wBefore w:w="12" w:type="dxa"/>
        </w:trPr>
        <w:tc>
          <w:tcPr>
            <w:tcW w:w="4623" w:type="dxa"/>
            <w:gridSpan w:val="4"/>
            <w:tcBorders>
              <w:top w:val="single" w:sz="12" w:space="0" w:color="auto"/>
              <w:left w:val="single" w:sz="12" w:space="0" w:color="auto"/>
              <w:right w:val="single" w:sz="12" w:space="0" w:color="auto"/>
            </w:tcBorders>
            <w:shd w:val="clear" w:color="auto" w:fill="FFFFFF" w:themeFill="background1"/>
            <w:vAlign w:val="center"/>
          </w:tcPr>
          <w:p w14:paraId="481D3E7D" w14:textId="77777777" w:rsidR="006C7785" w:rsidRPr="00340B0D" w:rsidRDefault="006C7785" w:rsidP="00380FCD">
            <w:pPr>
              <w:jc w:val="center"/>
              <w:rPr>
                <w:rFonts w:cs="Arial"/>
                <w:b/>
                <w:bCs/>
                <w:sz w:val="18"/>
                <w:szCs w:val="18"/>
              </w:rPr>
            </w:pPr>
          </w:p>
        </w:tc>
        <w:tc>
          <w:tcPr>
            <w:tcW w:w="4311" w:type="dxa"/>
            <w:gridSpan w:val="4"/>
            <w:tcBorders>
              <w:left w:val="single" w:sz="12" w:space="0" w:color="auto"/>
            </w:tcBorders>
          </w:tcPr>
          <w:p w14:paraId="24F32238" w14:textId="77777777" w:rsidR="006C7785" w:rsidRPr="00340B0D" w:rsidRDefault="006C7785" w:rsidP="00380FCD">
            <w:pPr>
              <w:rPr>
                <w:rFonts w:cs="Arial"/>
                <w:sz w:val="18"/>
                <w:szCs w:val="18"/>
              </w:rPr>
            </w:pPr>
          </w:p>
        </w:tc>
        <w:tc>
          <w:tcPr>
            <w:tcW w:w="263" w:type="dxa"/>
            <w:tcBorders>
              <w:right w:val="single" w:sz="12" w:space="0" w:color="auto"/>
            </w:tcBorders>
            <w:vAlign w:val="center"/>
          </w:tcPr>
          <w:p w14:paraId="1E748BE6" w14:textId="77777777" w:rsidR="006C7785" w:rsidRPr="00340B0D" w:rsidRDefault="006C7785" w:rsidP="00380FCD">
            <w:pPr>
              <w:jc w:val="center"/>
              <w:rPr>
                <w:rFonts w:cs="Arial"/>
                <w:sz w:val="18"/>
                <w:szCs w:val="18"/>
              </w:rPr>
            </w:pPr>
          </w:p>
        </w:tc>
      </w:tr>
      <w:tr w:rsidR="006C7785" w:rsidRPr="00340B0D" w14:paraId="1AC4E9C1" w14:textId="77777777" w:rsidTr="00380FCD">
        <w:trPr>
          <w:gridBefore w:val="1"/>
          <w:wBefore w:w="12" w:type="dxa"/>
        </w:trPr>
        <w:tc>
          <w:tcPr>
            <w:tcW w:w="4623" w:type="dxa"/>
            <w:gridSpan w:val="4"/>
            <w:tcBorders>
              <w:left w:val="single" w:sz="12" w:space="0" w:color="auto"/>
              <w:bottom w:val="single" w:sz="12" w:space="0" w:color="auto"/>
              <w:right w:val="single" w:sz="12" w:space="0" w:color="auto"/>
            </w:tcBorders>
            <w:shd w:val="clear" w:color="auto" w:fill="FFFFFF" w:themeFill="background1"/>
          </w:tcPr>
          <w:p w14:paraId="24AFE6B6" w14:textId="77777777" w:rsidR="006C7785" w:rsidRPr="00340B0D" w:rsidRDefault="006C7785" w:rsidP="00380FCD">
            <w:pPr>
              <w:rPr>
                <w:rFonts w:cs="Arial"/>
                <w:sz w:val="18"/>
                <w:szCs w:val="18"/>
              </w:rPr>
            </w:pPr>
          </w:p>
        </w:tc>
        <w:tc>
          <w:tcPr>
            <w:tcW w:w="4311" w:type="dxa"/>
            <w:gridSpan w:val="4"/>
            <w:tcBorders>
              <w:left w:val="single" w:sz="12" w:space="0" w:color="auto"/>
              <w:bottom w:val="single" w:sz="12" w:space="0" w:color="auto"/>
            </w:tcBorders>
          </w:tcPr>
          <w:p w14:paraId="0B328B58" w14:textId="77777777" w:rsidR="006C7785" w:rsidRPr="00340B0D" w:rsidRDefault="006C7785" w:rsidP="00380FCD">
            <w:pPr>
              <w:jc w:val="center"/>
              <w:rPr>
                <w:rFonts w:cs="Arial"/>
                <w:sz w:val="18"/>
                <w:szCs w:val="18"/>
              </w:rPr>
            </w:pPr>
          </w:p>
        </w:tc>
        <w:tc>
          <w:tcPr>
            <w:tcW w:w="263" w:type="dxa"/>
            <w:tcBorders>
              <w:bottom w:val="single" w:sz="12" w:space="0" w:color="auto"/>
              <w:right w:val="single" w:sz="12" w:space="0" w:color="auto"/>
            </w:tcBorders>
            <w:vAlign w:val="center"/>
          </w:tcPr>
          <w:p w14:paraId="2D185D6D" w14:textId="77777777" w:rsidR="006C7785" w:rsidRPr="00340B0D" w:rsidRDefault="006C7785" w:rsidP="00380FCD">
            <w:pPr>
              <w:jc w:val="center"/>
              <w:rPr>
                <w:rFonts w:cs="Arial"/>
                <w:sz w:val="18"/>
                <w:szCs w:val="18"/>
              </w:rPr>
            </w:pPr>
          </w:p>
        </w:tc>
      </w:tr>
      <w:tr w:rsidR="006C7785" w:rsidRPr="00340B0D" w14:paraId="3C002E0C" w14:textId="77777777" w:rsidTr="00380FCD">
        <w:trPr>
          <w:gridBefore w:val="1"/>
          <w:wBefore w:w="12" w:type="dxa"/>
        </w:trPr>
        <w:tc>
          <w:tcPr>
            <w:tcW w:w="4623"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F484BB6"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574"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38D3A3D"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19E66645" w14:textId="77777777" w:rsidTr="00380FCD">
        <w:trPr>
          <w:gridBefore w:val="1"/>
          <w:wBefore w:w="12" w:type="dxa"/>
          <w:trHeight w:val="287"/>
        </w:trPr>
        <w:tc>
          <w:tcPr>
            <w:tcW w:w="2725" w:type="dxa"/>
            <w:tcBorders>
              <w:left w:val="single" w:sz="12" w:space="0" w:color="auto"/>
              <w:bottom w:val="single" w:sz="4" w:space="0" w:color="auto"/>
            </w:tcBorders>
          </w:tcPr>
          <w:p w14:paraId="6DF34DCF" w14:textId="77777777" w:rsidR="006C7785" w:rsidRPr="00340B0D" w:rsidRDefault="006C7785" w:rsidP="00380FCD">
            <w:pPr>
              <w:rPr>
                <w:rFonts w:cs="Arial"/>
                <w:sz w:val="18"/>
                <w:szCs w:val="18"/>
              </w:rPr>
            </w:pPr>
            <w:r w:rsidRPr="00340B0D">
              <w:rPr>
                <w:rFonts w:cs="Arial"/>
                <w:sz w:val="18"/>
                <w:szCs w:val="18"/>
              </w:rPr>
              <w:t>Start Date</w:t>
            </w:r>
          </w:p>
        </w:tc>
        <w:tc>
          <w:tcPr>
            <w:tcW w:w="1898" w:type="dxa"/>
            <w:gridSpan w:val="3"/>
            <w:tcBorders>
              <w:bottom w:val="single" w:sz="4" w:space="0" w:color="auto"/>
              <w:right w:val="single" w:sz="12" w:space="0" w:color="auto"/>
            </w:tcBorders>
          </w:tcPr>
          <w:p w14:paraId="29FCFB08" w14:textId="77777777" w:rsidR="006C7785" w:rsidRPr="00340B0D" w:rsidRDefault="006C7785" w:rsidP="00380FCD">
            <w:pPr>
              <w:rPr>
                <w:rFonts w:cs="Arial"/>
                <w:sz w:val="18"/>
                <w:szCs w:val="18"/>
              </w:rPr>
            </w:pPr>
          </w:p>
        </w:tc>
        <w:tc>
          <w:tcPr>
            <w:tcW w:w="2870" w:type="dxa"/>
            <w:gridSpan w:val="2"/>
            <w:tcBorders>
              <w:left w:val="single" w:sz="12" w:space="0" w:color="auto"/>
              <w:bottom w:val="single" w:sz="4" w:space="0" w:color="auto"/>
              <w:right w:val="single" w:sz="4" w:space="0" w:color="auto"/>
            </w:tcBorders>
            <w:vAlign w:val="center"/>
          </w:tcPr>
          <w:p w14:paraId="69372D0F" w14:textId="77777777" w:rsidR="006C7785" w:rsidRPr="00340B0D" w:rsidRDefault="006C7785" w:rsidP="00380FCD">
            <w:pPr>
              <w:rPr>
                <w:rFonts w:cs="Arial"/>
                <w:sz w:val="18"/>
                <w:szCs w:val="18"/>
              </w:rPr>
            </w:pPr>
            <w:r w:rsidRPr="00340B0D">
              <w:rPr>
                <w:rFonts w:cs="Arial"/>
                <w:sz w:val="18"/>
                <w:szCs w:val="18"/>
              </w:rPr>
              <w:t>Centre</w:t>
            </w:r>
          </w:p>
        </w:tc>
        <w:tc>
          <w:tcPr>
            <w:tcW w:w="1704" w:type="dxa"/>
            <w:gridSpan w:val="3"/>
            <w:tcBorders>
              <w:left w:val="single" w:sz="4" w:space="0" w:color="auto"/>
              <w:bottom w:val="single" w:sz="4" w:space="0" w:color="auto"/>
              <w:right w:val="single" w:sz="12" w:space="0" w:color="auto"/>
            </w:tcBorders>
            <w:vAlign w:val="center"/>
          </w:tcPr>
          <w:p w14:paraId="04C87969" w14:textId="77777777" w:rsidR="006C7785" w:rsidRPr="00340B0D" w:rsidRDefault="006C7785" w:rsidP="00380FCD">
            <w:pPr>
              <w:rPr>
                <w:rFonts w:cs="Arial"/>
                <w:sz w:val="18"/>
                <w:szCs w:val="18"/>
              </w:rPr>
            </w:pPr>
          </w:p>
        </w:tc>
      </w:tr>
      <w:tr w:rsidR="006C7785" w:rsidRPr="00340B0D" w14:paraId="056D5FE5" w14:textId="77777777" w:rsidTr="00380FCD">
        <w:trPr>
          <w:gridBefore w:val="1"/>
          <w:wBefore w:w="12" w:type="dxa"/>
        </w:trPr>
        <w:tc>
          <w:tcPr>
            <w:tcW w:w="2725" w:type="dxa"/>
            <w:tcBorders>
              <w:left w:val="single" w:sz="12" w:space="0" w:color="auto"/>
              <w:bottom w:val="single" w:sz="4" w:space="0" w:color="auto"/>
            </w:tcBorders>
          </w:tcPr>
          <w:p w14:paraId="36EE3697" w14:textId="77777777" w:rsidR="006C7785" w:rsidRPr="00340B0D" w:rsidRDefault="006C7785" w:rsidP="00380FCD">
            <w:pPr>
              <w:rPr>
                <w:rFonts w:cs="Arial"/>
                <w:sz w:val="18"/>
                <w:szCs w:val="18"/>
              </w:rPr>
            </w:pPr>
            <w:r w:rsidRPr="00340B0D">
              <w:rPr>
                <w:rFonts w:cs="Arial"/>
                <w:sz w:val="18"/>
                <w:szCs w:val="18"/>
              </w:rPr>
              <w:t>End Date</w:t>
            </w:r>
          </w:p>
        </w:tc>
        <w:tc>
          <w:tcPr>
            <w:tcW w:w="1898" w:type="dxa"/>
            <w:gridSpan w:val="3"/>
            <w:tcBorders>
              <w:top w:val="single" w:sz="4" w:space="0" w:color="auto"/>
              <w:bottom w:val="single" w:sz="4" w:space="0" w:color="auto"/>
              <w:right w:val="single" w:sz="12" w:space="0" w:color="auto"/>
            </w:tcBorders>
          </w:tcPr>
          <w:p w14:paraId="6BB10A4E" w14:textId="77777777" w:rsidR="006C7785" w:rsidRPr="00340B0D" w:rsidRDefault="006C7785" w:rsidP="00380FCD">
            <w:pPr>
              <w:rPr>
                <w:rFonts w:cs="Arial"/>
                <w:sz w:val="18"/>
                <w:szCs w:val="18"/>
              </w:rPr>
            </w:pPr>
          </w:p>
        </w:tc>
        <w:tc>
          <w:tcPr>
            <w:tcW w:w="2870"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1E54F2C" w14:textId="77777777" w:rsidR="006C7785" w:rsidRPr="00340B0D" w:rsidRDefault="006C7785" w:rsidP="00380FCD">
            <w:pPr>
              <w:rPr>
                <w:rFonts w:cs="Arial"/>
                <w:sz w:val="18"/>
                <w:szCs w:val="18"/>
              </w:rPr>
            </w:pPr>
            <w:r w:rsidRPr="00340B0D">
              <w:rPr>
                <w:rFonts w:cs="Arial"/>
                <w:sz w:val="18"/>
                <w:szCs w:val="18"/>
              </w:rPr>
              <w:t>Scale</w:t>
            </w:r>
          </w:p>
        </w:tc>
        <w:tc>
          <w:tcPr>
            <w:tcW w:w="1704"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551AEFC6"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6AA524D5" w14:textId="77777777" w:rsidTr="00380FCD">
        <w:trPr>
          <w:gridBefore w:val="1"/>
          <w:wBefore w:w="12" w:type="dxa"/>
        </w:trPr>
        <w:tc>
          <w:tcPr>
            <w:tcW w:w="4623"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500479F4" w14:textId="77777777" w:rsidR="006C7785" w:rsidRPr="00340B0D" w:rsidRDefault="006C7785" w:rsidP="00380FCD">
            <w:pPr>
              <w:jc w:val="center"/>
              <w:rPr>
                <w:rFonts w:cs="Arial"/>
                <w:b/>
                <w:bCs/>
                <w:sz w:val="18"/>
                <w:szCs w:val="18"/>
              </w:rPr>
            </w:pPr>
          </w:p>
        </w:tc>
        <w:tc>
          <w:tcPr>
            <w:tcW w:w="2870" w:type="dxa"/>
            <w:gridSpan w:val="2"/>
            <w:tcBorders>
              <w:top w:val="single" w:sz="4" w:space="0" w:color="auto"/>
              <w:left w:val="single" w:sz="12" w:space="0" w:color="auto"/>
              <w:bottom w:val="single" w:sz="12" w:space="0" w:color="auto"/>
              <w:right w:val="single" w:sz="4" w:space="0" w:color="auto"/>
            </w:tcBorders>
            <w:shd w:val="clear" w:color="auto" w:fill="auto"/>
          </w:tcPr>
          <w:p w14:paraId="56C77475"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704"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3CCB9F25" w14:textId="77777777" w:rsidR="006C7785" w:rsidRPr="00340B0D" w:rsidRDefault="006C7785" w:rsidP="00380FCD">
            <w:pPr>
              <w:rPr>
                <w:rFonts w:cs="Arial"/>
                <w:sz w:val="18"/>
                <w:szCs w:val="18"/>
              </w:rPr>
            </w:pPr>
          </w:p>
        </w:tc>
      </w:tr>
      <w:tr w:rsidR="006C7785" w:rsidRPr="00340B0D" w14:paraId="254F4E70" w14:textId="77777777" w:rsidTr="00380FCD">
        <w:trPr>
          <w:gridBefore w:val="1"/>
          <w:wBefore w:w="12" w:type="dxa"/>
        </w:trPr>
        <w:tc>
          <w:tcPr>
            <w:tcW w:w="9197" w:type="dxa"/>
            <w:gridSpan w:val="9"/>
            <w:tcBorders>
              <w:top w:val="single" w:sz="4" w:space="0" w:color="auto"/>
              <w:left w:val="single" w:sz="12" w:space="0" w:color="auto"/>
              <w:bottom w:val="single" w:sz="4" w:space="0" w:color="auto"/>
              <w:right w:val="single" w:sz="12" w:space="0" w:color="auto"/>
            </w:tcBorders>
          </w:tcPr>
          <w:p w14:paraId="5C82E9C7" w14:textId="77777777" w:rsidR="006C7785" w:rsidRPr="00340B0D" w:rsidRDefault="006C7785" w:rsidP="00380FCD">
            <w:pPr>
              <w:rPr>
                <w:rFonts w:cs="Arial"/>
                <w:sz w:val="18"/>
                <w:szCs w:val="18"/>
              </w:rPr>
            </w:pPr>
          </w:p>
        </w:tc>
      </w:tr>
      <w:tr w:rsidR="006C7785" w:rsidRPr="00340B0D" w14:paraId="60787681"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E80DBAD"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2E600ABE" w14:textId="77777777" w:rsidTr="00380FCD">
        <w:trPr>
          <w:gridBefore w:val="1"/>
          <w:wBefore w:w="12" w:type="dxa"/>
        </w:trPr>
        <w:tc>
          <w:tcPr>
            <w:tcW w:w="5488"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8671A0B"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70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65ED00A"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3CD6D7DA"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3588DF49" w14:textId="77777777" w:rsidR="006C7785" w:rsidRPr="00340B0D" w:rsidRDefault="006C7785" w:rsidP="00380FCD">
            <w:pPr>
              <w:rPr>
                <w:rFonts w:cs="Arial"/>
                <w:sz w:val="18"/>
                <w:szCs w:val="18"/>
              </w:rPr>
            </w:pPr>
            <w:r w:rsidRPr="00340B0D">
              <w:rPr>
                <w:rFonts w:cs="Arial"/>
                <w:sz w:val="18"/>
                <w:szCs w:val="18"/>
              </w:rPr>
              <w:t>Drying lines</w:t>
            </w:r>
          </w:p>
        </w:tc>
        <w:tc>
          <w:tcPr>
            <w:tcW w:w="1102" w:type="dxa"/>
            <w:gridSpan w:val="2"/>
            <w:tcBorders>
              <w:top w:val="single" w:sz="4" w:space="0" w:color="auto"/>
              <w:left w:val="single" w:sz="4" w:space="0" w:color="auto"/>
              <w:bottom w:val="single" w:sz="4" w:space="0" w:color="auto"/>
              <w:right w:val="single" w:sz="12" w:space="0" w:color="auto"/>
            </w:tcBorders>
          </w:tcPr>
          <w:p w14:paraId="5EEAB934"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6DCFD6E1" w14:textId="77777777" w:rsidR="006C7785" w:rsidRPr="00340B0D" w:rsidRDefault="006C7785" w:rsidP="00380FCD">
            <w:pPr>
              <w:pStyle w:val="Default"/>
              <w:rPr>
                <w:sz w:val="18"/>
                <w:szCs w:val="18"/>
              </w:rPr>
            </w:pPr>
            <w:r w:rsidRPr="00340B0D">
              <w:rPr>
                <w:sz w:val="18"/>
                <w:szCs w:val="18"/>
              </w:rPr>
              <w:t>Spot soundings</w:t>
            </w:r>
          </w:p>
        </w:tc>
        <w:tc>
          <w:tcPr>
            <w:tcW w:w="263" w:type="dxa"/>
            <w:tcBorders>
              <w:top w:val="single" w:sz="4" w:space="0" w:color="auto"/>
              <w:bottom w:val="single" w:sz="4" w:space="0" w:color="auto"/>
              <w:right w:val="single" w:sz="12" w:space="0" w:color="auto"/>
            </w:tcBorders>
            <w:vAlign w:val="center"/>
          </w:tcPr>
          <w:p w14:paraId="59737185" w14:textId="77777777" w:rsidR="006C7785" w:rsidRPr="00340B0D" w:rsidRDefault="006C7785" w:rsidP="00380FCD">
            <w:pPr>
              <w:rPr>
                <w:rFonts w:cs="Arial"/>
                <w:sz w:val="18"/>
                <w:szCs w:val="18"/>
              </w:rPr>
            </w:pPr>
            <w:r>
              <w:rPr>
                <w:rFonts w:cs="Arial"/>
                <w:sz w:val="18"/>
                <w:szCs w:val="18"/>
              </w:rPr>
              <w:t>On</w:t>
            </w:r>
          </w:p>
        </w:tc>
      </w:tr>
      <w:tr w:rsidR="006C7785" w:rsidRPr="00340B0D" w14:paraId="2C5A13AB"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1923AC8D" w14:textId="77777777" w:rsidR="006C7785" w:rsidRPr="00340B0D" w:rsidRDefault="006C7785" w:rsidP="00380FCD">
            <w:pPr>
              <w:pStyle w:val="Default"/>
              <w:rPr>
                <w:sz w:val="18"/>
                <w:szCs w:val="18"/>
              </w:rPr>
            </w:pPr>
            <w:r w:rsidRPr="00340B0D">
              <w:rPr>
                <w:sz w:val="18"/>
                <w:szCs w:val="18"/>
              </w:rPr>
              <w:t>Buoys. Beacons, aids to navigation</w:t>
            </w:r>
          </w:p>
        </w:tc>
        <w:tc>
          <w:tcPr>
            <w:tcW w:w="1102" w:type="dxa"/>
            <w:gridSpan w:val="2"/>
            <w:tcBorders>
              <w:top w:val="single" w:sz="4" w:space="0" w:color="auto"/>
              <w:left w:val="single" w:sz="4" w:space="0" w:color="auto"/>
              <w:bottom w:val="single" w:sz="4" w:space="0" w:color="auto"/>
              <w:right w:val="single" w:sz="12" w:space="0" w:color="auto"/>
            </w:tcBorders>
          </w:tcPr>
          <w:p w14:paraId="089F5559"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6399ECAE" w14:textId="77777777" w:rsidR="006C7785" w:rsidRPr="00340B0D" w:rsidRDefault="006C7785" w:rsidP="00380FCD">
            <w:pPr>
              <w:pStyle w:val="Default"/>
              <w:rPr>
                <w:sz w:val="18"/>
                <w:szCs w:val="18"/>
              </w:rPr>
            </w:pPr>
            <w:r w:rsidRPr="00340B0D">
              <w:rPr>
                <w:sz w:val="18"/>
                <w:szCs w:val="18"/>
              </w:rPr>
              <w:t>Submarine cables and pipelines</w:t>
            </w:r>
          </w:p>
        </w:tc>
        <w:tc>
          <w:tcPr>
            <w:tcW w:w="263" w:type="dxa"/>
            <w:tcBorders>
              <w:top w:val="single" w:sz="4" w:space="0" w:color="auto"/>
              <w:bottom w:val="single" w:sz="4" w:space="0" w:color="auto"/>
              <w:right w:val="single" w:sz="12" w:space="0" w:color="auto"/>
            </w:tcBorders>
            <w:vAlign w:val="center"/>
          </w:tcPr>
          <w:p w14:paraId="2319B5A4" w14:textId="77777777" w:rsidR="006C7785" w:rsidRPr="00340B0D" w:rsidRDefault="006C7785" w:rsidP="00380FCD">
            <w:pPr>
              <w:rPr>
                <w:rFonts w:cs="Arial"/>
                <w:sz w:val="18"/>
                <w:szCs w:val="18"/>
              </w:rPr>
            </w:pPr>
          </w:p>
        </w:tc>
      </w:tr>
      <w:tr w:rsidR="006C7785" w:rsidRPr="00340B0D" w14:paraId="680E3476"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16B15EB7"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02" w:type="dxa"/>
            <w:gridSpan w:val="2"/>
            <w:tcBorders>
              <w:top w:val="single" w:sz="4" w:space="0" w:color="auto"/>
              <w:left w:val="single" w:sz="4" w:space="0" w:color="auto"/>
              <w:bottom w:val="single" w:sz="4" w:space="0" w:color="auto"/>
              <w:right w:val="single" w:sz="12" w:space="0" w:color="auto"/>
            </w:tcBorders>
          </w:tcPr>
          <w:p w14:paraId="2D8B52EC"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54F8E34D" w14:textId="77777777" w:rsidR="006C7785" w:rsidRPr="00340B0D" w:rsidRDefault="006C7785" w:rsidP="00380FCD">
            <w:pPr>
              <w:pStyle w:val="Default"/>
              <w:rPr>
                <w:sz w:val="18"/>
                <w:szCs w:val="18"/>
              </w:rPr>
            </w:pPr>
            <w:r w:rsidRPr="00340B0D">
              <w:rPr>
                <w:sz w:val="18"/>
                <w:szCs w:val="18"/>
              </w:rPr>
              <w:t>All isolated dangers</w:t>
            </w:r>
          </w:p>
        </w:tc>
        <w:tc>
          <w:tcPr>
            <w:tcW w:w="263" w:type="dxa"/>
            <w:tcBorders>
              <w:top w:val="single" w:sz="4" w:space="0" w:color="auto"/>
              <w:bottom w:val="single" w:sz="4" w:space="0" w:color="auto"/>
              <w:right w:val="single" w:sz="12" w:space="0" w:color="auto"/>
            </w:tcBorders>
            <w:vAlign w:val="center"/>
          </w:tcPr>
          <w:p w14:paraId="6B34EA52" w14:textId="77777777" w:rsidR="006C7785" w:rsidRPr="00340B0D" w:rsidRDefault="006C7785" w:rsidP="00380FCD">
            <w:pPr>
              <w:rPr>
                <w:rFonts w:cs="Arial"/>
                <w:sz w:val="18"/>
                <w:szCs w:val="18"/>
              </w:rPr>
            </w:pPr>
          </w:p>
        </w:tc>
      </w:tr>
      <w:tr w:rsidR="006C7785" w:rsidRPr="00340B0D" w14:paraId="10407DD9"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03FF89A2" w14:textId="77777777" w:rsidR="006C7785" w:rsidRPr="00340B0D" w:rsidRDefault="006C7785" w:rsidP="00380FCD">
            <w:pPr>
              <w:pStyle w:val="Default"/>
              <w:ind w:left="720"/>
              <w:rPr>
                <w:sz w:val="18"/>
                <w:szCs w:val="18"/>
              </w:rPr>
            </w:pPr>
            <w:r w:rsidRPr="00340B0D">
              <w:rPr>
                <w:sz w:val="18"/>
                <w:szCs w:val="18"/>
              </w:rPr>
              <w:t>Lights</w:t>
            </w:r>
          </w:p>
        </w:tc>
        <w:tc>
          <w:tcPr>
            <w:tcW w:w="1102" w:type="dxa"/>
            <w:gridSpan w:val="2"/>
            <w:tcBorders>
              <w:top w:val="single" w:sz="4" w:space="0" w:color="auto"/>
              <w:left w:val="single" w:sz="4" w:space="0" w:color="auto"/>
              <w:bottom w:val="single" w:sz="4" w:space="0" w:color="auto"/>
              <w:right w:val="single" w:sz="12" w:space="0" w:color="auto"/>
            </w:tcBorders>
          </w:tcPr>
          <w:p w14:paraId="7D4FBB81"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76D931C8" w14:textId="77777777" w:rsidR="006C7785" w:rsidRPr="00340B0D" w:rsidRDefault="006C7785" w:rsidP="00380FCD">
            <w:pPr>
              <w:pStyle w:val="Default"/>
              <w:rPr>
                <w:sz w:val="18"/>
                <w:szCs w:val="18"/>
              </w:rPr>
            </w:pPr>
            <w:r w:rsidRPr="00340B0D">
              <w:rPr>
                <w:sz w:val="18"/>
                <w:szCs w:val="18"/>
              </w:rPr>
              <w:t>Magnetic variation</w:t>
            </w:r>
          </w:p>
        </w:tc>
        <w:tc>
          <w:tcPr>
            <w:tcW w:w="263" w:type="dxa"/>
            <w:tcBorders>
              <w:top w:val="single" w:sz="4" w:space="0" w:color="auto"/>
              <w:bottom w:val="single" w:sz="4" w:space="0" w:color="auto"/>
              <w:right w:val="single" w:sz="12" w:space="0" w:color="auto"/>
            </w:tcBorders>
            <w:vAlign w:val="center"/>
          </w:tcPr>
          <w:p w14:paraId="0557B17B" w14:textId="77777777" w:rsidR="006C7785" w:rsidRPr="00340B0D" w:rsidRDefault="006C7785" w:rsidP="00380FCD">
            <w:pPr>
              <w:rPr>
                <w:rFonts w:cs="Arial"/>
                <w:sz w:val="18"/>
                <w:szCs w:val="18"/>
              </w:rPr>
            </w:pPr>
          </w:p>
        </w:tc>
      </w:tr>
      <w:tr w:rsidR="006C7785" w:rsidRPr="00340B0D" w14:paraId="1FCE33A0"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1528B039" w14:textId="77777777" w:rsidR="006C7785" w:rsidRPr="00340B0D" w:rsidRDefault="006C7785" w:rsidP="00380FCD">
            <w:pPr>
              <w:pStyle w:val="Default"/>
              <w:rPr>
                <w:sz w:val="18"/>
                <w:szCs w:val="18"/>
              </w:rPr>
            </w:pPr>
            <w:r w:rsidRPr="00340B0D">
              <w:rPr>
                <w:sz w:val="18"/>
                <w:szCs w:val="18"/>
              </w:rPr>
              <w:t>Boundaries and limits</w:t>
            </w:r>
          </w:p>
        </w:tc>
        <w:tc>
          <w:tcPr>
            <w:tcW w:w="1102" w:type="dxa"/>
            <w:gridSpan w:val="2"/>
            <w:tcBorders>
              <w:top w:val="single" w:sz="4" w:space="0" w:color="auto"/>
              <w:left w:val="single" w:sz="4" w:space="0" w:color="auto"/>
              <w:bottom w:val="single" w:sz="4" w:space="0" w:color="auto"/>
              <w:right w:val="single" w:sz="12" w:space="0" w:color="auto"/>
            </w:tcBorders>
          </w:tcPr>
          <w:p w14:paraId="54FD2BA2"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0F7FD725" w14:textId="77777777" w:rsidR="006C7785" w:rsidRPr="00340B0D" w:rsidRDefault="006C7785" w:rsidP="00380FCD">
            <w:pPr>
              <w:pStyle w:val="Default"/>
              <w:rPr>
                <w:sz w:val="18"/>
                <w:szCs w:val="18"/>
              </w:rPr>
            </w:pPr>
            <w:r w:rsidRPr="00340B0D">
              <w:rPr>
                <w:sz w:val="18"/>
                <w:szCs w:val="18"/>
              </w:rPr>
              <w:t>Depth contours</w:t>
            </w:r>
          </w:p>
        </w:tc>
        <w:tc>
          <w:tcPr>
            <w:tcW w:w="263" w:type="dxa"/>
            <w:tcBorders>
              <w:top w:val="single" w:sz="4" w:space="0" w:color="auto"/>
              <w:bottom w:val="single" w:sz="4" w:space="0" w:color="auto"/>
              <w:right w:val="single" w:sz="12" w:space="0" w:color="auto"/>
            </w:tcBorders>
            <w:vAlign w:val="center"/>
          </w:tcPr>
          <w:p w14:paraId="366D727F" w14:textId="77777777" w:rsidR="006C7785" w:rsidRPr="00340B0D" w:rsidRDefault="006C7785" w:rsidP="00380FCD">
            <w:pPr>
              <w:rPr>
                <w:rFonts w:cs="Arial"/>
                <w:sz w:val="18"/>
                <w:szCs w:val="18"/>
              </w:rPr>
            </w:pPr>
          </w:p>
        </w:tc>
      </w:tr>
      <w:tr w:rsidR="006C7785" w:rsidRPr="00340B0D" w14:paraId="033CF2DC"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449F5186" w14:textId="77777777" w:rsidR="006C7785" w:rsidRPr="00340B0D" w:rsidRDefault="006C7785" w:rsidP="00380FCD">
            <w:pPr>
              <w:pStyle w:val="Default"/>
              <w:rPr>
                <w:sz w:val="18"/>
                <w:szCs w:val="18"/>
              </w:rPr>
            </w:pPr>
            <w:r w:rsidRPr="00340B0D">
              <w:rPr>
                <w:sz w:val="18"/>
                <w:szCs w:val="18"/>
              </w:rPr>
              <w:t>Prohibited and restricted areas</w:t>
            </w:r>
          </w:p>
        </w:tc>
        <w:tc>
          <w:tcPr>
            <w:tcW w:w="1102" w:type="dxa"/>
            <w:gridSpan w:val="2"/>
            <w:tcBorders>
              <w:top w:val="single" w:sz="4" w:space="0" w:color="auto"/>
              <w:left w:val="single" w:sz="4" w:space="0" w:color="auto"/>
              <w:bottom w:val="single" w:sz="4" w:space="0" w:color="auto"/>
              <w:right w:val="single" w:sz="12" w:space="0" w:color="auto"/>
            </w:tcBorders>
          </w:tcPr>
          <w:p w14:paraId="2F0757B3"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47BC3595" w14:textId="77777777" w:rsidR="006C7785" w:rsidRPr="00340B0D" w:rsidRDefault="006C7785" w:rsidP="00380FCD">
            <w:pPr>
              <w:pStyle w:val="Default"/>
              <w:rPr>
                <w:sz w:val="18"/>
                <w:szCs w:val="18"/>
              </w:rPr>
            </w:pPr>
            <w:r w:rsidRPr="00340B0D">
              <w:rPr>
                <w:sz w:val="18"/>
                <w:szCs w:val="18"/>
              </w:rPr>
              <w:t>Seabed</w:t>
            </w:r>
          </w:p>
        </w:tc>
        <w:tc>
          <w:tcPr>
            <w:tcW w:w="263" w:type="dxa"/>
            <w:tcBorders>
              <w:top w:val="single" w:sz="4" w:space="0" w:color="auto"/>
              <w:bottom w:val="single" w:sz="4" w:space="0" w:color="auto"/>
              <w:right w:val="single" w:sz="12" w:space="0" w:color="auto"/>
            </w:tcBorders>
            <w:vAlign w:val="center"/>
          </w:tcPr>
          <w:p w14:paraId="1A6080E1" w14:textId="77777777" w:rsidR="006C7785" w:rsidRPr="00340B0D" w:rsidRDefault="006C7785" w:rsidP="00380FCD">
            <w:pPr>
              <w:rPr>
                <w:rFonts w:cs="Arial"/>
                <w:sz w:val="18"/>
                <w:szCs w:val="18"/>
              </w:rPr>
            </w:pPr>
          </w:p>
        </w:tc>
      </w:tr>
      <w:tr w:rsidR="006C7785" w:rsidRPr="00340B0D" w14:paraId="070FBFD1"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543DA176" w14:textId="77777777" w:rsidR="006C7785" w:rsidRPr="00340B0D" w:rsidRDefault="006C7785" w:rsidP="00380FCD">
            <w:pPr>
              <w:pStyle w:val="Default"/>
              <w:rPr>
                <w:sz w:val="18"/>
                <w:szCs w:val="18"/>
              </w:rPr>
            </w:pPr>
            <w:r w:rsidRPr="00340B0D">
              <w:rPr>
                <w:sz w:val="18"/>
                <w:szCs w:val="18"/>
              </w:rPr>
              <w:t>Chart scale boundaries</w:t>
            </w:r>
          </w:p>
        </w:tc>
        <w:tc>
          <w:tcPr>
            <w:tcW w:w="1102" w:type="dxa"/>
            <w:gridSpan w:val="2"/>
            <w:tcBorders>
              <w:top w:val="single" w:sz="4" w:space="0" w:color="auto"/>
              <w:left w:val="single" w:sz="4" w:space="0" w:color="auto"/>
              <w:bottom w:val="single" w:sz="4" w:space="0" w:color="auto"/>
              <w:right w:val="single" w:sz="12" w:space="0" w:color="auto"/>
            </w:tcBorders>
          </w:tcPr>
          <w:p w14:paraId="5B6806E8"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40DDD75C" w14:textId="77777777" w:rsidR="006C7785" w:rsidRPr="00340B0D" w:rsidRDefault="006C7785" w:rsidP="00380FCD">
            <w:pPr>
              <w:pStyle w:val="Default"/>
              <w:rPr>
                <w:sz w:val="18"/>
                <w:szCs w:val="18"/>
              </w:rPr>
            </w:pPr>
            <w:r w:rsidRPr="00340B0D">
              <w:rPr>
                <w:sz w:val="18"/>
                <w:szCs w:val="18"/>
              </w:rPr>
              <w:t>Tidal</w:t>
            </w:r>
          </w:p>
        </w:tc>
        <w:tc>
          <w:tcPr>
            <w:tcW w:w="263" w:type="dxa"/>
            <w:tcBorders>
              <w:top w:val="single" w:sz="4" w:space="0" w:color="auto"/>
              <w:bottom w:val="single" w:sz="4" w:space="0" w:color="auto"/>
              <w:right w:val="single" w:sz="12" w:space="0" w:color="auto"/>
            </w:tcBorders>
            <w:vAlign w:val="center"/>
          </w:tcPr>
          <w:p w14:paraId="199BBF8A" w14:textId="77777777" w:rsidR="006C7785" w:rsidRPr="00340B0D" w:rsidRDefault="006C7785" w:rsidP="00380FCD">
            <w:pPr>
              <w:rPr>
                <w:rFonts w:cs="Arial"/>
                <w:sz w:val="18"/>
                <w:szCs w:val="18"/>
              </w:rPr>
            </w:pPr>
          </w:p>
        </w:tc>
      </w:tr>
      <w:tr w:rsidR="006C7785" w:rsidRPr="00340B0D" w14:paraId="234147B7"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023E6EA0" w14:textId="77777777" w:rsidR="006C7785" w:rsidRPr="00340B0D" w:rsidRDefault="006C7785" w:rsidP="00380FCD">
            <w:pPr>
              <w:pStyle w:val="Default"/>
              <w:rPr>
                <w:sz w:val="18"/>
                <w:szCs w:val="18"/>
              </w:rPr>
            </w:pPr>
            <w:r w:rsidRPr="00340B0D">
              <w:rPr>
                <w:sz w:val="18"/>
                <w:szCs w:val="18"/>
              </w:rPr>
              <w:t>Cautionary notes</w:t>
            </w:r>
          </w:p>
        </w:tc>
        <w:tc>
          <w:tcPr>
            <w:tcW w:w="1102" w:type="dxa"/>
            <w:gridSpan w:val="2"/>
            <w:tcBorders>
              <w:top w:val="single" w:sz="4" w:space="0" w:color="auto"/>
              <w:left w:val="single" w:sz="4" w:space="0" w:color="auto"/>
              <w:bottom w:val="single" w:sz="4" w:space="0" w:color="auto"/>
              <w:right w:val="single" w:sz="12" w:space="0" w:color="auto"/>
            </w:tcBorders>
          </w:tcPr>
          <w:p w14:paraId="30269E5B"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5495E5AC" w14:textId="77777777" w:rsidR="006C7785" w:rsidRPr="00340B0D" w:rsidRDefault="006C7785" w:rsidP="00380FCD">
            <w:pPr>
              <w:pStyle w:val="Default"/>
              <w:rPr>
                <w:sz w:val="18"/>
                <w:szCs w:val="18"/>
              </w:rPr>
            </w:pPr>
            <w:r w:rsidRPr="00340B0D">
              <w:rPr>
                <w:sz w:val="18"/>
                <w:szCs w:val="18"/>
              </w:rPr>
              <w:t>Miscellaneous (Other)</w:t>
            </w:r>
          </w:p>
        </w:tc>
        <w:tc>
          <w:tcPr>
            <w:tcW w:w="263" w:type="dxa"/>
            <w:tcBorders>
              <w:top w:val="single" w:sz="4" w:space="0" w:color="auto"/>
              <w:bottom w:val="single" w:sz="4" w:space="0" w:color="auto"/>
              <w:right w:val="single" w:sz="12" w:space="0" w:color="auto"/>
            </w:tcBorders>
            <w:vAlign w:val="center"/>
          </w:tcPr>
          <w:p w14:paraId="1598D573" w14:textId="77777777" w:rsidR="006C7785" w:rsidRPr="00340B0D" w:rsidRDefault="006C7785" w:rsidP="00380FCD">
            <w:pPr>
              <w:rPr>
                <w:rFonts w:cs="Arial"/>
                <w:sz w:val="18"/>
                <w:szCs w:val="18"/>
              </w:rPr>
            </w:pPr>
          </w:p>
        </w:tc>
      </w:tr>
      <w:tr w:rsidR="006C7785" w:rsidRPr="00340B0D" w14:paraId="476731D9"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1A68EE08" w14:textId="77777777" w:rsidR="006C7785" w:rsidRPr="00340B0D" w:rsidRDefault="006C7785" w:rsidP="00380FCD">
            <w:pPr>
              <w:pStyle w:val="Default"/>
              <w:rPr>
                <w:sz w:val="18"/>
                <w:szCs w:val="18"/>
              </w:rPr>
            </w:pPr>
            <w:r w:rsidRPr="00340B0D">
              <w:rPr>
                <w:sz w:val="18"/>
                <w:szCs w:val="18"/>
              </w:rPr>
              <w:t>Ships’ routeing systems and ferry routes</w:t>
            </w:r>
          </w:p>
        </w:tc>
        <w:tc>
          <w:tcPr>
            <w:tcW w:w="1102" w:type="dxa"/>
            <w:gridSpan w:val="2"/>
            <w:tcBorders>
              <w:top w:val="single" w:sz="4" w:space="0" w:color="auto"/>
              <w:left w:val="single" w:sz="4" w:space="0" w:color="auto"/>
              <w:bottom w:val="single" w:sz="4" w:space="0" w:color="auto"/>
              <w:right w:val="single" w:sz="12" w:space="0" w:color="auto"/>
            </w:tcBorders>
          </w:tcPr>
          <w:p w14:paraId="46806560"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46BDDDC1" w14:textId="77777777" w:rsidR="006C7785" w:rsidRPr="00340B0D" w:rsidRDefault="006C7785" w:rsidP="00380FCD">
            <w:pPr>
              <w:rPr>
                <w:rFonts w:cs="Arial"/>
                <w:sz w:val="18"/>
                <w:szCs w:val="18"/>
              </w:rPr>
            </w:pPr>
          </w:p>
        </w:tc>
        <w:tc>
          <w:tcPr>
            <w:tcW w:w="263" w:type="dxa"/>
            <w:tcBorders>
              <w:top w:val="single" w:sz="4" w:space="0" w:color="auto"/>
              <w:bottom w:val="single" w:sz="4" w:space="0" w:color="auto"/>
              <w:right w:val="single" w:sz="12" w:space="0" w:color="auto"/>
            </w:tcBorders>
            <w:vAlign w:val="center"/>
          </w:tcPr>
          <w:p w14:paraId="7CF112B2" w14:textId="77777777" w:rsidR="006C7785" w:rsidRPr="00340B0D" w:rsidRDefault="006C7785" w:rsidP="00380FCD">
            <w:pPr>
              <w:rPr>
                <w:rFonts w:cs="Arial"/>
                <w:sz w:val="18"/>
                <w:szCs w:val="18"/>
              </w:rPr>
            </w:pPr>
          </w:p>
        </w:tc>
      </w:tr>
      <w:tr w:rsidR="006C7785" w:rsidRPr="00340B0D" w14:paraId="7A555CCC"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5CF01CFC"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02" w:type="dxa"/>
            <w:gridSpan w:val="2"/>
            <w:tcBorders>
              <w:top w:val="single" w:sz="4" w:space="0" w:color="auto"/>
              <w:left w:val="single" w:sz="4" w:space="0" w:color="auto"/>
              <w:bottom w:val="single" w:sz="4" w:space="0" w:color="auto"/>
              <w:right w:val="single" w:sz="12" w:space="0" w:color="auto"/>
            </w:tcBorders>
          </w:tcPr>
          <w:p w14:paraId="0294D082"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220FC05A" w14:textId="77777777" w:rsidR="006C7785" w:rsidRPr="00340B0D" w:rsidRDefault="006C7785" w:rsidP="00380FCD">
            <w:pPr>
              <w:rPr>
                <w:rFonts w:cs="Arial"/>
                <w:sz w:val="18"/>
                <w:szCs w:val="18"/>
              </w:rPr>
            </w:pPr>
          </w:p>
        </w:tc>
        <w:tc>
          <w:tcPr>
            <w:tcW w:w="263" w:type="dxa"/>
            <w:tcBorders>
              <w:top w:val="single" w:sz="4" w:space="0" w:color="auto"/>
              <w:bottom w:val="single" w:sz="4" w:space="0" w:color="auto"/>
              <w:right w:val="single" w:sz="12" w:space="0" w:color="auto"/>
            </w:tcBorders>
            <w:vAlign w:val="center"/>
          </w:tcPr>
          <w:p w14:paraId="51530E38" w14:textId="77777777" w:rsidR="006C7785" w:rsidRPr="00340B0D" w:rsidRDefault="006C7785" w:rsidP="00380FCD">
            <w:pPr>
              <w:rPr>
                <w:rFonts w:cs="Arial"/>
                <w:sz w:val="18"/>
                <w:szCs w:val="18"/>
              </w:rPr>
            </w:pPr>
          </w:p>
        </w:tc>
      </w:tr>
      <w:tr w:rsidR="006C7785" w:rsidRPr="00340B0D" w14:paraId="785BC708"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37D5F1E0" w14:textId="77777777" w:rsidR="006C7785" w:rsidRPr="00340B0D" w:rsidRDefault="006C7785" w:rsidP="00380FCD">
            <w:pPr>
              <w:pStyle w:val="Default"/>
              <w:rPr>
                <w:sz w:val="18"/>
                <w:szCs w:val="18"/>
              </w:rPr>
            </w:pPr>
            <w:r w:rsidRPr="00340B0D">
              <w:rPr>
                <w:sz w:val="18"/>
                <w:szCs w:val="18"/>
              </w:rPr>
              <w:t>Miscellaneous (Standard)</w:t>
            </w:r>
          </w:p>
        </w:tc>
        <w:tc>
          <w:tcPr>
            <w:tcW w:w="1102" w:type="dxa"/>
            <w:gridSpan w:val="2"/>
            <w:tcBorders>
              <w:top w:val="single" w:sz="4" w:space="0" w:color="auto"/>
              <w:left w:val="single" w:sz="4" w:space="0" w:color="auto"/>
              <w:bottom w:val="single" w:sz="4" w:space="0" w:color="auto"/>
              <w:right w:val="single" w:sz="12" w:space="0" w:color="auto"/>
            </w:tcBorders>
          </w:tcPr>
          <w:p w14:paraId="25ACEA47"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75A47FB4" w14:textId="77777777" w:rsidR="006C7785" w:rsidRPr="00340B0D" w:rsidRDefault="006C7785" w:rsidP="00380FCD">
            <w:pPr>
              <w:rPr>
                <w:rFonts w:cs="Arial"/>
                <w:sz w:val="18"/>
                <w:szCs w:val="18"/>
              </w:rPr>
            </w:pPr>
          </w:p>
        </w:tc>
        <w:tc>
          <w:tcPr>
            <w:tcW w:w="263" w:type="dxa"/>
            <w:tcBorders>
              <w:top w:val="single" w:sz="4" w:space="0" w:color="auto"/>
              <w:bottom w:val="single" w:sz="4" w:space="0" w:color="auto"/>
              <w:right w:val="single" w:sz="12" w:space="0" w:color="auto"/>
            </w:tcBorders>
            <w:vAlign w:val="center"/>
          </w:tcPr>
          <w:p w14:paraId="42C41B65" w14:textId="77777777" w:rsidR="006C7785" w:rsidRPr="00340B0D" w:rsidRDefault="006C7785" w:rsidP="00380FCD">
            <w:pPr>
              <w:rPr>
                <w:rFonts w:cs="Arial"/>
                <w:sz w:val="18"/>
                <w:szCs w:val="18"/>
              </w:rPr>
            </w:pPr>
          </w:p>
        </w:tc>
      </w:tr>
      <w:tr w:rsidR="006C7785" w:rsidRPr="00340B0D" w14:paraId="0F269DD3"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73EF79D6" w14:textId="77777777" w:rsidR="006C7785" w:rsidRPr="00340B0D" w:rsidRDefault="006C7785" w:rsidP="00380FCD">
            <w:pPr>
              <w:pStyle w:val="Default"/>
              <w:ind w:left="720"/>
              <w:rPr>
                <w:sz w:val="18"/>
                <w:szCs w:val="18"/>
              </w:rPr>
            </w:pPr>
            <w:r w:rsidRPr="00340B0D">
              <w:rPr>
                <w:sz w:val="18"/>
                <w:szCs w:val="18"/>
              </w:rPr>
              <w:t>Chart (Standard)</w:t>
            </w:r>
          </w:p>
        </w:tc>
        <w:tc>
          <w:tcPr>
            <w:tcW w:w="1102" w:type="dxa"/>
            <w:gridSpan w:val="2"/>
            <w:tcBorders>
              <w:top w:val="single" w:sz="4" w:space="0" w:color="auto"/>
              <w:left w:val="single" w:sz="4" w:space="0" w:color="auto"/>
              <w:bottom w:val="single" w:sz="4" w:space="0" w:color="auto"/>
              <w:right w:val="single" w:sz="12" w:space="0" w:color="auto"/>
            </w:tcBorders>
          </w:tcPr>
          <w:p w14:paraId="4521F15D"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423568E8" w14:textId="77777777" w:rsidR="006C7785" w:rsidRPr="00340B0D" w:rsidRDefault="006C7785" w:rsidP="00380FCD">
            <w:pPr>
              <w:rPr>
                <w:rFonts w:cs="Arial"/>
                <w:sz w:val="18"/>
                <w:szCs w:val="18"/>
              </w:rPr>
            </w:pPr>
          </w:p>
        </w:tc>
        <w:tc>
          <w:tcPr>
            <w:tcW w:w="263" w:type="dxa"/>
            <w:tcBorders>
              <w:top w:val="single" w:sz="4" w:space="0" w:color="auto"/>
              <w:bottom w:val="single" w:sz="4" w:space="0" w:color="auto"/>
              <w:right w:val="single" w:sz="12" w:space="0" w:color="auto"/>
            </w:tcBorders>
            <w:vAlign w:val="center"/>
          </w:tcPr>
          <w:p w14:paraId="16066A3F" w14:textId="77777777" w:rsidR="006C7785" w:rsidRPr="00340B0D" w:rsidRDefault="006C7785" w:rsidP="00380FCD">
            <w:pPr>
              <w:rPr>
                <w:rFonts w:cs="Arial"/>
                <w:sz w:val="18"/>
                <w:szCs w:val="18"/>
              </w:rPr>
            </w:pPr>
          </w:p>
        </w:tc>
      </w:tr>
      <w:tr w:rsidR="006C7785" w:rsidRPr="00340B0D" w14:paraId="38FC79C5" w14:textId="77777777" w:rsidTr="00380FCD">
        <w:trPr>
          <w:gridBefore w:val="1"/>
          <w:wBefore w:w="12" w:type="dxa"/>
        </w:trPr>
        <w:tc>
          <w:tcPr>
            <w:tcW w:w="4386" w:type="dxa"/>
            <w:gridSpan w:val="3"/>
            <w:tcBorders>
              <w:top w:val="single" w:sz="4" w:space="0" w:color="auto"/>
              <w:left w:val="single" w:sz="12" w:space="0" w:color="auto"/>
              <w:bottom w:val="single" w:sz="12" w:space="0" w:color="auto"/>
              <w:right w:val="single" w:sz="4" w:space="0" w:color="auto"/>
            </w:tcBorders>
          </w:tcPr>
          <w:p w14:paraId="57815E33" w14:textId="77777777" w:rsidR="006C7785" w:rsidRPr="00340B0D" w:rsidRDefault="006C7785" w:rsidP="00380FCD">
            <w:pPr>
              <w:pStyle w:val="Default"/>
              <w:ind w:left="720"/>
              <w:rPr>
                <w:sz w:val="18"/>
                <w:szCs w:val="18"/>
              </w:rPr>
            </w:pPr>
            <w:r w:rsidRPr="00340B0D">
              <w:rPr>
                <w:sz w:val="18"/>
                <w:szCs w:val="18"/>
              </w:rPr>
              <w:t>Alert Highlights (Standard)</w:t>
            </w:r>
          </w:p>
        </w:tc>
        <w:tc>
          <w:tcPr>
            <w:tcW w:w="1102" w:type="dxa"/>
            <w:gridSpan w:val="2"/>
            <w:tcBorders>
              <w:top w:val="single" w:sz="4" w:space="0" w:color="auto"/>
              <w:left w:val="single" w:sz="4" w:space="0" w:color="auto"/>
              <w:bottom w:val="single" w:sz="12" w:space="0" w:color="auto"/>
              <w:right w:val="single" w:sz="12" w:space="0" w:color="auto"/>
            </w:tcBorders>
          </w:tcPr>
          <w:p w14:paraId="1907AD5C"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12" w:space="0" w:color="auto"/>
            </w:tcBorders>
          </w:tcPr>
          <w:p w14:paraId="56926C4D" w14:textId="77777777" w:rsidR="006C7785" w:rsidRPr="00340B0D" w:rsidRDefault="006C7785" w:rsidP="00380FCD">
            <w:pPr>
              <w:rPr>
                <w:rFonts w:cs="Arial"/>
                <w:sz w:val="18"/>
                <w:szCs w:val="18"/>
              </w:rPr>
            </w:pPr>
          </w:p>
        </w:tc>
        <w:tc>
          <w:tcPr>
            <w:tcW w:w="263" w:type="dxa"/>
            <w:tcBorders>
              <w:top w:val="single" w:sz="4" w:space="0" w:color="auto"/>
              <w:bottom w:val="single" w:sz="12" w:space="0" w:color="auto"/>
              <w:right w:val="single" w:sz="12" w:space="0" w:color="auto"/>
            </w:tcBorders>
            <w:vAlign w:val="center"/>
          </w:tcPr>
          <w:p w14:paraId="4A51A38F" w14:textId="77777777" w:rsidR="006C7785" w:rsidRPr="00340B0D" w:rsidRDefault="006C7785" w:rsidP="00380FCD">
            <w:pPr>
              <w:rPr>
                <w:rFonts w:cs="Arial"/>
                <w:sz w:val="18"/>
                <w:szCs w:val="18"/>
              </w:rPr>
            </w:pPr>
          </w:p>
        </w:tc>
      </w:tr>
      <w:tr w:rsidR="006C7785" w:rsidRPr="00340B0D" w14:paraId="2BF784CD" w14:textId="77777777" w:rsidTr="00380FCD">
        <w:trPr>
          <w:gridBefore w:val="1"/>
          <w:wBefore w:w="12" w:type="dxa"/>
        </w:trPr>
        <w:tc>
          <w:tcPr>
            <w:tcW w:w="9197"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8D845B8"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0BACA822"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51AE87F6" w14:textId="77777777" w:rsidR="006C7785" w:rsidRPr="00340B0D" w:rsidRDefault="006C7785" w:rsidP="00380FCD">
            <w:pPr>
              <w:pStyle w:val="Default"/>
              <w:ind w:left="720"/>
              <w:rPr>
                <w:sz w:val="18"/>
                <w:szCs w:val="18"/>
              </w:rPr>
            </w:pPr>
          </w:p>
        </w:tc>
        <w:tc>
          <w:tcPr>
            <w:tcW w:w="1102" w:type="dxa"/>
            <w:gridSpan w:val="2"/>
            <w:tcBorders>
              <w:top w:val="single" w:sz="4" w:space="0" w:color="auto"/>
              <w:left w:val="single" w:sz="4" w:space="0" w:color="auto"/>
              <w:bottom w:val="single" w:sz="4" w:space="0" w:color="auto"/>
              <w:right w:val="double" w:sz="4" w:space="0" w:color="auto"/>
            </w:tcBorders>
          </w:tcPr>
          <w:p w14:paraId="2FA2B9E4" w14:textId="77777777" w:rsidR="006C7785" w:rsidRPr="00340B0D" w:rsidRDefault="006C7785" w:rsidP="00380FCD">
            <w:pPr>
              <w:jc w:val="center"/>
              <w:rPr>
                <w:rFonts w:cs="Arial"/>
                <w:sz w:val="18"/>
                <w:szCs w:val="18"/>
              </w:rPr>
            </w:pPr>
          </w:p>
        </w:tc>
        <w:tc>
          <w:tcPr>
            <w:tcW w:w="3446" w:type="dxa"/>
            <w:gridSpan w:val="3"/>
            <w:tcBorders>
              <w:top w:val="single" w:sz="4" w:space="0" w:color="auto"/>
              <w:left w:val="double" w:sz="4" w:space="0" w:color="auto"/>
              <w:bottom w:val="single" w:sz="4" w:space="0" w:color="auto"/>
            </w:tcBorders>
          </w:tcPr>
          <w:p w14:paraId="10C22B49" w14:textId="77777777" w:rsidR="006C7785" w:rsidRPr="00340B0D" w:rsidRDefault="006C7785" w:rsidP="00380FCD">
            <w:pPr>
              <w:rPr>
                <w:rFonts w:cs="Arial"/>
                <w:sz w:val="18"/>
                <w:szCs w:val="18"/>
              </w:rPr>
            </w:pPr>
          </w:p>
        </w:tc>
        <w:tc>
          <w:tcPr>
            <w:tcW w:w="263" w:type="dxa"/>
            <w:tcBorders>
              <w:top w:val="single" w:sz="4" w:space="0" w:color="auto"/>
              <w:bottom w:val="single" w:sz="4" w:space="0" w:color="auto"/>
              <w:right w:val="single" w:sz="12" w:space="0" w:color="auto"/>
            </w:tcBorders>
            <w:vAlign w:val="center"/>
          </w:tcPr>
          <w:p w14:paraId="04033FA1" w14:textId="77777777" w:rsidR="006C7785" w:rsidRPr="00340B0D" w:rsidRDefault="006C7785" w:rsidP="00380FCD">
            <w:pPr>
              <w:rPr>
                <w:rFonts w:cs="Arial"/>
                <w:sz w:val="18"/>
                <w:szCs w:val="18"/>
              </w:rPr>
            </w:pPr>
          </w:p>
        </w:tc>
      </w:tr>
      <w:tr w:rsidR="006C7785" w:rsidRPr="00340B0D" w14:paraId="04AF6618"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79BACD01" w14:textId="77777777" w:rsidR="006C7785" w:rsidRPr="00340B0D" w:rsidRDefault="006C7785" w:rsidP="00380FCD">
            <w:pPr>
              <w:pStyle w:val="Default"/>
              <w:ind w:left="720"/>
              <w:rPr>
                <w:sz w:val="18"/>
                <w:szCs w:val="18"/>
              </w:rPr>
            </w:pPr>
          </w:p>
        </w:tc>
        <w:tc>
          <w:tcPr>
            <w:tcW w:w="1102" w:type="dxa"/>
            <w:gridSpan w:val="2"/>
            <w:tcBorders>
              <w:top w:val="single" w:sz="4" w:space="0" w:color="auto"/>
              <w:left w:val="single" w:sz="4" w:space="0" w:color="auto"/>
              <w:bottom w:val="single" w:sz="4" w:space="0" w:color="auto"/>
              <w:right w:val="double" w:sz="4" w:space="0" w:color="auto"/>
            </w:tcBorders>
          </w:tcPr>
          <w:p w14:paraId="0E57A976" w14:textId="77777777" w:rsidR="006C7785" w:rsidRPr="00340B0D" w:rsidRDefault="006C7785" w:rsidP="00380FCD">
            <w:pPr>
              <w:jc w:val="center"/>
              <w:rPr>
                <w:rFonts w:cs="Arial"/>
                <w:sz w:val="18"/>
                <w:szCs w:val="18"/>
              </w:rPr>
            </w:pPr>
          </w:p>
        </w:tc>
        <w:tc>
          <w:tcPr>
            <w:tcW w:w="3446" w:type="dxa"/>
            <w:gridSpan w:val="3"/>
            <w:tcBorders>
              <w:top w:val="single" w:sz="4" w:space="0" w:color="auto"/>
              <w:left w:val="double" w:sz="4" w:space="0" w:color="auto"/>
              <w:bottom w:val="single" w:sz="4" w:space="0" w:color="auto"/>
            </w:tcBorders>
          </w:tcPr>
          <w:p w14:paraId="540CBE5A" w14:textId="77777777" w:rsidR="006C7785" w:rsidRPr="00340B0D" w:rsidRDefault="006C7785" w:rsidP="00380FCD">
            <w:pPr>
              <w:rPr>
                <w:rFonts w:cs="Arial"/>
                <w:sz w:val="18"/>
                <w:szCs w:val="18"/>
              </w:rPr>
            </w:pPr>
          </w:p>
        </w:tc>
        <w:tc>
          <w:tcPr>
            <w:tcW w:w="263" w:type="dxa"/>
            <w:tcBorders>
              <w:top w:val="single" w:sz="4" w:space="0" w:color="auto"/>
              <w:bottom w:val="single" w:sz="4" w:space="0" w:color="auto"/>
              <w:right w:val="single" w:sz="12" w:space="0" w:color="auto"/>
            </w:tcBorders>
            <w:vAlign w:val="center"/>
          </w:tcPr>
          <w:p w14:paraId="07EF5C2A" w14:textId="77777777" w:rsidR="006C7785" w:rsidRPr="00340B0D" w:rsidRDefault="006C7785" w:rsidP="00380FCD">
            <w:pPr>
              <w:rPr>
                <w:rFonts w:cs="Arial"/>
                <w:sz w:val="18"/>
                <w:szCs w:val="18"/>
              </w:rPr>
            </w:pPr>
          </w:p>
        </w:tc>
      </w:tr>
      <w:tr w:rsidR="006C7785" w:rsidRPr="00340B0D" w14:paraId="1E928144"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7EC47FC"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4207ED4E" w14:textId="77777777" w:rsidTr="00380FCD">
        <w:trPr>
          <w:gridBefore w:val="1"/>
          <w:wBefore w:w="12" w:type="dxa"/>
        </w:trPr>
        <w:tc>
          <w:tcPr>
            <w:tcW w:w="9197" w:type="dxa"/>
            <w:gridSpan w:val="9"/>
            <w:tcBorders>
              <w:top w:val="single" w:sz="4" w:space="0" w:color="auto"/>
              <w:left w:val="single" w:sz="12" w:space="0" w:color="auto"/>
              <w:bottom w:val="single" w:sz="4" w:space="0" w:color="auto"/>
              <w:right w:val="single" w:sz="12" w:space="0" w:color="auto"/>
            </w:tcBorders>
            <w:vAlign w:val="center"/>
          </w:tcPr>
          <w:p w14:paraId="7575C4B3" w14:textId="77777777" w:rsidR="006C7785" w:rsidRPr="00890E92" w:rsidRDefault="006C7785" w:rsidP="00380FCD">
            <w:pPr>
              <w:rPr>
                <w:rFonts w:cs="Arial"/>
                <w:i/>
              </w:rPr>
            </w:pPr>
            <w:r w:rsidRPr="00CB1E10">
              <w:rPr>
                <w:rFonts w:cs="Arial"/>
                <w:i/>
              </w:rPr>
              <w:t xml:space="preserve">Load all datasets the exchange set </w:t>
            </w:r>
            <w:proofErr w:type="spellStart"/>
            <w:r w:rsidRPr="00CB1E10">
              <w:rPr>
                <w:rFonts w:cs="Arial"/>
                <w:b/>
                <w:bCs/>
                <w:i/>
              </w:rPr>
              <w:t>PowerUp</w:t>
            </w:r>
            <w:proofErr w:type="spellEnd"/>
            <w:r w:rsidRPr="00CB1E10">
              <w:rPr>
                <w:rFonts w:cs="Arial"/>
                <w:b/>
                <w:bCs/>
                <w:i/>
              </w:rPr>
              <w:t xml:space="preserve"> </w:t>
            </w:r>
            <w:r>
              <w:rPr>
                <w:rFonts w:cs="Arial"/>
                <w:i/>
              </w:rPr>
              <w:t xml:space="preserve">with the above settings: </w:t>
            </w:r>
          </w:p>
        </w:tc>
      </w:tr>
      <w:tr w:rsidR="006C7785" w:rsidRPr="00340B0D" w14:paraId="1C558AE7" w14:textId="77777777" w:rsidTr="00380FCD">
        <w:trPr>
          <w:gridBefore w:val="1"/>
          <w:wBefore w:w="12" w:type="dxa"/>
        </w:trPr>
        <w:tc>
          <w:tcPr>
            <w:tcW w:w="9197"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527A0ED"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E942D65" w14:textId="77777777" w:rsidTr="00380FCD">
        <w:trPr>
          <w:gridBefore w:val="1"/>
          <w:wBefore w:w="12" w:type="dxa"/>
        </w:trPr>
        <w:tc>
          <w:tcPr>
            <w:tcW w:w="9197"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8BE7B7D" w14:textId="77777777" w:rsidR="006C7785" w:rsidRPr="00614B0E" w:rsidRDefault="006C7785" w:rsidP="00380FCD">
            <w:pPr>
              <w:rPr>
                <w:rFonts w:cs="Arial"/>
                <w:b/>
                <w:bCs/>
              </w:rPr>
            </w:pPr>
            <w:r w:rsidRPr="00CB1E10">
              <w:rPr>
                <w:rFonts w:cs="Arial"/>
                <w:i/>
              </w:rPr>
              <w:lastRenderedPageBreak/>
              <w:t>Display dataset 10100AA_X01NE.000 at maximum display scale (1:25 000)</w:t>
            </w:r>
          </w:p>
        </w:tc>
      </w:tr>
      <w:tr w:rsidR="006C7785" w:rsidRPr="00340B0D" w14:paraId="587D3A78" w14:textId="77777777" w:rsidTr="00380FCD">
        <w:trPr>
          <w:gridBefore w:val="1"/>
          <w:wBefore w:w="12" w:type="dxa"/>
        </w:trPr>
        <w:tc>
          <w:tcPr>
            <w:tcW w:w="9197"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59E645D"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14:paraId="3148C363" w14:textId="77777777" w:rsidTr="00380FCD">
        <w:tc>
          <w:tcPr>
            <w:tcW w:w="9209" w:type="dxa"/>
            <w:gridSpan w:val="10"/>
            <w:vAlign w:val="center"/>
          </w:tcPr>
          <w:p w14:paraId="57390301" w14:textId="77777777" w:rsidR="006C7785" w:rsidRDefault="006C7785" w:rsidP="00380FCD">
            <w:pPr>
              <w:rPr>
                <w:rFonts w:cs="Arial"/>
                <w:i/>
              </w:rPr>
            </w:pPr>
            <w:r w:rsidRPr="00CB1E10">
              <w:rPr>
                <w:rFonts w:cs="Arial"/>
                <w:i/>
              </w:rPr>
              <w:t>Confirm that the features display as follows</w:t>
            </w:r>
          </w:p>
          <w:p w14:paraId="41352F68" w14:textId="77777777" w:rsidR="006C7785" w:rsidRDefault="006C7785" w:rsidP="00380FCD">
            <w:pPr>
              <w:rPr>
                <w:rFonts w:cs="Arial"/>
                <w:i/>
              </w:rPr>
            </w:pPr>
            <w:r w:rsidRPr="00CB1E10">
              <w:rPr>
                <w:rFonts w:cs="Arial"/>
                <w:i/>
              </w:rPr>
              <w:t>:</w:t>
            </w:r>
            <w:r>
              <w:rPr>
                <w:noProof/>
                <w:lang w:val="en-IN" w:eastAsia="en-IN"/>
              </w:rPr>
              <w:t xml:space="preserve"> </w:t>
            </w:r>
            <w:r>
              <w:rPr>
                <w:noProof/>
                <w:lang w:val="en-IN" w:eastAsia="en-IN"/>
              </w:rPr>
              <w:drawing>
                <wp:inline distT="0" distB="0" distL="0" distR="0" wp14:anchorId="25C4AAD4" wp14:editId="04DA49A1">
                  <wp:extent cx="5603358" cy="5159352"/>
                  <wp:effectExtent l="0" t="0" r="0" b="3810"/>
                  <wp:docPr id="96" name="Picture 9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610632" cy="5166050"/>
                          </a:xfrm>
                          <a:prstGeom prst="rect">
                            <a:avLst/>
                          </a:prstGeom>
                          <a:noFill/>
                          <a:ln>
                            <a:noFill/>
                          </a:ln>
                        </pic:spPr>
                      </pic:pic>
                    </a:graphicData>
                  </a:graphic>
                </wp:inline>
              </w:drawing>
            </w:r>
          </w:p>
          <w:p w14:paraId="30686DCB" w14:textId="77777777" w:rsidR="006C7785" w:rsidRDefault="006C7785" w:rsidP="00380FCD">
            <w:pPr>
              <w:rPr>
                <w:rFonts w:cs="Arial"/>
                <w:i/>
              </w:rPr>
            </w:pPr>
          </w:p>
        </w:tc>
      </w:tr>
    </w:tbl>
    <w:p w14:paraId="4F7C811C" w14:textId="77777777" w:rsidR="006C7785" w:rsidRDefault="006C7785" w:rsidP="006C7785">
      <w:pPr>
        <w:ind w:right="119"/>
      </w:pPr>
    </w:p>
    <w:p w14:paraId="7671E855" w14:textId="4B8C7930" w:rsidR="006C7785" w:rsidRPr="008C2033" w:rsidDel="0099359B" w:rsidRDefault="006C7785" w:rsidP="006C7785">
      <w:pPr>
        <w:spacing w:line="240" w:lineRule="auto"/>
        <w:rPr>
          <w:del w:id="2968" w:author="jonathan pritchard" w:date="2024-10-23T10:02:00Z" w16du:dateUtc="2024-10-23T09:02:00Z"/>
          <w:color w:val="FF0000"/>
        </w:rPr>
      </w:pPr>
      <w:del w:id="2969" w:author="jonathan pritchard" w:date="2024-10-23T10:02:00Z" w16du:dateUtc="2024-10-23T09:02:00Z">
        <w:r w:rsidRPr="008C2033" w:rsidDel="0099359B">
          <w:rPr>
            <w:b/>
            <w:color w:val="FF0000"/>
          </w:rPr>
          <w:delText>IIC Comment:</w:delText>
        </w:r>
        <w:r w:rsidRPr="008C2033" w:rsidDel="0099359B">
          <w:rPr>
            <w:color w:val="FF0000"/>
          </w:rPr>
          <w:delText xml:space="preserve"> </w:delText>
        </w:r>
        <w:r w:rsidRPr="008C2033" w:rsidDel="0099359B">
          <w:rPr>
            <w:i/>
            <w:color w:val="FF0000"/>
          </w:rPr>
          <w:delText>Dataset</w:delText>
        </w:r>
        <w:r w:rsidRPr="008C2033" w:rsidDel="0099359B">
          <w:rPr>
            <w:color w:val="FF0000"/>
          </w:rPr>
          <w:delText xml:space="preserve"> not available</w:delText>
        </w:r>
      </w:del>
    </w:p>
    <w:p w14:paraId="0AEB0AEE" w14:textId="5CD98814" w:rsidR="00FC62DF" w:rsidRDefault="006C7785">
      <w:pPr>
        <w:widowControl/>
        <w:spacing w:line="240" w:lineRule="auto"/>
        <w:jc w:val="left"/>
      </w:pPr>
      <w:r>
        <w:br w:type="page"/>
      </w:r>
    </w:p>
    <w:p w14:paraId="50D6755F" w14:textId="5019BD44" w:rsidR="00FC62DF" w:rsidRPr="001C1BE9" w:rsidRDefault="00FC62DF" w:rsidP="00FC62DF">
      <w:pPr>
        <w:pStyle w:val="Heading3"/>
      </w:pPr>
      <w:bookmarkStart w:id="2970" w:name="_Toc189647861"/>
      <w:r>
        <w:lastRenderedPageBreak/>
        <w:t>Colour Palettes</w:t>
      </w:r>
      <w:bookmarkEnd w:id="2970"/>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6C7785" w14:paraId="0724834A" w14:textId="77777777" w:rsidTr="00E72BE6">
        <w:trPr>
          <w:trHeight w:val="454"/>
          <w:tblHeader/>
        </w:trPr>
        <w:tc>
          <w:tcPr>
            <w:tcW w:w="2381" w:type="dxa"/>
            <w:shd w:val="clear" w:color="auto" w:fill="BFBFBF" w:themeFill="background1" w:themeFillShade="BF"/>
            <w:vAlign w:val="center"/>
          </w:tcPr>
          <w:p w14:paraId="383E2EB5" w14:textId="77777777" w:rsidR="006C7785" w:rsidRPr="00CB1E10" w:rsidRDefault="006C7785" w:rsidP="00380FCD">
            <w:pPr>
              <w:rPr>
                <w:rFonts w:cs="Arial"/>
              </w:rPr>
            </w:pPr>
            <w:r w:rsidRPr="00CB1E10">
              <w:rPr>
                <w:rFonts w:cs="Arial"/>
                <w:b/>
              </w:rPr>
              <w:t>Test Reference</w:t>
            </w:r>
          </w:p>
        </w:tc>
        <w:tc>
          <w:tcPr>
            <w:tcW w:w="2381" w:type="dxa"/>
            <w:shd w:val="clear" w:color="auto" w:fill="FFFFFF" w:themeFill="background1"/>
            <w:vAlign w:val="center"/>
          </w:tcPr>
          <w:p w14:paraId="449296B7" w14:textId="77777777" w:rsidR="006C7785" w:rsidRPr="00CB1E10" w:rsidRDefault="006C7785" w:rsidP="00380FCD">
            <w:pPr>
              <w:rPr>
                <w:rFonts w:cs="Arial"/>
              </w:rPr>
            </w:pPr>
            <w:r w:rsidRPr="00CB1E10">
              <w:rPr>
                <w:rFonts w:cs="Arial"/>
              </w:rPr>
              <w:t>ColourPalettes1</w:t>
            </w:r>
          </w:p>
        </w:tc>
        <w:tc>
          <w:tcPr>
            <w:tcW w:w="2382" w:type="dxa"/>
            <w:shd w:val="clear" w:color="auto" w:fill="BFBFBF" w:themeFill="background1" w:themeFillShade="BF"/>
            <w:vAlign w:val="center"/>
          </w:tcPr>
          <w:p w14:paraId="46ACD6D4" w14:textId="77777777" w:rsidR="006C7785" w:rsidRPr="00CB1E10" w:rsidRDefault="006C7785" w:rsidP="00380FCD">
            <w:pPr>
              <w:rPr>
                <w:rFonts w:cs="Arial"/>
              </w:rPr>
            </w:pPr>
            <w:r w:rsidRPr="00CB1E10">
              <w:rPr>
                <w:rFonts w:cs="Arial"/>
                <w:b/>
              </w:rPr>
              <w:t>IHO Reference</w:t>
            </w:r>
          </w:p>
        </w:tc>
        <w:tc>
          <w:tcPr>
            <w:tcW w:w="2382" w:type="dxa"/>
            <w:shd w:val="clear" w:color="auto" w:fill="FFFFFF" w:themeFill="background1"/>
            <w:vAlign w:val="center"/>
          </w:tcPr>
          <w:p w14:paraId="59896640" w14:textId="402A0116" w:rsidR="006C7785" w:rsidRPr="0082201A" w:rsidRDefault="0082201A" w:rsidP="0082201A">
            <w:pPr>
              <w:spacing w:line="240" w:lineRule="auto"/>
              <w:rPr>
                <w:rFonts w:cs="Arial"/>
                <w:color w:val="000000"/>
              </w:rPr>
            </w:pPr>
            <w:r>
              <w:rPr>
                <w:rFonts w:cs="Arial"/>
                <w:color w:val="000000"/>
              </w:rPr>
              <w:t>S-101 PC</w:t>
            </w:r>
          </w:p>
        </w:tc>
      </w:tr>
    </w:tbl>
    <w:tbl>
      <w:tblPr>
        <w:tblStyle w:val="TableGrid"/>
        <w:tblW w:w="9209" w:type="dxa"/>
        <w:tblInd w:w="-10" w:type="dxa"/>
        <w:tblLook w:val="04A0" w:firstRow="1" w:lastRow="0" w:firstColumn="1" w:lastColumn="0" w:noHBand="0" w:noVBand="1"/>
      </w:tblPr>
      <w:tblGrid>
        <w:gridCol w:w="12"/>
        <w:gridCol w:w="2709"/>
        <w:gridCol w:w="285"/>
        <w:gridCol w:w="1276"/>
        <w:gridCol w:w="229"/>
        <w:gridCol w:w="914"/>
        <w:gridCol w:w="1895"/>
        <w:gridCol w:w="516"/>
        <w:gridCol w:w="778"/>
        <w:gridCol w:w="632"/>
      </w:tblGrid>
      <w:tr w:rsidR="006C7785" w:rsidRPr="00340B0D" w14:paraId="47E07ACF"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ECD5FCA"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2DD16E24" w14:textId="77777777" w:rsidTr="00380FCD">
        <w:trPr>
          <w:gridBefore w:val="1"/>
          <w:wBefore w:w="12" w:type="dxa"/>
        </w:trPr>
        <w:tc>
          <w:tcPr>
            <w:tcW w:w="9197"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09D43A68" w14:textId="77777777" w:rsidR="006C7785" w:rsidRPr="005B051E" w:rsidRDefault="006C7785" w:rsidP="00380FCD">
            <w:pPr>
              <w:rPr>
                <w:rFonts w:cs="Arial"/>
              </w:rPr>
            </w:pPr>
            <w:r w:rsidRPr="00CB1E10">
              <w:rPr>
                <w:rFonts w:cs="Arial"/>
                <w:i/>
              </w:rPr>
              <w:t>Display of ENC in Day palette</w:t>
            </w:r>
          </w:p>
        </w:tc>
      </w:tr>
      <w:tr w:rsidR="006C7785" w:rsidRPr="00340B0D" w14:paraId="4D232A24"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67B240F"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038B5E92"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591486FC" w14:textId="77777777" w:rsidR="006C7785" w:rsidRPr="002453EF" w:rsidRDefault="006C7785" w:rsidP="00380FCD">
            <w:pPr>
              <w:rPr>
                <w:rFonts w:cs="Arial"/>
                <w:i/>
              </w:rPr>
            </w:pPr>
            <w:r w:rsidRPr="00CB1E10">
              <w:rPr>
                <w:rFonts w:cs="Arial"/>
                <w:i/>
              </w:rPr>
              <w:t xml:space="preserve">Load all datasets from the exchange set </w:t>
            </w:r>
            <w:proofErr w:type="spellStart"/>
            <w:r w:rsidRPr="00CB1E10">
              <w:rPr>
                <w:rFonts w:cs="Arial"/>
                <w:b/>
                <w:bCs/>
                <w:i/>
              </w:rPr>
              <w:t>PowerUp</w:t>
            </w:r>
            <w:proofErr w:type="spellEnd"/>
            <w:r w:rsidRPr="00CB1E10">
              <w:rPr>
                <w:rFonts w:cs="Arial"/>
                <w:b/>
                <w:bCs/>
                <w:i/>
              </w:rPr>
              <w:t xml:space="preserve"> </w:t>
            </w:r>
            <w:r>
              <w:rPr>
                <w:rFonts w:cs="Arial"/>
                <w:i/>
              </w:rPr>
              <w:t xml:space="preserve">with the following settings: </w:t>
            </w:r>
          </w:p>
        </w:tc>
      </w:tr>
      <w:tr w:rsidR="006C7785" w:rsidRPr="00340B0D" w14:paraId="4DB44071" w14:textId="77777777" w:rsidTr="00380FCD">
        <w:trPr>
          <w:gridBefore w:val="1"/>
          <w:wBefore w:w="12" w:type="dxa"/>
        </w:trPr>
        <w:tc>
          <w:tcPr>
            <w:tcW w:w="7863"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4B7C588"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334"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921B89D" w14:textId="77777777" w:rsidR="006C7785" w:rsidRPr="00340B0D" w:rsidRDefault="006C7785" w:rsidP="00380FCD">
            <w:pPr>
              <w:jc w:val="center"/>
              <w:rPr>
                <w:rFonts w:cs="Arial"/>
                <w:b/>
                <w:bCs/>
                <w:sz w:val="18"/>
                <w:szCs w:val="18"/>
              </w:rPr>
            </w:pPr>
          </w:p>
        </w:tc>
      </w:tr>
      <w:tr w:rsidR="006C7785" w:rsidRPr="00340B0D" w14:paraId="54DCFC74" w14:textId="77777777" w:rsidTr="00380FCD">
        <w:trPr>
          <w:gridBefore w:val="1"/>
          <w:wBefore w:w="12" w:type="dxa"/>
        </w:trPr>
        <w:tc>
          <w:tcPr>
            <w:tcW w:w="7863" w:type="dxa"/>
            <w:gridSpan w:val="7"/>
            <w:tcBorders>
              <w:top w:val="single" w:sz="4" w:space="0" w:color="auto"/>
              <w:left w:val="single" w:sz="12" w:space="0" w:color="auto"/>
              <w:bottom w:val="single" w:sz="4" w:space="0" w:color="auto"/>
              <w:right w:val="single" w:sz="12" w:space="0" w:color="auto"/>
            </w:tcBorders>
            <w:shd w:val="clear" w:color="auto" w:fill="auto"/>
          </w:tcPr>
          <w:p w14:paraId="17190DFD" w14:textId="77777777" w:rsidR="006C7785" w:rsidRPr="000B13F9" w:rsidRDefault="006C7785" w:rsidP="00380FCD">
            <w:pPr>
              <w:rPr>
                <w:rFonts w:cs="Arial"/>
              </w:rPr>
            </w:pPr>
            <w:proofErr w:type="spellStart"/>
            <w:r>
              <w:rPr>
                <w:rFonts w:cs="Arial"/>
                <w:b/>
                <w:bCs/>
                <w:i/>
              </w:rPr>
              <w:t>DisplayBase</w:t>
            </w:r>
            <w:proofErr w:type="spellEnd"/>
          </w:p>
        </w:tc>
        <w:tc>
          <w:tcPr>
            <w:tcW w:w="1334" w:type="dxa"/>
            <w:gridSpan w:val="2"/>
            <w:tcBorders>
              <w:top w:val="single" w:sz="4" w:space="0" w:color="auto"/>
              <w:left w:val="single" w:sz="12" w:space="0" w:color="auto"/>
              <w:bottom w:val="single" w:sz="4" w:space="0" w:color="auto"/>
              <w:right w:val="single" w:sz="12" w:space="0" w:color="auto"/>
            </w:tcBorders>
            <w:shd w:val="clear" w:color="auto" w:fill="auto"/>
          </w:tcPr>
          <w:p w14:paraId="373A5BB5" w14:textId="77777777" w:rsidR="006C7785" w:rsidRPr="00340B0D" w:rsidRDefault="006C7785" w:rsidP="00380FCD">
            <w:pPr>
              <w:rPr>
                <w:rFonts w:cs="Arial"/>
                <w:sz w:val="18"/>
                <w:szCs w:val="18"/>
              </w:rPr>
            </w:pPr>
          </w:p>
        </w:tc>
      </w:tr>
      <w:tr w:rsidR="006C7785" w:rsidRPr="00340B0D" w14:paraId="4C3265B8" w14:textId="77777777" w:rsidTr="00380FCD">
        <w:trPr>
          <w:gridBefore w:val="1"/>
          <w:wBefore w:w="12" w:type="dxa"/>
        </w:trPr>
        <w:tc>
          <w:tcPr>
            <w:tcW w:w="7863" w:type="dxa"/>
            <w:gridSpan w:val="7"/>
            <w:tcBorders>
              <w:top w:val="single" w:sz="4" w:space="0" w:color="auto"/>
              <w:left w:val="single" w:sz="12" w:space="0" w:color="auto"/>
              <w:bottom w:val="single" w:sz="12" w:space="0" w:color="auto"/>
              <w:right w:val="single" w:sz="12" w:space="0" w:color="auto"/>
            </w:tcBorders>
            <w:shd w:val="clear" w:color="auto" w:fill="auto"/>
          </w:tcPr>
          <w:p w14:paraId="3CCDD5D8" w14:textId="77777777" w:rsidR="006C7785" w:rsidRPr="00340B0D" w:rsidRDefault="006C7785" w:rsidP="00380FCD">
            <w:pPr>
              <w:rPr>
                <w:rFonts w:cs="Arial"/>
                <w:sz w:val="18"/>
                <w:szCs w:val="18"/>
              </w:rPr>
            </w:pPr>
          </w:p>
        </w:tc>
        <w:tc>
          <w:tcPr>
            <w:tcW w:w="1334" w:type="dxa"/>
            <w:gridSpan w:val="2"/>
            <w:tcBorders>
              <w:top w:val="single" w:sz="4" w:space="0" w:color="auto"/>
              <w:left w:val="single" w:sz="12" w:space="0" w:color="auto"/>
              <w:bottom w:val="single" w:sz="12" w:space="0" w:color="auto"/>
              <w:right w:val="single" w:sz="12" w:space="0" w:color="auto"/>
            </w:tcBorders>
            <w:shd w:val="clear" w:color="auto" w:fill="auto"/>
          </w:tcPr>
          <w:p w14:paraId="3F9181EE" w14:textId="77777777" w:rsidR="006C7785" w:rsidRPr="00340B0D" w:rsidRDefault="006C7785" w:rsidP="00380FCD">
            <w:pPr>
              <w:rPr>
                <w:rFonts w:cs="Arial"/>
                <w:sz w:val="18"/>
                <w:szCs w:val="18"/>
              </w:rPr>
            </w:pPr>
          </w:p>
        </w:tc>
      </w:tr>
      <w:tr w:rsidR="006C7785" w:rsidRPr="00340B0D" w14:paraId="403AC611" w14:textId="77777777" w:rsidTr="00380FCD">
        <w:trPr>
          <w:gridBefore w:val="1"/>
          <w:wBefore w:w="12" w:type="dxa"/>
        </w:trPr>
        <w:tc>
          <w:tcPr>
            <w:tcW w:w="4623"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4753104"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574"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EE632E1"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6E35C62F" w14:textId="77777777" w:rsidTr="00380FCD">
        <w:trPr>
          <w:gridBefore w:val="1"/>
          <w:wBefore w:w="12" w:type="dxa"/>
        </w:trPr>
        <w:sdt>
          <w:sdtPr>
            <w:rPr>
              <w:rFonts w:cs="Arial"/>
              <w:sz w:val="18"/>
              <w:szCs w:val="18"/>
            </w:rPr>
            <w:alias w:val="Diplay Category"/>
            <w:tag w:val="Diplay Categor"/>
            <w:id w:val="-16779185"/>
            <w:placeholder>
              <w:docPart w:val="3F83652F8A5D4F2B99D7CD110DC6A68F"/>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23" w:type="dxa"/>
                <w:gridSpan w:val="4"/>
                <w:tcBorders>
                  <w:top w:val="single" w:sz="4" w:space="0" w:color="auto"/>
                  <w:left w:val="single" w:sz="12" w:space="0" w:color="auto"/>
                  <w:bottom w:val="single" w:sz="12" w:space="0" w:color="auto"/>
                  <w:right w:val="single" w:sz="12" w:space="0" w:color="auto"/>
                </w:tcBorders>
                <w:shd w:val="clear" w:color="auto" w:fill="auto"/>
              </w:tcPr>
              <w:p w14:paraId="29CD5C55" w14:textId="77777777" w:rsidR="006C7785" w:rsidRPr="00340B0D" w:rsidRDefault="006C7785" w:rsidP="00380FCD">
                <w:pPr>
                  <w:rPr>
                    <w:rFonts w:cs="Arial"/>
                    <w:sz w:val="18"/>
                    <w:szCs w:val="18"/>
                  </w:rPr>
                </w:pPr>
                <w:r>
                  <w:rPr>
                    <w:rFonts w:cs="Arial"/>
                    <w:sz w:val="18"/>
                    <w:szCs w:val="18"/>
                  </w:rPr>
                  <w:t>Displaybase</w:t>
                </w:r>
              </w:p>
            </w:tc>
          </w:sdtContent>
        </w:sdt>
        <w:tc>
          <w:tcPr>
            <w:tcW w:w="4117" w:type="dxa"/>
            <w:gridSpan w:val="4"/>
            <w:tcBorders>
              <w:left w:val="single" w:sz="12" w:space="0" w:color="auto"/>
              <w:bottom w:val="single" w:sz="4" w:space="0" w:color="auto"/>
              <w:right w:val="single" w:sz="4" w:space="0" w:color="auto"/>
            </w:tcBorders>
            <w:shd w:val="clear" w:color="auto" w:fill="auto"/>
          </w:tcPr>
          <w:p w14:paraId="465C00C5" w14:textId="77777777" w:rsidR="006C7785" w:rsidRPr="00340B0D" w:rsidRDefault="006C7785" w:rsidP="00380FCD">
            <w:pPr>
              <w:rPr>
                <w:rFonts w:cs="Arial"/>
                <w:sz w:val="18"/>
                <w:szCs w:val="18"/>
              </w:rPr>
            </w:pPr>
            <w:r w:rsidRPr="00340B0D">
              <w:rPr>
                <w:rFonts w:cs="Arial"/>
                <w:sz w:val="18"/>
                <w:szCs w:val="18"/>
              </w:rPr>
              <w:t>Accuracy</w:t>
            </w:r>
          </w:p>
        </w:tc>
        <w:tc>
          <w:tcPr>
            <w:tcW w:w="457" w:type="dxa"/>
            <w:tcBorders>
              <w:left w:val="single" w:sz="4" w:space="0" w:color="auto"/>
              <w:right w:val="single" w:sz="12" w:space="0" w:color="auto"/>
            </w:tcBorders>
            <w:shd w:val="clear" w:color="auto" w:fill="auto"/>
            <w:vAlign w:val="center"/>
          </w:tcPr>
          <w:p w14:paraId="529661E1" w14:textId="77777777" w:rsidR="006C7785" w:rsidRPr="00340B0D" w:rsidRDefault="006C7785" w:rsidP="00380FCD">
            <w:pPr>
              <w:jc w:val="center"/>
              <w:rPr>
                <w:rFonts w:cs="Arial"/>
                <w:sz w:val="18"/>
                <w:szCs w:val="18"/>
              </w:rPr>
            </w:pPr>
          </w:p>
        </w:tc>
      </w:tr>
      <w:tr w:rsidR="006C7785" w:rsidRPr="00340B0D" w14:paraId="330E1BFB" w14:textId="77777777" w:rsidTr="00380FCD">
        <w:trPr>
          <w:gridBefore w:val="1"/>
          <w:wBefore w:w="12" w:type="dxa"/>
        </w:trPr>
        <w:tc>
          <w:tcPr>
            <w:tcW w:w="4623"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2000E3ED"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17" w:type="dxa"/>
            <w:gridSpan w:val="4"/>
            <w:tcBorders>
              <w:left w:val="single" w:sz="12" w:space="0" w:color="auto"/>
              <w:right w:val="single" w:sz="4" w:space="0" w:color="auto"/>
            </w:tcBorders>
            <w:shd w:val="clear" w:color="auto" w:fill="auto"/>
          </w:tcPr>
          <w:p w14:paraId="5D34AF79" w14:textId="77777777" w:rsidR="006C7785" w:rsidRPr="00340B0D" w:rsidRDefault="006C7785" w:rsidP="00380FCD">
            <w:pPr>
              <w:rPr>
                <w:rFonts w:cs="Arial"/>
                <w:sz w:val="18"/>
                <w:szCs w:val="18"/>
              </w:rPr>
            </w:pPr>
            <w:r w:rsidRPr="00340B0D">
              <w:rPr>
                <w:rFonts w:cs="Arial"/>
                <w:sz w:val="18"/>
                <w:szCs w:val="18"/>
              </w:rPr>
              <w:t>Contour label</w:t>
            </w:r>
          </w:p>
        </w:tc>
        <w:tc>
          <w:tcPr>
            <w:tcW w:w="457" w:type="dxa"/>
            <w:tcBorders>
              <w:left w:val="single" w:sz="4" w:space="0" w:color="auto"/>
              <w:right w:val="single" w:sz="12" w:space="0" w:color="auto"/>
            </w:tcBorders>
            <w:shd w:val="clear" w:color="auto" w:fill="auto"/>
            <w:vAlign w:val="center"/>
          </w:tcPr>
          <w:p w14:paraId="493C8D86" w14:textId="77777777" w:rsidR="006C7785" w:rsidRPr="00340B0D" w:rsidRDefault="006C7785" w:rsidP="00380FCD">
            <w:pPr>
              <w:jc w:val="center"/>
              <w:rPr>
                <w:rFonts w:cs="Arial"/>
                <w:sz w:val="18"/>
                <w:szCs w:val="18"/>
              </w:rPr>
            </w:pPr>
          </w:p>
        </w:tc>
      </w:tr>
      <w:tr w:rsidR="006C7785" w:rsidRPr="00340B0D" w14:paraId="1A5DF78B"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3F543EE8" w14:textId="77777777" w:rsidR="006C7785" w:rsidRPr="00340B0D" w:rsidRDefault="006C7785" w:rsidP="00380FCD">
            <w:pPr>
              <w:rPr>
                <w:rFonts w:cs="Arial"/>
                <w:sz w:val="18"/>
                <w:szCs w:val="18"/>
              </w:rPr>
            </w:pPr>
            <w:r w:rsidRPr="00340B0D">
              <w:rPr>
                <w:rFonts w:cs="Arial"/>
                <w:sz w:val="18"/>
                <w:szCs w:val="18"/>
              </w:rPr>
              <w:t>Safety Contour</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DFE1224" w14:textId="77777777" w:rsidR="006C7785" w:rsidRPr="00340B0D" w:rsidRDefault="006C7785" w:rsidP="00380FCD">
            <w:pPr>
              <w:rPr>
                <w:rFonts w:cs="Arial"/>
                <w:sz w:val="18"/>
                <w:szCs w:val="18"/>
              </w:rPr>
            </w:pPr>
            <w:r>
              <w:rPr>
                <w:rFonts w:cs="Arial"/>
                <w:sz w:val="18"/>
                <w:szCs w:val="18"/>
              </w:rPr>
              <w:t>10m</w:t>
            </w:r>
          </w:p>
        </w:tc>
        <w:tc>
          <w:tcPr>
            <w:tcW w:w="4117" w:type="dxa"/>
            <w:gridSpan w:val="4"/>
            <w:tcBorders>
              <w:left w:val="single" w:sz="12" w:space="0" w:color="auto"/>
            </w:tcBorders>
          </w:tcPr>
          <w:p w14:paraId="370AA9F9" w14:textId="77777777" w:rsidR="006C7785" w:rsidRPr="00340B0D" w:rsidRDefault="006C7785" w:rsidP="00380FCD">
            <w:pPr>
              <w:rPr>
                <w:rFonts w:cs="Arial"/>
                <w:sz w:val="18"/>
                <w:szCs w:val="18"/>
              </w:rPr>
            </w:pPr>
            <w:r w:rsidRPr="00340B0D">
              <w:rPr>
                <w:rFonts w:cs="Arial"/>
                <w:sz w:val="18"/>
                <w:szCs w:val="18"/>
              </w:rPr>
              <w:t>Highlight date dependent</w:t>
            </w:r>
          </w:p>
        </w:tc>
        <w:tc>
          <w:tcPr>
            <w:tcW w:w="457" w:type="dxa"/>
            <w:tcBorders>
              <w:right w:val="single" w:sz="12" w:space="0" w:color="auto"/>
            </w:tcBorders>
          </w:tcPr>
          <w:p w14:paraId="2F278675" w14:textId="77777777" w:rsidR="006C7785" w:rsidRPr="00340B0D" w:rsidRDefault="006C7785" w:rsidP="00380FCD">
            <w:pPr>
              <w:rPr>
                <w:rFonts w:cs="Arial"/>
                <w:sz w:val="18"/>
                <w:szCs w:val="18"/>
              </w:rPr>
            </w:pPr>
          </w:p>
        </w:tc>
      </w:tr>
      <w:tr w:rsidR="006C7785" w:rsidRPr="00340B0D" w14:paraId="32093471"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21EE5C73" w14:textId="77777777" w:rsidR="006C7785" w:rsidRPr="00340B0D" w:rsidRDefault="006C7785" w:rsidP="00380FCD">
            <w:pPr>
              <w:rPr>
                <w:rFonts w:cs="Arial"/>
                <w:sz w:val="18"/>
                <w:szCs w:val="18"/>
              </w:rPr>
            </w:pPr>
            <w:r w:rsidRPr="00340B0D">
              <w:rPr>
                <w:rFonts w:cs="Arial"/>
                <w:sz w:val="18"/>
                <w:szCs w:val="18"/>
              </w:rPr>
              <w:t>Safety Depth</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05D7028" w14:textId="77777777" w:rsidR="006C7785" w:rsidRPr="00340B0D" w:rsidRDefault="006C7785" w:rsidP="00380FCD">
            <w:pPr>
              <w:rPr>
                <w:rFonts w:cs="Arial"/>
                <w:sz w:val="18"/>
                <w:szCs w:val="18"/>
              </w:rPr>
            </w:pPr>
            <w:r>
              <w:rPr>
                <w:rFonts w:cs="Arial"/>
                <w:sz w:val="18"/>
                <w:szCs w:val="18"/>
              </w:rPr>
              <w:t>10m</w:t>
            </w:r>
          </w:p>
        </w:tc>
        <w:tc>
          <w:tcPr>
            <w:tcW w:w="4117" w:type="dxa"/>
            <w:gridSpan w:val="4"/>
            <w:tcBorders>
              <w:left w:val="single" w:sz="12" w:space="0" w:color="auto"/>
            </w:tcBorders>
          </w:tcPr>
          <w:p w14:paraId="2BA49A34" w14:textId="77777777" w:rsidR="006C7785" w:rsidRPr="00340B0D" w:rsidRDefault="006C7785" w:rsidP="00380FCD">
            <w:pPr>
              <w:rPr>
                <w:rFonts w:cs="Arial"/>
                <w:sz w:val="18"/>
                <w:szCs w:val="18"/>
              </w:rPr>
            </w:pPr>
            <w:r w:rsidRPr="00340B0D">
              <w:rPr>
                <w:rFonts w:cs="Arial"/>
                <w:sz w:val="18"/>
                <w:szCs w:val="18"/>
              </w:rPr>
              <w:t>Highlight document</w:t>
            </w:r>
          </w:p>
        </w:tc>
        <w:tc>
          <w:tcPr>
            <w:tcW w:w="457" w:type="dxa"/>
            <w:tcBorders>
              <w:right w:val="single" w:sz="12" w:space="0" w:color="auto"/>
            </w:tcBorders>
          </w:tcPr>
          <w:p w14:paraId="64BC9767" w14:textId="77777777" w:rsidR="006C7785" w:rsidRPr="00340B0D" w:rsidRDefault="006C7785" w:rsidP="00380FCD">
            <w:pPr>
              <w:jc w:val="center"/>
              <w:rPr>
                <w:rFonts w:cs="Arial"/>
                <w:sz w:val="18"/>
                <w:szCs w:val="18"/>
              </w:rPr>
            </w:pPr>
          </w:p>
        </w:tc>
      </w:tr>
      <w:tr w:rsidR="006C7785" w:rsidRPr="00340B0D" w14:paraId="639771E5"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262DADB7" w14:textId="77777777" w:rsidR="006C7785" w:rsidRPr="00340B0D" w:rsidRDefault="006C7785" w:rsidP="00380FCD">
            <w:pPr>
              <w:rPr>
                <w:rFonts w:cs="Arial"/>
                <w:sz w:val="18"/>
                <w:szCs w:val="18"/>
              </w:rPr>
            </w:pPr>
            <w:r w:rsidRPr="00340B0D">
              <w:rPr>
                <w:rFonts w:cs="Arial"/>
                <w:sz w:val="18"/>
                <w:szCs w:val="18"/>
              </w:rPr>
              <w:t>Deep Contour</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16E1714" w14:textId="77777777" w:rsidR="006C7785" w:rsidRPr="00340B0D" w:rsidRDefault="006C7785" w:rsidP="00380FCD">
            <w:pPr>
              <w:rPr>
                <w:rFonts w:cs="Arial"/>
                <w:sz w:val="18"/>
                <w:szCs w:val="18"/>
              </w:rPr>
            </w:pPr>
            <w:r>
              <w:rPr>
                <w:rFonts w:cs="Arial"/>
                <w:sz w:val="18"/>
                <w:szCs w:val="18"/>
              </w:rPr>
              <w:t>20m</w:t>
            </w:r>
          </w:p>
        </w:tc>
        <w:tc>
          <w:tcPr>
            <w:tcW w:w="4117" w:type="dxa"/>
            <w:gridSpan w:val="4"/>
            <w:tcBorders>
              <w:left w:val="single" w:sz="12" w:space="0" w:color="auto"/>
            </w:tcBorders>
          </w:tcPr>
          <w:p w14:paraId="37782CB0" w14:textId="77777777" w:rsidR="006C7785" w:rsidRPr="00340B0D" w:rsidRDefault="006C7785" w:rsidP="00380FCD">
            <w:pPr>
              <w:rPr>
                <w:rFonts w:cs="Arial"/>
                <w:b/>
                <w:bCs/>
                <w:sz w:val="18"/>
                <w:szCs w:val="18"/>
              </w:rPr>
            </w:pPr>
            <w:r w:rsidRPr="00340B0D">
              <w:rPr>
                <w:rFonts w:cs="Arial"/>
                <w:sz w:val="18"/>
                <w:szCs w:val="18"/>
              </w:rPr>
              <w:t>Highlight info</w:t>
            </w:r>
          </w:p>
        </w:tc>
        <w:tc>
          <w:tcPr>
            <w:tcW w:w="457" w:type="dxa"/>
            <w:tcBorders>
              <w:right w:val="single" w:sz="12" w:space="0" w:color="auto"/>
            </w:tcBorders>
          </w:tcPr>
          <w:p w14:paraId="18572E49" w14:textId="77777777" w:rsidR="006C7785" w:rsidRPr="00340B0D" w:rsidRDefault="006C7785" w:rsidP="00380FCD">
            <w:pPr>
              <w:jc w:val="center"/>
              <w:rPr>
                <w:rFonts w:cs="Arial"/>
                <w:sz w:val="18"/>
                <w:szCs w:val="18"/>
              </w:rPr>
            </w:pPr>
          </w:p>
        </w:tc>
      </w:tr>
      <w:tr w:rsidR="006C7785" w:rsidRPr="00340B0D" w14:paraId="5850E93B"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43F9540E" w14:textId="77777777" w:rsidR="006C7785" w:rsidRPr="00340B0D" w:rsidRDefault="006C7785" w:rsidP="00380FCD">
            <w:pPr>
              <w:rPr>
                <w:rFonts w:cs="Arial"/>
                <w:sz w:val="18"/>
                <w:szCs w:val="18"/>
              </w:rPr>
            </w:pPr>
            <w:r w:rsidRPr="00340B0D">
              <w:rPr>
                <w:rFonts w:cs="Arial"/>
                <w:sz w:val="18"/>
                <w:szCs w:val="18"/>
              </w:rPr>
              <w:t>Shallow Contour</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F1A6C36" w14:textId="77777777" w:rsidR="006C7785" w:rsidRPr="00340B0D" w:rsidRDefault="006C7785" w:rsidP="00380FCD">
            <w:pPr>
              <w:rPr>
                <w:rFonts w:cs="Arial"/>
                <w:sz w:val="18"/>
                <w:szCs w:val="18"/>
              </w:rPr>
            </w:pPr>
            <w:r>
              <w:rPr>
                <w:rFonts w:cs="Arial"/>
                <w:sz w:val="18"/>
                <w:szCs w:val="18"/>
              </w:rPr>
              <w:t>5m</w:t>
            </w:r>
          </w:p>
        </w:tc>
        <w:tc>
          <w:tcPr>
            <w:tcW w:w="4117" w:type="dxa"/>
            <w:gridSpan w:val="4"/>
            <w:tcBorders>
              <w:left w:val="single" w:sz="12" w:space="0" w:color="auto"/>
            </w:tcBorders>
          </w:tcPr>
          <w:p w14:paraId="43B62643" w14:textId="77777777" w:rsidR="006C7785" w:rsidRPr="00340B0D" w:rsidRDefault="006C7785" w:rsidP="00380FCD">
            <w:pPr>
              <w:rPr>
                <w:rFonts w:cs="Arial"/>
                <w:sz w:val="18"/>
                <w:szCs w:val="18"/>
              </w:rPr>
            </w:pPr>
            <w:r w:rsidRPr="00340B0D">
              <w:rPr>
                <w:rFonts w:cs="Arial"/>
                <w:sz w:val="18"/>
                <w:szCs w:val="18"/>
              </w:rPr>
              <w:t>Shallow Pattern</w:t>
            </w:r>
          </w:p>
        </w:tc>
        <w:tc>
          <w:tcPr>
            <w:tcW w:w="457" w:type="dxa"/>
            <w:tcBorders>
              <w:right w:val="single" w:sz="12" w:space="0" w:color="auto"/>
            </w:tcBorders>
          </w:tcPr>
          <w:p w14:paraId="3DE6BF97"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71882A62"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3310736C" w14:textId="77777777" w:rsidR="006C7785" w:rsidRPr="00340B0D" w:rsidRDefault="006C7785" w:rsidP="00380FCD">
            <w:pPr>
              <w:rPr>
                <w:rFonts w:cs="Arial"/>
                <w:sz w:val="18"/>
                <w:szCs w:val="18"/>
              </w:rPr>
            </w:pPr>
            <w:r w:rsidRPr="00340B0D">
              <w:rPr>
                <w:rFonts w:cs="Arial"/>
                <w:sz w:val="18"/>
                <w:szCs w:val="18"/>
              </w:rPr>
              <w:t>Four Shades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928BACC" w14:textId="77777777" w:rsidR="006C7785" w:rsidRPr="00340B0D" w:rsidRDefault="006C7785" w:rsidP="00380FCD">
            <w:pPr>
              <w:rPr>
                <w:rFonts w:cs="Arial"/>
                <w:sz w:val="18"/>
                <w:szCs w:val="18"/>
              </w:rPr>
            </w:pPr>
            <w:r>
              <w:rPr>
                <w:rFonts w:cs="Arial"/>
                <w:sz w:val="18"/>
                <w:szCs w:val="18"/>
              </w:rPr>
              <w:t>On</w:t>
            </w:r>
          </w:p>
        </w:tc>
        <w:tc>
          <w:tcPr>
            <w:tcW w:w="4117" w:type="dxa"/>
            <w:gridSpan w:val="4"/>
            <w:tcBorders>
              <w:left w:val="single" w:sz="12" w:space="0" w:color="auto"/>
            </w:tcBorders>
          </w:tcPr>
          <w:p w14:paraId="4A92DF4D" w14:textId="77777777" w:rsidR="006C7785" w:rsidRPr="00340B0D" w:rsidRDefault="006C7785" w:rsidP="00380FCD">
            <w:pPr>
              <w:rPr>
                <w:rFonts w:cs="Arial"/>
                <w:sz w:val="18"/>
                <w:szCs w:val="18"/>
              </w:rPr>
            </w:pPr>
            <w:r w:rsidRPr="00340B0D">
              <w:rPr>
                <w:rFonts w:cs="Arial"/>
                <w:sz w:val="18"/>
                <w:szCs w:val="18"/>
              </w:rPr>
              <w:t>Unknown</w:t>
            </w:r>
          </w:p>
        </w:tc>
        <w:tc>
          <w:tcPr>
            <w:tcW w:w="457" w:type="dxa"/>
            <w:tcBorders>
              <w:right w:val="single" w:sz="12" w:space="0" w:color="auto"/>
            </w:tcBorders>
          </w:tcPr>
          <w:p w14:paraId="7F8D79D7" w14:textId="77777777" w:rsidR="006C7785" w:rsidRPr="00340B0D" w:rsidRDefault="006C7785" w:rsidP="00380FCD">
            <w:pPr>
              <w:jc w:val="center"/>
              <w:rPr>
                <w:rFonts w:cs="Arial"/>
                <w:sz w:val="18"/>
                <w:szCs w:val="18"/>
              </w:rPr>
            </w:pPr>
          </w:p>
        </w:tc>
      </w:tr>
      <w:tr w:rsidR="006C7785" w:rsidRPr="00340B0D" w14:paraId="501E0A11"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0FCEE66B" w14:textId="77777777" w:rsidR="006C7785" w:rsidRPr="00340B0D" w:rsidRDefault="006C7785" w:rsidP="00380FCD">
            <w:pPr>
              <w:rPr>
                <w:rFonts w:cs="Arial"/>
                <w:sz w:val="18"/>
                <w:szCs w:val="18"/>
              </w:rPr>
            </w:pPr>
            <w:r w:rsidRPr="00340B0D">
              <w:rPr>
                <w:rFonts w:cs="Arial"/>
                <w:sz w:val="18"/>
                <w:szCs w:val="18"/>
              </w:rPr>
              <w:t>Radar Overlay</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F6A513E" w14:textId="77777777" w:rsidR="006C7785" w:rsidRPr="00340B0D" w:rsidRDefault="006C7785" w:rsidP="00380FCD">
            <w:pPr>
              <w:rPr>
                <w:rFonts w:cs="Arial"/>
                <w:sz w:val="18"/>
                <w:szCs w:val="18"/>
              </w:rPr>
            </w:pPr>
          </w:p>
        </w:tc>
        <w:tc>
          <w:tcPr>
            <w:tcW w:w="4117" w:type="dxa"/>
            <w:gridSpan w:val="4"/>
            <w:tcBorders>
              <w:left w:val="single" w:sz="12" w:space="0" w:color="auto"/>
            </w:tcBorders>
          </w:tcPr>
          <w:p w14:paraId="7CBB7E1A" w14:textId="77777777" w:rsidR="006C7785" w:rsidRPr="00340B0D" w:rsidRDefault="006C7785" w:rsidP="00380FCD">
            <w:pPr>
              <w:rPr>
                <w:rFonts w:cs="Arial"/>
                <w:sz w:val="18"/>
                <w:szCs w:val="18"/>
              </w:rPr>
            </w:pPr>
            <w:r w:rsidRPr="00340B0D">
              <w:rPr>
                <w:rFonts w:cs="Arial"/>
                <w:sz w:val="18"/>
                <w:szCs w:val="18"/>
              </w:rPr>
              <w:t>Update Review</w:t>
            </w:r>
          </w:p>
        </w:tc>
        <w:tc>
          <w:tcPr>
            <w:tcW w:w="457" w:type="dxa"/>
            <w:tcBorders>
              <w:right w:val="single" w:sz="12" w:space="0" w:color="auto"/>
            </w:tcBorders>
          </w:tcPr>
          <w:p w14:paraId="3FE1AFB2" w14:textId="77777777" w:rsidR="006C7785" w:rsidRPr="00340B0D" w:rsidRDefault="006C7785" w:rsidP="00380FCD">
            <w:pPr>
              <w:jc w:val="center"/>
              <w:rPr>
                <w:rFonts w:cs="Arial"/>
                <w:sz w:val="18"/>
                <w:szCs w:val="18"/>
              </w:rPr>
            </w:pPr>
          </w:p>
        </w:tc>
      </w:tr>
      <w:tr w:rsidR="006C7785" w:rsidRPr="00340B0D" w14:paraId="785876B3"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2B75162E" w14:textId="77777777" w:rsidR="006C7785" w:rsidRPr="00340B0D" w:rsidRDefault="006C7785" w:rsidP="00380FCD">
            <w:pPr>
              <w:rPr>
                <w:rFonts w:cs="Arial"/>
                <w:sz w:val="18"/>
                <w:szCs w:val="18"/>
              </w:rPr>
            </w:pPr>
            <w:r w:rsidRPr="00340B0D">
              <w:rPr>
                <w:rFonts w:cs="Arial"/>
                <w:sz w:val="18"/>
                <w:szCs w:val="18"/>
              </w:rPr>
              <w:t>Plain Boundaries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5E09AAF" w14:textId="77777777" w:rsidR="006C7785" w:rsidRPr="00340B0D" w:rsidRDefault="006C7785" w:rsidP="00380FCD">
            <w:pPr>
              <w:rPr>
                <w:rFonts w:cs="Arial"/>
                <w:sz w:val="18"/>
                <w:szCs w:val="18"/>
              </w:rPr>
            </w:pPr>
          </w:p>
        </w:tc>
        <w:tc>
          <w:tcPr>
            <w:tcW w:w="4117" w:type="dxa"/>
            <w:gridSpan w:val="4"/>
            <w:tcBorders>
              <w:left w:val="single" w:sz="12" w:space="0" w:color="auto"/>
            </w:tcBorders>
          </w:tcPr>
          <w:p w14:paraId="549AF959" w14:textId="77777777" w:rsidR="006C7785" w:rsidRPr="00340B0D" w:rsidRDefault="006C7785" w:rsidP="00380FCD">
            <w:pPr>
              <w:rPr>
                <w:rFonts w:cs="Arial"/>
                <w:sz w:val="18"/>
                <w:szCs w:val="18"/>
              </w:rPr>
            </w:pPr>
            <w:r w:rsidRPr="00340B0D">
              <w:rPr>
                <w:rFonts w:cs="Arial"/>
                <w:b/>
                <w:bCs/>
                <w:sz w:val="18"/>
                <w:szCs w:val="18"/>
              </w:rPr>
              <w:t>Text Groups</w:t>
            </w:r>
          </w:p>
        </w:tc>
        <w:tc>
          <w:tcPr>
            <w:tcW w:w="457" w:type="dxa"/>
            <w:tcBorders>
              <w:right w:val="single" w:sz="12" w:space="0" w:color="auto"/>
            </w:tcBorders>
            <w:vAlign w:val="center"/>
          </w:tcPr>
          <w:p w14:paraId="585CBA00" w14:textId="77777777" w:rsidR="006C7785" w:rsidRPr="00340B0D" w:rsidRDefault="006C7785" w:rsidP="00380FCD">
            <w:pPr>
              <w:jc w:val="center"/>
              <w:rPr>
                <w:rFonts w:cs="Arial"/>
                <w:sz w:val="18"/>
                <w:szCs w:val="18"/>
              </w:rPr>
            </w:pPr>
          </w:p>
        </w:tc>
      </w:tr>
      <w:tr w:rsidR="006C7785" w:rsidRPr="00340B0D" w14:paraId="0D0A4E94"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74CEB606" w14:textId="77777777" w:rsidR="006C7785" w:rsidRPr="00340B0D" w:rsidRDefault="006C7785" w:rsidP="00380FCD">
            <w:pPr>
              <w:rPr>
                <w:rFonts w:cs="Arial"/>
                <w:sz w:val="18"/>
                <w:szCs w:val="18"/>
              </w:rPr>
            </w:pPr>
            <w:r w:rsidRPr="00340B0D">
              <w:rPr>
                <w:rFonts w:cs="Arial"/>
                <w:sz w:val="18"/>
                <w:szCs w:val="18"/>
              </w:rPr>
              <w:t>Simplified Symbols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29EDE7" w14:textId="77777777" w:rsidR="006C7785" w:rsidRPr="00340B0D" w:rsidRDefault="006C7785" w:rsidP="00380FCD">
            <w:pPr>
              <w:rPr>
                <w:rFonts w:cs="Arial"/>
                <w:sz w:val="18"/>
                <w:szCs w:val="18"/>
              </w:rPr>
            </w:pPr>
          </w:p>
        </w:tc>
        <w:tc>
          <w:tcPr>
            <w:tcW w:w="4117" w:type="dxa"/>
            <w:gridSpan w:val="4"/>
            <w:tcBorders>
              <w:left w:val="single" w:sz="12" w:space="0" w:color="auto"/>
            </w:tcBorders>
          </w:tcPr>
          <w:p w14:paraId="18989C26" w14:textId="77777777" w:rsidR="006C7785" w:rsidRPr="00340B0D" w:rsidRDefault="006C7785" w:rsidP="00380FCD">
            <w:pPr>
              <w:rPr>
                <w:rFonts w:cs="Arial"/>
                <w:sz w:val="18"/>
                <w:szCs w:val="18"/>
              </w:rPr>
            </w:pPr>
            <w:r w:rsidRPr="00340B0D">
              <w:rPr>
                <w:rFonts w:cs="Arial"/>
                <w:sz w:val="18"/>
                <w:szCs w:val="18"/>
              </w:rPr>
              <w:t>Chart Text</w:t>
            </w:r>
          </w:p>
        </w:tc>
        <w:tc>
          <w:tcPr>
            <w:tcW w:w="457" w:type="dxa"/>
            <w:tcBorders>
              <w:right w:val="single" w:sz="12" w:space="0" w:color="auto"/>
            </w:tcBorders>
            <w:vAlign w:val="center"/>
          </w:tcPr>
          <w:p w14:paraId="31AB207E" w14:textId="77777777" w:rsidR="006C7785" w:rsidRPr="00340B0D" w:rsidRDefault="006C7785" w:rsidP="00380FCD">
            <w:pPr>
              <w:jc w:val="center"/>
              <w:rPr>
                <w:rFonts w:cs="Arial"/>
                <w:sz w:val="18"/>
                <w:szCs w:val="18"/>
              </w:rPr>
            </w:pPr>
          </w:p>
        </w:tc>
      </w:tr>
      <w:tr w:rsidR="006C7785" w:rsidRPr="00340B0D" w14:paraId="776E97A1"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5F753E35" w14:textId="77777777" w:rsidR="006C7785" w:rsidRPr="00340B0D" w:rsidRDefault="006C7785" w:rsidP="00380FCD">
            <w:pPr>
              <w:rPr>
                <w:rFonts w:cs="Arial"/>
                <w:sz w:val="18"/>
                <w:szCs w:val="18"/>
              </w:rPr>
            </w:pPr>
            <w:r w:rsidRPr="00340B0D">
              <w:rPr>
                <w:rFonts w:cs="Arial"/>
                <w:sz w:val="18"/>
                <w:szCs w:val="18"/>
              </w:rPr>
              <w:t>Full Light Lines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FE06B2B" w14:textId="77777777" w:rsidR="006C7785" w:rsidRPr="00340B0D" w:rsidRDefault="006C7785" w:rsidP="00380FCD">
            <w:pPr>
              <w:rPr>
                <w:rFonts w:cs="Arial"/>
                <w:sz w:val="18"/>
                <w:szCs w:val="18"/>
              </w:rPr>
            </w:pPr>
          </w:p>
        </w:tc>
        <w:tc>
          <w:tcPr>
            <w:tcW w:w="4117" w:type="dxa"/>
            <w:gridSpan w:val="4"/>
            <w:tcBorders>
              <w:left w:val="single" w:sz="12" w:space="0" w:color="auto"/>
            </w:tcBorders>
          </w:tcPr>
          <w:p w14:paraId="4F7C2A62"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457" w:type="dxa"/>
            <w:tcBorders>
              <w:right w:val="single" w:sz="12" w:space="0" w:color="auto"/>
            </w:tcBorders>
            <w:vAlign w:val="center"/>
          </w:tcPr>
          <w:p w14:paraId="6972E2AB" w14:textId="77777777" w:rsidR="006C7785" w:rsidRPr="00340B0D" w:rsidRDefault="006C7785" w:rsidP="00380FCD">
            <w:pPr>
              <w:jc w:val="center"/>
              <w:rPr>
                <w:rFonts w:cs="Arial"/>
                <w:sz w:val="18"/>
                <w:szCs w:val="18"/>
              </w:rPr>
            </w:pPr>
          </w:p>
        </w:tc>
      </w:tr>
      <w:tr w:rsidR="006C7785" w:rsidRPr="00340B0D" w14:paraId="0976B65E"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68BBEFB3" w14:textId="77777777" w:rsidR="006C7785" w:rsidRPr="00340B0D" w:rsidRDefault="006C7785" w:rsidP="00380FCD">
            <w:pPr>
              <w:rPr>
                <w:rFonts w:cs="Arial"/>
                <w:sz w:val="18"/>
                <w:szCs w:val="18"/>
              </w:rPr>
            </w:pPr>
            <w:r w:rsidRPr="00340B0D">
              <w:rPr>
                <w:rFonts w:cs="Arial"/>
                <w:sz w:val="18"/>
                <w:szCs w:val="18"/>
              </w:rPr>
              <w:t>Ignore scale minimum</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CE79BBE" w14:textId="77777777" w:rsidR="006C7785" w:rsidRPr="00340B0D" w:rsidRDefault="006C7785" w:rsidP="00380FCD">
            <w:pPr>
              <w:rPr>
                <w:rFonts w:cs="Arial"/>
                <w:sz w:val="18"/>
                <w:szCs w:val="18"/>
              </w:rPr>
            </w:pPr>
          </w:p>
        </w:tc>
        <w:tc>
          <w:tcPr>
            <w:tcW w:w="4117" w:type="dxa"/>
            <w:gridSpan w:val="4"/>
            <w:tcBorders>
              <w:left w:val="single" w:sz="12" w:space="0" w:color="auto"/>
            </w:tcBorders>
          </w:tcPr>
          <w:p w14:paraId="2C4E8936"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457" w:type="dxa"/>
            <w:tcBorders>
              <w:right w:val="single" w:sz="12" w:space="0" w:color="auto"/>
            </w:tcBorders>
            <w:vAlign w:val="center"/>
          </w:tcPr>
          <w:p w14:paraId="5BF2B781" w14:textId="77777777" w:rsidR="006C7785" w:rsidRPr="00340B0D" w:rsidRDefault="006C7785" w:rsidP="00380FCD">
            <w:pPr>
              <w:jc w:val="center"/>
              <w:rPr>
                <w:rFonts w:cs="Arial"/>
                <w:sz w:val="18"/>
                <w:szCs w:val="18"/>
              </w:rPr>
            </w:pPr>
          </w:p>
        </w:tc>
      </w:tr>
      <w:tr w:rsidR="006C7785" w:rsidRPr="00340B0D" w14:paraId="1CB16BD6"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2A3EFA35" w14:textId="77777777" w:rsidR="006C7785" w:rsidRPr="00340B0D" w:rsidRDefault="006C7785" w:rsidP="00380FCD">
            <w:pPr>
              <w:rPr>
                <w:rFonts w:cs="Arial"/>
                <w:sz w:val="18"/>
                <w:szCs w:val="18"/>
              </w:rPr>
            </w:pPr>
            <w:r w:rsidRPr="00340B0D">
              <w:rPr>
                <w:rFonts w:cs="Arial"/>
                <w:sz w:val="18"/>
                <w:szCs w:val="18"/>
              </w:rPr>
              <w:t>Shallow Water Dangers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tcPr>
          <w:p w14:paraId="4D1196B9" w14:textId="77777777" w:rsidR="006C7785" w:rsidRPr="00340B0D" w:rsidRDefault="006C7785" w:rsidP="00380FCD">
            <w:pPr>
              <w:rPr>
                <w:rFonts w:cs="Arial"/>
                <w:sz w:val="18"/>
                <w:szCs w:val="18"/>
              </w:rPr>
            </w:pPr>
          </w:p>
        </w:tc>
        <w:tc>
          <w:tcPr>
            <w:tcW w:w="4117" w:type="dxa"/>
            <w:gridSpan w:val="4"/>
            <w:tcBorders>
              <w:left w:val="single" w:sz="12" w:space="0" w:color="auto"/>
            </w:tcBorders>
          </w:tcPr>
          <w:p w14:paraId="36D01E62" w14:textId="77777777" w:rsidR="006C7785" w:rsidRPr="00340B0D" w:rsidRDefault="006C7785" w:rsidP="00380FCD">
            <w:pPr>
              <w:rPr>
                <w:rFonts w:cs="Arial"/>
                <w:sz w:val="18"/>
                <w:szCs w:val="18"/>
              </w:rPr>
            </w:pPr>
            <w:r w:rsidRPr="00340B0D">
              <w:rPr>
                <w:rFonts w:cs="Arial"/>
                <w:sz w:val="18"/>
                <w:szCs w:val="18"/>
              </w:rPr>
              <w:t xml:space="preserve">        Names</w:t>
            </w:r>
          </w:p>
        </w:tc>
        <w:tc>
          <w:tcPr>
            <w:tcW w:w="457" w:type="dxa"/>
            <w:tcBorders>
              <w:right w:val="single" w:sz="12" w:space="0" w:color="auto"/>
            </w:tcBorders>
            <w:vAlign w:val="center"/>
          </w:tcPr>
          <w:p w14:paraId="692A7402" w14:textId="77777777" w:rsidR="006C7785" w:rsidRPr="00340B0D" w:rsidRDefault="006C7785" w:rsidP="00380FCD">
            <w:pPr>
              <w:jc w:val="center"/>
              <w:rPr>
                <w:rFonts w:cs="Arial"/>
                <w:sz w:val="18"/>
                <w:szCs w:val="18"/>
              </w:rPr>
            </w:pPr>
          </w:p>
        </w:tc>
      </w:tr>
      <w:tr w:rsidR="006C7785" w:rsidRPr="00340B0D" w14:paraId="13A80DEA" w14:textId="77777777" w:rsidTr="00380FCD">
        <w:trPr>
          <w:gridBefore w:val="1"/>
          <w:wBefore w:w="12" w:type="dxa"/>
        </w:trPr>
        <w:tc>
          <w:tcPr>
            <w:tcW w:w="4623"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5D82B4ED"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17" w:type="dxa"/>
            <w:gridSpan w:val="4"/>
            <w:tcBorders>
              <w:left w:val="single" w:sz="12" w:space="0" w:color="auto"/>
            </w:tcBorders>
          </w:tcPr>
          <w:p w14:paraId="7A63CD2C"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457" w:type="dxa"/>
            <w:tcBorders>
              <w:right w:val="single" w:sz="12" w:space="0" w:color="auto"/>
            </w:tcBorders>
          </w:tcPr>
          <w:p w14:paraId="61C31275" w14:textId="77777777" w:rsidR="006C7785" w:rsidRPr="00340B0D" w:rsidRDefault="006C7785" w:rsidP="00380FCD">
            <w:pPr>
              <w:jc w:val="center"/>
              <w:rPr>
                <w:rFonts w:cs="Arial"/>
                <w:sz w:val="18"/>
                <w:szCs w:val="18"/>
              </w:rPr>
            </w:pPr>
          </w:p>
        </w:tc>
      </w:tr>
      <w:tr w:rsidR="006C7785" w:rsidRPr="00340B0D" w14:paraId="4CFC8FDA" w14:textId="77777777" w:rsidTr="00380FCD">
        <w:trPr>
          <w:gridBefore w:val="1"/>
          <w:wBefore w:w="12" w:type="dxa"/>
        </w:trPr>
        <w:sdt>
          <w:sdtPr>
            <w:rPr>
              <w:rFonts w:cs="Arial"/>
              <w:sz w:val="18"/>
              <w:szCs w:val="18"/>
            </w:rPr>
            <w:alias w:val="Palette"/>
            <w:tag w:val="Palette"/>
            <w:id w:val="1375658505"/>
            <w:placeholder>
              <w:docPart w:val="5FAB56C2239B4C4E8781001BAD1F7713"/>
            </w:placeholder>
            <w:comboBox>
              <w:listItem w:displayText="Day" w:value="Day"/>
              <w:listItem w:displayText="Dusk" w:value="Dusk"/>
              <w:listItem w:displayText="Night" w:value="Night"/>
            </w:comboBox>
          </w:sdtPr>
          <w:sdtContent>
            <w:tc>
              <w:tcPr>
                <w:tcW w:w="4623" w:type="dxa"/>
                <w:gridSpan w:val="4"/>
                <w:tcBorders>
                  <w:left w:val="single" w:sz="12" w:space="0" w:color="auto"/>
                  <w:bottom w:val="single" w:sz="12" w:space="0" w:color="auto"/>
                  <w:right w:val="single" w:sz="12" w:space="0" w:color="auto"/>
                </w:tcBorders>
              </w:tcPr>
              <w:p w14:paraId="312A83B4" w14:textId="77777777" w:rsidR="006C7785" w:rsidRPr="00340B0D" w:rsidRDefault="006C7785" w:rsidP="00380FCD">
                <w:pPr>
                  <w:rPr>
                    <w:rFonts w:cs="Arial"/>
                    <w:sz w:val="18"/>
                    <w:szCs w:val="18"/>
                  </w:rPr>
                </w:pPr>
                <w:r w:rsidRPr="00340B0D">
                  <w:rPr>
                    <w:rFonts w:cs="Arial"/>
                    <w:sz w:val="18"/>
                    <w:szCs w:val="18"/>
                  </w:rPr>
                  <w:t>Day</w:t>
                </w:r>
              </w:p>
            </w:tc>
          </w:sdtContent>
        </w:sdt>
        <w:tc>
          <w:tcPr>
            <w:tcW w:w="4117" w:type="dxa"/>
            <w:gridSpan w:val="4"/>
            <w:tcBorders>
              <w:left w:val="single" w:sz="12" w:space="0" w:color="auto"/>
            </w:tcBorders>
          </w:tcPr>
          <w:p w14:paraId="470B64FC"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457" w:type="dxa"/>
            <w:tcBorders>
              <w:right w:val="single" w:sz="12" w:space="0" w:color="auto"/>
            </w:tcBorders>
          </w:tcPr>
          <w:p w14:paraId="1B2DF429" w14:textId="77777777" w:rsidR="006C7785" w:rsidRPr="00340B0D" w:rsidRDefault="006C7785" w:rsidP="00380FCD">
            <w:pPr>
              <w:jc w:val="center"/>
              <w:rPr>
                <w:rFonts w:cs="Arial"/>
                <w:sz w:val="18"/>
                <w:szCs w:val="18"/>
              </w:rPr>
            </w:pPr>
          </w:p>
        </w:tc>
      </w:tr>
      <w:tr w:rsidR="006C7785" w:rsidRPr="00340B0D" w14:paraId="6F3ACD31" w14:textId="77777777" w:rsidTr="00380FCD">
        <w:trPr>
          <w:gridBefore w:val="1"/>
          <w:wBefore w:w="12" w:type="dxa"/>
        </w:trPr>
        <w:tc>
          <w:tcPr>
            <w:tcW w:w="4623" w:type="dxa"/>
            <w:gridSpan w:val="4"/>
            <w:tcBorders>
              <w:top w:val="single" w:sz="12" w:space="0" w:color="auto"/>
              <w:left w:val="single" w:sz="12" w:space="0" w:color="auto"/>
              <w:right w:val="single" w:sz="12" w:space="0" w:color="auto"/>
            </w:tcBorders>
            <w:shd w:val="clear" w:color="auto" w:fill="FFFFFF" w:themeFill="background1"/>
            <w:vAlign w:val="center"/>
          </w:tcPr>
          <w:p w14:paraId="10277890" w14:textId="77777777" w:rsidR="006C7785" w:rsidRPr="00340B0D" w:rsidRDefault="006C7785" w:rsidP="00380FCD">
            <w:pPr>
              <w:jc w:val="center"/>
              <w:rPr>
                <w:rFonts w:cs="Arial"/>
                <w:b/>
                <w:bCs/>
                <w:sz w:val="18"/>
                <w:szCs w:val="18"/>
              </w:rPr>
            </w:pPr>
          </w:p>
        </w:tc>
        <w:tc>
          <w:tcPr>
            <w:tcW w:w="4117" w:type="dxa"/>
            <w:gridSpan w:val="4"/>
            <w:tcBorders>
              <w:left w:val="single" w:sz="12" w:space="0" w:color="auto"/>
            </w:tcBorders>
          </w:tcPr>
          <w:p w14:paraId="5548E209" w14:textId="77777777" w:rsidR="006C7785" w:rsidRPr="00340B0D" w:rsidRDefault="006C7785" w:rsidP="00380FCD">
            <w:pPr>
              <w:rPr>
                <w:rFonts w:cs="Arial"/>
                <w:sz w:val="18"/>
                <w:szCs w:val="18"/>
              </w:rPr>
            </w:pPr>
          </w:p>
        </w:tc>
        <w:tc>
          <w:tcPr>
            <w:tcW w:w="457" w:type="dxa"/>
            <w:tcBorders>
              <w:right w:val="single" w:sz="12" w:space="0" w:color="auto"/>
            </w:tcBorders>
            <w:vAlign w:val="center"/>
          </w:tcPr>
          <w:p w14:paraId="6814562C" w14:textId="77777777" w:rsidR="006C7785" w:rsidRPr="00340B0D" w:rsidRDefault="006C7785" w:rsidP="00380FCD">
            <w:pPr>
              <w:jc w:val="center"/>
              <w:rPr>
                <w:rFonts w:cs="Arial"/>
                <w:sz w:val="18"/>
                <w:szCs w:val="18"/>
              </w:rPr>
            </w:pPr>
          </w:p>
        </w:tc>
      </w:tr>
      <w:tr w:rsidR="006C7785" w:rsidRPr="00340B0D" w14:paraId="3AB25B63" w14:textId="77777777" w:rsidTr="00380FCD">
        <w:trPr>
          <w:gridBefore w:val="1"/>
          <w:wBefore w:w="12" w:type="dxa"/>
        </w:trPr>
        <w:tc>
          <w:tcPr>
            <w:tcW w:w="4623" w:type="dxa"/>
            <w:gridSpan w:val="4"/>
            <w:tcBorders>
              <w:left w:val="single" w:sz="12" w:space="0" w:color="auto"/>
              <w:bottom w:val="single" w:sz="12" w:space="0" w:color="auto"/>
              <w:right w:val="single" w:sz="12" w:space="0" w:color="auto"/>
            </w:tcBorders>
            <w:shd w:val="clear" w:color="auto" w:fill="FFFFFF" w:themeFill="background1"/>
          </w:tcPr>
          <w:p w14:paraId="3DDED0A1" w14:textId="77777777" w:rsidR="006C7785" w:rsidRPr="00340B0D" w:rsidRDefault="006C7785" w:rsidP="00380FCD">
            <w:pPr>
              <w:rPr>
                <w:rFonts w:cs="Arial"/>
                <w:sz w:val="18"/>
                <w:szCs w:val="18"/>
              </w:rPr>
            </w:pPr>
          </w:p>
        </w:tc>
        <w:tc>
          <w:tcPr>
            <w:tcW w:w="4117" w:type="dxa"/>
            <w:gridSpan w:val="4"/>
            <w:tcBorders>
              <w:left w:val="single" w:sz="12" w:space="0" w:color="auto"/>
              <w:bottom w:val="single" w:sz="12" w:space="0" w:color="auto"/>
            </w:tcBorders>
          </w:tcPr>
          <w:p w14:paraId="27F685D5" w14:textId="77777777" w:rsidR="006C7785" w:rsidRPr="00340B0D" w:rsidRDefault="006C7785" w:rsidP="00380FCD">
            <w:pPr>
              <w:jc w:val="center"/>
              <w:rPr>
                <w:rFonts w:cs="Arial"/>
                <w:sz w:val="18"/>
                <w:szCs w:val="18"/>
              </w:rPr>
            </w:pPr>
          </w:p>
        </w:tc>
        <w:tc>
          <w:tcPr>
            <w:tcW w:w="457" w:type="dxa"/>
            <w:tcBorders>
              <w:bottom w:val="single" w:sz="12" w:space="0" w:color="auto"/>
              <w:right w:val="single" w:sz="12" w:space="0" w:color="auto"/>
            </w:tcBorders>
            <w:vAlign w:val="center"/>
          </w:tcPr>
          <w:p w14:paraId="377911F3" w14:textId="77777777" w:rsidR="006C7785" w:rsidRPr="00340B0D" w:rsidRDefault="006C7785" w:rsidP="00380FCD">
            <w:pPr>
              <w:jc w:val="center"/>
              <w:rPr>
                <w:rFonts w:cs="Arial"/>
                <w:sz w:val="18"/>
                <w:szCs w:val="18"/>
              </w:rPr>
            </w:pPr>
          </w:p>
        </w:tc>
      </w:tr>
      <w:tr w:rsidR="006C7785" w:rsidRPr="00340B0D" w14:paraId="4B500662" w14:textId="77777777" w:rsidTr="00380FCD">
        <w:trPr>
          <w:gridBefore w:val="1"/>
          <w:wBefore w:w="12" w:type="dxa"/>
        </w:trPr>
        <w:tc>
          <w:tcPr>
            <w:tcW w:w="4623"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6768C313"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574"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9108F23"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43E6E6EC" w14:textId="77777777" w:rsidTr="00380FCD">
        <w:trPr>
          <w:gridBefore w:val="1"/>
          <w:wBefore w:w="12" w:type="dxa"/>
          <w:trHeight w:val="287"/>
        </w:trPr>
        <w:tc>
          <w:tcPr>
            <w:tcW w:w="2725" w:type="dxa"/>
            <w:tcBorders>
              <w:left w:val="single" w:sz="12" w:space="0" w:color="auto"/>
              <w:bottom w:val="single" w:sz="4" w:space="0" w:color="auto"/>
            </w:tcBorders>
          </w:tcPr>
          <w:p w14:paraId="5811C12E" w14:textId="77777777" w:rsidR="006C7785" w:rsidRPr="00340B0D" w:rsidRDefault="006C7785" w:rsidP="00380FCD">
            <w:pPr>
              <w:rPr>
                <w:rFonts w:cs="Arial"/>
                <w:sz w:val="18"/>
                <w:szCs w:val="18"/>
              </w:rPr>
            </w:pPr>
            <w:r w:rsidRPr="00340B0D">
              <w:rPr>
                <w:rFonts w:cs="Arial"/>
                <w:sz w:val="18"/>
                <w:szCs w:val="18"/>
              </w:rPr>
              <w:t>Start Date</w:t>
            </w:r>
          </w:p>
        </w:tc>
        <w:tc>
          <w:tcPr>
            <w:tcW w:w="1898" w:type="dxa"/>
            <w:gridSpan w:val="3"/>
            <w:tcBorders>
              <w:bottom w:val="single" w:sz="4" w:space="0" w:color="auto"/>
              <w:right w:val="single" w:sz="12" w:space="0" w:color="auto"/>
            </w:tcBorders>
          </w:tcPr>
          <w:p w14:paraId="3C2CEAE9" w14:textId="77777777" w:rsidR="006C7785" w:rsidRPr="00340B0D" w:rsidRDefault="006C7785" w:rsidP="00380FCD">
            <w:pPr>
              <w:rPr>
                <w:rFonts w:cs="Arial"/>
                <w:sz w:val="18"/>
                <w:szCs w:val="18"/>
              </w:rPr>
            </w:pPr>
          </w:p>
        </w:tc>
        <w:tc>
          <w:tcPr>
            <w:tcW w:w="2758" w:type="dxa"/>
            <w:gridSpan w:val="2"/>
            <w:tcBorders>
              <w:left w:val="single" w:sz="12" w:space="0" w:color="auto"/>
              <w:bottom w:val="single" w:sz="4" w:space="0" w:color="auto"/>
              <w:right w:val="single" w:sz="4" w:space="0" w:color="auto"/>
            </w:tcBorders>
            <w:vAlign w:val="center"/>
          </w:tcPr>
          <w:p w14:paraId="223CC763" w14:textId="77777777" w:rsidR="006C7785" w:rsidRPr="00340B0D" w:rsidRDefault="006C7785" w:rsidP="00380FCD">
            <w:pPr>
              <w:rPr>
                <w:rFonts w:cs="Arial"/>
                <w:sz w:val="18"/>
                <w:szCs w:val="18"/>
              </w:rPr>
            </w:pPr>
            <w:r w:rsidRPr="00340B0D">
              <w:rPr>
                <w:rFonts w:cs="Arial"/>
                <w:sz w:val="18"/>
                <w:szCs w:val="18"/>
              </w:rPr>
              <w:t>Centre</w:t>
            </w:r>
          </w:p>
        </w:tc>
        <w:tc>
          <w:tcPr>
            <w:tcW w:w="1816" w:type="dxa"/>
            <w:gridSpan w:val="3"/>
            <w:tcBorders>
              <w:left w:val="single" w:sz="4" w:space="0" w:color="auto"/>
              <w:bottom w:val="single" w:sz="4" w:space="0" w:color="auto"/>
              <w:right w:val="single" w:sz="12" w:space="0" w:color="auto"/>
            </w:tcBorders>
            <w:vAlign w:val="center"/>
          </w:tcPr>
          <w:p w14:paraId="10B9D32C" w14:textId="77777777" w:rsidR="006C7785" w:rsidRPr="00340B0D" w:rsidRDefault="006C7785" w:rsidP="00380FCD">
            <w:pPr>
              <w:rPr>
                <w:rFonts w:cs="Arial"/>
                <w:sz w:val="18"/>
                <w:szCs w:val="18"/>
              </w:rPr>
            </w:pPr>
          </w:p>
        </w:tc>
      </w:tr>
      <w:tr w:rsidR="006C7785" w:rsidRPr="00340B0D" w14:paraId="08E8D4BC" w14:textId="77777777" w:rsidTr="00380FCD">
        <w:trPr>
          <w:gridBefore w:val="1"/>
          <w:wBefore w:w="12" w:type="dxa"/>
        </w:trPr>
        <w:tc>
          <w:tcPr>
            <w:tcW w:w="2725" w:type="dxa"/>
            <w:tcBorders>
              <w:left w:val="single" w:sz="12" w:space="0" w:color="auto"/>
              <w:bottom w:val="single" w:sz="4" w:space="0" w:color="auto"/>
            </w:tcBorders>
          </w:tcPr>
          <w:p w14:paraId="0C35BE75" w14:textId="77777777" w:rsidR="006C7785" w:rsidRPr="00340B0D" w:rsidRDefault="006C7785" w:rsidP="00380FCD">
            <w:pPr>
              <w:rPr>
                <w:rFonts w:cs="Arial"/>
                <w:sz w:val="18"/>
                <w:szCs w:val="18"/>
              </w:rPr>
            </w:pPr>
            <w:r w:rsidRPr="00340B0D">
              <w:rPr>
                <w:rFonts w:cs="Arial"/>
                <w:sz w:val="18"/>
                <w:szCs w:val="18"/>
              </w:rPr>
              <w:t>End Date</w:t>
            </w:r>
          </w:p>
        </w:tc>
        <w:tc>
          <w:tcPr>
            <w:tcW w:w="1898" w:type="dxa"/>
            <w:gridSpan w:val="3"/>
            <w:tcBorders>
              <w:top w:val="single" w:sz="4" w:space="0" w:color="auto"/>
              <w:bottom w:val="single" w:sz="4" w:space="0" w:color="auto"/>
              <w:right w:val="single" w:sz="12" w:space="0" w:color="auto"/>
            </w:tcBorders>
          </w:tcPr>
          <w:p w14:paraId="04D8565D" w14:textId="77777777" w:rsidR="006C7785" w:rsidRPr="00340B0D" w:rsidRDefault="006C7785" w:rsidP="00380FCD">
            <w:pPr>
              <w:rPr>
                <w:rFonts w:cs="Arial"/>
                <w:sz w:val="18"/>
                <w:szCs w:val="18"/>
              </w:rPr>
            </w:pPr>
          </w:p>
        </w:tc>
        <w:tc>
          <w:tcPr>
            <w:tcW w:w="2758"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7A75E8AD" w14:textId="77777777" w:rsidR="006C7785" w:rsidRPr="00340B0D" w:rsidRDefault="006C7785" w:rsidP="00380FCD">
            <w:pPr>
              <w:rPr>
                <w:rFonts w:cs="Arial"/>
                <w:sz w:val="18"/>
                <w:szCs w:val="18"/>
              </w:rPr>
            </w:pPr>
            <w:r w:rsidRPr="00340B0D">
              <w:rPr>
                <w:rFonts w:cs="Arial"/>
                <w:sz w:val="18"/>
                <w:szCs w:val="18"/>
              </w:rPr>
              <w:t>Scale</w:t>
            </w:r>
          </w:p>
        </w:tc>
        <w:tc>
          <w:tcPr>
            <w:tcW w:w="181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186C2C36"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73D29E72" w14:textId="77777777" w:rsidTr="00380FCD">
        <w:trPr>
          <w:gridBefore w:val="1"/>
          <w:wBefore w:w="12" w:type="dxa"/>
        </w:trPr>
        <w:tc>
          <w:tcPr>
            <w:tcW w:w="4623"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6735DDDA" w14:textId="77777777" w:rsidR="006C7785" w:rsidRPr="00340B0D" w:rsidRDefault="006C7785" w:rsidP="00380FCD">
            <w:pPr>
              <w:jc w:val="center"/>
              <w:rPr>
                <w:rFonts w:cs="Arial"/>
                <w:b/>
                <w:bCs/>
                <w:sz w:val="18"/>
                <w:szCs w:val="18"/>
              </w:rPr>
            </w:pPr>
          </w:p>
        </w:tc>
        <w:tc>
          <w:tcPr>
            <w:tcW w:w="2758" w:type="dxa"/>
            <w:gridSpan w:val="2"/>
            <w:tcBorders>
              <w:top w:val="single" w:sz="4" w:space="0" w:color="auto"/>
              <w:left w:val="single" w:sz="12" w:space="0" w:color="auto"/>
              <w:bottom w:val="single" w:sz="12" w:space="0" w:color="auto"/>
              <w:right w:val="single" w:sz="4" w:space="0" w:color="auto"/>
            </w:tcBorders>
            <w:shd w:val="clear" w:color="auto" w:fill="auto"/>
          </w:tcPr>
          <w:p w14:paraId="188CDED2"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81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6F4CE3F8" w14:textId="77777777" w:rsidR="006C7785" w:rsidRPr="00340B0D" w:rsidRDefault="006C7785" w:rsidP="00380FCD">
            <w:pPr>
              <w:rPr>
                <w:rFonts w:cs="Arial"/>
                <w:sz w:val="18"/>
                <w:szCs w:val="18"/>
              </w:rPr>
            </w:pPr>
          </w:p>
        </w:tc>
      </w:tr>
      <w:tr w:rsidR="006C7785" w:rsidRPr="00340B0D" w14:paraId="3C8D75A6" w14:textId="77777777" w:rsidTr="00380FCD">
        <w:trPr>
          <w:gridBefore w:val="1"/>
          <w:wBefore w:w="12" w:type="dxa"/>
        </w:trPr>
        <w:tc>
          <w:tcPr>
            <w:tcW w:w="9197" w:type="dxa"/>
            <w:gridSpan w:val="9"/>
            <w:tcBorders>
              <w:top w:val="single" w:sz="4" w:space="0" w:color="auto"/>
              <w:left w:val="single" w:sz="12" w:space="0" w:color="auto"/>
              <w:bottom w:val="single" w:sz="4" w:space="0" w:color="auto"/>
              <w:right w:val="single" w:sz="12" w:space="0" w:color="auto"/>
            </w:tcBorders>
          </w:tcPr>
          <w:p w14:paraId="72157745" w14:textId="77777777" w:rsidR="006C7785" w:rsidRPr="00340B0D" w:rsidRDefault="006C7785" w:rsidP="00380FCD">
            <w:pPr>
              <w:rPr>
                <w:rFonts w:cs="Arial"/>
                <w:sz w:val="18"/>
                <w:szCs w:val="18"/>
              </w:rPr>
            </w:pPr>
          </w:p>
        </w:tc>
      </w:tr>
      <w:tr w:rsidR="006C7785" w:rsidRPr="00340B0D" w14:paraId="536533B0"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9E72438"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51C60C24" w14:textId="77777777" w:rsidTr="00380FCD">
        <w:trPr>
          <w:gridBefore w:val="1"/>
          <w:wBefore w:w="12" w:type="dxa"/>
        </w:trPr>
        <w:tc>
          <w:tcPr>
            <w:tcW w:w="5488"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C7CBB61"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70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82D6D48"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68D4A14"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35CCA8A1" w14:textId="77777777" w:rsidR="006C7785" w:rsidRPr="00340B0D" w:rsidRDefault="006C7785" w:rsidP="00380FCD">
            <w:pPr>
              <w:rPr>
                <w:rFonts w:cs="Arial"/>
                <w:sz w:val="18"/>
                <w:szCs w:val="18"/>
              </w:rPr>
            </w:pPr>
            <w:r w:rsidRPr="00340B0D">
              <w:rPr>
                <w:rFonts w:cs="Arial"/>
                <w:sz w:val="18"/>
                <w:szCs w:val="18"/>
              </w:rPr>
              <w:t>Drying lines</w:t>
            </w:r>
          </w:p>
        </w:tc>
        <w:tc>
          <w:tcPr>
            <w:tcW w:w="1102" w:type="dxa"/>
            <w:gridSpan w:val="2"/>
            <w:tcBorders>
              <w:top w:val="single" w:sz="4" w:space="0" w:color="auto"/>
              <w:left w:val="single" w:sz="4" w:space="0" w:color="auto"/>
              <w:bottom w:val="single" w:sz="4" w:space="0" w:color="auto"/>
              <w:right w:val="single" w:sz="12" w:space="0" w:color="auto"/>
            </w:tcBorders>
          </w:tcPr>
          <w:p w14:paraId="076E0361"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22846061" w14:textId="77777777" w:rsidR="006C7785" w:rsidRPr="00340B0D" w:rsidRDefault="006C7785" w:rsidP="00380FCD">
            <w:pPr>
              <w:pStyle w:val="Default"/>
              <w:rPr>
                <w:sz w:val="18"/>
                <w:szCs w:val="18"/>
              </w:rPr>
            </w:pPr>
            <w:r w:rsidRPr="00340B0D">
              <w:rPr>
                <w:sz w:val="18"/>
                <w:szCs w:val="18"/>
              </w:rPr>
              <w:t>Spot soundings</w:t>
            </w:r>
          </w:p>
        </w:tc>
        <w:tc>
          <w:tcPr>
            <w:tcW w:w="457" w:type="dxa"/>
            <w:tcBorders>
              <w:top w:val="single" w:sz="4" w:space="0" w:color="auto"/>
              <w:bottom w:val="single" w:sz="4" w:space="0" w:color="auto"/>
              <w:right w:val="single" w:sz="12" w:space="0" w:color="auto"/>
            </w:tcBorders>
            <w:vAlign w:val="center"/>
          </w:tcPr>
          <w:p w14:paraId="4B722F4C" w14:textId="77777777" w:rsidR="006C7785" w:rsidRPr="00340B0D" w:rsidRDefault="006C7785" w:rsidP="00380FCD">
            <w:pPr>
              <w:rPr>
                <w:rFonts w:cs="Arial"/>
                <w:sz w:val="18"/>
                <w:szCs w:val="18"/>
              </w:rPr>
            </w:pPr>
            <w:r>
              <w:rPr>
                <w:rFonts w:cs="Arial"/>
                <w:sz w:val="18"/>
                <w:szCs w:val="18"/>
              </w:rPr>
              <w:t>On</w:t>
            </w:r>
          </w:p>
        </w:tc>
      </w:tr>
      <w:tr w:rsidR="006C7785" w:rsidRPr="00340B0D" w14:paraId="3FC5FCA0"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255FC872" w14:textId="77777777" w:rsidR="006C7785" w:rsidRPr="00340B0D" w:rsidRDefault="006C7785" w:rsidP="00380FCD">
            <w:pPr>
              <w:pStyle w:val="Default"/>
              <w:rPr>
                <w:sz w:val="18"/>
                <w:szCs w:val="18"/>
              </w:rPr>
            </w:pPr>
            <w:r w:rsidRPr="00340B0D">
              <w:rPr>
                <w:sz w:val="18"/>
                <w:szCs w:val="18"/>
              </w:rPr>
              <w:t>Buoys. Beacons, aids to navigation</w:t>
            </w:r>
          </w:p>
        </w:tc>
        <w:tc>
          <w:tcPr>
            <w:tcW w:w="1102" w:type="dxa"/>
            <w:gridSpan w:val="2"/>
            <w:tcBorders>
              <w:top w:val="single" w:sz="4" w:space="0" w:color="auto"/>
              <w:left w:val="single" w:sz="4" w:space="0" w:color="auto"/>
              <w:bottom w:val="single" w:sz="4" w:space="0" w:color="auto"/>
              <w:right w:val="single" w:sz="12" w:space="0" w:color="auto"/>
            </w:tcBorders>
          </w:tcPr>
          <w:p w14:paraId="66997589"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283EE47C" w14:textId="77777777" w:rsidR="006C7785" w:rsidRPr="00340B0D" w:rsidRDefault="006C7785" w:rsidP="00380FCD">
            <w:pPr>
              <w:pStyle w:val="Default"/>
              <w:rPr>
                <w:sz w:val="18"/>
                <w:szCs w:val="18"/>
              </w:rPr>
            </w:pPr>
            <w:r w:rsidRPr="00340B0D">
              <w:rPr>
                <w:sz w:val="18"/>
                <w:szCs w:val="18"/>
              </w:rPr>
              <w:t>Submarine cables and pipelines</w:t>
            </w:r>
          </w:p>
        </w:tc>
        <w:tc>
          <w:tcPr>
            <w:tcW w:w="457" w:type="dxa"/>
            <w:tcBorders>
              <w:top w:val="single" w:sz="4" w:space="0" w:color="auto"/>
              <w:bottom w:val="single" w:sz="4" w:space="0" w:color="auto"/>
              <w:right w:val="single" w:sz="12" w:space="0" w:color="auto"/>
            </w:tcBorders>
            <w:vAlign w:val="center"/>
          </w:tcPr>
          <w:p w14:paraId="0FD0291D" w14:textId="77777777" w:rsidR="006C7785" w:rsidRPr="00340B0D" w:rsidRDefault="006C7785" w:rsidP="00380FCD">
            <w:pPr>
              <w:rPr>
                <w:rFonts w:cs="Arial"/>
                <w:sz w:val="18"/>
                <w:szCs w:val="18"/>
              </w:rPr>
            </w:pPr>
          </w:p>
        </w:tc>
      </w:tr>
      <w:tr w:rsidR="006C7785" w:rsidRPr="00340B0D" w14:paraId="2D8ECB49"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29795DB8"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02" w:type="dxa"/>
            <w:gridSpan w:val="2"/>
            <w:tcBorders>
              <w:top w:val="single" w:sz="4" w:space="0" w:color="auto"/>
              <w:left w:val="single" w:sz="4" w:space="0" w:color="auto"/>
              <w:bottom w:val="single" w:sz="4" w:space="0" w:color="auto"/>
              <w:right w:val="single" w:sz="12" w:space="0" w:color="auto"/>
            </w:tcBorders>
          </w:tcPr>
          <w:p w14:paraId="300D1C49"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0202D817" w14:textId="77777777" w:rsidR="006C7785" w:rsidRPr="00340B0D" w:rsidRDefault="006C7785" w:rsidP="00380FCD">
            <w:pPr>
              <w:pStyle w:val="Default"/>
              <w:rPr>
                <w:sz w:val="18"/>
                <w:szCs w:val="18"/>
              </w:rPr>
            </w:pPr>
            <w:r w:rsidRPr="00340B0D">
              <w:rPr>
                <w:sz w:val="18"/>
                <w:szCs w:val="18"/>
              </w:rPr>
              <w:t>All isolated dangers</w:t>
            </w:r>
          </w:p>
        </w:tc>
        <w:tc>
          <w:tcPr>
            <w:tcW w:w="457" w:type="dxa"/>
            <w:tcBorders>
              <w:top w:val="single" w:sz="4" w:space="0" w:color="auto"/>
              <w:bottom w:val="single" w:sz="4" w:space="0" w:color="auto"/>
              <w:right w:val="single" w:sz="12" w:space="0" w:color="auto"/>
            </w:tcBorders>
            <w:vAlign w:val="center"/>
          </w:tcPr>
          <w:p w14:paraId="4228AD57" w14:textId="77777777" w:rsidR="006C7785" w:rsidRPr="00340B0D" w:rsidRDefault="006C7785" w:rsidP="00380FCD">
            <w:pPr>
              <w:rPr>
                <w:rFonts w:cs="Arial"/>
                <w:sz w:val="18"/>
                <w:szCs w:val="18"/>
              </w:rPr>
            </w:pPr>
          </w:p>
        </w:tc>
      </w:tr>
      <w:tr w:rsidR="006C7785" w:rsidRPr="00340B0D" w14:paraId="565A284D"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5A19707B" w14:textId="77777777" w:rsidR="006C7785" w:rsidRPr="00340B0D" w:rsidRDefault="006C7785" w:rsidP="00380FCD">
            <w:pPr>
              <w:pStyle w:val="Default"/>
              <w:ind w:left="720"/>
              <w:rPr>
                <w:sz w:val="18"/>
                <w:szCs w:val="18"/>
              </w:rPr>
            </w:pPr>
            <w:r w:rsidRPr="00340B0D">
              <w:rPr>
                <w:sz w:val="18"/>
                <w:szCs w:val="18"/>
              </w:rPr>
              <w:t>Lights</w:t>
            </w:r>
          </w:p>
        </w:tc>
        <w:tc>
          <w:tcPr>
            <w:tcW w:w="1102" w:type="dxa"/>
            <w:gridSpan w:val="2"/>
            <w:tcBorders>
              <w:top w:val="single" w:sz="4" w:space="0" w:color="auto"/>
              <w:left w:val="single" w:sz="4" w:space="0" w:color="auto"/>
              <w:bottom w:val="single" w:sz="4" w:space="0" w:color="auto"/>
              <w:right w:val="single" w:sz="12" w:space="0" w:color="auto"/>
            </w:tcBorders>
          </w:tcPr>
          <w:p w14:paraId="1CFD0B08"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329CFE69" w14:textId="77777777" w:rsidR="006C7785" w:rsidRPr="00340B0D" w:rsidRDefault="006C7785" w:rsidP="00380FCD">
            <w:pPr>
              <w:pStyle w:val="Default"/>
              <w:rPr>
                <w:sz w:val="18"/>
                <w:szCs w:val="18"/>
              </w:rPr>
            </w:pPr>
            <w:r w:rsidRPr="00340B0D">
              <w:rPr>
                <w:sz w:val="18"/>
                <w:szCs w:val="18"/>
              </w:rPr>
              <w:t>Magnetic variation</w:t>
            </w:r>
          </w:p>
        </w:tc>
        <w:tc>
          <w:tcPr>
            <w:tcW w:w="457" w:type="dxa"/>
            <w:tcBorders>
              <w:top w:val="single" w:sz="4" w:space="0" w:color="auto"/>
              <w:bottom w:val="single" w:sz="4" w:space="0" w:color="auto"/>
              <w:right w:val="single" w:sz="12" w:space="0" w:color="auto"/>
            </w:tcBorders>
            <w:vAlign w:val="center"/>
          </w:tcPr>
          <w:p w14:paraId="4BD8C714" w14:textId="77777777" w:rsidR="006C7785" w:rsidRPr="00340B0D" w:rsidRDefault="006C7785" w:rsidP="00380FCD">
            <w:pPr>
              <w:rPr>
                <w:rFonts w:cs="Arial"/>
                <w:sz w:val="18"/>
                <w:szCs w:val="18"/>
              </w:rPr>
            </w:pPr>
          </w:p>
        </w:tc>
      </w:tr>
      <w:tr w:rsidR="006C7785" w:rsidRPr="00340B0D" w14:paraId="3D0BD8C3"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5BC8EA3D" w14:textId="77777777" w:rsidR="006C7785" w:rsidRPr="00340B0D" w:rsidRDefault="006C7785" w:rsidP="00380FCD">
            <w:pPr>
              <w:pStyle w:val="Default"/>
              <w:rPr>
                <w:sz w:val="18"/>
                <w:szCs w:val="18"/>
              </w:rPr>
            </w:pPr>
            <w:r w:rsidRPr="00340B0D">
              <w:rPr>
                <w:sz w:val="18"/>
                <w:szCs w:val="18"/>
              </w:rPr>
              <w:t>Boundaries and limits</w:t>
            </w:r>
          </w:p>
        </w:tc>
        <w:tc>
          <w:tcPr>
            <w:tcW w:w="1102" w:type="dxa"/>
            <w:gridSpan w:val="2"/>
            <w:tcBorders>
              <w:top w:val="single" w:sz="4" w:space="0" w:color="auto"/>
              <w:left w:val="single" w:sz="4" w:space="0" w:color="auto"/>
              <w:bottom w:val="single" w:sz="4" w:space="0" w:color="auto"/>
              <w:right w:val="single" w:sz="12" w:space="0" w:color="auto"/>
            </w:tcBorders>
          </w:tcPr>
          <w:p w14:paraId="45CEFEF3"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3117937C" w14:textId="77777777" w:rsidR="006C7785" w:rsidRPr="00340B0D" w:rsidRDefault="006C7785" w:rsidP="00380FCD">
            <w:pPr>
              <w:pStyle w:val="Default"/>
              <w:rPr>
                <w:sz w:val="18"/>
                <w:szCs w:val="18"/>
              </w:rPr>
            </w:pPr>
            <w:r w:rsidRPr="00340B0D">
              <w:rPr>
                <w:sz w:val="18"/>
                <w:szCs w:val="18"/>
              </w:rPr>
              <w:t>Depth contours</w:t>
            </w:r>
          </w:p>
        </w:tc>
        <w:tc>
          <w:tcPr>
            <w:tcW w:w="457" w:type="dxa"/>
            <w:tcBorders>
              <w:top w:val="single" w:sz="4" w:space="0" w:color="auto"/>
              <w:bottom w:val="single" w:sz="4" w:space="0" w:color="auto"/>
              <w:right w:val="single" w:sz="12" w:space="0" w:color="auto"/>
            </w:tcBorders>
            <w:vAlign w:val="center"/>
          </w:tcPr>
          <w:p w14:paraId="7081C267" w14:textId="77777777" w:rsidR="006C7785" w:rsidRPr="00340B0D" w:rsidRDefault="006C7785" w:rsidP="00380FCD">
            <w:pPr>
              <w:rPr>
                <w:rFonts w:cs="Arial"/>
                <w:sz w:val="18"/>
                <w:szCs w:val="18"/>
              </w:rPr>
            </w:pPr>
          </w:p>
        </w:tc>
      </w:tr>
      <w:tr w:rsidR="006C7785" w:rsidRPr="00340B0D" w14:paraId="3566E1FE"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0A8787AF" w14:textId="77777777" w:rsidR="006C7785" w:rsidRPr="00340B0D" w:rsidRDefault="006C7785" w:rsidP="00380FCD">
            <w:pPr>
              <w:pStyle w:val="Default"/>
              <w:rPr>
                <w:sz w:val="18"/>
                <w:szCs w:val="18"/>
              </w:rPr>
            </w:pPr>
            <w:r w:rsidRPr="00340B0D">
              <w:rPr>
                <w:sz w:val="18"/>
                <w:szCs w:val="18"/>
              </w:rPr>
              <w:t>Prohibited and restricted areas</w:t>
            </w:r>
          </w:p>
        </w:tc>
        <w:tc>
          <w:tcPr>
            <w:tcW w:w="1102" w:type="dxa"/>
            <w:gridSpan w:val="2"/>
            <w:tcBorders>
              <w:top w:val="single" w:sz="4" w:space="0" w:color="auto"/>
              <w:left w:val="single" w:sz="4" w:space="0" w:color="auto"/>
              <w:bottom w:val="single" w:sz="4" w:space="0" w:color="auto"/>
              <w:right w:val="single" w:sz="12" w:space="0" w:color="auto"/>
            </w:tcBorders>
          </w:tcPr>
          <w:p w14:paraId="0C6D0C0F"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4E7459DD" w14:textId="77777777" w:rsidR="006C7785" w:rsidRPr="00340B0D" w:rsidRDefault="006C7785" w:rsidP="00380FCD">
            <w:pPr>
              <w:pStyle w:val="Default"/>
              <w:rPr>
                <w:sz w:val="18"/>
                <w:szCs w:val="18"/>
              </w:rPr>
            </w:pPr>
            <w:r w:rsidRPr="00340B0D">
              <w:rPr>
                <w:sz w:val="18"/>
                <w:szCs w:val="18"/>
              </w:rPr>
              <w:t>Seabed</w:t>
            </w:r>
          </w:p>
        </w:tc>
        <w:tc>
          <w:tcPr>
            <w:tcW w:w="457" w:type="dxa"/>
            <w:tcBorders>
              <w:top w:val="single" w:sz="4" w:space="0" w:color="auto"/>
              <w:bottom w:val="single" w:sz="4" w:space="0" w:color="auto"/>
              <w:right w:val="single" w:sz="12" w:space="0" w:color="auto"/>
            </w:tcBorders>
            <w:vAlign w:val="center"/>
          </w:tcPr>
          <w:p w14:paraId="60A858E3" w14:textId="77777777" w:rsidR="006C7785" w:rsidRPr="00340B0D" w:rsidRDefault="006C7785" w:rsidP="00380FCD">
            <w:pPr>
              <w:rPr>
                <w:rFonts w:cs="Arial"/>
                <w:sz w:val="18"/>
                <w:szCs w:val="18"/>
              </w:rPr>
            </w:pPr>
          </w:p>
        </w:tc>
      </w:tr>
      <w:tr w:rsidR="006C7785" w:rsidRPr="00340B0D" w14:paraId="6846689E"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46F8ABD5" w14:textId="77777777" w:rsidR="006C7785" w:rsidRPr="00340B0D" w:rsidRDefault="006C7785" w:rsidP="00380FCD">
            <w:pPr>
              <w:pStyle w:val="Default"/>
              <w:rPr>
                <w:sz w:val="18"/>
                <w:szCs w:val="18"/>
              </w:rPr>
            </w:pPr>
            <w:r w:rsidRPr="00340B0D">
              <w:rPr>
                <w:sz w:val="18"/>
                <w:szCs w:val="18"/>
              </w:rPr>
              <w:t>Chart scale boundaries</w:t>
            </w:r>
          </w:p>
        </w:tc>
        <w:tc>
          <w:tcPr>
            <w:tcW w:w="1102" w:type="dxa"/>
            <w:gridSpan w:val="2"/>
            <w:tcBorders>
              <w:top w:val="single" w:sz="4" w:space="0" w:color="auto"/>
              <w:left w:val="single" w:sz="4" w:space="0" w:color="auto"/>
              <w:bottom w:val="single" w:sz="4" w:space="0" w:color="auto"/>
              <w:right w:val="single" w:sz="12" w:space="0" w:color="auto"/>
            </w:tcBorders>
          </w:tcPr>
          <w:p w14:paraId="4CE4ED0F"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05673AC2" w14:textId="77777777" w:rsidR="006C7785" w:rsidRPr="00340B0D" w:rsidRDefault="006C7785" w:rsidP="00380FCD">
            <w:pPr>
              <w:pStyle w:val="Default"/>
              <w:rPr>
                <w:sz w:val="18"/>
                <w:szCs w:val="18"/>
              </w:rPr>
            </w:pPr>
            <w:r w:rsidRPr="00340B0D">
              <w:rPr>
                <w:sz w:val="18"/>
                <w:szCs w:val="18"/>
              </w:rPr>
              <w:t>Tidal</w:t>
            </w:r>
          </w:p>
        </w:tc>
        <w:tc>
          <w:tcPr>
            <w:tcW w:w="457" w:type="dxa"/>
            <w:tcBorders>
              <w:top w:val="single" w:sz="4" w:space="0" w:color="auto"/>
              <w:bottom w:val="single" w:sz="4" w:space="0" w:color="auto"/>
              <w:right w:val="single" w:sz="12" w:space="0" w:color="auto"/>
            </w:tcBorders>
            <w:vAlign w:val="center"/>
          </w:tcPr>
          <w:p w14:paraId="6445E3F0" w14:textId="77777777" w:rsidR="006C7785" w:rsidRPr="00340B0D" w:rsidRDefault="006C7785" w:rsidP="00380FCD">
            <w:pPr>
              <w:rPr>
                <w:rFonts w:cs="Arial"/>
                <w:sz w:val="18"/>
                <w:szCs w:val="18"/>
              </w:rPr>
            </w:pPr>
          </w:p>
        </w:tc>
      </w:tr>
      <w:tr w:rsidR="006C7785" w:rsidRPr="00340B0D" w14:paraId="44D777C9"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70286DF5" w14:textId="77777777" w:rsidR="006C7785" w:rsidRPr="00340B0D" w:rsidRDefault="006C7785" w:rsidP="00380FCD">
            <w:pPr>
              <w:pStyle w:val="Default"/>
              <w:rPr>
                <w:sz w:val="18"/>
                <w:szCs w:val="18"/>
              </w:rPr>
            </w:pPr>
            <w:r w:rsidRPr="00340B0D">
              <w:rPr>
                <w:sz w:val="18"/>
                <w:szCs w:val="18"/>
              </w:rPr>
              <w:t>Cautionary notes</w:t>
            </w:r>
          </w:p>
        </w:tc>
        <w:tc>
          <w:tcPr>
            <w:tcW w:w="1102" w:type="dxa"/>
            <w:gridSpan w:val="2"/>
            <w:tcBorders>
              <w:top w:val="single" w:sz="4" w:space="0" w:color="auto"/>
              <w:left w:val="single" w:sz="4" w:space="0" w:color="auto"/>
              <w:bottom w:val="single" w:sz="4" w:space="0" w:color="auto"/>
              <w:right w:val="single" w:sz="12" w:space="0" w:color="auto"/>
            </w:tcBorders>
          </w:tcPr>
          <w:p w14:paraId="5A0F33CF"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144363F1" w14:textId="77777777" w:rsidR="006C7785" w:rsidRPr="00340B0D" w:rsidRDefault="006C7785" w:rsidP="00380FCD">
            <w:pPr>
              <w:pStyle w:val="Default"/>
              <w:rPr>
                <w:sz w:val="18"/>
                <w:szCs w:val="18"/>
              </w:rPr>
            </w:pPr>
            <w:r w:rsidRPr="00340B0D">
              <w:rPr>
                <w:sz w:val="18"/>
                <w:szCs w:val="18"/>
              </w:rPr>
              <w:t>Miscellaneous (Other)</w:t>
            </w:r>
          </w:p>
        </w:tc>
        <w:tc>
          <w:tcPr>
            <w:tcW w:w="457" w:type="dxa"/>
            <w:tcBorders>
              <w:top w:val="single" w:sz="4" w:space="0" w:color="auto"/>
              <w:bottom w:val="single" w:sz="4" w:space="0" w:color="auto"/>
              <w:right w:val="single" w:sz="12" w:space="0" w:color="auto"/>
            </w:tcBorders>
            <w:vAlign w:val="center"/>
          </w:tcPr>
          <w:p w14:paraId="785DE2EC" w14:textId="77777777" w:rsidR="006C7785" w:rsidRPr="00340B0D" w:rsidRDefault="006C7785" w:rsidP="00380FCD">
            <w:pPr>
              <w:rPr>
                <w:rFonts w:cs="Arial"/>
                <w:sz w:val="18"/>
                <w:szCs w:val="18"/>
              </w:rPr>
            </w:pPr>
          </w:p>
        </w:tc>
      </w:tr>
      <w:tr w:rsidR="006C7785" w:rsidRPr="00340B0D" w14:paraId="3FDE8FC0"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191B4432" w14:textId="77777777" w:rsidR="006C7785" w:rsidRPr="00340B0D" w:rsidRDefault="006C7785" w:rsidP="00380FCD">
            <w:pPr>
              <w:pStyle w:val="Default"/>
              <w:rPr>
                <w:sz w:val="18"/>
                <w:szCs w:val="18"/>
              </w:rPr>
            </w:pPr>
            <w:r w:rsidRPr="00340B0D">
              <w:rPr>
                <w:sz w:val="18"/>
                <w:szCs w:val="18"/>
              </w:rPr>
              <w:t>Ships’ routeing systems and ferry routes</w:t>
            </w:r>
          </w:p>
        </w:tc>
        <w:tc>
          <w:tcPr>
            <w:tcW w:w="1102" w:type="dxa"/>
            <w:gridSpan w:val="2"/>
            <w:tcBorders>
              <w:top w:val="single" w:sz="4" w:space="0" w:color="auto"/>
              <w:left w:val="single" w:sz="4" w:space="0" w:color="auto"/>
              <w:bottom w:val="single" w:sz="4" w:space="0" w:color="auto"/>
              <w:right w:val="single" w:sz="12" w:space="0" w:color="auto"/>
            </w:tcBorders>
          </w:tcPr>
          <w:p w14:paraId="4613F467"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0693DCC7" w14:textId="77777777" w:rsidR="006C7785" w:rsidRPr="00340B0D" w:rsidRDefault="006C7785" w:rsidP="00380FCD">
            <w:pPr>
              <w:rPr>
                <w:rFonts w:cs="Arial"/>
                <w:sz w:val="18"/>
                <w:szCs w:val="18"/>
              </w:rPr>
            </w:pPr>
          </w:p>
        </w:tc>
        <w:tc>
          <w:tcPr>
            <w:tcW w:w="457" w:type="dxa"/>
            <w:tcBorders>
              <w:top w:val="single" w:sz="4" w:space="0" w:color="auto"/>
              <w:bottom w:val="single" w:sz="4" w:space="0" w:color="auto"/>
              <w:right w:val="single" w:sz="12" w:space="0" w:color="auto"/>
            </w:tcBorders>
            <w:vAlign w:val="center"/>
          </w:tcPr>
          <w:p w14:paraId="71896B19" w14:textId="77777777" w:rsidR="006C7785" w:rsidRPr="00340B0D" w:rsidRDefault="006C7785" w:rsidP="00380FCD">
            <w:pPr>
              <w:rPr>
                <w:rFonts w:cs="Arial"/>
                <w:sz w:val="18"/>
                <w:szCs w:val="18"/>
              </w:rPr>
            </w:pPr>
          </w:p>
        </w:tc>
      </w:tr>
      <w:tr w:rsidR="006C7785" w:rsidRPr="00340B0D" w14:paraId="42723E1B"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583D815B"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02" w:type="dxa"/>
            <w:gridSpan w:val="2"/>
            <w:tcBorders>
              <w:top w:val="single" w:sz="4" w:space="0" w:color="auto"/>
              <w:left w:val="single" w:sz="4" w:space="0" w:color="auto"/>
              <w:bottom w:val="single" w:sz="4" w:space="0" w:color="auto"/>
              <w:right w:val="single" w:sz="12" w:space="0" w:color="auto"/>
            </w:tcBorders>
          </w:tcPr>
          <w:p w14:paraId="4A985A46"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51CBFD94" w14:textId="77777777" w:rsidR="006C7785" w:rsidRPr="00340B0D" w:rsidRDefault="006C7785" w:rsidP="00380FCD">
            <w:pPr>
              <w:rPr>
                <w:rFonts w:cs="Arial"/>
                <w:sz w:val="18"/>
                <w:szCs w:val="18"/>
              </w:rPr>
            </w:pPr>
          </w:p>
        </w:tc>
        <w:tc>
          <w:tcPr>
            <w:tcW w:w="457" w:type="dxa"/>
            <w:tcBorders>
              <w:top w:val="single" w:sz="4" w:space="0" w:color="auto"/>
              <w:bottom w:val="single" w:sz="4" w:space="0" w:color="auto"/>
              <w:right w:val="single" w:sz="12" w:space="0" w:color="auto"/>
            </w:tcBorders>
            <w:vAlign w:val="center"/>
          </w:tcPr>
          <w:p w14:paraId="19CC01EA" w14:textId="77777777" w:rsidR="006C7785" w:rsidRPr="00340B0D" w:rsidRDefault="006C7785" w:rsidP="00380FCD">
            <w:pPr>
              <w:rPr>
                <w:rFonts w:cs="Arial"/>
                <w:sz w:val="18"/>
                <w:szCs w:val="18"/>
              </w:rPr>
            </w:pPr>
          </w:p>
        </w:tc>
      </w:tr>
      <w:tr w:rsidR="006C7785" w:rsidRPr="00340B0D" w14:paraId="787BDB0F"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33C57251" w14:textId="77777777" w:rsidR="006C7785" w:rsidRPr="00340B0D" w:rsidRDefault="006C7785" w:rsidP="00380FCD">
            <w:pPr>
              <w:pStyle w:val="Default"/>
              <w:rPr>
                <w:sz w:val="18"/>
                <w:szCs w:val="18"/>
              </w:rPr>
            </w:pPr>
            <w:r w:rsidRPr="00340B0D">
              <w:rPr>
                <w:sz w:val="18"/>
                <w:szCs w:val="18"/>
              </w:rPr>
              <w:t>Miscellaneous (Standard)</w:t>
            </w:r>
          </w:p>
        </w:tc>
        <w:tc>
          <w:tcPr>
            <w:tcW w:w="1102" w:type="dxa"/>
            <w:gridSpan w:val="2"/>
            <w:tcBorders>
              <w:top w:val="single" w:sz="4" w:space="0" w:color="auto"/>
              <w:left w:val="single" w:sz="4" w:space="0" w:color="auto"/>
              <w:bottom w:val="single" w:sz="4" w:space="0" w:color="auto"/>
              <w:right w:val="single" w:sz="12" w:space="0" w:color="auto"/>
            </w:tcBorders>
          </w:tcPr>
          <w:p w14:paraId="38BF6578"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21A4707B" w14:textId="77777777" w:rsidR="006C7785" w:rsidRPr="00340B0D" w:rsidRDefault="006C7785" w:rsidP="00380FCD">
            <w:pPr>
              <w:rPr>
                <w:rFonts w:cs="Arial"/>
                <w:sz w:val="18"/>
                <w:szCs w:val="18"/>
              </w:rPr>
            </w:pPr>
          </w:p>
        </w:tc>
        <w:tc>
          <w:tcPr>
            <w:tcW w:w="457" w:type="dxa"/>
            <w:tcBorders>
              <w:top w:val="single" w:sz="4" w:space="0" w:color="auto"/>
              <w:bottom w:val="single" w:sz="4" w:space="0" w:color="auto"/>
              <w:right w:val="single" w:sz="12" w:space="0" w:color="auto"/>
            </w:tcBorders>
            <w:vAlign w:val="center"/>
          </w:tcPr>
          <w:p w14:paraId="3C7BE7E4" w14:textId="77777777" w:rsidR="006C7785" w:rsidRPr="00340B0D" w:rsidRDefault="006C7785" w:rsidP="00380FCD">
            <w:pPr>
              <w:rPr>
                <w:rFonts w:cs="Arial"/>
                <w:sz w:val="18"/>
                <w:szCs w:val="18"/>
              </w:rPr>
            </w:pPr>
          </w:p>
        </w:tc>
      </w:tr>
      <w:tr w:rsidR="006C7785" w:rsidRPr="00340B0D" w14:paraId="7AC6DB3E"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428FC85C" w14:textId="77777777" w:rsidR="006C7785" w:rsidRPr="00340B0D" w:rsidRDefault="006C7785" w:rsidP="00380FCD">
            <w:pPr>
              <w:pStyle w:val="Default"/>
              <w:ind w:left="720"/>
              <w:rPr>
                <w:sz w:val="18"/>
                <w:szCs w:val="18"/>
              </w:rPr>
            </w:pPr>
            <w:r w:rsidRPr="00340B0D">
              <w:rPr>
                <w:sz w:val="18"/>
                <w:szCs w:val="18"/>
              </w:rPr>
              <w:t>Chart (Standard)</w:t>
            </w:r>
          </w:p>
        </w:tc>
        <w:tc>
          <w:tcPr>
            <w:tcW w:w="1102" w:type="dxa"/>
            <w:gridSpan w:val="2"/>
            <w:tcBorders>
              <w:top w:val="single" w:sz="4" w:space="0" w:color="auto"/>
              <w:left w:val="single" w:sz="4" w:space="0" w:color="auto"/>
              <w:bottom w:val="single" w:sz="4" w:space="0" w:color="auto"/>
              <w:right w:val="single" w:sz="12" w:space="0" w:color="auto"/>
            </w:tcBorders>
          </w:tcPr>
          <w:p w14:paraId="21063948"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06D03A0E" w14:textId="77777777" w:rsidR="006C7785" w:rsidRPr="00340B0D" w:rsidRDefault="006C7785" w:rsidP="00380FCD">
            <w:pPr>
              <w:rPr>
                <w:rFonts w:cs="Arial"/>
                <w:sz w:val="18"/>
                <w:szCs w:val="18"/>
              </w:rPr>
            </w:pPr>
          </w:p>
        </w:tc>
        <w:tc>
          <w:tcPr>
            <w:tcW w:w="457" w:type="dxa"/>
            <w:tcBorders>
              <w:top w:val="single" w:sz="4" w:space="0" w:color="auto"/>
              <w:bottom w:val="single" w:sz="4" w:space="0" w:color="auto"/>
              <w:right w:val="single" w:sz="12" w:space="0" w:color="auto"/>
            </w:tcBorders>
            <w:vAlign w:val="center"/>
          </w:tcPr>
          <w:p w14:paraId="7D4FD5B7" w14:textId="77777777" w:rsidR="006C7785" w:rsidRPr="00340B0D" w:rsidRDefault="006C7785" w:rsidP="00380FCD">
            <w:pPr>
              <w:rPr>
                <w:rFonts w:cs="Arial"/>
                <w:sz w:val="18"/>
                <w:szCs w:val="18"/>
              </w:rPr>
            </w:pPr>
          </w:p>
        </w:tc>
      </w:tr>
      <w:tr w:rsidR="006C7785" w:rsidRPr="00340B0D" w14:paraId="76008248" w14:textId="77777777" w:rsidTr="00380FCD">
        <w:trPr>
          <w:gridBefore w:val="1"/>
          <w:wBefore w:w="12" w:type="dxa"/>
        </w:trPr>
        <w:tc>
          <w:tcPr>
            <w:tcW w:w="4386" w:type="dxa"/>
            <w:gridSpan w:val="3"/>
            <w:tcBorders>
              <w:top w:val="single" w:sz="4" w:space="0" w:color="auto"/>
              <w:left w:val="single" w:sz="12" w:space="0" w:color="auto"/>
              <w:bottom w:val="single" w:sz="12" w:space="0" w:color="auto"/>
              <w:right w:val="single" w:sz="4" w:space="0" w:color="auto"/>
            </w:tcBorders>
          </w:tcPr>
          <w:p w14:paraId="39D5CCD7" w14:textId="77777777" w:rsidR="006C7785" w:rsidRPr="00340B0D" w:rsidRDefault="006C7785" w:rsidP="00380FCD">
            <w:pPr>
              <w:pStyle w:val="Default"/>
              <w:ind w:left="720"/>
              <w:rPr>
                <w:sz w:val="18"/>
                <w:szCs w:val="18"/>
              </w:rPr>
            </w:pPr>
            <w:r w:rsidRPr="00340B0D">
              <w:rPr>
                <w:sz w:val="18"/>
                <w:szCs w:val="18"/>
              </w:rPr>
              <w:t>Alert Highlights (Standard)</w:t>
            </w:r>
          </w:p>
        </w:tc>
        <w:tc>
          <w:tcPr>
            <w:tcW w:w="1102" w:type="dxa"/>
            <w:gridSpan w:val="2"/>
            <w:tcBorders>
              <w:top w:val="single" w:sz="4" w:space="0" w:color="auto"/>
              <w:left w:val="single" w:sz="4" w:space="0" w:color="auto"/>
              <w:bottom w:val="single" w:sz="12" w:space="0" w:color="auto"/>
              <w:right w:val="single" w:sz="12" w:space="0" w:color="auto"/>
            </w:tcBorders>
          </w:tcPr>
          <w:p w14:paraId="5A201C8F"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12" w:space="0" w:color="auto"/>
            </w:tcBorders>
          </w:tcPr>
          <w:p w14:paraId="1CF48C98" w14:textId="77777777" w:rsidR="006C7785" w:rsidRPr="00340B0D" w:rsidRDefault="006C7785" w:rsidP="00380FCD">
            <w:pPr>
              <w:rPr>
                <w:rFonts w:cs="Arial"/>
                <w:sz w:val="18"/>
                <w:szCs w:val="18"/>
              </w:rPr>
            </w:pPr>
          </w:p>
        </w:tc>
        <w:tc>
          <w:tcPr>
            <w:tcW w:w="457" w:type="dxa"/>
            <w:tcBorders>
              <w:top w:val="single" w:sz="4" w:space="0" w:color="auto"/>
              <w:bottom w:val="single" w:sz="12" w:space="0" w:color="auto"/>
              <w:right w:val="single" w:sz="12" w:space="0" w:color="auto"/>
            </w:tcBorders>
            <w:vAlign w:val="center"/>
          </w:tcPr>
          <w:p w14:paraId="6CC2533F" w14:textId="77777777" w:rsidR="006C7785" w:rsidRPr="00340B0D" w:rsidRDefault="006C7785" w:rsidP="00380FCD">
            <w:pPr>
              <w:rPr>
                <w:rFonts w:cs="Arial"/>
                <w:sz w:val="18"/>
                <w:szCs w:val="18"/>
              </w:rPr>
            </w:pPr>
          </w:p>
        </w:tc>
      </w:tr>
      <w:tr w:rsidR="006C7785" w:rsidRPr="00340B0D" w14:paraId="7EB393D2" w14:textId="77777777" w:rsidTr="00380FCD">
        <w:trPr>
          <w:gridBefore w:val="1"/>
          <w:wBefore w:w="12" w:type="dxa"/>
        </w:trPr>
        <w:tc>
          <w:tcPr>
            <w:tcW w:w="9197"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C9301AA"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6D99130E"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4A3AE0EA" w14:textId="77777777" w:rsidR="006C7785" w:rsidRPr="00340B0D" w:rsidRDefault="006C7785" w:rsidP="00380FCD">
            <w:pPr>
              <w:pStyle w:val="Default"/>
              <w:ind w:left="720"/>
              <w:rPr>
                <w:sz w:val="18"/>
                <w:szCs w:val="18"/>
              </w:rPr>
            </w:pPr>
          </w:p>
        </w:tc>
        <w:tc>
          <w:tcPr>
            <w:tcW w:w="1102" w:type="dxa"/>
            <w:gridSpan w:val="2"/>
            <w:tcBorders>
              <w:top w:val="single" w:sz="4" w:space="0" w:color="auto"/>
              <w:left w:val="single" w:sz="4" w:space="0" w:color="auto"/>
              <w:bottom w:val="single" w:sz="4" w:space="0" w:color="auto"/>
              <w:right w:val="double" w:sz="4" w:space="0" w:color="auto"/>
            </w:tcBorders>
          </w:tcPr>
          <w:p w14:paraId="4FD35423" w14:textId="77777777" w:rsidR="006C7785" w:rsidRPr="00340B0D" w:rsidRDefault="006C7785" w:rsidP="00380FCD">
            <w:pPr>
              <w:jc w:val="center"/>
              <w:rPr>
                <w:rFonts w:cs="Arial"/>
                <w:sz w:val="18"/>
                <w:szCs w:val="18"/>
              </w:rPr>
            </w:pPr>
          </w:p>
        </w:tc>
        <w:tc>
          <w:tcPr>
            <w:tcW w:w="3252" w:type="dxa"/>
            <w:gridSpan w:val="3"/>
            <w:tcBorders>
              <w:top w:val="single" w:sz="4" w:space="0" w:color="auto"/>
              <w:left w:val="double" w:sz="4" w:space="0" w:color="auto"/>
              <w:bottom w:val="single" w:sz="4" w:space="0" w:color="auto"/>
            </w:tcBorders>
          </w:tcPr>
          <w:p w14:paraId="794FA877" w14:textId="77777777" w:rsidR="006C7785" w:rsidRPr="00340B0D" w:rsidRDefault="006C7785" w:rsidP="00380FCD">
            <w:pPr>
              <w:rPr>
                <w:rFonts w:cs="Arial"/>
                <w:sz w:val="18"/>
                <w:szCs w:val="18"/>
              </w:rPr>
            </w:pPr>
          </w:p>
        </w:tc>
        <w:tc>
          <w:tcPr>
            <w:tcW w:w="457" w:type="dxa"/>
            <w:tcBorders>
              <w:top w:val="single" w:sz="4" w:space="0" w:color="auto"/>
              <w:bottom w:val="single" w:sz="4" w:space="0" w:color="auto"/>
              <w:right w:val="single" w:sz="12" w:space="0" w:color="auto"/>
            </w:tcBorders>
            <w:vAlign w:val="center"/>
          </w:tcPr>
          <w:p w14:paraId="7FFED0B1" w14:textId="77777777" w:rsidR="006C7785" w:rsidRPr="00340B0D" w:rsidRDefault="006C7785" w:rsidP="00380FCD">
            <w:pPr>
              <w:rPr>
                <w:rFonts w:cs="Arial"/>
                <w:sz w:val="18"/>
                <w:szCs w:val="18"/>
              </w:rPr>
            </w:pPr>
          </w:p>
        </w:tc>
      </w:tr>
      <w:tr w:rsidR="006C7785" w:rsidRPr="00340B0D" w14:paraId="54D7A84F"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247CEA90" w14:textId="77777777" w:rsidR="006C7785" w:rsidRPr="00340B0D" w:rsidRDefault="006C7785" w:rsidP="00380FCD">
            <w:pPr>
              <w:pStyle w:val="Default"/>
              <w:ind w:left="720"/>
              <w:rPr>
                <w:sz w:val="18"/>
                <w:szCs w:val="18"/>
              </w:rPr>
            </w:pPr>
          </w:p>
        </w:tc>
        <w:tc>
          <w:tcPr>
            <w:tcW w:w="1102" w:type="dxa"/>
            <w:gridSpan w:val="2"/>
            <w:tcBorders>
              <w:top w:val="single" w:sz="4" w:space="0" w:color="auto"/>
              <w:left w:val="single" w:sz="4" w:space="0" w:color="auto"/>
              <w:bottom w:val="single" w:sz="4" w:space="0" w:color="auto"/>
              <w:right w:val="double" w:sz="4" w:space="0" w:color="auto"/>
            </w:tcBorders>
          </w:tcPr>
          <w:p w14:paraId="673F4E22" w14:textId="77777777" w:rsidR="006C7785" w:rsidRPr="00340B0D" w:rsidRDefault="006C7785" w:rsidP="00380FCD">
            <w:pPr>
              <w:jc w:val="center"/>
              <w:rPr>
                <w:rFonts w:cs="Arial"/>
                <w:sz w:val="18"/>
                <w:szCs w:val="18"/>
              </w:rPr>
            </w:pPr>
          </w:p>
        </w:tc>
        <w:tc>
          <w:tcPr>
            <w:tcW w:w="3252" w:type="dxa"/>
            <w:gridSpan w:val="3"/>
            <w:tcBorders>
              <w:top w:val="single" w:sz="4" w:space="0" w:color="auto"/>
              <w:left w:val="double" w:sz="4" w:space="0" w:color="auto"/>
              <w:bottom w:val="single" w:sz="4" w:space="0" w:color="auto"/>
            </w:tcBorders>
          </w:tcPr>
          <w:p w14:paraId="02A5548F" w14:textId="77777777" w:rsidR="006C7785" w:rsidRPr="00340B0D" w:rsidRDefault="006C7785" w:rsidP="00380FCD">
            <w:pPr>
              <w:rPr>
                <w:rFonts w:cs="Arial"/>
                <w:sz w:val="18"/>
                <w:szCs w:val="18"/>
              </w:rPr>
            </w:pPr>
          </w:p>
        </w:tc>
        <w:tc>
          <w:tcPr>
            <w:tcW w:w="457" w:type="dxa"/>
            <w:tcBorders>
              <w:top w:val="single" w:sz="4" w:space="0" w:color="auto"/>
              <w:bottom w:val="single" w:sz="4" w:space="0" w:color="auto"/>
              <w:right w:val="single" w:sz="12" w:space="0" w:color="auto"/>
            </w:tcBorders>
            <w:vAlign w:val="center"/>
          </w:tcPr>
          <w:p w14:paraId="1BA99C23" w14:textId="77777777" w:rsidR="006C7785" w:rsidRPr="00340B0D" w:rsidRDefault="006C7785" w:rsidP="00380FCD">
            <w:pPr>
              <w:rPr>
                <w:rFonts w:cs="Arial"/>
                <w:sz w:val="18"/>
                <w:szCs w:val="18"/>
              </w:rPr>
            </w:pPr>
          </w:p>
        </w:tc>
      </w:tr>
      <w:tr w:rsidR="006C7785" w:rsidRPr="00340B0D" w14:paraId="490D3DE2"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060B504"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0EFACCA4" w14:textId="77777777" w:rsidTr="00380FCD">
        <w:trPr>
          <w:gridBefore w:val="1"/>
          <w:wBefore w:w="12" w:type="dxa"/>
        </w:trPr>
        <w:tc>
          <w:tcPr>
            <w:tcW w:w="9197" w:type="dxa"/>
            <w:gridSpan w:val="9"/>
            <w:tcBorders>
              <w:top w:val="single" w:sz="4" w:space="0" w:color="auto"/>
              <w:left w:val="single" w:sz="12" w:space="0" w:color="auto"/>
              <w:bottom w:val="single" w:sz="4" w:space="0" w:color="auto"/>
              <w:right w:val="single" w:sz="12" w:space="0" w:color="auto"/>
            </w:tcBorders>
            <w:vAlign w:val="center"/>
          </w:tcPr>
          <w:p w14:paraId="1C0BE271" w14:textId="77777777" w:rsidR="006C7785" w:rsidRPr="00890E92" w:rsidRDefault="006C7785" w:rsidP="00380FCD">
            <w:pPr>
              <w:rPr>
                <w:rFonts w:cs="Arial"/>
                <w:i/>
              </w:rPr>
            </w:pPr>
            <w:r w:rsidRPr="00CB1E10">
              <w:rPr>
                <w:rFonts w:cs="Arial"/>
                <w:i/>
              </w:rPr>
              <w:t xml:space="preserve">Load all datasets from the exchange set </w:t>
            </w:r>
            <w:proofErr w:type="spellStart"/>
            <w:r w:rsidRPr="00CB1E10">
              <w:rPr>
                <w:rFonts w:cs="Arial"/>
                <w:b/>
                <w:bCs/>
                <w:i/>
              </w:rPr>
              <w:t>PowerUp</w:t>
            </w:r>
            <w:proofErr w:type="spellEnd"/>
            <w:r w:rsidRPr="00CB1E10">
              <w:rPr>
                <w:rFonts w:cs="Arial"/>
                <w:b/>
                <w:bCs/>
                <w:i/>
              </w:rPr>
              <w:t xml:space="preserve"> </w:t>
            </w:r>
            <w:r>
              <w:rPr>
                <w:rFonts w:cs="Arial"/>
                <w:i/>
              </w:rPr>
              <w:t xml:space="preserve">with the above settings: </w:t>
            </w:r>
          </w:p>
        </w:tc>
      </w:tr>
      <w:tr w:rsidR="006C7785" w:rsidRPr="00340B0D" w14:paraId="1EBE2C5D" w14:textId="77777777" w:rsidTr="00380FCD">
        <w:trPr>
          <w:gridBefore w:val="1"/>
          <w:wBefore w:w="12" w:type="dxa"/>
        </w:trPr>
        <w:tc>
          <w:tcPr>
            <w:tcW w:w="9197"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6895CE9"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4A576A3F" w14:textId="77777777" w:rsidTr="00380FCD">
        <w:trPr>
          <w:gridBefore w:val="1"/>
          <w:wBefore w:w="12" w:type="dxa"/>
        </w:trPr>
        <w:tc>
          <w:tcPr>
            <w:tcW w:w="9197"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00B8BDD6" w14:textId="77777777" w:rsidR="006C7785" w:rsidRPr="00614B0E" w:rsidRDefault="006C7785" w:rsidP="00380FCD">
            <w:pPr>
              <w:rPr>
                <w:rFonts w:cs="Arial"/>
                <w:b/>
                <w:bCs/>
              </w:rPr>
            </w:pPr>
            <w:r w:rsidRPr="00CB1E10">
              <w:rPr>
                <w:rFonts w:cs="Arial"/>
                <w:i/>
              </w:rPr>
              <w:t>Display dataset 10100AA_X01NW.000 at maximum display scale (1:25 000)</w:t>
            </w:r>
          </w:p>
        </w:tc>
      </w:tr>
      <w:tr w:rsidR="006C7785" w:rsidRPr="00340B0D" w14:paraId="400D8E1A" w14:textId="77777777" w:rsidTr="00380FCD">
        <w:trPr>
          <w:gridBefore w:val="1"/>
          <w:wBefore w:w="12" w:type="dxa"/>
        </w:trPr>
        <w:tc>
          <w:tcPr>
            <w:tcW w:w="9197"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693D2E0"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14:paraId="02BE33D6" w14:textId="77777777" w:rsidTr="00380FCD">
        <w:tc>
          <w:tcPr>
            <w:tcW w:w="9209" w:type="dxa"/>
            <w:gridSpan w:val="10"/>
            <w:vAlign w:val="center"/>
          </w:tcPr>
          <w:p w14:paraId="63115429" w14:textId="77777777" w:rsidR="006C7785" w:rsidRPr="00B17E98" w:rsidRDefault="006C7785" w:rsidP="00380FCD">
            <w:pPr>
              <w:rPr>
                <w:rFonts w:cs="Arial"/>
              </w:rPr>
            </w:pPr>
            <w:r w:rsidRPr="00CB1E10">
              <w:rPr>
                <w:rFonts w:cs="Arial"/>
                <w:i/>
              </w:rPr>
              <w:lastRenderedPageBreak/>
              <w:t>Confirm that the features display as follows</w:t>
            </w:r>
            <w:r w:rsidRPr="00CB1E10">
              <w:rPr>
                <w:rFonts w:cs="Arial"/>
              </w:rPr>
              <w:t>:</w:t>
            </w:r>
          </w:p>
          <w:p w14:paraId="2AD68522" w14:textId="77777777" w:rsidR="006C7785" w:rsidRDefault="006C7785" w:rsidP="00380FCD">
            <w:pPr>
              <w:rPr>
                <w:rFonts w:cs="Arial"/>
                <w:i/>
              </w:rPr>
            </w:pPr>
            <w:r>
              <w:rPr>
                <w:noProof/>
                <w:lang w:val="en-IN" w:eastAsia="en-IN"/>
              </w:rPr>
              <w:drawing>
                <wp:inline distT="0" distB="0" distL="0" distR="0" wp14:anchorId="45476B52" wp14:editId="37C9E269">
                  <wp:extent cx="5731514" cy="4123057"/>
                  <wp:effectExtent l="0" t="0" r="2536" b="0"/>
                  <wp:docPr id="175" name="Picture 47" descr="A map of a lake&#10;&#10;Description automatically generated"/>
                  <wp:cNvGraphicFramePr/>
                  <a:graphic xmlns:a="http://schemas.openxmlformats.org/drawingml/2006/main">
                    <a:graphicData uri="http://schemas.openxmlformats.org/drawingml/2006/picture">
                      <pic:pic xmlns:pic="http://schemas.openxmlformats.org/drawingml/2006/picture">
                        <pic:nvPicPr>
                          <pic:cNvPr id="175" name="Picture 47" descr="A map of a lake&#10;&#10;Description automatically generated"/>
                          <pic:cNvPicPr/>
                        </pic:nvPicPr>
                        <pic:blipFill>
                          <a:blip r:embed="rId110"/>
                          <a:stretch>
                            <a:fillRect/>
                          </a:stretch>
                        </pic:blipFill>
                        <pic:spPr>
                          <a:xfrm>
                            <a:off x="0" y="0"/>
                            <a:ext cx="5731514" cy="4123057"/>
                          </a:xfrm>
                          <a:prstGeom prst="rect">
                            <a:avLst/>
                          </a:prstGeom>
                          <a:noFill/>
                          <a:ln>
                            <a:noFill/>
                            <a:prstDash/>
                          </a:ln>
                        </pic:spPr>
                      </pic:pic>
                    </a:graphicData>
                  </a:graphic>
                </wp:inline>
              </w:drawing>
            </w:r>
          </w:p>
        </w:tc>
      </w:tr>
    </w:tbl>
    <w:p w14:paraId="55D73AFC" w14:textId="77777777" w:rsidR="006C7785" w:rsidRDefault="006C7785" w:rsidP="006C7785"/>
    <w:p w14:paraId="3CFEAFC3" w14:textId="49B6247B" w:rsidR="006C7785" w:rsidDel="0099359B" w:rsidRDefault="006C7785" w:rsidP="006C7785">
      <w:pPr>
        <w:rPr>
          <w:del w:id="2971" w:author="jonathan pritchard" w:date="2024-10-23T10:02:00Z" w16du:dateUtc="2024-10-23T09:02:00Z"/>
          <w:b/>
          <w:color w:val="FF0000"/>
        </w:rPr>
      </w:pPr>
      <w:del w:id="2972" w:author="jonathan pritchard" w:date="2024-10-23T10:02:00Z" w16du:dateUtc="2024-10-23T09:02:00Z">
        <w:r w:rsidRPr="008C2033" w:rsidDel="0099359B">
          <w:rPr>
            <w:b/>
            <w:color w:val="FF0000"/>
          </w:rPr>
          <w:delText>IIC Comment:</w:delText>
        </w:r>
        <w:r w:rsidRPr="008C2033" w:rsidDel="0099359B">
          <w:rPr>
            <w:color w:val="FF0000"/>
          </w:rPr>
          <w:delText xml:space="preserve"> </w:delText>
        </w:r>
        <w:r w:rsidRPr="008C2033" w:rsidDel="0099359B">
          <w:rPr>
            <w:i/>
            <w:color w:val="FF0000"/>
          </w:rPr>
          <w:delText>Dataset</w:delText>
        </w:r>
        <w:r w:rsidRPr="008C2033" w:rsidDel="0099359B">
          <w:rPr>
            <w:color w:val="FF0000"/>
          </w:rPr>
          <w:delText xml:space="preserve"> not available</w:delText>
        </w:r>
      </w:del>
    </w:p>
    <w:p w14:paraId="5802EF39" w14:textId="77777777" w:rsidR="0099359B" w:rsidRPr="008C2033" w:rsidRDefault="0099359B" w:rsidP="006C7785">
      <w:pPr>
        <w:spacing w:line="240" w:lineRule="auto"/>
        <w:rPr>
          <w:ins w:id="2973" w:author="jonathan pritchard" w:date="2024-10-23T10:02:00Z" w16du:dateUtc="2024-10-23T09:02:00Z"/>
          <w:color w:val="FF0000"/>
        </w:rPr>
      </w:pPr>
    </w:p>
    <w:p w14:paraId="11A9B0FF" w14:textId="77777777" w:rsidR="006C7785" w:rsidRDefault="006C7785" w:rsidP="006C7785">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141765DC" w14:textId="77777777" w:rsidTr="00E72BE6">
        <w:trPr>
          <w:trHeight w:val="454"/>
          <w:tblHeader/>
        </w:trPr>
        <w:tc>
          <w:tcPr>
            <w:tcW w:w="2381" w:type="dxa"/>
            <w:shd w:val="clear" w:color="auto" w:fill="BFBFBF" w:themeFill="background1" w:themeFillShade="BF"/>
            <w:vAlign w:val="center"/>
          </w:tcPr>
          <w:p w14:paraId="35F7E25B" w14:textId="77777777" w:rsidR="006C7785" w:rsidRPr="00CB1E10" w:rsidRDefault="006C7785" w:rsidP="00380FCD">
            <w:pPr>
              <w:rPr>
                <w:rFonts w:cs="Arial"/>
              </w:rPr>
            </w:pPr>
            <w:r w:rsidRPr="00CB1E10">
              <w:rPr>
                <w:rFonts w:cs="Arial"/>
                <w:b/>
              </w:rPr>
              <w:lastRenderedPageBreak/>
              <w:t>Test Reference</w:t>
            </w:r>
          </w:p>
        </w:tc>
        <w:tc>
          <w:tcPr>
            <w:tcW w:w="2381" w:type="dxa"/>
            <w:shd w:val="clear" w:color="auto" w:fill="FFFFFF" w:themeFill="background1"/>
            <w:vAlign w:val="center"/>
          </w:tcPr>
          <w:p w14:paraId="01B38DFC" w14:textId="77777777" w:rsidR="006C7785" w:rsidRPr="00CB1E10" w:rsidRDefault="006C7785" w:rsidP="00380FCD">
            <w:pPr>
              <w:rPr>
                <w:rFonts w:cs="Arial"/>
              </w:rPr>
            </w:pPr>
            <w:r w:rsidRPr="00CB1E10">
              <w:rPr>
                <w:rFonts w:cs="Arial"/>
              </w:rPr>
              <w:t>ColourPalettes2</w:t>
            </w:r>
          </w:p>
        </w:tc>
        <w:tc>
          <w:tcPr>
            <w:tcW w:w="2382" w:type="dxa"/>
            <w:shd w:val="clear" w:color="auto" w:fill="BFBFBF" w:themeFill="background1" w:themeFillShade="BF"/>
            <w:vAlign w:val="center"/>
          </w:tcPr>
          <w:p w14:paraId="605AB69D" w14:textId="77777777" w:rsidR="006C7785" w:rsidRPr="00CB1E10" w:rsidRDefault="006C7785" w:rsidP="00380FCD">
            <w:pPr>
              <w:rPr>
                <w:rFonts w:cs="Arial"/>
              </w:rPr>
            </w:pPr>
            <w:r w:rsidRPr="00CB1E10">
              <w:rPr>
                <w:rFonts w:cs="Arial"/>
                <w:b/>
              </w:rPr>
              <w:t>IHO Reference</w:t>
            </w:r>
          </w:p>
        </w:tc>
        <w:tc>
          <w:tcPr>
            <w:tcW w:w="2382" w:type="dxa"/>
            <w:shd w:val="clear" w:color="auto" w:fill="FFFFFF" w:themeFill="background1"/>
            <w:vAlign w:val="center"/>
          </w:tcPr>
          <w:p w14:paraId="131C9C7A" w14:textId="7234E880" w:rsidR="006C7785" w:rsidRPr="00CB1E10" w:rsidRDefault="006C7785" w:rsidP="00380FCD">
            <w:pPr>
              <w:spacing w:line="240" w:lineRule="auto"/>
              <w:rPr>
                <w:rFonts w:cs="Arial"/>
                <w:color w:val="000000"/>
              </w:rPr>
            </w:pPr>
          </w:p>
          <w:p w14:paraId="4BABACF7" w14:textId="77777777" w:rsidR="006C7785" w:rsidRPr="00CB1E10" w:rsidRDefault="006C7785" w:rsidP="00380FCD">
            <w:pPr>
              <w:rPr>
                <w:rFonts w:cs="Arial"/>
              </w:rPr>
            </w:pPr>
          </w:p>
        </w:tc>
      </w:tr>
    </w:tbl>
    <w:tbl>
      <w:tblPr>
        <w:tblStyle w:val="TableGrid"/>
        <w:tblW w:w="9246" w:type="dxa"/>
        <w:tblInd w:w="-10" w:type="dxa"/>
        <w:tblLook w:val="04A0" w:firstRow="1" w:lastRow="0" w:firstColumn="1" w:lastColumn="0" w:noHBand="0" w:noVBand="1"/>
      </w:tblPr>
      <w:tblGrid>
        <w:gridCol w:w="12"/>
        <w:gridCol w:w="2709"/>
        <w:gridCol w:w="285"/>
        <w:gridCol w:w="1276"/>
        <w:gridCol w:w="229"/>
        <w:gridCol w:w="914"/>
        <w:gridCol w:w="1895"/>
        <w:gridCol w:w="516"/>
        <w:gridCol w:w="778"/>
        <w:gridCol w:w="632"/>
      </w:tblGrid>
      <w:tr w:rsidR="006C7785" w:rsidRPr="00340B0D" w14:paraId="2C548094"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0AB7280"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56B82568"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40D56CB5" w14:textId="77777777" w:rsidR="006C7785" w:rsidRPr="005B051E" w:rsidRDefault="006C7785" w:rsidP="00380FCD">
            <w:pPr>
              <w:rPr>
                <w:rFonts w:cs="Arial"/>
              </w:rPr>
            </w:pPr>
            <w:r w:rsidRPr="00CB1E10">
              <w:rPr>
                <w:rFonts w:cs="Arial"/>
                <w:i/>
              </w:rPr>
              <w:t>Display of ENC in Dusk palette</w:t>
            </w:r>
          </w:p>
        </w:tc>
      </w:tr>
      <w:tr w:rsidR="006C7785" w:rsidRPr="00340B0D" w14:paraId="550680D5"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17FF5D3"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31955FF6"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75895BD8" w14:textId="77777777" w:rsidR="006C7785" w:rsidRPr="002453EF" w:rsidRDefault="006C7785" w:rsidP="00380FCD">
            <w:pPr>
              <w:rPr>
                <w:rFonts w:cs="Arial"/>
                <w:i/>
              </w:rPr>
            </w:pPr>
            <w:r w:rsidRPr="00CB1E10">
              <w:rPr>
                <w:rFonts w:cs="Arial"/>
                <w:i/>
              </w:rPr>
              <w:t xml:space="preserve">As for test </w:t>
            </w:r>
            <w:r w:rsidRPr="00CB1E10">
              <w:rPr>
                <w:rFonts w:cs="Arial"/>
              </w:rPr>
              <w:t xml:space="preserve">ColourPalettes1 </w:t>
            </w:r>
            <w:r w:rsidRPr="00CB1E10">
              <w:rPr>
                <w:rFonts w:cs="Arial"/>
                <w:i/>
              </w:rPr>
              <w:t>Colour Palette = “</w:t>
            </w:r>
            <w:r w:rsidRPr="00CB1E10">
              <w:rPr>
                <w:rFonts w:cs="Arial"/>
                <w:b/>
                <w:bCs/>
                <w:i/>
              </w:rPr>
              <w:t>DUSK</w:t>
            </w:r>
            <w:r w:rsidRPr="00CB1E10">
              <w:rPr>
                <w:rFonts w:cs="Arial"/>
                <w:i/>
              </w:rPr>
              <w:t>”</w:t>
            </w:r>
          </w:p>
        </w:tc>
      </w:tr>
      <w:tr w:rsidR="006C7785" w:rsidRPr="00340B0D" w14:paraId="24FD6ADB"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A8F28D3"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410"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11DF2ED" w14:textId="77777777" w:rsidR="006C7785" w:rsidRPr="00340B0D" w:rsidRDefault="006C7785" w:rsidP="00380FCD">
            <w:pPr>
              <w:jc w:val="center"/>
              <w:rPr>
                <w:rFonts w:cs="Arial"/>
                <w:b/>
                <w:bCs/>
                <w:sz w:val="18"/>
                <w:szCs w:val="18"/>
              </w:rPr>
            </w:pPr>
          </w:p>
        </w:tc>
      </w:tr>
      <w:tr w:rsidR="006C7785" w:rsidRPr="00340B0D" w14:paraId="69538BAA"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auto"/>
          </w:tcPr>
          <w:p w14:paraId="28F917AC" w14:textId="77777777" w:rsidR="006C7785" w:rsidRPr="000B13F9" w:rsidRDefault="006C7785" w:rsidP="00380FCD">
            <w:pPr>
              <w:rPr>
                <w:rFonts w:cs="Arial"/>
              </w:rPr>
            </w:pPr>
            <w:proofErr w:type="spellStart"/>
            <w:r>
              <w:rPr>
                <w:rFonts w:cs="Arial"/>
                <w:b/>
                <w:bCs/>
                <w:i/>
              </w:rPr>
              <w:t>DisplayBase</w:t>
            </w:r>
            <w:proofErr w:type="spellEnd"/>
          </w:p>
        </w:tc>
        <w:tc>
          <w:tcPr>
            <w:tcW w:w="1410" w:type="dxa"/>
            <w:gridSpan w:val="2"/>
            <w:tcBorders>
              <w:top w:val="single" w:sz="4" w:space="0" w:color="auto"/>
              <w:left w:val="single" w:sz="12" w:space="0" w:color="auto"/>
              <w:bottom w:val="single" w:sz="4" w:space="0" w:color="auto"/>
              <w:right w:val="single" w:sz="12" w:space="0" w:color="auto"/>
            </w:tcBorders>
            <w:shd w:val="clear" w:color="auto" w:fill="auto"/>
          </w:tcPr>
          <w:p w14:paraId="770DD93A" w14:textId="77777777" w:rsidR="006C7785" w:rsidRPr="00340B0D" w:rsidRDefault="006C7785" w:rsidP="00380FCD">
            <w:pPr>
              <w:rPr>
                <w:rFonts w:cs="Arial"/>
                <w:sz w:val="18"/>
                <w:szCs w:val="18"/>
              </w:rPr>
            </w:pPr>
          </w:p>
        </w:tc>
      </w:tr>
      <w:tr w:rsidR="006C7785" w:rsidRPr="00340B0D" w14:paraId="75248374" w14:textId="77777777" w:rsidTr="00380FCD">
        <w:trPr>
          <w:gridBefore w:val="1"/>
          <w:wBefore w:w="12" w:type="dxa"/>
        </w:trPr>
        <w:tc>
          <w:tcPr>
            <w:tcW w:w="7824" w:type="dxa"/>
            <w:gridSpan w:val="7"/>
            <w:tcBorders>
              <w:top w:val="single" w:sz="4" w:space="0" w:color="auto"/>
              <w:left w:val="single" w:sz="12" w:space="0" w:color="auto"/>
              <w:bottom w:val="single" w:sz="12" w:space="0" w:color="auto"/>
              <w:right w:val="single" w:sz="12" w:space="0" w:color="auto"/>
            </w:tcBorders>
            <w:shd w:val="clear" w:color="auto" w:fill="auto"/>
          </w:tcPr>
          <w:p w14:paraId="4521F3DD" w14:textId="77777777" w:rsidR="006C7785" w:rsidRPr="00340B0D" w:rsidRDefault="006C7785" w:rsidP="00380FCD">
            <w:pPr>
              <w:rPr>
                <w:rFonts w:cs="Arial"/>
                <w:sz w:val="18"/>
                <w:szCs w:val="18"/>
              </w:rPr>
            </w:pPr>
          </w:p>
        </w:tc>
        <w:tc>
          <w:tcPr>
            <w:tcW w:w="1410" w:type="dxa"/>
            <w:gridSpan w:val="2"/>
            <w:tcBorders>
              <w:top w:val="single" w:sz="4" w:space="0" w:color="auto"/>
              <w:left w:val="single" w:sz="12" w:space="0" w:color="auto"/>
              <w:bottom w:val="single" w:sz="12" w:space="0" w:color="auto"/>
              <w:right w:val="single" w:sz="12" w:space="0" w:color="auto"/>
            </w:tcBorders>
            <w:shd w:val="clear" w:color="auto" w:fill="auto"/>
          </w:tcPr>
          <w:p w14:paraId="42954FD5" w14:textId="77777777" w:rsidR="006C7785" w:rsidRPr="00340B0D" w:rsidRDefault="006C7785" w:rsidP="00380FCD">
            <w:pPr>
              <w:rPr>
                <w:rFonts w:cs="Arial"/>
                <w:sz w:val="18"/>
                <w:szCs w:val="18"/>
              </w:rPr>
            </w:pPr>
          </w:p>
        </w:tc>
      </w:tr>
      <w:tr w:rsidR="006C7785" w:rsidRPr="00340B0D" w14:paraId="42AE531C" w14:textId="77777777" w:rsidTr="00380FCD">
        <w:trPr>
          <w:gridBefore w:val="1"/>
          <w:wBefore w:w="12" w:type="dxa"/>
        </w:trPr>
        <w:tc>
          <w:tcPr>
            <w:tcW w:w="449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4D3FA9F"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3425472"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4636A48A" w14:textId="77777777" w:rsidTr="00380FCD">
        <w:trPr>
          <w:gridBefore w:val="1"/>
          <w:wBefore w:w="12" w:type="dxa"/>
        </w:trPr>
        <w:sdt>
          <w:sdtPr>
            <w:rPr>
              <w:rFonts w:cs="Arial"/>
              <w:sz w:val="18"/>
              <w:szCs w:val="18"/>
            </w:rPr>
            <w:alias w:val="Diplay Category"/>
            <w:tag w:val="Diplay Categor"/>
            <w:id w:val="-2070027251"/>
            <w:placeholder>
              <w:docPart w:val="297D452E2BCF471A8BF4451B22F71063"/>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99" w:type="dxa"/>
                <w:gridSpan w:val="4"/>
                <w:tcBorders>
                  <w:top w:val="single" w:sz="4" w:space="0" w:color="auto"/>
                  <w:left w:val="single" w:sz="12" w:space="0" w:color="auto"/>
                  <w:bottom w:val="single" w:sz="12" w:space="0" w:color="auto"/>
                  <w:right w:val="single" w:sz="12" w:space="0" w:color="auto"/>
                </w:tcBorders>
                <w:shd w:val="clear" w:color="auto" w:fill="auto"/>
              </w:tcPr>
              <w:p w14:paraId="34B72DC4" w14:textId="77777777" w:rsidR="006C7785" w:rsidRPr="00340B0D" w:rsidRDefault="006C7785" w:rsidP="00380FCD">
                <w:pPr>
                  <w:rPr>
                    <w:rFonts w:cs="Arial"/>
                    <w:sz w:val="18"/>
                    <w:szCs w:val="18"/>
                  </w:rPr>
                </w:pPr>
                <w:r>
                  <w:rPr>
                    <w:rFonts w:cs="Arial"/>
                    <w:sz w:val="18"/>
                    <w:szCs w:val="18"/>
                  </w:rPr>
                  <w:t>Displaybase</w:t>
                </w:r>
              </w:p>
            </w:tc>
          </w:sdtContent>
        </w:sdt>
        <w:tc>
          <w:tcPr>
            <w:tcW w:w="4103" w:type="dxa"/>
            <w:gridSpan w:val="4"/>
            <w:tcBorders>
              <w:left w:val="single" w:sz="12" w:space="0" w:color="auto"/>
              <w:bottom w:val="single" w:sz="4" w:space="0" w:color="auto"/>
              <w:right w:val="single" w:sz="4" w:space="0" w:color="auto"/>
            </w:tcBorders>
            <w:shd w:val="clear" w:color="auto" w:fill="auto"/>
          </w:tcPr>
          <w:p w14:paraId="726394D0" w14:textId="77777777" w:rsidR="006C7785" w:rsidRPr="00340B0D" w:rsidRDefault="006C7785" w:rsidP="00380FCD">
            <w:pPr>
              <w:rPr>
                <w:rFonts w:cs="Arial"/>
                <w:sz w:val="18"/>
                <w:szCs w:val="18"/>
              </w:rPr>
            </w:pPr>
            <w:r w:rsidRPr="00340B0D">
              <w:rPr>
                <w:rFonts w:cs="Arial"/>
                <w:sz w:val="18"/>
                <w:szCs w:val="18"/>
              </w:rPr>
              <w:t>Accuracy</w:t>
            </w:r>
          </w:p>
        </w:tc>
        <w:tc>
          <w:tcPr>
            <w:tcW w:w="632" w:type="dxa"/>
            <w:tcBorders>
              <w:left w:val="single" w:sz="4" w:space="0" w:color="auto"/>
              <w:right w:val="single" w:sz="12" w:space="0" w:color="auto"/>
            </w:tcBorders>
            <w:shd w:val="clear" w:color="auto" w:fill="auto"/>
            <w:vAlign w:val="center"/>
          </w:tcPr>
          <w:p w14:paraId="7150DCE1" w14:textId="77777777" w:rsidR="006C7785" w:rsidRPr="00340B0D" w:rsidRDefault="006C7785" w:rsidP="00380FCD">
            <w:pPr>
              <w:jc w:val="center"/>
              <w:rPr>
                <w:rFonts w:cs="Arial"/>
                <w:sz w:val="18"/>
                <w:szCs w:val="18"/>
              </w:rPr>
            </w:pPr>
          </w:p>
        </w:tc>
      </w:tr>
      <w:tr w:rsidR="006C7785" w:rsidRPr="00340B0D" w14:paraId="35D9289B" w14:textId="77777777" w:rsidTr="00380FCD">
        <w:trPr>
          <w:gridBefore w:val="1"/>
          <w:wBefore w:w="12" w:type="dxa"/>
        </w:trPr>
        <w:tc>
          <w:tcPr>
            <w:tcW w:w="449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9532544"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03" w:type="dxa"/>
            <w:gridSpan w:val="4"/>
            <w:tcBorders>
              <w:left w:val="single" w:sz="12" w:space="0" w:color="auto"/>
              <w:right w:val="single" w:sz="4" w:space="0" w:color="auto"/>
            </w:tcBorders>
            <w:shd w:val="clear" w:color="auto" w:fill="auto"/>
          </w:tcPr>
          <w:p w14:paraId="45C96118" w14:textId="77777777" w:rsidR="006C7785" w:rsidRPr="00340B0D" w:rsidRDefault="006C7785" w:rsidP="00380FCD">
            <w:pPr>
              <w:rPr>
                <w:rFonts w:cs="Arial"/>
                <w:sz w:val="18"/>
                <w:szCs w:val="18"/>
              </w:rPr>
            </w:pPr>
            <w:r w:rsidRPr="00340B0D">
              <w:rPr>
                <w:rFonts w:cs="Arial"/>
                <w:sz w:val="18"/>
                <w:szCs w:val="18"/>
              </w:rPr>
              <w:t>Contour label</w:t>
            </w:r>
          </w:p>
        </w:tc>
        <w:tc>
          <w:tcPr>
            <w:tcW w:w="632" w:type="dxa"/>
            <w:tcBorders>
              <w:left w:val="single" w:sz="4" w:space="0" w:color="auto"/>
              <w:right w:val="single" w:sz="12" w:space="0" w:color="auto"/>
            </w:tcBorders>
            <w:shd w:val="clear" w:color="auto" w:fill="auto"/>
            <w:vAlign w:val="center"/>
          </w:tcPr>
          <w:p w14:paraId="599EA2D2" w14:textId="77777777" w:rsidR="006C7785" w:rsidRPr="00340B0D" w:rsidRDefault="006C7785" w:rsidP="00380FCD">
            <w:pPr>
              <w:jc w:val="center"/>
              <w:rPr>
                <w:rFonts w:cs="Arial"/>
                <w:sz w:val="18"/>
                <w:szCs w:val="18"/>
              </w:rPr>
            </w:pPr>
          </w:p>
        </w:tc>
      </w:tr>
      <w:tr w:rsidR="006C7785" w:rsidRPr="00340B0D" w14:paraId="4879C2F4"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6F7A5BD" w14:textId="77777777" w:rsidR="006C7785" w:rsidRPr="00340B0D" w:rsidRDefault="006C7785" w:rsidP="00380FCD">
            <w:pPr>
              <w:rPr>
                <w:rFonts w:cs="Arial"/>
                <w:sz w:val="18"/>
                <w:szCs w:val="18"/>
              </w:rPr>
            </w:pPr>
            <w:r w:rsidRPr="00340B0D">
              <w:rPr>
                <w:rFonts w:cs="Arial"/>
                <w:sz w:val="18"/>
                <w:szCs w:val="18"/>
              </w:rPr>
              <w:t>Safety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59E1EEC" w14:textId="77777777" w:rsidR="006C7785" w:rsidRPr="00340B0D" w:rsidRDefault="006C7785" w:rsidP="00380FCD">
            <w:pPr>
              <w:rPr>
                <w:rFonts w:cs="Arial"/>
                <w:sz w:val="18"/>
                <w:szCs w:val="18"/>
              </w:rPr>
            </w:pPr>
            <w:r>
              <w:rPr>
                <w:rFonts w:cs="Arial"/>
                <w:sz w:val="18"/>
                <w:szCs w:val="18"/>
              </w:rPr>
              <w:t>10m</w:t>
            </w:r>
          </w:p>
        </w:tc>
        <w:tc>
          <w:tcPr>
            <w:tcW w:w="4103" w:type="dxa"/>
            <w:gridSpan w:val="4"/>
            <w:tcBorders>
              <w:left w:val="single" w:sz="12" w:space="0" w:color="auto"/>
            </w:tcBorders>
          </w:tcPr>
          <w:p w14:paraId="5E1526B7" w14:textId="77777777" w:rsidR="006C7785" w:rsidRPr="00340B0D" w:rsidRDefault="006C7785" w:rsidP="00380FCD">
            <w:pPr>
              <w:rPr>
                <w:rFonts w:cs="Arial"/>
                <w:sz w:val="18"/>
                <w:szCs w:val="18"/>
              </w:rPr>
            </w:pPr>
            <w:r w:rsidRPr="00340B0D">
              <w:rPr>
                <w:rFonts w:cs="Arial"/>
                <w:sz w:val="18"/>
                <w:szCs w:val="18"/>
              </w:rPr>
              <w:t>Highlight date dependent</w:t>
            </w:r>
          </w:p>
        </w:tc>
        <w:tc>
          <w:tcPr>
            <w:tcW w:w="632" w:type="dxa"/>
            <w:tcBorders>
              <w:right w:val="single" w:sz="12" w:space="0" w:color="auto"/>
            </w:tcBorders>
          </w:tcPr>
          <w:p w14:paraId="6C7B124B" w14:textId="77777777" w:rsidR="006C7785" w:rsidRPr="00340B0D" w:rsidRDefault="006C7785" w:rsidP="00380FCD">
            <w:pPr>
              <w:rPr>
                <w:rFonts w:cs="Arial"/>
                <w:sz w:val="18"/>
                <w:szCs w:val="18"/>
              </w:rPr>
            </w:pPr>
          </w:p>
        </w:tc>
      </w:tr>
      <w:tr w:rsidR="006C7785" w:rsidRPr="00340B0D" w14:paraId="39D7AFC0"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238E04A" w14:textId="77777777" w:rsidR="006C7785" w:rsidRPr="00340B0D" w:rsidRDefault="006C7785" w:rsidP="00380FCD">
            <w:pPr>
              <w:rPr>
                <w:rFonts w:cs="Arial"/>
                <w:sz w:val="18"/>
                <w:szCs w:val="18"/>
              </w:rPr>
            </w:pPr>
            <w:r w:rsidRPr="00340B0D">
              <w:rPr>
                <w:rFonts w:cs="Arial"/>
                <w:sz w:val="18"/>
                <w:szCs w:val="18"/>
              </w:rPr>
              <w:t>Safety Depth</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B011B99" w14:textId="77777777" w:rsidR="006C7785" w:rsidRPr="00340B0D" w:rsidRDefault="006C7785" w:rsidP="00380FCD">
            <w:pPr>
              <w:rPr>
                <w:rFonts w:cs="Arial"/>
                <w:sz w:val="18"/>
                <w:szCs w:val="18"/>
              </w:rPr>
            </w:pPr>
            <w:r>
              <w:rPr>
                <w:rFonts w:cs="Arial"/>
                <w:sz w:val="18"/>
                <w:szCs w:val="18"/>
              </w:rPr>
              <w:t>10m</w:t>
            </w:r>
          </w:p>
        </w:tc>
        <w:tc>
          <w:tcPr>
            <w:tcW w:w="4103" w:type="dxa"/>
            <w:gridSpan w:val="4"/>
            <w:tcBorders>
              <w:left w:val="single" w:sz="12" w:space="0" w:color="auto"/>
            </w:tcBorders>
          </w:tcPr>
          <w:p w14:paraId="548C9693" w14:textId="77777777" w:rsidR="006C7785" w:rsidRPr="00340B0D" w:rsidRDefault="006C7785" w:rsidP="00380FCD">
            <w:pPr>
              <w:rPr>
                <w:rFonts w:cs="Arial"/>
                <w:sz w:val="18"/>
                <w:szCs w:val="18"/>
              </w:rPr>
            </w:pPr>
            <w:r w:rsidRPr="00340B0D">
              <w:rPr>
                <w:rFonts w:cs="Arial"/>
                <w:sz w:val="18"/>
                <w:szCs w:val="18"/>
              </w:rPr>
              <w:t>Highlight document</w:t>
            </w:r>
          </w:p>
        </w:tc>
        <w:tc>
          <w:tcPr>
            <w:tcW w:w="632" w:type="dxa"/>
            <w:tcBorders>
              <w:right w:val="single" w:sz="12" w:space="0" w:color="auto"/>
            </w:tcBorders>
          </w:tcPr>
          <w:p w14:paraId="307955A7" w14:textId="77777777" w:rsidR="006C7785" w:rsidRPr="00340B0D" w:rsidRDefault="006C7785" w:rsidP="00380FCD">
            <w:pPr>
              <w:jc w:val="center"/>
              <w:rPr>
                <w:rFonts w:cs="Arial"/>
                <w:sz w:val="18"/>
                <w:szCs w:val="18"/>
              </w:rPr>
            </w:pPr>
          </w:p>
        </w:tc>
      </w:tr>
      <w:tr w:rsidR="006C7785" w:rsidRPr="00340B0D" w14:paraId="5DE5A187"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27E288D" w14:textId="77777777" w:rsidR="006C7785" w:rsidRPr="00340B0D" w:rsidRDefault="006C7785" w:rsidP="00380FCD">
            <w:pPr>
              <w:rPr>
                <w:rFonts w:cs="Arial"/>
                <w:sz w:val="18"/>
                <w:szCs w:val="18"/>
              </w:rPr>
            </w:pPr>
            <w:r w:rsidRPr="00340B0D">
              <w:rPr>
                <w:rFonts w:cs="Arial"/>
                <w:sz w:val="18"/>
                <w:szCs w:val="18"/>
              </w:rPr>
              <w:t>Deep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CE66DDB" w14:textId="77777777" w:rsidR="006C7785" w:rsidRPr="00340B0D" w:rsidRDefault="006C7785" w:rsidP="00380FCD">
            <w:pPr>
              <w:rPr>
                <w:rFonts w:cs="Arial"/>
                <w:sz w:val="18"/>
                <w:szCs w:val="18"/>
              </w:rPr>
            </w:pPr>
            <w:r>
              <w:rPr>
                <w:rFonts w:cs="Arial"/>
                <w:sz w:val="18"/>
                <w:szCs w:val="18"/>
              </w:rPr>
              <w:t>20m</w:t>
            </w:r>
          </w:p>
        </w:tc>
        <w:tc>
          <w:tcPr>
            <w:tcW w:w="4103" w:type="dxa"/>
            <w:gridSpan w:val="4"/>
            <w:tcBorders>
              <w:left w:val="single" w:sz="12" w:space="0" w:color="auto"/>
            </w:tcBorders>
          </w:tcPr>
          <w:p w14:paraId="0F115316" w14:textId="77777777" w:rsidR="006C7785" w:rsidRPr="00340B0D" w:rsidRDefault="006C7785" w:rsidP="00380FCD">
            <w:pPr>
              <w:rPr>
                <w:rFonts w:cs="Arial"/>
                <w:b/>
                <w:bCs/>
                <w:sz w:val="18"/>
                <w:szCs w:val="18"/>
              </w:rPr>
            </w:pPr>
            <w:r w:rsidRPr="00340B0D">
              <w:rPr>
                <w:rFonts w:cs="Arial"/>
                <w:sz w:val="18"/>
                <w:szCs w:val="18"/>
              </w:rPr>
              <w:t>Highlight info</w:t>
            </w:r>
          </w:p>
        </w:tc>
        <w:tc>
          <w:tcPr>
            <w:tcW w:w="632" w:type="dxa"/>
            <w:tcBorders>
              <w:right w:val="single" w:sz="12" w:space="0" w:color="auto"/>
            </w:tcBorders>
          </w:tcPr>
          <w:p w14:paraId="26AD3561" w14:textId="77777777" w:rsidR="006C7785" w:rsidRPr="00340B0D" w:rsidRDefault="006C7785" w:rsidP="00380FCD">
            <w:pPr>
              <w:jc w:val="center"/>
              <w:rPr>
                <w:rFonts w:cs="Arial"/>
                <w:sz w:val="18"/>
                <w:szCs w:val="18"/>
              </w:rPr>
            </w:pPr>
          </w:p>
        </w:tc>
      </w:tr>
      <w:tr w:rsidR="006C7785" w:rsidRPr="00340B0D" w14:paraId="6B76A8B3"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D72A956" w14:textId="77777777" w:rsidR="006C7785" w:rsidRPr="00340B0D" w:rsidRDefault="006C7785" w:rsidP="00380FCD">
            <w:pPr>
              <w:rPr>
                <w:rFonts w:cs="Arial"/>
                <w:sz w:val="18"/>
                <w:szCs w:val="18"/>
              </w:rPr>
            </w:pPr>
            <w:r w:rsidRPr="00340B0D">
              <w:rPr>
                <w:rFonts w:cs="Arial"/>
                <w:sz w:val="18"/>
                <w:szCs w:val="18"/>
              </w:rPr>
              <w:t>Shallow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2D7144B" w14:textId="77777777" w:rsidR="006C7785" w:rsidRPr="00340B0D" w:rsidRDefault="006C7785" w:rsidP="00380FCD">
            <w:pPr>
              <w:rPr>
                <w:rFonts w:cs="Arial"/>
                <w:sz w:val="18"/>
                <w:szCs w:val="18"/>
              </w:rPr>
            </w:pPr>
            <w:r>
              <w:rPr>
                <w:rFonts w:cs="Arial"/>
                <w:sz w:val="18"/>
                <w:szCs w:val="18"/>
              </w:rPr>
              <w:t>5m</w:t>
            </w:r>
          </w:p>
        </w:tc>
        <w:tc>
          <w:tcPr>
            <w:tcW w:w="4103" w:type="dxa"/>
            <w:gridSpan w:val="4"/>
            <w:tcBorders>
              <w:left w:val="single" w:sz="12" w:space="0" w:color="auto"/>
            </w:tcBorders>
          </w:tcPr>
          <w:p w14:paraId="50326919" w14:textId="77777777" w:rsidR="006C7785" w:rsidRPr="00340B0D" w:rsidRDefault="006C7785" w:rsidP="00380FCD">
            <w:pPr>
              <w:rPr>
                <w:rFonts w:cs="Arial"/>
                <w:sz w:val="18"/>
                <w:szCs w:val="18"/>
              </w:rPr>
            </w:pPr>
            <w:r w:rsidRPr="00340B0D">
              <w:rPr>
                <w:rFonts w:cs="Arial"/>
                <w:sz w:val="18"/>
                <w:szCs w:val="18"/>
              </w:rPr>
              <w:t>Shallow Pattern</w:t>
            </w:r>
          </w:p>
        </w:tc>
        <w:tc>
          <w:tcPr>
            <w:tcW w:w="632" w:type="dxa"/>
            <w:tcBorders>
              <w:right w:val="single" w:sz="12" w:space="0" w:color="auto"/>
            </w:tcBorders>
          </w:tcPr>
          <w:p w14:paraId="38F6B47B"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60ED111B"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232C8F3" w14:textId="77777777" w:rsidR="006C7785" w:rsidRPr="00340B0D" w:rsidRDefault="006C7785" w:rsidP="00380FCD">
            <w:pPr>
              <w:rPr>
                <w:rFonts w:cs="Arial"/>
                <w:sz w:val="18"/>
                <w:szCs w:val="18"/>
              </w:rPr>
            </w:pPr>
            <w:r w:rsidRPr="00340B0D">
              <w:rPr>
                <w:rFonts w:cs="Arial"/>
                <w:sz w:val="18"/>
                <w:szCs w:val="18"/>
              </w:rPr>
              <w:t>Four Shades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53D7BD" w14:textId="77777777" w:rsidR="006C7785" w:rsidRPr="00340B0D" w:rsidRDefault="006C7785" w:rsidP="00380FCD">
            <w:pPr>
              <w:rPr>
                <w:rFonts w:cs="Arial"/>
                <w:sz w:val="18"/>
                <w:szCs w:val="18"/>
              </w:rPr>
            </w:pPr>
            <w:r>
              <w:rPr>
                <w:rFonts w:cs="Arial"/>
                <w:sz w:val="18"/>
                <w:szCs w:val="18"/>
              </w:rPr>
              <w:t>On</w:t>
            </w:r>
          </w:p>
        </w:tc>
        <w:tc>
          <w:tcPr>
            <w:tcW w:w="4103" w:type="dxa"/>
            <w:gridSpan w:val="4"/>
            <w:tcBorders>
              <w:left w:val="single" w:sz="12" w:space="0" w:color="auto"/>
            </w:tcBorders>
          </w:tcPr>
          <w:p w14:paraId="78882FBE" w14:textId="77777777" w:rsidR="006C7785" w:rsidRPr="00340B0D" w:rsidRDefault="006C7785" w:rsidP="00380FCD">
            <w:pPr>
              <w:rPr>
                <w:rFonts w:cs="Arial"/>
                <w:sz w:val="18"/>
                <w:szCs w:val="18"/>
              </w:rPr>
            </w:pPr>
            <w:r w:rsidRPr="00340B0D">
              <w:rPr>
                <w:rFonts w:cs="Arial"/>
                <w:sz w:val="18"/>
                <w:szCs w:val="18"/>
              </w:rPr>
              <w:t>Unknown</w:t>
            </w:r>
          </w:p>
        </w:tc>
        <w:tc>
          <w:tcPr>
            <w:tcW w:w="632" w:type="dxa"/>
            <w:tcBorders>
              <w:right w:val="single" w:sz="12" w:space="0" w:color="auto"/>
            </w:tcBorders>
          </w:tcPr>
          <w:p w14:paraId="1B9C942C" w14:textId="77777777" w:rsidR="006C7785" w:rsidRPr="00340B0D" w:rsidRDefault="006C7785" w:rsidP="00380FCD">
            <w:pPr>
              <w:jc w:val="center"/>
              <w:rPr>
                <w:rFonts w:cs="Arial"/>
                <w:sz w:val="18"/>
                <w:szCs w:val="18"/>
              </w:rPr>
            </w:pPr>
          </w:p>
        </w:tc>
      </w:tr>
      <w:tr w:rsidR="006C7785" w:rsidRPr="00340B0D" w14:paraId="649E257C"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1B630B3" w14:textId="77777777" w:rsidR="006C7785" w:rsidRPr="00340B0D" w:rsidRDefault="006C7785" w:rsidP="00380FCD">
            <w:pPr>
              <w:rPr>
                <w:rFonts w:cs="Arial"/>
                <w:sz w:val="18"/>
                <w:szCs w:val="18"/>
              </w:rPr>
            </w:pPr>
            <w:r w:rsidRPr="00340B0D">
              <w:rPr>
                <w:rFonts w:cs="Arial"/>
                <w:sz w:val="18"/>
                <w:szCs w:val="18"/>
              </w:rPr>
              <w:t>Radar Overlay</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576E81E"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7DB39D5D" w14:textId="77777777" w:rsidR="006C7785" w:rsidRPr="00340B0D" w:rsidRDefault="006C7785" w:rsidP="00380FCD">
            <w:pPr>
              <w:rPr>
                <w:rFonts w:cs="Arial"/>
                <w:sz w:val="18"/>
                <w:szCs w:val="18"/>
              </w:rPr>
            </w:pPr>
            <w:r w:rsidRPr="00340B0D">
              <w:rPr>
                <w:rFonts w:cs="Arial"/>
                <w:sz w:val="18"/>
                <w:szCs w:val="18"/>
              </w:rPr>
              <w:t>Update Review</w:t>
            </w:r>
          </w:p>
        </w:tc>
        <w:tc>
          <w:tcPr>
            <w:tcW w:w="632" w:type="dxa"/>
            <w:tcBorders>
              <w:right w:val="single" w:sz="12" w:space="0" w:color="auto"/>
            </w:tcBorders>
          </w:tcPr>
          <w:p w14:paraId="6EA90127" w14:textId="77777777" w:rsidR="006C7785" w:rsidRPr="00340B0D" w:rsidRDefault="006C7785" w:rsidP="00380FCD">
            <w:pPr>
              <w:jc w:val="center"/>
              <w:rPr>
                <w:rFonts w:cs="Arial"/>
                <w:sz w:val="18"/>
                <w:szCs w:val="18"/>
              </w:rPr>
            </w:pPr>
          </w:p>
        </w:tc>
      </w:tr>
      <w:tr w:rsidR="006C7785" w:rsidRPr="00340B0D" w14:paraId="2A8B7108"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210EAAD" w14:textId="77777777" w:rsidR="006C7785" w:rsidRPr="00340B0D" w:rsidRDefault="006C7785" w:rsidP="00380FCD">
            <w:pPr>
              <w:rPr>
                <w:rFonts w:cs="Arial"/>
                <w:sz w:val="18"/>
                <w:szCs w:val="18"/>
              </w:rPr>
            </w:pPr>
            <w:r w:rsidRPr="00340B0D">
              <w:rPr>
                <w:rFonts w:cs="Arial"/>
                <w:sz w:val="18"/>
                <w:szCs w:val="18"/>
              </w:rPr>
              <w:t>Plain Boundaries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E07C683"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0B577D5D" w14:textId="77777777" w:rsidR="006C7785" w:rsidRPr="00340B0D" w:rsidRDefault="006C7785" w:rsidP="00380FCD">
            <w:pPr>
              <w:rPr>
                <w:rFonts w:cs="Arial"/>
                <w:sz w:val="18"/>
                <w:szCs w:val="18"/>
              </w:rPr>
            </w:pPr>
            <w:r w:rsidRPr="00340B0D">
              <w:rPr>
                <w:rFonts w:cs="Arial"/>
                <w:b/>
                <w:bCs/>
                <w:sz w:val="18"/>
                <w:szCs w:val="18"/>
              </w:rPr>
              <w:t>Text Groups</w:t>
            </w:r>
          </w:p>
        </w:tc>
        <w:tc>
          <w:tcPr>
            <w:tcW w:w="632" w:type="dxa"/>
            <w:tcBorders>
              <w:right w:val="single" w:sz="12" w:space="0" w:color="auto"/>
            </w:tcBorders>
            <w:vAlign w:val="center"/>
          </w:tcPr>
          <w:p w14:paraId="3671104F" w14:textId="77777777" w:rsidR="006C7785" w:rsidRPr="00340B0D" w:rsidRDefault="006C7785" w:rsidP="00380FCD">
            <w:pPr>
              <w:jc w:val="center"/>
              <w:rPr>
                <w:rFonts w:cs="Arial"/>
                <w:sz w:val="18"/>
                <w:szCs w:val="18"/>
              </w:rPr>
            </w:pPr>
          </w:p>
        </w:tc>
      </w:tr>
      <w:tr w:rsidR="006C7785" w:rsidRPr="00340B0D" w14:paraId="10033322"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27BFA93" w14:textId="77777777" w:rsidR="006C7785" w:rsidRPr="00340B0D" w:rsidRDefault="006C7785" w:rsidP="00380FCD">
            <w:pPr>
              <w:rPr>
                <w:rFonts w:cs="Arial"/>
                <w:sz w:val="18"/>
                <w:szCs w:val="18"/>
              </w:rPr>
            </w:pPr>
            <w:r w:rsidRPr="00340B0D">
              <w:rPr>
                <w:rFonts w:cs="Arial"/>
                <w:sz w:val="18"/>
                <w:szCs w:val="18"/>
              </w:rPr>
              <w:t>Simplified Symbols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948BBDC"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665BB452" w14:textId="77777777" w:rsidR="006C7785" w:rsidRPr="00340B0D" w:rsidRDefault="006C7785" w:rsidP="00380FCD">
            <w:pPr>
              <w:rPr>
                <w:rFonts w:cs="Arial"/>
                <w:sz w:val="18"/>
                <w:szCs w:val="18"/>
              </w:rPr>
            </w:pPr>
            <w:r w:rsidRPr="00340B0D">
              <w:rPr>
                <w:rFonts w:cs="Arial"/>
                <w:sz w:val="18"/>
                <w:szCs w:val="18"/>
              </w:rPr>
              <w:t>Chart Text</w:t>
            </w:r>
          </w:p>
        </w:tc>
        <w:tc>
          <w:tcPr>
            <w:tcW w:w="632" w:type="dxa"/>
            <w:tcBorders>
              <w:right w:val="single" w:sz="12" w:space="0" w:color="auto"/>
            </w:tcBorders>
            <w:vAlign w:val="center"/>
          </w:tcPr>
          <w:p w14:paraId="67219FFA" w14:textId="77777777" w:rsidR="006C7785" w:rsidRPr="00340B0D" w:rsidRDefault="006C7785" w:rsidP="00380FCD">
            <w:pPr>
              <w:jc w:val="center"/>
              <w:rPr>
                <w:rFonts w:cs="Arial"/>
                <w:sz w:val="18"/>
                <w:szCs w:val="18"/>
              </w:rPr>
            </w:pPr>
          </w:p>
        </w:tc>
      </w:tr>
      <w:tr w:rsidR="006C7785" w:rsidRPr="00340B0D" w14:paraId="0049092C"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5CD55BF" w14:textId="77777777" w:rsidR="006C7785" w:rsidRPr="00340B0D" w:rsidRDefault="006C7785" w:rsidP="00380FCD">
            <w:pPr>
              <w:rPr>
                <w:rFonts w:cs="Arial"/>
                <w:sz w:val="18"/>
                <w:szCs w:val="18"/>
              </w:rPr>
            </w:pPr>
            <w:r w:rsidRPr="00340B0D">
              <w:rPr>
                <w:rFonts w:cs="Arial"/>
                <w:sz w:val="18"/>
                <w:szCs w:val="18"/>
              </w:rPr>
              <w:t>Full Light Lines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15F7BA6"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7173B11"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32" w:type="dxa"/>
            <w:tcBorders>
              <w:right w:val="single" w:sz="12" w:space="0" w:color="auto"/>
            </w:tcBorders>
            <w:vAlign w:val="center"/>
          </w:tcPr>
          <w:p w14:paraId="7141B1A5" w14:textId="77777777" w:rsidR="006C7785" w:rsidRPr="00340B0D" w:rsidRDefault="006C7785" w:rsidP="00380FCD">
            <w:pPr>
              <w:jc w:val="center"/>
              <w:rPr>
                <w:rFonts w:cs="Arial"/>
                <w:sz w:val="18"/>
                <w:szCs w:val="18"/>
              </w:rPr>
            </w:pPr>
          </w:p>
        </w:tc>
      </w:tr>
      <w:tr w:rsidR="006C7785" w:rsidRPr="00340B0D" w14:paraId="596E7543"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CF184C6" w14:textId="77777777" w:rsidR="006C7785" w:rsidRPr="00340B0D" w:rsidRDefault="006C7785" w:rsidP="00380FCD">
            <w:pPr>
              <w:rPr>
                <w:rFonts w:cs="Arial"/>
                <w:sz w:val="18"/>
                <w:szCs w:val="18"/>
              </w:rPr>
            </w:pPr>
            <w:r w:rsidRPr="00340B0D">
              <w:rPr>
                <w:rFonts w:cs="Arial"/>
                <w:sz w:val="18"/>
                <w:szCs w:val="18"/>
              </w:rPr>
              <w:t>Ignore scale minimum</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87F64B8"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3A479EF5"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32" w:type="dxa"/>
            <w:tcBorders>
              <w:right w:val="single" w:sz="12" w:space="0" w:color="auto"/>
            </w:tcBorders>
            <w:vAlign w:val="center"/>
          </w:tcPr>
          <w:p w14:paraId="68A9E977" w14:textId="77777777" w:rsidR="006C7785" w:rsidRPr="00340B0D" w:rsidRDefault="006C7785" w:rsidP="00380FCD">
            <w:pPr>
              <w:jc w:val="center"/>
              <w:rPr>
                <w:rFonts w:cs="Arial"/>
                <w:sz w:val="18"/>
                <w:szCs w:val="18"/>
              </w:rPr>
            </w:pPr>
          </w:p>
        </w:tc>
      </w:tr>
      <w:tr w:rsidR="006C7785" w:rsidRPr="00340B0D" w14:paraId="2D6EC939"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D956EEB" w14:textId="77777777" w:rsidR="006C7785" w:rsidRPr="00340B0D" w:rsidRDefault="006C7785" w:rsidP="00380FCD">
            <w:pPr>
              <w:rPr>
                <w:rFonts w:cs="Arial"/>
                <w:sz w:val="18"/>
                <w:szCs w:val="18"/>
              </w:rPr>
            </w:pPr>
            <w:r w:rsidRPr="00340B0D">
              <w:rPr>
                <w:rFonts w:cs="Arial"/>
                <w:sz w:val="18"/>
                <w:szCs w:val="18"/>
              </w:rPr>
              <w:t>Shallow Water Dangers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tcPr>
          <w:p w14:paraId="68CD1691"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EE7B9C8" w14:textId="77777777" w:rsidR="006C7785" w:rsidRPr="00340B0D" w:rsidRDefault="006C7785" w:rsidP="00380FCD">
            <w:pPr>
              <w:rPr>
                <w:rFonts w:cs="Arial"/>
                <w:sz w:val="18"/>
                <w:szCs w:val="18"/>
              </w:rPr>
            </w:pPr>
            <w:r w:rsidRPr="00340B0D">
              <w:rPr>
                <w:rFonts w:cs="Arial"/>
                <w:sz w:val="18"/>
                <w:szCs w:val="18"/>
              </w:rPr>
              <w:t xml:space="preserve">        Names</w:t>
            </w:r>
          </w:p>
        </w:tc>
        <w:tc>
          <w:tcPr>
            <w:tcW w:w="632" w:type="dxa"/>
            <w:tcBorders>
              <w:right w:val="single" w:sz="12" w:space="0" w:color="auto"/>
            </w:tcBorders>
            <w:vAlign w:val="center"/>
          </w:tcPr>
          <w:p w14:paraId="3ACEDFDC" w14:textId="77777777" w:rsidR="006C7785" w:rsidRPr="00340B0D" w:rsidRDefault="006C7785" w:rsidP="00380FCD">
            <w:pPr>
              <w:jc w:val="center"/>
              <w:rPr>
                <w:rFonts w:cs="Arial"/>
                <w:sz w:val="18"/>
                <w:szCs w:val="18"/>
              </w:rPr>
            </w:pPr>
          </w:p>
        </w:tc>
      </w:tr>
      <w:tr w:rsidR="006C7785" w:rsidRPr="00340B0D" w14:paraId="1488E813" w14:textId="77777777" w:rsidTr="00380FCD">
        <w:trPr>
          <w:gridBefore w:val="1"/>
          <w:wBefore w:w="12" w:type="dxa"/>
        </w:trPr>
        <w:tc>
          <w:tcPr>
            <w:tcW w:w="4499"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0E2A626E"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03" w:type="dxa"/>
            <w:gridSpan w:val="4"/>
            <w:tcBorders>
              <w:left w:val="single" w:sz="12" w:space="0" w:color="auto"/>
            </w:tcBorders>
          </w:tcPr>
          <w:p w14:paraId="0B0EDDD2"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32" w:type="dxa"/>
            <w:tcBorders>
              <w:right w:val="single" w:sz="12" w:space="0" w:color="auto"/>
            </w:tcBorders>
          </w:tcPr>
          <w:p w14:paraId="54607C2F" w14:textId="77777777" w:rsidR="006C7785" w:rsidRPr="00340B0D" w:rsidRDefault="006C7785" w:rsidP="00380FCD">
            <w:pPr>
              <w:jc w:val="center"/>
              <w:rPr>
                <w:rFonts w:cs="Arial"/>
                <w:sz w:val="18"/>
                <w:szCs w:val="18"/>
              </w:rPr>
            </w:pPr>
          </w:p>
        </w:tc>
      </w:tr>
      <w:tr w:rsidR="006C7785" w:rsidRPr="00340B0D" w14:paraId="712BDE31" w14:textId="77777777" w:rsidTr="00380FCD">
        <w:trPr>
          <w:gridBefore w:val="1"/>
          <w:wBefore w:w="12" w:type="dxa"/>
        </w:trPr>
        <w:sdt>
          <w:sdtPr>
            <w:rPr>
              <w:rFonts w:cs="Arial"/>
              <w:sz w:val="18"/>
              <w:szCs w:val="18"/>
            </w:rPr>
            <w:alias w:val="Palette"/>
            <w:tag w:val="Palette"/>
            <w:id w:val="1033317775"/>
            <w:placeholder>
              <w:docPart w:val="1F88346FE6454221BF50311A20857EE8"/>
            </w:placeholder>
            <w:comboBox>
              <w:listItem w:displayText="Day" w:value="Day"/>
              <w:listItem w:displayText="Dusk" w:value="Dusk"/>
              <w:listItem w:displayText="Night" w:value="Night"/>
            </w:comboBox>
          </w:sdtPr>
          <w:sdtContent>
            <w:tc>
              <w:tcPr>
                <w:tcW w:w="4499" w:type="dxa"/>
                <w:gridSpan w:val="4"/>
                <w:tcBorders>
                  <w:left w:val="single" w:sz="12" w:space="0" w:color="auto"/>
                  <w:bottom w:val="single" w:sz="12" w:space="0" w:color="auto"/>
                  <w:right w:val="single" w:sz="12" w:space="0" w:color="auto"/>
                </w:tcBorders>
              </w:tcPr>
              <w:p w14:paraId="633BE1F0" w14:textId="77777777" w:rsidR="006C7785" w:rsidRPr="00340B0D" w:rsidRDefault="006C7785" w:rsidP="00380FCD">
                <w:pPr>
                  <w:rPr>
                    <w:rFonts w:cs="Arial"/>
                    <w:sz w:val="18"/>
                    <w:szCs w:val="18"/>
                  </w:rPr>
                </w:pPr>
                <w:r>
                  <w:rPr>
                    <w:rFonts w:cs="Arial"/>
                    <w:sz w:val="18"/>
                    <w:szCs w:val="18"/>
                  </w:rPr>
                  <w:t>Dusk</w:t>
                </w:r>
              </w:p>
            </w:tc>
          </w:sdtContent>
        </w:sdt>
        <w:tc>
          <w:tcPr>
            <w:tcW w:w="4103" w:type="dxa"/>
            <w:gridSpan w:val="4"/>
            <w:tcBorders>
              <w:left w:val="single" w:sz="12" w:space="0" w:color="auto"/>
            </w:tcBorders>
          </w:tcPr>
          <w:p w14:paraId="0B57A781"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32" w:type="dxa"/>
            <w:tcBorders>
              <w:right w:val="single" w:sz="12" w:space="0" w:color="auto"/>
            </w:tcBorders>
          </w:tcPr>
          <w:p w14:paraId="3CC1C83F" w14:textId="77777777" w:rsidR="006C7785" w:rsidRPr="00340B0D" w:rsidRDefault="006C7785" w:rsidP="00380FCD">
            <w:pPr>
              <w:jc w:val="center"/>
              <w:rPr>
                <w:rFonts w:cs="Arial"/>
                <w:sz w:val="18"/>
                <w:szCs w:val="18"/>
              </w:rPr>
            </w:pPr>
          </w:p>
        </w:tc>
      </w:tr>
      <w:tr w:rsidR="006C7785" w:rsidRPr="00340B0D" w14:paraId="3FF7CB72"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FFFFFF" w:themeFill="background1"/>
            <w:vAlign w:val="center"/>
          </w:tcPr>
          <w:p w14:paraId="3AF7FEAE" w14:textId="77777777" w:rsidR="006C7785" w:rsidRPr="00340B0D" w:rsidRDefault="006C7785" w:rsidP="00380FCD">
            <w:pPr>
              <w:jc w:val="center"/>
              <w:rPr>
                <w:rFonts w:cs="Arial"/>
                <w:b/>
                <w:bCs/>
                <w:sz w:val="18"/>
                <w:szCs w:val="18"/>
              </w:rPr>
            </w:pPr>
          </w:p>
        </w:tc>
        <w:tc>
          <w:tcPr>
            <w:tcW w:w="4103" w:type="dxa"/>
            <w:gridSpan w:val="4"/>
            <w:tcBorders>
              <w:left w:val="single" w:sz="12" w:space="0" w:color="auto"/>
            </w:tcBorders>
          </w:tcPr>
          <w:p w14:paraId="56F21CDF" w14:textId="77777777" w:rsidR="006C7785" w:rsidRPr="00340B0D" w:rsidRDefault="006C7785" w:rsidP="00380FCD">
            <w:pPr>
              <w:rPr>
                <w:rFonts w:cs="Arial"/>
                <w:sz w:val="18"/>
                <w:szCs w:val="18"/>
              </w:rPr>
            </w:pPr>
          </w:p>
        </w:tc>
        <w:tc>
          <w:tcPr>
            <w:tcW w:w="632" w:type="dxa"/>
            <w:tcBorders>
              <w:right w:val="single" w:sz="12" w:space="0" w:color="auto"/>
            </w:tcBorders>
            <w:vAlign w:val="center"/>
          </w:tcPr>
          <w:p w14:paraId="214A71AD" w14:textId="77777777" w:rsidR="006C7785" w:rsidRPr="00340B0D" w:rsidRDefault="006C7785" w:rsidP="00380FCD">
            <w:pPr>
              <w:jc w:val="center"/>
              <w:rPr>
                <w:rFonts w:cs="Arial"/>
                <w:sz w:val="18"/>
                <w:szCs w:val="18"/>
              </w:rPr>
            </w:pPr>
          </w:p>
        </w:tc>
      </w:tr>
      <w:tr w:rsidR="006C7785" w:rsidRPr="00340B0D" w14:paraId="04B766CD" w14:textId="77777777" w:rsidTr="00380FCD">
        <w:trPr>
          <w:gridBefore w:val="1"/>
          <w:wBefore w:w="12" w:type="dxa"/>
        </w:trPr>
        <w:tc>
          <w:tcPr>
            <w:tcW w:w="4499" w:type="dxa"/>
            <w:gridSpan w:val="4"/>
            <w:tcBorders>
              <w:left w:val="single" w:sz="12" w:space="0" w:color="auto"/>
              <w:bottom w:val="single" w:sz="12" w:space="0" w:color="auto"/>
              <w:right w:val="single" w:sz="12" w:space="0" w:color="auto"/>
            </w:tcBorders>
            <w:shd w:val="clear" w:color="auto" w:fill="FFFFFF" w:themeFill="background1"/>
          </w:tcPr>
          <w:p w14:paraId="2044A6D6" w14:textId="77777777" w:rsidR="006C7785" w:rsidRPr="00340B0D" w:rsidRDefault="006C7785" w:rsidP="00380FCD">
            <w:pPr>
              <w:rPr>
                <w:rFonts w:cs="Arial"/>
                <w:sz w:val="18"/>
                <w:szCs w:val="18"/>
              </w:rPr>
            </w:pPr>
          </w:p>
        </w:tc>
        <w:tc>
          <w:tcPr>
            <w:tcW w:w="4103" w:type="dxa"/>
            <w:gridSpan w:val="4"/>
            <w:tcBorders>
              <w:left w:val="single" w:sz="12" w:space="0" w:color="auto"/>
              <w:bottom w:val="single" w:sz="12" w:space="0" w:color="auto"/>
            </w:tcBorders>
          </w:tcPr>
          <w:p w14:paraId="04C13218" w14:textId="77777777" w:rsidR="006C7785" w:rsidRPr="00340B0D" w:rsidRDefault="006C7785" w:rsidP="00380FCD">
            <w:pPr>
              <w:jc w:val="center"/>
              <w:rPr>
                <w:rFonts w:cs="Arial"/>
                <w:sz w:val="18"/>
                <w:szCs w:val="18"/>
              </w:rPr>
            </w:pPr>
          </w:p>
        </w:tc>
        <w:tc>
          <w:tcPr>
            <w:tcW w:w="632" w:type="dxa"/>
            <w:tcBorders>
              <w:bottom w:val="single" w:sz="12" w:space="0" w:color="auto"/>
              <w:right w:val="single" w:sz="12" w:space="0" w:color="auto"/>
            </w:tcBorders>
            <w:vAlign w:val="center"/>
          </w:tcPr>
          <w:p w14:paraId="02AB67BD" w14:textId="77777777" w:rsidR="006C7785" w:rsidRPr="00340B0D" w:rsidRDefault="006C7785" w:rsidP="00380FCD">
            <w:pPr>
              <w:jc w:val="center"/>
              <w:rPr>
                <w:rFonts w:cs="Arial"/>
                <w:sz w:val="18"/>
                <w:szCs w:val="18"/>
              </w:rPr>
            </w:pPr>
          </w:p>
        </w:tc>
      </w:tr>
      <w:tr w:rsidR="006C7785" w:rsidRPr="00340B0D" w14:paraId="5E4DA99D"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AEF6F3D"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E8B3A70"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484985A8" w14:textId="77777777" w:rsidTr="00380FCD">
        <w:trPr>
          <w:gridBefore w:val="1"/>
          <w:wBefore w:w="12" w:type="dxa"/>
          <w:trHeight w:val="287"/>
        </w:trPr>
        <w:tc>
          <w:tcPr>
            <w:tcW w:w="2709" w:type="dxa"/>
            <w:tcBorders>
              <w:left w:val="single" w:sz="12" w:space="0" w:color="auto"/>
              <w:bottom w:val="single" w:sz="4" w:space="0" w:color="auto"/>
            </w:tcBorders>
          </w:tcPr>
          <w:p w14:paraId="6470D78E" w14:textId="77777777" w:rsidR="006C7785" w:rsidRPr="00340B0D" w:rsidRDefault="006C7785" w:rsidP="00380FCD">
            <w:pPr>
              <w:rPr>
                <w:rFonts w:cs="Arial"/>
                <w:sz w:val="18"/>
                <w:szCs w:val="18"/>
              </w:rPr>
            </w:pPr>
            <w:r w:rsidRPr="00340B0D">
              <w:rPr>
                <w:rFonts w:cs="Arial"/>
                <w:sz w:val="18"/>
                <w:szCs w:val="18"/>
              </w:rPr>
              <w:t>Start Date</w:t>
            </w:r>
          </w:p>
        </w:tc>
        <w:tc>
          <w:tcPr>
            <w:tcW w:w="1790" w:type="dxa"/>
            <w:gridSpan w:val="3"/>
            <w:tcBorders>
              <w:bottom w:val="single" w:sz="4" w:space="0" w:color="auto"/>
              <w:right w:val="single" w:sz="12" w:space="0" w:color="auto"/>
            </w:tcBorders>
          </w:tcPr>
          <w:p w14:paraId="580A5586" w14:textId="77777777" w:rsidR="006C7785" w:rsidRPr="00340B0D" w:rsidRDefault="006C7785" w:rsidP="00380FCD">
            <w:pPr>
              <w:rPr>
                <w:rFonts w:cs="Arial"/>
                <w:sz w:val="18"/>
                <w:szCs w:val="18"/>
              </w:rPr>
            </w:pPr>
          </w:p>
        </w:tc>
        <w:tc>
          <w:tcPr>
            <w:tcW w:w="2809" w:type="dxa"/>
            <w:gridSpan w:val="2"/>
            <w:tcBorders>
              <w:left w:val="single" w:sz="12" w:space="0" w:color="auto"/>
              <w:bottom w:val="single" w:sz="4" w:space="0" w:color="auto"/>
              <w:right w:val="single" w:sz="4" w:space="0" w:color="auto"/>
            </w:tcBorders>
            <w:vAlign w:val="center"/>
          </w:tcPr>
          <w:p w14:paraId="1F7FE7F3" w14:textId="77777777" w:rsidR="006C7785" w:rsidRPr="00340B0D" w:rsidRDefault="006C7785" w:rsidP="00380FCD">
            <w:pPr>
              <w:rPr>
                <w:rFonts w:cs="Arial"/>
                <w:sz w:val="18"/>
                <w:szCs w:val="18"/>
              </w:rPr>
            </w:pPr>
            <w:r w:rsidRPr="00340B0D">
              <w:rPr>
                <w:rFonts w:cs="Arial"/>
                <w:sz w:val="18"/>
                <w:szCs w:val="18"/>
              </w:rPr>
              <w:t>Centre</w:t>
            </w:r>
          </w:p>
        </w:tc>
        <w:tc>
          <w:tcPr>
            <w:tcW w:w="1926" w:type="dxa"/>
            <w:gridSpan w:val="3"/>
            <w:tcBorders>
              <w:left w:val="single" w:sz="4" w:space="0" w:color="auto"/>
              <w:bottom w:val="single" w:sz="4" w:space="0" w:color="auto"/>
              <w:right w:val="single" w:sz="12" w:space="0" w:color="auto"/>
            </w:tcBorders>
            <w:vAlign w:val="center"/>
          </w:tcPr>
          <w:p w14:paraId="08F208D5" w14:textId="77777777" w:rsidR="006C7785" w:rsidRPr="00340B0D" w:rsidRDefault="006C7785" w:rsidP="00380FCD">
            <w:pPr>
              <w:rPr>
                <w:rFonts w:cs="Arial"/>
                <w:sz w:val="18"/>
                <w:szCs w:val="18"/>
              </w:rPr>
            </w:pPr>
          </w:p>
        </w:tc>
      </w:tr>
      <w:tr w:rsidR="006C7785" w:rsidRPr="00340B0D" w14:paraId="05EC7340" w14:textId="77777777" w:rsidTr="00380FCD">
        <w:trPr>
          <w:gridBefore w:val="1"/>
          <w:wBefore w:w="12" w:type="dxa"/>
        </w:trPr>
        <w:tc>
          <w:tcPr>
            <w:tcW w:w="2709" w:type="dxa"/>
            <w:tcBorders>
              <w:left w:val="single" w:sz="12" w:space="0" w:color="auto"/>
              <w:bottom w:val="single" w:sz="4" w:space="0" w:color="auto"/>
            </w:tcBorders>
          </w:tcPr>
          <w:p w14:paraId="4799534D" w14:textId="77777777" w:rsidR="006C7785" w:rsidRPr="00340B0D" w:rsidRDefault="006C7785" w:rsidP="00380FCD">
            <w:pPr>
              <w:rPr>
                <w:rFonts w:cs="Arial"/>
                <w:sz w:val="18"/>
                <w:szCs w:val="18"/>
              </w:rPr>
            </w:pPr>
            <w:r w:rsidRPr="00340B0D">
              <w:rPr>
                <w:rFonts w:cs="Arial"/>
                <w:sz w:val="18"/>
                <w:szCs w:val="18"/>
              </w:rPr>
              <w:t>End Date</w:t>
            </w:r>
          </w:p>
        </w:tc>
        <w:tc>
          <w:tcPr>
            <w:tcW w:w="1790" w:type="dxa"/>
            <w:gridSpan w:val="3"/>
            <w:tcBorders>
              <w:top w:val="single" w:sz="4" w:space="0" w:color="auto"/>
              <w:bottom w:val="single" w:sz="4" w:space="0" w:color="auto"/>
              <w:right w:val="single" w:sz="12" w:space="0" w:color="auto"/>
            </w:tcBorders>
          </w:tcPr>
          <w:p w14:paraId="601D7F92" w14:textId="77777777" w:rsidR="006C7785" w:rsidRPr="00340B0D" w:rsidRDefault="006C7785" w:rsidP="00380FCD">
            <w:pPr>
              <w:rPr>
                <w:rFonts w:cs="Arial"/>
                <w:sz w:val="18"/>
                <w:szCs w:val="18"/>
              </w:rPr>
            </w:pPr>
          </w:p>
        </w:tc>
        <w:tc>
          <w:tcPr>
            <w:tcW w:w="280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6B3F2A2" w14:textId="77777777" w:rsidR="006C7785" w:rsidRPr="00340B0D" w:rsidRDefault="006C7785" w:rsidP="00380FCD">
            <w:pPr>
              <w:rPr>
                <w:rFonts w:cs="Arial"/>
                <w:sz w:val="18"/>
                <w:szCs w:val="18"/>
              </w:rPr>
            </w:pPr>
            <w:r w:rsidRPr="00340B0D">
              <w:rPr>
                <w:rFonts w:cs="Arial"/>
                <w:sz w:val="18"/>
                <w:szCs w:val="18"/>
              </w:rPr>
              <w:t>Scale</w:t>
            </w:r>
          </w:p>
        </w:tc>
        <w:tc>
          <w:tcPr>
            <w:tcW w:w="192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20700E97"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17036E01" w14:textId="77777777" w:rsidTr="00380FCD">
        <w:trPr>
          <w:gridBefore w:val="1"/>
          <w:wBefore w:w="12" w:type="dxa"/>
        </w:trPr>
        <w:tc>
          <w:tcPr>
            <w:tcW w:w="449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5B0E2129" w14:textId="77777777" w:rsidR="006C7785" w:rsidRPr="00340B0D" w:rsidRDefault="006C7785" w:rsidP="00380FCD">
            <w:pPr>
              <w:jc w:val="center"/>
              <w:rPr>
                <w:rFonts w:cs="Arial"/>
                <w:b/>
                <w:bCs/>
                <w:sz w:val="18"/>
                <w:szCs w:val="18"/>
              </w:rPr>
            </w:pPr>
          </w:p>
        </w:tc>
        <w:tc>
          <w:tcPr>
            <w:tcW w:w="2809" w:type="dxa"/>
            <w:gridSpan w:val="2"/>
            <w:tcBorders>
              <w:top w:val="single" w:sz="4" w:space="0" w:color="auto"/>
              <w:left w:val="single" w:sz="12" w:space="0" w:color="auto"/>
              <w:bottom w:val="single" w:sz="12" w:space="0" w:color="auto"/>
              <w:right w:val="single" w:sz="4" w:space="0" w:color="auto"/>
            </w:tcBorders>
            <w:shd w:val="clear" w:color="auto" w:fill="auto"/>
          </w:tcPr>
          <w:p w14:paraId="481B039A"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92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4F65FF64" w14:textId="77777777" w:rsidR="006C7785" w:rsidRPr="00340B0D" w:rsidRDefault="006C7785" w:rsidP="00380FCD">
            <w:pPr>
              <w:rPr>
                <w:rFonts w:cs="Arial"/>
                <w:sz w:val="18"/>
                <w:szCs w:val="18"/>
              </w:rPr>
            </w:pPr>
          </w:p>
        </w:tc>
      </w:tr>
      <w:tr w:rsidR="006C7785" w:rsidRPr="00340B0D" w14:paraId="071CCCEE"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tcPr>
          <w:p w14:paraId="799FEB8F" w14:textId="77777777" w:rsidR="006C7785" w:rsidRPr="00340B0D" w:rsidRDefault="006C7785" w:rsidP="00380FCD">
            <w:pPr>
              <w:rPr>
                <w:rFonts w:cs="Arial"/>
                <w:sz w:val="18"/>
                <w:szCs w:val="18"/>
              </w:rPr>
            </w:pPr>
          </w:p>
        </w:tc>
      </w:tr>
      <w:tr w:rsidR="006C7785" w:rsidRPr="00340B0D" w14:paraId="372D2DD3"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6EE833A"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748A912B" w14:textId="77777777" w:rsidTr="00380FCD">
        <w:trPr>
          <w:gridBefore w:val="1"/>
          <w:wBefore w:w="12" w:type="dxa"/>
        </w:trPr>
        <w:tc>
          <w:tcPr>
            <w:tcW w:w="541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B43C4E7"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82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1E5B62C"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24F3BF4"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2F02100" w14:textId="77777777" w:rsidR="006C7785" w:rsidRPr="00340B0D" w:rsidRDefault="006C7785" w:rsidP="00380FCD">
            <w:pPr>
              <w:rPr>
                <w:rFonts w:cs="Arial"/>
                <w:sz w:val="18"/>
                <w:szCs w:val="18"/>
              </w:rPr>
            </w:pPr>
            <w:r w:rsidRPr="00340B0D">
              <w:rPr>
                <w:rFonts w:cs="Arial"/>
                <w:sz w:val="18"/>
                <w:szCs w:val="18"/>
              </w:rPr>
              <w:t>Drying lines</w:t>
            </w:r>
          </w:p>
        </w:tc>
        <w:tc>
          <w:tcPr>
            <w:tcW w:w="1143" w:type="dxa"/>
            <w:gridSpan w:val="2"/>
            <w:tcBorders>
              <w:top w:val="single" w:sz="4" w:space="0" w:color="auto"/>
              <w:left w:val="single" w:sz="4" w:space="0" w:color="auto"/>
              <w:bottom w:val="single" w:sz="4" w:space="0" w:color="auto"/>
              <w:right w:val="single" w:sz="12" w:space="0" w:color="auto"/>
            </w:tcBorders>
          </w:tcPr>
          <w:p w14:paraId="512EB293"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7858661" w14:textId="77777777" w:rsidR="006C7785" w:rsidRPr="00340B0D" w:rsidRDefault="006C7785" w:rsidP="00380FCD">
            <w:pPr>
              <w:pStyle w:val="Default"/>
              <w:rPr>
                <w:sz w:val="18"/>
                <w:szCs w:val="18"/>
              </w:rPr>
            </w:pPr>
            <w:r w:rsidRPr="00340B0D">
              <w:rPr>
                <w:sz w:val="18"/>
                <w:szCs w:val="18"/>
              </w:rPr>
              <w:t>Spot soundings</w:t>
            </w:r>
          </w:p>
        </w:tc>
        <w:tc>
          <w:tcPr>
            <w:tcW w:w="632" w:type="dxa"/>
            <w:tcBorders>
              <w:top w:val="single" w:sz="4" w:space="0" w:color="auto"/>
              <w:bottom w:val="single" w:sz="4" w:space="0" w:color="auto"/>
              <w:right w:val="single" w:sz="12" w:space="0" w:color="auto"/>
            </w:tcBorders>
            <w:vAlign w:val="center"/>
          </w:tcPr>
          <w:p w14:paraId="2880DA9B" w14:textId="77777777" w:rsidR="006C7785" w:rsidRPr="00340B0D" w:rsidRDefault="006C7785" w:rsidP="00380FCD">
            <w:pPr>
              <w:rPr>
                <w:rFonts w:cs="Arial"/>
                <w:sz w:val="18"/>
                <w:szCs w:val="18"/>
              </w:rPr>
            </w:pPr>
            <w:r>
              <w:rPr>
                <w:rFonts w:cs="Arial"/>
                <w:sz w:val="18"/>
                <w:szCs w:val="18"/>
              </w:rPr>
              <w:t>On</w:t>
            </w:r>
          </w:p>
        </w:tc>
      </w:tr>
      <w:tr w:rsidR="006C7785" w:rsidRPr="00340B0D" w14:paraId="4C5CE350"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4BC0310" w14:textId="77777777" w:rsidR="006C7785" w:rsidRPr="00340B0D" w:rsidRDefault="006C7785" w:rsidP="00380FCD">
            <w:pPr>
              <w:pStyle w:val="Default"/>
              <w:rPr>
                <w:sz w:val="18"/>
                <w:szCs w:val="18"/>
              </w:rPr>
            </w:pPr>
            <w:r w:rsidRPr="00340B0D">
              <w:rPr>
                <w:sz w:val="18"/>
                <w:szCs w:val="18"/>
              </w:rPr>
              <w:t>Buoys. Beacons, aids to navigation</w:t>
            </w:r>
          </w:p>
        </w:tc>
        <w:tc>
          <w:tcPr>
            <w:tcW w:w="1143" w:type="dxa"/>
            <w:gridSpan w:val="2"/>
            <w:tcBorders>
              <w:top w:val="single" w:sz="4" w:space="0" w:color="auto"/>
              <w:left w:val="single" w:sz="4" w:space="0" w:color="auto"/>
              <w:bottom w:val="single" w:sz="4" w:space="0" w:color="auto"/>
              <w:right w:val="single" w:sz="12" w:space="0" w:color="auto"/>
            </w:tcBorders>
          </w:tcPr>
          <w:p w14:paraId="1BCE6DB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9546E82" w14:textId="77777777" w:rsidR="006C7785" w:rsidRPr="00340B0D" w:rsidRDefault="006C7785" w:rsidP="00380FCD">
            <w:pPr>
              <w:pStyle w:val="Default"/>
              <w:rPr>
                <w:sz w:val="18"/>
                <w:szCs w:val="18"/>
              </w:rPr>
            </w:pPr>
            <w:r w:rsidRPr="00340B0D">
              <w:rPr>
                <w:sz w:val="18"/>
                <w:szCs w:val="18"/>
              </w:rPr>
              <w:t>Submarine cables and pipelines</w:t>
            </w:r>
          </w:p>
        </w:tc>
        <w:tc>
          <w:tcPr>
            <w:tcW w:w="632" w:type="dxa"/>
            <w:tcBorders>
              <w:top w:val="single" w:sz="4" w:space="0" w:color="auto"/>
              <w:bottom w:val="single" w:sz="4" w:space="0" w:color="auto"/>
              <w:right w:val="single" w:sz="12" w:space="0" w:color="auto"/>
            </w:tcBorders>
            <w:vAlign w:val="center"/>
          </w:tcPr>
          <w:p w14:paraId="17204752" w14:textId="77777777" w:rsidR="006C7785" w:rsidRPr="00340B0D" w:rsidRDefault="006C7785" w:rsidP="00380FCD">
            <w:pPr>
              <w:rPr>
                <w:rFonts w:cs="Arial"/>
                <w:sz w:val="18"/>
                <w:szCs w:val="18"/>
              </w:rPr>
            </w:pPr>
          </w:p>
        </w:tc>
      </w:tr>
      <w:tr w:rsidR="006C7785" w:rsidRPr="00340B0D" w14:paraId="2CBFA52F"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2895BB1"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43" w:type="dxa"/>
            <w:gridSpan w:val="2"/>
            <w:tcBorders>
              <w:top w:val="single" w:sz="4" w:space="0" w:color="auto"/>
              <w:left w:val="single" w:sz="4" w:space="0" w:color="auto"/>
              <w:bottom w:val="single" w:sz="4" w:space="0" w:color="auto"/>
              <w:right w:val="single" w:sz="12" w:space="0" w:color="auto"/>
            </w:tcBorders>
          </w:tcPr>
          <w:p w14:paraId="0A8F50CC"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71B5E21" w14:textId="77777777" w:rsidR="006C7785" w:rsidRPr="00340B0D" w:rsidRDefault="006C7785" w:rsidP="00380FCD">
            <w:pPr>
              <w:pStyle w:val="Default"/>
              <w:rPr>
                <w:sz w:val="18"/>
                <w:szCs w:val="18"/>
              </w:rPr>
            </w:pPr>
            <w:r w:rsidRPr="00340B0D">
              <w:rPr>
                <w:sz w:val="18"/>
                <w:szCs w:val="18"/>
              </w:rPr>
              <w:t>All isolated dangers</w:t>
            </w:r>
          </w:p>
        </w:tc>
        <w:tc>
          <w:tcPr>
            <w:tcW w:w="632" w:type="dxa"/>
            <w:tcBorders>
              <w:top w:val="single" w:sz="4" w:space="0" w:color="auto"/>
              <w:bottom w:val="single" w:sz="4" w:space="0" w:color="auto"/>
              <w:right w:val="single" w:sz="12" w:space="0" w:color="auto"/>
            </w:tcBorders>
            <w:vAlign w:val="center"/>
          </w:tcPr>
          <w:p w14:paraId="2FF6DE6C" w14:textId="77777777" w:rsidR="006C7785" w:rsidRPr="00340B0D" w:rsidRDefault="006C7785" w:rsidP="00380FCD">
            <w:pPr>
              <w:rPr>
                <w:rFonts w:cs="Arial"/>
                <w:sz w:val="18"/>
                <w:szCs w:val="18"/>
              </w:rPr>
            </w:pPr>
          </w:p>
        </w:tc>
      </w:tr>
      <w:tr w:rsidR="006C7785" w:rsidRPr="00340B0D" w14:paraId="0C927E06"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4F30CEA5" w14:textId="77777777" w:rsidR="006C7785" w:rsidRPr="00340B0D" w:rsidRDefault="006C7785" w:rsidP="00380FCD">
            <w:pPr>
              <w:pStyle w:val="Default"/>
              <w:ind w:left="720"/>
              <w:rPr>
                <w:sz w:val="18"/>
                <w:szCs w:val="18"/>
              </w:rPr>
            </w:pPr>
            <w:r w:rsidRPr="00340B0D">
              <w:rPr>
                <w:sz w:val="18"/>
                <w:szCs w:val="18"/>
              </w:rPr>
              <w:t>Lights</w:t>
            </w:r>
          </w:p>
        </w:tc>
        <w:tc>
          <w:tcPr>
            <w:tcW w:w="1143" w:type="dxa"/>
            <w:gridSpan w:val="2"/>
            <w:tcBorders>
              <w:top w:val="single" w:sz="4" w:space="0" w:color="auto"/>
              <w:left w:val="single" w:sz="4" w:space="0" w:color="auto"/>
              <w:bottom w:val="single" w:sz="4" w:space="0" w:color="auto"/>
              <w:right w:val="single" w:sz="12" w:space="0" w:color="auto"/>
            </w:tcBorders>
          </w:tcPr>
          <w:p w14:paraId="1E74703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4022434" w14:textId="77777777" w:rsidR="006C7785" w:rsidRPr="00340B0D" w:rsidRDefault="006C7785" w:rsidP="00380FCD">
            <w:pPr>
              <w:pStyle w:val="Default"/>
              <w:rPr>
                <w:sz w:val="18"/>
                <w:szCs w:val="18"/>
              </w:rPr>
            </w:pPr>
            <w:r w:rsidRPr="00340B0D">
              <w:rPr>
                <w:sz w:val="18"/>
                <w:szCs w:val="18"/>
              </w:rPr>
              <w:t>Magnetic variation</w:t>
            </w:r>
          </w:p>
        </w:tc>
        <w:tc>
          <w:tcPr>
            <w:tcW w:w="632" w:type="dxa"/>
            <w:tcBorders>
              <w:top w:val="single" w:sz="4" w:space="0" w:color="auto"/>
              <w:bottom w:val="single" w:sz="4" w:space="0" w:color="auto"/>
              <w:right w:val="single" w:sz="12" w:space="0" w:color="auto"/>
            </w:tcBorders>
            <w:vAlign w:val="center"/>
          </w:tcPr>
          <w:p w14:paraId="1133D581" w14:textId="77777777" w:rsidR="006C7785" w:rsidRPr="00340B0D" w:rsidRDefault="006C7785" w:rsidP="00380FCD">
            <w:pPr>
              <w:rPr>
                <w:rFonts w:cs="Arial"/>
                <w:sz w:val="18"/>
                <w:szCs w:val="18"/>
              </w:rPr>
            </w:pPr>
          </w:p>
        </w:tc>
      </w:tr>
      <w:tr w:rsidR="006C7785" w:rsidRPr="00340B0D" w14:paraId="32EECA90"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AF95C95" w14:textId="77777777" w:rsidR="006C7785" w:rsidRPr="00340B0D" w:rsidRDefault="006C7785" w:rsidP="00380FCD">
            <w:pPr>
              <w:pStyle w:val="Default"/>
              <w:rPr>
                <w:sz w:val="18"/>
                <w:szCs w:val="18"/>
              </w:rPr>
            </w:pPr>
            <w:r w:rsidRPr="00340B0D">
              <w:rPr>
                <w:sz w:val="18"/>
                <w:szCs w:val="18"/>
              </w:rPr>
              <w:t>Boundaries and limits</w:t>
            </w:r>
          </w:p>
        </w:tc>
        <w:tc>
          <w:tcPr>
            <w:tcW w:w="1143" w:type="dxa"/>
            <w:gridSpan w:val="2"/>
            <w:tcBorders>
              <w:top w:val="single" w:sz="4" w:space="0" w:color="auto"/>
              <w:left w:val="single" w:sz="4" w:space="0" w:color="auto"/>
              <w:bottom w:val="single" w:sz="4" w:space="0" w:color="auto"/>
              <w:right w:val="single" w:sz="12" w:space="0" w:color="auto"/>
            </w:tcBorders>
          </w:tcPr>
          <w:p w14:paraId="7B61A701"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C50BA56" w14:textId="77777777" w:rsidR="006C7785" w:rsidRPr="00340B0D" w:rsidRDefault="006C7785" w:rsidP="00380FCD">
            <w:pPr>
              <w:pStyle w:val="Default"/>
              <w:rPr>
                <w:sz w:val="18"/>
                <w:szCs w:val="18"/>
              </w:rPr>
            </w:pPr>
            <w:r w:rsidRPr="00340B0D">
              <w:rPr>
                <w:sz w:val="18"/>
                <w:szCs w:val="18"/>
              </w:rPr>
              <w:t>Depth contours</w:t>
            </w:r>
          </w:p>
        </w:tc>
        <w:tc>
          <w:tcPr>
            <w:tcW w:w="632" w:type="dxa"/>
            <w:tcBorders>
              <w:top w:val="single" w:sz="4" w:space="0" w:color="auto"/>
              <w:bottom w:val="single" w:sz="4" w:space="0" w:color="auto"/>
              <w:right w:val="single" w:sz="12" w:space="0" w:color="auto"/>
            </w:tcBorders>
            <w:vAlign w:val="center"/>
          </w:tcPr>
          <w:p w14:paraId="70096183" w14:textId="77777777" w:rsidR="006C7785" w:rsidRPr="00340B0D" w:rsidRDefault="006C7785" w:rsidP="00380FCD">
            <w:pPr>
              <w:rPr>
                <w:rFonts w:cs="Arial"/>
                <w:sz w:val="18"/>
                <w:szCs w:val="18"/>
              </w:rPr>
            </w:pPr>
          </w:p>
        </w:tc>
      </w:tr>
      <w:tr w:rsidR="006C7785" w:rsidRPr="00340B0D" w14:paraId="13DD9192"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DDDC66A" w14:textId="77777777" w:rsidR="006C7785" w:rsidRPr="00340B0D" w:rsidRDefault="006C7785" w:rsidP="00380FCD">
            <w:pPr>
              <w:pStyle w:val="Default"/>
              <w:rPr>
                <w:sz w:val="18"/>
                <w:szCs w:val="18"/>
              </w:rPr>
            </w:pPr>
            <w:r w:rsidRPr="00340B0D">
              <w:rPr>
                <w:sz w:val="18"/>
                <w:szCs w:val="18"/>
              </w:rPr>
              <w:t>Prohibited and restricted areas</w:t>
            </w:r>
          </w:p>
        </w:tc>
        <w:tc>
          <w:tcPr>
            <w:tcW w:w="1143" w:type="dxa"/>
            <w:gridSpan w:val="2"/>
            <w:tcBorders>
              <w:top w:val="single" w:sz="4" w:space="0" w:color="auto"/>
              <w:left w:val="single" w:sz="4" w:space="0" w:color="auto"/>
              <w:bottom w:val="single" w:sz="4" w:space="0" w:color="auto"/>
              <w:right w:val="single" w:sz="12" w:space="0" w:color="auto"/>
            </w:tcBorders>
          </w:tcPr>
          <w:p w14:paraId="10118AA8"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C0100B6" w14:textId="77777777" w:rsidR="006C7785" w:rsidRPr="00340B0D" w:rsidRDefault="006C7785" w:rsidP="00380FCD">
            <w:pPr>
              <w:pStyle w:val="Default"/>
              <w:rPr>
                <w:sz w:val="18"/>
                <w:szCs w:val="18"/>
              </w:rPr>
            </w:pPr>
            <w:r w:rsidRPr="00340B0D">
              <w:rPr>
                <w:sz w:val="18"/>
                <w:szCs w:val="18"/>
              </w:rPr>
              <w:t>Seabed</w:t>
            </w:r>
          </w:p>
        </w:tc>
        <w:tc>
          <w:tcPr>
            <w:tcW w:w="632" w:type="dxa"/>
            <w:tcBorders>
              <w:top w:val="single" w:sz="4" w:space="0" w:color="auto"/>
              <w:bottom w:val="single" w:sz="4" w:space="0" w:color="auto"/>
              <w:right w:val="single" w:sz="12" w:space="0" w:color="auto"/>
            </w:tcBorders>
            <w:vAlign w:val="center"/>
          </w:tcPr>
          <w:p w14:paraId="1D850A01" w14:textId="77777777" w:rsidR="006C7785" w:rsidRPr="00340B0D" w:rsidRDefault="006C7785" w:rsidP="00380FCD">
            <w:pPr>
              <w:rPr>
                <w:rFonts w:cs="Arial"/>
                <w:sz w:val="18"/>
                <w:szCs w:val="18"/>
              </w:rPr>
            </w:pPr>
          </w:p>
        </w:tc>
      </w:tr>
      <w:tr w:rsidR="006C7785" w:rsidRPr="00340B0D" w14:paraId="2F5909A8"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6265346" w14:textId="77777777" w:rsidR="006C7785" w:rsidRPr="00340B0D" w:rsidRDefault="006C7785" w:rsidP="00380FCD">
            <w:pPr>
              <w:pStyle w:val="Default"/>
              <w:rPr>
                <w:sz w:val="18"/>
                <w:szCs w:val="18"/>
              </w:rPr>
            </w:pPr>
            <w:r w:rsidRPr="00340B0D">
              <w:rPr>
                <w:sz w:val="18"/>
                <w:szCs w:val="18"/>
              </w:rPr>
              <w:t>Chart scale boundaries</w:t>
            </w:r>
          </w:p>
        </w:tc>
        <w:tc>
          <w:tcPr>
            <w:tcW w:w="1143" w:type="dxa"/>
            <w:gridSpan w:val="2"/>
            <w:tcBorders>
              <w:top w:val="single" w:sz="4" w:space="0" w:color="auto"/>
              <w:left w:val="single" w:sz="4" w:space="0" w:color="auto"/>
              <w:bottom w:val="single" w:sz="4" w:space="0" w:color="auto"/>
              <w:right w:val="single" w:sz="12" w:space="0" w:color="auto"/>
            </w:tcBorders>
          </w:tcPr>
          <w:p w14:paraId="775577F9"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24E8799B" w14:textId="77777777" w:rsidR="006C7785" w:rsidRPr="00340B0D" w:rsidRDefault="006C7785" w:rsidP="00380FCD">
            <w:pPr>
              <w:pStyle w:val="Default"/>
              <w:rPr>
                <w:sz w:val="18"/>
                <w:szCs w:val="18"/>
              </w:rPr>
            </w:pPr>
            <w:r w:rsidRPr="00340B0D">
              <w:rPr>
                <w:sz w:val="18"/>
                <w:szCs w:val="18"/>
              </w:rPr>
              <w:t>Tidal</w:t>
            </w:r>
          </w:p>
        </w:tc>
        <w:tc>
          <w:tcPr>
            <w:tcW w:w="632" w:type="dxa"/>
            <w:tcBorders>
              <w:top w:val="single" w:sz="4" w:space="0" w:color="auto"/>
              <w:bottom w:val="single" w:sz="4" w:space="0" w:color="auto"/>
              <w:right w:val="single" w:sz="12" w:space="0" w:color="auto"/>
            </w:tcBorders>
            <w:vAlign w:val="center"/>
          </w:tcPr>
          <w:p w14:paraId="058DE363" w14:textId="77777777" w:rsidR="006C7785" w:rsidRPr="00340B0D" w:rsidRDefault="006C7785" w:rsidP="00380FCD">
            <w:pPr>
              <w:rPr>
                <w:rFonts w:cs="Arial"/>
                <w:sz w:val="18"/>
                <w:szCs w:val="18"/>
              </w:rPr>
            </w:pPr>
          </w:p>
        </w:tc>
      </w:tr>
      <w:tr w:rsidR="006C7785" w:rsidRPr="00340B0D" w14:paraId="56047F1C"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5D450D2" w14:textId="77777777" w:rsidR="006C7785" w:rsidRPr="00340B0D" w:rsidRDefault="006C7785" w:rsidP="00380FCD">
            <w:pPr>
              <w:pStyle w:val="Default"/>
              <w:rPr>
                <w:sz w:val="18"/>
                <w:szCs w:val="18"/>
              </w:rPr>
            </w:pPr>
            <w:r w:rsidRPr="00340B0D">
              <w:rPr>
                <w:sz w:val="18"/>
                <w:szCs w:val="18"/>
              </w:rPr>
              <w:t>Cautionary notes</w:t>
            </w:r>
          </w:p>
        </w:tc>
        <w:tc>
          <w:tcPr>
            <w:tcW w:w="1143" w:type="dxa"/>
            <w:gridSpan w:val="2"/>
            <w:tcBorders>
              <w:top w:val="single" w:sz="4" w:space="0" w:color="auto"/>
              <w:left w:val="single" w:sz="4" w:space="0" w:color="auto"/>
              <w:bottom w:val="single" w:sz="4" w:space="0" w:color="auto"/>
              <w:right w:val="single" w:sz="12" w:space="0" w:color="auto"/>
            </w:tcBorders>
          </w:tcPr>
          <w:p w14:paraId="3D2D3326"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A100EC0" w14:textId="77777777" w:rsidR="006C7785" w:rsidRPr="00340B0D" w:rsidRDefault="006C7785" w:rsidP="00380FCD">
            <w:pPr>
              <w:pStyle w:val="Default"/>
              <w:rPr>
                <w:sz w:val="18"/>
                <w:szCs w:val="18"/>
              </w:rPr>
            </w:pPr>
            <w:r w:rsidRPr="00340B0D">
              <w:rPr>
                <w:sz w:val="18"/>
                <w:szCs w:val="18"/>
              </w:rPr>
              <w:t>Miscellaneous (Other)</w:t>
            </w:r>
          </w:p>
        </w:tc>
        <w:tc>
          <w:tcPr>
            <w:tcW w:w="632" w:type="dxa"/>
            <w:tcBorders>
              <w:top w:val="single" w:sz="4" w:space="0" w:color="auto"/>
              <w:bottom w:val="single" w:sz="4" w:space="0" w:color="auto"/>
              <w:right w:val="single" w:sz="12" w:space="0" w:color="auto"/>
            </w:tcBorders>
            <w:vAlign w:val="center"/>
          </w:tcPr>
          <w:p w14:paraId="25129C57" w14:textId="77777777" w:rsidR="006C7785" w:rsidRPr="00340B0D" w:rsidRDefault="006C7785" w:rsidP="00380FCD">
            <w:pPr>
              <w:rPr>
                <w:rFonts w:cs="Arial"/>
                <w:sz w:val="18"/>
                <w:szCs w:val="18"/>
              </w:rPr>
            </w:pPr>
          </w:p>
        </w:tc>
      </w:tr>
      <w:tr w:rsidR="006C7785" w:rsidRPr="00340B0D" w14:paraId="23537FF1"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58D3648" w14:textId="77777777" w:rsidR="006C7785" w:rsidRPr="00340B0D" w:rsidRDefault="006C7785" w:rsidP="00380FCD">
            <w:pPr>
              <w:pStyle w:val="Default"/>
              <w:rPr>
                <w:sz w:val="18"/>
                <w:szCs w:val="18"/>
              </w:rPr>
            </w:pPr>
            <w:r w:rsidRPr="00340B0D">
              <w:rPr>
                <w:sz w:val="18"/>
                <w:szCs w:val="18"/>
              </w:rPr>
              <w:t>Ships’ routeing systems and ferry routes</w:t>
            </w:r>
          </w:p>
        </w:tc>
        <w:tc>
          <w:tcPr>
            <w:tcW w:w="1143" w:type="dxa"/>
            <w:gridSpan w:val="2"/>
            <w:tcBorders>
              <w:top w:val="single" w:sz="4" w:space="0" w:color="auto"/>
              <w:left w:val="single" w:sz="4" w:space="0" w:color="auto"/>
              <w:bottom w:val="single" w:sz="4" w:space="0" w:color="auto"/>
              <w:right w:val="single" w:sz="12" w:space="0" w:color="auto"/>
            </w:tcBorders>
          </w:tcPr>
          <w:p w14:paraId="15682B38"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84ECC9F"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620CE253" w14:textId="77777777" w:rsidR="006C7785" w:rsidRPr="00340B0D" w:rsidRDefault="006C7785" w:rsidP="00380FCD">
            <w:pPr>
              <w:rPr>
                <w:rFonts w:cs="Arial"/>
                <w:sz w:val="18"/>
                <w:szCs w:val="18"/>
              </w:rPr>
            </w:pPr>
          </w:p>
        </w:tc>
      </w:tr>
      <w:tr w:rsidR="006C7785" w:rsidRPr="00340B0D" w14:paraId="40A18B41"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56008B5"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43" w:type="dxa"/>
            <w:gridSpan w:val="2"/>
            <w:tcBorders>
              <w:top w:val="single" w:sz="4" w:space="0" w:color="auto"/>
              <w:left w:val="single" w:sz="4" w:space="0" w:color="auto"/>
              <w:bottom w:val="single" w:sz="4" w:space="0" w:color="auto"/>
              <w:right w:val="single" w:sz="12" w:space="0" w:color="auto"/>
            </w:tcBorders>
          </w:tcPr>
          <w:p w14:paraId="603ADE8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D777B31"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7BBDEFB2" w14:textId="77777777" w:rsidR="006C7785" w:rsidRPr="00340B0D" w:rsidRDefault="006C7785" w:rsidP="00380FCD">
            <w:pPr>
              <w:rPr>
                <w:rFonts w:cs="Arial"/>
                <w:sz w:val="18"/>
                <w:szCs w:val="18"/>
              </w:rPr>
            </w:pPr>
          </w:p>
        </w:tc>
      </w:tr>
      <w:tr w:rsidR="006C7785" w:rsidRPr="00340B0D" w14:paraId="1702EEAE"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06825BE" w14:textId="77777777" w:rsidR="006C7785" w:rsidRPr="00340B0D" w:rsidRDefault="006C7785" w:rsidP="00380FCD">
            <w:pPr>
              <w:pStyle w:val="Default"/>
              <w:rPr>
                <w:sz w:val="18"/>
                <w:szCs w:val="18"/>
              </w:rPr>
            </w:pPr>
            <w:r w:rsidRPr="00340B0D">
              <w:rPr>
                <w:sz w:val="18"/>
                <w:szCs w:val="18"/>
              </w:rPr>
              <w:t>Miscellaneous (Standard)</w:t>
            </w:r>
          </w:p>
        </w:tc>
        <w:tc>
          <w:tcPr>
            <w:tcW w:w="1143" w:type="dxa"/>
            <w:gridSpan w:val="2"/>
            <w:tcBorders>
              <w:top w:val="single" w:sz="4" w:space="0" w:color="auto"/>
              <w:left w:val="single" w:sz="4" w:space="0" w:color="auto"/>
              <w:bottom w:val="single" w:sz="4" w:space="0" w:color="auto"/>
              <w:right w:val="single" w:sz="12" w:space="0" w:color="auto"/>
            </w:tcBorders>
          </w:tcPr>
          <w:p w14:paraId="067C976F"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4CA33A5"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0C2C353C" w14:textId="77777777" w:rsidR="006C7785" w:rsidRPr="00340B0D" w:rsidRDefault="006C7785" w:rsidP="00380FCD">
            <w:pPr>
              <w:rPr>
                <w:rFonts w:cs="Arial"/>
                <w:sz w:val="18"/>
                <w:szCs w:val="18"/>
              </w:rPr>
            </w:pPr>
          </w:p>
        </w:tc>
      </w:tr>
      <w:tr w:rsidR="006C7785" w:rsidRPr="00340B0D" w14:paraId="33691C60"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68B3F4F" w14:textId="77777777" w:rsidR="006C7785" w:rsidRPr="00340B0D" w:rsidRDefault="006C7785" w:rsidP="00380FCD">
            <w:pPr>
              <w:pStyle w:val="Default"/>
              <w:ind w:left="720"/>
              <w:rPr>
                <w:sz w:val="18"/>
                <w:szCs w:val="18"/>
              </w:rPr>
            </w:pPr>
            <w:r w:rsidRPr="00340B0D">
              <w:rPr>
                <w:sz w:val="18"/>
                <w:szCs w:val="18"/>
              </w:rPr>
              <w:t>Chart (Standard)</w:t>
            </w:r>
          </w:p>
        </w:tc>
        <w:tc>
          <w:tcPr>
            <w:tcW w:w="1143" w:type="dxa"/>
            <w:gridSpan w:val="2"/>
            <w:tcBorders>
              <w:top w:val="single" w:sz="4" w:space="0" w:color="auto"/>
              <w:left w:val="single" w:sz="4" w:space="0" w:color="auto"/>
              <w:bottom w:val="single" w:sz="4" w:space="0" w:color="auto"/>
              <w:right w:val="single" w:sz="12" w:space="0" w:color="auto"/>
            </w:tcBorders>
          </w:tcPr>
          <w:p w14:paraId="07089916"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FE59D3B"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56CDE222" w14:textId="77777777" w:rsidR="006C7785" w:rsidRPr="00340B0D" w:rsidRDefault="006C7785" w:rsidP="00380FCD">
            <w:pPr>
              <w:rPr>
                <w:rFonts w:cs="Arial"/>
                <w:sz w:val="18"/>
                <w:szCs w:val="18"/>
              </w:rPr>
            </w:pPr>
          </w:p>
        </w:tc>
      </w:tr>
      <w:tr w:rsidR="006C7785" w:rsidRPr="00340B0D" w14:paraId="6B26AE28" w14:textId="77777777" w:rsidTr="00380FCD">
        <w:trPr>
          <w:gridBefore w:val="1"/>
          <w:wBefore w:w="12" w:type="dxa"/>
        </w:trPr>
        <w:tc>
          <w:tcPr>
            <w:tcW w:w="4270" w:type="dxa"/>
            <w:gridSpan w:val="3"/>
            <w:tcBorders>
              <w:top w:val="single" w:sz="4" w:space="0" w:color="auto"/>
              <w:left w:val="single" w:sz="12" w:space="0" w:color="auto"/>
              <w:bottom w:val="single" w:sz="12" w:space="0" w:color="auto"/>
              <w:right w:val="single" w:sz="4" w:space="0" w:color="auto"/>
            </w:tcBorders>
          </w:tcPr>
          <w:p w14:paraId="62726989" w14:textId="77777777" w:rsidR="006C7785" w:rsidRPr="00340B0D" w:rsidRDefault="006C7785" w:rsidP="00380FCD">
            <w:pPr>
              <w:pStyle w:val="Default"/>
              <w:ind w:left="720"/>
              <w:rPr>
                <w:sz w:val="18"/>
                <w:szCs w:val="18"/>
              </w:rPr>
            </w:pPr>
            <w:r w:rsidRPr="00340B0D">
              <w:rPr>
                <w:sz w:val="18"/>
                <w:szCs w:val="18"/>
              </w:rPr>
              <w:t>Alert Highlights (Standard)</w:t>
            </w:r>
          </w:p>
        </w:tc>
        <w:tc>
          <w:tcPr>
            <w:tcW w:w="1143" w:type="dxa"/>
            <w:gridSpan w:val="2"/>
            <w:tcBorders>
              <w:top w:val="single" w:sz="4" w:space="0" w:color="auto"/>
              <w:left w:val="single" w:sz="4" w:space="0" w:color="auto"/>
              <w:bottom w:val="single" w:sz="12" w:space="0" w:color="auto"/>
              <w:right w:val="single" w:sz="12" w:space="0" w:color="auto"/>
            </w:tcBorders>
          </w:tcPr>
          <w:p w14:paraId="5A47A4B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12" w:space="0" w:color="auto"/>
            </w:tcBorders>
          </w:tcPr>
          <w:p w14:paraId="09876C5C" w14:textId="77777777" w:rsidR="006C7785" w:rsidRPr="00340B0D" w:rsidRDefault="006C7785" w:rsidP="00380FCD">
            <w:pPr>
              <w:rPr>
                <w:rFonts w:cs="Arial"/>
                <w:sz w:val="18"/>
                <w:szCs w:val="18"/>
              </w:rPr>
            </w:pPr>
          </w:p>
        </w:tc>
        <w:tc>
          <w:tcPr>
            <w:tcW w:w="632" w:type="dxa"/>
            <w:tcBorders>
              <w:top w:val="single" w:sz="4" w:space="0" w:color="auto"/>
              <w:bottom w:val="single" w:sz="12" w:space="0" w:color="auto"/>
              <w:right w:val="single" w:sz="12" w:space="0" w:color="auto"/>
            </w:tcBorders>
            <w:vAlign w:val="center"/>
          </w:tcPr>
          <w:p w14:paraId="2B54B168" w14:textId="77777777" w:rsidR="006C7785" w:rsidRPr="00340B0D" w:rsidRDefault="006C7785" w:rsidP="00380FCD">
            <w:pPr>
              <w:rPr>
                <w:rFonts w:cs="Arial"/>
                <w:sz w:val="18"/>
                <w:szCs w:val="18"/>
              </w:rPr>
            </w:pPr>
          </w:p>
        </w:tc>
      </w:tr>
      <w:tr w:rsidR="006C7785" w:rsidRPr="00340B0D" w14:paraId="430B33E4"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5F42A65"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106D5BF1"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FD28B72"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6B3C512E"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04033778"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0A739D7C" w14:textId="77777777" w:rsidR="006C7785" w:rsidRPr="00340B0D" w:rsidRDefault="006C7785" w:rsidP="00380FCD">
            <w:pPr>
              <w:rPr>
                <w:rFonts w:cs="Arial"/>
                <w:sz w:val="18"/>
                <w:szCs w:val="18"/>
              </w:rPr>
            </w:pPr>
          </w:p>
        </w:tc>
      </w:tr>
      <w:tr w:rsidR="006C7785" w:rsidRPr="00340B0D" w14:paraId="19092A0F"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4E6CE160"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420EFBE3"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53E20F67"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275B764" w14:textId="77777777" w:rsidR="006C7785" w:rsidRPr="00340B0D" w:rsidRDefault="006C7785" w:rsidP="00380FCD">
            <w:pPr>
              <w:rPr>
                <w:rFonts w:cs="Arial"/>
                <w:sz w:val="18"/>
                <w:szCs w:val="18"/>
              </w:rPr>
            </w:pPr>
          </w:p>
        </w:tc>
      </w:tr>
      <w:tr w:rsidR="006C7785" w:rsidRPr="00340B0D" w14:paraId="69931BB5"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F9F33CE"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0F80B931"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vAlign w:val="center"/>
          </w:tcPr>
          <w:p w14:paraId="4B9ADF98" w14:textId="77777777" w:rsidR="006C7785" w:rsidRPr="00890E92" w:rsidRDefault="006C7785" w:rsidP="00380FCD">
            <w:pPr>
              <w:rPr>
                <w:rFonts w:cs="Arial"/>
                <w:i/>
              </w:rPr>
            </w:pPr>
            <w:r w:rsidRPr="00CB1E10">
              <w:rPr>
                <w:rFonts w:cs="Arial"/>
                <w:i/>
              </w:rPr>
              <w:t xml:space="preserve">As for test </w:t>
            </w:r>
            <w:r w:rsidRPr="00CB1E10">
              <w:rPr>
                <w:rFonts w:cs="Arial"/>
              </w:rPr>
              <w:t xml:space="preserve">ColourPalettes1 </w:t>
            </w:r>
            <w:r w:rsidRPr="00CB1E10">
              <w:rPr>
                <w:rFonts w:cs="Arial"/>
                <w:i/>
              </w:rPr>
              <w:t>Colour Palette = “</w:t>
            </w:r>
            <w:r w:rsidRPr="00CB1E10">
              <w:rPr>
                <w:rFonts w:cs="Arial"/>
                <w:b/>
                <w:bCs/>
                <w:i/>
              </w:rPr>
              <w:t>DUSK</w:t>
            </w:r>
            <w:r w:rsidRPr="00CB1E10">
              <w:rPr>
                <w:rFonts w:cs="Arial"/>
                <w:i/>
              </w:rPr>
              <w:t>”</w:t>
            </w:r>
          </w:p>
        </w:tc>
      </w:tr>
      <w:tr w:rsidR="006C7785" w:rsidRPr="00340B0D" w14:paraId="26B614D2"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84D40A6"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48E98600"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2498113" w14:textId="77777777" w:rsidR="006C7785" w:rsidRPr="00614B0E" w:rsidRDefault="006C7785" w:rsidP="00380FCD">
            <w:pPr>
              <w:rPr>
                <w:rFonts w:cs="Arial"/>
                <w:b/>
                <w:bCs/>
              </w:rPr>
            </w:pPr>
            <w:r w:rsidRPr="00CB1E10">
              <w:rPr>
                <w:rFonts w:cs="Arial"/>
                <w:i/>
              </w:rPr>
              <w:t>Display dataset 10100AA_X01NW.000 at compilation scale (1:25 000)</w:t>
            </w:r>
          </w:p>
        </w:tc>
      </w:tr>
      <w:tr w:rsidR="006C7785" w:rsidRPr="00340B0D" w14:paraId="7955E944"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1C68E82"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14:paraId="106155E3" w14:textId="77777777" w:rsidTr="00380FCD">
        <w:tc>
          <w:tcPr>
            <w:tcW w:w="9246" w:type="dxa"/>
            <w:gridSpan w:val="10"/>
            <w:vAlign w:val="center"/>
          </w:tcPr>
          <w:p w14:paraId="6FE2BFF3" w14:textId="77777777" w:rsidR="006C7785" w:rsidRDefault="006C7785" w:rsidP="00380FCD">
            <w:pPr>
              <w:rPr>
                <w:rFonts w:cs="Arial"/>
                <w:i/>
              </w:rPr>
            </w:pPr>
            <w:r w:rsidRPr="00CB1E10">
              <w:rPr>
                <w:rFonts w:cs="Arial"/>
                <w:i/>
              </w:rPr>
              <w:t>Confirm that the features display as follows:</w:t>
            </w:r>
          </w:p>
          <w:p w14:paraId="68EABCFE" w14:textId="77777777" w:rsidR="006C7785" w:rsidRDefault="006C7785" w:rsidP="00380FCD">
            <w:pPr>
              <w:rPr>
                <w:rFonts w:cs="Arial"/>
                <w:i/>
              </w:rPr>
            </w:pPr>
            <w:r>
              <w:rPr>
                <w:noProof/>
                <w:lang w:val="en-IN" w:eastAsia="en-IN"/>
              </w:rPr>
              <w:lastRenderedPageBreak/>
              <w:drawing>
                <wp:inline distT="0" distB="0" distL="0" distR="0" wp14:anchorId="24341906" wp14:editId="56FFADF6">
                  <wp:extent cx="5731514" cy="4314194"/>
                  <wp:effectExtent l="0" t="0" r="2536" b="0"/>
                  <wp:docPr id="319077437" name="Picture 48"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319077437" name="Picture 48" descr="A screenshot of a video game&#10;&#10;Description automatically generated"/>
                          <pic:cNvPicPr/>
                        </pic:nvPicPr>
                        <pic:blipFill>
                          <a:blip r:embed="rId111"/>
                          <a:stretch>
                            <a:fillRect/>
                          </a:stretch>
                        </pic:blipFill>
                        <pic:spPr>
                          <a:xfrm>
                            <a:off x="0" y="0"/>
                            <a:ext cx="5731514" cy="4314194"/>
                          </a:xfrm>
                          <a:prstGeom prst="rect">
                            <a:avLst/>
                          </a:prstGeom>
                          <a:noFill/>
                          <a:ln>
                            <a:noFill/>
                            <a:prstDash/>
                          </a:ln>
                        </pic:spPr>
                      </pic:pic>
                    </a:graphicData>
                  </a:graphic>
                </wp:inline>
              </w:drawing>
            </w:r>
          </w:p>
        </w:tc>
      </w:tr>
    </w:tbl>
    <w:p w14:paraId="01289161" w14:textId="77777777" w:rsidR="006C7785" w:rsidRDefault="006C7785" w:rsidP="006C7785"/>
    <w:p w14:paraId="06A5C825" w14:textId="77777777" w:rsidR="006C7785" w:rsidRDefault="006C7785" w:rsidP="006C7785">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rsidRPr="000812C8" w14:paraId="367E3F55" w14:textId="77777777" w:rsidTr="0082201A">
        <w:trPr>
          <w:trHeight w:val="454"/>
          <w:tblHeader/>
        </w:trPr>
        <w:tc>
          <w:tcPr>
            <w:tcW w:w="2381" w:type="dxa"/>
            <w:shd w:val="clear" w:color="auto" w:fill="BFBFBF" w:themeFill="background1" w:themeFillShade="BF"/>
            <w:vAlign w:val="center"/>
          </w:tcPr>
          <w:p w14:paraId="20FBE755" w14:textId="77777777" w:rsidR="006C7785" w:rsidRPr="000812C8" w:rsidRDefault="006C7785" w:rsidP="00380FCD">
            <w:pPr>
              <w:rPr>
                <w:rFonts w:cs="Arial"/>
              </w:rPr>
            </w:pPr>
            <w:r w:rsidRPr="000812C8">
              <w:rPr>
                <w:rFonts w:cs="Arial"/>
                <w:b/>
              </w:rPr>
              <w:lastRenderedPageBreak/>
              <w:t>Test Reference</w:t>
            </w:r>
          </w:p>
        </w:tc>
        <w:tc>
          <w:tcPr>
            <w:tcW w:w="2381" w:type="dxa"/>
            <w:shd w:val="clear" w:color="auto" w:fill="FFFFFF" w:themeFill="background1"/>
            <w:vAlign w:val="center"/>
          </w:tcPr>
          <w:p w14:paraId="7AE66654" w14:textId="77777777" w:rsidR="006C7785" w:rsidRPr="000812C8" w:rsidRDefault="006C7785" w:rsidP="00380FCD">
            <w:pPr>
              <w:rPr>
                <w:rFonts w:cs="Arial"/>
              </w:rPr>
            </w:pPr>
            <w:r w:rsidRPr="000812C8">
              <w:rPr>
                <w:rFonts w:cs="Arial"/>
              </w:rPr>
              <w:t>ColourPalettes3</w:t>
            </w:r>
          </w:p>
        </w:tc>
        <w:tc>
          <w:tcPr>
            <w:tcW w:w="2382" w:type="dxa"/>
            <w:shd w:val="clear" w:color="auto" w:fill="BFBFBF" w:themeFill="background1" w:themeFillShade="BF"/>
            <w:vAlign w:val="center"/>
          </w:tcPr>
          <w:p w14:paraId="73F0A0C8" w14:textId="77777777" w:rsidR="006C7785" w:rsidRPr="000812C8" w:rsidRDefault="006C7785" w:rsidP="00380FCD">
            <w:pPr>
              <w:rPr>
                <w:rFonts w:cs="Arial"/>
              </w:rPr>
            </w:pPr>
            <w:r w:rsidRPr="000812C8">
              <w:rPr>
                <w:rFonts w:cs="Arial"/>
                <w:b/>
              </w:rPr>
              <w:t>IHO Reference</w:t>
            </w:r>
          </w:p>
        </w:tc>
        <w:tc>
          <w:tcPr>
            <w:tcW w:w="2382" w:type="dxa"/>
            <w:shd w:val="clear" w:color="auto" w:fill="FFFFFF" w:themeFill="background1"/>
            <w:vAlign w:val="center"/>
          </w:tcPr>
          <w:p w14:paraId="673D51F6" w14:textId="39610F48" w:rsidR="006C7785" w:rsidRPr="0082201A" w:rsidRDefault="0082201A" w:rsidP="0082201A">
            <w:pPr>
              <w:spacing w:line="240" w:lineRule="auto"/>
              <w:rPr>
                <w:rFonts w:cs="Arial"/>
                <w:color w:val="000000"/>
              </w:rPr>
            </w:pPr>
            <w:r>
              <w:rPr>
                <w:rFonts w:cs="Arial"/>
                <w:color w:val="000000"/>
              </w:rPr>
              <w:t>S-101 PC</w:t>
            </w:r>
          </w:p>
        </w:tc>
      </w:tr>
    </w:tbl>
    <w:tbl>
      <w:tblPr>
        <w:tblStyle w:val="TableGrid"/>
        <w:tblW w:w="9246" w:type="dxa"/>
        <w:tblInd w:w="-10" w:type="dxa"/>
        <w:tblLook w:val="04A0" w:firstRow="1" w:lastRow="0" w:firstColumn="1" w:lastColumn="0" w:noHBand="0" w:noVBand="1"/>
      </w:tblPr>
      <w:tblGrid>
        <w:gridCol w:w="12"/>
        <w:gridCol w:w="2709"/>
        <w:gridCol w:w="285"/>
        <w:gridCol w:w="1276"/>
        <w:gridCol w:w="229"/>
        <w:gridCol w:w="914"/>
        <w:gridCol w:w="1895"/>
        <w:gridCol w:w="516"/>
        <w:gridCol w:w="778"/>
        <w:gridCol w:w="632"/>
      </w:tblGrid>
      <w:tr w:rsidR="006C7785" w:rsidRPr="00340B0D" w14:paraId="3BB6D7E8"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450681D"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5671BC8B"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7085C209" w14:textId="77777777" w:rsidR="006C7785" w:rsidRPr="005B051E" w:rsidRDefault="006C7785" w:rsidP="00380FCD">
            <w:pPr>
              <w:rPr>
                <w:rFonts w:cs="Arial"/>
              </w:rPr>
            </w:pPr>
            <w:r w:rsidRPr="000812C8">
              <w:rPr>
                <w:rFonts w:cs="Arial"/>
                <w:i/>
              </w:rPr>
              <w:t>Display of ENC in Night palette</w:t>
            </w:r>
          </w:p>
        </w:tc>
      </w:tr>
      <w:tr w:rsidR="006C7785" w:rsidRPr="00340B0D" w14:paraId="12733935"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45B0247"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6DAC7605"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696670CE" w14:textId="77777777" w:rsidR="006C7785" w:rsidRPr="000812C8" w:rsidRDefault="006C7785" w:rsidP="00380FCD">
            <w:pPr>
              <w:rPr>
                <w:rFonts w:cs="Arial"/>
              </w:rPr>
            </w:pPr>
            <w:r w:rsidRPr="000812C8">
              <w:rPr>
                <w:rFonts w:cs="Arial"/>
                <w:i/>
              </w:rPr>
              <w:t xml:space="preserve">As for test </w:t>
            </w:r>
            <w:r w:rsidRPr="000812C8">
              <w:rPr>
                <w:rFonts w:cs="Arial"/>
              </w:rPr>
              <w:t>ColourPalettes1</w:t>
            </w:r>
          </w:p>
          <w:p w14:paraId="1A0284C7" w14:textId="77777777" w:rsidR="006C7785" w:rsidRPr="002453EF" w:rsidRDefault="006C7785" w:rsidP="00380FCD">
            <w:pPr>
              <w:rPr>
                <w:rFonts w:cs="Arial"/>
                <w:i/>
              </w:rPr>
            </w:pPr>
            <w:r w:rsidRPr="000812C8">
              <w:rPr>
                <w:rFonts w:cs="Arial"/>
                <w:i/>
              </w:rPr>
              <w:t>Colour Palette = “NIGHT”</w:t>
            </w:r>
          </w:p>
        </w:tc>
      </w:tr>
      <w:tr w:rsidR="006C7785" w:rsidRPr="00340B0D" w14:paraId="2E24DA50"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C3892B5"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410"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160EB04" w14:textId="77777777" w:rsidR="006C7785" w:rsidRPr="00340B0D" w:rsidRDefault="006C7785" w:rsidP="00380FCD">
            <w:pPr>
              <w:jc w:val="center"/>
              <w:rPr>
                <w:rFonts w:cs="Arial"/>
                <w:b/>
                <w:bCs/>
                <w:sz w:val="18"/>
                <w:szCs w:val="18"/>
              </w:rPr>
            </w:pPr>
          </w:p>
        </w:tc>
      </w:tr>
      <w:tr w:rsidR="006C7785" w:rsidRPr="00340B0D" w14:paraId="1673488C"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auto"/>
          </w:tcPr>
          <w:p w14:paraId="56D7EB3B" w14:textId="77777777" w:rsidR="006C7785" w:rsidRPr="000B13F9" w:rsidRDefault="006C7785" w:rsidP="00380FCD">
            <w:pPr>
              <w:rPr>
                <w:rFonts w:cs="Arial"/>
              </w:rPr>
            </w:pPr>
            <w:proofErr w:type="spellStart"/>
            <w:r>
              <w:rPr>
                <w:rFonts w:cs="Arial"/>
                <w:b/>
                <w:bCs/>
                <w:i/>
              </w:rPr>
              <w:t>DisplayBase</w:t>
            </w:r>
            <w:proofErr w:type="spellEnd"/>
          </w:p>
        </w:tc>
        <w:tc>
          <w:tcPr>
            <w:tcW w:w="1410" w:type="dxa"/>
            <w:gridSpan w:val="2"/>
            <w:tcBorders>
              <w:top w:val="single" w:sz="4" w:space="0" w:color="auto"/>
              <w:left w:val="single" w:sz="12" w:space="0" w:color="auto"/>
              <w:bottom w:val="single" w:sz="4" w:space="0" w:color="auto"/>
              <w:right w:val="single" w:sz="12" w:space="0" w:color="auto"/>
            </w:tcBorders>
            <w:shd w:val="clear" w:color="auto" w:fill="auto"/>
          </w:tcPr>
          <w:p w14:paraId="34680ACE" w14:textId="77777777" w:rsidR="006C7785" w:rsidRPr="00340B0D" w:rsidRDefault="006C7785" w:rsidP="00380FCD">
            <w:pPr>
              <w:rPr>
                <w:rFonts w:cs="Arial"/>
                <w:sz w:val="18"/>
                <w:szCs w:val="18"/>
              </w:rPr>
            </w:pPr>
          </w:p>
        </w:tc>
      </w:tr>
      <w:tr w:rsidR="006C7785" w:rsidRPr="00340B0D" w14:paraId="1FB857E9" w14:textId="77777777" w:rsidTr="00380FCD">
        <w:trPr>
          <w:gridBefore w:val="1"/>
          <w:wBefore w:w="12" w:type="dxa"/>
        </w:trPr>
        <w:tc>
          <w:tcPr>
            <w:tcW w:w="7824" w:type="dxa"/>
            <w:gridSpan w:val="7"/>
            <w:tcBorders>
              <w:top w:val="single" w:sz="4" w:space="0" w:color="auto"/>
              <w:left w:val="single" w:sz="12" w:space="0" w:color="auto"/>
              <w:bottom w:val="single" w:sz="12" w:space="0" w:color="auto"/>
              <w:right w:val="single" w:sz="12" w:space="0" w:color="auto"/>
            </w:tcBorders>
            <w:shd w:val="clear" w:color="auto" w:fill="auto"/>
          </w:tcPr>
          <w:p w14:paraId="5FB2CFD1" w14:textId="77777777" w:rsidR="006C7785" w:rsidRPr="00340B0D" w:rsidRDefault="006C7785" w:rsidP="00380FCD">
            <w:pPr>
              <w:rPr>
                <w:rFonts w:cs="Arial"/>
                <w:sz w:val="18"/>
                <w:szCs w:val="18"/>
              </w:rPr>
            </w:pPr>
          </w:p>
        </w:tc>
        <w:tc>
          <w:tcPr>
            <w:tcW w:w="1410" w:type="dxa"/>
            <w:gridSpan w:val="2"/>
            <w:tcBorders>
              <w:top w:val="single" w:sz="4" w:space="0" w:color="auto"/>
              <w:left w:val="single" w:sz="12" w:space="0" w:color="auto"/>
              <w:bottom w:val="single" w:sz="12" w:space="0" w:color="auto"/>
              <w:right w:val="single" w:sz="12" w:space="0" w:color="auto"/>
            </w:tcBorders>
            <w:shd w:val="clear" w:color="auto" w:fill="auto"/>
          </w:tcPr>
          <w:p w14:paraId="69DB5E2A" w14:textId="77777777" w:rsidR="006C7785" w:rsidRPr="00340B0D" w:rsidRDefault="006C7785" w:rsidP="00380FCD">
            <w:pPr>
              <w:rPr>
                <w:rFonts w:cs="Arial"/>
                <w:sz w:val="18"/>
                <w:szCs w:val="18"/>
              </w:rPr>
            </w:pPr>
          </w:p>
        </w:tc>
      </w:tr>
      <w:tr w:rsidR="006C7785" w:rsidRPr="00340B0D" w14:paraId="3506CDC3" w14:textId="77777777" w:rsidTr="00380FCD">
        <w:trPr>
          <w:gridBefore w:val="1"/>
          <w:wBefore w:w="12" w:type="dxa"/>
        </w:trPr>
        <w:tc>
          <w:tcPr>
            <w:tcW w:w="449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E1159A3"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AA8B3CE"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077FDF84" w14:textId="77777777" w:rsidTr="00380FCD">
        <w:trPr>
          <w:gridBefore w:val="1"/>
          <w:wBefore w:w="12" w:type="dxa"/>
        </w:trPr>
        <w:sdt>
          <w:sdtPr>
            <w:rPr>
              <w:rFonts w:cs="Arial"/>
              <w:sz w:val="18"/>
              <w:szCs w:val="18"/>
            </w:rPr>
            <w:alias w:val="Diplay Category"/>
            <w:tag w:val="Diplay Categor"/>
            <w:id w:val="1351600360"/>
            <w:placeholder>
              <w:docPart w:val="FFF644D108F54B82A15EA26A5FFDFD35"/>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99" w:type="dxa"/>
                <w:gridSpan w:val="4"/>
                <w:tcBorders>
                  <w:top w:val="single" w:sz="4" w:space="0" w:color="auto"/>
                  <w:left w:val="single" w:sz="12" w:space="0" w:color="auto"/>
                  <w:bottom w:val="single" w:sz="12" w:space="0" w:color="auto"/>
                  <w:right w:val="single" w:sz="12" w:space="0" w:color="auto"/>
                </w:tcBorders>
                <w:shd w:val="clear" w:color="auto" w:fill="auto"/>
              </w:tcPr>
              <w:p w14:paraId="61108948" w14:textId="77777777" w:rsidR="006C7785" w:rsidRPr="00340B0D" w:rsidRDefault="006C7785" w:rsidP="00380FCD">
                <w:pPr>
                  <w:rPr>
                    <w:rFonts w:cs="Arial"/>
                    <w:sz w:val="18"/>
                    <w:szCs w:val="18"/>
                  </w:rPr>
                </w:pPr>
                <w:r>
                  <w:rPr>
                    <w:rFonts w:cs="Arial"/>
                    <w:sz w:val="18"/>
                    <w:szCs w:val="18"/>
                  </w:rPr>
                  <w:t>Displaybase</w:t>
                </w:r>
              </w:p>
            </w:tc>
          </w:sdtContent>
        </w:sdt>
        <w:tc>
          <w:tcPr>
            <w:tcW w:w="4103" w:type="dxa"/>
            <w:gridSpan w:val="4"/>
            <w:tcBorders>
              <w:left w:val="single" w:sz="12" w:space="0" w:color="auto"/>
              <w:bottom w:val="single" w:sz="4" w:space="0" w:color="auto"/>
              <w:right w:val="single" w:sz="4" w:space="0" w:color="auto"/>
            </w:tcBorders>
            <w:shd w:val="clear" w:color="auto" w:fill="auto"/>
          </w:tcPr>
          <w:p w14:paraId="526F6805" w14:textId="77777777" w:rsidR="006C7785" w:rsidRPr="00340B0D" w:rsidRDefault="006C7785" w:rsidP="00380FCD">
            <w:pPr>
              <w:rPr>
                <w:rFonts w:cs="Arial"/>
                <w:sz w:val="18"/>
                <w:szCs w:val="18"/>
              </w:rPr>
            </w:pPr>
            <w:r w:rsidRPr="00340B0D">
              <w:rPr>
                <w:rFonts w:cs="Arial"/>
                <w:sz w:val="18"/>
                <w:szCs w:val="18"/>
              </w:rPr>
              <w:t>Accuracy</w:t>
            </w:r>
          </w:p>
        </w:tc>
        <w:tc>
          <w:tcPr>
            <w:tcW w:w="632" w:type="dxa"/>
            <w:tcBorders>
              <w:left w:val="single" w:sz="4" w:space="0" w:color="auto"/>
              <w:right w:val="single" w:sz="12" w:space="0" w:color="auto"/>
            </w:tcBorders>
            <w:shd w:val="clear" w:color="auto" w:fill="auto"/>
            <w:vAlign w:val="center"/>
          </w:tcPr>
          <w:p w14:paraId="16F671FE" w14:textId="77777777" w:rsidR="006C7785" w:rsidRPr="00340B0D" w:rsidRDefault="006C7785" w:rsidP="00380FCD">
            <w:pPr>
              <w:jc w:val="center"/>
              <w:rPr>
                <w:rFonts w:cs="Arial"/>
                <w:sz w:val="18"/>
                <w:szCs w:val="18"/>
              </w:rPr>
            </w:pPr>
          </w:p>
        </w:tc>
      </w:tr>
      <w:tr w:rsidR="006C7785" w:rsidRPr="00340B0D" w14:paraId="3E70B737" w14:textId="77777777" w:rsidTr="00380FCD">
        <w:trPr>
          <w:gridBefore w:val="1"/>
          <w:wBefore w:w="12" w:type="dxa"/>
        </w:trPr>
        <w:tc>
          <w:tcPr>
            <w:tcW w:w="449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4FAE6DF2"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03" w:type="dxa"/>
            <w:gridSpan w:val="4"/>
            <w:tcBorders>
              <w:left w:val="single" w:sz="12" w:space="0" w:color="auto"/>
              <w:right w:val="single" w:sz="4" w:space="0" w:color="auto"/>
            </w:tcBorders>
            <w:shd w:val="clear" w:color="auto" w:fill="auto"/>
          </w:tcPr>
          <w:p w14:paraId="71BCB015" w14:textId="77777777" w:rsidR="006C7785" w:rsidRPr="00340B0D" w:rsidRDefault="006C7785" w:rsidP="00380FCD">
            <w:pPr>
              <w:rPr>
                <w:rFonts w:cs="Arial"/>
                <w:sz w:val="18"/>
                <w:szCs w:val="18"/>
              </w:rPr>
            </w:pPr>
            <w:r w:rsidRPr="00340B0D">
              <w:rPr>
                <w:rFonts w:cs="Arial"/>
                <w:sz w:val="18"/>
                <w:szCs w:val="18"/>
              </w:rPr>
              <w:t>Contour label</w:t>
            </w:r>
          </w:p>
        </w:tc>
        <w:tc>
          <w:tcPr>
            <w:tcW w:w="632" w:type="dxa"/>
            <w:tcBorders>
              <w:left w:val="single" w:sz="4" w:space="0" w:color="auto"/>
              <w:right w:val="single" w:sz="12" w:space="0" w:color="auto"/>
            </w:tcBorders>
            <w:shd w:val="clear" w:color="auto" w:fill="auto"/>
            <w:vAlign w:val="center"/>
          </w:tcPr>
          <w:p w14:paraId="6EBC074B" w14:textId="77777777" w:rsidR="006C7785" w:rsidRPr="00340B0D" w:rsidRDefault="006C7785" w:rsidP="00380FCD">
            <w:pPr>
              <w:jc w:val="center"/>
              <w:rPr>
                <w:rFonts w:cs="Arial"/>
                <w:sz w:val="18"/>
                <w:szCs w:val="18"/>
              </w:rPr>
            </w:pPr>
          </w:p>
        </w:tc>
      </w:tr>
      <w:tr w:rsidR="006C7785" w:rsidRPr="00340B0D" w14:paraId="6AE4B65B"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5319346" w14:textId="77777777" w:rsidR="006C7785" w:rsidRPr="00340B0D" w:rsidRDefault="006C7785" w:rsidP="00380FCD">
            <w:pPr>
              <w:rPr>
                <w:rFonts w:cs="Arial"/>
                <w:sz w:val="18"/>
                <w:szCs w:val="18"/>
              </w:rPr>
            </w:pPr>
            <w:r w:rsidRPr="00340B0D">
              <w:rPr>
                <w:rFonts w:cs="Arial"/>
                <w:sz w:val="18"/>
                <w:szCs w:val="18"/>
              </w:rPr>
              <w:t>Safety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9EB932F" w14:textId="77777777" w:rsidR="006C7785" w:rsidRPr="00340B0D" w:rsidRDefault="006C7785" w:rsidP="00380FCD">
            <w:pPr>
              <w:rPr>
                <w:rFonts w:cs="Arial"/>
                <w:sz w:val="18"/>
                <w:szCs w:val="18"/>
              </w:rPr>
            </w:pPr>
            <w:r>
              <w:rPr>
                <w:rFonts w:cs="Arial"/>
                <w:sz w:val="18"/>
                <w:szCs w:val="18"/>
              </w:rPr>
              <w:t>10m</w:t>
            </w:r>
          </w:p>
        </w:tc>
        <w:tc>
          <w:tcPr>
            <w:tcW w:w="4103" w:type="dxa"/>
            <w:gridSpan w:val="4"/>
            <w:tcBorders>
              <w:left w:val="single" w:sz="12" w:space="0" w:color="auto"/>
            </w:tcBorders>
          </w:tcPr>
          <w:p w14:paraId="3D7A591A" w14:textId="77777777" w:rsidR="006C7785" w:rsidRPr="00340B0D" w:rsidRDefault="006C7785" w:rsidP="00380FCD">
            <w:pPr>
              <w:rPr>
                <w:rFonts w:cs="Arial"/>
                <w:sz w:val="18"/>
                <w:szCs w:val="18"/>
              </w:rPr>
            </w:pPr>
            <w:r w:rsidRPr="00340B0D">
              <w:rPr>
                <w:rFonts w:cs="Arial"/>
                <w:sz w:val="18"/>
                <w:szCs w:val="18"/>
              </w:rPr>
              <w:t>Highlight date dependent</w:t>
            </w:r>
          </w:p>
        </w:tc>
        <w:tc>
          <w:tcPr>
            <w:tcW w:w="632" w:type="dxa"/>
            <w:tcBorders>
              <w:right w:val="single" w:sz="12" w:space="0" w:color="auto"/>
            </w:tcBorders>
          </w:tcPr>
          <w:p w14:paraId="19B90AEC" w14:textId="77777777" w:rsidR="006C7785" w:rsidRPr="00340B0D" w:rsidRDefault="006C7785" w:rsidP="00380FCD">
            <w:pPr>
              <w:rPr>
                <w:rFonts w:cs="Arial"/>
                <w:sz w:val="18"/>
                <w:szCs w:val="18"/>
              </w:rPr>
            </w:pPr>
          </w:p>
        </w:tc>
      </w:tr>
      <w:tr w:rsidR="006C7785" w:rsidRPr="00340B0D" w14:paraId="2C323FCF"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334AADB" w14:textId="77777777" w:rsidR="006C7785" w:rsidRPr="00340B0D" w:rsidRDefault="006C7785" w:rsidP="00380FCD">
            <w:pPr>
              <w:rPr>
                <w:rFonts w:cs="Arial"/>
                <w:sz w:val="18"/>
                <w:szCs w:val="18"/>
              </w:rPr>
            </w:pPr>
            <w:r w:rsidRPr="00340B0D">
              <w:rPr>
                <w:rFonts w:cs="Arial"/>
                <w:sz w:val="18"/>
                <w:szCs w:val="18"/>
              </w:rPr>
              <w:t>Safety Depth</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68B7FAD" w14:textId="77777777" w:rsidR="006C7785" w:rsidRPr="00340B0D" w:rsidRDefault="006C7785" w:rsidP="00380FCD">
            <w:pPr>
              <w:rPr>
                <w:rFonts w:cs="Arial"/>
                <w:sz w:val="18"/>
                <w:szCs w:val="18"/>
              </w:rPr>
            </w:pPr>
            <w:r>
              <w:rPr>
                <w:rFonts w:cs="Arial"/>
                <w:sz w:val="18"/>
                <w:szCs w:val="18"/>
              </w:rPr>
              <w:t>10m</w:t>
            </w:r>
          </w:p>
        </w:tc>
        <w:tc>
          <w:tcPr>
            <w:tcW w:w="4103" w:type="dxa"/>
            <w:gridSpan w:val="4"/>
            <w:tcBorders>
              <w:left w:val="single" w:sz="12" w:space="0" w:color="auto"/>
            </w:tcBorders>
          </w:tcPr>
          <w:p w14:paraId="60AE142B" w14:textId="77777777" w:rsidR="006C7785" w:rsidRPr="00340B0D" w:rsidRDefault="006C7785" w:rsidP="00380FCD">
            <w:pPr>
              <w:rPr>
                <w:rFonts w:cs="Arial"/>
                <w:sz w:val="18"/>
                <w:szCs w:val="18"/>
              </w:rPr>
            </w:pPr>
            <w:r w:rsidRPr="00340B0D">
              <w:rPr>
                <w:rFonts w:cs="Arial"/>
                <w:sz w:val="18"/>
                <w:szCs w:val="18"/>
              </w:rPr>
              <w:t>Highlight document</w:t>
            </w:r>
          </w:p>
        </w:tc>
        <w:tc>
          <w:tcPr>
            <w:tcW w:w="632" w:type="dxa"/>
            <w:tcBorders>
              <w:right w:val="single" w:sz="12" w:space="0" w:color="auto"/>
            </w:tcBorders>
          </w:tcPr>
          <w:p w14:paraId="1148AD6F" w14:textId="77777777" w:rsidR="006C7785" w:rsidRPr="00340B0D" w:rsidRDefault="006C7785" w:rsidP="00380FCD">
            <w:pPr>
              <w:jc w:val="center"/>
              <w:rPr>
                <w:rFonts w:cs="Arial"/>
                <w:sz w:val="18"/>
                <w:szCs w:val="18"/>
              </w:rPr>
            </w:pPr>
          </w:p>
        </w:tc>
      </w:tr>
      <w:tr w:rsidR="006C7785" w:rsidRPr="00340B0D" w14:paraId="3133288E"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1EC6C2CA" w14:textId="77777777" w:rsidR="006C7785" w:rsidRPr="00340B0D" w:rsidRDefault="006C7785" w:rsidP="00380FCD">
            <w:pPr>
              <w:rPr>
                <w:rFonts w:cs="Arial"/>
                <w:sz w:val="18"/>
                <w:szCs w:val="18"/>
              </w:rPr>
            </w:pPr>
            <w:r w:rsidRPr="00340B0D">
              <w:rPr>
                <w:rFonts w:cs="Arial"/>
                <w:sz w:val="18"/>
                <w:szCs w:val="18"/>
              </w:rPr>
              <w:t>Deep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A2B8A03" w14:textId="77777777" w:rsidR="006C7785" w:rsidRPr="00340B0D" w:rsidRDefault="006C7785" w:rsidP="00380FCD">
            <w:pPr>
              <w:rPr>
                <w:rFonts w:cs="Arial"/>
                <w:sz w:val="18"/>
                <w:szCs w:val="18"/>
              </w:rPr>
            </w:pPr>
            <w:r>
              <w:rPr>
                <w:rFonts w:cs="Arial"/>
                <w:sz w:val="18"/>
                <w:szCs w:val="18"/>
              </w:rPr>
              <w:t>20m</w:t>
            </w:r>
          </w:p>
        </w:tc>
        <w:tc>
          <w:tcPr>
            <w:tcW w:w="4103" w:type="dxa"/>
            <w:gridSpan w:val="4"/>
            <w:tcBorders>
              <w:left w:val="single" w:sz="12" w:space="0" w:color="auto"/>
            </w:tcBorders>
          </w:tcPr>
          <w:p w14:paraId="035A6BA3" w14:textId="77777777" w:rsidR="006C7785" w:rsidRPr="00340B0D" w:rsidRDefault="006C7785" w:rsidP="00380FCD">
            <w:pPr>
              <w:rPr>
                <w:rFonts w:cs="Arial"/>
                <w:b/>
                <w:bCs/>
                <w:sz w:val="18"/>
                <w:szCs w:val="18"/>
              </w:rPr>
            </w:pPr>
            <w:r w:rsidRPr="00340B0D">
              <w:rPr>
                <w:rFonts w:cs="Arial"/>
                <w:sz w:val="18"/>
                <w:szCs w:val="18"/>
              </w:rPr>
              <w:t>Highlight info</w:t>
            </w:r>
          </w:p>
        </w:tc>
        <w:tc>
          <w:tcPr>
            <w:tcW w:w="632" w:type="dxa"/>
            <w:tcBorders>
              <w:right w:val="single" w:sz="12" w:space="0" w:color="auto"/>
            </w:tcBorders>
          </w:tcPr>
          <w:p w14:paraId="3EDFF7D3" w14:textId="77777777" w:rsidR="006C7785" w:rsidRPr="00340B0D" w:rsidRDefault="006C7785" w:rsidP="00380FCD">
            <w:pPr>
              <w:jc w:val="center"/>
              <w:rPr>
                <w:rFonts w:cs="Arial"/>
                <w:sz w:val="18"/>
                <w:szCs w:val="18"/>
              </w:rPr>
            </w:pPr>
          </w:p>
        </w:tc>
      </w:tr>
      <w:tr w:rsidR="006C7785" w:rsidRPr="00340B0D" w14:paraId="36E50050"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12A78D54" w14:textId="77777777" w:rsidR="006C7785" w:rsidRPr="00340B0D" w:rsidRDefault="006C7785" w:rsidP="00380FCD">
            <w:pPr>
              <w:rPr>
                <w:rFonts w:cs="Arial"/>
                <w:sz w:val="18"/>
                <w:szCs w:val="18"/>
              </w:rPr>
            </w:pPr>
            <w:r w:rsidRPr="00340B0D">
              <w:rPr>
                <w:rFonts w:cs="Arial"/>
                <w:sz w:val="18"/>
                <w:szCs w:val="18"/>
              </w:rPr>
              <w:t>Shallow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0E59CC4" w14:textId="77777777" w:rsidR="006C7785" w:rsidRPr="00340B0D" w:rsidRDefault="006C7785" w:rsidP="00380FCD">
            <w:pPr>
              <w:rPr>
                <w:rFonts w:cs="Arial"/>
                <w:sz w:val="18"/>
                <w:szCs w:val="18"/>
              </w:rPr>
            </w:pPr>
            <w:r>
              <w:rPr>
                <w:rFonts w:cs="Arial"/>
                <w:sz w:val="18"/>
                <w:szCs w:val="18"/>
              </w:rPr>
              <w:t>5m</w:t>
            </w:r>
          </w:p>
        </w:tc>
        <w:tc>
          <w:tcPr>
            <w:tcW w:w="4103" w:type="dxa"/>
            <w:gridSpan w:val="4"/>
            <w:tcBorders>
              <w:left w:val="single" w:sz="12" w:space="0" w:color="auto"/>
            </w:tcBorders>
          </w:tcPr>
          <w:p w14:paraId="43BBEF75" w14:textId="77777777" w:rsidR="006C7785" w:rsidRPr="00340B0D" w:rsidRDefault="006C7785" w:rsidP="00380FCD">
            <w:pPr>
              <w:rPr>
                <w:rFonts w:cs="Arial"/>
                <w:sz w:val="18"/>
                <w:szCs w:val="18"/>
              </w:rPr>
            </w:pPr>
            <w:r w:rsidRPr="00340B0D">
              <w:rPr>
                <w:rFonts w:cs="Arial"/>
                <w:sz w:val="18"/>
                <w:szCs w:val="18"/>
              </w:rPr>
              <w:t>Shallow Pattern</w:t>
            </w:r>
          </w:p>
        </w:tc>
        <w:tc>
          <w:tcPr>
            <w:tcW w:w="632" w:type="dxa"/>
            <w:tcBorders>
              <w:right w:val="single" w:sz="12" w:space="0" w:color="auto"/>
            </w:tcBorders>
          </w:tcPr>
          <w:p w14:paraId="1BDE36B2"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6E0B409E"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A49D901" w14:textId="77777777" w:rsidR="006C7785" w:rsidRPr="00340B0D" w:rsidRDefault="006C7785" w:rsidP="00380FCD">
            <w:pPr>
              <w:rPr>
                <w:rFonts w:cs="Arial"/>
                <w:sz w:val="18"/>
                <w:szCs w:val="18"/>
              </w:rPr>
            </w:pPr>
            <w:r w:rsidRPr="00340B0D">
              <w:rPr>
                <w:rFonts w:cs="Arial"/>
                <w:sz w:val="18"/>
                <w:szCs w:val="18"/>
              </w:rPr>
              <w:t>Four Shades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E16A9F8" w14:textId="77777777" w:rsidR="006C7785" w:rsidRPr="00340B0D" w:rsidRDefault="006C7785" w:rsidP="00380FCD">
            <w:pPr>
              <w:rPr>
                <w:rFonts w:cs="Arial"/>
                <w:sz w:val="18"/>
                <w:szCs w:val="18"/>
              </w:rPr>
            </w:pPr>
            <w:r>
              <w:rPr>
                <w:rFonts w:cs="Arial"/>
                <w:sz w:val="18"/>
                <w:szCs w:val="18"/>
              </w:rPr>
              <w:t>On</w:t>
            </w:r>
          </w:p>
        </w:tc>
        <w:tc>
          <w:tcPr>
            <w:tcW w:w="4103" w:type="dxa"/>
            <w:gridSpan w:val="4"/>
            <w:tcBorders>
              <w:left w:val="single" w:sz="12" w:space="0" w:color="auto"/>
            </w:tcBorders>
          </w:tcPr>
          <w:p w14:paraId="5683682F" w14:textId="77777777" w:rsidR="006C7785" w:rsidRPr="00340B0D" w:rsidRDefault="006C7785" w:rsidP="00380FCD">
            <w:pPr>
              <w:rPr>
                <w:rFonts w:cs="Arial"/>
                <w:sz w:val="18"/>
                <w:szCs w:val="18"/>
              </w:rPr>
            </w:pPr>
            <w:r w:rsidRPr="00340B0D">
              <w:rPr>
                <w:rFonts w:cs="Arial"/>
                <w:sz w:val="18"/>
                <w:szCs w:val="18"/>
              </w:rPr>
              <w:t>Unknown</w:t>
            </w:r>
          </w:p>
        </w:tc>
        <w:tc>
          <w:tcPr>
            <w:tcW w:w="632" w:type="dxa"/>
            <w:tcBorders>
              <w:right w:val="single" w:sz="12" w:space="0" w:color="auto"/>
            </w:tcBorders>
          </w:tcPr>
          <w:p w14:paraId="0A40ABCB" w14:textId="77777777" w:rsidR="006C7785" w:rsidRPr="00340B0D" w:rsidRDefault="006C7785" w:rsidP="00380FCD">
            <w:pPr>
              <w:jc w:val="center"/>
              <w:rPr>
                <w:rFonts w:cs="Arial"/>
                <w:sz w:val="18"/>
                <w:szCs w:val="18"/>
              </w:rPr>
            </w:pPr>
          </w:p>
        </w:tc>
      </w:tr>
      <w:tr w:rsidR="006C7785" w:rsidRPr="00340B0D" w14:paraId="5695692F"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0BADE3E" w14:textId="77777777" w:rsidR="006C7785" w:rsidRPr="00340B0D" w:rsidRDefault="006C7785" w:rsidP="00380FCD">
            <w:pPr>
              <w:rPr>
                <w:rFonts w:cs="Arial"/>
                <w:sz w:val="18"/>
                <w:szCs w:val="18"/>
              </w:rPr>
            </w:pPr>
            <w:r w:rsidRPr="00340B0D">
              <w:rPr>
                <w:rFonts w:cs="Arial"/>
                <w:sz w:val="18"/>
                <w:szCs w:val="18"/>
              </w:rPr>
              <w:t>Radar Overlay</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BECB947"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238CC0F2" w14:textId="77777777" w:rsidR="006C7785" w:rsidRPr="00340B0D" w:rsidRDefault="006C7785" w:rsidP="00380FCD">
            <w:pPr>
              <w:rPr>
                <w:rFonts w:cs="Arial"/>
                <w:sz w:val="18"/>
                <w:szCs w:val="18"/>
              </w:rPr>
            </w:pPr>
            <w:r w:rsidRPr="00340B0D">
              <w:rPr>
                <w:rFonts w:cs="Arial"/>
                <w:sz w:val="18"/>
                <w:szCs w:val="18"/>
              </w:rPr>
              <w:t>Update Review</w:t>
            </w:r>
          </w:p>
        </w:tc>
        <w:tc>
          <w:tcPr>
            <w:tcW w:w="632" w:type="dxa"/>
            <w:tcBorders>
              <w:right w:val="single" w:sz="12" w:space="0" w:color="auto"/>
            </w:tcBorders>
          </w:tcPr>
          <w:p w14:paraId="69D2C9D2" w14:textId="77777777" w:rsidR="006C7785" w:rsidRPr="00340B0D" w:rsidRDefault="006C7785" w:rsidP="00380FCD">
            <w:pPr>
              <w:jc w:val="center"/>
              <w:rPr>
                <w:rFonts w:cs="Arial"/>
                <w:sz w:val="18"/>
                <w:szCs w:val="18"/>
              </w:rPr>
            </w:pPr>
          </w:p>
        </w:tc>
      </w:tr>
      <w:tr w:rsidR="006C7785" w:rsidRPr="00340B0D" w14:paraId="734CD701"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3CF11F7E" w14:textId="77777777" w:rsidR="006C7785" w:rsidRPr="00340B0D" w:rsidRDefault="006C7785" w:rsidP="00380FCD">
            <w:pPr>
              <w:rPr>
                <w:rFonts w:cs="Arial"/>
                <w:sz w:val="18"/>
                <w:szCs w:val="18"/>
              </w:rPr>
            </w:pPr>
            <w:r w:rsidRPr="00340B0D">
              <w:rPr>
                <w:rFonts w:cs="Arial"/>
                <w:sz w:val="18"/>
                <w:szCs w:val="18"/>
              </w:rPr>
              <w:t>Plain Boundaries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9520270"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2A34381D" w14:textId="77777777" w:rsidR="006C7785" w:rsidRPr="00340B0D" w:rsidRDefault="006C7785" w:rsidP="00380FCD">
            <w:pPr>
              <w:rPr>
                <w:rFonts w:cs="Arial"/>
                <w:sz w:val="18"/>
                <w:szCs w:val="18"/>
              </w:rPr>
            </w:pPr>
            <w:r w:rsidRPr="00340B0D">
              <w:rPr>
                <w:rFonts w:cs="Arial"/>
                <w:b/>
                <w:bCs/>
                <w:sz w:val="18"/>
                <w:szCs w:val="18"/>
              </w:rPr>
              <w:t>Text Groups</w:t>
            </w:r>
          </w:p>
        </w:tc>
        <w:tc>
          <w:tcPr>
            <w:tcW w:w="632" w:type="dxa"/>
            <w:tcBorders>
              <w:right w:val="single" w:sz="12" w:space="0" w:color="auto"/>
            </w:tcBorders>
            <w:vAlign w:val="center"/>
          </w:tcPr>
          <w:p w14:paraId="30597792" w14:textId="77777777" w:rsidR="006C7785" w:rsidRPr="00340B0D" w:rsidRDefault="006C7785" w:rsidP="00380FCD">
            <w:pPr>
              <w:jc w:val="center"/>
              <w:rPr>
                <w:rFonts w:cs="Arial"/>
                <w:sz w:val="18"/>
                <w:szCs w:val="18"/>
              </w:rPr>
            </w:pPr>
          </w:p>
        </w:tc>
      </w:tr>
      <w:tr w:rsidR="006C7785" w:rsidRPr="00340B0D" w14:paraId="621FC541"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5E13FB1" w14:textId="77777777" w:rsidR="006C7785" w:rsidRPr="00340B0D" w:rsidRDefault="006C7785" w:rsidP="00380FCD">
            <w:pPr>
              <w:rPr>
                <w:rFonts w:cs="Arial"/>
                <w:sz w:val="18"/>
                <w:szCs w:val="18"/>
              </w:rPr>
            </w:pPr>
            <w:r w:rsidRPr="00340B0D">
              <w:rPr>
                <w:rFonts w:cs="Arial"/>
                <w:sz w:val="18"/>
                <w:szCs w:val="18"/>
              </w:rPr>
              <w:t>Simplified Symbols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D554CBC"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C6D7D33" w14:textId="77777777" w:rsidR="006C7785" w:rsidRPr="00340B0D" w:rsidRDefault="006C7785" w:rsidP="00380FCD">
            <w:pPr>
              <w:rPr>
                <w:rFonts w:cs="Arial"/>
                <w:sz w:val="18"/>
                <w:szCs w:val="18"/>
              </w:rPr>
            </w:pPr>
            <w:r w:rsidRPr="00340B0D">
              <w:rPr>
                <w:rFonts w:cs="Arial"/>
                <w:sz w:val="18"/>
                <w:szCs w:val="18"/>
              </w:rPr>
              <w:t>Chart Text</w:t>
            </w:r>
          </w:p>
        </w:tc>
        <w:tc>
          <w:tcPr>
            <w:tcW w:w="632" w:type="dxa"/>
            <w:tcBorders>
              <w:right w:val="single" w:sz="12" w:space="0" w:color="auto"/>
            </w:tcBorders>
            <w:vAlign w:val="center"/>
          </w:tcPr>
          <w:p w14:paraId="2F68CA25" w14:textId="77777777" w:rsidR="006C7785" w:rsidRPr="00340B0D" w:rsidRDefault="006C7785" w:rsidP="00380FCD">
            <w:pPr>
              <w:jc w:val="center"/>
              <w:rPr>
                <w:rFonts w:cs="Arial"/>
                <w:sz w:val="18"/>
                <w:szCs w:val="18"/>
              </w:rPr>
            </w:pPr>
          </w:p>
        </w:tc>
      </w:tr>
      <w:tr w:rsidR="006C7785" w:rsidRPr="00340B0D" w14:paraId="7FD417F7"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7DF4A51" w14:textId="77777777" w:rsidR="006C7785" w:rsidRPr="00340B0D" w:rsidRDefault="006C7785" w:rsidP="00380FCD">
            <w:pPr>
              <w:rPr>
                <w:rFonts w:cs="Arial"/>
                <w:sz w:val="18"/>
                <w:szCs w:val="18"/>
              </w:rPr>
            </w:pPr>
            <w:r w:rsidRPr="00340B0D">
              <w:rPr>
                <w:rFonts w:cs="Arial"/>
                <w:sz w:val="18"/>
                <w:szCs w:val="18"/>
              </w:rPr>
              <w:t>Full Light Lines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C33015B"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BC7EAAE"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32" w:type="dxa"/>
            <w:tcBorders>
              <w:right w:val="single" w:sz="12" w:space="0" w:color="auto"/>
            </w:tcBorders>
            <w:vAlign w:val="center"/>
          </w:tcPr>
          <w:p w14:paraId="1F830143" w14:textId="77777777" w:rsidR="006C7785" w:rsidRPr="00340B0D" w:rsidRDefault="006C7785" w:rsidP="00380FCD">
            <w:pPr>
              <w:jc w:val="center"/>
              <w:rPr>
                <w:rFonts w:cs="Arial"/>
                <w:sz w:val="18"/>
                <w:szCs w:val="18"/>
              </w:rPr>
            </w:pPr>
          </w:p>
        </w:tc>
      </w:tr>
      <w:tr w:rsidR="006C7785" w:rsidRPr="00340B0D" w14:paraId="044A5621"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6A85A84" w14:textId="77777777" w:rsidR="006C7785" w:rsidRPr="00340B0D" w:rsidRDefault="006C7785" w:rsidP="00380FCD">
            <w:pPr>
              <w:rPr>
                <w:rFonts w:cs="Arial"/>
                <w:sz w:val="18"/>
                <w:szCs w:val="18"/>
              </w:rPr>
            </w:pPr>
            <w:r w:rsidRPr="00340B0D">
              <w:rPr>
                <w:rFonts w:cs="Arial"/>
                <w:sz w:val="18"/>
                <w:szCs w:val="18"/>
              </w:rPr>
              <w:t>Ignore scale minimum</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3A53021"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733421F9"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32" w:type="dxa"/>
            <w:tcBorders>
              <w:right w:val="single" w:sz="12" w:space="0" w:color="auto"/>
            </w:tcBorders>
            <w:vAlign w:val="center"/>
          </w:tcPr>
          <w:p w14:paraId="3208524E" w14:textId="77777777" w:rsidR="006C7785" w:rsidRPr="00340B0D" w:rsidRDefault="006C7785" w:rsidP="00380FCD">
            <w:pPr>
              <w:jc w:val="center"/>
              <w:rPr>
                <w:rFonts w:cs="Arial"/>
                <w:sz w:val="18"/>
                <w:szCs w:val="18"/>
              </w:rPr>
            </w:pPr>
          </w:p>
        </w:tc>
      </w:tr>
      <w:tr w:rsidR="006C7785" w:rsidRPr="00340B0D" w14:paraId="69FB79F9"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32D6D0A8" w14:textId="77777777" w:rsidR="006C7785" w:rsidRPr="00340B0D" w:rsidRDefault="006C7785" w:rsidP="00380FCD">
            <w:pPr>
              <w:rPr>
                <w:rFonts w:cs="Arial"/>
                <w:sz w:val="18"/>
                <w:szCs w:val="18"/>
              </w:rPr>
            </w:pPr>
            <w:r w:rsidRPr="00340B0D">
              <w:rPr>
                <w:rFonts w:cs="Arial"/>
                <w:sz w:val="18"/>
                <w:szCs w:val="18"/>
              </w:rPr>
              <w:t>Shallow Water Dangers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tcPr>
          <w:p w14:paraId="760F9E5C"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03B2DC0" w14:textId="77777777" w:rsidR="006C7785" w:rsidRPr="00340B0D" w:rsidRDefault="006C7785" w:rsidP="00380FCD">
            <w:pPr>
              <w:rPr>
                <w:rFonts w:cs="Arial"/>
                <w:sz w:val="18"/>
                <w:szCs w:val="18"/>
              </w:rPr>
            </w:pPr>
            <w:r w:rsidRPr="00340B0D">
              <w:rPr>
                <w:rFonts w:cs="Arial"/>
                <w:sz w:val="18"/>
                <w:szCs w:val="18"/>
              </w:rPr>
              <w:t xml:space="preserve">        Names</w:t>
            </w:r>
          </w:p>
        </w:tc>
        <w:tc>
          <w:tcPr>
            <w:tcW w:w="632" w:type="dxa"/>
            <w:tcBorders>
              <w:right w:val="single" w:sz="12" w:space="0" w:color="auto"/>
            </w:tcBorders>
            <w:vAlign w:val="center"/>
          </w:tcPr>
          <w:p w14:paraId="0957022F" w14:textId="77777777" w:rsidR="006C7785" w:rsidRPr="00340B0D" w:rsidRDefault="006C7785" w:rsidP="00380FCD">
            <w:pPr>
              <w:jc w:val="center"/>
              <w:rPr>
                <w:rFonts w:cs="Arial"/>
                <w:sz w:val="18"/>
                <w:szCs w:val="18"/>
              </w:rPr>
            </w:pPr>
          </w:p>
        </w:tc>
      </w:tr>
      <w:tr w:rsidR="006C7785" w:rsidRPr="00340B0D" w14:paraId="623270D2" w14:textId="77777777" w:rsidTr="00380FCD">
        <w:trPr>
          <w:gridBefore w:val="1"/>
          <w:wBefore w:w="12" w:type="dxa"/>
        </w:trPr>
        <w:tc>
          <w:tcPr>
            <w:tcW w:w="4499"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6F83286F"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03" w:type="dxa"/>
            <w:gridSpan w:val="4"/>
            <w:tcBorders>
              <w:left w:val="single" w:sz="12" w:space="0" w:color="auto"/>
            </w:tcBorders>
          </w:tcPr>
          <w:p w14:paraId="15B32882"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32" w:type="dxa"/>
            <w:tcBorders>
              <w:right w:val="single" w:sz="12" w:space="0" w:color="auto"/>
            </w:tcBorders>
          </w:tcPr>
          <w:p w14:paraId="1525B236" w14:textId="77777777" w:rsidR="006C7785" w:rsidRPr="00340B0D" w:rsidRDefault="006C7785" w:rsidP="00380FCD">
            <w:pPr>
              <w:jc w:val="center"/>
              <w:rPr>
                <w:rFonts w:cs="Arial"/>
                <w:sz w:val="18"/>
                <w:szCs w:val="18"/>
              </w:rPr>
            </w:pPr>
          </w:p>
        </w:tc>
      </w:tr>
      <w:tr w:rsidR="006C7785" w:rsidRPr="00340B0D" w14:paraId="0DD29B56" w14:textId="77777777" w:rsidTr="00380FCD">
        <w:trPr>
          <w:gridBefore w:val="1"/>
          <w:wBefore w:w="12" w:type="dxa"/>
        </w:trPr>
        <w:sdt>
          <w:sdtPr>
            <w:rPr>
              <w:rFonts w:cs="Arial"/>
              <w:sz w:val="18"/>
              <w:szCs w:val="18"/>
            </w:rPr>
            <w:alias w:val="Palette"/>
            <w:tag w:val="Palette"/>
            <w:id w:val="-594094382"/>
            <w:placeholder>
              <w:docPart w:val="F765B5F42DEA41E8A7746197097B9B7D"/>
            </w:placeholder>
            <w:comboBox>
              <w:listItem w:displayText="Day" w:value="Day"/>
              <w:listItem w:displayText="Dusk" w:value="Dusk"/>
              <w:listItem w:displayText="Night" w:value="Night"/>
            </w:comboBox>
          </w:sdtPr>
          <w:sdtContent>
            <w:tc>
              <w:tcPr>
                <w:tcW w:w="4499" w:type="dxa"/>
                <w:gridSpan w:val="4"/>
                <w:tcBorders>
                  <w:left w:val="single" w:sz="12" w:space="0" w:color="auto"/>
                  <w:bottom w:val="single" w:sz="12" w:space="0" w:color="auto"/>
                  <w:right w:val="single" w:sz="12" w:space="0" w:color="auto"/>
                </w:tcBorders>
              </w:tcPr>
              <w:p w14:paraId="441F12C3" w14:textId="77777777" w:rsidR="006C7785" w:rsidRPr="00340B0D" w:rsidRDefault="006C7785" w:rsidP="00380FCD">
                <w:pPr>
                  <w:rPr>
                    <w:rFonts w:cs="Arial"/>
                    <w:sz w:val="18"/>
                    <w:szCs w:val="18"/>
                  </w:rPr>
                </w:pPr>
                <w:r>
                  <w:rPr>
                    <w:rFonts w:cs="Arial"/>
                    <w:sz w:val="18"/>
                    <w:szCs w:val="18"/>
                  </w:rPr>
                  <w:t>Night</w:t>
                </w:r>
              </w:p>
            </w:tc>
          </w:sdtContent>
        </w:sdt>
        <w:tc>
          <w:tcPr>
            <w:tcW w:w="4103" w:type="dxa"/>
            <w:gridSpan w:val="4"/>
            <w:tcBorders>
              <w:left w:val="single" w:sz="12" w:space="0" w:color="auto"/>
            </w:tcBorders>
          </w:tcPr>
          <w:p w14:paraId="771FA0F2"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32" w:type="dxa"/>
            <w:tcBorders>
              <w:right w:val="single" w:sz="12" w:space="0" w:color="auto"/>
            </w:tcBorders>
          </w:tcPr>
          <w:p w14:paraId="136E6984" w14:textId="77777777" w:rsidR="006C7785" w:rsidRPr="00340B0D" w:rsidRDefault="006C7785" w:rsidP="00380FCD">
            <w:pPr>
              <w:jc w:val="center"/>
              <w:rPr>
                <w:rFonts w:cs="Arial"/>
                <w:sz w:val="18"/>
                <w:szCs w:val="18"/>
              </w:rPr>
            </w:pPr>
          </w:p>
        </w:tc>
      </w:tr>
      <w:tr w:rsidR="006C7785" w:rsidRPr="00340B0D" w14:paraId="79DC5568"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FFFFFF" w:themeFill="background1"/>
            <w:vAlign w:val="center"/>
          </w:tcPr>
          <w:p w14:paraId="639DF66D" w14:textId="77777777" w:rsidR="006C7785" w:rsidRPr="00340B0D" w:rsidRDefault="006C7785" w:rsidP="00380FCD">
            <w:pPr>
              <w:jc w:val="center"/>
              <w:rPr>
                <w:rFonts w:cs="Arial"/>
                <w:b/>
                <w:bCs/>
                <w:sz w:val="18"/>
                <w:szCs w:val="18"/>
              </w:rPr>
            </w:pPr>
          </w:p>
        </w:tc>
        <w:tc>
          <w:tcPr>
            <w:tcW w:w="4103" w:type="dxa"/>
            <w:gridSpan w:val="4"/>
            <w:tcBorders>
              <w:left w:val="single" w:sz="12" w:space="0" w:color="auto"/>
            </w:tcBorders>
          </w:tcPr>
          <w:p w14:paraId="3E0398AD" w14:textId="77777777" w:rsidR="006C7785" w:rsidRPr="00340B0D" w:rsidRDefault="006C7785" w:rsidP="00380FCD">
            <w:pPr>
              <w:rPr>
                <w:rFonts w:cs="Arial"/>
                <w:sz w:val="18"/>
                <w:szCs w:val="18"/>
              </w:rPr>
            </w:pPr>
          </w:p>
        </w:tc>
        <w:tc>
          <w:tcPr>
            <w:tcW w:w="632" w:type="dxa"/>
            <w:tcBorders>
              <w:right w:val="single" w:sz="12" w:space="0" w:color="auto"/>
            </w:tcBorders>
            <w:vAlign w:val="center"/>
          </w:tcPr>
          <w:p w14:paraId="2B04FFF6" w14:textId="77777777" w:rsidR="006C7785" w:rsidRPr="00340B0D" w:rsidRDefault="006C7785" w:rsidP="00380FCD">
            <w:pPr>
              <w:jc w:val="center"/>
              <w:rPr>
                <w:rFonts w:cs="Arial"/>
                <w:sz w:val="18"/>
                <w:szCs w:val="18"/>
              </w:rPr>
            </w:pPr>
          </w:p>
        </w:tc>
      </w:tr>
      <w:tr w:rsidR="006C7785" w:rsidRPr="00340B0D" w14:paraId="52FC4348" w14:textId="77777777" w:rsidTr="00380FCD">
        <w:trPr>
          <w:gridBefore w:val="1"/>
          <w:wBefore w:w="12" w:type="dxa"/>
        </w:trPr>
        <w:tc>
          <w:tcPr>
            <w:tcW w:w="4499" w:type="dxa"/>
            <w:gridSpan w:val="4"/>
            <w:tcBorders>
              <w:left w:val="single" w:sz="12" w:space="0" w:color="auto"/>
              <w:bottom w:val="single" w:sz="12" w:space="0" w:color="auto"/>
              <w:right w:val="single" w:sz="12" w:space="0" w:color="auto"/>
            </w:tcBorders>
            <w:shd w:val="clear" w:color="auto" w:fill="FFFFFF" w:themeFill="background1"/>
          </w:tcPr>
          <w:p w14:paraId="14C57D35" w14:textId="77777777" w:rsidR="006C7785" w:rsidRPr="00340B0D" w:rsidRDefault="006C7785" w:rsidP="00380FCD">
            <w:pPr>
              <w:rPr>
                <w:rFonts w:cs="Arial"/>
                <w:sz w:val="18"/>
                <w:szCs w:val="18"/>
              </w:rPr>
            </w:pPr>
          </w:p>
        </w:tc>
        <w:tc>
          <w:tcPr>
            <w:tcW w:w="4103" w:type="dxa"/>
            <w:gridSpan w:val="4"/>
            <w:tcBorders>
              <w:left w:val="single" w:sz="12" w:space="0" w:color="auto"/>
              <w:bottom w:val="single" w:sz="12" w:space="0" w:color="auto"/>
            </w:tcBorders>
          </w:tcPr>
          <w:p w14:paraId="776108A2" w14:textId="77777777" w:rsidR="006C7785" w:rsidRPr="00340B0D" w:rsidRDefault="006C7785" w:rsidP="00380FCD">
            <w:pPr>
              <w:jc w:val="center"/>
              <w:rPr>
                <w:rFonts w:cs="Arial"/>
                <w:sz w:val="18"/>
                <w:szCs w:val="18"/>
              </w:rPr>
            </w:pPr>
          </w:p>
        </w:tc>
        <w:tc>
          <w:tcPr>
            <w:tcW w:w="632" w:type="dxa"/>
            <w:tcBorders>
              <w:bottom w:val="single" w:sz="12" w:space="0" w:color="auto"/>
              <w:right w:val="single" w:sz="12" w:space="0" w:color="auto"/>
            </w:tcBorders>
            <w:vAlign w:val="center"/>
          </w:tcPr>
          <w:p w14:paraId="60951966" w14:textId="77777777" w:rsidR="006C7785" w:rsidRPr="00340B0D" w:rsidRDefault="006C7785" w:rsidP="00380FCD">
            <w:pPr>
              <w:jc w:val="center"/>
              <w:rPr>
                <w:rFonts w:cs="Arial"/>
                <w:sz w:val="18"/>
                <w:szCs w:val="18"/>
              </w:rPr>
            </w:pPr>
          </w:p>
        </w:tc>
      </w:tr>
      <w:tr w:rsidR="006C7785" w:rsidRPr="00340B0D" w14:paraId="43D3D9E5"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32AE0A35"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9CA600E"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0E9894B8" w14:textId="77777777" w:rsidTr="00380FCD">
        <w:trPr>
          <w:gridBefore w:val="1"/>
          <w:wBefore w:w="12" w:type="dxa"/>
          <w:trHeight w:val="287"/>
        </w:trPr>
        <w:tc>
          <w:tcPr>
            <w:tcW w:w="2709" w:type="dxa"/>
            <w:tcBorders>
              <w:left w:val="single" w:sz="12" w:space="0" w:color="auto"/>
              <w:bottom w:val="single" w:sz="4" w:space="0" w:color="auto"/>
            </w:tcBorders>
          </w:tcPr>
          <w:p w14:paraId="315AF3BE" w14:textId="77777777" w:rsidR="006C7785" w:rsidRPr="00340B0D" w:rsidRDefault="006C7785" w:rsidP="00380FCD">
            <w:pPr>
              <w:rPr>
                <w:rFonts w:cs="Arial"/>
                <w:sz w:val="18"/>
                <w:szCs w:val="18"/>
              </w:rPr>
            </w:pPr>
            <w:r w:rsidRPr="00340B0D">
              <w:rPr>
                <w:rFonts w:cs="Arial"/>
                <w:sz w:val="18"/>
                <w:szCs w:val="18"/>
              </w:rPr>
              <w:t>Start Date</w:t>
            </w:r>
          </w:p>
        </w:tc>
        <w:tc>
          <w:tcPr>
            <w:tcW w:w="1790" w:type="dxa"/>
            <w:gridSpan w:val="3"/>
            <w:tcBorders>
              <w:bottom w:val="single" w:sz="4" w:space="0" w:color="auto"/>
              <w:right w:val="single" w:sz="12" w:space="0" w:color="auto"/>
            </w:tcBorders>
          </w:tcPr>
          <w:p w14:paraId="094599CB" w14:textId="77777777" w:rsidR="006C7785" w:rsidRPr="00340B0D" w:rsidRDefault="006C7785" w:rsidP="00380FCD">
            <w:pPr>
              <w:rPr>
                <w:rFonts w:cs="Arial"/>
                <w:sz w:val="18"/>
                <w:szCs w:val="18"/>
              </w:rPr>
            </w:pPr>
          </w:p>
        </w:tc>
        <w:tc>
          <w:tcPr>
            <w:tcW w:w="2809" w:type="dxa"/>
            <w:gridSpan w:val="2"/>
            <w:tcBorders>
              <w:left w:val="single" w:sz="12" w:space="0" w:color="auto"/>
              <w:bottom w:val="single" w:sz="4" w:space="0" w:color="auto"/>
              <w:right w:val="single" w:sz="4" w:space="0" w:color="auto"/>
            </w:tcBorders>
            <w:vAlign w:val="center"/>
          </w:tcPr>
          <w:p w14:paraId="4E29A516" w14:textId="77777777" w:rsidR="006C7785" w:rsidRPr="00340B0D" w:rsidRDefault="006C7785" w:rsidP="00380FCD">
            <w:pPr>
              <w:rPr>
                <w:rFonts w:cs="Arial"/>
                <w:sz w:val="18"/>
                <w:szCs w:val="18"/>
              </w:rPr>
            </w:pPr>
            <w:r w:rsidRPr="00340B0D">
              <w:rPr>
                <w:rFonts w:cs="Arial"/>
                <w:sz w:val="18"/>
                <w:szCs w:val="18"/>
              </w:rPr>
              <w:t>Centre</w:t>
            </w:r>
          </w:p>
        </w:tc>
        <w:tc>
          <w:tcPr>
            <w:tcW w:w="1926" w:type="dxa"/>
            <w:gridSpan w:val="3"/>
            <w:tcBorders>
              <w:left w:val="single" w:sz="4" w:space="0" w:color="auto"/>
              <w:bottom w:val="single" w:sz="4" w:space="0" w:color="auto"/>
              <w:right w:val="single" w:sz="12" w:space="0" w:color="auto"/>
            </w:tcBorders>
            <w:vAlign w:val="center"/>
          </w:tcPr>
          <w:p w14:paraId="2EAF1A81" w14:textId="77777777" w:rsidR="006C7785" w:rsidRPr="00340B0D" w:rsidRDefault="006C7785" w:rsidP="00380FCD">
            <w:pPr>
              <w:rPr>
                <w:rFonts w:cs="Arial"/>
                <w:sz w:val="18"/>
                <w:szCs w:val="18"/>
              </w:rPr>
            </w:pPr>
          </w:p>
        </w:tc>
      </w:tr>
      <w:tr w:rsidR="006C7785" w:rsidRPr="00340B0D" w14:paraId="251B1A9E" w14:textId="77777777" w:rsidTr="00380FCD">
        <w:trPr>
          <w:gridBefore w:val="1"/>
          <w:wBefore w:w="12" w:type="dxa"/>
        </w:trPr>
        <w:tc>
          <w:tcPr>
            <w:tcW w:w="2709" w:type="dxa"/>
            <w:tcBorders>
              <w:left w:val="single" w:sz="12" w:space="0" w:color="auto"/>
              <w:bottom w:val="single" w:sz="4" w:space="0" w:color="auto"/>
            </w:tcBorders>
          </w:tcPr>
          <w:p w14:paraId="0E8DFFC2" w14:textId="77777777" w:rsidR="006C7785" w:rsidRPr="00340B0D" w:rsidRDefault="006C7785" w:rsidP="00380FCD">
            <w:pPr>
              <w:rPr>
                <w:rFonts w:cs="Arial"/>
                <w:sz w:val="18"/>
                <w:szCs w:val="18"/>
              </w:rPr>
            </w:pPr>
            <w:r w:rsidRPr="00340B0D">
              <w:rPr>
                <w:rFonts w:cs="Arial"/>
                <w:sz w:val="18"/>
                <w:szCs w:val="18"/>
              </w:rPr>
              <w:t>End Date</w:t>
            </w:r>
          </w:p>
        </w:tc>
        <w:tc>
          <w:tcPr>
            <w:tcW w:w="1790" w:type="dxa"/>
            <w:gridSpan w:val="3"/>
            <w:tcBorders>
              <w:top w:val="single" w:sz="4" w:space="0" w:color="auto"/>
              <w:bottom w:val="single" w:sz="4" w:space="0" w:color="auto"/>
              <w:right w:val="single" w:sz="12" w:space="0" w:color="auto"/>
            </w:tcBorders>
          </w:tcPr>
          <w:p w14:paraId="78996FB1" w14:textId="77777777" w:rsidR="006C7785" w:rsidRPr="00340B0D" w:rsidRDefault="006C7785" w:rsidP="00380FCD">
            <w:pPr>
              <w:rPr>
                <w:rFonts w:cs="Arial"/>
                <w:sz w:val="18"/>
                <w:szCs w:val="18"/>
              </w:rPr>
            </w:pPr>
          </w:p>
        </w:tc>
        <w:tc>
          <w:tcPr>
            <w:tcW w:w="280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315EDEAD" w14:textId="77777777" w:rsidR="006C7785" w:rsidRPr="00340B0D" w:rsidRDefault="006C7785" w:rsidP="00380FCD">
            <w:pPr>
              <w:rPr>
                <w:rFonts w:cs="Arial"/>
                <w:sz w:val="18"/>
                <w:szCs w:val="18"/>
              </w:rPr>
            </w:pPr>
            <w:r w:rsidRPr="00340B0D">
              <w:rPr>
                <w:rFonts w:cs="Arial"/>
                <w:sz w:val="18"/>
                <w:szCs w:val="18"/>
              </w:rPr>
              <w:t>Scale</w:t>
            </w:r>
          </w:p>
        </w:tc>
        <w:tc>
          <w:tcPr>
            <w:tcW w:w="192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1F91529D"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076BE081" w14:textId="77777777" w:rsidTr="00380FCD">
        <w:trPr>
          <w:gridBefore w:val="1"/>
          <w:wBefore w:w="12" w:type="dxa"/>
        </w:trPr>
        <w:tc>
          <w:tcPr>
            <w:tcW w:w="449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1BD8E11D" w14:textId="77777777" w:rsidR="006C7785" w:rsidRPr="00340B0D" w:rsidRDefault="006C7785" w:rsidP="00380FCD">
            <w:pPr>
              <w:jc w:val="center"/>
              <w:rPr>
                <w:rFonts w:cs="Arial"/>
                <w:b/>
                <w:bCs/>
                <w:sz w:val="18"/>
                <w:szCs w:val="18"/>
              </w:rPr>
            </w:pPr>
          </w:p>
        </w:tc>
        <w:tc>
          <w:tcPr>
            <w:tcW w:w="2809" w:type="dxa"/>
            <w:gridSpan w:val="2"/>
            <w:tcBorders>
              <w:top w:val="single" w:sz="4" w:space="0" w:color="auto"/>
              <w:left w:val="single" w:sz="12" w:space="0" w:color="auto"/>
              <w:bottom w:val="single" w:sz="12" w:space="0" w:color="auto"/>
              <w:right w:val="single" w:sz="4" w:space="0" w:color="auto"/>
            </w:tcBorders>
            <w:shd w:val="clear" w:color="auto" w:fill="auto"/>
          </w:tcPr>
          <w:p w14:paraId="6A40D479"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92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542415F9" w14:textId="77777777" w:rsidR="006C7785" w:rsidRPr="00340B0D" w:rsidRDefault="006C7785" w:rsidP="00380FCD">
            <w:pPr>
              <w:rPr>
                <w:rFonts w:cs="Arial"/>
                <w:sz w:val="18"/>
                <w:szCs w:val="18"/>
              </w:rPr>
            </w:pPr>
          </w:p>
        </w:tc>
      </w:tr>
      <w:tr w:rsidR="006C7785" w:rsidRPr="00340B0D" w14:paraId="5019569A"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tcPr>
          <w:p w14:paraId="50906FAE" w14:textId="77777777" w:rsidR="006C7785" w:rsidRPr="00340B0D" w:rsidRDefault="006C7785" w:rsidP="00380FCD">
            <w:pPr>
              <w:rPr>
                <w:rFonts w:cs="Arial"/>
                <w:sz w:val="18"/>
                <w:szCs w:val="18"/>
              </w:rPr>
            </w:pPr>
          </w:p>
        </w:tc>
      </w:tr>
      <w:tr w:rsidR="006C7785" w:rsidRPr="00340B0D" w14:paraId="116EF12C"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71C3D77"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62654BA8" w14:textId="77777777" w:rsidTr="00380FCD">
        <w:trPr>
          <w:gridBefore w:val="1"/>
          <w:wBefore w:w="12" w:type="dxa"/>
        </w:trPr>
        <w:tc>
          <w:tcPr>
            <w:tcW w:w="541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826F109"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82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8F9CE1F"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2F01E7DD"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3146869" w14:textId="77777777" w:rsidR="006C7785" w:rsidRPr="00340B0D" w:rsidRDefault="006C7785" w:rsidP="00380FCD">
            <w:pPr>
              <w:rPr>
                <w:rFonts w:cs="Arial"/>
                <w:sz w:val="18"/>
                <w:szCs w:val="18"/>
              </w:rPr>
            </w:pPr>
            <w:r w:rsidRPr="00340B0D">
              <w:rPr>
                <w:rFonts w:cs="Arial"/>
                <w:sz w:val="18"/>
                <w:szCs w:val="18"/>
              </w:rPr>
              <w:t>Drying lines</w:t>
            </w:r>
          </w:p>
        </w:tc>
        <w:tc>
          <w:tcPr>
            <w:tcW w:w="1143" w:type="dxa"/>
            <w:gridSpan w:val="2"/>
            <w:tcBorders>
              <w:top w:val="single" w:sz="4" w:space="0" w:color="auto"/>
              <w:left w:val="single" w:sz="4" w:space="0" w:color="auto"/>
              <w:bottom w:val="single" w:sz="4" w:space="0" w:color="auto"/>
              <w:right w:val="single" w:sz="12" w:space="0" w:color="auto"/>
            </w:tcBorders>
          </w:tcPr>
          <w:p w14:paraId="20F67211"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2982BB90" w14:textId="77777777" w:rsidR="006C7785" w:rsidRPr="00340B0D" w:rsidRDefault="006C7785" w:rsidP="00380FCD">
            <w:pPr>
              <w:pStyle w:val="Default"/>
              <w:rPr>
                <w:sz w:val="18"/>
                <w:szCs w:val="18"/>
              </w:rPr>
            </w:pPr>
            <w:r w:rsidRPr="00340B0D">
              <w:rPr>
                <w:sz w:val="18"/>
                <w:szCs w:val="18"/>
              </w:rPr>
              <w:t>Spot soundings</w:t>
            </w:r>
          </w:p>
        </w:tc>
        <w:tc>
          <w:tcPr>
            <w:tcW w:w="632" w:type="dxa"/>
            <w:tcBorders>
              <w:top w:val="single" w:sz="4" w:space="0" w:color="auto"/>
              <w:bottom w:val="single" w:sz="4" w:space="0" w:color="auto"/>
              <w:right w:val="single" w:sz="12" w:space="0" w:color="auto"/>
            </w:tcBorders>
            <w:vAlign w:val="center"/>
          </w:tcPr>
          <w:p w14:paraId="17623E6F" w14:textId="77777777" w:rsidR="006C7785" w:rsidRPr="00340B0D" w:rsidRDefault="006C7785" w:rsidP="00380FCD">
            <w:pPr>
              <w:rPr>
                <w:rFonts w:cs="Arial"/>
                <w:sz w:val="18"/>
                <w:szCs w:val="18"/>
              </w:rPr>
            </w:pPr>
            <w:r>
              <w:rPr>
                <w:rFonts w:cs="Arial"/>
                <w:sz w:val="18"/>
                <w:szCs w:val="18"/>
              </w:rPr>
              <w:t>On</w:t>
            </w:r>
          </w:p>
        </w:tc>
      </w:tr>
      <w:tr w:rsidR="006C7785" w:rsidRPr="00340B0D" w14:paraId="16B4C562"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728E452" w14:textId="77777777" w:rsidR="006C7785" w:rsidRPr="00340B0D" w:rsidRDefault="006C7785" w:rsidP="00380FCD">
            <w:pPr>
              <w:pStyle w:val="Default"/>
              <w:rPr>
                <w:sz w:val="18"/>
                <w:szCs w:val="18"/>
              </w:rPr>
            </w:pPr>
            <w:r w:rsidRPr="00340B0D">
              <w:rPr>
                <w:sz w:val="18"/>
                <w:szCs w:val="18"/>
              </w:rPr>
              <w:t>Buoys. Beacons, aids to navigation</w:t>
            </w:r>
          </w:p>
        </w:tc>
        <w:tc>
          <w:tcPr>
            <w:tcW w:w="1143" w:type="dxa"/>
            <w:gridSpan w:val="2"/>
            <w:tcBorders>
              <w:top w:val="single" w:sz="4" w:space="0" w:color="auto"/>
              <w:left w:val="single" w:sz="4" w:space="0" w:color="auto"/>
              <w:bottom w:val="single" w:sz="4" w:space="0" w:color="auto"/>
              <w:right w:val="single" w:sz="12" w:space="0" w:color="auto"/>
            </w:tcBorders>
          </w:tcPr>
          <w:p w14:paraId="76CC123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DE41F67" w14:textId="77777777" w:rsidR="006C7785" w:rsidRPr="00340B0D" w:rsidRDefault="006C7785" w:rsidP="00380FCD">
            <w:pPr>
              <w:pStyle w:val="Default"/>
              <w:rPr>
                <w:sz w:val="18"/>
                <w:szCs w:val="18"/>
              </w:rPr>
            </w:pPr>
            <w:r w:rsidRPr="00340B0D">
              <w:rPr>
                <w:sz w:val="18"/>
                <w:szCs w:val="18"/>
              </w:rPr>
              <w:t>Submarine cables and pipelines</w:t>
            </w:r>
          </w:p>
        </w:tc>
        <w:tc>
          <w:tcPr>
            <w:tcW w:w="632" w:type="dxa"/>
            <w:tcBorders>
              <w:top w:val="single" w:sz="4" w:space="0" w:color="auto"/>
              <w:bottom w:val="single" w:sz="4" w:space="0" w:color="auto"/>
              <w:right w:val="single" w:sz="12" w:space="0" w:color="auto"/>
            </w:tcBorders>
            <w:vAlign w:val="center"/>
          </w:tcPr>
          <w:p w14:paraId="03956E4A" w14:textId="77777777" w:rsidR="006C7785" w:rsidRPr="00340B0D" w:rsidRDefault="006C7785" w:rsidP="00380FCD">
            <w:pPr>
              <w:rPr>
                <w:rFonts w:cs="Arial"/>
                <w:sz w:val="18"/>
                <w:szCs w:val="18"/>
              </w:rPr>
            </w:pPr>
          </w:p>
        </w:tc>
      </w:tr>
      <w:tr w:rsidR="006C7785" w:rsidRPr="00340B0D" w14:paraId="2D411CE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004F26E"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43" w:type="dxa"/>
            <w:gridSpan w:val="2"/>
            <w:tcBorders>
              <w:top w:val="single" w:sz="4" w:space="0" w:color="auto"/>
              <w:left w:val="single" w:sz="4" w:space="0" w:color="auto"/>
              <w:bottom w:val="single" w:sz="4" w:space="0" w:color="auto"/>
              <w:right w:val="single" w:sz="12" w:space="0" w:color="auto"/>
            </w:tcBorders>
          </w:tcPr>
          <w:p w14:paraId="48D537C8"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6C9DAFC" w14:textId="77777777" w:rsidR="006C7785" w:rsidRPr="00340B0D" w:rsidRDefault="006C7785" w:rsidP="00380FCD">
            <w:pPr>
              <w:pStyle w:val="Default"/>
              <w:rPr>
                <w:sz w:val="18"/>
                <w:szCs w:val="18"/>
              </w:rPr>
            </w:pPr>
            <w:r w:rsidRPr="00340B0D">
              <w:rPr>
                <w:sz w:val="18"/>
                <w:szCs w:val="18"/>
              </w:rPr>
              <w:t>All isolated dangers</w:t>
            </w:r>
          </w:p>
        </w:tc>
        <w:tc>
          <w:tcPr>
            <w:tcW w:w="632" w:type="dxa"/>
            <w:tcBorders>
              <w:top w:val="single" w:sz="4" w:space="0" w:color="auto"/>
              <w:bottom w:val="single" w:sz="4" w:space="0" w:color="auto"/>
              <w:right w:val="single" w:sz="12" w:space="0" w:color="auto"/>
            </w:tcBorders>
            <w:vAlign w:val="center"/>
          </w:tcPr>
          <w:p w14:paraId="78E2BB87" w14:textId="77777777" w:rsidR="006C7785" w:rsidRPr="00340B0D" w:rsidRDefault="006C7785" w:rsidP="00380FCD">
            <w:pPr>
              <w:rPr>
                <w:rFonts w:cs="Arial"/>
                <w:sz w:val="18"/>
                <w:szCs w:val="18"/>
              </w:rPr>
            </w:pPr>
          </w:p>
        </w:tc>
      </w:tr>
      <w:tr w:rsidR="006C7785" w:rsidRPr="00340B0D" w14:paraId="030EA75B"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5FEDBA8" w14:textId="77777777" w:rsidR="006C7785" w:rsidRPr="00340B0D" w:rsidRDefault="006C7785" w:rsidP="00380FCD">
            <w:pPr>
              <w:pStyle w:val="Default"/>
              <w:ind w:left="720"/>
              <w:rPr>
                <w:sz w:val="18"/>
                <w:szCs w:val="18"/>
              </w:rPr>
            </w:pPr>
            <w:r w:rsidRPr="00340B0D">
              <w:rPr>
                <w:sz w:val="18"/>
                <w:szCs w:val="18"/>
              </w:rPr>
              <w:t>Lights</w:t>
            </w:r>
          </w:p>
        </w:tc>
        <w:tc>
          <w:tcPr>
            <w:tcW w:w="1143" w:type="dxa"/>
            <w:gridSpan w:val="2"/>
            <w:tcBorders>
              <w:top w:val="single" w:sz="4" w:space="0" w:color="auto"/>
              <w:left w:val="single" w:sz="4" w:space="0" w:color="auto"/>
              <w:bottom w:val="single" w:sz="4" w:space="0" w:color="auto"/>
              <w:right w:val="single" w:sz="12" w:space="0" w:color="auto"/>
            </w:tcBorders>
          </w:tcPr>
          <w:p w14:paraId="0D3D7AA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A97ECA2" w14:textId="77777777" w:rsidR="006C7785" w:rsidRPr="00340B0D" w:rsidRDefault="006C7785" w:rsidP="00380FCD">
            <w:pPr>
              <w:pStyle w:val="Default"/>
              <w:rPr>
                <w:sz w:val="18"/>
                <w:szCs w:val="18"/>
              </w:rPr>
            </w:pPr>
            <w:r w:rsidRPr="00340B0D">
              <w:rPr>
                <w:sz w:val="18"/>
                <w:szCs w:val="18"/>
              </w:rPr>
              <w:t>Magnetic variation</w:t>
            </w:r>
          </w:p>
        </w:tc>
        <w:tc>
          <w:tcPr>
            <w:tcW w:w="632" w:type="dxa"/>
            <w:tcBorders>
              <w:top w:val="single" w:sz="4" w:space="0" w:color="auto"/>
              <w:bottom w:val="single" w:sz="4" w:space="0" w:color="auto"/>
              <w:right w:val="single" w:sz="12" w:space="0" w:color="auto"/>
            </w:tcBorders>
            <w:vAlign w:val="center"/>
          </w:tcPr>
          <w:p w14:paraId="015DB5A8" w14:textId="77777777" w:rsidR="006C7785" w:rsidRPr="00340B0D" w:rsidRDefault="006C7785" w:rsidP="00380FCD">
            <w:pPr>
              <w:rPr>
                <w:rFonts w:cs="Arial"/>
                <w:sz w:val="18"/>
                <w:szCs w:val="18"/>
              </w:rPr>
            </w:pPr>
          </w:p>
        </w:tc>
      </w:tr>
      <w:tr w:rsidR="006C7785" w:rsidRPr="00340B0D" w14:paraId="7AFBA4B1"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436FFCF" w14:textId="77777777" w:rsidR="006C7785" w:rsidRPr="00340B0D" w:rsidRDefault="006C7785" w:rsidP="00380FCD">
            <w:pPr>
              <w:pStyle w:val="Default"/>
              <w:rPr>
                <w:sz w:val="18"/>
                <w:szCs w:val="18"/>
              </w:rPr>
            </w:pPr>
            <w:r w:rsidRPr="00340B0D">
              <w:rPr>
                <w:sz w:val="18"/>
                <w:szCs w:val="18"/>
              </w:rPr>
              <w:t>Boundaries and limits</w:t>
            </w:r>
          </w:p>
        </w:tc>
        <w:tc>
          <w:tcPr>
            <w:tcW w:w="1143" w:type="dxa"/>
            <w:gridSpan w:val="2"/>
            <w:tcBorders>
              <w:top w:val="single" w:sz="4" w:space="0" w:color="auto"/>
              <w:left w:val="single" w:sz="4" w:space="0" w:color="auto"/>
              <w:bottom w:val="single" w:sz="4" w:space="0" w:color="auto"/>
              <w:right w:val="single" w:sz="12" w:space="0" w:color="auto"/>
            </w:tcBorders>
          </w:tcPr>
          <w:p w14:paraId="2D00A4E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CC38824" w14:textId="77777777" w:rsidR="006C7785" w:rsidRPr="00340B0D" w:rsidRDefault="006C7785" w:rsidP="00380FCD">
            <w:pPr>
              <w:pStyle w:val="Default"/>
              <w:rPr>
                <w:sz w:val="18"/>
                <w:szCs w:val="18"/>
              </w:rPr>
            </w:pPr>
            <w:r w:rsidRPr="00340B0D">
              <w:rPr>
                <w:sz w:val="18"/>
                <w:szCs w:val="18"/>
              </w:rPr>
              <w:t>Depth contours</w:t>
            </w:r>
          </w:p>
        </w:tc>
        <w:tc>
          <w:tcPr>
            <w:tcW w:w="632" w:type="dxa"/>
            <w:tcBorders>
              <w:top w:val="single" w:sz="4" w:space="0" w:color="auto"/>
              <w:bottom w:val="single" w:sz="4" w:space="0" w:color="auto"/>
              <w:right w:val="single" w:sz="12" w:space="0" w:color="auto"/>
            </w:tcBorders>
            <w:vAlign w:val="center"/>
          </w:tcPr>
          <w:p w14:paraId="444A8C78" w14:textId="77777777" w:rsidR="006C7785" w:rsidRPr="00340B0D" w:rsidRDefault="006C7785" w:rsidP="00380FCD">
            <w:pPr>
              <w:rPr>
                <w:rFonts w:cs="Arial"/>
                <w:sz w:val="18"/>
                <w:szCs w:val="18"/>
              </w:rPr>
            </w:pPr>
          </w:p>
        </w:tc>
      </w:tr>
      <w:tr w:rsidR="006C7785" w:rsidRPr="00340B0D" w14:paraId="43364EAC"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2EA16FC" w14:textId="77777777" w:rsidR="006C7785" w:rsidRPr="00340B0D" w:rsidRDefault="006C7785" w:rsidP="00380FCD">
            <w:pPr>
              <w:pStyle w:val="Default"/>
              <w:rPr>
                <w:sz w:val="18"/>
                <w:szCs w:val="18"/>
              </w:rPr>
            </w:pPr>
            <w:r w:rsidRPr="00340B0D">
              <w:rPr>
                <w:sz w:val="18"/>
                <w:szCs w:val="18"/>
              </w:rPr>
              <w:t>Prohibited and restricted areas</w:t>
            </w:r>
          </w:p>
        </w:tc>
        <w:tc>
          <w:tcPr>
            <w:tcW w:w="1143" w:type="dxa"/>
            <w:gridSpan w:val="2"/>
            <w:tcBorders>
              <w:top w:val="single" w:sz="4" w:space="0" w:color="auto"/>
              <w:left w:val="single" w:sz="4" w:space="0" w:color="auto"/>
              <w:bottom w:val="single" w:sz="4" w:space="0" w:color="auto"/>
              <w:right w:val="single" w:sz="12" w:space="0" w:color="auto"/>
            </w:tcBorders>
          </w:tcPr>
          <w:p w14:paraId="09807E9E"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2186284D" w14:textId="77777777" w:rsidR="006C7785" w:rsidRPr="00340B0D" w:rsidRDefault="006C7785" w:rsidP="00380FCD">
            <w:pPr>
              <w:pStyle w:val="Default"/>
              <w:rPr>
                <w:sz w:val="18"/>
                <w:szCs w:val="18"/>
              </w:rPr>
            </w:pPr>
            <w:r w:rsidRPr="00340B0D">
              <w:rPr>
                <w:sz w:val="18"/>
                <w:szCs w:val="18"/>
              </w:rPr>
              <w:t>Seabed</w:t>
            </w:r>
          </w:p>
        </w:tc>
        <w:tc>
          <w:tcPr>
            <w:tcW w:w="632" w:type="dxa"/>
            <w:tcBorders>
              <w:top w:val="single" w:sz="4" w:space="0" w:color="auto"/>
              <w:bottom w:val="single" w:sz="4" w:space="0" w:color="auto"/>
              <w:right w:val="single" w:sz="12" w:space="0" w:color="auto"/>
            </w:tcBorders>
            <w:vAlign w:val="center"/>
          </w:tcPr>
          <w:p w14:paraId="32C4CE97" w14:textId="77777777" w:rsidR="006C7785" w:rsidRPr="00340B0D" w:rsidRDefault="006C7785" w:rsidP="00380FCD">
            <w:pPr>
              <w:rPr>
                <w:rFonts w:cs="Arial"/>
                <w:sz w:val="18"/>
                <w:szCs w:val="18"/>
              </w:rPr>
            </w:pPr>
          </w:p>
        </w:tc>
      </w:tr>
      <w:tr w:rsidR="006C7785" w:rsidRPr="00340B0D" w14:paraId="621A5351"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574F1D5" w14:textId="77777777" w:rsidR="006C7785" w:rsidRPr="00340B0D" w:rsidRDefault="006C7785" w:rsidP="00380FCD">
            <w:pPr>
              <w:pStyle w:val="Default"/>
              <w:rPr>
                <w:sz w:val="18"/>
                <w:szCs w:val="18"/>
              </w:rPr>
            </w:pPr>
            <w:r w:rsidRPr="00340B0D">
              <w:rPr>
                <w:sz w:val="18"/>
                <w:szCs w:val="18"/>
              </w:rPr>
              <w:t>Chart scale boundaries</w:t>
            </w:r>
          </w:p>
        </w:tc>
        <w:tc>
          <w:tcPr>
            <w:tcW w:w="1143" w:type="dxa"/>
            <w:gridSpan w:val="2"/>
            <w:tcBorders>
              <w:top w:val="single" w:sz="4" w:space="0" w:color="auto"/>
              <w:left w:val="single" w:sz="4" w:space="0" w:color="auto"/>
              <w:bottom w:val="single" w:sz="4" w:space="0" w:color="auto"/>
              <w:right w:val="single" w:sz="12" w:space="0" w:color="auto"/>
            </w:tcBorders>
          </w:tcPr>
          <w:p w14:paraId="426E279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16F1699B" w14:textId="77777777" w:rsidR="006C7785" w:rsidRPr="00340B0D" w:rsidRDefault="006C7785" w:rsidP="00380FCD">
            <w:pPr>
              <w:pStyle w:val="Default"/>
              <w:rPr>
                <w:sz w:val="18"/>
                <w:szCs w:val="18"/>
              </w:rPr>
            </w:pPr>
            <w:r w:rsidRPr="00340B0D">
              <w:rPr>
                <w:sz w:val="18"/>
                <w:szCs w:val="18"/>
              </w:rPr>
              <w:t>Tidal</w:t>
            </w:r>
          </w:p>
        </w:tc>
        <w:tc>
          <w:tcPr>
            <w:tcW w:w="632" w:type="dxa"/>
            <w:tcBorders>
              <w:top w:val="single" w:sz="4" w:space="0" w:color="auto"/>
              <w:bottom w:val="single" w:sz="4" w:space="0" w:color="auto"/>
              <w:right w:val="single" w:sz="12" w:space="0" w:color="auto"/>
            </w:tcBorders>
            <w:vAlign w:val="center"/>
          </w:tcPr>
          <w:p w14:paraId="466D170E" w14:textId="77777777" w:rsidR="006C7785" w:rsidRPr="00340B0D" w:rsidRDefault="006C7785" w:rsidP="00380FCD">
            <w:pPr>
              <w:rPr>
                <w:rFonts w:cs="Arial"/>
                <w:sz w:val="18"/>
                <w:szCs w:val="18"/>
              </w:rPr>
            </w:pPr>
          </w:p>
        </w:tc>
      </w:tr>
      <w:tr w:rsidR="006C7785" w:rsidRPr="00340B0D" w14:paraId="01C8F6AF"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6FB4576" w14:textId="77777777" w:rsidR="006C7785" w:rsidRPr="00340B0D" w:rsidRDefault="006C7785" w:rsidP="00380FCD">
            <w:pPr>
              <w:pStyle w:val="Default"/>
              <w:rPr>
                <w:sz w:val="18"/>
                <w:szCs w:val="18"/>
              </w:rPr>
            </w:pPr>
            <w:r w:rsidRPr="00340B0D">
              <w:rPr>
                <w:sz w:val="18"/>
                <w:szCs w:val="18"/>
              </w:rPr>
              <w:t>Cautionary notes</w:t>
            </w:r>
          </w:p>
        </w:tc>
        <w:tc>
          <w:tcPr>
            <w:tcW w:w="1143" w:type="dxa"/>
            <w:gridSpan w:val="2"/>
            <w:tcBorders>
              <w:top w:val="single" w:sz="4" w:space="0" w:color="auto"/>
              <w:left w:val="single" w:sz="4" w:space="0" w:color="auto"/>
              <w:bottom w:val="single" w:sz="4" w:space="0" w:color="auto"/>
              <w:right w:val="single" w:sz="12" w:space="0" w:color="auto"/>
            </w:tcBorders>
          </w:tcPr>
          <w:p w14:paraId="10A47D16"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115F77D5" w14:textId="77777777" w:rsidR="006C7785" w:rsidRPr="00340B0D" w:rsidRDefault="006C7785" w:rsidP="00380FCD">
            <w:pPr>
              <w:pStyle w:val="Default"/>
              <w:rPr>
                <w:sz w:val="18"/>
                <w:szCs w:val="18"/>
              </w:rPr>
            </w:pPr>
            <w:r w:rsidRPr="00340B0D">
              <w:rPr>
                <w:sz w:val="18"/>
                <w:szCs w:val="18"/>
              </w:rPr>
              <w:t>Miscellaneous (Other)</w:t>
            </w:r>
          </w:p>
        </w:tc>
        <w:tc>
          <w:tcPr>
            <w:tcW w:w="632" w:type="dxa"/>
            <w:tcBorders>
              <w:top w:val="single" w:sz="4" w:space="0" w:color="auto"/>
              <w:bottom w:val="single" w:sz="4" w:space="0" w:color="auto"/>
              <w:right w:val="single" w:sz="12" w:space="0" w:color="auto"/>
            </w:tcBorders>
            <w:vAlign w:val="center"/>
          </w:tcPr>
          <w:p w14:paraId="1684DAC2" w14:textId="77777777" w:rsidR="006C7785" w:rsidRPr="00340B0D" w:rsidRDefault="006C7785" w:rsidP="00380FCD">
            <w:pPr>
              <w:rPr>
                <w:rFonts w:cs="Arial"/>
                <w:sz w:val="18"/>
                <w:szCs w:val="18"/>
              </w:rPr>
            </w:pPr>
          </w:p>
        </w:tc>
      </w:tr>
      <w:tr w:rsidR="006C7785" w:rsidRPr="00340B0D" w14:paraId="05FF3D00"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5AC3F84" w14:textId="77777777" w:rsidR="006C7785" w:rsidRPr="00340B0D" w:rsidRDefault="006C7785" w:rsidP="00380FCD">
            <w:pPr>
              <w:pStyle w:val="Default"/>
              <w:rPr>
                <w:sz w:val="18"/>
                <w:szCs w:val="18"/>
              </w:rPr>
            </w:pPr>
            <w:r w:rsidRPr="00340B0D">
              <w:rPr>
                <w:sz w:val="18"/>
                <w:szCs w:val="18"/>
              </w:rPr>
              <w:t>Ships’ routeing systems and ferry routes</w:t>
            </w:r>
          </w:p>
        </w:tc>
        <w:tc>
          <w:tcPr>
            <w:tcW w:w="1143" w:type="dxa"/>
            <w:gridSpan w:val="2"/>
            <w:tcBorders>
              <w:top w:val="single" w:sz="4" w:space="0" w:color="auto"/>
              <w:left w:val="single" w:sz="4" w:space="0" w:color="auto"/>
              <w:bottom w:val="single" w:sz="4" w:space="0" w:color="auto"/>
              <w:right w:val="single" w:sz="12" w:space="0" w:color="auto"/>
            </w:tcBorders>
          </w:tcPr>
          <w:p w14:paraId="0C0D5751"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6DB76EB"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5C6E13EC" w14:textId="77777777" w:rsidR="006C7785" w:rsidRPr="00340B0D" w:rsidRDefault="006C7785" w:rsidP="00380FCD">
            <w:pPr>
              <w:rPr>
                <w:rFonts w:cs="Arial"/>
                <w:sz w:val="18"/>
                <w:szCs w:val="18"/>
              </w:rPr>
            </w:pPr>
          </w:p>
        </w:tc>
      </w:tr>
      <w:tr w:rsidR="006C7785" w:rsidRPr="00340B0D" w14:paraId="321D12DA"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BD3CA92"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43" w:type="dxa"/>
            <w:gridSpan w:val="2"/>
            <w:tcBorders>
              <w:top w:val="single" w:sz="4" w:space="0" w:color="auto"/>
              <w:left w:val="single" w:sz="4" w:space="0" w:color="auto"/>
              <w:bottom w:val="single" w:sz="4" w:space="0" w:color="auto"/>
              <w:right w:val="single" w:sz="12" w:space="0" w:color="auto"/>
            </w:tcBorders>
          </w:tcPr>
          <w:p w14:paraId="770F04E6"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163BDECC"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11DEF9AD" w14:textId="77777777" w:rsidR="006C7785" w:rsidRPr="00340B0D" w:rsidRDefault="006C7785" w:rsidP="00380FCD">
            <w:pPr>
              <w:rPr>
                <w:rFonts w:cs="Arial"/>
                <w:sz w:val="18"/>
                <w:szCs w:val="18"/>
              </w:rPr>
            </w:pPr>
          </w:p>
        </w:tc>
      </w:tr>
      <w:tr w:rsidR="006C7785" w:rsidRPr="00340B0D" w14:paraId="5A2FE6CD"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0690718" w14:textId="77777777" w:rsidR="006C7785" w:rsidRPr="00340B0D" w:rsidRDefault="006C7785" w:rsidP="00380FCD">
            <w:pPr>
              <w:pStyle w:val="Default"/>
              <w:rPr>
                <w:sz w:val="18"/>
                <w:szCs w:val="18"/>
              </w:rPr>
            </w:pPr>
            <w:r w:rsidRPr="00340B0D">
              <w:rPr>
                <w:sz w:val="18"/>
                <w:szCs w:val="18"/>
              </w:rPr>
              <w:t>Miscellaneous (Standard)</w:t>
            </w:r>
          </w:p>
        </w:tc>
        <w:tc>
          <w:tcPr>
            <w:tcW w:w="1143" w:type="dxa"/>
            <w:gridSpan w:val="2"/>
            <w:tcBorders>
              <w:top w:val="single" w:sz="4" w:space="0" w:color="auto"/>
              <w:left w:val="single" w:sz="4" w:space="0" w:color="auto"/>
              <w:bottom w:val="single" w:sz="4" w:space="0" w:color="auto"/>
              <w:right w:val="single" w:sz="12" w:space="0" w:color="auto"/>
            </w:tcBorders>
          </w:tcPr>
          <w:p w14:paraId="7841EBA6"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13FA2788"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7ECB595B" w14:textId="77777777" w:rsidR="006C7785" w:rsidRPr="00340B0D" w:rsidRDefault="006C7785" w:rsidP="00380FCD">
            <w:pPr>
              <w:rPr>
                <w:rFonts w:cs="Arial"/>
                <w:sz w:val="18"/>
                <w:szCs w:val="18"/>
              </w:rPr>
            </w:pPr>
          </w:p>
        </w:tc>
      </w:tr>
      <w:tr w:rsidR="006C7785" w:rsidRPr="00340B0D" w14:paraId="5B5B9C5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AB6324B" w14:textId="77777777" w:rsidR="006C7785" w:rsidRPr="00340B0D" w:rsidRDefault="006C7785" w:rsidP="00380FCD">
            <w:pPr>
              <w:pStyle w:val="Default"/>
              <w:ind w:left="720"/>
              <w:rPr>
                <w:sz w:val="18"/>
                <w:szCs w:val="18"/>
              </w:rPr>
            </w:pPr>
            <w:r w:rsidRPr="00340B0D">
              <w:rPr>
                <w:sz w:val="18"/>
                <w:szCs w:val="18"/>
              </w:rPr>
              <w:t>Chart (Standard)</w:t>
            </w:r>
          </w:p>
        </w:tc>
        <w:tc>
          <w:tcPr>
            <w:tcW w:w="1143" w:type="dxa"/>
            <w:gridSpan w:val="2"/>
            <w:tcBorders>
              <w:top w:val="single" w:sz="4" w:space="0" w:color="auto"/>
              <w:left w:val="single" w:sz="4" w:space="0" w:color="auto"/>
              <w:bottom w:val="single" w:sz="4" w:space="0" w:color="auto"/>
              <w:right w:val="single" w:sz="12" w:space="0" w:color="auto"/>
            </w:tcBorders>
          </w:tcPr>
          <w:p w14:paraId="3AB44FB2"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2624199"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7E7B4D90" w14:textId="77777777" w:rsidR="006C7785" w:rsidRPr="00340B0D" w:rsidRDefault="006C7785" w:rsidP="00380FCD">
            <w:pPr>
              <w:rPr>
                <w:rFonts w:cs="Arial"/>
                <w:sz w:val="18"/>
                <w:szCs w:val="18"/>
              </w:rPr>
            </w:pPr>
          </w:p>
        </w:tc>
      </w:tr>
      <w:tr w:rsidR="006C7785" w:rsidRPr="00340B0D" w14:paraId="667B7F33" w14:textId="77777777" w:rsidTr="00380FCD">
        <w:trPr>
          <w:gridBefore w:val="1"/>
          <w:wBefore w:w="12" w:type="dxa"/>
        </w:trPr>
        <w:tc>
          <w:tcPr>
            <w:tcW w:w="4270" w:type="dxa"/>
            <w:gridSpan w:val="3"/>
            <w:tcBorders>
              <w:top w:val="single" w:sz="4" w:space="0" w:color="auto"/>
              <w:left w:val="single" w:sz="12" w:space="0" w:color="auto"/>
              <w:bottom w:val="single" w:sz="12" w:space="0" w:color="auto"/>
              <w:right w:val="single" w:sz="4" w:space="0" w:color="auto"/>
            </w:tcBorders>
          </w:tcPr>
          <w:p w14:paraId="6489F917" w14:textId="77777777" w:rsidR="006C7785" w:rsidRPr="00340B0D" w:rsidRDefault="006C7785" w:rsidP="00380FCD">
            <w:pPr>
              <w:pStyle w:val="Default"/>
              <w:ind w:left="720"/>
              <w:rPr>
                <w:sz w:val="18"/>
                <w:szCs w:val="18"/>
              </w:rPr>
            </w:pPr>
            <w:r w:rsidRPr="00340B0D">
              <w:rPr>
                <w:sz w:val="18"/>
                <w:szCs w:val="18"/>
              </w:rPr>
              <w:t>Alert Highlights (Standard)</w:t>
            </w:r>
          </w:p>
        </w:tc>
        <w:tc>
          <w:tcPr>
            <w:tcW w:w="1143" w:type="dxa"/>
            <w:gridSpan w:val="2"/>
            <w:tcBorders>
              <w:top w:val="single" w:sz="4" w:space="0" w:color="auto"/>
              <w:left w:val="single" w:sz="4" w:space="0" w:color="auto"/>
              <w:bottom w:val="single" w:sz="12" w:space="0" w:color="auto"/>
              <w:right w:val="single" w:sz="12" w:space="0" w:color="auto"/>
            </w:tcBorders>
          </w:tcPr>
          <w:p w14:paraId="1C25E3B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12" w:space="0" w:color="auto"/>
            </w:tcBorders>
          </w:tcPr>
          <w:p w14:paraId="749E9137" w14:textId="77777777" w:rsidR="006C7785" w:rsidRPr="00340B0D" w:rsidRDefault="006C7785" w:rsidP="00380FCD">
            <w:pPr>
              <w:rPr>
                <w:rFonts w:cs="Arial"/>
                <w:sz w:val="18"/>
                <w:szCs w:val="18"/>
              </w:rPr>
            </w:pPr>
          </w:p>
        </w:tc>
        <w:tc>
          <w:tcPr>
            <w:tcW w:w="632" w:type="dxa"/>
            <w:tcBorders>
              <w:top w:val="single" w:sz="4" w:space="0" w:color="auto"/>
              <w:bottom w:val="single" w:sz="12" w:space="0" w:color="auto"/>
              <w:right w:val="single" w:sz="12" w:space="0" w:color="auto"/>
            </w:tcBorders>
            <w:vAlign w:val="center"/>
          </w:tcPr>
          <w:p w14:paraId="0235D6BB" w14:textId="77777777" w:rsidR="006C7785" w:rsidRPr="00340B0D" w:rsidRDefault="006C7785" w:rsidP="00380FCD">
            <w:pPr>
              <w:rPr>
                <w:rFonts w:cs="Arial"/>
                <w:sz w:val="18"/>
                <w:szCs w:val="18"/>
              </w:rPr>
            </w:pPr>
          </w:p>
        </w:tc>
      </w:tr>
      <w:tr w:rsidR="006C7785" w:rsidRPr="00340B0D" w14:paraId="64DFEEF2"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ACBBB5F"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0EF7B015"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DDEA608"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6194853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19C7F9E2"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7CA1796" w14:textId="77777777" w:rsidR="006C7785" w:rsidRPr="00340B0D" w:rsidRDefault="006C7785" w:rsidP="00380FCD">
            <w:pPr>
              <w:rPr>
                <w:rFonts w:cs="Arial"/>
                <w:sz w:val="18"/>
                <w:szCs w:val="18"/>
              </w:rPr>
            </w:pPr>
          </w:p>
        </w:tc>
      </w:tr>
      <w:tr w:rsidR="006C7785" w:rsidRPr="00340B0D" w14:paraId="32304FC3"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4F2AE042"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3AEA1A8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4208324A"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4F7E0FC8" w14:textId="77777777" w:rsidR="006C7785" w:rsidRPr="00340B0D" w:rsidRDefault="006C7785" w:rsidP="00380FCD">
            <w:pPr>
              <w:rPr>
                <w:rFonts w:cs="Arial"/>
                <w:sz w:val="18"/>
                <w:szCs w:val="18"/>
              </w:rPr>
            </w:pPr>
          </w:p>
        </w:tc>
      </w:tr>
      <w:tr w:rsidR="006C7785" w:rsidRPr="00340B0D" w14:paraId="39798B9C"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270B918"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0493D610"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vAlign w:val="center"/>
          </w:tcPr>
          <w:p w14:paraId="06EDBADE" w14:textId="77777777" w:rsidR="006C7785" w:rsidRPr="000812C8" w:rsidRDefault="006C7785" w:rsidP="00380FCD">
            <w:pPr>
              <w:rPr>
                <w:rFonts w:cs="Arial"/>
              </w:rPr>
            </w:pPr>
            <w:r w:rsidRPr="000812C8">
              <w:rPr>
                <w:rFonts w:cs="Arial"/>
                <w:i/>
              </w:rPr>
              <w:t xml:space="preserve">As for test </w:t>
            </w:r>
            <w:r w:rsidRPr="000812C8">
              <w:rPr>
                <w:rFonts w:cs="Arial"/>
              </w:rPr>
              <w:t>ColourPalettes1</w:t>
            </w:r>
          </w:p>
          <w:p w14:paraId="69267CEF" w14:textId="77777777" w:rsidR="006C7785" w:rsidRPr="00890E92" w:rsidRDefault="006C7785" w:rsidP="00380FCD">
            <w:pPr>
              <w:rPr>
                <w:rFonts w:cs="Arial"/>
                <w:i/>
              </w:rPr>
            </w:pPr>
            <w:r w:rsidRPr="000812C8">
              <w:rPr>
                <w:rFonts w:cs="Arial"/>
                <w:i/>
              </w:rPr>
              <w:t>Colour Palette = “NIGHT”</w:t>
            </w:r>
          </w:p>
        </w:tc>
      </w:tr>
      <w:tr w:rsidR="006C7785" w:rsidRPr="00340B0D" w14:paraId="13BFCA8B"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687D33E"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3EEB5519"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FC9E1E1" w14:textId="77777777" w:rsidR="006C7785" w:rsidRPr="00614B0E" w:rsidRDefault="006C7785" w:rsidP="00380FCD">
            <w:pPr>
              <w:rPr>
                <w:rFonts w:cs="Arial"/>
                <w:b/>
                <w:bCs/>
              </w:rPr>
            </w:pPr>
            <w:r w:rsidRPr="000812C8">
              <w:rPr>
                <w:rFonts w:cs="Arial"/>
                <w:i/>
              </w:rPr>
              <w:t>Display dataset 10100AA_X01NW.000 at maximum display scale (1:25 000)</w:t>
            </w:r>
          </w:p>
        </w:tc>
      </w:tr>
      <w:tr w:rsidR="006C7785" w:rsidRPr="00340B0D" w14:paraId="73F27F90"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52C6A2F"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14:paraId="05DDAC08" w14:textId="77777777" w:rsidTr="00380FCD">
        <w:tc>
          <w:tcPr>
            <w:tcW w:w="9246" w:type="dxa"/>
            <w:gridSpan w:val="10"/>
            <w:vAlign w:val="center"/>
          </w:tcPr>
          <w:p w14:paraId="3914A622" w14:textId="77777777" w:rsidR="006C7785" w:rsidRDefault="006C7785" w:rsidP="00380FCD">
            <w:pPr>
              <w:rPr>
                <w:rFonts w:cs="Arial"/>
                <w:i/>
              </w:rPr>
            </w:pPr>
            <w:r w:rsidRPr="000812C8">
              <w:rPr>
                <w:rFonts w:cs="Arial"/>
                <w:i/>
              </w:rPr>
              <w:lastRenderedPageBreak/>
              <w:t>Confirm that the features display as follows</w:t>
            </w:r>
          </w:p>
          <w:p w14:paraId="683632B4" w14:textId="77777777" w:rsidR="006C7785" w:rsidRDefault="006C7785" w:rsidP="00380FCD">
            <w:pPr>
              <w:rPr>
                <w:rFonts w:cs="Arial"/>
                <w:i/>
              </w:rPr>
            </w:pPr>
            <w:r w:rsidRPr="000812C8">
              <w:rPr>
                <w:rFonts w:cs="Arial"/>
                <w:noProof/>
                <w:lang w:val="en-IN" w:eastAsia="en-IN"/>
              </w:rPr>
              <w:drawing>
                <wp:inline distT="0" distB="0" distL="0" distR="0" wp14:anchorId="7EAD6EC0" wp14:editId="29C18BB6">
                  <wp:extent cx="5731514" cy="4382774"/>
                  <wp:effectExtent l="0" t="0" r="2536" b="0"/>
                  <wp:docPr id="177" name="Picture 49"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77" name="Picture 49" descr="A screenshot of a video game&#10;&#10;Description automatically generated"/>
                          <pic:cNvPicPr/>
                        </pic:nvPicPr>
                        <pic:blipFill>
                          <a:blip r:embed="rId112"/>
                          <a:stretch>
                            <a:fillRect/>
                          </a:stretch>
                        </pic:blipFill>
                        <pic:spPr>
                          <a:xfrm>
                            <a:off x="0" y="0"/>
                            <a:ext cx="5731514" cy="4382774"/>
                          </a:xfrm>
                          <a:prstGeom prst="rect">
                            <a:avLst/>
                          </a:prstGeom>
                          <a:noFill/>
                          <a:ln>
                            <a:noFill/>
                            <a:prstDash/>
                          </a:ln>
                        </pic:spPr>
                      </pic:pic>
                    </a:graphicData>
                  </a:graphic>
                </wp:inline>
              </w:drawing>
            </w:r>
          </w:p>
          <w:p w14:paraId="024400C1" w14:textId="77777777" w:rsidR="006C7785" w:rsidRDefault="006C7785" w:rsidP="00380FCD">
            <w:pPr>
              <w:rPr>
                <w:rFonts w:cs="Arial"/>
                <w:i/>
              </w:rPr>
            </w:pPr>
          </w:p>
        </w:tc>
      </w:tr>
    </w:tbl>
    <w:p w14:paraId="241D6010" w14:textId="77777777" w:rsidR="006C7785" w:rsidRDefault="006C7785" w:rsidP="006C7785"/>
    <w:p w14:paraId="5C926F88" w14:textId="33E43C52" w:rsidR="00FC62DF" w:rsidRDefault="006C7785">
      <w:pPr>
        <w:widowControl/>
        <w:spacing w:line="240" w:lineRule="auto"/>
        <w:jc w:val="left"/>
      </w:pPr>
      <w:r>
        <w:br w:type="page"/>
      </w:r>
    </w:p>
    <w:p w14:paraId="3EA7DD8C" w14:textId="784B6D5A" w:rsidR="00FC62DF" w:rsidRPr="001C1BE9" w:rsidRDefault="00FC62DF" w:rsidP="00FC62DF">
      <w:pPr>
        <w:pStyle w:val="Heading3"/>
      </w:pPr>
      <w:bookmarkStart w:id="2974" w:name="_Toc189647862"/>
      <w:r>
        <w:lastRenderedPageBreak/>
        <w:t>Display of Additional Chart Information Symbol.</w:t>
      </w:r>
      <w:bookmarkEnd w:id="2974"/>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975" w:author="jonathan pritchard" w:date="2024-10-22T11:35:00Z" w16du:dateUtc="2024-10-22T10:35: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065"/>
        <w:tblGridChange w:id="2976">
          <w:tblGrid>
            <w:gridCol w:w="2381"/>
            <w:gridCol w:w="2381"/>
            <w:gridCol w:w="2382"/>
            <w:gridCol w:w="2065"/>
            <w:gridCol w:w="317"/>
          </w:tblGrid>
        </w:tblGridChange>
      </w:tblGrid>
      <w:tr w:rsidR="006C7785" w14:paraId="6D2FBA04" w14:textId="77777777" w:rsidTr="0082201A">
        <w:trPr>
          <w:trHeight w:val="454"/>
          <w:tblHeader/>
          <w:trPrChange w:id="2977" w:author="jonathan pritchard" w:date="2024-10-22T11:35:00Z" w16du:dateUtc="2024-10-22T10:35:00Z">
            <w:trPr>
              <w:trHeight w:val="454"/>
              <w:tblHeader/>
            </w:trPr>
          </w:trPrChange>
        </w:trPr>
        <w:tc>
          <w:tcPr>
            <w:tcW w:w="2381" w:type="dxa"/>
            <w:shd w:val="clear" w:color="auto" w:fill="BFBFBF" w:themeFill="background1" w:themeFillShade="BF"/>
            <w:vAlign w:val="center"/>
            <w:tcPrChange w:id="2978" w:author="jonathan pritchard" w:date="2024-10-22T11:35:00Z" w16du:dateUtc="2024-10-22T10:35:00Z">
              <w:tcPr>
                <w:tcW w:w="2381" w:type="dxa"/>
                <w:shd w:val="clear" w:color="auto" w:fill="CCFFCC"/>
                <w:vAlign w:val="center"/>
              </w:tcPr>
            </w:tcPrChange>
          </w:tcPr>
          <w:p w14:paraId="00906BC5" w14:textId="77777777" w:rsidR="006C7785" w:rsidRPr="000812C8" w:rsidRDefault="006C7785" w:rsidP="00380FCD">
            <w:pPr>
              <w:rPr>
                <w:rFonts w:cs="Arial"/>
              </w:rPr>
            </w:pPr>
            <w:r w:rsidRPr="000812C8">
              <w:rPr>
                <w:rFonts w:cs="Arial"/>
                <w:b/>
              </w:rPr>
              <w:t>Test Reference</w:t>
            </w:r>
          </w:p>
        </w:tc>
        <w:tc>
          <w:tcPr>
            <w:tcW w:w="2381" w:type="dxa"/>
            <w:shd w:val="clear" w:color="auto" w:fill="FFFFFF" w:themeFill="background1"/>
            <w:vAlign w:val="center"/>
            <w:tcPrChange w:id="2979" w:author="jonathan pritchard" w:date="2024-10-22T11:35:00Z" w16du:dateUtc="2024-10-22T10:35:00Z">
              <w:tcPr>
                <w:tcW w:w="2381" w:type="dxa"/>
                <w:shd w:val="clear" w:color="auto" w:fill="CCFFCC"/>
                <w:vAlign w:val="center"/>
              </w:tcPr>
            </w:tcPrChange>
          </w:tcPr>
          <w:p w14:paraId="3F830CF4" w14:textId="77777777" w:rsidR="006C7785" w:rsidRPr="000812C8" w:rsidRDefault="006C7785" w:rsidP="00380FCD">
            <w:pPr>
              <w:rPr>
                <w:rFonts w:cs="Arial"/>
              </w:rPr>
            </w:pPr>
            <w:r w:rsidRPr="000812C8">
              <w:rPr>
                <w:rFonts w:cs="Arial"/>
              </w:rPr>
              <w:t>AdditionalInformation1</w:t>
            </w:r>
          </w:p>
        </w:tc>
        <w:tc>
          <w:tcPr>
            <w:tcW w:w="2382" w:type="dxa"/>
            <w:shd w:val="clear" w:color="auto" w:fill="BFBFBF" w:themeFill="background1" w:themeFillShade="BF"/>
            <w:vAlign w:val="center"/>
            <w:tcPrChange w:id="2980" w:author="jonathan pritchard" w:date="2024-10-22T11:35:00Z" w16du:dateUtc="2024-10-22T10:35:00Z">
              <w:tcPr>
                <w:tcW w:w="2382" w:type="dxa"/>
                <w:shd w:val="clear" w:color="auto" w:fill="CCFFCC"/>
                <w:vAlign w:val="center"/>
              </w:tcPr>
            </w:tcPrChange>
          </w:tcPr>
          <w:p w14:paraId="2194C2D0" w14:textId="77777777" w:rsidR="006C7785" w:rsidRPr="000812C8" w:rsidRDefault="006C7785" w:rsidP="00380FCD">
            <w:pPr>
              <w:rPr>
                <w:rFonts w:cs="Arial"/>
              </w:rPr>
            </w:pPr>
            <w:r w:rsidRPr="000812C8">
              <w:rPr>
                <w:rFonts w:cs="Arial"/>
                <w:b/>
              </w:rPr>
              <w:t>IHO Reference</w:t>
            </w:r>
          </w:p>
        </w:tc>
        <w:tc>
          <w:tcPr>
            <w:tcW w:w="2065" w:type="dxa"/>
            <w:shd w:val="clear" w:color="auto" w:fill="FFFFFF" w:themeFill="background1"/>
            <w:vAlign w:val="center"/>
            <w:tcPrChange w:id="2981" w:author="jonathan pritchard" w:date="2024-10-22T11:35:00Z" w16du:dateUtc="2024-10-22T10:35:00Z">
              <w:tcPr>
                <w:tcW w:w="2382" w:type="dxa"/>
                <w:gridSpan w:val="2"/>
                <w:shd w:val="clear" w:color="auto" w:fill="CCFFCC"/>
                <w:vAlign w:val="center"/>
              </w:tcPr>
            </w:tcPrChange>
          </w:tcPr>
          <w:p w14:paraId="63026028" w14:textId="77777777" w:rsidR="006C7785" w:rsidRPr="000812C8" w:rsidRDefault="006C7785" w:rsidP="00380FCD">
            <w:pPr>
              <w:rPr>
                <w:rFonts w:cs="Arial"/>
              </w:rPr>
            </w:pPr>
          </w:p>
        </w:tc>
      </w:tr>
    </w:tbl>
    <w:tbl>
      <w:tblPr>
        <w:tblStyle w:val="TableGrid"/>
        <w:tblW w:w="9246" w:type="dxa"/>
        <w:tblInd w:w="-10" w:type="dxa"/>
        <w:tblLayout w:type="fixed"/>
        <w:tblLook w:val="04A0" w:firstRow="1" w:lastRow="0" w:firstColumn="1" w:lastColumn="0" w:noHBand="0" w:noVBand="1"/>
        <w:tblPrChange w:id="2982" w:author="jonathan pritchard" w:date="2024-10-22T11:35:00Z" w16du:dateUtc="2024-10-22T10:35:00Z">
          <w:tblPr>
            <w:tblStyle w:val="TableGrid"/>
            <w:tblW w:w="9246" w:type="dxa"/>
            <w:tblInd w:w="-10" w:type="dxa"/>
            <w:tblLook w:val="04A0" w:firstRow="1" w:lastRow="0" w:firstColumn="1" w:lastColumn="0" w:noHBand="0" w:noVBand="1"/>
          </w:tblPr>
        </w:tblPrChange>
      </w:tblPr>
      <w:tblGrid>
        <w:gridCol w:w="12"/>
        <w:gridCol w:w="2709"/>
        <w:gridCol w:w="285"/>
        <w:gridCol w:w="1276"/>
        <w:gridCol w:w="229"/>
        <w:gridCol w:w="914"/>
        <w:gridCol w:w="1895"/>
        <w:gridCol w:w="516"/>
        <w:gridCol w:w="778"/>
        <w:gridCol w:w="632"/>
        <w:tblGridChange w:id="2983">
          <w:tblGrid>
            <w:gridCol w:w="2"/>
            <w:gridCol w:w="10"/>
            <w:gridCol w:w="2709"/>
            <w:gridCol w:w="285"/>
            <w:gridCol w:w="1276"/>
            <w:gridCol w:w="229"/>
            <w:gridCol w:w="914"/>
            <w:gridCol w:w="1895"/>
            <w:gridCol w:w="516"/>
            <w:gridCol w:w="778"/>
            <w:gridCol w:w="622"/>
            <w:gridCol w:w="10"/>
          </w:tblGrid>
        </w:tblGridChange>
      </w:tblGrid>
      <w:tr w:rsidR="006C7785" w:rsidRPr="00340B0D" w14:paraId="2F588C0F" w14:textId="77777777" w:rsidTr="00CF00C7">
        <w:trPr>
          <w:gridBefore w:val="1"/>
          <w:wBefore w:w="12" w:type="dxa"/>
          <w:trPrChange w:id="2984" w:author="jonathan pritchard" w:date="2024-10-22T11:35:00Z" w16du:dateUtc="2024-10-22T10:35:00Z">
            <w:trPr>
              <w:gridBefore w:val="2"/>
              <w:wBefore w:w="12" w:type="dxa"/>
            </w:trPr>
          </w:trPrChange>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Change w:id="2985" w:author="jonathan pritchard" w:date="2024-10-22T11:35:00Z" w16du:dateUtc="2024-10-22T10:35:00Z">
              <w:tcPr>
                <w:tcW w:w="9234" w:type="dxa"/>
                <w:gridSpan w:val="10"/>
                <w:tcBorders>
                  <w:top w:val="single" w:sz="12" w:space="0" w:color="auto"/>
                  <w:left w:val="single" w:sz="12" w:space="0" w:color="auto"/>
                  <w:bottom w:val="single" w:sz="4" w:space="0" w:color="auto"/>
                  <w:right w:val="single" w:sz="12" w:space="0" w:color="auto"/>
                </w:tcBorders>
                <w:shd w:val="clear" w:color="auto" w:fill="BFBFBF" w:themeFill="background1" w:themeFillShade="BF"/>
              </w:tcPr>
            </w:tcPrChange>
          </w:tcPr>
          <w:p w14:paraId="5B002356"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2CAA8F60" w14:textId="77777777" w:rsidTr="00CF00C7">
        <w:trPr>
          <w:gridBefore w:val="1"/>
          <w:wBefore w:w="12" w:type="dxa"/>
          <w:trPrChange w:id="2986" w:author="jonathan pritchard" w:date="2024-10-22T11:35:00Z" w16du:dateUtc="2024-10-22T10:35:00Z">
            <w:trPr>
              <w:gridBefore w:val="2"/>
              <w:wBefore w:w="12" w:type="dxa"/>
            </w:trPr>
          </w:trPrChange>
        </w:trPr>
        <w:tc>
          <w:tcPr>
            <w:tcW w:w="9234" w:type="dxa"/>
            <w:gridSpan w:val="9"/>
            <w:tcBorders>
              <w:top w:val="single" w:sz="4" w:space="0" w:color="auto"/>
              <w:left w:val="single" w:sz="12" w:space="0" w:color="auto"/>
              <w:bottom w:val="single" w:sz="12" w:space="0" w:color="auto"/>
              <w:right w:val="single" w:sz="12" w:space="0" w:color="auto"/>
            </w:tcBorders>
            <w:shd w:val="clear" w:color="auto" w:fill="auto"/>
            <w:vAlign w:val="center"/>
            <w:tcPrChange w:id="2987" w:author="jonathan pritchard" w:date="2024-10-22T11:35:00Z" w16du:dateUtc="2024-10-22T10:35:00Z">
              <w:tcPr>
                <w:tcW w:w="9234" w:type="dxa"/>
                <w:gridSpan w:val="10"/>
                <w:tcBorders>
                  <w:top w:val="single" w:sz="4" w:space="0" w:color="auto"/>
                  <w:left w:val="single" w:sz="12" w:space="0" w:color="auto"/>
                  <w:bottom w:val="single" w:sz="12" w:space="0" w:color="auto"/>
                  <w:right w:val="single" w:sz="12" w:space="0" w:color="auto"/>
                </w:tcBorders>
                <w:shd w:val="clear" w:color="auto" w:fill="auto"/>
                <w:vAlign w:val="center"/>
              </w:tcPr>
            </w:tcPrChange>
          </w:tcPr>
          <w:p w14:paraId="7301F1EA" w14:textId="77777777" w:rsidR="006C7785" w:rsidRPr="005B051E" w:rsidRDefault="006C7785" w:rsidP="00380FCD">
            <w:pPr>
              <w:rPr>
                <w:rFonts w:cs="Arial"/>
              </w:rPr>
            </w:pPr>
            <w:r w:rsidRPr="000812C8">
              <w:rPr>
                <w:rFonts w:cs="Arial"/>
                <w:i/>
              </w:rPr>
              <w:t>Display of additional chart information symbol (</w:t>
            </w:r>
            <w:r w:rsidRPr="000812C8">
              <w:rPr>
                <w:rFonts w:cs="Arial"/>
                <w:b/>
                <w:bCs/>
                <w:i/>
              </w:rPr>
              <w:t>Information</w:t>
            </w:r>
            <w:r w:rsidRPr="000812C8">
              <w:rPr>
                <w:rFonts w:cs="Arial"/>
                <w:i/>
              </w:rPr>
              <w:t>).</w:t>
            </w:r>
          </w:p>
        </w:tc>
      </w:tr>
      <w:tr w:rsidR="006C7785" w:rsidRPr="00340B0D" w14:paraId="2C6F9CCB" w14:textId="77777777" w:rsidTr="00CF00C7">
        <w:trPr>
          <w:gridBefore w:val="1"/>
          <w:wBefore w:w="12" w:type="dxa"/>
          <w:trPrChange w:id="2988" w:author="jonathan pritchard" w:date="2024-10-22T11:35:00Z" w16du:dateUtc="2024-10-22T10:35:00Z">
            <w:trPr>
              <w:gridBefore w:val="2"/>
              <w:wBefore w:w="12" w:type="dxa"/>
            </w:trPr>
          </w:trPrChange>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Change w:id="2989" w:author="jonathan pritchard" w:date="2024-10-22T11:35:00Z" w16du:dateUtc="2024-10-22T10:35:00Z">
              <w:tcPr>
                <w:tcW w:w="9234" w:type="dxa"/>
                <w:gridSpan w:val="10"/>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tcPrChange>
          </w:tcPr>
          <w:p w14:paraId="264B28F9"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49BD2CE4" w14:textId="77777777" w:rsidTr="00CF00C7">
        <w:trPr>
          <w:gridBefore w:val="1"/>
          <w:wBefore w:w="12" w:type="dxa"/>
          <w:trPrChange w:id="2990" w:author="jonathan pritchard" w:date="2024-10-22T11:35:00Z" w16du:dateUtc="2024-10-22T10:35:00Z">
            <w:trPr>
              <w:gridBefore w:val="2"/>
              <w:wBefore w:w="12" w:type="dxa"/>
            </w:trPr>
          </w:trPrChange>
        </w:trPr>
        <w:tc>
          <w:tcPr>
            <w:tcW w:w="9234"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Change w:id="2991" w:author="jonathan pritchard" w:date="2024-10-22T11:35:00Z" w16du:dateUtc="2024-10-22T10:35:00Z">
              <w:tcPr>
                <w:tcW w:w="9234" w:type="dxa"/>
                <w:gridSpan w:val="10"/>
                <w:tcBorders>
                  <w:top w:val="single" w:sz="12" w:space="0" w:color="auto"/>
                  <w:left w:val="single" w:sz="12" w:space="0" w:color="auto"/>
                  <w:bottom w:val="single" w:sz="4" w:space="0" w:color="auto"/>
                  <w:right w:val="single" w:sz="12" w:space="0" w:color="auto"/>
                </w:tcBorders>
                <w:shd w:val="clear" w:color="auto" w:fill="FFFFFF" w:themeFill="background1"/>
                <w:vAlign w:val="center"/>
              </w:tcPr>
            </w:tcPrChange>
          </w:tcPr>
          <w:p w14:paraId="50DEE466" w14:textId="77777777" w:rsidR="006C7785" w:rsidRPr="000812C8" w:rsidRDefault="006C7785" w:rsidP="00380FCD">
            <w:pPr>
              <w:rPr>
                <w:rFonts w:cs="Arial"/>
                <w:i/>
              </w:rPr>
            </w:pPr>
            <w:r w:rsidRPr="000812C8">
              <w:rPr>
                <w:rFonts w:cs="Arial"/>
                <w:i/>
              </w:rPr>
              <w:t xml:space="preserve">Load the exchange set </w:t>
            </w:r>
            <w:r w:rsidRPr="000812C8">
              <w:rPr>
                <w:rFonts w:cs="Arial"/>
                <w:b/>
                <w:bCs/>
                <w:i/>
              </w:rPr>
              <w:t xml:space="preserve">Settings </w:t>
            </w:r>
            <w:r w:rsidRPr="000812C8">
              <w:rPr>
                <w:rFonts w:cs="Arial"/>
                <w:i/>
              </w:rPr>
              <w:t>with the following settings:</w:t>
            </w:r>
          </w:p>
          <w:p w14:paraId="11ECEFEE" w14:textId="77777777" w:rsidR="006C7785" w:rsidRPr="002453EF" w:rsidRDefault="006C7785" w:rsidP="00380FCD">
            <w:pPr>
              <w:rPr>
                <w:rFonts w:cs="Arial"/>
                <w:i/>
              </w:rPr>
            </w:pPr>
            <w:r w:rsidRPr="000812C8">
              <w:rPr>
                <w:rFonts w:cs="Arial"/>
                <w:i/>
              </w:rPr>
              <w:t>Ensure that the system date is set to the current date and time.</w:t>
            </w:r>
          </w:p>
        </w:tc>
      </w:tr>
      <w:tr w:rsidR="006C7785" w:rsidRPr="00340B0D" w14:paraId="78D1C569" w14:textId="77777777" w:rsidTr="00CF00C7">
        <w:trPr>
          <w:gridBefore w:val="1"/>
          <w:wBefore w:w="12" w:type="dxa"/>
          <w:trPrChange w:id="2992" w:author="jonathan pritchard" w:date="2024-10-22T11:35:00Z" w16du:dateUtc="2024-10-22T10:35:00Z">
            <w:trPr>
              <w:gridBefore w:val="2"/>
              <w:wBefore w:w="12" w:type="dxa"/>
            </w:trPr>
          </w:trPrChange>
        </w:trPr>
        <w:tc>
          <w:tcPr>
            <w:tcW w:w="782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Change w:id="2993" w:author="jonathan pritchard" w:date="2024-10-22T11:35:00Z" w16du:dateUtc="2024-10-22T10:35:00Z">
              <w:tcPr>
                <w:tcW w:w="782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tcPrChange>
          </w:tcPr>
          <w:p w14:paraId="796FFFD7"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410"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Change w:id="2994" w:author="jonathan pritchard" w:date="2024-10-22T11:35:00Z" w16du:dateUtc="2024-10-22T10:35:00Z">
              <w:tcPr>
                <w:tcW w:w="1410"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tcPrChange>
          </w:tcPr>
          <w:p w14:paraId="58B6D337" w14:textId="77777777" w:rsidR="006C7785" w:rsidRPr="00340B0D" w:rsidRDefault="006C7785" w:rsidP="00380FCD">
            <w:pPr>
              <w:jc w:val="center"/>
              <w:rPr>
                <w:rFonts w:cs="Arial"/>
                <w:b/>
                <w:bCs/>
                <w:sz w:val="18"/>
                <w:szCs w:val="18"/>
              </w:rPr>
            </w:pPr>
          </w:p>
        </w:tc>
      </w:tr>
      <w:tr w:rsidR="006C7785" w:rsidRPr="00340B0D" w14:paraId="50B15749" w14:textId="77777777" w:rsidTr="00CF00C7">
        <w:trPr>
          <w:gridBefore w:val="1"/>
          <w:wBefore w:w="12" w:type="dxa"/>
          <w:trPrChange w:id="2995" w:author="jonathan pritchard" w:date="2024-10-22T11:35:00Z" w16du:dateUtc="2024-10-22T10:35:00Z">
            <w:trPr>
              <w:gridBefore w:val="2"/>
              <w:wBefore w:w="12" w:type="dxa"/>
            </w:trPr>
          </w:trPrChange>
        </w:trPr>
        <w:tc>
          <w:tcPr>
            <w:tcW w:w="7824" w:type="dxa"/>
            <w:gridSpan w:val="7"/>
            <w:tcBorders>
              <w:top w:val="single" w:sz="4" w:space="0" w:color="auto"/>
              <w:left w:val="single" w:sz="12" w:space="0" w:color="auto"/>
              <w:bottom w:val="single" w:sz="4" w:space="0" w:color="auto"/>
              <w:right w:val="single" w:sz="12" w:space="0" w:color="auto"/>
            </w:tcBorders>
            <w:shd w:val="clear" w:color="auto" w:fill="auto"/>
            <w:tcPrChange w:id="2996" w:author="jonathan pritchard" w:date="2024-10-22T11:35:00Z" w16du:dateUtc="2024-10-22T10:35:00Z">
              <w:tcPr>
                <w:tcW w:w="7824" w:type="dxa"/>
                <w:gridSpan w:val="7"/>
                <w:tcBorders>
                  <w:top w:val="single" w:sz="4" w:space="0" w:color="auto"/>
                  <w:left w:val="single" w:sz="12" w:space="0" w:color="auto"/>
                  <w:bottom w:val="single" w:sz="4" w:space="0" w:color="auto"/>
                  <w:right w:val="single" w:sz="12" w:space="0" w:color="auto"/>
                </w:tcBorders>
                <w:shd w:val="clear" w:color="auto" w:fill="auto"/>
              </w:tcPr>
            </w:tcPrChange>
          </w:tcPr>
          <w:p w14:paraId="228F4495" w14:textId="77777777" w:rsidR="006C7785" w:rsidRPr="000B13F9" w:rsidRDefault="006C7785" w:rsidP="00380FCD">
            <w:pPr>
              <w:rPr>
                <w:rFonts w:cs="Arial"/>
              </w:rPr>
            </w:pPr>
            <w:proofErr w:type="spellStart"/>
            <w:r>
              <w:rPr>
                <w:rFonts w:cs="Arial"/>
                <w:b/>
                <w:bCs/>
                <w:i/>
              </w:rPr>
              <w:t>DisplayOther</w:t>
            </w:r>
            <w:proofErr w:type="spellEnd"/>
          </w:p>
        </w:tc>
        <w:tc>
          <w:tcPr>
            <w:tcW w:w="1410" w:type="dxa"/>
            <w:gridSpan w:val="2"/>
            <w:tcBorders>
              <w:top w:val="single" w:sz="4" w:space="0" w:color="auto"/>
              <w:left w:val="single" w:sz="12" w:space="0" w:color="auto"/>
              <w:bottom w:val="single" w:sz="4" w:space="0" w:color="auto"/>
              <w:right w:val="single" w:sz="12" w:space="0" w:color="auto"/>
            </w:tcBorders>
            <w:shd w:val="clear" w:color="auto" w:fill="auto"/>
            <w:tcPrChange w:id="2997" w:author="jonathan pritchard" w:date="2024-10-22T11:35:00Z" w16du:dateUtc="2024-10-22T10:35:00Z">
              <w:tcPr>
                <w:tcW w:w="1410" w:type="dxa"/>
                <w:gridSpan w:val="3"/>
                <w:tcBorders>
                  <w:top w:val="single" w:sz="4" w:space="0" w:color="auto"/>
                  <w:left w:val="single" w:sz="12" w:space="0" w:color="auto"/>
                  <w:bottom w:val="single" w:sz="4" w:space="0" w:color="auto"/>
                  <w:right w:val="single" w:sz="12" w:space="0" w:color="auto"/>
                </w:tcBorders>
                <w:shd w:val="clear" w:color="auto" w:fill="auto"/>
              </w:tcPr>
            </w:tcPrChange>
          </w:tcPr>
          <w:p w14:paraId="6D46D048" w14:textId="77777777" w:rsidR="006C7785" w:rsidRPr="00340B0D" w:rsidRDefault="006C7785" w:rsidP="00380FCD">
            <w:pPr>
              <w:rPr>
                <w:rFonts w:cs="Arial"/>
                <w:sz w:val="18"/>
                <w:szCs w:val="18"/>
              </w:rPr>
            </w:pPr>
          </w:p>
        </w:tc>
      </w:tr>
      <w:tr w:rsidR="006C7785" w:rsidRPr="00340B0D" w14:paraId="1763DADE" w14:textId="77777777" w:rsidTr="00CF00C7">
        <w:trPr>
          <w:gridBefore w:val="1"/>
          <w:wBefore w:w="12" w:type="dxa"/>
          <w:trPrChange w:id="2998" w:author="jonathan pritchard" w:date="2024-10-22T11:35:00Z" w16du:dateUtc="2024-10-22T10:35:00Z">
            <w:trPr>
              <w:gridBefore w:val="2"/>
              <w:wBefore w:w="12" w:type="dxa"/>
            </w:trPr>
          </w:trPrChange>
        </w:trPr>
        <w:tc>
          <w:tcPr>
            <w:tcW w:w="7824" w:type="dxa"/>
            <w:gridSpan w:val="7"/>
            <w:tcBorders>
              <w:top w:val="single" w:sz="4" w:space="0" w:color="auto"/>
              <w:left w:val="single" w:sz="12" w:space="0" w:color="auto"/>
              <w:bottom w:val="single" w:sz="12" w:space="0" w:color="auto"/>
              <w:right w:val="single" w:sz="12" w:space="0" w:color="auto"/>
            </w:tcBorders>
            <w:shd w:val="clear" w:color="auto" w:fill="auto"/>
            <w:tcPrChange w:id="2999" w:author="jonathan pritchard" w:date="2024-10-22T11:35:00Z" w16du:dateUtc="2024-10-22T10:35:00Z">
              <w:tcPr>
                <w:tcW w:w="7824" w:type="dxa"/>
                <w:gridSpan w:val="7"/>
                <w:tcBorders>
                  <w:top w:val="single" w:sz="4" w:space="0" w:color="auto"/>
                  <w:left w:val="single" w:sz="12" w:space="0" w:color="auto"/>
                  <w:bottom w:val="single" w:sz="12" w:space="0" w:color="auto"/>
                  <w:right w:val="single" w:sz="12" w:space="0" w:color="auto"/>
                </w:tcBorders>
                <w:shd w:val="clear" w:color="auto" w:fill="auto"/>
              </w:tcPr>
            </w:tcPrChange>
          </w:tcPr>
          <w:p w14:paraId="3E6E728C" w14:textId="77777777" w:rsidR="006C7785" w:rsidRPr="00340B0D" w:rsidRDefault="006C7785" w:rsidP="00380FCD">
            <w:pPr>
              <w:rPr>
                <w:rFonts w:cs="Arial"/>
                <w:sz w:val="18"/>
                <w:szCs w:val="18"/>
              </w:rPr>
            </w:pPr>
          </w:p>
        </w:tc>
        <w:tc>
          <w:tcPr>
            <w:tcW w:w="1410" w:type="dxa"/>
            <w:gridSpan w:val="2"/>
            <w:tcBorders>
              <w:top w:val="single" w:sz="4" w:space="0" w:color="auto"/>
              <w:left w:val="single" w:sz="12" w:space="0" w:color="auto"/>
              <w:bottom w:val="single" w:sz="12" w:space="0" w:color="auto"/>
              <w:right w:val="single" w:sz="12" w:space="0" w:color="auto"/>
            </w:tcBorders>
            <w:shd w:val="clear" w:color="auto" w:fill="auto"/>
            <w:tcPrChange w:id="3000" w:author="jonathan pritchard" w:date="2024-10-22T11:35:00Z" w16du:dateUtc="2024-10-22T10:35:00Z">
              <w:tcPr>
                <w:tcW w:w="1410" w:type="dxa"/>
                <w:gridSpan w:val="3"/>
                <w:tcBorders>
                  <w:top w:val="single" w:sz="4" w:space="0" w:color="auto"/>
                  <w:left w:val="single" w:sz="12" w:space="0" w:color="auto"/>
                  <w:bottom w:val="single" w:sz="12" w:space="0" w:color="auto"/>
                  <w:right w:val="single" w:sz="12" w:space="0" w:color="auto"/>
                </w:tcBorders>
                <w:shd w:val="clear" w:color="auto" w:fill="auto"/>
              </w:tcPr>
            </w:tcPrChange>
          </w:tcPr>
          <w:p w14:paraId="2E2D3555" w14:textId="77777777" w:rsidR="006C7785" w:rsidRPr="00340B0D" w:rsidRDefault="006C7785" w:rsidP="00380FCD">
            <w:pPr>
              <w:rPr>
                <w:rFonts w:cs="Arial"/>
                <w:sz w:val="18"/>
                <w:szCs w:val="18"/>
              </w:rPr>
            </w:pPr>
          </w:p>
        </w:tc>
      </w:tr>
      <w:tr w:rsidR="006C7785" w:rsidRPr="00340B0D" w14:paraId="42D55AC9" w14:textId="77777777" w:rsidTr="00CF00C7">
        <w:trPr>
          <w:gridBefore w:val="1"/>
          <w:wBefore w:w="12" w:type="dxa"/>
          <w:trPrChange w:id="3001" w:author="jonathan pritchard" w:date="2024-10-22T11:35:00Z" w16du:dateUtc="2024-10-22T10:35:00Z">
            <w:trPr>
              <w:gridBefore w:val="2"/>
              <w:wBefore w:w="12" w:type="dxa"/>
            </w:trPr>
          </w:trPrChange>
        </w:trPr>
        <w:tc>
          <w:tcPr>
            <w:tcW w:w="449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Change w:id="3002" w:author="jonathan pritchard" w:date="2024-10-22T11:35:00Z" w16du:dateUtc="2024-10-22T10:35:00Z">
              <w:tcPr>
                <w:tcW w:w="449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tcPrChange>
          </w:tcPr>
          <w:p w14:paraId="6CD03A15"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Change w:id="3003" w:author="jonathan pritchard" w:date="2024-10-22T11:35:00Z" w16du:dateUtc="2024-10-22T10:35:00Z">
              <w:tcPr>
                <w:tcW w:w="4735"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tcPrChange>
          </w:tcPr>
          <w:p w14:paraId="0B5123C1"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3FE5DDA4" w14:textId="77777777" w:rsidTr="00CF00C7">
        <w:trPr>
          <w:gridBefore w:val="1"/>
          <w:wBefore w:w="12" w:type="dxa"/>
          <w:trPrChange w:id="3004" w:author="jonathan pritchard" w:date="2024-10-22T11:35:00Z" w16du:dateUtc="2024-10-22T10:35:00Z">
            <w:trPr>
              <w:gridBefore w:val="2"/>
              <w:wBefore w:w="12" w:type="dxa"/>
            </w:trPr>
          </w:trPrChange>
        </w:trPr>
        <w:sdt>
          <w:sdtPr>
            <w:rPr>
              <w:rFonts w:cs="Arial"/>
              <w:sz w:val="18"/>
              <w:szCs w:val="18"/>
            </w:rPr>
            <w:alias w:val="Diplay Category"/>
            <w:tag w:val="Diplay Categor"/>
            <w:id w:val="899407292"/>
            <w:placeholder>
              <w:docPart w:val="D88D7681BFCC4E54854D4DD29BC3ECB7"/>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99" w:type="dxa"/>
                <w:gridSpan w:val="4"/>
                <w:tcBorders>
                  <w:top w:val="single" w:sz="4" w:space="0" w:color="auto"/>
                  <w:left w:val="single" w:sz="12" w:space="0" w:color="auto"/>
                  <w:bottom w:val="single" w:sz="12" w:space="0" w:color="auto"/>
                  <w:right w:val="single" w:sz="12" w:space="0" w:color="auto"/>
                </w:tcBorders>
                <w:shd w:val="clear" w:color="auto" w:fill="auto"/>
                <w:tcPrChange w:id="3005" w:author="jonathan pritchard" w:date="2024-10-22T11:35:00Z" w16du:dateUtc="2024-10-22T10:35:00Z">
                  <w:tcPr>
                    <w:tcW w:w="4499" w:type="dxa"/>
                    <w:gridSpan w:val="4"/>
                    <w:tcBorders>
                      <w:top w:val="single" w:sz="4" w:space="0" w:color="auto"/>
                      <w:left w:val="single" w:sz="12" w:space="0" w:color="auto"/>
                      <w:bottom w:val="single" w:sz="12" w:space="0" w:color="auto"/>
                      <w:right w:val="single" w:sz="12" w:space="0" w:color="auto"/>
                    </w:tcBorders>
                    <w:shd w:val="clear" w:color="auto" w:fill="auto"/>
                  </w:tcPr>
                </w:tcPrChange>
              </w:tcPr>
              <w:p w14:paraId="0E08A94A" w14:textId="77777777" w:rsidR="006C7785" w:rsidRPr="00340B0D" w:rsidRDefault="006C7785" w:rsidP="00380FCD">
                <w:pPr>
                  <w:rPr>
                    <w:rFonts w:cs="Arial"/>
                    <w:sz w:val="18"/>
                    <w:szCs w:val="18"/>
                  </w:rPr>
                </w:pPr>
                <w:r>
                  <w:rPr>
                    <w:rFonts w:cs="Arial"/>
                    <w:sz w:val="18"/>
                    <w:szCs w:val="18"/>
                  </w:rPr>
                  <w:t>Other</w:t>
                </w:r>
              </w:p>
            </w:tc>
          </w:sdtContent>
        </w:sdt>
        <w:tc>
          <w:tcPr>
            <w:tcW w:w="4103" w:type="dxa"/>
            <w:gridSpan w:val="4"/>
            <w:tcBorders>
              <w:left w:val="single" w:sz="12" w:space="0" w:color="auto"/>
              <w:bottom w:val="single" w:sz="4" w:space="0" w:color="auto"/>
              <w:right w:val="single" w:sz="4" w:space="0" w:color="auto"/>
            </w:tcBorders>
            <w:shd w:val="clear" w:color="auto" w:fill="auto"/>
            <w:tcPrChange w:id="3006" w:author="jonathan pritchard" w:date="2024-10-22T11:35:00Z" w16du:dateUtc="2024-10-22T10:35:00Z">
              <w:tcPr>
                <w:tcW w:w="4103" w:type="dxa"/>
                <w:gridSpan w:val="4"/>
                <w:tcBorders>
                  <w:left w:val="single" w:sz="12" w:space="0" w:color="auto"/>
                  <w:bottom w:val="single" w:sz="4" w:space="0" w:color="auto"/>
                  <w:right w:val="single" w:sz="4" w:space="0" w:color="auto"/>
                </w:tcBorders>
                <w:shd w:val="clear" w:color="auto" w:fill="auto"/>
              </w:tcPr>
            </w:tcPrChange>
          </w:tcPr>
          <w:p w14:paraId="7D532E4E" w14:textId="77777777" w:rsidR="006C7785" w:rsidRPr="00340B0D" w:rsidRDefault="006C7785" w:rsidP="00380FCD">
            <w:pPr>
              <w:rPr>
                <w:rFonts w:cs="Arial"/>
                <w:sz w:val="18"/>
                <w:szCs w:val="18"/>
              </w:rPr>
            </w:pPr>
            <w:r w:rsidRPr="00340B0D">
              <w:rPr>
                <w:rFonts w:cs="Arial"/>
                <w:sz w:val="18"/>
                <w:szCs w:val="18"/>
              </w:rPr>
              <w:t>Accuracy</w:t>
            </w:r>
          </w:p>
        </w:tc>
        <w:tc>
          <w:tcPr>
            <w:tcW w:w="632" w:type="dxa"/>
            <w:tcBorders>
              <w:left w:val="single" w:sz="4" w:space="0" w:color="auto"/>
              <w:right w:val="single" w:sz="12" w:space="0" w:color="auto"/>
            </w:tcBorders>
            <w:shd w:val="clear" w:color="auto" w:fill="auto"/>
            <w:vAlign w:val="center"/>
            <w:tcPrChange w:id="3007" w:author="jonathan pritchard" w:date="2024-10-22T11:35:00Z" w16du:dateUtc="2024-10-22T10:35:00Z">
              <w:tcPr>
                <w:tcW w:w="632" w:type="dxa"/>
                <w:gridSpan w:val="2"/>
                <w:tcBorders>
                  <w:left w:val="single" w:sz="4" w:space="0" w:color="auto"/>
                  <w:right w:val="single" w:sz="12" w:space="0" w:color="auto"/>
                </w:tcBorders>
                <w:shd w:val="clear" w:color="auto" w:fill="auto"/>
                <w:vAlign w:val="center"/>
              </w:tcPr>
            </w:tcPrChange>
          </w:tcPr>
          <w:p w14:paraId="7B246FE7" w14:textId="77777777" w:rsidR="006C7785" w:rsidRPr="00340B0D" w:rsidRDefault="006C7785" w:rsidP="00380FCD">
            <w:pPr>
              <w:jc w:val="center"/>
              <w:rPr>
                <w:rFonts w:cs="Arial"/>
                <w:sz w:val="18"/>
                <w:szCs w:val="18"/>
              </w:rPr>
            </w:pPr>
          </w:p>
        </w:tc>
      </w:tr>
      <w:tr w:rsidR="006C7785" w:rsidRPr="00340B0D" w14:paraId="3268F603" w14:textId="77777777" w:rsidTr="00CF00C7">
        <w:trPr>
          <w:gridBefore w:val="1"/>
          <w:wBefore w:w="12" w:type="dxa"/>
          <w:trPrChange w:id="3008" w:author="jonathan pritchard" w:date="2024-10-22T11:35:00Z" w16du:dateUtc="2024-10-22T10:35:00Z">
            <w:trPr>
              <w:gridBefore w:val="2"/>
              <w:wBefore w:w="12" w:type="dxa"/>
            </w:trPr>
          </w:trPrChange>
        </w:trPr>
        <w:tc>
          <w:tcPr>
            <w:tcW w:w="449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Change w:id="3009" w:author="jonathan pritchard" w:date="2024-10-22T11:35:00Z" w16du:dateUtc="2024-10-22T10:35:00Z">
              <w:tcPr>
                <w:tcW w:w="449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tcPrChange>
          </w:tcPr>
          <w:p w14:paraId="7074A5A1"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03" w:type="dxa"/>
            <w:gridSpan w:val="4"/>
            <w:tcBorders>
              <w:left w:val="single" w:sz="12" w:space="0" w:color="auto"/>
              <w:right w:val="single" w:sz="4" w:space="0" w:color="auto"/>
            </w:tcBorders>
            <w:shd w:val="clear" w:color="auto" w:fill="auto"/>
            <w:tcPrChange w:id="3010" w:author="jonathan pritchard" w:date="2024-10-22T11:35:00Z" w16du:dateUtc="2024-10-22T10:35:00Z">
              <w:tcPr>
                <w:tcW w:w="4103" w:type="dxa"/>
                <w:gridSpan w:val="4"/>
                <w:tcBorders>
                  <w:left w:val="single" w:sz="12" w:space="0" w:color="auto"/>
                  <w:right w:val="single" w:sz="4" w:space="0" w:color="auto"/>
                </w:tcBorders>
                <w:shd w:val="clear" w:color="auto" w:fill="auto"/>
              </w:tcPr>
            </w:tcPrChange>
          </w:tcPr>
          <w:p w14:paraId="46031583" w14:textId="77777777" w:rsidR="006C7785" w:rsidRPr="00340B0D" w:rsidRDefault="006C7785" w:rsidP="00380FCD">
            <w:pPr>
              <w:rPr>
                <w:rFonts w:cs="Arial"/>
                <w:sz w:val="18"/>
                <w:szCs w:val="18"/>
              </w:rPr>
            </w:pPr>
            <w:r w:rsidRPr="00340B0D">
              <w:rPr>
                <w:rFonts w:cs="Arial"/>
                <w:sz w:val="18"/>
                <w:szCs w:val="18"/>
              </w:rPr>
              <w:t>Contour label</w:t>
            </w:r>
          </w:p>
        </w:tc>
        <w:tc>
          <w:tcPr>
            <w:tcW w:w="632" w:type="dxa"/>
            <w:tcBorders>
              <w:left w:val="single" w:sz="4" w:space="0" w:color="auto"/>
              <w:right w:val="single" w:sz="12" w:space="0" w:color="auto"/>
            </w:tcBorders>
            <w:shd w:val="clear" w:color="auto" w:fill="auto"/>
            <w:vAlign w:val="center"/>
            <w:tcPrChange w:id="3011" w:author="jonathan pritchard" w:date="2024-10-22T11:35:00Z" w16du:dateUtc="2024-10-22T10:35:00Z">
              <w:tcPr>
                <w:tcW w:w="632" w:type="dxa"/>
                <w:gridSpan w:val="2"/>
                <w:tcBorders>
                  <w:left w:val="single" w:sz="4" w:space="0" w:color="auto"/>
                  <w:right w:val="single" w:sz="12" w:space="0" w:color="auto"/>
                </w:tcBorders>
                <w:shd w:val="clear" w:color="auto" w:fill="auto"/>
                <w:vAlign w:val="center"/>
              </w:tcPr>
            </w:tcPrChange>
          </w:tcPr>
          <w:p w14:paraId="7F5D1E86" w14:textId="77777777" w:rsidR="006C7785" w:rsidRPr="00340B0D" w:rsidRDefault="006C7785" w:rsidP="00380FCD">
            <w:pPr>
              <w:jc w:val="center"/>
              <w:rPr>
                <w:rFonts w:cs="Arial"/>
                <w:sz w:val="18"/>
                <w:szCs w:val="18"/>
              </w:rPr>
            </w:pPr>
          </w:p>
        </w:tc>
      </w:tr>
      <w:tr w:rsidR="006C7785" w:rsidRPr="00340B0D" w14:paraId="103DB5D6" w14:textId="77777777" w:rsidTr="00CF00C7">
        <w:trPr>
          <w:gridBefore w:val="1"/>
          <w:wBefore w:w="12" w:type="dxa"/>
          <w:trPrChange w:id="3012" w:author="jonathan pritchard" w:date="2024-10-22T11:35:00Z" w16du:dateUtc="2024-10-22T10:35:00Z">
            <w:trPr>
              <w:gridBefore w:val="2"/>
              <w:wBefore w:w="12" w:type="dxa"/>
            </w:trPr>
          </w:trPrChange>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Change w:id="3013" w:author="jonathan pritchard" w:date="2024-10-22T11:35:00Z" w16du:dateUtc="2024-10-22T10:35:00Z">
              <w:tcPr>
                <w:tcW w:w="2994" w:type="dxa"/>
                <w:gridSpan w:val="2"/>
                <w:tcBorders>
                  <w:top w:val="single" w:sz="8" w:space="0" w:color="auto"/>
                  <w:left w:val="single" w:sz="12" w:space="0" w:color="auto"/>
                  <w:bottom w:val="single" w:sz="8" w:space="0" w:color="auto"/>
                  <w:right w:val="single" w:sz="12" w:space="0" w:color="auto"/>
                </w:tcBorders>
                <w:shd w:val="clear" w:color="auto" w:fill="auto"/>
              </w:tcPr>
            </w:tcPrChange>
          </w:tcPr>
          <w:p w14:paraId="7FB2AA53" w14:textId="77777777" w:rsidR="006C7785" w:rsidRPr="00340B0D" w:rsidRDefault="006C7785" w:rsidP="00380FCD">
            <w:pPr>
              <w:rPr>
                <w:rFonts w:cs="Arial"/>
                <w:sz w:val="18"/>
                <w:szCs w:val="18"/>
              </w:rPr>
            </w:pPr>
            <w:r w:rsidRPr="00340B0D">
              <w:rPr>
                <w:rFonts w:cs="Arial"/>
                <w:sz w:val="18"/>
                <w:szCs w:val="18"/>
              </w:rPr>
              <w:t>Safety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Change w:id="3014" w:author="jonathan pritchard" w:date="2024-10-22T11:35:00Z" w16du:dateUtc="2024-10-22T10:35:00Z">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tcPrChange>
          </w:tcPr>
          <w:p w14:paraId="043D3F2C" w14:textId="77777777" w:rsidR="006C7785" w:rsidRPr="00340B0D" w:rsidRDefault="006C7785" w:rsidP="00380FCD">
            <w:pPr>
              <w:rPr>
                <w:rFonts w:cs="Arial"/>
                <w:sz w:val="18"/>
                <w:szCs w:val="18"/>
              </w:rPr>
            </w:pPr>
            <w:r>
              <w:rPr>
                <w:rFonts w:cs="Arial"/>
                <w:sz w:val="18"/>
                <w:szCs w:val="18"/>
              </w:rPr>
              <w:t>8m</w:t>
            </w:r>
          </w:p>
        </w:tc>
        <w:tc>
          <w:tcPr>
            <w:tcW w:w="4103" w:type="dxa"/>
            <w:gridSpan w:val="4"/>
            <w:tcBorders>
              <w:left w:val="single" w:sz="12" w:space="0" w:color="auto"/>
            </w:tcBorders>
            <w:tcPrChange w:id="3015" w:author="jonathan pritchard" w:date="2024-10-22T11:35:00Z" w16du:dateUtc="2024-10-22T10:35:00Z">
              <w:tcPr>
                <w:tcW w:w="4103" w:type="dxa"/>
                <w:gridSpan w:val="4"/>
                <w:tcBorders>
                  <w:left w:val="single" w:sz="12" w:space="0" w:color="auto"/>
                </w:tcBorders>
              </w:tcPr>
            </w:tcPrChange>
          </w:tcPr>
          <w:p w14:paraId="3CAD28C4" w14:textId="77777777" w:rsidR="006C7785" w:rsidRPr="00340B0D" w:rsidRDefault="006C7785" w:rsidP="00380FCD">
            <w:pPr>
              <w:rPr>
                <w:rFonts w:cs="Arial"/>
                <w:sz w:val="18"/>
                <w:szCs w:val="18"/>
              </w:rPr>
            </w:pPr>
            <w:r w:rsidRPr="00340B0D">
              <w:rPr>
                <w:rFonts w:cs="Arial"/>
                <w:sz w:val="18"/>
                <w:szCs w:val="18"/>
              </w:rPr>
              <w:t>Highlight date dependent</w:t>
            </w:r>
          </w:p>
        </w:tc>
        <w:tc>
          <w:tcPr>
            <w:tcW w:w="632" w:type="dxa"/>
            <w:tcBorders>
              <w:right w:val="single" w:sz="12" w:space="0" w:color="auto"/>
            </w:tcBorders>
            <w:tcPrChange w:id="3016" w:author="jonathan pritchard" w:date="2024-10-22T11:35:00Z" w16du:dateUtc="2024-10-22T10:35:00Z">
              <w:tcPr>
                <w:tcW w:w="632" w:type="dxa"/>
                <w:gridSpan w:val="2"/>
                <w:tcBorders>
                  <w:right w:val="single" w:sz="12" w:space="0" w:color="auto"/>
                </w:tcBorders>
              </w:tcPr>
            </w:tcPrChange>
          </w:tcPr>
          <w:p w14:paraId="5A01C05E" w14:textId="77777777" w:rsidR="006C7785" w:rsidRPr="00340B0D" w:rsidRDefault="006C7785" w:rsidP="00380FCD">
            <w:pPr>
              <w:rPr>
                <w:rFonts w:cs="Arial"/>
                <w:sz w:val="18"/>
                <w:szCs w:val="18"/>
              </w:rPr>
            </w:pPr>
          </w:p>
        </w:tc>
      </w:tr>
      <w:tr w:rsidR="006C7785" w:rsidRPr="00340B0D" w14:paraId="1DD9D0AC" w14:textId="77777777" w:rsidTr="00CF00C7">
        <w:trPr>
          <w:gridBefore w:val="1"/>
          <w:wBefore w:w="12" w:type="dxa"/>
          <w:trPrChange w:id="3017" w:author="jonathan pritchard" w:date="2024-10-22T11:35:00Z" w16du:dateUtc="2024-10-22T10:35:00Z">
            <w:trPr>
              <w:gridBefore w:val="2"/>
              <w:wBefore w:w="12" w:type="dxa"/>
            </w:trPr>
          </w:trPrChange>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Change w:id="3018" w:author="jonathan pritchard" w:date="2024-10-22T11:35:00Z" w16du:dateUtc="2024-10-22T10:35:00Z">
              <w:tcPr>
                <w:tcW w:w="2994" w:type="dxa"/>
                <w:gridSpan w:val="2"/>
                <w:tcBorders>
                  <w:top w:val="single" w:sz="8" w:space="0" w:color="auto"/>
                  <w:left w:val="single" w:sz="12" w:space="0" w:color="auto"/>
                  <w:bottom w:val="single" w:sz="8" w:space="0" w:color="auto"/>
                  <w:right w:val="single" w:sz="12" w:space="0" w:color="auto"/>
                </w:tcBorders>
                <w:shd w:val="clear" w:color="auto" w:fill="auto"/>
              </w:tcPr>
            </w:tcPrChange>
          </w:tcPr>
          <w:p w14:paraId="2A75847F" w14:textId="77777777" w:rsidR="006C7785" w:rsidRPr="00340B0D" w:rsidRDefault="006C7785" w:rsidP="00380FCD">
            <w:pPr>
              <w:rPr>
                <w:rFonts w:cs="Arial"/>
                <w:sz w:val="18"/>
                <w:szCs w:val="18"/>
              </w:rPr>
            </w:pPr>
            <w:r w:rsidRPr="00340B0D">
              <w:rPr>
                <w:rFonts w:cs="Arial"/>
                <w:sz w:val="18"/>
                <w:szCs w:val="18"/>
              </w:rPr>
              <w:t>Safety Depth</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Change w:id="3019" w:author="jonathan pritchard" w:date="2024-10-22T11:35:00Z" w16du:dateUtc="2024-10-22T10:35:00Z">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tcPrChange>
          </w:tcPr>
          <w:p w14:paraId="7968C6FD" w14:textId="77777777" w:rsidR="006C7785" w:rsidRPr="00340B0D" w:rsidRDefault="006C7785" w:rsidP="00380FCD">
            <w:pPr>
              <w:rPr>
                <w:rFonts w:cs="Arial"/>
                <w:sz w:val="18"/>
                <w:szCs w:val="18"/>
              </w:rPr>
            </w:pPr>
          </w:p>
        </w:tc>
        <w:tc>
          <w:tcPr>
            <w:tcW w:w="4103" w:type="dxa"/>
            <w:gridSpan w:val="4"/>
            <w:tcBorders>
              <w:left w:val="single" w:sz="12" w:space="0" w:color="auto"/>
            </w:tcBorders>
            <w:tcPrChange w:id="3020" w:author="jonathan pritchard" w:date="2024-10-22T11:35:00Z" w16du:dateUtc="2024-10-22T10:35:00Z">
              <w:tcPr>
                <w:tcW w:w="4103" w:type="dxa"/>
                <w:gridSpan w:val="4"/>
                <w:tcBorders>
                  <w:left w:val="single" w:sz="12" w:space="0" w:color="auto"/>
                </w:tcBorders>
              </w:tcPr>
            </w:tcPrChange>
          </w:tcPr>
          <w:p w14:paraId="43A6C35C" w14:textId="77777777" w:rsidR="006C7785" w:rsidRPr="00340B0D" w:rsidRDefault="006C7785" w:rsidP="00380FCD">
            <w:pPr>
              <w:rPr>
                <w:rFonts w:cs="Arial"/>
                <w:sz w:val="18"/>
                <w:szCs w:val="18"/>
              </w:rPr>
            </w:pPr>
            <w:r w:rsidRPr="00340B0D">
              <w:rPr>
                <w:rFonts w:cs="Arial"/>
                <w:sz w:val="18"/>
                <w:szCs w:val="18"/>
              </w:rPr>
              <w:t>Highlight document</w:t>
            </w:r>
          </w:p>
        </w:tc>
        <w:tc>
          <w:tcPr>
            <w:tcW w:w="632" w:type="dxa"/>
            <w:tcBorders>
              <w:right w:val="single" w:sz="12" w:space="0" w:color="auto"/>
            </w:tcBorders>
            <w:tcPrChange w:id="3021" w:author="jonathan pritchard" w:date="2024-10-22T11:35:00Z" w16du:dateUtc="2024-10-22T10:35:00Z">
              <w:tcPr>
                <w:tcW w:w="632" w:type="dxa"/>
                <w:gridSpan w:val="2"/>
                <w:tcBorders>
                  <w:right w:val="single" w:sz="12" w:space="0" w:color="auto"/>
                </w:tcBorders>
              </w:tcPr>
            </w:tcPrChange>
          </w:tcPr>
          <w:p w14:paraId="6FA1662D" w14:textId="77777777" w:rsidR="006C7785" w:rsidRPr="00340B0D" w:rsidRDefault="006C7785" w:rsidP="00380FCD">
            <w:pPr>
              <w:jc w:val="center"/>
              <w:rPr>
                <w:rFonts w:cs="Arial"/>
                <w:sz w:val="18"/>
                <w:szCs w:val="18"/>
              </w:rPr>
            </w:pPr>
          </w:p>
        </w:tc>
      </w:tr>
      <w:tr w:rsidR="006C7785" w:rsidRPr="00340B0D" w14:paraId="6245EE21" w14:textId="77777777" w:rsidTr="00CF00C7">
        <w:trPr>
          <w:gridBefore w:val="1"/>
          <w:wBefore w:w="12" w:type="dxa"/>
          <w:trPrChange w:id="3022" w:author="jonathan pritchard" w:date="2024-10-22T11:35:00Z" w16du:dateUtc="2024-10-22T10:35:00Z">
            <w:trPr>
              <w:gridBefore w:val="2"/>
              <w:wBefore w:w="12" w:type="dxa"/>
            </w:trPr>
          </w:trPrChange>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Change w:id="3023" w:author="jonathan pritchard" w:date="2024-10-22T11:35:00Z" w16du:dateUtc="2024-10-22T10:35:00Z">
              <w:tcPr>
                <w:tcW w:w="2994" w:type="dxa"/>
                <w:gridSpan w:val="2"/>
                <w:tcBorders>
                  <w:top w:val="single" w:sz="8" w:space="0" w:color="auto"/>
                  <w:left w:val="single" w:sz="12" w:space="0" w:color="auto"/>
                  <w:bottom w:val="single" w:sz="8" w:space="0" w:color="auto"/>
                  <w:right w:val="single" w:sz="12" w:space="0" w:color="auto"/>
                </w:tcBorders>
                <w:shd w:val="clear" w:color="auto" w:fill="auto"/>
              </w:tcPr>
            </w:tcPrChange>
          </w:tcPr>
          <w:p w14:paraId="482727EE" w14:textId="77777777" w:rsidR="006C7785" w:rsidRPr="00340B0D" w:rsidRDefault="006C7785" w:rsidP="00380FCD">
            <w:pPr>
              <w:rPr>
                <w:rFonts w:cs="Arial"/>
                <w:sz w:val="18"/>
                <w:szCs w:val="18"/>
              </w:rPr>
            </w:pPr>
            <w:r w:rsidRPr="00340B0D">
              <w:rPr>
                <w:rFonts w:cs="Arial"/>
                <w:sz w:val="18"/>
                <w:szCs w:val="18"/>
              </w:rPr>
              <w:t>Deep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Change w:id="3024" w:author="jonathan pritchard" w:date="2024-10-22T11:35:00Z" w16du:dateUtc="2024-10-22T10:35:00Z">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tcPrChange>
          </w:tcPr>
          <w:p w14:paraId="2133C050" w14:textId="77777777" w:rsidR="006C7785" w:rsidRPr="00340B0D" w:rsidRDefault="006C7785" w:rsidP="00380FCD">
            <w:pPr>
              <w:rPr>
                <w:rFonts w:cs="Arial"/>
                <w:sz w:val="18"/>
                <w:szCs w:val="18"/>
              </w:rPr>
            </w:pPr>
          </w:p>
        </w:tc>
        <w:tc>
          <w:tcPr>
            <w:tcW w:w="4103" w:type="dxa"/>
            <w:gridSpan w:val="4"/>
            <w:tcBorders>
              <w:left w:val="single" w:sz="12" w:space="0" w:color="auto"/>
            </w:tcBorders>
            <w:tcPrChange w:id="3025" w:author="jonathan pritchard" w:date="2024-10-22T11:35:00Z" w16du:dateUtc="2024-10-22T10:35:00Z">
              <w:tcPr>
                <w:tcW w:w="4103" w:type="dxa"/>
                <w:gridSpan w:val="4"/>
                <w:tcBorders>
                  <w:left w:val="single" w:sz="12" w:space="0" w:color="auto"/>
                </w:tcBorders>
              </w:tcPr>
            </w:tcPrChange>
          </w:tcPr>
          <w:p w14:paraId="59657149" w14:textId="77777777" w:rsidR="006C7785" w:rsidRPr="00340B0D" w:rsidRDefault="006C7785" w:rsidP="00380FCD">
            <w:pPr>
              <w:rPr>
                <w:rFonts w:cs="Arial"/>
                <w:b/>
                <w:bCs/>
                <w:sz w:val="18"/>
                <w:szCs w:val="18"/>
              </w:rPr>
            </w:pPr>
            <w:r w:rsidRPr="00340B0D">
              <w:rPr>
                <w:rFonts w:cs="Arial"/>
                <w:sz w:val="18"/>
                <w:szCs w:val="18"/>
              </w:rPr>
              <w:t>Highlight info</w:t>
            </w:r>
          </w:p>
        </w:tc>
        <w:tc>
          <w:tcPr>
            <w:tcW w:w="632" w:type="dxa"/>
            <w:tcBorders>
              <w:right w:val="single" w:sz="12" w:space="0" w:color="auto"/>
            </w:tcBorders>
            <w:tcPrChange w:id="3026" w:author="jonathan pritchard" w:date="2024-10-22T11:35:00Z" w16du:dateUtc="2024-10-22T10:35:00Z">
              <w:tcPr>
                <w:tcW w:w="632" w:type="dxa"/>
                <w:gridSpan w:val="2"/>
                <w:tcBorders>
                  <w:right w:val="single" w:sz="12" w:space="0" w:color="auto"/>
                </w:tcBorders>
              </w:tcPr>
            </w:tcPrChange>
          </w:tcPr>
          <w:p w14:paraId="23B7EE83" w14:textId="77777777" w:rsidR="006C7785" w:rsidRPr="00340B0D" w:rsidRDefault="006C7785" w:rsidP="00380FCD">
            <w:pPr>
              <w:jc w:val="center"/>
              <w:rPr>
                <w:rFonts w:cs="Arial"/>
                <w:sz w:val="18"/>
                <w:szCs w:val="18"/>
              </w:rPr>
            </w:pPr>
          </w:p>
        </w:tc>
      </w:tr>
      <w:tr w:rsidR="006C7785" w:rsidRPr="00340B0D" w14:paraId="4A99C008" w14:textId="77777777" w:rsidTr="00CF00C7">
        <w:trPr>
          <w:gridBefore w:val="1"/>
          <w:wBefore w:w="12" w:type="dxa"/>
          <w:trPrChange w:id="3027" w:author="jonathan pritchard" w:date="2024-10-22T11:35:00Z" w16du:dateUtc="2024-10-22T10:35:00Z">
            <w:trPr>
              <w:gridBefore w:val="2"/>
              <w:wBefore w:w="12" w:type="dxa"/>
            </w:trPr>
          </w:trPrChange>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Change w:id="3028" w:author="jonathan pritchard" w:date="2024-10-22T11:35:00Z" w16du:dateUtc="2024-10-22T10:35:00Z">
              <w:tcPr>
                <w:tcW w:w="2994" w:type="dxa"/>
                <w:gridSpan w:val="2"/>
                <w:tcBorders>
                  <w:top w:val="single" w:sz="8" w:space="0" w:color="auto"/>
                  <w:left w:val="single" w:sz="12" w:space="0" w:color="auto"/>
                  <w:bottom w:val="single" w:sz="8" w:space="0" w:color="auto"/>
                  <w:right w:val="single" w:sz="12" w:space="0" w:color="auto"/>
                </w:tcBorders>
                <w:shd w:val="clear" w:color="auto" w:fill="auto"/>
              </w:tcPr>
            </w:tcPrChange>
          </w:tcPr>
          <w:p w14:paraId="2FCD6053" w14:textId="77777777" w:rsidR="006C7785" w:rsidRPr="00340B0D" w:rsidRDefault="006C7785" w:rsidP="00380FCD">
            <w:pPr>
              <w:rPr>
                <w:rFonts w:cs="Arial"/>
                <w:sz w:val="18"/>
                <w:szCs w:val="18"/>
              </w:rPr>
            </w:pPr>
            <w:r w:rsidRPr="00340B0D">
              <w:rPr>
                <w:rFonts w:cs="Arial"/>
                <w:sz w:val="18"/>
                <w:szCs w:val="18"/>
              </w:rPr>
              <w:t>Shallow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Change w:id="3029" w:author="jonathan pritchard" w:date="2024-10-22T11:35:00Z" w16du:dateUtc="2024-10-22T10:35:00Z">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tcPrChange>
          </w:tcPr>
          <w:p w14:paraId="74F51F0D" w14:textId="77777777" w:rsidR="006C7785" w:rsidRPr="00340B0D" w:rsidRDefault="006C7785" w:rsidP="00380FCD">
            <w:pPr>
              <w:rPr>
                <w:rFonts w:cs="Arial"/>
                <w:sz w:val="18"/>
                <w:szCs w:val="18"/>
              </w:rPr>
            </w:pPr>
          </w:p>
        </w:tc>
        <w:tc>
          <w:tcPr>
            <w:tcW w:w="4103" w:type="dxa"/>
            <w:gridSpan w:val="4"/>
            <w:tcBorders>
              <w:left w:val="single" w:sz="12" w:space="0" w:color="auto"/>
            </w:tcBorders>
            <w:tcPrChange w:id="3030" w:author="jonathan pritchard" w:date="2024-10-22T11:35:00Z" w16du:dateUtc="2024-10-22T10:35:00Z">
              <w:tcPr>
                <w:tcW w:w="4103" w:type="dxa"/>
                <w:gridSpan w:val="4"/>
                <w:tcBorders>
                  <w:left w:val="single" w:sz="12" w:space="0" w:color="auto"/>
                </w:tcBorders>
              </w:tcPr>
            </w:tcPrChange>
          </w:tcPr>
          <w:p w14:paraId="7AB519D3" w14:textId="77777777" w:rsidR="006C7785" w:rsidRPr="00340B0D" w:rsidRDefault="006C7785" w:rsidP="00380FCD">
            <w:pPr>
              <w:rPr>
                <w:rFonts w:cs="Arial"/>
                <w:sz w:val="18"/>
                <w:szCs w:val="18"/>
              </w:rPr>
            </w:pPr>
            <w:r w:rsidRPr="00340B0D">
              <w:rPr>
                <w:rFonts w:cs="Arial"/>
                <w:sz w:val="18"/>
                <w:szCs w:val="18"/>
              </w:rPr>
              <w:t>Shallow Pattern</w:t>
            </w:r>
          </w:p>
        </w:tc>
        <w:tc>
          <w:tcPr>
            <w:tcW w:w="632" w:type="dxa"/>
            <w:tcBorders>
              <w:right w:val="single" w:sz="12" w:space="0" w:color="auto"/>
            </w:tcBorders>
            <w:tcPrChange w:id="3031" w:author="jonathan pritchard" w:date="2024-10-22T11:35:00Z" w16du:dateUtc="2024-10-22T10:35:00Z">
              <w:tcPr>
                <w:tcW w:w="632" w:type="dxa"/>
                <w:gridSpan w:val="2"/>
                <w:tcBorders>
                  <w:right w:val="single" w:sz="12" w:space="0" w:color="auto"/>
                </w:tcBorders>
              </w:tcPr>
            </w:tcPrChange>
          </w:tcPr>
          <w:p w14:paraId="10ACA745" w14:textId="77777777" w:rsidR="006C7785" w:rsidRPr="00340B0D" w:rsidRDefault="006C7785" w:rsidP="00380FCD">
            <w:pPr>
              <w:jc w:val="center"/>
              <w:rPr>
                <w:rFonts w:cs="Arial"/>
                <w:sz w:val="18"/>
                <w:szCs w:val="18"/>
              </w:rPr>
            </w:pPr>
          </w:p>
        </w:tc>
      </w:tr>
      <w:tr w:rsidR="006C7785" w:rsidRPr="00340B0D" w14:paraId="1661B198" w14:textId="77777777" w:rsidTr="00CF00C7">
        <w:trPr>
          <w:gridBefore w:val="1"/>
          <w:wBefore w:w="12" w:type="dxa"/>
          <w:trPrChange w:id="3032" w:author="jonathan pritchard" w:date="2024-10-22T11:35:00Z" w16du:dateUtc="2024-10-22T10:35:00Z">
            <w:trPr>
              <w:gridBefore w:val="2"/>
              <w:wBefore w:w="12" w:type="dxa"/>
            </w:trPr>
          </w:trPrChange>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Change w:id="3033" w:author="jonathan pritchard" w:date="2024-10-22T11:35:00Z" w16du:dateUtc="2024-10-22T10:35:00Z">
              <w:tcPr>
                <w:tcW w:w="2994" w:type="dxa"/>
                <w:gridSpan w:val="2"/>
                <w:tcBorders>
                  <w:top w:val="single" w:sz="8" w:space="0" w:color="auto"/>
                  <w:left w:val="single" w:sz="12" w:space="0" w:color="auto"/>
                  <w:bottom w:val="single" w:sz="8" w:space="0" w:color="auto"/>
                  <w:right w:val="single" w:sz="12" w:space="0" w:color="auto"/>
                </w:tcBorders>
                <w:shd w:val="clear" w:color="auto" w:fill="auto"/>
              </w:tcPr>
            </w:tcPrChange>
          </w:tcPr>
          <w:p w14:paraId="0768D511" w14:textId="77777777" w:rsidR="006C7785" w:rsidRPr="00340B0D" w:rsidRDefault="006C7785" w:rsidP="00380FCD">
            <w:pPr>
              <w:rPr>
                <w:rFonts w:cs="Arial"/>
                <w:sz w:val="18"/>
                <w:szCs w:val="18"/>
              </w:rPr>
            </w:pPr>
            <w:r w:rsidRPr="00340B0D">
              <w:rPr>
                <w:rFonts w:cs="Arial"/>
                <w:sz w:val="18"/>
                <w:szCs w:val="18"/>
              </w:rPr>
              <w:t>Four Shades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Change w:id="3034" w:author="jonathan pritchard" w:date="2024-10-22T11:35:00Z" w16du:dateUtc="2024-10-22T10:35:00Z">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tcPrChange>
          </w:tcPr>
          <w:p w14:paraId="5BC29EB4" w14:textId="77777777" w:rsidR="006C7785" w:rsidRPr="00340B0D" w:rsidRDefault="006C7785" w:rsidP="00380FCD">
            <w:pPr>
              <w:rPr>
                <w:rFonts w:cs="Arial"/>
                <w:sz w:val="18"/>
                <w:szCs w:val="18"/>
              </w:rPr>
            </w:pPr>
          </w:p>
        </w:tc>
        <w:tc>
          <w:tcPr>
            <w:tcW w:w="4103" w:type="dxa"/>
            <w:gridSpan w:val="4"/>
            <w:tcBorders>
              <w:left w:val="single" w:sz="12" w:space="0" w:color="auto"/>
            </w:tcBorders>
            <w:tcPrChange w:id="3035" w:author="jonathan pritchard" w:date="2024-10-22T11:35:00Z" w16du:dateUtc="2024-10-22T10:35:00Z">
              <w:tcPr>
                <w:tcW w:w="4103" w:type="dxa"/>
                <w:gridSpan w:val="4"/>
                <w:tcBorders>
                  <w:left w:val="single" w:sz="12" w:space="0" w:color="auto"/>
                </w:tcBorders>
              </w:tcPr>
            </w:tcPrChange>
          </w:tcPr>
          <w:p w14:paraId="544F3BB4" w14:textId="77777777" w:rsidR="006C7785" w:rsidRPr="00340B0D" w:rsidRDefault="006C7785" w:rsidP="00380FCD">
            <w:pPr>
              <w:rPr>
                <w:rFonts w:cs="Arial"/>
                <w:sz w:val="18"/>
                <w:szCs w:val="18"/>
              </w:rPr>
            </w:pPr>
            <w:r w:rsidRPr="00340B0D">
              <w:rPr>
                <w:rFonts w:cs="Arial"/>
                <w:sz w:val="18"/>
                <w:szCs w:val="18"/>
              </w:rPr>
              <w:t>Unknown</w:t>
            </w:r>
          </w:p>
        </w:tc>
        <w:tc>
          <w:tcPr>
            <w:tcW w:w="632" w:type="dxa"/>
            <w:tcBorders>
              <w:right w:val="single" w:sz="12" w:space="0" w:color="auto"/>
            </w:tcBorders>
            <w:tcPrChange w:id="3036" w:author="jonathan pritchard" w:date="2024-10-22T11:35:00Z" w16du:dateUtc="2024-10-22T10:35:00Z">
              <w:tcPr>
                <w:tcW w:w="632" w:type="dxa"/>
                <w:gridSpan w:val="2"/>
                <w:tcBorders>
                  <w:right w:val="single" w:sz="12" w:space="0" w:color="auto"/>
                </w:tcBorders>
              </w:tcPr>
            </w:tcPrChange>
          </w:tcPr>
          <w:p w14:paraId="7EB239D6" w14:textId="77777777" w:rsidR="006C7785" w:rsidRPr="00340B0D" w:rsidRDefault="006C7785" w:rsidP="00380FCD">
            <w:pPr>
              <w:jc w:val="center"/>
              <w:rPr>
                <w:rFonts w:cs="Arial"/>
                <w:sz w:val="18"/>
                <w:szCs w:val="18"/>
              </w:rPr>
            </w:pPr>
          </w:p>
        </w:tc>
      </w:tr>
      <w:tr w:rsidR="006C7785" w:rsidRPr="00340B0D" w14:paraId="01E2ED52" w14:textId="77777777" w:rsidTr="00CF00C7">
        <w:trPr>
          <w:gridBefore w:val="1"/>
          <w:wBefore w:w="12" w:type="dxa"/>
          <w:trPrChange w:id="3037" w:author="jonathan pritchard" w:date="2024-10-22T11:35:00Z" w16du:dateUtc="2024-10-22T10:35:00Z">
            <w:trPr>
              <w:gridBefore w:val="2"/>
              <w:wBefore w:w="12" w:type="dxa"/>
            </w:trPr>
          </w:trPrChange>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Change w:id="3038" w:author="jonathan pritchard" w:date="2024-10-22T11:35:00Z" w16du:dateUtc="2024-10-22T10:35:00Z">
              <w:tcPr>
                <w:tcW w:w="2994" w:type="dxa"/>
                <w:gridSpan w:val="2"/>
                <w:tcBorders>
                  <w:top w:val="single" w:sz="8" w:space="0" w:color="auto"/>
                  <w:left w:val="single" w:sz="12" w:space="0" w:color="auto"/>
                  <w:bottom w:val="single" w:sz="8" w:space="0" w:color="auto"/>
                  <w:right w:val="single" w:sz="12" w:space="0" w:color="auto"/>
                </w:tcBorders>
                <w:shd w:val="clear" w:color="auto" w:fill="auto"/>
              </w:tcPr>
            </w:tcPrChange>
          </w:tcPr>
          <w:p w14:paraId="3CE6C898" w14:textId="77777777" w:rsidR="006C7785" w:rsidRPr="00340B0D" w:rsidRDefault="006C7785" w:rsidP="00380FCD">
            <w:pPr>
              <w:rPr>
                <w:rFonts w:cs="Arial"/>
                <w:sz w:val="18"/>
                <w:szCs w:val="18"/>
              </w:rPr>
            </w:pPr>
            <w:r w:rsidRPr="00340B0D">
              <w:rPr>
                <w:rFonts w:cs="Arial"/>
                <w:sz w:val="18"/>
                <w:szCs w:val="18"/>
              </w:rPr>
              <w:t>Radar Overlay</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Change w:id="3039" w:author="jonathan pritchard" w:date="2024-10-22T11:35:00Z" w16du:dateUtc="2024-10-22T10:35:00Z">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tcPrChange>
          </w:tcPr>
          <w:p w14:paraId="7CAA47C8" w14:textId="77777777" w:rsidR="006C7785" w:rsidRPr="00340B0D" w:rsidRDefault="006C7785" w:rsidP="00380FCD">
            <w:pPr>
              <w:rPr>
                <w:rFonts w:cs="Arial"/>
                <w:sz w:val="18"/>
                <w:szCs w:val="18"/>
              </w:rPr>
            </w:pPr>
          </w:p>
        </w:tc>
        <w:tc>
          <w:tcPr>
            <w:tcW w:w="4103" w:type="dxa"/>
            <w:gridSpan w:val="4"/>
            <w:tcBorders>
              <w:left w:val="single" w:sz="12" w:space="0" w:color="auto"/>
            </w:tcBorders>
            <w:tcPrChange w:id="3040" w:author="jonathan pritchard" w:date="2024-10-22T11:35:00Z" w16du:dateUtc="2024-10-22T10:35:00Z">
              <w:tcPr>
                <w:tcW w:w="4103" w:type="dxa"/>
                <w:gridSpan w:val="4"/>
                <w:tcBorders>
                  <w:left w:val="single" w:sz="12" w:space="0" w:color="auto"/>
                </w:tcBorders>
              </w:tcPr>
            </w:tcPrChange>
          </w:tcPr>
          <w:p w14:paraId="2B90B852" w14:textId="77777777" w:rsidR="006C7785" w:rsidRPr="00340B0D" w:rsidRDefault="006C7785" w:rsidP="00380FCD">
            <w:pPr>
              <w:rPr>
                <w:rFonts w:cs="Arial"/>
                <w:sz w:val="18"/>
                <w:szCs w:val="18"/>
              </w:rPr>
            </w:pPr>
            <w:r w:rsidRPr="00340B0D">
              <w:rPr>
                <w:rFonts w:cs="Arial"/>
                <w:sz w:val="18"/>
                <w:szCs w:val="18"/>
              </w:rPr>
              <w:t>Update Review</w:t>
            </w:r>
          </w:p>
        </w:tc>
        <w:tc>
          <w:tcPr>
            <w:tcW w:w="632" w:type="dxa"/>
            <w:tcBorders>
              <w:right w:val="single" w:sz="12" w:space="0" w:color="auto"/>
            </w:tcBorders>
            <w:tcPrChange w:id="3041" w:author="jonathan pritchard" w:date="2024-10-22T11:35:00Z" w16du:dateUtc="2024-10-22T10:35:00Z">
              <w:tcPr>
                <w:tcW w:w="632" w:type="dxa"/>
                <w:gridSpan w:val="2"/>
                <w:tcBorders>
                  <w:right w:val="single" w:sz="12" w:space="0" w:color="auto"/>
                </w:tcBorders>
              </w:tcPr>
            </w:tcPrChange>
          </w:tcPr>
          <w:p w14:paraId="69FBF495" w14:textId="77777777" w:rsidR="006C7785" w:rsidRPr="00340B0D" w:rsidRDefault="006C7785" w:rsidP="00380FCD">
            <w:pPr>
              <w:jc w:val="center"/>
              <w:rPr>
                <w:rFonts w:cs="Arial"/>
                <w:sz w:val="18"/>
                <w:szCs w:val="18"/>
              </w:rPr>
            </w:pPr>
          </w:p>
        </w:tc>
      </w:tr>
      <w:tr w:rsidR="006C7785" w:rsidRPr="00340B0D" w14:paraId="439F5129" w14:textId="77777777" w:rsidTr="00CF00C7">
        <w:trPr>
          <w:gridBefore w:val="1"/>
          <w:wBefore w:w="12" w:type="dxa"/>
          <w:trPrChange w:id="3042" w:author="jonathan pritchard" w:date="2024-10-22T11:35:00Z" w16du:dateUtc="2024-10-22T10:35:00Z">
            <w:trPr>
              <w:gridBefore w:val="2"/>
              <w:wBefore w:w="12" w:type="dxa"/>
            </w:trPr>
          </w:trPrChange>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Change w:id="3043" w:author="jonathan pritchard" w:date="2024-10-22T11:35:00Z" w16du:dateUtc="2024-10-22T10:35:00Z">
              <w:tcPr>
                <w:tcW w:w="2994" w:type="dxa"/>
                <w:gridSpan w:val="2"/>
                <w:tcBorders>
                  <w:top w:val="single" w:sz="8" w:space="0" w:color="auto"/>
                  <w:left w:val="single" w:sz="12" w:space="0" w:color="auto"/>
                  <w:bottom w:val="single" w:sz="8" w:space="0" w:color="auto"/>
                  <w:right w:val="single" w:sz="12" w:space="0" w:color="auto"/>
                </w:tcBorders>
                <w:shd w:val="clear" w:color="auto" w:fill="auto"/>
              </w:tcPr>
            </w:tcPrChange>
          </w:tcPr>
          <w:p w14:paraId="79B7198F" w14:textId="77777777" w:rsidR="006C7785" w:rsidRPr="00340B0D" w:rsidRDefault="006C7785" w:rsidP="00380FCD">
            <w:pPr>
              <w:rPr>
                <w:rFonts w:cs="Arial"/>
                <w:sz w:val="18"/>
                <w:szCs w:val="18"/>
              </w:rPr>
            </w:pPr>
            <w:r w:rsidRPr="00340B0D">
              <w:rPr>
                <w:rFonts w:cs="Arial"/>
                <w:sz w:val="18"/>
                <w:szCs w:val="18"/>
              </w:rPr>
              <w:t>Plain Boundaries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Change w:id="3044" w:author="jonathan pritchard" w:date="2024-10-22T11:35:00Z" w16du:dateUtc="2024-10-22T10:35:00Z">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tcPrChange>
          </w:tcPr>
          <w:p w14:paraId="005C7AB1" w14:textId="77777777" w:rsidR="006C7785" w:rsidRPr="00340B0D" w:rsidRDefault="006C7785" w:rsidP="00380FCD">
            <w:pPr>
              <w:rPr>
                <w:rFonts w:cs="Arial"/>
                <w:sz w:val="18"/>
                <w:szCs w:val="18"/>
              </w:rPr>
            </w:pPr>
          </w:p>
        </w:tc>
        <w:tc>
          <w:tcPr>
            <w:tcW w:w="4103" w:type="dxa"/>
            <w:gridSpan w:val="4"/>
            <w:tcBorders>
              <w:left w:val="single" w:sz="12" w:space="0" w:color="auto"/>
            </w:tcBorders>
            <w:tcPrChange w:id="3045" w:author="jonathan pritchard" w:date="2024-10-22T11:35:00Z" w16du:dateUtc="2024-10-22T10:35:00Z">
              <w:tcPr>
                <w:tcW w:w="4103" w:type="dxa"/>
                <w:gridSpan w:val="4"/>
                <w:tcBorders>
                  <w:left w:val="single" w:sz="12" w:space="0" w:color="auto"/>
                </w:tcBorders>
              </w:tcPr>
            </w:tcPrChange>
          </w:tcPr>
          <w:p w14:paraId="76DB8687" w14:textId="77777777" w:rsidR="006C7785" w:rsidRPr="00340B0D" w:rsidRDefault="006C7785" w:rsidP="00380FCD">
            <w:pPr>
              <w:rPr>
                <w:rFonts w:cs="Arial"/>
                <w:sz w:val="18"/>
                <w:szCs w:val="18"/>
              </w:rPr>
            </w:pPr>
            <w:r w:rsidRPr="00340B0D">
              <w:rPr>
                <w:rFonts w:cs="Arial"/>
                <w:b/>
                <w:bCs/>
                <w:sz w:val="18"/>
                <w:szCs w:val="18"/>
              </w:rPr>
              <w:t>Text Groups</w:t>
            </w:r>
          </w:p>
        </w:tc>
        <w:tc>
          <w:tcPr>
            <w:tcW w:w="632" w:type="dxa"/>
            <w:tcBorders>
              <w:right w:val="single" w:sz="12" w:space="0" w:color="auto"/>
            </w:tcBorders>
            <w:vAlign w:val="center"/>
            <w:tcPrChange w:id="3046" w:author="jonathan pritchard" w:date="2024-10-22T11:35:00Z" w16du:dateUtc="2024-10-22T10:35:00Z">
              <w:tcPr>
                <w:tcW w:w="632" w:type="dxa"/>
                <w:gridSpan w:val="2"/>
                <w:tcBorders>
                  <w:right w:val="single" w:sz="12" w:space="0" w:color="auto"/>
                </w:tcBorders>
                <w:vAlign w:val="center"/>
              </w:tcPr>
            </w:tcPrChange>
          </w:tcPr>
          <w:p w14:paraId="5EC4EC04" w14:textId="77777777" w:rsidR="006C7785" w:rsidRPr="00340B0D" w:rsidRDefault="006C7785" w:rsidP="00380FCD">
            <w:pPr>
              <w:jc w:val="center"/>
              <w:rPr>
                <w:rFonts w:cs="Arial"/>
                <w:sz w:val="18"/>
                <w:szCs w:val="18"/>
              </w:rPr>
            </w:pPr>
          </w:p>
        </w:tc>
      </w:tr>
      <w:tr w:rsidR="006C7785" w:rsidRPr="00340B0D" w14:paraId="62FDF326" w14:textId="77777777" w:rsidTr="00CF00C7">
        <w:trPr>
          <w:gridBefore w:val="1"/>
          <w:wBefore w:w="12" w:type="dxa"/>
          <w:trPrChange w:id="3047" w:author="jonathan pritchard" w:date="2024-10-22T11:35:00Z" w16du:dateUtc="2024-10-22T10:35:00Z">
            <w:trPr>
              <w:gridBefore w:val="2"/>
              <w:wBefore w:w="12" w:type="dxa"/>
            </w:trPr>
          </w:trPrChange>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Change w:id="3048" w:author="jonathan pritchard" w:date="2024-10-22T11:35:00Z" w16du:dateUtc="2024-10-22T10:35:00Z">
              <w:tcPr>
                <w:tcW w:w="2994" w:type="dxa"/>
                <w:gridSpan w:val="2"/>
                <w:tcBorders>
                  <w:top w:val="single" w:sz="8" w:space="0" w:color="auto"/>
                  <w:left w:val="single" w:sz="12" w:space="0" w:color="auto"/>
                  <w:bottom w:val="single" w:sz="8" w:space="0" w:color="auto"/>
                  <w:right w:val="single" w:sz="12" w:space="0" w:color="auto"/>
                </w:tcBorders>
                <w:shd w:val="clear" w:color="auto" w:fill="auto"/>
              </w:tcPr>
            </w:tcPrChange>
          </w:tcPr>
          <w:p w14:paraId="51F96776" w14:textId="77777777" w:rsidR="006C7785" w:rsidRPr="00340B0D" w:rsidRDefault="006C7785" w:rsidP="00380FCD">
            <w:pPr>
              <w:rPr>
                <w:rFonts w:cs="Arial"/>
                <w:sz w:val="18"/>
                <w:szCs w:val="18"/>
              </w:rPr>
            </w:pPr>
            <w:r w:rsidRPr="00340B0D">
              <w:rPr>
                <w:rFonts w:cs="Arial"/>
                <w:sz w:val="18"/>
                <w:szCs w:val="18"/>
              </w:rPr>
              <w:t>Simplified Symbols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Change w:id="3049" w:author="jonathan pritchard" w:date="2024-10-22T11:35:00Z" w16du:dateUtc="2024-10-22T10:35:00Z">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tcPrChange>
          </w:tcPr>
          <w:p w14:paraId="68030457" w14:textId="77777777" w:rsidR="006C7785" w:rsidRPr="00340B0D" w:rsidRDefault="006C7785" w:rsidP="00380FCD">
            <w:pPr>
              <w:rPr>
                <w:rFonts w:cs="Arial"/>
                <w:sz w:val="18"/>
                <w:szCs w:val="18"/>
              </w:rPr>
            </w:pPr>
            <w:r>
              <w:rPr>
                <w:rFonts w:cs="Arial"/>
                <w:sz w:val="18"/>
                <w:szCs w:val="18"/>
              </w:rPr>
              <w:t>false</w:t>
            </w:r>
          </w:p>
        </w:tc>
        <w:tc>
          <w:tcPr>
            <w:tcW w:w="4103" w:type="dxa"/>
            <w:gridSpan w:val="4"/>
            <w:tcBorders>
              <w:left w:val="single" w:sz="12" w:space="0" w:color="auto"/>
            </w:tcBorders>
            <w:tcPrChange w:id="3050" w:author="jonathan pritchard" w:date="2024-10-22T11:35:00Z" w16du:dateUtc="2024-10-22T10:35:00Z">
              <w:tcPr>
                <w:tcW w:w="4103" w:type="dxa"/>
                <w:gridSpan w:val="4"/>
                <w:tcBorders>
                  <w:left w:val="single" w:sz="12" w:space="0" w:color="auto"/>
                </w:tcBorders>
              </w:tcPr>
            </w:tcPrChange>
          </w:tcPr>
          <w:p w14:paraId="56CA5BB7" w14:textId="77777777" w:rsidR="006C7785" w:rsidRPr="00340B0D" w:rsidRDefault="006C7785" w:rsidP="00380FCD">
            <w:pPr>
              <w:rPr>
                <w:rFonts w:cs="Arial"/>
                <w:sz w:val="18"/>
                <w:szCs w:val="18"/>
              </w:rPr>
            </w:pPr>
            <w:r w:rsidRPr="00340B0D">
              <w:rPr>
                <w:rFonts w:cs="Arial"/>
                <w:sz w:val="18"/>
                <w:szCs w:val="18"/>
              </w:rPr>
              <w:t>Chart Text</w:t>
            </w:r>
          </w:p>
        </w:tc>
        <w:tc>
          <w:tcPr>
            <w:tcW w:w="632" w:type="dxa"/>
            <w:tcBorders>
              <w:right w:val="single" w:sz="12" w:space="0" w:color="auto"/>
            </w:tcBorders>
            <w:vAlign w:val="center"/>
            <w:tcPrChange w:id="3051" w:author="jonathan pritchard" w:date="2024-10-22T11:35:00Z" w16du:dateUtc="2024-10-22T10:35:00Z">
              <w:tcPr>
                <w:tcW w:w="632" w:type="dxa"/>
                <w:gridSpan w:val="2"/>
                <w:tcBorders>
                  <w:right w:val="single" w:sz="12" w:space="0" w:color="auto"/>
                </w:tcBorders>
                <w:vAlign w:val="center"/>
              </w:tcPr>
            </w:tcPrChange>
          </w:tcPr>
          <w:p w14:paraId="2C2D5AB7" w14:textId="77777777" w:rsidR="006C7785" w:rsidRPr="00340B0D" w:rsidRDefault="006C7785" w:rsidP="00380FCD">
            <w:pPr>
              <w:jc w:val="center"/>
              <w:rPr>
                <w:rFonts w:cs="Arial"/>
                <w:sz w:val="18"/>
                <w:szCs w:val="18"/>
              </w:rPr>
            </w:pPr>
          </w:p>
        </w:tc>
      </w:tr>
      <w:tr w:rsidR="006C7785" w:rsidRPr="00340B0D" w14:paraId="1B030860" w14:textId="77777777" w:rsidTr="00CF00C7">
        <w:trPr>
          <w:gridBefore w:val="1"/>
          <w:wBefore w:w="12" w:type="dxa"/>
          <w:trPrChange w:id="3052" w:author="jonathan pritchard" w:date="2024-10-22T11:35:00Z" w16du:dateUtc="2024-10-22T10:35:00Z">
            <w:trPr>
              <w:gridBefore w:val="2"/>
              <w:wBefore w:w="12" w:type="dxa"/>
            </w:trPr>
          </w:trPrChange>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Change w:id="3053" w:author="jonathan pritchard" w:date="2024-10-22T11:35:00Z" w16du:dateUtc="2024-10-22T10:35:00Z">
              <w:tcPr>
                <w:tcW w:w="2994" w:type="dxa"/>
                <w:gridSpan w:val="2"/>
                <w:tcBorders>
                  <w:top w:val="single" w:sz="8" w:space="0" w:color="auto"/>
                  <w:left w:val="single" w:sz="12" w:space="0" w:color="auto"/>
                  <w:bottom w:val="single" w:sz="8" w:space="0" w:color="auto"/>
                  <w:right w:val="single" w:sz="12" w:space="0" w:color="auto"/>
                </w:tcBorders>
                <w:shd w:val="clear" w:color="auto" w:fill="auto"/>
              </w:tcPr>
            </w:tcPrChange>
          </w:tcPr>
          <w:p w14:paraId="4365DC62" w14:textId="77777777" w:rsidR="006C7785" w:rsidRPr="00340B0D" w:rsidRDefault="006C7785" w:rsidP="00380FCD">
            <w:pPr>
              <w:rPr>
                <w:rFonts w:cs="Arial"/>
                <w:sz w:val="18"/>
                <w:szCs w:val="18"/>
              </w:rPr>
            </w:pPr>
            <w:r w:rsidRPr="00340B0D">
              <w:rPr>
                <w:rFonts w:cs="Arial"/>
                <w:sz w:val="18"/>
                <w:szCs w:val="18"/>
              </w:rPr>
              <w:t>Full Light Lines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Change w:id="3054" w:author="jonathan pritchard" w:date="2024-10-22T11:35:00Z" w16du:dateUtc="2024-10-22T10:35:00Z">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tcPrChange>
          </w:tcPr>
          <w:p w14:paraId="35C484CD" w14:textId="77777777" w:rsidR="006C7785" w:rsidRPr="00340B0D" w:rsidRDefault="006C7785" w:rsidP="00380FCD">
            <w:pPr>
              <w:rPr>
                <w:rFonts w:cs="Arial"/>
                <w:sz w:val="18"/>
                <w:szCs w:val="18"/>
              </w:rPr>
            </w:pPr>
          </w:p>
        </w:tc>
        <w:tc>
          <w:tcPr>
            <w:tcW w:w="4103" w:type="dxa"/>
            <w:gridSpan w:val="4"/>
            <w:tcBorders>
              <w:left w:val="single" w:sz="12" w:space="0" w:color="auto"/>
            </w:tcBorders>
            <w:tcPrChange w:id="3055" w:author="jonathan pritchard" w:date="2024-10-22T11:35:00Z" w16du:dateUtc="2024-10-22T10:35:00Z">
              <w:tcPr>
                <w:tcW w:w="4103" w:type="dxa"/>
                <w:gridSpan w:val="4"/>
                <w:tcBorders>
                  <w:left w:val="single" w:sz="12" w:space="0" w:color="auto"/>
                </w:tcBorders>
              </w:tcPr>
            </w:tcPrChange>
          </w:tcPr>
          <w:p w14:paraId="4F278736"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32" w:type="dxa"/>
            <w:tcBorders>
              <w:right w:val="single" w:sz="12" w:space="0" w:color="auto"/>
            </w:tcBorders>
            <w:vAlign w:val="center"/>
            <w:tcPrChange w:id="3056" w:author="jonathan pritchard" w:date="2024-10-22T11:35:00Z" w16du:dateUtc="2024-10-22T10:35:00Z">
              <w:tcPr>
                <w:tcW w:w="632" w:type="dxa"/>
                <w:gridSpan w:val="2"/>
                <w:tcBorders>
                  <w:right w:val="single" w:sz="12" w:space="0" w:color="auto"/>
                </w:tcBorders>
                <w:vAlign w:val="center"/>
              </w:tcPr>
            </w:tcPrChange>
          </w:tcPr>
          <w:p w14:paraId="3A7AFB2F" w14:textId="77777777" w:rsidR="006C7785" w:rsidRPr="00340B0D" w:rsidRDefault="006C7785" w:rsidP="00380FCD">
            <w:pPr>
              <w:jc w:val="center"/>
              <w:rPr>
                <w:rFonts w:cs="Arial"/>
                <w:sz w:val="18"/>
                <w:szCs w:val="18"/>
              </w:rPr>
            </w:pPr>
          </w:p>
        </w:tc>
      </w:tr>
      <w:tr w:rsidR="006C7785" w:rsidRPr="00340B0D" w14:paraId="075CFD0D" w14:textId="77777777" w:rsidTr="00CF00C7">
        <w:trPr>
          <w:gridBefore w:val="1"/>
          <w:wBefore w:w="12" w:type="dxa"/>
          <w:trPrChange w:id="3057" w:author="jonathan pritchard" w:date="2024-10-22T11:35:00Z" w16du:dateUtc="2024-10-22T10:35:00Z">
            <w:trPr>
              <w:gridBefore w:val="2"/>
              <w:wBefore w:w="12" w:type="dxa"/>
            </w:trPr>
          </w:trPrChange>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Change w:id="3058" w:author="jonathan pritchard" w:date="2024-10-22T11:35:00Z" w16du:dateUtc="2024-10-22T10:35:00Z">
              <w:tcPr>
                <w:tcW w:w="2994" w:type="dxa"/>
                <w:gridSpan w:val="2"/>
                <w:tcBorders>
                  <w:top w:val="single" w:sz="8" w:space="0" w:color="auto"/>
                  <w:left w:val="single" w:sz="12" w:space="0" w:color="auto"/>
                  <w:bottom w:val="single" w:sz="8" w:space="0" w:color="auto"/>
                  <w:right w:val="single" w:sz="12" w:space="0" w:color="auto"/>
                </w:tcBorders>
                <w:shd w:val="clear" w:color="auto" w:fill="auto"/>
              </w:tcPr>
            </w:tcPrChange>
          </w:tcPr>
          <w:p w14:paraId="5E651D98" w14:textId="77777777" w:rsidR="006C7785" w:rsidRPr="00340B0D" w:rsidRDefault="006C7785" w:rsidP="00380FCD">
            <w:pPr>
              <w:rPr>
                <w:rFonts w:cs="Arial"/>
                <w:sz w:val="18"/>
                <w:szCs w:val="18"/>
              </w:rPr>
            </w:pPr>
            <w:r w:rsidRPr="00340B0D">
              <w:rPr>
                <w:rFonts w:cs="Arial"/>
                <w:sz w:val="18"/>
                <w:szCs w:val="18"/>
              </w:rPr>
              <w:t>Ignore scale minimum</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Change w:id="3059" w:author="jonathan pritchard" w:date="2024-10-22T11:35:00Z" w16du:dateUtc="2024-10-22T10:35:00Z">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tcPrChange>
          </w:tcPr>
          <w:p w14:paraId="682D3E70" w14:textId="77777777" w:rsidR="006C7785" w:rsidRPr="00340B0D" w:rsidRDefault="006C7785" w:rsidP="00380FCD">
            <w:pPr>
              <w:rPr>
                <w:rFonts w:cs="Arial"/>
                <w:sz w:val="18"/>
                <w:szCs w:val="18"/>
              </w:rPr>
            </w:pPr>
          </w:p>
        </w:tc>
        <w:tc>
          <w:tcPr>
            <w:tcW w:w="4103" w:type="dxa"/>
            <w:gridSpan w:val="4"/>
            <w:tcBorders>
              <w:left w:val="single" w:sz="12" w:space="0" w:color="auto"/>
            </w:tcBorders>
            <w:tcPrChange w:id="3060" w:author="jonathan pritchard" w:date="2024-10-22T11:35:00Z" w16du:dateUtc="2024-10-22T10:35:00Z">
              <w:tcPr>
                <w:tcW w:w="4103" w:type="dxa"/>
                <w:gridSpan w:val="4"/>
                <w:tcBorders>
                  <w:left w:val="single" w:sz="12" w:space="0" w:color="auto"/>
                </w:tcBorders>
              </w:tcPr>
            </w:tcPrChange>
          </w:tcPr>
          <w:p w14:paraId="2AC12FF2"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32" w:type="dxa"/>
            <w:tcBorders>
              <w:right w:val="single" w:sz="12" w:space="0" w:color="auto"/>
            </w:tcBorders>
            <w:vAlign w:val="center"/>
            <w:tcPrChange w:id="3061" w:author="jonathan pritchard" w:date="2024-10-22T11:35:00Z" w16du:dateUtc="2024-10-22T10:35:00Z">
              <w:tcPr>
                <w:tcW w:w="632" w:type="dxa"/>
                <w:gridSpan w:val="2"/>
                <w:tcBorders>
                  <w:right w:val="single" w:sz="12" w:space="0" w:color="auto"/>
                </w:tcBorders>
                <w:vAlign w:val="center"/>
              </w:tcPr>
            </w:tcPrChange>
          </w:tcPr>
          <w:p w14:paraId="505927E9" w14:textId="77777777" w:rsidR="006C7785" w:rsidRPr="00340B0D" w:rsidRDefault="006C7785" w:rsidP="00380FCD">
            <w:pPr>
              <w:jc w:val="center"/>
              <w:rPr>
                <w:rFonts w:cs="Arial"/>
                <w:sz w:val="18"/>
                <w:szCs w:val="18"/>
              </w:rPr>
            </w:pPr>
          </w:p>
        </w:tc>
      </w:tr>
      <w:tr w:rsidR="006C7785" w:rsidRPr="00340B0D" w14:paraId="60DA08DE" w14:textId="77777777" w:rsidTr="00CF00C7">
        <w:trPr>
          <w:gridBefore w:val="1"/>
          <w:wBefore w:w="12" w:type="dxa"/>
          <w:trPrChange w:id="3062" w:author="jonathan pritchard" w:date="2024-10-22T11:35:00Z" w16du:dateUtc="2024-10-22T10:35:00Z">
            <w:trPr>
              <w:gridBefore w:val="2"/>
              <w:wBefore w:w="12" w:type="dxa"/>
            </w:trPr>
          </w:trPrChange>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Change w:id="3063" w:author="jonathan pritchard" w:date="2024-10-22T11:35:00Z" w16du:dateUtc="2024-10-22T10:35:00Z">
              <w:tcPr>
                <w:tcW w:w="2994" w:type="dxa"/>
                <w:gridSpan w:val="2"/>
                <w:tcBorders>
                  <w:top w:val="single" w:sz="8" w:space="0" w:color="auto"/>
                  <w:left w:val="single" w:sz="12" w:space="0" w:color="auto"/>
                  <w:bottom w:val="single" w:sz="8" w:space="0" w:color="auto"/>
                  <w:right w:val="single" w:sz="12" w:space="0" w:color="auto"/>
                </w:tcBorders>
                <w:shd w:val="clear" w:color="auto" w:fill="auto"/>
              </w:tcPr>
            </w:tcPrChange>
          </w:tcPr>
          <w:p w14:paraId="15648250" w14:textId="77777777" w:rsidR="006C7785" w:rsidRPr="00340B0D" w:rsidRDefault="006C7785" w:rsidP="00380FCD">
            <w:pPr>
              <w:rPr>
                <w:rFonts w:cs="Arial"/>
                <w:sz w:val="18"/>
                <w:szCs w:val="18"/>
              </w:rPr>
            </w:pPr>
            <w:r w:rsidRPr="00340B0D">
              <w:rPr>
                <w:rFonts w:cs="Arial"/>
                <w:sz w:val="18"/>
                <w:szCs w:val="18"/>
              </w:rPr>
              <w:t>Shallow Water Dangers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tcPrChange w:id="3064" w:author="jonathan pritchard" w:date="2024-10-22T11:35:00Z" w16du:dateUtc="2024-10-22T10:35:00Z">
              <w:tcPr>
                <w:tcW w:w="1505" w:type="dxa"/>
                <w:gridSpan w:val="2"/>
                <w:tcBorders>
                  <w:top w:val="single" w:sz="8" w:space="0" w:color="auto"/>
                  <w:left w:val="single" w:sz="12" w:space="0" w:color="auto"/>
                  <w:bottom w:val="single" w:sz="8" w:space="0" w:color="auto"/>
                  <w:right w:val="single" w:sz="12" w:space="0" w:color="auto"/>
                </w:tcBorders>
                <w:shd w:val="clear" w:color="auto" w:fill="auto"/>
              </w:tcPr>
            </w:tcPrChange>
          </w:tcPr>
          <w:p w14:paraId="4BE7FF71" w14:textId="77777777" w:rsidR="006C7785" w:rsidRPr="00340B0D" w:rsidRDefault="006C7785" w:rsidP="00380FCD">
            <w:pPr>
              <w:rPr>
                <w:rFonts w:cs="Arial"/>
                <w:sz w:val="18"/>
                <w:szCs w:val="18"/>
              </w:rPr>
            </w:pPr>
          </w:p>
        </w:tc>
        <w:tc>
          <w:tcPr>
            <w:tcW w:w="4103" w:type="dxa"/>
            <w:gridSpan w:val="4"/>
            <w:tcBorders>
              <w:left w:val="single" w:sz="12" w:space="0" w:color="auto"/>
            </w:tcBorders>
            <w:tcPrChange w:id="3065" w:author="jonathan pritchard" w:date="2024-10-22T11:35:00Z" w16du:dateUtc="2024-10-22T10:35:00Z">
              <w:tcPr>
                <w:tcW w:w="4103" w:type="dxa"/>
                <w:gridSpan w:val="4"/>
                <w:tcBorders>
                  <w:left w:val="single" w:sz="12" w:space="0" w:color="auto"/>
                </w:tcBorders>
              </w:tcPr>
            </w:tcPrChange>
          </w:tcPr>
          <w:p w14:paraId="1E3F7DBA" w14:textId="77777777" w:rsidR="006C7785" w:rsidRPr="00340B0D" w:rsidRDefault="006C7785" w:rsidP="00380FCD">
            <w:pPr>
              <w:rPr>
                <w:rFonts w:cs="Arial"/>
                <w:sz w:val="18"/>
                <w:szCs w:val="18"/>
              </w:rPr>
            </w:pPr>
            <w:r w:rsidRPr="00340B0D">
              <w:rPr>
                <w:rFonts w:cs="Arial"/>
                <w:sz w:val="18"/>
                <w:szCs w:val="18"/>
              </w:rPr>
              <w:t xml:space="preserve">        Names</w:t>
            </w:r>
          </w:p>
        </w:tc>
        <w:tc>
          <w:tcPr>
            <w:tcW w:w="632" w:type="dxa"/>
            <w:tcBorders>
              <w:right w:val="single" w:sz="12" w:space="0" w:color="auto"/>
            </w:tcBorders>
            <w:vAlign w:val="center"/>
            <w:tcPrChange w:id="3066" w:author="jonathan pritchard" w:date="2024-10-22T11:35:00Z" w16du:dateUtc="2024-10-22T10:35:00Z">
              <w:tcPr>
                <w:tcW w:w="632" w:type="dxa"/>
                <w:gridSpan w:val="2"/>
                <w:tcBorders>
                  <w:right w:val="single" w:sz="12" w:space="0" w:color="auto"/>
                </w:tcBorders>
                <w:vAlign w:val="center"/>
              </w:tcPr>
            </w:tcPrChange>
          </w:tcPr>
          <w:p w14:paraId="04C6FCB9" w14:textId="77777777" w:rsidR="006C7785" w:rsidRPr="00340B0D" w:rsidRDefault="006C7785" w:rsidP="00380FCD">
            <w:pPr>
              <w:jc w:val="center"/>
              <w:rPr>
                <w:rFonts w:cs="Arial"/>
                <w:sz w:val="18"/>
                <w:szCs w:val="18"/>
              </w:rPr>
            </w:pPr>
          </w:p>
        </w:tc>
      </w:tr>
      <w:tr w:rsidR="006C7785" w:rsidRPr="00340B0D" w14:paraId="526C7645" w14:textId="77777777" w:rsidTr="00CF00C7">
        <w:trPr>
          <w:gridBefore w:val="1"/>
          <w:wBefore w:w="12" w:type="dxa"/>
          <w:trPrChange w:id="3067" w:author="jonathan pritchard" w:date="2024-10-22T11:35:00Z" w16du:dateUtc="2024-10-22T10:35:00Z">
            <w:trPr>
              <w:gridBefore w:val="2"/>
              <w:wBefore w:w="12" w:type="dxa"/>
            </w:trPr>
          </w:trPrChange>
        </w:trPr>
        <w:tc>
          <w:tcPr>
            <w:tcW w:w="4499" w:type="dxa"/>
            <w:gridSpan w:val="4"/>
            <w:tcBorders>
              <w:top w:val="single" w:sz="8" w:space="0" w:color="auto"/>
              <w:left w:val="single" w:sz="12" w:space="0" w:color="auto"/>
              <w:right w:val="single" w:sz="12" w:space="0" w:color="auto"/>
            </w:tcBorders>
            <w:shd w:val="clear" w:color="auto" w:fill="BFBFBF" w:themeFill="background1" w:themeFillShade="BF"/>
            <w:vAlign w:val="center"/>
            <w:tcPrChange w:id="3068" w:author="jonathan pritchard" w:date="2024-10-22T11:35:00Z" w16du:dateUtc="2024-10-22T10:35:00Z">
              <w:tcPr>
                <w:tcW w:w="4499" w:type="dxa"/>
                <w:gridSpan w:val="4"/>
                <w:tcBorders>
                  <w:top w:val="single" w:sz="8" w:space="0" w:color="auto"/>
                  <w:left w:val="single" w:sz="12" w:space="0" w:color="auto"/>
                  <w:right w:val="single" w:sz="12" w:space="0" w:color="auto"/>
                </w:tcBorders>
                <w:shd w:val="clear" w:color="auto" w:fill="BFBFBF" w:themeFill="background1" w:themeFillShade="BF"/>
                <w:vAlign w:val="center"/>
              </w:tcPr>
            </w:tcPrChange>
          </w:tcPr>
          <w:p w14:paraId="27930750"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03" w:type="dxa"/>
            <w:gridSpan w:val="4"/>
            <w:tcBorders>
              <w:left w:val="single" w:sz="12" w:space="0" w:color="auto"/>
            </w:tcBorders>
            <w:tcPrChange w:id="3069" w:author="jonathan pritchard" w:date="2024-10-22T11:35:00Z" w16du:dateUtc="2024-10-22T10:35:00Z">
              <w:tcPr>
                <w:tcW w:w="4103" w:type="dxa"/>
                <w:gridSpan w:val="4"/>
                <w:tcBorders>
                  <w:left w:val="single" w:sz="12" w:space="0" w:color="auto"/>
                </w:tcBorders>
              </w:tcPr>
            </w:tcPrChange>
          </w:tcPr>
          <w:p w14:paraId="4E8C59A9"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32" w:type="dxa"/>
            <w:tcBorders>
              <w:right w:val="single" w:sz="12" w:space="0" w:color="auto"/>
            </w:tcBorders>
            <w:tcPrChange w:id="3070" w:author="jonathan pritchard" w:date="2024-10-22T11:35:00Z" w16du:dateUtc="2024-10-22T10:35:00Z">
              <w:tcPr>
                <w:tcW w:w="632" w:type="dxa"/>
                <w:gridSpan w:val="2"/>
                <w:tcBorders>
                  <w:right w:val="single" w:sz="12" w:space="0" w:color="auto"/>
                </w:tcBorders>
              </w:tcPr>
            </w:tcPrChange>
          </w:tcPr>
          <w:p w14:paraId="79587AD0" w14:textId="77777777" w:rsidR="006C7785" w:rsidRPr="00340B0D" w:rsidRDefault="006C7785" w:rsidP="00380FCD">
            <w:pPr>
              <w:jc w:val="center"/>
              <w:rPr>
                <w:rFonts w:cs="Arial"/>
                <w:sz w:val="18"/>
                <w:szCs w:val="18"/>
              </w:rPr>
            </w:pPr>
          </w:p>
        </w:tc>
      </w:tr>
      <w:tr w:rsidR="006C7785" w:rsidRPr="00340B0D" w14:paraId="78790703" w14:textId="77777777" w:rsidTr="00CF00C7">
        <w:trPr>
          <w:gridBefore w:val="1"/>
          <w:wBefore w:w="12" w:type="dxa"/>
          <w:trPrChange w:id="3071" w:author="jonathan pritchard" w:date="2024-10-22T11:35:00Z" w16du:dateUtc="2024-10-22T10:35:00Z">
            <w:trPr>
              <w:gridBefore w:val="2"/>
              <w:wBefore w:w="12" w:type="dxa"/>
            </w:trPr>
          </w:trPrChange>
        </w:trPr>
        <w:sdt>
          <w:sdtPr>
            <w:rPr>
              <w:rFonts w:cs="Arial"/>
              <w:sz w:val="18"/>
              <w:szCs w:val="18"/>
            </w:rPr>
            <w:alias w:val="Palette"/>
            <w:tag w:val="Palette"/>
            <w:id w:val="-490101894"/>
            <w:placeholder>
              <w:docPart w:val="71954A4B122048D6A610FA920D678E42"/>
            </w:placeholder>
            <w:comboBox>
              <w:listItem w:displayText="Day" w:value="Day"/>
              <w:listItem w:displayText="Dusk" w:value="Dusk"/>
              <w:listItem w:displayText="Night" w:value="Night"/>
            </w:comboBox>
          </w:sdtPr>
          <w:sdtContent>
            <w:tc>
              <w:tcPr>
                <w:tcW w:w="4499" w:type="dxa"/>
                <w:gridSpan w:val="4"/>
                <w:tcBorders>
                  <w:left w:val="single" w:sz="12" w:space="0" w:color="auto"/>
                  <w:bottom w:val="single" w:sz="12" w:space="0" w:color="auto"/>
                  <w:right w:val="single" w:sz="12" w:space="0" w:color="auto"/>
                </w:tcBorders>
                <w:tcPrChange w:id="3072" w:author="jonathan pritchard" w:date="2024-10-22T11:35:00Z" w16du:dateUtc="2024-10-22T10:35:00Z">
                  <w:tcPr>
                    <w:tcW w:w="4499" w:type="dxa"/>
                    <w:gridSpan w:val="4"/>
                    <w:tcBorders>
                      <w:left w:val="single" w:sz="12" w:space="0" w:color="auto"/>
                      <w:bottom w:val="single" w:sz="12" w:space="0" w:color="auto"/>
                      <w:right w:val="single" w:sz="12" w:space="0" w:color="auto"/>
                    </w:tcBorders>
                  </w:tcPr>
                </w:tcPrChange>
              </w:tcPr>
              <w:p w14:paraId="260226E2" w14:textId="77777777" w:rsidR="006C7785" w:rsidRPr="00340B0D" w:rsidRDefault="006C7785" w:rsidP="00380FCD">
                <w:pPr>
                  <w:rPr>
                    <w:rFonts w:cs="Arial"/>
                    <w:sz w:val="18"/>
                    <w:szCs w:val="18"/>
                  </w:rPr>
                </w:pPr>
                <w:r>
                  <w:rPr>
                    <w:rFonts w:cs="Arial"/>
                    <w:sz w:val="18"/>
                    <w:szCs w:val="18"/>
                  </w:rPr>
                  <w:t>Night</w:t>
                </w:r>
              </w:p>
            </w:tc>
          </w:sdtContent>
        </w:sdt>
        <w:tc>
          <w:tcPr>
            <w:tcW w:w="4103" w:type="dxa"/>
            <w:gridSpan w:val="4"/>
            <w:tcBorders>
              <w:left w:val="single" w:sz="12" w:space="0" w:color="auto"/>
            </w:tcBorders>
            <w:tcPrChange w:id="3073" w:author="jonathan pritchard" w:date="2024-10-22T11:35:00Z" w16du:dateUtc="2024-10-22T10:35:00Z">
              <w:tcPr>
                <w:tcW w:w="4103" w:type="dxa"/>
                <w:gridSpan w:val="4"/>
                <w:tcBorders>
                  <w:left w:val="single" w:sz="12" w:space="0" w:color="auto"/>
                </w:tcBorders>
              </w:tcPr>
            </w:tcPrChange>
          </w:tcPr>
          <w:p w14:paraId="3B9A8292"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32" w:type="dxa"/>
            <w:tcBorders>
              <w:right w:val="single" w:sz="12" w:space="0" w:color="auto"/>
            </w:tcBorders>
            <w:tcPrChange w:id="3074" w:author="jonathan pritchard" w:date="2024-10-22T11:35:00Z" w16du:dateUtc="2024-10-22T10:35:00Z">
              <w:tcPr>
                <w:tcW w:w="632" w:type="dxa"/>
                <w:gridSpan w:val="2"/>
                <w:tcBorders>
                  <w:right w:val="single" w:sz="12" w:space="0" w:color="auto"/>
                </w:tcBorders>
              </w:tcPr>
            </w:tcPrChange>
          </w:tcPr>
          <w:p w14:paraId="318FE60B" w14:textId="77777777" w:rsidR="006C7785" w:rsidRPr="00340B0D" w:rsidRDefault="006C7785" w:rsidP="00380FCD">
            <w:pPr>
              <w:jc w:val="center"/>
              <w:rPr>
                <w:rFonts w:cs="Arial"/>
                <w:sz w:val="18"/>
                <w:szCs w:val="18"/>
              </w:rPr>
            </w:pPr>
          </w:p>
        </w:tc>
      </w:tr>
      <w:tr w:rsidR="006C7785" w:rsidRPr="00340B0D" w14:paraId="78938FB8" w14:textId="77777777" w:rsidTr="00CF00C7">
        <w:trPr>
          <w:gridBefore w:val="1"/>
          <w:wBefore w:w="12" w:type="dxa"/>
          <w:trPrChange w:id="3075" w:author="jonathan pritchard" w:date="2024-10-22T11:35:00Z" w16du:dateUtc="2024-10-22T10:35:00Z">
            <w:trPr>
              <w:gridBefore w:val="2"/>
              <w:wBefore w:w="12" w:type="dxa"/>
            </w:trPr>
          </w:trPrChange>
        </w:trPr>
        <w:tc>
          <w:tcPr>
            <w:tcW w:w="4499" w:type="dxa"/>
            <w:gridSpan w:val="4"/>
            <w:tcBorders>
              <w:top w:val="single" w:sz="12" w:space="0" w:color="auto"/>
              <w:left w:val="single" w:sz="12" w:space="0" w:color="auto"/>
              <w:right w:val="single" w:sz="12" w:space="0" w:color="auto"/>
            </w:tcBorders>
            <w:shd w:val="clear" w:color="auto" w:fill="FFFFFF" w:themeFill="background1"/>
            <w:vAlign w:val="center"/>
            <w:tcPrChange w:id="3076" w:author="jonathan pritchard" w:date="2024-10-22T11:35:00Z" w16du:dateUtc="2024-10-22T10:35:00Z">
              <w:tcPr>
                <w:tcW w:w="4499" w:type="dxa"/>
                <w:gridSpan w:val="4"/>
                <w:tcBorders>
                  <w:top w:val="single" w:sz="12" w:space="0" w:color="auto"/>
                  <w:left w:val="single" w:sz="12" w:space="0" w:color="auto"/>
                  <w:right w:val="single" w:sz="12" w:space="0" w:color="auto"/>
                </w:tcBorders>
                <w:shd w:val="clear" w:color="auto" w:fill="FFFFFF" w:themeFill="background1"/>
                <w:vAlign w:val="center"/>
              </w:tcPr>
            </w:tcPrChange>
          </w:tcPr>
          <w:p w14:paraId="560F082F" w14:textId="77777777" w:rsidR="006C7785" w:rsidRPr="00340B0D" w:rsidRDefault="006C7785" w:rsidP="00380FCD">
            <w:pPr>
              <w:jc w:val="center"/>
              <w:rPr>
                <w:rFonts w:cs="Arial"/>
                <w:b/>
                <w:bCs/>
                <w:sz w:val="18"/>
                <w:szCs w:val="18"/>
              </w:rPr>
            </w:pPr>
          </w:p>
        </w:tc>
        <w:tc>
          <w:tcPr>
            <w:tcW w:w="4103" w:type="dxa"/>
            <w:gridSpan w:val="4"/>
            <w:tcBorders>
              <w:left w:val="single" w:sz="12" w:space="0" w:color="auto"/>
            </w:tcBorders>
            <w:tcPrChange w:id="3077" w:author="jonathan pritchard" w:date="2024-10-22T11:35:00Z" w16du:dateUtc="2024-10-22T10:35:00Z">
              <w:tcPr>
                <w:tcW w:w="4103" w:type="dxa"/>
                <w:gridSpan w:val="4"/>
                <w:tcBorders>
                  <w:left w:val="single" w:sz="12" w:space="0" w:color="auto"/>
                </w:tcBorders>
              </w:tcPr>
            </w:tcPrChange>
          </w:tcPr>
          <w:p w14:paraId="19B9C3ED" w14:textId="77777777" w:rsidR="006C7785" w:rsidRPr="00340B0D" w:rsidRDefault="006C7785" w:rsidP="00380FCD">
            <w:pPr>
              <w:rPr>
                <w:rFonts w:cs="Arial"/>
                <w:sz w:val="18"/>
                <w:szCs w:val="18"/>
              </w:rPr>
            </w:pPr>
          </w:p>
        </w:tc>
        <w:tc>
          <w:tcPr>
            <w:tcW w:w="632" w:type="dxa"/>
            <w:tcBorders>
              <w:right w:val="single" w:sz="12" w:space="0" w:color="auto"/>
            </w:tcBorders>
            <w:vAlign w:val="center"/>
            <w:tcPrChange w:id="3078" w:author="jonathan pritchard" w:date="2024-10-22T11:35:00Z" w16du:dateUtc="2024-10-22T10:35:00Z">
              <w:tcPr>
                <w:tcW w:w="632" w:type="dxa"/>
                <w:gridSpan w:val="2"/>
                <w:tcBorders>
                  <w:right w:val="single" w:sz="12" w:space="0" w:color="auto"/>
                </w:tcBorders>
                <w:vAlign w:val="center"/>
              </w:tcPr>
            </w:tcPrChange>
          </w:tcPr>
          <w:p w14:paraId="069E0E34" w14:textId="77777777" w:rsidR="006C7785" w:rsidRPr="00340B0D" w:rsidRDefault="006C7785" w:rsidP="00380FCD">
            <w:pPr>
              <w:jc w:val="center"/>
              <w:rPr>
                <w:rFonts w:cs="Arial"/>
                <w:sz w:val="18"/>
                <w:szCs w:val="18"/>
              </w:rPr>
            </w:pPr>
          </w:p>
        </w:tc>
      </w:tr>
      <w:tr w:rsidR="006C7785" w:rsidRPr="00340B0D" w14:paraId="614E1890" w14:textId="77777777" w:rsidTr="00CF00C7">
        <w:trPr>
          <w:gridBefore w:val="1"/>
          <w:wBefore w:w="12" w:type="dxa"/>
          <w:trPrChange w:id="3079" w:author="jonathan pritchard" w:date="2024-10-22T11:35:00Z" w16du:dateUtc="2024-10-22T10:35:00Z">
            <w:trPr>
              <w:gridBefore w:val="2"/>
              <w:wBefore w:w="12" w:type="dxa"/>
            </w:trPr>
          </w:trPrChange>
        </w:trPr>
        <w:tc>
          <w:tcPr>
            <w:tcW w:w="4499" w:type="dxa"/>
            <w:gridSpan w:val="4"/>
            <w:tcBorders>
              <w:left w:val="single" w:sz="12" w:space="0" w:color="auto"/>
              <w:bottom w:val="single" w:sz="12" w:space="0" w:color="auto"/>
              <w:right w:val="single" w:sz="12" w:space="0" w:color="auto"/>
            </w:tcBorders>
            <w:shd w:val="clear" w:color="auto" w:fill="FFFFFF" w:themeFill="background1"/>
            <w:tcPrChange w:id="3080" w:author="jonathan pritchard" w:date="2024-10-22T11:35:00Z" w16du:dateUtc="2024-10-22T10:35:00Z">
              <w:tcPr>
                <w:tcW w:w="4499" w:type="dxa"/>
                <w:gridSpan w:val="4"/>
                <w:tcBorders>
                  <w:left w:val="single" w:sz="12" w:space="0" w:color="auto"/>
                  <w:bottom w:val="single" w:sz="12" w:space="0" w:color="auto"/>
                  <w:right w:val="single" w:sz="12" w:space="0" w:color="auto"/>
                </w:tcBorders>
                <w:shd w:val="clear" w:color="auto" w:fill="FFFFFF" w:themeFill="background1"/>
              </w:tcPr>
            </w:tcPrChange>
          </w:tcPr>
          <w:p w14:paraId="4FFD73D6" w14:textId="77777777" w:rsidR="006C7785" w:rsidRPr="00340B0D" w:rsidRDefault="006C7785" w:rsidP="00380FCD">
            <w:pPr>
              <w:rPr>
                <w:rFonts w:cs="Arial"/>
                <w:sz w:val="18"/>
                <w:szCs w:val="18"/>
              </w:rPr>
            </w:pPr>
          </w:p>
        </w:tc>
        <w:tc>
          <w:tcPr>
            <w:tcW w:w="4103" w:type="dxa"/>
            <w:gridSpan w:val="4"/>
            <w:tcBorders>
              <w:left w:val="single" w:sz="12" w:space="0" w:color="auto"/>
              <w:bottom w:val="single" w:sz="12" w:space="0" w:color="auto"/>
            </w:tcBorders>
            <w:tcPrChange w:id="3081" w:author="jonathan pritchard" w:date="2024-10-22T11:35:00Z" w16du:dateUtc="2024-10-22T10:35:00Z">
              <w:tcPr>
                <w:tcW w:w="4103" w:type="dxa"/>
                <w:gridSpan w:val="4"/>
                <w:tcBorders>
                  <w:left w:val="single" w:sz="12" w:space="0" w:color="auto"/>
                  <w:bottom w:val="single" w:sz="12" w:space="0" w:color="auto"/>
                </w:tcBorders>
              </w:tcPr>
            </w:tcPrChange>
          </w:tcPr>
          <w:p w14:paraId="4951CB75" w14:textId="77777777" w:rsidR="006C7785" w:rsidRPr="00340B0D" w:rsidRDefault="006C7785" w:rsidP="00380FCD">
            <w:pPr>
              <w:jc w:val="center"/>
              <w:rPr>
                <w:rFonts w:cs="Arial"/>
                <w:sz w:val="18"/>
                <w:szCs w:val="18"/>
              </w:rPr>
            </w:pPr>
          </w:p>
        </w:tc>
        <w:tc>
          <w:tcPr>
            <w:tcW w:w="632" w:type="dxa"/>
            <w:tcBorders>
              <w:bottom w:val="single" w:sz="12" w:space="0" w:color="auto"/>
              <w:right w:val="single" w:sz="12" w:space="0" w:color="auto"/>
            </w:tcBorders>
            <w:vAlign w:val="center"/>
            <w:tcPrChange w:id="3082" w:author="jonathan pritchard" w:date="2024-10-22T11:35:00Z" w16du:dateUtc="2024-10-22T10:35:00Z">
              <w:tcPr>
                <w:tcW w:w="632" w:type="dxa"/>
                <w:gridSpan w:val="2"/>
                <w:tcBorders>
                  <w:bottom w:val="single" w:sz="12" w:space="0" w:color="auto"/>
                  <w:right w:val="single" w:sz="12" w:space="0" w:color="auto"/>
                </w:tcBorders>
                <w:vAlign w:val="center"/>
              </w:tcPr>
            </w:tcPrChange>
          </w:tcPr>
          <w:p w14:paraId="61F724DD" w14:textId="77777777" w:rsidR="006C7785" w:rsidRPr="00340B0D" w:rsidRDefault="006C7785" w:rsidP="00380FCD">
            <w:pPr>
              <w:jc w:val="center"/>
              <w:rPr>
                <w:rFonts w:cs="Arial"/>
                <w:sz w:val="18"/>
                <w:szCs w:val="18"/>
              </w:rPr>
            </w:pPr>
          </w:p>
        </w:tc>
      </w:tr>
      <w:tr w:rsidR="006C7785" w:rsidRPr="00340B0D" w14:paraId="580879E2" w14:textId="77777777" w:rsidTr="00CF00C7">
        <w:trPr>
          <w:gridBefore w:val="1"/>
          <w:wBefore w:w="12" w:type="dxa"/>
          <w:trPrChange w:id="3083" w:author="jonathan pritchard" w:date="2024-10-22T11:35:00Z" w16du:dateUtc="2024-10-22T10:35:00Z">
            <w:trPr>
              <w:gridBefore w:val="2"/>
              <w:wBefore w:w="12" w:type="dxa"/>
            </w:trPr>
          </w:trPrChange>
        </w:trPr>
        <w:tc>
          <w:tcPr>
            <w:tcW w:w="4499" w:type="dxa"/>
            <w:gridSpan w:val="4"/>
            <w:tcBorders>
              <w:top w:val="single" w:sz="12" w:space="0" w:color="auto"/>
              <w:left w:val="single" w:sz="12" w:space="0" w:color="auto"/>
              <w:right w:val="single" w:sz="12" w:space="0" w:color="auto"/>
            </w:tcBorders>
            <w:shd w:val="clear" w:color="auto" w:fill="BFBFBF" w:themeFill="background1" w:themeFillShade="BF"/>
            <w:vAlign w:val="center"/>
            <w:tcPrChange w:id="3084" w:author="jonathan pritchard" w:date="2024-10-22T11:35:00Z" w16du:dateUtc="2024-10-22T10:35:00Z">
              <w:tcPr>
                <w:tcW w:w="4499" w:type="dxa"/>
                <w:gridSpan w:val="4"/>
                <w:tcBorders>
                  <w:top w:val="single" w:sz="12" w:space="0" w:color="auto"/>
                  <w:left w:val="single" w:sz="12" w:space="0" w:color="auto"/>
                  <w:right w:val="single" w:sz="12" w:space="0" w:color="auto"/>
                </w:tcBorders>
                <w:shd w:val="clear" w:color="auto" w:fill="BFBFBF" w:themeFill="background1" w:themeFillShade="BF"/>
                <w:vAlign w:val="center"/>
              </w:tcPr>
            </w:tcPrChange>
          </w:tcPr>
          <w:p w14:paraId="0C1123D5"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Change w:id="3085" w:author="jonathan pritchard" w:date="2024-10-22T11:35:00Z" w16du:dateUtc="2024-10-22T10:35:00Z">
              <w:tcPr>
                <w:tcW w:w="4735"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tcPrChange>
          </w:tcPr>
          <w:p w14:paraId="08985BDA"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5DB866FD" w14:textId="77777777" w:rsidTr="00CF00C7">
        <w:trPr>
          <w:gridBefore w:val="1"/>
          <w:wBefore w:w="12" w:type="dxa"/>
          <w:trHeight w:val="287"/>
          <w:trPrChange w:id="3086" w:author="jonathan pritchard" w:date="2024-10-22T11:35:00Z" w16du:dateUtc="2024-10-22T10:35:00Z">
            <w:trPr>
              <w:gridBefore w:val="2"/>
              <w:wBefore w:w="12" w:type="dxa"/>
              <w:trHeight w:val="287"/>
            </w:trPr>
          </w:trPrChange>
        </w:trPr>
        <w:tc>
          <w:tcPr>
            <w:tcW w:w="2709" w:type="dxa"/>
            <w:tcBorders>
              <w:left w:val="single" w:sz="12" w:space="0" w:color="auto"/>
              <w:bottom w:val="single" w:sz="4" w:space="0" w:color="auto"/>
            </w:tcBorders>
            <w:tcPrChange w:id="3087" w:author="jonathan pritchard" w:date="2024-10-22T11:35:00Z" w16du:dateUtc="2024-10-22T10:35:00Z">
              <w:tcPr>
                <w:tcW w:w="2709" w:type="dxa"/>
                <w:tcBorders>
                  <w:left w:val="single" w:sz="12" w:space="0" w:color="auto"/>
                  <w:bottom w:val="single" w:sz="4" w:space="0" w:color="auto"/>
                </w:tcBorders>
              </w:tcPr>
            </w:tcPrChange>
          </w:tcPr>
          <w:p w14:paraId="5838BC13" w14:textId="77777777" w:rsidR="006C7785" w:rsidRPr="00340B0D" w:rsidRDefault="006C7785" w:rsidP="00380FCD">
            <w:pPr>
              <w:rPr>
                <w:rFonts w:cs="Arial"/>
                <w:sz w:val="18"/>
                <w:szCs w:val="18"/>
              </w:rPr>
            </w:pPr>
            <w:r w:rsidRPr="00340B0D">
              <w:rPr>
                <w:rFonts w:cs="Arial"/>
                <w:sz w:val="18"/>
                <w:szCs w:val="18"/>
              </w:rPr>
              <w:t>Start Date</w:t>
            </w:r>
          </w:p>
        </w:tc>
        <w:tc>
          <w:tcPr>
            <w:tcW w:w="1790" w:type="dxa"/>
            <w:gridSpan w:val="3"/>
            <w:tcBorders>
              <w:bottom w:val="single" w:sz="4" w:space="0" w:color="auto"/>
              <w:right w:val="single" w:sz="12" w:space="0" w:color="auto"/>
            </w:tcBorders>
            <w:tcPrChange w:id="3088" w:author="jonathan pritchard" w:date="2024-10-22T11:35:00Z" w16du:dateUtc="2024-10-22T10:35:00Z">
              <w:tcPr>
                <w:tcW w:w="1790" w:type="dxa"/>
                <w:gridSpan w:val="3"/>
                <w:tcBorders>
                  <w:bottom w:val="single" w:sz="4" w:space="0" w:color="auto"/>
                  <w:right w:val="single" w:sz="12" w:space="0" w:color="auto"/>
                </w:tcBorders>
              </w:tcPr>
            </w:tcPrChange>
          </w:tcPr>
          <w:p w14:paraId="1394111A" w14:textId="77777777" w:rsidR="006C7785" w:rsidRPr="00340B0D" w:rsidRDefault="006C7785" w:rsidP="00380FCD">
            <w:pPr>
              <w:rPr>
                <w:rFonts w:cs="Arial"/>
                <w:sz w:val="18"/>
                <w:szCs w:val="18"/>
              </w:rPr>
            </w:pPr>
          </w:p>
        </w:tc>
        <w:tc>
          <w:tcPr>
            <w:tcW w:w="2809" w:type="dxa"/>
            <w:gridSpan w:val="2"/>
            <w:tcBorders>
              <w:left w:val="single" w:sz="12" w:space="0" w:color="auto"/>
              <w:bottom w:val="single" w:sz="4" w:space="0" w:color="auto"/>
              <w:right w:val="single" w:sz="4" w:space="0" w:color="auto"/>
            </w:tcBorders>
            <w:vAlign w:val="center"/>
            <w:tcPrChange w:id="3089" w:author="jonathan pritchard" w:date="2024-10-22T11:35:00Z" w16du:dateUtc="2024-10-22T10:35:00Z">
              <w:tcPr>
                <w:tcW w:w="2809" w:type="dxa"/>
                <w:gridSpan w:val="2"/>
                <w:tcBorders>
                  <w:left w:val="single" w:sz="12" w:space="0" w:color="auto"/>
                  <w:bottom w:val="single" w:sz="4" w:space="0" w:color="auto"/>
                  <w:right w:val="single" w:sz="4" w:space="0" w:color="auto"/>
                </w:tcBorders>
                <w:vAlign w:val="center"/>
              </w:tcPr>
            </w:tcPrChange>
          </w:tcPr>
          <w:p w14:paraId="3260D103" w14:textId="77777777" w:rsidR="006C7785" w:rsidRPr="00340B0D" w:rsidRDefault="006C7785" w:rsidP="00380FCD">
            <w:pPr>
              <w:rPr>
                <w:rFonts w:cs="Arial"/>
                <w:sz w:val="18"/>
                <w:szCs w:val="18"/>
              </w:rPr>
            </w:pPr>
            <w:r w:rsidRPr="00340B0D">
              <w:rPr>
                <w:rFonts w:cs="Arial"/>
                <w:sz w:val="18"/>
                <w:szCs w:val="18"/>
              </w:rPr>
              <w:t>Centre</w:t>
            </w:r>
          </w:p>
        </w:tc>
        <w:tc>
          <w:tcPr>
            <w:tcW w:w="1926" w:type="dxa"/>
            <w:gridSpan w:val="3"/>
            <w:tcBorders>
              <w:left w:val="single" w:sz="4" w:space="0" w:color="auto"/>
              <w:bottom w:val="single" w:sz="4" w:space="0" w:color="auto"/>
              <w:right w:val="single" w:sz="12" w:space="0" w:color="auto"/>
            </w:tcBorders>
            <w:vAlign w:val="center"/>
            <w:tcPrChange w:id="3090" w:author="jonathan pritchard" w:date="2024-10-22T11:35:00Z" w16du:dateUtc="2024-10-22T10:35:00Z">
              <w:tcPr>
                <w:tcW w:w="1926" w:type="dxa"/>
                <w:gridSpan w:val="4"/>
                <w:tcBorders>
                  <w:left w:val="single" w:sz="4" w:space="0" w:color="auto"/>
                  <w:bottom w:val="single" w:sz="4" w:space="0" w:color="auto"/>
                  <w:right w:val="single" w:sz="12" w:space="0" w:color="auto"/>
                </w:tcBorders>
                <w:vAlign w:val="center"/>
              </w:tcPr>
            </w:tcPrChange>
          </w:tcPr>
          <w:p w14:paraId="473F2D44" w14:textId="77777777" w:rsidR="006C7785" w:rsidRPr="00340B0D" w:rsidRDefault="006C7785" w:rsidP="00380FCD">
            <w:pPr>
              <w:rPr>
                <w:rFonts w:cs="Arial"/>
                <w:sz w:val="18"/>
                <w:szCs w:val="18"/>
              </w:rPr>
            </w:pPr>
          </w:p>
        </w:tc>
      </w:tr>
      <w:tr w:rsidR="006C7785" w:rsidRPr="00340B0D" w14:paraId="00043664" w14:textId="77777777" w:rsidTr="00CF00C7">
        <w:trPr>
          <w:gridBefore w:val="1"/>
          <w:wBefore w:w="12" w:type="dxa"/>
          <w:trPrChange w:id="3091" w:author="jonathan pritchard" w:date="2024-10-22T11:35:00Z" w16du:dateUtc="2024-10-22T10:35:00Z">
            <w:trPr>
              <w:gridBefore w:val="2"/>
              <w:wBefore w:w="12" w:type="dxa"/>
            </w:trPr>
          </w:trPrChange>
        </w:trPr>
        <w:tc>
          <w:tcPr>
            <w:tcW w:w="2709" w:type="dxa"/>
            <w:tcBorders>
              <w:left w:val="single" w:sz="12" w:space="0" w:color="auto"/>
              <w:bottom w:val="single" w:sz="4" w:space="0" w:color="auto"/>
            </w:tcBorders>
            <w:tcPrChange w:id="3092" w:author="jonathan pritchard" w:date="2024-10-22T11:35:00Z" w16du:dateUtc="2024-10-22T10:35:00Z">
              <w:tcPr>
                <w:tcW w:w="2709" w:type="dxa"/>
                <w:tcBorders>
                  <w:left w:val="single" w:sz="12" w:space="0" w:color="auto"/>
                  <w:bottom w:val="single" w:sz="4" w:space="0" w:color="auto"/>
                </w:tcBorders>
              </w:tcPr>
            </w:tcPrChange>
          </w:tcPr>
          <w:p w14:paraId="0653D739" w14:textId="77777777" w:rsidR="006C7785" w:rsidRPr="00340B0D" w:rsidRDefault="006C7785" w:rsidP="00380FCD">
            <w:pPr>
              <w:rPr>
                <w:rFonts w:cs="Arial"/>
                <w:sz w:val="18"/>
                <w:szCs w:val="18"/>
              </w:rPr>
            </w:pPr>
            <w:r w:rsidRPr="00340B0D">
              <w:rPr>
                <w:rFonts w:cs="Arial"/>
                <w:sz w:val="18"/>
                <w:szCs w:val="18"/>
              </w:rPr>
              <w:t>End Date</w:t>
            </w:r>
          </w:p>
        </w:tc>
        <w:tc>
          <w:tcPr>
            <w:tcW w:w="1790" w:type="dxa"/>
            <w:gridSpan w:val="3"/>
            <w:tcBorders>
              <w:top w:val="single" w:sz="4" w:space="0" w:color="auto"/>
              <w:bottom w:val="single" w:sz="4" w:space="0" w:color="auto"/>
              <w:right w:val="single" w:sz="12" w:space="0" w:color="auto"/>
            </w:tcBorders>
            <w:tcPrChange w:id="3093" w:author="jonathan pritchard" w:date="2024-10-22T11:35:00Z" w16du:dateUtc="2024-10-22T10:35:00Z">
              <w:tcPr>
                <w:tcW w:w="1790" w:type="dxa"/>
                <w:gridSpan w:val="3"/>
                <w:tcBorders>
                  <w:top w:val="single" w:sz="4" w:space="0" w:color="auto"/>
                  <w:bottom w:val="single" w:sz="4" w:space="0" w:color="auto"/>
                  <w:right w:val="single" w:sz="12" w:space="0" w:color="auto"/>
                </w:tcBorders>
              </w:tcPr>
            </w:tcPrChange>
          </w:tcPr>
          <w:p w14:paraId="59745AFB" w14:textId="77777777" w:rsidR="006C7785" w:rsidRPr="00340B0D" w:rsidRDefault="006C7785" w:rsidP="00380FCD">
            <w:pPr>
              <w:rPr>
                <w:rFonts w:cs="Arial"/>
                <w:sz w:val="18"/>
                <w:szCs w:val="18"/>
              </w:rPr>
            </w:pPr>
          </w:p>
        </w:tc>
        <w:tc>
          <w:tcPr>
            <w:tcW w:w="280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Change w:id="3094" w:author="jonathan pritchard" w:date="2024-10-22T11:35:00Z" w16du:dateUtc="2024-10-22T10:35:00Z">
              <w:tcPr>
                <w:tcW w:w="280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tcPrChange>
          </w:tcPr>
          <w:p w14:paraId="5FD32EA4" w14:textId="77777777" w:rsidR="006C7785" w:rsidRPr="00340B0D" w:rsidRDefault="006C7785" w:rsidP="00380FCD">
            <w:pPr>
              <w:rPr>
                <w:rFonts w:cs="Arial"/>
                <w:sz w:val="18"/>
                <w:szCs w:val="18"/>
              </w:rPr>
            </w:pPr>
            <w:r w:rsidRPr="00340B0D">
              <w:rPr>
                <w:rFonts w:cs="Arial"/>
                <w:sz w:val="18"/>
                <w:szCs w:val="18"/>
              </w:rPr>
              <w:t>Scale</w:t>
            </w:r>
          </w:p>
        </w:tc>
        <w:tc>
          <w:tcPr>
            <w:tcW w:w="192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Change w:id="3095" w:author="jonathan pritchard" w:date="2024-10-22T11:35:00Z" w16du:dateUtc="2024-10-22T10:35:00Z">
              <w:tcPr>
                <w:tcW w:w="1926"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tcPrChange>
          </w:tcPr>
          <w:p w14:paraId="43B13327"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420CFDA4" w14:textId="77777777" w:rsidTr="00CF00C7">
        <w:trPr>
          <w:gridBefore w:val="1"/>
          <w:wBefore w:w="12" w:type="dxa"/>
          <w:trPrChange w:id="3096" w:author="jonathan pritchard" w:date="2024-10-22T11:35:00Z" w16du:dateUtc="2024-10-22T10:35:00Z">
            <w:trPr>
              <w:gridBefore w:val="2"/>
              <w:wBefore w:w="12" w:type="dxa"/>
            </w:trPr>
          </w:trPrChange>
        </w:trPr>
        <w:tc>
          <w:tcPr>
            <w:tcW w:w="449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Change w:id="3097" w:author="jonathan pritchard" w:date="2024-10-22T11:35:00Z" w16du:dateUtc="2024-10-22T10:35:00Z">
              <w:tcPr>
                <w:tcW w:w="449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tcPrChange>
          </w:tcPr>
          <w:p w14:paraId="3CA737ED" w14:textId="77777777" w:rsidR="006C7785" w:rsidRPr="00340B0D" w:rsidRDefault="006C7785" w:rsidP="00380FCD">
            <w:pPr>
              <w:jc w:val="center"/>
              <w:rPr>
                <w:rFonts w:cs="Arial"/>
                <w:b/>
                <w:bCs/>
                <w:sz w:val="18"/>
                <w:szCs w:val="18"/>
              </w:rPr>
            </w:pPr>
          </w:p>
        </w:tc>
        <w:tc>
          <w:tcPr>
            <w:tcW w:w="2809" w:type="dxa"/>
            <w:gridSpan w:val="2"/>
            <w:tcBorders>
              <w:top w:val="single" w:sz="4" w:space="0" w:color="auto"/>
              <w:left w:val="single" w:sz="12" w:space="0" w:color="auto"/>
              <w:bottom w:val="single" w:sz="12" w:space="0" w:color="auto"/>
              <w:right w:val="single" w:sz="4" w:space="0" w:color="auto"/>
            </w:tcBorders>
            <w:shd w:val="clear" w:color="auto" w:fill="auto"/>
            <w:tcPrChange w:id="3098" w:author="jonathan pritchard" w:date="2024-10-22T11:35:00Z" w16du:dateUtc="2024-10-22T10:35:00Z">
              <w:tcPr>
                <w:tcW w:w="2809" w:type="dxa"/>
                <w:gridSpan w:val="2"/>
                <w:tcBorders>
                  <w:top w:val="single" w:sz="4" w:space="0" w:color="auto"/>
                  <w:left w:val="single" w:sz="12" w:space="0" w:color="auto"/>
                  <w:bottom w:val="single" w:sz="12" w:space="0" w:color="auto"/>
                  <w:right w:val="single" w:sz="4" w:space="0" w:color="auto"/>
                </w:tcBorders>
                <w:shd w:val="clear" w:color="auto" w:fill="auto"/>
              </w:tcPr>
            </w:tcPrChange>
          </w:tcPr>
          <w:p w14:paraId="76194F45"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926" w:type="dxa"/>
            <w:gridSpan w:val="3"/>
            <w:tcBorders>
              <w:top w:val="single" w:sz="4" w:space="0" w:color="auto"/>
              <w:left w:val="single" w:sz="4" w:space="0" w:color="auto"/>
              <w:bottom w:val="single" w:sz="12" w:space="0" w:color="auto"/>
              <w:right w:val="single" w:sz="12" w:space="0" w:color="auto"/>
            </w:tcBorders>
            <w:shd w:val="clear" w:color="auto" w:fill="auto"/>
            <w:vAlign w:val="center"/>
            <w:tcPrChange w:id="3099" w:author="jonathan pritchard" w:date="2024-10-22T11:35:00Z" w16du:dateUtc="2024-10-22T10:35:00Z">
              <w:tcPr>
                <w:tcW w:w="1926" w:type="dxa"/>
                <w:gridSpan w:val="4"/>
                <w:tcBorders>
                  <w:top w:val="single" w:sz="4" w:space="0" w:color="auto"/>
                  <w:left w:val="single" w:sz="4" w:space="0" w:color="auto"/>
                  <w:bottom w:val="single" w:sz="12" w:space="0" w:color="auto"/>
                  <w:right w:val="single" w:sz="12" w:space="0" w:color="auto"/>
                </w:tcBorders>
                <w:shd w:val="clear" w:color="auto" w:fill="auto"/>
                <w:vAlign w:val="center"/>
              </w:tcPr>
            </w:tcPrChange>
          </w:tcPr>
          <w:p w14:paraId="4402FF67" w14:textId="77777777" w:rsidR="006C7785" w:rsidRPr="00340B0D" w:rsidRDefault="006C7785" w:rsidP="00380FCD">
            <w:pPr>
              <w:rPr>
                <w:rFonts w:cs="Arial"/>
                <w:sz w:val="18"/>
                <w:szCs w:val="18"/>
              </w:rPr>
            </w:pPr>
          </w:p>
        </w:tc>
      </w:tr>
      <w:tr w:rsidR="006C7785" w:rsidRPr="00340B0D" w14:paraId="3B74BD54" w14:textId="77777777" w:rsidTr="00CF00C7">
        <w:trPr>
          <w:gridBefore w:val="1"/>
          <w:wBefore w:w="12" w:type="dxa"/>
          <w:trPrChange w:id="3100" w:author="jonathan pritchard" w:date="2024-10-22T11:35:00Z" w16du:dateUtc="2024-10-22T10:35:00Z">
            <w:trPr>
              <w:gridBefore w:val="2"/>
              <w:wBefore w:w="12" w:type="dxa"/>
            </w:trPr>
          </w:trPrChange>
        </w:trPr>
        <w:tc>
          <w:tcPr>
            <w:tcW w:w="9234" w:type="dxa"/>
            <w:gridSpan w:val="9"/>
            <w:tcBorders>
              <w:top w:val="single" w:sz="4" w:space="0" w:color="auto"/>
              <w:left w:val="single" w:sz="12" w:space="0" w:color="auto"/>
              <w:bottom w:val="single" w:sz="4" w:space="0" w:color="auto"/>
              <w:right w:val="single" w:sz="12" w:space="0" w:color="auto"/>
            </w:tcBorders>
            <w:tcPrChange w:id="3101" w:author="jonathan pritchard" w:date="2024-10-22T11:35:00Z" w16du:dateUtc="2024-10-22T10:35:00Z">
              <w:tcPr>
                <w:tcW w:w="9234" w:type="dxa"/>
                <w:gridSpan w:val="10"/>
                <w:tcBorders>
                  <w:top w:val="single" w:sz="4" w:space="0" w:color="auto"/>
                  <w:left w:val="single" w:sz="12" w:space="0" w:color="auto"/>
                  <w:bottom w:val="single" w:sz="4" w:space="0" w:color="auto"/>
                  <w:right w:val="single" w:sz="12" w:space="0" w:color="auto"/>
                </w:tcBorders>
              </w:tcPr>
            </w:tcPrChange>
          </w:tcPr>
          <w:p w14:paraId="076B53A6" w14:textId="77777777" w:rsidR="006C7785" w:rsidRPr="00340B0D" w:rsidRDefault="006C7785" w:rsidP="00380FCD">
            <w:pPr>
              <w:rPr>
                <w:rFonts w:cs="Arial"/>
                <w:sz w:val="18"/>
                <w:szCs w:val="18"/>
              </w:rPr>
            </w:pPr>
          </w:p>
        </w:tc>
      </w:tr>
      <w:tr w:rsidR="006C7785" w:rsidRPr="00340B0D" w14:paraId="1AF2EC31" w14:textId="77777777" w:rsidTr="00CF00C7">
        <w:trPr>
          <w:gridBefore w:val="1"/>
          <w:wBefore w:w="12" w:type="dxa"/>
          <w:trPrChange w:id="3102" w:author="jonathan pritchard" w:date="2024-10-22T11:35:00Z" w16du:dateUtc="2024-10-22T10:35:00Z">
            <w:trPr>
              <w:gridBefore w:val="2"/>
              <w:wBefore w:w="12" w:type="dxa"/>
            </w:trPr>
          </w:trPrChange>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Change w:id="3103" w:author="jonathan pritchard" w:date="2024-10-22T11:35:00Z" w16du:dateUtc="2024-10-22T10:35:00Z">
              <w:tcPr>
                <w:tcW w:w="9234" w:type="dxa"/>
                <w:gridSpan w:val="10"/>
                <w:tcBorders>
                  <w:top w:val="single" w:sz="12" w:space="0" w:color="auto"/>
                  <w:left w:val="single" w:sz="12" w:space="0" w:color="auto"/>
                  <w:bottom w:val="single" w:sz="4" w:space="0" w:color="auto"/>
                  <w:right w:val="single" w:sz="12" w:space="0" w:color="auto"/>
                </w:tcBorders>
                <w:shd w:val="clear" w:color="auto" w:fill="BFBFBF" w:themeFill="background1" w:themeFillShade="BF"/>
              </w:tcPr>
            </w:tcPrChange>
          </w:tcPr>
          <w:p w14:paraId="089017EF"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7B1CA30D" w14:textId="77777777" w:rsidTr="00CF00C7">
        <w:trPr>
          <w:gridBefore w:val="1"/>
          <w:wBefore w:w="12" w:type="dxa"/>
          <w:trPrChange w:id="3104" w:author="jonathan pritchard" w:date="2024-10-22T11:35:00Z" w16du:dateUtc="2024-10-22T10:35:00Z">
            <w:trPr>
              <w:gridBefore w:val="2"/>
              <w:wBefore w:w="12" w:type="dxa"/>
            </w:trPr>
          </w:trPrChange>
        </w:trPr>
        <w:tc>
          <w:tcPr>
            <w:tcW w:w="541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Change w:id="3105" w:author="jonathan pritchard" w:date="2024-10-22T11:35:00Z" w16du:dateUtc="2024-10-22T10:35:00Z">
              <w:tcPr>
                <w:tcW w:w="541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tcPrChange>
          </w:tcPr>
          <w:p w14:paraId="745BC866"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82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Change w:id="3106" w:author="jonathan pritchard" w:date="2024-10-22T11:35:00Z" w16du:dateUtc="2024-10-22T10:35:00Z">
              <w:tcPr>
                <w:tcW w:w="3821"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tcPrChange>
          </w:tcPr>
          <w:p w14:paraId="0023DE87"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6203FAEA" w14:textId="77777777" w:rsidTr="00CF00C7">
        <w:trPr>
          <w:gridBefore w:val="1"/>
          <w:wBefore w:w="12" w:type="dxa"/>
          <w:trPrChange w:id="3107" w:author="jonathan pritchard" w:date="2024-10-22T11:35:00Z" w16du:dateUtc="2024-10-22T10:35:00Z">
            <w:trPr>
              <w:gridBefore w:val="2"/>
              <w:wBefore w:w="12" w:type="dxa"/>
            </w:trPr>
          </w:trPrChange>
        </w:trPr>
        <w:tc>
          <w:tcPr>
            <w:tcW w:w="4270" w:type="dxa"/>
            <w:gridSpan w:val="3"/>
            <w:tcBorders>
              <w:top w:val="single" w:sz="4" w:space="0" w:color="auto"/>
              <w:left w:val="single" w:sz="12" w:space="0" w:color="auto"/>
              <w:bottom w:val="single" w:sz="4" w:space="0" w:color="auto"/>
              <w:right w:val="single" w:sz="4" w:space="0" w:color="auto"/>
            </w:tcBorders>
            <w:tcPrChange w:id="3108" w:author="jonathan pritchard" w:date="2024-10-22T11:35:00Z" w16du:dateUtc="2024-10-22T10:35:00Z">
              <w:tcPr>
                <w:tcW w:w="4270" w:type="dxa"/>
                <w:gridSpan w:val="3"/>
                <w:tcBorders>
                  <w:top w:val="single" w:sz="4" w:space="0" w:color="auto"/>
                  <w:left w:val="single" w:sz="12" w:space="0" w:color="auto"/>
                  <w:bottom w:val="single" w:sz="4" w:space="0" w:color="auto"/>
                  <w:right w:val="single" w:sz="4" w:space="0" w:color="auto"/>
                </w:tcBorders>
              </w:tcPr>
            </w:tcPrChange>
          </w:tcPr>
          <w:p w14:paraId="14A82AE7" w14:textId="77777777" w:rsidR="006C7785" w:rsidRPr="00340B0D" w:rsidRDefault="006C7785" w:rsidP="00380FCD">
            <w:pPr>
              <w:rPr>
                <w:rFonts w:cs="Arial"/>
                <w:sz w:val="18"/>
                <w:szCs w:val="18"/>
              </w:rPr>
            </w:pPr>
            <w:r w:rsidRPr="00340B0D">
              <w:rPr>
                <w:rFonts w:cs="Arial"/>
                <w:sz w:val="18"/>
                <w:szCs w:val="18"/>
              </w:rPr>
              <w:t>Drying lines</w:t>
            </w:r>
          </w:p>
        </w:tc>
        <w:tc>
          <w:tcPr>
            <w:tcW w:w="1143" w:type="dxa"/>
            <w:gridSpan w:val="2"/>
            <w:tcBorders>
              <w:top w:val="single" w:sz="4" w:space="0" w:color="auto"/>
              <w:left w:val="single" w:sz="4" w:space="0" w:color="auto"/>
              <w:bottom w:val="single" w:sz="4" w:space="0" w:color="auto"/>
              <w:right w:val="single" w:sz="12" w:space="0" w:color="auto"/>
            </w:tcBorders>
            <w:tcPrChange w:id="3109" w:author="jonathan pritchard" w:date="2024-10-22T11:35:00Z" w16du:dateUtc="2024-10-22T10:35:00Z">
              <w:tcPr>
                <w:tcW w:w="1143" w:type="dxa"/>
                <w:gridSpan w:val="2"/>
                <w:tcBorders>
                  <w:top w:val="single" w:sz="4" w:space="0" w:color="auto"/>
                  <w:left w:val="single" w:sz="4" w:space="0" w:color="auto"/>
                  <w:bottom w:val="single" w:sz="4" w:space="0" w:color="auto"/>
                  <w:right w:val="single" w:sz="12" w:space="0" w:color="auto"/>
                </w:tcBorders>
              </w:tcPr>
            </w:tcPrChange>
          </w:tcPr>
          <w:p w14:paraId="1282A77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Change w:id="3110" w:author="jonathan pritchard" w:date="2024-10-22T11:35:00Z" w16du:dateUtc="2024-10-22T10:35:00Z">
              <w:tcPr>
                <w:tcW w:w="3189" w:type="dxa"/>
                <w:gridSpan w:val="3"/>
                <w:tcBorders>
                  <w:top w:val="single" w:sz="4" w:space="0" w:color="auto"/>
                  <w:left w:val="single" w:sz="12" w:space="0" w:color="auto"/>
                  <w:bottom w:val="single" w:sz="4" w:space="0" w:color="auto"/>
                </w:tcBorders>
              </w:tcPr>
            </w:tcPrChange>
          </w:tcPr>
          <w:p w14:paraId="395FB8B4" w14:textId="77777777" w:rsidR="006C7785" w:rsidRPr="00340B0D" w:rsidRDefault="006C7785" w:rsidP="00380FCD">
            <w:pPr>
              <w:pStyle w:val="Default"/>
              <w:rPr>
                <w:sz w:val="18"/>
                <w:szCs w:val="18"/>
              </w:rPr>
            </w:pPr>
            <w:r w:rsidRPr="00340B0D">
              <w:rPr>
                <w:sz w:val="18"/>
                <w:szCs w:val="18"/>
              </w:rPr>
              <w:t>Spot soundings</w:t>
            </w:r>
          </w:p>
        </w:tc>
        <w:tc>
          <w:tcPr>
            <w:tcW w:w="632" w:type="dxa"/>
            <w:tcBorders>
              <w:top w:val="single" w:sz="4" w:space="0" w:color="auto"/>
              <w:bottom w:val="single" w:sz="4" w:space="0" w:color="auto"/>
              <w:right w:val="single" w:sz="12" w:space="0" w:color="auto"/>
            </w:tcBorders>
            <w:vAlign w:val="center"/>
            <w:tcPrChange w:id="3111" w:author="jonathan pritchard" w:date="2024-10-22T11:35:00Z" w16du:dateUtc="2024-10-22T10:35:00Z">
              <w:tcPr>
                <w:tcW w:w="632" w:type="dxa"/>
                <w:gridSpan w:val="2"/>
                <w:tcBorders>
                  <w:top w:val="single" w:sz="4" w:space="0" w:color="auto"/>
                  <w:bottom w:val="single" w:sz="4" w:space="0" w:color="auto"/>
                  <w:right w:val="single" w:sz="12" w:space="0" w:color="auto"/>
                </w:tcBorders>
                <w:vAlign w:val="center"/>
              </w:tcPr>
            </w:tcPrChange>
          </w:tcPr>
          <w:p w14:paraId="283DB2E0" w14:textId="77777777" w:rsidR="006C7785" w:rsidRPr="00340B0D" w:rsidRDefault="006C7785" w:rsidP="00380FCD">
            <w:pPr>
              <w:rPr>
                <w:rFonts w:cs="Arial"/>
                <w:sz w:val="18"/>
                <w:szCs w:val="18"/>
              </w:rPr>
            </w:pPr>
            <w:r>
              <w:rPr>
                <w:rFonts w:cs="Arial"/>
                <w:sz w:val="18"/>
                <w:szCs w:val="18"/>
              </w:rPr>
              <w:t>On</w:t>
            </w:r>
          </w:p>
        </w:tc>
      </w:tr>
      <w:tr w:rsidR="006C7785" w:rsidRPr="00340B0D" w14:paraId="38E457D7" w14:textId="77777777" w:rsidTr="00CF00C7">
        <w:trPr>
          <w:gridBefore w:val="1"/>
          <w:wBefore w:w="12" w:type="dxa"/>
          <w:trPrChange w:id="3112" w:author="jonathan pritchard" w:date="2024-10-22T11:35:00Z" w16du:dateUtc="2024-10-22T10:35:00Z">
            <w:trPr>
              <w:gridBefore w:val="2"/>
              <w:wBefore w:w="12" w:type="dxa"/>
            </w:trPr>
          </w:trPrChange>
        </w:trPr>
        <w:tc>
          <w:tcPr>
            <w:tcW w:w="4270" w:type="dxa"/>
            <w:gridSpan w:val="3"/>
            <w:tcBorders>
              <w:top w:val="single" w:sz="4" w:space="0" w:color="auto"/>
              <w:left w:val="single" w:sz="12" w:space="0" w:color="auto"/>
              <w:bottom w:val="single" w:sz="4" w:space="0" w:color="auto"/>
              <w:right w:val="single" w:sz="4" w:space="0" w:color="auto"/>
            </w:tcBorders>
            <w:tcPrChange w:id="3113" w:author="jonathan pritchard" w:date="2024-10-22T11:35:00Z" w16du:dateUtc="2024-10-22T10:35:00Z">
              <w:tcPr>
                <w:tcW w:w="4270" w:type="dxa"/>
                <w:gridSpan w:val="3"/>
                <w:tcBorders>
                  <w:top w:val="single" w:sz="4" w:space="0" w:color="auto"/>
                  <w:left w:val="single" w:sz="12" w:space="0" w:color="auto"/>
                  <w:bottom w:val="single" w:sz="4" w:space="0" w:color="auto"/>
                  <w:right w:val="single" w:sz="4" w:space="0" w:color="auto"/>
                </w:tcBorders>
              </w:tcPr>
            </w:tcPrChange>
          </w:tcPr>
          <w:p w14:paraId="4DBDBE0C" w14:textId="77777777" w:rsidR="006C7785" w:rsidRPr="00340B0D" w:rsidRDefault="006C7785" w:rsidP="00380FCD">
            <w:pPr>
              <w:pStyle w:val="Default"/>
              <w:rPr>
                <w:sz w:val="18"/>
                <w:szCs w:val="18"/>
              </w:rPr>
            </w:pPr>
            <w:r w:rsidRPr="00340B0D">
              <w:rPr>
                <w:sz w:val="18"/>
                <w:szCs w:val="18"/>
              </w:rPr>
              <w:t>Buoys. Beacons, aids to navigation</w:t>
            </w:r>
          </w:p>
        </w:tc>
        <w:tc>
          <w:tcPr>
            <w:tcW w:w="1143" w:type="dxa"/>
            <w:gridSpan w:val="2"/>
            <w:tcBorders>
              <w:top w:val="single" w:sz="4" w:space="0" w:color="auto"/>
              <w:left w:val="single" w:sz="4" w:space="0" w:color="auto"/>
              <w:bottom w:val="single" w:sz="4" w:space="0" w:color="auto"/>
              <w:right w:val="single" w:sz="12" w:space="0" w:color="auto"/>
            </w:tcBorders>
            <w:tcPrChange w:id="3114" w:author="jonathan pritchard" w:date="2024-10-22T11:35:00Z" w16du:dateUtc="2024-10-22T10:35:00Z">
              <w:tcPr>
                <w:tcW w:w="1143" w:type="dxa"/>
                <w:gridSpan w:val="2"/>
                <w:tcBorders>
                  <w:top w:val="single" w:sz="4" w:space="0" w:color="auto"/>
                  <w:left w:val="single" w:sz="4" w:space="0" w:color="auto"/>
                  <w:bottom w:val="single" w:sz="4" w:space="0" w:color="auto"/>
                  <w:right w:val="single" w:sz="12" w:space="0" w:color="auto"/>
                </w:tcBorders>
              </w:tcPr>
            </w:tcPrChange>
          </w:tcPr>
          <w:p w14:paraId="0330A070"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Change w:id="3115" w:author="jonathan pritchard" w:date="2024-10-22T11:35:00Z" w16du:dateUtc="2024-10-22T10:35:00Z">
              <w:tcPr>
                <w:tcW w:w="3189" w:type="dxa"/>
                <w:gridSpan w:val="3"/>
                <w:tcBorders>
                  <w:top w:val="single" w:sz="4" w:space="0" w:color="auto"/>
                  <w:left w:val="single" w:sz="12" w:space="0" w:color="auto"/>
                  <w:bottom w:val="single" w:sz="4" w:space="0" w:color="auto"/>
                </w:tcBorders>
              </w:tcPr>
            </w:tcPrChange>
          </w:tcPr>
          <w:p w14:paraId="7B87A680" w14:textId="77777777" w:rsidR="006C7785" w:rsidRPr="00340B0D" w:rsidRDefault="006C7785" w:rsidP="00380FCD">
            <w:pPr>
              <w:pStyle w:val="Default"/>
              <w:rPr>
                <w:sz w:val="18"/>
                <w:szCs w:val="18"/>
              </w:rPr>
            </w:pPr>
            <w:r w:rsidRPr="00340B0D">
              <w:rPr>
                <w:sz w:val="18"/>
                <w:szCs w:val="18"/>
              </w:rPr>
              <w:t>Submarine cables and pipelines</w:t>
            </w:r>
          </w:p>
        </w:tc>
        <w:tc>
          <w:tcPr>
            <w:tcW w:w="632" w:type="dxa"/>
            <w:tcBorders>
              <w:top w:val="single" w:sz="4" w:space="0" w:color="auto"/>
              <w:bottom w:val="single" w:sz="4" w:space="0" w:color="auto"/>
              <w:right w:val="single" w:sz="12" w:space="0" w:color="auto"/>
            </w:tcBorders>
            <w:vAlign w:val="center"/>
            <w:tcPrChange w:id="3116" w:author="jonathan pritchard" w:date="2024-10-22T11:35:00Z" w16du:dateUtc="2024-10-22T10:35:00Z">
              <w:tcPr>
                <w:tcW w:w="632" w:type="dxa"/>
                <w:gridSpan w:val="2"/>
                <w:tcBorders>
                  <w:top w:val="single" w:sz="4" w:space="0" w:color="auto"/>
                  <w:bottom w:val="single" w:sz="4" w:space="0" w:color="auto"/>
                  <w:right w:val="single" w:sz="12" w:space="0" w:color="auto"/>
                </w:tcBorders>
                <w:vAlign w:val="center"/>
              </w:tcPr>
            </w:tcPrChange>
          </w:tcPr>
          <w:p w14:paraId="1E0B7716" w14:textId="77777777" w:rsidR="006C7785" w:rsidRPr="00340B0D" w:rsidRDefault="006C7785" w:rsidP="00380FCD">
            <w:pPr>
              <w:rPr>
                <w:rFonts w:cs="Arial"/>
                <w:sz w:val="18"/>
                <w:szCs w:val="18"/>
              </w:rPr>
            </w:pPr>
          </w:p>
        </w:tc>
      </w:tr>
      <w:tr w:rsidR="006C7785" w:rsidRPr="00340B0D" w14:paraId="35BCA96D" w14:textId="77777777" w:rsidTr="00CF00C7">
        <w:trPr>
          <w:gridBefore w:val="1"/>
          <w:wBefore w:w="12" w:type="dxa"/>
          <w:trPrChange w:id="3117" w:author="jonathan pritchard" w:date="2024-10-22T11:35:00Z" w16du:dateUtc="2024-10-22T10:35:00Z">
            <w:trPr>
              <w:gridBefore w:val="2"/>
              <w:wBefore w:w="12" w:type="dxa"/>
            </w:trPr>
          </w:trPrChange>
        </w:trPr>
        <w:tc>
          <w:tcPr>
            <w:tcW w:w="4270" w:type="dxa"/>
            <w:gridSpan w:val="3"/>
            <w:tcBorders>
              <w:top w:val="single" w:sz="4" w:space="0" w:color="auto"/>
              <w:left w:val="single" w:sz="12" w:space="0" w:color="auto"/>
              <w:bottom w:val="single" w:sz="4" w:space="0" w:color="auto"/>
              <w:right w:val="single" w:sz="4" w:space="0" w:color="auto"/>
            </w:tcBorders>
            <w:tcPrChange w:id="3118" w:author="jonathan pritchard" w:date="2024-10-22T11:35:00Z" w16du:dateUtc="2024-10-22T10:35:00Z">
              <w:tcPr>
                <w:tcW w:w="4270" w:type="dxa"/>
                <w:gridSpan w:val="3"/>
                <w:tcBorders>
                  <w:top w:val="single" w:sz="4" w:space="0" w:color="auto"/>
                  <w:left w:val="single" w:sz="12" w:space="0" w:color="auto"/>
                  <w:bottom w:val="single" w:sz="4" w:space="0" w:color="auto"/>
                  <w:right w:val="single" w:sz="4" w:space="0" w:color="auto"/>
                </w:tcBorders>
              </w:tcPr>
            </w:tcPrChange>
          </w:tcPr>
          <w:p w14:paraId="2B0AAC92"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43" w:type="dxa"/>
            <w:gridSpan w:val="2"/>
            <w:tcBorders>
              <w:top w:val="single" w:sz="4" w:space="0" w:color="auto"/>
              <w:left w:val="single" w:sz="4" w:space="0" w:color="auto"/>
              <w:bottom w:val="single" w:sz="4" w:space="0" w:color="auto"/>
              <w:right w:val="single" w:sz="12" w:space="0" w:color="auto"/>
            </w:tcBorders>
            <w:tcPrChange w:id="3119" w:author="jonathan pritchard" w:date="2024-10-22T11:35:00Z" w16du:dateUtc="2024-10-22T10:35:00Z">
              <w:tcPr>
                <w:tcW w:w="1143" w:type="dxa"/>
                <w:gridSpan w:val="2"/>
                <w:tcBorders>
                  <w:top w:val="single" w:sz="4" w:space="0" w:color="auto"/>
                  <w:left w:val="single" w:sz="4" w:space="0" w:color="auto"/>
                  <w:bottom w:val="single" w:sz="4" w:space="0" w:color="auto"/>
                  <w:right w:val="single" w:sz="12" w:space="0" w:color="auto"/>
                </w:tcBorders>
              </w:tcPr>
            </w:tcPrChange>
          </w:tcPr>
          <w:p w14:paraId="538B323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Change w:id="3120" w:author="jonathan pritchard" w:date="2024-10-22T11:35:00Z" w16du:dateUtc="2024-10-22T10:35:00Z">
              <w:tcPr>
                <w:tcW w:w="3189" w:type="dxa"/>
                <w:gridSpan w:val="3"/>
                <w:tcBorders>
                  <w:top w:val="single" w:sz="4" w:space="0" w:color="auto"/>
                  <w:left w:val="single" w:sz="12" w:space="0" w:color="auto"/>
                  <w:bottom w:val="single" w:sz="4" w:space="0" w:color="auto"/>
                </w:tcBorders>
              </w:tcPr>
            </w:tcPrChange>
          </w:tcPr>
          <w:p w14:paraId="1E12EF6E" w14:textId="77777777" w:rsidR="006C7785" w:rsidRPr="00340B0D" w:rsidRDefault="006C7785" w:rsidP="00380FCD">
            <w:pPr>
              <w:pStyle w:val="Default"/>
              <w:rPr>
                <w:sz w:val="18"/>
                <w:szCs w:val="18"/>
              </w:rPr>
            </w:pPr>
            <w:r w:rsidRPr="00340B0D">
              <w:rPr>
                <w:sz w:val="18"/>
                <w:szCs w:val="18"/>
              </w:rPr>
              <w:t>All isolated dangers</w:t>
            </w:r>
          </w:p>
        </w:tc>
        <w:tc>
          <w:tcPr>
            <w:tcW w:w="632" w:type="dxa"/>
            <w:tcBorders>
              <w:top w:val="single" w:sz="4" w:space="0" w:color="auto"/>
              <w:bottom w:val="single" w:sz="4" w:space="0" w:color="auto"/>
              <w:right w:val="single" w:sz="12" w:space="0" w:color="auto"/>
            </w:tcBorders>
            <w:vAlign w:val="center"/>
            <w:tcPrChange w:id="3121" w:author="jonathan pritchard" w:date="2024-10-22T11:35:00Z" w16du:dateUtc="2024-10-22T10:35:00Z">
              <w:tcPr>
                <w:tcW w:w="632" w:type="dxa"/>
                <w:gridSpan w:val="2"/>
                <w:tcBorders>
                  <w:top w:val="single" w:sz="4" w:space="0" w:color="auto"/>
                  <w:bottom w:val="single" w:sz="4" w:space="0" w:color="auto"/>
                  <w:right w:val="single" w:sz="12" w:space="0" w:color="auto"/>
                </w:tcBorders>
                <w:vAlign w:val="center"/>
              </w:tcPr>
            </w:tcPrChange>
          </w:tcPr>
          <w:p w14:paraId="57781B50" w14:textId="77777777" w:rsidR="006C7785" w:rsidRPr="00340B0D" w:rsidRDefault="006C7785" w:rsidP="00380FCD">
            <w:pPr>
              <w:rPr>
                <w:rFonts w:cs="Arial"/>
                <w:sz w:val="18"/>
                <w:szCs w:val="18"/>
              </w:rPr>
            </w:pPr>
          </w:p>
        </w:tc>
      </w:tr>
      <w:tr w:rsidR="006C7785" w:rsidRPr="00340B0D" w14:paraId="5B9F789C" w14:textId="77777777" w:rsidTr="00CF00C7">
        <w:trPr>
          <w:gridBefore w:val="1"/>
          <w:wBefore w:w="12" w:type="dxa"/>
          <w:trPrChange w:id="3122" w:author="jonathan pritchard" w:date="2024-10-22T11:35:00Z" w16du:dateUtc="2024-10-22T10:35:00Z">
            <w:trPr>
              <w:gridBefore w:val="2"/>
              <w:wBefore w:w="12" w:type="dxa"/>
            </w:trPr>
          </w:trPrChange>
        </w:trPr>
        <w:tc>
          <w:tcPr>
            <w:tcW w:w="4270" w:type="dxa"/>
            <w:gridSpan w:val="3"/>
            <w:tcBorders>
              <w:top w:val="single" w:sz="4" w:space="0" w:color="auto"/>
              <w:left w:val="single" w:sz="12" w:space="0" w:color="auto"/>
              <w:bottom w:val="single" w:sz="4" w:space="0" w:color="auto"/>
              <w:right w:val="single" w:sz="4" w:space="0" w:color="auto"/>
            </w:tcBorders>
            <w:tcPrChange w:id="3123" w:author="jonathan pritchard" w:date="2024-10-22T11:35:00Z" w16du:dateUtc="2024-10-22T10:35:00Z">
              <w:tcPr>
                <w:tcW w:w="4270" w:type="dxa"/>
                <w:gridSpan w:val="3"/>
                <w:tcBorders>
                  <w:top w:val="single" w:sz="4" w:space="0" w:color="auto"/>
                  <w:left w:val="single" w:sz="12" w:space="0" w:color="auto"/>
                  <w:bottom w:val="single" w:sz="4" w:space="0" w:color="auto"/>
                  <w:right w:val="single" w:sz="4" w:space="0" w:color="auto"/>
                </w:tcBorders>
              </w:tcPr>
            </w:tcPrChange>
          </w:tcPr>
          <w:p w14:paraId="21BC7A83" w14:textId="77777777" w:rsidR="006C7785" w:rsidRPr="00340B0D" w:rsidRDefault="006C7785" w:rsidP="00380FCD">
            <w:pPr>
              <w:pStyle w:val="Default"/>
              <w:ind w:left="720"/>
              <w:rPr>
                <w:sz w:val="18"/>
                <w:szCs w:val="18"/>
              </w:rPr>
            </w:pPr>
            <w:r w:rsidRPr="00340B0D">
              <w:rPr>
                <w:sz w:val="18"/>
                <w:szCs w:val="18"/>
              </w:rPr>
              <w:t>Lights</w:t>
            </w:r>
          </w:p>
        </w:tc>
        <w:tc>
          <w:tcPr>
            <w:tcW w:w="1143" w:type="dxa"/>
            <w:gridSpan w:val="2"/>
            <w:tcBorders>
              <w:top w:val="single" w:sz="4" w:space="0" w:color="auto"/>
              <w:left w:val="single" w:sz="4" w:space="0" w:color="auto"/>
              <w:bottom w:val="single" w:sz="4" w:space="0" w:color="auto"/>
              <w:right w:val="single" w:sz="12" w:space="0" w:color="auto"/>
            </w:tcBorders>
            <w:tcPrChange w:id="3124" w:author="jonathan pritchard" w:date="2024-10-22T11:35:00Z" w16du:dateUtc="2024-10-22T10:35:00Z">
              <w:tcPr>
                <w:tcW w:w="1143" w:type="dxa"/>
                <w:gridSpan w:val="2"/>
                <w:tcBorders>
                  <w:top w:val="single" w:sz="4" w:space="0" w:color="auto"/>
                  <w:left w:val="single" w:sz="4" w:space="0" w:color="auto"/>
                  <w:bottom w:val="single" w:sz="4" w:space="0" w:color="auto"/>
                  <w:right w:val="single" w:sz="12" w:space="0" w:color="auto"/>
                </w:tcBorders>
              </w:tcPr>
            </w:tcPrChange>
          </w:tcPr>
          <w:p w14:paraId="56B4CB1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Change w:id="3125" w:author="jonathan pritchard" w:date="2024-10-22T11:35:00Z" w16du:dateUtc="2024-10-22T10:35:00Z">
              <w:tcPr>
                <w:tcW w:w="3189" w:type="dxa"/>
                <w:gridSpan w:val="3"/>
                <w:tcBorders>
                  <w:top w:val="single" w:sz="4" w:space="0" w:color="auto"/>
                  <w:left w:val="single" w:sz="12" w:space="0" w:color="auto"/>
                  <w:bottom w:val="single" w:sz="4" w:space="0" w:color="auto"/>
                </w:tcBorders>
              </w:tcPr>
            </w:tcPrChange>
          </w:tcPr>
          <w:p w14:paraId="70E0AAA4" w14:textId="77777777" w:rsidR="006C7785" w:rsidRPr="00340B0D" w:rsidRDefault="006C7785" w:rsidP="00380FCD">
            <w:pPr>
              <w:pStyle w:val="Default"/>
              <w:rPr>
                <w:sz w:val="18"/>
                <w:szCs w:val="18"/>
              </w:rPr>
            </w:pPr>
            <w:r w:rsidRPr="00340B0D">
              <w:rPr>
                <w:sz w:val="18"/>
                <w:szCs w:val="18"/>
              </w:rPr>
              <w:t>Magnetic variation</w:t>
            </w:r>
          </w:p>
        </w:tc>
        <w:tc>
          <w:tcPr>
            <w:tcW w:w="632" w:type="dxa"/>
            <w:tcBorders>
              <w:top w:val="single" w:sz="4" w:space="0" w:color="auto"/>
              <w:bottom w:val="single" w:sz="4" w:space="0" w:color="auto"/>
              <w:right w:val="single" w:sz="12" w:space="0" w:color="auto"/>
            </w:tcBorders>
            <w:vAlign w:val="center"/>
            <w:tcPrChange w:id="3126" w:author="jonathan pritchard" w:date="2024-10-22T11:35:00Z" w16du:dateUtc="2024-10-22T10:35:00Z">
              <w:tcPr>
                <w:tcW w:w="632" w:type="dxa"/>
                <w:gridSpan w:val="2"/>
                <w:tcBorders>
                  <w:top w:val="single" w:sz="4" w:space="0" w:color="auto"/>
                  <w:bottom w:val="single" w:sz="4" w:space="0" w:color="auto"/>
                  <w:right w:val="single" w:sz="12" w:space="0" w:color="auto"/>
                </w:tcBorders>
                <w:vAlign w:val="center"/>
              </w:tcPr>
            </w:tcPrChange>
          </w:tcPr>
          <w:p w14:paraId="75FF3BA1" w14:textId="77777777" w:rsidR="006C7785" w:rsidRPr="00340B0D" w:rsidRDefault="006C7785" w:rsidP="00380FCD">
            <w:pPr>
              <w:rPr>
                <w:rFonts w:cs="Arial"/>
                <w:sz w:val="18"/>
                <w:szCs w:val="18"/>
              </w:rPr>
            </w:pPr>
          </w:p>
        </w:tc>
      </w:tr>
      <w:tr w:rsidR="006C7785" w:rsidRPr="00340B0D" w14:paraId="6480500D" w14:textId="77777777" w:rsidTr="00CF00C7">
        <w:trPr>
          <w:gridBefore w:val="1"/>
          <w:wBefore w:w="12" w:type="dxa"/>
          <w:trPrChange w:id="3127" w:author="jonathan pritchard" w:date="2024-10-22T11:35:00Z" w16du:dateUtc="2024-10-22T10:35:00Z">
            <w:trPr>
              <w:gridBefore w:val="2"/>
              <w:wBefore w:w="12" w:type="dxa"/>
            </w:trPr>
          </w:trPrChange>
        </w:trPr>
        <w:tc>
          <w:tcPr>
            <w:tcW w:w="4270" w:type="dxa"/>
            <w:gridSpan w:val="3"/>
            <w:tcBorders>
              <w:top w:val="single" w:sz="4" w:space="0" w:color="auto"/>
              <w:left w:val="single" w:sz="12" w:space="0" w:color="auto"/>
              <w:bottom w:val="single" w:sz="4" w:space="0" w:color="auto"/>
              <w:right w:val="single" w:sz="4" w:space="0" w:color="auto"/>
            </w:tcBorders>
            <w:tcPrChange w:id="3128" w:author="jonathan pritchard" w:date="2024-10-22T11:35:00Z" w16du:dateUtc="2024-10-22T10:35:00Z">
              <w:tcPr>
                <w:tcW w:w="4270" w:type="dxa"/>
                <w:gridSpan w:val="3"/>
                <w:tcBorders>
                  <w:top w:val="single" w:sz="4" w:space="0" w:color="auto"/>
                  <w:left w:val="single" w:sz="12" w:space="0" w:color="auto"/>
                  <w:bottom w:val="single" w:sz="4" w:space="0" w:color="auto"/>
                  <w:right w:val="single" w:sz="4" w:space="0" w:color="auto"/>
                </w:tcBorders>
              </w:tcPr>
            </w:tcPrChange>
          </w:tcPr>
          <w:p w14:paraId="0FE2F2E2" w14:textId="77777777" w:rsidR="006C7785" w:rsidRPr="00340B0D" w:rsidRDefault="006C7785" w:rsidP="00380FCD">
            <w:pPr>
              <w:pStyle w:val="Default"/>
              <w:rPr>
                <w:sz w:val="18"/>
                <w:szCs w:val="18"/>
              </w:rPr>
            </w:pPr>
            <w:r w:rsidRPr="00340B0D">
              <w:rPr>
                <w:sz w:val="18"/>
                <w:szCs w:val="18"/>
              </w:rPr>
              <w:t>Boundaries and limits</w:t>
            </w:r>
          </w:p>
        </w:tc>
        <w:tc>
          <w:tcPr>
            <w:tcW w:w="1143" w:type="dxa"/>
            <w:gridSpan w:val="2"/>
            <w:tcBorders>
              <w:top w:val="single" w:sz="4" w:space="0" w:color="auto"/>
              <w:left w:val="single" w:sz="4" w:space="0" w:color="auto"/>
              <w:bottom w:val="single" w:sz="4" w:space="0" w:color="auto"/>
              <w:right w:val="single" w:sz="12" w:space="0" w:color="auto"/>
            </w:tcBorders>
            <w:tcPrChange w:id="3129" w:author="jonathan pritchard" w:date="2024-10-22T11:35:00Z" w16du:dateUtc="2024-10-22T10:35:00Z">
              <w:tcPr>
                <w:tcW w:w="1143" w:type="dxa"/>
                <w:gridSpan w:val="2"/>
                <w:tcBorders>
                  <w:top w:val="single" w:sz="4" w:space="0" w:color="auto"/>
                  <w:left w:val="single" w:sz="4" w:space="0" w:color="auto"/>
                  <w:bottom w:val="single" w:sz="4" w:space="0" w:color="auto"/>
                  <w:right w:val="single" w:sz="12" w:space="0" w:color="auto"/>
                </w:tcBorders>
              </w:tcPr>
            </w:tcPrChange>
          </w:tcPr>
          <w:p w14:paraId="108C856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Change w:id="3130" w:author="jonathan pritchard" w:date="2024-10-22T11:35:00Z" w16du:dateUtc="2024-10-22T10:35:00Z">
              <w:tcPr>
                <w:tcW w:w="3189" w:type="dxa"/>
                <w:gridSpan w:val="3"/>
                <w:tcBorders>
                  <w:top w:val="single" w:sz="4" w:space="0" w:color="auto"/>
                  <w:left w:val="single" w:sz="12" w:space="0" w:color="auto"/>
                  <w:bottom w:val="single" w:sz="4" w:space="0" w:color="auto"/>
                </w:tcBorders>
              </w:tcPr>
            </w:tcPrChange>
          </w:tcPr>
          <w:p w14:paraId="79E63D7E" w14:textId="77777777" w:rsidR="006C7785" w:rsidRPr="00340B0D" w:rsidRDefault="006C7785" w:rsidP="00380FCD">
            <w:pPr>
              <w:pStyle w:val="Default"/>
              <w:rPr>
                <w:sz w:val="18"/>
                <w:szCs w:val="18"/>
              </w:rPr>
            </w:pPr>
            <w:r w:rsidRPr="00340B0D">
              <w:rPr>
                <w:sz w:val="18"/>
                <w:szCs w:val="18"/>
              </w:rPr>
              <w:t>Depth contours</w:t>
            </w:r>
          </w:p>
        </w:tc>
        <w:tc>
          <w:tcPr>
            <w:tcW w:w="632" w:type="dxa"/>
            <w:tcBorders>
              <w:top w:val="single" w:sz="4" w:space="0" w:color="auto"/>
              <w:bottom w:val="single" w:sz="4" w:space="0" w:color="auto"/>
              <w:right w:val="single" w:sz="12" w:space="0" w:color="auto"/>
            </w:tcBorders>
            <w:vAlign w:val="center"/>
            <w:tcPrChange w:id="3131" w:author="jonathan pritchard" w:date="2024-10-22T11:35:00Z" w16du:dateUtc="2024-10-22T10:35:00Z">
              <w:tcPr>
                <w:tcW w:w="632" w:type="dxa"/>
                <w:gridSpan w:val="2"/>
                <w:tcBorders>
                  <w:top w:val="single" w:sz="4" w:space="0" w:color="auto"/>
                  <w:bottom w:val="single" w:sz="4" w:space="0" w:color="auto"/>
                  <w:right w:val="single" w:sz="12" w:space="0" w:color="auto"/>
                </w:tcBorders>
                <w:vAlign w:val="center"/>
              </w:tcPr>
            </w:tcPrChange>
          </w:tcPr>
          <w:p w14:paraId="10D207C2" w14:textId="77777777" w:rsidR="006C7785" w:rsidRPr="00340B0D" w:rsidRDefault="006C7785" w:rsidP="00380FCD">
            <w:pPr>
              <w:rPr>
                <w:rFonts w:cs="Arial"/>
                <w:sz w:val="18"/>
                <w:szCs w:val="18"/>
              </w:rPr>
            </w:pPr>
          </w:p>
        </w:tc>
      </w:tr>
      <w:tr w:rsidR="006C7785" w:rsidRPr="00340B0D" w14:paraId="38A6F405" w14:textId="77777777" w:rsidTr="00CF00C7">
        <w:trPr>
          <w:gridBefore w:val="1"/>
          <w:wBefore w:w="12" w:type="dxa"/>
          <w:trPrChange w:id="3132" w:author="jonathan pritchard" w:date="2024-10-22T11:35:00Z" w16du:dateUtc="2024-10-22T10:35:00Z">
            <w:trPr>
              <w:gridBefore w:val="2"/>
              <w:wBefore w:w="12" w:type="dxa"/>
            </w:trPr>
          </w:trPrChange>
        </w:trPr>
        <w:tc>
          <w:tcPr>
            <w:tcW w:w="4270" w:type="dxa"/>
            <w:gridSpan w:val="3"/>
            <w:tcBorders>
              <w:top w:val="single" w:sz="4" w:space="0" w:color="auto"/>
              <w:left w:val="single" w:sz="12" w:space="0" w:color="auto"/>
              <w:bottom w:val="single" w:sz="4" w:space="0" w:color="auto"/>
              <w:right w:val="single" w:sz="4" w:space="0" w:color="auto"/>
            </w:tcBorders>
            <w:tcPrChange w:id="3133" w:author="jonathan pritchard" w:date="2024-10-22T11:35:00Z" w16du:dateUtc="2024-10-22T10:35:00Z">
              <w:tcPr>
                <w:tcW w:w="4270" w:type="dxa"/>
                <w:gridSpan w:val="3"/>
                <w:tcBorders>
                  <w:top w:val="single" w:sz="4" w:space="0" w:color="auto"/>
                  <w:left w:val="single" w:sz="12" w:space="0" w:color="auto"/>
                  <w:bottom w:val="single" w:sz="4" w:space="0" w:color="auto"/>
                  <w:right w:val="single" w:sz="4" w:space="0" w:color="auto"/>
                </w:tcBorders>
              </w:tcPr>
            </w:tcPrChange>
          </w:tcPr>
          <w:p w14:paraId="298BF3DE" w14:textId="77777777" w:rsidR="006C7785" w:rsidRPr="00340B0D" w:rsidRDefault="006C7785" w:rsidP="00380FCD">
            <w:pPr>
              <w:pStyle w:val="Default"/>
              <w:rPr>
                <w:sz w:val="18"/>
                <w:szCs w:val="18"/>
              </w:rPr>
            </w:pPr>
            <w:r w:rsidRPr="00340B0D">
              <w:rPr>
                <w:sz w:val="18"/>
                <w:szCs w:val="18"/>
              </w:rPr>
              <w:t>Prohibited and restricted areas</w:t>
            </w:r>
          </w:p>
        </w:tc>
        <w:tc>
          <w:tcPr>
            <w:tcW w:w="1143" w:type="dxa"/>
            <w:gridSpan w:val="2"/>
            <w:tcBorders>
              <w:top w:val="single" w:sz="4" w:space="0" w:color="auto"/>
              <w:left w:val="single" w:sz="4" w:space="0" w:color="auto"/>
              <w:bottom w:val="single" w:sz="4" w:space="0" w:color="auto"/>
              <w:right w:val="single" w:sz="12" w:space="0" w:color="auto"/>
            </w:tcBorders>
            <w:tcPrChange w:id="3134" w:author="jonathan pritchard" w:date="2024-10-22T11:35:00Z" w16du:dateUtc="2024-10-22T10:35:00Z">
              <w:tcPr>
                <w:tcW w:w="1143" w:type="dxa"/>
                <w:gridSpan w:val="2"/>
                <w:tcBorders>
                  <w:top w:val="single" w:sz="4" w:space="0" w:color="auto"/>
                  <w:left w:val="single" w:sz="4" w:space="0" w:color="auto"/>
                  <w:bottom w:val="single" w:sz="4" w:space="0" w:color="auto"/>
                  <w:right w:val="single" w:sz="12" w:space="0" w:color="auto"/>
                </w:tcBorders>
              </w:tcPr>
            </w:tcPrChange>
          </w:tcPr>
          <w:p w14:paraId="791749C3"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Change w:id="3135" w:author="jonathan pritchard" w:date="2024-10-22T11:35:00Z" w16du:dateUtc="2024-10-22T10:35:00Z">
              <w:tcPr>
                <w:tcW w:w="3189" w:type="dxa"/>
                <w:gridSpan w:val="3"/>
                <w:tcBorders>
                  <w:top w:val="single" w:sz="4" w:space="0" w:color="auto"/>
                  <w:left w:val="single" w:sz="12" w:space="0" w:color="auto"/>
                  <w:bottom w:val="single" w:sz="4" w:space="0" w:color="auto"/>
                </w:tcBorders>
              </w:tcPr>
            </w:tcPrChange>
          </w:tcPr>
          <w:p w14:paraId="0D75ADF0" w14:textId="77777777" w:rsidR="006C7785" w:rsidRPr="00340B0D" w:rsidRDefault="006C7785" w:rsidP="00380FCD">
            <w:pPr>
              <w:pStyle w:val="Default"/>
              <w:rPr>
                <w:sz w:val="18"/>
                <w:szCs w:val="18"/>
              </w:rPr>
            </w:pPr>
            <w:r w:rsidRPr="00340B0D">
              <w:rPr>
                <w:sz w:val="18"/>
                <w:szCs w:val="18"/>
              </w:rPr>
              <w:t>Seabed</w:t>
            </w:r>
          </w:p>
        </w:tc>
        <w:tc>
          <w:tcPr>
            <w:tcW w:w="632" w:type="dxa"/>
            <w:tcBorders>
              <w:top w:val="single" w:sz="4" w:space="0" w:color="auto"/>
              <w:bottom w:val="single" w:sz="4" w:space="0" w:color="auto"/>
              <w:right w:val="single" w:sz="12" w:space="0" w:color="auto"/>
            </w:tcBorders>
            <w:vAlign w:val="center"/>
            <w:tcPrChange w:id="3136" w:author="jonathan pritchard" w:date="2024-10-22T11:35:00Z" w16du:dateUtc="2024-10-22T10:35:00Z">
              <w:tcPr>
                <w:tcW w:w="632" w:type="dxa"/>
                <w:gridSpan w:val="2"/>
                <w:tcBorders>
                  <w:top w:val="single" w:sz="4" w:space="0" w:color="auto"/>
                  <w:bottom w:val="single" w:sz="4" w:space="0" w:color="auto"/>
                  <w:right w:val="single" w:sz="12" w:space="0" w:color="auto"/>
                </w:tcBorders>
                <w:vAlign w:val="center"/>
              </w:tcPr>
            </w:tcPrChange>
          </w:tcPr>
          <w:p w14:paraId="769E7978" w14:textId="77777777" w:rsidR="006C7785" w:rsidRPr="00340B0D" w:rsidRDefault="006C7785" w:rsidP="00380FCD">
            <w:pPr>
              <w:rPr>
                <w:rFonts w:cs="Arial"/>
                <w:sz w:val="18"/>
                <w:szCs w:val="18"/>
              </w:rPr>
            </w:pPr>
          </w:p>
        </w:tc>
      </w:tr>
      <w:tr w:rsidR="006C7785" w:rsidRPr="00340B0D" w14:paraId="7262715C" w14:textId="77777777" w:rsidTr="00CF00C7">
        <w:trPr>
          <w:gridBefore w:val="1"/>
          <w:wBefore w:w="12" w:type="dxa"/>
          <w:trPrChange w:id="3137" w:author="jonathan pritchard" w:date="2024-10-22T11:35:00Z" w16du:dateUtc="2024-10-22T10:35:00Z">
            <w:trPr>
              <w:gridBefore w:val="2"/>
              <w:wBefore w:w="12" w:type="dxa"/>
            </w:trPr>
          </w:trPrChange>
        </w:trPr>
        <w:tc>
          <w:tcPr>
            <w:tcW w:w="4270" w:type="dxa"/>
            <w:gridSpan w:val="3"/>
            <w:tcBorders>
              <w:top w:val="single" w:sz="4" w:space="0" w:color="auto"/>
              <w:left w:val="single" w:sz="12" w:space="0" w:color="auto"/>
              <w:bottom w:val="single" w:sz="4" w:space="0" w:color="auto"/>
              <w:right w:val="single" w:sz="4" w:space="0" w:color="auto"/>
            </w:tcBorders>
            <w:tcPrChange w:id="3138" w:author="jonathan pritchard" w:date="2024-10-22T11:35:00Z" w16du:dateUtc="2024-10-22T10:35:00Z">
              <w:tcPr>
                <w:tcW w:w="4270" w:type="dxa"/>
                <w:gridSpan w:val="3"/>
                <w:tcBorders>
                  <w:top w:val="single" w:sz="4" w:space="0" w:color="auto"/>
                  <w:left w:val="single" w:sz="12" w:space="0" w:color="auto"/>
                  <w:bottom w:val="single" w:sz="4" w:space="0" w:color="auto"/>
                  <w:right w:val="single" w:sz="4" w:space="0" w:color="auto"/>
                </w:tcBorders>
              </w:tcPr>
            </w:tcPrChange>
          </w:tcPr>
          <w:p w14:paraId="77EC2E5E" w14:textId="77777777" w:rsidR="006C7785" w:rsidRPr="00340B0D" w:rsidRDefault="006C7785" w:rsidP="00380FCD">
            <w:pPr>
              <w:pStyle w:val="Default"/>
              <w:rPr>
                <w:sz w:val="18"/>
                <w:szCs w:val="18"/>
              </w:rPr>
            </w:pPr>
            <w:r w:rsidRPr="00340B0D">
              <w:rPr>
                <w:sz w:val="18"/>
                <w:szCs w:val="18"/>
              </w:rPr>
              <w:t>Chart scale boundaries</w:t>
            </w:r>
          </w:p>
        </w:tc>
        <w:tc>
          <w:tcPr>
            <w:tcW w:w="1143" w:type="dxa"/>
            <w:gridSpan w:val="2"/>
            <w:tcBorders>
              <w:top w:val="single" w:sz="4" w:space="0" w:color="auto"/>
              <w:left w:val="single" w:sz="4" w:space="0" w:color="auto"/>
              <w:bottom w:val="single" w:sz="4" w:space="0" w:color="auto"/>
              <w:right w:val="single" w:sz="12" w:space="0" w:color="auto"/>
            </w:tcBorders>
            <w:tcPrChange w:id="3139" w:author="jonathan pritchard" w:date="2024-10-22T11:35:00Z" w16du:dateUtc="2024-10-22T10:35:00Z">
              <w:tcPr>
                <w:tcW w:w="1143" w:type="dxa"/>
                <w:gridSpan w:val="2"/>
                <w:tcBorders>
                  <w:top w:val="single" w:sz="4" w:space="0" w:color="auto"/>
                  <w:left w:val="single" w:sz="4" w:space="0" w:color="auto"/>
                  <w:bottom w:val="single" w:sz="4" w:space="0" w:color="auto"/>
                  <w:right w:val="single" w:sz="12" w:space="0" w:color="auto"/>
                </w:tcBorders>
              </w:tcPr>
            </w:tcPrChange>
          </w:tcPr>
          <w:p w14:paraId="3ABBC216"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Change w:id="3140" w:author="jonathan pritchard" w:date="2024-10-22T11:35:00Z" w16du:dateUtc="2024-10-22T10:35:00Z">
              <w:tcPr>
                <w:tcW w:w="3189" w:type="dxa"/>
                <w:gridSpan w:val="3"/>
                <w:tcBorders>
                  <w:top w:val="single" w:sz="4" w:space="0" w:color="auto"/>
                  <w:left w:val="single" w:sz="12" w:space="0" w:color="auto"/>
                  <w:bottom w:val="single" w:sz="4" w:space="0" w:color="auto"/>
                </w:tcBorders>
              </w:tcPr>
            </w:tcPrChange>
          </w:tcPr>
          <w:p w14:paraId="50119C3C" w14:textId="77777777" w:rsidR="006C7785" w:rsidRPr="00340B0D" w:rsidRDefault="006C7785" w:rsidP="00380FCD">
            <w:pPr>
              <w:pStyle w:val="Default"/>
              <w:rPr>
                <w:sz w:val="18"/>
                <w:szCs w:val="18"/>
              </w:rPr>
            </w:pPr>
            <w:r w:rsidRPr="00340B0D">
              <w:rPr>
                <w:sz w:val="18"/>
                <w:szCs w:val="18"/>
              </w:rPr>
              <w:t>Tidal</w:t>
            </w:r>
          </w:p>
        </w:tc>
        <w:tc>
          <w:tcPr>
            <w:tcW w:w="632" w:type="dxa"/>
            <w:tcBorders>
              <w:top w:val="single" w:sz="4" w:space="0" w:color="auto"/>
              <w:bottom w:val="single" w:sz="4" w:space="0" w:color="auto"/>
              <w:right w:val="single" w:sz="12" w:space="0" w:color="auto"/>
            </w:tcBorders>
            <w:vAlign w:val="center"/>
            <w:tcPrChange w:id="3141" w:author="jonathan pritchard" w:date="2024-10-22T11:35:00Z" w16du:dateUtc="2024-10-22T10:35:00Z">
              <w:tcPr>
                <w:tcW w:w="632" w:type="dxa"/>
                <w:gridSpan w:val="2"/>
                <w:tcBorders>
                  <w:top w:val="single" w:sz="4" w:space="0" w:color="auto"/>
                  <w:bottom w:val="single" w:sz="4" w:space="0" w:color="auto"/>
                  <w:right w:val="single" w:sz="12" w:space="0" w:color="auto"/>
                </w:tcBorders>
                <w:vAlign w:val="center"/>
              </w:tcPr>
            </w:tcPrChange>
          </w:tcPr>
          <w:p w14:paraId="4EA38642" w14:textId="77777777" w:rsidR="006C7785" w:rsidRPr="00340B0D" w:rsidRDefault="006C7785" w:rsidP="00380FCD">
            <w:pPr>
              <w:rPr>
                <w:rFonts w:cs="Arial"/>
                <w:sz w:val="18"/>
                <w:szCs w:val="18"/>
              </w:rPr>
            </w:pPr>
          </w:p>
        </w:tc>
      </w:tr>
      <w:tr w:rsidR="006C7785" w:rsidRPr="00340B0D" w14:paraId="50449892" w14:textId="77777777" w:rsidTr="00CF00C7">
        <w:trPr>
          <w:gridBefore w:val="1"/>
          <w:wBefore w:w="12" w:type="dxa"/>
          <w:trPrChange w:id="3142" w:author="jonathan pritchard" w:date="2024-10-22T11:35:00Z" w16du:dateUtc="2024-10-22T10:35:00Z">
            <w:trPr>
              <w:gridBefore w:val="2"/>
              <w:wBefore w:w="12" w:type="dxa"/>
            </w:trPr>
          </w:trPrChange>
        </w:trPr>
        <w:tc>
          <w:tcPr>
            <w:tcW w:w="4270" w:type="dxa"/>
            <w:gridSpan w:val="3"/>
            <w:tcBorders>
              <w:top w:val="single" w:sz="4" w:space="0" w:color="auto"/>
              <w:left w:val="single" w:sz="12" w:space="0" w:color="auto"/>
              <w:bottom w:val="single" w:sz="4" w:space="0" w:color="auto"/>
              <w:right w:val="single" w:sz="4" w:space="0" w:color="auto"/>
            </w:tcBorders>
            <w:tcPrChange w:id="3143" w:author="jonathan pritchard" w:date="2024-10-22T11:35:00Z" w16du:dateUtc="2024-10-22T10:35:00Z">
              <w:tcPr>
                <w:tcW w:w="4270" w:type="dxa"/>
                <w:gridSpan w:val="3"/>
                <w:tcBorders>
                  <w:top w:val="single" w:sz="4" w:space="0" w:color="auto"/>
                  <w:left w:val="single" w:sz="12" w:space="0" w:color="auto"/>
                  <w:bottom w:val="single" w:sz="4" w:space="0" w:color="auto"/>
                  <w:right w:val="single" w:sz="4" w:space="0" w:color="auto"/>
                </w:tcBorders>
              </w:tcPr>
            </w:tcPrChange>
          </w:tcPr>
          <w:p w14:paraId="45A3B907" w14:textId="77777777" w:rsidR="006C7785" w:rsidRPr="00340B0D" w:rsidRDefault="006C7785" w:rsidP="00380FCD">
            <w:pPr>
              <w:pStyle w:val="Default"/>
              <w:rPr>
                <w:sz w:val="18"/>
                <w:szCs w:val="18"/>
              </w:rPr>
            </w:pPr>
            <w:r w:rsidRPr="00340B0D">
              <w:rPr>
                <w:sz w:val="18"/>
                <w:szCs w:val="18"/>
              </w:rPr>
              <w:t>Cautionary notes</w:t>
            </w:r>
          </w:p>
        </w:tc>
        <w:tc>
          <w:tcPr>
            <w:tcW w:w="1143" w:type="dxa"/>
            <w:gridSpan w:val="2"/>
            <w:tcBorders>
              <w:top w:val="single" w:sz="4" w:space="0" w:color="auto"/>
              <w:left w:val="single" w:sz="4" w:space="0" w:color="auto"/>
              <w:bottom w:val="single" w:sz="4" w:space="0" w:color="auto"/>
              <w:right w:val="single" w:sz="12" w:space="0" w:color="auto"/>
            </w:tcBorders>
            <w:tcPrChange w:id="3144" w:author="jonathan pritchard" w:date="2024-10-22T11:35:00Z" w16du:dateUtc="2024-10-22T10:35:00Z">
              <w:tcPr>
                <w:tcW w:w="1143" w:type="dxa"/>
                <w:gridSpan w:val="2"/>
                <w:tcBorders>
                  <w:top w:val="single" w:sz="4" w:space="0" w:color="auto"/>
                  <w:left w:val="single" w:sz="4" w:space="0" w:color="auto"/>
                  <w:bottom w:val="single" w:sz="4" w:space="0" w:color="auto"/>
                  <w:right w:val="single" w:sz="12" w:space="0" w:color="auto"/>
                </w:tcBorders>
              </w:tcPr>
            </w:tcPrChange>
          </w:tcPr>
          <w:p w14:paraId="34FE1CE2"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Change w:id="3145" w:author="jonathan pritchard" w:date="2024-10-22T11:35:00Z" w16du:dateUtc="2024-10-22T10:35:00Z">
              <w:tcPr>
                <w:tcW w:w="3189" w:type="dxa"/>
                <w:gridSpan w:val="3"/>
                <w:tcBorders>
                  <w:top w:val="single" w:sz="4" w:space="0" w:color="auto"/>
                  <w:left w:val="single" w:sz="12" w:space="0" w:color="auto"/>
                  <w:bottom w:val="single" w:sz="4" w:space="0" w:color="auto"/>
                </w:tcBorders>
              </w:tcPr>
            </w:tcPrChange>
          </w:tcPr>
          <w:p w14:paraId="13A6CDB1" w14:textId="77777777" w:rsidR="006C7785" w:rsidRPr="00340B0D" w:rsidRDefault="006C7785" w:rsidP="00380FCD">
            <w:pPr>
              <w:pStyle w:val="Default"/>
              <w:rPr>
                <w:sz w:val="18"/>
                <w:szCs w:val="18"/>
              </w:rPr>
            </w:pPr>
            <w:r w:rsidRPr="00340B0D">
              <w:rPr>
                <w:sz w:val="18"/>
                <w:szCs w:val="18"/>
              </w:rPr>
              <w:t>Miscellaneous (Other)</w:t>
            </w:r>
          </w:p>
        </w:tc>
        <w:tc>
          <w:tcPr>
            <w:tcW w:w="632" w:type="dxa"/>
            <w:tcBorders>
              <w:top w:val="single" w:sz="4" w:space="0" w:color="auto"/>
              <w:bottom w:val="single" w:sz="4" w:space="0" w:color="auto"/>
              <w:right w:val="single" w:sz="12" w:space="0" w:color="auto"/>
            </w:tcBorders>
            <w:vAlign w:val="center"/>
            <w:tcPrChange w:id="3146" w:author="jonathan pritchard" w:date="2024-10-22T11:35:00Z" w16du:dateUtc="2024-10-22T10:35:00Z">
              <w:tcPr>
                <w:tcW w:w="632" w:type="dxa"/>
                <w:gridSpan w:val="2"/>
                <w:tcBorders>
                  <w:top w:val="single" w:sz="4" w:space="0" w:color="auto"/>
                  <w:bottom w:val="single" w:sz="4" w:space="0" w:color="auto"/>
                  <w:right w:val="single" w:sz="12" w:space="0" w:color="auto"/>
                </w:tcBorders>
                <w:vAlign w:val="center"/>
              </w:tcPr>
            </w:tcPrChange>
          </w:tcPr>
          <w:p w14:paraId="012DACA3" w14:textId="77777777" w:rsidR="006C7785" w:rsidRPr="00340B0D" w:rsidRDefault="006C7785" w:rsidP="00380FCD">
            <w:pPr>
              <w:rPr>
                <w:rFonts w:cs="Arial"/>
                <w:sz w:val="18"/>
                <w:szCs w:val="18"/>
              </w:rPr>
            </w:pPr>
          </w:p>
        </w:tc>
      </w:tr>
      <w:tr w:rsidR="006C7785" w:rsidRPr="00340B0D" w14:paraId="5A2AF9ED" w14:textId="77777777" w:rsidTr="00CF00C7">
        <w:trPr>
          <w:gridBefore w:val="1"/>
          <w:wBefore w:w="12" w:type="dxa"/>
          <w:trPrChange w:id="3147" w:author="jonathan pritchard" w:date="2024-10-22T11:35:00Z" w16du:dateUtc="2024-10-22T10:35:00Z">
            <w:trPr>
              <w:gridBefore w:val="2"/>
              <w:wBefore w:w="12" w:type="dxa"/>
            </w:trPr>
          </w:trPrChange>
        </w:trPr>
        <w:tc>
          <w:tcPr>
            <w:tcW w:w="4270" w:type="dxa"/>
            <w:gridSpan w:val="3"/>
            <w:tcBorders>
              <w:top w:val="single" w:sz="4" w:space="0" w:color="auto"/>
              <w:left w:val="single" w:sz="12" w:space="0" w:color="auto"/>
              <w:bottom w:val="single" w:sz="4" w:space="0" w:color="auto"/>
              <w:right w:val="single" w:sz="4" w:space="0" w:color="auto"/>
            </w:tcBorders>
            <w:tcPrChange w:id="3148" w:author="jonathan pritchard" w:date="2024-10-22T11:35:00Z" w16du:dateUtc="2024-10-22T10:35:00Z">
              <w:tcPr>
                <w:tcW w:w="4270" w:type="dxa"/>
                <w:gridSpan w:val="3"/>
                <w:tcBorders>
                  <w:top w:val="single" w:sz="4" w:space="0" w:color="auto"/>
                  <w:left w:val="single" w:sz="12" w:space="0" w:color="auto"/>
                  <w:bottom w:val="single" w:sz="4" w:space="0" w:color="auto"/>
                  <w:right w:val="single" w:sz="4" w:space="0" w:color="auto"/>
                </w:tcBorders>
              </w:tcPr>
            </w:tcPrChange>
          </w:tcPr>
          <w:p w14:paraId="729DEB15" w14:textId="77777777" w:rsidR="006C7785" w:rsidRPr="00340B0D" w:rsidRDefault="006C7785" w:rsidP="00380FCD">
            <w:pPr>
              <w:pStyle w:val="Default"/>
              <w:rPr>
                <w:sz w:val="18"/>
                <w:szCs w:val="18"/>
              </w:rPr>
            </w:pPr>
            <w:r w:rsidRPr="00340B0D">
              <w:rPr>
                <w:sz w:val="18"/>
                <w:szCs w:val="18"/>
              </w:rPr>
              <w:t>Ships’ routeing systems and ferry routes</w:t>
            </w:r>
          </w:p>
        </w:tc>
        <w:tc>
          <w:tcPr>
            <w:tcW w:w="1143" w:type="dxa"/>
            <w:gridSpan w:val="2"/>
            <w:tcBorders>
              <w:top w:val="single" w:sz="4" w:space="0" w:color="auto"/>
              <w:left w:val="single" w:sz="4" w:space="0" w:color="auto"/>
              <w:bottom w:val="single" w:sz="4" w:space="0" w:color="auto"/>
              <w:right w:val="single" w:sz="12" w:space="0" w:color="auto"/>
            </w:tcBorders>
            <w:tcPrChange w:id="3149" w:author="jonathan pritchard" w:date="2024-10-22T11:35:00Z" w16du:dateUtc="2024-10-22T10:35:00Z">
              <w:tcPr>
                <w:tcW w:w="1143" w:type="dxa"/>
                <w:gridSpan w:val="2"/>
                <w:tcBorders>
                  <w:top w:val="single" w:sz="4" w:space="0" w:color="auto"/>
                  <w:left w:val="single" w:sz="4" w:space="0" w:color="auto"/>
                  <w:bottom w:val="single" w:sz="4" w:space="0" w:color="auto"/>
                  <w:right w:val="single" w:sz="12" w:space="0" w:color="auto"/>
                </w:tcBorders>
              </w:tcPr>
            </w:tcPrChange>
          </w:tcPr>
          <w:p w14:paraId="2F508C53"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Change w:id="3150" w:author="jonathan pritchard" w:date="2024-10-22T11:35:00Z" w16du:dateUtc="2024-10-22T10:35:00Z">
              <w:tcPr>
                <w:tcW w:w="3189" w:type="dxa"/>
                <w:gridSpan w:val="3"/>
                <w:tcBorders>
                  <w:top w:val="single" w:sz="4" w:space="0" w:color="auto"/>
                  <w:left w:val="single" w:sz="12" w:space="0" w:color="auto"/>
                  <w:bottom w:val="single" w:sz="4" w:space="0" w:color="auto"/>
                </w:tcBorders>
              </w:tcPr>
            </w:tcPrChange>
          </w:tcPr>
          <w:p w14:paraId="40242432"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Change w:id="3151" w:author="jonathan pritchard" w:date="2024-10-22T11:35:00Z" w16du:dateUtc="2024-10-22T10:35:00Z">
              <w:tcPr>
                <w:tcW w:w="632" w:type="dxa"/>
                <w:gridSpan w:val="2"/>
                <w:tcBorders>
                  <w:top w:val="single" w:sz="4" w:space="0" w:color="auto"/>
                  <w:bottom w:val="single" w:sz="4" w:space="0" w:color="auto"/>
                  <w:right w:val="single" w:sz="12" w:space="0" w:color="auto"/>
                </w:tcBorders>
                <w:vAlign w:val="center"/>
              </w:tcPr>
            </w:tcPrChange>
          </w:tcPr>
          <w:p w14:paraId="458D560D" w14:textId="77777777" w:rsidR="006C7785" w:rsidRPr="00340B0D" w:rsidRDefault="006C7785" w:rsidP="00380FCD">
            <w:pPr>
              <w:rPr>
                <w:rFonts w:cs="Arial"/>
                <w:sz w:val="18"/>
                <w:szCs w:val="18"/>
              </w:rPr>
            </w:pPr>
          </w:p>
        </w:tc>
      </w:tr>
      <w:tr w:rsidR="006C7785" w:rsidRPr="00340B0D" w14:paraId="682E36D4" w14:textId="77777777" w:rsidTr="00CF00C7">
        <w:trPr>
          <w:gridBefore w:val="1"/>
          <w:wBefore w:w="12" w:type="dxa"/>
          <w:trPrChange w:id="3152" w:author="jonathan pritchard" w:date="2024-10-22T11:35:00Z" w16du:dateUtc="2024-10-22T10:35:00Z">
            <w:trPr>
              <w:gridBefore w:val="2"/>
              <w:wBefore w:w="12" w:type="dxa"/>
            </w:trPr>
          </w:trPrChange>
        </w:trPr>
        <w:tc>
          <w:tcPr>
            <w:tcW w:w="4270" w:type="dxa"/>
            <w:gridSpan w:val="3"/>
            <w:tcBorders>
              <w:top w:val="single" w:sz="4" w:space="0" w:color="auto"/>
              <w:left w:val="single" w:sz="12" w:space="0" w:color="auto"/>
              <w:bottom w:val="single" w:sz="4" w:space="0" w:color="auto"/>
              <w:right w:val="single" w:sz="4" w:space="0" w:color="auto"/>
            </w:tcBorders>
            <w:tcPrChange w:id="3153" w:author="jonathan pritchard" w:date="2024-10-22T11:35:00Z" w16du:dateUtc="2024-10-22T10:35:00Z">
              <w:tcPr>
                <w:tcW w:w="4270" w:type="dxa"/>
                <w:gridSpan w:val="3"/>
                <w:tcBorders>
                  <w:top w:val="single" w:sz="4" w:space="0" w:color="auto"/>
                  <w:left w:val="single" w:sz="12" w:space="0" w:color="auto"/>
                  <w:bottom w:val="single" w:sz="4" w:space="0" w:color="auto"/>
                  <w:right w:val="single" w:sz="4" w:space="0" w:color="auto"/>
                </w:tcBorders>
              </w:tcPr>
            </w:tcPrChange>
          </w:tcPr>
          <w:p w14:paraId="3DC2E4B2"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43" w:type="dxa"/>
            <w:gridSpan w:val="2"/>
            <w:tcBorders>
              <w:top w:val="single" w:sz="4" w:space="0" w:color="auto"/>
              <w:left w:val="single" w:sz="4" w:space="0" w:color="auto"/>
              <w:bottom w:val="single" w:sz="4" w:space="0" w:color="auto"/>
              <w:right w:val="single" w:sz="12" w:space="0" w:color="auto"/>
            </w:tcBorders>
            <w:tcPrChange w:id="3154" w:author="jonathan pritchard" w:date="2024-10-22T11:35:00Z" w16du:dateUtc="2024-10-22T10:35:00Z">
              <w:tcPr>
                <w:tcW w:w="1143" w:type="dxa"/>
                <w:gridSpan w:val="2"/>
                <w:tcBorders>
                  <w:top w:val="single" w:sz="4" w:space="0" w:color="auto"/>
                  <w:left w:val="single" w:sz="4" w:space="0" w:color="auto"/>
                  <w:bottom w:val="single" w:sz="4" w:space="0" w:color="auto"/>
                  <w:right w:val="single" w:sz="12" w:space="0" w:color="auto"/>
                </w:tcBorders>
              </w:tcPr>
            </w:tcPrChange>
          </w:tcPr>
          <w:p w14:paraId="78CC543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Change w:id="3155" w:author="jonathan pritchard" w:date="2024-10-22T11:35:00Z" w16du:dateUtc="2024-10-22T10:35:00Z">
              <w:tcPr>
                <w:tcW w:w="3189" w:type="dxa"/>
                <w:gridSpan w:val="3"/>
                <w:tcBorders>
                  <w:top w:val="single" w:sz="4" w:space="0" w:color="auto"/>
                  <w:left w:val="single" w:sz="12" w:space="0" w:color="auto"/>
                  <w:bottom w:val="single" w:sz="4" w:space="0" w:color="auto"/>
                </w:tcBorders>
              </w:tcPr>
            </w:tcPrChange>
          </w:tcPr>
          <w:p w14:paraId="51C76366"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Change w:id="3156" w:author="jonathan pritchard" w:date="2024-10-22T11:35:00Z" w16du:dateUtc="2024-10-22T10:35:00Z">
              <w:tcPr>
                <w:tcW w:w="632" w:type="dxa"/>
                <w:gridSpan w:val="2"/>
                <w:tcBorders>
                  <w:top w:val="single" w:sz="4" w:space="0" w:color="auto"/>
                  <w:bottom w:val="single" w:sz="4" w:space="0" w:color="auto"/>
                  <w:right w:val="single" w:sz="12" w:space="0" w:color="auto"/>
                </w:tcBorders>
                <w:vAlign w:val="center"/>
              </w:tcPr>
            </w:tcPrChange>
          </w:tcPr>
          <w:p w14:paraId="693D1A7E" w14:textId="77777777" w:rsidR="006C7785" w:rsidRPr="00340B0D" w:rsidRDefault="006C7785" w:rsidP="00380FCD">
            <w:pPr>
              <w:rPr>
                <w:rFonts w:cs="Arial"/>
                <w:sz w:val="18"/>
                <w:szCs w:val="18"/>
              </w:rPr>
            </w:pPr>
          </w:p>
        </w:tc>
      </w:tr>
      <w:tr w:rsidR="006C7785" w:rsidRPr="00340B0D" w14:paraId="6073A0FE" w14:textId="77777777" w:rsidTr="00CF00C7">
        <w:trPr>
          <w:gridBefore w:val="1"/>
          <w:wBefore w:w="12" w:type="dxa"/>
          <w:trPrChange w:id="3157" w:author="jonathan pritchard" w:date="2024-10-22T11:35:00Z" w16du:dateUtc="2024-10-22T10:35:00Z">
            <w:trPr>
              <w:gridBefore w:val="2"/>
              <w:wBefore w:w="12" w:type="dxa"/>
            </w:trPr>
          </w:trPrChange>
        </w:trPr>
        <w:tc>
          <w:tcPr>
            <w:tcW w:w="4270" w:type="dxa"/>
            <w:gridSpan w:val="3"/>
            <w:tcBorders>
              <w:top w:val="single" w:sz="4" w:space="0" w:color="auto"/>
              <w:left w:val="single" w:sz="12" w:space="0" w:color="auto"/>
              <w:bottom w:val="single" w:sz="4" w:space="0" w:color="auto"/>
              <w:right w:val="single" w:sz="4" w:space="0" w:color="auto"/>
            </w:tcBorders>
            <w:tcPrChange w:id="3158" w:author="jonathan pritchard" w:date="2024-10-22T11:35:00Z" w16du:dateUtc="2024-10-22T10:35:00Z">
              <w:tcPr>
                <w:tcW w:w="4270" w:type="dxa"/>
                <w:gridSpan w:val="3"/>
                <w:tcBorders>
                  <w:top w:val="single" w:sz="4" w:space="0" w:color="auto"/>
                  <w:left w:val="single" w:sz="12" w:space="0" w:color="auto"/>
                  <w:bottom w:val="single" w:sz="4" w:space="0" w:color="auto"/>
                  <w:right w:val="single" w:sz="4" w:space="0" w:color="auto"/>
                </w:tcBorders>
              </w:tcPr>
            </w:tcPrChange>
          </w:tcPr>
          <w:p w14:paraId="4FFA41CD" w14:textId="77777777" w:rsidR="006C7785" w:rsidRPr="00340B0D" w:rsidRDefault="006C7785" w:rsidP="00380FCD">
            <w:pPr>
              <w:pStyle w:val="Default"/>
              <w:rPr>
                <w:sz w:val="18"/>
                <w:szCs w:val="18"/>
              </w:rPr>
            </w:pPr>
            <w:r w:rsidRPr="00340B0D">
              <w:rPr>
                <w:sz w:val="18"/>
                <w:szCs w:val="18"/>
              </w:rPr>
              <w:t>Miscellaneous (Standard)</w:t>
            </w:r>
          </w:p>
        </w:tc>
        <w:tc>
          <w:tcPr>
            <w:tcW w:w="1143" w:type="dxa"/>
            <w:gridSpan w:val="2"/>
            <w:tcBorders>
              <w:top w:val="single" w:sz="4" w:space="0" w:color="auto"/>
              <w:left w:val="single" w:sz="4" w:space="0" w:color="auto"/>
              <w:bottom w:val="single" w:sz="4" w:space="0" w:color="auto"/>
              <w:right w:val="single" w:sz="12" w:space="0" w:color="auto"/>
            </w:tcBorders>
            <w:tcPrChange w:id="3159" w:author="jonathan pritchard" w:date="2024-10-22T11:35:00Z" w16du:dateUtc="2024-10-22T10:35:00Z">
              <w:tcPr>
                <w:tcW w:w="1143" w:type="dxa"/>
                <w:gridSpan w:val="2"/>
                <w:tcBorders>
                  <w:top w:val="single" w:sz="4" w:space="0" w:color="auto"/>
                  <w:left w:val="single" w:sz="4" w:space="0" w:color="auto"/>
                  <w:bottom w:val="single" w:sz="4" w:space="0" w:color="auto"/>
                  <w:right w:val="single" w:sz="12" w:space="0" w:color="auto"/>
                </w:tcBorders>
              </w:tcPr>
            </w:tcPrChange>
          </w:tcPr>
          <w:p w14:paraId="4EBB26B2"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Change w:id="3160" w:author="jonathan pritchard" w:date="2024-10-22T11:35:00Z" w16du:dateUtc="2024-10-22T10:35:00Z">
              <w:tcPr>
                <w:tcW w:w="3189" w:type="dxa"/>
                <w:gridSpan w:val="3"/>
                <w:tcBorders>
                  <w:top w:val="single" w:sz="4" w:space="0" w:color="auto"/>
                  <w:left w:val="single" w:sz="12" w:space="0" w:color="auto"/>
                  <w:bottom w:val="single" w:sz="4" w:space="0" w:color="auto"/>
                </w:tcBorders>
              </w:tcPr>
            </w:tcPrChange>
          </w:tcPr>
          <w:p w14:paraId="7CC8509A"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Change w:id="3161" w:author="jonathan pritchard" w:date="2024-10-22T11:35:00Z" w16du:dateUtc="2024-10-22T10:35:00Z">
              <w:tcPr>
                <w:tcW w:w="632" w:type="dxa"/>
                <w:gridSpan w:val="2"/>
                <w:tcBorders>
                  <w:top w:val="single" w:sz="4" w:space="0" w:color="auto"/>
                  <w:bottom w:val="single" w:sz="4" w:space="0" w:color="auto"/>
                  <w:right w:val="single" w:sz="12" w:space="0" w:color="auto"/>
                </w:tcBorders>
                <w:vAlign w:val="center"/>
              </w:tcPr>
            </w:tcPrChange>
          </w:tcPr>
          <w:p w14:paraId="2BC93143" w14:textId="77777777" w:rsidR="006C7785" w:rsidRPr="00340B0D" w:rsidRDefault="006C7785" w:rsidP="00380FCD">
            <w:pPr>
              <w:rPr>
                <w:rFonts w:cs="Arial"/>
                <w:sz w:val="18"/>
                <w:szCs w:val="18"/>
              </w:rPr>
            </w:pPr>
          </w:p>
        </w:tc>
      </w:tr>
      <w:tr w:rsidR="006C7785" w:rsidRPr="00340B0D" w14:paraId="239050CD" w14:textId="77777777" w:rsidTr="00CF00C7">
        <w:trPr>
          <w:gridBefore w:val="1"/>
          <w:wBefore w:w="12" w:type="dxa"/>
          <w:trPrChange w:id="3162" w:author="jonathan pritchard" w:date="2024-10-22T11:35:00Z" w16du:dateUtc="2024-10-22T10:35:00Z">
            <w:trPr>
              <w:gridBefore w:val="2"/>
              <w:wBefore w:w="12" w:type="dxa"/>
            </w:trPr>
          </w:trPrChange>
        </w:trPr>
        <w:tc>
          <w:tcPr>
            <w:tcW w:w="4270" w:type="dxa"/>
            <w:gridSpan w:val="3"/>
            <w:tcBorders>
              <w:top w:val="single" w:sz="4" w:space="0" w:color="auto"/>
              <w:left w:val="single" w:sz="12" w:space="0" w:color="auto"/>
              <w:bottom w:val="single" w:sz="4" w:space="0" w:color="auto"/>
              <w:right w:val="single" w:sz="4" w:space="0" w:color="auto"/>
            </w:tcBorders>
            <w:tcPrChange w:id="3163" w:author="jonathan pritchard" w:date="2024-10-22T11:35:00Z" w16du:dateUtc="2024-10-22T10:35:00Z">
              <w:tcPr>
                <w:tcW w:w="4270" w:type="dxa"/>
                <w:gridSpan w:val="3"/>
                <w:tcBorders>
                  <w:top w:val="single" w:sz="4" w:space="0" w:color="auto"/>
                  <w:left w:val="single" w:sz="12" w:space="0" w:color="auto"/>
                  <w:bottom w:val="single" w:sz="4" w:space="0" w:color="auto"/>
                  <w:right w:val="single" w:sz="4" w:space="0" w:color="auto"/>
                </w:tcBorders>
              </w:tcPr>
            </w:tcPrChange>
          </w:tcPr>
          <w:p w14:paraId="4EF41F51" w14:textId="77777777" w:rsidR="006C7785" w:rsidRPr="00340B0D" w:rsidRDefault="006C7785" w:rsidP="00380FCD">
            <w:pPr>
              <w:pStyle w:val="Default"/>
              <w:ind w:left="720"/>
              <w:rPr>
                <w:sz w:val="18"/>
                <w:szCs w:val="18"/>
              </w:rPr>
            </w:pPr>
            <w:r w:rsidRPr="00340B0D">
              <w:rPr>
                <w:sz w:val="18"/>
                <w:szCs w:val="18"/>
              </w:rPr>
              <w:t>Chart (Standard)</w:t>
            </w:r>
          </w:p>
        </w:tc>
        <w:tc>
          <w:tcPr>
            <w:tcW w:w="1143" w:type="dxa"/>
            <w:gridSpan w:val="2"/>
            <w:tcBorders>
              <w:top w:val="single" w:sz="4" w:space="0" w:color="auto"/>
              <w:left w:val="single" w:sz="4" w:space="0" w:color="auto"/>
              <w:bottom w:val="single" w:sz="4" w:space="0" w:color="auto"/>
              <w:right w:val="single" w:sz="12" w:space="0" w:color="auto"/>
            </w:tcBorders>
            <w:tcPrChange w:id="3164" w:author="jonathan pritchard" w:date="2024-10-22T11:35:00Z" w16du:dateUtc="2024-10-22T10:35:00Z">
              <w:tcPr>
                <w:tcW w:w="1143" w:type="dxa"/>
                <w:gridSpan w:val="2"/>
                <w:tcBorders>
                  <w:top w:val="single" w:sz="4" w:space="0" w:color="auto"/>
                  <w:left w:val="single" w:sz="4" w:space="0" w:color="auto"/>
                  <w:bottom w:val="single" w:sz="4" w:space="0" w:color="auto"/>
                  <w:right w:val="single" w:sz="12" w:space="0" w:color="auto"/>
                </w:tcBorders>
              </w:tcPr>
            </w:tcPrChange>
          </w:tcPr>
          <w:p w14:paraId="0662479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Change w:id="3165" w:author="jonathan pritchard" w:date="2024-10-22T11:35:00Z" w16du:dateUtc="2024-10-22T10:35:00Z">
              <w:tcPr>
                <w:tcW w:w="3189" w:type="dxa"/>
                <w:gridSpan w:val="3"/>
                <w:tcBorders>
                  <w:top w:val="single" w:sz="4" w:space="0" w:color="auto"/>
                  <w:left w:val="single" w:sz="12" w:space="0" w:color="auto"/>
                  <w:bottom w:val="single" w:sz="4" w:space="0" w:color="auto"/>
                </w:tcBorders>
              </w:tcPr>
            </w:tcPrChange>
          </w:tcPr>
          <w:p w14:paraId="0361F5B4"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Change w:id="3166" w:author="jonathan pritchard" w:date="2024-10-22T11:35:00Z" w16du:dateUtc="2024-10-22T10:35:00Z">
              <w:tcPr>
                <w:tcW w:w="632" w:type="dxa"/>
                <w:gridSpan w:val="2"/>
                <w:tcBorders>
                  <w:top w:val="single" w:sz="4" w:space="0" w:color="auto"/>
                  <w:bottom w:val="single" w:sz="4" w:space="0" w:color="auto"/>
                  <w:right w:val="single" w:sz="12" w:space="0" w:color="auto"/>
                </w:tcBorders>
                <w:vAlign w:val="center"/>
              </w:tcPr>
            </w:tcPrChange>
          </w:tcPr>
          <w:p w14:paraId="601BBF8C" w14:textId="77777777" w:rsidR="006C7785" w:rsidRPr="00340B0D" w:rsidRDefault="006C7785" w:rsidP="00380FCD">
            <w:pPr>
              <w:rPr>
                <w:rFonts w:cs="Arial"/>
                <w:sz w:val="18"/>
                <w:szCs w:val="18"/>
              </w:rPr>
            </w:pPr>
          </w:p>
        </w:tc>
      </w:tr>
      <w:tr w:rsidR="006C7785" w:rsidRPr="00340B0D" w14:paraId="3F428761" w14:textId="77777777" w:rsidTr="00CF00C7">
        <w:trPr>
          <w:gridBefore w:val="1"/>
          <w:wBefore w:w="12" w:type="dxa"/>
          <w:trPrChange w:id="3167" w:author="jonathan pritchard" w:date="2024-10-22T11:35:00Z" w16du:dateUtc="2024-10-22T10:35:00Z">
            <w:trPr>
              <w:gridBefore w:val="2"/>
              <w:wBefore w:w="12" w:type="dxa"/>
            </w:trPr>
          </w:trPrChange>
        </w:trPr>
        <w:tc>
          <w:tcPr>
            <w:tcW w:w="4270" w:type="dxa"/>
            <w:gridSpan w:val="3"/>
            <w:tcBorders>
              <w:top w:val="single" w:sz="4" w:space="0" w:color="auto"/>
              <w:left w:val="single" w:sz="12" w:space="0" w:color="auto"/>
              <w:bottom w:val="single" w:sz="12" w:space="0" w:color="auto"/>
              <w:right w:val="single" w:sz="4" w:space="0" w:color="auto"/>
            </w:tcBorders>
            <w:tcPrChange w:id="3168" w:author="jonathan pritchard" w:date="2024-10-22T11:35:00Z" w16du:dateUtc="2024-10-22T10:35:00Z">
              <w:tcPr>
                <w:tcW w:w="4270" w:type="dxa"/>
                <w:gridSpan w:val="3"/>
                <w:tcBorders>
                  <w:top w:val="single" w:sz="4" w:space="0" w:color="auto"/>
                  <w:left w:val="single" w:sz="12" w:space="0" w:color="auto"/>
                  <w:bottom w:val="single" w:sz="12" w:space="0" w:color="auto"/>
                  <w:right w:val="single" w:sz="4" w:space="0" w:color="auto"/>
                </w:tcBorders>
              </w:tcPr>
            </w:tcPrChange>
          </w:tcPr>
          <w:p w14:paraId="7278945F" w14:textId="77777777" w:rsidR="006C7785" w:rsidRPr="00340B0D" w:rsidRDefault="006C7785" w:rsidP="00380FCD">
            <w:pPr>
              <w:pStyle w:val="Default"/>
              <w:ind w:left="720"/>
              <w:rPr>
                <w:sz w:val="18"/>
                <w:szCs w:val="18"/>
              </w:rPr>
            </w:pPr>
            <w:r w:rsidRPr="00340B0D">
              <w:rPr>
                <w:sz w:val="18"/>
                <w:szCs w:val="18"/>
              </w:rPr>
              <w:t>Alert Highlights (Standard)</w:t>
            </w:r>
          </w:p>
        </w:tc>
        <w:tc>
          <w:tcPr>
            <w:tcW w:w="1143" w:type="dxa"/>
            <w:gridSpan w:val="2"/>
            <w:tcBorders>
              <w:top w:val="single" w:sz="4" w:space="0" w:color="auto"/>
              <w:left w:val="single" w:sz="4" w:space="0" w:color="auto"/>
              <w:bottom w:val="single" w:sz="12" w:space="0" w:color="auto"/>
              <w:right w:val="single" w:sz="12" w:space="0" w:color="auto"/>
            </w:tcBorders>
            <w:tcPrChange w:id="3169" w:author="jonathan pritchard" w:date="2024-10-22T11:35:00Z" w16du:dateUtc="2024-10-22T10:35:00Z">
              <w:tcPr>
                <w:tcW w:w="1143" w:type="dxa"/>
                <w:gridSpan w:val="2"/>
                <w:tcBorders>
                  <w:top w:val="single" w:sz="4" w:space="0" w:color="auto"/>
                  <w:left w:val="single" w:sz="4" w:space="0" w:color="auto"/>
                  <w:bottom w:val="single" w:sz="12" w:space="0" w:color="auto"/>
                  <w:right w:val="single" w:sz="12" w:space="0" w:color="auto"/>
                </w:tcBorders>
              </w:tcPr>
            </w:tcPrChange>
          </w:tcPr>
          <w:p w14:paraId="16E100C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12" w:space="0" w:color="auto"/>
            </w:tcBorders>
            <w:tcPrChange w:id="3170" w:author="jonathan pritchard" w:date="2024-10-22T11:35:00Z" w16du:dateUtc="2024-10-22T10:35:00Z">
              <w:tcPr>
                <w:tcW w:w="3189" w:type="dxa"/>
                <w:gridSpan w:val="3"/>
                <w:tcBorders>
                  <w:top w:val="single" w:sz="4" w:space="0" w:color="auto"/>
                  <w:left w:val="single" w:sz="12" w:space="0" w:color="auto"/>
                  <w:bottom w:val="single" w:sz="12" w:space="0" w:color="auto"/>
                </w:tcBorders>
              </w:tcPr>
            </w:tcPrChange>
          </w:tcPr>
          <w:p w14:paraId="50E81E06" w14:textId="77777777" w:rsidR="006C7785" w:rsidRPr="00340B0D" w:rsidRDefault="006C7785" w:rsidP="00380FCD">
            <w:pPr>
              <w:rPr>
                <w:rFonts w:cs="Arial"/>
                <w:sz w:val="18"/>
                <w:szCs w:val="18"/>
              </w:rPr>
            </w:pPr>
          </w:p>
        </w:tc>
        <w:tc>
          <w:tcPr>
            <w:tcW w:w="632" w:type="dxa"/>
            <w:tcBorders>
              <w:top w:val="single" w:sz="4" w:space="0" w:color="auto"/>
              <w:bottom w:val="single" w:sz="12" w:space="0" w:color="auto"/>
              <w:right w:val="single" w:sz="12" w:space="0" w:color="auto"/>
            </w:tcBorders>
            <w:vAlign w:val="center"/>
            <w:tcPrChange w:id="3171" w:author="jonathan pritchard" w:date="2024-10-22T11:35:00Z" w16du:dateUtc="2024-10-22T10:35:00Z">
              <w:tcPr>
                <w:tcW w:w="632" w:type="dxa"/>
                <w:gridSpan w:val="2"/>
                <w:tcBorders>
                  <w:top w:val="single" w:sz="4" w:space="0" w:color="auto"/>
                  <w:bottom w:val="single" w:sz="12" w:space="0" w:color="auto"/>
                  <w:right w:val="single" w:sz="12" w:space="0" w:color="auto"/>
                </w:tcBorders>
                <w:vAlign w:val="center"/>
              </w:tcPr>
            </w:tcPrChange>
          </w:tcPr>
          <w:p w14:paraId="73D4A172" w14:textId="77777777" w:rsidR="006C7785" w:rsidRPr="00340B0D" w:rsidRDefault="006C7785" w:rsidP="00380FCD">
            <w:pPr>
              <w:rPr>
                <w:rFonts w:cs="Arial"/>
                <w:sz w:val="18"/>
                <w:szCs w:val="18"/>
              </w:rPr>
            </w:pPr>
          </w:p>
        </w:tc>
      </w:tr>
      <w:tr w:rsidR="006C7785" w:rsidRPr="00340B0D" w14:paraId="03FB2534" w14:textId="77777777" w:rsidTr="00CF00C7">
        <w:trPr>
          <w:gridBefore w:val="1"/>
          <w:wBefore w:w="12" w:type="dxa"/>
          <w:trPrChange w:id="3172" w:author="jonathan pritchard" w:date="2024-10-22T11:35:00Z" w16du:dateUtc="2024-10-22T10:35:00Z">
            <w:trPr>
              <w:gridBefore w:val="2"/>
              <w:wBefore w:w="12" w:type="dxa"/>
            </w:trPr>
          </w:trPrChange>
        </w:trPr>
        <w:tc>
          <w:tcPr>
            <w:tcW w:w="9234"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Change w:id="3173" w:author="jonathan pritchard" w:date="2024-10-22T11:35:00Z" w16du:dateUtc="2024-10-22T10:35:00Z">
              <w:tcPr>
                <w:tcW w:w="9234" w:type="dxa"/>
                <w:gridSpan w:val="10"/>
                <w:tcBorders>
                  <w:top w:val="single" w:sz="4" w:space="0" w:color="auto"/>
                  <w:left w:val="single" w:sz="12" w:space="0" w:color="auto"/>
                  <w:bottom w:val="single" w:sz="4" w:space="0" w:color="auto"/>
                  <w:right w:val="single" w:sz="12" w:space="0" w:color="auto"/>
                </w:tcBorders>
                <w:shd w:val="clear" w:color="auto" w:fill="BFBFBF" w:themeFill="background1" w:themeFillShade="BF"/>
              </w:tcPr>
            </w:tcPrChange>
          </w:tcPr>
          <w:p w14:paraId="76505C8B"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328A640F" w14:textId="77777777" w:rsidTr="00CF00C7">
        <w:trPr>
          <w:gridBefore w:val="1"/>
          <w:wBefore w:w="12" w:type="dxa"/>
          <w:trPrChange w:id="3174" w:author="jonathan pritchard" w:date="2024-10-22T11:35:00Z" w16du:dateUtc="2024-10-22T10:35:00Z">
            <w:trPr>
              <w:gridBefore w:val="2"/>
              <w:wBefore w:w="12" w:type="dxa"/>
            </w:trPr>
          </w:trPrChange>
        </w:trPr>
        <w:tc>
          <w:tcPr>
            <w:tcW w:w="4270" w:type="dxa"/>
            <w:gridSpan w:val="3"/>
            <w:tcBorders>
              <w:top w:val="single" w:sz="4" w:space="0" w:color="auto"/>
              <w:left w:val="single" w:sz="12" w:space="0" w:color="auto"/>
              <w:bottom w:val="single" w:sz="4" w:space="0" w:color="auto"/>
              <w:right w:val="single" w:sz="4" w:space="0" w:color="auto"/>
            </w:tcBorders>
            <w:tcPrChange w:id="3175" w:author="jonathan pritchard" w:date="2024-10-22T11:35:00Z" w16du:dateUtc="2024-10-22T10:35:00Z">
              <w:tcPr>
                <w:tcW w:w="4270" w:type="dxa"/>
                <w:gridSpan w:val="3"/>
                <w:tcBorders>
                  <w:top w:val="single" w:sz="4" w:space="0" w:color="auto"/>
                  <w:left w:val="single" w:sz="12" w:space="0" w:color="auto"/>
                  <w:bottom w:val="single" w:sz="4" w:space="0" w:color="auto"/>
                  <w:right w:val="single" w:sz="4" w:space="0" w:color="auto"/>
                </w:tcBorders>
              </w:tcPr>
            </w:tcPrChange>
          </w:tcPr>
          <w:p w14:paraId="54CEF429"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Change w:id="3176" w:author="jonathan pritchard" w:date="2024-10-22T11:35:00Z" w16du:dateUtc="2024-10-22T10:35:00Z">
              <w:tcPr>
                <w:tcW w:w="1143" w:type="dxa"/>
                <w:gridSpan w:val="2"/>
                <w:tcBorders>
                  <w:top w:val="single" w:sz="4" w:space="0" w:color="auto"/>
                  <w:left w:val="single" w:sz="4" w:space="0" w:color="auto"/>
                  <w:bottom w:val="single" w:sz="4" w:space="0" w:color="auto"/>
                  <w:right w:val="double" w:sz="4" w:space="0" w:color="auto"/>
                </w:tcBorders>
              </w:tcPr>
            </w:tcPrChange>
          </w:tcPr>
          <w:p w14:paraId="2279B28C"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Change w:id="3177" w:author="jonathan pritchard" w:date="2024-10-22T11:35:00Z" w16du:dateUtc="2024-10-22T10:35:00Z">
              <w:tcPr>
                <w:tcW w:w="3189" w:type="dxa"/>
                <w:gridSpan w:val="3"/>
                <w:tcBorders>
                  <w:top w:val="single" w:sz="4" w:space="0" w:color="auto"/>
                  <w:left w:val="double" w:sz="4" w:space="0" w:color="auto"/>
                  <w:bottom w:val="single" w:sz="4" w:space="0" w:color="auto"/>
                </w:tcBorders>
              </w:tcPr>
            </w:tcPrChange>
          </w:tcPr>
          <w:p w14:paraId="31C35CAF"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Change w:id="3178" w:author="jonathan pritchard" w:date="2024-10-22T11:35:00Z" w16du:dateUtc="2024-10-22T10:35:00Z">
              <w:tcPr>
                <w:tcW w:w="632" w:type="dxa"/>
                <w:gridSpan w:val="2"/>
                <w:tcBorders>
                  <w:top w:val="single" w:sz="4" w:space="0" w:color="auto"/>
                  <w:bottom w:val="single" w:sz="4" w:space="0" w:color="auto"/>
                  <w:right w:val="single" w:sz="12" w:space="0" w:color="auto"/>
                </w:tcBorders>
                <w:vAlign w:val="center"/>
              </w:tcPr>
            </w:tcPrChange>
          </w:tcPr>
          <w:p w14:paraId="2EC7656A" w14:textId="77777777" w:rsidR="006C7785" w:rsidRPr="00340B0D" w:rsidRDefault="006C7785" w:rsidP="00380FCD">
            <w:pPr>
              <w:rPr>
                <w:rFonts w:cs="Arial"/>
                <w:sz w:val="18"/>
                <w:szCs w:val="18"/>
              </w:rPr>
            </w:pPr>
          </w:p>
        </w:tc>
      </w:tr>
      <w:tr w:rsidR="006C7785" w:rsidRPr="00340B0D" w14:paraId="2D389C4D" w14:textId="77777777" w:rsidTr="00CF00C7">
        <w:trPr>
          <w:gridBefore w:val="1"/>
          <w:wBefore w:w="12" w:type="dxa"/>
          <w:trPrChange w:id="3179" w:author="jonathan pritchard" w:date="2024-10-22T11:35:00Z" w16du:dateUtc="2024-10-22T10:35:00Z">
            <w:trPr>
              <w:gridBefore w:val="2"/>
              <w:wBefore w:w="12" w:type="dxa"/>
            </w:trPr>
          </w:trPrChange>
        </w:trPr>
        <w:tc>
          <w:tcPr>
            <w:tcW w:w="4270" w:type="dxa"/>
            <w:gridSpan w:val="3"/>
            <w:tcBorders>
              <w:top w:val="single" w:sz="4" w:space="0" w:color="auto"/>
              <w:left w:val="single" w:sz="12" w:space="0" w:color="auto"/>
              <w:bottom w:val="single" w:sz="4" w:space="0" w:color="auto"/>
              <w:right w:val="single" w:sz="4" w:space="0" w:color="auto"/>
            </w:tcBorders>
            <w:tcPrChange w:id="3180" w:author="jonathan pritchard" w:date="2024-10-22T11:35:00Z" w16du:dateUtc="2024-10-22T10:35:00Z">
              <w:tcPr>
                <w:tcW w:w="4270" w:type="dxa"/>
                <w:gridSpan w:val="3"/>
                <w:tcBorders>
                  <w:top w:val="single" w:sz="4" w:space="0" w:color="auto"/>
                  <w:left w:val="single" w:sz="12" w:space="0" w:color="auto"/>
                  <w:bottom w:val="single" w:sz="4" w:space="0" w:color="auto"/>
                  <w:right w:val="single" w:sz="4" w:space="0" w:color="auto"/>
                </w:tcBorders>
              </w:tcPr>
            </w:tcPrChange>
          </w:tcPr>
          <w:p w14:paraId="022D510B"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Change w:id="3181" w:author="jonathan pritchard" w:date="2024-10-22T11:35:00Z" w16du:dateUtc="2024-10-22T10:35:00Z">
              <w:tcPr>
                <w:tcW w:w="1143" w:type="dxa"/>
                <w:gridSpan w:val="2"/>
                <w:tcBorders>
                  <w:top w:val="single" w:sz="4" w:space="0" w:color="auto"/>
                  <w:left w:val="single" w:sz="4" w:space="0" w:color="auto"/>
                  <w:bottom w:val="single" w:sz="4" w:space="0" w:color="auto"/>
                  <w:right w:val="double" w:sz="4" w:space="0" w:color="auto"/>
                </w:tcBorders>
              </w:tcPr>
            </w:tcPrChange>
          </w:tcPr>
          <w:p w14:paraId="1F8AD250"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Change w:id="3182" w:author="jonathan pritchard" w:date="2024-10-22T11:35:00Z" w16du:dateUtc="2024-10-22T10:35:00Z">
              <w:tcPr>
                <w:tcW w:w="3189" w:type="dxa"/>
                <w:gridSpan w:val="3"/>
                <w:tcBorders>
                  <w:top w:val="single" w:sz="4" w:space="0" w:color="auto"/>
                  <w:left w:val="double" w:sz="4" w:space="0" w:color="auto"/>
                  <w:bottom w:val="single" w:sz="4" w:space="0" w:color="auto"/>
                </w:tcBorders>
              </w:tcPr>
            </w:tcPrChange>
          </w:tcPr>
          <w:p w14:paraId="2BB30D33"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Change w:id="3183" w:author="jonathan pritchard" w:date="2024-10-22T11:35:00Z" w16du:dateUtc="2024-10-22T10:35:00Z">
              <w:tcPr>
                <w:tcW w:w="632" w:type="dxa"/>
                <w:gridSpan w:val="2"/>
                <w:tcBorders>
                  <w:top w:val="single" w:sz="4" w:space="0" w:color="auto"/>
                  <w:bottom w:val="single" w:sz="4" w:space="0" w:color="auto"/>
                  <w:right w:val="single" w:sz="12" w:space="0" w:color="auto"/>
                </w:tcBorders>
                <w:vAlign w:val="center"/>
              </w:tcPr>
            </w:tcPrChange>
          </w:tcPr>
          <w:p w14:paraId="0F0E289C" w14:textId="77777777" w:rsidR="006C7785" w:rsidRPr="00340B0D" w:rsidRDefault="006C7785" w:rsidP="00380FCD">
            <w:pPr>
              <w:rPr>
                <w:rFonts w:cs="Arial"/>
                <w:sz w:val="18"/>
                <w:szCs w:val="18"/>
              </w:rPr>
            </w:pPr>
          </w:p>
        </w:tc>
      </w:tr>
      <w:tr w:rsidR="006C7785" w:rsidRPr="00340B0D" w14:paraId="3D76087E" w14:textId="77777777" w:rsidTr="00CF00C7">
        <w:trPr>
          <w:gridBefore w:val="1"/>
          <w:wBefore w:w="12" w:type="dxa"/>
          <w:trPrChange w:id="3184" w:author="jonathan pritchard" w:date="2024-10-22T11:35:00Z" w16du:dateUtc="2024-10-22T10:35:00Z">
            <w:trPr>
              <w:gridBefore w:val="2"/>
              <w:wBefore w:w="12" w:type="dxa"/>
            </w:trPr>
          </w:trPrChange>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Change w:id="3185" w:author="jonathan pritchard" w:date="2024-10-22T11:35:00Z" w16du:dateUtc="2024-10-22T10:35:00Z">
              <w:tcPr>
                <w:tcW w:w="9234" w:type="dxa"/>
                <w:gridSpan w:val="10"/>
                <w:tcBorders>
                  <w:top w:val="single" w:sz="12" w:space="0" w:color="auto"/>
                  <w:left w:val="single" w:sz="12" w:space="0" w:color="auto"/>
                  <w:bottom w:val="single" w:sz="4" w:space="0" w:color="auto"/>
                  <w:right w:val="single" w:sz="12" w:space="0" w:color="auto"/>
                </w:tcBorders>
                <w:shd w:val="clear" w:color="auto" w:fill="BFBFBF" w:themeFill="background1" w:themeFillShade="BF"/>
              </w:tcPr>
            </w:tcPrChange>
          </w:tcPr>
          <w:p w14:paraId="6FD0EF37"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14575C0A" w14:textId="77777777" w:rsidTr="00CF00C7">
        <w:trPr>
          <w:gridBefore w:val="1"/>
          <w:wBefore w:w="12" w:type="dxa"/>
          <w:trPrChange w:id="3186" w:author="jonathan pritchard" w:date="2024-10-22T11:35:00Z" w16du:dateUtc="2024-10-22T10:35:00Z">
            <w:trPr>
              <w:gridBefore w:val="2"/>
              <w:wBefore w:w="12" w:type="dxa"/>
            </w:trPr>
          </w:trPrChange>
        </w:trPr>
        <w:tc>
          <w:tcPr>
            <w:tcW w:w="9234" w:type="dxa"/>
            <w:gridSpan w:val="9"/>
            <w:tcBorders>
              <w:top w:val="single" w:sz="4" w:space="0" w:color="auto"/>
              <w:left w:val="single" w:sz="12" w:space="0" w:color="auto"/>
              <w:bottom w:val="single" w:sz="4" w:space="0" w:color="auto"/>
              <w:right w:val="single" w:sz="12" w:space="0" w:color="auto"/>
            </w:tcBorders>
            <w:vAlign w:val="center"/>
            <w:tcPrChange w:id="3187" w:author="jonathan pritchard" w:date="2024-10-22T11:35:00Z" w16du:dateUtc="2024-10-22T10:35:00Z">
              <w:tcPr>
                <w:tcW w:w="9234" w:type="dxa"/>
                <w:gridSpan w:val="10"/>
                <w:tcBorders>
                  <w:top w:val="single" w:sz="4" w:space="0" w:color="auto"/>
                  <w:left w:val="single" w:sz="12" w:space="0" w:color="auto"/>
                  <w:bottom w:val="single" w:sz="4" w:space="0" w:color="auto"/>
                  <w:right w:val="single" w:sz="12" w:space="0" w:color="auto"/>
                </w:tcBorders>
                <w:vAlign w:val="center"/>
              </w:tcPr>
            </w:tcPrChange>
          </w:tcPr>
          <w:p w14:paraId="743098D2" w14:textId="77777777" w:rsidR="006C7785" w:rsidRPr="000812C8" w:rsidRDefault="006C7785" w:rsidP="00380FCD">
            <w:pPr>
              <w:rPr>
                <w:rFonts w:cs="Arial"/>
                <w:i/>
              </w:rPr>
            </w:pPr>
            <w:r w:rsidRPr="000812C8">
              <w:rPr>
                <w:rFonts w:cs="Arial"/>
                <w:i/>
              </w:rPr>
              <w:t xml:space="preserve">Load the exchange set </w:t>
            </w:r>
            <w:r w:rsidRPr="000812C8">
              <w:rPr>
                <w:rFonts w:cs="Arial"/>
                <w:b/>
                <w:bCs/>
                <w:i/>
              </w:rPr>
              <w:t xml:space="preserve">Settings </w:t>
            </w:r>
            <w:r w:rsidRPr="000812C8">
              <w:rPr>
                <w:rFonts w:cs="Arial"/>
                <w:i/>
              </w:rPr>
              <w:t xml:space="preserve">with the </w:t>
            </w:r>
            <w:r>
              <w:rPr>
                <w:rFonts w:cs="Arial"/>
                <w:i/>
              </w:rPr>
              <w:t>above</w:t>
            </w:r>
            <w:r w:rsidRPr="000812C8">
              <w:rPr>
                <w:rFonts w:cs="Arial"/>
                <w:i/>
              </w:rPr>
              <w:t xml:space="preserve"> settings:</w:t>
            </w:r>
          </w:p>
          <w:p w14:paraId="0763A255" w14:textId="77777777" w:rsidR="006C7785" w:rsidRPr="00890E92" w:rsidRDefault="006C7785" w:rsidP="00380FCD">
            <w:pPr>
              <w:rPr>
                <w:rFonts w:cs="Arial"/>
                <w:i/>
              </w:rPr>
            </w:pPr>
            <w:r w:rsidRPr="000812C8">
              <w:rPr>
                <w:rFonts w:cs="Arial"/>
                <w:i/>
              </w:rPr>
              <w:t>Ensure that the system date is set to the current date and time.</w:t>
            </w:r>
          </w:p>
        </w:tc>
      </w:tr>
      <w:tr w:rsidR="006C7785" w:rsidRPr="00340B0D" w14:paraId="2A11BB85" w14:textId="77777777" w:rsidTr="00CF00C7">
        <w:trPr>
          <w:gridBefore w:val="1"/>
          <w:wBefore w:w="12" w:type="dxa"/>
          <w:trPrChange w:id="3188" w:author="jonathan pritchard" w:date="2024-10-22T11:35:00Z" w16du:dateUtc="2024-10-22T10:35:00Z">
            <w:trPr>
              <w:gridBefore w:val="2"/>
              <w:wBefore w:w="12" w:type="dxa"/>
            </w:trPr>
          </w:trPrChange>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Change w:id="3189" w:author="jonathan pritchard" w:date="2024-10-22T11:35:00Z" w16du:dateUtc="2024-10-22T10:35:00Z">
              <w:tcPr>
                <w:tcW w:w="9234" w:type="dxa"/>
                <w:gridSpan w:val="10"/>
                <w:tcBorders>
                  <w:top w:val="single" w:sz="4" w:space="0" w:color="auto"/>
                  <w:left w:val="single" w:sz="12" w:space="0" w:color="auto"/>
                  <w:bottom w:val="single" w:sz="12" w:space="0" w:color="auto"/>
                  <w:right w:val="single" w:sz="12" w:space="0" w:color="auto"/>
                </w:tcBorders>
                <w:shd w:val="clear" w:color="auto" w:fill="BFBFBF" w:themeFill="background1" w:themeFillShade="BF"/>
              </w:tcPr>
            </w:tcPrChange>
          </w:tcPr>
          <w:p w14:paraId="7672B835"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77AC0AF1" w14:textId="77777777" w:rsidTr="00CF00C7">
        <w:trPr>
          <w:gridBefore w:val="1"/>
          <w:wBefore w:w="12" w:type="dxa"/>
          <w:trPrChange w:id="3190" w:author="jonathan pritchard" w:date="2024-10-22T11:35:00Z" w16du:dateUtc="2024-10-22T10:35:00Z">
            <w:trPr>
              <w:gridBefore w:val="2"/>
              <w:wBefore w:w="12" w:type="dxa"/>
            </w:trPr>
          </w:trPrChange>
        </w:trPr>
        <w:tc>
          <w:tcPr>
            <w:tcW w:w="9234"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Change w:id="3191" w:author="jonathan pritchard" w:date="2024-10-22T11:35:00Z" w16du:dateUtc="2024-10-22T10:35:00Z">
              <w:tcPr>
                <w:tcW w:w="9234" w:type="dxa"/>
                <w:gridSpan w:val="10"/>
                <w:tcBorders>
                  <w:top w:val="single" w:sz="4" w:space="0" w:color="auto"/>
                  <w:left w:val="single" w:sz="12" w:space="0" w:color="auto"/>
                  <w:bottom w:val="single" w:sz="12" w:space="0" w:color="auto"/>
                  <w:right w:val="single" w:sz="12" w:space="0" w:color="auto"/>
                </w:tcBorders>
                <w:shd w:val="clear" w:color="auto" w:fill="FFFFFF" w:themeFill="background1"/>
                <w:vAlign w:val="center"/>
              </w:tcPr>
            </w:tcPrChange>
          </w:tcPr>
          <w:p w14:paraId="0553B74F" w14:textId="77777777" w:rsidR="006C7785" w:rsidRPr="00614B0E" w:rsidRDefault="006C7785" w:rsidP="00380FCD">
            <w:pPr>
              <w:rPr>
                <w:rFonts w:cs="Arial"/>
                <w:b/>
                <w:bCs/>
              </w:rPr>
            </w:pPr>
            <w:r w:rsidRPr="000812C8">
              <w:rPr>
                <w:rFonts w:cs="Arial"/>
                <w:i/>
              </w:rPr>
              <w:lastRenderedPageBreak/>
              <w:t>Centre the display on position 32°34.000’S  61° 21.705’E and then zoom in to a scale of 1:20,000.</w:t>
            </w:r>
          </w:p>
        </w:tc>
      </w:tr>
      <w:tr w:rsidR="006C7785" w:rsidRPr="00340B0D" w14:paraId="3477AFDD" w14:textId="77777777" w:rsidTr="00CF00C7">
        <w:trPr>
          <w:gridBefore w:val="1"/>
          <w:wBefore w:w="12" w:type="dxa"/>
          <w:trPrChange w:id="3192" w:author="jonathan pritchard" w:date="2024-10-22T11:35:00Z" w16du:dateUtc="2024-10-22T10:35:00Z">
            <w:trPr>
              <w:gridBefore w:val="2"/>
              <w:wBefore w:w="12" w:type="dxa"/>
            </w:trPr>
          </w:trPrChange>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Change w:id="3193" w:author="jonathan pritchard" w:date="2024-10-22T11:35:00Z" w16du:dateUtc="2024-10-22T10:35:00Z">
              <w:tcPr>
                <w:tcW w:w="9234" w:type="dxa"/>
                <w:gridSpan w:val="10"/>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tcPrChange>
          </w:tcPr>
          <w:p w14:paraId="1E2CB710" w14:textId="77777777" w:rsidR="006C7785" w:rsidRPr="00340B0D" w:rsidRDefault="006C7785" w:rsidP="00380FCD">
            <w:pPr>
              <w:jc w:val="center"/>
              <w:rPr>
                <w:rFonts w:cs="Arial"/>
                <w:sz w:val="18"/>
                <w:szCs w:val="18"/>
              </w:rPr>
            </w:pPr>
            <w:r w:rsidRPr="000812C8">
              <w:rPr>
                <w:rFonts w:cs="Arial"/>
                <w:b/>
              </w:rPr>
              <w:t>Results</w:t>
            </w:r>
          </w:p>
        </w:tc>
      </w:tr>
      <w:tr w:rsidR="006C7785" w14:paraId="38169CC6" w14:textId="77777777" w:rsidTr="00CF00C7">
        <w:tc>
          <w:tcPr>
            <w:tcW w:w="9246" w:type="dxa"/>
            <w:gridSpan w:val="10"/>
            <w:vAlign w:val="center"/>
            <w:tcPrChange w:id="3194" w:author="jonathan pritchard" w:date="2024-10-22T11:35:00Z" w16du:dateUtc="2024-10-22T10:35:00Z">
              <w:tcPr>
                <w:tcW w:w="9246" w:type="dxa"/>
                <w:gridSpan w:val="12"/>
                <w:vAlign w:val="center"/>
              </w:tcPr>
            </w:tcPrChange>
          </w:tcPr>
          <w:p w14:paraId="6EA27CF6" w14:textId="77777777" w:rsidR="006C7785" w:rsidRDefault="006C7785" w:rsidP="00380FCD">
            <w:pPr>
              <w:rPr>
                <w:rFonts w:cs="Arial"/>
                <w:noProof/>
                <w:lang w:val="en-IN" w:eastAsia="en-IN"/>
              </w:rPr>
            </w:pPr>
            <w:r w:rsidRPr="000812C8">
              <w:rPr>
                <w:rFonts w:cs="Arial"/>
                <w:i/>
              </w:rPr>
              <w:t>Confirm that the features display as in the image below:</w:t>
            </w:r>
          </w:p>
          <w:p w14:paraId="6AA0D4BD" w14:textId="77777777" w:rsidR="006C7785" w:rsidRDefault="006C7785" w:rsidP="00380FCD">
            <w:pPr>
              <w:rPr>
                <w:rFonts w:cs="Arial"/>
                <w:i/>
              </w:rPr>
            </w:pPr>
            <w:r>
              <w:rPr>
                <w:noProof/>
                <w:lang w:val="en-IN" w:eastAsia="en-IN"/>
              </w:rPr>
              <w:drawing>
                <wp:inline distT="0" distB="0" distL="0" distR="0" wp14:anchorId="3F424E49" wp14:editId="01199AB1">
                  <wp:extent cx="5731514" cy="4122416"/>
                  <wp:effectExtent l="0" t="0" r="2536" b="0"/>
                  <wp:docPr id="105" name="Picture 51" descr="A map of a flight path&#10;&#10;Description automatically generated"/>
                  <wp:cNvGraphicFramePr/>
                  <a:graphic xmlns:a="http://schemas.openxmlformats.org/drawingml/2006/main">
                    <a:graphicData uri="http://schemas.openxmlformats.org/drawingml/2006/picture">
                      <pic:pic xmlns:pic="http://schemas.openxmlformats.org/drawingml/2006/picture">
                        <pic:nvPicPr>
                          <pic:cNvPr id="105" name="Picture 51" descr="A map of a flight path&#10;&#10;Description automatically generated"/>
                          <pic:cNvPicPr/>
                        </pic:nvPicPr>
                        <pic:blipFill>
                          <a:blip r:embed="rId113"/>
                          <a:stretch>
                            <a:fillRect/>
                          </a:stretch>
                        </pic:blipFill>
                        <pic:spPr>
                          <a:xfrm>
                            <a:off x="0" y="0"/>
                            <a:ext cx="5731514" cy="4122416"/>
                          </a:xfrm>
                          <a:prstGeom prst="rect">
                            <a:avLst/>
                          </a:prstGeom>
                          <a:noFill/>
                          <a:ln>
                            <a:noFill/>
                            <a:prstDash/>
                          </a:ln>
                        </pic:spPr>
                      </pic:pic>
                    </a:graphicData>
                  </a:graphic>
                </wp:inline>
              </w:drawing>
            </w:r>
          </w:p>
          <w:p w14:paraId="370E3BBD" w14:textId="77777777" w:rsidR="006C7785" w:rsidRDefault="006C7785" w:rsidP="00380FCD">
            <w:pPr>
              <w:rPr>
                <w:rFonts w:cs="Arial"/>
                <w:i/>
              </w:rPr>
            </w:pPr>
            <w:r w:rsidRPr="008604AE">
              <w:rPr>
                <w:rFonts w:cs="Arial"/>
                <w:i/>
              </w:rPr>
              <w:t>Note: the display should show all of the features above without the chart information symbols</w:t>
            </w:r>
            <w:r w:rsidRPr="006A6290">
              <w:rPr>
                <w:i/>
              </w:rPr>
              <w:t>.</w:t>
            </w:r>
          </w:p>
        </w:tc>
      </w:tr>
    </w:tbl>
    <w:p w14:paraId="56892CF9" w14:textId="77777777" w:rsidR="006C7785" w:rsidRDefault="006C7785" w:rsidP="006C7785"/>
    <w:p w14:paraId="678F2C83" w14:textId="20C761D8" w:rsidR="006C7785" w:rsidRPr="00CF00C7" w:rsidDel="0099359B" w:rsidRDefault="006C7785" w:rsidP="006C7785">
      <w:pPr>
        <w:spacing w:line="240" w:lineRule="auto"/>
        <w:rPr>
          <w:del w:id="3195" w:author="jonathan pritchard" w:date="2024-10-23T10:02:00Z" w16du:dateUtc="2024-10-23T09:02:00Z"/>
          <w:i/>
          <w:iCs/>
          <w:rPrChange w:id="3196" w:author="jonathan pritchard" w:date="2024-10-22T11:35:00Z" w16du:dateUtc="2024-10-22T10:35:00Z">
            <w:rPr>
              <w:del w:id="3197" w:author="jonathan pritchard" w:date="2024-10-23T10:02:00Z" w16du:dateUtc="2024-10-23T09:02:00Z"/>
              <w:color w:val="FF0000"/>
            </w:rPr>
          </w:rPrChange>
        </w:rPr>
      </w:pPr>
      <w:del w:id="3198" w:author="jonathan pritchard" w:date="2024-10-23T10:02:00Z" w16du:dateUtc="2024-10-23T09:02:00Z">
        <w:r w:rsidRPr="00CF00C7" w:rsidDel="0099359B">
          <w:rPr>
            <w:b/>
            <w:i/>
            <w:iCs/>
            <w:rPrChange w:id="3199" w:author="jonathan pritchard" w:date="2024-10-22T11:35:00Z" w16du:dateUtc="2024-10-22T10:35:00Z">
              <w:rPr>
                <w:b/>
                <w:color w:val="FF0000"/>
              </w:rPr>
            </w:rPrChange>
          </w:rPr>
          <w:delText>IIC Comment:</w:delText>
        </w:r>
        <w:r w:rsidRPr="00CF00C7" w:rsidDel="0099359B">
          <w:rPr>
            <w:i/>
            <w:iCs/>
            <w:rPrChange w:id="3200" w:author="jonathan pritchard" w:date="2024-10-22T11:35:00Z" w16du:dateUtc="2024-10-22T10:35:00Z">
              <w:rPr>
                <w:color w:val="FF0000"/>
              </w:rPr>
            </w:rPrChange>
          </w:rPr>
          <w:delText xml:space="preserve"> </w:delText>
        </w:r>
        <w:r w:rsidRPr="00CF00C7" w:rsidDel="0099359B">
          <w:rPr>
            <w:i/>
            <w:iCs/>
            <w:rPrChange w:id="3201" w:author="jonathan pritchard" w:date="2024-10-22T11:35:00Z" w16du:dateUtc="2024-10-22T10:35:00Z">
              <w:rPr>
                <w:i/>
                <w:color w:val="FF0000"/>
              </w:rPr>
            </w:rPrChange>
          </w:rPr>
          <w:delText>Dataset</w:delText>
        </w:r>
        <w:r w:rsidRPr="00CF00C7" w:rsidDel="0099359B">
          <w:rPr>
            <w:i/>
            <w:iCs/>
            <w:rPrChange w:id="3202" w:author="jonathan pritchard" w:date="2024-10-22T11:35:00Z" w16du:dateUtc="2024-10-22T10:35:00Z">
              <w:rPr>
                <w:color w:val="FF0000"/>
              </w:rPr>
            </w:rPrChange>
          </w:rPr>
          <w:delText xml:space="preserve"> not available</w:delText>
        </w:r>
      </w:del>
    </w:p>
    <w:p w14:paraId="7AAB988B" w14:textId="77777777" w:rsidR="006C7785" w:rsidRDefault="006C7785" w:rsidP="006C7785"/>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065"/>
      </w:tblGrid>
      <w:tr w:rsidR="006C7785" w:rsidRPr="008604AE" w14:paraId="7521D28F" w14:textId="77777777" w:rsidTr="0082201A">
        <w:trPr>
          <w:trHeight w:val="454"/>
          <w:tblHeader/>
        </w:trPr>
        <w:tc>
          <w:tcPr>
            <w:tcW w:w="2381" w:type="dxa"/>
            <w:shd w:val="clear" w:color="auto" w:fill="BFBFBF" w:themeFill="background1" w:themeFillShade="BF"/>
            <w:vAlign w:val="center"/>
          </w:tcPr>
          <w:p w14:paraId="24080F79" w14:textId="77777777" w:rsidR="006C7785" w:rsidRPr="008604AE" w:rsidRDefault="006C7785" w:rsidP="00380FCD">
            <w:pPr>
              <w:rPr>
                <w:rFonts w:cs="Arial"/>
              </w:rPr>
            </w:pPr>
            <w:r w:rsidRPr="008604AE">
              <w:rPr>
                <w:rFonts w:cs="Arial"/>
                <w:b/>
              </w:rPr>
              <w:t>Test Reference</w:t>
            </w:r>
          </w:p>
        </w:tc>
        <w:tc>
          <w:tcPr>
            <w:tcW w:w="2381" w:type="dxa"/>
            <w:shd w:val="clear" w:color="auto" w:fill="FFFFFF" w:themeFill="background1"/>
            <w:vAlign w:val="center"/>
          </w:tcPr>
          <w:p w14:paraId="64465BEA" w14:textId="77777777" w:rsidR="006C7785" w:rsidRPr="008604AE" w:rsidRDefault="006C7785" w:rsidP="00380FCD">
            <w:pPr>
              <w:rPr>
                <w:rFonts w:cs="Arial"/>
              </w:rPr>
            </w:pPr>
            <w:r w:rsidRPr="008604AE">
              <w:rPr>
                <w:rFonts w:cs="Arial"/>
              </w:rPr>
              <w:t>AdditionalInformation2</w:t>
            </w:r>
          </w:p>
        </w:tc>
        <w:tc>
          <w:tcPr>
            <w:tcW w:w="2382" w:type="dxa"/>
            <w:shd w:val="clear" w:color="auto" w:fill="BFBFBF" w:themeFill="background1" w:themeFillShade="BF"/>
            <w:vAlign w:val="center"/>
          </w:tcPr>
          <w:p w14:paraId="7A40FA5E" w14:textId="77777777" w:rsidR="006C7785" w:rsidRPr="008604AE" w:rsidRDefault="006C7785" w:rsidP="00380FCD">
            <w:pPr>
              <w:rPr>
                <w:rFonts w:cs="Arial"/>
              </w:rPr>
            </w:pPr>
            <w:r w:rsidRPr="008604AE">
              <w:rPr>
                <w:rFonts w:cs="Arial"/>
                <w:b/>
              </w:rPr>
              <w:t>IHO Reference</w:t>
            </w:r>
          </w:p>
        </w:tc>
        <w:tc>
          <w:tcPr>
            <w:tcW w:w="2065" w:type="dxa"/>
            <w:shd w:val="clear" w:color="auto" w:fill="FFFFFF" w:themeFill="background1"/>
            <w:vAlign w:val="center"/>
          </w:tcPr>
          <w:p w14:paraId="29D1EA9A" w14:textId="77777777" w:rsidR="006C7785" w:rsidRPr="008604AE" w:rsidRDefault="006C7785" w:rsidP="00380FCD">
            <w:pPr>
              <w:rPr>
                <w:rFonts w:cs="Arial"/>
              </w:rPr>
            </w:pPr>
          </w:p>
        </w:tc>
      </w:tr>
    </w:tbl>
    <w:tbl>
      <w:tblPr>
        <w:tblStyle w:val="TableGrid"/>
        <w:tblW w:w="9246" w:type="dxa"/>
        <w:tblInd w:w="-10" w:type="dxa"/>
        <w:tblLook w:val="04A0" w:firstRow="1" w:lastRow="0" w:firstColumn="1" w:lastColumn="0" w:noHBand="0" w:noVBand="1"/>
      </w:tblPr>
      <w:tblGrid>
        <w:gridCol w:w="12"/>
        <w:gridCol w:w="2709"/>
        <w:gridCol w:w="285"/>
        <w:gridCol w:w="1276"/>
        <w:gridCol w:w="229"/>
        <w:gridCol w:w="914"/>
        <w:gridCol w:w="1895"/>
        <w:gridCol w:w="516"/>
        <w:gridCol w:w="778"/>
        <w:gridCol w:w="632"/>
      </w:tblGrid>
      <w:tr w:rsidR="006C7785" w:rsidRPr="00340B0D" w14:paraId="3032E555"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D97B621"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051AD6E4"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2B94C373" w14:textId="77777777" w:rsidR="006C7785" w:rsidRPr="005B051E" w:rsidRDefault="006C7785" w:rsidP="00380FCD">
            <w:pPr>
              <w:rPr>
                <w:rFonts w:cs="Arial"/>
              </w:rPr>
            </w:pPr>
            <w:r w:rsidRPr="008604AE">
              <w:rPr>
                <w:rFonts w:cs="Arial"/>
                <w:i/>
              </w:rPr>
              <w:t>Display of additional chart information symbol (Information).</w:t>
            </w:r>
          </w:p>
        </w:tc>
      </w:tr>
      <w:tr w:rsidR="006C7785" w:rsidRPr="00340B0D" w14:paraId="6CC706A2"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1B2A092"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5111F4A0"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2A566FF6" w14:textId="77777777" w:rsidR="006C7785" w:rsidRPr="00FA172B" w:rsidRDefault="006C7785" w:rsidP="00380FCD">
            <w:pPr>
              <w:rPr>
                <w:rFonts w:cs="Arial"/>
              </w:rPr>
            </w:pPr>
            <w:r w:rsidRPr="008604AE">
              <w:rPr>
                <w:rFonts w:cs="Arial"/>
                <w:i/>
              </w:rPr>
              <w:t xml:space="preserve">As for test </w:t>
            </w:r>
            <w:r>
              <w:rPr>
                <w:rFonts w:cs="Arial"/>
              </w:rPr>
              <w:t>AdditionalInformation1</w:t>
            </w:r>
          </w:p>
        </w:tc>
      </w:tr>
      <w:tr w:rsidR="006C7785" w:rsidRPr="00340B0D" w14:paraId="33559C3D"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8E28A2C"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410"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5DB90F9" w14:textId="77777777" w:rsidR="006C7785" w:rsidRPr="00340B0D" w:rsidRDefault="006C7785" w:rsidP="00380FCD">
            <w:pPr>
              <w:jc w:val="center"/>
              <w:rPr>
                <w:rFonts w:cs="Arial"/>
                <w:b/>
                <w:bCs/>
                <w:sz w:val="18"/>
                <w:szCs w:val="18"/>
              </w:rPr>
            </w:pPr>
          </w:p>
        </w:tc>
      </w:tr>
      <w:tr w:rsidR="006C7785" w:rsidRPr="00340B0D" w14:paraId="5111EB16"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auto"/>
          </w:tcPr>
          <w:p w14:paraId="7657ACB2" w14:textId="77777777" w:rsidR="006C7785" w:rsidRPr="000B13F9" w:rsidRDefault="006C7785" w:rsidP="00380FCD">
            <w:pPr>
              <w:rPr>
                <w:rFonts w:cs="Arial"/>
              </w:rPr>
            </w:pPr>
            <w:proofErr w:type="spellStart"/>
            <w:r>
              <w:rPr>
                <w:rFonts w:cs="Arial"/>
                <w:b/>
                <w:bCs/>
                <w:i/>
              </w:rPr>
              <w:t>DisplayOther</w:t>
            </w:r>
            <w:proofErr w:type="spellEnd"/>
          </w:p>
        </w:tc>
        <w:tc>
          <w:tcPr>
            <w:tcW w:w="1410" w:type="dxa"/>
            <w:gridSpan w:val="2"/>
            <w:tcBorders>
              <w:top w:val="single" w:sz="4" w:space="0" w:color="auto"/>
              <w:left w:val="single" w:sz="12" w:space="0" w:color="auto"/>
              <w:bottom w:val="single" w:sz="4" w:space="0" w:color="auto"/>
              <w:right w:val="single" w:sz="12" w:space="0" w:color="auto"/>
            </w:tcBorders>
            <w:shd w:val="clear" w:color="auto" w:fill="auto"/>
          </w:tcPr>
          <w:p w14:paraId="1C890F05" w14:textId="77777777" w:rsidR="006C7785" w:rsidRPr="00340B0D" w:rsidRDefault="006C7785" w:rsidP="00380FCD">
            <w:pPr>
              <w:rPr>
                <w:rFonts w:cs="Arial"/>
                <w:sz w:val="18"/>
                <w:szCs w:val="18"/>
              </w:rPr>
            </w:pPr>
          </w:p>
        </w:tc>
      </w:tr>
      <w:tr w:rsidR="006C7785" w:rsidRPr="00340B0D" w14:paraId="0E56600C" w14:textId="77777777" w:rsidTr="00380FCD">
        <w:trPr>
          <w:gridBefore w:val="1"/>
          <w:wBefore w:w="12" w:type="dxa"/>
        </w:trPr>
        <w:tc>
          <w:tcPr>
            <w:tcW w:w="7824" w:type="dxa"/>
            <w:gridSpan w:val="7"/>
            <w:tcBorders>
              <w:top w:val="single" w:sz="4" w:space="0" w:color="auto"/>
              <w:left w:val="single" w:sz="12" w:space="0" w:color="auto"/>
              <w:bottom w:val="single" w:sz="12" w:space="0" w:color="auto"/>
              <w:right w:val="single" w:sz="12" w:space="0" w:color="auto"/>
            </w:tcBorders>
            <w:shd w:val="clear" w:color="auto" w:fill="auto"/>
          </w:tcPr>
          <w:p w14:paraId="377494A4" w14:textId="77777777" w:rsidR="006C7785" w:rsidRPr="00340B0D" w:rsidRDefault="006C7785" w:rsidP="00380FCD">
            <w:pPr>
              <w:rPr>
                <w:rFonts w:cs="Arial"/>
                <w:sz w:val="18"/>
                <w:szCs w:val="18"/>
              </w:rPr>
            </w:pPr>
          </w:p>
        </w:tc>
        <w:tc>
          <w:tcPr>
            <w:tcW w:w="1410" w:type="dxa"/>
            <w:gridSpan w:val="2"/>
            <w:tcBorders>
              <w:top w:val="single" w:sz="4" w:space="0" w:color="auto"/>
              <w:left w:val="single" w:sz="12" w:space="0" w:color="auto"/>
              <w:bottom w:val="single" w:sz="12" w:space="0" w:color="auto"/>
              <w:right w:val="single" w:sz="12" w:space="0" w:color="auto"/>
            </w:tcBorders>
            <w:shd w:val="clear" w:color="auto" w:fill="auto"/>
          </w:tcPr>
          <w:p w14:paraId="0E7735C4" w14:textId="77777777" w:rsidR="006C7785" w:rsidRPr="00340B0D" w:rsidRDefault="006C7785" w:rsidP="00380FCD">
            <w:pPr>
              <w:rPr>
                <w:rFonts w:cs="Arial"/>
                <w:sz w:val="18"/>
                <w:szCs w:val="18"/>
              </w:rPr>
            </w:pPr>
          </w:p>
        </w:tc>
      </w:tr>
      <w:tr w:rsidR="006C7785" w:rsidRPr="00340B0D" w14:paraId="4FD67F74" w14:textId="77777777" w:rsidTr="00380FCD">
        <w:trPr>
          <w:gridBefore w:val="1"/>
          <w:wBefore w:w="12" w:type="dxa"/>
        </w:trPr>
        <w:tc>
          <w:tcPr>
            <w:tcW w:w="449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2AF568C"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B97F673"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40F510DD" w14:textId="77777777" w:rsidTr="00380FCD">
        <w:trPr>
          <w:gridBefore w:val="1"/>
          <w:wBefore w:w="12" w:type="dxa"/>
        </w:trPr>
        <w:sdt>
          <w:sdtPr>
            <w:rPr>
              <w:rFonts w:cs="Arial"/>
              <w:sz w:val="18"/>
              <w:szCs w:val="18"/>
            </w:rPr>
            <w:alias w:val="Diplay Category"/>
            <w:tag w:val="Diplay Categor"/>
            <w:id w:val="-1295671682"/>
            <w:placeholder>
              <w:docPart w:val="1C96AEA0BB414DA3B95603B3A79378F3"/>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99" w:type="dxa"/>
                <w:gridSpan w:val="4"/>
                <w:tcBorders>
                  <w:top w:val="single" w:sz="4" w:space="0" w:color="auto"/>
                  <w:left w:val="single" w:sz="12" w:space="0" w:color="auto"/>
                  <w:bottom w:val="single" w:sz="12" w:space="0" w:color="auto"/>
                  <w:right w:val="single" w:sz="12" w:space="0" w:color="auto"/>
                </w:tcBorders>
                <w:shd w:val="clear" w:color="auto" w:fill="auto"/>
              </w:tcPr>
              <w:p w14:paraId="72E471A2" w14:textId="77777777" w:rsidR="006C7785" w:rsidRPr="00340B0D" w:rsidRDefault="006C7785" w:rsidP="00380FCD">
                <w:pPr>
                  <w:rPr>
                    <w:rFonts w:cs="Arial"/>
                    <w:sz w:val="18"/>
                    <w:szCs w:val="18"/>
                  </w:rPr>
                </w:pPr>
                <w:r>
                  <w:rPr>
                    <w:rFonts w:cs="Arial"/>
                    <w:sz w:val="18"/>
                    <w:szCs w:val="18"/>
                  </w:rPr>
                  <w:t>Other</w:t>
                </w:r>
              </w:p>
            </w:tc>
          </w:sdtContent>
        </w:sdt>
        <w:tc>
          <w:tcPr>
            <w:tcW w:w="4103" w:type="dxa"/>
            <w:gridSpan w:val="4"/>
            <w:tcBorders>
              <w:left w:val="single" w:sz="12" w:space="0" w:color="auto"/>
              <w:bottom w:val="single" w:sz="4" w:space="0" w:color="auto"/>
              <w:right w:val="single" w:sz="4" w:space="0" w:color="auto"/>
            </w:tcBorders>
            <w:shd w:val="clear" w:color="auto" w:fill="auto"/>
          </w:tcPr>
          <w:p w14:paraId="40E854A7" w14:textId="77777777" w:rsidR="006C7785" w:rsidRPr="00340B0D" w:rsidRDefault="006C7785" w:rsidP="00380FCD">
            <w:pPr>
              <w:rPr>
                <w:rFonts w:cs="Arial"/>
                <w:sz w:val="18"/>
                <w:szCs w:val="18"/>
              </w:rPr>
            </w:pPr>
            <w:r w:rsidRPr="00340B0D">
              <w:rPr>
                <w:rFonts w:cs="Arial"/>
                <w:sz w:val="18"/>
                <w:szCs w:val="18"/>
              </w:rPr>
              <w:t>Accuracy</w:t>
            </w:r>
          </w:p>
        </w:tc>
        <w:tc>
          <w:tcPr>
            <w:tcW w:w="632" w:type="dxa"/>
            <w:tcBorders>
              <w:left w:val="single" w:sz="4" w:space="0" w:color="auto"/>
              <w:right w:val="single" w:sz="12" w:space="0" w:color="auto"/>
            </w:tcBorders>
            <w:shd w:val="clear" w:color="auto" w:fill="auto"/>
            <w:vAlign w:val="center"/>
          </w:tcPr>
          <w:p w14:paraId="2C046DCD" w14:textId="77777777" w:rsidR="006C7785" w:rsidRPr="00340B0D" w:rsidRDefault="006C7785" w:rsidP="00380FCD">
            <w:pPr>
              <w:jc w:val="center"/>
              <w:rPr>
                <w:rFonts w:cs="Arial"/>
                <w:sz w:val="18"/>
                <w:szCs w:val="18"/>
              </w:rPr>
            </w:pPr>
          </w:p>
        </w:tc>
      </w:tr>
      <w:tr w:rsidR="006C7785" w:rsidRPr="00340B0D" w14:paraId="3B20E1C1" w14:textId="77777777" w:rsidTr="00380FCD">
        <w:trPr>
          <w:gridBefore w:val="1"/>
          <w:wBefore w:w="12" w:type="dxa"/>
        </w:trPr>
        <w:tc>
          <w:tcPr>
            <w:tcW w:w="449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494BB64"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03" w:type="dxa"/>
            <w:gridSpan w:val="4"/>
            <w:tcBorders>
              <w:left w:val="single" w:sz="12" w:space="0" w:color="auto"/>
              <w:right w:val="single" w:sz="4" w:space="0" w:color="auto"/>
            </w:tcBorders>
            <w:shd w:val="clear" w:color="auto" w:fill="auto"/>
          </w:tcPr>
          <w:p w14:paraId="28E59B49" w14:textId="77777777" w:rsidR="006C7785" w:rsidRPr="00340B0D" w:rsidRDefault="006C7785" w:rsidP="00380FCD">
            <w:pPr>
              <w:rPr>
                <w:rFonts w:cs="Arial"/>
                <w:sz w:val="18"/>
                <w:szCs w:val="18"/>
              </w:rPr>
            </w:pPr>
            <w:r w:rsidRPr="00340B0D">
              <w:rPr>
                <w:rFonts w:cs="Arial"/>
                <w:sz w:val="18"/>
                <w:szCs w:val="18"/>
              </w:rPr>
              <w:t>Contour label</w:t>
            </w:r>
          </w:p>
        </w:tc>
        <w:tc>
          <w:tcPr>
            <w:tcW w:w="632" w:type="dxa"/>
            <w:tcBorders>
              <w:left w:val="single" w:sz="4" w:space="0" w:color="auto"/>
              <w:right w:val="single" w:sz="12" w:space="0" w:color="auto"/>
            </w:tcBorders>
            <w:shd w:val="clear" w:color="auto" w:fill="auto"/>
            <w:vAlign w:val="center"/>
          </w:tcPr>
          <w:p w14:paraId="0B82FC97" w14:textId="77777777" w:rsidR="006C7785" w:rsidRPr="00340B0D" w:rsidRDefault="006C7785" w:rsidP="00380FCD">
            <w:pPr>
              <w:jc w:val="center"/>
              <w:rPr>
                <w:rFonts w:cs="Arial"/>
                <w:sz w:val="18"/>
                <w:szCs w:val="18"/>
              </w:rPr>
            </w:pPr>
          </w:p>
        </w:tc>
      </w:tr>
      <w:tr w:rsidR="006C7785" w:rsidRPr="00340B0D" w14:paraId="2DE706EB"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7818C17" w14:textId="77777777" w:rsidR="006C7785" w:rsidRPr="00340B0D" w:rsidRDefault="006C7785" w:rsidP="00380FCD">
            <w:pPr>
              <w:rPr>
                <w:rFonts w:cs="Arial"/>
                <w:sz w:val="18"/>
                <w:szCs w:val="18"/>
              </w:rPr>
            </w:pPr>
            <w:r w:rsidRPr="00340B0D">
              <w:rPr>
                <w:rFonts w:cs="Arial"/>
                <w:sz w:val="18"/>
                <w:szCs w:val="18"/>
              </w:rPr>
              <w:t>Safety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FE84C89" w14:textId="77777777" w:rsidR="006C7785" w:rsidRPr="00340B0D" w:rsidRDefault="006C7785" w:rsidP="00380FCD">
            <w:pPr>
              <w:rPr>
                <w:rFonts w:cs="Arial"/>
                <w:sz w:val="18"/>
                <w:szCs w:val="18"/>
              </w:rPr>
            </w:pPr>
            <w:r>
              <w:rPr>
                <w:rFonts w:cs="Arial"/>
                <w:sz w:val="18"/>
                <w:szCs w:val="18"/>
              </w:rPr>
              <w:t>8m</w:t>
            </w:r>
          </w:p>
        </w:tc>
        <w:tc>
          <w:tcPr>
            <w:tcW w:w="4103" w:type="dxa"/>
            <w:gridSpan w:val="4"/>
            <w:tcBorders>
              <w:left w:val="single" w:sz="12" w:space="0" w:color="auto"/>
            </w:tcBorders>
          </w:tcPr>
          <w:p w14:paraId="4DCCF91D" w14:textId="77777777" w:rsidR="006C7785" w:rsidRPr="00340B0D" w:rsidRDefault="006C7785" w:rsidP="00380FCD">
            <w:pPr>
              <w:rPr>
                <w:rFonts w:cs="Arial"/>
                <w:sz w:val="18"/>
                <w:szCs w:val="18"/>
              </w:rPr>
            </w:pPr>
            <w:r w:rsidRPr="00340B0D">
              <w:rPr>
                <w:rFonts w:cs="Arial"/>
                <w:sz w:val="18"/>
                <w:szCs w:val="18"/>
              </w:rPr>
              <w:t>Highlight date dependent</w:t>
            </w:r>
          </w:p>
        </w:tc>
        <w:tc>
          <w:tcPr>
            <w:tcW w:w="632" w:type="dxa"/>
            <w:tcBorders>
              <w:right w:val="single" w:sz="12" w:space="0" w:color="auto"/>
            </w:tcBorders>
          </w:tcPr>
          <w:p w14:paraId="4B7DA31A" w14:textId="77777777" w:rsidR="006C7785" w:rsidRPr="00340B0D" w:rsidRDefault="006C7785" w:rsidP="00380FCD">
            <w:pPr>
              <w:rPr>
                <w:rFonts w:cs="Arial"/>
                <w:sz w:val="18"/>
                <w:szCs w:val="18"/>
              </w:rPr>
            </w:pPr>
          </w:p>
        </w:tc>
      </w:tr>
      <w:tr w:rsidR="006C7785" w:rsidRPr="00340B0D" w14:paraId="305797E5"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1301437C" w14:textId="77777777" w:rsidR="006C7785" w:rsidRPr="00340B0D" w:rsidRDefault="006C7785" w:rsidP="00380FCD">
            <w:pPr>
              <w:rPr>
                <w:rFonts w:cs="Arial"/>
                <w:sz w:val="18"/>
                <w:szCs w:val="18"/>
              </w:rPr>
            </w:pPr>
            <w:r w:rsidRPr="00340B0D">
              <w:rPr>
                <w:rFonts w:cs="Arial"/>
                <w:sz w:val="18"/>
                <w:szCs w:val="18"/>
              </w:rPr>
              <w:t>Safety Depth</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86A4EB"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7271A00A" w14:textId="77777777" w:rsidR="006C7785" w:rsidRPr="00340B0D" w:rsidRDefault="006C7785" w:rsidP="00380FCD">
            <w:pPr>
              <w:rPr>
                <w:rFonts w:cs="Arial"/>
                <w:sz w:val="18"/>
                <w:szCs w:val="18"/>
              </w:rPr>
            </w:pPr>
            <w:r w:rsidRPr="00340B0D">
              <w:rPr>
                <w:rFonts w:cs="Arial"/>
                <w:sz w:val="18"/>
                <w:szCs w:val="18"/>
              </w:rPr>
              <w:t>Highlight document</w:t>
            </w:r>
          </w:p>
        </w:tc>
        <w:tc>
          <w:tcPr>
            <w:tcW w:w="632" w:type="dxa"/>
            <w:tcBorders>
              <w:right w:val="single" w:sz="12" w:space="0" w:color="auto"/>
            </w:tcBorders>
          </w:tcPr>
          <w:p w14:paraId="0C158337" w14:textId="77777777" w:rsidR="006C7785" w:rsidRPr="00340B0D" w:rsidRDefault="006C7785" w:rsidP="00380FCD">
            <w:pPr>
              <w:jc w:val="center"/>
              <w:rPr>
                <w:rFonts w:cs="Arial"/>
                <w:sz w:val="18"/>
                <w:szCs w:val="18"/>
              </w:rPr>
            </w:pPr>
          </w:p>
        </w:tc>
      </w:tr>
      <w:tr w:rsidR="006C7785" w:rsidRPr="00340B0D" w14:paraId="1D6B0C0D"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B6AE789" w14:textId="77777777" w:rsidR="006C7785" w:rsidRPr="00340B0D" w:rsidRDefault="006C7785" w:rsidP="00380FCD">
            <w:pPr>
              <w:rPr>
                <w:rFonts w:cs="Arial"/>
                <w:sz w:val="18"/>
                <w:szCs w:val="18"/>
              </w:rPr>
            </w:pPr>
            <w:r w:rsidRPr="00340B0D">
              <w:rPr>
                <w:rFonts w:cs="Arial"/>
                <w:sz w:val="18"/>
                <w:szCs w:val="18"/>
              </w:rPr>
              <w:t>Deep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F414737"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655D7A8" w14:textId="77777777" w:rsidR="006C7785" w:rsidRPr="00340B0D" w:rsidRDefault="006C7785" w:rsidP="00380FCD">
            <w:pPr>
              <w:rPr>
                <w:rFonts w:cs="Arial"/>
                <w:b/>
                <w:bCs/>
                <w:sz w:val="18"/>
                <w:szCs w:val="18"/>
              </w:rPr>
            </w:pPr>
            <w:r w:rsidRPr="00340B0D">
              <w:rPr>
                <w:rFonts w:cs="Arial"/>
                <w:sz w:val="18"/>
                <w:szCs w:val="18"/>
              </w:rPr>
              <w:t>Highlight info</w:t>
            </w:r>
          </w:p>
        </w:tc>
        <w:tc>
          <w:tcPr>
            <w:tcW w:w="632" w:type="dxa"/>
            <w:tcBorders>
              <w:right w:val="single" w:sz="12" w:space="0" w:color="auto"/>
            </w:tcBorders>
          </w:tcPr>
          <w:p w14:paraId="663F173A"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7ADAF116"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EBA0B7E" w14:textId="77777777" w:rsidR="006C7785" w:rsidRPr="00340B0D" w:rsidRDefault="006C7785" w:rsidP="00380FCD">
            <w:pPr>
              <w:rPr>
                <w:rFonts w:cs="Arial"/>
                <w:sz w:val="18"/>
                <w:szCs w:val="18"/>
              </w:rPr>
            </w:pPr>
            <w:r w:rsidRPr="00340B0D">
              <w:rPr>
                <w:rFonts w:cs="Arial"/>
                <w:sz w:val="18"/>
                <w:szCs w:val="18"/>
              </w:rPr>
              <w:t>Shallow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57A02A"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66A8385B" w14:textId="77777777" w:rsidR="006C7785" w:rsidRPr="00340B0D" w:rsidRDefault="006C7785" w:rsidP="00380FCD">
            <w:pPr>
              <w:rPr>
                <w:rFonts w:cs="Arial"/>
                <w:sz w:val="18"/>
                <w:szCs w:val="18"/>
              </w:rPr>
            </w:pPr>
            <w:r w:rsidRPr="00340B0D">
              <w:rPr>
                <w:rFonts w:cs="Arial"/>
                <w:sz w:val="18"/>
                <w:szCs w:val="18"/>
              </w:rPr>
              <w:t>Shallow Pattern</w:t>
            </w:r>
          </w:p>
        </w:tc>
        <w:tc>
          <w:tcPr>
            <w:tcW w:w="632" w:type="dxa"/>
            <w:tcBorders>
              <w:right w:val="single" w:sz="12" w:space="0" w:color="auto"/>
            </w:tcBorders>
          </w:tcPr>
          <w:p w14:paraId="5E86F7BD" w14:textId="77777777" w:rsidR="006C7785" w:rsidRPr="00340B0D" w:rsidRDefault="006C7785" w:rsidP="00380FCD">
            <w:pPr>
              <w:jc w:val="center"/>
              <w:rPr>
                <w:rFonts w:cs="Arial"/>
                <w:sz w:val="18"/>
                <w:szCs w:val="18"/>
              </w:rPr>
            </w:pPr>
          </w:p>
        </w:tc>
      </w:tr>
      <w:tr w:rsidR="006C7785" w:rsidRPr="00340B0D" w14:paraId="6EC05AEF"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3C5FDA9E" w14:textId="77777777" w:rsidR="006C7785" w:rsidRPr="00340B0D" w:rsidRDefault="006C7785" w:rsidP="00380FCD">
            <w:pPr>
              <w:rPr>
                <w:rFonts w:cs="Arial"/>
                <w:sz w:val="18"/>
                <w:szCs w:val="18"/>
              </w:rPr>
            </w:pPr>
            <w:r w:rsidRPr="00340B0D">
              <w:rPr>
                <w:rFonts w:cs="Arial"/>
                <w:sz w:val="18"/>
                <w:szCs w:val="18"/>
              </w:rPr>
              <w:t>Four Shades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452C287"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35FD9ACC" w14:textId="77777777" w:rsidR="006C7785" w:rsidRPr="00340B0D" w:rsidRDefault="006C7785" w:rsidP="00380FCD">
            <w:pPr>
              <w:rPr>
                <w:rFonts w:cs="Arial"/>
                <w:sz w:val="18"/>
                <w:szCs w:val="18"/>
              </w:rPr>
            </w:pPr>
            <w:r w:rsidRPr="00340B0D">
              <w:rPr>
                <w:rFonts w:cs="Arial"/>
                <w:sz w:val="18"/>
                <w:szCs w:val="18"/>
              </w:rPr>
              <w:t>Unknown</w:t>
            </w:r>
          </w:p>
        </w:tc>
        <w:tc>
          <w:tcPr>
            <w:tcW w:w="632" w:type="dxa"/>
            <w:tcBorders>
              <w:right w:val="single" w:sz="12" w:space="0" w:color="auto"/>
            </w:tcBorders>
          </w:tcPr>
          <w:p w14:paraId="5D285136" w14:textId="77777777" w:rsidR="006C7785" w:rsidRPr="00340B0D" w:rsidRDefault="006C7785" w:rsidP="00380FCD">
            <w:pPr>
              <w:jc w:val="center"/>
              <w:rPr>
                <w:rFonts w:cs="Arial"/>
                <w:sz w:val="18"/>
                <w:szCs w:val="18"/>
              </w:rPr>
            </w:pPr>
          </w:p>
        </w:tc>
      </w:tr>
      <w:tr w:rsidR="006C7785" w:rsidRPr="00340B0D" w14:paraId="4BDD5AEC"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46D6641" w14:textId="77777777" w:rsidR="006C7785" w:rsidRPr="00340B0D" w:rsidRDefault="006C7785" w:rsidP="00380FCD">
            <w:pPr>
              <w:rPr>
                <w:rFonts w:cs="Arial"/>
                <w:sz w:val="18"/>
                <w:szCs w:val="18"/>
              </w:rPr>
            </w:pPr>
            <w:r w:rsidRPr="00340B0D">
              <w:rPr>
                <w:rFonts w:cs="Arial"/>
                <w:sz w:val="18"/>
                <w:szCs w:val="18"/>
              </w:rPr>
              <w:t>Radar Overlay</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3F8A6F3"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0529A23B" w14:textId="77777777" w:rsidR="006C7785" w:rsidRPr="00340B0D" w:rsidRDefault="006C7785" w:rsidP="00380FCD">
            <w:pPr>
              <w:rPr>
                <w:rFonts w:cs="Arial"/>
                <w:sz w:val="18"/>
                <w:szCs w:val="18"/>
              </w:rPr>
            </w:pPr>
            <w:r w:rsidRPr="00340B0D">
              <w:rPr>
                <w:rFonts w:cs="Arial"/>
                <w:sz w:val="18"/>
                <w:szCs w:val="18"/>
              </w:rPr>
              <w:t>Update Review</w:t>
            </w:r>
          </w:p>
        </w:tc>
        <w:tc>
          <w:tcPr>
            <w:tcW w:w="632" w:type="dxa"/>
            <w:tcBorders>
              <w:right w:val="single" w:sz="12" w:space="0" w:color="auto"/>
            </w:tcBorders>
          </w:tcPr>
          <w:p w14:paraId="29415EC4" w14:textId="77777777" w:rsidR="006C7785" w:rsidRPr="00340B0D" w:rsidRDefault="006C7785" w:rsidP="00380FCD">
            <w:pPr>
              <w:jc w:val="center"/>
              <w:rPr>
                <w:rFonts w:cs="Arial"/>
                <w:sz w:val="18"/>
                <w:szCs w:val="18"/>
              </w:rPr>
            </w:pPr>
          </w:p>
        </w:tc>
      </w:tr>
      <w:tr w:rsidR="006C7785" w:rsidRPr="00340B0D" w14:paraId="019AA657"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5F5E1C9" w14:textId="77777777" w:rsidR="006C7785" w:rsidRPr="00340B0D" w:rsidRDefault="006C7785" w:rsidP="00380FCD">
            <w:pPr>
              <w:rPr>
                <w:rFonts w:cs="Arial"/>
                <w:sz w:val="18"/>
                <w:szCs w:val="18"/>
              </w:rPr>
            </w:pPr>
            <w:r w:rsidRPr="00340B0D">
              <w:rPr>
                <w:rFonts w:cs="Arial"/>
                <w:sz w:val="18"/>
                <w:szCs w:val="18"/>
              </w:rPr>
              <w:t>Plain Boundaries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4E38B86"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686C73A9" w14:textId="77777777" w:rsidR="006C7785" w:rsidRPr="00340B0D" w:rsidRDefault="006C7785" w:rsidP="00380FCD">
            <w:pPr>
              <w:rPr>
                <w:rFonts w:cs="Arial"/>
                <w:sz w:val="18"/>
                <w:szCs w:val="18"/>
              </w:rPr>
            </w:pPr>
            <w:r w:rsidRPr="00340B0D">
              <w:rPr>
                <w:rFonts w:cs="Arial"/>
                <w:b/>
                <w:bCs/>
                <w:sz w:val="18"/>
                <w:szCs w:val="18"/>
              </w:rPr>
              <w:t>Text Groups</w:t>
            </w:r>
          </w:p>
        </w:tc>
        <w:tc>
          <w:tcPr>
            <w:tcW w:w="632" w:type="dxa"/>
            <w:tcBorders>
              <w:right w:val="single" w:sz="12" w:space="0" w:color="auto"/>
            </w:tcBorders>
            <w:vAlign w:val="center"/>
          </w:tcPr>
          <w:p w14:paraId="239E0E63" w14:textId="77777777" w:rsidR="006C7785" w:rsidRPr="00340B0D" w:rsidRDefault="006C7785" w:rsidP="00380FCD">
            <w:pPr>
              <w:jc w:val="center"/>
              <w:rPr>
                <w:rFonts w:cs="Arial"/>
                <w:sz w:val="18"/>
                <w:szCs w:val="18"/>
              </w:rPr>
            </w:pPr>
          </w:p>
        </w:tc>
      </w:tr>
      <w:tr w:rsidR="006C7785" w:rsidRPr="00340B0D" w14:paraId="1A5F163B"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4EBF7D4" w14:textId="77777777" w:rsidR="006C7785" w:rsidRPr="00340B0D" w:rsidRDefault="006C7785" w:rsidP="00380FCD">
            <w:pPr>
              <w:rPr>
                <w:rFonts w:cs="Arial"/>
                <w:sz w:val="18"/>
                <w:szCs w:val="18"/>
              </w:rPr>
            </w:pPr>
            <w:r w:rsidRPr="00340B0D">
              <w:rPr>
                <w:rFonts w:cs="Arial"/>
                <w:sz w:val="18"/>
                <w:szCs w:val="18"/>
              </w:rPr>
              <w:t>Simplified Symbols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8F378B" w14:textId="77777777" w:rsidR="006C7785" w:rsidRPr="00340B0D" w:rsidRDefault="006C7785" w:rsidP="00380FCD">
            <w:pPr>
              <w:rPr>
                <w:rFonts w:cs="Arial"/>
                <w:sz w:val="18"/>
                <w:szCs w:val="18"/>
              </w:rPr>
            </w:pPr>
            <w:r>
              <w:rPr>
                <w:rFonts w:cs="Arial"/>
                <w:sz w:val="18"/>
                <w:szCs w:val="18"/>
              </w:rPr>
              <w:t>false</w:t>
            </w:r>
          </w:p>
        </w:tc>
        <w:tc>
          <w:tcPr>
            <w:tcW w:w="4103" w:type="dxa"/>
            <w:gridSpan w:val="4"/>
            <w:tcBorders>
              <w:left w:val="single" w:sz="12" w:space="0" w:color="auto"/>
            </w:tcBorders>
          </w:tcPr>
          <w:p w14:paraId="10527EF7" w14:textId="77777777" w:rsidR="006C7785" w:rsidRPr="00340B0D" w:rsidRDefault="006C7785" w:rsidP="00380FCD">
            <w:pPr>
              <w:rPr>
                <w:rFonts w:cs="Arial"/>
                <w:sz w:val="18"/>
                <w:szCs w:val="18"/>
              </w:rPr>
            </w:pPr>
            <w:r w:rsidRPr="00340B0D">
              <w:rPr>
                <w:rFonts w:cs="Arial"/>
                <w:sz w:val="18"/>
                <w:szCs w:val="18"/>
              </w:rPr>
              <w:t>Chart Text</w:t>
            </w:r>
          </w:p>
        </w:tc>
        <w:tc>
          <w:tcPr>
            <w:tcW w:w="632" w:type="dxa"/>
            <w:tcBorders>
              <w:right w:val="single" w:sz="12" w:space="0" w:color="auto"/>
            </w:tcBorders>
            <w:vAlign w:val="center"/>
          </w:tcPr>
          <w:p w14:paraId="47DD930C" w14:textId="77777777" w:rsidR="006C7785" w:rsidRPr="00340B0D" w:rsidRDefault="006C7785" w:rsidP="00380FCD">
            <w:pPr>
              <w:jc w:val="center"/>
              <w:rPr>
                <w:rFonts w:cs="Arial"/>
                <w:sz w:val="18"/>
                <w:szCs w:val="18"/>
              </w:rPr>
            </w:pPr>
          </w:p>
        </w:tc>
      </w:tr>
      <w:tr w:rsidR="006C7785" w:rsidRPr="00340B0D" w14:paraId="118E7395"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CE48F94" w14:textId="77777777" w:rsidR="006C7785" w:rsidRPr="00340B0D" w:rsidRDefault="006C7785" w:rsidP="00380FCD">
            <w:pPr>
              <w:rPr>
                <w:rFonts w:cs="Arial"/>
                <w:sz w:val="18"/>
                <w:szCs w:val="18"/>
              </w:rPr>
            </w:pPr>
            <w:r w:rsidRPr="00340B0D">
              <w:rPr>
                <w:rFonts w:cs="Arial"/>
                <w:sz w:val="18"/>
                <w:szCs w:val="18"/>
              </w:rPr>
              <w:t>Full Light Lines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764F8CE"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77A9E115"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32" w:type="dxa"/>
            <w:tcBorders>
              <w:right w:val="single" w:sz="12" w:space="0" w:color="auto"/>
            </w:tcBorders>
            <w:vAlign w:val="center"/>
          </w:tcPr>
          <w:p w14:paraId="4B2CD259" w14:textId="77777777" w:rsidR="006C7785" w:rsidRPr="00340B0D" w:rsidRDefault="006C7785" w:rsidP="00380FCD">
            <w:pPr>
              <w:jc w:val="center"/>
              <w:rPr>
                <w:rFonts w:cs="Arial"/>
                <w:sz w:val="18"/>
                <w:szCs w:val="18"/>
              </w:rPr>
            </w:pPr>
          </w:p>
        </w:tc>
      </w:tr>
      <w:tr w:rsidR="006C7785" w:rsidRPr="00340B0D" w14:paraId="12BC5FFA"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0F4C70A" w14:textId="77777777" w:rsidR="006C7785" w:rsidRPr="00340B0D" w:rsidRDefault="006C7785" w:rsidP="00380FCD">
            <w:pPr>
              <w:rPr>
                <w:rFonts w:cs="Arial"/>
                <w:sz w:val="18"/>
                <w:szCs w:val="18"/>
              </w:rPr>
            </w:pPr>
            <w:r w:rsidRPr="00340B0D">
              <w:rPr>
                <w:rFonts w:cs="Arial"/>
                <w:sz w:val="18"/>
                <w:szCs w:val="18"/>
              </w:rPr>
              <w:t>Ignore scale minimum</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9848F0A"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D706C9E"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32" w:type="dxa"/>
            <w:tcBorders>
              <w:right w:val="single" w:sz="12" w:space="0" w:color="auto"/>
            </w:tcBorders>
            <w:vAlign w:val="center"/>
          </w:tcPr>
          <w:p w14:paraId="7D03B825" w14:textId="77777777" w:rsidR="006C7785" w:rsidRPr="00340B0D" w:rsidRDefault="006C7785" w:rsidP="00380FCD">
            <w:pPr>
              <w:jc w:val="center"/>
              <w:rPr>
                <w:rFonts w:cs="Arial"/>
                <w:sz w:val="18"/>
                <w:szCs w:val="18"/>
              </w:rPr>
            </w:pPr>
          </w:p>
        </w:tc>
      </w:tr>
      <w:tr w:rsidR="006C7785" w:rsidRPr="00340B0D" w14:paraId="5FC64114"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5FBAA919" w14:textId="77777777" w:rsidR="006C7785" w:rsidRPr="00340B0D" w:rsidRDefault="006C7785" w:rsidP="00380FCD">
            <w:pPr>
              <w:rPr>
                <w:rFonts w:cs="Arial"/>
                <w:sz w:val="18"/>
                <w:szCs w:val="18"/>
              </w:rPr>
            </w:pPr>
            <w:r w:rsidRPr="00340B0D">
              <w:rPr>
                <w:rFonts w:cs="Arial"/>
                <w:sz w:val="18"/>
                <w:szCs w:val="18"/>
              </w:rPr>
              <w:t>Shallow Water Dangers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tcPr>
          <w:p w14:paraId="16F61587"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79A48FAA" w14:textId="77777777" w:rsidR="006C7785" w:rsidRPr="00340B0D" w:rsidRDefault="006C7785" w:rsidP="00380FCD">
            <w:pPr>
              <w:rPr>
                <w:rFonts w:cs="Arial"/>
                <w:sz w:val="18"/>
                <w:szCs w:val="18"/>
              </w:rPr>
            </w:pPr>
            <w:r w:rsidRPr="00340B0D">
              <w:rPr>
                <w:rFonts w:cs="Arial"/>
                <w:sz w:val="18"/>
                <w:szCs w:val="18"/>
              </w:rPr>
              <w:t xml:space="preserve">        Names</w:t>
            </w:r>
          </w:p>
        </w:tc>
        <w:tc>
          <w:tcPr>
            <w:tcW w:w="632" w:type="dxa"/>
            <w:tcBorders>
              <w:right w:val="single" w:sz="12" w:space="0" w:color="auto"/>
            </w:tcBorders>
            <w:vAlign w:val="center"/>
          </w:tcPr>
          <w:p w14:paraId="392872BB" w14:textId="77777777" w:rsidR="006C7785" w:rsidRPr="00340B0D" w:rsidRDefault="006C7785" w:rsidP="00380FCD">
            <w:pPr>
              <w:jc w:val="center"/>
              <w:rPr>
                <w:rFonts w:cs="Arial"/>
                <w:sz w:val="18"/>
                <w:szCs w:val="18"/>
              </w:rPr>
            </w:pPr>
          </w:p>
        </w:tc>
      </w:tr>
      <w:tr w:rsidR="006C7785" w:rsidRPr="00340B0D" w14:paraId="43C39C8B" w14:textId="77777777" w:rsidTr="00380FCD">
        <w:trPr>
          <w:gridBefore w:val="1"/>
          <w:wBefore w:w="12" w:type="dxa"/>
        </w:trPr>
        <w:tc>
          <w:tcPr>
            <w:tcW w:w="4499"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53BB919A"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03" w:type="dxa"/>
            <w:gridSpan w:val="4"/>
            <w:tcBorders>
              <w:left w:val="single" w:sz="12" w:space="0" w:color="auto"/>
            </w:tcBorders>
          </w:tcPr>
          <w:p w14:paraId="5DCDAC04"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32" w:type="dxa"/>
            <w:tcBorders>
              <w:right w:val="single" w:sz="12" w:space="0" w:color="auto"/>
            </w:tcBorders>
          </w:tcPr>
          <w:p w14:paraId="364D04F3" w14:textId="77777777" w:rsidR="006C7785" w:rsidRPr="00340B0D" w:rsidRDefault="006C7785" w:rsidP="00380FCD">
            <w:pPr>
              <w:jc w:val="center"/>
              <w:rPr>
                <w:rFonts w:cs="Arial"/>
                <w:sz w:val="18"/>
                <w:szCs w:val="18"/>
              </w:rPr>
            </w:pPr>
          </w:p>
        </w:tc>
      </w:tr>
      <w:tr w:rsidR="006C7785" w:rsidRPr="00340B0D" w14:paraId="0DBC1967" w14:textId="77777777" w:rsidTr="00380FCD">
        <w:trPr>
          <w:gridBefore w:val="1"/>
          <w:wBefore w:w="12" w:type="dxa"/>
        </w:trPr>
        <w:sdt>
          <w:sdtPr>
            <w:rPr>
              <w:rFonts w:cs="Arial"/>
              <w:sz w:val="18"/>
              <w:szCs w:val="18"/>
            </w:rPr>
            <w:alias w:val="Palette"/>
            <w:tag w:val="Palette"/>
            <w:id w:val="-1503116285"/>
            <w:placeholder>
              <w:docPart w:val="D20EA9ED36844CFE93359BF063D30D58"/>
            </w:placeholder>
            <w:comboBox>
              <w:listItem w:displayText="Day" w:value="Day"/>
              <w:listItem w:displayText="Dusk" w:value="Dusk"/>
              <w:listItem w:displayText="Night" w:value="Night"/>
            </w:comboBox>
          </w:sdtPr>
          <w:sdtContent>
            <w:tc>
              <w:tcPr>
                <w:tcW w:w="4499" w:type="dxa"/>
                <w:gridSpan w:val="4"/>
                <w:tcBorders>
                  <w:left w:val="single" w:sz="12" w:space="0" w:color="auto"/>
                  <w:bottom w:val="single" w:sz="12" w:space="0" w:color="auto"/>
                  <w:right w:val="single" w:sz="12" w:space="0" w:color="auto"/>
                </w:tcBorders>
              </w:tcPr>
              <w:p w14:paraId="4259582A" w14:textId="77777777" w:rsidR="006C7785" w:rsidRPr="00340B0D" w:rsidRDefault="006C7785" w:rsidP="00380FCD">
                <w:pPr>
                  <w:rPr>
                    <w:rFonts w:cs="Arial"/>
                    <w:sz w:val="18"/>
                    <w:szCs w:val="18"/>
                  </w:rPr>
                </w:pPr>
                <w:r>
                  <w:rPr>
                    <w:rFonts w:cs="Arial"/>
                    <w:sz w:val="18"/>
                    <w:szCs w:val="18"/>
                  </w:rPr>
                  <w:t>Night</w:t>
                </w:r>
              </w:p>
            </w:tc>
          </w:sdtContent>
        </w:sdt>
        <w:tc>
          <w:tcPr>
            <w:tcW w:w="4103" w:type="dxa"/>
            <w:gridSpan w:val="4"/>
            <w:tcBorders>
              <w:left w:val="single" w:sz="12" w:space="0" w:color="auto"/>
            </w:tcBorders>
          </w:tcPr>
          <w:p w14:paraId="78980AA9"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32" w:type="dxa"/>
            <w:tcBorders>
              <w:right w:val="single" w:sz="12" w:space="0" w:color="auto"/>
            </w:tcBorders>
          </w:tcPr>
          <w:p w14:paraId="7BDDF991" w14:textId="77777777" w:rsidR="006C7785" w:rsidRPr="00340B0D" w:rsidRDefault="006C7785" w:rsidP="00380FCD">
            <w:pPr>
              <w:jc w:val="center"/>
              <w:rPr>
                <w:rFonts w:cs="Arial"/>
                <w:sz w:val="18"/>
                <w:szCs w:val="18"/>
              </w:rPr>
            </w:pPr>
          </w:p>
        </w:tc>
      </w:tr>
      <w:tr w:rsidR="006C7785" w:rsidRPr="00340B0D" w14:paraId="51AAD9F8"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FFFFFF" w:themeFill="background1"/>
            <w:vAlign w:val="center"/>
          </w:tcPr>
          <w:p w14:paraId="04274349" w14:textId="77777777" w:rsidR="006C7785" w:rsidRPr="00340B0D" w:rsidRDefault="006C7785" w:rsidP="00380FCD">
            <w:pPr>
              <w:jc w:val="center"/>
              <w:rPr>
                <w:rFonts w:cs="Arial"/>
                <w:b/>
                <w:bCs/>
                <w:sz w:val="18"/>
                <w:szCs w:val="18"/>
              </w:rPr>
            </w:pPr>
          </w:p>
        </w:tc>
        <w:tc>
          <w:tcPr>
            <w:tcW w:w="4103" w:type="dxa"/>
            <w:gridSpan w:val="4"/>
            <w:tcBorders>
              <w:left w:val="single" w:sz="12" w:space="0" w:color="auto"/>
            </w:tcBorders>
          </w:tcPr>
          <w:p w14:paraId="714D0A34" w14:textId="77777777" w:rsidR="006C7785" w:rsidRPr="00340B0D" w:rsidRDefault="006C7785" w:rsidP="00380FCD">
            <w:pPr>
              <w:rPr>
                <w:rFonts w:cs="Arial"/>
                <w:sz w:val="18"/>
                <w:szCs w:val="18"/>
              </w:rPr>
            </w:pPr>
          </w:p>
        </w:tc>
        <w:tc>
          <w:tcPr>
            <w:tcW w:w="632" w:type="dxa"/>
            <w:tcBorders>
              <w:right w:val="single" w:sz="12" w:space="0" w:color="auto"/>
            </w:tcBorders>
            <w:vAlign w:val="center"/>
          </w:tcPr>
          <w:p w14:paraId="338D600E" w14:textId="77777777" w:rsidR="006C7785" w:rsidRPr="00340B0D" w:rsidRDefault="006C7785" w:rsidP="00380FCD">
            <w:pPr>
              <w:jc w:val="center"/>
              <w:rPr>
                <w:rFonts w:cs="Arial"/>
                <w:sz w:val="18"/>
                <w:szCs w:val="18"/>
              </w:rPr>
            </w:pPr>
          </w:p>
        </w:tc>
      </w:tr>
      <w:tr w:rsidR="006C7785" w:rsidRPr="00340B0D" w14:paraId="02D6F1E0" w14:textId="77777777" w:rsidTr="00380FCD">
        <w:trPr>
          <w:gridBefore w:val="1"/>
          <w:wBefore w:w="12" w:type="dxa"/>
        </w:trPr>
        <w:tc>
          <w:tcPr>
            <w:tcW w:w="4499" w:type="dxa"/>
            <w:gridSpan w:val="4"/>
            <w:tcBorders>
              <w:left w:val="single" w:sz="12" w:space="0" w:color="auto"/>
              <w:bottom w:val="single" w:sz="12" w:space="0" w:color="auto"/>
              <w:right w:val="single" w:sz="12" w:space="0" w:color="auto"/>
            </w:tcBorders>
            <w:shd w:val="clear" w:color="auto" w:fill="FFFFFF" w:themeFill="background1"/>
          </w:tcPr>
          <w:p w14:paraId="2278D39D" w14:textId="77777777" w:rsidR="006C7785" w:rsidRPr="00340B0D" w:rsidRDefault="006C7785" w:rsidP="00380FCD">
            <w:pPr>
              <w:rPr>
                <w:rFonts w:cs="Arial"/>
                <w:sz w:val="18"/>
                <w:szCs w:val="18"/>
              </w:rPr>
            </w:pPr>
          </w:p>
        </w:tc>
        <w:tc>
          <w:tcPr>
            <w:tcW w:w="4103" w:type="dxa"/>
            <w:gridSpan w:val="4"/>
            <w:tcBorders>
              <w:left w:val="single" w:sz="12" w:space="0" w:color="auto"/>
              <w:bottom w:val="single" w:sz="12" w:space="0" w:color="auto"/>
            </w:tcBorders>
          </w:tcPr>
          <w:p w14:paraId="105B03AE" w14:textId="77777777" w:rsidR="006C7785" w:rsidRPr="00340B0D" w:rsidRDefault="006C7785" w:rsidP="00380FCD">
            <w:pPr>
              <w:jc w:val="center"/>
              <w:rPr>
                <w:rFonts w:cs="Arial"/>
                <w:sz w:val="18"/>
                <w:szCs w:val="18"/>
              </w:rPr>
            </w:pPr>
          </w:p>
        </w:tc>
        <w:tc>
          <w:tcPr>
            <w:tcW w:w="632" w:type="dxa"/>
            <w:tcBorders>
              <w:bottom w:val="single" w:sz="12" w:space="0" w:color="auto"/>
              <w:right w:val="single" w:sz="12" w:space="0" w:color="auto"/>
            </w:tcBorders>
            <w:vAlign w:val="center"/>
          </w:tcPr>
          <w:p w14:paraId="0EA8F54B" w14:textId="77777777" w:rsidR="006C7785" w:rsidRPr="00340B0D" w:rsidRDefault="006C7785" w:rsidP="00380FCD">
            <w:pPr>
              <w:jc w:val="center"/>
              <w:rPr>
                <w:rFonts w:cs="Arial"/>
                <w:sz w:val="18"/>
                <w:szCs w:val="18"/>
              </w:rPr>
            </w:pPr>
          </w:p>
        </w:tc>
      </w:tr>
      <w:tr w:rsidR="006C7785" w:rsidRPr="00340B0D" w14:paraId="3F4C339D"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B09D7A0"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3A1BFEA"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0047644F" w14:textId="77777777" w:rsidTr="00380FCD">
        <w:trPr>
          <w:gridBefore w:val="1"/>
          <w:wBefore w:w="12" w:type="dxa"/>
          <w:trHeight w:val="287"/>
        </w:trPr>
        <w:tc>
          <w:tcPr>
            <w:tcW w:w="2709" w:type="dxa"/>
            <w:tcBorders>
              <w:left w:val="single" w:sz="12" w:space="0" w:color="auto"/>
              <w:bottom w:val="single" w:sz="4" w:space="0" w:color="auto"/>
            </w:tcBorders>
          </w:tcPr>
          <w:p w14:paraId="6964E0CB" w14:textId="77777777" w:rsidR="006C7785" w:rsidRPr="00340B0D" w:rsidRDefault="006C7785" w:rsidP="00380FCD">
            <w:pPr>
              <w:rPr>
                <w:rFonts w:cs="Arial"/>
                <w:sz w:val="18"/>
                <w:szCs w:val="18"/>
              </w:rPr>
            </w:pPr>
            <w:r w:rsidRPr="00340B0D">
              <w:rPr>
                <w:rFonts w:cs="Arial"/>
                <w:sz w:val="18"/>
                <w:szCs w:val="18"/>
              </w:rPr>
              <w:t>Start Date</w:t>
            </w:r>
          </w:p>
        </w:tc>
        <w:tc>
          <w:tcPr>
            <w:tcW w:w="1790" w:type="dxa"/>
            <w:gridSpan w:val="3"/>
            <w:tcBorders>
              <w:bottom w:val="single" w:sz="4" w:space="0" w:color="auto"/>
              <w:right w:val="single" w:sz="12" w:space="0" w:color="auto"/>
            </w:tcBorders>
          </w:tcPr>
          <w:p w14:paraId="5E10AA4E" w14:textId="77777777" w:rsidR="006C7785" w:rsidRPr="00340B0D" w:rsidRDefault="006C7785" w:rsidP="00380FCD">
            <w:pPr>
              <w:rPr>
                <w:rFonts w:cs="Arial"/>
                <w:sz w:val="18"/>
                <w:szCs w:val="18"/>
              </w:rPr>
            </w:pPr>
          </w:p>
        </w:tc>
        <w:tc>
          <w:tcPr>
            <w:tcW w:w="2809" w:type="dxa"/>
            <w:gridSpan w:val="2"/>
            <w:tcBorders>
              <w:left w:val="single" w:sz="12" w:space="0" w:color="auto"/>
              <w:bottom w:val="single" w:sz="4" w:space="0" w:color="auto"/>
              <w:right w:val="single" w:sz="4" w:space="0" w:color="auto"/>
            </w:tcBorders>
            <w:vAlign w:val="center"/>
          </w:tcPr>
          <w:p w14:paraId="40625504" w14:textId="77777777" w:rsidR="006C7785" w:rsidRPr="00340B0D" w:rsidRDefault="006C7785" w:rsidP="00380FCD">
            <w:pPr>
              <w:rPr>
                <w:rFonts w:cs="Arial"/>
                <w:sz w:val="18"/>
                <w:szCs w:val="18"/>
              </w:rPr>
            </w:pPr>
            <w:r w:rsidRPr="00340B0D">
              <w:rPr>
                <w:rFonts w:cs="Arial"/>
                <w:sz w:val="18"/>
                <w:szCs w:val="18"/>
              </w:rPr>
              <w:t>Centre</w:t>
            </w:r>
          </w:p>
        </w:tc>
        <w:tc>
          <w:tcPr>
            <w:tcW w:w="1926" w:type="dxa"/>
            <w:gridSpan w:val="3"/>
            <w:tcBorders>
              <w:left w:val="single" w:sz="4" w:space="0" w:color="auto"/>
              <w:bottom w:val="single" w:sz="4" w:space="0" w:color="auto"/>
              <w:right w:val="single" w:sz="12" w:space="0" w:color="auto"/>
            </w:tcBorders>
            <w:vAlign w:val="center"/>
          </w:tcPr>
          <w:p w14:paraId="17645CC3" w14:textId="77777777" w:rsidR="006C7785" w:rsidRPr="00340B0D" w:rsidRDefault="006C7785" w:rsidP="00380FCD">
            <w:pPr>
              <w:rPr>
                <w:rFonts w:cs="Arial"/>
                <w:sz w:val="18"/>
                <w:szCs w:val="18"/>
              </w:rPr>
            </w:pPr>
          </w:p>
        </w:tc>
      </w:tr>
      <w:tr w:rsidR="006C7785" w:rsidRPr="00340B0D" w14:paraId="110B7009" w14:textId="77777777" w:rsidTr="00380FCD">
        <w:trPr>
          <w:gridBefore w:val="1"/>
          <w:wBefore w:w="12" w:type="dxa"/>
        </w:trPr>
        <w:tc>
          <w:tcPr>
            <w:tcW w:w="2709" w:type="dxa"/>
            <w:tcBorders>
              <w:left w:val="single" w:sz="12" w:space="0" w:color="auto"/>
              <w:bottom w:val="single" w:sz="4" w:space="0" w:color="auto"/>
            </w:tcBorders>
          </w:tcPr>
          <w:p w14:paraId="4DDFD868" w14:textId="77777777" w:rsidR="006C7785" w:rsidRPr="00340B0D" w:rsidRDefault="006C7785" w:rsidP="00380FCD">
            <w:pPr>
              <w:rPr>
                <w:rFonts w:cs="Arial"/>
                <w:sz w:val="18"/>
                <w:szCs w:val="18"/>
              </w:rPr>
            </w:pPr>
            <w:r w:rsidRPr="00340B0D">
              <w:rPr>
                <w:rFonts w:cs="Arial"/>
                <w:sz w:val="18"/>
                <w:szCs w:val="18"/>
              </w:rPr>
              <w:t>End Date</w:t>
            </w:r>
          </w:p>
        </w:tc>
        <w:tc>
          <w:tcPr>
            <w:tcW w:w="1790" w:type="dxa"/>
            <w:gridSpan w:val="3"/>
            <w:tcBorders>
              <w:top w:val="single" w:sz="4" w:space="0" w:color="auto"/>
              <w:bottom w:val="single" w:sz="4" w:space="0" w:color="auto"/>
              <w:right w:val="single" w:sz="12" w:space="0" w:color="auto"/>
            </w:tcBorders>
          </w:tcPr>
          <w:p w14:paraId="1F7DDFFB" w14:textId="77777777" w:rsidR="006C7785" w:rsidRPr="00340B0D" w:rsidRDefault="006C7785" w:rsidP="00380FCD">
            <w:pPr>
              <w:rPr>
                <w:rFonts w:cs="Arial"/>
                <w:sz w:val="18"/>
                <w:szCs w:val="18"/>
              </w:rPr>
            </w:pPr>
          </w:p>
        </w:tc>
        <w:tc>
          <w:tcPr>
            <w:tcW w:w="280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3B066C03" w14:textId="77777777" w:rsidR="006C7785" w:rsidRPr="00340B0D" w:rsidRDefault="006C7785" w:rsidP="00380FCD">
            <w:pPr>
              <w:rPr>
                <w:rFonts w:cs="Arial"/>
                <w:sz w:val="18"/>
                <w:szCs w:val="18"/>
              </w:rPr>
            </w:pPr>
            <w:r w:rsidRPr="00340B0D">
              <w:rPr>
                <w:rFonts w:cs="Arial"/>
                <w:sz w:val="18"/>
                <w:szCs w:val="18"/>
              </w:rPr>
              <w:t>Scale</w:t>
            </w:r>
          </w:p>
        </w:tc>
        <w:tc>
          <w:tcPr>
            <w:tcW w:w="192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006A820A"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16C9641A" w14:textId="77777777" w:rsidTr="00380FCD">
        <w:trPr>
          <w:gridBefore w:val="1"/>
          <w:wBefore w:w="12" w:type="dxa"/>
        </w:trPr>
        <w:tc>
          <w:tcPr>
            <w:tcW w:w="449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7ED5B7CC" w14:textId="77777777" w:rsidR="006C7785" w:rsidRPr="00340B0D" w:rsidRDefault="006C7785" w:rsidP="00380FCD">
            <w:pPr>
              <w:jc w:val="center"/>
              <w:rPr>
                <w:rFonts w:cs="Arial"/>
                <w:b/>
                <w:bCs/>
                <w:sz w:val="18"/>
                <w:szCs w:val="18"/>
              </w:rPr>
            </w:pPr>
          </w:p>
        </w:tc>
        <w:tc>
          <w:tcPr>
            <w:tcW w:w="2809" w:type="dxa"/>
            <w:gridSpan w:val="2"/>
            <w:tcBorders>
              <w:top w:val="single" w:sz="4" w:space="0" w:color="auto"/>
              <w:left w:val="single" w:sz="12" w:space="0" w:color="auto"/>
              <w:bottom w:val="single" w:sz="12" w:space="0" w:color="auto"/>
              <w:right w:val="single" w:sz="4" w:space="0" w:color="auto"/>
            </w:tcBorders>
            <w:shd w:val="clear" w:color="auto" w:fill="auto"/>
          </w:tcPr>
          <w:p w14:paraId="67F91118"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92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5911B13D" w14:textId="77777777" w:rsidR="006C7785" w:rsidRPr="00340B0D" w:rsidRDefault="006C7785" w:rsidP="00380FCD">
            <w:pPr>
              <w:rPr>
                <w:rFonts w:cs="Arial"/>
                <w:sz w:val="18"/>
                <w:szCs w:val="18"/>
              </w:rPr>
            </w:pPr>
          </w:p>
        </w:tc>
      </w:tr>
      <w:tr w:rsidR="006C7785" w:rsidRPr="00340B0D" w14:paraId="19640140"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tcPr>
          <w:p w14:paraId="47120559" w14:textId="77777777" w:rsidR="006C7785" w:rsidRPr="00340B0D" w:rsidRDefault="006C7785" w:rsidP="00380FCD">
            <w:pPr>
              <w:rPr>
                <w:rFonts w:cs="Arial"/>
                <w:sz w:val="18"/>
                <w:szCs w:val="18"/>
              </w:rPr>
            </w:pPr>
          </w:p>
        </w:tc>
      </w:tr>
      <w:tr w:rsidR="006C7785" w:rsidRPr="00340B0D" w14:paraId="44515E50"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C90A687"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101B9DA6" w14:textId="77777777" w:rsidTr="00380FCD">
        <w:trPr>
          <w:gridBefore w:val="1"/>
          <w:wBefore w:w="12" w:type="dxa"/>
        </w:trPr>
        <w:tc>
          <w:tcPr>
            <w:tcW w:w="541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09BF1AB"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82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992CEFC"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047A4916"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E7BB150" w14:textId="77777777" w:rsidR="006C7785" w:rsidRPr="00340B0D" w:rsidRDefault="006C7785" w:rsidP="00380FCD">
            <w:pPr>
              <w:rPr>
                <w:rFonts w:cs="Arial"/>
                <w:sz w:val="18"/>
                <w:szCs w:val="18"/>
              </w:rPr>
            </w:pPr>
            <w:r w:rsidRPr="00340B0D">
              <w:rPr>
                <w:rFonts w:cs="Arial"/>
                <w:sz w:val="18"/>
                <w:szCs w:val="18"/>
              </w:rPr>
              <w:t>Drying lines</w:t>
            </w:r>
          </w:p>
        </w:tc>
        <w:tc>
          <w:tcPr>
            <w:tcW w:w="1143" w:type="dxa"/>
            <w:gridSpan w:val="2"/>
            <w:tcBorders>
              <w:top w:val="single" w:sz="4" w:space="0" w:color="auto"/>
              <w:left w:val="single" w:sz="4" w:space="0" w:color="auto"/>
              <w:bottom w:val="single" w:sz="4" w:space="0" w:color="auto"/>
              <w:right w:val="single" w:sz="12" w:space="0" w:color="auto"/>
            </w:tcBorders>
          </w:tcPr>
          <w:p w14:paraId="3A4E12E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037A3F2" w14:textId="77777777" w:rsidR="006C7785" w:rsidRPr="00340B0D" w:rsidRDefault="006C7785" w:rsidP="00380FCD">
            <w:pPr>
              <w:pStyle w:val="Default"/>
              <w:rPr>
                <w:sz w:val="18"/>
                <w:szCs w:val="18"/>
              </w:rPr>
            </w:pPr>
            <w:r w:rsidRPr="00340B0D">
              <w:rPr>
                <w:sz w:val="18"/>
                <w:szCs w:val="18"/>
              </w:rPr>
              <w:t>Spot soundings</w:t>
            </w:r>
          </w:p>
        </w:tc>
        <w:tc>
          <w:tcPr>
            <w:tcW w:w="632" w:type="dxa"/>
            <w:tcBorders>
              <w:top w:val="single" w:sz="4" w:space="0" w:color="auto"/>
              <w:bottom w:val="single" w:sz="4" w:space="0" w:color="auto"/>
              <w:right w:val="single" w:sz="12" w:space="0" w:color="auto"/>
            </w:tcBorders>
            <w:vAlign w:val="center"/>
          </w:tcPr>
          <w:p w14:paraId="51996310" w14:textId="77777777" w:rsidR="006C7785" w:rsidRPr="00340B0D" w:rsidRDefault="006C7785" w:rsidP="00380FCD">
            <w:pPr>
              <w:rPr>
                <w:rFonts w:cs="Arial"/>
                <w:sz w:val="18"/>
                <w:szCs w:val="18"/>
              </w:rPr>
            </w:pPr>
            <w:r>
              <w:rPr>
                <w:rFonts w:cs="Arial"/>
                <w:sz w:val="18"/>
                <w:szCs w:val="18"/>
              </w:rPr>
              <w:t>On</w:t>
            </w:r>
          </w:p>
        </w:tc>
      </w:tr>
      <w:tr w:rsidR="006C7785" w:rsidRPr="00340B0D" w14:paraId="61697CAB"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2529686" w14:textId="77777777" w:rsidR="006C7785" w:rsidRPr="00340B0D" w:rsidRDefault="006C7785" w:rsidP="00380FCD">
            <w:pPr>
              <w:pStyle w:val="Default"/>
              <w:rPr>
                <w:sz w:val="18"/>
                <w:szCs w:val="18"/>
              </w:rPr>
            </w:pPr>
            <w:r w:rsidRPr="00340B0D">
              <w:rPr>
                <w:sz w:val="18"/>
                <w:szCs w:val="18"/>
              </w:rPr>
              <w:t>Buoys. Beacons, aids to navigation</w:t>
            </w:r>
          </w:p>
        </w:tc>
        <w:tc>
          <w:tcPr>
            <w:tcW w:w="1143" w:type="dxa"/>
            <w:gridSpan w:val="2"/>
            <w:tcBorders>
              <w:top w:val="single" w:sz="4" w:space="0" w:color="auto"/>
              <w:left w:val="single" w:sz="4" w:space="0" w:color="auto"/>
              <w:bottom w:val="single" w:sz="4" w:space="0" w:color="auto"/>
              <w:right w:val="single" w:sz="12" w:space="0" w:color="auto"/>
            </w:tcBorders>
          </w:tcPr>
          <w:p w14:paraId="1565821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23CD6BD" w14:textId="77777777" w:rsidR="006C7785" w:rsidRPr="00340B0D" w:rsidRDefault="006C7785" w:rsidP="00380FCD">
            <w:pPr>
              <w:pStyle w:val="Default"/>
              <w:rPr>
                <w:sz w:val="18"/>
                <w:szCs w:val="18"/>
              </w:rPr>
            </w:pPr>
            <w:r w:rsidRPr="00340B0D">
              <w:rPr>
                <w:sz w:val="18"/>
                <w:szCs w:val="18"/>
              </w:rPr>
              <w:t>Submarine cables and pipelines</w:t>
            </w:r>
          </w:p>
        </w:tc>
        <w:tc>
          <w:tcPr>
            <w:tcW w:w="632" w:type="dxa"/>
            <w:tcBorders>
              <w:top w:val="single" w:sz="4" w:space="0" w:color="auto"/>
              <w:bottom w:val="single" w:sz="4" w:space="0" w:color="auto"/>
              <w:right w:val="single" w:sz="12" w:space="0" w:color="auto"/>
            </w:tcBorders>
            <w:vAlign w:val="center"/>
          </w:tcPr>
          <w:p w14:paraId="230712D0" w14:textId="77777777" w:rsidR="006C7785" w:rsidRPr="00340B0D" w:rsidRDefault="006C7785" w:rsidP="00380FCD">
            <w:pPr>
              <w:rPr>
                <w:rFonts w:cs="Arial"/>
                <w:sz w:val="18"/>
                <w:szCs w:val="18"/>
              </w:rPr>
            </w:pPr>
          </w:p>
        </w:tc>
      </w:tr>
      <w:tr w:rsidR="006C7785" w:rsidRPr="00340B0D" w14:paraId="7C8A04C0"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6E0946C"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43" w:type="dxa"/>
            <w:gridSpan w:val="2"/>
            <w:tcBorders>
              <w:top w:val="single" w:sz="4" w:space="0" w:color="auto"/>
              <w:left w:val="single" w:sz="4" w:space="0" w:color="auto"/>
              <w:bottom w:val="single" w:sz="4" w:space="0" w:color="auto"/>
              <w:right w:val="single" w:sz="12" w:space="0" w:color="auto"/>
            </w:tcBorders>
          </w:tcPr>
          <w:p w14:paraId="10AAC71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2A42DED" w14:textId="77777777" w:rsidR="006C7785" w:rsidRPr="00340B0D" w:rsidRDefault="006C7785" w:rsidP="00380FCD">
            <w:pPr>
              <w:pStyle w:val="Default"/>
              <w:rPr>
                <w:sz w:val="18"/>
                <w:szCs w:val="18"/>
              </w:rPr>
            </w:pPr>
            <w:r w:rsidRPr="00340B0D">
              <w:rPr>
                <w:sz w:val="18"/>
                <w:szCs w:val="18"/>
              </w:rPr>
              <w:t>All isolated dangers</w:t>
            </w:r>
          </w:p>
        </w:tc>
        <w:tc>
          <w:tcPr>
            <w:tcW w:w="632" w:type="dxa"/>
            <w:tcBorders>
              <w:top w:val="single" w:sz="4" w:space="0" w:color="auto"/>
              <w:bottom w:val="single" w:sz="4" w:space="0" w:color="auto"/>
              <w:right w:val="single" w:sz="12" w:space="0" w:color="auto"/>
            </w:tcBorders>
            <w:vAlign w:val="center"/>
          </w:tcPr>
          <w:p w14:paraId="6F828089" w14:textId="77777777" w:rsidR="006C7785" w:rsidRPr="00340B0D" w:rsidRDefault="006C7785" w:rsidP="00380FCD">
            <w:pPr>
              <w:rPr>
                <w:rFonts w:cs="Arial"/>
                <w:sz w:val="18"/>
                <w:szCs w:val="18"/>
              </w:rPr>
            </w:pPr>
          </w:p>
        </w:tc>
      </w:tr>
      <w:tr w:rsidR="006C7785" w:rsidRPr="00340B0D" w14:paraId="7EE0637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5E529C4" w14:textId="77777777" w:rsidR="006C7785" w:rsidRPr="00340B0D" w:rsidRDefault="006C7785" w:rsidP="00380FCD">
            <w:pPr>
              <w:pStyle w:val="Default"/>
              <w:ind w:left="720"/>
              <w:rPr>
                <w:sz w:val="18"/>
                <w:szCs w:val="18"/>
              </w:rPr>
            </w:pPr>
            <w:r w:rsidRPr="00340B0D">
              <w:rPr>
                <w:sz w:val="18"/>
                <w:szCs w:val="18"/>
              </w:rPr>
              <w:t>Lights</w:t>
            </w:r>
          </w:p>
        </w:tc>
        <w:tc>
          <w:tcPr>
            <w:tcW w:w="1143" w:type="dxa"/>
            <w:gridSpan w:val="2"/>
            <w:tcBorders>
              <w:top w:val="single" w:sz="4" w:space="0" w:color="auto"/>
              <w:left w:val="single" w:sz="4" w:space="0" w:color="auto"/>
              <w:bottom w:val="single" w:sz="4" w:space="0" w:color="auto"/>
              <w:right w:val="single" w:sz="12" w:space="0" w:color="auto"/>
            </w:tcBorders>
          </w:tcPr>
          <w:p w14:paraId="53803352"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83DB8F0" w14:textId="77777777" w:rsidR="006C7785" w:rsidRPr="00340B0D" w:rsidRDefault="006C7785" w:rsidP="00380FCD">
            <w:pPr>
              <w:pStyle w:val="Default"/>
              <w:rPr>
                <w:sz w:val="18"/>
                <w:szCs w:val="18"/>
              </w:rPr>
            </w:pPr>
            <w:r w:rsidRPr="00340B0D">
              <w:rPr>
                <w:sz w:val="18"/>
                <w:szCs w:val="18"/>
              </w:rPr>
              <w:t>Magnetic variation</w:t>
            </w:r>
          </w:p>
        </w:tc>
        <w:tc>
          <w:tcPr>
            <w:tcW w:w="632" w:type="dxa"/>
            <w:tcBorders>
              <w:top w:val="single" w:sz="4" w:space="0" w:color="auto"/>
              <w:bottom w:val="single" w:sz="4" w:space="0" w:color="auto"/>
              <w:right w:val="single" w:sz="12" w:space="0" w:color="auto"/>
            </w:tcBorders>
            <w:vAlign w:val="center"/>
          </w:tcPr>
          <w:p w14:paraId="72ECBB75" w14:textId="77777777" w:rsidR="006C7785" w:rsidRPr="00340B0D" w:rsidRDefault="006C7785" w:rsidP="00380FCD">
            <w:pPr>
              <w:rPr>
                <w:rFonts w:cs="Arial"/>
                <w:sz w:val="18"/>
                <w:szCs w:val="18"/>
              </w:rPr>
            </w:pPr>
          </w:p>
        </w:tc>
      </w:tr>
      <w:tr w:rsidR="006C7785" w:rsidRPr="00340B0D" w14:paraId="2CE4169E"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1550F6C" w14:textId="77777777" w:rsidR="006C7785" w:rsidRPr="00340B0D" w:rsidRDefault="006C7785" w:rsidP="00380FCD">
            <w:pPr>
              <w:pStyle w:val="Default"/>
              <w:rPr>
                <w:sz w:val="18"/>
                <w:szCs w:val="18"/>
              </w:rPr>
            </w:pPr>
            <w:r w:rsidRPr="00340B0D">
              <w:rPr>
                <w:sz w:val="18"/>
                <w:szCs w:val="18"/>
              </w:rPr>
              <w:t>Boundaries and limits</w:t>
            </w:r>
          </w:p>
        </w:tc>
        <w:tc>
          <w:tcPr>
            <w:tcW w:w="1143" w:type="dxa"/>
            <w:gridSpan w:val="2"/>
            <w:tcBorders>
              <w:top w:val="single" w:sz="4" w:space="0" w:color="auto"/>
              <w:left w:val="single" w:sz="4" w:space="0" w:color="auto"/>
              <w:bottom w:val="single" w:sz="4" w:space="0" w:color="auto"/>
              <w:right w:val="single" w:sz="12" w:space="0" w:color="auto"/>
            </w:tcBorders>
          </w:tcPr>
          <w:p w14:paraId="373D5C74"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810AD27" w14:textId="77777777" w:rsidR="006C7785" w:rsidRPr="00340B0D" w:rsidRDefault="006C7785" w:rsidP="00380FCD">
            <w:pPr>
              <w:pStyle w:val="Default"/>
              <w:rPr>
                <w:sz w:val="18"/>
                <w:szCs w:val="18"/>
              </w:rPr>
            </w:pPr>
            <w:r w:rsidRPr="00340B0D">
              <w:rPr>
                <w:sz w:val="18"/>
                <w:szCs w:val="18"/>
              </w:rPr>
              <w:t>Depth contours</w:t>
            </w:r>
          </w:p>
        </w:tc>
        <w:tc>
          <w:tcPr>
            <w:tcW w:w="632" w:type="dxa"/>
            <w:tcBorders>
              <w:top w:val="single" w:sz="4" w:space="0" w:color="auto"/>
              <w:bottom w:val="single" w:sz="4" w:space="0" w:color="auto"/>
              <w:right w:val="single" w:sz="12" w:space="0" w:color="auto"/>
            </w:tcBorders>
            <w:vAlign w:val="center"/>
          </w:tcPr>
          <w:p w14:paraId="42CF7C65" w14:textId="77777777" w:rsidR="006C7785" w:rsidRPr="00340B0D" w:rsidRDefault="006C7785" w:rsidP="00380FCD">
            <w:pPr>
              <w:rPr>
                <w:rFonts w:cs="Arial"/>
                <w:sz w:val="18"/>
                <w:szCs w:val="18"/>
              </w:rPr>
            </w:pPr>
          </w:p>
        </w:tc>
      </w:tr>
      <w:tr w:rsidR="006C7785" w:rsidRPr="00340B0D" w14:paraId="6244DD52"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454482C4" w14:textId="77777777" w:rsidR="006C7785" w:rsidRPr="00340B0D" w:rsidRDefault="006C7785" w:rsidP="00380FCD">
            <w:pPr>
              <w:pStyle w:val="Default"/>
              <w:rPr>
                <w:sz w:val="18"/>
                <w:szCs w:val="18"/>
              </w:rPr>
            </w:pPr>
            <w:r w:rsidRPr="00340B0D">
              <w:rPr>
                <w:sz w:val="18"/>
                <w:szCs w:val="18"/>
              </w:rPr>
              <w:t>Prohibited and restricted areas</w:t>
            </w:r>
          </w:p>
        </w:tc>
        <w:tc>
          <w:tcPr>
            <w:tcW w:w="1143" w:type="dxa"/>
            <w:gridSpan w:val="2"/>
            <w:tcBorders>
              <w:top w:val="single" w:sz="4" w:space="0" w:color="auto"/>
              <w:left w:val="single" w:sz="4" w:space="0" w:color="auto"/>
              <w:bottom w:val="single" w:sz="4" w:space="0" w:color="auto"/>
              <w:right w:val="single" w:sz="12" w:space="0" w:color="auto"/>
            </w:tcBorders>
          </w:tcPr>
          <w:p w14:paraId="70596B19"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16E8C61" w14:textId="77777777" w:rsidR="006C7785" w:rsidRPr="00340B0D" w:rsidRDefault="006C7785" w:rsidP="00380FCD">
            <w:pPr>
              <w:pStyle w:val="Default"/>
              <w:rPr>
                <w:sz w:val="18"/>
                <w:szCs w:val="18"/>
              </w:rPr>
            </w:pPr>
            <w:r w:rsidRPr="00340B0D">
              <w:rPr>
                <w:sz w:val="18"/>
                <w:szCs w:val="18"/>
              </w:rPr>
              <w:t>Seabed</w:t>
            </w:r>
          </w:p>
        </w:tc>
        <w:tc>
          <w:tcPr>
            <w:tcW w:w="632" w:type="dxa"/>
            <w:tcBorders>
              <w:top w:val="single" w:sz="4" w:space="0" w:color="auto"/>
              <w:bottom w:val="single" w:sz="4" w:space="0" w:color="auto"/>
              <w:right w:val="single" w:sz="12" w:space="0" w:color="auto"/>
            </w:tcBorders>
            <w:vAlign w:val="center"/>
          </w:tcPr>
          <w:p w14:paraId="790C2719" w14:textId="77777777" w:rsidR="006C7785" w:rsidRPr="00340B0D" w:rsidRDefault="006C7785" w:rsidP="00380FCD">
            <w:pPr>
              <w:rPr>
                <w:rFonts w:cs="Arial"/>
                <w:sz w:val="18"/>
                <w:szCs w:val="18"/>
              </w:rPr>
            </w:pPr>
          </w:p>
        </w:tc>
      </w:tr>
      <w:tr w:rsidR="006C7785" w:rsidRPr="00340B0D" w14:paraId="59FAEE82"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6EB7AB8" w14:textId="77777777" w:rsidR="006C7785" w:rsidRPr="00340B0D" w:rsidRDefault="006C7785" w:rsidP="00380FCD">
            <w:pPr>
              <w:pStyle w:val="Default"/>
              <w:rPr>
                <w:sz w:val="18"/>
                <w:szCs w:val="18"/>
              </w:rPr>
            </w:pPr>
            <w:r w:rsidRPr="00340B0D">
              <w:rPr>
                <w:sz w:val="18"/>
                <w:szCs w:val="18"/>
              </w:rPr>
              <w:t>Chart scale boundaries</w:t>
            </w:r>
          </w:p>
        </w:tc>
        <w:tc>
          <w:tcPr>
            <w:tcW w:w="1143" w:type="dxa"/>
            <w:gridSpan w:val="2"/>
            <w:tcBorders>
              <w:top w:val="single" w:sz="4" w:space="0" w:color="auto"/>
              <w:left w:val="single" w:sz="4" w:space="0" w:color="auto"/>
              <w:bottom w:val="single" w:sz="4" w:space="0" w:color="auto"/>
              <w:right w:val="single" w:sz="12" w:space="0" w:color="auto"/>
            </w:tcBorders>
          </w:tcPr>
          <w:p w14:paraId="12CF95D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0B477BB" w14:textId="77777777" w:rsidR="006C7785" w:rsidRPr="00340B0D" w:rsidRDefault="006C7785" w:rsidP="00380FCD">
            <w:pPr>
              <w:pStyle w:val="Default"/>
              <w:rPr>
                <w:sz w:val="18"/>
                <w:szCs w:val="18"/>
              </w:rPr>
            </w:pPr>
            <w:r w:rsidRPr="00340B0D">
              <w:rPr>
                <w:sz w:val="18"/>
                <w:szCs w:val="18"/>
              </w:rPr>
              <w:t>Tidal</w:t>
            </w:r>
          </w:p>
        </w:tc>
        <w:tc>
          <w:tcPr>
            <w:tcW w:w="632" w:type="dxa"/>
            <w:tcBorders>
              <w:top w:val="single" w:sz="4" w:space="0" w:color="auto"/>
              <w:bottom w:val="single" w:sz="4" w:space="0" w:color="auto"/>
              <w:right w:val="single" w:sz="12" w:space="0" w:color="auto"/>
            </w:tcBorders>
            <w:vAlign w:val="center"/>
          </w:tcPr>
          <w:p w14:paraId="666208DD" w14:textId="77777777" w:rsidR="006C7785" w:rsidRPr="00340B0D" w:rsidRDefault="006C7785" w:rsidP="00380FCD">
            <w:pPr>
              <w:rPr>
                <w:rFonts w:cs="Arial"/>
                <w:sz w:val="18"/>
                <w:szCs w:val="18"/>
              </w:rPr>
            </w:pPr>
          </w:p>
        </w:tc>
      </w:tr>
      <w:tr w:rsidR="006C7785" w:rsidRPr="00340B0D" w14:paraId="29A720AB"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A9CE478" w14:textId="77777777" w:rsidR="006C7785" w:rsidRPr="00340B0D" w:rsidRDefault="006C7785" w:rsidP="00380FCD">
            <w:pPr>
              <w:pStyle w:val="Default"/>
              <w:rPr>
                <w:sz w:val="18"/>
                <w:szCs w:val="18"/>
              </w:rPr>
            </w:pPr>
            <w:r w:rsidRPr="00340B0D">
              <w:rPr>
                <w:sz w:val="18"/>
                <w:szCs w:val="18"/>
              </w:rPr>
              <w:t>Cautionary notes</w:t>
            </w:r>
          </w:p>
        </w:tc>
        <w:tc>
          <w:tcPr>
            <w:tcW w:w="1143" w:type="dxa"/>
            <w:gridSpan w:val="2"/>
            <w:tcBorders>
              <w:top w:val="single" w:sz="4" w:space="0" w:color="auto"/>
              <w:left w:val="single" w:sz="4" w:space="0" w:color="auto"/>
              <w:bottom w:val="single" w:sz="4" w:space="0" w:color="auto"/>
              <w:right w:val="single" w:sz="12" w:space="0" w:color="auto"/>
            </w:tcBorders>
          </w:tcPr>
          <w:p w14:paraId="3FF59102"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AC8C328" w14:textId="77777777" w:rsidR="006C7785" w:rsidRPr="00340B0D" w:rsidRDefault="006C7785" w:rsidP="00380FCD">
            <w:pPr>
              <w:pStyle w:val="Default"/>
              <w:rPr>
                <w:sz w:val="18"/>
                <w:szCs w:val="18"/>
              </w:rPr>
            </w:pPr>
            <w:r w:rsidRPr="00340B0D">
              <w:rPr>
                <w:sz w:val="18"/>
                <w:szCs w:val="18"/>
              </w:rPr>
              <w:t>Miscellaneous (Other)</w:t>
            </w:r>
          </w:p>
        </w:tc>
        <w:tc>
          <w:tcPr>
            <w:tcW w:w="632" w:type="dxa"/>
            <w:tcBorders>
              <w:top w:val="single" w:sz="4" w:space="0" w:color="auto"/>
              <w:bottom w:val="single" w:sz="4" w:space="0" w:color="auto"/>
              <w:right w:val="single" w:sz="12" w:space="0" w:color="auto"/>
            </w:tcBorders>
            <w:vAlign w:val="center"/>
          </w:tcPr>
          <w:p w14:paraId="12F3AFAC" w14:textId="77777777" w:rsidR="006C7785" w:rsidRPr="00340B0D" w:rsidRDefault="006C7785" w:rsidP="00380FCD">
            <w:pPr>
              <w:rPr>
                <w:rFonts w:cs="Arial"/>
                <w:sz w:val="18"/>
                <w:szCs w:val="18"/>
              </w:rPr>
            </w:pPr>
          </w:p>
        </w:tc>
      </w:tr>
      <w:tr w:rsidR="006C7785" w:rsidRPr="00340B0D" w14:paraId="40CA5924"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B9D0908" w14:textId="77777777" w:rsidR="006C7785" w:rsidRPr="00340B0D" w:rsidRDefault="006C7785" w:rsidP="00380FCD">
            <w:pPr>
              <w:pStyle w:val="Default"/>
              <w:rPr>
                <w:sz w:val="18"/>
                <w:szCs w:val="18"/>
              </w:rPr>
            </w:pPr>
            <w:r w:rsidRPr="00340B0D">
              <w:rPr>
                <w:sz w:val="18"/>
                <w:szCs w:val="18"/>
              </w:rPr>
              <w:t>Ships’ routeing systems and ferry routes</w:t>
            </w:r>
          </w:p>
        </w:tc>
        <w:tc>
          <w:tcPr>
            <w:tcW w:w="1143" w:type="dxa"/>
            <w:gridSpan w:val="2"/>
            <w:tcBorders>
              <w:top w:val="single" w:sz="4" w:space="0" w:color="auto"/>
              <w:left w:val="single" w:sz="4" w:space="0" w:color="auto"/>
              <w:bottom w:val="single" w:sz="4" w:space="0" w:color="auto"/>
              <w:right w:val="single" w:sz="12" w:space="0" w:color="auto"/>
            </w:tcBorders>
          </w:tcPr>
          <w:p w14:paraId="2270214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2B911BC"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50EA1F94" w14:textId="77777777" w:rsidR="006C7785" w:rsidRPr="00340B0D" w:rsidRDefault="006C7785" w:rsidP="00380FCD">
            <w:pPr>
              <w:rPr>
                <w:rFonts w:cs="Arial"/>
                <w:sz w:val="18"/>
                <w:szCs w:val="18"/>
              </w:rPr>
            </w:pPr>
          </w:p>
        </w:tc>
      </w:tr>
      <w:tr w:rsidR="006C7785" w:rsidRPr="00340B0D" w14:paraId="55458E5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DCA94E5"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43" w:type="dxa"/>
            <w:gridSpan w:val="2"/>
            <w:tcBorders>
              <w:top w:val="single" w:sz="4" w:space="0" w:color="auto"/>
              <w:left w:val="single" w:sz="4" w:space="0" w:color="auto"/>
              <w:bottom w:val="single" w:sz="4" w:space="0" w:color="auto"/>
              <w:right w:val="single" w:sz="12" w:space="0" w:color="auto"/>
            </w:tcBorders>
          </w:tcPr>
          <w:p w14:paraId="4FBECE5C"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5FF8FF6"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1842C9D4" w14:textId="77777777" w:rsidR="006C7785" w:rsidRPr="00340B0D" w:rsidRDefault="006C7785" w:rsidP="00380FCD">
            <w:pPr>
              <w:rPr>
                <w:rFonts w:cs="Arial"/>
                <w:sz w:val="18"/>
                <w:szCs w:val="18"/>
              </w:rPr>
            </w:pPr>
          </w:p>
        </w:tc>
      </w:tr>
      <w:tr w:rsidR="006C7785" w:rsidRPr="00340B0D" w14:paraId="425E789A"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872DF58" w14:textId="77777777" w:rsidR="006C7785" w:rsidRPr="00340B0D" w:rsidRDefault="006C7785" w:rsidP="00380FCD">
            <w:pPr>
              <w:pStyle w:val="Default"/>
              <w:rPr>
                <w:sz w:val="18"/>
                <w:szCs w:val="18"/>
              </w:rPr>
            </w:pPr>
            <w:r w:rsidRPr="00340B0D">
              <w:rPr>
                <w:sz w:val="18"/>
                <w:szCs w:val="18"/>
              </w:rPr>
              <w:t>Miscellaneous (Standard)</w:t>
            </w:r>
          </w:p>
        </w:tc>
        <w:tc>
          <w:tcPr>
            <w:tcW w:w="1143" w:type="dxa"/>
            <w:gridSpan w:val="2"/>
            <w:tcBorders>
              <w:top w:val="single" w:sz="4" w:space="0" w:color="auto"/>
              <w:left w:val="single" w:sz="4" w:space="0" w:color="auto"/>
              <w:bottom w:val="single" w:sz="4" w:space="0" w:color="auto"/>
              <w:right w:val="single" w:sz="12" w:space="0" w:color="auto"/>
            </w:tcBorders>
          </w:tcPr>
          <w:p w14:paraId="19EF2C3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77F9CB0"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45AABE97" w14:textId="77777777" w:rsidR="006C7785" w:rsidRPr="00340B0D" w:rsidRDefault="006C7785" w:rsidP="00380FCD">
            <w:pPr>
              <w:rPr>
                <w:rFonts w:cs="Arial"/>
                <w:sz w:val="18"/>
                <w:szCs w:val="18"/>
              </w:rPr>
            </w:pPr>
          </w:p>
        </w:tc>
      </w:tr>
      <w:tr w:rsidR="006C7785" w:rsidRPr="00340B0D" w14:paraId="553397F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D458C4E" w14:textId="77777777" w:rsidR="006C7785" w:rsidRPr="00340B0D" w:rsidRDefault="006C7785" w:rsidP="00380FCD">
            <w:pPr>
              <w:pStyle w:val="Default"/>
              <w:ind w:left="720"/>
              <w:rPr>
                <w:sz w:val="18"/>
                <w:szCs w:val="18"/>
              </w:rPr>
            </w:pPr>
            <w:r w:rsidRPr="00340B0D">
              <w:rPr>
                <w:sz w:val="18"/>
                <w:szCs w:val="18"/>
              </w:rPr>
              <w:t>Chart (Standard)</w:t>
            </w:r>
          </w:p>
        </w:tc>
        <w:tc>
          <w:tcPr>
            <w:tcW w:w="1143" w:type="dxa"/>
            <w:gridSpan w:val="2"/>
            <w:tcBorders>
              <w:top w:val="single" w:sz="4" w:space="0" w:color="auto"/>
              <w:left w:val="single" w:sz="4" w:space="0" w:color="auto"/>
              <w:bottom w:val="single" w:sz="4" w:space="0" w:color="auto"/>
              <w:right w:val="single" w:sz="12" w:space="0" w:color="auto"/>
            </w:tcBorders>
          </w:tcPr>
          <w:p w14:paraId="30245671"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D14F92D"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8A8222B" w14:textId="77777777" w:rsidR="006C7785" w:rsidRPr="00340B0D" w:rsidRDefault="006C7785" w:rsidP="00380FCD">
            <w:pPr>
              <w:rPr>
                <w:rFonts w:cs="Arial"/>
                <w:sz w:val="18"/>
                <w:szCs w:val="18"/>
              </w:rPr>
            </w:pPr>
          </w:p>
        </w:tc>
      </w:tr>
      <w:tr w:rsidR="006C7785" w:rsidRPr="00340B0D" w14:paraId="2FFBC02A" w14:textId="77777777" w:rsidTr="00380FCD">
        <w:trPr>
          <w:gridBefore w:val="1"/>
          <w:wBefore w:w="12" w:type="dxa"/>
        </w:trPr>
        <w:tc>
          <w:tcPr>
            <w:tcW w:w="4270" w:type="dxa"/>
            <w:gridSpan w:val="3"/>
            <w:tcBorders>
              <w:top w:val="single" w:sz="4" w:space="0" w:color="auto"/>
              <w:left w:val="single" w:sz="12" w:space="0" w:color="auto"/>
              <w:bottom w:val="single" w:sz="12" w:space="0" w:color="auto"/>
              <w:right w:val="single" w:sz="4" w:space="0" w:color="auto"/>
            </w:tcBorders>
          </w:tcPr>
          <w:p w14:paraId="375A08D2" w14:textId="77777777" w:rsidR="006C7785" w:rsidRPr="00340B0D" w:rsidRDefault="006C7785" w:rsidP="00380FCD">
            <w:pPr>
              <w:pStyle w:val="Default"/>
              <w:ind w:left="720"/>
              <w:rPr>
                <w:sz w:val="18"/>
                <w:szCs w:val="18"/>
              </w:rPr>
            </w:pPr>
            <w:r w:rsidRPr="00340B0D">
              <w:rPr>
                <w:sz w:val="18"/>
                <w:szCs w:val="18"/>
              </w:rPr>
              <w:t>Alert Highlights (Standard)</w:t>
            </w:r>
          </w:p>
        </w:tc>
        <w:tc>
          <w:tcPr>
            <w:tcW w:w="1143" w:type="dxa"/>
            <w:gridSpan w:val="2"/>
            <w:tcBorders>
              <w:top w:val="single" w:sz="4" w:space="0" w:color="auto"/>
              <w:left w:val="single" w:sz="4" w:space="0" w:color="auto"/>
              <w:bottom w:val="single" w:sz="12" w:space="0" w:color="auto"/>
              <w:right w:val="single" w:sz="12" w:space="0" w:color="auto"/>
            </w:tcBorders>
          </w:tcPr>
          <w:p w14:paraId="1411203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12" w:space="0" w:color="auto"/>
            </w:tcBorders>
          </w:tcPr>
          <w:p w14:paraId="700D4267" w14:textId="77777777" w:rsidR="006C7785" w:rsidRPr="00340B0D" w:rsidRDefault="006C7785" w:rsidP="00380FCD">
            <w:pPr>
              <w:rPr>
                <w:rFonts w:cs="Arial"/>
                <w:sz w:val="18"/>
                <w:szCs w:val="18"/>
              </w:rPr>
            </w:pPr>
          </w:p>
        </w:tc>
        <w:tc>
          <w:tcPr>
            <w:tcW w:w="632" w:type="dxa"/>
            <w:tcBorders>
              <w:top w:val="single" w:sz="4" w:space="0" w:color="auto"/>
              <w:bottom w:val="single" w:sz="12" w:space="0" w:color="auto"/>
              <w:right w:val="single" w:sz="12" w:space="0" w:color="auto"/>
            </w:tcBorders>
            <w:vAlign w:val="center"/>
          </w:tcPr>
          <w:p w14:paraId="47B96F9D" w14:textId="77777777" w:rsidR="006C7785" w:rsidRPr="00340B0D" w:rsidRDefault="006C7785" w:rsidP="00380FCD">
            <w:pPr>
              <w:rPr>
                <w:rFonts w:cs="Arial"/>
                <w:sz w:val="18"/>
                <w:szCs w:val="18"/>
              </w:rPr>
            </w:pPr>
          </w:p>
        </w:tc>
      </w:tr>
      <w:tr w:rsidR="006C7785" w:rsidRPr="00340B0D" w14:paraId="0F7CFDD2"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807D4D6"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5C22D62B"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4922203B"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3D3B4117"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253CD80A"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A38B274" w14:textId="77777777" w:rsidR="006C7785" w:rsidRPr="00340B0D" w:rsidRDefault="006C7785" w:rsidP="00380FCD">
            <w:pPr>
              <w:rPr>
                <w:rFonts w:cs="Arial"/>
                <w:sz w:val="18"/>
                <w:szCs w:val="18"/>
              </w:rPr>
            </w:pPr>
          </w:p>
        </w:tc>
      </w:tr>
      <w:tr w:rsidR="006C7785" w:rsidRPr="00340B0D" w14:paraId="29E00D1F"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F7F1B25"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0A412706"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0082B6B9"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31A88AC2" w14:textId="77777777" w:rsidR="006C7785" w:rsidRPr="00340B0D" w:rsidRDefault="006C7785" w:rsidP="00380FCD">
            <w:pPr>
              <w:rPr>
                <w:rFonts w:cs="Arial"/>
                <w:sz w:val="18"/>
                <w:szCs w:val="18"/>
              </w:rPr>
            </w:pPr>
          </w:p>
        </w:tc>
      </w:tr>
      <w:tr w:rsidR="006C7785" w:rsidRPr="00340B0D" w14:paraId="02133560"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36418AC"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50D7370D"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vAlign w:val="center"/>
          </w:tcPr>
          <w:p w14:paraId="35F34628" w14:textId="77777777" w:rsidR="006C7785" w:rsidRPr="00890E92" w:rsidRDefault="006C7785" w:rsidP="00380FCD">
            <w:pPr>
              <w:rPr>
                <w:rFonts w:cs="Arial"/>
                <w:i/>
              </w:rPr>
            </w:pPr>
            <w:r w:rsidRPr="008604AE">
              <w:rPr>
                <w:rFonts w:cs="Arial"/>
                <w:i/>
              </w:rPr>
              <w:t xml:space="preserve">As for test </w:t>
            </w:r>
            <w:r>
              <w:rPr>
                <w:rFonts w:cs="Arial"/>
              </w:rPr>
              <w:t>AdditionalInformation1</w:t>
            </w:r>
          </w:p>
        </w:tc>
      </w:tr>
      <w:tr w:rsidR="006C7785" w:rsidRPr="00340B0D" w14:paraId="05E16230"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B67BD98"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0829D652"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280898E" w14:textId="77777777" w:rsidR="006C7785" w:rsidRPr="00614B0E" w:rsidRDefault="006C7785" w:rsidP="00380FCD">
            <w:pPr>
              <w:rPr>
                <w:rFonts w:cs="Arial"/>
                <w:b/>
                <w:bCs/>
              </w:rPr>
            </w:pPr>
            <w:r w:rsidRPr="008604AE">
              <w:rPr>
                <w:rFonts w:cs="Arial"/>
                <w:i/>
              </w:rPr>
              <w:t xml:space="preserve">As for test </w:t>
            </w:r>
            <w:r w:rsidRPr="008604AE">
              <w:rPr>
                <w:rFonts w:cs="Arial"/>
              </w:rPr>
              <w:t>AdditionalInformation1</w:t>
            </w:r>
          </w:p>
        </w:tc>
      </w:tr>
      <w:tr w:rsidR="006C7785" w:rsidRPr="00340B0D" w14:paraId="1D0902F7"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14:paraId="480FB113" w14:textId="77777777" w:rsidR="006C7785" w:rsidRPr="00340B0D" w:rsidRDefault="006C7785" w:rsidP="00380FCD">
            <w:pPr>
              <w:jc w:val="center"/>
              <w:rPr>
                <w:rFonts w:cs="Arial"/>
                <w:sz w:val="18"/>
                <w:szCs w:val="18"/>
              </w:rPr>
            </w:pPr>
            <w:r w:rsidRPr="008604AE">
              <w:rPr>
                <w:rFonts w:cs="Arial"/>
                <w:i/>
              </w:rPr>
              <w:t xml:space="preserve">As for test </w:t>
            </w:r>
            <w:r w:rsidRPr="008604AE">
              <w:rPr>
                <w:rFonts w:cs="Arial"/>
              </w:rPr>
              <w:t>AdditionalInformation1</w:t>
            </w:r>
          </w:p>
        </w:tc>
      </w:tr>
      <w:tr w:rsidR="006C7785" w14:paraId="3756B7AF" w14:textId="77777777" w:rsidTr="00380FCD">
        <w:tc>
          <w:tcPr>
            <w:tcW w:w="9246" w:type="dxa"/>
            <w:gridSpan w:val="10"/>
            <w:vAlign w:val="center"/>
          </w:tcPr>
          <w:p w14:paraId="7DC38821" w14:textId="77777777" w:rsidR="006C7785" w:rsidRDefault="006C7785" w:rsidP="00380FCD">
            <w:pPr>
              <w:rPr>
                <w:rFonts w:cs="Arial"/>
                <w:noProof/>
                <w:lang w:val="en-IN" w:eastAsia="en-IN"/>
              </w:rPr>
            </w:pPr>
            <w:r w:rsidRPr="008604AE">
              <w:rPr>
                <w:rFonts w:cs="Arial"/>
                <w:i/>
              </w:rPr>
              <w:t>Confirm that the features display as in the image below:</w:t>
            </w:r>
            <w:r w:rsidRPr="000812C8">
              <w:rPr>
                <w:rFonts w:cs="Arial"/>
                <w:i/>
              </w:rPr>
              <w:t>:</w:t>
            </w:r>
          </w:p>
          <w:p w14:paraId="514A685A" w14:textId="77777777" w:rsidR="006C7785" w:rsidRDefault="006C7785" w:rsidP="00380FCD">
            <w:pPr>
              <w:rPr>
                <w:rFonts w:cs="Arial"/>
                <w:i/>
              </w:rPr>
            </w:pPr>
            <w:r w:rsidRPr="008604AE">
              <w:rPr>
                <w:rFonts w:cs="Arial"/>
                <w:noProof/>
                <w:lang w:val="en-IN" w:eastAsia="en-IN"/>
              </w:rPr>
              <w:drawing>
                <wp:inline distT="0" distB="0" distL="0" distR="0" wp14:anchorId="4907761F" wp14:editId="4E50160C">
                  <wp:extent cx="5731514" cy="4136388"/>
                  <wp:effectExtent l="0" t="0" r="2536" b="0"/>
                  <wp:docPr id="108" name="Picture 50" descr="A screenshot of a computer game&#10;&#10;Description automatically generated"/>
                  <wp:cNvGraphicFramePr/>
                  <a:graphic xmlns:a="http://schemas.openxmlformats.org/drawingml/2006/main">
                    <a:graphicData uri="http://schemas.openxmlformats.org/drawingml/2006/picture">
                      <pic:pic xmlns:pic="http://schemas.openxmlformats.org/drawingml/2006/picture">
                        <pic:nvPicPr>
                          <pic:cNvPr id="108" name="Picture 50" descr="A screenshot of a computer game&#10;&#10;Description automatically generated"/>
                          <pic:cNvPicPr/>
                        </pic:nvPicPr>
                        <pic:blipFill>
                          <a:blip r:embed="rId114"/>
                          <a:stretch>
                            <a:fillRect/>
                          </a:stretch>
                        </pic:blipFill>
                        <pic:spPr>
                          <a:xfrm>
                            <a:off x="0" y="0"/>
                            <a:ext cx="5731514" cy="4136388"/>
                          </a:xfrm>
                          <a:prstGeom prst="rect">
                            <a:avLst/>
                          </a:prstGeom>
                          <a:noFill/>
                          <a:ln>
                            <a:noFill/>
                            <a:prstDash/>
                          </a:ln>
                        </pic:spPr>
                      </pic:pic>
                    </a:graphicData>
                  </a:graphic>
                </wp:inline>
              </w:drawing>
            </w:r>
          </w:p>
          <w:p w14:paraId="2E922308" w14:textId="77777777" w:rsidR="006C7785" w:rsidRDefault="006C7785" w:rsidP="00380FCD">
            <w:pPr>
              <w:rPr>
                <w:rFonts w:cs="Arial"/>
                <w:i/>
              </w:rPr>
            </w:pPr>
          </w:p>
        </w:tc>
      </w:tr>
    </w:tbl>
    <w:p w14:paraId="14D17CE2" w14:textId="60199F5A" w:rsidR="006C7785" w:rsidDel="0099359B" w:rsidRDefault="006C7785" w:rsidP="006C7785">
      <w:pPr>
        <w:rPr>
          <w:del w:id="3203" w:author="jonathan pritchard" w:date="2024-10-23T10:02:00Z" w16du:dateUtc="2024-10-23T09:02:00Z"/>
        </w:rPr>
      </w:pPr>
    </w:p>
    <w:p w14:paraId="43B0A871" w14:textId="451A7466" w:rsidR="006C7785" w:rsidRPr="00CF00C7" w:rsidDel="0099359B" w:rsidRDefault="006C7785" w:rsidP="006C7785">
      <w:pPr>
        <w:spacing w:line="240" w:lineRule="auto"/>
        <w:rPr>
          <w:del w:id="3204" w:author="jonathan pritchard" w:date="2024-10-23T10:02:00Z" w16du:dateUtc="2024-10-23T09:02:00Z"/>
          <w:i/>
          <w:iCs/>
          <w:color w:val="FF0000"/>
          <w:rPrChange w:id="3205" w:author="jonathan pritchard" w:date="2024-10-22T11:35:00Z" w16du:dateUtc="2024-10-22T10:35:00Z">
            <w:rPr>
              <w:del w:id="3206" w:author="jonathan pritchard" w:date="2024-10-23T10:02:00Z" w16du:dateUtc="2024-10-23T09:02:00Z"/>
              <w:color w:val="FF0000"/>
            </w:rPr>
          </w:rPrChange>
        </w:rPr>
      </w:pPr>
      <w:del w:id="3207" w:author="jonathan pritchard" w:date="2024-10-23T10:02:00Z" w16du:dateUtc="2024-10-23T09:02:00Z">
        <w:r w:rsidRPr="00CF00C7" w:rsidDel="0099359B">
          <w:rPr>
            <w:b/>
            <w:i/>
            <w:iCs/>
            <w:rPrChange w:id="3208" w:author="jonathan pritchard" w:date="2024-10-22T11:35:00Z" w16du:dateUtc="2024-10-22T10:35:00Z">
              <w:rPr>
                <w:b/>
                <w:color w:val="FF0000"/>
              </w:rPr>
            </w:rPrChange>
          </w:rPr>
          <w:delText>IIC Comment:</w:delText>
        </w:r>
        <w:r w:rsidRPr="00CF00C7" w:rsidDel="0099359B">
          <w:rPr>
            <w:i/>
            <w:iCs/>
            <w:rPrChange w:id="3209" w:author="jonathan pritchard" w:date="2024-10-22T11:35:00Z" w16du:dateUtc="2024-10-22T10:35:00Z">
              <w:rPr>
                <w:color w:val="FF0000"/>
              </w:rPr>
            </w:rPrChange>
          </w:rPr>
          <w:delText xml:space="preserve"> </w:delText>
        </w:r>
        <w:r w:rsidRPr="00CF00C7" w:rsidDel="0099359B">
          <w:rPr>
            <w:i/>
            <w:iCs/>
            <w:rPrChange w:id="3210" w:author="jonathan pritchard" w:date="2024-10-22T11:35:00Z" w16du:dateUtc="2024-10-22T10:35:00Z">
              <w:rPr>
                <w:i/>
                <w:color w:val="FF0000"/>
              </w:rPr>
            </w:rPrChange>
          </w:rPr>
          <w:delText>Dataset</w:delText>
        </w:r>
        <w:r w:rsidRPr="00CF00C7" w:rsidDel="0099359B">
          <w:rPr>
            <w:i/>
            <w:iCs/>
            <w:rPrChange w:id="3211" w:author="jonathan pritchard" w:date="2024-10-22T11:35:00Z" w16du:dateUtc="2024-10-22T10:35:00Z">
              <w:rPr>
                <w:color w:val="FF0000"/>
              </w:rPr>
            </w:rPrChange>
          </w:rPr>
          <w:delText xml:space="preserve"> not available</w:delText>
        </w:r>
      </w:del>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065"/>
      </w:tblGrid>
      <w:tr w:rsidR="006C7785" w14:paraId="53582280" w14:textId="77777777" w:rsidTr="0082201A">
        <w:trPr>
          <w:trHeight w:val="454"/>
          <w:tblHeader/>
        </w:trPr>
        <w:tc>
          <w:tcPr>
            <w:tcW w:w="2381" w:type="dxa"/>
            <w:shd w:val="clear" w:color="auto" w:fill="BFBFBF" w:themeFill="background1" w:themeFillShade="BF"/>
            <w:vAlign w:val="center"/>
          </w:tcPr>
          <w:p w14:paraId="4B248439" w14:textId="77777777" w:rsidR="006C7785" w:rsidRPr="008604AE" w:rsidRDefault="006C7785" w:rsidP="00380FCD">
            <w:pPr>
              <w:rPr>
                <w:rFonts w:cs="Arial"/>
              </w:rPr>
            </w:pPr>
            <w:r w:rsidRPr="008604AE">
              <w:rPr>
                <w:rFonts w:cs="Arial"/>
                <w:b/>
              </w:rPr>
              <w:lastRenderedPageBreak/>
              <w:t>Test Reference</w:t>
            </w:r>
          </w:p>
        </w:tc>
        <w:tc>
          <w:tcPr>
            <w:tcW w:w="2381" w:type="dxa"/>
            <w:shd w:val="clear" w:color="auto" w:fill="FFFFFF" w:themeFill="background1"/>
            <w:vAlign w:val="center"/>
          </w:tcPr>
          <w:p w14:paraId="52F15D0A" w14:textId="77777777" w:rsidR="006C7785" w:rsidRPr="008604AE" w:rsidRDefault="006C7785" w:rsidP="00380FCD">
            <w:pPr>
              <w:rPr>
                <w:rFonts w:cs="Arial"/>
              </w:rPr>
            </w:pPr>
            <w:r w:rsidRPr="008604AE">
              <w:rPr>
                <w:rFonts w:cs="Arial"/>
              </w:rPr>
              <w:t>AdditionalInformation3</w:t>
            </w:r>
          </w:p>
        </w:tc>
        <w:tc>
          <w:tcPr>
            <w:tcW w:w="2382" w:type="dxa"/>
            <w:shd w:val="clear" w:color="auto" w:fill="BFBFBF" w:themeFill="background1" w:themeFillShade="BF"/>
            <w:vAlign w:val="center"/>
          </w:tcPr>
          <w:p w14:paraId="108B3CC6" w14:textId="77777777" w:rsidR="006C7785" w:rsidRPr="008604AE" w:rsidRDefault="006C7785" w:rsidP="00380FCD">
            <w:pPr>
              <w:rPr>
                <w:rFonts w:cs="Arial"/>
              </w:rPr>
            </w:pPr>
            <w:r w:rsidRPr="008604AE">
              <w:rPr>
                <w:rFonts w:cs="Arial"/>
                <w:b/>
              </w:rPr>
              <w:t>IHO Reference</w:t>
            </w:r>
          </w:p>
        </w:tc>
        <w:tc>
          <w:tcPr>
            <w:tcW w:w="2065" w:type="dxa"/>
            <w:shd w:val="clear" w:color="auto" w:fill="FFFFFF" w:themeFill="background1"/>
            <w:vAlign w:val="center"/>
          </w:tcPr>
          <w:p w14:paraId="48A7403C" w14:textId="77777777" w:rsidR="006C7785" w:rsidRPr="008604AE" w:rsidRDefault="006C7785" w:rsidP="00380FCD">
            <w:pPr>
              <w:rPr>
                <w:rFonts w:cs="Arial"/>
              </w:rPr>
            </w:pPr>
          </w:p>
        </w:tc>
      </w:tr>
    </w:tbl>
    <w:tbl>
      <w:tblPr>
        <w:tblStyle w:val="TableGrid"/>
        <w:tblW w:w="9246" w:type="dxa"/>
        <w:tblInd w:w="-10" w:type="dxa"/>
        <w:tblLook w:val="04A0" w:firstRow="1" w:lastRow="0" w:firstColumn="1" w:lastColumn="0" w:noHBand="0" w:noVBand="1"/>
      </w:tblPr>
      <w:tblGrid>
        <w:gridCol w:w="12"/>
        <w:gridCol w:w="2709"/>
        <w:gridCol w:w="285"/>
        <w:gridCol w:w="1276"/>
        <w:gridCol w:w="229"/>
        <w:gridCol w:w="914"/>
        <w:gridCol w:w="1895"/>
        <w:gridCol w:w="516"/>
        <w:gridCol w:w="778"/>
        <w:gridCol w:w="632"/>
      </w:tblGrid>
      <w:tr w:rsidR="006C7785" w:rsidRPr="00340B0D" w14:paraId="16F16D01"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7306722"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6BC1EC04"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46EF7756" w14:textId="77777777" w:rsidR="006C7785" w:rsidRPr="005B051E" w:rsidRDefault="006C7785" w:rsidP="00380FCD">
            <w:pPr>
              <w:rPr>
                <w:rFonts w:cs="Arial"/>
              </w:rPr>
            </w:pPr>
            <w:r w:rsidRPr="008604AE">
              <w:rPr>
                <w:rFonts w:cs="Arial"/>
                <w:i/>
              </w:rPr>
              <w:t>Display of additional chart information symbol (Information).</w:t>
            </w:r>
          </w:p>
        </w:tc>
      </w:tr>
      <w:tr w:rsidR="006C7785" w:rsidRPr="00340B0D" w14:paraId="4BAA3E0A"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9884420"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006048B7"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5D1AEB3C" w14:textId="77777777" w:rsidR="006C7785" w:rsidRPr="008604AE" w:rsidRDefault="006C7785" w:rsidP="00380FCD">
            <w:pPr>
              <w:rPr>
                <w:rFonts w:cs="Arial"/>
                <w:i/>
              </w:rPr>
            </w:pPr>
            <w:r w:rsidRPr="008604AE">
              <w:rPr>
                <w:rFonts w:cs="Arial"/>
                <w:i/>
              </w:rPr>
              <w:t xml:space="preserve">As for test 3.3.9 a) </w:t>
            </w:r>
          </w:p>
          <w:p w14:paraId="6CBF4253" w14:textId="77777777" w:rsidR="006C7785" w:rsidRPr="00FA172B" w:rsidRDefault="006C7785" w:rsidP="00380FCD">
            <w:pPr>
              <w:rPr>
                <w:rFonts w:cs="Arial"/>
              </w:rPr>
            </w:pPr>
            <w:r w:rsidRPr="008604AE">
              <w:rPr>
                <w:rFonts w:cs="Arial"/>
                <w:i/>
              </w:rPr>
              <w:t>Select Highlight document</w:t>
            </w:r>
          </w:p>
        </w:tc>
      </w:tr>
      <w:tr w:rsidR="006C7785" w:rsidRPr="00340B0D" w14:paraId="2BDB9E7F"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8D250F4"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410"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7784429" w14:textId="77777777" w:rsidR="006C7785" w:rsidRPr="00340B0D" w:rsidRDefault="006C7785" w:rsidP="00380FCD">
            <w:pPr>
              <w:jc w:val="center"/>
              <w:rPr>
                <w:rFonts w:cs="Arial"/>
                <w:b/>
                <w:bCs/>
                <w:sz w:val="18"/>
                <w:szCs w:val="18"/>
              </w:rPr>
            </w:pPr>
          </w:p>
        </w:tc>
      </w:tr>
      <w:tr w:rsidR="006C7785" w:rsidRPr="00340B0D" w14:paraId="2B28D47C"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auto"/>
          </w:tcPr>
          <w:p w14:paraId="235C2EE8" w14:textId="77777777" w:rsidR="006C7785" w:rsidRPr="000B13F9" w:rsidRDefault="006C7785" w:rsidP="00380FCD">
            <w:pPr>
              <w:rPr>
                <w:rFonts w:cs="Arial"/>
              </w:rPr>
            </w:pPr>
            <w:proofErr w:type="spellStart"/>
            <w:r>
              <w:rPr>
                <w:rFonts w:cs="Arial"/>
                <w:b/>
                <w:bCs/>
                <w:i/>
              </w:rPr>
              <w:t>DisplayOther</w:t>
            </w:r>
            <w:proofErr w:type="spellEnd"/>
          </w:p>
        </w:tc>
        <w:tc>
          <w:tcPr>
            <w:tcW w:w="1410" w:type="dxa"/>
            <w:gridSpan w:val="2"/>
            <w:tcBorders>
              <w:top w:val="single" w:sz="4" w:space="0" w:color="auto"/>
              <w:left w:val="single" w:sz="12" w:space="0" w:color="auto"/>
              <w:bottom w:val="single" w:sz="4" w:space="0" w:color="auto"/>
              <w:right w:val="single" w:sz="12" w:space="0" w:color="auto"/>
            </w:tcBorders>
            <w:shd w:val="clear" w:color="auto" w:fill="auto"/>
          </w:tcPr>
          <w:p w14:paraId="228032C8" w14:textId="77777777" w:rsidR="006C7785" w:rsidRPr="00340B0D" w:rsidRDefault="006C7785" w:rsidP="00380FCD">
            <w:pPr>
              <w:rPr>
                <w:rFonts w:cs="Arial"/>
                <w:sz w:val="18"/>
                <w:szCs w:val="18"/>
              </w:rPr>
            </w:pPr>
          </w:p>
        </w:tc>
      </w:tr>
      <w:tr w:rsidR="006C7785" w:rsidRPr="00340B0D" w14:paraId="62BB15CD" w14:textId="77777777" w:rsidTr="00380FCD">
        <w:trPr>
          <w:gridBefore w:val="1"/>
          <w:wBefore w:w="12" w:type="dxa"/>
        </w:trPr>
        <w:tc>
          <w:tcPr>
            <w:tcW w:w="7824" w:type="dxa"/>
            <w:gridSpan w:val="7"/>
            <w:tcBorders>
              <w:top w:val="single" w:sz="4" w:space="0" w:color="auto"/>
              <w:left w:val="single" w:sz="12" w:space="0" w:color="auto"/>
              <w:bottom w:val="single" w:sz="12" w:space="0" w:color="auto"/>
              <w:right w:val="single" w:sz="12" w:space="0" w:color="auto"/>
            </w:tcBorders>
            <w:shd w:val="clear" w:color="auto" w:fill="auto"/>
          </w:tcPr>
          <w:p w14:paraId="586C6ADE" w14:textId="77777777" w:rsidR="006C7785" w:rsidRPr="00340B0D" w:rsidRDefault="006C7785" w:rsidP="00380FCD">
            <w:pPr>
              <w:rPr>
                <w:rFonts w:cs="Arial"/>
                <w:sz w:val="18"/>
                <w:szCs w:val="18"/>
              </w:rPr>
            </w:pPr>
          </w:p>
        </w:tc>
        <w:tc>
          <w:tcPr>
            <w:tcW w:w="1410" w:type="dxa"/>
            <w:gridSpan w:val="2"/>
            <w:tcBorders>
              <w:top w:val="single" w:sz="4" w:space="0" w:color="auto"/>
              <w:left w:val="single" w:sz="12" w:space="0" w:color="auto"/>
              <w:bottom w:val="single" w:sz="12" w:space="0" w:color="auto"/>
              <w:right w:val="single" w:sz="12" w:space="0" w:color="auto"/>
            </w:tcBorders>
            <w:shd w:val="clear" w:color="auto" w:fill="auto"/>
          </w:tcPr>
          <w:p w14:paraId="524CADF9" w14:textId="77777777" w:rsidR="006C7785" w:rsidRPr="00340B0D" w:rsidRDefault="006C7785" w:rsidP="00380FCD">
            <w:pPr>
              <w:rPr>
                <w:rFonts w:cs="Arial"/>
                <w:sz w:val="18"/>
                <w:szCs w:val="18"/>
              </w:rPr>
            </w:pPr>
          </w:p>
        </w:tc>
      </w:tr>
      <w:tr w:rsidR="006C7785" w:rsidRPr="00340B0D" w14:paraId="54AD0E2B" w14:textId="77777777" w:rsidTr="00380FCD">
        <w:trPr>
          <w:gridBefore w:val="1"/>
          <w:wBefore w:w="12" w:type="dxa"/>
        </w:trPr>
        <w:tc>
          <w:tcPr>
            <w:tcW w:w="449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E404C57"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3BD6A8A"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676BBEA5" w14:textId="77777777" w:rsidTr="00380FCD">
        <w:trPr>
          <w:gridBefore w:val="1"/>
          <w:wBefore w:w="12" w:type="dxa"/>
        </w:trPr>
        <w:sdt>
          <w:sdtPr>
            <w:rPr>
              <w:rFonts w:cs="Arial"/>
              <w:sz w:val="18"/>
              <w:szCs w:val="18"/>
            </w:rPr>
            <w:alias w:val="Diplay Category"/>
            <w:tag w:val="Diplay Categor"/>
            <w:id w:val="-457562794"/>
            <w:placeholder>
              <w:docPart w:val="521B1ADAC9A24953B1754D76E88E5C34"/>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99" w:type="dxa"/>
                <w:gridSpan w:val="4"/>
                <w:tcBorders>
                  <w:top w:val="single" w:sz="4" w:space="0" w:color="auto"/>
                  <w:left w:val="single" w:sz="12" w:space="0" w:color="auto"/>
                  <w:bottom w:val="single" w:sz="12" w:space="0" w:color="auto"/>
                  <w:right w:val="single" w:sz="12" w:space="0" w:color="auto"/>
                </w:tcBorders>
                <w:shd w:val="clear" w:color="auto" w:fill="auto"/>
              </w:tcPr>
              <w:p w14:paraId="0E055FE4" w14:textId="77777777" w:rsidR="006C7785" w:rsidRPr="00340B0D" w:rsidRDefault="006C7785" w:rsidP="00380FCD">
                <w:pPr>
                  <w:rPr>
                    <w:rFonts w:cs="Arial"/>
                    <w:sz w:val="18"/>
                    <w:szCs w:val="18"/>
                  </w:rPr>
                </w:pPr>
                <w:r>
                  <w:rPr>
                    <w:rFonts w:cs="Arial"/>
                    <w:sz w:val="18"/>
                    <w:szCs w:val="18"/>
                  </w:rPr>
                  <w:t>Other</w:t>
                </w:r>
              </w:p>
            </w:tc>
          </w:sdtContent>
        </w:sdt>
        <w:tc>
          <w:tcPr>
            <w:tcW w:w="4103" w:type="dxa"/>
            <w:gridSpan w:val="4"/>
            <w:tcBorders>
              <w:left w:val="single" w:sz="12" w:space="0" w:color="auto"/>
              <w:bottom w:val="single" w:sz="4" w:space="0" w:color="auto"/>
              <w:right w:val="single" w:sz="4" w:space="0" w:color="auto"/>
            </w:tcBorders>
            <w:shd w:val="clear" w:color="auto" w:fill="auto"/>
          </w:tcPr>
          <w:p w14:paraId="7F3C6040" w14:textId="77777777" w:rsidR="006C7785" w:rsidRPr="00340B0D" w:rsidRDefault="006C7785" w:rsidP="00380FCD">
            <w:pPr>
              <w:rPr>
                <w:rFonts w:cs="Arial"/>
                <w:sz w:val="18"/>
                <w:szCs w:val="18"/>
              </w:rPr>
            </w:pPr>
            <w:r w:rsidRPr="00340B0D">
              <w:rPr>
                <w:rFonts w:cs="Arial"/>
                <w:sz w:val="18"/>
                <w:szCs w:val="18"/>
              </w:rPr>
              <w:t>Accuracy</w:t>
            </w:r>
          </w:p>
        </w:tc>
        <w:tc>
          <w:tcPr>
            <w:tcW w:w="632" w:type="dxa"/>
            <w:tcBorders>
              <w:left w:val="single" w:sz="4" w:space="0" w:color="auto"/>
              <w:right w:val="single" w:sz="12" w:space="0" w:color="auto"/>
            </w:tcBorders>
            <w:shd w:val="clear" w:color="auto" w:fill="auto"/>
            <w:vAlign w:val="center"/>
          </w:tcPr>
          <w:p w14:paraId="4A4580D1" w14:textId="77777777" w:rsidR="006C7785" w:rsidRPr="00340B0D" w:rsidRDefault="006C7785" w:rsidP="00380FCD">
            <w:pPr>
              <w:jc w:val="center"/>
              <w:rPr>
                <w:rFonts w:cs="Arial"/>
                <w:sz w:val="18"/>
                <w:szCs w:val="18"/>
              </w:rPr>
            </w:pPr>
          </w:p>
        </w:tc>
      </w:tr>
      <w:tr w:rsidR="006C7785" w:rsidRPr="00340B0D" w14:paraId="222B66B4" w14:textId="77777777" w:rsidTr="00380FCD">
        <w:trPr>
          <w:gridBefore w:val="1"/>
          <w:wBefore w:w="12" w:type="dxa"/>
        </w:trPr>
        <w:tc>
          <w:tcPr>
            <w:tcW w:w="449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2B7DAF49"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03" w:type="dxa"/>
            <w:gridSpan w:val="4"/>
            <w:tcBorders>
              <w:left w:val="single" w:sz="12" w:space="0" w:color="auto"/>
              <w:right w:val="single" w:sz="4" w:space="0" w:color="auto"/>
            </w:tcBorders>
            <w:shd w:val="clear" w:color="auto" w:fill="auto"/>
          </w:tcPr>
          <w:p w14:paraId="0FBA5A37" w14:textId="77777777" w:rsidR="006C7785" w:rsidRPr="00340B0D" w:rsidRDefault="006C7785" w:rsidP="00380FCD">
            <w:pPr>
              <w:rPr>
                <w:rFonts w:cs="Arial"/>
                <w:sz w:val="18"/>
                <w:szCs w:val="18"/>
              </w:rPr>
            </w:pPr>
            <w:r w:rsidRPr="00340B0D">
              <w:rPr>
                <w:rFonts w:cs="Arial"/>
                <w:sz w:val="18"/>
                <w:szCs w:val="18"/>
              </w:rPr>
              <w:t>Contour label</w:t>
            </w:r>
          </w:p>
        </w:tc>
        <w:tc>
          <w:tcPr>
            <w:tcW w:w="632" w:type="dxa"/>
            <w:tcBorders>
              <w:left w:val="single" w:sz="4" w:space="0" w:color="auto"/>
              <w:right w:val="single" w:sz="12" w:space="0" w:color="auto"/>
            </w:tcBorders>
            <w:shd w:val="clear" w:color="auto" w:fill="auto"/>
            <w:vAlign w:val="center"/>
          </w:tcPr>
          <w:p w14:paraId="7B23A986" w14:textId="77777777" w:rsidR="006C7785" w:rsidRPr="00340B0D" w:rsidRDefault="006C7785" w:rsidP="00380FCD">
            <w:pPr>
              <w:jc w:val="center"/>
              <w:rPr>
                <w:rFonts w:cs="Arial"/>
                <w:sz w:val="18"/>
                <w:szCs w:val="18"/>
              </w:rPr>
            </w:pPr>
          </w:p>
        </w:tc>
      </w:tr>
      <w:tr w:rsidR="006C7785" w:rsidRPr="00340B0D" w14:paraId="23A48656"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60FC5F4" w14:textId="77777777" w:rsidR="006C7785" w:rsidRPr="00340B0D" w:rsidRDefault="006C7785" w:rsidP="00380FCD">
            <w:pPr>
              <w:rPr>
                <w:rFonts w:cs="Arial"/>
                <w:sz w:val="18"/>
                <w:szCs w:val="18"/>
              </w:rPr>
            </w:pPr>
            <w:r w:rsidRPr="00340B0D">
              <w:rPr>
                <w:rFonts w:cs="Arial"/>
                <w:sz w:val="18"/>
                <w:szCs w:val="18"/>
              </w:rPr>
              <w:t>Safety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62A152E" w14:textId="77777777" w:rsidR="006C7785" w:rsidRPr="00340B0D" w:rsidRDefault="006C7785" w:rsidP="00380FCD">
            <w:pPr>
              <w:rPr>
                <w:rFonts w:cs="Arial"/>
                <w:sz w:val="18"/>
                <w:szCs w:val="18"/>
              </w:rPr>
            </w:pPr>
            <w:r>
              <w:rPr>
                <w:rFonts w:cs="Arial"/>
                <w:sz w:val="18"/>
                <w:szCs w:val="18"/>
              </w:rPr>
              <w:t>8m</w:t>
            </w:r>
          </w:p>
        </w:tc>
        <w:tc>
          <w:tcPr>
            <w:tcW w:w="4103" w:type="dxa"/>
            <w:gridSpan w:val="4"/>
            <w:tcBorders>
              <w:left w:val="single" w:sz="12" w:space="0" w:color="auto"/>
            </w:tcBorders>
          </w:tcPr>
          <w:p w14:paraId="277B6326" w14:textId="77777777" w:rsidR="006C7785" w:rsidRPr="00340B0D" w:rsidRDefault="006C7785" w:rsidP="00380FCD">
            <w:pPr>
              <w:rPr>
                <w:rFonts w:cs="Arial"/>
                <w:sz w:val="18"/>
                <w:szCs w:val="18"/>
              </w:rPr>
            </w:pPr>
            <w:r w:rsidRPr="00340B0D">
              <w:rPr>
                <w:rFonts w:cs="Arial"/>
                <w:sz w:val="18"/>
                <w:szCs w:val="18"/>
              </w:rPr>
              <w:t>Highlight date dependent</w:t>
            </w:r>
          </w:p>
        </w:tc>
        <w:tc>
          <w:tcPr>
            <w:tcW w:w="632" w:type="dxa"/>
            <w:tcBorders>
              <w:right w:val="single" w:sz="12" w:space="0" w:color="auto"/>
            </w:tcBorders>
          </w:tcPr>
          <w:p w14:paraId="43976FB0" w14:textId="77777777" w:rsidR="006C7785" w:rsidRPr="00340B0D" w:rsidRDefault="006C7785" w:rsidP="00380FCD">
            <w:pPr>
              <w:rPr>
                <w:rFonts w:cs="Arial"/>
                <w:sz w:val="18"/>
                <w:szCs w:val="18"/>
              </w:rPr>
            </w:pPr>
          </w:p>
        </w:tc>
      </w:tr>
      <w:tr w:rsidR="006C7785" w:rsidRPr="00340B0D" w14:paraId="06425D2D"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9C24B15" w14:textId="77777777" w:rsidR="006C7785" w:rsidRPr="00340B0D" w:rsidRDefault="006C7785" w:rsidP="00380FCD">
            <w:pPr>
              <w:rPr>
                <w:rFonts w:cs="Arial"/>
                <w:sz w:val="18"/>
                <w:szCs w:val="18"/>
              </w:rPr>
            </w:pPr>
            <w:r w:rsidRPr="00340B0D">
              <w:rPr>
                <w:rFonts w:cs="Arial"/>
                <w:sz w:val="18"/>
                <w:szCs w:val="18"/>
              </w:rPr>
              <w:t>Safety Depth</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DC76D86"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6C1821F" w14:textId="77777777" w:rsidR="006C7785" w:rsidRPr="00340B0D" w:rsidRDefault="006C7785" w:rsidP="00380FCD">
            <w:pPr>
              <w:rPr>
                <w:rFonts w:cs="Arial"/>
                <w:sz w:val="18"/>
                <w:szCs w:val="18"/>
              </w:rPr>
            </w:pPr>
            <w:r w:rsidRPr="00340B0D">
              <w:rPr>
                <w:rFonts w:cs="Arial"/>
                <w:sz w:val="18"/>
                <w:szCs w:val="18"/>
              </w:rPr>
              <w:t>Highlight document</w:t>
            </w:r>
          </w:p>
        </w:tc>
        <w:tc>
          <w:tcPr>
            <w:tcW w:w="632" w:type="dxa"/>
            <w:tcBorders>
              <w:right w:val="single" w:sz="12" w:space="0" w:color="auto"/>
            </w:tcBorders>
          </w:tcPr>
          <w:p w14:paraId="58A9D44C" w14:textId="77777777" w:rsidR="006C7785" w:rsidRPr="00340B0D" w:rsidRDefault="006C7785" w:rsidP="00380FCD">
            <w:pPr>
              <w:jc w:val="center"/>
              <w:rPr>
                <w:rFonts w:cs="Arial"/>
                <w:sz w:val="18"/>
                <w:szCs w:val="18"/>
              </w:rPr>
            </w:pPr>
          </w:p>
        </w:tc>
      </w:tr>
      <w:tr w:rsidR="006C7785" w:rsidRPr="00340B0D" w14:paraId="23B9B3DB"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3AFD3A99" w14:textId="77777777" w:rsidR="006C7785" w:rsidRPr="00340B0D" w:rsidRDefault="006C7785" w:rsidP="00380FCD">
            <w:pPr>
              <w:rPr>
                <w:rFonts w:cs="Arial"/>
                <w:sz w:val="18"/>
                <w:szCs w:val="18"/>
              </w:rPr>
            </w:pPr>
            <w:r w:rsidRPr="00340B0D">
              <w:rPr>
                <w:rFonts w:cs="Arial"/>
                <w:sz w:val="18"/>
                <w:szCs w:val="18"/>
              </w:rPr>
              <w:t>Deep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FBDE2B7"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2AF45DE" w14:textId="77777777" w:rsidR="006C7785" w:rsidRPr="00340B0D" w:rsidRDefault="006C7785" w:rsidP="00380FCD">
            <w:pPr>
              <w:rPr>
                <w:rFonts w:cs="Arial"/>
                <w:b/>
                <w:bCs/>
                <w:sz w:val="18"/>
                <w:szCs w:val="18"/>
              </w:rPr>
            </w:pPr>
            <w:r w:rsidRPr="00340B0D">
              <w:rPr>
                <w:rFonts w:cs="Arial"/>
                <w:sz w:val="18"/>
                <w:szCs w:val="18"/>
              </w:rPr>
              <w:t>Highlight info</w:t>
            </w:r>
          </w:p>
        </w:tc>
        <w:tc>
          <w:tcPr>
            <w:tcW w:w="632" w:type="dxa"/>
            <w:tcBorders>
              <w:right w:val="single" w:sz="12" w:space="0" w:color="auto"/>
            </w:tcBorders>
          </w:tcPr>
          <w:p w14:paraId="2918491D"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0B71D027"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63595A1" w14:textId="77777777" w:rsidR="006C7785" w:rsidRPr="00340B0D" w:rsidRDefault="006C7785" w:rsidP="00380FCD">
            <w:pPr>
              <w:rPr>
                <w:rFonts w:cs="Arial"/>
                <w:sz w:val="18"/>
                <w:szCs w:val="18"/>
              </w:rPr>
            </w:pPr>
            <w:r w:rsidRPr="00340B0D">
              <w:rPr>
                <w:rFonts w:cs="Arial"/>
                <w:sz w:val="18"/>
                <w:szCs w:val="18"/>
              </w:rPr>
              <w:t>Shallow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0B9F663"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292E16F2" w14:textId="77777777" w:rsidR="006C7785" w:rsidRPr="00340B0D" w:rsidRDefault="006C7785" w:rsidP="00380FCD">
            <w:pPr>
              <w:rPr>
                <w:rFonts w:cs="Arial"/>
                <w:sz w:val="18"/>
                <w:szCs w:val="18"/>
              </w:rPr>
            </w:pPr>
            <w:r w:rsidRPr="00340B0D">
              <w:rPr>
                <w:rFonts w:cs="Arial"/>
                <w:sz w:val="18"/>
                <w:szCs w:val="18"/>
              </w:rPr>
              <w:t>Shallow Pattern</w:t>
            </w:r>
          </w:p>
        </w:tc>
        <w:tc>
          <w:tcPr>
            <w:tcW w:w="632" w:type="dxa"/>
            <w:tcBorders>
              <w:right w:val="single" w:sz="12" w:space="0" w:color="auto"/>
            </w:tcBorders>
          </w:tcPr>
          <w:p w14:paraId="683319CE" w14:textId="77777777" w:rsidR="006C7785" w:rsidRPr="00340B0D" w:rsidRDefault="006C7785" w:rsidP="00380FCD">
            <w:pPr>
              <w:jc w:val="center"/>
              <w:rPr>
                <w:rFonts w:cs="Arial"/>
                <w:sz w:val="18"/>
                <w:szCs w:val="18"/>
              </w:rPr>
            </w:pPr>
          </w:p>
        </w:tc>
      </w:tr>
      <w:tr w:rsidR="006C7785" w:rsidRPr="00340B0D" w14:paraId="16870A15"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84B1341" w14:textId="77777777" w:rsidR="006C7785" w:rsidRPr="00340B0D" w:rsidRDefault="006C7785" w:rsidP="00380FCD">
            <w:pPr>
              <w:rPr>
                <w:rFonts w:cs="Arial"/>
                <w:sz w:val="18"/>
                <w:szCs w:val="18"/>
              </w:rPr>
            </w:pPr>
            <w:r w:rsidRPr="00340B0D">
              <w:rPr>
                <w:rFonts w:cs="Arial"/>
                <w:sz w:val="18"/>
                <w:szCs w:val="18"/>
              </w:rPr>
              <w:t>Four Shades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32E6919"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0682BEAD" w14:textId="77777777" w:rsidR="006C7785" w:rsidRPr="00340B0D" w:rsidRDefault="006C7785" w:rsidP="00380FCD">
            <w:pPr>
              <w:rPr>
                <w:rFonts w:cs="Arial"/>
                <w:sz w:val="18"/>
                <w:szCs w:val="18"/>
              </w:rPr>
            </w:pPr>
            <w:r w:rsidRPr="00340B0D">
              <w:rPr>
                <w:rFonts w:cs="Arial"/>
                <w:sz w:val="18"/>
                <w:szCs w:val="18"/>
              </w:rPr>
              <w:t>Unknown</w:t>
            </w:r>
          </w:p>
        </w:tc>
        <w:tc>
          <w:tcPr>
            <w:tcW w:w="632" w:type="dxa"/>
            <w:tcBorders>
              <w:right w:val="single" w:sz="12" w:space="0" w:color="auto"/>
            </w:tcBorders>
          </w:tcPr>
          <w:p w14:paraId="60D9971C" w14:textId="77777777" w:rsidR="006C7785" w:rsidRPr="00340B0D" w:rsidRDefault="006C7785" w:rsidP="00380FCD">
            <w:pPr>
              <w:jc w:val="center"/>
              <w:rPr>
                <w:rFonts w:cs="Arial"/>
                <w:sz w:val="18"/>
                <w:szCs w:val="18"/>
              </w:rPr>
            </w:pPr>
          </w:p>
        </w:tc>
      </w:tr>
      <w:tr w:rsidR="006C7785" w:rsidRPr="00340B0D" w14:paraId="6BE256FE"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559A733C" w14:textId="77777777" w:rsidR="006C7785" w:rsidRPr="00340B0D" w:rsidRDefault="006C7785" w:rsidP="00380FCD">
            <w:pPr>
              <w:rPr>
                <w:rFonts w:cs="Arial"/>
                <w:sz w:val="18"/>
                <w:szCs w:val="18"/>
              </w:rPr>
            </w:pPr>
            <w:r w:rsidRPr="00340B0D">
              <w:rPr>
                <w:rFonts w:cs="Arial"/>
                <w:sz w:val="18"/>
                <w:szCs w:val="18"/>
              </w:rPr>
              <w:t>Radar Overlay</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143BA10"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3E45B58E" w14:textId="77777777" w:rsidR="006C7785" w:rsidRPr="00340B0D" w:rsidRDefault="006C7785" w:rsidP="00380FCD">
            <w:pPr>
              <w:rPr>
                <w:rFonts w:cs="Arial"/>
                <w:sz w:val="18"/>
                <w:szCs w:val="18"/>
              </w:rPr>
            </w:pPr>
            <w:r w:rsidRPr="00340B0D">
              <w:rPr>
                <w:rFonts w:cs="Arial"/>
                <w:sz w:val="18"/>
                <w:szCs w:val="18"/>
              </w:rPr>
              <w:t>Update Review</w:t>
            </w:r>
          </w:p>
        </w:tc>
        <w:tc>
          <w:tcPr>
            <w:tcW w:w="632" w:type="dxa"/>
            <w:tcBorders>
              <w:right w:val="single" w:sz="12" w:space="0" w:color="auto"/>
            </w:tcBorders>
          </w:tcPr>
          <w:p w14:paraId="1352D5D7" w14:textId="77777777" w:rsidR="006C7785" w:rsidRPr="00340B0D" w:rsidRDefault="006C7785" w:rsidP="00380FCD">
            <w:pPr>
              <w:jc w:val="center"/>
              <w:rPr>
                <w:rFonts w:cs="Arial"/>
                <w:sz w:val="18"/>
                <w:szCs w:val="18"/>
              </w:rPr>
            </w:pPr>
          </w:p>
        </w:tc>
      </w:tr>
      <w:tr w:rsidR="006C7785" w:rsidRPr="00340B0D" w14:paraId="2332EB25"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5304FD3" w14:textId="77777777" w:rsidR="006C7785" w:rsidRPr="00340B0D" w:rsidRDefault="006C7785" w:rsidP="00380FCD">
            <w:pPr>
              <w:rPr>
                <w:rFonts w:cs="Arial"/>
                <w:sz w:val="18"/>
                <w:szCs w:val="18"/>
              </w:rPr>
            </w:pPr>
            <w:r w:rsidRPr="00340B0D">
              <w:rPr>
                <w:rFonts w:cs="Arial"/>
                <w:sz w:val="18"/>
                <w:szCs w:val="18"/>
              </w:rPr>
              <w:t>Plain Boundaries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9732DBE"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22AE8E91" w14:textId="77777777" w:rsidR="006C7785" w:rsidRPr="00340B0D" w:rsidRDefault="006C7785" w:rsidP="00380FCD">
            <w:pPr>
              <w:rPr>
                <w:rFonts w:cs="Arial"/>
                <w:sz w:val="18"/>
                <w:szCs w:val="18"/>
              </w:rPr>
            </w:pPr>
            <w:r w:rsidRPr="00340B0D">
              <w:rPr>
                <w:rFonts w:cs="Arial"/>
                <w:b/>
                <w:bCs/>
                <w:sz w:val="18"/>
                <w:szCs w:val="18"/>
              </w:rPr>
              <w:t>Text Groups</w:t>
            </w:r>
          </w:p>
        </w:tc>
        <w:tc>
          <w:tcPr>
            <w:tcW w:w="632" w:type="dxa"/>
            <w:tcBorders>
              <w:right w:val="single" w:sz="12" w:space="0" w:color="auto"/>
            </w:tcBorders>
            <w:vAlign w:val="center"/>
          </w:tcPr>
          <w:p w14:paraId="1DA02187" w14:textId="77777777" w:rsidR="006C7785" w:rsidRPr="00340B0D" w:rsidRDefault="006C7785" w:rsidP="00380FCD">
            <w:pPr>
              <w:jc w:val="center"/>
              <w:rPr>
                <w:rFonts w:cs="Arial"/>
                <w:sz w:val="18"/>
                <w:szCs w:val="18"/>
              </w:rPr>
            </w:pPr>
          </w:p>
        </w:tc>
      </w:tr>
      <w:tr w:rsidR="006C7785" w:rsidRPr="00340B0D" w14:paraId="47DC5C9A"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373BFA2" w14:textId="77777777" w:rsidR="006C7785" w:rsidRPr="00340B0D" w:rsidRDefault="006C7785" w:rsidP="00380FCD">
            <w:pPr>
              <w:rPr>
                <w:rFonts w:cs="Arial"/>
                <w:sz w:val="18"/>
                <w:szCs w:val="18"/>
              </w:rPr>
            </w:pPr>
            <w:r w:rsidRPr="00340B0D">
              <w:rPr>
                <w:rFonts w:cs="Arial"/>
                <w:sz w:val="18"/>
                <w:szCs w:val="18"/>
              </w:rPr>
              <w:t>Simplified Symbols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A8B97D9" w14:textId="77777777" w:rsidR="006C7785" w:rsidRPr="00340B0D" w:rsidRDefault="006C7785" w:rsidP="00380FCD">
            <w:pPr>
              <w:rPr>
                <w:rFonts w:cs="Arial"/>
                <w:sz w:val="18"/>
                <w:szCs w:val="18"/>
              </w:rPr>
            </w:pPr>
            <w:r>
              <w:rPr>
                <w:rFonts w:cs="Arial"/>
                <w:sz w:val="18"/>
                <w:szCs w:val="18"/>
              </w:rPr>
              <w:t>false</w:t>
            </w:r>
          </w:p>
        </w:tc>
        <w:tc>
          <w:tcPr>
            <w:tcW w:w="4103" w:type="dxa"/>
            <w:gridSpan w:val="4"/>
            <w:tcBorders>
              <w:left w:val="single" w:sz="12" w:space="0" w:color="auto"/>
            </w:tcBorders>
          </w:tcPr>
          <w:p w14:paraId="184D2C30" w14:textId="77777777" w:rsidR="006C7785" w:rsidRPr="00340B0D" w:rsidRDefault="006C7785" w:rsidP="00380FCD">
            <w:pPr>
              <w:rPr>
                <w:rFonts w:cs="Arial"/>
                <w:sz w:val="18"/>
                <w:szCs w:val="18"/>
              </w:rPr>
            </w:pPr>
            <w:r w:rsidRPr="00340B0D">
              <w:rPr>
                <w:rFonts w:cs="Arial"/>
                <w:sz w:val="18"/>
                <w:szCs w:val="18"/>
              </w:rPr>
              <w:t>Chart Text</w:t>
            </w:r>
          </w:p>
        </w:tc>
        <w:tc>
          <w:tcPr>
            <w:tcW w:w="632" w:type="dxa"/>
            <w:tcBorders>
              <w:right w:val="single" w:sz="12" w:space="0" w:color="auto"/>
            </w:tcBorders>
            <w:vAlign w:val="center"/>
          </w:tcPr>
          <w:p w14:paraId="63A4E46F" w14:textId="77777777" w:rsidR="006C7785" w:rsidRPr="00340B0D" w:rsidRDefault="006C7785" w:rsidP="00380FCD">
            <w:pPr>
              <w:jc w:val="center"/>
              <w:rPr>
                <w:rFonts w:cs="Arial"/>
                <w:sz w:val="18"/>
                <w:szCs w:val="18"/>
              </w:rPr>
            </w:pPr>
          </w:p>
        </w:tc>
      </w:tr>
      <w:tr w:rsidR="006C7785" w:rsidRPr="00340B0D" w14:paraId="3652D040"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BD95776" w14:textId="77777777" w:rsidR="006C7785" w:rsidRPr="00340B0D" w:rsidRDefault="006C7785" w:rsidP="00380FCD">
            <w:pPr>
              <w:rPr>
                <w:rFonts w:cs="Arial"/>
                <w:sz w:val="18"/>
                <w:szCs w:val="18"/>
              </w:rPr>
            </w:pPr>
            <w:r w:rsidRPr="00340B0D">
              <w:rPr>
                <w:rFonts w:cs="Arial"/>
                <w:sz w:val="18"/>
                <w:szCs w:val="18"/>
              </w:rPr>
              <w:t>Full Light Lines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FD29B4"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0A359E29"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32" w:type="dxa"/>
            <w:tcBorders>
              <w:right w:val="single" w:sz="12" w:space="0" w:color="auto"/>
            </w:tcBorders>
            <w:vAlign w:val="center"/>
          </w:tcPr>
          <w:p w14:paraId="46012E1C" w14:textId="77777777" w:rsidR="006C7785" w:rsidRPr="00340B0D" w:rsidRDefault="006C7785" w:rsidP="00380FCD">
            <w:pPr>
              <w:jc w:val="center"/>
              <w:rPr>
                <w:rFonts w:cs="Arial"/>
                <w:sz w:val="18"/>
                <w:szCs w:val="18"/>
              </w:rPr>
            </w:pPr>
          </w:p>
        </w:tc>
      </w:tr>
      <w:tr w:rsidR="006C7785" w:rsidRPr="00340B0D" w14:paraId="4B636E01"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20BE631" w14:textId="77777777" w:rsidR="006C7785" w:rsidRPr="00340B0D" w:rsidRDefault="006C7785" w:rsidP="00380FCD">
            <w:pPr>
              <w:rPr>
                <w:rFonts w:cs="Arial"/>
                <w:sz w:val="18"/>
                <w:szCs w:val="18"/>
              </w:rPr>
            </w:pPr>
            <w:r w:rsidRPr="00340B0D">
              <w:rPr>
                <w:rFonts w:cs="Arial"/>
                <w:sz w:val="18"/>
                <w:szCs w:val="18"/>
              </w:rPr>
              <w:t>Ignore scale minimum</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D8AAF75"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0C79E430"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32" w:type="dxa"/>
            <w:tcBorders>
              <w:right w:val="single" w:sz="12" w:space="0" w:color="auto"/>
            </w:tcBorders>
            <w:vAlign w:val="center"/>
          </w:tcPr>
          <w:p w14:paraId="3B33C042" w14:textId="77777777" w:rsidR="006C7785" w:rsidRPr="00340B0D" w:rsidRDefault="006C7785" w:rsidP="00380FCD">
            <w:pPr>
              <w:jc w:val="center"/>
              <w:rPr>
                <w:rFonts w:cs="Arial"/>
                <w:sz w:val="18"/>
                <w:szCs w:val="18"/>
              </w:rPr>
            </w:pPr>
          </w:p>
        </w:tc>
      </w:tr>
      <w:tr w:rsidR="006C7785" w:rsidRPr="00340B0D" w14:paraId="21A1C63C"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08007E3" w14:textId="77777777" w:rsidR="006C7785" w:rsidRPr="00340B0D" w:rsidRDefault="006C7785" w:rsidP="00380FCD">
            <w:pPr>
              <w:rPr>
                <w:rFonts w:cs="Arial"/>
                <w:sz w:val="18"/>
                <w:szCs w:val="18"/>
              </w:rPr>
            </w:pPr>
            <w:r w:rsidRPr="00340B0D">
              <w:rPr>
                <w:rFonts w:cs="Arial"/>
                <w:sz w:val="18"/>
                <w:szCs w:val="18"/>
              </w:rPr>
              <w:t>Shallow Water Dangers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tcPr>
          <w:p w14:paraId="0ABB5C0C"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0C6DDE6" w14:textId="77777777" w:rsidR="006C7785" w:rsidRPr="00340B0D" w:rsidRDefault="006C7785" w:rsidP="00380FCD">
            <w:pPr>
              <w:rPr>
                <w:rFonts w:cs="Arial"/>
                <w:sz w:val="18"/>
                <w:szCs w:val="18"/>
              </w:rPr>
            </w:pPr>
            <w:r w:rsidRPr="00340B0D">
              <w:rPr>
                <w:rFonts w:cs="Arial"/>
                <w:sz w:val="18"/>
                <w:szCs w:val="18"/>
              </w:rPr>
              <w:t xml:space="preserve">        Names</w:t>
            </w:r>
          </w:p>
        </w:tc>
        <w:tc>
          <w:tcPr>
            <w:tcW w:w="632" w:type="dxa"/>
            <w:tcBorders>
              <w:right w:val="single" w:sz="12" w:space="0" w:color="auto"/>
            </w:tcBorders>
            <w:vAlign w:val="center"/>
          </w:tcPr>
          <w:p w14:paraId="783B9A77" w14:textId="77777777" w:rsidR="006C7785" w:rsidRPr="00340B0D" w:rsidRDefault="006C7785" w:rsidP="00380FCD">
            <w:pPr>
              <w:jc w:val="center"/>
              <w:rPr>
                <w:rFonts w:cs="Arial"/>
                <w:sz w:val="18"/>
                <w:szCs w:val="18"/>
              </w:rPr>
            </w:pPr>
          </w:p>
        </w:tc>
      </w:tr>
      <w:tr w:rsidR="006C7785" w:rsidRPr="00340B0D" w14:paraId="5344A39E" w14:textId="77777777" w:rsidTr="00380FCD">
        <w:trPr>
          <w:gridBefore w:val="1"/>
          <w:wBefore w:w="12" w:type="dxa"/>
        </w:trPr>
        <w:tc>
          <w:tcPr>
            <w:tcW w:w="4499"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563EC124"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03" w:type="dxa"/>
            <w:gridSpan w:val="4"/>
            <w:tcBorders>
              <w:left w:val="single" w:sz="12" w:space="0" w:color="auto"/>
            </w:tcBorders>
          </w:tcPr>
          <w:p w14:paraId="408457A6"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32" w:type="dxa"/>
            <w:tcBorders>
              <w:right w:val="single" w:sz="12" w:space="0" w:color="auto"/>
            </w:tcBorders>
          </w:tcPr>
          <w:p w14:paraId="30233F6A" w14:textId="77777777" w:rsidR="006C7785" w:rsidRPr="00340B0D" w:rsidRDefault="006C7785" w:rsidP="00380FCD">
            <w:pPr>
              <w:jc w:val="center"/>
              <w:rPr>
                <w:rFonts w:cs="Arial"/>
                <w:sz w:val="18"/>
                <w:szCs w:val="18"/>
              </w:rPr>
            </w:pPr>
          </w:p>
        </w:tc>
      </w:tr>
      <w:tr w:rsidR="006C7785" w:rsidRPr="00340B0D" w14:paraId="20E72965" w14:textId="77777777" w:rsidTr="00380FCD">
        <w:trPr>
          <w:gridBefore w:val="1"/>
          <w:wBefore w:w="12" w:type="dxa"/>
        </w:trPr>
        <w:sdt>
          <w:sdtPr>
            <w:rPr>
              <w:rFonts w:cs="Arial"/>
              <w:sz w:val="18"/>
              <w:szCs w:val="18"/>
            </w:rPr>
            <w:alias w:val="Palette"/>
            <w:tag w:val="Palette"/>
            <w:id w:val="-1475279561"/>
            <w:placeholder>
              <w:docPart w:val="601E297A4AFD4ACFA23B46B689AE4F97"/>
            </w:placeholder>
            <w:comboBox>
              <w:listItem w:displayText="Day" w:value="Day"/>
              <w:listItem w:displayText="Dusk" w:value="Dusk"/>
              <w:listItem w:displayText="Night" w:value="Night"/>
            </w:comboBox>
          </w:sdtPr>
          <w:sdtContent>
            <w:tc>
              <w:tcPr>
                <w:tcW w:w="4499" w:type="dxa"/>
                <w:gridSpan w:val="4"/>
                <w:tcBorders>
                  <w:left w:val="single" w:sz="12" w:space="0" w:color="auto"/>
                  <w:bottom w:val="single" w:sz="12" w:space="0" w:color="auto"/>
                  <w:right w:val="single" w:sz="12" w:space="0" w:color="auto"/>
                </w:tcBorders>
              </w:tcPr>
              <w:p w14:paraId="0B45C3A3" w14:textId="77777777" w:rsidR="006C7785" w:rsidRPr="00340B0D" w:rsidRDefault="006C7785" w:rsidP="00380FCD">
                <w:pPr>
                  <w:rPr>
                    <w:rFonts w:cs="Arial"/>
                    <w:sz w:val="18"/>
                    <w:szCs w:val="18"/>
                  </w:rPr>
                </w:pPr>
                <w:r>
                  <w:rPr>
                    <w:rFonts w:cs="Arial"/>
                    <w:sz w:val="18"/>
                    <w:szCs w:val="18"/>
                  </w:rPr>
                  <w:t>Night</w:t>
                </w:r>
              </w:p>
            </w:tc>
          </w:sdtContent>
        </w:sdt>
        <w:tc>
          <w:tcPr>
            <w:tcW w:w="4103" w:type="dxa"/>
            <w:gridSpan w:val="4"/>
            <w:tcBorders>
              <w:left w:val="single" w:sz="12" w:space="0" w:color="auto"/>
            </w:tcBorders>
          </w:tcPr>
          <w:p w14:paraId="0E6EF286"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32" w:type="dxa"/>
            <w:tcBorders>
              <w:right w:val="single" w:sz="12" w:space="0" w:color="auto"/>
            </w:tcBorders>
          </w:tcPr>
          <w:p w14:paraId="515ABBE5" w14:textId="77777777" w:rsidR="006C7785" w:rsidRPr="00340B0D" w:rsidRDefault="006C7785" w:rsidP="00380FCD">
            <w:pPr>
              <w:jc w:val="center"/>
              <w:rPr>
                <w:rFonts w:cs="Arial"/>
                <w:sz w:val="18"/>
                <w:szCs w:val="18"/>
              </w:rPr>
            </w:pPr>
          </w:p>
        </w:tc>
      </w:tr>
      <w:tr w:rsidR="006C7785" w:rsidRPr="00340B0D" w14:paraId="4C463DDF"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FFFFFF" w:themeFill="background1"/>
            <w:vAlign w:val="center"/>
          </w:tcPr>
          <w:p w14:paraId="5F2BBC11" w14:textId="77777777" w:rsidR="006C7785" w:rsidRPr="00340B0D" w:rsidRDefault="006C7785" w:rsidP="00380FCD">
            <w:pPr>
              <w:jc w:val="center"/>
              <w:rPr>
                <w:rFonts w:cs="Arial"/>
                <w:b/>
                <w:bCs/>
                <w:sz w:val="18"/>
                <w:szCs w:val="18"/>
              </w:rPr>
            </w:pPr>
          </w:p>
        </w:tc>
        <w:tc>
          <w:tcPr>
            <w:tcW w:w="4103" w:type="dxa"/>
            <w:gridSpan w:val="4"/>
            <w:tcBorders>
              <w:left w:val="single" w:sz="12" w:space="0" w:color="auto"/>
            </w:tcBorders>
          </w:tcPr>
          <w:p w14:paraId="2BDAB0BE" w14:textId="77777777" w:rsidR="006C7785" w:rsidRPr="00340B0D" w:rsidRDefault="006C7785" w:rsidP="00380FCD">
            <w:pPr>
              <w:rPr>
                <w:rFonts w:cs="Arial"/>
                <w:sz w:val="18"/>
                <w:szCs w:val="18"/>
              </w:rPr>
            </w:pPr>
          </w:p>
        </w:tc>
        <w:tc>
          <w:tcPr>
            <w:tcW w:w="632" w:type="dxa"/>
            <w:tcBorders>
              <w:right w:val="single" w:sz="12" w:space="0" w:color="auto"/>
            </w:tcBorders>
            <w:vAlign w:val="center"/>
          </w:tcPr>
          <w:p w14:paraId="7FBB3752" w14:textId="77777777" w:rsidR="006C7785" w:rsidRPr="00340B0D" w:rsidRDefault="006C7785" w:rsidP="00380FCD">
            <w:pPr>
              <w:jc w:val="center"/>
              <w:rPr>
                <w:rFonts w:cs="Arial"/>
                <w:sz w:val="18"/>
                <w:szCs w:val="18"/>
              </w:rPr>
            </w:pPr>
          </w:p>
        </w:tc>
      </w:tr>
      <w:tr w:rsidR="006C7785" w:rsidRPr="00340B0D" w14:paraId="2484E803" w14:textId="77777777" w:rsidTr="00380FCD">
        <w:trPr>
          <w:gridBefore w:val="1"/>
          <w:wBefore w:w="12" w:type="dxa"/>
        </w:trPr>
        <w:tc>
          <w:tcPr>
            <w:tcW w:w="4499" w:type="dxa"/>
            <w:gridSpan w:val="4"/>
            <w:tcBorders>
              <w:left w:val="single" w:sz="12" w:space="0" w:color="auto"/>
              <w:bottom w:val="single" w:sz="12" w:space="0" w:color="auto"/>
              <w:right w:val="single" w:sz="12" w:space="0" w:color="auto"/>
            </w:tcBorders>
            <w:shd w:val="clear" w:color="auto" w:fill="FFFFFF" w:themeFill="background1"/>
          </w:tcPr>
          <w:p w14:paraId="3DC0823B" w14:textId="77777777" w:rsidR="006C7785" w:rsidRPr="00340B0D" w:rsidRDefault="006C7785" w:rsidP="00380FCD">
            <w:pPr>
              <w:rPr>
                <w:rFonts w:cs="Arial"/>
                <w:sz w:val="18"/>
                <w:szCs w:val="18"/>
              </w:rPr>
            </w:pPr>
          </w:p>
        </w:tc>
        <w:tc>
          <w:tcPr>
            <w:tcW w:w="4103" w:type="dxa"/>
            <w:gridSpan w:val="4"/>
            <w:tcBorders>
              <w:left w:val="single" w:sz="12" w:space="0" w:color="auto"/>
              <w:bottom w:val="single" w:sz="12" w:space="0" w:color="auto"/>
            </w:tcBorders>
          </w:tcPr>
          <w:p w14:paraId="1D50F2B1" w14:textId="77777777" w:rsidR="006C7785" w:rsidRPr="00340B0D" w:rsidRDefault="006C7785" w:rsidP="00380FCD">
            <w:pPr>
              <w:jc w:val="center"/>
              <w:rPr>
                <w:rFonts w:cs="Arial"/>
                <w:sz w:val="18"/>
                <w:szCs w:val="18"/>
              </w:rPr>
            </w:pPr>
          </w:p>
        </w:tc>
        <w:tc>
          <w:tcPr>
            <w:tcW w:w="632" w:type="dxa"/>
            <w:tcBorders>
              <w:bottom w:val="single" w:sz="12" w:space="0" w:color="auto"/>
              <w:right w:val="single" w:sz="12" w:space="0" w:color="auto"/>
            </w:tcBorders>
            <w:vAlign w:val="center"/>
          </w:tcPr>
          <w:p w14:paraId="457B414C" w14:textId="77777777" w:rsidR="006C7785" w:rsidRPr="00340B0D" w:rsidRDefault="006C7785" w:rsidP="00380FCD">
            <w:pPr>
              <w:jc w:val="center"/>
              <w:rPr>
                <w:rFonts w:cs="Arial"/>
                <w:sz w:val="18"/>
                <w:szCs w:val="18"/>
              </w:rPr>
            </w:pPr>
          </w:p>
        </w:tc>
      </w:tr>
      <w:tr w:rsidR="006C7785" w:rsidRPr="00340B0D" w14:paraId="1D2D0C8D"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19C5880B"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A00D660"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1692A829" w14:textId="77777777" w:rsidTr="00380FCD">
        <w:trPr>
          <w:gridBefore w:val="1"/>
          <w:wBefore w:w="12" w:type="dxa"/>
          <w:trHeight w:val="287"/>
        </w:trPr>
        <w:tc>
          <w:tcPr>
            <w:tcW w:w="2709" w:type="dxa"/>
            <w:tcBorders>
              <w:left w:val="single" w:sz="12" w:space="0" w:color="auto"/>
              <w:bottom w:val="single" w:sz="4" w:space="0" w:color="auto"/>
            </w:tcBorders>
          </w:tcPr>
          <w:p w14:paraId="6447315F" w14:textId="77777777" w:rsidR="006C7785" w:rsidRPr="00340B0D" w:rsidRDefault="006C7785" w:rsidP="00380FCD">
            <w:pPr>
              <w:rPr>
                <w:rFonts w:cs="Arial"/>
                <w:sz w:val="18"/>
                <w:szCs w:val="18"/>
              </w:rPr>
            </w:pPr>
            <w:r w:rsidRPr="00340B0D">
              <w:rPr>
                <w:rFonts w:cs="Arial"/>
                <w:sz w:val="18"/>
                <w:szCs w:val="18"/>
              </w:rPr>
              <w:t>Start Date</w:t>
            </w:r>
          </w:p>
        </w:tc>
        <w:tc>
          <w:tcPr>
            <w:tcW w:w="1790" w:type="dxa"/>
            <w:gridSpan w:val="3"/>
            <w:tcBorders>
              <w:bottom w:val="single" w:sz="4" w:space="0" w:color="auto"/>
              <w:right w:val="single" w:sz="12" w:space="0" w:color="auto"/>
            </w:tcBorders>
          </w:tcPr>
          <w:p w14:paraId="1A3DF38A" w14:textId="77777777" w:rsidR="006C7785" w:rsidRPr="00340B0D" w:rsidRDefault="006C7785" w:rsidP="00380FCD">
            <w:pPr>
              <w:rPr>
                <w:rFonts w:cs="Arial"/>
                <w:sz w:val="18"/>
                <w:szCs w:val="18"/>
              </w:rPr>
            </w:pPr>
          </w:p>
        </w:tc>
        <w:tc>
          <w:tcPr>
            <w:tcW w:w="2809" w:type="dxa"/>
            <w:gridSpan w:val="2"/>
            <w:tcBorders>
              <w:left w:val="single" w:sz="12" w:space="0" w:color="auto"/>
              <w:bottom w:val="single" w:sz="4" w:space="0" w:color="auto"/>
              <w:right w:val="single" w:sz="4" w:space="0" w:color="auto"/>
            </w:tcBorders>
            <w:vAlign w:val="center"/>
          </w:tcPr>
          <w:p w14:paraId="55B4A96F" w14:textId="77777777" w:rsidR="006C7785" w:rsidRPr="00340B0D" w:rsidRDefault="006C7785" w:rsidP="00380FCD">
            <w:pPr>
              <w:rPr>
                <w:rFonts w:cs="Arial"/>
                <w:sz w:val="18"/>
                <w:szCs w:val="18"/>
              </w:rPr>
            </w:pPr>
            <w:r w:rsidRPr="00340B0D">
              <w:rPr>
                <w:rFonts w:cs="Arial"/>
                <w:sz w:val="18"/>
                <w:szCs w:val="18"/>
              </w:rPr>
              <w:t>Centre</w:t>
            </w:r>
          </w:p>
        </w:tc>
        <w:tc>
          <w:tcPr>
            <w:tcW w:w="1926" w:type="dxa"/>
            <w:gridSpan w:val="3"/>
            <w:tcBorders>
              <w:left w:val="single" w:sz="4" w:space="0" w:color="auto"/>
              <w:bottom w:val="single" w:sz="4" w:space="0" w:color="auto"/>
              <w:right w:val="single" w:sz="12" w:space="0" w:color="auto"/>
            </w:tcBorders>
            <w:vAlign w:val="center"/>
          </w:tcPr>
          <w:p w14:paraId="0ED4D8ED" w14:textId="77777777" w:rsidR="006C7785" w:rsidRPr="00340B0D" w:rsidRDefault="006C7785" w:rsidP="00380FCD">
            <w:pPr>
              <w:rPr>
                <w:rFonts w:cs="Arial"/>
                <w:sz w:val="18"/>
                <w:szCs w:val="18"/>
              </w:rPr>
            </w:pPr>
          </w:p>
        </w:tc>
      </w:tr>
      <w:tr w:rsidR="006C7785" w:rsidRPr="00340B0D" w14:paraId="2576945C" w14:textId="77777777" w:rsidTr="00380FCD">
        <w:trPr>
          <w:gridBefore w:val="1"/>
          <w:wBefore w:w="12" w:type="dxa"/>
        </w:trPr>
        <w:tc>
          <w:tcPr>
            <w:tcW w:w="2709" w:type="dxa"/>
            <w:tcBorders>
              <w:left w:val="single" w:sz="12" w:space="0" w:color="auto"/>
              <w:bottom w:val="single" w:sz="4" w:space="0" w:color="auto"/>
            </w:tcBorders>
          </w:tcPr>
          <w:p w14:paraId="1349D8E1" w14:textId="77777777" w:rsidR="006C7785" w:rsidRPr="00340B0D" w:rsidRDefault="006C7785" w:rsidP="00380FCD">
            <w:pPr>
              <w:rPr>
                <w:rFonts w:cs="Arial"/>
                <w:sz w:val="18"/>
                <w:szCs w:val="18"/>
              </w:rPr>
            </w:pPr>
            <w:r w:rsidRPr="00340B0D">
              <w:rPr>
                <w:rFonts w:cs="Arial"/>
                <w:sz w:val="18"/>
                <w:szCs w:val="18"/>
              </w:rPr>
              <w:t>End Date</w:t>
            </w:r>
          </w:p>
        </w:tc>
        <w:tc>
          <w:tcPr>
            <w:tcW w:w="1790" w:type="dxa"/>
            <w:gridSpan w:val="3"/>
            <w:tcBorders>
              <w:top w:val="single" w:sz="4" w:space="0" w:color="auto"/>
              <w:bottom w:val="single" w:sz="4" w:space="0" w:color="auto"/>
              <w:right w:val="single" w:sz="12" w:space="0" w:color="auto"/>
            </w:tcBorders>
          </w:tcPr>
          <w:p w14:paraId="1311FB1F" w14:textId="77777777" w:rsidR="006C7785" w:rsidRPr="00340B0D" w:rsidRDefault="006C7785" w:rsidP="00380FCD">
            <w:pPr>
              <w:rPr>
                <w:rFonts w:cs="Arial"/>
                <w:sz w:val="18"/>
                <w:szCs w:val="18"/>
              </w:rPr>
            </w:pPr>
          </w:p>
        </w:tc>
        <w:tc>
          <w:tcPr>
            <w:tcW w:w="280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33DB7D66" w14:textId="77777777" w:rsidR="006C7785" w:rsidRPr="00340B0D" w:rsidRDefault="006C7785" w:rsidP="00380FCD">
            <w:pPr>
              <w:rPr>
                <w:rFonts w:cs="Arial"/>
                <w:sz w:val="18"/>
                <w:szCs w:val="18"/>
              </w:rPr>
            </w:pPr>
            <w:r w:rsidRPr="00340B0D">
              <w:rPr>
                <w:rFonts w:cs="Arial"/>
                <w:sz w:val="18"/>
                <w:szCs w:val="18"/>
              </w:rPr>
              <w:t>Scale</w:t>
            </w:r>
          </w:p>
        </w:tc>
        <w:tc>
          <w:tcPr>
            <w:tcW w:w="192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0666812F"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628E4463" w14:textId="77777777" w:rsidTr="00380FCD">
        <w:trPr>
          <w:gridBefore w:val="1"/>
          <w:wBefore w:w="12" w:type="dxa"/>
        </w:trPr>
        <w:tc>
          <w:tcPr>
            <w:tcW w:w="449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51264E4F" w14:textId="77777777" w:rsidR="006C7785" w:rsidRPr="00340B0D" w:rsidRDefault="006C7785" w:rsidP="00380FCD">
            <w:pPr>
              <w:jc w:val="center"/>
              <w:rPr>
                <w:rFonts w:cs="Arial"/>
                <w:b/>
                <w:bCs/>
                <w:sz w:val="18"/>
                <w:szCs w:val="18"/>
              </w:rPr>
            </w:pPr>
          </w:p>
        </w:tc>
        <w:tc>
          <w:tcPr>
            <w:tcW w:w="2809" w:type="dxa"/>
            <w:gridSpan w:val="2"/>
            <w:tcBorders>
              <w:top w:val="single" w:sz="4" w:space="0" w:color="auto"/>
              <w:left w:val="single" w:sz="12" w:space="0" w:color="auto"/>
              <w:bottom w:val="single" w:sz="12" w:space="0" w:color="auto"/>
              <w:right w:val="single" w:sz="4" w:space="0" w:color="auto"/>
            </w:tcBorders>
            <w:shd w:val="clear" w:color="auto" w:fill="auto"/>
          </w:tcPr>
          <w:p w14:paraId="45971214"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92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4F9D59E3" w14:textId="77777777" w:rsidR="006C7785" w:rsidRPr="00340B0D" w:rsidRDefault="006C7785" w:rsidP="00380FCD">
            <w:pPr>
              <w:rPr>
                <w:rFonts w:cs="Arial"/>
                <w:sz w:val="18"/>
                <w:szCs w:val="18"/>
              </w:rPr>
            </w:pPr>
          </w:p>
        </w:tc>
      </w:tr>
      <w:tr w:rsidR="006C7785" w:rsidRPr="00340B0D" w14:paraId="3743BA30"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tcPr>
          <w:p w14:paraId="06E26B86" w14:textId="77777777" w:rsidR="006C7785" w:rsidRPr="00340B0D" w:rsidRDefault="006C7785" w:rsidP="00380FCD">
            <w:pPr>
              <w:rPr>
                <w:rFonts w:cs="Arial"/>
                <w:sz w:val="18"/>
                <w:szCs w:val="18"/>
              </w:rPr>
            </w:pPr>
          </w:p>
        </w:tc>
      </w:tr>
      <w:tr w:rsidR="006C7785" w:rsidRPr="00340B0D" w14:paraId="15106383"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C4A9A5B"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50657745" w14:textId="77777777" w:rsidTr="00380FCD">
        <w:trPr>
          <w:gridBefore w:val="1"/>
          <w:wBefore w:w="12" w:type="dxa"/>
        </w:trPr>
        <w:tc>
          <w:tcPr>
            <w:tcW w:w="541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0C652E3"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82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3668E14"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BC021CD"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F9D8262" w14:textId="77777777" w:rsidR="006C7785" w:rsidRPr="00340B0D" w:rsidRDefault="006C7785" w:rsidP="00380FCD">
            <w:pPr>
              <w:rPr>
                <w:rFonts w:cs="Arial"/>
                <w:sz w:val="18"/>
                <w:szCs w:val="18"/>
              </w:rPr>
            </w:pPr>
            <w:r w:rsidRPr="00340B0D">
              <w:rPr>
                <w:rFonts w:cs="Arial"/>
                <w:sz w:val="18"/>
                <w:szCs w:val="18"/>
              </w:rPr>
              <w:t>Drying lines</w:t>
            </w:r>
          </w:p>
        </w:tc>
        <w:tc>
          <w:tcPr>
            <w:tcW w:w="1143" w:type="dxa"/>
            <w:gridSpan w:val="2"/>
            <w:tcBorders>
              <w:top w:val="single" w:sz="4" w:space="0" w:color="auto"/>
              <w:left w:val="single" w:sz="4" w:space="0" w:color="auto"/>
              <w:bottom w:val="single" w:sz="4" w:space="0" w:color="auto"/>
              <w:right w:val="single" w:sz="12" w:space="0" w:color="auto"/>
            </w:tcBorders>
          </w:tcPr>
          <w:p w14:paraId="389FCE28"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5B4A53A" w14:textId="77777777" w:rsidR="006C7785" w:rsidRPr="00340B0D" w:rsidRDefault="006C7785" w:rsidP="00380FCD">
            <w:pPr>
              <w:pStyle w:val="Default"/>
              <w:rPr>
                <w:sz w:val="18"/>
                <w:szCs w:val="18"/>
              </w:rPr>
            </w:pPr>
            <w:r w:rsidRPr="00340B0D">
              <w:rPr>
                <w:sz w:val="18"/>
                <w:szCs w:val="18"/>
              </w:rPr>
              <w:t>Spot soundings</w:t>
            </w:r>
          </w:p>
        </w:tc>
        <w:tc>
          <w:tcPr>
            <w:tcW w:w="632" w:type="dxa"/>
            <w:tcBorders>
              <w:top w:val="single" w:sz="4" w:space="0" w:color="auto"/>
              <w:bottom w:val="single" w:sz="4" w:space="0" w:color="auto"/>
              <w:right w:val="single" w:sz="12" w:space="0" w:color="auto"/>
            </w:tcBorders>
            <w:vAlign w:val="center"/>
          </w:tcPr>
          <w:p w14:paraId="5E3393F6" w14:textId="77777777" w:rsidR="006C7785" w:rsidRPr="00340B0D" w:rsidRDefault="006C7785" w:rsidP="00380FCD">
            <w:pPr>
              <w:rPr>
                <w:rFonts w:cs="Arial"/>
                <w:sz w:val="18"/>
                <w:szCs w:val="18"/>
              </w:rPr>
            </w:pPr>
            <w:r>
              <w:rPr>
                <w:rFonts w:cs="Arial"/>
                <w:sz w:val="18"/>
                <w:szCs w:val="18"/>
              </w:rPr>
              <w:t>On</w:t>
            </w:r>
          </w:p>
        </w:tc>
      </w:tr>
      <w:tr w:rsidR="006C7785" w:rsidRPr="00340B0D" w14:paraId="1B3203FD"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4DDA2B9" w14:textId="77777777" w:rsidR="006C7785" w:rsidRPr="00340B0D" w:rsidRDefault="006C7785" w:rsidP="00380FCD">
            <w:pPr>
              <w:pStyle w:val="Default"/>
              <w:rPr>
                <w:sz w:val="18"/>
                <w:szCs w:val="18"/>
              </w:rPr>
            </w:pPr>
            <w:r w:rsidRPr="00340B0D">
              <w:rPr>
                <w:sz w:val="18"/>
                <w:szCs w:val="18"/>
              </w:rPr>
              <w:t>Buoys. Beacons, aids to navigation</w:t>
            </w:r>
          </w:p>
        </w:tc>
        <w:tc>
          <w:tcPr>
            <w:tcW w:w="1143" w:type="dxa"/>
            <w:gridSpan w:val="2"/>
            <w:tcBorders>
              <w:top w:val="single" w:sz="4" w:space="0" w:color="auto"/>
              <w:left w:val="single" w:sz="4" w:space="0" w:color="auto"/>
              <w:bottom w:val="single" w:sz="4" w:space="0" w:color="auto"/>
              <w:right w:val="single" w:sz="12" w:space="0" w:color="auto"/>
            </w:tcBorders>
          </w:tcPr>
          <w:p w14:paraId="15B84064"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88B041C" w14:textId="77777777" w:rsidR="006C7785" w:rsidRPr="00340B0D" w:rsidRDefault="006C7785" w:rsidP="00380FCD">
            <w:pPr>
              <w:pStyle w:val="Default"/>
              <w:rPr>
                <w:sz w:val="18"/>
                <w:szCs w:val="18"/>
              </w:rPr>
            </w:pPr>
            <w:r w:rsidRPr="00340B0D">
              <w:rPr>
                <w:sz w:val="18"/>
                <w:szCs w:val="18"/>
              </w:rPr>
              <w:t>Submarine cables and pipelines</w:t>
            </w:r>
          </w:p>
        </w:tc>
        <w:tc>
          <w:tcPr>
            <w:tcW w:w="632" w:type="dxa"/>
            <w:tcBorders>
              <w:top w:val="single" w:sz="4" w:space="0" w:color="auto"/>
              <w:bottom w:val="single" w:sz="4" w:space="0" w:color="auto"/>
              <w:right w:val="single" w:sz="12" w:space="0" w:color="auto"/>
            </w:tcBorders>
            <w:vAlign w:val="center"/>
          </w:tcPr>
          <w:p w14:paraId="68298075" w14:textId="77777777" w:rsidR="006C7785" w:rsidRPr="00340B0D" w:rsidRDefault="006C7785" w:rsidP="00380FCD">
            <w:pPr>
              <w:rPr>
                <w:rFonts w:cs="Arial"/>
                <w:sz w:val="18"/>
                <w:szCs w:val="18"/>
              </w:rPr>
            </w:pPr>
          </w:p>
        </w:tc>
      </w:tr>
      <w:tr w:rsidR="006C7785" w:rsidRPr="00340B0D" w14:paraId="57EE7977"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8CFC192"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43" w:type="dxa"/>
            <w:gridSpan w:val="2"/>
            <w:tcBorders>
              <w:top w:val="single" w:sz="4" w:space="0" w:color="auto"/>
              <w:left w:val="single" w:sz="4" w:space="0" w:color="auto"/>
              <w:bottom w:val="single" w:sz="4" w:space="0" w:color="auto"/>
              <w:right w:val="single" w:sz="12" w:space="0" w:color="auto"/>
            </w:tcBorders>
          </w:tcPr>
          <w:p w14:paraId="0541F4E1"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E5C125C" w14:textId="77777777" w:rsidR="006C7785" w:rsidRPr="00340B0D" w:rsidRDefault="006C7785" w:rsidP="00380FCD">
            <w:pPr>
              <w:pStyle w:val="Default"/>
              <w:rPr>
                <w:sz w:val="18"/>
                <w:szCs w:val="18"/>
              </w:rPr>
            </w:pPr>
            <w:r w:rsidRPr="00340B0D">
              <w:rPr>
                <w:sz w:val="18"/>
                <w:szCs w:val="18"/>
              </w:rPr>
              <w:t>All isolated dangers</w:t>
            </w:r>
          </w:p>
        </w:tc>
        <w:tc>
          <w:tcPr>
            <w:tcW w:w="632" w:type="dxa"/>
            <w:tcBorders>
              <w:top w:val="single" w:sz="4" w:space="0" w:color="auto"/>
              <w:bottom w:val="single" w:sz="4" w:space="0" w:color="auto"/>
              <w:right w:val="single" w:sz="12" w:space="0" w:color="auto"/>
            </w:tcBorders>
            <w:vAlign w:val="center"/>
          </w:tcPr>
          <w:p w14:paraId="3D393D39" w14:textId="77777777" w:rsidR="006C7785" w:rsidRPr="00340B0D" w:rsidRDefault="006C7785" w:rsidP="00380FCD">
            <w:pPr>
              <w:rPr>
                <w:rFonts w:cs="Arial"/>
                <w:sz w:val="18"/>
                <w:szCs w:val="18"/>
              </w:rPr>
            </w:pPr>
          </w:p>
        </w:tc>
      </w:tr>
      <w:tr w:rsidR="006C7785" w:rsidRPr="00340B0D" w14:paraId="59882E94"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2B6A830" w14:textId="77777777" w:rsidR="006C7785" w:rsidRPr="00340B0D" w:rsidRDefault="006C7785" w:rsidP="00380FCD">
            <w:pPr>
              <w:pStyle w:val="Default"/>
              <w:ind w:left="720"/>
              <w:rPr>
                <w:sz w:val="18"/>
                <w:szCs w:val="18"/>
              </w:rPr>
            </w:pPr>
            <w:r w:rsidRPr="00340B0D">
              <w:rPr>
                <w:sz w:val="18"/>
                <w:szCs w:val="18"/>
              </w:rPr>
              <w:t>Lights</w:t>
            </w:r>
          </w:p>
        </w:tc>
        <w:tc>
          <w:tcPr>
            <w:tcW w:w="1143" w:type="dxa"/>
            <w:gridSpan w:val="2"/>
            <w:tcBorders>
              <w:top w:val="single" w:sz="4" w:space="0" w:color="auto"/>
              <w:left w:val="single" w:sz="4" w:space="0" w:color="auto"/>
              <w:bottom w:val="single" w:sz="4" w:space="0" w:color="auto"/>
              <w:right w:val="single" w:sz="12" w:space="0" w:color="auto"/>
            </w:tcBorders>
          </w:tcPr>
          <w:p w14:paraId="645F3119"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2EB6912" w14:textId="77777777" w:rsidR="006C7785" w:rsidRPr="00340B0D" w:rsidRDefault="006C7785" w:rsidP="00380FCD">
            <w:pPr>
              <w:pStyle w:val="Default"/>
              <w:rPr>
                <w:sz w:val="18"/>
                <w:szCs w:val="18"/>
              </w:rPr>
            </w:pPr>
            <w:r w:rsidRPr="00340B0D">
              <w:rPr>
                <w:sz w:val="18"/>
                <w:szCs w:val="18"/>
              </w:rPr>
              <w:t>Magnetic variation</w:t>
            </w:r>
          </w:p>
        </w:tc>
        <w:tc>
          <w:tcPr>
            <w:tcW w:w="632" w:type="dxa"/>
            <w:tcBorders>
              <w:top w:val="single" w:sz="4" w:space="0" w:color="auto"/>
              <w:bottom w:val="single" w:sz="4" w:space="0" w:color="auto"/>
              <w:right w:val="single" w:sz="12" w:space="0" w:color="auto"/>
            </w:tcBorders>
            <w:vAlign w:val="center"/>
          </w:tcPr>
          <w:p w14:paraId="0C2A9AFA" w14:textId="77777777" w:rsidR="006C7785" w:rsidRPr="00340B0D" w:rsidRDefault="006C7785" w:rsidP="00380FCD">
            <w:pPr>
              <w:rPr>
                <w:rFonts w:cs="Arial"/>
                <w:sz w:val="18"/>
                <w:szCs w:val="18"/>
              </w:rPr>
            </w:pPr>
          </w:p>
        </w:tc>
      </w:tr>
      <w:tr w:rsidR="006C7785" w:rsidRPr="00340B0D" w14:paraId="3E45BC9C"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86FC1B9" w14:textId="77777777" w:rsidR="006C7785" w:rsidRPr="00340B0D" w:rsidRDefault="006C7785" w:rsidP="00380FCD">
            <w:pPr>
              <w:pStyle w:val="Default"/>
              <w:rPr>
                <w:sz w:val="18"/>
                <w:szCs w:val="18"/>
              </w:rPr>
            </w:pPr>
            <w:r w:rsidRPr="00340B0D">
              <w:rPr>
                <w:sz w:val="18"/>
                <w:szCs w:val="18"/>
              </w:rPr>
              <w:t>Boundaries and limits</w:t>
            </w:r>
          </w:p>
        </w:tc>
        <w:tc>
          <w:tcPr>
            <w:tcW w:w="1143" w:type="dxa"/>
            <w:gridSpan w:val="2"/>
            <w:tcBorders>
              <w:top w:val="single" w:sz="4" w:space="0" w:color="auto"/>
              <w:left w:val="single" w:sz="4" w:space="0" w:color="auto"/>
              <w:bottom w:val="single" w:sz="4" w:space="0" w:color="auto"/>
              <w:right w:val="single" w:sz="12" w:space="0" w:color="auto"/>
            </w:tcBorders>
          </w:tcPr>
          <w:p w14:paraId="5267CDDE"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3519A8F" w14:textId="77777777" w:rsidR="006C7785" w:rsidRPr="00340B0D" w:rsidRDefault="006C7785" w:rsidP="00380FCD">
            <w:pPr>
              <w:pStyle w:val="Default"/>
              <w:rPr>
                <w:sz w:val="18"/>
                <w:szCs w:val="18"/>
              </w:rPr>
            </w:pPr>
            <w:r w:rsidRPr="00340B0D">
              <w:rPr>
                <w:sz w:val="18"/>
                <w:szCs w:val="18"/>
              </w:rPr>
              <w:t>Depth contours</w:t>
            </w:r>
          </w:p>
        </w:tc>
        <w:tc>
          <w:tcPr>
            <w:tcW w:w="632" w:type="dxa"/>
            <w:tcBorders>
              <w:top w:val="single" w:sz="4" w:space="0" w:color="auto"/>
              <w:bottom w:val="single" w:sz="4" w:space="0" w:color="auto"/>
              <w:right w:val="single" w:sz="12" w:space="0" w:color="auto"/>
            </w:tcBorders>
            <w:vAlign w:val="center"/>
          </w:tcPr>
          <w:p w14:paraId="1CA342C8" w14:textId="77777777" w:rsidR="006C7785" w:rsidRPr="00340B0D" w:rsidRDefault="006C7785" w:rsidP="00380FCD">
            <w:pPr>
              <w:rPr>
                <w:rFonts w:cs="Arial"/>
                <w:sz w:val="18"/>
                <w:szCs w:val="18"/>
              </w:rPr>
            </w:pPr>
          </w:p>
        </w:tc>
      </w:tr>
      <w:tr w:rsidR="006C7785" w:rsidRPr="00340B0D" w14:paraId="0ECA226B"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461913B" w14:textId="77777777" w:rsidR="006C7785" w:rsidRPr="00340B0D" w:rsidRDefault="006C7785" w:rsidP="00380FCD">
            <w:pPr>
              <w:pStyle w:val="Default"/>
              <w:rPr>
                <w:sz w:val="18"/>
                <w:szCs w:val="18"/>
              </w:rPr>
            </w:pPr>
            <w:r w:rsidRPr="00340B0D">
              <w:rPr>
                <w:sz w:val="18"/>
                <w:szCs w:val="18"/>
              </w:rPr>
              <w:t>Prohibited and restricted areas</w:t>
            </w:r>
          </w:p>
        </w:tc>
        <w:tc>
          <w:tcPr>
            <w:tcW w:w="1143" w:type="dxa"/>
            <w:gridSpan w:val="2"/>
            <w:tcBorders>
              <w:top w:val="single" w:sz="4" w:space="0" w:color="auto"/>
              <w:left w:val="single" w:sz="4" w:space="0" w:color="auto"/>
              <w:bottom w:val="single" w:sz="4" w:space="0" w:color="auto"/>
              <w:right w:val="single" w:sz="12" w:space="0" w:color="auto"/>
            </w:tcBorders>
          </w:tcPr>
          <w:p w14:paraId="7E0D2EC4"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AC80718" w14:textId="77777777" w:rsidR="006C7785" w:rsidRPr="00340B0D" w:rsidRDefault="006C7785" w:rsidP="00380FCD">
            <w:pPr>
              <w:pStyle w:val="Default"/>
              <w:rPr>
                <w:sz w:val="18"/>
                <w:szCs w:val="18"/>
              </w:rPr>
            </w:pPr>
            <w:r w:rsidRPr="00340B0D">
              <w:rPr>
                <w:sz w:val="18"/>
                <w:szCs w:val="18"/>
              </w:rPr>
              <w:t>Seabed</w:t>
            </w:r>
          </w:p>
        </w:tc>
        <w:tc>
          <w:tcPr>
            <w:tcW w:w="632" w:type="dxa"/>
            <w:tcBorders>
              <w:top w:val="single" w:sz="4" w:space="0" w:color="auto"/>
              <w:bottom w:val="single" w:sz="4" w:space="0" w:color="auto"/>
              <w:right w:val="single" w:sz="12" w:space="0" w:color="auto"/>
            </w:tcBorders>
            <w:vAlign w:val="center"/>
          </w:tcPr>
          <w:p w14:paraId="46C50127" w14:textId="77777777" w:rsidR="006C7785" w:rsidRPr="00340B0D" w:rsidRDefault="006C7785" w:rsidP="00380FCD">
            <w:pPr>
              <w:rPr>
                <w:rFonts w:cs="Arial"/>
                <w:sz w:val="18"/>
                <w:szCs w:val="18"/>
              </w:rPr>
            </w:pPr>
          </w:p>
        </w:tc>
      </w:tr>
      <w:tr w:rsidR="006C7785" w:rsidRPr="00340B0D" w14:paraId="6645E27E"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B970FE6" w14:textId="77777777" w:rsidR="006C7785" w:rsidRPr="00340B0D" w:rsidRDefault="006C7785" w:rsidP="00380FCD">
            <w:pPr>
              <w:pStyle w:val="Default"/>
              <w:rPr>
                <w:sz w:val="18"/>
                <w:szCs w:val="18"/>
              </w:rPr>
            </w:pPr>
            <w:r w:rsidRPr="00340B0D">
              <w:rPr>
                <w:sz w:val="18"/>
                <w:szCs w:val="18"/>
              </w:rPr>
              <w:t>Chart scale boundaries</w:t>
            </w:r>
          </w:p>
        </w:tc>
        <w:tc>
          <w:tcPr>
            <w:tcW w:w="1143" w:type="dxa"/>
            <w:gridSpan w:val="2"/>
            <w:tcBorders>
              <w:top w:val="single" w:sz="4" w:space="0" w:color="auto"/>
              <w:left w:val="single" w:sz="4" w:space="0" w:color="auto"/>
              <w:bottom w:val="single" w:sz="4" w:space="0" w:color="auto"/>
              <w:right w:val="single" w:sz="12" w:space="0" w:color="auto"/>
            </w:tcBorders>
          </w:tcPr>
          <w:p w14:paraId="6D49F120"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8B43B28" w14:textId="77777777" w:rsidR="006C7785" w:rsidRPr="00340B0D" w:rsidRDefault="006C7785" w:rsidP="00380FCD">
            <w:pPr>
              <w:pStyle w:val="Default"/>
              <w:rPr>
                <w:sz w:val="18"/>
                <w:szCs w:val="18"/>
              </w:rPr>
            </w:pPr>
            <w:r w:rsidRPr="00340B0D">
              <w:rPr>
                <w:sz w:val="18"/>
                <w:szCs w:val="18"/>
              </w:rPr>
              <w:t>Tidal</w:t>
            </w:r>
          </w:p>
        </w:tc>
        <w:tc>
          <w:tcPr>
            <w:tcW w:w="632" w:type="dxa"/>
            <w:tcBorders>
              <w:top w:val="single" w:sz="4" w:space="0" w:color="auto"/>
              <w:bottom w:val="single" w:sz="4" w:space="0" w:color="auto"/>
              <w:right w:val="single" w:sz="12" w:space="0" w:color="auto"/>
            </w:tcBorders>
            <w:vAlign w:val="center"/>
          </w:tcPr>
          <w:p w14:paraId="454E41FA" w14:textId="77777777" w:rsidR="006C7785" w:rsidRPr="00340B0D" w:rsidRDefault="006C7785" w:rsidP="00380FCD">
            <w:pPr>
              <w:rPr>
                <w:rFonts w:cs="Arial"/>
                <w:sz w:val="18"/>
                <w:szCs w:val="18"/>
              </w:rPr>
            </w:pPr>
          </w:p>
        </w:tc>
      </w:tr>
      <w:tr w:rsidR="006C7785" w:rsidRPr="00340B0D" w14:paraId="34FA2567"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20EF157" w14:textId="77777777" w:rsidR="006C7785" w:rsidRPr="00340B0D" w:rsidRDefault="006C7785" w:rsidP="00380FCD">
            <w:pPr>
              <w:pStyle w:val="Default"/>
              <w:rPr>
                <w:sz w:val="18"/>
                <w:szCs w:val="18"/>
              </w:rPr>
            </w:pPr>
            <w:r w:rsidRPr="00340B0D">
              <w:rPr>
                <w:sz w:val="18"/>
                <w:szCs w:val="18"/>
              </w:rPr>
              <w:t>Cautionary notes</w:t>
            </w:r>
          </w:p>
        </w:tc>
        <w:tc>
          <w:tcPr>
            <w:tcW w:w="1143" w:type="dxa"/>
            <w:gridSpan w:val="2"/>
            <w:tcBorders>
              <w:top w:val="single" w:sz="4" w:space="0" w:color="auto"/>
              <w:left w:val="single" w:sz="4" w:space="0" w:color="auto"/>
              <w:bottom w:val="single" w:sz="4" w:space="0" w:color="auto"/>
              <w:right w:val="single" w:sz="12" w:space="0" w:color="auto"/>
            </w:tcBorders>
          </w:tcPr>
          <w:p w14:paraId="324D49DC"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A1739B0" w14:textId="77777777" w:rsidR="006C7785" w:rsidRPr="00340B0D" w:rsidRDefault="006C7785" w:rsidP="00380FCD">
            <w:pPr>
              <w:pStyle w:val="Default"/>
              <w:rPr>
                <w:sz w:val="18"/>
                <w:szCs w:val="18"/>
              </w:rPr>
            </w:pPr>
            <w:r w:rsidRPr="00340B0D">
              <w:rPr>
                <w:sz w:val="18"/>
                <w:szCs w:val="18"/>
              </w:rPr>
              <w:t>Miscellaneous (Other)</w:t>
            </w:r>
          </w:p>
        </w:tc>
        <w:tc>
          <w:tcPr>
            <w:tcW w:w="632" w:type="dxa"/>
            <w:tcBorders>
              <w:top w:val="single" w:sz="4" w:space="0" w:color="auto"/>
              <w:bottom w:val="single" w:sz="4" w:space="0" w:color="auto"/>
              <w:right w:val="single" w:sz="12" w:space="0" w:color="auto"/>
            </w:tcBorders>
            <w:vAlign w:val="center"/>
          </w:tcPr>
          <w:p w14:paraId="480CFAB1" w14:textId="77777777" w:rsidR="006C7785" w:rsidRPr="00340B0D" w:rsidRDefault="006C7785" w:rsidP="00380FCD">
            <w:pPr>
              <w:rPr>
                <w:rFonts w:cs="Arial"/>
                <w:sz w:val="18"/>
                <w:szCs w:val="18"/>
              </w:rPr>
            </w:pPr>
          </w:p>
        </w:tc>
      </w:tr>
      <w:tr w:rsidR="006C7785" w:rsidRPr="00340B0D" w14:paraId="38A4CC21"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B79B6BB" w14:textId="77777777" w:rsidR="006C7785" w:rsidRPr="00340B0D" w:rsidRDefault="006C7785" w:rsidP="00380FCD">
            <w:pPr>
              <w:pStyle w:val="Default"/>
              <w:rPr>
                <w:sz w:val="18"/>
                <w:szCs w:val="18"/>
              </w:rPr>
            </w:pPr>
            <w:r w:rsidRPr="00340B0D">
              <w:rPr>
                <w:sz w:val="18"/>
                <w:szCs w:val="18"/>
              </w:rPr>
              <w:t>Ships’ routeing systems and ferry routes</w:t>
            </w:r>
          </w:p>
        </w:tc>
        <w:tc>
          <w:tcPr>
            <w:tcW w:w="1143" w:type="dxa"/>
            <w:gridSpan w:val="2"/>
            <w:tcBorders>
              <w:top w:val="single" w:sz="4" w:space="0" w:color="auto"/>
              <w:left w:val="single" w:sz="4" w:space="0" w:color="auto"/>
              <w:bottom w:val="single" w:sz="4" w:space="0" w:color="auto"/>
              <w:right w:val="single" w:sz="12" w:space="0" w:color="auto"/>
            </w:tcBorders>
          </w:tcPr>
          <w:p w14:paraId="07642DB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293B13E9"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5A77953B" w14:textId="77777777" w:rsidR="006C7785" w:rsidRPr="00340B0D" w:rsidRDefault="006C7785" w:rsidP="00380FCD">
            <w:pPr>
              <w:rPr>
                <w:rFonts w:cs="Arial"/>
                <w:sz w:val="18"/>
                <w:szCs w:val="18"/>
              </w:rPr>
            </w:pPr>
          </w:p>
        </w:tc>
      </w:tr>
      <w:tr w:rsidR="006C7785" w:rsidRPr="00340B0D" w14:paraId="5936593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537E3B5"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43" w:type="dxa"/>
            <w:gridSpan w:val="2"/>
            <w:tcBorders>
              <w:top w:val="single" w:sz="4" w:space="0" w:color="auto"/>
              <w:left w:val="single" w:sz="4" w:space="0" w:color="auto"/>
              <w:bottom w:val="single" w:sz="4" w:space="0" w:color="auto"/>
              <w:right w:val="single" w:sz="12" w:space="0" w:color="auto"/>
            </w:tcBorders>
          </w:tcPr>
          <w:p w14:paraId="6C2768CC"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EEC5657"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0BB927BE" w14:textId="77777777" w:rsidR="006C7785" w:rsidRPr="00340B0D" w:rsidRDefault="006C7785" w:rsidP="00380FCD">
            <w:pPr>
              <w:rPr>
                <w:rFonts w:cs="Arial"/>
                <w:sz w:val="18"/>
                <w:szCs w:val="18"/>
              </w:rPr>
            </w:pPr>
          </w:p>
        </w:tc>
      </w:tr>
      <w:tr w:rsidR="006C7785" w:rsidRPr="00340B0D" w14:paraId="571CF980"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509B833" w14:textId="77777777" w:rsidR="006C7785" w:rsidRPr="00340B0D" w:rsidRDefault="006C7785" w:rsidP="00380FCD">
            <w:pPr>
              <w:pStyle w:val="Default"/>
              <w:rPr>
                <w:sz w:val="18"/>
                <w:szCs w:val="18"/>
              </w:rPr>
            </w:pPr>
            <w:r w:rsidRPr="00340B0D">
              <w:rPr>
                <w:sz w:val="18"/>
                <w:szCs w:val="18"/>
              </w:rPr>
              <w:t>Miscellaneous (Standard)</w:t>
            </w:r>
          </w:p>
        </w:tc>
        <w:tc>
          <w:tcPr>
            <w:tcW w:w="1143" w:type="dxa"/>
            <w:gridSpan w:val="2"/>
            <w:tcBorders>
              <w:top w:val="single" w:sz="4" w:space="0" w:color="auto"/>
              <w:left w:val="single" w:sz="4" w:space="0" w:color="auto"/>
              <w:bottom w:val="single" w:sz="4" w:space="0" w:color="auto"/>
              <w:right w:val="single" w:sz="12" w:space="0" w:color="auto"/>
            </w:tcBorders>
          </w:tcPr>
          <w:p w14:paraId="30EC43DC"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2F425C3"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1B5997B0" w14:textId="77777777" w:rsidR="006C7785" w:rsidRPr="00340B0D" w:rsidRDefault="006C7785" w:rsidP="00380FCD">
            <w:pPr>
              <w:rPr>
                <w:rFonts w:cs="Arial"/>
                <w:sz w:val="18"/>
                <w:szCs w:val="18"/>
              </w:rPr>
            </w:pPr>
          </w:p>
        </w:tc>
      </w:tr>
      <w:tr w:rsidR="006C7785" w:rsidRPr="00340B0D" w14:paraId="1365334B"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D9C970B" w14:textId="77777777" w:rsidR="006C7785" w:rsidRPr="00340B0D" w:rsidRDefault="006C7785" w:rsidP="00380FCD">
            <w:pPr>
              <w:pStyle w:val="Default"/>
              <w:ind w:left="720"/>
              <w:rPr>
                <w:sz w:val="18"/>
                <w:szCs w:val="18"/>
              </w:rPr>
            </w:pPr>
            <w:r w:rsidRPr="00340B0D">
              <w:rPr>
                <w:sz w:val="18"/>
                <w:szCs w:val="18"/>
              </w:rPr>
              <w:t>Chart (Standard)</w:t>
            </w:r>
          </w:p>
        </w:tc>
        <w:tc>
          <w:tcPr>
            <w:tcW w:w="1143" w:type="dxa"/>
            <w:gridSpan w:val="2"/>
            <w:tcBorders>
              <w:top w:val="single" w:sz="4" w:space="0" w:color="auto"/>
              <w:left w:val="single" w:sz="4" w:space="0" w:color="auto"/>
              <w:bottom w:val="single" w:sz="4" w:space="0" w:color="auto"/>
              <w:right w:val="single" w:sz="12" w:space="0" w:color="auto"/>
            </w:tcBorders>
          </w:tcPr>
          <w:p w14:paraId="4B5B37E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57D11AF"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A1C1BDA" w14:textId="77777777" w:rsidR="006C7785" w:rsidRPr="00340B0D" w:rsidRDefault="006C7785" w:rsidP="00380FCD">
            <w:pPr>
              <w:rPr>
                <w:rFonts w:cs="Arial"/>
                <w:sz w:val="18"/>
                <w:szCs w:val="18"/>
              </w:rPr>
            </w:pPr>
          </w:p>
        </w:tc>
      </w:tr>
      <w:tr w:rsidR="006C7785" w:rsidRPr="00340B0D" w14:paraId="0C6F32C4" w14:textId="77777777" w:rsidTr="00380FCD">
        <w:trPr>
          <w:gridBefore w:val="1"/>
          <w:wBefore w:w="12" w:type="dxa"/>
        </w:trPr>
        <w:tc>
          <w:tcPr>
            <w:tcW w:w="4270" w:type="dxa"/>
            <w:gridSpan w:val="3"/>
            <w:tcBorders>
              <w:top w:val="single" w:sz="4" w:space="0" w:color="auto"/>
              <w:left w:val="single" w:sz="12" w:space="0" w:color="auto"/>
              <w:bottom w:val="single" w:sz="12" w:space="0" w:color="auto"/>
              <w:right w:val="single" w:sz="4" w:space="0" w:color="auto"/>
            </w:tcBorders>
          </w:tcPr>
          <w:p w14:paraId="2C6D8775" w14:textId="77777777" w:rsidR="006C7785" w:rsidRPr="00340B0D" w:rsidRDefault="006C7785" w:rsidP="00380FCD">
            <w:pPr>
              <w:pStyle w:val="Default"/>
              <w:ind w:left="720"/>
              <w:rPr>
                <w:sz w:val="18"/>
                <w:szCs w:val="18"/>
              </w:rPr>
            </w:pPr>
            <w:r w:rsidRPr="00340B0D">
              <w:rPr>
                <w:sz w:val="18"/>
                <w:szCs w:val="18"/>
              </w:rPr>
              <w:t>Alert Highlights (Standard)</w:t>
            </w:r>
          </w:p>
        </w:tc>
        <w:tc>
          <w:tcPr>
            <w:tcW w:w="1143" w:type="dxa"/>
            <w:gridSpan w:val="2"/>
            <w:tcBorders>
              <w:top w:val="single" w:sz="4" w:space="0" w:color="auto"/>
              <w:left w:val="single" w:sz="4" w:space="0" w:color="auto"/>
              <w:bottom w:val="single" w:sz="12" w:space="0" w:color="auto"/>
              <w:right w:val="single" w:sz="12" w:space="0" w:color="auto"/>
            </w:tcBorders>
          </w:tcPr>
          <w:p w14:paraId="00F26AB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12" w:space="0" w:color="auto"/>
            </w:tcBorders>
          </w:tcPr>
          <w:p w14:paraId="6EF4FF2A" w14:textId="77777777" w:rsidR="006C7785" w:rsidRPr="00340B0D" w:rsidRDefault="006C7785" w:rsidP="00380FCD">
            <w:pPr>
              <w:rPr>
                <w:rFonts w:cs="Arial"/>
                <w:sz w:val="18"/>
                <w:szCs w:val="18"/>
              </w:rPr>
            </w:pPr>
          </w:p>
        </w:tc>
        <w:tc>
          <w:tcPr>
            <w:tcW w:w="632" w:type="dxa"/>
            <w:tcBorders>
              <w:top w:val="single" w:sz="4" w:space="0" w:color="auto"/>
              <w:bottom w:val="single" w:sz="12" w:space="0" w:color="auto"/>
              <w:right w:val="single" w:sz="12" w:space="0" w:color="auto"/>
            </w:tcBorders>
            <w:vAlign w:val="center"/>
          </w:tcPr>
          <w:p w14:paraId="47EDE4CC" w14:textId="77777777" w:rsidR="006C7785" w:rsidRPr="00340B0D" w:rsidRDefault="006C7785" w:rsidP="00380FCD">
            <w:pPr>
              <w:rPr>
                <w:rFonts w:cs="Arial"/>
                <w:sz w:val="18"/>
                <w:szCs w:val="18"/>
              </w:rPr>
            </w:pPr>
          </w:p>
        </w:tc>
      </w:tr>
      <w:tr w:rsidR="006C7785" w:rsidRPr="00340B0D" w14:paraId="60485CE9"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0FB35B6"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7D8586F2"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3212FA9"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3B2E3824"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772C9D6F"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05A09BCC" w14:textId="77777777" w:rsidR="006C7785" w:rsidRPr="00340B0D" w:rsidRDefault="006C7785" w:rsidP="00380FCD">
            <w:pPr>
              <w:rPr>
                <w:rFonts w:cs="Arial"/>
                <w:sz w:val="18"/>
                <w:szCs w:val="18"/>
              </w:rPr>
            </w:pPr>
          </w:p>
        </w:tc>
      </w:tr>
      <w:tr w:rsidR="006C7785" w:rsidRPr="00340B0D" w14:paraId="46651AE6"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696E7B5"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6643AC8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4D3F4DA0"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1091DA01" w14:textId="77777777" w:rsidR="006C7785" w:rsidRPr="00340B0D" w:rsidRDefault="006C7785" w:rsidP="00380FCD">
            <w:pPr>
              <w:rPr>
                <w:rFonts w:cs="Arial"/>
                <w:sz w:val="18"/>
                <w:szCs w:val="18"/>
              </w:rPr>
            </w:pPr>
          </w:p>
        </w:tc>
      </w:tr>
      <w:tr w:rsidR="006C7785" w:rsidRPr="00340B0D" w14:paraId="529AB7B4"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FC5CEC9"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3906573E"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vAlign w:val="center"/>
          </w:tcPr>
          <w:p w14:paraId="1486678F" w14:textId="77777777" w:rsidR="006C7785" w:rsidRPr="008604AE" w:rsidRDefault="006C7785" w:rsidP="00380FCD">
            <w:pPr>
              <w:rPr>
                <w:rFonts w:cs="Arial"/>
                <w:i/>
              </w:rPr>
            </w:pPr>
            <w:r w:rsidRPr="008604AE">
              <w:rPr>
                <w:rFonts w:cs="Arial"/>
                <w:i/>
              </w:rPr>
              <w:t xml:space="preserve">As for test 3.3.9 a) </w:t>
            </w:r>
          </w:p>
          <w:p w14:paraId="033F9366" w14:textId="77777777" w:rsidR="006C7785" w:rsidRPr="00890E92" w:rsidRDefault="006C7785" w:rsidP="00380FCD">
            <w:pPr>
              <w:rPr>
                <w:rFonts w:cs="Arial"/>
                <w:i/>
              </w:rPr>
            </w:pPr>
            <w:r w:rsidRPr="008604AE">
              <w:rPr>
                <w:rFonts w:cs="Arial"/>
                <w:i/>
              </w:rPr>
              <w:t>Select Highlight document</w:t>
            </w:r>
          </w:p>
        </w:tc>
      </w:tr>
      <w:tr w:rsidR="006C7785" w:rsidRPr="00340B0D" w14:paraId="18B05B98"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34DBF4A"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34FE4CA6"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40B6844D" w14:textId="77777777" w:rsidR="006C7785" w:rsidRPr="00614B0E" w:rsidRDefault="006C7785" w:rsidP="00380FCD">
            <w:pPr>
              <w:rPr>
                <w:rFonts w:cs="Arial"/>
                <w:b/>
                <w:bCs/>
              </w:rPr>
            </w:pPr>
            <w:r w:rsidRPr="008604AE">
              <w:rPr>
                <w:rFonts w:cs="Arial"/>
                <w:i/>
              </w:rPr>
              <w:t>As for test 3.3.9 a)</w:t>
            </w:r>
          </w:p>
        </w:tc>
      </w:tr>
      <w:tr w:rsidR="006C7785" w:rsidRPr="00340B0D" w14:paraId="1D906D7B"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14:paraId="1ACF4B82" w14:textId="77777777" w:rsidR="006C7785" w:rsidRPr="00340B0D" w:rsidRDefault="006C7785" w:rsidP="00380FCD">
            <w:pPr>
              <w:jc w:val="center"/>
              <w:rPr>
                <w:rFonts w:cs="Arial"/>
                <w:sz w:val="18"/>
                <w:szCs w:val="18"/>
              </w:rPr>
            </w:pPr>
            <w:r w:rsidRPr="008604AE">
              <w:rPr>
                <w:rFonts w:cs="Arial"/>
                <w:i/>
              </w:rPr>
              <w:t xml:space="preserve">As for test </w:t>
            </w:r>
            <w:r w:rsidRPr="008604AE">
              <w:rPr>
                <w:rFonts w:cs="Arial"/>
              </w:rPr>
              <w:t>AdditionalInformation1</w:t>
            </w:r>
          </w:p>
        </w:tc>
      </w:tr>
      <w:tr w:rsidR="006C7785" w14:paraId="112B0F83" w14:textId="77777777" w:rsidTr="00380FCD">
        <w:tc>
          <w:tcPr>
            <w:tcW w:w="9246" w:type="dxa"/>
            <w:gridSpan w:val="10"/>
            <w:vAlign w:val="center"/>
          </w:tcPr>
          <w:p w14:paraId="48C4C473" w14:textId="77777777" w:rsidR="006C7785" w:rsidRDefault="006C7785" w:rsidP="00380FCD">
            <w:pPr>
              <w:rPr>
                <w:rFonts w:cs="Arial"/>
                <w:noProof/>
                <w:lang w:val="en-IN" w:eastAsia="en-IN"/>
              </w:rPr>
            </w:pPr>
            <w:r w:rsidRPr="008604AE">
              <w:rPr>
                <w:rFonts w:cs="Arial"/>
                <w:i/>
              </w:rPr>
              <w:lastRenderedPageBreak/>
              <w:t>Confirm that the features display as in the image below:</w:t>
            </w:r>
          </w:p>
          <w:p w14:paraId="3FB15588" w14:textId="77777777" w:rsidR="006C7785" w:rsidRDefault="006C7785" w:rsidP="00380FCD">
            <w:pPr>
              <w:rPr>
                <w:rFonts w:cs="Arial"/>
                <w:i/>
              </w:rPr>
            </w:pPr>
            <w:r w:rsidRPr="0017374B">
              <w:rPr>
                <w:noProof/>
                <w:lang w:val="en-IN" w:eastAsia="en-IN"/>
              </w:rPr>
              <w:drawing>
                <wp:inline distT="0" distB="0" distL="0" distR="0" wp14:anchorId="6EC922E3" wp14:editId="354C5394">
                  <wp:extent cx="5320030" cy="3907155"/>
                  <wp:effectExtent l="0" t="0" r="0" b="0"/>
                  <wp:docPr id="110" name="Picture 110" descr="C:\msdokut\STANDARDIT\IHO\ENCWG\Drafting 4.0.2 after Mar2016\New picture originals 23mar2016\3.3.9c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msdokut\STANDARDIT\IHO\ENCWG\Drafting 4.0.2 after Mar2016\New picture originals 23mar2016\3.3.9c picture 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20030" cy="3907155"/>
                          </a:xfrm>
                          <a:prstGeom prst="rect">
                            <a:avLst/>
                          </a:prstGeom>
                          <a:noFill/>
                          <a:ln>
                            <a:noFill/>
                          </a:ln>
                        </pic:spPr>
                      </pic:pic>
                    </a:graphicData>
                  </a:graphic>
                </wp:inline>
              </w:drawing>
            </w:r>
          </w:p>
        </w:tc>
      </w:tr>
    </w:tbl>
    <w:p w14:paraId="6555BE5C" w14:textId="77777777" w:rsidR="006C7785" w:rsidRDefault="006C7785" w:rsidP="006C7785">
      <w:r>
        <w:br w:type="page"/>
      </w:r>
    </w:p>
    <w:p w14:paraId="2574B267" w14:textId="6029E103" w:rsidR="006C7785" w:rsidRPr="001C1BE9" w:rsidRDefault="00FC62DF" w:rsidP="00FC62DF">
      <w:pPr>
        <w:pStyle w:val="Heading3"/>
      </w:pPr>
      <w:bookmarkStart w:id="3212" w:name="_Toc189647863"/>
      <w:r>
        <w:lastRenderedPageBreak/>
        <w:t>Scale minimum</w:t>
      </w:r>
      <w:bookmarkEnd w:id="3212"/>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2098"/>
        <w:gridCol w:w="1984"/>
        <w:gridCol w:w="1793"/>
        <w:gridCol w:w="1666"/>
      </w:tblGrid>
      <w:tr w:rsidR="006C7785" w:rsidRPr="008604AE" w14:paraId="19737281" w14:textId="77777777" w:rsidTr="0082201A">
        <w:trPr>
          <w:trHeight w:val="454"/>
          <w:tblHeader/>
        </w:trPr>
        <w:tc>
          <w:tcPr>
            <w:tcW w:w="2381" w:type="dxa"/>
            <w:shd w:val="clear" w:color="auto" w:fill="BFBFBF" w:themeFill="background1" w:themeFillShade="BF"/>
            <w:vAlign w:val="center"/>
          </w:tcPr>
          <w:p w14:paraId="08ECF13D" w14:textId="77777777" w:rsidR="006C7785" w:rsidRPr="008604AE" w:rsidRDefault="006C7785" w:rsidP="00380FCD">
            <w:pPr>
              <w:rPr>
                <w:rFonts w:cs="Arial"/>
              </w:rPr>
            </w:pPr>
            <w:r w:rsidRPr="008604AE">
              <w:rPr>
                <w:rFonts w:cs="Arial"/>
                <w:b/>
              </w:rPr>
              <w:t>Test Reference</w:t>
            </w:r>
          </w:p>
        </w:tc>
        <w:tc>
          <w:tcPr>
            <w:tcW w:w="2381" w:type="dxa"/>
            <w:shd w:val="clear" w:color="auto" w:fill="BFBFBF" w:themeFill="background1" w:themeFillShade="BF"/>
            <w:vAlign w:val="center"/>
          </w:tcPr>
          <w:p w14:paraId="04EF6025" w14:textId="77777777" w:rsidR="006C7785" w:rsidRPr="008604AE" w:rsidRDefault="006C7785" w:rsidP="00380FCD">
            <w:pPr>
              <w:rPr>
                <w:rFonts w:cs="Arial"/>
              </w:rPr>
            </w:pPr>
            <w:proofErr w:type="spellStart"/>
            <w:r w:rsidRPr="008604AE">
              <w:rPr>
                <w:rFonts w:cs="Arial"/>
              </w:rPr>
              <w:t>ScaleMinimum</w:t>
            </w:r>
            <w:proofErr w:type="spellEnd"/>
          </w:p>
        </w:tc>
        <w:tc>
          <w:tcPr>
            <w:tcW w:w="2381" w:type="dxa"/>
            <w:shd w:val="clear" w:color="auto" w:fill="FFFFFF" w:themeFill="background1"/>
            <w:vAlign w:val="center"/>
          </w:tcPr>
          <w:p w14:paraId="6E481AA5" w14:textId="77777777" w:rsidR="006C7785" w:rsidRPr="008604AE" w:rsidRDefault="006C7785" w:rsidP="00380FCD">
            <w:pPr>
              <w:rPr>
                <w:rFonts w:cs="Arial"/>
              </w:rPr>
            </w:pPr>
            <w:r w:rsidRPr="008604AE">
              <w:rPr>
                <w:rFonts w:cs="Arial"/>
                <w:b/>
              </w:rPr>
              <w:t>IHO Reference</w:t>
            </w:r>
          </w:p>
        </w:tc>
        <w:tc>
          <w:tcPr>
            <w:tcW w:w="2382" w:type="dxa"/>
            <w:shd w:val="clear" w:color="auto" w:fill="BFBFBF" w:themeFill="background1" w:themeFillShade="BF"/>
            <w:vAlign w:val="center"/>
          </w:tcPr>
          <w:p w14:paraId="527AFC4B" w14:textId="6110A1EC" w:rsidR="0082201A" w:rsidRPr="0082201A" w:rsidRDefault="006C7785" w:rsidP="0082201A">
            <w:pPr>
              <w:spacing w:line="240" w:lineRule="auto"/>
              <w:rPr>
                <w:rFonts w:cs="Arial"/>
                <w:color w:val="000000"/>
              </w:rPr>
            </w:pPr>
            <w:r w:rsidRPr="008604AE">
              <w:rPr>
                <w:rFonts w:cs="Arial"/>
                <w:color w:val="000000"/>
              </w:rPr>
              <w:t>S-98 12.</w:t>
            </w:r>
            <w:r w:rsidR="00C1171F">
              <w:rPr>
                <w:rFonts w:cs="Arial"/>
                <w:color w:val="000000"/>
              </w:rPr>
              <w:t>9</w:t>
            </w:r>
          </w:p>
        </w:tc>
        <w:tc>
          <w:tcPr>
            <w:tcW w:w="2382" w:type="dxa"/>
            <w:shd w:val="clear" w:color="auto" w:fill="FFFFFF" w:themeFill="background1"/>
            <w:vAlign w:val="center"/>
          </w:tcPr>
          <w:p w14:paraId="45EFBEB1" w14:textId="532DBDE9" w:rsidR="006C7785" w:rsidRPr="0082201A" w:rsidRDefault="006C7785" w:rsidP="0082201A">
            <w:pPr>
              <w:spacing w:line="240" w:lineRule="auto"/>
              <w:rPr>
                <w:rFonts w:cs="Arial"/>
                <w:color w:val="000000"/>
              </w:rPr>
            </w:pPr>
          </w:p>
        </w:tc>
      </w:tr>
    </w:tbl>
    <w:tbl>
      <w:tblPr>
        <w:tblStyle w:val="TableGrid"/>
        <w:tblW w:w="9246" w:type="dxa"/>
        <w:tblInd w:w="-10" w:type="dxa"/>
        <w:tblLook w:val="04A0" w:firstRow="1" w:lastRow="0" w:firstColumn="1" w:lastColumn="0" w:noHBand="0" w:noVBand="1"/>
      </w:tblPr>
      <w:tblGrid>
        <w:gridCol w:w="12"/>
        <w:gridCol w:w="2709"/>
        <w:gridCol w:w="285"/>
        <w:gridCol w:w="1276"/>
        <w:gridCol w:w="229"/>
        <w:gridCol w:w="914"/>
        <w:gridCol w:w="1895"/>
        <w:gridCol w:w="516"/>
        <w:gridCol w:w="778"/>
        <w:gridCol w:w="632"/>
      </w:tblGrid>
      <w:tr w:rsidR="006C7785" w:rsidRPr="00340B0D" w14:paraId="0016931A"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CFC8F68"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51D3BDB7"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7D160BE8" w14:textId="77777777" w:rsidR="006C7785" w:rsidRPr="005B051E" w:rsidRDefault="006C7785" w:rsidP="00380FCD">
            <w:pPr>
              <w:rPr>
                <w:rFonts w:cs="Arial"/>
              </w:rPr>
            </w:pPr>
            <w:r w:rsidRPr="008604AE">
              <w:rPr>
                <w:rFonts w:cs="Arial"/>
                <w:i/>
              </w:rPr>
              <w:t>Disabling Scale Minimum using the Scale min context parameter</w:t>
            </w:r>
          </w:p>
        </w:tc>
      </w:tr>
      <w:tr w:rsidR="006C7785" w:rsidRPr="00340B0D" w14:paraId="08D2A3DC"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321F577"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4FD6A8D4"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13E4E94B" w14:textId="77777777" w:rsidR="006C7785" w:rsidRPr="003922E0" w:rsidRDefault="006C7785" w:rsidP="00380FCD">
            <w:pPr>
              <w:rPr>
                <w:rFonts w:cs="Arial"/>
                <w:i/>
              </w:rPr>
            </w:pPr>
            <w:r w:rsidRPr="008604AE">
              <w:rPr>
                <w:rFonts w:cs="Arial"/>
                <w:i/>
              </w:rPr>
              <w:t xml:space="preserve">Load the exchange set </w:t>
            </w:r>
            <w:proofErr w:type="spellStart"/>
            <w:r w:rsidRPr="008604AE">
              <w:rPr>
                <w:rFonts w:cs="Arial"/>
                <w:b/>
                <w:bCs/>
                <w:i/>
              </w:rPr>
              <w:t>PowerUp</w:t>
            </w:r>
            <w:proofErr w:type="spellEnd"/>
            <w:r w:rsidRPr="008604AE">
              <w:rPr>
                <w:rFonts w:cs="Arial"/>
                <w:b/>
                <w:bCs/>
                <w:i/>
              </w:rPr>
              <w:t xml:space="preserve"> </w:t>
            </w:r>
            <w:r>
              <w:rPr>
                <w:rFonts w:cs="Arial"/>
                <w:i/>
              </w:rPr>
              <w:t xml:space="preserve">with the following settings: </w:t>
            </w:r>
          </w:p>
        </w:tc>
      </w:tr>
      <w:tr w:rsidR="006C7785" w:rsidRPr="00340B0D" w14:paraId="66D593EB"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917AAE6"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410"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C042A40" w14:textId="77777777" w:rsidR="006C7785" w:rsidRPr="00340B0D" w:rsidRDefault="006C7785" w:rsidP="00380FCD">
            <w:pPr>
              <w:jc w:val="center"/>
              <w:rPr>
                <w:rFonts w:cs="Arial"/>
                <w:b/>
                <w:bCs/>
                <w:sz w:val="18"/>
                <w:szCs w:val="18"/>
              </w:rPr>
            </w:pPr>
          </w:p>
        </w:tc>
      </w:tr>
      <w:tr w:rsidR="006C7785" w:rsidRPr="00340B0D" w14:paraId="20365EB3"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auto"/>
          </w:tcPr>
          <w:p w14:paraId="2A9880D4" w14:textId="77777777" w:rsidR="006C7785" w:rsidRPr="000B13F9" w:rsidRDefault="006C7785" w:rsidP="00380FCD">
            <w:pPr>
              <w:rPr>
                <w:rFonts w:cs="Arial"/>
              </w:rPr>
            </w:pPr>
            <w:proofErr w:type="spellStart"/>
            <w:r>
              <w:rPr>
                <w:rFonts w:cs="Arial"/>
                <w:b/>
                <w:bCs/>
                <w:i/>
              </w:rPr>
              <w:t>DisplayBae</w:t>
            </w:r>
            <w:proofErr w:type="spellEnd"/>
          </w:p>
        </w:tc>
        <w:tc>
          <w:tcPr>
            <w:tcW w:w="1410" w:type="dxa"/>
            <w:gridSpan w:val="2"/>
            <w:tcBorders>
              <w:top w:val="single" w:sz="4" w:space="0" w:color="auto"/>
              <w:left w:val="single" w:sz="12" w:space="0" w:color="auto"/>
              <w:bottom w:val="single" w:sz="4" w:space="0" w:color="auto"/>
              <w:right w:val="single" w:sz="12" w:space="0" w:color="auto"/>
            </w:tcBorders>
            <w:shd w:val="clear" w:color="auto" w:fill="auto"/>
          </w:tcPr>
          <w:p w14:paraId="3793126B" w14:textId="77777777" w:rsidR="006C7785" w:rsidRPr="00340B0D" w:rsidRDefault="006C7785" w:rsidP="00380FCD">
            <w:pPr>
              <w:rPr>
                <w:rFonts w:cs="Arial"/>
                <w:sz w:val="18"/>
                <w:szCs w:val="18"/>
              </w:rPr>
            </w:pPr>
          </w:p>
        </w:tc>
      </w:tr>
      <w:tr w:rsidR="006C7785" w:rsidRPr="00340B0D" w14:paraId="356EF53D" w14:textId="77777777" w:rsidTr="00380FCD">
        <w:trPr>
          <w:gridBefore w:val="1"/>
          <w:wBefore w:w="12" w:type="dxa"/>
        </w:trPr>
        <w:tc>
          <w:tcPr>
            <w:tcW w:w="7824" w:type="dxa"/>
            <w:gridSpan w:val="7"/>
            <w:tcBorders>
              <w:top w:val="single" w:sz="4" w:space="0" w:color="auto"/>
              <w:left w:val="single" w:sz="12" w:space="0" w:color="auto"/>
              <w:bottom w:val="single" w:sz="12" w:space="0" w:color="auto"/>
              <w:right w:val="single" w:sz="12" w:space="0" w:color="auto"/>
            </w:tcBorders>
            <w:shd w:val="clear" w:color="auto" w:fill="auto"/>
          </w:tcPr>
          <w:p w14:paraId="60DBCBF9" w14:textId="77777777" w:rsidR="006C7785" w:rsidRPr="00340B0D" w:rsidRDefault="006C7785" w:rsidP="00380FCD">
            <w:pPr>
              <w:rPr>
                <w:rFonts w:cs="Arial"/>
                <w:sz w:val="18"/>
                <w:szCs w:val="18"/>
              </w:rPr>
            </w:pPr>
          </w:p>
        </w:tc>
        <w:tc>
          <w:tcPr>
            <w:tcW w:w="1410" w:type="dxa"/>
            <w:gridSpan w:val="2"/>
            <w:tcBorders>
              <w:top w:val="single" w:sz="4" w:space="0" w:color="auto"/>
              <w:left w:val="single" w:sz="12" w:space="0" w:color="auto"/>
              <w:bottom w:val="single" w:sz="12" w:space="0" w:color="auto"/>
              <w:right w:val="single" w:sz="12" w:space="0" w:color="auto"/>
            </w:tcBorders>
            <w:shd w:val="clear" w:color="auto" w:fill="auto"/>
          </w:tcPr>
          <w:p w14:paraId="6B2CEC37" w14:textId="77777777" w:rsidR="006C7785" w:rsidRPr="00340B0D" w:rsidRDefault="006C7785" w:rsidP="00380FCD">
            <w:pPr>
              <w:rPr>
                <w:rFonts w:cs="Arial"/>
                <w:sz w:val="18"/>
                <w:szCs w:val="18"/>
              </w:rPr>
            </w:pPr>
          </w:p>
        </w:tc>
      </w:tr>
      <w:tr w:rsidR="006C7785" w:rsidRPr="00340B0D" w14:paraId="12239308" w14:textId="77777777" w:rsidTr="00380FCD">
        <w:trPr>
          <w:gridBefore w:val="1"/>
          <w:wBefore w:w="12" w:type="dxa"/>
        </w:trPr>
        <w:tc>
          <w:tcPr>
            <w:tcW w:w="449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CC2F75A"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E9841DD"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3ACC3F5D" w14:textId="77777777" w:rsidTr="00380FCD">
        <w:trPr>
          <w:gridBefore w:val="1"/>
          <w:wBefore w:w="12" w:type="dxa"/>
        </w:trPr>
        <w:sdt>
          <w:sdtPr>
            <w:rPr>
              <w:rFonts w:cs="Arial"/>
              <w:sz w:val="18"/>
              <w:szCs w:val="18"/>
            </w:rPr>
            <w:alias w:val="Diplay Category"/>
            <w:tag w:val="Diplay Categor"/>
            <w:id w:val="388613809"/>
            <w:placeholder>
              <w:docPart w:val="F9D392E35EFE49DCBBBFF0BF25111F4B"/>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99" w:type="dxa"/>
                <w:gridSpan w:val="4"/>
                <w:tcBorders>
                  <w:top w:val="single" w:sz="4" w:space="0" w:color="auto"/>
                  <w:left w:val="single" w:sz="12" w:space="0" w:color="auto"/>
                  <w:bottom w:val="single" w:sz="12" w:space="0" w:color="auto"/>
                  <w:right w:val="single" w:sz="12" w:space="0" w:color="auto"/>
                </w:tcBorders>
                <w:shd w:val="clear" w:color="auto" w:fill="auto"/>
              </w:tcPr>
              <w:p w14:paraId="79CC41EA" w14:textId="77777777" w:rsidR="006C7785" w:rsidRPr="00340B0D" w:rsidRDefault="006C7785" w:rsidP="00380FCD">
                <w:pPr>
                  <w:rPr>
                    <w:rFonts w:cs="Arial"/>
                    <w:sz w:val="18"/>
                    <w:szCs w:val="18"/>
                  </w:rPr>
                </w:pPr>
                <w:r>
                  <w:rPr>
                    <w:rFonts w:cs="Arial"/>
                    <w:sz w:val="18"/>
                    <w:szCs w:val="18"/>
                  </w:rPr>
                  <w:t>Other</w:t>
                </w:r>
              </w:p>
            </w:tc>
          </w:sdtContent>
        </w:sdt>
        <w:tc>
          <w:tcPr>
            <w:tcW w:w="4103" w:type="dxa"/>
            <w:gridSpan w:val="4"/>
            <w:tcBorders>
              <w:left w:val="single" w:sz="12" w:space="0" w:color="auto"/>
              <w:bottom w:val="single" w:sz="4" w:space="0" w:color="auto"/>
              <w:right w:val="single" w:sz="4" w:space="0" w:color="auto"/>
            </w:tcBorders>
            <w:shd w:val="clear" w:color="auto" w:fill="auto"/>
          </w:tcPr>
          <w:p w14:paraId="2C09AE10" w14:textId="77777777" w:rsidR="006C7785" w:rsidRPr="00340B0D" w:rsidRDefault="006C7785" w:rsidP="00380FCD">
            <w:pPr>
              <w:rPr>
                <w:rFonts w:cs="Arial"/>
                <w:sz w:val="18"/>
                <w:szCs w:val="18"/>
              </w:rPr>
            </w:pPr>
            <w:r w:rsidRPr="00340B0D">
              <w:rPr>
                <w:rFonts w:cs="Arial"/>
                <w:sz w:val="18"/>
                <w:szCs w:val="18"/>
              </w:rPr>
              <w:t>Accuracy</w:t>
            </w:r>
          </w:p>
        </w:tc>
        <w:tc>
          <w:tcPr>
            <w:tcW w:w="632" w:type="dxa"/>
            <w:tcBorders>
              <w:left w:val="single" w:sz="4" w:space="0" w:color="auto"/>
              <w:right w:val="single" w:sz="12" w:space="0" w:color="auto"/>
            </w:tcBorders>
            <w:shd w:val="clear" w:color="auto" w:fill="auto"/>
            <w:vAlign w:val="center"/>
          </w:tcPr>
          <w:p w14:paraId="0A675FA0" w14:textId="77777777" w:rsidR="006C7785" w:rsidRPr="00340B0D" w:rsidRDefault="006C7785" w:rsidP="00380FCD">
            <w:pPr>
              <w:jc w:val="center"/>
              <w:rPr>
                <w:rFonts w:cs="Arial"/>
                <w:sz w:val="18"/>
                <w:szCs w:val="18"/>
              </w:rPr>
            </w:pPr>
          </w:p>
        </w:tc>
      </w:tr>
      <w:tr w:rsidR="006C7785" w:rsidRPr="00340B0D" w14:paraId="329BAE1E" w14:textId="77777777" w:rsidTr="00380FCD">
        <w:trPr>
          <w:gridBefore w:val="1"/>
          <w:wBefore w:w="12" w:type="dxa"/>
        </w:trPr>
        <w:tc>
          <w:tcPr>
            <w:tcW w:w="449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48A79C24"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03" w:type="dxa"/>
            <w:gridSpan w:val="4"/>
            <w:tcBorders>
              <w:left w:val="single" w:sz="12" w:space="0" w:color="auto"/>
              <w:right w:val="single" w:sz="4" w:space="0" w:color="auto"/>
            </w:tcBorders>
            <w:shd w:val="clear" w:color="auto" w:fill="auto"/>
          </w:tcPr>
          <w:p w14:paraId="611DE43F" w14:textId="77777777" w:rsidR="006C7785" w:rsidRPr="00340B0D" w:rsidRDefault="006C7785" w:rsidP="00380FCD">
            <w:pPr>
              <w:rPr>
                <w:rFonts w:cs="Arial"/>
                <w:sz w:val="18"/>
                <w:szCs w:val="18"/>
              </w:rPr>
            </w:pPr>
            <w:r w:rsidRPr="00340B0D">
              <w:rPr>
                <w:rFonts w:cs="Arial"/>
                <w:sz w:val="18"/>
                <w:szCs w:val="18"/>
              </w:rPr>
              <w:t>Contour label</w:t>
            </w:r>
          </w:p>
        </w:tc>
        <w:tc>
          <w:tcPr>
            <w:tcW w:w="632" w:type="dxa"/>
            <w:tcBorders>
              <w:left w:val="single" w:sz="4" w:space="0" w:color="auto"/>
              <w:right w:val="single" w:sz="12" w:space="0" w:color="auto"/>
            </w:tcBorders>
            <w:shd w:val="clear" w:color="auto" w:fill="auto"/>
            <w:vAlign w:val="center"/>
          </w:tcPr>
          <w:p w14:paraId="52CA368D" w14:textId="77777777" w:rsidR="006C7785" w:rsidRPr="00340B0D" w:rsidRDefault="006C7785" w:rsidP="00380FCD">
            <w:pPr>
              <w:jc w:val="center"/>
              <w:rPr>
                <w:rFonts w:cs="Arial"/>
                <w:sz w:val="18"/>
                <w:szCs w:val="18"/>
              </w:rPr>
            </w:pPr>
          </w:p>
        </w:tc>
      </w:tr>
      <w:tr w:rsidR="006C7785" w:rsidRPr="00340B0D" w14:paraId="0CEFE7EB"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19738825" w14:textId="77777777" w:rsidR="006C7785" w:rsidRPr="00340B0D" w:rsidRDefault="006C7785" w:rsidP="00380FCD">
            <w:pPr>
              <w:rPr>
                <w:rFonts w:cs="Arial"/>
                <w:sz w:val="18"/>
                <w:szCs w:val="18"/>
              </w:rPr>
            </w:pPr>
            <w:r w:rsidRPr="00340B0D">
              <w:rPr>
                <w:rFonts w:cs="Arial"/>
                <w:sz w:val="18"/>
                <w:szCs w:val="18"/>
              </w:rPr>
              <w:t>Safety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03AC5B8" w14:textId="77777777" w:rsidR="006C7785" w:rsidRPr="00340B0D" w:rsidRDefault="006C7785" w:rsidP="00380FCD">
            <w:pPr>
              <w:rPr>
                <w:rFonts w:cs="Arial"/>
                <w:sz w:val="18"/>
                <w:szCs w:val="18"/>
              </w:rPr>
            </w:pPr>
            <w:r>
              <w:rPr>
                <w:rFonts w:cs="Arial"/>
                <w:sz w:val="18"/>
                <w:szCs w:val="18"/>
              </w:rPr>
              <w:t>30m</w:t>
            </w:r>
          </w:p>
        </w:tc>
        <w:tc>
          <w:tcPr>
            <w:tcW w:w="4103" w:type="dxa"/>
            <w:gridSpan w:val="4"/>
            <w:tcBorders>
              <w:left w:val="single" w:sz="12" w:space="0" w:color="auto"/>
            </w:tcBorders>
          </w:tcPr>
          <w:p w14:paraId="69BFC1E3" w14:textId="77777777" w:rsidR="006C7785" w:rsidRPr="00340B0D" w:rsidRDefault="006C7785" w:rsidP="00380FCD">
            <w:pPr>
              <w:rPr>
                <w:rFonts w:cs="Arial"/>
                <w:sz w:val="18"/>
                <w:szCs w:val="18"/>
              </w:rPr>
            </w:pPr>
            <w:r w:rsidRPr="00340B0D">
              <w:rPr>
                <w:rFonts w:cs="Arial"/>
                <w:sz w:val="18"/>
                <w:szCs w:val="18"/>
              </w:rPr>
              <w:t>Highlight date dependent</w:t>
            </w:r>
          </w:p>
        </w:tc>
        <w:tc>
          <w:tcPr>
            <w:tcW w:w="632" w:type="dxa"/>
            <w:tcBorders>
              <w:right w:val="single" w:sz="12" w:space="0" w:color="auto"/>
            </w:tcBorders>
          </w:tcPr>
          <w:p w14:paraId="7C7E1B72" w14:textId="77777777" w:rsidR="006C7785" w:rsidRPr="00340B0D" w:rsidRDefault="006C7785" w:rsidP="00380FCD">
            <w:pPr>
              <w:rPr>
                <w:rFonts w:cs="Arial"/>
                <w:sz w:val="18"/>
                <w:szCs w:val="18"/>
              </w:rPr>
            </w:pPr>
          </w:p>
        </w:tc>
      </w:tr>
      <w:tr w:rsidR="006C7785" w:rsidRPr="00340B0D" w14:paraId="7CEEFA87"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AA0CD74" w14:textId="77777777" w:rsidR="006C7785" w:rsidRPr="00340B0D" w:rsidRDefault="006C7785" w:rsidP="00380FCD">
            <w:pPr>
              <w:rPr>
                <w:rFonts w:cs="Arial"/>
                <w:sz w:val="18"/>
                <w:szCs w:val="18"/>
              </w:rPr>
            </w:pPr>
            <w:r w:rsidRPr="00340B0D">
              <w:rPr>
                <w:rFonts w:cs="Arial"/>
                <w:sz w:val="18"/>
                <w:szCs w:val="18"/>
              </w:rPr>
              <w:t>Safety Depth</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5F6C5FD" w14:textId="77777777" w:rsidR="006C7785" w:rsidRPr="00340B0D" w:rsidRDefault="006C7785" w:rsidP="00380FCD">
            <w:pPr>
              <w:rPr>
                <w:rFonts w:cs="Arial"/>
                <w:sz w:val="18"/>
                <w:szCs w:val="18"/>
              </w:rPr>
            </w:pPr>
            <w:r>
              <w:rPr>
                <w:rFonts w:cs="Arial"/>
                <w:sz w:val="18"/>
                <w:szCs w:val="18"/>
              </w:rPr>
              <w:t>30m</w:t>
            </w:r>
          </w:p>
        </w:tc>
        <w:tc>
          <w:tcPr>
            <w:tcW w:w="4103" w:type="dxa"/>
            <w:gridSpan w:val="4"/>
            <w:tcBorders>
              <w:left w:val="single" w:sz="12" w:space="0" w:color="auto"/>
            </w:tcBorders>
          </w:tcPr>
          <w:p w14:paraId="5716557F" w14:textId="77777777" w:rsidR="006C7785" w:rsidRPr="00340B0D" w:rsidRDefault="006C7785" w:rsidP="00380FCD">
            <w:pPr>
              <w:rPr>
                <w:rFonts w:cs="Arial"/>
                <w:sz w:val="18"/>
                <w:szCs w:val="18"/>
              </w:rPr>
            </w:pPr>
            <w:r w:rsidRPr="00340B0D">
              <w:rPr>
                <w:rFonts w:cs="Arial"/>
                <w:sz w:val="18"/>
                <w:szCs w:val="18"/>
              </w:rPr>
              <w:t>Highlight document</w:t>
            </w:r>
          </w:p>
        </w:tc>
        <w:tc>
          <w:tcPr>
            <w:tcW w:w="632" w:type="dxa"/>
            <w:tcBorders>
              <w:right w:val="single" w:sz="12" w:space="0" w:color="auto"/>
            </w:tcBorders>
          </w:tcPr>
          <w:p w14:paraId="0EDADA22" w14:textId="77777777" w:rsidR="006C7785" w:rsidRPr="00340B0D" w:rsidRDefault="006C7785" w:rsidP="00380FCD">
            <w:pPr>
              <w:jc w:val="center"/>
              <w:rPr>
                <w:rFonts w:cs="Arial"/>
                <w:sz w:val="18"/>
                <w:szCs w:val="18"/>
              </w:rPr>
            </w:pPr>
          </w:p>
        </w:tc>
      </w:tr>
      <w:tr w:rsidR="006C7785" w:rsidRPr="00340B0D" w14:paraId="666B0C8D"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70E0560" w14:textId="77777777" w:rsidR="006C7785" w:rsidRPr="00340B0D" w:rsidRDefault="006C7785" w:rsidP="00380FCD">
            <w:pPr>
              <w:rPr>
                <w:rFonts w:cs="Arial"/>
                <w:sz w:val="18"/>
                <w:szCs w:val="18"/>
              </w:rPr>
            </w:pPr>
            <w:r w:rsidRPr="00340B0D">
              <w:rPr>
                <w:rFonts w:cs="Arial"/>
                <w:sz w:val="18"/>
                <w:szCs w:val="18"/>
              </w:rPr>
              <w:t>Deep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FF12949"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1C9C7A3" w14:textId="77777777" w:rsidR="006C7785" w:rsidRPr="00340B0D" w:rsidRDefault="006C7785" w:rsidP="00380FCD">
            <w:pPr>
              <w:rPr>
                <w:rFonts w:cs="Arial"/>
                <w:b/>
                <w:bCs/>
                <w:sz w:val="18"/>
                <w:szCs w:val="18"/>
              </w:rPr>
            </w:pPr>
            <w:r w:rsidRPr="00340B0D">
              <w:rPr>
                <w:rFonts w:cs="Arial"/>
                <w:sz w:val="18"/>
                <w:szCs w:val="18"/>
              </w:rPr>
              <w:t>Highlight info</w:t>
            </w:r>
          </w:p>
        </w:tc>
        <w:tc>
          <w:tcPr>
            <w:tcW w:w="632" w:type="dxa"/>
            <w:tcBorders>
              <w:right w:val="single" w:sz="12" w:space="0" w:color="auto"/>
            </w:tcBorders>
          </w:tcPr>
          <w:p w14:paraId="04FC8445" w14:textId="77777777" w:rsidR="006C7785" w:rsidRPr="00340B0D" w:rsidRDefault="006C7785" w:rsidP="00380FCD">
            <w:pPr>
              <w:jc w:val="center"/>
              <w:rPr>
                <w:rFonts w:cs="Arial"/>
                <w:sz w:val="18"/>
                <w:szCs w:val="18"/>
              </w:rPr>
            </w:pPr>
          </w:p>
        </w:tc>
      </w:tr>
      <w:tr w:rsidR="006C7785" w:rsidRPr="00340B0D" w14:paraId="71876F10"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33CD73FC" w14:textId="77777777" w:rsidR="006C7785" w:rsidRPr="00340B0D" w:rsidRDefault="006C7785" w:rsidP="00380FCD">
            <w:pPr>
              <w:rPr>
                <w:rFonts w:cs="Arial"/>
                <w:sz w:val="18"/>
                <w:szCs w:val="18"/>
              </w:rPr>
            </w:pPr>
            <w:r w:rsidRPr="00340B0D">
              <w:rPr>
                <w:rFonts w:cs="Arial"/>
                <w:sz w:val="18"/>
                <w:szCs w:val="18"/>
              </w:rPr>
              <w:t>Shallow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BE76090"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2670623C" w14:textId="77777777" w:rsidR="006C7785" w:rsidRPr="00340B0D" w:rsidRDefault="006C7785" w:rsidP="00380FCD">
            <w:pPr>
              <w:rPr>
                <w:rFonts w:cs="Arial"/>
                <w:sz w:val="18"/>
                <w:szCs w:val="18"/>
              </w:rPr>
            </w:pPr>
            <w:r w:rsidRPr="00340B0D">
              <w:rPr>
                <w:rFonts w:cs="Arial"/>
                <w:sz w:val="18"/>
                <w:szCs w:val="18"/>
              </w:rPr>
              <w:t>Shallow Pattern</w:t>
            </w:r>
          </w:p>
        </w:tc>
        <w:tc>
          <w:tcPr>
            <w:tcW w:w="632" w:type="dxa"/>
            <w:tcBorders>
              <w:right w:val="single" w:sz="12" w:space="0" w:color="auto"/>
            </w:tcBorders>
          </w:tcPr>
          <w:p w14:paraId="40755D41" w14:textId="77777777" w:rsidR="006C7785" w:rsidRPr="00340B0D" w:rsidRDefault="006C7785" w:rsidP="00380FCD">
            <w:pPr>
              <w:jc w:val="center"/>
              <w:rPr>
                <w:rFonts w:cs="Arial"/>
                <w:sz w:val="18"/>
                <w:szCs w:val="18"/>
              </w:rPr>
            </w:pPr>
          </w:p>
        </w:tc>
      </w:tr>
      <w:tr w:rsidR="006C7785" w:rsidRPr="00340B0D" w14:paraId="7CD5213E"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3BC9A97" w14:textId="77777777" w:rsidR="006C7785" w:rsidRPr="00340B0D" w:rsidRDefault="006C7785" w:rsidP="00380FCD">
            <w:pPr>
              <w:rPr>
                <w:rFonts w:cs="Arial"/>
                <w:sz w:val="18"/>
                <w:szCs w:val="18"/>
              </w:rPr>
            </w:pPr>
            <w:r w:rsidRPr="00340B0D">
              <w:rPr>
                <w:rFonts w:cs="Arial"/>
                <w:sz w:val="18"/>
                <w:szCs w:val="18"/>
              </w:rPr>
              <w:t>Four Shades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58394B5"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3ECB55A" w14:textId="77777777" w:rsidR="006C7785" w:rsidRPr="00340B0D" w:rsidRDefault="006C7785" w:rsidP="00380FCD">
            <w:pPr>
              <w:rPr>
                <w:rFonts w:cs="Arial"/>
                <w:sz w:val="18"/>
                <w:szCs w:val="18"/>
              </w:rPr>
            </w:pPr>
            <w:r w:rsidRPr="00340B0D">
              <w:rPr>
                <w:rFonts w:cs="Arial"/>
                <w:sz w:val="18"/>
                <w:szCs w:val="18"/>
              </w:rPr>
              <w:t>Unknown</w:t>
            </w:r>
          </w:p>
        </w:tc>
        <w:tc>
          <w:tcPr>
            <w:tcW w:w="632" w:type="dxa"/>
            <w:tcBorders>
              <w:right w:val="single" w:sz="12" w:space="0" w:color="auto"/>
            </w:tcBorders>
          </w:tcPr>
          <w:p w14:paraId="6AF6101D" w14:textId="77777777" w:rsidR="006C7785" w:rsidRPr="00340B0D" w:rsidRDefault="006C7785" w:rsidP="00380FCD">
            <w:pPr>
              <w:jc w:val="center"/>
              <w:rPr>
                <w:rFonts w:cs="Arial"/>
                <w:sz w:val="18"/>
                <w:szCs w:val="18"/>
              </w:rPr>
            </w:pPr>
          </w:p>
        </w:tc>
      </w:tr>
      <w:tr w:rsidR="006C7785" w:rsidRPr="00340B0D" w14:paraId="680E7CE7"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17693958" w14:textId="77777777" w:rsidR="006C7785" w:rsidRPr="00340B0D" w:rsidRDefault="006C7785" w:rsidP="00380FCD">
            <w:pPr>
              <w:rPr>
                <w:rFonts w:cs="Arial"/>
                <w:sz w:val="18"/>
                <w:szCs w:val="18"/>
              </w:rPr>
            </w:pPr>
            <w:r w:rsidRPr="00340B0D">
              <w:rPr>
                <w:rFonts w:cs="Arial"/>
                <w:sz w:val="18"/>
                <w:szCs w:val="18"/>
              </w:rPr>
              <w:t>Radar Overlay</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AC99526"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626BA4C6" w14:textId="77777777" w:rsidR="006C7785" w:rsidRPr="00340B0D" w:rsidRDefault="006C7785" w:rsidP="00380FCD">
            <w:pPr>
              <w:rPr>
                <w:rFonts w:cs="Arial"/>
                <w:sz w:val="18"/>
                <w:szCs w:val="18"/>
              </w:rPr>
            </w:pPr>
            <w:r w:rsidRPr="00340B0D">
              <w:rPr>
                <w:rFonts w:cs="Arial"/>
                <w:sz w:val="18"/>
                <w:szCs w:val="18"/>
              </w:rPr>
              <w:t>Update Review</w:t>
            </w:r>
          </w:p>
        </w:tc>
        <w:tc>
          <w:tcPr>
            <w:tcW w:w="632" w:type="dxa"/>
            <w:tcBorders>
              <w:right w:val="single" w:sz="12" w:space="0" w:color="auto"/>
            </w:tcBorders>
          </w:tcPr>
          <w:p w14:paraId="569D3531" w14:textId="77777777" w:rsidR="006C7785" w:rsidRPr="00340B0D" w:rsidRDefault="006C7785" w:rsidP="00380FCD">
            <w:pPr>
              <w:jc w:val="center"/>
              <w:rPr>
                <w:rFonts w:cs="Arial"/>
                <w:sz w:val="18"/>
                <w:szCs w:val="18"/>
              </w:rPr>
            </w:pPr>
          </w:p>
        </w:tc>
      </w:tr>
      <w:tr w:rsidR="006C7785" w:rsidRPr="00340B0D" w14:paraId="1D2134E3"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EDA9D89" w14:textId="77777777" w:rsidR="006C7785" w:rsidRPr="00340B0D" w:rsidRDefault="006C7785" w:rsidP="00380FCD">
            <w:pPr>
              <w:rPr>
                <w:rFonts w:cs="Arial"/>
                <w:sz w:val="18"/>
                <w:szCs w:val="18"/>
              </w:rPr>
            </w:pPr>
            <w:r w:rsidRPr="00340B0D">
              <w:rPr>
                <w:rFonts w:cs="Arial"/>
                <w:sz w:val="18"/>
                <w:szCs w:val="18"/>
              </w:rPr>
              <w:t>Plain Boundaries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3DA4EA8"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9088496" w14:textId="77777777" w:rsidR="006C7785" w:rsidRPr="00340B0D" w:rsidRDefault="006C7785" w:rsidP="00380FCD">
            <w:pPr>
              <w:rPr>
                <w:rFonts w:cs="Arial"/>
                <w:sz w:val="18"/>
                <w:szCs w:val="18"/>
              </w:rPr>
            </w:pPr>
            <w:r w:rsidRPr="00340B0D">
              <w:rPr>
                <w:rFonts w:cs="Arial"/>
                <w:b/>
                <w:bCs/>
                <w:sz w:val="18"/>
                <w:szCs w:val="18"/>
              </w:rPr>
              <w:t>Text Groups</w:t>
            </w:r>
          </w:p>
        </w:tc>
        <w:tc>
          <w:tcPr>
            <w:tcW w:w="632" w:type="dxa"/>
            <w:tcBorders>
              <w:right w:val="single" w:sz="12" w:space="0" w:color="auto"/>
            </w:tcBorders>
            <w:vAlign w:val="center"/>
          </w:tcPr>
          <w:p w14:paraId="76D32436" w14:textId="77777777" w:rsidR="006C7785" w:rsidRPr="00340B0D" w:rsidRDefault="006C7785" w:rsidP="00380FCD">
            <w:pPr>
              <w:jc w:val="center"/>
              <w:rPr>
                <w:rFonts w:cs="Arial"/>
                <w:sz w:val="18"/>
                <w:szCs w:val="18"/>
              </w:rPr>
            </w:pPr>
          </w:p>
        </w:tc>
      </w:tr>
      <w:tr w:rsidR="006C7785" w:rsidRPr="00340B0D" w14:paraId="04515E1A"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1DF6B951" w14:textId="77777777" w:rsidR="006C7785" w:rsidRPr="00340B0D" w:rsidRDefault="006C7785" w:rsidP="00380FCD">
            <w:pPr>
              <w:rPr>
                <w:rFonts w:cs="Arial"/>
                <w:sz w:val="18"/>
                <w:szCs w:val="18"/>
              </w:rPr>
            </w:pPr>
            <w:r w:rsidRPr="00340B0D">
              <w:rPr>
                <w:rFonts w:cs="Arial"/>
                <w:sz w:val="18"/>
                <w:szCs w:val="18"/>
              </w:rPr>
              <w:t>Simplified Symbols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D300B88" w14:textId="77777777" w:rsidR="006C7785" w:rsidRPr="00340B0D" w:rsidRDefault="006C7785" w:rsidP="00380FCD">
            <w:pPr>
              <w:rPr>
                <w:rFonts w:cs="Arial"/>
                <w:sz w:val="18"/>
                <w:szCs w:val="18"/>
              </w:rPr>
            </w:pPr>
            <w:r>
              <w:rPr>
                <w:rFonts w:cs="Arial"/>
                <w:sz w:val="18"/>
                <w:szCs w:val="18"/>
              </w:rPr>
              <w:t>false</w:t>
            </w:r>
          </w:p>
        </w:tc>
        <w:tc>
          <w:tcPr>
            <w:tcW w:w="4103" w:type="dxa"/>
            <w:gridSpan w:val="4"/>
            <w:tcBorders>
              <w:left w:val="single" w:sz="12" w:space="0" w:color="auto"/>
            </w:tcBorders>
          </w:tcPr>
          <w:p w14:paraId="57370F3C" w14:textId="77777777" w:rsidR="006C7785" w:rsidRPr="00340B0D" w:rsidRDefault="006C7785" w:rsidP="00380FCD">
            <w:pPr>
              <w:rPr>
                <w:rFonts w:cs="Arial"/>
                <w:sz w:val="18"/>
                <w:szCs w:val="18"/>
              </w:rPr>
            </w:pPr>
            <w:r w:rsidRPr="00340B0D">
              <w:rPr>
                <w:rFonts w:cs="Arial"/>
                <w:sz w:val="18"/>
                <w:szCs w:val="18"/>
              </w:rPr>
              <w:t>Chart Text</w:t>
            </w:r>
          </w:p>
        </w:tc>
        <w:tc>
          <w:tcPr>
            <w:tcW w:w="632" w:type="dxa"/>
            <w:tcBorders>
              <w:right w:val="single" w:sz="12" w:space="0" w:color="auto"/>
            </w:tcBorders>
            <w:vAlign w:val="center"/>
          </w:tcPr>
          <w:p w14:paraId="76505ECA" w14:textId="77777777" w:rsidR="006C7785" w:rsidRPr="00340B0D" w:rsidRDefault="006C7785" w:rsidP="00380FCD">
            <w:pPr>
              <w:jc w:val="center"/>
              <w:rPr>
                <w:rFonts w:cs="Arial"/>
                <w:sz w:val="18"/>
                <w:szCs w:val="18"/>
              </w:rPr>
            </w:pPr>
          </w:p>
        </w:tc>
      </w:tr>
      <w:tr w:rsidR="006C7785" w:rsidRPr="00340B0D" w14:paraId="7C6F62F3"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093C285" w14:textId="77777777" w:rsidR="006C7785" w:rsidRPr="00340B0D" w:rsidRDefault="006C7785" w:rsidP="00380FCD">
            <w:pPr>
              <w:rPr>
                <w:rFonts w:cs="Arial"/>
                <w:sz w:val="18"/>
                <w:szCs w:val="18"/>
              </w:rPr>
            </w:pPr>
            <w:r w:rsidRPr="00340B0D">
              <w:rPr>
                <w:rFonts w:cs="Arial"/>
                <w:sz w:val="18"/>
                <w:szCs w:val="18"/>
              </w:rPr>
              <w:t>Full Light Lines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F9A2F32"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9118AEC"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32" w:type="dxa"/>
            <w:tcBorders>
              <w:right w:val="single" w:sz="12" w:space="0" w:color="auto"/>
            </w:tcBorders>
            <w:vAlign w:val="center"/>
          </w:tcPr>
          <w:p w14:paraId="110B6005" w14:textId="77777777" w:rsidR="006C7785" w:rsidRPr="00340B0D" w:rsidRDefault="006C7785" w:rsidP="00380FCD">
            <w:pPr>
              <w:jc w:val="center"/>
              <w:rPr>
                <w:rFonts w:cs="Arial"/>
                <w:sz w:val="18"/>
                <w:szCs w:val="18"/>
              </w:rPr>
            </w:pPr>
          </w:p>
        </w:tc>
      </w:tr>
      <w:tr w:rsidR="006C7785" w:rsidRPr="00340B0D" w14:paraId="185A1517"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5833FAE3" w14:textId="77777777" w:rsidR="006C7785" w:rsidRPr="00340B0D" w:rsidRDefault="006C7785" w:rsidP="00380FCD">
            <w:pPr>
              <w:rPr>
                <w:rFonts w:cs="Arial"/>
                <w:sz w:val="18"/>
                <w:szCs w:val="18"/>
              </w:rPr>
            </w:pPr>
            <w:r w:rsidRPr="00340B0D">
              <w:rPr>
                <w:rFonts w:cs="Arial"/>
                <w:sz w:val="18"/>
                <w:szCs w:val="18"/>
              </w:rPr>
              <w:t>Ignore scale minimum</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D2CC4FC"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98DCE51"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32" w:type="dxa"/>
            <w:tcBorders>
              <w:right w:val="single" w:sz="12" w:space="0" w:color="auto"/>
            </w:tcBorders>
            <w:vAlign w:val="center"/>
          </w:tcPr>
          <w:p w14:paraId="7030B9F0" w14:textId="77777777" w:rsidR="006C7785" w:rsidRPr="00340B0D" w:rsidRDefault="006C7785" w:rsidP="00380FCD">
            <w:pPr>
              <w:jc w:val="center"/>
              <w:rPr>
                <w:rFonts w:cs="Arial"/>
                <w:sz w:val="18"/>
                <w:szCs w:val="18"/>
              </w:rPr>
            </w:pPr>
          </w:p>
        </w:tc>
      </w:tr>
      <w:tr w:rsidR="006C7785" w:rsidRPr="00340B0D" w14:paraId="3D2D35AE"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52E7D238" w14:textId="77777777" w:rsidR="006C7785" w:rsidRPr="00340B0D" w:rsidRDefault="006C7785" w:rsidP="00380FCD">
            <w:pPr>
              <w:rPr>
                <w:rFonts w:cs="Arial"/>
                <w:sz w:val="18"/>
                <w:szCs w:val="18"/>
              </w:rPr>
            </w:pPr>
            <w:r w:rsidRPr="00340B0D">
              <w:rPr>
                <w:rFonts w:cs="Arial"/>
                <w:sz w:val="18"/>
                <w:szCs w:val="18"/>
              </w:rPr>
              <w:t>Shallow Water Dangers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tcPr>
          <w:p w14:paraId="22789765"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0754CA7F" w14:textId="77777777" w:rsidR="006C7785" w:rsidRPr="00340B0D" w:rsidRDefault="006C7785" w:rsidP="00380FCD">
            <w:pPr>
              <w:rPr>
                <w:rFonts w:cs="Arial"/>
                <w:sz w:val="18"/>
                <w:szCs w:val="18"/>
              </w:rPr>
            </w:pPr>
            <w:r w:rsidRPr="00340B0D">
              <w:rPr>
                <w:rFonts w:cs="Arial"/>
                <w:sz w:val="18"/>
                <w:szCs w:val="18"/>
              </w:rPr>
              <w:t xml:space="preserve">        Names</w:t>
            </w:r>
          </w:p>
        </w:tc>
        <w:tc>
          <w:tcPr>
            <w:tcW w:w="632" w:type="dxa"/>
            <w:tcBorders>
              <w:right w:val="single" w:sz="12" w:space="0" w:color="auto"/>
            </w:tcBorders>
            <w:vAlign w:val="center"/>
          </w:tcPr>
          <w:p w14:paraId="5AE92494" w14:textId="77777777" w:rsidR="006C7785" w:rsidRPr="00340B0D" w:rsidRDefault="006C7785" w:rsidP="00380FCD">
            <w:pPr>
              <w:jc w:val="center"/>
              <w:rPr>
                <w:rFonts w:cs="Arial"/>
                <w:sz w:val="18"/>
                <w:szCs w:val="18"/>
              </w:rPr>
            </w:pPr>
          </w:p>
        </w:tc>
      </w:tr>
      <w:tr w:rsidR="006C7785" w:rsidRPr="00340B0D" w14:paraId="03C7F9A8" w14:textId="77777777" w:rsidTr="00380FCD">
        <w:trPr>
          <w:gridBefore w:val="1"/>
          <w:wBefore w:w="12" w:type="dxa"/>
        </w:trPr>
        <w:tc>
          <w:tcPr>
            <w:tcW w:w="4499"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0A712DFB"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03" w:type="dxa"/>
            <w:gridSpan w:val="4"/>
            <w:tcBorders>
              <w:left w:val="single" w:sz="12" w:space="0" w:color="auto"/>
            </w:tcBorders>
          </w:tcPr>
          <w:p w14:paraId="32FD9A86"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32" w:type="dxa"/>
            <w:tcBorders>
              <w:right w:val="single" w:sz="12" w:space="0" w:color="auto"/>
            </w:tcBorders>
          </w:tcPr>
          <w:p w14:paraId="461DE431" w14:textId="77777777" w:rsidR="006C7785" w:rsidRPr="00340B0D" w:rsidRDefault="006C7785" w:rsidP="00380FCD">
            <w:pPr>
              <w:jc w:val="center"/>
              <w:rPr>
                <w:rFonts w:cs="Arial"/>
                <w:sz w:val="18"/>
                <w:szCs w:val="18"/>
              </w:rPr>
            </w:pPr>
          </w:p>
        </w:tc>
      </w:tr>
      <w:tr w:rsidR="006C7785" w:rsidRPr="00340B0D" w14:paraId="72DF4A8C" w14:textId="77777777" w:rsidTr="00380FCD">
        <w:trPr>
          <w:gridBefore w:val="1"/>
          <w:wBefore w:w="12" w:type="dxa"/>
        </w:trPr>
        <w:sdt>
          <w:sdtPr>
            <w:rPr>
              <w:rFonts w:cs="Arial"/>
              <w:sz w:val="18"/>
              <w:szCs w:val="18"/>
            </w:rPr>
            <w:alias w:val="Palette"/>
            <w:tag w:val="Palette"/>
            <w:id w:val="-772396945"/>
            <w:placeholder>
              <w:docPart w:val="A236D218B6B14846BAFFAC731B32017C"/>
            </w:placeholder>
            <w:comboBox>
              <w:listItem w:displayText="Day" w:value="Day"/>
              <w:listItem w:displayText="Dusk" w:value="Dusk"/>
              <w:listItem w:displayText="Night" w:value="Night"/>
            </w:comboBox>
          </w:sdtPr>
          <w:sdtContent>
            <w:tc>
              <w:tcPr>
                <w:tcW w:w="4499" w:type="dxa"/>
                <w:gridSpan w:val="4"/>
                <w:tcBorders>
                  <w:left w:val="single" w:sz="12" w:space="0" w:color="auto"/>
                  <w:bottom w:val="single" w:sz="12" w:space="0" w:color="auto"/>
                  <w:right w:val="single" w:sz="12" w:space="0" w:color="auto"/>
                </w:tcBorders>
              </w:tcPr>
              <w:p w14:paraId="29C14AF2" w14:textId="77777777" w:rsidR="006C7785" w:rsidRPr="00340B0D" w:rsidRDefault="006C7785" w:rsidP="00380FCD">
                <w:pPr>
                  <w:rPr>
                    <w:rFonts w:cs="Arial"/>
                    <w:sz w:val="18"/>
                    <w:szCs w:val="18"/>
                  </w:rPr>
                </w:pPr>
                <w:r>
                  <w:rPr>
                    <w:rFonts w:cs="Arial"/>
                    <w:sz w:val="18"/>
                    <w:szCs w:val="18"/>
                  </w:rPr>
                  <w:t>Night</w:t>
                </w:r>
              </w:p>
            </w:tc>
          </w:sdtContent>
        </w:sdt>
        <w:tc>
          <w:tcPr>
            <w:tcW w:w="4103" w:type="dxa"/>
            <w:gridSpan w:val="4"/>
            <w:tcBorders>
              <w:left w:val="single" w:sz="12" w:space="0" w:color="auto"/>
            </w:tcBorders>
          </w:tcPr>
          <w:p w14:paraId="7764E021"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32" w:type="dxa"/>
            <w:tcBorders>
              <w:right w:val="single" w:sz="12" w:space="0" w:color="auto"/>
            </w:tcBorders>
          </w:tcPr>
          <w:p w14:paraId="73F7575C" w14:textId="77777777" w:rsidR="006C7785" w:rsidRPr="00340B0D" w:rsidRDefault="006C7785" w:rsidP="00380FCD">
            <w:pPr>
              <w:jc w:val="center"/>
              <w:rPr>
                <w:rFonts w:cs="Arial"/>
                <w:sz w:val="18"/>
                <w:szCs w:val="18"/>
              </w:rPr>
            </w:pPr>
          </w:p>
        </w:tc>
      </w:tr>
      <w:tr w:rsidR="006C7785" w:rsidRPr="00340B0D" w14:paraId="1D22AAE1"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FFFFFF" w:themeFill="background1"/>
            <w:vAlign w:val="center"/>
          </w:tcPr>
          <w:p w14:paraId="7B3BCCE0" w14:textId="77777777" w:rsidR="006C7785" w:rsidRPr="00340B0D" w:rsidRDefault="006C7785" w:rsidP="00380FCD">
            <w:pPr>
              <w:jc w:val="center"/>
              <w:rPr>
                <w:rFonts w:cs="Arial"/>
                <w:b/>
                <w:bCs/>
                <w:sz w:val="18"/>
                <w:szCs w:val="18"/>
              </w:rPr>
            </w:pPr>
          </w:p>
        </w:tc>
        <w:tc>
          <w:tcPr>
            <w:tcW w:w="4103" w:type="dxa"/>
            <w:gridSpan w:val="4"/>
            <w:tcBorders>
              <w:left w:val="single" w:sz="12" w:space="0" w:color="auto"/>
            </w:tcBorders>
          </w:tcPr>
          <w:p w14:paraId="402F9C7E" w14:textId="77777777" w:rsidR="006C7785" w:rsidRPr="00340B0D" w:rsidRDefault="006C7785" w:rsidP="00380FCD">
            <w:pPr>
              <w:rPr>
                <w:rFonts w:cs="Arial"/>
                <w:sz w:val="18"/>
                <w:szCs w:val="18"/>
              </w:rPr>
            </w:pPr>
          </w:p>
        </w:tc>
        <w:tc>
          <w:tcPr>
            <w:tcW w:w="632" w:type="dxa"/>
            <w:tcBorders>
              <w:right w:val="single" w:sz="12" w:space="0" w:color="auto"/>
            </w:tcBorders>
            <w:vAlign w:val="center"/>
          </w:tcPr>
          <w:p w14:paraId="7D9375FF" w14:textId="77777777" w:rsidR="006C7785" w:rsidRPr="00340B0D" w:rsidRDefault="006C7785" w:rsidP="00380FCD">
            <w:pPr>
              <w:jc w:val="center"/>
              <w:rPr>
                <w:rFonts w:cs="Arial"/>
                <w:sz w:val="18"/>
                <w:szCs w:val="18"/>
              </w:rPr>
            </w:pPr>
          </w:p>
        </w:tc>
      </w:tr>
      <w:tr w:rsidR="006C7785" w:rsidRPr="00340B0D" w14:paraId="7BEAFBCB" w14:textId="77777777" w:rsidTr="00380FCD">
        <w:trPr>
          <w:gridBefore w:val="1"/>
          <w:wBefore w:w="12" w:type="dxa"/>
        </w:trPr>
        <w:tc>
          <w:tcPr>
            <w:tcW w:w="4499" w:type="dxa"/>
            <w:gridSpan w:val="4"/>
            <w:tcBorders>
              <w:left w:val="single" w:sz="12" w:space="0" w:color="auto"/>
              <w:bottom w:val="single" w:sz="12" w:space="0" w:color="auto"/>
              <w:right w:val="single" w:sz="12" w:space="0" w:color="auto"/>
            </w:tcBorders>
            <w:shd w:val="clear" w:color="auto" w:fill="FFFFFF" w:themeFill="background1"/>
          </w:tcPr>
          <w:p w14:paraId="56023B4D" w14:textId="77777777" w:rsidR="006C7785" w:rsidRPr="00340B0D" w:rsidRDefault="006C7785" w:rsidP="00380FCD">
            <w:pPr>
              <w:rPr>
                <w:rFonts w:cs="Arial"/>
                <w:sz w:val="18"/>
                <w:szCs w:val="18"/>
              </w:rPr>
            </w:pPr>
          </w:p>
        </w:tc>
        <w:tc>
          <w:tcPr>
            <w:tcW w:w="4103" w:type="dxa"/>
            <w:gridSpan w:val="4"/>
            <w:tcBorders>
              <w:left w:val="single" w:sz="12" w:space="0" w:color="auto"/>
              <w:bottom w:val="single" w:sz="12" w:space="0" w:color="auto"/>
            </w:tcBorders>
          </w:tcPr>
          <w:p w14:paraId="2EA9D057" w14:textId="77777777" w:rsidR="006C7785" w:rsidRPr="00340B0D" w:rsidRDefault="006C7785" w:rsidP="00380FCD">
            <w:pPr>
              <w:jc w:val="center"/>
              <w:rPr>
                <w:rFonts w:cs="Arial"/>
                <w:sz w:val="18"/>
                <w:szCs w:val="18"/>
              </w:rPr>
            </w:pPr>
          </w:p>
        </w:tc>
        <w:tc>
          <w:tcPr>
            <w:tcW w:w="632" w:type="dxa"/>
            <w:tcBorders>
              <w:bottom w:val="single" w:sz="12" w:space="0" w:color="auto"/>
              <w:right w:val="single" w:sz="12" w:space="0" w:color="auto"/>
            </w:tcBorders>
            <w:vAlign w:val="center"/>
          </w:tcPr>
          <w:p w14:paraId="43AA6B81" w14:textId="77777777" w:rsidR="006C7785" w:rsidRPr="00340B0D" w:rsidRDefault="006C7785" w:rsidP="00380FCD">
            <w:pPr>
              <w:jc w:val="center"/>
              <w:rPr>
                <w:rFonts w:cs="Arial"/>
                <w:sz w:val="18"/>
                <w:szCs w:val="18"/>
              </w:rPr>
            </w:pPr>
          </w:p>
        </w:tc>
      </w:tr>
      <w:tr w:rsidR="006C7785" w:rsidRPr="00340B0D" w14:paraId="0B991F88"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0CA82FA"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40F5768"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791E07EC" w14:textId="77777777" w:rsidTr="00380FCD">
        <w:trPr>
          <w:gridBefore w:val="1"/>
          <w:wBefore w:w="12" w:type="dxa"/>
          <w:trHeight w:val="287"/>
        </w:trPr>
        <w:tc>
          <w:tcPr>
            <w:tcW w:w="2709" w:type="dxa"/>
            <w:tcBorders>
              <w:left w:val="single" w:sz="12" w:space="0" w:color="auto"/>
              <w:bottom w:val="single" w:sz="4" w:space="0" w:color="auto"/>
            </w:tcBorders>
          </w:tcPr>
          <w:p w14:paraId="0C5B4EE5" w14:textId="77777777" w:rsidR="006C7785" w:rsidRPr="00340B0D" w:rsidRDefault="006C7785" w:rsidP="00380FCD">
            <w:pPr>
              <w:rPr>
                <w:rFonts w:cs="Arial"/>
                <w:sz w:val="18"/>
                <w:szCs w:val="18"/>
              </w:rPr>
            </w:pPr>
            <w:r w:rsidRPr="00340B0D">
              <w:rPr>
                <w:rFonts w:cs="Arial"/>
                <w:sz w:val="18"/>
                <w:szCs w:val="18"/>
              </w:rPr>
              <w:t>Start Date</w:t>
            </w:r>
          </w:p>
        </w:tc>
        <w:tc>
          <w:tcPr>
            <w:tcW w:w="1790" w:type="dxa"/>
            <w:gridSpan w:val="3"/>
            <w:tcBorders>
              <w:bottom w:val="single" w:sz="4" w:space="0" w:color="auto"/>
              <w:right w:val="single" w:sz="12" w:space="0" w:color="auto"/>
            </w:tcBorders>
          </w:tcPr>
          <w:p w14:paraId="25EE5A4B" w14:textId="77777777" w:rsidR="006C7785" w:rsidRPr="00340B0D" w:rsidRDefault="006C7785" w:rsidP="00380FCD">
            <w:pPr>
              <w:rPr>
                <w:rFonts w:cs="Arial"/>
                <w:sz w:val="18"/>
                <w:szCs w:val="18"/>
              </w:rPr>
            </w:pPr>
          </w:p>
        </w:tc>
        <w:tc>
          <w:tcPr>
            <w:tcW w:w="2809" w:type="dxa"/>
            <w:gridSpan w:val="2"/>
            <w:tcBorders>
              <w:left w:val="single" w:sz="12" w:space="0" w:color="auto"/>
              <w:bottom w:val="single" w:sz="4" w:space="0" w:color="auto"/>
              <w:right w:val="single" w:sz="4" w:space="0" w:color="auto"/>
            </w:tcBorders>
            <w:vAlign w:val="center"/>
          </w:tcPr>
          <w:p w14:paraId="440AC471" w14:textId="77777777" w:rsidR="006C7785" w:rsidRPr="00340B0D" w:rsidRDefault="006C7785" w:rsidP="00380FCD">
            <w:pPr>
              <w:rPr>
                <w:rFonts w:cs="Arial"/>
                <w:sz w:val="18"/>
                <w:szCs w:val="18"/>
              </w:rPr>
            </w:pPr>
            <w:r w:rsidRPr="00340B0D">
              <w:rPr>
                <w:rFonts w:cs="Arial"/>
                <w:sz w:val="18"/>
                <w:szCs w:val="18"/>
              </w:rPr>
              <w:t>Centre</w:t>
            </w:r>
          </w:p>
        </w:tc>
        <w:tc>
          <w:tcPr>
            <w:tcW w:w="1926" w:type="dxa"/>
            <w:gridSpan w:val="3"/>
            <w:tcBorders>
              <w:left w:val="single" w:sz="4" w:space="0" w:color="auto"/>
              <w:bottom w:val="single" w:sz="4" w:space="0" w:color="auto"/>
              <w:right w:val="single" w:sz="12" w:space="0" w:color="auto"/>
            </w:tcBorders>
            <w:vAlign w:val="center"/>
          </w:tcPr>
          <w:p w14:paraId="6C1EEAAE" w14:textId="77777777" w:rsidR="006C7785" w:rsidRPr="00340B0D" w:rsidRDefault="006C7785" w:rsidP="00380FCD">
            <w:pPr>
              <w:rPr>
                <w:rFonts w:cs="Arial"/>
                <w:sz w:val="18"/>
                <w:szCs w:val="18"/>
              </w:rPr>
            </w:pPr>
          </w:p>
        </w:tc>
      </w:tr>
      <w:tr w:rsidR="006C7785" w:rsidRPr="00340B0D" w14:paraId="3001BCA0" w14:textId="77777777" w:rsidTr="00380FCD">
        <w:trPr>
          <w:gridBefore w:val="1"/>
          <w:wBefore w:w="12" w:type="dxa"/>
        </w:trPr>
        <w:tc>
          <w:tcPr>
            <w:tcW w:w="2709" w:type="dxa"/>
            <w:tcBorders>
              <w:left w:val="single" w:sz="12" w:space="0" w:color="auto"/>
              <w:bottom w:val="single" w:sz="4" w:space="0" w:color="auto"/>
            </w:tcBorders>
          </w:tcPr>
          <w:p w14:paraId="1022EC89" w14:textId="77777777" w:rsidR="006C7785" w:rsidRPr="00340B0D" w:rsidRDefault="006C7785" w:rsidP="00380FCD">
            <w:pPr>
              <w:rPr>
                <w:rFonts w:cs="Arial"/>
                <w:sz w:val="18"/>
                <w:szCs w:val="18"/>
              </w:rPr>
            </w:pPr>
            <w:r w:rsidRPr="00340B0D">
              <w:rPr>
                <w:rFonts w:cs="Arial"/>
                <w:sz w:val="18"/>
                <w:szCs w:val="18"/>
              </w:rPr>
              <w:t>End Date</w:t>
            </w:r>
          </w:p>
        </w:tc>
        <w:tc>
          <w:tcPr>
            <w:tcW w:w="1790" w:type="dxa"/>
            <w:gridSpan w:val="3"/>
            <w:tcBorders>
              <w:top w:val="single" w:sz="4" w:space="0" w:color="auto"/>
              <w:bottom w:val="single" w:sz="4" w:space="0" w:color="auto"/>
              <w:right w:val="single" w:sz="12" w:space="0" w:color="auto"/>
            </w:tcBorders>
          </w:tcPr>
          <w:p w14:paraId="26D90ABA" w14:textId="77777777" w:rsidR="006C7785" w:rsidRPr="00340B0D" w:rsidRDefault="006C7785" w:rsidP="00380FCD">
            <w:pPr>
              <w:rPr>
                <w:rFonts w:cs="Arial"/>
                <w:sz w:val="18"/>
                <w:szCs w:val="18"/>
              </w:rPr>
            </w:pPr>
          </w:p>
        </w:tc>
        <w:tc>
          <w:tcPr>
            <w:tcW w:w="280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F7D5BEE" w14:textId="77777777" w:rsidR="006C7785" w:rsidRPr="00340B0D" w:rsidRDefault="006C7785" w:rsidP="00380FCD">
            <w:pPr>
              <w:rPr>
                <w:rFonts w:cs="Arial"/>
                <w:sz w:val="18"/>
                <w:szCs w:val="18"/>
              </w:rPr>
            </w:pPr>
            <w:r w:rsidRPr="00340B0D">
              <w:rPr>
                <w:rFonts w:cs="Arial"/>
                <w:sz w:val="18"/>
                <w:szCs w:val="18"/>
              </w:rPr>
              <w:t>Scale</w:t>
            </w:r>
          </w:p>
        </w:tc>
        <w:tc>
          <w:tcPr>
            <w:tcW w:w="192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373CBBE9"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77155DF2" w14:textId="77777777" w:rsidTr="00380FCD">
        <w:trPr>
          <w:gridBefore w:val="1"/>
          <w:wBefore w:w="12" w:type="dxa"/>
        </w:trPr>
        <w:tc>
          <w:tcPr>
            <w:tcW w:w="449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4DAE1DF1" w14:textId="77777777" w:rsidR="006C7785" w:rsidRPr="00340B0D" w:rsidRDefault="006C7785" w:rsidP="00380FCD">
            <w:pPr>
              <w:jc w:val="center"/>
              <w:rPr>
                <w:rFonts w:cs="Arial"/>
                <w:b/>
                <w:bCs/>
                <w:sz w:val="18"/>
                <w:szCs w:val="18"/>
              </w:rPr>
            </w:pPr>
          </w:p>
        </w:tc>
        <w:tc>
          <w:tcPr>
            <w:tcW w:w="2809" w:type="dxa"/>
            <w:gridSpan w:val="2"/>
            <w:tcBorders>
              <w:top w:val="single" w:sz="4" w:space="0" w:color="auto"/>
              <w:left w:val="single" w:sz="12" w:space="0" w:color="auto"/>
              <w:bottom w:val="single" w:sz="12" w:space="0" w:color="auto"/>
              <w:right w:val="single" w:sz="4" w:space="0" w:color="auto"/>
            </w:tcBorders>
            <w:shd w:val="clear" w:color="auto" w:fill="auto"/>
          </w:tcPr>
          <w:p w14:paraId="2BBF7BE5"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92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6C00D5C2" w14:textId="77777777" w:rsidR="006C7785" w:rsidRPr="00340B0D" w:rsidRDefault="006C7785" w:rsidP="00380FCD">
            <w:pPr>
              <w:rPr>
                <w:rFonts w:cs="Arial"/>
                <w:sz w:val="18"/>
                <w:szCs w:val="18"/>
              </w:rPr>
            </w:pPr>
          </w:p>
        </w:tc>
      </w:tr>
      <w:tr w:rsidR="006C7785" w:rsidRPr="00340B0D" w14:paraId="7524C224"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tcPr>
          <w:p w14:paraId="09C21177" w14:textId="77777777" w:rsidR="006C7785" w:rsidRPr="00340B0D" w:rsidRDefault="006C7785" w:rsidP="00380FCD">
            <w:pPr>
              <w:rPr>
                <w:rFonts w:cs="Arial"/>
                <w:sz w:val="18"/>
                <w:szCs w:val="18"/>
              </w:rPr>
            </w:pPr>
          </w:p>
        </w:tc>
      </w:tr>
      <w:tr w:rsidR="006C7785" w:rsidRPr="00340B0D" w14:paraId="068182D7"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E38DCF6"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2E1E7C0B" w14:textId="77777777" w:rsidTr="00380FCD">
        <w:trPr>
          <w:gridBefore w:val="1"/>
          <w:wBefore w:w="12" w:type="dxa"/>
        </w:trPr>
        <w:tc>
          <w:tcPr>
            <w:tcW w:w="541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18531CC"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82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DD421B8"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2F05817"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289708F" w14:textId="77777777" w:rsidR="006C7785" w:rsidRPr="00340B0D" w:rsidRDefault="006C7785" w:rsidP="00380FCD">
            <w:pPr>
              <w:rPr>
                <w:rFonts w:cs="Arial"/>
                <w:sz w:val="18"/>
                <w:szCs w:val="18"/>
              </w:rPr>
            </w:pPr>
            <w:r w:rsidRPr="00340B0D">
              <w:rPr>
                <w:rFonts w:cs="Arial"/>
                <w:sz w:val="18"/>
                <w:szCs w:val="18"/>
              </w:rPr>
              <w:t>Drying lines</w:t>
            </w:r>
          </w:p>
        </w:tc>
        <w:tc>
          <w:tcPr>
            <w:tcW w:w="1143" w:type="dxa"/>
            <w:gridSpan w:val="2"/>
            <w:tcBorders>
              <w:top w:val="single" w:sz="4" w:space="0" w:color="auto"/>
              <w:left w:val="single" w:sz="4" w:space="0" w:color="auto"/>
              <w:bottom w:val="single" w:sz="4" w:space="0" w:color="auto"/>
              <w:right w:val="single" w:sz="12" w:space="0" w:color="auto"/>
            </w:tcBorders>
          </w:tcPr>
          <w:p w14:paraId="4DB0117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69BC5B1" w14:textId="77777777" w:rsidR="006C7785" w:rsidRPr="00340B0D" w:rsidRDefault="006C7785" w:rsidP="00380FCD">
            <w:pPr>
              <w:pStyle w:val="Default"/>
              <w:rPr>
                <w:sz w:val="18"/>
                <w:szCs w:val="18"/>
              </w:rPr>
            </w:pPr>
            <w:r w:rsidRPr="00340B0D">
              <w:rPr>
                <w:sz w:val="18"/>
                <w:szCs w:val="18"/>
              </w:rPr>
              <w:t>Spot soundings</w:t>
            </w:r>
          </w:p>
        </w:tc>
        <w:tc>
          <w:tcPr>
            <w:tcW w:w="632" w:type="dxa"/>
            <w:tcBorders>
              <w:top w:val="single" w:sz="4" w:space="0" w:color="auto"/>
              <w:bottom w:val="single" w:sz="4" w:space="0" w:color="auto"/>
              <w:right w:val="single" w:sz="12" w:space="0" w:color="auto"/>
            </w:tcBorders>
            <w:vAlign w:val="center"/>
          </w:tcPr>
          <w:p w14:paraId="50FC1CF9" w14:textId="77777777" w:rsidR="006C7785" w:rsidRPr="00340B0D" w:rsidRDefault="006C7785" w:rsidP="00380FCD">
            <w:pPr>
              <w:rPr>
                <w:rFonts w:cs="Arial"/>
                <w:sz w:val="18"/>
                <w:szCs w:val="18"/>
              </w:rPr>
            </w:pPr>
            <w:r>
              <w:rPr>
                <w:rFonts w:cs="Arial"/>
                <w:sz w:val="18"/>
                <w:szCs w:val="18"/>
              </w:rPr>
              <w:t>On</w:t>
            </w:r>
          </w:p>
        </w:tc>
      </w:tr>
      <w:tr w:rsidR="006C7785" w:rsidRPr="00340B0D" w14:paraId="09128F87"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970702E" w14:textId="77777777" w:rsidR="006C7785" w:rsidRPr="00340B0D" w:rsidRDefault="006C7785" w:rsidP="00380FCD">
            <w:pPr>
              <w:pStyle w:val="Default"/>
              <w:rPr>
                <w:sz w:val="18"/>
                <w:szCs w:val="18"/>
              </w:rPr>
            </w:pPr>
            <w:r w:rsidRPr="00340B0D">
              <w:rPr>
                <w:sz w:val="18"/>
                <w:szCs w:val="18"/>
              </w:rPr>
              <w:t>Buoys. Beacons, aids to navigation</w:t>
            </w:r>
          </w:p>
        </w:tc>
        <w:tc>
          <w:tcPr>
            <w:tcW w:w="1143" w:type="dxa"/>
            <w:gridSpan w:val="2"/>
            <w:tcBorders>
              <w:top w:val="single" w:sz="4" w:space="0" w:color="auto"/>
              <w:left w:val="single" w:sz="4" w:space="0" w:color="auto"/>
              <w:bottom w:val="single" w:sz="4" w:space="0" w:color="auto"/>
              <w:right w:val="single" w:sz="12" w:space="0" w:color="auto"/>
            </w:tcBorders>
          </w:tcPr>
          <w:p w14:paraId="398C5812"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81B8FB1" w14:textId="77777777" w:rsidR="006C7785" w:rsidRPr="00340B0D" w:rsidRDefault="006C7785" w:rsidP="00380FCD">
            <w:pPr>
              <w:pStyle w:val="Default"/>
              <w:rPr>
                <w:sz w:val="18"/>
                <w:szCs w:val="18"/>
              </w:rPr>
            </w:pPr>
            <w:r w:rsidRPr="00340B0D">
              <w:rPr>
                <w:sz w:val="18"/>
                <w:szCs w:val="18"/>
              </w:rPr>
              <w:t>Submarine cables and pipelines</w:t>
            </w:r>
          </w:p>
        </w:tc>
        <w:tc>
          <w:tcPr>
            <w:tcW w:w="632" w:type="dxa"/>
            <w:tcBorders>
              <w:top w:val="single" w:sz="4" w:space="0" w:color="auto"/>
              <w:bottom w:val="single" w:sz="4" w:space="0" w:color="auto"/>
              <w:right w:val="single" w:sz="12" w:space="0" w:color="auto"/>
            </w:tcBorders>
            <w:vAlign w:val="center"/>
          </w:tcPr>
          <w:p w14:paraId="34645B62" w14:textId="77777777" w:rsidR="006C7785" w:rsidRPr="00340B0D" w:rsidRDefault="006C7785" w:rsidP="00380FCD">
            <w:pPr>
              <w:rPr>
                <w:rFonts w:cs="Arial"/>
                <w:sz w:val="18"/>
                <w:szCs w:val="18"/>
              </w:rPr>
            </w:pPr>
          </w:p>
        </w:tc>
      </w:tr>
      <w:tr w:rsidR="006C7785" w:rsidRPr="00340B0D" w14:paraId="11CAF7C1"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818E81D"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43" w:type="dxa"/>
            <w:gridSpan w:val="2"/>
            <w:tcBorders>
              <w:top w:val="single" w:sz="4" w:space="0" w:color="auto"/>
              <w:left w:val="single" w:sz="4" w:space="0" w:color="auto"/>
              <w:bottom w:val="single" w:sz="4" w:space="0" w:color="auto"/>
              <w:right w:val="single" w:sz="12" w:space="0" w:color="auto"/>
            </w:tcBorders>
          </w:tcPr>
          <w:p w14:paraId="5E8D719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34C35AD" w14:textId="77777777" w:rsidR="006C7785" w:rsidRPr="00340B0D" w:rsidRDefault="006C7785" w:rsidP="00380FCD">
            <w:pPr>
              <w:pStyle w:val="Default"/>
              <w:rPr>
                <w:sz w:val="18"/>
                <w:szCs w:val="18"/>
              </w:rPr>
            </w:pPr>
            <w:r w:rsidRPr="00340B0D">
              <w:rPr>
                <w:sz w:val="18"/>
                <w:szCs w:val="18"/>
              </w:rPr>
              <w:t>All isolated dangers</w:t>
            </w:r>
          </w:p>
        </w:tc>
        <w:tc>
          <w:tcPr>
            <w:tcW w:w="632" w:type="dxa"/>
            <w:tcBorders>
              <w:top w:val="single" w:sz="4" w:space="0" w:color="auto"/>
              <w:bottom w:val="single" w:sz="4" w:space="0" w:color="auto"/>
              <w:right w:val="single" w:sz="12" w:space="0" w:color="auto"/>
            </w:tcBorders>
            <w:vAlign w:val="center"/>
          </w:tcPr>
          <w:p w14:paraId="4DB41D0A" w14:textId="77777777" w:rsidR="006C7785" w:rsidRPr="00340B0D" w:rsidRDefault="006C7785" w:rsidP="00380FCD">
            <w:pPr>
              <w:rPr>
                <w:rFonts w:cs="Arial"/>
                <w:sz w:val="18"/>
                <w:szCs w:val="18"/>
              </w:rPr>
            </w:pPr>
          </w:p>
        </w:tc>
      </w:tr>
      <w:tr w:rsidR="006C7785" w:rsidRPr="00340B0D" w14:paraId="4D30B474"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28F68E7" w14:textId="77777777" w:rsidR="006C7785" w:rsidRPr="00340B0D" w:rsidRDefault="006C7785" w:rsidP="00380FCD">
            <w:pPr>
              <w:pStyle w:val="Default"/>
              <w:ind w:left="720"/>
              <w:rPr>
                <w:sz w:val="18"/>
                <w:szCs w:val="18"/>
              </w:rPr>
            </w:pPr>
            <w:r w:rsidRPr="00340B0D">
              <w:rPr>
                <w:sz w:val="18"/>
                <w:szCs w:val="18"/>
              </w:rPr>
              <w:t>Lights</w:t>
            </w:r>
          </w:p>
        </w:tc>
        <w:tc>
          <w:tcPr>
            <w:tcW w:w="1143" w:type="dxa"/>
            <w:gridSpan w:val="2"/>
            <w:tcBorders>
              <w:top w:val="single" w:sz="4" w:space="0" w:color="auto"/>
              <w:left w:val="single" w:sz="4" w:space="0" w:color="auto"/>
              <w:bottom w:val="single" w:sz="4" w:space="0" w:color="auto"/>
              <w:right w:val="single" w:sz="12" w:space="0" w:color="auto"/>
            </w:tcBorders>
          </w:tcPr>
          <w:p w14:paraId="42B82BD4"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2E76298D" w14:textId="77777777" w:rsidR="006C7785" w:rsidRPr="00340B0D" w:rsidRDefault="006C7785" w:rsidP="00380FCD">
            <w:pPr>
              <w:pStyle w:val="Default"/>
              <w:rPr>
                <w:sz w:val="18"/>
                <w:szCs w:val="18"/>
              </w:rPr>
            </w:pPr>
            <w:r w:rsidRPr="00340B0D">
              <w:rPr>
                <w:sz w:val="18"/>
                <w:szCs w:val="18"/>
              </w:rPr>
              <w:t>Magnetic variation</w:t>
            </w:r>
          </w:p>
        </w:tc>
        <w:tc>
          <w:tcPr>
            <w:tcW w:w="632" w:type="dxa"/>
            <w:tcBorders>
              <w:top w:val="single" w:sz="4" w:space="0" w:color="auto"/>
              <w:bottom w:val="single" w:sz="4" w:space="0" w:color="auto"/>
              <w:right w:val="single" w:sz="12" w:space="0" w:color="auto"/>
            </w:tcBorders>
            <w:vAlign w:val="center"/>
          </w:tcPr>
          <w:p w14:paraId="0624CF48" w14:textId="77777777" w:rsidR="006C7785" w:rsidRPr="00340B0D" w:rsidRDefault="006C7785" w:rsidP="00380FCD">
            <w:pPr>
              <w:rPr>
                <w:rFonts w:cs="Arial"/>
                <w:sz w:val="18"/>
                <w:szCs w:val="18"/>
              </w:rPr>
            </w:pPr>
          </w:p>
        </w:tc>
      </w:tr>
      <w:tr w:rsidR="006C7785" w:rsidRPr="00340B0D" w14:paraId="31A1C736"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087A1ED" w14:textId="77777777" w:rsidR="006C7785" w:rsidRPr="00340B0D" w:rsidRDefault="006C7785" w:rsidP="00380FCD">
            <w:pPr>
              <w:pStyle w:val="Default"/>
              <w:rPr>
                <w:sz w:val="18"/>
                <w:szCs w:val="18"/>
              </w:rPr>
            </w:pPr>
            <w:r w:rsidRPr="00340B0D">
              <w:rPr>
                <w:sz w:val="18"/>
                <w:szCs w:val="18"/>
              </w:rPr>
              <w:t>Boundaries and limits</w:t>
            </w:r>
          </w:p>
        </w:tc>
        <w:tc>
          <w:tcPr>
            <w:tcW w:w="1143" w:type="dxa"/>
            <w:gridSpan w:val="2"/>
            <w:tcBorders>
              <w:top w:val="single" w:sz="4" w:space="0" w:color="auto"/>
              <w:left w:val="single" w:sz="4" w:space="0" w:color="auto"/>
              <w:bottom w:val="single" w:sz="4" w:space="0" w:color="auto"/>
              <w:right w:val="single" w:sz="12" w:space="0" w:color="auto"/>
            </w:tcBorders>
          </w:tcPr>
          <w:p w14:paraId="4E5BEE7E"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7D9391B" w14:textId="77777777" w:rsidR="006C7785" w:rsidRPr="00340B0D" w:rsidRDefault="006C7785" w:rsidP="00380FCD">
            <w:pPr>
              <w:pStyle w:val="Default"/>
              <w:rPr>
                <w:sz w:val="18"/>
                <w:szCs w:val="18"/>
              </w:rPr>
            </w:pPr>
            <w:r w:rsidRPr="00340B0D">
              <w:rPr>
                <w:sz w:val="18"/>
                <w:szCs w:val="18"/>
              </w:rPr>
              <w:t>Depth contours</w:t>
            </w:r>
          </w:p>
        </w:tc>
        <w:tc>
          <w:tcPr>
            <w:tcW w:w="632" w:type="dxa"/>
            <w:tcBorders>
              <w:top w:val="single" w:sz="4" w:space="0" w:color="auto"/>
              <w:bottom w:val="single" w:sz="4" w:space="0" w:color="auto"/>
              <w:right w:val="single" w:sz="12" w:space="0" w:color="auto"/>
            </w:tcBorders>
            <w:vAlign w:val="center"/>
          </w:tcPr>
          <w:p w14:paraId="237098C7" w14:textId="77777777" w:rsidR="006C7785" w:rsidRPr="00340B0D" w:rsidRDefault="006C7785" w:rsidP="00380FCD">
            <w:pPr>
              <w:rPr>
                <w:rFonts w:cs="Arial"/>
                <w:sz w:val="18"/>
                <w:szCs w:val="18"/>
              </w:rPr>
            </w:pPr>
          </w:p>
        </w:tc>
      </w:tr>
      <w:tr w:rsidR="006C7785" w:rsidRPr="00340B0D" w14:paraId="3AB5FE6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6642FF2" w14:textId="77777777" w:rsidR="006C7785" w:rsidRPr="00340B0D" w:rsidRDefault="006C7785" w:rsidP="00380FCD">
            <w:pPr>
              <w:pStyle w:val="Default"/>
              <w:rPr>
                <w:sz w:val="18"/>
                <w:szCs w:val="18"/>
              </w:rPr>
            </w:pPr>
            <w:r w:rsidRPr="00340B0D">
              <w:rPr>
                <w:sz w:val="18"/>
                <w:szCs w:val="18"/>
              </w:rPr>
              <w:t>Prohibited and restricted areas</w:t>
            </w:r>
          </w:p>
        </w:tc>
        <w:tc>
          <w:tcPr>
            <w:tcW w:w="1143" w:type="dxa"/>
            <w:gridSpan w:val="2"/>
            <w:tcBorders>
              <w:top w:val="single" w:sz="4" w:space="0" w:color="auto"/>
              <w:left w:val="single" w:sz="4" w:space="0" w:color="auto"/>
              <w:bottom w:val="single" w:sz="4" w:space="0" w:color="auto"/>
              <w:right w:val="single" w:sz="12" w:space="0" w:color="auto"/>
            </w:tcBorders>
          </w:tcPr>
          <w:p w14:paraId="6C901BC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F8651FE" w14:textId="77777777" w:rsidR="006C7785" w:rsidRPr="00340B0D" w:rsidRDefault="006C7785" w:rsidP="00380FCD">
            <w:pPr>
              <w:pStyle w:val="Default"/>
              <w:rPr>
                <w:sz w:val="18"/>
                <w:szCs w:val="18"/>
              </w:rPr>
            </w:pPr>
            <w:r w:rsidRPr="00340B0D">
              <w:rPr>
                <w:sz w:val="18"/>
                <w:szCs w:val="18"/>
              </w:rPr>
              <w:t>Seabed</w:t>
            </w:r>
          </w:p>
        </w:tc>
        <w:tc>
          <w:tcPr>
            <w:tcW w:w="632" w:type="dxa"/>
            <w:tcBorders>
              <w:top w:val="single" w:sz="4" w:space="0" w:color="auto"/>
              <w:bottom w:val="single" w:sz="4" w:space="0" w:color="auto"/>
              <w:right w:val="single" w:sz="12" w:space="0" w:color="auto"/>
            </w:tcBorders>
            <w:vAlign w:val="center"/>
          </w:tcPr>
          <w:p w14:paraId="0F04802D" w14:textId="77777777" w:rsidR="006C7785" w:rsidRPr="00340B0D" w:rsidRDefault="006C7785" w:rsidP="00380FCD">
            <w:pPr>
              <w:rPr>
                <w:rFonts w:cs="Arial"/>
                <w:sz w:val="18"/>
                <w:szCs w:val="18"/>
              </w:rPr>
            </w:pPr>
          </w:p>
        </w:tc>
      </w:tr>
      <w:tr w:rsidR="006C7785" w:rsidRPr="00340B0D" w14:paraId="37301B85"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2EDE798" w14:textId="77777777" w:rsidR="006C7785" w:rsidRPr="00340B0D" w:rsidRDefault="006C7785" w:rsidP="00380FCD">
            <w:pPr>
              <w:pStyle w:val="Default"/>
              <w:rPr>
                <w:sz w:val="18"/>
                <w:szCs w:val="18"/>
              </w:rPr>
            </w:pPr>
            <w:r w:rsidRPr="00340B0D">
              <w:rPr>
                <w:sz w:val="18"/>
                <w:szCs w:val="18"/>
              </w:rPr>
              <w:t>Chart scale boundaries</w:t>
            </w:r>
          </w:p>
        </w:tc>
        <w:tc>
          <w:tcPr>
            <w:tcW w:w="1143" w:type="dxa"/>
            <w:gridSpan w:val="2"/>
            <w:tcBorders>
              <w:top w:val="single" w:sz="4" w:space="0" w:color="auto"/>
              <w:left w:val="single" w:sz="4" w:space="0" w:color="auto"/>
              <w:bottom w:val="single" w:sz="4" w:space="0" w:color="auto"/>
              <w:right w:val="single" w:sz="12" w:space="0" w:color="auto"/>
            </w:tcBorders>
          </w:tcPr>
          <w:p w14:paraId="2BDAB02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FA56EDB" w14:textId="77777777" w:rsidR="006C7785" w:rsidRPr="00340B0D" w:rsidRDefault="006C7785" w:rsidP="00380FCD">
            <w:pPr>
              <w:pStyle w:val="Default"/>
              <w:rPr>
                <w:sz w:val="18"/>
                <w:szCs w:val="18"/>
              </w:rPr>
            </w:pPr>
            <w:r w:rsidRPr="00340B0D">
              <w:rPr>
                <w:sz w:val="18"/>
                <w:szCs w:val="18"/>
              </w:rPr>
              <w:t>Tidal</w:t>
            </w:r>
          </w:p>
        </w:tc>
        <w:tc>
          <w:tcPr>
            <w:tcW w:w="632" w:type="dxa"/>
            <w:tcBorders>
              <w:top w:val="single" w:sz="4" w:space="0" w:color="auto"/>
              <w:bottom w:val="single" w:sz="4" w:space="0" w:color="auto"/>
              <w:right w:val="single" w:sz="12" w:space="0" w:color="auto"/>
            </w:tcBorders>
            <w:vAlign w:val="center"/>
          </w:tcPr>
          <w:p w14:paraId="089AD6D3" w14:textId="77777777" w:rsidR="006C7785" w:rsidRPr="00340B0D" w:rsidRDefault="006C7785" w:rsidP="00380FCD">
            <w:pPr>
              <w:rPr>
                <w:rFonts w:cs="Arial"/>
                <w:sz w:val="18"/>
                <w:szCs w:val="18"/>
              </w:rPr>
            </w:pPr>
          </w:p>
        </w:tc>
      </w:tr>
      <w:tr w:rsidR="006C7785" w:rsidRPr="00340B0D" w14:paraId="14D8D956"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4B9C8001" w14:textId="77777777" w:rsidR="006C7785" w:rsidRPr="00340B0D" w:rsidRDefault="006C7785" w:rsidP="00380FCD">
            <w:pPr>
              <w:pStyle w:val="Default"/>
              <w:rPr>
                <w:sz w:val="18"/>
                <w:szCs w:val="18"/>
              </w:rPr>
            </w:pPr>
            <w:r w:rsidRPr="00340B0D">
              <w:rPr>
                <w:sz w:val="18"/>
                <w:szCs w:val="18"/>
              </w:rPr>
              <w:t>Cautionary notes</w:t>
            </w:r>
          </w:p>
        </w:tc>
        <w:tc>
          <w:tcPr>
            <w:tcW w:w="1143" w:type="dxa"/>
            <w:gridSpan w:val="2"/>
            <w:tcBorders>
              <w:top w:val="single" w:sz="4" w:space="0" w:color="auto"/>
              <w:left w:val="single" w:sz="4" w:space="0" w:color="auto"/>
              <w:bottom w:val="single" w:sz="4" w:space="0" w:color="auto"/>
              <w:right w:val="single" w:sz="12" w:space="0" w:color="auto"/>
            </w:tcBorders>
          </w:tcPr>
          <w:p w14:paraId="4DE7732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339F311" w14:textId="77777777" w:rsidR="006C7785" w:rsidRPr="00340B0D" w:rsidRDefault="006C7785" w:rsidP="00380FCD">
            <w:pPr>
              <w:pStyle w:val="Default"/>
              <w:rPr>
                <w:sz w:val="18"/>
                <w:szCs w:val="18"/>
              </w:rPr>
            </w:pPr>
            <w:r w:rsidRPr="00340B0D">
              <w:rPr>
                <w:sz w:val="18"/>
                <w:szCs w:val="18"/>
              </w:rPr>
              <w:t>Miscellaneous (Other)</w:t>
            </w:r>
          </w:p>
        </w:tc>
        <w:tc>
          <w:tcPr>
            <w:tcW w:w="632" w:type="dxa"/>
            <w:tcBorders>
              <w:top w:val="single" w:sz="4" w:space="0" w:color="auto"/>
              <w:bottom w:val="single" w:sz="4" w:space="0" w:color="auto"/>
              <w:right w:val="single" w:sz="12" w:space="0" w:color="auto"/>
            </w:tcBorders>
            <w:vAlign w:val="center"/>
          </w:tcPr>
          <w:p w14:paraId="212EA0BB" w14:textId="77777777" w:rsidR="006C7785" w:rsidRPr="00340B0D" w:rsidRDefault="006C7785" w:rsidP="00380FCD">
            <w:pPr>
              <w:rPr>
                <w:rFonts w:cs="Arial"/>
                <w:sz w:val="18"/>
                <w:szCs w:val="18"/>
              </w:rPr>
            </w:pPr>
          </w:p>
        </w:tc>
      </w:tr>
      <w:tr w:rsidR="006C7785" w:rsidRPr="00340B0D" w14:paraId="0FBE144F"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E1682F2" w14:textId="77777777" w:rsidR="006C7785" w:rsidRPr="00340B0D" w:rsidRDefault="006C7785" w:rsidP="00380FCD">
            <w:pPr>
              <w:pStyle w:val="Default"/>
              <w:rPr>
                <w:sz w:val="18"/>
                <w:szCs w:val="18"/>
              </w:rPr>
            </w:pPr>
            <w:r w:rsidRPr="00340B0D">
              <w:rPr>
                <w:sz w:val="18"/>
                <w:szCs w:val="18"/>
              </w:rPr>
              <w:t>Ships’ routeing systems and ferry routes</w:t>
            </w:r>
          </w:p>
        </w:tc>
        <w:tc>
          <w:tcPr>
            <w:tcW w:w="1143" w:type="dxa"/>
            <w:gridSpan w:val="2"/>
            <w:tcBorders>
              <w:top w:val="single" w:sz="4" w:space="0" w:color="auto"/>
              <w:left w:val="single" w:sz="4" w:space="0" w:color="auto"/>
              <w:bottom w:val="single" w:sz="4" w:space="0" w:color="auto"/>
              <w:right w:val="single" w:sz="12" w:space="0" w:color="auto"/>
            </w:tcBorders>
          </w:tcPr>
          <w:p w14:paraId="20AA5B6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2823273"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17D6350E" w14:textId="77777777" w:rsidR="006C7785" w:rsidRPr="00340B0D" w:rsidRDefault="006C7785" w:rsidP="00380FCD">
            <w:pPr>
              <w:rPr>
                <w:rFonts w:cs="Arial"/>
                <w:sz w:val="18"/>
                <w:szCs w:val="18"/>
              </w:rPr>
            </w:pPr>
          </w:p>
        </w:tc>
      </w:tr>
      <w:tr w:rsidR="006C7785" w:rsidRPr="00340B0D" w14:paraId="3E17C8E6"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A1DD359"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43" w:type="dxa"/>
            <w:gridSpan w:val="2"/>
            <w:tcBorders>
              <w:top w:val="single" w:sz="4" w:space="0" w:color="auto"/>
              <w:left w:val="single" w:sz="4" w:space="0" w:color="auto"/>
              <w:bottom w:val="single" w:sz="4" w:space="0" w:color="auto"/>
              <w:right w:val="single" w:sz="12" w:space="0" w:color="auto"/>
            </w:tcBorders>
          </w:tcPr>
          <w:p w14:paraId="3541BD19"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60031AA"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407E0878" w14:textId="77777777" w:rsidR="006C7785" w:rsidRPr="00340B0D" w:rsidRDefault="006C7785" w:rsidP="00380FCD">
            <w:pPr>
              <w:rPr>
                <w:rFonts w:cs="Arial"/>
                <w:sz w:val="18"/>
                <w:szCs w:val="18"/>
              </w:rPr>
            </w:pPr>
          </w:p>
        </w:tc>
      </w:tr>
      <w:tr w:rsidR="006C7785" w:rsidRPr="00340B0D" w14:paraId="7E03D573"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182E936" w14:textId="77777777" w:rsidR="006C7785" w:rsidRPr="00340B0D" w:rsidRDefault="006C7785" w:rsidP="00380FCD">
            <w:pPr>
              <w:pStyle w:val="Default"/>
              <w:rPr>
                <w:sz w:val="18"/>
                <w:szCs w:val="18"/>
              </w:rPr>
            </w:pPr>
            <w:r w:rsidRPr="00340B0D">
              <w:rPr>
                <w:sz w:val="18"/>
                <w:szCs w:val="18"/>
              </w:rPr>
              <w:t>Miscellaneous (Standard)</w:t>
            </w:r>
          </w:p>
        </w:tc>
        <w:tc>
          <w:tcPr>
            <w:tcW w:w="1143" w:type="dxa"/>
            <w:gridSpan w:val="2"/>
            <w:tcBorders>
              <w:top w:val="single" w:sz="4" w:space="0" w:color="auto"/>
              <w:left w:val="single" w:sz="4" w:space="0" w:color="auto"/>
              <w:bottom w:val="single" w:sz="4" w:space="0" w:color="auto"/>
              <w:right w:val="single" w:sz="12" w:space="0" w:color="auto"/>
            </w:tcBorders>
          </w:tcPr>
          <w:p w14:paraId="0639854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7BB95CA"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26E56C7" w14:textId="77777777" w:rsidR="006C7785" w:rsidRPr="00340B0D" w:rsidRDefault="006C7785" w:rsidP="00380FCD">
            <w:pPr>
              <w:rPr>
                <w:rFonts w:cs="Arial"/>
                <w:sz w:val="18"/>
                <w:szCs w:val="18"/>
              </w:rPr>
            </w:pPr>
          </w:p>
        </w:tc>
      </w:tr>
      <w:tr w:rsidR="006C7785" w:rsidRPr="00340B0D" w14:paraId="12A7969A"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4208FB7" w14:textId="77777777" w:rsidR="006C7785" w:rsidRPr="00340B0D" w:rsidRDefault="006C7785" w:rsidP="00380FCD">
            <w:pPr>
              <w:pStyle w:val="Default"/>
              <w:ind w:left="720"/>
              <w:rPr>
                <w:sz w:val="18"/>
                <w:szCs w:val="18"/>
              </w:rPr>
            </w:pPr>
            <w:r w:rsidRPr="00340B0D">
              <w:rPr>
                <w:sz w:val="18"/>
                <w:szCs w:val="18"/>
              </w:rPr>
              <w:t>Chart (Standard)</w:t>
            </w:r>
          </w:p>
        </w:tc>
        <w:tc>
          <w:tcPr>
            <w:tcW w:w="1143" w:type="dxa"/>
            <w:gridSpan w:val="2"/>
            <w:tcBorders>
              <w:top w:val="single" w:sz="4" w:space="0" w:color="auto"/>
              <w:left w:val="single" w:sz="4" w:space="0" w:color="auto"/>
              <w:bottom w:val="single" w:sz="4" w:space="0" w:color="auto"/>
              <w:right w:val="single" w:sz="12" w:space="0" w:color="auto"/>
            </w:tcBorders>
          </w:tcPr>
          <w:p w14:paraId="203651E6"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EF0A61E"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5121A444" w14:textId="77777777" w:rsidR="006C7785" w:rsidRPr="00340B0D" w:rsidRDefault="006C7785" w:rsidP="00380FCD">
            <w:pPr>
              <w:rPr>
                <w:rFonts w:cs="Arial"/>
                <w:sz w:val="18"/>
                <w:szCs w:val="18"/>
              </w:rPr>
            </w:pPr>
          </w:p>
        </w:tc>
      </w:tr>
      <w:tr w:rsidR="006C7785" w:rsidRPr="00340B0D" w14:paraId="4E1A1BAE" w14:textId="77777777" w:rsidTr="00380FCD">
        <w:trPr>
          <w:gridBefore w:val="1"/>
          <w:wBefore w:w="12" w:type="dxa"/>
        </w:trPr>
        <w:tc>
          <w:tcPr>
            <w:tcW w:w="4270" w:type="dxa"/>
            <w:gridSpan w:val="3"/>
            <w:tcBorders>
              <w:top w:val="single" w:sz="4" w:space="0" w:color="auto"/>
              <w:left w:val="single" w:sz="12" w:space="0" w:color="auto"/>
              <w:bottom w:val="single" w:sz="12" w:space="0" w:color="auto"/>
              <w:right w:val="single" w:sz="4" w:space="0" w:color="auto"/>
            </w:tcBorders>
          </w:tcPr>
          <w:p w14:paraId="424959E0" w14:textId="77777777" w:rsidR="006C7785" w:rsidRPr="00340B0D" w:rsidRDefault="006C7785" w:rsidP="00380FCD">
            <w:pPr>
              <w:pStyle w:val="Default"/>
              <w:ind w:left="720"/>
              <w:rPr>
                <w:sz w:val="18"/>
                <w:szCs w:val="18"/>
              </w:rPr>
            </w:pPr>
            <w:r w:rsidRPr="00340B0D">
              <w:rPr>
                <w:sz w:val="18"/>
                <w:szCs w:val="18"/>
              </w:rPr>
              <w:t>Alert Highlights (Standard)</w:t>
            </w:r>
          </w:p>
        </w:tc>
        <w:tc>
          <w:tcPr>
            <w:tcW w:w="1143" w:type="dxa"/>
            <w:gridSpan w:val="2"/>
            <w:tcBorders>
              <w:top w:val="single" w:sz="4" w:space="0" w:color="auto"/>
              <w:left w:val="single" w:sz="4" w:space="0" w:color="auto"/>
              <w:bottom w:val="single" w:sz="12" w:space="0" w:color="auto"/>
              <w:right w:val="single" w:sz="12" w:space="0" w:color="auto"/>
            </w:tcBorders>
          </w:tcPr>
          <w:p w14:paraId="1309CE9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12" w:space="0" w:color="auto"/>
            </w:tcBorders>
          </w:tcPr>
          <w:p w14:paraId="7A47B6D2" w14:textId="77777777" w:rsidR="006C7785" w:rsidRPr="00340B0D" w:rsidRDefault="006C7785" w:rsidP="00380FCD">
            <w:pPr>
              <w:rPr>
                <w:rFonts w:cs="Arial"/>
                <w:sz w:val="18"/>
                <w:szCs w:val="18"/>
              </w:rPr>
            </w:pPr>
          </w:p>
        </w:tc>
        <w:tc>
          <w:tcPr>
            <w:tcW w:w="632" w:type="dxa"/>
            <w:tcBorders>
              <w:top w:val="single" w:sz="4" w:space="0" w:color="auto"/>
              <w:bottom w:val="single" w:sz="12" w:space="0" w:color="auto"/>
              <w:right w:val="single" w:sz="12" w:space="0" w:color="auto"/>
            </w:tcBorders>
            <w:vAlign w:val="center"/>
          </w:tcPr>
          <w:p w14:paraId="2C3D7E11" w14:textId="77777777" w:rsidR="006C7785" w:rsidRPr="00340B0D" w:rsidRDefault="006C7785" w:rsidP="00380FCD">
            <w:pPr>
              <w:rPr>
                <w:rFonts w:cs="Arial"/>
                <w:sz w:val="18"/>
                <w:szCs w:val="18"/>
              </w:rPr>
            </w:pPr>
          </w:p>
        </w:tc>
      </w:tr>
      <w:tr w:rsidR="006C7785" w:rsidRPr="00340B0D" w14:paraId="7DE5E3D9"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5AA4C351"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0530CECC"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762EB79"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28F073A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2B926AEC"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B1CA69E" w14:textId="77777777" w:rsidR="006C7785" w:rsidRPr="00340B0D" w:rsidRDefault="006C7785" w:rsidP="00380FCD">
            <w:pPr>
              <w:rPr>
                <w:rFonts w:cs="Arial"/>
                <w:sz w:val="18"/>
                <w:szCs w:val="18"/>
              </w:rPr>
            </w:pPr>
          </w:p>
        </w:tc>
      </w:tr>
      <w:tr w:rsidR="006C7785" w:rsidRPr="00340B0D" w14:paraId="2245B087"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C7A21F4"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3475702C"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185D1C5B"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471596C4" w14:textId="77777777" w:rsidR="006C7785" w:rsidRPr="00340B0D" w:rsidRDefault="006C7785" w:rsidP="00380FCD">
            <w:pPr>
              <w:rPr>
                <w:rFonts w:cs="Arial"/>
                <w:sz w:val="18"/>
                <w:szCs w:val="18"/>
              </w:rPr>
            </w:pPr>
          </w:p>
        </w:tc>
      </w:tr>
      <w:tr w:rsidR="006C7785" w:rsidRPr="00340B0D" w14:paraId="04FB6707"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691DDEB"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561AFA93"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vAlign w:val="center"/>
          </w:tcPr>
          <w:p w14:paraId="3BAC252D" w14:textId="77777777" w:rsidR="006C7785" w:rsidRPr="00890E92" w:rsidRDefault="006C7785" w:rsidP="00380FCD">
            <w:pPr>
              <w:rPr>
                <w:rFonts w:cs="Arial"/>
                <w:i/>
              </w:rPr>
            </w:pPr>
            <w:r w:rsidRPr="008604AE">
              <w:rPr>
                <w:rFonts w:cs="Arial"/>
                <w:i/>
              </w:rPr>
              <w:t xml:space="preserve">Load the exchange set </w:t>
            </w:r>
            <w:proofErr w:type="spellStart"/>
            <w:r w:rsidRPr="008604AE">
              <w:rPr>
                <w:rFonts w:cs="Arial"/>
                <w:b/>
                <w:bCs/>
                <w:i/>
              </w:rPr>
              <w:t>PowerUp</w:t>
            </w:r>
            <w:proofErr w:type="spellEnd"/>
            <w:r w:rsidRPr="008604AE">
              <w:rPr>
                <w:rFonts w:cs="Arial"/>
                <w:b/>
                <w:bCs/>
                <w:i/>
              </w:rPr>
              <w:t xml:space="preserve"> </w:t>
            </w:r>
            <w:r>
              <w:rPr>
                <w:rFonts w:cs="Arial"/>
                <w:i/>
              </w:rPr>
              <w:t xml:space="preserve">with the above settings: </w:t>
            </w:r>
          </w:p>
        </w:tc>
      </w:tr>
      <w:tr w:rsidR="006C7785" w:rsidRPr="00340B0D" w14:paraId="32048AE2"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40BC153"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10F8FE3"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7350D1FF" w14:textId="77777777" w:rsidR="006C7785" w:rsidRPr="008604AE" w:rsidRDefault="006C7785" w:rsidP="00380FCD">
            <w:pPr>
              <w:rPr>
                <w:rFonts w:cs="Arial"/>
                <w:i/>
              </w:rPr>
            </w:pPr>
            <w:r w:rsidRPr="008604AE">
              <w:rPr>
                <w:rFonts w:cs="Arial"/>
                <w:i/>
              </w:rPr>
              <w:t>Centre the display on position 32°28.600’S  61° 02.800’E and then zoom in to a scale of 1:100 000.</w:t>
            </w:r>
          </w:p>
          <w:p w14:paraId="7E9511ED" w14:textId="77777777" w:rsidR="006C7785" w:rsidRPr="008604AE" w:rsidRDefault="006C7785" w:rsidP="00380FCD">
            <w:pPr>
              <w:rPr>
                <w:rFonts w:cs="Arial"/>
                <w:i/>
              </w:rPr>
            </w:pPr>
            <w:r w:rsidRPr="008604AE">
              <w:rPr>
                <w:rFonts w:cs="Arial"/>
                <w:i/>
              </w:rPr>
              <w:t>1. Observe the display</w:t>
            </w:r>
          </w:p>
          <w:p w14:paraId="37DDBFB0" w14:textId="77777777" w:rsidR="006C7785" w:rsidRPr="00614B0E" w:rsidRDefault="006C7785" w:rsidP="00380FCD">
            <w:pPr>
              <w:rPr>
                <w:rFonts w:cs="Arial"/>
                <w:b/>
                <w:bCs/>
              </w:rPr>
            </w:pPr>
            <w:r w:rsidRPr="008604AE">
              <w:rPr>
                <w:rFonts w:cs="Arial"/>
                <w:i/>
              </w:rPr>
              <w:lastRenderedPageBreak/>
              <w:t xml:space="preserve">2. Select </w:t>
            </w:r>
            <w:r w:rsidRPr="008604AE">
              <w:rPr>
                <w:rFonts w:cs="Arial"/>
                <w:b/>
                <w:bCs/>
                <w:i/>
              </w:rPr>
              <w:t>Scale min</w:t>
            </w:r>
          </w:p>
        </w:tc>
      </w:tr>
      <w:tr w:rsidR="006C7785" w:rsidRPr="00340B0D" w14:paraId="45FF6AED"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14:paraId="5D0FE635" w14:textId="77777777" w:rsidR="006C7785" w:rsidRPr="00340B0D" w:rsidRDefault="006C7785" w:rsidP="00380FCD">
            <w:pPr>
              <w:jc w:val="center"/>
              <w:rPr>
                <w:rFonts w:cs="Arial"/>
                <w:sz w:val="18"/>
                <w:szCs w:val="18"/>
              </w:rPr>
            </w:pPr>
            <w:r w:rsidRPr="008604AE">
              <w:rPr>
                <w:rFonts w:cs="Arial"/>
                <w:i/>
              </w:rPr>
              <w:lastRenderedPageBreak/>
              <w:t xml:space="preserve">As for test </w:t>
            </w:r>
            <w:r w:rsidRPr="008604AE">
              <w:rPr>
                <w:rFonts w:cs="Arial"/>
              </w:rPr>
              <w:t>AdditionalInformation1</w:t>
            </w:r>
          </w:p>
        </w:tc>
      </w:tr>
      <w:tr w:rsidR="006C7785" w14:paraId="517F4967" w14:textId="77777777" w:rsidTr="00380FCD">
        <w:tc>
          <w:tcPr>
            <w:tcW w:w="9246" w:type="dxa"/>
            <w:gridSpan w:val="10"/>
            <w:vAlign w:val="center"/>
          </w:tcPr>
          <w:p w14:paraId="72B5E09C" w14:textId="77777777" w:rsidR="006C7785" w:rsidRDefault="006C7785" w:rsidP="00380FCD">
            <w:pPr>
              <w:rPr>
                <w:rFonts w:cs="Arial"/>
                <w:noProof/>
                <w:lang w:val="en-IN" w:eastAsia="en-IN"/>
              </w:rPr>
            </w:pPr>
            <w:r w:rsidRPr="008604AE">
              <w:rPr>
                <w:rFonts w:cs="Arial"/>
                <w:i/>
              </w:rPr>
              <w:t>1. Confirm that the features display as in the image below (scale 1:100 000):</w:t>
            </w:r>
          </w:p>
          <w:p w14:paraId="4676AAB2" w14:textId="77777777" w:rsidR="006C7785" w:rsidRDefault="006C7785" w:rsidP="00380FCD">
            <w:pPr>
              <w:rPr>
                <w:rFonts w:cs="Arial"/>
                <w:i/>
              </w:rPr>
            </w:pPr>
            <w:r w:rsidRPr="008604AE">
              <w:rPr>
                <w:rFonts w:cs="Arial"/>
                <w:noProof/>
                <w:lang w:val="en-IN" w:eastAsia="en-IN"/>
              </w:rPr>
              <w:drawing>
                <wp:inline distT="0" distB="0" distL="0" distR="0" wp14:anchorId="4C2F2B02" wp14:editId="4891C830">
                  <wp:extent cx="5667375" cy="5210175"/>
                  <wp:effectExtent l="0" t="0" r="9525" b="9525"/>
                  <wp:docPr id="113" name="Picture 11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667375" cy="5210175"/>
                          </a:xfrm>
                          <a:prstGeom prst="rect">
                            <a:avLst/>
                          </a:prstGeom>
                          <a:noFill/>
                          <a:ln>
                            <a:noFill/>
                          </a:ln>
                        </pic:spPr>
                      </pic:pic>
                    </a:graphicData>
                  </a:graphic>
                </wp:inline>
              </w:drawing>
            </w:r>
          </w:p>
        </w:tc>
      </w:tr>
    </w:tbl>
    <w:p w14:paraId="1B2FCCFC" w14:textId="77777777" w:rsidR="006C7785" w:rsidRDefault="006C7785" w:rsidP="006C7785"/>
    <w:p w14:paraId="13D7ADDA" w14:textId="77777777" w:rsidR="006C7785" w:rsidRDefault="006C7785" w:rsidP="006C7785">
      <w:r>
        <w:br w:type="page"/>
      </w:r>
    </w:p>
    <w:p w14:paraId="5435308D"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36E9F34F" w14:textId="77777777" w:rsidTr="00380FCD">
        <w:trPr>
          <w:tblHeader/>
        </w:trPr>
        <w:tc>
          <w:tcPr>
            <w:tcW w:w="9526" w:type="dxa"/>
            <w:tcBorders>
              <w:bottom w:val="nil"/>
            </w:tcBorders>
            <w:vAlign w:val="center"/>
          </w:tcPr>
          <w:p w14:paraId="17947F72" w14:textId="77777777" w:rsidR="006C7785" w:rsidRPr="006A6290" w:rsidRDefault="006C7785" w:rsidP="00380FCD">
            <w:pPr>
              <w:keepNext/>
              <w:keepLines/>
              <w:rPr>
                <w:i/>
              </w:rPr>
            </w:pPr>
            <w:r w:rsidRPr="006A6290">
              <w:rPr>
                <w:i/>
              </w:rPr>
              <w:t xml:space="preserve">2. </w:t>
            </w:r>
            <w:r w:rsidRPr="00FE5268">
              <w:rPr>
                <w:rFonts w:cs="Arial"/>
                <w:i/>
              </w:rPr>
              <w:t>After selecting Scale min confirm that the features display as in the image below:</w:t>
            </w:r>
          </w:p>
        </w:tc>
      </w:tr>
      <w:tr w:rsidR="006C7785" w14:paraId="0C77FB21" w14:textId="77777777" w:rsidTr="00380FCD">
        <w:trPr>
          <w:tblHeader/>
        </w:trPr>
        <w:tc>
          <w:tcPr>
            <w:tcW w:w="9526" w:type="dxa"/>
            <w:tcBorders>
              <w:top w:val="nil"/>
            </w:tcBorders>
            <w:vAlign w:val="center"/>
          </w:tcPr>
          <w:p w14:paraId="4827EEB2" w14:textId="77777777" w:rsidR="006C7785" w:rsidRDefault="006C7785" w:rsidP="00380FCD">
            <w:pPr>
              <w:jc w:val="center"/>
            </w:pPr>
            <w:r>
              <w:rPr>
                <w:noProof/>
                <w:lang w:val="en-IN" w:eastAsia="en-IN"/>
              </w:rPr>
              <w:drawing>
                <wp:inline distT="0" distB="0" distL="0" distR="0" wp14:anchorId="1BB9B8D3" wp14:editId="3EF432E5">
                  <wp:extent cx="5381625" cy="4972549"/>
                  <wp:effectExtent l="0" t="0" r="0" b="0"/>
                  <wp:docPr id="101" name="Picture 10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386562" cy="4977110"/>
                          </a:xfrm>
                          <a:prstGeom prst="rect">
                            <a:avLst/>
                          </a:prstGeom>
                          <a:noFill/>
                          <a:ln>
                            <a:noFill/>
                          </a:ln>
                        </pic:spPr>
                      </pic:pic>
                    </a:graphicData>
                  </a:graphic>
                </wp:inline>
              </w:drawing>
            </w:r>
          </w:p>
          <w:p w14:paraId="3EFD0A11" w14:textId="77777777" w:rsidR="006C7785" w:rsidRPr="00306992" w:rsidRDefault="006C7785" w:rsidP="00380FCD">
            <w:pPr>
              <w:jc w:val="center"/>
            </w:pPr>
            <w:proofErr w:type="spellStart"/>
            <w:r>
              <w:rPr>
                <w:b/>
              </w:rPr>
              <w:t>tbd</w:t>
            </w:r>
            <w:proofErr w:type="spellEnd"/>
          </w:p>
        </w:tc>
      </w:tr>
    </w:tbl>
    <w:p w14:paraId="71E9E95E" w14:textId="77777777" w:rsidR="006C7785" w:rsidRDefault="006C7785" w:rsidP="006C7785"/>
    <w:p w14:paraId="34DB4F28" w14:textId="77777777" w:rsidR="00FC62DF" w:rsidRDefault="00FC62DF" w:rsidP="006C7785"/>
    <w:p w14:paraId="3B3E98D3" w14:textId="77777777" w:rsidR="00FC62DF" w:rsidRDefault="00FC62DF">
      <w:pPr>
        <w:widowControl/>
        <w:spacing w:line="240" w:lineRule="auto"/>
        <w:jc w:val="left"/>
        <w:rPr>
          <w:b/>
          <w:color w:val="FF0000"/>
        </w:rPr>
      </w:pPr>
      <w:r>
        <w:rPr>
          <w:b/>
          <w:color w:val="FF0000"/>
        </w:rPr>
        <w:br w:type="page"/>
      </w:r>
    </w:p>
    <w:p w14:paraId="6B79B057" w14:textId="548E62BF" w:rsidR="00FC62DF" w:rsidRPr="001C1BE9" w:rsidRDefault="00FC62DF" w:rsidP="00FC62DF">
      <w:pPr>
        <w:pStyle w:val="Heading3"/>
      </w:pPr>
      <w:bookmarkStart w:id="3213" w:name="_Toc189647864"/>
      <w:r>
        <w:lastRenderedPageBreak/>
        <w:t>Full Light Lines</w:t>
      </w:r>
      <w:bookmarkEnd w:id="3213"/>
    </w:p>
    <w:p w14:paraId="0C76543E" w14:textId="037F0710" w:rsidR="00FC62DF" w:rsidRPr="00FC62DF" w:rsidDel="0099359B" w:rsidRDefault="006C7785" w:rsidP="006C7785">
      <w:pPr>
        <w:spacing w:line="240" w:lineRule="auto"/>
        <w:rPr>
          <w:del w:id="3214" w:author="jonathan pritchard" w:date="2024-10-23T10:02:00Z" w16du:dateUtc="2024-10-23T09:02:00Z"/>
          <w:b/>
          <w:color w:val="FF0000"/>
        </w:rPr>
      </w:pPr>
      <w:del w:id="3215" w:author="jonathan pritchard" w:date="2024-10-23T10:02:00Z" w16du:dateUtc="2024-10-23T09:02:00Z">
        <w:r w:rsidRPr="008C2033" w:rsidDel="0099359B">
          <w:rPr>
            <w:b/>
            <w:color w:val="FF0000"/>
          </w:rPr>
          <w:delText>IIC Comment:</w:delText>
        </w:r>
        <w:r w:rsidRPr="008C2033" w:rsidDel="0099359B">
          <w:rPr>
            <w:color w:val="FF0000"/>
          </w:rPr>
          <w:delText xml:space="preserve"> </w:delText>
        </w:r>
        <w:r w:rsidRPr="008C2033" w:rsidDel="0099359B">
          <w:rPr>
            <w:i/>
            <w:color w:val="FF0000"/>
          </w:rPr>
          <w:delText>Dataset</w:delText>
        </w:r>
        <w:r w:rsidRPr="008C2033" w:rsidDel="0099359B">
          <w:rPr>
            <w:color w:val="FF0000"/>
          </w:rPr>
          <w:delText xml:space="preserve"> not available</w:delText>
        </w:r>
      </w:del>
    </w:p>
    <w:tbl>
      <w:tblPr>
        <w:tblW w:w="96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0"/>
        <w:gridCol w:w="2676"/>
        <w:gridCol w:w="2491"/>
        <w:gridCol w:w="2009"/>
      </w:tblGrid>
      <w:tr w:rsidR="006C7785" w:rsidRPr="008604AE" w14:paraId="7C6A4057" w14:textId="77777777" w:rsidTr="0082201A">
        <w:trPr>
          <w:trHeight w:val="454"/>
          <w:tblHeader/>
        </w:trPr>
        <w:tc>
          <w:tcPr>
            <w:tcW w:w="2490" w:type="dxa"/>
            <w:shd w:val="clear" w:color="auto" w:fill="BFBFBF" w:themeFill="background1" w:themeFillShade="BF"/>
            <w:vAlign w:val="center"/>
          </w:tcPr>
          <w:p w14:paraId="4EA7C6B1" w14:textId="77777777" w:rsidR="006C7785" w:rsidRPr="008604AE" w:rsidRDefault="006C7785" w:rsidP="00380FCD">
            <w:pPr>
              <w:rPr>
                <w:rFonts w:cs="Arial"/>
              </w:rPr>
            </w:pPr>
            <w:r w:rsidRPr="008604AE">
              <w:rPr>
                <w:rFonts w:cs="Arial"/>
                <w:b/>
              </w:rPr>
              <w:t>Test Reference</w:t>
            </w:r>
          </w:p>
        </w:tc>
        <w:tc>
          <w:tcPr>
            <w:tcW w:w="2676" w:type="dxa"/>
            <w:shd w:val="clear" w:color="auto" w:fill="FFFFFF" w:themeFill="background1"/>
            <w:vAlign w:val="center"/>
          </w:tcPr>
          <w:p w14:paraId="157E4646" w14:textId="77777777" w:rsidR="006C7785" w:rsidRPr="008604AE" w:rsidRDefault="006C7785" w:rsidP="00380FCD">
            <w:pPr>
              <w:rPr>
                <w:rFonts w:cs="Arial"/>
              </w:rPr>
            </w:pPr>
            <w:proofErr w:type="spellStart"/>
            <w:r w:rsidRPr="008604AE">
              <w:rPr>
                <w:rFonts w:cs="Arial"/>
              </w:rPr>
              <w:t>FullLightLines</w:t>
            </w:r>
            <w:proofErr w:type="spellEnd"/>
          </w:p>
        </w:tc>
        <w:tc>
          <w:tcPr>
            <w:tcW w:w="2491" w:type="dxa"/>
            <w:shd w:val="clear" w:color="auto" w:fill="BFBFBF" w:themeFill="background1" w:themeFillShade="BF"/>
            <w:vAlign w:val="center"/>
          </w:tcPr>
          <w:p w14:paraId="285ABA55" w14:textId="77777777" w:rsidR="006C7785" w:rsidRPr="008604AE" w:rsidRDefault="006C7785" w:rsidP="00380FCD">
            <w:pPr>
              <w:rPr>
                <w:rFonts w:cs="Arial"/>
              </w:rPr>
            </w:pPr>
            <w:r w:rsidRPr="008604AE">
              <w:rPr>
                <w:rFonts w:cs="Arial"/>
                <w:b/>
              </w:rPr>
              <w:t>IHO Reference</w:t>
            </w:r>
          </w:p>
        </w:tc>
        <w:tc>
          <w:tcPr>
            <w:tcW w:w="2009" w:type="dxa"/>
            <w:shd w:val="clear" w:color="auto" w:fill="FFFFFF" w:themeFill="background1"/>
            <w:vAlign w:val="center"/>
          </w:tcPr>
          <w:p w14:paraId="2C0FFD04" w14:textId="27F2EC02" w:rsidR="006C7785" w:rsidRPr="0082201A" w:rsidRDefault="006C7785" w:rsidP="0082201A">
            <w:pPr>
              <w:spacing w:line="240" w:lineRule="auto"/>
              <w:rPr>
                <w:rFonts w:cs="Arial"/>
                <w:color w:val="000000"/>
              </w:rPr>
            </w:pPr>
          </w:p>
        </w:tc>
      </w:tr>
    </w:tbl>
    <w:tbl>
      <w:tblPr>
        <w:tblStyle w:val="TableGrid"/>
        <w:tblW w:w="9709" w:type="dxa"/>
        <w:tblInd w:w="-10" w:type="dxa"/>
        <w:tblLook w:val="04A0" w:firstRow="1" w:lastRow="0" w:firstColumn="1" w:lastColumn="0" w:noHBand="0" w:noVBand="1"/>
      </w:tblPr>
      <w:tblGrid>
        <w:gridCol w:w="13"/>
        <w:gridCol w:w="2986"/>
        <w:gridCol w:w="281"/>
        <w:gridCol w:w="1388"/>
        <w:gridCol w:w="251"/>
        <w:gridCol w:w="1059"/>
        <w:gridCol w:w="1997"/>
        <w:gridCol w:w="574"/>
        <w:gridCol w:w="758"/>
        <w:gridCol w:w="359"/>
        <w:gridCol w:w="98"/>
      </w:tblGrid>
      <w:tr w:rsidR="006C7785" w:rsidRPr="00340B0D" w14:paraId="31D7199F" w14:textId="77777777" w:rsidTr="00380FCD">
        <w:trPr>
          <w:gridBefore w:val="1"/>
          <w:gridAfter w:val="1"/>
          <w:wBefore w:w="13" w:type="dxa"/>
          <w:wAfter w:w="56" w:type="dxa"/>
        </w:trPr>
        <w:tc>
          <w:tcPr>
            <w:tcW w:w="9640"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3334B29"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7B18722E" w14:textId="77777777" w:rsidTr="00380FCD">
        <w:trPr>
          <w:gridBefore w:val="1"/>
          <w:gridAfter w:val="1"/>
          <w:wBefore w:w="13" w:type="dxa"/>
          <w:wAfter w:w="56" w:type="dxa"/>
        </w:trPr>
        <w:tc>
          <w:tcPr>
            <w:tcW w:w="9640"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23FEA54E" w14:textId="77777777" w:rsidR="006C7785" w:rsidRPr="005B051E" w:rsidRDefault="006C7785" w:rsidP="00380FCD">
            <w:pPr>
              <w:rPr>
                <w:rFonts w:cs="Arial"/>
              </w:rPr>
            </w:pPr>
            <w:r w:rsidRPr="008604AE">
              <w:rPr>
                <w:rFonts w:cs="Arial"/>
                <w:i/>
              </w:rPr>
              <w:t>Disabling Full light lines using the Full light lines Mariner’s Selection</w:t>
            </w:r>
          </w:p>
        </w:tc>
      </w:tr>
      <w:tr w:rsidR="006C7785" w:rsidRPr="00340B0D" w14:paraId="258ED97A" w14:textId="77777777" w:rsidTr="00380FCD">
        <w:trPr>
          <w:gridBefore w:val="1"/>
          <w:gridAfter w:val="1"/>
          <w:wBefore w:w="13" w:type="dxa"/>
          <w:wAfter w:w="56" w:type="dxa"/>
        </w:trPr>
        <w:tc>
          <w:tcPr>
            <w:tcW w:w="9640"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3E14E89"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6E2AB8CE" w14:textId="77777777" w:rsidTr="00380FCD">
        <w:trPr>
          <w:gridBefore w:val="1"/>
          <w:gridAfter w:val="1"/>
          <w:wBefore w:w="13" w:type="dxa"/>
          <w:wAfter w:w="56" w:type="dxa"/>
        </w:trPr>
        <w:tc>
          <w:tcPr>
            <w:tcW w:w="9640"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7439F2F6" w14:textId="77777777" w:rsidR="006C7785" w:rsidRPr="003922E0" w:rsidRDefault="006C7785" w:rsidP="00380FCD">
            <w:pPr>
              <w:rPr>
                <w:rFonts w:cs="Arial"/>
                <w:i/>
              </w:rPr>
            </w:pPr>
            <w:r w:rsidRPr="008604AE">
              <w:rPr>
                <w:rFonts w:cs="Arial"/>
                <w:i/>
              </w:rPr>
              <w:t xml:space="preserve">Load the exchange set </w:t>
            </w:r>
            <w:proofErr w:type="spellStart"/>
            <w:r w:rsidRPr="008604AE">
              <w:rPr>
                <w:rFonts w:cs="Arial"/>
                <w:b/>
                <w:bCs/>
                <w:i/>
              </w:rPr>
              <w:t>PowerUp</w:t>
            </w:r>
            <w:proofErr w:type="spellEnd"/>
            <w:r w:rsidRPr="008604AE">
              <w:rPr>
                <w:rFonts w:cs="Arial"/>
                <w:b/>
                <w:bCs/>
                <w:i/>
              </w:rPr>
              <w:t xml:space="preserve"> </w:t>
            </w:r>
            <w:r>
              <w:rPr>
                <w:rFonts w:cs="Arial"/>
                <w:i/>
              </w:rPr>
              <w:t>with the following settings:</w:t>
            </w:r>
          </w:p>
        </w:tc>
      </w:tr>
      <w:tr w:rsidR="006C7785" w:rsidRPr="00340B0D" w14:paraId="11192D3D" w14:textId="77777777" w:rsidTr="00380FCD">
        <w:trPr>
          <w:gridBefore w:val="1"/>
          <w:gridAfter w:val="1"/>
          <w:wBefore w:w="13" w:type="dxa"/>
          <w:wAfter w:w="56" w:type="dxa"/>
        </w:trPr>
        <w:tc>
          <w:tcPr>
            <w:tcW w:w="8702"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800B756"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938"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E864BDD" w14:textId="77777777" w:rsidR="006C7785" w:rsidRPr="00340B0D" w:rsidRDefault="006C7785" w:rsidP="00380FCD">
            <w:pPr>
              <w:jc w:val="center"/>
              <w:rPr>
                <w:rFonts w:cs="Arial"/>
                <w:b/>
                <w:bCs/>
                <w:sz w:val="18"/>
                <w:szCs w:val="18"/>
              </w:rPr>
            </w:pPr>
          </w:p>
        </w:tc>
      </w:tr>
      <w:tr w:rsidR="006C7785" w:rsidRPr="00340B0D" w14:paraId="1AC2F476" w14:textId="77777777" w:rsidTr="00380FCD">
        <w:trPr>
          <w:gridBefore w:val="1"/>
          <w:gridAfter w:val="1"/>
          <w:wBefore w:w="13" w:type="dxa"/>
          <w:wAfter w:w="56" w:type="dxa"/>
        </w:trPr>
        <w:tc>
          <w:tcPr>
            <w:tcW w:w="8702" w:type="dxa"/>
            <w:gridSpan w:val="7"/>
            <w:tcBorders>
              <w:top w:val="single" w:sz="4" w:space="0" w:color="auto"/>
              <w:left w:val="single" w:sz="12" w:space="0" w:color="auto"/>
              <w:bottom w:val="single" w:sz="4" w:space="0" w:color="auto"/>
              <w:right w:val="single" w:sz="12" w:space="0" w:color="auto"/>
            </w:tcBorders>
            <w:shd w:val="clear" w:color="auto" w:fill="auto"/>
          </w:tcPr>
          <w:p w14:paraId="0DE9295F" w14:textId="77777777" w:rsidR="006C7785" w:rsidRPr="000B13F9" w:rsidRDefault="006C7785" w:rsidP="00380FCD">
            <w:pPr>
              <w:rPr>
                <w:rFonts w:cs="Arial"/>
              </w:rPr>
            </w:pPr>
            <w:proofErr w:type="spellStart"/>
            <w:r>
              <w:rPr>
                <w:rFonts w:cs="Arial"/>
                <w:b/>
                <w:bCs/>
                <w:i/>
              </w:rPr>
              <w:t>DisplayBae</w:t>
            </w:r>
            <w:proofErr w:type="spellEnd"/>
          </w:p>
        </w:tc>
        <w:tc>
          <w:tcPr>
            <w:tcW w:w="938" w:type="dxa"/>
            <w:gridSpan w:val="2"/>
            <w:tcBorders>
              <w:top w:val="single" w:sz="4" w:space="0" w:color="auto"/>
              <w:left w:val="single" w:sz="12" w:space="0" w:color="auto"/>
              <w:bottom w:val="single" w:sz="4" w:space="0" w:color="auto"/>
              <w:right w:val="single" w:sz="12" w:space="0" w:color="auto"/>
            </w:tcBorders>
            <w:shd w:val="clear" w:color="auto" w:fill="auto"/>
          </w:tcPr>
          <w:p w14:paraId="44E4DB6E" w14:textId="77777777" w:rsidR="006C7785" w:rsidRPr="00340B0D" w:rsidRDefault="006C7785" w:rsidP="00380FCD">
            <w:pPr>
              <w:rPr>
                <w:rFonts w:cs="Arial"/>
                <w:sz w:val="18"/>
                <w:szCs w:val="18"/>
              </w:rPr>
            </w:pPr>
          </w:p>
        </w:tc>
      </w:tr>
      <w:tr w:rsidR="006C7785" w:rsidRPr="00340B0D" w14:paraId="010055FD" w14:textId="77777777" w:rsidTr="00380FCD">
        <w:trPr>
          <w:gridBefore w:val="1"/>
          <w:gridAfter w:val="1"/>
          <w:wBefore w:w="13" w:type="dxa"/>
          <w:wAfter w:w="56" w:type="dxa"/>
        </w:trPr>
        <w:tc>
          <w:tcPr>
            <w:tcW w:w="8702" w:type="dxa"/>
            <w:gridSpan w:val="7"/>
            <w:tcBorders>
              <w:top w:val="single" w:sz="4" w:space="0" w:color="auto"/>
              <w:left w:val="single" w:sz="12" w:space="0" w:color="auto"/>
              <w:bottom w:val="single" w:sz="12" w:space="0" w:color="auto"/>
              <w:right w:val="single" w:sz="12" w:space="0" w:color="auto"/>
            </w:tcBorders>
            <w:shd w:val="clear" w:color="auto" w:fill="auto"/>
          </w:tcPr>
          <w:p w14:paraId="4429231E" w14:textId="77777777" w:rsidR="006C7785" w:rsidRPr="00340B0D" w:rsidRDefault="006C7785" w:rsidP="00380FCD">
            <w:pPr>
              <w:rPr>
                <w:rFonts w:cs="Arial"/>
                <w:sz w:val="18"/>
                <w:szCs w:val="18"/>
              </w:rPr>
            </w:pPr>
          </w:p>
        </w:tc>
        <w:tc>
          <w:tcPr>
            <w:tcW w:w="938" w:type="dxa"/>
            <w:gridSpan w:val="2"/>
            <w:tcBorders>
              <w:top w:val="single" w:sz="4" w:space="0" w:color="auto"/>
              <w:left w:val="single" w:sz="12" w:space="0" w:color="auto"/>
              <w:bottom w:val="single" w:sz="12" w:space="0" w:color="auto"/>
              <w:right w:val="single" w:sz="12" w:space="0" w:color="auto"/>
            </w:tcBorders>
            <w:shd w:val="clear" w:color="auto" w:fill="auto"/>
          </w:tcPr>
          <w:p w14:paraId="7934FDFA" w14:textId="77777777" w:rsidR="006C7785" w:rsidRPr="00340B0D" w:rsidRDefault="006C7785" w:rsidP="00380FCD">
            <w:pPr>
              <w:rPr>
                <w:rFonts w:cs="Arial"/>
                <w:sz w:val="18"/>
                <w:szCs w:val="18"/>
              </w:rPr>
            </w:pPr>
          </w:p>
        </w:tc>
      </w:tr>
      <w:tr w:rsidR="006C7785" w:rsidRPr="00340B0D" w14:paraId="477A45EF" w14:textId="77777777" w:rsidTr="00380FCD">
        <w:trPr>
          <w:gridBefore w:val="1"/>
          <w:gridAfter w:val="1"/>
          <w:wBefore w:w="13" w:type="dxa"/>
          <w:wAfter w:w="56" w:type="dxa"/>
        </w:trPr>
        <w:tc>
          <w:tcPr>
            <w:tcW w:w="490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4EF6943"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34"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FA5D21B"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0BD5634E" w14:textId="77777777" w:rsidTr="00380FCD">
        <w:trPr>
          <w:gridBefore w:val="1"/>
          <w:wBefore w:w="13" w:type="dxa"/>
        </w:trPr>
        <w:sdt>
          <w:sdtPr>
            <w:rPr>
              <w:rFonts w:cs="Arial"/>
              <w:sz w:val="18"/>
              <w:szCs w:val="18"/>
            </w:rPr>
            <w:alias w:val="Diplay Category"/>
            <w:tag w:val="Diplay Categor"/>
            <w:id w:val="-2085742034"/>
            <w:placeholder>
              <w:docPart w:val="05582D50214D4DDEA133B1DD8E667F58"/>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906" w:type="dxa"/>
                <w:gridSpan w:val="4"/>
                <w:tcBorders>
                  <w:top w:val="single" w:sz="4" w:space="0" w:color="auto"/>
                  <w:left w:val="single" w:sz="12" w:space="0" w:color="auto"/>
                  <w:bottom w:val="single" w:sz="12" w:space="0" w:color="auto"/>
                  <w:right w:val="single" w:sz="12" w:space="0" w:color="auto"/>
                </w:tcBorders>
                <w:shd w:val="clear" w:color="auto" w:fill="auto"/>
              </w:tcPr>
              <w:p w14:paraId="38D9C09C" w14:textId="77777777" w:rsidR="006C7785" w:rsidRPr="00340B0D" w:rsidRDefault="006C7785" w:rsidP="00380FCD">
                <w:pPr>
                  <w:rPr>
                    <w:rFonts w:cs="Arial"/>
                    <w:sz w:val="18"/>
                    <w:szCs w:val="18"/>
                  </w:rPr>
                </w:pPr>
                <w:r>
                  <w:rPr>
                    <w:rFonts w:cs="Arial"/>
                    <w:sz w:val="18"/>
                    <w:szCs w:val="18"/>
                  </w:rPr>
                  <w:t>Other</w:t>
                </w:r>
              </w:p>
            </w:tc>
          </w:sdtContent>
        </w:sdt>
        <w:tc>
          <w:tcPr>
            <w:tcW w:w="4554" w:type="dxa"/>
            <w:gridSpan w:val="4"/>
            <w:tcBorders>
              <w:left w:val="single" w:sz="12" w:space="0" w:color="auto"/>
              <w:bottom w:val="single" w:sz="4" w:space="0" w:color="auto"/>
              <w:right w:val="single" w:sz="4" w:space="0" w:color="auto"/>
            </w:tcBorders>
            <w:shd w:val="clear" w:color="auto" w:fill="auto"/>
          </w:tcPr>
          <w:p w14:paraId="14BEF1E6" w14:textId="77777777" w:rsidR="006C7785" w:rsidRPr="00340B0D" w:rsidRDefault="006C7785" w:rsidP="00380FCD">
            <w:pPr>
              <w:rPr>
                <w:rFonts w:cs="Arial"/>
                <w:sz w:val="18"/>
                <w:szCs w:val="18"/>
              </w:rPr>
            </w:pPr>
            <w:r w:rsidRPr="00340B0D">
              <w:rPr>
                <w:rFonts w:cs="Arial"/>
                <w:sz w:val="18"/>
                <w:szCs w:val="18"/>
              </w:rPr>
              <w:t>Accuracy</w:t>
            </w:r>
          </w:p>
        </w:tc>
        <w:tc>
          <w:tcPr>
            <w:tcW w:w="236" w:type="dxa"/>
            <w:gridSpan w:val="2"/>
            <w:tcBorders>
              <w:left w:val="single" w:sz="4" w:space="0" w:color="auto"/>
              <w:right w:val="single" w:sz="12" w:space="0" w:color="auto"/>
            </w:tcBorders>
            <w:shd w:val="clear" w:color="auto" w:fill="auto"/>
            <w:vAlign w:val="center"/>
          </w:tcPr>
          <w:p w14:paraId="7C52B421" w14:textId="77777777" w:rsidR="006C7785" w:rsidRPr="00340B0D" w:rsidRDefault="006C7785" w:rsidP="00380FCD">
            <w:pPr>
              <w:jc w:val="center"/>
              <w:rPr>
                <w:rFonts w:cs="Arial"/>
                <w:sz w:val="18"/>
                <w:szCs w:val="18"/>
              </w:rPr>
            </w:pPr>
          </w:p>
        </w:tc>
      </w:tr>
      <w:tr w:rsidR="006C7785" w:rsidRPr="00340B0D" w14:paraId="24593DAF" w14:textId="77777777" w:rsidTr="00380FCD">
        <w:trPr>
          <w:gridBefore w:val="1"/>
          <w:wBefore w:w="13" w:type="dxa"/>
        </w:trPr>
        <w:tc>
          <w:tcPr>
            <w:tcW w:w="4906"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44F70FE"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554" w:type="dxa"/>
            <w:gridSpan w:val="4"/>
            <w:tcBorders>
              <w:left w:val="single" w:sz="12" w:space="0" w:color="auto"/>
              <w:right w:val="single" w:sz="4" w:space="0" w:color="auto"/>
            </w:tcBorders>
            <w:shd w:val="clear" w:color="auto" w:fill="auto"/>
          </w:tcPr>
          <w:p w14:paraId="46AE88F4" w14:textId="77777777" w:rsidR="006C7785" w:rsidRPr="00340B0D" w:rsidRDefault="006C7785" w:rsidP="00380FCD">
            <w:pPr>
              <w:rPr>
                <w:rFonts w:cs="Arial"/>
                <w:sz w:val="18"/>
                <w:szCs w:val="18"/>
              </w:rPr>
            </w:pPr>
            <w:r w:rsidRPr="00340B0D">
              <w:rPr>
                <w:rFonts w:cs="Arial"/>
                <w:sz w:val="18"/>
                <w:szCs w:val="18"/>
              </w:rPr>
              <w:t>Contour label</w:t>
            </w:r>
          </w:p>
        </w:tc>
        <w:tc>
          <w:tcPr>
            <w:tcW w:w="236" w:type="dxa"/>
            <w:gridSpan w:val="2"/>
            <w:tcBorders>
              <w:left w:val="single" w:sz="4" w:space="0" w:color="auto"/>
              <w:right w:val="single" w:sz="12" w:space="0" w:color="auto"/>
            </w:tcBorders>
            <w:shd w:val="clear" w:color="auto" w:fill="auto"/>
            <w:vAlign w:val="center"/>
          </w:tcPr>
          <w:p w14:paraId="30C8D9D3" w14:textId="77777777" w:rsidR="006C7785" w:rsidRPr="00340B0D" w:rsidRDefault="006C7785" w:rsidP="00380FCD">
            <w:pPr>
              <w:jc w:val="center"/>
              <w:rPr>
                <w:rFonts w:cs="Arial"/>
                <w:sz w:val="18"/>
                <w:szCs w:val="18"/>
              </w:rPr>
            </w:pPr>
          </w:p>
        </w:tc>
      </w:tr>
      <w:tr w:rsidR="006C7785" w:rsidRPr="00340B0D" w14:paraId="164C1566"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0EA027BD" w14:textId="77777777" w:rsidR="006C7785" w:rsidRPr="00340B0D" w:rsidRDefault="006C7785" w:rsidP="00380FCD">
            <w:pPr>
              <w:rPr>
                <w:rFonts w:cs="Arial"/>
                <w:sz w:val="18"/>
                <w:szCs w:val="18"/>
              </w:rPr>
            </w:pPr>
            <w:r w:rsidRPr="00340B0D">
              <w:rPr>
                <w:rFonts w:cs="Arial"/>
                <w:sz w:val="18"/>
                <w:szCs w:val="18"/>
              </w:rPr>
              <w:t>Safety Contour</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2123E0" w14:textId="77777777" w:rsidR="006C7785" w:rsidRPr="00340B0D" w:rsidRDefault="006C7785" w:rsidP="00380FCD">
            <w:pPr>
              <w:rPr>
                <w:rFonts w:cs="Arial"/>
                <w:sz w:val="18"/>
                <w:szCs w:val="18"/>
              </w:rPr>
            </w:pPr>
            <w:r>
              <w:rPr>
                <w:rFonts w:cs="Arial"/>
                <w:sz w:val="18"/>
                <w:szCs w:val="18"/>
              </w:rPr>
              <w:t>30m</w:t>
            </w:r>
          </w:p>
        </w:tc>
        <w:tc>
          <w:tcPr>
            <w:tcW w:w="4554" w:type="dxa"/>
            <w:gridSpan w:val="4"/>
            <w:tcBorders>
              <w:left w:val="single" w:sz="12" w:space="0" w:color="auto"/>
            </w:tcBorders>
          </w:tcPr>
          <w:p w14:paraId="5F6A1447" w14:textId="77777777" w:rsidR="006C7785" w:rsidRPr="00340B0D" w:rsidRDefault="006C7785" w:rsidP="00380FCD">
            <w:pPr>
              <w:rPr>
                <w:rFonts w:cs="Arial"/>
                <w:sz w:val="18"/>
                <w:szCs w:val="18"/>
              </w:rPr>
            </w:pPr>
            <w:r w:rsidRPr="00340B0D">
              <w:rPr>
                <w:rFonts w:cs="Arial"/>
                <w:sz w:val="18"/>
                <w:szCs w:val="18"/>
              </w:rPr>
              <w:t>Highlight date dependent</w:t>
            </w:r>
          </w:p>
        </w:tc>
        <w:tc>
          <w:tcPr>
            <w:tcW w:w="236" w:type="dxa"/>
            <w:gridSpan w:val="2"/>
            <w:tcBorders>
              <w:right w:val="single" w:sz="12" w:space="0" w:color="auto"/>
            </w:tcBorders>
          </w:tcPr>
          <w:p w14:paraId="0398C1B6" w14:textId="77777777" w:rsidR="006C7785" w:rsidRPr="00340B0D" w:rsidRDefault="006C7785" w:rsidP="00380FCD">
            <w:pPr>
              <w:rPr>
                <w:rFonts w:cs="Arial"/>
                <w:sz w:val="18"/>
                <w:szCs w:val="18"/>
              </w:rPr>
            </w:pPr>
          </w:p>
        </w:tc>
      </w:tr>
      <w:tr w:rsidR="006C7785" w:rsidRPr="00340B0D" w14:paraId="3D999AFB"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7FDD98F5" w14:textId="77777777" w:rsidR="006C7785" w:rsidRPr="00340B0D" w:rsidRDefault="006C7785" w:rsidP="00380FCD">
            <w:pPr>
              <w:rPr>
                <w:rFonts w:cs="Arial"/>
                <w:sz w:val="18"/>
                <w:szCs w:val="18"/>
              </w:rPr>
            </w:pPr>
            <w:r w:rsidRPr="00340B0D">
              <w:rPr>
                <w:rFonts w:cs="Arial"/>
                <w:sz w:val="18"/>
                <w:szCs w:val="18"/>
              </w:rPr>
              <w:t>Safety Depth</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341E3F7" w14:textId="77777777" w:rsidR="006C7785" w:rsidRPr="00340B0D" w:rsidRDefault="006C7785" w:rsidP="00380FCD">
            <w:pPr>
              <w:rPr>
                <w:rFonts w:cs="Arial"/>
                <w:sz w:val="18"/>
                <w:szCs w:val="18"/>
              </w:rPr>
            </w:pPr>
            <w:r>
              <w:rPr>
                <w:rFonts w:cs="Arial"/>
                <w:sz w:val="18"/>
                <w:szCs w:val="18"/>
              </w:rPr>
              <w:t>30m</w:t>
            </w:r>
          </w:p>
        </w:tc>
        <w:tc>
          <w:tcPr>
            <w:tcW w:w="4554" w:type="dxa"/>
            <w:gridSpan w:val="4"/>
            <w:tcBorders>
              <w:left w:val="single" w:sz="12" w:space="0" w:color="auto"/>
            </w:tcBorders>
          </w:tcPr>
          <w:p w14:paraId="41D36966" w14:textId="77777777" w:rsidR="006C7785" w:rsidRPr="00340B0D" w:rsidRDefault="006C7785" w:rsidP="00380FCD">
            <w:pPr>
              <w:rPr>
                <w:rFonts w:cs="Arial"/>
                <w:sz w:val="18"/>
                <w:szCs w:val="18"/>
              </w:rPr>
            </w:pPr>
            <w:r w:rsidRPr="00340B0D">
              <w:rPr>
                <w:rFonts w:cs="Arial"/>
                <w:sz w:val="18"/>
                <w:szCs w:val="18"/>
              </w:rPr>
              <w:t>Highlight document</w:t>
            </w:r>
          </w:p>
        </w:tc>
        <w:tc>
          <w:tcPr>
            <w:tcW w:w="236" w:type="dxa"/>
            <w:gridSpan w:val="2"/>
            <w:tcBorders>
              <w:right w:val="single" w:sz="12" w:space="0" w:color="auto"/>
            </w:tcBorders>
          </w:tcPr>
          <w:p w14:paraId="667F52D5" w14:textId="77777777" w:rsidR="006C7785" w:rsidRPr="00340B0D" w:rsidRDefault="006C7785" w:rsidP="00380FCD">
            <w:pPr>
              <w:jc w:val="center"/>
              <w:rPr>
                <w:rFonts w:cs="Arial"/>
                <w:sz w:val="18"/>
                <w:szCs w:val="18"/>
              </w:rPr>
            </w:pPr>
          </w:p>
        </w:tc>
      </w:tr>
      <w:tr w:rsidR="006C7785" w:rsidRPr="00340B0D" w14:paraId="2079B429"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48DB74B6" w14:textId="77777777" w:rsidR="006C7785" w:rsidRPr="00340B0D" w:rsidRDefault="006C7785" w:rsidP="00380FCD">
            <w:pPr>
              <w:rPr>
                <w:rFonts w:cs="Arial"/>
                <w:sz w:val="18"/>
                <w:szCs w:val="18"/>
              </w:rPr>
            </w:pPr>
            <w:r w:rsidRPr="00340B0D">
              <w:rPr>
                <w:rFonts w:cs="Arial"/>
                <w:sz w:val="18"/>
                <w:szCs w:val="18"/>
              </w:rPr>
              <w:t>Deep Contour</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61948AE" w14:textId="77777777" w:rsidR="006C7785" w:rsidRPr="00340B0D" w:rsidRDefault="006C7785" w:rsidP="00380FCD">
            <w:pPr>
              <w:rPr>
                <w:rFonts w:cs="Arial"/>
                <w:sz w:val="18"/>
                <w:szCs w:val="18"/>
              </w:rPr>
            </w:pPr>
          </w:p>
        </w:tc>
        <w:tc>
          <w:tcPr>
            <w:tcW w:w="4554" w:type="dxa"/>
            <w:gridSpan w:val="4"/>
            <w:tcBorders>
              <w:left w:val="single" w:sz="12" w:space="0" w:color="auto"/>
            </w:tcBorders>
          </w:tcPr>
          <w:p w14:paraId="3305F788" w14:textId="77777777" w:rsidR="006C7785" w:rsidRPr="00340B0D" w:rsidRDefault="006C7785" w:rsidP="00380FCD">
            <w:pPr>
              <w:rPr>
                <w:rFonts w:cs="Arial"/>
                <w:b/>
                <w:bCs/>
                <w:sz w:val="18"/>
                <w:szCs w:val="18"/>
              </w:rPr>
            </w:pPr>
            <w:r w:rsidRPr="00340B0D">
              <w:rPr>
                <w:rFonts w:cs="Arial"/>
                <w:sz w:val="18"/>
                <w:szCs w:val="18"/>
              </w:rPr>
              <w:t>Highlight info</w:t>
            </w:r>
          </w:p>
        </w:tc>
        <w:tc>
          <w:tcPr>
            <w:tcW w:w="236" w:type="dxa"/>
            <w:gridSpan w:val="2"/>
            <w:tcBorders>
              <w:right w:val="single" w:sz="12" w:space="0" w:color="auto"/>
            </w:tcBorders>
          </w:tcPr>
          <w:p w14:paraId="06F5D85A" w14:textId="77777777" w:rsidR="006C7785" w:rsidRPr="00340B0D" w:rsidRDefault="006C7785" w:rsidP="00380FCD">
            <w:pPr>
              <w:jc w:val="center"/>
              <w:rPr>
                <w:rFonts w:cs="Arial"/>
                <w:sz w:val="18"/>
                <w:szCs w:val="18"/>
              </w:rPr>
            </w:pPr>
          </w:p>
        </w:tc>
      </w:tr>
      <w:tr w:rsidR="006C7785" w:rsidRPr="00340B0D" w14:paraId="6D9530A8"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78015CF6" w14:textId="77777777" w:rsidR="006C7785" w:rsidRPr="00340B0D" w:rsidRDefault="006C7785" w:rsidP="00380FCD">
            <w:pPr>
              <w:rPr>
                <w:rFonts w:cs="Arial"/>
                <w:sz w:val="18"/>
                <w:szCs w:val="18"/>
              </w:rPr>
            </w:pPr>
            <w:r w:rsidRPr="00340B0D">
              <w:rPr>
                <w:rFonts w:cs="Arial"/>
                <w:sz w:val="18"/>
                <w:szCs w:val="18"/>
              </w:rPr>
              <w:t>Shallow Contour</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75841ED" w14:textId="77777777" w:rsidR="006C7785" w:rsidRPr="00340B0D" w:rsidRDefault="006C7785" w:rsidP="00380FCD">
            <w:pPr>
              <w:rPr>
                <w:rFonts w:cs="Arial"/>
                <w:sz w:val="18"/>
                <w:szCs w:val="18"/>
              </w:rPr>
            </w:pPr>
          </w:p>
        </w:tc>
        <w:tc>
          <w:tcPr>
            <w:tcW w:w="4554" w:type="dxa"/>
            <w:gridSpan w:val="4"/>
            <w:tcBorders>
              <w:left w:val="single" w:sz="12" w:space="0" w:color="auto"/>
            </w:tcBorders>
          </w:tcPr>
          <w:p w14:paraId="3FE604FA" w14:textId="77777777" w:rsidR="006C7785" w:rsidRPr="00340B0D" w:rsidRDefault="006C7785" w:rsidP="00380FCD">
            <w:pPr>
              <w:rPr>
                <w:rFonts w:cs="Arial"/>
                <w:sz w:val="18"/>
                <w:szCs w:val="18"/>
              </w:rPr>
            </w:pPr>
            <w:r w:rsidRPr="00340B0D">
              <w:rPr>
                <w:rFonts w:cs="Arial"/>
                <w:sz w:val="18"/>
                <w:szCs w:val="18"/>
              </w:rPr>
              <w:t>Shallow Pattern</w:t>
            </w:r>
          </w:p>
        </w:tc>
        <w:tc>
          <w:tcPr>
            <w:tcW w:w="236" w:type="dxa"/>
            <w:gridSpan w:val="2"/>
            <w:tcBorders>
              <w:right w:val="single" w:sz="12" w:space="0" w:color="auto"/>
            </w:tcBorders>
          </w:tcPr>
          <w:p w14:paraId="7659C987" w14:textId="77777777" w:rsidR="006C7785" w:rsidRPr="00340B0D" w:rsidRDefault="006C7785" w:rsidP="00380FCD">
            <w:pPr>
              <w:jc w:val="center"/>
              <w:rPr>
                <w:rFonts w:cs="Arial"/>
                <w:sz w:val="18"/>
                <w:szCs w:val="18"/>
              </w:rPr>
            </w:pPr>
          </w:p>
        </w:tc>
      </w:tr>
      <w:tr w:rsidR="006C7785" w:rsidRPr="00340B0D" w14:paraId="4C5F7E5C"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0F789D89" w14:textId="77777777" w:rsidR="006C7785" w:rsidRPr="00340B0D" w:rsidRDefault="006C7785" w:rsidP="00380FCD">
            <w:pPr>
              <w:rPr>
                <w:rFonts w:cs="Arial"/>
                <w:sz w:val="18"/>
                <w:szCs w:val="18"/>
              </w:rPr>
            </w:pPr>
            <w:r w:rsidRPr="00340B0D">
              <w:rPr>
                <w:rFonts w:cs="Arial"/>
                <w:sz w:val="18"/>
                <w:szCs w:val="18"/>
              </w:rPr>
              <w:t>Four Shades</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1405807" w14:textId="77777777" w:rsidR="006C7785" w:rsidRPr="00340B0D" w:rsidRDefault="006C7785" w:rsidP="00380FCD">
            <w:pPr>
              <w:rPr>
                <w:rFonts w:cs="Arial"/>
                <w:sz w:val="18"/>
                <w:szCs w:val="18"/>
              </w:rPr>
            </w:pPr>
          </w:p>
        </w:tc>
        <w:tc>
          <w:tcPr>
            <w:tcW w:w="4554" w:type="dxa"/>
            <w:gridSpan w:val="4"/>
            <w:tcBorders>
              <w:left w:val="single" w:sz="12" w:space="0" w:color="auto"/>
            </w:tcBorders>
          </w:tcPr>
          <w:p w14:paraId="3C7DD46B" w14:textId="77777777" w:rsidR="006C7785" w:rsidRPr="00340B0D" w:rsidRDefault="006C7785" w:rsidP="00380FCD">
            <w:pPr>
              <w:rPr>
                <w:rFonts w:cs="Arial"/>
                <w:sz w:val="18"/>
                <w:szCs w:val="18"/>
              </w:rPr>
            </w:pPr>
            <w:r w:rsidRPr="00340B0D">
              <w:rPr>
                <w:rFonts w:cs="Arial"/>
                <w:sz w:val="18"/>
                <w:szCs w:val="18"/>
              </w:rPr>
              <w:t>Unknown</w:t>
            </w:r>
          </w:p>
        </w:tc>
        <w:tc>
          <w:tcPr>
            <w:tcW w:w="236" w:type="dxa"/>
            <w:gridSpan w:val="2"/>
            <w:tcBorders>
              <w:right w:val="single" w:sz="12" w:space="0" w:color="auto"/>
            </w:tcBorders>
          </w:tcPr>
          <w:p w14:paraId="424AD879" w14:textId="77777777" w:rsidR="006C7785" w:rsidRPr="00340B0D" w:rsidRDefault="006C7785" w:rsidP="00380FCD">
            <w:pPr>
              <w:jc w:val="center"/>
              <w:rPr>
                <w:rFonts w:cs="Arial"/>
                <w:sz w:val="18"/>
                <w:szCs w:val="18"/>
              </w:rPr>
            </w:pPr>
          </w:p>
        </w:tc>
      </w:tr>
      <w:tr w:rsidR="006C7785" w:rsidRPr="00340B0D" w14:paraId="0BBED2AD"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067F788D" w14:textId="77777777" w:rsidR="006C7785" w:rsidRPr="00340B0D" w:rsidRDefault="006C7785" w:rsidP="00380FCD">
            <w:pPr>
              <w:rPr>
                <w:rFonts w:cs="Arial"/>
                <w:sz w:val="18"/>
                <w:szCs w:val="18"/>
              </w:rPr>
            </w:pPr>
            <w:r w:rsidRPr="00340B0D">
              <w:rPr>
                <w:rFonts w:cs="Arial"/>
                <w:sz w:val="18"/>
                <w:szCs w:val="18"/>
              </w:rPr>
              <w:t>Radar Overlay</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34066A1" w14:textId="77777777" w:rsidR="006C7785" w:rsidRPr="00340B0D" w:rsidRDefault="006C7785" w:rsidP="00380FCD">
            <w:pPr>
              <w:rPr>
                <w:rFonts w:cs="Arial"/>
                <w:sz w:val="18"/>
                <w:szCs w:val="18"/>
              </w:rPr>
            </w:pPr>
          </w:p>
        </w:tc>
        <w:tc>
          <w:tcPr>
            <w:tcW w:w="4554" w:type="dxa"/>
            <w:gridSpan w:val="4"/>
            <w:tcBorders>
              <w:left w:val="single" w:sz="12" w:space="0" w:color="auto"/>
            </w:tcBorders>
          </w:tcPr>
          <w:p w14:paraId="38AE0B2D" w14:textId="77777777" w:rsidR="006C7785" w:rsidRPr="00340B0D" w:rsidRDefault="006C7785" w:rsidP="00380FCD">
            <w:pPr>
              <w:rPr>
                <w:rFonts w:cs="Arial"/>
                <w:sz w:val="18"/>
                <w:szCs w:val="18"/>
              </w:rPr>
            </w:pPr>
            <w:r w:rsidRPr="00340B0D">
              <w:rPr>
                <w:rFonts w:cs="Arial"/>
                <w:sz w:val="18"/>
                <w:szCs w:val="18"/>
              </w:rPr>
              <w:t>Update Review</w:t>
            </w:r>
          </w:p>
        </w:tc>
        <w:tc>
          <w:tcPr>
            <w:tcW w:w="236" w:type="dxa"/>
            <w:gridSpan w:val="2"/>
            <w:tcBorders>
              <w:right w:val="single" w:sz="12" w:space="0" w:color="auto"/>
            </w:tcBorders>
          </w:tcPr>
          <w:p w14:paraId="07EF8B47" w14:textId="77777777" w:rsidR="006C7785" w:rsidRPr="00340B0D" w:rsidRDefault="006C7785" w:rsidP="00380FCD">
            <w:pPr>
              <w:jc w:val="center"/>
              <w:rPr>
                <w:rFonts w:cs="Arial"/>
                <w:sz w:val="18"/>
                <w:szCs w:val="18"/>
              </w:rPr>
            </w:pPr>
          </w:p>
        </w:tc>
      </w:tr>
      <w:tr w:rsidR="006C7785" w:rsidRPr="00340B0D" w14:paraId="771C735F"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32A4ECF2" w14:textId="77777777" w:rsidR="006C7785" w:rsidRPr="00340B0D" w:rsidRDefault="006C7785" w:rsidP="00380FCD">
            <w:pPr>
              <w:rPr>
                <w:rFonts w:cs="Arial"/>
                <w:sz w:val="18"/>
                <w:szCs w:val="18"/>
              </w:rPr>
            </w:pPr>
            <w:r w:rsidRPr="00340B0D">
              <w:rPr>
                <w:rFonts w:cs="Arial"/>
                <w:sz w:val="18"/>
                <w:szCs w:val="18"/>
              </w:rPr>
              <w:t>Plain Boundaries</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C22DF4B" w14:textId="77777777" w:rsidR="006C7785" w:rsidRPr="00340B0D" w:rsidRDefault="006C7785" w:rsidP="00380FCD">
            <w:pPr>
              <w:rPr>
                <w:rFonts w:cs="Arial"/>
                <w:sz w:val="18"/>
                <w:szCs w:val="18"/>
              </w:rPr>
            </w:pPr>
          </w:p>
        </w:tc>
        <w:tc>
          <w:tcPr>
            <w:tcW w:w="4554" w:type="dxa"/>
            <w:gridSpan w:val="4"/>
            <w:tcBorders>
              <w:left w:val="single" w:sz="12" w:space="0" w:color="auto"/>
            </w:tcBorders>
          </w:tcPr>
          <w:p w14:paraId="60DD4937" w14:textId="77777777" w:rsidR="006C7785" w:rsidRPr="00340B0D" w:rsidRDefault="006C7785" w:rsidP="00380FCD">
            <w:pPr>
              <w:rPr>
                <w:rFonts w:cs="Arial"/>
                <w:sz w:val="18"/>
                <w:szCs w:val="18"/>
              </w:rPr>
            </w:pPr>
            <w:r w:rsidRPr="00340B0D">
              <w:rPr>
                <w:rFonts w:cs="Arial"/>
                <w:b/>
                <w:bCs/>
                <w:sz w:val="18"/>
                <w:szCs w:val="18"/>
              </w:rPr>
              <w:t>Text Groups</w:t>
            </w:r>
          </w:p>
        </w:tc>
        <w:tc>
          <w:tcPr>
            <w:tcW w:w="236" w:type="dxa"/>
            <w:gridSpan w:val="2"/>
            <w:tcBorders>
              <w:right w:val="single" w:sz="12" w:space="0" w:color="auto"/>
            </w:tcBorders>
            <w:vAlign w:val="center"/>
          </w:tcPr>
          <w:p w14:paraId="244E9E52" w14:textId="77777777" w:rsidR="006C7785" w:rsidRPr="00340B0D" w:rsidRDefault="006C7785" w:rsidP="00380FCD">
            <w:pPr>
              <w:jc w:val="center"/>
              <w:rPr>
                <w:rFonts w:cs="Arial"/>
                <w:sz w:val="18"/>
                <w:szCs w:val="18"/>
              </w:rPr>
            </w:pPr>
          </w:p>
        </w:tc>
      </w:tr>
      <w:tr w:rsidR="006C7785" w:rsidRPr="00340B0D" w14:paraId="08F04C0D"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1982FD93" w14:textId="77777777" w:rsidR="006C7785" w:rsidRPr="00340B0D" w:rsidRDefault="006C7785" w:rsidP="00380FCD">
            <w:pPr>
              <w:rPr>
                <w:rFonts w:cs="Arial"/>
                <w:sz w:val="18"/>
                <w:szCs w:val="18"/>
              </w:rPr>
            </w:pPr>
            <w:r w:rsidRPr="00340B0D">
              <w:rPr>
                <w:rFonts w:cs="Arial"/>
                <w:sz w:val="18"/>
                <w:szCs w:val="18"/>
              </w:rPr>
              <w:t>Simplified Symbols</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1469FD5" w14:textId="77777777" w:rsidR="006C7785" w:rsidRPr="00340B0D" w:rsidRDefault="006C7785" w:rsidP="00380FCD">
            <w:pPr>
              <w:rPr>
                <w:rFonts w:cs="Arial"/>
                <w:sz w:val="18"/>
                <w:szCs w:val="18"/>
              </w:rPr>
            </w:pPr>
            <w:r>
              <w:rPr>
                <w:rFonts w:cs="Arial"/>
                <w:sz w:val="18"/>
                <w:szCs w:val="18"/>
              </w:rPr>
              <w:t>false</w:t>
            </w:r>
          </w:p>
        </w:tc>
        <w:tc>
          <w:tcPr>
            <w:tcW w:w="4554" w:type="dxa"/>
            <w:gridSpan w:val="4"/>
            <w:tcBorders>
              <w:left w:val="single" w:sz="12" w:space="0" w:color="auto"/>
            </w:tcBorders>
          </w:tcPr>
          <w:p w14:paraId="1D6E8765" w14:textId="77777777" w:rsidR="006C7785" w:rsidRPr="00340B0D" w:rsidRDefault="006C7785" w:rsidP="00380FCD">
            <w:pPr>
              <w:rPr>
                <w:rFonts w:cs="Arial"/>
                <w:sz w:val="18"/>
                <w:szCs w:val="18"/>
              </w:rPr>
            </w:pPr>
            <w:r w:rsidRPr="00340B0D">
              <w:rPr>
                <w:rFonts w:cs="Arial"/>
                <w:sz w:val="18"/>
                <w:szCs w:val="18"/>
              </w:rPr>
              <w:t>Chart Text</w:t>
            </w:r>
          </w:p>
        </w:tc>
        <w:tc>
          <w:tcPr>
            <w:tcW w:w="236" w:type="dxa"/>
            <w:gridSpan w:val="2"/>
            <w:tcBorders>
              <w:right w:val="single" w:sz="12" w:space="0" w:color="auto"/>
            </w:tcBorders>
            <w:vAlign w:val="center"/>
          </w:tcPr>
          <w:p w14:paraId="344CFF70" w14:textId="77777777" w:rsidR="006C7785" w:rsidRPr="00340B0D" w:rsidRDefault="006C7785" w:rsidP="00380FCD">
            <w:pPr>
              <w:jc w:val="center"/>
              <w:rPr>
                <w:rFonts w:cs="Arial"/>
                <w:sz w:val="18"/>
                <w:szCs w:val="18"/>
              </w:rPr>
            </w:pPr>
          </w:p>
        </w:tc>
      </w:tr>
      <w:tr w:rsidR="006C7785" w:rsidRPr="00340B0D" w14:paraId="3A5E33FF"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05A23278" w14:textId="77777777" w:rsidR="006C7785" w:rsidRPr="00340B0D" w:rsidRDefault="006C7785" w:rsidP="00380FCD">
            <w:pPr>
              <w:rPr>
                <w:rFonts w:cs="Arial"/>
                <w:sz w:val="18"/>
                <w:szCs w:val="18"/>
              </w:rPr>
            </w:pPr>
            <w:r w:rsidRPr="00340B0D">
              <w:rPr>
                <w:rFonts w:cs="Arial"/>
                <w:sz w:val="18"/>
                <w:szCs w:val="18"/>
              </w:rPr>
              <w:t>Full Light Lines</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A76CB5C" w14:textId="77777777" w:rsidR="006C7785" w:rsidRPr="00340B0D" w:rsidRDefault="006C7785" w:rsidP="00380FCD">
            <w:pPr>
              <w:rPr>
                <w:rFonts w:cs="Arial"/>
                <w:sz w:val="18"/>
                <w:szCs w:val="18"/>
              </w:rPr>
            </w:pPr>
          </w:p>
        </w:tc>
        <w:tc>
          <w:tcPr>
            <w:tcW w:w="4554" w:type="dxa"/>
            <w:gridSpan w:val="4"/>
            <w:tcBorders>
              <w:left w:val="single" w:sz="12" w:space="0" w:color="auto"/>
            </w:tcBorders>
          </w:tcPr>
          <w:p w14:paraId="7A6450E0"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236" w:type="dxa"/>
            <w:gridSpan w:val="2"/>
            <w:tcBorders>
              <w:right w:val="single" w:sz="12" w:space="0" w:color="auto"/>
            </w:tcBorders>
            <w:vAlign w:val="center"/>
          </w:tcPr>
          <w:p w14:paraId="757F9403" w14:textId="77777777" w:rsidR="006C7785" w:rsidRPr="00340B0D" w:rsidRDefault="006C7785" w:rsidP="00380FCD">
            <w:pPr>
              <w:jc w:val="center"/>
              <w:rPr>
                <w:rFonts w:cs="Arial"/>
                <w:sz w:val="18"/>
                <w:szCs w:val="18"/>
              </w:rPr>
            </w:pPr>
          </w:p>
        </w:tc>
      </w:tr>
      <w:tr w:rsidR="006C7785" w:rsidRPr="00340B0D" w14:paraId="4C3A70CB"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4AFD8FAF" w14:textId="77777777" w:rsidR="006C7785" w:rsidRPr="00340B0D" w:rsidRDefault="006C7785" w:rsidP="00380FCD">
            <w:pPr>
              <w:rPr>
                <w:rFonts w:cs="Arial"/>
                <w:sz w:val="18"/>
                <w:szCs w:val="18"/>
              </w:rPr>
            </w:pPr>
            <w:r w:rsidRPr="00340B0D">
              <w:rPr>
                <w:rFonts w:cs="Arial"/>
                <w:sz w:val="18"/>
                <w:szCs w:val="18"/>
              </w:rPr>
              <w:t>Ignore scale minimum</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C7E0270" w14:textId="77777777" w:rsidR="006C7785" w:rsidRPr="00340B0D" w:rsidRDefault="006C7785" w:rsidP="00380FCD">
            <w:pPr>
              <w:rPr>
                <w:rFonts w:cs="Arial"/>
                <w:sz w:val="18"/>
                <w:szCs w:val="18"/>
              </w:rPr>
            </w:pPr>
          </w:p>
        </w:tc>
        <w:tc>
          <w:tcPr>
            <w:tcW w:w="4554" w:type="dxa"/>
            <w:gridSpan w:val="4"/>
            <w:tcBorders>
              <w:left w:val="single" w:sz="12" w:space="0" w:color="auto"/>
            </w:tcBorders>
          </w:tcPr>
          <w:p w14:paraId="0930890A"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236" w:type="dxa"/>
            <w:gridSpan w:val="2"/>
            <w:tcBorders>
              <w:right w:val="single" w:sz="12" w:space="0" w:color="auto"/>
            </w:tcBorders>
            <w:vAlign w:val="center"/>
          </w:tcPr>
          <w:p w14:paraId="2605EBF9" w14:textId="77777777" w:rsidR="006C7785" w:rsidRPr="00340B0D" w:rsidRDefault="006C7785" w:rsidP="00380FCD">
            <w:pPr>
              <w:jc w:val="center"/>
              <w:rPr>
                <w:rFonts w:cs="Arial"/>
                <w:sz w:val="18"/>
                <w:szCs w:val="18"/>
              </w:rPr>
            </w:pPr>
          </w:p>
        </w:tc>
      </w:tr>
      <w:tr w:rsidR="006C7785" w:rsidRPr="00340B0D" w14:paraId="6BF91D9C"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79060491" w14:textId="77777777" w:rsidR="006C7785" w:rsidRPr="00340B0D" w:rsidRDefault="006C7785" w:rsidP="00380FCD">
            <w:pPr>
              <w:rPr>
                <w:rFonts w:cs="Arial"/>
                <w:sz w:val="18"/>
                <w:szCs w:val="18"/>
              </w:rPr>
            </w:pPr>
            <w:r w:rsidRPr="00340B0D">
              <w:rPr>
                <w:rFonts w:cs="Arial"/>
                <w:sz w:val="18"/>
                <w:szCs w:val="18"/>
              </w:rPr>
              <w:t>Shallow Water Dangers</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tcPr>
          <w:p w14:paraId="76EA334C" w14:textId="77777777" w:rsidR="006C7785" w:rsidRPr="00340B0D" w:rsidRDefault="006C7785" w:rsidP="00380FCD">
            <w:pPr>
              <w:rPr>
                <w:rFonts w:cs="Arial"/>
                <w:sz w:val="18"/>
                <w:szCs w:val="18"/>
              </w:rPr>
            </w:pPr>
          </w:p>
        </w:tc>
        <w:tc>
          <w:tcPr>
            <w:tcW w:w="4554" w:type="dxa"/>
            <w:gridSpan w:val="4"/>
            <w:tcBorders>
              <w:left w:val="single" w:sz="12" w:space="0" w:color="auto"/>
            </w:tcBorders>
          </w:tcPr>
          <w:p w14:paraId="11BED7EF" w14:textId="77777777" w:rsidR="006C7785" w:rsidRPr="00340B0D" w:rsidRDefault="006C7785" w:rsidP="00380FCD">
            <w:pPr>
              <w:rPr>
                <w:rFonts w:cs="Arial"/>
                <w:sz w:val="18"/>
                <w:szCs w:val="18"/>
              </w:rPr>
            </w:pPr>
            <w:r w:rsidRPr="00340B0D">
              <w:rPr>
                <w:rFonts w:cs="Arial"/>
                <w:sz w:val="18"/>
                <w:szCs w:val="18"/>
              </w:rPr>
              <w:t xml:space="preserve">        Names</w:t>
            </w:r>
          </w:p>
        </w:tc>
        <w:tc>
          <w:tcPr>
            <w:tcW w:w="236" w:type="dxa"/>
            <w:gridSpan w:val="2"/>
            <w:tcBorders>
              <w:right w:val="single" w:sz="12" w:space="0" w:color="auto"/>
            </w:tcBorders>
            <w:vAlign w:val="center"/>
          </w:tcPr>
          <w:p w14:paraId="616E9FE6" w14:textId="77777777" w:rsidR="006C7785" w:rsidRPr="00340B0D" w:rsidRDefault="006C7785" w:rsidP="00380FCD">
            <w:pPr>
              <w:jc w:val="center"/>
              <w:rPr>
                <w:rFonts w:cs="Arial"/>
                <w:sz w:val="18"/>
                <w:szCs w:val="18"/>
              </w:rPr>
            </w:pPr>
          </w:p>
        </w:tc>
      </w:tr>
      <w:tr w:rsidR="006C7785" w:rsidRPr="00340B0D" w14:paraId="52907C6E" w14:textId="77777777" w:rsidTr="00380FCD">
        <w:trPr>
          <w:gridBefore w:val="1"/>
          <w:wBefore w:w="13" w:type="dxa"/>
        </w:trPr>
        <w:tc>
          <w:tcPr>
            <w:tcW w:w="4906"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4EF1C875"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554" w:type="dxa"/>
            <w:gridSpan w:val="4"/>
            <w:tcBorders>
              <w:left w:val="single" w:sz="12" w:space="0" w:color="auto"/>
            </w:tcBorders>
          </w:tcPr>
          <w:p w14:paraId="2CA401CD"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236" w:type="dxa"/>
            <w:gridSpan w:val="2"/>
            <w:tcBorders>
              <w:right w:val="single" w:sz="12" w:space="0" w:color="auto"/>
            </w:tcBorders>
          </w:tcPr>
          <w:p w14:paraId="2AE5F263" w14:textId="77777777" w:rsidR="006C7785" w:rsidRPr="00340B0D" w:rsidRDefault="006C7785" w:rsidP="00380FCD">
            <w:pPr>
              <w:jc w:val="center"/>
              <w:rPr>
                <w:rFonts w:cs="Arial"/>
                <w:sz w:val="18"/>
                <w:szCs w:val="18"/>
              </w:rPr>
            </w:pPr>
          </w:p>
        </w:tc>
      </w:tr>
      <w:tr w:rsidR="006C7785" w:rsidRPr="00340B0D" w14:paraId="00B9F93C" w14:textId="77777777" w:rsidTr="00380FCD">
        <w:trPr>
          <w:gridBefore w:val="1"/>
          <w:wBefore w:w="13" w:type="dxa"/>
        </w:trPr>
        <w:sdt>
          <w:sdtPr>
            <w:rPr>
              <w:rFonts w:cs="Arial"/>
              <w:sz w:val="18"/>
              <w:szCs w:val="18"/>
            </w:rPr>
            <w:alias w:val="Palette"/>
            <w:tag w:val="Palette"/>
            <w:id w:val="-1689211040"/>
            <w:placeholder>
              <w:docPart w:val="352295B793AF45CBBF5D246D09C1405D"/>
            </w:placeholder>
            <w:comboBox>
              <w:listItem w:displayText="Day" w:value="Day"/>
              <w:listItem w:displayText="Dusk" w:value="Dusk"/>
              <w:listItem w:displayText="Night" w:value="Night"/>
            </w:comboBox>
          </w:sdtPr>
          <w:sdtContent>
            <w:tc>
              <w:tcPr>
                <w:tcW w:w="4906" w:type="dxa"/>
                <w:gridSpan w:val="4"/>
                <w:tcBorders>
                  <w:left w:val="single" w:sz="12" w:space="0" w:color="auto"/>
                  <w:bottom w:val="single" w:sz="12" w:space="0" w:color="auto"/>
                  <w:right w:val="single" w:sz="12" w:space="0" w:color="auto"/>
                </w:tcBorders>
              </w:tcPr>
              <w:p w14:paraId="0C027835" w14:textId="77777777" w:rsidR="006C7785" w:rsidRPr="00340B0D" w:rsidRDefault="006C7785" w:rsidP="00380FCD">
                <w:pPr>
                  <w:rPr>
                    <w:rFonts w:cs="Arial"/>
                    <w:sz w:val="18"/>
                    <w:szCs w:val="18"/>
                  </w:rPr>
                </w:pPr>
                <w:r>
                  <w:rPr>
                    <w:rFonts w:cs="Arial"/>
                    <w:sz w:val="18"/>
                    <w:szCs w:val="18"/>
                  </w:rPr>
                  <w:t>Night</w:t>
                </w:r>
              </w:p>
            </w:tc>
          </w:sdtContent>
        </w:sdt>
        <w:tc>
          <w:tcPr>
            <w:tcW w:w="4554" w:type="dxa"/>
            <w:gridSpan w:val="4"/>
            <w:tcBorders>
              <w:left w:val="single" w:sz="12" w:space="0" w:color="auto"/>
            </w:tcBorders>
          </w:tcPr>
          <w:p w14:paraId="55CA407A"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236" w:type="dxa"/>
            <w:gridSpan w:val="2"/>
            <w:tcBorders>
              <w:right w:val="single" w:sz="12" w:space="0" w:color="auto"/>
            </w:tcBorders>
          </w:tcPr>
          <w:p w14:paraId="4B185D24" w14:textId="77777777" w:rsidR="006C7785" w:rsidRPr="00340B0D" w:rsidRDefault="006C7785" w:rsidP="00380FCD">
            <w:pPr>
              <w:jc w:val="center"/>
              <w:rPr>
                <w:rFonts w:cs="Arial"/>
                <w:sz w:val="18"/>
                <w:szCs w:val="18"/>
              </w:rPr>
            </w:pPr>
          </w:p>
        </w:tc>
      </w:tr>
      <w:tr w:rsidR="006C7785" w:rsidRPr="00340B0D" w14:paraId="7ADCFA2E" w14:textId="77777777" w:rsidTr="00380FCD">
        <w:trPr>
          <w:gridBefore w:val="1"/>
          <w:wBefore w:w="13" w:type="dxa"/>
        </w:trPr>
        <w:tc>
          <w:tcPr>
            <w:tcW w:w="4906" w:type="dxa"/>
            <w:gridSpan w:val="4"/>
            <w:tcBorders>
              <w:top w:val="single" w:sz="12" w:space="0" w:color="auto"/>
              <w:left w:val="single" w:sz="12" w:space="0" w:color="auto"/>
              <w:right w:val="single" w:sz="12" w:space="0" w:color="auto"/>
            </w:tcBorders>
            <w:shd w:val="clear" w:color="auto" w:fill="FFFFFF" w:themeFill="background1"/>
            <w:vAlign w:val="center"/>
          </w:tcPr>
          <w:p w14:paraId="799B2D63" w14:textId="77777777" w:rsidR="006C7785" w:rsidRPr="00340B0D" w:rsidRDefault="006C7785" w:rsidP="00380FCD">
            <w:pPr>
              <w:jc w:val="center"/>
              <w:rPr>
                <w:rFonts w:cs="Arial"/>
                <w:b/>
                <w:bCs/>
                <w:sz w:val="18"/>
                <w:szCs w:val="18"/>
              </w:rPr>
            </w:pPr>
          </w:p>
        </w:tc>
        <w:tc>
          <w:tcPr>
            <w:tcW w:w="4554" w:type="dxa"/>
            <w:gridSpan w:val="4"/>
            <w:tcBorders>
              <w:left w:val="single" w:sz="12" w:space="0" w:color="auto"/>
            </w:tcBorders>
          </w:tcPr>
          <w:p w14:paraId="512930D1" w14:textId="77777777" w:rsidR="006C7785" w:rsidRPr="00340B0D" w:rsidRDefault="006C7785" w:rsidP="00380FCD">
            <w:pPr>
              <w:rPr>
                <w:rFonts w:cs="Arial"/>
                <w:sz w:val="18"/>
                <w:szCs w:val="18"/>
              </w:rPr>
            </w:pPr>
          </w:p>
        </w:tc>
        <w:tc>
          <w:tcPr>
            <w:tcW w:w="236" w:type="dxa"/>
            <w:gridSpan w:val="2"/>
            <w:tcBorders>
              <w:right w:val="single" w:sz="12" w:space="0" w:color="auto"/>
            </w:tcBorders>
            <w:vAlign w:val="center"/>
          </w:tcPr>
          <w:p w14:paraId="34429F10" w14:textId="77777777" w:rsidR="006C7785" w:rsidRPr="00340B0D" w:rsidRDefault="006C7785" w:rsidP="00380FCD">
            <w:pPr>
              <w:jc w:val="center"/>
              <w:rPr>
                <w:rFonts w:cs="Arial"/>
                <w:sz w:val="18"/>
                <w:szCs w:val="18"/>
              </w:rPr>
            </w:pPr>
          </w:p>
        </w:tc>
      </w:tr>
      <w:tr w:rsidR="006C7785" w:rsidRPr="00340B0D" w14:paraId="2C7C033C" w14:textId="77777777" w:rsidTr="00380FCD">
        <w:trPr>
          <w:gridBefore w:val="1"/>
          <w:wBefore w:w="13" w:type="dxa"/>
        </w:trPr>
        <w:tc>
          <w:tcPr>
            <w:tcW w:w="4906" w:type="dxa"/>
            <w:gridSpan w:val="4"/>
            <w:tcBorders>
              <w:left w:val="single" w:sz="12" w:space="0" w:color="auto"/>
              <w:bottom w:val="single" w:sz="12" w:space="0" w:color="auto"/>
              <w:right w:val="single" w:sz="12" w:space="0" w:color="auto"/>
            </w:tcBorders>
            <w:shd w:val="clear" w:color="auto" w:fill="FFFFFF" w:themeFill="background1"/>
          </w:tcPr>
          <w:p w14:paraId="0A76C0F5" w14:textId="77777777" w:rsidR="006C7785" w:rsidRPr="00340B0D" w:rsidRDefault="006C7785" w:rsidP="00380FCD">
            <w:pPr>
              <w:rPr>
                <w:rFonts w:cs="Arial"/>
                <w:sz w:val="18"/>
                <w:szCs w:val="18"/>
              </w:rPr>
            </w:pPr>
          </w:p>
        </w:tc>
        <w:tc>
          <w:tcPr>
            <w:tcW w:w="4554" w:type="dxa"/>
            <w:gridSpan w:val="4"/>
            <w:tcBorders>
              <w:left w:val="single" w:sz="12" w:space="0" w:color="auto"/>
              <w:bottom w:val="single" w:sz="12" w:space="0" w:color="auto"/>
            </w:tcBorders>
          </w:tcPr>
          <w:p w14:paraId="08D52F6E" w14:textId="77777777" w:rsidR="006C7785" w:rsidRPr="00340B0D" w:rsidRDefault="006C7785" w:rsidP="00380FCD">
            <w:pPr>
              <w:jc w:val="center"/>
              <w:rPr>
                <w:rFonts w:cs="Arial"/>
                <w:sz w:val="18"/>
                <w:szCs w:val="18"/>
              </w:rPr>
            </w:pPr>
          </w:p>
        </w:tc>
        <w:tc>
          <w:tcPr>
            <w:tcW w:w="236" w:type="dxa"/>
            <w:gridSpan w:val="2"/>
            <w:tcBorders>
              <w:bottom w:val="single" w:sz="12" w:space="0" w:color="auto"/>
              <w:right w:val="single" w:sz="12" w:space="0" w:color="auto"/>
            </w:tcBorders>
            <w:vAlign w:val="center"/>
          </w:tcPr>
          <w:p w14:paraId="758939D1" w14:textId="77777777" w:rsidR="006C7785" w:rsidRPr="00340B0D" w:rsidRDefault="006C7785" w:rsidP="00380FCD">
            <w:pPr>
              <w:jc w:val="center"/>
              <w:rPr>
                <w:rFonts w:cs="Arial"/>
                <w:sz w:val="18"/>
                <w:szCs w:val="18"/>
              </w:rPr>
            </w:pPr>
          </w:p>
        </w:tc>
      </w:tr>
      <w:tr w:rsidR="006C7785" w:rsidRPr="00340B0D" w14:paraId="49244697" w14:textId="77777777" w:rsidTr="00380FCD">
        <w:trPr>
          <w:gridBefore w:val="1"/>
          <w:gridAfter w:val="1"/>
          <w:wBefore w:w="13" w:type="dxa"/>
          <w:wAfter w:w="56" w:type="dxa"/>
        </w:trPr>
        <w:tc>
          <w:tcPr>
            <w:tcW w:w="4906"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2C94D576"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34"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4CDE057"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5FB9179D" w14:textId="77777777" w:rsidTr="00380FCD">
        <w:trPr>
          <w:gridBefore w:val="1"/>
          <w:gridAfter w:val="1"/>
          <w:wBefore w:w="13" w:type="dxa"/>
          <w:wAfter w:w="56" w:type="dxa"/>
          <w:trHeight w:val="287"/>
        </w:trPr>
        <w:tc>
          <w:tcPr>
            <w:tcW w:w="2986" w:type="dxa"/>
            <w:tcBorders>
              <w:left w:val="single" w:sz="12" w:space="0" w:color="auto"/>
              <w:bottom w:val="single" w:sz="4" w:space="0" w:color="auto"/>
            </w:tcBorders>
          </w:tcPr>
          <w:p w14:paraId="0FB4F8A8" w14:textId="77777777" w:rsidR="006C7785" w:rsidRPr="00340B0D" w:rsidRDefault="006C7785" w:rsidP="00380FCD">
            <w:pPr>
              <w:rPr>
                <w:rFonts w:cs="Arial"/>
                <w:sz w:val="18"/>
                <w:szCs w:val="18"/>
              </w:rPr>
            </w:pPr>
            <w:r w:rsidRPr="00340B0D">
              <w:rPr>
                <w:rFonts w:cs="Arial"/>
                <w:sz w:val="18"/>
                <w:szCs w:val="18"/>
              </w:rPr>
              <w:t>Start Date</w:t>
            </w:r>
          </w:p>
        </w:tc>
        <w:tc>
          <w:tcPr>
            <w:tcW w:w="1920" w:type="dxa"/>
            <w:gridSpan w:val="3"/>
            <w:tcBorders>
              <w:bottom w:val="single" w:sz="4" w:space="0" w:color="auto"/>
              <w:right w:val="single" w:sz="12" w:space="0" w:color="auto"/>
            </w:tcBorders>
          </w:tcPr>
          <w:p w14:paraId="2CB40ACA" w14:textId="77777777" w:rsidR="006C7785" w:rsidRPr="00340B0D" w:rsidRDefault="006C7785" w:rsidP="00380FCD">
            <w:pPr>
              <w:rPr>
                <w:rFonts w:cs="Arial"/>
                <w:sz w:val="18"/>
                <w:szCs w:val="18"/>
              </w:rPr>
            </w:pPr>
          </w:p>
        </w:tc>
        <w:tc>
          <w:tcPr>
            <w:tcW w:w="3222" w:type="dxa"/>
            <w:gridSpan w:val="2"/>
            <w:tcBorders>
              <w:left w:val="single" w:sz="12" w:space="0" w:color="auto"/>
              <w:bottom w:val="single" w:sz="4" w:space="0" w:color="auto"/>
              <w:right w:val="single" w:sz="4" w:space="0" w:color="auto"/>
            </w:tcBorders>
            <w:vAlign w:val="center"/>
          </w:tcPr>
          <w:p w14:paraId="120EC559" w14:textId="77777777" w:rsidR="006C7785" w:rsidRPr="00340B0D" w:rsidRDefault="006C7785" w:rsidP="00380FCD">
            <w:pPr>
              <w:rPr>
                <w:rFonts w:cs="Arial"/>
                <w:sz w:val="18"/>
                <w:szCs w:val="18"/>
              </w:rPr>
            </w:pPr>
            <w:r w:rsidRPr="00340B0D">
              <w:rPr>
                <w:rFonts w:cs="Arial"/>
                <w:sz w:val="18"/>
                <w:szCs w:val="18"/>
              </w:rPr>
              <w:t>Centre</w:t>
            </w:r>
          </w:p>
        </w:tc>
        <w:tc>
          <w:tcPr>
            <w:tcW w:w="1512" w:type="dxa"/>
            <w:gridSpan w:val="3"/>
            <w:tcBorders>
              <w:left w:val="single" w:sz="4" w:space="0" w:color="auto"/>
              <w:bottom w:val="single" w:sz="4" w:space="0" w:color="auto"/>
              <w:right w:val="single" w:sz="12" w:space="0" w:color="auto"/>
            </w:tcBorders>
            <w:vAlign w:val="center"/>
          </w:tcPr>
          <w:p w14:paraId="5BB59244" w14:textId="77777777" w:rsidR="006C7785" w:rsidRPr="00340B0D" w:rsidRDefault="006C7785" w:rsidP="00380FCD">
            <w:pPr>
              <w:rPr>
                <w:rFonts w:cs="Arial"/>
                <w:sz w:val="18"/>
                <w:szCs w:val="18"/>
              </w:rPr>
            </w:pPr>
          </w:p>
        </w:tc>
      </w:tr>
      <w:tr w:rsidR="006C7785" w:rsidRPr="00340B0D" w14:paraId="40A4C4DA" w14:textId="77777777" w:rsidTr="00380FCD">
        <w:trPr>
          <w:gridBefore w:val="1"/>
          <w:gridAfter w:val="1"/>
          <w:wBefore w:w="13" w:type="dxa"/>
          <w:wAfter w:w="56" w:type="dxa"/>
        </w:trPr>
        <w:tc>
          <w:tcPr>
            <w:tcW w:w="2986" w:type="dxa"/>
            <w:tcBorders>
              <w:left w:val="single" w:sz="12" w:space="0" w:color="auto"/>
              <w:bottom w:val="single" w:sz="4" w:space="0" w:color="auto"/>
            </w:tcBorders>
          </w:tcPr>
          <w:p w14:paraId="5ACBC4DD" w14:textId="77777777" w:rsidR="006C7785" w:rsidRPr="00340B0D" w:rsidRDefault="006C7785" w:rsidP="00380FCD">
            <w:pPr>
              <w:rPr>
                <w:rFonts w:cs="Arial"/>
                <w:sz w:val="18"/>
                <w:szCs w:val="18"/>
              </w:rPr>
            </w:pPr>
            <w:r w:rsidRPr="00340B0D">
              <w:rPr>
                <w:rFonts w:cs="Arial"/>
                <w:sz w:val="18"/>
                <w:szCs w:val="18"/>
              </w:rPr>
              <w:t>End Date</w:t>
            </w:r>
          </w:p>
        </w:tc>
        <w:tc>
          <w:tcPr>
            <w:tcW w:w="1920" w:type="dxa"/>
            <w:gridSpan w:val="3"/>
            <w:tcBorders>
              <w:top w:val="single" w:sz="4" w:space="0" w:color="auto"/>
              <w:bottom w:val="single" w:sz="4" w:space="0" w:color="auto"/>
              <w:right w:val="single" w:sz="12" w:space="0" w:color="auto"/>
            </w:tcBorders>
          </w:tcPr>
          <w:p w14:paraId="564C4287" w14:textId="77777777" w:rsidR="006C7785" w:rsidRPr="00340B0D" w:rsidRDefault="006C7785" w:rsidP="00380FCD">
            <w:pPr>
              <w:rPr>
                <w:rFonts w:cs="Arial"/>
                <w:sz w:val="18"/>
                <w:szCs w:val="18"/>
              </w:rPr>
            </w:pPr>
          </w:p>
        </w:tc>
        <w:tc>
          <w:tcPr>
            <w:tcW w:w="3222"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6A112A1" w14:textId="77777777" w:rsidR="006C7785" w:rsidRPr="00340B0D" w:rsidRDefault="006C7785" w:rsidP="00380FCD">
            <w:pPr>
              <w:rPr>
                <w:rFonts w:cs="Arial"/>
                <w:sz w:val="18"/>
                <w:szCs w:val="18"/>
              </w:rPr>
            </w:pPr>
            <w:r w:rsidRPr="00340B0D">
              <w:rPr>
                <w:rFonts w:cs="Arial"/>
                <w:sz w:val="18"/>
                <w:szCs w:val="18"/>
              </w:rPr>
              <w:t>Scale</w:t>
            </w:r>
          </w:p>
        </w:tc>
        <w:tc>
          <w:tcPr>
            <w:tcW w:w="1512"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2C547F4F"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4B1CA40A" w14:textId="77777777" w:rsidTr="00380FCD">
        <w:trPr>
          <w:gridBefore w:val="1"/>
          <w:gridAfter w:val="1"/>
          <w:wBefore w:w="13" w:type="dxa"/>
          <w:wAfter w:w="56" w:type="dxa"/>
        </w:trPr>
        <w:tc>
          <w:tcPr>
            <w:tcW w:w="4906"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0C20C028" w14:textId="77777777" w:rsidR="006C7785" w:rsidRPr="00340B0D" w:rsidRDefault="006C7785" w:rsidP="00380FCD">
            <w:pPr>
              <w:jc w:val="center"/>
              <w:rPr>
                <w:rFonts w:cs="Arial"/>
                <w:b/>
                <w:bCs/>
                <w:sz w:val="18"/>
                <w:szCs w:val="18"/>
              </w:rPr>
            </w:pPr>
          </w:p>
        </w:tc>
        <w:tc>
          <w:tcPr>
            <w:tcW w:w="3222" w:type="dxa"/>
            <w:gridSpan w:val="2"/>
            <w:tcBorders>
              <w:top w:val="single" w:sz="4" w:space="0" w:color="auto"/>
              <w:left w:val="single" w:sz="12" w:space="0" w:color="auto"/>
              <w:bottom w:val="single" w:sz="12" w:space="0" w:color="auto"/>
              <w:right w:val="single" w:sz="4" w:space="0" w:color="auto"/>
            </w:tcBorders>
            <w:shd w:val="clear" w:color="auto" w:fill="auto"/>
          </w:tcPr>
          <w:p w14:paraId="5F7873A7"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512"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2AF9C58E" w14:textId="77777777" w:rsidR="006C7785" w:rsidRPr="00340B0D" w:rsidRDefault="006C7785" w:rsidP="00380FCD">
            <w:pPr>
              <w:rPr>
                <w:rFonts w:cs="Arial"/>
                <w:sz w:val="18"/>
                <w:szCs w:val="18"/>
              </w:rPr>
            </w:pPr>
          </w:p>
        </w:tc>
      </w:tr>
      <w:tr w:rsidR="006C7785" w:rsidRPr="00340B0D" w14:paraId="0A9AB274" w14:textId="77777777" w:rsidTr="00380FCD">
        <w:trPr>
          <w:gridBefore w:val="1"/>
          <w:gridAfter w:val="1"/>
          <w:wBefore w:w="13" w:type="dxa"/>
          <w:wAfter w:w="56" w:type="dxa"/>
        </w:trPr>
        <w:tc>
          <w:tcPr>
            <w:tcW w:w="9640" w:type="dxa"/>
            <w:gridSpan w:val="9"/>
            <w:tcBorders>
              <w:top w:val="single" w:sz="4" w:space="0" w:color="auto"/>
              <w:left w:val="single" w:sz="12" w:space="0" w:color="auto"/>
              <w:bottom w:val="single" w:sz="4" w:space="0" w:color="auto"/>
              <w:right w:val="single" w:sz="12" w:space="0" w:color="auto"/>
            </w:tcBorders>
          </w:tcPr>
          <w:p w14:paraId="24CDEA1A" w14:textId="77777777" w:rsidR="006C7785" w:rsidRPr="00340B0D" w:rsidRDefault="006C7785" w:rsidP="00380FCD">
            <w:pPr>
              <w:rPr>
                <w:rFonts w:cs="Arial"/>
                <w:sz w:val="18"/>
                <w:szCs w:val="18"/>
              </w:rPr>
            </w:pPr>
          </w:p>
        </w:tc>
      </w:tr>
      <w:tr w:rsidR="006C7785" w:rsidRPr="00340B0D" w14:paraId="420A4DD7" w14:textId="77777777" w:rsidTr="00380FCD">
        <w:trPr>
          <w:gridBefore w:val="1"/>
          <w:gridAfter w:val="1"/>
          <w:wBefore w:w="13" w:type="dxa"/>
          <w:wAfter w:w="56" w:type="dxa"/>
        </w:trPr>
        <w:tc>
          <w:tcPr>
            <w:tcW w:w="9640"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BBCB8CC"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2C5F2C01" w14:textId="77777777" w:rsidTr="00380FCD">
        <w:trPr>
          <w:gridBefore w:val="1"/>
          <w:gridAfter w:val="1"/>
          <w:wBefore w:w="13" w:type="dxa"/>
          <w:wAfter w:w="56" w:type="dxa"/>
        </w:trPr>
        <w:tc>
          <w:tcPr>
            <w:tcW w:w="596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05901F5"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675"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1ACC71C"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0745B27D"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5A27E9FE" w14:textId="77777777" w:rsidR="006C7785" w:rsidRPr="00340B0D" w:rsidRDefault="006C7785" w:rsidP="00380FCD">
            <w:pPr>
              <w:rPr>
                <w:rFonts w:cs="Arial"/>
                <w:sz w:val="18"/>
                <w:szCs w:val="18"/>
              </w:rPr>
            </w:pPr>
            <w:r w:rsidRPr="00340B0D">
              <w:rPr>
                <w:rFonts w:cs="Arial"/>
                <w:sz w:val="18"/>
                <w:szCs w:val="18"/>
              </w:rPr>
              <w:t>Drying lines</w:t>
            </w:r>
          </w:p>
        </w:tc>
        <w:tc>
          <w:tcPr>
            <w:tcW w:w="1310" w:type="dxa"/>
            <w:gridSpan w:val="2"/>
            <w:tcBorders>
              <w:top w:val="single" w:sz="4" w:space="0" w:color="auto"/>
              <w:left w:val="single" w:sz="4" w:space="0" w:color="auto"/>
              <w:bottom w:val="single" w:sz="4" w:space="0" w:color="auto"/>
              <w:right w:val="single" w:sz="12" w:space="0" w:color="auto"/>
            </w:tcBorders>
          </w:tcPr>
          <w:p w14:paraId="4848A7FD"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26617246" w14:textId="77777777" w:rsidR="006C7785" w:rsidRPr="00340B0D" w:rsidRDefault="006C7785" w:rsidP="00380FCD">
            <w:pPr>
              <w:pStyle w:val="Default"/>
              <w:rPr>
                <w:sz w:val="18"/>
                <w:szCs w:val="18"/>
              </w:rPr>
            </w:pPr>
            <w:r w:rsidRPr="00340B0D">
              <w:rPr>
                <w:sz w:val="18"/>
                <w:szCs w:val="18"/>
              </w:rPr>
              <w:t>Spot soundings</w:t>
            </w:r>
          </w:p>
        </w:tc>
        <w:tc>
          <w:tcPr>
            <w:tcW w:w="236" w:type="dxa"/>
            <w:gridSpan w:val="2"/>
            <w:tcBorders>
              <w:top w:val="single" w:sz="4" w:space="0" w:color="auto"/>
              <w:bottom w:val="single" w:sz="4" w:space="0" w:color="auto"/>
              <w:right w:val="single" w:sz="12" w:space="0" w:color="auto"/>
            </w:tcBorders>
            <w:vAlign w:val="center"/>
          </w:tcPr>
          <w:p w14:paraId="0369A759" w14:textId="77777777" w:rsidR="006C7785" w:rsidRPr="00340B0D" w:rsidRDefault="006C7785" w:rsidP="00380FCD">
            <w:pPr>
              <w:rPr>
                <w:rFonts w:cs="Arial"/>
                <w:sz w:val="18"/>
                <w:szCs w:val="18"/>
              </w:rPr>
            </w:pPr>
            <w:r>
              <w:rPr>
                <w:rFonts w:cs="Arial"/>
                <w:sz w:val="18"/>
                <w:szCs w:val="18"/>
              </w:rPr>
              <w:t>On</w:t>
            </w:r>
          </w:p>
        </w:tc>
      </w:tr>
      <w:tr w:rsidR="006C7785" w:rsidRPr="00340B0D" w14:paraId="78FC428A"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17DD1EE2" w14:textId="77777777" w:rsidR="006C7785" w:rsidRPr="00340B0D" w:rsidRDefault="006C7785" w:rsidP="00380FCD">
            <w:pPr>
              <w:pStyle w:val="Default"/>
              <w:rPr>
                <w:sz w:val="18"/>
                <w:szCs w:val="18"/>
              </w:rPr>
            </w:pPr>
            <w:r w:rsidRPr="00340B0D">
              <w:rPr>
                <w:sz w:val="18"/>
                <w:szCs w:val="18"/>
              </w:rPr>
              <w:t>Buoys. Beacons, aids to navigation</w:t>
            </w:r>
          </w:p>
        </w:tc>
        <w:tc>
          <w:tcPr>
            <w:tcW w:w="1310" w:type="dxa"/>
            <w:gridSpan w:val="2"/>
            <w:tcBorders>
              <w:top w:val="single" w:sz="4" w:space="0" w:color="auto"/>
              <w:left w:val="single" w:sz="4" w:space="0" w:color="auto"/>
              <w:bottom w:val="single" w:sz="4" w:space="0" w:color="auto"/>
              <w:right w:val="single" w:sz="12" w:space="0" w:color="auto"/>
            </w:tcBorders>
          </w:tcPr>
          <w:p w14:paraId="18F683CB"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442AC55B" w14:textId="77777777" w:rsidR="006C7785" w:rsidRPr="00340B0D" w:rsidRDefault="006C7785" w:rsidP="00380FCD">
            <w:pPr>
              <w:pStyle w:val="Default"/>
              <w:rPr>
                <w:sz w:val="18"/>
                <w:szCs w:val="18"/>
              </w:rPr>
            </w:pPr>
            <w:r w:rsidRPr="00340B0D">
              <w:rPr>
                <w:sz w:val="18"/>
                <w:szCs w:val="18"/>
              </w:rPr>
              <w:t>Submarine cables and pipelines</w:t>
            </w:r>
          </w:p>
        </w:tc>
        <w:tc>
          <w:tcPr>
            <w:tcW w:w="236" w:type="dxa"/>
            <w:gridSpan w:val="2"/>
            <w:tcBorders>
              <w:top w:val="single" w:sz="4" w:space="0" w:color="auto"/>
              <w:bottom w:val="single" w:sz="4" w:space="0" w:color="auto"/>
              <w:right w:val="single" w:sz="12" w:space="0" w:color="auto"/>
            </w:tcBorders>
            <w:vAlign w:val="center"/>
          </w:tcPr>
          <w:p w14:paraId="37E22042" w14:textId="77777777" w:rsidR="006C7785" w:rsidRPr="00340B0D" w:rsidRDefault="006C7785" w:rsidP="00380FCD">
            <w:pPr>
              <w:rPr>
                <w:rFonts w:cs="Arial"/>
                <w:sz w:val="18"/>
                <w:szCs w:val="18"/>
              </w:rPr>
            </w:pPr>
          </w:p>
        </w:tc>
      </w:tr>
      <w:tr w:rsidR="006C7785" w:rsidRPr="00340B0D" w14:paraId="1FDE760A"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00919BAD"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310" w:type="dxa"/>
            <w:gridSpan w:val="2"/>
            <w:tcBorders>
              <w:top w:val="single" w:sz="4" w:space="0" w:color="auto"/>
              <w:left w:val="single" w:sz="4" w:space="0" w:color="auto"/>
              <w:bottom w:val="single" w:sz="4" w:space="0" w:color="auto"/>
              <w:right w:val="single" w:sz="12" w:space="0" w:color="auto"/>
            </w:tcBorders>
          </w:tcPr>
          <w:p w14:paraId="6D0DF2EB"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4B2D0E9E" w14:textId="77777777" w:rsidR="006C7785" w:rsidRPr="00340B0D" w:rsidRDefault="006C7785" w:rsidP="00380FCD">
            <w:pPr>
              <w:pStyle w:val="Default"/>
              <w:rPr>
                <w:sz w:val="18"/>
                <w:szCs w:val="18"/>
              </w:rPr>
            </w:pPr>
            <w:r w:rsidRPr="00340B0D">
              <w:rPr>
                <w:sz w:val="18"/>
                <w:szCs w:val="18"/>
              </w:rPr>
              <w:t>All isolated dangers</w:t>
            </w:r>
          </w:p>
        </w:tc>
        <w:tc>
          <w:tcPr>
            <w:tcW w:w="236" w:type="dxa"/>
            <w:gridSpan w:val="2"/>
            <w:tcBorders>
              <w:top w:val="single" w:sz="4" w:space="0" w:color="auto"/>
              <w:bottom w:val="single" w:sz="4" w:space="0" w:color="auto"/>
              <w:right w:val="single" w:sz="12" w:space="0" w:color="auto"/>
            </w:tcBorders>
            <w:vAlign w:val="center"/>
          </w:tcPr>
          <w:p w14:paraId="1A96A256" w14:textId="77777777" w:rsidR="006C7785" w:rsidRPr="00340B0D" w:rsidRDefault="006C7785" w:rsidP="00380FCD">
            <w:pPr>
              <w:rPr>
                <w:rFonts w:cs="Arial"/>
                <w:sz w:val="18"/>
                <w:szCs w:val="18"/>
              </w:rPr>
            </w:pPr>
          </w:p>
        </w:tc>
      </w:tr>
      <w:tr w:rsidR="006C7785" w:rsidRPr="00340B0D" w14:paraId="227DFDB5"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34632B56" w14:textId="77777777" w:rsidR="006C7785" w:rsidRPr="00340B0D" w:rsidRDefault="006C7785" w:rsidP="00380FCD">
            <w:pPr>
              <w:pStyle w:val="Default"/>
              <w:ind w:left="720"/>
              <w:rPr>
                <w:sz w:val="18"/>
                <w:szCs w:val="18"/>
              </w:rPr>
            </w:pPr>
            <w:r w:rsidRPr="00340B0D">
              <w:rPr>
                <w:sz w:val="18"/>
                <w:szCs w:val="18"/>
              </w:rPr>
              <w:t>Lights</w:t>
            </w:r>
          </w:p>
        </w:tc>
        <w:tc>
          <w:tcPr>
            <w:tcW w:w="1310" w:type="dxa"/>
            <w:gridSpan w:val="2"/>
            <w:tcBorders>
              <w:top w:val="single" w:sz="4" w:space="0" w:color="auto"/>
              <w:left w:val="single" w:sz="4" w:space="0" w:color="auto"/>
              <w:bottom w:val="single" w:sz="4" w:space="0" w:color="auto"/>
              <w:right w:val="single" w:sz="12" w:space="0" w:color="auto"/>
            </w:tcBorders>
          </w:tcPr>
          <w:p w14:paraId="5B824394" w14:textId="77777777" w:rsidR="006C7785" w:rsidRPr="00340B0D" w:rsidRDefault="006C7785" w:rsidP="00380FCD">
            <w:pPr>
              <w:jc w:val="center"/>
              <w:rPr>
                <w:rFonts w:cs="Arial"/>
                <w:sz w:val="18"/>
                <w:szCs w:val="18"/>
              </w:rPr>
            </w:pPr>
            <w:r>
              <w:rPr>
                <w:rFonts w:cs="Arial"/>
                <w:sz w:val="18"/>
                <w:szCs w:val="18"/>
              </w:rPr>
              <w:t>On</w:t>
            </w:r>
          </w:p>
        </w:tc>
        <w:tc>
          <w:tcPr>
            <w:tcW w:w="3495" w:type="dxa"/>
            <w:gridSpan w:val="3"/>
            <w:tcBorders>
              <w:top w:val="single" w:sz="4" w:space="0" w:color="auto"/>
              <w:left w:val="single" w:sz="12" w:space="0" w:color="auto"/>
              <w:bottom w:val="single" w:sz="4" w:space="0" w:color="auto"/>
            </w:tcBorders>
          </w:tcPr>
          <w:p w14:paraId="2F676D97" w14:textId="77777777" w:rsidR="006C7785" w:rsidRPr="00340B0D" w:rsidRDefault="006C7785" w:rsidP="00380FCD">
            <w:pPr>
              <w:pStyle w:val="Default"/>
              <w:rPr>
                <w:sz w:val="18"/>
                <w:szCs w:val="18"/>
              </w:rPr>
            </w:pPr>
            <w:r w:rsidRPr="00340B0D">
              <w:rPr>
                <w:sz w:val="18"/>
                <w:szCs w:val="18"/>
              </w:rPr>
              <w:t>Magnetic variation</w:t>
            </w:r>
          </w:p>
        </w:tc>
        <w:tc>
          <w:tcPr>
            <w:tcW w:w="236" w:type="dxa"/>
            <w:gridSpan w:val="2"/>
            <w:tcBorders>
              <w:top w:val="single" w:sz="4" w:space="0" w:color="auto"/>
              <w:bottom w:val="single" w:sz="4" w:space="0" w:color="auto"/>
              <w:right w:val="single" w:sz="12" w:space="0" w:color="auto"/>
            </w:tcBorders>
            <w:vAlign w:val="center"/>
          </w:tcPr>
          <w:p w14:paraId="2DE4181E" w14:textId="77777777" w:rsidR="006C7785" w:rsidRPr="00340B0D" w:rsidRDefault="006C7785" w:rsidP="00380FCD">
            <w:pPr>
              <w:rPr>
                <w:rFonts w:cs="Arial"/>
                <w:sz w:val="18"/>
                <w:szCs w:val="18"/>
              </w:rPr>
            </w:pPr>
          </w:p>
        </w:tc>
      </w:tr>
      <w:tr w:rsidR="006C7785" w:rsidRPr="00340B0D" w14:paraId="685BDDBD"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567AD52E" w14:textId="77777777" w:rsidR="006C7785" w:rsidRPr="00340B0D" w:rsidRDefault="006C7785" w:rsidP="00380FCD">
            <w:pPr>
              <w:pStyle w:val="Default"/>
              <w:rPr>
                <w:sz w:val="18"/>
                <w:szCs w:val="18"/>
              </w:rPr>
            </w:pPr>
            <w:r w:rsidRPr="00340B0D">
              <w:rPr>
                <w:sz w:val="18"/>
                <w:szCs w:val="18"/>
              </w:rPr>
              <w:t>Boundaries and limits</w:t>
            </w:r>
          </w:p>
        </w:tc>
        <w:tc>
          <w:tcPr>
            <w:tcW w:w="1310" w:type="dxa"/>
            <w:gridSpan w:val="2"/>
            <w:tcBorders>
              <w:top w:val="single" w:sz="4" w:space="0" w:color="auto"/>
              <w:left w:val="single" w:sz="4" w:space="0" w:color="auto"/>
              <w:bottom w:val="single" w:sz="4" w:space="0" w:color="auto"/>
              <w:right w:val="single" w:sz="12" w:space="0" w:color="auto"/>
            </w:tcBorders>
          </w:tcPr>
          <w:p w14:paraId="41512A0A"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61C6A3CA" w14:textId="77777777" w:rsidR="006C7785" w:rsidRPr="00340B0D" w:rsidRDefault="006C7785" w:rsidP="00380FCD">
            <w:pPr>
              <w:pStyle w:val="Default"/>
              <w:rPr>
                <w:sz w:val="18"/>
                <w:szCs w:val="18"/>
              </w:rPr>
            </w:pPr>
            <w:r w:rsidRPr="00340B0D">
              <w:rPr>
                <w:sz w:val="18"/>
                <w:szCs w:val="18"/>
              </w:rPr>
              <w:t>Depth contours</w:t>
            </w:r>
          </w:p>
        </w:tc>
        <w:tc>
          <w:tcPr>
            <w:tcW w:w="236" w:type="dxa"/>
            <w:gridSpan w:val="2"/>
            <w:tcBorders>
              <w:top w:val="single" w:sz="4" w:space="0" w:color="auto"/>
              <w:bottom w:val="single" w:sz="4" w:space="0" w:color="auto"/>
              <w:right w:val="single" w:sz="12" w:space="0" w:color="auto"/>
            </w:tcBorders>
            <w:vAlign w:val="center"/>
          </w:tcPr>
          <w:p w14:paraId="1C865447" w14:textId="77777777" w:rsidR="006C7785" w:rsidRPr="00340B0D" w:rsidRDefault="006C7785" w:rsidP="00380FCD">
            <w:pPr>
              <w:rPr>
                <w:rFonts w:cs="Arial"/>
                <w:sz w:val="18"/>
                <w:szCs w:val="18"/>
              </w:rPr>
            </w:pPr>
          </w:p>
        </w:tc>
      </w:tr>
      <w:tr w:rsidR="006C7785" w:rsidRPr="00340B0D" w14:paraId="52813FCC"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27569379" w14:textId="77777777" w:rsidR="006C7785" w:rsidRPr="00340B0D" w:rsidRDefault="006C7785" w:rsidP="00380FCD">
            <w:pPr>
              <w:pStyle w:val="Default"/>
              <w:rPr>
                <w:sz w:val="18"/>
                <w:szCs w:val="18"/>
              </w:rPr>
            </w:pPr>
            <w:r w:rsidRPr="00340B0D">
              <w:rPr>
                <w:sz w:val="18"/>
                <w:szCs w:val="18"/>
              </w:rPr>
              <w:t>Prohibited and restricted areas</w:t>
            </w:r>
          </w:p>
        </w:tc>
        <w:tc>
          <w:tcPr>
            <w:tcW w:w="1310" w:type="dxa"/>
            <w:gridSpan w:val="2"/>
            <w:tcBorders>
              <w:top w:val="single" w:sz="4" w:space="0" w:color="auto"/>
              <w:left w:val="single" w:sz="4" w:space="0" w:color="auto"/>
              <w:bottom w:val="single" w:sz="4" w:space="0" w:color="auto"/>
              <w:right w:val="single" w:sz="12" w:space="0" w:color="auto"/>
            </w:tcBorders>
          </w:tcPr>
          <w:p w14:paraId="3F644D71"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05FBC2A5" w14:textId="77777777" w:rsidR="006C7785" w:rsidRPr="00340B0D" w:rsidRDefault="006C7785" w:rsidP="00380FCD">
            <w:pPr>
              <w:pStyle w:val="Default"/>
              <w:rPr>
                <w:sz w:val="18"/>
                <w:szCs w:val="18"/>
              </w:rPr>
            </w:pPr>
            <w:r w:rsidRPr="00340B0D">
              <w:rPr>
                <w:sz w:val="18"/>
                <w:szCs w:val="18"/>
              </w:rPr>
              <w:t>Seabed</w:t>
            </w:r>
          </w:p>
        </w:tc>
        <w:tc>
          <w:tcPr>
            <w:tcW w:w="236" w:type="dxa"/>
            <w:gridSpan w:val="2"/>
            <w:tcBorders>
              <w:top w:val="single" w:sz="4" w:space="0" w:color="auto"/>
              <w:bottom w:val="single" w:sz="4" w:space="0" w:color="auto"/>
              <w:right w:val="single" w:sz="12" w:space="0" w:color="auto"/>
            </w:tcBorders>
            <w:vAlign w:val="center"/>
          </w:tcPr>
          <w:p w14:paraId="2666D835" w14:textId="77777777" w:rsidR="006C7785" w:rsidRPr="00340B0D" w:rsidRDefault="006C7785" w:rsidP="00380FCD">
            <w:pPr>
              <w:rPr>
                <w:rFonts w:cs="Arial"/>
                <w:sz w:val="18"/>
                <w:szCs w:val="18"/>
              </w:rPr>
            </w:pPr>
          </w:p>
        </w:tc>
      </w:tr>
      <w:tr w:rsidR="006C7785" w:rsidRPr="00340B0D" w14:paraId="6D093256"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43794715" w14:textId="77777777" w:rsidR="006C7785" w:rsidRPr="00340B0D" w:rsidRDefault="006C7785" w:rsidP="00380FCD">
            <w:pPr>
              <w:pStyle w:val="Default"/>
              <w:rPr>
                <w:sz w:val="18"/>
                <w:szCs w:val="18"/>
              </w:rPr>
            </w:pPr>
            <w:r w:rsidRPr="00340B0D">
              <w:rPr>
                <w:sz w:val="18"/>
                <w:szCs w:val="18"/>
              </w:rPr>
              <w:t>Chart scale boundaries</w:t>
            </w:r>
          </w:p>
        </w:tc>
        <w:tc>
          <w:tcPr>
            <w:tcW w:w="1310" w:type="dxa"/>
            <w:gridSpan w:val="2"/>
            <w:tcBorders>
              <w:top w:val="single" w:sz="4" w:space="0" w:color="auto"/>
              <w:left w:val="single" w:sz="4" w:space="0" w:color="auto"/>
              <w:bottom w:val="single" w:sz="4" w:space="0" w:color="auto"/>
              <w:right w:val="single" w:sz="12" w:space="0" w:color="auto"/>
            </w:tcBorders>
          </w:tcPr>
          <w:p w14:paraId="1EA8BF88"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4AC88226" w14:textId="77777777" w:rsidR="006C7785" w:rsidRPr="00340B0D" w:rsidRDefault="006C7785" w:rsidP="00380FCD">
            <w:pPr>
              <w:pStyle w:val="Default"/>
              <w:rPr>
                <w:sz w:val="18"/>
                <w:szCs w:val="18"/>
              </w:rPr>
            </w:pPr>
            <w:r w:rsidRPr="00340B0D">
              <w:rPr>
                <w:sz w:val="18"/>
                <w:szCs w:val="18"/>
              </w:rPr>
              <w:t>Tidal</w:t>
            </w:r>
          </w:p>
        </w:tc>
        <w:tc>
          <w:tcPr>
            <w:tcW w:w="236" w:type="dxa"/>
            <w:gridSpan w:val="2"/>
            <w:tcBorders>
              <w:top w:val="single" w:sz="4" w:space="0" w:color="auto"/>
              <w:bottom w:val="single" w:sz="4" w:space="0" w:color="auto"/>
              <w:right w:val="single" w:sz="12" w:space="0" w:color="auto"/>
            </w:tcBorders>
            <w:vAlign w:val="center"/>
          </w:tcPr>
          <w:p w14:paraId="0935B90F" w14:textId="77777777" w:rsidR="006C7785" w:rsidRPr="00340B0D" w:rsidRDefault="006C7785" w:rsidP="00380FCD">
            <w:pPr>
              <w:rPr>
                <w:rFonts w:cs="Arial"/>
                <w:sz w:val="18"/>
                <w:szCs w:val="18"/>
              </w:rPr>
            </w:pPr>
          </w:p>
        </w:tc>
      </w:tr>
      <w:tr w:rsidR="006C7785" w:rsidRPr="00340B0D" w14:paraId="2B109BB0"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14DD0ECC" w14:textId="77777777" w:rsidR="006C7785" w:rsidRPr="00340B0D" w:rsidRDefault="006C7785" w:rsidP="00380FCD">
            <w:pPr>
              <w:pStyle w:val="Default"/>
              <w:rPr>
                <w:sz w:val="18"/>
                <w:szCs w:val="18"/>
              </w:rPr>
            </w:pPr>
            <w:r w:rsidRPr="00340B0D">
              <w:rPr>
                <w:sz w:val="18"/>
                <w:szCs w:val="18"/>
              </w:rPr>
              <w:t>Cautionary notes</w:t>
            </w:r>
          </w:p>
        </w:tc>
        <w:tc>
          <w:tcPr>
            <w:tcW w:w="1310" w:type="dxa"/>
            <w:gridSpan w:val="2"/>
            <w:tcBorders>
              <w:top w:val="single" w:sz="4" w:space="0" w:color="auto"/>
              <w:left w:val="single" w:sz="4" w:space="0" w:color="auto"/>
              <w:bottom w:val="single" w:sz="4" w:space="0" w:color="auto"/>
              <w:right w:val="single" w:sz="12" w:space="0" w:color="auto"/>
            </w:tcBorders>
          </w:tcPr>
          <w:p w14:paraId="7F8D5DD4"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6D559748" w14:textId="77777777" w:rsidR="006C7785" w:rsidRPr="00340B0D" w:rsidRDefault="006C7785" w:rsidP="00380FCD">
            <w:pPr>
              <w:pStyle w:val="Default"/>
              <w:rPr>
                <w:sz w:val="18"/>
                <w:szCs w:val="18"/>
              </w:rPr>
            </w:pPr>
            <w:r w:rsidRPr="00340B0D">
              <w:rPr>
                <w:sz w:val="18"/>
                <w:szCs w:val="18"/>
              </w:rPr>
              <w:t>Miscellaneous (Other)</w:t>
            </w:r>
          </w:p>
        </w:tc>
        <w:tc>
          <w:tcPr>
            <w:tcW w:w="236" w:type="dxa"/>
            <w:gridSpan w:val="2"/>
            <w:tcBorders>
              <w:top w:val="single" w:sz="4" w:space="0" w:color="auto"/>
              <w:bottom w:val="single" w:sz="4" w:space="0" w:color="auto"/>
              <w:right w:val="single" w:sz="12" w:space="0" w:color="auto"/>
            </w:tcBorders>
            <w:vAlign w:val="center"/>
          </w:tcPr>
          <w:p w14:paraId="07999C5F" w14:textId="77777777" w:rsidR="006C7785" w:rsidRPr="00340B0D" w:rsidRDefault="006C7785" w:rsidP="00380FCD">
            <w:pPr>
              <w:rPr>
                <w:rFonts w:cs="Arial"/>
                <w:sz w:val="18"/>
                <w:szCs w:val="18"/>
              </w:rPr>
            </w:pPr>
          </w:p>
        </w:tc>
      </w:tr>
      <w:tr w:rsidR="006C7785" w:rsidRPr="00340B0D" w14:paraId="0FA73599"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37318B1A" w14:textId="77777777" w:rsidR="006C7785" w:rsidRPr="00340B0D" w:rsidRDefault="006C7785" w:rsidP="00380FCD">
            <w:pPr>
              <w:pStyle w:val="Default"/>
              <w:rPr>
                <w:sz w:val="18"/>
                <w:szCs w:val="18"/>
              </w:rPr>
            </w:pPr>
            <w:r w:rsidRPr="00340B0D">
              <w:rPr>
                <w:sz w:val="18"/>
                <w:szCs w:val="18"/>
              </w:rPr>
              <w:t>Ships’ routeing systems and ferry routes</w:t>
            </w:r>
          </w:p>
        </w:tc>
        <w:tc>
          <w:tcPr>
            <w:tcW w:w="1310" w:type="dxa"/>
            <w:gridSpan w:val="2"/>
            <w:tcBorders>
              <w:top w:val="single" w:sz="4" w:space="0" w:color="auto"/>
              <w:left w:val="single" w:sz="4" w:space="0" w:color="auto"/>
              <w:bottom w:val="single" w:sz="4" w:space="0" w:color="auto"/>
              <w:right w:val="single" w:sz="12" w:space="0" w:color="auto"/>
            </w:tcBorders>
          </w:tcPr>
          <w:p w14:paraId="02B227F6"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07B3AEBC" w14:textId="77777777" w:rsidR="006C7785" w:rsidRPr="00340B0D" w:rsidRDefault="006C7785" w:rsidP="00380FCD">
            <w:pPr>
              <w:rPr>
                <w:rFonts w:cs="Arial"/>
                <w:sz w:val="18"/>
                <w:szCs w:val="18"/>
              </w:rPr>
            </w:pPr>
          </w:p>
        </w:tc>
        <w:tc>
          <w:tcPr>
            <w:tcW w:w="236" w:type="dxa"/>
            <w:gridSpan w:val="2"/>
            <w:tcBorders>
              <w:top w:val="single" w:sz="4" w:space="0" w:color="auto"/>
              <w:bottom w:val="single" w:sz="4" w:space="0" w:color="auto"/>
              <w:right w:val="single" w:sz="12" w:space="0" w:color="auto"/>
            </w:tcBorders>
            <w:vAlign w:val="center"/>
          </w:tcPr>
          <w:p w14:paraId="134315C7" w14:textId="77777777" w:rsidR="006C7785" w:rsidRPr="00340B0D" w:rsidRDefault="006C7785" w:rsidP="00380FCD">
            <w:pPr>
              <w:rPr>
                <w:rFonts w:cs="Arial"/>
                <w:sz w:val="18"/>
                <w:szCs w:val="18"/>
              </w:rPr>
            </w:pPr>
          </w:p>
        </w:tc>
      </w:tr>
      <w:tr w:rsidR="006C7785" w:rsidRPr="00340B0D" w14:paraId="31589761"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1CBFEFA9" w14:textId="77777777" w:rsidR="006C7785" w:rsidRPr="00340B0D" w:rsidRDefault="006C7785" w:rsidP="00380FCD">
            <w:pPr>
              <w:pStyle w:val="Default"/>
              <w:rPr>
                <w:sz w:val="18"/>
                <w:szCs w:val="18"/>
              </w:rPr>
            </w:pPr>
            <w:r w:rsidRPr="00340B0D">
              <w:rPr>
                <w:sz w:val="18"/>
                <w:szCs w:val="18"/>
              </w:rPr>
              <w:t xml:space="preserve">Archipelagic sea lanes </w:t>
            </w:r>
          </w:p>
        </w:tc>
        <w:tc>
          <w:tcPr>
            <w:tcW w:w="1310" w:type="dxa"/>
            <w:gridSpan w:val="2"/>
            <w:tcBorders>
              <w:top w:val="single" w:sz="4" w:space="0" w:color="auto"/>
              <w:left w:val="single" w:sz="4" w:space="0" w:color="auto"/>
              <w:bottom w:val="single" w:sz="4" w:space="0" w:color="auto"/>
              <w:right w:val="single" w:sz="12" w:space="0" w:color="auto"/>
            </w:tcBorders>
          </w:tcPr>
          <w:p w14:paraId="0A59E3A7"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357F30CF" w14:textId="77777777" w:rsidR="006C7785" w:rsidRPr="00340B0D" w:rsidRDefault="006C7785" w:rsidP="00380FCD">
            <w:pPr>
              <w:rPr>
                <w:rFonts w:cs="Arial"/>
                <w:sz w:val="18"/>
                <w:szCs w:val="18"/>
              </w:rPr>
            </w:pPr>
          </w:p>
        </w:tc>
        <w:tc>
          <w:tcPr>
            <w:tcW w:w="236" w:type="dxa"/>
            <w:gridSpan w:val="2"/>
            <w:tcBorders>
              <w:top w:val="single" w:sz="4" w:space="0" w:color="auto"/>
              <w:bottom w:val="single" w:sz="4" w:space="0" w:color="auto"/>
              <w:right w:val="single" w:sz="12" w:space="0" w:color="auto"/>
            </w:tcBorders>
            <w:vAlign w:val="center"/>
          </w:tcPr>
          <w:p w14:paraId="6B803AB1" w14:textId="77777777" w:rsidR="006C7785" w:rsidRPr="00340B0D" w:rsidRDefault="006C7785" w:rsidP="00380FCD">
            <w:pPr>
              <w:rPr>
                <w:rFonts w:cs="Arial"/>
                <w:sz w:val="18"/>
                <w:szCs w:val="18"/>
              </w:rPr>
            </w:pPr>
          </w:p>
        </w:tc>
      </w:tr>
      <w:tr w:rsidR="006C7785" w:rsidRPr="00340B0D" w14:paraId="470FF4D5"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2EB4407A" w14:textId="77777777" w:rsidR="006C7785" w:rsidRPr="00340B0D" w:rsidRDefault="006C7785" w:rsidP="00380FCD">
            <w:pPr>
              <w:pStyle w:val="Default"/>
              <w:rPr>
                <w:sz w:val="18"/>
                <w:szCs w:val="18"/>
              </w:rPr>
            </w:pPr>
            <w:r w:rsidRPr="00340B0D">
              <w:rPr>
                <w:sz w:val="18"/>
                <w:szCs w:val="18"/>
              </w:rPr>
              <w:t>Miscellaneous (Standard)</w:t>
            </w:r>
          </w:p>
        </w:tc>
        <w:tc>
          <w:tcPr>
            <w:tcW w:w="1310" w:type="dxa"/>
            <w:gridSpan w:val="2"/>
            <w:tcBorders>
              <w:top w:val="single" w:sz="4" w:space="0" w:color="auto"/>
              <w:left w:val="single" w:sz="4" w:space="0" w:color="auto"/>
              <w:bottom w:val="single" w:sz="4" w:space="0" w:color="auto"/>
              <w:right w:val="single" w:sz="12" w:space="0" w:color="auto"/>
            </w:tcBorders>
          </w:tcPr>
          <w:p w14:paraId="541A52CC"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10E74B15" w14:textId="77777777" w:rsidR="006C7785" w:rsidRPr="00340B0D" w:rsidRDefault="006C7785" w:rsidP="00380FCD">
            <w:pPr>
              <w:rPr>
                <w:rFonts w:cs="Arial"/>
                <w:sz w:val="18"/>
                <w:szCs w:val="18"/>
              </w:rPr>
            </w:pPr>
          </w:p>
        </w:tc>
        <w:tc>
          <w:tcPr>
            <w:tcW w:w="236" w:type="dxa"/>
            <w:gridSpan w:val="2"/>
            <w:tcBorders>
              <w:top w:val="single" w:sz="4" w:space="0" w:color="auto"/>
              <w:bottom w:val="single" w:sz="4" w:space="0" w:color="auto"/>
              <w:right w:val="single" w:sz="12" w:space="0" w:color="auto"/>
            </w:tcBorders>
            <w:vAlign w:val="center"/>
          </w:tcPr>
          <w:p w14:paraId="1438187B" w14:textId="77777777" w:rsidR="006C7785" w:rsidRPr="00340B0D" w:rsidRDefault="006C7785" w:rsidP="00380FCD">
            <w:pPr>
              <w:rPr>
                <w:rFonts w:cs="Arial"/>
                <w:sz w:val="18"/>
                <w:szCs w:val="18"/>
              </w:rPr>
            </w:pPr>
          </w:p>
        </w:tc>
      </w:tr>
      <w:tr w:rsidR="006C7785" w:rsidRPr="00340B0D" w14:paraId="2A5213BB"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4A307A87" w14:textId="77777777" w:rsidR="006C7785" w:rsidRPr="00340B0D" w:rsidRDefault="006C7785" w:rsidP="00380FCD">
            <w:pPr>
              <w:pStyle w:val="Default"/>
              <w:ind w:left="720"/>
              <w:rPr>
                <w:sz w:val="18"/>
                <w:szCs w:val="18"/>
              </w:rPr>
            </w:pPr>
            <w:r w:rsidRPr="00340B0D">
              <w:rPr>
                <w:sz w:val="18"/>
                <w:szCs w:val="18"/>
              </w:rPr>
              <w:t>Chart (Standard)</w:t>
            </w:r>
          </w:p>
        </w:tc>
        <w:tc>
          <w:tcPr>
            <w:tcW w:w="1310" w:type="dxa"/>
            <w:gridSpan w:val="2"/>
            <w:tcBorders>
              <w:top w:val="single" w:sz="4" w:space="0" w:color="auto"/>
              <w:left w:val="single" w:sz="4" w:space="0" w:color="auto"/>
              <w:bottom w:val="single" w:sz="4" w:space="0" w:color="auto"/>
              <w:right w:val="single" w:sz="12" w:space="0" w:color="auto"/>
            </w:tcBorders>
          </w:tcPr>
          <w:p w14:paraId="40D95D24"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6DD70E95" w14:textId="77777777" w:rsidR="006C7785" w:rsidRPr="00340B0D" w:rsidRDefault="006C7785" w:rsidP="00380FCD">
            <w:pPr>
              <w:rPr>
                <w:rFonts w:cs="Arial"/>
                <w:sz w:val="18"/>
                <w:szCs w:val="18"/>
              </w:rPr>
            </w:pPr>
          </w:p>
        </w:tc>
        <w:tc>
          <w:tcPr>
            <w:tcW w:w="236" w:type="dxa"/>
            <w:gridSpan w:val="2"/>
            <w:tcBorders>
              <w:top w:val="single" w:sz="4" w:space="0" w:color="auto"/>
              <w:bottom w:val="single" w:sz="4" w:space="0" w:color="auto"/>
              <w:right w:val="single" w:sz="12" w:space="0" w:color="auto"/>
            </w:tcBorders>
            <w:vAlign w:val="center"/>
          </w:tcPr>
          <w:p w14:paraId="6E576888" w14:textId="77777777" w:rsidR="006C7785" w:rsidRPr="00340B0D" w:rsidRDefault="006C7785" w:rsidP="00380FCD">
            <w:pPr>
              <w:rPr>
                <w:rFonts w:cs="Arial"/>
                <w:sz w:val="18"/>
                <w:szCs w:val="18"/>
              </w:rPr>
            </w:pPr>
          </w:p>
        </w:tc>
      </w:tr>
      <w:tr w:rsidR="006C7785" w:rsidRPr="00340B0D" w14:paraId="37FF911E" w14:textId="77777777" w:rsidTr="00380FCD">
        <w:trPr>
          <w:gridBefore w:val="1"/>
          <w:wBefore w:w="13" w:type="dxa"/>
        </w:trPr>
        <w:tc>
          <w:tcPr>
            <w:tcW w:w="4655" w:type="dxa"/>
            <w:gridSpan w:val="3"/>
            <w:tcBorders>
              <w:top w:val="single" w:sz="4" w:space="0" w:color="auto"/>
              <w:left w:val="single" w:sz="12" w:space="0" w:color="auto"/>
              <w:bottom w:val="single" w:sz="12" w:space="0" w:color="auto"/>
              <w:right w:val="single" w:sz="4" w:space="0" w:color="auto"/>
            </w:tcBorders>
          </w:tcPr>
          <w:p w14:paraId="29CBBD2F" w14:textId="77777777" w:rsidR="006C7785" w:rsidRPr="00340B0D" w:rsidRDefault="006C7785" w:rsidP="00380FCD">
            <w:pPr>
              <w:pStyle w:val="Default"/>
              <w:ind w:left="720"/>
              <w:rPr>
                <w:sz w:val="18"/>
                <w:szCs w:val="18"/>
              </w:rPr>
            </w:pPr>
            <w:r w:rsidRPr="00340B0D">
              <w:rPr>
                <w:sz w:val="18"/>
                <w:szCs w:val="18"/>
              </w:rPr>
              <w:t>Alert Highlights (Standard)</w:t>
            </w:r>
          </w:p>
        </w:tc>
        <w:tc>
          <w:tcPr>
            <w:tcW w:w="1310" w:type="dxa"/>
            <w:gridSpan w:val="2"/>
            <w:tcBorders>
              <w:top w:val="single" w:sz="4" w:space="0" w:color="auto"/>
              <w:left w:val="single" w:sz="4" w:space="0" w:color="auto"/>
              <w:bottom w:val="single" w:sz="12" w:space="0" w:color="auto"/>
              <w:right w:val="single" w:sz="12" w:space="0" w:color="auto"/>
            </w:tcBorders>
          </w:tcPr>
          <w:p w14:paraId="08257C29"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12" w:space="0" w:color="auto"/>
            </w:tcBorders>
          </w:tcPr>
          <w:p w14:paraId="2118DA55" w14:textId="77777777" w:rsidR="006C7785" w:rsidRPr="00340B0D" w:rsidRDefault="006C7785" w:rsidP="00380FCD">
            <w:pPr>
              <w:rPr>
                <w:rFonts w:cs="Arial"/>
                <w:sz w:val="18"/>
                <w:szCs w:val="18"/>
              </w:rPr>
            </w:pPr>
          </w:p>
        </w:tc>
        <w:tc>
          <w:tcPr>
            <w:tcW w:w="236" w:type="dxa"/>
            <w:gridSpan w:val="2"/>
            <w:tcBorders>
              <w:top w:val="single" w:sz="4" w:space="0" w:color="auto"/>
              <w:bottom w:val="single" w:sz="12" w:space="0" w:color="auto"/>
              <w:right w:val="single" w:sz="12" w:space="0" w:color="auto"/>
            </w:tcBorders>
            <w:vAlign w:val="center"/>
          </w:tcPr>
          <w:p w14:paraId="517CB383" w14:textId="77777777" w:rsidR="006C7785" w:rsidRPr="00340B0D" w:rsidRDefault="006C7785" w:rsidP="00380FCD">
            <w:pPr>
              <w:rPr>
                <w:rFonts w:cs="Arial"/>
                <w:sz w:val="18"/>
                <w:szCs w:val="18"/>
              </w:rPr>
            </w:pPr>
          </w:p>
        </w:tc>
      </w:tr>
      <w:tr w:rsidR="006C7785" w:rsidRPr="00340B0D" w14:paraId="54B83DCF" w14:textId="77777777" w:rsidTr="00380FCD">
        <w:trPr>
          <w:gridBefore w:val="1"/>
          <w:gridAfter w:val="1"/>
          <w:wBefore w:w="13" w:type="dxa"/>
          <w:wAfter w:w="56" w:type="dxa"/>
        </w:trPr>
        <w:tc>
          <w:tcPr>
            <w:tcW w:w="9640"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26EEE48"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1826375C"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3B281F7E" w14:textId="77777777" w:rsidR="006C7785" w:rsidRPr="00340B0D" w:rsidRDefault="006C7785" w:rsidP="00380FCD">
            <w:pPr>
              <w:pStyle w:val="Default"/>
              <w:ind w:left="720"/>
              <w:rPr>
                <w:sz w:val="18"/>
                <w:szCs w:val="18"/>
              </w:rPr>
            </w:pPr>
          </w:p>
        </w:tc>
        <w:tc>
          <w:tcPr>
            <w:tcW w:w="1310" w:type="dxa"/>
            <w:gridSpan w:val="2"/>
            <w:tcBorders>
              <w:top w:val="single" w:sz="4" w:space="0" w:color="auto"/>
              <w:left w:val="single" w:sz="4" w:space="0" w:color="auto"/>
              <w:bottom w:val="single" w:sz="4" w:space="0" w:color="auto"/>
              <w:right w:val="double" w:sz="4" w:space="0" w:color="auto"/>
            </w:tcBorders>
          </w:tcPr>
          <w:p w14:paraId="0D4CF0D4" w14:textId="77777777" w:rsidR="006C7785" w:rsidRPr="00340B0D" w:rsidRDefault="006C7785" w:rsidP="00380FCD">
            <w:pPr>
              <w:jc w:val="center"/>
              <w:rPr>
                <w:rFonts w:cs="Arial"/>
                <w:sz w:val="18"/>
                <w:szCs w:val="18"/>
              </w:rPr>
            </w:pPr>
          </w:p>
        </w:tc>
        <w:tc>
          <w:tcPr>
            <w:tcW w:w="3495" w:type="dxa"/>
            <w:gridSpan w:val="3"/>
            <w:tcBorders>
              <w:top w:val="single" w:sz="4" w:space="0" w:color="auto"/>
              <w:left w:val="double" w:sz="4" w:space="0" w:color="auto"/>
              <w:bottom w:val="single" w:sz="4" w:space="0" w:color="auto"/>
            </w:tcBorders>
          </w:tcPr>
          <w:p w14:paraId="5BBFB680" w14:textId="77777777" w:rsidR="006C7785" w:rsidRPr="00340B0D" w:rsidRDefault="006C7785" w:rsidP="00380FCD">
            <w:pPr>
              <w:rPr>
                <w:rFonts w:cs="Arial"/>
                <w:sz w:val="18"/>
                <w:szCs w:val="18"/>
              </w:rPr>
            </w:pPr>
          </w:p>
        </w:tc>
        <w:tc>
          <w:tcPr>
            <w:tcW w:w="236" w:type="dxa"/>
            <w:gridSpan w:val="2"/>
            <w:tcBorders>
              <w:top w:val="single" w:sz="4" w:space="0" w:color="auto"/>
              <w:bottom w:val="single" w:sz="4" w:space="0" w:color="auto"/>
              <w:right w:val="single" w:sz="12" w:space="0" w:color="auto"/>
            </w:tcBorders>
            <w:vAlign w:val="center"/>
          </w:tcPr>
          <w:p w14:paraId="64C94342" w14:textId="77777777" w:rsidR="006C7785" w:rsidRPr="00340B0D" w:rsidRDefault="006C7785" w:rsidP="00380FCD">
            <w:pPr>
              <w:rPr>
                <w:rFonts w:cs="Arial"/>
                <w:sz w:val="18"/>
                <w:szCs w:val="18"/>
              </w:rPr>
            </w:pPr>
          </w:p>
        </w:tc>
      </w:tr>
      <w:tr w:rsidR="006C7785" w:rsidRPr="00340B0D" w14:paraId="471B325D"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0D268BFB" w14:textId="77777777" w:rsidR="006C7785" w:rsidRPr="00340B0D" w:rsidRDefault="006C7785" w:rsidP="00380FCD">
            <w:pPr>
              <w:pStyle w:val="Default"/>
              <w:ind w:left="720"/>
              <w:rPr>
                <w:sz w:val="18"/>
                <w:szCs w:val="18"/>
              </w:rPr>
            </w:pPr>
          </w:p>
        </w:tc>
        <w:tc>
          <w:tcPr>
            <w:tcW w:w="1310" w:type="dxa"/>
            <w:gridSpan w:val="2"/>
            <w:tcBorders>
              <w:top w:val="single" w:sz="4" w:space="0" w:color="auto"/>
              <w:left w:val="single" w:sz="4" w:space="0" w:color="auto"/>
              <w:bottom w:val="single" w:sz="4" w:space="0" w:color="auto"/>
              <w:right w:val="double" w:sz="4" w:space="0" w:color="auto"/>
            </w:tcBorders>
          </w:tcPr>
          <w:p w14:paraId="1AD4E192" w14:textId="77777777" w:rsidR="006C7785" w:rsidRPr="00340B0D" w:rsidRDefault="006C7785" w:rsidP="00380FCD">
            <w:pPr>
              <w:jc w:val="center"/>
              <w:rPr>
                <w:rFonts w:cs="Arial"/>
                <w:sz w:val="18"/>
                <w:szCs w:val="18"/>
              </w:rPr>
            </w:pPr>
          </w:p>
        </w:tc>
        <w:tc>
          <w:tcPr>
            <w:tcW w:w="3495" w:type="dxa"/>
            <w:gridSpan w:val="3"/>
            <w:tcBorders>
              <w:top w:val="single" w:sz="4" w:space="0" w:color="auto"/>
              <w:left w:val="double" w:sz="4" w:space="0" w:color="auto"/>
              <w:bottom w:val="single" w:sz="4" w:space="0" w:color="auto"/>
            </w:tcBorders>
          </w:tcPr>
          <w:p w14:paraId="73DE5928" w14:textId="77777777" w:rsidR="006C7785" w:rsidRPr="00340B0D" w:rsidRDefault="006C7785" w:rsidP="00380FCD">
            <w:pPr>
              <w:rPr>
                <w:rFonts w:cs="Arial"/>
                <w:sz w:val="18"/>
                <w:szCs w:val="18"/>
              </w:rPr>
            </w:pPr>
          </w:p>
        </w:tc>
        <w:tc>
          <w:tcPr>
            <w:tcW w:w="236" w:type="dxa"/>
            <w:gridSpan w:val="2"/>
            <w:tcBorders>
              <w:top w:val="single" w:sz="4" w:space="0" w:color="auto"/>
              <w:bottom w:val="single" w:sz="4" w:space="0" w:color="auto"/>
              <w:right w:val="single" w:sz="12" w:space="0" w:color="auto"/>
            </w:tcBorders>
            <w:vAlign w:val="center"/>
          </w:tcPr>
          <w:p w14:paraId="340F396F" w14:textId="77777777" w:rsidR="006C7785" w:rsidRPr="00340B0D" w:rsidRDefault="006C7785" w:rsidP="00380FCD">
            <w:pPr>
              <w:rPr>
                <w:rFonts w:cs="Arial"/>
                <w:sz w:val="18"/>
                <w:szCs w:val="18"/>
              </w:rPr>
            </w:pPr>
          </w:p>
        </w:tc>
      </w:tr>
      <w:tr w:rsidR="006C7785" w:rsidRPr="00340B0D" w14:paraId="2236C71A" w14:textId="77777777" w:rsidTr="00380FCD">
        <w:trPr>
          <w:gridBefore w:val="1"/>
          <w:gridAfter w:val="1"/>
          <w:wBefore w:w="13" w:type="dxa"/>
          <w:wAfter w:w="56" w:type="dxa"/>
        </w:trPr>
        <w:tc>
          <w:tcPr>
            <w:tcW w:w="9640"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967E7DB"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329FADC3" w14:textId="77777777" w:rsidTr="00380FCD">
        <w:trPr>
          <w:gridBefore w:val="1"/>
          <w:gridAfter w:val="1"/>
          <w:wBefore w:w="13" w:type="dxa"/>
          <w:wAfter w:w="56" w:type="dxa"/>
        </w:trPr>
        <w:tc>
          <w:tcPr>
            <w:tcW w:w="9640" w:type="dxa"/>
            <w:gridSpan w:val="9"/>
            <w:tcBorders>
              <w:top w:val="single" w:sz="4" w:space="0" w:color="auto"/>
              <w:left w:val="single" w:sz="12" w:space="0" w:color="auto"/>
              <w:bottom w:val="single" w:sz="4" w:space="0" w:color="auto"/>
              <w:right w:val="single" w:sz="12" w:space="0" w:color="auto"/>
            </w:tcBorders>
            <w:vAlign w:val="center"/>
          </w:tcPr>
          <w:p w14:paraId="2A8104BE" w14:textId="77777777" w:rsidR="006C7785" w:rsidRPr="00890E92" w:rsidRDefault="006C7785" w:rsidP="00380FCD">
            <w:pPr>
              <w:rPr>
                <w:rFonts w:cs="Arial"/>
                <w:i/>
              </w:rPr>
            </w:pPr>
            <w:r w:rsidRPr="008604AE">
              <w:rPr>
                <w:rFonts w:cs="Arial"/>
                <w:i/>
              </w:rPr>
              <w:t xml:space="preserve">Load the exchange set </w:t>
            </w:r>
            <w:proofErr w:type="spellStart"/>
            <w:r w:rsidRPr="008604AE">
              <w:rPr>
                <w:rFonts w:cs="Arial"/>
                <w:b/>
                <w:bCs/>
                <w:i/>
              </w:rPr>
              <w:t>PowerUp</w:t>
            </w:r>
            <w:proofErr w:type="spellEnd"/>
            <w:r w:rsidRPr="008604AE">
              <w:rPr>
                <w:rFonts w:cs="Arial"/>
                <w:b/>
                <w:bCs/>
                <w:i/>
              </w:rPr>
              <w:t xml:space="preserve"> </w:t>
            </w:r>
            <w:r>
              <w:rPr>
                <w:rFonts w:cs="Arial"/>
                <w:i/>
              </w:rPr>
              <w:t xml:space="preserve">with the above settings: </w:t>
            </w:r>
          </w:p>
        </w:tc>
      </w:tr>
      <w:tr w:rsidR="006C7785" w:rsidRPr="00340B0D" w14:paraId="6CD74805" w14:textId="77777777" w:rsidTr="00380FCD">
        <w:trPr>
          <w:gridBefore w:val="1"/>
          <w:gridAfter w:val="1"/>
          <w:wBefore w:w="13" w:type="dxa"/>
          <w:wAfter w:w="56" w:type="dxa"/>
        </w:trPr>
        <w:tc>
          <w:tcPr>
            <w:tcW w:w="9640"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2D9E948"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39F0F9FA" w14:textId="77777777" w:rsidTr="00380FCD">
        <w:trPr>
          <w:gridBefore w:val="1"/>
          <w:gridAfter w:val="1"/>
          <w:wBefore w:w="13" w:type="dxa"/>
          <w:wAfter w:w="56" w:type="dxa"/>
        </w:trPr>
        <w:tc>
          <w:tcPr>
            <w:tcW w:w="9640"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9F2D1FE" w14:textId="77777777" w:rsidR="006C7785" w:rsidRPr="008604AE" w:rsidRDefault="006C7785" w:rsidP="00380FCD">
            <w:pPr>
              <w:rPr>
                <w:rFonts w:cs="Arial"/>
                <w:i/>
              </w:rPr>
            </w:pPr>
            <w:r w:rsidRPr="008604AE">
              <w:rPr>
                <w:rFonts w:cs="Arial"/>
                <w:i/>
              </w:rPr>
              <w:t>Centre the display on position 32°29.000’S 61° 04.000’E and then zoom in to a scale of 1:100,000.</w:t>
            </w:r>
          </w:p>
          <w:p w14:paraId="136EBF97" w14:textId="77777777" w:rsidR="006C7785" w:rsidRPr="008604AE" w:rsidRDefault="006C7785" w:rsidP="00380FCD">
            <w:pPr>
              <w:rPr>
                <w:rFonts w:cs="Arial"/>
                <w:i/>
              </w:rPr>
            </w:pPr>
            <w:r w:rsidRPr="008604AE">
              <w:rPr>
                <w:rFonts w:cs="Arial"/>
                <w:i/>
              </w:rPr>
              <w:t>1. Observe the display</w:t>
            </w:r>
          </w:p>
          <w:p w14:paraId="1AB8ADD1" w14:textId="77777777" w:rsidR="006C7785" w:rsidRPr="00614B0E" w:rsidRDefault="006C7785" w:rsidP="00380FCD">
            <w:pPr>
              <w:rPr>
                <w:rFonts w:cs="Arial"/>
                <w:b/>
                <w:bCs/>
              </w:rPr>
            </w:pPr>
            <w:r w:rsidRPr="008604AE">
              <w:rPr>
                <w:rFonts w:cs="Arial"/>
                <w:i/>
              </w:rPr>
              <w:lastRenderedPageBreak/>
              <w:t>2.Select Full light lines</w:t>
            </w:r>
          </w:p>
        </w:tc>
      </w:tr>
      <w:tr w:rsidR="006C7785" w:rsidRPr="00340B0D" w14:paraId="1F366E83" w14:textId="77777777" w:rsidTr="00380FCD">
        <w:trPr>
          <w:gridBefore w:val="1"/>
          <w:gridAfter w:val="1"/>
          <w:wBefore w:w="13" w:type="dxa"/>
          <w:wAfter w:w="56" w:type="dxa"/>
        </w:trPr>
        <w:tc>
          <w:tcPr>
            <w:tcW w:w="9640"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14:paraId="6CB2B77F" w14:textId="77777777" w:rsidR="006C7785" w:rsidRPr="00340B0D" w:rsidRDefault="006C7785" w:rsidP="00380FCD">
            <w:pPr>
              <w:jc w:val="center"/>
              <w:rPr>
                <w:rFonts w:cs="Arial"/>
                <w:sz w:val="18"/>
                <w:szCs w:val="18"/>
              </w:rPr>
            </w:pPr>
            <w:r w:rsidRPr="008604AE">
              <w:rPr>
                <w:rFonts w:cs="Arial"/>
                <w:i/>
              </w:rPr>
              <w:lastRenderedPageBreak/>
              <w:t xml:space="preserve">As for test </w:t>
            </w:r>
            <w:r w:rsidRPr="008604AE">
              <w:rPr>
                <w:rFonts w:cs="Arial"/>
              </w:rPr>
              <w:t>AdditionalInformation1</w:t>
            </w:r>
          </w:p>
        </w:tc>
      </w:tr>
      <w:tr w:rsidR="006C7785" w14:paraId="32ED23B6" w14:textId="77777777" w:rsidTr="00380FCD">
        <w:trPr>
          <w:gridAfter w:val="1"/>
          <w:wAfter w:w="56" w:type="dxa"/>
        </w:trPr>
        <w:tc>
          <w:tcPr>
            <w:tcW w:w="9653" w:type="dxa"/>
            <w:gridSpan w:val="10"/>
            <w:vAlign w:val="center"/>
          </w:tcPr>
          <w:p w14:paraId="063A564F" w14:textId="77777777" w:rsidR="006C7785" w:rsidRPr="00414C51" w:rsidRDefault="006C7785" w:rsidP="006C7785">
            <w:pPr>
              <w:pStyle w:val="ListParagraph"/>
              <w:widowControl/>
              <w:numPr>
                <w:ilvl w:val="0"/>
                <w:numId w:val="81"/>
              </w:numPr>
              <w:spacing w:line="240" w:lineRule="auto"/>
              <w:jc w:val="left"/>
              <w:rPr>
                <w:rFonts w:cs="Arial"/>
                <w:noProof/>
                <w:lang w:val="en-IN" w:eastAsia="en-IN"/>
              </w:rPr>
            </w:pPr>
            <w:r w:rsidRPr="00414C51">
              <w:rPr>
                <w:rFonts w:cs="Arial"/>
                <w:i/>
              </w:rPr>
              <w:t>Confirm that the features display as in the image below:</w:t>
            </w:r>
          </w:p>
          <w:p w14:paraId="070DC974" w14:textId="77777777" w:rsidR="006C7785" w:rsidRDefault="006C7785" w:rsidP="006C7785">
            <w:pPr>
              <w:pStyle w:val="ListParagraph"/>
              <w:widowControl/>
              <w:numPr>
                <w:ilvl w:val="0"/>
                <w:numId w:val="81"/>
              </w:numPr>
              <w:spacing w:line="240" w:lineRule="auto"/>
              <w:ind w:left="0" w:hanging="543"/>
              <w:jc w:val="left"/>
              <w:rPr>
                <w:rFonts w:cs="Arial"/>
                <w:i/>
              </w:rPr>
            </w:pPr>
            <w:r w:rsidRPr="008604AE">
              <w:rPr>
                <w:rFonts w:cs="Arial"/>
                <w:i/>
                <w:noProof/>
                <w:lang w:val="en-IN" w:eastAsia="en-IN"/>
              </w:rPr>
              <w:drawing>
                <wp:inline distT="0" distB="0" distL="0" distR="0" wp14:anchorId="39515688" wp14:editId="007162FF">
                  <wp:extent cx="5992058" cy="5521181"/>
                  <wp:effectExtent l="0" t="0" r="8890" b="3810"/>
                  <wp:docPr id="952983938" name="Picture 952983938" descr="C:\msdokut\STANDARDIT\IHO\S64\Work 2016\Review Aug2016\New picture originals 16aug2016\3.3.11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msdokut\STANDARDIT\IHO\S64\Work 2016\Review Aug2016\New picture originals 16aug2016\3.3.11 picture 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007725" cy="5535617"/>
                          </a:xfrm>
                          <a:prstGeom prst="rect">
                            <a:avLst/>
                          </a:prstGeom>
                          <a:noFill/>
                          <a:ln>
                            <a:noFill/>
                          </a:ln>
                        </pic:spPr>
                      </pic:pic>
                    </a:graphicData>
                  </a:graphic>
                </wp:inline>
              </w:drawing>
            </w:r>
          </w:p>
          <w:p w14:paraId="36F615D2" w14:textId="77777777" w:rsidR="006C7785" w:rsidRDefault="006C7785" w:rsidP="00380FCD">
            <w:pPr>
              <w:rPr>
                <w:rFonts w:cs="Arial"/>
                <w:i/>
              </w:rPr>
            </w:pPr>
          </w:p>
          <w:p w14:paraId="19AFF95A" w14:textId="77777777" w:rsidR="006C7785" w:rsidRDefault="006C7785" w:rsidP="00380FCD">
            <w:pPr>
              <w:rPr>
                <w:rFonts w:cs="Arial"/>
                <w:i/>
              </w:rPr>
            </w:pPr>
            <w:r w:rsidRPr="008604AE">
              <w:rPr>
                <w:rFonts w:cs="Arial"/>
                <w:i/>
              </w:rPr>
              <w:t>2. After selecting Full light lines confirm that the features display as in the image below:</w:t>
            </w:r>
          </w:p>
          <w:p w14:paraId="0EFD9FEE" w14:textId="77777777" w:rsidR="006C7785" w:rsidRPr="00134867" w:rsidRDefault="006C7785" w:rsidP="00380FCD">
            <w:pPr>
              <w:rPr>
                <w:rFonts w:cs="Arial"/>
                <w:i/>
              </w:rPr>
            </w:pPr>
            <w:r w:rsidRPr="00445B9F">
              <w:rPr>
                <w:noProof/>
                <w:lang w:val="en-IN" w:eastAsia="en-IN"/>
              </w:rPr>
              <w:lastRenderedPageBreak/>
              <w:drawing>
                <wp:inline distT="0" distB="0" distL="0" distR="0" wp14:anchorId="18EF7DF9" wp14:editId="36C068D0">
                  <wp:extent cx="5891842" cy="5412446"/>
                  <wp:effectExtent l="0" t="0" r="0" b="0"/>
                  <wp:docPr id="565683787" name="Picture 565683787" descr="C:\msdokut\STANDARDIT\IHO\S64\Work 2016\Review Aug2016\New picture originals 16aug2016\3.3.11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msdokut\STANDARDIT\IHO\S64\Work 2016\Review Aug2016\New picture originals 16aug2016\3.3.11 picture 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05115" cy="5424639"/>
                          </a:xfrm>
                          <a:prstGeom prst="rect">
                            <a:avLst/>
                          </a:prstGeom>
                          <a:noFill/>
                          <a:ln>
                            <a:noFill/>
                          </a:ln>
                        </pic:spPr>
                      </pic:pic>
                    </a:graphicData>
                  </a:graphic>
                </wp:inline>
              </w:drawing>
            </w:r>
          </w:p>
        </w:tc>
      </w:tr>
    </w:tbl>
    <w:p w14:paraId="4E7FC413" w14:textId="77777777" w:rsidR="006C7785" w:rsidRDefault="006C7785" w:rsidP="006C7785"/>
    <w:p w14:paraId="4F044E11" w14:textId="77777777" w:rsidR="00FC62DF" w:rsidRDefault="00FC62DF">
      <w:pPr>
        <w:widowControl/>
        <w:spacing w:line="240" w:lineRule="auto"/>
        <w:jc w:val="left"/>
        <w:rPr>
          <w:b/>
        </w:rPr>
      </w:pPr>
      <w:r>
        <w:br w:type="page"/>
      </w:r>
    </w:p>
    <w:p w14:paraId="7D13EF7B" w14:textId="0263F03F" w:rsidR="00FC62DF" w:rsidRPr="001C1BE9" w:rsidRDefault="00FC62DF" w:rsidP="00FC62DF">
      <w:pPr>
        <w:pStyle w:val="Heading3"/>
      </w:pPr>
      <w:bookmarkStart w:id="3216" w:name="_Toc189647865"/>
      <w:r>
        <w:lastRenderedPageBreak/>
        <w:t>Display of Text in other languages</w:t>
      </w:r>
      <w:bookmarkEnd w:id="3216"/>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14DDCFC3" w14:textId="77777777" w:rsidTr="00547B35">
        <w:trPr>
          <w:trHeight w:val="454"/>
          <w:tblHeader/>
        </w:trPr>
        <w:tc>
          <w:tcPr>
            <w:tcW w:w="2381" w:type="dxa"/>
            <w:shd w:val="clear" w:color="auto" w:fill="BFBFBF" w:themeFill="background1" w:themeFillShade="BF"/>
            <w:vAlign w:val="center"/>
          </w:tcPr>
          <w:p w14:paraId="766E0565" w14:textId="77777777" w:rsidR="006C7785" w:rsidRPr="008604AE" w:rsidRDefault="006C7785" w:rsidP="00380FCD">
            <w:pPr>
              <w:rPr>
                <w:rFonts w:cs="Arial"/>
              </w:rPr>
            </w:pPr>
            <w:r w:rsidRPr="008604AE">
              <w:rPr>
                <w:rFonts w:cs="Arial"/>
                <w:b/>
              </w:rPr>
              <w:t>Test Reference</w:t>
            </w:r>
          </w:p>
        </w:tc>
        <w:tc>
          <w:tcPr>
            <w:tcW w:w="2381" w:type="dxa"/>
            <w:shd w:val="clear" w:color="auto" w:fill="FFFFFF" w:themeFill="background1"/>
            <w:vAlign w:val="center"/>
          </w:tcPr>
          <w:p w14:paraId="75D1EF65" w14:textId="77777777" w:rsidR="006C7785" w:rsidRPr="008604AE" w:rsidRDefault="006C7785" w:rsidP="00380FCD">
            <w:pPr>
              <w:rPr>
                <w:rFonts w:cs="Arial"/>
              </w:rPr>
            </w:pPr>
            <w:proofErr w:type="spellStart"/>
            <w:r w:rsidRPr="008604AE">
              <w:rPr>
                <w:rFonts w:cs="Arial"/>
              </w:rPr>
              <w:t>OtherLanguages</w:t>
            </w:r>
            <w:proofErr w:type="spellEnd"/>
          </w:p>
        </w:tc>
        <w:tc>
          <w:tcPr>
            <w:tcW w:w="2382" w:type="dxa"/>
            <w:shd w:val="clear" w:color="auto" w:fill="BFBFBF" w:themeFill="background1" w:themeFillShade="BF"/>
            <w:vAlign w:val="center"/>
          </w:tcPr>
          <w:p w14:paraId="11D9F1B3" w14:textId="77777777" w:rsidR="006C7785" w:rsidRPr="008604AE" w:rsidRDefault="006C7785" w:rsidP="00380FCD">
            <w:pPr>
              <w:rPr>
                <w:rFonts w:cs="Arial"/>
              </w:rPr>
            </w:pPr>
            <w:r w:rsidRPr="008604AE">
              <w:rPr>
                <w:rFonts w:cs="Arial"/>
                <w:b/>
              </w:rPr>
              <w:t>IHO Reference</w:t>
            </w:r>
          </w:p>
        </w:tc>
        <w:tc>
          <w:tcPr>
            <w:tcW w:w="2382" w:type="dxa"/>
            <w:shd w:val="clear" w:color="auto" w:fill="FFFFFF" w:themeFill="background1"/>
            <w:vAlign w:val="center"/>
          </w:tcPr>
          <w:p w14:paraId="13F764AC" w14:textId="27574EA6" w:rsidR="006C7785" w:rsidRPr="00547B35" w:rsidRDefault="006C7785" w:rsidP="00547B35">
            <w:pPr>
              <w:spacing w:line="240" w:lineRule="auto"/>
              <w:rPr>
                <w:rFonts w:cs="Arial"/>
                <w:color w:val="000000"/>
              </w:rPr>
            </w:pPr>
            <w:r w:rsidRPr="008604AE">
              <w:rPr>
                <w:rFonts w:cs="Arial"/>
                <w:color w:val="000000"/>
              </w:rPr>
              <w:t>S-98 10.</w:t>
            </w:r>
            <w:r w:rsidR="00C1171F">
              <w:rPr>
                <w:rFonts w:cs="Arial"/>
                <w:color w:val="000000"/>
              </w:rPr>
              <w:t>3</w:t>
            </w:r>
          </w:p>
        </w:tc>
      </w:tr>
    </w:tbl>
    <w:tbl>
      <w:tblPr>
        <w:tblStyle w:val="TableGrid"/>
        <w:tblW w:w="9246" w:type="dxa"/>
        <w:tblInd w:w="-10" w:type="dxa"/>
        <w:tblLook w:val="04A0" w:firstRow="1" w:lastRow="0" w:firstColumn="1" w:lastColumn="0" w:noHBand="0" w:noVBand="1"/>
      </w:tblPr>
      <w:tblGrid>
        <w:gridCol w:w="12"/>
        <w:gridCol w:w="2709"/>
        <w:gridCol w:w="285"/>
        <w:gridCol w:w="1276"/>
        <w:gridCol w:w="229"/>
        <w:gridCol w:w="914"/>
        <w:gridCol w:w="1895"/>
        <w:gridCol w:w="516"/>
        <w:gridCol w:w="778"/>
        <w:gridCol w:w="632"/>
      </w:tblGrid>
      <w:tr w:rsidR="006C7785" w:rsidRPr="00340B0D" w14:paraId="482DCE66"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C7824F0"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501B9F64"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2053F646" w14:textId="77777777" w:rsidR="006C7785" w:rsidRPr="005B051E" w:rsidRDefault="006C7785" w:rsidP="00380FCD">
            <w:pPr>
              <w:rPr>
                <w:rFonts w:cs="Arial"/>
              </w:rPr>
            </w:pPr>
            <w:r w:rsidRPr="008604AE">
              <w:rPr>
                <w:rFonts w:cs="Arial"/>
                <w:i/>
              </w:rPr>
              <w:t>Selecting the display of text in other languages.</w:t>
            </w:r>
          </w:p>
        </w:tc>
      </w:tr>
      <w:tr w:rsidR="006C7785" w:rsidRPr="00340B0D" w14:paraId="7F9408F9"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EBE8F80"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608C6748"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2721A87D" w14:textId="77777777" w:rsidR="00E81CDD" w:rsidRDefault="00E81CDD" w:rsidP="00380FCD">
            <w:pPr>
              <w:rPr>
                <w:rFonts w:cs="Arial"/>
                <w:i/>
              </w:rPr>
            </w:pPr>
          </w:p>
          <w:p w14:paraId="6E59F4FE" w14:textId="0C189BE7" w:rsidR="006C7785" w:rsidRDefault="00E81CDD" w:rsidP="00380FCD">
            <w:pPr>
              <w:rPr>
                <w:rFonts w:cs="Arial"/>
                <w:i/>
              </w:rPr>
            </w:pPr>
            <w:r>
              <w:rPr>
                <w:rFonts w:cs="Arial"/>
                <w:i/>
              </w:rPr>
              <w:t xml:space="preserve">Load the </w:t>
            </w:r>
            <w:r>
              <w:rPr>
                <w:rFonts w:cs="Arial"/>
                <w:b/>
                <w:bCs/>
                <w:i/>
              </w:rPr>
              <w:t>Settings</w:t>
            </w:r>
            <w:r>
              <w:rPr>
                <w:rFonts w:cs="Arial"/>
                <w:i/>
              </w:rPr>
              <w:t xml:space="preserve"> exchange set</w:t>
            </w:r>
          </w:p>
          <w:p w14:paraId="6D2932BD" w14:textId="43EA31C0" w:rsidR="00E81CDD" w:rsidRPr="00E81CDD" w:rsidRDefault="00E81CDD" w:rsidP="00380FCD">
            <w:pPr>
              <w:rPr>
                <w:rFonts w:cs="Arial"/>
                <w:i/>
              </w:rPr>
            </w:pPr>
          </w:p>
        </w:tc>
      </w:tr>
      <w:tr w:rsidR="006C7785" w:rsidRPr="00340B0D" w14:paraId="790B8368"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5632148"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410"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7007EC1" w14:textId="77777777" w:rsidR="006C7785" w:rsidRPr="00340B0D" w:rsidRDefault="006C7785" w:rsidP="00380FCD">
            <w:pPr>
              <w:jc w:val="center"/>
              <w:rPr>
                <w:rFonts w:cs="Arial"/>
                <w:b/>
                <w:bCs/>
                <w:sz w:val="18"/>
                <w:szCs w:val="18"/>
              </w:rPr>
            </w:pPr>
          </w:p>
        </w:tc>
      </w:tr>
      <w:tr w:rsidR="006C7785" w:rsidRPr="00340B0D" w14:paraId="0ADDE041"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auto"/>
          </w:tcPr>
          <w:p w14:paraId="49BD300E" w14:textId="77777777" w:rsidR="006C7785" w:rsidRPr="000B13F9" w:rsidRDefault="006C7785" w:rsidP="00380FCD">
            <w:pPr>
              <w:rPr>
                <w:rFonts w:cs="Arial"/>
              </w:rPr>
            </w:pPr>
            <w:proofErr w:type="spellStart"/>
            <w:r>
              <w:rPr>
                <w:rFonts w:cs="Arial"/>
                <w:b/>
                <w:bCs/>
                <w:i/>
              </w:rPr>
              <w:t>DisplayOther</w:t>
            </w:r>
            <w:proofErr w:type="spellEnd"/>
          </w:p>
        </w:tc>
        <w:tc>
          <w:tcPr>
            <w:tcW w:w="1410" w:type="dxa"/>
            <w:gridSpan w:val="2"/>
            <w:tcBorders>
              <w:top w:val="single" w:sz="4" w:space="0" w:color="auto"/>
              <w:left w:val="single" w:sz="12" w:space="0" w:color="auto"/>
              <w:bottom w:val="single" w:sz="4" w:space="0" w:color="auto"/>
              <w:right w:val="single" w:sz="12" w:space="0" w:color="auto"/>
            </w:tcBorders>
            <w:shd w:val="clear" w:color="auto" w:fill="auto"/>
          </w:tcPr>
          <w:p w14:paraId="79E96BEA" w14:textId="77777777" w:rsidR="006C7785" w:rsidRPr="00340B0D" w:rsidRDefault="006C7785" w:rsidP="00380FCD">
            <w:pPr>
              <w:rPr>
                <w:rFonts w:cs="Arial"/>
                <w:sz w:val="18"/>
                <w:szCs w:val="18"/>
              </w:rPr>
            </w:pPr>
          </w:p>
        </w:tc>
      </w:tr>
      <w:tr w:rsidR="006C7785" w:rsidRPr="00340B0D" w14:paraId="12BD3566" w14:textId="77777777" w:rsidTr="00380FCD">
        <w:trPr>
          <w:gridBefore w:val="1"/>
          <w:wBefore w:w="12" w:type="dxa"/>
        </w:trPr>
        <w:tc>
          <w:tcPr>
            <w:tcW w:w="7824" w:type="dxa"/>
            <w:gridSpan w:val="7"/>
            <w:tcBorders>
              <w:top w:val="single" w:sz="4" w:space="0" w:color="auto"/>
              <w:left w:val="single" w:sz="12" w:space="0" w:color="auto"/>
              <w:bottom w:val="single" w:sz="12" w:space="0" w:color="auto"/>
              <w:right w:val="single" w:sz="12" w:space="0" w:color="auto"/>
            </w:tcBorders>
            <w:shd w:val="clear" w:color="auto" w:fill="auto"/>
          </w:tcPr>
          <w:p w14:paraId="7CF0D4FB" w14:textId="77777777" w:rsidR="006C7785" w:rsidRPr="00340B0D" w:rsidRDefault="006C7785" w:rsidP="00380FCD">
            <w:pPr>
              <w:rPr>
                <w:rFonts w:cs="Arial"/>
                <w:sz w:val="18"/>
                <w:szCs w:val="18"/>
              </w:rPr>
            </w:pPr>
          </w:p>
        </w:tc>
        <w:tc>
          <w:tcPr>
            <w:tcW w:w="1410" w:type="dxa"/>
            <w:gridSpan w:val="2"/>
            <w:tcBorders>
              <w:top w:val="single" w:sz="4" w:space="0" w:color="auto"/>
              <w:left w:val="single" w:sz="12" w:space="0" w:color="auto"/>
              <w:bottom w:val="single" w:sz="12" w:space="0" w:color="auto"/>
              <w:right w:val="single" w:sz="12" w:space="0" w:color="auto"/>
            </w:tcBorders>
            <w:shd w:val="clear" w:color="auto" w:fill="auto"/>
          </w:tcPr>
          <w:p w14:paraId="3E27AA4E" w14:textId="77777777" w:rsidR="006C7785" w:rsidRPr="00340B0D" w:rsidRDefault="006C7785" w:rsidP="00380FCD">
            <w:pPr>
              <w:rPr>
                <w:rFonts w:cs="Arial"/>
                <w:sz w:val="18"/>
                <w:szCs w:val="18"/>
              </w:rPr>
            </w:pPr>
          </w:p>
        </w:tc>
      </w:tr>
      <w:tr w:rsidR="006C7785" w:rsidRPr="00340B0D" w14:paraId="11DAA2EB" w14:textId="77777777" w:rsidTr="00380FCD">
        <w:trPr>
          <w:gridBefore w:val="1"/>
          <w:wBefore w:w="12" w:type="dxa"/>
        </w:trPr>
        <w:tc>
          <w:tcPr>
            <w:tcW w:w="449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FB65355"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0A7D673"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7D7CCED7" w14:textId="77777777" w:rsidTr="00380FCD">
        <w:trPr>
          <w:gridBefore w:val="1"/>
          <w:wBefore w:w="12" w:type="dxa"/>
        </w:trPr>
        <w:sdt>
          <w:sdtPr>
            <w:rPr>
              <w:rFonts w:cs="Arial"/>
              <w:sz w:val="18"/>
              <w:szCs w:val="18"/>
            </w:rPr>
            <w:alias w:val="Diplay Category"/>
            <w:tag w:val="Diplay Categor"/>
            <w:id w:val="-951243405"/>
            <w:placeholder>
              <w:docPart w:val="2C2ADDB0485D4623AA68D5AD4601524F"/>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99" w:type="dxa"/>
                <w:gridSpan w:val="4"/>
                <w:tcBorders>
                  <w:top w:val="single" w:sz="4" w:space="0" w:color="auto"/>
                  <w:left w:val="single" w:sz="12" w:space="0" w:color="auto"/>
                  <w:bottom w:val="single" w:sz="12" w:space="0" w:color="auto"/>
                  <w:right w:val="single" w:sz="12" w:space="0" w:color="auto"/>
                </w:tcBorders>
                <w:shd w:val="clear" w:color="auto" w:fill="auto"/>
              </w:tcPr>
              <w:p w14:paraId="0BA8BA23" w14:textId="77777777" w:rsidR="006C7785" w:rsidRPr="00340B0D" w:rsidRDefault="006C7785" w:rsidP="00380FCD">
                <w:pPr>
                  <w:rPr>
                    <w:rFonts w:cs="Arial"/>
                    <w:sz w:val="18"/>
                    <w:szCs w:val="18"/>
                  </w:rPr>
                </w:pPr>
                <w:r>
                  <w:rPr>
                    <w:rFonts w:cs="Arial"/>
                    <w:sz w:val="18"/>
                    <w:szCs w:val="18"/>
                  </w:rPr>
                  <w:t>Other</w:t>
                </w:r>
              </w:p>
            </w:tc>
          </w:sdtContent>
        </w:sdt>
        <w:tc>
          <w:tcPr>
            <w:tcW w:w="4103" w:type="dxa"/>
            <w:gridSpan w:val="4"/>
            <w:tcBorders>
              <w:left w:val="single" w:sz="12" w:space="0" w:color="auto"/>
              <w:bottom w:val="single" w:sz="4" w:space="0" w:color="auto"/>
              <w:right w:val="single" w:sz="4" w:space="0" w:color="auto"/>
            </w:tcBorders>
            <w:shd w:val="clear" w:color="auto" w:fill="auto"/>
          </w:tcPr>
          <w:p w14:paraId="62F97CFF" w14:textId="77777777" w:rsidR="006C7785" w:rsidRPr="00340B0D" w:rsidRDefault="006C7785" w:rsidP="00380FCD">
            <w:pPr>
              <w:rPr>
                <w:rFonts w:cs="Arial"/>
                <w:sz w:val="18"/>
                <w:szCs w:val="18"/>
              </w:rPr>
            </w:pPr>
            <w:r w:rsidRPr="00340B0D">
              <w:rPr>
                <w:rFonts w:cs="Arial"/>
                <w:sz w:val="18"/>
                <w:szCs w:val="18"/>
              </w:rPr>
              <w:t>Accuracy</w:t>
            </w:r>
          </w:p>
        </w:tc>
        <w:tc>
          <w:tcPr>
            <w:tcW w:w="632" w:type="dxa"/>
            <w:tcBorders>
              <w:left w:val="single" w:sz="4" w:space="0" w:color="auto"/>
              <w:right w:val="single" w:sz="12" w:space="0" w:color="auto"/>
            </w:tcBorders>
            <w:shd w:val="clear" w:color="auto" w:fill="auto"/>
            <w:vAlign w:val="center"/>
          </w:tcPr>
          <w:p w14:paraId="183D29E4" w14:textId="77777777" w:rsidR="006C7785" w:rsidRPr="00340B0D" w:rsidRDefault="006C7785" w:rsidP="00380FCD">
            <w:pPr>
              <w:jc w:val="center"/>
              <w:rPr>
                <w:rFonts w:cs="Arial"/>
                <w:sz w:val="18"/>
                <w:szCs w:val="18"/>
              </w:rPr>
            </w:pPr>
          </w:p>
        </w:tc>
      </w:tr>
      <w:tr w:rsidR="006C7785" w:rsidRPr="00340B0D" w14:paraId="2345B234" w14:textId="77777777" w:rsidTr="00380FCD">
        <w:trPr>
          <w:gridBefore w:val="1"/>
          <w:wBefore w:w="12" w:type="dxa"/>
        </w:trPr>
        <w:tc>
          <w:tcPr>
            <w:tcW w:w="449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8180518"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03" w:type="dxa"/>
            <w:gridSpan w:val="4"/>
            <w:tcBorders>
              <w:left w:val="single" w:sz="12" w:space="0" w:color="auto"/>
              <w:right w:val="single" w:sz="4" w:space="0" w:color="auto"/>
            </w:tcBorders>
            <w:shd w:val="clear" w:color="auto" w:fill="auto"/>
          </w:tcPr>
          <w:p w14:paraId="0C882E48" w14:textId="77777777" w:rsidR="006C7785" w:rsidRPr="00340B0D" w:rsidRDefault="006C7785" w:rsidP="00380FCD">
            <w:pPr>
              <w:rPr>
                <w:rFonts w:cs="Arial"/>
                <w:sz w:val="18"/>
                <w:szCs w:val="18"/>
              </w:rPr>
            </w:pPr>
            <w:r w:rsidRPr="00340B0D">
              <w:rPr>
                <w:rFonts w:cs="Arial"/>
                <w:sz w:val="18"/>
                <w:szCs w:val="18"/>
              </w:rPr>
              <w:t>Contour label</w:t>
            </w:r>
          </w:p>
        </w:tc>
        <w:tc>
          <w:tcPr>
            <w:tcW w:w="632" w:type="dxa"/>
            <w:tcBorders>
              <w:left w:val="single" w:sz="4" w:space="0" w:color="auto"/>
              <w:right w:val="single" w:sz="12" w:space="0" w:color="auto"/>
            </w:tcBorders>
            <w:shd w:val="clear" w:color="auto" w:fill="auto"/>
            <w:vAlign w:val="center"/>
          </w:tcPr>
          <w:p w14:paraId="5F643B59" w14:textId="77777777" w:rsidR="006C7785" w:rsidRPr="00340B0D" w:rsidRDefault="006C7785" w:rsidP="00380FCD">
            <w:pPr>
              <w:jc w:val="center"/>
              <w:rPr>
                <w:rFonts w:cs="Arial"/>
                <w:sz w:val="18"/>
                <w:szCs w:val="18"/>
              </w:rPr>
            </w:pPr>
          </w:p>
        </w:tc>
      </w:tr>
      <w:tr w:rsidR="006C7785" w:rsidRPr="00340B0D" w14:paraId="5718C2CA"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3D24BCF" w14:textId="77777777" w:rsidR="006C7785" w:rsidRPr="00340B0D" w:rsidRDefault="006C7785" w:rsidP="00380FCD">
            <w:pPr>
              <w:rPr>
                <w:rFonts w:cs="Arial"/>
                <w:sz w:val="18"/>
                <w:szCs w:val="18"/>
              </w:rPr>
            </w:pPr>
            <w:r w:rsidRPr="00340B0D">
              <w:rPr>
                <w:rFonts w:cs="Arial"/>
                <w:sz w:val="18"/>
                <w:szCs w:val="18"/>
              </w:rPr>
              <w:t>Safety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5B312A5" w14:textId="77777777" w:rsidR="006C7785" w:rsidRPr="00340B0D" w:rsidRDefault="006C7785" w:rsidP="00380FCD">
            <w:pPr>
              <w:rPr>
                <w:rFonts w:cs="Arial"/>
                <w:sz w:val="18"/>
                <w:szCs w:val="18"/>
              </w:rPr>
            </w:pPr>
            <w:r>
              <w:rPr>
                <w:rFonts w:cs="Arial"/>
                <w:sz w:val="18"/>
                <w:szCs w:val="18"/>
              </w:rPr>
              <w:t>8m</w:t>
            </w:r>
          </w:p>
        </w:tc>
        <w:tc>
          <w:tcPr>
            <w:tcW w:w="4103" w:type="dxa"/>
            <w:gridSpan w:val="4"/>
            <w:tcBorders>
              <w:left w:val="single" w:sz="12" w:space="0" w:color="auto"/>
            </w:tcBorders>
          </w:tcPr>
          <w:p w14:paraId="71DF4AF6" w14:textId="77777777" w:rsidR="006C7785" w:rsidRPr="00340B0D" w:rsidRDefault="006C7785" w:rsidP="00380FCD">
            <w:pPr>
              <w:rPr>
                <w:rFonts w:cs="Arial"/>
                <w:sz w:val="18"/>
                <w:szCs w:val="18"/>
              </w:rPr>
            </w:pPr>
            <w:r w:rsidRPr="00340B0D">
              <w:rPr>
                <w:rFonts w:cs="Arial"/>
                <w:sz w:val="18"/>
                <w:szCs w:val="18"/>
              </w:rPr>
              <w:t>Highlight date dependent</w:t>
            </w:r>
          </w:p>
        </w:tc>
        <w:tc>
          <w:tcPr>
            <w:tcW w:w="632" w:type="dxa"/>
            <w:tcBorders>
              <w:right w:val="single" w:sz="12" w:space="0" w:color="auto"/>
            </w:tcBorders>
          </w:tcPr>
          <w:p w14:paraId="1E4BA57F" w14:textId="77777777" w:rsidR="006C7785" w:rsidRPr="00340B0D" w:rsidRDefault="006C7785" w:rsidP="00380FCD">
            <w:pPr>
              <w:rPr>
                <w:rFonts w:cs="Arial"/>
                <w:sz w:val="18"/>
                <w:szCs w:val="18"/>
              </w:rPr>
            </w:pPr>
          </w:p>
        </w:tc>
      </w:tr>
      <w:tr w:rsidR="006C7785" w:rsidRPr="00340B0D" w14:paraId="7230D48C"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BF5AE6D" w14:textId="77777777" w:rsidR="006C7785" w:rsidRPr="00340B0D" w:rsidRDefault="006C7785" w:rsidP="00380FCD">
            <w:pPr>
              <w:rPr>
                <w:rFonts w:cs="Arial"/>
                <w:sz w:val="18"/>
                <w:szCs w:val="18"/>
              </w:rPr>
            </w:pPr>
            <w:r w:rsidRPr="00340B0D">
              <w:rPr>
                <w:rFonts w:cs="Arial"/>
                <w:sz w:val="18"/>
                <w:szCs w:val="18"/>
              </w:rPr>
              <w:t>Safety Depth</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B316CC8"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226FEC3" w14:textId="77777777" w:rsidR="006C7785" w:rsidRPr="00340B0D" w:rsidRDefault="006C7785" w:rsidP="00380FCD">
            <w:pPr>
              <w:rPr>
                <w:rFonts w:cs="Arial"/>
                <w:sz w:val="18"/>
                <w:szCs w:val="18"/>
              </w:rPr>
            </w:pPr>
            <w:r w:rsidRPr="00340B0D">
              <w:rPr>
                <w:rFonts w:cs="Arial"/>
                <w:sz w:val="18"/>
                <w:szCs w:val="18"/>
              </w:rPr>
              <w:t>Highlight document</w:t>
            </w:r>
          </w:p>
        </w:tc>
        <w:tc>
          <w:tcPr>
            <w:tcW w:w="632" w:type="dxa"/>
            <w:tcBorders>
              <w:right w:val="single" w:sz="12" w:space="0" w:color="auto"/>
            </w:tcBorders>
          </w:tcPr>
          <w:p w14:paraId="6D084AF7" w14:textId="77777777" w:rsidR="006C7785" w:rsidRPr="00340B0D" w:rsidRDefault="006C7785" w:rsidP="00380FCD">
            <w:pPr>
              <w:jc w:val="center"/>
              <w:rPr>
                <w:rFonts w:cs="Arial"/>
                <w:sz w:val="18"/>
                <w:szCs w:val="18"/>
              </w:rPr>
            </w:pPr>
          </w:p>
        </w:tc>
      </w:tr>
      <w:tr w:rsidR="006C7785" w:rsidRPr="00340B0D" w14:paraId="622EDC9E"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5656F193" w14:textId="77777777" w:rsidR="006C7785" w:rsidRPr="00340B0D" w:rsidRDefault="006C7785" w:rsidP="00380FCD">
            <w:pPr>
              <w:rPr>
                <w:rFonts w:cs="Arial"/>
                <w:sz w:val="18"/>
                <w:szCs w:val="18"/>
              </w:rPr>
            </w:pPr>
            <w:r w:rsidRPr="00340B0D">
              <w:rPr>
                <w:rFonts w:cs="Arial"/>
                <w:sz w:val="18"/>
                <w:szCs w:val="18"/>
              </w:rPr>
              <w:t>Deep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07E71D6"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6DE20BFC" w14:textId="77777777" w:rsidR="006C7785" w:rsidRPr="00340B0D" w:rsidRDefault="006C7785" w:rsidP="00380FCD">
            <w:pPr>
              <w:rPr>
                <w:rFonts w:cs="Arial"/>
                <w:b/>
                <w:bCs/>
                <w:sz w:val="18"/>
                <w:szCs w:val="18"/>
              </w:rPr>
            </w:pPr>
            <w:r w:rsidRPr="00340B0D">
              <w:rPr>
                <w:rFonts w:cs="Arial"/>
                <w:sz w:val="18"/>
                <w:szCs w:val="18"/>
              </w:rPr>
              <w:t>Highlight info</w:t>
            </w:r>
          </w:p>
        </w:tc>
        <w:tc>
          <w:tcPr>
            <w:tcW w:w="632" w:type="dxa"/>
            <w:tcBorders>
              <w:right w:val="single" w:sz="12" w:space="0" w:color="auto"/>
            </w:tcBorders>
          </w:tcPr>
          <w:p w14:paraId="13F2BC4F"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79F1C29E"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3AD282E6" w14:textId="77777777" w:rsidR="006C7785" w:rsidRPr="00340B0D" w:rsidRDefault="006C7785" w:rsidP="00380FCD">
            <w:pPr>
              <w:rPr>
                <w:rFonts w:cs="Arial"/>
                <w:sz w:val="18"/>
                <w:szCs w:val="18"/>
              </w:rPr>
            </w:pPr>
            <w:r w:rsidRPr="00340B0D">
              <w:rPr>
                <w:rFonts w:cs="Arial"/>
                <w:sz w:val="18"/>
                <w:szCs w:val="18"/>
              </w:rPr>
              <w:t>Shallow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8F481CE"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72483EB" w14:textId="77777777" w:rsidR="006C7785" w:rsidRPr="00340B0D" w:rsidRDefault="006C7785" w:rsidP="00380FCD">
            <w:pPr>
              <w:rPr>
                <w:rFonts w:cs="Arial"/>
                <w:sz w:val="18"/>
                <w:szCs w:val="18"/>
              </w:rPr>
            </w:pPr>
            <w:r w:rsidRPr="00340B0D">
              <w:rPr>
                <w:rFonts w:cs="Arial"/>
                <w:sz w:val="18"/>
                <w:szCs w:val="18"/>
              </w:rPr>
              <w:t>Shallow Pattern</w:t>
            </w:r>
          </w:p>
        </w:tc>
        <w:tc>
          <w:tcPr>
            <w:tcW w:w="632" w:type="dxa"/>
            <w:tcBorders>
              <w:right w:val="single" w:sz="12" w:space="0" w:color="auto"/>
            </w:tcBorders>
          </w:tcPr>
          <w:p w14:paraId="6EE59E2B" w14:textId="77777777" w:rsidR="006C7785" w:rsidRPr="00340B0D" w:rsidRDefault="006C7785" w:rsidP="00380FCD">
            <w:pPr>
              <w:jc w:val="center"/>
              <w:rPr>
                <w:rFonts w:cs="Arial"/>
                <w:sz w:val="18"/>
                <w:szCs w:val="18"/>
              </w:rPr>
            </w:pPr>
          </w:p>
        </w:tc>
      </w:tr>
      <w:tr w:rsidR="006C7785" w:rsidRPr="00340B0D" w14:paraId="1B6A1107"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AC40FEC" w14:textId="77777777" w:rsidR="006C7785" w:rsidRPr="00340B0D" w:rsidRDefault="006C7785" w:rsidP="00380FCD">
            <w:pPr>
              <w:rPr>
                <w:rFonts w:cs="Arial"/>
                <w:sz w:val="18"/>
                <w:szCs w:val="18"/>
              </w:rPr>
            </w:pPr>
            <w:r w:rsidRPr="00340B0D">
              <w:rPr>
                <w:rFonts w:cs="Arial"/>
                <w:sz w:val="18"/>
                <w:szCs w:val="18"/>
              </w:rPr>
              <w:t>Four Shades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EA3B98F"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A128135" w14:textId="77777777" w:rsidR="006C7785" w:rsidRPr="00340B0D" w:rsidRDefault="006C7785" w:rsidP="00380FCD">
            <w:pPr>
              <w:rPr>
                <w:rFonts w:cs="Arial"/>
                <w:sz w:val="18"/>
                <w:szCs w:val="18"/>
              </w:rPr>
            </w:pPr>
            <w:r w:rsidRPr="00340B0D">
              <w:rPr>
                <w:rFonts w:cs="Arial"/>
                <w:sz w:val="18"/>
                <w:szCs w:val="18"/>
              </w:rPr>
              <w:t>Unknown</w:t>
            </w:r>
          </w:p>
        </w:tc>
        <w:tc>
          <w:tcPr>
            <w:tcW w:w="632" w:type="dxa"/>
            <w:tcBorders>
              <w:right w:val="single" w:sz="12" w:space="0" w:color="auto"/>
            </w:tcBorders>
          </w:tcPr>
          <w:p w14:paraId="42F3BB6D" w14:textId="77777777" w:rsidR="006C7785" w:rsidRPr="00340B0D" w:rsidRDefault="006C7785" w:rsidP="00380FCD">
            <w:pPr>
              <w:jc w:val="center"/>
              <w:rPr>
                <w:rFonts w:cs="Arial"/>
                <w:sz w:val="18"/>
                <w:szCs w:val="18"/>
              </w:rPr>
            </w:pPr>
          </w:p>
        </w:tc>
      </w:tr>
      <w:tr w:rsidR="006C7785" w:rsidRPr="00340B0D" w14:paraId="2D967A50"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F1BF782" w14:textId="77777777" w:rsidR="006C7785" w:rsidRPr="00340B0D" w:rsidRDefault="006C7785" w:rsidP="00380FCD">
            <w:pPr>
              <w:rPr>
                <w:rFonts w:cs="Arial"/>
                <w:sz w:val="18"/>
                <w:szCs w:val="18"/>
              </w:rPr>
            </w:pPr>
            <w:r w:rsidRPr="00340B0D">
              <w:rPr>
                <w:rFonts w:cs="Arial"/>
                <w:sz w:val="18"/>
                <w:szCs w:val="18"/>
              </w:rPr>
              <w:t>Radar Overlay</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EF31861"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EFB3F7E" w14:textId="77777777" w:rsidR="006C7785" w:rsidRPr="00340B0D" w:rsidRDefault="006C7785" w:rsidP="00380FCD">
            <w:pPr>
              <w:rPr>
                <w:rFonts w:cs="Arial"/>
                <w:sz w:val="18"/>
                <w:szCs w:val="18"/>
              </w:rPr>
            </w:pPr>
            <w:r w:rsidRPr="00340B0D">
              <w:rPr>
                <w:rFonts w:cs="Arial"/>
                <w:sz w:val="18"/>
                <w:szCs w:val="18"/>
              </w:rPr>
              <w:t>Update Review</w:t>
            </w:r>
          </w:p>
        </w:tc>
        <w:tc>
          <w:tcPr>
            <w:tcW w:w="632" w:type="dxa"/>
            <w:tcBorders>
              <w:right w:val="single" w:sz="12" w:space="0" w:color="auto"/>
            </w:tcBorders>
          </w:tcPr>
          <w:p w14:paraId="17BFA12A" w14:textId="77777777" w:rsidR="006C7785" w:rsidRPr="00340B0D" w:rsidRDefault="006C7785" w:rsidP="00380FCD">
            <w:pPr>
              <w:jc w:val="center"/>
              <w:rPr>
                <w:rFonts w:cs="Arial"/>
                <w:sz w:val="18"/>
                <w:szCs w:val="18"/>
              </w:rPr>
            </w:pPr>
          </w:p>
        </w:tc>
      </w:tr>
      <w:tr w:rsidR="006C7785" w:rsidRPr="00340B0D" w14:paraId="0C74D6F2"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0DF0F6E" w14:textId="77777777" w:rsidR="006C7785" w:rsidRPr="00340B0D" w:rsidRDefault="006C7785" w:rsidP="00380FCD">
            <w:pPr>
              <w:rPr>
                <w:rFonts w:cs="Arial"/>
                <w:sz w:val="18"/>
                <w:szCs w:val="18"/>
              </w:rPr>
            </w:pPr>
            <w:r w:rsidRPr="00340B0D">
              <w:rPr>
                <w:rFonts w:cs="Arial"/>
                <w:sz w:val="18"/>
                <w:szCs w:val="18"/>
              </w:rPr>
              <w:t>Plain Boundaries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85FA390"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812926B" w14:textId="77777777" w:rsidR="006C7785" w:rsidRPr="00340B0D" w:rsidRDefault="006C7785" w:rsidP="00380FCD">
            <w:pPr>
              <w:rPr>
                <w:rFonts w:cs="Arial"/>
                <w:sz w:val="18"/>
                <w:szCs w:val="18"/>
              </w:rPr>
            </w:pPr>
            <w:r w:rsidRPr="00340B0D">
              <w:rPr>
                <w:rFonts w:cs="Arial"/>
                <w:b/>
                <w:bCs/>
                <w:sz w:val="18"/>
                <w:szCs w:val="18"/>
              </w:rPr>
              <w:t>Text Groups</w:t>
            </w:r>
          </w:p>
        </w:tc>
        <w:tc>
          <w:tcPr>
            <w:tcW w:w="632" w:type="dxa"/>
            <w:tcBorders>
              <w:right w:val="single" w:sz="12" w:space="0" w:color="auto"/>
            </w:tcBorders>
            <w:vAlign w:val="center"/>
          </w:tcPr>
          <w:p w14:paraId="5B8806AC"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0260D9F6"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966A8F3" w14:textId="77777777" w:rsidR="006C7785" w:rsidRPr="00340B0D" w:rsidRDefault="006C7785" w:rsidP="00380FCD">
            <w:pPr>
              <w:rPr>
                <w:rFonts w:cs="Arial"/>
                <w:sz w:val="18"/>
                <w:szCs w:val="18"/>
              </w:rPr>
            </w:pPr>
            <w:r w:rsidRPr="00340B0D">
              <w:rPr>
                <w:rFonts w:cs="Arial"/>
                <w:sz w:val="18"/>
                <w:szCs w:val="18"/>
              </w:rPr>
              <w:t>Simplified Symbols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26C6477" w14:textId="77777777" w:rsidR="006C7785" w:rsidRPr="00340B0D" w:rsidRDefault="006C7785" w:rsidP="00380FCD">
            <w:pPr>
              <w:rPr>
                <w:rFonts w:cs="Arial"/>
                <w:sz w:val="18"/>
                <w:szCs w:val="18"/>
              </w:rPr>
            </w:pPr>
            <w:r>
              <w:rPr>
                <w:rFonts w:cs="Arial"/>
                <w:sz w:val="18"/>
                <w:szCs w:val="18"/>
              </w:rPr>
              <w:t>false</w:t>
            </w:r>
          </w:p>
        </w:tc>
        <w:tc>
          <w:tcPr>
            <w:tcW w:w="4103" w:type="dxa"/>
            <w:gridSpan w:val="4"/>
            <w:tcBorders>
              <w:left w:val="single" w:sz="12" w:space="0" w:color="auto"/>
            </w:tcBorders>
          </w:tcPr>
          <w:p w14:paraId="4357228A" w14:textId="77777777" w:rsidR="006C7785" w:rsidRPr="00340B0D" w:rsidRDefault="006C7785" w:rsidP="00380FCD">
            <w:pPr>
              <w:rPr>
                <w:rFonts w:cs="Arial"/>
                <w:sz w:val="18"/>
                <w:szCs w:val="18"/>
              </w:rPr>
            </w:pPr>
            <w:r w:rsidRPr="00340B0D">
              <w:rPr>
                <w:rFonts w:cs="Arial"/>
                <w:sz w:val="18"/>
                <w:szCs w:val="18"/>
              </w:rPr>
              <w:t>Chart Text</w:t>
            </w:r>
          </w:p>
        </w:tc>
        <w:tc>
          <w:tcPr>
            <w:tcW w:w="632" w:type="dxa"/>
            <w:tcBorders>
              <w:right w:val="single" w:sz="12" w:space="0" w:color="auto"/>
            </w:tcBorders>
            <w:vAlign w:val="center"/>
          </w:tcPr>
          <w:p w14:paraId="00D4E4F9" w14:textId="77777777" w:rsidR="006C7785" w:rsidRPr="00340B0D" w:rsidRDefault="006C7785" w:rsidP="00380FCD">
            <w:pPr>
              <w:jc w:val="center"/>
              <w:rPr>
                <w:rFonts w:cs="Arial"/>
                <w:sz w:val="18"/>
                <w:szCs w:val="18"/>
              </w:rPr>
            </w:pPr>
          </w:p>
        </w:tc>
      </w:tr>
      <w:tr w:rsidR="006C7785" w:rsidRPr="00340B0D" w14:paraId="78C6BF60"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58965A01" w14:textId="77777777" w:rsidR="006C7785" w:rsidRPr="00340B0D" w:rsidRDefault="006C7785" w:rsidP="00380FCD">
            <w:pPr>
              <w:rPr>
                <w:rFonts w:cs="Arial"/>
                <w:sz w:val="18"/>
                <w:szCs w:val="18"/>
              </w:rPr>
            </w:pPr>
            <w:r w:rsidRPr="00340B0D">
              <w:rPr>
                <w:rFonts w:cs="Arial"/>
                <w:sz w:val="18"/>
                <w:szCs w:val="18"/>
              </w:rPr>
              <w:t>Full Light Lines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B07C113"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386C5EE"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32" w:type="dxa"/>
            <w:tcBorders>
              <w:right w:val="single" w:sz="12" w:space="0" w:color="auto"/>
            </w:tcBorders>
            <w:vAlign w:val="center"/>
          </w:tcPr>
          <w:p w14:paraId="3463EEA3" w14:textId="77777777" w:rsidR="006C7785" w:rsidRPr="00340B0D" w:rsidRDefault="006C7785" w:rsidP="00380FCD">
            <w:pPr>
              <w:jc w:val="center"/>
              <w:rPr>
                <w:rFonts w:cs="Arial"/>
                <w:sz w:val="18"/>
                <w:szCs w:val="18"/>
              </w:rPr>
            </w:pPr>
          </w:p>
        </w:tc>
      </w:tr>
      <w:tr w:rsidR="006C7785" w:rsidRPr="00340B0D" w14:paraId="63A81728"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BA8AFBF" w14:textId="77777777" w:rsidR="006C7785" w:rsidRPr="00340B0D" w:rsidRDefault="006C7785" w:rsidP="00380FCD">
            <w:pPr>
              <w:rPr>
                <w:rFonts w:cs="Arial"/>
                <w:sz w:val="18"/>
                <w:szCs w:val="18"/>
              </w:rPr>
            </w:pPr>
            <w:r w:rsidRPr="00340B0D">
              <w:rPr>
                <w:rFonts w:cs="Arial"/>
                <w:sz w:val="18"/>
                <w:szCs w:val="18"/>
              </w:rPr>
              <w:t>Ignore scale minimum</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16B258E"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68C731B"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32" w:type="dxa"/>
            <w:tcBorders>
              <w:right w:val="single" w:sz="12" w:space="0" w:color="auto"/>
            </w:tcBorders>
            <w:vAlign w:val="center"/>
          </w:tcPr>
          <w:p w14:paraId="6528A753" w14:textId="77777777" w:rsidR="006C7785" w:rsidRPr="00340B0D" w:rsidRDefault="006C7785" w:rsidP="00380FCD">
            <w:pPr>
              <w:jc w:val="center"/>
              <w:rPr>
                <w:rFonts w:cs="Arial"/>
                <w:sz w:val="18"/>
                <w:szCs w:val="18"/>
              </w:rPr>
            </w:pPr>
          </w:p>
        </w:tc>
      </w:tr>
      <w:tr w:rsidR="006C7785" w:rsidRPr="00340B0D" w14:paraId="708F797D"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28D4AF9" w14:textId="77777777" w:rsidR="006C7785" w:rsidRPr="00340B0D" w:rsidRDefault="006C7785" w:rsidP="00380FCD">
            <w:pPr>
              <w:rPr>
                <w:rFonts w:cs="Arial"/>
                <w:sz w:val="18"/>
                <w:szCs w:val="18"/>
              </w:rPr>
            </w:pPr>
            <w:r w:rsidRPr="00340B0D">
              <w:rPr>
                <w:rFonts w:cs="Arial"/>
                <w:sz w:val="18"/>
                <w:szCs w:val="18"/>
              </w:rPr>
              <w:t>Shallow Water Dangers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tcPr>
          <w:p w14:paraId="41820C72"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35245106" w14:textId="77777777" w:rsidR="006C7785" w:rsidRPr="00340B0D" w:rsidRDefault="006C7785" w:rsidP="00380FCD">
            <w:pPr>
              <w:rPr>
                <w:rFonts w:cs="Arial"/>
                <w:sz w:val="18"/>
                <w:szCs w:val="18"/>
              </w:rPr>
            </w:pPr>
            <w:r w:rsidRPr="00340B0D">
              <w:rPr>
                <w:rFonts w:cs="Arial"/>
                <w:sz w:val="18"/>
                <w:szCs w:val="18"/>
              </w:rPr>
              <w:t xml:space="preserve">        Names</w:t>
            </w:r>
          </w:p>
        </w:tc>
        <w:tc>
          <w:tcPr>
            <w:tcW w:w="632" w:type="dxa"/>
            <w:tcBorders>
              <w:right w:val="single" w:sz="12" w:space="0" w:color="auto"/>
            </w:tcBorders>
            <w:vAlign w:val="center"/>
          </w:tcPr>
          <w:p w14:paraId="4D452454" w14:textId="77777777" w:rsidR="006C7785" w:rsidRPr="00340B0D" w:rsidRDefault="006C7785" w:rsidP="00380FCD">
            <w:pPr>
              <w:jc w:val="center"/>
              <w:rPr>
                <w:rFonts w:cs="Arial"/>
                <w:sz w:val="18"/>
                <w:szCs w:val="18"/>
              </w:rPr>
            </w:pPr>
          </w:p>
        </w:tc>
      </w:tr>
      <w:tr w:rsidR="006C7785" w:rsidRPr="00340B0D" w14:paraId="31CC6761" w14:textId="77777777" w:rsidTr="00380FCD">
        <w:trPr>
          <w:gridBefore w:val="1"/>
          <w:wBefore w:w="12" w:type="dxa"/>
        </w:trPr>
        <w:tc>
          <w:tcPr>
            <w:tcW w:w="4499"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4B349B7B"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03" w:type="dxa"/>
            <w:gridSpan w:val="4"/>
            <w:tcBorders>
              <w:left w:val="single" w:sz="12" w:space="0" w:color="auto"/>
            </w:tcBorders>
          </w:tcPr>
          <w:p w14:paraId="3C3DAD41"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32" w:type="dxa"/>
            <w:tcBorders>
              <w:right w:val="single" w:sz="12" w:space="0" w:color="auto"/>
            </w:tcBorders>
          </w:tcPr>
          <w:p w14:paraId="252C5BD9" w14:textId="77777777" w:rsidR="006C7785" w:rsidRPr="00340B0D" w:rsidRDefault="006C7785" w:rsidP="00380FCD">
            <w:pPr>
              <w:jc w:val="center"/>
              <w:rPr>
                <w:rFonts w:cs="Arial"/>
                <w:sz w:val="18"/>
                <w:szCs w:val="18"/>
              </w:rPr>
            </w:pPr>
          </w:p>
        </w:tc>
      </w:tr>
      <w:tr w:rsidR="006C7785" w:rsidRPr="00340B0D" w14:paraId="07136121" w14:textId="77777777" w:rsidTr="00380FCD">
        <w:trPr>
          <w:gridBefore w:val="1"/>
          <w:wBefore w:w="12" w:type="dxa"/>
        </w:trPr>
        <w:sdt>
          <w:sdtPr>
            <w:rPr>
              <w:rFonts w:cs="Arial"/>
              <w:sz w:val="18"/>
              <w:szCs w:val="18"/>
            </w:rPr>
            <w:alias w:val="Palette"/>
            <w:tag w:val="Palette"/>
            <w:id w:val="-735626616"/>
            <w:placeholder>
              <w:docPart w:val="A60218B331C843049AA44A1E71AA5782"/>
            </w:placeholder>
            <w:comboBox>
              <w:listItem w:displayText="Day" w:value="Day"/>
              <w:listItem w:displayText="Dusk" w:value="Dusk"/>
              <w:listItem w:displayText="Night" w:value="Night"/>
            </w:comboBox>
          </w:sdtPr>
          <w:sdtContent>
            <w:tc>
              <w:tcPr>
                <w:tcW w:w="4499" w:type="dxa"/>
                <w:gridSpan w:val="4"/>
                <w:tcBorders>
                  <w:left w:val="single" w:sz="12" w:space="0" w:color="auto"/>
                  <w:bottom w:val="single" w:sz="12" w:space="0" w:color="auto"/>
                  <w:right w:val="single" w:sz="12" w:space="0" w:color="auto"/>
                </w:tcBorders>
              </w:tcPr>
              <w:p w14:paraId="09A6BC06" w14:textId="77777777" w:rsidR="006C7785" w:rsidRPr="00340B0D" w:rsidRDefault="006C7785" w:rsidP="00380FCD">
                <w:pPr>
                  <w:rPr>
                    <w:rFonts w:cs="Arial"/>
                    <w:sz w:val="18"/>
                    <w:szCs w:val="18"/>
                  </w:rPr>
                </w:pPr>
                <w:r>
                  <w:rPr>
                    <w:rFonts w:cs="Arial"/>
                    <w:sz w:val="18"/>
                    <w:szCs w:val="18"/>
                  </w:rPr>
                  <w:t>Night</w:t>
                </w:r>
              </w:p>
            </w:tc>
          </w:sdtContent>
        </w:sdt>
        <w:tc>
          <w:tcPr>
            <w:tcW w:w="4103" w:type="dxa"/>
            <w:gridSpan w:val="4"/>
            <w:tcBorders>
              <w:left w:val="single" w:sz="12" w:space="0" w:color="auto"/>
            </w:tcBorders>
          </w:tcPr>
          <w:p w14:paraId="5C87E61B"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32" w:type="dxa"/>
            <w:tcBorders>
              <w:right w:val="single" w:sz="12" w:space="0" w:color="auto"/>
            </w:tcBorders>
          </w:tcPr>
          <w:p w14:paraId="64936EED" w14:textId="77777777" w:rsidR="006C7785" w:rsidRPr="00340B0D" w:rsidRDefault="006C7785" w:rsidP="00380FCD">
            <w:pPr>
              <w:jc w:val="center"/>
              <w:rPr>
                <w:rFonts w:cs="Arial"/>
                <w:sz w:val="18"/>
                <w:szCs w:val="18"/>
              </w:rPr>
            </w:pPr>
          </w:p>
        </w:tc>
      </w:tr>
      <w:tr w:rsidR="006C7785" w:rsidRPr="00340B0D" w14:paraId="32757694"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FFFFFF" w:themeFill="background1"/>
            <w:vAlign w:val="center"/>
          </w:tcPr>
          <w:p w14:paraId="0D81D91A" w14:textId="77777777" w:rsidR="006C7785" w:rsidRPr="00340B0D" w:rsidRDefault="006C7785" w:rsidP="00380FCD">
            <w:pPr>
              <w:jc w:val="center"/>
              <w:rPr>
                <w:rFonts w:cs="Arial"/>
                <w:b/>
                <w:bCs/>
                <w:sz w:val="18"/>
                <w:szCs w:val="18"/>
              </w:rPr>
            </w:pPr>
          </w:p>
        </w:tc>
        <w:tc>
          <w:tcPr>
            <w:tcW w:w="4103" w:type="dxa"/>
            <w:gridSpan w:val="4"/>
            <w:tcBorders>
              <w:left w:val="single" w:sz="12" w:space="0" w:color="auto"/>
            </w:tcBorders>
          </w:tcPr>
          <w:p w14:paraId="49727111" w14:textId="77777777" w:rsidR="006C7785" w:rsidRPr="00340B0D" w:rsidRDefault="006C7785" w:rsidP="00380FCD">
            <w:pPr>
              <w:rPr>
                <w:rFonts w:cs="Arial"/>
                <w:sz w:val="18"/>
                <w:szCs w:val="18"/>
              </w:rPr>
            </w:pPr>
          </w:p>
        </w:tc>
        <w:tc>
          <w:tcPr>
            <w:tcW w:w="632" w:type="dxa"/>
            <w:tcBorders>
              <w:right w:val="single" w:sz="12" w:space="0" w:color="auto"/>
            </w:tcBorders>
            <w:vAlign w:val="center"/>
          </w:tcPr>
          <w:p w14:paraId="466882F9" w14:textId="77777777" w:rsidR="006C7785" w:rsidRPr="00340B0D" w:rsidRDefault="006C7785" w:rsidP="00380FCD">
            <w:pPr>
              <w:jc w:val="center"/>
              <w:rPr>
                <w:rFonts w:cs="Arial"/>
                <w:sz w:val="18"/>
                <w:szCs w:val="18"/>
              </w:rPr>
            </w:pPr>
          </w:p>
        </w:tc>
      </w:tr>
      <w:tr w:rsidR="006C7785" w:rsidRPr="00340B0D" w14:paraId="2E530AC8" w14:textId="77777777" w:rsidTr="00380FCD">
        <w:trPr>
          <w:gridBefore w:val="1"/>
          <w:wBefore w:w="12" w:type="dxa"/>
        </w:trPr>
        <w:tc>
          <w:tcPr>
            <w:tcW w:w="4499" w:type="dxa"/>
            <w:gridSpan w:val="4"/>
            <w:tcBorders>
              <w:left w:val="single" w:sz="12" w:space="0" w:color="auto"/>
              <w:bottom w:val="single" w:sz="12" w:space="0" w:color="auto"/>
              <w:right w:val="single" w:sz="12" w:space="0" w:color="auto"/>
            </w:tcBorders>
            <w:shd w:val="clear" w:color="auto" w:fill="FFFFFF" w:themeFill="background1"/>
          </w:tcPr>
          <w:p w14:paraId="5F52E9B9" w14:textId="77777777" w:rsidR="006C7785" w:rsidRPr="00340B0D" w:rsidRDefault="006C7785" w:rsidP="00380FCD">
            <w:pPr>
              <w:rPr>
                <w:rFonts w:cs="Arial"/>
                <w:sz w:val="18"/>
                <w:szCs w:val="18"/>
              </w:rPr>
            </w:pPr>
          </w:p>
        </w:tc>
        <w:tc>
          <w:tcPr>
            <w:tcW w:w="4103" w:type="dxa"/>
            <w:gridSpan w:val="4"/>
            <w:tcBorders>
              <w:left w:val="single" w:sz="12" w:space="0" w:color="auto"/>
              <w:bottom w:val="single" w:sz="12" w:space="0" w:color="auto"/>
            </w:tcBorders>
          </w:tcPr>
          <w:p w14:paraId="0ADD55DF" w14:textId="77777777" w:rsidR="006C7785" w:rsidRPr="00340B0D" w:rsidRDefault="006C7785" w:rsidP="00380FCD">
            <w:pPr>
              <w:jc w:val="center"/>
              <w:rPr>
                <w:rFonts w:cs="Arial"/>
                <w:sz w:val="18"/>
                <w:szCs w:val="18"/>
              </w:rPr>
            </w:pPr>
          </w:p>
        </w:tc>
        <w:tc>
          <w:tcPr>
            <w:tcW w:w="632" w:type="dxa"/>
            <w:tcBorders>
              <w:bottom w:val="single" w:sz="12" w:space="0" w:color="auto"/>
              <w:right w:val="single" w:sz="12" w:space="0" w:color="auto"/>
            </w:tcBorders>
            <w:vAlign w:val="center"/>
          </w:tcPr>
          <w:p w14:paraId="6834028F" w14:textId="77777777" w:rsidR="006C7785" w:rsidRPr="00340B0D" w:rsidRDefault="006C7785" w:rsidP="00380FCD">
            <w:pPr>
              <w:jc w:val="center"/>
              <w:rPr>
                <w:rFonts w:cs="Arial"/>
                <w:sz w:val="18"/>
                <w:szCs w:val="18"/>
              </w:rPr>
            </w:pPr>
          </w:p>
        </w:tc>
      </w:tr>
      <w:tr w:rsidR="006C7785" w:rsidRPr="00340B0D" w14:paraId="1475ACE1"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42D16489"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60AB95A"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1C404851" w14:textId="77777777" w:rsidTr="00380FCD">
        <w:trPr>
          <w:gridBefore w:val="1"/>
          <w:wBefore w:w="12" w:type="dxa"/>
          <w:trHeight w:val="287"/>
        </w:trPr>
        <w:tc>
          <w:tcPr>
            <w:tcW w:w="2709" w:type="dxa"/>
            <w:tcBorders>
              <w:left w:val="single" w:sz="12" w:space="0" w:color="auto"/>
              <w:bottom w:val="single" w:sz="4" w:space="0" w:color="auto"/>
            </w:tcBorders>
          </w:tcPr>
          <w:p w14:paraId="0175FEE5" w14:textId="77777777" w:rsidR="006C7785" w:rsidRPr="00340B0D" w:rsidRDefault="006C7785" w:rsidP="00380FCD">
            <w:pPr>
              <w:rPr>
                <w:rFonts w:cs="Arial"/>
                <w:sz w:val="18"/>
                <w:szCs w:val="18"/>
              </w:rPr>
            </w:pPr>
            <w:r w:rsidRPr="00340B0D">
              <w:rPr>
                <w:rFonts w:cs="Arial"/>
                <w:sz w:val="18"/>
                <w:szCs w:val="18"/>
              </w:rPr>
              <w:t>Start Date</w:t>
            </w:r>
          </w:p>
        </w:tc>
        <w:tc>
          <w:tcPr>
            <w:tcW w:w="1790" w:type="dxa"/>
            <w:gridSpan w:val="3"/>
            <w:tcBorders>
              <w:bottom w:val="single" w:sz="4" w:space="0" w:color="auto"/>
              <w:right w:val="single" w:sz="12" w:space="0" w:color="auto"/>
            </w:tcBorders>
          </w:tcPr>
          <w:p w14:paraId="26C051CA" w14:textId="77777777" w:rsidR="006C7785" w:rsidRPr="00340B0D" w:rsidRDefault="006C7785" w:rsidP="00380FCD">
            <w:pPr>
              <w:rPr>
                <w:rFonts w:cs="Arial"/>
                <w:sz w:val="18"/>
                <w:szCs w:val="18"/>
              </w:rPr>
            </w:pPr>
          </w:p>
        </w:tc>
        <w:tc>
          <w:tcPr>
            <w:tcW w:w="2809" w:type="dxa"/>
            <w:gridSpan w:val="2"/>
            <w:tcBorders>
              <w:left w:val="single" w:sz="12" w:space="0" w:color="auto"/>
              <w:bottom w:val="single" w:sz="4" w:space="0" w:color="auto"/>
              <w:right w:val="single" w:sz="4" w:space="0" w:color="auto"/>
            </w:tcBorders>
            <w:vAlign w:val="center"/>
          </w:tcPr>
          <w:p w14:paraId="3B0E6782" w14:textId="77777777" w:rsidR="006C7785" w:rsidRPr="00340B0D" w:rsidRDefault="006C7785" w:rsidP="00380FCD">
            <w:pPr>
              <w:rPr>
                <w:rFonts w:cs="Arial"/>
                <w:sz w:val="18"/>
                <w:szCs w:val="18"/>
              </w:rPr>
            </w:pPr>
            <w:r w:rsidRPr="00340B0D">
              <w:rPr>
                <w:rFonts w:cs="Arial"/>
                <w:sz w:val="18"/>
                <w:szCs w:val="18"/>
              </w:rPr>
              <w:t>Centre</w:t>
            </w:r>
          </w:p>
        </w:tc>
        <w:tc>
          <w:tcPr>
            <w:tcW w:w="1926" w:type="dxa"/>
            <w:gridSpan w:val="3"/>
            <w:tcBorders>
              <w:left w:val="single" w:sz="4" w:space="0" w:color="auto"/>
              <w:bottom w:val="single" w:sz="4" w:space="0" w:color="auto"/>
              <w:right w:val="single" w:sz="12" w:space="0" w:color="auto"/>
            </w:tcBorders>
            <w:vAlign w:val="center"/>
          </w:tcPr>
          <w:p w14:paraId="32A5C340" w14:textId="77777777" w:rsidR="006C7785" w:rsidRPr="00340B0D" w:rsidRDefault="006C7785" w:rsidP="00380FCD">
            <w:pPr>
              <w:rPr>
                <w:rFonts w:cs="Arial"/>
                <w:sz w:val="18"/>
                <w:szCs w:val="18"/>
              </w:rPr>
            </w:pPr>
          </w:p>
        </w:tc>
      </w:tr>
      <w:tr w:rsidR="006C7785" w:rsidRPr="00340B0D" w14:paraId="69A46A84" w14:textId="77777777" w:rsidTr="00380FCD">
        <w:trPr>
          <w:gridBefore w:val="1"/>
          <w:wBefore w:w="12" w:type="dxa"/>
        </w:trPr>
        <w:tc>
          <w:tcPr>
            <w:tcW w:w="2709" w:type="dxa"/>
            <w:tcBorders>
              <w:left w:val="single" w:sz="12" w:space="0" w:color="auto"/>
              <w:bottom w:val="single" w:sz="4" w:space="0" w:color="auto"/>
            </w:tcBorders>
          </w:tcPr>
          <w:p w14:paraId="69230BA3" w14:textId="77777777" w:rsidR="006C7785" w:rsidRPr="00340B0D" w:rsidRDefault="006C7785" w:rsidP="00380FCD">
            <w:pPr>
              <w:rPr>
                <w:rFonts w:cs="Arial"/>
                <w:sz w:val="18"/>
                <w:szCs w:val="18"/>
              </w:rPr>
            </w:pPr>
            <w:r w:rsidRPr="00340B0D">
              <w:rPr>
                <w:rFonts w:cs="Arial"/>
                <w:sz w:val="18"/>
                <w:szCs w:val="18"/>
              </w:rPr>
              <w:t>End Date</w:t>
            </w:r>
          </w:p>
        </w:tc>
        <w:tc>
          <w:tcPr>
            <w:tcW w:w="1790" w:type="dxa"/>
            <w:gridSpan w:val="3"/>
            <w:tcBorders>
              <w:top w:val="single" w:sz="4" w:space="0" w:color="auto"/>
              <w:bottom w:val="single" w:sz="4" w:space="0" w:color="auto"/>
              <w:right w:val="single" w:sz="12" w:space="0" w:color="auto"/>
            </w:tcBorders>
          </w:tcPr>
          <w:p w14:paraId="00825F9C" w14:textId="77777777" w:rsidR="006C7785" w:rsidRPr="00340B0D" w:rsidRDefault="006C7785" w:rsidP="00380FCD">
            <w:pPr>
              <w:rPr>
                <w:rFonts w:cs="Arial"/>
                <w:sz w:val="18"/>
                <w:szCs w:val="18"/>
              </w:rPr>
            </w:pPr>
          </w:p>
        </w:tc>
        <w:tc>
          <w:tcPr>
            <w:tcW w:w="280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249A8CA9" w14:textId="77777777" w:rsidR="006C7785" w:rsidRPr="00340B0D" w:rsidRDefault="006C7785" w:rsidP="00380FCD">
            <w:pPr>
              <w:rPr>
                <w:rFonts w:cs="Arial"/>
                <w:sz w:val="18"/>
                <w:szCs w:val="18"/>
              </w:rPr>
            </w:pPr>
            <w:r w:rsidRPr="00340B0D">
              <w:rPr>
                <w:rFonts w:cs="Arial"/>
                <w:sz w:val="18"/>
                <w:szCs w:val="18"/>
              </w:rPr>
              <w:t>Scale</w:t>
            </w:r>
          </w:p>
        </w:tc>
        <w:tc>
          <w:tcPr>
            <w:tcW w:w="192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5812F095"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1436E094" w14:textId="77777777" w:rsidTr="00380FCD">
        <w:trPr>
          <w:gridBefore w:val="1"/>
          <w:wBefore w:w="12" w:type="dxa"/>
        </w:trPr>
        <w:tc>
          <w:tcPr>
            <w:tcW w:w="449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63973F24" w14:textId="77777777" w:rsidR="006C7785" w:rsidRPr="00340B0D" w:rsidRDefault="006C7785" w:rsidP="00380FCD">
            <w:pPr>
              <w:jc w:val="center"/>
              <w:rPr>
                <w:rFonts w:cs="Arial"/>
                <w:b/>
                <w:bCs/>
                <w:sz w:val="18"/>
                <w:szCs w:val="18"/>
              </w:rPr>
            </w:pPr>
          </w:p>
        </w:tc>
        <w:tc>
          <w:tcPr>
            <w:tcW w:w="2809" w:type="dxa"/>
            <w:gridSpan w:val="2"/>
            <w:tcBorders>
              <w:top w:val="single" w:sz="4" w:space="0" w:color="auto"/>
              <w:left w:val="single" w:sz="12" w:space="0" w:color="auto"/>
              <w:bottom w:val="single" w:sz="12" w:space="0" w:color="auto"/>
              <w:right w:val="single" w:sz="4" w:space="0" w:color="auto"/>
            </w:tcBorders>
            <w:shd w:val="clear" w:color="auto" w:fill="auto"/>
          </w:tcPr>
          <w:p w14:paraId="3C5E2537"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92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02C6805B" w14:textId="77777777" w:rsidR="006C7785" w:rsidRPr="00340B0D" w:rsidRDefault="006C7785" w:rsidP="00380FCD">
            <w:pPr>
              <w:rPr>
                <w:rFonts w:cs="Arial"/>
                <w:sz w:val="18"/>
                <w:szCs w:val="18"/>
              </w:rPr>
            </w:pPr>
          </w:p>
        </w:tc>
      </w:tr>
      <w:tr w:rsidR="006C7785" w:rsidRPr="00340B0D" w14:paraId="2758A7CB"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tcPr>
          <w:p w14:paraId="1852461E" w14:textId="77777777" w:rsidR="006C7785" w:rsidRPr="00340B0D" w:rsidRDefault="006C7785" w:rsidP="00380FCD">
            <w:pPr>
              <w:rPr>
                <w:rFonts w:cs="Arial"/>
                <w:sz w:val="18"/>
                <w:szCs w:val="18"/>
              </w:rPr>
            </w:pPr>
          </w:p>
        </w:tc>
      </w:tr>
      <w:tr w:rsidR="006C7785" w:rsidRPr="00340B0D" w14:paraId="55AC4B6C"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F29E7BF"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40FACD9E" w14:textId="77777777" w:rsidTr="00380FCD">
        <w:trPr>
          <w:gridBefore w:val="1"/>
          <w:wBefore w:w="12" w:type="dxa"/>
        </w:trPr>
        <w:tc>
          <w:tcPr>
            <w:tcW w:w="541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DD6618C"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82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469269B"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105A07B7"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0AF00E9" w14:textId="77777777" w:rsidR="006C7785" w:rsidRPr="00340B0D" w:rsidRDefault="006C7785" w:rsidP="00380FCD">
            <w:pPr>
              <w:rPr>
                <w:rFonts w:cs="Arial"/>
                <w:sz w:val="18"/>
                <w:szCs w:val="18"/>
              </w:rPr>
            </w:pPr>
            <w:r w:rsidRPr="00340B0D">
              <w:rPr>
                <w:rFonts w:cs="Arial"/>
                <w:sz w:val="18"/>
                <w:szCs w:val="18"/>
              </w:rPr>
              <w:t>Drying lines</w:t>
            </w:r>
          </w:p>
        </w:tc>
        <w:tc>
          <w:tcPr>
            <w:tcW w:w="1143" w:type="dxa"/>
            <w:gridSpan w:val="2"/>
            <w:tcBorders>
              <w:top w:val="single" w:sz="4" w:space="0" w:color="auto"/>
              <w:left w:val="single" w:sz="4" w:space="0" w:color="auto"/>
              <w:bottom w:val="single" w:sz="4" w:space="0" w:color="auto"/>
              <w:right w:val="single" w:sz="12" w:space="0" w:color="auto"/>
            </w:tcBorders>
          </w:tcPr>
          <w:p w14:paraId="04C2D4AC"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1657EDC" w14:textId="77777777" w:rsidR="006C7785" w:rsidRPr="00340B0D" w:rsidRDefault="006C7785" w:rsidP="00380FCD">
            <w:pPr>
              <w:pStyle w:val="Default"/>
              <w:rPr>
                <w:sz w:val="18"/>
                <w:szCs w:val="18"/>
              </w:rPr>
            </w:pPr>
            <w:r w:rsidRPr="00340B0D">
              <w:rPr>
                <w:sz w:val="18"/>
                <w:szCs w:val="18"/>
              </w:rPr>
              <w:t>Spot soundings</w:t>
            </w:r>
          </w:p>
        </w:tc>
        <w:tc>
          <w:tcPr>
            <w:tcW w:w="632" w:type="dxa"/>
            <w:tcBorders>
              <w:top w:val="single" w:sz="4" w:space="0" w:color="auto"/>
              <w:bottom w:val="single" w:sz="4" w:space="0" w:color="auto"/>
              <w:right w:val="single" w:sz="12" w:space="0" w:color="auto"/>
            </w:tcBorders>
            <w:vAlign w:val="center"/>
          </w:tcPr>
          <w:p w14:paraId="6DC0967C" w14:textId="77777777" w:rsidR="006C7785" w:rsidRPr="00340B0D" w:rsidRDefault="006C7785" w:rsidP="00380FCD">
            <w:pPr>
              <w:rPr>
                <w:rFonts w:cs="Arial"/>
                <w:sz w:val="18"/>
                <w:szCs w:val="18"/>
              </w:rPr>
            </w:pPr>
            <w:r>
              <w:rPr>
                <w:rFonts w:cs="Arial"/>
                <w:sz w:val="18"/>
                <w:szCs w:val="18"/>
              </w:rPr>
              <w:t>On</w:t>
            </w:r>
          </w:p>
        </w:tc>
      </w:tr>
      <w:tr w:rsidR="006C7785" w:rsidRPr="00340B0D" w14:paraId="75823EE6"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8E6A3E9" w14:textId="77777777" w:rsidR="006C7785" w:rsidRPr="00340B0D" w:rsidRDefault="006C7785" w:rsidP="00380FCD">
            <w:pPr>
              <w:pStyle w:val="Default"/>
              <w:rPr>
                <w:sz w:val="18"/>
                <w:szCs w:val="18"/>
              </w:rPr>
            </w:pPr>
            <w:r w:rsidRPr="00340B0D">
              <w:rPr>
                <w:sz w:val="18"/>
                <w:szCs w:val="18"/>
              </w:rPr>
              <w:t>Buoys. Beacons, aids to navigation</w:t>
            </w:r>
          </w:p>
        </w:tc>
        <w:tc>
          <w:tcPr>
            <w:tcW w:w="1143" w:type="dxa"/>
            <w:gridSpan w:val="2"/>
            <w:tcBorders>
              <w:top w:val="single" w:sz="4" w:space="0" w:color="auto"/>
              <w:left w:val="single" w:sz="4" w:space="0" w:color="auto"/>
              <w:bottom w:val="single" w:sz="4" w:space="0" w:color="auto"/>
              <w:right w:val="single" w:sz="12" w:space="0" w:color="auto"/>
            </w:tcBorders>
          </w:tcPr>
          <w:p w14:paraId="732B16D4"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717C684" w14:textId="77777777" w:rsidR="006C7785" w:rsidRPr="00340B0D" w:rsidRDefault="006C7785" w:rsidP="00380FCD">
            <w:pPr>
              <w:pStyle w:val="Default"/>
              <w:rPr>
                <w:sz w:val="18"/>
                <w:szCs w:val="18"/>
              </w:rPr>
            </w:pPr>
            <w:r w:rsidRPr="00340B0D">
              <w:rPr>
                <w:sz w:val="18"/>
                <w:szCs w:val="18"/>
              </w:rPr>
              <w:t>Submarine cables and pipelines</w:t>
            </w:r>
          </w:p>
        </w:tc>
        <w:tc>
          <w:tcPr>
            <w:tcW w:w="632" w:type="dxa"/>
            <w:tcBorders>
              <w:top w:val="single" w:sz="4" w:space="0" w:color="auto"/>
              <w:bottom w:val="single" w:sz="4" w:space="0" w:color="auto"/>
              <w:right w:val="single" w:sz="12" w:space="0" w:color="auto"/>
            </w:tcBorders>
            <w:vAlign w:val="center"/>
          </w:tcPr>
          <w:p w14:paraId="46278766" w14:textId="77777777" w:rsidR="006C7785" w:rsidRPr="00340B0D" w:rsidRDefault="006C7785" w:rsidP="00380FCD">
            <w:pPr>
              <w:rPr>
                <w:rFonts w:cs="Arial"/>
                <w:sz w:val="18"/>
                <w:szCs w:val="18"/>
              </w:rPr>
            </w:pPr>
          </w:p>
        </w:tc>
      </w:tr>
      <w:tr w:rsidR="006C7785" w:rsidRPr="00340B0D" w14:paraId="4D3441F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0B3FE82"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43" w:type="dxa"/>
            <w:gridSpan w:val="2"/>
            <w:tcBorders>
              <w:top w:val="single" w:sz="4" w:space="0" w:color="auto"/>
              <w:left w:val="single" w:sz="4" w:space="0" w:color="auto"/>
              <w:bottom w:val="single" w:sz="4" w:space="0" w:color="auto"/>
              <w:right w:val="single" w:sz="12" w:space="0" w:color="auto"/>
            </w:tcBorders>
          </w:tcPr>
          <w:p w14:paraId="34378BEE"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20006F8" w14:textId="77777777" w:rsidR="006C7785" w:rsidRPr="00340B0D" w:rsidRDefault="006C7785" w:rsidP="00380FCD">
            <w:pPr>
              <w:pStyle w:val="Default"/>
              <w:rPr>
                <w:sz w:val="18"/>
                <w:szCs w:val="18"/>
              </w:rPr>
            </w:pPr>
            <w:r w:rsidRPr="00340B0D">
              <w:rPr>
                <w:sz w:val="18"/>
                <w:szCs w:val="18"/>
              </w:rPr>
              <w:t>All isolated dangers</w:t>
            </w:r>
          </w:p>
        </w:tc>
        <w:tc>
          <w:tcPr>
            <w:tcW w:w="632" w:type="dxa"/>
            <w:tcBorders>
              <w:top w:val="single" w:sz="4" w:space="0" w:color="auto"/>
              <w:bottom w:val="single" w:sz="4" w:space="0" w:color="auto"/>
              <w:right w:val="single" w:sz="12" w:space="0" w:color="auto"/>
            </w:tcBorders>
            <w:vAlign w:val="center"/>
          </w:tcPr>
          <w:p w14:paraId="66184C4E" w14:textId="77777777" w:rsidR="006C7785" w:rsidRPr="00340B0D" w:rsidRDefault="006C7785" w:rsidP="00380FCD">
            <w:pPr>
              <w:rPr>
                <w:rFonts w:cs="Arial"/>
                <w:sz w:val="18"/>
                <w:szCs w:val="18"/>
              </w:rPr>
            </w:pPr>
          </w:p>
        </w:tc>
      </w:tr>
      <w:tr w:rsidR="006C7785" w:rsidRPr="00340B0D" w14:paraId="6E754F1A"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8D3CE0A" w14:textId="77777777" w:rsidR="006C7785" w:rsidRPr="00340B0D" w:rsidRDefault="006C7785" w:rsidP="00380FCD">
            <w:pPr>
              <w:pStyle w:val="Default"/>
              <w:ind w:left="720"/>
              <w:rPr>
                <w:sz w:val="18"/>
                <w:szCs w:val="18"/>
              </w:rPr>
            </w:pPr>
            <w:r w:rsidRPr="00340B0D">
              <w:rPr>
                <w:sz w:val="18"/>
                <w:szCs w:val="18"/>
              </w:rPr>
              <w:t>Lights</w:t>
            </w:r>
          </w:p>
        </w:tc>
        <w:tc>
          <w:tcPr>
            <w:tcW w:w="1143" w:type="dxa"/>
            <w:gridSpan w:val="2"/>
            <w:tcBorders>
              <w:top w:val="single" w:sz="4" w:space="0" w:color="auto"/>
              <w:left w:val="single" w:sz="4" w:space="0" w:color="auto"/>
              <w:bottom w:val="single" w:sz="4" w:space="0" w:color="auto"/>
              <w:right w:val="single" w:sz="12" w:space="0" w:color="auto"/>
            </w:tcBorders>
          </w:tcPr>
          <w:p w14:paraId="209434A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0B45DB4" w14:textId="77777777" w:rsidR="006C7785" w:rsidRPr="00340B0D" w:rsidRDefault="006C7785" w:rsidP="00380FCD">
            <w:pPr>
              <w:pStyle w:val="Default"/>
              <w:rPr>
                <w:sz w:val="18"/>
                <w:szCs w:val="18"/>
              </w:rPr>
            </w:pPr>
            <w:r w:rsidRPr="00340B0D">
              <w:rPr>
                <w:sz w:val="18"/>
                <w:szCs w:val="18"/>
              </w:rPr>
              <w:t>Magnetic variation</w:t>
            </w:r>
          </w:p>
        </w:tc>
        <w:tc>
          <w:tcPr>
            <w:tcW w:w="632" w:type="dxa"/>
            <w:tcBorders>
              <w:top w:val="single" w:sz="4" w:space="0" w:color="auto"/>
              <w:bottom w:val="single" w:sz="4" w:space="0" w:color="auto"/>
              <w:right w:val="single" w:sz="12" w:space="0" w:color="auto"/>
            </w:tcBorders>
            <w:vAlign w:val="center"/>
          </w:tcPr>
          <w:p w14:paraId="527BB255" w14:textId="77777777" w:rsidR="006C7785" w:rsidRPr="00340B0D" w:rsidRDefault="006C7785" w:rsidP="00380FCD">
            <w:pPr>
              <w:rPr>
                <w:rFonts w:cs="Arial"/>
                <w:sz w:val="18"/>
                <w:szCs w:val="18"/>
              </w:rPr>
            </w:pPr>
          </w:p>
        </w:tc>
      </w:tr>
      <w:tr w:rsidR="006C7785" w:rsidRPr="00340B0D" w14:paraId="43CACDCA"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5688BB0" w14:textId="77777777" w:rsidR="006C7785" w:rsidRPr="00340B0D" w:rsidRDefault="006C7785" w:rsidP="00380FCD">
            <w:pPr>
              <w:pStyle w:val="Default"/>
              <w:rPr>
                <w:sz w:val="18"/>
                <w:szCs w:val="18"/>
              </w:rPr>
            </w:pPr>
            <w:r w:rsidRPr="00340B0D">
              <w:rPr>
                <w:sz w:val="18"/>
                <w:szCs w:val="18"/>
              </w:rPr>
              <w:t>Boundaries and limits</w:t>
            </w:r>
          </w:p>
        </w:tc>
        <w:tc>
          <w:tcPr>
            <w:tcW w:w="1143" w:type="dxa"/>
            <w:gridSpan w:val="2"/>
            <w:tcBorders>
              <w:top w:val="single" w:sz="4" w:space="0" w:color="auto"/>
              <w:left w:val="single" w:sz="4" w:space="0" w:color="auto"/>
              <w:bottom w:val="single" w:sz="4" w:space="0" w:color="auto"/>
              <w:right w:val="single" w:sz="12" w:space="0" w:color="auto"/>
            </w:tcBorders>
          </w:tcPr>
          <w:p w14:paraId="36C3A080"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9F125DF" w14:textId="77777777" w:rsidR="006C7785" w:rsidRPr="00340B0D" w:rsidRDefault="006C7785" w:rsidP="00380FCD">
            <w:pPr>
              <w:pStyle w:val="Default"/>
              <w:rPr>
                <w:sz w:val="18"/>
                <w:szCs w:val="18"/>
              </w:rPr>
            </w:pPr>
            <w:r w:rsidRPr="00340B0D">
              <w:rPr>
                <w:sz w:val="18"/>
                <w:szCs w:val="18"/>
              </w:rPr>
              <w:t>Depth contours</w:t>
            </w:r>
          </w:p>
        </w:tc>
        <w:tc>
          <w:tcPr>
            <w:tcW w:w="632" w:type="dxa"/>
            <w:tcBorders>
              <w:top w:val="single" w:sz="4" w:space="0" w:color="auto"/>
              <w:bottom w:val="single" w:sz="4" w:space="0" w:color="auto"/>
              <w:right w:val="single" w:sz="12" w:space="0" w:color="auto"/>
            </w:tcBorders>
            <w:vAlign w:val="center"/>
          </w:tcPr>
          <w:p w14:paraId="0346878D" w14:textId="77777777" w:rsidR="006C7785" w:rsidRPr="00340B0D" w:rsidRDefault="006C7785" w:rsidP="00380FCD">
            <w:pPr>
              <w:rPr>
                <w:rFonts w:cs="Arial"/>
                <w:sz w:val="18"/>
                <w:szCs w:val="18"/>
              </w:rPr>
            </w:pPr>
          </w:p>
        </w:tc>
      </w:tr>
      <w:tr w:rsidR="006C7785" w:rsidRPr="00340B0D" w14:paraId="782A3954"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645A69C" w14:textId="77777777" w:rsidR="006C7785" w:rsidRPr="00340B0D" w:rsidRDefault="006C7785" w:rsidP="00380FCD">
            <w:pPr>
              <w:pStyle w:val="Default"/>
              <w:rPr>
                <w:sz w:val="18"/>
                <w:szCs w:val="18"/>
              </w:rPr>
            </w:pPr>
            <w:r w:rsidRPr="00340B0D">
              <w:rPr>
                <w:sz w:val="18"/>
                <w:szCs w:val="18"/>
              </w:rPr>
              <w:t>Prohibited and restricted areas</w:t>
            </w:r>
          </w:p>
        </w:tc>
        <w:tc>
          <w:tcPr>
            <w:tcW w:w="1143" w:type="dxa"/>
            <w:gridSpan w:val="2"/>
            <w:tcBorders>
              <w:top w:val="single" w:sz="4" w:space="0" w:color="auto"/>
              <w:left w:val="single" w:sz="4" w:space="0" w:color="auto"/>
              <w:bottom w:val="single" w:sz="4" w:space="0" w:color="auto"/>
              <w:right w:val="single" w:sz="12" w:space="0" w:color="auto"/>
            </w:tcBorders>
          </w:tcPr>
          <w:p w14:paraId="4915928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BA409EE" w14:textId="77777777" w:rsidR="006C7785" w:rsidRPr="00340B0D" w:rsidRDefault="006C7785" w:rsidP="00380FCD">
            <w:pPr>
              <w:pStyle w:val="Default"/>
              <w:rPr>
                <w:sz w:val="18"/>
                <w:szCs w:val="18"/>
              </w:rPr>
            </w:pPr>
            <w:r w:rsidRPr="00340B0D">
              <w:rPr>
                <w:sz w:val="18"/>
                <w:szCs w:val="18"/>
              </w:rPr>
              <w:t>Seabed</w:t>
            </w:r>
          </w:p>
        </w:tc>
        <w:tc>
          <w:tcPr>
            <w:tcW w:w="632" w:type="dxa"/>
            <w:tcBorders>
              <w:top w:val="single" w:sz="4" w:space="0" w:color="auto"/>
              <w:bottom w:val="single" w:sz="4" w:space="0" w:color="auto"/>
              <w:right w:val="single" w:sz="12" w:space="0" w:color="auto"/>
            </w:tcBorders>
            <w:vAlign w:val="center"/>
          </w:tcPr>
          <w:p w14:paraId="3F1DE014" w14:textId="77777777" w:rsidR="006C7785" w:rsidRPr="00340B0D" w:rsidRDefault="006C7785" w:rsidP="00380FCD">
            <w:pPr>
              <w:rPr>
                <w:rFonts w:cs="Arial"/>
                <w:sz w:val="18"/>
                <w:szCs w:val="18"/>
              </w:rPr>
            </w:pPr>
          </w:p>
        </w:tc>
      </w:tr>
      <w:tr w:rsidR="006C7785" w:rsidRPr="00340B0D" w14:paraId="263BBFED"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6E63219" w14:textId="77777777" w:rsidR="006C7785" w:rsidRPr="00340B0D" w:rsidRDefault="006C7785" w:rsidP="00380FCD">
            <w:pPr>
              <w:pStyle w:val="Default"/>
              <w:rPr>
                <w:sz w:val="18"/>
                <w:szCs w:val="18"/>
              </w:rPr>
            </w:pPr>
            <w:r w:rsidRPr="00340B0D">
              <w:rPr>
                <w:sz w:val="18"/>
                <w:szCs w:val="18"/>
              </w:rPr>
              <w:t>Chart scale boundaries</w:t>
            </w:r>
          </w:p>
        </w:tc>
        <w:tc>
          <w:tcPr>
            <w:tcW w:w="1143" w:type="dxa"/>
            <w:gridSpan w:val="2"/>
            <w:tcBorders>
              <w:top w:val="single" w:sz="4" w:space="0" w:color="auto"/>
              <w:left w:val="single" w:sz="4" w:space="0" w:color="auto"/>
              <w:bottom w:val="single" w:sz="4" w:space="0" w:color="auto"/>
              <w:right w:val="single" w:sz="12" w:space="0" w:color="auto"/>
            </w:tcBorders>
          </w:tcPr>
          <w:p w14:paraId="481C8FD2"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AC6419C" w14:textId="77777777" w:rsidR="006C7785" w:rsidRPr="00340B0D" w:rsidRDefault="006C7785" w:rsidP="00380FCD">
            <w:pPr>
              <w:pStyle w:val="Default"/>
              <w:rPr>
                <w:sz w:val="18"/>
                <w:szCs w:val="18"/>
              </w:rPr>
            </w:pPr>
            <w:r w:rsidRPr="00340B0D">
              <w:rPr>
                <w:sz w:val="18"/>
                <w:szCs w:val="18"/>
              </w:rPr>
              <w:t>Tidal</w:t>
            </w:r>
          </w:p>
        </w:tc>
        <w:tc>
          <w:tcPr>
            <w:tcW w:w="632" w:type="dxa"/>
            <w:tcBorders>
              <w:top w:val="single" w:sz="4" w:space="0" w:color="auto"/>
              <w:bottom w:val="single" w:sz="4" w:space="0" w:color="auto"/>
              <w:right w:val="single" w:sz="12" w:space="0" w:color="auto"/>
            </w:tcBorders>
            <w:vAlign w:val="center"/>
          </w:tcPr>
          <w:p w14:paraId="72CFBABC" w14:textId="77777777" w:rsidR="006C7785" w:rsidRPr="00340B0D" w:rsidRDefault="006C7785" w:rsidP="00380FCD">
            <w:pPr>
              <w:rPr>
                <w:rFonts w:cs="Arial"/>
                <w:sz w:val="18"/>
                <w:szCs w:val="18"/>
              </w:rPr>
            </w:pPr>
          </w:p>
        </w:tc>
      </w:tr>
      <w:tr w:rsidR="006C7785" w:rsidRPr="00340B0D" w14:paraId="0A69F778"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D3EA3DD" w14:textId="77777777" w:rsidR="006C7785" w:rsidRPr="00340B0D" w:rsidRDefault="006C7785" w:rsidP="00380FCD">
            <w:pPr>
              <w:pStyle w:val="Default"/>
              <w:rPr>
                <w:sz w:val="18"/>
                <w:szCs w:val="18"/>
              </w:rPr>
            </w:pPr>
            <w:r w:rsidRPr="00340B0D">
              <w:rPr>
                <w:sz w:val="18"/>
                <w:szCs w:val="18"/>
              </w:rPr>
              <w:t>Cautionary notes</w:t>
            </w:r>
          </w:p>
        </w:tc>
        <w:tc>
          <w:tcPr>
            <w:tcW w:w="1143" w:type="dxa"/>
            <w:gridSpan w:val="2"/>
            <w:tcBorders>
              <w:top w:val="single" w:sz="4" w:space="0" w:color="auto"/>
              <w:left w:val="single" w:sz="4" w:space="0" w:color="auto"/>
              <w:bottom w:val="single" w:sz="4" w:space="0" w:color="auto"/>
              <w:right w:val="single" w:sz="12" w:space="0" w:color="auto"/>
            </w:tcBorders>
          </w:tcPr>
          <w:p w14:paraId="47213B0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0E2BBBB" w14:textId="77777777" w:rsidR="006C7785" w:rsidRPr="00340B0D" w:rsidRDefault="006C7785" w:rsidP="00380FCD">
            <w:pPr>
              <w:pStyle w:val="Default"/>
              <w:rPr>
                <w:sz w:val="18"/>
                <w:szCs w:val="18"/>
              </w:rPr>
            </w:pPr>
            <w:r w:rsidRPr="00340B0D">
              <w:rPr>
                <w:sz w:val="18"/>
                <w:szCs w:val="18"/>
              </w:rPr>
              <w:t>Miscellaneous (Other)</w:t>
            </w:r>
          </w:p>
        </w:tc>
        <w:tc>
          <w:tcPr>
            <w:tcW w:w="632" w:type="dxa"/>
            <w:tcBorders>
              <w:top w:val="single" w:sz="4" w:space="0" w:color="auto"/>
              <w:bottom w:val="single" w:sz="4" w:space="0" w:color="auto"/>
              <w:right w:val="single" w:sz="12" w:space="0" w:color="auto"/>
            </w:tcBorders>
            <w:vAlign w:val="center"/>
          </w:tcPr>
          <w:p w14:paraId="7548F19D" w14:textId="77777777" w:rsidR="006C7785" w:rsidRPr="00340B0D" w:rsidRDefault="006C7785" w:rsidP="00380FCD">
            <w:pPr>
              <w:rPr>
                <w:rFonts w:cs="Arial"/>
                <w:sz w:val="18"/>
                <w:szCs w:val="18"/>
              </w:rPr>
            </w:pPr>
          </w:p>
        </w:tc>
      </w:tr>
      <w:tr w:rsidR="006C7785" w:rsidRPr="00340B0D" w14:paraId="141FF8C7"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E476B92" w14:textId="77777777" w:rsidR="006C7785" w:rsidRPr="00340B0D" w:rsidRDefault="006C7785" w:rsidP="00380FCD">
            <w:pPr>
              <w:pStyle w:val="Default"/>
              <w:rPr>
                <w:sz w:val="18"/>
                <w:szCs w:val="18"/>
              </w:rPr>
            </w:pPr>
            <w:r w:rsidRPr="00340B0D">
              <w:rPr>
                <w:sz w:val="18"/>
                <w:szCs w:val="18"/>
              </w:rPr>
              <w:t>Ships’ routeing systems and ferry routes</w:t>
            </w:r>
          </w:p>
        </w:tc>
        <w:tc>
          <w:tcPr>
            <w:tcW w:w="1143" w:type="dxa"/>
            <w:gridSpan w:val="2"/>
            <w:tcBorders>
              <w:top w:val="single" w:sz="4" w:space="0" w:color="auto"/>
              <w:left w:val="single" w:sz="4" w:space="0" w:color="auto"/>
              <w:bottom w:val="single" w:sz="4" w:space="0" w:color="auto"/>
              <w:right w:val="single" w:sz="12" w:space="0" w:color="auto"/>
            </w:tcBorders>
          </w:tcPr>
          <w:p w14:paraId="34F683A0"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02464D1"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3F3CA202" w14:textId="77777777" w:rsidR="006C7785" w:rsidRPr="00340B0D" w:rsidRDefault="006C7785" w:rsidP="00380FCD">
            <w:pPr>
              <w:rPr>
                <w:rFonts w:cs="Arial"/>
                <w:sz w:val="18"/>
                <w:szCs w:val="18"/>
              </w:rPr>
            </w:pPr>
          </w:p>
        </w:tc>
      </w:tr>
      <w:tr w:rsidR="006C7785" w:rsidRPr="00340B0D" w14:paraId="4969C8F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99799CD"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43" w:type="dxa"/>
            <w:gridSpan w:val="2"/>
            <w:tcBorders>
              <w:top w:val="single" w:sz="4" w:space="0" w:color="auto"/>
              <w:left w:val="single" w:sz="4" w:space="0" w:color="auto"/>
              <w:bottom w:val="single" w:sz="4" w:space="0" w:color="auto"/>
              <w:right w:val="single" w:sz="12" w:space="0" w:color="auto"/>
            </w:tcBorders>
          </w:tcPr>
          <w:p w14:paraId="37F40718"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27C0F159"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FF79DB4" w14:textId="77777777" w:rsidR="006C7785" w:rsidRPr="00340B0D" w:rsidRDefault="006C7785" w:rsidP="00380FCD">
            <w:pPr>
              <w:rPr>
                <w:rFonts w:cs="Arial"/>
                <w:sz w:val="18"/>
                <w:szCs w:val="18"/>
              </w:rPr>
            </w:pPr>
          </w:p>
        </w:tc>
      </w:tr>
      <w:tr w:rsidR="006C7785" w:rsidRPr="00340B0D" w14:paraId="0E8900D3"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A4FD657" w14:textId="77777777" w:rsidR="006C7785" w:rsidRPr="00340B0D" w:rsidRDefault="006C7785" w:rsidP="00380FCD">
            <w:pPr>
              <w:pStyle w:val="Default"/>
              <w:rPr>
                <w:sz w:val="18"/>
                <w:szCs w:val="18"/>
              </w:rPr>
            </w:pPr>
            <w:r w:rsidRPr="00340B0D">
              <w:rPr>
                <w:sz w:val="18"/>
                <w:szCs w:val="18"/>
              </w:rPr>
              <w:t>Miscellaneous (Standard)</w:t>
            </w:r>
          </w:p>
        </w:tc>
        <w:tc>
          <w:tcPr>
            <w:tcW w:w="1143" w:type="dxa"/>
            <w:gridSpan w:val="2"/>
            <w:tcBorders>
              <w:top w:val="single" w:sz="4" w:space="0" w:color="auto"/>
              <w:left w:val="single" w:sz="4" w:space="0" w:color="auto"/>
              <w:bottom w:val="single" w:sz="4" w:space="0" w:color="auto"/>
              <w:right w:val="single" w:sz="12" w:space="0" w:color="auto"/>
            </w:tcBorders>
          </w:tcPr>
          <w:p w14:paraId="63DEB84C"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2511CA4"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CC4A209" w14:textId="77777777" w:rsidR="006C7785" w:rsidRPr="00340B0D" w:rsidRDefault="006C7785" w:rsidP="00380FCD">
            <w:pPr>
              <w:rPr>
                <w:rFonts w:cs="Arial"/>
                <w:sz w:val="18"/>
                <w:szCs w:val="18"/>
              </w:rPr>
            </w:pPr>
          </w:p>
        </w:tc>
      </w:tr>
      <w:tr w:rsidR="006C7785" w:rsidRPr="00340B0D" w14:paraId="1B62CB46"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8F1520E" w14:textId="77777777" w:rsidR="006C7785" w:rsidRPr="00340B0D" w:rsidRDefault="006C7785" w:rsidP="00380FCD">
            <w:pPr>
              <w:pStyle w:val="Default"/>
              <w:ind w:left="720"/>
              <w:rPr>
                <w:sz w:val="18"/>
                <w:szCs w:val="18"/>
              </w:rPr>
            </w:pPr>
            <w:r w:rsidRPr="00340B0D">
              <w:rPr>
                <w:sz w:val="18"/>
                <w:szCs w:val="18"/>
              </w:rPr>
              <w:t>Chart (Standard)</w:t>
            </w:r>
          </w:p>
        </w:tc>
        <w:tc>
          <w:tcPr>
            <w:tcW w:w="1143" w:type="dxa"/>
            <w:gridSpan w:val="2"/>
            <w:tcBorders>
              <w:top w:val="single" w:sz="4" w:space="0" w:color="auto"/>
              <w:left w:val="single" w:sz="4" w:space="0" w:color="auto"/>
              <w:bottom w:val="single" w:sz="4" w:space="0" w:color="auto"/>
              <w:right w:val="single" w:sz="12" w:space="0" w:color="auto"/>
            </w:tcBorders>
          </w:tcPr>
          <w:p w14:paraId="1CE5ADC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248FBE5"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34F44E0B" w14:textId="77777777" w:rsidR="006C7785" w:rsidRPr="00340B0D" w:rsidRDefault="006C7785" w:rsidP="00380FCD">
            <w:pPr>
              <w:rPr>
                <w:rFonts w:cs="Arial"/>
                <w:sz w:val="18"/>
                <w:szCs w:val="18"/>
              </w:rPr>
            </w:pPr>
          </w:p>
        </w:tc>
      </w:tr>
      <w:tr w:rsidR="006C7785" w:rsidRPr="00340B0D" w14:paraId="1A063A51" w14:textId="77777777" w:rsidTr="00380FCD">
        <w:trPr>
          <w:gridBefore w:val="1"/>
          <w:wBefore w:w="12" w:type="dxa"/>
        </w:trPr>
        <w:tc>
          <w:tcPr>
            <w:tcW w:w="4270" w:type="dxa"/>
            <w:gridSpan w:val="3"/>
            <w:tcBorders>
              <w:top w:val="single" w:sz="4" w:space="0" w:color="auto"/>
              <w:left w:val="single" w:sz="12" w:space="0" w:color="auto"/>
              <w:bottom w:val="single" w:sz="12" w:space="0" w:color="auto"/>
              <w:right w:val="single" w:sz="4" w:space="0" w:color="auto"/>
            </w:tcBorders>
          </w:tcPr>
          <w:p w14:paraId="381CF6A6" w14:textId="77777777" w:rsidR="006C7785" w:rsidRPr="00340B0D" w:rsidRDefault="006C7785" w:rsidP="00380FCD">
            <w:pPr>
              <w:pStyle w:val="Default"/>
              <w:ind w:left="720"/>
              <w:rPr>
                <w:sz w:val="18"/>
                <w:szCs w:val="18"/>
              </w:rPr>
            </w:pPr>
            <w:r w:rsidRPr="00340B0D">
              <w:rPr>
                <w:sz w:val="18"/>
                <w:szCs w:val="18"/>
              </w:rPr>
              <w:t>Alert Highlights (Standard)</w:t>
            </w:r>
          </w:p>
        </w:tc>
        <w:tc>
          <w:tcPr>
            <w:tcW w:w="1143" w:type="dxa"/>
            <w:gridSpan w:val="2"/>
            <w:tcBorders>
              <w:top w:val="single" w:sz="4" w:space="0" w:color="auto"/>
              <w:left w:val="single" w:sz="4" w:space="0" w:color="auto"/>
              <w:bottom w:val="single" w:sz="12" w:space="0" w:color="auto"/>
              <w:right w:val="single" w:sz="12" w:space="0" w:color="auto"/>
            </w:tcBorders>
          </w:tcPr>
          <w:p w14:paraId="4A2F1D50"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12" w:space="0" w:color="auto"/>
            </w:tcBorders>
          </w:tcPr>
          <w:p w14:paraId="0C846C31" w14:textId="77777777" w:rsidR="006C7785" w:rsidRPr="00340B0D" w:rsidRDefault="006C7785" w:rsidP="00380FCD">
            <w:pPr>
              <w:rPr>
                <w:rFonts w:cs="Arial"/>
                <w:sz w:val="18"/>
                <w:szCs w:val="18"/>
              </w:rPr>
            </w:pPr>
          </w:p>
        </w:tc>
        <w:tc>
          <w:tcPr>
            <w:tcW w:w="632" w:type="dxa"/>
            <w:tcBorders>
              <w:top w:val="single" w:sz="4" w:space="0" w:color="auto"/>
              <w:bottom w:val="single" w:sz="12" w:space="0" w:color="auto"/>
              <w:right w:val="single" w:sz="12" w:space="0" w:color="auto"/>
            </w:tcBorders>
            <w:vAlign w:val="center"/>
          </w:tcPr>
          <w:p w14:paraId="4F375D61" w14:textId="77777777" w:rsidR="006C7785" w:rsidRPr="00340B0D" w:rsidRDefault="006C7785" w:rsidP="00380FCD">
            <w:pPr>
              <w:rPr>
                <w:rFonts w:cs="Arial"/>
                <w:sz w:val="18"/>
                <w:szCs w:val="18"/>
              </w:rPr>
            </w:pPr>
          </w:p>
        </w:tc>
      </w:tr>
      <w:tr w:rsidR="006C7785" w:rsidRPr="00340B0D" w14:paraId="726683CD"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7BF7F45D"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619B7602"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1DB3E97"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32FD0F1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31386582"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5B9AEDA3" w14:textId="77777777" w:rsidR="006C7785" w:rsidRPr="00340B0D" w:rsidRDefault="006C7785" w:rsidP="00380FCD">
            <w:pPr>
              <w:rPr>
                <w:rFonts w:cs="Arial"/>
                <w:sz w:val="18"/>
                <w:szCs w:val="18"/>
              </w:rPr>
            </w:pPr>
          </w:p>
        </w:tc>
      </w:tr>
      <w:tr w:rsidR="006C7785" w:rsidRPr="00340B0D" w14:paraId="094CBD8E"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40B04DE"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55C67FD4"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3B22D749"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42A9DB3E" w14:textId="77777777" w:rsidR="006C7785" w:rsidRPr="00340B0D" w:rsidRDefault="006C7785" w:rsidP="00380FCD">
            <w:pPr>
              <w:rPr>
                <w:rFonts w:cs="Arial"/>
                <w:sz w:val="18"/>
                <w:szCs w:val="18"/>
              </w:rPr>
            </w:pPr>
          </w:p>
        </w:tc>
      </w:tr>
      <w:tr w:rsidR="006C7785" w:rsidRPr="00340B0D" w14:paraId="7C444B05"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010B6DE"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6BAF92CE"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vAlign w:val="center"/>
          </w:tcPr>
          <w:p w14:paraId="2ED6ADFB" w14:textId="77777777" w:rsidR="00E81CDD" w:rsidRDefault="00E81CDD" w:rsidP="00E81CDD">
            <w:pPr>
              <w:rPr>
                <w:rFonts w:cs="Arial"/>
                <w:i/>
              </w:rPr>
            </w:pPr>
          </w:p>
          <w:p w14:paraId="0CB5B95F" w14:textId="7A4E7475" w:rsidR="00E81CDD" w:rsidRDefault="00E81CDD" w:rsidP="00E81CDD">
            <w:pPr>
              <w:rPr>
                <w:rFonts w:cs="Arial"/>
                <w:i/>
              </w:rPr>
            </w:pPr>
            <w:r>
              <w:rPr>
                <w:rFonts w:cs="Arial"/>
                <w:i/>
              </w:rPr>
              <w:t xml:space="preserve">Load the </w:t>
            </w:r>
            <w:r>
              <w:rPr>
                <w:rFonts w:cs="Arial"/>
                <w:b/>
                <w:bCs/>
                <w:i/>
              </w:rPr>
              <w:t>Settings</w:t>
            </w:r>
            <w:r>
              <w:rPr>
                <w:rFonts w:cs="Arial"/>
                <w:i/>
              </w:rPr>
              <w:t xml:space="preserve"> exchange set</w:t>
            </w:r>
          </w:p>
          <w:p w14:paraId="62FEFFFE" w14:textId="0DA7D2CB" w:rsidR="006C7785" w:rsidRPr="00890E92" w:rsidRDefault="006C7785" w:rsidP="00380FCD">
            <w:pPr>
              <w:rPr>
                <w:rFonts w:cs="Arial"/>
                <w:i/>
              </w:rPr>
            </w:pPr>
            <w:r>
              <w:rPr>
                <w:rFonts w:cs="Arial"/>
                <w:i/>
              </w:rPr>
              <w:t>:</w:t>
            </w:r>
          </w:p>
        </w:tc>
      </w:tr>
      <w:tr w:rsidR="006C7785" w:rsidRPr="00340B0D" w14:paraId="1463317D"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99FD961" w14:textId="77777777" w:rsidR="006C7785" w:rsidRPr="00340B0D" w:rsidRDefault="006C7785" w:rsidP="00380FCD">
            <w:pPr>
              <w:jc w:val="center"/>
              <w:rPr>
                <w:rFonts w:cs="Arial"/>
                <w:b/>
                <w:bCs/>
                <w:sz w:val="18"/>
                <w:szCs w:val="18"/>
              </w:rPr>
            </w:pPr>
            <w:r w:rsidRPr="00340B0D">
              <w:rPr>
                <w:rFonts w:cs="Arial"/>
                <w:b/>
                <w:bCs/>
                <w:sz w:val="18"/>
                <w:szCs w:val="18"/>
              </w:rPr>
              <w:lastRenderedPageBreak/>
              <w:t>Action</w:t>
            </w:r>
          </w:p>
        </w:tc>
      </w:tr>
      <w:tr w:rsidR="006C7785" w:rsidRPr="00340B0D" w14:paraId="561B1A8E"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C6E3452" w14:textId="77777777" w:rsidR="006C7785" w:rsidRPr="008604AE" w:rsidRDefault="006C7785" w:rsidP="00380FCD">
            <w:pPr>
              <w:rPr>
                <w:rFonts w:cs="Arial"/>
                <w:i/>
              </w:rPr>
            </w:pPr>
            <w:r w:rsidRPr="008604AE">
              <w:rPr>
                <w:rFonts w:cs="Arial"/>
                <w:i/>
              </w:rPr>
              <w:t>Centre the display on position 32°34.700’S  61° 22.300’E and then zoom in to a scale of 1:10 000.</w:t>
            </w:r>
          </w:p>
          <w:p w14:paraId="6AD9F232" w14:textId="77777777" w:rsidR="006C7785" w:rsidRPr="008604AE" w:rsidRDefault="006C7785" w:rsidP="00380FCD">
            <w:pPr>
              <w:rPr>
                <w:rFonts w:cs="Arial"/>
                <w:i/>
              </w:rPr>
            </w:pPr>
            <w:r w:rsidRPr="008604AE">
              <w:rPr>
                <w:rFonts w:cs="Arial"/>
                <w:i/>
              </w:rPr>
              <w:t>1. Observe the display</w:t>
            </w:r>
          </w:p>
          <w:p w14:paraId="462D6226" w14:textId="77777777" w:rsidR="006C7785" w:rsidRPr="00614B0E" w:rsidRDefault="006C7785" w:rsidP="00380FCD">
            <w:pPr>
              <w:rPr>
                <w:rFonts w:cs="Arial"/>
                <w:b/>
                <w:bCs/>
              </w:rPr>
            </w:pPr>
            <w:r w:rsidRPr="008604AE">
              <w:rPr>
                <w:rFonts w:cs="Arial"/>
                <w:i/>
              </w:rPr>
              <w:t>2.Select language setting “</w:t>
            </w:r>
            <w:proofErr w:type="spellStart"/>
            <w:r w:rsidRPr="008604AE">
              <w:rPr>
                <w:rFonts w:cs="Arial"/>
                <w:i/>
              </w:rPr>
              <w:t>fra</w:t>
            </w:r>
            <w:proofErr w:type="spellEnd"/>
            <w:r w:rsidRPr="008604AE">
              <w:rPr>
                <w:rFonts w:cs="Arial"/>
                <w:i/>
              </w:rPr>
              <w:t>”</w:t>
            </w:r>
          </w:p>
        </w:tc>
      </w:tr>
      <w:tr w:rsidR="006C7785" w:rsidRPr="00340B0D" w14:paraId="0A55B49C"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14:paraId="68D68FC0" w14:textId="77777777" w:rsidR="006C7785" w:rsidRPr="00D73361" w:rsidRDefault="006C7785" w:rsidP="00380FCD">
            <w:pPr>
              <w:jc w:val="center"/>
              <w:rPr>
                <w:rFonts w:cs="Arial"/>
                <w:b/>
                <w:sz w:val="18"/>
                <w:szCs w:val="18"/>
              </w:rPr>
            </w:pPr>
            <w:r w:rsidRPr="00D73361">
              <w:rPr>
                <w:rFonts w:cs="Arial"/>
                <w:b/>
                <w:i/>
              </w:rPr>
              <w:t>Result</w:t>
            </w:r>
          </w:p>
        </w:tc>
      </w:tr>
      <w:tr w:rsidR="006C7785" w14:paraId="71EF7450" w14:textId="77777777" w:rsidTr="00380FCD">
        <w:tc>
          <w:tcPr>
            <w:tcW w:w="9246" w:type="dxa"/>
            <w:gridSpan w:val="10"/>
            <w:vAlign w:val="center"/>
          </w:tcPr>
          <w:p w14:paraId="14FE81D1" w14:textId="77777777" w:rsidR="006C7785" w:rsidRPr="00EE4701" w:rsidRDefault="006C7785" w:rsidP="006C7785">
            <w:pPr>
              <w:pStyle w:val="ListParagraph"/>
              <w:widowControl/>
              <w:numPr>
                <w:ilvl w:val="0"/>
                <w:numId w:val="82"/>
              </w:numPr>
              <w:spacing w:line="240" w:lineRule="auto"/>
              <w:jc w:val="left"/>
              <w:rPr>
                <w:rFonts w:cs="Arial"/>
                <w:i/>
              </w:rPr>
            </w:pPr>
            <w:r w:rsidRPr="00EE4701">
              <w:rPr>
                <w:rFonts w:cs="Arial"/>
                <w:i/>
              </w:rPr>
              <w:t>Confirm that the feature displays as in the image below:</w:t>
            </w:r>
          </w:p>
          <w:p w14:paraId="02C6EACC" w14:textId="77777777" w:rsidR="006C7785" w:rsidRDefault="006C7785" w:rsidP="00380FCD">
            <w:pPr>
              <w:pStyle w:val="ListParagraph"/>
              <w:jc w:val="center"/>
              <w:rPr>
                <w:rFonts w:cs="Arial"/>
                <w:i/>
              </w:rPr>
            </w:pPr>
            <w:r w:rsidRPr="008604AE">
              <w:rPr>
                <w:rFonts w:cs="Arial"/>
                <w:i/>
                <w:noProof/>
                <w:lang w:val="en-IN" w:eastAsia="en-IN"/>
              </w:rPr>
              <w:drawing>
                <wp:inline distT="0" distB="0" distL="0" distR="0" wp14:anchorId="0E81D11D" wp14:editId="254003BA">
                  <wp:extent cx="1695450" cy="904875"/>
                  <wp:effectExtent l="0" t="0" r="0" b="9525"/>
                  <wp:docPr id="1569046987" name="Picture 156904698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95450" cy="904875"/>
                          </a:xfrm>
                          <a:prstGeom prst="rect">
                            <a:avLst/>
                          </a:prstGeom>
                          <a:noFill/>
                          <a:ln>
                            <a:noFill/>
                          </a:ln>
                        </pic:spPr>
                      </pic:pic>
                    </a:graphicData>
                  </a:graphic>
                </wp:inline>
              </w:drawing>
            </w:r>
          </w:p>
          <w:p w14:paraId="242A4C9B" w14:textId="77777777" w:rsidR="006C7785" w:rsidRDefault="006C7785" w:rsidP="00380FCD">
            <w:pPr>
              <w:pStyle w:val="ListParagraph"/>
              <w:rPr>
                <w:rFonts w:cs="Arial"/>
                <w:i/>
              </w:rPr>
            </w:pPr>
          </w:p>
          <w:p w14:paraId="05C9AE81" w14:textId="77777777" w:rsidR="006C7785" w:rsidRDefault="006C7785" w:rsidP="006C7785">
            <w:pPr>
              <w:pStyle w:val="ListParagraph"/>
              <w:widowControl/>
              <w:numPr>
                <w:ilvl w:val="0"/>
                <w:numId w:val="82"/>
              </w:numPr>
              <w:spacing w:line="240" w:lineRule="auto"/>
              <w:jc w:val="left"/>
              <w:rPr>
                <w:rFonts w:cs="Arial"/>
                <w:i/>
              </w:rPr>
            </w:pPr>
            <w:r w:rsidRPr="008604AE">
              <w:rPr>
                <w:rFonts w:cs="Arial"/>
                <w:i/>
              </w:rPr>
              <w:t>After selecting language “</w:t>
            </w:r>
            <w:proofErr w:type="spellStart"/>
            <w:r w:rsidRPr="008604AE">
              <w:rPr>
                <w:rFonts w:cs="Arial"/>
                <w:i/>
              </w:rPr>
              <w:t>fra</w:t>
            </w:r>
            <w:proofErr w:type="spellEnd"/>
            <w:r w:rsidRPr="008604AE">
              <w:rPr>
                <w:rFonts w:cs="Arial"/>
                <w:i/>
              </w:rPr>
              <w:t>” confirm that the features display as in the image below:</w:t>
            </w:r>
          </w:p>
          <w:p w14:paraId="25384D54" w14:textId="77777777" w:rsidR="006C7785" w:rsidRDefault="006C7785" w:rsidP="00380FCD">
            <w:pPr>
              <w:pStyle w:val="ListParagraph"/>
              <w:jc w:val="center"/>
              <w:rPr>
                <w:rFonts w:cs="Arial"/>
                <w:i/>
              </w:rPr>
            </w:pPr>
            <w:r w:rsidRPr="008604AE">
              <w:rPr>
                <w:rFonts w:cs="Arial"/>
                <w:noProof/>
                <w:lang w:val="en-IN" w:eastAsia="en-IN"/>
              </w:rPr>
              <w:drawing>
                <wp:inline distT="0" distB="0" distL="0" distR="0" wp14:anchorId="23DBC745" wp14:editId="716AA878">
                  <wp:extent cx="3315166" cy="1400367"/>
                  <wp:effectExtent l="0" t="0" r="0" b="9333"/>
                  <wp:docPr id="121" name="Picture 52" descr="A close-up of a clock&#10;&#10;Description automatically generated"/>
                  <wp:cNvGraphicFramePr/>
                  <a:graphic xmlns:a="http://schemas.openxmlformats.org/drawingml/2006/main">
                    <a:graphicData uri="http://schemas.openxmlformats.org/drawingml/2006/picture">
                      <pic:pic xmlns:pic="http://schemas.openxmlformats.org/drawingml/2006/picture">
                        <pic:nvPicPr>
                          <pic:cNvPr id="121" name="Picture 52" descr="A close-up of a clock&#10;&#10;Description automatically generated"/>
                          <pic:cNvPicPr/>
                        </pic:nvPicPr>
                        <pic:blipFill>
                          <a:blip r:embed="rId121"/>
                          <a:stretch>
                            <a:fillRect/>
                          </a:stretch>
                        </pic:blipFill>
                        <pic:spPr>
                          <a:xfrm>
                            <a:off x="0" y="0"/>
                            <a:ext cx="3315166" cy="1400367"/>
                          </a:xfrm>
                          <a:prstGeom prst="rect">
                            <a:avLst/>
                          </a:prstGeom>
                          <a:noFill/>
                          <a:ln>
                            <a:noFill/>
                            <a:prstDash/>
                          </a:ln>
                        </pic:spPr>
                      </pic:pic>
                    </a:graphicData>
                  </a:graphic>
                </wp:inline>
              </w:drawing>
            </w:r>
          </w:p>
          <w:p w14:paraId="7BFB4769" w14:textId="77777777" w:rsidR="006C7785" w:rsidRPr="00EE4701" w:rsidRDefault="006C7785" w:rsidP="00380FCD">
            <w:pPr>
              <w:pStyle w:val="ListParagraph"/>
              <w:rPr>
                <w:rFonts w:cs="Arial"/>
                <w:i/>
              </w:rPr>
            </w:pPr>
            <w:r w:rsidRPr="008604AE">
              <w:rPr>
                <w:rFonts w:cs="Arial"/>
                <w:i/>
              </w:rPr>
              <w:t>Note: This feature has names in multiple languages.</w:t>
            </w:r>
          </w:p>
        </w:tc>
      </w:tr>
    </w:tbl>
    <w:p w14:paraId="0A4E13EE" w14:textId="77777777" w:rsidR="006C7785" w:rsidRDefault="006C7785" w:rsidP="006C7785"/>
    <w:p w14:paraId="705F5678" w14:textId="1E2F0EA3" w:rsidR="006C7785" w:rsidRPr="00E91F00" w:rsidRDefault="006C7785" w:rsidP="006C7785">
      <w:pPr>
        <w:spacing w:line="240" w:lineRule="auto"/>
        <w:rPr>
          <w:i/>
          <w:iCs/>
          <w:rPrChange w:id="3217" w:author="jonathan pritchard" w:date="2024-10-22T11:54:00Z" w16du:dateUtc="2024-10-22T10:54:00Z">
            <w:rPr>
              <w:color w:val="FF0000"/>
            </w:rPr>
          </w:rPrChange>
        </w:rPr>
      </w:pPr>
    </w:p>
    <w:p w14:paraId="1D61159E" w14:textId="77777777" w:rsidR="005160A8" w:rsidRDefault="005160A8" w:rsidP="006C7785">
      <w:pPr>
        <w:rPr>
          <w:ins w:id="3218" w:author="jonathan pritchard" w:date="2024-10-22T11:53:00Z" w16du:dateUtc="2024-10-22T10:53:00Z"/>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5160A8" w:rsidRPr="004065B1" w14:paraId="08137287" w14:textId="77777777" w:rsidTr="00547B35">
        <w:trPr>
          <w:trHeight w:val="454"/>
          <w:tblHeader/>
          <w:ins w:id="3219" w:author="jonathan pritchard" w:date="2024-10-22T11:53:00Z"/>
        </w:trPr>
        <w:tc>
          <w:tcPr>
            <w:tcW w:w="2381" w:type="dxa"/>
            <w:shd w:val="clear" w:color="auto" w:fill="E5B8B7" w:themeFill="accent2" w:themeFillTint="66"/>
            <w:vAlign w:val="center"/>
          </w:tcPr>
          <w:p w14:paraId="4EF00B8F" w14:textId="77777777" w:rsidR="005160A8" w:rsidRPr="004065B1" w:rsidRDefault="005160A8" w:rsidP="00A81079">
            <w:pPr>
              <w:rPr>
                <w:ins w:id="3220" w:author="jonathan pritchard" w:date="2024-10-22T11:53:00Z" w16du:dateUtc="2024-10-22T10:53:00Z"/>
              </w:rPr>
            </w:pPr>
            <w:ins w:id="3221" w:author="jonathan pritchard" w:date="2024-10-22T11:53:00Z" w16du:dateUtc="2024-10-22T10:53:00Z">
              <w:r w:rsidRPr="000A066E">
                <w:rPr>
                  <w:b/>
                </w:rPr>
                <w:t>Test Reference</w:t>
              </w:r>
            </w:ins>
          </w:p>
        </w:tc>
        <w:tc>
          <w:tcPr>
            <w:tcW w:w="2381" w:type="dxa"/>
            <w:shd w:val="clear" w:color="auto" w:fill="FFFFFF" w:themeFill="background1"/>
            <w:vAlign w:val="center"/>
          </w:tcPr>
          <w:p w14:paraId="69F8546C" w14:textId="08B69F9D" w:rsidR="005160A8" w:rsidRPr="004065B1" w:rsidRDefault="00157C88" w:rsidP="00A81079">
            <w:pPr>
              <w:rPr>
                <w:ins w:id="3222" w:author="jonathan pritchard" w:date="2024-10-22T11:53:00Z" w16du:dateUtc="2024-10-22T10:53:00Z"/>
              </w:rPr>
            </w:pPr>
            <w:ins w:id="3223" w:author="jonathan pritchard" w:date="2024-10-22T11:53:00Z" w16du:dateUtc="2024-10-22T10:53:00Z">
              <w:r>
                <w:t>Language Selections</w:t>
              </w:r>
            </w:ins>
          </w:p>
        </w:tc>
        <w:tc>
          <w:tcPr>
            <w:tcW w:w="2382" w:type="dxa"/>
            <w:shd w:val="clear" w:color="auto" w:fill="E5B8B7" w:themeFill="accent2" w:themeFillTint="66"/>
            <w:vAlign w:val="center"/>
          </w:tcPr>
          <w:p w14:paraId="76CBAD84" w14:textId="77777777" w:rsidR="005160A8" w:rsidRPr="004065B1" w:rsidRDefault="005160A8" w:rsidP="00A81079">
            <w:pPr>
              <w:rPr>
                <w:ins w:id="3224" w:author="jonathan pritchard" w:date="2024-10-22T11:53:00Z" w16du:dateUtc="2024-10-22T10:53:00Z"/>
              </w:rPr>
            </w:pPr>
            <w:ins w:id="3225" w:author="jonathan pritchard" w:date="2024-10-22T11:53:00Z" w16du:dateUtc="2024-10-22T10:53:00Z">
              <w:r w:rsidRPr="000A066E">
                <w:rPr>
                  <w:b/>
                </w:rPr>
                <w:t>IHO Reference</w:t>
              </w:r>
            </w:ins>
          </w:p>
        </w:tc>
        <w:tc>
          <w:tcPr>
            <w:tcW w:w="2382" w:type="dxa"/>
            <w:shd w:val="clear" w:color="auto" w:fill="FFFFFF" w:themeFill="background1"/>
            <w:vAlign w:val="center"/>
          </w:tcPr>
          <w:p w14:paraId="7ECC8B93" w14:textId="47B57030" w:rsidR="005160A8" w:rsidRPr="004065B1" w:rsidRDefault="00547B35" w:rsidP="00A81079">
            <w:pPr>
              <w:jc w:val="left"/>
              <w:rPr>
                <w:ins w:id="3226" w:author="jonathan pritchard" w:date="2024-10-22T11:53:00Z" w16du:dateUtc="2024-10-22T10:53:00Z"/>
              </w:rPr>
            </w:pPr>
            <w:r>
              <w:t>S-98 10.3</w:t>
            </w:r>
          </w:p>
        </w:tc>
      </w:tr>
      <w:tr w:rsidR="005160A8" w14:paraId="1A7AB0C0" w14:textId="77777777" w:rsidTr="00A81079">
        <w:trPr>
          <w:tblHeader/>
          <w:ins w:id="3227" w:author="jonathan pritchard" w:date="2024-10-22T11:53:00Z"/>
        </w:trPr>
        <w:tc>
          <w:tcPr>
            <w:tcW w:w="9526" w:type="dxa"/>
            <w:gridSpan w:val="4"/>
            <w:shd w:val="clear" w:color="auto" w:fill="E5B8B7" w:themeFill="accent2" w:themeFillTint="66"/>
            <w:vAlign w:val="center"/>
          </w:tcPr>
          <w:p w14:paraId="6D1D5CB6" w14:textId="77777777" w:rsidR="005160A8" w:rsidRDefault="005160A8" w:rsidP="00A81079">
            <w:pPr>
              <w:rPr>
                <w:ins w:id="3228" w:author="jonathan pritchard" w:date="2024-10-22T11:53:00Z" w16du:dateUtc="2024-10-22T10:53:00Z"/>
              </w:rPr>
            </w:pPr>
            <w:ins w:id="3229" w:author="jonathan pritchard" w:date="2024-10-22T11:53:00Z" w16du:dateUtc="2024-10-22T10:53:00Z">
              <w:r w:rsidRPr="000A066E">
                <w:rPr>
                  <w:b/>
                </w:rPr>
                <w:t>Test description</w:t>
              </w:r>
            </w:ins>
          </w:p>
        </w:tc>
      </w:tr>
      <w:tr w:rsidR="005160A8" w:rsidRPr="005D2431" w14:paraId="7B0E4866" w14:textId="77777777" w:rsidTr="00A81079">
        <w:trPr>
          <w:tblHeader/>
          <w:ins w:id="3230" w:author="jonathan pritchard" w:date="2024-10-22T11:53:00Z"/>
        </w:trPr>
        <w:tc>
          <w:tcPr>
            <w:tcW w:w="9526" w:type="dxa"/>
            <w:gridSpan w:val="4"/>
            <w:vAlign w:val="center"/>
          </w:tcPr>
          <w:p w14:paraId="6FDD3460" w14:textId="77777777" w:rsidR="005D6A2A" w:rsidRDefault="005D6A2A" w:rsidP="005D6A2A">
            <w:pPr>
              <w:rPr>
                <w:i/>
              </w:rPr>
            </w:pPr>
          </w:p>
          <w:p w14:paraId="435CDEE1" w14:textId="7C5D44BC" w:rsidR="005D6A2A" w:rsidRDefault="007313BA" w:rsidP="005D6A2A">
            <w:pPr>
              <w:rPr>
                <w:iCs/>
              </w:rPr>
            </w:pPr>
            <w:r>
              <w:rPr>
                <w:iCs/>
              </w:rPr>
              <w:t>Multiple language preferences are now mandatory in S-100 ECDIS under S-98:</w:t>
            </w:r>
          </w:p>
          <w:p w14:paraId="4FDAD964" w14:textId="77777777" w:rsidR="007313BA" w:rsidRPr="007313BA" w:rsidRDefault="007313BA" w:rsidP="005D6A2A">
            <w:pPr>
              <w:rPr>
                <w:iCs/>
              </w:rPr>
            </w:pPr>
          </w:p>
          <w:p w14:paraId="13A2FCD0" w14:textId="28052C81" w:rsidR="005160A8" w:rsidRDefault="00157C88" w:rsidP="00A81079">
            <w:pPr>
              <w:pStyle w:val="ListParagraph"/>
              <w:numPr>
                <w:ilvl w:val="0"/>
                <w:numId w:val="84"/>
              </w:numPr>
              <w:rPr>
                <w:ins w:id="3231" w:author="jonathan pritchard" w:date="2024-10-22T11:53:00Z" w16du:dateUtc="2024-10-22T10:53:00Z"/>
                <w:i/>
              </w:rPr>
            </w:pPr>
            <w:ins w:id="3232" w:author="jonathan pritchard" w:date="2024-10-22T11:53:00Z" w16du:dateUtc="2024-10-22T10:53:00Z">
              <w:r>
                <w:rPr>
                  <w:i/>
                </w:rPr>
                <w:t xml:space="preserve">New tests for </w:t>
              </w:r>
              <w:proofErr w:type="spellStart"/>
              <w:r>
                <w:rPr>
                  <w:i/>
                </w:rPr>
                <w:t>nameUsage</w:t>
              </w:r>
            </w:ins>
            <w:proofErr w:type="spellEnd"/>
            <w:r w:rsidR="005D6A2A">
              <w:rPr>
                <w:i/>
              </w:rPr>
              <w:t xml:space="preserve"> values</w:t>
            </w:r>
          </w:p>
          <w:p w14:paraId="6D82679C" w14:textId="77777777" w:rsidR="00157C88" w:rsidRDefault="00157C88" w:rsidP="00A81079">
            <w:pPr>
              <w:pStyle w:val="ListParagraph"/>
              <w:numPr>
                <w:ilvl w:val="0"/>
                <w:numId w:val="84"/>
              </w:numPr>
              <w:rPr>
                <w:ins w:id="3233" w:author="jonathan pritchard" w:date="2024-10-22T11:53:00Z" w16du:dateUtc="2024-10-22T10:53:00Z"/>
                <w:i/>
              </w:rPr>
            </w:pPr>
            <w:ins w:id="3234" w:author="jonathan pritchard" w:date="2024-10-22T11:53:00Z" w16du:dateUtc="2024-10-22T10:53:00Z">
              <w:r>
                <w:rPr>
                  <w:i/>
                </w:rPr>
                <w:t>Set user preference list</w:t>
              </w:r>
            </w:ins>
          </w:p>
          <w:p w14:paraId="7D199CA1" w14:textId="1F97AA88" w:rsidR="00157C88" w:rsidRDefault="00157C88" w:rsidP="00A81079">
            <w:pPr>
              <w:pStyle w:val="ListParagraph"/>
              <w:numPr>
                <w:ilvl w:val="0"/>
                <w:numId w:val="84"/>
              </w:numPr>
              <w:rPr>
                <w:ins w:id="3235" w:author="jonathan pritchard" w:date="2024-10-22T11:54:00Z" w16du:dateUtc="2024-10-22T10:54:00Z"/>
                <w:i/>
              </w:rPr>
            </w:pPr>
            <w:ins w:id="3236" w:author="jonathan pritchard" w:date="2024-10-22T11:53:00Z" w16du:dateUtc="2024-10-22T10:53:00Z">
              <w:r>
                <w:rPr>
                  <w:i/>
                </w:rPr>
                <w:t>Show dis</w:t>
              </w:r>
            </w:ins>
            <w:ins w:id="3237" w:author="jonathan pritchard" w:date="2024-10-22T11:54:00Z" w16du:dateUtc="2024-10-22T10:54:00Z">
              <w:r>
                <w:rPr>
                  <w:i/>
                </w:rPr>
                <w:t>play</w:t>
              </w:r>
            </w:ins>
            <w:r w:rsidR="007313BA">
              <w:rPr>
                <w:i/>
              </w:rPr>
              <w:t>. Need to note multiple languages in labels on screen</w:t>
            </w:r>
          </w:p>
          <w:p w14:paraId="41762B0D" w14:textId="77777777" w:rsidR="00157C88" w:rsidRDefault="00157C88" w:rsidP="00A81079">
            <w:pPr>
              <w:pStyle w:val="ListParagraph"/>
              <w:numPr>
                <w:ilvl w:val="0"/>
                <w:numId w:val="84"/>
              </w:numPr>
              <w:rPr>
                <w:ins w:id="3238" w:author="jonathan pritchard" w:date="2024-10-22T11:54:00Z" w16du:dateUtc="2024-10-22T10:54:00Z"/>
                <w:i/>
              </w:rPr>
            </w:pPr>
            <w:ins w:id="3239" w:author="jonathan pritchard" w:date="2024-10-22T11:54:00Z" w16du:dateUtc="2024-10-22T10:54:00Z">
              <w:r>
                <w:rPr>
                  <w:i/>
                </w:rPr>
                <w:t>Change preference ?</w:t>
              </w:r>
            </w:ins>
          </w:p>
          <w:p w14:paraId="03DBFEC2" w14:textId="24C36C16" w:rsidR="00157C88" w:rsidRPr="007313BA" w:rsidRDefault="00157C88" w:rsidP="00DB1532">
            <w:pPr>
              <w:pStyle w:val="ListParagraph"/>
              <w:numPr>
                <w:ilvl w:val="0"/>
                <w:numId w:val="84"/>
              </w:numPr>
              <w:rPr>
                <w:ins w:id="3240" w:author="jonathan pritchard" w:date="2024-10-23T10:04:00Z" w16du:dateUtc="2024-10-23T09:04:00Z"/>
                <w:i/>
              </w:rPr>
            </w:pPr>
            <w:ins w:id="3241" w:author="jonathan pritchard" w:date="2024-10-22T11:54:00Z" w16du:dateUtc="2024-10-22T10:54:00Z">
              <w:r w:rsidRPr="007313BA">
                <w:rPr>
                  <w:i/>
                </w:rPr>
                <w:t>Also make sure default edge case is included. This will require multiple features</w:t>
              </w:r>
            </w:ins>
            <w:r w:rsidR="007313BA">
              <w:rPr>
                <w:i/>
              </w:rPr>
              <w:t xml:space="preserve"> and multiple languages. Also include cases where no </w:t>
            </w:r>
            <w:proofErr w:type="spellStart"/>
            <w:r w:rsidR="007313BA">
              <w:rPr>
                <w:i/>
              </w:rPr>
              <w:t>nameUsage</w:t>
            </w:r>
            <w:proofErr w:type="spellEnd"/>
            <w:r w:rsidR="007313BA">
              <w:rPr>
                <w:i/>
              </w:rPr>
              <w:t xml:space="preserve"> is given (a default). </w:t>
            </w:r>
          </w:p>
          <w:p w14:paraId="1511D857" w14:textId="648B1B5A" w:rsidR="0099359B" w:rsidRDefault="0099359B" w:rsidP="00A81079">
            <w:pPr>
              <w:pStyle w:val="ListParagraph"/>
              <w:numPr>
                <w:ilvl w:val="0"/>
                <w:numId w:val="84"/>
              </w:numPr>
              <w:rPr>
                <w:i/>
              </w:rPr>
            </w:pPr>
            <w:ins w:id="3242" w:author="jonathan pritchard" w:date="2024-10-23T10:04:00Z" w16du:dateUtc="2024-10-23T09:04:00Z">
              <w:r>
                <w:rPr>
                  <w:i/>
                </w:rPr>
                <w:t xml:space="preserve">Also include </w:t>
              </w:r>
              <w:proofErr w:type="spellStart"/>
              <w:r>
                <w:rPr>
                  <w:i/>
                </w:rPr>
                <w:t>information.text</w:t>
              </w:r>
              <w:proofErr w:type="spellEnd"/>
              <w:r>
                <w:rPr>
                  <w:i/>
                </w:rPr>
                <w:t xml:space="preserve"> and </w:t>
              </w:r>
              <w:proofErr w:type="spellStart"/>
              <w:r>
                <w:rPr>
                  <w:i/>
                </w:rPr>
                <w:t>picrep</w:t>
              </w:r>
              <w:proofErr w:type="spellEnd"/>
              <w:r>
                <w:rPr>
                  <w:i/>
                </w:rPr>
                <w:t xml:space="preserve"> which have language preferences as well.</w:t>
              </w:r>
            </w:ins>
            <w:r w:rsidR="007313BA">
              <w:rPr>
                <w:i/>
              </w:rPr>
              <w:t xml:space="preserve"> A check of the S-101 FC should be done to ensure all cases are captured.</w:t>
            </w:r>
          </w:p>
          <w:p w14:paraId="0D14C9D1" w14:textId="77777777" w:rsidR="007313BA" w:rsidRDefault="007313BA" w:rsidP="007313BA">
            <w:pPr>
              <w:rPr>
                <w:i/>
              </w:rPr>
            </w:pPr>
          </w:p>
          <w:p w14:paraId="3AEB970B" w14:textId="176A475B" w:rsidR="007313BA" w:rsidRPr="007313BA" w:rsidRDefault="007313BA" w:rsidP="007313BA">
            <w:pPr>
              <w:rPr>
                <w:ins w:id="3243" w:author="jonathan pritchard" w:date="2024-10-22T11:53:00Z" w16du:dateUtc="2024-10-22T10:53:00Z"/>
                <w:i/>
              </w:rPr>
            </w:pPr>
          </w:p>
        </w:tc>
      </w:tr>
    </w:tbl>
    <w:p w14:paraId="3610BB6A" w14:textId="77777777" w:rsidR="005160A8" w:rsidRDefault="005160A8" w:rsidP="006C7785">
      <w:pPr>
        <w:rPr>
          <w:ins w:id="3244" w:author="jonathan pritchard" w:date="2024-10-22T11:53:00Z" w16du:dateUtc="2024-10-22T10:53:00Z"/>
        </w:rPr>
      </w:pPr>
    </w:p>
    <w:p w14:paraId="163AB0AF" w14:textId="007301D9" w:rsidR="00FC62DF" w:rsidRPr="001C1BE9" w:rsidRDefault="00FC62DF" w:rsidP="00FC62DF">
      <w:pPr>
        <w:pStyle w:val="Heading3"/>
      </w:pPr>
      <w:r>
        <w:br w:type="page"/>
      </w:r>
      <w:bookmarkStart w:id="3245" w:name="_Toc189647866"/>
      <w:r>
        <w:lastRenderedPageBreak/>
        <w:t>Use of language packs.</w:t>
      </w:r>
      <w:bookmarkEnd w:id="3245"/>
    </w:p>
    <w:p w14:paraId="51F3A7BA" w14:textId="0E1BC13E" w:rsidR="006C7785" w:rsidRPr="001C1BE9" w:rsidRDefault="006C7785" w:rsidP="00FC62D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6C7785" w14:paraId="4879AC0E" w14:textId="77777777" w:rsidTr="007313BA">
        <w:trPr>
          <w:trHeight w:val="454"/>
          <w:tblHeader/>
        </w:trPr>
        <w:tc>
          <w:tcPr>
            <w:tcW w:w="2381" w:type="dxa"/>
            <w:shd w:val="clear" w:color="auto" w:fill="BFBFBF" w:themeFill="background1" w:themeFillShade="BF"/>
            <w:vAlign w:val="center"/>
          </w:tcPr>
          <w:p w14:paraId="0B7663BD" w14:textId="316631EB" w:rsidR="006C7785" w:rsidRPr="00360A59" w:rsidRDefault="006C7785" w:rsidP="00380FCD">
            <w:pPr>
              <w:rPr>
                <w:rFonts w:cs="Arial"/>
              </w:rPr>
            </w:pPr>
            <w:r w:rsidRPr="00360A59">
              <w:rPr>
                <w:rFonts w:cs="Arial"/>
                <w:b/>
              </w:rPr>
              <w:t>Test Referenc</w:t>
            </w:r>
            <w:r w:rsidR="00E72BE6">
              <w:rPr>
                <w:rFonts w:cs="Arial"/>
                <w:b/>
              </w:rPr>
              <w:t>e</w:t>
            </w:r>
          </w:p>
        </w:tc>
        <w:tc>
          <w:tcPr>
            <w:tcW w:w="2381" w:type="dxa"/>
            <w:shd w:val="clear" w:color="auto" w:fill="FFFFFF" w:themeFill="background1"/>
            <w:vAlign w:val="center"/>
          </w:tcPr>
          <w:p w14:paraId="57DD02FB" w14:textId="77777777" w:rsidR="006C7785" w:rsidRPr="00360A59" w:rsidRDefault="006C7785" w:rsidP="00380FCD">
            <w:pPr>
              <w:rPr>
                <w:rFonts w:cs="Arial"/>
              </w:rPr>
            </w:pPr>
            <w:proofErr w:type="spellStart"/>
            <w:r w:rsidRPr="00360A59">
              <w:rPr>
                <w:rFonts w:cs="Arial"/>
              </w:rPr>
              <w:t>LanguagePacks</w:t>
            </w:r>
            <w:proofErr w:type="spellEnd"/>
          </w:p>
        </w:tc>
        <w:tc>
          <w:tcPr>
            <w:tcW w:w="2382" w:type="dxa"/>
            <w:shd w:val="clear" w:color="auto" w:fill="BFBFBF" w:themeFill="background1" w:themeFillShade="BF"/>
            <w:vAlign w:val="center"/>
          </w:tcPr>
          <w:p w14:paraId="54C82F4C" w14:textId="77777777" w:rsidR="006C7785" w:rsidRPr="00360A59" w:rsidRDefault="006C7785" w:rsidP="00380FCD">
            <w:pPr>
              <w:rPr>
                <w:rFonts w:cs="Arial"/>
              </w:rPr>
            </w:pPr>
            <w:r w:rsidRPr="00360A59">
              <w:rPr>
                <w:rFonts w:cs="Arial"/>
                <w:b/>
              </w:rPr>
              <w:t>IHO Reference</w:t>
            </w:r>
          </w:p>
        </w:tc>
        <w:tc>
          <w:tcPr>
            <w:tcW w:w="2382" w:type="dxa"/>
            <w:shd w:val="clear" w:color="auto" w:fill="FFFFFF" w:themeFill="background1"/>
            <w:vAlign w:val="center"/>
          </w:tcPr>
          <w:p w14:paraId="7C5AF519" w14:textId="3549FED4" w:rsidR="006C7785" w:rsidRPr="00547B35" w:rsidRDefault="006C7785" w:rsidP="00547B35">
            <w:pPr>
              <w:spacing w:line="240" w:lineRule="auto"/>
              <w:rPr>
                <w:rFonts w:cs="Arial"/>
                <w:color w:val="000000"/>
              </w:rPr>
            </w:pPr>
            <w:r w:rsidRPr="00360A59">
              <w:rPr>
                <w:rFonts w:cs="Arial"/>
                <w:color w:val="000000"/>
              </w:rPr>
              <w:t>S-</w:t>
            </w:r>
            <w:r w:rsidR="00547B35">
              <w:rPr>
                <w:rFonts w:cs="Arial"/>
                <w:color w:val="000000"/>
              </w:rPr>
              <w:t>98 15.1</w:t>
            </w:r>
          </w:p>
        </w:tc>
      </w:tr>
      <w:tr w:rsidR="006C7785" w14:paraId="35989C95" w14:textId="77777777" w:rsidTr="007313BA">
        <w:trPr>
          <w:tblHeader/>
        </w:trPr>
        <w:tc>
          <w:tcPr>
            <w:tcW w:w="9526" w:type="dxa"/>
            <w:gridSpan w:val="4"/>
            <w:shd w:val="clear" w:color="auto" w:fill="BFBFBF" w:themeFill="background1" w:themeFillShade="BF"/>
            <w:vAlign w:val="center"/>
          </w:tcPr>
          <w:p w14:paraId="7ECA652E" w14:textId="77777777" w:rsidR="006C7785" w:rsidRPr="00360A59" w:rsidRDefault="006C7785" w:rsidP="00380FCD">
            <w:pPr>
              <w:rPr>
                <w:rFonts w:cs="Arial"/>
              </w:rPr>
            </w:pPr>
            <w:r w:rsidRPr="00360A59">
              <w:rPr>
                <w:rFonts w:cs="Arial"/>
                <w:b/>
              </w:rPr>
              <w:t>Test description</w:t>
            </w:r>
          </w:p>
        </w:tc>
      </w:tr>
      <w:tr w:rsidR="006C7785" w14:paraId="3662B894" w14:textId="77777777" w:rsidTr="00380FCD">
        <w:trPr>
          <w:tblHeader/>
        </w:trPr>
        <w:tc>
          <w:tcPr>
            <w:tcW w:w="9526" w:type="dxa"/>
            <w:gridSpan w:val="4"/>
            <w:vAlign w:val="center"/>
          </w:tcPr>
          <w:p w14:paraId="3ABBD82C" w14:textId="77777777" w:rsidR="006C7785" w:rsidRPr="00360A59" w:rsidRDefault="006C7785" w:rsidP="00380FCD">
            <w:pPr>
              <w:rPr>
                <w:rFonts w:cs="Arial"/>
                <w:i/>
              </w:rPr>
            </w:pPr>
          </w:p>
          <w:p w14:paraId="5360D3DE" w14:textId="77777777" w:rsidR="006C7785" w:rsidRDefault="006C7785" w:rsidP="00380FCD">
            <w:pPr>
              <w:rPr>
                <w:rFonts w:cs="Arial"/>
                <w:i/>
              </w:rPr>
            </w:pPr>
            <w:r w:rsidRPr="00360A59">
              <w:rPr>
                <w:rFonts w:cs="Arial"/>
                <w:i/>
              </w:rPr>
              <w:t>This test ensures the ECDIS is capable of displaying text and catalogue entries in multiple languages.</w:t>
            </w:r>
          </w:p>
          <w:p w14:paraId="046AAF75" w14:textId="77777777" w:rsidR="007313BA" w:rsidRDefault="007313BA" w:rsidP="00380FCD">
            <w:pPr>
              <w:rPr>
                <w:rFonts w:cs="Arial"/>
                <w:i/>
              </w:rPr>
            </w:pPr>
          </w:p>
          <w:p w14:paraId="3E2B41C1" w14:textId="02904C3C" w:rsidR="007313BA" w:rsidRPr="007313BA" w:rsidRDefault="007313BA" w:rsidP="00380FCD">
            <w:pPr>
              <w:rPr>
                <w:rFonts w:cs="Arial"/>
                <w:b/>
                <w:bCs/>
                <w:i/>
              </w:rPr>
            </w:pPr>
            <w:r>
              <w:rPr>
                <w:rFonts w:cs="Arial"/>
                <w:b/>
                <w:bCs/>
                <w:i/>
              </w:rPr>
              <w:t>This is likely to be using the S-124 language pack (currently under development)</w:t>
            </w:r>
          </w:p>
          <w:p w14:paraId="44ACDB37" w14:textId="77777777" w:rsidR="006C7785" w:rsidRPr="00360A59" w:rsidRDefault="006C7785" w:rsidP="00380FCD">
            <w:pPr>
              <w:rPr>
                <w:rFonts w:cs="Arial"/>
                <w:i/>
              </w:rPr>
            </w:pPr>
          </w:p>
        </w:tc>
      </w:tr>
      <w:tr w:rsidR="006C7785" w14:paraId="065099D9" w14:textId="77777777" w:rsidTr="007313BA">
        <w:trPr>
          <w:tblHeader/>
        </w:trPr>
        <w:tc>
          <w:tcPr>
            <w:tcW w:w="9526" w:type="dxa"/>
            <w:gridSpan w:val="4"/>
            <w:shd w:val="clear" w:color="auto" w:fill="BFBFBF" w:themeFill="background1" w:themeFillShade="BF"/>
            <w:vAlign w:val="center"/>
          </w:tcPr>
          <w:p w14:paraId="044FD951" w14:textId="77777777" w:rsidR="006C7785" w:rsidRPr="00360A59" w:rsidRDefault="006C7785" w:rsidP="007313BA">
            <w:pPr>
              <w:jc w:val="center"/>
              <w:rPr>
                <w:rFonts w:cs="Arial"/>
              </w:rPr>
            </w:pPr>
            <w:r w:rsidRPr="00360A59">
              <w:rPr>
                <w:rFonts w:cs="Arial"/>
                <w:b/>
              </w:rPr>
              <w:t>Setup</w:t>
            </w:r>
          </w:p>
        </w:tc>
      </w:tr>
      <w:tr w:rsidR="006C7785" w14:paraId="4A05C168" w14:textId="77777777" w:rsidTr="00380FCD">
        <w:trPr>
          <w:tblHeader/>
        </w:trPr>
        <w:tc>
          <w:tcPr>
            <w:tcW w:w="9526" w:type="dxa"/>
            <w:gridSpan w:val="4"/>
            <w:vAlign w:val="center"/>
          </w:tcPr>
          <w:p w14:paraId="5D2ACDC2" w14:textId="77777777" w:rsidR="006C7785" w:rsidRPr="00360A59" w:rsidRDefault="006C7785" w:rsidP="00380FCD">
            <w:pPr>
              <w:rPr>
                <w:rFonts w:cs="Arial"/>
                <w:i/>
              </w:rPr>
            </w:pPr>
          </w:p>
          <w:p w14:paraId="4E246098" w14:textId="77777777" w:rsidR="006C7785" w:rsidRPr="00360A59" w:rsidRDefault="006C7785" w:rsidP="006C7785">
            <w:pPr>
              <w:pStyle w:val="ListParagraph"/>
              <w:numPr>
                <w:ilvl w:val="0"/>
                <w:numId w:val="51"/>
              </w:numPr>
              <w:jc w:val="left"/>
              <w:rPr>
                <w:rFonts w:cs="Arial"/>
                <w:i/>
              </w:rPr>
            </w:pPr>
            <w:r w:rsidRPr="00360A59">
              <w:rPr>
                <w:rFonts w:cs="Arial"/>
                <w:i/>
              </w:rPr>
              <w:t xml:space="preserve">Load exchange set </w:t>
            </w:r>
            <w:proofErr w:type="spellStart"/>
            <w:r w:rsidRPr="00360A59">
              <w:rPr>
                <w:rFonts w:cs="Arial"/>
                <w:b/>
                <w:bCs/>
                <w:i/>
              </w:rPr>
              <w:t>InitialPowerUp</w:t>
            </w:r>
            <w:proofErr w:type="spellEnd"/>
          </w:p>
          <w:p w14:paraId="649A8E3E" w14:textId="77777777" w:rsidR="006C7785" w:rsidRPr="00360A59" w:rsidRDefault="006C7785" w:rsidP="006C7785">
            <w:pPr>
              <w:pStyle w:val="ListParagraph"/>
              <w:numPr>
                <w:ilvl w:val="0"/>
                <w:numId w:val="51"/>
              </w:numPr>
              <w:jc w:val="left"/>
              <w:rPr>
                <w:rFonts w:cs="Arial"/>
                <w:i/>
              </w:rPr>
            </w:pPr>
            <w:r w:rsidRPr="00360A59">
              <w:rPr>
                <w:rFonts w:cs="Arial"/>
                <w:i/>
              </w:rPr>
              <w:t xml:space="preserve">Load exchange set </w:t>
            </w:r>
            <w:proofErr w:type="spellStart"/>
            <w:r w:rsidRPr="00360A59">
              <w:rPr>
                <w:rFonts w:cs="Arial"/>
                <w:b/>
                <w:bCs/>
                <w:i/>
              </w:rPr>
              <w:t>LanguagePacks</w:t>
            </w:r>
            <w:proofErr w:type="spellEnd"/>
          </w:p>
          <w:p w14:paraId="184FD75D" w14:textId="77777777" w:rsidR="006C7785" w:rsidRPr="00360A59" w:rsidRDefault="006C7785" w:rsidP="00380FCD">
            <w:pPr>
              <w:rPr>
                <w:rFonts w:cs="Arial"/>
                <w:i/>
              </w:rPr>
            </w:pPr>
          </w:p>
        </w:tc>
      </w:tr>
      <w:tr w:rsidR="006C7785" w14:paraId="0C58C5E4" w14:textId="77777777" w:rsidTr="007313BA">
        <w:trPr>
          <w:tblHeader/>
        </w:trPr>
        <w:tc>
          <w:tcPr>
            <w:tcW w:w="9526" w:type="dxa"/>
            <w:gridSpan w:val="4"/>
            <w:shd w:val="clear" w:color="auto" w:fill="BFBFBF" w:themeFill="background1" w:themeFillShade="BF"/>
            <w:vAlign w:val="center"/>
          </w:tcPr>
          <w:p w14:paraId="59D99C94" w14:textId="77777777" w:rsidR="006C7785" w:rsidRPr="00360A59" w:rsidRDefault="006C7785" w:rsidP="007313BA">
            <w:pPr>
              <w:jc w:val="center"/>
              <w:rPr>
                <w:rFonts w:cs="Arial"/>
              </w:rPr>
            </w:pPr>
            <w:r w:rsidRPr="00360A59">
              <w:rPr>
                <w:rFonts w:cs="Arial"/>
                <w:b/>
              </w:rPr>
              <w:t>Action</w:t>
            </w:r>
          </w:p>
        </w:tc>
      </w:tr>
      <w:tr w:rsidR="006C7785" w14:paraId="681A4F19" w14:textId="77777777" w:rsidTr="00380FCD">
        <w:trPr>
          <w:tblHeader/>
        </w:trPr>
        <w:tc>
          <w:tcPr>
            <w:tcW w:w="9526" w:type="dxa"/>
            <w:gridSpan w:val="4"/>
            <w:vAlign w:val="center"/>
          </w:tcPr>
          <w:p w14:paraId="44AC736D" w14:textId="77777777" w:rsidR="006C7785" w:rsidRPr="00360A59" w:rsidRDefault="006C7785" w:rsidP="00380FCD">
            <w:pPr>
              <w:rPr>
                <w:rFonts w:cs="Arial"/>
                <w:i/>
              </w:rPr>
            </w:pPr>
          </w:p>
          <w:p w14:paraId="26D4EDE6" w14:textId="77777777" w:rsidR="006C7785" w:rsidRPr="00360A59" w:rsidRDefault="006C7785" w:rsidP="00380FCD">
            <w:pPr>
              <w:rPr>
                <w:rFonts w:cs="Arial"/>
                <w:i/>
              </w:rPr>
            </w:pPr>
            <w:r w:rsidRPr="00360A59">
              <w:rPr>
                <w:rFonts w:cs="Arial"/>
                <w:i/>
              </w:rPr>
              <w:t>Centre the display on position 32°34.700’S  61° 22.300’E and then zoom in to a scale of 1:10 000.</w:t>
            </w:r>
          </w:p>
          <w:p w14:paraId="51B7471A" w14:textId="77777777" w:rsidR="006C7785" w:rsidRPr="00360A59" w:rsidRDefault="006C7785" w:rsidP="00380FCD">
            <w:pPr>
              <w:rPr>
                <w:rFonts w:cs="Arial"/>
                <w:i/>
              </w:rPr>
            </w:pPr>
          </w:p>
          <w:p w14:paraId="7F2F9346" w14:textId="77777777" w:rsidR="006C7785" w:rsidRPr="00360A59" w:rsidRDefault="006C7785" w:rsidP="00380FCD">
            <w:pPr>
              <w:rPr>
                <w:rFonts w:cs="Arial"/>
                <w:i/>
              </w:rPr>
            </w:pPr>
            <w:r w:rsidRPr="00360A59">
              <w:rPr>
                <w:rFonts w:cs="Arial"/>
                <w:i/>
              </w:rPr>
              <w:t>1. Observe the display</w:t>
            </w:r>
          </w:p>
          <w:p w14:paraId="5F31D4AC" w14:textId="77777777" w:rsidR="006C7785" w:rsidRPr="00360A59" w:rsidRDefault="006C7785" w:rsidP="00380FCD">
            <w:pPr>
              <w:rPr>
                <w:rFonts w:cs="Arial"/>
                <w:i/>
              </w:rPr>
            </w:pPr>
            <w:r w:rsidRPr="00360A59">
              <w:rPr>
                <w:rFonts w:cs="Arial"/>
                <w:i/>
              </w:rPr>
              <w:t>2.Select language setting “</w:t>
            </w:r>
            <w:proofErr w:type="spellStart"/>
            <w:r w:rsidRPr="00360A59">
              <w:rPr>
                <w:rFonts w:cs="Arial"/>
                <w:i/>
              </w:rPr>
              <w:t>fra</w:t>
            </w:r>
            <w:proofErr w:type="spellEnd"/>
            <w:r w:rsidRPr="00360A59">
              <w:rPr>
                <w:rFonts w:cs="Arial"/>
                <w:i/>
              </w:rPr>
              <w:t>”</w:t>
            </w:r>
          </w:p>
          <w:p w14:paraId="15B8A839" w14:textId="77777777" w:rsidR="006C7785" w:rsidRPr="00360A59" w:rsidRDefault="006C7785" w:rsidP="00380FCD">
            <w:pPr>
              <w:rPr>
                <w:rFonts w:cs="Arial"/>
                <w:i/>
              </w:rPr>
            </w:pPr>
          </w:p>
        </w:tc>
      </w:tr>
      <w:tr w:rsidR="006C7785" w14:paraId="031293C5" w14:textId="77777777" w:rsidTr="007313BA">
        <w:trPr>
          <w:tblHeader/>
        </w:trPr>
        <w:tc>
          <w:tcPr>
            <w:tcW w:w="9526" w:type="dxa"/>
            <w:gridSpan w:val="4"/>
            <w:shd w:val="clear" w:color="auto" w:fill="BFBFBF" w:themeFill="background1" w:themeFillShade="BF"/>
            <w:vAlign w:val="center"/>
          </w:tcPr>
          <w:p w14:paraId="54595B5B" w14:textId="77777777" w:rsidR="006C7785" w:rsidRPr="00360A59" w:rsidRDefault="006C7785" w:rsidP="007313BA">
            <w:pPr>
              <w:jc w:val="center"/>
              <w:rPr>
                <w:rFonts w:cs="Arial"/>
              </w:rPr>
            </w:pPr>
            <w:r w:rsidRPr="00360A59">
              <w:rPr>
                <w:rFonts w:cs="Arial"/>
                <w:b/>
              </w:rPr>
              <w:t>Results</w:t>
            </w:r>
          </w:p>
        </w:tc>
      </w:tr>
      <w:tr w:rsidR="006C7785" w14:paraId="7CAA21D6" w14:textId="77777777" w:rsidTr="00380FCD">
        <w:trPr>
          <w:tblHeader/>
        </w:trPr>
        <w:tc>
          <w:tcPr>
            <w:tcW w:w="9526" w:type="dxa"/>
            <w:gridSpan w:val="4"/>
            <w:vAlign w:val="center"/>
          </w:tcPr>
          <w:p w14:paraId="7ABB9AA5" w14:textId="77777777" w:rsidR="006C7785" w:rsidRPr="00360A59" w:rsidRDefault="006C7785" w:rsidP="00380FCD">
            <w:pPr>
              <w:rPr>
                <w:rFonts w:cs="Arial"/>
                <w:i/>
                <w:iCs/>
                <w:position w:val="-1"/>
                <w:lang w:val="en-US"/>
              </w:rPr>
            </w:pPr>
          </w:p>
          <w:p w14:paraId="0A28A0FC" w14:textId="77777777" w:rsidR="006C7785" w:rsidRPr="00360A59" w:rsidRDefault="006C7785" w:rsidP="00380FCD">
            <w:pPr>
              <w:rPr>
                <w:rFonts w:cs="Arial"/>
                <w:i/>
                <w:iCs/>
                <w:position w:val="-1"/>
                <w:lang w:val="en-US"/>
              </w:rPr>
            </w:pPr>
            <w:r w:rsidRPr="00360A59">
              <w:rPr>
                <w:rFonts w:cs="Arial"/>
                <w:i/>
                <w:iCs/>
                <w:position w:val="-1"/>
                <w:lang w:val="en-US"/>
              </w:rPr>
              <w:t xml:space="preserve">Verify </w:t>
            </w:r>
          </w:p>
          <w:p w14:paraId="53B4A376" w14:textId="77777777" w:rsidR="006C7785" w:rsidRPr="00360A59" w:rsidRDefault="006C7785" w:rsidP="00380FCD">
            <w:pPr>
              <w:rPr>
                <w:rFonts w:cs="Arial"/>
              </w:rPr>
            </w:pPr>
          </w:p>
          <w:p w14:paraId="53EFBD62" w14:textId="77777777" w:rsidR="006C7785" w:rsidRPr="00360A59" w:rsidRDefault="006C7785" w:rsidP="00380FCD">
            <w:pPr>
              <w:rPr>
                <w:rFonts w:cs="Arial"/>
              </w:rPr>
            </w:pPr>
            <w:r w:rsidRPr="00360A59">
              <w:rPr>
                <w:rFonts w:cs="Arial"/>
              </w:rPr>
              <w:t>1. Confirm that the pick report contains the following information:</w:t>
            </w:r>
          </w:p>
          <w:p w14:paraId="2F413870" w14:textId="77777777" w:rsidR="006C7785" w:rsidRPr="00360A59" w:rsidRDefault="006C7785" w:rsidP="00380FCD">
            <w:pPr>
              <w:rPr>
                <w:rFonts w:cs="Arial"/>
                <w:b/>
                <w:bCs/>
              </w:rPr>
            </w:pPr>
            <w:r w:rsidRPr="00360A59">
              <w:rPr>
                <w:rFonts w:cs="Arial"/>
              </w:rPr>
              <w:t>[</w:t>
            </w:r>
            <w:r w:rsidRPr="00360A59">
              <w:rPr>
                <w:rFonts w:cs="Arial"/>
                <w:b/>
                <w:bCs/>
              </w:rPr>
              <w:t>TBD]</w:t>
            </w:r>
          </w:p>
          <w:p w14:paraId="741EE060" w14:textId="77777777" w:rsidR="006C7785" w:rsidRPr="00360A59" w:rsidRDefault="006C7785" w:rsidP="00380FCD">
            <w:pPr>
              <w:rPr>
                <w:rFonts w:cs="Arial"/>
                <w:b/>
                <w:bCs/>
              </w:rPr>
            </w:pPr>
          </w:p>
          <w:p w14:paraId="5F92ABD9" w14:textId="77777777" w:rsidR="006C7785" w:rsidRPr="00360A59" w:rsidRDefault="006C7785" w:rsidP="00380FCD">
            <w:pPr>
              <w:rPr>
                <w:rFonts w:cs="Arial"/>
              </w:rPr>
            </w:pPr>
            <w:r w:rsidRPr="00360A59">
              <w:rPr>
                <w:rFonts w:cs="Arial"/>
              </w:rPr>
              <w:t>2. After selecting language “</w:t>
            </w:r>
            <w:proofErr w:type="spellStart"/>
            <w:r w:rsidRPr="00360A59">
              <w:rPr>
                <w:rFonts w:cs="Arial"/>
              </w:rPr>
              <w:t>fra</w:t>
            </w:r>
            <w:proofErr w:type="spellEnd"/>
            <w:r w:rsidRPr="00360A59">
              <w:rPr>
                <w:rFonts w:cs="Arial"/>
              </w:rPr>
              <w:t>” confirm that the pick report contains the following information:</w:t>
            </w:r>
          </w:p>
          <w:p w14:paraId="18D7901B" w14:textId="77777777" w:rsidR="006C7785" w:rsidRPr="00360A59" w:rsidRDefault="006C7785" w:rsidP="00380FCD">
            <w:pPr>
              <w:rPr>
                <w:rFonts w:cs="Arial"/>
                <w:b/>
                <w:bCs/>
              </w:rPr>
            </w:pPr>
            <w:r w:rsidRPr="00360A59">
              <w:rPr>
                <w:rFonts w:cs="Arial"/>
              </w:rPr>
              <w:t>[</w:t>
            </w:r>
            <w:r w:rsidRPr="00360A59">
              <w:rPr>
                <w:rFonts w:cs="Arial"/>
                <w:b/>
                <w:bCs/>
              </w:rPr>
              <w:t>TBD]</w:t>
            </w:r>
          </w:p>
          <w:p w14:paraId="20C02158" w14:textId="77777777" w:rsidR="006C7785" w:rsidRPr="00360A59" w:rsidRDefault="006C7785" w:rsidP="00380FCD">
            <w:pPr>
              <w:rPr>
                <w:rFonts w:cs="Arial"/>
              </w:rPr>
            </w:pPr>
            <w:r w:rsidRPr="00360A59">
              <w:rPr>
                <w:rFonts w:cs="Arial"/>
              </w:rPr>
              <w:t xml:space="preserve"> </w:t>
            </w:r>
          </w:p>
          <w:p w14:paraId="05CBF607" w14:textId="77777777" w:rsidR="006C7785" w:rsidRPr="00360A59" w:rsidRDefault="006C7785" w:rsidP="00380FCD">
            <w:pPr>
              <w:rPr>
                <w:rFonts w:cs="Arial"/>
              </w:rPr>
            </w:pPr>
          </w:p>
        </w:tc>
      </w:tr>
    </w:tbl>
    <w:p w14:paraId="25E110E5" w14:textId="1D193D4F" w:rsidR="006C7785" w:rsidDel="0099359B" w:rsidRDefault="006C7785" w:rsidP="006C7785">
      <w:pPr>
        <w:pStyle w:val="Heading2"/>
        <w:numPr>
          <w:ilvl w:val="1"/>
          <w:numId w:val="0"/>
        </w:numPr>
        <w:tabs>
          <w:tab w:val="num" w:pos="576"/>
        </w:tabs>
        <w:rPr>
          <w:del w:id="3246" w:author="jonathan pritchard" w:date="2024-10-23T10:04:00Z" w16du:dateUtc="2024-10-23T09:04:00Z"/>
          <w:rFonts w:asciiTheme="minorHAnsi" w:eastAsiaTheme="minorHAnsi" w:hAnsiTheme="minorHAnsi" w:cstheme="minorBidi"/>
          <w:sz w:val="22"/>
          <w:szCs w:val="22"/>
        </w:rPr>
      </w:pPr>
    </w:p>
    <w:p w14:paraId="07E68839" w14:textId="77777777" w:rsidR="0099359B" w:rsidRPr="0099359B" w:rsidRDefault="0099359B">
      <w:pPr>
        <w:rPr>
          <w:ins w:id="3247" w:author="jonathan pritchard" w:date="2024-10-23T10:04:00Z" w16du:dateUtc="2024-10-23T09:04:00Z"/>
          <w:rFonts w:eastAsiaTheme="minorHAnsi"/>
          <w:rPrChange w:id="3248" w:author="jonathan pritchard" w:date="2024-10-23T10:04:00Z" w16du:dateUtc="2024-10-23T09:04:00Z">
            <w:rPr>
              <w:ins w:id="3249" w:author="jonathan pritchard" w:date="2024-10-23T10:04:00Z" w16du:dateUtc="2024-10-23T09:04:00Z"/>
              <w:rFonts w:asciiTheme="minorHAnsi" w:eastAsiaTheme="minorHAnsi" w:hAnsiTheme="minorHAnsi" w:cstheme="minorBidi"/>
              <w:sz w:val="22"/>
              <w:szCs w:val="22"/>
            </w:rPr>
          </w:rPrChange>
        </w:rPr>
        <w:pPrChange w:id="3250" w:author="jonathan pritchard" w:date="2024-10-23T10:04:00Z" w16du:dateUtc="2024-10-23T09:04:00Z">
          <w:pPr>
            <w:pStyle w:val="Heading2"/>
            <w:numPr>
              <w:numId w:val="0"/>
            </w:numPr>
            <w:tabs>
              <w:tab w:val="clear" w:pos="576"/>
            </w:tabs>
            <w:ind w:left="0" w:firstLine="0"/>
          </w:pPr>
        </w:pPrChange>
      </w:pPr>
    </w:p>
    <w:p w14:paraId="4651E84C" w14:textId="3C1D5923" w:rsidR="006C7785" w:rsidRPr="008C2033" w:rsidDel="0099359B" w:rsidRDefault="006C7785" w:rsidP="006C7785">
      <w:pPr>
        <w:spacing w:line="240" w:lineRule="auto"/>
        <w:rPr>
          <w:del w:id="3251" w:author="jonathan pritchard" w:date="2024-10-23T10:04:00Z" w16du:dateUtc="2024-10-23T09:04:00Z"/>
          <w:color w:val="FF0000"/>
        </w:rPr>
      </w:pPr>
      <w:del w:id="3252" w:author="jonathan pritchard" w:date="2024-10-23T10:04:00Z" w16du:dateUtc="2024-10-23T09:04:00Z">
        <w:r w:rsidRPr="008C2033" w:rsidDel="0099359B">
          <w:rPr>
            <w:b/>
            <w:color w:val="FF0000"/>
          </w:rPr>
          <w:delText>IIC Comment:</w:delText>
        </w:r>
        <w:r w:rsidRPr="008C2033" w:rsidDel="0099359B">
          <w:rPr>
            <w:color w:val="FF0000"/>
          </w:rPr>
          <w:delText xml:space="preserve"> </w:delText>
        </w:r>
        <w:r w:rsidRPr="008C2033" w:rsidDel="0099359B">
          <w:rPr>
            <w:i/>
            <w:color w:val="FF0000"/>
          </w:rPr>
          <w:delText>Dataset</w:delText>
        </w:r>
        <w:r w:rsidRPr="008C2033" w:rsidDel="0099359B">
          <w:rPr>
            <w:color w:val="FF0000"/>
          </w:rPr>
          <w:delText xml:space="preserve"> not available</w:delText>
        </w:r>
      </w:del>
    </w:p>
    <w:p w14:paraId="4F4993E9" w14:textId="77777777" w:rsidR="006C7785" w:rsidRDefault="006C7785" w:rsidP="006C7785">
      <w:pPr>
        <w:pStyle w:val="Heading2"/>
        <w:numPr>
          <w:ilvl w:val="1"/>
          <w:numId w:val="0"/>
        </w:numPr>
        <w:tabs>
          <w:tab w:val="num" w:pos="576"/>
        </w:tabs>
        <w:rPr>
          <w:b w:val="0"/>
        </w:rPr>
      </w:pPr>
      <w:r>
        <w:br w:type="page"/>
      </w:r>
    </w:p>
    <w:p w14:paraId="54BC257D" w14:textId="77777777" w:rsidR="006C7785" w:rsidRPr="008D7633" w:rsidRDefault="006C7785" w:rsidP="006C7785">
      <w:pPr>
        <w:pStyle w:val="Heading1"/>
        <w:numPr>
          <w:ilvl w:val="1"/>
          <w:numId w:val="73"/>
        </w:numPr>
        <w:tabs>
          <w:tab w:val="left" w:pos="567"/>
        </w:tabs>
        <w:spacing w:after="120"/>
        <w:ind w:left="567" w:hanging="567"/>
        <w:rPr>
          <w:rFonts w:cs="Arial"/>
          <w:b w:val="0"/>
          <w:color w:val="000000" w:themeColor="text1"/>
        </w:rPr>
      </w:pPr>
      <w:bookmarkStart w:id="3253" w:name="_Toc189647867"/>
      <w:r w:rsidRPr="008D7633">
        <w:rPr>
          <w:rFonts w:cs="Arial"/>
          <w:color w:val="000000" w:themeColor="text1"/>
        </w:rPr>
        <w:lastRenderedPageBreak/>
        <w:t>Display priority</w:t>
      </w:r>
      <w:bookmarkEnd w:id="3253"/>
    </w:p>
    <w:p w14:paraId="50F71010" w14:textId="77777777" w:rsidR="006C7785" w:rsidRPr="004E0186" w:rsidRDefault="006C7785" w:rsidP="006C7785">
      <w:pPr>
        <w:pStyle w:val="Heading1"/>
        <w:numPr>
          <w:ilvl w:val="2"/>
          <w:numId w:val="73"/>
        </w:numPr>
        <w:tabs>
          <w:tab w:val="left" w:pos="567"/>
        </w:tabs>
        <w:spacing w:after="120"/>
        <w:ind w:left="567" w:hanging="567"/>
        <w:rPr>
          <w:rFonts w:cs="Arial"/>
          <w:b w:val="0"/>
          <w:color w:val="000000" w:themeColor="text1"/>
        </w:rPr>
      </w:pPr>
      <w:bookmarkStart w:id="3254" w:name="_Toc189647868"/>
      <w:r w:rsidRPr="004E0186">
        <w:rPr>
          <w:rFonts w:cs="Arial"/>
          <w:color w:val="000000" w:themeColor="text1"/>
        </w:rPr>
        <w:t>Different priority</w:t>
      </w:r>
      <w:bookmarkEnd w:id="3254"/>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81"/>
        <w:gridCol w:w="2381"/>
        <w:gridCol w:w="2382"/>
        <w:gridCol w:w="2462"/>
      </w:tblGrid>
      <w:tr w:rsidR="006C7785" w14:paraId="03E4F8BC" w14:textId="77777777" w:rsidTr="007313BA">
        <w:trPr>
          <w:trHeight w:val="454"/>
          <w:tblHeader/>
        </w:trPr>
        <w:tc>
          <w:tcPr>
            <w:tcW w:w="2381" w:type="dxa"/>
            <w:shd w:val="clear" w:color="auto" w:fill="BFBFBF" w:themeFill="background1" w:themeFillShade="BF"/>
            <w:vAlign w:val="center"/>
          </w:tcPr>
          <w:p w14:paraId="313025FB" w14:textId="77777777" w:rsidR="006C7785" w:rsidRPr="00360A59" w:rsidRDefault="006C7785" w:rsidP="00380FCD">
            <w:pPr>
              <w:rPr>
                <w:rFonts w:cs="Arial"/>
              </w:rPr>
            </w:pPr>
            <w:r w:rsidRPr="00360A59">
              <w:rPr>
                <w:rFonts w:cs="Arial"/>
                <w:b/>
              </w:rPr>
              <w:t>Test Reference</w:t>
            </w:r>
          </w:p>
        </w:tc>
        <w:tc>
          <w:tcPr>
            <w:tcW w:w="2381" w:type="dxa"/>
            <w:shd w:val="clear" w:color="auto" w:fill="FFFFFF" w:themeFill="background1"/>
            <w:vAlign w:val="center"/>
          </w:tcPr>
          <w:p w14:paraId="1F2DE4CE" w14:textId="77777777" w:rsidR="006C7785" w:rsidRPr="00360A59" w:rsidRDefault="006C7785" w:rsidP="00380FCD">
            <w:pPr>
              <w:rPr>
                <w:rFonts w:cs="Arial"/>
              </w:rPr>
            </w:pPr>
            <w:proofErr w:type="spellStart"/>
            <w:r w:rsidRPr="00360A59">
              <w:rPr>
                <w:rFonts w:cs="Arial"/>
              </w:rPr>
              <w:t>DifferentPriority</w:t>
            </w:r>
            <w:proofErr w:type="spellEnd"/>
            <w:r w:rsidRPr="00360A59">
              <w:rPr>
                <w:rFonts w:cs="Arial"/>
              </w:rPr>
              <w:t xml:space="preserve"> </w:t>
            </w:r>
          </w:p>
        </w:tc>
        <w:tc>
          <w:tcPr>
            <w:tcW w:w="2382" w:type="dxa"/>
            <w:shd w:val="clear" w:color="auto" w:fill="BFBFBF" w:themeFill="background1" w:themeFillShade="BF"/>
            <w:vAlign w:val="center"/>
          </w:tcPr>
          <w:p w14:paraId="3EAF656A" w14:textId="77777777" w:rsidR="006C7785" w:rsidRPr="00360A59" w:rsidRDefault="006C7785" w:rsidP="00380FCD">
            <w:pPr>
              <w:rPr>
                <w:rFonts w:cs="Arial"/>
              </w:rPr>
            </w:pPr>
            <w:r w:rsidRPr="00360A59">
              <w:rPr>
                <w:rFonts w:cs="Arial"/>
                <w:b/>
              </w:rPr>
              <w:t>IHO Reference</w:t>
            </w:r>
          </w:p>
        </w:tc>
        <w:tc>
          <w:tcPr>
            <w:tcW w:w="2462" w:type="dxa"/>
            <w:shd w:val="clear" w:color="auto" w:fill="FFFFFF" w:themeFill="background1"/>
            <w:vAlign w:val="center"/>
          </w:tcPr>
          <w:p w14:paraId="4677FB00" w14:textId="745879BD" w:rsidR="006C7785" w:rsidRPr="007313BA" w:rsidRDefault="00547B35" w:rsidP="007313BA">
            <w:pPr>
              <w:spacing w:line="240" w:lineRule="auto"/>
              <w:rPr>
                <w:rFonts w:cs="Arial"/>
                <w:color w:val="000000"/>
              </w:rPr>
            </w:pPr>
            <w:r>
              <w:rPr>
                <w:rFonts w:cs="Arial"/>
                <w:color w:val="000000"/>
              </w:rPr>
              <w:t>S-101PC</w:t>
            </w:r>
          </w:p>
        </w:tc>
      </w:tr>
    </w:tbl>
    <w:tbl>
      <w:tblPr>
        <w:tblStyle w:val="TableGrid"/>
        <w:tblW w:w="9246" w:type="dxa"/>
        <w:tblInd w:w="-10" w:type="dxa"/>
        <w:tblLook w:val="04A0" w:firstRow="1" w:lastRow="0" w:firstColumn="1" w:lastColumn="0" w:noHBand="0" w:noVBand="1"/>
      </w:tblPr>
      <w:tblGrid>
        <w:gridCol w:w="31"/>
        <w:gridCol w:w="2687"/>
        <w:gridCol w:w="279"/>
        <w:gridCol w:w="1229"/>
        <w:gridCol w:w="246"/>
        <w:gridCol w:w="961"/>
        <w:gridCol w:w="1923"/>
        <w:gridCol w:w="522"/>
        <w:gridCol w:w="718"/>
        <w:gridCol w:w="859"/>
      </w:tblGrid>
      <w:tr w:rsidR="006C7785" w:rsidRPr="00340B0D" w14:paraId="2A754A31"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226ED96"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122A3DE6"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70AC0434" w14:textId="77777777" w:rsidR="006C7785" w:rsidRPr="005B051E" w:rsidRDefault="006C7785" w:rsidP="00380FCD">
            <w:pPr>
              <w:rPr>
                <w:rFonts w:cs="Arial"/>
              </w:rPr>
            </w:pPr>
            <w:r w:rsidRPr="00360A59">
              <w:rPr>
                <w:rFonts w:cs="Arial"/>
                <w:i/>
              </w:rPr>
              <w:t>Different priority and different geometry</w:t>
            </w:r>
          </w:p>
        </w:tc>
      </w:tr>
      <w:tr w:rsidR="006C7785" w:rsidRPr="00340B0D" w14:paraId="70191056"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9954F88"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6226F644"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0C949DDE" w14:textId="77777777" w:rsidR="006C7785" w:rsidRPr="00360A59" w:rsidRDefault="006C7785" w:rsidP="00380FCD">
            <w:pPr>
              <w:rPr>
                <w:rFonts w:cs="Arial"/>
                <w:i/>
              </w:rPr>
            </w:pPr>
            <w:r w:rsidRPr="00360A59">
              <w:rPr>
                <w:rFonts w:cs="Arial"/>
                <w:i/>
              </w:rPr>
              <w:t xml:space="preserve">Load the exchange set </w:t>
            </w:r>
            <w:r w:rsidRPr="00360A59">
              <w:rPr>
                <w:rFonts w:cs="Arial"/>
                <w:b/>
                <w:bCs/>
                <w:i/>
              </w:rPr>
              <w:t>DisplayPriorities1</w:t>
            </w:r>
            <w:r w:rsidRPr="00360A59">
              <w:rPr>
                <w:rFonts w:cs="Arial"/>
                <w:i/>
              </w:rPr>
              <w:t xml:space="preserve"> (101AA002J5X0001.000 )with the following settings:</w:t>
            </w:r>
          </w:p>
          <w:p w14:paraId="3C791368" w14:textId="77777777" w:rsidR="006C7785" w:rsidRPr="00360A59" w:rsidRDefault="006C7785" w:rsidP="006C7785">
            <w:pPr>
              <w:pStyle w:val="ListParagraph"/>
              <w:numPr>
                <w:ilvl w:val="0"/>
                <w:numId w:val="22"/>
              </w:numPr>
              <w:rPr>
                <w:rFonts w:cs="Arial"/>
                <w:i/>
              </w:rPr>
            </w:pPr>
            <w:r w:rsidRPr="00360A59">
              <w:rPr>
                <w:rFonts w:cs="Arial"/>
                <w:i/>
              </w:rPr>
              <w:t xml:space="preserve">Set the Safety Contour value to 30 m </w:t>
            </w:r>
          </w:p>
          <w:p w14:paraId="0BEA5ABF" w14:textId="77777777" w:rsidR="006C7785" w:rsidRPr="00360A59" w:rsidRDefault="006C7785" w:rsidP="006C7785">
            <w:pPr>
              <w:pStyle w:val="ListParagraph"/>
              <w:numPr>
                <w:ilvl w:val="0"/>
                <w:numId w:val="22"/>
              </w:numPr>
              <w:rPr>
                <w:rFonts w:cs="Arial"/>
                <w:i/>
              </w:rPr>
            </w:pPr>
            <w:r w:rsidRPr="00360A59">
              <w:rPr>
                <w:rFonts w:cs="Arial"/>
                <w:i/>
              </w:rPr>
              <w:t>Set Display Category Other</w:t>
            </w:r>
          </w:p>
          <w:p w14:paraId="38A7FC52" w14:textId="77777777" w:rsidR="006C7785" w:rsidRPr="00360A59" w:rsidRDefault="006C7785" w:rsidP="006C7785">
            <w:pPr>
              <w:pStyle w:val="ListParagraph"/>
              <w:numPr>
                <w:ilvl w:val="0"/>
                <w:numId w:val="22"/>
              </w:numPr>
              <w:rPr>
                <w:rFonts w:cs="Arial"/>
                <w:i/>
              </w:rPr>
            </w:pPr>
            <w:r w:rsidRPr="00360A59">
              <w:rPr>
                <w:rFonts w:cs="Arial"/>
                <w:i/>
              </w:rPr>
              <w:t xml:space="preserve">Text display = On </w:t>
            </w:r>
          </w:p>
          <w:p w14:paraId="1F87B2B4" w14:textId="77777777" w:rsidR="006C7785" w:rsidRPr="00360A59" w:rsidRDefault="006C7785" w:rsidP="006C7785">
            <w:pPr>
              <w:pStyle w:val="ListParagraph"/>
              <w:numPr>
                <w:ilvl w:val="0"/>
                <w:numId w:val="22"/>
              </w:numPr>
              <w:rPr>
                <w:rFonts w:cs="Arial"/>
                <w:i/>
              </w:rPr>
            </w:pPr>
            <w:r w:rsidRPr="00360A59">
              <w:rPr>
                <w:rFonts w:cs="Arial"/>
                <w:i/>
              </w:rPr>
              <w:t xml:space="preserve">Shallow pattern = On </w:t>
            </w:r>
          </w:p>
          <w:p w14:paraId="33DF5FDC" w14:textId="77777777" w:rsidR="006C7785" w:rsidRPr="00360A59" w:rsidRDefault="006C7785" w:rsidP="006C7785">
            <w:pPr>
              <w:pStyle w:val="ListParagraph"/>
              <w:numPr>
                <w:ilvl w:val="0"/>
                <w:numId w:val="22"/>
              </w:numPr>
              <w:rPr>
                <w:rFonts w:cs="Arial"/>
                <w:i/>
              </w:rPr>
            </w:pPr>
            <w:r w:rsidRPr="00360A59">
              <w:rPr>
                <w:rFonts w:cs="Arial"/>
                <w:i/>
              </w:rPr>
              <w:t xml:space="preserve">Information indication = On </w:t>
            </w:r>
          </w:p>
          <w:p w14:paraId="1B6D44CE" w14:textId="77777777" w:rsidR="006C7785" w:rsidRPr="00360A59" w:rsidRDefault="006C7785" w:rsidP="006C7785">
            <w:pPr>
              <w:pStyle w:val="ListParagraph"/>
              <w:numPr>
                <w:ilvl w:val="0"/>
                <w:numId w:val="22"/>
              </w:numPr>
              <w:rPr>
                <w:rFonts w:cs="Arial"/>
                <w:i/>
              </w:rPr>
            </w:pPr>
            <w:r w:rsidRPr="00360A59">
              <w:rPr>
                <w:rFonts w:cs="Arial"/>
                <w:i/>
              </w:rPr>
              <w:t xml:space="preserve">Symbolized Boundaries = On </w:t>
            </w:r>
          </w:p>
          <w:p w14:paraId="49F54A0F" w14:textId="77777777" w:rsidR="006C7785" w:rsidRPr="00F53E77" w:rsidRDefault="006C7785" w:rsidP="00380FCD">
            <w:pPr>
              <w:rPr>
                <w:rFonts w:cs="Arial"/>
                <w:i/>
              </w:rPr>
            </w:pPr>
            <w:r w:rsidRPr="00360A59">
              <w:rPr>
                <w:rFonts w:cs="Arial"/>
                <w:i/>
              </w:rPr>
              <w:t>Simplified Symbols = Off</w:t>
            </w:r>
          </w:p>
        </w:tc>
      </w:tr>
      <w:tr w:rsidR="006C7785" w:rsidRPr="00340B0D" w14:paraId="6E46F675"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BC28039"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410"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FBDC54D" w14:textId="77777777" w:rsidR="006C7785" w:rsidRPr="00340B0D" w:rsidRDefault="006C7785" w:rsidP="00380FCD">
            <w:pPr>
              <w:jc w:val="center"/>
              <w:rPr>
                <w:rFonts w:cs="Arial"/>
                <w:b/>
                <w:bCs/>
                <w:sz w:val="18"/>
                <w:szCs w:val="18"/>
              </w:rPr>
            </w:pPr>
          </w:p>
        </w:tc>
      </w:tr>
      <w:tr w:rsidR="006C7785" w:rsidRPr="00340B0D" w14:paraId="3CD16820"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auto"/>
          </w:tcPr>
          <w:p w14:paraId="3369DE64" w14:textId="77777777" w:rsidR="006C7785" w:rsidRPr="000B13F9" w:rsidRDefault="006C7785" w:rsidP="00380FCD">
            <w:pPr>
              <w:rPr>
                <w:rFonts w:cs="Arial"/>
              </w:rPr>
            </w:pPr>
            <w:proofErr w:type="spellStart"/>
            <w:r>
              <w:rPr>
                <w:rFonts w:cs="Arial"/>
                <w:b/>
                <w:bCs/>
                <w:i/>
              </w:rPr>
              <w:t>DisplayOther</w:t>
            </w:r>
            <w:proofErr w:type="spellEnd"/>
          </w:p>
        </w:tc>
        <w:tc>
          <w:tcPr>
            <w:tcW w:w="1410" w:type="dxa"/>
            <w:gridSpan w:val="2"/>
            <w:tcBorders>
              <w:top w:val="single" w:sz="4" w:space="0" w:color="auto"/>
              <w:left w:val="single" w:sz="12" w:space="0" w:color="auto"/>
              <w:bottom w:val="single" w:sz="4" w:space="0" w:color="auto"/>
              <w:right w:val="single" w:sz="12" w:space="0" w:color="auto"/>
            </w:tcBorders>
            <w:shd w:val="clear" w:color="auto" w:fill="auto"/>
          </w:tcPr>
          <w:p w14:paraId="7F856DC7" w14:textId="77777777" w:rsidR="006C7785" w:rsidRPr="00340B0D" w:rsidRDefault="006C7785" w:rsidP="00380FCD">
            <w:pPr>
              <w:rPr>
                <w:rFonts w:cs="Arial"/>
                <w:sz w:val="18"/>
                <w:szCs w:val="18"/>
              </w:rPr>
            </w:pPr>
          </w:p>
        </w:tc>
      </w:tr>
      <w:tr w:rsidR="006C7785" w:rsidRPr="00340B0D" w14:paraId="780F47BC" w14:textId="77777777" w:rsidTr="00380FCD">
        <w:trPr>
          <w:gridBefore w:val="1"/>
          <w:wBefore w:w="12" w:type="dxa"/>
        </w:trPr>
        <w:tc>
          <w:tcPr>
            <w:tcW w:w="7824" w:type="dxa"/>
            <w:gridSpan w:val="7"/>
            <w:tcBorders>
              <w:top w:val="single" w:sz="4" w:space="0" w:color="auto"/>
              <w:left w:val="single" w:sz="12" w:space="0" w:color="auto"/>
              <w:bottom w:val="single" w:sz="12" w:space="0" w:color="auto"/>
              <w:right w:val="single" w:sz="12" w:space="0" w:color="auto"/>
            </w:tcBorders>
            <w:shd w:val="clear" w:color="auto" w:fill="auto"/>
          </w:tcPr>
          <w:p w14:paraId="48945EC7" w14:textId="77777777" w:rsidR="006C7785" w:rsidRPr="00340B0D" w:rsidRDefault="006C7785" w:rsidP="00380FCD">
            <w:pPr>
              <w:rPr>
                <w:rFonts w:cs="Arial"/>
                <w:sz w:val="18"/>
                <w:szCs w:val="18"/>
              </w:rPr>
            </w:pPr>
          </w:p>
        </w:tc>
        <w:tc>
          <w:tcPr>
            <w:tcW w:w="1410" w:type="dxa"/>
            <w:gridSpan w:val="2"/>
            <w:tcBorders>
              <w:top w:val="single" w:sz="4" w:space="0" w:color="auto"/>
              <w:left w:val="single" w:sz="12" w:space="0" w:color="auto"/>
              <w:bottom w:val="single" w:sz="12" w:space="0" w:color="auto"/>
              <w:right w:val="single" w:sz="12" w:space="0" w:color="auto"/>
            </w:tcBorders>
            <w:shd w:val="clear" w:color="auto" w:fill="auto"/>
          </w:tcPr>
          <w:p w14:paraId="7F04D93F" w14:textId="77777777" w:rsidR="006C7785" w:rsidRPr="00340B0D" w:rsidRDefault="006C7785" w:rsidP="00380FCD">
            <w:pPr>
              <w:rPr>
                <w:rFonts w:cs="Arial"/>
                <w:sz w:val="18"/>
                <w:szCs w:val="18"/>
              </w:rPr>
            </w:pPr>
          </w:p>
        </w:tc>
      </w:tr>
      <w:tr w:rsidR="006C7785" w:rsidRPr="00340B0D" w14:paraId="2D08C059" w14:textId="77777777" w:rsidTr="00380FCD">
        <w:trPr>
          <w:gridBefore w:val="1"/>
          <w:wBefore w:w="12" w:type="dxa"/>
        </w:trPr>
        <w:tc>
          <w:tcPr>
            <w:tcW w:w="449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D3FEF41"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8CA897A"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61C6BD07" w14:textId="77777777" w:rsidTr="00380FCD">
        <w:trPr>
          <w:gridBefore w:val="1"/>
          <w:wBefore w:w="12" w:type="dxa"/>
        </w:trPr>
        <w:sdt>
          <w:sdtPr>
            <w:rPr>
              <w:rFonts w:cs="Arial"/>
              <w:sz w:val="18"/>
              <w:szCs w:val="18"/>
            </w:rPr>
            <w:alias w:val="Diplay Category"/>
            <w:tag w:val="Diplay Categor"/>
            <w:id w:val="510034001"/>
            <w:placeholder>
              <w:docPart w:val="5D50951026714A8F8CAB14456870D42E"/>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99" w:type="dxa"/>
                <w:gridSpan w:val="4"/>
                <w:tcBorders>
                  <w:top w:val="single" w:sz="4" w:space="0" w:color="auto"/>
                  <w:left w:val="single" w:sz="12" w:space="0" w:color="auto"/>
                  <w:bottom w:val="single" w:sz="12" w:space="0" w:color="auto"/>
                  <w:right w:val="single" w:sz="12" w:space="0" w:color="auto"/>
                </w:tcBorders>
                <w:shd w:val="clear" w:color="auto" w:fill="auto"/>
              </w:tcPr>
              <w:p w14:paraId="43C7E48F" w14:textId="77777777" w:rsidR="006C7785" w:rsidRPr="00340B0D" w:rsidRDefault="006C7785" w:rsidP="00380FCD">
                <w:pPr>
                  <w:rPr>
                    <w:rFonts w:cs="Arial"/>
                    <w:sz w:val="18"/>
                    <w:szCs w:val="18"/>
                  </w:rPr>
                </w:pPr>
                <w:r>
                  <w:rPr>
                    <w:rFonts w:cs="Arial"/>
                    <w:sz w:val="18"/>
                    <w:szCs w:val="18"/>
                  </w:rPr>
                  <w:t>Other</w:t>
                </w:r>
              </w:p>
            </w:tc>
          </w:sdtContent>
        </w:sdt>
        <w:tc>
          <w:tcPr>
            <w:tcW w:w="4103" w:type="dxa"/>
            <w:gridSpan w:val="4"/>
            <w:tcBorders>
              <w:left w:val="single" w:sz="12" w:space="0" w:color="auto"/>
              <w:bottom w:val="single" w:sz="4" w:space="0" w:color="auto"/>
              <w:right w:val="single" w:sz="4" w:space="0" w:color="auto"/>
            </w:tcBorders>
            <w:shd w:val="clear" w:color="auto" w:fill="auto"/>
          </w:tcPr>
          <w:p w14:paraId="66980DB3" w14:textId="77777777" w:rsidR="006C7785" w:rsidRPr="00340B0D" w:rsidRDefault="006C7785" w:rsidP="00380FCD">
            <w:pPr>
              <w:rPr>
                <w:rFonts w:cs="Arial"/>
                <w:sz w:val="18"/>
                <w:szCs w:val="18"/>
              </w:rPr>
            </w:pPr>
            <w:r w:rsidRPr="00340B0D">
              <w:rPr>
                <w:rFonts w:cs="Arial"/>
                <w:sz w:val="18"/>
                <w:szCs w:val="18"/>
              </w:rPr>
              <w:t>Accuracy</w:t>
            </w:r>
          </w:p>
        </w:tc>
        <w:tc>
          <w:tcPr>
            <w:tcW w:w="632" w:type="dxa"/>
            <w:tcBorders>
              <w:left w:val="single" w:sz="4" w:space="0" w:color="auto"/>
              <w:right w:val="single" w:sz="12" w:space="0" w:color="auto"/>
            </w:tcBorders>
            <w:shd w:val="clear" w:color="auto" w:fill="auto"/>
            <w:vAlign w:val="center"/>
          </w:tcPr>
          <w:p w14:paraId="72527E5D" w14:textId="77777777" w:rsidR="006C7785" w:rsidRPr="00340B0D" w:rsidRDefault="006C7785" w:rsidP="00380FCD">
            <w:pPr>
              <w:jc w:val="center"/>
              <w:rPr>
                <w:rFonts w:cs="Arial"/>
                <w:sz w:val="18"/>
                <w:szCs w:val="18"/>
              </w:rPr>
            </w:pPr>
          </w:p>
        </w:tc>
      </w:tr>
      <w:tr w:rsidR="006C7785" w:rsidRPr="00340B0D" w14:paraId="4F431223" w14:textId="77777777" w:rsidTr="00380FCD">
        <w:trPr>
          <w:gridBefore w:val="1"/>
          <w:wBefore w:w="12" w:type="dxa"/>
        </w:trPr>
        <w:tc>
          <w:tcPr>
            <w:tcW w:w="449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204EB081"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03" w:type="dxa"/>
            <w:gridSpan w:val="4"/>
            <w:tcBorders>
              <w:left w:val="single" w:sz="12" w:space="0" w:color="auto"/>
              <w:right w:val="single" w:sz="4" w:space="0" w:color="auto"/>
            </w:tcBorders>
            <w:shd w:val="clear" w:color="auto" w:fill="auto"/>
          </w:tcPr>
          <w:p w14:paraId="05D5FB1E" w14:textId="77777777" w:rsidR="006C7785" w:rsidRPr="00340B0D" w:rsidRDefault="006C7785" w:rsidP="00380FCD">
            <w:pPr>
              <w:rPr>
                <w:rFonts w:cs="Arial"/>
                <w:sz w:val="18"/>
                <w:szCs w:val="18"/>
              </w:rPr>
            </w:pPr>
            <w:r w:rsidRPr="00340B0D">
              <w:rPr>
                <w:rFonts w:cs="Arial"/>
                <w:sz w:val="18"/>
                <w:szCs w:val="18"/>
              </w:rPr>
              <w:t>Contour label</w:t>
            </w:r>
          </w:p>
        </w:tc>
        <w:tc>
          <w:tcPr>
            <w:tcW w:w="632" w:type="dxa"/>
            <w:tcBorders>
              <w:left w:val="single" w:sz="4" w:space="0" w:color="auto"/>
              <w:right w:val="single" w:sz="12" w:space="0" w:color="auto"/>
            </w:tcBorders>
            <w:shd w:val="clear" w:color="auto" w:fill="auto"/>
            <w:vAlign w:val="center"/>
          </w:tcPr>
          <w:p w14:paraId="7D0F4E7D" w14:textId="77777777" w:rsidR="006C7785" w:rsidRPr="00340B0D" w:rsidRDefault="006C7785" w:rsidP="00380FCD">
            <w:pPr>
              <w:jc w:val="center"/>
              <w:rPr>
                <w:rFonts w:cs="Arial"/>
                <w:sz w:val="18"/>
                <w:szCs w:val="18"/>
              </w:rPr>
            </w:pPr>
          </w:p>
        </w:tc>
      </w:tr>
      <w:tr w:rsidR="006C7785" w:rsidRPr="00340B0D" w14:paraId="5D26126F"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5B1BA4F3" w14:textId="77777777" w:rsidR="006C7785" w:rsidRPr="00340B0D" w:rsidRDefault="006C7785" w:rsidP="00380FCD">
            <w:pPr>
              <w:rPr>
                <w:rFonts w:cs="Arial"/>
                <w:sz w:val="18"/>
                <w:szCs w:val="18"/>
              </w:rPr>
            </w:pPr>
            <w:r w:rsidRPr="00340B0D">
              <w:rPr>
                <w:rFonts w:cs="Arial"/>
                <w:sz w:val="18"/>
                <w:szCs w:val="18"/>
              </w:rPr>
              <w:t>Safety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E93EF1E" w14:textId="77777777" w:rsidR="006C7785" w:rsidRPr="00340B0D" w:rsidRDefault="006C7785" w:rsidP="00380FCD">
            <w:pPr>
              <w:rPr>
                <w:rFonts w:cs="Arial"/>
                <w:sz w:val="18"/>
                <w:szCs w:val="18"/>
              </w:rPr>
            </w:pPr>
            <w:r>
              <w:rPr>
                <w:rFonts w:cs="Arial"/>
                <w:sz w:val="18"/>
                <w:szCs w:val="18"/>
              </w:rPr>
              <w:t>30m</w:t>
            </w:r>
          </w:p>
        </w:tc>
        <w:tc>
          <w:tcPr>
            <w:tcW w:w="4103" w:type="dxa"/>
            <w:gridSpan w:val="4"/>
            <w:tcBorders>
              <w:left w:val="single" w:sz="12" w:space="0" w:color="auto"/>
            </w:tcBorders>
          </w:tcPr>
          <w:p w14:paraId="1C4940DF" w14:textId="77777777" w:rsidR="006C7785" w:rsidRPr="00340B0D" w:rsidRDefault="006C7785" w:rsidP="00380FCD">
            <w:pPr>
              <w:rPr>
                <w:rFonts w:cs="Arial"/>
                <w:sz w:val="18"/>
                <w:szCs w:val="18"/>
              </w:rPr>
            </w:pPr>
            <w:r w:rsidRPr="00340B0D">
              <w:rPr>
                <w:rFonts w:cs="Arial"/>
                <w:sz w:val="18"/>
                <w:szCs w:val="18"/>
              </w:rPr>
              <w:t>Highlight date dependent</w:t>
            </w:r>
          </w:p>
        </w:tc>
        <w:tc>
          <w:tcPr>
            <w:tcW w:w="632" w:type="dxa"/>
            <w:tcBorders>
              <w:right w:val="single" w:sz="12" w:space="0" w:color="auto"/>
            </w:tcBorders>
          </w:tcPr>
          <w:p w14:paraId="414A5EDD" w14:textId="77777777" w:rsidR="006C7785" w:rsidRPr="00340B0D" w:rsidRDefault="006C7785" w:rsidP="00380FCD">
            <w:pPr>
              <w:rPr>
                <w:rFonts w:cs="Arial"/>
                <w:sz w:val="18"/>
                <w:szCs w:val="18"/>
              </w:rPr>
            </w:pPr>
          </w:p>
        </w:tc>
      </w:tr>
      <w:tr w:rsidR="006C7785" w:rsidRPr="00340B0D" w14:paraId="1334933A"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189E1779" w14:textId="77777777" w:rsidR="006C7785" w:rsidRPr="00340B0D" w:rsidRDefault="006C7785" w:rsidP="00380FCD">
            <w:pPr>
              <w:rPr>
                <w:rFonts w:cs="Arial"/>
                <w:sz w:val="18"/>
                <w:szCs w:val="18"/>
              </w:rPr>
            </w:pPr>
            <w:r w:rsidRPr="00340B0D">
              <w:rPr>
                <w:rFonts w:cs="Arial"/>
                <w:sz w:val="18"/>
                <w:szCs w:val="18"/>
              </w:rPr>
              <w:t>Safety Depth</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3F74D0F"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153F298" w14:textId="77777777" w:rsidR="006C7785" w:rsidRPr="00340B0D" w:rsidRDefault="006C7785" w:rsidP="00380FCD">
            <w:pPr>
              <w:rPr>
                <w:rFonts w:cs="Arial"/>
                <w:sz w:val="18"/>
                <w:szCs w:val="18"/>
              </w:rPr>
            </w:pPr>
            <w:r w:rsidRPr="00340B0D">
              <w:rPr>
                <w:rFonts w:cs="Arial"/>
                <w:sz w:val="18"/>
                <w:szCs w:val="18"/>
              </w:rPr>
              <w:t>Highlight document</w:t>
            </w:r>
          </w:p>
        </w:tc>
        <w:tc>
          <w:tcPr>
            <w:tcW w:w="632" w:type="dxa"/>
            <w:tcBorders>
              <w:right w:val="single" w:sz="12" w:space="0" w:color="auto"/>
            </w:tcBorders>
          </w:tcPr>
          <w:p w14:paraId="4C8E8942" w14:textId="77777777" w:rsidR="006C7785" w:rsidRPr="00340B0D" w:rsidRDefault="006C7785" w:rsidP="00380FCD">
            <w:pPr>
              <w:jc w:val="center"/>
              <w:rPr>
                <w:rFonts w:cs="Arial"/>
                <w:sz w:val="18"/>
                <w:szCs w:val="18"/>
              </w:rPr>
            </w:pPr>
          </w:p>
        </w:tc>
      </w:tr>
      <w:tr w:rsidR="006C7785" w:rsidRPr="00340B0D" w14:paraId="1F93C901"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300E146" w14:textId="77777777" w:rsidR="006C7785" w:rsidRPr="00340B0D" w:rsidRDefault="006C7785" w:rsidP="00380FCD">
            <w:pPr>
              <w:rPr>
                <w:rFonts w:cs="Arial"/>
                <w:sz w:val="18"/>
                <w:szCs w:val="18"/>
              </w:rPr>
            </w:pPr>
            <w:r w:rsidRPr="00340B0D">
              <w:rPr>
                <w:rFonts w:cs="Arial"/>
                <w:sz w:val="18"/>
                <w:szCs w:val="18"/>
              </w:rPr>
              <w:t>Deep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CF2607"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2CF2AE17" w14:textId="77777777" w:rsidR="006C7785" w:rsidRPr="00340B0D" w:rsidRDefault="006C7785" w:rsidP="00380FCD">
            <w:pPr>
              <w:rPr>
                <w:rFonts w:cs="Arial"/>
                <w:b/>
                <w:bCs/>
                <w:sz w:val="18"/>
                <w:szCs w:val="18"/>
              </w:rPr>
            </w:pPr>
            <w:r w:rsidRPr="00340B0D">
              <w:rPr>
                <w:rFonts w:cs="Arial"/>
                <w:sz w:val="18"/>
                <w:szCs w:val="18"/>
              </w:rPr>
              <w:t>Highlight info</w:t>
            </w:r>
          </w:p>
        </w:tc>
        <w:tc>
          <w:tcPr>
            <w:tcW w:w="632" w:type="dxa"/>
            <w:tcBorders>
              <w:right w:val="single" w:sz="12" w:space="0" w:color="auto"/>
            </w:tcBorders>
          </w:tcPr>
          <w:p w14:paraId="750D7022"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37FF5146"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3930090" w14:textId="77777777" w:rsidR="006C7785" w:rsidRPr="00340B0D" w:rsidRDefault="006C7785" w:rsidP="00380FCD">
            <w:pPr>
              <w:rPr>
                <w:rFonts w:cs="Arial"/>
                <w:sz w:val="18"/>
                <w:szCs w:val="18"/>
              </w:rPr>
            </w:pPr>
            <w:r w:rsidRPr="00340B0D">
              <w:rPr>
                <w:rFonts w:cs="Arial"/>
                <w:sz w:val="18"/>
                <w:szCs w:val="18"/>
              </w:rPr>
              <w:t>Shallow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893595"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FD9617B" w14:textId="77777777" w:rsidR="006C7785" w:rsidRPr="00340B0D" w:rsidRDefault="006C7785" w:rsidP="00380FCD">
            <w:pPr>
              <w:rPr>
                <w:rFonts w:cs="Arial"/>
                <w:sz w:val="18"/>
                <w:szCs w:val="18"/>
              </w:rPr>
            </w:pPr>
            <w:r w:rsidRPr="00340B0D">
              <w:rPr>
                <w:rFonts w:cs="Arial"/>
                <w:sz w:val="18"/>
                <w:szCs w:val="18"/>
              </w:rPr>
              <w:t>Shallow Pattern</w:t>
            </w:r>
          </w:p>
        </w:tc>
        <w:tc>
          <w:tcPr>
            <w:tcW w:w="632" w:type="dxa"/>
            <w:tcBorders>
              <w:right w:val="single" w:sz="12" w:space="0" w:color="auto"/>
            </w:tcBorders>
          </w:tcPr>
          <w:p w14:paraId="317D890C"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3CFF3997"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58DDC1F2" w14:textId="77777777" w:rsidR="006C7785" w:rsidRPr="00340B0D" w:rsidRDefault="006C7785" w:rsidP="00380FCD">
            <w:pPr>
              <w:rPr>
                <w:rFonts w:cs="Arial"/>
                <w:sz w:val="18"/>
                <w:szCs w:val="18"/>
              </w:rPr>
            </w:pPr>
            <w:r w:rsidRPr="00340B0D">
              <w:rPr>
                <w:rFonts w:cs="Arial"/>
                <w:sz w:val="18"/>
                <w:szCs w:val="18"/>
              </w:rPr>
              <w:t>Four Shades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E6640BF"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3CEC570" w14:textId="77777777" w:rsidR="006C7785" w:rsidRPr="00340B0D" w:rsidRDefault="006C7785" w:rsidP="00380FCD">
            <w:pPr>
              <w:rPr>
                <w:rFonts w:cs="Arial"/>
                <w:sz w:val="18"/>
                <w:szCs w:val="18"/>
              </w:rPr>
            </w:pPr>
            <w:r w:rsidRPr="00340B0D">
              <w:rPr>
                <w:rFonts w:cs="Arial"/>
                <w:sz w:val="18"/>
                <w:szCs w:val="18"/>
              </w:rPr>
              <w:t>Unknown</w:t>
            </w:r>
          </w:p>
        </w:tc>
        <w:tc>
          <w:tcPr>
            <w:tcW w:w="632" w:type="dxa"/>
            <w:tcBorders>
              <w:right w:val="single" w:sz="12" w:space="0" w:color="auto"/>
            </w:tcBorders>
          </w:tcPr>
          <w:p w14:paraId="6E7942A9" w14:textId="77777777" w:rsidR="006C7785" w:rsidRPr="00340B0D" w:rsidRDefault="006C7785" w:rsidP="00380FCD">
            <w:pPr>
              <w:jc w:val="center"/>
              <w:rPr>
                <w:rFonts w:cs="Arial"/>
                <w:sz w:val="18"/>
                <w:szCs w:val="18"/>
              </w:rPr>
            </w:pPr>
          </w:p>
        </w:tc>
      </w:tr>
      <w:tr w:rsidR="006C7785" w:rsidRPr="00340B0D" w14:paraId="67095FA1"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6513AC9" w14:textId="77777777" w:rsidR="006C7785" w:rsidRPr="00340B0D" w:rsidRDefault="006C7785" w:rsidP="00380FCD">
            <w:pPr>
              <w:rPr>
                <w:rFonts w:cs="Arial"/>
                <w:sz w:val="18"/>
                <w:szCs w:val="18"/>
              </w:rPr>
            </w:pPr>
            <w:r w:rsidRPr="00340B0D">
              <w:rPr>
                <w:rFonts w:cs="Arial"/>
                <w:sz w:val="18"/>
                <w:szCs w:val="18"/>
              </w:rPr>
              <w:t>Radar Overlay</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548FE33"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2C4CA174" w14:textId="77777777" w:rsidR="006C7785" w:rsidRPr="00340B0D" w:rsidRDefault="006C7785" w:rsidP="00380FCD">
            <w:pPr>
              <w:rPr>
                <w:rFonts w:cs="Arial"/>
                <w:sz w:val="18"/>
                <w:szCs w:val="18"/>
              </w:rPr>
            </w:pPr>
            <w:r w:rsidRPr="00340B0D">
              <w:rPr>
                <w:rFonts w:cs="Arial"/>
                <w:sz w:val="18"/>
                <w:szCs w:val="18"/>
              </w:rPr>
              <w:t>Update Review</w:t>
            </w:r>
          </w:p>
        </w:tc>
        <w:tc>
          <w:tcPr>
            <w:tcW w:w="632" w:type="dxa"/>
            <w:tcBorders>
              <w:right w:val="single" w:sz="12" w:space="0" w:color="auto"/>
            </w:tcBorders>
          </w:tcPr>
          <w:p w14:paraId="12DA9817" w14:textId="77777777" w:rsidR="006C7785" w:rsidRPr="00340B0D" w:rsidRDefault="006C7785" w:rsidP="00380FCD">
            <w:pPr>
              <w:jc w:val="center"/>
              <w:rPr>
                <w:rFonts w:cs="Arial"/>
                <w:sz w:val="18"/>
                <w:szCs w:val="18"/>
              </w:rPr>
            </w:pPr>
          </w:p>
        </w:tc>
      </w:tr>
      <w:tr w:rsidR="006C7785" w:rsidRPr="00340B0D" w14:paraId="3592EED8"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DA682F2" w14:textId="77777777" w:rsidR="006C7785" w:rsidRPr="00340B0D" w:rsidRDefault="006C7785" w:rsidP="00380FCD">
            <w:pPr>
              <w:rPr>
                <w:rFonts w:cs="Arial"/>
                <w:sz w:val="18"/>
                <w:szCs w:val="18"/>
              </w:rPr>
            </w:pPr>
            <w:r w:rsidRPr="00340B0D">
              <w:rPr>
                <w:rFonts w:cs="Arial"/>
                <w:sz w:val="18"/>
                <w:szCs w:val="18"/>
              </w:rPr>
              <w:t>Plain Boundaries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7FA677D"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C60FDB4" w14:textId="77777777" w:rsidR="006C7785" w:rsidRPr="00340B0D" w:rsidRDefault="006C7785" w:rsidP="00380FCD">
            <w:pPr>
              <w:rPr>
                <w:rFonts w:cs="Arial"/>
                <w:sz w:val="18"/>
                <w:szCs w:val="18"/>
              </w:rPr>
            </w:pPr>
            <w:r w:rsidRPr="00340B0D">
              <w:rPr>
                <w:rFonts w:cs="Arial"/>
                <w:b/>
                <w:bCs/>
                <w:sz w:val="18"/>
                <w:szCs w:val="18"/>
              </w:rPr>
              <w:t>Text Groups</w:t>
            </w:r>
          </w:p>
        </w:tc>
        <w:tc>
          <w:tcPr>
            <w:tcW w:w="632" w:type="dxa"/>
            <w:tcBorders>
              <w:right w:val="single" w:sz="12" w:space="0" w:color="auto"/>
            </w:tcBorders>
            <w:vAlign w:val="center"/>
          </w:tcPr>
          <w:p w14:paraId="3FF1AD52"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74E3FB44"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0E195F4" w14:textId="77777777" w:rsidR="006C7785" w:rsidRPr="00340B0D" w:rsidRDefault="006C7785" w:rsidP="00380FCD">
            <w:pPr>
              <w:rPr>
                <w:rFonts w:cs="Arial"/>
                <w:sz w:val="18"/>
                <w:szCs w:val="18"/>
              </w:rPr>
            </w:pPr>
            <w:r w:rsidRPr="00340B0D">
              <w:rPr>
                <w:rFonts w:cs="Arial"/>
                <w:sz w:val="18"/>
                <w:szCs w:val="18"/>
              </w:rPr>
              <w:t>Simplified Symbols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942A867" w14:textId="77777777" w:rsidR="006C7785" w:rsidRPr="00340B0D" w:rsidRDefault="006C7785" w:rsidP="00380FCD">
            <w:pPr>
              <w:rPr>
                <w:rFonts w:cs="Arial"/>
                <w:sz w:val="18"/>
                <w:szCs w:val="18"/>
              </w:rPr>
            </w:pPr>
            <w:r>
              <w:rPr>
                <w:rFonts w:cs="Arial"/>
                <w:sz w:val="18"/>
                <w:szCs w:val="18"/>
              </w:rPr>
              <w:t>Off</w:t>
            </w:r>
          </w:p>
        </w:tc>
        <w:tc>
          <w:tcPr>
            <w:tcW w:w="4103" w:type="dxa"/>
            <w:gridSpan w:val="4"/>
            <w:tcBorders>
              <w:left w:val="single" w:sz="12" w:space="0" w:color="auto"/>
            </w:tcBorders>
          </w:tcPr>
          <w:p w14:paraId="1D434D70" w14:textId="77777777" w:rsidR="006C7785" w:rsidRPr="00340B0D" w:rsidRDefault="006C7785" w:rsidP="00380FCD">
            <w:pPr>
              <w:rPr>
                <w:rFonts w:cs="Arial"/>
                <w:sz w:val="18"/>
                <w:szCs w:val="18"/>
              </w:rPr>
            </w:pPr>
            <w:r w:rsidRPr="00340B0D">
              <w:rPr>
                <w:rFonts w:cs="Arial"/>
                <w:sz w:val="18"/>
                <w:szCs w:val="18"/>
              </w:rPr>
              <w:t>Chart Text</w:t>
            </w:r>
          </w:p>
        </w:tc>
        <w:tc>
          <w:tcPr>
            <w:tcW w:w="632" w:type="dxa"/>
            <w:tcBorders>
              <w:right w:val="single" w:sz="12" w:space="0" w:color="auto"/>
            </w:tcBorders>
            <w:vAlign w:val="center"/>
          </w:tcPr>
          <w:p w14:paraId="39FE893F" w14:textId="77777777" w:rsidR="006C7785" w:rsidRPr="00340B0D" w:rsidRDefault="006C7785" w:rsidP="00380FCD">
            <w:pPr>
              <w:jc w:val="center"/>
              <w:rPr>
                <w:rFonts w:cs="Arial"/>
                <w:sz w:val="18"/>
                <w:szCs w:val="18"/>
              </w:rPr>
            </w:pPr>
          </w:p>
        </w:tc>
      </w:tr>
      <w:tr w:rsidR="006C7785" w:rsidRPr="00340B0D" w14:paraId="48B61305"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92B678C" w14:textId="77777777" w:rsidR="006C7785" w:rsidRPr="00340B0D" w:rsidRDefault="006C7785" w:rsidP="00380FCD">
            <w:pPr>
              <w:rPr>
                <w:rFonts w:cs="Arial"/>
                <w:sz w:val="18"/>
                <w:szCs w:val="18"/>
              </w:rPr>
            </w:pPr>
            <w:r w:rsidRPr="00340B0D">
              <w:rPr>
                <w:rFonts w:cs="Arial"/>
                <w:sz w:val="18"/>
                <w:szCs w:val="18"/>
              </w:rPr>
              <w:t>Full Light Lines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1304BD6"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74DA32BF"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32" w:type="dxa"/>
            <w:tcBorders>
              <w:right w:val="single" w:sz="12" w:space="0" w:color="auto"/>
            </w:tcBorders>
            <w:vAlign w:val="center"/>
          </w:tcPr>
          <w:p w14:paraId="71D9B9B4" w14:textId="77777777" w:rsidR="006C7785" w:rsidRPr="00340B0D" w:rsidRDefault="006C7785" w:rsidP="00380FCD">
            <w:pPr>
              <w:jc w:val="center"/>
              <w:rPr>
                <w:rFonts w:cs="Arial"/>
                <w:sz w:val="18"/>
                <w:szCs w:val="18"/>
              </w:rPr>
            </w:pPr>
          </w:p>
        </w:tc>
      </w:tr>
      <w:tr w:rsidR="006C7785" w:rsidRPr="00340B0D" w14:paraId="2F2D6186"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C047E90" w14:textId="77777777" w:rsidR="006C7785" w:rsidRPr="00340B0D" w:rsidRDefault="006C7785" w:rsidP="00380FCD">
            <w:pPr>
              <w:rPr>
                <w:rFonts w:cs="Arial"/>
                <w:sz w:val="18"/>
                <w:szCs w:val="18"/>
              </w:rPr>
            </w:pPr>
            <w:r w:rsidRPr="00340B0D">
              <w:rPr>
                <w:rFonts w:cs="Arial"/>
                <w:sz w:val="18"/>
                <w:szCs w:val="18"/>
              </w:rPr>
              <w:t>Ignore scale minimum</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3780254"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DFE03D7"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32" w:type="dxa"/>
            <w:tcBorders>
              <w:right w:val="single" w:sz="12" w:space="0" w:color="auto"/>
            </w:tcBorders>
            <w:vAlign w:val="center"/>
          </w:tcPr>
          <w:p w14:paraId="24E63935" w14:textId="77777777" w:rsidR="006C7785" w:rsidRPr="00340B0D" w:rsidRDefault="006C7785" w:rsidP="00380FCD">
            <w:pPr>
              <w:jc w:val="center"/>
              <w:rPr>
                <w:rFonts w:cs="Arial"/>
                <w:sz w:val="18"/>
                <w:szCs w:val="18"/>
              </w:rPr>
            </w:pPr>
          </w:p>
        </w:tc>
      </w:tr>
      <w:tr w:rsidR="006C7785" w:rsidRPr="00340B0D" w14:paraId="2828F34A"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B031F27" w14:textId="77777777" w:rsidR="006C7785" w:rsidRPr="00340B0D" w:rsidRDefault="006C7785" w:rsidP="00380FCD">
            <w:pPr>
              <w:rPr>
                <w:rFonts w:cs="Arial"/>
                <w:sz w:val="18"/>
                <w:szCs w:val="18"/>
              </w:rPr>
            </w:pPr>
            <w:r w:rsidRPr="00340B0D">
              <w:rPr>
                <w:rFonts w:cs="Arial"/>
                <w:sz w:val="18"/>
                <w:szCs w:val="18"/>
              </w:rPr>
              <w:t>Shallow Water Dangers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tcPr>
          <w:p w14:paraId="41CF1454"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04BA96A" w14:textId="77777777" w:rsidR="006C7785" w:rsidRPr="00340B0D" w:rsidRDefault="006C7785" w:rsidP="00380FCD">
            <w:pPr>
              <w:rPr>
                <w:rFonts w:cs="Arial"/>
                <w:sz w:val="18"/>
                <w:szCs w:val="18"/>
              </w:rPr>
            </w:pPr>
            <w:r w:rsidRPr="00340B0D">
              <w:rPr>
                <w:rFonts w:cs="Arial"/>
                <w:sz w:val="18"/>
                <w:szCs w:val="18"/>
              </w:rPr>
              <w:t xml:space="preserve">        Names</w:t>
            </w:r>
          </w:p>
        </w:tc>
        <w:tc>
          <w:tcPr>
            <w:tcW w:w="632" w:type="dxa"/>
            <w:tcBorders>
              <w:right w:val="single" w:sz="12" w:space="0" w:color="auto"/>
            </w:tcBorders>
            <w:vAlign w:val="center"/>
          </w:tcPr>
          <w:p w14:paraId="31AF2B9D" w14:textId="77777777" w:rsidR="006C7785" w:rsidRPr="00340B0D" w:rsidRDefault="006C7785" w:rsidP="00380FCD">
            <w:pPr>
              <w:jc w:val="center"/>
              <w:rPr>
                <w:rFonts w:cs="Arial"/>
                <w:sz w:val="18"/>
                <w:szCs w:val="18"/>
              </w:rPr>
            </w:pPr>
          </w:p>
        </w:tc>
      </w:tr>
      <w:tr w:rsidR="006C7785" w:rsidRPr="00340B0D" w14:paraId="7B32FE94" w14:textId="77777777" w:rsidTr="00380FCD">
        <w:trPr>
          <w:gridBefore w:val="1"/>
          <w:wBefore w:w="12" w:type="dxa"/>
        </w:trPr>
        <w:tc>
          <w:tcPr>
            <w:tcW w:w="4499"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460A1BC6"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03" w:type="dxa"/>
            <w:gridSpan w:val="4"/>
            <w:tcBorders>
              <w:left w:val="single" w:sz="12" w:space="0" w:color="auto"/>
            </w:tcBorders>
          </w:tcPr>
          <w:p w14:paraId="0CD8561F"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32" w:type="dxa"/>
            <w:tcBorders>
              <w:right w:val="single" w:sz="12" w:space="0" w:color="auto"/>
            </w:tcBorders>
          </w:tcPr>
          <w:p w14:paraId="626C98E9" w14:textId="77777777" w:rsidR="006C7785" w:rsidRPr="00340B0D" w:rsidRDefault="006C7785" w:rsidP="00380FCD">
            <w:pPr>
              <w:jc w:val="center"/>
              <w:rPr>
                <w:rFonts w:cs="Arial"/>
                <w:sz w:val="18"/>
                <w:szCs w:val="18"/>
              </w:rPr>
            </w:pPr>
          </w:p>
        </w:tc>
      </w:tr>
      <w:tr w:rsidR="006C7785" w:rsidRPr="00340B0D" w14:paraId="3C3195EB" w14:textId="77777777" w:rsidTr="00380FCD">
        <w:trPr>
          <w:gridBefore w:val="1"/>
          <w:wBefore w:w="12" w:type="dxa"/>
        </w:trPr>
        <w:sdt>
          <w:sdtPr>
            <w:rPr>
              <w:rFonts w:cs="Arial"/>
              <w:sz w:val="18"/>
              <w:szCs w:val="18"/>
            </w:rPr>
            <w:alias w:val="Palette"/>
            <w:tag w:val="Palette"/>
            <w:id w:val="104860025"/>
            <w:placeholder>
              <w:docPart w:val="DFE2F9D6389B4B60A89EAEC8CC344F57"/>
            </w:placeholder>
            <w:comboBox>
              <w:listItem w:displayText="Day" w:value="Day"/>
              <w:listItem w:displayText="Dusk" w:value="Dusk"/>
              <w:listItem w:displayText="Night" w:value="Night"/>
            </w:comboBox>
          </w:sdtPr>
          <w:sdtContent>
            <w:tc>
              <w:tcPr>
                <w:tcW w:w="4499" w:type="dxa"/>
                <w:gridSpan w:val="4"/>
                <w:tcBorders>
                  <w:left w:val="single" w:sz="12" w:space="0" w:color="auto"/>
                  <w:bottom w:val="single" w:sz="12" w:space="0" w:color="auto"/>
                  <w:right w:val="single" w:sz="12" w:space="0" w:color="auto"/>
                </w:tcBorders>
              </w:tcPr>
              <w:p w14:paraId="6E5D6F18" w14:textId="77777777" w:rsidR="006C7785" w:rsidRPr="00340B0D" w:rsidRDefault="006C7785" w:rsidP="00380FCD">
                <w:pPr>
                  <w:rPr>
                    <w:rFonts w:cs="Arial"/>
                    <w:sz w:val="18"/>
                    <w:szCs w:val="18"/>
                  </w:rPr>
                </w:pPr>
                <w:r>
                  <w:rPr>
                    <w:rFonts w:cs="Arial"/>
                    <w:sz w:val="18"/>
                    <w:szCs w:val="18"/>
                  </w:rPr>
                  <w:t>Day</w:t>
                </w:r>
              </w:p>
            </w:tc>
          </w:sdtContent>
        </w:sdt>
        <w:tc>
          <w:tcPr>
            <w:tcW w:w="4103" w:type="dxa"/>
            <w:gridSpan w:val="4"/>
            <w:tcBorders>
              <w:left w:val="single" w:sz="12" w:space="0" w:color="auto"/>
            </w:tcBorders>
          </w:tcPr>
          <w:p w14:paraId="117BEB53"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32" w:type="dxa"/>
            <w:tcBorders>
              <w:right w:val="single" w:sz="12" w:space="0" w:color="auto"/>
            </w:tcBorders>
          </w:tcPr>
          <w:p w14:paraId="59FF8F84" w14:textId="77777777" w:rsidR="006C7785" w:rsidRPr="00340B0D" w:rsidRDefault="006C7785" w:rsidP="00380FCD">
            <w:pPr>
              <w:jc w:val="center"/>
              <w:rPr>
                <w:rFonts w:cs="Arial"/>
                <w:sz w:val="18"/>
                <w:szCs w:val="18"/>
              </w:rPr>
            </w:pPr>
          </w:p>
        </w:tc>
      </w:tr>
      <w:tr w:rsidR="006C7785" w:rsidRPr="00340B0D" w14:paraId="21F913F7"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FFFFFF" w:themeFill="background1"/>
            <w:vAlign w:val="center"/>
          </w:tcPr>
          <w:p w14:paraId="55511F7A" w14:textId="77777777" w:rsidR="006C7785" w:rsidRPr="00340B0D" w:rsidRDefault="006C7785" w:rsidP="00380FCD">
            <w:pPr>
              <w:jc w:val="center"/>
              <w:rPr>
                <w:rFonts w:cs="Arial"/>
                <w:b/>
                <w:bCs/>
                <w:sz w:val="18"/>
                <w:szCs w:val="18"/>
              </w:rPr>
            </w:pPr>
          </w:p>
        </w:tc>
        <w:tc>
          <w:tcPr>
            <w:tcW w:w="4103" w:type="dxa"/>
            <w:gridSpan w:val="4"/>
            <w:tcBorders>
              <w:left w:val="single" w:sz="12" w:space="0" w:color="auto"/>
            </w:tcBorders>
          </w:tcPr>
          <w:p w14:paraId="2431739F" w14:textId="77777777" w:rsidR="006C7785" w:rsidRPr="00340B0D" w:rsidRDefault="006C7785" w:rsidP="00380FCD">
            <w:pPr>
              <w:rPr>
                <w:rFonts w:cs="Arial"/>
                <w:sz w:val="18"/>
                <w:szCs w:val="18"/>
              </w:rPr>
            </w:pPr>
          </w:p>
        </w:tc>
        <w:tc>
          <w:tcPr>
            <w:tcW w:w="632" w:type="dxa"/>
            <w:tcBorders>
              <w:right w:val="single" w:sz="12" w:space="0" w:color="auto"/>
            </w:tcBorders>
            <w:vAlign w:val="center"/>
          </w:tcPr>
          <w:p w14:paraId="182D6E9C" w14:textId="77777777" w:rsidR="006C7785" w:rsidRPr="00340B0D" w:rsidRDefault="006C7785" w:rsidP="00380FCD">
            <w:pPr>
              <w:jc w:val="center"/>
              <w:rPr>
                <w:rFonts w:cs="Arial"/>
                <w:sz w:val="18"/>
                <w:szCs w:val="18"/>
              </w:rPr>
            </w:pPr>
          </w:p>
        </w:tc>
      </w:tr>
      <w:tr w:rsidR="006C7785" w:rsidRPr="00340B0D" w14:paraId="5BC9170F" w14:textId="77777777" w:rsidTr="00380FCD">
        <w:trPr>
          <w:gridBefore w:val="1"/>
          <w:wBefore w:w="12" w:type="dxa"/>
        </w:trPr>
        <w:tc>
          <w:tcPr>
            <w:tcW w:w="4499" w:type="dxa"/>
            <w:gridSpan w:val="4"/>
            <w:tcBorders>
              <w:left w:val="single" w:sz="12" w:space="0" w:color="auto"/>
              <w:bottom w:val="single" w:sz="12" w:space="0" w:color="auto"/>
              <w:right w:val="single" w:sz="12" w:space="0" w:color="auto"/>
            </w:tcBorders>
            <w:shd w:val="clear" w:color="auto" w:fill="FFFFFF" w:themeFill="background1"/>
          </w:tcPr>
          <w:p w14:paraId="6B7FB488" w14:textId="77777777" w:rsidR="006C7785" w:rsidRPr="00340B0D" w:rsidRDefault="006C7785" w:rsidP="00380FCD">
            <w:pPr>
              <w:rPr>
                <w:rFonts w:cs="Arial"/>
                <w:sz w:val="18"/>
                <w:szCs w:val="18"/>
              </w:rPr>
            </w:pPr>
          </w:p>
        </w:tc>
        <w:tc>
          <w:tcPr>
            <w:tcW w:w="4103" w:type="dxa"/>
            <w:gridSpan w:val="4"/>
            <w:tcBorders>
              <w:left w:val="single" w:sz="12" w:space="0" w:color="auto"/>
              <w:bottom w:val="single" w:sz="12" w:space="0" w:color="auto"/>
            </w:tcBorders>
          </w:tcPr>
          <w:p w14:paraId="1D3DC264" w14:textId="77777777" w:rsidR="006C7785" w:rsidRPr="00340B0D" w:rsidRDefault="006C7785" w:rsidP="00380FCD">
            <w:pPr>
              <w:jc w:val="center"/>
              <w:rPr>
                <w:rFonts w:cs="Arial"/>
                <w:sz w:val="18"/>
                <w:szCs w:val="18"/>
              </w:rPr>
            </w:pPr>
          </w:p>
        </w:tc>
        <w:tc>
          <w:tcPr>
            <w:tcW w:w="632" w:type="dxa"/>
            <w:tcBorders>
              <w:bottom w:val="single" w:sz="12" w:space="0" w:color="auto"/>
              <w:right w:val="single" w:sz="12" w:space="0" w:color="auto"/>
            </w:tcBorders>
            <w:vAlign w:val="center"/>
          </w:tcPr>
          <w:p w14:paraId="655728E7" w14:textId="77777777" w:rsidR="006C7785" w:rsidRPr="00340B0D" w:rsidRDefault="006C7785" w:rsidP="00380FCD">
            <w:pPr>
              <w:jc w:val="center"/>
              <w:rPr>
                <w:rFonts w:cs="Arial"/>
                <w:sz w:val="18"/>
                <w:szCs w:val="18"/>
              </w:rPr>
            </w:pPr>
          </w:p>
        </w:tc>
      </w:tr>
      <w:tr w:rsidR="006C7785" w:rsidRPr="00340B0D" w14:paraId="0F853974"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4C867EED"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C03A30"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408C78A2" w14:textId="77777777" w:rsidTr="00380FCD">
        <w:trPr>
          <w:gridBefore w:val="1"/>
          <w:wBefore w:w="12" w:type="dxa"/>
          <w:trHeight w:val="287"/>
        </w:trPr>
        <w:tc>
          <w:tcPr>
            <w:tcW w:w="2709" w:type="dxa"/>
            <w:tcBorders>
              <w:left w:val="single" w:sz="12" w:space="0" w:color="auto"/>
              <w:bottom w:val="single" w:sz="4" w:space="0" w:color="auto"/>
            </w:tcBorders>
          </w:tcPr>
          <w:p w14:paraId="04F9CDD8" w14:textId="77777777" w:rsidR="006C7785" w:rsidRPr="00340B0D" w:rsidRDefault="006C7785" w:rsidP="00380FCD">
            <w:pPr>
              <w:rPr>
                <w:rFonts w:cs="Arial"/>
                <w:sz w:val="18"/>
                <w:szCs w:val="18"/>
              </w:rPr>
            </w:pPr>
            <w:r w:rsidRPr="00340B0D">
              <w:rPr>
                <w:rFonts w:cs="Arial"/>
                <w:sz w:val="18"/>
                <w:szCs w:val="18"/>
              </w:rPr>
              <w:t>Start Date</w:t>
            </w:r>
          </w:p>
        </w:tc>
        <w:tc>
          <w:tcPr>
            <w:tcW w:w="1790" w:type="dxa"/>
            <w:gridSpan w:val="3"/>
            <w:tcBorders>
              <w:bottom w:val="single" w:sz="4" w:space="0" w:color="auto"/>
              <w:right w:val="single" w:sz="12" w:space="0" w:color="auto"/>
            </w:tcBorders>
          </w:tcPr>
          <w:p w14:paraId="7E5A7B81" w14:textId="77777777" w:rsidR="006C7785" w:rsidRPr="00340B0D" w:rsidRDefault="006C7785" w:rsidP="00380FCD">
            <w:pPr>
              <w:rPr>
                <w:rFonts w:cs="Arial"/>
                <w:sz w:val="18"/>
                <w:szCs w:val="18"/>
              </w:rPr>
            </w:pPr>
          </w:p>
        </w:tc>
        <w:tc>
          <w:tcPr>
            <w:tcW w:w="2809" w:type="dxa"/>
            <w:gridSpan w:val="2"/>
            <w:tcBorders>
              <w:left w:val="single" w:sz="12" w:space="0" w:color="auto"/>
              <w:bottom w:val="single" w:sz="4" w:space="0" w:color="auto"/>
              <w:right w:val="single" w:sz="4" w:space="0" w:color="auto"/>
            </w:tcBorders>
            <w:vAlign w:val="center"/>
          </w:tcPr>
          <w:p w14:paraId="70411239" w14:textId="77777777" w:rsidR="006C7785" w:rsidRPr="00340B0D" w:rsidRDefault="006C7785" w:rsidP="00380FCD">
            <w:pPr>
              <w:rPr>
                <w:rFonts w:cs="Arial"/>
                <w:sz w:val="18"/>
                <w:szCs w:val="18"/>
              </w:rPr>
            </w:pPr>
            <w:r w:rsidRPr="00340B0D">
              <w:rPr>
                <w:rFonts w:cs="Arial"/>
                <w:sz w:val="18"/>
                <w:szCs w:val="18"/>
              </w:rPr>
              <w:t>Centre</w:t>
            </w:r>
          </w:p>
        </w:tc>
        <w:tc>
          <w:tcPr>
            <w:tcW w:w="1926" w:type="dxa"/>
            <w:gridSpan w:val="3"/>
            <w:tcBorders>
              <w:left w:val="single" w:sz="4" w:space="0" w:color="auto"/>
              <w:bottom w:val="single" w:sz="4" w:space="0" w:color="auto"/>
              <w:right w:val="single" w:sz="12" w:space="0" w:color="auto"/>
            </w:tcBorders>
            <w:vAlign w:val="center"/>
          </w:tcPr>
          <w:p w14:paraId="0B651969" w14:textId="77777777" w:rsidR="006C7785" w:rsidRPr="00340B0D" w:rsidRDefault="006C7785" w:rsidP="00380FCD">
            <w:pPr>
              <w:rPr>
                <w:rFonts w:cs="Arial"/>
                <w:sz w:val="18"/>
                <w:szCs w:val="18"/>
              </w:rPr>
            </w:pPr>
          </w:p>
        </w:tc>
      </w:tr>
      <w:tr w:rsidR="006C7785" w:rsidRPr="00340B0D" w14:paraId="13FFAF2D" w14:textId="77777777" w:rsidTr="00380FCD">
        <w:trPr>
          <w:gridBefore w:val="1"/>
          <w:wBefore w:w="12" w:type="dxa"/>
        </w:trPr>
        <w:tc>
          <w:tcPr>
            <w:tcW w:w="2709" w:type="dxa"/>
            <w:tcBorders>
              <w:left w:val="single" w:sz="12" w:space="0" w:color="auto"/>
              <w:bottom w:val="single" w:sz="4" w:space="0" w:color="auto"/>
            </w:tcBorders>
          </w:tcPr>
          <w:p w14:paraId="67FCAE20" w14:textId="77777777" w:rsidR="006C7785" w:rsidRPr="00340B0D" w:rsidRDefault="006C7785" w:rsidP="00380FCD">
            <w:pPr>
              <w:rPr>
                <w:rFonts w:cs="Arial"/>
                <w:sz w:val="18"/>
                <w:szCs w:val="18"/>
              </w:rPr>
            </w:pPr>
            <w:r w:rsidRPr="00340B0D">
              <w:rPr>
                <w:rFonts w:cs="Arial"/>
                <w:sz w:val="18"/>
                <w:szCs w:val="18"/>
              </w:rPr>
              <w:t>End Date</w:t>
            </w:r>
          </w:p>
        </w:tc>
        <w:tc>
          <w:tcPr>
            <w:tcW w:w="1790" w:type="dxa"/>
            <w:gridSpan w:val="3"/>
            <w:tcBorders>
              <w:top w:val="single" w:sz="4" w:space="0" w:color="auto"/>
              <w:bottom w:val="single" w:sz="4" w:space="0" w:color="auto"/>
              <w:right w:val="single" w:sz="12" w:space="0" w:color="auto"/>
            </w:tcBorders>
          </w:tcPr>
          <w:p w14:paraId="63B0E235" w14:textId="77777777" w:rsidR="006C7785" w:rsidRPr="00340B0D" w:rsidRDefault="006C7785" w:rsidP="00380FCD">
            <w:pPr>
              <w:rPr>
                <w:rFonts w:cs="Arial"/>
                <w:sz w:val="18"/>
                <w:szCs w:val="18"/>
              </w:rPr>
            </w:pPr>
          </w:p>
        </w:tc>
        <w:tc>
          <w:tcPr>
            <w:tcW w:w="280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3E2EA44" w14:textId="77777777" w:rsidR="006C7785" w:rsidRPr="00340B0D" w:rsidRDefault="006C7785" w:rsidP="00380FCD">
            <w:pPr>
              <w:rPr>
                <w:rFonts w:cs="Arial"/>
                <w:sz w:val="18"/>
                <w:szCs w:val="18"/>
              </w:rPr>
            </w:pPr>
            <w:r w:rsidRPr="00340B0D">
              <w:rPr>
                <w:rFonts w:cs="Arial"/>
                <w:sz w:val="18"/>
                <w:szCs w:val="18"/>
              </w:rPr>
              <w:t>Scale</w:t>
            </w:r>
          </w:p>
        </w:tc>
        <w:tc>
          <w:tcPr>
            <w:tcW w:w="192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0341F279"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079FAEAF" w14:textId="77777777" w:rsidTr="00380FCD">
        <w:trPr>
          <w:gridBefore w:val="1"/>
          <w:wBefore w:w="12" w:type="dxa"/>
        </w:trPr>
        <w:tc>
          <w:tcPr>
            <w:tcW w:w="449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52F01310" w14:textId="77777777" w:rsidR="006C7785" w:rsidRPr="00340B0D" w:rsidRDefault="006C7785" w:rsidP="00380FCD">
            <w:pPr>
              <w:jc w:val="center"/>
              <w:rPr>
                <w:rFonts w:cs="Arial"/>
                <w:b/>
                <w:bCs/>
                <w:sz w:val="18"/>
                <w:szCs w:val="18"/>
              </w:rPr>
            </w:pPr>
          </w:p>
        </w:tc>
        <w:tc>
          <w:tcPr>
            <w:tcW w:w="2809" w:type="dxa"/>
            <w:gridSpan w:val="2"/>
            <w:tcBorders>
              <w:top w:val="single" w:sz="4" w:space="0" w:color="auto"/>
              <w:left w:val="single" w:sz="12" w:space="0" w:color="auto"/>
              <w:bottom w:val="single" w:sz="12" w:space="0" w:color="auto"/>
              <w:right w:val="single" w:sz="4" w:space="0" w:color="auto"/>
            </w:tcBorders>
            <w:shd w:val="clear" w:color="auto" w:fill="auto"/>
          </w:tcPr>
          <w:p w14:paraId="5F1822C1"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92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3BFA2D11" w14:textId="77777777" w:rsidR="006C7785" w:rsidRPr="00340B0D" w:rsidRDefault="006C7785" w:rsidP="00380FCD">
            <w:pPr>
              <w:rPr>
                <w:rFonts w:cs="Arial"/>
                <w:sz w:val="18"/>
                <w:szCs w:val="18"/>
              </w:rPr>
            </w:pPr>
          </w:p>
        </w:tc>
      </w:tr>
      <w:tr w:rsidR="006C7785" w:rsidRPr="00340B0D" w14:paraId="724D4ED9"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tcPr>
          <w:p w14:paraId="13FD2A52" w14:textId="77777777" w:rsidR="006C7785" w:rsidRPr="00340B0D" w:rsidRDefault="006C7785" w:rsidP="00380FCD">
            <w:pPr>
              <w:rPr>
                <w:rFonts w:cs="Arial"/>
                <w:sz w:val="18"/>
                <w:szCs w:val="18"/>
              </w:rPr>
            </w:pPr>
          </w:p>
        </w:tc>
      </w:tr>
      <w:tr w:rsidR="006C7785" w:rsidRPr="00340B0D" w14:paraId="3D2276AC"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AD6CA7A"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073C73FB" w14:textId="77777777" w:rsidTr="00380FCD">
        <w:trPr>
          <w:gridBefore w:val="1"/>
          <w:wBefore w:w="12" w:type="dxa"/>
        </w:trPr>
        <w:tc>
          <w:tcPr>
            <w:tcW w:w="541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E2F81D8"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82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F9521BF"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10982996"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53A249F" w14:textId="77777777" w:rsidR="006C7785" w:rsidRPr="00340B0D" w:rsidRDefault="006C7785" w:rsidP="00380FCD">
            <w:pPr>
              <w:rPr>
                <w:rFonts w:cs="Arial"/>
                <w:sz w:val="18"/>
                <w:szCs w:val="18"/>
              </w:rPr>
            </w:pPr>
            <w:r w:rsidRPr="00340B0D">
              <w:rPr>
                <w:rFonts w:cs="Arial"/>
                <w:sz w:val="18"/>
                <w:szCs w:val="18"/>
              </w:rPr>
              <w:t>Drying lines</w:t>
            </w:r>
          </w:p>
        </w:tc>
        <w:tc>
          <w:tcPr>
            <w:tcW w:w="1143" w:type="dxa"/>
            <w:gridSpan w:val="2"/>
            <w:tcBorders>
              <w:top w:val="single" w:sz="4" w:space="0" w:color="auto"/>
              <w:left w:val="single" w:sz="4" w:space="0" w:color="auto"/>
              <w:bottom w:val="single" w:sz="4" w:space="0" w:color="auto"/>
              <w:right w:val="single" w:sz="12" w:space="0" w:color="auto"/>
            </w:tcBorders>
          </w:tcPr>
          <w:p w14:paraId="129BC9B2"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D9574A6" w14:textId="77777777" w:rsidR="006C7785" w:rsidRPr="00340B0D" w:rsidRDefault="006C7785" w:rsidP="00380FCD">
            <w:pPr>
              <w:pStyle w:val="Default"/>
              <w:rPr>
                <w:sz w:val="18"/>
                <w:szCs w:val="18"/>
              </w:rPr>
            </w:pPr>
            <w:r w:rsidRPr="00340B0D">
              <w:rPr>
                <w:sz w:val="18"/>
                <w:szCs w:val="18"/>
              </w:rPr>
              <w:t>Spot soundings</w:t>
            </w:r>
          </w:p>
        </w:tc>
        <w:tc>
          <w:tcPr>
            <w:tcW w:w="632" w:type="dxa"/>
            <w:tcBorders>
              <w:top w:val="single" w:sz="4" w:space="0" w:color="auto"/>
              <w:bottom w:val="single" w:sz="4" w:space="0" w:color="auto"/>
              <w:right w:val="single" w:sz="12" w:space="0" w:color="auto"/>
            </w:tcBorders>
            <w:vAlign w:val="center"/>
          </w:tcPr>
          <w:p w14:paraId="69A8ECFA" w14:textId="77777777" w:rsidR="006C7785" w:rsidRPr="00340B0D" w:rsidRDefault="006C7785" w:rsidP="00380FCD">
            <w:pPr>
              <w:rPr>
                <w:rFonts w:cs="Arial"/>
                <w:sz w:val="18"/>
                <w:szCs w:val="18"/>
              </w:rPr>
            </w:pPr>
          </w:p>
        </w:tc>
      </w:tr>
      <w:tr w:rsidR="006C7785" w:rsidRPr="00340B0D" w14:paraId="117AAB5A"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8800F26" w14:textId="77777777" w:rsidR="006C7785" w:rsidRPr="00340B0D" w:rsidRDefault="006C7785" w:rsidP="00380FCD">
            <w:pPr>
              <w:pStyle w:val="Default"/>
              <w:rPr>
                <w:sz w:val="18"/>
                <w:szCs w:val="18"/>
              </w:rPr>
            </w:pPr>
            <w:r w:rsidRPr="00340B0D">
              <w:rPr>
                <w:sz w:val="18"/>
                <w:szCs w:val="18"/>
              </w:rPr>
              <w:t>Buoys. Beacons, aids to navigation</w:t>
            </w:r>
          </w:p>
        </w:tc>
        <w:tc>
          <w:tcPr>
            <w:tcW w:w="1143" w:type="dxa"/>
            <w:gridSpan w:val="2"/>
            <w:tcBorders>
              <w:top w:val="single" w:sz="4" w:space="0" w:color="auto"/>
              <w:left w:val="single" w:sz="4" w:space="0" w:color="auto"/>
              <w:bottom w:val="single" w:sz="4" w:space="0" w:color="auto"/>
              <w:right w:val="single" w:sz="12" w:space="0" w:color="auto"/>
            </w:tcBorders>
          </w:tcPr>
          <w:p w14:paraId="23D1EC5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765712B" w14:textId="77777777" w:rsidR="006C7785" w:rsidRPr="00340B0D" w:rsidRDefault="006C7785" w:rsidP="00380FCD">
            <w:pPr>
              <w:pStyle w:val="Default"/>
              <w:rPr>
                <w:sz w:val="18"/>
                <w:szCs w:val="18"/>
              </w:rPr>
            </w:pPr>
            <w:r w:rsidRPr="00340B0D">
              <w:rPr>
                <w:sz w:val="18"/>
                <w:szCs w:val="18"/>
              </w:rPr>
              <w:t>Submarine cables and pipelines</w:t>
            </w:r>
          </w:p>
        </w:tc>
        <w:tc>
          <w:tcPr>
            <w:tcW w:w="632" w:type="dxa"/>
            <w:tcBorders>
              <w:top w:val="single" w:sz="4" w:space="0" w:color="auto"/>
              <w:bottom w:val="single" w:sz="4" w:space="0" w:color="auto"/>
              <w:right w:val="single" w:sz="12" w:space="0" w:color="auto"/>
            </w:tcBorders>
            <w:vAlign w:val="center"/>
          </w:tcPr>
          <w:p w14:paraId="19B3601B" w14:textId="77777777" w:rsidR="006C7785" w:rsidRPr="00340B0D" w:rsidRDefault="006C7785" w:rsidP="00380FCD">
            <w:pPr>
              <w:rPr>
                <w:rFonts w:cs="Arial"/>
                <w:sz w:val="18"/>
                <w:szCs w:val="18"/>
              </w:rPr>
            </w:pPr>
          </w:p>
        </w:tc>
      </w:tr>
      <w:tr w:rsidR="006C7785" w:rsidRPr="00340B0D" w14:paraId="6DC91B85"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A0C505F"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43" w:type="dxa"/>
            <w:gridSpan w:val="2"/>
            <w:tcBorders>
              <w:top w:val="single" w:sz="4" w:space="0" w:color="auto"/>
              <w:left w:val="single" w:sz="4" w:space="0" w:color="auto"/>
              <w:bottom w:val="single" w:sz="4" w:space="0" w:color="auto"/>
              <w:right w:val="single" w:sz="12" w:space="0" w:color="auto"/>
            </w:tcBorders>
          </w:tcPr>
          <w:p w14:paraId="35741A97"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22CD0AC" w14:textId="77777777" w:rsidR="006C7785" w:rsidRPr="00340B0D" w:rsidRDefault="006C7785" w:rsidP="00380FCD">
            <w:pPr>
              <w:pStyle w:val="Default"/>
              <w:rPr>
                <w:sz w:val="18"/>
                <w:szCs w:val="18"/>
              </w:rPr>
            </w:pPr>
            <w:r w:rsidRPr="00340B0D">
              <w:rPr>
                <w:sz w:val="18"/>
                <w:szCs w:val="18"/>
              </w:rPr>
              <w:t>All isolated dangers</w:t>
            </w:r>
          </w:p>
        </w:tc>
        <w:tc>
          <w:tcPr>
            <w:tcW w:w="632" w:type="dxa"/>
            <w:tcBorders>
              <w:top w:val="single" w:sz="4" w:space="0" w:color="auto"/>
              <w:bottom w:val="single" w:sz="4" w:space="0" w:color="auto"/>
              <w:right w:val="single" w:sz="12" w:space="0" w:color="auto"/>
            </w:tcBorders>
            <w:vAlign w:val="center"/>
          </w:tcPr>
          <w:p w14:paraId="4C4E2AB4" w14:textId="77777777" w:rsidR="006C7785" w:rsidRPr="00340B0D" w:rsidRDefault="006C7785" w:rsidP="00380FCD">
            <w:pPr>
              <w:rPr>
                <w:rFonts w:cs="Arial"/>
                <w:sz w:val="18"/>
                <w:szCs w:val="18"/>
              </w:rPr>
            </w:pPr>
          </w:p>
        </w:tc>
      </w:tr>
      <w:tr w:rsidR="006C7785" w:rsidRPr="00340B0D" w14:paraId="5D5C853F"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731BF3E" w14:textId="77777777" w:rsidR="006C7785" w:rsidRPr="00340B0D" w:rsidRDefault="006C7785" w:rsidP="00380FCD">
            <w:pPr>
              <w:pStyle w:val="Default"/>
              <w:ind w:left="720"/>
              <w:rPr>
                <w:sz w:val="18"/>
                <w:szCs w:val="18"/>
              </w:rPr>
            </w:pPr>
            <w:r w:rsidRPr="00340B0D">
              <w:rPr>
                <w:sz w:val="18"/>
                <w:szCs w:val="18"/>
              </w:rPr>
              <w:t>Lights</w:t>
            </w:r>
          </w:p>
        </w:tc>
        <w:tc>
          <w:tcPr>
            <w:tcW w:w="1143" w:type="dxa"/>
            <w:gridSpan w:val="2"/>
            <w:tcBorders>
              <w:top w:val="single" w:sz="4" w:space="0" w:color="auto"/>
              <w:left w:val="single" w:sz="4" w:space="0" w:color="auto"/>
              <w:bottom w:val="single" w:sz="4" w:space="0" w:color="auto"/>
              <w:right w:val="single" w:sz="12" w:space="0" w:color="auto"/>
            </w:tcBorders>
          </w:tcPr>
          <w:p w14:paraId="2A82862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C61CE86" w14:textId="77777777" w:rsidR="006C7785" w:rsidRPr="00340B0D" w:rsidRDefault="006C7785" w:rsidP="00380FCD">
            <w:pPr>
              <w:pStyle w:val="Default"/>
              <w:rPr>
                <w:sz w:val="18"/>
                <w:szCs w:val="18"/>
              </w:rPr>
            </w:pPr>
            <w:r w:rsidRPr="00340B0D">
              <w:rPr>
                <w:sz w:val="18"/>
                <w:szCs w:val="18"/>
              </w:rPr>
              <w:t>Magnetic variation</w:t>
            </w:r>
          </w:p>
        </w:tc>
        <w:tc>
          <w:tcPr>
            <w:tcW w:w="632" w:type="dxa"/>
            <w:tcBorders>
              <w:top w:val="single" w:sz="4" w:space="0" w:color="auto"/>
              <w:bottom w:val="single" w:sz="4" w:space="0" w:color="auto"/>
              <w:right w:val="single" w:sz="12" w:space="0" w:color="auto"/>
            </w:tcBorders>
            <w:vAlign w:val="center"/>
          </w:tcPr>
          <w:p w14:paraId="7F3CDFA4" w14:textId="77777777" w:rsidR="006C7785" w:rsidRPr="00340B0D" w:rsidRDefault="006C7785" w:rsidP="00380FCD">
            <w:pPr>
              <w:rPr>
                <w:rFonts w:cs="Arial"/>
                <w:sz w:val="18"/>
                <w:szCs w:val="18"/>
              </w:rPr>
            </w:pPr>
          </w:p>
        </w:tc>
      </w:tr>
      <w:tr w:rsidR="006C7785" w:rsidRPr="00340B0D" w14:paraId="67E61B6C"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4170A6AA" w14:textId="77777777" w:rsidR="006C7785" w:rsidRPr="00340B0D" w:rsidRDefault="006C7785" w:rsidP="00380FCD">
            <w:pPr>
              <w:pStyle w:val="Default"/>
              <w:rPr>
                <w:sz w:val="18"/>
                <w:szCs w:val="18"/>
              </w:rPr>
            </w:pPr>
            <w:r w:rsidRPr="00340B0D">
              <w:rPr>
                <w:sz w:val="18"/>
                <w:szCs w:val="18"/>
              </w:rPr>
              <w:t>Boundaries and limits</w:t>
            </w:r>
          </w:p>
        </w:tc>
        <w:tc>
          <w:tcPr>
            <w:tcW w:w="1143" w:type="dxa"/>
            <w:gridSpan w:val="2"/>
            <w:tcBorders>
              <w:top w:val="single" w:sz="4" w:space="0" w:color="auto"/>
              <w:left w:val="single" w:sz="4" w:space="0" w:color="auto"/>
              <w:bottom w:val="single" w:sz="4" w:space="0" w:color="auto"/>
              <w:right w:val="single" w:sz="12" w:space="0" w:color="auto"/>
            </w:tcBorders>
          </w:tcPr>
          <w:p w14:paraId="19B6AD5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102587F4" w14:textId="77777777" w:rsidR="006C7785" w:rsidRPr="00340B0D" w:rsidRDefault="006C7785" w:rsidP="00380FCD">
            <w:pPr>
              <w:pStyle w:val="Default"/>
              <w:rPr>
                <w:sz w:val="18"/>
                <w:szCs w:val="18"/>
              </w:rPr>
            </w:pPr>
            <w:r w:rsidRPr="00340B0D">
              <w:rPr>
                <w:sz w:val="18"/>
                <w:szCs w:val="18"/>
              </w:rPr>
              <w:t>Depth contours</w:t>
            </w:r>
          </w:p>
        </w:tc>
        <w:tc>
          <w:tcPr>
            <w:tcW w:w="632" w:type="dxa"/>
            <w:tcBorders>
              <w:top w:val="single" w:sz="4" w:space="0" w:color="auto"/>
              <w:bottom w:val="single" w:sz="4" w:space="0" w:color="auto"/>
              <w:right w:val="single" w:sz="12" w:space="0" w:color="auto"/>
            </w:tcBorders>
            <w:vAlign w:val="center"/>
          </w:tcPr>
          <w:p w14:paraId="0ADD53D7" w14:textId="77777777" w:rsidR="006C7785" w:rsidRPr="00340B0D" w:rsidRDefault="006C7785" w:rsidP="00380FCD">
            <w:pPr>
              <w:rPr>
                <w:rFonts w:cs="Arial"/>
                <w:sz w:val="18"/>
                <w:szCs w:val="18"/>
              </w:rPr>
            </w:pPr>
          </w:p>
        </w:tc>
      </w:tr>
      <w:tr w:rsidR="006C7785" w:rsidRPr="00340B0D" w14:paraId="5BDBE434"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1B6E08B" w14:textId="77777777" w:rsidR="006C7785" w:rsidRPr="00340B0D" w:rsidRDefault="006C7785" w:rsidP="00380FCD">
            <w:pPr>
              <w:pStyle w:val="Default"/>
              <w:rPr>
                <w:sz w:val="18"/>
                <w:szCs w:val="18"/>
              </w:rPr>
            </w:pPr>
            <w:r w:rsidRPr="00340B0D">
              <w:rPr>
                <w:sz w:val="18"/>
                <w:szCs w:val="18"/>
              </w:rPr>
              <w:t>Prohibited and restricted areas</w:t>
            </w:r>
          </w:p>
        </w:tc>
        <w:tc>
          <w:tcPr>
            <w:tcW w:w="1143" w:type="dxa"/>
            <w:gridSpan w:val="2"/>
            <w:tcBorders>
              <w:top w:val="single" w:sz="4" w:space="0" w:color="auto"/>
              <w:left w:val="single" w:sz="4" w:space="0" w:color="auto"/>
              <w:bottom w:val="single" w:sz="4" w:space="0" w:color="auto"/>
              <w:right w:val="single" w:sz="12" w:space="0" w:color="auto"/>
            </w:tcBorders>
          </w:tcPr>
          <w:p w14:paraId="5FD0F3F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E2BF870" w14:textId="77777777" w:rsidR="006C7785" w:rsidRPr="00340B0D" w:rsidRDefault="006C7785" w:rsidP="00380FCD">
            <w:pPr>
              <w:pStyle w:val="Default"/>
              <w:rPr>
                <w:sz w:val="18"/>
                <w:szCs w:val="18"/>
              </w:rPr>
            </w:pPr>
            <w:r w:rsidRPr="00340B0D">
              <w:rPr>
                <w:sz w:val="18"/>
                <w:szCs w:val="18"/>
              </w:rPr>
              <w:t>Seabed</w:t>
            </w:r>
          </w:p>
        </w:tc>
        <w:tc>
          <w:tcPr>
            <w:tcW w:w="632" w:type="dxa"/>
            <w:tcBorders>
              <w:top w:val="single" w:sz="4" w:space="0" w:color="auto"/>
              <w:bottom w:val="single" w:sz="4" w:space="0" w:color="auto"/>
              <w:right w:val="single" w:sz="12" w:space="0" w:color="auto"/>
            </w:tcBorders>
            <w:vAlign w:val="center"/>
          </w:tcPr>
          <w:p w14:paraId="27E6C9E3" w14:textId="77777777" w:rsidR="006C7785" w:rsidRPr="00340B0D" w:rsidRDefault="006C7785" w:rsidP="00380FCD">
            <w:pPr>
              <w:rPr>
                <w:rFonts w:cs="Arial"/>
                <w:sz w:val="18"/>
                <w:szCs w:val="18"/>
              </w:rPr>
            </w:pPr>
          </w:p>
        </w:tc>
      </w:tr>
      <w:tr w:rsidR="006C7785" w:rsidRPr="00340B0D" w14:paraId="14A9CF1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DCE7775" w14:textId="77777777" w:rsidR="006C7785" w:rsidRPr="00340B0D" w:rsidRDefault="006C7785" w:rsidP="00380FCD">
            <w:pPr>
              <w:pStyle w:val="Default"/>
              <w:rPr>
                <w:sz w:val="18"/>
                <w:szCs w:val="18"/>
              </w:rPr>
            </w:pPr>
            <w:r w:rsidRPr="00340B0D">
              <w:rPr>
                <w:sz w:val="18"/>
                <w:szCs w:val="18"/>
              </w:rPr>
              <w:t>Chart scale boundaries</w:t>
            </w:r>
          </w:p>
        </w:tc>
        <w:tc>
          <w:tcPr>
            <w:tcW w:w="1143" w:type="dxa"/>
            <w:gridSpan w:val="2"/>
            <w:tcBorders>
              <w:top w:val="single" w:sz="4" w:space="0" w:color="auto"/>
              <w:left w:val="single" w:sz="4" w:space="0" w:color="auto"/>
              <w:bottom w:val="single" w:sz="4" w:space="0" w:color="auto"/>
              <w:right w:val="single" w:sz="12" w:space="0" w:color="auto"/>
            </w:tcBorders>
          </w:tcPr>
          <w:p w14:paraId="14C991CF"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13EB5E8F" w14:textId="77777777" w:rsidR="006C7785" w:rsidRPr="00340B0D" w:rsidRDefault="006C7785" w:rsidP="00380FCD">
            <w:pPr>
              <w:pStyle w:val="Default"/>
              <w:rPr>
                <w:sz w:val="18"/>
                <w:szCs w:val="18"/>
              </w:rPr>
            </w:pPr>
            <w:r w:rsidRPr="00340B0D">
              <w:rPr>
                <w:sz w:val="18"/>
                <w:szCs w:val="18"/>
              </w:rPr>
              <w:t>Tidal</w:t>
            </w:r>
          </w:p>
        </w:tc>
        <w:tc>
          <w:tcPr>
            <w:tcW w:w="632" w:type="dxa"/>
            <w:tcBorders>
              <w:top w:val="single" w:sz="4" w:space="0" w:color="auto"/>
              <w:bottom w:val="single" w:sz="4" w:space="0" w:color="auto"/>
              <w:right w:val="single" w:sz="12" w:space="0" w:color="auto"/>
            </w:tcBorders>
            <w:vAlign w:val="center"/>
          </w:tcPr>
          <w:p w14:paraId="47975BCE" w14:textId="77777777" w:rsidR="006C7785" w:rsidRPr="00340B0D" w:rsidRDefault="006C7785" w:rsidP="00380FCD">
            <w:pPr>
              <w:rPr>
                <w:rFonts w:cs="Arial"/>
                <w:sz w:val="18"/>
                <w:szCs w:val="18"/>
              </w:rPr>
            </w:pPr>
          </w:p>
        </w:tc>
      </w:tr>
      <w:tr w:rsidR="006C7785" w:rsidRPr="00340B0D" w14:paraId="514EBBE7"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17A9CB7" w14:textId="77777777" w:rsidR="006C7785" w:rsidRPr="00340B0D" w:rsidRDefault="006C7785" w:rsidP="00380FCD">
            <w:pPr>
              <w:pStyle w:val="Default"/>
              <w:rPr>
                <w:sz w:val="18"/>
                <w:szCs w:val="18"/>
              </w:rPr>
            </w:pPr>
            <w:r w:rsidRPr="00340B0D">
              <w:rPr>
                <w:sz w:val="18"/>
                <w:szCs w:val="18"/>
              </w:rPr>
              <w:t>Cautionary notes</w:t>
            </w:r>
          </w:p>
        </w:tc>
        <w:tc>
          <w:tcPr>
            <w:tcW w:w="1143" w:type="dxa"/>
            <w:gridSpan w:val="2"/>
            <w:tcBorders>
              <w:top w:val="single" w:sz="4" w:space="0" w:color="auto"/>
              <w:left w:val="single" w:sz="4" w:space="0" w:color="auto"/>
              <w:bottom w:val="single" w:sz="4" w:space="0" w:color="auto"/>
              <w:right w:val="single" w:sz="12" w:space="0" w:color="auto"/>
            </w:tcBorders>
          </w:tcPr>
          <w:p w14:paraId="67DAFFE1"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7974E0D" w14:textId="77777777" w:rsidR="006C7785" w:rsidRPr="00340B0D" w:rsidRDefault="006C7785" w:rsidP="00380FCD">
            <w:pPr>
              <w:pStyle w:val="Default"/>
              <w:rPr>
                <w:sz w:val="18"/>
                <w:szCs w:val="18"/>
              </w:rPr>
            </w:pPr>
            <w:r w:rsidRPr="00340B0D">
              <w:rPr>
                <w:sz w:val="18"/>
                <w:szCs w:val="18"/>
              </w:rPr>
              <w:t>Miscellaneous (Other)</w:t>
            </w:r>
          </w:p>
        </w:tc>
        <w:tc>
          <w:tcPr>
            <w:tcW w:w="632" w:type="dxa"/>
            <w:tcBorders>
              <w:top w:val="single" w:sz="4" w:space="0" w:color="auto"/>
              <w:bottom w:val="single" w:sz="4" w:space="0" w:color="auto"/>
              <w:right w:val="single" w:sz="12" w:space="0" w:color="auto"/>
            </w:tcBorders>
            <w:vAlign w:val="center"/>
          </w:tcPr>
          <w:p w14:paraId="629A3777" w14:textId="77777777" w:rsidR="006C7785" w:rsidRPr="00340B0D" w:rsidRDefault="006C7785" w:rsidP="00380FCD">
            <w:pPr>
              <w:rPr>
                <w:rFonts w:cs="Arial"/>
                <w:sz w:val="18"/>
                <w:szCs w:val="18"/>
              </w:rPr>
            </w:pPr>
          </w:p>
        </w:tc>
      </w:tr>
      <w:tr w:rsidR="006C7785" w:rsidRPr="00340B0D" w14:paraId="6162EA67"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48B676E" w14:textId="77777777" w:rsidR="006C7785" w:rsidRPr="00340B0D" w:rsidRDefault="006C7785" w:rsidP="00380FCD">
            <w:pPr>
              <w:pStyle w:val="Default"/>
              <w:rPr>
                <w:sz w:val="18"/>
                <w:szCs w:val="18"/>
              </w:rPr>
            </w:pPr>
            <w:r w:rsidRPr="00340B0D">
              <w:rPr>
                <w:sz w:val="18"/>
                <w:szCs w:val="18"/>
              </w:rPr>
              <w:t>Ships’ routeing systems and ferry routes</w:t>
            </w:r>
          </w:p>
        </w:tc>
        <w:tc>
          <w:tcPr>
            <w:tcW w:w="1143" w:type="dxa"/>
            <w:gridSpan w:val="2"/>
            <w:tcBorders>
              <w:top w:val="single" w:sz="4" w:space="0" w:color="auto"/>
              <w:left w:val="single" w:sz="4" w:space="0" w:color="auto"/>
              <w:bottom w:val="single" w:sz="4" w:space="0" w:color="auto"/>
              <w:right w:val="single" w:sz="12" w:space="0" w:color="auto"/>
            </w:tcBorders>
          </w:tcPr>
          <w:p w14:paraId="030BD0F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75D2E35"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4CC29F37" w14:textId="77777777" w:rsidR="006C7785" w:rsidRPr="00340B0D" w:rsidRDefault="006C7785" w:rsidP="00380FCD">
            <w:pPr>
              <w:rPr>
                <w:rFonts w:cs="Arial"/>
                <w:sz w:val="18"/>
                <w:szCs w:val="18"/>
              </w:rPr>
            </w:pPr>
          </w:p>
        </w:tc>
      </w:tr>
      <w:tr w:rsidR="006C7785" w:rsidRPr="00340B0D" w14:paraId="7E651DF4"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AC76110"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43" w:type="dxa"/>
            <w:gridSpan w:val="2"/>
            <w:tcBorders>
              <w:top w:val="single" w:sz="4" w:space="0" w:color="auto"/>
              <w:left w:val="single" w:sz="4" w:space="0" w:color="auto"/>
              <w:bottom w:val="single" w:sz="4" w:space="0" w:color="auto"/>
              <w:right w:val="single" w:sz="12" w:space="0" w:color="auto"/>
            </w:tcBorders>
          </w:tcPr>
          <w:p w14:paraId="3DE36F04"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926BBE0"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3E026EE5" w14:textId="77777777" w:rsidR="006C7785" w:rsidRPr="00340B0D" w:rsidRDefault="006C7785" w:rsidP="00380FCD">
            <w:pPr>
              <w:rPr>
                <w:rFonts w:cs="Arial"/>
                <w:sz w:val="18"/>
                <w:szCs w:val="18"/>
              </w:rPr>
            </w:pPr>
          </w:p>
        </w:tc>
      </w:tr>
      <w:tr w:rsidR="006C7785" w:rsidRPr="00340B0D" w14:paraId="0B990274"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83B26E2" w14:textId="77777777" w:rsidR="006C7785" w:rsidRPr="00340B0D" w:rsidRDefault="006C7785" w:rsidP="00380FCD">
            <w:pPr>
              <w:pStyle w:val="Default"/>
              <w:rPr>
                <w:sz w:val="18"/>
                <w:szCs w:val="18"/>
              </w:rPr>
            </w:pPr>
            <w:r w:rsidRPr="00340B0D">
              <w:rPr>
                <w:sz w:val="18"/>
                <w:szCs w:val="18"/>
              </w:rPr>
              <w:t>Miscellaneous (Standard)</w:t>
            </w:r>
          </w:p>
        </w:tc>
        <w:tc>
          <w:tcPr>
            <w:tcW w:w="1143" w:type="dxa"/>
            <w:gridSpan w:val="2"/>
            <w:tcBorders>
              <w:top w:val="single" w:sz="4" w:space="0" w:color="auto"/>
              <w:left w:val="single" w:sz="4" w:space="0" w:color="auto"/>
              <w:bottom w:val="single" w:sz="4" w:space="0" w:color="auto"/>
              <w:right w:val="single" w:sz="12" w:space="0" w:color="auto"/>
            </w:tcBorders>
          </w:tcPr>
          <w:p w14:paraId="604F6EB6"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2572850"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44B269FE" w14:textId="77777777" w:rsidR="006C7785" w:rsidRPr="00340B0D" w:rsidRDefault="006C7785" w:rsidP="00380FCD">
            <w:pPr>
              <w:rPr>
                <w:rFonts w:cs="Arial"/>
                <w:sz w:val="18"/>
                <w:szCs w:val="18"/>
              </w:rPr>
            </w:pPr>
          </w:p>
        </w:tc>
      </w:tr>
      <w:tr w:rsidR="006C7785" w:rsidRPr="00340B0D" w14:paraId="585EF38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7FFD311" w14:textId="77777777" w:rsidR="006C7785" w:rsidRPr="00340B0D" w:rsidRDefault="006C7785" w:rsidP="00380FCD">
            <w:pPr>
              <w:pStyle w:val="Default"/>
              <w:ind w:left="720"/>
              <w:rPr>
                <w:sz w:val="18"/>
                <w:szCs w:val="18"/>
              </w:rPr>
            </w:pPr>
            <w:r w:rsidRPr="00340B0D">
              <w:rPr>
                <w:sz w:val="18"/>
                <w:szCs w:val="18"/>
              </w:rPr>
              <w:t>Chart (Standard)</w:t>
            </w:r>
          </w:p>
        </w:tc>
        <w:tc>
          <w:tcPr>
            <w:tcW w:w="1143" w:type="dxa"/>
            <w:gridSpan w:val="2"/>
            <w:tcBorders>
              <w:top w:val="single" w:sz="4" w:space="0" w:color="auto"/>
              <w:left w:val="single" w:sz="4" w:space="0" w:color="auto"/>
              <w:bottom w:val="single" w:sz="4" w:space="0" w:color="auto"/>
              <w:right w:val="single" w:sz="12" w:space="0" w:color="auto"/>
            </w:tcBorders>
          </w:tcPr>
          <w:p w14:paraId="7C50EC1E"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77F3CE6"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77502316" w14:textId="77777777" w:rsidR="006C7785" w:rsidRPr="00340B0D" w:rsidRDefault="006C7785" w:rsidP="00380FCD">
            <w:pPr>
              <w:rPr>
                <w:rFonts w:cs="Arial"/>
                <w:sz w:val="18"/>
                <w:szCs w:val="18"/>
              </w:rPr>
            </w:pPr>
          </w:p>
        </w:tc>
      </w:tr>
      <w:tr w:rsidR="006C7785" w:rsidRPr="00340B0D" w14:paraId="436BB196" w14:textId="77777777" w:rsidTr="00380FCD">
        <w:trPr>
          <w:gridBefore w:val="1"/>
          <w:wBefore w:w="12" w:type="dxa"/>
        </w:trPr>
        <w:tc>
          <w:tcPr>
            <w:tcW w:w="4270" w:type="dxa"/>
            <w:gridSpan w:val="3"/>
            <w:tcBorders>
              <w:top w:val="single" w:sz="4" w:space="0" w:color="auto"/>
              <w:left w:val="single" w:sz="12" w:space="0" w:color="auto"/>
              <w:bottom w:val="single" w:sz="12" w:space="0" w:color="auto"/>
              <w:right w:val="single" w:sz="4" w:space="0" w:color="auto"/>
            </w:tcBorders>
          </w:tcPr>
          <w:p w14:paraId="4DB1A204" w14:textId="77777777" w:rsidR="006C7785" w:rsidRPr="00340B0D" w:rsidRDefault="006C7785" w:rsidP="00380FCD">
            <w:pPr>
              <w:pStyle w:val="Default"/>
              <w:ind w:left="720"/>
              <w:rPr>
                <w:sz w:val="18"/>
                <w:szCs w:val="18"/>
              </w:rPr>
            </w:pPr>
            <w:r w:rsidRPr="00340B0D">
              <w:rPr>
                <w:sz w:val="18"/>
                <w:szCs w:val="18"/>
              </w:rPr>
              <w:t>Alert Highlights (Standard)</w:t>
            </w:r>
          </w:p>
        </w:tc>
        <w:tc>
          <w:tcPr>
            <w:tcW w:w="1143" w:type="dxa"/>
            <w:gridSpan w:val="2"/>
            <w:tcBorders>
              <w:top w:val="single" w:sz="4" w:space="0" w:color="auto"/>
              <w:left w:val="single" w:sz="4" w:space="0" w:color="auto"/>
              <w:bottom w:val="single" w:sz="12" w:space="0" w:color="auto"/>
              <w:right w:val="single" w:sz="12" w:space="0" w:color="auto"/>
            </w:tcBorders>
          </w:tcPr>
          <w:p w14:paraId="32A145B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12" w:space="0" w:color="auto"/>
            </w:tcBorders>
          </w:tcPr>
          <w:p w14:paraId="6FFCB4FA" w14:textId="77777777" w:rsidR="006C7785" w:rsidRPr="00340B0D" w:rsidRDefault="006C7785" w:rsidP="00380FCD">
            <w:pPr>
              <w:rPr>
                <w:rFonts w:cs="Arial"/>
                <w:sz w:val="18"/>
                <w:szCs w:val="18"/>
              </w:rPr>
            </w:pPr>
          </w:p>
        </w:tc>
        <w:tc>
          <w:tcPr>
            <w:tcW w:w="632" w:type="dxa"/>
            <w:tcBorders>
              <w:top w:val="single" w:sz="4" w:space="0" w:color="auto"/>
              <w:bottom w:val="single" w:sz="12" w:space="0" w:color="auto"/>
              <w:right w:val="single" w:sz="12" w:space="0" w:color="auto"/>
            </w:tcBorders>
            <w:vAlign w:val="center"/>
          </w:tcPr>
          <w:p w14:paraId="4CB7D4CE" w14:textId="77777777" w:rsidR="006C7785" w:rsidRPr="00340B0D" w:rsidRDefault="006C7785" w:rsidP="00380FCD">
            <w:pPr>
              <w:rPr>
                <w:rFonts w:cs="Arial"/>
                <w:sz w:val="18"/>
                <w:szCs w:val="18"/>
              </w:rPr>
            </w:pPr>
          </w:p>
        </w:tc>
      </w:tr>
      <w:tr w:rsidR="006C7785" w:rsidRPr="00340B0D" w14:paraId="351531E4"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15889DAA" w14:textId="77777777" w:rsidR="006C7785" w:rsidRPr="00EF63B4" w:rsidRDefault="006C7785" w:rsidP="00380FCD">
            <w:pPr>
              <w:jc w:val="center"/>
              <w:rPr>
                <w:rFonts w:cs="Arial"/>
                <w:sz w:val="18"/>
                <w:szCs w:val="18"/>
              </w:rPr>
            </w:pPr>
            <w:r>
              <w:rPr>
                <w:rFonts w:cs="Arial"/>
                <w:b/>
                <w:bCs/>
                <w:sz w:val="18"/>
                <w:szCs w:val="18"/>
              </w:rPr>
              <w:lastRenderedPageBreak/>
              <w:t>Additional</w:t>
            </w:r>
          </w:p>
        </w:tc>
      </w:tr>
      <w:tr w:rsidR="006C7785" w:rsidRPr="00340B0D" w14:paraId="477011FA"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927B4F9"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53567053"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361FFF03"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0486EE49" w14:textId="77777777" w:rsidR="006C7785" w:rsidRPr="00340B0D" w:rsidRDefault="006C7785" w:rsidP="00380FCD">
            <w:pPr>
              <w:rPr>
                <w:rFonts w:cs="Arial"/>
                <w:sz w:val="18"/>
                <w:szCs w:val="18"/>
              </w:rPr>
            </w:pPr>
          </w:p>
        </w:tc>
      </w:tr>
      <w:tr w:rsidR="006C7785" w:rsidRPr="00340B0D" w14:paraId="7AD232F5"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16E8B26"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78DCF6C9"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4FF46FE2"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6F751C79" w14:textId="77777777" w:rsidR="006C7785" w:rsidRPr="00340B0D" w:rsidRDefault="006C7785" w:rsidP="00380FCD">
            <w:pPr>
              <w:rPr>
                <w:rFonts w:cs="Arial"/>
                <w:sz w:val="18"/>
                <w:szCs w:val="18"/>
              </w:rPr>
            </w:pPr>
          </w:p>
        </w:tc>
      </w:tr>
      <w:tr w:rsidR="006C7785" w:rsidRPr="00340B0D" w14:paraId="486709D4"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CF9DB82"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3D5083FD"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vAlign w:val="center"/>
          </w:tcPr>
          <w:p w14:paraId="33F0F0BE" w14:textId="77777777" w:rsidR="006C7785" w:rsidRPr="00890E92" w:rsidRDefault="006C7785" w:rsidP="00380FCD">
            <w:pPr>
              <w:rPr>
                <w:rFonts w:cs="Arial"/>
                <w:i/>
              </w:rPr>
            </w:pPr>
            <w:r w:rsidRPr="008604AE">
              <w:rPr>
                <w:rFonts w:cs="Arial"/>
                <w:i/>
              </w:rPr>
              <w:t>Load the following cell 3.3 Settings\ENC_ROOT\GB4X0001.0</w:t>
            </w:r>
            <w:r>
              <w:rPr>
                <w:rFonts w:cs="Arial"/>
                <w:i/>
              </w:rPr>
              <w:t>00 with the above settings:</w:t>
            </w:r>
          </w:p>
        </w:tc>
      </w:tr>
      <w:tr w:rsidR="006C7785" w:rsidRPr="00340B0D" w14:paraId="54ABA9C1"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4E44804"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7942AEA8"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589C24F5" w14:textId="77777777" w:rsidR="006C7785" w:rsidRPr="00614B0E" w:rsidRDefault="006C7785" w:rsidP="00380FCD">
            <w:pPr>
              <w:rPr>
                <w:rFonts w:cs="Arial"/>
                <w:b/>
                <w:bCs/>
              </w:rPr>
            </w:pPr>
            <w:r w:rsidRPr="00360A59">
              <w:rPr>
                <w:rFonts w:cs="Arial"/>
                <w:i/>
              </w:rPr>
              <w:t>View the features at position 32°20.400’S  61°20.650’ E  scale 1:5000</w:t>
            </w:r>
          </w:p>
        </w:tc>
      </w:tr>
      <w:tr w:rsidR="006C7785" w:rsidRPr="00340B0D" w14:paraId="620BA238"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14:paraId="0E335334" w14:textId="77777777" w:rsidR="006C7785" w:rsidRPr="00D73361" w:rsidRDefault="006C7785" w:rsidP="00380FCD">
            <w:pPr>
              <w:jc w:val="center"/>
              <w:rPr>
                <w:rFonts w:cs="Arial"/>
                <w:b/>
                <w:sz w:val="18"/>
                <w:szCs w:val="18"/>
              </w:rPr>
            </w:pPr>
            <w:r w:rsidRPr="00D73361">
              <w:rPr>
                <w:rFonts w:cs="Arial"/>
                <w:b/>
                <w:i/>
              </w:rPr>
              <w:t>Result</w:t>
            </w:r>
          </w:p>
        </w:tc>
      </w:tr>
      <w:tr w:rsidR="006C7785" w14:paraId="00F884DA" w14:textId="77777777" w:rsidTr="00380FCD">
        <w:tc>
          <w:tcPr>
            <w:tcW w:w="9246" w:type="dxa"/>
            <w:gridSpan w:val="10"/>
            <w:vAlign w:val="center"/>
          </w:tcPr>
          <w:p w14:paraId="735B1E40" w14:textId="77777777" w:rsidR="006C7785" w:rsidRDefault="006C7785" w:rsidP="00380FCD">
            <w:pPr>
              <w:pStyle w:val="ListParagraph"/>
              <w:rPr>
                <w:rFonts w:cs="Arial"/>
                <w:i/>
              </w:rPr>
            </w:pPr>
            <w:r w:rsidRPr="00360A59">
              <w:rPr>
                <w:rFonts w:cs="Arial"/>
                <w:i/>
              </w:rPr>
              <w:t>Confirm that items 1-6 display as shown in the graphic below:</w:t>
            </w:r>
          </w:p>
          <w:p w14:paraId="09A46A46" w14:textId="77777777" w:rsidR="006C7785" w:rsidRDefault="006C7785" w:rsidP="00380FCD">
            <w:pPr>
              <w:pStyle w:val="ListParagraph"/>
              <w:rPr>
                <w:rFonts w:cs="Arial"/>
                <w:i/>
              </w:rPr>
            </w:pPr>
          </w:p>
          <w:p w14:paraId="038DBE00" w14:textId="77777777" w:rsidR="006C7785" w:rsidRDefault="006C7785" w:rsidP="00380FCD">
            <w:pPr>
              <w:pStyle w:val="ListParagraph"/>
              <w:rPr>
                <w:rFonts w:cs="Arial"/>
                <w:i/>
              </w:rPr>
            </w:pPr>
            <w:r w:rsidRPr="00685941">
              <w:rPr>
                <w:rFonts w:cs="Arial"/>
                <w:i/>
                <w:noProof/>
                <w:lang w:val="en-IN" w:eastAsia="en-IN"/>
              </w:rPr>
              <w:drawing>
                <wp:inline distT="0" distB="0" distL="0" distR="0" wp14:anchorId="44113DA8" wp14:editId="23CDEE4B">
                  <wp:extent cx="5836920" cy="2944495"/>
                  <wp:effectExtent l="0" t="0" r="0" b="8255"/>
                  <wp:docPr id="72" name="Picture 7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video game&#10;&#10;Description automatically generated"/>
                          <pic:cNvPicPr/>
                        </pic:nvPicPr>
                        <pic:blipFill>
                          <a:blip r:embed="rId122"/>
                          <a:stretch>
                            <a:fillRect/>
                          </a:stretch>
                        </pic:blipFill>
                        <pic:spPr>
                          <a:xfrm>
                            <a:off x="0" y="0"/>
                            <a:ext cx="5836920" cy="2944495"/>
                          </a:xfrm>
                          <a:prstGeom prst="rect">
                            <a:avLst/>
                          </a:prstGeom>
                        </pic:spPr>
                      </pic:pic>
                    </a:graphicData>
                  </a:graphic>
                </wp:inline>
              </w:drawing>
            </w:r>
          </w:p>
          <w:p w14:paraId="6FBEACCF" w14:textId="77777777" w:rsidR="006C7785" w:rsidRPr="00EE4701" w:rsidRDefault="006C7785" w:rsidP="00380FCD">
            <w:pPr>
              <w:pStyle w:val="ListParagraph"/>
              <w:rPr>
                <w:rFonts w:cs="Arial"/>
                <w:i/>
              </w:rPr>
            </w:pPr>
          </w:p>
        </w:tc>
      </w:tr>
    </w:tbl>
    <w:p w14:paraId="590D5837" w14:textId="77777777" w:rsidR="006C7785" w:rsidRDefault="006C7785" w:rsidP="006C7785">
      <w:r>
        <w:br w:type="page"/>
      </w:r>
    </w:p>
    <w:p w14:paraId="6FFE1896" w14:textId="7C8CB8D5" w:rsidR="006C7785" w:rsidRPr="0099359B" w:rsidDel="006E73FA" w:rsidRDefault="006C7785" w:rsidP="006C7785">
      <w:pPr>
        <w:pStyle w:val="Heading1"/>
        <w:numPr>
          <w:ilvl w:val="1"/>
          <w:numId w:val="73"/>
        </w:numPr>
        <w:tabs>
          <w:tab w:val="left" w:pos="567"/>
        </w:tabs>
        <w:spacing w:after="120"/>
        <w:ind w:left="567" w:hanging="567"/>
        <w:rPr>
          <w:del w:id="3255" w:author="jonathan pritchard" w:date="2025-01-23T13:39:00Z" w16du:dateUtc="2025-01-23T13:39:00Z"/>
          <w:rFonts w:cs="Arial"/>
          <w:b w:val="0"/>
          <w:strike/>
          <w:color w:val="000000" w:themeColor="text1"/>
          <w:highlight w:val="yellow"/>
          <w:rPrChange w:id="3256" w:author="jonathan pritchard" w:date="2024-10-23T10:00:00Z" w16du:dateUtc="2024-10-23T09:00:00Z">
            <w:rPr>
              <w:del w:id="3257" w:author="jonathan pritchard" w:date="2025-01-23T13:39:00Z" w16du:dateUtc="2025-01-23T13:39:00Z"/>
              <w:rFonts w:cs="Arial"/>
              <w:b w:val="0"/>
              <w:color w:val="000000" w:themeColor="text1"/>
              <w:highlight w:val="yellow"/>
            </w:rPr>
          </w:rPrChange>
        </w:rPr>
      </w:pPr>
      <w:del w:id="3258" w:author="jonathan pritchard" w:date="2025-01-23T13:39:00Z" w16du:dateUtc="2025-01-23T13:39:00Z">
        <w:r w:rsidRPr="0099359B" w:rsidDel="006E73FA">
          <w:rPr>
            <w:rFonts w:cs="Arial"/>
            <w:b w:val="0"/>
            <w:strike/>
            <w:color w:val="000000" w:themeColor="text1"/>
            <w:highlight w:val="yellow"/>
            <w:rPrChange w:id="3259" w:author="jonathan pritchard" w:date="2024-10-23T10:00:00Z" w16du:dateUtc="2024-10-23T09:00:00Z">
              <w:rPr>
                <w:rFonts w:cs="Arial"/>
                <w:b w:val="0"/>
                <w:color w:val="000000" w:themeColor="text1"/>
                <w:highlight w:val="yellow"/>
              </w:rPr>
            </w:rPrChange>
          </w:rPr>
          <w:lastRenderedPageBreak/>
          <w:delText xml:space="preserve">Portrayal of multiple datasets under Interoperability </w:delText>
        </w:r>
      </w:del>
    </w:p>
    <w:p w14:paraId="0202194C" w14:textId="1B29A2C6" w:rsidR="006C7785" w:rsidRPr="0099359B" w:rsidDel="006E73FA" w:rsidRDefault="006C7785" w:rsidP="006C7785">
      <w:pPr>
        <w:pStyle w:val="Heading1"/>
        <w:numPr>
          <w:ilvl w:val="2"/>
          <w:numId w:val="73"/>
        </w:numPr>
        <w:tabs>
          <w:tab w:val="left" w:pos="567"/>
        </w:tabs>
        <w:spacing w:after="120"/>
        <w:ind w:left="567" w:hanging="567"/>
        <w:rPr>
          <w:del w:id="3260" w:author="jonathan pritchard" w:date="2025-01-23T13:39:00Z" w16du:dateUtc="2025-01-23T13:39:00Z"/>
          <w:rFonts w:cs="Arial"/>
          <w:b w:val="0"/>
          <w:strike/>
          <w:color w:val="000000" w:themeColor="text1"/>
          <w:rPrChange w:id="3261" w:author="jonathan pritchard" w:date="2024-10-23T10:00:00Z" w16du:dateUtc="2024-10-23T09:00:00Z">
            <w:rPr>
              <w:del w:id="3262" w:author="jonathan pritchard" w:date="2025-01-23T13:39:00Z" w16du:dateUtc="2025-01-23T13:39:00Z"/>
              <w:rFonts w:cs="Arial"/>
              <w:b w:val="0"/>
              <w:color w:val="000000" w:themeColor="text1"/>
            </w:rPr>
          </w:rPrChange>
        </w:rPr>
      </w:pPr>
      <w:del w:id="3263" w:author="jonathan pritchard" w:date="2025-01-23T13:39:00Z" w16du:dateUtc="2025-01-23T13:39:00Z">
        <w:r w:rsidRPr="0099359B" w:rsidDel="006E73FA">
          <w:rPr>
            <w:rFonts w:cs="Arial"/>
            <w:b w:val="0"/>
            <w:strike/>
            <w:color w:val="000000" w:themeColor="text1"/>
            <w:rPrChange w:id="3264" w:author="jonathan pritchard" w:date="2024-10-23T10:00:00Z" w16du:dateUtc="2024-10-23T09:00:00Z">
              <w:rPr>
                <w:rFonts w:cs="Arial"/>
                <w:b w:val="0"/>
                <w:color w:val="000000" w:themeColor="text1"/>
              </w:rPr>
            </w:rPrChange>
          </w:rPr>
          <w:delText>Load invalid Interoperability Catalogue</w:delText>
        </w:r>
      </w:del>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170"/>
        <w:gridCol w:w="3107"/>
        <w:gridCol w:w="2171"/>
        <w:gridCol w:w="2078"/>
      </w:tblGrid>
      <w:tr w:rsidR="006C7785" w:rsidRPr="0099359B" w:rsidDel="006E73FA" w14:paraId="4DBE5584" w14:textId="1159DD7F" w:rsidTr="00380FCD">
        <w:trPr>
          <w:trHeight w:val="454"/>
          <w:tblHeader/>
          <w:del w:id="3265" w:author="jonathan pritchard" w:date="2025-01-23T13:39:00Z"/>
        </w:trPr>
        <w:tc>
          <w:tcPr>
            <w:tcW w:w="2381" w:type="dxa"/>
            <w:shd w:val="clear" w:color="auto" w:fill="CCFFCC"/>
            <w:vAlign w:val="center"/>
          </w:tcPr>
          <w:p w14:paraId="2591342E" w14:textId="32F6302B" w:rsidR="006C7785" w:rsidRPr="0099359B" w:rsidDel="006E73FA" w:rsidRDefault="006C7785" w:rsidP="00380FCD">
            <w:pPr>
              <w:rPr>
                <w:del w:id="3266" w:author="jonathan pritchard" w:date="2025-01-23T13:39:00Z" w16du:dateUtc="2025-01-23T13:39:00Z"/>
                <w:rFonts w:cs="Arial"/>
                <w:strike/>
                <w:rPrChange w:id="3267" w:author="jonathan pritchard" w:date="2024-10-23T10:00:00Z" w16du:dateUtc="2024-10-23T09:00:00Z">
                  <w:rPr>
                    <w:del w:id="3268" w:author="jonathan pritchard" w:date="2025-01-23T13:39:00Z" w16du:dateUtc="2025-01-23T13:39:00Z"/>
                    <w:rFonts w:cs="Arial"/>
                  </w:rPr>
                </w:rPrChange>
              </w:rPr>
            </w:pPr>
            <w:del w:id="3269" w:author="jonathan pritchard" w:date="2025-01-23T13:39:00Z" w16du:dateUtc="2025-01-23T13:39:00Z">
              <w:r w:rsidRPr="0099359B" w:rsidDel="006E73FA">
                <w:rPr>
                  <w:rFonts w:cs="Arial"/>
                  <w:b/>
                  <w:strike/>
                  <w:rPrChange w:id="3270" w:author="jonathan pritchard" w:date="2024-10-23T10:00:00Z" w16du:dateUtc="2024-10-23T09:00:00Z">
                    <w:rPr>
                      <w:rFonts w:cs="Arial"/>
                      <w:b/>
                    </w:rPr>
                  </w:rPrChange>
                </w:rPr>
                <w:delText>Test Reference</w:delText>
              </w:r>
            </w:del>
          </w:p>
        </w:tc>
        <w:tc>
          <w:tcPr>
            <w:tcW w:w="2381" w:type="dxa"/>
            <w:shd w:val="clear" w:color="auto" w:fill="CCFFCC"/>
            <w:vAlign w:val="center"/>
          </w:tcPr>
          <w:p w14:paraId="4E8B8BB3" w14:textId="61BF5DE4" w:rsidR="006C7785" w:rsidRPr="0099359B" w:rsidDel="006E73FA" w:rsidRDefault="006C7785" w:rsidP="00380FCD">
            <w:pPr>
              <w:rPr>
                <w:del w:id="3271" w:author="jonathan pritchard" w:date="2025-01-23T13:39:00Z" w16du:dateUtc="2025-01-23T13:39:00Z"/>
                <w:rFonts w:cs="Arial"/>
                <w:strike/>
                <w:rPrChange w:id="3272" w:author="jonathan pritchard" w:date="2024-10-23T10:00:00Z" w16du:dateUtc="2024-10-23T09:00:00Z">
                  <w:rPr>
                    <w:del w:id="3273" w:author="jonathan pritchard" w:date="2025-01-23T13:39:00Z" w16du:dateUtc="2025-01-23T13:39:00Z"/>
                    <w:rFonts w:cs="Arial"/>
                  </w:rPr>
                </w:rPrChange>
              </w:rPr>
            </w:pPr>
            <w:del w:id="3274" w:author="jonathan pritchard" w:date="2025-01-23T13:39:00Z" w16du:dateUtc="2025-01-23T13:39:00Z">
              <w:r w:rsidRPr="0099359B" w:rsidDel="006E73FA">
                <w:rPr>
                  <w:rFonts w:cs="Arial"/>
                  <w:strike/>
                  <w:rPrChange w:id="3275" w:author="jonathan pritchard" w:date="2024-10-23T10:00:00Z" w16du:dateUtc="2024-10-23T09:00:00Z">
                    <w:rPr>
                      <w:rFonts w:cs="Arial"/>
                    </w:rPr>
                  </w:rPrChange>
                </w:rPr>
                <w:delText>CorruptInteroperabilityCatalogue</w:delText>
              </w:r>
            </w:del>
          </w:p>
        </w:tc>
        <w:tc>
          <w:tcPr>
            <w:tcW w:w="2382" w:type="dxa"/>
            <w:shd w:val="clear" w:color="auto" w:fill="CCFFCC"/>
            <w:vAlign w:val="center"/>
          </w:tcPr>
          <w:p w14:paraId="5A7B2B57" w14:textId="64FA4E65" w:rsidR="006C7785" w:rsidRPr="0099359B" w:rsidDel="006E73FA" w:rsidRDefault="006C7785" w:rsidP="00380FCD">
            <w:pPr>
              <w:rPr>
                <w:del w:id="3276" w:author="jonathan pritchard" w:date="2025-01-23T13:39:00Z" w16du:dateUtc="2025-01-23T13:39:00Z"/>
                <w:rFonts w:cs="Arial"/>
                <w:strike/>
                <w:rPrChange w:id="3277" w:author="jonathan pritchard" w:date="2024-10-23T10:00:00Z" w16du:dateUtc="2024-10-23T09:00:00Z">
                  <w:rPr>
                    <w:del w:id="3278" w:author="jonathan pritchard" w:date="2025-01-23T13:39:00Z" w16du:dateUtc="2025-01-23T13:39:00Z"/>
                    <w:rFonts w:cs="Arial"/>
                  </w:rPr>
                </w:rPrChange>
              </w:rPr>
            </w:pPr>
            <w:del w:id="3279" w:author="jonathan pritchard" w:date="2025-01-23T13:39:00Z" w16du:dateUtc="2025-01-23T13:39:00Z">
              <w:r w:rsidRPr="0099359B" w:rsidDel="006E73FA">
                <w:rPr>
                  <w:rFonts w:cs="Arial"/>
                  <w:b/>
                  <w:strike/>
                  <w:rPrChange w:id="3280" w:author="jonathan pritchard" w:date="2024-10-23T10:00:00Z" w16du:dateUtc="2024-10-23T09:00:00Z">
                    <w:rPr>
                      <w:rFonts w:cs="Arial"/>
                      <w:b/>
                    </w:rPr>
                  </w:rPrChange>
                </w:rPr>
                <w:delText>IHO Reference</w:delText>
              </w:r>
            </w:del>
          </w:p>
        </w:tc>
        <w:tc>
          <w:tcPr>
            <w:tcW w:w="2382" w:type="dxa"/>
            <w:shd w:val="clear" w:color="auto" w:fill="CCFFCC"/>
            <w:vAlign w:val="center"/>
          </w:tcPr>
          <w:p w14:paraId="423A963A" w14:textId="668B26A1" w:rsidR="006C7785" w:rsidRPr="0099359B" w:rsidDel="006E73FA" w:rsidRDefault="006C7785" w:rsidP="00380FCD">
            <w:pPr>
              <w:spacing w:line="240" w:lineRule="auto"/>
              <w:rPr>
                <w:del w:id="3281" w:author="jonathan pritchard" w:date="2025-01-23T13:39:00Z" w16du:dateUtc="2025-01-23T13:39:00Z"/>
                <w:rFonts w:cs="Arial"/>
                <w:strike/>
                <w:color w:val="000000"/>
                <w:rPrChange w:id="3282" w:author="jonathan pritchard" w:date="2024-10-23T10:00:00Z" w16du:dateUtc="2024-10-23T09:00:00Z">
                  <w:rPr>
                    <w:del w:id="3283" w:author="jonathan pritchard" w:date="2025-01-23T13:39:00Z" w16du:dateUtc="2025-01-23T13:39:00Z"/>
                    <w:rFonts w:cs="Arial"/>
                    <w:color w:val="000000"/>
                  </w:rPr>
                </w:rPrChange>
              </w:rPr>
            </w:pPr>
            <w:del w:id="3284" w:author="jonathan pritchard" w:date="2025-01-23T13:39:00Z" w16du:dateUtc="2025-01-23T13:39:00Z">
              <w:r w:rsidRPr="0099359B" w:rsidDel="006E73FA">
                <w:rPr>
                  <w:rFonts w:cs="Arial"/>
                  <w:strike/>
                  <w:color w:val="000000"/>
                  <w:rPrChange w:id="3285" w:author="jonathan pritchard" w:date="2024-10-23T10:00:00Z" w16du:dateUtc="2024-10-23T09:00:00Z">
                    <w:rPr>
                      <w:rFonts w:cs="Arial"/>
                      <w:color w:val="000000"/>
                    </w:rPr>
                  </w:rPrChange>
                </w:rPr>
                <w:delText>S-98 C-7.2.9</w:delText>
              </w:r>
            </w:del>
          </w:p>
          <w:p w14:paraId="5CA1FEF1" w14:textId="0355E5B4" w:rsidR="006C7785" w:rsidRPr="0099359B" w:rsidDel="006E73FA" w:rsidRDefault="006C7785" w:rsidP="00380FCD">
            <w:pPr>
              <w:rPr>
                <w:del w:id="3286" w:author="jonathan pritchard" w:date="2025-01-23T13:39:00Z" w16du:dateUtc="2025-01-23T13:39:00Z"/>
                <w:rFonts w:cs="Arial"/>
                <w:strike/>
                <w:rPrChange w:id="3287" w:author="jonathan pritchard" w:date="2024-10-23T10:00:00Z" w16du:dateUtc="2024-10-23T09:00:00Z">
                  <w:rPr>
                    <w:del w:id="3288" w:author="jonathan pritchard" w:date="2025-01-23T13:39:00Z" w16du:dateUtc="2025-01-23T13:39:00Z"/>
                    <w:rFonts w:cs="Arial"/>
                  </w:rPr>
                </w:rPrChange>
              </w:rPr>
            </w:pPr>
          </w:p>
        </w:tc>
      </w:tr>
      <w:tr w:rsidR="006C7785" w:rsidRPr="0099359B" w:rsidDel="006E73FA" w14:paraId="49B2C52F" w14:textId="17C06FED" w:rsidTr="00380FCD">
        <w:trPr>
          <w:tblHeader/>
          <w:del w:id="3289" w:author="jonathan pritchard" w:date="2025-01-23T13:39:00Z"/>
        </w:trPr>
        <w:tc>
          <w:tcPr>
            <w:tcW w:w="9526" w:type="dxa"/>
            <w:gridSpan w:val="4"/>
            <w:shd w:val="clear" w:color="auto" w:fill="CCFFCC"/>
            <w:vAlign w:val="center"/>
          </w:tcPr>
          <w:p w14:paraId="19E38D5C" w14:textId="057294BB" w:rsidR="006C7785" w:rsidRPr="0099359B" w:rsidDel="006E73FA" w:rsidRDefault="006C7785" w:rsidP="00380FCD">
            <w:pPr>
              <w:rPr>
                <w:del w:id="3290" w:author="jonathan pritchard" w:date="2025-01-23T13:39:00Z" w16du:dateUtc="2025-01-23T13:39:00Z"/>
                <w:rFonts w:cs="Arial"/>
                <w:strike/>
                <w:rPrChange w:id="3291" w:author="jonathan pritchard" w:date="2024-10-23T10:00:00Z" w16du:dateUtc="2024-10-23T09:00:00Z">
                  <w:rPr>
                    <w:del w:id="3292" w:author="jonathan pritchard" w:date="2025-01-23T13:39:00Z" w16du:dateUtc="2025-01-23T13:39:00Z"/>
                    <w:rFonts w:cs="Arial"/>
                  </w:rPr>
                </w:rPrChange>
              </w:rPr>
            </w:pPr>
            <w:del w:id="3293" w:author="jonathan pritchard" w:date="2025-01-23T13:39:00Z" w16du:dateUtc="2025-01-23T13:39:00Z">
              <w:r w:rsidRPr="0099359B" w:rsidDel="006E73FA">
                <w:rPr>
                  <w:rFonts w:cs="Arial"/>
                  <w:b/>
                  <w:strike/>
                  <w:rPrChange w:id="3294" w:author="jonathan pritchard" w:date="2024-10-23T10:00:00Z" w16du:dateUtc="2024-10-23T09:00:00Z">
                    <w:rPr>
                      <w:rFonts w:cs="Arial"/>
                      <w:b/>
                    </w:rPr>
                  </w:rPrChange>
                </w:rPr>
                <w:delText>Test description</w:delText>
              </w:r>
            </w:del>
          </w:p>
        </w:tc>
      </w:tr>
      <w:tr w:rsidR="006C7785" w:rsidRPr="0099359B" w:rsidDel="006E73FA" w14:paraId="38268E28" w14:textId="26CC5228" w:rsidTr="00380FCD">
        <w:trPr>
          <w:tblHeader/>
          <w:del w:id="3295" w:author="jonathan pritchard" w:date="2025-01-23T13:39:00Z"/>
        </w:trPr>
        <w:tc>
          <w:tcPr>
            <w:tcW w:w="9526" w:type="dxa"/>
            <w:gridSpan w:val="4"/>
            <w:vAlign w:val="center"/>
          </w:tcPr>
          <w:p w14:paraId="6A436FD7" w14:textId="2D6214FF" w:rsidR="006C7785" w:rsidRPr="0099359B" w:rsidDel="006E73FA" w:rsidRDefault="006C7785" w:rsidP="00380FCD">
            <w:pPr>
              <w:rPr>
                <w:del w:id="3296" w:author="jonathan pritchard" w:date="2025-01-23T13:39:00Z" w16du:dateUtc="2025-01-23T13:39:00Z"/>
                <w:rFonts w:cs="Arial"/>
                <w:i/>
                <w:strike/>
                <w:rPrChange w:id="3297" w:author="jonathan pritchard" w:date="2024-10-23T10:00:00Z" w16du:dateUtc="2024-10-23T09:00:00Z">
                  <w:rPr>
                    <w:del w:id="3298" w:author="jonathan pritchard" w:date="2025-01-23T13:39:00Z" w16du:dateUtc="2025-01-23T13:39:00Z"/>
                    <w:rFonts w:cs="Arial"/>
                    <w:i/>
                  </w:rPr>
                </w:rPrChange>
              </w:rPr>
            </w:pPr>
            <w:del w:id="3299" w:author="jonathan pritchard" w:date="2025-01-23T13:39:00Z" w16du:dateUtc="2025-01-23T13:39:00Z">
              <w:r w:rsidRPr="0099359B" w:rsidDel="006E73FA">
                <w:rPr>
                  <w:rFonts w:cs="Arial"/>
                  <w:i/>
                  <w:strike/>
                  <w:rPrChange w:id="3300" w:author="jonathan pritchard" w:date="2024-10-23T10:00:00Z" w16du:dateUtc="2024-10-23T09:00:00Z">
                    <w:rPr>
                      <w:rFonts w:cs="Arial"/>
                      <w:i/>
                    </w:rPr>
                  </w:rPrChange>
                </w:rPr>
                <w:delText>This test verifies that the ECDIS correctly rejects an inconsistent or corrupt interoperability catalogue.</w:delText>
              </w:r>
            </w:del>
          </w:p>
        </w:tc>
      </w:tr>
      <w:tr w:rsidR="006C7785" w:rsidRPr="0099359B" w:rsidDel="006E73FA" w14:paraId="3A55F8BF" w14:textId="2C7A7BB3" w:rsidTr="00380FCD">
        <w:trPr>
          <w:tblHeader/>
          <w:del w:id="3301" w:author="jonathan pritchard" w:date="2025-01-23T13:39:00Z"/>
        </w:trPr>
        <w:tc>
          <w:tcPr>
            <w:tcW w:w="9526" w:type="dxa"/>
            <w:gridSpan w:val="4"/>
            <w:shd w:val="clear" w:color="auto" w:fill="CCFFCC"/>
            <w:vAlign w:val="center"/>
          </w:tcPr>
          <w:p w14:paraId="3A286275" w14:textId="3520200E" w:rsidR="006C7785" w:rsidRPr="0099359B" w:rsidDel="006E73FA" w:rsidRDefault="006C7785" w:rsidP="00380FCD">
            <w:pPr>
              <w:rPr>
                <w:del w:id="3302" w:author="jonathan pritchard" w:date="2025-01-23T13:39:00Z" w16du:dateUtc="2025-01-23T13:39:00Z"/>
                <w:rFonts w:cs="Arial"/>
                <w:strike/>
                <w:rPrChange w:id="3303" w:author="jonathan pritchard" w:date="2024-10-23T10:00:00Z" w16du:dateUtc="2024-10-23T09:00:00Z">
                  <w:rPr>
                    <w:del w:id="3304" w:author="jonathan pritchard" w:date="2025-01-23T13:39:00Z" w16du:dateUtc="2025-01-23T13:39:00Z"/>
                    <w:rFonts w:cs="Arial"/>
                  </w:rPr>
                </w:rPrChange>
              </w:rPr>
            </w:pPr>
            <w:del w:id="3305" w:author="jonathan pritchard" w:date="2025-01-23T13:39:00Z" w16du:dateUtc="2025-01-23T13:39:00Z">
              <w:r w:rsidRPr="0099359B" w:rsidDel="006E73FA">
                <w:rPr>
                  <w:rFonts w:cs="Arial"/>
                  <w:b/>
                  <w:strike/>
                  <w:rPrChange w:id="3306" w:author="jonathan pritchard" w:date="2024-10-23T10:00:00Z" w16du:dateUtc="2024-10-23T09:00:00Z">
                    <w:rPr>
                      <w:rFonts w:cs="Arial"/>
                      <w:b/>
                    </w:rPr>
                  </w:rPrChange>
                </w:rPr>
                <w:delText>Setup</w:delText>
              </w:r>
            </w:del>
          </w:p>
        </w:tc>
      </w:tr>
      <w:tr w:rsidR="006C7785" w:rsidRPr="0099359B" w:rsidDel="006E73FA" w14:paraId="6F18CB37" w14:textId="7719A7D9" w:rsidTr="00380FCD">
        <w:trPr>
          <w:tblHeader/>
          <w:del w:id="3307" w:author="jonathan pritchard" w:date="2025-01-23T13:39:00Z"/>
        </w:trPr>
        <w:tc>
          <w:tcPr>
            <w:tcW w:w="9526" w:type="dxa"/>
            <w:gridSpan w:val="4"/>
            <w:vAlign w:val="center"/>
          </w:tcPr>
          <w:p w14:paraId="0F3493DA" w14:textId="71E847DC" w:rsidR="006C7785" w:rsidRPr="0099359B" w:rsidDel="006E73FA" w:rsidRDefault="006C7785" w:rsidP="00380FCD">
            <w:pPr>
              <w:rPr>
                <w:del w:id="3308" w:author="jonathan pritchard" w:date="2025-01-23T13:39:00Z" w16du:dateUtc="2025-01-23T13:39:00Z"/>
                <w:rFonts w:cs="Arial"/>
                <w:i/>
                <w:strike/>
                <w:rPrChange w:id="3309" w:author="jonathan pritchard" w:date="2024-10-23T10:00:00Z" w16du:dateUtc="2024-10-23T09:00:00Z">
                  <w:rPr>
                    <w:del w:id="3310" w:author="jonathan pritchard" w:date="2025-01-23T13:39:00Z" w16du:dateUtc="2025-01-23T13:39:00Z"/>
                    <w:rFonts w:cs="Arial"/>
                    <w:i/>
                  </w:rPr>
                </w:rPrChange>
              </w:rPr>
            </w:pPr>
          </w:p>
        </w:tc>
      </w:tr>
      <w:tr w:rsidR="006C7785" w:rsidRPr="0099359B" w:rsidDel="006E73FA" w14:paraId="11E658D5" w14:textId="5B464B2E" w:rsidTr="00380FCD">
        <w:trPr>
          <w:tblHeader/>
          <w:del w:id="3311" w:author="jonathan pritchard" w:date="2025-01-23T13:39:00Z"/>
        </w:trPr>
        <w:tc>
          <w:tcPr>
            <w:tcW w:w="9526" w:type="dxa"/>
            <w:gridSpan w:val="4"/>
            <w:shd w:val="clear" w:color="auto" w:fill="CCFFCC"/>
            <w:vAlign w:val="center"/>
          </w:tcPr>
          <w:p w14:paraId="2538DF97" w14:textId="46E1B0BE" w:rsidR="006C7785" w:rsidRPr="0099359B" w:rsidDel="006E73FA" w:rsidRDefault="006C7785" w:rsidP="00380FCD">
            <w:pPr>
              <w:rPr>
                <w:del w:id="3312" w:author="jonathan pritchard" w:date="2025-01-23T13:39:00Z" w16du:dateUtc="2025-01-23T13:39:00Z"/>
                <w:rFonts w:cs="Arial"/>
                <w:strike/>
                <w:rPrChange w:id="3313" w:author="jonathan pritchard" w:date="2024-10-23T10:00:00Z" w16du:dateUtc="2024-10-23T09:00:00Z">
                  <w:rPr>
                    <w:del w:id="3314" w:author="jonathan pritchard" w:date="2025-01-23T13:39:00Z" w16du:dateUtc="2025-01-23T13:39:00Z"/>
                    <w:rFonts w:cs="Arial"/>
                  </w:rPr>
                </w:rPrChange>
              </w:rPr>
            </w:pPr>
            <w:del w:id="3315" w:author="jonathan pritchard" w:date="2025-01-23T13:39:00Z" w16du:dateUtc="2025-01-23T13:39:00Z">
              <w:r w:rsidRPr="0099359B" w:rsidDel="006E73FA">
                <w:rPr>
                  <w:rFonts w:cs="Arial"/>
                  <w:b/>
                  <w:strike/>
                  <w:rPrChange w:id="3316" w:author="jonathan pritchard" w:date="2024-10-23T10:00:00Z" w16du:dateUtc="2024-10-23T09:00:00Z">
                    <w:rPr>
                      <w:rFonts w:cs="Arial"/>
                      <w:b/>
                    </w:rPr>
                  </w:rPrChange>
                </w:rPr>
                <w:delText>Action</w:delText>
              </w:r>
            </w:del>
          </w:p>
        </w:tc>
      </w:tr>
      <w:tr w:rsidR="006C7785" w:rsidRPr="0099359B" w:rsidDel="006E73FA" w14:paraId="6114256C" w14:textId="4B753215" w:rsidTr="00380FCD">
        <w:trPr>
          <w:tblHeader/>
          <w:del w:id="3317" w:author="jonathan pritchard" w:date="2025-01-23T13:39:00Z"/>
        </w:trPr>
        <w:tc>
          <w:tcPr>
            <w:tcW w:w="9526" w:type="dxa"/>
            <w:gridSpan w:val="4"/>
            <w:vAlign w:val="center"/>
          </w:tcPr>
          <w:p w14:paraId="4CEAA6F7" w14:textId="6906F86C" w:rsidR="006C7785" w:rsidRPr="0099359B" w:rsidDel="006E73FA" w:rsidRDefault="006C7785" w:rsidP="00380FCD">
            <w:pPr>
              <w:rPr>
                <w:del w:id="3318" w:author="jonathan pritchard" w:date="2025-01-23T13:39:00Z" w16du:dateUtc="2025-01-23T13:39:00Z"/>
                <w:rFonts w:cs="Arial"/>
                <w:b/>
                <w:bCs/>
                <w:i/>
                <w:strike/>
                <w:rPrChange w:id="3319" w:author="jonathan pritchard" w:date="2024-10-23T10:00:00Z" w16du:dateUtc="2024-10-23T09:00:00Z">
                  <w:rPr>
                    <w:del w:id="3320" w:author="jonathan pritchard" w:date="2025-01-23T13:39:00Z" w16du:dateUtc="2025-01-23T13:39:00Z"/>
                    <w:rFonts w:cs="Arial"/>
                    <w:b/>
                    <w:bCs/>
                    <w:i/>
                  </w:rPr>
                </w:rPrChange>
              </w:rPr>
            </w:pPr>
            <w:del w:id="3321" w:author="jonathan pritchard" w:date="2025-01-23T13:39:00Z" w16du:dateUtc="2025-01-23T13:39:00Z">
              <w:r w:rsidRPr="0099359B" w:rsidDel="006E73FA">
                <w:rPr>
                  <w:rFonts w:cs="Arial"/>
                  <w:i/>
                  <w:strike/>
                  <w:rPrChange w:id="3322" w:author="jonathan pritchard" w:date="2024-10-23T10:00:00Z" w16du:dateUtc="2024-10-23T09:00:00Z">
                    <w:rPr>
                      <w:rFonts w:cs="Arial"/>
                      <w:i/>
                    </w:rPr>
                  </w:rPrChange>
                </w:rPr>
                <w:delText xml:space="preserve">Load the exchange set </w:delText>
              </w:r>
              <w:r w:rsidRPr="0099359B" w:rsidDel="006E73FA">
                <w:rPr>
                  <w:rFonts w:cs="Arial"/>
                  <w:b/>
                  <w:bCs/>
                  <w:i/>
                  <w:strike/>
                  <w:rPrChange w:id="3323" w:author="jonathan pritchard" w:date="2024-10-23T10:00:00Z" w16du:dateUtc="2024-10-23T09:00:00Z">
                    <w:rPr>
                      <w:rFonts w:cs="Arial"/>
                      <w:b/>
                      <w:bCs/>
                      <w:i/>
                    </w:rPr>
                  </w:rPrChange>
                </w:rPr>
                <w:delText>CorruptInteroperabilityCatalogue</w:delText>
              </w:r>
            </w:del>
          </w:p>
        </w:tc>
      </w:tr>
      <w:tr w:rsidR="006C7785" w:rsidRPr="0099359B" w:rsidDel="006E73FA" w14:paraId="7C35A178" w14:textId="64A1D6FF" w:rsidTr="00380FCD">
        <w:trPr>
          <w:tblHeader/>
          <w:del w:id="3324" w:author="jonathan pritchard" w:date="2025-01-23T13:39:00Z"/>
        </w:trPr>
        <w:tc>
          <w:tcPr>
            <w:tcW w:w="9526" w:type="dxa"/>
            <w:gridSpan w:val="4"/>
            <w:shd w:val="clear" w:color="auto" w:fill="CCFFCC"/>
            <w:vAlign w:val="center"/>
          </w:tcPr>
          <w:p w14:paraId="5CEC9C50" w14:textId="62D370F8" w:rsidR="006C7785" w:rsidRPr="0099359B" w:rsidDel="006E73FA" w:rsidRDefault="006C7785" w:rsidP="00380FCD">
            <w:pPr>
              <w:rPr>
                <w:del w:id="3325" w:author="jonathan pritchard" w:date="2025-01-23T13:39:00Z" w16du:dateUtc="2025-01-23T13:39:00Z"/>
                <w:rFonts w:cs="Arial"/>
                <w:strike/>
                <w:rPrChange w:id="3326" w:author="jonathan pritchard" w:date="2024-10-23T10:00:00Z" w16du:dateUtc="2024-10-23T09:00:00Z">
                  <w:rPr>
                    <w:del w:id="3327" w:author="jonathan pritchard" w:date="2025-01-23T13:39:00Z" w16du:dateUtc="2025-01-23T13:39:00Z"/>
                    <w:rFonts w:cs="Arial"/>
                  </w:rPr>
                </w:rPrChange>
              </w:rPr>
            </w:pPr>
            <w:del w:id="3328" w:author="jonathan pritchard" w:date="2025-01-23T13:39:00Z" w16du:dateUtc="2025-01-23T13:39:00Z">
              <w:r w:rsidRPr="0099359B" w:rsidDel="006E73FA">
                <w:rPr>
                  <w:rFonts w:cs="Arial"/>
                  <w:b/>
                  <w:strike/>
                  <w:rPrChange w:id="3329" w:author="jonathan pritchard" w:date="2024-10-23T10:00:00Z" w16du:dateUtc="2024-10-23T09:00:00Z">
                    <w:rPr>
                      <w:rFonts w:cs="Arial"/>
                      <w:b/>
                    </w:rPr>
                  </w:rPrChange>
                </w:rPr>
                <w:delText>Results</w:delText>
              </w:r>
            </w:del>
          </w:p>
        </w:tc>
      </w:tr>
      <w:tr w:rsidR="006C7785" w:rsidRPr="0099359B" w:rsidDel="006E73FA" w14:paraId="4B0EA2C9" w14:textId="53271682" w:rsidTr="00380FCD">
        <w:trPr>
          <w:tblHeader/>
          <w:del w:id="3330" w:author="jonathan pritchard" w:date="2025-01-23T13:39:00Z"/>
        </w:trPr>
        <w:tc>
          <w:tcPr>
            <w:tcW w:w="9526" w:type="dxa"/>
            <w:gridSpan w:val="4"/>
            <w:vAlign w:val="center"/>
          </w:tcPr>
          <w:p w14:paraId="308074D3" w14:textId="2B68162A" w:rsidR="006C7785" w:rsidRPr="0099359B" w:rsidDel="006E73FA" w:rsidRDefault="006C7785" w:rsidP="00380FCD">
            <w:pPr>
              <w:rPr>
                <w:del w:id="3331" w:author="jonathan pritchard" w:date="2025-01-23T13:39:00Z" w16du:dateUtc="2025-01-23T13:39:00Z"/>
                <w:rFonts w:cs="Arial"/>
                <w:i/>
                <w:iCs/>
                <w:strike/>
                <w:position w:val="-1"/>
                <w:lang w:val="en-US"/>
                <w:rPrChange w:id="3332" w:author="jonathan pritchard" w:date="2024-10-23T10:00:00Z" w16du:dateUtc="2024-10-23T09:00:00Z">
                  <w:rPr>
                    <w:del w:id="3333" w:author="jonathan pritchard" w:date="2025-01-23T13:39:00Z" w16du:dateUtc="2025-01-23T13:39:00Z"/>
                    <w:rFonts w:cs="Arial"/>
                    <w:i/>
                    <w:iCs/>
                    <w:position w:val="-1"/>
                    <w:lang w:val="en-US"/>
                  </w:rPr>
                </w:rPrChange>
              </w:rPr>
            </w:pPr>
            <w:del w:id="3334" w:author="jonathan pritchard" w:date="2025-01-23T13:39:00Z" w16du:dateUtc="2025-01-23T13:39:00Z">
              <w:r w:rsidRPr="0099359B" w:rsidDel="006E73FA">
                <w:rPr>
                  <w:rFonts w:cs="Arial"/>
                  <w:i/>
                  <w:iCs/>
                  <w:strike/>
                  <w:position w:val="-1"/>
                  <w:lang w:val="en-US"/>
                  <w:rPrChange w:id="3335" w:author="jonathan pritchard" w:date="2024-10-23T10:00:00Z" w16du:dateUtc="2024-10-23T09:00:00Z">
                    <w:rPr>
                      <w:rFonts w:cs="Arial"/>
                      <w:i/>
                      <w:iCs/>
                      <w:position w:val="-1"/>
                      <w:lang w:val="en-US"/>
                    </w:rPr>
                  </w:rPrChange>
                </w:rPr>
                <w:delText>Verify the installation of the  interoperability catalogue is rejected and a suitable error message given to the end user.</w:delText>
              </w:r>
            </w:del>
          </w:p>
        </w:tc>
      </w:tr>
    </w:tbl>
    <w:p w14:paraId="0B87D496" w14:textId="1D975D7C" w:rsidR="006C7785" w:rsidRPr="0099359B" w:rsidDel="006E73FA" w:rsidRDefault="006C7785" w:rsidP="006C7785">
      <w:pPr>
        <w:spacing w:line="240" w:lineRule="auto"/>
        <w:rPr>
          <w:del w:id="3336" w:author="jonathan pritchard" w:date="2025-01-23T13:39:00Z" w16du:dateUtc="2025-01-23T13:39:00Z"/>
          <w:strike/>
          <w:rPrChange w:id="3337" w:author="jonathan pritchard" w:date="2024-10-23T10:00:00Z" w16du:dateUtc="2024-10-23T09:00:00Z">
            <w:rPr>
              <w:del w:id="3338" w:author="jonathan pritchard" w:date="2025-01-23T13:39:00Z" w16du:dateUtc="2025-01-23T13:39:00Z"/>
            </w:rPr>
          </w:rPrChange>
        </w:rPr>
      </w:pPr>
    </w:p>
    <w:p w14:paraId="74F3309E" w14:textId="798B8B9B" w:rsidR="006C7785" w:rsidRPr="0099359B" w:rsidDel="006E73FA" w:rsidRDefault="006C7785" w:rsidP="006C7785">
      <w:pPr>
        <w:spacing w:line="240" w:lineRule="auto"/>
        <w:rPr>
          <w:del w:id="3339" w:author="jonathan pritchard" w:date="2025-01-23T13:39:00Z" w16du:dateUtc="2025-01-23T13:39:00Z"/>
          <w:strike/>
          <w:color w:val="FF0000"/>
          <w:rPrChange w:id="3340" w:author="jonathan pritchard" w:date="2024-10-23T10:00:00Z" w16du:dateUtc="2024-10-23T09:00:00Z">
            <w:rPr>
              <w:del w:id="3341" w:author="jonathan pritchard" w:date="2025-01-23T13:39:00Z" w16du:dateUtc="2025-01-23T13:39:00Z"/>
              <w:color w:val="FF0000"/>
            </w:rPr>
          </w:rPrChange>
        </w:rPr>
      </w:pPr>
      <w:del w:id="3342" w:author="jonathan pritchard" w:date="2025-01-23T13:39:00Z" w16du:dateUtc="2025-01-23T13:39:00Z">
        <w:r w:rsidRPr="0099359B" w:rsidDel="006E73FA">
          <w:rPr>
            <w:b/>
            <w:strike/>
            <w:color w:val="FF0000"/>
            <w:rPrChange w:id="3343" w:author="jonathan pritchard" w:date="2024-10-23T10:00:00Z" w16du:dateUtc="2024-10-23T09:00:00Z">
              <w:rPr>
                <w:b/>
                <w:color w:val="FF0000"/>
              </w:rPr>
            </w:rPrChange>
          </w:rPr>
          <w:delText>IIC Comment:</w:delText>
        </w:r>
        <w:r w:rsidRPr="0099359B" w:rsidDel="006E73FA">
          <w:rPr>
            <w:strike/>
            <w:color w:val="FF0000"/>
            <w:rPrChange w:id="3344" w:author="jonathan pritchard" w:date="2024-10-23T10:00:00Z" w16du:dateUtc="2024-10-23T09:00:00Z">
              <w:rPr>
                <w:color w:val="FF0000"/>
              </w:rPr>
            </w:rPrChange>
          </w:rPr>
          <w:delText xml:space="preserve"> </w:delText>
        </w:r>
        <w:r w:rsidRPr="0099359B" w:rsidDel="006E73FA">
          <w:rPr>
            <w:i/>
            <w:strike/>
            <w:color w:val="FF0000"/>
            <w:rPrChange w:id="3345" w:author="jonathan pritchard" w:date="2024-10-23T10:00:00Z" w16du:dateUtc="2024-10-23T09:00:00Z">
              <w:rPr>
                <w:i/>
                <w:color w:val="FF0000"/>
              </w:rPr>
            </w:rPrChange>
          </w:rPr>
          <w:delText>Dataset</w:delText>
        </w:r>
        <w:r w:rsidRPr="0099359B" w:rsidDel="006E73FA">
          <w:rPr>
            <w:strike/>
            <w:color w:val="FF0000"/>
            <w:rPrChange w:id="3346" w:author="jonathan pritchard" w:date="2024-10-23T10:00:00Z" w16du:dateUtc="2024-10-23T09:00:00Z">
              <w:rPr>
                <w:color w:val="FF0000"/>
              </w:rPr>
            </w:rPrChange>
          </w:rPr>
          <w:delText xml:space="preserve"> not available</w:delText>
        </w:r>
      </w:del>
    </w:p>
    <w:p w14:paraId="309D0B18" w14:textId="7977B443" w:rsidR="006C7785" w:rsidRPr="0099359B" w:rsidDel="006E73FA" w:rsidRDefault="006C7785" w:rsidP="006C7785">
      <w:pPr>
        <w:spacing w:line="240" w:lineRule="auto"/>
        <w:rPr>
          <w:del w:id="3347" w:author="jonathan pritchard" w:date="2025-01-23T13:39:00Z" w16du:dateUtc="2025-01-23T13:39:00Z"/>
          <w:strike/>
          <w:rPrChange w:id="3348" w:author="jonathan pritchard" w:date="2024-10-23T10:00:00Z" w16du:dateUtc="2024-10-23T09:00:00Z">
            <w:rPr>
              <w:del w:id="3349" w:author="jonathan pritchard" w:date="2025-01-23T13:39:00Z" w16du:dateUtc="2025-01-23T13:39:00Z"/>
            </w:rPr>
          </w:rPrChange>
        </w:rPr>
      </w:pPr>
    </w:p>
    <w:p w14:paraId="13BF6E90" w14:textId="6949D754" w:rsidR="006C7785" w:rsidRPr="0099359B" w:rsidDel="006E73FA" w:rsidRDefault="006C7785" w:rsidP="006C7785">
      <w:pPr>
        <w:pStyle w:val="Heading1"/>
        <w:numPr>
          <w:ilvl w:val="2"/>
          <w:numId w:val="73"/>
        </w:numPr>
        <w:tabs>
          <w:tab w:val="left" w:pos="567"/>
        </w:tabs>
        <w:spacing w:after="120"/>
        <w:ind w:left="567" w:hanging="567"/>
        <w:rPr>
          <w:del w:id="3350" w:author="jonathan pritchard" w:date="2025-01-23T13:39:00Z" w16du:dateUtc="2025-01-23T13:39:00Z"/>
          <w:rFonts w:cs="Arial"/>
          <w:b w:val="0"/>
          <w:strike/>
          <w:color w:val="000000" w:themeColor="text1"/>
          <w:rPrChange w:id="3351" w:author="jonathan pritchard" w:date="2024-10-23T10:00:00Z" w16du:dateUtc="2024-10-23T09:00:00Z">
            <w:rPr>
              <w:del w:id="3352" w:author="jonathan pritchard" w:date="2025-01-23T13:39:00Z" w16du:dateUtc="2025-01-23T13:39:00Z"/>
              <w:rFonts w:cs="Arial"/>
              <w:b w:val="0"/>
              <w:color w:val="000000" w:themeColor="text1"/>
            </w:rPr>
          </w:rPrChange>
        </w:rPr>
      </w:pPr>
      <w:del w:id="3353" w:author="jonathan pritchard" w:date="2025-01-23T13:39:00Z" w16du:dateUtc="2025-01-23T13:39:00Z">
        <w:r w:rsidRPr="0099359B" w:rsidDel="006E73FA">
          <w:rPr>
            <w:rFonts w:cs="Arial"/>
            <w:b w:val="0"/>
            <w:strike/>
            <w:color w:val="000000" w:themeColor="text1"/>
            <w:rPrChange w:id="3354" w:author="jonathan pritchard" w:date="2024-10-23T10:00:00Z" w16du:dateUtc="2024-10-23T09:00:00Z">
              <w:rPr>
                <w:rFonts w:cs="Arial"/>
                <w:b w:val="0"/>
                <w:color w:val="000000" w:themeColor="text1"/>
              </w:rPr>
            </w:rPrChange>
          </w:rPr>
          <w:delText>Load updated Interoperability Catalogue</w:delText>
        </w:r>
      </w:del>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149"/>
        <w:gridCol w:w="3196"/>
        <w:gridCol w:w="2149"/>
        <w:gridCol w:w="2032"/>
      </w:tblGrid>
      <w:tr w:rsidR="006C7785" w:rsidRPr="0099359B" w:rsidDel="006E73FA" w14:paraId="6B34A622" w14:textId="564646CB" w:rsidTr="00380FCD">
        <w:trPr>
          <w:trHeight w:val="454"/>
          <w:tblHeader/>
          <w:del w:id="3355" w:author="jonathan pritchard" w:date="2025-01-23T13:39:00Z"/>
        </w:trPr>
        <w:tc>
          <w:tcPr>
            <w:tcW w:w="2381" w:type="dxa"/>
            <w:shd w:val="clear" w:color="auto" w:fill="CCFFCC"/>
            <w:vAlign w:val="center"/>
          </w:tcPr>
          <w:p w14:paraId="320151CC" w14:textId="522E5C4C" w:rsidR="006C7785" w:rsidRPr="0099359B" w:rsidDel="006E73FA" w:rsidRDefault="006C7785" w:rsidP="00380FCD">
            <w:pPr>
              <w:rPr>
                <w:del w:id="3356" w:author="jonathan pritchard" w:date="2025-01-23T13:39:00Z" w16du:dateUtc="2025-01-23T13:39:00Z"/>
                <w:rFonts w:cs="Arial"/>
                <w:strike/>
                <w:rPrChange w:id="3357" w:author="jonathan pritchard" w:date="2024-10-23T10:00:00Z" w16du:dateUtc="2024-10-23T09:00:00Z">
                  <w:rPr>
                    <w:del w:id="3358" w:author="jonathan pritchard" w:date="2025-01-23T13:39:00Z" w16du:dateUtc="2025-01-23T13:39:00Z"/>
                    <w:rFonts w:cs="Arial"/>
                  </w:rPr>
                </w:rPrChange>
              </w:rPr>
            </w:pPr>
            <w:del w:id="3359" w:author="jonathan pritchard" w:date="2025-01-23T13:39:00Z" w16du:dateUtc="2025-01-23T13:39:00Z">
              <w:r w:rsidRPr="0099359B" w:rsidDel="006E73FA">
                <w:rPr>
                  <w:rFonts w:cs="Arial"/>
                  <w:b/>
                  <w:strike/>
                  <w:rPrChange w:id="3360" w:author="jonathan pritchard" w:date="2024-10-23T10:00:00Z" w16du:dateUtc="2024-10-23T09:00:00Z">
                    <w:rPr>
                      <w:rFonts w:cs="Arial"/>
                      <w:b/>
                    </w:rPr>
                  </w:rPrChange>
                </w:rPr>
                <w:delText>Test Reference</w:delText>
              </w:r>
            </w:del>
          </w:p>
        </w:tc>
        <w:tc>
          <w:tcPr>
            <w:tcW w:w="2381" w:type="dxa"/>
            <w:shd w:val="clear" w:color="auto" w:fill="CCFFCC"/>
            <w:vAlign w:val="center"/>
          </w:tcPr>
          <w:p w14:paraId="77ABBD86" w14:textId="70779082" w:rsidR="006C7785" w:rsidRPr="0099359B" w:rsidDel="006E73FA" w:rsidRDefault="006C7785" w:rsidP="00380FCD">
            <w:pPr>
              <w:rPr>
                <w:del w:id="3361" w:author="jonathan pritchard" w:date="2025-01-23T13:39:00Z" w16du:dateUtc="2025-01-23T13:39:00Z"/>
                <w:rFonts w:cs="Arial"/>
                <w:strike/>
                <w:rPrChange w:id="3362" w:author="jonathan pritchard" w:date="2024-10-23T10:00:00Z" w16du:dateUtc="2024-10-23T09:00:00Z">
                  <w:rPr>
                    <w:del w:id="3363" w:author="jonathan pritchard" w:date="2025-01-23T13:39:00Z" w16du:dateUtc="2025-01-23T13:39:00Z"/>
                    <w:rFonts w:cs="Arial"/>
                  </w:rPr>
                </w:rPrChange>
              </w:rPr>
            </w:pPr>
            <w:del w:id="3364" w:author="jonathan pritchard" w:date="2025-01-23T13:39:00Z" w16du:dateUtc="2025-01-23T13:39:00Z">
              <w:r w:rsidRPr="0099359B" w:rsidDel="006E73FA">
                <w:rPr>
                  <w:rFonts w:cs="Arial"/>
                  <w:strike/>
                  <w:rPrChange w:id="3365" w:author="jonathan pritchard" w:date="2024-10-23T10:00:00Z" w16du:dateUtc="2024-10-23T09:00:00Z">
                    <w:rPr>
                      <w:rFonts w:cs="Arial"/>
                    </w:rPr>
                  </w:rPrChange>
                </w:rPr>
                <w:delText>UpdatedInteroperabilityCatalogue</w:delText>
              </w:r>
            </w:del>
          </w:p>
        </w:tc>
        <w:tc>
          <w:tcPr>
            <w:tcW w:w="2382" w:type="dxa"/>
            <w:shd w:val="clear" w:color="auto" w:fill="CCFFCC"/>
            <w:vAlign w:val="center"/>
          </w:tcPr>
          <w:p w14:paraId="1292A349" w14:textId="47C715E3" w:rsidR="006C7785" w:rsidRPr="0099359B" w:rsidDel="006E73FA" w:rsidRDefault="006C7785" w:rsidP="00380FCD">
            <w:pPr>
              <w:rPr>
                <w:del w:id="3366" w:author="jonathan pritchard" w:date="2025-01-23T13:39:00Z" w16du:dateUtc="2025-01-23T13:39:00Z"/>
                <w:rFonts w:cs="Arial"/>
                <w:strike/>
                <w:rPrChange w:id="3367" w:author="jonathan pritchard" w:date="2024-10-23T10:00:00Z" w16du:dateUtc="2024-10-23T09:00:00Z">
                  <w:rPr>
                    <w:del w:id="3368" w:author="jonathan pritchard" w:date="2025-01-23T13:39:00Z" w16du:dateUtc="2025-01-23T13:39:00Z"/>
                    <w:rFonts w:cs="Arial"/>
                  </w:rPr>
                </w:rPrChange>
              </w:rPr>
            </w:pPr>
            <w:del w:id="3369" w:author="jonathan pritchard" w:date="2025-01-23T13:39:00Z" w16du:dateUtc="2025-01-23T13:39:00Z">
              <w:r w:rsidRPr="0099359B" w:rsidDel="006E73FA">
                <w:rPr>
                  <w:rFonts w:cs="Arial"/>
                  <w:b/>
                  <w:strike/>
                  <w:rPrChange w:id="3370" w:author="jonathan pritchard" w:date="2024-10-23T10:00:00Z" w16du:dateUtc="2024-10-23T09:00:00Z">
                    <w:rPr>
                      <w:rFonts w:cs="Arial"/>
                      <w:b/>
                    </w:rPr>
                  </w:rPrChange>
                </w:rPr>
                <w:delText>IHO Reference</w:delText>
              </w:r>
            </w:del>
          </w:p>
        </w:tc>
        <w:tc>
          <w:tcPr>
            <w:tcW w:w="2382" w:type="dxa"/>
            <w:shd w:val="clear" w:color="auto" w:fill="CCFFCC"/>
            <w:vAlign w:val="center"/>
          </w:tcPr>
          <w:p w14:paraId="1E8EE6B0" w14:textId="725C3410" w:rsidR="006C7785" w:rsidRPr="0099359B" w:rsidDel="006E73FA" w:rsidRDefault="006C7785" w:rsidP="00380FCD">
            <w:pPr>
              <w:rPr>
                <w:del w:id="3371" w:author="jonathan pritchard" w:date="2025-01-23T13:39:00Z" w16du:dateUtc="2025-01-23T13:39:00Z"/>
                <w:rFonts w:cs="Arial"/>
                <w:strike/>
                <w:rPrChange w:id="3372" w:author="jonathan pritchard" w:date="2024-10-23T10:00:00Z" w16du:dateUtc="2024-10-23T09:00:00Z">
                  <w:rPr>
                    <w:del w:id="3373" w:author="jonathan pritchard" w:date="2025-01-23T13:39:00Z" w16du:dateUtc="2025-01-23T13:39:00Z"/>
                    <w:rFonts w:cs="Arial"/>
                  </w:rPr>
                </w:rPrChange>
              </w:rPr>
            </w:pPr>
            <w:del w:id="3374" w:author="jonathan pritchard" w:date="2025-01-23T13:39:00Z" w16du:dateUtc="2025-01-23T13:39:00Z">
              <w:r w:rsidRPr="0099359B" w:rsidDel="006E73FA">
                <w:rPr>
                  <w:rFonts w:cs="Arial"/>
                  <w:strike/>
                  <w:rPrChange w:id="3375" w:author="jonathan pritchard" w:date="2024-10-23T10:00:00Z" w16du:dateUtc="2024-10-23T09:00:00Z">
                    <w:rPr>
                      <w:rFonts w:cs="Arial"/>
                    </w:rPr>
                  </w:rPrChange>
                </w:rPr>
                <w:delText>(S-100 Part 9/S-98)</w:delText>
              </w:r>
            </w:del>
          </w:p>
        </w:tc>
      </w:tr>
      <w:tr w:rsidR="006C7785" w:rsidRPr="0099359B" w:rsidDel="006E73FA" w14:paraId="00BC9A4B" w14:textId="5CFA2B18" w:rsidTr="00380FCD">
        <w:trPr>
          <w:tblHeader/>
          <w:del w:id="3376" w:author="jonathan pritchard" w:date="2025-01-23T13:39:00Z"/>
        </w:trPr>
        <w:tc>
          <w:tcPr>
            <w:tcW w:w="9526" w:type="dxa"/>
            <w:gridSpan w:val="4"/>
            <w:shd w:val="clear" w:color="auto" w:fill="CCFFCC"/>
            <w:vAlign w:val="center"/>
          </w:tcPr>
          <w:p w14:paraId="5DD64908" w14:textId="12DA54F6" w:rsidR="006C7785" w:rsidRPr="0099359B" w:rsidDel="006E73FA" w:rsidRDefault="006C7785" w:rsidP="00380FCD">
            <w:pPr>
              <w:rPr>
                <w:del w:id="3377" w:author="jonathan pritchard" w:date="2025-01-23T13:39:00Z" w16du:dateUtc="2025-01-23T13:39:00Z"/>
                <w:rFonts w:cs="Arial"/>
                <w:strike/>
                <w:rPrChange w:id="3378" w:author="jonathan pritchard" w:date="2024-10-23T10:00:00Z" w16du:dateUtc="2024-10-23T09:00:00Z">
                  <w:rPr>
                    <w:del w:id="3379" w:author="jonathan pritchard" w:date="2025-01-23T13:39:00Z" w16du:dateUtc="2025-01-23T13:39:00Z"/>
                    <w:rFonts w:cs="Arial"/>
                  </w:rPr>
                </w:rPrChange>
              </w:rPr>
            </w:pPr>
            <w:del w:id="3380" w:author="jonathan pritchard" w:date="2025-01-23T13:39:00Z" w16du:dateUtc="2025-01-23T13:39:00Z">
              <w:r w:rsidRPr="0099359B" w:rsidDel="006E73FA">
                <w:rPr>
                  <w:rFonts w:cs="Arial"/>
                  <w:b/>
                  <w:strike/>
                  <w:rPrChange w:id="3381" w:author="jonathan pritchard" w:date="2024-10-23T10:00:00Z" w16du:dateUtc="2024-10-23T09:00:00Z">
                    <w:rPr>
                      <w:rFonts w:cs="Arial"/>
                      <w:b/>
                    </w:rPr>
                  </w:rPrChange>
                </w:rPr>
                <w:delText>Test description</w:delText>
              </w:r>
            </w:del>
          </w:p>
        </w:tc>
      </w:tr>
      <w:tr w:rsidR="006C7785" w:rsidRPr="0099359B" w:rsidDel="006E73FA" w14:paraId="35592660" w14:textId="28E9700B" w:rsidTr="00380FCD">
        <w:trPr>
          <w:tblHeader/>
          <w:del w:id="3382" w:author="jonathan pritchard" w:date="2025-01-23T13:39:00Z"/>
        </w:trPr>
        <w:tc>
          <w:tcPr>
            <w:tcW w:w="9526" w:type="dxa"/>
            <w:gridSpan w:val="4"/>
            <w:vAlign w:val="center"/>
          </w:tcPr>
          <w:p w14:paraId="5E77CF50" w14:textId="2C6B3BFF" w:rsidR="006C7785" w:rsidRPr="0099359B" w:rsidDel="006E73FA" w:rsidRDefault="006C7785" w:rsidP="00380FCD">
            <w:pPr>
              <w:rPr>
                <w:del w:id="3383" w:author="jonathan pritchard" w:date="2025-01-23T13:39:00Z" w16du:dateUtc="2025-01-23T13:39:00Z"/>
                <w:rFonts w:cs="Arial"/>
                <w:i/>
                <w:strike/>
                <w:rPrChange w:id="3384" w:author="jonathan pritchard" w:date="2024-10-23T10:00:00Z" w16du:dateUtc="2024-10-23T09:00:00Z">
                  <w:rPr>
                    <w:del w:id="3385" w:author="jonathan pritchard" w:date="2025-01-23T13:39:00Z" w16du:dateUtc="2025-01-23T13:39:00Z"/>
                    <w:rFonts w:cs="Arial"/>
                    <w:i/>
                  </w:rPr>
                </w:rPrChange>
              </w:rPr>
            </w:pPr>
            <w:del w:id="3386" w:author="jonathan pritchard" w:date="2025-01-23T13:39:00Z" w16du:dateUtc="2025-01-23T13:39:00Z">
              <w:r w:rsidRPr="0099359B" w:rsidDel="006E73FA">
                <w:rPr>
                  <w:rFonts w:cs="Arial"/>
                  <w:i/>
                  <w:strike/>
                  <w:rPrChange w:id="3387" w:author="jonathan pritchard" w:date="2024-10-23T10:00:00Z" w16du:dateUtc="2024-10-23T09:00:00Z">
                    <w:rPr>
                      <w:rFonts w:cs="Arial"/>
                      <w:i/>
                    </w:rPr>
                  </w:rPrChange>
                </w:rPr>
                <w:delText>This test verifies that the ECDIS is able to load an updated interoperability catalogue.</w:delText>
              </w:r>
            </w:del>
          </w:p>
        </w:tc>
      </w:tr>
      <w:tr w:rsidR="006C7785" w:rsidRPr="0099359B" w:rsidDel="006E73FA" w14:paraId="0DA2D8EA" w14:textId="30797F37" w:rsidTr="00380FCD">
        <w:trPr>
          <w:tblHeader/>
          <w:del w:id="3388" w:author="jonathan pritchard" w:date="2025-01-23T13:39:00Z"/>
        </w:trPr>
        <w:tc>
          <w:tcPr>
            <w:tcW w:w="9526" w:type="dxa"/>
            <w:gridSpan w:val="4"/>
            <w:shd w:val="clear" w:color="auto" w:fill="CCFFCC"/>
            <w:vAlign w:val="center"/>
          </w:tcPr>
          <w:p w14:paraId="38220EE9" w14:textId="19A38030" w:rsidR="006C7785" w:rsidRPr="0099359B" w:rsidDel="006E73FA" w:rsidRDefault="006C7785" w:rsidP="00380FCD">
            <w:pPr>
              <w:rPr>
                <w:del w:id="3389" w:author="jonathan pritchard" w:date="2025-01-23T13:39:00Z" w16du:dateUtc="2025-01-23T13:39:00Z"/>
                <w:rFonts w:cs="Arial"/>
                <w:strike/>
                <w:rPrChange w:id="3390" w:author="jonathan pritchard" w:date="2024-10-23T10:00:00Z" w16du:dateUtc="2024-10-23T09:00:00Z">
                  <w:rPr>
                    <w:del w:id="3391" w:author="jonathan pritchard" w:date="2025-01-23T13:39:00Z" w16du:dateUtc="2025-01-23T13:39:00Z"/>
                    <w:rFonts w:cs="Arial"/>
                  </w:rPr>
                </w:rPrChange>
              </w:rPr>
            </w:pPr>
            <w:del w:id="3392" w:author="jonathan pritchard" w:date="2025-01-23T13:39:00Z" w16du:dateUtc="2025-01-23T13:39:00Z">
              <w:r w:rsidRPr="0099359B" w:rsidDel="006E73FA">
                <w:rPr>
                  <w:rFonts w:cs="Arial"/>
                  <w:b/>
                  <w:strike/>
                  <w:rPrChange w:id="3393" w:author="jonathan pritchard" w:date="2024-10-23T10:00:00Z" w16du:dateUtc="2024-10-23T09:00:00Z">
                    <w:rPr>
                      <w:rFonts w:cs="Arial"/>
                      <w:b/>
                    </w:rPr>
                  </w:rPrChange>
                </w:rPr>
                <w:delText>Setup</w:delText>
              </w:r>
            </w:del>
          </w:p>
        </w:tc>
      </w:tr>
      <w:tr w:rsidR="006C7785" w:rsidRPr="0099359B" w:rsidDel="006E73FA" w14:paraId="28BCF488" w14:textId="13C6BA3A" w:rsidTr="00380FCD">
        <w:trPr>
          <w:tblHeader/>
          <w:del w:id="3394" w:author="jonathan pritchard" w:date="2025-01-23T13:39:00Z"/>
        </w:trPr>
        <w:tc>
          <w:tcPr>
            <w:tcW w:w="9526" w:type="dxa"/>
            <w:gridSpan w:val="4"/>
            <w:vAlign w:val="center"/>
          </w:tcPr>
          <w:p w14:paraId="3B683B6F" w14:textId="40122949" w:rsidR="006C7785" w:rsidRPr="0099359B" w:rsidDel="006E73FA" w:rsidRDefault="006C7785" w:rsidP="00380FCD">
            <w:pPr>
              <w:rPr>
                <w:del w:id="3395" w:author="jonathan pritchard" w:date="2025-01-23T13:39:00Z" w16du:dateUtc="2025-01-23T13:39:00Z"/>
                <w:rFonts w:cs="Arial"/>
                <w:i/>
                <w:strike/>
                <w:rPrChange w:id="3396" w:author="jonathan pritchard" w:date="2024-10-23T10:00:00Z" w16du:dateUtc="2024-10-23T09:00:00Z">
                  <w:rPr>
                    <w:del w:id="3397" w:author="jonathan pritchard" w:date="2025-01-23T13:39:00Z" w16du:dateUtc="2025-01-23T13:39:00Z"/>
                    <w:rFonts w:cs="Arial"/>
                    <w:i/>
                  </w:rPr>
                </w:rPrChange>
              </w:rPr>
            </w:pPr>
          </w:p>
        </w:tc>
      </w:tr>
      <w:tr w:rsidR="006C7785" w:rsidRPr="0099359B" w:rsidDel="006E73FA" w14:paraId="6A7EE72E" w14:textId="291BF5CD" w:rsidTr="00380FCD">
        <w:trPr>
          <w:tblHeader/>
          <w:del w:id="3398" w:author="jonathan pritchard" w:date="2025-01-23T13:39:00Z"/>
        </w:trPr>
        <w:tc>
          <w:tcPr>
            <w:tcW w:w="9526" w:type="dxa"/>
            <w:gridSpan w:val="4"/>
            <w:shd w:val="clear" w:color="auto" w:fill="CCFFCC"/>
            <w:vAlign w:val="center"/>
          </w:tcPr>
          <w:p w14:paraId="73FDCBC3" w14:textId="23D12242" w:rsidR="006C7785" w:rsidRPr="0099359B" w:rsidDel="006E73FA" w:rsidRDefault="006C7785" w:rsidP="00380FCD">
            <w:pPr>
              <w:rPr>
                <w:del w:id="3399" w:author="jonathan pritchard" w:date="2025-01-23T13:39:00Z" w16du:dateUtc="2025-01-23T13:39:00Z"/>
                <w:rFonts w:cs="Arial"/>
                <w:strike/>
                <w:rPrChange w:id="3400" w:author="jonathan pritchard" w:date="2024-10-23T10:00:00Z" w16du:dateUtc="2024-10-23T09:00:00Z">
                  <w:rPr>
                    <w:del w:id="3401" w:author="jonathan pritchard" w:date="2025-01-23T13:39:00Z" w16du:dateUtc="2025-01-23T13:39:00Z"/>
                    <w:rFonts w:cs="Arial"/>
                  </w:rPr>
                </w:rPrChange>
              </w:rPr>
            </w:pPr>
            <w:del w:id="3402" w:author="jonathan pritchard" w:date="2025-01-23T13:39:00Z" w16du:dateUtc="2025-01-23T13:39:00Z">
              <w:r w:rsidRPr="0099359B" w:rsidDel="006E73FA">
                <w:rPr>
                  <w:rFonts w:cs="Arial"/>
                  <w:b/>
                  <w:strike/>
                  <w:rPrChange w:id="3403" w:author="jonathan pritchard" w:date="2024-10-23T10:00:00Z" w16du:dateUtc="2024-10-23T09:00:00Z">
                    <w:rPr>
                      <w:rFonts w:cs="Arial"/>
                      <w:b/>
                    </w:rPr>
                  </w:rPrChange>
                </w:rPr>
                <w:delText>Action</w:delText>
              </w:r>
            </w:del>
          </w:p>
        </w:tc>
      </w:tr>
      <w:tr w:rsidR="006C7785" w:rsidRPr="0099359B" w:rsidDel="006E73FA" w14:paraId="0BFD1ADB" w14:textId="373AE5CE" w:rsidTr="00380FCD">
        <w:trPr>
          <w:tblHeader/>
          <w:del w:id="3404" w:author="jonathan pritchard" w:date="2025-01-23T13:39:00Z"/>
        </w:trPr>
        <w:tc>
          <w:tcPr>
            <w:tcW w:w="9526" w:type="dxa"/>
            <w:gridSpan w:val="4"/>
            <w:vAlign w:val="center"/>
          </w:tcPr>
          <w:p w14:paraId="2177CCEB" w14:textId="2A41BEA1" w:rsidR="006C7785" w:rsidRPr="0099359B" w:rsidDel="006E73FA" w:rsidRDefault="006C7785" w:rsidP="00380FCD">
            <w:pPr>
              <w:rPr>
                <w:del w:id="3405" w:author="jonathan pritchard" w:date="2025-01-23T13:39:00Z" w16du:dateUtc="2025-01-23T13:39:00Z"/>
                <w:rFonts w:cs="Arial"/>
                <w:i/>
                <w:strike/>
                <w:rPrChange w:id="3406" w:author="jonathan pritchard" w:date="2024-10-23T10:00:00Z" w16du:dateUtc="2024-10-23T09:00:00Z">
                  <w:rPr>
                    <w:del w:id="3407" w:author="jonathan pritchard" w:date="2025-01-23T13:39:00Z" w16du:dateUtc="2025-01-23T13:39:00Z"/>
                    <w:rFonts w:cs="Arial"/>
                    <w:i/>
                  </w:rPr>
                </w:rPrChange>
              </w:rPr>
            </w:pPr>
            <w:del w:id="3408" w:author="jonathan pritchard" w:date="2025-01-23T13:39:00Z" w16du:dateUtc="2025-01-23T13:39:00Z">
              <w:r w:rsidRPr="0099359B" w:rsidDel="006E73FA">
                <w:rPr>
                  <w:rFonts w:cs="Arial"/>
                  <w:i/>
                  <w:strike/>
                  <w:rPrChange w:id="3409" w:author="jonathan pritchard" w:date="2024-10-23T10:00:00Z" w16du:dateUtc="2024-10-23T09:00:00Z">
                    <w:rPr>
                      <w:rFonts w:cs="Arial"/>
                      <w:i/>
                    </w:rPr>
                  </w:rPrChange>
                </w:rPr>
                <w:delText xml:space="preserve">Load the exchange set </w:delText>
              </w:r>
              <w:r w:rsidRPr="0099359B" w:rsidDel="006E73FA">
                <w:rPr>
                  <w:rFonts w:cs="Arial"/>
                  <w:b/>
                  <w:bCs/>
                  <w:i/>
                  <w:strike/>
                  <w:rPrChange w:id="3410" w:author="jonathan pritchard" w:date="2024-10-23T10:00:00Z" w16du:dateUtc="2024-10-23T09:00:00Z">
                    <w:rPr>
                      <w:rFonts w:cs="Arial"/>
                      <w:b/>
                      <w:bCs/>
                      <w:i/>
                    </w:rPr>
                  </w:rPrChange>
                </w:rPr>
                <w:delText>UpdatedInteroperabilityCatalogue</w:delText>
              </w:r>
            </w:del>
          </w:p>
        </w:tc>
      </w:tr>
      <w:tr w:rsidR="006C7785" w:rsidRPr="0099359B" w:rsidDel="006E73FA" w14:paraId="69E4930F" w14:textId="284AF577" w:rsidTr="00380FCD">
        <w:trPr>
          <w:tblHeader/>
          <w:del w:id="3411" w:author="jonathan pritchard" w:date="2025-01-23T13:39:00Z"/>
        </w:trPr>
        <w:tc>
          <w:tcPr>
            <w:tcW w:w="9526" w:type="dxa"/>
            <w:gridSpan w:val="4"/>
            <w:shd w:val="clear" w:color="auto" w:fill="CCFFCC"/>
            <w:vAlign w:val="center"/>
          </w:tcPr>
          <w:p w14:paraId="07FC01FA" w14:textId="27B36589" w:rsidR="006C7785" w:rsidRPr="0099359B" w:rsidDel="006E73FA" w:rsidRDefault="006C7785" w:rsidP="00380FCD">
            <w:pPr>
              <w:rPr>
                <w:del w:id="3412" w:author="jonathan pritchard" w:date="2025-01-23T13:39:00Z" w16du:dateUtc="2025-01-23T13:39:00Z"/>
                <w:rFonts w:cs="Arial"/>
                <w:strike/>
                <w:rPrChange w:id="3413" w:author="jonathan pritchard" w:date="2024-10-23T10:00:00Z" w16du:dateUtc="2024-10-23T09:00:00Z">
                  <w:rPr>
                    <w:del w:id="3414" w:author="jonathan pritchard" w:date="2025-01-23T13:39:00Z" w16du:dateUtc="2025-01-23T13:39:00Z"/>
                    <w:rFonts w:cs="Arial"/>
                  </w:rPr>
                </w:rPrChange>
              </w:rPr>
            </w:pPr>
            <w:del w:id="3415" w:author="jonathan pritchard" w:date="2025-01-23T13:39:00Z" w16du:dateUtc="2025-01-23T13:39:00Z">
              <w:r w:rsidRPr="0099359B" w:rsidDel="006E73FA">
                <w:rPr>
                  <w:rFonts w:cs="Arial"/>
                  <w:b/>
                  <w:strike/>
                  <w:rPrChange w:id="3416" w:author="jonathan pritchard" w:date="2024-10-23T10:00:00Z" w16du:dateUtc="2024-10-23T09:00:00Z">
                    <w:rPr>
                      <w:rFonts w:cs="Arial"/>
                      <w:b/>
                    </w:rPr>
                  </w:rPrChange>
                </w:rPr>
                <w:delText>Results</w:delText>
              </w:r>
            </w:del>
          </w:p>
        </w:tc>
      </w:tr>
      <w:tr w:rsidR="006C7785" w:rsidRPr="0099359B" w:rsidDel="006E73FA" w14:paraId="19FAEFB9" w14:textId="4114BF15" w:rsidTr="00380FCD">
        <w:trPr>
          <w:tblHeader/>
          <w:del w:id="3417" w:author="jonathan pritchard" w:date="2025-01-23T13:39:00Z"/>
        </w:trPr>
        <w:tc>
          <w:tcPr>
            <w:tcW w:w="9526" w:type="dxa"/>
            <w:gridSpan w:val="4"/>
            <w:vAlign w:val="center"/>
          </w:tcPr>
          <w:p w14:paraId="00EA8BFB" w14:textId="5EB78EA6" w:rsidR="006C7785" w:rsidRPr="0099359B" w:rsidDel="006E73FA" w:rsidRDefault="006C7785" w:rsidP="00380FCD">
            <w:pPr>
              <w:rPr>
                <w:del w:id="3418" w:author="jonathan pritchard" w:date="2025-01-23T13:39:00Z" w16du:dateUtc="2025-01-23T13:39:00Z"/>
                <w:rFonts w:cs="Arial"/>
                <w:i/>
                <w:iCs/>
                <w:strike/>
                <w:position w:val="-1"/>
                <w:lang w:val="en-US"/>
                <w:rPrChange w:id="3419" w:author="jonathan pritchard" w:date="2024-10-23T10:00:00Z" w16du:dateUtc="2024-10-23T09:00:00Z">
                  <w:rPr>
                    <w:del w:id="3420" w:author="jonathan pritchard" w:date="2025-01-23T13:39:00Z" w16du:dateUtc="2025-01-23T13:39:00Z"/>
                    <w:rFonts w:cs="Arial"/>
                    <w:i/>
                    <w:iCs/>
                    <w:position w:val="-1"/>
                    <w:lang w:val="en-US"/>
                  </w:rPr>
                </w:rPrChange>
              </w:rPr>
            </w:pPr>
          </w:p>
          <w:p w14:paraId="4108D461" w14:textId="69340184" w:rsidR="006C7785" w:rsidRPr="0099359B" w:rsidDel="006E73FA" w:rsidRDefault="006C7785" w:rsidP="00380FCD">
            <w:pPr>
              <w:rPr>
                <w:del w:id="3421" w:author="jonathan pritchard" w:date="2025-01-23T13:39:00Z" w16du:dateUtc="2025-01-23T13:39:00Z"/>
                <w:rFonts w:cs="Arial"/>
                <w:i/>
                <w:iCs/>
                <w:strike/>
                <w:position w:val="-1"/>
                <w:lang w:val="en-US"/>
                <w:rPrChange w:id="3422" w:author="jonathan pritchard" w:date="2024-10-23T10:00:00Z" w16du:dateUtc="2024-10-23T09:00:00Z">
                  <w:rPr>
                    <w:del w:id="3423" w:author="jonathan pritchard" w:date="2025-01-23T13:39:00Z" w16du:dateUtc="2025-01-23T13:39:00Z"/>
                    <w:rFonts w:cs="Arial"/>
                    <w:i/>
                    <w:iCs/>
                    <w:position w:val="-1"/>
                    <w:lang w:val="en-US"/>
                  </w:rPr>
                </w:rPrChange>
              </w:rPr>
            </w:pPr>
            <w:del w:id="3424" w:author="jonathan pritchard" w:date="2025-01-23T13:39:00Z" w16du:dateUtc="2025-01-23T13:39:00Z">
              <w:r w:rsidRPr="0099359B" w:rsidDel="006E73FA">
                <w:rPr>
                  <w:rFonts w:cs="Arial"/>
                  <w:i/>
                  <w:iCs/>
                  <w:strike/>
                  <w:position w:val="-1"/>
                  <w:lang w:val="en-US"/>
                  <w:rPrChange w:id="3425" w:author="jonathan pritchard" w:date="2024-10-23T10:00:00Z" w16du:dateUtc="2024-10-23T09:00:00Z">
                    <w:rPr>
                      <w:rFonts w:cs="Arial"/>
                      <w:i/>
                      <w:iCs/>
                      <w:position w:val="-1"/>
                      <w:lang w:val="en-US"/>
                    </w:rPr>
                  </w:rPrChange>
                </w:rPr>
                <w:delText>Verify the version of the interoperability catalogue installed on the ECDIS correspond to those in the following table:</w:delText>
              </w:r>
            </w:del>
          </w:p>
          <w:p w14:paraId="0AC86FEC" w14:textId="0B2B14D3" w:rsidR="006C7785" w:rsidRPr="0099359B" w:rsidDel="006E73FA" w:rsidRDefault="006C7785" w:rsidP="00380FCD">
            <w:pPr>
              <w:rPr>
                <w:del w:id="3426" w:author="jonathan pritchard" w:date="2025-01-23T13:39:00Z" w16du:dateUtc="2025-01-23T13:39:00Z"/>
                <w:rFonts w:cs="Arial"/>
                <w:strike/>
                <w:rPrChange w:id="3427" w:author="jonathan pritchard" w:date="2024-10-23T10:00:00Z" w16du:dateUtc="2024-10-23T09:00:00Z">
                  <w:rPr>
                    <w:del w:id="3428" w:author="jonathan pritchard" w:date="2025-01-23T13:39:00Z" w16du:dateUtc="2025-01-23T13:39:00Z"/>
                    <w:rFonts w:cs="Arial"/>
                  </w:rPr>
                </w:rPrChange>
              </w:rPr>
            </w:pPr>
          </w:p>
          <w:tbl>
            <w:tblPr>
              <w:tblStyle w:val="TableGrid"/>
              <w:tblW w:w="0" w:type="auto"/>
              <w:jc w:val="center"/>
              <w:tblLook w:val="04A0" w:firstRow="1" w:lastRow="0" w:firstColumn="1" w:lastColumn="0" w:noHBand="0" w:noVBand="1"/>
            </w:tblPr>
            <w:tblGrid>
              <w:gridCol w:w="3100"/>
              <w:gridCol w:w="2757"/>
            </w:tblGrid>
            <w:tr w:rsidR="006C7785" w:rsidRPr="0099359B" w:rsidDel="006E73FA" w14:paraId="6F5D2030" w14:textId="25B1C182" w:rsidTr="00380FCD">
              <w:trPr>
                <w:jc w:val="center"/>
                <w:del w:id="3429" w:author="jonathan pritchard" w:date="2025-01-23T13:39:00Z"/>
              </w:trPr>
              <w:tc>
                <w:tcPr>
                  <w:tcW w:w="3100" w:type="dxa"/>
                </w:tcPr>
                <w:p w14:paraId="467A7824" w14:textId="0E05151E" w:rsidR="006C7785" w:rsidRPr="0099359B" w:rsidDel="006E73FA" w:rsidRDefault="006C7785" w:rsidP="00380FCD">
                  <w:pPr>
                    <w:rPr>
                      <w:del w:id="3430" w:author="jonathan pritchard" w:date="2025-01-23T13:39:00Z" w16du:dateUtc="2025-01-23T13:39:00Z"/>
                      <w:rFonts w:cs="Arial"/>
                      <w:b/>
                      <w:bCs/>
                      <w:i/>
                      <w:iCs/>
                      <w:strike/>
                      <w:position w:val="-1"/>
                      <w:lang w:val="en-US"/>
                      <w:rPrChange w:id="3431" w:author="jonathan pritchard" w:date="2024-10-23T10:00:00Z" w16du:dateUtc="2024-10-23T09:00:00Z">
                        <w:rPr>
                          <w:del w:id="3432" w:author="jonathan pritchard" w:date="2025-01-23T13:39:00Z" w16du:dateUtc="2025-01-23T13:39:00Z"/>
                          <w:rFonts w:cs="Arial"/>
                          <w:b/>
                          <w:bCs/>
                          <w:i/>
                          <w:iCs/>
                          <w:position w:val="-1"/>
                          <w:lang w:val="en-US"/>
                        </w:rPr>
                      </w:rPrChange>
                    </w:rPr>
                  </w:pPr>
                  <w:del w:id="3433" w:author="jonathan pritchard" w:date="2025-01-23T13:39:00Z" w16du:dateUtc="2025-01-23T13:39:00Z">
                    <w:r w:rsidRPr="0099359B" w:rsidDel="006E73FA">
                      <w:rPr>
                        <w:rFonts w:cs="Arial"/>
                        <w:b/>
                        <w:bCs/>
                        <w:i/>
                        <w:iCs/>
                        <w:strike/>
                        <w:position w:val="-1"/>
                        <w:lang w:val="en-US"/>
                        <w:rPrChange w:id="3434" w:author="jonathan pritchard" w:date="2024-10-23T10:00:00Z" w16du:dateUtc="2024-10-23T09:00:00Z">
                          <w:rPr>
                            <w:rFonts w:cs="Arial"/>
                            <w:b/>
                            <w:bCs/>
                            <w:i/>
                            <w:iCs/>
                            <w:position w:val="-1"/>
                            <w:lang w:val="en-US"/>
                          </w:rPr>
                        </w:rPrChange>
                      </w:rPr>
                      <w:delText xml:space="preserve">Catalogue </w:delText>
                    </w:r>
                  </w:del>
                </w:p>
              </w:tc>
              <w:tc>
                <w:tcPr>
                  <w:tcW w:w="2757" w:type="dxa"/>
                </w:tcPr>
                <w:p w14:paraId="635FDAE3" w14:textId="6E8955E9" w:rsidR="006C7785" w:rsidRPr="0099359B" w:rsidDel="006E73FA" w:rsidRDefault="006C7785" w:rsidP="00380FCD">
                  <w:pPr>
                    <w:rPr>
                      <w:del w:id="3435" w:author="jonathan pritchard" w:date="2025-01-23T13:39:00Z" w16du:dateUtc="2025-01-23T13:39:00Z"/>
                      <w:rFonts w:cs="Arial"/>
                      <w:b/>
                      <w:bCs/>
                      <w:i/>
                      <w:iCs/>
                      <w:strike/>
                      <w:position w:val="-1"/>
                      <w:lang w:val="en-US"/>
                      <w:rPrChange w:id="3436" w:author="jonathan pritchard" w:date="2024-10-23T10:00:00Z" w16du:dateUtc="2024-10-23T09:00:00Z">
                        <w:rPr>
                          <w:del w:id="3437" w:author="jonathan pritchard" w:date="2025-01-23T13:39:00Z" w16du:dateUtc="2025-01-23T13:39:00Z"/>
                          <w:rFonts w:cs="Arial"/>
                          <w:b/>
                          <w:bCs/>
                          <w:i/>
                          <w:iCs/>
                          <w:position w:val="-1"/>
                          <w:lang w:val="en-US"/>
                        </w:rPr>
                      </w:rPrChange>
                    </w:rPr>
                  </w:pPr>
                  <w:del w:id="3438" w:author="jonathan pritchard" w:date="2025-01-23T13:39:00Z" w16du:dateUtc="2025-01-23T13:39:00Z">
                    <w:r w:rsidRPr="0099359B" w:rsidDel="006E73FA">
                      <w:rPr>
                        <w:rFonts w:cs="Arial"/>
                        <w:b/>
                        <w:bCs/>
                        <w:i/>
                        <w:iCs/>
                        <w:strike/>
                        <w:position w:val="-1"/>
                        <w:lang w:val="en-US"/>
                        <w:rPrChange w:id="3439" w:author="jonathan pritchard" w:date="2024-10-23T10:00:00Z" w16du:dateUtc="2024-10-23T09:00:00Z">
                          <w:rPr>
                            <w:rFonts w:cs="Arial"/>
                            <w:b/>
                            <w:bCs/>
                            <w:i/>
                            <w:iCs/>
                            <w:position w:val="-1"/>
                            <w:lang w:val="en-US"/>
                          </w:rPr>
                        </w:rPrChange>
                      </w:rPr>
                      <w:delText>Version / Issue Date.</w:delText>
                    </w:r>
                  </w:del>
                </w:p>
              </w:tc>
            </w:tr>
            <w:tr w:rsidR="006C7785" w:rsidRPr="0099359B" w:rsidDel="006E73FA" w14:paraId="0B3DA7DB" w14:textId="7AA7CF2D" w:rsidTr="00380FCD">
              <w:trPr>
                <w:jc w:val="center"/>
                <w:del w:id="3440" w:author="jonathan pritchard" w:date="2025-01-23T13:39:00Z"/>
              </w:trPr>
              <w:tc>
                <w:tcPr>
                  <w:tcW w:w="3100" w:type="dxa"/>
                </w:tcPr>
                <w:p w14:paraId="62A8B697" w14:textId="13E19A37" w:rsidR="006C7785" w:rsidRPr="0099359B" w:rsidDel="006E73FA" w:rsidRDefault="006C7785" w:rsidP="00380FCD">
                  <w:pPr>
                    <w:rPr>
                      <w:del w:id="3441" w:author="jonathan pritchard" w:date="2025-01-23T13:39:00Z" w16du:dateUtc="2025-01-23T13:39:00Z"/>
                      <w:rFonts w:cs="Arial"/>
                      <w:i/>
                      <w:iCs/>
                      <w:strike/>
                      <w:position w:val="-1"/>
                      <w:lang w:val="en-US"/>
                      <w:rPrChange w:id="3442" w:author="jonathan pritchard" w:date="2024-10-23T10:00:00Z" w16du:dateUtc="2024-10-23T09:00:00Z">
                        <w:rPr>
                          <w:del w:id="3443" w:author="jonathan pritchard" w:date="2025-01-23T13:39:00Z" w16du:dateUtc="2025-01-23T13:39:00Z"/>
                          <w:rFonts w:cs="Arial"/>
                          <w:i/>
                          <w:iCs/>
                          <w:position w:val="-1"/>
                          <w:lang w:val="en-US"/>
                        </w:rPr>
                      </w:rPrChange>
                    </w:rPr>
                  </w:pPr>
                  <w:del w:id="3444" w:author="jonathan pritchard" w:date="2025-01-23T13:39:00Z" w16du:dateUtc="2025-01-23T13:39:00Z">
                    <w:r w:rsidRPr="0099359B" w:rsidDel="006E73FA">
                      <w:rPr>
                        <w:rFonts w:cs="Arial"/>
                        <w:i/>
                        <w:iCs/>
                        <w:strike/>
                        <w:position w:val="-1"/>
                        <w:lang w:val="en-US"/>
                        <w:rPrChange w:id="3445" w:author="jonathan pritchard" w:date="2024-10-23T10:00:00Z" w16du:dateUtc="2024-10-23T09:00:00Z">
                          <w:rPr>
                            <w:rFonts w:cs="Arial"/>
                            <w:i/>
                            <w:iCs/>
                            <w:position w:val="-1"/>
                            <w:lang w:val="en-US"/>
                          </w:rPr>
                        </w:rPrChange>
                      </w:rPr>
                      <w:delText xml:space="preserve">Interoperability Catalogue </w:delText>
                    </w:r>
                  </w:del>
                </w:p>
              </w:tc>
              <w:tc>
                <w:tcPr>
                  <w:tcW w:w="2757" w:type="dxa"/>
                </w:tcPr>
                <w:p w14:paraId="7D71A115" w14:textId="1FB84124" w:rsidR="006C7785" w:rsidRPr="0099359B" w:rsidDel="006E73FA" w:rsidRDefault="006C7785" w:rsidP="00380FCD">
                  <w:pPr>
                    <w:rPr>
                      <w:del w:id="3446" w:author="jonathan pritchard" w:date="2025-01-23T13:39:00Z" w16du:dateUtc="2025-01-23T13:39:00Z"/>
                      <w:rFonts w:cs="Arial"/>
                      <w:i/>
                      <w:iCs/>
                      <w:strike/>
                      <w:position w:val="-1"/>
                      <w:lang w:val="en-US"/>
                      <w:rPrChange w:id="3447" w:author="jonathan pritchard" w:date="2024-10-23T10:00:00Z" w16du:dateUtc="2024-10-23T09:00:00Z">
                        <w:rPr>
                          <w:del w:id="3448" w:author="jonathan pritchard" w:date="2025-01-23T13:39:00Z" w16du:dateUtc="2025-01-23T13:39:00Z"/>
                          <w:rFonts w:cs="Arial"/>
                          <w:i/>
                          <w:iCs/>
                          <w:position w:val="-1"/>
                          <w:lang w:val="en-US"/>
                        </w:rPr>
                      </w:rPrChange>
                    </w:rPr>
                  </w:pPr>
                  <w:del w:id="3449" w:author="jonathan pritchard" w:date="2025-01-23T13:39:00Z" w16du:dateUtc="2025-01-23T13:39:00Z">
                    <w:r w:rsidRPr="0099359B" w:rsidDel="006E73FA">
                      <w:rPr>
                        <w:rFonts w:cs="Arial"/>
                        <w:i/>
                        <w:iCs/>
                        <w:strike/>
                        <w:position w:val="-1"/>
                        <w:lang w:val="en-US"/>
                        <w:rPrChange w:id="3450" w:author="jonathan pritchard" w:date="2024-10-23T10:00:00Z" w16du:dateUtc="2024-10-23T09:00:00Z">
                          <w:rPr>
                            <w:rFonts w:cs="Arial"/>
                            <w:i/>
                            <w:iCs/>
                            <w:position w:val="-1"/>
                            <w:lang w:val="en-US"/>
                          </w:rPr>
                        </w:rPrChange>
                      </w:rPr>
                      <w:delText>2.0.0 / yyyymmdd</w:delText>
                    </w:r>
                  </w:del>
                </w:p>
              </w:tc>
            </w:tr>
          </w:tbl>
          <w:p w14:paraId="575D2E89" w14:textId="12C3EE08" w:rsidR="006C7785" w:rsidRPr="0099359B" w:rsidDel="006E73FA" w:rsidRDefault="006C7785" w:rsidP="00380FCD">
            <w:pPr>
              <w:rPr>
                <w:del w:id="3451" w:author="jonathan pritchard" w:date="2025-01-23T13:39:00Z" w16du:dateUtc="2025-01-23T13:39:00Z"/>
                <w:rFonts w:cs="Arial"/>
                <w:strike/>
                <w:rPrChange w:id="3452" w:author="jonathan pritchard" w:date="2024-10-23T10:00:00Z" w16du:dateUtc="2024-10-23T09:00:00Z">
                  <w:rPr>
                    <w:del w:id="3453" w:author="jonathan pritchard" w:date="2025-01-23T13:39:00Z" w16du:dateUtc="2025-01-23T13:39:00Z"/>
                    <w:rFonts w:cs="Arial"/>
                  </w:rPr>
                </w:rPrChange>
              </w:rPr>
            </w:pPr>
          </w:p>
          <w:p w14:paraId="2CCF1D88" w14:textId="018F65FA" w:rsidR="006C7785" w:rsidRPr="0099359B" w:rsidDel="006E73FA" w:rsidRDefault="006C7785" w:rsidP="00380FCD">
            <w:pPr>
              <w:rPr>
                <w:del w:id="3454" w:author="jonathan pritchard" w:date="2025-01-23T13:39:00Z" w16du:dateUtc="2025-01-23T13:39:00Z"/>
                <w:rFonts w:cs="Arial"/>
                <w:strike/>
                <w:rPrChange w:id="3455" w:author="jonathan pritchard" w:date="2024-10-23T10:00:00Z" w16du:dateUtc="2024-10-23T09:00:00Z">
                  <w:rPr>
                    <w:del w:id="3456" w:author="jonathan pritchard" w:date="2025-01-23T13:39:00Z" w16du:dateUtc="2025-01-23T13:39:00Z"/>
                    <w:rFonts w:cs="Arial"/>
                  </w:rPr>
                </w:rPrChange>
              </w:rPr>
            </w:pPr>
          </w:p>
          <w:p w14:paraId="20ACA321" w14:textId="60EB61D3" w:rsidR="006C7785" w:rsidRPr="0099359B" w:rsidDel="006E73FA" w:rsidRDefault="006C7785" w:rsidP="00380FCD">
            <w:pPr>
              <w:rPr>
                <w:del w:id="3457" w:author="jonathan pritchard" w:date="2025-01-23T13:39:00Z" w16du:dateUtc="2025-01-23T13:39:00Z"/>
                <w:rFonts w:cs="Arial"/>
                <w:b/>
                <w:bCs/>
                <w:i/>
                <w:iCs/>
                <w:strike/>
                <w:rPrChange w:id="3458" w:author="jonathan pritchard" w:date="2024-10-23T10:00:00Z" w16du:dateUtc="2024-10-23T09:00:00Z">
                  <w:rPr>
                    <w:del w:id="3459" w:author="jonathan pritchard" w:date="2025-01-23T13:39:00Z" w16du:dateUtc="2025-01-23T13:39:00Z"/>
                    <w:rFonts w:cs="Arial"/>
                    <w:b/>
                    <w:bCs/>
                    <w:i/>
                    <w:iCs/>
                  </w:rPr>
                </w:rPrChange>
              </w:rPr>
            </w:pPr>
            <w:del w:id="3460" w:author="jonathan pritchard" w:date="2025-01-23T13:39:00Z" w16du:dateUtc="2025-01-23T13:39:00Z">
              <w:r w:rsidRPr="0099359B" w:rsidDel="006E73FA">
                <w:rPr>
                  <w:rFonts w:cs="Arial"/>
                  <w:b/>
                  <w:bCs/>
                  <w:i/>
                  <w:iCs/>
                  <w:strike/>
                  <w:rPrChange w:id="3461" w:author="jonathan pritchard" w:date="2024-10-23T10:00:00Z" w16du:dateUtc="2024-10-23T09:00:00Z">
                    <w:rPr>
                      <w:rFonts w:cs="Arial"/>
                      <w:b/>
                      <w:bCs/>
                      <w:i/>
                      <w:iCs/>
                    </w:rPr>
                  </w:rPrChange>
                </w:rPr>
                <w:delText>[Test effect of new interoperability catalogue: Changed interleaved behaviour, Changed Suppressed features, also change from L1 to L2 and vice versa between old/new catalogues]</w:delText>
              </w:r>
            </w:del>
          </w:p>
        </w:tc>
      </w:tr>
    </w:tbl>
    <w:p w14:paraId="4ACB51AA" w14:textId="53F363E4" w:rsidR="006C7785" w:rsidRPr="0099359B" w:rsidDel="006E73FA" w:rsidRDefault="006C7785" w:rsidP="006C7785">
      <w:pPr>
        <w:spacing w:line="240" w:lineRule="auto"/>
        <w:rPr>
          <w:del w:id="3462" w:author="jonathan pritchard" w:date="2025-01-23T13:39:00Z" w16du:dateUtc="2025-01-23T13:39:00Z"/>
          <w:strike/>
          <w:rPrChange w:id="3463" w:author="jonathan pritchard" w:date="2024-10-23T10:00:00Z" w16du:dateUtc="2024-10-23T09:00:00Z">
            <w:rPr>
              <w:del w:id="3464" w:author="jonathan pritchard" w:date="2025-01-23T13:39:00Z" w16du:dateUtc="2025-01-23T13:39:00Z"/>
            </w:rPr>
          </w:rPrChange>
        </w:rPr>
      </w:pPr>
    </w:p>
    <w:p w14:paraId="7508CF34" w14:textId="17281532" w:rsidR="006C7785" w:rsidRPr="0099359B" w:rsidDel="006E73FA" w:rsidRDefault="006C7785" w:rsidP="006C7785">
      <w:pPr>
        <w:spacing w:line="240" w:lineRule="auto"/>
        <w:rPr>
          <w:del w:id="3465" w:author="jonathan pritchard" w:date="2025-01-23T13:39:00Z" w16du:dateUtc="2025-01-23T13:39:00Z"/>
          <w:strike/>
          <w:color w:val="FF0000"/>
          <w:rPrChange w:id="3466" w:author="jonathan pritchard" w:date="2024-10-23T10:00:00Z" w16du:dateUtc="2024-10-23T09:00:00Z">
            <w:rPr>
              <w:del w:id="3467" w:author="jonathan pritchard" w:date="2025-01-23T13:39:00Z" w16du:dateUtc="2025-01-23T13:39:00Z"/>
              <w:color w:val="FF0000"/>
            </w:rPr>
          </w:rPrChange>
        </w:rPr>
      </w:pPr>
      <w:del w:id="3468" w:author="jonathan pritchard" w:date="2025-01-23T13:39:00Z" w16du:dateUtc="2025-01-23T13:39:00Z">
        <w:r w:rsidRPr="0099359B" w:rsidDel="006E73FA">
          <w:rPr>
            <w:b/>
            <w:strike/>
            <w:color w:val="FF0000"/>
            <w:rPrChange w:id="3469" w:author="jonathan pritchard" w:date="2024-10-23T10:00:00Z" w16du:dateUtc="2024-10-23T09:00:00Z">
              <w:rPr>
                <w:b/>
                <w:color w:val="FF0000"/>
              </w:rPr>
            </w:rPrChange>
          </w:rPr>
          <w:delText>IIC Comment:</w:delText>
        </w:r>
        <w:r w:rsidRPr="0099359B" w:rsidDel="006E73FA">
          <w:rPr>
            <w:strike/>
            <w:color w:val="FF0000"/>
            <w:rPrChange w:id="3470" w:author="jonathan pritchard" w:date="2024-10-23T10:00:00Z" w16du:dateUtc="2024-10-23T09:00:00Z">
              <w:rPr>
                <w:color w:val="FF0000"/>
              </w:rPr>
            </w:rPrChange>
          </w:rPr>
          <w:delText xml:space="preserve"> </w:delText>
        </w:r>
        <w:r w:rsidRPr="0099359B" w:rsidDel="006E73FA">
          <w:rPr>
            <w:i/>
            <w:strike/>
            <w:color w:val="FF0000"/>
            <w:rPrChange w:id="3471" w:author="jonathan pritchard" w:date="2024-10-23T10:00:00Z" w16du:dateUtc="2024-10-23T09:00:00Z">
              <w:rPr>
                <w:i/>
                <w:color w:val="FF0000"/>
              </w:rPr>
            </w:rPrChange>
          </w:rPr>
          <w:delText>Dataset</w:delText>
        </w:r>
        <w:r w:rsidRPr="0099359B" w:rsidDel="006E73FA">
          <w:rPr>
            <w:strike/>
            <w:color w:val="FF0000"/>
            <w:rPrChange w:id="3472" w:author="jonathan pritchard" w:date="2024-10-23T10:00:00Z" w16du:dateUtc="2024-10-23T09:00:00Z">
              <w:rPr>
                <w:color w:val="FF0000"/>
              </w:rPr>
            </w:rPrChange>
          </w:rPr>
          <w:delText xml:space="preserve"> not available</w:delText>
        </w:r>
      </w:del>
    </w:p>
    <w:p w14:paraId="6E020608" w14:textId="77C1D2C9" w:rsidR="006C7785" w:rsidRPr="0099359B" w:rsidDel="006E73FA" w:rsidRDefault="006C7785" w:rsidP="006C7785">
      <w:pPr>
        <w:spacing w:line="240" w:lineRule="auto"/>
        <w:rPr>
          <w:del w:id="3473" w:author="jonathan pritchard" w:date="2025-01-23T13:39:00Z" w16du:dateUtc="2025-01-23T13:39:00Z"/>
          <w:strike/>
          <w:rPrChange w:id="3474" w:author="jonathan pritchard" w:date="2024-10-23T10:00:00Z" w16du:dateUtc="2024-10-23T09:00:00Z">
            <w:rPr>
              <w:del w:id="3475" w:author="jonathan pritchard" w:date="2025-01-23T13:39:00Z" w16du:dateUtc="2025-01-23T13:39:00Z"/>
            </w:rPr>
          </w:rPrChange>
        </w:rPr>
      </w:pPr>
    </w:p>
    <w:p w14:paraId="5EAE62C1" w14:textId="2E6ED76C" w:rsidR="006C7785" w:rsidRPr="0099359B" w:rsidDel="006E73FA" w:rsidRDefault="006C7785" w:rsidP="006C7785">
      <w:pPr>
        <w:pStyle w:val="Heading1"/>
        <w:numPr>
          <w:ilvl w:val="2"/>
          <w:numId w:val="73"/>
        </w:numPr>
        <w:tabs>
          <w:tab w:val="left" w:pos="567"/>
        </w:tabs>
        <w:spacing w:after="120"/>
        <w:ind w:left="567" w:hanging="567"/>
        <w:rPr>
          <w:del w:id="3476" w:author="jonathan pritchard" w:date="2025-01-23T13:39:00Z" w16du:dateUtc="2025-01-23T13:39:00Z"/>
          <w:rFonts w:cs="Arial"/>
          <w:b w:val="0"/>
          <w:strike/>
          <w:color w:val="000000" w:themeColor="text1"/>
          <w:rPrChange w:id="3477" w:author="jonathan pritchard" w:date="2024-10-23T10:00:00Z" w16du:dateUtc="2024-10-23T09:00:00Z">
            <w:rPr>
              <w:del w:id="3478" w:author="jonathan pritchard" w:date="2025-01-23T13:39:00Z" w16du:dateUtc="2025-01-23T13:39:00Z"/>
              <w:rFonts w:cs="Arial"/>
              <w:b w:val="0"/>
              <w:color w:val="000000" w:themeColor="text1"/>
            </w:rPr>
          </w:rPrChange>
        </w:rPr>
      </w:pPr>
      <w:del w:id="3479" w:author="jonathan pritchard" w:date="2025-01-23T13:39:00Z" w16du:dateUtc="2025-01-23T13:39:00Z">
        <w:r w:rsidRPr="0099359B" w:rsidDel="006E73FA">
          <w:rPr>
            <w:rFonts w:cs="Arial"/>
            <w:b w:val="0"/>
            <w:strike/>
            <w:color w:val="000000" w:themeColor="text1"/>
            <w:rPrChange w:id="3480" w:author="jonathan pritchard" w:date="2024-10-23T10:00:00Z" w16du:dateUtc="2024-10-23T09:00:00Z">
              <w:rPr>
                <w:rFonts w:cs="Arial"/>
                <w:b w:val="0"/>
                <w:color w:val="000000" w:themeColor="text1"/>
              </w:rPr>
            </w:rPrChange>
          </w:rPr>
          <w:delText>Portrayal under Interoperability.</w:delText>
        </w:r>
      </w:del>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135"/>
        <w:gridCol w:w="3240"/>
        <w:gridCol w:w="2137"/>
        <w:gridCol w:w="2014"/>
      </w:tblGrid>
      <w:tr w:rsidR="006C7785" w:rsidRPr="0099359B" w:rsidDel="006E73FA" w14:paraId="708F0362" w14:textId="69219550" w:rsidTr="00380FCD">
        <w:trPr>
          <w:trHeight w:val="454"/>
          <w:tblHeader/>
          <w:del w:id="3481" w:author="jonathan pritchard" w:date="2025-01-23T13:39:00Z"/>
        </w:trPr>
        <w:tc>
          <w:tcPr>
            <w:tcW w:w="2381" w:type="dxa"/>
            <w:shd w:val="clear" w:color="auto" w:fill="CCFFCC"/>
            <w:vAlign w:val="center"/>
          </w:tcPr>
          <w:p w14:paraId="630F7E12" w14:textId="7512F153" w:rsidR="006C7785" w:rsidRPr="0099359B" w:rsidDel="006E73FA" w:rsidRDefault="006C7785" w:rsidP="00380FCD">
            <w:pPr>
              <w:rPr>
                <w:del w:id="3482" w:author="jonathan pritchard" w:date="2025-01-23T13:39:00Z" w16du:dateUtc="2025-01-23T13:39:00Z"/>
                <w:rFonts w:cs="Arial"/>
                <w:strike/>
                <w:rPrChange w:id="3483" w:author="jonathan pritchard" w:date="2024-10-23T10:00:00Z" w16du:dateUtc="2024-10-23T09:00:00Z">
                  <w:rPr>
                    <w:del w:id="3484" w:author="jonathan pritchard" w:date="2025-01-23T13:39:00Z" w16du:dateUtc="2025-01-23T13:39:00Z"/>
                    <w:rFonts w:cs="Arial"/>
                  </w:rPr>
                </w:rPrChange>
              </w:rPr>
            </w:pPr>
            <w:del w:id="3485" w:author="jonathan pritchard" w:date="2025-01-23T13:39:00Z" w16du:dateUtc="2025-01-23T13:39:00Z">
              <w:r w:rsidRPr="0099359B" w:rsidDel="006E73FA">
                <w:rPr>
                  <w:rFonts w:cs="Arial"/>
                  <w:b/>
                  <w:strike/>
                  <w:rPrChange w:id="3486" w:author="jonathan pritchard" w:date="2024-10-23T10:00:00Z" w16du:dateUtc="2024-10-23T09:00:00Z">
                    <w:rPr>
                      <w:rFonts w:cs="Arial"/>
                      <w:b/>
                    </w:rPr>
                  </w:rPrChange>
                </w:rPr>
                <w:delText>Test Reference</w:delText>
              </w:r>
            </w:del>
          </w:p>
        </w:tc>
        <w:tc>
          <w:tcPr>
            <w:tcW w:w="2381" w:type="dxa"/>
            <w:shd w:val="clear" w:color="auto" w:fill="CCFFCC"/>
            <w:vAlign w:val="center"/>
          </w:tcPr>
          <w:p w14:paraId="64647152" w14:textId="6E463A83" w:rsidR="006C7785" w:rsidRPr="0099359B" w:rsidDel="006E73FA" w:rsidRDefault="006C7785" w:rsidP="00380FCD">
            <w:pPr>
              <w:rPr>
                <w:del w:id="3487" w:author="jonathan pritchard" w:date="2025-01-23T13:39:00Z" w16du:dateUtc="2025-01-23T13:39:00Z"/>
                <w:rFonts w:cs="Arial"/>
                <w:strike/>
                <w:rPrChange w:id="3488" w:author="jonathan pritchard" w:date="2024-10-23T10:00:00Z" w16du:dateUtc="2024-10-23T09:00:00Z">
                  <w:rPr>
                    <w:del w:id="3489" w:author="jonathan pritchard" w:date="2025-01-23T13:39:00Z" w16du:dateUtc="2025-01-23T13:39:00Z"/>
                    <w:rFonts w:cs="Arial"/>
                  </w:rPr>
                </w:rPrChange>
              </w:rPr>
            </w:pPr>
            <w:del w:id="3490" w:author="jonathan pritchard" w:date="2025-01-23T13:39:00Z" w16du:dateUtc="2025-01-23T13:39:00Z">
              <w:r w:rsidRPr="0099359B" w:rsidDel="006E73FA">
                <w:rPr>
                  <w:rFonts w:cs="Arial"/>
                  <w:strike/>
                  <w:rPrChange w:id="3491" w:author="jonathan pritchard" w:date="2024-10-23T10:00:00Z" w16du:dateUtc="2024-10-23T09:00:00Z">
                    <w:rPr>
                      <w:rFonts w:cs="Arial"/>
                    </w:rPr>
                  </w:rPrChange>
                </w:rPr>
                <w:delText>InteroperabilityCataloguePortrayal</w:delText>
              </w:r>
            </w:del>
          </w:p>
        </w:tc>
        <w:tc>
          <w:tcPr>
            <w:tcW w:w="2382" w:type="dxa"/>
            <w:shd w:val="clear" w:color="auto" w:fill="CCFFCC"/>
            <w:vAlign w:val="center"/>
          </w:tcPr>
          <w:p w14:paraId="7C5C4F7F" w14:textId="01FE0334" w:rsidR="006C7785" w:rsidRPr="0099359B" w:rsidDel="006E73FA" w:rsidRDefault="006C7785" w:rsidP="00380FCD">
            <w:pPr>
              <w:rPr>
                <w:del w:id="3492" w:author="jonathan pritchard" w:date="2025-01-23T13:39:00Z" w16du:dateUtc="2025-01-23T13:39:00Z"/>
                <w:rFonts w:cs="Arial"/>
                <w:strike/>
                <w:rPrChange w:id="3493" w:author="jonathan pritchard" w:date="2024-10-23T10:00:00Z" w16du:dateUtc="2024-10-23T09:00:00Z">
                  <w:rPr>
                    <w:del w:id="3494" w:author="jonathan pritchard" w:date="2025-01-23T13:39:00Z" w16du:dateUtc="2025-01-23T13:39:00Z"/>
                    <w:rFonts w:cs="Arial"/>
                  </w:rPr>
                </w:rPrChange>
              </w:rPr>
            </w:pPr>
            <w:del w:id="3495" w:author="jonathan pritchard" w:date="2025-01-23T13:39:00Z" w16du:dateUtc="2025-01-23T13:39:00Z">
              <w:r w:rsidRPr="0099359B" w:rsidDel="006E73FA">
                <w:rPr>
                  <w:rFonts w:cs="Arial"/>
                  <w:b/>
                  <w:strike/>
                  <w:rPrChange w:id="3496" w:author="jonathan pritchard" w:date="2024-10-23T10:00:00Z" w16du:dateUtc="2024-10-23T09:00:00Z">
                    <w:rPr>
                      <w:rFonts w:cs="Arial"/>
                      <w:b/>
                    </w:rPr>
                  </w:rPrChange>
                </w:rPr>
                <w:delText>IHO Reference</w:delText>
              </w:r>
            </w:del>
          </w:p>
        </w:tc>
        <w:tc>
          <w:tcPr>
            <w:tcW w:w="2382" w:type="dxa"/>
            <w:shd w:val="clear" w:color="auto" w:fill="CCFFCC"/>
            <w:vAlign w:val="center"/>
          </w:tcPr>
          <w:p w14:paraId="7C62ACE0" w14:textId="5274E27C" w:rsidR="006C7785" w:rsidRPr="0099359B" w:rsidDel="006E73FA" w:rsidRDefault="006C7785" w:rsidP="00380FCD">
            <w:pPr>
              <w:rPr>
                <w:del w:id="3497" w:author="jonathan pritchard" w:date="2025-01-23T13:39:00Z" w16du:dateUtc="2025-01-23T13:39:00Z"/>
                <w:rFonts w:cs="Arial"/>
                <w:strike/>
                <w:rPrChange w:id="3498" w:author="jonathan pritchard" w:date="2024-10-23T10:00:00Z" w16du:dateUtc="2024-10-23T09:00:00Z">
                  <w:rPr>
                    <w:del w:id="3499" w:author="jonathan pritchard" w:date="2025-01-23T13:39:00Z" w16du:dateUtc="2025-01-23T13:39:00Z"/>
                    <w:rFonts w:cs="Arial"/>
                  </w:rPr>
                </w:rPrChange>
              </w:rPr>
            </w:pPr>
            <w:del w:id="3500" w:author="jonathan pritchard" w:date="2025-01-23T13:39:00Z" w16du:dateUtc="2025-01-23T13:39:00Z">
              <w:r w:rsidRPr="0099359B" w:rsidDel="006E73FA">
                <w:rPr>
                  <w:rFonts w:cs="Arial"/>
                  <w:strike/>
                  <w:rPrChange w:id="3501" w:author="jonathan pritchard" w:date="2024-10-23T10:00:00Z" w16du:dateUtc="2024-10-23T09:00:00Z">
                    <w:rPr>
                      <w:rFonts w:cs="Arial"/>
                    </w:rPr>
                  </w:rPrChange>
                </w:rPr>
                <w:delText>(S-100 Part 9/S-98)</w:delText>
              </w:r>
            </w:del>
          </w:p>
        </w:tc>
      </w:tr>
      <w:tr w:rsidR="006C7785" w:rsidRPr="0099359B" w:rsidDel="006E73FA" w14:paraId="433318E4" w14:textId="37974FF6" w:rsidTr="00380FCD">
        <w:trPr>
          <w:tblHeader/>
          <w:del w:id="3502" w:author="jonathan pritchard" w:date="2025-01-23T13:39:00Z"/>
        </w:trPr>
        <w:tc>
          <w:tcPr>
            <w:tcW w:w="9526" w:type="dxa"/>
            <w:gridSpan w:val="4"/>
            <w:shd w:val="clear" w:color="auto" w:fill="CCFFCC"/>
            <w:vAlign w:val="center"/>
          </w:tcPr>
          <w:p w14:paraId="3981CA1A" w14:textId="277466C5" w:rsidR="006C7785" w:rsidRPr="0099359B" w:rsidDel="006E73FA" w:rsidRDefault="006C7785" w:rsidP="00380FCD">
            <w:pPr>
              <w:rPr>
                <w:del w:id="3503" w:author="jonathan pritchard" w:date="2025-01-23T13:39:00Z" w16du:dateUtc="2025-01-23T13:39:00Z"/>
                <w:rFonts w:cs="Arial"/>
                <w:strike/>
                <w:rPrChange w:id="3504" w:author="jonathan pritchard" w:date="2024-10-23T10:00:00Z" w16du:dateUtc="2024-10-23T09:00:00Z">
                  <w:rPr>
                    <w:del w:id="3505" w:author="jonathan pritchard" w:date="2025-01-23T13:39:00Z" w16du:dateUtc="2025-01-23T13:39:00Z"/>
                    <w:rFonts w:cs="Arial"/>
                  </w:rPr>
                </w:rPrChange>
              </w:rPr>
            </w:pPr>
            <w:del w:id="3506" w:author="jonathan pritchard" w:date="2025-01-23T13:39:00Z" w16du:dateUtc="2025-01-23T13:39:00Z">
              <w:r w:rsidRPr="0099359B" w:rsidDel="006E73FA">
                <w:rPr>
                  <w:rFonts w:cs="Arial"/>
                  <w:b/>
                  <w:strike/>
                  <w:rPrChange w:id="3507" w:author="jonathan pritchard" w:date="2024-10-23T10:00:00Z" w16du:dateUtc="2024-10-23T09:00:00Z">
                    <w:rPr>
                      <w:rFonts w:cs="Arial"/>
                      <w:b/>
                    </w:rPr>
                  </w:rPrChange>
                </w:rPr>
                <w:delText>Test description</w:delText>
              </w:r>
            </w:del>
          </w:p>
        </w:tc>
      </w:tr>
      <w:tr w:rsidR="006C7785" w:rsidRPr="0099359B" w:rsidDel="006E73FA" w14:paraId="4EB8A0F8" w14:textId="66AE3AB3" w:rsidTr="00380FCD">
        <w:trPr>
          <w:tblHeader/>
          <w:del w:id="3508" w:author="jonathan pritchard" w:date="2025-01-23T13:39:00Z"/>
        </w:trPr>
        <w:tc>
          <w:tcPr>
            <w:tcW w:w="9526" w:type="dxa"/>
            <w:gridSpan w:val="4"/>
            <w:vAlign w:val="center"/>
          </w:tcPr>
          <w:p w14:paraId="1A4ECDAE" w14:textId="42E35347" w:rsidR="006C7785" w:rsidRPr="0099359B" w:rsidDel="006E73FA" w:rsidRDefault="006C7785" w:rsidP="00380FCD">
            <w:pPr>
              <w:rPr>
                <w:del w:id="3509" w:author="jonathan pritchard" w:date="2025-01-23T13:39:00Z" w16du:dateUtc="2025-01-23T13:39:00Z"/>
                <w:rFonts w:cs="Arial"/>
                <w:i/>
                <w:strike/>
                <w:rPrChange w:id="3510" w:author="jonathan pritchard" w:date="2024-10-23T10:00:00Z" w16du:dateUtc="2024-10-23T09:00:00Z">
                  <w:rPr>
                    <w:del w:id="3511" w:author="jonathan pritchard" w:date="2025-01-23T13:39:00Z" w16du:dateUtc="2025-01-23T13:39:00Z"/>
                    <w:rFonts w:cs="Arial"/>
                    <w:i/>
                  </w:rPr>
                </w:rPrChange>
              </w:rPr>
            </w:pPr>
          </w:p>
          <w:p w14:paraId="5C35406F" w14:textId="640ED896" w:rsidR="006C7785" w:rsidRPr="0099359B" w:rsidDel="006E73FA" w:rsidRDefault="006C7785" w:rsidP="00380FCD">
            <w:pPr>
              <w:rPr>
                <w:del w:id="3512" w:author="jonathan pritchard" w:date="2025-01-23T13:39:00Z" w16du:dateUtc="2025-01-23T13:39:00Z"/>
                <w:rFonts w:cs="Arial"/>
                <w:i/>
                <w:strike/>
                <w:rPrChange w:id="3513" w:author="jonathan pritchard" w:date="2024-10-23T10:00:00Z" w16du:dateUtc="2024-10-23T09:00:00Z">
                  <w:rPr>
                    <w:del w:id="3514" w:author="jonathan pritchard" w:date="2025-01-23T13:39:00Z" w16du:dateUtc="2025-01-23T13:39:00Z"/>
                    <w:rFonts w:cs="Arial"/>
                    <w:i/>
                  </w:rPr>
                </w:rPrChange>
              </w:rPr>
            </w:pPr>
            <w:del w:id="3515" w:author="jonathan pritchard" w:date="2025-01-23T13:39:00Z" w16du:dateUtc="2025-01-23T13:39:00Z">
              <w:r w:rsidRPr="0099359B" w:rsidDel="006E73FA">
                <w:rPr>
                  <w:rFonts w:cs="Arial"/>
                  <w:i/>
                  <w:strike/>
                  <w:rPrChange w:id="3516" w:author="jonathan pritchard" w:date="2024-10-23T10:00:00Z" w16du:dateUtc="2024-10-23T09:00:00Z">
                    <w:rPr>
                      <w:rFonts w:cs="Arial"/>
                      <w:i/>
                    </w:rPr>
                  </w:rPrChange>
                </w:rPr>
                <w:delText>This test verifies that the ECDIS is capable of displaying multiple datasets using interoperability catalogues installed.</w:delText>
              </w:r>
            </w:del>
          </w:p>
          <w:p w14:paraId="01F5D352" w14:textId="2897E80E" w:rsidR="006C7785" w:rsidRPr="0099359B" w:rsidDel="006E73FA" w:rsidRDefault="006C7785" w:rsidP="00380FCD">
            <w:pPr>
              <w:rPr>
                <w:del w:id="3517" w:author="jonathan pritchard" w:date="2025-01-23T13:39:00Z" w16du:dateUtc="2025-01-23T13:39:00Z"/>
                <w:rFonts w:cs="Arial"/>
                <w:i/>
                <w:strike/>
                <w:rPrChange w:id="3518" w:author="jonathan pritchard" w:date="2024-10-23T10:00:00Z" w16du:dateUtc="2024-10-23T09:00:00Z">
                  <w:rPr>
                    <w:del w:id="3519" w:author="jonathan pritchard" w:date="2025-01-23T13:39:00Z" w16du:dateUtc="2025-01-23T13:39:00Z"/>
                    <w:rFonts w:cs="Arial"/>
                    <w:i/>
                  </w:rPr>
                </w:rPrChange>
              </w:rPr>
            </w:pPr>
          </w:p>
        </w:tc>
      </w:tr>
      <w:tr w:rsidR="006C7785" w:rsidRPr="0099359B" w:rsidDel="006E73FA" w14:paraId="64B59E14" w14:textId="190F99A0" w:rsidTr="00380FCD">
        <w:trPr>
          <w:tblHeader/>
          <w:del w:id="3520" w:author="jonathan pritchard" w:date="2025-01-23T13:39:00Z"/>
        </w:trPr>
        <w:tc>
          <w:tcPr>
            <w:tcW w:w="9526" w:type="dxa"/>
            <w:gridSpan w:val="4"/>
            <w:shd w:val="clear" w:color="auto" w:fill="CCFFCC"/>
            <w:vAlign w:val="center"/>
          </w:tcPr>
          <w:p w14:paraId="1C041C12" w14:textId="63218C48" w:rsidR="006C7785" w:rsidRPr="0099359B" w:rsidDel="006E73FA" w:rsidRDefault="006C7785" w:rsidP="00380FCD">
            <w:pPr>
              <w:rPr>
                <w:del w:id="3521" w:author="jonathan pritchard" w:date="2025-01-23T13:39:00Z" w16du:dateUtc="2025-01-23T13:39:00Z"/>
                <w:rFonts w:cs="Arial"/>
                <w:strike/>
                <w:rPrChange w:id="3522" w:author="jonathan pritchard" w:date="2024-10-23T10:00:00Z" w16du:dateUtc="2024-10-23T09:00:00Z">
                  <w:rPr>
                    <w:del w:id="3523" w:author="jonathan pritchard" w:date="2025-01-23T13:39:00Z" w16du:dateUtc="2025-01-23T13:39:00Z"/>
                    <w:rFonts w:cs="Arial"/>
                  </w:rPr>
                </w:rPrChange>
              </w:rPr>
            </w:pPr>
            <w:del w:id="3524" w:author="jonathan pritchard" w:date="2025-01-23T13:39:00Z" w16du:dateUtc="2025-01-23T13:39:00Z">
              <w:r w:rsidRPr="0099359B" w:rsidDel="006E73FA">
                <w:rPr>
                  <w:rFonts w:cs="Arial"/>
                  <w:b/>
                  <w:strike/>
                  <w:rPrChange w:id="3525" w:author="jonathan pritchard" w:date="2024-10-23T10:00:00Z" w16du:dateUtc="2024-10-23T09:00:00Z">
                    <w:rPr>
                      <w:rFonts w:cs="Arial"/>
                      <w:b/>
                    </w:rPr>
                  </w:rPrChange>
                </w:rPr>
                <w:delText>Setup</w:delText>
              </w:r>
            </w:del>
          </w:p>
        </w:tc>
      </w:tr>
      <w:tr w:rsidR="006C7785" w:rsidRPr="0099359B" w:rsidDel="006E73FA" w14:paraId="33F7925F" w14:textId="4E266206" w:rsidTr="00380FCD">
        <w:trPr>
          <w:tblHeader/>
          <w:del w:id="3526" w:author="jonathan pritchard" w:date="2025-01-23T13:39:00Z"/>
        </w:trPr>
        <w:tc>
          <w:tcPr>
            <w:tcW w:w="9526" w:type="dxa"/>
            <w:gridSpan w:val="4"/>
            <w:vAlign w:val="center"/>
          </w:tcPr>
          <w:p w14:paraId="267E404E" w14:textId="06853F15" w:rsidR="006C7785" w:rsidRPr="0099359B" w:rsidDel="006E73FA" w:rsidRDefault="006C7785" w:rsidP="00380FCD">
            <w:pPr>
              <w:rPr>
                <w:del w:id="3527" w:author="jonathan pritchard" w:date="2025-01-23T13:39:00Z" w16du:dateUtc="2025-01-23T13:39:00Z"/>
                <w:rFonts w:cs="Arial"/>
                <w:i/>
                <w:strike/>
                <w:rPrChange w:id="3528" w:author="jonathan pritchard" w:date="2024-10-23T10:00:00Z" w16du:dateUtc="2024-10-23T09:00:00Z">
                  <w:rPr>
                    <w:del w:id="3529" w:author="jonathan pritchard" w:date="2025-01-23T13:39:00Z" w16du:dateUtc="2025-01-23T13:39:00Z"/>
                    <w:rFonts w:cs="Arial"/>
                    <w:i/>
                  </w:rPr>
                </w:rPrChange>
              </w:rPr>
            </w:pPr>
          </w:p>
          <w:p w14:paraId="5475BE69" w14:textId="69A41A14" w:rsidR="006C7785" w:rsidRPr="0099359B" w:rsidDel="006E73FA" w:rsidRDefault="006C7785" w:rsidP="00380FCD">
            <w:pPr>
              <w:rPr>
                <w:del w:id="3530" w:author="jonathan pritchard" w:date="2025-01-23T13:39:00Z" w16du:dateUtc="2025-01-23T13:39:00Z"/>
                <w:rFonts w:cs="Arial"/>
                <w:i/>
                <w:strike/>
                <w:rPrChange w:id="3531" w:author="jonathan pritchard" w:date="2024-10-23T10:00:00Z" w16du:dateUtc="2024-10-23T09:00:00Z">
                  <w:rPr>
                    <w:del w:id="3532" w:author="jonathan pritchard" w:date="2025-01-23T13:39:00Z" w16du:dateUtc="2025-01-23T13:39:00Z"/>
                    <w:rFonts w:cs="Arial"/>
                    <w:i/>
                  </w:rPr>
                </w:rPrChange>
              </w:rPr>
            </w:pPr>
            <w:del w:id="3533" w:author="jonathan pritchard" w:date="2025-01-23T13:39:00Z" w16du:dateUtc="2025-01-23T13:39:00Z">
              <w:r w:rsidRPr="0099359B" w:rsidDel="006E73FA">
                <w:rPr>
                  <w:rFonts w:cs="Arial"/>
                  <w:i/>
                  <w:strike/>
                  <w:rPrChange w:id="3534" w:author="jonathan pritchard" w:date="2024-10-23T10:00:00Z" w16du:dateUtc="2024-10-23T09:00:00Z">
                    <w:rPr>
                      <w:rFonts w:cs="Arial"/>
                      <w:i/>
                    </w:rPr>
                  </w:rPrChange>
                </w:rPr>
                <w:delText xml:space="preserve">Load exchange set </w:delText>
              </w:r>
              <w:r w:rsidRPr="0099359B" w:rsidDel="006E73FA">
                <w:rPr>
                  <w:rFonts w:cs="Arial"/>
                  <w:b/>
                  <w:bCs/>
                  <w:i/>
                  <w:strike/>
                  <w:rPrChange w:id="3535" w:author="jonathan pritchard" w:date="2024-10-23T10:00:00Z" w16du:dateUtc="2024-10-23T09:00:00Z">
                    <w:rPr>
                      <w:rFonts w:cs="Arial"/>
                      <w:b/>
                      <w:bCs/>
                      <w:i/>
                    </w:rPr>
                  </w:rPrChange>
                </w:rPr>
                <w:delText xml:space="preserve">InitialPowerUp </w:delText>
              </w:r>
              <w:r w:rsidRPr="0099359B" w:rsidDel="006E73FA">
                <w:rPr>
                  <w:rFonts w:cs="Arial"/>
                  <w:i/>
                  <w:strike/>
                  <w:rPrChange w:id="3536" w:author="jonathan pritchard" w:date="2024-10-23T10:00:00Z" w16du:dateUtc="2024-10-23T09:00:00Z">
                    <w:rPr>
                      <w:rFonts w:cs="Arial"/>
                      <w:i/>
                    </w:rPr>
                  </w:rPrChange>
                </w:rPr>
                <w:delText>with the following settings:</w:delText>
              </w:r>
            </w:del>
          </w:p>
          <w:p w14:paraId="4416A653" w14:textId="57896CF9" w:rsidR="006C7785" w:rsidRPr="0099359B" w:rsidDel="006E73FA" w:rsidRDefault="006C7785" w:rsidP="00380FCD">
            <w:pPr>
              <w:rPr>
                <w:del w:id="3537" w:author="jonathan pritchard" w:date="2025-01-23T13:39:00Z" w16du:dateUtc="2025-01-23T13:39:00Z"/>
                <w:rFonts w:cs="Arial"/>
                <w:i/>
                <w:strike/>
                <w:rPrChange w:id="3538" w:author="jonathan pritchard" w:date="2024-10-23T10:00:00Z" w16du:dateUtc="2024-10-23T09:00:00Z">
                  <w:rPr>
                    <w:del w:id="3539" w:author="jonathan pritchard" w:date="2025-01-23T13:39:00Z" w16du:dateUtc="2025-01-23T13:39:00Z"/>
                    <w:rFonts w:cs="Arial"/>
                    <w:i/>
                  </w:rPr>
                </w:rPrChange>
              </w:rPr>
            </w:pPr>
          </w:p>
        </w:tc>
      </w:tr>
      <w:tr w:rsidR="006C7785" w:rsidRPr="0099359B" w:rsidDel="006E73FA" w14:paraId="7C526380" w14:textId="017EBF88" w:rsidTr="00380FCD">
        <w:trPr>
          <w:tblHeader/>
          <w:del w:id="3540" w:author="jonathan pritchard" w:date="2025-01-23T13:39:00Z"/>
        </w:trPr>
        <w:tc>
          <w:tcPr>
            <w:tcW w:w="9526" w:type="dxa"/>
            <w:gridSpan w:val="4"/>
            <w:shd w:val="clear" w:color="auto" w:fill="CCFFCC"/>
            <w:vAlign w:val="center"/>
          </w:tcPr>
          <w:p w14:paraId="3BB726A5" w14:textId="4C8766C7" w:rsidR="006C7785" w:rsidRPr="0099359B" w:rsidDel="006E73FA" w:rsidRDefault="006C7785" w:rsidP="00380FCD">
            <w:pPr>
              <w:rPr>
                <w:del w:id="3541" w:author="jonathan pritchard" w:date="2025-01-23T13:39:00Z" w16du:dateUtc="2025-01-23T13:39:00Z"/>
                <w:rFonts w:cs="Arial"/>
                <w:strike/>
                <w:rPrChange w:id="3542" w:author="jonathan pritchard" w:date="2024-10-23T10:00:00Z" w16du:dateUtc="2024-10-23T09:00:00Z">
                  <w:rPr>
                    <w:del w:id="3543" w:author="jonathan pritchard" w:date="2025-01-23T13:39:00Z" w16du:dateUtc="2025-01-23T13:39:00Z"/>
                    <w:rFonts w:cs="Arial"/>
                  </w:rPr>
                </w:rPrChange>
              </w:rPr>
            </w:pPr>
            <w:del w:id="3544" w:author="jonathan pritchard" w:date="2025-01-23T13:39:00Z" w16du:dateUtc="2025-01-23T13:39:00Z">
              <w:r w:rsidRPr="0099359B" w:rsidDel="006E73FA">
                <w:rPr>
                  <w:rFonts w:cs="Arial"/>
                  <w:b/>
                  <w:strike/>
                  <w:rPrChange w:id="3545" w:author="jonathan pritchard" w:date="2024-10-23T10:00:00Z" w16du:dateUtc="2024-10-23T09:00:00Z">
                    <w:rPr>
                      <w:rFonts w:cs="Arial"/>
                      <w:b/>
                    </w:rPr>
                  </w:rPrChange>
                </w:rPr>
                <w:delText>Action</w:delText>
              </w:r>
            </w:del>
          </w:p>
        </w:tc>
      </w:tr>
      <w:tr w:rsidR="006C7785" w:rsidRPr="0099359B" w:rsidDel="006E73FA" w14:paraId="05037FE8" w14:textId="6DDB4172" w:rsidTr="00380FCD">
        <w:trPr>
          <w:tblHeader/>
          <w:del w:id="3546" w:author="jonathan pritchard" w:date="2025-01-23T13:39:00Z"/>
        </w:trPr>
        <w:tc>
          <w:tcPr>
            <w:tcW w:w="9526" w:type="dxa"/>
            <w:gridSpan w:val="4"/>
            <w:vAlign w:val="center"/>
          </w:tcPr>
          <w:p w14:paraId="7FC0245A" w14:textId="768672B5" w:rsidR="006C7785" w:rsidRPr="0099359B" w:rsidDel="006E73FA" w:rsidRDefault="006C7785" w:rsidP="00380FCD">
            <w:pPr>
              <w:rPr>
                <w:del w:id="3547" w:author="jonathan pritchard" w:date="2025-01-23T13:39:00Z" w16du:dateUtc="2025-01-23T13:39:00Z"/>
                <w:rFonts w:cs="Arial"/>
                <w:i/>
                <w:strike/>
                <w:rPrChange w:id="3548" w:author="jonathan pritchard" w:date="2024-10-23T10:00:00Z" w16du:dateUtc="2024-10-23T09:00:00Z">
                  <w:rPr>
                    <w:del w:id="3549" w:author="jonathan pritchard" w:date="2025-01-23T13:39:00Z" w16du:dateUtc="2025-01-23T13:39:00Z"/>
                    <w:rFonts w:cs="Arial"/>
                    <w:i/>
                  </w:rPr>
                </w:rPrChange>
              </w:rPr>
            </w:pPr>
          </w:p>
          <w:p w14:paraId="093F7E78" w14:textId="1EEB93B3" w:rsidR="006C7785" w:rsidRPr="0099359B" w:rsidDel="006E73FA" w:rsidRDefault="006C7785" w:rsidP="00380FCD">
            <w:pPr>
              <w:rPr>
                <w:del w:id="3550" w:author="jonathan pritchard" w:date="2025-01-23T13:39:00Z" w16du:dateUtc="2025-01-23T13:39:00Z"/>
                <w:rFonts w:cs="Arial"/>
                <w:i/>
                <w:strike/>
                <w:rPrChange w:id="3551" w:author="jonathan pritchard" w:date="2024-10-23T10:00:00Z" w16du:dateUtc="2024-10-23T09:00:00Z">
                  <w:rPr>
                    <w:del w:id="3552" w:author="jonathan pritchard" w:date="2025-01-23T13:39:00Z" w16du:dateUtc="2025-01-23T13:39:00Z"/>
                    <w:rFonts w:cs="Arial"/>
                    <w:i/>
                  </w:rPr>
                </w:rPrChange>
              </w:rPr>
            </w:pPr>
          </w:p>
          <w:p w14:paraId="63E3791D" w14:textId="39E810FA" w:rsidR="006C7785" w:rsidRPr="0099359B" w:rsidDel="006E73FA" w:rsidRDefault="006C7785" w:rsidP="00380FCD">
            <w:pPr>
              <w:rPr>
                <w:del w:id="3553" w:author="jonathan pritchard" w:date="2025-01-23T13:39:00Z" w16du:dateUtc="2025-01-23T13:39:00Z"/>
                <w:rFonts w:cs="Arial"/>
                <w:i/>
                <w:strike/>
                <w:rPrChange w:id="3554" w:author="jonathan pritchard" w:date="2024-10-23T10:00:00Z" w16du:dateUtc="2024-10-23T09:00:00Z">
                  <w:rPr>
                    <w:del w:id="3555" w:author="jonathan pritchard" w:date="2025-01-23T13:39:00Z" w16du:dateUtc="2025-01-23T13:39:00Z"/>
                    <w:rFonts w:cs="Arial"/>
                    <w:i/>
                  </w:rPr>
                </w:rPrChange>
              </w:rPr>
            </w:pPr>
            <w:del w:id="3556" w:author="jonathan pritchard" w:date="2025-01-23T13:39:00Z" w16du:dateUtc="2025-01-23T13:39:00Z">
              <w:r w:rsidRPr="0099359B" w:rsidDel="006E73FA">
                <w:rPr>
                  <w:rFonts w:cs="Arial"/>
                  <w:i/>
                  <w:strike/>
                  <w:rPrChange w:id="3557" w:author="jonathan pritchard" w:date="2024-10-23T10:00:00Z" w16du:dateUtc="2024-10-23T09:00:00Z">
                    <w:rPr>
                      <w:rFonts w:cs="Arial"/>
                      <w:i/>
                    </w:rPr>
                  </w:rPrChange>
                </w:rPr>
                <w:delText>(A) Set Interoperability Level to 1.</w:delText>
              </w:r>
            </w:del>
          </w:p>
          <w:p w14:paraId="28AA3E3B" w14:textId="3790F8DA" w:rsidR="006C7785" w:rsidRPr="0099359B" w:rsidDel="006E73FA" w:rsidRDefault="006C7785" w:rsidP="00380FCD">
            <w:pPr>
              <w:rPr>
                <w:del w:id="3558" w:author="jonathan pritchard" w:date="2025-01-23T13:39:00Z" w16du:dateUtc="2025-01-23T13:39:00Z"/>
                <w:rFonts w:cs="Arial"/>
                <w:i/>
                <w:strike/>
                <w:rPrChange w:id="3559" w:author="jonathan pritchard" w:date="2024-10-23T10:00:00Z" w16du:dateUtc="2024-10-23T09:00:00Z">
                  <w:rPr>
                    <w:del w:id="3560" w:author="jonathan pritchard" w:date="2025-01-23T13:39:00Z" w16du:dateUtc="2025-01-23T13:39:00Z"/>
                    <w:rFonts w:cs="Arial"/>
                    <w:i/>
                  </w:rPr>
                </w:rPrChange>
              </w:rPr>
            </w:pPr>
            <w:del w:id="3561" w:author="jonathan pritchard" w:date="2025-01-23T13:39:00Z" w16du:dateUtc="2025-01-23T13:39:00Z">
              <w:r w:rsidRPr="0099359B" w:rsidDel="006E73FA">
                <w:rPr>
                  <w:rFonts w:cs="Arial"/>
                  <w:i/>
                  <w:strike/>
                  <w:rPrChange w:id="3562" w:author="jonathan pritchard" w:date="2024-10-23T10:00:00Z" w16du:dateUtc="2024-10-23T09:00:00Z">
                    <w:rPr>
                      <w:rFonts w:cs="Arial"/>
                      <w:i/>
                    </w:rPr>
                  </w:rPrChange>
                </w:rPr>
                <w:delText xml:space="preserve">(B) Set Interoperability Level to 2 with Predefined Display Combination = </w:delText>
              </w:r>
              <w:r w:rsidRPr="0099359B" w:rsidDel="006E73FA">
                <w:rPr>
                  <w:rFonts w:cs="Arial"/>
                  <w:i/>
                  <w:strike/>
                  <w:highlight w:val="yellow"/>
                  <w:rPrChange w:id="3563" w:author="jonathan pritchard" w:date="2024-10-23T10:00:00Z" w16du:dateUtc="2024-10-23T09:00:00Z">
                    <w:rPr>
                      <w:rFonts w:cs="Arial"/>
                      <w:i/>
                      <w:highlight w:val="yellow"/>
                    </w:rPr>
                  </w:rPrChange>
                </w:rPr>
                <w:delText>???</w:delText>
              </w:r>
            </w:del>
          </w:p>
          <w:p w14:paraId="2622181B" w14:textId="4FA7A7C0" w:rsidR="006C7785" w:rsidRPr="0099359B" w:rsidDel="006E73FA" w:rsidRDefault="006C7785" w:rsidP="00380FCD">
            <w:pPr>
              <w:rPr>
                <w:del w:id="3564" w:author="jonathan pritchard" w:date="2025-01-23T13:39:00Z" w16du:dateUtc="2025-01-23T13:39:00Z"/>
                <w:rFonts w:cs="Arial"/>
                <w:i/>
                <w:strike/>
                <w:rPrChange w:id="3565" w:author="jonathan pritchard" w:date="2024-10-23T10:00:00Z" w16du:dateUtc="2024-10-23T09:00:00Z">
                  <w:rPr>
                    <w:del w:id="3566" w:author="jonathan pritchard" w:date="2025-01-23T13:39:00Z" w16du:dateUtc="2025-01-23T13:39:00Z"/>
                    <w:rFonts w:cs="Arial"/>
                    <w:i/>
                  </w:rPr>
                </w:rPrChange>
              </w:rPr>
            </w:pPr>
          </w:p>
        </w:tc>
      </w:tr>
      <w:tr w:rsidR="006C7785" w:rsidRPr="0099359B" w:rsidDel="006E73FA" w14:paraId="4AB6AB9E" w14:textId="49D26FD0" w:rsidTr="00380FCD">
        <w:trPr>
          <w:tblHeader/>
          <w:del w:id="3567" w:author="jonathan pritchard" w:date="2025-01-23T13:39:00Z"/>
        </w:trPr>
        <w:tc>
          <w:tcPr>
            <w:tcW w:w="9526" w:type="dxa"/>
            <w:gridSpan w:val="4"/>
            <w:shd w:val="clear" w:color="auto" w:fill="CCFFCC"/>
            <w:vAlign w:val="center"/>
          </w:tcPr>
          <w:p w14:paraId="724E8E51" w14:textId="092E21C6" w:rsidR="006C7785" w:rsidRPr="0099359B" w:rsidDel="006E73FA" w:rsidRDefault="006C7785" w:rsidP="00380FCD">
            <w:pPr>
              <w:rPr>
                <w:del w:id="3568" w:author="jonathan pritchard" w:date="2025-01-23T13:39:00Z" w16du:dateUtc="2025-01-23T13:39:00Z"/>
                <w:rFonts w:cs="Arial"/>
                <w:strike/>
                <w:rPrChange w:id="3569" w:author="jonathan pritchard" w:date="2024-10-23T10:00:00Z" w16du:dateUtc="2024-10-23T09:00:00Z">
                  <w:rPr>
                    <w:del w:id="3570" w:author="jonathan pritchard" w:date="2025-01-23T13:39:00Z" w16du:dateUtc="2025-01-23T13:39:00Z"/>
                    <w:rFonts w:cs="Arial"/>
                  </w:rPr>
                </w:rPrChange>
              </w:rPr>
            </w:pPr>
            <w:del w:id="3571" w:author="jonathan pritchard" w:date="2025-01-23T13:39:00Z" w16du:dateUtc="2025-01-23T13:39:00Z">
              <w:r w:rsidRPr="0099359B" w:rsidDel="006E73FA">
                <w:rPr>
                  <w:rFonts w:cs="Arial"/>
                  <w:b/>
                  <w:strike/>
                  <w:rPrChange w:id="3572" w:author="jonathan pritchard" w:date="2024-10-23T10:00:00Z" w16du:dateUtc="2024-10-23T09:00:00Z">
                    <w:rPr>
                      <w:rFonts w:cs="Arial"/>
                      <w:b/>
                    </w:rPr>
                  </w:rPrChange>
                </w:rPr>
                <w:delText>Results</w:delText>
              </w:r>
            </w:del>
          </w:p>
        </w:tc>
      </w:tr>
      <w:tr w:rsidR="006C7785" w:rsidRPr="0099359B" w:rsidDel="006E73FA" w14:paraId="548CCA1E" w14:textId="3025E35D" w:rsidTr="00380FCD">
        <w:trPr>
          <w:tblHeader/>
          <w:del w:id="3573" w:author="jonathan pritchard" w:date="2025-01-23T13:39:00Z"/>
        </w:trPr>
        <w:tc>
          <w:tcPr>
            <w:tcW w:w="9526" w:type="dxa"/>
            <w:gridSpan w:val="4"/>
            <w:vAlign w:val="center"/>
          </w:tcPr>
          <w:p w14:paraId="5CE29F58" w14:textId="291851F6" w:rsidR="006C7785" w:rsidRPr="0099359B" w:rsidDel="006E73FA" w:rsidRDefault="006C7785" w:rsidP="00380FCD">
            <w:pPr>
              <w:rPr>
                <w:del w:id="3574" w:author="jonathan pritchard" w:date="2025-01-23T13:39:00Z" w16du:dateUtc="2025-01-23T13:39:00Z"/>
                <w:rFonts w:cs="Arial"/>
                <w:i/>
                <w:iCs/>
                <w:strike/>
                <w:position w:val="-1"/>
                <w:lang w:val="en-US"/>
                <w:rPrChange w:id="3575" w:author="jonathan pritchard" w:date="2024-10-23T10:00:00Z" w16du:dateUtc="2024-10-23T09:00:00Z">
                  <w:rPr>
                    <w:del w:id="3576" w:author="jonathan pritchard" w:date="2025-01-23T13:39:00Z" w16du:dateUtc="2025-01-23T13:39:00Z"/>
                    <w:rFonts w:cs="Arial"/>
                    <w:i/>
                    <w:iCs/>
                    <w:position w:val="-1"/>
                    <w:lang w:val="en-US"/>
                  </w:rPr>
                </w:rPrChange>
              </w:rPr>
            </w:pPr>
          </w:p>
          <w:p w14:paraId="7D07CFBA" w14:textId="7F676E25" w:rsidR="006C7785" w:rsidRPr="0099359B" w:rsidDel="006E73FA" w:rsidRDefault="006C7785" w:rsidP="00380FCD">
            <w:pPr>
              <w:rPr>
                <w:del w:id="3577" w:author="jonathan pritchard" w:date="2025-01-23T13:39:00Z" w16du:dateUtc="2025-01-23T13:39:00Z"/>
                <w:rFonts w:cs="Arial"/>
                <w:i/>
                <w:iCs/>
                <w:strike/>
                <w:position w:val="-1"/>
                <w:lang w:val="en-US"/>
                <w:rPrChange w:id="3578" w:author="jonathan pritchard" w:date="2024-10-23T10:00:00Z" w16du:dateUtc="2024-10-23T09:00:00Z">
                  <w:rPr>
                    <w:del w:id="3579" w:author="jonathan pritchard" w:date="2025-01-23T13:39:00Z" w16du:dateUtc="2025-01-23T13:39:00Z"/>
                    <w:rFonts w:cs="Arial"/>
                    <w:i/>
                    <w:iCs/>
                    <w:position w:val="-1"/>
                    <w:lang w:val="en-US"/>
                  </w:rPr>
                </w:rPrChange>
              </w:rPr>
            </w:pPr>
            <w:del w:id="3580" w:author="jonathan pritchard" w:date="2025-01-23T13:39:00Z" w16du:dateUtc="2025-01-23T13:39:00Z">
              <w:r w:rsidRPr="0099359B" w:rsidDel="006E73FA">
                <w:rPr>
                  <w:rFonts w:cs="Arial"/>
                  <w:i/>
                  <w:iCs/>
                  <w:strike/>
                  <w:position w:val="-1"/>
                  <w:lang w:val="en-US"/>
                  <w:rPrChange w:id="3581" w:author="jonathan pritchard" w:date="2024-10-23T10:00:00Z" w16du:dateUtc="2024-10-23T09:00:00Z">
                    <w:rPr>
                      <w:rFonts w:cs="Arial"/>
                      <w:i/>
                      <w:iCs/>
                      <w:position w:val="-1"/>
                      <w:lang w:val="en-US"/>
                    </w:rPr>
                  </w:rPrChange>
                </w:rPr>
                <w:delText>Verify the user is informed of the operation of the interoperability mechanism at level 2 (feature substitution)</w:delText>
              </w:r>
            </w:del>
          </w:p>
          <w:p w14:paraId="2FB90DD4" w14:textId="3DF97C2D" w:rsidR="006C7785" w:rsidRPr="0099359B" w:rsidDel="006E73FA" w:rsidRDefault="006C7785" w:rsidP="00380FCD">
            <w:pPr>
              <w:rPr>
                <w:del w:id="3582" w:author="jonathan pritchard" w:date="2025-01-23T13:39:00Z" w16du:dateUtc="2025-01-23T13:39:00Z"/>
                <w:rFonts w:cs="Arial"/>
                <w:i/>
                <w:iCs/>
                <w:strike/>
                <w:position w:val="-1"/>
                <w:lang w:val="en-US"/>
                <w:rPrChange w:id="3583" w:author="jonathan pritchard" w:date="2024-10-23T10:00:00Z" w16du:dateUtc="2024-10-23T09:00:00Z">
                  <w:rPr>
                    <w:del w:id="3584" w:author="jonathan pritchard" w:date="2025-01-23T13:39:00Z" w16du:dateUtc="2025-01-23T13:39:00Z"/>
                    <w:rFonts w:cs="Arial"/>
                    <w:i/>
                    <w:iCs/>
                    <w:position w:val="-1"/>
                    <w:lang w:val="en-US"/>
                  </w:rPr>
                </w:rPrChange>
              </w:rPr>
            </w:pPr>
          </w:p>
          <w:p w14:paraId="69545036" w14:textId="7C1EA0CD" w:rsidR="006C7785" w:rsidRPr="0099359B" w:rsidDel="006E73FA" w:rsidRDefault="006C7785" w:rsidP="00380FCD">
            <w:pPr>
              <w:rPr>
                <w:del w:id="3585" w:author="jonathan pritchard" w:date="2025-01-23T13:39:00Z" w16du:dateUtc="2025-01-23T13:39:00Z"/>
                <w:rFonts w:cs="Arial"/>
                <w:i/>
                <w:iCs/>
                <w:strike/>
                <w:position w:val="-1"/>
                <w:lang w:val="en-US"/>
                <w:rPrChange w:id="3586" w:author="jonathan pritchard" w:date="2024-10-23T10:00:00Z" w16du:dateUtc="2024-10-23T09:00:00Z">
                  <w:rPr>
                    <w:del w:id="3587" w:author="jonathan pritchard" w:date="2025-01-23T13:39:00Z" w16du:dateUtc="2025-01-23T13:39:00Z"/>
                    <w:rFonts w:cs="Arial"/>
                    <w:i/>
                    <w:iCs/>
                    <w:position w:val="-1"/>
                    <w:lang w:val="en-US"/>
                  </w:rPr>
                </w:rPrChange>
              </w:rPr>
            </w:pPr>
            <w:del w:id="3588" w:author="jonathan pritchard" w:date="2025-01-23T13:39:00Z" w16du:dateUtc="2025-01-23T13:39:00Z">
              <w:r w:rsidRPr="0099359B" w:rsidDel="006E73FA">
                <w:rPr>
                  <w:rFonts w:cs="Arial"/>
                  <w:i/>
                  <w:iCs/>
                  <w:strike/>
                  <w:position w:val="-1"/>
                  <w:lang w:val="en-US"/>
                  <w:rPrChange w:id="3589" w:author="jonathan pritchard" w:date="2024-10-23T10:00:00Z" w16du:dateUtc="2024-10-23T09:00:00Z">
                    <w:rPr>
                      <w:rFonts w:cs="Arial"/>
                      <w:i/>
                      <w:iCs/>
                      <w:position w:val="-1"/>
                      <w:lang w:val="en-US"/>
                    </w:rPr>
                  </w:rPrChange>
                </w:rPr>
                <w:delText>Verify portrayal according to the following images testing with settings (A) and (B) respectively:</w:delText>
              </w:r>
            </w:del>
          </w:p>
          <w:p w14:paraId="62960B6B" w14:textId="3E0BBFE0" w:rsidR="006C7785" w:rsidRPr="0099359B" w:rsidDel="006E73FA" w:rsidRDefault="006C7785" w:rsidP="00380FCD">
            <w:pPr>
              <w:rPr>
                <w:del w:id="3590" w:author="jonathan pritchard" w:date="2025-01-23T13:39:00Z" w16du:dateUtc="2025-01-23T13:39:00Z"/>
                <w:rFonts w:cs="Arial"/>
                <w:i/>
                <w:iCs/>
                <w:strike/>
                <w:position w:val="-1"/>
                <w:lang w:val="en-US"/>
                <w:rPrChange w:id="3591" w:author="jonathan pritchard" w:date="2024-10-23T10:00:00Z" w16du:dateUtc="2024-10-23T09:00:00Z">
                  <w:rPr>
                    <w:del w:id="3592" w:author="jonathan pritchard" w:date="2025-01-23T13:39:00Z" w16du:dateUtc="2025-01-23T13:39:00Z"/>
                    <w:rFonts w:cs="Arial"/>
                    <w:i/>
                    <w:iCs/>
                    <w:position w:val="-1"/>
                    <w:lang w:val="en-US"/>
                  </w:rPr>
                </w:rPrChange>
              </w:rPr>
            </w:pPr>
          </w:p>
          <w:p w14:paraId="314105FA" w14:textId="41217BE6" w:rsidR="006C7785" w:rsidRPr="0099359B" w:rsidDel="006E73FA" w:rsidRDefault="006C7785" w:rsidP="00380FCD">
            <w:pPr>
              <w:rPr>
                <w:del w:id="3593" w:author="jonathan pritchard" w:date="2025-01-23T13:39:00Z" w16du:dateUtc="2025-01-23T13:39:00Z"/>
                <w:rFonts w:cs="Arial"/>
                <w:b/>
                <w:bCs/>
                <w:i/>
                <w:iCs/>
                <w:strike/>
                <w:position w:val="-1"/>
                <w:lang w:val="en-US"/>
                <w:rPrChange w:id="3594" w:author="jonathan pritchard" w:date="2024-10-23T10:00:00Z" w16du:dateUtc="2024-10-23T09:00:00Z">
                  <w:rPr>
                    <w:del w:id="3595" w:author="jonathan pritchard" w:date="2025-01-23T13:39:00Z" w16du:dateUtc="2025-01-23T13:39:00Z"/>
                    <w:rFonts w:cs="Arial"/>
                    <w:b/>
                    <w:bCs/>
                    <w:i/>
                    <w:iCs/>
                    <w:position w:val="-1"/>
                    <w:lang w:val="en-US"/>
                  </w:rPr>
                </w:rPrChange>
              </w:rPr>
            </w:pPr>
            <w:del w:id="3596" w:author="jonathan pritchard" w:date="2025-01-23T13:39:00Z" w16du:dateUtc="2025-01-23T13:39:00Z">
              <w:r w:rsidRPr="0099359B" w:rsidDel="006E73FA">
                <w:rPr>
                  <w:rFonts w:cs="Arial"/>
                  <w:b/>
                  <w:bCs/>
                  <w:i/>
                  <w:iCs/>
                  <w:strike/>
                  <w:position w:val="-1"/>
                  <w:lang w:val="en-US"/>
                  <w:rPrChange w:id="3597" w:author="jonathan pritchard" w:date="2024-10-23T10:00:00Z" w16du:dateUtc="2024-10-23T09:00:00Z">
                    <w:rPr>
                      <w:rFonts w:cs="Arial"/>
                      <w:b/>
                      <w:bCs/>
                      <w:i/>
                      <w:iCs/>
                      <w:position w:val="-1"/>
                      <w:lang w:val="en-US"/>
                    </w:rPr>
                  </w:rPrChange>
                </w:rPr>
                <w:delText>[IMG – IC Level 2 Portrayal required:]</w:delText>
              </w:r>
            </w:del>
          </w:p>
          <w:p w14:paraId="268F1632" w14:textId="1E5757CD" w:rsidR="006C7785" w:rsidRPr="0099359B" w:rsidDel="006E73FA" w:rsidRDefault="006C7785" w:rsidP="00380FCD">
            <w:pPr>
              <w:rPr>
                <w:del w:id="3598" w:author="jonathan pritchard" w:date="2025-01-23T13:39:00Z" w16du:dateUtc="2025-01-23T13:39:00Z"/>
                <w:rFonts w:cs="Arial"/>
                <w:b/>
                <w:bCs/>
                <w:i/>
                <w:iCs/>
                <w:strike/>
                <w:position w:val="-1"/>
                <w:lang w:val="en-US"/>
                <w:rPrChange w:id="3599" w:author="jonathan pritchard" w:date="2024-10-23T10:00:00Z" w16du:dateUtc="2024-10-23T09:00:00Z">
                  <w:rPr>
                    <w:del w:id="3600" w:author="jonathan pritchard" w:date="2025-01-23T13:39:00Z" w16du:dateUtc="2025-01-23T13:39:00Z"/>
                    <w:rFonts w:cs="Arial"/>
                    <w:b/>
                    <w:bCs/>
                    <w:i/>
                    <w:iCs/>
                    <w:position w:val="-1"/>
                    <w:lang w:val="en-US"/>
                  </w:rPr>
                </w:rPrChange>
              </w:rPr>
            </w:pPr>
            <w:del w:id="3601" w:author="jonathan pritchard" w:date="2025-01-23T13:39:00Z" w16du:dateUtc="2025-01-23T13:39:00Z">
              <w:r w:rsidRPr="0099359B" w:rsidDel="006E73FA">
                <w:rPr>
                  <w:rFonts w:cs="Arial"/>
                  <w:b/>
                  <w:bCs/>
                  <w:i/>
                  <w:iCs/>
                  <w:strike/>
                  <w:position w:val="-1"/>
                  <w:lang w:val="en-US"/>
                  <w:rPrChange w:id="3602" w:author="jonathan pritchard" w:date="2024-10-23T10:00:00Z" w16du:dateUtc="2024-10-23T09:00:00Z">
                    <w:rPr>
                      <w:rFonts w:cs="Arial"/>
                      <w:b/>
                      <w:bCs/>
                      <w:i/>
                      <w:iCs/>
                      <w:position w:val="-1"/>
                      <w:lang w:val="en-US"/>
                    </w:rPr>
                  </w:rPrChange>
                </w:rPr>
                <w:delText>1. S-101/S-102/S-104</w:delText>
              </w:r>
            </w:del>
          </w:p>
          <w:p w14:paraId="5A5355DA" w14:textId="25144E04" w:rsidR="006C7785" w:rsidRPr="0099359B" w:rsidDel="006E73FA" w:rsidRDefault="006C7785" w:rsidP="00380FCD">
            <w:pPr>
              <w:rPr>
                <w:del w:id="3603" w:author="jonathan pritchard" w:date="2025-01-23T13:39:00Z" w16du:dateUtc="2025-01-23T13:39:00Z"/>
                <w:rFonts w:cs="Arial"/>
                <w:b/>
                <w:bCs/>
                <w:i/>
                <w:iCs/>
                <w:strike/>
                <w:position w:val="-1"/>
                <w:lang w:val="en-US"/>
                <w:rPrChange w:id="3604" w:author="jonathan pritchard" w:date="2024-10-23T10:00:00Z" w16du:dateUtc="2024-10-23T09:00:00Z">
                  <w:rPr>
                    <w:del w:id="3605" w:author="jonathan pritchard" w:date="2025-01-23T13:39:00Z" w16du:dateUtc="2025-01-23T13:39:00Z"/>
                    <w:rFonts w:cs="Arial"/>
                    <w:b/>
                    <w:bCs/>
                    <w:i/>
                    <w:iCs/>
                    <w:position w:val="-1"/>
                    <w:lang w:val="en-US"/>
                  </w:rPr>
                </w:rPrChange>
              </w:rPr>
            </w:pPr>
            <w:del w:id="3606" w:author="jonathan pritchard" w:date="2025-01-23T13:39:00Z" w16du:dateUtc="2025-01-23T13:39:00Z">
              <w:r w:rsidRPr="0099359B" w:rsidDel="006E73FA">
                <w:rPr>
                  <w:rFonts w:cs="Arial"/>
                  <w:b/>
                  <w:bCs/>
                  <w:i/>
                  <w:iCs/>
                  <w:strike/>
                  <w:position w:val="-1"/>
                  <w:lang w:val="en-US"/>
                  <w:rPrChange w:id="3607" w:author="jonathan pritchard" w:date="2024-10-23T10:00:00Z" w16du:dateUtc="2024-10-23T09:00:00Z">
                    <w:rPr>
                      <w:rFonts w:cs="Arial"/>
                      <w:b/>
                      <w:bCs/>
                      <w:i/>
                      <w:iCs/>
                      <w:position w:val="-1"/>
                      <w:lang w:val="en-US"/>
                    </w:rPr>
                  </w:rPrChange>
                </w:rPr>
                <w:delText>2. S-124/S-101</w:delText>
              </w:r>
            </w:del>
          </w:p>
          <w:p w14:paraId="4A11764B" w14:textId="3957E225" w:rsidR="006C7785" w:rsidRPr="0099359B" w:rsidDel="006E73FA" w:rsidRDefault="006C7785" w:rsidP="00380FCD">
            <w:pPr>
              <w:rPr>
                <w:del w:id="3608" w:author="jonathan pritchard" w:date="2025-01-23T13:39:00Z" w16du:dateUtc="2025-01-23T13:39:00Z"/>
                <w:rFonts w:cs="Arial"/>
                <w:b/>
                <w:bCs/>
                <w:i/>
                <w:iCs/>
                <w:strike/>
                <w:position w:val="-1"/>
                <w:lang w:val="en-US"/>
                <w:rPrChange w:id="3609" w:author="jonathan pritchard" w:date="2024-10-23T10:00:00Z" w16du:dateUtc="2024-10-23T09:00:00Z">
                  <w:rPr>
                    <w:del w:id="3610" w:author="jonathan pritchard" w:date="2025-01-23T13:39:00Z" w16du:dateUtc="2025-01-23T13:39:00Z"/>
                    <w:rFonts w:cs="Arial"/>
                    <w:b/>
                    <w:bCs/>
                    <w:i/>
                    <w:iCs/>
                    <w:position w:val="-1"/>
                    <w:lang w:val="en-US"/>
                  </w:rPr>
                </w:rPrChange>
              </w:rPr>
            </w:pPr>
            <w:del w:id="3611" w:author="jonathan pritchard" w:date="2025-01-23T13:39:00Z" w16du:dateUtc="2025-01-23T13:39:00Z">
              <w:r w:rsidRPr="0099359B" w:rsidDel="006E73FA">
                <w:rPr>
                  <w:rFonts w:cs="Arial"/>
                  <w:b/>
                  <w:bCs/>
                  <w:i/>
                  <w:iCs/>
                  <w:strike/>
                  <w:position w:val="-1"/>
                  <w:lang w:val="en-US"/>
                  <w:rPrChange w:id="3612" w:author="jonathan pritchard" w:date="2024-10-23T10:00:00Z" w16du:dateUtc="2024-10-23T09:00:00Z">
                    <w:rPr>
                      <w:rFonts w:cs="Arial"/>
                      <w:b/>
                      <w:bCs/>
                      <w:i/>
                      <w:iCs/>
                      <w:position w:val="-1"/>
                      <w:lang w:val="en-US"/>
                    </w:rPr>
                  </w:rPrChange>
                </w:rPr>
                <w:delText>3. S-129/S-101</w:delText>
              </w:r>
            </w:del>
          </w:p>
          <w:p w14:paraId="1AF3FCE1" w14:textId="7B8B77C9" w:rsidR="006C7785" w:rsidRPr="0099359B" w:rsidDel="006E73FA" w:rsidRDefault="006C7785" w:rsidP="00380FCD">
            <w:pPr>
              <w:rPr>
                <w:del w:id="3613" w:author="jonathan pritchard" w:date="2025-01-23T13:39:00Z" w16du:dateUtc="2025-01-23T13:39:00Z"/>
                <w:rFonts w:cs="Arial"/>
                <w:i/>
                <w:iCs/>
                <w:strike/>
                <w:position w:val="-1"/>
                <w:lang w:val="en-US"/>
                <w:rPrChange w:id="3614" w:author="jonathan pritchard" w:date="2024-10-23T10:00:00Z" w16du:dateUtc="2024-10-23T09:00:00Z">
                  <w:rPr>
                    <w:del w:id="3615" w:author="jonathan pritchard" w:date="2025-01-23T13:39:00Z" w16du:dateUtc="2025-01-23T13:39:00Z"/>
                    <w:rFonts w:cs="Arial"/>
                    <w:i/>
                    <w:iCs/>
                    <w:position w:val="-1"/>
                    <w:lang w:val="en-US"/>
                  </w:rPr>
                </w:rPrChange>
              </w:rPr>
            </w:pPr>
          </w:p>
          <w:p w14:paraId="1D391137" w14:textId="1E8A477E" w:rsidR="006C7785" w:rsidRPr="0099359B" w:rsidDel="006E73FA" w:rsidRDefault="006C7785" w:rsidP="00380FCD">
            <w:pPr>
              <w:rPr>
                <w:del w:id="3616" w:author="jonathan pritchard" w:date="2025-01-23T13:39:00Z" w16du:dateUtc="2025-01-23T13:39:00Z"/>
                <w:rFonts w:cs="Arial"/>
                <w:i/>
                <w:iCs/>
                <w:strike/>
                <w:position w:val="-1"/>
                <w:lang w:val="en-US"/>
                <w:rPrChange w:id="3617" w:author="jonathan pritchard" w:date="2024-10-23T10:00:00Z" w16du:dateUtc="2024-10-23T09:00:00Z">
                  <w:rPr>
                    <w:del w:id="3618" w:author="jonathan pritchard" w:date="2025-01-23T13:39:00Z" w16du:dateUtc="2025-01-23T13:39:00Z"/>
                    <w:rFonts w:cs="Arial"/>
                    <w:i/>
                    <w:iCs/>
                    <w:position w:val="-1"/>
                    <w:lang w:val="en-US"/>
                  </w:rPr>
                </w:rPrChange>
              </w:rPr>
            </w:pPr>
            <w:del w:id="3619" w:author="jonathan pritchard" w:date="2025-01-23T13:39:00Z" w16du:dateUtc="2025-01-23T13:39:00Z">
              <w:r w:rsidRPr="0099359B" w:rsidDel="006E73FA">
                <w:rPr>
                  <w:rFonts w:cs="Arial"/>
                  <w:i/>
                  <w:iCs/>
                  <w:strike/>
                  <w:position w:val="-1"/>
                  <w:lang w:val="en-US"/>
                  <w:rPrChange w:id="3620" w:author="jonathan pritchard" w:date="2024-10-23T10:00:00Z" w16du:dateUtc="2024-10-23T09:00:00Z">
                    <w:rPr>
                      <w:rFonts w:cs="Arial"/>
                      <w:i/>
                      <w:iCs/>
                      <w:position w:val="-1"/>
                      <w:lang w:val="en-US"/>
                    </w:rPr>
                  </w:rPrChange>
                </w:rPr>
                <w:delText>WLA and user selected safety contour are tested separately.</w:delText>
              </w:r>
            </w:del>
          </w:p>
          <w:p w14:paraId="31563DC7" w14:textId="39E56379" w:rsidR="006C7785" w:rsidRPr="0099359B" w:rsidDel="006E73FA" w:rsidRDefault="006C7785" w:rsidP="00380FCD">
            <w:pPr>
              <w:rPr>
                <w:del w:id="3621" w:author="jonathan pritchard" w:date="2025-01-23T13:39:00Z" w16du:dateUtc="2025-01-23T13:39:00Z"/>
                <w:rFonts w:cs="Arial"/>
                <w:i/>
                <w:iCs/>
                <w:strike/>
                <w:position w:val="-1"/>
                <w:lang w:val="en-US"/>
                <w:rPrChange w:id="3622" w:author="jonathan pritchard" w:date="2024-10-23T10:00:00Z" w16du:dateUtc="2024-10-23T09:00:00Z">
                  <w:rPr>
                    <w:del w:id="3623" w:author="jonathan pritchard" w:date="2025-01-23T13:39:00Z" w16du:dateUtc="2025-01-23T13:39:00Z"/>
                    <w:rFonts w:cs="Arial"/>
                    <w:i/>
                    <w:iCs/>
                    <w:position w:val="-1"/>
                    <w:lang w:val="en-US"/>
                  </w:rPr>
                </w:rPrChange>
              </w:rPr>
            </w:pPr>
          </w:p>
        </w:tc>
      </w:tr>
    </w:tbl>
    <w:p w14:paraId="3832BE09" w14:textId="3890286C" w:rsidR="006C7785" w:rsidRPr="0099359B" w:rsidDel="006E73FA" w:rsidRDefault="006C7785" w:rsidP="006C7785">
      <w:pPr>
        <w:spacing w:line="240" w:lineRule="auto"/>
        <w:rPr>
          <w:del w:id="3624" w:author="jonathan pritchard" w:date="2025-01-23T13:39:00Z" w16du:dateUtc="2025-01-23T13:39:00Z"/>
          <w:strike/>
          <w:rPrChange w:id="3625" w:author="jonathan pritchard" w:date="2024-10-23T10:00:00Z" w16du:dateUtc="2024-10-23T09:00:00Z">
            <w:rPr>
              <w:del w:id="3626" w:author="jonathan pritchard" w:date="2025-01-23T13:39:00Z" w16du:dateUtc="2025-01-23T13:39:00Z"/>
            </w:rPr>
          </w:rPrChange>
        </w:rPr>
      </w:pPr>
    </w:p>
    <w:p w14:paraId="0DB130A5" w14:textId="1CA34FE0" w:rsidR="006C7785" w:rsidRPr="0099359B" w:rsidDel="006E73FA" w:rsidRDefault="006C7785" w:rsidP="006C7785">
      <w:pPr>
        <w:spacing w:line="240" w:lineRule="auto"/>
        <w:rPr>
          <w:del w:id="3627" w:author="jonathan pritchard" w:date="2025-01-23T13:39:00Z" w16du:dateUtc="2025-01-23T13:39:00Z"/>
          <w:strike/>
          <w:color w:val="FF0000"/>
          <w:rPrChange w:id="3628" w:author="jonathan pritchard" w:date="2024-10-23T10:00:00Z" w16du:dateUtc="2024-10-23T09:00:00Z">
            <w:rPr>
              <w:del w:id="3629" w:author="jonathan pritchard" w:date="2025-01-23T13:39:00Z" w16du:dateUtc="2025-01-23T13:39:00Z"/>
              <w:color w:val="FF0000"/>
            </w:rPr>
          </w:rPrChange>
        </w:rPr>
      </w:pPr>
      <w:del w:id="3630" w:author="jonathan pritchard" w:date="2025-01-23T13:39:00Z" w16du:dateUtc="2025-01-23T13:39:00Z">
        <w:r w:rsidRPr="0099359B" w:rsidDel="006E73FA">
          <w:rPr>
            <w:b/>
            <w:strike/>
            <w:color w:val="FF0000"/>
            <w:rPrChange w:id="3631" w:author="jonathan pritchard" w:date="2024-10-23T10:00:00Z" w16du:dateUtc="2024-10-23T09:00:00Z">
              <w:rPr>
                <w:b/>
                <w:color w:val="FF0000"/>
              </w:rPr>
            </w:rPrChange>
          </w:rPr>
          <w:delText>IIC Comment:</w:delText>
        </w:r>
        <w:r w:rsidRPr="0099359B" w:rsidDel="006E73FA">
          <w:rPr>
            <w:strike/>
            <w:color w:val="FF0000"/>
            <w:rPrChange w:id="3632" w:author="jonathan pritchard" w:date="2024-10-23T10:00:00Z" w16du:dateUtc="2024-10-23T09:00:00Z">
              <w:rPr>
                <w:color w:val="FF0000"/>
              </w:rPr>
            </w:rPrChange>
          </w:rPr>
          <w:delText xml:space="preserve"> </w:delText>
        </w:r>
        <w:r w:rsidRPr="0099359B" w:rsidDel="006E73FA">
          <w:rPr>
            <w:i/>
            <w:strike/>
            <w:color w:val="FF0000"/>
            <w:rPrChange w:id="3633" w:author="jonathan pritchard" w:date="2024-10-23T10:00:00Z" w16du:dateUtc="2024-10-23T09:00:00Z">
              <w:rPr>
                <w:i/>
                <w:color w:val="FF0000"/>
              </w:rPr>
            </w:rPrChange>
          </w:rPr>
          <w:delText>Dataset</w:delText>
        </w:r>
        <w:r w:rsidRPr="0099359B" w:rsidDel="006E73FA">
          <w:rPr>
            <w:strike/>
            <w:color w:val="FF0000"/>
            <w:rPrChange w:id="3634" w:author="jonathan pritchard" w:date="2024-10-23T10:00:00Z" w16du:dateUtc="2024-10-23T09:00:00Z">
              <w:rPr>
                <w:color w:val="FF0000"/>
              </w:rPr>
            </w:rPrChange>
          </w:rPr>
          <w:delText xml:space="preserve"> not available</w:delText>
        </w:r>
      </w:del>
    </w:p>
    <w:p w14:paraId="61A3E775" w14:textId="77777777" w:rsidR="006C7785" w:rsidRDefault="006C7785" w:rsidP="006C7785">
      <w:pPr>
        <w:spacing w:line="240" w:lineRule="auto"/>
      </w:pPr>
    </w:p>
    <w:p w14:paraId="67F35236" w14:textId="77777777" w:rsidR="006C7785" w:rsidRPr="007B7669" w:rsidRDefault="006C7785" w:rsidP="006C7785">
      <w:pPr>
        <w:pStyle w:val="Heading1"/>
        <w:numPr>
          <w:ilvl w:val="1"/>
          <w:numId w:val="73"/>
        </w:numPr>
        <w:tabs>
          <w:tab w:val="left" w:pos="567"/>
        </w:tabs>
        <w:spacing w:after="120"/>
        <w:ind w:left="567" w:hanging="567"/>
        <w:rPr>
          <w:rFonts w:cs="Arial"/>
          <w:b w:val="0"/>
          <w:color w:val="000000" w:themeColor="text1"/>
        </w:rPr>
      </w:pPr>
      <w:bookmarkStart w:id="3635" w:name="_Toc189647869"/>
      <w:r w:rsidRPr="007B7669">
        <w:rPr>
          <w:rFonts w:cs="Arial"/>
          <w:color w:val="000000" w:themeColor="text1"/>
        </w:rPr>
        <w:t>Display Priorities</w:t>
      </w:r>
      <w:bookmarkEnd w:id="3635"/>
    </w:p>
    <w:p w14:paraId="7CA5D23B" w14:textId="77777777" w:rsidR="006C7785" w:rsidRPr="007313BA" w:rsidRDefault="006C7785" w:rsidP="006C7785">
      <w:pPr>
        <w:pStyle w:val="Heading1"/>
        <w:numPr>
          <w:ilvl w:val="2"/>
          <w:numId w:val="73"/>
        </w:numPr>
        <w:tabs>
          <w:tab w:val="left" w:pos="567"/>
        </w:tabs>
        <w:spacing w:after="120"/>
        <w:ind w:left="567" w:hanging="567"/>
        <w:rPr>
          <w:ins w:id="3636" w:author="jonathan pritchard" w:date="2025-01-23T13:39:00Z" w16du:dateUtc="2025-01-23T13:39:00Z"/>
          <w:rFonts w:cs="Arial"/>
          <w:color w:val="000000" w:themeColor="text1"/>
        </w:rPr>
      </w:pPr>
      <w:bookmarkStart w:id="3637" w:name="_Toc189647870"/>
      <w:r w:rsidRPr="007313BA">
        <w:rPr>
          <w:rFonts w:cs="Arial"/>
          <w:color w:val="000000" w:themeColor="text1"/>
        </w:rPr>
        <w:t>Same priority</w:t>
      </w:r>
      <w:bookmarkEnd w:id="3637"/>
    </w:p>
    <w:p w14:paraId="3DDA4016" w14:textId="77777777" w:rsidR="006E73FA" w:rsidRDefault="006E73FA" w:rsidP="006E73FA">
      <w:pPr>
        <w:rPr>
          <w:ins w:id="3638" w:author="jonathan pritchard" w:date="2025-01-23T13:39:00Z" w16du:dateUtc="2025-01-23T13:39:00Z"/>
        </w:rPr>
      </w:pPr>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980629" w:rsidRPr="00340B0D" w14:paraId="4C85D488" w14:textId="77777777" w:rsidTr="00541D1A">
        <w:trPr>
          <w:trHeight w:val="416"/>
          <w:ins w:id="3639" w:author="jonathan pritchard" w:date="2025-01-23T13:42:00Z"/>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7D6DBAAC" w14:textId="77777777" w:rsidR="00980629" w:rsidRPr="00340B0D" w:rsidRDefault="00980629" w:rsidP="00541D1A">
            <w:pPr>
              <w:jc w:val="center"/>
              <w:rPr>
                <w:ins w:id="3640" w:author="jonathan pritchard" w:date="2025-01-23T13:42:00Z" w16du:dateUtc="2025-01-23T13:42:00Z"/>
                <w:rFonts w:cs="Arial"/>
                <w:b/>
                <w:bCs/>
                <w:sz w:val="18"/>
                <w:szCs w:val="18"/>
              </w:rPr>
            </w:pPr>
            <w:ins w:id="3641" w:author="jonathan pritchard" w:date="2025-01-23T13:42:00Z" w16du:dateUtc="2025-01-23T13:42:00Z">
              <w:r w:rsidRPr="00340B0D">
                <w:rPr>
                  <w:rFonts w:cs="Arial"/>
                  <w:b/>
                  <w:bCs/>
                  <w:sz w:val="18"/>
                  <w:szCs w:val="18"/>
                </w:rPr>
                <w:t>Test Reference</w:t>
              </w:r>
            </w:ins>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759F51DE" w14:textId="0577D765" w:rsidR="00980629" w:rsidRPr="00C87169" w:rsidRDefault="003D21E9" w:rsidP="00541D1A">
            <w:pPr>
              <w:jc w:val="center"/>
              <w:rPr>
                <w:ins w:id="3642" w:author="jonathan pritchard" w:date="2025-01-23T13:42:00Z" w16du:dateUtc="2025-01-23T13:42:00Z"/>
                <w:rFonts w:cs="Arial"/>
                <w:bCs/>
              </w:rPr>
            </w:pPr>
            <w:proofErr w:type="spellStart"/>
            <w:r w:rsidRPr="00D54338">
              <w:rPr>
                <w:rFonts w:cs="Arial"/>
              </w:rPr>
              <w:t>SamePriority</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7C149560" w14:textId="77777777" w:rsidR="00980629" w:rsidRPr="00340B0D" w:rsidRDefault="00980629" w:rsidP="00541D1A">
            <w:pPr>
              <w:jc w:val="center"/>
              <w:rPr>
                <w:ins w:id="3643" w:author="jonathan pritchard" w:date="2025-01-23T13:42:00Z" w16du:dateUtc="2025-01-23T13:42:00Z"/>
                <w:rFonts w:cs="Arial"/>
                <w:b/>
                <w:bCs/>
                <w:sz w:val="18"/>
                <w:szCs w:val="18"/>
              </w:rPr>
            </w:pPr>
            <w:ins w:id="3644" w:author="jonathan pritchard" w:date="2025-01-23T13:42:00Z" w16du:dateUtc="2025-01-23T13:42: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3CB37B16" w14:textId="69D2D656" w:rsidR="00980629" w:rsidRPr="003D21E9" w:rsidRDefault="00547B35" w:rsidP="003D21E9">
            <w:pPr>
              <w:spacing w:line="240" w:lineRule="auto"/>
              <w:rPr>
                <w:ins w:id="3645" w:author="jonathan pritchard" w:date="2025-01-23T13:42:00Z" w16du:dateUtc="2025-01-23T13:42:00Z"/>
                <w:rFonts w:cs="Arial"/>
                <w:color w:val="000000"/>
              </w:rPr>
            </w:pPr>
            <w:r>
              <w:rPr>
                <w:rFonts w:cs="Arial"/>
                <w:color w:val="000000"/>
              </w:rPr>
              <w:t>S-101PC</w:t>
            </w:r>
          </w:p>
        </w:tc>
      </w:tr>
      <w:tr w:rsidR="00980629" w:rsidRPr="00340B0D" w14:paraId="73DB418C" w14:textId="77777777" w:rsidTr="00541D1A">
        <w:trPr>
          <w:ins w:id="3646" w:author="jonathan pritchard" w:date="2025-01-23T13:42: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5374191" w14:textId="77777777" w:rsidR="00980629" w:rsidRPr="00340B0D" w:rsidRDefault="00980629" w:rsidP="00541D1A">
            <w:pPr>
              <w:rPr>
                <w:ins w:id="3647" w:author="jonathan pritchard" w:date="2025-01-23T13:42:00Z" w16du:dateUtc="2025-01-23T13:42:00Z"/>
                <w:rFonts w:cs="Arial"/>
                <w:b/>
                <w:bCs/>
                <w:sz w:val="18"/>
                <w:szCs w:val="18"/>
              </w:rPr>
            </w:pPr>
            <w:ins w:id="3648" w:author="jonathan pritchard" w:date="2025-01-23T13:42:00Z" w16du:dateUtc="2025-01-23T13:42:00Z">
              <w:r w:rsidRPr="00340B0D">
                <w:rPr>
                  <w:rFonts w:cs="Arial"/>
                  <w:b/>
                  <w:bCs/>
                  <w:sz w:val="18"/>
                  <w:szCs w:val="18"/>
                </w:rPr>
                <w:t>Test Description</w:t>
              </w:r>
            </w:ins>
          </w:p>
        </w:tc>
      </w:tr>
      <w:tr w:rsidR="00980629" w:rsidRPr="00340B0D" w14:paraId="19BB5E93" w14:textId="77777777" w:rsidTr="00541D1A">
        <w:trPr>
          <w:ins w:id="3649" w:author="jonathan pritchard" w:date="2025-01-23T13:42: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3D6E8AF3" w14:textId="77777777" w:rsidR="00980629" w:rsidRPr="009C22F4" w:rsidRDefault="00980629" w:rsidP="00541D1A">
            <w:pPr>
              <w:rPr>
                <w:ins w:id="3650" w:author="jonathan pritchard" w:date="2025-01-23T13:42:00Z" w16du:dateUtc="2025-01-23T13:42:00Z"/>
                <w:rFonts w:cs="Arial"/>
                <w:i/>
              </w:rPr>
            </w:pPr>
          </w:p>
          <w:p w14:paraId="05A26C97" w14:textId="77777777" w:rsidR="00980629" w:rsidRDefault="003D21E9" w:rsidP="00541D1A">
            <w:pPr>
              <w:rPr>
                <w:rFonts w:cs="Arial"/>
                <w:i/>
              </w:rPr>
            </w:pPr>
            <w:r w:rsidRPr="003D21E9">
              <w:rPr>
                <w:rFonts w:cs="Arial"/>
                <w:i/>
              </w:rPr>
              <w:t>Same priority and different geometry</w:t>
            </w:r>
          </w:p>
          <w:p w14:paraId="54D5661E" w14:textId="15B0EFD2" w:rsidR="003D21E9" w:rsidRPr="009C22F4" w:rsidRDefault="003D21E9" w:rsidP="00541D1A">
            <w:pPr>
              <w:rPr>
                <w:ins w:id="3651" w:author="jonathan pritchard" w:date="2025-01-23T13:42:00Z" w16du:dateUtc="2025-01-23T13:42:00Z"/>
                <w:rFonts w:cs="Arial"/>
                <w:i/>
              </w:rPr>
            </w:pPr>
          </w:p>
        </w:tc>
      </w:tr>
      <w:tr w:rsidR="00980629" w:rsidRPr="00340B0D" w14:paraId="48D9AA30" w14:textId="77777777" w:rsidTr="00541D1A">
        <w:trPr>
          <w:ins w:id="3652" w:author="jonathan pritchard" w:date="2025-01-23T13:42: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427E06E" w14:textId="77777777" w:rsidR="00980629" w:rsidRPr="00340B0D" w:rsidRDefault="00980629" w:rsidP="00541D1A">
            <w:pPr>
              <w:jc w:val="center"/>
              <w:rPr>
                <w:ins w:id="3653" w:author="jonathan pritchard" w:date="2025-01-23T13:42:00Z" w16du:dateUtc="2025-01-23T13:42:00Z"/>
                <w:rFonts w:cs="Arial"/>
                <w:b/>
                <w:bCs/>
                <w:sz w:val="18"/>
                <w:szCs w:val="18"/>
              </w:rPr>
            </w:pPr>
            <w:ins w:id="3654" w:author="jonathan pritchard" w:date="2025-01-23T13:42:00Z" w16du:dateUtc="2025-01-23T13:42:00Z">
              <w:r w:rsidRPr="00340B0D">
                <w:rPr>
                  <w:rFonts w:cs="Arial"/>
                  <w:b/>
                  <w:bCs/>
                  <w:sz w:val="18"/>
                  <w:szCs w:val="18"/>
                </w:rPr>
                <w:t>Loaded Data</w:t>
              </w:r>
            </w:ins>
          </w:p>
        </w:tc>
      </w:tr>
      <w:tr w:rsidR="00980629" w:rsidRPr="00340B0D" w14:paraId="4D38612D" w14:textId="77777777" w:rsidTr="00541D1A">
        <w:trPr>
          <w:ins w:id="3655" w:author="jonathan pritchard" w:date="2025-01-23T13:42:00Z"/>
        </w:trPr>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162BF30" w14:textId="77777777" w:rsidR="00980629" w:rsidRPr="00340B0D" w:rsidRDefault="00980629" w:rsidP="00541D1A">
            <w:pPr>
              <w:jc w:val="center"/>
              <w:rPr>
                <w:ins w:id="3656" w:author="jonathan pritchard" w:date="2025-01-23T13:42:00Z" w16du:dateUtc="2025-01-23T13:42:00Z"/>
                <w:rFonts w:cs="Arial"/>
                <w:b/>
                <w:bCs/>
                <w:sz w:val="18"/>
                <w:szCs w:val="18"/>
              </w:rPr>
            </w:pPr>
            <w:ins w:id="3657" w:author="jonathan pritchard" w:date="2025-01-23T13:42:00Z" w16du:dateUtc="2025-01-23T13:42: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44D86C8" w14:textId="77777777" w:rsidR="00980629" w:rsidRPr="00340B0D" w:rsidRDefault="00980629" w:rsidP="00541D1A">
            <w:pPr>
              <w:jc w:val="center"/>
              <w:rPr>
                <w:ins w:id="3658" w:author="jonathan pritchard" w:date="2025-01-23T13:42:00Z" w16du:dateUtc="2025-01-23T13:42:00Z"/>
                <w:rFonts w:cs="Arial"/>
                <w:b/>
                <w:bCs/>
                <w:sz w:val="18"/>
                <w:szCs w:val="18"/>
              </w:rPr>
            </w:pPr>
          </w:p>
        </w:tc>
      </w:tr>
      <w:tr w:rsidR="00980629" w:rsidRPr="00340B0D" w14:paraId="76BD0152" w14:textId="77777777" w:rsidTr="00541D1A">
        <w:trPr>
          <w:ins w:id="3659" w:author="jonathan pritchard" w:date="2025-01-23T13:42:00Z"/>
        </w:trPr>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06F4CFDF" w14:textId="77777777" w:rsidR="00980629" w:rsidRPr="00340B0D" w:rsidRDefault="00980629" w:rsidP="00541D1A">
            <w:pPr>
              <w:rPr>
                <w:ins w:id="3660" w:author="jonathan pritchard" w:date="2025-01-23T13:42:00Z" w16du:dateUtc="2025-01-23T13:42: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78D74D4A" w14:textId="77777777" w:rsidR="00980629" w:rsidRPr="00340B0D" w:rsidRDefault="00980629" w:rsidP="00541D1A">
            <w:pPr>
              <w:rPr>
                <w:ins w:id="3661" w:author="jonathan pritchard" w:date="2025-01-23T13:42:00Z" w16du:dateUtc="2025-01-23T13:42:00Z"/>
                <w:rFonts w:cs="Arial"/>
                <w:sz w:val="18"/>
                <w:szCs w:val="18"/>
              </w:rPr>
            </w:pPr>
          </w:p>
        </w:tc>
      </w:tr>
      <w:tr w:rsidR="00980629" w:rsidRPr="00340B0D" w14:paraId="7967B7BC" w14:textId="77777777" w:rsidTr="00541D1A">
        <w:trPr>
          <w:ins w:id="3662" w:author="jonathan pritchard" w:date="2025-01-23T13:42:00Z"/>
        </w:trPr>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4BE8A74A" w14:textId="77777777" w:rsidR="00980629" w:rsidRPr="00340B0D" w:rsidRDefault="00980629" w:rsidP="00541D1A">
            <w:pPr>
              <w:rPr>
                <w:ins w:id="3663" w:author="jonathan pritchard" w:date="2025-01-23T13:42:00Z" w16du:dateUtc="2025-01-23T13:42: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3766AF81" w14:textId="77777777" w:rsidR="00980629" w:rsidRPr="00340B0D" w:rsidRDefault="00980629" w:rsidP="00541D1A">
            <w:pPr>
              <w:rPr>
                <w:ins w:id="3664" w:author="jonathan pritchard" w:date="2025-01-23T13:42:00Z" w16du:dateUtc="2025-01-23T13:42:00Z"/>
                <w:rFonts w:cs="Arial"/>
                <w:sz w:val="18"/>
                <w:szCs w:val="18"/>
              </w:rPr>
            </w:pPr>
          </w:p>
        </w:tc>
      </w:tr>
      <w:tr w:rsidR="00980629" w:rsidRPr="00340B0D" w14:paraId="2541D905" w14:textId="77777777" w:rsidTr="00541D1A">
        <w:trPr>
          <w:ins w:id="3665" w:author="jonathan pritchard" w:date="2025-01-23T13:42:00Z"/>
        </w:trPr>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B009944" w14:textId="77777777" w:rsidR="00980629" w:rsidRPr="00340B0D" w:rsidRDefault="00980629" w:rsidP="00541D1A">
            <w:pPr>
              <w:jc w:val="center"/>
              <w:rPr>
                <w:ins w:id="3666" w:author="jonathan pritchard" w:date="2025-01-23T13:42:00Z" w16du:dateUtc="2025-01-23T13:42:00Z"/>
                <w:rFonts w:cs="Arial"/>
                <w:b/>
                <w:bCs/>
                <w:sz w:val="18"/>
                <w:szCs w:val="18"/>
              </w:rPr>
            </w:pPr>
            <w:ins w:id="3667" w:author="jonathan pritchard" w:date="2025-01-23T13:42:00Z" w16du:dateUtc="2025-01-23T13:42: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10483D3" w14:textId="77777777" w:rsidR="00980629" w:rsidRPr="00340B0D" w:rsidRDefault="00980629" w:rsidP="00541D1A">
            <w:pPr>
              <w:jc w:val="center"/>
              <w:rPr>
                <w:ins w:id="3668" w:author="jonathan pritchard" w:date="2025-01-23T13:42:00Z" w16du:dateUtc="2025-01-23T13:42:00Z"/>
                <w:rFonts w:cs="Arial"/>
                <w:b/>
                <w:bCs/>
                <w:sz w:val="18"/>
                <w:szCs w:val="18"/>
              </w:rPr>
            </w:pPr>
            <w:ins w:id="3669" w:author="jonathan pritchard" w:date="2025-01-23T13:42:00Z" w16du:dateUtc="2025-01-23T13:42:00Z">
              <w:r w:rsidRPr="00340B0D">
                <w:rPr>
                  <w:rFonts w:cs="Arial"/>
                  <w:b/>
                  <w:bCs/>
                  <w:sz w:val="18"/>
                  <w:szCs w:val="18"/>
                </w:rPr>
                <w:t>Independent Mariner’s Selections</w:t>
              </w:r>
              <w:r>
                <w:rPr>
                  <w:rFonts w:cs="Arial"/>
                  <w:b/>
                  <w:bCs/>
                  <w:sz w:val="18"/>
                  <w:szCs w:val="18"/>
                </w:rPr>
                <w:t xml:space="preserve"> (default=On)</w:t>
              </w:r>
            </w:ins>
          </w:p>
        </w:tc>
      </w:tr>
      <w:tr w:rsidR="00980629" w:rsidRPr="00340B0D" w14:paraId="6AB21796" w14:textId="77777777" w:rsidTr="00541D1A">
        <w:trPr>
          <w:ins w:id="3670" w:author="jonathan pritchard" w:date="2025-01-23T13:42:00Z"/>
        </w:trPr>
        <w:customXmlInsRangeStart w:id="3671" w:author="jonathan pritchard" w:date="2025-01-23T13:42:00Z"/>
        <w:sdt>
          <w:sdtPr>
            <w:rPr>
              <w:rFonts w:cs="Arial"/>
              <w:sz w:val="18"/>
              <w:szCs w:val="18"/>
            </w:rPr>
            <w:alias w:val="Diplay Category"/>
            <w:tag w:val="Diplay Categor"/>
            <w:id w:val="-464962053"/>
            <w:placeholder>
              <w:docPart w:val="C292013F94FA4B67BDDF44B298BB42FF"/>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3671"/>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6A2F6477" w14:textId="77777777" w:rsidR="00980629" w:rsidRPr="00340B0D" w:rsidRDefault="00980629" w:rsidP="00541D1A">
                <w:pPr>
                  <w:rPr>
                    <w:ins w:id="3672" w:author="jonathan pritchard" w:date="2025-01-23T13:42:00Z" w16du:dateUtc="2025-01-23T13:42:00Z"/>
                    <w:rFonts w:cs="Arial"/>
                    <w:sz w:val="18"/>
                    <w:szCs w:val="18"/>
                  </w:rPr>
                </w:pPr>
                <w:ins w:id="3673" w:author="jonathan pritchard" w:date="2025-01-23T13:42:00Z" w16du:dateUtc="2025-01-23T13:42:00Z">
                  <w:r>
                    <w:rPr>
                      <w:rFonts w:cs="Arial"/>
                      <w:sz w:val="18"/>
                      <w:szCs w:val="18"/>
                    </w:rPr>
                    <w:t>Other</w:t>
                  </w:r>
                </w:ins>
              </w:p>
            </w:tc>
            <w:customXmlInsRangeStart w:id="3674" w:author="jonathan pritchard" w:date="2025-01-23T13:42:00Z"/>
          </w:sdtContent>
        </w:sdt>
        <w:customXmlInsRangeEnd w:id="3674"/>
        <w:tc>
          <w:tcPr>
            <w:tcW w:w="3871" w:type="dxa"/>
            <w:gridSpan w:val="5"/>
            <w:tcBorders>
              <w:left w:val="single" w:sz="12" w:space="0" w:color="auto"/>
              <w:bottom w:val="single" w:sz="4" w:space="0" w:color="auto"/>
              <w:right w:val="single" w:sz="4" w:space="0" w:color="auto"/>
            </w:tcBorders>
            <w:shd w:val="clear" w:color="auto" w:fill="auto"/>
          </w:tcPr>
          <w:p w14:paraId="372E11CB" w14:textId="77777777" w:rsidR="00980629" w:rsidRPr="00340B0D" w:rsidRDefault="00980629" w:rsidP="00541D1A">
            <w:pPr>
              <w:rPr>
                <w:ins w:id="3675" w:author="jonathan pritchard" w:date="2025-01-23T13:42:00Z" w16du:dateUtc="2025-01-23T13:42:00Z"/>
                <w:rFonts w:cs="Arial"/>
                <w:sz w:val="18"/>
                <w:szCs w:val="18"/>
              </w:rPr>
            </w:pPr>
            <w:ins w:id="3676" w:author="jonathan pritchard" w:date="2025-01-23T13:42:00Z" w16du:dateUtc="2025-01-23T13:42: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7D6D71C2" w14:textId="77777777" w:rsidR="00980629" w:rsidRPr="00340B0D" w:rsidRDefault="00980629" w:rsidP="00541D1A">
            <w:pPr>
              <w:jc w:val="center"/>
              <w:rPr>
                <w:ins w:id="3677" w:author="jonathan pritchard" w:date="2025-01-23T13:42:00Z" w16du:dateUtc="2025-01-23T13:42:00Z"/>
                <w:rFonts w:cs="Arial"/>
                <w:sz w:val="18"/>
                <w:szCs w:val="18"/>
              </w:rPr>
            </w:pPr>
          </w:p>
        </w:tc>
      </w:tr>
      <w:tr w:rsidR="00980629" w:rsidRPr="00340B0D" w14:paraId="3AB0A21B" w14:textId="77777777" w:rsidTr="00541D1A">
        <w:trPr>
          <w:ins w:id="3678" w:author="jonathan pritchard" w:date="2025-01-23T13:42:00Z"/>
        </w:trPr>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4D3FB5ED" w14:textId="77777777" w:rsidR="00980629" w:rsidRPr="00340B0D" w:rsidRDefault="00980629" w:rsidP="00541D1A">
            <w:pPr>
              <w:jc w:val="center"/>
              <w:rPr>
                <w:ins w:id="3679" w:author="jonathan pritchard" w:date="2025-01-23T13:42:00Z" w16du:dateUtc="2025-01-23T13:42:00Z"/>
                <w:rFonts w:cs="Arial"/>
                <w:b/>
                <w:bCs/>
                <w:sz w:val="18"/>
                <w:szCs w:val="18"/>
              </w:rPr>
            </w:pPr>
            <w:ins w:id="3680" w:author="jonathan pritchard" w:date="2025-01-23T13:42:00Z" w16du:dateUtc="2025-01-23T13:42: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2033162C" w14:textId="77777777" w:rsidR="00980629" w:rsidRPr="00340B0D" w:rsidRDefault="00980629" w:rsidP="00541D1A">
            <w:pPr>
              <w:rPr>
                <w:ins w:id="3681" w:author="jonathan pritchard" w:date="2025-01-23T13:42:00Z" w16du:dateUtc="2025-01-23T13:42:00Z"/>
                <w:rFonts w:cs="Arial"/>
                <w:sz w:val="18"/>
                <w:szCs w:val="18"/>
              </w:rPr>
            </w:pPr>
            <w:ins w:id="3682" w:author="jonathan pritchard" w:date="2025-01-23T13:42:00Z" w16du:dateUtc="2025-01-23T13:42: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62E65DFD" w14:textId="77777777" w:rsidR="00980629" w:rsidRPr="00340B0D" w:rsidRDefault="00980629" w:rsidP="00541D1A">
            <w:pPr>
              <w:jc w:val="center"/>
              <w:rPr>
                <w:ins w:id="3683" w:author="jonathan pritchard" w:date="2025-01-23T13:42:00Z" w16du:dateUtc="2025-01-23T13:42:00Z"/>
                <w:rFonts w:cs="Arial"/>
                <w:sz w:val="18"/>
                <w:szCs w:val="18"/>
              </w:rPr>
            </w:pPr>
          </w:p>
        </w:tc>
      </w:tr>
      <w:tr w:rsidR="00980629" w:rsidRPr="00340B0D" w14:paraId="5E83BF17" w14:textId="77777777" w:rsidTr="00541D1A">
        <w:trPr>
          <w:ins w:id="3684"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547AE91" w14:textId="77777777" w:rsidR="00980629" w:rsidRPr="00340B0D" w:rsidRDefault="00980629" w:rsidP="00541D1A">
            <w:pPr>
              <w:rPr>
                <w:ins w:id="3685" w:author="jonathan pritchard" w:date="2025-01-23T13:42:00Z" w16du:dateUtc="2025-01-23T13:42:00Z"/>
                <w:rFonts w:cs="Arial"/>
                <w:sz w:val="18"/>
                <w:szCs w:val="18"/>
              </w:rPr>
            </w:pPr>
            <w:ins w:id="3686" w:author="jonathan pritchard" w:date="2025-01-23T13:42:00Z" w16du:dateUtc="2025-01-23T13:42: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A00B276" w14:textId="77777777" w:rsidR="00980629" w:rsidRPr="00340B0D" w:rsidRDefault="00980629" w:rsidP="00541D1A">
            <w:pPr>
              <w:rPr>
                <w:ins w:id="3687" w:author="jonathan pritchard" w:date="2025-01-23T13:42:00Z" w16du:dateUtc="2025-01-23T13:42:00Z"/>
                <w:rFonts w:cs="Arial"/>
                <w:sz w:val="18"/>
                <w:szCs w:val="18"/>
              </w:rPr>
            </w:pPr>
          </w:p>
        </w:tc>
        <w:tc>
          <w:tcPr>
            <w:tcW w:w="3871" w:type="dxa"/>
            <w:gridSpan w:val="5"/>
            <w:tcBorders>
              <w:left w:val="single" w:sz="12" w:space="0" w:color="auto"/>
            </w:tcBorders>
          </w:tcPr>
          <w:p w14:paraId="17CB4524" w14:textId="77777777" w:rsidR="00980629" w:rsidRPr="00340B0D" w:rsidRDefault="00980629" w:rsidP="00541D1A">
            <w:pPr>
              <w:rPr>
                <w:ins w:id="3688" w:author="jonathan pritchard" w:date="2025-01-23T13:42:00Z" w16du:dateUtc="2025-01-23T13:42:00Z"/>
                <w:rFonts w:cs="Arial"/>
                <w:sz w:val="18"/>
                <w:szCs w:val="18"/>
              </w:rPr>
            </w:pPr>
            <w:ins w:id="3689" w:author="jonathan pritchard" w:date="2025-01-23T13:42:00Z" w16du:dateUtc="2025-01-23T13:42:00Z">
              <w:r w:rsidRPr="00340B0D">
                <w:rPr>
                  <w:rFonts w:cs="Arial"/>
                  <w:sz w:val="18"/>
                  <w:szCs w:val="18"/>
                </w:rPr>
                <w:t>Highlight date dependent</w:t>
              </w:r>
            </w:ins>
          </w:p>
        </w:tc>
        <w:tc>
          <w:tcPr>
            <w:tcW w:w="672" w:type="dxa"/>
            <w:tcBorders>
              <w:right w:val="single" w:sz="12" w:space="0" w:color="auto"/>
            </w:tcBorders>
          </w:tcPr>
          <w:p w14:paraId="6C283B9C" w14:textId="77777777" w:rsidR="00980629" w:rsidRPr="00340B0D" w:rsidRDefault="00980629" w:rsidP="00541D1A">
            <w:pPr>
              <w:jc w:val="center"/>
              <w:rPr>
                <w:ins w:id="3690" w:author="jonathan pritchard" w:date="2025-01-23T13:42:00Z" w16du:dateUtc="2025-01-23T13:42:00Z"/>
                <w:rFonts w:cs="Arial"/>
                <w:sz w:val="18"/>
                <w:szCs w:val="18"/>
              </w:rPr>
            </w:pPr>
          </w:p>
        </w:tc>
      </w:tr>
      <w:tr w:rsidR="00980629" w:rsidRPr="00340B0D" w14:paraId="5DFF077C" w14:textId="77777777" w:rsidTr="00541D1A">
        <w:trPr>
          <w:ins w:id="3691"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F46B316" w14:textId="77777777" w:rsidR="00980629" w:rsidRPr="00340B0D" w:rsidRDefault="00980629" w:rsidP="00541D1A">
            <w:pPr>
              <w:rPr>
                <w:ins w:id="3692" w:author="jonathan pritchard" w:date="2025-01-23T13:42:00Z" w16du:dateUtc="2025-01-23T13:42:00Z"/>
                <w:rFonts w:cs="Arial"/>
                <w:sz w:val="18"/>
                <w:szCs w:val="18"/>
              </w:rPr>
            </w:pPr>
            <w:ins w:id="3693" w:author="jonathan pritchard" w:date="2025-01-23T13:42:00Z" w16du:dateUtc="2025-01-23T13:42: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6515C1C" w14:textId="77777777" w:rsidR="00980629" w:rsidRPr="00340B0D" w:rsidRDefault="00980629" w:rsidP="00541D1A">
            <w:pPr>
              <w:rPr>
                <w:ins w:id="3694" w:author="jonathan pritchard" w:date="2025-01-23T13:42:00Z" w16du:dateUtc="2025-01-23T13:42:00Z"/>
                <w:rFonts w:cs="Arial"/>
                <w:sz w:val="18"/>
                <w:szCs w:val="18"/>
              </w:rPr>
            </w:pPr>
          </w:p>
        </w:tc>
        <w:tc>
          <w:tcPr>
            <w:tcW w:w="3871" w:type="dxa"/>
            <w:gridSpan w:val="5"/>
            <w:tcBorders>
              <w:left w:val="single" w:sz="12" w:space="0" w:color="auto"/>
            </w:tcBorders>
          </w:tcPr>
          <w:p w14:paraId="0A478799" w14:textId="77777777" w:rsidR="00980629" w:rsidRPr="00340B0D" w:rsidRDefault="00980629" w:rsidP="00541D1A">
            <w:pPr>
              <w:rPr>
                <w:ins w:id="3695" w:author="jonathan pritchard" w:date="2025-01-23T13:42:00Z" w16du:dateUtc="2025-01-23T13:42:00Z"/>
                <w:rFonts w:cs="Arial"/>
                <w:sz w:val="18"/>
                <w:szCs w:val="18"/>
              </w:rPr>
            </w:pPr>
            <w:ins w:id="3696" w:author="jonathan pritchard" w:date="2025-01-23T13:42:00Z" w16du:dateUtc="2025-01-23T13:42:00Z">
              <w:r w:rsidRPr="00340B0D">
                <w:rPr>
                  <w:rFonts w:cs="Arial"/>
                  <w:sz w:val="18"/>
                  <w:szCs w:val="18"/>
                </w:rPr>
                <w:t>Highlight document</w:t>
              </w:r>
            </w:ins>
          </w:p>
        </w:tc>
        <w:tc>
          <w:tcPr>
            <w:tcW w:w="672" w:type="dxa"/>
            <w:tcBorders>
              <w:right w:val="single" w:sz="12" w:space="0" w:color="auto"/>
            </w:tcBorders>
          </w:tcPr>
          <w:p w14:paraId="7529C1DC" w14:textId="77777777" w:rsidR="00980629" w:rsidRPr="00340B0D" w:rsidRDefault="00980629" w:rsidP="00541D1A">
            <w:pPr>
              <w:jc w:val="center"/>
              <w:rPr>
                <w:ins w:id="3697" w:author="jonathan pritchard" w:date="2025-01-23T13:42:00Z" w16du:dateUtc="2025-01-23T13:42:00Z"/>
                <w:rFonts w:cs="Arial"/>
                <w:sz w:val="18"/>
                <w:szCs w:val="18"/>
              </w:rPr>
            </w:pPr>
          </w:p>
        </w:tc>
      </w:tr>
      <w:tr w:rsidR="00980629" w:rsidRPr="00340B0D" w14:paraId="3FB629F9" w14:textId="77777777" w:rsidTr="00541D1A">
        <w:trPr>
          <w:ins w:id="3698"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BCF15E9" w14:textId="77777777" w:rsidR="00980629" w:rsidRPr="00340B0D" w:rsidRDefault="00980629" w:rsidP="00541D1A">
            <w:pPr>
              <w:rPr>
                <w:ins w:id="3699" w:author="jonathan pritchard" w:date="2025-01-23T13:42:00Z" w16du:dateUtc="2025-01-23T13:42:00Z"/>
                <w:rFonts w:cs="Arial"/>
                <w:sz w:val="18"/>
                <w:szCs w:val="18"/>
              </w:rPr>
            </w:pPr>
            <w:ins w:id="3700" w:author="jonathan pritchard" w:date="2025-01-23T13:42:00Z" w16du:dateUtc="2025-01-23T13:42: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2885AC4" w14:textId="77777777" w:rsidR="00980629" w:rsidRPr="00340B0D" w:rsidRDefault="00980629" w:rsidP="00541D1A">
            <w:pPr>
              <w:rPr>
                <w:ins w:id="3701" w:author="jonathan pritchard" w:date="2025-01-23T13:42:00Z" w16du:dateUtc="2025-01-23T13:42:00Z"/>
                <w:rFonts w:cs="Arial"/>
                <w:sz w:val="18"/>
                <w:szCs w:val="18"/>
              </w:rPr>
            </w:pPr>
          </w:p>
        </w:tc>
        <w:tc>
          <w:tcPr>
            <w:tcW w:w="3871" w:type="dxa"/>
            <w:gridSpan w:val="5"/>
            <w:tcBorders>
              <w:left w:val="single" w:sz="12" w:space="0" w:color="auto"/>
            </w:tcBorders>
          </w:tcPr>
          <w:p w14:paraId="740F0A36" w14:textId="77777777" w:rsidR="00980629" w:rsidRPr="00340B0D" w:rsidRDefault="00980629" w:rsidP="00541D1A">
            <w:pPr>
              <w:rPr>
                <w:ins w:id="3702" w:author="jonathan pritchard" w:date="2025-01-23T13:42:00Z" w16du:dateUtc="2025-01-23T13:42:00Z"/>
                <w:rFonts w:cs="Arial"/>
                <w:b/>
                <w:bCs/>
                <w:sz w:val="18"/>
                <w:szCs w:val="18"/>
              </w:rPr>
            </w:pPr>
            <w:ins w:id="3703" w:author="jonathan pritchard" w:date="2025-01-23T13:42:00Z" w16du:dateUtc="2025-01-23T13:42:00Z">
              <w:r w:rsidRPr="00340B0D">
                <w:rPr>
                  <w:rFonts w:cs="Arial"/>
                  <w:sz w:val="18"/>
                  <w:szCs w:val="18"/>
                </w:rPr>
                <w:t>Highlight info</w:t>
              </w:r>
            </w:ins>
          </w:p>
        </w:tc>
        <w:tc>
          <w:tcPr>
            <w:tcW w:w="672" w:type="dxa"/>
            <w:tcBorders>
              <w:right w:val="single" w:sz="12" w:space="0" w:color="auto"/>
            </w:tcBorders>
          </w:tcPr>
          <w:p w14:paraId="0007A0F3" w14:textId="77777777" w:rsidR="00980629" w:rsidRPr="00340B0D" w:rsidRDefault="00980629" w:rsidP="00541D1A">
            <w:pPr>
              <w:jc w:val="center"/>
              <w:rPr>
                <w:ins w:id="3704" w:author="jonathan pritchard" w:date="2025-01-23T13:42:00Z" w16du:dateUtc="2025-01-23T13:42:00Z"/>
                <w:rFonts w:cs="Arial"/>
                <w:sz w:val="18"/>
                <w:szCs w:val="18"/>
              </w:rPr>
            </w:pPr>
          </w:p>
        </w:tc>
      </w:tr>
      <w:tr w:rsidR="00980629" w:rsidRPr="00340B0D" w14:paraId="5766E249" w14:textId="77777777" w:rsidTr="00541D1A">
        <w:trPr>
          <w:ins w:id="3705"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A7508EE" w14:textId="77777777" w:rsidR="00980629" w:rsidRPr="00340B0D" w:rsidRDefault="00980629" w:rsidP="00541D1A">
            <w:pPr>
              <w:rPr>
                <w:ins w:id="3706" w:author="jonathan pritchard" w:date="2025-01-23T13:42:00Z" w16du:dateUtc="2025-01-23T13:42:00Z"/>
                <w:rFonts w:cs="Arial"/>
                <w:sz w:val="18"/>
                <w:szCs w:val="18"/>
              </w:rPr>
            </w:pPr>
            <w:ins w:id="3707" w:author="jonathan pritchard" w:date="2025-01-23T13:42:00Z" w16du:dateUtc="2025-01-23T13:42: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6E460EA" w14:textId="77777777" w:rsidR="00980629" w:rsidRPr="00340B0D" w:rsidRDefault="00980629" w:rsidP="00541D1A">
            <w:pPr>
              <w:rPr>
                <w:ins w:id="3708" w:author="jonathan pritchard" w:date="2025-01-23T13:42:00Z" w16du:dateUtc="2025-01-23T13:42:00Z"/>
                <w:rFonts w:cs="Arial"/>
                <w:sz w:val="18"/>
                <w:szCs w:val="18"/>
              </w:rPr>
            </w:pPr>
          </w:p>
        </w:tc>
        <w:tc>
          <w:tcPr>
            <w:tcW w:w="3871" w:type="dxa"/>
            <w:gridSpan w:val="5"/>
            <w:tcBorders>
              <w:left w:val="single" w:sz="12" w:space="0" w:color="auto"/>
            </w:tcBorders>
          </w:tcPr>
          <w:p w14:paraId="0266AB4E" w14:textId="77777777" w:rsidR="00980629" w:rsidRPr="00340B0D" w:rsidRDefault="00980629" w:rsidP="00541D1A">
            <w:pPr>
              <w:rPr>
                <w:ins w:id="3709" w:author="jonathan pritchard" w:date="2025-01-23T13:42:00Z" w16du:dateUtc="2025-01-23T13:42:00Z"/>
                <w:rFonts w:cs="Arial"/>
                <w:sz w:val="18"/>
                <w:szCs w:val="18"/>
              </w:rPr>
            </w:pPr>
            <w:ins w:id="3710" w:author="jonathan pritchard" w:date="2025-01-23T13:42:00Z" w16du:dateUtc="2025-01-23T13:42:00Z">
              <w:r w:rsidRPr="00340B0D">
                <w:rPr>
                  <w:rFonts w:cs="Arial"/>
                  <w:sz w:val="18"/>
                  <w:szCs w:val="18"/>
                </w:rPr>
                <w:t>Shallow Pattern</w:t>
              </w:r>
            </w:ins>
          </w:p>
        </w:tc>
        <w:tc>
          <w:tcPr>
            <w:tcW w:w="672" w:type="dxa"/>
            <w:tcBorders>
              <w:right w:val="single" w:sz="12" w:space="0" w:color="auto"/>
            </w:tcBorders>
          </w:tcPr>
          <w:p w14:paraId="37C68EF3" w14:textId="77777777" w:rsidR="00980629" w:rsidRPr="00340B0D" w:rsidRDefault="00980629" w:rsidP="00541D1A">
            <w:pPr>
              <w:jc w:val="center"/>
              <w:rPr>
                <w:ins w:id="3711" w:author="jonathan pritchard" w:date="2025-01-23T13:42:00Z" w16du:dateUtc="2025-01-23T13:42:00Z"/>
                <w:rFonts w:cs="Arial"/>
                <w:sz w:val="18"/>
                <w:szCs w:val="18"/>
              </w:rPr>
            </w:pPr>
          </w:p>
        </w:tc>
      </w:tr>
      <w:tr w:rsidR="00980629" w:rsidRPr="00340B0D" w14:paraId="7492ADDC" w14:textId="77777777" w:rsidTr="00541D1A">
        <w:trPr>
          <w:ins w:id="3712"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103EB7B" w14:textId="77777777" w:rsidR="00980629" w:rsidRPr="00340B0D" w:rsidRDefault="00980629" w:rsidP="00541D1A">
            <w:pPr>
              <w:rPr>
                <w:ins w:id="3713" w:author="jonathan pritchard" w:date="2025-01-23T13:42:00Z" w16du:dateUtc="2025-01-23T13:42:00Z"/>
                <w:rFonts w:cs="Arial"/>
                <w:sz w:val="18"/>
                <w:szCs w:val="18"/>
              </w:rPr>
            </w:pPr>
            <w:ins w:id="3714" w:author="jonathan pritchard" w:date="2025-01-23T13:42:00Z" w16du:dateUtc="2025-01-23T13:42: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E6D82CF" w14:textId="77777777" w:rsidR="00980629" w:rsidRPr="00340B0D" w:rsidRDefault="00980629" w:rsidP="00541D1A">
            <w:pPr>
              <w:rPr>
                <w:ins w:id="3715" w:author="jonathan pritchard" w:date="2025-01-23T13:42:00Z" w16du:dateUtc="2025-01-23T13:42:00Z"/>
                <w:rFonts w:cs="Arial"/>
                <w:sz w:val="18"/>
                <w:szCs w:val="18"/>
              </w:rPr>
            </w:pPr>
          </w:p>
        </w:tc>
        <w:tc>
          <w:tcPr>
            <w:tcW w:w="3871" w:type="dxa"/>
            <w:gridSpan w:val="5"/>
            <w:tcBorders>
              <w:left w:val="single" w:sz="12" w:space="0" w:color="auto"/>
            </w:tcBorders>
          </w:tcPr>
          <w:p w14:paraId="3A4010B9" w14:textId="77777777" w:rsidR="00980629" w:rsidRPr="00340B0D" w:rsidRDefault="00980629" w:rsidP="00541D1A">
            <w:pPr>
              <w:rPr>
                <w:ins w:id="3716" w:author="jonathan pritchard" w:date="2025-01-23T13:42:00Z" w16du:dateUtc="2025-01-23T13:42:00Z"/>
                <w:rFonts w:cs="Arial"/>
                <w:sz w:val="18"/>
                <w:szCs w:val="18"/>
              </w:rPr>
            </w:pPr>
            <w:ins w:id="3717" w:author="jonathan pritchard" w:date="2025-01-23T13:42:00Z" w16du:dateUtc="2025-01-23T13:42:00Z">
              <w:r w:rsidRPr="00340B0D">
                <w:rPr>
                  <w:rFonts w:cs="Arial"/>
                  <w:sz w:val="18"/>
                  <w:szCs w:val="18"/>
                </w:rPr>
                <w:t>Unknown</w:t>
              </w:r>
            </w:ins>
          </w:p>
        </w:tc>
        <w:tc>
          <w:tcPr>
            <w:tcW w:w="672" w:type="dxa"/>
            <w:tcBorders>
              <w:right w:val="single" w:sz="12" w:space="0" w:color="auto"/>
            </w:tcBorders>
          </w:tcPr>
          <w:p w14:paraId="46CE54A9" w14:textId="77777777" w:rsidR="00980629" w:rsidRPr="00340B0D" w:rsidRDefault="00980629" w:rsidP="00541D1A">
            <w:pPr>
              <w:jc w:val="center"/>
              <w:rPr>
                <w:ins w:id="3718" w:author="jonathan pritchard" w:date="2025-01-23T13:42:00Z" w16du:dateUtc="2025-01-23T13:42:00Z"/>
                <w:rFonts w:cs="Arial"/>
                <w:sz w:val="18"/>
                <w:szCs w:val="18"/>
              </w:rPr>
            </w:pPr>
          </w:p>
        </w:tc>
      </w:tr>
      <w:tr w:rsidR="00980629" w:rsidRPr="00340B0D" w14:paraId="7F6CA6F6" w14:textId="77777777" w:rsidTr="00541D1A">
        <w:trPr>
          <w:ins w:id="3719"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A24C24A" w14:textId="77777777" w:rsidR="00980629" w:rsidRPr="00340B0D" w:rsidRDefault="00980629" w:rsidP="00541D1A">
            <w:pPr>
              <w:rPr>
                <w:ins w:id="3720" w:author="jonathan pritchard" w:date="2025-01-23T13:42:00Z" w16du:dateUtc="2025-01-23T13:42:00Z"/>
                <w:rFonts w:cs="Arial"/>
                <w:sz w:val="18"/>
                <w:szCs w:val="18"/>
              </w:rPr>
            </w:pPr>
            <w:ins w:id="3721" w:author="jonathan pritchard" w:date="2025-01-23T13:42:00Z" w16du:dateUtc="2025-01-23T13:42: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F3E63FB" w14:textId="77777777" w:rsidR="00980629" w:rsidRPr="00340B0D" w:rsidRDefault="00980629" w:rsidP="00541D1A">
            <w:pPr>
              <w:rPr>
                <w:ins w:id="3722" w:author="jonathan pritchard" w:date="2025-01-23T13:42:00Z" w16du:dateUtc="2025-01-23T13:42:00Z"/>
                <w:rFonts w:cs="Arial"/>
                <w:sz w:val="18"/>
                <w:szCs w:val="18"/>
              </w:rPr>
            </w:pPr>
          </w:p>
        </w:tc>
        <w:tc>
          <w:tcPr>
            <w:tcW w:w="3871" w:type="dxa"/>
            <w:gridSpan w:val="5"/>
            <w:tcBorders>
              <w:left w:val="single" w:sz="12" w:space="0" w:color="auto"/>
            </w:tcBorders>
          </w:tcPr>
          <w:p w14:paraId="078E5886" w14:textId="77777777" w:rsidR="00980629" w:rsidRPr="00340B0D" w:rsidRDefault="00980629" w:rsidP="00541D1A">
            <w:pPr>
              <w:rPr>
                <w:ins w:id="3723" w:author="jonathan pritchard" w:date="2025-01-23T13:42:00Z" w16du:dateUtc="2025-01-23T13:42:00Z"/>
                <w:rFonts w:cs="Arial"/>
                <w:sz w:val="18"/>
                <w:szCs w:val="18"/>
              </w:rPr>
            </w:pPr>
            <w:ins w:id="3724" w:author="jonathan pritchard" w:date="2025-01-23T13:42:00Z" w16du:dateUtc="2025-01-23T13:42:00Z">
              <w:r w:rsidRPr="00340B0D">
                <w:rPr>
                  <w:rFonts w:cs="Arial"/>
                  <w:sz w:val="18"/>
                  <w:szCs w:val="18"/>
                </w:rPr>
                <w:t>Update Review</w:t>
              </w:r>
            </w:ins>
          </w:p>
        </w:tc>
        <w:tc>
          <w:tcPr>
            <w:tcW w:w="672" w:type="dxa"/>
            <w:tcBorders>
              <w:right w:val="single" w:sz="12" w:space="0" w:color="auto"/>
            </w:tcBorders>
          </w:tcPr>
          <w:p w14:paraId="7AE6B2F7" w14:textId="77777777" w:rsidR="00980629" w:rsidRPr="00340B0D" w:rsidRDefault="00980629" w:rsidP="00541D1A">
            <w:pPr>
              <w:jc w:val="center"/>
              <w:rPr>
                <w:ins w:id="3725" w:author="jonathan pritchard" w:date="2025-01-23T13:42:00Z" w16du:dateUtc="2025-01-23T13:42:00Z"/>
                <w:rFonts w:cs="Arial"/>
                <w:sz w:val="18"/>
                <w:szCs w:val="18"/>
              </w:rPr>
            </w:pPr>
          </w:p>
        </w:tc>
      </w:tr>
      <w:tr w:rsidR="00980629" w:rsidRPr="00340B0D" w14:paraId="4F93EFB9" w14:textId="77777777" w:rsidTr="00541D1A">
        <w:trPr>
          <w:ins w:id="3726"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64E27AD" w14:textId="77777777" w:rsidR="00980629" w:rsidRPr="00340B0D" w:rsidRDefault="00980629" w:rsidP="00541D1A">
            <w:pPr>
              <w:rPr>
                <w:ins w:id="3727" w:author="jonathan pritchard" w:date="2025-01-23T13:42:00Z" w16du:dateUtc="2025-01-23T13:42:00Z"/>
                <w:rFonts w:cs="Arial"/>
                <w:sz w:val="18"/>
                <w:szCs w:val="18"/>
              </w:rPr>
            </w:pPr>
            <w:ins w:id="3728" w:author="jonathan pritchard" w:date="2025-01-23T13:42:00Z" w16du:dateUtc="2025-01-23T13:42: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F54D882" w14:textId="77777777" w:rsidR="00980629" w:rsidRPr="00340B0D" w:rsidRDefault="00980629" w:rsidP="00541D1A">
            <w:pPr>
              <w:rPr>
                <w:ins w:id="3729" w:author="jonathan pritchard" w:date="2025-01-23T13:42:00Z" w16du:dateUtc="2025-01-23T13:42:00Z"/>
                <w:rFonts w:cs="Arial"/>
                <w:sz w:val="18"/>
                <w:szCs w:val="18"/>
              </w:rPr>
            </w:pPr>
          </w:p>
        </w:tc>
        <w:tc>
          <w:tcPr>
            <w:tcW w:w="3871" w:type="dxa"/>
            <w:gridSpan w:val="5"/>
            <w:tcBorders>
              <w:left w:val="single" w:sz="12" w:space="0" w:color="auto"/>
            </w:tcBorders>
          </w:tcPr>
          <w:p w14:paraId="7502EA0F" w14:textId="77777777" w:rsidR="00980629" w:rsidRPr="00340B0D" w:rsidRDefault="00980629" w:rsidP="00541D1A">
            <w:pPr>
              <w:rPr>
                <w:ins w:id="3730" w:author="jonathan pritchard" w:date="2025-01-23T13:42:00Z" w16du:dateUtc="2025-01-23T13:42:00Z"/>
                <w:rFonts w:cs="Arial"/>
                <w:sz w:val="18"/>
                <w:szCs w:val="18"/>
              </w:rPr>
            </w:pPr>
            <w:ins w:id="3731" w:author="jonathan pritchard" w:date="2025-01-23T13:42:00Z" w16du:dateUtc="2025-01-23T13:42:00Z">
              <w:r w:rsidRPr="00340B0D">
                <w:rPr>
                  <w:rFonts w:cs="Arial"/>
                  <w:b/>
                  <w:bCs/>
                  <w:sz w:val="18"/>
                  <w:szCs w:val="18"/>
                </w:rPr>
                <w:t>Text Groups</w:t>
              </w:r>
            </w:ins>
          </w:p>
        </w:tc>
        <w:tc>
          <w:tcPr>
            <w:tcW w:w="672" w:type="dxa"/>
            <w:tcBorders>
              <w:right w:val="single" w:sz="12" w:space="0" w:color="auto"/>
            </w:tcBorders>
          </w:tcPr>
          <w:p w14:paraId="0BDA44F4" w14:textId="77777777" w:rsidR="00980629" w:rsidRPr="00340B0D" w:rsidRDefault="00980629" w:rsidP="00541D1A">
            <w:pPr>
              <w:jc w:val="center"/>
              <w:rPr>
                <w:ins w:id="3732" w:author="jonathan pritchard" w:date="2025-01-23T13:42:00Z" w16du:dateUtc="2025-01-23T13:42:00Z"/>
                <w:rFonts w:cs="Arial"/>
                <w:sz w:val="18"/>
                <w:szCs w:val="18"/>
              </w:rPr>
            </w:pPr>
          </w:p>
        </w:tc>
      </w:tr>
      <w:tr w:rsidR="00980629" w:rsidRPr="00340B0D" w14:paraId="377BD526" w14:textId="77777777" w:rsidTr="00541D1A">
        <w:trPr>
          <w:ins w:id="3733"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960770D" w14:textId="77777777" w:rsidR="00980629" w:rsidRPr="00340B0D" w:rsidRDefault="00980629" w:rsidP="00541D1A">
            <w:pPr>
              <w:rPr>
                <w:ins w:id="3734" w:author="jonathan pritchard" w:date="2025-01-23T13:42:00Z" w16du:dateUtc="2025-01-23T13:42:00Z"/>
                <w:rFonts w:cs="Arial"/>
                <w:sz w:val="18"/>
                <w:szCs w:val="18"/>
              </w:rPr>
            </w:pPr>
            <w:ins w:id="3735" w:author="jonathan pritchard" w:date="2025-01-23T13:42:00Z" w16du:dateUtc="2025-01-23T13:42: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4C42EAE" w14:textId="77777777" w:rsidR="00980629" w:rsidRPr="00340B0D" w:rsidRDefault="00980629" w:rsidP="00541D1A">
            <w:pPr>
              <w:rPr>
                <w:ins w:id="3736" w:author="jonathan pritchard" w:date="2025-01-23T13:42:00Z" w16du:dateUtc="2025-01-23T13:42:00Z"/>
                <w:rFonts w:cs="Arial"/>
                <w:sz w:val="18"/>
                <w:szCs w:val="18"/>
              </w:rPr>
            </w:pPr>
          </w:p>
        </w:tc>
        <w:tc>
          <w:tcPr>
            <w:tcW w:w="3871" w:type="dxa"/>
            <w:gridSpan w:val="5"/>
            <w:tcBorders>
              <w:left w:val="single" w:sz="12" w:space="0" w:color="auto"/>
            </w:tcBorders>
          </w:tcPr>
          <w:p w14:paraId="753F6D8C" w14:textId="77777777" w:rsidR="00980629" w:rsidRPr="00340B0D" w:rsidRDefault="00980629" w:rsidP="00541D1A">
            <w:pPr>
              <w:rPr>
                <w:ins w:id="3737" w:author="jonathan pritchard" w:date="2025-01-23T13:42:00Z" w16du:dateUtc="2025-01-23T13:42:00Z"/>
                <w:rFonts w:cs="Arial"/>
                <w:sz w:val="18"/>
                <w:szCs w:val="18"/>
              </w:rPr>
            </w:pPr>
            <w:ins w:id="3738" w:author="jonathan pritchard" w:date="2025-01-23T13:42:00Z" w16du:dateUtc="2025-01-23T13:42:00Z">
              <w:r w:rsidRPr="00340B0D">
                <w:rPr>
                  <w:rFonts w:cs="Arial"/>
                  <w:sz w:val="18"/>
                  <w:szCs w:val="18"/>
                </w:rPr>
                <w:t>Chart Text</w:t>
              </w:r>
            </w:ins>
          </w:p>
        </w:tc>
        <w:tc>
          <w:tcPr>
            <w:tcW w:w="672" w:type="dxa"/>
            <w:tcBorders>
              <w:right w:val="single" w:sz="12" w:space="0" w:color="auto"/>
            </w:tcBorders>
          </w:tcPr>
          <w:p w14:paraId="1D5A97BC" w14:textId="77777777" w:rsidR="00980629" w:rsidRPr="00340B0D" w:rsidRDefault="00980629" w:rsidP="00541D1A">
            <w:pPr>
              <w:jc w:val="center"/>
              <w:rPr>
                <w:ins w:id="3739" w:author="jonathan pritchard" w:date="2025-01-23T13:42:00Z" w16du:dateUtc="2025-01-23T13:42:00Z"/>
                <w:rFonts w:cs="Arial"/>
                <w:sz w:val="18"/>
                <w:szCs w:val="18"/>
              </w:rPr>
            </w:pPr>
          </w:p>
        </w:tc>
      </w:tr>
      <w:tr w:rsidR="00980629" w:rsidRPr="00340B0D" w14:paraId="5D414560" w14:textId="77777777" w:rsidTr="00541D1A">
        <w:trPr>
          <w:ins w:id="3740"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4ACE215" w14:textId="77777777" w:rsidR="00980629" w:rsidRPr="00340B0D" w:rsidRDefault="00980629" w:rsidP="00541D1A">
            <w:pPr>
              <w:rPr>
                <w:ins w:id="3741" w:author="jonathan pritchard" w:date="2025-01-23T13:42:00Z" w16du:dateUtc="2025-01-23T13:42:00Z"/>
                <w:rFonts w:cs="Arial"/>
                <w:sz w:val="18"/>
                <w:szCs w:val="18"/>
              </w:rPr>
            </w:pPr>
            <w:ins w:id="3742" w:author="jonathan pritchard" w:date="2025-01-23T13:42:00Z" w16du:dateUtc="2025-01-23T13:42: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769F9DA" w14:textId="77777777" w:rsidR="00980629" w:rsidRPr="00340B0D" w:rsidRDefault="00980629" w:rsidP="00541D1A">
            <w:pPr>
              <w:rPr>
                <w:ins w:id="3743" w:author="jonathan pritchard" w:date="2025-01-23T13:42:00Z" w16du:dateUtc="2025-01-23T13:42:00Z"/>
                <w:rFonts w:cs="Arial"/>
                <w:sz w:val="18"/>
                <w:szCs w:val="18"/>
              </w:rPr>
            </w:pPr>
          </w:p>
        </w:tc>
        <w:tc>
          <w:tcPr>
            <w:tcW w:w="3871" w:type="dxa"/>
            <w:gridSpan w:val="5"/>
            <w:tcBorders>
              <w:left w:val="single" w:sz="12" w:space="0" w:color="auto"/>
            </w:tcBorders>
          </w:tcPr>
          <w:p w14:paraId="57A2D8D7" w14:textId="77777777" w:rsidR="00980629" w:rsidRPr="00340B0D" w:rsidRDefault="00980629" w:rsidP="00541D1A">
            <w:pPr>
              <w:rPr>
                <w:ins w:id="3744" w:author="jonathan pritchard" w:date="2025-01-23T13:42:00Z" w16du:dateUtc="2025-01-23T13:42:00Z"/>
                <w:rFonts w:cs="Arial"/>
                <w:sz w:val="18"/>
                <w:szCs w:val="18"/>
              </w:rPr>
            </w:pPr>
            <w:ins w:id="3745" w:author="jonathan pritchard" w:date="2025-01-23T13:42:00Z" w16du:dateUtc="2025-01-23T13:42:00Z">
              <w:r w:rsidRPr="00340B0D">
                <w:rPr>
                  <w:rFonts w:cs="Arial"/>
                  <w:sz w:val="18"/>
                  <w:szCs w:val="18"/>
                </w:rPr>
                <w:t xml:space="preserve">    Important text</w:t>
              </w:r>
            </w:ins>
          </w:p>
        </w:tc>
        <w:tc>
          <w:tcPr>
            <w:tcW w:w="672" w:type="dxa"/>
            <w:tcBorders>
              <w:right w:val="single" w:sz="12" w:space="0" w:color="auto"/>
            </w:tcBorders>
          </w:tcPr>
          <w:p w14:paraId="1D65963C" w14:textId="77777777" w:rsidR="00980629" w:rsidRPr="00340B0D" w:rsidRDefault="00980629" w:rsidP="00541D1A">
            <w:pPr>
              <w:jc w:val="center"/>
              <w:rPr>
                <w:ins w:id="3746" w:author="jonathan pritchard" w:date="2025-01-23T13:42:00Z" w16du:dateUtc="2025-01-23T13:42:00Z"/>
                <w:rFonts w:cs="Arial"/>
                <w:sz w:val="18"/>
                <w:szCs w:val="18"/>
              </w:rPr>
            </w:pPr>
          </w:p>
        </w:tc>
      </w:tr>
      <w:tr w:rsidR="00980629" w:rsidRPr="00340B0D" w14:paraId="66D73A35" w14:textId="77777777" w:rsidTr="00541D1A">
        <w:trPr>
          <w:ins w:id="3747"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C0F5BF4" w14:textId="77777777" w:rsidR="00980629" w:rsidRPr="00340B0D" w:rsidRDefault="00980629" w:rsidP="00541D1A">
            <w:pPr>
              <w:rPr>
                <w:ins w:id="3748" w:author="jonathan pritchard" w:date="2025-01-23T13:42:00Z" w16du:dateUtc="2025-01-23T13:42:00Z"/>
                <w:rFonts w:cs="Arial"/>
                <w:sz w:val="18"/>
                <w:szCs w:val="18"/>
              </w:rPr>
            </w:pPr>
            <w:ins w:id="3749" w:author="jonathan pritchard" w:date="2025-01-23T13:42:00Z" w16du:dateUtc="2025-01-23T13:42: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4475E94" w14:textId="77777777" w:rsidR="00980629" w:rsidRPr="00340B0D" w:rsidRDefault="00980629" w:rsidP="00541D1A">
            <w:pPr>
              <w:rPr>
                <w:ins w:id="3750" w:author="jonathan pritchard" w:date="2025-01-23T13:42:00Z" w16du:dateUtc="2025-01-23T13:42:00Z"/>
                <w:rFonts w:cs="Arial"/>
                <w:sz w:val="18"/>
                <w:szCs w:val="18"/>
              </w:rPr>
            </w:pPr>
          </w:p>
        </w:tc>
        <w:tc>
          <w:tcPr>
            <w:tcW w:w="3871" w:type="dxa"/>
            <w:gridSpan w:val="5"/>
            <w:tcBorders>
              <w:left w:val="single" w:sz="12" w:space="0" w:color="auto"/>
            </w:tcBorders>
          </w:tcPr>
          <w:p w14:paraId="210443C9" w14:textId="77777777" w:rsidR="00980629" w:rsidRPr="00340B0D" w:rsidRDefault="00980629" w:rsidP="00541D1A">
            <w:pPr>
              <w:rPr>
                <w:ins w:id="3751" w:author="jonathan pritchard" w:date="2025-01-23T13:42:00Z" w16du:dateUtc="2025-01-23T13:42:00Z"/>
                <w:rFonts w:cs="Arial"/>
                <w:b/>
                <w:bCs/>
                <w:sz w:val="18"/>
                <w:szCs w:val="18"/>
              </w:rPr>
            </w:pPr>
            <w:ins w:id="3752" w:author="jonathan pritchard" w:date="2025-01-23T13:42:00Z" w16du:dateUtc="2025-01-23T13:42:00Z">
              <w:r w:rsidRPr="00340B0D">
                <w:rPr>
                  <w:rFonts w:cs="Arial"/>
                  <w:b/>
                  <w:bCs/>
                  <w:sz w:val="18"/>
                  <w:szCs w:val="18"/>
                </w:rPr>
                <w:t xml:space="preserve">    Other Text</w:t>
              </w:r>
            </w:ins>
          </w:p>
        </w:tc>
        <w:tc>
          <w:tcPr>
            <w:tcW w:w="672" w:type="dxa"/>
            <w:tcBorders>
              <w:right w:val="single" w:sz="12" w:space="0" w:color="auto"/>
            </w:tcBorders>
          </w:tcPr>
          <w:p w14:paraId="3BA93EB3" w14:textId="77777777" w:rsidR="00980629" w:rsidRPr="00340B0D" w:rsidRDefault="00980629" w:rsidP="00541D1A">
            <w:pPr>
              <w:jc w:val="center"/>
              <w:rPr>
                <w:ins w:id="3753" w:author="jonathan pritchard" w:date="2025-01-23T13:42:00Z" w16du:dateUtc="2025-01-23T13:42:00Z"/>
                <w:rFonts w:cs="Arial"/>
                <w:sz w:val="18"/>
                <w:szCs w:val="18"/>
              </w:rPr>
            </w:pPr>
          </w:p>
        </w:tc>
      </w:tr>
      <w:tr w:rsidR="00980629" w:rsidRPr="00340B0D" w14:paraId="4400711A" w14:textId="77777777" w:rsidTr="00541D1A">
        <w:trPr>
          <w:ins w:id="3754"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9E0F3A5" w14:textId="77777777" w:rsidR="00980629" w:rsidRPr="00340B0D" w:rsidRDefault="00980629" w:rsidP="00541D1A">
            <w:pPr>
              <w:rPr>
                <w:ins w:id="3755" w:author="jonathan pritchard" w:date="2025-01-23T13:42:00Z" w16du:dateUtc="2025-01-23T13:42:00Z"/>
                <w:rFonts w:cs="Arial"/>
                <w:sz w:val="18"/>
                <w:szCs w:val="18"/>
              </w:rPr>
            </w:pPr>
            <w:ins w:id="3756" w:author="jonathan pritchard" w:date="2025-01-23T13:42:00Z" w16du:dateUtc="2025-01-23T13:42: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75EFEC76" w14:textId="77777777" w:rsidR="00980629" w:rsidRPr="00340B0D" w:rsidRDefault="00980629" w:rsidP="00541D1A">
            <w:pPr>
              <w:rPr>
                <w:ins w:id="3757" w:author="jonathan pritchard" w:date="2025-01-23T13:42:00Z" w16du:dateUtc="2025-01-23T13:42:00Z"/>
                <w:rFonts w:cs="Arial"/>
                <w:sz w:val="18"/>
                <w:szCs w:val="18"/>
              </w:rPr>
            </w:pPr>
          </w:p>
        </w:tc>
        <w:tc>
          <w:tcPr>
            <w:tcW w:w="3871" w:type="dxa"/>
            <w:gridSpan w:val="5"/>
            <w:tcBorders>
              <w:left w:val="single" w:sz="12" w:space="0" w:color="auto"/>
            </w:tcBorders>
          </w:tcPr>
          <w:p w14:paraId="104F5DCF" w14:textId="77777777" w:rsidR="00980629" w:rsidRPr="00340B0D" w:rsidRDefault="00980629" w:rsidP="00541D1A">
            <w:pPr>
              <w:rPr>
                <w:ins w:id="3758" w:author="jonathan pritchard" w:date="2025-01-23T13:42:00Z" w16du:dateUtc="2025-01-23T13:42:00Z"/>
                <w:rFonts w:cs="Arial"/>
                <w:sz w:val="18"/>
                <w:szCs w:val="18"/>
              </w:rPr>
            </w:pPr>
            <w:ins w:id="3759" w:author="jonathan pritchard" w:date="2025-01-23T13:42:00Z" w16du:dateUtc="2025-01-23T13:42:00Z">
              <w:r w:rsidRPr="00340B0D">
                <w:rPr>
                  <w:rFonts w:cs="Arial"/>
                  <w:sz w:val="18"/>
                  <w:szCs w:val="18"/>
                </w:rPr>
                <w:t xml:space="preserve">        Names</w:t>
              </w:r>
            </w:ins>
          </w:p>
        </w:tc>
        <w:tc>
          <w:tcPr>
            <w:tcW w:w="672" w:type="dxa"/>
            <w:tcBorders>
              <w:right w:val="single" w:sz="12" w:space="0" w:color="auto"/>
            </w:tcBorders>
          </w:tcPr>
          <w:p w14:paraId="4FCE9A40" w14:textId="77777777" w:rsidR="00980629" w:rsidRPr="00340B0D" w:rsidRDefault="00980629" w:rsidP="00541D1A">
            <w:pPr>
              <w:jc w:val="center"/>
              <w:rPr>
                <w:ins w:id="3760" w:author="jonathan pritchard" w:date="2025-01-23T13:42:00Z" w16du:dateUtc="2025-01-23T13:42:00Z"/>
                <w:rFonts w:cs="Arial"/>
                <w:sz w:val="18"/>
                <w:szCs w:val="18"/>
              </w:rPr>
            </w:pPr>
          </w:p>
        </w:tc>
      </w:tr>
      <w:tr w:rsidR="00980629" w:rsidRPr="00340B0D" w14:paraId="3A60C78E" w14:textId="77777777" w:rsidTr="00541D1A">
        <w:trPr>
          <w:ins w:id="3761" w:author="jonathan pritchard" w:date="2025-01-23T13:42:00Z"/>
        </w:trPr>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5FFFC2D7" w14:textId="77777777" w:rsidR="00980629" w:rsidRPr="00340B0D" w:rsidRDefault="00980629" w:rsidP="00541D1A">
            <w:pPr>
              <w:jc w:val="center"/>
              <w:rPr>
                <w:ins w:id="3762" w:author="jonathan pritchard" w:date="2025-01-23T13:42:00Z" w16du:dateUtc="2025-01-23T13:42:00Z"/>
                <w:rFonts w:cs="Arial"/>
                <w:b/>
                <w:bCs/>
                <w:sz w:val="18"/>
                <w:szCs w:val="18"/>
              </w:rPr>
            </w:pPr>
            <w:ins w:id="3763" w:author="jonathan pritchard" w:date="2025-01-23T13:42:00Z" w16du:dateUtc="2025-01-23T13:42:00Z">
              <w:r w:rsidRPr="00340B0D">
                <w:rPr>
                  <w:rFonts w:cs="Arial"/>
                  <w:b/>
                  <w:bCs/>
                  <w:sz w:val="18"/>
                  <w:szCs w:val="18"/>
                </w:rPr>
                <w:t>Palette</w:t>
              </w:r>
            </w:ins>
          </w:p>
        </w:tc>
        <w:tc>
          <w:tcPr>
            <w:tcW w:w="3871" w:type="dxa"/>
            <w:gridSpan w:val="5"/>
            <w:tcBorders>
              <w:left w:val="single" w:sz="12" w:space="0" w:color="auto"/>
            </w:tcBorders>
          </w:tcPr>
          <w:p w14:paraId="71E2AE7C" w14:textId="77777777" w:rsidR="00980629" w:rsidRPr="00340B0D" w:rsidRDefault="00980629" w:rsidP="00541D1A">
            <w:pPr>
              <w:rPr>
                <w:ins w:id="3764" w:author="jonathan pritchard" w:date="2025-01-23T13:42:00Z" w16du:dateUtc="2025-01-23T13:42:00Z"/>
                <w:rFonts w:cs="Arial"/>
                <w:b/>
                <w:bCs/>
                <w:sz w:val="18"/>
                <w:szCs w:val="18"/>
              </w:rPr>
            </w:pPr>
            <w:ins w:id="3765" w:author="jonathan pritchard" w:date="2025-01-23T13:42:00Z" w16du:dateUtc="2025-01-23T13:42:00Z">
              <w:r w:rsidRPr="00340B0D">
                <w:rPr>
                  <w:rFonts w:cs="Arial"/>
                  <w:sz w:val="18"/>
                  <w:szCs w:val="18"/>
                </w:rPr>
                <w:t xml:space="preserve">        Light description</w:t>
              </w:r>
            </w:ins>
          </w:p>
        </w:tc>
        <w:tc>
          <w:tcPr>
            <w:tcW w:w="672" w:type="dxa"/>
            <w:tcBorders>
              <w:right w:val="single" w:sz="12" w:space="0" w:color="auto"/>
            </w:tcBorders>
          </w:tcPr>
          <w:p w14:paraId="204CB8F8" w14:textId="77777777" w:rsidR="00980629" w:rsidRPr="00340B0D" w:rsidRDefault="00980629" w:rsidP="00541D1A">
            <w:pPr>
              <w:jc w:val="center"/>
              <w:rPr>
                <w:ins w:id="3766" w:author="jonathan pritchard" w:date="2025-01-23T13:42:00Z" w16du:dateUtc="2025-01-23T13:42:00Z"/>
                <w:rFonts w:cs="Arial"/>
                <w:sz w:val="18"/>
                <w:szCs w:val="18"/>
              </w:rPr>
            </w:pPr>
          </w:p>
        </w:tc>
      </w:tr>
      <w:tr w:rsidR="00980629" w:rsidRPr="00340B0D" w14:paraId="14603174" w14:textId="77777777" w:rsidTr="00541D1A">
        <w:trPr>
          <w:ins w:id="3767" w:author="jonathan pritchard" w:date="2025-01-23T13:42:00Z"/>
        </w:trPr>
        <w:customXmlInsRangeStart w:id="3768" w:author="jonathan pritchard" w:date="2025-01-23T13:42:00Z"/>
        <w:sdt>
          <w:sdtPr>
            <w:rPr>
              <w:rFonts w:cs="Arial"/>
              <w:sz w:val="18"/>
              <w:szCs w:val="18"/>
            </w:rPr>
            <w:alias w:val="Palette"/>
            <w:tag w:val="Palette"/>
            <w:id w:val="279543729"/>
            <w:placeholder>
              <w:docPart w:val="FEA402336E2C44F9B0DAEAB688D38292"/>
            </w:placeholder>
            <w:comboBox>
              <w:listItem w:displayText="Day" w:value="Day"/>
              <w:listItem w:displayText="Dusk" w:value="Dusk"/>
              <w:listItem w:displayText="Night" w:value="Night"/>
            </w:comboBox>
          </w:sdtPr>
          <w:sdtContent>
            <w:customXmlInsRangeEnd w:id="3768"/>
            <w:tc>
              <w:tcPr>
                <w:tcW w:w="4656" w:type="dxa"/>
                <w:gridSpan w:val="5"/>
                <w:tcBorders>
                  <w:left w:val="single" w:sz="12" w:space="0" w:color="auto"/>
                  <w:bottom w:val="single" w:sz="12" w:space="0" w:color="auto"/>
                  <w:right w:val="single" w:sz="12" w:space="0" w:color="auto"/>
                </w:tcBorders>
              </w:tcPr>
              <w:p w14:paraId="2DD454AD" w14:textId="77777777" w:rsidR="00980629" w:rsidRPr="00340B0D" w:rsidRDefault="00980629" w:rsidP="00541D1A">
                <w:pPr>
                  <w:rPr>
                    <w:ins w:id="3769" w:author="jonathan pritchard" w:date="2025-01-23T13:42:00Z" w16du:dateUtc="2025-01-23T13:42:00Z"/>
                    <w:rFonts w:cs="Arial"/>
                    <w:sz w:val="18"/>
                    <w:szCs w:val="18"/>
                  </w:rPr>
                </w:pPr>
                <w:ins w:id="3770" w:author="jonathan pritchard" w:date="2025-01-23T13:42:00Z" w16du:dateUtc="2025-01-23T13:42:00Z">
                  <w:r w:rsidRPr="00340B0D">
                    <w:rPr>
                      <w:rFonts w:cs="Arial"/>
                      <w:sz w:val="18"/>
                      <w:szCs w:val="18"/>
                    </w:rPr>
                    <w:t>Day</w:t>
                  </w:r>
                </w:ins>
              </w:p>
            </w:tc>
            <w:customXmlInsRangeStart w:id="3771" w:author="jonathan pritchard" w:date="2025-01-23T13:42:00Z"/>
          </w:sdtContent>
        </w:sdt>
        <w:customXmlInsRangeEnd w:id="3771"/>
        <w:tc>
          <w:tcPr>
            <w:tcW w:w="3871" w:type="dxa"/>
            <w:gridSpan w:val="5"/>
            <w:tcBorders>
              <w:left w:val="single" w:sz="12" w:space="0" w:color="auto"/>
            </w:tcBorders>
          </w:tcPr>
          <w:p w14:paraId="45C12C44" w14:textId="77777777" w:rsidR="00980629" w:rsidRPr="00340B0D" w:rsidRDefault="00980629" w:rsidP="00541D1A">
            <w:pPr>
              <w:rPr>
                <w:ins w:id="3772" w:author="jonathan pritchard" w:date="2025-01-23T13:42:00Z" w16du:dateUtc="2025-01-23T13:42:00Z"/>
                <w:rFonts w:cs="Arial"/>
                <w:b/>
                <w:bCs/>
                <w:sz w:val="18"/>
                <w:szCs w:val="18"/>
              </w:rPr>
            </w:pPr>
            <w:ins w:id="3773" w:author="jonathan pritchard" w:date="2025-01-23T13:42:00Z" w16du:dateUtc="2025-01-23T13:42:00Z">
              <w:r w:rsidRPr="00340B0D">
                <w:rPr>
                  <w:rFonts w:cs="Arial"/>
                  <w:sz w:val="18"/>
                  <w:szCs w:val="18"/>
                </w:rPr>
                <w:t xml:space="preserve">        All other chart text</w:t>
              </w:r>
            </w:ins>
          </w:p>
        </w:tc>
        <w:tc>
          <w:tcPr>
            <w:tcW w:w="672" w:type="dxa"/>
            <w:tcBorders>
              <w:right w:val="single" w:sz="12" w:space="0" w:color="auto"/>
            </w:tcBorders>
          </w:tcPr>
          <w:p w14:paraId="1ECC081E" w14:textId="77777777" w:rsidR="00980629" w:rsidRPr="00340B0D" w:rsidRDefault="00980629" w:rsidP="00541D1A">
            <w:pPr>
              <w:jc w:val="center"/>
              <w:rPr>
                <w:ins w:id="3774" w:author="jonathan pritchard" w:date="2025-01-23T13:42:00Z" w16du:dateUtc="2025-01-23T13:42:00Z"/>
                <w:rFonts w:cs="Arial"/>
                <w:sz w:val="18"/>
                <w:szCs w:val="18"/>
              </w:rPr>
            </w:pPr>
          </w:p>
        </w:tc>
      </w:tr>
      <w:tr w:rsidR="00980629" w:rsidRPr="00340B0D" w14:paraId="62E994B9" w14:textId="77777777" w:rsidTr="00541D1A">
        <w:trPr>
          <w:ins w:id="3775" w:author="jonathan pritchard" w:date="2025-01-23T13:42:00Z"/>
        </w:trPr>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4955FEB7" w14:textId="77777777" w:rsidR="00980629" w:rsidRPr="00340B0D" w:rsidRDefault="00980629" w:rsidP="00541D1A">
            <w:pPr>
              <w:jc w:val="center"/>
              <w:rPr>
                <w:ins w:id="3776" w:author="jonathan pritchard" w:date="2025-01-23T13:42:00Z" w16du:dateUtc="2025-01-23T13:42:00Z"/>
                <w:rFonts w:cs="Arial"/>
                <w:b/>
                <w:bCs/>
                <w:sz w:val="18"/>
                <w:szCs w:val="18"/>
              </w:rPr>
            </w:pPr>
          </w:p>
        </w:tc>
        <w:tc>
          <w:tcPr>
            <w:tcW w:w="3871" w:type="dxa"/>
            <w:gridSpan w:val="5"/>
            <w:tcBorders>
              <w:left w:val="single" w:sz="12" w:space="0" w:color="auto"/>
            </w:tcBorders>
          </w:tcPr>
          <w:p w14:paraId="03198894" w14:textId="77777777" w:rsidR="00980629" w:rsidRPr="00340B0D" w:rsidRDefault="00980629" w:rsidP="00541D1A">
            <w:pPr>
              <w:rPr>
                <w:ins w:id="3777" w:author="jonathan pritchard" w:date="2025-01-23T13:42:00Z" w16du:dateUtc="2025-01-23T13:42:00Z"/>
                <w:rFonts w:cs="Arial"/>
                <w:sz w:val="18"/>
                <w:szCs w:val="18"/>
              </w:rPr>
            </w:pPr>
          </w:p>
        </w:tc>
        <w:tc>
          <w:tcPr>
            <w:tcW w:w="672" w:type="dxa"/>
            <w:tcBorders>
              <w:right w:val="single" w:sz="12" w:space="0" w:color="auto"/>
            </w:tcBorders>
            <w:vAlign w:val="center"/>
          </w:tcPr>
          <w:p w14:paraId="05993DEE" w14:textId="77777777" w:rsidR="00980629" w:rsidRPr="00340B0D" w:rsidRDefault="00980629" w:rsidP="00541D1A">
            <w:pPr>
              <w:jc w:val="center"/>
              <w:rPr>
                <w:ins w:id="3778" w:author="jonathan pritchard" w:date="2025-01-23T13:42:00Z" w16du:dateUtc="2025-01-23T13:42:00Z"/>
                <w:rFonts w:cs="Arial"/>
                <w:sz w:val="18"/>
                <w:szCs w:val="18"/>
              </w:rPr>
            </w:pPr>
          </w:p>
        </w:tc>
      </w:tr>
      <w:tr w:rsidR="00980629" w:rsidRPr="00340B0D" w14:paraId="6AA1110B" w14:textId="77777777" w:rsidTr="00541D1A">
        <w:trPr>
          <w:ins w:id="3779" w:author="jonathan pritchard" w:date="2025-01-23T13:42:00Z"/>
        </w:trPr>
        <w:tc>
          <w:tcPr>
            <w:tcW w:w="4656" w:type="dxa"/>
            <w:gridSpan w:val="5"/>
            <w:tcBorders>
              <w:left w:val="single" w:sz="12" w:space="0" w:color="auto"/>
              <w:bottom w:val="single" w:sz="12" w:space="0" w:color="auto"/>
              <w:right w:val="single" w:sz="12" w:space="0" w:color="auto"/>
            </w:tcBorders>
            <w:shd w:val="clear" w:color="auto" w:fill="FFFFFF" w:themeFill="background1"/>
          </w:tcPr>
          <w:p w14:paraId="35FB760F" w14:textId="77777777" w:rsidR="00980629" w:rsidRPr="00340B0D" w:rsidRDefault="00980629" w:rsidP="00541D1A">
            <w:pPr>
              <w:rPr>
                <w:ins w:id="3780" w:author="jonathan pritchard" w:date="2025-01-23T13:42:00Z" w16du:dateUtc="2025-01-23T13:42:00Z"/>
                <w:rFonts w:cs="Arial"/>
                <w:sz w:val="18"/>
                <w:szCs w:val="18"/>
              </w:rPr>
            </w:pPr>
          </w:p>
        </w:tc>
        <w:tc>
          <w:tcPr>
            <w:tcW w:w="3871" w:type="dxa"/>
            <w:gridSpan w:val="5"/>
            <w:tcBorders>
              <w:left w:val="single" w:sz="12" w:space="0" w:color="auto"/>
              <w:bottom w:val="single" w:sz="12" w:space="0" w:color="auto"/>
            </w:tcBorders>
          </w:tcPr>
          <w:p w14:paraId="0AECE77B" w14:textId="77777777" w:rsidR="00980629" w:rsidRPr="00340B0D" w:rsidRDefault="00980629" w:rsidP="00541D1A">
            <w:pPr>
              <w:jc w:val="center"/>
              <w:rPr>
                <w:ins w:id="3781" w:author="jonathan pritchard" w:date="2025-01-23T13:42:00Z" w16du:dateUtc="2025-01-23T13:42:00Z"/>
                <w:rFonts w:cs="Arial"/>
                <w:sz w:val="18"/>
                <w:szCs w:val="18"/>
              </w:rPr>
            </w:pPr>
          </w:p>
        </w:tc>
        <w:tc>
          <w:tcPr>
            <w:tcW w:w="672" w:type="dxa"/>
            <w:tcBorders>
              <w:bottom w:val="single" w:sz="12" w:space="0" w:color="auto"/>
              <w:right w:val="single" w:sz="12" w:space="0" w:color="auto"/>
            </w:tcBorders>
            <w:vAlign w:val="center"/>
          </w:tcPr>
          <w:p w14:paraId="3D791ED8" w14:textId="77777777" w:rsidR="00980629" w:rsidRPr="00340B0D" w:rsidRDefault="00980629" w:rsidP="00541D1A">
            <w:pPr>
              <w:jc w:val="center"/>
              <w:rPr>
                <w:ins w:id="3782" w:author="jonathan pritchard" w:date="2025-01-23T13:42:00Z" w16du:dateUtc="2025-01-23T13:42:00Z"/>
                <w:rFonts w:cs="Arial"/>
                <w:sz w:val="18"/>
                <w:szCs w:val="18"/>
              </w:rPr>
            </w:pPr>
          </w:p>
        </w:tc>
      </w:tr>
      <w:tr w:rsidR="00980629" w:rsidRPr="00340B0D" w14:paraId="325A1741" w14:textId="77777777" w:rsidTr="00541D1A">
        <w:trPr>
          <w:ins w:id="3783" w:author="jonathan pritchard" w:date="2025-01-23T13:42:00Z"/>
        </w:trPr>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4017C543" w14:textId="77777777" w:rsidR="00980629" w:rsidRPr="00340B0D" w:rsidRDefault="00980629" w:rsidP="00541D1A">
            <w:pPr>
              <w:jc w:val="center"/>
              <w:rPr>
                <w:ins w:id="3784" w:author="jonathan pritchard" w:date="2025-01-23T13:42:00Z" w16du:dateUtc="2025-01-23T13:42:00Z"/>
                <w:rFonts w:cs="Arial"/>
                <w:b/>
                <w:bCs/>
                <w:sz w:val="18"/>
                <w:szCs w:val="18"/>
              </w:rPr>
            </w:pPr>
            <w:ins w:id="3785" w:author="jonathan pritchard" w:date="2025-01-23T13:42:00Z" w16du:dateUtc="2025-01-23T13:42: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AF77540" w14:textId="77777777" w:rsidR="00980629" w:rsidRPr="00340B0D" w:rsidRDefault="00980629" w:rsidP="00541D1A">
            <w:pPr>
              <w:jc w:val="center"/>
              <w:rPr>
                <w:ins w:id="3786" w:author="jonathan pritchard" w:date="2025-01-23T13:42:00Z" w16du:dateUtc="2025-01-23T13:42:00Z"/>
                <w:rFonts w:cs="Arial"/>
                <w:sz w:val="18"/>
                <w:szCs w:val="18"/>
              </w:rPr>
            </w:pPr>
            <w:ins w:id="3787" w:author="jonathan pritchard" w:date="2025-01-23T13:42:00Z" w16du:dateUtc="2025-01-23T13:42:00Z">
              <w:r w:rsidRPr="00340B0D">
                <w:rPr>
                  <w:rFonts w:cs="Arial"/>
                  <w:b/>
                  <w:bCs/>
                  <w:sz w:val="18"/>
                  <w:szCs w:val="18"/>
                </w:rPr>
                <w:t>Display</w:t>
              </w:r>
            </w:ins>
          </w:p>
        </w:tc>
      </w:tr>
      <w:tr w:rsidR="00980629" w:rsidRPr="00340B0D" w14:paraId="37CE7CC2" w14:textId="77777777" w:rsidTr="00541D1A">
        <w:trPr>
          <w:trHeight w:val="287"/>
          <w:ins w:id="3788" w:author="jonathan pritchard" w:date="2025-01-23T13:42:00Z"/>
        </w:trPr>
        <w:tc>
          <w:tcPr>
            <w:tcW w:w="1789" w:type="dxa"/>
            <w:tcBorders>
              <w:left w:val="single" w:sz="12" w:space="0" w:color="auto"/>
              <w:bottom w:val="single" w:sz="4" w:space="0" w:color="auto"/>
            </w:tcBorders>
          </w:tcPr>
          <w:p w14:paraId="453AEDF5" w14:textId="77777777" w:rsidR="00980629" w:rsidRPr="00340B0D" w:rsidRDefault="00980629" w:rsidP="00541D1A">
            <w:pPr>
              <w:rPr>
                <w:ins w:id="3789" w:author="jonathan pritchard" w:date="2025-01-23T13:42:00Z" w16du:dateUtc="2025-01-23T13:42:00Z"/>
                <w:rFonts w:cs="Arial"/>
                <w:sz w:val="18"/>
                <w:szCs w:val="18"/>
              </w:rPr>
            </w:pPr>
            <w:ins w:id="3790" w:author="jonathan pritchard" w:date="2025-01-23T13:42:00Z" w16du:dateUtc="2025-01-23T13:42:00Z">
              <w:r w:rsidRPr="00340B0D">
                <w:rPr>
                  <w:rFonts w:cs="Arial"/>
                  <w:sz w:val="18"/>
                  <w:szCs w:val="18"/>
                </w:rPr>
                <w:t>Start Date</w:t>
              </w:r>
            </w:ins>
          </w:p>
        </w:tc>
        <w:tc>
          <w:tcPr>
            <w:tcW w:w="2867" w:type="dxa"/>
            <w:gridSpan w:val="4"/>
            <w:tcBorders>
              <w:bottom w:val="single" w:sz="4" w:space="0" w:color="auto"/>
              <w:right w:val="single" w:sz="12" w:space="0" w:color="auto"/>
            </w:tcBorders>
          </w:tcPr>
          <w:p w14:paraId="00C7A594" w14:textId="77777777" w:rsidR="00980629" w:rsidRPr="00340B0D" w:rsidRDefault="00980629" w:rsidP="00541D1A">
            <w:pPr>
              <w:rPr>
                <w:ins w:id="3791" w:author="jonathan pritchard" w:date="2025-01-23T13:42:00Z" w16du:dateUtc="2025-01-23T13:42: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0627BC84" w14:textId="77777777" w:rsidR="00980629" w:rsidRPr="00340B0D" w:rsidRDefault="00980629" w:rsidP="00541D1A">
            <w:pPr>
              <w:rPr>
                <w:ins w:id="3792" w:author="jonathan pritchard" w:date="2025-01-23T13:42:00Z" w16du:dateUtc="2025-01-23T13:42:00Z"/>
                <w:rFonts w:cs="Arial"/>
                <w:sz w:val="18"/>
                <w:szCs w:val="18"/>
              </w:rPr>
            </w:pPr>
            <w:ins w:id="3793" w:author="jonathan pritchard" w:date="2025-01-23T13:42:00Z" w16du:dateUtc="2025-01-23T13:42: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3D77CBB4" w14:textId="77777777" w:rsidR="00980629" w:rsidRPr="00C87169" w:rsidRDefault="00980629" w:rsidP="00541D1A">
            <w:pPr>
              <w:rPr>
                <w:ins w:id="3794" w:author="jonathan pritchard" w:date="2025-01-23T13:42:00Z" w16du:dateUtc="2025-01-23T13:42:00Z"/>
                <w:rFonts w:cs="Arial"/>
              </w:rPr>
            </w:pPr>
          </w:p>
        </w:tc>
      </w:tr>
      <w:tr w:rsidR="00980629" w:rsidRPr="00340B0D" w14:paraId="313667CB" w14:textId="77777777" w:rsidTr="00541D1A">
        <w:trPr>
          <w:ins w:id="3795" w:author="jonathan pritchard" w:date="2025-01-23T13:42:00Z"/>
        </w:trPr>
        <w:tc>
          <w:tcPr>
            <w:tcW w:w="1789" w:type="dxa"/>
            <w:tcBorders>
              <w:left w:val="single" w:sz="12" w:space="0" w:color="auto"/>
              <w:bottom w:val="single" w:sz="4" w:space="0" w:color="auto"/>
            </w:tcBorders>
          </w:tcPr>
          <w:p w14:paraId="0794FA31" w14:textId="77777777" w:rsidR="00980629" w:rsidRPr="00340B0D" w:rsidRDefault="00980629" w:rsidP="00541D1A">
            <w:pPr>
              <w:rPr>
                <w:ins w:id="3796" w:author="jonathan pritchard" w:date="2025-01-23T13:42:00Z" w16du:dateUtc="2025-01-23T13:42:00Z"/>
                <w:rFonts w:cs="Arial"/>
                <w:sz w:val="18"/>
                <w:szCs w:val="18"/>
              </w:rPr>
            </w:pPr>
            <w:ins w:id="3797" w:author="jonathan pritchard" w:date="2025-01-23T13:42:00Z" w16du:dateUtc="2025-01-23T13:42: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794EE9DC" w14:textId="77777777" w:rsidR="00980629" w:rsidRPr="00340B0D" w:rsidRDefault="00980629" w:rsidP="00541D1A">
            <w:pPr>
              <w:rPr>
                <w:ins w:id="3798" w:author="jonathan pritchard" w:date="2025-01-23T13:42:00Z" w16du:dateUtc="2025-01-23T13:42: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36EA8BC" w14:textId="77777777" w:rsidR="00980629" w:rsidRPr="00340B0D" w:rsidRDefault="00980629" w:rsidP="00541D1A">
            <w:pPr>
              <w:rPr>
                <w:ins w:id="3799" w:author="jonathan pritchard" w:date="2025-01-23T13:42:00Z" w16du:dateUtc="2025-01-23T13:42:00Z"/>
                <w:rFonts w:cs="Arial"/>
                <w:sz w:val="18"/>
                <w:szCs w:val="18"/>
              </w:rPr>
            </w:pPr>
            <w:ins w:id="3800" w:author="jonathan pritchard" w:date="2025-01-23T13:42:00Z" w16du:dateUtc="2025-01-23T13:42: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274C3267" w14:textId="77777777" w:rsidR="00980629" w:rsidRPr="00340B0D" w:rsidRDefault="00980629" w:rsidP="00541D1A">
            <w:pPr>
              <w:rPr>
                <w:ins w:id="3801" w:author="jonathan pritchard" w:date="2025-01-23T13:42:00Z" w16du:dateUtc="2025-01-23T13:42:00Z"/>
                <w:rFonts w:cs="Arial"/>
                <w:sz w:val="18"/>
                <w:szCs w:val="18"/>
              </w:rPr>
            </w:pPr>
            <w:ins w:id="3802" w:author="jonathan pritchard" w:date="2025-01-23T13:42:00Z" w16du:dateUtc="2025-01-23T13:42:00Z">
              <w:r w:rsidRPr="00340B0D">
                <w:rPr>
                  <w:rFonts w:cs="Arial"/>
                  <w:sz w:val="18"/>
                  <w:szCs w:val="18"/>
                </w:rPr>
                <w:t>1:</w:t>
              </w:r>
              <w:r>
                <w:rPr>
                  <w:rFonts w:cs="Arial"/>
                  <w:sz w:val="18"/>
                  <w:szCs w:val="18"/>
                </w:rPr>
                <w:t>60000</w:t>
              </w:r>
            </w:ins>
          </w:p>
        </w:tc>
      </w:tr>
      <w:tr w:rsidR="00980629" w:rsidRPr="00340B0D" w14:paraId="79473E1F" w14:textId="77777777" w:rsidTr="00541D1A">
        <w:trPr>
          <w:ins w:id="3803" w:author="jonathan pritchard" w:date="2025-01-23T13:42:00Z"/>
        </w:trPr>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0F38B070" w14:textId="77777777" w:rsidR="00980629" w:rsidRPr="00340B0D" w:rsidRDefault="00980629" w:rsidP="00541D1A">
            <w:pPr>
              <w:jc w:val="center"/>
              <w:rPr>
                <w:ins w:id="3804" w:author="jonathan pritchard" w:date="2025-01-23T13:42:00Z" w16du:dateUtc="2025-01-23T13:42: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0CD57C6D" w14:textId="77777777" w:rsidR="00980629" w:rsidRPr="00340B0D" w:rsidRDefault="00980629" w:rsidP="00541D1A">
            <w:pPr>
              <w:rPr>
                <w:ins w:id="3805" w:author="jonathan pritchard" w:date="2025-01-23T13:42:00Z" w16du:dateUtc="2025-01-23T13:42:00Z"/>
                <w:rFonts w:cs="Arial"/>
                <w:sz w:val="18"/>
                <w:szCs w:val="18"/>
              </w:rPr>
            </w:pPr>
            <w:ins w:id="3806" w:author="jonathan pritchard" w:date="2025-01-23T13:42:00Z" w16du:dateUtc="2025-01-23T13:42: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75131CDD" w14:textId="77777777" w:rsidR="00980629" w:rsidRPr="00340B0D" w:rsidRDefault="00980629" w:rsidP="00541D1A">
            <w:pPr>
              <w:rPr>
                <w:ins w:id="3807" w:author="jonathan pritchard" w:date="2025-01-23T13:42:00Z" w16du:dateUtc="2025-01-23T13:42:00Z"/>
                <w:rFonts w:cs="Arial"/>
                <w:sz w:val="18"/>
                <w:szCs w:val="18"/>
              </w:rPr>
            </w:pPr>
          </w:p>
        </w:tc>
      </w:tr>
      <w:tr w:rsidR="00980629" w:rsidRPr="00340B0D" w14:paraId="21B2D1E1" w14:textId="77777777" w:rsidTr="00541D1A">
        <w:trPr>
          <w:ins w:id="3808" w:author="jonathan pritchard" w:date="2025-01-23T13:42:00Z"/>
        </w:trPr>
        <w:tc>
          <w:tcPr>
            <w:tcW w:w="9199" w:type="dxa"/>
            <w:gridSpan w:val="11"/>
            <w:tcBorders>
              <w:top w:val="single" w:sz="4" w:space="0" w:color="auto"/>
              <w:left w:val="single" w:sz="12" w:space="0" w:color="auto"/>
              <w:bottom w:val="single" w:sz="4" w:space="0" w:color="auto"/>
              <w:right w:val="single" w:sz="12" w:space="0" w:color="auto"/>
            </w:tcBorders>
          </w:tcPr>
          <w:p w14:paraId="3D272492" w14:textId="77777777" w:rsidR="00980629" w:rsidRPr="00340B0D" w:rsidRDefault="00980629" w:rsidP="00541D1A">
            <w:pPr>
              <w:rPr>
                <w:ins w:id="3809" w:author="jonathan pritchard" w:date="2025-01-23T13:42:00Z" w16du:dateUtc="2025-01-23T13:42:00Z"/>
                <w:rFonts w:cs="Arial"/>
                <w:sz w:val="18"/>
                <w:szCs w:val="18"/>
              </w:rPr>
            </w:pPr>
          </w:p>
        </w:tc>
      </w:tr>
      <w:tr w:rsidR="00980629" w:rsidRPr="00340B0D" w14:paraId="47D4A429" w14:textId="77777777" w:rsidTr="00541D1A">
        <w:trPr>
          <w:ins w:id="3810" w:author="jonathan pritchard" w:date="2025-01-23T13:42: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42A5A3C" w14:textId="77777777" w:rsidR="00980629" w:rsidRPr="00340B0D" w:rsidRDefault="00980629" w:rsidP="00541D1A">
            <w:pPr>
              <w:jc w:val="center"/>
              <w:rPr>
                <w:ins w:id="3811" w:author="jonathan pritchard" w:date="2025-01-23T13:42:00Z" w16du:dateUtc="2025-01-23T13:42:00Z"/>
                <w:rFonts w:cs="Arial"/>
                <w:b/>
                <w:bCs/>
                <w:sz w:val="18"/>
                <w:szCs w:val="18"/>
              </w:rPr>
            </w:pPr>
            <w:ins w:id="3812" w:author="jonathan pritchard" w:date="2025-01-23T13:42:00Z" w16du:dateUtc="2025-01-23T13:42:00Z">
              <w:r w:rsidRPr="00340B0D">
                <w:rPr>
                  <w:rFonts w:cs="Arial"/>
                  <w:b/>
                  <w:bCs/>
                  <w:sz w:val="18"/>
                  <w:szCs w:val="18"/>
                </w:rPr>
                <w:t>Viewing Group</w:t>
              </w:r>
              <w:r>
                <w:rPr>
                  <w:rFonts w:cs="Arial"/>
                  <w:b/>
                  <w:bCs/>
                  <w:sz w:val="18"/>
                  <w:szCs w:val="18"/>
                </w:rPr>
                <w:t>s (Default = On)</w:t>
              </w:r>
            </w:ins>
          </w:p>
        </w:tc>
      </w:tr>
      <w:tr w:rsidR="00980629" w:rsidRPr="00340B0D" w14:paraId="6DBB2B90" w14:textId="77777777" w:rsidTr="00541D1A">
        <w:trPr>
          <w:ins w:id="3813" w:author="jonathan pritchard" w:date="2025-01-23T13:42:00Z"/>
        </w:trPr>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3AA961B" w14:textId="77777777" w:rsidR="00980629" w:rsidRPr="00340B0D" w:rsidRDefault="00980629" w:rsidP="00541D1A">
            <w:pPr>
              <w:jc w:val="center"/>
              <w:rPr>
                <w:ins w:id="3814" w:author="jonathan pritchard" w:date="2025-01-23T13:42:00Z" w16du:dateUtc="2025-01-23T13:42:00Z"/>
                <w:rFonts w:cs="Arial"/>
                <w:b/>
                <w:bCs/>
                <w:sz w:val="18"/>
                <w:szCs w:val="18"/>
              </w:rPr>
            </w:pPr>
            <w:ins w:id="3815" w:author="jonathan pritchard" w:date="2025-01-23T13:42:00Z" w16du:dateUtc="2025-01-23T13:42:00Z">
              <w:r w:rsidRPr="00340B0D">
                <w:rPr>
                  <w:rFonts w:cs="Arial"/>
                  <w:b/>
                  <w:bCs/>
                  <w:sz w:val="18"/>
                  <w:szCs w:val="18"/>
                </w:rPr>
                <w:t>Standard Display</w:t>
              </w:r>
            </w:ins>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24D6227" w14:textId="77777777" w:rsidR="00980629" w:rsidRPr="00340B0D" w:rsidRDefault="00980629" w:rsidP="00541D1A">
            <w:pPr>
              <w:jc w:val="center"/>
              <w:rPr>
                <w:ins w:id="3816" w:author="jonathan pritchard" w:date="2025-01-23T13:42:00Z" w16du:dateUtc="2025-01-23T13:42:00Z"/>
                <w:rFonts w:cs="Arial"/>
                <w:b/>
                <w:bCs/>
                <w:sz w:val="18"/>
                <w:szCs w:val="18"/>
              </w:rPr>
            </w:pPr>
            <w:ins w:id="3817" w:author="jonathan pritchard" w:date="2025-01-23T13:42:00Z" w16du:dateUtc="2025-01-23T13:42:00Z">
              <w:r w:rsidRPr="00340B0D">
                <w:rPr>
                  <w:rFonts w:cs="Arial"/>
                  <w:b/>
                  <w:bCs/>
                  <w:sz w:val="18"/>
                  <w:szCs w:val="18"/>
                </w:rPr>
                <w:t>Other</w:t>
              </w:r>
            </w:ins>
          </w:p>
        </w:tc>
      </w:tr>
      <w:tr w:rsidR="00980629" w:rsidRPr="00340B0D" w14:paraId="2A818E6F" w14:textId="77777777" w:rsidTr="00541D1A">
        <w:trPr>
          <w:ins w:id="3818"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40831266" w14:textId="77777777" w:rsidR="00980629" w:rsidRPr="00340B0D" w:rsidRDefault="00980629" w:rsidP="00541D1A">
            <w:pPr>
              <w:rPr>
                <w:ins w:id="3819" w:author="jonathan pritchard" w:date="2025-01-23T13:42:00Z" w16du:dateUtc="2025-01-23T13:42:00Z"/>
                <w:rFonts w:cs="Arial"/>
                <w:sz w:val="18"/>
                <w:szCs w:val="18"/>
              </w:rPr>
            </w:pPr>
            <w:ins w:id="3820" w:author="jonathan pritchard" w:date="2025-01-23T13:42:00Z" w16du:dateUtc="2025-01-23T13:42: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7F65B0C9" w14:textId="77777777" w:rsidR="00980629" w:rsidRPr="00340B0D" w:rsidRDefault="00980629" w:rsidP="00541D1A">
            <w:pPr>
              <w:jc w:val="center"/>
              <w:rPr>
                <w:ins w:id="3821"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7B3C1823" w14:textId="77777777" w:rsidR="00980629" w:rsidRPr="00340B0D" w:rsidRDefault="00980629" w:rsidP="00541D1A">
            <w:pPr>
              <w:pStyle w:val="Default"/>
              <w:rPr>
                <w:ins w:id="3822" w:author="jonathan pritchard" w:date="2025-01-23T13:42:00Z" w16du:dateUtc="2025-01-23T13:42:00Z"/>
                <w:sz w:val="18"/>
                <w:szCs w:val="18"/>
              </w:rPr>
            </w:pPr>
            <w:ins w:id="3823" w:author="jonathan pritchard" w:date="2025-01-23T13:42:00Z" w16du:dateUtc="2025-01-23T13:42: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4B76E023" w14:textId="77777777" w:rsidR="00980629" w:rsidRPr="00340B0D" w:rsidRDefault="00980629" w:rsidP="00541D1A">
            <w:pPr>
              <w:rPr>
                <w:ins w:id="3824" w:author="jonathan pritchard" w:date="2025-01-23T13:42:00Z" w16du:dateUtc="2025-01-23T13:42:00Z"/>
                <w:rFonts w:cs="Arial"/>
                <w:sz w:val="18"/>
                <w:szCs w:val="18"/>
              </w:rPr>
            </w:pPr>
          </w:p>
        </w:tc>
      </w:tr>
      <w:tr w:rsidR="00980629" w:rsidRPr="00340B0D" w14:paraId="5EE92925" w14:textId="77777777" w:rsidTr="00541D1A">
        <w:trPr>
          <w:ins w:id="3825"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47420B7F" w14:textId="77777777" w:rsidR="00980629" w:rsidRPr="00340B0D" w:rsidRDefault="00980629" w:rsidP="00541D1A">
            <w:pPr>
              <w:pStyle w:val="Default"/>
              <w:rPr>
                <w:ins w:id="3826" w:author="jonathan pritchard" w:date="2025-01-23T13:42:00Z" w16du:dateUtc="2025-01-23T13:42:00Z"/>
                <w:sz w:val="18"/>
                <w:szCs w:val="18"/>
              </w:rPr>
            </w:pPr>
            <w:ins w:id="3827" w:author="jonathan pritchard" w:date="2025-01-23T13:42:00Z" w16du:dateUtc="2025-01-23T13:42: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4BBFD270" w14:textId="77777777" w:rsidR="00980629" w:rsidRPr="00340B0D" w:rsidRDefault="00980629" w:rsidP="00541D1A">
            <w:pPr>
              <w:jc w:val="center"/>
              <w:rPr>
                <w:ins w:id="3828"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18F90196" w14:textId="77777777" w:rsidR="00980629" w:rsidRPr="00340B0D" w:rsidRDefault="00980629" w:rsidP="00541D1A">
            <w:pPr>
              <w:pStyle w:val="Default"/>
              <w:rPr>
                <w:ins w:id="3829" w:author="jonathan pritchard" w:date="2025-01-23T13:42:00Z" w16du:dateUtc="2025-01-23T13:42:00Z"/>
                <w:sz w:val="18"/>
                <w:szCs w:val="18"/>
              </w:rPr>
            </w:pPr>
            <w:ins w:id="3830" w:author="jonathan pritchard" w:date="2025-01-23T13:42:00Z" w16du:dateUtc="2025-01-23T13:42: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23BE8460" w14:textId="77777777" w:rsidR="00980629" w:rsidRPr="00340B0D" w:rsidRDefault="00980629" w:rsidP="00541D1A">
            <w:pPr>
              <w:rPr>
                <w:ins w:id="3831" w:author="jonathan pritchard" w:date="2025-01-23T13:42:00Z" w16du:dateUtc="2025-01-23T13:42:00Z"/>
                <w:rFonts w:cs="Arial"/>
                <w:sz w:val="18"/>
                <w:szCs w:val="18"/>
              </w:rPr>
            </w:pPr>
          </w:p>
        </w:tc>
      </w:tr>
      <w:tr w:rsidR="00980629" w:rsidRPr="00340B0D" w14:paraId="7E10ECBD" w14:textId="77777777" w:rsidTr="00541D1A">
        <w:trPr>
          <w:ins w:id="3832"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31DC5B37" w14:textId="77777777" w:rsidR="00980629" w:rsidRPr="00340B0D" w:rsidRDefault="00980629" w:rsidP="00541D1A">
            <w:pPr>
              <w:pStyle w:val="Default"/>
              <w:ind w:left="720"/>
              <w:rPr>
                <w:ins w:id="3833" w:author="jonathan pritchard" w:date="2025-01-23T13:42:00Z" w16du:dateUtc="2025-01-23T13:42:00Z"/>
                <w:sz w:val="18"/>
                <w:szCs w:val="18"/>
              </w:rPr>
            </w:pPr>
            <w:ins w:id="3834" w:author="jonathan pritchard" w:date="2025-01-23T13:42:00Z" w16du:dateUtc="2025-01-23T13:42: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6DA42099" w14:textId="77777777" w:rsidR="00980629" w:rsidRPr="00340B0D" w:rsidRDefault="00980629" w:rsidP="00541D1A">
            <w:pPr>
              <w:jc w:val="center"/>
              <w:rPr>
                <w:ins w:id="3835"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4C8382B2" w14:textId="77777777" w:rsidR="00980629" w:rsidRPr="00340B0D" w:rsidRDefault="00980629" w:rsidP="00541D1A">
            <w:pPr>
              <w:pStyle w:val="Default"/>
              <w:rPr>
                <w:ins w:id="3836" w:author="jonathan pritchard" w:date="2025-01-23T13:42:00Z" w16du:dateUtc="2025-01-23T13:42:00Z"/>
                <w:sz w:val="18"/>
                <w:szCs w:val="18"/>
              </w:rPr>
            </w:pPr>
            <w:ins w:id="3837" w:author="jonathan pritchard" w:date="2025-01-23T13:42:00Z" w16du:dateUtc="2025-01-23T13:42: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6C39BCE7" w14:textId="77777777" w:rsidR="00980629" w:rsidRPr="00340B0D" w:rsidRDefault="00980629" w:rsidP="00541D1A">
            <w:pPr>
              <w:rPr>
                <w:ins w:id="3838" w:author="jonathan pritchard" w:date="2025-01-23T13:42:00Z" w16du:dateUtc="2025-01-23T13:42:00Z"/>
                <w:rFonts w:cs="Arial"/>
                <w:sz w:val="18"/>
                <w:szCs w:val="18"/>
              </w:rPr>
            </w:pPr>
          </w:p>
        </w:tc>
      </w:tr>
      <w:tr w:rsidR="00980629" w:rsidRPr="00340B0D" w14:paraId="758E9C5E" w14:textId="77777777" w:rsidTr="00541D1A">
        <w:trPr>
          <w:ins w:id="3839"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6A57148E" w14:textId="77777777" w:rsidR="00980629" w:rsidRPr="00340B0D" w:rsidRDefault="00980629" w:rsidP="00541D1A">
            <w:pPr>
              <w:pStyle w:val="Default"/>
              <w:ind w:left="720"/>
              <w:rPr>
                <w:ins w:id="3840" w:author="jonathan pritchard" w:date="2025-01-23T13:42:00Z" w16du:dateUtc="2025-01-23T13:42:00Z"/>
                <w:sz w:val="18"/>
                <w:szCs w:val="18"/>
              </w:rPr>
            </w:pPr>
            <w:ins w:id="3841" w:author="jonathan pritchard" w:date="2025-01-23T13:42:00Z" w16du:dateUtc="2025-01-23T13:42: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29BC7C34" w14:textId="77777777" w:rsidR="00980629" w:rsidRPr="00340B0D" w:rsidRDefault="00980629" w:rsidP="00541D1A">
            <w:pPr>
              <w:jc w:val="center"/>
              <w:rPr>
                <w:ins w:id="3842"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3EF5B0F4" w14:textId="77777777" w:rsidR="00980629" w:rsidRPr="00340B0D" w:rsidRDefault="00980629" w:rsidP="00541D1A">
            <w:pPr>
              <w:pStyle w:val="Default"/>
              <w:rPr>
                <w:ins w:id="3843" w:author="jonathan pritchard" w:date="2025-01-23T13:42:00Z" w16du:dateUtc="2025-01-23T13:42:00Z"/>
                <w:sz w:val="18"/>
                <w:szCs w:val="18"/>
              </w:rPr>
            </w:pPr>
            <w:ins w:id="3844" w:author="jonathan pritchard" w:date="2025-01-23T13:42:00Z" w16du:dateUtc="2025-01-23T13:42: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72926737" w14:textId="77777777" w:rsidR="00980629" w:rsidRPr="00340B0D" w:rsidRDefault="00980629" w:rsidP="00541D1A">
            <w:pPr>
              <w:rPr>
                <w:ins w:id="3845" w:author="jonathan pritchard" w:date="2025-01-23T13:42:00Z" w16du:dateUtc="2025-01-23T13:42:00Z"/>
                <w:rFonts w:cs="Arial"/>
                <w:sz w:val="18"/>
                <w:szCs w:val="18"/>
              </w:rPr>
            </w:pPr>
          </w:p>
        </w:tc>
      </w:tr>
      <w:tr w:rsidR="00980629" w:rsidRPr="00340B0D" w14:paraId="78E6027A" w14:textId="77777777" w:rsidTr="00541D1A">
        <w:trPr>
          <w:ins w:id="3846"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7B11B7DC" w14:textId="77777777" w:rsidR="00980629" w:rsidRPr="00340B0D" w:rsidRDefault="00980629" w:rsidP="00541D1A">
            <w:pPr>
              <w:pStyle w:val="Default"/>
              <w:rPr>
                <w:ins w:id="3847" w:author="jonathan pritchard" w:date="2025-01-23T13:42:00Z" w16du:dateUtc="2025-01-23T13:42:00Z"/>
                <w:sz w:val="18"/>
                <w:szCs w:val="18"/>
              </w:rPr>
            </w:pPr>
            <w:ins w:id="3848" w:author="jonathan pritchard" w:date="2025-01-23T13:42:00Z" w16du:dateUtc="2025-01-23T13:42: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71C75A8C" w14:textId="77777777" w:rsidR="00980629" w:rsidRPr="00340B0D" w:rsidRDefault="00980629" w:rsidP="00541D1A">
            <w:pPr>
              <w:jc w:val="center"/>
              <w:rPr>
                <w:ins w:id="3849"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07E98ECB" w14:textId="77777777" w:rsidR="00980629" w:rsidRPr="00340B0D" w:rsidRDefault="00980629" w:rsidP="00541D1A">
            <w:pPr>
              <w:pStyle w:val="Default"/>
              <w:rPr>
                <w:ins w:id="3850" w:author="jonathan pritchard" w:date="2025-01-23T13:42:00Z" w16du:dateUtc="2025-01-23T13:42:00Z"/>
                <w:sz w:val="18"/>
                <w:szCs w:val="18"/>
              </w:rPr>
            </w:pPr>
            <w:ins w:id="3851" w:author="jonathan pritchard" w:date="2025-01-23T13:42:00Z" w16du:dateUtc="2025-01-23T13:42: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2617C4CF" w14:textId="77777777" w:rsidR="00980629" w:rsidRPr="00340B0D" w:rsidRDefault="00980629" w:rsidP="00541D1A">
            <w:pPr>
              <w:rPr>
                <w:ins w:id="3852" w:author="jonathan pritchard" w:date="2025-01-23T13:42:00Z" w16du:dateUtc="2025-01-23T13:42:00Z"/>
                <w:rFonts w:cs="Arial"/>
                <w:sz w:val="18"/>
                <w:szCs w:val="18"/>
              </w:rPr>
            </w:pPr>
          </w:p>
        </w:tc>
      </w:tr>
      <w:tr w:rsidR="00980629" w:rsidRPr="00340B0D" w14:paraId="3E277B24" w14:textId="77777777" w:rsidTr="00541D1A">
        <w:trPr>
          <w:ins w:id="3853"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2AF9F4E3" w14:textId="77777777" w:rsidR="00980629" w:rsidRPr="00340B0D" w:rsidRDefault="00980629" w:rsidP="00541D1A">
            <w:pPr>
              <w:pStyle w:val="Default"/>
              <w:rPr>
                <w:ins w:id="3854" w:author="jonathan pritchard" w:date="2025-01-23T13:42:00Z" w16du:dateUtc="2025-01-23T13:42:00Z"/>
                <w:sz w:val="18"/>
                <w:szCs w:val="18"/>
              </w:rPr>
            </w:pPr>
            <w:ins w:id="3855" w:author="jonathan pritchard" w:date="2025-01-23T13:42:00Z" w16du:dateUtc="2025-01-23T13:42: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523477F7" w14:textId="77777777" w:rsidR="00980629" w:rsidRPr="00340B0D" w:rsidRDefault="00980629" w:rsidP="00541D1A">
            <w:pPr>
              <w:jc w:val="center"/>
              <w:rPr>
                <w:ins w:id="3856"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41EB0DDB" w14:textId="77777777" w:rsidR="00980629" w:rsidRPr="00340B0D" w:rsidRDefault="00980629" w:rsidP="00541D1A">
            <w:pPr>
              <w:pStyle w:val="Default"/>
              <w:rPr>
                <w:ins w:id="3857" w:author="jonathan pritchard" w:date="2025-01-23T13:42:00Z" w16du:dateUtc="2025-01-23T13:42:00Z"/>
                <w:sz w:val="18"/>
                <w:szCs w:val="18"/>
              </w:rPr>
            </w:pPr>
            <w:ins w:id="3858" w:author="jonathan pritchard" w:date="2025-01-23T13:42:00Z" w16du:dateUtc="2025-01-23T13:42: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717F5D34" w14:textId="77777777" w:rsidR="00980629" w:rsidRPr="00340B0D" w:rsidRDefault="00980629" w:rsidP="00541D1A">
            <w:pPr>
              <w:rPr>
                <w:ins w:id="3859" w:author="jonathan pritchard" w:date="2025-01-23T13:42:00Z" w16du:dateUtc="2025-01-23T13:42:00Z"/>
                <w:rFonts w:cs="Arial"/>
                <w:sz w:val="18"/>
                <w:szCs w:val="18"/>
              </w:rPr>
            </w:pPr>
          </w:p>
        </w:tc>
      </w:tr>
      <w:tr w:rsidR="00980629" w:rsidRPr="00340B0D" w14:paraId="194E561F" w14:textId="77777777" w:rsidTr="00541D1A">
        <w:trPr>
          <w:ins w:id="3860"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0BABF99C" w14:textId="77777777" w:rsidR="00980629" w:rsidRPr="00340B0D" w:rsidRDefault="00980629" w:rsidP="00541D1A">
            <w:pPr>
              <w:pStyle w:val="Default"/>
              <w:rPr>
                <w:ins w:id="3861" w:author="jonathan pritchard" w:date="2025-01-23T13:42:00Z" w16du:dateUtc="2025-01-23T13:42:00Z"/>
                <w:sz w:val="18"/>
                <w:szCs w:val="18"/>
              </w:rPr>
            </w:pPr>
            <w:ins w:id="3862" w:author="jonathan pritchard" w:date="2025-01-23T13:42:00Z" w16du:dateUtc="2025-01-23T13:42: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5F938DDE" w14:textId="77777777" w:rsidR="00980629" w:rsidRPr="00340B0D" w:rsidRDefault="00980629" w:rsidP="00541D1A">
            <w:pPr>
              <w:jc w:val="center"/>
              <w:rPr>
                <w:ins w:id="3863"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3AB66054" w14:textId="77777777" w:rsidR="00980629" w:rsidRPr="00340B0D" w:rsidRDefault="00980629" w:rsidP="00541D1A">
            <w:pPr>
              <w:pStyle w:val="Default"/>
              <w:rPr>
                <w:ins w:id="3864" w:author="jonathan pritchard" w:date="2025-01-23T13:42:00Z" w16du:dateUtc="2025-01-23T13:42:00Z"/>
                <w:sz w:val="18"/>
                <w:szCs w:val="18"/>
              </w:rPr>
            </w:pPr>
            <w:ins w:id="3865" w:author="jonathan pritchard" w:date="2025-01-23T13:42:00Z" w16du:dateUtc="2025-01-23T13:42: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019A58D3" w14:textId="77777777" w:rsidR="00980629" w:rsidRPr="00340B0D" w:rsidRDefault="00980629" w:rsidP="00541D1A">
            <w:pPr>
              <w:rPr>
                <w:ins w:id="3866" w:author="jonathan pritchard" w:date="2025-01-23T13:42:00Z" w16du:dateUtc="2025-01-23T13:42:00Z"/>
                <w:rFonts w:cs="Arial"/>
                <w:sz w:val="18"/>
                <w:szCs w:val="18"/>
              </w:rPr>
            </w:pPr>
          </w:p>
        </w:tc>
      </w:tr>
      <w:tr w:rsidR="00980629" w:rsidRPr="00340B0D" w14:paraId="2C4A588C" w14:textId="77777777" w:rsidTr="00541D1A">
        <w:trPr>
          <w:ins w:id="3867"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6D4A90F7" w14:textId="77777777" w:rsidR="00980629" w:rsidRPr="00340B0D" w:rsidRDefault="00980629" w:rsidP="00541D1A">
            <w:pPr>
              <w:pStyle w:val="Default"/>
              <w:rPr>
                <w:ins w:id="3868" w:author="jonathan pritchard" w:date="2025-01-23T13:42:00Z" w16du:dateUtc="2025-01-23T13:42:00Z"/>
                <w:sz w:val="18"/>
                <w:szCs w:val="18"/>
              </w:rPr>
            </w:pPr>
            <w:ins w:id="3869" w:author="jonathan pritchard" w:date="2025-01-23T13:42:00Z" w16du:dateUtc="2025-01-23T13:42: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60A857CA" w14:textId="77777777" w:rsidR="00980629" w:rsidRPr="00340B0D" w:rsidRDefault="00980629" w:rsidP="00541D1A">
            <w:pPr>
              <w:jc w:val="center"/>
              <w:rPr>
                <w:ins w:id="3870"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353CD2F3" w14:textId="77777777" w:rsidR="00980629" w:rsidRPr="00340B0D" w:rsidRDefault="00980629" w:rsidP="00541D1A">
            <w:pPr>
              <w:pStyle w:val="Default"/>
              <w:rPr>
                <w:ins w:id="3871" w:author="jonathan pritchard" w:date="2025-01-23T13:42:00Z" w16du:dateUtc="2025-01-23T13:42:00Z"/>
                <w:sz w:val="18"/>
                <w:szCs w:val="18"/>
              </w:rPr>
            </w:pPr>
            <w:ins w:id="3872" w:author="jonathan pritchard" w:date="2025-01-23T13:42:00Z" w16du:dateUtc="2025-01-23T13:42: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797583B3" w14:textId="77777777" w:rsidR="00980629" w:rsidRPr="00340B0D" w:rsidRDefault="00980629" w:rsidP="00541D1A">
            <w:pPr>
              <w:rPr>
                <w:ins w:id="3873" w:author="jonathan pritchard" w:date="2025-01-23T13:42:00Z" w16du:dateUtc="2025-01-23T13:42:00Z"/>
                <w:rFonts w:cs="Arial"/>
                <w:sz w:val="18"/>
                <w:szCs w:val="18"/>
              </w:rPr>
            </w:pPr>
          </w:p>
        </w:tc>
      </w:tr>
      <w:tr w:rsidR="00980629" w:rsidRPr="00340B0D" w14:paraId="7BB8CB12" w14:textId="77777777" w:rsidTr="00541D1A">
        <w:trPr>
          <w:ins w:id="3874"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3B33C9B4" w14:textId="77777777" w:rsidR="00980629" w:rsidRPr="00340B0D" w:rsidRDefault="00980629" w:rsidP="00541D1A">
            <w:pPr>
              <w:pStyle w:val="Default"/>
              <w:rPr>
                <w:ins w:id="3875" w:author="jonathan pritchard" w:date="2025-01-23T13:42:00Z" w16du:dateUtc="2025-01-23T13:42:00Z"/>
                <w:sz w:val="18"/>
                <w:szCs w:val="18"/>
              </w:rPr>
            </w:pPr>
            <w:ins w:id="3876" w:author="jonathan pritchard" w:date="2025-01-23T13:42:00Z" w16du:dateUtc="2025-01-23T13:42: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4CCDC5DF" w14:textId="77777777" w:rsidR="00980629" w:rsidRPr="00340B0D" w:rsidRDefault="00980629" w:rsidP="00541D1A">
            <w:pPr>
              <w:jc w:val="center"/>
              <w:rPr>
                <w:ins w:id="3877"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0D2CE0CB" w14:textId="77777777" w:rsidR="00980629" w:rsidRPr="00340B0D" w:rsidRDefault="00980629" w:rsidP="00541D1A">
            <w:pPr>
              <w:rPr>
                <w:ins w:id="3878" w:author="jonathan pritchard" w:date="2025-01-23T13:42:00Z" w16du:dateUtc="2025-01-23T13:42:00Z"/>
                <w:rFonts w:cs="Arial"/>
                <w:sz w:val="18"/>
                <w:szCs w:val="18"/>
              </w:rPr>
            </w:pPr>
          </w:p>
        </w:tc>
        <w:tc>
          <w:tcPr>
            <w:tcW w:w="672" w:type="dxa"/>
            <w:tcBorders>
              <w:top w:val="single" w:sz="4" w:space="0" w:color="auto"/>
              <w:bottom w:val="single" w:sz="4" w:space="0" w:color="auto"/>
              <w:right w:val="single" w:sz="12" w:space="0" w:color="auto"/>
            </w:tcBorders>
            <w:vAlign w:val="center"/>
          </w:tcPr>
          <w:p w14:paraId="0DB88AFD" w14:textId="77777777" w:rsidR="00980629" w:rsidRPr="00340B0D" w:rsidRDefault="00980629" w:rsidP="00541D1A">
            <w:pPr>
              <w:rPr>
                <w:ins w:id="3879" w:author="jonathan pritchard" w:date="2025-01-23T13:42:00Z" w16du:dateUtc="2025-01-23T13:42:00Z"/>
                <w:rFonts w:cs="Arial"/>
                <w:sz w:val="18"/>
                <w:szCs w:val="18"/>
              </w:rPr>
            </w:pPr>
          </w:p>
        </w:tc>
      </w:tr>
      <w:tr w:rsidR="00980629" w:rsidRPr="00340B0D" w14:paraId="5F6BA782" w14:textId="77777777" w:rsidTr="00541D1A">
        <w:trPr>
          <w:ins w:id="3880"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7B537675" w14:textId="77777777" w:rsidR="00980629" w:rsidRPr="00340B0D" w:rsidRDefault="00980629" w:rsidP="00541D1A">
            <w:pPr>
              <w:pStyle w:val="Default"/>
              <w:rPr>
                <w:ins w:id="3881" w:author="jonathan pritchard" w:date="2025-01-23T13:42:00Z" w16du:dateUtc="2025-01-23T13:42:00Z"/>
                <w:sz w:val="18"/>
                <w:szCs w:val="18"/>
              </w:rPr>
            </w:pPr>
            <w:ins w:id="3882" w:author="jonathan pritchard" w:date="2025-01-23T13:42:00Z" w16du:dateUtc="2025-01-23T13:42: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4BF46FB2" w14:textId="77777777" w:rsidR="00980629" w:rsidRPr="00340B0D" w:rsidRDefault="00980629" w:rsidP="00541D1A">
            <w:pPr>
              <w:jc w:val="center"/>
              <w:rPr>
                <w:ins w:id="3883"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7B6DEFFA" w14:textId="77777777" w:rsidR="00980629" w:rsidRPr="00340B0D" w:rsidRDefault="00980629" w:rsidP="00541D1A">
            <w:pPr>
              <w:rPr>
                <w:ins w:id="3884" w:author="jonathan pritchard" w:date="2025-01-23T13:42:00Z" w16du:dateUtc="2025-01-23T13:42:00Z"/>
                <w:rFonts w:cs="Arial"/>
                <w:sz w:val="18"/>
                <w:szCs w:val="18"/>
              </w:rPr>
            </w:pPr>
          </w:p>
        </w:tc>
        <w:tc>
          <w:tcPr>
            <w:tcW w:w="672" w:type="dxa"/>
            <w:tcBorders>
              <w:top w:val="single" w:sz="4" w:space="0" w:color="auto"/>
              <w:bottom w:val="single" w:sz="4" w:space="0" w:color="auto"/>
              <w:right w:val="single" w:sz="12" w:space="0" w:color="auto"/>
            </w:tcBorders>
            <w:vAlign w:val="center"/>
          </w:tcPr>
          <w:p w14:paraId="439C54BD" w14:textId="77777777" w:rsidR="00980629" w:rsidRPr="00340B0D" w:rsidRDefault="00980629" w:rsidP="00541D1A">
            <w:pPr>
              <w:rPr>
                <w:ins w:id="3885" w:author="jonathan pritchard" w:date="2025-01-23T13:42:00Z" w16du:dateUtc="2025-01-23T13:42:00Z"/>
                <w:rFonts w:cs="Arial"/>
                <w:sz w:val="18"/>
                <w:szCs w:val="18"/>
              </w:rPr>
            </w:pPr>
          </w:p>
        </w:tc>
      </w:tr>
      <w:tr w:rsidR="00980629" w:rsidRPr="00340B0D" w14:paraId="50BCFEBB" w14:textId="77777777" w:rsidTr="00541D1A">
        <w:trPr>
          <w:ins w:id="3886"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4005FFB1" w14:textId="77777777" w:rsidR="00980629" w:rsidRPr="00340B0D" w:rsidRDefault="00980629" w:rsidP="00541D1A">
            <w:pPr>
              <w:pStyle w:val="Default"/>
              <w:rPr>
                <w:ins w:id="3887" w:author="jonathan pritchard" w:date="2025-01-23T13:42:00Z" w16du:dateUtc="2025-01-23T13:42:00Z"/>
                <w:sz w:val="18"/>
                <w:szCs w:val="18"/>
              </w:rPr>
            </w:pPr>
            <w:ins w:id="3888" w:author="jonathan pritchard" w:date="2025-01-23T13:42:00Z" w16du:dateUtc="2025-01-23T13:42: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412EFE7F" w14:textId="77777777" w:rsidR="00980629" w:rsidRPr="00340B0D" w:rsidRDefault="00980629" w:rsidP="00541D1A">
            <w:pPr>
              <w:jc w:val="center"/>
              <w:rPr>
                <w:ins w:id="3889"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42E615C5" w14:textId="77777777" w:rsidR="00980629" w:rsidRPr="00340B0D" w:rsidRDefault="00980629" w:rsidP="00541D1A">
            <w:pPr>
              <w:rPr>
                <w:ins w:id="3890" w:author="jonathan pritchard" w:date="2025-01-23T13:42:00Z" w16du:dateUtc="2025-01-23T13:42:00Z"/>
                <w:rFonts w:cs="Arial"/>
                <w:sz w:val="18"/>
                <w:szCs w:val="18"/>
              </w:rPr>
            </w:pPr>
          </w:p>
        </w:tc>
        <w:tc>
          <w:tcPr>
            <w:tcW w:w="672" w:type="dxa"/>
            <w:tcBorders>
              <w:top w:val="single" w:sz="4" w:space="0" w:color="auto"/>
              <w:bottom w:val="single" w:sz="4" w:space="0" w:color="auto"/>
              <w:right w:val="single" w:sz="12" w:space="0" w:color="auto"/>
            </w:tcBorders>
            <w:vAlign w:val="center"/>
          </w:tcPr>
          <w:p w14:paraId="0FDDF2EC" w14:textId="77777777" w:rsidR="00980629" w:rsidRPr="00340B0D" w:rsidRDefault="00980629" w:rsidP="00541D1A">
            <w:pPr>
              <w:rPr>
                <w:ins w:id="3891" w:author="jonathan pritchard" w:date="2025-01-23T13:42:00Z" w16du:dateUtc="2025-01-23T13:42:00Z"/>
                <w:rFonts w:cs="Arial"/>
                <w:sz w:val="18"/>
                <w:szCs w:val="18"/>
              </w:rPr>
            </w:pPr>
          </w:p>
        </w:tc>
      </w:tr>
      <w:tr w:rsidR="00980629" w:rsidRPr="00340B0D" w14:paraId="24495679" w14:textId="77777777" w:rsidTr="00541D1A">
        <w:trPr>
          <w:ins w:id="3892"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7D853235" w14:textId="77777777" w:rsidR="00980629" w:rsidRPr="00340B0D" w:rsidRDefault="00980629" w:rsidP="00541D1A">
            <w:pPr>
              <w:pStyle w:val="Default"/>
              <w:ind w:left="720"/>
              <w:rPr>
                <w:ins w:id="3893" w:author="jonathan pritchard" w:date="2025-01-23T13:42:00Z" w16du:dateUtc="2025-01-23T13:42:00Z"/>
                <w:sz w:val="18"/>
                <w:szCs w:val="18"/>
              </w:rPr>
            </w:pPr>
            <w:ins w:id="3894" w:author="jonathan pritchard" w:date="2025-01-23T13:42:00Z" w16du:dateUtc="2025-01-23T13:42: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79E41921" w14:textId="77777777" w:rsidR="00980629" w:rsidRPr="00340B0D" w:rsidRDefault="00980629" w:rsidP="00541D1A">
            <w:pPr>
              <w:jc w:val="center"/>
              <w:rPr>
                <w:ins w:id="3895"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3EA50D2F" w14:textId="77777777" w:rsidR="00980629" w:rsidRPr="00340B0D" w:rsidRDefault="00980629" w:rsidP="00541D1A">
            <w:pPr>
              <w:rPr>
                <w:ins w:id="3896" w:author="jonathan pritchard" w:date="2025-01-23T13:42:00Z" w16du:dateUtc="2025-01-23T13:42:00Z"/>
                <w:rFonts w:cs="Arial"/>
                <w:sz w:val="18"/>
                <w:szCs w:val="18"/>
              </w:rPr>
            </w:pPr>
          </w:p>
        </w:tc>
        <w:tc>
          <w:tcPr>
            <w:tcW w:w="672" w:type="dxa"/>
            <w:tcBorders>
              <w:top w:val="single" w:sz="4" w:space="0" w:color="auto"/>
              <w:bottom w:val="single" w:sz="4" w:space="0" w:color="auto"/>
              <w:right w:val="single" w:sz="12" w:space="0" w:color="auto"/>
            </w:tcBorders>
            <w:vAlign w:val="center"/>
          </w:tcPr>
          <w:p w14:paraId="5CF7AA33" w14:textId="77777777" w:rsidR="00980629" w:rsidRPr="00340B0D" w:rsidRDefault="00980629" w:rsidP="00541D1A">
            <w:pPr>
              <w:rPr>
                <w:ins w:id="3897" w:author="jonathan pritchard" w:date="2025-01-23T13:42:00Z" w16du:dateUtc="2025-01-23T13:42:00Z"/>
                <w:rFonts w:cs="Arial"/>
                <w:sz w:val="18"/>
                <w:szCs w:val="18"/>
              </w:rPr>
            </w:pPr>
          </w:p>
        </w:tc>
      </w:tr>
      <w:tr w:rsidR="00980629" w:rsidRPr="00340B0D" w14:paraId="4C2CAD6D" w14:textId="77777777" w:rsidTr="00541D1A">
        <w:trPr>
          <w:ins w:id="3898" w:author="jonathan pritchard" w:date="2025-01-23T13:42:00Z"/>
        </w:trPr>
        <w:tc>
          <w:tcPr>
            <w:tcW w:w="4375" w:type="dxa"/>
            <w:gridSpan w:val="4"/>
            <w:tcBorders>
              <w:top w:val="single" w:sz="4" w:space="0" w:color="auto"/>
              <w:left w:val="single" w:sz="12" w:space="0" w:color="auto"/>
              <w:bottom w:val="single" w:sz="12" w:space="0" w:color="auto"/>
              <w:right w:val="single" w:sz="4" w:space="0" w:color="auto"/>
            </w:tcBorders>
          </w:tcPr>
          <w:p w14:paraId="2C8721AC" w14:textId="77777777" w:rsidR="00980629" w:rsidRPr="00340B0D" w:rsidRDefault="00980629" w:rsidP="00541D1A">
            <w:pPr>
              <w:pStyle w:val="Default"/>
              <w:ind w:left="720"/>
              <w:rPr>
                <w:ins w:id="3899" w:author="jonathan pritchard" w:date="2025-01-23T13:42:00Z" w16du:dateUtc="2025-01-23T13:42:00Z"/>
                <w:sz w:val="18"/>
                <w:szCs w:val="18"/>
              </w:rPr>
            </w:pPr>
            <w:ins w:id="3900" w:author="jonathan pritchard" w:date="2025-01-23T13:42:00Z" w16du:dateUtc="2025-01-23T13:42: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5723826C" w14:textId="77777777" w:rsidR="00980629" w:rsidRPr="00340B0D" w:rsidRDefault="00980629" w:rsidP="00541D1A">
            <w:pPr>
              <w:jc w:val="center"/>
              <w:rPr>
                <w:ins w:id="3901"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12" w:space="0" w:color="auto"/>
            </w:tcBorders>
          </w:tcPr>
          <w:p w14:paraId="084F5942" w14:textId="77777777" w:rsidR="00980629" w:rsidRPr="00340B0D" w:rsidRDefault="00980629" w:rsidP="00541D1A">
            <w:pPr>
              <w:rPr>
                <w:ins w:id="3902" w:author="jonathan pritchard" w:date="2025-01-23T13:42:00Z" w16du:dateUtc="2025-01-23T13:42:00Z"/>
                <w:rFonts w:cs="Arial"/>
                <w:sz w:val="18"/>
                <w:szCs w:val="18"/>
              </w:rPr>
            </w:pPr>
          </w:p>
        </w:tc>
        <w:tc>
          <w:tcPr>
            <w:tcW w:w="672" w:type="dxa"/>
            <w:tcBorders>
              <w:top w:val="single" w:sz="4" w:space="0" w:color="auto"/>
              <w:bottom w:val="single" w:sz="12" w:space="0" w:color="auto"/>
              <w:right w:val="single" w:sz="12" w:space="0" w:color="auto"/>
            </w:tcBorders>
            <w:vAlign w:val="center"/>
          </w:tcPr>
          <w:p w14:paraId="671FDB4B" w14:textId="77777777" w:rsidR="00980629" w:rsidRPr="00340B0D" w:rsidRDefault="00980629" w:rsidP="00541D1A">
            <w:pPr>
              <w:rPr>
                <w:ins w:id="3903" w:author="jonathan pritchard" w:date="2025-01-23T13:42:00Z" w16du:dateUtc="2025-01-23T13:42:00Z"/>
                <w:rFonts w:cs="Arial"/>
                <w:sz w:val="18"/>
                <w:szCs w:val="18"/>
              </w:rPr>
            </w:pPr>
          </w:p>
        </w:tc>
      </w:tr>
      <w:tr w:rsidR="00980629" w:rsidRPr="00340B0D" w14:paraId="2ADFBB6F" w14:textId="77777777" w:rsidTr="00541D1A">
        <w:trPr>
          <w:ins w:id="3904" w:author="jonathan pritchard" w:date="2025-01-23T13:42:00Z"/>
        </w:trPr>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9061EFD" w14:textId="77777777" w:rsidR="00980629" w:rsidRPr="00EF63B4" w:rsidRDefault="00980629" w:rsidP="00541D1A">
            <w:pPr>
              <w:jc w:val="center"/>
              <w:rPr>
                <w:ins w:id="3905" w:author="jonathan pritchard" w:date="2025-01-23T13:42:00Z" w16du:dateUtc="2025-01-23T13:42:00Z"/>
                <w:rFonts w:cs="Arial"/>
                <w:sz w:val="18"/>
                <w:szCs w:val="18"/>
              </w:rPr>
            </w:pPr>
            <w:ins w:id="3906" w:author="jonathan pritchard" w:date="2025-01-23T13:42:00Z" w16du:dateUtc="2025-01-23T13:42:00Z">
              <w:r>
                <w:rPr>
                  <w:rFonts w:cs="Arial"/>
                  <w:b/>
                  <w:bCs/>
                  <w:sz w:val="18"/>
                  <w:szCs w:val="18"/>
                </w:rPr>
                <w:t>Additional</w:t>
              </w:r>
            </w:ins>
          </w:p>
        </w:tc>
      </w:tr>
      <w:tr w:rsidR="00980629" w:rsidRPr="00340B0D" w14:paraId="2DDAC9AD" w14:textId="77777777" w:rsidTr="00541D1A">
        <w:trPr>
          <w:ins w:id="3907"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64265DE6" w14:textId="77777777" w:rsidR="00980629" w:rsidRPr="00340B0D" w:rsidRDefault="00980629" w:rsidP="00541D1A">
            <w:pPr>
              <w:pStyle w:val="Default"/>
              <w:ind w:left="720"/>
              <w:rPr>
                <w:ins w:id="3908" w:author="jonathan pritchard" w:date="2025-01-23T13:42:00Z" w16du:dateUtc="2025-01-23T13:42: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2EED32D2" w14:textId="77777777" w:rsidR="00980629" w:rsidRPr="00340B0D" w:rsidRDefault="00980629" w:rsidP="00541D1A">
            <w:pPr>
              <w:jc w:val="center"/>
              <w:rPr>
                <w:ins w:id="3909" w:author="jonathan pritchard" w:date="2025-01-23T13:42:00Z" w16du:dateUtc="2025-01-23T13:42:00Z"/>
                <w:rFonts w:cs="Arial"/>
                <w:sz w:val="18"/>
                <w:szCs w:val="18"/>
              </w:rPr>
            </w:pPr>
          </w:p>
        </w:tc>
        <w:tc>
          <w:tcPr>
            <w:tcW w:w="3598" w:type="dxa"/>
            <w:gridSpan w:val="4"/>
            <w:tcBorders>
              <w:top w:val="single" w:sz="4" w:space="0" w:color="auto"/>
              <w:left w:val="double" w:sz="4" w:space="0" w:color="auto"/>
              <w:bottom w:val="single" w:sz="4" w:space="0" w:color="auto"/>
            </w:tcBorders>
          </w:tcPr>
          <w:p w14:paraId="5CC37C34" w14:textId="77777777" w:rsidR="00980629" w:rsidRPr="00340B0D" w:rsidRDefault="00980629" w:rsidP="00541D1A">
            <w:pPr>
              <w:rPr>
                <w:ins w:id="3910" w:author="jonathan pritchard" w:date="2025-01-23T13:42:00Z" w16du:dateUtc="2025-01-23T13:42:00Z"/>
                <w:rFonts w:cs="Arial"/>
                <w:sz w:val="18"/>
                <w:szCs w:val="18"/>
              </w:rPr>
            </w:pPr>
          </w:p>
        </w:tc>
        <w:tc>
          <w:tcPr>
            <w:tcW w:w="672" w:type="dxa"/>
            <w:tcBorders>
              <w:top w:val="single" w:sz="4" w:space="0" w:color="auto"/>
              <w:bottom w:val="single" w:sz="4" w:space="0" w:color="auto"/>
              <w:right w:val="single" w:sz="12" w:space="0" w:color="auto"/>
            </w:tcBorders>
            <w:vAlign w:val="center"/>
          </w:tcPr>
          <w:p w14:paraId="5280AF88" w14:textId="77777777" w:rsidR="00980629" w:rsidRPr="00340B0D" w:rsidRDefault="00980629" w:rsidP="00541D1A">
            <w:pPr>
              <w:rPr>
                <w:ins w:id="3911" w:author="jonathan pritchard" w:date="2025-01-23T13:42:00Z" w16du:dateUtc="2025-01-23T13:42:00Z"/>
                <w:rFonts w:cs="Arial"/>
                <w:sz w:val="18"/>
                <w:szCs w:val="18"/>
              </w:rPr>
            </w:pPr>
          </w:p>
        </w:tc>
      </w:tr>
      <w:tr w:rsidR="00980629" w:rsidRPr="00340B0D" w14:paraId="6DD73809" w14:textId="77777777" w:rsidTr="00541D1A">
        <w:trPr>
          <w:ins w:id="3912"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3D77C073" w14:textId="77777777" w:rsidR="00980629" w:rsidRPr="00340B0D" w:rsidRDefault="00980629" w:rsidP="00541D1A">
            <w:pPr>
              <w:pStyle w:val="Default"/>
              <w:ind w:left="720"/>
              <w:rPr>
                <w:ins w:id="3913" w:author="jonathan pritchard" w:date="2025-01-23T13:42:00Z" w16du:dateUtc="2025-01-23T13:42: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361EC402" w14:textId="77777777" w:rsidR="00980629" w:rsidRPr="00340B0D" w:rsidRDefault="00980629" w:rsidP="00541D1A">
            <w:pPr>
              <w:jc w:val="center"/>
              <w:rPr>
                <w:ins w:id="3914" w:author="jonathan pritchard" w:date="2025-01-23T13:42:00Z" w16du:dateUtc="2025-01-23T13:42:00Z"/>
                <w:rFonts w:cs="Arial"/>
                <w:sz w:val="18"/>
                <w:szCs w:val="18"/>
              </w:rPr>
            </w:pPr>
          </w:p>
        </w:tc>
        <w:tc>
          <w:tcPr>
            <w:tcW w:w="3598" w:type="dxa"/>
            <w:gridSpan w:val="4"/>
            <w:tcBorders>
              <w:top w:val="single" w:sz="4" w:space="0" w:color="auto"/>
              <w:left w:val="double" w:sz="4" w:space="0" w:color="auto"/>
              <w:bottom w:val="single" w:sz="4" w:space="0" w:color="auto"/>
            </w:tcBorders>
          </w:tcPr>
          <w:p w14:paraId="55525E76" w14:textId="77777777" w:rsidR="00980629" w:rsidRPr="00340B0D" w:rsidRDefault="00980629" w:rsidP="00541D1A">
            <w:pPr>
              <w:rPr>
                <w:ins w:id="3915" w:author="jonathan pritchard" w:date="2025-01-23T13:42:00Z" w16du:dateUtc="2025-01-23T13:42:00Z"/>
                <w:rFonts w:cs="Arial"/>
                <w:sz w:val="18"/>
                <w:szCs w:val="18"/>
              </w:rPr>
            </w:pPr>
          </w:p>
        </w:tc>
        <w:tc>
          <w:tcPr>
            <w:tcW w:w="672" w:type="dxa"/>
            <w:tcBorders>
              <w:top w:val="single" w:sz="4" w:space="0" w:color="auto"/>
              <w:bottom w:val="single" w:sz="4" w:space="0" w:color="auto"/>
              <w:right w:val="single" w:sz="12" w:space="0" w:color="auto"/>
            </w:tcBorders>
            <w:vAlign w:val="center"/>
          </w:tcPr>
          <w:p w14:paraId="53FEB79F" w14:textId="77777777" w:rsidR="00980629" w:rsidRPr="00340B0D" w:rsidRDefault="00980629" w:rsidP="00541D1A">
            <w:pPr>
              <w:rPr>
                <w:ins w:id="3916" w:author="jonathan pritchard" w:date="2025-01-23T13:42:00Z" w16du:dateUtc="2025-01-23T13:42:00Z"/>
                <w:rFonts w:cs="Arial"/>
                <w:sz w:val="18"/>
                <w:szCs w:val="18"/>
              </w:rPr>
            </w:pPr>
          </w:p>
        </w:tc>
      </w:tr>
      <w:tr w:rsidR="00980629" w:rsidRPr="00340B0D" w14:paraId="764C5543" w14:textId="77777777" w:rsidTr="00541D1A">
        <w:trPr>
          <w:ins w:id="3917" w:author="jonathan pritchard" w:date="2025-01-23T13:42: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48D92F9" w14:textId="77777777" w:rsidR="00980629" w:rsidRPr="00340B0D" w:rsidRDefault="00980629" w:rsidP="00541D1A">
            <w:pPr>
              <w:jc w:val="center"/>
              <w:rPr>
                <w:ins w:id="3918" w:author="jonathan pritchard" w:date="2025-01-23T13:42:00Z" w16du:dateUtc="2025-01-23T13:42:00Z"/>
                <w:rFonts w:cs="Arial"/>
                <w:b/>
                <w:bCs/>
                <w:sz w:val="18"/>
                <w:szCs w:val="18"/>
              </w:rPr>
            </w:pPr>
            <w:ins w:id="3919" w:author="jonathan pritchard" w:date="2025-01-23T13:42:00Z" w16du:dateUtc="2025-01-23T13:42:00Z">
              <w:r w:rsidRPr="00340B0D">
                <w:rPr>
                  <w:rFonts w:cs="Arial"/>
                  <w:b/>
                  <w:bCs/>
                  <w:sz w:val="18"/>
                  <w:szCs w:val="18"/>
                </w:rPr>
                <w:t>Setup</w:t>
              </w:r>
            </w:ins>
          </w:p>
        </w:tc>
      </w:tr>
      <w:tr w:rsidR="00980629" w:rsidRPr="00340B0D" w14:paraId="031A7933" w14:textId="77777777" w:rsidTr="00541D1A">
        <w:trPr>
          <w:ins w:id="3920" w:author="jonathan pritchard" w:date="2025-01-23T13:42:00Z"/>
        </w:trPr>
        <w:tc>
          <w:tcPr>
            <w:tcW w:w="9199" w:type="dxa"/>
            <w:gridSpan w:val="11"/>
            <w:tcBorders>
              <w:top w:val="single" w:sz="4" w:space="0" w:color="auto"/>
              <w:left w:val="single" w:sz="12" w:space="0" w:color="auto"/>
              <w:bottom w:val="single" w:sz="4" w:space="0" w:color="auto"/>
              <w:right w:val="single" w:sz="12" w:space="0" w:color="auto"/>
            </w:tcBorders>
          </w:tcPr>
          <w:p w14:paraId="696FE073" w14:textId="3D444260" w:rsidR="00980629" w:rsidRDefault="003D21E9" w:rsidP="00541D1A">
            <w:pPr>
              <w:rPr>
                <w:ins w:id="3921" w:author="jonathan pritchard" w:date="2025-01-23T13:42:00Z" w16du:dateUtc="2025-01-23T13:42:00Z"/>
                <w:rFonts w:cs="Arial"/>
                <w:sz w:val="18"/>
                <w:szCs w:val="18"/>
              </w:rPr>
            </w:pPr>
            <w:r w:rsidRPr="00D54338">
              <w:rPr>
                <w:rFonts w:cs="Arial"/>
                <w:i/>
              </w:rPr>
              <w:t xml:space="preserve">As for test </w:t>
            </w:r>
            <w:proofErr w:type="spellStart"/>
            <w:r w:rsidRPr="00D54338">
              <w:rPr>
                <w:rFonts w:cs="Arial"/>
                <w:i/>
              </w:rPr>
              <w:t>DifferentPriority</w:t>
            </w:r>
            <w:proofErr w:type="spellEnd"/>
          </w:p>
          <w:p w14:paraId="04029863" w14:textId="77777777" w:rsidR="00980629" w:rsidRPr="00110428" w:rsidRDefault="00980629" w:rsidP="00541D1A">
            <w:pPr>
              <w:rPr>
                <w:ins w:id="3922" w:author="jonathan pritchard" w:date="2025-01-23T13:42:00Z" w16du:dateUtc="2025-01-23T13:42:00Z"/>
                <w:rFonts w:cs="Arial"/>
              </w:rPr>
            </w:pPr>
            <w:ins w:id="3923" w:author="jonathan pritchard" w:date="2025-01-23T13:42:00Z" w16du:dateUtc="2025-01-23T13:42:00Z">
              <w:r>
                <w:rPr>
                  <w:rFonts w:cs="Arial"/>
                  <w:i/>
                </w:rPr>
                <w:lastRenderedPageBreak/>
                <w:t>.</w:t>
              </w:r>
              <w:r w:rsidRPr="00110428">
                <w:rPr>
                  <w:rFonts w:cs="Arial"/>
                  <w:i/>
                </w:rPr>
                <w:t xml:space="preserve">. </w:t>
              </w:r>
            </w:ins>
          </w:p>
          <w:p w14:paraId="729CC40F" w14:textId="77777777" w:rsidR="00980629" w:rsidRPr="00340B0D" w:rsidRDefault="00980629" w:rsidP="00541D1A">
            <w:pPr>
              <w:rPr>
                <w:ins w:id="3924" w:author="jonathan pritchard" w:date="2025-01-23T13:42:00Z" w16du:dateUtc="2025-01-23T13:42:00Z"/>
                <w:rFonts w:cs="Arial"/>
                <w:sz w:val="18"/>
                <w:szCs w:val="18"/>
              </w:rPr>
            </w:pPr>
          </w:p>
        </w:tc>
      </w:tr>
      <w:tr w:rsidR="00980629" w:rsidRPr="00340B0D" w14:paraId="39F221C7" w14:textId="77777777" w:rsidTr="00541D1A">
        <w:trPr>
          <w:ins w:id="3925" w:author="jonathan pritchard" w:date="2025-01-23T13:42: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9A855D9" w14:textId="77777777" w:rsidR="00980629" w:rsidRPr="00340B0D" w:rsidRDefault="00980629" w:rsidP="00541D1A">
            <w:pPr>
              <w:jc w:val="center"/>
              <w:rPr>
                <w:ins w:id="3926" w:author="jonathan pritchard" w:date="2025-01-23T13:42:00Z" w16du:dateUtc="2025-01-23T13:42:00Z"/>
                <w:rFonts w:cs="Arial"/>
                <w:b/>
                <w:bCs/>
                <w:sz w:val="18"/>
                <w:szCs w:val="18"/>
              </w:rPr>
            </w:pPr>
            <w:ins w:id="3927" w:author="jonathan pritchard" w:date="2025-01-23T13:42:00Z" w16du:dateUtc="2025-01-23T13:42:00Z">
              <w:r w:rsidRPr="00340B0D">
                <w:rPr>
                  <w:rFonts w:cs="Arial"/>
                  <w:b/>
                  <w:bCs/>
                  <w:sz w:val="18"/>
                  <w:szCs w:val="18"/>
                </w:rPr>
                <w:lastRenderedPageBreak/>
                <w:t>Action</w:t>
              </w:r>
            </w:ins>
          </w:p>
        </w:tc>
      </w:tr>
      <w:tr w:rsidR="00980629" w:rsidRPr="00340B0D" w14:paraId="2F11F4D8" w14:textId="77777777" w:rsidTr="00541D1A">
        <w:trPr>
          <w:ins w:id="3928" w:author="jonathan pritchard" w:date="2025-01-23T13:42: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906A5C3" w14:textId="05D9E595" w:rsidR="00980629" w:rsidRPr="00110428" w:rsidRDefault="003D21E9" w:rsidP="00541D1A">
            <w:pPr>
              <w:rPr>
                <w:ins w:id="3929" w:author="jonathan pritchard" w:date="2025-01-23T13:42:00Z" w16du:dateUtc="2025-01-23T13:42:00Z"/>
                <w:rFonts w:cs="Arial"/>
                <w:b/>
                <w:bCs/>
              </w:rPr>
            </w:pPr>
            <w:r w:rsidRPr="00D54338">
              <w:rPr>
                <w:rFonts w:cs="Arial"/>
                <w:i/>
              </w:rPr>
              <w:t>View the features at position 32°20.400’S 61°21.900’ E scale 1:5000</w:t>
            </w:r>
          </w:p>
        </w:tc>
      </w:tr>
      <w:tr w:rsidR="00980629" w:rsidRPr="00340B0D" w14:paraId="720D0023" w14:textId="77777777" w:rsidTr="00541D1A">
        <w:trPr>
          <w:ins w:id="3930" w:author="jonathan pritchard" w:date="2025-01-23T13:42: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EEAD57D" w14:textId="77777777" w:rsidR="00980629" w:rsidRPr="00340B0D" w:rsidRDefault="00980629" w:rsidP="00541D1A">
            <w:pPr>
              <w:jc w:val="center"/>
              <w:rPr>
                <w:ins w:id="3931" w:author="jonathan pritchard" w:date="2025-01-23T13:42:00Z" w16du:dateUtc="2025-01-23T13:42:00Z"/>
                <w:rFonts w:cs="Arial"/>
                <w:sz w:val="18"/>
                <w:szCs w:val="18"/>
              </w:rPr>
            </w:pPr>
            <w:ins w:id="3932" w:author="jonathan pritchard" w:date="2025-01-23T13:42:00Z" w16du:dateUtc="2025-01-23T13:42:00Z">
              <w:r w:rsidRPr="00340B0D">
                <w:rPr>
                  <w:rFonts w:cs="Arial"/>
                  <w:b/>
                  <w:bCs/>
                  <w:sz w:val="18"/>
                  <w:szCs w:val="18"/>
                </w:rPr>
                <w:t>Results</w:t>
              </w:r>
            </w:ins>
          </w:p>
        </w:tc>
      </w:tr>
      <w:tr w:rsidR="00980629" w:rsidRPr="00340B0D" w14:paraId="19F6686B" w14:textId="77777777" w:rsidTr="00541D1A">
        <w:trPr>
          <w:ins w:id="3933" w:author="jonathan pritchard" w:date="2025-01-23T13:42:00Z"/>
        </w:trPr>
        <w:tc>
          <w:tcPr>
            <w:tcW w:w="9199" w:type="dxa"/>
            <w:gridSpan w:val="11"/>
            <w:tcBorders>
              <w:top w:val="single" w:sz="4" w:space="0" w:color="auto"/>
              <w:left w:val="single" w:sz="12" w:space="0" w:color="auto"/>
              <w:bottom w:val="single" w:sz="12" w:space="0" w:color="auto"/>
              <w:right w:val="single" w:sz="12" w:space="0" w:color="auto"/>
            </w:tcBorders>
          </w:tcPr>
          <w:p w14:paraId="4E731397" w14:textId="77777777" w:rsidR="003D21E9" w:rsidRDefault="003D21E9" w:rsidP="003D21E9">
            <w:pPr>
              <w:jc w:val="left"/>
              <w:rPr>
                <w:rFonts w:cs="Arial"/>
                <w:sz w:val="18"/>
                <w:szCs w:val="18"/>
              </w:rPr>
            </w:pPr>
          </w:p>
          <w:p w14:paraId="614C7833" w14:textId="53285C8B" w:rsidR="00980629" w:rsidRPr="003D21E9" w:rsidRDefault="003D21E9" w:rsidP="003D21E9">
            <w:pPr>
              <w:jc w:val="left"/>
              <w:rPr>
                <w:ins w:id="3934" w:author="jonathan pritchard" w:date="2025-01-23T13:42:00Z" w16du:dateUtc="2025-01-23T13:42:00Z"/>
                <w:rFonts w:cs="Arial"/>
                <w:i/>
              </w:rPr>
            </w:pPr>
            <w:r w:rsidRPr="00D54338">
              <w:rPr>
                <w:rFonts w:cs="Arial"/>
                <w:i/>
              </w:rPr>
              <w:t>Confirm that items 1-6 display as shown in the graphic below</w:t>
            </w:r>
          </w:p>
          <w:p w14:paraId="4DAC27D3" w14:textId="77777777" w:rsidR="00980629" w:rsidRPr="00340B0D" w:rsidRDefault="00980629" w:rsidP="00541D1A">
            <w:pPr>
              <w:tabs>
                <w:tab w:val="left" w:pos="3048"/>
              </w:tabs>
              <w:jc w:val="center"/>
              <w:rPr>
                <w:ins w:id="3935" w:author="jonathan pritchard" w:date="2025-01-23T13:42:00Z" w16du:dateUtc="2025-01-23T13:42:00Z"/>
                <w:rFonts w:cs="Arial"/>
                <w:sz w:val="18"/>
                <w:szCs w:val="18"/>
              </w:rPr>
            </w:pPr>
          </w:p>
          <w:p w14:paraId="6080A7B0" w14:textId="18301BE9" w:rsidR="00980629" w:rsidRDefault="003D21E9" w:rsidP="00541D1A">
            <w:pPr>
              <w:jc w:val="center"/>
              <w:rPr>
                <w:ins w:id="3936" w:author="jonathan pritchard" w:date="2025-01-23T13:42:00Z" w16du:dateUtc="2025-01-23T13:42:00Z"/>
                <w:rFonts w:cs="Arial"/>
                <w:sz w:val="18"/>
                <w:szCs w:val="18"/>
              </w:rPr>
            </w:pPr>
            <w:r w:rsidRPr="00685941">
              <w:rPr>
                <w:noProof/>
                <w:sz w:val="16"/>
                <w:szCs w:val="16"/>
                <w:lang w:val="en-IN" w:eastAsia="en-IN"/>
              </w:rPr>
              <w:drawing>
                <wp:inline distT="0" distB="0" distL="0" distR="0" wp14:anchorId="08AB7BA9" wp14:editId="35B3B6D8">
                  <wp:extent cx="5836920" cy="2965450"/>
                  <wp:effectExtent l="0" t="0" r="0" b="6350"/>
                  <wp:docPr id="75" name="Picture 75"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 game&#10;&#10;Description automatically generated"/>
                          <pic:cNvPicPr/>
                        </pic:nvPicPr>
                        <pic:blipFill>
                          <a:blip r:embed="rId123"/>
                          <a:stretch>
                            <a:fillRect/>
                          </a:stretch>
                        </pic:blipFill>
                        <pic:spPr>
                          <a:xfrm>
                            <a:off x="0" y="0"/>
                            <a:ext cx="5836920" cy="2965450"/>
                          </a:xfrm>
                          <a:prstGeom prst="rect">
                            <a:avLst/>
                          </a:prstGeom>
                        </pic:spPr>
                      </pic:pic>
                    </a:graphicData>
                  </a:graphic>
                </wp:inline>
              </w:drawing>
            </w:r>
          </w:p>
          <w:p w14:paraId="42ADE334" w14:textId="77777777" w:rsidR="00980629" w:rsidRDefault="00980629" w:rsidP="00541D1A">
            <w:pPr>
              <w:jc w:val="center"/>
              <w:rPr>
                <w:ins w:id="3937" w:author="jonathan pritchard" w:date="2025-01-23T13:42:00Z" w16du:dateUtc="2025-01-23T13:42:00Z"/>
                <w:rFonts w:cs="Arial"/>
                <w:sz w:val="18"/>
                <w:szCs w:val="18"/>
              </w:rPr>
            </w:pPr>
          </w:p>
          <w:p w14:paraId="23F21AAF" w14:textId="77777777" w:rsidR="00980629" w:rsidRPr="00340B0D" w:rsidRDefault="00980629" w:rsidP="00541D1A">
            <w:pPr>
              <w:rPr>
                <w:ins w:id="3938" w:author="jonathan pritchard" w:date="2025-01-23T13:42:00Z" w16du:dateUtc="2025-01-23T13:42:00Z"/>
                <w:rFonts w:cs="Arial"/>
                <w:sz w:val="18"/>
                <w:szCs w:val="18"/>
              </w:rPr>
            </w:pPr>
          </w:p>
        </w:tc>
      </w:tr>
    </w:tbl>
    <w:p w14:paraId="518C089D" w14:textId="77777777" w:rsidR="006E73FA" w:rsidRDefault="006E73FA" w:rsidP="006E73FA">
      <w:pPr>
        <w:rPr>
          <w:ins w:id="3939" w:author="jonathan pritchard" w:date="2025-01-23T13:39:00Z" w16du:dateUtc="2025-01-23T13:39:00Z"/>
        </w:rPr>
      </w:pPr>
    </w:p>
    <w:p w14:paraId="4A73C53C" w14:textId="77777777" w:rsidR="006E73FA" w:rsidRPr="006E73FA" w:rsidRDefault="006E73FA">
      <w:pPr>
        <w:rPr>
          <w:b/>
          <w:rPrChange w:id="3940" w:author="jonathan pritchard" w:date="2025-01-23T13:39:00Z" w16du:dateUtc="2025-01-23T13:39:00Z">
            <w:rPr>
              <w:rFonts w:cs="Arial"/>
              <w:b w:val="0"/>
              <w:color w:val="000000" w:themeColor="text1"/>
            </w:rPr>
          </w:rPrChange>
        </w:rPr>
        <w:pPrChange w:id="3941" w:author="jonathan pritchard" w:date="2025-01-23T13:39:00Z" w16du:dateUtc="2025-01-23T13:39:00Z">
          <w:pPr>
            <w:pStyle w:val="Heading1"/>
            <w:numPr>
              <w:ilvl w:val="2"/>
              <w:numId w:val="73"/>
            </w:numPr>
            <w:tabs>
              <w:tab w:val="clear" w:pos="432"/>
              <w:tab w:val="left" w:pos="567"/>
            </w:tabs>
            <w:spacing w:after="120"/>
            <w:ind w:left="567" w:hanging="567"/>
          </w:pPr>
        </w:pPrChange>
      </w:pPr>
    </w:p>
    <w:p w14:paraId="06A43676" w14:textId="77777777" w:rsidR="006C7785" w:rsidRDefault="006C7785" w:rsidP="006C7785"/>
    <w:p w14:paraId="64CA02BD" w14:textId="77777777" w:rsidR="006C7785" w:rsidRDefault="006C7785" w:rsidP="006C7785">
      <w:pPr>
        <w:pStyle w:val="Heading3"/>
      </w:pPr>
      <w:r>
        <w:br w:type="page"/>
      </w:r>
    </w:p>
    <w:p w14:paraId="34D7FD81" w14:textId="77777777" w:rsidR="006C7785" w:rsidRPr="00547B35" w:rsidRDefault="006C7785" w:rsidP="006C7785">
      <w:pPr>
        <w:pStyle w:val="Heading1"/>
        <w:numPr>
          <w:ilvl w:val="2"/>
          <w:numId w:val="73"/>
        </w:numPr>
        <w:tabs>
          <w:tab w:val="left" w:pos="567"/>
        </w:tabs>
        <w:spacing w:after="120"/>
        <w:ind w:left="567" w:hanging="567"/>
        <w:rPr>
          <w:ins w:id="3942" w:author="jonathan pritchard" w:date="2025-01-23T13:42:00Z" w16du:dateUtc="2025-01-23T13:42:00Z"/>
          <w:rFonts w:cs="Arial"/>
          <w:color w:val="000000" w:themeColor="text1"/>
        </w:rPr>
      </w:pPr>
      <w:bookmarkStart w:id="3943" w:name="_Toc189647871"/>
      <w:r w:rsidRPr="00547B35">
        <w:rPr>
          <w:rFonts w:cs="Arial"/>
          <w:color w:val="000000" w:themeColor="text1"/>
        </w:rPr>
        <w:lastRenderedPageBreak/>
        <w:t>Line Suppression</w:t>
      </w:r>
      <w:bookmarkEnd w:id="3943"/>
    </w:p>
    <w:p w14:paraId="33899D4B" w14:textId="77777777" w:rsidR="00980629" w:rsidRDefault="00980629" w:rsidP="00980629">
      <w:pPr>
        <w:rPr>
          <w:ins w:id="3944" w:author="jonathan pritchard" w:date="2025-01-23T13:42:00Z" w16du:dateUtc="2025-01-23T13:42:00Z"/>
        </w:rPr>
      </w:pPr>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980629" w:rsidRPr="00340B0D" w14:paraId="58E44E11" w14:textId="77777777" w:rsidTr="00541D1A">
        <w:trPr>
          <w:trHeight w:val="416"/>
          <w:ins w:id="3945" w:author="jonathan pritchard" w:date="2025-01-23T13:42:00Z"/>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276B9E20" w14:textId="77777777" w:rsidR="00980629" w:rsidRPr="00340B0D" w:rsidRDefault="00980629" w:rsidP="00541D1A">
            <w:pPr>
              <w:jc w:val="center"/>
              <w:rPr>
                <w:ins w:id="3946" w:author="jonathan pritchard" w:date="2025-01-23T13:42:00Z" w16du:dateUtc="2025-01-23T13:42:00Z"/>
                <w:rFonts w:cs="Arial"/>
                <w:b/>
                <w:bCs/>
                <w:sz w:val="18"/>
                <w:szCs w:val="18"/>
              </w:rPr>
            </w:pPr>
            <w:ins w:id="3947" w:author="jonathan pritchard" w:date="2025-01-23T13:42:00Z" w16du:dateUtc="2025-01-23T13:42:00Z">
              <w:r w:rsidRPr="00340B0D">
                <w:rPr>
                  <w:rFonts w:cs="Arial"/>
                  <w:b/>
                  <w:bCs/>
                  <w:sz w:val="18"/>
                  <w:szCs w:val="18"/>
                </w:rPr>
                <w:t>Test Reference</w:t>
              </w:r>
            </w:ins>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669DF43C" w14:textId="42596274" w:rsidR="00980629" w:rsidRPr="00C87169" w:rsidRDefault="003D21E9" w:rsidP="00541D1A">
            <w:pPr>
              <w:jc w:val="center"/>
              <w:rPr>
                <w:ins w:id="3948" w:author="jonathan pritchard" w:date="2025-01-23T13:42:00Z" w16du:dateUtc="2025-01-23T13:42:00Z"/>
                <w:rFonts w:cs="Arial"/>
                <w:bCs/>
              </w:rPr>
            </w:pPr>
            <w:proofErr w:type="spellStart"/>
            <w:r w:rsidRPr="00D54338">
              <w:rPr>
                <w:rFonts w:cs="Arial"/>
              </w:rPr>
              <w:t>LineSuppression</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54AF8DFE" w14:textId="77777777" w:rsidR="00980629" w:rsidRPr="00340B0D" w:rsidRDefault="00980629" w:rsidP="00541D1A">
            <w:pPr>
              <w:jc w:val="center"/>
              <w:rPr>
                <w:ins w:id="3949" w:author="jonathan pritchard" w:date="2025-01-23T13:42:00Z" w16du:dateUtc="2025-01-23T13:42:00Z"/>
                <w:rFonts w:cs="Arial"/>
                <w:b/>
                <w:bCs/>
                <w:sz w:val="18"/>
                <w:szCs w:val="18"/>
              </w:rPr>
            </w:pPr>
            <w:ins w:id="3950" w:author="jonathan pritchard" w:date="2025-01-23T13:42:00Z" w16du:dateUtc="2025-01-23T13:42: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6DE72E33" w14:textId="2656CCC0" w:rsidR="00980629" w:rsidRPr="003D21E9" w:rsidRDefault="00547B35" w:rsidP="003D21E9">
            <w:pPr>
              <w:spacing w:line="240" w:lineRule="auto"/>
              <w:rPr>
                <w:ins w:id="3951" w:author="jonathan pritchard" w:date="2025-01-23T13:42:00Z" w16du:dateUtc="2025-01-23T13:42:00Z"/>
                <w:rFonts w:cs="Arial"/>
                <w:color w:val="000000"/>
              </w:rPr>
            </w:pPr>
            <w:r>
              <w:rPr>
                <w:rFonts w:cs="Arial"/>
                <w:color w:val="000000"/>
              </w:rPr>
              <w:t>S-101PC</w:t>
            </w:r>
          </w:p>
        </w:tc>
      </w:tr>
      <w:tr w:rsidR="00980629" w:rsidRPr="00340B0D" w14:paraId="442AB0EB" w14:textId="77777777" w:rsidTr="00541D1A">
        <w:trPr>
          <w:ins w:id="3952" w:author="jonathan pritchard" w:date="2025-01-23T13:42: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993BF9C" w14:textId="77777777" w:rsidR="00980629" w:rsidRPr="00340B0D" w:rsidRDefault="00980629" w:rsidP="00541D1A">
            <w:pPr>
              <w:rPr>
                <w:ins w:id="3953" w:author="jonathan pritchard" w:date="2025-01-23T13:42:00Z" w16du:dateUtc="2025-01-23T13:42:00Z"/>
                <w:rFonts w:cs="Arial"/>
                <w:b/>
                <w:bCs/>
                <w:sz w:val="18"/>
                <w:szCs w:val="18"/>
              </w:rPr>
            </w:pPr>
            <w:ins w:id="3954" w:author="jonathan pritchard" w:date="2025-01-23T13:42:00Z" w16du:dateUtc="2025-01-23T13:42:00Z">
              <w:r w:rsidRPr="00340B0D">
                <w:rPr>
                  <w:rFonts w:cs="Arial"/>
                  <w:b/>
                  <w:bCs/>
                  <w:sz w:val="18"/>
                  <w:szCs w:val="18"/>
                </w:rPr>
                <w:t>Test Description</w:t>
              </w:r>
            </w:ins>
          </w:p>
        </w:tc>
      </w:tr>
      <w:tr w:rsidR="00980629" w:rsidRPr="00340B0D" w14:paraId="433ECBAD" w14:textId="77777777" w:rsidTr="00541D1A">
        <w:trPr>
          <w:ins w:id="3955" w:author="jonathan pritchard" w:date="2025-01-23T13:42: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34D1FAC4" w14:textId="77777777" w:rsidR="00980629" w:rsidRPr="009C22F4" w:rsidRDefault="00980629" w:rsidP="00541D1A">
            <w:pPr>
              <w:rPr>
                <w:ins w:id="3956" w:author="jonathan pritchard" w:date="2025-01-23T13:42:00Z" w16du:dateUtc="2025-01-23T13:42:00Z"/>
                <w:rFonts w:cs="Arial"/>
                <w:i/>
              </w:rPr>
            </w:pPr>
          </w:p>
          <w:p w14:paraId="7DB2DD98" w14:textId="4076CA81" w:rsidR="00980629" w:rsidRDefault="007313BA" w:rsidP="00541D1A">
            <w:pPr>
              <w:rPr>
                <w:rFonts w:cs="Arial"/>
                <w:i/>
              </w:rPr>
            </w:pPr>
            <w:r>
              <w:rPr>
                <w:rFonts w:cs="Arial"/>
                <w:i/>
              </w:rPr>
              <w:t xml:space="preserve">Test for correct </w:t>
            </w:r>
            <w:r w:rsidR="003D21E9" w:rsidRPr="00D54338">
              <w:rPr>
                <w:rFonts w:cs="Arial"/>
                <w:i/>
              </w:rPr>
              <w:t>Line suppression</w:t>
            </w:r>
          </w:p>
          <w:p w14:paraId="768E1168" w14:textId="40816F75" w:rsidR="003D21E9" w:rsidRPr="009C22F4" w:rsidRDefault="003D21E9" w:rsidP="00541D1A">
            <w:pPr>
              <w:rPr>
                <w:ins w:id="3957" w:author="jonathan pritchard" w:date="2025-01-23T13:42:00Z" w16du:dateUtc="2025-01-23T13:42:00Z"/>
                <w:rFonts w:cs="Arial"/>
                <w:i/>
              </w:rPr>
            </w:pPr>
          </w:p>
        </w:tc>
      </w:tr>
      <w:tr w:rsidR="00980629" w:rsidRPr="00340B0D" w14:paraId="55FE8BEB" w14:textId="77777777" w:rsidTr="00541D1A">
        <w:trPr>
          <w:ins w:id="3958" w:author="jonathan pritchard" w:date="2025-01-23T13:42: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B18804A" w14:textId="77777777" w:rsidR="00980629" w:rsidRPr="00340B0D" w:rsidRDefault="00980629" w:rsidP="00541D1A">
            <w:pPr>
              <w:jc w:val="center"/>
              <w:rPr>
                <w:ins w:id="3959" w:author="jonathan pritchard" w:date="2025-01-23T13:42:00Z" w16du:dateUtc="2025-01-23T13:42:00Z"/>
                <w:rFonts w:cs="Arial"/>
                <w:b/>
                <w:bCs/>
                <w:sz w:val="18"/>
                <w:szCs w:val="18"/>
              </w:rPr>
            </w:pPr>
            <w:ins w:id="3960" w:author="jonathan pritchard" w:date="2025-01-23T13:42:00Z" w16du:dateUtc="2025-01-23T13:42:00Z">
              <w:r w:rsidRPr="00340B0D">
                <w:rPr>
                  <w:rFonts w:cs="Arial"/>
                  <w:b/>
                  <w:bCs/>
                  <w:sz w:val="18"/>
                  <w:szCs w:val="18"/>
                </w:rPr>
                <w:t>Loaded Data</w:t>
              </w:r>
            </w:ins>
          </w:p>
        </w:tc>
      </w:tr>
      <w:tr w:rsidR="00980629" w:rsidRPr="00340B0D" w14:paraId="0DE6B0D2" w14:textId="77777777" w:rsidTr="00541D1A">
        <w:trPr>
          <w:ins w:id="3961" w:author="jonathan pritchard" w:date="2025-01-23T13:42:00Z"/>
        </w:trPr>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14AABF0" w14:textId="77777777" w:rsidR="00980629" w:rsidRPr="00340B0D" w:rsidRDefault="00980629" w:rsidP="00541D1A">
            <w:pPr>
              <w:jc w:val="center"/>
              <w:rPr>
                <w:ins w:id="3962" w:author="jonathan pritchard" w:date="2025-01-23T13:42:00Z" w16du:dateUtc="2025-01-23T13:42:00Z"/>
                <w:rFonts w:cs="Arial"/>
                <w:b/>
                <w:bCs/>
                <w:sz w:val="18"/>
                <w:szCs w:val="18"/>
              </w:rPr>
            </w:pPr>
            <w:ins w:id="3963" w:author="jonathan pritchard" w:date="2025-01-23T13:42:00Z" w16du:dateUtc="2025-01-23T13:42: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8B2C970" w14:textId="77777777" w:rsidR="00980629" w:rsidRPr="00340B0D" w:rsidRDefault="00980629" w:rsidP="00541D1A">
            <w:pPr>
              <w:jc w:val="center"/>
              <w:rPr>
                <w:ins w:id="3964" w:author="jonathan pritchard" w:date="2025-01-23T13:42:00Z" w16du:dateUtc="2025-01-23T13:42:00Z"/>
                <w:rFonts w:cs="Arial"/>
                <w:b/>
                <w:bCs/>
                <w:sz w:val="18"/>
                <w:szCs w:val="18"/>
              </w:rPr>
            </w:pPr>
          </w:p>
        </w:tc>
      </w:tr>
      <w:tr w:rsidR="00980629" w:rsidRPr="00340B0D" w14:paraId="4FCBD261" w14:textId="77777777" w:rsidTr="00541D1A">
        <w:trPr>
          <w:ins w:id="3965" w:author="jonathan pritchard" w:date="2025-01-23T13:42:00Z"/>
        </w:trPr>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661A27AD" w14:textId="77777777" w:rsidR="00980629" w:rsidRPr="00340B0D" w:rsidRDefault="00980629" w:rsidP="00541D1A">
            <w:pPr>
              <w:rPr>
                <w:ins w:id="3966" w:author="jonathan pritchard" w:date="2025-01-23T13:42:00Z" w16du:dateUtc="2025-01-23T13:42: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14710B51" w14:textId="77777777" w:rsidR="00980629" w:rsidRPr="00340B0D" w:rsidRDefault="00980629" w:rsidP="00541D1A">
            <w:pPr>
              <w:rPr>
                <w:ins w:id="3967" w:author="jonathan pritchard" w:date="2025-01-23T13:42:00Z" w16du:dateUtc="2025-01-23T13:42:00Z"/>
                <w:rFonts w:cs="Arial"/>
                <w:sz w:val="18"/>
                <w:szCs w:val="18"/>
              </w:rPr>
            </w:pPr>
          </w:p>
        </w:tc>
      </w:tr>
      <w:tr w:rsidR="00980629" w:rsidRPr="00340B0D" w14:paraId="2AA72795" w14:textId="77777777" w:rsidTr="00541D1A">
        <w:trPr>
          <w:ins w:id="3968" w:author="jonathan pritchard" w:date="2025-01-23T13:42:00Z"/>
        </w:trPr>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5952B6AB" w14:textId="77777777" w:rsidR="00980629" w:rsidRPr="00340B0D" w:rsidRDefault="00980629" w:rsidP="00541D1A">
            <w:pPr>
              <w:rPr>
                <w:ins w:id="3969" w:author="jonathan pritchard" w:date="2025-01-23T13:42:00Z" w16du:dateUtc="2025-01-23T13:42: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55369962" w14:textId="77777777" w:rsidR="00980629" w:rsidRPr="00340B0D" w:rsidRDefault="00980629" w:rsidP="00541D1A">
            <w:pPr>
              <w:rPr>
                <w:ins w:id="3970" w:author="jonathan pritchard" w:date="2025-01-23T13:42:00Z" w16du:dateUtc="2025-01-23T13:42:00Z"/>
                <w:rFonts w:cs="Arial"/>
                <w:sz w:val="18"/>
                <w:szCs w:val="18"/>
              </w:rPr>
            </w:pPr>
          </w:p>
        </w:tc>
      </w:tr>
      <w:tr w:rsidR="00980629" w:rsidRPr="00340B0D" w14:paraId="30BA548C" w14:textId="77777777" w:rsidTr="00541D1A">
        <w:trPr>
          <w:ins w:id="3971" w:author="jonathan pritchard" w:date="2025-01-23T13:42:00Z"/>
        </w:trPr>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9A656F1" w14:textId="77777777" w:rsidR="00980629" w:rsidRPr="00340B0D" w:rsidRDefault="00980629" w:rsidP="00541D1A">
            <w:pPr>
              <w:jc w:val="center"/>
              <w:rPr>
                <w:ins w:id="3972" w:author="jonathan pritchard" w:date="2025-01-23T13:42:00Z" w16du:dateUtc="2025-01-23T13:42:00Z"/>
                <w:rFonts w:cs="Arial"/>
                <w:b/>
                <w:bCs/>
                <w:sz w:val="18"/>
                <w:szCs w:val="18"/>
              </w:rPr>
            </w:pPr>
            <w:ins w:id="3973" w:author="jonathan pritchard" w:date="2025-01-23T13:42:00Z" w16du:dateUtc="2025-01-23T13:42: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D625742" w14:textId="77777777" w:rsidR="00980629" w:rsidRPr="00340B0D" w:rsidRDefault="00980629" w:rsidP="00541D1A">
            <w:pPr>
              <w:jc w:val="center"/>
              <w:rPr>
                <w:ins w:id="3974" w:author="jonathan pritchard" w:date="2025-01-23T13:42:00Z" w16du:dateUtc="2025-01-23T13:42:00Z"/>
                <w:rFonts w:cs="Arial"/>
                <w:b/>
                <w:bCs/>
                <w:sz w:val="18"/>
                <w:szCs w:val="18"/>
              </w:rPr>
            </w:pPr>
            <w:ins w:id="3975" w:author="jonathan pritchard" w:date="2025-01-23T13:42:00Z" w16du:dateUtc="2025-01-23T13:42:00Z">
              <w:r w:rsidRPr="00340B0D">
                <w:rPr>
                  <w:rFonts w:cs="Arial"/>
                  <w:b/>
                  <w:bCs/>
                  <w:sz w:val="18"/>
                  <w:szCs w:val="18"/>
                </w:rPr>
                <w:t>Independent Mariner’s Selections</w:t>
              </w:r>
              <w:r>
                <w:rPr>
                  <w:rFonts w:cs="Arial"/>
                  <w:b/>
                  <w:bCs/>
                  <w:sz w:val="18"/>
                  <w:szCs w:val="18"/>
                </w:rPr>
                <w:t xml:space="preserve"> (default=On)</w:t>
              </w:r>
            </w:ins>
          </w:p>
        </w:tc>
      </w:tr>
      <w:tr w:rsidR="00980629" w:rsidRPr="00340B0D" w14:paraId="0302F45F" w14:textId="77777777" w:rsidTr="00541D1A">
        <w:trPr>
          <w:ins w:id="3976" w:author="jonathan pritchard" w:date="2025-01-23T13:42:00Z"/>
        </w:trPr>
        <w:customXmlInsRangeStart w:id="3977" w:author="jonathan pritchard" w:date="2025-01-23T13:42:00Z"/>
        <w:sdt>
          <w:sdtPr>
            <w:rPr>
              <w:rFonts w:cs="Arial"/>
              <w:sz w:val="18"/>
              <w:szCs w:val="18"/>
            </w:rPr>
            <w:alias w:val="Diplay Category"/>
            <w:tag w:val="Diplay Categor"/>
            <w:id w:val="943650266"/>
            <w:placeholder>
              <w:docPart w:val="4B67C1A7C78D42D18F0AC60E8DAAA2FF"/>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3977"/>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774A42F7" w14:textId="77777777" w:rsidR="00980629" w:rsidRPr="00340B0D" w:rsidRDefault="00980629" w:rsidP="00541D1A">
                <w:pPr>
                  <w:rPr>
                    <w:ins w:id="3978" w:author="jonathan pritchard" w:date="2025-01-23T13:42:00Z" w16du:dateUtc="2025-01-23T13:42:00Z"/>
                    <w:rFonts w:cs="Arial"/>
                    <w:sz w:val="18"/>
                    <w:szCs w:val="18"/>
                  </w:rPr>
                </w:pPr>
                <w:ins w:id="3979" w:author="jonathan pritchard" w:date="2025-01-23T13:42:00Z" w16du:dateUtc="2025-01-23T13:42:00Z">
                  <w:r>
                    <w:rPr>
                      <w:rFonts w:cs="Arial"/>
                      <w:sz w:val="18"/>
                      <w:szCs w:val="18"/>
                    </w:rPr>
                    <w:t>Other</w:t>
                  </w:r>
                </w:ins>
              </w:p>
            </w:tc>
            <w:customXmlInsRangeStart w:id="3980" w:author="jonathan pritchard" w:date="2025-01-23T13:42:00Z"/>
          </w:sdtContent>
        </w:sdt>
        <w:customXmlInsRangeEnd w:id="3980"/>
        <w:tc>
          <w:tcPr>
            <w:tcW w:w="3871" w:type="dxa"/>
            <w:gridSpan w:val="5"/>
            <w:tcBorders>
              <w:left w:val="single" w:sz="12" w:space="0" w:color="auto"/>
              <w:bottom w:val="single" w:sz="4" w:space="0" w:color="auto"/>
              <w:right w:val="single" w:sz="4" w:space="0" w:color="auto"/>
            </w:tcBorders>
            <w:shd w:val="clear" w:color="auto" w:fill="auto"/>
          </w:tcPr>
          <w:p w14:paraId="76F80233" w14:textId="77777777" w:rsidR="00980629" w:rsidRPr="00340B0D" w:rsidRDefault="00980629" w:rsidP="00541D1A">
            <w:pPr>
              <w:rPr>
                <w:ins w:id="3981" w:author="jonathan pritchard" w:date="2025-01-23T13:42:00Z" w16du:dateUtc="2025-01-23T13:42:00Z"/>
                <w:rFonts w:cs="Arial"/>
                <w:sz w:val="18"/>
                <w:szCs w:val="18"/>
              </w:rPr>
            </w:pPr>
            <w:ins w:id="3982" w:author="jonathan pritchard" w:date="2025-01-23T13:42:00Z" w16du:dateUtc="2025-01-23T13:42: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23796420" w14:textId="77777777" w:rsidR="00980629" w:rsidRPr="00340B0D" w:rsidRDefault="00980629" w:rsidP="00541D1A">
            <w:pPr>
              <w:jc w:val="center"/>
              <w:rPr>
                <w:ins w:id="3983" w:author="jonathan pritchard" w:date="2025-01-23T13:42:00Z" w16du:dateUtc="2025-01-23T13:42:00Z"/>
                <w:rFonts w:cs="Arial"/>
                <w:sz w:val="18"/>
                <w:szCs w:val="18"/>
              </w:rPr>
            </w:pPr>
          </w:p>
        </w:tc>
      </w:tr>
      <w:tr w:rsidR="00980629" w:rsidRPr="00340B0D" w14:paraId="1B3A1D0F" w14:textId="77777777" w:rsidTr="00541D1A">
        <w:trPr>
          <w:ins w:id="3984" w:author="jonathan pritchard" w:date="2025-01-23T13:42:00Z"/>
        </w:trPr>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2365A4B3" w14:textId="77777777" w:rsidR="00980629" w:rsidRPr="00340B0D" w:rsidRDefault="00980629" w:rsidP="00541D1A">
            <w:pPr>
              <w:jc w:val="center"/>
              <w:rPr>
                <w:ins w:id="3985" w:author="jonathan pritchard" w:date="2025-01-23T13:42:00Z" w16du:dateUtc="2025-01-23T13:42:00Z"/>
                <w:rFonts w:cs="Arial"/>
                <w:b/>
                <w:bCs/>
                <w:sz w:val="18"/>
                <w:szCs w:val="18"/>
              </w:rPr>
            </w:pPr>
            <w:ins w:id="3986" w:author="jonathan pritchard" w:date="2025-01-23T13:42:00Z" w16du:dateUtc="2025-01-23T13:42: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0D6C25C0" w14:textId="77777777" w:rsidR="00980629" w:rsidRPr="00340B0D" w:rsidRDefault="00980629" w:rsidP="00541D1A">
            <w:pPr>
              <w:rPr>
                <w:ins w:id="3987" w:author="jonathan pritchard" w:date="2025-01-23T13:42:00Z" w16du:dateUtc="2025-01-23T13:42:00Z"/>
                <w:rFonts w:cs="Arial"/>
                <w:sz w:val="18"/>
                <w:szCs w:val="18"/>
              </w:rPr>
            </w:pPr>
            <w:ins w:id="3988" w:author="jonathan pritchard" w:date="2025-01-23T13:42:00Z" w16du:dateUtc="2025-01-23T13:42: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08F0DC25" w14:textId="77777777" w:rsidR="00980629" w:rsidRPr="00340B0D" w:rsidRDefault="00980629" w:rsidP="00541D1A">
            <w:pPr>
              <w:jc w:val="center"/>
              <w:rPr>
                <w:ins w:id="3989" w:author="jonathan pritchard" w:date="2025-01-23T13:42:00Z" w16du:dateUtc="2025-01-23T13:42:00Z"/>
                <w:rFonts w:cs="Arial"/>
                <w:sz w:val="18"/>
                <w:szCs w:val="18"/>
              </w:rPr>
            </w:pPr>
          </w:p>
        </w:tc>
      </w:tr>
      <w:tr w:rsidR="00980629" w:rsidRPr="00340B0D" w14:paraId="4E8DEADF" w14:textId="77777777" w:rsidTr="00541D1A">
        <w:trPr>
          <w:ins w:id="3990"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F7982F8" w14:textId="77777777" w:rsidR="00980629" w:rsidRPr="00340B0D" w:rsidRDefault="00980629" w:rsidP="00541D1A">
            <w:pPr>
              <w:rPr>
                <w:ins w:id="3991" w:author="jonathan pritchard" w:date="2025-01-23T13:42:00Z" w16du:dateUtc="2025-01-23T13:42:00Z"/>
                <w:rFonts w:cs="Arial"/>
                <w:sz w:val="18"/>
                <w:szCs w:val="18"/>
              </w:rPr>
            </w:pPr>
            <w:ins w:id="3992" w:author="jonathan pritchard" w:date="2025-01-23T13:42:00Z" w16du:dateUtc="2025-01-23T13:42: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3A2389E" w14:textId="77777777" w:rsidR="00980629" w:rsidRPr="00340B0D" w:rsidRDefault="00980629" w:rsidP="00541D1A">
            <w:pPr>
              <w:rPr>
                <w:ins w:id="3993" w:author="jonathan pritchard" w:date="2025-01-23T13:42:00Z" w16du:dateUtc="2025-01-23T13:42:00Z"/>
                <w:rFonts w:cs="Arial"/>
                <w:sz w:val="18"/>
                <w:szCs w:val="18"/>
              </w:rPr>
            </w:pPr>
          </w:p>
        </w:tc>
        <w:tc>
          <w:tcPr>
            <w:tcW w:w="3871" w:type="dxa"/>
            <w:gridSpan w:val="5"/>
            <w:tcBorders>
              <w:left w:val="single" w:sz="12" w:space="0" w:color="auto"/>
            </w:tcBorders>
          </w:tcPr>
          <w:p w14:paraId="5162B4AD" w14:textId="77777777" w:rsidR="00980629" w:rsidRPr="00340B0D" w:rsidRDefault="00980629" w:rsidP="00541D1A">
            <w:pPr>
              <w:rPr>
                <w:ins w:id="3994" w:author="jonathan pritchard" w:date="2025-01-23T13:42:00Z" w16du:dateUtc="2025-01-23T13:42:00Z"/>
                <w:rFonts w:cs="Arial"/>
                <w:sz w:val="18"/>
                <w:szCs w:val="18"/>
              </w:rPr>
            </w:pPr>
            <w:ins w:id="3995" w:author="jonathan pritchard" w:date="2025-01-23T13:42:00Z" w16du:dateUtc="2025-01-23T13:42:00Z">
              <w:r w:rsidRPr="00340B0D">
                <w:rPr>
                  <w:rFonts w:cs="Arial"/>
                  <w:sz w:val="18"/>
                  <w:szCs w:val="18"/>
                </w:rPr>
                <w:t>Highlight date dependent</w:t>
              </w:r>
            </w:ins>
          </w:p>
        </w:tc>
        <w:tc>
          <w:tcPr>
            <w:tcW w:w="672" w:type="dxa"/>
            <w:tcBorders>
              <w:right w:val="single" w:sz="12" w:space="0" w:color="auto"/>
            </w:tcBorders>
          </w:tcPr>
          <w:p w14:paraId="52BA424A" w14:textId="77777777" w:rsidR="00980629" w:rsidRPr="00340B0D" w:rsidRDefault="00980629" w:rsidP="00541D1A">
            <w:pPr>
              <w:jc w:val="center"/>
              <w:rPr>
                <w:ins w:id="3996" w:author="jonathan pritchard" w:date="2025-01-23T13:42:00Z" w16du:dateUtc="2025-01-23T13:42:00Z"/>
                <w:rFonts w:cs="Arial"/>
                <w:sz w:val="18"/>
                <w:szCs w:val="18"/>
              </w:rPr>
            </w:pPr>
          </w:p>
        </w:tc>
      </w:tr>
      <w:tr w:rsidR="00980629" w:rsidRPr="00340B0D" w14:paraId="62A8A416" w14:textId="77777777" w:rsidTr="00541D1A">
        <w:trPr>
          <w:ins w:id="3997"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5784C9F" w14:textId="77777777" w:rsidR="00980629" w:rsidRPr="00340B0D" w:rsidRDefault="00980629" w:rsidP="00541D1A">
            <w:pPr>
              <w:rPr>
                <w:ins w:id="3998" w:author="jonathan pritchard" w:date="2025-01-23T13:42:00Z" w16du:dateUtc="2025-01-23T13:42:00Z"/>
                <w:rFonts w:cs="Arial"/>
                <w:sz w:val="18"/>
                <w:szCs w:val="18"/>
              </w:rPr>
            </w:pPr>
            <w:ins w:id="3999" w:author="jonathan pritchard" w:date="2025-01-23T13:42:00Z" w16du:dateUtc="2025-01-23T13:42: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32040E8" w14:textId="77777777" w:rsidR="00980629" w:rsidRPr="00340B0D" w:rsidRDefault="00980629" w:rsidP="00541D1A">
            <w:pPr>
              <w:rPr>
                <w:ins w:id="4000" w:author="jonathan pritchard" w:date="2025-01-23T13:42:00Z" w16du:dateUtc="2025-01-23T13:42:00Z"/>
                <w:rFonts w:cs="Arial"/>
                <w:sz w:val="18"/>
                <w:szCs w:val="18"/>
              </w:rPr>
            </w:pPr>
          </w:p>
        </w:tc>
        <w:tc>
          <w:tcPr>
            <w:tcW w:w="3871" w:type="dxa"/>
            <w:gridSpan w:val="5"/>
            <w:tcBorders>
              <w:left w:val="single" w:sz="12" w:space="0" w:color="auto"/>
            </w:tcBorders>
          </w:tcPr>
          <w:p w14:paraId="6766F99E" w14:textId="77777777" w:rsidR="00980629" w:rsidRPr="00340B0D" w:rsidRDefault="00980629" w:rsidP="00541D1A">
            <w:pPr>
              <w:rPr>
                <w:ins w:id="4001" w:author="jonathan pritchard" w:date="2025-01-23T13:42:00Z" w16du:dateUtc="2025-01-23T13:42:00Z"/>
                <w:rFonts w:cs="Arial"/>
                <w:sz w:val="18"/>
                <w:szCs w:val="18"/>
              </w:rPr>
            </w:pPr>
            <w:ins w:id="4002" w:author="jonathan pritchard" w:date="2025-01-23T13:42:00Z" w16du:dateUtc="2025-01-23T13:42:00Z">
              <w:r w:rsidRPr="00340B0D">
                <w:rPr>
                  <w:rFonts w:cs="Arial"/>
                  <w:sz w:val="18"/>
                  <w:szCs w:val="18"/>
                </w:rPr>
                <w:t>Highlight document</w:t>
              </w:r>
            </w:ins>
          </w:p>
        </w:tc>
        <w:tc>
          <w:tcPr>
            <w:tcW w:w="672" w:type="dxa"/>
            <w:tcBorders>
              <w:right w:val="single" w:sz="12" w:space="0" w:color="auto"/>
            </w:tcBorders>
          </w:tcPr>
          <w:p w14:paraId="74830D78" w14:textId="77777777" w:rsidR="00980629" w:rsidRPr="00340B0D" w:rsidRDefault="00980629" w:rsidP="00541D1A">
            <w:pPr>
              <w:jc w:val="center"/>
              <w:rPr>
                <w:ins w:id="4003" w:author="jonathan pritchard" w:date="2025-01-23T13:42:00Z" w16du:dateUtc="2025-01-23T13:42:00Z"/>
                <w:rFonts w:cs="Arial"/>
                <w:sz w:val="18"/>
                <w:szCs w:val="18"/>
              </w:rPr>
            </w:pPr>
          </w:p>
        </w:tc>
      </w:tr>
      <w:tr w:rsidR="00980629" w:rsidRPr="00340B0D" w14:paraId="1271B183" w14:textId="77777777" w:rsidTr="00541D1A">
        <w:trPr>
          <w:ins w:id="4004"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AABC49E" w14:textId="77777777" w:rsidR="00980629" w:rsidRPr="00340B0D" w:rsidRDefault="00980629" w:rsidP="00541D1A">
            <w:pPr>
              <w:rPr>
                <w:ins w:id="4005" w:author="jonathan pritchard" w:date="2025-01-23T13:42:00Z" w16du:dateUtc="2025-01-23T13:42:00Z"/>
                <w:rFonts w:cs="Arial"/>
                <w:sz w:val="18"/>
                <w:szCs w:val="18"/>
              </w:rPr>
            </w:pPr>
            <w:ins w:id="4006" w:author="jonathan pritchard" w:date="2025-01-23T13:42:00Z" w16du:dateUtc="2025-01-23T13:42: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AA2DF6E" w14:textId="77777777" w:rsidR="00980629" w:rsidRPr="00340B0D" w:rsidRDefault="00980629" w:rsidP="00541D1A">
            <w:pPr>
              <w:rPr>
                <w:ins w:id="4007" w:author="jonathan pritchard" w:date="2025-01-23T13:42:00Z" w16du:dateUtc="2025-01-23T13:42:00Z"/>
                <w:rFonts w:cs="Arial"/>
                <w:sz w:val="18"/>
                <w:szCs w:val="18"/>
              </w:rPr>
            </w:pPr>
          </w:p>
        </w:tc>
        <w:tc>
          <w:tcPr>
            <w:tcW w:w="3871" w:type="dxa"/>
            <w:gridSpan w:val="5"/>
            <w:tcBorders>
              <w:left w:val="single" w:sz="12" w:space="0" w:color="auto"/>
            </w:tcBorders>
          </w:tcPr>
          <w:p w14:paraId="45624684" w14:textId="77777777" w:rsidR="00980629" w:rsidRPr="00340B0D" w:rsidRDefault="00980629" w:rsidP="00541D1A">
            <w:pPr>
              <w:rPr>
                <w:ins w:id="4008" w:author="jonathan pritchard" w:date="2025-01-23T13:42:00Z" w16du:dateUtc="2025-01-23T13:42:00Z"/>
                <w:rFonts w:cs="Arial"/>
                <w:b/>
                <w:bCs/>
                <w:sz w:val="18"/>
                <w:szCs w:val="18"/>
              </w:rPr>
            </w:pPr>
            <w:ins w:id="4009" w:author="jonathan pritchard" w:date="2025-01-23T13:42:00Z" w16du:dateUtc="2025-01-23T13:42:00Z">
              <w:r w:rsidRPr="00340B0D">
                <w:rPr>
                  <w:rFonts w:cs="Arial"/>
                  <w:sz w:val="18"/>
                  <w:szCs w:val="18"/>
                </w:rPr>
                <w:t>Highlight info</w:t>
              </w:r>
            </w:ins>
          </w:p>
        </w:tc>
        <w:tc>
          <w:tcPr>
            <w:tcW w:w="672" w:type="dxa"/>
            <w:tcBorders>
              <w:right w:val="single" w:sz="12" w:space="0" w:color="auto"/>
            </w:tcBorders>
          </w:tcPr>
          <w:p w14:paraId="663821B3" w14:textId="77777777" w:rsidR="00980629" w:rsidRPr="00340B0D" w:rsidRDefault="00980629" w:rsidP="00541D1A">
            <w:pPr>
              <w:jc w:val="center"/>
              <w:rPr>
                <w:ins w:id="4010" w:author="jonathan pritchard" w:date="2025-01-23T13:42:00Z" w16du:dateUtc="2025-01-23T13:42:00Z"/>
                <w:rFonts w:cs="Arial"/>
                <w:sz w:val="18"/>
                <w:szCs w:val="18"/>
              </w:rPr>
            </w:pPr>
          </w:p>
        </w:tc>
      </w:tr>
      <w:tr w:rsidR="00980629" w:rsidRPr="00340B0D" w14:paraId="14F7E7FD" w14:textId="77777777" w:rsidTr="00541D1A">
        <w:trPr>
          <w:ins w:id="4011"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EB3AE21" w14:textId="77777777" w:rsidR="00980629" w:rsidRPr="00340B0D" w:rsidRDefault="00980629" w:rsidP="00541D1A">
            <w:pPr>
              <w:rPr>
                <w:ins w:id="4012" w:author="jonathan pritchard" w:date="2025-01-23T13:42:00Z" w16du:dateUtc="2025-01-23T13:42:00Z"/>
                <w:rFonts w:cs="Arial"/>
                <w:sz w:val="18"/>
                <w:szCs w:val="18"/>
              </w:rPr>
            </w:pPr>
            <w:ins w:id="4013" w:author="jonathan pritchard" w:date="2025-01-23T13:42:00Z" w16du:dateUtc="2025-01-23T13:42: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E2C0307" w14:textId="77777777" w:rsidR="00980629" w:rsidRPr="00340B0D" w:rsidRDefault="00980629" w:rsidP="00541D1A">
            <w:pPr>
              <w:rPr>
                <w:ins w:id="4014" w:author="jonathan pritchard" w:date="2025-01-23T13:42:00Z" w16du:dateUtc="2025-01-23T13:42:00Z"/>
                <w:rFonts w:cs="Arial"/>
                <w:sz w:val="18"/>
                <w:szCs w:val="18"/>
              </w:rPr>
            </w:pPr>
          </w:p>
        </w:tc>
        <w:tc>
          <w:tcPr>
            <w:tcW w:w="3871" w:type="dxa"/>
            <w:gridSpan w:val="5"/>
            <w:tcBorders>
              <w:left w:val="single" w:sz="12" w:space="0" w:color="auto"/>
            </w:tcBorders>
          </w:tcPr>
          <w:p w14:paraId="397CF19E" w14:textId="77777777" w:rsidR="00980629" w:rsidRPr="00340B0D" w:rsidRDefault="00980629" w:rsidP="00541D1A">
            <w:pPr>
              <w:rPr>
                <w:ins w:id="4015" w:author="jonathan pritchard" w:date="2025-01-23T13:42:00Z" w16du:dateUtc="2025-01-23T13:42:00Z"/>
                <w:rFonts w:cs="Arial"/>
                <w:sz w:val="18"/>
                <w:szCs w:val="18"/>
              </w:rPr>
            </w:pPr>
            <w:ins w:id="4016" w:author="jonathan pritchard" w:date="2025-01-23T13:42:00Z" w16du:dateUtc="2025-01-23T13:42:00Z">
              <w:r w:rsidRPr="00340B0D">
                <w:rPr>
                  <w:rFonts w:cs="Arial"/>
                  <w:sz w:val="18"/>
                  <w:szCs w:val="18"/>
                </w:rPr>
                <w:t>Shallow Pattern</w:t>
              </w:r>
            </w:ins>
          </w:p>
        </w:tc>
        <w:tc>
          <w:tcPr>
            <w:tcW w:w="672" w:type="dxa"/>
            <w:tcBorders>
              <w:right w:val="single" w:sz="12" w:space="0" w:color="auto"/>
            </w:tcBorders>
          </w:tcPr>
          <w:p w14:paraId="094E1E95" w14:textId="77777777" w:rsidR="00980629" w:rsidRPr="00340B0D" w:rsidRDefault="00980629" w:rsidP="00541D1A">
            <w:pPr>
              <w:jc w:val="center"/>
              <w:rPr>
                <w:ins w:id="4017" w:author="jonathan pritchard" w:date="2025-01-23T13:42:00Z" w16du:dateUtc="2025-01-23T13:42:00Z"/>
                <w:rFonts w:cs="Arial"/>
                <w:sz w:val="18"/>
                <w:szCs w:val="18"/>
              </w:rPr>
            </w:pPr>
          </w:p>
        </w:tc>
      </w:tr>
      <w:tr w:rsidR="00980629" w:rsidRPr="00340B0D" w14:paraId="7DC52784" w14:textId="77777777" w:rsidTr="00541D1A">
        <w:trPr>
          <w:ins w:id="4018"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58B8EAF" w14:textId="77777777" w:rsidR="00980629" w:rsidRPr="00340B0D" w:rsidRDefault="00980629" w:rsidP="00541D1A">
            <w:pPr>
              <w:rPr>
                <w:ins w:id="4019" w:author="jonathan pritchard" w:date="2025-01-23T13:42:00Z" w16du:dateUtc="2025-01-23T13:42:00Z"/>
                <w:rFonts w:cs="Arial"/>
                <w:sz w:val="18"/>
                <w:szCs w:val="18"/>
              </w:rPr>
            </w:pPr>
            <w:ins w:id="4020" w:author="jonathan pritchard" w:date="2025-01-23T13:42:00Z" w16du:dateUtc="2025-01-23T13:42: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5ED84C6" w14:textId="77777777" w:rsidR="00980629" w:rsidRPr="00340B0D" w:rsidRDefault="00980629" w:rsidP="00541D1A">
            <w:pPr>
              <w:rPr>
                <w:ins w:id="4021" w:author="jonathan pritchard" w:date="2025-01-23T13:42:00Z" w16du:dateUtc="2025-01-23T13:42:00Z"/>
                <w:rFonts w:cs="Arial"/>
                <w:sz w:val="18"/>
                <w:szCs w:val="18"/>
              </w:rPr>
            </w:pPr>
          </w:p>
        </w:tc>
        <w:tc>
          <w:tcPr>
            <w:tcW w:w="3871" w:type="dxa"/>
            <w:gridSpan w:val="5"/>
            <w:tcBorders>
              <w:left w:val="single" w:sz="12" w:space="0" w:color="auto"/>
            </w:tcBorders>
          </w:tcPr>
          <w:p w14:paraId="140B786C" w14:textId="77777777" w:rsidR="00980629" w:rsidRPr="00340B0D" w:rsidRDefault="00980629" w:rsidP="00541D1A">
            <w:pPr>
              <w:rPr>
                <w:ins w:id="4022" w:author="jonathan pritchard" w:date="2025-01-23T13:42:00Z" w16du:dateUtc="2025-01-23T13:42:00Z"/>
                <w:rFonts w:cs="Arial"/>
                <w:sz w:val="18"/>
                <w:szCs w:val="18"/>
              </w:rPr>
            </w:pPr>
            <w:ins w:id="4023" w:author="jonathan pritchard" w:date="2025-01-23T13:42:00Z" w16du:dateUtc="2025-01-23T13:42:00Z">
              <w:r w:rsidRPr="00340B0D">
                <w:rPr>
                  <w:rFonts w:cs="Arial"/>
                  <w:sz w:val="18"/>
                  <w:szCs w:val="18"/>
                </w:rPr>
                <w:t>Unknown</w:t>
              </w:r>
            </w:ins>
          </w:p>
        </w:tc>
        <w:tc>
          <w:tcPr>
            <w:tcW w:w="672" w:type="dxa"/>
            <w:tcBorders>
              <w:right w:val="single" w:sz="12" w:space="0" w:color="auto"/>
            </w:tcBorders>
          </w:tcPr>
          <w:p w14:paraId="17178E92" w14:textId="77777777" w:rsidR="00980629" w:rsidRPr="00340B0D" w:rsidRDefault="00980629" w:rsidP="00541D1A">
            <w:pPr>
              <w:jc w:val="center"/>
              <w:rPr>
                <w:ins w:id="4024" w:author="jonathan pritchard" w:date="2025-01-23T13:42:00Z" w16du:dateUtc="2025-01-23T13:42:00Z"/>
                <w:rFonts w:cs="Arial"/>
                <w:sz w:val="18"/>
                <w:szCs w:val="18"/>
              </w:rPr>
            </w:pPr>
          </w:p>
        </w:tc>
      </w:tr>
      <w:tr w:rsidR="00980629" w:rsidRPr="00340B0D" w14:paraId="38736D5B" w14:textId="77777777" w:rsidTr="00541D1A">
        <w:trPr>
          <w:ins w:id="4025"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F89E0CD" w14:textId="77777777" w:rsidR="00980629" w:rsidRPr="00340B0D" w:rsidRDefault="00980629" w:rsidP="00541D1A">
            <w:pPr>
              <w:rPr>
                <w:ins w:id="4026" w:author="jonathan pritchard" w:date="2025-01-23T13:42:00Z" w16du:dateUtc="2025-01-23T13:42:00Z"/>
                <w:rFonts w:cs="Arial"/>
                <w:sz w:val="18"/>
                <w:szCs w:val="18"/>
              </w:rPr>
            </w:pPr>
            <w:ins w:id="4027" w:author="jonathan pritchard" w:date="2025-01-23T13:42:00Z" w16du:dateUtc="2025-01-23T13:42: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81D70A" w14:textId="77777777" w:rsidR="00980629" w:rsidRPr="00340B0D" w:rsidRDefault="00980629" w:rsidP="00541D1A">
            <w:pPr>
              <w:rPr>
                <w:ins w:id="4028" w:author="jonathan pritchard" w:date="2025-01-23T13:42:00Z" w16du:dateUtc="2025-01-23T13:42:00Z"/>
                <w:rFonts w:cs="Arial"/>
                <w:sz w:val="18"/>
                <w:szCs w:val="18"/>
              </w:rPr>
            </w:pPr>
          </w:p>
        </w:tc>
        <w:tc>
          <w:tcPr>
            <w:tcW w:w="3871" w:type="dxa"/>
            <w:gridSpan w:val="5"/>
            <w:tcBorders>
              <w:left w:val="single" w:sz="12" w:space="0" w:color="auto"/>
            </w:tcBorders>
          </w:tcPr>
          <w:p w14:paraId="0B2367D0" w14:textId="77777777" w:rsidR="00980629" w:rsidRPr="00340B0D" w:rsidRDefault="00980629" w:rsidP="00541D1A">
            <w:pPr>
              <w:rPr>
                <w:ins w:id="4029" w:author="jonathan pritchard" w:date="2025-01-23T13:42:00Z" w16du:dateUtc="2025-01-23T13:42:00Z"/>
                <w:rFonts w:cs="Arial"/>
                <w:sz w:val="18"/>
                <w:szCs w:val="18"/>
              </w:rPr>
            </w:pPr>
            <w:ins w:id="4030" w:author="jonathan pritchard" w:date="2025-01-23T13:42:00Z" w16du:dateUtc="2025-01-23T13:42:00Z">
              <w:r w:rsidRPr="00340B0D">
                <w:rPr>
                  <w:rFonts w:cs="Arial"/>
                  <w:sz w:val="18"/>
                  <w:szCs w:val="18"/>
                </w:rPr>
                <w:t>Update Review</w:t>
              </w:r>
            </w:ins>
          </w:p>
        </w:tc>
        <w:tc>
          <w:tcPr>
            <w:tcW w:w="672" w:type="dxa"/>
            <w:tcBorders>
              <w:right w:val="single" w:sz="12" w:space="0" w:color="auto"/>
            </w:tcBorders>
          </w:tcPr>
          <w:p w14:paraId="68524D7C" w14:textId="77777777" w:rsidR="00980629" w:rsidRPr="00340B0D" w:rsidRDefault="00980629" w:rsidP="00541D1A">
            <w:pPr>
              <w:jc w:val="center"/>
              <w:rPr>
                <w:ins w:id="4031" w:author="jonathan pritchard" w:date="2025-01-23T13:42:00Z" w16du:dateUtc="2025-01-23T13:42:00Z"/>
                <w:rFonts w:cs="Arial"/>
                <w:sz w:val="18"/>
                <w:szCs w:val="18"/>
              </w:rPr>
            </w:pPr>
          </w:p>
        </w:tc>
      </w:tr>
      <w:tr w:rsidR="00980629" w:rsidRPr="00340B0D" w14:paraId="44F0EA54" w14:textId="77777777" w:rsidTr="00541D1A">
        <w:trPr>
          <w:ins w:id="4032"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F3717B2" w14:textId="77777777" w:rsidR="00980629" w:rsidRPr="00340B0D" w:rsidRDefault="00980629" w:rsidP="00541D1A">
            <w:pPr>
              <w:rPr>
                <w:ins w:id="4033" w:author="jonathan pritchard" w:date="2025-01-23T13:42:00Z" w16du:dateUtc="2025-01-23T13:42:00Z"/>
                <w:rFonts w:cs="Arial"/>
                <w:sz w:val="18"/>
                <w:szCs w:val="18"/>
              </w:rPr>
            </w:pPr>
            <w:ins w:id="4034" w:author="jonathan pritchard" w:date="2025-01-23T13:42:00Z" w16du:dateUtc="2025-01-23T13:42: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F94E720" w14:textId="77777777" w:rsidR="00980629" w:rsidRPr="00340B0D" w:rsidRDefault="00980629" w:rsidP="00541D1A">
            <w:pPr>
              <w:rPr>
                <w:ins w:id="4035" w:author="jonathan pritchard" w:date="2025-01-23T13:42:00Z" w16du:dateUtc="2025-01-23T13:42:00Z"/>
                <w:rFonts w:cs="Arial"/>
                <w:sz w:val="18"/>
                <w:szCs w:val="18"/>
              </w:rPr>
            </w:pPr>
          </w:p>
        </w:tc>
        <w:tc>
          <w:tcPr>
            <w:tcW w:w="3871" w:type="dxa"/>
            <w:gridSpan w:val="5"/>
            <w:tcBorders>
              <w:left w:val="single" w:sz="12" w:space="0" w:color="auto"/>
            </w:tcBorders>
          </w:tcPr>
          <w:p w14:paraId="4E7379D6" w14:textId="77777777" w:rsidR="00980629" w:rsidRPr="00340B0D" w:rsidRDefault="00980629" w:rsidP="00541D1A">
            <w:pPr>
              <w:rPr>
                <w:ins w:id="4036" w:author="jonathan pritchard" w:date="2025-01-23T13:42:00Z" w16du:dateUtc="2025-01-23T13:42:00Z"/>
                <w:rFonts w:cs="Arial"/>
                <w:sz w:val="18"/>
                <w:szCs w:val="18"/>
              </w:rPr>
            </w:pPr>
            <w:ins w:id="4037" w:author="jonathan pritchard" w:date="2025-01-23T13:42:00Z" w16du:dateUtc="2025-01-23T13:42:00Z">
              <w:r w:rsidRPr="00340B0D">
                <w:rPr>
                  <w:rFonts w:cs="Arial"/>
                  <w:b/>
                  <w:bCs/>
                  <w:sz w:val="18"/>
                  <w:szCs w:val="18"/>
                </w:rPr>
                <w:t>Text Groups</w:t>
              </w:r>
            </w:ins>
          </w:p>
        </w:tc>
        <w:tc>
          <w:tcPr>
            <w:tcW w:w="672" w:type="dxa"/>
            <w:tcBorders>
              <w:right w:val="single" w:sz="12" w:space="0" w:color="auto"/>
            </w:tcBorders>
          </w:tcPr>
          <w:p w14:paraId="3F15DDF6" w14:textId="77777777" w:rsidR="00980629" w:rsidRPr="00340B0D" w:rsidRDefault="00980629" w:rsidP="00541D1A">
            <w:pPr>
              <w:jc w:val="center"/>
              <w:rPr>
                <w:ins w:id="4038" w:author="jonathan pritchard" w:date="2025-01-23T13:42:00Z" w16du:dateUtc="2025-01-23T13:42:00Z"/>
                <w:rFonts w:cs="Arial"/>
                <w:sz w:val="18"/>
                <w:szCs w:val="18"/>
              </w:rPr>
            </w:pPr>
          </w:p>
        </w:tc>
      </w:tr>
      <w:tr w:rsidR="00980629" w:rsidRPr="00340B0D" w14:paraId="3101C164" w14:textId="77777777" w:rsidTr="00541D1A">
        <w:trPr>
          <w:ins w:id="4039"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95A68B0" w14:textId="77777777" w:rsidR="00980629" w:rsidRPr="00340B0D" w:rsidRDefault="00980629" w:rsidP="00541D1A">
            <w:pPr>
              <w:rPr>
                <w:ins w:id="4040" w:author="jonathan pritchard" w:date="2025-01-23T13:42:00Z" w16du:dateUtc="2025-01-23T13:42:00Z"/>
                <w:rFonts w:cs="Arial"/>
                <w:sz w:val="18"/>
                <w:szCs w:val="18"/>
              </w:rPr>
            </w:pPr>
            <w:ins w:id="4041" w:author="jonathan pritchard" w:date="2025-01-23T13:42:00Z" w16du:dateUtc="2025-01-23T13:42: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C6F0F6A" w14:textId="77777777" w:rsidR="00980629" w:rsidRPr="00340B0D" w:rsidRDefault="00980629" w:rsidP="00541D1A">
            <w:pPr>
              <w:rPr>
                <w:ins w:id="4042" w:author="jonathan pritchard" w:date="2025-01-23T13:42:00Z" w16du:dateUtc="2025-01-23T13:42:00Z"/>
                <w:rFonts w:cs="Arial"/>
                <w:sz w:val="18"/>
                <w:szCs w:val="18"/>
              </w:rPr>
            </w:pPr>
          </w:p>
        </w:tc>
        <w:tc>
          <w:tcPr>
            <w:tcW w:w="3871" w:type="dxa"/>
            <w:gridSpan w:val="5"/>
            <w:tcBorders>
              <w:left w:val="single" w:sz="12" w:space="0" w:color="auto"/>
            </w:tcBorders>
          </w:tcPr>
          <w:p w14:paraId="5BAF296D" w14:textId="77777777" w:rsidR="00980629" w:rsidRPr="00340B0D" w:rsidRDefault="00980629" w:rsidP="00541D1A">
            <w:pPr>
              <w:rPr>
                <w:ins w:id="4043" w:author="jonathan pritchard" w:date="2025-01-23T13:42:00Z" w16du:dateUtc="2025-01-23T13:42:00Z"/>
                <w:rFonts w:cs="Arial"/>
                <w:sz w:val="18"/>
                <w:szCs w:val="18"/>
              </w:rPr>
            </w:pPr>
            <w:ins w:id="4044" w:author="jonathan pritchard" w:date="2025-01-23T13:42:00Z" w16du:dateUtc="2025-01-23T13:42:00Z">
              <w:r w:rsidRPr="00340B0D">
                <w:rPr>
                  <w:rFonts w:cs="Arial"/>
                  <w:sz w:val="18"/>
                  <w:szCs w:val="18"/>
                </w:rPr>
                <w:t>Chart Text</w:t>
              </w:r>
            </w:ins>
          </w:p>
        </w:tc>
        <w:tc>
          <w:tcPr>
            <w:tcW w:w="672" w:type="dxa"/>
            <w:tcBorders>
              <w:right w:val="single" w:sz="12" w:space="0" w:color="auto"/>
            </w:tcBorders>
          </w:tcPr>
          <w:p w14:paraId="69D52538" w14:textId="77777777" w:rsidR="00980629" w:rsidRPr="00340B0D" w:rsidRDefault="00980629" w:rsidP="00541D1A">
            <w:pPr>
              <w:jc w:val="center"/>
              <w:rPr>
                <w:ins w:id="4045" w:author="jonathan pritchard" w:date="2025-01-23T13:42:00Z" w16du:dateUtc="2025-01-23T13:42:00Z"/>
                <w:rFonts w:cs="Arial"/>
                <w:sz w:val="18"/>
                <w:szCs w:val="18"/>
              </w:rPr>
            </w:pPr>
          </w:p>
        </w:tc>
      </w:tr>
      <w:tr w:rsidR="00980629" w:rsidRPr="00340B0D" w14:paraId="329529C8" w14:textId="77777777" w:rsidTr="00541D1A">
        <w:trPr>
          <w:ins w:id="4046"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B64F052" w14:textId="77777777" w:rsidR="00980629" w:rsidRPr="00340B0D" w:rsidRDefault="00980629" w:rsidP="00541D1A">
            <w:pPr>
              <w:rPr>
                <w:ins w:id="4047" w:author="jonathan pritchard" w:date="2025-01-23T13:42:00Z" w16du:dateUtc="2025-01-23T13:42:00Z"/>
                <w:rFonts w:cs="Arial"/>
                <w:sz w:val="18"/>
                <w:szCs w:val="18"/>
              </w:rPr>
            </w:pPr>
            <w:ins w:id="4048" w:author="jonathan pritchard" w:date="2025-01-23T13:42:00Z" w16du:dateUtc="2025-01-23T13:42: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A644F35" w14:textId="77777777" w:rsidR="00980629" w:rsidRPr="00340B0D" w:rsidRDefault="00980629" w:rsidP="00541D1A">
            <w:pPr>
              <w:rPr>
                <w:ins w:id="4049" w:author="jonathan pritchard" w:date="2025-01-23T13:42:00Z" w16du:dateUtc="2025-01-23T13:42:00Z"/>
                <w:rFonts w:cs="Arial"/>
                <w:sz w:val="18"/>
                <w:szCs w:val="18"/>
              </w:rPr>
            </w:pPr>
          </w:p>
        </w:tc>
        <w:tc>
          <w:tcPr>
            <w:tcW w:w="3871" w:type="dxa"/>
            <w:gridSpan w:val="5"/>
            <w:tcBorders>
              <w:left w:val="single" w:sz="12" w:space="0" w:color="auto"/>
            </w:tcBorders>
          </w:tcPr>
          <w:p w14:paraId="553F80CA" w14:textId="77777777" w:rsidR="00980629" w:rsidRPr="00340B0D" w:rsidRDefault="00980629" w:rsidP="00541D1A">
            <w:pPr>
              <w:rPr>
                <w:ins w:id="4050" w:author="jonathan pritchard" w:date="2025-01-23T13:42:00Z" w16du:dateUtc="2025-01-23T13:42:00Z"/>
                <w:rFonts w:cs="Arial"/>
                <w:sz w:val="18"/>
                <w:szCs w:val="18"/>
              </w:rPr>
            </w:pPr>
            <w:ins w:id="4051" w:author="jonathan pritchard" w:date="2025-01-23T13:42:00Z" w16du:dateUtc="2025-01-23T13:42:00Z">
              <w:r w:rsidRPr="00340B0D">
                <w:rPr>
                  <w:rFonts w:cs="Arial"/>
                  <w:sz w:val="18"/>
                  <w:szCs w:val="18"/>
                </w:rPr>
                <w:t xml:space="preserve">    Important text</w:t>
              </w:r>
            </w:ins>
          </w:p>
        </w:tc>
        <w:tc>
          <w:tcPr>
            <w:tcW w:w="672" w:type="dxa"/>
            <w:tcBorders>
              <w:right w:val="single" w:sz="12" w:space="0" w:color="auto"/>
            </w:tcBorders>
          </w:tcPr>
          <w:p w14:paraId="003CABBD" w14:textId="77777777" w:rsidR="00980629" w:rsidRPr="00340B0D" w:rsidRDefault="00980629" w:rsidP="00541D1A">
            <w:pPr>
              <w:jc w:val="center"/>
              <w:rPr>
                <w:ins w:id="4052" w:author="jonathan pritchard" w:date="2025-01-23T13:42:00Z" w16du:dateUtc="2025-01-23T13:42:00Z"/>
                <w:rFonts w:cs="Arial"/>
                <w:sz w:val="18"/>
                <w:szCs w:val="18"/>
              </w:rPr>
            </w:pPr>
          </w:p>
        </w:tc>
      </w:tr>
      <w:tr w:rsidR="00980629" w:rsidRPr="00340B0D" w14:paraId="5B7F6589" w14:textId="77777777" w:rsidTr="00541D1A">
        <w:trPr>
          <w:ins w:id="4053"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F70B95F" w14:textId="77777777" w:rsidR="00980629" w:rsidRPr="00340B0D" w:rsidRDefault="00980629" w:rsidP="00541D1A">
            <w:pPr>
              <w:rPr>
                <w:ins w:id="4054" w:author="jonathan pritchard" w:date="2025-01-23T13:42:00Z" w16du:dateUtc="2025-01-23T13:42:00Z"/>
                <w:rFonts w:cs="Arial"/>
                <w:sz w:val="18"/>
                <w:szCs w:val="18"/>
              </w:rPr>
            </w:pPr>
            <w:ins w:id="4055" w:author="jonathan pritchard" w:date="2025-01-23T13:42:00Z" w16du:dateUtc="2025-01-23T13:42: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2843FF6" w14:textId="77777777" w:rsidR="00980629" w:rsidRPr="00340B0D" w:rsidRDefault="00980629" w:rsidP="00541D1A">
            <w:pPr>
              <w:rPr>
                <w:ins w:id="4056" w:author="jonathan pritchard" w:date="2025-01-23T13:42:00Z" w16du:dateUtc="2025-01-23T13:42:00Z"/>
                <w:rFonts w:cs="Arial"/>
                <w:sz w:val="18"/>
                <w:szCs w:val="18"/>
              </w:rPr>
            </w:pPr>
          </w:p>
        </w:tc>
        <w:tc>
          <w:tcPr>
            <w:tcW w:w="3871" w:type="dxa"/>
            <w:gridSpan w:val="5"/>
            <w:tcBorders>
              <w:left w:val="single" w:sz="12" w:space="0" w:color="auto"/>
            </w:tcBorders>
          </w:tcPr>
          <w:p w14:paraId="6696A106" w14:textId="77777777" w:rsidR="00980629" w:rsidRPr="00340B0D" w:rsidRDefault="00980629" w:rsidP="00541D1A">
            <w:pPr>
              <w:rPr>
                <w:ins w:id="4057" w:author="jonathan pritchard" w:date="2025-01-23T13:42:00Z" w16du:dateUtc="2025-01-23T13:42:00Z"/>
                <w:rFonts w:cs="Arial"/>
                <w:b/>
                <w:bCs/>
                <w:sz w:val="18"/>
                <w:szCs w:val="18"/>
              </w:rPr>
            </w:pPr>
            <w:ins w:id="4058" w:author="jonathan pritchard" w:date="2025-01-23T13:42:00Z" w16du:dateUtc="2025-01-23T13:42:00Z">
              <w:r w:rsidRPr="00340B0D">
                <w:rPr>
                  <w:rFonts w:cs="Arial"/>
                  <w:b/>
                  <w:bCs/>
                  <w:sz w:val="18"/>
                  <w:szCs w:val="18"/>
                </w:rPr>
                <w:t xml:space="preserve">    Other Text</w:t>
              </w:r>
            </w:ins>
          </w:p>
        </w:tc>
        <w:tc>
          <w:tcPr>
            <w:tcW w:w="672" w:type="dxa"/>
            <w:tcBorders>
              <w:right w:val="single" w:sz="12" w:space="0" w:color="auto"/>
            </w:tcBorders>
          </w:tcPr>
          <w:p w14:paraId="3BAC4928" w14:textId="77777777" w:rsidR="00980629" w:rsidRPr="00340B0D" w:rsidRDefault="00980629" w:rsidP="00541D1A">
            <w:pPr>
              <w:jc w:val="center"/>
              <w:rPr>
                <w:ins w:id="4059" w:author="jonathan pritchard" w:date="2025-01-23T13:42:00Z" w16du:dateUtc="2025-01-23T13:42:00Z"/>
                <w:rFonts w:cs="Arial"/>
                <w:sz w:val="18"/>
                <w:szCs w:val="18"/>
              </w:rPr>
            </w:pPr>
          </w:p>
        </w:tc>
      </w:tr>
      <w:tr w:rsidR="00980629" w:rsidRPr="00340B0D" w14:paraId="03F3A6C3" w14:textId="77777777" w:rsidTr="00541D1A">
        <w:trPr>
          <w:ins w:id="4060"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1672916" w14:textId="77777777" w:rsidR="00980629" w:rsidRPr="00340B0D" w:rsidRDefault="00980629" w:rsidP="00541D1A">
            <w:pPr>
              <w:rPr>
                <w:ins w:id="4061" w:author="jonathan pritchard" w:date="2025-01-23T13:42:00Z" w16du:dateUtc="2025-01-23T13:42:00Z"/>
                <w:rFonts w:cs="Arial"/>
                <w:sz w:val="18"/>
                <w:szCs w:val="18"/>
              </w:rPr>
            </w:pPr>
            <w:ins w:id="4062" w:author="jonathan pritchard" w:date="2025-01-23T13:42:00Z" w16du:dateUtc="2025-01-23T13:42: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2DA0158C" w14:textId="77777777" w:rsidR="00980629" w:rsidRPr="00340B0D" w:rsidRDefault="00980629" w:rsidP="00541D1A">
            <w:pPr>
              <w:rPr>
                <w:ins w:id="4063" w:author="jonathan pritchard" w:date="2025-01-23T13:42:00Z" w16du:dateUtc="2025-01-23T13:42:00Z"/>
                <w:rFonts w:cs="Arial"/>
                <w:sz w:val="18"/>
                <w:szCs w:val="18"/>
              </w:rPr>
            </w:pPr>
          </w:p>
        </w:tc>
        <w:tc>
          <w:tcPr>
            <w:tcW w:w="3871" w:type="dxa"/>
            <w:gridSpan w:val="5"/>
            <w:tcBorders>
              <w:left w:val="single" w:sz="12" w:space="0" w:color="auto"/>
            </w:tcBorders>
          </w:tcPr>
          <w:p w14:paraId="71676C8E" w14:textId="77777777" w:rsidR="00980629" w:rsidRPr="00340B0D" w:rsidRDefault="00980629" w:rsidP="00541D1A">
            <w:pPr>
              <w:rPr>
                <w:ins w:id="4064" w:author="jonathan pritchard" w:date="2025-01-23T13:42:00Z" w16du:dateUtc="2025-01-23T13:42:00Z"/>
                <w:rFonts w:cs="Arial"/>
                <w:sz w:val="18"/>
                <w:szCs w:val="18"/>
              </w:rPr>
            </w:pPr>
            <w:ins w:id="4065" w:author="jonathan pritchard" w:date="2025-01-23T13:42:00Z" w16du:dateUtc="2025-01-23T13:42:00Z">
              <w:r w:rsidRPr="00340B0D">
                <w:rPr>
                  <w:rFonts w:cs="Arial"/>
                  <w:sz w:val="18"/>
                  <w:szCs w:val="18"/>
                </w:rPr>
                <w:t xml:space="preserve">        Names</w:t>
              </w:r>
            </w:ins>
          </w:p>
        </w:tc>
        <w:tc>
          <w:tcPr>
            <w:tcW w:w="672" w:type="dxa"/>
            <w:tcBorders>
              <w:right w:val="single" w:sz="12" w:space="0" w:color="auto"/>
            </w:tcBorders>
          </w:tcPr>
          <w:p w14:paraId="27BC757B" w14:textId="77777777" w:rsidR="00980629" w:rsidRPr="00340B0D" w:rsidRDefault="00980629" w:rsidP="00541D1A">
            <w:pPr>
              <w:jc w:val="center"/>
              <w:rPr>
                <w:ins w:id="4066" w:author="jonathan pritchard" w:date="2025-01-23T13:42:00Z" w16du:dateUtc="2025-01-23T13:42:00Z"/>
                <w:rFonts w:cs="Arial"/>
                <w:sz w:val="18"/>
                <w:szCs w:val="18"/>
              </w:rPr>
            </w:pPr>
          </w:p>
        </w:tc>
      </w:tr>
      <w:tr w:rsidR="00980629" w:rsidRPr="00340B0D" w14:paraId="70AA63E1" w14:textId="77777777" w:rsidTr="00541D1A">
        <w:trPr>
          <w:ins w:id="4067" w:author="jonathan pritchard" w:date="2025-01-23T13:42:00Z"/>
        </w:trPr>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3551275C" w14:textId="77777777" w:rsidR="00980629" w:rsidRPr="00340B0D" w:rsidRDefault="00980629" w:rsidP="00541D1A">
            <w:pPr>
              <w:jc w:val="center"/>
              <w:rPr>
                <w:ins w:id="4068" w:author="jonathan pritchard" w:date="2025-01-23T13:42:00Z" w16du:dateUtc="2025-01-23T13:42:00Z"/>
                <w:rFonts w:cs="Arial"/>
                <w:b/>
                <w:bCs/>
                <w:sz w:val="18"/>
                <w:szCs w:val="18"/>
              </w:rPr>
            </w:pPr>
            <w:ins w:id="4069" w:author="jonathan pritchard" w:date="2025-01-23T13:42:00Z" w16du:dateUtc="2025-01-23T13:42:00Z">
              <w:r w:rsidRPr="00340B0D">
                <w:rPr>
                  <w:rFonts w:cs="Arial"/>
                  <w:b/>
                  <w:bCs/>
                  <w:sz w:val="18"/>
                  <w:szCs w:val="18"/>
                </w:rPr>
                <w:t>Palette</w:t>
              </w:r>
            </w:ins>
          </w:p>
        </w:tc>
        <w:tc>
          <w:tcPr>
            <w:tcW w:w="3871" w:type="dxa"/>
            <w:gridSpan w:val="5"/>
            <w:tcBorders>
              <w:left w:val="single" w:sz="12" w:space="0" w:color="auto"/>
            </w:tcBorders>
          </w:tcPr>
          <w:p w14:paraId="055FC7D2" w14:textId="77777777" w:rsidR="00980629" w:rsidRPr="00340B0D" w:rsidRDefault="00980629" w:rsidP="00541D1A">
            <w:pPr>
              <w:rPr>
                <w:ins w:id="4070" w:author="jonathan pritchard" w:date="2025-01-23T13:42:00Z" w16du:dateUtc="2025-01-23T13:42:00Z"/>
                <w:rFonts w:cs="Arial"/>
                <w:b/>
                <w:bCs/>
                <w:sz w:val="18"/>
                <w:szCs w:val="18"/>
              </w:rPr>
            </w:pPr>
            <w:ins w:id="4071" w:author="jonathan pritchard" w:date="2025-01-23T13:42:00Z" w16du:dateUtc="2025-01-23T13:42:00Z">
              <w:r w:rsidRPr="00340B0D">
                <w:rPr>
                  <w:rFonts w:cs="Arial"/>
                  <w:sz w:val="18"/>
                  <w:szCs w:val="18"/>
                </w:rPr>
                <w:t xml:space="preserve">        Light description</w:t>
              </w:r>
            </w:ins>
          </w:p>
        </w:tc>
        <w:tc>
          <w:tcPr>
            <w:tcW w:w="672" w:type="dxa"/>
            <w:tcBorders>
              <w:right w:val="single" w:sz="12" w:space="0" w:color="auto"/>
            </w:tcBorders>
          </w:tcPr>
          <w:p w14:paraId="46817D22" w14:textId="77777777" w:rsidR="00980629" w:rsidRPr="00340B0D" w:rsidRDefault="00980629" w:rsidP="00541D1A">
            <w:pPr>
              <w:jc w:val="center"/>
              <w:rPr>
                <w:ins w:id="4072" w:author="jonathan pritchard" w:date="2025-01-23T13:42:00Z" w16du:dateUtc="2025-01-23T13:42:00Z"/>
                <w:rFonts w:cs="Arial"/>
                <w:sz w:val="18"/>
                <w:szCs w:val="18"/>
              </w:rPr>
            </w:pPr>
          </w:p>
        </w:tc>
      </w:tr>
      <w:tr w:rsidR="00980629" w:rsidRPr="00340B0D" w14:paraId="1A27E34A" w14:textId="77777777" w:rsidTr="00541D1A">
        <w:trPr>
          <w:ins w:id="4073" w:author="jonathan pritchard" w:date="2025-01-23T13:42:00Z"/>
        </w:trPr>
        <w:customXmlInsRangeStart w:id="4074" w:author="jonathan pritchard" w:date="2025-01-23T13:42:00Z"/>
        <w:sdt>
          <w:sdtPr>
            <w:rPr>
              <w:rFonts w:cs="Arial"/>
              <w:sz w:val="18"/>
              <w:szCs w:val="18"/>
            </w:rPr>
            <w:alias w:val="Palette"/>
            <w:tag w:val="Palette"/>
            <w:id w:val="554595006"/>
            <w:placeholder>
              <w:docPart w:val="714043B8C23C449C8427EAA4CC174D71"/>
            </w:placeholder>
            <w:comboBox>
              <w:listItem w:displayText="Day" w:value="Day"/>
              <w:listItem w:displayText="Dusk" w:value="Dusk"/>
              <w:listItem w:displayText="Night" w:value="Night"/>
            </w:comboBox>
          </w:sdtPr>
          <w:sdtContent>
            <w:customXmlInsRangeEnd w:id="4074"/>
            <w:tc>
              <w:tcPr>
                <w:tcW w:w="4656" w:type="dxa"/>
                <w:gridSpan w:val="5"/>
                <w:tcBorders>
                  <w:left w:val="single" w:sz="12" w:space="0" w:color="auto"/>
                  <w:bottom w:val="single" w:sz="12" w:space="0" w:color="auto"/>
                  <w:right w:val="single" w:sz="12" w:space="0" w:color="auto"/>
                </w:tcBorders>
              </w:tcPr>
              <w:p w14:paraId="53C6A978" w14:textId="77777777" w:rsidR="00980629" w:rsidRPr="00340B0D" w:rsidRDefault="00980629" w:rsidP="00541D1A">
                <w:pPr>
                  <w:rPr>
                    <w:ins w:id="4075" w:author="jonathan pritchard" w:date="2025-01-23T13:42:00Z" w16du:dateUtc="2025-01-23T13:42:00Z"/>
                    <w:rFonts w:cs="Arial"/>
                    <w:sz w:val="18"/>
                    <w:szCs w:val="18"/>
                  </w:rPr>
                </w:pPr>
                <w:ins w:id="4076" w:author="jonathan pritchard" w:date="2025-01-23T13:42:00Z" w16du:dateUtc="2025-01-23T13:42:00Z">
                  <w:r w:rsidRPr="00340B0D">
                    <w:rPr>
                      <w:rFonts w:cs="Arial"/>
                      <w:sz w:val="18"/>
                      <w:szCs w:val="18"/>
                    </w:rPr>
                    <w:t>Day</w:t>
                  </w:r>
                </w:ins>
              </w:p>
            </w:tc>
            <w:customXmlInsRangeStart w:id="4077" w:author="jonathan pritchard" w:date="2025-01-23T13:42:00Z"/>
          </w:sdtContent>
        </w:sdt>
        <w:customXmlInsRangeEnd w:id="4077"/>
        <w:tc>
          <w:tcPr>
            <w:tcW w:w="3871" w:type="dxa"/>
            <w:gridSpan w:val="5"/>
            <w:tcBorders>
              <w:left w:val="single" w:sz="12" w:space="0" w:color="auto"/>
            </w:tcBorders>
          </w:tcPr>
          <w:p w14:paraId="07604ED1" w14:textId="77777777" w:rsidR="00980629" w:rsidRPr="00340B0D" w:rsidRDefault="00980629" w:rsidP="00541D1A">
            <w:pPr>
              <w:rPr>
                <w:ins w:id="4078" w:author="jonathan pritchard" w:date="2025-01-23T13:42:00Z" w16du:dateUtc="2025-01-23T13:42:00Z"/>
                <w:rFonts w:cs="Arial"/>
                <w:b/>
                <w:bCs/>
                <w:sz w:val="18"/>
                <w:szCs w:val="18"/>
              </w:rPr>
            </w:pPr>
            <w:ins w:id="4079" w:author="jonathan pritchard" w:date="2025-01-23T13:42:00Z" w16du:dateUtc="2025-01-23T13:42:00Z">
              <w:r w:rsidRPr="00340B0D">
                <w:rPr>
                  <w:rFonts w:cs="Arial"/>
                  <w:sz w:val="18"/>
                  <w:szCs w:val="18"/>
                </w:rPr>
                <w:t xml:space="preserve">        All other chart text</w:t>
              </w:r>
            </w:ins>
          </w:p>
        </w:tc>
        <w:tc>
          <w:tcPr>
            <w:tcW w:w="672" w:type="dxa"/>
            <w:tcBorders>
              <w:right w:val="single" w:sz="12" w:space="0" w:color="auto"/>
            </w:tcBorders>
          </w:tcPr>
          <w:p w14:paraId="14BC62D3" w14:textId="77777777" w:rsidR="00980629" w:rsidRPr="00340B0D" w:rsidRDefault="00980629" w:rsidP="00541D1A">
            <w:pPr>
              <w:jc w:val="center"/>
              <w:rPr>
                <w:ins w:id="4080" w:author="jonathan pritchard" w:date="2025-01-23T13:42:00Z" w16du:dateUtc="2025-01-23T13:42:00Z"/>
                <w:rFonts w:cs="Arial"/>
                <w:sz w:val="18"/>
                <w:szCs w:val="18"/>
              </w:rPr>
            </w:pPr>
          </w:p>
        </w:tc>
      </w:tr>
      <w:tr w:rsidR="00980629" w:rsidRPr="00340B0D" w14:paraId="296A1719" w14:textId="77777777" w:rsidTr="00541D1A">
        <w:trPr>
          <w:ins w:id="4081" w:author="jonathan pritchard" w:date="2025-01-23T13:42:00Z"/>
        </w:trPr>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07474EED" w14:textId="77777777" w:rsidR="00980629" w:rsidRPr="00340B0D" w:rsidRDefault="00980629" w:rsidP="00541D1A">
            <w:pPr>
              <w:jc w:val="center"/>
              <w:rPr>
                <w:ins w:id="4082" w:author="jonathan pritchard" w:date="2025-01-23T13:42:00Z" w16du:dateUtc="2025-01-23T13:42:00Z"/>
                <w:rFonts w:cs="Arial"/>
                <w:b/>
                <w:bCs/>
                <w:sz w:val="18"/>
                <w:szCs w:val="18"/>
              </w:rPr>
            </w:pPr>
          </w:p>
        </w:tc>
        <w:tc>
          <w:tcPr>
            <w:tcW w:w="3871" w:type="dxa"/>
            <w:gridSpan w:val="5"/>
            <w:tcBorders>
              <w:left w:val="single" w:sz="12" w:space="0" w:color="auto"/>
            </w:tcBorders>
          </w:tcPr>
          <w:p w14:paraId="55AB80AF" w14:textId="77777777" w:rsidR="00980629" w:rsidRPr="00340B0D" w:rsidRDefault="00980629" w:rsidP="00541D1A">
            <w:pPr>
              <w:rPr>
                <w:ins w:id="4083" w:author="jonathan pritchard" w:date="2025-01-23T13:42:00Z" w16du:dateUtc="2025-01-23T13:42:00Z"/>
                <w:rFonts w:cs="Arial"/>
                <w:sz w:val="18"/>
                <w:szCs w:val="18"/>
              </w:rPr>
            </w:pPr>
          </w:p>
        </w:tc>
        <w:tc>
          <w:tcPr>
            <w:tcW w:w="672" w:type="dxa"/>
            <w:tcBorders>
              <w:right w:val="single" w:sz="12" w:space="0" w:color="auto"/>
            </w:tcBorders>
            <w:vAlign w:val="center"/>
          </w:tcPr>
          <w:p w14:paraId="2F74A852" w14:textId="77777777" w:rsidR="00980629" w:rsidRPr="00340B0D" w:rsidRDefault="00980629" w:rsidP="00541D1A">
            <w:pPr>
              <w:jc w:val="center"/>
              <w:rPr>
                <w:ins w:id="4084" w:author="jonathan pritchard" w:date="2025-01-23T13:42:00Z" w16du:dateUtc="2025-01-23T13:42:00Z"/>
                <w:rFonts w:cs="Arial"/>
                <w:sz w:val="18"/>
                <w:szCs w:val="18"/>
              </w:rPr>
            </w:pPr>
          </w:p>
        </w:tc>
      </w:tr>
      <w:tr w:rsidR="00980629" w:rsidRPr="00340B0D" w14:paraId="6C093108" w14:textId="77777777" w:rsidTr="00541D1A">
        <w:trPr>
          <w:ins w:id="4085" w:author="jonathan pritchard" w:date="2025-01-23T13:42:00Z"/>
        </w:trPr>
        <w:tc>
          <w:tcPr>
            <w:tcW w:w="4656" w:type="dxa"/>
            <w:gridSpan w:val="5"/>
            <w:tcBorders>
              <w:left w:val="single" w:sz="12" w:space="0" w:color="auto"/>
              <w:bottom w:val="single" w:sz="12" w:space="0" w:color="auto"/>
              <w:right w:val="single" w:sz="12" w:space="0" w:color="auto"/>
            </w:tcBorders>
            <w:shd w:val="clear" w:color="auto" w:fill="FFFFFF" w:themeFill="background1"/>
          </w:tcPr>
          <w:p w14:paraId="6604F498" w14:textId="77777777" w:rsidR="00980629" w:rsidRPr="00340B0D" w:rsidRDefault="00980629" w:rsidP="00541D1A">
            <w:pPr>
              <w:rPr>
                <w:ins w:id="4086" w:author="jonathan pritchard" w:date="2025-01-23T13:42:00Z" w16du:dateUtc="2025-01-23T13:42:00Z"/>
                <w:rFonts w:cs="Arial"/>
                <w:sz w:val="18"/>
                <w:szCs w:val="18"/>
              </w:rPr>
            </w:pPr>
          </w:p>
        </w:tc>
        <w:tc>
          <w:tcPr>
            <w:tcW w:w="3871" w:type="dxa"/>
            <w:gridSpan w:val="5"/>
            <w:tcBorders>
              <w:left w:val="single" w:sz="12" w:space="0" w:color="auto"/>
              <w:bottom w:val="single" w:sz="12" w:space="0" w:color="auto"/>
            </w:tcBorders>
          </w:tcPr>
          <w:p w14:paraId="6728553D" w14:textId="77777777" w:rsidR="00980629" w:rsidRPr="00340B0D" w:rsidRDefault="00980629" w:rsidP="00541D1A">
            <w:pPr>
              <w:jc w:val="center"/>
              <w:rPr>
                <w:ins w:id="4087" w:author="jonathan pritchard" w:date="2025-01-23T13:42:00Z" w16du:dateUtc="2025-01-23T13:42:00Z"/>
                <w:rFonts w:cs="Arial"/>
                <w:sz w:val="18"/>
                <w:szCs w:val="18"/>
              </w:rPr>
            </w:pPr>
          </w:p>
        </w:tc>
        <w:tc>
          <w:tcPr>
            <w:tcW w:w="672" w:type="dxa"/>
            <w:tcBorders>
              <w:bottom w:val="single" w:sz="12" w:space="0" w:color="auto"/>
              <w:right w:val="single" w:sz="12" w:space="0" w:color="auto"/>
            </w:tcBorders>
            <w:vAlign w:val="center"/>
          </w:tcPr>
          <w:p w14:paraId="115B0631" w14:textId="77777777" w:rsidR="00980629" w:rsidRPr="00340B0D" w:rsidRDefault="00980629" w:rsidP="00541D1A">
            <w:pPr>
              <w:jc w:val="center"/>
              <w:rPr>
                <w:ins w:id="4088" w:author="jonathan pritchard" w:date="2025-01-23T13:42:00Z" w16du:dateUtc="2025-01-23T13:42:00Z"/>
                <w:rFonts w:cs="Arial"/>
                <w:sz w:val="18"/>
                <w:szCs w:val="18"/>
              </w:rPr>
            </w:pPr>
          </w:p>
        </w:tc>
      </w:tr>
      <w:tr w:rsidR="00980629" w:rsidRPr="00340B0D" w14:paraId="45D55BAF" w14:textId="77777777" w:rsidTr="00541D1A">
        <w:trPr>
          <w:ins w:id="4089" w:author="jonathan pritchard" w:date="2025-01-23T13:42:00Z"/>
        </w:trPr>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37AAF8B1" w14:textId="77777777" w:rsidR="00980629" w:rsidRPr="00340B0D" w:rsidRDefault="00980629" w:rsidP="00541D1A">
            <w:pPr>
              <w:jc w:val="center"/>
              <w:rPr>
                <w:ins w:id="4090" w:author="jonathan pritchard" w:date="2025-01-23T13:42:00Z" w16du:dateUtc="2025-01-23T13:42:00Z"/>
                <w:rFonts w:cs="Arial"/>
                <w:b/>
                <w:bCs/>
                <w:sz w:val="18"/>
                <w:szCs w:val="18"/>
              </w:rPr>
            </w:pPr>
            <w:ins w:id="4091" w:author="jonathan pritchard" w:date="2025-01-23T13:42:00Z" w16du:dateUtc="2025-01-23T13:42: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51370A6" w14:textId="77777777" w:rsidR="00980629" w:rsidRPr="00340B0D" w:rsidRDefault="00980629" w:rsidP="00541D1A">
            <w:pPr>
              <w:jc w:val="center"/>
              <w:rPr>
                <w:ins w:id="4092" w:author="jonathan pritchard" w:date="2025-01-23T13:42:00Z" w16du:dateUtc="2025-01-23T13:42:00Z"/>
                <w:rFonts w:cs="Arial"/>
                <w:sz w:val="18"/>
                <w:szCs w:val="18"/>
              </w:rPr>
            </w:pPr>
            <w:ins w:id="4093" w:author="jonathan pritchard" w:date="2025-01-23T13:42:00Z" w16du:dateUtc="2025-01-23T13:42:00Z">
              <w:r w:rsidRPr="00340B0D">
                <w:rPr>
                  <w:rFonts w:cs="Arial"/>
                  <w:b/>
                  <w:bCs/>
                  <w:sz w:val="18"/>
                  <w:szCs w:val="18"/>
                </w:rPr>
                <w:t>Display</w:t>
              </w:r>
            </w:ins>
          </w:p>
        </w:tc>
      </w:tr>
      <w:tr w:rsidR="00980629" w:rsidRPr="00340B0D" w14:paraId="32EFFFD1" w14:textId="77777777" w:rsidTr="00541D1A">
        <w:trPr>
          <w:trHeight w:val="287"/>
          <w:ins w:id="4094" w:author="jonathan pritchard" w:date="2025-01-23T13:42:00Z"/>
        </w:trPr>
        <w:tc>
          <w:tcPr>
            <w:tcW w:w="1789" w:type="dxa"/>
            <w:tcBorders>
              <w:left w:val="single" w:sz="12" w:space="0" w:color="auto"/>
              <w:bottom w:val="single" w:sz="4" w:space="0" w:color="auto"/>
            </w:tcBorders>
          </w:tcPr>
          <w:p w14:paraId="252B1813" w14:textId="77777777" w:rsidR="00980629" w:rsidRPr="00340B0D" w:rsidRDefault="00980629" w:rsidP="00541D1A">
            <w:pPr>
              <w:rPr>
                <w:ins w:id="4095" w:author="jonathan pritchard" w:date="2025-01-23T13:42:00Z" w16du:dateUtc="2025-01-23T13:42:00Z"/>
                <w:rFonts w:cs="Arial"/>
                <w:sz w:val="18"/>
                <w:szCs w:val="18"/>
              </w:rPr>
            </w:pPr>
            <w:ins w:id="4096" w:author="jonathan pritchard" w:date="2025-01-23T13:42:00Z" w16du:dateUtc="2025-01-23T13:42:00Z">
              <w:r w:rsidRPr="00340B0D">
                <w:rPr>
                  <w:rFonts w:cs="Arial"/>
                  <w:sz w:val="18"/>
                  <w:szCs w:val="18"/>
                </w:rPr>
                <w:t>Start Date</w:t>
              </w:r>
            </w:ins>
          </w:p>
        </w:tc>
        <w:tc>
          <w:tcPr>
            <w:tcW w:w="2867" w:type="dxa"/>
            <w:gridSpan w:val="4"/>
            <w:tcBorders>
              <w:bottom w:val="single" w:sz="4" w:space="0" w:color="auto"/>
              <w:right w:val="single" w:sz="12" w:space="0" w:color="auto"/>
            </w:tcBorders>
          </w:tcPr>
          <w:p w14:paraId="01476008" w14:textId="77777777" w:rsidR="00980629" w:rsidRPr="00340B0D" w:rsidRDefault="00980629" w:rsidP="00541D1A">
            <w:pPr>
              <w:rPr>
                <w:ins w:id="4097" w:author="jonathan pritchard" w:date="2025-01-23T13:42:00Z" w16du:dateUtc="2025-01-23T13:42: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2A3BBF31" w14:textId="77777777" w:rsidR="00980629" w:rsidRPr="00340B0D" w:rsidRDefault="00980629" w:rsidP="00541D1A">
            <w:pPr>
              <w:rPr>
                <w:ins w:id="4098" w:author="jonathan pritchard" w:date="2025-01-23T13:42:00Z" w16du:dateUtc="2025-01-23T13:42:00Z"/>
                <w:rFonts w:cs="Arial"/>
                <w:sz w:val="18"/>
                <w:szCs w:val="18"/>
              </w:rPr>
            </w:pPr>
            <w:ins w:id="4099" w:author="jonathan pritchard" w:date="2025-01-23T13:42:00Z" w16du:dateUtc="2025-01-23T13:42: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51227BB0" w14:textId="77777777" w:rsidR="00980629" w:rsidRPr="00C87169" w:rsidRDefault="00980629" w:rsidP="00541D1A">
            <w:pPr>
              <w:rPr>
                <w:ins w:id="4100" w:author="jonathan pritchard" w:date="2025-01-23T13:42:00Z" w16du:dateUtc="2025-01-23T13:42:00Z"/>
                <w:rFonts w:cs="Arial"/>
              </w:rPr>
            </w:pPr>
          </w:p>
        </w:tc>
      </w:tr>
      <w:tr w:rsidR="00980629" w:rsidRPr="00340B0D" w14:paraId="6CD62264" w14:textId="77777777" w:rsidTr="00541D1A">
        <w:trPr>
          <w:ins w:id="4101" w:author="jonathan pritchard" w:date="2025-01-23T13:42:00Z"/>
        </w:trPr>
        <w:tc>
          <w:tcPr>
            <w:tcW w:w="1789" w:type="dxa"/>
            <w:tcBorders>
              <w:left w:val="single" w:sz="12" w:space="0" w:color="auto"/>
              <w:bottom w:val="single" w:sz="4" w:space="0" w:color="auto"/>
            </w:tcBorders>
          </w:tcPr>
          <w:p w14:paraId="3C35D43C" w14:textId="77777777" w:rsidR="00980629" w:rsidRPr="00340B0D" w:rsidRDefault="00980629" w:rsidP="00541D1A">
            <w:pPr>
              <w:rPr>
                <w:ins w:id="4102" w:author="jonathan pritchard" w:date="2025-01-23T13:42:00Z" w16du:dateUtc="2025-01-23T13:42:00Z"/>
                <w:rFonts w:cs="Arial"/>
                <w:sz w:val="18"/>
                <w:szCs w:val="18"/>
              </w:rPr>
            </w:pPr>
            <w:ins w:id="4103" w:author="jonathan pritchard" w:date="2025-01-23T13:42:00Z" w16du:dateUtc="2025-01-23T13:42: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781BDD6E" w14:textId="77777777" w:rsidR="00980629" w:rsidRPr="00340B0D" w:rsidRDefault="00980629" w:rsidP="00541D1A">
            <w:pPr>
              <w:rPr>
                <w:ins w:id="4104" w:author="jonathan pritchard" w:date="2025-01-23T13:42:00Z" w16du:dateUtc="2025-01-23T13:42: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00ACAC8" w14:textId="77777777" w:rsidR="00980629" w:rsidRPr="00340B0D" w:rsidRDefault="00980629" w:rsidP="00541D1A">
            <w:pPr>
              <w:rPr>
                <w:ins w:id="4105" w:author="jonathan pritchard" w:date="2025-01-23T13:42:00Z" w16du:dateUtc="2025-01-23T13:42:00Z"/>
                <w:rFonts w:cs="Arial"/>
                <w:sz w:val="18"/>
                <w:szCs w:val="18"/>
              </w:rPr>
            </w:pPr>
            <w:ins w:id="4106" w:author="jonathan pritchard" w:date="2025-01-23T13:42:00Z" w16du:dateUtc="2025-01-23T13:42: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19124462" w14:textId="77777777" w:rsidR="00980629" w:rsidRPr="00340B0D" w:rsidRDefault="00980629" w:rsidP="00541D1A">
            <w:pPr>
              <w:rPr>
                <w:ins w:id="4107" w:author="jonathan pritchard" w:date="2025-01-23T13:42:00Z" w16du:dateUtc="2025-01-23T13:42:00Z"/>
                <w:rFonts w:cs="Arial"/>
                <w:sz w:val="18"/>
                <w:szCs w:val="18"/>
              </w:rPr>
            </w:pPr>
            <w:ins w:id="4108" w:author="jonathan pritchard" w:date="2025-01-23T13:42:00Z" w16du:dateUtc="2025-01-23T13:42:00Z">
              <w:r w:rsidRPr="00340B0D">
                <w:rPr>
                  <w:rFonts w:cs="Arial"/>
                  <w:sz w:val="18"/>
                  <w:szCs w:val="18"/>
                </w:rPr>
                <w:t>1:</w:t>
              </w:r>
              <w:r>
                <w:rPr>
                  <w:rFonts w:cs="Arial"/>
                  <w:sz w:val="18"/>
                  <w:szCs w:val="18"/>
                </w:rPr>
                <w:t>60000</w:t>
              </w:r>
            </w:ins>
          </w:p>
        </w:tc>
      </w:tr>
      <w:tr w:rsidR="00980629" w:rsidRPr="00340B0D" w14:paraId="420E8482" w14:textId="77777777" w:rsidTr="00541D1A">
        <w:trPr>
          <w:ins w:id="4109" w:author="jonathan pritchard" w:date="2025-01-23T13:42:00Z"/>
        </w:trPr>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6DF23868" w14:textId="77777777" w:rsidR="00980629" w:rsidRPr="00340B0D" w:rsidRDefault="00980629" w:rsidP="00541D1A">
            <w:pPr>
              <w:jc w:val="center"/>
              <w:rPr>
                <w:ins w:id="4110" w:author="jonathan pritchard" w:date="2025-01-23T13:42:00Z" w16du:dateUtc="2025-01-23T13:42: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006AE525" w14:textId="77777777" w:rsidR="00980629" w:rsidRPr="00340B0D" w:rsidRDefault="00980629" w:rsidP="00541D1A">
            <w:pPr>
              <w:rPr>
                <w:ins w:id="4111" w:author="jonathan pritchard" w:date="2025-01-23T13:42:00Z" w16du:dateUtc="2025-01-23T13:42:00Z"/>
                <w:rFonts w:cs="Arial"/>
                <w:sz w:val="18"/>
                <w:szCs w:val="18"/>
              </w:rPr>
            </w:pPr>
            <w:ins w:id="4112" w:author="jonathan pritchard" w:date="2025-01-23T13:42:00Z" w16du:dateUtc="2025-01-23T13:42: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1FE57D8E" w14:textId="77777777" w:rsidR="00980629" w:rsidRPr="00340B0D" w:rsidRDefault="00980629" w:rsidP="00541D1A">
            <w:pPr>
              <w:rPr>
                <w:ins w:id="4113" w:author="jonathan pritchard" w:date="2025-01-23T13:42:00Z" w16du:dateUtc="2025-01-23T13:42:00Z"/>
                <w:rFonts w:cs="Arial"/>
                <w:sz w:val="18"/>
                <w:szCs w:val="18"/>
              </w:rPr>
            </w:pPr>
          </w:p>
        </w:tc>
      </w:tr>
      <w:tr w:rsidR="00980629" w:rsidRPr="00340B0D" w14:paraId="51C34447" w14:textId="77777777" w:rsidTr="00541D1A">
        <w:trPr>
          <w:ins w:id="4114" w:author="jonathan pritchard" w:date="2025-01-23T13:42:00Z"/>
        </w:trPr>
        <w:tc>
          <w:tcPr>
            <w:tcW w:w="9199" w:type="dxa"/>
            <w:gridSpan w:val="11"/>
            <w:tcBorders>
              <w:top w:val="single" w:sz="4" w:space="0" w:color="auto"/>
              <w:left w:val="single" w:sz="12" w:space="0" w:color="auto"/>
              <w:bottom w:val="single" w:sz="4" w:space="0" w:color="auto"/>
              <w:right w:val="single" w:sz="12" w:space="0" w:color="auto"/>
            </w:tcBorders>
          </w:tcPr>
          <w:p w14:paraId="41FE3EFD" w14:textId="77777777" w:rsidR="00980629" w:rsidRPr="00340B0D" w:rsidRDefault="00980629" w:rsidP="00541D1A">
            <w:pPr>
              <w:rPr>
                <w:ins w:id="4115" w:author="jonathan pritchard" w:date="2025-01-23T13:42:00Z" w16du:dateUtc="2025-01-23T13:42:00Z"/>
                <w:rFonts w:cs="Arial"/>
                <w:sz w:val="18"/>
                <w:szCs w:val="18"/>
              </w:rPr>
            </w:pPr>
          </w:p>
        </w:tc>
      </w:tr>
      <w:tr w:rsidR="00980629" w:rsidRPr="00340B0D" w14:paraId="09C8029C" w14:textId="77777777" w:rsidTr="00541D1A">
        <w:trPr>
          <w:ins w:id="4116" w:author="jonathan pritchard" w:date="2025-01-23T13:42: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B1F45DD" w14:textId="77777777" w:rsidR="00980629" w:rsidRPr="00340B0D" w:rsidRDefault="00980629" w:rsidP="00541D1A">
            <w:pPr>
              <w:jc w:val="center"/>
              <w:rPr>
                <w:ins w:id="4117" w:author="jonathan pritchard" w:date="2025-01-23T13:42:00Z" w16du:dateUtc="2025-01-23T13:42:00Z"/>
                <w:rFonts w:cs="Arial"/>
                <w:b/>
                <w:bCs/>
                <w:sz w:val="18"/>
                <w:szCs w:val="18"/>
              </w:rPr>
            </w:pPr>
            <w:ins w:id="4118" w:author="jonathan pritchard" w:date="2025-01-23T13:42:00Z" w16du:dateUtc="2025-01-23T13:42:00Z">
              <w:r w:rsidRPr="00340B0D">
                <w:rPr>
                  <w:rFonts w:cs="Arial"/>
                  <w:b/>
                  <w:bCs/>
                  <w:sz w:val="18"/>
                  <w:szCs w:val="18"/>
                </w:rPr>
                <w:t>Viewing Group</w:t>
              </w:r>
              <w:r>
                <w:rPr>
                  <w:rFonts w:cs="Arial"/>
                  <w:b/>
                  <w:bCs/>
                  <w:sz w:val="18"/>
                  <w:szCs w:val="18"/>
                </w:rPr>
                <w:t>s (Default = On)</w:t>
              </w:r>
            </w:ins>
          </w:p>
        </w:tc>
      </w:tr>
      <w:tr w:rsidR="00980629" w:rsidRPr="00340B0D" w14:paraId="34A72796" w14:textId="77777777" w:rsidTr="00541D1A">
        <w:trPr>
          <w:ins w:id="4119" w:author="jonathan pritchard" w:date="2025-01-23T13:42:00Z"/>
        </w:trPr>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918CD8C" w14:textId="77777777" w:rsidR="00980629" w:rsidRPr="00340B0D" w:rsidRDefault="00980629" w:rsidP="00541D1A">
            <w:pPr>
              <w:jc w:val="center"/>
              <w:rPr>
                <w:ins w:id="4120" w:author="jonathan pritchard" w:date="2025-01-23T13:42:00Z" w16du:dateUtc="2025-01-23T13:42:00Z"/>
                <w:rFonts w:cs="Arial"/>
                <w:b/>
                <w:bCs/>
                <w:sz w:val="18"/>
                <w:szCs w:val="18"/>
              </w:rPr>
            </w:pPr>
            <w:ins w:id="4121" w:author="jonathan pritchard" w:date="2025-01-23T13:42:00Z" w16du:dateUtc="2025-01-23T13:42:00Z">
              <w:r w:rsidRPr="00340B0D">
                <w:rPr>
                  <w:rFonts w:cs="Arial"/>
                  <w:b/>
                  <w:bCs/>
                  <w:sz w:val="18"/>
                  <w:szCs w:val="18"/>
                </w:rPr>
                <w:t>Standard Display</w:t>
              </w:r>
            </w:ins>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7925A83" w14:textId="77777777" w:rsidR="00980629" w:rsidRPr="00340B0D" w:rsidRDefault="00980629" w:rsidP="00541D1A">
            <w:pPr>
              <w:jc w:val="center"/>
              <w:rPr>
                <w:ins w:id="4122" w:author="jonathan pritchard" w:date="2025-01-23T13:42:00Z" w16du:dateUtc="2025-01-23T13:42:00Z"/>
                <w:rFonts w:cs="Arial"/>
                <w:b/>
                <w:bCs/>
                <w:sz w:val="18"/>
                <w:szCs w:val="18"/>
              </w:rPr>
            </w:pPr>
            <w:ins w:id="4123" w:author="jonathan pritchard" w:date="2025-01-23T13:42:00Z" w16du:dateUtc="2025-01-23T13:42:00Z">
              <w:r w:rsidRPr="00340B0D">
                <w:rPr>
                  <w:rFonts w:cs="Arial"/>
                  <w:b/>
                  <w:bCs/>
                  <w:sz w:val="18"/>
                  <w:szCs w:val="18"/>
                </w:rPr>
                <w:t>Other</w:t>
              </w:r>
            </w:ins>
          </w:p>
        </w:tc>
      </w:tr>
      <w:tr w:rsidR="00980629" w:rsidRPr="00340B0D" w14:paraId="21196924" w14:textId="77777777" w:rsidTr="00541D1A">
        <w:trPr>
          <w:ins w:id="4124"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0BA670B9" w14:textId="77777777" w:rsidR="00980629" w:rsidRPr="00340B0D" w:rsidRDefault="00980629" w:rsidP="00541D1A">
            <w:pPr>
              <w:rPr>
                <w:ins w:id="4125" w:author="jonathan pritchard" w:date="2025-01-23T13:42:00Z" w16du:dateUtc="2025-01-23T13:42:00Z"/>
                <w:rFonts w:cs="Arial"/>
                <w:sz w:val="18"/>
                <w:szCs w:val="18"/>
              </w:rPr>
            </w:pPr>
            <w:ins w:id="4126" w:author="jonathan pritchard" w:date="2025-01-23T13:42:00Z" w16du:dateUtc="2025-01-23T13:42: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0B3F2AC6" w14:textId="77777777" w:rsidR="00980629" w:rsidRPr="00340B0D" w:rsidRDefault="00980629" w:rsidP="00541D1A">
            <w:pPr>
              <w:jc w:val="center"/>
              <w:rPr>
                <w:ins w:id="4127"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11589EF0" w14:textId="77777777" w:rsidR="00980629" w:rsidRPr="00340B0D" w:rsidRDefault="00980629" w:rsidP="00541D1A">
            <w:pPr>
              <w:pStyle w:val="Default"/>
              <w:rPr>
                <w:ins w:id="4128" w:author="jonathan pritchard" w:date="2025-01-23T13:42:00Z" w16du:dateUtc="2025-01-23T13:42:00Z"/>
                <w:sz w:val="18"/>
                <w:szCs w:val="18"/>
              </w:rPr>
            </w:pPr>
            <w:ins w:id="4129" w:author="jonathan pritchard" w:date="2025-01-23T13:42:00Z" w16du:dateUtc="2025-01-23T13:42: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0FD608B9" w14:textId="77777777" w:rsidR="00980629" w:rsidRPr="00340B0D" w:rsidRDefault="00980629" w:rsidP="00541D1A">
            <w:pPr>
              <w:rPr>
                <w:ins w:id="4130" w:author="jonathan pritchard" w:date="2025-01-23T13:42:00Z" w16du:dateUtc="2025-01-23T13:42:00Z"/>
                <w:rFonts w:cs="Arial"/>
                <w:sz w:val="18"/>
                <w:szCs w:val="18"/>
              </w:rPr>
            </w:pPr>
          </w:p>
        </w:tc>
      </w:tr>
      <w:tr w:rsidR="00980629" w:rsidRPr="00340B0D" w14:paraId="4EFF3879" w14:textId="77777777" w:rsidTr="00541D1A">
        <w:trPr>
          <w:ins w:id="4131"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66E34BF0" w14:textId="77777777" w:rsidR="00980629" w:rsidRPr="00340B0D" w:rsidRDefault="00980629" w:rsidP="00541D1A">
            <w:pPr>
              <w:pStyle w:val="Default"/>
              <w:rPr>
                <w:ins w:id="4132" w:author="jonathan pritchard" w:date="2025-01-23T13:42:00Z" w16du:dateUtc="2025-01-23T13:42:00Z"/>
                <w:sz w:val="18"/>
                <w:szCs w:val="18"/>
              </w:rPr>
            </w:pPr>
            <w:ins w:id="4133" w:author="jonathan pritchard" w:date="2025-01-23T13:42:00Z" w16du:dateUtc="2025-01-23T13:42: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38E5296E" w14:textId="77777777" w:rsidR="00980629" w:rsidRPr="00340B0D" w:rsidRDefault="00980629" w:rsidP="00541D1A">
            <w:pPr>
              <w:jc w:val="center"/>
              <w:rPr>
                <w:ins w:id="4134"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4A73225F" w14:textId="77777777" w:rsidR="00980629" w:rsidRPr="00340B0D" w:rsidRDefault="00980629" w:rsidP="00541D1A">
            <w:pPr>
              <w:pStyle w:val="Default"/>
              <w:rPr>
                <w:ins w:id="4135" w:author="jonathan pritchard" w:date="2025-01-23T13:42:00Z" w16du:dateUtc="2025-01-23T13:42:00Z"/>
                <w:sz w:val="18"/>
                <w:szCs w:val="18"/>
              </w:rPr>
            </w:pPr>
            <w:ins w:id="4136" w:author="jonathan pritchard" w:date="2025-01-23T13:42:00Z" w16du:dateUtc="2025-01-23T13:42: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3DFA864E" w14:textId="77777777" w:rsidR="00980629" w:rsidRPr="00340B0D" w:rsidRDefault="00980629" w:rsidP="00541D1A">
            <w:pPr>
              <w:rPr>
                <w:ins w:id="4137" w:author="jonathan pritchard" w:date="2025-01-23T13:42:00Z" w16du:dateUtc="2025-01-23T13:42:00Z"/>
                <w:rFonts w:cs="Arial"/>
                <w:sz w:val="18"/>
                <w:szCs w:val="18"/>
              </w:rPr>
            </w:pPr>
          </w:p>
        </w:tc>
      </w:tr>
      <w:tr w:rsidR="00980629" w:rsidRPr="00340B0D" w14:paraId="2A130E4B" w14:textId="77777777" w:rsidTr="00541D1A">
        <w:trPr>
          <w:ins w:id="4138"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30266781" w14:textId="77777777" w:rsidR="00980629" w:rsidRPr="00340B0D" w:rsidRDefault="00980629" w:rsidP="00541D1A">
            <w:pPr>
              <w:pStyle w:val="Default"/>
              <w:ind w:left="720"/>
              <w:rPr>
                <w:ins w:id="4139" w:author="jonathan pritchard" w:date="2025-01-23T13:42:00Z" w16du:dateUtc="2025-01-23T13:42:00Z"/>
                <w:sz w:val="18"/>
                <w:szCs w:val="18"/>
              </w:rPr>
            </w:pPr>
            <w:ins w:id="4140" w:author="jonathan pritchard" w:date="2025-01-23T13:42:00Z" w16du:dateUtc="2025-01-23T13:42: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4C5D88C5" w14:textId="77777777" w:rsidR="00980629" w:rsidRPr="00340B0D" w:rsidRDefault="00980629" w:rsidP="00541D1A">
            <w:pPr>
              <w:jc w:val="center"/>
              <w:rPr>
                <w:ins w:id="4141"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3B54BD4A" w14:textId="77777777" w:rsidR="00980629" w:rsidRPr="00340B0D" w:rsidRDefault="00980629" w:rsidP="00541D1A">
            <w:pPr>
              <w:pStyle w:val="Default"/>
              <w:rPr>
                <w:ins w:id="4142" w:author="jonathan pritchard" w:date="2025-01-23T13:42:00Z" w16du:dateUtc="2025-01-23T13:42:00Z"/>
                <w:sz w:val="18"/>
                <w:szCs w:val="18"/>
              </w:rPr>
            </w:pPr>
            <w:ins w:id="4143" w:author="jonathan pritchard" w:date="2025-01-23T13:42:00Z" w16du:dateUtc="2025-01-23T13:42: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3CEEA3EA" w14:textId="77777777" w:rsidR="00980629" w:rsidRPr="00340B0D" w:rsidRDefault="00980629" w:rsidP="00541D1A">
            <w:pPr>
              <w:rPr>
                <w:ins w:id="4144" w:author="jonathan pritchard" w:date="2025-01-23T13:42:00Z" w16du:dateUtc="2025-01-23T13:42:00Z"/>
                <w:rFonts w:cs="Arial"/>
                <w:sz w:val="18"/>
                <w:szCs w:val="18"/>
              </w:rPr>
            </w:pPr>
          </w:p>
        </w:tc>
      </w:tr>
      <w:tr w:rsidR="00980629" w:rsidRPr="00340B0D" w14:paraId="28297052" w14:textId="77777777" w:rsidTr="00541D1A">
        <w:trPr>
          <w:ins w:id="4145"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38181542" w14:textId="77777777" w:rsidR="00980629" w:rsidRPr="00340B0D" w:rsidRDefault="00980629" w:rsidP="00541D1A">
            <w:pPr>
              <w:pStyle w:val="Default"/>
              <w:ind w:left="720"/>
              <w:rPr>
                <w:ins w:id="4146" w:author="jonathan pritchard" w:date="2025-01-23T13:42:00Z" w16du:dateUtc="2025-01-23T13:42:00Z"/>
                <w:sz w:val="18"/>
                <w:szCs w:val="18"/>
              </w:rPr>
            </w:pPr>
            <w:ins w:id="4147" w:author="jonathan pritchard" w:date="2025-01-23T13:42:00Z" w16du:dateUtc="2025-01-23T13:42: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0EF45FCB" w14:textId="77777777" w:rsidR="00980629" w:rsidRPr="00340B0D" w:rsidRDefault="00980629" w:rsidP="00541D1A">
            <w:pPr>
              <w:jc w:val="center"/>
              <w:rPr>
                <w:ins w:id="4148"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500BA7EA" w14:textId="77777777" w:rsidR="00980629" w:rsidRPr="00340B0D" w:rsidRDefault="00980629" w:rsidP="00541D1A">
            <w:pPr>
              <w:pStyle w:val="Default"/>
              <w:rPr>
                <w:ins w:id="4149" w:author="jonathan pritchard" w:date="2025-01-23T13:42:00Z" w16du:dateUtc="2025-01-23T13:42:00Z"/>
                <w:sz w:val="18"/>
                <w:szCs w:val="18"/>
              </w:rPr>
            </w:pPr>
            <w:ins w:id="4150" w:author="jonathan pritchard" w:date="2025-01-23T13:42:00Z" w16du:dateUtc="2025-01-23T13:42: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6A35AC8C" w14:textId="77777777" w:rsidR="00980629" w:rsidRPr="00340B0D" w:rsidRDefault="00980629" w:rsidP="00541D1A">
            <w:pPr>
              <w:rPr>
                <w:ins w:id="4151" w:author="jonathan pritchard" w:date="2025-01-23T13:42:00Z" w16du:dateUtc="2025-01-23T13:42:00Z"/>
                <w:rFonts w:cs="Arial"/>
                <w:sz w:val="18"/>
                <w:szCs w:val="18"/>
              </w:rPr>
            </w:pPr>
          </w:p>
        </w:tc>
      </w:tr>
      <w:tr w:rsidR="00980629" w:rsidRPr="00340B0D" w14:paraId="081B693E" w14:textId="77777777" w:rsidTr="00541D1A">
        <w:trPr>
          <w:ins w:id="4152"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58C6BE1F" w14:textId="77777777" w:rsidR="00980629" w:rsidRPr="00340B0D" w:rsidRDefault="00980629" w:rsidP="00541D1A">
            <w:pPr>
              <w:pStyle w:val="Default"/>
              <w:rPr>
                <w:ins w:id="4153" w:author="jonathan pritchard" w:date="2025-01-23T13:42:00Z" w16du:dateUtc="2025-01-23T13:42:00Z"/>
                <w:sz w:val="18"/>
                <w:szCs w:val="18"/>
              </w:rPr>
            </w:pPr>
            <w:ins w:id="4154" w:author="jonathan pritchard" w:date="2025-01-23T13:42:00Z" w16du:dateUtc="2025-01-23T13:42: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5B789E46" w14:textId="77777777" w:rsidR="00980629" w:rsidRPr="00340B0D" w:rsidRDefault="00980629" w:rsidP="00541D1A">
            <w:pPr>
              <w:jc w:val="center"/>
              <w:rPr>
                <w:ins w:id="4155"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3D5CDCAA" w14:textId="77777777" w:rsidR="00980629" w:rsidRPr="00340B0D" w:rsidRDefault="00980629" w:rsidP="00541D1A">
            <w:pPr>
              <w:pStyle w:val="Default"/>
              <w:rPr>
                <w:ins w:id="4156" w:author="jonathan pritchard" w:date="2025-01-23T13:42:00Z" w16du:dateUtc="2025-01-23T13:42:00Z"/>
                <w:sz w:val="18"/>
                <w:szCs w:val="18"/>
              </w:rPr>
            </w:pPr>
            <w:ins w:id="4157" w:author="jonathan pritchard" w:date="2025-01-23T13:42:00Z" w16du:dateUtc="2025-01-23T13:42: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2E8A3B8D" w14:textId="77777777" w:rsidR="00980629" w:rsidRPr="00340B0D" w:rsidRDefault="00980629" w:rsidP="00541D1A">
            <w:pPr>
              <w:rPr>
                <w:ins w:id="4158" w:author="jonathan pritchard" w:date="2025-01-23T13:42:00Z" w16du:dateUtc="2025-01-23T13:42:00Z"/>
                <w:rFonts w:cs="Arial"/>
                <w:sz w:val="18"/>
                <w:szCs w:val="18"/>
              </w:rPr>
            </w:pPr>
          </w:p>
        </w:tc>
      </w:tr>
      <w:tr w:rsidR="00980629" w:rsidRPr="00340B0D" w14:paraId="0B1C05DA" w14:textId="77777777" w:rsidTr="00541D1A">
        <w:trPr>
          <w:ins w:id="4159"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1EA11AE9" w14:textId="77777777" w:rsidR="00980629" w:rsidRPr="00340B0D" w:rsidRDefault="00980629" w:rsidP="00541D1A">
            <w:pPr>
              <w:pStyle w:val="Default"/>
              <w:rPr>
                <w:ins w:id="4160" w:author="jonathan pritchard" w:date="2025-01-23T13:42:00Z" w16du:dateUtc="2025-01-23T13:42:00Z"/>
                <w:sz w:val="18"/>
                <w:szCs w:val="18"/>
              </w:rPr>
            </w:pPr>
            <w:ins w:id="4161" w:author="jonathan pritchard" w:date="2025-01-23T13:42:00Z" w16du:dateUtc="2025-01-23T13:42: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259216A4" w14:textId="77777777" w:rsidR="00980629" w:rsidRPr="00340B0D" w:rsidRDefault="00980629" w:rsidP="00541D1A">
            <w:pPr>
              <w:jc w:val="center"/>
              <w:rPr>
                <w:ins w:id="4162"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707B5BAE" w14:textId="77777777" w:rsidR="00980629" w:rsidRPr="00340B0D" w:rsidRDefault="00980629" w:rsidP="00541D1A">
            <w:pPr>
              <w:pStyle w:val="Default"/>
              <w:rPr>
                <w:ins w:id="4163" w:author="jonathan pritchard" w:date="2025-01-23T13:42:00Z" w16du:dateUtc="2025-01-23T13:42:00Z"/>
                <w:sz w:val="18"/>
                <w:szCs w:val="18"/>
              </w:rPr>
            </w:pPr>
            <w:ins w:id="4164" w:author="jonathan pritchard" w:date="2025-01-23T13:42:00Z" w16du:dateUtc="2025-01-23T13:42: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477914B4" w14:textId="77777777" w:rsidR="00980629" w:rsidRPr="00340B0D" w:rsidRDefault="00980629" w:rsidP="00541D1A">
            <w:pPr>
              <w:rPr>
                <w:ins w:id="4165" w:author="jonathan pritchard" w:date="2025-01-23T13:42:00Z" w16du:dateUtc="2025-01-23T13:42:00Z"/>
                <w:rFonts w:cs="Arial"/>
                <w:sz w:val="18"/>
                <w:szCs w:val="18"/>
              </w:rPr>
            </w:pPr>
          </w:p>
        </w:tc>
      </w:tr>
      <w:tr w:rsidR="00980629" w:rsidRPr="00340B0D" w14:paraId="6FDA2867" w14:textId="77777777" w:rsidTr="00541D1A">
        <w:trPr>
          <w:ins w:id="4166"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4D19221C" w14:textId="77777777" w:rsidR="00980629" w:rsidRPr="00340B0D" w:rsidRDefault="00980629" w:rsidP="00541D1A">
            <w:pPr>
              <w:pStyle w:val="Default"/>
              <w:rPr>
                <w:ins w:id="4167" w:author="jonathan pritchard" w:date="2025-01-23T13:42:00Z" w16du:dateUtc="2025-01-23T13:42:00Z"/>
                <w:sz w:val="18"/>
                <w:szCs w:val="18"/>
              </w:rPr>
            </w:pPr>
            <w:ins w:id="4168" w:author="jonathan pritchard" w:date="2025-01-23T13:42:00Z" w16du:dateUtc="2025-01-23T13:42: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583E6290" w14:textId="77777777" w:rsidR="00980629" w:rsidRPr="00340B0D" w:rsidRDefault="00980629" w:rsidP="00541D1A">
            <w:pPr>
              <w:jc w:val="center"/>
              <w:rPr>
                <w:ins w:id="4169"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6C5818B5" w14:textId="77777777" w:rsidR="00980629" w:rsidRPr="00340B0D" w:rsidRDefault="00980629" w:rsidP="00541D1A">
            <w:pPr>
              <w:pStyle w:val="Default"/>
              <w:rPr>
                <w:ins w:id="4170" w:author="jonathan pritchard" w:date="2025-01-23T13:42:00Z" w16du:dateUtc="2025-01-23T13:42:00Z"/>
                <w:sz w:val="18"/>
                <w:szCs w:val="18"/>
              </w:rPr>
            </w:pPr>
            <w:ins w:id="4171" w:author="jonathan pritchard" w:date="2025-01-23T13:42:00Z" w16du:dateUtc="2025-01-23T13:42: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0AB8D543" w14:textId="77777777" w:rsidR="00980629" w:rsidRPr="00340B0D" w:rsidRDefault="00980629" w:rsidP="00541D1A">
            <w:pPr>
              <w:rPr>
                <w:ins w:id="4172" w:author="jonathan pritchard" w:date="2025-01-23T13:42:00Z" w16du:dateUtc="2025-01-23T13:42:00Z"/>
                <w:rFonts w:cs="Arial"/>
                <w:sz w:val="18"/>
                <w:szCs w:val="18"/>
              </w:rPr>
            </w:pPr>
          </w:p>
        </w:tc>
      </w:tr>
      <w:tr w:rsidR="00980629" w:rsidRPr="00340B0D" w14:paraId="55B40CEC" w14:textId="77777777" w:rsidTr="00541D1A">
        <w:trPr>
          <w:ins w:id="4173"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1F4CF90C" w14:textId="77777777" w:rsidR="00980629" w:rsidRPr="00340B0D" w:rsidRDefault="00980629" w:rsidP="00541D1A">
            <w:pPr>
              <w:pStyle w:val="Default"/>
              <w:rPr>
                <w:ins w:id="4174" w:author="jonathan pritchard" w:date="2025-01-23T13:42:00Z" w16du:dateUtc="2025-01-23T13:42:00Z"/>
                <w:sz w:val="18"/>
                <w:szCs w:val="18"/>
              </w:rPr>
            </w:pPr>
            <w:ins w:id="4175" w:author="jonathan pritchard" w:date="2025-01-23T13:42:00Z" w16du:dateUtc="2025-01-23T13:42: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66FAFE20" w14:textId="77777777" w:rsidR="00980629" w:rsidRPr="00340B0D" w:rsidRDefault="00980629" w:rsidP="00541D1A">
            <w:pPr>
              <w:jc w:val="center"/>
              <w:rPr>
                <w:ins w:id="4176"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45F3F761" w14:textId="77777777" w:rsidR="00980629" w:rsidRPr="00340B0D" w:rsidRDefault="00980629" w:rsidP="00541D1A">
            <w:pPr>
              <w:pStyle w:val="Default"/>
              <w:rPr>
                <w:ins w:id="4177" w:author="jonathan pritchard" w:date="2025-01-23T13:42:00Z" w16du:dateUtc="2025-01-23T13:42:00Z"/>
                <w:sz w:val="18"/>
                <w:szCs w:val="18"/>
              </w:rPr>
            </w:pPr>
            <w:ins w:id="4178" w:author="jonathan pritchard" w:date="2025-01-23T13:42:00Z" w16du:dateUtc="2025-01-23T13:42: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3B661157" w14:textId="77777777" w:rsidR="00980629" w:rsidRPr="00340B0D" w:rsidRDefault="00980629" w:rsidP="00541D1A">
            <w:pPr>
              <w:rPr>
                <w:ins w:id="4179" w:author="jonathan pritchard" w:date="2025-01-23T13:42:00Z" w16du:dateUtc="2025-01-23T13:42:00Z"/>
                <w:rFonts w:cs="Arial"/>
                <w:sz w:val="18"/>
                <w:szCs w:val="18"/>
              </w:rPr>
            </w:pPr>
          </w:p>
        </w:tc>
      </w:tr>
      <w:tr w:rsidR="00980629" w:rsidRPr="00340B0D" w14:paraId="226571E0" w14:textId="77777777" w:rsidTr="00541D1A">
        <w:trPr>
          <w:ins w:id="4180"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77609D29" w14:textId="77777777" w:rsidR="00980629" w:rsidRPr="00340B0D" w:rsidRDefault="00980629" w:rsidP="00541D1A">
            <w:pPr>
              <w:pStyle w:val="Default"/>
              <w:rPr>
                <w:ins w:id="4181" w:author="jonathan pritchard" w:date="2025-01-23T13:42:00Z" w16du:dateUtc="2025-01-23T13:42:00Z"/>
                <w:sz w:val="18"/>
                <w:szCs w:val="18"/>
              </w:rPr>
            </w:pPr>
            <w:ins w:id="4182" w:author="jonathan pritchard" w:date="2025-01-23T13:42:00Z" w16du:dateUtc="2025-01-23T13:42: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507A2F85" w14:textId="77777777" w:rsidR="00980629" w:rsidRPr="00340B0D" w:rsidRDefault="00980629" w:rsidP="00541D1A">
            <w:pPr>
              <w:jc w:val="center"/>
              <w:rPr>
                <w:ins w:id="4183"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7A7DE471" w14:textId="77777777" w:rsidR="00980629" w:rsidRPr="00340B0D" w:rsidRDefault="00980629" w:rsidP="00541D1A">
            <w:pPr>
              <w:rPr>
                <w:ins w:id="4184" w:author="jonathan pritchard" w:date="2025-01-23T13:42:00Z" w16du:dateUtc="2025-01-23T13:42:00Z"/>
                <w:rFonts w:cs="Arial"/>
                <w:sz w:val="18"/>
                <w:szCs w:val="18"/>
              </w:rPr>
            </w:pPr>
          </w:p>
        </w:tc>
        <w:tc>
          <w:tcPr>
            <w:tcW w:w="672" w:type="dxa"/>
            <w:tcBorders>
              <w:top w:val="single" w:sz="4" w:space="0" w:color="auto"/>
              <w:bottom w:val="single" w:sz="4" w:space="0" w:color="auto"/>
              <w:right w:val="single" w:sz="12" w:space="0" w:color="auto"/>
            </w:tcBorders>
            <w:vAlign w:val="center"/>
          </w:tcPr>
          <w:p w14:paraId="4AB1CF2B" w14:textId="77777777" w:rsidR="00980629" w:rsidRPr="00340B0D" w:rsidRDefault="00980629" w:rsidP="00541D1A">
            <w:pPr>
              <w:rPr>
                <w:ins w:id="4185" w:author="jonathan pritchard" w:date="2025-01-23T13:42:00Z" w16du:dateUtc="2025-01-23T13:42:00Z"/>
                <w:rFonts w:cs="Arial"/>
                <w:sz w:val="18"/>
                <w:szCs w:val="18"/>
              </w:rPr>
            </w:pPr>
          </w:p>
        </w:tc>
      </w:tr>
      <w:tr w:rsidR="00980629" w:rsidRPr="00340B0D" w14:paraId="2548C7F7" w14:textId="77777777" w:rsidTr="00541D1A">
        <w:trPr>
          <w:ins w:id="4186"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28CE5C44" w14:textId="77777777" w:rsidR="00980629" w:rsidRPr="00340B0D" w:rsidRDefault="00980629" w:rsidP="00541D1A">
            <w:pPr>
              <w:pStyle w:val="Default"/>
              <w:rPr>
                <w:ins w:id="4187" w:author="jonathan pritchard" w:date="2025-01-23T13:42:00Z" w16du:dateUtc="2025-01-23T13:42:00Z"/>
                <w:sz w:val="18"/>
                <w:szCs w:val="18"/>
              </w:rPr>
            </w:pPr>
            <w:ins w:id="4188" w:author="jonathan pritchard" w:date="2025-01-23T13:42:00Z" w16du:dateUtc="2025-01-23T13:42: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0FB677E5" w14:textId="77777777" w:rsidR="00980629" w:rsidRPr="00340B0D" w:rsidRDefault="00980629" w:rsidP="00541D1A">
            <w:pPr>
              <w:jc w:val="center"/>
              <w:rPr>
                <w:ins w:id="4189"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662241D7" w14:textId="77777777" w:rsidR="00980629" w:rsidRPr="00340B0D" w:rsidRDefault="00980629" w:rsidP="00541D1A">
            <w:pPr>
              <w:rPr>
                <w:ins w:id="4190" w:author="jonathan pritchard" w:date="2025-01-23T13:42:00Z" w16du:dateUtc="2025-01-23T13:42:00Z"/>
                <w:rFonts w:cs="Arial"/>
                <w:sz w:val="18"/>
                <w:szCs w:val="18"/>
              </w:rPr>
            </w:pPr>
          </w:p>
        </w:tc>
        <w:tc>
          <w:tcPr>
            <w:tcW w:w="672" w:type="dxa"/>
            <w:tcBorders>
              <w:top w:val="single" w:sz="4" w:space="0" w:color="auto"/>
              <w:bottom w:val="single" w:sz="4" w:space="0" w:color="auto"/>
              <w:right w:val="single" w:sz="12" w:space="0" w:color="auto"/>
            </w:tcBorders>
            <w:vAlign w:val="center"/>
          </w:tcPr>
          <w:p w14:paraId="4B44B10B" w14:textId="77777777" w:rsidR="00980629" w:rsidRPr="00340B0D" w:rsidRDefault="00980629" w:rsidP="00541D1A">
            <w:pPr>
              <w:rPr>
                <w:ins w:id="4191" w:author="jonathan pritchard" w:date="2025-01-23T13:42:00Z" w16du:dateUtc="2025-01-23T13:42:00Z"/>
                <w:rFonts w:cs="Arial"/>
                <w:sz w:val="18"/>
                <w:szCs w:val="18"/>
              </w:rPr>
            </w:pPr>
          </w:p>
        </w:tc>
      </w:tr>
      <w:tr w:rsidR="00980629" w:rsidRPr="00340B0D" w14:paraId="05ABC25B" w14:textId="77777777" w:rsidTr="00541D1A">
        <w:trPr>
          <w:ins w:id="4192"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742C27D1" w14:textId="77777777" w:rsidR="00980629" w:rsidRPr="00340B0D" w:rsidRDefault="00980629" w:rsidP="00541D1A">
            <w:pPr>
              <w:pStyle w:val="Default"/>
              <w:rPr>
                <w:ins w:id="4193" w:author="jonathan pritchard" w:date="2025-01-23T13:42:00Z" w16du:dateUtc="2025-01-23T13:42:00Z"/>
                <w:sz w:val="18"/>
                <w:szCs w:val="18"/>
              </w:rPr>
            </w:pPr>
            <w:ins w:id="4194" w:author="jonathan pritchard" w:date="2025-01-23T13:42:00Z" w16du:dateUtc="2025-01-23T13:42: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5D007C01" w14:textId="77777777" w:rsidR="00980629" w:rsidRPr="00340B0D" w:rsidRDefault="00980629" w:rsidP="00541D1A">
            <w:pPr>
              <w:jc w:val="center"/>
              <w:rPr>
                <w:ins w:id="4195"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76A20E99" w14:textId="77777777" w:rsidR="00980629" w:rsidRPr="00340B0D" w:rsidRDefault="00980629" w:rsidP="00541D1A">
            <w:pPr>
              <w:rPr>
                <w:ins w:id="4196" w:author="jonathan pritchard" w:date="2025-01-23T13:42:00Z" w16du:dateUtc="2025-01-23T13:42:00Z"/>
                <w:rFonts w:cs="Arial"/>
                <w:sz w:val="18"/>
                <w:szCs w:val="18"/>
              </w:rPr>
            </w:pPr>
          </w:p>
        </w:tc>
        <w:tc>
          <w:tcPr>
            <w:tcW w:w="672" w:type="dxa"/>
            <w:tcBorders>
              <w:top w:val="single" w:sz="4" w:space="0" w:color="auto"/>
              <w:bottom w:val="single" w:sz="4" w:space="0" w:color="auto"/>
              <w:right w:val="single" w:sz="12" w:space="0" w:color="auto"/>
            </w:tcBorders>
            <w:vAlign w:val="center"/>
          </w:tcPr>
          <w:p w14:paraId="4216F46D" w14:textId="77777777" w:rsidR="00980629" w:rsidRPr="00340B0D" w:rsidRDefault="00980629" w:rsidP="00541D1A">
            <w:pPr>
              <w:rPr>
                <w:ins w:id="4197" w:author="jonathan pritchard" w:date="2025-01-23T13:42:00Z" w16du:dateUtc="2025-01-23T13:42:00Z"/>
                <w:rFonts w:cs="Arial"/>
                <w:sz w:val="18"/>
                <w:szCs w:val="18"/>
              </w:rPr>
            </w:pPr>
          </w:p>
        </w:tc>
      </w:tr>
      <w:tr w:rsidR="00980629" w:rsidRPr="00340B0D" w14:paraId="77C15D05" w14:textId="77777777" w:rsidTr="00541D1A">
        <w:trPr>
          <w:ins w:id="4198"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294BDED9" w14:textId="77777777" w:rsidR="00980629" w:rsidRPr="00340B0D" w:rsidRDefault="00980629" w:rsidP="00541D1A">
            <w:pPr>
              <w:pStyle w:val="Default"/>
              <w:ind w:left="720"/>
              <w:rPr>
                <w:ins w:id="4199" w:author="jonathan pritchard" w:date="2025-01-23T13:42:00Z" w16du:dateUtc="2025-01-23T13:42:00Z"/>
                <w:sz w:val="18"/>
                <w:szCs w:val="18"/>
              </w:rPr>
            </w:pPr>
            <w:ins w:id="4200" w:author="jonathan pritchard" w:date="2025-01-23T13:42:00Z" w16du:dateUtc="2025-01-23T13:42: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5EB0F0BD" w14:textId="77777777" w:rsidR="00980629" w:rsidRPr="00340B0D" w:rsidRDefault="00980629" w:rsidP="00541D1A">
            <w:pPr>
              <w:jc w:val="center"/>
              <w:rPr>
                <w:ins w:id="4201"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45106E8F" w14:textId="77777777" w:rsidR="00980629" w:rsidRPr="00340B0D" w:rsidRDefault="00980629" w:rsidP="00541D1A">
            <w:pPr>
              <w:rPr>
                <w:ins w:id="4202" w:author="jonathan pritchard" w:date="2025-01-23T13:42:00Z" w16du:dateUtc="2025-01-23T13:42:00Z"/>
                <w:rFonts w:cs="Arial"/>
                <w:sz w:val="18"/>
                <w:szCs w:val="18"/>
              </w:rPr>
            </w:pPr>
          </w:p>
        </w:tc>
        <w:tc>
          <w:tcPr>
            <w:tcW w:w="672" w:type="dxa"/>
            <w:tcBorders>
              <w:top w:val="single" w:sz="4" w:space="0" w:color="auto"/>
              <w:bottom w:val="single" w:sz="4" w:space="0" w:color="auto"/>
              <w:right w:val="single" w:sz="12" w:space="0" w:color="auto"/>
            </w:tcBorders>
            <w:vAlign w:val="center"/>
          </w:tcPr>
          <w:p w14:paraId="226E2D02" w14:textId="77777777" w:rsidR="00980629" w:rsidRPr="00340B0D" w:rsidRDefault="00980629" w:rsidP="00541D1A">
            <w:pPr>
              <w:rPr>
                <w:ins w:id="4203" w:author="jonathan pritchard" w:date="2025-01-23T13:42:00Z" w16du:dateUtc="2025-01-23T13:42:00Z"/>
                <w:rFonts w:cs="Arial"/>
                <w:sz w:val="18"/>
                <w:szCs w:val="18"/>
              </w:rPr>
            </w:pPr>
          </w:p>
        </w:tc>
      </w:tr>
      <w:tr w:rsidR="00980629" w:rsidRPr="00340B0D" w14:paraId="7DE15E93" w14:textId="77777777" w:rsidTr="00541D1A">
        <w:trPr>
          <w:ins w:id="4204" w:author="jonathan pritchard" w:date="2025-01-23T13:42:00Z"/>
        </w:trPr>
        <w:tc>
          <w:tcPr>
            <w:tcW w:w="4375" w:type="dxa"/>
            <w:gridSpan w:val="4"/>
            <w:tcBorders>
              <w:top w:val="single" w:sz="4" w:space="0" w:color="auto"/>
              <w:left w:val="single" w:sz="12" w:space="0" w:color="auto"/>
              <w:bottom w:val="single" w:sz="12" w:space="0" w:color="auto"/>
              <w:right w:val="single" w:sz="4" w:space="0" w:color="auto"/>
            </w:tcBorders>
          </w:tcPr>
          <w:p w14:paraId="501A8AF7" w14:textId="77777777" w:rsidR="00980629" w:rsidRPr="00340B0D" w:rsidRDefault="00980629" w:rsidP="00541D1A">
            <w:pPr>
              <w:pStyle w:val="Default"/>
              <w:ind w:left="720"/>
              <w:rPr>
                <w:ins w:id="4205" w:author="jonathan pritchard" w:date="2025-01-23T13:42:00Z" w16du:dateUtc="2025-01-23T13:42:00Z"/>
                <w:sz w:val="18"/>
                <w:szCs w:val="18"/>
              </w:rPr>
            </w:pPr>
            <w:ins w:id="4206" w:author="jonathan pritchard" w:date="2025-01-23T13:42:00Z" w16du:dateUtc="2025-01-23T13:42: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25521334" w14:textId="77777777" w:rsidR="00980629" w:rsidRPr="00340B0D" w:rsidRDefault="00980629" w:rsidP="00541D1A">
            <w:pPr>
              <w:jc w:val="center"/>
              <w:rPr>
                <w:ins w:id="4207"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12" w:space="0" w:color="auto"/>
            </w:tcBorders>
          </w:tcPr>
          <w:p w14:paraId="58B773D4" w14:textId="77777777" w:rsidR="00980629" w:rsidRPr="00340B0D" w:rsidRDefault="00980629" w:rsidP="00541D1A">
            <w:pPr>
              <w:rPr>
                <w:ins w:id="4208" w:author="jonathan pritchard" w:date="2025-01-23T13:42:00Z" w16du:dateUtc="2025-01-23T13:42:00Z"/>
                <w:rFonts w:cs="Arial"/>
                <w:sz w:val="18"/>
                <w:szCs w:val="18"/>
              </w:rPr>
            </w:pPr>
          </w:p>
        </w:tc>
        <w:tc>
          <w:tcPr>
            <w:tcW w:w="672" w:type="dxa"/>
            <w:tcBorders>
              <w:top w:val="single" w:sz="4" w:space="0" w:color="auto"/>
              <w:bottom w:val="single" w:sz="12" w:space="0" w:color="auto"/>
              <w:right w:val="single" w:sz="12" w:space="0" w:color="auto"/>
            </w:tcBorders>
            <w:vAlign w:val="center"/>
          </w:tcPr>
          <w:p w14:paraId="10E35FDD" w14:textId="77777777" w:rsidR="00980629" w:rsidRPr="00340B0D" w:rsidRDefault="00980629" w:rsidP="00541D1A">
            <w:pPr>
              <w:rPr>
                <w:ins w:id="4209" w:author="jonathan pritchard" w:date="2025-01-23T13:42:00Z" w16du:dateUtc="2025-01-23T13:42:00Z"/>
                <w:rFonts w:cs="Arial"/>
                <w:sz w:val="18"/>
                <w:szCs w:val="18"/>
              </w:rPr>
            </w:pPr>
          </w:p>
        </w:tc>
      </w:tr>
      <w:tr w:rsidR="00980629" w:rsidRPr="00340B0D" w14:paraId="01D940BC" w14:textId="77777777" w:rsidTr="00541D1A">
        <w:trPr>
          <w:ins w:id="4210" w:author="jonathan pritchard" w:date="2025-01-23T13:42:00Z"/>
        </w:trPr>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9F61D92" w14:textId="77777777" w:rsidR="00980629" w:rsidRPr="00EF63B4" w:rsidRDefault="00980629" w:rsidP="00541D1A">
            <w:pPr>
              <w:jc w:val="center"/>
              <w:rPr>
                <w:ins w:id="4211" w:author="jonathan pritchard" w:date="2025-01-23T13:42:00Z" w16du:dateUtc="2025-01-23T13:42:00Z"/>
                <w:rFonts w:cs="Arial"/>
                <w:sz w:val="18"/>
                <w:szCs w:val="18"/>
              </w:rPr>
            </w:pPr>
            <w:ins w:id="4212" w:author="jonathan pritchard" w:date="2025-01-23T13:42:00Z" w16du:dateUtc="2025-01-23T13:42:00Z">
              <w:r>
                <w:rPr>
                  <w:rFonts w:cs="Arial"/>
                  <w:b/>
                  <w:bCs/>
                  <w:sz w:val="18"/>
                  <w:szCs w:val="18"/>
                </w:rPr>
                <w:t>Additional</w:t>
              </w:r>
            </w:ins>
          </w:p>
        </w:tc>
      </w:tr>
      <w:tr w:rsidR="00980629" w:rsidRPr="00340B0D" w14:paraId="3528996B" w14:textId="77777777" w:rsidTr="00541D1A">
        <w:trPr>
          <w:ins w:id="4213"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069525D8" w14:textId="77777777" w:rsidR="00980629" w:rsidRPr="00340B0D" w:rsidRDefault="00980629" w:rsidP="00541D1A">
            <w:pPr>
              <w:pStyle w:val="Default"/>
              <w:ind w:left="720"/>
              <w:rPr>
                <w:ins w:id="4214" w:author="jonathan pritchard" w:date="2025-01-23T13:42:00Z" w16du:dateUtc="2025-01-23T13:42: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22D99621" w14:textId="77777777" w:rsidR="00980629" w:rsidRPr="00340B0D" w:rsidRDefault="00980629" w:rsidP="00541D1A">
            <w:pPr>
              <w:jc w:val="center"/>
              <w:rPr>
                <w:ins w:id="4215" w:author="jonathan pritchard" w:date="2025-01-23T13:42:00Z" w16du:dateUtc="2025-01-23T13:42:00Z"/>
                <w:rFonts w:cs="Arial"/>
                <w:sz w:val="18"/>
                <w:szCs w:val="18"/>
              </w:rPr>
            </w:pPr>
          </w:p>
        </w:tc>
        <w:tc>
          <w:tcPr>
            <w:tcW w:w="3598" w:type="dxa"/>
            <w:gridSpan w:val="4"/>
            <w:tcBorders>
              <w:top w:val="single" w:sz="4" w:space="0" w:color="auto"/>
              <w:left w:val="double" w:sz="4" w:space="0" w:color="auto"/>
              <w:bottom w:val="single" w:sz="4" w:space="0" w:color="auto"/>
            </w:tcBorders>
          </w:tcPr>
          <w:p w14:paraId="1061457A" w14:textId="77777777" w:rsidR="00980629" w:rsidRPr="00340B0D" w:rsidRDefault="00980629" w:rsidP="00541D1A">
            <w:pPr>
              <w:rPr>
                <w:ins w:id="4216" w:author="jonathan pritchard" w:date="2025-01-23T13:42:00Z" w16du:dateUtc="2025-01-23T13:42:00Z"/>
                <w:rFonts w:cs="Arial"/>
                <w:sz w:val="18"/>
                <w:szCs w:val="18"/>
              </w:rPr>
            </w:pPr>
          </w:p>
        </w:tc>
        <w:tc>
          <w:tcPr>
            <w:tcW w:w="672" w:type="dxa"/>
            <w:tcBorders>
              <w:top w:val="single" w:sz="4" w:space="0" w:color="auto"/>
              <w:bottom w:val="single" w:sz="4" w:space="0" w:color="auto"/>
              <w:right w:val="single" w:sz="12" w:space="0" w:color="auto"/>
            </w:tcBorders>
            <w:vAlign w:val="center"/>
          </w:tcPr>
          <w:p w14:paraId="7EB30736" w14:textId="77777777" w:rsidR="00980629" w:rsidRPr="00340B0D" w:rsidRDefault="00980629" w:rsidP="00541D1A">
            <w:pPr>
              <w:rPr>
                <w:ins w:id="4217" w:author="jonathan pritchard" w:date="2025-01-23T13:42:00Z" w16du:dateUtc="2025-01-23T13:42:00Z"/>
                <w:rFonts w:cs="Arial"/>
                <w:sz w:val="18"/>
                <w:szCs w:val="18"/>
              </w:rPr>
            </w:pPr>
          </w:p>
        </w:tc>
      </w:tr>
      <w:tr w:rsidR="00980629" w:rsidRPr="00340B0D" w14:paraId="4A045C20" w14:textId="77777777" w:rsidTr="00541D1A">
        <w:trPr>
          <w:ins w:id="4218"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7192643A" w14:textId="77777777" w:rsidR="00980629" w:rsidRPr="00340B0D" w:rsidRDefault="00980629" w:rsidP="00541D1A">
            <w:pPr>
              <w:pStyle w:val="Default"/>
              <w:ind w:left="720"/>
              <w:rPr>
                <w:ins w:id="4219" w:author="jonathan pritchard" w:date="2025-01-23T13:42:00Z" w16du:dateUtc="2025-01-23T13:42: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181BF46B" w14:textId="77777777" w:rsidR="00980629" w:rsidRPr="00340B0D" w:rsidRDefault="00980629" w:rsidP="00541D1A">
            <w:pPr>
              <w:jc w:val="center"/>
              <w:rPr>
                <w:ins w:id="4220" w:author="jonathan pritchard" w:date="2025-01-23T13:42:00Z" w16du:dateUtc="2025-01-23T13:42:00Z"/>
                <w:rFonts w:cs="Arial"/>
                <w:sz w:val="18"/>
                <w:szCs w:val="18"/>
              </w:rPr>
            </w:pPr>
          </w:p>
        </w:tc>
        <w:tc>
          <w:tcPr>
            <w:tcW w:w="3598" w:type="dxa"/>
            <w:gridSpan w:val="4"/>
            <w:tcBorders>
              <w:top w:val="single" w:sz="4" w:space="0" w:color="auto"/>
              <w:left w:val="double" w:sz="4" w:space="0" w:color="auto"/>
              <w:bottom w:val="single" w:sz="4" w:space="0" w:color="auto"/>
            </w:tcBorders>
          </w:tcPr>
          <w:p w14:paraId="037C5D5B" w14:textId="77777777" w:rsidR="00980629" w:rsidRPr="00340B0D" w:rsidRDefault="00980629" w:rsidP="00541D1A">
            <w:pPr>
              <w:rPr>
                <w:ins w:id="4221" w:author="jonathan pritchard" w:date="2025-01-23T13:42:00Z" w16du:dateUtc="2025-01-23T13:42:00Z"/>
                <w:rFonts w:cs="Arial"/>
                <w:sz w:val="18"/>
                <w:szCs w:val="18"/>
              </w:rPr>
            </w:pPr>
          </w:p>
        </w:tc>
        <w:tc>
          <w:tcPr>
            <w:tcW w:w="672" w:type="dxa"/>
            <w:tcBorders>
              <w:top w:val="single" w:sz="4" w:space="0" w:color="auto"/>
              <w:bottom w:val="single" w:sz="4" w:space="0" w:color="auto"/>
              <w:right w:val="single" w:sz="12" w:space="0" w:color="auto"/>
            </w:tcBorders>
            <w:vAlign w:val="center"/>
          </w:tcPr>
          <w:p w14:paraId="55160D2D" w14:textId="77777777" w:rsidR="00980629" w:rsidRPr="00340B0D" w:rsidRDefault="00980629" w:rsidP="00541D1A">
            <w:pPr>
              <w:rPr>
                <w:ins w:id="4222" w:author="jonathan pritchard" w:date="2025-01-23T13:42:00Z" w16du:dateUtc="2025-01-23T13:42:00Z"/>
                <w:rFonts w:cs="Arial"/>
                <w:sz w:val="18"/>
                <w:szCs w:val="18"/>
              </w:rPr>
            </w:pPr>
          </w:p>
        </w:tc>
      </w:tr>
      <w:tr w:rsidR="00980629" w:rsidRPr="00340B0D" w14:paraId="0A211F9A" w14:textId="77777777" w:rsidTr="00541D1A">
        <w:trPr>
          <w:ins w:id="4223" w:author="jonathan pritchard" w:date="2025-01-23T13:42: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44F1D3B" w14:textId="77777777" w:rsidR="00980629" w:rsidRPr="00340B0D" w:rsidRDefault="00980629" w:rsidP="00541D1A">
            <w:pPr>
              <w:jc w:val="center"/>
              <w:rPr>
                <w:ins w:id="4224" w:author="jonathan pritchard" w:date="2025-01-23T13:42:00Z" w16du:dateUtc="2025-01-23T13:42:00Z"/>
                <w:rFonts w:cs="Arial"/>
                <w:b/>
                <w:bCs/>
                <w:sz w:val="18"/>
                <w:szCs w:val="18"/>
              </w:rPr>
            </w:pPr>
            <w:ins w:id="4225" w:author="jonathan pritchard" w:date="2025-01-23T13:42:00Z" w16du:dateUtc="2025-01-23T13:42:00Z">
              <w:r w:rsidRPr="00340B0D">
                <w:rPr>
                  <w:rFonts w:cs="Arial"/>
                  <w:b/>
                  <w:bCs/>
                  <w:sz w:val="18"/>
                  <w:szCs w:val="18"/>
                </w:rPr>
                <w:t>Setup</w:t>
              </w:r>
            </w:ins>
          </w:p>
        </w:tc>
      </w:tr>
      <w:tr w:rsidR="00980629" w:rsidRPr="00340B0D" w14:paraId="07FB8C7D" w14:textId="77777777" w:rsidTr="00541D1A">
        <w:trPr>
          <w:ins w:id="4226" w:author="jonathan pritchard" w:date="2025-01-23T13:42:00Z"/>
        </w:trPr>
        <w:tc>
          <w:tcPr>
            <w:tcW w:w="9199" w:type="dxa"/>
            <w:gridSpan w:val="11"/>
            <w:tcBorders>
              <w:top w:val="single" w:sz="4" w:space="0" w:color="auto"/>
              <w:left w:val="single" w:sz="12" w:space="0" w:color="auto"/>
              <w:bottom w:val="single" w:sz="4" w:space="0" w:color="auto"/>
              <w:right w:val="single" w:sz="12" w:space="0" w:color="auto"/>
            </w:tcBorders>
          </w:tcPr>
          <w:p w14:paraId="33C60F25" w14:textId="77777777" w:rsidR="00980629" w:rsidRDefault="00980629" w:rsidP="00541D1A">
            <w:pPr>
              <w:rPr>
                <w:ins w:id="4227" w:author="jonathan pritchard" w:date="2025-01-23T13:42:00Z" w16du:dateUtc="2025-01-23T13:42:00Z"/>
                <w:rFonts w:cs="Arial"/>
                <w:sz w:val="18"/>
                <w:szCs w:val="18"/>
              </w:rPr>
            </w:pPr>
          </w:p>
          <w:p w14:paraId="503FBAC2" w14:textId="2FD90123" w:rsidR="00980629" w:rsidRPr="00110428" w:rsidRDefault="00980629" w:rsidP="00541D1A">
            <w:pPr>
              <w:rPr>
                <w:ins w:id="4228" w:author="jonathan pritchard" w:date="2025-01-23T13:42:00Z" w16du:dateUtc="2025-01-23T13:42:00Z"/>
                <w:rFonts w:cs="Arial"/>
              </w:rPr>
            </w:pPr>
            <w:ins w:id="4229" w:author="jonathan pritchard" w:date="2025-01-23T13:42:00Z" w16du:dateUtc="2025-01-23T13:42:00Z">
              <w:r w:rsidRPr="00110428">
                <w:rPr>
                  <w:rFonts w:cs="Arial"/>
                  <w:i/>
                </w:rPr>
                <w:t xml:space="preserve"> </w:t>
              </w:r>
            </w:ins>
            <w:r w:rsidR="003D21E9" w:rsidRPr="00D54338">
              <w:rPr>
                <w:rFonts w:cs="Arial"/>
                <w:i/>
              </w:rPr>
              <w:t xml:space="preserve">As for test </w:t>
            </w:r>
            <w:proofErr w:type="spellStart"/>
            <w:r w:rsidR="003D21E9" w:rsidRPr="00D54338">
              <w:rPr>
                <w:rFonts w:cs="Arial"/>
                <w:i/>
              </w:rPr>
              <w:t>DifferentPriority</w:t>
            </w:r>
            <w:proofErr w:type="spellEnd"/>
          </w:p>
          <w:p w14:paraId="37EC86C9" w14:textId="77777777" w:rsidR="00980629" w:rsidRPr="00340B0D" w:rsidRDefault="00980629" w:rsidP="00541D1A">
            <w:pPr>
              <w:rPr>
                <w:ins w:id="4230" w:author="jonathan pritchard" w:date="2025-01-23T13:42:00Z" w16du:dateUtc="2025-01-23T13:42:00Z"/>
                <w:rFonts w:cs="Arial"/>
                <w:sz w:val="18"/>
                <w:szCs w:val="18"/>
              </w:rPr>
            </w:pPr>
          </w:p>
        </w:tc>
      </w:tr>
      <w:tr w:rsidR="00980629" w:rsidRPr="00340B0D" w14:paraId="0DED6219" w14:textId="77777777" w:rsidTr="00541D1A">
        <w:trPr>
          <w:ins w:id="4231" w:author="jonathan pritchard" w:date="2025-01-23T13:42: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849451E" w14:textId="77777777" w:rsidR="00980629" w:rsidRPr="00340B0D" w:rsidRDefault="00980629" w:rsidP="00541D1A">
            <w:pPr>
              <w:jc w:val="center"/>
              <w:rPr>
                <w:ins w:id="4232" w:author="jonathan pritchard" w:date="2025-01-23T13:42:00Z" w16du:dateUtc="2025-01-23T13:42:00Z"/>
                <w:rFonts w:cs="Arial"/>
                <w:b/>
                <w:bCs/>
                <w:sz w:val="18"/>
                <w:szCs w:val="18"/>
              </w:rPr>
            </w:pPr>
            <w:ins w:id="4233" w:author="jonathan pritchard" w:date="2025-01-23T13:42:00Z" w16du:dateUtc="2025-01-23T13:42:00Z">
              <w:r w:rsidRPr="00340B0D">
                <w:rPr>
                  <w:rFonts w:cs="Arial"/>
                  <w:b/>
                  <w:bCs/>
                  <w:sz w:val="18"/>
                  <w:szCs w:val="18"/>
                </w:rPr>
                <w:lastRenderedPageBreak/>
                <w:t>Action</w:t>
              </w:r>
            </w:ins>
          </w:p>
        </w:tc>
      </w:tr>
      <w:tr w:rsidR="00980629" w:rsidRPr="00340B0D" w14:paraId="3141EA6C" w14:textId="77777777" w:rsidTr="00541D1A">
        <w:trPr>
          <w:ins w:id="4234" w:author="jonathan pritchard" w:date="2025-01-23T13:42: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66D91685" w14:textId="3D5C9764" w:rsidR="00980629" w:rsidRPr="00110428" w:rsidRDefault="003D21E9" w:rsidP="00541D1A">
            <w:pPr>
              <w:rPr>
                <w:ins w:id="4235" w:author="jonathan pritchard" w:date="2025-01-23T13:42:00Z" w16du:dateUtc="2025-01-23T13:42:00Z"/>
                <w:rFonts w:cs="Arial"/>
                <w:b/>
                <w:bCs/>
              </w:rPr>
            </w:pPr>
            <w:r w:rsidRPr="00D54338">
              <w:rPr>
                <w:rFonts w:cs="Arial"/>
                <w:i/>
              </w:rPr>
              <w:t>View the features at position 32°20.400’S 61°23.150’ E scale 1:5 000</w:t>
            </w:r>
          </w:p>
        </w:tc>
      </w:tr>
      <w:tr w:rsidR="00980629" w:rsidRPr="00340B0D" w14:paraId="2EBCDD5D" w14:textId="77777777" w:rsidTr="00541D1A">
        <w:trPr>
          <w:ins w:id="4236" w:author="jonathan pritchard" w:date="2025-01-23T13:42: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8CAFF9C" w14:textId="77777777" w:rsidR="00980629" w:rsidRPr="00340B0D" w:rsidRDefault="00980629" w:rsidP="00541D1A">
            <w:pPr>
              <w:jc w:val="center"/>
              <w:rPr>
                <w:ins w:id="4237" w:author="jonathan pritchard" w:date="2025-01-23T13:42:00Z" w16du:dateUtc="2025-01-23T13:42:00Z"/>
                <w:rFonts w:cs="Arial"/>
                <w:sz w:val="18"/>
                <w:szCs w:val="18"/>
              </w:rPr>
            </w:pPr>
            <w:ins w:id="4238" w:author="jonathan pritchard" w:date="2025-01-23T13:42:00Z" w16du:dateUtc="2025-01-23T13:42:00Z">
              <w:r w:rsidRPr="00340B0D">
                <w:rPr>
                  <w:rFonts w:cs="Arial"/>
                  <w:b/>
                  <w:bCs/>
                  <w:sz w:val="18"/>
                  <w:szCs w:val="18"/>
                </w:rPr>
                <w:t>Results</w:t>
              </w:r>
            </w:ins>
          </w:p>
        </w:tc>
      </w:tr>
      <w:tr w:rsidR="00980629" w:rsidRPr="00340B0D" w14:paraId="6FEF6723" w14:textId="77777777" w:rsidTr="00541D1A">
        <w:trPr>
          <w:ins w:id="4239" w:author="jonathan pritchard" w:date="2025-01-23T13:42:00Z"/>
        </w:trPr>
        <w:tc>
          <w:tcPr>
            <w:tcW w:w="9199" w:type="dxa"/>
            <w:gridSpan w:val="11"/>
            <w:tcBorders>
              <w:top w:val="single" w:sz="4" w:space="0" w:color="auto"/>
              <w:left w:val="single" w:sz="12" w:space="0" w:color="auto"/>
              <w:bottom w:val="single" w:sz="12" w:space="0" w:color="auto"/>
              <w:right w:val="single" w:sz="12" w:space="0" w:color="auto"/>
            </w:tcBorders>
          </w:tcPr>
          <w:p w14:paraId="1E84FC86" w14:textId="77777777" w:rsidR="00980629" w:rsidRDefault="00980629" w:rsidP="00541D1A">
            <w:pPr>
              <w:rPr>
                <w:ins w:id="4240" w:author="jonathan pritchard" w:date="2025-01-23T13:42:00Z" w16du:dateUtc="2025-01-23T13:42:00Z"/>
                <w:rFonts w:cs="Arial"/>
                <w:sz w:val="18"/>
                <w:szCs w:val="18"/>
              </w:rPr>
            </w:pPr>
          </w:p>
          <w:p w14:paraId="72432D0E" w14:textId="02654C9D" w:rsidR="00980629" w:rsidRDefault="003D21E9" w:rsidP="003D21E9">
            <w:pPr>
              <w:jc w:val="left"/>
              <w:rPr>
                <w:rFonts w:cs="Arial"/>
                <w:i/>
              </w:rPr>
            </w:pPr>
            <w:r w:rsidRPr="00D54338">
              <w:rPr>
                <w:rFonts w:cs="Arial"/>
                <w:i/>
              </w:rPr>
              <w:t>Confirm that items 1-16 display as shown in the graphic below</w:t>
            </w:r>
          </w:p>
          <w:p w14:paraId="130C567A" w14:textId="1E9033F9" w:rsidR="00980629" w:rsidRDefault="003D21E9" w:rsidP="003D21E9">
            <w:pPr>
              <w:rPr>
                <w:ins w:id="4241" w:author="jonathan pritchard" w:date="2025-01-23T13:42:00Z" w16du:dateUtc="2025-01-23T13:42:00Z"/>
                <w:rFonts w:cs="Arial"/>
                <w:sz w:val="18"/>
                <w:szCs w:val="18"/>
              </w:rPr>
            </w:pPr>
            <w:r w:rsidRPr="000708E2">
              <w:rPr>
                <w:noProof/>
                <w:lang w:val="en-IN" w:eastAsia="en-IN"/>
              </w:rPr>
              <w:drawing>
                <wp:inline distT="0" distB="0" distL="0" distR="0" wp14:anchorId="1D269F3E" wp14:editId="6DB7C172">
                  <wp:extent cx="5836920" cy="3505835"/>
                  <wp:effectExtent l="0" t="0" r="0" b="0"/>
                  <wp:docPr id="86" name="Picture 8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video game&#10;&#10;Description automatically generated"/>
                          <pic:cNvPicPr/>
                        </pic:nvPicPr>
                        <pic:blipFill>
                          <a:blip r:embed="rId124"/>
                          <a:stretch>
                            <a:fillRect/>
                          </a:stretch>
                        </pic:blipFill>
                        <pic:spPr>
                          <a:xfrm>
                            <a:off x="0" y="0"/>
                            <a:ext cx="5836920" cy="3505835"/>
                          </a:xfrm>
                          <a:prstGeom prst="rect">
                            <a:avLst/>
                          </a:prstGeom>
                        </pic:spPr>
                      </pic:pic>
                    </a:graphicData>
                  </a:graphic>
                </wp:inline>
              </w:drawing>
            </w:r>
          </w:p>
          <w:p w14:paraId="5B5E390C" w14:textId="77777777" w:rsidR="00980629" w:rsidRDefault="00980629" w:rsidP="00541D1A">
            <w:pPr>
              <w:jc w:val="center"/>
              <w:rPr>
                <w:ins w:id="4242" w:author="jonathan pritchard" w:date="2025-01-23T13:42:00Z" w16du:dateUtc="2025-01-23T13:42:00Z"/>
                <w:rFonts w:cs="Arial"/>
                <w:sz w:val="18"/>
                <w:szCs w:val="18"/>
              </w:rPr>
            </w:pPr>
          </w:p>
          <w:p w14:paraId="48BF5A13" w14:textId="77777777" w:rsidR="00980629" w:rsidRPr="00340B0D" w:rsidRDefault="00980629" w:rsidP="00541D1A">
            <w:pPr>
              <w:rPr>
                <w:ins w:id="4243" w:author="jonathan pritchard" w:date="2025-01-23T13:42:00Z" w16du:dateUtc="2025-01-23T13:42:00Z"/>
                <w:rFonts w:cs="Arial"/>
                <w:sz w:val="18"/>
                <w:szCs w:val="18"/>
              </w:rPr>
            </w:pPr>
          </w:p>
        </w:tc>
      </w:tr>
    </w:tbl>
    <w:p w14:paraId="3D402BBF" w14:textId="77777777" w:rsidR="00980629" w:rsidRDefault="00980629" w:rsidP="00980629">
      <w:pPr>
        <w:rPr>
          <w:ins w:id="4244" w:author="jonathan pritchard" w:date="2025-01-23T13:42:00Z" w16du:dateUtc="2025-01-23T13:42:00Z"/>
        </w:rPr>
      </w:pPr>
    </w:p>
    <w:p w14:paraId="714B168B" w14:textId="77777777" w:rsidR="00980629" w:rsidRPr="00980629" w:rsidRDefault="00980629">
      <w:pPr>
        <w:rPr>
          <w:b/>
          <w:rPrChange w:id="4245" w:author="jonathan pritchard" w:date="2025-01-23T13:42:00Z" w16du:dateUtc="2025-01-23T13:42:00Z">
            <w:rPr>
              <w:rFonts w:cs="Arial"/>
              <w:b w:val="0"/>
              <w:color w:val="000000" w:themeColor="text1"/>
            </w:rPr>
          </w:rPrChange>
        </w:rPr>
        <w:pPrChange w:id="4246" w:author="jonathan pritchard" w:date="2025-01-23T13:42:00Z" w16du:dateUtc="2025-01-23T13:42:00Z">
          <w:pPr>
            <w:pStyle w:val="Heading1"/>
            <w:numPr>
              <w:ilvl w:val="2"/>
              <w:numId w:val="73"/>
            </w:numPr>
            <w:tabs>
              <w:tab w:val="clear" w:pos="432"/>
              <w:tab w:val="left" w:pos="567"/>
            </w:tabs>
            <w:spacing w:after="120"/>
            <w:ind w:left="567" w:hanging="567"/>
          </w:pPr>
        </w:pPrChange>
      </w:pPr>
    </w:p>
    <w:p w14:paraId="7B6CF160" w14:textId="77777777" w:rsidR="006C7785" w:rsidRDefault="006C7785" w:rsidP="006C7785"/>
    <w:p w14:paraId="1D74E810" w14:textId="77777777" w:rsidR="006C7785" w:rsidRPr="00547B35" w:rsidRDefault="006C7785" w:rsidP="006C7785">
      <w:pPr>
        <w:pStyle w:val="Heading1"/>
        <w:numPr>
          <w:ilvl w:val="2"/>
          <w:numId w:val="73"/>
        </w:numPr>
        <w:tabs>
          <w:tab w:val="left" w:pos="567"/>
        </w:tabs>
        <w:spacing w:after="120"/>
        <w:ind w:left="284" w:hanging="284"/>
        <w:rPr>
          <w:ins w:id="4247" w:author="jonathan pritchard" w:date="2025-01-23T13:42:00Z" w16du:dateUtc="2025-01-23T13:42:00Z"/>
          <w:rFonts w:cs="Arial"/>
          <w:color w:val="000000" w:themeColor="text1"/>
        </w:rPr>
      </w:pPr>
      <w:r>
        <w:br w:type="page"/>
      </w:r>
      <w:bookmarkStart w:id="4248" w:name="_Toc189647872"/>
      <w:r w:rsidRPr="00547B35">
        <w:rPr>
          <w:rFonts w:cs="Arial"/>
          <w:color w:val="000000" w:themeColor="text1"/>
        </w:rPr>
        <w:lastRenderedPageBreak/>
        <w:t>Manual Updates</w:t>
      </w:r>
      <w:bookmarkEnd w:id="4248"/>
    </w:p>
    <w:p w14:paraId="7A9358E5" w14:textId="43CCDACF" w:rsidR="00980629" w:rsidRDefault="00980629">
      <w:pPr>
        <w:widowControl/>
        <w:spacing w:line="240" w:lineRule="auto"/>
        <w:jc w:val="left"/>
        <w:rPr>
          <w:ins w:id="4249" w:author="jonathan pritchard" w:date="2025-01-23T13:42:00Z" w16du:dateUtc="2025-01-23T13:42:00Z"/>
        </w:rPr>
      </w:pPr>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980629" w:rsidRPr="00340B0D" w14:paraId="6DFEAEC0" w14:textId="77777777" w:rsidTr="00541D1A">
        <w:trPr>
          <w:trHeight w:val="416"/>
          <w:ins w:id="4250" w:author="jonathan pritchard" w:date="2025-01-23T13:42:00Z"/>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4E480D41" w14:textId="77777777" w:rsidR="00980629" w:rsidRPr="00340B0D" w:rsidRDefault="00980629" w:rsidP="00541D1A">
            <w:pPr>
              <w:jc w:val="center"/>
              <w:rPr>
                <w:ins w:id="4251" w:author="jonathan pritchard" w:date="2025-01-23T13:42:00Z" w16du:dateUtc="2025-01-23T13:42:00Z"/>
                <w:rFonts w:cs="Arial"/>
                <w:b/>
                <w:bCs/>
                <w:sz w:val="18"/>
                <w:szCs w:val="18"/>
              </w:rPr>
            </w:pPr>
            <w:ins w:id="4252" w:author="jonathan pritchard" w:date="2025-01-23T13:42:00Z" w16du:dateUtc="2025-01-23T13:42:00Z">
              <w:r w:rsidRPr="00340B0D">
                <w:rPr>
                  <w:rFonts w:cs="Arial"/>
                  <w:b/>
                  <w:bCs/>
                  <w:sz w:val="18"/>
                  <w:szCs w:val="18"/>
                </w:rPr>
                <w:t>Test Reference</w:t>
              </w:r>
            </w:ins>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3D31686E" w14:textId="485A49F7" w:rsidR="00980629" w:rsidRPr="00C87169" w:rsidRDefault="003D21E9" w:rsidP="00541D1A">
            <w:pPr>
              <w:jc w:val="center"/>
              <w:rPr>
                <w:ins w:id="4253" w:author="jonathan pritchard" w:date="2025-01-23T13:42:00Z" w16du:dateUtc="2025-01-23T13:42:00Z"/>
                <w:rFonts w:cs="Arial"/>
                <w:bCs/>
              </w:rPr>
            </w:pPr>
            <w:proofErr w:type="spellStart"/>
            <w:r w:rsidRPr="007B7669">
              <w:rPr>
                <w:rFonts w:cs="Arial"/>
                <w:color w:val="000000" w:themeColor="text1"/>
              </w:rPr>
              <w:t>ManualUpdates</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2B801A6E" w14:textId="77777777" w:rsidR="00980629" w:rsidRPr="00340B0D" w:rsidRDefault="00980629" w:rsidP="00541D1A">
            <w:pPr>
              <w:jc w:val="center"/>
              <w:rPr>
                <w:ins w:id="4254" w:author="jonathan pritchard" w:date="2025-01-23T13:42:00Z" w16du:dateUtc="2025-01-23T13:42:00Z"/>
                <w:rFonts w:cs="Arial"/>
                <w:b/>
                <w:bCs/>
                <w:sz w:val="18"/>
                <w:szCs w:val="18"/>
              </w:rPr>
            </w:pPr>
            <w:ins w:id="4255" w:author="jonathan pritchard" w:date="2025-01-23T13:42:00Z" w16du:dateUtc="2025-01-23T13:42: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6C82B8F6" w14:textId="004EF7E5" w:rsidR="00980629" w:rsidRPr="00340B0D" w:rsidRDefault="00547B35" w:rsidP="00541D1A">
            <w:pPr>
              <w:jc w:val="center"/>
              <w:rPr>
                <w:ins w:id="4256" w:author="jonathan pritchard" w:date="2025-01-23T13:42:00Z" w16du:dateUtc="2025-01-23T13:42:00Z"/>
                <w:rFonts w:cs="Arial"/>
                <w:sz w:val="18"/>
                <w:szCs w:val="18"/>
              </w:rPr>
            </w:pPr>
            <w:r>
              <w:rPr>
                <w:rFonts w:cs="Arial"/>
                <w:sz w:val="18"/>
                <w:szCs w:val="18"/>
              </w:rPr>
              <w:t>S-98 12.12.1</w:t>
            </w:r>
          </w:p>
        </w:tc>
      </w:tr>
      <w:tr w:rsidR="00980629" w:rsidRPr="00340B0D" w14:paraId="5DC44288" w14:textId="77777777" w:rsidTr="00541D1A">
        <w:trPr>
          <w:ins w:id="4257" w:author="jonathan pritchard" w:date="2025-01-23T13:42: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82DF7A" w14:textId="77777777" w:rsidR="00980629" w:rsidRPr="00340B0D" w:rsidRDefault="00980629" w:rsidP="00541D1A">
            <w:pPr>
              <w:rPr>
                <w:ins w:id="4258" w:author="jonathan pritchard" w:date="2025-01-23T13:42:00Z" w16du:dateUtc="2025-01-23T13:42:00Z"/>
                <w:rFonts w:cs="Arial"/>
                <w:b/>
                <w:bCs/>
                <w:sz w:val="18"/>
                <w:szCs w:val="18"/>
              </w:rPr>
            </w:pPr>
            <w:ins w:id="4259" w:author="jonathan pritchard" w:date="2025-01-23T13:42:00Z" w16du:dateUtc="2025-01-23T13:42:00Z">
              <w:r w:rsidRPr="00340B0D">
                <w:rPr>
                  <w:rFonts w:cs="Arial"/>
                  <w:b/>
                  <w:bCs/>
                  <w:sz w:val="18"/>
                  <w:szCs w:val="18"/>
                </w:rPr>
                <w:t>Test Description</w:t>
              </w:r>
            </w:ins>
          </w:p>
        </w:tc>
      </w:tr>
      <w:tr w:rsidR="00980629" w:rsidRPr="00340B0D" w14:paraId="01AFCCE4" w14:textId="77777777" w:rsidTr="00541D1A">
        <w:trPr>
          <w:ins w:id="4260" w:author="jonathan pritchard" w:date="2025-01-23T13:42: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4D3934DF" w14:textId="77777777" w:rsidR="00980629" w:rsidRPr="009C22F4" w:rsidRDefault="00980629" w:rsidP="00541D1A">
            <w:pPr>
              <w:rPr>
                <w:ins w:id="4261" w:author="jonathan pritchard" w:date="2025-01-23T13:42:00Z" w16du:dateUtc="2025-01-23T13:42:00Z"/>
                <w:rFonts w:cs="Arial"/>
                <w:i/>
              </w:rPr>
            </w:pPr>
          </w:p>
          <w:p w14:paraId="30E2B464" w14:textId="77777777" w:rsidR="00980629" w:rsidRDefault="003D21E9" w:rsidP="00541D1A">
            <w:pPr>
              <w:rPr>
                <w:rFonts w:cs="Arial"/>
                <w:i/>
                <w:color w:val="000000" w:themeColor="text1"/>
              </w:rPr>
            </w:pPr>
            <w:r w:rsidRPr="007B7669">
              <w:rPr>
                <w:rFonts w:cs="Arial"/>
                <w:i/>
                <w:color w:val="000000" w:themeColor="text1"/>
              </w:rPr>
              <w:t>Manual updates</w:t>
            </w:r>
          </w:p>
          <w:p w14:paraId="26AE2435" w14:textId="5A5B99A1" w:rsidR="003D21E9" w:rsidRPr="009C22F4" w:rsidRDefault="003D21E9" w:rsidP="00541D1A">
            <w:pPr>
              <w:rPr>
                <w:ins w:id="4262" w:author="jonathan pritchard" w:date="2025-01-23T13:42:00Z" w16du:dateUtc="2025-01-23T13:42:00Z"/>
                <w:rFonts w:cs="Arial"/>
                <w:i/>
              </w:rPr>
            </w:pPr>
          </w:p>
        </w:tc>
      </w:tr>
      <w:tr w:rsidR="00980629" w:rsidRPr="00340B0D" w14:paraId="3EB0EB4A" w14:textId="77777777" w:rsidTr="00541D1A">
        <w:trPr>
          <w:ins w:id="4263" w:author="jonathan pritchard" w:date="2025-01-23T13:42: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053ECD1" w14:textId="77777777" w:rsidR="00980629" w:rsidRPr="00340B0D" w:rsidRDefault="00980629" w:rsidP="00541D1A">
            <w:pPr>
              <w:jc w:val="center"/>
              <w:rPr>
                <w:ins w:id="4264" w:author="jonathan pritchard" w:date="2025-01-23T13:42:00Z" w16du:dateUtc="2025-01-23T13:42:00Z"/>
                <w:rFonts w:cs="Arial"/>
                <w:b/>
                <w:bCs/>
                <w:sz w:val="18"/>
                <w:szCs w:val="18"/>
              </w:rPr>
            </w:pPr>
            <w:ins w:id="4265" w:author="jonathan pritchard" w:date="2025-01-23T13:42:00Z" w16du:dateUtc="2025-01-23T13:42:00Z">
              <w:r w:rsidRPr="00340B0D">
                <w:rPr>
                  <w:rFonts w:cs="Arial"/>
                  <w:b/>
                  <w:bCs/>
                  <w:sz w:val="18"/>
                  <w:szCs w:val="18"/>
                </w:rPr>
                <w:t>Loaded Data</w:t>
              </w:r>
            </w:ins>
          </w:p>
        </w:tc>
      </w:tr>
      <w:tr w:rsidR="00980629" w:rsidRPr="00340B0D" w14:paraId="54B29864" w14:textId="77777777" w:rsidTr="00541D1A">
        <w:trPr>
          <w:ins w:id="4266" w:author="jonathan pritchard" w:date="2025-01-23T13:42:00Z"/>
        </w:trPr>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43F4CCD" w14:textId="77777777" w:rsidR="00980629" w:rsidRPr="00340B0D" w:rsidRDefault="00980629" w:rsidP="00541D1A">
            <w:pPr>
              <w:jc w:val="center"/>
              <w:rPr>
                <w:ins w:id="4267" w:author="jonathan pritchard" w:date="2025-01-23T13:42:00Z" w16du:dateUtc="2025-01-23T13:42:00Z"/>
                <w:rFonts w:cs="Arial"/>
                <w:b/>
                <w:bCs/>
                <w:sz w:val="18"/>
                <w:szCs w:val="18"/>
              </w:rPr>
            </w:pPr>
            <w:ins w:id="4268" w:author="jonathan pritchard" w:date="2025-01-23T13:42:00Z" w16du:dateUtc="2025-01-23T13:42: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B7222ED" w14:textId="77777777" w:rsidR="00980629" w:rsidRPr="00340B0D" w:rsidRDefault="00980629" w:rsidP="00541D1A">
            <w:pPr>
              <w:jc w:val="center"/>
              <w:rPr>
                <w:ins w:id="4269" w:author="jonathan pritchard" w:date="2025-01-23T13:42:00Z" w16du:dateUtc="2025-01-23T13:42:00Z"/>
                <w:rFonts w:cs="Arial"/>
                <w:b/>
                <w:bCs/>
                <w:sz w:val="18"/>
                <w:szCs w:val="18"/>
              </w:rPr>
            </w:pPr>
          </w:p>
        </w:tc>
      </w:tr>
      <w:tr w:rsidR="00980629" w:rsidRPr="00340B0D" w14:paraId="0BAE6DED" w14:textId="77777777" w:rsidTr="00541D1A">
        <w:trPr>
          <w:ins w:id="4270" w:author="jonathan pritchard" w:date="2025-01-23T13:42:00Z"/>
        </w:trPr>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628D1A4E" w14:textId="77777777" w:rsidR="00980629" w:rsidRPr="00340B0D" w:rsidRDefault="00980629" w:rsidP="00541D1A">
            <w:pPr>
              <w:rPr>
                <w:ins w:id="4271" w:author="jonathan pritchard" w:date="2025-01-23T13:42:00Z" w16du:dateUtc="2025-01-23T13:42: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5A370457" w14:textId="77777777" w:rsidR="00980629" w:rsidRPr="00340B0D" w:rsidRDefault="00980629" w:rsidP="00541D1A">
            <w:pPr>
              <w:rPr>
                <w:ins w:id="4272" w:author="jonathan pritchard" w:date="2025-01-23T13:42:00Z" w16du:dateUtc="2025-01-23T13:42:00Z"/>
                <w:rFonts w:cs="Arial"/>
                <w:sz w:val="18"/>
                <w:szCs w:val="18"/>
              </w:rPr>
            </w:pPr>
          </w:p>
        </w:tc>
      </w:tr>
      <w:tr w:rsidR="00980629" w:rsidRPr="00340B0D" w14:paraId="0D49FDA9" w14:textId="77777777" w:rsidTr="00541D1A">
        <w:trPr>
          <w:ins w:id="4273" w:author="jonathan pritchard" w:date="2025-01-23T13:42:00Z"/>
        </w:trPr>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3DBBDB4A" w14:textId="77777777" w:rsidR="00980629" w:rsidRPr="00340B0D" w:rsidRDefault="00980629" w:rsidP="00541D1A">
            <w:pPr>
              <w:rPr>
                <w:ins w:id="4274" w:author="jonathan pritchard" w:date="2025-01-23T13:42:00Z" w16du:dateUtc="2025-01-23T13:42: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6AD87694" w14:textId="77777777" w:rsidR="00980629" w:rsidRPr="00340B0D" w:rsidRDefault="00980629" w:rsidP="00541D1A">
            <w:pPr>
              <w:rPr>
                <w:ins w:id="4275" w:author="jonathan pritchard" w:date="2025-01-23T13:42:00Z" w16du:dateUtc="2025-01-23T13:42:00Z"/>
                <w:rFonts w:cs="Arial"/>
                <w:sz w:val="18"/>
                <w:szCs w:val="18"/>
              </w:rPr>
            </w:pPr>
          </w:p>
        </w:tc>
      </w:tr>
      <w:tr w:rsidR="00980629" w:rsidRPr="00340B0D" w14:paraId="797160B6" w14:textId="77777777" w:rsidTr="00541D1A">
        <w:trPr>
          <w:ins w:id="4276" w:author="jonathan pritchard" w:date="2025-01-23T13:42:00Z"/>
        </w:trPr>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A94F377" w14:textId="77777777" w:rsidR="00980629" w:rsidRPr="00340B0D" w:rsidRDefault="00980629" w:rsidP="00541D1A">
            <w:pPr>
              <w:jc w:val="center"/>
              <w:rPr>
                <w:ins w:id="4277" w:author="jonathan pritchard" w:date="2025-01-23T13:42:00Z" w16du:dateUtc="2025-01-23T13:42:00Z"/>
                <w:rFonts w:cs="Arial"/>
                <w:b/>
                <w:bCs/>
                <w:sz w:val="18"/>
                <w:szCs w:val="18"/>
              </w:rPr>
            </w:pPr>
            <w:ins w:id="4278" w:author="jonathan pritchard" w:date="2025-01-23T13:42:00Z" w16du:dateUtc="2025-01-23T13:42: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F4D0979" w14:textId="77777777" w:rsidR="00980629" w:rsidRPr="00340B0D" w:rsidRDefault="00980629" w:rsidP="00541D1A">
            <w:pPr>
              <w:jc w:val="center"/>
              <w:rPr>
                <w:ins w:id="4279" w:author="jonathan pritchard" w:date="2025-01-23T13:42:00Z" w16du:dateUtc="2025-01-23T13:42:00Z"/>
                <w:rFonts w:cs="Arial"/>
                <w:b/>
                <w:bCs/>
                <w:sz w:val="18"/>
                <w:szCs w:val="18"/>
              </w:rPr>
            </w:pPr>
            <w:ins w:id="4280" w:author="jonathan pritchard" w:date="2025-01-23T13:42:00Z" w16du:dateUtc="2025-01-23T13:42:00Z">
              <w:r w:rsidRPr="00340B0D">
                <w:rPr>
                  <w:rFonts w:cs="Arial"/>
                  <w:b/>
                  <w:bCs/>
                  <w:sz w:val="18"/>
                  <w:szCs w:val="18"/>
                </w:rPr>
                <w:t>Independent Mariner’s Selections</w:t>
              </w:r>
              <w:r>
                <w:rPr>
                  <w:rFonts w:cs="Arial"/>
                  <w:b/>
                  <w:bCs/>
                  <w:sz w:val="18"/>
                  <w:szCs w:val="18"/>
                </w:rPr>
                <w:t xml:space="preserve"> (default=On)</w:t>
              </w:r>
            </w:ins>
          </w:p>
        </w:tc>
      </w:tr>
      <w:tr w:rsidR="00980629" w:rsidRPr="00340B0D" w14:paraId="6F956687" w14:textId="77777777" w:rsidTr="00541D1A">
        <w:trPr>
          <w:ins w:id="4281" w:author="jonathan pritchard" w:date="2025-01-23T13:42:00Z"/>
        </w:trPr>
        <w:customXmlInsRangeStart w:id="4282" w:author="jonathan pritchard" w:date="2025-01-23T13:42:00Z"/>
        <w:sdt>
          <w:sdtPr>
            <w:rPr>
              <w:rFonts w:cs="Arial"/>
              <w:sz w:val="18"/>
              <w:szCs w:val="18"/>
            </w:rPr>
            <w:alias w:val="Diplay Category"/>
            <w:tag w:val="Diplay Categor"/>
            <w:id w:val="2084025307"/>
            <w:placeholder>
              <w:docPart w:val="6841193765C94BBCAF9A7249E99DB5EB"/>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4282"/>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0D982CC4" w14:textId="77777777" w:rsidR="00980629" w:rsidRPr="00340B0D" w:rsidRDefault="00980629" w:rsidP="00541D1A">
                <w:pPr>
                  <w:rPr>
                    <w:ins w:id="4283" w:author="jonathan pritchard" w:date="2025-01-23T13:42:00Z" w16du:dateUtc="2025-01-23T13:42:00Z"/>
                    <w:rFonts w:cs="Arial"/>
                    <w:sz w:val="18"/>
                    <w:szCs w:val="18"/>
                  </w:rPr>
                </w:pPr>
                <w:ins w:id="4284" w:author="jonathan pritchard" w:date="2025-01-23T13:42:00Z" w16du:dateUtc="2025-01-23T13:42:00Z">
                  <w:r>
                    <w:rPr>
                      <w:rFonts w:cs="Arial"/>
                      <w:sz w:val="18"/>
                      <w:szCs w:val="18"/>
                    </w:rPr>
                    <w:t>Other</w:t>
                  </w:r>
                </w:ins>
              </w:p>
            </w:tc>
            <w:customXmlInsRangeStart w:id="4285" w:author="jonathan pritchard" w:date="2025-01-23T13:42:00Z"/>
          </w:sdtContent>
        </w:sdt>
        <w:customXmlInsRangeEnd w:id="4285"/>
        <w:tc>
          <w:tcPr>
            <w:tcW w:w="3871" w:type="dxa"/>
            <w:gridSpan w:val="5"/>
            <w:tcBorders>
              <w:left w:val="single" w:sz="12" w:space="0" w:color="auto"/>
              <w:bottom w:val="single" w:sz="4" w:space="0" w:color="auto"/>
              <w:right w:val="single" w:sz="4" w:space="0" w:color="auto"/>
            </w:tcBorders>
            <w:shd w:val="clear" w:color="auto" w:fill="auto"/>
          </w:tcPr>
          <w:p w14:paraId="21FA1E6A" w14:textId="77777777" w:rsidR="00980629" w:rsidRPr="00340B0D" w:rsidRDefault="00980629" w:rsidP="00541D1A">
            <w:pPr>
              <w:rPr>
                <w:ins w:id="4286" w:author="jonathan pritchard" w:date="2025-01-23T13:42:00Z" w16du:dateUtc="2025-01-23T13:42:00Z"/>
                <w:rFonts w:cs="Arial"/>
                <w:sz w:val="18"/>
                <w:szCs w:val="18"/>
              </w:rPr>
            </w:pPr>
            <w:ins w:id="4287" w:author="jonathan pritchard" w:date="2025-01-23T13:42:00Z" w16du:dateUtc="2025-01-23T13:42: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136D9FBA" w14:textId="77777777" w:rsidR="00980629" w:rsidRPr="00340B0D" w:rsidRDefault="00980629" w:rsidP="00541D1A">
            <w:pPr>
              <w:jc w:val="center"/>
              <w:rPr>
                <w:ins w:id="4288" w:author="jonathan pritchard" w:date="2025-01-23T13:42:00Z" w16du:dateUtc="2025-01-23T13:42:00Z"/>
                <w:rFonts w:cs="Arial"/>
                <w:sz w:val="18"/>
                <w:szCs w:val="18"/>
              </w:rPr>
            </w:pPr>
          </w:p>
        </w:tc>
      </w:tr>
      <w:tr w:rsidR="00980629" w:rsidRPr="00340B0D" w14:paraId="45244B74" w14:textId="77777777" w:rsidTr="00541D1A">
        <w:trPr>
          <w:ins w:id="4289" w:author="jonathan pritchard" w:date="2025-01-23T13:42:00Z"/>
        </w:trPr>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18B3F94" w14:textId="77777777" w:rsidR="00980629" w:rsidRPr="00340B0D" w:rsidRDefault="00980629" w:rsidP="00541D1A">
            <w:pPr>
              <w:jc w:val="center"/>
              <w:rPr>
                <w:ins w:id="4290" w:author="jonathan pritchard" w:date="2025-01-23T13:42:00Z" w16du:dateUtc="2025-01-23T13:42:00Z"/>
                <w:rFonts w:cs="Arial"/>
                <w:b/>
                <w:bCs/>
                <w:sz w:val="18"/>
                <w:szCs w:val="18"/>
              </w:rPr>
            </w:pPr>
            <w:ins w:id="4291" w:author="jonathan pritchard" w:date="2025-01-23T13:42:00Z" w16du:dateUtc="2025-01-23T13:42: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6612F864" w14:textId="77777777" w:rsidR="00980629" w:rsidRPr="00340B0D" w:rsidRDefault="00980629" w:rsidP="00541D1A">
            <w:pPr>
              <w:rPr>
                <w:ins w:id="4292" w:author="jonathan pritchard" w:date="2025-01-23T13:42:00Z" w16du:dateUtc="2025-01-23T13:42:00Z"/>
                <w:rFonts w:cs="Arial"/>
                <w:sz w:val="18"/>
                <w:szCs w:val="18"/>
              </w:rPr>
            </w:pPr>
            <w:ins w:id="4293" w:author="jonathan pritchard" w:date="2025-01-23T13:42:00Z" w16du:dateUtc="2025-01-23T13:42: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00CFF630" w14:textId="77777777" w:rsidR="00980629" w:rsidRPr="00340B0D" w:rsidRDefault="00980629" w:rsidP="00541D1A">
            <w:pPr>
              <w:jc w:val="center"/>
              <w:rPr>
                <w:ins w:id="4294" w:author="jonathan pritchard" w:date="2025-01-23T13:42:00Z" w16du:dateUtc="2025-01-23T13:42:00Z"/>
                <w:rFonts w:cs="Arial"/>
                <w:sz w:val="18"/>
                <w:szCs w:val="18"/>
              </w:rPr>
            </w:pPr>
          </w:p>
        </w:tc>
      </w:tr>
      <w:tr w:rsidR="00980629" w:rsidRPr="00340B0D" w14:paraId="1C4659DE" w14:textId="77777777" w:rsidTr="00541D1A">
        <w:trPr>
          <w:ins w:id="4295"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C6F8DF1" w14:textId="77777777" w:rsidR="00980629" w:rsidRPr="00340B0D" w:rsidRDefault="00980629" w:rsidP="00541D1A">
            <w:pPr>
              <w:rPr>
                <w:ins w:id="4296" w:author="jonathan pritchard" w:date="2025-01-23T13:42:00Z" w16du:dateUtc="2025-01-23T13:42:00Z"/>
                <w:rFonts w:cs="Arial"/>
                <w:sz w:val="18"/>
                <w:szCs w:val="18"/>
              </w:rPr>
            </w:pPr>
            <w:ins w:id="4297" w:author="jonathan pritchard" w:date="2025-01-23T13:42:00Z" w16du:dateUtc="2025-01-23T13:42: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EA50B99" w14:textId="77777777" w:rsidR="00980629" w:rsidRPr="00340B0D" w:rsidRDefault="00980629" w:rsidP="00541D1A">
            <w:pPr>
              <w:rPr>
                <w:ins w:id="4298" w:author="jonathan pritchard" w:date="2025-01-23T13:42:00Z" w16du:dateUtc="2025-01-23T13:42:00Z"/>
                <w:rFonts w:cs="Arial"/>
                <w:sz w:val="18"/>
                <w:szCs w:val="18"/>
              </w:rPr>
            </w:pPr>
          </w:p>
        </w:tc>
        <w:tc>
          <w:tcPr>
            <w:tcW w:w="3871" w:type="dxa"/>
            <w:gridSpan w:val="5"/>
            <w:tcBorders>
              <w:left w:val="single" w:sz="12" w:space="0" w:color="auto"/>
            </w:tcBorders>
          </w:tcPr>
          <w:p w14:paraId="1CBADD80" w14:textId="77777777" w:rsidR="00980629" w:rsidRPr="00340B0D" w:rsidRDefault="00980629" w:rsidP="00541D1A">
            <w:pPr>
              <w:rPr>
                <w:ins w:id="4299" w:author="jonathan pritchard" w:date="2025-01-23T13:42:00Z" w16du:dateUtc="2025-01-23T13:42:00Z"/>
                <w:rFonts w:cs="Arial"/>
                <w:sz w:val="18"/>
                <w:szCs w:val="18"/>
              </w:rPr>
            </w:pPr>
            <w:ins w:id="4300" w:author="jonathan pritchard" w:date="2025-01-23T13:42:00Z" w16du:dateUtc="2025-01-23T13:42:00Z">
              <w:r w:rsidRPr="00340B0D">
                <w:rPr>
                  <w:rFonts w:cs="Arial"/>
                  <w:sz w:val="18"/>
                  <w:szCs w:val="18"/>
                </w:rPr>
                <w:t>Highlight date dependent</w:t>
              </w:r>
            </w:ins>
          </w:p>
        </w:tc>
        <w:tc>
          <w:tcPr>
            <w:tcW w:w="672" w:type="dxa"/>
            <w:tcBorders>
              <w:right w:val="single" w:sz="12" w:space="0" w:color="auto"/>
            </w:tcBorders>
          </w:tcPr>
          <w:p w14:paraId="47D04726" w14:textId="77777777" w:rsidR="00980629" w:rsidRPr="00340B0D" w:rsidRDefault="00980629" w:rsidP="00541D1A">
            <w:pPr>
              <w:jc w:val="center"/>
              <w:rPr>
                <w:ins w:id="4301" w:author="jonathan pritchard" w:date="2025-01-23T13:42:00Z" w16du:dateUtc="2025-01-23T13:42:00Z"/>
                <w:rFonts w:cs="Arial"/>
                <w:sz w:val="18"/>
                <w:szCs w:val="18"/>
              </w:rPr>
            </w:pPr>
          </w:p>
        </w:tc>
      </w:tr>
      <w:tr w:rsidR="00980629" w:rsidRPr="00340B0D" w14:paraId="246E94BD" w14:textId="77777777" w:rsidTr="00541D1A">
        <w:trPr>
          <w:ins w:id="4302"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1F2640D" w14:textId="77777777" w:rsidR="00980629" w:rsidRPr="00340B0D" w:rsidRDefault="00980629" w:rsidP="00541D1A">
            <w:pPr>
              <w:rPr>
                <w:ins w:id="4303" w:author="jonathan pritchard" w:date="2025-01-23T13:42:00Z" w16du:dateUtc="2025-01-23T13:42:00Z"/>
                <w:rFonts w:cs="Arial"/>
                <w:sz w:val="18"/>
                <w:szCs w:val="18"/>
              </w:rPr>
            </w:pPr>
            <w:ins w:id="4304" w:author="jonathan pritchard" w:date="2025-01-23T13:42:00Z" w16du:dateUtc="2025-01-23T13:42: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AF52EB9" w14:textId="77777777" w:rsidR="00980629" w:rsidRPr="00340B0D" w:rsidRDefault="00980629" w:rsidP="00541D1A">
            <w:pPr>
              <w:rPr>
                <w:ins w:id="4305" w:author="jonathan pritchard" w:date="2025-01-23T13:42:00Z" w16du:dateUtc="2025-01-23T13:42:00Z"/>
                <w:rFonts w:cs="Arial"/>
                <w:sz w:val="18"/>
                <w:szCs w:val="18"/>
              </w:rPr>
            </w:pPr>
          </w:p>
        </w:tc>
        <w:tc>
          <w:tcPr>
            <w:tcW w:w="3871" w:type="dxa"/>
            <w:gridSpan w:val="5"/>
            <w:tcBorders>
              <w:left w:val="single" w:sz="12" w:space="0" w:color="auto"/>
            </w:tcBorders>
          </w:tcPr>
          <w:p w14:paraId="0B0E4D8C" w14:textId="77777777" w:rsidR="00980629" w:rsidRPr="00340B0D" w:rsidRDefault="00980629" w:rsidP="00541D1A">
            <w:pPr>
              <w:rPr>
                <w:ins w:id="4306" w:author="jonathan pritchard" w:date="2025-01-23T13:42:00Z" w16du:dateUtc="2025-01-23T13:42:00Z"/>
                <w:rFonts w:cs="Arial"/>
                <w:sz w:val="18"/>
                <w:szCs w:val="18"/>
              </w:rPr>
            </w:pPr>
            <w:ins w:id="4307" w:author="jonathan pritchard" w:date="2025-01-23T13:42:00Z" w16du:dateUtc="2025-01-23T13:42:00Z">
              <w:r w:rsidRPr="00340B0D">
                <w:rPr>
                  <w:rFonts w:cs="Arial"/>
                  <w:sz w:val="18"/>
                  <w:szCs w:val="18"/>
                </w:rPr>
                <w:t>Highlight document</w:t>
              </w:r>
            </w:ins>
          </w:p>
        </w:tc>
        <w:tc>
          <w:tcPr>
            <w:tcW w:w="672" w:type="dxa"/>
            <w:tcBorders>
              <w:right w:val="single" w:sz="12" w:space="0" w:color="auto"/>
            </w:tcBorders>
          </w:tcPr>
          <w:p w14:paraId="3EC19B46" w14:textId="77777777" w:rsidR="00980629" w:rsidRPr="00340B0D" w:rsidRDefault="00980629" w:rsidP="00541D1A">
            <w:pPr>
              <w:jc w:val="center"/>
              <w:rPr>
                <w:ins w:id="4308" w:author="jonathan pritchard" w:date="2025-01-23T13:42:00Z" w16du:dateUtc="2025-01-23T13:42:00Z"/>
                <w:rFonts w:cs="Arial"/>
                <w:sz w:val="18"/>
                <w:szCs w:val="18"/>
              </w:rPr>
            </w:pPr>
          </w:p>
        </w:tc>
      </w:tr>
      <w:tr w:rsidR="00980629" w:rsidRPr="00340B0D" w14:paraId="345366C7" w14:textId="77777777" w:rsidTr="00541D1A">
        <w:trPr>
          <w:ins w:id="4309"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14CD500" w14:textId="77777777" w:rsidR="00980629" w:rsidRPr="00340B0D" w:rsidRDefault="00980629" w:rsidP="00541D1A">
            <w:pPr>
              <w:rPr>
                <w:ins w:id="4310" w:author="jonathan pritchard" w:date="2025-01-23T13:42:00Z" w16du:dateUtc="2025-01-23T13:42:00Z"/>
                <w:rFonts w:cs="Arial"/>
                <w:sz w:val="18"/>
                <w:szCs w:val="18"/>
              </w:rPr>
            </w:pPr>
            <w:ins w:id="4311" w:author="jonathan pritchard" w:date="2025-01-23T13:42:00Z" w16du:dateUtc="2025-01-23T13:42: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B943FA3" w14:textId="77777777" w:rsidR="00980629" w:rsidRPr="00340B0D" w:rsidRDefault="00980629" w:rsidP="00541D1A">
            <w:pPr>
              <w:rPr>
                <w:ins w:id="4312" w:author="jonathan pritchard" w:date="2025-01-23T13:42:00Z" w16du:dateUtc="2025-01-23T13:42:00Z"/>
                <w:rFonts w:cs="Arial"/>
                <w:sz w:val="18"/>
                <w:szCs w:val="18"/>
              </w:rPr>
            </w:pPr>
          </w:p>
        </w:tc>
        <w:tc>
          <w:tcPr>
            <w:tcW w:w="3871" w:type="dxa"/>
            <w:gridSpan w:val="5"/>
            <w:tcBorders>
              <w:left w:val="single" w:sz="12" w:space="0" w:color="auto"/>
            </w:tcBorders>
          </w:tcPr>
          <w:p w14:paraId="415A1380" w14:textId="77777777" w:rsidR="00980629" w:rsidRPr="00340B0D" w:rsidRDefault="00980629" w:rsidP="00541D1A">
            <w:pPr>
              <w:rPr>
                <w:ins w:id="4313" w:author="jonathan pritchard" w:date="2025-01-23T13:42:00Z" w16du:dateUtc="2025-01-23T13:42:00Z"/>
                <w:rFonts w:cs="Arial"/>
                <w:b/>
                <w:bCs/>
                <w:sz w:val="18"/>
                <w:szCs w:val="18"/>
              </w:rPr>
            </w:pPr>
            <w:ins w:id="4314" w:author="jonathan pritchard" w:date="2025-01-23T13:42:00Z" w16du:dateUtc="2025-01-23T13:42:00Z">
              <w:r w:rsidRPr="00340B0D">
                <w:rPr>
                  <w:rFonts w:cs="Arial"/>
                  <w:sz w:val="18"/>
                  <w:szCs w:val="18"/>
                </w:rPr>
                <w:t>Highlight info</w:t>
              </w:r>
            </w:ins>
          </w:p>
        </w:tc>
        <w:tc>
          <w:tcPr>
            <w:tcW w:w="672" w:type="dxa"/>
            <w:tcBorders>
              <w:right w:val="single" w:sz="12" w:space="0" w:color="auto"/>
            </w:tcBorders>
          </w:tcPr>
          <w:p w14:paraId="37AAF3B0" w14:textId="77777777" w:rsidR="00980629" w:rsidRPr="00340B0D" w:rsidRDefault="00980629" w:rsidP="00541D1A">
            <w:pPr>
              <w:jc w:val="center"/>
              <w:rPr>
                <w:ins w:id="4315" w:author="jonathan pritchard" w:date="2025-01-23T13:42:00Z" w16du:dateUtc="2025-01-23T13:42:00Z"/>
                <w:rFonts w:cs="Arial"/>
                <w:sz w:val="18"/>
                <w:szCs w:val="18"/>
              </w:rPr>
            </w:pPr>
          </w:p>
        </w:tc>
      </w:tr>
      <w:tr w:rsidR="00980629" w:rsidRPr="00340B0D" w14:paraId="696E747B" w14:textId="77777777" w:rsidTr="00541D1A">
        <w:trPr>
          <w:ins w:id="4316"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E9AB0D6" w14:textId="77777777" w:rsidR="00980629" w:rsidRPr="00340B0D" w:rsidRDefault="00980629" w:rsidP="00541D1A">
            <w:pPr>
              <w:rPr>
                <w:ins w:id="4317" w:author="jonathan pritchard" w:date="2025-01-23T13:42:00Z" w16du:dateUtc="2025-01-23T13:42:00Z"/>
                <w:rFonts w:cs="Arial"/>
                <w:sz w:val="18"/>
                <w:szCs w:val="18"/>
              </w:rPr>
            </w:pPr>
            <w:ins w:id="4318" w:author="jonathan pritchard" w:date="2025-01-23T13:42:00Z" w16du:dateUtc="2025-01-23T13:42: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F7F0C10" w14:textId="77777777" w:rsidR="00980629" w:rsidRPr="00340B0D" w:rsidRDefault="00980629" w:rsidP="00541D1A">
            <w:pPr>
              <w:rPr>
                <w:ins w:id="4319" w:author="jonathan pritchard" w:date="2025-01-23T13:42:00Z" w16du:dateUtc="2025-01-23T13:42:00Z"/>
                <w:rFonts w:cs="Arial"/>
                <w:sz w:val="18"/>
                <w:szCs w:val="18"/>
              </w:rPr>
            </w:pPr>
          </w:p>
        </w:tc>
        <w:tc>
          <w:tcPr>
            <w:tcW w:w="3871" w:type="dxa"/>
            <w:gridSpan w:val="5"/>
            <w:tcBorders>
              <w:left w:val="single" w:sz="12" w:space="0" w:color="auto"/>
            </w:tcBorders>
          </w:tcPr>
          <w:p w14:paraId="17FE8148" w14:textId="77777777" w:rsidR="00980629" w:rsidRPr="00340B0D" w:rsidRDefault="00980629" w:rsidP="00541D1A">
            <w:pPr>
              <w:rPr>
                <w:ins w:id="4320" w:author="jonathan pritchard" w:date="2025-01-23T13:42:00Z" w16du:dateUtc="2025-01-23T13:42:00Z"/>
                <w:rFonts w:cs="Arial"/>
                <w:sz w:val="18"/>
                <w:szCs w:val="18"/>
              </w:rPr>
            </w:pPr>
            <w:ins w:id="4321" w:author="jonathan pritchard" w:date="2025-01-23T13:42:00Z" w16du:dateUtc="2025-01-23T13:42:00Z">
              <w:r w:rsidRPr="00340B0D">
                <w:rPr>
                  <w:rFonts w:cs="Arial"/>
                  <w:sz w:val="18"/>
                  <w:szCs w:val="18"/>
                </w:rPr>
                <w:t>Shallow Pattern</w:t>
              </w:r>
            </w:ins>
          </w:p>
        </w:tc>
        <w:tc>
          <w:tcPr>
            <w:tcW w:w="672" w:type="dxa"/>
            <w:tcBorders>
              <w:right w:val="single" w:sz="12" w:space="0" w:color="auto"/>
            </w:tcBorders>
          </w:tcPr>
          <w:p w14:paraId="19B254DD" w14:textId="77777777" w:rsidR="00980629" w:rsidRPr="00340B0D" w:rsidRDefault="00980629" w:rsidP="00541D1A">
            <w:pPr>
              <w:jc w:val="center"/>
              <w:rPr>
                <w:ins w:id="4322" w:author="jonathan pritchard" w:date="2025-01-23T13:42:00Z" w16du:dateUtc="2025-01-23T13:42:00Z"/>
                <w:rFonts w:cs="Arial"/>
                <w:sz w:val="18"/>
                <w:szCs w:val="18"/>
              </w:rPr>
            </w:pPr>
          </w:p>
        </w:tc>
      </w:tr>
      <w:tr w:rsidR="00980629" w:rsidRPr="00340B0D" w14:paraId="40D375EA" w14:textId="77777777" w:rsidTr="00541D1A">
        <w:trPr>
          <w:ins w:id="4323"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D77767D" w14:textId="77777777" w:rsidR="00980629" w:rsidRPr="00340B0D" w:rsidRDefault="00980629" w:rsidP="00541D1A">
            <w:pPr>
              <w:rPr>
                <w:ins w:id="4324" w:author="jonathan pritchard" w:date="2025-01-23T13:42:00Z" w16du:dateUtc="2025-01-23T13:42:00Z"/>
                <w:rFonts w:cs="Arial"/>
                <w:sz w:val="18"/>
                <w:szCs w:val="18"/>
              </w:rPr>
            </w:pPr>
            <w:ins w:id="4325" w:author="jonathan pritchard" w:date="2025-01-23T13:42:00Z" w16du:dateUtc="2025-01-23T13:42: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B097126" w14:textId="77777777" w:rsidR="00980629" w:rsidRPr="00340B0D" w:rsidRDefault="00980629" w:rsidP="00541D1A">
            <w:pPr>
              <w:rPr>
                <w:ins w:id="4326" w:author="jonathan pritchard" w:date="2025-01-23T13:42:00Z" w16du:dateUtc="2025-01-23T13:42:00Z"/>
                <w:rFonts w:cs="Arial"/>
                <w:sz w:val="18"/>
                <w:szCs w:val="18"/>
              </w:rPr>
            </w:pPr>
          </w:p>
        </w:tc>
        <w:tc>
          <w:tcPr>
            <w:tcW w:w="3871" w:type="dxa"/>
            <w:gridSpan w:val="5"/>
            <w:tcBorders>
              <w:left w:val="single" w:sz="12" w:space="0" w:color="auto"/>
            </w:tcBorders>
          </w:tcPr>
          <w:p w14:paraId="3446B38B" w14:textId="77777777" w:rsidR="00980629" w:rsidRPr="00340B0D" w:rsidRDefault="00980629" w:rsidP="00541D1A">
            <w:pPr>
              <w:rPr>
                <w:ins w:id="4327" w:author="jonathan pritchard" w:date="2025-01-23T13:42:00Z" w16du:dateUtc="2025-01-23T13:42:00Z"/>
                <w:rFonts w:cs="Arial"/>
                <w:sz w:val="18"/>
                <w:szCs w:val="18"/>
              </w:rPr>
            </w:pPr>
            <w:ins w:id="4328" w:author="jonathan pritchard" w:date="2025-01-23T13:42:00Z" w16du:dateUtc="2025-01-23T13:42:00Z">
              <w:r w:rsidRPr="00340B0D">
                <w:rPr>
                  <w:rFonts w:cs="Arial"/>
                  <w:sz w:val="18"/>
                  <w:szCs w:val="18"/>
                </w:rPr>
                <w:t>Unknown</w:t>
              </w:r>
            </w:ins>
          </w:p>
        </w:tc>
        <w:tc>
          <w:tcPr>
            <w:tcW w:w="672" w:type="dxa"/>
            <w:tcBorders>
              <w:right w:val="single" w:sz="12" w:space="0" w:color="auto"/>
            </w:tcBorders>
          </w:tcPr>
          <w:p w14:paraId="1762B557" w14:textId="77777777" w:rsidR="00980629" w:rsidRPr="00340B0D" w:rsidRDefault="00980629" w:rsidP="00541D1A">
            <w:pPr>
              <w:jc w:val="center"/>
              <w:rPr>
                <w:ins w:id="4329" w:author="jonathan pritchard" w:date="2025-01-23T13:42:00Z" w16du:dateUtc="2025-01-23T13:42:00Z"/>
                <w:rFonts w:cs="Arial"/>
                <w:sz w:val="18"/>
                <w:szCs w:val="18"/>
              </w:rPr>
            </w:pPr>
          </w:p>
        </w:tc>
      </w:tr>
      <w:tr w:rsidR="00980629" w:rsidRPr="00340B0D" w14:paraId="657A9DA4" w14:textId="77777777" w:rsidTr="00541D1A">
        <w:trPr>
          <w:ins w:id="4330"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B5F6B67" w14:textId="77777777" w:rsidR="00980629" w:rsidRPr="00340B0D" w:rsidRDefault="00980629" w:rsidP="00541D1A">
            <w:pPr>
              <w:rPr>
                <w:ins w:id="4331" w:author="jonathan pritchard" w:date="2025-01-23T13:42:00Z" w16du:dateUtc="2025-01-23T13:42:00Z"/>
                <w:rFonts w:cs="Arial"/>
                <w:sz w:val="18"/>
                <w:szCs w:val="18"/>
              </w:rPr>
            </w:pPr>
            <w:ins w:id="4332" w:author="jonathan pritchard" w:date="2025-01-23T13:42:00Z" w16du:dateUtc="2025-01-23T13:42: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6A7F647" w14:textId="77777777" w:rsidR="00980629" w:rsidRPr="00340B0D" w:rsidRDefault="00980629" w:rsidP="00541D1A">
            <w:pPr>
              <w:rPr>
                <w:ins w:id="4333" w:author="jonathan pritchard" w:date="2025-01-23T13:42:00Z" w16du:dateUtc="2025-01-23T13:42:00Z"/>
                <w:rFonts w:cs="Arial"/>
                <w:sz w:val="18"/>
                <w:szCs w:val="18"/>
              </w:rPr>
            </w:pPr>
          </w:p>
        </w:tc>
        <w:tc>
          <w:tcPr>
            <w:tcW w:w="3871" w:type="dxa"/>
            <w:gridSpan w:val="5"/>
            <w:tcBorders>
              <w:left w:val="single" w:sz="12" w:space="0" w:color="auto"/>
            </w:tcBorders>
          </w:tcPr>
          <w:p w14:paraId="549FF3E8" w14:textId="77777777" w:rsidR="00980629" w:rsidRPr="00340B0D" w:rsidRDefault="00980629" w:rsidP="00541D1A">
            <w:pPr>
              <w:rPr>
                <w:ins w:id="4334" w:author="jonathan pritchard" w:date="2025-01-23T13:42:00Z" w16du:dateUtc="2025-01-23T13:42:00Z"/>
                <w:rFonts w:cs="Arial"/>
                <w:sz w:val="18"/>
                <w:szCs w:val="18"/>
              </w:rPr>
            </w:pPr>
            <w:ins w:id="4335" w:author="jonathan pritchard" w:date="2025-01-23T13:42:00Z" w16du:dateUtc="2025-01-23T13:42:00Z">
              <w:r w:rsidRPr="00340B0D">
                <w:rPr>
                  <w:rFonts w:cs="Arial"/>
                  <w:sz w:val="18"/>
                  <w:szCs w:val="18"/>
                </w:rPr>
                <w:t>Update Review</w:t>
              </w:r>
            </w:ins>
          </w:p>
        </w:tc>
        <w:tc>
          <w:tcPr>
            <w:tcW w:w="672" w:type="dxa"/>
            <w:tcBorders>
              <w:right w:val="single" w:sz="12" w:space="0" w:color="auto"/>
            </w:tcBorders>
          </w:tcPr>
          <w:p w14:paraId="175CFDA0" w14:textId="77777777" w:rsidR="00980629" w:rsidRPr="00340B0D" w:rsidRDefault="00980629" w:rsidP="00541D1A">
            <w:pPr>
              <w:jc w:val="center"/>
              <w:rPr>
                <w:ins w:id="4336" w:author="jonathan pritchard" w:date="2025-01-23T13:42:00Z" w16du:dateUtc="2025-01-23T13:42:00Z"/>
                <w:rFonts w:cs="Arial"/>
                <w:sz w:val="18"/>
                <w:szCs w:val="18"/>
              </w:rPr>
            </w:pPr>
          </w:p>
        </w:tc>
      </w:tr>
      <w:tr w:rsidR="00980629" w:rsidRPr="00340B0D" w14:paraId="62AB0AC7" w14:textId="77777777" w:rsidTr="00541D1A">
        <w:trPr>
          <w:ins w:id="4337"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BFE9776" w14:textId="77777777" w:rsidR="00980629" w:rsidRPr="00340B0D" w:rsidRDefault="00980629" w:rsidP="00541D1A">
            <w:pPr>
              <w:rPr>
                <w:ins w:id="4338" w:author="jonathan pritchard" w:date="2025-01-23T13:42:00Z" w16du:dateUtc="2025-01-23T13:42:00Z"/>
                <w:rFonts w:cs="Arial"/>
                <w:sz w:val="18"/>
                <w:szCs w:val="18"/>
              </w:rPr>
            </w:pPr>
            <w:ins w:id="4339" w:author="jonathan pritchard" w:date="2025-01-23T13:42:00Z" w16du:dateUtc="2025-01-23T13:42: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1055F82" w14:textId="77777777" w:rsidR="00980629" w:rsidRPr="00340B0D" w:rsidRDefault="00980629" w:rsidP="00541D1A">
            <w:pPr>
              <w:rPr>
                <w:ins w:id="4340" w:author="jonathan pritchard" w:date="2025-01-23T13:42:00Z" w16du:dateUtc="2025-01-23T13:42:00Z"/>
                <w:rFonts w:cs="Arial"/>
                <w:sz w:val="18"/>
                <w:szCs w:val="18"/>
              </w:rPr>
            </w:pPr>
          </w:p>
        </w:tc>
        <w:tc>
          <w:tcPr>
            <w:tcW w:w="3871" w:type="dxa"/>
            <w:gridSpan w:val="5"/>
            <w:tcBorders>
              <w:left w:val="single" w:sz="12" w:space="0" w:color="auto"/>
            </w:tcBorders>
          </w:tcPr>
          <w:p w14:paraId="262DEFAB" w14:textId="77777777" w:rsidR="00980629" w:rsidRPr="00340B0D" w:rsidRDefault="00980629" w:rsidP="00541D1A">
            <w:pPr>
              <w:rPr>
                <w:ins w:id="4341" w:author="jonathan pritchard" w:date="2025-01-23T13:42:00Z" w16du:dateUtc="2025-01-23T13:42:00Z"/>
                <w:rFonts w:cs="Arial"/>
                <w:sz w:val="18"/>
                <w:szCs w:val="18"/>
              </w:rPr>
            </w:pPr>
            <w:ins w:id="4342" w:author="jonathan pritchard" w:date="2025-01-23T13:42:00Z" w16du:dateUtc="2025-01-23T13:42:00Z">
              <w:r w:rsidRPr="00340B0D">
                <w:rPr>
                  <w:rFonts w:cs="Arial"/>
                  <w:b/>
                  <w:bCs/>
                  <w:sz w:val="18"/>
                  <w:szCs w:val="18"/>
                </w:rPr>
                <w:t>Text Groups</w:t>
              </w:r>
            </w:ins>
          </w:p>
        </w:tc>
        <w:tc>
          <w:tcPr>
            <w:tcW w:w="672" w:type="dxa"/>
            <w:tcBorders>
              <w:right w:val="single" w:sz="12" w:space="0" w:color="auto"/>
            </w:tcBorders>
          </w:tcPr>
          <w:p w14:paraId="4B504D1C" w14:textId="77777777" w:rsidR="00980629" w:rsidRPr="00340B0D" w:rsidRDefault="00980629" w:rsidP="00541D1A">
            <w:pPr>
              <w:jc w:val="center"/>
              <w:rPr>
                <w:ins w:id="4343" w:author="jonathan pritchard" w:date="2025-01-23T13:42:00Z" w16du:dateUtc="2025-01-23T13:42:00Z"/>
                <w:rFonts w:cs="Arial"/>
                <w:sz w:val="18"/>
                <w:szCs w:val="18"/>
              </w:rPr>
            </w:pPr>
          </w:p>
        </w:tc>
      </w:tr>
      <w:tr w:rsidR="00980629" w:rsidRPr="00340B0D" w14:paraId="3F29EC94" w14:textId="77777777" w:rsidTr="00541D1A">
        <w:trPr>
          <w:ins w:id="4344"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6C96BCD" w14:textId="77777777" w:rsidR="00980629" w:rsidRPr="00340B0D" w:rsidRDefault="00980629" w:rsidP="00541D1A">
            <w:pPr>
              <w:rPr>
                <w:ins w:id="4345" w:author="jonathan pritchard" w:date="2025-01-23T13:42:00Z" w16du:dateUtc="2025-01-23T13:42:00Z"/>
                <w:rFonts w:cs="Arial"/>
                <w:sz w:val="18"/>
                <w:szCs w:val="18"/>
              </w:rPr>
            </w:pPr>
            <w:ins w:id="4346" w:author="jonathan pritchard" w:date="2025-01-23T13:42:00Z" w16du:dateUtc="2025-01-23T13:42: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8398CD0" w14:textId="77777777" w:rsidR="00980629" w:rsidRPr="00340B0D" w:rsidRDefault="00980629" w:rsidP="00541D1A">
            <w:pPr>
              <w:rPr>
                <w:ins w:id="4347" w:author="jonathan pritchard" w:date="2025-01-23T13:42:00Z" w16du:dateUtc="2025-01-23T13:42:00Z"/>
                <w:rFonts w:cs="Arial"/>
                <w:sz w:val="18"/>
                <w:szCs w:val="18"/>
              </w:rPr>
            </w:pPr>
          </w:p>
        </w:tc>
        <w:tc>
          <w:tcPr>
            <w:tcW w:w="3871" w:type="dxa"/>
            <w:gridSpan w:val="5"/>
            <w:tcBorders>
              <w:left w:val="single" w:sz="12" w:space="0" w:color="auto"/>
            </w:tcBorders>
          </w:tcPr>
          <w:p w14:paraId="22DBCC46" w14:textId="77777777" w:rsidR="00980629" w:rsidRPr="00340B0D" w:rsidRDefault="00980629" w:rsidP="00541D1A">
            <w:pPr>
              <w:rPr>
                <w:ins w:id="4348" w:author="jonathan pritchard" w:date="2025-01-23T13:42:00Z" w16du:dateUtc="2025-01-23T13:42:00Z"/>
                <w:rFonts w:cs="Arial"/>
                <w:sz w:val="18"/>
                <w:szCs w:val="18"/>
              </w:rPr>
            </w:pPr>
            <w:ins w:id="4349" w:author="jonathan pritchard" w:date="2025-01-23T13:42:00Z" w16du:dateUtc="2025-01-23T13:42:00Z">
              <w:r w:rsidRPr="00340B0D">
                <w:rPr>
                  <w:rFonts w:cs="Arial"/>
                  <w:sz w:val="18"/>
                  <w:szCs w:val="18"/>
                </w:rPr>
                <w:t>Chart Text</w:t>
              </w:r>
            </w:ins>
          </w:p>
        </w:tc>
        <w:tc>
          <w:tcPr>
            <w:tcW w:w="672" w:type="dxa"/>
            <w:tcBorders>
              <w:right w:val="single" w:sz="12" w:space="0" w:color="auto"/>
            </w:tcBorders>
          </w:tcPr>
          <w:p w14:paraId="6538628F" w14:textId="77777777" w:rsidR="00980629" w:rsidRPr="00340B0D" w:rsidRDefault="00980629" w:rsidP="00541D1A">
            <w:pPr>
              <w:jc w:val="center"/>
              <w:rPr>
                <w:ins w:id="4350" w:author="jonathan pritchard" w:date="2025-01-23T13:42:00Z" w16du:dateUtc="2025-01-23T13:42:00Z"/>
                <w:rFonts w:cs="Arial"/>
                <w:sz w:val="18"/>
                <w:szCs w:val="18"/>
              </w:rPr>
            </w:pPr>
          </w:p>
        </w:tc>
      </w:tr>
      <w:tr w:rsidR="00980629" w:rsidRPr="00340B0D" w14:paraId="13C3F78B" w14:textId="77777777" w:rsidTr="00541D1A">
        <w:trPr>
          <w:ins w:id="4351"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665C16F" w14:textId="77777777" w:rsidR="00980629" w:rsidRPr="00340B0D" w:rsidRDefault="00980629" w:rsidP="00541D1A">
            <w:pPr>
              <w:rPr>
                <w:ins w:id="4352" w:author="jonathan pritchard" w:date="2025-01-23T13:42:00Z" w16du:dateUtc="2025-01-23T13:42:00Z"/>
                <w:rFonts w:cs="Arial"/>
                <w:sz w:val="18"/>
                <w:szCs w:val="18"/>
              </w:rPr>
            </w:pPr>
            <w:ins w:id="4353" w:author="jonathan pritchard" w:date="2025-01-23T13:42:00Z" w16du:dateUtc="2025-01-23T13:42: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8BA86BB" w14:textId="77777777" w:rsidR="00980629" w:rsidRPr="00340B0D" w:rsidRDefault="00980629" w:rsidP="00541D1A">
            <w:pPr>
              <w:rPr>
                <w:ins w:id="4354" w:author="jonathan pritchard" w:date="2025-01-23T13:42:00Z" w16du:dateUtc="2025-01-23T13:42:00Z"/>
                <w:rFonts w:cs="Arial"/>
                <w:sz w:val="18"/>
                <w:szCs w:val="18"/>
              </w:rPr>
            </w:pPr>
          </w:p>
        </w:tc>
        <w:tc>
          <w:tcPr>
            <w:tcW w:w="3871" w:type="dxa"/>
            <w:gridSpan w:val="5"/>
            <w:tcBorders>
              <w:left w:val="single" w:sz="12" w:space="0" w:color="auto"/>
            </w:tcBorders>
          </w:tcPr>
          <w:p w14:paraId="36CF91BF" w14:textId="77777777" w:rsidR="00980629" w:rsidRPr="00340B0D" w:rsidRDefault="00980629" w:rsidP="00541D1A">
            <w:pPr>
              <w:rPr>
                <w:ins w:id="4355" w:author="jonathan pritchard" w:date="2025-01-23T13:42:00Z" w16du:dateUtc="2025-01-23T13:42:00Z"/>
                <w:rFonts w:cs="Arial"/>
                <w:sz w:val="18"/>
                <w:szCs w:val="18"/>
              </w:rPr>
            </w:pPr>
            <w:ins w:id="4356" w:author="jonathan pritchard" w:date="2025-01-23T13:42:00Z" w16du:dateUtc="2025-01-23T13:42:00Z">
              <w:r w:rsidRPr="00340B0D">
                <w:rPr>
                  <w:rFonts w:cs="Arial"/>
                  <w:sz w:val="18"/>
                  <w:szCs w:val="18"/>
                </w:rPr>
                <w:t xml:space="preserve">    Important text</w:t>
              </w:r>
            </w:ins>
          </w:p>
        </w:tc>
        <w:tc>
          <w:tcPr>
            <w:tcW w:w="672" w:type="dxa"/>
            <w:tcBorders>
              <w:right w:val="single" w:sz="12" w:space="0" w:color="auto"/>
            </w:tcBorders>
          </w:tcPr>
          <w:p w14:paraId="54170FBF" w14:textId="77777777" w:rsidR="00980629" w:rsidRPr="00340B0D" w:rsidRDefault="00980629" w:rsidP="00541D1A">
            <w:pPr>
              <w:jc w:val="center"/>
              <w:rPr>
                <w:ins w:id="4357" w:author="jonathan pritchard" w:date="2025-01-23T13:42:00Z" w16du:dateUtc="2025-01-23T13:42:00Z"/>
                <w:rFonts w:cs="Arial"/>
                <w:sz w:val="18"/>
                <w:szCs w:val="18"/>
              </w:rPr>
            </w:pPr>
          </w:p>
        </w:tc>
      </w:tr>
      <w:tr w:rsidR="00980629" w:rsidRPr="00340B0D" w14:paraId="08F89572" w14:textId="77777777" w:rsidTr="00541D1A">
        <w:trPr>
          <w:ins w:id="4358"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FFC4B36" w14:textId="77777777" w:rsidR="00980629" w:rsidRPr="00340B0D" w:rsidRDefault="00980629" w:rsidP="00541D1A">
            <w:pPr>
              <w:rPr>
                <w:ins w:id="4359" w:author="jonathan pritchard" w:date="2025-01-23T13:42:00Z" w16du:dateUtc="2025-01-23T13:42:00Z"/>
                <w:rFonts w:cs="Arial"/>
                <w:sz w:val="18"/>
                <w:szCs w:val="18"/>
              </w:rPr>
            </w:pPr>
            <w:ins w:id="4360" w:author="jonathan pritchard" w:date="2025-01-23T13:42:00Z" w16du:dateUtc="2025-01-23T13:42: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CDE4DE7" w14:textId="77777777" w:rsidR="00980629" w:rsidRPr="00340B0D" w:rsidRDefault="00980629" w:rsidP="00541D1A">
            <w:pPr>
              <w:rPr>
                <w:ins w:id="4361" w:author="jonathan pritchard" w:date="2025-01-23T13:42:00Z" w16du:dateUtc="2025-01-23T13:42:00Z"/>
                <w:rFonts w:cs="Arial"/>
                <w:sz w:val="18"/>
                <w:szCs w:val="18"/>
              </w:rPr>
            </w:pPr>
          </w:p>
        </w:tc>
        <w:tc>
          <w:tcPr>
            <w:tcW w:w="3871" w:type="dxa"/>
            <w:gridSpan w:val="5"/>
            <w:tcBorders>
              <w:left w:val="single" w:sz="12" w:space="0" w:color="auto"/>
            </w:tcBorders>
          </w:tcPr>
          <w:p w14:paraId="275F775A" w14:textId="77777777" w:rsidR="00980629" w:rsidRPr="00340B0D" w:rsidRDefault="00980629" w:rsidP="00541D1A">
            <w:pPr>
              <w:rPr>
                <w:ins w:id="4362" w:author="jonathan pritchard" w:date="2025-01-23T13:42:00Z" w16du:dateUtc="2025-01-23T13:42:00Z"/>
                <w:rFonts w:cs="Arial"/>
                <w:b/>
                <w:bCs/>
                <w:sz w:val="18"/>
                <w:szCs w:val="18"/>
              </w:rPr>
            </w:pPr>
            <w:ins w:id="4363" w:author="jonathan pritchard" w:date="2025-01-23T13:42:00Z" w16du:dateUtc="2025-01-23T13:42:00Z">
              <w:r w:rsidRPr="00340B0D">
                <w:rPr>
                  <w:rFonts w:cs="Arial"/>
                  <w:b/>
                  <w:bCs/>
                  <w:sz w:val="18"/>
                  <w:szCs w:val="18"/>
                </w:rPr>
                <w:t xml:space="preserve">    Other Text</w:t>
              </w:r>
            </w:ins>
          </w:p>
        </w:tc>
        <w:tc>
          <w:tcPr>
            <w:tcW w:w="672" w:type="dxa"/>
            <w:tcBorders>
              <w:right w:val="single" w:sz="12" w:space="0" w:color="auto"/>
            </w:tcBorders>
          </w:tcPr>
          <w:p w14:paraId="147288D8" w14:textId="77777777" w:rsidR="00980629" w:rsidRPr="00340B0D" w:rsidRDefault="00980629" w:rsidP="00541D1A">
            <w:pPr>
              <w:jc w:val="center"/>
              <w:rPr>
                <w:ins w:id="4364" w:author="jonathan pritchard" w:date="2025-01-23T13:42:00Z" w16du:dateUtc="2025-01-23T13:42:00Z"/>
                <w:rFonts w:cs="Arial"/>
                <w:sz w:val="18"/>
                <w:szCs w:val="18"/>
              </w:rPr>
            </w:pPr>
          </w:p>
        </w:tc>
      </w:tr>
      <w:tr w:rsidR="00980629" w:rsidRPr="00340B0D" w14:paraId="44087CB5" w14:textId="77777777" w:rsidTr="00541D1A">
        <w:trPr>
          <w:ins w:id="4365"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389FB20" w14:textId="77777777" w:rsidR="00980629" w:rsidRPr="00340B0D" w:rsidRDefault="00980629" w:rsidP="00541D1A">
            <w:pPr>
              <w:rPr>
                <w:ins w:id="4366" w:author="jonathan pritchard" w:date="2025-01-23T13:42:00Z" w16du:dateUtc="2025-01-23T13:42:00Z"/>
                <w:rFonts w:cs="Arial"/>
                <w:sz w:val="18"/>
                <w:szCs w:val="18"/>
              </w:rPr>
            </w:pPr>
            <w:ins w:id="4367" w:author="jonathan pritchard" w:date="2025-01-23T13:42:00Z" w16du:dateUtc="2025-01-23T13:42: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1F73C3C2" w14:textId="77777777" w:rsidR="00980629" w:rsidRPr="00340B0D" w:rsidRDefault="00980629" w:rsidP="00541D1A">
            <w:pPr>
              <w:rPr>
                <w:ins w:id="4368" w:author="jonathan pritchard" w:date="2025-01-23T13:42:00Z" w16du:dateUtc="2025-01-23T13:42:00Z"/>
                <w:rFonts w:cs="Arial"/>
                <w:sz w:val="18"/>
                <w:szCs w:val="18"/>
              </w:rPr>
            </w:pPr>
          </w:p>
        </w:tc>
        <w:tc>
          <w:tcPr>
            <w:tcW w:w="3871" w:type="dxa"/>
            <w:gridSpan w:val="5"/>
            <w:tcBorders>
              <w:left w:val="single" w:sz="12" w:space="0" w:color="auto"/>
            </w:tcBorders>
          </w:tcPr>
          <w:p w14:paraId="3729A7BE" w14:textId="77777777" w:rsidR="00980629" w:rsidRPr="00340B0D" w:rsidRDefault="00980629" w:rsidP="00541D1A">
            <w:pPr>
              <w:rPr>
                <w:ins w:id="4369" w:author="jonathan pritchard" w:date="2025-01-23T13:42:00Z" w16du:dateUtc="2025-01-23T13:42:00Z"/>
                <w:rFonts w:cs="Arial"/>
                <w:sz w:val="18"/>
                <w:szCs w:val="18"/>
              </w:rPr>
            </w:pPr>
            <w:ins w:id="4370" w:author="jonathan pritchard" w:date="2025-01-23T13:42:00Z" w16du:dateUtc="2025-01-23T13:42:00Z">
              <w:r w:rsidRPr="00340B0D">
                <w:rPr>
                  <w:rFonts w:cs="Arial"/>
                  <w:sz w:val="18"/>
                  <w:szCs w:val="18"/>
                </w:rPr>
                <w:t xml:space="preserve">        Names</w:t>
              </w:r>
            </w:ins>
          </w:p>
        </w:tc>
        <w:tc>
          <w:tcPr>
            <w:tcW w:w="672" w:type="dxa"/>
            <w:tcBorders>
              <w:right w:val="single" w:sz="12" w:space="0" w:color="auto"/>
            </w:tcBorders>
          </w:tcPr>
          <w:p w14:paraId="5414FBB0" w14:textId="77777777" w:rsidR="00980629" w:rsidRPr="00340B0D" w:rsidRDefault="00980629" w:rsidP="00541D1A">
            <w:pPr>
              <w:jc w:val="center"/>
              <w:rPr>
                <w:ins w:id="4371" w:author="jonathan pritchard" w:date="2025-01-23T13:42:00Z" w16du:dateUtc="2025-01-23T13:42:00Z"/>
                <w:rFonts w:cs="Arial"/>
                <w:sz w:val="18"/>
                <w:szCs w:val="18"/>
              </w:rPr>
            </w:pPr>
          </w:p>
        </w:tc>
      </w:tr>
      <w:tr w:rsidR="00980629" w:rsidRPr="00340B0D" w14:paraId="14D9B252" w14:textId="77777777" w:rsidTr="00541D1A">
        <w:trPr>
          <w:ins w:id="4372" w:author="jonathan pritchard" w:date="2025-01-23T13:42:00Z"/>
        </w:trPr>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14A50991" w14:textId="77777777" w:rsidR="00980629" w:rsidRPr="00340B0D" w:rsidRDefault="00980629" w:rsidP="00541D1A">
            <w:pPr>
              <w:jc w:val="center"/>
              <w:rPr>
                <w:ins w:id="4373" w:author="jonathan pritchard" w:date="2025-01-23T13:42:00Z" w16du:dateUtc="2025-01-23T13:42:00Z"/>
                <w:rFonts w:cs="Arial"/>
                <w:b/>
                <w:bCs/>
                <w:sz w:val="18"/>
                <w:szCs w:val="18"/>
              </w:rPr>
            </w:pPr>
            <w:ins w:id="4374" w:author="jonathan pritchard" w:date="2025-01-23T13:42:00Z" w16du:dateUtc="2025-01-23T13:42:00Z">
              <w:r w:rsidRPr="00340B0D">
                <w:rPr>
                  <w:rFonts w:cs="Arial"/>
                  <w:b/>
                  <w:bCs/>
                  <w:sz w:val="18"/>
                  <w:szCs w:val="18"/>
                </w:rPr>
                <w:t>Palette</w:t>
              </w:r>
            </w:ins>
          </w:p>
        </w:tc>
        <w:tc>
          <w:tcPr>
            <w:tcW w:w="3871" w:type="dxa"/>
            <w:gridSpan w:val="5"/>
            <w:tcBorders>
              <w:left w:val="single" w:sz="12" w:space="0" w:color="auto"/>
            </w:tcBorders>
          </w:tcPr>
          <w:p w14:paraId="1A6CC30A" w14:textId="77777777" w:rsidR="00980629" w:rsidRPr="00340B0D" w:rsidRDefault="00980629" w:rsidP="00541D1A">
            <w:pPr>
              <w:rPr>
                <w:ins w:id="4375" w:author="jonathan pritchard" w:date="2025-01-23T13:42:00Z" w16du:dateUtc="2025-01-23T13:42:00Z"/>
                <w:rFonts w:cs="Arial"/>
                <w:b/>
                <w:bCs/>
                <w:sz w:val="18"/>
                <w:szCs w:val="18"/>
              </w:rPr>
            </w:pPr>
            <w:ins w:id="4376" w:author="jonathan pritchard" w:date="2025-01-23T13:42:00Z" w16du:dateUtc="2025-01-23T13:42:00Z">
              <w:r w:rsidRPr="00340B0D">
                <w:rPr>
                  <w:rFonts w:cs="Arial"/>
                  <w:sz w:val="18"/>
                  <w:szCs w:val="18"/>
                </w:rPr>
                <w:t xml:space="preserve">        Light description</w:t>
              </w:r>
            </w:ins>
          </w:p>
        </w:tc>
        <w:tc>
          <w:tcPr>
            <w:tcW w:w="672" w:type="dxa"/>
            <w:tcBorders>
              <w:right w:val="single" w:sz="12" w:space="0" w:color="auto"/>
            </w:tcBorders>
          </w:tcPr>
          <w:p w14:paraId="5983156C" w14:textId="77777777" w:rsidR="00980629" w:rsidRPr="00340B0D" w:rsidRDefault="00980629" w:rsidP="00541D1A">
            <w:pPr>
              <w:jc w:val="center"/>
              <w:rPr>
                <w:ins w:id="4377" w:author="jonathan pritchard" w:date="2025-01-23T13:42:00Z" w16du:dateUtc="2025-01-23T13:42:00Z"/>
                <w:rFonts w:cs="Arial"/>
                <w:sz w:val="18"/>
                <w:szCs w:val="18"/>
              </w:rPr>
            </w:pPr>
          </w:p>
        </w:tc>
      </w:tr>
      <w:tr w:rsidR="00980629" w:rsidRPr="00340B0D" w14:paraId="267537AC" w14:textId="77777777" w:rsidTr="00541D1A">
        <w:trPr>
          <w:ins w:id="4378" w:author="jonathan pritchard" w:date="2025-01-23T13:42:00Z"/>
        </w:trPr>
        <w:customXmlInsRangeStart w:id="4379" w:author="jonathan pritchard" w:date="2025-01-23T13:42:00Z"/>
        <w:sdt>
          <w:sdtPr>
            <w:rPr>
              <w:rFonts w:cs="Arial"/>
              <w:sz w:val="18"/>
              <w:szCs w:val="18"/>
            </w:rPr>
            <w:alias w:val="Palette"/>
            <w:tag w:val="Palette"/>
            <w:id w:val="889470202"/>
            <w:placeholder>
              <w:docPart w:val="8FDDD729F23F409A8D060B94C0D6437B"/>
            </w:placeholder>
            <w:comboBox>
              <w:listItem w:displayText="Day" w:value="Day"/>
              <w:listItem w:displayText="Dusk" w:value="Dusk"/>
              <w:listItem w:displayText="Night" w:value="Night"/>
            </w:comboBox>
          </w:sdtPr>
          <w:sdtContent>
            <w:customXmlInsRangeEnd w:id="4379"/>
            <w:tc>
              <w:tcPr>
                <w:tcW w:w="4656" w:type="dxa"/>
                <w:gridSpan w:val="5"/>
                <w:tcBorders>
                  <w:left w:val="single" w:sz="12" w:space="0" w:color="auto"/>
                  <w:bottom w:val="single" w:sz="12" w:space="0" w:color="auto"/>
                  <w:right w:val="single" w:sz="12" w:space="0" w:color="auto"/>
                </w:tcBorders>
              </w:tcPr>
              <w:p w14:paraId="7E9A9E58" w14:textId="77777777" w:rsidR="00980629" w:rsidRPr="00340B0D" w:rsidRDefault="00980629" w:rsidP="00541D1A">
                <w:pPr>
                  <w:rPr>
                    <w:ins w:id="4380" w:author="jonathan pritchard" w:date="2025-01-23T13:42:00Z" w16du:dateUtc="2025-01-23T13:42:00Z"/>
                    <w:rFonts w:cs="Arial"/>
                    <w:sz w:val="18"/>
                    <w:szCs w:val="18"/>
                  </w:rPr>
                </w:pPr>
                <w:ins w:id="4381" w:author="jonathan pritchard" w:date="2025-01-23T13:42:00Z" w16du:dateUtc="2025-01-23T13:42:00Z">
                  <w:r w:rsidRPr="00340B0D">
                    <w:rPr>
                      <w:rFonts w:cs="Arial"/>
                      <w:sz w:val="18"/>
                      <w:szCs w:val="18"/>
                    </w:rPr>
                    <w:t>Day</w:t>
                  </w:r>
                </w:ins>
              </w:p>
            </w:tc>
            <w:customXmlInsRangeStart w:id="4382" w:author="jonathan pritchard" w:date="2025-01-23T13:42:00Z"/>
          </w:sdtContent>
        </w:sdt>
        <w:customXmlInsRangeEnd w:id="4382"/>
        <w:tc>
          <w:tcPr>
            <w:tcW w:w="3871" w:type="dxa"/>
            <w:gridSpan w:val="5"/>
            <w:tcBorders>
              <w:left w:val="single" w:sz="12" w:space="0" w:color="auto"/>
            </w:tcBorders>
          </w:tcPr>
          <w:p w14:paraId="0CB99CC5" w14:textId="77777777" w:rsidR="00980629" w:rsidRPr="00340B0D" w:rsidRDefault="00980629" w:rsidP="00541D1A">
            <w:pPr>
              <w:rPr>
                <w:ins w:id="4383" w:author="jonathan pritchard" w:date="2025-01-23T13:42:00Z" w16du:dateUtc="2025-01-23T13:42:00Z"/>
                <w:rFonts w:cs="Arial"/>
                <w:b/>
                <w:bCs/>
                <w:sz w:val="18"/>
                <w:szCs w:val="18"/>
              </w:rPr>
            </w:pPr>
            <w:ins w:id="4384" w:author="jonathan pritchard" w:date="2025-01-23T13:42:00Z" w16du:dateUtc="2025-01-23T13:42:00Z">
              <w:r w:rsidRPr="00340B0D">
                <w:rPr>
                  <w:rFonts w:cs="Arial"/>
                  <w:sz w:val="18"/>
                  <w:szCs w:val="18"/>
                </w:rPr>
                <w:t xml:space="preserve">        All other chart text</w:t>
              </w:r>
            </w:ins>
          </w:p>
        </w:tc>
        <w:tc>
          <w:tcPr>
            <w:tcW w:w="672" w:type="dxa"/>
            <w:tcBorders>
              <w:right w:val="single" w:sz="12" w:space="0" w:color="auto"/>
            </w:tcBorders>
          </w:tcPr>
          <w:p w14:paraId="47BFDC5A" w14:textId="77777777" w:rsidR="00980629" w:rsidRPr="00340B0D" w:rsidRDefault="00980629" w:rsidP="00541D1A">
            <w:pPr>
              <w:jc w:val="center"/>
              <w:rPr>
                <w:ins w:id="4385" w:author="jonathan pritchard" w:date="2025-01-23T13:42:00Z" w16du:dateUtc="2025-01-23T13:42:00Z"/>
                <w:rFonts w:cs="Arial"/>
                <w:sz w:val="18"/>
                <w:szCs w:val="18"/>
              </w:rPr>
            </w:pPr>
          </w:p>
        </w:tc>
      </w:tr>
      <w:tr w:rsidR="00980629" w:rsidRPr="00340B0D" w14:paraId="605AC31D" w14:textId="77777777" w:rsidTr="00541D1A">
        <w:trPr>
          <w:ins w:id="4386" w:author="jonathan pritchard" w:date="2025-01-23T13:42:00Z"/>
        </w:trPr>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79E58631" w14:textId="77777777" w:rsidR="00980629" w:rsidRPr="00340B0D" w:rsidRDefault="00980629" w:rsidP="00541D1A">
            <w:pPr>
              <w:jc w:val="center"/>
              <w:rPr>
                <w:ins w:id="4387" w:author="jonathan pritchard" w:date="2025-01-23T13:42:00Z" w16du:dateUtc="2025-01-23T13:42:00Z"/>
                <w:rFonts w:cs="Arial"/>
                <w:b/>
                <w:bCs/>
                <w:sz w:val="18"/>
                <w:szCs w:val="18"/>
              </w:rPr>
            </w:pPr>
          </w:p>
        </w:tc>
        <w:tc>
          <w:tcPr>
            <w:tcW w:w="3871" w:type="dxa"/>
            <w:gridSpan w:val="5"/>
            <w:tcBorders>
              <w:left w:val="single" w:sz="12" w:space="0" w:color="auto"/>
            </w:tcBorders>
          </w:tcPr>
          <w:p w14:paraId="7559F54B" w14:textId="77777777" w:rsidR="00980629" w:rsidRPr="00340B0D" w:rsidRDefault="00980629" w:rsidP="00541D1A">
            <w:pPr>
              <w:rPr>
                <w:ins w:id="4388" w:author="jonathan pritchard" w:date="2025-01-23T13:42:00Z" w16du:dateUtc="2025-01-23T13:42:00Z"/>
                <w:rFonts w:cs="Arial"/>
                <w:sz w:val="18"/>
                <w:szCs w:val="18"/>
              </w:rPr>
            </w:pPr>
          </w:p>
        </w:tc>
        <w:tc>
          <w:tcPr>
            <w:tcW w:w="672" w:type="dxa"/>
            <w:tcBorders>
              <w:right w:val="single" w:sz="12" w:space="0" w:color="auto"/>
            </w:tcBorders>
            <w:vAlign w:val="center"/>
          </w:tcPr>
          <w:p w14:paraId="172422E1" w14:textId="77777777" w:rsidR="00980629" w:rsidRPr="00340B0D" w:rsidRDefault="00980629" w:rsidP="00541D1A">
            <w:pPr>
              <w:jc w:val="center"/>
              <w:rPr>
                <w:ins w:id="4389" w:author="jonathan pritchard" w:date="2025-01-23T13:42:00Z" w16du:dateUtc="2025-01-23T13:42:00Z"/>
                <w:rFonts w:cs="Arial"/>
                <w:sz w:val="18"/>
                <w:szCs w:val="18"/>
              </w:rPr>
            </w:pPr>
          </w:p>
        </w:tc>
      </w:tr>
      <w:tr w:rsidR="00980629" w:rsidRPr="00340B0D" w14:paraId="0090E346" w14:textId="77777777" w:rsidTr="00541D1A">
        <w:trPr>
          <w:ins w:id="4390" w:author="jonathan pritchard" w:date="2025-01-23T13:42:00Z"/>
        </w:trPr>
        <w:tc>
          <w:tcPr>
            <w:tcW w:w="4656" w:type="dxa"/>
            <w:gridSpan w:val="5"/>
            <w:tcBorders>
              <w:left w:val="single" w:sz="12" w:space="0" w:color="auto"/>
              <w:bottom w:val="single" w:sz="12" w:space="0" w:color="auto"/>
              <w:right w:val="single" w:sz="12" w:space="0" w:color="auto"/>
            </w:tcBorders>
            <w:shd w:val="clear" w:color="auto" w:fill="FFFFFF" w:themeFill="background1"/>
          </w:tcPr>
          <w:p w14:paraId="14FC2447" w14:textId="77777777" w:rsidR="00980629" w:rsidRPr="00340B0D" w:rsidRDefault="00980629" w:rsidP="00541D1A">
            <w:pPr>
              <w:rPr>
                <w:ins w:id="4391" w:author="jonathan pritchard" w:date="2025-01-23T13:42:00Z" w16du:dateUtc="2025-01-23T13:42:00Z"/>
                <w:rFonts w:cs="Arial"/>
                <w:sz w:val="18"/>
                <w:szCs w:val="18"/>
              </w:rPr>
            </w:pPr>
          </w:p>
        </w:tc>
        <w:tc>
          <w:tcPr>
            <w:tcW w:w="3871" w:type="dxa"/>
            <w:gridSpan w:val="5"/>
            <w:tcBorders>
              <w:left w:val="single" w:sz="12" w:space="0" w:color="auto"/>
              <w:bottom w:val="single" w:sz="12" w:space="0" w:color="auto"/>
            </w:tcBorders>
          </w:tcPr>
          <w:p w14:paraId="28086B1F" w14:textId="77777777" w:rsidR="00980629" w:rsidRPr="00340B0D" w:rsidRDefault="00980629" w:rsidP="00541D1A">
            <w:pPr>
              <w:jc w:val="center"/>
              <w:rPr>
                <w:ins w:id="4392" w:author="jonathan pritchard" w:date="2025-01-23T13:42:00Z" w16du:dateUtc="2025-01-23T13:42:00Z"/>
                <w:rFonts w:cs="Arial"/>
                <w:sz w:val="18"/>
                <w:szCs w:val="18"/>
              </w:rPr>
            </w:pPr>
          </w:p>
        </w:tc>
        <w:tc>
          <w:tcPr>
            <w:tcW w:w="672" w:type="dxa"/>
            <w:tcBorders>
              <w:bottom w:val="single" w:sz="12" w:space="0" w:color="auto"/>
              <w:right w:val="single" w:sz="12" w:space="0" w:color="auto"/>
            </w:tcBorders>
            <w:vAlign w:val="center"/>
          </w:tcPr>
          <w:p w14:paraId="660247FF" w14:textId="77777777" w:rsidR="00980629" w:rsidRPr="00340B0D" w:rsidRDefault="00980629" w:rsidP="00541D1A">
            <w:pPr>
              <w:jc w:val="center"/>
              <w:rPr>
                <w:ins w:id="4393" w:author="jonathan pritchard" w:date="2025-01-23T13:42:00Z" w16du:dateUtc="2025-01-23T13:42:00Z"/>
                <w:rFonts w:cs="Arial"/>
                <w:sz w:val="18"/>
                <w:szCs w:val="18"/>
              </w:rPr>
            </w:pPr>
          </w:p>
        </w:tc>
      </w:tr>
      <w:tr w:rsidR="00980629" w:rsidRPr="00340B0D" w14:paraId="79077588" w14:textId="77777777" w:rsidTr="00541D1A">
        <w:trPr>
          <w:ins w:id="4394" w:author="jonathan pritchard" w:date="2025-01-23T13:42:00Z"/>
        </w:trPr>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516B9B8B" w14:textId="77777777" w:rsidR="00980629" w:rsidRPr="00340B0D" w:rsidRDefault="00980629" w:rsidP="00541D1A">
            <w:pPr>
              <w:jc w:val="center"/>
              <w:rPr>
                <w:ins w:id="4395" w:author="jonathan pritchard" w:date="2025-01-23T13:42:00Z" w16du:dateUtc="2025-01-23T13:42:00Z"/>
                <w:rFonts w:cs="Arial"/>
                <w:b/>
                <w:bCs/>
                <w:sz w:val="18"/>
                <w:szCs w:val="18"/>
              </w:rPr>
            </w:pPr>
            <w:ins w:id="4396" w:author="jonathan pritchard" w:date="2025-01-23T13:42:00Z" w16du:dateUtc="2025-01-23T13:42: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83AF64B" w14:textId="77777777" w:rsidR="00980629" w:rsidRPr="00340B0D" w:rsidRDefault="00980629" w:rsidP="00541D1A">
            <w:pPr>
              <w:jc w:val="center"/>
              <w:rPr>
                <w:ins w:id="4397" w:author="jonathan pritchard" w:date="2025-01-23T13:42:00Z" w16du:dateUtc="2025-01-23T13:42:00Z"/>
                <w:rFonts w:cs="Arial"/>
                <w:sz w:val="18"/>
                <w:szCs w:val="18"/>
              </w:rPr>
            </w:pPr>
            <w:ins w:id="4398" w:author="jonathan pritchard" w:date="2025-01-23T13:42:00Z" w16du:dateUtc="2025-01-23T13:42:00Z">
              <w:r w:rsidRPr="00340B0D">
                <w:rPr>
                  <w:rFonts w:cs="Arial"/>
                  <w:b/>
                  <w:bCs/>
                  <w:sz w:val="18"/>
                  <w:szCs w:val="18"/>
                </w:rPr>
                <w:t>Display</w:t>
              </w:r>
            </w:ins>
          </w:p>
        </w:tc>
      </w:tr>
      <w:tr w:rsidR="00980629" w:rsidRPr="00340B0D" w14:paraId="409913D0" w14:textId="77777777" w:rsidTr="00541D1A">
        <w:trPr>
          <w:trHeight w:val="287"/>
          <w:ins w:id="4399" w:author="jonathan pritchard" w:date="2025-01-23T13:42:00Z"/>
        </w:trPr>
        <w:tc>
          <w:tcPr>
            <w:tcW w:w="1789" w:type="dxa"/>
            <w:tcBorders>
              <w:left w:val="single" w:sz="12" w:space="0" w:color="auto"/>
              <w:bottom w:val="single" w:sz="4" w:space="0" w:color="auto"/>
            </w:tcBorders>
          </w:tcPr>
          <w:p w14:paraId="2E34DDE4" w14:textId="77777777" w:rsidR="00980629" w:rsidRPr="00340B0D" w:rsidRDefault="00980629" w:rsidP="00541D1A">
            <w:pPr>
              <w:rPr>
                <w:ins w:id="4400" w:author="jonathan pritchard" w:date="2025-01-23T13:42:00Z" w16du:dateUtc="2025-01-23T13:42:00Z"/>
                <w:rFonts w:cs="Arial"/>
                <w:sz w:val="18"/>
                <w:szCs w:val="18"/>
              </w:rPr>
            </w:pPr>
            <w:ins w:id="4401" w:author="jonathan pritchard" w:date="2025-01-23T13:42:00Z" w16du:dateUtc="2025-01-23T13:42:00Z">
              <w:r w:rsidRPr="00340B0D">
                <w:rPr>
                  <w:rFonts w:cs="Arial"/>
                  <w:sz w:val="18"/>
                  <w:szCs w:val="18"/>
                </w:rPr>
                <w:t>Start Date</w:t>
              </w:r>
            </w:ins>
          </w:p>
        </w:tc>
        <w:tc>
          <w:tcPr>
            <w:tcW w:w="2867" w:type="dxa"/>
            <w:gridSpan w:val="4"/>
            <w:tcBorders>
              <w:bottom w:val="single" w:sz="4" w:space="0" w:color="auto"/>
              <w:right w:val="single" w:sz="12" w:space="0" w:color="auto"/>
            </w:tcBorders>
          </w:tcPr>
          <w:p w14:paraId="3D31347E" w14:textId="77777777" w:rsidR="00980629" w:rsidRPr="00340B0D" w:rsidRDefault="00980629" w:rsidP="00541D1A">
            <w:pPr>
              <w:rPr>
                <w:ins w:id="4402" w:author="jonathan pritchard" w:date="2025-01-23T13:42:00Z" w16du:dateUtc="2025-01-23T13:42: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23B79640" w14:textId="77777777" w:rsidR="00980629" w:rsidRPr="00340B0D" w:rsidRDefault="00980629" w:rsidP="00541D1A">
            <w:pPr>
              <w:rPr>
                <w:ins w:id="4403" w:author="jonathan pritchard" w:date="2025-01-23T13:42:00Z" w16du:dateUtc="2025-01-23T13:42:00Z"/>
                <w:rFonts w:cs="Arial"/>
                <w:sz w:val="18"/>
                <w:szCs w:val="18"/>
              </w:rPr>
            </w:pPr>
            <w:ins w:id="4404" w:author="jonathan pritchard" w:date="2025-01-23T13:42:00Z" w16du:dateUtc="2025-01-23T13:42: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550BCBDF" w14:textId="77777777" w:rsidR="00980629" w:rsidRPr="00C87169" w:rsidRDefault="00980629" w:rsidP="00541D1A">
            <w:pPr>
              <w:rPr>
                <w:ins w:id="4405" w:author="jonathan pritchard" w:date="2025-01-23T13:42:00Z" w16du:dateUtc="2025-01-23T13:42:00Z"/>
                <w:rFonts w:cs="Arial"/>
              </w:rPr>
            </w:pPr>
          </w:p>
        </w:tc>
      </w:tr>
      <w:tr w:rsidR="00980629" w:rsidRPr="00340B0D" w14:paraId="3F1A48E6" w14:textId="77777777" w:rsidTr="00541D1A">
        <w:trPr>
          <w:ins w:id="4406" w:author="jonathan pritchard" w:date="2025-01-23T13:42:00Z"/>
        </w:trPr>
        <w:tc>
          <w:tcPr>
            <w:tcW w:w="1789" w:type="dxa"/>
            <w:tcBorders>
              <w:left w:val="single" w:sz="12" w:space="0" w:color="auto"/>
              <w:bottom w:val="single" w:sz="4" w:space="0" w:color="auto"/>
            </w:tcBorders>
          </w:tcPr>
          <w:p w14:paraId="4B99D852" w14:textId="77777777" w:rsidR="00980629" w:rsidRPr="00340B0D" w:rsidRDefault="00980629" w:rsidP="00541D1A">
            <w:pPr>
              <w:rPr>
                <w:ins w:id="4407" w:author="jonathan pritchard" w:date="2025-01-23T13:42:00Z" w16du:dateUtc="2025-01-23T13:42:00Z"/>
                <w:rFonts w:cs="Arial"/>
                <w:sz w:val="18"/>
                <w:szCs w:val="18"/>
              </w:rPr>
            </w:pPr>
            <w:ins w:id="4408" w:author="jonathan pritchard" w:date="2025-01-23T13:42:00Z" w16du:dateUtc="2025-01-23T13:42: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680C9FBF" w14:textId="77777777" w:rsidR="00980629" w:rsidRPr="00340B0D" w:rsidRDefault="00980629" w:rsidP="00541D1A">
            <w:pPr>
              <w:rPr>
                <w:ins w:id="4409" w:author="jonathan pritchard" w:date="2025-01-23T13:42:00Z" w16du:dateUtc="2025-01-23T13:42: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7595A0C" w14:textId="77777777" w:rsidR="00980629" w:rsidRPr="00340B0D" w:rsidRDefault="00980629" w:rsidP="00541D1A">
            <w:pPr>
              <w:rPr>
                <w:ins w:id="4410" w:author="jonathan pritchard" w:date="2025-01-23T13:42:00Z" w16du:dateUtc="2025-01-23T13:42:00Z"/>
                <w:rFonts w:cs="Arial"/>
                <w:sz w:val="18"/>
                <w:szCs w:val="18"/>
              </w:rPr>
            </w:pPr>
            <w:ins w:id="4411" w:author="jonathan pritchard" w:date="2025-01-23T13:42:00Z" w16du:dateUtc="2025-01-23T13:42: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49E05B45" w14:textId="77777777" w:rsidR="00980629" w:rsidRPr="00340B0D" w:rsidRDefault="00980629" w:rsidP="00541D1A">
            <w:pPr>
              <w:rPr>
                <w:ins w:id="4412" w:author="jonathan pritchard" w:date="2025-01-23T13:42:00Z" w16du:dateUtc="2025-01-23T13:42:00Z"/>
                <w:rFonts w:cs="Arial"/>
                <w:sz w:val="18"/>
                <w:szCs w:val="18"/>
              </w:rPr>
            </w:pPr>
            <w:ins w:id="4413" w:author="jonathan pritchard" w:date="2025-01-23T13:42:00Z" w16du:dateUtc="2025-01-23T13:42:00Z">
              <w:r w:rsidRPr="00340B0D">
                <w:rPr>
                  <w:rFonts w:cs="Arial"/>
                  <w:sz w:val="18"/>
                  <w:szCs w:val="18"/>
                </w:rPr>
                <w:t>1:</w:t>
              </w:r>
              <w:r>
                <w:rPr>
                  <w:rFonts w:cs="Arial"/>
                  <w:sz w:val="18"/>
                  <w:szCs w:val="18"/>
                </w:rPr>
                <w:t>60000</w:t>
              </w:r>
            </w:ins>
          </w:p>
        </w:tc>
      </w:tr>
      <w:tr w:rsidR="00980629" w:rsidRPr="00340B0D" w14:paraId="00E0A742" w14:textId="77777777" w:rsidTr="00541D1A">
        <w:trPr>
          <w:ins w:id="4414" w:author="jonathan pritchard" w:date="2025-01-23T13:42:00Z"/>
        </w:trPr>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6E6B696E" w14:textId="77777777" w:rsidR="00980629" w:rsidRPr="00340B0D" w:rsidRDefault="00980629" w:rsidP="00541D1A">
            <w:pPr>
              <w:jc w:val="center"/>
              <w:rPr>
                <w:ins w:id="4415" w:author="jonathan pritchard" w:date="2025-01-23T13:42:00Z" w16du:dateUtc="2025-01-23T13:42: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29B8A4E9" w14:textId="77777777" w:rsidR="00980629" w:rsidRPr="00340B0D" w:rsidRDefault="00980629" w:rsidP="00541D1A">
            <w:pPr>
              <w:rPr>
                <w:ins w:id="4416" w:author="jonathan pritchard" w:date="2025-01-23T13:42:00Z" w16du:dateUtc="2025-01-23T13:42:00Z"/>
                <w:rFonts w:cs="Arial"/>
                <w:sz w:val="18"/>
                <w:szCs w:val="18"/>
              </w:rPr>
            </w:pPr>
            <w:ins w:id="4417" w:author="jonathan pritchard" w:date="2025-01-23T13:42:00Z" w16du:dateUtc="2025-01-23T13:42: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2B9B538A" w14:textId="77777777" w:rsidR="00980629" w:rsidRPr="00340B0D" w:rsidRDefault="00980629" w:rsidP="00541D1A">
            <w:pPr>
              <w:rPr>
                <w:ins w:id="4418" w:author="jonathan pritchard" w:date="2025-01-23T13:42:00Z" w16du:dateUtc="2025-01-23T13:42:00Z"/>
                <w:rFonts w:cs="Arial"/>
                <w:sz w:val="18"/>
                <w:szCs w:val="18"/>
              </w:rPr>
            </w:pPr>
          </w:p>
        </w:tc>
      </w:tr>
      <w:tr w:rsidR="00980629" w:rsidRPr="00340B0D" w14:paraId="71DE28A3" w14:textId="77777777" w:rsidTr="00541D1A">
        <w:trPr>
          <w:ins w:id="4419" w:author="jonathan pritchard" w:date="2025-01-23T13:42:00Z"/>
        </w:trPr>
        <w:tc>
          <w:tcPr>
            <w:tcW w:w="9199" w:type="dxa"/>
            <w:gridSpan w:val="11"/>
            <w:tcBorders>
              <w:top w:val="single" w:sz="4" w:space="0" w:color="auto"/>
              <w:left w:val="single" w:sz="12" w:space="0" w:color="auto"/>
              <w:bottom w:val="single" w:sz="4" w:space="0" w:color="auto"/>
              <w:right w:val="single" w:sz="12" w:space="0" w:color="auto"/>
            </w:tcBorders>
          </w:tcPr>
          <w:p w14:paraId="457D4573" w14:textId="77777777" w:rsidR="00980629" w:rsidRPr="00340B0D" w:rsidRDefault="00980629" w:rsidP="00541D1A">
            <w:pPr>
              <w:rPr>
                <w:ins w:id="4420" w:author="jonathan pritchard" w:date="2025-01-23T13:42:00Z" w16du:dateUtc="2025-01-23T13:42:00Z"/>
                <w:rFonts w:cs="Arial"/>
                <w:sz w:val="18"/>
                <w:szCs w:val="18"/>
              </w:rPr>
            </w:pPr>
          </w:p>
        </w:tc>
      </w:tr>
      <w:tr w:rsidR="00980629" w:rsidRPr="00340B0D" w14:paraId="48CA7C57" w14:textId="77777777" w:rsidTr="00541D1A">
        <w:trPr>
          <w:ins w:id="4421" w:author="jonathan pritchard" w:date="2025-01-23T13:42: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2C9F50A" w14:textId="77777777" w:rsidR="00980629" w:rsidRPr="00340B0D" w:rsidRDefault="00980629" w:rsidP="00541D1A">
            <w:pPr>
              <w:jc w:val="center"/>
              <w:rPr>
                <w:ins w:id="4422" w:author="jonathan pritchard" w:date="2025-01-23T13:42:00Z" w16du:dateUtc="2025-01-23T13:42:00Z"/>
                <w:rFonts w:cs="Arial"/>
                <w:b/>
                <w:bCs/>
                <w:sz w:val="18"/>
                <w:szCs w:val="18"/>
              </w:rPr>
            </w:pPr>
            <w:ins w:id="4423" w:author="jonathan pritchard" w:date="2025-01-23T13:42:00Z" w16du:dateUtc="2025-01-23T13:42:00Z">
              <w:r w:rsidRPr="00340B0D">
                <w:rPr>
                  <w:rFonts w:cs="Arial"/>
                  <w:b/>
                  <w:bCs/>
                  <w:sz w:val="18"/>
                  <w:szCs w:val="18"/>
                </w:rPr>
                <w:t>Viewing Group</w:t>
              </w:r>
              <w:r>
                <w:rPr>
                  <w:rFonts w:cs="Arial"/>
                  <w:b/>
                  <w:bCs/>
                  <w:sz w:val="18"/>
                  <w:szCs w:val="18"/>
                </w:rPr>
                <w:t>s (Default = On)</w:t>
              </w:r>
            </w:ins>
          </w:p>
        </w:tc>
      </w:tr>
      <w:tr w:rsidR="00980629" w:rsidRPr="00340B0D" w14:paraId="578E8D81" w14:textId="77777777" w:rsidTr="00541D1A">
        <w:trPr>
          <w:ins w:id="4424" w:author="jonathan pritchard" w:date="2025-01-23T13:42:00Z"/>
        </w:trPr>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B10EB40" w14:textId="77777777" w:rsidR="00980629" w:rsidRPr="00340B0D" w:rsidRDefault="00980629" w:rsidP="00541D1A">
            <w:pPr>
              <w:jc w:val="center"/>
              <w:rPr>
                <w:ins w:id="4425" w:author="jonathan pritchard" w:date="2025-01-23T13:42:00Z" w16du:dateUtc="2025-01-23T13:42:00Z"/>
                <w:rFonts w:cs="Arial"/>
                <w:b/>
                <w:bCs/>
                <w:sz w:val="18"/>
                <w:szCs w:val="18"/>
              </w:rPr>
            </w:pPr>
            <w:ins w:id="4426" w:author="jonathan pritchard" w:date="2025-01-23T13:42:00Z" w16du:dateUtc="2025-01-23T13:42:00Z">
              <w:r w:rsidRPr="00340B0D">
                <w:rPr>
                  <w:rFonts w:cs="Arial"/>
                  <w:b/>
                  <w:bCs/>
                  <w:sz w:val="18"/>
                  <w:szCs w:val="18"/>
                </w:rPr>
                <w:t>Standard Display</w:t>
              </w:r>
            </w:ins>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31DC153" w14:textId="77777777" w:rsidR="00980629" w:rsidRPr="00340B0D" w:rsidRDefault="00980629" w:rsidP="00541D1A">
            <w:pPr>
              <w:jc w:val="center"/>
              <w:rPr>
                <w:ins w:id="4427" w:author="jonathan pritchard" w:date="2025-01-23T13:42:00Z" w16du:dateUtc="2025-01-23T13:42:00Z"/>
                <w:rFonts w:cs="Arial"/>
                <w:b/>
                <w:bCs/>
                <w:sz w:val="18"/>
                <w:szCs w:val="18"/>
              </w:rPr>
            </w:pPr>
            <w:ins w:id="4428" w:author="jonathan pritchard" w:date="2025-01-23T13:42:00Z" w16du:dateUtc="2025-01-23T13:42:00Z">
              <w:r w:rsidRPr="00340B0D">
                <w:rPr>
                  <w:rFonts w:cs="Arial"/>
                  <w:b/>
                  <w:bCs/>
                  <w:sz w:val="18"/>
                  <w:szCs w:val="18"/>
                </w:rPr>
                <w:t>Other</w:t>
              </w:r>
            </w:ins>
          </w:p>
        </w:tc>
      </w:tr>
      <w:tr w:rsidR="00980629" w:rsidRPr="00340B0D" w14:paraId="626DE34D" w14:textId="77777777" w:rsidTr="00541D1A">
        <w:trPr>
          <w:ins w:id="4429"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12D76D8D" w14:textId="77777777" w:rsidR="00980629" w:rsidRPr="00340B0D" w:rsidRDefault="00980629" w:rsidP="00541D1A">
            <w:pPr>
              <w:rPr>
                <w:ins w:id="4430" w:author="jonathan pritchard" w:date="2025-01-23T13:42:00Z" w16du:dateUtc="2025-01-23T13:42:00Z"/>
                <w:rFonts w:cs="Arial"/>
                <w:sz w:val="18"/>
                <w:szCs w:val="18"/>
              </w:rPr>
            </w:pPr>
            <w:ins w:id="4431" w:author="jonathan pritchard" w:date="2025-01-23T13:42:00Z" w16du:dateUtc="2025-01-23T13:42: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6D926BF9" w14:textId="77777777" w:rsidR="00980629" w:rsidRPr="00340B0D" w:rsidRDefault="00980629" w:rsidP="00541D1A">
            <w:pPr>
              <w:jc w:val="center"/>
              <w:rPr>
                <w:ins w:id="4432"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254520AD" w14:textId="77777777" w:rsidR="00980629" w:rsidRPr="00340B0D" w:rsidRDefault="00980629" w:rsidP="00541D1A">
            <w:pPr>
              <w:pStyle w:val="Default"/>
              <w:rPr>
                <w:ins w:id="4433" w:author="jonathan pritchard" w:date="2025-01-23T13:42:00Z" w16du:dateUtc="2025-01-23T13:42:00Z"/>
                <w:sz w:val="18"/>
                <w:szCs w:val="18"/>
              </w:rPr>
            </w:pPr>
            <w:ins w:id="4434" w:author="jonathan pritchard" w:date="2025-01-23T13:42:00Z" w16du:dateUtc="2025-01-23T13:42: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68035201" w14:textId="77777777" w:rsidR="00980629" w:rsidRPr="00340B0D" w:rsidRDefault="00980629" w:rsidP="00541D1A">
            <w:pPr>
              <w:rPr>
                <w:ins w:id="4435" w:author="jonathan pritchard" w:date="2025-01-23T13:42:00Z" w16du:dateUtc="2025-01-23T13:42:00Z"/>
                <w:rFonts w:cs="Arial"/>
                <w:sz w:val="18"/>
                <w:szCs w:val="18"/>
              </w:rPr>
            </w:pPr>
          </w:p>
        </w:tc>
      </w:tr>
      <w:tr w:rsidR="00980629" w:rsidRPr="00340B0D" w14:paraId="7EA7E4F3" w14:textId="77777777" w:rsidTr="00541D1A">
        <w:trPr>
          <w:ins w:id="4436"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2CB5F33D" w14:textId="77777777" w:rsidR="00980629" w:rsidRPr="00340B0D" w:rsidRDefault="00980629" w:rsidP="00541D1A">
            <w:pPr>
              <w:pStyle w:val="Default"/>
              <w:rPr>
                <w:ins w:id="4437" w:author="jonathan pritchard" w:date="2025-01-23T13:42:00Z" w16du:dateUtc="2025-01-23T13:42:00Z"/>
                <w:sz w:val="18"/>
                <w:szCs w:val="18"/>
              </w:rPr>
            </w:pPr>
            <w:ins w:id="4438" w:author="jonathan pritchard" w:date="2025-01-23T13:42:00Z" w16du:dateUtc="2025-01-23T13:42: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5B414513" w14:textId="77777777" w:rsidR="00980629" w:rsidRPr="00340B0D" w:rsidRDefault="00980629" w:rsidP="00541D1A">
            <w:pPr>
              <w:jc w:val="center"/>
              <w:rPr>
                <w:ins w:id="4439"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7203C28A" w14:textId="77777777" w:rsidR="00980629" w:rsidRPr="00340B0D" w:rsidRDefault="00980629" w:rsidP="00541D1A">
            <w:pPr>
              <w:pStyle w:val="Default"/>
              <w:rPr>
                <w:ins w:id="4440" w:author="jonathan pritchard" w:date="2025-01-23T13:42:00Z" w16du:dateUtc="2025-01-23T13:42:00Z"/>
                <w:sz w:val="18"/>
                <w:szCs w:val="18"/>
              </w:rPr>
            </w:pPr>
            <w:ins w:id="4441" w:author="jonathan pritchard" w:date="2025-01-23T13:42:00Z" w16du:dateUtc="2025-01-23T13:42: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154B23C4" w14:textId="77777777" w:rsidR="00980629" w:rsidRPr="00340B0D" w:rsidRDefault="00980629" w:rsidP="00541D1A">
            <w:pPr>
              <w:rPr>
                <w:ins w:id="4442" w:author="jonathan pritchard" w:date="2025-01-23T13:42:00Z" w16du:dateUtc="2025-01-23T13:42:00Z"/>
                <w:rFonts w:cs="Arial"/>
                <w:sz w:val="18"/>
                <w:szCs w:val="18"/>
              </w:rPr>
            </w:pPr>
          </w:p>
        </w:tc>
      </w:tr>
      <w:tr w:rsidR="00980629" w:rsidRPr="00340B0D" w14:paraId="11113585" w14:textId="77777777" w:rsidTr="00541D1A">
        <w:trPr>
          <w:ins w:id="4443"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0A073AD0" w14:textId="77777777" w:rsidR="00980629" w:rsidRPr="00340B0D" w:rsidRDefault="00980629" w:rsidP="00541D1A">
            <w:pPr>
              <w:pStyle w:val="Default"/>
              <w:ind w:left="720"/>
              <w:rPr>
                <w:ins w:id="4444" w:author="jonathan pritchard" w:date="2025-01-23T13:42:00Z" w16du:dateUtc="2025-01-23T13:42:00Z"/>
                <w:sz w:val="18"/>
                <w:szCs w:val="18"/>
              </w:rPr>
            </w:pPr>
            <w:ins w:id="4445" w:author="jonathan pritchard" w:date="2025-01-23T13:42:00Z" w16du:dateUtc="2025-01-23T13:42: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5267ECD7" w14:textId="77777777" w:rsidR="00980629" w:rsidRPr="00340B0D" w:rsidRDefault="00980629" w:rsidP="00541D1A">
            <w:pPr>
              <w:jc w:val="center"/>
              <w:rPr>
                <w:ins w:id="4446"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77F5E58B" w14:textId="77777777" w:rsidR="00980629" w:rsidRPr="00340B0D" w:rsidRDefault="00980629" w:rsidP="00541D1A">
            <w:pPr>
              <w:pStyle w:val="Default"/>
              <w:rPr>
                <w:ins w:id="4447" w:author="jonathan pritchard" w:date="2025-01-23T13:42:00Z" w16du:dateUtc="2025-01-23T13:42:00Z"/>
                <w:sz w:val="18"/>
                <w:szCs w:val="18"/>
              </w:rPr>
            </w:pPr>
            <w:ins w:id="4448" w:author="jonathan pritchard" w:date="2025-01-23T13:42:00Z" w16du:dateUtc="2025-01-23T13:42: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2F7405D9" w14:textId="77777777" w:rsidR="00980629" w:rsidRPr="00340B0D" w:rsidRDefault="00980629" w:rsidP="00541D1A">
            <w:pPr>
              <w:rPr>
                <w:ins w:id="4449" w:author="jonathan pritchard" w:date="2025-01-23T13:42:00Z" w16du:dateUtc="2025-01-23T13:42:00Z"/>
                <w:rFonts w:cs="Arial"/>
                <w:sz w:val="18"/>
                <w:szCs w:val="18"/>
              </w:rPr>
            </w:pPr>
          </w:p>
        </w:tc>
      </w:tr>
      <w:tr w:rsidR="00980629" w:rsidRPr="00340B0D" w14:paraId="6B5D89C1" w14:textId="77777777" w:rsidTr="00541D1A">
        <w:trPr>
          <w:ins w:id="4450"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5C3EE111" w14:textId="77777777" w:rsidR="00980629" w:rsidRPr="00340B0D" w:rsidRDefault="00980629" w:rsidP="00541D1A">
            <w:pPr>
              <w:pStyle w:val="Default"/>
              <w:ind w:left="720"/>
              <w:rPr>
                <w:ins w:id="4451" w:author="jonathan pritchard" w:date="2025-01-23T13:42:00Z" w16du:dateUtc="2025-01-23T13:42:00Z"/>
                <w:sz w:val="18"/>
                <w:szCs w:val="18"/>
              </w:rPr>
            </w:pPr>
            <w:ins w:id="4452" w:author="jonathan pritchard" w:date="2025-01-23T13:42:00Z" w16du:dateUtc="2025-01-23T13:42: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734D3A64" w14:textId="77777777" w:rsidR="00980629" w:rsidRPr="00340B0D" w:rsidRDefault="00980629" w:rsidP="00541D1A">
            <w:pPr>
              <w:jc w:val="center"/>
              <w:rPr>
                <w:ins w:id="4453"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74C5F9C6" w14:textId="77777777" w:rsidR="00980629" w:rsidRPr="00340B0D" w:rsidRDefault="00980629" w:rsidP="00541D1A">
            <w:pPr>
              <w:pStyle w:val="Default"/>
              <w:rPr>
                <w:ins w:id="4454" w:author="jonathan pritchard" w:date="2025-01-23T13:42:00Z" w16du:dateUtc="2025-01-23T13:42:00Z"/>
                <w:sz w:val="18"/>
                <w:szCs w:val="18"/>
              </w:rPr>
            </w:pPr>
            <w:ins w:id="4455" w:author="jonathan pritchard" w:date="2025-01-23T13:42:00Z" w16du:dateUtc="2025-01-23T13:42: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6A0C0D0D" w14:textId="77777777" w:rsidR="00980629" w:rsidRPr="00340B0D" w:rsidRDefault="00980629" w:rsidP="00541D1A">
            <w:pPr>
              <w:rPr>
                <w:ins w:id="4456" w:author="jonathan pritchard" w:date="2025-01-23T13:42:00Z" w16du:dateUtc="2025-01-23T13:42:00Z"/>
                <w:rFonts w:cs="Arial"/>
                <w:sz w:val="18"/>
                <w:szCs w:val="18"/>
              </w:rPr>
            </w:pPr>
          </w:p>
        </w:tc>
      </w:tr>
      <w:tr w:rsidR="00980629" w:rsidRPr="00340B0D" w14:paraId="14240861" w14:textId="77777777" w:rsidTr="00541D1A">
        <w:trPr>
          <w:ins w:id="4457"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7E7AAFBD" w14:textId="77777777" w:rsidR="00980629" w:rsidRPr="00340B0D" w:rsidRDefault="00980629" w:rsidP="00541D1A">
            <w:pPr>
              <w:pStyle w:val="Default"/>
              <w:rPr>
                <w:ins w:id="4458" w:author="jonathan pritchard" w:date="2025-01-23T13:42:00Z" w16du:dateUtc="2025-01-23T13:42:00Z"/>
                <w:sz w:val="18"/>
                <w:szCs w:val="18"/>
              </w:rPr>
            </w:pPr>
            <w:ins w:id="4459" w:author="jonathan pritchard" w:date="2025-01-23T13:42:00Z" w16du:dateUtc="2025-01-23T13:42: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43B4E4F7" w14:textId="77777777" w:rsidR="00980629" w:rsidRPr="00340B0D" w:rsidRDefault="00980629" w:rsidP="00541D1A">
            <w:pPr>
              <w:jc w:val="center"/>
              <w:rPr>
                <w:ins w:id="4460"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0DC0A296" w14:textId="77777777" w:rsidR="00980629" w:rsidRPr="00340B0D" w:rsidRDefault="00980629" w:rsidP="00541D1A">
            <w:pPr>
              <w:pStyle w:val="Default"/>
              <w:rPr>
                <w:ins w:id="4461" w:author="jonathan pritchard" w:date="2025-01-23T13:42:00Z" w16du:dateUtc="2025-01-23T13:42:00Z"/>
                <w:sz w:val="18"/>
                <w:szCs w:val="18"/>
              </w:rPr>
            </w:pPr>
            <w:ins w:id="4462" w:author="jonathan pritchard" w:date="2025-01-23T13:42:00Z" w16du:dateUtc="2025-01-23T13:42: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322A1994" w14:textId="77777777" w:rsidR="00980629" w:rsidRPr="00340B0D" w:rsidRDefault="00980629" w:rsidP="00541D1A">
            <w:pPr>
              <w:rPr>
                <w:ins w:id="4463" w:author="jonathan pritchard" w:date="2025-01-23T13:42:00Z" w16du:dateUtc="2025-01-23T13:42:00Z"/>
                <w:rFonts w:cs="Arial"/>
                <w:sz w:val="18"/>
                <w:szCs w:val="18"/>
              </w:rPr>
            </w:pPr>
          </w:p>
        </w:tc>
      </w:tr>
      <w:tr w:rsidR="00980629" w:rsidRPr="00340B0D" w14:paraId="784BB3C2" w14:textId="77777777" w:rsidTr="00541D1A">
        <w:trPr>
          <w:ins w:id="4464"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45621AE6" w14:textId="77777777" w:rsidR="00980629" w:rsidRPr="00340B0D" w:rsidRDefault="00980629" w:rsidP="00541D1A">
            <w:pPr>
              <w:pStyle w:val="Default"/>
              <w:rPr>
                <w:ins w:id="4465" w:author="jonathan pritchard" w:date="2025-01-23T13:42:00Z" w16du:dateUtc="2025-01-23T13:42:00Z"/>
                <w:sz w:val="18"/>
                <w:szCs w:val="18"/>
              </w:rPr>
            </w:pPr>
            <w:ins w:id="4466" w:author="jonathan pritchard" w:date="2025-01-23T13:42:00Z" w16du:dateUtc="2025-01-23T13:42: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5FAEC318" w14:textId="77777777" w:rsidR="00980629" w:rsidRPr="00340B0D" w:rsidRDefault="00980629" w:rsidP="00541D1A">
            <w:pPr>
              <w:jc w:val="center"/>
              <w:rPr>
                <w:ins w:id="4467"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4E7F4BE1" w14:textId="77777777" w:rsidR="00980629" w:rsidRPr="00340B0D" w:rsidRDefault="00980629" w:rsidP="00541D1A">
            <w:pPr>
              <w:pStyle w:val="Default"/>
              <w:rPr>
                <w:ins w:id="4468" w:author="jonathan pritchard" w:date="2025-01-23T13:42:00Z" w16du:dateUtc="2025-01-23T13:42:00Z"/>
                <w:sz w:val="18"/>
                <w:szCs w:val="18"/>
              </w:rPr>
            </w:pPr>
            <w:ins w:id="4469" w:author="jonathan pritchard" w:date="2025-01-23T13:42:00Z" w16du:dateUtc="2025-01-23T13:42: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048EE09E" w14:textId="77777777" w:rsidR="00980629" w:rsidRPr="00340B0D" w:rsidRDefault="00980629" w:rsidP="00541D1A">
            <w:pPr>
              <w:rPr>
                <w:ins w:id="4470" w:author="jonathan pritchard" w:date="2025-01-23T13:42:00Z" w16du:dateUtc="2025-01-23T13:42:00Z"/>
                <w:rFonts w:cs="Arial"/>
                <w:sz w:val="18"/>
                <w:szCs w:val="18"/>
              </w:rPr>
            </w:pPr>
          </w:p>
        </w:tc>
      </w:tr>
      <w:tr w:rsidR="00980629" w:rsidRPr="00340B0D" w14:paraId="5AC697F4" w14:textId="77777777" w:rsidTr="00541D1A">
        <w:trPr>
          <w:ins w:id="4471"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0B3C19AF" w14:textId="77777777" w:rsidR="00980629" w:rsidRPr="00340B0D" w:rsidRDefault="00980629" w:rsidP="00541D1A">
            <w:pPr>
              <w:pStyle w:val="Default"/>
              <w:rPr>
                <w:ins w:id="4472" w:author="jonathan pritchard" w:date="2025-01-23T13:42:00Z" w16du:dateUtc="2025-01-23T13:42:00Z"/>
                <w:sz w:val="18"/>
                <w:szCs w:val="18"/>
              </w:rPr>
            </w:pPr>
            <w:ins w:id="4473" w:author="jonathan pritchard" w:date="2025-01-23T13:42:00Z" w16du:dateUtc="2025-01-23T13:42: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1BB1F9F6" w14:textId="77777777" w:rsidR="00980629" w:rsidRPr="00340B0D" w:rsidRDefault="00980629" w:rsidP="00541D1A">
            <w:pPr>
              <w:jc w:val="center"/>
              <w:rPr>
                <w:ins w:id="4474"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15CF0C5D" w14:textId="77777777" w:rsidR="00980629" w:rsidRPr="00340B0D" w:rsidRDefault="00980629" w:rsidP="00541D1A">
            <w:pPr>
              <w:pStyle w:val="Default"/>
              <w:rPr>
                <w:ins w:id="4475" w:author="jonathan pritchard" w:date="2025-01-23T13:42:00Z" w16du:dateUtc="2025-01-23T13:42:00Z"/>
                <w:sz w:val="18"/>
                <w:szCs w:val="18"/>
              </w:rPr>
            </w:pPr>
            <w:ins w:id="4476" w:author="jonathan pritchard" w:date="2025-01-23T13:42:00Z" w16du:dateUtc="2025-01-23T13:42: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431A15E4" w14:textId="77777777" w:rsidR="00980629" w:rsidRPr="00340B0D" w:rsidRDefault="00980629" w:rsidP="00541D1A">
            <w:pPr>
              <w:rPr>
                <w:ins w:id="4477" w:author="jonathan pritchard" w:date="2025-01-23T13:42:00Z" w16du:dateUtc="2025-01-23T13:42:00Z"/>
                <w:rFonts w:cs="Arial"/>
                <w:sz w:val="18"/>
                <w:szCs w:val="18"/>
              </w:rPr>
            </w:pPr>
          </w:p>
        </w:tc>
      </w:tr>
      <w:tr w:rsidR="00980629" w:rsidRPr="00340B0D" w14:paraId="0D0D1471" w14:textId="77777777" w:rsidTr="00541D1A">
        <w:trPr>
          <w:ins w:id="4478"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0FC05A76" w14:textId="77777777" w:rsidR="00980629" w:rsidRPr="00340B0D" w:rsidRDefault="00980629" w:rsidP="00541D1A">
            <w:pPr>
              <w:pStyle w:val="Default"/>
              <w:rPr>
                <w:ins w:id="4479" w:author="jonathan pritchard" w:date="2025-01-23T13:42:00Z" w16du:dateUtc="2025-01-23T13:42:00Z"/>
                <w:sz w:val="18"/>
                <w:szCs w:val="18"/>
              </w:rPr>
            </w:pPr>
            <w:ins w:id="4480" w:author="jonathan pritchard" w:date="2025-01-23T13:42:00Z" w16du:dateUtc="2025-01-23T13:42: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615B2D24" w14:textId="77777777" w:rsidR="00980629" w:rsidRPr="00340B0D" w:rsidRDefault="00980629" w:rsidP="00541D1A">
            <w:pPr>
              <w:jc w:val="center"/>
              <w:rPr>
                <w:ins w:id="4481"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01DFBAD6" w14:textId="77777777" w:rsidR="00980629" w:rsidRPr="00340B0D" w:rsidRDefault="00980629" w:rsidP="00541D1A">
            <w:pPr>
              <w:pStyle w:val="Default"/>
              <w:rPr>
                <w:ins w:id="4482" w:author="jonathan pritchard" w:date="2025-01-23T13:42:00Z" w16du:dateUtc="2025-01-23T13:42:00Z"/>
                <w:sz w:val="18"/>
                <w:szCs w:val="18"/>
              </w:rPr>
            </w:pPr>
            <w:ins w:id="4483" w:author="jonathan pritchard" w:date="2025-01-23T13:42:00Z" w16du:dateUtc="2025-01-23T13:42: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7F0F67C6" w14:textId="77777777" w:rsidR="00980629" w:rsidRPr="00340B0D" w:rsidRDefault="00980629" w:rsidP="00541D1A">
            <w:pPr>
              <w:rPr>
                <w:ins w:id="4484" w:author="jonathan pritchard" w:date="2025-01-23T13:42:00Z" w16du:dateUtc="2025-01-23T13:42:00Z"/>
                <w:rFonts w:cs="Arial"/>
                <w:sz w:val="18"/>
                <w:szCs w:val="18"/>
              </w:rPr>
            </w:pPr>
          </w:p>
        </w:tc>
      </w:tr>
      <w:tr w:rsidR="00980629" w:rsidRPr="00340B0D" w14:paraId="2F143522" w14:textId="77777777" w:rsidTr="00541D1A">
        <w:trPr>
          <w:ins w:id="4485"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49D5E0AF" w14:textId="77777777" w:rsidR="00980629" w:rsidRPr="00340B0D" w:rsidRDefault="00980629" w:rsidP="00541D1A">
            <w:pPr>
              <w:pStyle w:val="Default"/>
              <w:rPr>
                <w:ins w:id="4486" w:author="jonathan pritchard" w:date="2025-01-23T13:42:00Z" w16du:dateUtc="2025-01-23T13:42:00Z"/>
                <w:sz w:val="18"/>
                <w:szCs w:val="18"/>
              </w:rPr>
            </w:pPr>
            <w:ins w:id="4487" w:author="jonathan pritchard" w:date="2025-01-23T13:42:00Z" w16du:dateUtc="2025-01-23T13:42: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2D1964CE" w14:textId="77777777" w:rsidR="00980629" w:rsidRPr="00340B0D" w:rsidRDefault="00980629" w:rsidP="00541D1A">
            <w:pPr>
              <w:jc w:val="center"/>
              <w:rPr>
                <w:ins w:id="4488"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423CF466" w14:textId="77777777" w:rsidR="00980629" w:rsidRPr="00340B0D" w:rsidRDefault="00980629" w:rsidP="00541D1A">
            <w:pPr>
              <w:rPr>
                <w:ins w:id="4489" w:author="jonathan pritchard" w:date="2025-01-23T13:42:00Z" w16du:dateUtc="2025-01-23T13:42:00Z"/>
                <w:rFonts w:cs="Arial"/>
                <w:sz w:val="18"/>
                <w:szCs w:val="18"/>
              </w:rPr>
            </w:pPr>
          </w:p>
        </w:tc>
        <w:tc>
          <w:tcPr>
            <w:tcW w:w="672" w:type="dxa"/>
            <w:tcBorders>
              <w:top w:val="single" w:sz="4" w:space="0" w:color="auto"/>
              <w:bottom w:val="single" w:sz="4" w:space="0" w:color="auto"/>
              <w:right w:val="single" w:sz="12" w:space="0" w:color="auto"/>
            </w:tcBorders>
            <w:vAlign w:val="center"/>
          </w:tcPr>
          <w:p w14:paraId="3778C46C" w14:textId="77777777" w:rsidR="00980629" w:rsidRPr="00340B0D" w:rsidRDefault="00980629" w:rsidP="00541D1A">
            <w:pPr>
              <w:rPr>
                <w:ins w:id="4490" w:author="jonathan pritchard" w:date="2025-01-23T13:42:00Z" w16du:dateUtc="2025-01-23T13:42:00Z"/>
                <w:rFonts w:cs="Arial"/>
                <w:sz w:val="18"/>
                <w:szCs w:val="18"/>
              </w:rPr>
            </w:pPr>
          </w:p>
        </w:tc>
      </w:tr>
      <w:tr w:rsidR="00980629" w:rsidRPr="00340B0D" w14:paraId="2B84BF97" w14:textId="77777777" w:rsidTr="00541D1A">
        <w:trPr>
          <w:ins w:id="4491"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35472149" w14:textId="77777777" w:rsidR="00980629" w:rsidRPr="00340B0D" w:rsidRDefault="00980629" w:rsidP="00541D1A">
            <w:pPr>
              <w:pStyle w:val="Default"/>
              <w:rPr>
                <w:ins w:id="4492" w:author="jonathan pritchard" w:date="2025-01-23T13:42:00Z" w16du:dateUtc="2025-01-23T13:42:00Z"/>
                <w:sz w:val="18"/>
                <w:szCs w:val="18"/>
              </w:rPr>
            </w:pPr>
            <w:ins w:id="4493" w:author="jonathan pritchard" w:date="2025-01-23T13:42:00Z" w16du:dateUtc="2025-01-23T13:42: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04D4AF63" w14:textId="77777777" w:rsidR="00980629" w:rsidRPr="00340B0D" w:rsidRDefault="00980629" w:rsidP="00541D1A">
            <w:pPr>
              <w:jc w:val="center"/>
              <w:rPr>
                <w:ins w:id="4494"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6E590F7A" w14:textId="77777777" w:rsidR="00980629" w:rsidRPr="00340B0D" w:rsidRDefault="00980629" w:rsidP="00541D1A">
            <w:pPr>
              <w:rPr>
                <w:ins w:id="4495" w:author="jonathan pritchard" w:date="2025-01-23T13:42:00Z" w16du:dateUtc="2025-01-23T13:42:00Z"/>
                <w:rFonts w:cs="Arial"/>
                <w:sz w:val="18"/>
                <w:szCs w:val="18"/>
              </w:rPr>
            </w:pPr>
          </w:p>
        </w:tc>
        <w:tc>
          <w:tcPr>
            <w:tcW w:w="672" w:type="dxa"/>
            <w:tcBorders>
              <w:top w:val="single" w:sz="4" w:space="0" w:color="auto"/>
              <w:bottom w:val="single" w:sz="4" w:space="0" w:color="auto"/>
              <w:right w:val="single" w:sz="12" w:space="0" w:color="auto"/>
            </w:tcBorders>
            <w:vAlign w:val="center"/>
          </w:tcPr>
          <w:p w14:paraId="69B3A318" w14:textId="77777777" w:rsidR="00980629" w:rsidRPr="00340B0D" w:rsidRDefault="00980629" w:rsidP="00541D1A">
            <w:pPr>
              <w:rPr>
                <w:ins w:id="4496" w:author="jonathan pritchard" w:date="2025-01-23T13:42:00Z" w16du:dateUtc="2025-01-23T13:42:00Z"/>
                <w:rFonts w:cs="Arial"/>
                <w:sz w:val="18"/>
                <w:szCs w:val="18"/>
              </w:rPr>
            </w:pPr>
          </w:p>
        </w:tc>
      </w:tr>
      <w:tr w:rsidR="00980629" w:rsidRPr="00340B0D" w14:paraId="4754C8E3" w14:textId="77777777" w:rsidTr="00541D1A">
        <w:trPr>
          <w:ins w:id="4497"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1EB6BE9A" w14:textId="77777777" w:rsidR="00980629" w:rsidRPr="00340B0D" w:rsidRDefault="00980629" w:rsidP="00541D1A">
            <w:pPr>
              <w:pStyle w:val="Default"/>
              <w:rPr>
                <w:ins w:id="4498" w:author="jonathan pritchard" w:date="2025-01-23T13:42:00Z" w16du:dateUtc="2025-01-23T13:42:00Z"/>
                <w:sz w:val="18"/>
                <w:szCs w:val="18"/>
              </w:rPr>
            </w:pPr>
            <w:ins w:id="4499" w:author="jonathan pritchard" w:date="2025-01-23T13:42:00Z" w16du:dateUtc="2025-01-23T13:42: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63BADD01" w14:textId="77777777" w:rsidR="00980629" w:rsidRPr="00340B0D" w:rsidRDefault="00980629" w:rsidP="00541D1A">
            <w:pPr>
              <w:jc w:val="center"/>
              <w:rPr>
                <w:ins w:id="4500"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12BD5F02" w14:textId="77777777" w:rsidR="00980629" w:rsidRPr="00340B0D" w:rsidRDefault="00980629" w:rsidP="00541D1A">
            <w:pPr>
              <w:rPr>
                <w:ins w:id="4501" w:author="jonathan pritchard" w:date="2025-01-23T13:42:00Z" w16du:dateUtc="2025-01-23T13:42:00Z"/>
                <w:rFonts w:cs="Arial"/>
                <w:sz w:val="18"/>
                <w:szCs w:val="18"/>
              </w:rPr>
            </w:pPr>
          </w:p>
        </w:tc>
        <w:tc>
          <w:tcPr>
            <w:tcW w:w="672" w:type="dxa"/>
            <w:tcBorders>
              <w:top w:val="single" w:sz="4" w:space="0" w:color="auto"/>
              <w:bottom w:val="single" w:sz="4" w:space="0" w:color="auto"/>
              <w:right w:val="single" w:sz="12" w:space="0" w:color="auto"/>
            </w:tcBorders>
            <w:vAlign w:val="center"/>
          </w:tcPr>
          <w:p w14:paraId="05F29BEF" w14:textId="77777777" w:rsidR="00980629" w:rsidRPr="00340B0D" w:rsidRDefault="00980629" w:rsidP="00541D1A">
            <w:pPr>
              <w:rPr>
                <w:ins w:id="4502" w:author="jonathan pritchard" w:date="2025-01-23T13:42:00Z" w16du:dateUtc="2025-01-23T13:42:00Z"/>
                <w:rFonts w:cs="Arial"/>
                <w:sz w:val="18"/>
                <w:szCs w:val="18"/>
              </w:rPr>
            </w:pPr>
          </w:p>
        </w:tc>
      </w:tr>
      <w:tr w:rsidR="00980629" w:rsidRPr="00340B0D" w14:paraId="0DDFCB4C" w14:textId="77777777" w:rsidTr="00541D1A">
        <w:trPr>
          <w:ins w:id="4503"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1AAB74A0" w14:textId="77777777" w:rsidR="00980629" w:rsidRPr="00340B0D" w:rsidRDefault="00980629" w:rsidP="00541D1A">
            <w:pPr>
              <w:pStyle w:val="Default"/>
              <w:ind w:left="720"/>
              <w:rPr>
                <w:ins w:id="4504" w:author="jonathan pritchard" w:date="2025-01-23T13:42:00Z" w16du:dateUtc="2025-01-23T13:42:00Z"/>
                <w:sz w:val="18"/>
                <w:szCs w:val="18"/>
              </w:rPr>
            </w:pPr>
            <w:ins w:id="4505" w:author="jonathan pritchard" w:date="2025-01-23T13:42:00Z" w16du:dateUtc="2025-01-23T13:42: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3EA5CE87" w14:textId="77777777" w:rsidR="00980629" w:rsidRPr="00340B0D" w:rsidRDefault="00980629" w:rsidP="00541D1A">
            <w:pPr>
              <w:jc w:val="center"/>
              <w:rPr>
                <w:ins w:id="4506"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79F0F7EB" w14:textId="77777777" w:rsidR="00980629" w:rsidRPr="00340B0D" w:rsidRDefault="00980629" w:rsidP="00541D1A">
            <w:pPr>
              <w:rPr>
                <w:ins w:id="4507" w:author="jonathan pritchard" w:date="2025-01-23T13:42:00Z" w16du:dateUtc="2025-01-23T13:42:00Z"/>
                <w:rFonts w:cs="Arial"/>
                <w:sz w:val="18"/>
                <w:szCs w:val="18"/>
              </w:rPr>
            </w:pPr>
          </w:p>
        </w:tc>
        <w:tc>
          <w:tcPr>
            <w:tcW w:w="672" w:type="dxa"/>
            <w:tcBorders>
              <w:top w:val="single" w:sz="4" w:space="0" w:color="auto"/>
              <w:bottom w:val="single" w:sz="4" w:space="0" w:color="auto"/>
              <w:right w:val="single" w:sz="12" w:space="0" w:color="auto"/>
            </w:tcBorders>
            <w:vAlign w:val="center"/>
          </w:tcPr>
          <w:p w14:paraId="2C63DB46" w14:textId="77777777" w:rsidR="00980629" w:rsidRPr="00340B0D" w:rsidRDefault="00980629" w:rsidP="00541D1A">
            <w:pPr>
              <w:rPr>
                <w:ins w:id="4508" w:author="jonathan pritchard" w:date="2025-01-23T13:42:00Z" w16du:dateUtc="2025-01-23T13:42:00Z"/>
                <w:rFonts w:cs="Arial"/>
                <w:sz w:val="18"/>
                <w:szCs w:val="18"/>
              </w:rPr>
            </w:pPr>
          </w:p>
        </w:tc>
      </w:tr>
      <w:tr w:rsidR="00980629" w:rsidRPr="00340B0D" w14:paraId="5AD6B8A3" w14:textId="77777777" w:rsidTr="00541D1A">
        <w:trPr>
          <w:ins w:id="4509" w:author="jonathan pritchard" w:date="2025-01-23T13:42:00Z"/>
        </w:trPr>
        <w:tc>
          <w:tcPr>
            <w:tcW w:w="4375" w:type="dxa"/>
            <w:gridSpan w:val="4"/>
            <w:tcBorders>
              <w:top w:val="single" w:sz="4" w:space="0" w:color="auto"/>
              <w:left w:val="single" w:sz="12" w:space="0" w:color="auto"/>
              <w:bottom w:val="single" w:sz="12" w:space="0" w:color="auto"/>
              <w:right w:val="single" w:sz="4" w:space="0" w:color="auto"/>
            </w:tcBorders>
          </w:tcPr>
          <w:p w14:paraId="5D86E54B" w14:textId="77777777" w:rsidR="00980629" w:rsidRPr="00340B0D" w:rsidRDefault="00980629" w:rsidP="00541D1A">
            <w:pPr>
              <w:pStyle w:val="Default"/>
              <w:ind w:left="720"/>
              <w:rPr>
                <w:ins w:id="4510" w:author="jonathan pritchard" w:date="2025-01-23T13:42:00Z" w16du:dateUtc="2025-01-23T13:42:00Z"/>
                <w:sz w:val="18"/>
                <w:szCs w:val="18"/>
              </w:rPr>
            </w:pPr>
            <w:ins w:id="4511" w:author="jonathan pritchard" w:date="2025-01-23T13:42:00Z" w16du:dateUtc="2025-01-23T13:42: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1B17616A" w14:textId="77777777" w:rsidR="00980629" w:rsidRPr="00340B0D" w:rsidRDefault="00980629" w:rsidP="00541D1A">
            <w:pPr>
              <w:jc w:val="center"/>
              <w:rPr>
                <w:ins w:id="4512"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12" w:space="0" w:color="auto"/>
            </w:tcBorders>
          </w:tcPr>
          <w:p w14:paraId="6B00D9F3" w14:textId="77777777" w:rsidR="00980629" w:rsidRPr="00340B0D" w:rsidRDefault="00980629" w:rsidP="00541D1A">
            <w:pPr>
              <w:rPr>
                <w:ins w:id="4513" w:author="jonathan pritchard" w:date="2025-01-23T13:42:00Z" w16du:dateUtc="2025-01-23T13:42:00Z"/>
                <w:rFonts w:cs="Arial"/>
                <w:sz w:val="18"/>
                <w:szCs w:val="18"/>
              </w:rPr>
            </w:pPr>
          </w:p>
        </w:tc>
        <w:tc>
          <w:tcPr>
            <w:tcW w:w="672" w:type="dxa"/>
            <w:tcBorders>
              <w:top w:val="single" w:sz="4" w:space="0" w:color="auto"/>
              <w:bottom w:val="single" w:sz="12" w:space="0" w:color="auto"/>
              <w:right w:val="single" w:sz="12" w:space="0" w:color="auto"/>
            </w:tcBorders>
            <w:vAlign w:val="center"/>
          </w:tcPr>
          <w:p w14:paraId="1AB63332" w14:textId="77777777" w:rsidR="00980629" w:rsidRPr="00340B0D" w:rsidRDefault="00980629" w:rsidP="00541D1A">
            <w:pPr>
              <w:rPr>
                <w:ins w:id="4514" w:author="jonathan pritchard" w:date="2025-01-23T13:42:00Z" w16du:dateUtc="2025-01-23T13:42:00Z"/>
                <w:rFonts w:cs="Arial"/>
                <w:sz w:val="18"/>
                <w:szCs w:val="18"/>
              </w:rPr>
            </w:pPr>
          </w:p>
        </w:tc>
      </w:tr>
      <w:tr w:rsidR="00980629" w:rsidRPr="00340B0D" w14:paraId="251899A4" w14:textId="77777777" w:rsidTr="00541D1A">
        <w:trPr>
          <w:ins w:id="4515" w:author="jonathan pritchard" w:date="2025-01-23T13:42:00Z"/>
        </w:trPr>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7A763D3F" w14:textId="77777777" w:rsidR="00980629" w:rsidRPr="00EF63B4" w:rsidRDefault="00980629" w:rsidP="00541D1A">
            <w:pPr>
              <w:jc w:val="center"/>
              <w:rPr>
                <w:ins w:id="4516" w:author="jonathan pritchard" w:date="2025-01-23T13:42:00Z" w16du:dateUtc="2025-01-23T13:42:00Z"/>
                <w:rFonts w:cs="Arial"/>
                <w:sz w:val="18"/>
                <w:szCs w:val="18"/>
              </w:rPr>
            </w:pPr>
            <w:ins w:id="4517" w:author="jonathan pritchard" w:date="2025-01-23T13:42:00Z" w16du:dateUtc="2025-01-23T13:42:00Z">
              <w:r>
                <w:rPr>
                  <w:rFonts w:cs="Arial"/>
                  <w:b/>
                  <w:bCs/>
                  <w:sz w:val="18"/>
                  <w:szCs w:val="18"/>
                </w:rPr>
                <w:t>Additional</w:t>
              </w:r>
            </w:ins>
          </w:p>
        </w:tc>
      </w:tr>
      <w:tr w:rsidR="00980629" w:rsidRPr="00340B0D" w14:paraId="2D2BA61A" w14:textId="77777777" w:rsidTr="00541D1A">
        <w:trPr>
          <w:ins w:id="4518"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3BCAF6E1" w14:textId="77777777" w:rsidR="00980629" w:rsidRPr="00340B0D" w:rsidRDefault="00980629" w:rsidP="00541D1A">
            <w:pPr>
              <w:pStyle w:val="Default"/>
              <w:ind w:left="720"/>
              <w:rPr>
                <w:ins w:id="4519" w:author="jonathan pritchard" w:date="2025-01-23T13:42:00Z" w16du:dateUtc="2025-01-23T13:42: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746DE875" w14:textId="77777777" w:rsidR="00980629" w:rsidRPr="00340B0D" w:rsidRDefault="00980629" w:rsidP="00541D1A">
            <w:pPr>
              <w:jc w:val="center"/>
              <w:rPr>
                <w:ins w:id="4520" w:author="jonathan pritchard" w:date="2025-01-23T13:42:00Z" w16du:dateUtc="2025-01-23T13:42:00Z"/>
                <w:rFonts w:cs="Arial"/>
                <w:sz w:val="18"/>
                <w:szCs w:val="18"/>
              </w:rPr>
            </w:pPr>
          </w:p>
        </w:tc>
        <w:tc>
          <w:tcPr>
            <w:tcW w:w="3598" w:type="dxa"/>
            <w:gridSpan w:val="4"/>
            <w:tcBorders>
              <w:top w:val="single" w:sz="4" w:space="0" w:color="auto"/>
              <w:left w:val="double" w:sz="4" w:space="0" w:color="auto"/>
              <w:bottom w:val="single" w:sz="4" w:space="0" w:color="auto"/>
            </w:tcBorders>
          </w:tcPr>
          <w:p w14:paraId="377BBEB9" w14:textId="77777777" w:rsidR="00980629" w:rsidRPr="00340B0D" w:rsidRDefault="00980629" w:rsidP="00541D1A">
            <w:pPr>
              <w:rPr>
                <w:ins w:id="4521" w:author="jonathan pritchard" w:date="2025-01-23T13:42:00Z" w16du:dateUtc="2025-01-23T13:42:00Z"/>
                <w:rFonts w:cs="Arial"/>
                <w:sz w:val="18"/>
                <w:szCs w:val="18"/>
              </w:rPr>
            </w:pPr>
          </w:p>
        </w:tc>
        <w:tc>
          <w:tcPr>
            <w:tcW w:w="672" w:type="dxa"/>
            <w:tcBorders>
              <w:top w:val="single" w:sz="4" w:space="0" w:color="auto"/>
              <w:bottom w:val="single" w:sz="4" w:space="0" w:color="auto"/>
              <w:right w:val="single" w:sz="12" w:space="0" w:color="auto"/>
            </w:tcBorders>
            <w:vAlign w:val="center"/>
          </w:tcPr>
          <w:p w14:paraId="2150A08B" w14:textId="77777777" w:rsidR="00980629" w:rsidRPr="00340B0D" w:rsidRDefault="00980629" w:rsidP="00541D1A">
            <w:pPr>
              <w:rPr>
                <w:ins w:id="4522" w:author="jonathan pritchard" w:date="2025-01-23T13:42:00Z" w16du:dateUtc="2025-01-23T13:42:00Z"/>
                <w:rFonts w:cs="Arial"/>
                <w:sz w:val="18"/>
                <w:szCs w:val="18"/>
              </w:rPr>
            </w:pPr>
          </w:p>
        </w:tc>
      </w:tr>
      <w:tr w:rsidR="00980629" w:rsidRPr="00340B0D" w14:paraId="1065A9BD" w14:textId="77777777" w:rsidTr="00541D1A">
        <w:trPr>
          <w:ins w:id="4523"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7E8FF05C" w14:textId="77777777" w:rsidR="00980629" w:rsidRPr="00340B0D" w:rsidRDefault="00980629" w:rsidP="00541D1A">
            <w:pPr>
              <w:pStyle w:val="Default"/>
              <w:ind w:left="720"/>
              <w:rPr>
                <w:ins w:id="4524" w:author="jonathan pritchard" w:date="2025-01-23T13:42:00Z" w16du:dateUtc="2025-01-23T13:42: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7304ED1C" w14:textId="77777777" w:rsidR="00980629" w:rsidRPr="00340B0D" w:rsidRDefault="00980629" w:rsidP="00541D1A">
            <w:pPr>
              <w:jc w:val="center"/>
              <w:rPr>
                <w:ins w:id="4525" w:author="jonathan pritchard" w:date="2025-01-23T13:42:00Z" w16du:dateUtc="2025-01-23T13:42:00Z"/>
                <w:rFonts w:cs="Arial"/>
                <w:sz w:val="18"/>
                <w:szCs w:val="18"/>
              </w:rPr>
            </w:pPr>
          </w:p>
        </w:tc>
        <w:tc>
          <w:tcPr>
            <w:tcW w:w="3598" w:type="dxa"/>
            <w:gridSpan w:val="4"/>
            <w:tcBorders>
              <w:top w:val="single" w:sz="4" w:space="0" w:color="auto"/>
              <w:left w:val="double" w:sz="4" w:space="0" w:color="auto"/>
              <w:bottom w:val="single" w:sz="4" w:space="0" w:color="auto"/>
            </w:tcBorders>
          </w:tcPr>
          <w:p w14:paraId="1F093666" w14:textId="77777777" w:rsidR="00980629" w:rsidRPr="00340B0D" w:rsidRDefault="00980629" w:rsidP="00541D1A">
            <w:pPr>
              <w:rPr>
                <w:ins w:id="4526" w:author="jonathan pritchard" w:date="2025-01-23T13:42:00Z" w16du:dateUtc="2025-01-23T13:42:00Z"/>
                <w:rFonts w:cs="Arial"/>
                <w:sz w:val="18"/>
                <w:szCs w:val="18"/>
              </w:rPr>
            </w:pPr>
          </w:p>
        </w:tc>
        <w:tc>
          <w:tcPr>
            <w:tcW w:w="672" w:type="dxa"/>
            <w:tcBorders>
              <w:top w:val="single" w:sz="4" w:space="0" w:color="auto"/>
              <w:bottom w:val="single" w:sz="4" w:space="0" w:color="auto"/>
              <w:right w:val="single" w:sz="12" w:space="0" w:color="auto"/>
            </w:tcBorders>
            <w:vAlign w:val="center"/>
          </w:tcPr>
          <w:p w14:paraId="3F7897D5" w14:textId="77777777" w:rsidR="00980629" w:rsidRPr="00340B0D" w:rsidRDefault="00980629" w:rsidP="00541D1A">
            <w:pPr>
              <w:rPr>
                <w:ins w:id="4527" w:author="jonathan pritchard" w:date="2025-01-23T13:42:00Z" w16du:dateUtc="2025-01-23T13:42:00Z"/>
                <w:rFonts w:cs="Arial"/>
                <w:sz w:val="18"/>
                <w:szCs w:val="18"/>
              </w:rPr>
            </w:pPr>
          </w:p>
        </w:tc>
      </w:tr>
      <w:tr w:rsidR="00980629" w:rsidRPr="00340B0D" w14:paraId="139F38F6" w14:textId="77777777" w:rsidTr="00541D1A">
        <w:trPr>
          <w:ins w:id="4528" w:author="jonathan pritchard" w:date="2025-01-23T13:42: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72D6598" w14:textId="77777777" w:rsidR="00980629" w:rsidRPr="00340B0D" w:rsidRDefault="00980629" w:rsidP="00541D1A">
            <w:pPr>
              <w:jc w:val="center"/>
              <w:rPr>
                <w:ins w:id="4529" w:author="jonathan pritchard" w:date="2025-01-23T13:42:00Z" w16du:dateUtc="2025-01-23T13:42:00Z"/>
                <w:rFonts w:cs="Arial"/>
                <w:b/>
                <w:bCs/>
                <w:sz w:val="18"/>
                <w:szCs w:val="18"/>
              </w:rPr>
            </w:pPr>
            <w:ins w:id="4530" w:author="jonathan pritchard" w:date="2025-01-23T13:42:00Z" w16du:dateUtc="2025-01-23T13:42:00Z">
              <w:r w:rsidRPr="00340B0D">
                <w:rPr>
                  <w:rFonts w:cs="Arial"/>
                  <w:b/>
                  <w:bCs/>
                  <w:sz w:val="18"/>
                  <w:szCs w:val="18"/>
                </w:rPr>
                <w:t>Setup</w:t>
              </w:r>
            </w:ins>
          </w:p>
        </w:tc>
      </w:tr>
      <w:tr w:rsidR="00980629" w:rsidRPr="00340B0D" w14:paraId="44508155" w14:textId="77777777" w:rsidTr="00541D1A">
        <w:trPr>
          <w:ins w:id="4531" w:author="jonathan pritchard" w:date="2025-01-23T13:42:00Z"/>
        </w:trPr>
        <w:tc>
          <w:tcPr>
            <w:tcW w:w="9199" w:type="dxa"/>
            <w:gridSpan w:val="11"/>
            <w:tcBorders>
              <w:top w:val="single" w:sz="4" w:space="0" w:color="auto"/>
              <w:left w:val="single" w:sz="12" w:space="0" w:color="auto"/>
              <w:bottom w:val="single" w:sz="4" w:space="0" w:color="auto"/>
              <w:right w:val="single" w:sz="12" w:space="0" w:color="auto"/>
            </w:tcBorders>
          </w:tcPr>
          <w:p w14:paraId="5F4A803A" w14:textId="77777777" w:rsidR="003D21E9" w:rsidRDefault="003D21E9" w:rsidP="00541D1A">
            <w:pPr>
              <w:rPr>
                <w:rFonts w:cs="Arial"/>
                <w:i/>
                <w:color w:val="000000" w:themeColor="text1"/>
              </w:rPr>
            </w:pPr>
          </w:p>
          <w:p w14:paraId="5E58E672" w14:textId="458375C9" w:rsidR="00980629" w:rsidRDefault="003D21E9" w:rsidP="00541D1A">
            <w:pPr>
              <w:rPr>
                <w:ins w:id="4532" w:author="jonathan pritchard" w:date="2025-01-23T13:42:00Z" w16du:dateUtc="2025-01-23T13:42:00Z"/>
                <w:rFonts w:cs="Arial"/>
                <w:sz w:val="18"/>
                <w:szCs w:val="18"/>
              </w:rPr>
            </w:pPr>
            <w:r w:rsidRPr="007B7669">
              <w:rPr>
                <w:rFonts w:cs="Arial"/>
                <w:i/>
                <w:color w:val="000000" w:themeColor="text1"/>
              </w:rPr>
              <w:t xml:space="preserve">As for test </w:t>
            </w:r>
            <w:proofErr w:type="spellStart"/>
            <w:r w:rsidRPr="007B7669">
              <w:rPr>
                <w:rFonts w:cs="Arial"/>
                <w:i/>
                <w:color w:val="000000" w:themeColor="text1"/>
              </w:rPr>
              <w:t>DifferentPriority</w:t>
            </w:r>
            <w:proofErr w:type="spellEnd"/>
          </w:p>
          <w:p w14:paraId="138D7C48" w14:textId="77777777" w:rsidR="00980629" w:rsidRPr="00110428" w:rsidRDefault="00980629" w:rsidP="00541D1A">
            <w:pPr>
              <w:rPr>
                <w:ins w:id="4533" w:author="jonathan pritchard" w:date="2025-01-23T13:42:00Z" w16du:dateUtc="2025-01-23T13:42:00Z"/>
                <w:rFonts w:cs="Arial"/>
              </w:rPr>
            </w:pPr>
            <w:ins w:id="4534" w:author="jonathan pritchard" w:date="2025-01-23T13:42:00Z" w16du:dateUtc="2025-01-23T13:42:00Z">
              <w:r>
                <w:rPr>
                  <w:rFonts w:cs="Arial"/>
                  <w:i/>
                </w:rPr>
                <w:t>.</w:t>
              </w:r>
              <w:r w:rsidRPr="00110428">
                <w:rPr>
                  <w:rFonts w:cs="Arial"/>
                  <w:i/>
                </w:rPr>
                <w:t xml:space="preserve">. </w:t>
              </w:r>
            </w:ins>
          </w:p>
          <w:p w14:paraId="35E599F8" w14:textId="77777777" w:rsidR="00980629" w:rsidRPr="00340B0D" w:rsidRDefault="00980629" w:rsidP="00541D1A">
            <w:pPr>
              <w:rPr>
                <w:ins w:id="4535" w:author="jonathan pritchard" w:date="2025-01-23T13:42:00Z" w16du:dateUtc="2025-01-23T13:42:00Z"/>
                <w:rFonts w:cs="Arial"/>
                <w:sz w:val="18"/>
                <w:szCs w:val="18"/>
              </w:rPr>
            </w:pPr>
          </w:p>
        </w:tc>
      </w:tr>
      <w:tr w:rsidR="00980629" w:rsidRPr="00340B0D" w14:paraId="0EB1C7F8" w14:textId="77777777" w:rsidTr="00541D1A">
        <w:trPr>
          <w:ins w:id="4536" w:author="jonathan pritchard" w:date="2025-01-23T13:42: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F7E633B" w14:textId="77777777" w:rsidR="00980629" w:rsidRPr="00340B0D" w:rsidRDefault="00980629" w:rsidP="00541D1A">
            <w:pPr>
              <w:jc w:val="center"/>
              <w:rPr>
                <w:ins w:id="4537" w:author="jonathan pritchard" w:date="2025-01-23T13:42:00Z" w16du:dateUtc="2025-01-23T13:42:00Z"/>
                <w:rFonts w:cs="Arial"/>
                <w:b/>
                <w:bCs/>
                <w:sz w:val="18"/>
                <w:szCs w:val="18"/>
              </w:rPr>
            </w:pPr>
            <w:ins w:id="4538" w:author="jonathan pritchard" w:date="2025-01-23T13:42:00Z" w16du:dateUtc="2025-01-23T13:42:00Z">
              <w:r w:rsidRPr="00340B0D">
                <w:rPr>
                  <w:rFonts w:cs="Arial"/>
                  <w:b/>
                  <w:bCs/>
                  <w:sz w:val="18"/>
                  <w:szCs w:val="18"/>
                </w:rPr>
                <w:lastRenderedPageBreak/>
                <w:t>Action</w:t>
              </w:r>
            </w:ins>
          </w:p>
        </w:tc>
      </w:tr>
      <w:tr w:rsidR="00980629" w:rsidRPr="00340B0D" w14:paraId="29205196" w14:textId="77777777" w:rsidTr="00541D1A">
        <w:trPr>
          <w:ins w:id="4539" w:author="jonathan pritchard" w:date="2025-01-23T13:42: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55514065" w14:textId="6010D1BF" w:rsidR="00980629" w:rsidRPr="00110428" w:rsidRDefault="003D21E9" w:rsidP="00541D1A">
            <w:pPr>
              <w:rPr>
                <w:ins w:id="4540" w:author="jonathan pritchard" w:date="2025-01-23T13:42:00Z" w16du:dateUtc="2025-01-23T13:42:00Z"/>
                <w:rFonts w:cs="Arial"/>
                <w:b/>
                <w:bCs/>
              </w:rPr>
            </w:pPr>
            <w:r w:rsidRPr="007B7669">
              <w:rPr>
                <w:rFonts w:cs="Arial"/>
                <w:i/>
                <w:color w:val="000000" w:themeColor="text1"/>
              </w:rPr>
              <w:t>View the feature at position  32º21.100’S-61º20.650’E  scale 1:5 000</w:t>
            </w:r>
          </w:p>
        </w:tc>
      </w:tr>
      <w:tr w:rsidR="00980629" w:rsidRPr="00340B0D" w14:paraId="4996B6EE" w14:textId="77777777" w:rsidTr="00541D1A">
        <w:trPr>
          <w:ins w:id="4541" w:author="jonathan pritchard" w:date="2025-01-23T13:42: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7E6BABD" w14:textId="77777777" w:rsidR="00980629" w:rsidRPr="00340B0D" w:rsidRDefault="00980629" w:rsidP="00541D1A">
            <w:pPr>
              <w:jc w:val="center"/>
              <w:rPr>
                <w:ins w:id="4542" w:author="jonathan pritchard" w:date="2025-01-23T13:42:00Z" w16du:dateUtc="2025-01-23T13:42:00Z"/>
                <w:rFonts w:cs="Arial"/>
                <w:sz w:val="18"/>
                <w:szCs w:val="18"/>
              </w:rPr>
            </w:pPr>
            <w:ins w:id="4543" w:author="jonathan pritchard" w:date="2025-01-23T13:42:00Z" w16du:dateUtc="2025-01-23T13:42:00Z">
              <w:r w:rsidRPr="00340B0D">
                <w:rPr>
                  <w:rFonts w:cs="Arial"/>
                  <w:b/>
                  <w:bCs/>
                  <w:sz w:val="18"/>
                  <w:szCs w:val="18"/>
                </w:rPr>
                <w:t>Results</w:t>
              </w:r>
            </w:ins>
          </w:p>
        </w:tc>
      </w:tr>
      <w:tr w:rsidR="00980629" w:rsidRPr="00340B0D" w14:paraId="4708CFB7" w14:textId="77777777" w:rsidTr="00541D1A">
        <w:trPr>
          <w:ins w:id="4544" w:author="jonathan pritchard" w:date="2025-01-23T13:42:00Z"/>
        </w:trPr>
        <w:tc>
          <w:tcPr>
            <w:tcW w:w="9199" w:type="dxa"/>
            <w:gridSpan w:val="11"/>
            <w:tcBorders>
              <w:top w:val="single" w:sz="4" w:space="0" w:color="auto"/>
              <w:left w:val="single" w:sz="12" w:space="0" w:color="auto"/>
              <w:bottom w:val="single" w:sz="12" w:space="0" w:color="auto"/>
              <w:right w:val="single" w:sz="12" w:space="0" w:color="auto"/>
            </w:tcBorders>
          </w:tcPr>
          <w:p w14:paraId="35F4B33C" w14:textId="77777777" w:rsidR="00980629" w:rsidRDefault="00980629" w:rsidP="00541D1A">
            <w:pPr>
              <w:rPr>
                <w:ins w:id="4545" w:author="jonathan pritchard" w:date="2025-01-23T13:42:00Z" w16du:dateUtc="2025-01-23T13:42:00Z"/>
                <w:rFonts w:cs="Arial"/>
                <w:sz w:val="18"/>
                <w:szCs w:val="18"/>
              </w:rPr>
            </w:pPr>
          </w:p>
          <w:p w14:paraId="078CD86C" w14:textId="51A83A5B" w:rsidR="00980629" w:rsidRDefault="003D21E9" w:rsidP="00541D1A">
            <w:pPr>
              <w:rPr>
                <w:ins w:id="4546" w:author="jonathan pritchard" w:date="2025-01-23T13:42:00Z" w16du:dateUtc="2025-01-23T13:42:00Z"/>
                <w:rFonts w:cs="Arial"/>
                <w:sz w:val="18"/>
                <w:szCs w:val="18"/>
              </w:rPr>
            </w:pPr>
            <w:r w:rsidRPr="007B7669">
              <w:rPr>
                <w:rFonts w:cs="Arial"/>
                <w:i/>
                <w:color w:val="000000" w:themeColor="text1"/>
              </w:rPr>
              <w:t>Confirm that items 1-4 display as shown in the graphic below</w:t>
            </w:r>
          </w:p>
          <w:p w14:paraId="41574F9F" w14:textId="77777777" w:rsidR="00980629" w:rsidRDefault="00980629" w:rsidP="00541D1A">
            <w:pPr>
              <w:rPr>
                <w:ins w:id="4547" w:author="jonathan pritchard" w:date="2025-01-23T13:42:00Z" w16du:dateUtc="2025-01-23T13:42:00Z"/>
                <w:rFonts w:cs="Arial"/>
                <w:sz w:val="18"/>
                <w:szCs w:val="18"/>
              </w:rPr>
            </w:pPr>
          </w:p>
          <w:p w14:paraId="4D965CEE" w14:textId="77777777" w:rsidR="00980629" w:rsidRPr="00340B0D" w:rsidRDefault="00980629" w:rsidP="00541D1A">
            <w:pPr>
              <w:jc w:val="center"/>
              <w:rPr>
                <w:ins w:id="4548" w:author="jonathan pritchard" w:date="2025-01-23T13:42:00Z" w16du:dateUtc="2025-01-23T13:42:00Z"/>
                <w:rFonts w:cs="Arial"/>
                <w:sz w:val="18"/>
                <w:szCs w:val="18"/>
              </w:rPr>
            </w:pPr>
          </w:p>
          <w:p w14:paraId="1C77EBF5" w14:textId="25B784FF" w:rsidR="00980629" w:rsidRDefault="003D21E9" w:rsidP="00541D1A">
            <w:pPr>
              <w:tabs>
                <w:tab w:val="left" w:pos="3048"/>
              </w:tabs>
              <w:jc w:val="center"/>
              <w:rPr>
                <w:ins w:id="4549" w:author="jonathan pritchard" w:date="2025-01-23T13:42:00Z" w16du:dateUtc="2025-01-23T13:42:00Z"/>
                <w:rFonts w:cs="Arial"/>
                <w:sz w:val="18"/>
                <w:szCs w:val="18"/>
              </w:rPr>
            </w:pPr>
            <w:r w:rsidRPr="000708E2">
              <w:rPr>
                <w:noProof/>
                <w:lang w:val="en-IN" w:eastAsia="en-IN"/>
              </w:rPr>
              <w:drawing>
                <wp:inline distT="0" distB="0" distL="0" distR="0" wp14:anchorId="0C75E589" wp14:editId="21F36368">
                  <wp:extent cx="5836920" cy="3438525"/>
                  <wp:effectExtent l="0" t="0" r="0" b="9525"/>
                  <wp:docPr id="87" name="Picture 87" descr="A blue background with a couple of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blue background with a couple of squares&#10;&#10;Description automatically generated with medium confidence"/>
                          <pic:cNvPicPr/>
                        </pic:nvPicPr>
                        <pic:blipFill>
                          <a:blip r:embed="rId125"/>
                          <a:stretch>
                            <a:fillRect/>
                          </a:stretch>
                        </pic:blipFill>
                        <pic:spPr>
                          <a:xfrm>
                            <a:off x="0" y="0"/>
                            <a:ext cx="5836920" cy="3438525"/>
                          </a:xfrm>
                          <a:prstGeom prst="rect">
                            <a:avLst/>
                          </a:prstGeom>
                        </pic:spPr>
                      </pic:pic>
                    </a:graphicData>
                  </a:graphic>
                </wp:inline>
              </w:drawing>
            </w:r>
          </w:p>
          <w:p w14:paraId="3FA3D325" w14:textId="77777777" w:rsidR="00980629" w:rsidRPr="00340B0D" w:rsidRDefault="00980629" w:rsidP="00541D1A">
            <w:pPr>
              <w:tabs>
                <w:tab w:val="left" w:pos="3048"/>
              </w:tabs>
              <w:jc w:val="center"/>
              <w:rPr>
                <w:ins w:id="4550" w:author="jonathan pritchard" w:date="2025-01-23T13:42:00Z" w16du:dateUtc="2025-01-23T13:42:00Z"/>
                <w:rFonts w:cs="Arial"/>
                <w:sz w:val="18"/>
                <w:szCs w:val="18"/>
              </w:rPr>
            </w:pPr>
          </w:p>
          <w:p w14:paraId="0AE814AD" w14:textId="77777777" w:rsidR="00980629" w:rsidRDefault="00980629" w:rsidP="00541D1A">
            <w:pPr>
              <w:jc w:val="center"/>
              <w:rPr>
                <w:ins w:id="4551" w:author="jonathan pritchard" w:date="2025-01-23T13:42:00Z" w16du:dateUtc="2025-01-23T13:42:00Z"/>
                <w:rFonts w:cs="Arial"/>
                <w:sz w:val="18"/>
                <w:szCs w:val="18"/>
              </w:rPr>
            </w:pPr>
          </w:p>
          <w:p w14:paraId="046DE959" w14:textId="77777777" w:rsidR="00980629" w:rsidRDefault="00980629" w:rsidP="00541D1A">
            <w:pPr>
              <w:jc w:val="center"/>
              <w:rPr>
                <w:ins w:id="4552" w:author="jonathan pritchard" w:date="2025-01-23T13:42:00Z" w16du:dateUtc="2025-01-23T13:42:00Z"/>
                <w:rFonts w:cs="Arial"/>
                <w:sz w:val="18"/>
                <w:szCs w:val="18"/>
              </w:rPr>
            </w:pPr>
          </w:p>
          <w:p w14:paraId="079DAD2A" w14:textId="77777777" w:rsidR="00980629" w:rsidRPr="00340B0D" w:rsidRDefault="00980629" w:rsidP="00541D1A">
            <w:pPr>
              <w:rPr>
                <w:ins w:id="4553" w:author="jonathan pritchard" w:date="2025-01-23T13:42:00Z" w16du:dateUtc="2025-01-23T13:42:00Z"/>
                <w:rFonts w:cs="Arial"/>
                <w:sz w:val="18"/>
                <w:szCs w:val="18"/>
              </w:rPr>
            </w:pPr>
          </w:p>
        </w:tc>
      </w:tr>
    </w:tbl>
    <w:p w14:paraId="741754C6" w14:textId="77777777" w:rsidR="00980629" w:rsidRDefault="00980629" w:rsidP="00980629">
      <w:pPr>
        <w:rPr>
          <w:ins w:id="4554" w:author="jonathan pritchard" w:date="2025-01-23T13:42:00Z" w16du:dateUtc="2025-01-23T13:42:00Z"/>
        </w:rPr>
      </w:pPr>
    </w:p>
    <w:p w14:paraId="7187AF69" w14:textId="77777777" w:rsidR="00980629" w:rsidRPr="00980629" w:rsidRDefault="00980629">
      <w:pPr>
        <w:pPrChange w:id="4555" w:author="jonathan pritchard" w:date="2025-01-23T13:42:00Z" w16du:dateUtc="2025-01-23T13:42:00Z">
          <w:pPr>
            <w:pStyle w:val="Heading1"/>
            <w:numPr>
              <w:ilvl w:val="2"/>
              <w:numId w:val="73"/>
            </w:numPr>
            <w:tabs>
              <w:tab w:val="clear" w:pos="432"/>
              <w:tab w:val="left" w:pos="567"/>
            </w:tabs>
            <w:spacing w:after="120"/>
            <w:ind w:left="284" w:hanging="284"/>
          </w:pPr>
        </w:pPrChange>
      </w:pPr>
    </w:p>
    <w:p w14:paraId="05CC7902" w14:textId="77777777" w:rsidR="006C7785" w:rsidRDefault="006C7785" w:rsidP="006C7785"/>
    <w:p w14:paraId="104AF98D" w14:textId="0C5EDFCD" w:rsidR="006C7785" w:rsidRPr="00547B35" w:rsidRDefault="006C7785" w:rsidP="006C7785">
      <w:pPr>
        <w:pStyle w:val="Heading1"/>
        <w:numPr>
          <w:ilvl w:val="2"/>
          <w:numId w:val="73"/>
        </w:numPr>
        <w:tabs>
          <w:tab w:val="left" w:pos="567"/>
        </w:tabs>
        <w:spacing w:after="120"/>
        <w:ind w:left="284" w:hanging="284"/>
        <w:rPr>
          <w:rFonts w:cs="Arial"/>
          <w:color w:val="000000" w:themeColor="text1"/>
        </w:rPr>
      </w:pPr>
      <w:r>
        <w:br w:type="page"/>
      </w:r>
      <w:bookmarkStart w:id="4556" w:name="_Toc189647873"/>
      <w:r w:rsidRPr="00547B35">
        <w:rPr>
          <w:rFonts w:cs="Arial"/>
          <w:color w:val="000000" w:themeColor="text1"/>
        </w:rPr>
        <w:lastRenderedPageBreak/>
        <w:t>Text Display</w:t>
      </w:r>
      <w:bookmarkEnd w:id="4556"/>
    </w:p>
    <w:p w14:paraId="56C1A3AB" w14:textId="77777777" w:rsidR="00980629" w:rsidRDefault="00980629" w:rsidP="00980629"/>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980629" w:rsidRPr="00340B0D" w14:paraId="0A6D5EC3"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0FF45B53" w14:textId="77777777" w:rsidR="00980629" w:rsidRPr="00340B0D" w:rsidRDefault="00980629"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2C603DB8" w14:textId="268EA772" w:rsidR="00980629" w:rsidRPr="00C87169" w:rsidRDefault="003D21E9" w:rsidP="00541D1A">
            <w:pPr>
              <w:jc w:val="center"/>
              <w:rPr>
                <w:rFonts w:cs="Arial"/>
                <w:bCs/>
              </w:rPr>
            </w:pPr>
            <w:r w:rsidRPr="007B7669">
              <w:rPr>
                <w:rFonts w:cs="Arial"/>
                <w:color w:val="000000" w:themeColor="text1"/>
              </w:rPr>
              <w:t>TextDisplay1</w:t>
            </w:r>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032C8906" w14:textId="77777777" w:rsidR="00980629" w:rsidRPr="00340B0D" w:rsidRDefault="00980629"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5E91621A" w14:textId="13101FF1" w:rsidR="00980629" w:rsidRPr="003D21E9" w:rsidRDefault="00980629" w:rsidP="003D21E9">
            <w:pPr>
              <w:spacing w:line="240" w:lineRule="auto"/>
              <w:rPr>
                <w:rFonts w:cs="Arial"/>
                <w:color w:val="000000" w:themeColor="text1"/>
              </w:rPr>
            </w:pPr>
          </w:p>
        </w:tc>
      </w:tr>
      <w:tr w:rsidR="00980629" w:rsidRPr="00340B0D" w14:paraId="40983682"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0D904C1" w14:textId="77777777" w:rsidR="00980629" w:rsidRPr="00340B0D" w:rsidRDefault="00980629" w:rsidP="00541D1A">
            <w:pPr>
              <w:rPr>
                <w:rFonts w:cs="Arial"/>
                <w:b/>
                <w:bCs/>
                <w:sz w:val="18"/>
                <w:szCs w:val="18"/>
              </w:rPr>
            </w:pPr>
            <w:r w:rsidRPr="00340B0D">
              <w:rPr>
                <w:rFonts w:cs="Arial"/>
                <w:b/>
                <w:bCs/>
                <w:sz w:val="18"/>
                <w:szCs w:val="18"/>
              </w:rPr>
              <w:t>Test Description</w:t>
            </w:r>
          </w:p>
        </w:tc>
      </w:tr>
      <w:tr w:rsidR="00980629" w:rsidRPr="00340B0D" w14:paraId="22D2940A"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2A6FDD43" w14:textId="77777777" w:rsidR="00980629" w:rsidRPr="009C22F4" w:rsidRDefault="00980629" w:rsidP="00541D1A">
            <w:pPr>
              <w:rPr>
                <w:rFonts w:cs="Arial"/>
                <w:i/>
              </w:rPr>
            </w:pPr>
          </w:p>
          <w:p w14:paraId="3594F79C" w14:textId="77777777" w:rsidR="00980629" w:rsidRDefault="003D21E9" w:rsidP="00541D1A">
            <w:pPr>
              <w:rPr>
                <w:rFonts w:cs="Arial"/>
                <w:i/>
                <w:color w:val="000000" w:themeColor="text1"/>
              </w:rPr>
            </w:pPr>
            <w:r w:rsidRPr="007B7669">
              <w:rPr>
                <w:rFonts w:cs="Arial"/>
                <w:i/>
                <w:color w:val="000000" w:themeColor="text1"/>
              </w:rPr>
              <w:t>Text display</w:t>
            </w:r>
          </w:p>
          <w:p w14:paraId="20882A7C" w14:textId="43EFC9B4" w:rsidR="003D21E9" w:rsidRPr="009C22F4" w:rsidRDefault="003D21E9" w:rsidP="00541D1A">
            <w:pPr>
              <w:rPr>
                <w:rFonts w:cs="Arial"/>
                <w:i/>
              </w:rPr>
            </w:pPr>
          </w:p>
        </w:tc>
      </w:tr>
      <w:tr w:rsidR="00980629" w:rsidRPr="00340B0D" w14:paraId="4A50C633"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38617EE" w14:textId="77777777" w:rsidR="00980629" w:rsidRPr="00340B0D" w:rsidRDefault="00980629" w:rsidP="00541D1A">
            <w:pPr>
              <w:jc w:val="center"/>
              <w:rPr>
                <w:rFonts w:cs="Arial"/>
                <w:b/>
                <w:bCs/>
                <w:sz w:val="18"/>
                <w:szCs w:val="18"/>
              </w:rPr>
            </w:pPr>
            <w:r w:rsidRPr="00340B0D">
              <w:rPr>
                <w:rFonts w:cs="Arial"/>
                <w:b/>
                <w:bCs/>
                <w:sz w:val="18"/>
                <w:szCs w:val="18"/>
              </w:rPr>
              <w:t>Loaded Data</w:t>
            </w:r>
          </w:p>
        </w:tc>
      </w:tr>
      <w:tr w:rsidR="00980629" w:rsidRPr="00340B0D" w14:paraId="4FCFCC2D"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7D069F9" w14:textId="77777777" w:rsidR="00980629" w:rsidRPr="00340B0D" w:rsidRDefault="00980629"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17E27F6" w14:textId="77777777" w:rsidR="00980629" w:rsidRPr="00340B0D" w:rsidRDefault="00980629" w:rsidP="00541D1A">
            <w:pPr>
              <w:jc w:val="center"/>
              <w:rPr>
                <w:rFonts w:cs="Arial"/>
                <w:b/>
                <w:bCs/>
                <w:sz w:val="18"/>
                <w:szCs w:val="18"/>
              </w:rPr>
            </w:pPr>
          </w:p>
        </w:tc>
      </w:tr>
      <w:tr w:rsidR="00980629" w:rsidRPr="00340B0D" w14:paraId="7200F318"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71D8C2F2" w14:textId="77777777" w:rsidR="00980629" w:rsidRPr="00340B0D" w:rsidRDefault="00980629"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23BBADA2" w14:textId="77777777" w:rsidR="00980629" w:rsidRPr="00340B0D" w:rsidRDefault="00980629" w:rsidP="00541D1A">
            <w:pPr>
              <w:rPr>
                <w:rFonts w:cs="Arial"/>
                <w:sz w:val="18"/>
                <w:szCs w:val="18"/>
              </w:rPr>
            </w:pPr>
          </w:p>
        </w:tc>
      </w:tr>
      <w:tr w:rsidR="00980629" w:rsidRPr="00340B0D" w14:paraId="49F191F4"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297AD85B" w14:textId="77777777" w:rsidR="00980629" w:rsidRPr="00340B0D" w:rsidRDefault="00980629"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68CADF9E" w14:textId="77777777" w:rsidR="00980629" w:rsidRPr="00340B0D" w:rsidRDefault="00980629" w:rsidP="00541D1A">
            <w:pPr>
              <w:rPr>
                <w:rFonts w:cs="Arial"/>
                <w:sz w:val="18"/>
                <w:szCs w:val="18"/>
              </w:rPr>
            </w:pPr>
          </w:p>
        </w:tc>
      </w:tr>
      <w:tr w:rsidR="00980629" w:rsidRPr="00340B0D" w14:paraId="1BDFDBAE"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3792A83" w14:textId="77777777" w:rsidR="00980629" w:rsidRPr="00340B0D" w:rsidRDefault="00980629"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A60BA81" w14:textId="77777777" w:rsidR="00980629" w:rsidRPr="00340B0D" w:rsidRDefault="00980629"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980629" w:rsidRPr="00340B0D" w14:paraId="0B3ACA5D" w14:textId="77777777" w:rsidTr="00541D1A">
        <w:sdt>
          <w:sdtPr>
            <w:rPr>
              <w:rFonts w:cs="Arial"/>
              <w:sz w:val="18"/>
              <w:szCs w:val="18"/>
            </w:rPr>
            <w:alias w:val="Diplay Category"/>
            <w:tag w:val="Diplay Categor"/>
            <w:id w:val="-750035456"/>
            <w:placeholder>
              <w:docPart w:val="8C6CE5E1EE7E479BA7DB417AABB0915E"/>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75FB5C81" w14:textId="77777777" w:rsidR="00980629" w:rsidRPr="00340B0D" w:rsidRDefault="00980629"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4718A6D7" w14:textId="77777777" w:rsidR="00980629" w:rsidRPr="00340B0D" w:rsidRDefault="00980629"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17C56830" w14:textId="77777777" w:rsidR="00980629" w:rsidRPr="00340B0D" w:rsidRDefault="00980629" w:rsidP="00541D1A">
            <w:pPr>
              <w:jc w:val="center"/>
              <w:rPr>
                <w:rFonts w:cs="Arial"/>
                <w:sz w:val="18"/>
                <w:szCs w:val="18"/>
              </w:rPr>
            </w:pPr>
          </w:p>
        </w:tc>
      </w:tr>
      <w:tr w:rsidR="00980629" w:rsidRPr="00340B0D" w14:paraId="15F83FC1"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69720BDA" w14:textId="77777777" w:rsidR="00980629" w:rsidRPr="00340B0D" w:rsidRDefault="00980629"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573DA1A1" w14:textId="77777777" w:rsidR="00980629" w:rsidRPr="00340B0D" w:rsidRDefault="00980629"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726E8BDB" w14:textId="77777777" w:rsidR="00980629" w:rsidRPr="00340B0D" w:rsidRDefault="00980629" w:rsidP="00541D1A">
            <w:pPr>
              <w:jc w:val="center"/>
              <w:rPr>
                <w:rFonts w:cs="Arial"/>
                <w:sz w:val="18"/>
                <w:szCs w:val="18"/>
              </w:rPr>
            </w:pPr>
          </w:p>
        </w:tc>
      </w:tr>
      <w:tr w:rsidR="00980629" w:rsidRPr="00340B0D" w14:paraId="20F76D8E"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FB297DE" w14:textId="77777777" w:rsidR="00980629" w:rsidRPr="00340B0D" w:rsidRDefault="00980629"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7907CD"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0B2D0989" w14:textId="77777777" w:rsidR="00980629" w:rsidRPr="00340B0D" w:rsidRDefault="00980629"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59D379E0" w14:textId="77777777" w:rsidR="00980629" w:rsidRPr="00340B0D" w:rsidRDefault="00980629" w:rsidP="00541D1A">
            <w:pPr>
              <w:jc w:val="center"/>
              <w:rPr>
                <w:rFonts w:cs="Arial"/>
                <w:sz w:val="18"/>
                <w:szCs w:val="18"/>
              </w:rPr>
            </w:pPr>
          </w:p>
        </w:tc>
      </w:tr>
      <w:tr w:rsidR="00980629" w:rsidRPr="00340B0D" w14:paraId="4084F14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F3298A2" w14:textId="77777777" w:rsidR="00980629" w:rsidRPr="00340B0D" w:rsidRDefault="00980629"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3165398"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6A91D8C4" w14:textId="77777777" w:rsidR="00980629" w:rsidRPr="00340B0D" w:rsidRDefault="00980629"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7835BC47" w14:textId="77777777" w:rsidR="00980629" w:rsidRPr="00340B0D" w:rsidRDefault="00980629" w:rsidP="00541D1A">
            <w:pPr>
              <w:jc w:val="center"/>
              <w:rPr>
                <w:rFonts w:cs="Arial"/>
                <w:sz w:val="18"/>
                <w:szCs w:val="18"/>
              </w:rPr>
            </w:pPr>
          </w:p>
        </w:tc>
      </w:tr>
      <w:tr w:rsidR="00980629" w:rsidRPr="00340B0D" w14:paraId="65C9E7DF"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728B91C" w14:textId="77777777" w:rsidR="00980629" w:rsidRPr="00340B0D" w:rsidRDefault="00980629"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052473C"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6F837706" w14:textId="77777777" w:rsidR="00980629" w:rsidRPr="00340B0D" w:rsidRDefault="00980629"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217A2428" w14:textId="77777777" w:rsidR="00980629" w:rsidRPr="00340B0D" w:rsidRDefault="00980629" w:rsidP="00541D1A">
            <w:pPr>
              <w:jc w:val="center"/>
              <w:rPr>
                <w:rFonts w:cs="Arial"/>
                <w:sz w:val="18"/>
                <w:szCs w:val="18"/>
              </w:rPr>
            </w:pPr>
          </w:p>
        </w:tc>
      </w:tr>
      <w:tr w:rsidR="00980629" w:rsidRPr="00340B0D" w14:paraId="327BDE9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DD151F2" w14:textId="77777777" w:rsidR="00980629" w:rsidRPr="00340B0D" w:rsidRDefault="00980629"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417506"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1433454B" w14:textId="77777777" w:rsidR="00980629" w:rsidRPr="00340B0D" w:rsidRDefault="00980629"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0DF6071F" w14:textId="77777777" w:rsidR="00980629" w:rsidRPr="00340B0D" w:rsidRDefault="00980629" w:rsidP="00541D1A">
            <w:pPr>
              <w:jc w:val="center"/>
              <w:rPr>
                <w:rFonts w:cs="Arial"/>
                <w:sz w:val="18"/>
                <w:szCs w:val="18"/>
              </w:rPr>
            </w:pPr>
          </w:p>
        </w:tc>
      </w:tr>
      <w:tr w:rsidR="00980629" w:rsidRPr="00340B0D" w14:paraId="59328E6F"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5164441" w14:textId="77777777" w:rsidR="00980629" w:rsidRPr="00340B0D" w:rsidRDefault="00980629"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2455AD0"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49B9B84D" w14:textId="77777777" w:rsidR="00980629" w:rsidRPr="00340B0D" w:rsidRDefault="00980629"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74E03A89" w14:textId="77777777" w:rsidR="00980629" w:rsidRPr="00340B0D" w:rsidRDefault="00980629" w:rsidP="00541D1A">
            <w:pPr>
              <w:jc w:val="center"/>
              <w:rPr>
                <w:rFonts w:cs="Arial"/>
                <w:sz w:val="18"/>
                <w:szCs w:val="18"/>
              </w:rPr>
            </w:pPr>
          </w:p>
        </w:tc>
      </w:tr>
      <w:tr w:rsidR="00980629" w:rsidRPr="00340B0D" w14:paraId="73A1F44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38F0B20" w14:textId="77777777" w:rsidR="00980629" w:rsidRPr="00340B0D" w:rsidRDefault="00980629"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1AA7317"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230DF021" w14:textId="77777777" w:rsidR="00980629" w:rsidRPr="00340B0D" w:rsidRDefault="00980629"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68C1F35C" w14:textId="77777777" w:rsidR="00980629" w:rsidRPr="00340B0D" w:rsidRDefault="00980629" w:rsidP="00541D1A">
            <w:pPr>
              <w:jc w:val="center"/>
              <w:rPr>
                <w:rFonts w:cs="Arial"/>
                <w:sz w:val="18"/>
                <w:szCs w:val="18"/>
              </w:rPr>
            </w:pPr>
          </w:p>
        </w:tc>
      </w:tr>
      <w:tr w:rsidR="00980629" w:rsidRPr="00340B0D" w14:paraId="7461CE3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7260CAF" w14:textId="77777777" w:rsidR="00980629" w:rsidRPr="00340B0D" w:rsidRDefault="00980629"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C15FD3"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0A862215" w14:textId="77777777" w:rsidR="00980629" w:rsidRPr="00340B0D" w:rsidRDefault="00980629"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56D63FFE" w14:textId="77777777" w:rsidR="00980629" w:rsidRPr="00340B0D" w:rsidRDefault="00980629" w:rsidP="00541D1A">
            <w:pPr>
              <w:jc w:val="center"/>
              <w:rPr>
                <w:rFonts w:cs="Arial"/>
                <w:sz w:val="18"/>
                <w:szCs w:val="18"/>
              </w:rPr>
            </w:pPr>
          </w:p>
        </w:tc>
      </w:tr>
      <w:tr w:rsidR="00980629" w:rsidRPr="00340B0D" w14:paraId="768860A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731C144" w14:textId="77777777" w:rsidR="00980629" w:rsidRPr="00340B0D" w:rsidRDefault="00980629"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AD03613"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20B77815" w14:textId="77777777" w:rsidR="00980629" w:rsidRPr="00340B0D" w:rsidRDefault="00980629"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398676CD" w14:textId="77777777" w:rsidR="00980629" w:rsidRPr="00340B0D" w:rsidRDefault="00980629" w:rsidP="00541D1A">
            <w:pPr>
              <w:jc w:val="center"/>
              <w:rPr>
                <w:rFonts w:cs="Arial"/>
                <w:sz w:val="18"/>
                <w:szCs w:val="18"/>
              </w:rPr>
            </w:pPr>
          </w:p>
        </w:tc>
      </w:tr>
      <w:tr w:rsidR="00980629" w:rsidRPr="00340B0D" w14:paraId="5A565FD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8F0B9C3" w14:textId="77777777" w:rsidR="00980629" w:rsidRPr="00340B0D" w:rsidRDefault="00980629"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613589C"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5F3B52A7" w14:textId="77777777" w:rsidR="00980629" w:rsidRPr="00340B0D" w:rsidRDefault="00980629"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01DEC5C9" w14:textId="77777777" w:rsidR="00980629" w:rsidRPr="00340B0D" w:rsidRDefault="00980629" w:rsidP="00541D1A">
            <w:pPr>
              <w:jc w:val="center"/>
              <w:rPr>
                <w:rFonts w:cs="Arial"/>
                <w:sz w:val="18"/>
                <w:szCs w:val="18"/>
              </w:rPr>
            </w:pPr>
          </w:p>
        </w:tc>
      </w:tr>
      <w:tr w:rsidR="00980629" w:rsidRPr="00340B0D" w14:paraId="68AAB57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EA6F726" w14:textId="77777777" w:rsidR="00980629" w:rsidRPr="00340B0D" w:rsidRDefault="00980629"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66440F3"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6F1C8371" w14:textId="77777777" w:rsidR="00980629" w:rsidRPr="00340B0D" w:rsidRDefault="00980629"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33EB65BC" w14:textId="77777777" w:rsidR="00980629" w:rsidRPr="00340B0D" w:rsidRDefault="00980629" w:rsidP="00541D1A">
            <w:pPr>
              <w:jc w:val="center"/>
              <w:rPr>
                <w:rFonts w:cs="Arial"/>
                <w:sz w:val="18"/>
                <w:szCs w:val="18"/>
              </w:rPr>
            </w:pPr>
          </w:p>
        </w:tc>
      </w:tr>
      <w:tr w:rsidR="00980629" w:rsidRPr="00340B0D" w14:paraId="342BDE5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8014E3B" w14:textId="77777777" w:rsidR="00980629" w:rsidRPr="00340B0D" w:rsidRDefault="00980629"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652314C2"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0DE042E7" w14:textId="77777777" w:rsidR="00980629" w:rsidRPr="00340B0D" w:rsidRDefault="00980629"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6F734506" w14:textId="77777777" w:rsidR="00980629" w:rsidRPr="00340B0D" w:rsidRDefault="00980629" w:rsidP="00541D1A">
            <w:pPr>
              <w:jc w:val="center"/>
              <w:rPr>
                <w:rFonts w:cs="Arial"/>
                <w:sz w:val="18"/>
                <w:szCs w:val="18"/>
              </w:rPr>
            </w:pPr>
          </w:p>
        </w:tc>
      </w:tr>
      <w:tr w:rsidR="00980629" w:rsidRPr="00340B0D" w14:paraId="137506AB"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11FE278C" w14:textId="77777777" w:rsidR="00980629" w:rsidRPr="00340B0D" w:rsidRDefault="00980629"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5E3FDB35" w14:textId="77777777" w:rsidR="00980629" w:rsidRPr="00340B0D" w:rsidRDefault="00980629"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52C966AE" w14:textId="77777777" w:rsidR="00980629" w:rsidRPr="00340B0D" w:rsidRDefault="00980629" w:rsidP="00541D1A">
            <w:pPr>
              <w:jc w:val="center"/>
              <w:rPr>
                <w:rFonts w:cs="Arial"/>
                <w:sz w:val="18"/>
                <w:szCs w:val="18"/>
              </w:rPr>
            </w:pPr>
          </w:p>
        </w:tc>
      </w:tr>
      <w:tr w:rsidR="00980629" w:rsidRPr="00340B0D" w14:paraId="3759E582" w14:textId="77777777" w:rsidTr="00541D1A">
        <w:sdt>
          <w:sdtPr>
            <w:rPr>
              <w:rFonts w:cs="Arial"/>
              <w:sz w:val="18"/>
              <w:szCs w:val="18"/>
            </w:rPr>
            <w:alias w:val="Palette"/>
            <w:tag w:val="Palette"/>
            <w:id w:val="2105765655"/>
            <w:placeholder>
              <w:docPart w:val="4C0744346811415DB5FD24172B574628"/>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0B8D7F5A" w14:textId="77777777" w:rsidR="00980629" w:rsidRPr="00340B0D" w:rsidRDefault="00980629"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4E5B6022" w14:textId="77777777" w:rsidR="00980629" w:rsidRPr="00340B0D" w:rsidRDefault="00980629"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2283DA49" w14:textId="77777777" w:rsidR="00980629" w:rsidRPr="00340B0D" w:rsidRDefault="00980629" w:rsidP="00541D1A">
            <w:pPr>
              <w:jc w:val="center"/>
              <w:rPr>
                <w:rFonts w:cs="Arial"/>
                <w:sz w:val="18"/>
                <w:szCs w:val="18"/>
              </w:rPr>
            </w:pPr>
          </w:p>
        </w:tc>
      </w:tr>
      <w:tr w:rsidR="00980629" w:rsidRPr="00340B0D" w14:paraId="7933C256"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0EC66E8B" w14:textId="77777777" w:rsidR="00980629" w:rsidRPr="00340B0D" w:rsidRDefault="00980629" w:rsidP="00541D1A">
            <w:pPr>
              <w:jc w:val="center"/>
              <w:rPr>
                <w:rFonts w:cs="Arial"/>
                <w:b/>
                <w:bCs/>
                <w:sz w:val="18"/>
                <w:szCs w:val="18"/>
              </w:rPr>
            </w:pPr>
          </w:p>
        </w:tc>
        <w:tc>
          <w:tcPr>
            <w:tcW w:w="3871" w:type="dxa"/>
            <w:gridSpan w:val="5"/>
            <w:tcBorders>
              <w:left w:val="single" w:sz="12" w:space="0" w:color="auto"/>
            </w:tcBorders>
          </w:tcPr>
          <w:p w14:paraId="6D8B7474" w14:textId="77777777" w:rsidR="00980629" w:rsidRPr="00340B0D" w:rsidRDefault="00980629" w:rsidP="00541D1A">
            <w:pPr>
              <w:rPr>
                <w:rFonts w:cs="Arial"/>
                <w:sz w:val="18"/>
                <w:szCs w:val="18"/>
              </w:rPr>
            </w:pPr>
          </w:p>
        </w:tc>
        <w:tc>
          <w:tcPr>
            <w:tcW w:w="672" w:type="dxa"/>
            <w:tcBorders>
              <w:right w:val="single" w:sz="12" w:space="0" w:color="auto"/>
            </w:tcBorders>
            <w:vAlign w:val="center"/>
          </w:tcPr>
          <w:p w14:paraId="19FF7B8E" w14:textId="77777777" w:rsidR="00980629" w:rsidRPr="00340B0D" w:rsidRDefault="00980629" w:rsidP="00541D1A">
            <w:pPr>
              <w:jc w:val="center"/>
              <w:rPr>
                <w:rFonts w:cs="Arial"/>
                <w:sz w:val="18"/>
                <w:szCs w:val="18"/>
              </w:rPr>
            </w:pPr>
          </w:p>
        </w:tc>
      </w:tr>
      <w:tr w:rsidR="00980629" w:rsidRPr="00340B0D" w14:paraId="670BFD18"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51B34F95" w14:textId="77777777" w:rsidR="00980629" w:rsidRPr="00340B0D" w:rsidRDefault="00980629" w:rsidP="00541D1A">
            <w:pPr>
              <w:rPr>
                <w:rFonts w:cs="Arial"/>
                <w:sz w:val="18"/>
                <w:szCs w:val="18"/>
              </w:rPr>
            </w:pPr>
          </w:p>
        </w:tc>
        <w:tc>
          <w:tcPr>
            <w:tcW w:w="3871" w:type="dxa"/>
            <w:gridSpan w:val="5"/>
            <w:tcBorders>
              <w:left w:val="single" w:sz="12" w:space="0" w:color="auto"/>
              <w:bottom w:val="single" w:sz="12" w:space="0" w:color="auto"/>
            </w:tcBorders>
          </w:tcPr>
          <w:p w14:paraId="6700E829" w14:textId="77777777" w:rsidR="00980629" w:rsidRPr="00340B0D" w:rsidRDefault="00980629" w:rsidP="00541D1A">
            <w:pPr>
              <w:jc w:val="center"/>
              <w:rPr>
                <w:rFonts w:cs="Arial"/>
                <w:sz w:val="18"/>
                <w:szCs w:val="18"/>
              </w:rPr>
            </w:pPr>
          </w:p>
        </w:tc>
        <w:tc>
          <w:tcPr>
            <w:tcW w:w="672" w:type="dxa"/>
            <w:tcBorders>
              <w:bottom w:val="single" w:sz="12" w:space="0" w:color="auto"/>
              <w:right w:val="single" w:sz="12" w:space="0" w:color="auto"/>
            </w:tcBorders>
            <w:vAlign w:val="center"/>
          </w:tcPr>
          <w:p w14:paraId="28D74F5A" w14:textId="77777777" w:rsidR="00980629" w:rsidRPr="00340B0D" w:rsidRDefault="00980629" w:rsidP="00541D1A">
            <w:pPr>
              <w:jc w:val="center"/>
              <w:rPr>
                <w:rFonts w:cs="Arial"/>
                <w:sz w:val="18"/>
                <w:szCs w:val="18"/>
              </w:rPr>
            </w:pPr>
          </w:p>
        </w:tc>
      </w:tr>
      <w:tr w:rsidR="00980629" w:rsidRPr="00340B0D" w14:paraId="654B719D"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51F973E9" w14:textId="77777777" w:rsidR="00980629" w:rsidRPr="00340B0D" w:rsidRDefault="00980629"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9E08497" w14:textId="77777777" w:rsidR="00980629" w:rsidRPr="00340B0D" w:rsidRDefault="00980629" w:rsidP="00541D1A">
            <w:pPr>
              <w:jc w:val="center"/>
              <w:rPr>
                <w:rFonts w:cs="Arial"/>
                <w:sz w:val="18"/>
                <w:szCs w:val="18"/>
              </w:rPr>
            </w:pPr>
            <w:r w:rsidRPr="00340B0D">
              <w:rPr>
                <w:rFonts w:cs="Arial"/>
                <w:b/>
                <w:bCs/>
                <w:sz w:val="18"/>
                <w:szCs w:val="18"/>
              </w:rPr>
              <w:t>Display</w:t>
            </w:r>
          </w:p>
        </w:tc>
      </w:tr>
      <w:tr w:rsidR="00980629" w:rsidRPr="00340B0D" w14:paraId="000F3905" w14:textId="77777777" w:rsidTr="00541D1A">
        <w:trPr>
          <w:trHeight w:val="287"/>
        </w:trPr>
        <w:tc>
          <w:tcPr>
            <w:tcW w:w="1789" w:type="dxa"/>
            <w:tcBorders>
              <w:left w:val="single" w:sz="12" w:space="0" w:color="auto"/>
              <w:bottom w:val="single" w:sz="4" w:space="0" w:color="auto"/>
            </w:tcBorders>
          </w:tcPr>
          <w:p w14:paraId="1A528F4B" w14:textId="77777777" w:rsidR="00980629" w:rsidRPr="00340B0D" w:rsidRDefault="00980629"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6C50025D" w14:textId="77777777" w:rsidR="00980629" w:rsidRPr="00340B0D" w:rsidRDefault="00980629"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5477ACFC" w14:textId="77777777" w:rsidR="00980629" w:rsidRPr="00340B0D" w:rsidRDefault="00980629"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0E341B7D" w14:textId="77777777" w:rsidR="00980629" w:rsidRPr="00C87169" w:rsidRDefault="00980629" w:rsidP="00541D1A">
            <w:pPr>
              <w:rPr>
                <w:rFonts w:cs="Arial"/>
              </w:rPr>
            </w:pPr>
          </w:p>
        </w:tc>
      </w:tr>
      <w:tr w:rsidR="00980629" w:rsidRPr="00340B0D" w14:paraId="544D3F57" w14:textId="77777777" w:rsidTr="00541D1A">
        <w:tc>
          <w:tcPr>
            <w:tcW w:w="1789" w:type="dxa"/>
            <w:tcBorders>
              <w:left w:val="single" w:sz="12" w:space="0" w:color="auto"/>
              <w:bottom w:val="single" w:sz="4" w:space="0" w:color="auto"/>
            </w:tcBorders>
          </w:tcPr>
          <w:p w14:paraId="630B278B" w14:textId="77777777" w:rsidR="00980629" w:rsidRPr="00340B0D" w:rsidRDefault="00980629"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3DF8D837" w14:textId="77777777" w:rsidR="00980629" w:rsidRPr="00340B0D" w:rsidRDefault="00980629"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E8B797F" w14:textId="77777777" w:rsidR="00980629" w:rsidRPr="00340B0D" w:rsidRDefault="00980629"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17C0A381" w14:textId="77777777" w:rsidR="00980629" w:rsidRPr="00340B0D" w:rsidRDefault="00980629" w:rsidP="00541D1A">
            <w:pPr>
              <w:rPr>
                <w:rFonts w:cs="Arial"/>
                <w:sz w:val="18"/>
                <w:szCs w:val="18"/>
              </w:rPr>
            </w:pPr>
            <w:r w:rsidRPr="00340B0D">
              <w:rPr>
                <w:rFonts w:cs="Arial"/>
                <w:sz w:val="18"/>
                <w:szCs w:val="18"/>
              </w:rPr>
              <w:t>1:</w:t>
            </w:r>
            <w:r>
              <w:rPr>
                <w:rFonts w:cs="Arial"/>
                <w:sz w:val="18"/>
                <w:szCs w:val="18"/>
              </w:rPr>
              <w:t>60000</w:t>
            </w:r>
          </w:p>
        </w:tc>
      </w:tr>
      <w:tr w:rsidR="00980629" w:rsidRPr="00340B0D" w14:paraId="464105BA"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3283BE47" w14:textId="77777777" w:rsidR="00980629" w:rsidRPr="00340B0D" w:rsidRDefault="00980629"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03278330" w14:textId="77777777" w:rsidR="00980629" w:rsidRPr="00340B0D" w:rsidRDefault="00980629"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1DE0704D" w14:textId="77777777" w:rsidR="00980629" w:rsidRPr="00340B0D" w:rsidRDefault="00980629" w:rsidP="00541D1A">
            <w:pPr>
              <w:rPr>
                <w:rFonts w:cs="Arial"/>
                <w:sz w:val="18"/>
                <w:szCs w:val="18"/>
              </w:rPr>
            </w:pPr>
          </w:p>
        </w:tc>
      </w:tr>
      <w:tr w:rsidR="00980629" w:rsidRPr="00340B0D" w14:paraId="6A7A6009"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4785938D" w14:textId="77777777" w:rsidR="00980629" w:rsidRPr="00340B0D" w:rsidRDefault="00980629" w:rsidP="00541D1A">
            <w:pPr>
              <w:rPr>
                <w:rFonts w:cs="Arial"/>
                <w:sz w:val="18"/>
                <w:szCs w:val="18"/>
              </w:rPr>
            </w:pPr>
          </w:p>
        </w:tc>
      </w:tr>
      <w:tr w:rsidR="00980629" w:rsidRPr="00340B0D" w14:paraId="22D43064"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3C334F9" w14:textId="77777777" w:rsidR="00980629" w:rsidRPr="00340B0D" w:rsidRDefault="00980629"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980629" w:rsidRPr="00340B0D" w14:paraId="41504320"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1513097" w14:textId="77777777" w:rsidR="00980629" w:rsidRPr="00340B0D" w:rsidRDefault="00980629"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2C1D689" w14:textId="77777777" w:rsidR="00980629" w:rsidRPr="00340B0D" w:rsidRDefault="00980629" w:rsidP="00541D1A">
            <w:pPr>
              <w:jc w:val="center"/>
              <w:rPr>
                <w:rFonts w:cs="Arial"/>
                <w:b/>
                <w:bCs/>
                <w:sz w:val="18"/>
                <w:szCs w:val="18"/>
              </w:rPr>
            </w:pPr>
            <w:r w:rsidRPr="00340B0D">
              <w:rPr>
                <w:rFonts w:cs="Arial"/>
                <w:b/>
                <w:bCs/>
                <w:sz w:val="18"/>
                <w:szCs w:val="18"/>
              </w:rPr>
              <w:t>Other</w:t>
            </w:r>
          </w:p>
        </w:tc>
      </w:tr>
      <w:tr w:rsidR="00980629" w:rsidRPr="00340B0D" w14:paraId="511FAA1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F2BF80B" w14:textId="77777777" w:rsidR="00980629" w:rsidRPr="00340B0D" w:rsidRDefault="00980629"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14D79A89"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E5039C2" w14:textId="77777777" w:rsidR="00980629" w:rsidRPr="00340B0D" w:rsidRDefault="00980629"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56C4A5F6" w14:textId="77777777" w:rsidR="00980629" w:rsidRPr="00340B0D" w:rsidRDefault="00980629" w:rsidP="00541D1A">
            <w:pPr>
              <w:rPr>
                <w:rFonts w:cs="Arial"/>
                <w:sz w:val="18"/>
                <w:szCs w:val="18"/>
              </w:rPr>
            </w:pPr>
          </w:p>
        </w:tc>
      </w:tr>
      <w:tr w:rsidR="00980629" w:rsidRPr="00340B0D" w14:paraId="123422B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6CCA7B1" w14:textId="77777777" w:rsidR="00980629" w:rsidRPr="00340B0D" w:rsidRDefault="00980629"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344A16C1"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957C1B5" w14:textId="77777777" w:rsidR="00980629" w:rsidRPr="00340B0D" w:rsidRDefault="00980629"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56AEFD31" w14:textId="77777777" w:rsidR="00980629" w:rsidRPr="00340B0D" w:rsidRDefault="00980629" w:rsidP="00541D1A">
            <w:pPr>
              <w:rPr>
                <w:rFonts w:cs="Arial"/>
                <w:sz w:val="18"/>
                <w:szCs w:val="18"/>
              </w:rPr>
            </w:pPr>
          </w:p>
        </w:tc>
      </w:tr>
      <w:tr w:rsidR="00980629" w:rsidRPr="00340B0D" w14:paraId="340BB29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5254948" w14:textId="77777777" w:rsidR="00980629" w:rsidRPr="00340B0D" w:rsidRDefault="00980629"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327937D5"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F5FB6C6" w14:textId="77777777" w:rsidR="00980629" w:rsidRPr="00340B0D" w:rsidRDefault="00980629"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45F3C650" w14:textId="77777777" w:rsidR="00980629" w:rsidRPr="00340B0D" w:rsidRDefault="00980629" w:rsidP="00541D1A">
            <w:pPr>
              <w:rPr>
                <w:rFonts w:cs="Arial"/>
                <w:sz w:val="18"/>
                <w:szCs w:val="18"/>
              </w:rPr>
            </w:pPr>
          </w:p>
        </w:tc>
      </w:tr>
      <w:tr w:rsidR="00980629" w:rsidRPr="00340B0D" w14:paraId="2B651DB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FD04325" w14:textId="77777777" w:rsidR="00980629" w:rsidRPr="00340B0D" w:rsidRDefault="00980629"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33ACC3ED"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5E51AA4" w14:textId="77777777" w:rsidR="00980629" w:rsidRPr="00340B0D" w:rsidRDefault="00980629"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413BBA41" w14:textId="77777777" w:rsidR="00980629" w:rsidRPr="00340B0D" w:rsidRDefault="00980629" w:rsidP="00541D1A">
            <w:pPr>
              <w:rPr>
                <w:rFonts w:cs="Arial"/>
                <w:sz w:val="18"/>
                <w:szCs w:val="18"/>
              </w:rPr>
            </w:pPr>
          </w:p>
        </w:tc>
      </w:tr>
      <w:tr w:rsidR="00980629" w:rsidRPr="00340B0D" w14:paraId="0E957D1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130CD1D" w14:textId="77777777" w:rsidR="00980629" w:rsidRPr="00340B0D" w:rsidRDefault="00980629"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2839CC1F"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C587B08" w14:textId="77777777" w:rsidR="00980629" w:rsidRPr="00340B0D" w:rsidRDefault="00980629"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7974BD77" w14:textId="77777777" w:rsidR="00980629" w:rsidRPr="00340B0D" w:rsidRDefault="00980629" w:rsidP="00541D1A">
            <w:pPr>
              <w:rPr>
                <w:rFonts w:cs="Arial"/>
                <w:sz w:val="18"/>
                <w:szCs w:val="18"/>
              </w:rPr>
            </w:pPr>
          </w:p>
        </w:tc>
      </w:tr>
      <w:tr w:rsidR="00980629" w:rsidRPr="00340B0D" w14:paraId="347DA8D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7EC7C67" w14:textId="77777777" w:rsidR="00980629" w:rsidRPr="00340B0D" w:rsidRDefault="00980629"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666D32DD"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6453203" w14:textId="77777777" w:rsidR="00980629" w:rsidRPr="00340B0D" w:rsidRDefault="00980629"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279C5BE2" w14:textId="77777777" w:rsidR="00980629" w:rsidRPr="00340B0D" w:rsidRDefault="00980629" w:rsidP="00541D1A">
            <w:pPr>
              <w:rPr>
                <w:rFonts w:cs="Arial"/>
                <w:sz w:val="18"/>
                <w:szCs w:val="18"/>
              </w:rPr>
            </w:pPr>
          </w:p>
        </w:tc>
      </w:tr>
      <w:tr w:rsidR="00980629" w:rsidRPr="00340B0D" w14:paraId="0C1F0DB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3C25136" w14:textId="77777777" w:rsidR="00980629" w:rsidRPr="00340B0D" w:rsidRDefault="00980629"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60B2650C"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6DB74CC" w14:textId="77777777" w:rsidR="00980629" w:rsidRPr="00340B0D" w:rsidRDefault="00980629"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1C1C7E1E" w14:textId="77777777" w:rsidR="00980629" w:rsidRPr="00340B0D" w:rsidRDefault="00980629" w:rsidP="00541D1A">
            <w:pPr>
              <w:rPr>
                <w:rFonts w:cs="Arial"/>
                <w:sz w:val="18"/>
                <w:szCs w:val="18"/>
              </w:rPr>
            </w:pPr>
          </w:p>
        </w:tc>
      </w:tr>
      <w:tr w:rsidR="00980629" w:rsidRPr="00340B0D" w14:paraId="1F86E238"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E5E87B1" w14:textId="77777777" w:rsidR="00980629" w:rsidRPr="00340B0D" w:rsidRDefault="00980629"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2B885317"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7E85F44" w14:textId="77777777" w:rsidR="00980629" w:rsidRPr="00340B0D" w:rsidRDefault="00980629"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189B793D" w14:textId="77777777" w:rsidR="00980629" w:rsidRPr="00340B0D" w:rsidRDefault="00980629" w:rsidP="00541D1A">
            <w:pPr>
              <w:rPr>
                <w:rFonts w:cs="Arial"/>
                <w:sz w:val="18"/>
                <w:szCs w:val="18"/>
              </w:rPr>
            </w:pPr>
          </w:p>
        </w:tc>
      </w:tr>
      <w:tr w:rsidR="00980629" w:rsidRPr="00340B0D" w14:paraId="784460F5"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4A135A5" w14:textId="77777777" w:rsidR="00980629" w:rsidRPr="00340B0D" w:rsidRDefault="00980629"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0793B05E"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7E1CD2E"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C893F0B" w14:textId="77777777" w:rsidR="00980629" w:rsidRPr="00340B0D" w:rsidRDefault="00980629" w:rsidP="00541D1A">
            <w:pPr>
              <w:rPr>
                <w:rFonts w:cs="Arial"/>
                <w:sz w:val="18"/>
                <w:szCs w:val="18"/>
              </w:rPr>
            </w:pPr>
          </w:p>
        </w:tc>
      </w:tr>
      <w:tr w:rsidR="00980629" w:rsidRPr="00340B0D" w14:paraId="504ACE8E"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248A0A5" w14:textId="77777777" w:rsidR="00980629" w:rsidRPr="00340B0D" w:rsidRDefault="00980629"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6747CDB4"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8AB64A8"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2415AF1" w14:textId="77777777" w:rsidR="00980629" w:rsidRPr="00340B0D" w:rsidRDefault="00980629" w:rsidP="00541D1A">
            <w:pPr>
              <w:rPr>
                <w:rFonts w:cs="Arial"/>
                <w:sz w:val="18"/>
                <w:szCs w:val="18"/>
              </w:rPr>
            </w:pPr>
          </w:p>
        </w:tc>
      </w:tr>
      <w:tr w:rsidR="00980629" w:rsidRPr="00340B0D" w14:paraId="599D8F6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0E2F2ED" w14:textId="77777777" w:rsidR="00980629" w:rsidRPr="00340B0D" w:rsidRDefault="00980629"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7D8E6A07"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B867904"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0DD6CA3" w14:textId="77777777" w:rsidR="00980629" w:rsidRPr="00340B0D" w:rsidRDefault="00980629" w:rsidP="00541D1A">
            <w:pPr>
              <w:rPr>
                <w:rFonts w:cs="Arial"/>
                <w:sz w:val="18"/>
                <w:szCs w:val="18"/>
              </w:rPr>
            </w:pPr>
          </w:p>
        </w:tc>
      </w:tr>
      <w:tr w:rsidR="00980629" w:rsidRPr="00340B0D" w14:paraId="4BD9B08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C93CC6C" w14:textId="77777777" w:rsidR="00980629" w:rsidRPr="00340B0D" w:rsidRDefault="00980629"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1D1608D4"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15D6C54"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811BF03" w14:textId="77777777" w:rsidR="00980629" w:rsidRPr="00340B0D" w:rsidRDefault="00980629" w:rsidP="00541D1A">
            <w:pPr>
              <w:rPr>
                <w:rFonts w:cs="Arial"/>
                <w:sz w:val="18"/>
                <w:szCs w:val="18"/>
              </w:rPr>
            </w:pPr>
          </w:p>
        </w:tc>
      </w:tr>
      <w:tr w:rsidR="00980629" w:rsidRPr="00340B0D" w14:paraId="2655FD5B"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79560E18" w14:textId="77777777" w:rsidR="00980629" w:rsidRPr="00340B0D" w:rsidRDefault="00980629"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7567B3DD"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266C1CF3" w14:textId="77777777" w:rsidR="00980629" w:rsidRPr="00340B0D" w:rsidRDefault="00980629"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1C9F4CE7" w14:textId="77777777" w:rsidR="00980629" w:rsidRPr="00340B0D" w:rsidRDefault="00980629" w:rsidP="00541D1A">
            <w:pPr>
              <w:rPr>
                <w:rFonts w:cs="Arial"/>
                <w:sz w:val="18"/>
                <w:szCs w:val="18"/>
              </w:rPr>
            </w:pPr>
          </w:p>
        </w:tc>
      </w:tr>
      <w:tr w:rsidR="00980629" w:rsidRPr="00340B0D" w14:paraId="37809CE3"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BE551D1" w14:textId="77777777" w:rsidR="00980629" w:rsidRPr="00EF63B4" w:rsidRDefault="00980629" w:rsidP="00541D1A">
            <w:pPr>
              <w:jc w:val="center"/>
              <w:rPr>
                <w:rFonts w:cs="Arial"/>
                <w:sz w:val="18"/>
                <w:szCs w:val="18"/>
              </w:rPr>
            </w:pPr>
            <w:r>
              <w:rPr>
                <w:rFonts w:cs="Arial"/>
                <w:b/>
                <w:bCs/>
                <w:sz w:val="18"/>
                <w:szCs w:val="18"/>
              </w:rPr>
              <w:t>Additional</w:t>
            </w:r>
          </w:p>
        </w:tc>
      </w:tr>
      <w:tr w:rsidR="00980629" w:rsidRPr="00340B0D" w14:paraId="56C9B25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C0F81C3" w14:textId="77777777" w:rsidR="00980629" w:rsidRPr="00340B0D" w:rsidRDefault="00980629"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59F1F2C0" w14:textId="77777777" w:rsidR="00980629" w:rsidRPr="00340B0D" w:rsidRDefault="00980629"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31FA9295"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4D62801" w14:textId="77777777" w:rsidR="00980629" w:rsidRPr="00340B0D" w:rsidRDefault="00980629" w:rsidP="00541D1A">
            <w:pPr>
              <w:rPr>
                <w:rFonts w:cs="Arial"/>
                <w:sz w:val="18"/>
                <w:szCs w:val="18"/>
              </w:rPr>
            </w:pPr>
          </w:p>
        </w:tc>
      </w:tr>
      <w:tr w:rsidR="00980629" w:rsidRPr="00340B0D" w14:paraId="746FD5C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2CA7BF6" w14:textId="77777777" w:rsidR="00980629" w:rsidRPr="00340B0D" w:rsidRDefault="00980629"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7D02381F" w14:textId="77777777" w:rsidR="00980629" w:rsidRPr="00340B0D" w:rsidRDefault="00980629"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59300076"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18E8ACE" w14:textId="77777777" w:rsidR="00980629" w:rsidRPr="00340B0D" w:rsidRDefault="00980629" w:rsidP="00541D1A">
            <w:pPr>
              <w:rPr>
                <w:rFonts w:cs="Arial"/>
                <w:sz w:val="18"/>
                <w:szCs w:val="18"/>
              </w:rPr>
            </w:pPr>
          </w:p>
        </w:tc>
      </w:tr>
      <w:tr w:rsidR="00980629" w:rsidRPr="00340B0D" w14:paraId="5E4B14E3"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16A18EE" w14:textId="77777777" w:rsidR="00980629" w:rsidRPr="00340B0D" w:rsidRDefault="00980629" w:rsidP="00541D1A">
            <w:pPr>
              <w:jc w:val="center"/>
              <w:rPr>
                <w:rFonts w:cs="Arial"/>
                <w:b/>
                <w:bCs/>
                <w:sz w:val="18"/>
                <w:szCs w:val="18"/>
              </w:rPr>
            </w:pPr>
            <w:r w:rsidRPr="00340B0D">
              <w:rPr>
                <w:rFonts w:cs="Arial"/>
                <w:b/>
                <w:bCs/>
                <w:sz w:val="18"/>
                <w:szCs w:val="18"/>
              </w:rPr>
              <w:t>Setup</w:t>
            </w:r>
          </w:p>
        </w:tc>
      </w:tr>
      <w:tr w:rsidR="00980629" w:rsidRPr="00340B0D" w14:paraId="12BE5535"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56A196B3" w14:textId="77777777" w:rsidR="003D21E9" w:rsidRDefault="003D21E9" w:rsidP="00541D1A">
            <w:pPr>
              <w:rPr>
                <w:rFonts w:cs="Arial"/>
                <w:i/>
                <w:color w:val="000000" w:themeColor="text1"/>
              </w:rPr>
            </w:pPr>
          </w:p>
          <w:p w14:paraId="5431374E" w14:textId="101F3895" w:rsidR="00980629" w:rsidRPr="003D21E9" w:rsidRDefault="003D21E9" w:rsidP="00541D1A">
            <w:pPr>
              <w:rPr>
                <w:rFonts w:cs="Arial"/>
                <w:sz w:val="18"/>
                <w:szCs w:val="18"/>
              </w:rPr>
            </w:pPr>
            <w:r w:rsidRPr="007B7669">
              <w:rPr>
                <w:rFonts w:cs="Arial"/>
                <w:i/>
                <w:color w:val="000000" w:themeColor="text1"/>
              </w:rPr>
              <w:t xml:space="preserve">As for test </w:t>
            </w:r>
            <w:proofErr w:type="spellStart"/>
            <w:r w:rsidRPr="007B7669">
              <w:rPr>
                <w:rFonts w:cs="Arial"/>
                <w:i/>
                <w:color w:val="000000" w:themeColor="text1"/>
              </w:rPr>
              <w:t>DifferentPriority</w:t>
            </w:r>
            <w:proofErr w:type="spellEnd"/>
            <w:r w:rsidR="00980629">
              <w:rPr>
                <w:rFonts w:cs="Arial"/>
                <w:i/>
              </w:rPr>
              <w:t>.</w:t>
            </w:r>
            <w:r w:rsidR="00980629" w:rsidRPr="00110428">
              <w:rPr>
                <w:rFonts w:cs="Arial"/>
                <w:i/>
              </w:rPr>
              <w:t xml:space="preserve">. </w:t>
            </w:r>
          </w:p>
          <w:p w14:paraId="7F2392A9" w14:textId="77777777" w:rsidR="00980629" w:rsidRPr="00340B0D" w:rsidRDefault="00980629" w:rsidP="00541D1A">
            <w:pPr>
              <w:rPr>
                <w:rFonts w:cs="Arial"/>
                <w:sz w:val="18"/>
                <w:szCs w:val="18"/>
              </w:rPr>
            </w:pPr>
          </w:p>
        </w:tc>
      </w:tr>
      <w:tr w:rsidR="00980629" w:rsidRPr="00340B0D" w14:paraId="2BC18B1F"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AD796D1" w14:textId="77777777" w:rsidR="00980629" w:rsidRPr="00340B0D" w:rsidRDefault="00980629" w:rsidP="00541D1A">
            <w:pPr>
              <w:jc w:val="center"/>
              <w:rPr>
                <w:rFonts w:cs="Arial"/>
                <w:b/>
                <w:bCs/>
                <w:sz w:val="18"/>
                <w:szCs w:val="18"/>
              </w:rPr>
            </w:pPr>
            <w:r w:rsidRPr="00340B0D">
              <w:rPr>
                <w:rFonts w:cs="Arial"/>
                <w:b/>
                <w:bCs/>
                <w:sz w:val="18"/>
                <w:szCs w:val="18"/>
              </w:rPr>
              <w:lastRenderedPageBreak/>
              <w:t>Action</w:t>
            </w:r>
          </w:p>
        </w:tc>
      </w:tr>
      <w:tr w:rsidR="00980629" w:rsidRPr="00340B0D" w14:paraId="79F55E7B"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B02EAC5" w14:textId="2E5C108D" w:rsidR="00980629" w:rsidRPr="00110428" w:rsidRDefault="003D21E9" w:rsidP="00541D1A">
            <w:pPr>
              <w:rPr>
                <w:rFonts w:cs="Arial"/>
                <w:b/>
                <w:bCs/>
              </w:rPr>
            </w:pPr>
            <w:r w:rsidRPr="003D21E9">
              <w:rPr>
                <w:rFonts w:cs="Arial"/>
                <w:b/>
                <w:bCs/>
              </w:rPr>
              <w:t>View the features at position 32°21.100’S 61°21.900’E scale 1:5 000</w:t>
            </w:r>
          </w:p>
        </w:tc>
      </w:tr>
      <w:tr w:rsidR="00980629" w:rsidRPr="00340B0D" w14:paraId="2845ADDF"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536897F" w14:textId="77777777" w:rsidR="00980629" w:rsidRPr="00340B0D" w:rsidRDefault="00980629" w:rsidP="00541D1A">
            <w:pPr>
              <w:jc w:val="center"/>
              <w:rPr>
                <w:rFonts w:cs="Arial"/>
                <w:sz w:val="18"/>
                <w:szCs w:val="18"/>
              </w:rPr>
            </w:pPr>
            <w:r w:rsidRPr="00340B0D">
              <w:rPr>
                <w:rFonts w:cs="Arial"/>
                <w:b/>
                <w:bCs/>
                <w:sz w:val="18"/>
                <w:szCs w:val="18"/>
              </w:rPr>
              <w:t>Results</w:t>
            </w:r>
          </w:p>
        </w:tc>
      </w:tr>
      <w:tr w:rsidR="00980629" w:rsidRPr="00340B0D" w14:paraId="6F9811F0" w14:textId="77777777" w:rsidTr="00F95BCA">
        <w:tc>
          <w:tcPr>
            <w:tcW w:w="9199" w:type="dxa"/>
            <w:gridSpan w:val="11"/>
            <w:tcBorders>
              <w:top w:val="single" w:sz="4" w:space="0" w:color="auto"/>
              <w:left w:val="single" w:sz="12" w:space="0" w:color="auto"/>
              <w:bottom w:val="single" w:sz="4" w:space="0" w:color="auto"/>
              <w:right w:val="single" w:sz="12" w:space="0" w:color="auto"/>
            </w:tcBorders>
          </w:tcPr>
          <w:p w14:paraId="142C0A99" w14:textId="77777777" w:rsidR="00980629" w:rsidRDefault="00980629" w:rsidP="00541D1A">
            <w:pPr>
              <w:rPr>
                <w:rFonts w:cs="Arial"/>
                <w:sz w:val="18"/>
                <w:szCs w:val="18"/>
              </w:rPr>
            </w:pPr>
          </w:p>
          <w:p w14:paraId="789F471A" w14:textId="77777777" w:rsidR="00980629" w:rsidRDefault="00980629" w:rsidP="00541D1A">
            <w:pPr>
              <w:rPr>
                <w:rFonts w:cs="Arial"/>
                <w:sz w:val="18"/>
                <w:szCs w:val="18"/>
              </w:rPr>
            </w:pPr>
          </w:p>
          <w:p w14:paraId="1177A124" w14:textId="7948BE8C" w:rsidR="00980629" w:rsidRDefault="003D21E9" w:rsidP="00541D1A">
            <w:pPr>
              <w:rPr>
                <w:rFonts w:cs="Arial"/>
                <w:sz w:val="18"/>
                <w:szCs w:val="18"/>
              </w:rPr>
            </w:pPr>
            <w:r w:rsidRPr="007B7669">
              <w:rPr>
                <w:rFonts w:cs="Arial"/>
                <w:i/>
                <w:color w:val="000000" w:themeColor="text1"/>
              </w:rPr>
              <w:t>Confirm that items 1 to 6 display as shown in the graphic below:</w:t>
            </w:r>
          </w:p>
          <w:p w14:paraId="356D9CBF" w14:textId="315738C5" w:rsidR="00980629" w:rsidRPr="00340B0D" w:rsidRDefault="003D21E9" w:rsidP="00541D1A">
            <w:pPr>
              <w:jc w:val="center"/>
              <w:rPr>
                <w:rFonts w:cs="Arial"/>
                <w:sz w:val="18"/>
                <w:szCs w:val="18"/>
              </w:rPr>
            </w:pPr>
            <w:r w:rsidRPr="000708E2">
              <w:rPr>
                <w:noProof/>
                <w:lang w:val="en-IN" w:eastAsia="en-IN"/>
              </w:rPr>
              <w:drawing>
                <wp:inline distT="0" distB="0" distL="0" distR="0" wp14:anchorId="7A299E87" wp14:editId="0E959FD7">
                  <wp:extent cx="5836920" cy="3347085"/>
                  <wp:effectExtent l="0" t="0" r="0" b="5715"/>
                  <wp:docPr id="89" name="Picture 89" descr="A group of geometric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group of geometric shapes&#10;&#10;Description automatically generated"/>
                          <pic:cNvPicPr/>
                        </pic:nvPicPr>
                        <pic:blipFill>
                          <a:blip r:embed="rId126"/>
                          <a:stretch>
                            <a:fillRect/>
                          </a:stretch>
                        </pic:blipFill>
                        <pic:spPr>
                          <a:xfrm>
                            <a:off x="0" y="0"/>
                            <a:ext cx="5836920" cy="3347085"/>
                          </a:xfrm>
                          <a:prstGeom prst="rect">
                            <a:avLst/>
                          </a:prstGeom>
                        </pic:spPr>
                      </pic:pic>
                    </a:graphicData>
                  </a:graphic>
                </wp:inline>
              </w:drawing>
            </w:r>
          </w:p>
          <w:p w14:paraId="49232DD8" w14:textId="77777777" w:rsidR="00980629" w:rsidRDefault="00980629" w:rsidP="00541D1A">
            <w:pPr>
              <w:tabs>
                <w:tab w:val="left" w:pos="3048"/>
              </w:tabs>
              <w:jc w:val="center"/>
              <w:rPr>
                <w:rFonts w:cs="Arial"/>
                <w:sz w:val="18"/>
                <w:szCs w:val="18"/>
              </w:rPr>
            </w:pPr>
          </w:p>
          <w:p w14:paraId="65A284DE" w14:textId="73378D3D" w:rsidR="00980629" w:rsidRPr="003D21E9" w:rsidRDefault="003D21E9" w:rsidP="00541D1A">
            <w:pPr>
              <w:tabs>
                <w:tab w:val="left" w:pos="3048"/>
              </w:tabs>
              <w:jc w:val="center"/>
              <w:rPr>
                <w:rFonts w:cs="Arial"/>
                <w:i/>
                <w:iCs/>
                <w:sz w:val="18"/>
                <w:szCs w:val="18"/>
              </w:rPr>
            </w:pPr>
            <w:r w:rsidRPr="003D21E9">
              <w:rPr>
                <w:rFonts w:cs="Arial"/>
                <w:i/>
                <w:iCs/>
                <w:sz w:val="18"/>
                <w:szCs w:val="18"/>
              </w:rPr>
              <w:t>(Alternative 1: Manufacturer may implement display of text only once for a feature which is masked)</w:t>
            </w:r>
          </w:p>
          <w:p w14:paraId="26D02AD7" w14:textId="77777777" w:rsidR="00980629" w:rsidRDefault="00980629" w:rsidP="00541D1A">
            <w:pPr>
              <w:jc w:val="center"/>
              <w:rPr>
                <w:rFonts w:cs="Arial"/>
                <w:sz w:val="18"/>
                <w:szCs w:val="18"/>
              </w:rPr>
            </w:pPr>
          </w:p>
          <w:p w14:paraId="1B084D0E" w14:textId="77777777" w:rsidR="00980629" w:rsidRDefault="00980629" w:rsidP="00541D1A">
            <w:pPr>
              <w:jc w:val="center"/>
              <w:rPr>
                <w:rFonts w:cs="Arial"/>
                <w:sz w:val="18"/>
                <w:szCs w:val="18"/>
              </w:rPr>
            </w:pPr>
          </w:p>
          <w:p w14:paraId="2880C87C" w14:textId="77777777" w:rsidR="00980629" w:rsidRPr="00340B0D" w:rsidRDefault="00980629" w:rsidP="00541D1A">
            <w:pPr>
              <w:rPr>
                <w:rFonts w:cs="Arial"/>
                <w:sz w:val="18"/>
                <w:szCs w:val="18"/>
              </w:rPr>
            </w:pPr>
          </w:p>
        </w:tc>
      </w:tr>
      <w:tr w:rsidR="00F95BCA" w:rsidRPr="00340B0D" w14:paraId="2222CE24" w14:textId="77777777" w:rsidTr="00F95BCA">
        <w:tc>
          <w:tcPr>
            <w:tcW w:w="9199" w:type="dxa"/>
            <w:gridSpan w:val="11"/>
            <w:tcBorders>
              <w:top w:val="single" w:sz="4" w:space="0" w:color="auto"/>
              <w:left w:val="single" w:sz="12" w:space="0" w:color="auto"/>
              <w:bottom w:val="single" w:sz="4" w:space="0" w:color="auto"/>
              <w:right w:val="single" w:sz="12" w:space="0" w:color="auto"/>
            </w:tcBorders>
          </w:tcPr>
          <w:p w14:paraId="532B1B35" w14:textId="77777777" w:rsidR="00F95BCA" w:rsidRDefault="00F95BCA" w:rsidP="00541D1A">
            <w:pPr>
              <w:rPr>
                <w:rFonts w:cs="Arial"/>
                <w:i/>
                <w:color w:val="000000" w:themeColor="text1"/>
              </w:rPr>
            </w:pPr>
            <w:r w:rsidRPr="007B7669">
              <w:rPr>
                <w:rFonts w:cs="Arial"/>
                <w:i/>
                <w:color w:val="000000" w:themeColor="text1"/>
              </w:rPr>
              <w:t>Set Display Category Standard</w:t>
            </w:r>
          </w:p>
          <w:p w14:paraId="4B7648AD" w14:textId="7998D5E9" w:rsidR="00F95BCA" w:rsidRDefault="00F95BCA" w:rsidP="00541D1A">
            <w:pPr>
              <w:rPr>
                <w:rFonts w:cs="Arial"/>
                <w:i/>
                <w:color w:val="000000" w:themeColor="text1"/>
              </w:rPr>
            </w:pPr>
            <w:r w:rsidRPr="00F95BCA">
              <w:rPr>
                <w:rFonts w:cs="Arial"/>
                <w:i/>
                <w:color w:val="000000" w:themeColor="text1"/>
              </w:rPr>
              <w:t>Confirm that items 1 to 6 display as shown in the graphic below</w:t>
            </w:r>
          </w:p>
          <w:p w14:paraId="4EA63734" w14:textId="77777777" w:rsidR="00F95BCA" w:rsidRDefault="00F95BCA" w:rsidP="00541D1A">
            <w:pPr>
              <w:rPr>
                <w:rFonts w:cs="Arial"/>
                <w:i/>
                <w:color w:val="000000" w:themeColor="text1"/>
              </w:rPr>
            </w:pPr>
          </w:p>
          <w:p w14:paraId="4A7FC12E" w14:textId="6D3F046B" w:rsidR="00F95BCA" w:rsidRDefault="00F95BCA" w:rsidP="00541D1A">
            <w:pPr>
              <w:rPr>
                <w:rFonts w:cs="Arial"/>
                <w:sz w:val="18"/>
                <w:szCs w:val="18"/>
              </w:rPr>
            </w:pPr>
            <w:r w:rsidRPr="003F6E63">
              <w:rPr>
                <w:rFonts w:cs="Arial"/>
                <w:noProof/>
                <w:color w:val="000000" w:themeColor="text1"/>
                <w:lang w:val="en-IN" w:eastAsia="en-IN"/>
              </w:rPr>
              <w:drawing>
                <wp:inline distT="0" distB="0" distL="0" distR="0" wp14:anchorId="25997E93" wp14:editId="262F2CAA">
                  <wp:extent cx="4521200" cy="3197598"/>
                  <wp:effectExtent l="0" t="0" r="0" b="3175"/>
                  <wp:docPr id="91" name="Picture 91" descr="A blue and green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blue and green rectangles&#10;&#10;Description automatically generated"/>
                          <pic:cNvPicPr/>
                        </pic:nvPicPr>
                        <pic:blipFill>
                          <a:blip r:embed="rId127"/>
                          <a:stretch>
                            <a:fillRect/>
                          </a:stretch>
                        </pic:blipFill>
                        <pic:spPr>
                          <a:xfrm>
                            <a:off x="0" y="0"/>
                            <a:ext cx="4526769" cy="3201536"/>
                          </a:xfrm>
                          <a:prstGeom prst="rect">
                            <a:avLst/>
                          </a:prstGeom>
                        </pic:spPr>
                      </pic:pic>
                    </a:graphicData>
                  </a:graphic>
                </wp:inline>
              </w:drawing>
            </w:r>
          </w:p>
        </w:tc>
      </w:tr>
      <w:tr w:rsidR="00F95BCA" w:rsidRPr="00340B0D" w14:paraId="7F3C990E"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36096829" w14:textId="77777777" w:rsidR="00F95BCA" w:rsidRDefault="00F95BCA" w:rsidP="00541D1A">
            <w:pPr>
              <w:rPr>
                <w:rFonts w:cs="Arial"/>
                <w:i/>
              </w:rPr>
            </w:pPr>
            <w:r w:rsidRPr="007B7669">
              <w:rPr>
                <w:rFonts w:cs="Arial"/>
                <w:i/>
              </w:rPr>
              <w:t>set Display Category Base Display</w:t>
            </w:r>
          </w:p>
          <w:p w14:paraId="3129D1A0" w14:textId="77777777" w:rsidR="00F95BCA" w:rsidRDefault="00F95BCA" w:rsidP="00541D1A">
            <w:pPr>
              <w:rPr>
                <w:rFonts w:cs="Arial"/>
                <w:i/>
              </w:rPr>
            </w:pPr>
            <w:r w:rsidRPr="007B7669">
              <w:rPr>
                <w:rFonts w:cs="Arial"/>
                <w:i/>
              </w:rPr>
              <w:t>View the features at position 32°21.100’S 61°21.900’E scale 1:5 000</w:t>
            </w:r>
          </w:p>
          <w:p w14:paraId="5551A90F" w14:textId="77777777" w:rsidR="00F95BCA" w:rsidRDefault="00F95BCA" w:rsidP="00541D1A">
            <w:pPr>
              <w:rPr>
                <w:rFonts w:cs="Arial"/>
                <w:i/>
              </w:rPr>
            </w:pPr>
          </w:p>
          <w:p w14:paraId="0BC74D2C" w14:textId="77777777" w:rsidR="00F95BCA" w:rsidRDefault="00F95BCA" w:rsidP="00541D1A">
            <w:pPr>
              <w:rPr>
                <w:rFonts w:cs="Arial"/>
                <w:sz w:val="18"/>
                <w:szCs w:val="18"/>
              </w:rPr>
            </w:pPr>
            <w:r w:rsidRPr="00F95BCA">
              <w:rPr>
                <w:rFonts w:cs="Arial"/>
                <w:sz w:val="18"/>
                <w:szCs w:val="18"/>
              </w:rPr>
              <w:lastRenderedPageBreak/>
              <w:t>Confirm that items 3,5 and 6 display as shown in the graphic below:</w:t>
            </w:r>
          </w:p>
          <w:p w14:paraId="26603FFA" w14:textId="77777777" w:rsidR="00F95BCA" w:rsidRDefault="00F95BCA" w:rsidP="00541D1A">
            <w:pPr>
              <w:rPr>
                <w:rFonts w:cs="Arial"/>
                <w:sz w:val="18"/>
                <w:szCs w:val="18"/>
              </w:rPr>
            </w:pPr>
          </w:p>
          <w:p w14:paraId="6540DEC3" w14:textId="04AEDCA6" w:rsidR="00F95BCA" w:rsidRDefault="00F95BCA" w:rsidP="00541D1A">
            <w:pPr>
              <w:rPr>
                <w:rFonts w:cs="Arial"/>
                <w:sz w:val="18"/>
                <w:szCs w:val="18"/>
              </w:rPr>
            </w:pPr>
            <w:r>
              <w:rPr>
                <w:noProof/>
                <w:lang w:val="en-IN" w:eastAsia="en-IN"/>
              </w:rPr>
              <w:drawing>
                <wp:inline distT="0" distB="0" distL="0" distR="0" wp14:anchorId="43537ECE" wp14:editId="5AD8F260">
                  <wp:extent cx="5308600" cy="3062330"/>
                  <wp:effectExtent l="0" t="0" r="6350" b="5080"/>
                  <wp:docPr id="112" name="Picture 11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313116" cy="3064935"/>
                          </a:xfrm>
                          <a:prstGeom prst="rect">
                            <a:avLst/>
                          </a:prstGeom>
                          <a:noFill/>
                          <a:ln>
                            <a:noFill/>
                          </a:ln>
                        </pic:spPr>
                      </pic:pic>
                    </a:graphicData>
                  </a:graphic>
                </wp:inline>
              </w:drawing>
            </w:r>
          </w:p>
          <w:p w14:paraId="5340FD27" w14:textId="07BB8A7A" w:rsidR="00F95BCA" w:rsidRDefault="00F95BCA" w:rsidP="00541D1A">
            <w:pPr>
              <w:rPr>
                <w:rFonts w:cs="Arial"/>
                <w:sz w:val="18"/>
                <w:szCs w:val="18"/>
              </w:rPr>
            </w:pPr>
          </w:p>
        </w:tc>
      </w:tr>
    </w:tbl>
    <w:p w14:paraId="443E1898" w14:textId="77777777" w:rsidR="00980629" w:rsidRDefault="00980629" w:rsidP="00980629"/>
    <w:p w14:paraId="62875B3E" w14:textId="77777777" w:rsidR="00980629" w:rsidRDefault="00980629" w:rsidP="00980629"/>
    <w:p w14:paraId="4CB4154B" w14:textId="77777777" w:rsidR="00980629" w:rsidRPr="00980629" w:rsidRDefault="00980629">
      <w:pPr>
        <w:pPrChange w:id="4557" w:author="jonathan pritchard" w:date="2025-01-23T13:42:00Z" w16du:dateUtc="2025-01-23T13:42:00Z">
          <w:pPr>
            <w:pStyle w:val="Heading1"/>
            <w:numPr>
              <w:ilvl w:val="2"/>
              <w:numId w:val="73"/>
            </w:numPr>
            <w:tabs>
              <w:tab w:val="clear" w:pos="432"/>
              <w:tab w:val="left" w:pos="567"/>
            </w:tabs>
            <w:spacing w:after="120"/>
            <w:ind w:left="284" w:hanging="284"/>
          </w:pPr>
        </w:pPrChange>
      </w:pPr>
    </w:p>
    <w:p w14:paraId="0139AD29" w14:textId="77777777" w:rsidR="006C7785" w:rsidRPr="00547B35" w:rsidRDefault="006C7785" w:rsidP="006C7785">
      <w:pPr>
        <w:pStyle w:val="Heading1"/>
        <w:numPr>
          <w:ilvl w:val="2"/>
          <w:numId w:val="73"/>
        </w:numPr>
        <w:tabs>
          <w:tab w:val="left" w:pos="567"/>
        </w:tabs>
        <w:spacing w:after="120"/>
        <w:ind w:left="567" w:hanging="567"/>
        <w:rPr>
          <w:ins w:id="4558" w:author="jonathan pritchard" w:date="2025-01-23T13:43:00Z" w16du:dateUtc="2025-01-23T13:43:00Z"/>
          <w:rFonts w:cs="Arial"/>
          <w:color w:val="000000" w:themeColor="text1"/>
        </w:rPr>
      </w:pPr>
      <w:r>
        <w:br w:type="page"/>
      </w:r>
      <w:bookmarkStart w:id="4559" w:name="_Toc189647874"/>
      <w:r w:rsidRPr="00547B35">
        <w:rPr>
          <w:rFonts w:cs="Arial"/>
          <w:color w:val="000000" w:themeColor="text1"/>
        </w:rPr>
        <w:lastRenderedPageBreak/>
        <w:t>Display of area borders</w:t>
      </w:r>
      <w:bookmarkEnd w:id="4559"/>
    </w:p>
    <w:p w14:paraId="1D453F81" w14:textId="77777777" w:rsidR="00980629" w:rsidRDefault="00980629" w:rsidP="00980629">
      <w:pPr>
        <w:rPr>
          <w:ins w:id="4560" w:author="jonathan pritchard" w:date="2025-01-23T13:43:00Z" w16du:dateUtc="2025-01-23T13:43:00Z"/>
        </w:rPr>
      </w:pPr>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980629" w:rsidRPr="00340B0D" w14:paraId="36F8DC58" w14:textId="77777777" w:rsidTr="00541D1A">
        <w:trPr>
          <w:trHeight w:val="416"/>
          <w:ins w:id="4561" w:author="jonathan pritchard" w:date="2025-01-23T13:43:00Z"/>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6C6973F8" w14:textId="77777777" w:rsidR="00980629" w:rsidRPr="00340B0D" w:rsidRDefault="00980629" w:rsidP="00541D1A">
            <w:pPr>
              <w:jc w:val="center"/>
              <w:rPr>
                <w:ins w:id="4562" w:author="jonathan pritchard" w:date="2025-01-23T13:43:00Z" w16du:dateUtc="2025-01-23T13:43:00Z"/>
                <w:rFonts w:cs="Arial"/>
                <w:b/>
                <w:bCs/>
                <w:sz w:val="18"/>
                <w:szCs w:val="18"/>
              </w:rPr>
            </w:pPr>
            <w:ins w:id="4563" w:author="jonathan pritchard" w:date="2025-01-23T13:43:00Z" w16du:dateUtc="2025-01-23T13:43:00Z">
              <w:r w:rsidRPr="00340B0D">
                <w:rPr>
                  <w:rFonts w:cs="Arial"/>
                  <w:b/>
                  <w:bCs/>
                  <w:sz w:val="18"/>
                  <w:szCs w:val="18"/>
                </w:rPr>
                <w:t>Test Reference</w:t>
              </w:r>
            </w:ins>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2492E59C" w14:textId="3C309F08" w:rsidR="00980629" w:rsidRPr="00C87169" w:rsidRDefault="00F95BCA" w:rsidP="00541D1A">
            <w:pPr>
              <w:jc w:val="center"/>
              <w:rPr>
                <w:ins w:id="4564" w:author="jonathan pritchard" w:date="2025-01-23T13:43:00Z" w16du:dateUtc="2025-01-23T13:43:00Z"/>
                <w:rFonts w:cs="Arial"/>
                <w:bCs/>
              </w:rPr>
            </w:pPr>
            <w:proofErr w:type="spellStart"/>
            <w:r>
              <w:t>AreaBorders</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327F5688" w14:textId="77777777" w:rsidR="00980629" w:rsidRPr="00340B0D" w:rsidRDefault="00980629" w:rsidP="00541D1A">
            <w:pPr>
              <w:jc w:val="center"/>
              <w:rPr>
                <w:ins w:id="4565" w:author="jonathan pritchard" w:date="2025-01-23T13:43:00Z" w16du:dateUtc="2025-01-23T13:43:00Z"/>
                <w:rFonts w:cs="Arial"/>
                <w:b/>
                <w:bCs/>
                <w:sz w:val="18"/>
                <w:szCs w:val="18"/>
              </w:rPr>
            </w:pPr>
            <w:ins w:id="4566" w:author="jonathan pritchard" w:date="2025-01-23T13:43:00Z" w16du:dateUtc="2025-01-23T13:43: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5A277679" w14:textId="7DA5CCE0" w:rsidR="00980629" w:rsidRPr="00F95BCA" w:rsidRDefault="00F95BCA" w:rsidP="00F95BCA">
            <w:pPr>
              <w:spacing w:line="240" w:lineRule="auto"/>
              <w:rPr>
                <w:ins w:id="4567" w:author="jonathan pritchard" w:date="2025-01-23T13:43:00Z" w16du:dateUtc="2025-01-23T13:43:00Z"/>
                <w:rFonts w:ascii="Calibri" w:hAnsi="Calibri" w:cs="Calibri"/>
                <w:color w:val="000000"/>
              </w:rPr>
            </w:pPr>
            <w:r>
              <w:rPr>
                <w:rFonts w:ascii="Calibri" w:hAnsi="Calibri" w:cs="Calibri"/>
                <w:color w:val="000000"/>
              </w:rPr>
              <w:t>S-</w:t>
            </w:r>
            <w:r w:rsidR="00547B35">
              <w:rPr>
                <w:rFonts w:ascii="Calibri" w:hAnsi="Calibri" w:cs="Calibri"/>
                <w:color w:val="000000"/>
              </w:rPr>
              <w:t>101PC</w:t>
            </w:r>
          </w:p>
        </w:tc>
      </w:tr>
      <w:tr w:rsidR="00980629" w:rsidRPr="00340B0D" w14:paraId="58913A54" w14:textId="77777777" w:rsidTr="00541D1A">
        <w:trPr>
          <w:ins w:id="4568" w:author="jonathan pritchard" w:date="2025-01-23T13:43: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429F463" w14:textId="77777777" w:rsidR="00980629" w:rsidRPr="00340B0D" w:rsidRDefault="00980629" w:rsidP="00541D1A">
            <w:pPr>
              <w:rPr>
                <w:ins w:id="4569" w:author="jonathan pritchard" w:date="2025-01-23T13:43:00Z" w16du:dateUtc="2025-01-23T13:43:00Z"/>
                <w:rFonts w:cs="Arial"/>
                <w:b/>
                <w:bCs/>
                <w:sz w:val="18"/>
                <w:szCs w:val="18"/>
              </w:rPr>
            </w:pPr>
            <w:ins w:id="4570" w:author="jonathan pritchard" w:date="2025-01-23T13:43:00Z" w16du:dateUtc="2025-01-23T13:43:00Z">
              <w:r w:rsidRPr="00340B0D">
                <w:rPr>
                  <w:rFonts w:cs="Arial"/>
                  <w:b/>
                  <w:bCs/>
                  <w:sz w:val="18"/>
                  <w:szCs w:val="18"/>
                </w:rPr>
                <w:t>Test Description</w:t>
              </w:r>
            </w:ins>
          </w:p>
        </w:tc>
      </w:tr>
      <w:tr w:rsidR="00980629" w:rsidRPr="00340B0D" w14:paraId="73EC49AE" w14:textId="77777777" w:rsidTr="00541D1A">
        <w:trPr>
          <w:ins w:id="4571" w:author="jonathan pritchard" w:date="2025-01-23T13:43: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5677837A" w14:textId="77777777" w:rsidR="00980629" w:rsidRPr="009C22F4" w:rsidRDefault="00980629" w:rsidP="00541D1A">
            <w:pPr>
              <w:rPr>
                <w:ins w:id="4572" w:author="jonathan pritchard" w:date="2025-01-23T13:43:00Z" w16du:dateUtc="2025-01-23T13:43:00Z"/>
                <w:rFonts w:cs="Arial"/>
                <w:i/>
              </w:rPr>
            </w:pPr>
          </w:p>
          <w:p w14:paraId="7F6B95FB" w14:textId="77777777" w:rsidR="00980629" w:rsidRDefault="00F95BCA" w:rsidP="00541D1A">
            <w:pPr>
              <w:rPr>
                <w:rFonts w:cs="Arial"/>
                <w:i/>
              </w:rPr>
            </w:pPr>
            <w:r w:rsidRPr="007B7669">
              <w:rPr>
                <w:rFonts w:cs="Arial"/>
                <w:i/>
              </w:rPr>
              <w:t>Display of area borders</w:t>
            </w:r>
          </w:p>
          <w:p w14:paraId="41FBCCCA" w14:textId="4E4B1B8A" w:rsidR="00F95BCA" w:rsidRPr="009C22F4" w:rsidRDefault="00F95BCA" w:rsidP="00541D1A">
            <w:pPr>
              <w:rPr>
                <w:ins w:id="4573" w:author="jonathan pritchard" w:date="2025-01-23T13:43:00Z" w16du:dateUtc="2025-01-23T13:43:00Z"/>
                <w:rFonts w:cs="Arial"/>
                <w:i/>
              </w:rPr>
            </w:pPr>
          </w:p>
        </w:tc>
      </w:tr>
      <w:tr w:rsidR="00980629" w:rsidRPr="00340B0D" w14:paraId="31A4F69A" w14:textId="77777777" w:rsidTr="00541D1A">
        <w:trPr>
          <w:ins w:id="4574" w:author="jonathan pritchard" w:date="2025-01-23T13:43: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AD3926B" w14:textId="77777777" w:rsidR="00980629" w:rsidRPr="00340B0D" w:rsidRDefault="00980629" w:rsidP="00541D1A">
            <w:pPr>
              <w:jc w:val="center"/>
              <w:rPr>
                <w:ins w:id="4575" w:author="jonathan pritchard" w:date="2025-01-23T13:43:00Z" w16du:dateUtc="2025-01-23T13:43:00Z"/>
                <w:rFonts w:cs="Arial"/>
                <w:b/>
                <w:bCs/>
                <w:sz w:val="18"/>
                <w:szCs w:val="18"/>
              </w:rPr>
            </w:pPr>
            <w:ins w:id="4576" w:author="jonathan pritchard" w:date="2025-01-23T13:43:00Z" w16du:dateUtc="2025-01-23T13:43:00Z">
              <w:r w:rsidRPr="00340B0D">
                <w:rPr>
                  <w:rFonts w:cs="Arial"/>
                  <w:b/>
                  <w:bCs/>
                  <w:sz w:val="18"/>
                  <w:szCs w:val="18"/>
                </w:rPr>
                <w:t>Loaded Data</w:t>
              </w:r>
            </w:ins>
          </w:p>
        </w:tc>
      </w:tr>
      <w:tr w:rsidR="00980629" w:rsidRPr="00340B0D" w14:paraId="7CAF65EB" w14:textId="77777777" w:rsidTr="00541D1A">
        <w:trPr>
          <w:ins w:id="4577" w:author="jonathan pritchard" w:date="2025-01-23T13:43:00Z"/>
        </w:trPr>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09542B8" w14:textId="77777777" w:rsidR="00980629" w:rsidRPr="00340B0D" w:rsidRDefault="00980629" w:rsidP="00541D1A">
            <w:pPr>
              <w:jc w:val="center"/>
              <w:rPr>
                <w:ins w:id="4578" w:author="jonathan pritchard" w:date="2025-01-23T13:43:00Z" w16du:dateUtc="2025-01-23T13:43:00Z"/>
                <w:rFonts w:cs="Arial"/>
                <w:b/>
                <w:bCs/>
                <w:sz w:val="18"/>
                <w:szCs w:val="18"/>
              </w:rPr>
            </w:pPr>
            <w:ins w:id="4579" w:author="jonathan pritchard" w:date="2025-01-23T13:43:00Z" w16du:dateUtc="2025-01-23T13:43: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92D5F58" w14:textId="77777777" w:rsidR="00980629" w:rsidRPr="00340B0D" w:rsidRDefault="00980629" w:rsidP="00541D1A">
            <w:pPr>
              <w:jc w:val="center"/>
              <w:rPr>
                <w:ins w:id="4580" w:author="jonathan pritchard" w:date="2025-01-23T13:43:00Z" w16du:dateUtc="2025-01-23T13:43:00Z"/>
                <w:rFonts w:cs="Arial"/>
                <w:b/>
                <w:bCs/>
                <w:sz w:val="18"/>
                <w:szCs w:val="18"/>
              </w:rPr>
            </w:pPr>
          </w:p>
        </w:tc>
      </w:tr>
      <w:tr w:rsidR="00980629" w:rsidRPr="00340B0D" w14:paraId="7E85FA59" w14:textId="77777777" w:rsidTr="00541D1A">
        <w:trPr>
          <w:ins w:id="4581" w:author="jonathan pritchard" w:date="2025-01-23T13:43:00Z"/>
        </w:trPr>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6FE5D5FD" w14:textId="77777777" w:rsidR="00980629" w:rsidRPr="00340B0D" w:rsidRDefault="00980629" w:rsidP="00541D1A">
            <w:pPr>
              <w:rPr>
                <w:ins w:id="4582" w:author="jonathan pritchard" w:date="2025-01-23T13:43:00Z" w16du:dateUtc="2025-01-23T13:43: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5F4F4138" w14:textId="77777777" w:rsidR="00980629" w:rsidRPr="00340B0D" w:rsidRDefault="00980629" w:rsidP="00541D1A">
            <w:pPr>
              <w:rPr>
                <w:ins w:id="4583" w:author="jonathan pritchard" w:date="2025-01-23T13:43:00Z" w16du:dateUtc="2025-01-23T13:43:00Z"/>
                <w:rFonts w:cs="Arial"/>
                <w:sz w:val="18"/>
                <w:szCs w:val="18"/>
              </w:rPr>
            </w:pPr>
          </w:p>
        </w:tc>
      </w:tr>
      <w:tr w:rsidR="00980629" w:rsidRPr="00340B0D" w14:paraId="19CC4FB0" w14:textId="77777777" w:rsidTr="00541D1A">
        <w:trPr>
          <w:ins w:id="4584" w:author="jonathan pritchard" w:date="2025-01-23T13:43:00Z"/>
        </w:trPr>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74E235F2" w14:textId="77777777" w:rsidR="00980629" w:rsidRPr="00340B0D" w:rsidRDefault="00980629" w:rsidP="00541D1A">
            <w:pPr>
              <w:rPr>
                <w:ins w:id="4585" w:author="jonathan pritchard" w:date="2025-01-23T13:43:00Z" w16du:dateUtc="2025-01-23T13:43: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253C6A72" w14:textId="77777777" w:rsidR="00980629" w:rsidRPr="00340B0D" w:rsidRDefault="00980629" w:rsidP="00541D1A">
            <w:pPr>
              <w:rPr>
                <w:ins w:id="4586" w:author="jonathan pritchard" w:date="2025-01-23T13:43:00Z" w16du:dateUtc="2025-01-23T13:43:00Z"/>
                <w:rFonts w:cs="Arial"/>
                <w:sz w:val="18"/>
                <w:szCs w:val="18"/>
              </w:rPr>
            </w:pPr>
          </w:p>
        </w:tc>
      </w:tr>
      <w:tr w:rsidR="00980629" w:rsidRPr="00340B0D" w14:paraId="2EACDF08" w14:textId="77777777" w:rsidTr="00541D1A">
        <w:trPr>
          <w:ins w:id="4587" w:author="jonathan pritchard" w:date="2025-01-23T13:43:00Z"/>
        </w:trPr>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E19D639" w14:textId="77777777" w:rsidR="00980629" w:rsidRPr="00340B0D" w:rsidRDefault="00980629" w:rsidP="00541D1A">
            <w:pPr>
              <w:jc w:val="center"/>
              <w:rPr>
                <w:ins w:id="4588" w:author="jonathan pritchard" w:date="2025-01-23T13:43:00Z" w16du:dateUtc="2025-01-23T13:43:00Z"/>
                <w:rFonts w:cs="Arial"/>
                <w:b/>
                <w:bCs/>
                <w:sz w:val="18"/>
                <w:szCs w:val="18"/>
              </w:rPr>
            </w:pPr>
            <w:ins w:id="4589" w:author="jonathan pritchard" w:date="2025-01-23T13:43:00Z" w16du:dateUtc="2025-01-23T13:43: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03C26E4" w14:textId="77777777" w:rsidR="00980629" w:rsidRPr="00340B0D" w:rsidRDefault="00980629" w:rsidP="00541D1A">
            <w:pPr>
              <w:jc w:val="center"/>
              <w:rPr>
                <w:ins w:id="4590" w:author="jonathan pritchard" w:date="2025-01-23T13:43:00Z" w16du:dateUtc="2025-01-23T13:43:00Z"/>
                <w:rFonts w:cs="Arial"/>
                <w:b/>
                <w:bCs/>
                <w:sz w:val="18"/>
                <w:szCs w:val="18"/>
              </w:rPr>
            </w:pPr>
            <w:ins w:id="4591" w:author="jonathan pritchard" w:date="2025-01-23T13:43:00Z" w16du:dateUtc="2025-01-23T13:43:00Z">
              <w:r w:rsidRPr="00340B0D">
                <w:rPr>
                  <w:rFonts w:cs="Arial"/>
                  <w:b/>
                  <w:bCs/>
                  <w:sz w:val="18"/>
                  <w:szCs w:val="18"/>
                </w:rPr>
                <w:t>Independent Mariner’s Selections</w:t>
              </w:r>
              <w:r>
                <w:rPr>
                  <w:rFonts w:cs="Arial"/>
                  <w:b/>
                  <w:bCs/>
                  <w:sz w:val="18"/>
                  <w:szCs w:val="18"/>
                </w:rPr>
                <w:t xml:space="preserve"> (default=On)</w:t>
              </w:r>
            </w:ins>
          </w:p>
        </w:tc>
      </w:tr>
      <w:tr w:rsidR="00980629" w:rsidRPr="00340B0D" w14:paraId="3CB9E930" w14:textId="77777777" w:rsidTr="00541D1A">
        <w:trPr>
          <w:ins w:id="4592" w:author="jonathan pritchard" w:date="2025-01-23T13:43:00Z"/>
        </w:trPr>
        <w:customXmlInsRangeStart w:id="4593" w:author="jonathan pritchard" w:date="2025-01-23T13:43:00Z"/>
        <w:sdt>
          <w:sdtPr>
            <w:rPr>
              <w:rFonts w:cs="Arial"/>
              <w:sz w:val="18"/>
              <w:szCs w:val="18"/>
            </w:rPr>
            <w:alias w:val="Diplay Category"/>
            <w:tag w:val="Diplay Categor"/>
            <w:id w:val="1370026037"/>
            <w:placeholder>
              <w:docPart w:val="A9493C31C6C54E04A3CDA0E2E351FB11"/>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4593"/>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38F50674" w14:textId="77777777" w:rsidR="00980629" w:rsidRPr="00340B0D" w:rsidRDefault="00980629" w:rsidP="00541D1A">
                <w:pPr>
                  <w:rPr>
                    <w:ins w:id="4594" w:author="jonathan pritchard" w:date="2025-01-23T13:43:00Z" w16du:dateUtc="2025-01-23T13:43:00Z"/>
                    <w:rFonts w:cs="Arial"/>
                    <w:sz w:val="18"/>
                    <w:szCs w:val="18"/>
                  </w:rPr>
                </w:pPr>
                <w:ins w:id="4595" w:author="jonathan pritchard" w:date="2025-01-23T13:43:00Z" w16du:dateUtc="2025-01-23T13:43:00Z">
                  <w:r>
                    <w:rPr>
                      <w:rFonts w:cs="Arial"/>
                      <w:sz w:val="18"/>
                      <w:szCs w:val="18"/>
                    </w:rPr>
                    <w:t>Other</w:t>
                  </w:r>
                </w:ins>
              </w:p>
            </w:tc>
            <w:customXmlInsRangeStart w:id="4596" w:author="jonathan pritchard" w:date="2025-01-23T13:43:00Z"/>
          </w:sdtContent>
        </w:sdt>
        <w:customXmlInsRangeEnd w:id="4596"/>
        <w:tc>
          <w:tcPr>
            <w:tcW w:w="3871" w:type="dxa"/>
            <w:gridSpan w:val="5"/>
            <w:tcBorders>
              <w:left w:val="single" w:sz="12" w:space="0" w:color="auto"/>
              <w:bottom w:val="single" w:sz="4" w:space="0" w:color="auto"/>
              <w:right w:val="single" w:sz="4" w:space="0" w:color="auto"/>
            </w:tcBorders>
            <w:shd w:val="clear" w:color="auto" w:fill="auto"/>
          </w:tcPr>
          <w:p w14:paraId="2B057419" w14:textId="77777777" w:rsidR="00980629" w:rsidRPr="00340B0D" w:rsidRDefault="00980629" w:rsidP="00541D1A">
            <w:pPr>
              <w:rPr>
                <w:ins w:id="4597" w:author="jonathan pritchard" w:date="2025-01-23T13:43:00Z" w16du:dateUtc="2025-01-23T13:43:00Z"/>
                <w:rFonts w:cs="Arial"/>
                <w:sz w:val="18"/>
                <w:szCs w:val="18"/>
              </w:rPr>
            </w:pPr>
            <w:ins w:id="4598" w:author="jonathan pritchard" w:date="2025-01-23T13:43:00Z" w16du:dateUtc="2025-01-23T13:43: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0B43A266" w14:textId="77777777" w:rsidR="00980629" w:rsidRPr="00340B0D" w:rsidRDefault="00980629" w:rsidP="00541D1A">
            <w:pPr>
              <w:jc w:val="center"/>
              <w:rPr>
                <w:ins w:id="4599" w:author="jonathan pritchard" w:date="2025-01-23T13:43:00Z" w16du:dateUtc="2025-01-23T13:43:00Z"/>
                <w:rFonts w:cs="Arial"/>
                <w:sz w:val="18"/>
                <w:szCs w:val="18"/>
              </w:rPr>
            </w:pPr>
          </w:p>
        </w:tc>
      </w:tr>
      <w:tr w:rsidR="00980629" w:rsidRPr="00340B0D" w14:paraId="40CEA69C" w14:textId="77777777" w:rsidTr="00541D1A">
        <w:trPr>
          <w:ins w:id="4600" w:author="jonathan pritchard" w:date="2025-01-23T13:43:00Z"/>
        </w:trPr>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4333B0E0" w14:textId="77777777" w:rsidR="00980629" w:rsidRPr="00340B0D" w:rsidRDefault="00980629" w:rsidP="00541D1A">
            <w:pPr>
              <w:jc w:val="center"/>
              <w:rPr>
                <w:ins w:id="4601" w:author="jonathan pritchard" w:date="2025-01-23T13:43:00Z" w16du:dateUtc="2025-01-23T13:43:00Z"/>
                <w:rFonts w:cs="Arial"/>
                <w:b/>
                <w:bCs/>
                <w:sz w:val="18"/>
                <w:szCs w:val="18"/>
              </w:rPr>
            </w:pPr>
            <w:ins w:id="4602" w:author="jonathan pritchard" w:date="2025-01-23T13:43:00Z" w16du:dateUtc="2025-01-23T13:43: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3115646E" w14:textId="77777777" w:rsidR="00980629" w:rsidRPr="00340B0D" w:rsidRDefault="00980629" w:rsidP="00541D1A">
            <w:pPr>
              <w:rPr>
                <w:ins w:id="4603" w:author="jonathan pritchard" w:date="2025-01-23T13:43:00Z" w16du:dateUtc="2025-01-23T13:43:00Z"/>
                <w:rFonts w:cs="Arial"/>
                <w:sz w:val="18"/>
                <w:szCs w:val="18"/>
              </w:rPr>
            </w:pPr>
            <w:ins w:id="4604" w:author="jonathan pritchard" w:date="2025-01-23T13:43:00Z" w16du:dateUtc="2025-01-23T13:43: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1CBAAEBF" w14:textId="77777777" w:rsidR="00980629" w:rsidRPr="00340B0D" w:rsidRDefault="00980629" w:rsidP="00541D1A">
            <w:pPr>
              <w:jc w:val="center"/>
              <w:rPr>
                <w:ins w:id="4605" w:author="jonathan pritchard" w:date="2025-01-23T13:43:00Z" w16du:dateUtc="2025-01-23T13:43:00Z"/>
                <w:rFonts w:cs="Arial"/>
                <w:sz w:val="18"/>
                <w:szCs w:val="18"/>
              </w:rPr>
            </w:pPr>
          </w:p>
        </w:tc>
      </w:tr>
      <w:tr w:rsidR="00980629" w:rsidRPr="00340B0D" w14:paraId="72DEB775" w14:textId="77777777" w:rsidTr="00541D1A">
        <w:trPr>
          <w:ins w:id="4606"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2DA849D" w14:textId="77777777" w:rsidR="00980629" w:rsidRPr="00340B0D" w:rsidRDefault="00980629" w:rsidP="00541D1A">
            <w:pPr>
              <w:rPr>
                <w:ins w:id="4607" w:author="jonathan pritchard" w:date="2025-01-23T13:43:00Z" w16du:dateUtc="2025-01-23T13:43:00Z"/>
                <w:rFonts w:cs="Arial"/>
                <w:sz w:val="18"/>
                <w:szCs w:val="18"/>
              </w:rPr>
            </w:pPr>
            <w:ins w:id="4608" w:author="jonathan pritchard" w:date="2025-01-23T13:43:00Z" w16du:dateUtc="2025-01-23T13:43: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41E61FD" w14:textId="77777777" w:rsidR="00980629" w:rsidRPr="00340B0D" w:rsidRDefault="00980629" w:rsidP="00541D1A">
            <w:pPr>
              <w:rPr>
                <w:ins w:id="4609" w:author="jonathan pritchard" w:date="2025-01-23T13:43:00Z" w16du:dateUtc="2025-01-23T13:43:00Z"/>
                <w:rFonts w:cs="Arial"/>
                <w:sz w:val="18"/>
                <w:szCs w:val="18"/>
              </w:rPr>
            </w:pPr>
          </w:p>
        </w:tc>
        <w:tc>
          <w:tcPr>
            <w:tcW w:w="3871" w:type="dxa"/>
            <w:gridSpan w:val="5"/>
            <w:tcBorders>
              <w:left w:val="single" w:sz="12" w:space="0" w:color="auto"/>
            </w:tcBorders>
          </w:tcPr>
          <w:p w14:paraId="3CA1F06A" w14:textId="77777777" w:rsidR="00980629" w:rsidRPr="00340B0D" w:rsidRDefault="00980629" w:rsidP="00541D1A">
            <w:pPr>
              <w:rPr>
                <w:ins w:id="4610" w:author="jonathan pritchard" w:date="2025-01-23T13:43:00Z" w16du:dateUtc="2025-01-23T13:43:00Z"/>
                <w:rFonts w:cs="Arial"/>
                <w:sz w:val="18"/>
                <w:szCs w:val="18"/>
              </w:rPr>
            </w:pPr>
            <w:ins w:id="4611" w:author="jonathan pritchard" w:date="2025-01-23T13:43:00Z" w16du:dateUtc="2025-01-23T13:43:00Z">
              <w:r w:rsidRPr="00340B0D">
                <w:rPr>
                  <w:rFonts w:cs="Arial"/>
                  <w:sz w:val="18"/>
                  <w:szCs w:val="18"/>
                </w:rPr>
                <w:t>Highlight date dependent</w:t>
              </w:r>
            </w:ins>
          </w:p>
        </w:tc>
        <w:tc>
          <w:tcPr>
            <w:tcW w:w="672" w:type="dxa"/>
            <w:tcBorders>
              <w:right w:val="single" w:sz="12" w:space="0" w:color="auto"/>
            </w:tcBorders>
          </w:tcPr>
          <w:p w14:paraId="2B90F39E" w14:textId="77777777" w:rsidR="00980629" w:rsidRPr="00340B0D" w:rsidRDefault="00980629" w:rsidP="00541D1A">
            <w:pPr>
              <w:jc w:val="center"/>
              <w:rPr>
                <w:ins w:id="4612" w:author="jonathan pritchard" w:date="2025-01-23T13:43:00Z" w16du:dateUtc="2025-01-23T13:43:00Z"/>
                <w:rFonts w:cs="Arial"/>
                <w:sz w:val="18"/>
                <w:szCs w:val="18"/>
              </w:rPr>
            </w:pPr>
          </w:p>
        </w:tc>
      </w:tr>
      <w:tr w:rsidR="00980629" w:rsidRPr="00340B0D" w14:paraId="0CB4DC54" w14:textId="77777777" w:rsidTr="00541D1A">
        <w:trPr>
          <w:ins w:id="4613"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530F325" w14:textId="77777777" w:rsidR="00980629" w:rsidRPr="00340B0D" w:rsidRDefault="00980629" w:rsidP="00541D1A">
            <w:pPr>
              <w:rPr>
                <w:ins w:id="4614" w:author="jonathan pritchard" w:date="2025-01-23T13:43:00Z" w16du:dateUtc="2025-01-23T13:43:00Z"/>
                <w:rFonts w:cs="Arial"/>
                <w:sz w:val="18"/>
                <w:szCs w:val="18"/>
              </w:rPr>
            </w:pPr>
            <w:ins w:id="4615" w:author="jonathan pritchard" w:date="2025-01-23T13:43:00Z" w16du:dateUtc="2025-01-23T13:43: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1ECC529" w14:textId="77777777" w:rsidR="00980629" w:rsidRPr="00340B0D" w:rsidRDefault="00980629" w:rsidP="00541D1A">
            <w:pPr>
              <w:rPr>
                <w:ins w:id="4616" w:author="jonathan pritchard" w:date="2025-01-23T13:43:00Z" w16du:dateUtc="2025-01-23T13:43:00Z"/>
                <w:rFonts w:cs="Arial"/>
                <w:sz w:val="18"/>
                <w:szCs w:val="18"/>
              </w:rPr>
            </w:pPr>
          </w:p>
        </w:tc>
        <w:tc>
          <w:tcPr>
            <w:tcW w:w="3871" w:type="dxa"/>
            <w:gridSpan w:val="5"/>
            <w:tcBorders>
              <w:left w:val="single" w:sz="12" w:space="0" w:color="auto"/>
            </w:tcBorders>
          </w:tcPr>
          <w:p w14:paraId="13546CE5" w14:textId="77777777" w:rsidR="00980629" w:rsidRPr="00340B0D" w:rsidRDefault="00980629" w:rsidP="00541D1A">
            <w:pPr>
              <w:rPr>
                <w:ins w:id="4617" w:author="jonathan pritchard" w:date="2025-01-23T13:43:00Z" w16du:dateUtc="2025-01-23T13:43:00Z"/>
                <w:rFonts w:cs="Arial"/>
                <w:sz w:val="18"/>
                <w:szCs w:val="18"/>
              </w:rPr>
            </w:pPr>
            <w:ins w:id="4618" w:author="jonathan pritchard" w:date="2025-01-23T13:43:00Z" w16du:dateUtc="2025-01-23T13:43:00Z">
              <w:r w:rsidRPr="00340B0D">
                <w:rPr>
                  <w:rFonts w:cs="Arial"/>
                  <w:sz w:val="18"/>
                  <w:szCs w:val="18"/>
                </w:rPr>
                <w:t>Highlight document</w:t>
              </w:r>
            </w:ins>
          </w:p>
        </w:tc>
        <w:tc>
          <w:tcPr>
            <w:tcW w:w="672" w:type="dxa"/>
            <w:tcBorders>
              <w:right w:val="single" w:sz="12" w:space="0" w:color="auto"/>
            </w:tcBorders>
          </w:tcPr>
          <w:p w14:paraId="28E24D1B" w14:textId="77777777" w:rsidR="00980629" w:rsidRPr="00340B0D" w:rsidRDefault="00980629" w:rsidP="00541D1A">
            <w:pPr>
              <w:jc w:val="center"/>
              <w:rPr>
                <w:ins w:id="4619" w:author="jonathan pritchard" w:date="2025-01-23T13:43:00Z" w16du:dateUtc="2025-01-23T13:43:00Z"/>
                <w:rFonts w:cs="Arial"/>
                <w:sz w:val="18"/>
                <w:szCs w:val="18"/>
              </w:rPr>
            </w:pPr>
          </w:p>
        </w:tc>
      </w:tr>
      <w:tr w:rsidR="00980629" w:rsidRPr="00340B0D" w14:paraId="2AC1E296" w14:textId="77777777" w:rsidTr="00541D1A">
        <w:trPr>
          <w:ins w:id="4620"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1753BFD" w14:textId="77777777" w:rsidR="00980629" w:rsidRPr="00340B0D" w:rsidRDefault="00980629" w:rsidP="00541D1A">
            <w:pPr>
              <w:rPr>
                <w:ins w:id="4621" w:author="jonathan pritchard" w:date="2025-01-23T13:43:00Z" w16du:dateUtc="2025-01-23T13:43:00Z"/>
                <w:rFonts w:cs="Arial"/>
                <w:sz w:val="18"/>
                <w:szCs w:val="18"/>
              </w:rPr>
            </w:pPr>
            <w:ins w:id="4622" w:author="jonathan pritchard" w:date="2025-01-23T13:43:00Z" w16du:dateUtc="2025-01-23T13:43: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98B1899" w14:textId="77777777" w:rsidR="00980629" w:rsidRPr="00340B0D" w:rsidRDefault="00980629" w:rsidP="00541D1A">
            <w:pPr>
              <w:rPr>
                <w:ins w:id="4623" w:author="jonathan pritchard" w:date="2025-01-23T13:43:00Z" w16du:dateUtc="2025-01-23T13:43:00Z"/>
                <w:rFonts w:cs="Arial"/>
                <w:sz w:val="18"/>
                <w:szCs w:val="18"/>
              </w:rPr>
            </w:pPr>
          </w:p>
        </w:tc>
        <w:tc>
          <w:tcPr>
            <w:tcW w:w="3871" w:type="dxa"/>
            <w:gridSpan w:val="5"/>
            <w:tcBorders>
              <w:left w:val="single" w:sz="12" w:space="0" w:color="auto"/>
            </w:tcBorders>
          </w:tcPr>
          <w:p w14:paraId="483B8E8E" w14:textId="77777777" w:rsidR="00980629" w:rsidRPr="00340B0D" w:rsidRDefault="00980629" w:rsidP="00541D1A">
            <w:pPr>
              <w:rPr>
                <w:ins w:id="4624" w:author="jonathan pritchard" w:date="2025-01-23T13:43:00Z" w16du:dateUtc="2025-01-23T13:43:00Z"/>
                <w:rFonts w:cs="Arial"/>
                <w:b/>
                <w:bCs/>
                <w:sz w:val="18"/>
                <w:szCs w:val="18"/>
              </w:rPr>
            </w:pPr>
            <w:ins w:id="4625" w:author="jonathan pritchard" w:date="2025-01-23T13:43:00Z" w16du:dateUtc="2025-01-23T13:43:00Z">
              <w:r w:rsidRPr="00340B0D">
                <w:rPr>
                  <w:rFonts w:cs="Arial"/>
                  <w:sz w:val="18"/>
                  <w:szCs w:val="18"/>
                </w:rPr>
                <w:t>Highlight info</w:t>
              </w:r>
            </w:ins>
          </w:p>
        </w:tc>
        <w:tc>
          <w:tcPr>
            <w:tcW w:w="672" w:type="dxa"/>
            <w:tcBorders>
              <w:right w:val="single" w:sz="12" w:space="0" w:color="auto"/>
            </w:tcBorders>
          </w:tcPr>
          <w:p w14:paraId="2FD8C9C9" w14:textId="77777777" w:rsidR="00980629" w:rsidRPr="00340B0D" w:rsidRDefault="00980629" w:rsidP="00541D1A">
            <w:pPr>
              <w:jc w:val="center"/>
              <w:rPr>
                <w:ins w:id="4626" w:author="jonathan pritchard" w:date="2025-01-23T13:43:00Z" w16du:dateUtc="2025-01-23T13:43:00Z"/>
                <w:rFonts w:cs="Arial"/>
                <w:sz w:val="18"/>
                <w:szCs w:val="18"/>
              </w:rPr>
            </w:pPr>
          </w:p>
        </w:tc>
      </w:tr>
      <w:tr w:rsidR="00980629" w:rsidRPr="00340B0D" w14:paraId="4DC8D19F" w14:textId="77777777" w:rsidTr="00541D1A">
        <w:trPr>
          <w:ins w:id="4627"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B1E61AB" w14:textId="77777777" w:rsidR="00980629" w:rsidRPr="00340B0D" w:rsidRDefault="00980629" w:rsidP="00541D1A">
            <w:pPr>
              <w:rPr>
                <w:ins w:id="4628" w:author="jonathan pritchard" w:date="2025-01-23T13:43:00Z" w16du:dateUtc="2025-01-23T13:43:00Z"/>
                <w:rFonts w:cs="Arial"/>
                <w:sz w:val="18"/>
                <w:szCs w:val="18"/>
              </w:rPr>
            </w:pPr>
            <w:ins w:id="4629" w:author="jonathan pritchard" w:date="2025-01-23T13:43:00Z" w16du:dateUtc="2025-01-23T13:43: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795BA69" w14:textId="77777777" w:rsidR="00980629" w:rsidRPr="00340B0D" w:rsidRDefault="00980629" w:rsidP="00541D1A">
            <w:pPr>
              <w:rPr>
                <w:ins w:id="4630" w:author="jonathan pritchard" w:date="2025-01-23T13:43:00Z" w16du:dateUtc="2025-01-23T13:43:00Z"/>
                <w:rFonts w:cs="Arial"/>
                <w:sz w:val="18"/>
                <w:szCs w:val="18"/>
              </w:rPr>
            </w:pPr>
          </w:p>
        </w:tc>
        <w:tc>
          <w:tcPr>
            <w:tcW w:w="3871" w:type="dxa"/>
            <w:gridSpan w:val="5"/>
            <w:tcBorders>
              <w:left w:val="single" w:sz="12" w:space="0" w:color="auto"/>
            </w:tcBorders>
          </w:tcPr>
          <w:p w14:paraId="161D072B" w14:textId="77777777" w:rsidR="00980629" w:rsidRPr="00340B0D" w:rsidRDefault="00980629" w:rsidP="00541D1A">
            <w:pPr>
              <w:rPr>
                <w:ins w:id="4631" w:author="jonathan pritchard" w:date="2025-01-23T13:43:00Z" w16du:dateUtc="2025-01-23T13:43:00Z"/>
                <w:rFonts w:cs="Arial"/>
                <w:sz w:val="18"/>
                <w:szCs w:val="18"/>
              </w:rPr>
            </w:pPr>
            <w:ins w:id="4632" w:author="jonathan pritchard" w:date="2025-01-23T13:43:00Z" w16du:dateUtc="2025-01-23T13:43:00Z">
              <w:r w:rsidRPr="00340B0D">
                <w:rPr>
                  <w:rFonts w:cs="Arial"/>
                  <w:sz w:val="18"/>
                  <w:szCs w:val="18"/>
                </w:rPr>
                <w:t>Shallow Pattern</w:t>
              </w:r>
            </w:ins>
          </w:p>
        </w:tc>
        <w:tc>
          <w:tcPr>
            <w:tcW w:w="672" w:type="dxa"/>
            <w:tcBorders>
              <w:right w:val="single" w:sz="12" w:space="0" w:color="auto"/>
            </w:tcBorders>
          </w:tcPr>
          <w:p w14:paraId="72A8B8DC" w14:textId="77777777" w:rsidR="00980629" w:rsidRPr="00340B0D" w:rsidRDefault="00980629" w:rsidP="00541D1A">
            <w:pPr>
              <w:jc w:val="center"/>
              <w:rPr>
                <w:ins w:id="4633" w:author="jonathan pritchard" w:date="2025-01-23T13:43:00Z" w16du:dateUtc="2025-01-23T13:43:00Z"/>
                <w:rFonts w:cs="Arial"/>
                <w:sz w:val="18"/>
                <w:szCs w:val="18"/>
              </w:rPr>
            </w:pPr>
          </w:p>
        </w:tc>
      </w:tr>
      <w:tr w:rsidR="00980629" w:rsidRPr="00340B0D" w14:paraId="1D7A3421" w14:textId="77777777" w:rsidTr="00541D1A">
        <w:trPr>
          <w:ins w:id="4634"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C1EAAC9" w14:textId="77777777" w:rsidR="00980629" w:rsidRPr="00340B0D" w:rsidRDefault="00980629" w:rsidP="00541D1A">
            <w:pPr>
              <w:rPr>
                <w:ins w:id="4635" w:author="jonathan pritchard" w:date="2025-01-23T13:43:00Z" w16du:dateUtc="2025-01-23T13:43:00Z"/>
                <w:rFonts w:cs="Arial"/>
                <w:sz w:val="18"/>
                <w:szCs w:val="18"/>
              </w:rPr>
            </w:pPr>
            <w:ins w:id="4636" w:author="jonathan pritchard" w:date="2025-01-23T13:43:00Z" w16du:dateUtc="2025-01-23T13:43: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F8ABBAF" w14:textId="77777777" w:rsidR="00980629" w:rsidRPr="00340B0D" w:rsidRDefault="00980629" w:rsidP="00541D1A">
            <w:pPr>
              <w:rPr>
                <w:ins w:id="4637" w:author="jonathan pritchard" w:date="2025-01-23T13:43:00Z" w16du:dateUtc="2025-01-23T13:43:00Z"/>
                <w:rFonts w:cs="Arial"/>
                <w:sz w:val="18"/>
                <w:szCs w:val="18"/>
              </w:rPr>
            </w:pPr>
          </w:p>
        </w:tc>
        <w:tc>
          <w:tcPr>
            <w:tcW w:w="3871" w:type="dxa"/>
            <w:gridSpan w:val="5"/>
            <w:tcBorders>
              <w:left w:val="single" w:sz="12" w:space="0" w:color="auto"/>
            </w:tcBorders>
          </w:tcPr>
          <w:p w14:paraId="784EFA2B" w14:textId="77777777" w:rsidR="00980629" w:rsidRPr="00340B0D" w:rsidRDefault="00980629" w:rsidP="00541D1A">
            <w:pPr>
              <w:rPr>
                <w:ins w:id="4638" w:author="jonathan pritchard" w:date="2025-01-23T13:43:00Z" w16du:dateUtc="2025-01-23T13:43:00Z"/>
                <w:rFonts w:cs="Arial"/>
                <w:sz w:val="18"/>
                <w:szCs w:val="18"/>
              </w:rPr>
            </w:pPr>
            <w:ins w:id="4639" w:author="jonathan pritchard" w:date="2025-01-23T13:43:00Z" w16du:dateUtc="2025-01-23T13:43:00Z">
              <w:r w:rsidRPr="00340B0D">
                <w:rPr>
                  <w:rFonts w:cs="Arial"/>
                  <w:sz w:val="18"/>
                  <w:szCs w:val="18"/>
                </w:rPr>
                <w:t>Unknown</w:t>
              </w:r>
            </w:ins>
          </w:p>
        </w:tc>
        <w:tc>
          <w:tcPr>
            <w:tcW w:w="672" w:type="dxa"/>
            <w:tcBorders>
              <w:right w:val="single" w:sz="12" w:space="0" w:color="auto"/>
            </w:tcBorders>
          </w:tcPr>
          <w:p w14:paraId="08E03C69" w14:textId="77777777" w:rsidR="00980629" w:rsidRPr="00340B0D" w:rsidRDefault="00980629" w:rsidP="00541D1A">
            <w:pPr>
              <w:jc w:val="center"/>
              <w:rPr>
                <w:ins w:id="4640" w:author="jonathan pritchard" w:date="2025-01-23T13:43:00Z" w16du:dateUtc="2025-01-23T13:43:00Z"/>
                <w:rFonts w:cs="Arial"/>
                <w:sz w:val="18"/>
                <w:szCs w:val="18"/>
              </w:rPr>
            </w:pPr>
          </w:p>
        </w:tc>
      </w:tr>
      <w:tr w:rsidR="00980629" w:rsidRPr="00340B0D" w14:paraId="76B43273" w14:textId="77777777" w:rsidTr="00541D1A">
        <w:trPr>
          <w:ins w:id="4641"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42EA15D" w14:textId="77777777" w:rsidR="00980629" w:rsidRPr="00340B0D" w:rsidRDefault="00980629" w:rsidP="00541D1A">
            <w:pPr>
              <w:rPr>
                <w:ins w:id="4642" w:author="jonathan pritchard" w:date="2025-01-23T13:43:00Z" w16du:dateUtc="2025-01-23T13:43:00Z"/>
                <w:rFonts w:cs="Arial"/>
                <w:sz w:val="18"/>
                <w:szCs w:val="18"/>
              </w:rPr>
            </w:pPr>
            <w:ins w:id="4643" w:author="jonathan pritchard" w:date="2025-01-23T13:43:00Z" w16du:dateUtc="2025-01-23T13:43: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BF162A6" w14:textId="77777777" w:rsidR="00980629" w:rsidRPr="00340B0D" w:rsidRDefault="00980629" w:rsidP="00541D1A">
            <w:pPr>
              <w:rPr>
                <w:ins w:id="4644" w:author="jonathan pritchard" w:date="2025-01-23T13:43:00Z" w16du:dateUtc="2025-01-23T13:43:00Z"/>
                <w:rFonts w:cs="Arial"/>
                <w:sz w:val="18"/>
                <w:szCs w:val="18"/>
              </w:rPr>
            </w:pPr>
          </w:p>
        </w:tc>
        <w:tc>
          <w:tcPr>
            <w:tcW w:w="3871" w:type="dxa"/>
            <w:gridSpan w:val="5"/>
            <w:tcBorders>
              <w:left w:val="single" w:sz="12" w:space="0" w:color="auto"/>
            </w:tcBorders>
          </w:tcPr>
          <w:p w14:paraId="36624981" w14:textId="77777777" w:rsidR="00980629" w:rsidRPr="00340B0D" w:rsidRDefault="00980629" w:rsidP="00541D1A">
            <w:pPr>
              <w:rPr>
                <w:ins w:id="4645" w:author="jonathan pritchard" w:date="2025-01-23T13:43:00Z" w16du:dateUtc="2025-01-23T13:43:00Z"/>
                <w:rFonts w:cs="Arial"/>
                <w:sz w:val="18"/>
                <w:szCs w:val="18"/>
              </w:rPr>
            </w:pPr>
            <w:ins w:id="4646" w:author="jonathan pritchard" w:date="2025-01-23T13:43:00Z" w16du:dateUtc="2025-01-23T13:43:00Z">
              <w:r w:rsidRPr="00340B0D">
                <w:rPr>
                  <w:rFonts w:cs="Arial"/>
                  <w:sz w:val="18"/>
                  <w:szCs w:val="18"/>
                </w:rPr>
                <w:t>Update Review</w:t>
              </w:r>
            </w:ins>
          </w:p>
        </w:tc>
        <w:tc>
          <w:tcPr>
            <w:tcW w:w="672" w:type="dxa"/>
            <w:tcBorders>
              <w:right w:val="single" w:sz="12" w:space="0" w:color="auto"/>
            </w:tcBorders>
          </w:tcPr>
          <w:p w14:paraId="73AAB37A" w14:textId="77777777" w:rsidR="00980629" w:rsidRPr="00340B0D" w:rsidRDefault="00980629" w:rsidP="00541D1A">
            <w:pPr>
              <w:jc w:val="center"/>
              <w:rPr>
                <w:ins w:id="4647" w:author="jonathan pritchard" w:date="2025-01-23T13:43:00Z" w16du:dateUtc="2025-01-23T13:43:00Z"/>
                <w:rFonts w:cs="Arial"/>
                <w:sz w:val="18"/>
                <w:szCs w:val="18"/>
              </w:rPr>
            </w:pPr>
          </w:p>
        </w:tc>
      </w:tr>
      <w:tr w:rsidR="00980629" w:rsidRPr="00340B0D" w14:paraId="7CFD05B1" w14:textId="77777777" w:rsidTr="00541D1A">
        <w:trPr>
          <w:ins w:id="4648"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A004B9A" w14:textId="77777777" w:rsidR="00980629" w:rsidRPr="00340B0D" w:rsidRDefault="00980629" w:rsidP="00541D1A">
            <w:pPr>
              <w:rPr>
                <w:ins w:id="4649" w:author="jonathan pritchard" w:date="2025-01-23T13:43:00Z" w16du:dateUtc="2025-01-23T13:43:00Z"/>
                <w:rFonts w:cs="Arial"/>
                <w:sz w:val="18"/>
                <w:szCs w:val="18"/>
              </w:rPr>
            </w:pPr>
            <w:ins w:id="4650" w:author="jonathan pritchard" w:date="2025-01-23T13:43:00Z" w16du:dateUtc="2025-01-23T13:43: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8614D73" w14:textId="77777777" w:rsidR="00980629" w:rsidRPr="00340B0D" w:rsidRDefault="00980629" w:rsidP="00541D1A">
            <w:pPr>
              <w:rPr>
                <w:ins w:id="4651" w:author="jonathan pritchard" w:date="2025-01-23T13:43:00Z" w16du:dateUtc="2025-01-23T13:43:00Z"/>
                <w:rFonts w:cs="Arial"/>
                <w:sz w:val="18"/>
                <w:szCs w:val="18"/>
              </w:rPr>
            </w:pPr>
          </w:p>
        </w:tc>
        <w:tc>
          <w:tcPr>
            <w:tcW w:w="3871" w:type="dxa"/>
            <w:gridSpan w:val="5"/>
            <w:tcBorders>
              <w:left w:val="single" w:sz="12" w:space="0" w:color="auto"/>
            </w:tcBorders>
          </w:tcPr>
          <w:p w14:paraId="47E53461" w14:textId="77777777" w:rsidR="00980629" w:rsidRPr="00340B0D" w:rsidRDefault="00980629" w:rsidP="00541D1A">
            <w:pPr>
              <w:rPr>
                <w:ins w:id="4652" w:author="jonathan pritchard" w:date="2025-01-23T13:43:00Z" w16du:dateUtc="2025-01-23T13:43:00Z"/>
                <w:rFonts w:cs="Arial"/>
                <w:sz w:val="18"/>
                <w:szCs w:val="18"/>
              </w:rPr>
            </w:pPr>
            <w:ins w:id="4653" w:author="jonathan pritchard" w:date="2025-01-23T13:43:00Z" w16du:dateUtc="2025-01-23T13:43:00Z">
              <w:r w:rsidRPr="00340B0D">
                <w:rPr>
                  <w:rFonts w:cs="Arial"/>
                  <w:b/>
                  <w:bCs/>
                  <w:sz w:val="18"/>
                  <w:szCs w:val="18"/>
                </w:rPr>
                <w:t>Text Groups</w:t>
              </w:r>
            </w:ins>
          </w:p>
        </w:tc>
        <w:tc>
          <w:tcPr>
            <w:tcW w:w="672" w:type="dxa"/>
            <w:tcBorders>
              <w:right w:val="single" w:sz="12" w:space="0" w:color="auto"/>
            </w:tcBorders>
          </w:tcPr>
          <w:p w14:paraId="3F1753F7" w14:textId="77777777" w:rsidR="00980629" w:rsidRPr="00340B0D" w:rsidRDefault="00980629" w:rsidP="00541D1A">
            <w:pPr>
              <w:jc w:val="center"/>
              <w:rPr>
                <w:ins w:id="4654" w:author="jonathan pritchard" w:date="2025-01-23T13:43:00Z" w16du:dateUtc="2025-01-23T13:43:00Z"/>
                <w:rFonts w:cs="Arial"/>
                <w:sz w:val="18"/>
                <w:szCs w:val="18"/>
              </w:rPr>
            </w:pPr>
          </w:p>
        </w:tc>
      </w:tr>
      <w:tr w:rsidR="00980629" w:rsidRPr="00340B0D" w14:paraId="517AA3F8" w14:textId="77777777" w:rsidTr="00541D1A">
        <w:trPr>
          <w:ins w:id="4655"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1D044C6" w14:textId="77777777" w:rsidR="00980629" w:rsidRPr="00340B0D" w:rsidRDefault="00980629" w:rsidP="00541D1A">
            <w:pPr>
              <w:rPr>
                <w:ins w:id="4656" w:author="jonathan pritchard" w:date="2025-01-23T13:43:00Z" w16du:dateUtc="2025-01-23T13:43:00Z"/>
                <w:rFonts w:cs="Arial"/>
                <w:sz w:val="18"/>
                <w:szCs w:val="18"/>
              </w:rPr>
            </w:pPr>
            <w:ins w:id="4657" w:author="jonathan pritchard" w:date="2025-01-23T13:43:00Z" w16du:dateUtc="2025-01-23T13:43: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DEB21F0" w14:textId="77777777" w:rsidR="00980629" w:rsidRPr="00340B0D" w:rsidRDefault="00980629" w:rsidP="00541D1A">
            <w:pPr>
              <w:rPr>
                <w:ins w:id="4658" w:author="jonathan pritchard" w:date="2025-01-23T13:43:00Z" w16du:dateUtc="2025-01-23T13:43:00Z"/>
                <w:rFonts w:cs="Arial"/>
                <w:sz w:val="18"/>
                <w:szCs w:val="18"/>
              </w:rPr>
            </w:pPr>
          </w:p>
        </w:tc>
        <w:tc>
          <w:tcPr>
            <w:tcW w:w="3871" w:type="dxa"/>
            <w:gridSpan w:val="5"/>
            <w:tcBorders>
              <w:left w:val="single" w:sz="12" w:space="0" w:color="auto"/>
            </w:tcBorders>
          </w:tcPr>
          <w:p w14:paraId="4081F55D" w14:textId="77777777" w:rsidR="00980629" w:rsidRPr="00340B0D" w:rsidRDefault="00980629" w:rsidP="00541D1A">
            <w:pPr>
              <w:rPr>
                <w:ins w:id="4659" w:author="jonathan pritchard" w:date="2025-01-23T13:43:00Z" w16du:dateUtc="2025-01-23T13:43:00Z"/>
                <w:rFonts w:cs="Arial"/>
                <w:sz w:val="18"/>
                <w:szCs w:val="18"/>
              </w:rPr>
            </w:pPr>
            <w:ins w:id="4660" w:author="jonathan pritchard" w:date="2025-01-23T13:43:00Z" w16du:dateUtc="2025-01-23T13:43:00Z">
              <w:r w:rsidRPr="00340B0D">
                <w:rPr>
                  <w:rFonts w:cs="Arial"/>
                  <w:sz w:val="18"/>
                  <w:szCs w:val="18"/>
                </w:rPr>
                <w:t>Chart Text</w:t>
              </w:r>
            </w:ins>
          </w:p>
        </w:tc>
        <w:tc>
          <w:tcPr>
            <w:tcW w:w="672" w:type="dxa"/>
            <w:tcBorders>
              <w:right w:val="single" w:sz="12" w:space="0" w:color="auto"/>
            </w:tcBorders>
          </w:tcPr>
          <w:p w14:paraId="54AED051" w14:textId="77777777" w:rsidR="00980629" w:rsidRPr="00340B0D" w:rsidRDefault="00980629" w:rsidP="00541D1A">
            <w:pPr>
              <w:jc w:val="center"/>
              <w:rPr>
                <w:ins w:id="4661" w:author="jonathan pritchard" w:date="2025-01-23T13:43:00Z" w16du:dateUtc="2025-01-23T13:43:00Z"/>
                <w:rFonts w:cs="Arial"/>
                <w:sz w:val="18"/>
                <w:szCs w:val="18"/>
              </w:rPr>
            </w:pPr>
          </w:p>
        </w:tc>
      </w:tr>
      <w:tr w:rsidR="00980629" w:rsidRPr="00340B0D" w14:paraId="44CFDD9C" w14:textId="77777777" w:rsidTr="00541D1A">
        <w:trPr>
          <w:ins w:id="4662"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8F13430" w14:textId="77777777" w:rsidR="00980629" w:rsidRPr="00340B0D" w:rsidRDefault="00980629" w:rsidP="00541D1A">
            <w:pPr>
              <w:rPr>
                <w:ins w:id="4663" w:author="jonathan pritchard" w:date="2025-01-23T13:43:00Z" w16du:dateUtc="2025-01-23T13:43:00Z"/>
                <w:rFonts w:cs="Arial"/>
                <w:sz w:val="18"/>
                <w:szCs w:val="18"/>
              </w:rPr>
            </w:pPr>
            <w:ins w:id="4664" w:author="jonathan pritchard" w:date="2025-01-23T13:43:00Z" w16du:dateUtc="2025-01-23T13:43: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86C0024" w14:textId="77777777" w:rsidR="00980629" w:rsidRPr="00340B0D" w:rsidRDefault="00980629" w:rsidP="00541D1A">
            <w:pPr>
              <w:rPr>
                <w:ins w:id="4665" w:author="jonathan pritchard" w:date="2025-01-23T13:43:00Z" w16du:dateUtc="2025-01-23T13:43:00Z"/>
                <w:rFonts w:cs="Arial"/>
                <w:sz w:val="18"/>
                <w:szCs w:val="18"/>
              </w:rPr>
            </w:pPr>
          </w:p>
        </w:tc>
        <w:tc>
          <w:tcPr>
            <w:tcW w:w="3871" w:type="dxa"/>
            <w:gridSpan w:val="5"/>
            <w:tcBorders>
              <w:left w:val="single" w:sz="12" w:space="0" w:color="auto"/>
            </w:tcBorders>
          </w:tcPr>
          <w:p w14:paraId="324E0B5E" w14:textId="77777777" w:rsidR="00980629" w:rsidRPr="00340B0D" w:rsidRDefault="00980629" w:rsidP="00541D1A">
            <w:pPr>
              <w:rPr>
                <w:ins w:id="4666" w:author="jonathan pritchard" w:date="2025-01-23T13:43:00Z" w16du:dateUtc="2025-01-23T13:43:00Z"/>
                <w:rFonts w:cs="Arial"/>
                <w:sz w:val="18"/>
                <w:szCs w:val="18"/>
              </w:rPr>
            </w:pPr>
            <w:ins w:id="4667" w:author="jonathan pritchard" w:date="2025-01-23T13:43:00Z" w16du:dateUtc="2025-01-23T13:43:00Z">
              <w:r w:rsidRPr="00340B0D">
                <w:rPr>
                  <w:rFonts w:cs="Arial"/>
                  <w:sz w:val="18"/>
                  <w:szCs w:val="18"/>
                </w:rPr>
                <w:t xml:space="preserve">    Important text</w:t>
              </w:r>
            </w:ins>
          </w:p>
        </w:tc>
        <w:tc>
          <w:tcPr>
            <w:tcW w:w="672" w:type="dxa"/>
            <w:tcBorders>
              <w:right w:val="single" w:sz="12" w:space="0" w:color="auto"/>
            </w:tcBorders>
          </w:tcPr>
          <w:p w14:paraId="7716E804" w14:textId="77777777" w:rsidR="00980629" w:rsidRPr="00340B0D" w:rsidRDefault="00980629" w:rsidP="00541D1A">
            <w:pPr>
              <w:jc w:val="center"/>
              <w:rPr>
                <w:ins w:id="4668" w:author="jonathan pritchard" w:date="2025-01-23T13:43:00Z" w16du:dateUtc="2025-01-23T13:43:00Z"/>
                <w:rFonts w:cs="Arial"/>
                <w:sz w:val="18"/>
                <w:szCs w:val="18"/>
              </w:rPr>
            </w:pPr>
          </w:p>
        </w:tc>
      </w:tr>
      <w:tr w:rsidR="00980629" w:rsidRPr="00340B0D" w14:paraId="04C5F7F6" w14:textId="77777777" w:rsidTr="00541D1A">
        <w:trPr>
          <w:ins w:id="4669"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57582C2" w14:textId="77777777" w:rsidR="00980629" w:rsidRPr="00340B0D" w:rsidRDefault="00980629" w:rsidP="00541D1A">
            <w:pPr>
              <w:rPr>
                <w:ins w:id="4670" w:author="jonathan pritchard" w:date="2025-01-23T13:43:00Z" w16du:dateUtc="2025-01-23T13:43:00Z"/>
                <w:rFonts w:cs="Arial"/>
                <w:sz w:val="18"/>
                <w:szCs w:val="18"/>
              </w:rPr>
            </w:pPr>
            <w:ins w:id="4671" w:author="jonathan pritchard" w:date="2025-01-23T13:43:00Z" w16du:dateUtc="2025-01-23T13:43: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8264B8E" w14:textId="77777777" w:rsidR="00980629" w:rsidRPr="00340B0D" w:rsidRDefault="00980629" w:rsidP="00541D1A">
            <w:pPr>
              <w:rPr>
                <w:ins w:id="4672" w:author="jonathan pritchard" w:date="2025-01-23T13:43:00Z" w16du:dateUtc="2025-01-23T13:43:00Z"/>
                <w:rFonts w:cs="Arial"/>
                <w:sz w:val="18"/>
                <w:szCs w:val="18"/>
              </w:rPr>
            </w:pPr>
          </w:p>
        </w:tc>
        <w:tc>
          <w:tcPr>
            <w:tcW w:w="3871" w:type="dxa"/>
            <w:gridSpan w:val="5"/>
            <w:tcBorders>
              <w:left w:val="single" w:sz="12" w:space="0" w:color="auto"/>
            </w:tcBorders>
          </w:tcPr>
          <w:p w14:paraId="302D62D3" w14:textId="77777777" w:rsidR="00980629" w:rsidRPr="00340B0D" w:rsidRDefault="00980629" w:rsidP="00541D1A">
            <w:pPr>
              <w:rPr>
                <w:ins w:id="4673" w:author="jonathan pritchard" w:date="2025-01-23T13:43:00Z" w16du:dateUtc="2025-01-23T13:43:00Z"/>
                <w:rFonts w:cs="Arial"/>
                <w:b/>
                <w:bCs/>
                <w:sz w:val="18"/>
                <w:szCs w:val="18"/>
              </w:rPr>
            </w:pPr>
            <w:ins w:id="4674" w:author="jonathan pritchard" w:date="2025-01-23T13:43:00Z" w16du:dateUtc="2025-01-23T13:43:00Z">
              <w:r w:rsidRPr="00340B0D">
                <w:rPr>
                  <w:rFonts w:cs="Arial"/>
                  <w:b/>
                  <w:bCs/>
                  <w:sz w:val="18"/>
                  <w:szCs w:val="18"/>
                </w:rPr>
                <w:t xml:space="preserve">    Other Text</w:t>
              </w:r>
            </w:ins>
          </w:p>
        </w:tc>
        <w:tc>
          <w:tcPr>
            <w:tcW w:w="672" w:type="dxa"/>
            <w:tcBorders>
              <w:right w:val="single" w:sz="12" w:space="0" w:color="auto"/>
            </w:tcBorders>
          </w:tcPr>
          <w:p w14:paraId="58350321" w14:textId="77777777" w:rsidR="00980629" w:rsidRPr="00340B0D" w:rsidRDefault="00980629" w:rsidP="00541D1A">
            <w:pPr>
              <w:jc w:val="center"/>
              <w:rPr>
                <w:ins w:id="4675" w:author="jonathan pritchard" w:date="2025-01-23T13:43:00Z" w16du:dateUtc="2025-01-23T13:43:00Z"/>
                <w:rFonts w:cs="Arial"/>
                <w:sz w:val="18"/>
                <w:szCs w:val="18"/>
              </w:rPr>
            </w:pPr>
          </w:p>
        </w:tc>
      </w:tr>
      <w:tr w:rsidR="00980629" w:rsidRPr="00340B0D" w14:paraId="5BE056E3" w14:textId="77777777" w:rsidTr="00541D1A">
        <w:trPr>
          <w:ins w:id="4676"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9C64C38" w14:textId="77777777" w:rsidR="00980629" w:rsidRPr="00340B0D" w:rsidRDefault="00980629" w:rsidP="00541D1A">
            <w:pPr>
              <w:rPr>
                <w:ins w:id="4677" w:author="jonathan pritchard" w:date="2025-01-23T13:43:00Z" w16du:dateUtc="2025-01-23T13:43:00Z"/>
                <w:rFonts w:cs="Arial"/>
                <w:sz w:val="18"/>
                <w:szCs w:val="18"/>
              </w:rPr>
            </w:pPr>
            <w:ins w:id="4678" w:author="jonathan pritchard" w:date="2025-01-23T13:43:00Z" w16du:dateUtc="2025-01-23T13:43: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0766CE7F" w14:textId="77777777" w:rsidR="00980629" w:rsidRPr="00340B0D" w:rsidRDefault="00980629" w:rsidP="00541D1A">
            <w:pPr>
              <w:rPr>
                <w:ins w:id="4679" w:author="jonathan pritchard" w:date="2025-01-23T13:43:00Z" w16du:dateUtc="2025-01-23T13:43:00Z"/>
                <w:rFonts w:cs="Arial"/>
                <w:sz w:val="18"/>
                <w:szCs w:val="18"/>
              </w:rPr>
            </w:pPr>
          </w:p>
        </w:tc>
        <w:tc>
          <w:tcPr>
            <w:tcW w:w="3871" w:type="dxa"/>
            <w:gridSpan w:val="5"/>
            <w:tcBorders>
              <w:left w:val="single" w:sz="12" w:space="0" w:color="auto"/>
            </w:tcBorders>
          </w:tcPr>
          <w:p w14:paraId="0E0CA2ED" w14:textId="77777777" w:rsidR="00980629" w:rsidRPr="00340B0D" w:rsidRDefault="00980629" w:rsidP="00541D1A">
            <w:pPr>
              <w:rPr>
                <w:ins w:id="4680" w:author="jonathan pritchard" w:date="2025-01-23T13:43:00Z" w16du:dateUtc="2025-01-23T13:43:00Z"/>
                <w:rFonts w:cs="Arial"/>
                <w:sz w:val="18"/>
                <w:szCs w:val="18"/>
              </w:rPr>
            </w:pPr>
            <w:ins w:id="4681" w:author="jonathan pritchard" w:date="2025-01-23T13:43:00Z" w16du:dateUtc="2025-01-23T13:43:00Z">
              <w:r w:rsidRPr="00340B0D">
                <w:rPr>
                  <w:rFonts w:cs="Arial"/>
                  <w:sz w:val="18"/>
                  <w:szCs w:val="18"/>
                </w:rPr>
                <w:t xml:space="preserve">        Names</w:t>
              </w:r>
            </w:ins>
          </w:p>
        </w:tc>
        <w:tc>
          <w:tcPr>
            <w:tcW w:w="672" w:type="dxa"/>
            <w:tcBorders>
              <w:right w:val="single" w:sz="12" w:space="0" w:color="auto"/>
            </w:tcBorders>
          </w:tcPr>
          <w:p w14:paraId="15D307D6" w14:textId="77777777" w:rsidR="00980629" w:rsidRPr="00340B0D" w:rsidRDefault="00980629" w:rsidP="00541D1A">
            <w:pPr>
              <w:jc w:val="center"/>
              <w:rPr>
                <w:ins w:id="4682" w:author="jonathan pritchard" w:date="2025-01-23T13:43:00Z" w16du:dateUtc="2025-01-23T13:43:00Z"/>
                <w:rFonts w:cs="Arial"/>
                <w:sz w:val="18"/>
                <w:szCs w:val="18"/>
              </w:rPr>
            </w:pPr>
          </w:p>
        </w:tc>
      </w:tr>
      <w:tr w:rsidR="00980629" w:rsidRPr="00340B0D" w14:paraId="13A73443" w14:textId="77777777" w:rsidTr="00541D1A">
        <w:trPr>
          <w:ins w:id="4683" w:author="jonathan pritchard" w:date="2025-01-23T13:43:00Z"/>
        </w:trPr>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48721A81" w14:textId="77777777" w:rsidR="00980629" w:rsidRPr="00340B0D" w:rsidRDefault="00980629" w:rsidP="00541D1A">
            <w:pPr>
              <w:jc w:val="center"/>
              <w:rPr>
                <w:ins w:id="4684" w:author="jonathan pritchard" w:date="2025-01-23T13:43:00Z" w16du:dateUtc="2025-01-23T13:43:00Z"/>
                <w:rFonts w:cs="Arial"/>
                <w:b/>
                <w:bCs/>
                <w:sz w:val="18"/>
                <w:szCs w:val="18"/>
              </w:rPr>
            </w:pPr>
            <w:ins w:id="4685" w:author="jonathan pritchard" w:date="2025-01-23T13:43:00Z" w16du:dateUtc="2025-01-23T13:43:00Z">
              <w:r w:rsidRPr="00340B0D">
                <w:rPr>
                  <w:rFonts w:cs="Arial"/>
                  <w:b/>
                  <w:bCs/>
                  <w:sz w:val="18"/>
                  <w:szCs w:val="18"/>
                </w:rPr>
                <w:t>Palette</w:t>
              </w:r>
            </w:ins>
          </w:p>
        </w:tc>
        <w:tc>
          <w:tcPr>
            <w:tcW w:w="3871" w:type="dxa"/>
            <w:gridSpan w:val="5"/>
            <w:tcBorders>
              <w:left w:val="single" w:sz="12" w:space="0" w:color="auto"/>
            </w:tcBorders>
          </w:tcPr>
          <w:p w14:paraId="5C6FB11C" w14:textId="77777777" w:rsidR="00980629" w:rsidRPr="00340B0D" w:rsidRDefault="00980629" w:rsidP="00541D1A">
            <w:pPr>
              <w:rPr>
                <w:ins w:id="4686" w:author="jonathan pritchard" w:date="2025-01-23T13:43:00Z" w16du:dateUtc="2025-01-23T13:43:00Z"/>
                <w:rFonts w:cs="Arial"/>
                <w:b/>
                <w:bCs/>
                <w:sz w:val="18"/>
                <w:szCs w:val="18"/>
              </w:rPr>
            </w:pPr>
            <w:ins w:id="4687" w:author="jonathan pritchard" w:date="2025-01-23T13:43:00Z" w16du:dateUtc="2025-01-23T13:43:00Z">
              <w:r w:rsidRPr="00340B0D">
                <w:rPr>
                  <w:rFonts w:cs="Arial"/>
                  <w:sz w:val="18"/>
                  <w:szCs w:val="18"/>
                </w:rPr>
                <w:t xml:space="preserve">        Light description</w:t>
              </w:r>
            </w:ins>
          </w:p>
        </w:tc>
        <w:tc>
          <w:tcPr>
            <w:tcW w:w="672" w:type="dxa"/>
            <w:tcBorders>
              <w:right w:val="single" w:sz="12" w:space="0" w:color="auto"/>
            </w:tcBorders>
          </w:tcPr>
          <w:p w14:paraId="43EA6EBD" w14:textId="77777777" w:rsidR="00980629" w:rsidRPr="00340B0D" w:rsidRDefault="00980629" w:rsidP="00541D1A">
            <w:pPr>
              <w:jc w:val="center"/>
              <w:rPr>
                <w:ins w:id="4688" w:author="jonathan pritchard" w:date="2025-01-23T13:43:00Z" w16du:dateUtc="2025-01-23T13:43:00Z"/>
                <w:rFonts w:cs="Arial"/>
                <w:sz w:val="18"/>
                <w:szCs w:val="18"/>
              </w:rPr>
            </w:pPr>
          </w:p>
        </w:tc>
      </w:tr>
      <w:tr w:rsidR="00980629" w:rsidRPr="00340B0D" w14:paraId="1D905BBA" w14:textId="77777777" w:rsidTr="00541D1A">
        <w:trPr>
          <w:ins w:id="4689" w:author="jonathan pritchard" w:date="2025-01-23T13:43:00Z"/>
        </w:trPr>
        <w:customXmlInsRangeStart w:id="4690" w:author="jonathan pritchard" w:date="2025-01-23T13:43:00Z"/>
        <w:sdt>
          <w:sdtPr>
            <w:rPr>
              <w:rFonts w:cs="Arial"/>
              <w:sz w:val="18"/>
              <w:szCs w:val="18"/>
            </w:rPr>
            <w:alias w:val="Palette"/>
            <w:tag w:val="Palette"/>
            <w:id w:val="-2128302150"/>
            <w:placeholder>
              <w:docPart w:val="EE0695C66D6348F7BF1BC96C13608800"/>
            </w:placeholder>
            <w:comboBox>
              <w:listItem w:displayText="Day" w:value="Day"/>
              <w:listItem w:displayText="Dusk" w:value="Dusk"/>
              <w:listItem w:displayText="Night" w:value="Night"/>
            </w:comboBox>
          </w:sdtPr>
          <w:sdtContent>
            <w:customXmlInsRangeEnd w:id="4690"/>
            <w:tc>
              <w:tcPr>
                <w:tcW w:w="4656" w:type="dxa"/>
                <w:gridSpan w:val="5"/>
                <w:tcBorders>
                  <w:left w:val="single" w:sz="12" w:space="0" w:color="auto"/>
                  <w:bottom w:val="single" w:sz="12" w:space="0" w:color="auto"/>
                  <w:right w:val="single" w:sz="12" w:space="0" w:color="auto"/>
                </w:tcBorders>
              </w:tcPr>
              <w:p w14:paraId="108C9B86" w14:textId="77777777" w:rsidR="00980629" w:rsidRPr="00340B0D" w:rsidRDefault="00980629" w:rsidP="00541D1A">
                <w:pPr>
                  <w:rPr>
                    <w:ins w:id="4691" w:author="jonathan pritchard" w:date="2025-01-23T13:43:00Z" w16du:dateUtc="2025-01-23T13:43:00Z"/>
                    <w:rFonts w:cs="Arial"/>
                    <w:sz w:val="18"/>
                    <w:szCs w:val="18"/>
                  </w:rPr>
                </w:pPr>
                <w:ins w:id="4692" w:author="jonathan pritchard" w:date="2025-01-23T13:43:00Z" w16du:dateUtc="2025-01-23T13:43:00Z">
                  <w:r w:rsidRPr="00340B0D">
                    <w:rPr>
                      <w:rFonts w:cs="Arial"/>
                      <w:sz w:val="18"/>
                      <w:szCs w:val="18"/>
                    </w:rPr>
                    <w:t>Day</w:t>
                  </w:r>
                </w:ins>
              </w:p>
            </w:tc>
            <w:customXmlInsRangeStart w:id="4693" w:author="jonathan pritchard" w:date="2025-01-23T13:43:00Z"/>
          </w:sdtContent>
        </w:sdt>
        <w:customXmlInsRangeEnd w:id="4693"/>
        <w:tc>
          <w:tcPr>
            <w:tcW w:w="3871" w:type="dxa"/>
            <w:gridSpan w:val="5"/>
            <w:tcBorders>
              <w:left w:val="single" w:sz="12" w:space="0" w:color="auto"/>
            </w:tcBorders>
          </w:tcPr>
          <w:p w14:paraId="7D372B75" w14:textId="77777777" w:rsidR="00980629" w:rsidRPr="00340B0D" w:rsidRDefault="00980629" w:rsidP="00541D1A">
            <w:pPr>
              <w:rPr>
                <w:ins w:id="4694" w:author="jonathan pritchard" w:date="2025-01-23T13:43:00Z" w16du:dateUtc="2025-01-23T13:43:00Z"/>
                <w:rFonts w:cs="Arial"/>
                <w:b/>
                <w:bCs/>
                <w:sz w:val="18"/>
                <w:szCs w:val="18"/>
              </w:rPr>
            </w:pPr>
            <w:ins w:id="4695" w:author="jonathan pritchard" w:date="2025-01-23T13:43:00Z" w16du:dateUtc="2025-01-23T13:43:00Z">
              <w:r w:rsidRPr="00340B0D">
                <w:rPr>
                  <w:rFonts w:cs="Arial"/>
                  <w:sz w:val="18"/>
                  <w:szCs w:val="18"/>
                </w:rPr>
                <w:t xml:space="preserve">        All other chart text</w:t>
              </w:r>
            </w:ins>
          </w:p>
        </w:tc>
        <w:tc>
          <w:tcPr>
            <w:tcW w:w="672" w:type="dxa"/>
            <w:tcBorders>
              <w:right w:val="single" w:sz="12" w:space="0" w:color="auto"/>
            </w:tcBorders>
          </w:tcPr>
          <w:p w14:paraId="488B2828" w14:textId="77777777" w:rsidR="00980629" w:rsidRPr="00340B0D" w:rsidRDefault="00980629" w:rsidP="00541D1A">
            <w:pPr>
              <w:jc w:val="center"/>
              <w:rPr>
                <w:ins w:id="4696" w:author="jonathan pritchard" w:date="2025-01-23T13:43:00Z" w16du:dateUtc="2025-01-23T13:43:00Z"/>
                <w:rFonts w:cs="Arial"/>
                <w:sz w:val="18"/>
                <w:szCs w:val="18"/>
              </w:rPr>
            </w:pPr>
          </w:p>
        </w:tc>
      </w:tr>
      <w:tr w:rsidR="00980629" w:rsidRPr="00340B0D" w14:paraId="62650C60" w14:textId="77777777" w:rsidTr="00541D1A">
        <w:trPr>
          <w:ins w:id="4697" w:author="jonathan pritchard" w:date="2025-01-23T13:43:00Z"/>
        </w:trPr>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461BB634" w14:textId="77777777" w:rsidR="00980629" w:rsidRPr="00340B0D" w:rsidRDefault="00980629" w:rsidP="00541D1A">
            <w:pPr>
              <w:jc w:val="center"/>
              <w:rPr>
                <w:ins w:id="4698" w:author="jonathan pritchard" w:date="2025-01-23T13:43:00Z" w16du:dateUtc="2025-01-23T13:43:00Z"/>
                <w:rFonts w:cs="Arial"/>
                <w:b/>
                <w:bCs/>
                <w:sz w:val="18"/>
                <w:szCs w:val="18"/>
              </w:rPr>
            </w:pPr>
          </w:p>
        </w:tc>
        <w:tc>
          <w:tcPr>
            <w:tcW w:w="3871" w:type="dxa"/>
            <w:gridSpan w:val="5"/>
            <w:tcBorders>
              <w:left w:val="single" w:sz="12" w:space="0" w:color="auto"/>
            </w:tcBorders>
          </w:tcPr>
          <w:p w14:paraId="3029B53E" w14:textId="77777777" w:rsidR="00980629" w:rsidRPr="00340B0D" w:rsidRDefault="00980629" w:rsidP="00541D1A">
            <w:pPr>
              <w:rPr>
                <w:ins w:id="4699" w:author="jonathan pritchard" w:date="2025-01-23T13:43:00Z" w16du:dateUtc="2025-01-23T13:43:00Z"/>
                <w:rFonts w:cs="Arial"/>
                <w:sz w:val="18"/>
                <w:szCs w:val="18"/>
              </w:rPr>
            </w:pPr>
          </w:p>
        </w:tc>
        <w:tc>
          <w:tcPr>
            <w:tcW w:w="672" w:type="dxa"/>
            <w:tcBorders>
              <w:right w:val="single" w:sz="12" w:space="0" w:color="auto"/>
            </w:tcBorders>
            <w:vAlign w:val="center"/>
          </w:tcPr>
          <w:p w14:paraId="4B1AE8E2" w14:textId="77777777" w:rsidR="00980629" w:rsidRPr="00340B0D" w:rsidRDefault="00980629" w:rsidP="00541D1A">
            <w:pPr>
              <w:jc w:val="center"/>
              <w:rPr>
                <w:ins w:id="4700" w:author="jonathan pritchard" w:date="2025-01-23T13:43:00Z" w16du:dateUtc="2025-01-23T13:43:00Z"/>
                <w:rFonts w:cs="Arial"/>
                <w:sz w:val="18"/>
                <w:szCs w:val="18"/>
              </w:rPr>
            </w:pPr>
          </w:p>
        </w:tc>
      </w:tr>
      <w:tr w:rsidR="00980629" w:rsidRPr="00340B0D" w14:paraId="72AEE0B4" w14:textId="77777777" w:rsidTr="00541D1A">
        <w:trPr>
          <w:ins w:id="4701" w:author="jonathan pritchard" w:date="2025-01-23T13:43:00Z"/>
        </w:trPr>
        <w:tc>
          <w:tcPr>
            <w:tcW w:w="4656" w:type="dxa"/>
            <w:gridSpan w:val="5"/>
            <w:tcBorders>
              <w:left w:val="single" w:sz="12" w:space="0" w:color="auto"/>
              <w:bottom w:val="single" w:sz="12" w:space="0" w:color="auto"/>
              <w:right w:val="single" w:sz="12" w:space="0" w:color="auto"/>
            </w:tcBorders>
            <w:shd w:val="clear" w:color="auto" w:fill="FFFFFF" w:themeFill="background1"/>
          </w:tcPr>
          <w:p w14:paraId="5998BCC1" w14:textId="77777777" w:rsidR="00980629" w:rsidRPr="00340B0D" w:rsidRDefault="00980629" w:rsidP="00541D1A">
            <w:pPr>
              <w:rPr>
                <w:ins w:id="4702" w:author="jonathan pritchard" w:date="2025-01-23T13:43:00Z" w16du:dateUtc="2025-01-23T13:43:00Z"/>
                <w:rFonts w:cs="Arial"/>
                <w:sz w:val="18"/>
                <w:szCs w:val="18"/>
              </w:rPr>
            </w:pPr>
          </w:p>
        </w:tc>
        <w:tc>
          <w:tcPr>
            <w:tcW w:w="3871" w:type="dxa"/>
            <w:gridSpan w:val="5"/>
            <w:tcBorders>
              <w:left w:val="single" w:sz="12" w:space="0" w:color="auto"/>
              <w:bottom w:val="single" w:sz="12" w:space="0" w:color="auto"/>
            </w:tcBorders>
          </w:tcPr>
          <w:p w14:paraId="538E17F2" w14:textId="77777777" w:rsidR="00980629" w:rsidRPr="00340B0D" w:rsidRDefault="00980629" w:rsidP="00541D1A">
            <w:pPr>
              <w:jc w:val="center"/>
              <w:rPr>
                <w:ins w:id="4703" w:author="jonathan pritchard" w:date="2025-01-23T13:43:00Z" w16du:dateUtc="2025-01-23T13:43:00Z"/>
                <w:rFonts w:cs="Arial"/>
                <w:sz w:val="18"/>
                <w:szCs w:val="18"/>
              </w:rPr>
            </w:pPr>
          </w:p>
        </w:tc>
        <w:tc>
          <w:tcPr>
            <w:tcW w:w="672" w:type="dxa"/>
            <w:tcBorders>
              <w:bottom w:val="single" w:sz="12" w:space="0" w:color="auto"/>
              <w:right w:val="single" w:sz="12" w:space="0" w:color="auto"/>
            </w:tcBorders>
            <w:vAlign w:val="center"/>
          </w:tcPr>
          <w:p w14:paraId="0D3984F8" w14:textId="77777777" w:rsidR="00980629" w:rsidRPr="00340B0D" w:rsidRDefault="00980629" w:rsidP="00541D1A">
            <w:pPr>
              <w:jc w:val="center"/>
              <w:rPr>
                <w:ins w:id="4704" w:author="jonathan pritchard" w:date="2025-01-23T13:43:00Z" w16du:dateUtc="2025-01-23T13:43:00Z"/>
                <w:rFonts w:cs="Arial"/>
                <w:sz w:val="18"/>
                <w:szCs w:val="18"/>
              </w:rPr>
            </w:pPr>
          </w:p>
        </w:tc>
      </w:tr>
      <w:tr w:rsidR="00980629" w:rsidRPr="00340B0D" w14:paraId="54DEAC69" w14:textId="77777777" w:rsidTr="00541D1A">
        <w:trPr>
          <w:ins w:id="4705" w:author="jonathan pritchard" w:date="2025-01-23T13:43:00Z"/>
        </w:trPr>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39EF4596" w14:textId="77777777" w:rsidR="00980629" w:rsidRPr="00340B0D" w:rsidRDefault="00980629" w:rsidP="00541D1A">
            <w:pPr>
              <w:jc w:val="center"/>
              <w:rPr>
                <w:ins w:id="4706" w:author="jonathan pritchard" w:date="2025-01-23T13:43:00Z" w16du:dateUtc="2025-01-23T13:43:00Z"/>
                <w:rFonts w:cs="Arial"/>
                <w:b/>
                <w:bCs/>
                <w:sz w:val="18"/>
                <w:szCs w:val="18"/>
              </w:rPr>
            </w:pPr>
            <w:ins w:id="4707" w:author="jonathan pritchard" w:date="2025-01-23T13:43:00Z" w16du:dateUtc="2025-01-23T13:43: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B4D706C" w14:textId="77777777" w:rsidR="00980629" w:rsidRPr="00340B0D" w:rsidRDefault="00980629" w:rsidP="00541D1A">
            <w:pPr>
              <w:jc w:val="center"/>
              <w:rPr>
                <w:ins w:id="4708" w:author="jonathan pritchard" w:date="2025-01-23T13:43:00Z" w16du:dateUtc="2025-01-23T13:43:00Z"/>
                <w:rFonts w:cs="Arial"/>
                <w:sz w:val="18"/>
                <w:szCs w:val="18"/>
              </w:rPr>
            </w:pPr>
            <w:ins w:id="4709" w:author="jonathan pritchard" w:date="2025-01-23T13:43:00Z" w16du:dateUtc="2025-01-23T13:43:00Z">
              <w:r w:rsidRPr="00340B0D">
                <w:rPr>
                  <w:rFonts w:cs="Arial"/>
                  <w:b/>
                  <w:bCs/>
                  <w:sz w:val="18"/>
                  <w:szCs w:val="18"/>
                </w:rPr>
                <w:t>Display</w:t>
              </w:r>
            </w:ins>
          </w:p>
        </w:tc>
      </w:tr>
      <w:tr w:rsidR="00980629" w:rsidRPr="00340B0D" w14:paraId="51DF1468" w14:textId="77777777" w:rsidTr="00541D1A">
        <w:trPr>
          <w:trHeight w:val="287"/>
          <w:ins w:id="4710" w:author="jonathan pritchard" w:date="2025-01-23T13:43:00Z"/>
        </w:trPr>
        <w:tc>
          <w:tcPr>
            <w:tcW w:w="1789" w:type="dxa"/>
            <w:tcBorders>
              <w:left w:val="single" w:sz="12" w:space="0" w:color="auto"/>
              <w:bottom w:val="single" w:sz="4" w:space="0" w:color="auto"/>
            </w:tcBorders>
          </w:tcPr>
          <w:p w14:paraId="7D89156D" w14:textId="77777777" w:rsidR="00980629" w:rsidRPr="00340B0D" w:rsidRDefault="00980629" w:rsidP="00541D1A">
            <w:pPr>
              <w:rPr>
                <w:ins w:id="4711" w:author="jonathan pritchard" w:date="2025-01-23T13:43:00Z" w16du:dateUtc="2025-01-23T13:43:00Z"/>
                <w:rFonts w:cs="Arial"/>
                <w:sz w:val="18"/>
                <w:szCs w:val="18"/>
              </w:rPr>
            </w:pPr>
            <w:ins w:id="4712" w:author="jonathan pritchard" w:date="2025-01-23T13:43:00Z" w16du:dateUtc="2025-01-23T13:43:00Z">
              <w:r w:rsidRPr="00340B0D">
                <w:rPr>
                  <w:rFonts w:cs="Arial"/>
                  <w:sz w:val="18"/>
                  <w:szCs w:val="18"/>
                </w:rPr>
                <w:t>Start Date</w:t>
              </w:r>
            </w:ins>
          </w:p>
        </w:tc>
        <w:tc>
          <w:tcPr>
            <w:tcW w:w="2867" w:type="dxa"/>
            <w:gridSpan w:val="4"/>
            <w:tcBorders>
              <w:bottom w:val="single" w:sz="4" w:space="0" w:color="auto"/>
              <w:right w:val="single" w:sz="12" w:space="0" w:color="auto"/>
            </w:tcBorders>
          </w:tcPr>
          <w:p w14:paraId="0F07FC46" w14:textId="77777777" w:rsidR="00980629" w:rsidRPr="00340B0D" w:rsidRDefault="00980629" w:rsidP="00541D1A">
            <w:pPr>
              <w:rPr>
                <w:ins w:id="4713" w:author="jonathan pritchard" w:date="2025-01-23T13:43:00Z" w16du:dateUtc="2025-01-23T13:43: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4065BEB4" w14:textId="77777777" w:rsidR="00980629" w:rsidRPr="00340B0D" w:rsidRDefault="00980629" w:rsidP="00541D1A">
            <w:pPr>
              <w:rPr>
                <w:ins w:id="4714" w:author="jonathan pritchard" w:date="2025-01-23T13:43:00Z" w16du:dateUtc="2025-01-23T13:43:00Z"/>
                <w:rFonts w:cs="Arial"/>
                <w:sz w:val="18"/>
                <w:szCs w:val="18"/>
              </w:rPr>
            </w:pPr>
            <w:ins w:id="4715" w:author="jonathan pritchard" w:date="2025-01-23T13:43:00Z" w16du:dateUtc="2025-01-23T13:43: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1A51DEDA" w14:textId="77777777" w:rsidR="00980629" w:rsidRPr="00C87169" w:rsidRDefault="00980629" w:rsidP="00541D1A">
            <w:pPr>
              <w:rPr>
                <w:ins w:id="4716" w:author="jonathan pritchard" w:date="2025-01-23T13:43:00Z" w16du:dateUtc="2025-01-23T13:43:00Z"/>
                <w:rFonts w:cs="Arial"/>
              </w:rPr>
            </w:pPr>
          </w:p>
        </w:tc>
      </w:tr>
      <w:tr w:rsidR="00980629" w:rsidRPr="00340B0D" w14:paraId="1B52E47C" w14:textId="77777777" w:rsidTr="00541D1A">
        <w:trPr>
          <w:ins w:id="4717" w:author="jonathan pritchard" w:date="2025-01-23T13:43:00Z"/>
        </w:trPr>
        <w:tc>
          <w:tcPr>
            <w:tcW w:w="1789" w:type="dxa"/>
            <w:tcBorders>
              <w:left w:val="single" w:sz="12" w:space="0" w:color="auto"/>
              <w:bottom w:val="single" w:sz="4" w:space="0" w:color="auto"/>
            </w:tcBorders>
          </w:tcPr>
          <w:p w14:paraId="761EB0FF" w14:textId="77777777" w:rsidR="00980629" w:rsidRPr="00340B0D" w:rsidRDefault="00980629" w:rsidP="00541D1A">
            <w:pPr>
              <w:rPr>
                <w:ins w:id="4718" w:author="jonathan pritchard" w:date="2025-01-23T13:43:00Z" w16du:dateUtc="2025-01-23T13:43:00Z"/>
                <w:rFonts w:cs="Arial"/>
                <w:sz w:val="18"/>
                <w:szCs w:val="18"/>
              </w:rPr>
            </w:pPr>
            <w:ins w:id="4719" w:author="jonathan pritchard" w:date="2025-01-23T13:43:00Z" w16du:dateUtc="2025-01-23T13:43: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127910F7" w14:textId="77777777" w:rsidR="00980629" w:rsidRPr="00340B0D" w:rsidRDefault="00980629" w:rsidP="00541D1A">
            <w:pPr>
              <w:rPr>
                <w:ins w:id="4720" w:author="jonathan pritchard" w:date="2025-01-23T13:43:00Z" w16du:dateUtc="2025-01-23T13:43: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98C7D9D" w14:textId="77777777" w:rsidR="00980629" w:rsidRPr="00340B0D" w:rsidRDefault="00980629" w:rsidP="00541D1A">
            <w:pPr>
              <w:rPr>
                <w:ins w:id="4721" w:author="jonathan pritchard" w:date="2025-01-23T13:43:00Z" w16du:dateUtc="2025-01-23T13:43:00Z"/>
                <w:rFonts w:cs="Arial"/>
                <w:sz w:val="18"/>
                <w:szCs w:val="18"/>
              </w:rPr>
            </w:pPr>
            <w:ins w:id="4722" w:author="jonathan pritchard" w:date="2025-01-23T13:43:00Z" w16du:dateUtc="2025-01-23T13:43: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2DBBDE7B" w14:textId="77777777" w:rsidR="00980629" w:rsidRPr="00340B0D" w:rsidRDefault="00980629" w:rsidP="00541D1A">
            <w:pPr>
              <w:rPr>
                <w:ins w:id="4723" w:author="jonathan pritchard" w:date="2025-01-23T13:43:00Z" w16du:dateUtc="2025-01-23T13:43:00Z"/>
                <w:rFonts w:cs="Arial"/>
                <w:sz w:val="18"/>
                <w:szCs w:val="18"/>
              </w:rPr>
            </w:pPr>
            <w:ins w:id="4724" w:author="jonathan pritchard" w:date="2025-01-23T13:43:00Z" w16du:dateUtc="2025-01-23T13:43:00Z">
              <w:r w:rsidRPr="00340B0D">
                <w:rPr>
                  <w:rFonts w:cs="Arial"/>
                  <w:sz w:val="18"/>
                  <w:szCs w:val="18"/>
                </w:rPr>
                <w:t>1:</w:t>
              </w:r>
              <w:r>
                <w:rPr>
                  <w:rFonts w:cs="Arial"/>
                  <w:sz w:val="18"/>
                  <w:szCs w:val="18"/>
                </w:rPr>
                <w:t>60000</w:t>
              </w:r>
            </w:ins>
          </w:p>
        </w:tc>
      </w:tr>
      <w:tr w:rsidR="00980629" w:rsidRPr="00340B0D" w14:paraId="789038A6" w14:textId="77777777" w:rsidTr="00541D1A">
        <w:trPr>
          <w:ins w:id="4725" w:author="jonathan pritchard" w:date="2025-01-23T13:43:00Z"/>
        </w:trPr>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56142DAE" w14:textId="77777777" w:rsidR="00980629" w:rsidRPr="00340B0D" w:rsidRDefault="00980629" w:rsidP="00541D1A">
            <w:pPr>
              <w:jc w:val="center"/>
              <w:rPr>
                <w:ins w:id="4726" w:author="jonathan pritchard" w:date="2025-01-23T13:43:00Z" w16du:dateUtc="2025-01-23T13:43: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5F2954BC" w14:textId="77777777" w:rsidR="00980629" w:rsidRPr="00340B0D" w:rsidRDefault="00980629" w:rsidP="00541D1A">
            <w:pPr>
              <w:rPr>
                <w:ins w:id="4727" w:author="jonathan pritchard" w:date="2025-01-23T13:43:00Z" w16du:dateUtc="2025-01-23T13:43:00Z"/>
                <w:rFonts w:cs="Arial"/>
                <w:sz w:val="18"/>
                <w:szCs w:val="18"/>
              </w:rPr>
            </w:pPr>
            <w:ins w:id="4728" w:author="jonathan pritchard" w:date="2025-01-23T13:43:00Z" w16du:dateUtc="2025-01-23T13:43: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4FA4990C" w14:textId="77777777" w:rsidR="00980629" w:rsidRPr="00340B0D" w:rsidRDefault="00980629" w:rsidP="00541D1A">
            <w:pPr>
              <w:rPr>
                <w:ins w:id="4729" w:author="jonathan pritchard" w:date="2025-01-23T13:43:00Z" w16du:dateUtc="2025-01-23T13:43:00Z"/>
                <w:rFonts w:cs="Arial"/>
                <w:sz w:val="18"/>
                <w:szCs w:val="18"/>
              </w:rPr>
            </w:pPr>
          </w:p>
        </w:tc>
      </w:tr>
      <w:tr w:rsidR="00980629" w:rsidRPr="00340B0D" w14:paraId="7F7A9EA1" w14:textId="77777777" w:rsidTr="00541D1A">
        <w:trPr>
          <w:ins w:id="4730" w:author="jonathan pritchard" w:date="2025-01-23T13:43:00Z"/>
        </w:trPr>
        <w:tc>
          <w:tcPr>
            <w:tcW w:w="9199" w:type="dxa"/>
            <w:gridSpan w:val="11"/>
            <w:tcBorders>
              <w:top w:val="single" w:sz="4" w:space="0" w:color="auto"/>
              <w:left w:val="single" w:sz="12" w:space="0" w:color="auto"/>
              <w:bottom w:val="single" w:sz="4" w:space="0" w:color="auto"/>
              <w:right w:val="single" w:sz="12" w:space="0" w:color="auto"/>
            </w:tcBorders>
          </w:tcPr>
          <w:p w14:paraId="4FDA2998" w14:textId="77777777" w:rsidR="00980629" w:rsidRPr="00340B0D" w:rsidRDefault="00980629" w:rsidP="00541D1A">
            <w:pPr>
              <w:rPr>
                <w:ins w:id="4731" w:author="jonathan pritchard" w:date="2025-01-23T13:43:00Z" w16du:dateUtc="2025-01-23T13:43:00Z"/>
                <w:rFonts w:cs="Arial"/>
                <w:sz w:val="18"/>
                <w:szCs w:val="18"/>
              </w:rPr>
            </w:pPr>
          </w:p>
        </w:tc>
      </w:tr>
      <w:tr w:rsidR="00980629" w:rsidRPr="00340B0D" w14:paraId="7C698DEF" w14:textId="77777777" w:rsidTr="00541D1A">
        <w:trPr>
          <w:ins w:id="4732" w:author="jonathan pritchard" w:date="2025-01-23T13:43: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E2494B4" w14:textId="77777777" w:rsidR="00980629" w:rsidRPr="00340B0D" w:rsidRDefault="00980629" w:rsidP="00541D1A">
            <w:pPr>
              <w:jc w:val="center"/>
              <w:rPr>
                <w:ins w:id="4733" w:author="jonathan pritchard" w:date="2025-01-23T13:43:00Z" w16du:dateUtc="2025-01-23T13:43:00Z"/>
                <w:rFonts w:cs="Arial"/>
                <w:b/>
                <w:bCs/>
                <w:sz w:val="18"/>
                <w:szCs w:val="18"/>
              </w:rPr>
            </w:pPr>
            <w:ins w:id="4734" w:author="jonathan pritchard" w:date="2025-01-23T13:43:00Z" w16du:dateUtc="2025-01-23T13:43:00Z">
              <w:r w:rsidRPr="00340B0D">
                <w:rPr>
                  <w:rFonts w:cs="Arial"/>
                  <w:b/>
                  <w:bCs/>
                  <w:sz w:val="18"/>
                  <w:szCs w:val="18"/>
                </w:rPr>
                <w:t>Viewing Group</w:t>
              </w:r>
              <w:r>
                <w:rPr>
                  <w:rFonts w:cs="Arial"/>
                  <w:b/>
                  <w:bCs/>
                  <w:sz w:val="18"/>
                  <w:szCs w:val="18"/>
                </w:rPr>
                <w:t>s (Default = On)</w:t>
              </w:r>
            </w:ins>
          </w:p>
        </w:tc>
      </w:tr>
      <w:tr w:rsidR="00980629" w:rsidRPr="00340B0D" w14:paraId="13132E6E" w14:textId="77777777" w:rsidTr="00541D1A">
        <w:trPr>
          <w:ins w:id="4735" w:author="jonathan pritchard" w:date="2025-01-23T13:43:00Z"/>
        </w:trPr>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8771424" w14:textId="77777777" w:rsidR="00980629" w:rsidRPr="00340B0D" w:rsidRDefault="00980629" w:rsidP="00541D1A">
            <w:pPr>
              <w:jc w:val="center"/>
              <w:rPr>
                <w:ins w:id="4736" w:author="jonathan pritchard" w:date="2025-01-23T13:43:00Z" w16du:dateUtc="2025-01-23T13:43:00Z"/>
                <w:rFonts w:cs="Arial"/>
                <w:b/>
                <w:bCs/>
                <w:sz w:val="18"/>
                <w:szCs w:val="18"/>
              </w:rPr>
            </w:pPr>
            <w:ins w:id="4737" w:author="jonathan pritchard" w:date="2025-01-23T13:43:00Z" w16du:dateUtc="2025-01-23T13:43:00Z">
              <w:r w:rsidRPr="00340B0D">
                <w:rPr>
                  <w:rFonts w:cs="Arial"/>
                  <w:b/>
                  <w:bCs/>
                  <w:sz w:val="18"/>
                  <w:szCs w:val="18"/>
                </w:rPr>
                <w:t>Standard Display</w:t>
              </w:r>
            </w:ins>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B4C8EE9" w14:textId="77777777" w:rsidR="00980629" w:rsidRPr="00340B0D" w:rsidRDefault="00980629" w:rsidP="00541D1A">
            <w:pPr>
              <w:jc w:val="center"/>
              <w:rPr>
                <w:ins w:id="4738" w:author="jonathan pritchard" w:date="2025-01-23T13:43:00Z" w16du:dateUtc="2025-01-23T13:43:00Z"/>
                <w:rFonts w:cs="Arial"/>
                <w:b/>
                <w:bCs/>
                <w:sz w:val="18"/>
                <w:szCs w:val="18"/>
              </w:rPr>
            </w:pPr>
            <w:ins w:id="4739" w:author="jonathan pritchard" w:date="2025-01-23T13:43:00Z" w16du:dateUtc="2025-01-23T13:43:00Z">
              <w:r w:rsidRPr="00340B0D">
                <w:rPr>
                  <w:rFonts w:cs="Arial"/>
                  <w:b/>
                  <w:bCs/>
                  <w:sz w:val="18"/>
                  <w:szCs w:val="18"/>
                </w:rPr>
                <w:t>Other</w:t>
              </w:r>
            </w:ins>
          </w:p>
        </w:tc>
      </w:tr>
      <w:tr w:rsidR="00980629" w:rsidRPr="00340B0D" w14:paraId="6E201CD0" w14:textId="77777777" w:rsidTr="00541D1A">
        <w:trPr>
          <w:ins w:id="4740"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61E8E4C3" w14:textId="77777777" w:rsidR="00980629" w:rsidRPr="00340B0D" w:rsidRDefault="00980629" w:rsidP="00541D1A">
            <w:pPr>
              <w:rPr>
                <w:ins w:id="4741" w:author="jonathan pritchard" w:date="2025-01-23T13:43:00Z" w16du:dateUtc="2025-01-23T13:43:00Z"/>
                <w:rFonts w:cs="Arial"/>
                <w:sz w:val="18"/>
                <w:szCs w:val="18"/>
              </w:rPr>
            </w:pPr>
            <w:ins w:id="4742" w:author="jonathan pritchard" w:date="2025-01-23T13:43:00Z" w16du:dateUtc="2025-01-23T13:43: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3E9CEC86" w14:textId="77777777" w:rsidR="00980629" w:rsidRPr="00340B0D" w:rsidRDefault="00980629" w:rsidP="00541D1A">
            <w:pPr>
              <w:jc w:val="center"/>
              <w:rPr>
                <w:ins w:id="4743"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252AA8CC" w14:textId="77777777" w:rsidR="00980629" w:rsidRPr="00340B0D" w:rsidRDefault="00980629" w:rsidP="00541D1A">
            <w:pPr>
              <w:pStyle w:val="Default"/>
              <w:rPr>
                <w:ins w:id="4744" w:author="jonathan pritchard" w:date="2025-01-23T13:43:00Z" w16du:dateUtc="2025-01-23T13:43:00Z"/>
                <w:sz w:val="18"/>
                <w:szCs w:val="18"/>
              </w:rPr>
            </w:pPr>
            <w:ins w:id="4745" w:author="jonathan pritchard" w:date="2025-01-23T13:43:00Z" w16du:dateUtc="2025-01-23T13:43: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709A64F6" w14:textId="77777777" w:rsidR="00980629" w:rsidRPr="00340B0D" w:rsidRDefault="00980629" w:rsidP="00541D1A">
            <w:pPr>
              <w:rPr>
                <w:ins w:id="4746" w:author="jonathan pritchard" w:date="2025-01-23T13:43:00Z" w16du:dateUtc="2025-01-23T13:43:00Z"/>
                <w:rFonts w:cs="Arial"/>
                <w:sz w:val="18"/>
                <w:szCs w:val="18"/>
              </w:rPr>
            </w:pPr>
          </w:p>
        </w:tc>
      </w:tr>
      <w:tr w:rsidR="00980629" w:rsidRPr="00340B0D" w14:paraId="72B4AB06" w14:textId="77777777" w:rsidTr="00541D1A">
        <w:trPr>
          <w:ins w:id="4747"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60FE43AF" w14:textId="77777777" w:rsidR="00980629" w:rsidRPr="00340B0D" w:rsidRDefault="00980629" w:rsidP="00541D1A">
            <w:pPr>
              <w:pStyle w:val="Default"/>
              <w:rPr>
                <w:ins w:id="4748" w:author="jonathan pritchard" w:date="2025-01-23T13:43:00Z" w16du:dateUtc="2025-01-23T13:43:00Z"/>
                <w:sz w:val="18"/>
                <w:szCs w:val="18"/>
              </w:rPr>
            </w:pPr>
            <w:ins w:id="4749" w:author="jonathan pritchard" w:date="2025-01-23T13:43:00Z" w16du:dateUtc="2025-01-23T13:43: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15776E9D" w14:textId="77777777" w:rsidR="00980629" w:rsidRPr="00340B0D" w:rsidRDefault="00980629" w:rsidP="00541D1A">
            <w:pPr>
              <w:jc w:val="center"/>
              <w:rPr>
                <w:ins w:id="4750"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21DB2EF1" w14:textId="77777777" w:rsidR="00980629" w:rsidRPr="00340B0D" w:rsidRDefault="00980629" w:rsidP="00541D1A">
            <w:pPr>
              <w:pStyle w:val="Default"/>
              <w:rPr>
                <w:ins w:id="4751" w:author="jonathan pritchard" w:date="2025-01-23T13:43:00Z" w16du:dateUtc="2025-01-23T13:43:00Z"/>
                <w:sz w:val="18"/>
                <w:szCs w:val="18"/>
              </w:rPr>
            </w:pPr>
            <w:ins w:id="4752" w:author="jonathan pritchard" w:date="2025-01-23T13:43:00Z" w16du:dateUtc="2025-01-23T13:43: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70A485FA" w14:textId="77777777" w:rsidR="00980629" w:rsidRPr="00340B0D" w:rsidRDefault="00980629" w:rsidP="00541D1A">
            <w:pPr>
              <w:rPr>
                <w:ins w:id="4753" w:author="jonathan pritchard" w:date="2025-01-23T13:43:00Z" w16du:dateUtc="2025-01-23T13:43:00Z"/>
                <w:rFonts w:cs="Arial"/>
                <w:sz w:val="18"/>
                <w:szCs w:val="18"/>
              </w:rPr>
            </w:pPr>
          </w:p>
        </w:tc>
      </w:tr>
      <w:tr w:rsidR="00980629" w:rsidRPr="00340B0D" w14:paraId="5C66B60B" w14:textId="77777777" w:rsidTr="00541D1A">
        <w:trPr>
          <w:ins w:id="4754"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1811F1E7" w14:textId="77777777" w:rsidR="00980629" w:rsidRPr="00340B0D" w:rsidRDefault="00980629" w:rsidP="00541D1A">
            <w:pPr>
              <w:pStyle w:val="Default"/>
              <w:ind w:left="720"/>
              <w:rPr>
                <w:ins w:id="4755" w:author="jonathan pritchard" w:date="2025-01-23T13:43:00Z" w16du:dateUtc="2025-01-23T13:43:00Z"/>
                <w:sz w:val="18"/>
                <w:szCs w:val="18"/>
              </w:rPr>
            </w:pPr>
            <w:ins w:id="4756" w:author="jonathan pritchard" w:date="2025-01-23T13:43:00Z" w16du:dateUtc="2025-01-23T13:43: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0379F3FA" w14:textId="77777777" w:rsidR="00980629" w:rsidRPr="00340B0D" w:rsidRDefault="00980629" w:rsidP="00541D1A">
            <w:pPr>
              <w:jc w:val="center"/>
              <w:rPr>
                <w:ins w:id="4757"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7891751D" w14:textId="77777777" w:rsidR="00980629" w:rsidRPr="00340B0D" w:rsidRDefault="00980629" w:rsidP="00541D1A">
            <w:pPr>
              <w:pStyle w:val="Default"/>
              <w:rPr>
                <w:ins w:id="4758" w:author="jonathan pritchard" w:date="2025-01-23T13:43:00Z" w16du:dateUtc="2025-01-23T13:43:00Z"/>
                <w:sz w:val="18"/>
                <w:szCs w:val="18"/>
              </w:rPr>
            </w:pPr>
            <w:ins w:id="4759" w:author="jonathan pritchard" w:date="2025-01-23T13:43:00Z" w16du:dateUtc="2025-01-23T13:43: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7F46DBAF" w14:textId="77777777" w:rsidR="00980629" w:rsidRPr="00340B0D" w:rsidRDefault="00980629" w:rsidP="00541D1A">
            <w:pPr>
              <w:rPr>
                <w:ins w:id="4760" w:author="jonathan pritchard" w:date="2025-01-23T13:43:00Z" w16du:dateUtc="2025-01-23T13:43:00Z"/>
                <w:rFonts w:cs="Arial"/>
                <w:sz w:val="18"/>
                <w:szCs w:val="18"/>
              </w:rPr>
            </w:pPr>
          </w:p>
        </w:tc>
      </w:tr>
      <w:tr w:rsidR="00980629" w:rsidRPr="00340B0D" w14:paraId="34FB7A25" w14:textId="77777777" w:rsidTr="00541D1A">
        <w:trPr>
          <w:ins w:id="4761"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6B62AC5E" w14:textId="77777777" w:rsidR="00980629" w:rsidRPr="00340B0D" w:rsidRDefault="00980629" w:rsidP="00541D1A">
            <w:pPr>
              <w:pStyle w:val="Default"/>
              <w:ind w:left="720"/>
              <w:rPr>
                <w:ins w:id="4762" w:author="jonathan pritchard" w:date="2025-01-23T13:43:00Z" w16du:dateUtc="2025-01-23T13:43:00Z"/>
                <w:sz w:val="18"/>
                <w:szCs w:val="18"/>
              </w:rPr>
            </w:pPr>
            <w:ins w:id="4763" w:author="jonathan pritchard" w:date="2025-01-23T13:43:00Z" w16du:dateUtc="2025-01-23T13:43: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437B9353" w14:textId="77777777" w:rsidR="00980629" w:rsidRPr="00340B0D" w:rsidRDefault="00980629" w:rsidP="00541D1A">
            <w:pPr>
              <w:jc w:val="center"/>
              <w:rPr>
                <w:ins w:id="4764"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76CFB6AF" w14:textId="77777777" w:rsidR="00980629" w:rsidRPr="00340B0D" w:rsidRDefault="00980629" w:rsidP="00541D1A">
            <w:pPr>
              <w:pStyle w:val="Default"/>
              <w:rPr>
                <w:ins w:id="4765" w:author="jonathan pritchard" w:date="2025-01-23T13:43:00Z" w16du:dateUtc="2025-01-23T13:43:00Z"/>
                <w:sz w:val="18"/>
                <w:szCs w:val="18"/>
              </w:rPr>
            </w:pPr>
            <w:ins w:id="4766" w:author="jonathan pritchard" w:date="2025-01-23T13:43:00Z" w16du:dateUtc="2025-01-23T13:43: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19A0481F" w14:textId="77777777" w:rsidR="00980629" w:rsidRPr="00340B0D" w:rsidRDefault="00980629" w:rsidP="00541D1A">
            <w:pPr>
              <w:rPr>
                <w:ins w:id="4767" w:author="jonathan pritchard" w:date="2025-01-23T13:43:00Z" w16du:dateUtc="2025-01-23T13:43:00Z"/>
                <w:rFonts w:cs="Arial"/>
                <w:sz w:val="18"/>
                <w:szCs w:val="18"/>
              </w:rPr>
            </w:pPr>
          </w:p>
        </w:tc>
      </w:tr>
      <w:tr w:rsidR="00980629" w:rsidRPr="00340B0D" w14:paraId="370BF036" w14:textId="77777777" w:rsidTr="00541D1A">
        <w:trPr>
          <w:ins w:id="4768"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2E89AFB7" w14:textId="77777777" w:rsidR="00980629" w:rsidRPr="00340B0D" w:rsidRDefault="00980629" w:rsidP="00541D1A">
            <w:pPr>
              <w:pStyle w:val="Default"/>
              <w:rPr>
                <w:ins w:id="4769" w:author="jonathan pritchard" w:date="2025-01-23T13:43:00Z" w16du:dateUtc="2025-01-23T13:43:00Z"/>
                <w:sz w:val="18"/>
                <w:szCs w:val="18"/>
              </w:rPr>
            </w:pPr>
            <w:ins w:id="4770" w:author="jonathan pritchard" w:date="2025-01-23T13:43:00Z" w16du:dateUtc="2025-01-23T13:43: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7326C3E3" w14:textId="77777777" w:rsidR="00980629" w:rsidRPr="00340B0D" w:rsidRDefault="00980629" w:rsidP="00541D1A">
            <w:pPr>
              <w:jc w:val="center"/>
              <w:rPr>
                <w:ins w:id="4771"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3135D573" w14:textId="77777777" w:rsidR="00980629" w:rsidRPr="00340B0D" w:rsidRDefault="00980629" w:rsidP="00541D1A">
            <w:pPr>
              <w:pStyle w:val="Default"/>
              <w:rPr>
                <w:ins w:id="4772" w:author="jonathan pritchard" w:date="2025-01-23T13:43:00Z" w16du:dateUtc="2025-01-23T13:43:00Z"/>
                <w:sz w:val="18"/>
                <w:szCs w:val="18"/>
              </w:rPr>
            </w:pPr>
            <w:ins w:id="4773" w:author="jonathan pritchard" w:date="2025-01-23T13:43:00Z" w16du:dateUtc="2025-01-23T13:43: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794A6B86" w14:textId="77777777" w:rsidR="00980629" w:rsidRPr="00340B0D" w:rsidRDefault="00980629" w:rsidP="00541D1A">
            <w:pPr>
              <w:rPr>
                <w:ins w:id="4774" w:author="jonathan pritchard" w:date="2025-01-23T13:43:00Z" w16du:dateUtc="2025-01-23T13:43:00Z"/>
                <w:rFonts w:cs="Arial"/>
                <w:sz w:val="18"/>
                <w:szCs w:val="18"/>
              </w:rPr>
            </w:pPr>
          </w:p>
        </w:tc>
      </w:tr>
      <w:tr w:rsidR="00980629" w:rsidRPr="00340B0D" w14:paraId="71D1958D" w14:textId="77777777" w:rsidTr="00541D1A">
        <w:trPr>
          <w:ins w:id="4775"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600B1D42" w14:textId="77777777" w:rsidR="00980629" w:rsidRPr="00340B0D" w:rsidRDefault="00980629" w:rsidP="00541D1A">
            <w:pPr>
              <w:pStyle w:val="Default"/>
              <w:rPr>
                <w:ins w:id="4776" w:author="jonathan pritchard" w:date="2025-01-23T13:43:00Z" w16du:dateUtc="2025-01-23T13:43:00Z"/>
                <w:sz w:val="18"/>
                <w:szCs w:val="18"/>
              </w:rPr>
            </w:pPr>
            <w:ins w:id="4777" w:author="jonathan pritchard" w:date="2025-01-23T13:43:00Z" w16du:dateUtc="2025-01-23T13:43: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256E5E6C" w14:textId="77777777" w:rsidR="00980629" w:rsidRPr="00340B0D" w:rsidRDefault="00980629" w:rsidP="00541D1A">
            <w:pPr>
              <w:jc w:val="center"/>
              <w:rPr>
                <w:ins w:id="4778"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162908DD" w14:textId="77777777" w:rsidR="00980629" w:rsidRPr="00340B0D" w:rsidRDefault="00980629" w:rsidP="00541D1A">
            <w:pPr>
              <w:pStyle w:val="Default"/>
              <w:rPr>
                <w:ins w:id="4779" w:author="jonathan pritchard" w:date="2025-01-23T13:43:00Z" w16du:dateUtc="2025-01-23T13:43:00Z"/>
                <w:sz w:val="18"/>
                <w:szCs w:val="18"/>
              </w:rPr>
            </w:pPr>
            <w:ins w:id="4780" w:author="jonathan pritchard" w:date="2025-01-23T13:43:00Z" w16du:dateUtc="2025-01-23T13:43: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3F45BF88" w14:textId="77777777" w:rsidR="00980629" w:rsidRPr="00340B0D" w:rsidRDefault="00980629" w:rsidP="00541D1A">
            <w:pPr>
              <w:rPr>
                <w:ins w:id="4781" w:author="jonathan pritchard" w:date="2025-01-23T13:43:00Z" w16du:dateUtc="2025-01-23T13:43:00Z"/>
                <w:rFonts w:cs="Arial"/>
                <w:sz w:val="18"/>
                <w:szCs w:val="18"/>
              </w:rPr>
            </w:pPr>
          </w:p>
        </w:tc>
      </w:tr>
      <w:tr w:rsidR="00980629" w:rsidRPr="00340B0D" w14:paraId="72B60896" w14:textId="77777777" w:rsidTr="00541D1A">
        <w:trPr>
          <w:ins w:id="4782"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10633790" w14:textId="77777777" w:rsidR="00980629" w:rsidRPr="00340B0D" w:rsidRDefault="00980629" w:rsidP="00541D1A">
            <w:pPr>
              <w:pStyle w:val="Default"/>
              <w:rPr>
                <w:ins w:id="4783" w:author="jonathan pritchard" w:date="2025-01-23T13:43:00Z" w16du:dateUtc="2025-01-23T13:43:00Z"/>
                <w:sz w:val="18"/>
                <w:szCs w:val="18"/>
              </w:rPr>
            </w:pPr>
            <w:ins w:id="4784" w:author="jonathan pritchard" w:date="2025-01-23T13:43:00Z" w16du:dateUtc="2025-01-23T13:43: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4957542C" w14:textId="77777777" w:rsidR="00980629" w:rsidRPr="00340B0D" w:rsidRDefault="00980629" w:rsidP="00541D1A">
            <w:pPr>
              <w:jc w:val="center"/>
              <w:rPr>
                <w:ins w:id="4785"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3644F30D" w14:textId="77777777" w:rsidR="00980629" w:rsidRPr="00340B0D" w:rsidRDefault="00980629" w:rsidP="00541D1A">
            <w:pPr>
              <w:pStyle w:val="Default"/>
              <w:rPr>
                <w:ins w:id="4786" w:author="jonathan pritchard" w:date="2025-01-23T13:43:00Z" w16du:dateUtc="2025-01-23T13:43:00Z"/>
                <w:sz w:val="18"/>
                <w:szCs w:val="18"/>
              </w:rPr>
            </w:pPr>
            <w:ins w:id="4787" w:author="jonathan pritchard" w:date="2025-01-23T13:43:00Z" w16du:dateUtc="2025-01-23T13:43: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0E2D161D" w14:textId="77777777" w:rsidR="00980629" w:rsidRPr="00340B0D" w:rsidRDefault="00980629" w:rsidP="00541D1A">
            <w:pPr>
              <w:rPr>
                <w:ins w:id="4788" w:author="jonathan pritchard" w:date="2025-01-23T13:43:00Z" w16du:dateUtc="2025-01-23T13:43:00Z"/>
                <w:rFonts w:cs="Arial"/>
                <w:sz w:val="18"/>
                <w:szCs w:val="18"/>
              </w:rPr>
            </w:pPr>
          </w:p>
        </w:tc>
      </w:tr>
      <w:tr w:rsidR="00980629" w:rsidRPr="00340B0D" w14:paraId="73FCC6D6" w14:textId="77777777" w:rsidTr="00541D1A">
        <w:trPr>
          <w:ins w:id="4789"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4C744938" w14:textId="77777777" w:rsidR="00980629" w:rsidRPr="00340B0D" w:rsidRDefault="00980629" w:rsidP="00541D1A">
            <w:pPr>
              <w:pStyle w:val="Default"/>
              <w:rPr>
                <w:ins w:id="4790" w:author="jonathan pritchard" w:date="2025-01-23T13:43:00Z" w16du:dateUtc="2025-01-23T13:43:00Z"/>
                <w:sz w:val="18"/>
                <w:szCs w:val="18"/>
              </w:rPr>
            </w:pPr>
            <w:ins w:id="4791" w:author="jonathan pritchard" w:date="2025-01-23T13:43:00Z" w16du:dateUtc="2025-01-23T13:43: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2429C462" w14:textId="77777777" w:rsidR="00980629" w:rsidRPr="00340B0D" w:rsidRDefault="00980629" w:rsidP="00541D1A">
            <w:pPr>
              <w:jc w:val="center"/>
              <w:rPr>
                <w:ins w:id="4792"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715FB1AD" w14:textId="77777777" w:rsidR="00980629" w:rsidRPr="00340B0D" w:rsidRDefault="00980629" w:rsidP="00541D1A">
            <w:pPr>
              <w:pStyle w:val="Default"/>
              <w:rPr>
                <w:ins w:id="4793" w:author="jonathan pritchard" w:date="2025-01-23T13:43:00Z" w16du:dateUtc="2025-01-23T13:43:00Z"/>
                <w:sz w:val="18"/>
                <w:szCs w:val="18"/>
              </w:rPr>
            </w:pPr>
            <w:ins w:id="4794" w:author="jonathan pritchard" w:date="2025-01-23T13:43:00Z" w16du:dateUtc="2025-01-23T13:43: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7F301E06" w14:textId="77777777" w:rsidR="00980629" w:rsidRPr="00340B0D" w:rsidRDefault="00980629" w:rsidP="00541D1A">
            <w:pPr>
              <w:rPr>
                <w:ins w:id="4795" w:author="jonathan pritchard" w:date="2025-01-23T13:43:00Z" w16du:dateUtc="2025-01-23T13:43:00Z"/>
                <w:rFonts w:cs="Arial"/>
                <w:sz w:val="18"/>
                <w:szCs w:val="18"/>
              </w:rPr>
            </w:pPr>
          </w:p>
        </w:tc>
      </w:tr>
      <w:tr w:rsidR="00980629" w:rsidRPr="00340B0D" w14:paraId="4D76F43A" w14:textId="77777777" w:rsidTr="00541D1A">
        <w:trPr>
          <w:ins w:id="4796"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4364E6EB" w14:textId="77777777" w:rsidR="00980629" w:rsidRPr="00340B0D" w:rsidRDefault="00980629" w:rsidP="00541D1A">
            <w:pPr>
              <w:pStyle w:val="Default"/>
              <w:rPr>
                <w:ins w:id="4797" w:author="jonathan pritchard" w:date="2025-01-23T13:43:00Z" w16du:dateUtc="2025-01-23T13:43:00Z"/>
                <w:sz w:val="18"/>
                <w:szCs w:val="18"/>
              </w:rPr>
            </w:pPr>
            <w:ins w:id="4798" w:author="jonathan pritchard" w:date="2025-01-23T13:43:00Z" w16du:dateUtc="2025-01-23T13:43: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10FBA3DC" w14:textId="77777777" w:rsidR="00980629" w:rsidRPr="00340B0D" w:rsidRDefault="00980629" w:rsidP="00541D1A">
            <w:pPr>
              <w:jc w:val="center"/>
              <w:rPr>
                <w:ins w:id="4799"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20C9E446" w14:textId="77777777" w:rsidR="00980629" w:rsidRPr="00340B0D" w:rsidRDefault="00980629" w:rsidP="00541D1A">
            <w:pPr>
              <w:rPr>
                <w:ins w:id="4800"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7C47117D" w14:textId="77777777" w:rsidR="00980629" w:rsidRPr="00340B0D" w:rsidRDefault="00980629" w:rsidP="00541D1A">
            <w:pPr>
              <w:rPr>
                <w:ins w:id="4801" w:author="jonathan pritchard" w:date="2025-01-23T13:43:00Z" w16du:dateUtc="2025-01-23T13:43:00Z"/>
                <w:rFonts w:cs="Arial"/>
                <w:sz w:val="18"/>
                <w:szCs w:val="18"/>
              </w:rPr>
            </w:pPr>
          </w:p>
        </w:tc>
      </w:tr>
      <w:tr w:rsidR="00980629" w:rsidRPr="00340B0D" w14:paraId="4226CB97" w14:textId="77777777" w:rsidTr="00541D1A">
        <w:trPr>
          <w:ins w:id="4802"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67842CCF" w14:textId="77777777" w:rsidR="00980629" w:rsidRPr="00340B0D" w:rsidRDefault="00980629" w:rsidP="00541D1A">
            <w:pPr>
              <w:pStyle w:val="Default"/>
              <w:rPr>
                <w:ins w:id="4803" w:author="jonathan pritchard" w:date="2025-01-23T13:43:00Z" w16du:dateUtc="2025-01-23T13:43:00Z"/>
                <w:sz w:val="18"/>
                <w:szCs w:val="18"/>
              </w:rPr>
            </w:pPr>
            <w:ins w:id="4804" w:author="jonathan pritchard" w:date="2025-01-23T13:43:00Z" w16du:dateUtc="2025-01-23T13:43: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54B7F5F0" w14:textId="77777777" w:rsidR="00980629" w:rsidRPr="00340B0D" w:rsidRDefault="00980629" w:rsidP="00541D1A">
            <w:pPr>
              <w:jc w:val="center"/>
              <w:rPr>
                <w:ins w:id="4805"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3062D1E1" w14:textId="77777777" w:rsidR="00980629" w:rsidRPr="00340B0D" w:rsidRDefault="00980629" w:rsidP="00541D1A">
            <w:pPr>
              <w:rPr>
                <w:ins w:id="4806"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5A1A6879" w14:textId="77777777" w:rsidR="00980629" w:rsidRPr="00340B0D" w:rsidRDefault="00980629" w:rsidP="00541D1A">
            <w:pPr>
              <w:rPr>
                <w:ins w:id="4807" w:author="jonathan pritchard" w:date="2025-01-23T13:43:00Z" w16du:dateUtc="2025-01-23T13:43:00Z"/>
                <w:rFonts w:cs="Arial"/>
                <w:sz w:val="18"/>
                <w:szCs w:val="18"/>
              </w:rPr>
            </w:pPr>
          </w:p>
        </w:tc>
      </w:tr>
      <w:tr w:rsidR="00980629" w:rsidRPr="00340B0D" w14:paraId="5D3C3722" w14:textId="77777777" w:rsidTr="00541D1A">
        <w:trPr>
          <w:ins w:id="4808"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655D2D54" w14:textId="77777777" w:rsidR="00980629" w:rsidRPr="00340B0D" w:rsidRDefault="00980629" w:rsidP="00541D1A">
            <w:pPr>
              <w:pStyle w:val="Default"/>
              <w:rPr>
                <w:ins w:id="4809" w:author="jonathan pritchard" w:date="2025-01-23T13:43:00Z" w16du:dateUtc="2025-01-23T13:43:00Z"/>
                <w:sz w:val="18"/>
                <w:szCs w:val="18"/>
              </w:rPr>
            </w:pPr>
            <w:ins w:id="4810" w:author="jonathan pritchard" w:date="2025-01-23T13:43:00Z" w16du:dateUtc="2025-01-23T13:43: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42A0E8AD" w14:textId="77777777" w:rsidR="00980629" w:rsidRPr="00340B0D" w:rsidRDefault="00980629" w:rsidP="00541D1A">
            <w:pPr>
              <w:jc w:val="center"/>
              <w:rPr>
                <w:ins w:id="4811"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320B03AC" w14:textId="77777777" w:rsidR="00980629" w:rsidRPr="00340B0D" w:rsidRDefault="00980629" w:rsidP="00541D1A">
            <w:pPr>
              <w:rPr>
                <w:ins w:id="4812"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6B98BA9E" w14:textId="77777777" w:rsidR="00980629" w:rsidRPr="00340B0D" w:rsidRDefault="00980629" w:rsidP="00541D1A">
            <w:pPr>
              <w:rPr>
                <w:ins w:id="4813" w:author="jonathan pritchard" w:date="2025-01-23T13:43:00Z" w16du:dateUtc="2025-01-23T13:43:00Z"/>
                <w:rFonts w:cs="Arial"/>
                <w:sz w:val="18"/>
                <w:szCs w:val="18"/>
              </w:rPr>
            </w:pPr>
          </w:p>
        </w:tc>
      </w:tr>
      <w:tr w:rsidR="00980629" w:rsidRPr="00340B0D" w14:paraId="59A214E2" w14:textId="77777777" w:rsidTr="00541D1A">
        <w:trPr>
          <w:ins w:id="4814"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6A1BF761" w14:textId="77777777" w:rsidR="00980629" w:rsidRPr="00340B0D" w:rsidRDefault="00980629" w:rsidP="00541D1A">
            <w:pPr>
              <w:pStyle w:val="Default"/>
              <w:ind w:left="720"/>
              <w:rPr>
                <w:ins w:id="4815" w:author="jonathan pritchard" w:date="2025-01-23T13:43:00Z" w16du:dateUtc="2025-01-23T13:43:00Z"/>
                <w:sz w:val="18"/>
                <w:szCs w:val="18"/>
              </w:rPr>
            </w:pPr>
            <w:ins w:id="4816" w:author="jonathan pritchard" w:date="2025-01-23T13:43:00Z" w16du:dateUtc="2025-01-23T13:43: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4DEE30E2" w14:textId="77777777" w:rsidR="00980629" w:rsidRPr="00340B0D" w:rsidRDefault="00980629" w:rsidP="00541D1A">
            <w:pPr>
              <w:jc w:val="center"/>
              <w:rPr>
                <w:ins w:id="4817"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45D6367A" w14:textId="77777777" w:rsidR="00980629" w:rsidRPr="00340B0D" w:rsidRDefault="00980629" w:rsidP="00541D1A">
            <w:pPr>
              <w:rPr>
                <w:ins w:id="4818"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45F4C122" w14:textId="77777777" w:rsidR="00980629" w:rsidRPr="00340B0D" w:rsidRDefault="00980629" w:rsidP="00541D1A">
            <w:pPr>
              <w:rPr>
                <w:ins w:id="4819" w:author="jonathan pritchard" w:date="2025-01-23T13:43:00Z" w16du:dateUtc="2025-01-23T13:43:00Z"/>
                <w:rFonts w:cs="Arial"/>
                <w:sz w:val="18"/>
                <w:szCs w:val="18"/>
              </w:rPr>
            </w:pPr>
          </w:p>
        </w:tc>
      </w:tr>
      <w:tr w:rsidR="00980629" w:rsidRPr="00340B0D" w14:paraId="1E35DE56" w14:textId="77777777" w:rsidTr="00541D1A">
        <w:trPr>
          <w:ins w:id="4820" w:author="jonathan pritchard" w:date="2025-01-23T13:43:00Z"/>
        </w:trPr>
        <w:tc>
          <w:tcPr>
            <w:tcW w:w="4375" w:type="dxa"/>
            <w:gridSpan w:val="4"/>
            <w:tcBorders>
              <w:top w:val="single" w:sz="4" w:space="0" w:color="auto"/>
              <w:left w:val="single" w:sz="12" w:space="0" w:color="auto"/>
              <w:bottom w:val="single" w:sz="12" w:space="0" w:color="auto"/>
              <w:right w:val="single" w:sz="4" w:space="0" w:color="auto"/>
            </w:tcBorders>
          </w:tcPr>
          <w:p w14:paraId="3A0812A5" w14:textId="77777777" w:rsidR="00980629" w:rsidRPr="00340B0D" w:rsidRDefault="00980629" w:rsidP="00541D1A">
            <w:pPr>
              <w:pStyle w:val="Default"/>
              <w:ind w:left="720"/>
              <w:rPr>
                <w:ins w:id="4821" w:author="jonathan pritchard" w:date="2025-01-23T13:43:00Z" w16du:dateUtc="2025-01-23T13:43:00Z"/>
                <w:sz w:val="18"/>
                <w:szCs w:val="18"/>
              </w:rPr>
            </w:pPr>
            <w:ins w:id="4822" w:author="jonathan pritchard" w:date="2025-01-23T13:43:00Z" w16du:dateUtc="2025-01-23T13:43: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62C01709" w14:textId="77777777" w:rsidR="00980629" w:rsidRPr="00340B0D" w:rsidRDefault="00980629" w:rsidP="00541D1A">
            <w:pPr>
              <w:jc w:val="center"/>
              <w:rPr>
                <w:ins w:id="4823"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12" w:space="0" w:color="auto"/>
            </w:tcBorders>
          </w:tcPr>
          <w:p w14:paraId="7E409EF7" w14:textId="77777777" w:rsidR="00980629" w:rsidRPr="00340B0D" w:rsidRDefault="00980629" w:rsidP="00541D1A">
            <w:pPr>
              <w:rPr>
                <w:ins w:id="4824" w:author="jonathan pritchard" w:date="2025-01-23T13:43:00Z" w16du:dateUtc="2025-01-23T13:43:00Z"/>
                <w:rFonts w:cs="Arial"/>
                <w:sz w:val="18"/>
                <w:szCs w:val="18"/>
              </w:rPr>
            </w:pPr>
          </w:p>
        </w:tc>
        <w:tc>
          <w:tcPr>
            <w:tcW w:w="672" w:type="dxa"/>
            <w:tcBorders>
              <w:top w:val="single" w:sz="4" w:space="0" w:color="auto"/>
              <w:bottom w:val="single" w:sz="12" w:space="0" w:color="auto"/>
              <w:right w:val="single" w:sz="12" w:space="0" w:color="auto"/>
            </w:tcBorders>
            <w:vAlign w:val="center"/>
          </w:tcPr>
          <w:p w14:paraId="101F5CC0" w14:textId="77777777" w:rsidR="00980629" w:rsidRPr="00340B0D" w:rsidRDefault="00980629" w:rsidP="00541D1A">
            <w:pPr>
              <w:rPr>
                <w:ins w:id="4825" w:author="jonathan pritchard" w:date="2025-01-23T13:43:00Z" w16du:dateUtc="2025-01-23T13:43:00Z"/>
                <w:rFonts w:cs="Arial"/>
                <w:sz w:val="18"/>
                <w:szCs w:val="18"/>
              </w:rPr>
            </w:pPr>
          </w:p>
        </w:tc>
      </w:tr>
      <w:tr w:rsidR="00980629" w:rsidRPr="00340B0D" w14:paraId="5F594B78" w14:textId="77777777" w:rsidTr="00541D1A">
        <w:trPr>
          <w:ins w:id="4826" w:author="jonathan pritchard" w:date="2025-01-23T13:43:00Z"/>
        </w:trPr>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139F3FA5" w14:textId="77777777" w:rsidR="00980629" w:rsidRPr="00EF63B4" w:rsidRDefault="00980629" w:rsidP="00541D1A">
            <w:pPr>
              <w:jc w:val="center"/>
              <w:rPr>
                <w:ins w:id="4827" w:author="jonathan pritchard" w:date="2025-01-23T13:43:00Z" w16du:dateUtc="2025-01-23T13:43:00Z"/>
                <w:rFonts w:cs="Arial"/>
                <w:sz w:val="18"/>
                <w:szCs w:val="18"/>
              </w:rPr>
            </w:pPr>
            <w:ins w:id="4828" w:author="jonathan pritchard" w:date="2025-01-23T13:43:00Z" w16du:dateUtc="2025-01-23T13:43:00Z">
              <w:r>
                <w:rPr>
                  <w:rFonts w:cs="Arial"/>
                  <w:b/>
                  <w:bCs/>
                  <w:sz w:val="18"/>
                  <w:szCs w:val="18"/>
                </w:rPr>
                <w:t>Additional</w:t>
              </w:r>
            </w:ins>
          </w:p>
        </w:tc>
      </w:tr>
      <w:tr w:rsidR="00980629" w:rsidRPr="00340B0D" w14:paraId="51BD2647" w14:textId="77777777" w:rsidTr="00541D1A">
        <w:trPr>
          <w:ins w:id="4829"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7FB13313" w14:textId="77777777" w:rsidR="00980629" w:rsidRPr="00340B0D" w:rsidRDefault="00980629" w:rsidP="00541D1A">
            <w:pPr>
              <w:pStyle w:val="Default"/>
              <w:ind w:left="720"/>
              <w:rPr>
                <w:ins w:id="4830" w:author="jonathan pritchard" w:date="2025-01-23T13:43:00Z" w16du:dateUtc="2025-01-23T13:43: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4C01631A" w14:textId="77777777" w:rsidR="00980629" w:rsidRPr="00340B0D" w:rsidRDefault="00980629" w:rsidP="00541D1A">
            <w:pPr>
              <w:jc w:val="center"/>
              <w:rPr>
                <w:ins w:id="4831" w:author="jonathan pritchard" w:date="2025-01-23T13:43:00Z" w16du:dateUtc="2025-01-23T13:43:00Z"/>
                <w:rFonts w:cs="Arial"/>
                <w:sz w:val="18"/>
                <w:szCs w:val="18"/>
              </w:rPr>
            </w:pPr>
          </w:p>
        </w:tc>
        <w:tc>
          <w:tcPr>
            <w:tcW w:w="3598" w:type="dxa"/>
            <w:gridSpan w:val="4"/>
            <w:tcBorders>
              <w:top w:val="single" w:sz="4" w:space="0" w:color="auto"/>
              <w:left w:val="double" w:sz="4" w:space="0" w:color="auto"/>
              <w:bottom w:val="single" w:sz="4" w:space="0" w:color="auto"/>
            </w:tcBorders>
          </w:tcPr>
          <w:p w14:paraId="6C43B861" w14:textId="77777777" w:rsidR="00980629" w:rsidRPr="00340B0D" w:rsidRDefault="00980629" w:rsidP="00541D1A">
            <w:pPr>
              <w:rPr>
                <w:ins w:id="4832"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7D055C91" w14:textId="77777777" w:rsidR="00980629" w:rsidRPr="00340B0D" w:rsidRDefault="00980629" w:rsidP="00541D1A">
            <w:pPr>
              <w:rPr>
                <w:ins w:id="4833" w:author="jonathan pritchard" w:date="2025-01-23T13:43:00Z" w16du:dateUtc="2025-01-23T13:43:00Z"/>
                <w:rFonts w:cs="Arial"/>
                <w:sz w:val="18"/>
                <w:szCs w:val="18"/>
              </w:rPr>
            </w:pPr>
          </w:p>
        </w:tc>
      </w:tr>
      <w:tr w:rsidR="00980629" w:rsidRPr="00340B0D" w14:paraId="4362EF6C" w14:textId="77777777" w:rsidTr="00541D1A">
        <w:trPr>
          <w:ins w:id="4834"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60725885" w14:textId="77777777" w:rsidR="00980629" w:rsidRPr="00340B0D" w:rsidRDefault="00980629" w:rsidP="00541D1A">
            <w:pPr>
              <w:pStyle w:val="Default"/>
              <w:ind w:left="720"/>
              <w:rPr>
                <w:ins w:id="4835" w:author="jonathan pritchard" w:date="2025-01-23T13:43:00Z" w16du:dateUtc="2025-01-23T13:43: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1DBAC148" w14:textId="77777777" w:rsidR="00980629" w:rsidRPr="00340B0D" w:rsidRDefault="00980629" w:rsidP="00541D1A">
            <w:pPr>
              <w:jc w:val="center"/>
              <w:rPr>
                <w:ins w:id="4836" w:author="jonathan pritchard" w:date="2025-01-23T13:43:00Z" w16du:dateUtc="2025-01-23T13:43:00Z"/>
                <w:rFonts w:cs="Arial"/>
                <w:sz w:val="18"/>
                <w:szCs w:val="18"/>
              </w:rPr>
            </w:pPr>
          </w:p>
        </w:tc>
        <w:tc>
          <w:tcPr>
            <w:tcW w:w="3598" w:type="dxa"/>
            <w:gridSpan w:val="4"/>
            <w:tcBorders>
              <w:top w:val="single" w:sz="4" w:space="0" w:color="auto"/>
              <w:left w:val="double" w:sz="4" w:space="0" w:color="auto"/>
              <w:bottom w:val="single" w:sz="4" w:space="0" w:color="auto"/>
            </w:tcBorders>
          </w:tcPr>
          <w:p w14:paraId="2095AE44" w14:textId="77777777" w:rsidR="00980629" w:rsidRPr="00340B0D" w:rsidRDefault="00980629" w:rsidP="00541D1A">
            <w:pPr>
              <w:rPr>
                <w:ins w:id="4837"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294B28A4" w14:textId="77777777" w:rsidR="00980629" w:rsidRPr="00340B0D" w:rsidRDefault="00980629" w:rsidP="00541D1A">
            <w:pPr>
              <w:rPr>
                <w:ins w:id="4838" w:author="jonathan pritchard" w:date="2025-01-23T13:43:00Z" w16du:dateUtc="2025-01-23T13:43:00Z"/>
                <w:rFonts w:cs="Arial"/>
                <w:sz w:val="18"/>
                <w:szCs w:val="18"/>
              </w:rPr>
            </w:pPr>
          </w:p>
        </w:tc>
      </w:tr>
      <w:tr w:rsidR="00980629" w:rsidRPr="00340B0D" w14:paraId="098B25A3" w14:textId="77777777" w:rsidTr="00541D1A">
        <w:trPr>
          <w:ins w:id="4839" w:author="jonathan pritchard" w:date="2025-01-23T13:43: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587E5E4" w14:textId="77777777" w:rsidR="00980629" w:rsidRPr="00340B0D" w:rsidRDefault="00980629" w:rsidP="00541D1A">
            <w:pPr>
              <w:jc w:val="center"/>
              <w:rPr>
                <w:ins w:id="4840" w:author="jonathan pritchard" w:date="2025-01-23T13:43:00Z" w16du:dateUtc="2025-01-23T13:43:00Z"/>
                <w:rFonts w:cs="Arial"/>
                <w:b/>
                <w:bCs/>
                <w:sz w:val="18"/>
                <w:szCs w:val="18"/>
              </w:rPr>
            </w:pPr>
            <w:ins w:id="4841" w:author="jonathan pritchard" w:date="2025-01-23T13:43:00Z" w16du:dateUtc="2025-01-23T13:43:00Z">
              <w:r w:rsidRPr="00340B0D">
                <w:rPr>
                  <w:rFonts w:cs="Arial"/>
                  <w:b/>
                  <w:bCs/>
                  <w:sz w:val="18"/>
                  <w:szCs w:val="18"/>
                </w:rPr>
                <w:t>Setup</w:t>
              </w:r>
            </w:ins>
          </w:p>
        </w:tc>
      </w:tr>
      <w:tr w:rsidR="00980629" w:rsidRPr="00340B0D" w14:paraId="75FEE356" w14:textId="77777777" w:rsidTr="00541D1A">
        <w:trPr>
          <w:ins w:id="4842" w:author="jonathan pritchard" w:date="2025-01-23T13:43:00Z"/>
        </w:trPr>
        <w:tc>
          <w:tcPr>
            <w:tcW w:w="9199" w:type="dxa"/>
            <w:gridSpan w:val="11"/>
            <w:tcBorders>
              <w:top w:val="single" w:sz="4" w:space="0" w:color="auto"/>
              <w:left w:val="single" w:sz="12" w:space="0" w:color="auto"/>
              <w:bottom w:val="single" w:sz="4" w:space="0" w:color="auto"/>
              <w:right w:val="single" w:sz="12" w:space="0" w:color="auto"/>
            </w:tcBorders>
          </w:tcPr>
          <w:p w14:paraId="3A2F8E78" w14:textId="77777777" w:rsidR="00980629" w:rsidRDefault="00980629" w:rsidP="00541D1A">
            <w:pPr>
              <w:rPr>
                <w:ins w:id="4843" w:author="jonathan pritchard" w:date="2025-01-23T13:43:00Z" w16du:dateUtc="2025-01-23T13:43:00Z"/>
                <w:rFonts w:cs="Arial"/>
                <w:sz w:val="18"/>
                <w:szCs w:val="18"/>
              </w:rPr>
            </w:pPr>
          </w:p>
          <w:p w14:paraId="5D0487C8" w14:textId="43239342" w:rsidR="00F95BCA" w:rsidRPr="007B7669" w:rsidRDefault="00F95BCA" w:rsidP="00F95BCA">
            <w:pPr>
              <w:rPr>
                <w:rFonts w:cs="Arial"/>
              </w:rPr>
            </w:pPr>
            <w:r w:rsidRPr="007B7669">
              <w:rPr>
                <w:rFonts w:cs="Arial"/>
                <w:i/>
              </w:rPr>
              <w:t xml:space="preserve">As for test </w:t>
            </w:r>
            <w:r w:rsidRPr="007B7669">
              <w:rPr>
                <w:rFonts w:cs="Arial"/>
              </w:rPr>
              <w:t>TextDisplay</w:t>
            </w:r>
            <w:r>
              <w:rPr>
                <w:rFonts w:cs="Arial"/>
              </w:rPr>
              <w:t>1</w:t>
            </w:r>
            <w:r w:rsidRPr="007B7669">
              <w:rPr>
                <w:rFonts w:cs="Arial"/>
              </w:rPr>
              <w:t xml:space="preserve"> </w:t>
            </w:r>
            <w:r w:rsidRPr="007B7669">
              <w:rPr>
                <w:rFonts w:cs="Arial"/>
                <w:i/>
              </w:rPr>
              <w:t xml:space="preserve"> except</w:t>
            </w:r>
          </w:p>
          <w:p w14:paraId="4D796A88" w14:textId="11D9F9D2" w:rsidR="00980629" w:rsidRPr="00110428" w:rsidRDefault="00F95BCA" w:rsidP="00F95BCA">
            <w:pPr>
              <w:rPr>
                <w:ins w:id="4844" w:author="jonathan pritchard" w:date="2025-01-23T13:43:00Z" w16du:dateUtc="2025-01-23T13:43:00Z"/>
                <w:rFonts w:cs="Arial"/>
              </w:rPr>
            </w:pPr>
            <w:r w:rsidRPr="007B7669">
              <w:rPr>
                <w:rFonts w:cs="Arial"/>
                <w:i/>
              </w:rPr>
              <w:t>Set Display Category Other</w:t>
            </w:r>
          </w:p>
          <w:p w14:paraId="45F8D48C" w14:textId="77777777" w:rsidR="00980629" w:rsidRPr="00340B0D" w:rsidRDefault="00980629" w:rsidP="00541D1A">
            <w:pPr>
              <w:rPr>
                <w:ins w:id="4845" w:author="jonathan pritchard" w:date="2025-01-23T13:43:00Z" w16du:dateUtc="2025-01-23T13:43:00Z"/>
                <w:rFonts w:cs="Arial"/>
                <w:sz w:val="18"/>
                <w:szCs w:val="18"/>
              </w:rPr>
            </w:pPr>
          </w:p>
        </w:tc>
      </w:tr>
      <w:tr w:rsidR="00980629" w:rsidRPr="00340B0D" w14:paraId="788494E3" w14:textId="77777777" w:rsidTr="00541D1A">
        <w:trPr>
          <w:ins w:id="4846" w:author="jonathan pritchard" w:date="2025-01-23T13:43: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E644A56" w14:textId="77777777" w:rsidR="00980629" w:rsidRPr="00340B0D" w:rsidRDefault="00980629" w:rsidP="00541D1A">
            <w:pPr>
              <w:jc w:val="center"/>
              <w:rPr>
                <w:ins w:id="4847" w:author="jonathan pritchard" w:date="2025-01-23T13:43:00Z" w16du:dateUtc="2025-01-23T13:43:00Z"/>
                <w:rFonts w:cs="Arial"/>
                <w:b/>
                <w:bCs/>
                <w:sz w:val="18"/>
                <w:szCs w:val="18"/>
              </w:rPr>
            </w:pPr>
            <w:ins w:id="4848" w:author="jonathan pritchard" w:date="2025-01-23T13:43:00Z" w16du:dateUtc="2025-01-23T13:43:00Z">
              <w:r w:rsidRPr="00340B0D">
                <w:rPr>
                  <w:rFonts w:cs="Arial"/>
                  <w:b/>
                  <w:bCs/>
                  <w:sz w:val="18"/>
                  <w:szCs w:val="18"/>
                </w:rPr>
                <w:lastRenderedPageBreak/>
                <w:t>Action</w:t>
              </w:r>
            </w:ins>
          </w:p>
        </w:tc>
      </w:tr>
      <w:tr w:rsidR="00980629" w:rsidRPr="00340B0D" w14:paraId="63AAB461" w14:textId="77777777" w:rsidTr="00541D1A">
        <w:trPr>
          <w:ins w:id="4849" w:author="jonathan pritchard" w:date="2025-01-23T13:43: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150CBE4" w14:textId="7C0A3D7B" w:rsidR="00980629" w:rsidRPr="00110428" w:rsidRDefault="00F95BCA" w:rsidP="00541D1A">
            <w:pPr>
              <w:rPr>
                <w:ins w:id="4850" w:author="jonathan pritchard" w:date="2025-01-23T13:43:00Z" w16du:dateUtc="2025-01-23T13:43:00Z"/>
                <w:rFonts w:cs="Arial"/>
                <w:b/>
                <w:bCs/>
              </w:rPr>
            </w:pPr>
            <w:r w:rsidRPr="00F95BCA">
              <w:rPr>
                <w:rFonts w:cs="Arial"/>
                <w:b/>
                <w:bCs/>
              </w:rPr>
              <w:t>View the features at position 32°21.100’S 61°23.150’E scale 1:5 000</w:t>
            </w:r>
          </w:p>
        </w:tc>
      </w:tr>
      <w:tr w:rsidR="00980629" w:rsidRPr="00340B0D" w14:paraId="1CD60B71" w14:textId="77777777" w:rsidTr="00541D1A">
        <w:trPr>
          <w:ins w:id="4851" w:author="jonathan pritchard" w:date="2025-01-23T13:43: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6D6E32D" w14:textId="77777777" w:rsidR="00980629" w:rsidRPr="00340B0D" w:rsidRDefault="00980629" w:rsidP="00541D1A">
            <w:pPr>
              <w:jc w:val="center"/>
              <w:rPr>
                <w:ins w:id="4852" w:author="jonathan pritchard" w:date="2025-01-23T13:43:00Z" w16du:dateUtc="2025-01-23T13:43:00Z"/>
                <w:rFonts w:cs="Arial"/>
                <w:sz w:val="18"/>
                <w:szCs w:val="18"/>
              </w:rPr>
            </w:pPr>
            <w:ins w:id="4853" w:author="jonathan pritchard" w:date="2025-01-23T13:43:00Z" w16du:dateUtc="2025-01-23T13:43:00Z">
              <w:r w:rsidRPr="00340B0D">
                <w:rPr>
                  <w:rFonts w:cs="Arial"/>
                  <w:b/>
                  <w:bCs/>
                  <w:sz w:val="18"/>
                  <w:szCs w:val="18"/>
                </w:rPr>
                <w:t>Results</w:t>
              </w:r>
            </w:ins>
          </w:p>
        </w:tc>
      </w:tr>
      <w:tr w:rsidR="00980629" w:rsidRPr="00340B0D" w14:paraId="10C52B85" w14:textId="77777777" w:rsidTr="00541D1A">
        <w:trPr>
          <w:ins w:id="4854" w:author="jonathan pritchard" w:date="2025-01-23T13:43:00Z"/>
        </w:trPr>
        <w:tc>
          <w:tcPr>
            <w:tcW w:w="9199" w:type="dxa"/>
            <w:gridSpan w:val="11"/>
            <w:tcBorders>
              <w:top w:val="single" w:sz="4" w:space="0" w:color="auto"/>
              <w:left w:val="single" w:sz="12" w:space="0" w:color="auto"/>
              <w:bottom w:val="single" w:sz="12" w:space="0" w:color="auto"/>
              <w:right w:val="single" w:sz="12" w:space="0" w:color="auto"/>
            </w:tcBorders>
          </w:tcPr>
          <w:p w14:paraId="1D3D9B1B" w14:textId="77777777" w:rsidR="00F95BCA" w:rsidRDefault="00F95BCA" w:rsidP="00F95BCA">
            <w:pPr>
              <w:rPr>
                <w:rFonts w:cs="Arial"/>
                <w:sz w:val="18"/>
                <w:szCs w:val="18"/>
              </w:rPr>
            </w:pPr>
          </w:p>
          <w:p w14:paraId="7DC8F46F" w14:textId="6CB2AA56" w:rsidR="00980629" w:rsidRPr="00340B0D" w:rsidRDefault="00F95BCA" w:rsidP="00F95BCA">
            <w:pPr>
              <w:rPr>
                <w:ins w:id="4855" w:author="jonathan pritchard" w:date="2025-01-23T13:43:00Z" w16du:dateUtc="2025-01-23T13:43:00Z"/>
                <w:rFonts w:cs="Arial"/>
                <w:sz w:val="18"/>
                <w:szCs w:val="18"/>
              </w:rPr>
            </w:pPr>
            <w:r w:rsidRPr="00F95BCA">
              <w:rPr>
                <w:rFonts w:cs="Arial"/>
                <w:sz w:val="18"/>
                <w:szCs w:val="18"/>
              </w:rPr>
              <w:t>Confirm that items 1-6 display as shown in the graphic below:</w:t>
            </w:r>
          </w:p>
          <w:p w14:paraId="2156331F" w14:textId="77777777" w:rsidR="00980629" w:rsidRDefault="00980629" w:rsidP="00541D1A">
            <w:pPr>
              <w:tabs>
                <w:tab w:val="left" w:pos="3048"/>
              </w:tabs>
              <w:jc w:val="center"/>
              <w:rPr>
                <w:ins w:id="4856" w:author="jonathan pritchard" w:date="2025-01-23T13:43:00Z" w16du:dateUtc="2025-01-23T13:43:00Z"/>
                <w:rFonts w:cs="Arial"/>
                <w:sz w:val="18"/>
                <w:szCs w:val="18"/>
              </w:rPr>
            </w:pPr>
          </w:p>
          <w:p w14:paraId="02F3FC37" w14:textId="22B675DA" w:rsidR="00980629" w:rsidRPr="00340B0D" w:rsidRDefault="00F95BCA" w:rsidP="00541D1A">
            <w:pPr>
              <w:tabs>
                <w:tab w:val="left" w:pos="3048"/>
              </w:tabs>
              <w:jc w:val="center"/>
              <w:rPr>
                <w:ins w:id="4857" w:author="jonathan pritchard" w:date="2025-01-23T13:43:00Z" w16du:dateUtc="2025-01-23T13:43:00Z"/>
                <w:rFonts w:cs="Arial"/>
                <w:sz w:val="18"/>
                <w:szCs w:val="18"/>
              </w:rPr>
            </w:pPr>
            <w:r w:rsidRPr="00BC391A">
              <w:rPr>
                <w:noProof/>
                <w:lang w:val="en-IN" w:eastAsia="en-IN"/>
              </w:rPr>
              <w:drawing>
                <wp:inline distT="0" distB="0" distL="0" distR="0" wp14:anchorId="4CD3EF41" wp14:editId="798E8041">
                  <wp:extent cx="5836920" cy="5406390"/>
                  <wp:effectExtent l="0" t="0" r="0" b="3810"/>
                  <wp:docPr id="92" name="Picture 9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video game&#10;&#10;Description automatically generated"/>
                          <pic:cNvPicPr/>
                        </pic:nvPicPr>
                        <pic:blipFill>
                          <a:blip r:embed="rId129"/>
                          <a:stretch>
                            <a:fillRect/>
                          </a:stretch>
                        </pic:blipFill>
                        <pic:spPr>
                          <a:xfrm>
                            <a:off x="0" y="0"/>
                            <a:ext cx="5836920" cy="5406390"/>
                          </a:xfrm>
                          <a:prstGeom prst="rect">
                            <a:avLst/>
                          </a:prstGeom>
                        </pic:spPr>
                      </pic:pic>
                    </a:graphicData>
                  </a:graphic>
                </wp:inline>
              </w:drawing>
            </w:r>
          </w:p>
          <w:p w14:paraId="651F7630" w14:textId="77777777" w:rsidR="00980629" w:rsidRDefault="00980629" w:rsidP="00541D1A">
            <w:pPr>
              <w:jc w:val="center"/>
              <w:rPr>
                <w:ins w:id="4858" w:author="jonathan pritchard" w:date="2025-01-23T13:43:00Z" w16du:dateUtc="2025-01-23T13:43:00Z"/>
                <w:rFonts w:cs="Arial"/>
                <w:sz w:val="18"/>
                <w:szCs w:val="18"/>
              </w:rPr>
            </w:pPr>
          </w:p>
          <w:p w14:paraId="0305EFBA" w14:textId="77777777" w:rsidR="00980629" w:rsidRDefault="00980629" w:rsidP="00541D1A">
            <w:pPr>
              <w:jc w:val="center"/>
              <w:rPr>
                <w:ins w:id="4859" w:author="jonathan pritchard" w:date="2025-01-23T13:43:00Z" w16du:dateUtc="2025-01-23T13:43:00Z"/>
                <w:rFonts w:cs="Arial"/>
                <w:sz w:val="18"/>
                <w:szCs w:val="18"/>
              </w:rPr>
            </w:pPr>
          </w:p>
          <w:p w14:paraId="15CA6659" w14:textId="77777777" w:rsidR="00980629" w:rsidRPr="00340B0D" w:rsidRDefault="00980629" w:rsidP="00541D1A">
            <w:pPr>
              <w:rPr>
                <w:ins w:id="4860" w:author="jonathan pritchard" w:date="2025-01-23T13:43:00Z" w16du:dateUtc="2025-01-23T13:43:00Z"/>
                <w:rFonts w:cs="Arial"/>
                <w:sz w:val="18"/>
                <w:szCs w:val="18"/>
              </w:rPr>
            </w:pPr>
          </w:p>
        </w:tc>
      </w:tr>
    </w:tbl>
    <w:p w14:paraId="623E0FBF" w14:textId="77777777" w:rsidR="00980629" w:rsidRDefault="00980629" w:rsidP="00980629">
      <w:pPr>
        <w:rPr>
          <w:ins w:id="4861" w:author="jonathan pritchard" w:date="2025-01-23T13:43:00Z" w16du:dateUtc="2025-01-23T13:43:00Z"/>
        </w:rPr>
      </w:pPr>
    </w:p>
    <w:p w14:paraId="0F5B5208" w14:textId="77777777" w:rsidR="00980629" w:rsidRPr="00980629" w:rsidRDefault="00980629">
      <w:pPr>
        <w:pPrChange w:id="4862" w:author="jonathan pritchard" w:date="2025-01-23T13:43:00Z" w16du:dateUtc="2025-01-23T13:43:00Z">
          <w:pPr>
            <w:pStyle w:val="Heading1"/>
            <w:numPr>
              <w:ilvl w:val="2"/>
              <w:numId w:val="73"/>
            </w:numPr>
            <w:tabs>
              <w:tab w:val="clear" w:pos="432"/>
              <w:tab w:val="left" w:pos="567"/>
            </w:tabs>
            <w:spacing w:after="120"/>
            <w:ind w:left="567" w:hanging="567"/>
          </w:pPr>
        </w:pPrChange>
      </w:pPr>
    </w:p>
    <w:p w14:paraId="7EF97452" w14:textId="77777777" w:rsidR="006C7785" w:rsidRDefault="006C7785" w:rsidP="006C7785"/>
    <w:p w14:paraId="42F07077" w14:textId="330E5028" w:rsidR="006C7785" w:rsidRPr="00BC391A" w:rsidRDefault="006C7785" w:rsidP="006C7785">
      <w:pPr>
        <w:rPr>
          <w:color w:val="FF0000"/>
        </w:rPr>
      </w:pPr>
      <w:r>
        <w:rPr>
          <w:b/>
          <w:color w:val="FF0000"/>
        </w:rPr>
        <w:t>I</w:t>
      </w:r>
    </w:p>
    <w:p w14:paraId="1D1756AE" w14:textId="77777777" w:rsidR="006C7785" w:rsidRPr="00547B35" w:rsidRDefault="006C7785" w:rsidP="006C7785">
      <w:pPr>
        <w:pStyle w:val="Heading1"/>
        <w:numPr>
          <w:ilvl w:val="2"/>
          <w:numId w:val="73"/>
        </w:numPr>
        <w:tabs>
          <w:tab w:val="left" w:pos="567"/>
        </w:tabs>
        <w:spacing w:after="120"/>
        <w:ind w:left="284" w:hanging="284"/>
        <w:rPr>
          <w:ins w:id="4863" w:author="jonathan pritchard" w:date="2025-01-23T13:43:00Z" w16du:dateUtc="2025-01-23T13:43:00Z"/>
          <w:rFonts w:cs="Arial"/>
          <w:color w:val="000000" w:themeColor="text1"/>
        </w:rPr>
      </w:pPr>
      <w:r>
        <w:br w:type="page"/>
      </w:r>
      <w:bookmarkStart w:id="4864" w:name="_Toc189647875"/>
      <w:r w:rsidRPr="00547B35">
        <w:rPr>
          <w:rFonts w:cs="Arial"/>
          <w:color w:val="000000" w:themeColor="text1"/>
        </w:rPr>
        <w:lastRenderedPageBreak/>
        <w:t>Display of unknown symbols</w:t>
      </w:r>
      <w:bookmarkEnd w:id="4864"/>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980629" w:rsidRPr="00340B0D" w14:paraId="58E8AEA2" w14:textId="77777777" w:rsidTr="00541D1A">
        <w:trPr>
          <w:trHeight w:val="416"/>
          <w:ins w:id="4865" w:author="jonathan pritchard" w:date="2025-01-23T13:43:00Z"/>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05578FDD" w14:textId="77777777" w:rsidR="00980629" w:rsidRPr="00340B0D" w:rsidRDefault="00980629" w:rsidP="00541D1A">
            <w:pPr>
              <w:jc w:val="center"/>
              <w:rPr>
                <w:ins w:id="4866" w:author="jonathan pritchard" w:date="2025-01-23T13:43:00Z" w16du:dateUtc="2025-01-23T13:43:00Z"/>
                <w:rFonts w:cs="Arial"/>
                <w:b/>
                <w:bCs/>
                <w:sz w:val="18"/>
                <w:szCs w:val="18"/>
              </w:rPr>
            </w:pPr>
            <w:ins w:id="4867" w:author="jonathan pritchard" w:date="2025-01-23T13:43:00Z" w16du:dateUtc="2025-01-23T13:43:00Z">
              <w:r w:rsidRPr="00340B0D">
                <w:rPr>
                  <w:rFonts w:cs="Arial"/>
                  <w:b/>
                  <w:bCs/>
                  <w:sz w:val="18"/>
                  <w:szCs w:val="18"/>
                </w:rPr>
                <w:t>Test Reference</w:t>
              </w:r>
            </w:ins>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0B36C00B" w14:textId="2671B5ED" w:rsidR="00980629" w:rsidRPr="00C87169" w:rsidRDefault="001F420B" w:rsidP="00541D1A">
            <w:pPr>
              <w:jc w:val="center"/>
              <w:rPr>
                <w:ins w:id="4868" w:author="jonathan pritchard" w:date="2025-01-23T13:43:00Z" w16du:dateUtc="2025-01-23T13:43:00Z"/>
                <w:rFonts w:cs="Arial"/>
                <w:bCs/>
              </w:rPr>
            </w:pPr>
            <w:proofErr w:type="spellStart"/>
            <w:r w:rsidRPr="007B7669">
              <w:rPr>
                <w:rFonts w:cs="Arial"/>
              </w:rPr>
              <w:t>UnknownSymbols</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4E7226A9" w14:textId="77777777" w:rsidR="00980629" w:rsidRPr="00340B0D" w:rsidRDefault="00980629" w:rsidP="00541D1A">
            <w:pPr>
              <w:jc w:val="center"/>
              <w:rPr>
                <w:ins w:id="4869" w:author="jonathan pritchard" w:date="2025-01-23T13:43:00Z" w16du:dateUtc="2025-01-23T13:43:00Z"/>
                <w:rFonts w:cs="Arial"/>
                <w:b/>
                <w:bCs/>
                <w:sz w:val="18"/>
                <w:szCs w:val="18"/>
              </w:rPr>
            </w:pPr>
            <w:ins w:id="4870" w:author="jonathan pritchard" w:date="2025-01-23T13:43:00Z" w16du:dateUtc="2025-01-23T13:43: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0C41F1DF" w14:textId="708C29EF" w:rsidR="00980629" w:rsidRPr="00340B0D" w:rsidRDefault="00547B35" w:rsidP="00541D1A">
            <w:pPr>
              <w:jc w:val="center"/>
              <w:rPr>
                <w:ins w:id="4871" w:author="jonathan pritchard" w:date="2025-01-23T13:43:00Z" w16du:dateUtc="2025-01-23T13:43:00Z"/>
                <w:rFonts w:cs="Arial"/>
                <w:sz w:val="18"/>
                <w:szCs w:val="18"/>
              </w:rPr>
            </w:pPr>
            <w:r>
              <w:rPr>
                <w:rFonts w:cs="Arial"/>
                <w:sz w:val="18"/>
                <w:szCs w:val="18"/>
              </w:rPr>
              <w:t>S-101PC</w:t>
            </w:r>
          </w:p>
        </w:tc>
      </w:tr>
      <w:tr w:rsidR="00980629" w:rsidRPr="00340B0D" w14:paraId="65EEDA6D" w14:textId="77777777" w:rsidTr="00541D1A">
        <w:trPr>
          <w:ins w:id="4872" w:author="jonathan pritchard" w:date="2025-01-23T13:43: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18066A6" w14:textId="77777777" w:rsidR="00980629" w:rsidRPr="00340B0D" w:rsidRDefault="00980629" w:rsidP="00541D1A">
            <w:pPr>
              <w:rPr>
                <w:ins w:id="4873" w:author="jonathan pritchard" w:date="2025-01-23T13:43:00Z" w16du:dateUtc="2025-01-23T13:43:00Z"/>
                <w:rFonts w:cs="Arial"/>
                <w:b/>
                <w:bCs/>
                <w:sz w:val="18"/>
                <w:szCs w:val="18"/>
              </w:rPr>
            </w:pPr>
            <w:ins w:id="4874" w:author="jonathan pritchard" w:date="2025-01-23T13:43:00Z" w16du:dateUtc="2025-01-23T13:43:00Z">
              <w:r w:rsidRPr="00340B0D">
                <w:rPr>
                  <w:rFonts w:cs="Arial"/>
                  <w:b/>
                  <w:bCs/>
                  <w:sz w:val="18"/>
                  <w:szCs w:val="18"/>
                </w:rPr>
                <w:t>Test Description</w:t>
              </w:r>
            </w:ins>
          </w:p>
        </w:tc>
      </w:tr>
      <w:tr w:rsidR="00980629" w:rsidRPr="00340B0D" w14:paraId="25B5E7B1" w14:textId="77777777" w:rsidTr="00541D1A">
        <w:trPr>
          <w:ins w:id="4875" w:author="jonathan pritchard" w:date="2025-01-23T13:43: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173E65A3" w14:textId="77777777" w:rsidR="00980629" w:rsidRPr="009C22F4" w:rsidRDefault="00980629" w:rsidP="00541D1A">
            <w:pPr>
              <w:rPr>
                <w:ins w:id="4876" w:author="jonathan pritchard" w:date="2025-01-23T13:43:00Z" w16du:dateUtc="2025-01-23T13:43:00Z"/>
                <w:rFonts w:cs="Arial"/>
                <w:i/>
              </w:rPr>
            </w:pPr>
          </w:p>
          <w:p w14:paraId="594E06A0" w14:textId="77777777" w:rsidR="00980629" w:rsidRDefault="001F420B" w:rsidP="00541D1A">
            <w:pPr>
              <w:rPr>
                <w:rFonts w:cs="Arial"/>
                <w:i/>
              </w:rPr>
            </w:pPr>
            <w:r w:rsidRPr="007B7669">
              <w:rPr>
                <w:rFonts w:cs="Arial"/>
                <w:i/>
              </w:rPr>
              <w:t>Display of unknown symbol</w:t>
            </w:r>
          </w:p>
          <w:p w14:paraId="4FCDD01E" w14:textId="5EEDCBB0" w:rsidR="001F420B" w:rsidRPr="009C22F4" w:rsidRDefault="001F420B" w:rsidP="00541D1A">
            <w:pPr>
              <w:rPr>
                <w:ins w:id="4877" w:author="jonathan pritchard" w:date="2025-01-23T13:43:00Z" w16du:dateUtc="2025-01-23T13:43:00Z"/>
                <w:rFonts w:cs="Arial"/>
                <w:i/>
              </w:rPr>
            </w:pPr>
          </w:p>
        </w:tc>
      </w:tr>
      <w:tr w:rsidR="00980629" w:rsidRPr="00340B0D" w14:paraId="0CA507CD" w14:textId="77777777" w:rsidTr="00541D1A">
        <w:trPr>
          <w:ins w:id="4878" w:author="jonathan pritchard" w:date="2025-01-23T13:43: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E862E24" w14:textId="77777777" w:rsidR="00980629" w:rsidRPr="00340B0D" w:rsidRDefault="00980629" w:rsidP="00541D1A">
            <w:pPr>
              <w:jc w:val="center"/>
              <w:rPr>
                <w:ins w:id="4879" w:author="jonathan pritchard" w:date="2025-01-23T13:43:00Z" w16du:dateUtc="2025-01-23T13:43:00Z"/>
                <w:rFonts w:cs="Arial"/>
                <w:b/>
                <w:bCs/>
                <w:sz w:val="18"/>
                <w:szCs w:val="18"/>
              </w:rPr>
            </w:pPr>
            <w:ins w:id="4880" w:author="jonathan pritchard" w:date="2025-01-23T13:43:00Z" w16du:dateUtc="2025-01-23T13:43:00Z">
              <w:r w:rsidRPr="00340B0D">
                <w:rPr>
                  <w:rFonts w:cs="Arial"/>
                  <w:b/>
                  <w:bCs/>
                  <w:sz w:val="18"/>
                  <w:szCs w:val="18"/>
                </w:rPr>
                <w:t>Loaded Data</w:t>
              </w:r>
            </w:ins>
          </w:p>
        </w:tc>
      </w:tr>
      <w:tr w:rsidR="00980629" w:rsidRPr="00340B0D" w14:paraId="158D8F4A" w14:textId="77777777" w:rsidTr="00541D1A">
        <w:trPr>
          <w:ins w:id="4881" w:author="jonathan pritchard" w:date="2025-01-23T13:43:00Z"/>
        </w:trPr>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2290C74" w14:textId="77777777" w:rsidR="00980629" w:rsidRPr="00340B0D" w:rsidRDefault="00980629" w:rsidP="00541D1A">
            <w:pPr>
              <w:jc w:val="center"/>
              <w:rPr>
                <w:ins w:id="4882" w:author="jonathan pritchard" w:date="2025-01-23T13:43:00Z" w16du:dateUtc="2025-01-23T13:43:00Z"/>
                <w:rFonts w:cs="Arial"/>
                <w:b/>
                <w:bCs/>
                <w:sz w:val="18"/>
                <w:szCs w:val="18"/>
              </w:rPr>
            </w:pPr>
            <w:ins w:id="4883" w:author="jonathan pritchard" w:date="2025-01-23T13:43:00Z" w16du:dateUtc="2025-01-23T13:43: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BCF94D5" w14:textId="77777777" w:rsidR="00980629" w:rsidRPr="00340B0D" w:rsidRDefault="00980629" w:rsidP="00541D1A">
            <w:pPr>
              <w:jc w:val="center"/>
              <w:rPr>
                <w:ins w:id="4884" w:author="jonathan pritchard" w:date="2025-01-23T13:43:00Z" w16du:dateUtc="2025-01-23T13:43:00Z"/>
                <w:rFonts w:cs="Arial"/>
                <w:b/>
                <w:bCs/>
                <w:sz w:val="18"/>
                <w:szCs w:val="18"/>
              </w:rPr>
            </w:pPr>
          </w:p>
        </w:tc>
      </w:tr>
      <w:tr w:rsidR="00980629" w:rsidRPr="00340B0D" w14:paraId="19720A45" w14:textId="77777777" w:rsidTr="00541D1A">
        <w:trPr>
          <w:ins w:id="4885" w:author="jonathan pritchard" w:date="2025-01-23T13:43:00Z"/>
        </w:trPr>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72BED08A" w14:textId="77777777" w:rsidR="00980629" w:rsidRPr="00340B0D" w:rsidRDefault="00980629" w:rsidP="00541D1A">
            <w:pPr>
              <w:rPr>
                <w:ins w:id="4886" w:author="jonathan pritchard" w:date="2025-01-23T13:43:00Z" w16du:dateUtc="2025-01-23T13:43: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1D5322FD" w14:textId="77777777" w:rsidR="00980629" w:rsidRPr="00340B0D" w:rsidRDefault="00980629" w:rsidP="00541D1A">
            <w:pPr>
              <w:rPr>
                <w:ins w:id="4887" w:author="jonathan pritchard" w:date="2025-01-23T13:43:00Z" w16du:dateUtc="2025-01-23T13:43:00Z"/>
                <w:rFonts w:cs="Arial"/>
                <w:sz w:val="18"/>
                <w:szCs w:val="18"/>
              </w:rPr>
            </w:pPr>
          </w:p>
        </w:tc>
      </w:tr>
      <w:tr w:rsidR="00980629" w:rsidRPr="00340B0D" w14:paraId="28645BA2" w14:textId="77777777" w:rsidTr="00541D1A">
        <w:trPr>
          <w:ins w:id="4888" w:author="jonathan pritchard" w:date="2025-01-23T13:43:00Z"/>
        </w:trPr>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4700C20C" w14:textId="77777777" w:rsidR="00980629" w:rsidRPr="00340B0D" w:rsidRDefault="00980629" w:rsidP="00541D1A">
            <w:pPr>
              <w:rPr>
                <w:ins w:id="4889" w:author="jonathan pritchard" w:date="2025-01-23T13:43:00Z" w16du:dateUtc="2025-01-23T13:43: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03211D0E" w14:textId="77777777" w:rsidR="00980629" w:rsidRPr="00340B0D" w:rsidRDefault="00980629" w:rsidP="00541D1A">
            <w:pPr>
              <w:rPr>
                <w:ins w:id="4890" w:author="jonathan pritchard" w:date="2025-01-23T13:43:00Z" w16du:dateUtc="2025-01-23T13:43:00Z"/>
                <w:rFonts w:cs="Arial"/>
                <w:sz w:val="18"/>
                <w:szCs w:val="18"/>
              </w:rPr>
            </w:pPr>
          </w:p>
        </w:tc>
      </w:tr>
      <w:tr w:rsidR="00980629" w:rsidRPr="00340B0D" w14:paraId="57434022" w14:textId="77777777" w:rsidTr="00541D1A">
        <w:trPr>
          <w:ins w:id="4891" w:author="jonathan pritchard" w:date="2025-01-23T13:43:00Z"/>
        </w:trPr>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D1C1C83" w14:textId="77777777" w:rsidR="00980629" w:rsidRPr="00340B0D" w:rsidRDefault="00980629" w:rsidP="00541D1A">
            <w:pPr>
              <w:jc w:val="center"/>
              <w:rPr>
                <w:ins w:id="4892" w:author="jonathan pritchard" w:date="2025-01-23T13:43:00Z" w16du:dateUtc="2025-01-23T13:43:00Z"/>
                <w:rFonts w:cs="Arial"/>
                <w:b/>
                <w:bCs/>
                <w:sz w:val="18"/>
                <w:szCs w:val="18"/>
              </w:rPr>
            </w:pPr>
            <w:ins w:id="4893" w:author="jonathan pritchard" w:date="2025-01-23T13:43:00Z" w16du:dateUtc="2025-01-23T13:43: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A7EA316" w14:textId="77777777" w:rsidR="00980629" w:rsidRPr="00340B0D" w:rsidRDefault="00980629" w:rsidP="00541D1A">
            <w:pPr>
              <w:jc w:val="center"/>
              <w:rPr>
                <w:ins w:id="4894" w:author="jonathan pritchard" w:date="2025-01-23T13:43:00Z" w16du:dateUtc="2025-01-23T13:43:00Z"/>
                <w:rFonts w:cs="Arial"/>
                <w:b/>
                <w:bCs/>
                <w:sz w:val="18"/>
                <w:szCs w:val="18"/>
              </w:rPr>
            </w:pPr>
            <w:ins w:id="4895" w:author="jonathan pritchard" w:date="2025-01-23T13:43:00Z" w16du:dateUtc="2025-01-23T13:43:00Z">
              <w:r w:rsidRPr="00340B0D">
                <w:rPr>
                  <w:rFonts w:cs="Arial"/>
                  <w:b/>
                  <w:bCs/>
                  <w:sz w:val="18"/>
                  <w:szCs w:val="18"/>
                </w:rPr>
                <w:t>Independent Mariner’s Selections</w:t>
              </w:r>
              <w:r>
                <w:rPr>
                  <w:rFonts w:cs="Arial"/>
                  <w:b/>
                  <w:bCs/>
                  <w:sz w:val="18"/>
                  <w:szCs w:val="18"/>
                </w:rPr>
                <w:t xml:space="preserve"> (default=On)</w:t>
              </w:r>
            </w:ins>
          </w:p>
        </w:tc>
      </w:tr>
      <w:tr w:rsidR="00980629" w:rsidRPr="00340B0D" w14:paraId="0B2A9545" w14:textId="77777777" w:rsidTr="00541D1A">
        <w:trPr>
          <w:ins w:id="4896" w:author="jonathan pritchard" w:date="2025-01-23T13:43:00Z"/>
        </w:trPr>
        <w:customXmlInsRangeStart w:id="4897" w:author="jonathan pritchard" w:date="2025-01-23T13:43:00Z"/>
        <w:sdt>
          <w:sdtPr>
            <w:rPr>
              <w:rFonts w:cs="Arial"/>
              <w:sz w:val="18"/>
              <w:szCs w:val="18"/>
            </w:rPr>
            <w:alias w:val="Diplay Category"/>
            <w:tag w:val="Diplay Categor"/>
            <w:id w:val="-34894113"/>
            <w:placeholder>
              <w:docPart w:val="3BFBC19BB66A484D8DA31CF20D203126"/>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4897"/>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4A003A95" w14:textId="77777777" w:rsidR="00980629" w:rsidRPr="00340B0D" w:rsidRDefault="00980629" w:rsidP="00541D1A">
                <w:pPr>
                  <w:rPr>
                    <w:ins w:id="4898" w:author="jonathan pritchard" w:date="2025-01-23T13:43:00Z" w16du:dateUtc="2025-01-23T13:43:00Z"/>
                    <w:rFonts w:cs="Arial"/>
                    <w:sz w:val="18"/>
                    <w:szCs w:val="18"/>
                  </w:rPr>
                </w:pPr>
                <w:ins w:id="4899" w:author="jonathan pritchard" w:date="2025-01-23T13:43:00Z" w16du:dateUtc="2025-01-23T13:43:00Z">
                  <w:r>
                    <w:rPr>
                      <w:rFonts w:cs="Arial"/>
                      <w:sz w:val="18"/>
                      <w:szCs w:val="18"/>
                    </w:rPr>
                    <w:t>Other</w:t>
                  </w:r>
                </w:ins>
              </w:p>
            </w:tc>
            <w:customXmlInsRangeStart w:id="4900" w:author="jonathan pritchard" w:date="2025-01-23T13:43:00Z"/>
          </w:sdtContent>
        </w:sdt>
        <w:customXmlInsRangeEnd w:id="4900"/>
        <w:tc>
          <w:tcPr>
            <w:tcW w:w="3871" w:type="dxa"/>
            <w:gridSpan w:val="5"/>
            <w:tcBorders>
              <w:left w:val="single" w:sz="12" w:space="0" w:color="auto"/>
              <w:bottom w:val="single" w:sz="4" w:space="0" w:color="auto"/>
              <w:right w:val="single" w:sz="4" w:space="0" w:color="auto"/>
            </w:tcBorders>
            <w:shd w:val="clear" w:color="auto" w:fill="auto"/>
          </w:tcPr>
          <w:p w14:paraId="05D444FE" w14:textId="77777777" w:rsidR="00980629" w:rsidRPr="00340B0D" w:rsidRDefault="00980629" w:rsidP="00541D1A">
            <w:pPr>
              <w:rPr>
                <w:ins w:id="4901" w:author="jonathan pritchard" w:date="2025-01-23T13:43:00Z" w16du:dateUtc="2025-01-23T13:43:00Z"/>
                <w:rFonts w:cs="Arial"/>
                <w:sz w:val="18"/>
                <w:szCs w:val="18"/>
              </w:rPr>
            </w:pPr>
            <w:ins w:id="4902" w:author="jonathan pritchard" w:date="2025-01-23T13:43:00Z" w16du:dateUtc="2025-01-23T13:43: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3B67761A" w14:textId="77777777" w:rsidR="00980629" w:rsidRPr="00340B0D" w:rsidRDefault="00980629" w:rsidP="00541D1A">
            <w:pPr>
              <w:jc w:val="center"/>
              <w:rPr>
                <w:ins w:id="4903" w:author="jonathan pritchard" w:date="2025-01-23T13:43:00Z" w16du:dateUtc="2025-01-23T13:43:00Z"/>
                <w:rFonts w:cs="Arial"/>
                <w:sz w:val="18"/>
                <w:szCs w:val="18"/>
              </w:rPr>
            </w:pPr>
          </w:p>
        </w:tc>
      </w:tr>
      <w:tr w:rsidR="00980629" w:rsidRPr="00340B0D" w14:paraId="43D2D18E" w14:textId="77777777" w:rsidTr="00541D1A">
        <w:trPr>
          <w:ins w:id="4904" w:author="jonathan pritchard" w:date="2025-01-23T13:43:00Z"/>
        </w:trPr>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BAD3907" w14:textId="77777777" w:rsidR="00980629" w:rsidRPr="00340B0D" w:rsidRDefault="00980629" w:rsidP="00541D1A">
            <w:pPr>
              <w:jc w:val="center"/>
              <w:rPr>
                <w:ins w:id="4905" w:author="jonathan pritchard" w:date="2025-01-23T13:43:00Z" w16du:dateUtc="2025-01-23T13:43:00Z"/>
                <w:rFonts w:cs="Arial"/>
                <w:b/>
                <w:bCs/>
                <w:sz w:val="18"/>
                <w:szCs w:val="18"/>
              </w:rPr>
            </w:pPr>
            <w:ins w:id="4906" w:author="jonathan pritchard" w:date="2025-01-23T13:43:00Z" w16du:dateUtc="2025-01-23T13:43: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3F71ADE4" w14:textId="77777777" w:rsidR="00980629" w:rsidRPr="00340B0D" w:rsidRDefault="00980629" w:rsidP="00541D1A">
            <w:pPr>
              <w:rPr>
                <w:ins w:id="4907" w:author="jonathan pritchard" w:date="2025-01-23T13:43:00Z" w16du:dateUtc="2025-01-23T13:43:00Z"/>
                <w:rFonts w:cs="Arial"/>
                <w:sz w:val="18"/>
                <w:szCs w:val="18"/>
              </w:rPr>
            </w:pPr>
            <w:ins w:id="4908" w:author="jonathan pritchard" w:date="2025-01-23T13:43:00Z" w16du:dateUtc="2025-01-23T13:43: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0728D07C" w14:textId="77777777" w:rsidR="00980629" w:rsidRPr="00340B0D" w:rsidRDefault="00980629" w:rsidP="00541D1A">
            <w:pPr>
              <w:jc w:val="center"/>
              <w:rPr>
                <w:ins w:id="4909" w:author="jonathan pritchard" w:date="2025-01-23T13:43:00Z" w16du:dateUtc="2025-01-23T13:43:00Z"/>
                <w:rFonts w:cs="Arial"/>
                <w:sz w:val="18"/>
                <w:szCs w:val="18"/>
              </w:rPr>
            </w:pPr>
          </w:p>
        </w:tc>
      </w:tr>
      <w:tr w:rsidR="00980629" w:rsidRPr="00340B0D" w14:paraId="627E82E9" w14:textId="77777777" w:rsidTr="00541D1A">
        <w:trPr>
          <w:ins w:id="4910"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9BE0A62" w14:textId="77777777" w:rsidR="00980629" w:rsidRPr="00340B0D" w:rsidRDefault="00980629" w:rsidP="00541D1A">
            <w:pPr>
              <w:rPr>
                <w:ins w:id="4911" w:author="jonathan pritchard" w:date="2025-01-23T13:43:00Z" w16du:dateUtc="2025-01-23T13:43:00Z"/>
                <w:rFonts w:cs="Arial"/>
                <w:sz w:val="18"/>
                <w:szCs w:val="18"/>
              </w:rPr>
            </w:pPr>
            <w:ins w:id="4912" w:author="jonathan pritchard" w:date="2025-01-23T13:43:00Z" w16du:dateUtc="2025-01-23T13:43: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AA10440" w14:textId="77777777" w:rsidR="00980629" w:rsidRPr="00340B0D" w:rsidRDefault="00980629" w:rsidP="00541D1A">
            <w:pPr>
              <w:rPr>
                <w:ins w:id="4913" w:author="jonathan pritchard" w:date="2025-01-23T13:43:00Z" w16du:dateUtc="2025-01-23T13:43:00Z"/>
                <w:rFonts w:cs="Arial"/>
                <w:sz w:val="18"/>
                <w:szCs w:val="18"/>
              </w:rPr>
            </w:pPr>
          </w:p>
        </w:tc>
        <w:tc>
          <w:tcPr>
            <w:tcW w:w="3871" w:type="dxa"/>
            <w:gridSpan w:val="5"/>
            <w:tcBorders>
              <w:left w:val="single" w:sz="12" w:space="0" w:color="auto"/>
            </w:tcBorders>
          </w:tcPr>
          <w:p w14:paraId="6E2D035C" w14:textId="77777777" w:rsidR="00980629" w:rsidRPr="00340B0D" w:rsidRDefault="00980629" w:rsidP="00541D1A">
            <w:pPr>
              <w:rPr>
                <w:ins w:id="4914" w:author="jonathan pritchard" w:date="2025-01-23T13:43:00Z" w16du:dateUtc="2025-01-23T13:43:00Z"/>
                <w:rFonts w:cs="Arial"/>
                <w:sz w:val="18"/>
                <w:szCs w:val="18"/>
              </w:rPr>
            </w:pPr>
            <w:ins w:id="4915" w:author="jonathan pritchard" w:date="2025-01-23T13:43:00Z" w16du:dateUtc="2025-01-23T13:43:00Z">
              <w:r w:rsidRPr="00340B0D">
                <w:rPr>
                  <w:rFonts w:cs="Arial"/>
                  <w:sz w:val="18"/>
                  <w:szCs w:val="18"/>
                </w:rPr>
                <w:t>Highlight date dependent</w:t>
              </w:r>
            </w:ins>
          </w:p>
        </w:tc>
        <w:tc>
          <w:tcPr>
            <w:tcW w:w="672" w:type="dxa"/>
            <w:tcBorders>
              <w:right w:val="single" w:sz="12" w:space="0" w:color="auto"/>
            </w:tcBorders>
          </w:tcPr>
          <w:p w14:paraId="4FE6C0C7" w14:textId="77777777" w:rsidR="00980629" w:rsidRPr="00340B0D" w:rsidRDefault="00980629" w:rsidP="00541D1A">
            <w:pPr>
              <w:jc w:val="center"/>
              <w:rPr>
                <w:ins w:id="4916" w:author="jonathan pritchard" w:date="2025-01-23T13:43:00Z" w16du:dateUtc="2025-01-23T13:43:00Z"/>
                <w:rFonts w:cs="Arial"/>
                <w:sz w:val="18"/>
                <w:szCs w:val="18"/>
              </w:rPr>
            </w:pPr>
          </w:p>
        </w:tc>
      </w:tr>
      <w:tr w:rsidR="00980629" w:rsidRPr="00340B0D" w14:paraId="7E5A7C09" w14:textId="77777777" w:rsidTr="00541D1A">
        <w:trPr>
          <w:ins w:id="4917"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A70FEB6" w14:textId="77777777" w:rsidR="00980629" w:rsidRPr="00340B0D" w:rsidRDefault="00980629" w:rsidP="00541D1A">
            <w:pPr>
              <w:rPr>
                <w:ins w:id="4918" w:author="jonathan pritchard" w:date="2025-01-23T13:43:00Z" w16du:dateUtc="2025-01-23T13:43:00Z"/>
                <w:rFonts w:cs="Arial"/>
                <w:sz w:val="18"/>
                <w:szCs w:val="18"/>
              </w:rPr>
            </w:pPr>
            <w:ins w:id="4919" w:author="jonathan pritchard" w:date="2025-01-23T13:43:00Z" w16du:dateUtc="2025-01-23T13:43: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BE84C55" w14:textId="77777777" w:rsidR="00980629" w:rsidRPr="00340B0D" w:rsidRDefault="00980629" w:rsidP="00541D1A">
            <w:pPr>
              <w:rPr>
                <w:ins w:id="4920" w:author="jonathan pritchard" w:date="2025-01-23T13:43:00Z" w16du:dateUtc="2025-01-23T13:43:00Z"/>
                <w:rFonts w:cs="Arial"/>
                <w:sz w:val="18"/>
                <w:szCs w:val="18"/>
              </w:rPr>
            </w:pPr>
          </w:p>
        </w:tc>
        <w:tc>
          <w:tcPr>
            <w:tcW w:w="3871" w:type="dxa"/>
            <w:gridSpan w:val="5"/>
            <w:tcBorders>
              <w:left w:val="single" w:sz="12" w:space="0" w:color="auto"/>
            </w:tcBorders>
          </w:tcPr>
          <w:p w14:paraId="29C525E8" w14:textId="77777777" w:rsidR="00980629" w:rsidRPr="00340B0D" w:rsidRDefault="00980629" w:rsidP="00541D1A">
            <w:pPr>
              <w:rPr>
                <w:ins w:id="4921" w:author="jonathan pritchard" w:date="2025-01-23T13:43:00Z" w16du:dateUtc="2025-01-23T13:43:00Z"/>
                <w:rFonts w:cs="Arial"/>
                <w:sz w:val="18"/>
                <w:szCs w:val="18"/>
              </w:rPr>
            </w:pPr>
            <w:ins w:id="4922" w:author="jonathan pritchard" w:date="2025-01-23T13:43:00Z" w16du:dateUtc="2025-01-23T13:43:00Z">
              <w:r w:rsidRPr="00340B0D">
                <w:rPr>
                  <w:rFonts w:cs="Arial"/>
                  <w:sz w:val="18"/>
                  <w:szCs w:val="18"/>
                </w:rPr>
                <w:t>Highlight document</w:t>
              </w:r>
            </w:ins>
          </w:p>
        </w:tc>
        <w:tc>
          <w:tcPr>
            <w:tcW w:w="672" w:type="dxa"/>
            <w:tcBorders>
              <w:right w:val="single" w:sz="12" w:space="0" w:color="auto"/>
            </w:tcBorders>
          </w:tcPr>
          <w:p w14:paraId="0B4C04A2" w14:textId="77777777" w:rsidR="00980629" w:rsidRPr="00340B0D" w:rsidRDefault="00980629" w:rsidP="00541D1A">
            <w:pPr>
              <w:jc w:val="center"/>
              <w:rPr>
                <w:ins w:id="4923" w:author="jonathan pritchard" w:date="2025-01-23T13:43:00Z" w16du:dateUtc="2025-01-23T13:43:00Z"/>
                <w:rFonts w:cs="Arial"/>
                <w:sz w:val="18"/>
                <w:szCs w:val="18"/>
              </w:rPr>
            </w:pPr>
          </w:p>
        </w:tc>
      </w:tr>
      <w:tr w:rsidR="00980629" w:rsidRPr="00340B0D" w14:paraId="43DE56BE" w14:textId="77777777" w:rsidTr="00541D1A">
        <w:trPr>
          <w:ins w:id="4924"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0556685" w14:textId="77777777" w:rsidR="00980629" w:rsidRPr="00340B0D" w:rsidRDefault="00980629" w:rsidP="00541D1A">
            <w:pPr>
              <w:rPr>
                <w:ins w:id="4925" w:author="jonathan pritchard" w:date="2025-01-23T13:43:00Z" w16du:dateUtc="2025-01-23T13:43:00Z"/>
                <w:rFonts w:cs="Arial"/>
                <w:sz w:val="18"/>
                <w:szCs w:val="18"/>
              </w:rPr>
            </w:pPr>
            <w:ins w:id="4926" w:author="jonathan pritchard" w:date="2025-01-23T13:43:00Z" w16du:dateUtc="2025-01-23T13:43: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74AE2E5" w14:textId="77777777" w:rsidR="00980629" w:rsidRPr="00340B0D" w:rsidRDefault="00980629" w:rsidP="00541D1A">
            <w:pPr>
              <w:rPr>
                <w:ins w:id="4927" w:author="jonathan pritchard" w:date="2025-01-23T13:43:00Z" w16du:dateUtc="2025-01-23T13:43:00Z"/>
                <w:rFonts w:cs="Arial"/>
                <w:sz w:val="18"/>
                <w:szCs w:val="18"/>
              </w:rPr>
            </w:pPr>
          </w:p>
        </w:tc>
        <w:tc>
          <w:tcPr>
            <w:tcW w:w="3871" w:type="dxa"/>
            <w:gridSpan w:val="5"/>
            <w:tcBorders>
              <w:left w:val="single" w:sz="12" w:space="0" w:color="auto"/>
            </w:tcBorders>
          </w:tcPr>
          <w:p w14:paraId="2EEF384B" w14:textId="77777777" w:rsidR="00980629" w:rsidRPr="00340B0D" w:rsidRDefault="00980629" w:rsidP="00541D1A">
            <w:pPr>
              <w:rPr>
                <w:ins w:id="4928" w:author="jonathan pritchard" w:date="2025-01-23T13:43:00Z" w16du:dateUtc="2025-01-23T13:43:00Z"/>
                <w:rFonts w:cs="Arial"/>
                <w:b/>
                <w:bCs/>
                <w:sz w:val="18"/>
                <w:szCs w:val="18"/>
              </w:rPr>
            </w:pPr>
            <w:ins w:id="4929" w:author="jonathan pritchard" w:date="2025-01-23T13:43:00Z" w16du:dateUtc="2025-01-23T13:43:00Z">
              <w:r w:rsidRPr="00340B0D">
                <w:rPr>
                  <w:rFonts w:cs="Arial"/>
                  <w:sz w:val="18"/>
                  <w:szCs w:val="18"/>
                </w:rPr>
                <w:t>Highlight info</w:t>
              </w:r>
            </w:ins>
          </w:p>
        </w:tc>
        <w:tc>
          <w:tcPr>
            <w:tcW w:w="672" w:type="dxa"/>
            <w:tcBorders>
              <w:right w:val="single" w:sz="12" w:space="0" w:color="auto"/>
            </w:tcBorders>
          </w:tcPr>
          <w:p w14:paraId="2A4F6B91" w14:textId="77777777" w:rsidR="00980629" w:rsidRPr="00340B0D" w:rsidRDefault="00980629" w:rsidP="00541D1A">
            <w:pPr>
              <w:jc w:val="center"/>
              <w:rPr>
                <w:ins w:id="4930" w:author="jonathan pritchard" w:date="2025-01-23T13:43:00Z" w16du:dateUtc="2025-01-23T13:43:00Z"/>
                <w:rFonts w:cs="Arial"/>
                <w:sz w:val="18"/>
                <w:szCs w:val="18"/>
              </w:rPr>
            </w:pPr>
          </w:p>
        </w:tc>
      </w:tr>
      <w:tr w:rsidR="00980629" w:rsidRPr="00340B0D" w14:paraId="7D757A22" w14:textId="77777777" w:rsidTr="00541D1A">
        <w:trPr>
          <w:ins w:id="4931"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3B29249" w14:textId="77777777" w:rsidR="00980629" w:rsidRPr="00340B0D" w:rsidRDefault="00980629" w:rsidP="00541D1A">
            <w:pPr>
              <w:rPr>
                <w:ins w:id="4932" w:author="jonathan pritchard" w:date="2025-01-23T13:43:00Z" w16du:dateUtc="2025-01-23T13:43:00Z"/>
                <w:rFonts w:cs="Arial"/>
                <w:sz w:val="18"/>
                <w:szCs w:val="18"/>
              </w:rPr>
            </w:pPr>
            <w:ins w:id="4933" w:author="jonathan pritchard" w:date="2025-01-23T13:43:00Z" w16du:dateUtc="2025-01-23T13:43: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4A2DD80" w14:textId="77777777" w:rsidR="00980629" w:rsidRPr="00340B0D" w:rsidRDefault="00980629" w:rsidP="00541D1A">
            <w:pPr>
              <w:rPr>
                <w:ins w:id="4934" w:author="jonathan pritchard" w:date="2025-01-23T13:43:00Z" w16du:dateUtc="2025-01-23T13:43:00Z"/>
                <w:rFonts w:cs="Arial"/>
                <w:sz w:val="18"/>
                <w:szCs w:val="18"/>
              </w:rPr>
            </w:pPr>
          </w:p>
        </w:tc>
        <w:tc>
          <w:tcPr>
            <w:tcW w:w="3871" w:type="dxa"/>
            <w:gridSpan w:val="5"/>
            <w:tcBorders>
              <w:left w:val="single" w:sz="12" w:space="0" w:color="auto"/>
            </w:tcBorders>
          </w:tcPr>
          <w:p w14:paraId="67184F50" w14:textId="77777777" w:rsidR="00980629" w:rsidRPr="00340B0D" w:rsidRDefault="00980629" w:rsidP="00541D1A">
            <w:pPr>
              <w:rPr>
                <w:ins w:id="4935" w:author="jonathan pritchard" w:date="2025-01-23T13:43:00Z" w16du:dateUtc="2025-01-23T13:43:00Z"/>
                <w:rFonts w:cs="Arial"/>
                <w:sz w:val="18"/>
                <w:szCs w:val="18"/>
              </w:rPr>
            </w:pPr>
            <w:ins w:id="4936" w:author="jonathan pritchard" w:date="2025-01-23T13:43:00Z" w16du:dateUtc="2025-01-23T13:43:00Z">
              <w:r w:rsidRPr="00340B0D">
                <w:rPr>
                  <w:rFonts w:cs="Arial"/>
                  <w:sz w:val="18"/>
                  <w:szCs w:val="18"/>
                </w:rPr>
                <w:t>Shallow Pattern</w:t>
              </w:r>
            </w:ins>
          </w:p>
        </w:tc>
        <w:tc>
          <w:tcPr>
            <w:tcW w:w="672" w:type="dxa"/>
            <w:tcBorders>
              <w:right w:val="single" w:sz="12" w:space="0" w:color="auto"/>
            </w:tcBorders>
          </w:tcPr>
          <w:p w14:paraId="2AA7ABC5" w14:textId="77777777" w:rsidR="00980629" w:rsidRPr="00340B0D" w:rsidRDefault="00980629" w:rsidP="00541D1A">
            <w:pPr>
              <w:jc w:val="center"/>
              <w:rPr>
                <w:ins w:id="4937" w:author="jonathan pritchard" w:date="2025-01-23T13:43:00Z" w16du:dateUtc="2025-01-23T13:43:00Z"/>
                <w:rFonts w:cs="Arial"/>
                <w:sz w:val="18"/>
                <w:szCs w:val="18"/>
              </w:rPr>
            </w:pPr>
          </w:p>
        </w:tc>
      </w:tr>
      <w:tr w:rsidR="00980629" w:rsidRPr="00340B0D" w14:paraId="032DC5D3" w14:textId="77777777" w:rsidTr="00541D1A">
        <w:trPr>
          <w:ins w:id="4938"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EDB54D4" w14:textId="77777777" w:rsidR="00980629" w:rsidRPr="00340B0D" w:rsidRDefault="00980629" w:rsidP="00541D1A">
            <w:pPr>
              <w:rPr>
                <w:ins w:id="4939" w:author="jonathan pritchard" w:date="2025-01-23T13:43:00Z" w16du:dateUtc="2025-01-23T13:43:00Z"/>
                <w:rFonts w:cs="Arial"/>
                <w:sz w:val="18"/>
                <w:szCs w:val="18"/>
              </w:rPr>
            </w:pPr>
            <w:ins w:id="4940" w:author="jonathan pritchard" w:date="2025-01-23T13:43:00Z" w16du:dateUtc="2025-01-23T13:43: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F5200D6" w14:textId="77777777" w:rsidR="00980629" w:rsidRPr="00340B0D" w:rsidRDefault="00980629" w:rsidP="00541D1A">
            <w:pPr>
              <w:rPr>
                <w:ins w:id="4941" w:author="jonathan pritchard" w:date="2025-01-23T13:43:00Z" w16du:dateUtc="2025-01-23T13:43:00Z"/>
                <w:rFonts w:cs="Arial"/>
                <w:sz w:val="18"/>
                <w:szCs w:val="18"/>
              </w:rPr>
            </w:pPr>
          </w:p>
        </w:tc>
        <w:tc>
          <w:tcPr>
            <w:tcW w:w="3871" w:type="dxa"/>
            <w:gridSpan w:val="5"/>
            <w:tcBorders>
              <w:left w:val="single" w:sz="12" w:space="0" w:color="auto"/>
            </w:tcBorders>
          </w:tcPr>
          <w:p w14:paraId="67F6F7F1" w14:textId="77777777" w:rsidR="00980629" w:rsidRPr="00340B0D" w:rsidRDefault="00980629" w:rsidP="00541D1A">
            <w:pPr>
              <w:rPr>
                <w:ins w:id="4942" w:author="jonathan pritchard" w:date="2025-01-23T13:43:00Z" w16du:dateUtc="2025-01-23T13:43:00Z"/>
                <w:rFonts w:cs="Arial"/>
                <w:sz w:val="18"/>
                <w:szCs w:val="18"/>
              </w:rPr>
            </w:pPr>
            <w:ins w:id="4943" w:author="jonathan pritchard" w:date="2025-01-23T13:43:00Z" w16du:dateUtc="2025-01-23T13:43:00Z">
              <w:r w:rsidRPr="00340B0D">
                <w:rPr>
                  <w:rFonts w:cs="Arial"/>
                  <w:sz w:val="18"/>
                  <w:szCs w:val="18"/>
                </w:rPr>
                <w:t>Unknown</w:t>
              </w:r>
            </w:ins>
          </w:p>
        </w:tc>
        <w:tc>
          <w:tcPr>
            <w:tcW w:w="672" w:type="dxa"/>
            <w:tcBorders>
              <w:right w:val="single" w:sz="12" w:space="0" w:color="auto"/>
            </w:tcBorders>
          </w:tcPr>
          <w:p w14:paraId="0892CF77" w14:textId="77777777" w:rsidR="00980629" w:rsidRPr="00340B0D" w:rsidRDefault="00980629" w:rsidP="00541D1A">
            <w:pPr>
              <w:jc w:val="center"/>
              <w:rPr>
                <w:ins w:id="4944" w:author="jonathan pritchard" w:date="2025-01-23T13:43:00Z" w16du:dateUtc="2025-01-23T13:43:00Z"/>
                <w:rFonts w:cs="Arial"/>
                <w:sz w:val="18"/>
                <w:szCs w:val="18"/>
              </w:rPr>
            </w:pPr>
          </w:p>
        </w:tc>
      </w:tr>
      <w:tr w:rsidR="00980629" w:rsidRPr="00340B0D" w14:paraId="5AEFEC5F" w14:textId="77777777" w:rsidTr="00541D1A">
        <w:trPr>
          <w:ins w:id="4945"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E0AEEF8" w14:textId="77777777" w:rsidR="00980629" w:rsidRPr="00340B0D" w:rsidRDefault="00980629" w:rsidP="00541D1A">
            <w:pPr>
              <w:rPr>
                <w:ins w:id="4946" w:author="jonathan pritchard" w:date="2025-01-23T13:43:00Z" w16du:dateUtc="2025-01-23T13:43:00Z"/>
                <w:rFonts w:cs="Arial"/>
                <w:sz w:val="18"/>
                <w:szCs w:val="18"/>
              </w:rPr>
            </w:pPr>
            <w:ins w:id="4947" w:author="jonathan pritchard" w:date="2025-01-23T13:43:00Z" w16du:dateUtc="2025-01-23T13:43: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47E663A" w14:textId="77777777" w:rsidR="00980629" w:rsidRPr="00340B0D" w:rsidRDefault="00980629" w:rsidP="00541D1A">
            <w:pPr>
              <w:rPr>
                <w:ins w:id="4948" w:author="jonathan pritchard" w:date="2025-01-23T13:43:00Z" w16du:dateUtc="2025-01-23T13:43:00Z"/>
                <w:rFonts w:cs="Arial"/>
                <w:sz w:val="18"/>
                <w:szCs w:val="18"/>
              </w:rPr>
            </w:pPr>
          </w:p>
        </w:tc>
        <w:tc>
          <w:tcPr>
            <w:tcW w:w="3871" w:type="dxa"/>
            <w:gridSpan w:val="5"/>
            <w:tcBorders>
              <w:left w:val="single" w:sz="12" w:space="0" w:color="auto"/>
            </w:tcBorders>
          </w:tcPr>
          <w:p w14:paraId="1024B084" w14:textId="77777777" w:rsidR="00980629" w:rsidRPr="00340B0D" w:rsidRDefault="00980629" w:rsidP="00541D1A">
            <w:pPr>
              <w:rPr>
                <w:ins w:id="4949" w:author="jonathan pritchard" w:date="2025-01-23T13:43:00Z" w16du:dateUtc="2025-01-23T13:43:00Z"/>
                <w:rFonts w:cs="Arial"/>
                <w:sz w:val="18"/>
                <w:szCs w:val="18"/>
              </w:rPr>
            </w:pPr>
            <w:ins w:id="4950" w:author="jonathan pritchard" w:date="2025-01-23T13:43:00Z" w16du:dateUtc="2025-01-23T13:43:00Z">
              <w:r w:rsidRPr="00340B0D">
                <w:rPr>
                  <w:rFonts w:cs="Arial"/>
                  <w:sz w:val="18"/>
                  <w:szCs w:val="18"/>
                </w:rPr>
                <w:t>Update Review</w:t>
              </w:r>
            </w:ins>
          </w:p>
        </w:tc>
        <w:tc>
          <w:tcPr>
            <w:tcW w:w="672" w:type="dxa"/>
            <w:tcBorders>
              <w:right w:val="single" w:sz="12" w:space="0" w:color="auto"/>
            </w:tcBorders>
          </w:tcPr>
          <w:p w14:paraId="6A946B94" w14:textId="77777777" w:rsidR="00980629" w:rsidRPr="00340B0D" w:rsidRDefault="00980629" w:rsidP="00541D1A">
            <w:pPr>
              <w:jc w:val="center"/>
              <w:rPr>
                <w:ins w:id="4951" w:author="jonathan pritchard" w:date="2025-01-23T13:43:00Z" w16du:dateUtc="2025-01-23T13:43:00Z"/>
                <w:rFonts w:cs="Arial"/>
                <w:sz w:val="18"/>
                <w:szCs w:val="18"/>
              </w:rPr>
            </w:pPr>
          </w:p>
        </w:tc>
      </w:tr>
      <w:tr w:rsidR="00980629" w:rsidRPr="00340B0D" w14:paraId="19EA664D" w14:textId="77777777" w:rsidTr="00541D1A">
        <w:trPr>
          <w:ins w:id="4952"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14BF006" w14:textId="77777777" w:rsidR="00980629" w:rsidRPr="00340B0D" w:rsidRDefault="00980629" w:rsidP="00541D1A">
            <w:pPr>
              <w:rPr>
                <w:ins w:id="4953" w:author="jonathan pritchard" w:date="2025-01-23T13:43:00Z" w16du:dateUtc="2025-01-23T13:43:00Z"/>
                <w:rFonts w:cs="Arial"/>
                <w:sz w:val="18"/>
                <w:szCs w:val="18"/>
              </w:rPr>
            </w:pPr>
            <w:ins w:id="4954" w:author="jonathan pritchard" w:date="2025-01-23T13:43:00Z" w16du:dateUtc="2025-01-23T13:43: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943E528" w14:textId="77777777" w:rsidR="00980629" w:rsidRPr="00340B0D" w:rsidRDefault="00980629" w:rsidP="00541D1A">
            <w:pPr>
              <w:rPr>
                <w:ins w:id="4955" w:author="jonathan pritchard" w:date="2025-01-23T13:43:00Z" w16du:dateUtc="2025-01-23T13:43:00Z"/>
                <w:rFonts w:cs="Arial"/>
                <w:sz w:val="18"/>
                <w:szCs w:val="18"/>
              </w:rPr>
            </w:pPr>
          </w:p>
        </w:tc>
        <w:tc>
          <w:tcPr>
            <w:tcW w:w="3871" w:type="dxa"/>
            <w:gridSpan w:val="5"/>
            <w:tcBorders>
              <w:left w:val="single" w:sz="12" w:space="0" w:color="auto"/>
            </w:tcBorders>
          </w:tcPr>
          <w:p w14:paraId="5CBAF43D" w14:textId="77777777" w:rsidR="00980629" w:rsidRPr="00340B0D" w:rsidRDefault="00980629" w:rsidP="00541D1A">
            <w:pPr>
              <w:rPr>
                <w:ins w:id="4956" w:author="jonathan pritchard" w:date="2025-01-23T13:43:00Z" w16du:dateUtc="2025-01-23T13:43:00Z"/>
                <w:rFonts w:cs="Arial"/>
                <w:sz w:val="18"/>
                <w:szCs w:val="18"/>
              </w:rPr>
            </w:pPr>
            <w:ins w:id="4957" w:author="jonathan pritchard" w:date="2025-01-23T13:43:00Z" w16du:dateUtc="2025-01-23T13:43:00Z">
              <w:r w:rsidRPr="00340B0D">
                <w:rPr>
                  <w:rFonts w:cs="Arial"/>
                  <w:b/>
                  <w:bCs/>
                  <w:sz w:val="18"/>
                  <w:szCs w:val="18"/>
                </w:rPr>
                <w:t>Text Groups</w:t>
              </w:r>
            </w:ins>
          </w:p>
        </w:tc>
        <w:tc>
          <w:tcPr>
            <w:tcW w:w="672" w:type="dxa"/>
            <w:tcBorders>
              <w:right w:val="single" w:sz="12" w:space="0" w:color="auto"/>
            </w:tcBorders>
          </w:tcPr>
          <w:p w14:paraId="0B38B7A8" w14:textId="77777777" w:rsidR="00980629" w:rsidRPr="00340B0D" w:rsidRDefault="00980629" w:rsidP="00541D1A">
            <w:pPr>
              <w:jc w:val="center"/>
              <w:rPr>
                <w:ins w:id="4958" w:author="jonathan pritchard" w:date="2025-01-23T13:43:00Z" w16du:dateUtc="2025-01-23T13:43:00Z"/>
                <w:rFonts w:cs="Arial"/>
                <w:sz w:val="18"/>
                <w:szCs w:val="18"/>
              </w:rPr>
            </w:pPr>
          </w:p>
        </w:tc>
      </w:tr>
      <w:tr w:rsidR="00980629" w:rsidRPr="00340B0D" w14:paraId="6467C6E2" w14:textId="77777777" w:rsidTr="00541D1A">
        <w:trPr>
          <w:ins w:id="4959"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0634946" w14:textId="77777777" w:rsidR="00980629" w:rsidRPr="00340B0D" w:rsidRDefault="00980629" w:rsidP="00541D1A">
            <w:pPr>
              <w:rPr>
                <w:ins w:id="4960" w:author="jonathan pritchard" w:date="2025-01-23T13:43:00Z" w16du:dateUtc="2025-01-23T13:43:00Z"/>
                <w:rFonts w:cs="Arial"/>
                <w:sz w:val="18"/>
                <w:szCs w:val="18"/>
              </w:rPr>
            </w:pPr>
            <w:ins w:id="4961" w:author="jonathan pritchard" w:date="2025-01-23T13:43:00Z" w16du:dateUtc="2025-01-23T13:43: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FEF034" w14:textId="77777777" w:rsidR="00980629" w:rsidRPr="00340B0D" w:rsidRDefault="00980629" w:rsidP="00541D1A">
            <w:pPr>
              <w:rPr>
                <w:ins w:id="4962" w:author="jonathan pritchard" w:date="2025-01-23T13:43:00Z" w16du:dateUtc="2025-01-23T13:43:00Z"/>
                <w:rFonts w:cs="Arial"/>
                <w:sz w:val="18"/>
                <w:szCs w:val="18"/>
              </w:rPr>
            </w:pPr>
          </w:p>
        </w:tc>
        <w:tc>
          <w:tcPr>
            <w:tcW w:w="3871" w:type="dxa"/>
            <w:gridSpan w:val="5"/>
            <w:tcBorders>
              <w:left w:val="single" w:sz="12" w:space="0" w:color="auto"/>
            </w:tcBorders>
          </w:tcPr>
          <w:p w14:paraId="4E51B256" w14:textId="77777777" w:rsidR="00980629" w:rsidRPr="00340B0D" w:rsidRDefault="00980629" w:rsidP="00541D1A">
            <w:pPr>
              <w:rPr>
                <w:ins w:id="4963" w:author="jonathan pritchard" w:date="2025-01-23T13:43:00Z" w16du:dateUtc="2025-01-23T13:43:00Z"/>
                <w:rFonts w:cs="Arial"/>
                <w:sz w:val="18"/>
                <w:szCs w:val="18"/>
              </w:rPr>
            </w:pPr>
            <w:ins w:id="4964" w:author="jonathan pritchard" w:date="2025-01-23T13:43:00Z" w16du:dateUtc="2025-01-23T13:43:00Z">
              <w:r w:rsidRPr="00340B0D">
                <w:rPr>
                  <w:rFonts w:cs="Arial"/>
                  <w:sz w:val="18"/>
                  <w:szCs w:val="18"/>
                </w:rPr>
                <w:t>Chart Text</w:t>
              </w:r>
            </w:ins>
          </w:p>
        </w:tc>
        <w:tc>
          <w:tcPr>
            <w:tcW w:w="672" w:type="dxa"/>
            <w:tcBorders>
              <w:right w:val="single" w:sz="12" w:space="0" w:color="auto"/>
            </w:tcBorders>
          </w:tcPr>
          <w:p w14:paraId="2F3376F8" w14:textId="77777777" w:rsidR="00980629" w:rsidRPr="00340B0D" w:rsidRDefault="00980629" w:rsidP="00541D1A">
            <w:pPr>
              <w:jc w:val="center"/>
              <w:rPr>
                <w:ins w:id="4965" w:author="jonathan pritchard" w:date="2025-01-23T13:43:00Z" w16du:dateUtc="2025-01-23T13:43:00Z"/>
                <w:rFonts w:cs="Arial"/>
                <w:sz w:val="18"/>
                <w:szCs w:val="18"/>
              </w:rPr>
            </w:pPr>
          </w:p>
        </w:tc>
      </w:tr>
      <w:tr w:rsidR="00980629" w:rsidRPr="00340B0D" w14:paraId="42B14A0B" w14:textId="77777777" w:rsidTr="00541D1A">
        <w:trPr>
          <w:ins w:id="4966"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C45AE2E" w14:textId="77777777" w:rsidR="00980629" w:rsidRPr="00340B0D" w:rsidRDefault="00980629" w:rsidP="00541D1A">
            <w:pPr>
              <w:rPr>
                <w:ins w:id="4967" w:author="jonathan pritchard" w:date="2025-01-23T13:43:00Z" w16du:dateUtc="2025-01-23T13:43:00Z"/>
                <w:rFonts w:cs="Arial"/>
                <w:sz w:val="18"/>
                <w:szCs w:val="18"/>
              </w:rPr>
            </w:pPr>
            <w:ins w:id="4968" w:author="jonathan pritchard" w:date="2025-01-23T13:43:00Z" w16du:dateUtc="2025-01-23T13:43: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8381200" w14:textId="77777777" w:rsidR="00980629" w:rsidRPr="00340B0D" w:rsidRDefault="00980629" w:rsidP="00541D1A">
            <w:pPr>
              <w:rPr>
                <w:ins w:id="4969" w:author="jonathan pritchard" w:date="2025-01-23T13:43:00Z" w16du:dateUtc="2025-01-23T13:43:00Z"/>
                <w:rFonts w:cs="Arial"/>
                <w:sz w:val="18"/>
                <w:szCs w:val="18"/>
              </w:rPr>
            </w:pPr>
          </w:p>
        </w:tc>
        <w:tc>
          <w:tcPr>
            <w:tcW w:w="3871" w:type="dxa"/>
            <w:gridSpan w:val="5"/>
            <w:tcBorders>
              <w:left w:val="single" w:sz="12" w:space="0" w:color="auto"/>
            </w:tcBorders>
          </w:tcPr>
          <w:p w14:paraId="3A174412" w14:textId="77777777" w:rsidR="00980629" w:rsidRPr="00340B0D" w:rsidRDefault="00980629" w:rsidP="00541D1A">
            <w:pPr>
              <w:rPr>
                <w:ins w:id="4970" w:author="jonathan pritchard" w:date="2025-01-23T13:43:00Z" w16du:dateUtc="2025-01-23T13:43:00Z"/>
                <w:rFonts w:cs="Arial"/>
                <w:sz w:val="18"/>
                <w:szCs w:val="18"/>
              </w:rPr>
            </w:pPr>
            <w:ins w:id="4971" w:author="jonathan pritchard" w:date="2025-01-23T13:43:00Z" w16du:dateUtc="2025-01-23T13:43:00Z">
              <w:r w:rsidRPr="00340B0D">
                <w:rPr>
                  <w:rFonts w:cs="Arial"/>
                  <w:sz w:val="18"/>
                  <w:szCs w:val="18"/>
                </w:rPr>
                <w:t xml:space="preserve">    Important text</w:t>
              </w:r>
            </w:ins>
          </w:p>
        </w:tc>
        <w:tc>
          <w:tcPr>
            <w:tcW w:w="672" w:type="dxa"/>
            <w:tcBorders>
              <w:right w:val="single" w:sz="12" w:space="0" w:color="auto"/>
            </w:tcBorders>
          </w:tcPr>
          <w:p w14:paraId="299B379D" w14:textId="77777777" w:rsidR="00980629" w:rsidRPr="00340B0D" w:rsidRDefault="00980629" w:rsidP="00541D1A">
            <w:pPr>
              <w:jc w:val="center"/>
              <w:rPr>
                <w:ins w:id="4972" w:author="jonathan pritchard" w:date="2025-01-23T13:43:00Z" w16du:dateUtc="2025-01-23T13:43:00Z"/>
                <w:rFonts w:cs="Arial"/>
                <w:sz w:val="18"/>
                <w:szCs w:val="18"/>
              </w:rPr>
            </w:pPr>
          </w:p>
        </w:tc>
      </w:tr>
      <w:tr w:rsidR="00980629" w:rsidRPr="00340B0D" w14:paraId="5E344FA5" w14:textId="77777777" w:rsidTr="00541D1A">
        <w:trPr>
          <w:ins w:id="4973"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67250D4" w14:textId="77777777" w:rsidR="00980629" w:rsidRPr="00340B0D" w:rsidRDefault="00980629" w:rsidP="00541D1A">
            <w:pPr>
              <w:rPr>
                <w:ins w:id="4974" w:author="jonathan pritchard" w:date="2025-01-23T13:43:00Z" w16du:dateUtc="2025-01-23T13:43:00Z"/>
                <w:rFonts w:cs="Arial"/>
                <w:sz w:val="18"/>
                <w:szCs w:val="18"/>
              </w:rPr>
            </w:pPr>
            <w:ins w:id="4975" w:author="jonathan pritchard" w:date="2025-01-23T13:43:00Z" w16du:dateUtc="2025-01-23T13:43: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A939DC6" w14:textId="77777777" w:rsidR="00980629" w:rsidRPr="00340B0D" w:rsidRDefault="00980629" w:rsidP="00541D1A">
            <w:pPr>
              <w:rPr>
                <w:ins w:id="4976" w:author="jonathan pritchard" w:date="2025-01-23T13:43:00Z" w16du:dateUtc="2025-01-23T13:43:00Z"/>
                <w:rFonts w:cs="Arial"/>
                <w:sz w:val="18"/>
                <w:szCs w:val="18"/>
              </w:rPr>
            </w:pPr>
          </w:p>
        </w:tc>
        <w:tc>
          <w:tcPr>
            <w:tcW w:w="3871" w:type="dxa"/>
            <w:gridSpan w:val="5"/>
            <w:tcBorders>
              <w:left w:val="single" w:sz="12" w:space="0" w:color="auto"/>
            </w:tcBorders>
          </w:tcPr>
          <w:p w14:paraId="5C1876B7" w14:textId="77777777" w:rsidR="00980629" w:rsidRPr="00340B0D" w:rsidRDefault="00980629" w:rsidP="00541D1A">
            <w:pPr>
              <w:rPr>
                <w:ins w:id="4977" w:author="jonathan pritchard" w:date="2025-01-23T13:43:00Z" w16du:dateUtc="2025-01-23T13:43:00Z"/>
                <w:rFonts w:cs="Arial"/>
                <w:b/>
                <w:bCs/>
                <w:sz w:val="18"/>
                <w:szCs w:val="18"/>
              </w:rPr>
            </w:pPr>
            <w:ins w:id="4978" w:author="jonathan pritchard" w:date="2025-01-23T13:43:00Z" w16du:dateUtc="2025-01-23T13:43:00Z">
              <w:r w:rsidRPr="00340B0D">
                <w:rPr>
                  <w:rFonts w:cs="Arial"/>
                  <w:b/>
                  <w:bCs/>
                  <w:sz w:val="18"/>
                  <w:szCs w:val="18"/>
                </w:rPr>
                <w:t xml:space="preserve">    Other Text</w:t>
              </w:r>
            </w:ins>
          </w:p>
        </w:tc>
        <w:tc>
          <w:tcPr>
            <w:tcW w:w="672" w:type="dxa"/>
            <w:tcBorders>
              <w:right w:val="single" w:sz="12" w:space="0" w:color="auto"/>
            </w:tcBorders>
          </w:tcPr>
          <w:p w14:paraId="318F36C1" w14:textId="77777777" w:rsidR="00980629" w:rsidRPr="00340B0D" w:rsidRDefault="00980629" w:rsidP="00541D1A">
            <w:pPr>
              <w:jc w:val="center"/>
              <w:rPr>
                <w:ins w:id="4979" w:author="jonathan pritchard" w:date="2025-01-23T13:43:00Z" w16du:dateUtc="2025-01-23T13:43:00Z"/>
                <w:rFonts w:cs="Arial"/>
                <w:sz w:val="18"/>
                <w:szCs w:val="18"/>
              </w:rPr>
            </w:pPr>
          </w:p>
        </w:tc>
      </w:tr>
      <w:tr w:rsidR="00980629" w:rsidRPr="00340B0D" w14:paraId="4CDADA40" w14:textId="77777777" w:rsidTr="00541D1A">
        <w:trPr>
          <w:ins w:id="4980"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7E05C5D" w14:textId="77777777" w:rsidR="00980629" w:rsidRPr="00340B0D" w:rsidRDefault="00980629" w:rsidP="00541D1A">
            <w:pPr>
              <w:rPr>
                <w:ins w:id="4981" w:author="jonathan pritchard" w:date="2025-01-23T13:43:00Z" w16du:dateUtc="2025-01-23T13:43:00Z"/>
                <w:rFonts w:cs="Arial"/>
                <w:sz w:val="18"/>
                <w:szCs w:val="18"/>
              </w:rPr>
            </w:pPr>
            <w:ins w:id="4982" w:author="jonathan pritchard" w:date="2025-01-23T13:43:00Z" w16du:dateUtc="2025-01-23T13:43: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15441316" w14:textId="77777777" w:rsidR="00980629" w:rsidRPr="00340B0D" w:rsidRDefault="00980629" w:rsidP="00541D1A">
            <w:pPr>
              <w:rPr>
                <w:ins w:id="4983" w:author="jonathan pritchard" w:date="2025-01-23T13:43:00Z" w16du:dateUtc="2025-01-23T13:43:00Z"/>
                <w:rFonts w:cs="Arial"/>
                <w:sz w:val="18"/>
                <w:szCs w:val="18"/>
              </w:rPr>
            </w:pPr>
          </w:p>
        </w:tc>
        <w:tc>
          <w:tcPr>
            <w:tcW w:w="3871" w:type="dxa"/>
            <w:gridSpan w:val="5"/>
            <w:tcBorders>
              <w:left w:val="single" w:sz="12" w:space="0" w:color="auto"/>
            </w:tcBorders>
          </w:tcPr>
          <w:p w14:paraId="6F9CE86A" w14:textId="77777777" w:rsidR="00980629" w:rsidRPr="00340B0D" w:rsidRDefault="00980629" w:rsidP="00541D1A">
            <w:pPr>
              <w:rPr>
                <w:ins w:id="4984" w:author="jonathan pritchard" w:date="2025-01-23T13:43:00Z" w16du:dateUtc="2025-01-23T13:43:00Z"/>
                <w:rFonts w:cs="Arial"/>
                <w:sz w:val="18"/>
                <w:szCs w:val="18"/>
              </w:rPr>
            </w:pPr>
            <w:ins w:id="4985" w:author="jonathan pritchard" w:date="2025-01-23T13:43:00Z" w16du:dateUtc="2025-01-23T13:43:00Z">
              <w:r w:rsidRPr="00340B0D">
                <w:rPr>
                  <w:rFonts w:cs="Arial"/>
                  <w:sz w:val="18"/>
                  <w:szCs w:val="18"/>
                </w:rPr>
                <w:t xml:space="preserve">        Names</w:t>
              </w:r>
            </w:ins>
          </w:p>
        </w:tc>
        <w:tc>
          <w:tcPr>
            <w:tcW w:w="672" w:type="dxa"/>
            <w:tcBorders>
              <w:right w:val="single" w:sz="12" w:space="0" w:color="auto"/>
            </w:tcBorders>
          </w:tcPr>
          <w:p w14:paraId="718D17E7" w14:textId="77777777" w:rsidR="00980629" w:rsidRPr="00340B0D" w:rsidRDefault="00980629" w:rsidP="00541D1A">
            <w:pPr>
              <w:jc w:val="center"/>
              <w:rPr>
                <w:ins w:id="4986" w:author="jonathan pritchard" w:date="2025-01-23T13:43:00Z" w16du:dateUtc="2025-01-23T13:43:00Z"/>
                <w:rFonts w:cs="Arial"/>
                <w:sz w:val="18"/>
                <w:szCs w:val="18"/>
              </w:rPr>
            </w:pPr>
          </w:p>
        </w:tc>
      </w:tr>
      <w:tr w:rsidR="00980629" w:rsidRPr="00340B0D" w14:paraId="6D26F52F" w14:textId="77777777" w:rsidTr="00541D1A">
        <w:trPr>
          <w:ins w:id="4987" w:author="jonathan pritchard" w:date="2025-01-23T13:43:00Z"/>
        </w:trPr>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02F3A14B" w14:textId="77777777" w:rsidR="00980629" w:rsidRPr="00340B0D" w:rsidRDefault="00980629" w:rsidP="00541D1A">
            <w:pPr>
              <w:jc w:val="center"/>
              <w:rPr>
                <w:ins w:id="4988" w:author="jonathan pritchard" w:date="2025-01-23T13:43:00Z" w16du:dateUtc="2025-01-23T13:43:00Z"/>
                <w:rFonts w:cs="Arial"/>
                <w:b/>
                <w:bCs/>
                <w:sz w:val="18"/>
                <w:szCs w:val="18"/>
              </w:rPr>
            </w:pPr>
            <w:ins w:id="4989" w:author="jonathan pritchard" w:date="2025-01-23T13:43:00Z" w16du:dateUtc="2025-01-23T13:43:00Z">
              <w:r w:rsidRPr="00340B0D">
                <w:rPr>
                  <w:rFonts w:cs="Arial"/>
                  <w:b/>
                  <w:bCs/>
                  <w:sz w:val="18"/>
                  <w:szCs w:val="18"/>
                </w:rPr>
                <w:t>Palette</w:t>
              </w:r>
            </w:ins>
          </w:p>
        </w:tc>
        <w:tc>
          <w:tcPr>
            <w:tcW w:w="3871" w:type="dxa"/>
            <w:gridSpan w:val="5"/>
            <w:tcBorders>
              <w:left w:val="single" w:sz="12" w:space="0" w:color="auto"/>
            </w:tcBorders>
          </w:tcPr>
          <w:p w14:paraId="577F7E21" w14:textId="77777777" w:rsidR="00980629" w:rsidRPr="00340B0D" w:rsidRDefault="00980629" w:rsidP="00541D1A">
            <w:pPr>
              <w:rPr>
                <w:ins w:id="4990" w:author="jonathan pritchard" w:date="2025-01-23T13:43:00Z" w16du:dateUtc="2025-01-23T13:43:00Z"/>
                <w:rFonts w:cs="Arial"/>
                <w:b/>
                <w:bCs/>
                <w:sz w:val="18"/>
                <w:szCs w:val="18"/>
              </w:rPr>
            </w:pPr>
            <w:ins w:id="4991" w:author="jonathan pritchard" w:date="2025-01-23T13:43:00Z" w16du:dateUtc="2025-01-23T13:43:00Z">
              <w:r w:rsidRPr="00340B0D">
                <w:rPr>
                  <w:rFonts w:cs="Arial"/>
                  <w:sz w:val="18"/>
                  <w:szCs w:val="18"/>
                </w:rPr>
                <w:t xml:space="preserve">        Light description</w:t>
              </w:r>
            </w:ins>
          </w:p>
        </w:tc>
        <w:tc>
          <w:tcPr>
            <w:tcW w:w="672" w:type="dxa"/>
            <w:tcBorders>
              <w:right w:val="single" w:sz="12" w:space="0" w:color="auto"/>
            </w:tcBorders>
          </w:tcPr>
          <w:p w14:paraId="5116A78F" w14:textId="77777777" w:rsidR="00980629" w:rsidRPr="00340B0D" w:rsidRDefault="00980629" w:rsidP="00541D1A">
            <w:pPr>
              <w:jc w:val="center"/>
              <w:rPr>
                <w:ins w:id="4992" w:author="jonathan pritchard" w:date="2025-01-23T13:43:00Z" w16du:dateUtc="2025-01-23T13:43:00Z"/>
                <w:rFonts w:cs="Arial"/>
                <w:sz w:val="18"/>
                <w:szCs w:val="18"/>
              </w:rPr>
            </w:pPr>
          </w:p>
        </w:tc>
      </w:tr>
      <w:tr w:rsidR="00980629" w:rsidRPr="00340B0D" w14:paraId="47B78B33" w14:textId="77777777" w:rsidTr="00541D1A">
        <w:trPr>
          <w:ins w:id="4993" w:author="jonathan pritchard" w:date="2025-01-23T13:43:00Z"/>
        </w:trPr>
        <w:customXmlInsRangeStart w:id="4994" w:author="jonathan pritchard" w:date="2025-01-23T13:43:00Z"/>
        <w:sdt>
          <w:sdtPr>
            <w:rPr>
              <w:rFonts w:cs="Arial"/>
              <w:sz w:val="18"/>
              <w:szCs w:val="18"/>
            </w:rPr>
            <w:alias w:val="Palette"/>
            <w:tag w:val="Palette"/>
            <w:id w:val="1645627169"/>
            <w:placeholder>
              <w:docPart w:val="58A5161F0DB5413AB74FB4A1EE69B12A"/>
            </w:placeholder>
            <w:comboBox>
              <w:listItem w:displayText="Day" w:value="Day"/>
              <w:listItem w:displayText="Dusk" w:value="Dusk"/>
              <w:listItem w:displayText="Night" w:value="Night"/>
            </w:comboBox>
          </w:sdtPr>
          <w:sdtContent>
            <w:customXmlInsRangeEnd w:id="4994"/>
            <w:tc>
              <w:tcPr>
                <w:tcW w:w="4656" w:type="dxa"/>
                <w:gridSpan w:val="5"/>
                <w:tcBorders>
                  <w:left w:val="single" w:sz="12" w:space="0" w:color="auto"/>
                  <w:bottom w:val="single" w:sz="12" w:space="0" w:color="auto"/>
                  <w:right w:val="single" w:sz="12" w:space="0" w:color="auto"/>
                </w:tcBorders>
              </w:tcPr>
              <w:p w14:paraId="0A98FCEB" w14:textId="77777777" w:rsidR="00980629" w:rsidRPr="00340B0D" w:rsidRDefault="00980629" w:rsidP="00541D1A">
                <w:pPr>
                  <w:rPr>
                    <w:ins w:id="4995" w:author="jonathan pritchard" w:date="2025-01-23T13:43:00Z" w16du:dateUtc="2025-01-23T13:43:00Z"/>
                    <w:rFonts w:cs="Arial"/>
                    <w:sz w:val="18"/>
                    <w:szCs w:val="18"/>
                  </w:rPr>
                </w:pPr>
                <w:ins w:id="4996" w:author="jonathan pritchard" w:date="2025-01-23T13:43:00Z" w16du:dateUtc="2025-01-23T13:43:00Z">
                  <w:r w:rsidRPr="00340B0D">
                    <w:rPr>
                      <w:rFonts w:cs="Arial"/>
                      <w:sz w:val="18"/>
                      <w:szCs w:val="18"/>
                    </w:rPr>
                    <w:t>Day</w:t>
                  </w:r>
                </w:ins>
              </w:p>
            </w:tc>
            <w:customXmlInsRangeStart w:id="4997" w:author="jonathan pritchard" w:date="2025-01-23T13:43:00Z"/>
          </w:sdtContent>
        </w:sdt>
        <w:customXmlInsRangeEnd w:id="4997"/>
        <w:tc>
          <w:tcPr>
            <w:tcW w:w="3871" w:type="dxa"/>
            <w:gridSpan w:val="5"/>
            <w:tcBorders>
              <w:left w:val="single" w:sz="12" w:space="0" w:color="auto"/>
            </w:tcBorders>
          </w:tcPr>
          <w:p w14:paraId="2A2B8C21" w14:textId="77777777" w:rsidR="00980629" w:rsidRPr="00340B0D" w:rsidRDefault="00980629" w:rsidP="00541D1A">
            <w:pPr>
              <w:rPr>
                <w:ins w:id="4998" w:author="jonathan pritchard" w:date="2025-01-23T13:43:00Z" w16du:dateUtc="2025-01-23T13:43:00Z"/>
                <w:rFonts w:cs="Arial"/>
                <w:b/>
                <w:bCs/>
                <w:sz w:val="18"/>
                <w:szCs w:val="18"/>
              </w:rPr>
            </w:pPr>
            <w:ins w:id="4999" w:author="jonathan pritchard" w:date="2025-01-23T13:43:00Z" w16du:dateUtc="2025-01-23T13:43:00Z">
              <w:r w:rsidRPr="00340B0D">
                <w:rPr>
                  <w:rFonts w:cs="Arial"/>
                  <w:sz w:val="18"/>
                  <w:szCs w:val="18"/>
                </w:rPr>
                <w:t xml:space="preserve">        All other chart text</w:t>
              </w:r>
            </w:ins>
          </w:p>
        </w:tc>
        <w:tc>
          <w:tcPr>
            <w:tcW w:w="672" w:type="dxa"/>
            <w:tcBorders>
              <w:right w:val="single" w:sz="12" w:space="0" w:color="auto"/>
            </w:tcBorders>
          </w:tcPr>
          <w:p w14:paraId="63AB8FC6" w14:textId="77777777" w:rsidR="00980629" w:rsidRPr="00340B0D" w:rsidRDefault="00980629" w:rsidP="00541D1A">
            <w:pPr>
              <w:jc w:val="center"/>
              <w:rPr>
                <w:ins w:id="5000" w:author="jonathan pritchard" w:date="2025-01-23T13:43:00Z" w16du:dateUtc="2025-01-23T13:43:00Z"/>
                <w:rFonts w:cs="Arial"/>
                <w:sz w:val="18"/>
                <w:szCs w:val="18"/>
              </w:rPr>
            </w:pPr>
          </w:p>
        </w:tc>
      </w:tr>
      <w:tr w:rsidR="00980629" w:rsidRPr="00340B0D" w14:paraId="50641F4D" w14:textId="77777777" w:rsidTr="00541D1A">
        <w:trPr>
          <w:ins w:id="5001" w:author="jonathan pritchard" w:date="2025-01-23T13:43:00Z"/>
        </w:trPr>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67640F6C" w14:textId="77777777" w:rsidR="00980629" w:rsidRPr="00340B0D" w:rsidRDefault="00980629" w:rsidP="00541D1A">
            <w:pPr>
              <w:jc w:val="center"/>
              <w:rPr>
                <w:ins w:id="5002" w:author="jonathan pritchard" w:date="2025-01-23T13:43:00Z" w16du:dateUtc="2025-01-23T13:43:00Z"/>
                <w:rFonts w:cs="Arial"/>
                <w:b/>
                <w:bCs/>
                <w:sz w:val="18"/>
                <w:szCs w:val="18"/>
              </w:rPr>
            </w:pPr>
          </w:p>
        </w:tc>
        <w:tc>
          <w:tcPr>
            <w:tcW w:w="3871" w:type="dxa"/>
            <w:gridSpan w:val="5"/>
            <w:tcBorders>
              <w:left w:val="single" w:sz="12" w:space="0" w:color="auto"/>
            </w:tcBorders>
          </w:tcPr>
          <w:p w14:paraId="04B091A8" w14:textId="77777777" w:rsidR="00980629" w:rsidRPr="00340B0D" w:rsidRDefault="00980629" w:rsidP="00541D1A">
            <w:pPr>
              <w:rPr>
                <w:ins w:id="5003" w:author="jonathan pritchard" w:date="2025-01-23T13:43:00Z" w16du:dateUtc="2025-01-23T13:43:00Z"/>
                <w:rFonts w:cs="Arial"/>
                <w:sz w:val="18"/>
                <w:szCs w:val="18"/>
              </w:rPr>
            </w:pPr>
          </w:p>
        </w:tc>
        <w:tc>
          <w:tcPr>
            <w:tcW w:w="672" w:type="dxa"/>
            <w:tcBorders>
              <w:right w:val="single" w:sz="12" w:space="0" w:color="auto"/>
            </w:tcBorders>
            <w:vAlign w:val="center"/>
          </w:tcPr>
          <w:p w14:paraId="04D09155" w14:textId="77777777" w:rsidR="00980629" w:rsidRPr="00340B0D" w:rsidRDefault="00980629" w:rsidP="00541D1A">
            <w:pPr>
              <w:jc w:val="center"/>
              <w:rPr>
                <w:ins w:id="5004" w:author="jonathan pritchard" w:date="2025-01-23T13:43:00Z" w16du:dateUtc="2025-01-23T13:43:00Z"/>
                <w:rFonts w:cs="Arial"/>
                <w:sz w:val="18"/>
                <w:szCs w:val="18"/>
              </w:rPr>
            </w:pPr>
          </w:p>
        </w:tc>
      </w:tr>
      <w:tr w:rsidR="00980629" w:rsidRPr="00340B0D" w14:paraId="1715C296" w14:textId="77777777" w:rsidTr="00541D1A">
        <w:trPr>
          <w:ins w:id="5005" w:author="jonathan pritchard" w:date="2025-01-23T13:43:00Z"/>
        </w:trPr>
        <w:tc>
          <w:tcPr>
            <w:tcW w:w="4656" w:type="dxa"/>
            <w:gridSpan w:val="5"/>
            <w:tcBorders>
              <w:left w:val="single" w:sz="12" w:space="0" w:color="auto"/>
              <w:bottom w:val="single" w:sz="12" w:space="0" w:color="auto"/>
              <w:right w:val="single" w:sz="12" w:space="0" w:color="auto"/>
            </w:tcBorders>
            <w:shd w:val="clear" w:color="auto" w:fill="FFFFFF" w:themeFill="background1"/>
          </w:tcPr>
          <w:p w14:paraId="2C11BA5F" w14:textId="77777777" w:rsidR="00980629" w:rsidRPr="00340B0D" w:rsidRDefault="00980629" w:rsidP="00541D1A">
            <w:pPr>
              <w:rPr>
                <w:ins w:id="5006" w:author="jonathan pritchard" w:date="2025-01-23T13:43:00Z" w16du:dateUtc="2025-01-23T13:43:00Z"/>
                <w:rFonts w:cs="Arial"/>
                <w:sz w:val="18"/>
                <w:szCs w:val="18"/>
              </w:rPr>
            </w:pPr>
          </w:p>
        </w:tc>
        <w:tc>
          <w:tcPr>
            <w:tcW w:w="3871" w:type="dxa"/>
            <w:gridSpan w:val="5"/>
            <w:tcBorders>
              <w:left w:val="single" w:sz="12" w:space="0" w:color="auto"/>
              <w:bottom w:val="single" w:sz="12" w:space="0" w:color="auto"/>
            </w:tcBorders>
          </w:tcPr>
          <w:p w14:paraId="3F27897B" w14:textId="77777777" w:rsidR="00980629" w:rsidRPr="00340B0D" w:rsidRDefault="00980629" w:rsidP="00541D1A">
            <w:pPr>
              <w:jc w:val="center"/>
              <w:rPr>
                <w:ins w:id="5007" w:author="jonathan pritchard" w:date="2025-01-23T13:43:00Z" w16du:dateUtc="2025-01-23T13:43:00Z"/>
                <w:rFonts w:cs="Arial"/>
                <w:sz w:val="18"/>
                <w:szCs w:val="18"/>
              </w:rPr>
            </w:pPr>
          </w:p>
        </w:tc>
        <w:tc>
          <w:tcPr>
            <w:tcW w:w="672" w:type="dxa"/>
            <w:tcBorders>
              <w:bottom w:val="single" w:sz="12" w:space="0" w:color="auto"/>
              <w:right w:val="single" w:sz="12" w:space="0" w:color="auto"/>
            </w:tcBorders>
            <w:vAlign w:val="center"/>
          </w:tcPr>
          <w:p w14:paraId="6AD20BA6" w14:textId="77777777" w:rsidR="00980629" w:rsidRPr="00340B0D" w:rsidRDefault="00980629" w:rsidP="00541D1A">
            <w:pPr>
              <w:jc w:val="center"/>
              <w:rPr>
                <w:ins w:id="5008" w:author="jonathan pritchard" w:date="2025-01-23T13:43:00Z" w16du:dateUtc="2025-01-23T13:43:00Z"/>
                <w:rFonts w:cs="Arial"/>
                <w:sz w:val="18"/>
                <w:szCs w:val="18"/>
              </w:rPr>
            </w:pPr>
          </w:p>
        </w:tc>
      </w:tr>
      <w:tr w:rsidR="00980629" w:rsidRPr="00340B0D" w14:paraId="2593A4C4" w14:textId="77777777" w:rsidTr="00541D1A">
        <w:trPr>
          <w:ins w:id="5009" w:author="jonathan pritchard" w:date="2025-01-23T13:43:00Z"/>
        </w:trPr>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38D6C1E5" w14:textId="77777777" w:rsidR="00980629" w:rsidRPr="00340B0D" w:rsidRDefault="00980629" w:rsidP="00541D1A">
            <w:pPr>
              <w:jc w:val="center"/>
              <w:rPr>
                <w:ins w:id="5010" w:author="jonathan pritchard" w:date="2025-01-23T13:43:00Z" w16du:dateUtc="2025-01-23T13:43:00Z"/>
                <w:rFonts w:cs="Arial"/>
                <w:b/>
                <w:bCs/>
                <w:sz w:val="18"/>
                <w:szCs w:val="18"/>
              </w:rPr>
            </w:pPr>
            <w:ins w:id="5011" w:author="jonathan pritchard" w:date="2025-01-23T13:43:00Z" w16du:dateUtc="2025-01-23T13:43: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1D93A05" w14:textId="77777777" w:rsidR="00980629" w:rsidRPr="00340B0D" w:rsidRDefault="00980629" w:rsidP="00541D1A">
            <w:pPr>
              <w:jc w:val="center"/>
              <w:rPr>
                <w:ins w:id="5012" w:author="jonathan pritchard" w:date="2025-01-23T13:43:00Z" w16du:dateUtc="2025-01-23T13:43:00Z"/>
                <w:rFonts w:cs="Arial"/>
                <w:sz w:val="18"/>
                <w:szCs w:val="18"/>
              </w:rPr>
            </w:pPr>
            <w:ins w:id="5013" w:author="jonathan pritchard" w:date="2025-01-23T13:43:00Z" w16du:dateUtc="2025-01-23T13:43:00Z">
              <w:r w:rsidRPr="00340B0D">
                <w:rPr>
                  <w:rFonts w:cs="Arial"/>
                  <w:b/>
                  <w:bCs/>
                  <w:sz w:val="18"/>
                  <w:szCs w:val="18"/>
                </w:rPr>
                <w:t>Display</w:t>
              </w:r>
            </w:ins>
          </w:p>
        </w:tc>
      </w:tr>
      <w:tr w:rsidR="00980629" w:rsidRPr="00340B0D" w14:paraId="68913424" w14:textId="77777777" w:rsidTr="00541D1A">
        <w:trPr>
          <w:trHeight w:val="287"/>
          <w:ins w:id="5014" w:author="jonathan pritchard" w:date="2025-01-23T13:43:00Z"/>
        </w:trPr>
        <w:tc>
          <w:tcPr>
            <w:tcW w:w="1789" w:type="dxa"/>
            <w:tcBorders>
              <w:left w:val="single" w:sz="12" w:space="0" w:color="auto"/>
              <w:bottom w:val="single" w:sz="4" w:space="0" w:color="auto"/>
            </w:tcBorders>
          </w:tcPr>
          <w:p w14:paraId="2C24A99A" w14:textId="77777777" w:rsidR="00980629" w:rsidRPr="00340B0D" w:rsidRDefault="00980629" w:rsidP="00541D1A">
            <w:pPr>
              <w:rPr>
                <w:ins w:id="5015" w:author="jonathan pritchard" w:date="2025-01-23T13:43:00Z" w16du:dateUtc="2025-01-23T13:43:00Z"/>
                <w:rFonts w:cs="Arial"/>
                <w:sz w:val="18"/>
                <w:szCs w:val="18"/>
              </w:rPr>
            </w:pPr>
            <w:ins w:id="5016" w:author="jonathan pritchard" w:date="2025-01-23T13:43:00Z" w16du:dateUtc="2025-01-23T13:43:00Z">
              <w:r w:rsidRPr="00340B0D">
                <w:rPr>
                  <w:rFonts w:cs="Arial"/>
                  <w:sz w:val="18"/>
                  <w:szCs w:val="18"/>
                </w:rPr>
                <w:t>Start Date</w:t>
              </w:r>
            </w:ins>
          </w:p>
        </w:tc>
        <w:tc>
          <w:tcPr>
            <w:tcW w:w="2867" w:type="dxa"/>
            <w:gridSpan w:val="4"/>
            <w:tcBorders>
              <w:bottom w:val="single" w:sz="4" w:space="0" w:color="auto"/>
              <w:right w:val="single" w:sz="12" w:space="0" w:color="auto"/>
            </w:tcBorders>
          </w:tcPr>
          <w:p w14:paraId="158B4DD8" w14:textId="77777777" w:rsidR="00980629" w:rsidRPr="00340B0D" w:rsidRDefault="00980629" w:rsidP="00541D1A">
            <w:pPr>
              <w:rPr>
                <w:ins w:id="5017" w:author="jonathan pritchard" w:date="2025-01-23T13:43:00Z" w16du:dateUtc="2025-01-23T13:43: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1C36033B" w14:textId="77777777" w:rsidR="00980629" w:rsidRPr="00340B0D" w:rsidRDefault="00980629" w:rsidP="00541D1A">
            <w:pPr>
              <w:rPr>
                <w:ins w:id="5018" w:author="jonathan pritchard" w:date="2025-01-23T13:43:00Z" w16du:dateUtc="2025-01-23T13:43:00Z"/>
                <w:rFonts w:cs="Arial"/>
                <w:sz w:val="18"/>
                <w:szCs w:val="18"/>
              </w:rPr>
            </w:pPr>
            <w:ins w:id="5019" w:author="jonathan pritchard" w:date="2025-01-23T13:43:00Z" w16du:dateUtc="2025-01-23T13:43: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5F26A4E8" w14:textId="77777777" w:rsidR="00980629" w:rsidRPr="00C87169" w:rsidRDefault="00980629" w:rsidP="00541D1A">
            <w:pPr>
              <w:rPr>
                <w:ins w:id="5020" w:author="jonathan pritchard" w:date="2025-01-23T13:43:00Z" w16du:dateUtc="2025-01-23T13:43:00Z"/>
                <w:rFonts w:cs="Arial"/>
              </w:rPr>
            </w:pPr>
          </w:p>
        </w:tc>
      </w:tr>
      <w:tr w:rsidR="00980629" w:rsidRPr="00340B0D" w14:paraId="5F712E53" w14:textId="77777777" w:rsidTr="00541D1A">
        <w:trPr>
          <w:ins w:id="5021" w:author="jonathan pritchard" w:date="2025-01-23T13:43:00Z"/>
        </w:trPr>
        <w:tc>
          <w:tcPr>
            <w:tcW w:w="1789" w:type="dxa"/>
            <w:tcBorders>
              <w:left w:val="single" w:sz="12" w:space="0" w:color="auto"/>
              <w:bottom w:val="single" w:sz="4" w:space="0" w:color="auto"/>
            </w:tcBorders>
          </w:tcPr>
          <w:p w14:paraId="258A3D72" w14:textId="77777777" w:rsidR="00980629" w:rsidRPr="00340B0D" w:rsidRDefault="00980629" w:rsidP="00541D1A">
            <w:pPr>
              <w:rPr>
                <w:ins w:id="5022" w:author="jonathan pritchard" w:date="2025-01-23T13:43:00Z" w16du:dateUtc="2025-01-23T13:43:00Z"/>
                <w:rFonts w:cs="Arial"/>
                <w:sz w:val="18"/>
                <w:szCs w:val="18"/>
              </w:rPr>
            </w:pPr>
            <w:ins w:id="5023" w:author="jonathan pritchard" w:date="2025-01-23T13:43:00Z" w16du:dateUtc="2025-01-23T13:43: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4363F543" w14:textId="77777777" w:rsidR="00980629" w:rsidRPr="00340B0D" w:rsidRDefault="00980629" w:rsidP="00541D1A">
            <w:pPr>
              <w:rPr>
                <w:ins w:id="5024" w:author="jonathan pritchard" w:date="2025-01-23T13:43:00Z" w16du:dateUtc="2025-01-23T13:43: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CC4E3AE" w14:textId="77777777" w:rsidR="00980629" w:rsidRPr="00340B0D" w:rsidRDefault="00980629" w:rsidP="00541D1A">
            <w:pPr>
              <w:rPr>
                <w:ins w:id="5025" w:author="jonathan pritchard" w:date="2025-01-23T13:43:00Z" w16du:dateUtc="2025-01-23T13:43:00Z"/>
                <w:rFonts w:cs="Arial"/>
                <w:sz w:val="18"/>
                <w:szCs w:val="18"/>
              </w:rPr>
            </w:pPr>
            <w:ins w:id="5026" w:author="jonathan pritchard" w:date="2025-01-23T13:43:00Z" w16du:dateUtc="2025-01-23T13:43: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585F69F8" w14:textId="77777777" w:rsidR="00980629" w:rsidRPr="00340B0D" w:rsidRDefault="00980629" w:rsidP="00541D1A">
            <w:pPr>
              <w:rPr>
                <w:ins w:id="5027" w:author="jonathan pritchard" w:date="2025-01-23T13:43:00Z" w16du:dateUtc="2025-01-23T13:43:00Z"/>
                <w:rFonts w:cs="Arial"/>
                <w:sz w:val="18"/>
                <w:szCs w:val="18"/>
              </w:rPr>
            </w:pPr>
            <w:ins w:id="5028" w:author="jonathan pritchard" w:date="2025-01-23T13:43:00Z" w16du:dateUtc="2025-01-23T13:43:00Z">
              <w:r w:rsidRPr="00340B0D">
                <w:rPr>
                  <w:rFonts w:cs="Arial"/>
                  <w:sz w:val="18"/>
                  <w:szCs w:val="18"/>
                </w:rPr>
                <w:t>1:</w:t>
              </w:r>
              <w:r>
                <w:rPr>
                  <w:rFonts w:cs="Arial"/>
                  <w:sz w:val="18"/>
                  <w:szCs w:val="18"/>
                </w:rPr>
                <w:t>60000</w:t>
              </w:r>
            </w:ins>
          </w:p>
        </w:tc>
      </w:tr>
      <w:tr w:rsidR="00980629" w:rsidRPr="00340B0D" w14:paraId="6DCB7562" w14:textId="77777777" w:rsidTr="00541D1A">
        <w:trPr>
          <w:ins w:id="5029" w:author="jonathan pritchard" w:date="2025-01-23T13:43:00Z"/>
        </w:trPr>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140B2130" w14:textId="77777777" w:rsidR="00980629" w:rsidRPr="00340B0D" w:rsidRDefault="00980629" w:rsidP="00541D1A">
            <w:pPr>
              <w:jc w:val="center"/>
              <w:rPr>
                <w:ins w:id="5030" w:author="jonathan pritchard" w:date="2025-01-23T13:43:00Z" w16du:dateUtc="2025-01-23T13:43: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0A04EBA8" w14:textId="77777777" w:rsidR="00980629" w:rsidRPr="00340B0D" w:rsidRDefault="00980629" w:rsidP="00541D1A">
            <w:pPr>
              <w:rPr>
                <w:ins w:id="5031" w:author="jonathan pritchard" w:date="2025-01-23T13:43:00Z" w16du:dateUtc="2025-01-23T13:43:00Z"/>
                <w:rFonts w:cs="Arial"/>
                <w:sz w:val="18"/>
                <w:szCs w:val="18"/>
              </w:rPr>
            </w:pPr>
            <w:ins w:id="5032" w:author="jonathan pritchard" w:date="2025-01-23T13:43:00Z" w16du:dateUtc="2025-01-23T13:43: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79D14EDD" w14:textId="77777777" w:rsidR="00980629" w:rsidRPr="00340B0D" w:rsidRDefault="00980629" w:rsidP="00541D1A">
            <w:pPr>
              <w:rPr>
                <w:ins w:id="5033" w:author="jonathan pritchard" w:date="2025-01-23T13:43:00Z" w16du:dateUtc="2025-01-23T13:43:00Z"/>
                <w:rFonts w:cs="Arial"/>
                <w:sz w:val="18"/>
                <w:szCs w:val="18"/>
              </w:rPr>
            </w:pPr>
          </w:p>
        </w:tc>
      </w:tr>
      <w:tr w:rsidR="00980629" w:rsidRPr="00340B0D" w14:paraId="452622A7" w14:textId="77777777" w:rsidTr="00541D1A">
        <w:trPr>
          <w:ins w:id="5034" w:author="jonathan pritchard" w:date="2025-01-23T13:43:00Z"/>
        </w:trPr>
        <w:tc>
          <w:tcPr>
            <w:tcW w:w="9199" w:type="dxa"/>
            <w:gridSpan w:val="11"/>
            <w:tcBorders>
              <w:top w:val="single" w:sz="4" w:space="0" w:color="auto"/>
              <w:left w:val="single" w:sz="12" w:space="0" w:color="auto"/>
              <w:bottom w:val="single" w:sz="4" w:space="0" w:color="auto"/>
              <w:right w:val="single" w:sz="12" w:space="0" w:color="auto"/>
            </w:tcBorders>
          </w:tcPr>
          <w:p w14:paraId="31632F9B" w14:textId="77777777" w:rsidR="00980629" w:rsidRPr="00340B0D" w:rsidRDefault="00980629" w:rsidP="00541D1A">
            <w:pPr>
              <w:rPr>
                <w:ins w:id="5035" w:author="jonathan pritchard" w:date="2025-01-23T13:43:00Z" w16du:dateUtc="2025-01-23T13:43:00Z"/>
                <w:rFonts w:cs="Arial"/>
                <w:sz w:val="18"/>
                <w:szCs w:val="18"/>
              </w:rPr>
            </w:pPr>
          </w:p>
        </w:tc>
      </w:tr>
      <w:tr w:rsidR="00980629" w:rsidRPr="00340B0D" w14:paraId="66898645" w14:textId="77777777" w:rsidTr="00541D1A">
        <w:trPr>
          <w:ins w:id="5036" w:author="jonathan pritchard" w:date="2025-01-23T13:43: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30C363C" w14:textId="77777777" w:rsidR="00980629" w:rsidRPr="00340B0D" w:rsidRDefault="00980629" w:rsidP="00541D1A">
            <w:pPr>
              <w:jc w:val="center"/>
              <w:rPr>
                <w:ins w:id="5037" w:author="jonathan pritchard" w:date="2025-01-23T13:43:00Z" w16du:dateUtc="2025-01-23T13:43:00Z"/>
                <w:rFonts w:cs="Arial"/>
                <w:b/>
                <w:bCs/>
                <w:sz w:val="18"/>
                <w:szCs w:val="18"/>
              </w:rPr>
            </w:pPr>
            <w:ins w:id="5038" w:author="jonathan pritchard" w:date="2025-01-23T13:43:00Z" w16du:dateUtc="2025-01-23T13:43:00Z">
              <w:r w:rsidRPr="00340B0D">
                <w:rPr>
                  <w:rFonts w:cs="Arial"/>
                  <w:b/>
                  <w:bCs/>
                  <w:sz w:val="18"/>
                  <w:szCs w:val="18"/>
                </w:rPr>
                <w:t>Viewing Group</w:t>
              </w:r>
              <w:r>
                <w:rPr>
                  <w:rFonts w:cs="Arial"/>
                  <w:b/>
                  <w:bCs/>
                  <w:sz w:val="18"/>
                  <w:szCs w:val="18"/>
                </w:rPr>
                <w:t>s (Default = On)</w:t>
              </w:r>
            </w:ins>
          </w:p>
        </w:tc>
      </w:tr>
      <w:tr w:rsidR="00980629" w:rsidRPr="00340B0D" w14:paraId="304A6CCD" w14:textId="77777777" w:rsidTr="00541D1A">
        <w:trPr>
          <w:ins w:id="5039" w:author="jonathan pritchard" w:date="2025-01-23T13:43:00Z"/>
        </w:trPr>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4F0E32D" w14:textId="77777777" w:rsidR="00980629" w:rsidRPr="00340B0D" w:rsidRDefault="00980629" w:rsidP="00541D1A">
            <w:pPr>
              <w:jc w:val="center"/>
              <w:rPr>
                <w:ins w:id="5040" w:author="jonathan pritchard" w:date="2025-01-23T13:43:00Z" w16du:dateUtc="2025-01-23T13:43:00Z"/>
                <w:rFonts w:cs="Arial"/>
                <w:b/>
                <w:bCs/>
                <w:sz w:val="18"/>
                <w:szCs w:val="18"/>
              </w:rPr>
            </w:pPr>
            <w:ins w:id="5041" w:author="jonathan pritchard" w:date="2025-01-23T13:43:00Z" w16du:dateUtc="2025-01-23T13:43:00Z">
              <w:r w:rsidRPr="00340B0D">
                <w:rPr>
                  <w:rFonts w:cs="Arial"/>
                  <w:b/>
                  <w:bCs/>
                  <w:sz w:val="18"/>
                  <w:szCs w:val="18"/>
                </w:rPr>
                <w:t>Standard Display</w:t>
              </w:r>
            </w:ins>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8481494" w14:textId="77777777" w:rsidR="00980629" w:rsidRPr="00340B0D" w:rsidRDefault="00980629" w:rsidP="00541D1A">
            <w:pPr>
              <w:jc w:val="center"/>
              <w:rPr>
                <w:ins w:id="5042" w:author="jonathan pritchard" w:date="2025-01-23T13:43:00Z" w16du:dateUtc="2025-01-23T13:43:00Z"/>
                <w:rFonts w:cs="Arial"/>
                <w:b/>
                <w:bCs/>
                <w:sz w:val="18"/>
                <w:szCs w:val="18"/>
              </w:rPr>
            </w:pPr>
            <w:ins w:id="5043" w:author="jonathan pritchard" w:date="2025-01-23T13:43:00Z" w16du:dateUtc="2025-01-23T13:43:00Z">
              <w:r w:rsidRPr="00340B0D">
                <w:rPr>
                  <w:rFonts w:cs="Arial"/>
                  <w:b/>
                  <w:bCs/>
                  <w:sz w:val="18"/>
                  <w:szCs w:val="18"/>
                </w:rPr>
                <w:t>Other</w:t>
              </w:r>
            </w:ins>
          </w:p>
        </w:tc>
      </w:tr>
      <w:tr w:rsidR="00980629" w:rsidRPr="00340B0D" w14:paraId="28F98F0E" w14:textId="77777777" w:rsidTr="00541D1A">
        <w:trPr>
          <w:ins w:id="5044"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323CB1B1" w14:textId="77777777" w:rsidR="00980629" w:rsidRPr="00340B0D" w:rsidRDefault="00980629" w:rsidP="00541D1A">
            <w:pPr>
              <w:rPr>
                <w:ins w:id="5045" w:author="jonathan pritchard" w:date="2025-01-23T13:43:00Z" w16du:dateUtc="2025-01-23T13:43:00Z"/>
                <w:rFonts w:cs="Arial"/>
                <w:sz w:val="18"/>
                <w:szCs w:val="18"/>
              </w:rPr>
            </w:pPr>
            <w:ins w:id="5046" w:author="jonathan pritchard" w:date="2025-01-23T13:43:00Z" w16du:dateUtc="2025-01-23T13:43: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5D799623" w14:textId="77777777" w:rsidR="00980629" w:rsidRPr="00340B0D" w:rsidRDefault="00980629" w:rsidP="00541D1A">
            <w:pPr>
              <w:jc w:val="center"/>
              <w:rPr>
                <w:ins w:id="5047"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1C819775" w14:textId="77777777" w:rsidR="00980629" w:rsidRPr="00340B0D" w:rsidRDefault="00980629" w:rsidP="00541D1A">
            <w:pPr>
              <w:pStyle w:val="Default"/>
              <w:rPr>
                <w:ins w:id="5048" w:author="jonathan pritchard" w:date="2025-01-23T13:43:00Z" w16du:dateUtc="2025-01-23T13:43:00Z"/>
                <w:sz w:val="18"/>
                <w:szCs w:val="18"/>
              </w:rPr>
            </w:pPr>
            <w:ins w:id="5049" w:author="jonathan pritchard" w:date="2025-01-23T13:43:00Z" w16du:dateUtc="2025-01-23T13:43: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329C15B5" w14:textId="77777777" w:rsidR="00980629" w:rsidRPr="00340B0D" w:rsidRDefault="00980629" w:rsidP="00541D1A">
            <w:pPr>
              <w:rPr>
                <w:ins w:id="5050" w:author="jonathan pritchard" w:date="2025-01-23T13:43:00Z" w16du:dateUtc="2025-01-23T13:43:00Z"/>
                <w:rFonts w:cs="Arial"/>
                <w:sz w:val="18"/>
                <w:szCs w:val="18"/>
              </w:rPr>
            </w:pPr>
          </w:p>
        </w:tc>
      </w:tr>
      <w:tr w:rsidR="00980629" w:rsidRPr="00340B0D" w14:paraId="37C37422" w14:textId="77777777" w:rsidTr="00541D1A">
        <w:trPr>
          <w:ins w:id="5051"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08F1DECF" w14:textId="77777777" w:rsidR="00980629" w:rsidRPr="00340B0D" w:rsidRDefault="00980629" w:rsidP="00541D1A">
            <w:pPr>
              <w:pStyle w:val="Default"/>
              <w:rPr>
                <w:ins w:id="5052" w:author="jonathan pritchard" w:date="2025-01-23T13:43:00Z" w16du:dateUtc="2025-01-23T13:43:00Z"/>
                <w:sz w:val="18"/>
                <w:szCs w:val="18"/>
              </w:rPr>
            </w:pPr>
            <w:ins w:id="5053" w:author="jonathan pritchard" w:date="2025-01-23T13:43:00Z" w16du:dateUtc="2025-01-23T13:43: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41FD730E" w14:textId="77777777" w:rsidR="00980629" w:rsidRPr="00340B0D" w:rsidRDefault="00980629" w:rsidP="00541D1A">
            <w:pPr>
              <w:jc w:val="center"/>
              <w:rPr>
                <w:ins w:id="5054"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3333C158" w14:textId="77777777" w:rsidR="00980629" w:rsidRPr="00340B0D" w:rsidRDefault="00980629" w:rsidP="00541D1A">
            <w:pPr>
              <w:pStyle w:val="Default"/>
              <w:rPr>
                <w:ins w:id="5055" w:author="jonathan pritchard" w:date="2025-01-23T13:43:00Z" w16du:dateUtc="2025-01-23T13:43:00Z"/>
                <w:sz w:val="18"/>
                <w:szCs w:val="18"/>
              </w:rPr>
            </w:pPr>
            <w:ins w:id="5056" w:author="jonathan pritchard" w:date="2025-01-23T13:43:00Z" w16du:dateUtc="2025-01-23T13:43: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638D1DF7" w14:textId="77777777" w:rsidR="00980629" w:rsidRPr="00340B0D" w:rsidRDefault="00980629" w:rsidP="00541D1A">
            <w:pPr>
              <w:rPr>
                <w:ins w:id="5057" w:author="jonathan pritchard" w:date="2025-01-23T13:43:00Z" w16du:dateUtc="2025-01-23T13:43:00Z"/>
                <w:rFonts w:cs="Arial"/>
                <w:sz w:val="18"/>
                <w:szCs w:val="18"/>
              </w:rPr>
            </w:pPr>
          </w:p>
        </w:tc>
      </w:tr>
      <w:tr w:rsidR="00980629" w:rsidRPr="00340B0D" w14:paraId="761E703B" w14:textId="77777777" w:rsidTr="00541D1A">
        <w:trPr>
          <w:ins w:id="5058"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604B094D" w14:textId="77777777" w:rsidR="00980629" w:rsidRPr="00340B0D" w:rsidRDefault="00980629" w:rsidP="00541D1A">
            <w:pPr>
              <w:pStyle w:val="Default"/>
              <w:ind w:left="720"/>
              <w:rPr>
                <w:ins w:id="5059" w:author="jonathan pritchard" w:date="2025-01-23T13:43:00Z" w16du:dateUtc="2025-01-23T13:43:00Z"/>
                <w:sz w:val="18"/>
                <w:szCs w:val="18"/>
              </w:rPr>
            </w:pPr>
            <w:ins w:id="5060" w:author="jonathan pritchard" w:date="2025-01-23T13:43:00Z" w16du:dateUtc="2025-01-23T13:43: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39B0BDB8" w14:textId="77777777" w:rsidR="00980629" w:rsidRPr="00340B0D" w:rsidRDefault="00980629" w:rsidP="00541D1A">
            <w:pPr>
              <w:jc w:val="center"/>
              <w:rPr>
                <w:ins w:id="5061"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4C6B0127" w14:textId="77777777" w:rsidR="00980629" w:rsidRPr="00340B0D" w:rsidRDefault="00980629" w:rsidP="00541D1A">
            <w:pPr>
              <w:pStyle w:val="Default"/>
              <w:rPr>
                <w:ins w:id="5062" w:author="jonathan pritchard" w:date="2025-01-23T13:43:00Z" w16du:dateUtc="2025-01-23T13:43:00Z"/>
                <w:sz w:val="18"/>
                <w:szCs w:val="18"/>
              </w:rPr>
            </w:pPr>
            <w:ins w:id="5063" w:author="jonathan pritchard" w:date="2025-01-23T13:43:00Z" w16du:dateUtc="2025-01-23T13:43: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40180FAF" w14:textId="77777777" w:rsidR="00980629" w:rsidRPr="00340B0D" w:rsidRDefault="00980629" w:rsidP="00541D1A">
            <w:pPr>
              <w:rPr>
                <w:ins w:id="5064" w:author="jonathan pritchard" w:date="2025-01-23T13:43:00Z" w16du:dateUtc="2025-01-23T13:43:00Z"/>
                <w:rFonts w:cs="Arial"/>
                <w:sz w:val="18"/>
                <w:szCs w:val="18"/>
              </w:rPr>
            </w:pPr>
          </w:p>
        </w:tc>
      </w:tr>
      <w:tr w:rsidR="00980629" w:rsidRPr="00340B0D" w14:paraId="38C1410E" w14:textId="77777777" w:rsidTr="00541D1A">
        <w:trPr>
          <w:ins w:id="5065"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08C48877" w14:textId="77777777" w:rsidR="00980629" w:rsidRPr="00340B0D" w:rsidRDefault="00980629" w:rsidP="00541D1A">
            <w:pPr>
              <w:pStyle w:val="Default"/>
              <w:ind w:left="720"/>
              <w:rPr>
                <w:ins w:id="5066" w:author="jonathan pritchard" w:date="2025-01-23T13:43:00Z" w16du:dateUtc="2025-01-23T13:43:00Z"/>
                <w:sz w:val="18"/>
                <w:szCs w:val="18"/>
              </w:rPr>
            </w:pPr>
            <w:ins w:id="5067" w:author="jonathan pritchard" w:date="2025-01-23T13:43:00Z" w16du:dateUtc="2025-01-23T13:43: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76B3E89C" w14:textId="77777777" w:rsidR="00980629" w:rsidRPr="00340B0D" w:rsidRDefault="00980629" w:rsidP="00541D1A">
            <w:pPr>
              <w:jc w:val="center"/>
              <w:rPr>
                <w:ins w:id="5068"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6EEFAF64" w14:textId="77777777" w:rsidR="00980629" w:rsidRPr="00340B0D" w:rsidRDefault="00980629" w:rsidP="00541D1A">
            <w:pPr>
              <w:pStyle w:val="Default"/>
              <w:rPr>
                <w:ins w:id="5069" w:author="jonathan pritchard" w:date="2025-01-23T13:43:00Z" w16du:dateUtc="2025-01-23T13:43:00Z"/>
                <w:sz w:val="18"/>
                <w:szCs w:val="18"/>
              </w:rPr>
            </w:pPr>
            <w:ins w:id="5070" w:author="jonathan pritchard" w:date="2025-01-23T13:43:00Z" w16du:dateUtc="2025-01-23T13:43: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7C287FF1" w14:textId="77777777" w:rsidR="00980629" w:rsidRPr="00340B0D" w:rsidRDefault="00980629" w:rsidP="00541D1A">
            <w:pPr>
              <w:rPr>
                <w:ins w:id="5071" w:author="jonathan pritchard" w:date="2025-01-23T13:43:00Z" w16du:dateUtc="2025-01-23T13:43:00Z"/>
                <w:rFonts w:cs="Arial"/>
                <w:sz w:val="18"/>
                <w:szCs w:val="18"/>
              </w:rPr>
            </w:pPr>
          </w:p>
        </w:tc>
      </w:tr>
      <w:tr w:rsidR="00980629" w:rsidRPr="00340B0D" w14:paraId="003A86AE" w14:textId="77777777" w:rsidTr="00541D1A">
        <w:trPr>
          <w:ins w:id="5072"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68E97D57" w14:textId="77777777" w:rsidR="00980629" w:rsidRPr="00340B0D" w:rsidRDefault="00980629" w:rsidP="00541D1A">
            <w:pPr>
              <w:pStyle w:val="Default"/>
              <w:rPr>
                <w:ins w:id="5073" w:author="jonathan pritchard" w:date="2025-01-23T13:43:00Z" w16du:dateUtc="2025-01-23T13:43:00Z"/>
                <w:sz w:val="18"/>
                <w:szCs w:val="18"/>
              </w:rPr>
            </w:pPr>
            <w:ins w:id="5074" w:author="jonathan pritchard" w:date="2025-01-23T13:43:00Z" w16du:dateUtc="2025-01-23T13:43: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607A68D7" w14:textId="77777777" w:rsidR="00980629" w:rsidRPr="00340B0D" w:rsidRDefault="00980629" w:rsidP="00541D1A">
            <w:pPr>
              <w:jc w:val="center"/>
              <w:rPr>
                <w:ins w:id="5075"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5314F212" w14:textId="77777777" w:rsidR="00980629" w:rsidRPr="00340B0D" w:rsidRDefault="00980629" w:rsidP="00541D1A">
            <w:pPr>
              <w:pStyle w:val="Default"/>
              <w:rPr>
                <w:ins w:id="5076" w:author="jonathan pritchard" w:date="2025-01-23T13:43:00Z" w16du:dateUtc="2025-01-23T13:43:00Z"/>
                <w:sz w:val="18"/>
                <w:szCs w:val="18"/>
              </w:rPr>
            </w:pPr>
            <w:ins w:id="5077" w:author="jonathan pritchard" w:date="2025-01-23T13:43:00Z" w16du:dateUtc="2025-01-23T13:43: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659780F1" w14:textId="77777777" w:rsidR="00980629" w:rsidRPr="00340B0D" w:rsidRDefault="00980629" w:rsidP="00541D1A">
            <w:pPr>
              <w:rPr>
                <w:ins w:id="5078" w:author="jonathan pritchard" w:date="2025-01-23T13:43:00Z" w16du:dateUtc="2025-01-23T13:43:00Z"/>
                <w:rFonts w:cs="Arial"/>
                <w:sz w:val="18"/>
                <w:szCs w:val="18"/>
              </w:rPr>
            </w:pPr>
          </w:p>
        </w:tc>
      </w:tr>
      <w:tr w:rsidR="00980629" w:rsidRPr="00340B0D" w14:paraId="736EA880" w14:textId="77777777" w:rsidTr="00541D1A">
        <w:trPr>
          <w:ins w:id="5079"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604D6E9E" w14:textId="77777777" w:rsidR="00980629" w:rsidRPr="00340B0D" w:rsidRDefault="00980629" w:rsidP="00541D1A">
            <w:pPr>
              <w:pStyle w:val="Default"/>
              <w:rPr>
                <w:ins w:id="5080" w:author="jonathan pritchard" w:date="2025-01-23T13:43:00Z" w16du:dateUtc="2025-01-23T13:43:00Z"/>
                <w:sz w:val="18"/>
                <w:szCs w:val="18"/>
              </w:rPr>
            </w:pPr>
            <w:ins w:id="5081" w:author="jonathan pritchard" w:date="2025-01-23T13:43:00Z" w16du:dateUtc="2025-01-23T13:43: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15998017" w14:textId="77777777" w:rsidR="00980629" w:rsidRPr="00340B0D" w:rsidRDefault="00980629" w:rsidP="00541D1A">
            <w:pPr>
              <w:jc w:val="center"/>
              <w:rPr>
                <w:ins w:id="5082"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3CD3A84E" w14:textId="77777777" w:rsidR="00980629" w:rsidRPr="00340B0D" w:rsidRDefault="00980629" w:rsidP="00541D1A">
            <w:pPr>
              <w:pStyle w:val="Default"/>
              <w:rPr>
                <w:ins w:id="5083" w:author="jonathan pritchard" w:date="2025-01-23T13:43:00Z" w16du:dateUtc="2025-01-23T13:43:00Z"/>
                <w:sz w:val="18"/>
                <w:szCs w:val="18"/>
              </w:rPr>
            </w:pPr>
            <w:ins w:id="5084" w:author="jonathan pritchard" w:date="2025-01-23T13:43:00Z" w16du:dateUtc="2025-01-23T13:43: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1EEC89C9" w14:textId="77777777" w:rsidR="00980629" w:rsidRPr="00340B0D" w:rsidRDefault="00980629" w:rsidP="00541D1A">
            <w:pPr>
              <w:rPr>
                <w:ins w:id="5085" w:author="jonathan pritchard" w:date="2025-01-23T13:43:00Z" w16du:dateUtc="2025-01-23T13:43:00Z"/>
                <w:rFonts w:cs="Arial"/>
                <w:sz w:val="18"/>
                <w:szCs w:val="18"/>
              </w:rPr>
            </w:pPr>
          </w:p>
        </w:tc>
      </w:tr>
      <w:tr w:rsidR="00980629" w:rsidRPr="00340B0D" w14:paraId="4D91876F" w14:textId="77777777" w:rsidTr="00541D1A">
        <w:trPr>
          <w:ins w:id="5086"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77433773" w14:textId="77777777" w:rsidR="00980629" w:rsidRPr="00340B0D" w:rsidRDefault="00980629" w:rsidP="00541D1A">
            <w:pPr>
              <w:pStyle w:val="Default"/>
              <w:rPr>
                <w:ins w:id="5087" w:author="jonathan pritchard" w:date="2025-01-23T13:43:00Z" w16du:dateUtc="2025-01-23T13:43:00Z"/>
                <w:sz w:val="18"/>
                <w:szCs w:val="18"/>
              </w:rPr>
            </w:pPr>
            <w:ins w:id="5088" w:author="jonathan pritchard" w:date="2025-01-23T13:43:00Z" w16du:dateUtc="2025-01-23T13:43: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68B327D8" w14:textId="77777777" w:rsidR="00980629" w:rsidRPr="00340B0D" w:rsidRDefault="00980629" w:rsidP="00541D1A">
            <w:pPr>
              <w:jc w:val="center"/>
              <w:rPr>
                <w:ins w:id="5089"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3C0C670E" w14:textId="77777777" w:rsidR="00980629" w:rsidRPr="00340B0D" w:rsidRDefault="00980629" w:rsidP="00541D1A">
            <w:pPr>
              <w:pStyle w:val="Default"/>
              <w:rPr>
                <w:ins w:id="5090" w:author="jonathan pritchard" w:date="2025-01-23T13:43:00Z" w16du:dateUtc="2025-01-23T13:43:00Z"/>
                <w:sz w:val="18"/>
                <w:szCs w:val="18"/>
              </w:rPr>
            </w:pPr>
            <w:ins w:id="5091" w:author="jonathan pritchard" w:date="2025-01-23T13:43:00Z" w16du:dateUtc="2025-01-23T13:43: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42DA58E8" w14:textId="77777777" w:rsidR="00980629" w:rsidRPr="00340B0D" w:rsidRDefault="00980629" w:rsidP="00541D1A">
            <w:pPr>
              <w:rPr>
                <w:ins w:id="5092" w:author="jonathan pritchard" w:date="2025-01-23T13:43:00Z" w16du:dateUtc="2025-01-23T13:43:00Z"/>
                <w:rFonts w:cs="Arial"/>
                <w:sz w:val="18"/>
                <w:szCs w:val="18"/>
              </w:rPr>
            </w:pPr>
          </w:p>
        </w:tc>
      </w:tr>
      <w:tr w:rsidR="00980629" w:rsidRPr="00340B0D" w14:paraId="11297A0B" w14:textId="77777777" w:rsidTr="00541D1A">
        <w:trPr>
          <w:ins w:id="5093"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63058E48" w14:textId="77777777" w:rsidR="00980629" w:rsidRPr="00340B0D" w:rsidRDefault="00980629" w:rsidP="00541D1A">
            <w:pPr>
              <w:pStyle w:val="Default"/>
              <w:rPr>
                <w:ins w:id="5094" w:author="jonathan pritchard" w:date="2025-01-23T13:43:00Z" w16du:dateUtc="2025-01-23T13:43:00Z"/>
                <w:sz w:val="18"/>
                <w:szCs w:val="18"/>
              </w:rPr>
            </w:pPr>
            <w:ins w:id="5095" w:author="jonathan pritchard" w:date="2025-01-23T13:43:00Z" w16du:dateUtc="2025-01-23T13:43: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67303BA4" w14:textId="77777777" w:rsidR="00980629" w:rsidRPr="00340B0D" w:rsidRDefault="00980629" w:rsidP="00541D1A">
            <w:pPr>
              <w:jc w:val="center"/>
              <w:rPr>
                <w:ins w:id="5096"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406CFA77" w14:textId="77777777" w:rsidR="00980629" w:rsidRPr="00340B0D" w:rsidRDefault="00980629" w:rsidP="00541D1A">
            <w:pPr>
              <w:pStyle w:val="Default"/>
              <w:rPr>
                <w:ins w:id="5097" w:author="jonathan pritchard" w:date="2025-01-23T13:43:00Z" w16du:dateUtc="2025-01-23T13:43:00Z"/>
                <w:sz w:val="18"/>
                <w:szCs w:val="18"/>
              </w:rPr>
            </w:pPr>
            <w:ins w:id="5098" w:author="jonathan pritchard" w:date="2025-01-23T13:43:00Z" w16du:dateUtc="2025-01-23T13:43: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2FD172AF" w14:textId="77777777" w:rsidR="00980629" w:rsidRPr="00340B0D" w:rsidRDefault="00980629" w:rsidP="00541D1A">
            <w:pPr>
              <w:rPr>
                <w:ins w:id="5099" w:author="jonathan pritchard" w:date="2025-01-23T13:43:00Z" w16du:dateUtc="2025-01-23T13:43:00Z"/>
                <w:rFonts w:cs="Arial"/>
                <w:sz w:val="18"/>
                <w:szCs w:val="18"/>
              </w:rPr>
            </w:pPr>
          </w:p>
        </w:tc>
      </w:tr>
      <w:tr w:rsidR="00980629" w:rsidRPr="00340B0D" w14:paraId="26F12559" w14:textId="77777777" w:rsidTr="00541D1A">
        <w:trPr>
          <w:ins w:id="5100"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7F3BC2FF" w14:textId="77777777" w:rsidR="00980629" w:rsidRPr="00340B0D" w:rsidRDefault="00980629" w:rsidP="00541D1A">
            <w:pPr>
              <w:pStyle w:val="Default"/>
              <w:rPr>
                <w:ins w:id="5101" w:author="jonathan pritchard" w:date="2025-01-23T13:43:00Z" w16du:dateUtc="2025-01-23T13:43:00Z"/>
                <w:sz w:val="18"/>
                <w:szCs w:val="18"/>
              </w:rPr>
            </w:pPr>
            <w:ins w:id="5102" w:author="jonathan pritchard" w:date="2025-01-23T13:43:00Z" w16du:dateUtc="2025-01-23T13:43: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32B4AA06" w14:textId="77777777" w:rsidR="00980629" w:rsidRPr="00340B0D" w:rsidRDefault="00980629" w:rsidP="00541D1A">
            <w:pPr>
              <w:jc w:val="center"/>
              <w:rPr>
                <w:ins w:id="5103"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57EB658B" w14:textId="77777777" w:rsidR="00980629" w:rsidRPr="00340B0D" w:rsidRDefault="00980629" w:rsidP="00541D1A">
            <w:pPr>
              <w:rPr>
                <w:ins w:id="5104"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7CA37CA1" w14:textId="77777777" w:rsidR="00980629" w:rsidRPr="00340B0D" w:rsidRDefault="00980629" w:rsidP="00541D1A">
            <w:pPr>
              <w:rPr>
                <w:ins w:id="5105" w:author="jonathan pritchard" w:date="2025-01-23T13:43:00Z" w16du:dateUtc="2025-01-23T13:43:00Z"/>
                <w:rFonts w:cs="Arial"/>
                <w:sz w:val="18"/>
                <w:szCs w:val="18"/>
              </w:rPr>
            </w:pPr>
          </w:p>
        </w:tc>
      </w:tr>
      <w:tr w:rsidR="00980629" w:rsidRPr="00340B0D" w14:paraId="283D8B68" w14:textId="77777777" w:rsidTr="00541D1A">
        <w:trPr>
          <w:ins w:id="5106"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0C32A0BA" w14:textId="77777777" w:rsidR="00980629" w:rsidRPr="00340B0D" w:rsidRDefault="00980629" w:rsidP="00541D1A">
            <w:pPr>
              <w:pStyle w:val="Default"/>
              <w:rPr>
                <w:ins w:id="5107" w:author="jonathan pritchard" w:date="2025-01-23T13:43:00Z" w16du:dateUtc="2025-01-23T13:43:00Z"/>
                <w:sz w:val="18"/>
                <w:szCs w:val="18"/>
              </w:rPr>
            </w:pPr>
            <w:ins w:id="5108" w:author="jonathan pritchard" w:date="2025-01-23T13:43:00Z" w16du:dateUtc="2025-01-23T13:43: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0D4CA770" w14:textId="77777777" w:rsidR="00980629" w:rsidRPr="00340B0D" w:rsidRDefault="00980629" w:rsidP="00541D1A">
            <w:pPr>
              <w:jc w:val="center"/>
              <w:rPr>
                <w:ins w:id="5109"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50C01913" w14:textId="77777777" w:rsidR="00980629" w:rsidRPr="00340B0D" w:rsidRDefault="00980629" w:rsidP="00541D1A">
            <w:pPr>
              <w:rPr>
                <w:ins w:id="5110"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748EE03D" w14:textId="77777777" w:rsidR="00980629" w:rsidRPr="00340B0D" w:rsidRDefault="00980629" w:rsidP="00541D1A">
            <w:pPr>
              <w:rPr>
                <w:ins w:id="5111" w:author="jonathan pritchard" w:date="2025-01-23T13:43:00Z" w16du:dateUtc="2025-01-23T13:43:00Z"/>
                <w:rFonts w:cs="Arial"/>
                <w:sz w:val="18"/>
                <w:szCs w:val="18"/>
              </w:rPr>
            </w:pPr>
          </w:p>
        </w:tc>
      </w:tr>
      <w:tr w:rsidR="00980629" w:rsidRPr="00340B0D" w14:paraId="7BE733AC" w14:textId="77777777" w:rsidTr="00541D1A">
        <w:trPr>
          <w:ins w:id="5112"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5C19E960" w14:textId="77777777" w:rsidR="00980629" w:rsidRPr="00340B0D" w:rsidRDefault="00980629" w:rsidP="00541D1A">
            <w:pPr>
              <w:pStyle w:val="Default"/>
              <w:rPr>
                <w:ins w:id="5113" w:author="jonathan pritchard" w:date="2025-01-23T13:43:00Z" w16du:dateUtc="2025-01-23T13:43:00Z"/>
                <w:sz w:val="18"/>
                <w:szCs w:val="18"/>
              </w:rPr>
            </w:pPr>
            <w:ins w:id="5114" w:author="jonathan pritchard" w:date="2025-01-23T13:43:00Z" w16du:dateUtc="2025-01-23T13:43: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691AE47C" w14:textId="77777777" w:rsidR="00980629" w:rsidRPr="00340B0D" w:rsidRDefault="00980629" w:rsidP="00541D1A">
            <w:pPr>
              <w:jc w:val="center"/>
              <w:rPr>
                <w:ins w:id="5115"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47BC565E" w14:textId="77777777" w:rsidR="00980629" w:rsidRPr="00340B0D" w:rsidRDefault="00980629" w:rsidP="00541D1A">
            <w:pPr>
              <w:rPr>
                <w:ins w:id="5116"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1F4A2E84" w14:textId="77777777" w:rsidR="00980629" w:rsidRPr="00340B0D" w:rsidRDefault="00980629" w:rsidP="00541D1A">
            <w:pPr>
              <w:rPr>
                <w:ins w:id="5117" w:author="jonathan pritchard" w:date="2025-01-23T13:43:00Z" w16du:dateUtc="2025-01-23T13:43:00Z"/>
                <w:rFonts w:cs="Arial"/>
                <w:sz w:val="18"/>
                <w:szCs w:val="18"/>
              </w:rPr>
            </w:pPr>
          </w:p>
        </w:tc>
      </w:tr>
      <w:tr w:rsidR="00980629" w:rsidRPr="00340B0D" w14:paraId="4BB7C0ED" w14:textId="77777777" w:rsidTr="00541D1A">
        <w:trPr>
          <w:ins w:id="5118"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6FB656C0" w14:textId="77777777" w:rsidR="00980629" w:rsidRPr="00340B0D" w:rsidRDefault="00980629" w:rsidP="00541D1A">
            <w:pPr>
              <w:pStyle w:val="Default"/>
              <w:ind w:left="720"/>
              <w:rPr>
                <w:ins w:id="5119" w:author="jonathan pritchard" w:date="2025-01-23T13:43:00Z" w16du:dateUtc="2025-01-23T13:43:00Z"/>
                <w:sz w:val="18"/>
                <w:szCs w:val="18"/>
              </w:rPr>
            </w:pPr>
            <w:ins w:id="5120" w:author="jonathan pritchard" w:date="2025-01-23T13:43:00Z" w16du:dateUtc="2025-01-23T13:43: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412AFAF6" w14:textId="77777777" w:rsidR="00980629" w:rsidRPr="00340B0D" w:rsidRDefault="00980629" w:rsidP="00541D1A">
            <w:pPr>
              <w:jc w:val="center"/>
              <w:rPr>
                <w:ins w:id="5121"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28EA88E9" w14:textId="77777777" w:rsidR="00980629" w:rsidRPr="00340B0D" w:rsidRDefault="00980629" w:rsidP="00541D1A">
            <w:pPr>
              <w:rPr>
                <w:ins w:id="5122"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48930871" w14:textId="77777777" w:rsidR="00980629" w:rsidRPr="00340B0D" w:rsidRDefault="00980629" w:rsidP="00541D1A">
            <w:pPr>
              <w:rPr>
                <w:ins w:id="5123" w:author="jonathan pritchard" w:date="2025-01-23T13:43:00Z" w16du:dateUtc="2025-01-23T13:43:00Z"/>
                <w:rFonts w:cs="Arial"/>
                <w:sz w:val="18"/>
                <w:szCs w:val="18"/>
              </w:rPr>
            </w:pPr>
          </w:p>
        </w:tc>
      </w:tr>
      <w:tr w:rsidR="00980629" w:rsidRPr="00340B0D" w14:paraId="00C61611" w14:textId="77777777" w:rsidTr="00541D1A">
        <w:trPr>
          <w:ins w:id="5124" w:author="jonathan pritchard" w:date="2025-01-23T13:43:00Z"/>
        </w:trPr>
        <w:tc>
          <w:tcPr>
            <w:tcW w:w="4375" w:type="dxa"/>
            <w:gridSpan w:val="4"/>
            <w:tcBorders>
              <w:top w:val="single" w:sz="4" w:space="0" w:color="auto"/>
              <w:left w:val="single" w:sz="12" w:space="0" w:color="auto"/>
              <w:bottom w:val="single" w:sz="12" w:space="0" w:color="auto"/>
              <w:right w:val="single" w:sz="4" w:space="0" w:color="auto"/>
            </w:tcBorders>
          </w:tcPr>
          <w:p w14:paraId="637110D3" w14:textId="77777777" w:rsidR="00980629" w:rsidRPr="00340B0D" w:rsidRDefault="00980629" w:rsidP="00541D1A">
            <w:pPr>
              <w:pStyle w:val="Default"/>
              <w:ind w:left="720"/>
              <w:rPr>
                <w:ins w:id="5125" w:author="jonathan pritchard" w:date="2025-01-23T13:43:00Z" w16du:dateUtc="2025-01-23T13:43:00Z"/>
                <w:sz w:val="18"/>
                <w:szCs w:val="18"/>
              </w:rPr>
            </w:pPr>
            <w:ins w:id="5126" w:author="jonathan pritchard" w:date="2025-01-23T13:43:00Z" w16du:dateUtc="2025-01-23T13:43: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039F487F" w14:textId="77777777" w:rsidR="00980629" w:rsidRPr="00340B0D" w:rsidRDefault="00980629" w:rsidP="00541D1A">
            <w:pPr>
              <w:jc w:val="center"/>
              <w:rPr>
                <w:ins w:id="5127"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12" w:space="0" w:color="auto"/>
            </w:tcBorders>
          </w:tcPr>
          <w:p w14:paraId="10ACDB73" w14:textId="77777777" w:rsidR="00980629" w:rsidRPr="00340B0D" w:rsidRDefault="00980629" w:rsidP="00541D1A">
            <w:pPr>
              <w:rPr>
                <w:ins w:id="5128" w:author="jonathan pritchard" w:date="2025-01-23T13:43:00Z" w16du:dateUtc="2025-01-23T13:43:00Z"/>
                <w:rFonts w:cs="Arial"/>
                <w:sz w:val="18"/>
                <w:szCs w:val="18"/>
              </w:rPr>
            </w:pPr>
          </w:p>
        </w:tc>
        <w:tc>
          <w:tcPr>
            <w:tcW w:w="672" w:type="dxa"/>
            <w:tcBorders>
              <w:top w:val="single" w:sz="4" w:space="0" w:color="auto"/>
              <w:bottom w:val="single" w:sz="12" w:space="0" w:color="auto"/>
              <w:right w:val="single" w:sz="12" w:space="0" w:color="auto"/>
            </w:tcBorders>
            <w:vAlign w:val="center"/>
          </w:tcPr>
          <w:p w14:paraId="526B7DCD" w14:textId="77777777" w:rsidR="00980629" w:rsidRPr="00340B0D" w:rsidRDefault="00980629" w:rsidP="00541D1A">
            <w:pPr>
              <w:rPr>
                <w:ins w:id="5129" w:author="jonathan pritchard" w:date="2025-01-23T13:43:00Z" w16du:dateUtc="2025-01-23T13:43:00Z"/>
                <w:rFonts w:cs="Arial"/>
                <w:sz w:val="18"/>
                <w:szCs w:val="18"/>
              </w:rPr>
            </w:pPr>
          </w:p>
        </w:tc>
      </w:tr>
      <w:tr w:rsidR="00980629" w:rsidRPr="00340B0D" w14:paraId="74B299A7" w14:textId="77777777" w:rsidTr="00541D1A">
        <w:trPr>
          <w:ins w:id="5130" w:author="jonathan pritchard" w:date="2025-01-23T13:43:00Z"/>
        </w:trPr>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A492F91" w14:textId="77777777" w:rsidR="00980629" w:rsidRPr="00EF63B4" w:rsidRDefault="00980629" w:rsidP="00541D1A">
            <w:pPr>
              <w:jc w:val="center"/>
              <w:rPr>
                <w:ins w:id="5131" w:author="jonathan pritchard" w:date="2025-01-23T13:43:00Z" w16du:dateUtc="2025-01-23T13:43:00Z"/>
                <w:rFonts w:cs="Arial"/>
                <w:sz w:val="18"/>
                <w:szCs w:val="18"/>
              </w:rPr>
            </w:pPr>
            <w:ins w:id="5132" w:author="jonathan pritchard" w:date="2025-01-23T13:43:00Z" w16du:dateUtc="2025-01-23T13:43:00Z">
              <w:r>
                <w:rPr>
                  <w:rFonts w:cs="Arial"/>
                  <w:b/>
                  <w:bCs/>
                  <w:sz w:val="18"/>
                  <w:szCs w:val="18"/>
                </w:rPr>
                <w:t>Additional</w:t>
              </w:r>
            </w:ins>
          </w:p>
        </w:tc>
      </w:tr>
      <w:tr w:rsidR="00980629" w:rsidRPr="00340B0D" w14:paraId="27C370AD" w14:textId="77777777" w:rsidTr="00541D1A">
        <w:trPr>
          <w:ins w:id="5133"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02BD8805" w14:textId="77777777" w:rsidR="00980629" w:rsidRPr="00340B0D" w:rsidRDefault="00980629" w:rsidP="00541D1A">
            <w:pPr>
              <w:pStyle w:val="Default"/>
              <w:ind w:left="720"/>
              <w:rPr>
                <w:ins w:id="5134" w:author="jonathan pritchard" w:date="2025-01-23T13:43:00Z" w16du:dateUtc="2025-01-23T13:43: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3C17CE1B" w14:textId="77777777" w:rsidR="00980629" w:rsidRPr="00340B0D" w:rsidRDefault="00980629" w:rsidP="00541D1A">
            <w:pPr>
              <w:jc w:val="center"/>
              <w:rPr>
                <w:ins w:id="5135" w:author="jonathan pritchard" w:date="2025-01-23T13:43:00Z" w16du:dateUtc="2025-01-23T13:43:00Z"/>
                <w:rFonts w:cs="Arial"/>
                <w:sz w:val="18"/>
                <w:szCs w:val="18"/>
              </w:rPr>
            </w:pPr>
          </w:p>
        </w:tc>
        <w:tc>
          <w:tcPr>
            <w:tcW w:w="3598" w:type="dxa"/>
            <w:gridSpan w:val="4"/>
            <w:tcBorders>
              <w:top w:val="single" w:sz="4" w:space="0" w:color="auto"/>
              <w:left w:val="double" w:sz="4" w:space="0" w:color="auto"/>
              <w:bottom w:val="single" w:sz="4" w:space="0" w:color="auto"/>
            </w:tcBorders>
          </w:tcPr>
          <w:p w14:paraId="784AB4AE" w14:textId="77777777" w:rsidR="00980629" w:rsidRPr="00340B0D" w:rsidRDefault="00980629" w:rsidP="00541D1A">
            <w:pPr>
              <w:rPr>
                <w:ins w:id="5136"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65026401" w14:textId="77777777" w:rsidR="00980629" w:rsidRPr="00340B0D" w:rsidRDefault="00980629" w:rsidP="00541D1A">
            <w:pPr>
              <w:rPr>
                <w:ins w:id="5137" w:author="jonathan pritchard" w:date="2025-01-23T13:43:00Z" w16du:dateUtc="2025-01-23T13:43:00Z"/>
                <w:rFonts w:cs="Arial"/>
                <w:sz w:val="18"/>
                <w:szCs w:val="18"/>
              </w:rPr>
            </w:pPr>
          </w:p>
        </w:tc>
      </w:tr>
      <w:tr w:rsidR="00980629" w:rsidRPr="00340B0D" w14:paraId="062A69AC" w14:textId="77777777" w:rsidTr="00541D1A">
        <w:trPr>
          <w:ins w:id="5138"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0FC66F6C" w14:textId="77777777" w:rsidR="00980629" w:rsidRPr="00340B0D" w:rsidRDefault="00980629" w:rsidP="00541D1A">
            <w:pPr>
              <w:pStyle w:val="Default"/>
              <w:ind w:left="720"/>
              <w:rPr>
                <w:ins w:id="5139" w:author="jonathan pritchard" w:date="2025-01-23T13:43:00Z" w16du:dateUtc="2025-01-23T13:43: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4AAD3C27" w14:textId="77777777" w:rsidR="00980629" w:rsidRPr="00340B0D" w:rsidRDefault="00980629" w:rsidP="00541D1A">
            <w:pPr>
              <w:jc w:val="center"/>
              <w:rPr>
                <w:ins w:id="5140" w:author="jonathan pritchard" w:date="2025-01-23T13:43:00Z" w16du:dateUtc="2025-01-23T13:43:00Z"/>
                <w:rFonts w:cs="Arial"/>
                <w:sz w:val="18"/>
                <w:szCs w:val="18"/>
              </w:rPr>
            </w:pPr>
          </w:p>
        </w:tc>
        <w:tc>
          <w:tcPr>
            <w:tcW w:w="3598" w:type="dxa"/>
            <w:gridSpan w:val="4"/>
            <w:tcBorders>
              <w:top w:val="single" w:sz="4" w:space="0" w:color="auto"/>
              <w:left w:val="double" w:sz="4" w:space="0" w:color="auto"/>
              <w:bottom w:val="single" w:sz="4" w:space="0" w:color="auto"/>
            </w:tcBorders>
          </w:tcPr>
          <w:p w14:paraId="72E98DAA" w14:textId="77777777" w:rsidR="00980629" w:rsidRPr="00340B0D" w:rsidRDefault="00980629" w:rsidP="00541D1A">
            <w:pPr>
              <w:rPr>
                <w:ins w:id="5141"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04ECA960" w14:textId="77777777" w:rsidR="00980629" w:rsidRPr="00340B0D" w:rsidRDefault="00980629" w:rsidP="00541D1A">
            <w:pPr>
              <w:rPr>
                <w:ins w:id="5142" w:author="jonathan pritchard" w:date="2025-01-23T13:43:00Z" w16du:dateUtc="2025-01-23T13:43:00Z"/>
                <w:rFonts w:cs="Arial"/>
                <w:sz w:val="18"/>
                <w:szCs w:val="18"/>
              </w:rPr>
            </w:pPr>
          </w:p>
        </w:tc>
      </w:tr>
      <w:tr w:rsidR="00980629" w:rsidRPr="00340B0D" w14:paraId="2B7D3A58" w14:textId="77777777" w:rsidTr="00541D1A">
        <w:trPr>
          <w:ins w:id="5143" w:author="jonathan pritchard" w:date="2025-01-23T13:43: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4249BE4" w14:textId="77777777" w:rsidR="00980629" w:rsidRPr="00340B0D" w:rsidRDefault="00980629" w:rsidP="00541D1A">
            <w:pPr>
              <w:jc w:val="center"/>
              <w:rPr>
                <w:ins w:id="5144" w:author="jonathan pritchard" w:date="2025-01-23T13:43:00Z" w16du:dateUtc="2025-01-23T13:43:00Z"/>
                <w:rFonts w:cs="Arial"/>
                <w:b/>
                <w:bCs/>
                <w:sz w:val="18"/>
                <w:szCs w:val="18"/>
              </w:rPr>
            </w:pPr>
            <w:ins w:id="5145" w:author="jonathan pritchard" w:date="2025-01-23T13:43:00Z" w16du:dateUtc="2025-01-23T13:43:00Z">
              <w:r w:rsidRPr="00340B0D">
                <w:rPr>
                  <w:rFonts w:cs="Arial"/>
                  <w:b/>
                  <w:bCs/>
                  <w:sz w:val="18"/>
                  <w:szCs w:val="18"/>
                </w:rPr>
                <w:t>Setup</w:t>
              </w:r>
            </w:ins>
          </w:p>
        </w:tc>
      </w:tr>
      <w:tr w:rsidR="00980629" w:rsidRPr="00340B0D" w14:paraId="20D5EF75" w14:textId="77777777" w:rsidTr="00541D1A">
        <w:trPr>
          <w:ins w:id="5146" w:author="jonathan pritchard" w:date="2025-01-23T13:43:00Z"/>
        </w:trPr>
        <w:tc>
          <w:tcPr>
            <w:tcW w:w="9199" w:type="dxa"/>
            <w:gridSpan w:val="11"/>
            <w:tcBorders>
              <w:top w:val="single" w:sz="4" w:space="0" w:color="auto"/>
              <w:left w:val="single" w:sz="12" w:space="0" w:color="auto"/>
              <w:bottom w:val="single" w:sz="4" w:space="0" w:color="auto"/>
              <w:right w:val="single" w:sz="12" w:space="0" w:color="auto"/>
            </w:tcBorders>
          </w:tcPr>
          <w:p w14:paraId="36919779" w14:textId="77777777" w:rsidR="001F420B" w:rsidRDefault="001F420B" w:rsidP="00541D1A">
            <w:pPr>
              <w:rPr>
                <w:rFonts w:cs="Arial"/>
                <w:sz w:val="18"/>
                <w:szCs w:val="18"/>
              </w:rPr>
            </w:pPr>
          </w:p>
          <w:p w14:paraId="2C9DAE18" w14:textId="2644C04A" w:rsidR="00980629" w:rsidRPr="00110428" w:rsidRDefault="001F420B" w:rsidP="00541D1A">
            <w:pPr>
              <w:rPr>
                <w:ins w:id="5147" w:author="jonathan pritchard" w:date="2025-01-23T13:43:00Z" w16du:dateUtc="2025-01-23T13:43:00Z"/>
                <w:rFonts w:cs="Arial"/>
              </w:rPr>
            </w:pPr>
            <w:r w:rsidRPr="007B7669">
              <w:rPr>
                <w:rFonts w:cs="Arial"/>
                <w:i/>
              </w:rPr>
              <w:t xml:space="preserve">As for test </w:t>
            </w:r>
            <w:proofErr w:type="spellStart"/>
            <w:r w:rsidRPr="007B7669">
              <w:rPr>
                <w:rFonts w:cs="Arial"/>
              </w:rPr>
              <w:t>AreaBorders</w:t>
            </w:r>
            <w:proofErr w:type="spellEnd"/>
          </w:p>
          <w:p w14:paraId="382C917B" w14:textId="77777777" w:rsidR="00980629" w:rsidRPr="00340B0D" w:rsidRDefault="00980629" w:rsidP="00541D1A">
            <w:pPr>
              <w:rPr>
                <w:ins w:id="5148" w:author="jonathan pritchard" w:date="2025-01-23T13:43:00Z" w16du:dateUtc="2025-01-23T13:43:00Z"/>
                <w:rFonts w:cs="Arial"/>
                <w:sz w:val="18"/>
                <w:szCs w:val="18"/>
              </w:rPr>
            </w:pPr>
          </w:p>
        </w:tc>
      </w:tr>
      <w:tr w:rsidR="00980629" w:rsidRPr="00340B0D" w14:paraId="7CC8BFF0" w14:textId="77777777" w:rsidTr="00541D1A">
        <w:trPr>
          <w:ins w:id="5149" w:author="jonathan pritchard" w:date="2025-01-23T13:43: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A5011D4" w14:textId="77777777" w:rsidR="00980629" w:rsidRPr="00340B0D" w:rsidRDefault="00980629" w:rsidP="00541D1A">
            <w:pPr>
              <w:jc w:val="center"/>
              <w:rPr>
                <w:ins w:id="5150" w:author="jonathan pritchard" w:date="2025-01-23T13:43:00Z" w16du:dateUtc="2025-01-23T13:43:00Z"/>
                <w:rFonts w:cs="Arial"/>
                <w:b/>
                <w:bCs/>
                <w:sz w:val="18"/>
                <w:szCs w:val="18"/>
              </w:rPr>
            </w:pPr>
            <w:ins w:id="5151" w:author="jonathan pritchard" w:date="2025-01-23T13:43:00Z" w16du:dateUtc="2025-01-23T13:43:00Z">
              <w:r w:rsidRPr="00340B0D">
                <w:rPr>
                  <w:rFonts w:cs="Arial"/>
                  <w:b/>
                  <w:bCs/>
                  <w:sz w:val="18"/>
                  <w:szCs w:val="18"/>
                </w:rPr>
                <w:t>Action</w:t>
              </w:r>
            </w:ins>
          </w:p>
        </w:tc>
      </w:tr>
      <w:tr w:rsidR="00980629" w:rsidRPr="00340B0D" w14:paraId="6FA68648" w14:textId="77777777" w:rsidTr="00541D1A">
        <w:trPr>
          <w:ins w:id="5152" w:author="jonathan pritchard" w:date="2025-01-23T13:43: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C7856CB" w14:textId="686E79A8" w:rsidR="00980629" w:rsidRPr="00110428" w:rsidRDefault="001F420B" w:rsidP="00541D1A">
            <w:pPr>
              <w:rPr>
                <w:ins w:id="5153" w:author="jonathan pritchard" w:date="2025-01-23T13:43:00Z" w16du:dateUtc="2025-01-23T13:43:00Z"/>
                <w:rFonts w:cs="Arial"/>
                <w:b/>
                <w:bCs/>
              </w:rPr>
            </w:pPr>
            <w:r w:rsidRPr="007B7669">
              <w:rPr>
                <w:rFonts w:cs="Arial"/>
                <w:i/>
              </w:rPr>
              <w:lastRenderedPageBreak/>
              <w:t>View the features at position 32°21.850’S 61°20.650’E scale 1:5</w:t>
            </w:r>
            <w:r>
              <w:rPr>
                <w:rFonts w:cs="Arial"/>
                <w:i/>
              </w:rPr>
              <w:t>000</w:t>
            </w:r>
          </w:p>
        </w:tc>
      </w:tr>
      <w:tr w:rsidR="00980629" w:rsidRPr="00340B0D" w14:paraId="0B887FDD" w14:textId="77777777" w:rsidTr="00541D1A">
        <w:trPr>
          <w:ins w:id="5154" w:author="jonathan pritchard" w:date="2025-01-23T13:43: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27A5E82" w14:textId="77777777" w:rsidR="00980629" w:rsidRPr="00340B0D" w:rsidRDefault="00980629" w:rsidP="00541D1A">
            <w:pPr>
              <w:jc w:val="center"/>
              <w:rPr>
                <w:ins w:id="5155" w:author="jonathan pritchard" w:date="2025-01-23T13:43:00Z" w16du:dateUtc="2025-01-23T13:43:00Z"/>
                <w:rFonts w:cs="Arial"/>
                <w:sz w:val="18"/>
                <w:szCs w:val="18"/>
              </w:rPr>
            </w:pPr>
            <w:ins w:id="5156" w:author="jonathan pritchard" w:date="2025-01-23T13:43:00Z" w16du:dateUtc="2025-01-23T13:43:00Z">
              <w:r w:rsidRPr="00340B0D">
                <w:rPr>
                  <w:rFonts w:cs="Arial"/>
                  <w:b/>
                  <w:bCs/>
                  <w:sz w:val="18"/>
                  <w:szCs w:val="18"/>
                </w:rPr>
                <w:t>Results</w:t>
              </w:r>
            </w:ins>
          </w:p>
        </w:tc>
      </w:tr>
      <w:tr w:rsidR="00980629" w:rsidRPr="00340B0D" w14:paraId="2A600813" w14:textId="77777777" w:rsidTr="00541D1A">
        <w:trPr>
          <w:ins w:id="5157" w:author="jonathan pritchard" w:date="2025-01-23T13:43:00Z"/>
        </w:trPr>
        <w:tc>
          <w:tcPr>
            <w:tcW w:w="9199" w:type="dxa"/>
            <w:gridSpan w:val="11"/>
            <w:tcBorders>
              <w:top w:val="single" w:sz="4" w:space="0" w:color="auto"/>
              <w:left w:val="single" w:sz="12" w:space="0" w:color="auto"/>
              <w:bottom w:val="single" w:sz="12" w:space="0" w:color="auto"/>
              <w:right w:val="single" w:sz="12" w:space="0" w:color="auto"/>
            </w:tcBorders>
          </w:tcPr>
          <w:p w14:paraId="0E9E0493" w14:textId="77777777" w:rsidR="00980629" w:rsidRDefault="00980629" w:rsidP="00541D1A">
            <w:pPr>
              <w:rPr>
                <w:ins w:id="5158" w:author="jonathan pritchard" w:date="2025-01-23T13:43:00Z" w16du:dateUtc="2025-01-23T13:43:00Z"/>
                <w:rFonts w:cs="Arial"/>
                <w:sz w:val="18"/>
                <w:szCs w:val="18"/>
              </w:rPr>
            </w:pPr>
          </w:p>
          <w:p w14:paraId="5F223339" w14:textId="77777777" w:rsidR="00980629" w:rsidRDefault="00980629" w:rsidP="00541D1A">
            <w:pPr>
              <w:rPr>
                <w:ins w:id="5159" w:author="jonathan pritchard" w:date="2025-01-23T13:43:00Z" w16du:dateUtc="2025-01-23T13:43:00Z"/>
                <w:rFonts w:cs="Arial"/>
                <w:sz w:val="18"/>
                <w:szCs w:val="18"/>
              </w:rPr>
            </w:pPr>
          </w:p>
          <w:p w14:paraId="08564192" w14:textId="77777777" w:rsidR="001F420B" w:rsidRPr="001F420B" w:rsidRDefault="001F420B" w:rsidP="001F420B">
            <w:pPr>
              <w:rPr>
                <w:rFonts w:cs="Arial"/>
                <w:sz w:val="18"/>
                <w:szCs w:val="18"/>
              </w:rPr>
            </w:pPr>
            <w:r w:rsidRPr="001F420B">
              <w:rPr>
                <w:rFonts w:cs="Arial"/>
                <w:sz w:val="18"/>
                <w:szCs w:val="18"/>
              </w:rPr>
              <w:t>Confirm that items 1-6 display as shown in the graphic below:</w:t>
            </w:r>
          </w:p>
          <w:p w14:paraId="3E13F7E9" w14:textId="701E21C7" w:rsidR="00980629" w:rsidRDefault="001F420B" w:rsidP="001F420B">
            <w:pPr>
              <w:rPr>
                <w:ins w:id="5160" w:author="jonathan pritchard" w:date="2025-01-23T13:43:00Z" w16du:dateUtc="2025-01-23T13:43:00Z"/>
                <w:rFonts w:cs="Arial"/>
                <w:sz w:val="18"/>
                <w:szCs w:val="18"/>
              </w:rPr>
            </w:pPr>
            <w:r w:rsidRPr="001F420B">
              <w:rPr>
                <w:rFonts w:cs="Arial"/>
                <w:sz w:val="18"/>
                <w:szCs w:val="18"/>
              </w:rPr>
              <w:t xml:space="preserve">  </w:t>
            </w:r>
          </w:p>
          <w:p w14:paraId="1F1A7632" w14:textId="1D81D9DC" w:rsidR="00980629" w:rsidRPr="00340B0D" w:rsidRDefault="001F420B" w:rsidP="00541D1A">
            <w:pPr>
              <w:jc w:val="center"/>
              <w:rPr>
                <w:ins w:id="5161" w:author="jonathan pritchard" w:date="2025-01-23T13:43:00Z" w16du:dateUtc="2025-01-23T13:43:00Z"/>
                <w:rFonts w:cs="Arial"/>
                <w:sz w:val="18"/>
                <w:szCs w:val="18"/>
              </w:rPr>
            </w:pPr>
            <w:r w:rsidRPr="00BC391A">
              <w:rPr>
                <w:noProof/>
                <w:lang w:val="en-IN" w:eastAsia="en-IN"/>
              </w:rPr>
              <w:drawing>
                <wp:inline distT="0" distB="0" distL="0" distR="0" wp14:anchorId="198F7DB4" wp14:editId="30D61F62">
                  <wp:extent cx="5836920" cy="3408045"/>
                  <wp:effectExtent l="0" t="0" r="0" b="1905"/>
                  <wp:docPr id="93" name="Picture 93" descr="A blue background with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blue background with dots and lines&#10;&#10;Description automatically generated"/>
                          <pic:cNvPicPr/>
                        </pic:nvPicPr>
                        <pic:blipFill>
                          <a:blip r:embed="rId130"/>
                          <a:stretch>
                            <a:fillRect/>
                          </a:stretch>
                        </pic:blipFill>
                        <pic:spPr>
                          <a:xfrm>
                            <a:off x="0" y="0"/>
                            <a:ext cx="5836920" cy="3408045"/>
                          </a:xfrm>
                          <a:prstGeom prst="rect">
                            <a:avLst/>
                          </a:prstGeom>
                        </pic:spPr>
                      </pic:pic>
                    </a:graphicData>
                  </a:graphic>
                </wp:inline>
              </w:drawing>
            </w:r>
          </w:p>
          <w:p w14:paraId="553519C1" w14:textId="77777777" w:rsidR="00980629" w:rsidRDefault="00980629" w:rsidP="00541D1A">
            <w:pPr>
              <w:tabs>
                <w:tab w:val="left" w:pos="3048"/>
              </w:tabs>
              <w:jc w:val="center"/>
              <w:rPr>
                <w:ins w:id="5162" w:author="jonathan pritchard" w:date="2025-01-23T13:43:00Z" w16du:dateUtc="2025-01-23T13:43:00Z"/>
                <w:rFonts w:cs="Arial"/>
                <w:sz w:val="18"/>
                <w:szCs w:val="18"/>
              </w:rPr>
            </w:pPr>
          </w:p>
          <w:p w14:paraId="7129E6CA" w14:textId="77777777" w:rsidR="00980629" w:rsidRPr="00340B0D" w:rsidRDefault="00980629" w:rsidP="00541D1A">
            <w:pPr>
              <w:tabs>
                <w:tab w:val="left" w:pos="3048"/>
              </w:tabs>
              <w:jc w:val="center"/>
              <w:rPr>
                <w:ins w:id="5163" w:author="jonathan pritchard" w:date="2025-01-23T13:43:00Z" w16du:dateUtc="2025-01-23T13:43:00Z"/>
                <w:rFonts w:cs="Arial"/>
                <w:sz w:val="18"/>
                <w:szCs w:val="18"/>
              </w:rPr>
            </w:pPr>
          </w:p>
          <w:p w14:paraId="6F87BFE0" w14:textId="77777777" w:rsidR="00980629" w:rsidRDefault="00980629" w:rsidP="00541D1A">
            <w:pPr>
              <w:jc w:val="center"/>
              <w:rPr>
                <w:ins w:id="5164" w:author="jonathan pritchard" w:date="2025-01-23T13:43:00Z" w16du:dateUtc="2025-01-23T13:43:00Z"/>
                <w:rFonts w:cs="Arial"/>
                <w:sz w:val="18"/>
                <w:szCs w:val="18"/>
              </w:rPr>
            </w:pPr>
          </w:p>
          <w:p w14:paraId="45D8F52D" w14:textId="77777777" w:rsidR="00980629" w:rsidRDefault="00980629" w:rsidP="00541D1A">
            <w:pPr>
              <w:jc w:val="center"/>
              <w:rPr>
                <w:ins w:id="5165" w:author="jonathan pritchard" w:date="2025-01-23T13:43:00Z" w16du:dateUtc="2025-01-23T13:43:00Z"/>
                <w:rFonts w:cs="Arial"/>
                <w:sz w:val="18"/>
                <w:szCs w:val="18"/>
              </w:rPr>
            </w:pPr>
          </w:p>
          <w:p w14:paraId="2F42A27B" w14:textId="77777777" w:rsidR="00980629" w:rsidRPr="00340B0D" w:rsidRDefault="00980629" w:rsidP="00541D1A">
            <w:pPr>
              <w:rPr>
                <w:ins w:id="5166" w:author="jonathan pritchard" w:date="2025-01-23T13:43:00Z" w16du:dateUtc="2025-01-23T13:43:00Z"/>
                <w:rFonts w:cs="Arial"/>
                <w:sz w:val="18"/>
                <w:szCs w:val="18"/>
              </w:rPr>
            </w:pPr>
          </w:p>
        </w:tc>
      </w:tr>
    </w:tbl>
    <w:p w14:paraId="2F4B644E" w14:textId="77777777" w:rsidR="00980629" w:rsidRDefault="00980629" w:rsidP="00980629">
      <w:pPr>
        <w:rPr>
          <w:ins w:id="5167" w:author="jonathan pritchard" w:date="2025-01-23T13:43:00Z" w16du:dateUtc="2025-01-23T13:43:00Z"/>
        </w:rPr>
      </w:pPr>
    </w:p>
    <w:p w14:paraId="4E3918D5" w14:textId="1C356BDA" w:rsidR="001F420B" w:rsidRDefault="001F420B">
      <w:pPr>
        <w:widowControl/>
        <w:spacing w:line="240" w:lineRule="auto"/>
        <w:jc w:val="left"/>
      </w:pPr>
      <w:r>
        <w:br w:type="page"/>
      </w:r>
    </w:p>
    <w:p w14:paraId="48774ADC" w14:textId="77777777" w:rsidR="006C7785" w:rsidRDefault="006C7785" w:rsidP="006C7785"/>
    <w:p w14:paraId="7F7A7712" w14:textId="77777777" w:rsidR="006C7785" w:rsidRDefault="006C7785" w:rsidP="006C7785">
      <w:pPr>
        <w:spacing w:line="240" w:lineRule="auto"/>
      </w:pPr>
      <w:del w:id="5168" w:author="jonathan pritchard" w:date="2025-01-23T13:43:00Z" w16du:dateUtc="2025-01-23T13:43:00Z">
        <w:r w:rsidDel="00980629">
          <w:br w:type="page"/>
        </w:r>
      </w:del>
    </w:p>
    <w:p w14:paraId="1836E9A0" w14:textId="77777777" w:rsidR="006C7785" w:rsidRPr="00547B35" w:rsidRDefault="006C7785" w:rsidP="001F420B">
      <w:pPr>
        <w:pStyle w:val="Heading3"/>
        <w:rPr>
          <w:ins w:id="5169" w:author="jonathan pritchard" w:date="2025-01-23T13:44:00Z" w16du:dateUtc="2025-01-23T13:44:00Z"/>
          <w:rPrChange w:id="5170" w:author="jonathan pritchard" w:date="2025-01-23T13:44:00Z" w16du:dateUtc="2025-01-23T13:44:00Z">
            <w:rPr>
              <w:ins w:id="5171" w:author="jonathan pritchard" w:date="2025-01-23T13:44:00Z" w16du:dateUtc="2025-01-23T13:44:00Z"/>
              <w:rFonts w:cs="Arial"/>
              <w:color w:val="000000" w:themeColor="text1"/>
            </w:rPr>
          </w:rPrChange>
        </w:rPr>
      </w:pPr>
      <w:bookmarkStart w:id="5172" w:name="_Toc189647876"/>
      <w:r w:rsidRPr="00547B35">
        <w:rPr>
          <w:rPrChange w:id="5173" w:author="jonathan pritchard" w:date="2025-01-23T13:44:00Z" w16du:dateUtc="2025-01-23T13:44:00Z">
            <w:rPr>
              <w:rFonts w:cs="Arial"/>
              <w:color w:val="000000" w:themeColor="text1"/>
            </w:rPr>
          </w:rPrChange>
        </w:rPr>
        <w:t>Boundary display for unofficial data</w:t>
      </w:r>
      <w:bookmarkEnd w:id="5172"/>
    </w:p>
    <w:p w14:paraId="14349420" w14:textId="77777777" w:rsidR="00980629" w:rsidRDefault="00980629" w:rsidP="00980629">
      <w:pPr>
        <w:rPr>
          <w:ins w:id="5174" w:author="jonathan pritchard" w:date="2025-01-23T13:44:00Z" w16du:dateUtc="2025-01-23T13:44:00Z"/>
        </w:rPr>
      </w:pPr>
    </w:p>
    <w:tbl>
      <w:tblPr>
        <w:tblW w:w="9209" w:type="dxa"/>
        <w:tblLook w:val="04A0" w:firstRow="1" w:lastRow="0" w:firstColumn="1" w:lastColumn="0" w:noHBand="0" w:noVBand="1"/>
      </w:tblPr>
      <w:tblGrid>
        <w:gridCol w:w="2381"/>
        <w:gridCol w:w="2381"/>
        <w:gridCol w:w="2382"/>
        <w:gridCol w:w="2065"/>
      </w:tblGrid>
      <w:tr w:rsidR="00980629" w:rsidRPr="00340B0D" w14:paraId="2EEE3D94" w14:textId="77777777" w:rsidTr="00547B35">
        <w:trPr>
          <w:trHeight w:val="454"/>
          <w:tblHeader/>
          <w:ins w:id="5175" w:author="jonathan pritchard" w:date="2025-01-23T13:44:00Z"/>
        </w:trPr>
        <w:tc>
          <w:tcPr>
            <w:tcW w:w="238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E236A6" w14:textId="77777777" w:rsidR="00980629" w:rsidRPr="00980629" w:rsidRDefault="00980629" w:rsidP="00980629">
            <w:pPr>
              <w:rPr>
                <w:ins w:id="5176" w:author="jonathan pritchard" w:date="2025-01-23T13:44:00Z" w16du:dateUtc="2025-01-23T13:44:00Z"/>
                <w:rFonts w:cs="Arial"/>
                <w:b/>
              </w:rPr>
            </w:pPr>
            <w:ins w:id="5177" w:author="jonathan pritchard" w:date="2025-01-23T13:44:00Z" w16du:dateUtc="2025-01-23T13:44:00Z">
              <w:r w:rsidRPr="00980629">
                <w:rPr>
                  <w:rFonts w:cs="Arial"/>
                  <w:b/>
                </w:rPr>
                <w:t>Test Reference</w:t>
              </w:r>
            </w:ins>
          </w:p>
        </w:tc>
        <w:tc>
          <w:tcPr>
            <w:tcW w:w="2381" w:type="dxa"/>
            <w:tcBorders>
              <w:top w:val="single" w:sz="4" w:space="0" w:color="auto"/>
              <w:left w:val="single" w:sz="4" w:space="0" w:color="auto"/>
              <w:bottom w:val="single" w:sz="4" w:space="0" w:color="auto"/>
              <w:right w:val="single" w:sz="4" w:space="0" w:color="auto"/>
            </w:tcBorders>
            <w:shd w:val="clear" w:color="auto" w:fill="FFFFFF" w:themeFill="background1"/>
          </w:tcPr>
          <w:p w14:paraId="09574CC2" w14:textId="4CEC1915" w:rsidR="00980629" w:rsidRPr="00980629" w:rsidRDefault="001F420B" w:rsidP="00980629">
            <w:pPr>
              <w:rPr>
                <w:ins w:id="5178" w:author="jonathan pritchard" w:date="2025-01-23T13:44:00Z" w16du:dateUtc="2025-01-23T13:44:00Z"/>
                <w:rFonts w:cs="Arial"/>
              </w:rPr>
            </w:pPr>
            <w:r w:rsidRPr="007B7669">
              <w:rPr>
                <w:rFonts w:cs="Arial"/>
              </w:rPr>
              <w:t>BoundaryDisplay1</w:t>
            </w:r>
          </w:p>
        </w:tc>
        <w:tc>
          <w:tcPr>
            <w:tcW w:w="23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2868C5" w14:textId="77777777" w:rsidR="00980629" w:rsidRPr="00980629" w:rsidRDefault="00980629" w:rsidP="00980629">
            <w:pPr>
              <w:rPr>
                <w:ins w:id="5179" w:author="jonathan pritchard" w:date="2025-01-23T13:44:00Z" w16du:dateUtc="2025-01-23T13:44:00Z"/>
                <w:rFonts w:cs="Arial"/>
                <w:b/>
              </w:rPr>
            </w:pPr>
            <w:ins w:id="5180" w:author="jonathan pritchard" w:date="2025-01-23T13:44:00Z" w16du:dateUtc="2025-01-23T13:44:00Z">
              <w:r w:rsidRPr="00980629">
                <w:rPr>
                  <w:rFonts w:cs="Arial"/>
                  <w:b/>
                </w:rPr>
                <w:t>IHO Reference</w:t>
              </w:r>
            </w:ins>
          </w:p>
        </w:tc>
        <w:tc>
          <w:tcPr>
            <w:tcW w:w="2065" w:type="dxa"/>
            <w:tcBorders>
              <w:top w:val="single" w:sz="4" w:space="0" w:color="auto"/>
              <w:left w:val="single" w:sz="4" w:space="0" w:color="auto"/>
              <w:bottom w:val="single" w:sz="4" w:space="0" w:color="auto"/>
              <w:right w:val="single" w:sz="4" w:space="0" w:color="auto"/>
            </w:tcBorders>
            <w:shd w:val="clear" w:color="auto" w:fill="FFFFFF" w:themeFill="background1"/>
          </w:tcPr>
          <w:p w14:paraId="2A48338C" w14:textId="6B7FE2AB" w:rsidR="00980629" w:rsidRPr="00980629" w:rsidRDefault="001F420B" w:rsidP="00980629">
            <w:pPr>
              <w:spacing w:line="240" w:lineRule="auto"/>
              <w:rPr>
                <w:ins w:id="5181" w:author="jonathan pritchard" w:date="2025-01-23T13:44:00Z" w16du:dateUtc="2025-01-23T13:44:00Z"/>
                <w:rFonts w:cs="Arial"/>
                <w:color w:val="000000"/>
              </w:rPr>
            </w:pPr>
            <w:r w:rsidRPr="007B7669">
              <w:rPr>
                <w:rFonts w:cs="Arial"/>
                <w:color w:val="000000"/>
              </w:rPr>
              <w:t xml:space="preserve">S-98 </w:t>
            </w:r>
            <w:r w:rsidR="00547B35">
              <w:rPr>
                <w:rFonts w:cs="Arial"/>
                <w:color w:val="000000"/>
              </w:rPr>
              <w:t>9.1.1</w:t>
            </w:r>
          </w:p>
        </w:tc>
      </w:tr>
    </w:tbl>
    <w:tbl>
      <w:tblPr>
        <w:tblStyle w:val="TableGrid"/>
        <w:tblW w:w="9199" w:type="dxa"/>
        <w:tblLayout w:type="fixed"/>
        <w:tblLook w:val="04A0" w:firstRow="1" w:lastRow="0" w:firstColumn="1" w:lastColumn="0" w:noHBand="0" w:noVBand="1"/>
      </w:tblPr>
      <w:tblGrid>
        <w:gridCol w:w="1789"/>
        <w:gridCol w:w="560"/>
        <w:gridCol w:w="2026"/>
        <w:gridCol w:w="281"/>
        <w:gridCol w:w="273"/>
        <w:gridCol w:w="1301"/>
        <w:gridCol w:w="347"/>
        <w:gridCol w:w="1950"/>
        <w:gridCol w:w="672"/>
      </w:tblGrid>
      <w:tr w:rsidR="00980629" w:rsidRPr="00340B0D" w14:paraId="67A86B5E" w14:textId="77777777" w:rsidTr="00541D1A">
        <w:trPr>
          <w:ins w:id="5182" w:author="jonathan pritchard" w:date="2025-01-23T13:44:00Z"/>
        </w:trPr>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4BD27B1" w14:textId="1E80A963" w:rsidR="00980629" w:rsidRPr="00340B0D" w:rsidRDefault="00980629" w:rsidP="00541D1A">
            <w:pPr>
              <w:rPr>
                <w:ins w:id="5183" w:author="jonathan pritchard" w:date="2025-01-23T13:44:00Z" w16du:dateUtc="2025-01-23T13:44:00Z"/>
                <w:rFonts w:cs="Arial"/>
                <w:b/>
                <w:bCs/>
                <w:sz w:val="18"/>
                <w:szCs w:val="18"/>
              </w:rPr>
            </w:pPr>
            <w:ins w:id="5184" w:author="jonathan pritchard" w:date="2025-01-23T13:44:00Z" w16du:dateUtc="2025-01-23T13:44:00Z">
              <w:r w:rsidRPr="00340B0D">
                <w:rPr>
                  <w:rFonts w:cs="Arial"/>
                  <w:b/>
                  <w:bCs/>
                  <w:sz w:val="18"/>
                  <w:szCs w:val="18"/>
                </w:rPr>
                <w:t>Test Descriptio</w:t>
              </w:r>
            </w:ins>
            <w:r w:rsidR="00547B35">
              <w:rPr>
                <w:rFonts w:cs="Arial"/>
                <w:b/>
                <w:bCs/>
                <w:sz w:val="18"/>
                <w:szCs w:val="18"/>
              </w:rPr>
              <w:t>n</w:t>
            </w:r>
          </w:p>
        </w:tc>
      </w:tr>
      <w:tr w:rsidR="00980629" w:rsidRPr="00340B0D" w14:paraId="71733D54" w14:textId="77777777" w:rsidTr="00541D1A">
        <w:trPr>
          <w:ins w:id="5185" w:author="jonathan pritchard" w:date="2025-01-23T13:44:00Z"/>
        </w:trPr>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432BEC96" w14:textId="77777777" w:rsidR="00980629" w:rsidRPr="009C22F4" w:rsidRDefault="00980629" w:rsidP="00541D1A">
            <w:pPr>
              <w:rPr>
                <w:ins w:id="5186" w:author="jonathan pritchard" w:date="2025-01-23T13:44:00Z" w16du:dateUtc="2025-01-23T13:44:00Z"/>
                <w:rFonts w:cs="Arial"/>
                <w:i/>
              </w:rPr>
            </w:pPr>
          </w:p>
          <w:p w14:paraId="071FFE81" w14:textId="7EB66010" w:rsidR="00980629" w:rsidRPr="009C22F4" w:rsidRDefault="001F420B" w:rsidP="00541D1A">
            <w:pPr>
              <w:rPr>
                <w:ins w:id="5187" w:author="jonathan pritchard" w:date="2025-01-23T13:44:00Z" w16du:dateUtc="2025-01-23T13:44:00Z"/>
                <w:rFonts w:cs="Arial"/>
                <w:i/>
              </w:rPr>
            </w:pPr>
            <w:r w:rsidRPr="007B7669">
              <w:rPr>
                <w:rFonts w:cs="Arial"/>
                <w:i/>
              </w:rPr>
              <w:t>Unofficial data boundary display</w:t>
            </w:r>
          </w:p>
        </w:tc>
      </w:tr>
      <w:tr w:rsidR="00980629" w:rsidRPr="00340B0D" w14:paraId="67AC6513" w14:textId="77777777" w:rsidTr="00541D1A">
        <w:trPr>
          <w:ins w:id="5188" w:author="jonathan pritchard" w:date="2025-01-23T13:44:00Z"/>
        </w:trPr>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D04AEA2" w14:textId="77777777" w:rsidR="00980629" w:rsidRPr="00340B0D" w:rsidRDefault="00980629" w:rsidP="00541D1A">
            <w:pPr>
              <w:jc w:val="center"/>
              <w:rPr>
                <w:ins w:id="5189" w:author="jonathan pritchard" w:date="2025-01-23T13:44:00Z" w16du:dateUtc="2025-01-23T13:44:00Z"/>
                <w:rFonts w:cs="Arial"/>
                <w:b/>
                <w:bCs/>
                <w:sz w:val="18"/>
                <w:szCs w:val="18"/>
              </w:rPr>
            </w:pPr>
            <w:ins w:id="5190" w:author="jonathan pritchard" w:date="2025-01-23T13:44:00Z" w16du:dateUtc="2025-01-23T13:44:00Z">
              <w:r w:rsidRPr="00340B0D">
                <w:rPr>
                  <w:rFonts w:cs="Arial"/>
                  <w:b/>
                  <w:bCs/>
                  <w:sz w:val="18"/>
                  <w:szCs w:val="18"/>
                </w:rPr>
                <w:t>Loaded Data</w:t>
              </w:r>
            </w:ins>
          </w:p>
        </w:tc>
      </w:tr>
      <w:tr w:rsidR="00980629" w:rsidRPr="00340B0D" w14:paraId="27AAC5E1" w14:textId="77777777" w:rsidTr="00541D1A">
        <w:trPr>
          <w:ins w:id="5191" w:author="jonathan pritchard" w:date="2025-01-23T13:44:00Z"/>
        </w:trPr>
        <w:tc>
          <w:tcPr>
            <w:tcW w:w="6577"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BAE7D37" w14:textId="77777777" w:rsidR="00980629" w:rsidRPr="00340B0D" w:rsidRDefault="00980629" w:rsidP="00541D1A">
            <w:pPr>
              <w:jc w:val="center"/>
              <w:rPr>
                <w:ins w:id="5192" w:author="jonathan pritchard" w:date="2025-01-23T13:44:00Z" w16du:dateUtc="2025-01-23T13:44:00Z"/>
                <w:rFonts w:cs="Arial"/>
                <w:b/>
                <w:bCs/>
                <w:sz w:val="18"/>
                <w:szCs w:val="18"/>
              </w:rPr>
            </w:pPr>
            <w:ins w:id="5193" w:author="jonathan pritchard" w:date="2025-01-23T13:44:00Z" w16du:dateUtc="2025-01-23T13:44:00Z">
              <w:r w:rsidRPr="00340B0D">
                <w:rPr>
                  <w:rFonts w:cs="Arial"/>
                  <w:b/>
                  <w:bCs/>
                  <w:sz w:val="18"/>
                  <w:szCs w:val="18"/>
                </w:rPr>
                <w:t>Exchange Set Name</w:t>
              </w:r>
            </w:ins>
          </w:p>
        </w:tc>
        <w:tc>
          <w:tcPr>
            <w:tcW w:w="2622"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00695B9" w14:textId="77777777" w:rsidR="00980629" w:rsidRPr="00340B0D" w:rsidRDefault="00980629" w:rsidP="00541D1A">
            <w:pPr>
              <w:jc w:val="center"/>
              <w:rPr>
                <w:ins w:id="5194" w:author="jonathan pritchard" w:date="2025-01-23T13:44:00Z" w16du:dateUtc="2025-01-23T13:44:00Z"/>
                <w:rFonts w:cs="Arial"/>
                <w:b/>
                <w:bCs/>
                <w:sz w:val="18"/>
                <w:szCs w:val="18"/>
              </w:rPr>
            </w:pPr>
          </w:p>
        </w:tc>
      </w:tr>
      <w:tr w:rsidR="00980629" w:rsidRPr="00340B0D" w14:paraId="0002B019" w14:textId="77777777" w:rsidTr="00541D1A">
        <w:trPr>
          <w:ins w:id="5195" w:author="jonathan pritchard" w:date="2025-01-23T13:44:00Z"/>
        </w:trPr>
        <w:tc>
          <w:tcPr>
            <w:tcW w:w="6577" w:type="dxa"/>
            <w:gridSpan w:val="7"/>
            <w:tcBorders>
              <w:top w:val="single" w:sz="4" w:space="0" w:color="auto"/>
              <w:left w:val="single" w:sz="12" w:space="0" w:color="auto"/>
              <w:bottom w:val="single" w:sz="4" w:space="0" w:color="auto"/>
              <w:right w:val="single" w:sz="12" w:space="0" w:color="auto"/>
            </w:tcBorders>
            <w:shd w:val="clear" w:color="auto" w:fill="auto"/>
          </w:tcPr>
          <w:p w14:paraId="5D762340" w14:textId="77777777" w:rsidR="00980629" w:rsidRPr="00340B0D" w:rsidRDefault="00980629" w:rsidP="00541D1A">
            <w:pPr>
              <w:rPr>
                <w:ins w:id="5196" w:author="jonathan pritchard" w:date="2025-01-23T13:44:00Z" w16du:dateUtc="2025-01-23T13:44:00Z"/>
                <w:rFonts w:cs="Arial"/>
                <w:sz w:val="18"/>
                <w:szCs w:val="18"/>
              </w:rPr>
            </w:pPr>
          </w:p>
        </w:tc>
        <w:tc>
          <w:tcPr>
            <w:tcW w:w="2622" w:type="dxa"/>
            <w:gridSpan w:val="2"/>
            <w:tcBorders>
              <w:top w:val="single" w:sz="4" w:space="0" w:color="auto"/>
              <w:left w:val="single" w:sz="12" w:space="0" w:color="auto"/>
              <w:bottom w:val="single" w:sz="4" w:space="0" w:color="auto"/>
              <w:right w:val="single" w:sz="12" w:space="0" w:color="auto"/>
            </w:tcBorders>
            <w:shd w:val="clear" w:color="auto" w:fill="auto"/>
          </w:tcPr>
          <w:p w14:paraId="18333847" w14:textId="77777777" w:rsidR="00980629" w:rsidRPr="00340B0D" w:rsidRDefault="00980629" w:rsidP="00541D1A">
            <w:pPr>
              <w:rPr>
                <w:ins w:id="5197" w:author="jonathan pritchard" w:date="2025-01-23T13:44:00Z" w16du:dateUtc="2025-01-23T13:44:00Z"/>
                <w:rFonts w:cs="Arial"/>
                <w:sz w:val="18"/>
                <w:szCs w:val="18"/>
              </w:rPr>
            </w:pPr>
          </w:p>
        </w:tc>
      </w:tr>
      <w:tr w:rsidR="00980629" w:rsidRPr="00340B0D" w14:paraId="454F1004" w14:textId="77777777" w:rsidTr="00541D1A">
        <w:trPr>
          <w:ins w:id="5198" w:author="jonathan pritchard" w:date="2025-01-23T13:44:00Z"/>
        </w:trPr>
        <w:tc>
          <w:tcPr>
            <w:tcW w:w="6577" w:type="dxa"/>
            <w:gridSpan w:val="7"/>
            <w:tcBorders>
              <w:top w:val="single" w:sz="4" w:space="0" w:color="auto"/>
              <w:left w:val="single" w:sz="12" w:space="0" w:color="auto"/>
              <w:bottom w:val="single" w:sz="12" w:space="0" w:color="auto"/>
              <w:right w:val="single" w:sz="12" w:space="0" w:color="auto"/>
            </w:tcBorders>
            <w:shd w:val="clear" w:color="auto" w:fill="auto"/>
          </w:tcPr>
          <w:p w14:paraId="022A5A52" w14:textId="77777777" w:rsidR="00980629" w:rsidRPr="00340B0D" w:rsidRDefault="00980629" w:rsidP="00541D1A">
            <w:pPr>
              <w:rPr>
                <w:ins w:id="5199" w:author="jonathan pritchard" w:date="2025-01-23T13:44:00Z" w16du:dateUtc="2025-01-23T13:44:00Z"/>
                <w:rFonts w:cs="Arial"/>
                <w:sz w:val="18"/>
                <w:szCs w:val="18"/>
              </w:rPr>
            </w:pPr>
          </w:p>
        </w:tc>
        <w:tc>
          <w:tcPr>
            <w:tcW w:w="2622" w:type="dxa"/>
            <w:gridSpan w:val="2"/>
            <w:tcBorders>
              <w:top w:val="single" w:sz="4" w:space="0" w:color="auto"/>
              <w:left w:val="single" w:sz="12" w:space="0" w:color="auto"/>
              <w:bottom w:val="single" w:sz="12" w:space="0" w:color="auto"/>
              <w:right w:val="single" w:sz="12" w:space="0" w:color="auto"/>
            </w:tcBorders>
            <w:shd w:val="clear" w:color="auto" w:fill="auto"/>
          </w:tcPr>
          <w:p w14:paraId="2DD7A7DA" w14:textId="77777777" w:rsidR="00980629" w:rsidRPr="00340B0D" w:rsidRDefault="00980629" w:rsidP="00541D1A">
            <w:pPr>
              <w:rPr>
                <w:ins w:id="5200" w:author="jonathan pritchard" w:date="2025-01-23T13:44:00Z" w16du:dateUtc="2025-01-23T13:44:00Z"/>
                <w:rFonts w:cs="Arial"/>
                <w:sz w:val="18"/>
                <w:szCs w:val="18"/>
              </w:rPr>
            </w:pPr>
          </w:p>
        </w:tc>
      </w:tr>
      <w:tr w:rsidR="00980629" w:rsidRPr="00340B0D" w14:paraId="50CCFE51" w14:textId="77777777" w:rsidTr="00541D1A">
        <w:trPr>
          <w:ins w:id="5201" w:author="jonathan pritchard" w:date="2025-01-23T13:44:00Z"/>
        </w:trPr>
        <w:tc>
          <w:tcPr>
            <w:tcW w:w="465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5263536" w14:textId="77777777" w:rsidR="00980629" w:rsidRPr="00340B0D" w:rsidRDefault="00980629" w:rsidP="00541D1A">
            <w:pPr>
              <w:jc w:val="center"/>
              <w:rPr>
                <w:ins w:id="5202" w:author="jonathan pritchard" w:date="2025-01-23T13:44:00Z" w16du:dateUtc="2025-01-23T13:44:00Z"/>
                <w:rFonts w:cs="Arial"/>
                <w:b/>
                <w:bCs/>
                <w:sz w:val="18"/>
                <w:szCs w:val="18"/>
              </w:rPr>
            </w:pPr>
            <w:ins w:id="5203" w:author="jonathan pritchard" w:date="2025-01-23T13:44:00Z" w16du:dateUtc="2025-01-23T13:44:00Z">
              <w:r w:rsidRPr="00340B0D">
                <w:rPr>
                  <w:rFonts w:cs="Arial"/>
                  <w:b/>
                  <w:bCs/>
                  <w:sz w:val="18"/>
                  <w:szCs w:val="18"/>
                </w:rPr>
                <w:t>Display Mode</w:t>
              </w:r>
            </w:ins>
          </w:p>
        </w:tc>
        <w:tc>
          <w:tcPr>
            <w:tcW w:w="454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5D3FE3C" w14:textId="77777777" w:rsidR="00980629" w:rsidRPr="00340B0D" w:rsidRDefault="00980629" w:rsidP="00541D1A">
            <w:pPr>
              <w:jc w:val="center"/>
              <w:rPr>
                <w:ins w:id="5204" w:author="jonathan pritchard" w:date="2025-01-23T13:44:00Z" w16du:dateUtc="2025-01-23T13:44:00Z"/>
                <w:rFonts w:cs="Arial"/>
                <w:b/>
                <w:bCs/>
                <w:sz w:val="18"/>
                <w:szCs w:val="18"/>
              </w:rPr>
            </w:pPr>
            <w:ins w:id="5205" w:author="jonathan pritchard" w:date="2025-01-23T13:44:00Z" w16du:dateUtc="2025-01-23T13:44:00Z">
              <w:r w:rsidRPr="00340B0D">
                <w:rPr>
                  <w:rFonts w:cs="Arial"/>
                  <w:b/>
                  <w:bCs/>
                  <w:sz w:val="18"/>
                  <w:szCs w:val="18"/>
                </w:rPr>
                <w:t>Independent Mariner’s Selections</w:t>
              </w:r>
              <w:r>
                <w:rPr>
                  <w:rFonts w:cs="Arial"/>
                  <w:b/>
                  <w:bCs/>
                  <w:sz w:val="18"/>
                  <w:szCs w:val="18"/>
                </w:rPr>
                <w:t xml:space="preserve"> (default=On)</w:t>
              </w:r>
            </w:ins>
          </w:p>
        </w:tc>
      </w:tr>
      <w:tr w:rsidR="00980629" w:rsidRPr="00340B0D" w14:paraId="19F66DAF" w14:textId="77777777" w:rsidTr="00541D1A">
        <w:trPr>
          <w:ins w:id="5206" w:author="jonathan pritchard" w:date="2025-01-23T13:44:00Z"/>
        </w:trPr>
        <w:customXmlInsRangeStart w:id="5207" w:author="jonathan pritchard" w:date="2025-01-23T13:44:00Z"/>
        <w:sdt>
          <w:sdtPr>
            <w:rPr>
              <w:rFonts w:cs="Arial"/>
              <w:sz w:val="18"/>
              <w:szCs w:val="18"/>
            </w:rPr>
            <w:alias w:val="Diplay Category"/>
            <w:tag w:val="Diplay Categor"/>
            <w:id w:val="824628992"/>
            <w:placeholder>
              <w:docPart w:val="5B904C9AC58E4078BA51A8ECB47F0802"/>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5207"/>
            <w:tc>
              <w:tcPr>
                <w:tcW w:w="4656" w:type="dxa"/>
                <w:gridSpan w:val="4"/>
                <w:tcBorders>
                  <w:top w:val="single" w:sz="4" w:space="0" w:color="auto"/>
                  <w:left w:val="single" w:sz="12" w:space="0" w:color="auto"/>
                  <w:bottom w:val="single" w:sz="12" w:space="0" w:color="auto"/>
                  <w:right w:val="single" w:sz="12" w:space="0" w:color="auto"/>
                </w:tcBorders>
                <w:shd w:val="clear" w:color="auto" w:fill="auto"/>
              </w:tcPr>
              <w:p w14:paraId="63453DF1" w14:textId="77777777" w:rsidR="00980629" w:rsidRPr="00340B0D" w:rsidRDefault="00980629" w:rsidP="00541D1A">
                <w:pPr>
                  <w:rPr>
                    <w:ins w:id="5208" w:author="jonathan pritchard" w:date="2025-01-23T13:44:00Z" w16du:dateUtc="2025-01-23T13:44:00Z"/>
                    <w:rFonts w:cs="Arial"/>
                    <w:sz w:val="18"/>
                    <w:szCs w:val="18"/>
                  </w:rPr>
                </w:pPr>
                <w:ins w:id="5209" w:author="jonathan pritchard" w:date="2025-01-23T13:44:00Z" w16du:dateUtc="2025-01-23T13:44:00Z">
                  <w:r>
                    <w:rPr>
                      <w:rFonts w:cs="Arial"/>
                      <w:sz w:val="18"/>
                      <w:szCs w:val="18"/>
                    </w:rPr>
                    <w:t>Other</w:t>
                  </w:r>
                </w:ins>
              </w:p>
            </w:tc>
            <w:customXmlInsRangeStart w:id="5210" w:author="jonathan pritchard" w:date="2025-01-23T13:44:00Z"/>
          </w:sdtContent>
        </w:sdt>
        <w:customXmlInsRangeEnd w:id="5210"/>
        <w:tc>
          <w:tcPr>
            <w:tcW w:w="3871" w:type="dxa"/>
            <w:gridSpan w:val="4"/>
            <w:tcBorders>
              <w:left w:val="single" w:sz="12" w:space="0" w:color="auto"/>
              <w:bottom w:val="single" w:sz="4" w:space="0" w:color="auto"/>
              <w:right w:val="single" w:sz="4" w:space="0" w:color="auto"/>
            </w:tcBorders>
            <w:shd w:val="clear" w:color="auto" w:fill="auto"/>
          </w:tcPr>
          <w:p w14:paraId="7266428E" w14:textId="77777777" w:rsidR="00980629" w:rsidRPr="00340B0D" w:rsidRDefault="00980629" w:rsidP="00541D1A">
            <w:pPr>
              <w:rPr>
                <w:ins w:id="5211" w:author="jonathan pritchard" w:date="2025-01-23T13:44:00Z" w16du:dateUtc="2025-01-23T13:44:00Z"/>
                <w:rFonts w:cs="Arial"/>
                <w:sz w:val="18"/>
                <w:szCs w:val="18"/>
              </w:rPr>
            </w:pPr>
            <w:ins w:id="5212" w:author="jonathan pritchard" w:date="2025-01-23T13:44:00Z" w16du:dateUtc="2025-01-23T13:44: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58143307" w14:textId="77777777" w:rsidR="00980629" w:rsidRPr="00340B0D" w:rsidRDefault="00980629" w:rsidP="00541D1A">
            <w:pPr>
              <w:jc w:val="center"/>
              <w:rPr>
                <w:ins w:id="5213" w:author="jonathan pritchard" w:date="2025-01-23T13:44:00Z" w16du:dateUtc="2025-01-23T13:44:00Z"/>
                <w:rFonts w:cs="Arial"/>
                <w:sz w:val="18"/>
                <w:szCs w:val="18"/>
              </w:rPr>
            </w:pPr>
          </w:p>
        </w:tc>
      </w:tr>
      <w:tr w:rsidR="00980629" w:rsidRPr="00340B0D" w14:paraId="2049672F" w14:textId="77777777" w:rsidTr="00541D1A">
        <w:trPr>
          <w:ins w:id="5214" w:author="jonathan pritchard" w:date="2025-01-23T13:44:00Z"/>
        </w:trPr>
        <w:tc>
          <w:tcPr>
            <w:tcW w:w="4656"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DDA99C2" w14:textId="77777777" w:rsidR="00980629" w:rsidRPr="00340B0D" w:rsidRDefault="00980629" w:rsidP="00541D1A">
            <w:pPr>
              <w:jc w:val="center"/>
              <w:rPr>
                <w:ins w:id="5215" w:author="jonathan pritchard" w:date="2025-01-23T13:44:00Z" w16du:dateUtc="2025-01-23T13:44:00Z"/>
                <w:rFonts w:cs="Arial"/>
                <w:b/>
                <w:bCs/>
                <w:sz w:val="18"/>
                <w:szCs w:val="18"/>
              </w:rPr>
            </w:pPr>
            <w:ins w:id="5216" w:author="jonathan pritchard" w:date="2025-01-23T13:44:00Z" w16du:dateUtc="2025-01-23T13:44:00Z">
              <w:r w:rsidRPr="00340B0D">
                <w:rPr>
                  <w:rFonts w:cs="Arial"/>
                  <w:b/>
                  <w:bCs/>
                  <w:sz w:val="18"/>
                  <w:szCs w:val="18"/>
                </w:rPr>
                <w:t>Context Parameters</w:t>
              </w:r>
            </w:ins>
          </w:p>
        </w:tc>
        <w:tc>
          <w:tcPr>
            <w:tcW w:w="3871" w:type="dxa"/>
            <w:gridSpan w:val="4"/>
            <w:tcBorders>
              <w:left w:val="single" w:sz="12" w:space="0" w:color="auto"/>
              <w:right w:val="single" w:sz="4" w:space="0" w:color="auto"/>
            </w:tcBorders>
            <w:shd w:val="clear" w:color="auto" w:fill="auto"/>
          </w:tcPr>
          <w:p w14:paraId="66497061" w14:textId="77777777" w:rsidR="00980629" w:rsidRPr="00340B0D" w:rsidRDefault="00980629" w:rsidP="00541D1A">
            <w:pPr>
              <w:rPr>
                <w:ins w:id="5217" w:author="jonathan pritchard" w:date="2025-01-23T13:44:00Z" w16du:dateUtc="2025-01-23T13:44:00Z"/>
                <w:rFonts w:cs="Arial"/>
                <w:sz w:val="18"/>
                <w:szCs w:val="18"/>
              </w:rPr>
            </w:pPr>
            <w:ins w:id="5218" w:author="jonathan pritchard" w:date="2025-01-23T13:44:00Z" w16du:dateUtc="2025-01-23T13:44: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2A692F54" w14:textId="77777777" w:rsidR="00980629" w:rsidRPr="00340B0D" w:rsidRDefault="00980629" w:rsidP="00541D1A">
            <w:pPr>
              <w:jc w:val="center"/>
              <w:rPr>
                <w:ins w:id="5219" w:author="jonathan pritchard" w:date="2025-01-23T13:44:00Z" w16du:dateUtc="2025-01-23T13:44:00Z"/>
                <w:rFonts w:cs="Arial"/>
                <w:sz w:val="18"/>
                <w:szCs w:val="18"/>
              </w:rPr>
            </w:pPr>
          </w:p>
        </w:tc>
      </w:tr>
      <w:tr w:rsidR="00980629" w:rsidRPr="00340B0D" w14:paraId="4A891F6E" w14:textId="77777777" w:rsidTr="00541D1A">
        <w:trPr>
          <w:ins w:id="5220" w:author="jonathan pritchard" w:date="2025-01-23T13:44: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3B083C5C" w14:textId="77777777" w:rsidR="00980629" w:rsidRPr="00340B0D" w:rsidRDefault="00980629" w:rsidP="00541D1A">
            <w:pPr>
              <w:rPr>
                <w:ins w:id="5221" w:author="jonathan pritchard" w:date="2025-01-23T13:44:00Z" w16du:dateUtc="2025-01-23T13:44:00Z"/>
                <w:rFonts w:cs="Arial"/>
                <w:sz w:val="18"/>
                <w:szCs w:val="18"/>
              </w:rPr>
            </w:pPr>
            <w:ins w:id="5222" w:author="jonathan pritchard" w:date="2025-01-23T13:44:00Z" w16du:dateUtc="2025-01-23T13:44: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600576F" w14:textId="77777777" w:rsidR="00980629" w:rsidRPr="00340B0D" w:rsidRDefault="00980629" w:rsidP="00541D1A">
            <w:pPr>
              <w:rPr>
                <w:ins w:id="5223" w:author="jonathan pritchard" w:date="2025-01-23T13:44:00Z" w16du:dateUtc="2025-01-23T13:44:00Z"/>
                <w:rFonts w:cs="Arial"/>
                <w:sz w:val="18"/>
                <w:szCs w:val="18"/>
              </w:rPr>
            </w:pPr>
          </w:p>
        </w:tc>
        <w:tc>
          <w:tcPr>
            <w:tcW w:w="3871" w:type="dxa"/>
            <w:gridSpan w:val="4"/>
            <w:tcBorders>
              <w:left w:val="single" w:sz="12" w:space="0" w:color="auto"/>
            </w:tcBorders>
          </w:tcPr>
          <w:p w14:paraId="16271824" w14:textId="77777777" w:rsidR="00980629" w:rsidRPr="00340B0D" w:rsidRDefault="00980629" w:rsidP="00541D1A">
            <w:pPr>
              <w:rPr>
                <w:ins w:id="5224" w:author="jonathan pritchard" w:date="2025-01-23T13:44:00Z" w16du:dateUtc="2025-01-23T13:44:00Z"/>
                <w:rFonts w:cs="Arial"/>
                <w:sz w:val="18"/>
                <w:szCs w:val="18"/>
              </w:rPr>
            </w:pPr>
            <w:ins w:id="5225" w:author="jonathan pritchard" w:date="2025-01-23T13:44:00Z" w16du:dateUtc="2025-01-23T13:44:00Z">
              <w:r w:rsidRPr="00340B0D">
                <w:rPr>
                  <w:rFonts w:cs="Arial"/>
                  <w:sz w:val="18"/>
                  <w:szCs w:val="18"/>
                </w:rPr>
                <w:t>Highlight date dependent</w:t>
              </w:r>
            </w:ins>
          </w:p>
        </w:tc>
        <w:tc>
          <w:tcPr>
            <w:tcW w:w="672" w:type="dxa"/>
            <w:tcBorders>
              <w:right w:val="single" w:sz="12" w:space="0" w:color="auto"/>
            </w:tcBorders>
          </w:tcPr>
          <w:p w14:paraId="74D5D63F" w14:textId="77777777" w:rsidR="00980629" w:rsidRPr="00340B0D" w:rsidRDefault="00980629" w:rsidP="00541D1A">
            <w:pPr>
              <w:jc w:val="center"/>
              <w:rPr>
                <w:ins w:id="5226" w:author="jonathan pritchard" w:date="2025-01-23T13:44:00Z" w16du:dateUtc="2025-01-23T13:44:00Z"/>
                <w:rFonts w:cs="Arial"/>
                <w:sz w:val="18"/>
                <w:szCs w:val="18"/>
              </w:rPr>
            </w:pPr>
          </w:p>
        </w:tc>
      </w:tr>
      <w:tr w:rsidR="00980629" w:rsidRPr="00340B0D" w14:paraId="67588096" w14:textId="77777777" w:rsidTr="00541D1A">
        <w:trPr>
          <w:ins w:id="5227" w:author="jonathan pritchard" w:date="2025-01-23T13:44: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09879236" w14:textId="77777777" w:rsidR="00980629" w:rsidRPr="00340B0D" w:rsidRDefault="00980629" w:rsidP="00541D1A">
            <w:pPr>
              <w:rPr>
                <w:ins w:id="5228" w:author="jonathan pritchard" w:date="2025-01-23T13:44:00Z" w16du:dateUtc="2025-01-23T13:44:00Z"/>
                <w:rFonts w:cs="Arial"/>
                <w:sz w:val="18"/>
                <w:szCs w:val="18"/>
              </w:rPr>
            </w:pPr>
            <w:ins w:id="5229" w:author="jonathan pritchard" w:date="2025-01-23T13:44:00Z" w16du:dateUtc="2025-01-23T13:44: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00CD87" w14:textId="77777777" w:rsidR="00980629" w:rsidRPr="00340B0D" w:rsidRDefault="00980629" w:rsidP="00541D1A">
            <w:pPr>
              <w:rPr>
                <w:ins w:id="5230" w:author="jonathan pritchard" w:date="2025-01-23T13:44:00Z" w16du:dateUtc="2025-01-23T13:44:00Z"/>
                <w:rFonts w:cs="Arial"/>
                <w:sz w:val="18"/>
                <w:szCs w:val="18"/>
              </w:rPr>
            </w:pPr>
          </w:p>
        </w:tc>
        <w:tc>
          <w:tcPr>
            <w:tcW w:w="3871" w:type="dxa"/>
            <w:gridSpan w:val="4"/>
            <w:tcBorders>
              <w:left w:val="single" w:sz="12" w:space="0" w:color="auto"/>
            </w:tcBorders>
          </w:tcPr>
          <w:p w14:paraId="06D97875" w14:textId="77777777" w:rsidR="00980629" w:rsidRPr="00340B0D" w:rsidRDefault="00980629" w:rsidP="00541D1A">
            <w:pPr>
              <w:rPr>
                <w:ins w:id="5231" w:author="jonathan pritchard" w:date="2025-01-23T13:44:00Z" w16du:dateUtc="2025-01-23T13:44:00Z"/>
                <w:rFonts w:cs="Arial"/>
                <w:sz w:val="18"/>
                <w:szCs w:val="18"/>
              </w:rPr>
            </w:pPr>
            <w:ins w:id="5232" w:author="jonathan pritchard" w:date="2025-01-23T13:44:00Z" w16du:dateUtc="2025-01-23T13:44:00Z">
              <w:r w:rsidRPr="00340B0D">
                <w:rPr>
                  <w:rFonts w:cs="Arial"/>
                  <w:sz w:val="18"/>
                  <w:szCs w:val="18"/>
                </w:rPr>
                <w:t>Highlight document</w:t>
              </w:r>
            </w:ins>
          </w:p>
        </w:tc>
        <w:tc>
          <w:tcPr>
            <w:tcW w:w="672" w:type="dxa"/>
            <w:tcBorders>
              <w:right w:val="single" w:sz="12" w:space="0" w:color="auto"/>
            </w:tcBorders>
          </w:tcPr>
          <w:p w14:paraId="5FEECDC2" w14:textId="77777777" w:rsidR="00980629" w:rsidRPr="00340B0D" w:rsidRDefault="00980629" w:rsidP="00541D1A">
            <w:pPr>
              <w:jc w:val="center"/>
              <w:rPr>
                <w:ins w:id="5233" w:author="jonathan pritchard" w:date="2025-01-23T13:44:00Z" w16du:dateUtc="2025-01-23T13:44:00Z"/>
                <w:rFonts w:cs="Arial"/>
                <w:sz w:val="18"/>
                <w:szCs w:val="18"/>
              </w:rPr>
            </w:pPr>
          </w:p>
        </w:tc>
      </w:tr>
      <w:tr w:rsidR="00980629" w:rsidRPr="00340B0D" w14:paraId="540E5EF0" w14:textId="77777777" w:rsidTr="00541D1A">
        <w:trPr>
          <w:ins w:id="5234" w:author="jonathan pritchard" w:date="2025-01-23T13:44: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4949F706" w14:textId="77777777" w:rsidR="00980629" w:rsidRPr="00340B0D" w:rsidRDefault="00980629" w:rsidP="00541D1A">
            <w:pPr>
              <w:rPr>
                <w:ins w:id="5235" w:author="jonathan pritchard" w:date="2025-01-23T13:44:00Z" w16du:dateUtc="2025-01-23T13:44:00Z"/>
                <w:rFonts w:cs="Arial"/>
                <w:sz w:val="18"/>
                <w:szCs w:val="18"/>
              </w:rPr>
            </w:pPr>
            <w:ins w:id="5236" w:author="jonathan pritchard" w:date="2025-01-23T13:44:00Z" w16du:dateUtc="2025-01-23T13:44: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59676AD" w14:textId="77777777" w:rsidR="00980629" w:rsidRPr="00340B0D" w:rsidRDefault="00980629" w:rsidP="00541D1A">
            <w:pPr>
              <w:rPr>
                <w:ins w:id="5237" w:author="jonathan pritchard" w:date="2025-01-23T13:44:00Z" w16du:dateUtc="2025-01-23T13:44:00Z"/>
                <w:rFonts w:cs="Arial"/>
                <w:sz w:val="18"/>
                <w:szCs w:val="18"/>
              </w:rPr>
            </w:pPr>
          </w:p>
        </w:tc>
        <w:tc>
          <w:tcPr>
            <w:tcW w:w="3871" w:type="dxa"/>
            <w:gridSpan w:val="4"/>
            <w:tcBorders>
              <w:left w:val="single" w:sz="12" w:space="0" w:color="auto"/>
            </w:tcBorders>
          </w:tcPr>
          <w:p w14:paraId="685387FD" w14:textId="77777777" w:rsidR="00980629" w:rsidRPr="00340B0D" w:rsidRDefault="00980629" w:rsidP="00541D1A">
            <w:pPr>
              <w:rPr>
                <w:ins w:id="5238" w:author="jonathan pritchard" w:date="2025-01-23T13:44:00Z" w16du:dateUtc="2025-01-23T13:44:00Z"/>
                <w:rFonts w:cs="Arial"/>
                <w:b/>
                <w:bCs/>
                <w:sz w:val="18"/>
                <w:szCs w:val="18"/>
              </w:rPr>
            </w:pPr>
            <w:ins w:id="5239" w:author="jonathan pritchard" w:date="2025-01-23T13:44:00Z" w16du:dateUtc="2025-01-23T13:44:00Z">
              <w:r w:rsidRPr="00340B0D">
                <w:rPr>
                  <w:rFonts w:cs="Arial"/>
                  <w:sz w:val="18"/>
                  <w:szCs w:val="18"/>
                </w:rPr>
                <w:t>Highlight info</w:t>
              </w:r>
            </w:ins>
          </w:p>
        </w:tc>
        <w:tc>
          <w:tcPr>
            <w:tcW w:w="672" w:type="dxa"/>
            <w:tcBorders>
              <w:right w:val="single" w:sz="12" w:space="0" w:color="auto"/>
            </w:tcBorders>
          </w:tcPr>
          <w:p w14:paraId="6794D724" w14:textId="77777777" w:rsidR="00980629" w:rsidRPr="00340B0D" w:rsidRDefault="00980629" w:rsidP="00541D1A">
            <w:pPr>
              <w:jc w:val="center"/>
              <w:rPr>
                <w:ins w:id="5240" w:author="jonathan pritchard" w:date="2025-01-23T13:44:00Z" w16du:dateUtc="2025-01-23T13:44:00Z"/>
                <w:rFonts w:cs="Arial"/>
                <w:sz w:val="18"/>
                <w:szCs w:val="18"/>
              </w:rPr>
            </w:pPr>
          </w:p>
        </w:tc>
      </w:tr>
      <w:tr w:rsidR="00980629" w:rsidRPr="00340B0D" w14:paraId="742E2A2A" w14:textId="77777777" w:rsidTr="00541D1A">
        <w:trPr>
          <w:ins w:id="5241" w:author="jonathan pritchard" w:date="2025-01-23T13:44: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465CF561" w14:textId="77777777" w:rsidR="00980629" w:rsidRPr="00340B0D" w:rsidRDefault="00980629" w:rsidP="00541D1A">
            <w:pPr>
              <w:rPr>
                <w:ins w:id="5242" w:author="jonathan pritchard" w:date="2025-01-23T13:44:00Z" w16du:dateUtc="2025-01-23T13:44:00Z"/>
                <w:rFonts w:cs="Arial"/>
                <w:sz w:val="18"/>
                <w:szCs w:val="18"/>
              </w:rPr>
            </w:pPr>
            <w:ins w:id="5243" w:author="jonathan pritchard" w:date="2025-01-23T13:44:00Z" w16du:dateUtc="2025-01-23T13:44: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73E5C0F" w14:textId="77777777" w:rsidR="00980629" w:rsidRPr="00340B0D" w:rsidRDefault="00980629" w:rsidP="00541D1A">
            <w:pPr>
              <w:rPr>
                <w:ins w:id="5244" w:author="jonathan pritchard" w:date="2025-01-23T13:44:00Z" w16du:dateUtc="2025-01-23T13:44:00Z"/>
                <w:rFonts w:cs="Arial"/>
                <w:sz w:val="18"/>
                <w:szCs w:val="18"/>
              </w:rPr>
            </w:pPr>
          </w:p>
        </w:tc>
        <w:tc>
          <w:tcPr>
            <w:tcW w:w="3871" w:type="dxa"/>
            <w:gridSpan w:val="4"/>
            <w:tcBorders>
              <w:left w:val="single" w:sz="12" w:space="0" w:color="auto"/>
            </w:tcBorders>
          </w:tcPr>
          <w:p w14:paraId="2E5E92C7" w14:textId="77777777" w:rsidR="00980629" w:rsidRPr="00340B0D" w:rsidRDefault="00980629" w:rsidP="00541D1A">
            <w:pPr>
              <w:rPr>
                <w:ins w:id="5245" w:author="jonathan pritchard" w:date="2025-01-23T13:44:00Z" w16du:dateUtc="2025-01-23T13:44:00Z"/>
                <w:rFonts w:cs="Arial"/>
                <w:sz w:val="18"/>
                <w:szCs w:val="18"/>
              </w:rPr>
            </w:pPr>
            <w:ins w:id="5246" w:author="jonathan pritchard" w:date="2025-01-23T13:44:00Z" w16du:dateUtc="2025-01-23T13:44:00Z">
              <w:r w:rsidRPr="00340B0D">
                <w:rPr>
                  <w:rFonts w:cs="Arial"/>
                  <w:sz w:val="18"/>
                  <w:szCs w:val="18"/>
                </w:rPr>
                <w:t>Shallow Pattern</w:t>
              </w:r>
            </w:ins>
          </w:p>
        </w:tc>
        <w:tc>
          <w:tcPr>
            <w:tcW w:w="672" w:type="dxa"/>
            <w:tcBorders>
              <w:right w:val="single" w:sz="12" w:space="0" w:color="auto"/>
            </w:tcBorders>
          </w:tcPr>
          <w:p w14:paraId="7D31A259" w14:textId="77777777" w:rsidR="00980629" w:rsidRPr="00340B0D" w:rsidRDefault="00980629" w:rsidP="00541D1A">
            <w:pPr>
              <w:jc w:val="center"/>
              <w:rPr>
                <w:ins w:id="5247" w:author="jonathan pritchard" w:date="2025-01-23T13:44:00Z" w16du:dateUtc="2025-01-23T13:44:00Z"/>
                <w:rFonts w:cs="Arial"/>
                <w:sz w:val="18"/>
                <w:szCs w:val="18"/>
              </w:rPr>
            </w:pPr>
          </w:p>
        </w:tc>
      </w:tr>
      <w:tr w:rsidR="00980629" w:rsidRPr="00340B0D" w14:paraId="24810779" w14:textId="77777777" w:rsidTr="00541D1A">
        <w:trPr>
          <w:ins w:id="5248" w:author="jonathan pritchard" w:date="2025-01-23T13:44: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2A147496" w14:textId="77777777" w:rsidR="00980629" w:rsidRPr="00340B0D" w:rsidRDefault="00980629" w:rsidP="00541D1A">
            <w:pPr>
              <w:rPr>
                <w:ins w:id="5249" w:author="jonathan pritchard" w:date="2025-01-23T13:44:00Z" w16du:dateUtc="2025-01-23T13:44:00Z"/>
                <w:rFonts w:cs="Arial"/>
                <w:sz w:val="18"/>
                <w:szCs w:val="18"/>
              </w:rPr>
            </w:pPr>
            <w:ins w:id="5250" w:author="jonathan pritchard" w:date="2025-01-23T13:44:00Z" w16du:dateUtc="2025-01-23T13:44: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DC9648C" w14:textId="77777777" w:rsidR="00980629" w:rsidRPr="00340B0D" w:rsidRDefault="00980629" w:rsidP="00541D1A">
            <w:pPr>
              <w:rPr>
                <w:ins w:id="5251" w:author="jonathan pritchard" w:date="2025-01-23T13:44:00Z" w16du:dateUtc="2025-01-23T13:44:00Z"/>
                <w:rFonts w:cs="Arial"/>
                <w:sz w:val="18"/>
                <w:szCs w:val="18"/>
              </w:rPr>
            </w:pPr>
          </w:p>
        </w:tc>
        <w:tc>
          <w:tcPr>
            <w:tcW w:w="3871" w:type="dxa"/>
            <w:gridSpan w:val="4"/>
            <w:tcBorders>
              <w:left w:val="single" w:sz="12" w:space="0" w:color="auto"/>
            </w:tcBorders>
          </w:tcPr>
          <w:p w14:paraId="622348B1" w14:textId="77777777" w:rsidR="00980629" w:rsidRPr="00340B0D" w:rsidRDefault="00980629" w:rsidP="00541D1A">
            <w:pPr>
              <w:rPr>
                <w:ins w:id="5252" w:author="jonathan pritchard" w:date="2025-01-23T13:44:00Z" w16du:dateUtc="2025-01-23T13:44:00Z"/>
                <w:rFonts w:cs="Arial"/>
                <w:sz w:val="18"/>
                <w:szCs w:val="18"/>
              </w:rPr>
            </w:pPr>
            <w:ins w:id="5253" w:author="jonathan pritchard" w:date="2025-01-23T13:44:00Z" w16du:dateUtc="2025-01-23T13:44:00Z">
              <w:r w:rsidRPr="00340B0D">
                <w:rPr>
                  <w:rFonts w:cs="Arial"/>
                  <w:sz w:val="18"/>
                  <w:szCs w:val="18"/>
                </w:rPr>
                <w:t>Unknown</w:t>
              </w:r>
            </w:ins>
          </w:p>
        </w:tc>
        <w:tc>
          <w:tcPr>
            <w:tcW w:w="672" w:type="dxa"/>
            <w:tcBorders>
              <w:right w:val="single" w:sz="12" w:space="0" w:color="auto"/>
            </w:tcBorders>
          </w:tcPr>
          <w:p w14:paraId="7EA895A0" w14:textId="77777777" w:rsidR="00980629" w:rsidRPr="00340B0D" w:rsidRDefault="00980629" w:rsidP="00541D1A">
            <w:pPr>
              <w:jc w:val="center"/>
              <w:rPr>
                <w:ins w:id="5254" w:author="jonathan pritchard" w:date="2025-01-23T13:44:00Z" w16du:dateUtc="2025-01-23T13:44:00Z"/>
                <w:rFonts w:cs="Arial"/>
                <w:sz w:val="18"/>
                <w:szCs w:val="18"/>
              </w:rPr>
            </w:pPr>
          </w:p>
        </w:tc>
      </w:tr>
      <w:tr w:rsidR="00980629" w:rsidRPr="00340B0D" w14:paraId="7B725E4C" w14:textId="77777777" w:rsidTr="00541D1A">
        <w:trPr>
          <w:ins w:id="5255" w:author="jonathan pritchard" w:date="2025-01-23T13:44: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0508799D" w14:textId="77777777" w:rsidR="00980629" w:rsidRPr="00340B0D" w:rsidRDefault="00980629" w:rsidP="00541D1A">
            <w:pPr>
              <w:rPr>
                <w:ins w:id="5256" w:author="jonathan pritchard" w:date="2025-01-23T13:44:00Z" w16du:dateUtc="2025-01-23T13:44:00Z"/>
                <w:rFonts w:cs="Arial"/>
                <w:sz w:val="18"/>
                <w:szCs w:val="18"/>
              </w:rPr>
            </w:pPr>
            <w:ins w:id="5257" w:author="jonathan pritchard" w:date="2025-01-23T13:44:00Z" w16du:dateUtc="2025-01-23T13:44: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2E288B" w14:textId="77777777" w:rsidR="00980629" w:rsidRPr="00340B0D" w:rsidRDefault="00980629" w:rsidP="00541D1A">
            <w:pPr>
              <w:rPr>
                <w:ins w:id="5258" w:author="jonathan pritchard" w:date="2025-01-23T13:44:00Z" w16du:dateUtc="2025-01-23T13:44:00Z"/>
                <w:rFonts w:cs="Arial"/>
                <w:sz w:val="18"/>
                <w:szCs w:val="18"/>
              </w:rPr>
            </w:pPr>
          </w:p>
        </w:tc>
        <w:tc>
          <w:tcPr>
            <w:tcW w:w="3871" w:type="dxa"/>
            <w:gridSpan w:val="4"/>
            <w:tcBorders>
              <w:left w:val="single" w:sz="12" w:space="0" w:color="auto"/>
            </w:tcBorders>
          </w:tcPr>
          <w:p w14:paraId="52D6324A" w14:textId="77777777" w:rsidR="00980629" w:rsidRPr="00340B0D" w:rsidRDefault="00980629" w:rsidP="00541D1A">
            <w:pPr>
              <w:rPr>
                <w:ins w:id="5259" w:author="jonathan pritchard" w:date="2025-01-23T13:44:00Z" w16du:dateUtc="2025-01-23T13:44:00Z"/>
                <w:rFonts w:cs="Arial"/>
                <w:sz w:val="18"/>
                <w:szCs w:val="18"/>
              </w:rPr>
            </w:pPr>
            <w:ins w:id="5260" w:author="jonathan pritchard" w:date="2025-01-23T13:44:00Z" w16du:dateUtc="2025-01-23T13:44:00Z">
              <w:r w:rsidRPr="00340B0D">
                <w:rPr>
                  <w:rFonts w:cs="Arial"/>
                  <w:sz w:val="18"/>
                  <w:szCs w:val="18"/>
                </w:rPr>
                <w:t>Update Review</w:t>
              </w:r>
            </w:ins>
          </w:p>
        </w:tc>
        <w:tc>
          <w:tcPr>
            <w:tcW w:w="672" w:type="dxa"/>
            <w:tcBorders>
              <w:right w:val="single" w:sz="12" w:space="0" w:color="auto"/>
            </w:tcBorders>
          </w:tcPr>
          <w:p w14:paraId="7E5419E5" w14:textId="77777777" w:rsidR="00980629" w:rsidRPr="00340B0D" w:rsidRDefault="00980629" w:rsidP="00541D1A">
            <w:pPr>
              <w:jc w:val="center"/>
              <w:rPr>
                <w:ins w:id="5261" w:author="jonathan pritchard" w:date="2025-01-23T13:44:00Z" w16du:dateUtc="2025-01-23T13:44:00Z"/>
                <w:rFonts w:cs="Arial"/>
                <w:sz w:val="18"/>
                <w:szCs w:val="18"/>
              </w:rPr>
            </w:pPr>
          </w:p>
        </w:tc>
      </w:tr>
      <w:tr w:rsidR="00980629" w:rsidRPr="00340B0D" w14:paraId="542C4413" w14:textId="77777777" w:rsidTr="00541D1A">
        <w:trPr>
          <w:ins w:id="5262" w:author="jonathan pritchard" w:date="2025-01-23T13:44: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6D989067" w14:textId="77777777" w:rsidR="00980629" w:rsidRPr="00340B0D" w:rsidRDefault="00980629" w:rsidP="00541D1A">
            <w:pPr>
              <w:rPr>
                <w:ins w:id="5263" w:author="jonathan pritchard" w:date="2025-01-23T13:44:00Z" w16du:dateUtc="2025-01-23T13:44:00Z"/>
                <w:rFonts w:cs="Arial"/>
                <w:sz w:val="18"/>
                <w:szCs w:val="18"/>
              </w:rPr>
            </w:pPr>
            <w:ins w:id="5264" w:author="jonathan pritchard" w:date="2025-01-23T13:44:00Z" w16du:dateUtc="2025-01-23T13:44: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0E8B6EF" w14:textId="77777777" w:rsidR="00980629" w:rsidRPr="00340B0D" w:rsidRDefault="00980629" w:rsidP="00541D1A">
            <w:pPr>
              <w:rPr>
                <w:ins w:id="5265" w:author="jonathan pritchard" w:date="2025-01-23T13:44:00Z" w16du:dateUtc="2025-01-23T13:44:00Z"/>
                <w:rFonts w:cs="Arial"/>
                <w:sz w:val="18"/>
                <w:szCs w:val="18"/>
              </w:rPr>
            </w:pPr>
          </w:p>
        </w:tc>
        <w:tc>
          <w:tcPr>
            <w:tcW w:w="3871" w:type="dxa"/>
            <w:gridSpan w:val="4"/>
            <w:tcBorders>
              <w:left w:val="single" w:sz="12" w:space="0" w:color="auto"/>
            </w:tcBorders>
          </w:tcPr>
          <w:p w14:paraId="4ABE9783" w14:textId="77777777" w:rsidR="00980629" w:rsidRPr="00340B0D" w:rsidRDefault="00980629" w:rsidP="00541D1A">
            <w:pPr>
              <w:rPr>
                <w:ins w:id="5266" w:author="jonathan pritchard" w:date="2025-01-23T13:44:00Z" w16du:dateUtc="2025-01-23T13:44:00Z"/>
                <w:rFonts w:cs="Arial"/>
                <w:sz w:val="18"/>
                <w:szCs w:val="18"/>
              </w:rPr>
            </w:pPr>
            <w:ins w:id="5267" w:author="jonathan pritchard" w:date="2025-01-23T13:44:00Z" w16du:dateUtc="2025-01-23T13:44:00Z">
              <w:r w:rsidRPr="00340B0D">
                <w:rPr>
                  <w:rFonts w:cs="Arial"/>
                  <w:b/>
                  <w:bCs/>
                  <w:sz w:val="18"/>
                  <w:szCs w:val="18"/>
                </w:rPr>
                <w:t>Text Groups</w:t>
              </w:r>
            </w:ins>
          </w:p>
        </w:tc>
        <w:tc>
          <w:tcPr>
            <w:tcW w:w="672" w:type="dxa"/>
            <w:tcBorders>
              <w:right w:val="single" w:sz="12" w:space="0" w:color="auto"/>
            </w:tcBorders>
          </w:tcPr>
          <w:p w14:paraId="0CC74845" w14:textId="77777777" w:rsidR="00980629" w:rsidRPr="00340B0D" w:rsidRDefault="00980629" w:rsidP="00541D1A">
            <w:pPr>
              <w:jc w:val="center"/>
              <w:rPr>
                <w:ins w:id="5268" w:author="jonathan pritchard" w:date="2025-01-23T13:44:00Z" w16du:dateUtc="2025-01-23T13:44:00Z"/>
                <w:rFonts w:cs="Arial"/>
                <w:sz w:val="18"/>
                <w:szCs w:val="18"/>
              </w:rPr>
            </w:pPr>
          </w:p>
        </w:tc>
      </w:tr>
      <w:tr w:rsidR="00980629" w:rsidRPr="00340B0D" w14:paraId="1257FBCC" w14:textId="77777777" w:rsidTr="00541D1A">
        <w:trPr>
          <w:ins w:id="5269" w:author="jonathan pritchard" w:date="2025-01-23T13:44: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413C71E8" w14:textId="77777777" w:rsidR="00980629" w:rsidRPr="00340B0D" w:rsidRDefault="00980629" w:rsidP="00541D1A">
            <w:pPr>
              <w:rPr>
                <w:ins w:id="5270" w:author="jonathan pritchard" w:date="2025-01-23T13:44:00Z" w16du:dateUtc="2025-01-23T13:44:00Z"/>
                <w:rFonts w:cs="Arial"/>
                <w:sz w:val="18"/>
                <w:szCs w:val="18"/>
              </w:rPr>
            </w:pPr>
            <w:ins w:id="5271" w:author="jonathan pritchard" w:date="2025-01-23T13:44:00Z" w16du:dateUtc="2025-01-23T13:44: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6EAA56D" w14:textId="77777777" w:rsidR="00980629" w:rsidRPr="00340B0D" w:rsidRDefault="00980629" w:rsidP="00541D1A">
            <w:pPr>
              <w:rPr>
                <w:ins w:id="5272" w:author="jonathan pritchard" w:date="2025-01-23T13:44:00Z" w16du:dateUtc="2025-01-23T13:44:00Z"/>
                <w:rFonts w:cs="Arial"/>
                <w:sz w:val="18"/>
                <w:szCs w:val="18"/>
              </w:rPr>
            </w:pPr>
          </w:p>
        </w:tc>
        <w:tc>
          <w:tcPr>
            <w:tcW w:w="3871" w:type="dxa"/>
            <w:gridSpan w:val="4"/>
            <w:tcBorders>
              <w:left w:val="single" w:sz="12" w:space="0" w:color="auto"/>
            </w:tcBorders>
          </w:tcPr>
          <w:p w14:paraId="32D91FC3" w14:textId="77777777" w:rsidR="00980629" w:rsidRPr="00340B0D" w:rsidRDefault="00980629" w:rsidP="00541D1A">
            <w:pPr>
              <w:rPr>
                <w:ins w:id="5273" w:author="jonathan pritchard" w:date="2025-01-23T13:44:00Z" w16du:dateUtc="2025-01-23T13:44:00Z"/>
                <w:rFonts w:cs="Arial"/>
                <w:sz w:val="18"/>
                <w:szCs w:val="18"/>
              </w:rPr>
            </w:pPr>
            <w:ins w:id="5274" w:author="jonathan pritchard" w:date="2025-01-23T13:44:00Z" w16du:dateUtc="2025-01-23T13:44:00Z">
              <w:r w:rsidRPr="00340B0D">
                <w:rPr>
                  <w:rFonts w:cs="Arial"/>
                  <w:sz w:val="18"/>
                  <w:szCs w:val="18"/>
                </w:rPr>
                <w:t>Chart Text</w:t>
              </w:r>
            </w:ins>
          </w:p>
        </w:tc>
        <w:tc>
          <w:tcPr>
            <w:tcW w:w="672" w:type="dxa"/>
            <w:tcBorders>
              <w:right w:val="single" w:sz="12" w:space="0" w:color="auto"/>
            </w:tcBorders>
          </w:tcPr>
          <w:p w14:paraId="4EA45B86" w14:textId="77777777" w:rsidR="00980629" w:rsidRPr="00340B0D" w:rsidRDefault="00980629" w:rsidP="00541D1A">
            <w:pPr>
              <w:jc w:val="center"/>
              <w:rPr>
                <w:ins w:id="5275" w:author="jonathan pritchard" w:date="2025-01-23T13:44:00Z" w16du:dateUtc="2025-01-23T13:44:00Z"/>
                <w:rFonts w:cs="Arial"/>
                <w:sz w:val="18"/>
                <w:szCs w:val="18"/>
              </w:rPr>
            </w:pPr>
          </w:p>
        </w:tc>
      </w:tr>
      <w:tr w:rsidR="00980629" w:rsidRPr="00340B0D" w14:paraId="0B35524A" w14:textId="77777777" w:rsidTr="00541D1A">
        <w:trPr>
          <w:ins w:id="5276" w:author="jonathan pritchard" w:date="2025-01-23T13:44: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54638BF6" w14:textId="77777777" w:rsidR="00980629" w:rsidRPr="00340B0D" w:rsidRDefault="00980629" w:rsidP="00541D1A">
            <w:pPr>
              <w:rPr>
                <w:ins w:id="5277" w:author="jonathan pritchard" w:date="2025-01-23T13:44:00Z" w16du:dateUtc="2025-01-23T13:44:00Z"/>
                <w:rFonts w:cs="Arial"/>
                <w:sz w:val="18"/>
                <w:szCs w:val="18"/>
              </w:rPr>
            </w:pPr>
            <w:ins w:id="5278" w:author="jonathan pritchard" w:date="2025-01-23T13:44:00Z" w16du:dateUtc="2025-01-23T13:44: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9FD47D1" w14:textId="77777777" w:rsidR="00980629" w:rsidRPr="00340B0D" w:rsidRDefault="00980629" w:rsidP="00541D1A">
            <w:pPr>
              <w:rPr>
                <w:ins w:id="5279" w:author="jonathan pritchard" w:date="2025-01-23T13:44:00Z" w16du:dateUtc="2025-01-23T13:44:00Z"/>
                <w:rFonts w:cs="Arial"/>
                <w:sz w:val="18"/>
                <w:szCs w:val="18"/>
              </w:rPr>
            </w:pPr>
          </w:p>
        </w:tc>
        <w:tc>
          <w:tcPr>
            <w:tcW w:w="3871" w:type="dxa"/>
            <w:gridSpan w:val="4"/>
            <w:tcBorders>
              <w:left w:val="single" w:sz="12" w:space="0" w:color="auto"/>
            </w:tcBorders>
          </w:tcPr>
          <w:p w14:paraId="54B8E289" w14:textId="77777777" w:rsidR="00980629" w:rsidRPr="00340B0D" w:rsidRDefault="00980629" w:rsidP="00541D1A">
            <w:pPr>
              <w:rPr>
                <w:ins w:id="5280" w:author="jonathan pritchard" w:date="2025-01-23T13:44:00Z" w16du:dateUtc="2025-01-23T13:44:00Z"/>
                <w:rFonts w:cs="Arial"/>
                <w:sz w:val="18"/>
                <w:szCs w:val="18"/>
              </w:rPr>
            </w:pPr>
            <w:ins w:id="5281" w:author="jonathan pritchard" w:date="2025-01-23T13:44:00Z" w16du:dateUtc="2025-01-23T13:44:00Z">
              <w:r w:rsidRPr="00340B0D">
                <w:rPr>
                  <w:rFonts w:cs="Arial"/>
                  <w:sz w:val="18"/>
                  <w:szCs w:val="18"/>
                </w:rPr>
                <w:t xml:space="preserve">    Important text</w:t>
              </w:r>
            </w:ins>
          </w:p>
        </w:tc>
        <w:tc>
          <w:tcPr>
            <w:tcW w:w="672" w:type="dxa"/>
            <w:tcBorders>
              <w:right w:val="single" w:sz="12" w:space="0" w:color="auto"/>
            </w:tcBorders>
          </w:tcPr>
          <w:p w14:paraId="53D771CB" w14:textId="77777777" w:rsidR="00980629" w:rsidRPr="00340B0D" w:rsidRDefault="00980629" w:rsidP="00541D1A">
            <w:pPr>
              <w:jc w:val="center"/>
              <w:rPr>
                <w:ins w:id="5282" w:author="jonathan pritchard" w:date="2025-01-23T13:44:00Z" w16du:dateUtc="2025-01-23T13:44:00Z"/>
                <w:rFonts w:cs="Arial"/>
                <w:sz w:val="18"/>
                <w:szCs w:val="18"/>
              </w:rPr>
            </w:pPr>
          </w:p>
        </w:tc>
      </w:tr>
      <w:tr w:rsidR="00980629" w:rsidRPr="00340B0D" w14:paraId="7CBA863E" w14:textId="77777777" w:rsidTr="00541D1A">
        <w:trPr>
          <w:ins w:id="5283" w:author="jonathan pritchard" w:date="2025-01-23T13:44: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17A296AF" w14:textId="77777777" w:rsidR="00980629" w:rsidRPr="00340B0D" w:rsidRDefault="00980629" w:rsidP="00541D1A">
            <w:pPr>
              <w:rPr>
                <w:ins w:id="5284" w:author="jonathan pritchard" w:date="2025-01-23T13:44:00Z" w16du:dateUtc="2025-01-23T13:44:00Z"/>
                <w:rFonts w:cs="Arial"/>
                <w:sz w:val="18"/>
                <w:szCs w:val="18"/>
              </w:rPr>
            </w:pPr>
            <w:ins w:id="5285" w:author="jonathan pritchard" w:date="2025-01-23T13:44:00Z" w16du:dateUtc="2025-01-23T13:44: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37B7B15" w14:textId="77777777" w:rsidR="00980629" w:rsidRPr="00340B0D" w:rsidRDefault="00980629" w:rsidP="00541D1A">
            <w:pPr>
              <w:rPr>
                <w:ins w:id="5286" w:author="jonathan pritchard" w:date="2025-01-23T13:44:00Z" w16du:dateUtc="2025-01-23T13:44:00Z"/>
                <w:rFonts w:cs="Arial"/>
                <w:sz w:val="18"/>
                <w:szCs w:val="18"/>
              </w:rPr>
            </w:pPr>
          </w:p>
        </w:tc>
        <w:tc>
          <w:tcPr>
            <w:tcW w:w="3871" w:type="dxa"/>
            <w:gridSpan w:val="4"/>
            <w:tcBorders>
              <w:left w:val="single" w:sz="12" w:space="0" w:color="auto"/>
            </w:tcBorders>
          </w:tcPr>
          <w:p w14:paraId="432DC7B8" w14:textId="77777777" w:rsidR="00980629" w:rsidRPr="00340B0D" w:rsidRDefault="00980629" w:rsidP="00541D1A">
            <w:pPr>
              <w:rPr>
                <w:ins w:id="5287" w:author="jonathan pritchard" w:date="2025-01-23T13:44:00Z" w16du:dateUtc="2025-01-23T13:44:00Z"/>
                <w:rFonts w:cs="Arial"/>
                <w:b/>
                <w:bCs/>
                <w:sz w:val="18"/>
                <w:szCs w:val="18"/>
              </w:rPr>
            </w:pPr>
            <w:ins w:id="5288" w:author="jonathan pritchard" w:date="2025-01-23T13:44:00Z" w16du:dateUtc="2025-01-23T13:44:00Z">
              <w:r w:rsidRPr="00340B0D">
                <w:rPr>
                  <w:rFonts w:cs="Arial"/>
                  <w:b/>
                  <w:bCs/>
                  <w:sz w:val="18"/>
                  <w:szCs w:val="18"/>
                </w:rPr>
                <w:t xml:space="preserve">    Other Text</w:t>
              </w:r>
            </w:ins>
          </w:p>
        </w:tc>
        <w:tc>
          <w:tcPr>
            <w:tcW w:w="672" w:type="dxa"/>
            <w:tcBorders>
              <w:right w:val="single" w:sz="12" w:space="0" w:color="auto"/>
            </w:tcBorders>
          </w:tcPr>
          <w:p w14:paraId="4E53B7AF" w14:textId="77777777" w:rsidR="00980629" w:rsidRPr="00340B0D" w:rsidRDefault="00980629" w:rsidP="00541D1A">
            <w:pPr>
              <w:jc w:val="center"/>
              <w:rPr>
                <w:ins w:id="5289" w:author="jonathan pritchard" w:date="2025-01-23T13:44:00Z" w16du:dateUtc="2025-01-23T13:44:00Z"/>
                <w:rFonts w:cs="Arial"/>
                <w:sz w:val="18"/>
                <w:szCs w:val="18"/>
              </w:rPr>
            </w:pPr>
          </w:p>
        </w:tc>
      </w:tr>
      <w:tr w:rsidR="00980629" w:rsidRPr="00340B0D" w14:paraId="3C75789D" w14:textId="77777777" w:rsidTr="00541D1A">
        <w:trPr>
          <w:ins w:id="5290" w:author="jonathan pritchard" w:date="2025-01-23T13:44: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1ABCF847" w14:textId="77777777" w:rsidR="00980629" w:rsidRPr="00340B0D" w:rsidRDefault="00980629" w:rsidP="00541D1A">
            <w:pPr>
              <w:rPr>
                <w:ins w:id="5291" w:author="jonathan pritchard" w:date="2025-01-23T13:44:00Z" w16du:dateUtc="2025-01-23T13:44:00Z"/>
                <w:rFonts w:cs="Arial"/>
                <w:sz w:val="18"/>
                <w:szCs w:val="18"/>
              </w:rPr>
            </w:pPr>
            <w:ins w:id="5292" w:author="jonathan pritchard" w:date="2025-01-23T13:44:00Z" w16du:dateUtc="2025-01-23T13:44: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5E8D8A17" w14:textId="77777777" w:rsidR="00980629" w:rsidRPr="00340B0D" w:rsidRDefault="00980629" w:rsidP="00541D1A">
            <w:pPr>
              <w:rPr>
                <w:ins w:id="5293" w:author="jonathan pritchard" w:date="2025-01-23T13:44:00Z" w16du:dateUtc="2025-01-23T13:44:00Z"/>
                <w:rFonts w:cs="Arial"/>
                <w:sz w:val="18"/>
                <w:szCs w:val="18"/>
              </w:rPr>
            </w:pPr>
          </w:p>
        </w:tc>
        <w:tc>
          <w:tcPr>
            <w:tcW w:w="3871" w:type="dxa"/>
            <w:gridSpan w:val="4"/>
            <w:tcBorders>
              <w:left w:val="single" w:sz="12" w:space="0" w:color="auto"/>
            </w:tcBorders>
          </w:tcPr>
          <w:p w14:paraId="76F78D70" w14:textId="77777777" w:rsidR="00980629" w:rsidRPr="00340B0D" w:rsidRDefault="00980629" w:rsidP="00541D1A">
            <w:pPr>
              <w:rPr>
                <w:ins w:id="5294" w:author="jonathan pritchard" w:date="2025-01-23T13:44:00Z" w16du:dateUtc="2025-01-23T13:44:00Z"/>
                <w:rFonts w:cs="Arial"/>
                <w:sz w:val="18"/>
                <w:szCs w:val="18"/>
              </w:rPr>
            </w:pPr>
            <w:ins w:id="5295" w:author="jonathan pritchard" w:date="2025-01-23T13:44:00Z" w16du:dateUtc="2025-01-23T13:44:00Z">
              <w:r w:rsidRPr="00340B0D">
                <w:rPr>
                  <w:rFonts w:cs="Arial"/>
                  <w:sz w:val="18"/>
                  <w:szCs w:val="18"/>
                </w:rPr>
                <w:t xml:space="preserve">        Names</w:t>
              </w:r>
            </w:ins>
          </w:p>
        </w:tc>
        <w:tc>
          <w:tcPr>
            <w:tcW w:w="672" w:type="dxa"/>
            <w:tcBorders>
              <w:right w:val="single" w:sz="12" w:space="0" w:color="auto"/>
            </w:tcBorders>
          </w:tcPr>
          <w:p w14:paraId="11F9EFE9" w14:textId="77777777" w:rsidR="00980629" w:rsidRPr="00340B0D" w:rsidRDefault="00980629" w:rsidP="00541D1A">
            <w:pPr>
              <w:jc w:val="center"/>
              <w:rPr>
                <w:ins w:id="5296" w:author="jonathan pritchard" w:date="2025-01-23T13:44:00Z" w16du:dateUtc="2025-01-23T13:44:00Z"/>
                <w:rFonts w:cs="Arial"/>
                <w:sz w:val="18"/>
                <w:szCs w:val="18"/>
              </w:rPr>
            </w:pPr>
          </w:p>
        </w:tc>
      </w:tr>
      <w:tr w:rsidR="00980629" w:rsidRPr="00340B0D" w14:paraId="6EED4E68" w14:textId="77777777" w:rsidTr="00541D1A">
        <w:trPr>
          <w:ins w:id="5297" w:author="jonathan pritchard" w:date="2025-01-23T13:44:00Z"/>
        </w:trPr>
        <w:tc>
          <w:tcPr>
            <w:tcW w:w="4656"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01A0F701" w14:textId="77777777" w:rsidR="00980629" w:rsidRPr="00340B0D" w:rsidRDefault="00980629" w:rsidP="00541D1A">
            <w:pPr>
              <w:jc w:val="center"/>
              <w:rPr>
                <w:ins w:id="5298" w:author="jonathan pritchard" w:date="2025-01-23T13:44:00Z" w16du:dateUtc="2025-01-23T13:44:00Z"/>
                <w:rFonts w:cs="Arial"/>
                <w:b/>
                <w:bCs/>
                <w:sz w:val="18"/>
                <w:szCs w:val="18"/>
              </w:rPr>
            </w:pPr>
            <w:ins w:id="5299" w:author="jonathan pritchard" w:date="2025-01-23T13:44:00Z" w16du:dateUtc="2025-01-23T13:44:00Z">
              <w:r w:rsidRPr="00340B0D">
                <w:rPr>
                  <w:rFonts w:cs="Arial"/>
                  <w:b/>
                  <w:bCs/>
                  <w:sz w:val="18"/>
                  <w:szCs w:val="18"/>
                </w:rPr>
                <w:t>Palette</w:t>
              </w:r>
            </w:ins>
          </w:p>
        </w:tc>
        <w:tc>
          <w:tcPr>
            <w:tcW w:w="3871" w:type="dxa"/>
            <w:gridSpan w:val="4"/>
            <w:tcBorders>
              <w:left w:val="single" w:sz="12" w:space="0" w:color="auto"/>
            </w:tcBorders>
          </w:tcPr>
          <w:p w14:paraId="17309E48" w14:textId="77777777" w:rsidR="00980629" w:rsidRPr="00340B0D" w:rsidRDefault="00980629" w:rsidP="00541D1A">
            <w:pPr>
              <w:rPr>
                <w:ins w:id="5300" w:author="jonathan pritchard" w:date="2025-01-23T13:44:00Z" w16du:dateUtc="2025-01-23T13:44:00Z"/>
                <w:rFonts w:cs="Arial"/>
                <w:b/>
                <w:bCs/>
                <w:sz w:val="18"/>
                <w:szCs w:val="18"/>
              </w:rPr>
            </w:pPr>
            <w:ins w:id="5301" w:author="jonathan pritchard" w:date="2025-01-23T13:44:00Z" w16du:dateUtc="2025-01-23T13:44:00Z">
              <w:r w:rsidRPr="00340B0D">
                <w:rPr>
                  <w:rFonts w:cs="Arial"/>
                  <w:sz w:val="18"/>
                  <w:szCs w:val="18"/>
                </w:rPr>
                <w:t xml:space="preserve">        Light description</w:t>
              </w:r>
            </w:ins>
          </w:p>
        </w:tc>
        <w:tc>
          <w:tcPr>
            <w:tcW w:w="672" w:type="dxa"/>
            <w:tcBorders>
              <w:right w:val="single" w:sz="12" w:space="0" w:color="auto"/>
            </w:tcBorders>
          </w:tcPr>
          <w:p w14:paraId="3F34FD7C" w14:textId="77777777" w:rsidR="00980629" w:rsidRPr="00340B0D" w:rsidRDefault="00980629" w:rsidP="00541D1A">
            <w:pPr>
              <w:jc w:val="center"/>
              <w:rPr>
                <w:ins w:id="5302" w:author="jonathan pritchard" w:date="2025-01-23T13:44:00Z" w16du:dateUtc="2025-01-23T13:44:00Z"/>
                <w:rFonts w:cs="Arial"/>
                <w:sz w:val="18"/>
                <w:szCs w:val="18"/>
              </w:rPr>
            </w:pPr>
          </w:p>
        </w:tc>
      </w:tr>
      <w:tr w:rsidR="00980629" w:rsidRPr="00340B0D" w14:paraId="3C0DF3BA" w14:textId="77777777" w:rsidTr="00541D1A">
        <w:trPr>
          <w:ins w:id="5303" w:author="jonathan pritchard" w:date="2025-01-23T13:44:00Z"/>
        </w:trPr>
        <w:customXmlInsRangeStart w:id="5304" w:author="jonathan pritchard" w:date="2025-01-23T13:44:00Z"/>
        <w:sdt>
          <w:sdtPr>
            <w:rPr>
              <w:rFonts w:cs="Arial"/>
              <w:sz w:val="18"/>
              <w:szCs w:val="18"/>
            </w:rPr>
            <w:alias w:val="Palette"/>
            <w:tag w:val="Palette"/>
            <w:id w:val="-1770231193"/>
            <w:placeholder>
              <w:docPart w:val="9FE5BEE9EAB54CE093B5EDFFAE5770F6"/>
            </w:placeholder>
            <w:comboBox>
              <w:listItem w:displayText="Day" w:value="Day"/>
              <w:listItem w:displayText="Dusk" w:value="Dusk"/>
              <w:listItem w:displayText="Night" w:value="Night"/>
            </w:comboBox>
          </w:sdtPr>
          <w:sdtContent>
            <w:customXmlInsRangeEnd w:id="5304"/>
            <w:tc>
              <w:tcPr>
                <w:tcW w:w="4656" w:type="dxa"/>
                <w:gridSpan w:val="4"/>
                <w:tcBorders>
                  <w:left w:val="single" w:sz="12" w:space="0" w:color="auto"/>
                  <w:bottom w:val="single" w:sz="12" w:space="0" w:color="auto"/>
                  <w:right w:val="single" w:sz="12" w:space="0" w:color="auto"/>
                </w:tcBorders>
              </w:tcPr>
              <w:p w14:paraId="20E5D189" w14:textId="77777777" w:rsidR="00980629" w:rsidRPr="00340B0D" w:rsidRDefault="00980629" w:rsidP="00541D1A">
                <w:pPr>
                  <w:rPr>
                    <w:ins w:id="5305" w:author="jonathan pritchard" w:date="2025-01-23T13:44:00Z" w16du:dateUtc="2025-01-23T13:44:00Z"/>
                    <w:rFonts w:cs="Arial"/>
                    <w:sz w:val="18"/>
                    <w:szCs w:val="18"/>
                  </w:rPr>
                </w:pPr>
                <w:ins w:id="5306" w:author="jonathan pritchard" w:date="2025-01-23T13:44:00Z" w16du:dateUtc="2025-01-23T13:44:00Z">
                  <w:r w:rsidRPr="00340B0D">
                    <w:rPr>
                      <w:rFonts w:cs="Arial"/>
                      <w:sz w:val="18"/>
                      <w:szCs w:val="18"/>
                    </w:rPr>
                    <w:t>Day</w:t>
                  </w:r>
                </w:ins>
              </w:p>
            </w:tc>
            <w:customXmlInsRangeStart w:id="5307" w:author="jonathan pritchard" w:date="2025-01-23T13:44:00Z"/>
          </w:sdtContent>
        </w:sdt>
        <w:customXmlInsRangeEnd w:id="5307"/>
        <w:tc>
          <w:tcPr>
            <w:tcW w:w="3871" w:type="dxa"/>
            <w:gridSpan w:val="4"/>
            <w:tcBorders>
              <w:left w:val="single" w:sz="12" w:space="0" w:color="auto"/>
            </w:tcBorders>
          </w:tcPr>
          <w:p w14:paraId="2BA44206" w14:textId="77777777" w:rsidR="00980629" w:rsidRPr="00340B0D" w:rsidRDefault="00980629" w:rsidP="00541D1A">
            <w:pPr>
              <w:rPr>
                <w:ins w:id="5308" w:author="jonathan pritchard" w:date="2025-01-23T13:44:00Z" w16du:dateUtc="2025-01-23T13:44:00Z"/>
                <w:rFonts w:cs="Arial"/>
                <w:b/>
                <w:bCs/>
                <w:sz w:val="18"/>
                <w:szCs w:val="18"/>
              </w:rPr>
            </w:pPr>
            <w:ins w:id="5309" w:author="jonathan pritchard" w:date="2025-01-23T13:44:00Z" w16du:dateUtc="2025-01-23T13:44:00Z">
              <w:r w:rsidRPr="00340B0D">
                <w:rPr>
                  <w:rFonts w:cs="Arial"/>
                  <w:sz w:val="18"/>
                  <w:szCs w:val="18"/>
                </w:rPr>
                <w:t xml:space="preserve">        All other chart text</w:t>
              </w:r>
            </w:ins>
          </w:p>
        </w:tc>
        <w:tc>
          <w:tcPr>
            <w:tcW w:w="672" w:type="dxa"/>
            <w:tcBorders>
              <w:right w:val="single" w:sz="12" w:space="0" w:color="auto"/>
            </w:tcBorders>
          </w:tcPr>
          <w:p w14:paraId="57859E12" w14:textId="77777777" w:rsidR="00980629" w:rsidRPr="00340B0D" w:rsidRDefault="00980629" w:rsidP="00541D1A">
            <w:pPr>
              <w:jc w:val="center"/>
              <w:rPr>
                <w:ins w:id="5310" w:author="jonathan pritchard" w:date="2025-01-23T13:44:00Z" w16du:dateUtc="2025-01-23T13:44:00Z"/>
                <w:rFonts w:cs="Arial"/>
                <w:sz w:val="18"/>
                <w:szCs w:val="18"/>
              </w:rPr>
            </w:pPr>
          </w:p>
        </w:tc>
      </w:tr>
      <w:tr w:rsidR="00980629" w:rsidRPr="00340B0D" w14:paraId="502E3B67" w14:textId="77777777" w:rsidTr="00541D1A">
        <w:trPr>
          <w:ins w:id="5311" w:author="jonathan pritchard" w:date="2025-01-23T13:44:00Z"/>
        </w:trPr>
        <w:tc>
          <w:tcPr>
            <w:tcW w:w="4656" w:type="dxa"/>
            <w:gridSpan w:val="4"/>
            <w:tcBorders>
              <w:top w:val="single" w:sz="12" w:space="0" w:color="auto"/>
              <w:left w:val="single" w:sz="12" w:space="0" w:color="auto"/>
              <w:right w:val="single" w:sz="12" w:space="0" w:color="auto"/>
            </w:tcBorders>
            <w:shd w:val="clear" w:color="auto" w:fill="FFFFFF" w:themeFill="background1"/>
            <w:vAlign w:val="center"/>
          </w:tcPr>
          <w:p w14:paraId="7E4C0294" w14:textId="77777777" w:rsidR="00980629" w:rsidRPr="00340B0D" w:rsidRDefault="00980629" w:rsidP="00541D1A">
            <w:pPr>
              <w:jc w:val="center"/>
              <w:rPr>
                <w:ins w:id="5312" w:author="jonathan pritchard" w:date="2025-01-23T13:44:00Z" w16du:dateUtc="2025-01-23T13:44:00Z"/>
                <w:rFonts w:cs="Arial"/>
                <w:b/>
                <w:bCs/>
                <w:sz w:val="18"/>
                <w:szCs w:val="18"/>
              </w:rPr>
            </w:pPr>
          </w:p>
        </w:tc>
        <w:tc>
          <w:tcPr>
            <w:tcW w:w="3871" w:type="dxa"/>
            <w:gridSpan w:val="4"/>
            <w:tcBorders>
              <w:left w:val="single" w:sz="12" w:space="0" w:color="auto"/>
            </w:tcBorders>
          </w:tcPr>
          <w:p w14:paraId="450BEA11" w14:textId="77777777" w:rsidR="00980629" w:rsidRPr="00340B0D" w:rsidRDefault="00980629" w:rsidP="00541D1A">
            <w:pPr>
              <w:rPr>
                <w:ins w:id="5313" w:author="jonathan pritchard" w:date="2025-01-23T13:44:00Z" w16du:dateUtc="2025-01-23T13:44:00Z"/>
                <w:rFonts w:cs="Arial"/>
                <w:sz w:val="18"/>
                <w:szCs w:val="18"/>
              </w:rPr>
            </w:pPr>
          </w:p>
        </w:tc>
        <w:tc>
          <w:tcPr>
            <w:tcW w:w="672" w:type="dxa"/>
            <w:tcBorders>
              <w:right w:val="single" w:sz="12" w:space="0" w:color="auto"/>
            </w:tcBorders>
            <w:vAlign w:val="center"/>
          </w:tcPr>
          <w:p w14:paraId="751F6337" w14:textId="77777777" w:rsidR="00980629" w:rsidRPr="00340B0D" w:rsidRDefault="00980629" w:rsidP="00541D1A">
            <w:pPr>
              <w:jc w:val="center"/>
              <w:rPr>
                <w:ins w:id="5314" w:author="jonathan pritchard" w:date="2025-01-23T13:44:00Z" w16du:dateUtc="2025-01-23T13:44:00Z"/>
                <w:rFonts w:cs="Arial"/>
                <w:sz w:val="18"/>
                <w:szCs w:val="18"/>
              </w:rPr>
            </w:pPr>
          </w:p>
        </w:tc>
      </w:tr>
      <w:tr w:rsidR="00980629" w:rsidRPr="00340B0D" w14:paraId="7F921719" w14:textId="77777777" w:rsidTr="00541D1A">
        <w:trPr>
          <w:ins w:id="5315" w:author="jonathan pritchard" w:date="2025-01-23T13:44:00Z"/>
        </w:trPr>
        <w:tc>
          <w:tcPr>
            <w:tcW w:w="4656" w:type="dxa"/>
            <w:gridSpan w:val="4"/>
            <w:tcBorders>
              <w:left w:val="single" w:sz="12" w:space="0" w:color="auto"/>
              <w:bottom w:val="single" w:sz="12" w:space="0" w:color="auto"/>
              <w:right w:val="single" w:sz="12" w:space="0" w:color="auto"/>
            </w:tcBorders>
            <w:shd w:val="clear" w:color="auto" w:fill="FFFFFF" w:themeFill="background1"/>
          </w:tcPr>
          <w:p w14:paraId="18A9B32A" w14:textId="77777777" w:rsidR="00980629" w:rsidRPr="00340B0D" w:rsidRDefault="00980629" w:rsidP="00541D1A">
            <w:pPr>
              <w:rPr>
                <w:ins w:id="5316" w:author="jonathan pritchard" w:date="2025-01-23T13:44:00Z" w16du:dateUtc="2025-01-23T13:44:00Z"/>
                <w:rFonts w:cs="Arial"/>
                <w:sz w:val="18"/>
                <w:szCs w:val="18"/>
              </w:rPr>
            </w:pPr>
          </w:p>
        </w:tc>
        <w:tc>
          <w:tcPr>
            <w:tcW w:w="3871" w:type="dxa"/>
            <w:gridSpan w:val="4"/>
            <w:tcBorders>
              <w:left w:val="single" w:sz="12" w:space="0" w:color="auto"/>
              <w:bottom w:val="single" w:sz="12" w:space="0" w:color="auto"/>
            </w:tcBorders>
          </w:tcPr>
          <w:p w14:paraId="414B1671" w14:textId="77777777" w:rsidR="00980629" w:rsidRPr="00340B0D" w:rsidRDefault="00980629" w:rsidP="00541D1A">
            <w:pPr>
              <w:jc w:val="center"/>
              <w:rPr>
                <w:ins w:id="5317" w:author="jonathan pritchard" w:date="2025-01-23T13:44:00Z" w16du:dateUtc="2025-01-23T13:44:00Z"/>
                <w:rFonts w:cs="Arial"/>
                <w:sz w:val="18"/>
                <w:szCs w:val="18"/>
              </w:rPr>
            </w:pPr>
          </w:p>
        </w:tc>
        <w:tc>
          <w:tcPr>
            <w:tcW w:w="672" w:type="dxa"/>
            <w:tcBorders>
              <w:bottom w:val="single" w:sz="12" w:space="0" w:color="auto"/>
              <w:right w:val="single" w:sz="12" w:space="0" w:color="auto"/>
            </w:tcBorders>
            <w:vAlign w:val="center"/>
          </w:tcPr>
          <w:p w14:paraId="78A8D220" w14:textId="77777777" w:rsidR="00980629" w:rsidRPr="00340B0D" w:rsidRDefault="00980629" w:rsidP="00541D1A">
            <w:pPr>
              <w:jc w:val="center"/>
              <w:rPr>
                <w:ins w:id="5318" w:author="jonathan pritchard" w:date="2025-01-23T13:44:00Z" w16du:dateUtc="2025-01-23T13:44:00Z"/>
                <w:rFonts w:cs="Arial"/>
                <w:sz w:val="18"/>
                <w:szCs w:val="18"/>
              </w:rPr>
            </w:pPr>
          </w:p>
        </w:tc>
      </w:tr>
      <w:tr w:rsidR="00980629" w:rsidRPr="00340B0D" w14:paraId="1AE57C10" w14:textId="77777777" w:rsidTr="00541D1A">
        <w:trPr>
          <w:ins w:id="5319" w:author="jonathan pritchard" w:date="2025-01-23T13:44:00Z"/>
        </w:trPr>
        <w:tc>
          <w:tcPr>
            <w:tcW w:w="4656"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228D157E" w14:textId="77777777" w:rsidR="00980629" w:rsidRPr="00340B0D" w:rsidRDefault="00980629" w:rsidP="00541D1A">
            <w:pPr>
              <w:jc w:val="center"/>
              <w:rPr>
                <w:ins w:id="5320" w:author="jonathan pritchard" w:date="2025-01-23T13:44:00Z" w16du:dateUtc="2025-01-23T13:44:00Z"/>
                <w:rFonts w:cs="Arial"/>
                <w:b/>
                <w:bCs/>
                <w:sz w:val="18"/>
                <w:szCs w:val="18"/>
              </w:rPr>
            </w:pPr>
            <w:ins w:id="5321" w:author="jonathan pritchard" w:date="2025-01-23T13:44:00Z" w16du:dateUtc="2025-01-23T13:44:00Z">
              <w:r w:rsidRPr="00340B0D">
                <w:rPr>
                  <w:rFonts w:cs="Arial"/>
                  <w:b/>
                  <w:bCs/>
                  <w:sz w:val="18"/>
                  <w:szCs w:val="18"/>
                </w:rPr>
                <w:t>Date Dependent Objects</w:t>
              </w:r>
            </w:ins>
          </w:p>
        </w:tc>
        <w:tc>
          <w:tcPr>
            <w:tcW w:w="454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97E3C8C" w14:textId="77777777" w:rsidR="00980629" w:rsidRPr="00340B0D" w:rsidRDefault="00980629" w:rsidP="00541D1A">
            <w:pPr>
              <w:jc w:val="center"/>
              <w:rPr>
                <w:ins w:id="5322" w:author="jonathan pritchard" w:date="2025-01-23T13:44:00Z" w16du:dateUtc="2025-01-23T13:44:00Z"/>
                <w:rFonts w:cs="Arial"/>
                <w:sz w:val="18"/>
                <w:szCs w:val="18"/>
              </w:rPr>
            </w:pPr>
            <w:ins w:id="5323" w:author="jonathan pritchard" w:date="2025-01-23T13:44:00Z" w16du:dateUtc="2025-01-23T13:44:00Z">
              <w:r w:rsidRPr="00340B0D">
                <w:rPr>
                  <w:rFonts w:cs="Arial"/>
                  <w:b/>
                  <w:bCs/>
                  <w:sz w:val="18"/>
                  <w:szCs w:val="18"/>
                </w:rPr>
                <w:t>Display</w:t>
              </w:r>
            </w:ins>
          </w:p>
        </w:tc>
      </w:tr>
      <w:tr w:rsidR="00980629" w:rsidRPr="00340B0D" w14:paraId="47496178" w14:textId="77777777" w:rsidTr="00541D1A">
        <w:trPr>
          <w:trHeight w:val="287"/>
          <w:ins w:id="5324" w:author="jonathan pritchard" w:date="2025-01-23T13:44:00Z"/>
        </w:trPr>
        <w:tc>
          <w:tcPr>
            <w:tcW w:w="1789" w:type="dxa"/>
            <w:tcBorders>
              <w:left w:val="single" w:sz="12" w:space="0" w:color="auto"/>
              <w:bottom w:val="single" w:sz="4" w:space="0" w:color="auto"/>
            </w:tcBorders>
          </w:tcPr>
          <w:p w14:paraId="70D523F0" w14:textId="77777777" w:rsidR="00980629" w:rsidRPr="00340B0D" w:rsidRDefault="00980629" w:rsidP="00541D1A">
            <w:pPr>
              <w:rPr>
                <w:ins w:id="5325" w:author="jonathan pritchard" w:date="2025-01-23T13:44:00Z" w16du:dateUtc="2025-01-23T13:44:00Z"/>
                <w:rFonts w:cs="Arial"/>
                <w:sz w:val="18"/>
                <w:szCs w:val="18"/>
              </w:rPr>
            </w:pPr>
            <w:ins w:id="5326" w:author="jonathan pritchard" w:date="2025-01-23T13:44:00Z" w16du:dateUtc="2025-01-23T13:44:00Z">
              <w:r w:rsidRPr="00340B0D">
                <w:rPr>
                  <w:rFonts w:cs="Arial"/>
                  <w:sz w:val="18"/>
                  <w:szCs w:val="18"/>
                </w:rPr>
                <w:t>Start Date</w:t>
              </w:r>
            </w:ins>
          </w:p>
        </w:tc>
        <w:tc>
          <w:tcPr>
            <w:tcW w:w="2867" w:type="dxa"/>
            <w:gridSpan w:val="3"/>
            <w:tcBorders>
              <w:bottom w:val="single" w:sz="4" w:space="0" w:color="auto"/>
              <w:right w:val="single" w:sz="12" w:space="0" w:color="auto"/>
            </w:tcBorders>
          </w:tcPr>
          <w:p w14:paraId="3BD09BE2" w14:textId="77777777" w:rsidR="00980629" w:rsidRPr="00340B0D" w:rsidRDefault="00980629" w:rsidP="00541D1A">
            <w:pPr>
              <w:rPr>
                <w:ins w:id="5327" w:author="jonathan pritchard" w:date="2025-01-23T13:44:00Z" w16du:dateUtc="2025-01-23T13:44: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4CF903F1" w14:textId="77777777" w:rsidR="00980629" w:rsidRPr="00340B0D" w:rsidRDefault="00980629" w:rsidP="00541D1A">
            <w:pPr>
              <w:rPr>
                <w:ins w:id="5328" w:author="jonathan pritchard" w:date="2025-01-23T13:44:00Z" w16du:dateUtc="2025-01-23T13:44:00Z"/>
                <w:rFonts w:cs="Arial"/>
                <w:sz w:val="18"/>
                <w:szCs w:val="18"/>
              </w:rPr>
            </w:pPr>
            <w:ins w:id="5329" w:author="jonathan pritchard" w:date="2025-01-23T13:44:00Z" w16du:dateUtc="2025-01-23T13:44:00Z">
              <w:r w:rsidRPr="00340B0D">
                <w:rPr>
                  <w:rFonts w:cs="Arial"/>
                  <w:sz w:val="18"/>
                  <w:szCs w:val="18"/>
                </w:rPr>
                <w:t>Centre</w:t>
              </w:r>
            </w:ins>
          </w:p>
        </w:tc>
        <w:tc>
          <w:tcPr>
            <w:tcW w:w="2969" w:type="dxa"/>
            <w:gridSpan w:val="3"/>
            <w:tcBorders>
              <w:left w:val="single" w:sz="4" w:space="0" w:color="auto"/>
              <w:bottom w:val="single" w:sz="4" w:space="0" w:color="auto"/>
              <w:right w:val="single" w:sz="12" w:space="0" w:color="auto"/>
            </w:tcBorders>
            <w:vAlign w:val="center"/>
          </w:tcPr>
          <w:p w14:paraId="08192266" w14:textId="77777777" w:rsidR="00980629" w:rsidRPr="00C87169" w:rsidRDefault="00980629" w:rsidP="00541D1A">
            <w:pPr>
              <w:rPr>
                <w:ins w:id="5330" w:author="jonathan pritchard" w:date="2025-01-23T13:44:00Z" w16du:dateUtc="2025-01-23T13:44:00Z"/>
                <w:rFonts w:cs="Arial"/>
              </w:rPr>
            </w:pPr>
          </w:p>
        </w:tc>
      </w:tr>
      <w:tr w:rsidR="00980629" w:rsidRPr="00340B0D" w14:paraId="5A8F1940" w14:textId="77777777" w:rsidTr="00541D1A">
        <w:trPr>
          <w:ins w:id="5331" w:author="jonathan pritchard" w:date="2025-01-23T13:44:00Z"/>
        </w:trPr>
        <w:tc>
          <w:tcPr>
            <w:tcW w:w="1789" w:type="dxa"/>
            <w:tcBorders>
              <w:left w:val="single" w:sz="12" w:space="0" w:color="auto"/>
              <w:bottom w:val="single" w:sz="4" w:space="0" w:color="auto"/>
            </w:tcBorders>
          </w:tcPr>
          <w:p w14:paraId="652D1E32" w14:textId="77777777" w:rsidR="00980629" w:rsidRPr="00340B0D" w:rsidRDefault="00980629" w:rsidP="00541D1A">
            <w:pPr>
              <w:rPr>
                <w:ins w:id="5332" w:author="jonathan pritchard" w:date="2025-01-23T13:44:00Z" w16du:dateUtc="2025-01-23T13:44:00Z"/>
                <w:rFonts w:cs="Arial"/>
                <w:sz w:val="18"/>
                <w:szCs w:val="18"/>
              </w:rPr>
            </w:pPr>
            <w:ins w:id="5333" w:author="jonathan pritchard" w:date="2025-01-23T13:44:00Z" w16du:dateUtc="2025-01-23T13:44:00Z">
              <w:r w:rsidRPr="00340B0D">
                <w:rPr>
                  <w:rFonts w:cs="Arial"/>
                  <w:sz w:val="18"/>
                  <w:szCs w:val="18"/>
                </w:rPr>
                <w:t>End Date</w:t>
              </w:r>
            </w:ins>
          </w:p>
        </w:tc>
        <w:tc>
          <w:tcPr>
            <w:tcW w:w="2867" w:type="dxa"/>
            <w:gridSpan w:val="3"/>
            <w:tcBorders>
              <w:top w:val="single" w:sz="4" w:space="0" w:color="auto"/>
              <w:bottom w:val="single" w:sz="4" w:space="0" w:color="auto"/>
              <w:right w:val="single" w:sz="12" w:space="0" w:color="auto"/>
            </w:tcBorders>
          </w:tcPr>
          <w:p w14:paraId="0EEC49B2" w14:textId="77777777" w:rsidR="00980629" w:rsidRPr="00340B0D" w:rsidRDefault="00980629" w:rsidP="00541D1A">
            <w:pPr>
              <w:rPr>
                <w:ins w:id="5334" w:author="jonathan pritchard" w:date="2025-01-23T13:44:00Z" w16du:dateUtc="2025-01-23T13:44: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9D3E9DD" w14:textId="77777777" w:rsidR="00980629" w:rsidRPr="00340B0D" w:rsidRDefault="00980629" w:rsidP="00541D1A">
            <w:pPr>
              <w:rPr>
                <w:ins w:id="5335" w:author="jonathan pritchard" w:date="2025-01-23T13:44:00Z" w16du:dateUtc="2025-01-23T13:44:00Z"/>
                <w:rFonts w:cs="Arial"/>
                <w:sz w:val="18"/>
                <w:szCs w:val="18"/>
              </w:rPr>
            </w:pPr>
            <w:ins w:id="5336" w:author="jonathan pritchard" w:date="2025-01-23T13:44:00Z" w16du:dateUtc="2025-01-23T13:44:00Z">
              <w:r w:rsidRPr="00340B0D">
                <w:rPr>
                  <w:rFonts w:cs="Arial"/>
                  <w:sz w:val="18"/>
                  <w:szCs w:val="18"/>
                </w:rPr>
                <w:t>Scale</w:t>
              </w:r>
            </w:ins>
          </w:p>
        </w:tc>
        <w:tc>
          <w:tcPr>
            <w:tcW w:w="2969"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71BF7F9A" w14:textId="77777777" w:rsidR="00980629" w:rsidRPr="00340B0D" w:rsidRDefault="00980629" w:rsidP="00541D1A">
            <w:pPr>
              <w:rPr>
                <w:ins w:id="5337" w:author="jonathan pritchard" w:date="2025-01-23T13:44:00Z" w16du:dateUtc="2025-01-23T13:44:00Z"/>
                <w:rFonts w:cs="Arial"/>
                <w:sz w:val="18"/>
                <w:szCs w:val="18"/>
              </w:rPr>
            </w:pPr>
            <w:ins w:id="5338" w:author="jonathan pritchard" w:date="2025-01-23T13:44:00Z" w16du:dateUtc="2025-01-23T13:44:00Z">
              <w:r w:rsidRPr="00340B0D">
                <w:rPr>
                  <w:rFonts w:cs="Arial"/>
                  <w:sz w:val="18"/>
                  <w:szCs w:val="18"/>
                </w:rPr>
                <w:t>1:</w:t>
              </w:r>
              <w:r>
                <w:rPr>
                  <w:rFonts w:cs="Arial"/>
                  <w:sz w:val="18"/>
                  <w:szCs w:val="18"/>
                </w:rPr>
                <w:t>60000</w:t>
              </w:r>
            </w:ins>
          </w:p>
        </w:tc>
      </w:tr>
      <w:tr w:rsidR="00980629" w:rsidRPr="00340B0D" w14:paraId="6180F27E" w14:textId="77777777" w:rsidTr="00541D1A">
        <w:trPr>
          <w:ins w:id="5339" w:author="jonathan pritchard" w:date="2025-01-23T13:44:00Z"/>
        </w:trPr>
        <w:tc>
          <w:tcPr>
            <w:tcW w:w="4656"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3EC89214" w14:textId="77777777" w:rsidR="00980629" w:rsidRPr="00340B0D" w:rsidRDefault="00980629" w:rsidP="00541D1A">
            <w:pPr>
              <w:jc w:val="center"/>
              <w:rPr>
                <w:ins w:id="5340" w:author="jonathan pritchard" w:date="2025-01-23T13:44:00Z" w16du:dateUtc="2025-01-23T13:44: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2F98DD56" w14:textId="77777777" w:rsidR="00980629" w:rsidRPr="00340B0D" w:rsidRDefault="00980629" w:rsidP="00541D1A">
            <w:pPr>
              <w:rPr>
                <w:ins w:id="5341" w:author="jonathan pritchard" w:date="2025-01-23T13:44:00Z" w16du:dateUtc="2025-01-23T13:44:00Z"/>
                <w:rFonts w:cs="Arial"/>
                <w:sz w:val="18"/>
                <w:szCs w:val="18"/>
              </w:rPr>
            </w:pPr>
            <w:ins w:id="5342" w:author="jonathan pritchard" w:date="2025-01-23T13:44:00Z" w16du:dateUtc="2025-01-23T13:44:00Z">
              <w:r w:rsidRPr="00340B0D">
                <w:rPr>
                  <w:rFonts w:cs="Arial"/>
                  <w:sz w:val="18"/>
                  <w:szCs w:val="18"/>
                </w:rPr>
                <w:t xml:space="preserve">Orientation </w:t>
              </w:r>
            </w:ins>
          </w:p>
        </w:tc>
        <w:tc>
          <w:tcPr>
            <w:tcW w:w="2969"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166FFE71" w14:textId="77777777" w:rsidR="00980629" w:rsidRPr="00340B0D" w:rsidRDefault="00980629" w:rsidP="00541D1A">
            <w:pPr>
              <w:rPr>
                <w:ins w:id="5343" w:author="jonathan pritchard" w:date="2025-01-23T13:44:00Z" w16du:dateUtc="2025-01-23T13:44:00Z"/>
                <w:rFonts w:cs="Arial"/>
                <w:sz w:val="18"/>
                <w:szCs w:val="18"/>
              </w:rPr>
            </w:pPr>
          </w:p>
        </w:tc>
      </w:tr>
      <w:tr w:rsidR="00980629" w:rsidRPr="00340B0D" w14:paraId="7A04CD53" w14:textId="77777777" w:rsidTr="00541D1A">
        <w:trPr>
          <w:ins w:id="5344" w:author="jonathan pritchard" w:date="2025-01-23T13:44:00Z"/>
        </w:trPr>
        <w:tc>
          <w:tcPr>
            <w:tcW w:w="9199" w:type="dxa"/>
            <w:gridSpan w:val="9"/>
            <w:tcBorders>
              <w:top w:val="single" w:sz="4" w:space="0" w:color="auto"/>
              <w:left w:val="single" w:sz="12" w:space="0" w:color="auto"/>
              <w:bottom w:val="single" w:sz="4" w:space="0" w:color="auto"/>
              <w:right w:val="single" w:sz="12" w:space="0" w:color="auto"/>
            </w:tcBorders>
          </w:tcPr>
          <w:p w14:paraId="2AE3A384" w14:textId="77777777" w:rsidR="00980629" w:rsidRPr="00340B0D" w:rsidRDefault="00980629" w:rsidP="00541D1A">
            <w:pPr>
              <w:rPr>
                <w:ins w:id="5345" w:author="jonathan pritchard" w:date="2025-01-23T13:44:00Z" w16du:dateUtc="2025-01-23T13:44:00Z"/>
                <w:rFonts w:cs="Arial"/>
                <w:sz w:val="18"/>
                <w:szCs w:val="18"/>
              </w:rPr>
            </w:pPr>
          </w:p>
        </w:tc>
      </w:tr>
      <w:tr w:rsidR="00980629" w:rsidRPr="00340B0D" w14:paraId="06105A11" w14:textId="77777777" w:rsidTr="00541D1A">
        <w:trPr>
          <w:ins w:id="5346" w:author="jonathan pritchard" w:date="2025-01-23T13:44:00Z"/>
        </w:trPr>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545E935" w14:textId="77777777" w:rsidR="00980629" w:rsidRPr="00340B0D" w:rsidRDefault="00980629" w:rsidP="00541D1A">
            <w:pPr>
              <w:jc w:val="center"/>
              <w:rPr>
                <w:ins w:id="5347" w:author="jonathan pritchard" w:date="2025-01-23T13:44:00Z" w16du:dateUtc="2025-01-23T13:44:00Z"/>
                <w:rFonts w:cs="Arial"/>
                <w:b/>
                <w:bCs/>
                <w:sz w:val="18"/>
                <w:szCs w:val="18"/>
              </w:rPr>
            </w:pPr>
            <w:ins w:id="5348" w:author="jonathan pritchard" w:date="2025-01-23T13:44:00Z" w16du:dateUtc="2025-01-23T13:44:00Z">
              <w:r w:rsidRPr="00340B0D">
                <w:rPr>
                  <w:rFonts w:cs="Arial"/>
                  <w:b/>
                  <w:bCs/>
                  <w:sz w:val="18"/>
                  <w:szCs w:val="18"/>
                </w:rPr>
                <w:t>Viewing Group</w:t>
              </w:r>
              <w:r>
                <w:rPr>
                  <w:rFonts w:cs="Arial"/>
                  <w:b/>
                  <w:bCs/>
                  <w:sz w:val="18"/>
                  <w:szCs w:val="18"/>
                </w:rPr>
                <w:t>s (Default = On)</w:t>
              </w:r>
            </w:ins>
          </w:p>
        </w:tc>
      </w:tr>
      <w:tr w:rsidR="00980629" w:rsidRPr="00340B0D" w14:paraId="06361076" w14:textId="77777777" w:rsidTr="00541D1A">
        <w:trPr>
          <w:ins w:id="5349" w:author="jonathan pritchard" w:date="2025-01-23T13:44:00Z"/>
        </w:trPr>
        <w:tc>
          <w:tcPr>
            <w:tcW w:w="492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C5C006A" w14:textId="77777777" w:rsidR="00980629" w:rsidRPr="00340B0D" w:rsidRDefault="00980629" w:rsidP="00541D1A">
            <w:pPr>
              <w:jc w:val="center"/>
              <w:rPr>
                <w:ins w:id="5350" w:author="jonathan pritchard" w:date="2025-01-23T13:44:00Z" w16du:dateUtc="2025-01-23T13:44:00Z"/>
                <w:rFonts w:cs="Arial"/>
                <w:b/>
                <w:bCs/>
                <w:sz w:val="18"/>
                <w:szCs w:val="18"/>
              </w:rPr>
            </w:pPr>
            <w:ins w:id="5351" w:author="jonathan pritchard" w:date="2025-01-23T13:44:00Z" w16du:dateUtc="2025-01-23T13:44:00Z">
              <w:r w:rsidRPr="00340B0D">
                <w:rPr>
                  <w:rFonts w:cs="Arial"/>
                  <w:b/>
                  <w:bCs/>
                  <w:sz w:val="18"/>
                  <w:szCs w:val="18"/>
                </w:rPr>
                <w:t>Standard Display</w:t>
              </w:r>
            </w:ins>
          </w:p>
        </w:tc>
        <w:tc>
          <w:tcPr>
            <w:tcW w:w="4270"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088ABDD" w14:textId="77777777" w:rsidR="00980629" w:rsidRPr="00340B0D" w:rsidRDefault="00980629" w:rsidP="00541D1A">
            <w:pPr>
              <w:jc w:val="center"/>
              <w:rPr>
                <w:ins w:id="5352" w:author="jonathan pritchard" w:date="2025-01-23T13:44:00Z" w16du:dateUtc="2025-01-23T13:44:00Z"/>
                <w:rFonts w:cs="Arial"/>
                <w:b/>
                <w:bCs/>
                <w:sz w:val="18"/>
                <w:szCs w:val="18"/>
              </w:rPr>
            </w:pPr>
            <w:ins w:id="5353" w:author="jonathan pritchard" w:date="2025-01-23T13:44:00Z" w16du:dateUtc="2025-01-23T13:44:00Z">
              <w:r w:rsidRPr="00340B0D">
                <w:rPr>
                  <w:rFonts w:cs="Arial"/>
                  <w:b/>
                  <w:bCs/>
                  <w:sz w:val="18"/>
                  <w:szCs w:val="18"/>
                </w:rPr>
                <w:t>Other</w:t>
              </w:r>
            </w:ins>
          </w:p>
        </w:tc>
      </w:tr>
      <w:tr w:rsidR="00980629" w:rsidRPr="00340B0D" w14:paraId="029D9AF6" w14:textId="77777777" w:rsidTr="00541D1A">
        <w:trPr>
          <w:ins w:id="5354" w:author="jonathan pritchard" w:date="2025-01-23T13:44:00Z"/>
        </w:trPr>
        <w:tc>
          <w:tcPr>
            <w:tcW w:w="4375" w:type="dxa"/>
            <w:gridSpan w:val="3"/>
            <w:tcBorders>
              <w:top w:val="single" w:sz="4" w:space="0" w:color="auto"/>
              <w:left w:val="single" w:sz="12" w:space="0" w:color="auto"/>
              <w:bottom w:val="single" w:sz="4" w:space="0" w:color="auto"/>
              <w:right w:val="single" w:sz="4" w:space="0" w:color="auto"/>
            </w:tcBorders>
          </w:tcPr>
          <w:p w14:paraId="632223CE" w14:textId="77777777" w:rsidR="00980629" w:rsidRPr="00340B0D" w:rsidRDefault="00980629" w:rsidP="00541D1A">
            <w:pPr>
              <w:rPr>
                <w:ins w:id="5355" w:author="jonathan pritchard" w:date="2025-01-23T13:44:00Z" w16du:dateUtc="2025-01-23T13:44:00Z"/>
                <w:rFonts w:cs="Arial"/>
                <w:sz w:val="18"/>
                <w:szCs w:val="18"/>
              </w:rPr>
            </w:pPr>
            <w:ins w:id="5356" w:author="jonathan pritchard" w:date="2025-01-23T13:44:00Z" w16du:dateUtc="2025-01-23T13:44: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2FC484BB" w14:textId="77777777" w:rsidR="00980629" w:rsidRPr="00340B0D" w:rsidRDefault="00980629" w:rsidP="00541D1A">
            <w:pPr>
              <w:jc w:val="center"/>
              <w:rPr>
                <w:ins w:id="5357" w:author="jonathan pritchard" w:date="2025-01-23T13:44:00Z" w16du:dateUtc="2025-01-23T13:44:00Z"/>
                <w:rFonts w:cs="Arial"/>
                <w:sz w:val="18"/>
                <w:szCs w:val="18"/>
              </w:rPr>
            </w:pPr>
          </w:p>
        </w:tc>
        <w:tc>
          <w:tcPr>
            <w:tcW w:w="3598" w:type="dxa"/>
            <w:gridSpan w:val="3"/>
            <w:tcBorders>
              <w:top w:val="single" w:sz="4" w:space="0" w:color="auto"/>
              <w:left w:val="single" w:sz="12" w:space="0" w:color="auto"/>
              <w:bottom w:val="single" w:sz="4" w:space="0" w:color="auto"/>
            </w:tcBorders>
          </w:tcPr>
          <w:p w14:paraId="2124CD2E" w14:textId="77777777" w:rsidR="00980629" w:rsidRPr="00340B0D" w:rsidRDefault="00980629" w:rsidP="00541D1A">
            <w:pPr>
              <w:pStyle w:val="Default"/>
              <w:rPr>
                <w:ins w:id="5358" w:author="jonathan pritchard" w:date="2025-01-23T13:44:00Z" w16du:dateUtc="2025-01-23T13:44:00Z"/>
                <w:sz w:val="18"/>
                <w:szCs w:val="18"/>
              </w:rPr>
            </w:pPr>
            <w:ins w:id="5359" w:author="jonathan pritchard" w:date="2025-01-23T13:44:00Z" w16du:dateUtc="2025-01-23T13:44: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1BE02FFC" w14:textId="77777777" w:rsidR="00980629" w:rsidRPr="00340B0D" w:rsidRDefault="00980629" w:rsidP="00541D1A">
            <w:pPr>
              <w:rPr>
                <w:ins w:id="5360" w:author="jonathan pritchard" w:date="2025-01-23T13:44:00Z" w16du:dateUtc="2025-01-23T13:44:00Z"/>
                <w:rFonts w:cs="Arial"/>
                <w:sz w:val="18"/>
                <w:szCs w:val="18"/>
              </w:rPr>
            </w:pPr>
          </w:p>
        </w:tc>
      </w:tr>
      <w:tr w:rsidR="00980629" w:rsidRPr="00340B0D" w14:paraId="795D31D8" w14:textId="77777777" w:rsidTr="00541D1A">
        <w:trPr>
          <w:ins w:id="5361" w:author="jonathan pritchard" w:date="2025-01-23T13:44:00Z"/>
        </w:trPr>
        <w:tc>
          <w:tcPr>
            <w:tcW w:w="4375" w:type="dxa"/>
            <w:gridSpan w:val="3"/>
            <w:tcBorders>
              <w:top w:val="single" w:sz="4" w:space="0" w:color="auto"/>
              <w:left w:val="single" w:sz="12" w:space="0" w:color="auto"/>
              <w:bottom w:val="single" w:sz="4" w:space="0" w:color="auto"/>
              <w:right w:val="single" w:sz="4" w:space="0" w:color="auto"/>
            </w:tcBorders>
          </w:tcPr>
          <w:p w14:paraId="734E7C9F" w14:textId="77777777" w:rsidR="00980629" w:rsidRPr="00340B0D" w:rsidRDefault="00980629" w:rsidP="00541D1A">
            <w:pPr>
              <w:pStyle w:val="Default"/>
              <w:rPr>
                <w:ins w:id="5362" w:author="jonathan pritchard" w:date="2025-01-23T13:44:00Z" w16du:dateUtc="2025-01-23T13:44:00Z"/>
                <w:sz w:val="18"/>
                <w:szCs w:val="18"/>
              </w:rPr>
            </w:pPr>
            <w:ins w:id="5363" w:author="jonathan pritchard" w:date="2025-01-23T13:44:00Z" w16du:dateUtc="2025-01-23T13:44: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250FD4E1" w14:textId="77777777" w:rsidR="00980629" w:rsidRPr="00340B0D" w:rsidRDefault="00980629" w:rsidP="00541D1A">
            <w:pPr>
              <w:jc w:val="center"/>
              <w:rPr>
                <w:ins w:id="5364" w:author="jonathan pritchard" w:date="2025-01-23T13:44:00Z" w16du:dateUtc="2025-01-23T13:44:00Z"/>
                <w:rFonts w:cs="Arial"/>
                <w:sz w:val="18"/>
                <w:szCs w:val="18"/>
              </w:rPr>
            </w:pPr>
          </w:p>
        </w:tc>
        <w:tc>
          <w:tcPr>
            <w:tcW w:w="3598" w:type="dxa"/>
            <w:gridSpan w:val="3"/>
            <w:tcBorders>
              <w:top w:val="single" w:sz="4" w:space="0" w:color="auto"/>
              <w:left w:val="single" w:sz="12" w:space="0" w:color="auto"/>
              <w:bottom w:val="single" w:sz="4" w:space="0" w:color="auto"/>
            </w:tcBorders>
          </w:tcPr>
          <w:p w14:paraId="6B66828B" w14:textId="77777777" w:rsidR="00980629" w:rsidRPr="00340B0D" w:rsidRDefault="00980629" w:rsidP="00541D1A">
            <w:pPr>
              <w:pStyle w:val="Default"/>
              <w:rPr>
                <w:ins w:id="5365" w:author="jonathan pritchard" w:date="2025-01-23T13:44:00Z" w16du:dateUtc="2025-01-23T13:44:00Z"/>
                <w:sz w:val="18"/>
                <w:szCs w:val="18"/>
              </w:rPr>
            </w:pPr>
            <w:ins w:id="5366" w:author="jonathan pritchard" w:date="2025-01-23T13:44:00Z" w16du:dateUtc="2025-01-23T13:44: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56AB0149" w14:textId="77777777" w:rsidR="00980629" w:rsidRPr="00340B0D" w:rsidRDefault="00980629" w:rsidP="00541D1A">
            <w:pPr>
              <w:rPr>
                <w:ins w:id="5367" w:author="jonathan pritchard" w:date="2025-01-23T13:44:00Z" w16du:dateUtc="2025-01-23T13:44:00Z"/>
                <w:rFonts w:cs="Arial"/>
                <w:sz w:val="18"/>
                <w:szCs w:val="18"/>
              </w:rPr>
            </w:pPr>
          </w:p>
        </w:tc>
      </w:tr>
      <w:tr w:rsidR="00980629" w:rsidRPr="00340B0D" w14:paraId="5C8E2C7B" w14:textId="77777777" w:rsidTr="00541D1A">
        <w:trPr>
          <w:ins w:id="5368" w:author="jonathan pritchard" w:date="2025-01-23T13:44:00Z"/>
        </w:trPr>
        <w:tc>
          <w:tcPr>
            <w:tcW w:w="4375" w:type="dxa"/>
            <w:gridSpan w:val="3"/>
            <w:tcBorders>
              <w:top w:val="single" w:sz="4" w:space="0" w:color="auto"/>
              <w:left w:val="single" w:sz="12" w:space="0" w:color="auto"/>
              <w:bottom w:val="single" w:sz="4" w:space="0" w:color="auto"/>
              <w:right w:val="single" w:sz="4" w:space="0" w:color="auto"/>
            </w:tcBorders>
          </w:tcPr>
          <w:p w14:paraId="074E33FE" w14:textId="77777777" w:rsidR="00980629" w:rsidRPr="00340B0D" w:rsidRDefault="00980629" w:rsidP="00541D1A">
            <w:pPr>
              <w:pStyle w:val="Default"/>
              <w:ind w:left="720"/>
              <w:rPr>
                <w:ins w:id="5369" w:author="jonathan pritchard" w:date="2025-01-23T13:44:00Z" w16du:dateUtc="2025-01-23T13:44:00Z"/>
                <w:sz w:val="18"/>
                <w:szCs w:val="18"/>
              </w:rPr>
            </w:pPr>
            <w:ins w:id="5370" w:author="jonathan pritchard" w:date="2025-01-23T13:44:00Z" w16du:dateUtc="2025-01-23T13:44: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5E2D48F3" w14:textId="77777777" w:rsidR="00980629" w:rsidRPr="00340B0D" w:rsidRDefault="00980629" w:rsidP="00541D1A">
            <w:pPr>
              <w:jc w:val="center"/>
              <w:rPr>
                <w:ins w:id="5371" w:author="jonathan pritchard" w:date="2025-01-23T13:44:00Z" w16du:dateUtc="2025-01-23T13:44:00Z"/>
                <w:rFonts w:cs="Arial"/>
                <w:sz w:val="18"/>
                <w:szCs w:val="18"/>
              </w:rPr>
            </w:pPr>
          </w:p>
        </w:tc>
        <w:tc>
          <w:tcPr>
            <w:tcW w:w="3598" w:type="dxa"/>
            <w:gridSpan w:val="3"/>
            <w:tcBorders>
              <w:top w:val="single" w:sz="4" w:space="0" w:color="auto"/>
              <w:left w:val="single" w:sz="12" w:space="0" w:color="auto"/>
              <w:bottom w:val="single" w:sz="4" w:space="0" w:color="auto"/>
            </w:tcBorders>
          </w:tcPr>
          <w:p w14:paraId="0A547C87" w14:textId="77777777" w:rsidR="00980629" w:rsidRPr="00340B0D" w:rsidRDefault="00980629" w:rsidP="00541D1A">
            <w:pPr>
              <w:pStyle w:val="Default"/>
              <w:rPr>
                <w:ins w:id="5372" w:author="jonathan pritchard" w:date="2025-01-23T13:44:00Z" w16du:dateUtc="2025-01-23T13:44:00Z"/>
                <w:sz w:val="18"/>
                <w:szCs w:val="18"/>
              </w:rPr>
            </w:pPr>
            <w:ins w:id="5373" w:author="jonathan pritchard" w:date="2025-01-23T13:44:00Z" w16du:dateUtc="2025-01-23T13:44: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663A103F" w14:textId="77777777" w:rsidR="00980629" w:rsidRPr="00340B0D" w:rsidRDefault="00980629" w:rsidP="00541D1A">
            <w:pPr>
              <w:rPr>
                <w:ins w:id="5374" w:author="jonathan pritchard" w:date="2025-01-23T13:44:00Z" w16du:dateUtc="2025-01-23T13:44:00Z"/>
                <w:rFonts w:cs="Arial"/>
                <w:sz w:val="18"/>
                <w:szCs w:val="18"/>
              </w:rPr>
            </w:pPr>
          </w:p>
        </w:tc>
      </w:tr>
      <w:tr w:rsidR="00980629" w:rsidRPr="00340B0D" w14:paraId="53A33C07" w14:textId="77777777" w:rsidTr="00541D1A">
        <w:trPr>
          <w:ins w:id="5375" w:author="jonathan pritchard" w:date="2025-01-23T13:44:00Z"/>
        </w:trPr>
        <w:tc>
          <w:tcPr>
            <w:tcW w:w="4375" w:type="dxa"/>
            <w:gridSpan w:val="3"/>
            <w:tcBorders>
              <w:top w:val="single" w:sz="4" w:space="0" w:color="auto"/>
              <w:left w:val="single" w:sz="12" w:space="0" w:color="auto"/>
              <w:bottom w:val="single" w:sz="4" w:space="0" w:color="auto"/>
              <w:right w:val="single" w:sz="4" w:space="0" w:color="auto"/>
            </w:tcBorders>
          </w:tcPr>
          <w:p w14:paraId="554D6497" w14:textId="77777777" w:rsidR="00980629" w:rsidRPr="00340B0D" w:rsidRDefault="00980629" w:rsidP="00541D1A">
            <w:pPr>
              <w:pStyle w:val="Default"/>
              <w:ind w:left="720"/>
              <w:rPr>
                <w:ins w:id="5376" w:author="jonathan pritchard" w:date="2025-01-23T13:44:00Z" w16du:dateUtc="2025-01-23T13:44:00Z"/>
                <w:sz w:val="18"/>
                <w:szCs w:val="18"/>
              </w:rPr>
            </w:pPr>
            <w:ins w:id="5377" w:author="jonathan pritchard" w:date="2025-01-23T13:44:00Z" w16du:dateUtc="2025-01-23T13:44: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1518E301" w14:textId="77777777" w:rsidR="00980629" w:rsidRPr="00340B0D" w:rsidRDefault="00980629" w:rsidP="00541D1A">
            <w:pPr>
              <w:jc w:val="center"/>
              <w:rPr>
                <w:ins w:id="5378" w:author="jonathan pritchard" w:date="2025-01-23T13:44:00Z" w16du:dateUtc="2025-01-23T13:44:00Z"/>
                <w:rFonts w:cs="Arial"/>
                <w:sz w:val="18"/>
                <w:szCs w:val="18"/>
              </w:rPr>
            </w:pPr>
          </w:p>
        </w:tc>
        <w:tc>
          <w:tcPr>
            <w:tcW w:w="3598" w:type="dxa"/>
            <w:gridSpan w:val="3"/>
            <w:tcBorders>
              <w:top w:val="single" w:sz="4" w:space="0" w:color="auto"/>
              <w:left w:val="single" w:sz="12" w:space="0" w:color="auto"/>
              <w:bottom w:val="single" w:sz="4" w:space="0" w:color="auto"/>
            </w:tcBorders>
          </w:tcPr>
          <w:p w14:paraId="76C95149" w14:textId="77777777" w:rsidR="00980629" w:rsidRPr="00340B0D" w:rsidRDefault="00980629" w:rsidP="00541D1A">
            <w:pPr>
              <w:pStyle w:val="Default"/>
              <w:rPr>
                <w:ins w:id="5379" w:author="jonathan pritchard" w:date="2025-01-23T13:44:00Z" w16du:dateUtc="2025-01-23T13:44:00Z"/>
                <w:sz w:val="18"/>
                <w:szCs w:val="18"/>
              </w:rPr>
            </w:pPr>
            <w:ins w:id="5380" w:author="jonathan pritchard" w:date="2025-01-23T13:44:00Z" w16du:dateUtc="2025-01-23T13:44: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24405901" w14:textId="77777777" w:rsidR="00980629" w:rsidRPr="00340B0D" w:rsidRDefault="00980629" w:rsidP="00541D1A">
            <w:pPr>
              <w:rPr>
                <w:ins w:id="5381" w:author="jonathan pritchard" w:date="2025-01-23T13:44:00Z" w16du:dateUtc="2025-01-23T13:44:00Z"/>
                <w:rFonts w:cs="Arial"/>
                <w:sz w:val="18"/>
                <w:szCs w:val="18"/>
              </w:rPr>
            </w:pPr>
          </w:p>
        </w:tc>
      </w:tr>
      <w:tr w:rsidR="00980629" w:rsidRPr="00340B0D" w14:paraId="55443595" w14:textId="77777777" w:rsidTr="00541D1A">
        <w:trPr>
          <w:ins w:id="5382" w:author="jonathan pritchard" w:date="2025-01-23T13:44:00Z"/>
        </w:trPr>
        <w:tc>
          <w:tcPr>
            <w:tcW w:w="4375" w:type="dxa"/>
            <w:gridSpan w:val="3"/>
            <w:tcBorders>
              <w:top w:val="single" w:sz="4" w:space="0" w:color="auto"/>
              <w:left w:val="single" w:sz="12" w:space="0" w:color="auto"/>
              <w:bottom w:val="single" w:sz="4" w:space="0" w:color="auto"/>
              <w:right w:val="single" w:sz="4" w:space="0" w:color="auto"/>
            </w:tcBorders>
          </w:tcPr>
          <w:p w14:paraId="3842A904" w14:textId="77777777" w:rsidR="00980629" w:rsidRPr="00340B0D" w:rsidRDefault="00980629" w:rsidP="00541D1A">
            <w:pPr>
              <w:pStyle w:val="Default"/>
              <w:rPr>
                <w:ins w:id="5383" w:author="jonathan pritchard" w:date="2025-01-23T13:44:00Z" w16du:dateUtc="2025-01-23T13:44:00Z"/>
                <w:sz w:val="18"/>
                <w:szCs w:val="18"/>
              </w:rPr>
            </w:pPr>
            <w:ins w:id="5384" w:author="jonathan pritchard" w:date="2025-01-23T13:44:00Z" w16du:dateUtc="2025-01-23T13:44: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705ADB70" w14:textId="77777777" w:rsidR="00980629" w:rsidRPr="00340B0D" w:rsidRDefault="00980629" w:rsidP="00541D1A">
            <w:pPr>
              <w:jc w:val="center"/>
              <w:rPr>
                <w:ins w:id="5385" w:author="jonathan pritchard" w:date="2025-01-23T13:44:00Z" w16du:dateUtc="2025-01-23T13:44:00Z"/>
                <w:rFonts w:cs="Arial"/>
                <w:sz w:val="18"/>
                <w:szCs w:val="18"/>
              </w:rPr>
            </w:pPr>
          </w:p>
        </w:tc>
        <w:tc>
          <w:tcPr>
            <w:tcW w:w="3598" w:type="dxa"/>
            <w:gridSpan w:val="3"/>
            <w:tcBorders>
              <w:top w:val="single" w:sz="4" w:space="0" w:color="auto"/>
              <w:left w:val="single" w:sz="12" w:space="0" w:color="auto"/>
              <w:bottom w:val="single" w:sz="4" w:space="0" w:color="auto"/>
            </w:tcBorders>
          </w:tcPr>
          <w:p w14:paraId="68A1417C" w14:textId="77777777" w:rsidR="00980629" w:rsidRPr="00340B0D" w:rsidRDefault="00980629" w:rsidP="00541D1A">
            <w:pPr>
              <w:pStyle w:val="Default"/>
              <w:rPr>
                <w:ins w:id="5386" w:author="jonathan pritchard" w:date="2025-01-23T13:44:00Z" w16du:dateUtc="2025-01-23T13:44:00Z"/>
                <w:sz w:val="18"/>
                <w:szCs w:val="18"/>
              </w:rPr>
            </w:pPr>
            <w:ins w:id="5387" w:author="jonathan pritchard" w:date="2025-01-23T13:44:00Z" w16du:dateUtc="2025-01-23T13:44: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0D5A1E2C" w14:textId="77777777" w:rsidR="00980629" w:rsidRPr="00340B0D" w:rsidRDefault="00980629" w:rsidP="00541D1A">
            <w:pPr>
              <w:rPr>
                <w:ins w:id="5388" w:author="jonathan pritchard" w:date="2025-01-23T13:44:00Z" w16du:dateUtc="2025-01-23T13:44:00Z"/>
                <w:rFonts w:cs="Arial"/>
                <w:sz w:val="18"/>
                <w:szCs w:val="18"/>
              </w:rPr>
            </w:pPr>
          </w:p>
        </w:tc>
      </w:tr>
      <w:tr w:rsidR="00980629" w:rsidRPr="00340B0D" w14:paraId="03FCC71B" w14:textId="77777777" w:rsidTr="00541D1A">
        <w:trPr>
          <w:ins w:id="5389" w:author="jonathan pritchard" w:date="2025-01-23T13:44:00Z"/>
        </w:trPr>
        <w:tc>
          <w:tcPr>
            <w:tcW w:w="4375" w:type="dxa"/>
            <w:gridSpan w:val="3"/>
            <w:tcBorders>
              <w:top w:val="single" w:sz="4" w:space="0" w:color="auto"/>
              <w:left w:val="single" w:sz="12" w:space="0" w:color="auto"/>
              <w:bottom w:val="single" w:sz="4" w:space="0" w:color="auto"/>
              <w:right w:val="single" w:sz="4" w:space="0" w:color="auto"/>
            </w:tcBorders>
          </w:tcPr>
          <w:p w14:paraId="34C8666D" w14:textId="77777777" w:rsidR="00980629" w:rsidRPr="00340B0D" w:rsidRDefault="00980629" w:rsidP="00541D1A">
            <w:pPr>
              <w:pStyle w:val="Default"/>
              <w:rPr>
                <w:ins w:id="5390" w:author="jonathan pritchard" w:date="2025-01-23T13:44:00Z" w16du:dateUtc="2025-01-23T13:44:00Z"/>
                <w:sz w:val="18"/>
                <w:szCs w:val="18"/>
              </w:rPr>
            </w:pPr>
            <w:ins w:id="5391" w:author="jonathan pritchard" w:date="2025-01-23T13:44:00Z" w16du:dateUtc="2025-01-23T13:44: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070E4083" w14:textId="77777777" w:rsidR="00980629" w:rsidRPr="00340B0D" w:rsidRDefault="00980629" w:rsidP="00541D1A">
            <w:pPr>
              <w:jc w:val="center"/>
              <w:rPr>
                <w:ins w:id="5392" w:author="jonathan pritchard" w:date="2025-01-23T13:44:00Z" w16du:dateUtc="2025-01-23T13:44:00Z"/>
                <w:rFonts w:cs="Arial"/>
                <w:sz w:val="18"/>
                <w:szCs w:val="18"/>
              </w:rPr>
            </w:pPr>
          </w:p>
        </w:tc>
        <w:tc>
          <w:tcPr>
            <w:tcW w:w="3598" w:type="dxa"/>
            <w:gridSpan w:val="3"/>
            <w:tcBorders>
              <w:top w:val="single" w:sz="4" w:space="0" w:color="auto"/>
              <w:left w:val="single" w:sz="12" w:space="0" w:color="auto"/>
              <w:bottom w:val="single" w:sz="4" w:space="0" w:color="auto"/>
            </w:tcBorders>
          </w:tcPr>
          <w:p w14:paraId="48CD9E0F" w14:textId="77777777" w:rsidR="00980629" w:rsidRPr="00340B0D" w:rsidRDefault="00980629" w:rsidP="00541D1A">
            <w:pPr>
              <w:pStyle w:val="Default"/>
              <w:rPr>
                <w:ins w:id="5393" w:author="jonathan pritchard" w:date="2025-01-23T13:44:00Z" w16du:dateUtc="2025-01-23T13:44:00Z"/>
                <w:sz w:val="18"/>
                <w:szCs w:val="18"/>
              </w:rPr>
            </w:pPr>
            <w:ins w:id="5394" w:author="jonathan pritchard" w:date="2025-01-23T13:44:00Z" w16du:dateUtc="2025-01-23T13:44: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13356F55" w14:textId="77777777" w:rsidR="00980629" w:rsidRPr="00340B0D" w:rsidRDefault="00980629" w:rsidP="00541D1A">
            <w:pPr>
              <w:rPr>
                <w:ins w:id="5395" w:author="jonathan pritchard" w:date="2025-01-23T13:44:00Z" w16du:dateUtc="2025-01-23T13:44:00Z"/>
                <w:rFonts w:cs="Arial"/>
                <w:sz w:val="18"/>
                <w:szCs w:val="18"/>
              </w:rPr>
            </w:pPr>
          </w:p>
        </w:tc>
      </w:tr>
      <w:tr w:rsidR="00980629" w:rsidRPr="00340B0D" w14:paraId="34A6B593" w14:textId="77777777" w:rsidTr="00541D1A">
        <w:trPr>
          <w:ins w:id="5396" w:author="jonathan pritchard" w:date="2025-01-23T13:44:00Z"/>
        </w:trPr>
        <w:tc>
          <w:tcPr>
            <w:tcW w:w="4375" w:type="dxa"/>
            <w:gridSpan w:val="3"/>
            <w:tcBorders>
              <w:top w:val="single" w:sz="4" w:space="0" w:color="auto"/>
              <w:left w:val="single" w:sz="12" w:space="0" w:color="auto"/>
              <w:bottom w:val="single" w:sz="4" w:space="0" w:color="auto"/>
              <w:right w:val="single" w:sz="4" w:space="0" w:color="auto"/>
            </w:tcBorders>
          </w:tcPr>
          <w:p w14:paraId="136F0544" w14:textId="77777777" w:rsidR="00980629" w:rsidRPr="00340B0D" w:rsidRDefault="00980629" w:rsidP="00541D1A">
            <w:pPr>
              <w:pStyle w:val="Default"/>
              <w:rPr>
                <w:ins w:id="5397" w:author="jonathan pritchard" w:date="2025-01-23T13:44:00Z" w16du:dateUtc="2025-01-23T13:44:00Z"/>
                <w:sz w:val="18"/>
                <w:szCs w:val="18"/>
              </w:rPr>
            </w:pPr>
            <w:ins w:id="5398" w:author="jonathan pritchard" w:date="2025-01-23T13:44:00Z" w16du:dateUtc="2025-01-23T13:44: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2529CCDC" w14:textId="77777777" w:rsidR="00980629" w:rsidRPr="00340B0D" w:rsidRDefault="00980629" w:rsidP="00541D1A">
            <w:pPr>
              <w:jc w:val="center"/>
              <w:rPr>
                <w:ins w:id="5399" w:author="jonathan pritchard" w:date="2025-01-23T13:44:00Z" w16du:dateUtc="2025-01-23T13:44:00Z"/>
                <w:rFonts w:cs="Arial"/>
                <w:sz w:val="18"/>
                <w:szCs w:val="18"/>
              </w:rPr>
            </w:pPr>
          </w:p>
        </w:tc>
        <w:tc>
          <w:tcPr>
            <w:tcW w:w="3598" w:type="dxa"/>
            <w:gridSpan w:val="3"/>
            <w:tcBorders>
              <w:top w:val="single" w:sz="4" w:space="0" w:color="auto"/>
              <w:left w:val="single" w:sz="12" w:space="0" w:color="auto"/>
              <w:bottom w:val="single" w:sz="4" w:space="0" w:color="auto"/>
            </w:tcBorders>
          </w:tcPr>
          <w:p w14:paraId="4FA4CE84" w14:textId="77777777" w:rsidR="00980629" w:rsidRPr="00340B0D" w:rsidRDefault="00980629" w:rsidP="00541D1A">
            <w:pPr>
              <w:pStyle w:val="Default"/>
              <w:rPr>
                <w:ins w:id="5400" w:author="jonathan pritchard" w:date="2025-01-23T13:44:00Z" w16du:dateUtc="2025-01-23T13:44:00Z"/>
                <w:sz w:val="18"/>
                <w:szCs w:val="18"/>
              </w:rPr>
            </w:pPr>
            <w:ins w:id="5401" w:author="jonathan pritchard" w:date="2025-01-23T13:44:00Z" w16du:dateUtc="2025-01-23T13:44: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00937972" w14:textId="77777777" w:rsidR="00980629" w:rsidRPr="00340B0D" w:rsidRDefault="00980629" w:rsidP="00541D1A">
            <w:pPr>
              <w:rPr>
                <w:ins w:id="5402" w:author="jonathan pritchard" w:date="2025-01-23T13:44:00Z" w16du:dateUtc="2025-01-23T13:44:00Z"/>
                <w:rFonts w:cs="Arial"/>
                <w:sz w:val="18"/>
                <w:szCs w:val="18"/>
              </w:rPr>
            </w:pPr>
          </w:p>
        </w:tc>
      </w:tr>
      <w:tr w:rsidR="00980629" w:rsidRPr="00340B0D" w14:paraId="11337A8A" w14:textId="77777777" w:rsidTr="00541D1A">
        <w:trPr>
          <w:ins w:id="5403" w:author="jonathan pritchard" w:date="2025-01-23T13:44:00Z"/>
        </w:trPr>
        <w:tc>
          <w:tcPr>
            <w:tcW w:w="4375" w:type="dxa"/>
            <w:gridSpan w:val="3"/>
            <w:tcBorders>
              <w:top w:val="single" w:sz="4" w:space="0" w:color="auto"/>
              <w:left w:val="single" w:sz="12" w:space="0" w:color="auto"/>
              <w:bottom w:val="single" w:sz="4" w:space="0" w:color="auto"/>
              <w:right w:val="single" w:sz="4" w:space="0" w:color="auto"/>
            </w:tcBorders>
          </w:tcPr>
          <w:p w14:paraId="7A9093DA" w14:textId="77777777" w:rsidR="00980629" w:rsidRPr="00340B0D" w:rsidRDefault="00980629" w:rsidP="00541D1A">
            <w:pPr>
              <w:pStyle w:val="Default"/>
              <w:rPr>
                <w:ins w:id="5404" w:author="jonathan pritchard" w:date="2025-01-23T13:44:00Z" w16du:dateUtc="2025-01-23T13:44:00Z"/>
                <w:sz w:val="18"/>
                <w:szCs w:val="18"/>
              </w:rPr>
            </w:pPr>
            <w:ins w:id="5405" w:author="jonathan pritchard" w:date="2025-01-23T13:44:00Z" w16du:dateUtc="2025-01-23T13:44: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17851A88" w14:textId="77777777" w:rsidR="00980629" w:rsidRPr="00340B0D" w:rsidRDefault="00980629" w:rsidP="00541D1A">
            <w:pPr>
              <w:jc w:val="center"/>
              <w:rPr>
                <w:ins w:id="5406" w:author="jonathan pritchard" w:date="2025-01-23T13:44:00Z" w16du:dateUtc="2025-01-23T13:44:00Z"/>
                <w:rFonts w:cs="Arial"/>
                <w:sz w:val="18"/>
                <w:szCs w:val="18"/>
              </w:rPr>
            </w:pPr>
          </w:p>
        </w:tc>
        <w:tc>
          <w:tcPr>
            <w:tcW w:w="3598" w:type="dxa"/>
            <w:gridSpan w:val="3"/>
            <w:tcBorders>
              <w:top w:val="single" w:sz="4" w:space="0" w:color="auto"/>
              <w:left w:val="single" w:sz="12" w:space="0" w:color="auto"/>
              <w:bottom w:val="single" w:sz="4" w:space="0" w:color="auto"/>
            </w:tcBorders>
          </w:tcPr>
          <w:p w14:paraId="685786BB" w14:textId="77777777" w:rsidR="00980629" w:rsidRPr="00340B0D" w:rsidRDefault="00980629" w:rsidP="00541D1A">
            <w:pPr>
              <w:pStyle w:val="Default"/>
              <w:rPr>
                <w:ins w:id="5407" w:author="jonathan pritchard" w:date="2025-01-23T13:44:00Z" w16du:dateUtc="2025-01-23T13:44:00Z"/>
                <w:sz w:val="18"/>
                <w:szCs w:val="18"/>
              </w:rPr>
            </w:pPr>
            <w:ins w:id="5408" w:author="jonathan pritchard" w:date="2025-01-23T13:44:00Z" w16du:dateUtc="2025-01-23T13:44: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00D89E09" w14:textId="77777777" w:rsidR="00980629" w:rsidRPr="00340B0D" w:rsidRDefault="00980629" w:rsidP="00541D1A">
            <w:pPr>
              <w:rPr>
                <w:ins w:id="5409" w:author="jonathan pritchard" w:date="2025-01-23T13:44:00Z" w16du:dateUtc="2025-01-23T13:44:00Z"/>
                <w:rFonts w:cs="Arial"/>
                <w:sz w:val="18"/>
                <w:szCs w:val="18"/>
              </w:rPr>
            </w:pPr>
          </w:p>
        </w:tc>
      </w:tr>
      <w:tr w:rsidR="00980629" w:rsidRPr="00340B0D" w14:paraId="584D37EE" w14:textId="77777777" w:rsidTr="00541D1A">
        <w:trPr>
          <w:ins w:id="5410" w:author="jonathan pritchard" w:date="2025-01-23T13:44:00Z"/>
        </w:trPr>
        <w:tc>
          <w:tcPr>
            <w:tcW w:w="4375" w:type="dxa"/>
            <w:gridSpan w:val="3"/>
            <w:tcBorders>
              <w:top w:val="single" w:sz="4" w:space="0" w:color="auto"/>
              <w:left w:val="single" w:sz="12" w:space="0" w:color="auto"/>
              <w:bottom w:val="single" w:sz="4" w:space="0" w:color="auto"/>
              <w:right w:val="single" w:sz="4" w:space="0" w:color="auto"/>
            </w:tcBorders>
          </w:tcPr>
          <w:p w14:paraId="7EF0CD9B" w14:textId="77777777" w:rsidR="00980629" w:rsidRPr="00340B0D" w:rsidRDefault="00980629" w:rsidP="00541D1A">
            <w:pPr>
              <w:pStyle w:val="Default"/>
              <w:rPr>
                <w:ins w:id="5411" w:author="jonathan pritchard" w:date="2025-01-23T13:44:00Z" w16du:dateUtc="2025-01-23T13:44:00Z"/>
                <w:sz w:val="18"/>
                <w:szCs w:val="18"/>
              </w:rPr>
            </w:pPr>
            <w:ins w:id="5412" w:author="jonathan pritchard" w:date="2025-01-23T13:44:00Z" w16du:dateUtc="2025-01-23T13:44: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770CB7F7" w14:textId="77777777" w:rsidR="00980629" w:rsidRPr="00340B0D" w:rsidRDefault="00980629" w:rsidP="00541D1A">
            <w:pPr>
              <w:jc w:val="center"/>
              <w:rPr>
                <w:ins w:id="5413" w:author="jonathan pritchard" w:date="2025-01-23T13:44:00Z" w16du:dateUtc="2025-01-23T13:44:00Z"/>
                <w:rFonts w:cs="Arial"/>
                <w:sz w:val="18"/>
                <w:szCs w:val="18"/>
              </w:rPr>
            </w:pPr>
          </w:p>
        </w:tc>
        <w:tc>
          <w:tcPr>
            <w:tcW w:w="3598" w:type="dxa"/>
            <w:gridSpan w:val="3"/>
            <w:tcBorders>
              <w:top w:val="single" w:sz="4" w:space="0" w:color="auto"/>
              <w:left w:val="single" w:sz="12" w:space="0" w:color="auto"/>
              <w:bottom w:val="single" w:sz="4" w:space="0" w:color="auto"/>
            </w:tcBorders>
          </w:tcPr>
          <w:p w14:paraId="3DFA82AE" w14:textId="77777777" w:rsidR="00980629" w:rsidRPr="00340B0D" w:rsidRDefault="00980629" w:rsidP="00541D1A">
            <w:pPr>
              <w:rPr>
                <w:ins w:id="5414" w:author="jonathan pritchard" w:date="2025-01-23T13:44:00Z" w16du:dateUtc="2025-01-23T13:44:00Z"/>
                <w:rFonts w:cs="Arial"/>
                <w:sz w:val="18"/>
                <w:szCs w:val="18"/>
              </w:rPr>
            </w:pPr>
          </w:p>
        </w:tc>
        <w:tc>
          <w:tcPr>
            <w:tcW w:w="672" w:type="dxa"/>
            <w:tcBorders>
              <w:top w:val="single" w:sz="4" w:space="0" w:color="auto"/>
              <w:bottom w:val="single" w:sz="4" w:space="0" w:color="auto"/>
              <w:right w:val="single" w:sz="12" w:space="0" w:color="auto"/>
            </w:tcBorders>
            <w:vAlign w:val="center"/>
          </w:tcPr>
          <w:p w14:paraId="4E74221B" w14:textId="77777777" w:rsidR="00980629" w:rsidRPr="00340B0D" w:rsidRDefault="00980629" w:rsidP="00541D1A">
            <w:pPr>
              <w:rPr>
                <w:ins w:id="5415" w:author="jonathan pritchard" w:date="2025-01-23T13:44:00Z" w16du:dateUtc="2025-01-23T13:44:00Z"/>
                <w:rFonts w:cs="Arial"/>
                <w:sz w:val="18"/>
                <w:szCs w:val="18"/>
              </w:rPr>
            </w:pPr>
          </w:p>
        </w:tc>
      </w:tr>
      <w:tr w:rsidR="00980629" w:rsidRPr="00340B0D" w14:paraId="1F4CDE53" w14:textId="77777777" w:rsidTr="00541D1A">
        <w:trPr>
          <w:ins w:id="5416" w:author="jonathan pritchard" w:date="2025-01-23T13:44:00Z"/>
        </w:trPr>
        <w:tc>
          <w:tcPr>
            <w:tcW w:w="4375" w:type="dxa"/>
            <w:gridSpan w:val="3"/>
            <w:tcBorders>
              <w:top w:val="single" w:sz="4" w:space="0" w:color="auto"/>
              <w:left w:val="single" w:sz="12" w:space="0" w:color="auto"/>
              <w:bottom w:val="single" w:sz="4" w:space="0" w:color="auto"/>
              <w:right w:val="single" w:sz="4" w:space="0" w:color="auto"/>
            </w:tcBorders>
          </w:tcPr>
          <w:p w14:paraId="2567824D" w14:textId="77777777" w:rsidR="00980629" w:rsidRPr="00340B0D" w:rsidRDefault="00980629" w:rsidP="00541D1A">
            <w:pPr>
              <w:pStyle w:val="Default"/>
              <w:rPr>
                <w:ins w:id="5417" w:author="jonathan pritchard" w:date="2025-01-23T13:44:00Z" w16du:dateUtc="2025-01-23T13:44:00Z"/>
                <w:sz w:val="18"/>
                <w:szCs w:val="18"/>
              </w:rPr>
            </w:pPr>
            <w:ins w:id="5418" w:author="jonathan pritchard" w:date="2025-01-23T13:44:00Z" w16du:dateUtc="2025-01-23T13:44: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0EFE797A" w14:textId="77777777" w:rsidR="00980629" w:rsidRPr="00340B0D" w:rsidRDefault="00980629" w:rsidP="00541D1A">
            <w:pPr>
              <w:jc w:val="center"/>
              <w:rPr>
                <w:ins w:id="5419" w:author="jonathan pritchard" w:date="2025-01-23T13:44:00Z" w16du:dateUtc="2025-01-23T13:44:00Z"/>
                <w:rFonts w:cs="Arial"/>
                <w:sz w:val="18"/>
                <w:szCs w:val="18"/>
              </w:rPr>
            </w:pPr>
          </w:p>
        </w:tc>
        <w:tc>
          <w:tcPr>
            <w:tcW w:w="3598" w:type="dxa"/>
            <w:gridSpan w:val="3"/>
            <w:tcBorders>
              <w:top w:val="single" w:sz="4" w:space="0" w:color="auto"/>
              <w:left w:val="single" w:sz="12" w:space="0" w:color="auto"/>
              <w:bottom w:val="single" w:sz="4" w:space="0" w:color="auto"/>
            </w:tcBorders>
          </w:tcPr>
          <w:p w14:paraId="5386E4F5" w14:textId="77777777" w:rsidR="00980629" w:rsidRPr="00340B0D" w:rsidRDefault="00980629" w:rsidP="00541D1A">
            <w:pPr>
              <w:rPr>
                <w:ins w:id="5420" w:author="jonathan pritchard" w:date="2025-01-23T13:44:00Z" w16du:dateUtc="2025-01-23T13:44:00Z"/>
                <w:rFonts w:cs="Arial"/>
                <w:sz w:val="18"/>
                <w:szCs w:val="18"/>
              </w:rPr>
            </w:pPr>
          </w:p>
        </w:tc>
        <w:tc>
          <w:tcPr>
            <w:tcW w:w="672" w:type="dxa"/>
            <w:tcBorders>
              <w:top w:val="single" w:sz="4" w:space="0" w:color="auto"/>
              <w:bottom w:val="single" w:sz="4" w:space="0" w:color="auto"/>
              <w:right w:val="single" w:sz="12" w:space="0" w:color="auto"/>
            </w:tcBorders>
            <w:vAlign w:val="center"/>
          </w:tcPr>
          <w:p w14:paraId="790A6836" w14:textId="77777777" w:rsidR="00980629" w:rsidRPr="00340B0D" w:rsidRDefault="00980629" w:rsidP="00541D1A">
            <w:pPr>
              <w:rPr>
                <w:ins w:id="5421" w:author="jonathan pritchard" w:date="2025-01-23T13:44:00Z" w16du:dateUtc="2025-01-23T13:44:00Z"/>
                <w:rFonts w:cs="Arial"/>
                <w:sz w:val="18"/>
                <w:szCs w:val="18"/>
              </w:rPr>
            </w:pPr>
          </w:p>
        </w:tc>
      </w:tr>
      <w:tr w:rsidR="00980629" w:rsidRPr="00340B0D" w14:paraId="1D44FFA9" w14:textId="77777777" w:rsidTr="00541D1A">
        <w:trPr>
          <w:ins w:id="5422" w:author="jonathan pritchard" w:date="2025-01-23T13:44:00Z"/>
        </w:trPr>
        <w:tc>
          <w:tcPr>
            <w:tcW w:w="4375" w:type="dxa"/>
            <w:gridSpan w:val="3"/>
            <w:tcBorders>
              <w:top w:val="single" w:sz="4" w:space="0" w:color="auto"/>
              <w:left w:val="single" w:sz="12" w:space="0" w:color="auto"/>
              <w:bottom w:val="single" w:sz="4" w:space="0" w:color="auto"/>
              <w:right w:val="single" w:sz="4" w:space="0" w:color="auto"/>
            </w:tcBorders>
          </w:tcPr>
          <w:p w14:paraId="62F9CF9F" w14:textId="77777777" w:rsidR="00980629" w:rsidRPr="00340B0D" w:rsidRDefault="00980629" w:rsidP="00541D1A">
            <w:pPr>
              <w:pStyle w:val="Default"/>
              <w:rPr>
                <w:ins w:id="5423" w:author="jonathan pritchard" w:date="2025-01-23T13:44:00Z" w16du:dateUtc="2025-01-23T13:44:00Z"/>
                <w:sz w:val="18"/>
                <w:szCs w:val="18"/>
              </w:rPr>
            </w:pPr>
            <w:ins w:id="5424" w:author="jonathan pritchard" w:date="2025-01-23T13:44:00Z" w16du:dateUtc="2025-01-23T13:44: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249EECD1" w14:textId="77777777" w:rsidR="00980629" w:rsidRPr="00340B0D" w:rsidRDefault="00980629" w:rsidP="00541D1A">
            <w:pPr>
              <w:jc w:val="center"/>
              <w:rPr>
                <w:ins w:id="5425" w:author="jonathan pritchard" w:date="2025-01-23T13:44:00Z" w16du:dateUtc="2025-01-23T13:44:00Z"/>
                <w:rFonts w:cs="Arial"/>
                <w:sz w:val="18"/>
                <w:szCs w:val="18"/>
              </w:rPr>
            </w:pPr>
          </w:p>
        </w:tc>
        <w:tc>
          <w:tcPr>
            <w:tcW w:w="3598" w:type="dxa"/>
            <w:gridSpan w:val="3"/>
            <w:tcBorders>
              <w:top w:val="single" w:sz="4" w:space="0" w:color="auto"/>
              <w:left w:val="single" w:sz="12" w:space="0" w:color="auto"/>
              <w:bottom w:val="single" w:sz="4" w:space="0" w:color="auto"/>
            </w:tcBorders>
          </w:tcPr>
          <w:p w14:paraId="7FEFD089" w14:textId="77777777" w:rsidR="00980629" w:rsidRPr="00340B0D" w:rsidRDefault="00980629" w:rsidP="00541D1A">
            <w:pPr>
              <w:rPr>
                <w:ins w:id="5426" w:author="jonathan pritchard" w:date="2025-01-23T13:44:00Z" w16du:dateUtc="2025-01-23T13:44:00Z"/>
                <w:rFonts w:cs="Arial"/>
                <w:sz w:val="18"/>
                <w:szCs w:val="18"/>
              </w:rPr>
            </w:pPr>
          </w:p>
        </w:tc>
        <w:tc>
          <w:tcPr>
            <w:tcW w:w="672" w:type="dxa"/>
            <w:tcBorders>
              <w:top w:val="single" w:sz="4" w:space="0" w:color="auto"/>
              <w:bottom w:val="single" w:sz="4" w:space="0" w:color="auto"/>
              <w:right w:val="single" w:sz="12" w:space="0" w:color="auto"/>
            </w:tcBorders>
            <w:vAlign w:val="center"/>
          </w:tcPr>
          <w:p w14:paraId="2E2003F8" w14:textId="77777777" w:rsidR="00980629" w:rsidRPr="00340B0D" w:rsidRDefault="00980629" w:rsidP="00541D1A">
            <w:pPr>
              <w:rPr>
                <w:ins w:id="5427" w:author="jonathan pritchard" w:date="2025-01-23T13:44:00Z" w16du:dateUtc="2025-01-23T13:44:00Z"/>
                <w:rFonts w:cs="Arial"/>
                <w:sz w:val="18"/>
                <w:szCs w:val="18"/>
              </w:rPr>
            </w:pPr>
          </w:p>
        </w:tc>
      </w:tr>
      <w:tr w:rsidR="00980629" w:rsidRPr="00340B0D" w14:paraId="306EB037" w14:textId="77777777" w:rsidTr="00541D1A">
        <w:trPr>
          <w:ins w:id="5428" w:author="jonathan pritchard" w:date="2025-01-23T13:44:00Z"/>
        </w:trPr>
        <w:tc>
          <w:tcPr>
            <w:tcW w:w="4375" w:type="dxa"/>
            <w:gridSpan w:val="3"/>
            <w:tcBorders>
              <w:top w:val="single" w:sz="4" w:space="0" w:color="auto"/>
              <w:left w:val="single" w:sz="12" w:space="0" w:color="auto"/>
              <w:bottom w:val="single" w:sz="4" w:space="0" w:color="auto"/>
              <w:right w:val="single" w:sz="4" w:space="0" w:color="auto"/>
            </w:tcBorders>
          </w:tcPr>
          <w:p w14:paraId="7B10C391" w14:textId="77777777" w:rsidR="00980629" w:rsidRPr="00340B0D" w:rsidRDefault="00980629" w:rsidP="00541D1A">
            <w:pPr>
              <w:pStyle w:val="Default"/>
              <w:ind w:left="720"/>
              <w:rPr>
                <w:ins w:id="5429" w:author="jonathan pritchard" w:date="2025-01-23T13:44:00Z" w16du:dateUtc="2025-01-23T13:44:00Z"/>
                <w:sz w:val="18"/>
                <w:szCs w:val="18"/>
              </w:rPr>
            </w:pPr>
            <w:ins w:id="5430" w:author="jonathan pritchard" w:date="2025-01-23T13:44:00Z" w16du:dateUtc="2025-01-23T13:44: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4D2B9553" w14:textId="77777777" w:rsidR="00980629" w:rsidRPr="00340B0D" w:rsidRDefault="00980629" w:rsidP="00541D1A">
            <w:pPr>
              <w:jc w:val="center"/>
              <w:rPr>
                <w:ins w:id="5431" w:author="jonathan pritchard" w:date="2025-01-23T13:44:00Z" w16du:dateUtc="2025-01-23T13:44:00Z"/>
                <w:rFonts w:cs="Arial"/>
                <w:sz w:val="18"/>
                <w:szCs w:val="18"/>
              </w:rPr>
            </w:pPr>
          </w:p>
        </w:tc>
        <w:tc>
          <w:tcPr>
            <w:tcW w:w="3598" w:type="dxa"/>
            <w:gridSpan w:val="3"/>
            <w:tcBorders>
              <w:top w:val="single" w:sz="4" w:space="0" w:color="auto"/>
              <w:left w:val="single" w:sz="12" w:space="0" w:color="auto"/>
              <w:bottom w:val="single" w:sz="4" w:space="0" w:color="auto"/>
            </w:tcBorders>
          </w:tcPr>
          <w:p w14:paraId="1C0C708A" w14:textId="77777777" w:rsidR="00980629" w:rsidRPr="00340B0D" w:rsidRDefault="00980629" w:rsidP="00541D1A">
            <w:pPr>
              <w:rPr>
                <w:ins w:id="5432" w:author="jonathan pritchard" w:date="2025-01-23T13:44:00Z" w16du:dateUtc="2025-01-23T13:44:00Z"/>
                <w:rFonts w:cs="Arial"/>
                <w:sz w:val="18"/>
                <w:szCs w:val="18"/>
              </w:rPr>
            </w:pPr>
          </w:p>
        </w:tc>
        <w:tc>
          <w:tcPr>
            <w:tcW w:w="672" w:type="dxa"/>
            <w:tcBorders>
              <w:top w:val="single" w:sz="4" w:space="0" w:color="auto"/>
              <w:bottom w:val="single" w:sz="4" w:space="0" w:color="auto"/>
              <w:right w:val="single" w:sz="12" w:space="0" w:color="auto"/>
            </w:tcBorders>
            <w:vAlign w:val="center"/>
          </w:tcPr>
          <w:p w14:paraId="24461A61" w14:textId="77777777" w:rsidR="00980629" w:rsidRPr="00340B0D" w:rsidRDefault="00980629" w:rsidP="00541D1A">
            <w:pPr>
              <w:rPr>
                <w:ins w:id="5433" w:author="jonathan pritchard" w:date="2025-01-23T13:44:00Z" w16du:dateUtc="2025-01-23T13:44:00Z"/>
                <w:rFonts w:cs="Arial"/>
                <w:sz w:val="18"/>
                <w:szCs w:val="18"/>
              </w:rPr>
            </w:pPr>
          </w:p>
        </w:tc>
      </w:tr>
      <w:tr w:rsidR="00980629" w:rsidRPr="00340B0D" w14:paraId="5B81528D" w14:textId="77777777" w:rsidTr="00541D1A">
        <w:trPr>
          <w:ins w:id="5434" w:author="jonathan pritchard" w:date="2025-01-23T13:44:00Z"/>
        </w:trPr>
        <w:tc>
          <w:tcPr>
            <w:tcW w:w="4375" w:type="dxa"/>
            <w:gridSpan w:val="3"/>
            <w:tcBorders>
              <w:top w:val="single" w:sz="4" w:space="0" w:color="auto"/>
              <w:left w:val="single" w:sz="12" w:space="0" w:color="auto"/>
              <w:bottom w:val="single" w:sz="12" w:space="0" w:color="auto"/>
              <w:right w:val="single" w:sz="4" w:space="0" w:color="auto"/>
            </w:tcBorders>
          </w:tcPr>
          <w:p w14:paraId="216AF191" w14:textId="77777777" w:rsidR="00980629" w:rsidRPr="00340B0D" w:rsidRDefault="00980629" w:rsidP="00541D1A">
            <w:pPr>
              <w:pStyle w:val="Default"/>
              <w:ind w:left="720"/>
              <w:rPr>
                <w:ins w:id="5435" w:author="jonathan pritchard" w:date="2025-01-23T13:44:00Z" w16du:dateUtc="2025-01-23T13:44:00Z"/>
                <w:sz w:val="18"/>
                <w:szCs w:val="18"/>
              </w:rPr>
            </w:pPr>
            <w:ins w:id="5436" w:author="jonathan pritchard" w:date="2025-01-23T13:44:00Z" w16du:dateUtc="2025-01-23T13:44: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1EC21B5F" w14:textId="77777777" w:rsidR="00980629" w:rsidRPr="00340B0D" w:rsidRDefault="00980629" w:rsidP="00541D1A">
            <w:pPr>
              <w:jc w:val="center"/>
              <w:rPr>
                <w:ins w:id="5437" w:author="jonathan pritchard" w:date="2025-01-23T13:44:00Z" w16du:dateUtc="2025-01-23T13:44:00Z"/>
                <w:rFonts w:cs="Arial"/>
                <w:sz w:val="18"/>
                <w:szCs w:val="18"/>
              </w:rPr>
            </w:pPr>
          </w:p>
        </w:tc>
        <w:tc>
          <w:tcPr>
            <w:tcW w:w="3598" w:type="dxa"/>
            <w:gridSpan w:val="3"/>
            <w:tcBorders>
              <w:top w:val="single" w:sz="4" w:space="0" w:color="auto"/>
              <w:left w:val="single" w:sz="12" w:space="0" w:color="auto"/>
              <w:bottom w:val="single" w:sz="12" w:space="0" w:color="auto"/>
            </w:tcBorders>
          </w:tcPr>
          <w:p w14:paraId="17A0E13C" w14:textId="77777777" w:rsidR="00980629" w:rsidRPr="00340B0D" w:rsidRDefault="00980629" w:rsidP="00541D1A">
            <w:pPr>
              <w:rPr>
                <w:ins w:id="5438" w:author="jonathan pritchard" w:date="2025-01-23T13:44:00Z" w16du:dateUtc="2025-01-23T13:44:00Z"/>
                <w:rFonts w:cs="Arial"/>
                <w:sz w:val="18"/>
                <w:szCs w:val="18"/>
              </w:rPr>
            </w:pPr>
          </w:p>
        </w:tc>
        <w:tc>
          <w:tcPr>
            <w:tcW w:w="672" w:type="dxa"/>
            <w:tcBorders>
              <w:top w:val="single" w:sz="4" w:space="0" w:color="auto"/>
              <w:bottom w:val="single" w:sz="12" w:space="0" w:color="auto"/>
              <w:right w:val="single" w:sz="12" w:space="0" w:color="auto"/>
            </w:tcBorders>
            <w:vAlign w:val="center"/>
          </w:tcPr>
          <w:p w14:paraId="11ED667C" w14:textId="77777777" w:rsidR="00980629" w:rsidRPr="00340B0D" w:rsidRDefault="00980629" w:rsidP="00541D1A">
            <w:pPr>
              <w:rPr>
                <w:ins w:id="5439" w:author="jonathan pritchard" w:date="2025-01-23T13:44:00Z" w16du:dateUtc="2025-01-23T13:44:00Z"/>
                <w:rFonts w:cs="Arial"/>
                <w:sz w:val="18"/>
                <w:szCs w:val="18"/>
              </w:rPr>
            </w:pPr>
          </w:p>
        </w:tc>
      </w:tr>
      <w:tr w:rsidR="00980629" w:rsidRPr="00340B0D" w14:paraId="02A87DE2" w14:textId="77777777" w:rsidTr="00541D1A">
        <w:trPr>
          <w:ins w:id="5440" w:author="jonathan pritchard" w:date="2025-01-23T13:44:00Z"/>
        </w:trPr>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B48CB36" w14:textId="77777777" w:rsidR="00980629" w:rsidRPr="00EF63B4" w:rsidRDefault="00980629" w:rsidP="00541D1A">
            <w:pPr>
              <w:jc w:val="center"/>
              <w:rPr>
                <w:ins w:id="5441" w:author="jonathan pritchard" w:date="2025-01-23T13:44:00Z" w16du:dateUtc="2025-01-23T13:44:00Z"/>
                <w:rFonts w:cs="Arial"/>
                <w:sz w:val="18"/>
                <w:szCs w:val="18"/>
              </w:rPr>
            </w:pPr>
            <w:ins w:id="5442" w:author="jonathan pritchard" w:date="2025-01-23T13:44:00Z" w16du:dateUtc="2025-01-23T13:44:00Z">
              <w:r>
                <w:rPr>
                  <w:rFonts w:cs="Arial"/>
                  <w:b/>
                  <w:bCs/>
                  <w:sz w:val="18"/>
                  <w:szCs w:val="18"/>
                </w:rPr>
                <w:t>Additional</w:t>
              </w:r>
            </w:ins>
          </w:p>
        </w:tc>
      </w:tr>
      <w:tr w:rsidR="00980629" w:rsidRPr="00340B0D" w14:paraId="3271CFE9" w14:textId="77777777" w:rsidTr="00541D1A">
        <w:trPr>
          <w:ins w:id="5443" w:author="jonathan pritchard" w:date="2025-01-23T13:44:00Z"/>
        </w:trPr>
        <w:tc>
          <w:tcPr>
            <w:tcW w:w="4375" w:type="dxa"/>
            <w:gridSpan w:val="3"/>
            <w:tcBorders>
              <w:top w:val="single" w:sz="4" w:space="0" w:color="auto"/>
              <w:left w:val="single" w:sz="12" w:space="0" w:color="auto"/>
              <w:bottom w:val="single" w:sz="4" w:space="0" w:color="auto"/>
              <w:right w:val="single" w:sz="4" w:space="0" w:color="auto"/>
            </w:tcBorders>
          </w:tcPr>
          <w:p w14:paraId="14F20179" w14:textId="77777777" w:rsidR="00980629" w:rsidRPr="00340B0D" w:rsidRDefault="00980629" w:rsidP="00541D1A">
            <w:pPr>
              <w:pStyle w:val="Default"/>
              <w:ind w:left="720"/>
              <w:rPr>
                <w:ins w:id="5444" w:author="jonathan pritchard" w:date="2025-01-23T13:44:00Z" w16du:dateUtc="2025-01-23T13:44: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232F458B" w14:textId="77777777" w:rsidR="00980629" w:rsidRPr="00340B0D" w:rsidRDefault="00980629" w:rsidP="00541D1A">
            <w:pPr>
              <w:jc w:val="center"/>
              <w:rPr>
                <w:ins w:id="5445" w:author="jonathan pritchard" w:date="2025-01-23T13:44:00Z" w16du:dateUtc="2025-01-23T13:44:00Z"/>
                <w:rFonts w:cs="Arial"/>
                <w:sz w:val="18"/>
                <w:szCs w:val="18"/>
              </w:rPr>
            </w:pPr>
          </w:p>
        </w:tc>
        <w:tc>
          <w:tcPr>
            <w:tcW w:w="3598" w:type="dxa"/>
            <w:gridSpan w:val="3"/>
            <w:tcBorders>
              <w:top w:val="single" w:sz="4" w:space="0" w:color="auto"/>
              <w:left w:val="double" w:sz="4" w:space="0" w:color="auto"/>
              <w:bottom w:val="single" w:sz="4" w:space="0" w:color="auto"/>
            </w:tcBorders>
          </w:tcPr>
          <w:p w14:paraId="678BB405" w14:textId="77777777" w:rsidR="00980629" w:rsidRPr="00340B0D" w:rsidRDefault="00980629" w:rsidP="00541D1A">
            <w:pPr>
              <w:rPr>
                <w:ins w:id="5446" w:author="jonathan pritchard" w:date="2025-01-23T13:44:00Z" w16du:dateUtc="2025-01-23T13:44:00Z"/>
                <w:rFonts w:cs="Arial"/>
                <w:sz w:val="18"/>
                <w:szCs w:val="18"/>
              </w:rPr>
            </w:pPr>
          </w:p>
        </w:tc>
        <w:tc>
          <w:tcPr>
            <w:tcW w:w="672" w:type="dxa"/>
            <w:tcBorders>
              <w:top w:val="single" w:sz="4" w:space="0" w:color="auto"/>
              <w:bottom w:val="single" w:sz="4" w:space="0" w:color="auto"/>
              <w:right w:val="single" w:sz="12" w:space="0" w:color="auto"/>
            </w:tcBorders>
            <w:vAlign w:val="center"/>
          </w:tcPr>
          <w:p w14:paraId="75860B70" w14:textId="77777777" w:rsidR="00980629" w:rsidRPr="00340B0D" w:rsidRDefault="00980629" w:rsidP="00541D1A">
            <w:pPr>
              <w:rPr>
                <w:ins w:id="5447" w:author="jonathan pritchard" w:date="2025-01-23T13:44:00Z" w16du:dateUtc="2025-01-23T13:44:00Z"/>
                <w:rFonts w:cs="Arial"/>
                <w:sz w:val="18"/>
                <w:szCs w:val="18"/>
              </w:rPr>
            </w:pPr>
          </w:p>
        </w:tc>
      </w:tr>
      <w:tr w:rsidR="00980629" w:rsidRPr="00340B0D" w14:paraId="307518D0" w14:textId="77777777" w:rsidTr="00541D1A">
        <w:trPr>
          <w:ins w:id="5448" w:author="jonathan pritchard" w:date="2025-01-23T13:44:00Z"/>
        </w:trPr>
        <w:tc>
          <w:tcPr>
            <w:tcW w:w="4375" w:type="dxa"/>
            <w:gridSpan w:val="3"/>
            <w:tcBorders>
              <w:top w:val="single" w:sz="4" w:space="0" w:color="auto"/>
              <w:left w:val="single" w:sz="12" w:space="0" w:color="auto"/>
              <w:bottom w:val="single" w:sz="4" w:space="0" w:color="auto"/>
              <w:right w:val="single" w:sz="4" w:space="0" w:color="auto"/>
            </w:tcBorders>
          </w:tcPr>
          <w:p w14:paraId="5341D9D0" w14:textId="77777777" w:rsidR="00980629" w:rsidRPr="00340B0D" w:rsidRDefault="00980629" w:rsidP="00541D1A">
            <w:pPr>
              <w:pStyle w:val="Default"/>
              <w:ind w:left="720"/>
              <w:rPr>
                <w:ins w:id="5449" w:author="jonathan pritchard" w:date="2025-01-23T13:44:00Z" w16du:dateUtc="2025-01-23T13:44: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204DD4EF" w14:textId="77777777" w:rsidR="00980629" w:rsidRPr="00340B0D" w:rsidRDefault="00980629" w:rsidP="00541D1A">
            <w:pPr>
              <w:jc w:val="center"/>
              <w:rPr>
                <w:ins w:id="5450" w:author="jonathan pritchard" w:date="2025-01-23T13:44:00Z" w16du:dateUtc="2025-01-23T13:44:00Z"/>
                <w:rFonts w:cs="Arial"/>
                <w:sz w:val="18"/>
                <w:szCs w:val="18"/>
              </w:rPr>
            </w:pPr>
          </w:p>
        </w:tc>
        <w:tc>
          <w:tcPr>
            <w:tcW w:w="3598" w:type="dxa"/>
            <w:gridSpan w:val="3"/>
            <w:tcBorders>
              <w:top w:val="single" w:sz="4" w:space="0" w:color="auto"/>
              <w:left w:val="double" w:sz="4" w:space="0" w:color="auto"/>
              <w:bottom w:val="single" w:sz="4" w:space="0" w:color="auto"/>
            </w:tcBorders>
          </w:tcPr>
          <w:p w14:paraId="64EE9C87" w14:textId="77777777" w:rsidR="00980629" w:rsidRPr="00340B0D" w:rsidRDefault="00980629" w:rsidP="00541D1A">
            <w:pPr>
              <w:rPr>
                <w:ins w:id="5451" w:author="jonathan pritchard" w:date="2025-01-23T13:44:00Z" w16du:dateUtc="2025-01-23T13:44:00Z"/>
                <w:rFonts w:cs="Arial"/>
                <w:sz w:val="18"/>
                <w:szCs w:val="18"/>
              </w:rPr>
            </w:pPr>
          </w:p>
        </w:tc>
        <w:tc>
          <w:tcPr>
            <w:tcW w:w="672" w:type="dxa"/>
            <w:tcBorders>
              <w:top w:val="single" w:sz="4" w:space="0" w:color="auto"/>
              <w:bottom w:val="single" w:sz="4" w:space="0" w:color="auto"/>
              <w:right w:val="single" w:sz="12" w:space="0" w:color="auto"/>
            </w:tcBorders>
            <w:vAlign w:val="center"/>
          </w:tcPr>
          <w:p w14:paraId="30F7E0BA" w14:textId="77777777" w:rsidR="00980629" w:rsidRPr="00340B0D" w:rsidRDefault="00980629" w:rsidP="00541D1A">
            <w:pPr>
              <w:rPr>
                <w:ins w:id="5452" w:author="jonathan pritchard" w:date="2025-01-23T13:44:00Z" w16du:dateUtc="2025-01-23T13:44:00Z"/>
                <w:rFonts w:cs="Arial"/>
                <w:sz w:val="18"/>
                <w:szCs w:val="18"/>
              </w:rPr>
            </w:pPr>
          </w:p>
        </w:tc>
      </w:tr>
      <w:tr w:rsidR="00980629" w:rsidRPr="00340B0D" w14:paraId="65ABB630" w14:textId="77777777" w:rsidTr="00541D1A">
        <w:trPr>
          <w:ins w:id="5453" w:author="jonathan pritchard" w:date="2025-01-23T13:44:00Z"/>
        </w:trPr>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745A3DB" w14:textId="77777777" w:rsidR="00980629" w:rsidRPr="00340B0D" w:rsidRDefault="00980629" w:rsidP="00541D1A">
            <w:pPr>
              <w:jc w:val="center"/>
              <w:rPr>
                <w:ins w:id="5454" w:author="jonathan pritchard" w:date="2025-01-23T13:44:00Z" w16du:dateUtc="2025-01-23T13:44:00Z"/>
                <w:rFonts w:cs="Arial"/>
                <w:b/>
                <w:bCs/>
                <w:sz w:val="18"/>
                <w:szCs w:val="18"/>
              </w:rPr>
            </w:pPr>
            <w:ins w:id="5455" w:author="jonathan pritchard" w:date="2025-01-23T13:44:00Z" w16du:dateUtc="2025-01-23T13:44:00Z">
              <w:r w:rsidRPr="00340B0D">
                <w:rPr>
                  <w:rFonts w:cs="Arial"/>
                  <w:b/>
                  <w:bCs/>
                  <w:sz w:val="18"/>
                  <w:szCs w:val="18"/>
                </w:rPr>
                <w:t>Setup</w:t>
              </w:r>
            </w:ins>
          </w:p>
        </w:tc>
      </w:tr>
      <w:tr w:rsidR="001F420B" w:rsidRPr="00340B0D" w14:paraId="12CED244" w14:textId="77777777" w:rsidTr="00B71ECB">
        <w:trPr>
          <w:ins w:id="5456" w:author="jonathan pritchard" w:date="2025-01-23T13:44:00Z"/>
        </w:trPr>
        <w:tc>
          <w:tcPr>
            <w:tcW w:w="9199" w:type="dxa"/>
            <w:gridSpan w:val="9"/>
            <w:tcBorders>
              <w:top w:val="single" w:sz="4" w:space="0" w:color="auto"/>
              <w:left w:val="single" w:sz="12" w:space="0" w:color="auto"/>
              <w:bottom w:val="single" w:sz="4" w:space="0" w:color="auto"/>
              <w:right w:val="single" w:sz="12" w:space="0" w:color="auto"/>
            </w:tcBorders>
            <w:vAlign w:val="center"/>
          </w:tcPr>
          <w:p w14:paraId="63997FF5" w14:textId="42B7F90F" w:rsidR="001F420B" w:rsidRPr="00340B0D" w:rsidRDefault="001F420B" w:rsidP="001F420B">
            <w:pPr>
              <w:rPr>
                <w:ins w:id="5457" w:author="jonathan pritchard" w:date="2025-01-23T13:44:00Z" w16du:dateUtc="2025-01-23T13:44:00Z"/>
                <w:rFonts w:cs="Arial"/>
                <w:sz w:val="18"/>
                <w:szCs w:val="18"/>
              </w:rPr>
            </w:pPr>
            <w:r w:rsidRPr="007B7669">
              <w:rPr>
                <w:rFonts w:cs="Arial"/>
                <w:i/>
              </w:rPr>
              <w:t xml:space="preserve">As for test </w:t>
            </w:r>
            <w:proofErr w:type="spellStart"/>
            <w:r w:rsidRPr="007B7669">
              <w:rPr>
                <w:rFonts w:cs="Arial"/>
                <w:i/>
              </w:rPr>
              <w:t>AreaBorders</w:t>
            </w:r>
            <w:proofErr w:type="spellEnd"/>
            <w:r w:rsidRPr="007B7669">
              <w:rPr>
                <w:rFonts w:cs="Arial"/>
                <w:i/>
              </w:rPr>
              <w:t xml:space="preserve"> and in addition, load the exchange sets </w:t>
            </w:r>
            <w:r w:rsidRPr="007B7669">
              <w:rPr>
                <w:rFonts w:cs="Arial"/>
                <w:b/>
                <w:bCs/>
                <w:i/>
              </w:rPr>
              <w:t>Settings</w:t>
            </w:r>
            <w:r w:rsidRPr="007B7669">
              <w:rPr>
                <w:rFonts w:cs="Arial"/>
                <w:i/>
              </w:rPr>
              <w:t xml:space="preserve"> and </w:t>
            </w:r>
            <w:r w:rsidRPr="001F420B">
              <w:rPr>
                <w:rFonts w:cs="Arial"/>
                <w:b/>
                <w:bCs/>
                <w:i/>
              </w:rPr>
              <w:t>1012J005X0002</w:t>
            </w:r>
          </w:p>
        </w:tc>
      </w:tr>
      <w:tr w:rsidR="001F420B" w:rsidRPr="00340B0D" w14:paraId="7EBA2913" w14:textId="77777777" w:rsidTr="00541D1A">
        <w:trPr>
          <w:ins w:id="5458" w:author="jonathan pritchard" w:date="2025-01-23T13:44:00Z"/>
        </w:trPr>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36542A3" w14:textId="77777777" w:rsidR="001F420B" w:rsidRPr="00340B0D" w:rsidRDefault="001F420B" w:rsidP="001F420B">
            <w:pPr>
              <w:jc w:val="center"/>
              <w:rPr>
                <w:ins w:id="5459" w:author="jonathan pritchard" w:date="2025-01-23T13:44:00Z" w16du:dateUtc="2025-01-23T13:44:00Z"/>
                <w:rFonts w:cs="Arial"/>
                <w:b/>
                <w:bCs/>
                <w:sz w:val="18"/>
                <w:szCs w:val="18"/>
              </w:rPr>
            </w:pPr>
            <w:ins w:id="5460" w:author="jonathan pritchard" w:date="2025-01-23T13:44:00Z" w16du:dateUtc="2025-01-23T13:44:00Z">
              <w:r w:rsidRPr="00340B0D">
                <w:rPr>
                  <w:rFonts w:cs="Arial"/>
                  <w:b/>
                  <w:bCs/>
                  <w:sz w:val="18"/>
                  <w:szCs w:val="18"/>
                </w:rPr>
                <w:t>Action</w:t>
              </w:r>
            </w:ins>
          </w:p>
        </w:tc>
      </w:tr>
      <w:tr w:rsidR="001F420B" w:rsidRPr="00340B0D" w14:paraId="4F869A01" w14:textId="77777777" w:rsidTr="00541D1A">
        <w:trPr>
          <w:ins w:id="5461" w:author="jonathan pritchard" w:date="2025-01-23T13:44:00Z"/>
        </w:trPr>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46C6B124" w14:textId="14E45DEA" w:rsidR="001F420B" w:rsidRPr="00110428" w:rsidRDefault="001F420B" w:rsidP="001F420B">
            <w:pPr>
              <w:rPr>
                <w:ins w:id="5462" w:author="jonathan pritchard" w:date="2025-01-23T13:44:00Z" w16du:dateUtc="2025-01-23T13:44:00Z"/>
                <w:rFonts w:cs="Arial"/>
                <w:b/>
                <w:bCs/>
              </w:rPr>
            </w:pPr>
            <w:r w:rsidRPr="007B7669">
              <w:rPr>
                <w:rFonts w:cs="Arial"/>
                <w:i/>
              </w:rPr>
              <w:lastRenderedPageBreak/>
              <w:t>View the features at position 32°22.450’S 61°24.250’E scale 1:2 000</w:t>
            </w:r>
          </w:p>
        </w:tc>
      </w:tr>
      <w:tr w:rsidR="001F420B" w:rsidRPr="00340B0D" w14:paraId="12CFAAD5" w14:textId="77777777" w:rsidTr="00541D1A">
        <w:trPr>
          <w:ins w:id="5463" w:author="jonathan pritchard" w:date="2025-01-23T13:44:00Z"/>
        </w:trPr>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9CEEFBA" w14:textId="77777777" w:rsidR="001F420B" w:rsidRPr="00340B0D" w:rsidRDefault="001F420B" w:rsidP="001F420B">
            <w:pPr>
              <w:jc w:val="center"/>
              <w:rPr>
                <w:ins w:id="5464" w:author="jonathan pritchard" w:date="2025-01-23T13:44:00Z" w16du:dateUtc="2025-01-23T13:44:00Z"/>
                <w:rFonts w:cs="Arial"/>
                <w:sz w:val="18"/>
                <w:szCs w:val="18"/>
              </w:rPr>
            </w:pPr>
            <w:ins w:id="5465" w:author="jonathan pritchard" w:date="2025-01-23T13:44:00Z" w16du:dateUtc="2025-01-23T13:44:00Z">
              <w:r w:rsidRPr="00340B0D">
                <w:rPr>
                  <w:rFonts w:cs="Arial"/>
                  <w:b/>
                  <w:bCs/>
                  <w:sz w:val="18"/>
                  <w:szCs w:val="18"/>
                </w:rPr>
                <w:t>Results</w:t>
              </w:r>
            </w:ins>
          </w:p>
        </w:tc>
      </w:tr>
      <w:tr w:rsidR="001F420B" w:rsidRPr="00340B0D" w14:paraId="52B4419D" w14:textId="77777777" w:rsidTr="00C3621F">
        <w:trPr>
          <w:ins w:id="5466" w:author="jonathan pritchard" w:date="2025-01-23T13:44:00Z"/>
        </w:trPr>
        <w:tc>
          <w:tcPr>
            <w:tcW w:w="9199" w:type="dxa"/>
            <w:gridSpan w:val="9"/>
            <w:tcBorders>
              <w:top w:val="single" w:sz="4" w:space="0" w:color="auto"/>
              <w:left w:val="single" w:sz="12" w:space="0" w:color="auto"/>
              <w:bottom w:val="single" w:sz="12" w:space="0" w:color="auto"/>
              <w:right w:val="single" w:sz="12" w:space="0" w:color="auto"/>
            </w:tcBorders>
            <w:vAlign w:val="center"/>
          </w:tcPr>
          <w:p w14:paraId="66216C88" w14:textId="77777777" w:rsidR="001F420B" w:rsidRDefault="001F420B" w:rsidP="001F420B">
            <w:pPr>
              <w:rPr>
                <w:rFonts w:cs="Arial"/>
                <w:i/>
              </w:rPr>
            </w:pPr>
            <w:r w:rsidRPr="007B7669">
              <w:rPr>
                <w:rFonts w:cs="Arial"/>
                <w:i/>
              </w:rPr>
              <w:t>Confirm that items 1 and 2 display as shown in the graphic below:</w:t>
            </w:r>
          </w:p>
          <w:p w14:paraId="5B483F7B" w14:textId="77777777" w:rsidR="001F420B" w:rsidRDefault="001F420B" w:rsidP="001F420B">
            <w:pPr>
              <w:rPr>
                <w:rFonts w:cs="Arial"/>
                <w:i/>
                <w:sz w:val="18"/>
                <w:szCs w:val="18"/>
              </w:rPr>
            </w:pPr>
          </w:p>
          <w:p w14:paraId="1FDD2929" w14:textId="42FBB8AB" w:rsidR="001F420B" w:rsidRDefault="001F420B" w:rsidP="001F420B">
            <w:pPr>
              <w:rPr>
                <w:rFonts w:cs="Arial"/>
                <w:i/>
                <w:sz w:val="18"/>
                <w:szCs w:val="18"/>
              </w:rPr>
            </w:pPr>
            <w:r w:rsidRPr="00C43777">
              <w:rPr>
                <w:rFonts w:cs="Arial"/>
                <w:noProof/>
                <w:lang w:val="en-IN" w:eastAsia="en-IN"/>
              </w:rPr>
              <w:drawing>
                <wp:inline distT="0" distB="0" distL="0" distR="0" wp14:anchorId="4DE8424D" wp14:editId="62445711">
                  <wp:extent cx="5836920" cy="2287905"/>
                  <wp:effectExtent l="0" t="0" r="0" b="0"/>
                  <wp:docPr id="95"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10;&#10;Description automatically generated"/>
                          <pic:cNvPicPr/>
                        </pic:nvPicPr>
                        <pic:blipFill>
                          <a:blip r:embed="rId131"/>
                          <a:stretch>
                            <a:fillRect/>
                          </a:stretch>
                        </pic:blipFill>
                        <pic:spPr>
                          <a:xfrm>
                            <a:off x="0" y="0"/>
                            <a:ext cx="5836920" cy="2287905"/>
                          </a:xfrm>
                          <a:prstGeom prst="rect">
                            <a:avLst/>
                          </a:prstGeom>
                        </pic:spPr>
                      </pic:pic>
                    </a:graphicData>
                  </a:graphic>
                </wp:inline>
              </w:drawing>
            </w:r>
          </w:p>
          <w:p w14:paraId="0BC9F3DD" w14:textId="77777777" w:rsidR="001F420B" w:rsidRDefault="001F420B" w:rsidP="001F420B">
            <w:pPr>
              <w:rPr>
                <w:rFonts w:cs="Arial"/>
                <w:sz w:val="18"/>
                <w:szCs w:val="18"/>
              </w:rPr>
            </w:pPr>
          </w:p>
          <w:p w14:paraId="54F2809B" w14:textId="77777777" w:rsidR="001F420B" w:rsidRDefault="001F420B" w:rsidP="001F420B">
            <w:pPr>
              <w:jc w:val="center"/>
              <w:rPr>
                <w:noProof/>
                <w:lang w:eastAsia="en-GB"/>
              </w:rPr>
            </w:pPr>
            <w:r>
              <w:rPr>
                <w:noProof/>
                <w:lang w:eastAsia="en-GB"/>
              </w:rPr>
              <w:t xml:space="preserve">Alternative 1: Orange slashes are under left hand side dark brown area </w:t>
            </w:r>
          </w:p>
          <w:p w14:paraId="6F3EBD56" w14:textId="763C9797" w:rsidR="001F420B" w:rsidRDefault="001F420B" w:rsidP="001F420B">
            <w:pPr>
              <w:rPr>
                <w:rFonts w:cs="Arial"/>
                <w:sz w:val="18"/>
                <w:szCs w:val="18"/>
              </w:rPr>
            </w:pPr>
            <w:r>
              <w:rPr>
                <w:b/>
                <w:noProof/>
                <w:lang w:eastAsia="en-GB"/>
              </w:rPr>
              <w:t>tbd</w:t>
            </w:r>
          </w:p>
          <w:p w14:paraId="1D9DA121" w14:textId="77777777" w:rsidR="001F420B" w:rsidRDefault="001F420B" w:rsidP="001F420B">
            <w:pPr>
              <w:rPr>
                <w:rFonts w:cs="Arial"/>
                <w:sz w:val="18"/>
                <w:szCs w:val="18"/>
              </w:rPr>
            </w:pPr>
          </w:p>
          <w:p w14:paraId="4FFEF162" w14:textId="1C3E4722" w:rsidR="001F420B" w:rsidRDefault="001F420B" w:rsidP="001F420B">
            <w:pPr>
              <w:rPr>
                <w:rFonts w:cs="Arial"/>
                <w:sz w:val="18"/>
                <w:szCs w:val="18"/>
              </w:rPr>
            </w:pPr>
            <w:r w:rsidRPr="00C43777">
              <w:rPr>
                <w:noProof/>
                <w:lang w:val="en-IN" w:eastAsia="en-IN"/>
              </w:rPr>
              <w:drawing>
                <wp:inline distT="0" distB="0" distL="0" distR="0" wp14:anchorId="1C3BB4F3" wp14:editId="3999A0B3">
                  <wp:extent cx="5836920" cy="2287905"/>
                  <wp:effectExtent l="0" t="0" r="0" b="0"/>
                  <wp:docPr id="1877617446" name="Picture 18776174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17446" name="Picture 1877617446" descr="A screenshot of a computer&#10;&#10;Description automatically generated"/>
                          <pic:cNvPicPr/>
                        </pic:nvPicPr>
                        <pic:blipFill>
                          <a:blip r:embed="rId131"/>
                          <a:stretch>
                            <a:fillRect/>
                          </a:stretch>
                        </pic:blipFill>
                        <pic:spPr>
                          <a:xfrm>
                            <a:off x="0" y="0"/>
                            <a:ext cx="5836920" cy="2287905"/>
                          </a:xfrm>
                          <a:prstGeom prst="rect">
                            <a:avLst/>
                          </a:prstGeom>
                        </pic:spPr>
                      </pic:pic>
                    </a:graphicData>
                  </a:graphic>
                </wp:inline>
              </w:drawing>
            </w:r>
          </w:p>
          <w:p w14:paraId="42631B51" w14:textId="77777777" w:rsidR="001F420B" w:rsidRDefault="001F420B" w:rsidP="001F420B">
            <w:pPr>
              <w:jc w:val="center"/>
              <w:rPr>
                <w:noProof/>
                <w:lang w:eastAsia="en-GB"/>
              </w:rPr>
            </w:pPr>
            <w:r>
              <w:rPr>
                <w:noProof/>
                <w:lang w:eastAsia="en-GB"/>
              </w:rPr>
              <w:t>Alternative 2: Orange slashes are above left hand side dark brown area</w:t>
            </w:r>
          </w:p>
          <w:p w14:paraId="611C7841" w14:textId="6F1BD9E6" w:rsidR="001F420B" w:rsidRDefault="001F420B" w:rsidP="001F420B">
            <w:pPr>
              <w:rPr>
                <w:rFonts w:cs="Arial"/>
                <w:sz w:val="18"/>
                <w:szCs w:val="18"/>
              </w:rPr>
            </w:pPr>
            <w:r>
              <w:rPr>
                <w:b/>
                <w:noProof/>
                <w:lang w:eastAsia="en-GB"/>
              </w:rPr>
              <w:t>tbd</w:t>
            </w:r>
          </w:p>
          <w:p w14:paraId="480A6AE9" w14:textId="15BAF598" w:rsidR="001F420B" w:rsidRPr="00340B0D" w:rsidRDefault="001F420B" w:rsidP="001F420B">
            <w:pPr>
              <w:rPr>
                <w:ins w:id="5467" w:author="jonathan pritchard" w:date="2025-01-23T13:44:00Z" w16du:dateUtc="2025-01-23T13:44:00Z"/>
                <w:rFonts w:cs="Arial"/>
                <w:sz w:val="18"/>
                <w:szCs w:val="18"/>
              </w:rPr>
            </w:pPr>
          </w:p>
        </w:tc>
      </w:tr>
    </w:tbl>
    <w:p w14:paraId="2CBC8F85" w14:textId="26842603" w:rsidR="006C7785" w:rsidRDefault="006C7785" w:rsidP="006C7785">
      <w:pPr>
        <w:spacing w:line="240" w:lineRule="auto"/>
        <w:rPr>
          <w:rFonts w:cs="Arial"/>
        </w:rPr>
      </w:pPr>
      <w:r w:rsidRPr="007B7669">
        <w:rPr>
          <w:rFonts w:cs="Arial"/>
        </w:rPr>
        <w:br w:type="page"/>
      </w:r>
    </w:p>
    <w:p w14:paraId="2098482C" w14:textId="77777777" w:rsidR="00D25516" w:rsidRDefault="00D25516" w:rsidP="006C7785">
      <w:pPr>
        <w:spacing w:line="240" w:lineRule="auto"/>
        <w:rPr>
          <w:rFonts w:cs="Arial"/>
        </w:rPr>
      </w:pPr>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D25516" w:rsidRPr="00F95BCA" w14:paraId="501BED37" w14:textId="77777777" w:rsidTr="00087740">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7CFC2056" w14:textId="77777777" w:rsidR="00D25516" w:rsidRPr="00340B0D" w:rsidRDefault="00D25516" w:rsidP="00087740">
            <w:pPr>
              <w:jc w:val="center"/>
              <w:rPr>
                <w:ins w:id="5468" w:author="jonathan pritchard" w:date="2025-01-23T13:43:00Z" w16du:dateUtc="2025-01-23T13:43:00Z"/>
                <w:rFonts w:cs="Arial"/>
                <w:b/>
                <w:bCs/>
                <w:sz w:val="18"/>
                <w:szCs w:val="18"/>
              </w:rPr>
            </w:pPr>
            <w:ins w:id="5469" w:author="jonathan pritchard" w:date="2025-01-23T13:43:00Z" w16du:dateUtc="2025-01-23T13:43:00Z">
              <w:r w:rsidRPr="00340B0D">
                <w:rPr>
                  <w:rFonts w:cs="Arial"/>
                  <w:b/>
                  <w:bCs/>
                  <w:sz w:val="18"/>
                  <w:szCs w:val="18"/>
                </w:rPr>
                <w:t>Test Reference</w:t>
              </w:r>
            </w:ins>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6F7172F5" w14:textId="66AED8F9" w:rsidR="00D25516" w:rsidRPr="00C87169" w:rsidRDefault="00D25516" w:rsidP="00087740">
            <w:pPr>
              <w:jc w:val="center"/>
              <w:rPr>
                <w:ins w:id="5470" w:author="jonathan pritchard" w:date="2025-01-23T13:43:00Z" w16du:dateUtc="2025-01-23T13:43:00Z"/>
                <w:rFonts w:cs="Arial"/>
                <w:bCs/>
              </w:rPr>
            </w:pPr>
            <w:r w:rsidRPr="00E32E24">
              <w:rPr>
                <w:rFonts w:cs="Arial"/>
              </w:rPr>
              <w:t>BoundaryDisplay2</w:t>
            </w:r>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6E542626" w14:textId="77777777" w:rsidR="00D25516" w:rsidRPr="00340B0D" w:rsidRDefault="00D25516" w:rsidP="00087740">
            <w:pPr>
              <w:jc w:val="center"/>
              <w:rPr>
                <w:ins w:id="5471" w:author="jonathan pritchard" w:date="2025-01-23T13:43:00Z" w16du:dateUtc="2025-01-23T13:43:00Z"/>
                <w:rFonts w:cs="Arial"/>
                <w:b/>
                <w:bCs/>
                <w:sz w:val="18"/>
                <w:szCs w:val="18"/>
              </w:rPr>
            </w:pPr>
            <w:ins w:id="5472" w:author="jonathan pritchard" w:date="2025-01-23T13:43:00Z" w16du:dateUtc="2025-01-23T13:43: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27E6E5F2" w14:textId="4853C056" w:rsidR="00D25516" w:rsidRPr="00E32E24" w:rsidRDefault="00D25516" w:rsidP="00D25516">
            <w:pPr>
              <w:spacing w:line="240" w:lineRule="auto"/>
              <w:rPr>
                <w:rFonts w:cs="Arial"/>
                <w:color w:val="000000"/>
              </w:rPr>
            </w:pPr>
            <w:r w:rsidRPr="00E32E24">
              <w:rPr>
                <w:rFonts w:cs="Arial"/>
                <w:color w:val="000000"/>
              </w:rPr>
              <w:t xml:space="preserve">S-98 </w:t>
            </w:r>
            <w:r w:rsidR="00547B35">
              <w:rPr>
                <w:rFonts w:cs="Arial"/>
                <w:color w:val="000000"/>
              </w:rPr>
              <w:t>12.3.1</w:t>
            </w:r>
          </w:p>
          <w:p w14:paraId="2D487777" w14:textId="6F9450A6" w:rsidR="00D25516" w:rsidRPr="00F95BCA" w:rsidRDefault="00D25516" w:rsidP="00087740">
            <w:pPr>
              <w:spacing w:line="240" w:lineRule="auto"/>
              <w:rPr>
                <w:ins w:id="5473" w:author="jonathan pritchard" w:date="2025-01-23T13:43:00Z" w16du:dateUtc="2025-01-23T13:43:00Z"/>
                <w:rFonts w:ascii="Calibri" w:hAnsi="Calibri" w:cs="Calibri"/>
                <w:color w:val="000000"/>
              </w:rPr>
            </w:pPr>
          </w:p>
        </w:tc>
      </w:tr>
      <w:tr w:rsidR="00D25516" w:rsidRPr="00340B0D" w14:paraId="6C89FE69" w14:textId="77777777" w:rsidTr="00087740">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A6840C7" w14:textId="77777777" w:rsidR="00D25516" w:rsidRPr="00340B0D" w:rsidRDefault="00D25516" w:rsidP="00087740">
            <w:pPr>
              <w:rPr>
                <w:ins w:id="5474" w:author="jonathan pritchard" w:date="2025-01-23T13:43:00Z" w16du:dateUtc="2025-01-23T13:43:00Z"/>
                <w:rFonts w:cs="Arial"/>
                <w:b/>
                <w:bCs/>
                <w:sz w:val="18"/>
                <w:szCs w:val="18"/>
              </w:rPr>
            </w:pPr>
            <w:ins w:id="5475" w:author="jonathan pritchard" w:date="2025-01-23T13:43:00Z" w16du:dateUtc="2025-01-23T13:43:00Z">
              <w:r w:rsidRPr="00340B0D">
                <w:rPr>
                  <w:rFonts w:cs="Arial"/>
                  <w:b/>
                  <w:bCs/>
                  <w:sz w:val="18"/>
                  <w:szCs w:val="18"/>
                </w:rPr>
                <w:t>Test Description</w:t>
              </w:r>
            </w:ins>
          </w:p>
        </w:tc>
      </w:tr>
      <w:tr w:rsidR="00D25516" w:rsidRPr="009C22F4" w14:paraId="2E09DE46" w14:textId="77777777" w:rsidTr="00087740">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2AB6F406" w14:textId="77777777" w:rsidR="00D25516" w:rsidRDefault="00D25516" w:rsidP="00D25516">
            <w:pPr>
              <w:rPr>
                <w:rFonts w:cs="Arial"/>
                <w:i/>
              </w:rPr>
            </w:pPr>
          </w:p>
          <w:p w14:paraId="6791B2A2" w14:textId="5B7ECE23" w:rsidR="00D25516" w:rsidRDefault="00D25516" w:rsidP="00D25516">
            <w:pPr>
              <w:rPr>
                <w:rFonts w:cs="Arial"/>
                <w:i/>
              </w:rPr>
            </w:pPr>
            <w:r w:rsidRPr="00E32E24">
              <w:rPr>
                <w:rFonts w:cs="Arial"/>
                <w:i/>
              </w:rPr>
              <w:t>Scale boundary display</w:t>
            </w:r>
          </w:p>
          <w:p w14:paraId="1221997C" w14:textId="673E40D2" w:rsidR="00D25516" w:rsidRPr="009C22F4" w:rsidRDefault="00D25516" w:rsidP="00D25516">
            <w:pPr>
              <w:rPr>
                <w:ins w:id="5476" w:author="jonathan pritchard" w:date="2025-01-23T13:43:00Z" w16du:dateUtc="2025-01-23T13:43:00Z"/>
                <w:rFonts w:cs="Arial"/>
                <w:i/>
              </w:rPr>
            </w:pPr>
          </w:p>
        </w:tc>
      </w:tr>
      <w:tr w:rsidR="00D25516" w:rsidRPr="00340B0D" w14:paraId="77D98BFD" w14:textId="77777777" w:rsidTr="00087740">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BA0EE0F" w14:textId="77777777" w:rsidR="00D25516" w:rsidRPr="00340B0D" w:rsidRDefault="00D25516" w:rsidP="00D25516">
            <w:pPr>
              <w:jc w:val="center"/>
              <w:rPr>
                <w:ins w:id="5477" w:author="jonathan pritchard" w:date="2025-01-23T13:43:00Z" w16du:dateUtc="2025-01-23T13:43:00Z"/>
                <w:rFonts w:cs="Arial"/>
                <w:b/>
                <w:bCs/>
                <w:sz w:val="18"/>
                <w:szCs w:val="18"/>
              </w:rPr>
            </w:pPr>
            <w:ins w:id="5478" w:author="jonathan pritchard" w:date="2025-01-23T13:43:00Z" w16du:dateUtc="2025-01-23T13:43:00Z">
              <w:r w:rsidRPr="00340B0D">
                <w:rPr>
                  <w:rFonts w:cs="Arial"/>
                  <w:b/>
                  <w:bCs/>
                  <w:sz w:val="18"/>
                  <w:szCs w:val="18"/>
                </w:rPr>
                <w:t>Loaded Data</w:t>
              </w:r>
            </w:ins>
          </w:p>
        </w:tc>
      </w:tr>
      <w:tr w:rsidR="00D25516" w:rsidRPr="00340B0D" w14:paraId="2644CEF1" w14:textId="77777777" w:rsidTr="00087740">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FDC613E" w14:textId="77777777" w:rsidR="00D25516" w:rsidRPr="00340B0D" w:rsidRDefault="00D25516" w:rsidP="00D25516">
            <w:pPr>
              <w:jc w:val="center"/>
              <w:rPr>
                <w:ins w:id="5479" w:author="jonathan pritchard" w:date="2025-01-23T13:43:00Z" w16du:dateUtc="2025-01-23T13:43:00Z"/>
                <w:rFonts w:cs="Arial"/>
                <w:b/>
                <w:bCs/>
                <w:sz w:val="18"/>
                <w:szCs w:val="18"/>
              </w:rPr>
            </w:pPr>
            <w:ins w:id="5480" w:author="jonathan pritchard" w:date="2025-01-23T13:43:00Z" w16du:dateUtc="2025-01-23T13:43: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48B7CEF" w14:textId="77777777" w:rsidR="00D25516" w:rsidRPr="00340B0D" w:rsidRDefault="00D25516" w:rsidP="00D25516">
            <w:pPr>
              <w:jc w:val="center"/>
              <w:rPr>
                <w:ins w:id="5481" w:author="jonathan pritchard" w:date="2025-01-23T13:43:00Z" w16du:dateUtc="2025-01-23T13:43:00Z"/>
                <w:rFonts w:cs="Arial"/>
                <w:b/>
                <w:bCs/>
                <w:sz w:val="18"/>
                <w:szCs w:val="18"/>
              </w:rPr>
            </w:pPr>
          </w:p>
        </w:tc>
      </w:tr>
      <w:tr w:rsidR="00D25516" w:rsidRPr="00340B0D" w14:paraId="65338881" w14:textId="77777777" w:rsidTr="00087740">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38C3BF9B" w14:textId="77777777" w:rsidR="00D25516" w:rsidRPr="00340B0D" w:rsidRDefault="00D25516" w:rsidP="00D25516">
            <w:pPr>
              <w:rPr>
                <w:ins w:id="5482" w:author="jonathan pritchard" w:date="2025-01-23T13:43:00Z" w16du:dateUtc="2025-01-23T13:43: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489A5ECC" w14:textId="77777777" w:rsidR="00D25516" w:rsidRPr="00340B0D" w:rsidRDefault="00D25516" w:rsidP="00D25516">
            <w:pPr>
              <w:rPr>
                <w:ins w:id="5483" w:author="jonathan pritchard" w:date="2025-01-23T13:43:00Z" w16du:dateUtc="2025-01-23T13:43:00Z"/>
                <w:rFonts w:cs="Arial"/>
                <w:sz w:val="18"/>
                <w:szCs w:val="18"/>
              </w:rPr>
            </w:pPr>
          </w:p>
        </w:tc>
      </w:tr>
      <w:tr w:rsidR="00D25516" w:rsidRPr="00340B0D" w14:paraId="29EE73CD" w14:textId="77777777" w:rsidTr="00087740">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0508B940" w14:textId="77777777" w:rsidR="00D25516" w:rsidRPr="00340B0D" w:rsidRDefault="00D25516" w:rsidP="00D25516">
            <w:pPr>
              <w:rPr>
                <w:ins w:id="5484" w:author="jonathan pritchard" w:date="2025-01-23T13:43:00Z" w16du:dateUtc="2025-01-23T13:43: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3AB76D72" w14:textId="77777777" w:rsidR="00D25516" w:rsidRPr="00340B0D" w:rsidRDefault="00D25516" w:rsidP="00D25516">
            <w:pPr>
              <w:rPr>
                <w:ins w:id="5485" w:author="jonathan pritchard" w:date="2025-01-23T13:43:00Z" w16du:dateUtc="2025-01-23T13:43:00Z"/>
                <w:rFonts w:cs="Arial"/>
                <w:sz w:val="18"/>
                <w:szCs w:val="18"/>
              </w:rPr>
            </w:pPr>
          </w:p>
        </w:tc>
      </w:tr>
      <w:tr w:rsidR="00D25516" w:rsidRPr="00340B0D" w14:paraId="577A2583" w14:textId="77777777" w:rsidTr="00087740">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BDD3A97" w14:textId="77777777" w:rsidR="00D25516" w:rsidRPr="00340B0D" w:rsidRDefault="00D25516" w:rsidP="00D25516">
            <w:pPr>
              <w:jc w:val="center"/>
              <w:rPr>
                <w:ins w:id="5486" w:author="jonathan pritchard" w:date="2025-01-23T13:43:00Z" w16du:dateUtc="2025-01-23T13:43:00Z"/>
                <w:rFonts w:cs="Arial"/>
                <w:b/>
                <w:bCs/>
                <w:sz w:val="18"/>
                <w:szCs w:val="18"/>
              </w:rPr>
            </w:pPr>
            <w:ins w:id="5487" w:author="jonathan pritchard" w:date="2025-01-23T13:43:00Z" w16du:dateUtc="2025-01-23T13:43: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11D98C2" w14:textId="77777777" w:rsidR="00D25516" w:rsidRPr="00340B0D" w:rsidRDefault="00D25516" w:rsidP="00D25516">
            <w:pPr>
              <w:jc w:val="center"/>
              <w:rPr>
                <w:ins w:id="5488" w:author="jonathan pritchard" w:date="2025-01-23T13:43:00Z" w16du:dateUtc="2025-01-23T13:43:00Z"/>
                <w:rFonts w:cs="Arial"/>
                <w:b/>
                <w:bCs/>
                <w:sz w:val="18"/>
                <w:szCs w:val="18"/>
              </w:rPr>
            </w:pPr>
            <w:ins w:id="5489" w:author="jonathan pritchard" w:date="2025-01-23T13:43:00Z" w16du:dateUtc="2025-01-23T13:43:00Z">
              <w:r w:rsidRPr="00340B0D">
                <w:rPr>
                  <w:rFonts w:cs="Arial"/>
                  <w:b/>
                  <w:bCs/>
                  <w:sz w:val="18"/>
                  <w:szCs w:val="18"/>
                </w:rPr>
                <w:t>Independent Mariner’s Selections</w:t>
              </w:r>
              <w:r>
                <w:rPr>
                  <w:rFonts w:cs="Arial"/>
                  <w:b/>
                  <w:bCs/>
                  <w:sz w:val="18"/>
                  <w:szCs w:val="18"/>
                </w:rPr>
                <w:t xml:space="preserve"> (default=On)</w:t>
              </w:r>
            </w:ins>
          </w:p>
        </w:tc>
      </w:tr>
      <w:tr w:rsidR="00D25516" w:rsidRPr="00340B0D" w14:paraId="645601BB" w14:textId="77777777" w:rsidTr="00087740">
        <w:customXmlInsRangeStart w:id="5490" w:author="jonathan pritchard" w:date="2025-01-23T13:43:00Z"/>
        <w:sdt>
          <w:sdtPr>
            <w:rPr>
              <w:rFonts w:cs="Arial"/>
              <w:sz w:val="18"/>
              <w:szCs w:val="18"/>
            </w:rPr>
            <w:alias w:val="Diplay Category"/>
            <w:tag w:val="Diplay Categor"/>
            <w:id w:val="832338445"/>
            <w:placeholder>
              <w:docPart w:val="636C58EC762C490AA37BEB531E101EC0"/>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5490"/>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03FE0708" w14:textId="77777777" w:rsidR="00D25516" w:rsidRPr="00340B0D" w:rsidRDefault="00D25516" w:rsidP="00D25516">
                <w:pPr>
                  <w:rPr>
                    <w:ins w:id="5491" w:author="jonathan pritchard" w:date="2025-01-23T13:43:00Z" w16du:dateUtc="2025-01-23T13:43:00Z"/>
                    <w:rFonts w:cs="Arial"/>
                    <w:sz w:val="18"/>
                    <w:szCs w:val="18"/>
                  </w:rPr>
                </w:pPr>
                <w:ins w:id="5492" w:author="jonathan pritchard" w:date="2025-01-23T13:43:00Z" w16du:dateUtc="2025-01-23T13:43:00Z">
                  <w:r>
                    <w:rPr>
                      <w:rFonts w:cs="Arial"/>
                      <w:sz w:val="18"/>
                      <w:szCs w:val="18"/>
                    </w:rPr>
                    <w:t>Other</w:t>
                  </w:r>
                </w:ins>
              </w:p>
            </w:tc>
            <w:customXmlInsRangeStart w:id="5493" w:author="jonathan pritchard" w:date="2025-01-23T13:43:00Z"/>
          </w:sdtContent>
        </w:sdt>
        <w:customXmlInsRangeEnd w:id="5493"/>
        <w:tc>
          <w:tcPr>
            <w:tcW w:w="3871" w:type="dxa"/>
            <w:gridSpan w:val="5"/>
            <w:tcBorders>
              <w:left w:val="single" w:sz="12" w:space="0" w:color="auto"/>
              <w:bottom w:val="single" w:sz="4" w:space="0" w:color="auto"/>
              <w:right w:val="single" w:sz="4" w:space="0" w:color="auto"/>
            </w:tcBorders>
            <w:shd w:val="clear" w:color="auto" w:fill="auto"/>
          </w:tcPr>
          <w:p w14:paraId="43607BB9" w14:textId="77777777" w:rsidR="00D25516" w:rsidRPr="00340B0D" w:rsidRDefault="00D25516" w:rsidP="00D25516">
            <w:pPr>
              <w:rPr>
                <w:ins w:id="5494" w:author="jonathan pritchard" w:date="2025-01-23T13:43:00Z" w16du:dateUtc="2025-01-23T13:43:00Z"/>
                <w:rFonts w:cs="Arial"/>
                <w:sz w:val="18"/>
                <w:szCs w:val="18"/>
              </w:rPr>
            </w:pPr>
            <w:ins w:id="5495" w:author="jonathan pritchard" w:date="2025-01-23T13:43:00Z" w16du:dateUtc="2025-01-23T13:43: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67773C6D" w14:textId="77777777" w:rsidR="00D25516" w:rsidRPr="00340B0D" w:rsidRDefault="00D25516" w:rsidP="00D25516">
            <w:pPr>
              <w:jc w:val="center"/>
              <w:rPr>
                <w:ins w:id="5496" w:author="jonathan pritchard" w:date="2025-01-23T13:43:00Z" w16du:dateUtc="2025-01-23T13:43:00Z"/>
                <w:rFonts w:cs="Arial"/>
                <w:sz w:val="18"/>
                <w:szCs w:val="18"/>
              </w:rPr>
            </w:pPr>
          </w:p>
        </w:tc>
      </w:tr>
      <w:tr w:rsidR="00D25516" w:rsidRPr="00340B0D" w14:paraId="75775021" w14:textId="77777777" w:rsidTr="00087740">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28D3E7F" w14:textId="77777777" w:rsidR="00D25516" w:rsidRPr="00340B0D" w:rsidRDefault="00D25516" w:rsidP="00D25516">
            <w:pPr>
              <w:jc w:val="center"/>
              <w:rPr>
                <w:ins w:id="5497" w:author="jonathan pritchard" w:date="2025-01-23T13:43:00Z" w16du:dateUtc="2025-01-23T13:43:00Z"/>
                <w:rFonts w:cs="Arial"/>
                <w:b/>
                <w:bCs/>
                <w:sz w:val="18"/>
                <w:szCs w:val="18"/>
              </w:rPr>
            </w:pPr>
            <w:ins w:id="5498" w:author="jonathan pritchard" w:date="2025-01-23T13:43:00Z" w16du:dateUtc="2025-01-23T13:43: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0FA366A1" w14:textId="77777777" w:rsidR="00D25516" w:rsidRPr="00340B0D" w:rsidRDefault="00D25516" w:rsidP="00D25516">
            <w:pPr>
              <w:rPr>
                <w:ins w:id="5499" w:author="jonathan pritchard" w:date="2025-01-23T13:43:00Z" w16du:dateUtc="2025-01-23T13:43:00Z"/>
                <w:rFonts w:cs="Arial"/>
                <w:sz w:val="18"/>
                <w:szCs w:val="18"/>
              </w:rPr>
            </w:pPr>
            <w:ins w:id="5500" w:author="jonathan pritchard" w:date="2025-01-23T13:43:00Z" w16du:dateUtc="2025-01-23T13:43: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0AA4F5D3" w14:textId="77777777" w:rsidR="00D25516" w:rsidRPr="00340B0D" w:rsidRDefault="00D25516" w:rsidP="00D25516">
            <w:pPr>
              <w:jc w:val="center"/>
              <w:rPr>
                <w:ins w:id="5501" w:author="jonathan pritchard" w:date="2025-01-23T13:43:00Z" w16du:dateUtc="2025-01-23T13:43:00Z"/>
                <w:rFonts w:cs="Arial"/>
                <w:sz w:val="18"/>
                <w:szCs w:val="18"/>
              </w:rPr>
            </w:pPr>
          </w:p>
        </w:tc>
      </w:tr>
      <w:tr w:rsidR="00D25516" w:rsidRPr="00340B0D" w14:paraId="4432BC98"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D49EFD4" w14:textId="77777777" w:rsidR="00D25516" w:rsidRPr="00340B0D" w:rsidRDefault="00D25516" w:rsidP="00D25516">
            <w:pPr>
              <w:rPr>
                <w:ins w:id="5502" w:author="jonathan pritchard" w:date="2025-01-23T13:43:00Z" w16du:dateUtc="2025-01-23T13:43:00Z"/>
                <w:rFonts w:cs="Arial"/>
                <w:sz w:val="18"/>
                <w:szCs w:val="18"/>
              </w:rPr>
            </w:pPr>
            <w:ins w:id="5503" w:author="jonathan pritchard" w:date="2025-01-23T13:43:00Z" w16du:dateUtc="2025-01-23T13:43: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882A34F" w14:textId="77777777" w:rsidR="00D25516" w:rsidRPr="00340B0D" w:rsidRDefault="00D25516" w:rsidP="00D25516">
            <w:pPr>
              <w:rPr>
                <w:ins w:id="5504" w:author="jonathan pritchard" w:date="2025-01-23T13:43:00Z" w16du:dateUtc="2025-01-23T13:43:00Z"/>
                <w:rFonts w:cs="Arial"/>
                <w:sz w:val="18"/>
                <w:szCs w:val="18"/>
              </w:rPr>
            </w:pPr>
          </w:p>
        </w:tc>
        <w:tc>
          <w:tcPr>
            <w:tcW w:w="3871" w:type="dxa"/>
            <w:gridSpan w:val="5"/>
            <w:tcBorders>
              <w:left w:val="single" w:sz="12" w:space="0" w:color="auto"/>
            </w:tcBorders>
          </w:tcPr>
          <w:p w14:paraId="66BFDAF3" w14:textId="77777777" w:rsidR="00D25516" w:rsidRPr="00340B0D" w:rsidRDefault="00D25516" w:rsidP="00D25516">
            <w:pPr>
              <w:rPr>
                <w:ins w:id="5505" w:author="jonathan pritchard" w:date="2025-01-23T13:43:00Z" w16du:dateUtc="2025-01-23T13:43:00Z"/>
                <w:rFonts w:cs="Arial"/>
                <w:sz w:val="18"/>
                <w:szCs w:val="18"/>
              </w:rPr>
            </w:pPr>
            <w:ins w:id="5506" w:author="jonathan pritchard" w:date="2025-01-23T13:43:00Z" w16du:dateUtc="2025-01-23T13:43:00Z">
              <w:r w:rsidRPr="00340B0D">
                <w:rPr>
                  <w:rFonts w:cs="Arial"/>
                  <w:sz w:val="18"/>
                  <w:szCs w:val="18"/>
                </w:rPr>
                <w:t>Highlight date dependent</w:t>
              </w:r>
            </w:ins>
          </w:p>
        </w:tc>
        <w:tc>
          <w:tcPr>
            <w:tcW w:w="672" w:type="dxa"/>
            <w:tcBorders>
              <w:right w:val="single" w:sz="12" w:space="0" w:color="auto"/>
            </w:tcBorders>
          </w:tcPr>
          <w:p w14:paraId="693F8087" w14:textId="77777777" w:rsidR="00D25516" w:rsidRPr="00340B0D" w:rsidRDefault="00D25516" w:rsidP="00D25516">
            <w:pPr>
              <w:jc w:val="center"/>
              <w:rPr>
                <w:ins w:id="5507" w:author="jonathan pritchard" w:date="2025-01-23T13:43:00Z" w16du:dateUtc="2025-01-23T13:43:00Z"/>
                <w:rFonts w:cs="Arial"/>
                <w:sz w:val="18"/>
                <w:szCs w:val="18"/>
              </w:rPr>
            </w:pPr>
          </w:p>
        </w:tc>
      </w:tr>
      <w:tr w:rsidR="00D25516" w:rsidRPr="00340B0D" w14:paraId="1CD846A6"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979EF3A" w14:textId="77777777" w:rsidR="00D25516" w:rsidRPr="00340B0D" w:rsidRDefault="00D25516" w:rsidP="00D25516">
            <w:pPr>
              <w:rPr>
                <w:ins w:id="5508" w:author="jonathan pritchard" w:date="2025-01-23T13:43:00Z" w16du:dateUtc="2025-01-23T13:43:00Z"/>
                <w:rFonts w:cs="Arial"/>
                <w:sz w:val="18"/>
                <w:szCs w:val="18"/>
              </w:rPr>
            </w:pPr>
            <w:ins w:id="5509" w:author="jonathan pritchard" w:date="2025-01-23T13:43:00Z" w16du:dateUtc="2025-01-23T13:43: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5DB8660" w14:textId="77777777" w:rsidR="00D25516" w:rsidRPr="00340B0D" w:rsidRDefault="00D25516" w:rsidP="00D25516">
            <w:pPr>
              <w:rPr>
                <w:ins w:id="5510" w:author="jonathan pritchard" w:date="2025-01-23T13:43:00Z" w16du:dateUtc="2025-01-23T13:43:00Z"/>
                <w:rFonts w:cs="Arial"/>
                <w:sz w:val="18"/>
                <w:szCs w:val="18"/>
              </w:rPr>
            </w:pPr>
          </w:p>
        </w:tc>
        <w:tc>
          <w:tcPr>
            <w:tcW w:w="3871" w:type="dxa"/>
            <w:gridSpan w:val="5"/>
            <w:tcBorders>
              <w:left w:val="single" w:sz="12" w:space="0" w:color="auto"/>
            </w:tcBorders>
          </w:tcPr>
          <w:p w14:paraId="51BEBF7B" w14:textId="77777777" w:rsidR="00D25516" w:rsidRPr="00340B0D" w:rsidRDefault="00D25516" w:rsidP="00D25516">
            <w:pPr>
              <w:rPr>
                <w:ins w:id="5511" w:author="jonathan pritchard" w:date="2025-01-23T13:43:00Z" w16du:dateUtc="2025-01-23T13:43:00Z"/>
                <w:rFonts w:cs="Arial"/>
                <w:sz w:val="18"/>
                <w:szCs w:val="18"/>
              </w:rPr>
            </w:pPr>
            <w:ins w:id="5512" w:author="jonathan pritchard" w:date="2025-01-23T13:43:00Z" w16du:dateUtc="2025-01-23T13:43:00Z">
              <w:r w:rsidRPr="00340B0D">
                <w:rPr>
                  <w:rFonts w:cs="Arial"/>
                  <w:sz w:val="18"/>
                  <w:szCs w:val="18"/>
                </w:rPr>
                <w:t>Highlight document</w:t>
              </w:r>
            </w:ins>
          </w:p>
        </w:tc>
        <w:tc>
          <w:tcPr>
            <w:tcW w:w="672" w:type="dxa"/>
            <w:tcBorders>
              <w:right w:val="single" w:sz="12" w:space="0" w:color="auto"/>
            </w:tcBorders>
          </w:tcPr>
          <w:p w14:paraId="1DC4AAC7" w14:textId="77777777" w:rsidR="00D25516" w:rsidRPr="00340B0D" w:rsidRDefault="00D25516" w:rsidP="00D25516">
            <w:pPr>
              <w:jc w:val="center"/>
              <w:rPr>
                <w:ins w:id="5513" w:author="jonathan pritchard" w:date="2025-01-23T13:43:00Z" w16du:dateUtc="2025-01-23T13:43:00Z"/>
                <w:rFonts w:cs="Arial"/>
                <w:sz w:val="18"/>
                <w:szCs w:val="18"/>
              </w:rPr>
            </w:pPr>
          </w:p>
        </w:tc>
      </w:tr>
      <w:tr w:rsidR="00D25516" w:rsidRPr="00340B0D" w14:paraId="753326C9"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01B042E" w14:textId="77777777" w:rsidR="00D25516" w:rsidRPr="00340B0D" w:rsidRDefault="00D25516" w:rsidP="00D25516">
            <w:pPr>
              <w:rPr>
                <w:ins w:id="5514" w:author="jonathan pritchard" w:date="2025-01-23T13:43:00Z" w16du:dateUtc="2025-01-23T13:43:00Z"/>
                <w:rFonts w:cs="Arial"/>
                <w:sz w:val="18"/>
                <w:szCs w:val="18"/>
              </w:rPr>
            </w:pPr>
            <w:ins w:id="5515" w:author="jonathan pritchard" w:date="2025-01-23T13:43:00Z" w16du:dateUtc="2025-01-23T13:43: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77C2331" w14:textId="77777777" w:rsidR="00D25516" w:rsidRPr="00340B0D" w:rsidRDefault="00D25516" w:rsidP="00D25516">
            <w:pPr>
              <w:rPr>
                <w:ins w:id="5516" w:author="jonathan pritchard" w:date="2025-01-23T13:43:00Z" w16du:dateUtc="2025-01-23T13:43:00Z"/>
                <w:rFonts w:cs="Arial"/>
                <w:sz w:val="18"/>
                <w:szCs w:val="18"/>
              </w:rPr>
            </w:pPr>
          </w:p>
        </w:tc>
        <w:tc>
          <w:tcPr>
            <w:tcW w:w="3871" w:type="dxa"/>
            <w:gridSpan w:val="5"/>
            <w:tcBorders>
              <w:left w:val="single" w:sz="12" w:space="0" w:color="auto"/>
            </w:tcBorders>
          </w:tcPr>
          <w:p w14:paraId="105ED769" w14:textId="77777777" w:rsidR="00D25516" w:rsidRPr="00340B0D" w:rsidRDefault="00D25516" w:rsidP="00D25516">
            <w:pPr>
              <w:rPr>
                <w:ins w:id="5517" w:author="jonathan pritchard" w:date="2025-01-23T13:43:00Z" w16du:dateUtc="2025-01-23T13:43:00Z"/>
                <w:rFonts w:cs="Arial"/>
                <w:b/>
                <w:bCs/>
                <w:sz w:val="18"/>
                <w:szCs w:val="18"/>
              </w:rPr>
            </w:pPr>
            <w:ins w:id="5518" w:author="jonathan pritchard" w:date="2025-01-23T13:43:00Z" w16du:dateUtc="2025-01-23T13:43:00Z">
              <w:r w:rsidRPr="00340B0D">
                <w:rPr>
                  <w:rFonts w:cs="Arial"/>
                  <w:sz w:val="18"/>
                  <w:szCs w:val="18"/>
                </w:rPr>
                <w:t>Highlight info</w:t>
              </w:r>
            </w:ins>
          </w:p>
        </w:tc>
        <w:tc>
          <w:tcPr>
            <w:tcW w:w="672" w:type="dxa"/>
            <w:tcBorders>
              <w:right w:val="single" w:sz="12" w:space="0" w:color="auto"/>
            </w:tcBorders>
          </w:tcPr>
          <w:p w14:paraId="217A8AFF" w14:textId="77777777" w:rsidR="00D25516" w:rsidRPr="00340B0D" w:rsidRDefault="00D25516" w:rsidP="00D25516">
            <w:pPr>
              <w:jc w:val="center"/>
              <w:rPr>
                <w:ins w:id="5519" w:author="jonathan pritchard" w:date="2025-01-23T13:43:00Z" w16du:dateUtc="2025-01-23T13:43:00Z"/>
                <w:rFonts w:cs="Arial"/>
                <w:sz w:val="18"/>
                <w:szCs w:val="18"/>
              </w:rPr>
            </w:pPr>
          </w:p>
        </w:tc>
      </w:tr>
      <w:tr w:rsidR="00D25516" w:rsidRPr="00340B0D" w14:paraId="280CE2C5"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663D82B" w14:textId="77777777" w:rsidR="00D25516" w:rsidRPr="00340B0D" w:rsidRDefault="00D25516" w:rsidP="00D25516">
            <w:pPr>
              <w:rPr>
                <w:ins w:id="5520" w:author="jonathan pritchard" w:date="2025-01-23T13:43:00Z" w16du:dateUtc="2025-01-23T13:43:00Z"/>
                <w:rFonts w:cs="Arial"/>
                <w:sz w:val="18"/>
                <w:szCs w:val="18"/>
              </w:rPr>
            </w:pPr>
            <w:ins w:id="5521" w:author="jonathan pritchard" w:date="2025-01-23T13:43:00Z" w16du:dateUtc="2025-01-23T13:43: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F68B9DE" w14:textId="77777777" w:rsidR="00D25516" w:rsidRPr="00340B0D" w:rsidRDefault="00D25516" w:rsidP="00D25516">
            <w:pPr>
              <w:rPr>
                <w:ins w:id="5522" w:author="jonathan pritchard" w:date="2025-01-23T13:43:00Z" w16du:dateUtc="2025-01-23T13:43:00Z"/>
                <w:rFonts w:cs="Arial"/>
                <w:sz w:val="18"/>
                <w:szCs w:val="18"/>
              </w:rPr>
            </w:pPr>
          </w:p>
        </w:tc>
        <w:tc>
          <w:tcPr>
            <w:tcW w:w="3871" w:type="dxa"/>
            <w:gridSpan w:val="5"/>
            <w:tcBorders>
              <w:left w:val="single" w:sz="12" w:space="0" w:color="auto"/>
            </w:tcBorders>
          </w:tcPr>
          <w:p w14:paraId="6FAF6817" w14:textId="77777777" w:rsidR="00D25516" w:rsidRPr="00340B0D" w:rsidRDefault="00D25516" w:rsidP="00D25516">
            <w:pPr>
              <w:rPr>
                <w:ins w:id="5523" w:author="jonathan pritchard" w:date="2025-01-23T13:43:00Z" w16du:dateUtc="2025-01-23T13:43:00Z"/>
                <w:rFonts w:cs="Arial"/>
                <w:sz w:val="18"/>
                <w:szCs w:val="18"/>
              </w:rPr>
            </w:pPr>
            <w:ins w:id="5524" w:author="jonathan pritchard" w:date="2025-01-23T13:43:00Z" w16du:dateUtc="2025-01-23T13:43:00Z">
              <w:r w:rsidRPr="00340B0D">
                <w:rPr>
                  <w:rFonts w:cs="Arial"/>
                  <w:sz w:val="18"/>
                  <w:szCs w:val="18"/>
                </w:rPr>
                <w:t>Shallow Pattern</w:t>
              </w:r>
            </w:ins>
          </w:p>
        </w:tc>
        <w:tc>
          <w:tcPr>
            <w:tcW w:w="672" w:type="dxa"/>
            <w:tcBorders>
              <w:right w:val="single" w:sz="12" w:space="0" w:color="auto"/>
            </w:tcBorders>
          </w:tcPr>
          <w:p w14:paraId="373930AB" w14:textId="77777777" w:rsidR="00D25516" w:rsidRPr="00340B0D" w:rsidRDefault="00D25516" w:rsidP="00D25516">
            <w:pPr>
              <w:jc w:val="center"/>
              <w:rPr>
                <w:ins w:id="5525" w:author="jonathan pritchard" w:date="2025-01-23T13:43:00Z" w16du:dateUtc="2025-01-23T13:43:00Z"/>
                <w:rFonts w:cs="Arial"/>
                <w:sz w:val="18"/>
                <w:szCs w:val="18"/>
              </w:rPr>
            </w:pPr>
          </w:p>
        </w:tc>
      </w:tr>
      <w:tr w:rsidR="00D25516" w:rsidRPr="00340B0D" w14:paraId="41FC1EBB"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1646075" w14:textId="77777777" w:rsidR="00D25516" w:rsidRPr="00340B0D" w:rsidRDefault="00D25516" w:rsidP="00D25516">
            <w:pPr>
              <w:rPr>
                <w:ins w:id="5526" w:author="jonathan pritchard" w:date="2025-01-23T13:43:00Z" w16du:dateUtc="2025-01-23T13:43:00Z"/>
                <w:rFonts w:cs="Arial"/>
                <w:sz w:val="18"/>
                <w:szCs w:val="18"/>
              </w:rPr>
            </w:pPr>
            <w:ins w:id="5527" w:author="jonathan pritchard" w:date="2025-01-23T13:43:00Z" w16du:dateUtc="2025-01-23T13:43: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2D52785" w14:textId="77777777" w:rsidR="00D25516" w:rsidRPr="00340B0D" w:rsidRDefault="00D25516" w:rsidP="00D25516">
            <w:pPr>
              <w:rPr>
                <w:ins w:id="5528" w:author="jonathan pritchard" w:date="2025-01-23T13:43:00Z" w16du:dateUtc="2025-01-23T13:43:00Z"/>
                <w:rFonts w:cs="Arial"/>
                <w:sz w:val="18"/>
                <w:szCs w:val="18"/>
              </w:rPr>
            </w:pPr>
          </w:p>
        </w:tc>
        <w:tc>
          <w:tcPr>
            <w:tcW w:w="3871" w:type="dxa"/>
            <w:gridSpan w:val="5"/>
            <w:tcBorders>
              <w:left w:val="single" w:sz="12" w:space="0" w:color="auto"/>
            </w:tcBorders>
          </w:tcPr>
          <w:p w14:paraId="5659E9F0" w14:textId="77777777" w:rsidR="00D25516" w:rsidRPr="00340B0D" w:rsidRDefault="00D25516" w:rsidP="00D25516">
            <w:pPr>
              <w:rPr>
                <w:ins w:id="5529" w:author="jonathan pritchard" w:date="2025-01-23T13:43:00Z" w16du:dateUtc="2025-01-23T13:43:00Z"/>
                <w:rFonts w:cs="Arial"/>
                <w:sz w:val="18"/>
                <w:szCs w:val="18"/>
              </w:rPr>
            </w:pPr>
            <w:ins w:id="5530" w:author="jonathan pritchard" w:date="2025-01-23T13:43:00Z" w16du:dateUtc="2025-01-23T13:43:00Z">
              <w:r w:rsidRPr="00340B0D">
                <w:rPr>
                  <w:rFonts w:cs="Arial"/>
                  <w:sz w:val="18"/>
                  <w:szCs w:val="18"/>
                </w:rPr>
                <w:t>Unknown</w:t>
              </w:r>
            </w:ins>
          </w:p>
        </w:tc>
        <w:tc>
          <w:tcPr>
            <w:tcW w:w="672" w:type="dxa"/>
            <w:tcBorders>
              <w:right w:val="single" w:sz="12" w:space="0" w:color="auto"/>
            </w:tcBorders>
          </w:tcPr>
          <w:p w14:paraId="5270871C" w14:textId="77777777" w:rsidR="00D25516" w:rsidRPr="00340B0D" w:rsidRDefault="00D25516" w:rsidP="00D25516">
            <w:pPr>
              <w:jc w:val="center"/>
              <w:rPr>
                <w:ins w:id="5531" w:author="jonathan pritchard" w:date="2025-01-23T13:43:00Z" w16du:dateUtc="2025-01-23T13:43:00Z"/>
                <w:rFonts w:cs="Arial"/>
                <w:sz w:val="18"/>
                <w:szCs w:val="18"/>
              </w:rPr>
            </w:pPr>
          </w:p>
        </w:tc>
      </w:tr>
      <w:tr w:rsidR="00D25516" w:rsidRPr="00340B0D" w14:paraId="1EFA4951"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033B272" w14:textId="77777777" w:rsidR="00D25516" w:rsidRPr="00340B0D" w:rsidRDefault="00D25516" w:rsidP="00D25516">
            <w:pPr>
              <w:rPr>
                <w:ins w:id="5532" w:author="jonathan pritchard" w:date="2025-01-23T13:43:00Z" w16du:dateUtc="2025-01-23T13:43:00Z"/>
                <w:rFonts w:cs="Arial"/>
                <w:sz w:val="18"/>
                <w:szCs w:val="18"/>
              </w:rPr>
            </w:pPr>
            <w:ins w:id="5533" w:author="jonathan pritchard" w:date="2025-01-23T13:43:00Z" w16du:dateUtc="2025-01-23T13:43: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A516FF7" w14:textId="77777777" w:rsidR="00D25516" w:rsidRPr="00340B0D" w:rsidRDefault="00D25516" w:rsidP="00D25516">
            <w:pPr>
              <w:rPr>
                <w:ins w:id="5534" w:author="jonathan pritchard" w:date="2025-01-23T13:43:00Z" w16du:dateUtc="2025-01-23T13:43:00Z"/>
                <w:rFonts w:cs="Arial"/>
                <w:sz w:val="18"/>
                <w:szCs w:val="18"/>
              </w:rPr>
            </w:pPr>
          </w:p>
        </w:tc>
        <w:tc>
          <w:tcPr>
            <w:tcW w:w="3871" w:type="dxa"/>
            <w:gridSpan w:val="5"/>
            <w:tcBorders>
              <w:left w:val="single" w:sz="12" w:space="0" w:color="auto"/>
            </w:tcBorders>
          </w:tcPr>
          <w:p w14:paraId="01414B8D" w14:textId="77777777" w:rsidR="00D25516" w:rsidRPr="00340B0D" w:rsidRDefault="00D25516" w:rsidP="00D25516">
            <w:pPr>
              <w:rPr>
                <w:ins w:id="5535" w:author="jonathan pritchard" w:date="2025-01-23T13:43:00Z" w16du:dateUtc="2025-01-23T13:43:00Z"/>
                <w:rFonts w:cs="Arial"/>
                <w:sz w:val="18"/>
                <w:szCs w:val="18"/>
              </w:rPr>
            </w:pPr>
            <w:ins w:id="5536" w:author="jonathan pritchard" w:date="2025-01-23T13:43:00Z" w16du:dateUtc="2025-01-23T13:43:00Z">
              <w:r w:rsidRPr="00340B0D">
                <w:rPr>
                  <w:rFonts w:cs="Arial"/>
                  <w:sz w:val="18"/>
                  <w:szCs w:val="18"/>
                </w:rPr>
                <w:t>Update Review</w:t>
              </w:r>
            </w:ins>
          </w:p>
        </w:tc>
        <w:tc>
          <w:tcPr>
            <w:tcW w:w="672" w:type="dxa"/>
            <w:tcBorders>
              <w:right w:val="single" w:sz="12" w:space="0" w:color="auto"/>
            </w:tcBorders>
          </w:tcPr>
          <w:p w14:paraId="40FC028A" w14:textId="77777777" w:rsidR="00D25516" w:rsidRPr="00340B0D" w:rsidRDefault="00D25516" w:rsidP="00D25516">
            <w:pPr>
              <w:jc w:val="center"/>
              <w:rPr>
                <w:ins w:id="5537" w:author="jonathan pritchard" w:date="2025-01-23T13:43:00Z" w16du:dateUtc="2025-01-23T13:43:00Z"/>
                <w:rFonts w:cs="Arial"/>
                <w:sz w:val="18"/>
                <w:szCs w:val="18"/>
              </w:rPr>
            </w:pPr>
          </w:p>
        </w:tc>
      </w:tr>
      <w:tr w:rsidR="00D25516" w:rsidRPr="00340B0D" w14:paraId="1474B11D"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2DB7DEC" w14:textId="77777777" w:rsidR="00D25516" w:rsidRPr="00340B0D" w:rsidRDefault="00D25516" w:rsidP="00D25516">
            <w:pPr>
              <w:rPr>
                <w:ins w:id="5538" w:author="jonathan pritchard" w:date="2025-01-23T13:43:00Z" w16du:dateUtc="2025-01-23T13:43:00Z"/>
                <w:rFonts w:cs="Arial"/>
                <w:sz w:val="18"/>
                <w:szCs w:val="18"/>
              </w:rPr>
            </w:pPr>
            <w:ins w:id="5539" w:author="jonathan pritchard" w:date="2025-01-23T13:43:00Z" w16du:dateUtc="2025-01-23T13:43: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7A83E0" w14:textId="77777777" w:rsidR="00D25516" w:rsidRPr="00340B0D" w:rsidRDefault="00D25516" w:rsidP="00D25516">
            <w:pPr>
              <w:rPr>
                <w:ins w:id="5540" w:author="jonathan pritchard" w:date="2025-01-23T13:43:00Z" w16du:dateUtc="2025-01-23T13:43:00Z"/>
                <w:rFonts w:cs="Arial"/>
                <w:sz w:val="18"/>
                <w:szCs w:val="18"/>
              </w:rPr>
            </w:pPr>
          </w:p>
        </w:tc>
        <w:tc>
          <w:tcPr>
            <w:tcW w:w="3871" w:type="dxa"/>
            <w:gridSpan w:val="5"/>
            <w:tcBorders>
              <w:left w:val="single" w:sz="12" w:space="0" w:color="auto"/>
            </w:tcBorders>
          </w:tcPr>
          <w:p w14:paraId="2C220A9C" w14:textId="77777777" w:rsidR="00D25516" w:rsidRPr="00340B0D" w:rsidRDefault="00D25516" w:rsidP="00D25516">
            <w:pPr>
              <w:rPr>
                <w:ins w:id="5541" w:author="jonathan pritchard" w:date="2025-01-23T13:43:00Z" w16du:dateUtc="2025-01-23T13:43:00Z"/>
                <w:rFonts w:cs="Arial"/>
                <w:sz w:val="18"/>
                <w:szCs w:val="18"/>
              </w:rPr>
            </w:pPr>
            <w:ins w:id="5542" w:author="jonathan pritchard" w:date="2025-01-23T13:43:00Z" w16du:dateUtc="2025-01-23T13:43:00Z">
              <w:r w:rsidRPr="00340B0D">
                <w:rPr>
                  <w:rFonts w:cs="Arial"/>
                  <w:b/>
                  <w:bCs/>
                  <w:sz w:val="18"/>
                  <w:szCs w:val="18"/>
                </w:rPr>
                <w:t>Text Groups</w:t>
              </w:r>
            </w:ins>
          </w:p>
        </w:tc>
        <w:tc>
          <w:tcPr>
            <w:tcW w:w="672" w:type="dxa"/>
            <w:tcBorders>
              <w:right w:val="single" w:sz="12" w:space="0" w:color="auto"/>
            </w:tcBorders>
          </w:tcPr>
          <w:p w14:paraId="30FDD22C" w14:textId="77777777" w:rsidR="00D25516" w:rsidRPr="00340B0D" w:rsidRDefault="00D25516" w:rsidP="00D25516">
            <w:pPr>
              <w:jc w:val="center"/>
              <w:rPr>
                <w:ins w:id="5543" w:author="jonathan pritchard" w:date="2025-01-23T13:43:00Z" w16du:dateUtc="2025-01-23T13:43:00Z"/>
                <w:rFonts w:cs="Arial"/>
                <w:sz w:val="18"/>
                <w:szCs w:val="18"/>
              </w:rPr>
            </w:pPr>
          </w:p>
        </w:tc>
      </w:tr>
      <w:tr w:rsidR="00D25516" w:rsidRPr="00340B0D" w14:paraId="52A76BB9"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BBB51D1" w14:textId="77777777" w:rsidR="00D25516" w:rsidRPr="00340B0D" w:rsidRDefault="00D25516" w:rsidP="00D25516">
            <w:pPr>
              <w:rPr>
                <w:ins w:id="5544" w:author="jonathan pritchard" w:date="2025-01-23T13:43:00Z" w16du:dateUtc="2025-01-23T13:43:00Z"/>
                <w:rFonts w:cs="Arial"/>
                <w:sz w:val="18"/>
                <w:szCs w:val="18"/>
              </w:rPr>
            </w:pPr>
            <w:ins w:id="5545" w:author="jonathan pritchard" w:date="2025-01-23T13:43:00Z" w16du:dateUtc="2025-01-23T13:43: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C3EA62D" w14:textId="77777777" w:rsidR="00D25516" w:rsidRPr="00340B0D" w:rsidRDefault="00D25516" w:rsidP="00D25516">
            <w:pPr>
              <w:rPr>
                <w:ins w:id="5546" w:author="jonathan pritchard" w:date="2025-01-23T13:43:00Z" w16du:dateUtc="2025-01-23T13:43:00Z"/>
                <w:rFonts w:cs="Arial"/>
                <w:sz w:val="18"/>
                <w:szCs w:val="18"/>
              </w:rPr>
            </w:pPr>
          </w:p>
        </w:tc>
        <w:tc>
          <w:tcPr>
            <w:tcW w:w="3871" w:type="dxa"/>
            <w:gridSpan w:val="5"/>
            <w:tcBorders>
              <w:left w:val="single" w:sz="12" w:space="0" w:color="auto"/>
            </w:tcBorders>
          </w:tcPr>
          <w:p w14:paraId="4A79F1BA" w14:textId="77777777" w:rsidR="00D25516" w:rsidRPr="00340B0D" w:rsidRDefault="00D25516" w:rsidP="00D25516">
            <w:pPr>
              <w:rPr>
                <w:ins w:id="5547" w:author="jonathan pritchard" w:date="2025-01-23T13:43:00Z" w16du:dateUtc="2025-01-23T13:43:00Z"/>
                <w:rFonts w:cs="Arial"/>
                <w:sz w:val="18"/>
                <w:szCs w:val="18"/>
              </w:rPr>
            </w:pPr>
            <w:ins w:id="5548" w:author="jonathan pritchard" w:date="2025-01-23T13:43:00Z" w16du:dateUtc="2025-01-23T13:43:00Z">
              <w:r w:rsidRPr="00340B0D">
                <w:rPr>
                  <w:rFonts w:cs="Arial"/>
                  <w:sz w:val="18"/>
                  <w:szCs w:val="18"/>
                </w:rPr>
                <w:t>Chart Text</w:t>
              </w:r>
            </w:ins>
          </w:p>
        </w:tc>
        <w:tc>
          <w:tcPr>
            <w:tcW w:w="672" w:type="dxa"/>
            <w:tcBorders>
              <w:right w:val="single" w:sz="12" w:space="0" w:color="auto"/>
            </w:tcBorders>
          </w:tcPr>
          <w:p w14:paraId="433B3D31" w14:textId="77777777" w:rsidR="00D25516" w:rsidRPr="00340B0D" w:rsidRDefault="00D25516" w:rsidP="00D25516">
            <w:pPr>
              <w:jc w:val="center"/>
              <w:rPr>
                <w:ins w:id="5549" w:author="jonathan pritchard" w:date="2025-01-23T13:43:00Z" w16du:dateUtc="2025-01-23T13:43:00Z"/>
                <w:rFonts w:cs="Arial"/>
                <w:sz w:val="18"/>
                <w:szCs w:val="18"/>
              </w:rPr>
            </w:pPr>
          </w:p>
        </w:tc>
      </w:tr>
      <w:tr w:rsidR="00D25516" w:rsidRPr="00340B0D" w14:paraId="71AD4F64"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BDC79C3" w14:textId="77777777" w:rsidR="00D25516" w:rsidRPr="00340B0D" w:rsidRDefault="00D25516" w:rsidP="00D25516">
            <w:pPr>
              <w:rPr>
                <w:ins w:id="5550" w:author="jonathan pritchard" w:date="2025-01-23T13:43:00Z" w16du:dateUtc="2025-01-23T13:43:00Z"/>
                <w:rFonts w:cs="Arial"/>
                <w:sz w:val="18"/>
                <w:szCs w:val="18"/>
              </w:rPr>
            </w:pPr>
            <w:ins w:id="5551" w:author="jonathan pritchard" w:date="2025-01-23T13:43:00Z" w16du:dateUtc="2025-01-23T13:43: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4381AB6" w14:textId="77777777" w:rsidR="00D25516" w:rsidRPr="00340B0D" w:rsidRDefault="00D25516" w:rsidP="00D25516">
            <w:pPr>
              <w:rPr>
                <w:ins w:id="5552" w:author="jonathan pritchard" w:date="2025-01-23T13:43:00Z" w16du:dateUtc="2025-01-23T13:43:00Z"/>
                <w:rFonts w:cs="Arial"/>
                <w:sz w:val="18"/>
                <w:szCs w:val="18"/>
              </w:rPr>
            </w:pPr>
          </w:p>
        </w:tc>
        <w:tc>
          <w:tcPr>
            <w:tcW w:w="3871" w:type="dxa"/>
            <w:gridSpan w:val="5"/>
            <w:tcBorders>
              <w:left w:val="single" w:sz="12" w:space="0" w:color="auto"/>
            </w:tcBorders>
          </w:tcPr>
          <w:p w14:paraId="07658F1D" w14:textId="77777777" w:rsidR="00D25516" w:rsidRPr="00340B0D" w:rsidRDefault="00D25516" w:rsidP="00D25516">
            <w:pPr>
              <w:rPr>
                <w:ins w:id="5553" w:author="jonathan pritchard" w:date="2025-01-23T13:43:00Z" w16du:dateUtc="2025-01-23T13:43:00Z"/>
                <w:rFonts w:cs="Arial"/>
                <w:sz w:val="18"/>
                <w:szCs w:val="18"/>
              </w:rPr>
            </w:pPr>
            <w:ins w:id="5554" w:author="jonathan pritchard" w:date="2025-01-23T13:43:00Z" w16du:dateUtc="2025-01-23T13:43:00Z">
              <w:r w:rsidRPr="00340B0D">
                <w:rPr>
                  <w:rFonts w:cs="Arial"/>
                  <w:sz w:val="18"/>
                  <w:szCs w:val="18"/>
                </w:rPr>
                <w:t xml:space="preserve">    Important text</w:t>
              </w:r>
            </w:ins>
          </w:p>
        </w:tc>
        <w:tc>
          <w:tcPr>
            <w:tcW w:w="672" w:type="dxa"/>
            <w:tcBorders>
              <w:right w:val="single" w:sz="12" w:space="0" w:color="auto"/>
            </w:tcBorders>
          </w:tcPr>
          <w:p w14:paraId="5E2FFA97" w14:textId="77777777" w:rsidR="00D25516" w:rsidRPr="00340B0D" w:rsidRDefault="00D25516" w:rsidP="00D25516">
            <w:pPr>
              <w:jc w:val="center"/>
              <w:rPr>
                <w:ins w:id="5555" w:author="jonathan pritchard" w:date="2025-01-23T13:43:00Z" w16du:dateUtc="2025-01-23T13:43:00Z"/>
                <w:rFonts w:cs="Arial"/>
                <w:sz w:val="18"/>
                <w:szCs w:val="18"/>
              </w:rPr>
            </w:pPr>
          </w:p>
        </w:tc>
      </w:tr>
      <w:tr w:rsidR="00D25516" w:rsidRPr="00340B0D" w14:paraId="6714B6E7"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0CB95AF" w14:textId="77777777" w:rsidR="00D25516" w:rsidRPr="00340B0D" w:rsidRDefault="00D25516" w:rsidP="00D25516">
            <w:pPr>
              <w:rPr>
                <w:ins w:id="5556" w:author="jonathan pritchard" w:date="2025-01-23T13:43:00Z" w16du:dateUtc="2025-01-23T13:43:00Z"/>
                <w:rFonts w:cs="Arial"/>
                <w:sz w:val="18"/>
                <w:szCs w:val="18"/>
              </w:rPr>
            </w:pPr>
            <w:ins w:id="5557" w:author="jonathan pritchard" w:date="2025-01-23T13:43:00Z" w16du:dateUtc="2025-01-23T13:43: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D3A12D9" w14:textId="77777777" w:rsidR="00D25516" w:rsidRPr="00340B0D" w:rsidRDefault="00D25516" w:rsidP="00D25516">
            <w:pPr>
              <w:rPr>
                <w:ins w:id="5558" w:author="jonathan pritchard" w:date="2025-01-23T13:43:00Z" w16du:dateUtc="2025-01-23T13:43:00Z"/>
                <w:rFonts w:cs="Arial"/>
                <w:sz w:val="18"/>
                <w:szCs w:val="18"/>
              </w:rPr>
            </w:pPr>
          </w:p>
        </w:tc>
        <w:tc>
          <w:tcPr>
            <w:tcW w:w="3871" w:type="dxa"/>
            <w:gridSpan w:val="5"/>
            <w:tcBorders>
              <w:left w:val="single" w:sz="12" w:space="0" w:color="auto"/>
            </w:tcBorders>
          </w:tcPr>
          <w:p w14:paraId="77F1D21D" w14:textId="77777777" w:rsidR="00D25516" w:rsidRPr="00340B0D" w:rsidRDefault="00D25516" w:rsidP="00D25516">
            <w:pPr>
              <w:rPr>
                <w:ins w:id="5559" w:author="jonathan pritchard" w:date="2025-01-23T13:43:00Z" w16du:dateUtc="2025-01-23T13:43:00Z"/>
                <w:rFonts w:cs="Arial"/>
                <w:b/>
                <w:bCs/>
                <w:sz w:val="18"/>
                <w:szCs w:val="18"/>
              </w:rPr>
            </w:pPr>
            <w:ins w:id="5560" w:author="jonathan pritchard" w:date="2025-01-23T13:43:00Z" w16du:dateUtc="2025-01-23T13:43:00Z">
              <w:r w:rsidRPr="00340B0D">
                <w:rPr>
                  <w:rFonts w:cs="Arial"/>
                  <w:b/>
                  <w:bCs/>
                  <w:sz w:val="18"/>
                  <w:szCs w:val="18"/>
                </w:rPr>
                <w:t xml:space="preserve">    Other Text</w:t>
              </w:r>
            </w:ins>
          </w:p>
        </w:tc>
        <w:tc>
          <w:tcPr>
            <w:tcW w:w="672" w:type="dxa"/>
            <w:tcBorders>
              <w:right w:val="single" w:sz="12" w:space="0" w:color="auto"/>
            </w:tcBorders>
          </w:tcPr>
          <w:p w14:paraId="1316A716" w14:textId="77777777" w:rsidR="00D25516" w:rsidRPr="00340B0D" w:rsidRDefault="00D25516" w:rsidP="00D25516">
            <w:pPr>
              <w:jc w:val="center"/>
              <w:rPr>
                <w:ins w:id="5561" w:author="jonathan pritchard" w:date="2025-01-23T13:43:00Z" w16du:dateUtc="2025-01-23T13:43:00Z"/>
                <w:rFonts w:cs="Arial"/>
                <w:sz w:val="18"/>
                <w:szCs w:val="18"/>
              </w:rPr>
            </w:pPr>
          </w:p>
        </w:tc>
      </w:tr>
      <w:tr w:rsidR="00D25516" w:rsidRPr="00340B0D" w14:paraId="408D4891"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0B9B9CD" w14:textId="77777777" w:rsidR="00D25516" w:rsidRPr="00340B0D" w:rsidRDefault="00D25516" w:rsidP="00D25516">
            <w:pPr>
              <w:rPr>
                <w:ins w:id="5562" w:author="jonathan pritchard" w:date="2025-01-23T13:43:00Z" w16du:dateUtc="2025-01-23T13:43:00Z"/>
                <w:rFonts w:cs="Arial"/>
                <w:sz w:val="18"/>
                <w:szCs w:val="18"/>
              </w:rPr>
            </w:pPr>
            <w:ins w:id="5563" w:author="jonathan pritchard" w:date="2025-01-23T13:43:00Z" w16du:dateUtc="2025-01-23T13:43: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1019A6F2" w14:textId="77777777" w:rsidR="00D25516" w:rsidRPr="00340B0D" w:rsidRDefault="00D25516" w:rsidP="00D25516">
            <w:pPr>
              <w:rPr>
                <w:ins w:id="5564" w:author="jonathan pritchard" w:date="2025-01-23T13:43:00Z" w16du:dateUtc="2025-01-23T13:43:00Z"/>
                <w:rFonts w:cs="Arial"/>
                <w:sz w:val="18"/>
                <w:szCs w:val="18"/>
              </w:rPr>
            </w:pPr>
          </w:p>
        </w:tc>
        <w:tc>
          <w:tcPr>
            <w:tcW w:w="3871" w:type="dxa"/>
            <w:gridSpan w:val="5"/>
            <w:tcBorders>
              <w:left w:val="single" w:sz="12" w:space="0" w:color="auto"/>
            </w:tcBorders>
          </w:tcPr>
          <w:p w14:paraId="4326519A" w14:textId="77777777" w:rsidR="00D25516" w:rsidRPr="00340B0D" w:rsidRDefault="00D25516" w:rsidP="00D25516">
            <w:pPr>
              <w:rPr>
                <w:ins w:id="5565" w:author="jonathan pritchard" w:date="2025-01-23T13:43:00Z" w16du:dateUtc="2025-01-23T13:43:00Z"/>
                <w:rFonts w:cs="Arial"/>
                <w:sz w:val="18"/>
                <w:szCs w:val="18"/>
              </w:rPr>
            </w:pPr>
            <w:ins w:id="5566" w:author="jonathan pritchard" w:date="2025-01-23T13:43:00Z" w16du:dateUtc="2025-01-23T13:43:00Z">
              <w:r w:rsidRPr="00340B0D">
                <w:rPr>
                  <w:rFonts w:cs="Arial"/>
                  <w:sz w:val="18"/>
                  <w:szCs w:val="18"/>
                </w:rPr>
                <w:t xml:space="preserve">        Names</w:t>
              </w:r>
            </w:ins>
          </w:p>
        </w:tc>
        <w:tc>
          <w:tcPr>
            <w:tcW w:w="672" w:type="dxa"/>
            <w:tcBorders>
              <w:right w:val="single" w:sz="12" w:space="0" w:color="auto"/>
            </w:tcBorders>
          </w:tcPr>
          <w:p w14:paraId="301569EC" w14:textId="77777777" w:rsidR="00D25516" w:rsidRPr="00340B0D" w:rsidRDefault="00D25516" w:rsidP="00D25516">
            <w:pPr>
              <w:jc w:val="center"/>
              <w:rPr>
                <w:ins w:id="5567" w:author="jonathan pritchard" w:date="2025-01-23T13:43:00Z" w16du:dateUtc="2025-01-23T13:43:00Z"/>
                <w:rFonts w:cs="Arial"/>
                <w:sz w:val="18"/>
                <w:szCs w:val="18"/>
              </w:rPr>
            </w:pPr>
          </w:p>
        </w:tc>
      </w:tr>
      <w:tr w:rsidR="00D25516" w:rsidRPr="00340B0D" w14:paraId="6E1B682F" w14:textId="77777777" w:rsidTr="00087740">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0725C79C" w14:textId="77777777" w:rsidR="00D25516" w:rsidRPr="00340B0D" w:rsidRDefault="00D25516" w:rsidP="00D25516">
            <w:pPr>
              <w:jc w:val="center"/>
              <w:rPr>
                <w:ins w:id="5568" w:author="jonathan pritchard" w:date="2025-01-23T13:43:00Z" w16du:dateUtc="2025-01-23T13:43:00Z"/>
                <w:rFonts w:cs="Arial"/>
                <w:b/>
                <w:bCs/>
                <w:sz w:val="18"/>
                <w:szCs w:val="18"/>
              </w:rPr>
            </w:pPr>
            <w:ins w:id="5569" w:author="jonathan pritchard" w:date="2025-01-23T13:43:00Z" w16du:dateUtc="2025-01-23T13:43:00Z">
              <w:r w:rsidRPr="00340B0D">
                <w:rPr>
                  <w:rFonts w:cs="Arial"/>
                  <w:b/>
                  <w:bCs/>
                  <w:sz w:val="18"/>
                  <w:szCs w:val="18"/>
                </w:rPr>
                <w:t>Palette</w:t>
              </w:r>
            </w:ins>
          </w:p>
        </w:tc>
        <w:tc>
          <w:tcPr>
            <w:tcW w:w="3871" w:type="dxa"/>
            <w:gridSpan w:val="5"/>
            <w:tcBorders>
              <w:left w:val="single" w:sz="12" w:space="0" w:color="auto"/>
            </w:tcBorders>
          </w:tcPr>
          <w:p w14:paraId="4F67527C" w14:textId="77777777" w:rsidR="00D25516" w:rsidRPr="00340B0D" w:rsidRDefault="00D25516" w:rsidP="00D25516">
            <w:pPr>
              <w:rPr>
                <w:ins w:id="5570" w:author="jonathan pritchard" w:date="2025-01-23T13:43:00Z" w16du:dateUtc="2025-01-23T13:43:00Z"/>
                <w:rFonts w:cs="Arial"/>
                <w:b/>
                <w:bCs/>
                <w:sz w:val="18"/>
                <w:szCs w:val="18"/>
              </w:rPr>
            </w:pPr>
            <w:ins w:id="5571" w:author="jonathan pritchard" w:date="2025-01-23T13:43:00Z" w16du:dateUtc="2025-01-23T13:43:00Z">
              <w:r w:rsidRPr="00340B0D">
                <w:rPr>
                  <w:rFonts w:cs="Arial"/>
                  <w:sz w:val="18"/>
                  <w:szCs w:val="18"/>
                </w:rPr>
                <w:t xml:space="preserve">        Light description</w:t>
              </w:r>
            </w:ins>
          </w:p>
        </w:tc>
        <w:tc>
          <w:tcPr>
            <w:tcW w:w="672" w:type="dxa"/>
            <w:tcBorders>
              <w:right w:val="single" w:sz="12" w:space="0" w:color="auto"/>
            </w:tcBorders>
          </w:tcPr>
          <w:p w14:paraId="49D43C55" w14:textId="77777777" w:rsidR="00D25516" w:rsidRPr="00340B0D" w:rsidRDefault="00D25516" w:rsidP="00D25516">
            <w:pPr>
              <w:jc w:val="center"/>
              <w:rPr>
                <w:ins w:id="5572" w:author="jonathan pritchard" w:date="2025-01-23T13:43:00Z" w16du:dateUtc="2025-01-23T13:43:00Z"/>
                <w:rFonts w:cs="Arial"/>
                <w:sz w:val="18"/>
                <w:szCs w:val="18"/>
              </w:rPr>
            </w:pPr>
          </w:p>
        </w:tc>
      </w:tr>
      <w:tr w:rsidR="00D25516" w:rsidRPr="00340B0D" w14:paraId="4E8BC2BE" w14:textId="77777777" w:rsidTr="00087740">
        <w:customXmlInsRangeStart w:id="5573" w:author="jonathan pritchard" w:date="2025-01-23T13:43:00Z"/>
        <w:sdt>
          <w:sdtPr>
            <w:rPr>
              <w:rFonts w:cs="Arial"/>
              <w:sz w:val="18"/>
              <w:szCs w:val="18"/>
            </w:rPr>
            <w:alias w:val="Palette"/>
            <w:tag w:val="Palette"/>
            <w:id w:val="-1897266602"/>
            <w:placeholder>
              <w:docPart w:val="3984FC0E1B4C46EAA2BDF8288D0BCC6C"/>
            </w:placeholder>
            <w:comboBox>
              <w:listItem w:displayText="Day" w:value="Day"/>
              <w:listItem w:displayText="Dusk" w:value="Dusk"/>
              <w:listItem w:displayText="Night" w:value="Night"/>
            </w:comboBox>
          </w:sdtPr>
          <w:sdtContent>
            <w:customXmlInsRangeEnd w:id="5573"/>
            <w:tc>
              <w:tcPr>
                <w:tcW w:w="4656" w:type="dxa"/>
                <w:gridSpan w:val="5"/>
                <w:tcBorders>
                  <w:left w:val="single" w:sz="12" w:space="0" w:color="auto"/>
                  <w:bottom w:val="single" w:sz="12" w:space="0" w:color="auto"/>
                  <w:right w:val="single" w:sz="12" w:space="0" w:color="auto"/>
                </w:tcBorders>
              </w:tcPr>
              <w:p w14:paraId="2C78D514" w14:textId="77777777" w:rsidR="00D25516" w:rsidRPr="00340B0D" w:rsidRDefault="00D25516" w:rsidP="00D25516">
                <w:pPr>
                  <w:rPr>
                    <w:ins w:id="5574" w:author="jonathan pritchard" w:date="2025-01-23T13:43:00Z" w16du:dateUtc="2025-01-23T13:43:00Z"/>
                    <w:rFonts w:cs="Arial"/>
                    <w:sz w:val="18"/>
                    <w:szCs w:val="18"/>
                  </w:rPr>
                </w:pPr>
                <w:ins w:id="5575" w:author="jonathan pritchard" w:date="2025-01-23T13:43:00Z" w16du:dateUtc="2025-01-23T13:43:00Z">
                  <w:r w:rsidRPr="00340B0D">
                    <w:rPr>
                      <w:rFonts w:cs="Arial"/>
                      <w:sz w:val="18"/>
                      <w:szCs w:val="18"/>
                    </w:rPr>
                    <w:t>Day</w:t>
                  </w:r>
                </w:ins>
              </w:p>
            </w:tc>
            <w:customXmlInsRangeStart w:id="5576" w:author="jonathan pritchard" w:date="2025-01-23T13:43:00Z"/>
          </w:sdtContent>
        </w:sdt>
        <w:customXmlInsRangeEnd w:id="5576"/>
        <w:tc>
          <w:tcPr>
            <w:tcW w:w="3871" w:type="dxa"/>
            <w:gridSpan w:val="5"/>
            <w:tcBorders>
              <w:left w:val="single" w:sz="12" w:space="0" w:color="auto"/>
            </w:tcBorders>
          </w:tcPr>
          <w:p w14:paraId="32931970" w14:textId="77777777" w:rsidR="00D25516" w:rsidRPr="00340B0D" w:rsidRDefault="00D25516" w:rsidP="00D25516">
            <w:pPr>
              <w:rPr>
                <w:ins w:id="5577" w:author="jonathan pritchard" w:date="2025-01-23T13:43:00Z" w16du:dateUtc="2025-01-23T13:43:00Z"/>
                <w:rFonts w:cs="Arial"/>
                <w:b/>
                <w:bCs/>
                <w:sz w:val="18"/>
                <w:szCs w:val="18"/>
              </w:rPr>
            </w:pPr>
            <w:ins w:id="5578" w:author="jonathan pritchard" w:date="2025-01-23T13:43:00Z" w16du:dateUtc="2025-01-23T13:43:00Z">
              <w:r w:rsidRPr="00340B0D">
                <w:rPr>
                  <w:rFonts w:cs="Arial"/>
                  <w:sz w:val="18"/>
                  <w:szCs w:val="18"/>
                </w:rPr>
                <w:t xml:space="preserve">        All other chart text</w:t>
              </w:r>
            </w:ins>
          </w:p>
        </w:tc>
        <w:tc>
          <w:tcPr>
            <w:tcW w:w="672" w:type="dxa"/>
            <w:tcBorders>
              <w:right w:val="single" w:sz="12" w:space="0" w:color="auto"/>
            </w:tcBorders>
          </w:tcPr>
          <w:p w14:paraId="5043A7DE" w14:textId="77777777" w:rsidR="00D25516" w:rsidRPr="00340B0D" w:rsidRDefault="00D25516" w:rsidP="00D25516">
            <w:pPr>
              <w:jc w:val="center"/>
              <w:rPr>
                <w:ins w:id="5579" w:author="jonathan pritchard" w:date="2025-01-23T13:43:00Z" w16du:dateUtc="2025-01-23T13:43:00Z"/>
                <w:rFonts w:cs="Arial"/>
                <w:sz w:val="18"/>
                <w:szCs w:val="18"/>
              </w:rPr>
            </w:pPr>
          </w:p>
        </w:tc>
      </w:tr>
      <w:tr w:rsidR="00D25516" w:rsidRPr="00340B0D" w14:paraId="5019618A" w14:textId="77777777" w:rsidTr="00087740">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62BADDB8" w14:textId="77777777" w:rsidR="00D25516" w:rsidRPr="00340B0D" w:rsidRDefault="00D25516" w:rsidP="00D25516">
            <w:pPr>
              <w:jc w:val="center"/>
              <w:rPr>
                <w:ins w:id="5580" w:author="jonathan pritchard" w:date="2025-01-23T13:43:00Z" w16du:dateUtc="2025-01-23T13:43:00Z"/>
                <w:rFonts w:cs="Arial"/>
                <w:b/>
                <w:bCs/>
                <w:sz w:val="18"/>
                <w:szCs w:val="18"/>
              </w:rPr>
            </w:pPr>
          </w:p>
        </w:tc>
        <w:tc>
          <w:tcPr>
            <w:tcW w:w="3871" w:type="dxa"/>
            <w:gridSpan w:val="5"/>
            <w:tcBorders>
              <w:left w:val="single" w:sz="12" w:space="0" w:color="auto"/>
            </w:tcBorders>
          </w:tcPr>
          <w:p w14:paraId="35D8CEDC" w14:textId="77777777" w:rsidR="00D25516" w:rsidRPr="00340B0D" w:rsidRDefault="00D25516" w:rsidP="00D25516">
            <w:pPr>
              <w:rPr>
                <w:ins w:id="5581" w:author="jonathan pritchard" w:date="2025-01-23T13:43:00Z" w16du:dateUtc="2025-01-23T13:43:00Z"/>
                <w:rFonts w:cs="Arial"/>
                <w:sz w:val="18"/>
                <w:szCs w:val="18"/>
              </w:rPr>
            </w:pPr>
          </w:p>
        </w:tc>
        <w:tc>
          <w:tcPr>
            <w:tcW w:w="672" w:type="dxa"/>
            <w:tcBorders>
              <w:right w:val="single" w:sz="12" w:space="0" w:color="auto"/>
            </w:tcBorders>
            <w:vAlign w:val="center"/>
          </w:tcPr>
          <w:p w14:paraId="5984A0CB" w14:textId="77777777" w:rsidR="00D25516" w:rsidRPr="00340B0D" w:rsidRDefault="00D25516" w:rsidP="00D25516">
            <w:pPr>
              <w:jc w:val="center"/>
              <w:rPr>
                <w:ins w:id="5582" w:author="jonathan pritchard" w:date="2025-01-23T13:43:00Z" w16du:dateUtc="2025-01-23T13:43:00Z"/>
                <w:rFonts w:cs="Arial"/>
                <w:sz w:val="18"/>
                <w:szCs w:val="18"/>
              </w:rPr>
            </w:pPr>
          </w:p>
        </w:tc>
      </w:tr>
      <w:tr w:rsidR="00D25516" w:rsidRPr="00340B0D" w14:paraId="64C50A2D" w14:textId="77777777" w:rsidTr="00087740">
        <w:tc>
          <w:tcPr>
            <w:tcW w:w="4656" w:type="dxa"/>
            <w:gridSpan w:val="5"/>
            <w:tcBorders>
              <w:left w:val="single" w:sz="12" w:space="0" w:color="auto"/>
              <w:bottom w:val="single" w:sz="12" w:space="0" w:color="auto"/>
              <w:right w:val="single" w:sz="12" w:space="0" w:color="auto"/>
            </w:tcBorders>
            <w:shd w:val="clear" w:color="auto" w:fill="FFFFFF" w:themeFill="background1"/>
          </w:tcPr>
          <w:p w14:paraId="78BFC425" w14:textId="77777777" w:rsidR="00D25516" w:rsidRPr="00340B0D" w:rsidRDefault="00D25516" w:rsidP="00D25516">
            <w:pPr>
              <w:rPr>
                <w:ins w:id="5583" w:author="jonathan pritchard" w:date="2025-01-23T13:43:00Z" w16du:dateUtc="2025-01-23T13:43:00Z"/>
                <w:rFonts w:cs="Arial"/>
                <w:sz w:val="18"/>
                <w:szCs w:val="18"/>
              </w:rPr>
            </w:pPr>
          </w:p>
        </w:tc>
        <w:tc>
          <w:tcPr>
            <w:tcW w:w="3871" w:type="dxa"/>
            <w:gridSpan w:val="5"/>
            <w:tcBorders>
              <w:left w:val="single" w:sz="12" w:space="0" w:color="auto"/>
              <w:bottom w:val="single" w:sz="12" w:space="0" w:color="auto"/>
            </w:tcBorders>
          </w:tcPr>
          <w:p w14:paraId="6FD4B78D" w14:textId="77777777" w:rsidR="00D25516" w:rsidRPr="00340B0D" w:rsidRDefault="00D25516" w:rsidP="00D25516">
            <w:pPr>
              <w:jc w:val="center"/>
              <w:rPr>
                <w:ins w:id="5584" w:author="jonathan pritchard" w:date="2025-01-23T13:43:00Z" w16du:dateUtc="2025-01-23T13:43:00Z"/>
                <w:rFonts w:cs="Arial"/>
                <w:sz w:val="18"/>
                <w:szCs w:val="18"/>
              </w:rPr>
            </w:pPr>
          </w:p>
        </w:tc>
        <w:tc>
          <w:tcPr>
            <w:tcW w:w="672" w:type="dxa"/>
            <w:tcBorders>
              <w:bottom w:val="single" w:sz="12" w:space="0" w:color="auto"/>
              <w:right w:val="single" w:sz="12" w:space="0" w:color="auto"/>
            </w:tcBorders>
            <w:vAlign w:val="center"/>
          </w:tcPr>
          <w:p w14:paraId="4E927CA8" w14:textId="77777777" w:rsidR="00D25516" w:rsidRPr="00340B0D" w:rsidRDefault="00D25516" w:rsidP="00D25516">
            <w:pPr>
              <w:jc w:val="center"/>
              <w:rPr>
                <w:ins w:id="5585" w:author="jonathan pritchard" w:date="2025-01-23T13:43:00Z" w16du:dateUtc="2025-01-23T13:43:00Z"/>
                <w:rFonts w:cs="Arial"/>
                <w:sz w:val="18"/>
                <w:szCs w:val="18"/>
              </w:rPr>
            </w:pPr>
          </w:p>
        </w:tc>
      </w:tr>
      <w:tr w:rsidR="00D25516" w:rsidRPr="00340B0D" w14:paraId="47FD7A82" w14:textId="77777777" w:rsidTr="00087740">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762455AF" w14:textId="77777777" w:rsidR="00D25516" w:rsidRPr="00340B0D" w:rsidRDefault="00D25516" w:rsidP="00D25516">
            <w:pPr>
              <w:jc w:val="center"/>
              <w:rPr>
                <w:ins w:id="5586" w:author="jonathan pritchard" w:date="2025-01-23T13:43:00Z" w16du:dateUtc="2025-01-23T13:43:00Z"/>
                <w:rFonts w:cs="Arial"/>
                <w:b/>
                <w:bCs/>
                <w:sz w:val="18"/>
                <w:szCs w:val="18"/>
              </w:rPr>
            </w:pPr>
            <w:ins w:id="5587" w:author="jonathan pritchard" w:date="2025-01-23T13:43:00Z" w16du:dateUtc="2025-01-23T13:43: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AF805A5" w14:textId="77777777" w:rsidR="00D25516" w:rsidRPr="00340B0D" w:rsidRDefault="00D25516" w:rsidP="00D25516">
            <w:pPr>
              <w:jc w:val="center"/>
              <w:rPr>
                <w:ins w:id="5588" w:author="jonathan pritchard" w:date="2025-01-23T13:43:00Z" w16du:dateUtc="2025-01-23T13:43:00Z"/>
                <w:rFonts w:cs="Arial"/>
                <w:sz w:val="18"/>
                <w:szCs w:val="18"/>
              </w:rPr>
            </w:pPr>
            <w:ins w:id="5589" w:author="jonathan pritchard" w:date="2025-01-23T13:43:00Z" w16du:dateUtc="2025-01-23T13:43:00Z">
              <w:r w:rsidRPr="00340B0D">
                <w:rPr>
                  <w:rFonts w:cs="Arial"/>
                  <w:b/>
                  <w:bCs/>
                  <w:sz w:val="18"/>
                  <w:szCs w:val="18"/>
                </w:rPr>
                <w:t>Display</w:t>
              </w:r>
            </w:ins>
          </w:p>
        </w:tc>
      </w:tr>
      <w:tr w:rsidR="00D25516" w:rsidRPr="00C87169" w14:paraId="6B60A444" w14:textId="77777777" w:rsidTr="00087740">
        <w:trPr>
          <w:trHeight w:val="287"/>
        </w:trPr>
        <w:tc>
          <w:tcPr>
            <w:tcW w:w="1789" w:type="dxa"/>
            <w:tcBorders>
              <w:left w:val="single" w:sz="12" w:space="0" w:color="auto"/>
              <w:bottom w:val="single" w:sz="4" w:space="0" w:color="auto"/>
            </w:tcBorders>
          </w:tcPr>
          <w:p w14:paraId="6251B8E6" w14:textId="77777777" w:rsidR="00D25516" w:rsidRPr="00340B0D" w:rsidRDefault="00D25516" w:rsidP="00D25516">
            <w:pPr>
              <w:rPr>
                <w:ins w:id="5590" w:author="jonathan pritchard" w:date="2025-01-23T13:43:00Z" w16du:dateUtc="2025-01-23T13:43:00Z"/>
                <w:rFonts w:cs="Arial"/>
                <w:sz w:val="18"/>
                <w:szCs w:val="18"/>
              </w:rPr>
            </w:pPr>
            <w:ins w:id="5591" w:author="jonathan pritchard" w:date="2025-01-23T13:43:00Z" w16du:dateUtc="2025-01-23T13:43:00Z">
              <w:r w:rsidRPr="00340B0D">
                <w:rPr>
                  <w:rFonts w:cs="Arial"/>
                  <w:sz w:val="18"/>
                  <w:szCs w:val="18"/>
                </w:rPr>
                <w:t>Start Date</w:t>
              </w:r>
            </w:ins>
          </w:p>
        </w:tc>
        <w:tc>
          <w:tcPr>
            <w:tcW w:w="2867" w:type="dxa"/>
            <w:gridSpan w:val="4"/>
            <w:tcBorders>
              <w:bottom w:val="single" w:sz="4" w:space="0" w:color="auto"/>
              <w:right w:val="single" w:sz="12" w:space="0" w:color="auto"/>
            </w:tcBorders>
          </w:tcPr>
          <w:p w14:paraId="742F2A11" w14:textId="77777777" w:rsidR="00D25516" w:rsidRPr="00340B0D" w:rsidRDefault="00D25516" w:rsidP="00D25516">
            <w:pPr>
              <w:rPr>
                <w:ins w:id="5592" w:author="jonathan pritchard" w:date="2025-01-23T13:43:00Z" w16du:dateUtc="2025-01-23T13:43: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506DB833" w14:textId="77777777" w:rsidR="00D25516" w:rsidRPr="00340B0D" w:rsidRDefault="00D25516" w:rsidP="00D25516">
            <w:pPr>
              <w:rPr>
                <w:ins w:id="5593" w:author="jonathan pritchard" w:date="2025-01-23T13:43:00Z" w16du:dateUtc="2025-01-23T13:43:00Z"/>
                <w:rFonts w:cs="Arial"/>
                <w:sz w:val="18"/>
                <w:szCs w:val="18"/>
              </w:rPr>
            </w:pPr>
            <w:ins w:id="5594" w:author="jonathan pritchard" w:date="2025-01-23T13:43:00Z" w16du:dateUtc="2025-01-23T13:43: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1C405745" w14:textId="77777777" w:rsidR="00D25516" w:rsidRPr="00C87169" w:rsidRDefault="00D25516" w:rsidP="00D25516">
            <w:pPr>
              <w:rPr>
                <w:ins w:id="5595" w:author="jonathan pritchard" w:date="2025-01-23T13:43:00Z" w16du:dateUtc="2025-01-23T13:43:00Z"/>
                <w:rFonts w:cs="Arial"/>
              </w:rPr>
            </w:pPr>
          </w:p>
        </w:tc>
      </w:tr>
      <w:tr w:rsidR="00D25516" w:rsidRPr="00340B0D" w14:paraId="31A99360" w14:textId="77777777" w:rsidTr="00087740">
        <w:tc>
          <w:tcPr>
            <w:tcW w:w="1789" w:type="dxa"/>
            <w:tcBorders>
              <w:left w:val="single" w:sz="12" w:space="0" w:color="auto"/>
              <w:bottom w:val="single" w:sz="4" w:space="0" w:color="auto"/>
            </w:tcBorders>
          </w:tcPr>
          <w:p w14:paraId="758AB95D" w14:textId="77777777" w:rsidR="00D25516" w:rsidRPr="00340B0D" w:rsidRDefault="00D25516" w:rsidP="00D25516">
            <w:pPr>
              <w:rPr>
                <w:ins w:id="5596" w:author="jonathan pritchard" w:date="2025-01-23T13:43:00Z" w16du:dateUtc="2025-01-23T13:43:00Z"/>
                <w:rFonts w:cs="Arial"/>
                <w:sz w:val="18"/>
                <w:szCs w:val="18"/>
              </w:rPr>
            </w:pPr>
            <w:ins w:id="5597" w:author="jonathan pritchard" w:date="2025-01-23T13:43:00Z" w16du:dateUtc="2025-01-23T13:43: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65F61DF1" w14:textId="77777777" w:rsidR="00D25516" w:rsidRPr="00340B0D" w:rsidRDefault="00D25516" w:rsidP="00D25516">
            <w:pPr>
              <w:rPr>
                <w:ins w:id="5598" w:author="jonathan pritchard" w:date="2025-01-23T13:43:00Z" w16du:dateUtc="2025-01-23T13:43: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2DE79BD1" w14:textId="77777777" w:rsidR="00D25516" w:rsidRPr="00340B0D" w:rsidRDefault="00D25516" w:rsidP="00D25516">
            <w:pPr>
              <w:rPr>
                <w:ins w:id="5599" w:author="jonathan pritchard" w:date="2025-01-23T13:43:00Z" w16du:dateUtc="2025-01-23T13:43:00Z"/>
                <w:rFonts w:cs="Arial"/>
                <w:sz w:val="18"/>
                <w:szCs w:val="18"/>
              </w:rPr>
            </w:pPr>
            <w:ins w:id="5600" w:author="jonathan pritchard" w:date="2025-01-23T13:43:00Z" w16du:dateUtc="2025-01-23T13:43: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29515EAB" w14:textId="77777777" w:rsidR="00D25516" w:rsidRPr="00340B0D" w:rsidRDefault="00D25516" w:rsidP="00D25516">
            <w:pPr>
              <w:rPr>
                <w:ins w:id="5601" w:author="jonathan pritchard" w:date="2025-01-23T13:43:00Z" w16du:dateUtc="2025-01-23T13:43:00Z"/>
                <w:rFonts w:cs="Arial"/>
                <w:sz w:val="18"/>
                <w:szCs w:val="18"/>
              </w:rPr>
            </w:pPr>
            <w:ins w:id="5602" w:author="jonathan pritchard" w:date="2025-01-23T13:43:00Z" w16du:dateUtc="2025-01-23T13:43:00Z">
              <w:r w:rsidRPr="00340B0D">
                <w:rPr>
                  <w:rFonts w:cs="Arial"/>
                  <w:sz w:val="18"/>
                  <w:szCs w:val="18"/>
                </w:rPr>
                <w:t>1:</w:t>
              </w:r>
              <w:r>
                <w:rPr>
                  <w:rFonts w:cs="Arial"/>
                  <w:sz w:val="18"/>
                  <w:szCs w:val="18"/>
                </w:rPr>
                <w:t>60000</w:t>
              </w:r>
            </w:ins>
          </w:p>
        </w:tc>
      </w:tr>
      <w:tr w:rsidR="00D25516" w:rsidRPr="00340B0D" w14:paraId="1B5E8A8C" w14:textId="77777777" w:rsidTr="00087740">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518787C4" w14:textId="77777777" w:rsidR="00D25516" w:rsidRPr="00340B0D" w:rsidRDefault="00D25516" w:rsidP="00D25516">
            <w:pPr>
              <w:jc w:val="center"/>
              <w:rPr>
                <w:ins w:id="5603" w:author="jonathan pritchard" w:date="2025-01-23T13:43:00Z" w16du:dateUtc="2025-01-23T13:43: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57704564" w14:textId="77777777" w:rsidR="00D25516" w:rsidRPr="00340B0D" w:rsidRDefault="00D25516" w:rsidP="00D25516">
            <w:pPr>
              <w:rPr>
                <w:ins w:id="5604" w:author="jonathan pritchard" w:date="2025-01-23T13:43:00Z" w16du:dateUtc="2025-01-23T13:43:00Z"/>
                <w:rFonts w:cs="Arial"/>
                <w:sz w:val="18"/>
                <w:szCs w:val="18"/>
              </w:rPr>
            </w:pPr>
            <w:ins w:id="5605" w:author="jonathan pritchard" w:date="2025-01-23T13:43:00Z" w16du:dateUtc="2025-01-23T13:43: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0922E958" w14:textId="77777777" w:rsidR="00D25516" w:rsidRPr="00340B0D" w:rsidRDefault="00D25516" w:rsidP="00D25516">
            <w:pPr>
              <w:rPr>
                <w:ins w:id="5606" w:author="jonathan pritchard" w:date="2025-01-23T13:43:00Z" w16du:dateUtc="2025-01-23T13:43:00Z"/>
                <w:rFonts w:cs="Arial"/>
                <w:sz w:val="18"/>
                <w:szCs w:val="18"/>
              </w:rPr>
            </w:pPr>
          </w:p>
        </w:tc>
      </w:tr>
      <w:tr w:rsidR="00D25516" w:rsidRPr="00340B0D" w14:paraId="348B6D52" w14:textId="77777777" w:rsidTr="00087740">
        <w:tc>
          <w:tcPr>
            <w:tcW w:w="9199" w:type="dxa"/>
            <w:gridSpan w:val="11"/>
            <w:tcBorders>
              <w:top w:val="single" w:sz="4" w:space="0" w:color="auto"/>
              <w:left w:val="single" w:sz="12" w:space="0" w:color="auto"/>
              <w:bottom w:val="single" w:sz="4" w:space="0" w:color="auto"/>
              <w:right w:val="single" w:sz="12" w:space="0" w:color="auto"/>
            </w:tcBorders>
          </w:tcPr>
          <w:p w14:paraId="14F5CB78" w14:textId="77777777" w:rsidR="00D25516" w:rsidRPr="00340B0D" w:rsidRDefault="00D25516" w:rsidP="00D25516">
            <w:pPr>
              <w:rPr>
                <w:ins w:id="5607" w:author="jonathan pritchard" w:date="2025-01-23T13:43:00Z" w16du:dateUtc="2025-01-23T13:43:00Z"/>
                <w:rFonts w:cs="Arial"/>
                <w:sz w:val="18"/>
                <w:szCs w:val="18"/>
              </w:rPr>
            </w:pPr>
          </w:p>
        </w:tc>
      </w:tr>
      <w:tr w:rsidR="00D25516" w:rsidRPr="00340B0D" w14:paraId="323F201A" w14:textId="77777777" w:rsidTr="00087740">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3EDBB81" w14:textId="77777777" w:rsidR="00D25516" w:rsidRPr="00340B0D" w:rsidRDefault="00D25516" w:rsidP="00D25516">
            <w:pPr>
              <w:jc w:val="center"/>
              <w:rPr>
                <w:ins w:id="5608" w:author="jonathan pritchard" w:date="2025-01-23T13:43:00Z" w16du:dateUtc="2025-01-23T13:43:00Z"/>
                <w:rFonts w:cs="Arial"/>
                <w:b/>
                <w:bCs/>
                <w:sz w:val="18"/>
                <w:szCs w:val="18"/>
              </w:rPr>
            </w:pPr>
            <w:ins w:id="5609" w:author="jonathan pritchard" w:date="2025-01-23T13:43:00Z" w16du:dateUtc="2025-01-23T13:43:00Z">
              <w:r w:rsidRPr="00340B0D">
                <w:rPr>
                  <w:rFonts w:cs="Arial"/>
                  <w:b/>
                  <w:bCs/>
                  <w:sz w:val="18"/>
                  <w:szCs w:val="18"/>
                </w:rPr>
                <w:t>Viewing Group</w:t>
              </w:r>
              <w:r>
                <w:rPr>
                  <w:rFonts w:cs="Arial"/>
                  <w:b/>
                  <w:bCs/>
                  <w:sz w:val="18"/>
                  <w:szCs w:val="18"/>
                </w:rPr>
                <w:t>s (Default = On)</w:t>
              </w:r>
            </w:ins>
          </w:p>
        </w:tc>
      </w:tr>
      <w:tr w:rsidR="00D25516" w:rsidRPr="00340B0D" w14:paraId="7583769A" w14:textId="77777777" w:rsidTr="00087740">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ABF4FED" w14:textId="77777777" w:rsidR="00D25516" w:rsidRPr="00340B0D" w:rsidRDefault="00D25516" w:rsidP="00D25516">
            <w:pPr>
              <w:jc w:val="center"/>
              <w:rPr>
                <w:ins w:id="5610" w:author="jonathan pritchard" w:date="2025-01-23T13:43:00Z" w16du:dateUtc="2025-01-23T13:43:00Z"/>
                <w:rFonts w:cs="Arial"/>
                <w:b/>
                <w:bCs/>
                <w:sz w:val="18"/>
                <w:szCs w:val="18"/>
              </w:rPr>
            </w:pPr>
            <w:ins w:id="5611" w:author="jonathan pritchard" w:date="2025-01-23T13:43:00Z" w16du:dateUtc="2025-01-23T13:43:00Z">
              <w:r w:rsidRPr="00340B0D">
                <w:rPr>
                  <w:rFonts w:cs="Arial"/>
                  <w:b/>
                  <w:bCs/>
                  <w:sz w:val="18"/>
                  <w:szCs w:val="18"/>
                </w:rPr>
                <w:t>Standard Display</w:t>
              </w:r>
            </w:ins>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869FFB4" w14:textId="77777777" w:rsidR="00D25516" w:rsidRPr="00340B0D" w:rsidRDefault="00D25516" w:rsidP="00D25516">
            <w:pPr>
              <w:jc w:val="center"/>
              <w:rPr>
                <w:ins w:id="5612" w:author="jonathan pritchard" w:date="2025-01-23T13:43:00Z" w16du:dateUtc="2025-01-23T13:43:00Z"/>
                <w:rFonts w:cs="Arial"/>
                <w:b/>
                <w:bCs/>
                <w:sz w:val="18"/>
                <w:szCs w:val="18"/>
              </w:rPr>
            </w:pPr>
            <w:ins w:id="5613" w:author="jonathan pritchard" w:date="2025-01-23T13:43:00Z" w16du:dateUtc="2025-01-23T13:43:00Z">
              <w:r w:rsidRPr="00340B0D">
                <w:rPr>
                  <w:rFonts w:cs="Arial"/>
                  <w:b/>
                  <w:bCs/>
                  <w:sz w:val="18"/>
                  <w:szCs w:val="18"/>
                </w:rPr>
                <w:t>Other</w:t>
              </w:r>
            </w:ins>
          </w:p>
        </w:tc>
      </w:tr>
      <w:tr w:rsidR="00D25516" w:rsidRPr="00340B0D" w14:paraId="77495C5C"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4F69E675" w14:textId="77777777" w:rsidR="00D25516" w:rsidRPr="00340B0D" w:rsidRDefault="00D25516" w:rsidP="00D25516">
            <w:pPr>
              <w:rPr>
                <w:ins w:id="5614" w:author="jonathan pritchard" w:date="2025-01-23T13:43:00Z" w16du:dateUtc="2025-01-23T13:43:00Z"/>
                <w:rFonts w:cs="Arial"/>
                <w:sz w:val="18"/>
                <w:szCs w:val="18"/>
              </w:rPr>
            </w:pPr>
            <w:ins w:id="5615" w:author="jonathan pritchard" w:date="2025-01-23T13:43:00Z" w16du:dateUtc="2025-01-23T13:43: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2CBB01BA" w14:textId="77777777" w:rsidR="00D25516" w:rsidRPr="00340B0D" w:rsidRDefault="00D25516" w:rsidP="00D25516">
            <w:pPr>
              <w:jc w:val="center"/>
              <w:rPr>
                <w:ins w:id="5616"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1D3E13A4" w14:textId="77777777" w:rsidR="00D25516" w:rsidRPr="00340B0D" w:rsidRDefault="00D25516" w:rsidP="00D25516">
            <w:pPr>
              <w:pStyle w:val="Default"/>
              <w:rPr>
                <w:ins w:id="5617" w:author="jonathan pritchard" w:date="2025-01-23T13:43:00Z" w16du:dateUtc="2025-01-23T13:43:00Z"/>
                <w:sz w:val="18"/>
                <w:szCs w:val="18"/>
              </w:rPr>
            </w:pPr>
            <w:ins w:id="5618" w:author="jonathan pritchard" w:date="2025-01-23T13:43:00Z" w16du:dateUtc="2025-01-23T13:43: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71843099" w14:textId="77777777" w:rsidR="00D25516" w:rsidRPr="00340B0D" w:rsidRDefault="00D25516" w:rsidP="00D25516">
            <w:pPr>
              <w:rPr>
                <w:ins w:id="5619" w:author="jonathan pritchard" w:date="2025-01-23T13:43:00Z" w16du:dateUtc="2025-01-23T13:43:00Z"/>
                <w:rFonts w:cs="Arial"/>
                <w:sz w:val="18"/>
                <w:szCs w:val="18"/>
              </w:rPr>
            </w:pPr>
          </w:p>
        </w:tc>
      </w:tr>
      <w:tr w:rsidR="00D25516" w:rsidRPr="00340B0D" w14:paraId="187ABD25"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54691C26" w14:textId="77777777" w:rsidR="00D25516" w:rsidRPr="00340B0D" w:rsidRDefault="00D25516" w:rsidP="00D25516">
            <w:pPr>
              <w:pStyle w:val="Default"/>
              <w:rPr>
                <w:ins w:id="5620" w:author="jonathan pritchard" w:date="2025-01-23T13:43:00Z" w16du:dateUtc="2025-01-23T13:43:00Z"/>
                <w:sz w:val="18"/>
                <w:szCs w:val="18"/>
              </w:rPr>
            </w:pPr>
            <w:ins w:id="5621" w:author="jonathan pritchard" w:date="2025-01-23T13:43:00Z" w16du:dateUtc="2025-01-23T13:43: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5F69B8D7" w14:textId="77777777" w:rsidR="00D25516" w:rsidRPr="00340B0D" w:rsidRDefault="00D25516" w:rsidP="00D25516">
            <w:pPr>
              <w:jc w:val="center"/>
              <w:rPr>
                <w:ins w:id="5622"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75E5048B" w14:textId="77777777" w:rsidR="00D25516" w:rsidRPr="00340B0D" w:rsidRDefault="00D25516" w:rsidP="00D25516">
            <w:pPr>
              <w:pStyle w:val="Default"/>
              <w:rPr>
                <w:ins w:id="5623" w:author="jonathan pritchard" w:date="2025-01-23T13:43:00Z" w16du:dateUtc="2025-01-23T13:43:00Z"/>
                <w:sz w:val="18"/>
                <w:szCs w:val="18"/>
              </w:rPr>
            </w:pPr>
            <w:ins w:id="5624" w:author="jonathan pritchard" w:date="2025-01-23T13:43:00Z" w16du:dateUtc="2025-01-23T13:43: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6DEC2CAC" w14:textId="77777777" w:rsidR="00D25516" w:rsidRPr="00340B0D" w:rsidRDefault="00D25516" w:rsidP="00D25516">
            <w:pPr>
              <w:rPr>
                <w:ins w:id="5625" w:author="jonathan pritchard" w:date="2025-01-23T13:43:00Z" w16du:dateUtc="2025-01-23T13:43:00Z"/>
                <w:rFonts w:cs="Arial"/>
                <w:sz w:val="18"/>
                <w:szCs w:val="18"/>
              </w:rPr>
            </w:pPr>
          </w:p>
        </w:tc>
      </w:tr>
      <w:tr w:rsidR="00D25516" w:rsidRPr="00340B0D" w14:paraId="4AACFDB3"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37B6F541" w14:textId="77777777" w:rsidR="00D25516" w:rsidRPr="00340B0D" w:rsidRDefault="00D25516" w:rsidP="00D25516">
            <w:pPr>
              <w:pStyle w:val="Default"/>
              <w:ind w:left="720"/>
              <w:rPr>
                <w:ins w:id="5626" w:author="jonathan pritchard" w:date="2025-01-23T13:43:00Z" w16du:dateUtc="2025-01-23T13:43:00Z"/>
                <w:sz w:val="18"/>
                <w:szCs w:val="18"/>
              </w:rPr>
            </w:pPr>
            <w:ins w:id="5627" w:author="jonathan pritchard" w:date="2025-01-23T13:43:00Z" w16du:dateUtc="2025-01-23T13:43: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00EB9D07" w14:textId="77777777" w:rsidR="00D25516" w:rsidRPr="00340B0D" w:rsidRDefault="00D25516" w:rsidP="00D25516">
            <w:pPr>
              <w:jc w:val="center"/>
              <w:rPr>
                <w:ins w:id="5628"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69F3C3EC" w14:textId="77777777" w:rsidR="00D25516" w:rsidRPr="00340B0D" w:rsidRDefault="00D25516" w:rsidP="00D25516">
            <w:pPr>
              <w:pStyle w:val="Default"/>
              <w:rPr>
                <w:ins w:id="5629" w:author="jonathan pritchard" w:date="2025-01-23T13:43:00Z" w16du:dateUtc="2025-01-23T13:43:00Z"/>
                <w:sz w:val="18"/>
                <w:szCs w:val="18"/>
              </w:rPr>
            </w:pPr>
            <w:ins w:id="5630" w:author="jonathan pritchard" w:date="2025-01-23T13:43:00Z" w16du:dateUtc="2025-01-23T13:43: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47B01F49" w14:textId="77777777" w:rsidR="00D25516" w:rsidRPr="00340B0D" w:rsidRDefault="00D25516" w:rsidP="00D25516">
            <w:pPr>
              <w:rPr>
                <w:ins w:id="5631" w:author="jonathan pritchard" w:date="2025-01-23T13:43:00Z" w16du:dateUtc="2025-01-23T13:43:00Z"/>
                <w:rFonts w:cs="Arial"/>
                <w:sz w:val="18"/>
                <w:szCs w:val="18"/>
              </w:rPr>
            </w:pPr>
          </w:p>
        </w:tc>
      </w:tr>
      <w:tr w:rsidR="00D25516" w:rsidRPr="00340B0D" w14:paraId="6A6F2399"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698D8F1F" w14:textId="77777777" w:rsidR="00D25516" w:rsidRPr="00340B0D" w:rsidRDefault="00D25516" w:rsidP="00D25516">
            <w:pPr>
              <w:pStyle w:val="Default"/>
              <w:ind w:left="720"/>
              <w:rPr>
                <w:ins w:id="5632" w:author="jonathan pritchard" w:date="2025-01-23T13:43:00Z" w16du:dateUtc="2025-01-23T13:43:00Z"/>
                <w:sz w:val="18"/>
                <w:szCs w:val="18"/>
              </w:rPr>
            </w:pPr>
            <w:ins w:id="5633" w:author="jonathan pritchard" w:date="2025-01-23T13:43:00Z" w16du:dateUtc="2025-01-23T13:43: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76B882F5" w14:textId="77777777" w:rsidR="00D25516" w:rsidRPr="00340B0D" w:rsidRDefault="00D25516" w:rsidP="00D25516">
            <w:pPr>
              <w:jc w:val="center"/>
              <w:rPr>
                <w:ins w:id="5634"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1F84E405" w14:textId="77777777" w:rsidR="00D25516" w:rsidRPr="00340B0D" w:rsidRDefault="00D25516" w:rsidP="00D25516">
            <w:pPr>
              <w:pStyle w:val="Default"/>
              <w:rPr>
                <w:ins w:id="5635" w:author="jonathan pritchard" w:date="2025-01-23T13:43:00Z" w16du:dateUtc="2025-01-23T13:43:00Z"/>
                <w:sz w:val="18"/>
                <w:szCs w:val="18"/>
              </w:rPr>
            </w:pPr>
            <w:ins w:id="5636" w:author="jonathan pritchard" w:date="2025-01-23T13:43:00Z" w16du:dateUtc="2025-01-23T13:43: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482C66C3" w14:textId="77777777" w:rsidR="00D25516" w:rsidRPr="00340B0D" w:rsidRDefault="00D25516" w:rsidP="00D25516">
            <w:pPr>
              <w:rPr>
                <w:ins w:id="5637" w:author="jonathan pritchard" w:date="2025-01-23T13:43:00Z" w16du:dateUtc="2025-01-23T13:43:00Z"/>
                <w:rFonts w:cs="Arial"/>
                <w:sz w:val="18"/>
                <w:szCs w:val="18"/>
              </w:rPr>
            </w:pPr>
          </w:p>
        </w:tc>
      </w:tr>
      <w:tr w:rsidR="00D25516" w:rsidRPr="00340B0D" w14:paraId="6E152F70"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44B59FD7" w14:textId="77777777" w:rsidR="00D25516" w:rsidRPr="00340B0D" w:rsidRDefault="00D25516" w:rsidP="00D25516">
            <w:pPr>
              <w:pStyle w:val="Default"/>
              <w:rPr>
                <w:ins w:id="5638" w:author="jonathan pritchard" w:date="2025-01-23T13:43:00Z" w16du:dateUtc="2025-01-23T13:43:00Z"/>
                <w:sz w:val="18"/>
                <w:szCs w:val="18"/>
              </w:rPr>
            </w:pPr>
            <w:ins w:id="5639" w:author="jonathan pritchard" w:date="2025-01-23T13:43:00Z" w16du:dateUtc="2025-01-23T13:43: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06C1CD3B" w14:textId="77777777" w:rsidR="00D25516" w:rsidRPr="00340B0D" w:rsidRDefault="00D25516" w:rsidP="00D25516">
            <w:pPr>
              <w:jc w:val="center"/>
              <w:rPr>
                <w:ins w:id="5640"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53EB06E8" w14:textId="77777777" w:rsidR="00D25516" w:rsidRPr="00340B0D" w:rsidRDefault="00D25516" w:rsidP="00D25516">
            <w:pPr>
              <w:pStyle w:val="Default"/>
              <w:rPr>
                <w:ins w:id="5641" w:author="jonathan pritchard" w:date="2025-01-23T13:43:00Z" w16du:dateUtc="2025-01-23T13:43:00Z"/>
                <w:sz w:val="18"/>
                <w:szCs w:val="18"/>
              </w:rPr>
            </w:pPr>
            <w:ins w:id="5642" w:author="jonathan pritchard" w:date="2025-01-23T13:43:00Z" w16du:dateUtc="2025-01-23T13:43: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7A74CE24" w14:textId="77777777" w:rsidR="00D25516" w:rsidRPr="00340B0D" w:rsidRDefault="00D25516" w:rsidP="00D25516">
            <w:pPr>
              <w:rPr>
                <w:ins w:id="5643" w:author="jonathan pritchard" w:date="2025-01-23T13:43:00Z" w16du:dateUtc="2025-01-23T13:43:00Z"/>
                <w:rFonts w:cs="Arial"/>
                <w:sz w:val="18"/>
                <w:szCs w:val="18"/>
              </w:rPr>
            </w:pPr>
          </w:p>
        </w:tc>
      </w:tr>
      <w:tr w:rsidR="00D25516" w:rsidRPr="00340B0D" w14:paraId="4C4C9304"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3DC9DF56" w14:textId="77777777" w:rsidR="00D25516" w:rsidRPr="00340B0D" w:rsidRDefault="00D25516" w:rsidP="00D25516">
            <w:pPr>
              <w:pStyle w:val="Default"/>
              <w:rPr>
                <w:ins w:id="5644" w:author="jonathan pritchard" w:date="2025-01-23T13:43:00Z" w16du:dateUtc="2025-01-23T13:43:00Z"/>
                <w:sz w:val="18"/>
                <w:szCs w:val="18"/>
              </w:rPr>
            </w:pPr>
            <w:ins w:id="5645" w:author="jonathan pritchard" w:date="2025-01-23T13:43:00Z" w16du:dateUtc="2025-01-23T13:43: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0489C5A1" w14:textId="77777777" w:rsidR="00D25516" w:rsidRPr="00340B0D" w:rsidRDefault="00D25516" w:rsidP="00D25516">
            <w:pPr>
              <w:jc w:val="center"/>
              <w:rPr>
                <w:ins w:id="5646"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346F6DBB" w14:textId="77777777" w:rsidR="00D25516" w:rsidRPr="00340B0D" w:rsidRDefault="00D25516" w:rsidP="00D25516">
            <w:pPr>
              <w:pStyle w:val="Default"/>
              <w:rPr>
                <w:ins w:id="5647" w:author="jonathan pritchard" w:date="2025-01-23T13:43:00Z" w16du:dateUtc="2025-01-23T13:43:00Z"/>
                <w:sz w:val="18"/>
                <w:szCs w:val="18"/>
              </w:rPr>
            </w:pPr>
            <w:ins w:id="5648" w:author="jonathan pritchard" w:date="2025-01-23T13:43:00Z" w16du:dateUtc="2025-01-23T13:43: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31D17A46" w14:textId="77777777" w:rsidR="00D25516" w:rsidRPr="00340B0D" w:rsidRDefault="00D25516" w:rsidP="00D25516">
            <w:pPr>
              <w:rPr>
                <w:ins w:id="5649" w:author="jonathan pritchard" w:date="2025-01-23T13:43:00Z" w16du:dateUtc="2025-01-23T13:43:00Z"/>
                <w:rFonts w:cs="Arial"/>
                <w:sz w:val="18"/>
                <w:szCs w:val="18"/>
              </w:rPr>
            </w:pPr>
          </w:p>
        </w:tc>
      </w:tr>
      <w:tr w:rsidR="00D25516" w:rsidRPr="00340B0D" w14:paraId="5FE5B6AB"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30B0D426" w14:textId="77777777" w:rsidR="00D25516" w:rsidRPr="00340B0D" w:rsidRDefault="00D25516" w:rsidP="00D25516">
            <w:pPr>
              <w:pStyle w:val="Default"/>
              <w:rPr>
                <w:ins w:id="5650" w:author="jonathan pritchard" w:date="2025-01-23T13:43:00Z" w16du:dateUtc="2025-01-23T13:43:00Z"/>
                <w:sz w:val="18"/>
                <w:szCs w:val="18"/>
              </w:rPr>
            </w:pPr>
            <w:ins w:id="5651" w:author="jonathan pritchard" w:date="2025-01-23T13:43:00Z" w16du:dateUtc="2025-01-23T13:43: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0AC78B87" w14:textId="219AE263" w:rsidR="00D25516" w:rsidRPr="00D25516" w:rsidRDefault="00D25516" w:rsidP="00D25516">
            <w:pPr>
              <w:jc w:val="center"/>
              <w:rPr>
                <w:ins w:id="5652" w:author="jonathan pritchard" w:date="2025-01-23T13:43:00Z" w16du:dateUtc="2025-01-23T13:43:00Z"/>
                <w:rFonts w:cs="Arial"/>
                <w:b/>
                <w:bCs/>
                <w:sz w:val="18"/>
                <w:szCs w:val="18"/>
              </w:rPr>
            </w:pPr>
            <w:r w:rsidRPr="00D25516">
              <w:rPr>
                <w:rFonts w:cs="Arial"/>
                <w:b/>
                <w:bCs/>
                <w:sz w:val="18"/>
                <w:szCs w:val="18"/>
              </w:rPr>
              <w:t>On</w:t>
            </w:r>
          </w:p>
        </w:tc>
        <w:tc>
          <w:tcPr>
            <w:tcW w:w="3598" w:type="dxa"/>
            <w:gridSpan w:val="4"/>
            <w:tcBorders>
              <w:top w:val="single" w:sz="4" w:space="0" w:color="auto"/>
              <w:left w:val="single" w:sz="12" w:space="0" w:color="auto"/>
              <w:bottom w:val="single" w:sz="4" w:space="0" w:color="auto"/>
            </w:tcBorders>
          </w:tcPr>
          <w:p w14:paraId="244065BA" w14:textId="77777777" w:rsidR="00D25516" w:rsidRPr="00340B0D" w:rsidRDefault="00D25516" w:rsidP="00D25516">
            <w:pPr>
              <w:pStyle w:val="Default"/>
              <w:rPr>
                <w:ins w:id="5653" w:author="jonathan pritchard" w:date="2025-01-23T13:43:00Z" w16du:dateUtc="2025-01-23T13:43:00Z"/>
                <w:sz w:val="18"/>
                <w:szCs w:val="18"/>
              </w:rPr>
            </w:pPr>
            <w:ins w:id="5654" w:author="jonathan pritchard" w:date="2025-01-23T13:43:00Z" w16du:dateUtc="2025-01-23T13:43: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558B6670" w14:textId="77777777" w:rsidR="00D25516" w:rsidRPr="00340B0D" w:rsidRDefault="00D25516" w:rsidP="00D25516">
            <w:pPr>
              <w:rPr>
                <w:ins w:id="5655" w:author="jonathan pritchard" w:date="2025-01-23T13:43:00Z" w16du:dateUtc="2025-01-23T13:43:00Z"/>
                <w:rFonts w:cs="Arial"/>
                <w:sz w:val="18"/>
                <w:szCs w:val="18"/>
              </w:rPr>
            </w:pPr>
          </w:p>
        </w:tc>
      </w:tr>
      <w:tr w:rsidR="00D25516" w:rsidRPr="00340B0D" w14:paraId="4626F450"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0A9DB21D" w14:textId="77777777" w:rsidR="00D25516" w:rsidRPr="00340B0D" w:rsidRDefault="00D25516" w:rsidP="00D25516">
            <w:pPr>
              <w:pStyle w:val="Default"/>
              <w:rPr>
                <w:ins w:id="5656" w:author="jonathan pritchard" w:date="2025-01-23T13:43:00Z" w16du:dateUtc="2025-01-23T13:43:00Z"/>
                <w:sz w:val="18"/>
                <w:szCs w:val="18"/>
              </w:rPr>
            </w:pPr>
            <w:ins w:id="5657" w:author="jonathan pritchard" w:date="2025-01-23T13:43:00Z" w16du:dateUtc="2025-01-23T13:43: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5EC6BCE7" w14:textId="77777777" w:rsidR="00D25516" w:rsidRPr="00340B0D" w:rsidRDefault="00D25516" w:rsidP="00D25516">
            <w:pPr>
              <w:jc w:val="center"/>
              <w:rPr>
                <w:ins w:id="5658"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0949D6DE" w14:textId="77777777" w:rsidR="00D25516" w:rsidRPr="00340B0D" w:rsidRDefault="00D25516" w:rsidP="00D25516">
            <w:pPr>
              <w:pStyle w:val="Default"/>
              <w:rPr>
                <w:ins w:id="5659" w:author="jonathan pritchard" w:date="2025-01-23T13:43:00Z" w16du:dateUtc="2025-01-23T13:43:00Z"/>
                <w:sz w:val="18"/>
                <w:szCs w:val="18"/>
              </w:rPr>
            </w:pPr>
            <w:ins w:id="5660" w:author="jonathan pritchard" w:date="2025-01-23T13:43:00Z" w16du:dateUtc="2025-01-23T13:43: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70C4BA2B" w14:textId="77777777" w:rsidR="00D25516" w:rsidRPr="00340B0D" w:rsidRDefault="00D25516" w:rsidP="00D25516">
            <w:pPr>
              <w:rPr>
                <w:ins w:id="5661" w:author="jonathan pritchard" w:date="2025-01-23T13:43:00Z" w16du:dateUtc="2025-01-23T13:43:00Z"/>
                <w:rFonts w:cs="Arial"/>
                <w:sz w:val="18"/>
                <w:szCs w:val="18"/>
              </w:rPr>
            </w:pPr>
          </w:p>
        </w:tc>
      </w:tr>
      <w:tr w:rsidR="00D25516" w:rsidRPr="00340B0D" w14:paraId="180359B7"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5F778218" w14:textId="77777777" w:rsidR="00D25516" w:rsidRPr="00340B0D" w:rsidRDefault="00D25516" w:rsidP="00D25516">
            <w:pPr>
              <w:pStyle w:val="Default"/>
              <w:rPr>
                <w:ins w:id="5662" w:author="jonathan pritchard" w:date="2025-01-23T13:43:00Z" w16du:dateUtc="2025-01-23T13:43:00Z"/>
                <w:sz w:val="18"/>
                <w:szCs w:val="18"/>
              </w:rPr>
            </w:pPr>
            <w:ins w:id="5663" w:author="jonathan pritchard" w:date="2025-01-23T13:43:00Z" w16du:dateUtc="2025-01-23T13:43: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06C6B52E" w14:textId="77777777" w:rsidR="00D25516" w:rsidRPr="00340B0D" w:rsidRDefault="00D25516" w:rsidP="00D25516">
            <w:pPr>
              <w:jc w:val="center"/>
              <w:rPr>
                <w:ins w:id="5664"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10214CC0" w14:textId="77777777" w:rsidR="00D25516" w:rsidRPr="00340B0D" w:rsidRDefault="00D25516" w:rsidP="00D25516">
            <w:pPr>
              <w:rPr>
                <w:ins w:id="5665"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688A2D93" w14:textId="77777777" w:rsidR="00D25516" w:rsidRPr="00340B0D" w:rsidRDefault="00D25516" w:rsidP="00D25516">
            <w:pPr>
              <w:rPr>
                <w:ins w:id="5666" w:author="jonathan pritchard" w:date="2025-01-23T13:43:00Z" w16du:dateUtc="2025-01-23T13:43:00Z"/>
                <w:rFonts w:cs="Arial"/>
                <w:sz w:val="18"/>
                <w:szCs w:val="18"/>
              </w:rPr>
            </w:pPr>
          </w:p>
        </w:tc>
      </w:tr>
      <w:tr w:rsidR="00D25516" w:rsidRPr="00340B0D" w14:paraId="13082D1C"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539577E1" w14:textId="77777777" w:rsidR="00D25516" w:rsidRPr="00340B0D" w:rsidRDefault="00D25516" w:rsidP="00D25516">
            <w:pPr>
              <w:pStyle w:val="Default"/>
              <w:rPr>
                <w:ins w:id="5667" w:author="jonathan pritchard" w:date="2025-01-23T13:43:00Z" w16du:dateUtc="2025-01-23T13:43:00Z"/>
                <w:sz w:val="18"/>
                <w:szCs w:val="18"/>
              </w:rPr>
            </w:pPr>
            <w:ins w:id="5668" w:author="jonathan pritchard" w:date="2025-01-23T13:43:00Z" w16du:dateUtc="2025-01-23T13:43: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2824C7A2" w14:textId="77777777" w:rsidR="00D25516" w:rsidRPr="00340B0D" w:rsidRDefault="00D25516" w:rsidP="00D25516">
            <w:pPr>
              <w:jc w:val="center"/>
              <w:rPr>
                <w:ins w:id="5669"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260B63FA" w14:textId="77777777" w:rsidR="00D25516" w:rsidRPr="00340B0D" w:rsidRDefault="00D25516" w:rsidP="00D25516">
            <w:pPr>
              <w:rPr>
                <w:ins w:id="5670"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1E07244C" w14:textId="77777777" w:rsidR="00D25516" w:rsidRPr="00340B0D" w:rsidRDefault="00D25516" w:rsidP="00D25516">
            <w:pPr>
              <w:rPr>
                <w:ins w:id="5671" w:author="jonathan pritchard" w:date="2025-01-23T13:43:00Z" w16du:dateUtc="2025-01-23T13:43:00Z"/>
                <w:rFonts w:cs="Arial"/>
                <w:sz w:val="18"/>
                <w:szCs w:val="18"/>
              </w:rPr>
            </w:pPr>
          </w:p>
        </w:tc>
      </w:tr>
      <w:tr w:rsidR="00D25516" w:rsidRPr="00340B0D" w14:paraId="7D4D0EFE"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3BB7592C" w14:textId="77777777" w:rsidR="00D25516" w:rsidRPr="00340B0D" w:rsidRDefault="00D25516" w:rsidP="00D25516">
            <w:pPr>
              <w:pStyle w:val="Default"/>
              <w:rPr>
                <w:ins w:id="5672" w:author="jonathan pritchard" w:date="2025-01-23T13:43:00Z" w16du:dateUtc="2025-01-23T13:43:00Z"/>
                <w:sz w:val="18"/>
                <w:szCs w:val="18"/>
              </w:rPr>
            </w:pPr>
            <w:ins w:id="5673" w:author="jonathan pritchard" w:date="2025-01-23T13:43:00Z" w16du:dateUtc="2025-01-23T13:43: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03E4CA33" w14:textId="77777777" w:rsidR="00D25516" w:rsidRPr="00340B0D" w:rsidRDefault="00D25516" w:rsidP="00D25516">
            <w:pPr>
              <w:jc w:val="center"/>
              <w:rPr>
                <w:ins w:id="5674"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7B2DB880" w14:textId="77777777" w:rsidR="00D25516" w:rsidRPr="00340B0D" w:rsidRDefault="00D25516" w:rsidP="00D25516">
            <w:pPr>
              <w:rPr>
                <w:ins w:id="5675"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240C0CA0" w14:textId="77777777" w:rsidR="00D25516" w:rsidRPr="00340B0D" w:rsidRDefault="00D25516" w:rsidP="00D25516">
            <w:pPr>
              <w:rPr>
                <w:ins w:id="5676" w:author="jonathan pritchard" w:date="2025-01-23T13:43:00Z" w16du:dateUtc="2025-01-23T13:43:00Z"/>
                <w:rFonts w:cs="Arial"/>
                <w:sz w:val="18"/>
                <w:szCs w:val="18"/>
              </w:rPr>
            </w:pPr>
          </w:p>
        </w:tc>
      </w:tr>
      <w:tr w:rsidR="00D25516" w:rsidRPr="00340B0D" w14:paraId="74C2623E"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1045214F" w14:textId="77777777" w:rsidR="00D25516" w:rsidRPr="00340B0D" w:rsidRDefault="00D25516" w:rsidP="00D25516">
            <w:pPr>
              <w:pStyle w:val="Default"/>
              <w:ind w:left="720"/>
              <w:rPr>
                <w:ins w:id="5677" w:author="jonathan pritchard" w:date="2025-01-23T13:43:00Z" w16du:dateUtc="2025-01-23T13:43:00Z"/>
                <w:sz w:val="18"/>
                <w:szCs w:val="18"/>
              </w:rPr>
            </w:pPr>
            <w:ins w:id="5678" w:author="jonathan pritchard" w:date="2025-01-23T13:43:00Z" w16du:dateUtc="2025-01-23T13:43: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471B9111" w14:textId="77777777" w:rsidR="00D25516" w:rsidRPr="00340B0D" w:rsidRDefault="00D25516" w:rsidP="00D25516">
            <w:pPr>
              <w:jc w:val="center"/>
              <w:rPr>
                <w:ins w:id="5679"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079909F4" w14:textId="77777777" w:rsidR="00D25516" w:rsidRPr="00340B0D" w:rsidRDefault="00D25516" w:rsidP="00D25516">
            <w:pPr>
              <w:rPr>
                <w:ins w:id="5680"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151F81C7" w14:textId="77777777" w:rsidR="00D25516" w:rsidRPr="00340B0D" w:rsidRDefault="00D25516" w:rsidP="00D25516">
            <w:pPr>
              <w:rPr>
                <w:ins w:id="5681" w:author="jonathan pritchard" w:date="2025-01-23T13:43:00Z" w16du:dateUtc="2025-01-23T13:43:00Z"/>
                <w:rFonts w:cs="Arial"/>
                <w:sz w:val="18"/>
                <w:szCs w:val="18"/>
              </w:rPr>
            </w:pPr>
          </w:p>
        </w:tc>
      </w:tr>
      <w:tr w:rsidR="00D25516" w:rsidRPr="00340B0D" w14:paraId="65408D3D" w14:textId="77777777" w:rsidTr="00087740">
        <w:tc>
          <w:tcPr>
            <w:tcW w:w="4375" w:type="dxa"/>
            <w:gridSpan w:val="4"/>
            <w:tcBorders>
              <w:top w:val="single" w:sz="4" w:space="0" w:color="auto"/>
              <w:left w:val="single" w:sz="12" w:space="0" w:color="auto"/>
              <w:bottom w:val="single" w:sz="12" w:space="0" w:color="auto"/>
              <w:right w:val="single" w:sz="4" w:space="0" w:color="auto"/>
            </w:tcBorders>
          </w:tcPr>
          <w:p w14:paraId="603FD224" w14:textId="77777777" w:rsidR="00D25516" w:rsidRPr="00340B0D" w:rsidRDefault="00D25516" w:rsidP="00D25516">
            <w:pPr>
              <w:pStyle w:val="Default"/>
              <w:ind w:left="720"/>
              <w:rPr>
                <w:ins w:id="5682" w:author="jonathan pritchard" w:date="2025-01-23T13:43:00Z" w16du:dateUtc="2025-01-23T13:43:00Z"/>
                <w:sz w:val="18"/>
                <w:szCs w:val="18"/>
              </w:rPr>
            </w:pPr>
            <w:ins w:id="5683" w:author="jonathan pritchard" w:date="2025-01-23T13:43:00Z" w16du:dateUtc="2025-01-23T13:43: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0B6DA565" w14:textId="77777777" w:rsidR="00D25516" w:rsidRPr="00340B0D" w:rsidRDefault="00D25516" w:rsidP="00D25516">
            <w:pPr>
              <w:jc w:val="center"/>
              <w:rPr>
                <w:ins w:id="5684"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12" w:space="0" w:color="auto"/>
            </w:tcBorders>
          </w:tcPr>
          <w:p w14:paraId="086EBFE7" w14:textId="77777777" w:rsidR="00D25516" w:rsidRPr="00340B0D" w:rsidRDefault="00D25516" w:rsidP="00D25516">
            <w:pPr>
              <w:rPr>
                <w:ins w:id="5685" w:author="jonathan pritchard" w:date="2025-01-23T13:43:00Z" w16du:dateUtc="2025-01-23T13:43:00Z"/>
                <w:rFonts w:cs="Arial"/>
                <w:sz w:val="18"/>
                <w:szCs w:val="18"/>
              </w:rPr>
            </w:pPr>
          </w:p>
        </w:tc>
        <w:tc>
          <w:tcPr>
            <w:tcW w:w="672" w:type="dxa"/>
            <w:tcBorders>
              <w:top w:val="single" w:sz="4" w:space="0" w:color="auto"/>
              <w:bottom w:val="single" w:sz="12" w:space="0" w:color="auto"/>
              <w:right w:val="single" w:sz="12" w:space="0" w:color="auto"/>
            </w:tcBorders>
            <w:vAlign w:val="center"/>
          </w:tcPr>
          <w:p w14:paraId="1BC4BAD7" w14:textId="77777777" w:rsidR="00D25516" w:rsidRPr="00340B0D" w:rsidRDefault="00D25516" w:rsidP="00D25516">
            <w:pPr>
              <w:rPr>
                <w:ins w:id="5686" w:author="jonathan pritchard" w:date="2025-01-23T13:43:00Z" w16du:dateUtc="2025-01-23T13:43:00Z"/>
                <w:rFonts w:cs="Arial"/>
                <w:sz w:val="18"/>
                <w:szCs w:val="18"/>
              </w:rPr>
            </w:pPr>
          </w:p>
        </w:tc>
      </w:tr>
      <w:tr w:rsidR="00D25516" w:rsidRPr="00EF63B4" w14:paraId="14D59B04" w14:textId="77777777" w:rsidTr="00087740">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787753C5" w14:textId="77777777" w:rsidR="00D25516" w:rsidRPr="00EF63B4" w:rsidRDefault="00D25516" w:rsidP="00D25516">
            <w:pPr>
              <w:jc w:val="center"/>
              <w:rPr>
                <w:ins w:id="5687" w:author="jonathan pritchard" w:date="2025-01-23T13:43:00Z" w16du:dateUtc="2025-01-23T13:43:00Z"/>
                <w:rFonts w:cs="Arial"/>
                <w:sz w:val="18"/>
                <w:szCs w:val="18"/>
              </w:rPr>
            </w:pPr>
            <w:ins w:id="5688" w:author="jonathan pritchard" w:date="2025-01-23T13:43:00Z" w16du:dateUtc="2025-01-23T13:43:00Z">
              <w:r>
                <w:rPr>
                  <w:rFonts w:cs="Arial"/>
                  <w:b/>
                  <w:bCs/>
                  <w:sz w:val="18"/>
                  <w:szCs w:val="18"/>
                </w:rPr>
                <w:t>Additional</w:t>
              </w:r>
            </w:ins>
          </w:p>
        </w:tc>
      </w:tr>
      <w:tr w:rsidR="00D25516" w:rsidRPr="00340B0D" w14:paraId="0B89514C"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61A89209" w14:textId="77777777" w:rsidR="00D25516" w:rsidRPr="00340B0D" w:rsidRDefault="00D25516" w:rsidP="00D25516">
            <w:pPr>
              <w:pStyle w:val="Default"/>
              <w:ind w:left="720"/>
              <w:rPr>
                <w:ins w:id="5689" w:author="jonathan pritchard" w:date="2025-01-23T13:43:00Z" w16du:dateUtc="2025-01-23T13:43: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1AF75C35" w14:textId="77777777" w:rsidR="00D25516" w:rsidRPr="00340B0D" w:rsidRDefault="00D25516" w:rsidP="00D25516">
            <w:pPr>
              <w:jc w:val="center"/>
              <w:rPr>
                <w:ins w:id="5690" w:author="jonathan pritchard" w:date="2025-01-23T13:43:00Z" w16du:dateUtc="2025-01-23T13:43:00Z"/>
                <w:rFonts w:cs="Arial"/>
                <w:sz w:val="18"/>
                <w:szCs w:val="18"/>
              </w:rPr>
            </w:pPr>
          </w:p>
        </w:tc>
        <w:tc>
          <w:tcPr>
            <w:tcW w:w="3598" w:type="dxa"/>
            <w:gridSpan w:val="4"/>
            <w:tcBorders>
              <w:top w:val="single" w:sz="4" w:space="0" w:color="auto"/>
              <w:left w:val="double" w:sz="4" w:space="0" w:color="auto"/>
              <w:bottom w:val="single" w:sz="4" w:space="0" w:color="auto"/>
            </w:tcBorders>
          </w:tcPr>
          <w:p w14:paraId="1E99172D" w14:textId="77777777" w:rsidR="00D25516" w:rsidRPr="00340B0D" w:rsidRDefault="00D25516" w:rsidP="00D25516">
            <w:pPr>
              <w:rPr>
                <w:ins w:id="5691"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721ADC7B" w14:textId="77777777" w:rsidR="00D25516" w:rsidRPr="00340B0D" w:rsidRDefault="00D25516" w:rsidP="00D25516">
            <w:pPr>
              <w:rPr>
                <w:ins w:id="5692" w:author="jonathan pritchard" w:date="2025-01-23T13:43:00Z" w16du:dateUtc="2025-01-23T13:43:00Z"/>
                <w:rFonts w:cs="Arial"/>
                <w:sz w:val="18"/>
                <w:szCs w:val="18"/>
              </w:rPr>
            </w:pPr>
          </w:p>
        </w:tc>
      </w:tr>
      <w:tr w:rsidR="00D25516" w:rsidRPr="00340B0D" w14:paraId="270D3081"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2E0098C4" w14:textId="77777777" w:rsidR="00D25516" w:rsidRPr="00340B0D" w:rsidRDefault="00D25516" w:rsidP="00D25516">
            <w:pPr>
              <w:pStyle w:val="Default"/>
              <w:ind w:left="720"/>
              <w:rPr>
                <w:ins w:id="5693" w:author="jonathan pritchard" w:date="2025-01-23T13:43:00Z" w16du:dateUtc="2025-01-23T13:43: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67F16DF8" w14:textId="77777777" w:rsidR="00D25516" w:rsidRPr="00340B0D" w:rsidRDefault="00D25516" w:rsidP="00D25516">
            <w:pPr>
              <w:jc w:val="center"/>
              <w:rPr>
                <w:ins w:id="5694" w:author="jonathan pritchard" w:date="2025-01-23T13:43:00Z" w16du:dateUtc="2025-01-23T13:43:00Z"/>
                <w:rFonts w:cs="Arial"/>
                <w:sz w:val="18"/>
                <w:szCs w:val="18"/>
              </w:rPr>
            </w:pPr>
          </w:p>
        </w:tc>
        <w:tc>
          <w:tcPr>
            <w:tcW w:w="3598" w:type="dxa"/>
            <w:gridSpan w:val="4"/>
            <w:tcBorders>
              <w:top w:val="single" w:sz="4" w:space="0" w:color="auto"/>
              <w:left w:val="double" w:sz="4" w:space="0" w:color="auto"/>
              <w:bottom w:val="single" w:sz="4" w:space="0" w:color="auto"/>
            </w:tcBorders>
          </w:tcPr>
          <w:p w14:paraId="3414A9F9" w14:textId="77777777" w:rsidR="00D25516" w:rsidRPr="00340B0D" w:rsidRDefault="00D25516" w:rsidP="00D25516">
            <w:pPr>
              <w:rPr>
                <w:ins w:id="5695"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17C977FF" w14:textId="77777777" w:rsidR="00D25516" w:rsidRPr="00340B0D" w:rsidRDefault="00D25516" w:rsidP="00D25516">
            <w:pPr>
              <w:rPr>
                <w:ins w:id="5696" w:author="jonathan pritchard" w:date="2025-01-23T13:43:00Z" w16du:dateUtc="2025-01-23T13:43:00Z"/>
                <w:rFonts w:cs="Arial"/>
                <w:sz w:val="18"/>
                <w:szCs w:val="18"/>
              </w:rPr>
            </w:pPr>
          </w:p>
        </w:tc>
      </w:tr>
      <w:tr w:rsidR="00D25516" w:rsidRPr="00340B0D" w14:paraId="6EFEF906" w14:textId="77777777" w:rsidTr="00087740">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00A878D" w14:textId="77777777" w:rsidR="00D25516" w:rsidRPr="00340B0D" w:rsidRDefault="00D25516" w:rsidP="00D25516">
            <w:pPr>
              <w:jc w:val="center"/>
              <w:rPr>
                <w:ins w:id="5697" w:author="jonathan pritchard" w:date="2025-01-23T13:43:00Z" w16du:dateUtc="2025-01-23T13:43:00Z"/>
                <w:rFonts w:cs="Arial"/>
                <w:b/>
                <w:bCs/>
                <w:sz w:val="18"/>
                <w:szCs w:val="18"/>
              </w:rPr>
            </w:pPr>
            <w:ins w:id="5698" w:author="jonathan pritchard" w:date="2025-01-23T13:43:00Z" w16du:dateUtc="2025-01-23T13:43:00Z">
              <w:r w:rsidRPr="00340B0D">
                <w:rPr>
                  <w:rFonts w:cs="Arial"/>
                  <w:b/>
                  <w:bCs/>
                  <w:sz w:val="18"/>
                  <w:szCs w:val="18"/>
                </w:rPr>
                <w:t>Setup</w:t>
              </w:r>
            </w:ins>
          </w:p>
        </w:tc>
      </w:tr>
      <w:tr w:rsidR="00D25516" w:rsidRPr="00340B0D" w14:paraId="6146D818" w14:textId="77777777" w:rsidTr="00087740">
        <w:tc>
          <w:tcPr>
            <w:tcW w:w="9199" w:type="dxa"/>
            <w:gridSpan w:val="11"/>
            <w:tcBorders>
              <w:top w:val="single" w:sz="4" w:space="0" w:color="auto"/>
              <w:left w:val="single" w:sz="12" w:space="0" w:color="auto"/>
              <w:bottom w:val="single" w:sz="4" w:space="0" w:color="auto"/>
              <w:right w:val="single" w:sz="12" w:space="0" w:color="auto"/>
            </w:tcBorders>
          </w:tcPr>
          <w:p w14:paraId="46A43BFD" w14:textId="77777777" w:rsidR="00D25516" w:rsidRDefault="00D25516" w:rsidP="00D25516">
            <w:pPr>
              <w:rPr>
                <w:ins w:id="5699" w:author="jonathan pritchard" w:date="2025-01-23T13:43:00Z" w16du:dateUtc="2025-01-23T13:43:00Z"/>
                <w:rFonts w:cs="Arial"/>
                <w:sz w:val="18"/>
                <w:szCs w:val="18"/>
              </w:rPr>
            </w:pPr>
          </w:p>
          <w:p w14:paraId="67F2CA1A" w14:textId="3D258D16" w:rsidR="00D25516" w:rsidRPr="00E32E24" w:rsidRDefault="00D25516" w:rsidP="00D25516">
            <w:pPr>
              <w:rPr>
                <w:rFonts w:cs="Arial"/>
                <w:i/>
              </w:rPr>
            </w:pPr>
            <w:r w:rsidRPr="00E32E24">
              <w:rPr>
                <w:rFonts w:cs="Arial"/>
                <w:i/>
              </w:rPr>
              <w:t xml:space="preserve">As for test </w:t>
            </w:r>
            <w:proofErr w:type="spellStart"/>
            <w:r w:rsidRPr="00E32E24">
              <w:rPr>
                <w:rFonts w:cs="Arial"/>
                <w:i/>
              </w:rPr>
              <w:t>AreaBorders</w:t>
            </w:r>
            <w:proofErr w:type="spellEnd"/>
            <w:r w:rsidRPr="00E32E24">
              <w:rPr>
                <w:rFonts w:cs="Arial"/>
                <w:i/>
              </w:rPr>
              <w:t xml:space="preserve"> and in addition Load dataset </w:t>
            </w:r>
            <w:r w:rsidRPr="00D25516">
              <w:rPr>
                <w:rFonts w:cs="Arial"/>
                <w:b/>
                <w:bCs/>
                <w:i/>
              </w:rPr>
              <w:t>101AA002J4X0001</w:t>
            </w:r>
            <w:r w:rsidRPr="00E32E24">
              <w:rPr>
                <w:rFonts w:cs="Arial"/>
                <w:i/>
              </w:rPr>
              <w:t>.</w:t>
            </w:r>
            <w:r w:rsidRPr="00D25516">
              <w:rPr>
                <w:rFonts w:cs="Arial"/>
                <w:b/>
                <w:bCs/>
                <w:i/>
              </w:rPr>
              <w:t>000</w:t>
            </w:r>
            <w:r w:rsidRPr="00E32E24">
              <w:rPr>
                <w:rFonts w:cs="Arial"/>
                <w:i/>
              </w:rPr>
              <w:t xml:space="preserve">, contained in exchange set </w:t>
            </w:r>
            <w:proofErr w:type="spellStart"/>
            <w:r w:rsidRPr="00E32E24">
              <w:rPr>
                <w:rFonts w:cs="Arial"/>
                <w:b/>
                <w:bCs/>
                <w:i/>
              </w:rPr>
              <w:t>DisplayPrioriti</w:t>
            </w:r>
            <w:r>
              <w:rPr>
                <w:rFonts w:cs="Arial"/>
                <w:b/>
                <w:bCs/>
                <w:i/>
              </w:rPr>
              <w:t>es</w:t>
            </w:r>
            <w:proofErr w:type="spellEnd"/>
            <w:r>
              <w:rPr>
                <w:rFonts w:cs="Arial"/>
                <w:b/>
                <w:bCs/>
                <w:i/>
              </w:rPr>
              <w:t>.</w:t>
            </w:r>
          </w:p>
          <w:p w14:paraId="22A64F8F" w14:textId="77777777" w:rsidR="00D25516" w:rsidRPr="00340B0D" w:rsidRDefault="00D25516" w:rsidP="00D25516">
            <w:pPr>
              <w:rPr>
                <w:ins w:id="5700" w:author="jonathan pritchard" w:date="2025-01-23T13:43:00Z" w16du:dateUtc="2025-01-23T13:43:00Z"/>
                <w:rFonts w:cs="Arial"/>
                <w:sz w:val="18"/>
                <w:szCs w:val="18"/>
              </w:rPr>
            </w:pPr>
          </w:p>
        </w:tc>
      </w:tr>
    </w:tbl>
    <w:p w14:paraId="0EDAFAED" w14:textId="77777777" w:rsidR="00D25516" w:rsidRDefault="00D25516" w:rsidP="006C7785">
      <w:pPr>
        <w:spacing w:line="240" w:lineRule="auto"/>
        <w:rPr>
          <w:rFonts w:cs="Arial"/>
        </w:rPr>
      </w:pPr>
    </w:p>
    <w:p w14:paraId="7DE6C2DB" w14:textId="77777777" w:rsidR="00D25516" w:rsidRPr="007B7669" w:rsidRDefault="00D25516" w:rsidP="006C7785">
      <w:pPr>
        <w:spacing w:line="240" w:lineRule="auto"/>
        <w:rPr>
          <w:rFonts w:cs="Arial"/>
        </w:rPr>
      </w:pPr>
    </w:p>
    <w:tbl>
      <w:tblPr>
        <w:tblW w:w="9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6"/>
      </w:tblGrid>
      <w:tr w:rsidR="006C7785" w14:paraId="54F754A4" w14:textId="77777777" w:rsidTr="00D25516">
        <w:trPr>
          <w:trHeight w:val="356"/>
          <w:tblHeader/>
        </w:trPr>
        <w:tc>
          <w:tcPr>
            <w:tcW w:w="9696" w:type="dxa"/>
            <w:shd w:val="clear" w:color="auto" w:fill="BFBFBF" w:themeFill="background1" w:themeFillShade="BF"/>
            <w:vAlign w:val="center"/>
          </w:tcPr>
          <w:p w14:paraId="72342188" w14:textId="77777777" w:rsidR="006C7785" w:rsidRPr="00E32E24" w:rsidRDefault="006C7785" w:rsidP="00D25516">
            <w:pPr>
              <w:jc w:val="center"/>
              <w:rPr>
                <w:rFonts w:cs="Arial"/>
              </w:rPr>
            </w:pPr>
            <w:r w:rsidRPr="00E32E24">
              <w:rPr>
                <w:rFonts w:cs="Arial"/>
                <w:b/>
              </w:rPr>
              <w:t>Action</w:t>
            </w:r>
          </w:p>
        </w:tc>
      </w:tr>
      <w:tr w:rsidR="006C7785" w14:paraId="04BBBDA5" w14:textId="77777777" w:rsidTr="00380FCD">
        <w:trPr>
          <w:tblHeader/>
        </w:trPr>
        <w:tc>
          <w:tcPr>
            <w:tcW w:w="9696" w:type="dxa"/>
            <w:vAlign w:val="center"/>
          </w:tcPr>
          <w:p w14:paraId="2F7709B2" w14:textId="77777777" w:rsidR="006C7785" w:rsidRPr="00E32E24" w:rsidRDefault="006C7785" w:rsidP="00380FCD">
            <w:pPr>
              <w:rPr>
                <w:rFonts w:cs="Arial"/>
                <w:i/>
              </w:rPr>
            </w:pPr>
            <w:r w:rsidRPr="00E32E24">
              <w:rPr>
                <w:rFonts w:cs="Arial"/>
                <w:i/>
              </w:rPr>
              <w:t>View the features at position 32°22.450’S 61°23.800’E scale 1:2 000</w:t>
            </w:r>
          </w:p>
        </w:tc>
      </w:tr>
      <w:tr w:rsidR="006C7785" w14:paraId="5BE20C63" w14:textId="77777777" w:rsidTr="00D25516">
        <w:trPr>
          <w:tblHeader/>
        </w:trPr>
        <w:tc>
          <w:tcPr>
            <w:tcW w:w="9696" w:type="dxa"/>
            <w:tcBorders>
              <w:bottom w:val="single" w:sz="4" w:space="0" w:color="auto"/>
            </w:tcBorders>
            <w:shd w:val="clear" w:color="auto" w:fill="BFBFBF" w:themeFill="background1" w:themeFillShade="BF"/>
            <w:vAlign w:val="center"/>
          </w:tcPr>
          <w:p w14:paraId="31671D76" w14:textId="77777777" w:rsidR="006C7785" w:rsidRPr="00E32E24" w:rsidRDefault="006C7785" w:rsidP="00D25516">
            <w:pPr>
              <w:jc w:val="center"/>
              <w:rPr>
                <w:rFonts w:cs="Arial"/>
              </w:rPr>
            </w:pPr>
            <w:r w:rsidRPr="00E32E24">
              <w:rPr>
                <w:rFonts w:cs="Arial"/>
                <w:b/>
              </w:rPr>
              <w:t>Results</w:t>
            </w:r>
          </w:p>
        </w:tc>
      </w:tr>
      <w:tr w:rsidR="006C7785" w14:paraId="0AEAB6C1" w14:textId="77777777" w:rsidTr="00380FCD">
        <w:trPr>
          <w:tblHeader/>
        </w:trPr>
        <w:tc>
          <w:tcPr>
            <w:tcW w:w="9696" w:type="dxa"/>
            <w:tcBorders>
              <w:bottom w:val="nil"/>
            </w:tcBorders>
            <w:vAlign w:val="center"/>
          </w:tcPr>
          <w:p w14:paraId="306F4866" w14:textId="77777777" w:rsidR="00D25516" w:rsidRDefault="00D25516" w:rsidP="00380FCD">
            <w:pPr>
              <w:rPr>
                <w:rFonts w:cs="Arial"/>
                <w:i/>
              </w:rPr>
            </w:pPr>
          </w:p>
          <w:p w14:paraId="53F2D6DE" w14:textId="2629E628" w:rsidR="006C7785" w:rsidRDefault="006C7785" w:rsidP="00380FCD">
            <w:pPr>
              <w:rPr>
                <w:rFonts w:cs="Arial"/>
                <w:i/>
              </w:rPr>
            </w:pPr>
            <w:r w:rsidRPr="00E32E24">
              <w:rPr>
                <w:rFonts w:cs="Arial"/>
                <w:i/>
              </w:rPr>
              <w:t>Confirm that items 1 and 2 display as shown in the graphic below:</w:t>
            </w:r>
          </w:p>
          <w:p w14:paraId="0A02079D" w14:textId="77777777" w:rsidR="00D25516" w:rsidRPr="00E32E24" w:rsidRDefault="00D25516" w:rsidP="00380FCD">
            <w:pPr>
              <w:rPr>
                <w:rFonts w:cs="Arial"/>
                <w:i/>
              </w:rPr>
            </w:pPr>
          </w:p>
        </w:tc>
      </w:tr>
      <w:tr w:rsidR="006C7785" w14:paraId="4B88DB45" w14:textId="77777777" w:rsidTr="00380FCD">
        <w:trPr>
          <w:tblHeader/>
        </w:trPr>
        <w:tc>
          <w:tcPr>
            <w:tcW w:w="9696" w:type="dxa"/>
            <w:tcBorders>
              <w:top w:val="nil"/>
              <w:bottom w:val="nil"/>
            </w:tcBorders>
            <w:vAlign w:val="center"/>
          </w:tcPr>
          <w:p w14:paraId="6971BDBD" w14:textId="77777777" w:rsidR="006C7785" w:rsidRPr="00774AFD" w:rsidRDefault="006C7785" w:rsidP="00380FCD">
            <w:pPr>
              <w:jc w:val="center"/>
            </w:pPr>
            <w:r>
              <w:rPr>
                <w:noProof/>
                <w:lang w:val="en-IN" w:eastAsia="en-IN"/>
              </w:rPr>
              <w:drawing>
                <wp:inline distT="0" distB="0" distL="0" distR="0" wp14:anchorId="021CDA04" wp14:editId="27E47D95">
                  <wp:extent cx="6010275" cy="3038475"/>
                  <wp:effectExtent l="0" t="0" r="9525" b="9525"/>
                  <wp:docPr id="116" name="Picture 11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010275" cy="3038475"/>
                          </a:xfrm>
                          <a:prstGeom prst="rect">
                            <a:avLst/>
                          </a:prstGeom>
                          <a:noFill/>
                          <a:ln>
                            <a:noFill/>
                          </a:ln>
                        </pic:spPr>
                      </pic:pic>
                    </a:graphicData>
                  </a:graphic>
                </wp:inline>
              </w:drawing>
            </w:r>
          </w:p>
        </w:tc>
      </w:tr>
      <w:tr w:rsidR="006C7785" w14:paraId="2D1986B7" w14:textId="77777777" w:rsidTr="00380FCD">
        <w:trPr>
          <w:tblHeader/>
        </w:trPr>
        <w:tc>
          <w:tcPr>
            <w:tcW w:w="9696" w:type="dxa"/>
            <w:tcBorders>
              <w:top w:val="nil"/>
              <w:bottom w:val="nil"/>
            </w:tcBorders>
            <w:vAlign w:val="center"/>
          </w:tcPr>
          <w:p w14:paraId="5C50B736" w14:textId="77777777" w:rsidR="006C7785" w:rsidRPr="0008684D" w:rsidRDefault="006C7785" w:rsidP="00380FCD">
            <w:pPr>
              <w:jc w:val="center"/>
              <w:rPr>
                <w:rFonts w:cs="Arial"/>
                <w:noProof/>
                <w:lang w:eastAsia="en-GB"/>
              </w:rPr>
            </w:pPr>
            <w:r w:rsidRPr="0008684D">
              <w:rPr>
                <w:rFonts w:cs="Arial"/>
                <w:noProof/>
                <w:lang w:eastAsia="en-GB"/>
              </w:rPr>
              <w:t>Alternative 1: Line style indicating side of larger scale available (complex line style with thick line at edge and double 1 pixel lines on larger scale available side)</w:t>
            </w:r>
          </w:p>
          <w:p w14:paraId="1F9187F5" w14:textId="77777777" w:rsidR="006C7785" w:rsidRDefault="006C7785" w:rsidP="00380FCD">
            <w:pPr>
              <w:jc w:val="center"/>
              <w:rPr>
                <w:noProof/>
                <w:lang w:eastAsia="en-GB"/>
              </w:rPr>
            </w:pPr>
            <w:r>
              <w:rPr>
                <w:b/>
                <w:noProof/>
                <w:lang w:eastAsia="en-GB"/>
              </w:rPr>
              <w:t>tbd</w:t>
            </w:r>
          </w:p>
        </w:tc>
      </w:tr>
      <w:tr w:rsidR="006C7785" w14:paraId="2B95BC4D" w14:textId="77777777" w:rsidTr="00380FCD">
        <w:trPr>
          <w:tblHeader/>
        </w:trPr>
        <w:tc>
          <w:tcPr>
            <w:tcW w:w="9696" w:type="dxa"/>
            <w:tcBorders>
              <w:top w:val="nil"/>
              <w:bottom w:val="nil"/>
            </w:tcBorders>
            <w:vAlign w:val="center"/>
          </w:tcPr>
          <w:p w14:paraId="4751E39C" w14:textId="77777777" w:rsidR="006C7785" w:rsidRDefault="006C7785" w:rsidP="00380FCD">
            <w:pPr>
              <w:jc w:val="center"/>
              <w:rPr>
                <w:noProof/>
                <w:lang w:eastAsia="en-GB"/>
              </w:rPr>
            </w:pPr>
          </w:p>
        </w:tc>
      </w:tr>
      <w:tr w:rsidR="006C7785" w14:paraId="19C333FD" w14:textId="77777777" w:rsidTr="00380FCD">
        <w:trPr>
          <w:tblHeader/>
        </w:trPr>
        <w:tc>
          <w:tcPr>
            <w:tcW w:w="9696" w:type="dxa"/>
            <w:tcBorders>
              <w:top w:val="nil"/>
              <w:bottom w:val="nil"/>
            </w:tcBorders>
            <w:vAlign w:val="center"/>
          </w:tcPr>
          <w:p w14:paraId="2A65ADA4" w14:textId="77777777" w:rsidR="006C7785" w:rsidRDefault="006C7785" w:rsidP="00380FCD">
            <w:pPr>
              <w:jc w:val="center"/>
              <w:rPr>
                <w:noProof/>
                <w:lang w:eastAsia="en-GB"/>
              </w:rPr>
            </w:pPr>
            <w:r w:rsidRPr="00FA50E5">
              <w:rPr>
                <w:noProof/>
                <w:lang w:val="en-IN" w:eastAsia="en-IN"/>
              </w:rPr>
              <w:drawing>
                <wp:inline distT="0" distB="0" distL="0" distR="0" wp14:anchorId="03B28478" wp14:editId="729090B6">
                  <wp:extent cx="6008295" cy="3045353"/>
                  <wp:effectExtent l="0" t="0" r="0" b="3175"/>
                  <wp:docPr id="272" name="Picture 272" descr="C:\msdokut\STANDARDIT\IHO\ENCWG\Drafting 4.0.2 after Mar2016\New picture originals 23mar2016\3.6.8.2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msdokut\STANDARDIT\IHO\ENCWG\Drafting 4.0.2 after Mar2016\New picture originals 23mar2016\3.6.8.2 picture 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017048" cy="3049790"/>
                          </a:xfrm>
                          <a:prstGeom prst="rect">
                            <a:avLst/>
                          </a:prstGeom>
                          <a:noFill/>
                          <a:ln>
                            <a:noFill/>
                          </a:ln>
                        </pic:spPr>
                      </pic:pic>
                    </a:graphicData>
                  </a:graphic>
                </wp:inline>
              </w:drawing>
            </w:r>
          </w:p>
        </w:tc>
      </w:tr>
      <w:tr w:rsidR="006C7785" w14:paraId="48DD21E2" w14:textId="77777777" w:rsidTr="00380FCD">
        <w:trPr>
          <w:tblHeader/>
        </w:trPr>
        <w:tc>
          <w:tcPr>
            <w:tcW w:w="9696" w:type="dxa"/>
            <w:tcBorders>
              <w:top w:val="nil"/>
            </w:tcBorders>
            <w:vAlign w:val="center"/>
          </w:tcPr>
          <w:p w14:paraId="70AE285B" w14:textId="77777777" w:rsidR="006C7785" w:rsidRPr="0008684D" w:rsidRDefault="006C7785" w:rsidP="00380FCD">
            <w:pPr>
              <w:jc w:val="center"/>
              <w:rPr>
                <w:rFonts w:cs="Arial"/>
                <w:noProof/>
                <w:lang w:eastAsia="en-GB"/>
              </w:rPr>
            </w:pPr>
            <w:r w:rsidRPr="0008684D">
              <w:rPr>
                <w:rFonts w:cs="Arial"/>
                <w:noProof/>
                <w:lang w:eastAsia="en-GB"/>
              </w:rPr>
              <w:t>Alternative 2: Line style just indicating scale border (1 pixel line)</w:t>
            </w:r>
          </w:p>
          <w:p w14:paraId="644F14C8" w14:textId="77777777" w:rsidR="006C7785" w:rsidRDefault="006C7785" w:rsidP="00380FCD">
            <w:pPr>
              <w:jc w:val="center"/>
              <w:rPr>
                <w:noProof/>
                <w:lang w:eastAsia="en-GB"/>
              </w:rPr>
            </w:pPr>
            <w:r>
              <w:rPr>
                <w:b/>
                <w:noProof/>
                <w:lang w:eastAsia="en-GB"/>
              </w:rPr>
              <w:t>tbd</w:t>
            </w:r>
          </w:p>
        </w:tc>
      </w:tr>
    </w:tbl>
    <w:p w14:paraId="6669C426" w14:textId="77777777" w:rsidR="006C7785" w:rsidRDefault="006C7785" w:rsidP="006C7785"/>
    <w:p w14:paraId="0296D8F9" w14:textId="4CC427D6" w:rsidR="00D25516" w:rsidRDefault="00D25516">
      <w:pPr>
        <w:widowControl/>
        <w:spacing w:line="240" w:lineRule="auto"/>
        <w:jc w:val="left"/>
      </w:pPr>
      <w:r>
        <w:br w:type="page"/>
      </w:r>
    </w:p>
    <w:p w14:paraId="1C3914C9" w14:textId="77777777" w:rsidR="006C7785" w:rsidRDefault="006C7785" w:rsidP="006C7785"/>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D25516" w:rsidRPr="00F95BCA" w14:paraId="76EBE516" w14:textId="77777777" w:rsidTr="00087740">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13F2A806" w14:textId="77777777" w:rsidR="00D25516" w:rsidRPr="00340B0D" w:rsidRDefault="00D25516" w:rsidP="00087740">
            <w:pPr>
              <w:jc w:val="center"/>
              <w:rPr>
                <w:ins w:id="5701" w:author="jonathan pritchard" w:date="2025-01-23T13:43:00Z" w16du:dateUtc="2025-01-23T13:43:00Z"/>
                <w:rFonts w:cs="Arial"/>
                <w:b/>
                <w:bCs/>
                <w:sz w:val="18"/>
                <w:szCs w:val="18"/>
              </w:rPr>
            </w:pPr>
            <w:ins w:id="5702" w:author="jonathan pritchard" w:date="2025-01-23T13:43:00Z" w16du:dateUtc="2025-01-23T13:43:00Z">
              <w:r w:rsidRPr="00340B0D">
                <w:rPr>
                  <w:rFonts w:cs="Arial"/>
                  <w:b/>
                  <w:bCs/>
                  <w:sz w:val="18"/>
                  <w:szCs w:val="18"/>
                </w:rPr>
                <w:t>Test Reference</w:t>
              </w:r>
            </w:ins>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5F24A4F3" w14:textId="773699BB" w:rsidR="00D25516" w:rsidRPr="00C87169" w:rsidRDefault="00D25516" w:rsidP="00087740">
            <w:pPr>
              <w:jc w:val="center"/>
              <w:rPr>
                <w:ins w:id="5703" w:author="jonathan pritchard" w:date="2025-01-23T13:43:00Z" w16du:dateUtc="2025-01-23T13:43:00Z"/>
                <w:rFonts w:cs="Arial"/>
                <w:bCs/>
              </w:rPr>
            </w:pPr>
            <w:r>
              <w:rPr>
                <w:rFonts w:cs="Arial"/>
              </w:rPr>
              <w:t>OverscalePattern1</w:t>
            </w:r>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1BD8F604" w14:textId="77777777" w:rsidR="00D25516" w:rsidRPr="00340B0D" w:rsidRDefault="00D25516" w:rsidP="00087740">
            <w:pPr>
              <w:jc w:val="center"/>
              <w:rPr>
                <w:ins w:id="5704" w:author="jonathan pritchard" w:date="2025-01-23T13:43:00Z" w16du:dateUtc="2025-01-23T13:43:00Z"/>
                <w:rFonts w:cs="Arial"/>
                <w:b/>
                <w:bCs/>
                <w:sz w:val="18"/>
                <w:szCs w:val="18"/>
              </w:rPr>
            </w:pPr>
            <w:ins w:id="5705" w:author="jonathan pritchard" w:date="2025-01-23T13:43:00Z" w16du:dateUtc="2025-01-23T13:43: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6D62B4F8" w14:textId="7CEB6F31" w:rsidR="00D25516" w:rsidRPr="00E32E24" w:rsidRDefault="00D25516" w:rsidP="00087740">
            <w:pPr>
              <w:spacing w:line="240" w:lineRule="auto"/>
              <w:rPr>
                <w:rFonts w:cs="Arial"/>
                <w:color w:val="000000"/>
              </w:rPr>
            </w:pPr>
            <w:r w:rsidRPr="00E32E24">
              <w:rPr>
                <w:rFonts w:cs="Arial"/>
                <w:color w:val="000000"/>
              </w:rPr>
              <w:t xml:space="preserve">S-98 </w:t>
            </w:r>
            <w:r w:rsidR="00547B35">
              <w:rPr>
                <w:rFonts w:cs="Arial"/>
                <w:color w:val="000000"/>
              </w:rPr>
              <w:t>12.3.2</w:t>
            </w:r>
          </w:p>
          <w:p w14:paraId="7EC56CCD" w14:textId="77777777" w:rsidR="00D25516" w:rsidRPr="00F95BCA" w:rsidRDefault="00D25516" w:rsidP="00087740">
            <w:pPr>
              <w:spacing w:line="240" w:lineRule="auto"/>
              <w:rPr>
                <w:ins w:id="5706" w:author="jonathan pritchard" w:date="2025-01-23T13:43:00Z" w16du:dateUtc="2025-01-23T13:43:00Z"/>
                <w:rFonts w:ascii="Calibri" w:hAnsi="Calibri" w:cs="Calibri"/>
                <w:color w:val="000000"/>
              </w:rPr>
            </w:pPr>
          </w:p>
        </w:tc>
      </w:tr>
      <w:tr w:rsidR="00D25516" w:rsidRPr="00340B0D" w14:paraId="3D9B3865" w14:textId="77777777" w:rsidTr="00087740">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2C07D7E" w14:textId="77777777" w:rsidR="00D25516" w:rsidRPr="00340B0D" w:rsidRDefault="00D25516" w:rsidP="00087740">
            <w:pPr>
              <w:rPr>
                <w:ins w:id="5707" w:author="jonathan pritchard" w:date="2025-01-23T13:43:00Z" w16du:dateUtc="2025-01-23T13:43:00Z"/>
                <w:rFonts w:cs="Arial"/>
                <w:b/>
                <w:bCs/>
                <w:sz w:val="18"/>
                <w:szCs w:val="18"/>
              </w:rPr>
            </w:pPr>
            <w:ins w:id="5708" w:author="jonathan pritchard" w:date="2025-01-23T13:43:00Z" w16du:dateUtc="2025-01-23T13:43:00Z">
              <w:r w:rsidRPr="00340B0D">
                <w:rPr>
                  <w:rFonts w:cs="Arial"/>
                  <w:b/>
                  <w:bCs/>
                  <w:sz w:val="18"/>
                  <w:szCs w:val="18"/>
                </w:rPr>
                <w:t>Test Description</w:t>
              </w:r>
            </w:ins>
          </w:p>
        </w:tc>
      </w:tr>
      <w:tr w:rsidR="00D25516" w:rsidRPr="009C22F4" w14:paraId="47B6774A" w14:textId="77777777" w:rsidTr="00087740">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06CF4A92" w14:textId="77777777" w:rsidR="00D25516" w:rsidRDefault="00D25516" w:rsidP="00087740">
            <w:pPr>
              <w:rPr>
                <w:rFonts w:cs="Arial"/>
                <w:i/>
              </w:rPr>
            </w:pPr>
          </w:p>
          <w:p w14:paraId="5FFD9433" w14:textId="77777777" w:rsidR="00D25516" w:rsidRDefault="00D25516" w:rsidP="00087740">
            <w:pPr>
              <w:rPr>
                <w:rFonts w:cs="Arial"/>
                <w:i/>
              </w:rPr>
            </w:pPr>
            <w:r w:rsidRPr="00373F25">
              <w:rPr>
                <w:rFonts w:cs="Arial"/>
                <w:i/>
              </w:rPr>
              <w:t>Overscale pattern display</w:t>
            </w:r>
            <w:r w:rsidRPr="009C22F4">
              <w:rPr>
                <w:rFonts w:cs="Arial"/>
                <w:i/>
              </w:rPr>
              <w:t xml:space="preserve"> </w:t>
            </w:r>
          </w:p>
          <w:p w14:paraId="2EE95033" w14:textId="10A04E41" w:rsidR="00D25516" w:rsidRPr="009C22F4" w:rsidRDefault="00D25516" w:rsidP="00087740">
            <w:pPr>
              <w:rPr>
                <w:ins w:id="5709" w:author="jonathan pritchard" w:date="2025-01-23T13:43:00Z" w16du:dateUtc="2025-01-23T13:43:00Z"/>
                <w:rFonts w:cs="Arial"/>
                <w:i/>
              </w:rPr>
            </w:pPr>
          </w:p>
        </w:tc>
      </w:tr>
      <w:tr w:rsidR="00D25516" w:rsidRPr="00340B0D" w14:paraId="4CB0545B" w14:textId="77777777" w:rsidTr="00087740">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E0B25A7" w14:textId="77777777" w:rsidR="00D25516" w:rsidRPr="00340B0D" w:rsidRDefault="00D25516" w:rsidP="00087740">
            <w:pPr>
              <w:jc w:val="center"/>
              <w:rPr>
                <w:ins w:id="5710" w:author="jonathan pritchard" w:date="2025-01-23T13:43:00Z" w16du:dateUtc="2025-01-23T13:43:00Z"/>
                <w:rFonts w:cs="Arial"/>
                <w:b/>
                <w:bCs/>
                <w:sz w:val="18"/>
                <w:szCs w:val="18"/>
              </w:rPr>
            </w:pPr>
            <w:ins w:id="5711" w:author="jonathan pritchard" w:date="2025-01-23T13:43:00Z" w16du:dateUtc="2025-01-23T13:43:00Z">
              <w:r w:rsidRPr="00340B0D">
                <w:rPr>
                  <w:rFonts w:cs="Arial"/>
                  <w:b/>
                  <w:bCs/>
                  <w:sz w:val="18"/>
                  <w:szCs w:val="18"/>
                </w:rPr>
                <w:t>Loaded Data</w:t>
              </w:r>
            </w:ins>
          </w:p>
        </w:tc>
      </w:tr>
      <w:tr w:rsidR="00D25516" w:rsidRPr="00340B0D" w14:paraId="58C64AD8" w14:textId="77777777" w:rsidTr="00087740">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3A0F4FC" w14:textId="77777777" w:rsidR="00D25516" w:rsidRPr="00340B0D" w:rsidRDefault="00D25516" w:rsidP="00087740">
            <w:pPr>
              <w:jc w:val="center"/>
              <w:rPr>
                <w:ins w:id="5712" w:author="jonathan pritchard" w:date="2025-01-23T13:43:00Z" w16du:dateUtc="2025-01-23T13:43:00Z"/>
                <w:rFonts w:cs="Arial"/>
                <w:b/>
                <w:bCs/>
                <w:sz w:val="18"/>
                <w:szCs w:val="18"/>
              </w:rPr>
            </w:pPr>
            <w:ins w:id="5713" w:author="jonathan pritchard" w:date="2025-01-23T13:43:00Z" w16du:dateUtc="2025-01-23T13:43: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0E33DC9" w14:textId="77777777" w:rsidR="00D25516" w:rsidRPr="00340B0D" w:rsidRDefault="00D25516" w:rsidP="00087740">
            <w:pPr>
              <w:jc w:val="center"/>
              <w:rPr>
                <w:ins w:id="5714" w:author="jonathan pritchard" w:date="2025-01-23T13:43:00Z" w16du:dateUtc="2025-01-23T13:43:00Z"/>
                <w:rFonts w:cs="Arial"/>
                <w:b/>
                <w:bCs/>
                <w:sz w:val="18"/>
                <w:szCs w:val="18"/>
              </w:rPr>
            </w:pPr>
          </w:p>
        </w:tc>
      </w:tr>
      <w:tr w:rsidR="00D25516" w:rsidRPr="00340B0D" w14:paraId="7D6FF797" w14:textId="77777777" w:rsidTr="00087740">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4A322001" w14:textId="77777777" w:rsidR="00D25516" w:rsidRPr="00340B0D" w:rsidRDefault="00D25516" w:rsidP="00087740">
            <w:pPr>
              <w:rPr>
                <w:ins w:id="5715" w:author="jonathan pritchard" w:date="2025-01-23T13:43:00Z" w16du:dateUtc="2025-01-23T13:43: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0002908C" w14:textId="77777777" w:rsidR="00D25516" w:rsidRPr="00340B0D" w:rsidRDefault="00D25516" w:rsidP="00087740">
            <w:pPr>
              <w:rPr>
                <w:ins w:id="5716" w:author="jonathan pritchard" w:date="2025-01-23T13:43:00Z" w16du:dateUtc="2025-01-23T13:43:00Z"/>
                <w:rFonts w:cs="Arial"/>
                <w:sz w:val="18"/>
                <w:szCs w:val="18"/>
              </w:rPr>
            </w:pPr>
          </w:p>
        </w:tc>
      </w:tr>
      <w:tr w:rsidR="00D25516" w:rsidRPr="00340B0D" w14:paraId="4A34D8FA" w14:textId="77777777" w:rsidTr="00087740">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4B7A468E" w14:textId="77777777" w:rsidR="00D25516" w:rsidRPr="00340B0D" w:rsidRDefault="00D25516" w:rsidP="00087740">
            <w:pPr>
              <w:rPr>
                <w:ins w:id="5717" w:author="jonathan pritchard" w:date="2025-01-23T13:43:00Z" w16du:dateUtc="2025-01-23T13:43: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2CF1902D" w14:textId="77777777" w:rsidR="00D25516" w:rsidRPr="00340B0D" w:rsidRDefault="00D25516" w:rsidP="00087740">
            <w:pPr>
              <w:rPr>
                <w:ins w:id="5718" w:author="jonathan pritchard" w:date="2025-01-23T13:43:00Z" w16du:dateUtc="2025-01-23T13:43:00Z"/>
                <w:rFonts w:cs="Arial"/>
                <w:sz w:val="18"/>
                <w:szCs w:val="18"/>
              </w:rPr>
            </w:pPr>
          </w:p>
        </w:tc>
      </w:tr>
      <w:tr w:rsidR="00D25516" w:rsidRPr="00340B0D" w14:paraId="20A7AB61" w14:textId="77777777" w:rsidTr="00087740">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874C55C" w14:textId="77777777" w:rsidR="00D25516" w:rsidRPr="00340B0D" w:rsidRDefault="00D25516" w:rsidP="00087740">
            <w:pPr>
              <w:jc w:val="center"/>
              <w:rPr>
                <w:ins w:id="5719" w:author="jonathan pritchard" w:date="2025-01-23T13:43:00Z" w16du:dateUtc="2025-01-23T13:43:00Z"/>
                <w:rFonts w:cs="Arial"/>
                <w:b/>
                <w:bCs/>
                <w:sz w:val="18"/>
                <w:szCs w:val="18"/>
              </w:rPr>
            </w:pPr>
            <w:ins w:id="5720" w:author="jonathan pritchard" w:date="2025-01-23T13:43:00Z" w16du:dateUtc="2025-01-23T13:43: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2C452C1" w14:textId="77777777" w:rsidR="00D25516" w:rsidRPr="00340B0D" w:rsidRDefault="00D25516" w:rsidP="00087740">
            <w:pPr>
              <w:jc w:val="center"/>
              <w:rPr>
                <w:ins w:id="5721" w:author="jonathan pritchard" w:date="2025-01-23T13:43:00Z" w16du:dateUtc="2025-01-23T13:43:00Z"/>
                <w:rFonts w:cs="Arial"/>
                <w:b/>
                <w:bCs/>
                <w:sz w:val="18"/>
                <w:szCs w:val="18"/>
              </w:rPr>
            </w:pPr>
            <w:ins w:id="5722" w:author="jonathan pritchard" w:date="2025-01-23T13:43:00Z" w16du:dateUtc="2025-01-23T13:43:00Z">
              <w:r w:rsidRPr="00340B0D">
                <w:rPr>
                  <w:rFonts w:cs="Arial"/>
                  <w:b/>
                  <w:bCs/>
                  <w:sz w:val="18"/>
                  <w:szCs w:val="18"/>
                </w:rPr>
                <w:t>Independent Mariner’s Selections</w:t>
              </w:r>
              <w:r>
                <w:rPr>
                  <w:rFonts w:cs="Arial"/>
                  <w:b/>
                  <w:bCs/>
                  <w:sz w:val="18"/>
                  <w:szCs w:val="18"/>
                </w:rPr>
                <w:t xml:space="preserve"> (default=On)</w:t>
              </w:r>
            </w:ins>
          </w:p>
        </w:tc>
      </w:tr>
      <w:tr w:rsidR="00D25516" w:rsidRPr="00340B0D" w14:paraId="067FE9F6" w14:textId="77777777" w:rsidTr="00087740">
        <w:customXmlInsRangeStart w:id="5723" w:author="jonathan pritchard" w:date="2025-01-23T13:43:00Z"/>
        <w:sdt>
          <w:sdtPr>
            <w:rPr>
              <w:rFonts w:cs="Arial"/>
              <w:sz w:val="18"/>
              <w:szCs w:val="18"/>
            </w:rPr>
            <w:alias w:val="Diplay Category"/>
            <w:tag w:val="Diplay Categor"/>
            <w:id w:val="-1628079508"/>
            <w:placeholder>
              <w:docPart w:val="15322FAE49764ECD83A2989A7355D593"/>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5723"/>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5B6665FA" w14:textId="77777777" w:rsidR="00D25516" w:rsidRPr="00340B0D" w:rsidRDefault="00D25516" w:rsidP="00087740">
                <w:pPr>
                  <w:rPr>
                    <w:ins w:id="5724" w:author="jonathan pritchard" w:date="2025-01-23T13:43:00Z" w16du:dateUtc="2025-01-23T13:43:00Z"/>
                    <w:rFonts w:cs="Arial"/>
                    <w:sz w:val="18"/>
                    <w:szCs w:val="18"/>
                  </w:rPr>
                </w:pPr>
                <w:ins w:id="5725" w:author="jonathan pritchard" w:date="2025-01-23T13:43:00Z" w16du:dateUtc="2025-01-23T13:43:00Z">
                  <w:r>
                    <w:rPr>
                      <w:rFonts w:cs="Arial"/>
                      <w:sz w:val="18"/>
                      <w:szCs w:val="18"/>
                    </w:rPr>
                    <w:t>Other</w:t>
                  </w:r>
                </w:ins>
              </w:p>
            </w:tc>
            <w:customXmlInsRangeStart w:id="5726" w:author="jonathan pritchard" w:date="2025-01-23T13:43:00Z"/>
          </w:sdtContent>
        </w:sdt>
        <w:customXmlInsRangeEnd w:id="5726"/>
        <w:tc>
          <w:tcPr>
            <w:tcW w:w="3871" w:type="dxa"/>
            <w:gridSpan w:val="5"/>
            <w:tcBorders>
              <w:left w:val="single" w:sz="12" w:space="0" w:color="auto"/>
              <w:bottom w:val="single" w:sz="4" w:space="0" w:color="auto"/>
              <w:right w:val="single" w:sz="4" w:space="0" w:color="auto"/>
            </w:tcBorders>
            <w:shd w:val="clear" w:color="auto" w:fill="auto"/>
          </w:tcPr>
          <w:p w14:paraId="02631B70" w14:textId="77777777" w:rsidR="00D25516" w:rsidRPr="00340B0D" w:rsidRDefault="00D25516" w:rsidP="00087740">
            <w:pPr>
              <w:rPr>
                <w:ins w:id="5727" w:author="jonathan pritchard" w:date="2025-01-23T13:43:00Z" w16du:dateUtc="2025-01-23T13:43:00Z"/>
                <w:rFonts w:cs="Arial"/>
                <w:sz w:val="18"/>
                <w:szCs w:val="18"/>
              </w:rPr>
            </w:pPr>
            <w:ins w:id="5728" w:author="jonathan pritchard" w:date="2025-01-23T13:43:00Z" w16du:dateUtc="2025-01-23T13:43: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2F205594" w14:textId="77777777" w:rsidR="00D25516" w:rsidRPr="00340B0D" w:rsidRDefault="00D25516" w:rsidP="00087740">
            <w:pPr>
              <w:jc w:val="center"/>
              <w:rPr>
                <w:ins w:id="5729" w:author="jonathan pritchard" w:date="2025-01-23T13:43:00Z" w16du:dateUtc="2025-01-23T13:43:00Z"/>
                <w:rFonts w:cs="Arial"/>
                <w:sz w:val="18"/>
                <w:szCs w:val="18"/>
              </w:rPr>
            </w:pPr>
          </w:p>
        </w:tc>
      </w:tr>
      <w:tr w:rsidR="00D25516" w:rsidRPr="00340B0D" w14:paraId="3A10A4E0" w14:textId="77777777" w:rsidTr="00087740">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43F28A7" w14:textId="77777777" w:rsidR="00D25516" w:rsidRPr="00340B0D" w:rsidRDefault="00D25516" w:rsidP="00087740">
            <w:pPr>
              <w:jc w:val="center"/>
              <w:rPr>
                <w:ins w:id="5730" w:author="jonathan pritchard" w:date="2025-01-23T13:43:00Z" w16du:dateUtc="2025-01-23T13:43:00Z"/>
                <w:rFonts w:cs="Arial"/>
                <w:b/>
                <w:bCs/>
                <w:sz w:val="18"/>
                <w:szCs w:val="18"/>
              </w:rPr>
            </w:pPr>
            <w:ins w:id="5731" w:author="jonathan pritchard" w:date="2025-01-23T13:43:00Z" w16du:dateUtc="2025-01-23T13:43: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360787E7" w14:textId="77777777" w:rsidR="00D25516" w:rsidRPr="00340B0D" w:rsidRDefault="00D25516" w:rsidP="00087740">
            <w:pPr>
              <w:rPr>
                <w:ins w:id="5732" w:author="jonathan pritchard" w:date="2025-01-23T13:43:00Z" w16du:dateUtc="2025-01-23T13:43:00Z"/>
                <w:rFonts w:cs="Arial"/>
                <w:sz w:val="18"/>
                <w:szCs w:val="18"/>
              </w:rPr>
            </w:pPr>
            <w:ins w:id="5733" w:author="jonathan pritchard" w:date="2025-01-23T13:43:00Z" w16du:dateUtc="2025-01-23T13:43: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59F57EDC" w14:textId="77777777" w:rsidR="00D25516" w:rsidRPr="00340B0D" w:rsidRDefault="00D25516" w:rsidP="00087740">
            <w:pPr>
              <w:jc w:val="center"/>
              <w:rPr>
                <w:ins w:id="5734" w:author="jonathan pritchard" w:date="2025-01-23T13:43:00Z" w16du:dateUtc="2025-01-23T13:43:00Z"/>
                <w:rFonts w:cs="Arial"/>
                <w:sz w:val="18"/>
                <w:szCs w:val="18"/>
              </w:rPr>
            </w:pPr>
          </w:p>
        </w:tc>
      </w:tr>
      <w:tr w:rsidR="00D25516" w:rsidRPr="00340B0D" w14:paraId="759D6528"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B91EEE2" w14:textId="77777777" w:rsidR="00D25516" w:rsidRPr="00340B0D" w:rsidRDefault="00D25516" w:rsidP="00087740">
            <w:pPr>
              <w:rPr>
                <w:ins w:id="5735" w:author="jonathan pritchard" w:date="2025-01-23T13:43:00Z" w16du:dateUtc="2025-01-23T13:43:00Z"/>
                <w:rFonts w:cs="Arial"/>
                <w:sz w:val="18"/>
                <w:szCs w:val="18"/>
              </w:rPr>
            </w:pPr>
            <w:ins w:id="5736" w:author="jonathan pritchard" w:date="2025-01-23T13:43:00Z" w16du:dateUtc="2025-01-23T13:43: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8860ED9" w14:textId="77777777" w:rsidR="00D25516" w:rsidRPr="00340B0D" w:rsidRDefault="00D25516" w:rsidP="00087740">
            <w:pPr>
              <w:rPr>
                <w:ins w:id="5737" w:author="jonathan pritchard" w:date="2025-01-23T13:43:00Z" w16du:dateUtc="2025-01-23T13:43:00Z"/>
                <w:rFonts w:cs="Arial"/>
                <w:sz w:val="18"/>
                <w:szCs w:val="18"/>
              </w:rPr>
            </w:pPr>
          </w:p>
        </w:tc>
        <w:tc>
          <w:tcPr>
            <w:tcW w:w="3871" w:type="dxa"/>
            <w:gridSpan w:val="5"/>
            <w:tcBorders>
              <w:left w:val="single" w:sz="12" w:space="0" w:color="auto"/>
            </w:tcBorders>
          </w:tcPr>
          <w:p w14:paraId="69F45DE4" w14:textId="77777777" w:rsidR="00D25516" w:rsidRPr="00340B0D" w:rsidRDefault="00D25516" w:rsidP="00087740">
            <w:pPr>
              <w:rPr>
                <w:ins w:id="5738" w:author="jonathan pritchard" w:date="2025-01-23T13:43:00Z" w16du:dateUtc="2025-01-23T13:43:00Z"/>
                <w:rFonts w:cs="Arial"/>
                <w:sz w:val="18"/>
                <w:szCs w:val="18"/>
              </w:rPr>
            </w:pPr>
            <w:ins w:id="5739" w:author="jonathan pritchard" w:date="2025-01-23T13:43:00Z" w16du:dateUtc="2025-01-23T13:43:00Z">
              <w:r w:rsidRPr="00340B0D">
                <w:rPr>
                  <w:rFonts w:cs="Arial"/>
                  <w:sz w:val="18"/>
                  <w:szCs w:val="18"/>
                </w:rPr>
                <w:t>Highlight date dependent</w:t>
              </w:r>
            </w:ins>
          </w:p>
        </w:tc>
        <w:tc>
          <w:tcPr>
            <w:tcW w:w="672" w:type="dxa"/>
            <w:tcBorders>
              <w:right w:val="single" w:sz="12" w:space="0" w:color="auto"/>
            </w:tcBorders>
          </w:tcPr>
          <w:p w14:paraId="5EC2E378" w14:textId="77777777" w:rsidR="00D25516" w:rsidRPr="00340B0D" w:rsidRDefault="00D25516" w:rsidP="00087740">
            <w:pPr>
              <w:jc w:val="center"/>
              <w:rPr>
                <w:ins w:id="5740" w:author="jonathan pritchard" w:date="2025-01-23T13:43:00Z" w16du:dateUtc="2025-01-23T13:43:00Z"/>
                <w:rFonts w:cs="Arial"/>
                <w:sz w:val="18"/>
                <w:szCs w:val="18"/>
              </w:rPr>
            </w:pPr>
          </w:p>
        </w:tc>
      </w:tr>
      <w:tr w:rsidR="00D25516" w:rsidRPr="00340B0D" w14:paraId="3A617AF8"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23EA552" w14:textId="77777777" w:rsidR="00D25516" w:rsidRPr="00340B0D" w:rsidRDefault="00D25516" w:rsidP="00087740">
            <w:pPr>
              <w:rPr>
                <w:ins w:id="5741" w:author="jonathan pritchard" w:date="2025-01-23T13:43:00Z" w16du:dateUtc="2025-01-23T13:43:00Z"/>
                <w:rFonts w:cs="Arial"/>
                <w:sz w:val="18"/>
                <w:szCs w:val="18"/>
              </w:rPr>
            </w:pPr>
            <w:ins w:id="5742" w:author="jonathan pritchard" w:date="2025-01-23T13:43:00Z" w16du:dateUtc="2025-01-23T13:43: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85902F2" w14:textId="77777777" w:rsidR="00D25516" w:rsidRPr="00340B0D" w:rsidRDefault="00D25516" w:rsidP="00087740">
            <w:pPr>
              <w:rPr>
                <w:ins w:id="5743" w:author="jonathan pritchard" w:date="2025-01-23T13:43:00Z" w16du:dateUtc="2025-01-23T13:43:00Z"/>
                <w:rFonts w:cs="Arial"/>
                <w:sz w:val="18"/>
                <w:szCs w:val="18"/>
              </w:rPr>
            </w:pPr>
          </w:p>
        </w:tc>
        <w:tc>
          <w:tcPr>
            <w:tcW w:w="3871" w:type="dxa"/>
            <w:gridSpan w:val="5"/>
            <w:tcBorders>
              <w:left w:val="single" w:sz="12" w:space="0" w:color="auto"/>
            </w:tcBorders>
          </w:tcPr>
          <w:p w14:paraId="79D2D4AE" w14:textId="77777777" w:rsidR="00D25516" w:rsidRPr="00340B0D" w:rsidRDefault="00D25516" w:rsidP="00087740">
            <w:pPr>
              <w:rPr>
                <w:ins w:id="5744" w:author="jonathan pritchard" w:date="2025-01-23T13:43:00Z" w16du:dateUtc="2025-01-23T13:43:00Z"/>
                <w:rFonts w:cs="Arial"/>
                <w:sz w:val="18"/>
                <w:szCs w:val="18"/>
              </w:rPr>
            </w:pPr>
            <w:ins w:id="5745" w:author="jonathan pritchard" w:date="2025-01-23T13:43:00Z" w16du:dateUtc="2025-01-23T13:43:00Z">
              <w:r w:rsidRPr="00340B0D">
                <w:rPr>
                  <w:rFonts w:cs="Arial"/>
                  <w:sz w:val="18"/>
                  <w:szCs w:val="18"/>
                </w:rPr>
                <w:t>Highlight document</w:t>
              </w:r>
            </w:ins>
          </w:p>
        </w:tc>
        <w:tc>
          <w:tcPr>
            <w:tcW w:w="672" w:type="dxa"/>
            <w:tcBorders>
              <w:right w:val="single" w:sz="12" w:space="0" w:color="auto"/>
            </w:tcBorders>
          </w:tcPr>
          <w:p w14:paraId="2835FE17" w14:textId="77777777" w:rsidR="00D25516" w:rsidRPr="00340B0D" w:rsidRDefault="00D25516" w:rsidP="00087740">
            <w:pPr>
              <w:jc w:val="center"/>
              <w:rPr>
                <w:ins w:id="5746" w:author="jonathan pritchard" w:date="2025-01-23T13:43:00Z" w16du:dateUtc="2025-01-23T13:43:00Z"/>
                <w:rFonts w:cs="Arial"/>
                <w:sz w:val="18"/>
                <w:szCs w:val="18"/>
              </w:rPr>
            </w:pPr>
          </w:p>
        </w:tc>
      </w:tr>
      <w:tr w:rsidR="00D25516" w:rsidRPr="00340B0D" w14:paraId="7534004B"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8B741ED" w14:textId="77777777" w:rsidR="00D25516" w:rsidRPr="00340B0D" w:rsidRDefault="00D25516" w:rsidP="00087740">
            <w:pPr>
              <w:rPr>
                <w:ins w:id="5747" w:author="jonathan pritchard" w:date="2025-01-23T13:43:00Z" w16du:dateUtc="2025-01-23T13:43:00Z"/>
                <w:rFonts w:cs="Arial"/>
                <w:sz w:val="18"/>
                <w:szCs w:val="18"/>
              </w:rPr>
            </w:pPr>
            <w:ins w:id="5748" w:author="jonathan pritchard" w:date="2025-01-23T13:43:00Z" w16du:dateUtc="2025-01-23T13:43: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690607" w14:textId="77777777" w:rsidR="00D25516" w:rsidRPr="00340B0D" w:rsidRDefault="00D25516" w:rsidP="00087740">
            <w:pPr>
              <w:rPr>
                <w:ins w:id="5749" w:author="jonathan pritchard" w:date="2025-01-23T13:43:00Z" w16du:dateUtc="2025-01-23T13:43:00Z"/>
                <w:rFonts w:cs="Arial"/>
                <w:sz w:val="18"/>
                <w:szCs w:val="18"/>
              </w:rPr>
            </w:pPr>
          </w:p>
        </w:tc>
        <w:tc>
          <w:tcPr>
            <w:tcW w:w="3871" w:type="dxa"/>
            <w:gridSpan w:val="5"/>
            <w:tcBorders>
              <w:left w:val="single" w:sz="12" w:space="0" w:color="auto"/>
            </w:tcBorders>
          </w:tcPr>
          <w:p w14:paraId="0D1907B9" w14:textId="77777777" w:rsidR="00D25516" w:rsidRPr="00340B0D" w:rsidRDefault="00D25516" w:rsidP="00087740">
            <w:pPr>
              <w:rPr>
                <w:ins w:id="5750" w:author="jonathan pritchard" w:date="2025-01-23T13:43:00Z" w16du:dateUtc="2025-01-23T13:43:00Z"/>
                <w:rFonts w:cs="Arial"/>
                <w:b/>
                <w:bCs/>
                <w:sz w:val="18"/>
                <w:szCs w:val="18"/>
              </w:rPr>
            </w:pPr>
            <w:ins w:id="5751" w:author="jonathan pritchard" w:date="2025-01-23T13:43:00Z" w16du:dateUtc="2025-01-23T13:43:00Z">
              <w:r w:rsidRPr="00340B0D">
                <w:rPr>
                  <w:rFonts w:cs="Arial"/>
                  <w:sz w:val="18"/>
                  <w:szCs w:val="18"/>
                </w:rPr>
                <w:t>Highlight info</w:t>
              </w:r>
            </w:ins>
          </w:p>
        </w:tc>
        <w:tc>
          <w:tcPr>
            <w:tcW w:w="672" w:type="dxa"/>
            <w:tcBorders>
              <w:right w:val="single" w:sz="12" w:space="0" w:color="auto"/>
            </w:tcBorders>
          </w:tcPr>
          <w:p w14:paraId="1449FB22" w14:textId="77777777" w:rsidR="00D25516" w:rsidRPr="00340B0D" w:rsidRDefault="00D25516" w:rsidP="00087740">
            <w:pPr>
              <w:jc w:val="center"/>
              <w:rPr>
                <w:ins w:id="5752" w:author="jonathan pritchard" w:date="2025-01-23T13:43:00Z" w16du:dateUtc="2025-01-23T13:43:00Z"/>
                <w:rFonts w:cs="Arial"/>
                <w:sz w:val="18"/>
                <w:szCs w:val="18"/>
              </w:rPr>
            </w:pPr>
          </w:p>
        </w:tc>
      </w:tr>
      <w:tr w:rsidR="00D25516" w:rsidRPr="00340B0D" w14:paraId="0341FF63"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6FC3F3F" w14:textId="77777777" w:rsidR="00D25516" w:rsidRPr="00340B0D" w:rsidRDefault="00D25516" w:rsidP="00087740">
            <w:pPr>
              <w:rPr>
                <w:ins w:id="5753" w:author="jonathan pritchard" w:date="2025-01-23T13:43:00Z" w16du:dateUtc="2025-01-23T13:43:00Z"/>
                <w:rFonts w:cs="Arial"/>
                <w:sz w:val="18"/>
                <w:szCs w:val="18"/>
              </w:rPr>
            </w:pPr>
            <w:ins w:id="5754" w:author="jonathan pritchard" w:date="2025-01-23T13:43:00Z" w16du:dateUtc="2025-01-23T13:43: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613336B" w14:textId="77777777" w:rsidR="00D25516" w:rsidRPr="00340B0D" w:rsidRDefault="00D25516" w:rsidP="00087740">
            <w:pPr>
              <w:rPr>
                <w:ins w:id="5755" w:author="jonathan pritchard" w:date="2025-01-23T13:43:00Z" w16du:dateUtc="2025-01-23T13:43:00Z"/>
                <w:rFonts w:cs="Arial"/>
                <w:sz w:val="18"/>
                <w:szCs w:val="18"/>
              </w:rPr>
            </w:pPr>
          </w:p>
        </w:tc>
        <w:tc>
          <w:tcPr>
            <w:tcW w:w="3871" w:type="dxa"/>
            <w:gridSpan w:val="5"/>
            <w:tcBorders>
              <w:left w:val="single" w:sz="12" w:space="0" w:color="auto"/>
            </w:tcBorders>
          </w:tcPr>
          <w:p w14:paraId="59A8806A" w14:textId="77777777" w:rsidR="00D25516" w:rsidRPr="00340B0D" w:rsidRDefault="00D25516" w:rsidP="00087740">
            <w:pPr>
              <w:rPr>
                <w:ins w:id="5756" w:author="jonathan pritchard" w:date="2025-01-23T13:43:00Z" w16du:dateUtc="2025-01-23T13:43:00Z"/>
                <w:rFonts w:cs="Arial"/>
                <w:sz w:val="18"/>
                <w:szCs w:val="18"/>
              </w:rPr>
            </w:pPr>
            <w:ins w:id="5757" w:author="jonathan pritchard" w:date="2025-01-23T13:43:00Z" w16du:dateUtc="2025-01-23T13:43:00Z">
              <w:r w:rsidRPr="00340B0D">
                <w:rPr>
                  <w:rFonts w:cs="Arial"/>
                  <w:sz w:val="18"/>
                  <w:szCs w:val="18"/>
                </w:rPr>
                <w:t>Shallow Pattern</w:t>
              </w:r>
            </w:ins>
          </w:p>
        </w:tc>
        <w:tc>
          <w:tcPr>
            <w:tcW w:w="672" w:type="dxa"/>
            <w:tcBorders>
              <w:right w:val="single" w:sz="12" w:space="0" w:color="auto"/>
            </w:tcBorders>
          </w:tcPr>
          <w:p w14:paraId="305335C1" w14:textId="77777777" w:rsidR="00D25516" w:rsidRPr="00340B0D" w:rsidRDefault="00D25516" w:rsidP="00087740">
            <w:pPr>
              <w:jc w:val="center"/>
              <w:rPr>
                <w:ins w:id="5758" w:author="jonathan pritchard" w:date="2025-01-23T13:43:00Z" w16du:dateUtc="2025-01-23T13:43:00Z"/>
                <w:rFonts w:cs="Arial"/>
                <w:sz w:val="18"/>
                <w:szCs w:val="18"/>
              </w:rPr>
            </w:pPr>
          </w:p>
        </w:tc>
      </w:tr>
      <w:tr w:rsidR="00D25516" w:rsidRPr="00340B0D" w14:paraId="3A882BC7"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5EF3D61" w14:textId="77777777" w:rsidR="00D25516" w:rsidRPr="00340B0D" w:rsidRDefault="00D25516" w:rsidP="00087740">
            <w:pPr>
              <w:rPr>
                <w:ins w:id="5759" w:author="jonathan pritchard" w:date="2025-01-23T13:43:00Z" w16du:dateUtc="2025-01-23T13:43:00Z"/>
                <w:rFonts w:cs="Arial"/>
                <w:sz w:val="18"/>
                <w:szCs w:val="18"/>
              </w:rPr>
            </w:pPr>
            <w:ins w:id="5760" w:author="jonathan pritchard" w:date="2025-01-23T13:43:00Z" w16du:dateUtc="2025-01-23T13:43: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6125F80" w14:textId="77777777" w:rsidR="00D25516" w:rsidRPr="00340B0D" w:rsidRDefault="00D25516" w:rsidP="00087740">
            <w:pPr>
              <w:rPr>
                <w:ins w:id="5761" w:author="jonathan pritchard" w:date="2025-01-23T13:43:00Z" w16du:dateUtc="2025-01-23T13:43:00Z"/>
                <w:rFonts w:cs="Arial"/>
                <w:sz w:val="18"/>
                <w:szCs w:val="18"/>
              </w:rPr>
            </w:pPr>
          </w:p>
        </w:tc>
        <w:tc>
          <w:tcPr>
            <w:tcW w:w="3871" w:type="dxa"/>
            <w:gridSpan w:val="5"/>
            <w:tcBorders>
              <w:left w:val="single" w:sz="12" w:space="0" w:color="auto"/>
            </w:tcBorders>
          </w:tcPr>
          <w:p w14:paraId="59E670E3" w14:textId="77777777" w:rsidR="00D25516" w:rsidRPr="00340B0D" w:rsidRDefault="00D25516" w:rsidP="00087740">
            <w:pPr>
              <w:rPr>
                <w:ins w:id="5762" w:author="jonathan pritchard" w:date="2025-01-23T13:43:00Z" w16du:dateUtc="2025-01-23T13:43:00Z"/>
                <w:rFonts w:cs="Arial"/>
                <w:sz w:val="18"/>
                <w:szCs w:val="18"/>
              </w:rPr>
            </w:pPr>
            <w:ins w:id="5763" w:author="jonathan pritchard" w:date="2025-01-23T13:43:00Z" w16du:dateUtc="2025-01-23T13:43:00Z">
              <w:r w:rsidRPr="00340B0D">
                <w:rPr>
                  <w:rFonts w:cs="Arial"/>
                  <w:sz w:val="18"/>
                  <w:szCs w:val="18"/>
                </w:rPr>
                <w:t>Unknown</w:t>
              </w:r>
            </w:ins>
          </w:p>
        </w:tc>
        <w:tc>
          <w:tcPr>
            <w:tcW w:w="672" w:type="dxa"/>
            <w:tcBorders>
              <w:right w:val="single" w:sz="12" w:space="0" w:color="auto"/>
            </w:tcBorders>
          </w:tcPr>
          <w:p w14:paraId="7885A7ED" w14:textId="77777777" w:rsidR="00D25516" w:rsidRPr="00340B0D" w:rsidRDefault="00D25516" w:rsidP="00087740">
            <w:pPr>
              <w:jc w:val="center"/>
              <w:rPr>
                <w:ins w:id="5764" w:author="jonathan pritchard" w:date="2025-01-23T13:43:00Z" w16du:dateUtc="2025-01-23T13:43:00Z"/>
                <w:rFonts w:cs="Arial"/>
                <w:sz w:val="18"/>
                <w:szCs w:val="18"/>
              </w:rPr>
            </w:pPr>
          </w:p>
        </w:tc>
      </w:tr>
      <w:tr w:rsidR="00D25516" w:rsidRPr="00340B0D" w14:paraId="78BC02AF"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50454BA" w14:textId="77777777" w:rsidR="00D25516" w:rsidRPr="00340B0D" w:rsidRDefault="00D25516" w:rsidP="00087740">
            <w:pPr>
              <w:rPr>
                <w:ins w:id="5765" w:author="jonathan pritchard" w:date="2025-01-23T13:43:00Z" w16du:dateUtc="2025-01-23T13:43:00Z"/>
                <w:rFonts w:cs="Arial"/>
                <w:sz w:val="18"/>
                <w:szCs w:val="18"/>
              </w:rPr>
            </w:pPr>
            <w:ins w:id="5766" w:author="jonathan pritchard" w:date="2025-01-23T13:43:00Z" w16du:dateUtc="2025-01-23T13:43: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2331878" w14:textId="77777777" w:rsidR="00D25516" w:rsidRPr="00340B0D" w:rsidRDefault="00D25516" w:rsidP="00087740">
            <w:pPr>
              <w:rPr>
                <w:ins w:id="5767" w:author="jonathan pritchard" w:date="2025-01-23T13:43:00Z" w16du:dateUtc="2025-01-23T13:43:00Z"/>
                <w:rFonts w:cs="Arial"/>
                <w:sz w:val="18"/>
                <w:szCs w:val="18"/>
              </w:rPr>
            </w:pPr>
          </w:p>
        </w:tc>
        <w:tc>
          <w:tcPr>
            <w:tcW w:w="3871" w:type="dxa"/>
            <w:gridSpan w:val="5"/>
            <w:tcBorders>
              <w:left w:val="single" w:sz="12" w:space="0" w:color="auto"/>
            </w:tcBorders>
          </w:tcPr>
          <w:p w14:paraId="5D3E9693" w14:textId="77777777" w:rsidR="00D25516" w:rsidRPr="00340B0D" w:rsidRDefault="00D25516" w:rsidP="00087740">
            <w:pPr>
              <w:rPr>
                <w:ins w:id="5768" w:author="jonathan pritchard" w:date="2025-01-23T13:43:00Z" w16du:dateUtc="2025-01-23T13:43:00Z"/>
                <w:rFonts w:cs="Arial"/>
                <w:sz w:val="18"/>
                <w:szCs w:val="18"/>
              </w:rPr>
            </w:pPr>
            <w:ins w:id="5769" w:author="jonathan pritchard" w:date="2025-01-23T13:43:00Z" w16du:dateUtc="2025-01-23T13:43:00Z">
              <w:r w:rsidRPr="00340B0D">
                <w:rPr>
                  <w:rFonts w:cs="Arial"/>
                  <w:sz w:val="18"/>
                  <w:szCs w:val="18"/>
                </w:rPr>
                <w:t>Update Review</w:t>
              </w:r>
            </w:ins>
          </w:p>
        </w:tc>
        <w:tc>
          <w:tcPr>
            <w:tcW w:w="672" w:type="dxa"/>
            <w:tcBorders>
              <w:right w:val="single" w:sz="12" w:space="0" w:color="auto"/>
            </w:tcBorders>
          </w:tcPr>
          <w:p w14:paraId="45235D38" w14:textId="77777777" w:rsidR="00D25516" w:rsidRPr="00340B0D" w:rsidRDefault="00D25516" w:rsidP="00087740">
            <w:pPr>
              <w:jc w:val="center"/>
              <w:rPr>
                <w:ins w:id="5770" w:author="jonathan pritchard" w:date="2025-01-23T13:43:00Z" w16du:dateUtc="2025-01-23T13:43:00Z"/>
                <w:rFonts w:cs="Arial"/>
                <w:sz w:val="18"/>
                <w:szCs w:val="18"/>
              </w:rPr>
            </w:pPr>
          </w:p>
        </w:tc>
      </w:tr>
      <w:tr w:rsidR="00D25516" w:rsidRPr="00340B0D" w14:paraId="1848119D"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FBFEF81" w14:textId="77777777" w:rsidR="00D25516" w:rsidRPr="00340B0D" w:rsidRDefault="00D25516" w:rsidP="00087740">
            <w:pPr>
              <w:rPr>
                <w:ins w:id="5771" w:author="jonathan pritchard" w:date="2025-01-23T13:43:00Z" w16du:dateUtc="2025-01-23T13:43:00Z"/>
                <w:rFonts w:cs="Arial"/>
                <w:sz w:val="18"/>
                <w:szCs w:val="18"/>
              </w:rPr>
            </w:pPr>
            <w:ins w:id="5772" w:author="jonathan pritchard" w:date="2025-01-23T13:43:00Z" w16du:dateUtc="2025-01-23T13:43: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154127C" w14:textId="77777777" w:rsidR="00D25516" w:rsidRPr="00340B0D" w:rsidRDefault="00D25516" w:rsidP="00087740">
            <w:pPr>
              <w:rPr>
                <w:ins w:id="5773" w:author="jonathan pritchard" w:date="2025-01-23T13:43:00Z" w16du:dateUtc="2025-01-23T13:43:00Z"/>
                <w:rFonts w:cs="Arial"/>
                <w:sz w:val="18"/>
                <w:szCs w:val="18"/>
              </w:rPr>
            </w:pPr>
          </w:p>
        </w:tc>
        <w:tc>
          <w:tcPr>
            <w:tcW w:w="3871" w:type="dxa"/>
            <w:gridSpan w:val="5"/>
            <w:tcBorders>
              <w:left w:val="single" w:sz="12" w:space="0" w:color="auto"/>
            </w:tcBorders>
          </w:tcPr>
          <w:p w14:paraId="71560B17" w14:textId="77777777" w:rsidR="00D25516" w:rsidRPr="00340B0D" w:rsidRDefault="00D25516" w:rsidP="00087740">
            <w:pPr>
              <w:rPr>
                <w:ins w:id="5774" w:author="jonathan pritchard" w:date="2025-01-23T13:43:00Z" w16du:dateUtc="2025-01-23T13:43:00Z"/>
                <w:rFonts w:cs="Arial"/>
                <w:sz w:val="18"/>
                <w:szCs w:val="18"/>
              </w:rPr>
            </w:pPr>
            <w:ins w:id="5775" w:author="jonathan pritchard" w:date="2025-01-23T13:43:00Z" w16du:dateUtc="2025-01-23T13:43:00Z">
              <w:r w:rsidRPr="00340B0D">
                <w:rPr>
                  <w:rFonts w:cs="Arial"/>
                  <w:b/>
                  <w:bCs/>
                  <w:sz w:val="18"/>
                  <w:szCs w:val="18"/>
                </w:rPr>
                <w:t>Text Groups</w:t>
              </w:r>
            </w:ins>
          </w:p>
        </w:tc>
        <w:tc>
          <w:tcPr>
            <w:tcW w:w="672" w:type="dxa"/>
            <w:tcBorders>
              <w:right w:val="single" w:sz="12" w:space="0" w:color="auto"/>
            </w:tcBorders>
          </w:tcPr>
          <w:p w14:paraId="0CF46EB7" w14:textId="77777777" w:rsidR="00D25516" w:rsidRPr="00340B0D" w:rsidRDefault="00D25516" w:rsidP="00087740">
            <w:pPr>
              <w:jc w:val="center"/>
              <w:rPr>
                <w:ins w:id="5776" w:author="jonathan pritchard" w:date="2025-01-23T13:43:00Z" w16du:dateUtc="2025-01-23T13:43:00Z"/>
                <w:rFonts w:cs="Arial"/>
                <w:sz w:val="18"/>
                <w:szCs w:val="18"/>
              </w:rPr>
            </w:pPr>
          </w:p>
        </w:tc>
      </w:tr>
      <w:tr w:rsidR="00D25516" w:rsidRPr="00340B0D" w14:paraId="02930C54"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FD8712E" w14:textId="77777777" w:rsidR="00D25516" w:rsidRPr="00340B0D" w:rsidRDefault="00D25516" w:rsidP="00087740">
            <w:pPr>
              <w:rPr>
                <w:ins w:id="5777" w:author="jonathan pritchard" w:date="2025-01-23T13:43:00Z" w16du:dateUtc="2025-01-23T13:43:00Z"/>
                <w:rFonts w:cs="Arial"/>
                <w:sz w:val="18"/>
                <w:szCs w:val="18"/>
              </w:rPr>
            </w:pPr>
            <w:ins w:id="5778" w:author="jonathan pritchard" w:date="2025-01-23T13:43:00Z" w16du:dateUtc="2025-01-23T13:43: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D7AAD94" w14:textId="77777777" w:rsidR="00D25516" w:rsidRPr="00340B0D" w:rsidRDefault="00D25516" w:rsidP="00087740">
            <w:pPr>
              <w:rPr>
                <w:ins w:id="5779" w:author="jonathan pritchard" w:date="2025-01-23T13:43:00Z" w16du:dateUtc="2025-01-23T13:43:00Z"/>
                <w:rFonts w:cs="Arial"/>
                <w:sz w:val="18"/>
                <w:szCs w:val="18"/>
              </w:rPr>
            </w:pPr>
          </w:p>
        </w:tc>
        <w:tc>
          <w:tcPr>
            <w:tcW w:w="3871" w:type="dxa"/>
            <w:gridSpan w:val="5"/>
            <w:tcBorders>
              <w:left w:val="single" w:sz="12" w:space="0" w:color="auto"/>
            </w:tcBorders>
          </w:tcPr>
          <w:p w14:paraId="7661E59F" w14:textId="77777777" w:rsidR="00D25516" w:rsidRPr="00340B0D" w:rsidRDefault="00D25516" w:rsidP="00087740">
            <w:pPr>
              <w:rPr>
                <w:ins w:id="5780" w:author="jonathan pritchard" w:date="2025-01-23T13:43:00Z" w16du:dateUtc="2025-01-23T13:43:00Z"/>
                <w:rFonts w:cs="Arial"/>
                <w:sz w:val="18"/>
                <w:szCs w:val="18"/>
              </w:rPr>
            </w:pPr>
            <w:ins w:id="5781" w:author="jonathan pritchard" w:date="2025-01-23T13:43:00Z" w16du:dateUtc="2025-01-23T13:43:00Z">
              <w:r w:rsidRPr="00340B0D">
                <w:rPr>
                  <w:rFonts w:cs="Arial"/>
                  <w:sz w:val="18"/>
                  <w:szCs w:val="18"/>
                </w:rPr>
                <w:t>Chart Text</w:t>
              </w:r>
            </w:ins>
          </w:p>
        </w:tc>
        <w:tc>
          <w:tcPr>
            <w:tcW w:w="672" w:type="dxa"/>
            <w:tcBorders>
              <w:right w:val="single" w:sz="12" w:space="0" w:color="auto"/>
            </w:tcBorders>
          </w:tcPr>
          <w:p w14:paraId="24B30351" w14:textId="77777777" w:rsidR="00D25516" w:rsidRPr="00340B0D" w:rsidRDefault="00D25516" w:rsidP="00087740">
            <w:pPr>
              <w:jc w:val="center"/>
              <w:rPr>
                <w:ins w:id="5782" w:author="jonathan pritchard" w:date="2025-01-23T13:43:00Z" w16du:dateUtc="2025-01-23T13:43:00Z"/>
                <w:rFonts w:cs="Arial"/>
                <w:sz w:val="18"/>
                <w:szCs w:val="18"/>
              </w:rPr>
            </w:pPr>
          </w:p>
        </w:tc>
      </w:tr>
      <w:tr w:rsidR="00D25516" w:rsidRPr="00340B0D" w14:paraId="10B8F050"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E4C9415" w14:textId="77777777" w:rsidR="00D25516" w:rsidRPr="00340B0D" w:rsidRDefault="00D25516" w:rsidP="00087740">
            <w:pPr>
              <w:rPr>
                <w:ins w:id="5783" w:author="jonathan pritchard" w:date="2025-01-23T13:43:00Z" w16du:dateUtc="2025-01-23T13:43:00Z"/>
                <w:rFonts w:cs="Arial"/>
                <w:sz w:val="18"/>
                <w:szCs w:val="18"/>
              </w:rPr>
            </w:pPr>
            <w:ins w:id="5784" w:author="jonathan pritchard" w:date="2025-01-23T13:43:00Z" w16du:dateUtc="2025-01-23T13:43: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AD9D1DB" w14:textId="77777777" w:rsidR="00D25516" w:rsidRPr="00340B0D" w:rsidRDefault="00D25516" w:rsidP="00087740">
            <w:pPr>
              <w:rPr>
                <w:ins w:id="5785" w:author="jonathan pritchard" w:date="2025-01-23T13:43:00Z" w16du:dateUtc="2025-01-23T13:43:00Z"/>
                <w:rFonts w:cs="Arial"/>
                <w:sz w:val="18"/>
                <w:szCs w:val="18"/>
              </w:rPr>
            </w:pPr>
          </w:p>
        </w:tc>
        <w:tc>
          <w:tcPr>
            <w:tcW w:w="3871" w:type="dxa"/>
            <w:gridSpan w:val="5"/>
            <w:tcBorders>
              <w:left w:val="single" w:sz="12" w:space="0" w:color="auto"/>
            </w:tcBorders>
          </w:tcPr>
          <w:p w14:paraId="5154A270" w14:textId="77777777" w:rsidR="00D25516" w:rsidRPr="00340B0D" w:rsidRDefault="00D25516" w:rsidP="00087740">
            <w:pPr>
              <w:rPr>
                <w:ins w:id="5786" w:author="jonathan pritchard" w:date="2025-01-23T13:43:00Z" w16du:dateUtc="2025-01-23T13:43:00Z"/>
                <w:rFonts w:cs="Arial"/>
                <w:sz w:val="18"/>
                <w:szCs w:val="18"/>
              </w:rPr>
            </w:pPr>
            <w:ins w:id="5787" w:author="jonathan pritchard" w:date="2025-01-23T13:43:00Z" w16du:dateUtc="2025-01-23T13:43:00Z">
              <w:r w:rsidRPr="00340B0D">
                <w:rPr>
                  <w:rFonts w:cs="Arial"/>
                  <w:sz w:val="18"/>
                  <w:szCs w:val="18"/>
                </w:rPr>
                <w:t xml:space="preserve">    Important text</w:t>
              </w:r>
            </w:ins>
          </w:p>
        </w:tc>
        <w:tc>
          <w:tcPr>
            <w:tcW w:w="672" w:type="dxa"/>
            <w:tcBorders>
              <w:right w:val="single" w:sz="12" w:space="0" w:color="auto"/>
            </w:tcBorders>
          </w:tcPr>
          <w:p w14:paraId="36E88166" w14:textId="77777777" w:rsidR="00D25516" w:rsidRPr="00340B0D" w:rsidRDefault="00D25516" w:rsidP="00087740">
            <w:pPr>
              <w:jc w:val="center"/>
              <w:rPr>
                <w:ins w:id="5788" w:author="jonathan pritchard" w:date="2025-01-23T13:43:00Z" w16du:dateUtc="2025-01-23T13:43:00Z"/>
                <w:rFonts w:cs="Arial"/>
                <w:sz w:val="18"/>
                <w:szCs w:val="18"/>
              </w:rPr>
            </w:pPr>
          </w:p>
        </w:tc>
      </w:tr>
      <w:tr w:rsidR="00D25516" w:rsidRPr="00340B0D" w14:paraId="741CAB77"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1E7E0C4" w14:textId="77777777" w:rsidR="00D25516" w:rsidRPr="00340B0D" w:rsidRDefault="00D25516" w:rsidP="00087740">
            <w:pPr>
              <w:rPr>
                <w:ins w:id="5789" w:author="jonathan pritchard" w:date="2025-01-23T13:43:00Z" w16du:dateUtc="2025-01-23T13:43:00Z"/>
                <w:rFonts w:cs="Arial"/>
                <w:sz w:val="18"/>
                <w:szCs w:val="18"/>
              </w:rPr>
            </w:pPr>
            <w:ins w:id="5790" w:author="jonathan pritchard" w:date="2025-01-23T13:43:00Z" w16du:dateUtc="2025-01-23T13:43: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7A67F6A" w14:textId="77777777" w:rsidR="00D25516" w:rsidRPr="00340B0D" w:rsidRDefault="00D25516" w:rsidP="00087740">
            <w:pPr>
              <w:rPr>
                <w:ins w:id="5791" w:author="jonathan pritchard" w:date="2025-01-23T13:43:00Z" w16du:dateUtc="2025-01-23T13:43:00Z"/>
                <w:rFonts w:cs="Arial"/>
                <w:sz w:val="18"/>
                <w:szCs w:val="18"/>
              </w:rPr>
            </w:pPr>
          </w:p>
        </w:tc>
        <w:tc>
          <w:tcPr>
            <w:tcW w:w="3871" w:type="dxa"/>
            <w:gridSpan w:val="5"/>
            <w:tcBorders>
              <w:left w:val="single" w:sz="12" w:space="0" w:color="auto"/>
            </w:tcBorders>
          </w:tcPr>
          <w:p w14:paraId="2972F8E6" w14:textId="77777777" w:rsidR="00D25516" w:rsidRPr="00340B0D" w:rsidRDefault="00D25516" w:rsidP="00087740">
            <w:pPr>
              <w:rPr>
                <w:ins w:id="5792" w:author="jonathan pritchard" w:date="2025-01-23T13:43:00Z" w16du:dateUtc="2025-01-23T13:43:00Z"/>
                <w:rFonts w:cs="Arial"/>
                <w:b/>
                <w:bCs/>
                <w:sz w:val="18"/>
                <w:szCs w:val="18"/>
              </w:rPr>
            </w:pPr>
            <w:ins w:id="5793" w:author="jonathan pritchard" w:date="2025-01-23T13:43:00Z" w16du:dateUtc="2025-01-23T13:43:00Z">
              <w:r w:rsidRPr="00340B0D">
                <w:rPr>
                  <w:rFonts w:cs="Arial"/>
                  <w:b/>
                  <w:bCs/>
                  <w:sz w:val="18"/>
                  <w:szCs w:val="18"/>
                </w:rPr>
                <w:t xml:space="preserve">    Other Text</w:t>
              </w:r>
            </w:ins>
          </w:p>
        </w:tc>
        <w:tc>
          <w:tcPr>
            <w:tcW w:w="672" w:type="dxa"/>
            <w:tcBorders>
              <w:right w:val="single" w:sz="12" w:space="0" w:color="auto"/>
            </w:tcBorders>
          </w:tcPr>
          <w:p w14:paraId="3AC35EE8" w14:textId="77777777" w:rsidR="00D25516" w:rsidRPr="00340B0D" w:rsidRDefault="00D25516" w:rsidP="00087740">
            <w:pPr>
              <w:jc w:val="center"/>
              <w:rPr>
                <w:ins w:id="5794" w:author="jonathan pritchard" w:date="2025-01-23T13:43:00Z" w16du:dateUtc="2025-01-23T13:43:00Z"/>
                <w:rFonts w:cs="Arial"/>
                <w:sz w:val="18"/>
                <w:szCs w:val="18"/>
              </w:rPr>
            </w:pPr>
          </w:p>
        </w:tc>
      </w:tr>
      <w:tr w:rsidR="00D25516" w:rsidRPr="00340B0D" w14:paraId="1FF69DC4"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AEAF57C" w14:textId="77777777" w:rsidR="00D25516" w:rsidRPr="00340B0D" w:rsidRDefault="00D25516" w:rsidP="00087740">
            <w:pPr>
              <w:rPr>
                <w:ins w:id="5795" w:author="jonathan pritchard" w:date="2025-01-23T13:43:00Z" w16du:dateUtc="2025-01-23T13:43:00Z"/>
                <w:rFonts w:cs="Arial"/>
                <w:sz w:val="18"/>
                <w:szCs w:val="18"/>
              </w:rPr>
            </w:pPr>
            <w:ins w:id="5796" w:author="jonathan pritchard" w:date="2025-01-23T13:43:00Z" w16du:dateUtc="2025-01-23T13:43: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72D85642" w14:textId="77777777" w:rsidR="00D25516" w:rsidRPr="00340B0D" w:rsidRDefault="00D25516" w:rsidP="00087740">
            <w:pPr>
              <w:rPr>
                <w:ins w:id="5797" w:author="jonathan pritchard" w:date="2025-01-23T13:43:00Z" w16du:dateUtc="2025-01-23T13:43:00Z"/>
                <w:rFonts w:cs="Arial"/>
                <w:sz w:val="18"/>
                <w:szCs w:val="18"/>
              </w:rPr>
            </w:pPr>
          </w:p>
        </w:tc>
        <w:tc>
          <w:tcPr>
            <w:tcW w:w="3871" w:type="dxa"/>
            <w:gridSpan w:val="5"/>
            <w:tcBorders>
              <w:left w:val="single" w:sz="12" w:space="0" w:color="auto"/>
            </w:tcBorders>
          </w:tcPr>
          <w:p w14:paraId="7072155D" w14:textId="77777777" w:rsidR="00D25516" w:rsidRPr="00340B0D" w:rsidRDefault="00D25516" w:rsidP="00087740">
            <w:pPr>
              <w:rPr>
                <w:ins w:id="5798" w:author="jonathan pritchard" w:date="2025-01-23T13:43:00Z" w16du:dateUtc="2025-01-23T13:43:00Z"/>
                <w:rFonts w:cs="Arial"/>
                <w:sz w:val="18"/>
                <w:szCs w:val="18"/>
              </w:rPr>
            </w:pPr>
            <w:ins w:id="5799" w:author="jonathan pritchard" w:date="2025-01-23T13:43:00Z" w16du:dateUtc="2025-01-23T13:43:00Z">
              <w:r w:rsidRPr="00340B0D">
                <w:rPr>
                  <w:rFonts w:cs="Arial"/>
                  <w:sz w:val="18"/>
                  <w:szCs w:val="18"/>
                </w:rPr>
                <w:t xml:space="preserve">        Names</w:t>
              </w:r>
            </w:ins>
          </w:p>
        </w:tc>
        <w:tc>
          <w:tcPr>
            <w:tcW w:w="672" w:type="dxa"/>
            <w:tcBorders>
              <w:right w:val="single" w:sz="12" w:space="0" w:color="auto"/>
            </w:tcBorders>
          </w:tcPr>
          <w:p w14:paraId="63AA867F" w14:textId="77777777" w:rsidR="00D25516" w:rsidRPr="00340B0D" w:rsidRDefault="00D25516" w:rsidP="00087740">
            <w:pPr>
              <w:jc w:val="center"/>
              <w:rPr>
                <w:ins w:id="5800" w:author="jonathan pritchard" w:date="2025-01-23T13:43:00Z" w16du:dateUtc="2025-01-23T13:43:00Z"/>
                <w:rFonts w:cs="Arial"/>
                <w:sz w:val="18"/>
                <w:szCs w:val="18"/>
              </w:rPr>
            </w:pPr>
          </w:p>
        </w:tc>
      </w:tr>
      <w:tr w:rsidR="00D25516" w:rsidRPr="00340B0D" w14:paraId="1C683BB2" w14:textId="77777777" w:rsidTr="00087740">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530F23B2" w14:textId="77777777" w:rsidR="00D25516" w:rsidRPr="00340B0D" w:rsidRDefault="00D25516" w:rsidP="00087740">
            <w:pPr>
              <w:jc w:val="center"/>
              <w:rPr>
                <w:ins w:id="5801" w:author="jonathan pritchard" w:date="2025-01-23T13:43:00Z" w16du:dateUtc="2025-01-23T13:43:00Z"/>
                <w:rFonts w:cs="Arial"/>
                <w:b/>
                <w:bCs/>
                <w:sz w:val="18"/>
                <w:szCs w:val="18"/>
              </w:rPr>
            </w:pPr>
            <w:ins w:id="5802" w:author="jonathan pritchard" w:date="2025-01-23T13:43:00Z" w16du:dateUtc="2025-01-23T13:43:00Z">
              <w:r w:rsidRPr="00340B0D">
                <w:rPr>
                  <w:rFonts w:cs="Arial"/>
                  <w:b/>
                  <w:bCs/>
                  <w:sz w:val="18"/>
                  <w:szCs w:val="18"/>
                </w:rPr>
                <w:t>Palette</w:t>
              </w:r>
            </w:ins>
          </w:p>
        </w:tc>
        <w:tc>
          <w:tcPr>
            <w:tcW w:w="3871" w:type="dxa"/>
            <w:gridSpan w:val="5"/>
            <w:tcBorders>
              <w:left w:val="single" w:sz="12" w:space="0" w:color="auto"/>
            </w:tcBorders>
          </w:tcPr>
          <w:p w14:paraId="06D9460C" w14:textId="77777777" w:rsidR="00D25516" w:rsidRPr="00340B0D" w:rsidRDefault="00D25516" w:rsidP="00087740">
            <w:pPr>
              <w:rPr>
                <w:ins w:id="5803" w:author="jonathan pritchard" w:date="2025-01-23T13:43:00Z" w16du:dateUtc="2025-01-23T13:43:00Z"/>
                <w:rFonts w:cs="Arial"/>
                <w:b/>
                <w:bCs/>
                <w:sz w:val="18"/>
                <w:szCs w:val="18"/>
              </w:rPr>
            </w:pPr>
            <w:ins w:id="5804" w:author="jonathan pritchard" w:date="2025-01-23T13:43:00Z" w16du:dateUtc="2025-01-23T13:43:00Z">
              <w:r w:rsidRPr="00340B0D">
                <w:rPr>
                  <w:rFonts w:cs="Arial"/>
                  <w:sz w:val="18"/>
                  <w:szCs w:val="18"/>
                </w:rPr>
                <w:t xml:space="preserve">        Light description</w:t>
              </w:r>
            </w:ins>
          </w:p>
        </w:tc>
        <w:tc>
          <w:tcPr>
            <w:tcW w:w="672" w:type="dxa"/>
            <w:tcBorders>
              <w:right w:val="single" w:sz="12" w:space="0" w:color="auto"/>
            </w:tcBorders>
          </w:tcPr>
          <w:p w14:paraId="586100CA" w14:textId="77777777" w:rsidR="00D25516" w:rsidRPr="00340B0D" w:rsidRDefault="00D25516" w:rsidP="00087740">
            <w:pPr>
              <w:jc w:val="center"/>
              <w:rPr>
                <w:ins w:id="5805" w:author="jonathan pritchard" w:date="2025-01-23T13:43:00Z" w16du:dateUtc="2025-01-23T13:43:00Z"/>
                <w:rFonts w:cs="Arial"/>
                <w:sz w:val="18"/>
                <w:szCs w:val="18"/>
              </w:rPr>
            </w:pPr>
          </w:p>
        </w:tc>
      </w:tr>
      <w:tr w:rsidR="00D25516" w:rsidRPr="00340B0D" w14:paraId="68456B73" w14:textId="77777777" w:rsidTr="00087740">
        <w:customXmlInsRangeStart w:id="5806" w:author="jonathan pritchard" w:date="2025-01-23T13:43:00Z"/>
        <w:sdt>
          <w:sdtPr>
            <w:rPr>
              <w:rFonts w:cs="Arial"/>
              <w:sz w:val="18"/>
              <w:szCs w:val="18"/>
            </w:rPr>
            <w:alias w:val="Palette"/>
            <w:tag w:val="Palette"/>
            <w:id w:val="-851645907"/>
            <w:placeholder>
              <w:docPart w:val="DF9E2A90ECD146ED95A2CD9E59EE6933"/>
            </w:placeholder>
            <w:comboBox>
              <w:listItem w:displayText="Day" w:value="Day"/>
              <w:listItem w:displayText="Dusk" w:value="Dusk"/>
              <w:listItem w:displayText="Night" w:value="Night"/>
            </w:comboBox>
          </w:sdtPr>
          <w:sdtContent>
            <w:customXmlInsRangeEnd w:id="5806"/>
            <w:tc>
              <w:tcPr>
                <w:tcW w:w="4656" w:type="dxa"/>
                <w:gridSpan w:val="5"/>
                <w:tcBorders>
                  <w:left w:val="single" w:sz="12" w:space="0" w:color="auto"/>
                  <w:bottom w:val="single" w:sz="12" w:space="0" w:color="auto"/>
                  <w:right w:val="single" w:sz="12" w:space="0" w:color="auto"/>
                </w:tcBorders>
              </w:tcPr>
              <w:p w14:paraId="65C6EE3C" w14:textId="77777777" w:rsidR="00D25516" w:rsidRPr="00340B0D" w:rsidRDefault="00D25516" w:rsidP="00087740">
                <w:pPr>
                  <w:rPr>
                    <w:ins w:id="5807" w:author="jonathan pritchard" w:date="2025-01-23T13:43:00Z" w16du:dateUtc="2025-01-23T13:43:00Z"/>
                    <w:rFonts w:cs="Arial"/>
                    <w:sz w:val="18"/>
                    <w:szCs w:val="18"/>
                  </w:rPr>
                </w:pPr>
                <w:ins w:id="5808" w:author="jonathan pritchard" w:date="2025-01-23T13:43:00Z" w16du:dateUtc="2025-01-23T13:43:00Z">
                  <w:r w:rsidRPr="00340B0D">
                    <w:rPr>
                      <w:rFonts w:cs="Arial"/>
                      <w:sz w:val="18"/>
                      <w:szCs w:val="18"/>
                    </w:rPr>
                    <w:t>Day</w:t>
                  </w:r>
                </w:ins>
              </w:p>
            </w:tc>
            <w:customXmlInsRangeStart w:id="5809" w:author="jonathan pritchard" w:date="2025-01-23T13:43:00Z"/>
          </w:sdtContent>
        </w:sdt>
        <w:customXmlInsRangeEnd w:id="5809"/>
        <w:tc>
          <w:tcPr>
            <w:tcW w:w="3871" w:type="dxa"/>
            <w:gridSpan w:val="5"/>
            <w:tcBorders>
              <w:left w:val="single" w:sz="12" w:space="0" w:color="auto"/>
            </w:tcBorders>
          </w:tcPr>
          <w:p w14:paraId="1BAE5415" w14:textId="77777777" w:rsidR="00D25516" w:rsidRPr="00340B0D" w:rsidRDefault="00D25516" w:rsidP="00087740">
            <w:pPr>
              <w:rPr>
                <w:ins w:id="5810" w:author="jonathan pritchard" w:date="2025-01-23T13:43:00Z" w16du:dateUtc="2025-01-23T13:43:00Z"/>
                <w:rFonts w:cs="Arial"/>
                <w:b/>
                <w:bCs/>
                <w:sz w:val="18"/>
                <w:szCs w:val="18"/>
              </w:rPr>
            </w:pPr>
            <w:ins w:id="5811" w:author="jonathan pritchard" w:date="2025-01-23T13:43:00Z" w16du:dateUtc="2025-01-23T13:43:00Z">
              <w:r w:rsidRPr="00340B0D">
                <w:rPr>
                  <w:rFonts w:cs="Arial"/>
                  <w:sz w:val="18"/>
                  <w:szCs w:val="18"/>
                </w:rPr>
                <w:t xml:space="preserve">        All other chart text</w:t>
              </w:r>
            </w:ins>
          </w:p>
        </w:tc>
        <w:tc>
          <w:tcPr>
            <w:tcW w:w="672" w:type="dxa"/>
            <w:tcBorders>
              <w:right w:val="single" w:sz="12" w:space="0" w:color="auto"/>
            </w:tcBorders>
          </w:tcPr>
          <w:p w14:paraId="09DC6CC5" w14:textId="77777777" w:rsidR="00D25516" w:rsidRPr="00340B0D" w:rsidRDefault="00D25516" w:rsidP="00087740">
            <w:pPr>
              <w:jc w:val="center"/>
              <w:rPr>
                <w:ins w:id="5812" w:author="jonathan pritchard" w:date="2025-01-23T13:43:00Z" w16du:dateUtc="2025-01-23T13:43:00Z"/>
                <w:rFonts w:cs="Arial"/>
                <w:sz w:val="18"/>
                <w:szCs w:val="18"/>
              </w:rPr>
            </w:pPr>
          </w:p>
        </w:tc>
      </w:tr>
      <w:tr w:rsidR="00D25516" w:rsidRPr="00340B0D" w14:paraId="11949A73" w14:textId="77777777" w:rsidTr="00087740">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4A380939" w14:textId="77777777" w:rsidR="00D25516" w:rsidRPr="00340B0D" w:rsidRDefault="00D25516" w:rsidP="00087740">
            <w:pPr>
              <w:jc w:val="center"/>
              <w:rPr>
                <w:ins w:id="5813" w:author="jonathan pritchard" w:date="2025-01-23T13:43:00Z" w16du:dateUtc="2025-01-23T13:43:00Z"/>
                <w:rFonts w:cs="Arial"/>
                <w:b/>
                <w:bCs/>
                <w:sz w:val="18"/>
                <w:szCs w:val="18"/>
              </w:rPr>
            </w:pPr>
          </w:p>
        </w:tc>
        <w:tc>
          <w:tcPr>
            <w:tcW w:w="3871" w:type="dxa"/>
            <w:gridSpan w:val="5"/>
            <w:tcBorders>
              <w:left w:val="single" w:sz="12" w:space="0" w:color="auto"/>
            </w:tcBorders>
          </w:tcPr>
          <w:p w14:paraId="62C69F81" w14:textId="77777777" w:rsidR="00D25516" w:rsidRPr="00340B0D" w:rsidRDefault="00D25516" w:rsidP="00087740">
            <w:pPr>
              <w:rPr>
                <w:ins w:id="5814" w:author="jonathan pritchard" w:date="2025-01-23T13:43:00Z" w16du:dateUtc="2025-01-23T13:43:00Z"/>
                <w:rFonts w:cs="Arial"/>
                <w:sz w:val="18"/>
                <w:szCs w:val="18"/>
              </w:rPr>
            </w:pPr>
          </w:p>
        </w:tc>
        <w:tc>
          <w:tcPr>
            <w:tcW w:w="672" w:type="dxa"/>
            <w:tcBorders>
              <w:right w:val="single" w:sz="12" w:space="0" w:color="auto"/>
            </w:tcBorders>
            <w:vAlign w:val="center"/>
          </w:tcPr>
          <w:p w14:paraId="78E202DC" w14:textId="77777777" w:rsidR="00D25516" w:rsidRPr="00340B0D" w:rsidRDefault="00D25516" w:rsidP="00087740">
            <w:pPr>
              <w:jc w:val="center"/>
              <w:rPr>
                <w:ins w:id="5815" w:author="jonathan pritchard" w:date="2025-01-23T13:43:00Z" w16du:dateUtc="2025-01-23T13:43:00Z"/>
                <w:rFonts w:cs="Arial"/>
                <w:sz w:val="18"/>
                <w:szCs w:val="18"/>
              </w:rPr>
            </w:pPr>
          </w:p>
        </w:tc>
      </w:tr>
      <w:tr w:rsidR="00D25516" w:rsidRPr="00340B0D" w14:paraId="7727126B" w14:textId="77777777" w:rsidTr="00087740">
        <w:tc>
          <w:tcPr>
            <w:tcW w:w="4656" w:type="dxa"/>
            <w:gridSpan w:val="5"/>
            <w:tcBorders>
              <w:left w:val="single" w:sz="12" w:space="0" w:color="auto"/>
              <w:bottom w:val="single" w:sz="12" w:space="0" w:color="auto"/>
              <w:right w:val="single" w:sz="12" w:space="0" w:color="auto"/>
            </w:tcBorders>
            <w:shd w:val="clear" w:color="auto" w:fill="FFFFFF" w:themeFill="background1"/>
          </w:tcPr>
          <w:p w14:paraId="0CF5F03E" w14:textId="77777777" w:rsidR="00D25516" w:rsidRPr="00340B0D" w:rsidRDefault="00D25516" w:rsidP="00087740">
            <w:pPr>
              <w:rPr>
                <w:ins w:id="5816" w:author="jonathan pritchard" w:date="2025-01-23T13:43:00Z" w16du:dateUtc="2025-01-23T13:43:00Z"/>
                <w:rFonts w:cs="Arial"/>
                <w:sz w:val="18"/>
                <w:szCs w:val="18"/>
              </w:rPr>
            </w:pPr>
          </w:p>
        </w:tc>
        <w:tc>
          <w:tcPr>
            <w:tcW w:w="3871" w:type="dxa"/>
            <w:gridSpan w:val="5"/>
            <w:tcBorders>
              <w:left w:val="single" w:sz="12" w:space="0" w:color="auto"/>
              <w:bottom w:val="single" w:sz="12" w:space="0" w:color="auto"/>
            </w:tcBorders>
          </w:tcPr>
          <w:p w14:paraId="520E326B" w14:textId="77777777" w:rsidR="00D25516" w:rsidRPr="00340B0D" w:rsidRDefault="00D25516" w:rsidP="00087740">
            <w:pPr>
              <w:jc w:val="center"/>
              <w:rPr>
                <w:ins w:id="5817" w:author="jonathan pritchard" w:date="2025-01-23T13:43:00Z" w16du:dateUtc="2025-01-23T13:43:00Z"/>
                <w:rFonts w:cs="Arial"/>
                <w:sz w:val="18"/>
                <w:szCs w:val="18"/>
              </w:rPr>
            </w:pPr>
          </w:p>
        </w:tc>
        <w:tc>
          <w:tcPr>
            <w:tcW w:w="672" w:type="dxa"/>
            <w:tcBorders>
              <w:bottom w:val="single" w:sz="12" w:space="0" w:color="auto"/>
              <w:right w:val="single" w:sz="12" w:space="0" w:color="auto"/>
            </w:tcBorders>
            <w:vAlign w:val="center"/>
          </w:tcPr>
          <w:p w14:paraId="05B1200C" w14:textId="77777777" w:rsidR="00D25516" w:rsidRPr="00340B0D" w:rsidRDefault="00D25516" w:rsidP="00087740">
            <w:pPr>
              <w:jc w:val="center"/>
              <w:rPr>
                <w:ins w:id="5818" w:author="jonathan pritchard" w:date="2025-01-23T13:43:00Z" w16du:dateUtc="2025-01-23T13:43:00Z"/>
                <w:rFonts w:cs="Arial"/>
                <w:sz w:val="18"/>
                <w:szCs w:val="18"/>
              </w:rPr>
            </w:pPr>
          </w:p>
        </w:tc>
      </w:tr>
      <w:tr w:rsidR="00D25516" w:rsidRPr="00340B0D" w14:paraId="31D8D65B" w14:textId="77777777" w:rsidTr="00087740">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30FA9D91" w14:textId="77777777" w:rsidR="00D25516" w:rsidRPr="00340B0D" w:rsidRDefault="00D25516" w:rsidP="00087740">
            <w:pPr>
              <w:jc w:val="center"/>
              <w:rPr>
                <w:ins w:id="5819" w:author="jonathan pritchard" w:date="2025-01-23T13:43:00Z" w16du:dateUtc="2025-01-23T13:43:00Z"/>
                <w:rFonts w:cs="Arial"/>
                <w:b/>
                <w:bCs/>
                <w:sz w:val="18"/>
                <w:szCs w:val="18"/>
              </w:rPr>
            </w:pPr>
            <w:ins w:id="5820" w:author="jonathan pritchard" w:date="2025-01-23T13:43:00Z" w16du:dateUtc="2025-01-23T13:43: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97B7F8C" w14:textId="77777777" w:rsidR="00D25516" w:rsidRPr="00340B0D" w:rsidRDefault="00D25516" w:rsidP="00087740">
            <w:pPr>
              <w:jc w:val="center"/>
              <w:rPr>
                <w:ins w:id="5821" w:author="jonathan pritchard" w:date="2025-01-23T13:43:00Z" w16du:dateUtc="2025-01-23T13:43:00Z"/>
                <w:rFonts w:cs="Arial"/>
                <w:sz w:val="18"/>
                <w:szCs w:val="18"/>
              </w:rPr>
            </w:pPr>
            <w:ins w:id="5822" w:author="jonathan pritchard" w:date="2025-01-23T13:43:00Z" w16du:dateUtc="2025-01-23T13:43:00Z">
              <w:r w:rsidRPr="00340B0D">
                <w:rPr>
                  <w:rFonts w:cs="Arial"/>
                  <w:b/>
                  <w:bCs/>
                  <w:sz w:val="18"/>
                  <w:szCs w:val="18"/>
                </w:rPr>
                <w:t>Display</w:t>
              </w:r>
            </w:ins>
          </w:p>
        </w:tc>
      </w:tr>
      <w:tr w:rsidR="00D25516" w:rsidRPr="00C87169" w14:paraId="4E086C5A" w14:textId="77777777" w:rsidTr="00087740">
        <w:trPr>
          <w:trHeight w:val="287"/>
        </w:trPr>
        <w:tc>
          <w:tcPr>
            <w:tcW w:w="1789" w:type="dxa"/>
            <w:tcBorders>
              <w:left w:val="single" w:sz="12" w:space="0" w:color="auto"/>
              <w:bottom w:val="single" w:sz="4" w:space="0" w:color="auto"/>
            </w:tcBorders>
          </w:tcPr>
          <w:p w14:paraId="66A4393F" w14:textId="77777777" w:rsidR="00D25516" w:rsidRPr="00340B0D" w:rsidRDefault="00D25516" w:rsidP="00087740">
            <w:pPr>
              <w:rPr>
                <w:ins w:id="5823" w:author="jonathan pritchard" w:date="2025-01-23T13:43:00Z" w16du:dateUtc="2025-01-23T13:43:00Z"/>
                <w:rFonts w:cs="Arial"/>
                <w:sz w:val="18"/>
                <w:szCs w:val="18"/>
              </w:rPr>
            </w:pPr>
            <w:ins w:id="5824" w:author="jonathan pritchard" w:date="2025-01-23T13:43:00Z" w16du:dateUtc="2025-01-23T13:43:00Z">
              <w:r w:rsidRPr="00340B0D">
                <w:rPr>
                  <w:rFonts w:cs="Arial"/>
                  <w:sz w:val="18"/>
                  <w:szCs w:val="18"/>
                </w:rPr>
                <w:t>Start Date</w:t>
              </w:r>
            </w:ins>
          </w:p>
        </w:tc>
        <w:tc>
          <w:tcPr>
            <w:tcW w:w="2867" w:type="dxa"/>
            <w:gridSpan w:val="4"/>
            <w:tcBorders>
              <w:bottom w:val="single" w:sz="4" w:space="0" w:color="auto"/>
              <w:right w:val="single" w:sz="12" w:space="0" w:color="auto"/>
            </w:tcBorders>
          </w:tcPr>
          <w:p w14:paraId="45351E12" w14:textId="77777777" w:rsidR="00D25516" w:rsidRPr="00340B0D" w:rsidRDefault="00D25516" w:rsidP="00087740">
            <w:pPr>
              <w:rPr>
                <w:ins w:id="5825" w:author="jonathan pritchard" w:date="2025-01-23T13:43:00Z" w16du:dateUtc="2025-01-23T13:43: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21CF7FDE" w14:textId="77777777" w:rsidR="00D25516" w:rsidRPr="00340B0D" w:rsidRDefault="00D25516" w:rsidP="00087740">
            <w:pPr>
              <w:rPr>
                <w:ins w:id="5826" w:author="jonathan pritchard" w:date="2025-01-23T13:43:00Z" w16du:dateUtc="2025-01-23T13:43:00Z"/>
                <w:rFonts w:cs="Arial"/>
                <w:sz w:val="18"/>
                <w:szCs w:val="18"/>
              </w:rPr>
            </w:pPr>
            <w:ins w:id="5827" w:author="jonathan pritchard" w:date="2025-01-23T13:43:00Z" w16du:dateUtc="2025-01-23T13:43: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30692DA2" w14:textId="77777777" w:rsidR="00D25516" w:rsidRPr="00C87169" w:rsidRDefault="00D25516" w:rsidP="00087740">
            <w:pPr>
              <w:rPr>
                <w:ins w:id="5828" w:author="jonathan pritchard" w:date="2025-01-23T13:43:00Z" w16du:dateUtc="2025-01-23T13:43:00Z"/>
                <w:rFonts w:cs="Arial"/>
              </w:rPr>
            </w:pPr>
          </w:p>
        </w:tc>
      </w:tr>
      <w:tr w:rsidR="00D25516" w:rsidRPr="00340B0D" w14:paraId="24CBD444" w14:textId="77777777" w:rsidTr="00087740">
        <w:tc>
          <w:tcPr>
            <w:tcW w:w="1789" w:type="dxa"/>
            <w:tcBorders>
              <w:left w:val="single" w:sz="12" w:space="0" w:color="auto"/>
              <w:bottom w:val="single" w:sz="4" w:space="0" w:color="auto"/>
            </w:tcBorders>
          </w:tcPr>
          <w:p w14:paraId="3431A3FE" w14:textId="77777777" w:rsidR="00D25516" w:rsidRPr="00340B0D" w:rsidRDefault="00D25516" w:rsidP="00087740">
            <w:pPr>
              <w:rPr>
                <w:ins w:id="5829" w:author="jonathan pritchard" w:date="2025-01-23T13:43:00Z" w16du:dateUtc="2025-01-23T13:43:00Z"/>
                <w:rFonts w:cs="Arial"/>
                <w:sz w:val="18"/>
                <w:szCs w:val="18"/>
              </w:rPr>
            </w:pPr>
            <w:ins w:id="5830" w:author="jonathan pritchard" w:date="2025-01-23T13:43:00Z" w16du:dateUtc="2025-01-23T13:43: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6F6D254E" w14:textId="77777777" w:rsidR="00D25516" w:rsidRPr="00340B0D" w:rsidRDefault="00D25516" w:rsidP="00087740">
            <w:pPr>
              <w:rPr>
                <w:ins w:id="5831" w:author="jonathan pritchard" w:date="2025-01-23T13:43:00Z" w16du:dateUtc="2025-01-23T13:43: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93D1FF7" w14:textId="77777777" w:rsidR="00D25516" w:rsidRPr="00340B0D" w:rsidRDefault="00D25516" w:rsidP="00087740">
            <w:pPr>
              <w:rPr>
                <w:ins w:id="5832" w:author="jonathan pritchard" w:date="2025-01-23T13:43:00Z" w16du:dateUtc="2025-01-23T13:43:00Z"/>
                <w:rFonts w:cs="Arial"/>
                <w:sz w:val="18"/>
                <w:szCs w:val="18"/>
              </w:rPr>
            </w:pPr>
            <w:ins w:id="5833" w:author="jonathan pritchard" w:date="2025-01-23T13:43:00Z" w16du:dateUtc="2025-01-23T13:43: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49001FAC" w14:textId="77777777" w:rsidR="00D25516" w:rsidRPr="00340B0D" w:rsidRDefault="00D25516" w:rsidP="00087740">
            <w:pPr>
              <w:rPr>
                <w:ins w:id="5834" w:author="jonathan pritchard" w:date="2025-01-23T13:43:00Z" w16du:dateUtc="2025-01-23T13:43:00Z"/>
                <w:rFonts w:cs="Arial"/>
                <w:sz w:val="18"/>
                <w:szCs w:val="18"/>
              </w:rPr>
            </w:pPr>
            <w:ins w:id="5835" w:author="jonathan pritchard" w:date="2025-01-23T13:43:00Z" w16du:dateUtc="2025-01-23T13:43:00Z">
              <w:r w:rsidRPr="00340B0D">
                <w:rPr>
                  <w:rFonts w:cs="Arial"/>
                  <w:sz w:val="18"/>
                  <w:szCs w:val="18"/>
                </w:rPr>
                <w:t>1:</w:t>
              </w:r>
              <w:r>
                <w:rPr>
                  <w:rFonts w:cs="Arial"/>
                  <w:sz w:val="18"/>
                  <w:szCs w:val="18"/>
                </w:rPr>
                <w:t>60000</w:t>
              </w:r>
            </w:ins>
          </w:p>
        </w:tc>
      </w:tr>
      <w:tr w:rsidR="00D25516" w:rsidRPr="00340B0D" w14:paraId="5AD6314A" w14:textId="77777777" w:rsidTr="00087740">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3A9AF2D2" w14:textId="77777777" w:rsidR="00D25516" w:rsidRPr="00340B0D" w:rsidRDefault="00D25516" w:rsidP="00087740">
            <w:pPr>
              <w:jc w:val="center"/>
              <w:rPr>
                <w:ins w:id="5836" w:author="jonathan pritchard" w:date="2025-01-23T13:43:00Z" w16du:dateUtc="2025-01-23T13:43: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65622C04" w14:textId="77777777" w:rsidR="00D25516" w:rsidRPr="00340B0D" w:rsidRDefault="00D25516" w:rsidP="00087740">
            <w:pPr>
              <w:rPr>
                <w:ins w:id="5837" w:author="jonathan pritchard" w:date="2025-01-23T13:43:00Z" w16du:dateUtc="2025-01-23T13:43:00Z"/>
                <w:rFonts w:cs="Arial"/>
                <w:sz w:val="18"/>
                <w:szCs w:val="18"/>
              </w:rPr>
            </w:pPr>
            <w:ins w:id="5838" w:author="jonathan pritchard" w:date="2025-01-23T13:43:00Z" w16du:dateUtc="2025-01-23T13:43: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023F8B78" w14:textId="77777777" w:rsidR="00D25516" w:rsidRPr="00340B0D" w:rsidRDefault="00D25516" w:rsidP="00087740">
            <w:pPr>
              <w:rPr>
                <w:ins w:id="5839" w:author="jonathan pritchard" w:date="2025-01-23T13:43:00Z" w16du:dateUtc="2025-01-23T13:43:00Z"/>
                <w:rFonts w:cs="Arial"/>
                <w:sz w:val="18"/>
                <w:szCs w:val="18"/>
              </w:rPr>
            </w:pPr>
          </w:p>
        </w:tc>
      </w:tr>
      <w:tr w:rsidR="00D25516" w:rsidRPr="00340B0D" w14:paraId="0743E350" w14:textId="77777777" w:rsidTr="00087740">
        <w:tc>
          <w:tcPr>
            <w:tcW w:w="9199" w:type="dxa"/>
            <w:gridSpan w:val="11"/>
            <w:tcBorders>
              <w:top w:val="single" w:sz="4" w:space="0" w:color="auto"/>
              <w:left w:val="single" w:sz="12" w:space="0" w:color="auto"/>
              <w:bottom w:val="single" w:sz="4" w:space="0" w:color="auto"/>
              <w:right w:val="single" w:sz="12" w:space="0" w:color="auto"/>
            </w:tcBorders>
          </w:tcPr>
          <w:p w14:paraId="662DD4A6" w14:textId="77777777" w:rsidR="00D25516" w:rsidRPr="00340B0D" w:rsidRDefault="00D25516" w:rsidP="00087740">
            <w:pPr>
              <w:rPr>
                <w:ins w:id="5840" w:author="jonathan pritchard" w:date="2025-01-23T13:43:00Z" w16du:dateUtc="2025-01-23T13:43:00Z"/>
                <w:rFonts w:cs="Arial"/>
                <w:sz w:val="18"/>
                <w:szCs w:val="18"/>
              </w:rPr>
            </w:pPr>
          </w:p>
        </w:tc>
      </w:tr>
      <w:tr w:rsidR="00D25516" w:rsidRPr="00340B0D" w14:paraId="4C6E52B1" w14:textId="77777777" w:rsidTr="00087740">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27422F8" w14:textId="77777777" w:rsidR="00D25516" w:rsidRPr="00340B0D" w:rsidRDefault="00D25516" w:rsidP="00087740">
            <w:pPr>
              <w:jc w:val="center"/>
              <w:rPr>
                <w:ins w:id="5841" w:author="jonathan pritchard" w:date="2025-01-23T13:43:00Z" w16du:dateUtc="2025-01-23T13:43:00Z"/>
                <w:rFonts w:cs="Arial"/>
                <w:b/>
                <w:bCs/>
                <w:sz w:val="18"/>
                <w:szCs w:val="18"/>
              </w:rPr>
            </w:pPr>
            <w:ins w:id="5842" w:author="jonathan pritchard" w:date="2025-01-23T13:43:00Z" w16du:dateUtc="2025-01-23T13:43:00Z">
              <w:r w:rsidRPr="00340B0D">
                <w:rPr>
                  <w:rFonts w:cs="Arial"/>
                  <w:b/>
                  <w:bCs/>
                  <w:sz w:val="18"/>
                  <w:szCs w:val="18"/>
                </w:rPr>
                <w:t>Viewing Group</w:t>
              </w:r>
              <w:r>
                <w:rPr>
                  <w:rFonts w:cs="Arial"/>
                  <w:b/>
                  <w:bCs/>
                  <w:sz w:val="18"/>
                  <w:szCs w:val="18"/>
                </w:rPr>
                <w:t>s (Default = On)</w:t>
              </w:r>
            </w:ins>
          </w:p>
        </w:tc>
      </w:tr>
      <w:tr w:rsidR="00D25516" w:rsidRPr="00340B0D" w14:paraId="3EFDCADB" w14:textId="77777777" w:rsidTr="00087740">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F673EE5" w14:textId="77777777" w:rsidR="00D25516" w:rsidRPr="00340B0D" w:rsidRDefault="00D25516" w:rsidP="00087740">
            <w:pPr>
              <w:jc w:val="center"/>
              <w:rPr>
                <w:ins w:id="5843" w:author="jonathan pritchard" w:date="2025-01-23T13:43:00Z" w16du:dateUtc="2025-01-23T13:43:00Z"/>
                <w:rFonts w:cs="Arial"/>
                <w:b/>
                <w:bCs/>
                <w:sz w:val="18"/>
                <w:szCs w:val="18"/>
              </w:rPr>
            </w:pPr>
            <w:ins w:id="5844" w:author="jonathan pritchard" w:date="2025-01-23T13:43:00Z" w16du:dateUtc="2025-01-23T13:43:00Z">
              <w:r w:rsidRPr="00340B0D">
                <w:rPr>
                  <w:rFonts w:cs="Arial"/>
                  <w:b/>
                  <w:bCs/>
                  <w:sz w:val="18"/>
                  <w:szCs w:val="18"/>
                </w:rPr>
                <w:t>Standard Display</w:t>
              </w:r>
            </w:ins>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6E4B4EC" w14:textId="77777777" w:rsidR="00D25516" w:rsidRPr="00340B0D" w:rsidRDefault="00D25516" w:rsidP="00087740">
            <w:pPr>
              <w:jc w:val="center"/>
              <w:rPr>
                <w:ins w:id="5845" w:author="jonathan pritchard" w:date="2025-01-23T13:43:00Z" w16du:dateUtc="2025-01-23T13:43:00Z"/>
                <w:rFonts w:cs="Arial"/>
                <w:b/>
                <w:bCs/>
                <w:sz w:val="18"/>
                <w:szCs w:val="18"/>
              </w:rPr>
            </w:pPr>
            <w:ins w:id="5846" w:author="jonathan pritchard" w:date="2025-01-23T13:43:00Z" w16du:dateUtc="2025-01-23T13:43:00Z">
              <w:r w:rsidRPr="00340B0D">
                <w:rPr>
                  <w:rFonts w:cs="Arial"/>
                  <w:b/>
                  <w:bCs/>
                  <w:sz w:val="18"/>
                  <w:szCs w:val="18"/>
                </w:rPr>
                <w:t>Other</w:t>
              </w:r>
            </w:ins>
          </w:p>
        </w:tc>
      </w:tr>
      <w:tr w:rsidR="00D25516" w:rsidRPr="00340B0D" w14:paraId="7E9F88CB"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295BF69F" w14:textId="77777777" w:rsidR="00D25516" w:rsidRPr="00340B0D" w:rsidRDefault="00D25516" w:rsidP="00087740">
            <w:pPr>
              <w:rPr>
                <w:ins w:id="5847" w:author="jonathan pritchard" w:date="2025-01-23T13:43:00Z" w16du:dateUtc="2025-01-23T13:43:00Z"/>
                <w:rFonts w:cs="Arial"/>
                <w:sz w:val="18"/>
                <w:szCs w:val="18"/>
              </w:rPr>
            </w:pPr>
            <w:ins w:id="5848" w:author="jonathan pritchard" w:date="2025-01-23T13:43:00Z" w16du:dateUtc="2025-01-23T13:43: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4810FB0B" w14:textId="77777777" w:rsidR="00D25516" w:rsidRPr="00340B0D" w:rsidRDefault="00D25516" w:rsidP="00087740">
            <w:pPr>
              <w:jc w:val="center"/>
              <w:rPr>
                <w:ins w:id="5849"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4E7BA133" w14:textId="77777777" w:rsidR="00D25516" w:rsidRPr="00340B0D" w:rsidRDefault="00D25516" w:rsidP="00087740">
            <w:pPr>
              <w:pStyle w:val="Default"/>
              <w:rPr>
                <w:ins w:id="5850" w:author="jonathan pritchard" w:date="2025-01-23T13:43:00Z" w16du:dateUtc="2025-01-23T13:43:00Z"/>
                <w:sz w:val="18"/>
                <w:szCs w:val="18"/>
              </w:rPr>
            </w:pPr>
            <w:ins w:id="5851" w:author="jonathan pritchard" w:date="2025-01-23T13:43:00Z" w16du:dateUtc="2025-01-23T13:43: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77E3F0F3" w14:textId="77777777" w:rsidR="00D25516" w:rsidRPr="00340B0D" w:rsidRDefault="00D25516" w:rsidP="00087740">
            <w:pPr>
              <w:rPr>
                <w:ins w:id="5852" w:author="jonathan pritchard" w:date="2025-01-23T13:43:00Z" w16du:dateUtc="2025-01-23T13:43:00Z"/>
                <w:rFonts w:cs="Arial"/>
                <w:sz w:val="18"/>
                <w:szCs w:val="18"/>
              </w:rPr>
            </w:pPr>
          </w:p>
        </w:tc>
      </w:tr>
      <w:tr w:rsidR="00D25516" w:rsidRPr="00340B0D" w14:paraId="52D1C69A"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494FD0F3" w14:textId="77777777" w:rsidR="00D25516" w:rsidRPr="00340B0D" w:rsidRDefault="00D25516" w:rsidP="00087740">
            <w:pPr>
              <w:pStyle w:val="Default"/>
              <w:rPr>
                <w:ins w:id="5853" w:author="jonathan pritchard" w:date="2025-01-23T13:43:00Z" w16du:dateUtc="2025-01-23T13:43:00Z"/>
                <w:sz w:val="18"/>
                <w:szCs w:val="18"/>
              </w:rPr>
            </w:pPr>
            <w:ins w:id="5854" w:author="jonathan pritchard" w:date="2025-01-23T13:43:00Z" w16du:dateUtc="2025-01-23T13:43: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160FE833" w14:textId="77777777" w:rsidR="00D25516" w:rsidRPr="00340B0D" w:rsidRDefault="00D25516" w:rsidP="00087740">
            <w:pPr>
              <w:jc w:val="center"/>
              <w:rPr>
                <w:ins w:id="5855"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7B4BB1E8" w14:textId="77777777" w:rsidR="00D25516" w:rsidRPr="00340B0D" w:rsidRDefault="00D25516" w:rsidP="00087740">
            <w:pPr>
              <w:pStyle w:val="Default"/>
              <w:rPr>
                <w:ins w:id="5856" w:author="jonathan pritchard" w:date="2025-01-23T13:43:00Z" w16du:dateUtc="2025-01-23T13:43:00Z"/>
                <w:sz w:val="18"/>
                <w:szCs w:val="18"/>
              </w:rPr>
            </w:pPr>
            <w:ins w:id="5857" w:author="jonathan pritchard" w:date="2025-01-23T13:43:00Z" w16du:dateUtc="2025-01-23T13:43: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21F51921" w14:textId="77777777" w:rsidR="00D25516" w:rsidRPr="00340B0D" w:rsidRDefault="00D25516" w:rsidP="00087740">
            <w:pPr>
              <w:rPr>
                <w:ins w:id="5858" w:author="jonathan pritchard" w:date="2025-01-23T13:43:00Z" w16du:dateUtc="2025-01-23T13:43:00Z"/>
                <w:rFonts w:cs="Arial"/>
                <w:sz w:val="18"/>
                <w:szCs w:val="18"/>
              </w:rPr>
            </w:pPr>
          </w:p>
        </w:tc>
      </w:tr>
      <w:tr w:rsidR="00D25516" w:rsidRPr="00340B0D" w14:paraId="53130FC2"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54BCE3F3" w14:textId="77777777" w:rsidR="00D25516" w:rsidRPr="00340B0D" w:rsidRDefault="00D25516" w:rsidP="00087740">
            <w:pPr>
              <w:pStyle w:val="Default"/>
              <w:ind w:left="720"/>
              <w:rPr>
                <w:ins w:id="5859" w:author="jonathan pritchard" w:date="2025-01-23T13:43:00Z" w16du:dateUtc="2025-01-23T13:43:00Z"/>
                <w:sz w:val="18"/>
                <w:szCs w:val="18"/>
              </w:rPr>
            </w:pPr>
            <w:ins w:id="5860" w:author="jonathan pritchard" w:date="2025-01-23T13:43:00Z" w16du:dateUtc="2025-01-23T13:43: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6D81D198" w14:textId="77777777" w:rsidR="00D25516" w:rsidRPr="00340B0D" w:rsidRDefault="00D25516" w:rsidP="00087740">
            <w:pPr>
              <w:jc w:val="center"/>
              <w:rPr>
                <w:ins w:id="5861"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285298C6" w14:textId="77777777" w:rsidR="00D25516" w:rsidRPr="00340B0D" w:rsidRDefault="00D25516" w:rsidP="00087740">
            <w:pPr>
              <w:pStyle w:val="Default"/>
              <w:rPr>
                <w:ins w:id="5862" w:author="jonathan pritchard" w:date="2025-01-23T13:43:00Z" w16du:dateUtc="2025-01-23T13:43:00Z"/>
                <w:sz w:val="18"/>
                <w:szCs w:val="18"/>
              </w:rPr>
            </w:pPr>
            <w:ins w:id="5863" w:author="jonathan pritchard" w:date="2025-01-23T13:43:00Z" w16du:dateUtc="2025-01-23T13:43: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03BBB4C8" w14:textId="77777777" w:rsidR="00D25516" w:rsidRPr="00340B0D" w:rsidRDefault="00D25516" w:rsidP="00087740">
            <w:pPr>
              <w:rPr>
                <w:ins w:id="5864" w:author="jonathan pritchard" w:date="2025-01-23T13:43:00Z" w16du:dateUtc="2025-01-23T13:43:00Z"/>
                <w:rFonts w:cs="Arial"/>
                <w:sz w:val="18"/>
                <w:szCs w:val="18"/>
              </w:rPr>
            </w:pPr>
          </w:p>
        </w:tc>
      </w:tr>
      <w:tr w:rsidR="00D25516" w:rsidRPr="00340B0D" w14:paraId="74F78DF2"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1D505AAC" w14:textId="77777777" w:rsidR="00D25516" w:rsidRPr="00340B0D" w:rsidRDefault="00D25516" w:rsidP="00087740">
            <w:pPr>
              <w:pStyle w:val="Default"/>
              <w:ind w:left="720"/>
              <w:rPr>
                <w:ins w:id="5865" w:author="jonathan pritchard" w:date="2025-01-23T13:43:00Z" w16du:dateUtc="2025-01-23T13:43:00Z"/>
                <w:sz w:val="18"/>
                <w:szCs w:val="18"/>
              </w:rPr>
            </w:pPr>
            <w:ins w:id="5866" w:author="jonathan pritchard" w:date="2025-01-23T13:43:00Z" w16du:dateUtc="2025-01-23T13:43: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2EB3401E" w14:textId="77777777" w:rsidR="00D25516" w:rsidRPr="00340B0D" w:rsidRDefault="00D25516" w:rsidP="00087740">
            <w:pPr>
              <w:jc w:val="center"/>
              <w:rPr>
                <w:ins w:id="5867"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2DAF8B40" w14:textId="77777777" w:rsidR="00D25516" w:rsidRPr="00340B0D" w:rsidRDefault="00D25516" w:rsidP="00087740">
            <w:pPr>
              <w:pStyle w:val="Default"/>
              <w:rPr>
                <w:ins w:id="5868" w:author="jonathan pritchard" w:date="2025-01-23T13:43:00Z" w16du:dateUtc="2025-01-23T13:43:00Z"/>
                <w:sz w:val="18"/>
                <w:szCs w:val="18"/>
              </w:rPr>
            </w:pPr>
            <w:ins w:id="5869" w:author="jonathan pritchard" w:date="2025-01-23T13:43:00Z" w16du:dateUtc="2025-01-23T13:43: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427DF39C" w14:textId="77777777" w:rsidR="00D25516" w:rsidRPr="00340B0D" w:rsidRDefault="00D25516" w:rsidP="00087740">
            <w:pPr>
              <w:rPr>
                <w:ins w:id="5870" w:author="jonathan pritchard" w:date="2025-01-23T13:43:00Z" w16du:dateUtc="2025-01-23T13:43:00Z"/>
                <w:rFonts w:cs="Arial"/>
                <w:sz w:val="18"/>
                <w:szCs w:val="18"/>
              </w:rPr>
            </w:pPr>
          </w:p>
        </w:tc>
      </w:tr>
      <w:tr w:rsidR="00D25516" w:rsidRPr="00340B0D" w14:paraId="25F471C1"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580D7ACB" w14:textId="77777777" w:rsidR="00D25516" w:rsidRPr="00340B0D" w:rsidRDefault="00D25516" w:rsidP="00087740">
            <w:pPr>
              <w:pStyle w:val="Default"/>
              <w:rPr>
                <w:ins w:id="5871" w:author="jonathan pritchard" w:date="2025-01-23T13:43:00Z" w16du:dateUtc="2025-01-23T13:43:00Z"/>
                <w:sz w:val="18"/>
                <w:szCs w:val="18"/>
              </w:rPr>
            </w:pPr>
            <w:ins w:id="5872" w:author="jonathan pritchard" w:date="2025-01-23T13:43:00Z" w16du:dateUtc="2025-01-23T13:43: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182C9D95" w14:textId="77777777" w:rsidR="00D25516" w:rsidRPr="00340B0D" w:rsidRDefault="00D25516" w:rsidP="00087740">
            <w:pPr>
              <w:jc w:val="center"/>
              <w:rPr>
                <w:ins w:id="5873"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02A61CD2" w14:textId="77777777" w:rsidR="00D25516" w:rsidRPr="00340B0D" w:rsidRDefault="00D25516" w:rsidP="00087740">
            <w:pPr>
              <w:pStyle w:val="Default"/>
              <w:rPr>
                <w:ins w:id="5874" w:author="jonathan pritchard" w:date="2025-01-23T13:43:00Z" w16du:dateUtc="2025-01-23T13:43:00Z"/>
                <w:sz w:val="18"/>
                <w:szCs w:val="18"/>
              </w:rPr>
            </w:pPr>
            <w:ins w:id="5875" w:author="jonathan pritchard" w:date="2025-01-23T13:43:00Z" w16du:dateUtc="2025-01-23T13:43: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39AC66E7" w14:textId="77777777" w:rsidR="00D25516" w:rsidRPr="00340B0D" w:rsidRDefault="00D25516" w:rsidP="00087740">
            <w:pPr>
              <w:rPr>
                <w:ins w:id="5876" w:author="jonathan pritchard" w:date="2025-01-23T13:43:00Z" w16du:dateUtc="2025-01-23T13:43:00Z"/>
                <w:rFonts w:cs="Arial"/>
                <w:sz w:val="18"/>
                <w:szCs w:val="18"/>
              </w:rPr>
            </w:pPr>
          </w:p>
        </w:tc>
      </w:tr>
      <w:tr w:rsidR="00D25516" w:rsidRPr="00340B0D" w14:paraId="2F0CBFDF"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2DBCCEAF" w14:textId="77777777" w:rsidR="00D25516" w:rsidRPr="00340B0D" w:rsidRDefault="00D25516" w:rsidP="00087740">
            <w:pPr>
              <w:pStyle w:val="Default"/>
              <w:rPr>
                <w:ins w:id="5877" w:author="jonathan pritchard" w:date="2025-01-23T13:43:00Z" w16du:dateUtc="2025-01-23T13:43:00Z"/>
                <w:sz w:val="18"/>
                <w:szCs w:val="18"/>
              </w:rPr>
            </w:pPr>
            <w:ins w:id="5878" w:author="jonathan pritchard" w:date="2025-01-23T13:43:00Z" w16du:dateUtc="2025-01-23T13:43: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3F51D3AF" w14:textId="77777777" w:rsidR="00D25516" w:rsidRPr="00340B0D" w:rsidRDefault="00D25516" w:rsidP="00087740">
            <w:pPr>
              <w:jc w:val="center"/>
              <w:rPr>
                <w:ins w:id="5879"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4132BEAF" w14:textId="77777777" w:rsidR="00D25516" w:rsidRPr="00340B0D" w:rsidRDefault="00D25516" w:rsidP="00087740">
            <w:pPr>
              <w:pStyle w:val="Default"/>
              <w:rPr>
                <w:ins w:id="5880" w:author="jonathan pritchard" w:date="2025-01-23T13:43:00Z" w16du:dateUtc="2025-01-23T13:43:00Z"/>
                <w:sz w:val="18"/>
                <w:szCs w:val="18"/>
              </w:rPr>
            </w:pPr>
            <w:ins w:id="5881" w:author="jonathan pritchard" w:date="2025-01-23T13:43:00Z" w16du:dateUtc="2025-01-23T13:43: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52CA1ECF" w14:textId="77777777" w:rsidR="00D25516" w:rsidRPr="00340B0D" w:rsidRDefault="00D25516" w:rsidP="00087740">
            <w:pPr>
              <w:rPr>
                <w:ins w:id="5882" w:author="jonathan pritchard" w:date="2025-01-23T13:43:00Z" w16du:dateUtc="2025-01-23T13:43:00Z"/>
                <w:rFonts w:cs="Arial"/>
                <w:sz w:val="18"/>
                <w:szCs w:val="18"/>
              </w:rPr>
            </w:pPr>
          </w:p>
        </w:tc>
      </w:tr>
      <w:tr w:rsidR="00D25516" w:rsidRPr="00340B0D" w14:paraId="401DAEB8"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17298B3B" w14:textId="77777777" w:rsidR="00D25516" w:rsidRPr="00340B0D" w:rsidRDefault="00D25516" w:rsidP="00087740">
            <w:pPr>
              <w:pStyle w:val="Default"/>
              <w:rPr>
                <w:ins w:id="5883" w:author="jonathan pritchard" w:date="2025-01-23T13:43:00Z" w16du:dateUtc="2025-01-23T13:43:00Z"/>
                <w:sz w:val="18"/>
                <w:szCs w:val="18"/>
              </w:rPr>
            </w:pPr>
            <w:ins w:id="5884" w:author="jonathan pritchard" w:date="2025-01-23T13:43:00Z" w16du:dateUtc="2025-01-23T13:43: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2FCF1945" w14:textId="77777777" w:rsidR="00D25516" w:rsidRPr="00D25516" w:rsidRDefault="00D25516" w:rsidP="00087740">
            <w:pPr>
              <w:jc w:val="center"/>
              <w:rPr>
                <w:ins w:id="5885" w:author="jonathan pritchard" w:date="2025-01-23T13:43:00Z" w16du:dateUtc="2025-01-23T13:43:00Z"/>
                <w:rFonts w:cs="Arial"/>
                <w:b/>
                <w:bCs/>
                <w:sz w:val="18"/>
                <w:szCs w:val="18"/>
              </w:rPr>
            </w:pPr>
            <w:r w:rsidRPr="00D25516">
              <w:rPr>
                <w:rFonts w:cs="Arial"/>
                <w:b/>
                <w:bCs/>
                <w:sz w:val="18"/>
                <w:szCs w:val="18"/>
              </w:rPr>
              <w:t>On</w:t>
            </w:r>
          </w:p>
        </w:tc>
        <w:tc>
          <w:tcPr>
            <w:tcW w:w="3598" w:type="dxa"/>
            <w:gridSpan w:val="4"/>
            <w:tcBorders>
              <w:top w:val="single" w:sz="4" w:space="0" w:color="auto"/>
              <w:left w:val="single" w:sz="12" w:space="0" w:color="auto"/>
              <w:bottom w:val="single" w:sz="4" w:space="0" w:color="auto"/>
            </w:tcBorders>
          </w:tcPr>
          <w:p w14:paraId="370946CE" w14:textId="77777777" w:rsidR="00D25516" w:rsidRPr="00340B0D" w:rsidRDefault="00D25516" w:rsidP="00087740">
            <w:pPr>
              <w:pStyle w:val="Default"/>
              <w:rPr>
                <w:ins w:id="5886" w:author="jonathan pritchard" w:date="2025-01-23T13:43:00Z" w16du:dateUtc="2025-01-23T13:43:00Z"/>
                <w:sz w:val="18"/>
                <w:szCs w:val="18"/>
              </w:rPr>
            </w:pPr>
            <w:ins w:id="5887" w:author="jonathan pritchard" w:date="2025-01-23T13:43:00Z" w16du:dateUtc="2025-01-23T13:43: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79EE2566" w14:textId="77777777" w:rsidR="00D25516" w:rsidRPr="00340B0D" w:rsidRDefault="00D25516" w:rsidP="00087740">
            <w:pPr>
              <w:rPr>
                <w:ins w:id="5888" w:author="jonathan pritchard" w:date="2025-01-23T13:43:00Z" w16du:dateUtc="2025-01-23T13:43:00Z"/>
                <w:rFonts w:cs="Arial"/>
                <w:sz w:val="18"/>
                <w:szCs w:val="18"/>
              </w:rPr>
            </w:pPr>
          </w:p>
        </w:tc>
      </w:tr>
      <w:tr w:rsidR="00D25516" w:rsidRPr="00340B0D" w14:paraId="61A273E2"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4DC49BA4" w14:textId="77777777" w:rsidR="00D25516" w:rsidRPr="00340B0D" w:rsidRDefault="00D25516" w:rsidP="00087740">
            <w:pPr>
              <w:pStyle w:val="Default"/>
              <w:rPr>
                <w:ins w:id="5889" w:author="jonathan pritchard" w:date="2025-01-23T13:43:00Z" w16du:dateUtc="2025-01-23T13:43:00Z"/>
                <w:sz w:val="18"/>
                <w:szCs w:val="18"/>
              </w:rPr>
            </w:pPr>
            <w:ins w:id="5890" w:author="jonathan pritchard" w:date="2025-01-23T13:43:00Z" w16du:dateUtc="2025-01-23T13:43: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0A93B168" w14:textId="77777777" w:rsidR="00D25516" w:rsidRPr="00340B0D" w:rsidRDefault="00D25516" w:rsidP="00087740">
            <w:pPr>
              <w:jc w:val="center"/>
              <w:rPr>
                <w:ins w:id="5891"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5F09998D" w14:textId="77777777" w:rsidR="00D25516" w:rsidRPr="00340B0D" w:rsidRDefault="00D25516" w:rsidP="00087740">
            <w:pPr>
              <w:pStyle w:val="Default"/>
              <w:rPr>
                <w:ins w:id="5892" w:author="jonathan pritchard" w:date="2025-01-23T13:43:00Z" w16du:dateUtc="2025-01-23T13:43:00Z"/>
                <w:sz w:val="18"/>
                <w:szCs w:val="18"/>
              </w:rPr>
            </w:pPr>
            <w:ins w:id="5893" w:author="jonathan pritchard" w:date="2025-01-23T13:43:00Z" w16du:dateUtc="2025-01-23T13:43: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0E54ADF6" w14:textId="77777777" w:rsidR="00D25516" w:rsidRPr="00340B0D" w:rsidRDefault="00D25516" w:rsidP="00087740">
            <w:pPr>
              <w:rPr>
                <w:ins w:id="5894" w:author="jonathan pritchard" w:date="2025-01-23T13:43:00Z" w16du:dateUtc="2025-01-23T13:43:00Z"/>
                <w:rFonts w:cs="Arial"/>
                <w:sz w:val="18"/>
                <w:szCs w:val="18"/>
              </w:rPr>
            </w:pPr>
          </w:p>
        </w:tc>
      </w:tr>
      <w:tr w:rsidR="00D25516" w:rsidRPr="00340B0D" w14:paraId="34C99770"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304483D0" w14:textId="77777777" w:rsidR="00D25516" w:rsidRPr="00340B0D" w:rsidRDefault="00D25516" w:rsidP="00087740">
            <w:pPr>
              <w:pStyle w:val="Default"/>
              <w:rPr>
                <w:ins w:id="5895" w:author="jonathan pritchard" w:date="2025-01-23T13:43:00Z" w16du:dateUtc="2025-01-23T13:43:00Z"/>
                <w:sz w:val="18"/>
                <w:szCs w:val="18"/>
              </w:rPr>
            </w:pPr>
            <w:ins w:id="5896" w:author="jonathan pritchard" w:date="2025-01-23T13:43:00Z" w16du:dateUtc="2025-01-23T13:43: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4F818CD1" w14:textId="77777777" w:rsidR="00D25516" w:rsidRPr="00340B0D" w:rsidRDefault="00D25516" w:rsidP="00087740">
            <w:pPr>
              <w:jc w:val="center"/>
              <w:rPr>
                <w:ins w:id="5897"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380407FE" w14:textId="77777777" w:rsidR="00D25516" w:rsidRPr="00340B0D" w:rsidRDefault="00D25516" w:rsidP="00087740">
            <w:pPr>
              <w:rPr>
                <w:ins w:id="5898"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0DB35B7E" w14:textId="77777777" w:rsidR="00D25516" w:rsidRPr="00340B0D" w:rsidRDefault="00D25516" w:rsidP="00087740">
            <w:pPr>
              <w:rPr>
                <w:ins w:id="5899" w:author="jonathan pritchard" w:date="2025-01-23T13:43:00Z" w16du:dateUtc="2025-01-23T13:43:00Z"/>
                <w:rFonts w:cs="Arial"/>
                <w:sz w:val="18"/>
                <w:szCs w:val="18"/>
              </w:rPr>
            </w:pPr>
          </w:p>
        </w:tc>
      </w:tr>
      <w:tr w:rsidR="00D25516" w:rsidRPr="00340B0D" w14:paraId="57D95341"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34C3730A" w14:textId="77777777" w:rsidR="00D25516" w:rsidRPr="00340B0D" w:rsidRDefault="00D25516" w:rsidP="00087740">
            <w:pPr>
              <w:pStyle w:val="Default"/>
              <w:rPr>
                <w:ins w:id="5900" w:author="jonathan pritchard" w:date="2025-01-23T13:43:00Z" w16du:dateUtc="2025-01-23T13:43:00Z"/>
                <w:sz w:val="18"/>
                <w:szCs w:val="18"/>
              </w:rPr>
            </w:pPr>
            <w:ins w:id="5901" w:author="jonathan pritchard" w:date="2025-01-23T13:43:00Z" w16du:dateUtc="2025-01-23T13:43: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492107D2" w14:textId="77777777" w:rsidR="00D25516" w:rsidRPr="00340B0D" w:rsidRDefault="00D25516" w:rsidP="00087740">
            <w:pPr>
              <w:jc w:val="center"/>
              <w:rPr>
                <w:ins w:id="5902"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1335DE2E" w14:textId="77777777" w:rsidR="00D25516" w:rsidRPr="00340B0D" w:rsidRDefault="00D25516" w:rsidP="00087740">
            <w:pPr>
              <w:rPr>
                <w:ins w:id="5903"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14994ADA" w14:textId="77777777" w:rsidR="00D25516" w:rsidRPr="00340B0D" w:rsidRDefault="00D25516" w:rsidP="00087740">
            <w:pPr>
              <w:rPr>
                <w:ins w:id="5904" w:author="jonathan pritchard" w:date="2025-01-23T13:43:00Z" w16du:dateUtc="2025-01-23T13:43:00Z"/>
                <w:rFonts w:cs="Arial"/>
                <w:sz w:val="18"/>
                <w:szCs w:val="18"/>
              </w:rPr>
            </w:pPr>
          </w:p>
        </w:tc>
      </w:tr>
      <w:tr w:rsidR="00D25516" w:rsidRPr="00340B0D" w14:paraId="00F3F50A"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475BB815" w14:textId="77777777" w:rsidR="00D25516" w:rsidRPr="00340B0D" w:rsidRDefault="00D25516" w:rsidP="00087740">
            <w:pPr>
              <w:pStyle w:val="Default"/>
              <w:rPr>
                <w:ins w:id="5905" w:author="jonathan pritchard" w:date="2025-01-23T13:43:00Z" w16du:dateUtc="2025-01-23T13:43:00Z"/>
                <w:sz w:val="18"/>
                <w:szCs w:val="18"/>
              </w:rPr>
            </w:pPr>
            <w:ins w:id="5906" w:author="jonathan pritchard" w:date="2025-01-23T13:43:00Z" w16du:dateUtc="2025-01-23T13:43: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24B1E4CF" w14:textId="77777777" w:rsidR="00D25516" w:rsidRPr="00340B0D" w:rsidRDefault="00D25516" w:rsidP="00087740">
            <w:pPr>
              <w:jc w:val="center"/>
              <w:rPr>
                <w:ins w:id="5907"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57A3913F" w14:textId="77777777" w:rsidR="00D25516" w:rsidRPr="00340B0D" w:rsidRDefault="00D25516" w:rsidP="00087740">
            <w:pPr>
              <w:rPr>
                <w:ins w:id="5908"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3907F2A2" w14:textId="77777777" w:rsidR="00D25516" w:rsidRPr="00340B0D" w:rsidRDefault="00D25516" w:rsidP="00087740">
            <w:pPr>
              <w:rPr>
                <w:ins w:id="5909" w:author="jonathan pritchard" w:date="2025-01-23T13:43:00Z" w16du:dateUtc="2025-01-23T13:43:00Z"/>
                <w:rFonts w:cs="Arial"/>
                <w:sz w:val="18"/>
                <w:szCs w:val="18"/>
              </w:rPr>
            </w:pPr>
          </w:p>
        </w:tc>
      </w:tr>
      <w:tr w:rsidR="00D25516" w:rsidRPr="00340B0D" w14:paraId="1038CD17"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2A0C3F59" w14:textId="77777777" w:rsidR="00D25516" w:rsidRPr="00340B0D" w:rsidRDefault="00D25516" w:rsidP="00087740">
            <w:pPr>
              <w:pStyle w:val="Default"/>
              <w:ind w:left="720"/>
              <w:rPr>
                <w:ins w:id="5910" w:author="jonathan pritchard" w:date="2025-01-23T13:43:00Z" w16du:dateUtc="2025-01-23T13:43:00Z"/>
                <w:sz w:val="18"/>
                <w:szCs w:val="18"/>
              </w:rPr>
            </w:pPr>
            <w:ins w:id="5911" w:author="jonathan pritchard" w:date="2025-01-23T13:43:00Z" w16du:dateUtc="2025-01-23T13:43: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32E71472" w14:textId="77777777" w:rsidR="00D25516" w:rsidRPr="00340B0D" w:rsidRDefault="00D25516" w:rsidP="00087740">
            <w:pPr>
              <w:jc w:val="center"/>
              <w:rPr>
                <w:ins w:id="5912"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660839F5" w14:textId="77777777" w:rsidR="00D25516" w:rsidRPr="00340B0D" w:rsidRDefault="00D25516" w:rsidP="00087740">
            <w:pPr>
              <w:rPr>
                <w:ins w:id="5913"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64A45AB5" w14:textId="77777777" w:rsidR="00D25516" w:rsidRPr="00340B0D" w:rsidRDefault="00D25516" w:rsidP="00087740">
            <w:pPr>
              <w:rPr>
                <w:ins w:id="5914" w:author="jonathan pritchard" w:date="2025-01-23T13:43:00Z" w16du:dateUtc="2025-01-23T13:43:00Z"/>
                <w:rFonts w:cs="Arial"/>
                <w:sz w:val="18"/>
                <w:szCs w:val="18"/>
              </w:rPr>
            </w:pPr>
          </w:p>
        </w:tc>
      </w:tr>
      <w:tr w:rsidR="00D25516" w:rsidRPr="00340B0D" w14:paraId="23B823C6" w14:textId="77777777" w:rsidTr="00087740">
        <w:tc>
          <w:tcPr>
            <w:tcW w:w="4375" w:type="dxa"/>
            <w:gridSpan w:val="4"/>
            <w:tcBorders>
              <w:top w:val="single" w:sz="4" w:space="0" w:color="auto"/>
              <w:left w:val="single" w:sz="12" w:space="0" w:color="auto"/>
              <w:bottom w:val="single" w:sz="12" w:space="0" w:color="auto"/>
              <w:right w:val="single" w:sz="4" w:space="0" w:color="auto"/>
            </w:tcBorders>
          </w:tcPr>
          <w:p w14:paraId="6E209E14" w14:textId="77777777" w:rsidR="00D25516" w:rsidRPr="00340B0D" w:rsidRDefault="00D25516" w:rsidP="00087740">
            <w:pPr>
              <w:pStyle w:val="Default"/>
              <w:ind w:left="720"/>
              <w:rPr>
                <w:ins w:id="5915" w:author="jonathan pritchard" w:date="2025-01-23T13:43:00Z" w16du:dateUtc="2025-01-23T13:43:00Z"/>
                <w:sz w:val="18"/>
                <w:szCs w:val="18"/>
              </w:rPr>
            </w:pPr>
            <w:ins w:id="5916" w:author="jonathan pritchard" w:date="2025-01-23T13:43:00Z" w16du:dateUtc="2025-01-23T13:43: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745D6457" w14:textId="77777777" w:rsidR="00D25516" w:rsidRPr="00340B0D" w:rsidRDefault="00D25516" w:rsidP="00087740">
            <w:pPr>
              <w:jc w:val="center"/>
              <w:rPr>
                <w:ins w:id="5917"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12" w:space="0" w:color="auto"/>
            </w:tcBorders>
          </w:tcPr>
          <w:p w14:paraId="3DDF6035" w14:textId="77777777" w:rsidR="00D25516" w:rsidRPr="00340B0D" w:rsidRDefault="00D25516" w:rsidP="00087740">
            <w:pPr>
              <w:rPr>
                <w:ins w:id="5918" w:author="jonathan pritchard" w:date="2025-01-23T13:43:00Z" w16du:dateUtc="2025-01-23T13:43:00Z"/>
                <w:rFonts w:cs="Arial"/>
                <w:sz w:val="18"/>
                <w:szCs w:val="18"/>
              </w:rPr>
            </w:pPr>
          </w:p>
        </w:tc>
        <w:tc>
          <w:tcPr>
            <w:tcW w:w="672" w:type="dxa"/>
            <w:tcBorders>
              <w:top w:val="single" w:sz="4" w:space="0" w:color="auto"/>
              <w:bottom w:val="single" w:sz="12" w:space="0" w:color="auto"/>
              <w:right w:val="single" w:sz="12" w:space="0" w:color="auto"/>
            </w:tcBorders>
            <w:vAlign w:val="center"/>
          </w:tcPr>
          <w:p w14:paraId="3D7A9BCF" w14:textId="77777777" w:rsidR="00D25516" w:rsidRPr="00340B0D" w:rsidRDefault="00D25516" w:rsidP="00087740">
            <w:pPr>
              <w:rPr>
                <w:ins w:id="5919" w:author="jonathan pritchard" w:date="2025-01-23T13:43:00Z" w16du:dateUtc="2025-01-23T13:43:00Z"/>
                <w:rFonts w:cs="Arial"/>
                <w:sz w:val="18"/>
                <w:szCs w:val="18"/>
              </w:rPr>
            </w:pPr>
          </w:p>
        </w:tc>
      </w:tr>
      <w:tr w:rsidR="00D25516" w:rsidRPr="00EF63B4" w14:paraId="633569B4" w14:textId="77777777" w:rsidTr="00087740">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A413905" w14:textId="77777777" w:rsidR="00D25516" w:rsidRPr="00EF63B4" w:rsidRDefault="00D25516" w:rsidP="00087740">
            <w:pPr>
              <w:jc w:val="center"/>
              <w:rPr>
                <w:ins w:id="5920" w:author="jonathan pritchard" w:date="2025-01-23T13:43:00Z" w16du:dateUtc="2025-01-23T13:43:00Z"/>
                <w:rFonts w:cs="Arial"/>
                <w:sz w:val="18"/>
                <w:szCs w:val="18"/>
              </w:rPr>
            </w:pPr>
            <w:ins w:id="5921" w:author="jonathan pritchard" w:date="2025-01-23T13:43:00Z" w16du:dateUtc="2025-01-23T13:43:00Z">
              <w:r>
                <w:rPr>
                  <w:rFonts w:cs="Arial"/>
                  <w:b/>
                  <w:bCs/>
                  <w:sz w:val="18"/>
                  <w:szCs w:val="18"/>
                </w:rPr>
                <w:t>Additional</w:t>
              </w:r>
            </w:ins>
          </w:p>
        </w:tc>
      </w:tr>
      <w:tr w:rsidR="00D25516" w:rsidRPr="00340B0D" w14:paraId="11DD7FC4"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13250605" w14:textId="77777777" w:rsidR="00D25516" w:rsidRPr="00340B0D" w:rsidRDefault="00D25516" w:rsidP="00087740">
            <w:pPr>
              <w:pStyle w:val="Default"/>
              <w:ind w:left="720"/>
              <w:rPr>
                <w:ins w:id="5922" w:author="jonathan pritchard" w:date="2025-01-23T13:43:00Z" w16du:dateUtc="2025-01-23T13:43: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E64A950" w14:textId="77777777" w:rsidR="00D25516" w:rsidRPr="00340B0D" w:rsidRDefault="00D25516" w:rsidP="00087740">
            <w:pPr>
              <w:jc w:val="center"/>
              <w:rPr>
                <w:ins w:id="5923" w:author="jonathan pritchard" w:date="2025-01-23T13:43:00Z" w16du:dateUtc="2025-01-23T13:43:00Z"/>
                <w:rFonts w:cs="Arial"/>
                <w:sz w:val="18"/>
                <w:szCs w:val="18"/>
              </w:rPr>
            </w:pPr>
          </w:p>
        </w:tc>
        <w:tc>
          <w:tcPr>
            <w:tcW w:w="3598" w:type="dxa"/>
            <w:gridSpan w:val="4"/>
            <w:tcBorders>
              <w:top w:val="single" w:sz="4" w:space="0" w:color="auto"/>
              <w:left w:val="double" w:sz="4" w:space="0" w:color="auto"/>
              <w:bottom w:val="single" w:sz="4" w:space="0" w:color="auto"/>
            </w:tcBorders>
          </w:tcPr>
          <w:p w14:paraId="46C01E14" w14:textId="77777777" w:rsidR="00D25516" w:rsidRPr="00340B0D" w:rsidRDefault="00D25516" w:rsidP="00087740">
            <w:pPr>
              <w:rPr>
                <w:ins w:id="5924"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534ED210" w14:textId="77777777" w:rsidR="00D25516" w:rsidRPr="00340B0D" w:rsidRDefault="00D25516" w:rsidP="00087740">
            <w:pPr>
              <w:rPr>
                <w:ins w:id="5925" w:author="jonathan pritchard" w:date="2025-01-23T13:43:00Z" w16du:dateUtc="2025-01-23T13:43:00Z"/>
                <w:rFonts w:cs="Arial"/>
                <w:sz w:val="18"/>
                <w:szCs w:val="18"/>
              </w:rPr>
            </w:pPr>
          </w:p>
        </w:tc>
      </w:tr>
      <w:tr w:rsidR="00D25516" w:rsidRPr="00340B0D" w14:paraId="2898F2DA"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797B2E68" w14:textId="77777777" w:rsidR="00D25516" w:rsidRPr="00340B0D" w:rsidRDefault="00D25516" w:rsidP="00087740">
            <w:pPr>
              <w:pStyle w:val="Default"/>
              <w:ind w:left="720"/>
              <w:rPr>
                <w:ins w:id="5926" w:author="jonathan pritchard" w:date="2025-01-23T13:43:00Z" w16du:dateUtc="2025-01-23T13:43: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5B0526E" w14:textId="77777777" w:rsidR="00D25516" w:rsidRPr="00340B0D" w:rsidRDefault="00D25516" w:rsidP="00087740">
            <w:pPr>
              <w:jc w:val="center"/>
              <w:rPr>
                <w:ins w:id="5927" w:author="jonathan pritchard" w:date="2025-01-23T13:43:00Z" w16du:dateUtc="2025-01-23T13:43:00Z"/>
                <w:rFonts w:cs="Arial"/>
                <w:sz w:val="18"/>
                <w:szCs w:val="18"/>
              </w:rPr>
            </w:pPr>
          </w:p>
        </w:tc>
        <w:tc>
          <w:tcPr>
            <w:tcW w:w="3598" w:type="dxa"/>
            <w:gridSpan w:val="4"/>
            <w:tcBorders>
              <w:top w:val="single" w:sz="4" w:space="0" w:color="auto"/>
              <w:left w:val="double" w:sz="4" w:space="0" w:color="auto"/>
              <w:bottom w:val="single" w:sz="4" w:space="0" w:color="auto"/>
            </w:tcBorders>
          </w:tcPr>
          <w:p w14:paraId="5857092C" w14:textId="77777777" w:rsidR="00D25516" w:rsidRPr="00340B0D" w:rsidRDefault="00D25516" w:rsidP="00087740">
            <w:pPr>
              <w:rPr>
                <w:ins w:id="5928"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1E07B434" w14:textId="77777777" w:rsidR="00D25516" w:rsidRPr="00340B0D" w:rsidRDefault="00D25516" w:rsidP="00087740">
            <w:pPr>
              <w:rPr>
                <w:ins w:id="5929" w:author="jonathan pritchard" w:date="2025-01-23T13:43:00Z" w16du:dateUtc="2025-01-23T13:43:00Z"/>
                <w:rFonts w:cs="Arial"/>
                <w:sz w:val="18"/>
                <w:szCs w:val="18"/>
              </w:rPr>
            </w:pPr>
          </w:p>
        </w:tc>
      </w:tr>
    </w:tbl>
    <w:p w14:paraId="0FE45B7D" w14:textId="77777777" w:rsidR="00D25516" w:rsidRDefault="00D25516" w:rsidP="006C7785"/>
    <w:p w14:paraId="1911807D" w14:textId="77777777" w:rsidR="00D25516" w:rsidRDefault="00D25516"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610BB30E" w14:textId="77777777" w:rsidTr="00D25516">
        <w:trPr>
          <w:tblHeader/>
        </w:trPr>
        <w:tc>
          <w:tcPr>
            <w:tcW w:w="9526" w:type="dxa"/>
            <w:shd w:val="clear" w:color="auto" w:fill="BFBFBF" w:themeFill="background1" w:themeFillShade="BF"/>
            <w:vAlign w:val="center"/>
          </w:tcPr>
          <w:p w14:paraId="47DF6AA9" w14:textId="77777777" w:rsidR="006C7785" w:rsidRPr="00373F25" w:rsidRDefault="006C7785" w:rsidP="00D25516">
            <w:pPr>
              <w:jc w:val="center"/>
              <w:rPr>
                <w:rFonts w:cs="Arial"/>
              </w:rPr>
            </w:pPr>
            <w:r w:rsidRPr="00373F25">
              <w:rPr>
                <w:rFonts w:cs="Arial"/>
                <w:b/>
              </w:rPr>
              <w:lastRenderedPageBreak/>
              <w:t>Setup</w:t>
            </w:r>
          </w:p>
        </w:tc>
      </w:tr>
      <w:tr w:rsidR="006C7785" w14:paraId="0A2B8769" w14:textId="77777777" w:rsidTr="00380FCD">
        <w:trPr>
          <w:tblHeader/>
        </w:trPr>
        <w:tc>
          <w:tcPr>
            <w:tcW w:w="9526" w:type="dxa"/>
            <w:vAlign w:val="center"/>
          </w:tcPr>
          <w:p w14:paraId="18E0FBE0" w14:textId="77777777" w:rsidR="006C7785" w:rsidRPr="00373F25" w:rsidRDefault="006C7785" w:rsidP="00380FCD">
            <w:pPr>
              <w:rPr>
                <w:rFonts w:cs="Arial"/>
              </w:rPr>
            </w:pPr>
            <w:r w:rsidRPr="00373F25">
              <w:rPr>
                <w:rFonts w:cs="Arial"/>
                <w:i/>
              </w:rPr>
              <w:t xml:space="preserve">As for test </w:t>
            </w:r>
            <w:r w:rsidRPr="00373F25">
              <w:rPr>
                <w:rFonts w:cs="Arial"/>
              </w:rPr>
              <w:t>BoundaryDisplay2</w:t>
            </w:r>
            <w:r w:rsidRPr="00373F25">
              <w:rPr>
                <w:rFonts w:cs="Arial"/>
                <w:i/>
              </w:rPr>
              <w:t xml:space="preserve"> </w:t>
            </w:r>
          </w:p>
        </w:tc>
      </w:tr>
      <w:tr w:rsidR="006C7785" w14:paraId="05EA6A81" w14:textId="77777777" w:rsidTr="00D25516">
        <w:trPr>
          <w:tblHeader/>
        </w:trPr>
        <w:tc>
          <w:tcPr>
            <w:tcW w:w="9526" w:type="dxa"/>
            <w:shd w:val="clear" w:color="auto" w:fill="BFBFBF" w:themeFill="background1" w:themeFillShade="BF"/>
            <w:vAlign w:val="center"/>
          </w:tcPr>
          <w:p w14:paraId="42F6821D" w14:textId="77777777" w:rsidR="006C7785" w:rsidRPr="00373F25" w:rsidRDefault="006C7785" w:rsidP="00D25516">
            <w:pPr>
              <w:jc w:val="center"/>
              <w:rPr>
                <w:rFonts w:cs="Arial"/>
              </w:rPr>
            </w:pPr>
            <w:r w:rsidRPr="00373F25">
              <w:rPr>
                <w:rFonts w:cs="Arial"/>
                <w:b/>
              </w:rPr>
              <w:t>Action</w:t>
            </w:r>
          </w:p>
        </w:tc>
      </w:tr>
      <w:tr w:rsidR="006C7785" w14:paraId="03A62CFC" w14:textId="77777777" w:rsidTr="00380FCD">
        <w:trPr>
          <w:tblHeader/>
        </w:trPr>
        <w:tc>
          <w:tcPr>
            <w:tcW w:w="9526" w:type="dxa"/>
            <w:vAlign w:val="center"/>
          </w:tcPr>
          <w:p w14:paraId="0D0493C9" w14:textId="77777777" w:rsidR="006C7785" w:rsidRPr="00373F25" w:rsidRDefault="006C7785" w:rsidP="00380FCD">
            <w:pPr>
              <w:rPr>
                <w:rFonts w:cs="Arial"/>
                <w:i/>
              </w:rPr>
            </w:pPr>
            <w:r w:rsidRPr="00373F25">
              <w:rPr>
                <w:rFonts w:cs="Arial"/>
                <w:i/>
              </w:rPr>
              <w:t>View the features at position 32°22.600’S 61°23.800’E scale 1:2 000</w:t>
            </w:r>
          </w:p>
        </w:tc>
      </w:tr>
      <w:tr w:rsidR="006C7785" w14:paraId="5C9C60D9" w14:textId="77777777" w:rsidTr="00D25516">
        <w:trPr>
          <w:tblHeader/>
        </w:trPr>
        <w:tc>
          <w:tcPr>
            <w:tcW w:w="9526" w:type="dxa"/>
            <w:tcBorders>
              <w:bottom w:val="single" w:sz="4" w:space="0" w:color="auto"/>
            </w:tcBorders>
            <w:shd w:val="clear" w:color="auto" w:fill="BFBFBF" w:themeFill="background1" w:themeFillShade="BF"/>
            <w:vAlign w:val="center"/>
          </w:tcPr>
          <w:p w14:paraId="19188469" w14:textId="77777777" w:rsidR="006C7785" w:rsidRPr="00373F25" w:rsidRDefault="006C7785" w:rsidP="00D25516">
            <w:pPr>
              <w:jc w:val="center"/>
              <w:rPr>
                <w:rFonts w:cs="Arial"/>
              </w:rPr>
            </w:pPr>
            <w:r w:rsidRPr="00373F25">
              <w:rPr>
                <w:rFonts w:cs="Arial"/>
                <w:b/>
              </w:rPr>
              <w:t>Results</w:t>
            </w:r>
          </w:p>
        </w:tc>
      </w:tr>
      <w:tr w:rsidR="006C7785" w14:paraId="009ED9C3" w14:textId="77777777" w:rsidTr="00380FCD">
        <w:trPr>
          <w:tblHeader/>
        </w:trPr>
        <w:tc>
          <w:tcPr>
            <w:tcW w:w="9526" w:type="dxa"/>
            <w:tcBorders>
              <w:bottom w:val="nil"/>
            </w:tcBorders>
            <w:vAlign w:val="center"/>
          </w:tcPr>
          <w:p w14:paraId="7E474EAD" w14:textId="77777777" w:rsidR="00D25516" w:rsidRDefault="00D25516" w:rsidP="00380FCD">
            <w:pPr>
              <w:rPr>
                <w:rFonts w:cs="Arial"/>
                <w:i/>
              </w:rPr>
            </w:pPr>
          </w:p>
          <w:p w14:paraId="763C4137" w14:textId="1E2B4D75" w:rsidR="006C7785" w:rsidRPr="00373F25" w:rsidRDefault="006C7785" w:rsidP="00380FCD">
            <w:pPr>
              <w:rPr>
                <w:rFonts w:cs="Arial"/>
                <w:i/>
              </w:rPr>
            </w:pPr>
            <w:r w:rsidRPr="00373F25">
              <w:rPr>
                <w:rFonts w:cs="Arial"/>
                <w:i/>
              </w:rPr>
              <w:t>Confirm that items 1 and 2 display as shown in the graphic below:</w:t>
            </w:r>
          </w:p>
        </w:tc>
      </w:tr>
      <w:tr w:rsidR="006C7785" w14:paraId="11975322" w14:textId="77777777" w:rsidTr="00380FCD">
        <w:trPr>
          <w:tblHeader/>
        </w:trPr>
        <w:tc>
          <w:tcPr>
            <w:tcW w:w="9526" w:type="dxa"/>
            <w:tcBorders>
              <w:top w:val="nil"/>
            </w:tcBorders>
            <w:vAlign w:val="center"/>
          </w:tcPr>
          <w:p w14:paraId="3C775585" w14:textId="77777777" w:rsidR="00D25516" w:rsidRDefault="00D25516" w:rsidP="00380FCD">
            <w:pPr>
              <w:jc w:val="center"/>
              <w:rPr>
                <w:rFonts w:cs="Arial"/>
              </w:rPr>
            </w:pPr>
          </w:p>
          <w:p w14:paraId="6914CE33" w14:textId="10A24680" w:rsidR="006C7785" w:rsidRPr="00373F25" w:rsidRDefault="006C7785" w:rsidP="00380FCD">
            <w:pPr>
              <w:jc w:val="center"/>
              <w:rPr>
                <w:rFonts w:cs="Arial"/>
              </w:rPr>
            </w:pPr>
            <w:r w:rsidRPr="00373F25">
              <w:rPr>
                <w:rFonts w:cs="Arial"/>
                <w:noProof/>
                <w:lang w:val="en-IN" w:eastAsia="en-IN"/>
              </w:rPr>
              <w:drawing>
                <wp:inline distT="0" distB="0" distL="0" distR="0" wp14:anchorId="2F0C7AE6" wp14:editId="0CD388DF">
                  <wp:extent cx="5839795" cy="5532880"/>
                  <wp:effectExtent l="0" t="0" r="8890" b="0"/>
                  <wp:docPr id="273" name="Picture 273" descr="C:\msdokut\STANDARDIT\IHO\ENCWG\Drafting 4.0.2 after Mar2016\New picture originals 23mar2016\3.6.8.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msdokut\STANDARDIT\IHO\ENCWG\Drafting 4.0.2 after Mar2016\New picture originals 23mar2016\3.6.8.3 picture 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847398" cy="5540084"/>
                          </a:xfrm>
                          <a:prstGeom prst="rect">
                            <a:avLst/>
                          </a:prstGeom>
                          <a:noFill/>
                          <a:ln>
                            <a:noFill/>
                          </a:ln>
                        </pic:spPr>
                      </pic:pic>
                    </a:graphicData>
                  </a:graphic>
                </wp:inline>
              </w:drawing>
            </w:r>
          </w:p>
          <w:p w14:paraId="5E377BDA" w14:textId="77777777" w:rsidR="006C7785" w:rsidRPr="00373F25" w:rsidRDefault="006C7785" w:rsidP="00380FCD">
            <w:pPr>
              <w:jc w:val="center"/>
              <w:rPr>
                <w:rFonts w:cs="Arial"/>
              </w:rPr>
            </w:pPr>
            <w:r w:rsidRPr="00373F25">
              <w:rPr>
                <w:rFonts w:cs="Arial"/>
                <w:b/>
                <w:noProof/>
                <w:lang w:eastAsia="en-GB"/>
              </w:rPr>
              <w:t>tbd</w:t>
            </w:r>
          </w:p>
        </w:tc>
      </w:tr>
    </w:tbl>
    <w:p w14:paraId="755CF945" w14:textId="77777777" w:rsidR="006C7785" w:rsidRDefault="006C7785" w:rsidP="006C7785"/>
    <w:p w14:paraId="33D57179" w14:textId="5BD55C2E" w:rsidR="00D25516" w:rsidRDefault="00D25516" w:rsidP="00D25516">
      <w:pPr>
        <w:pStyle w:val="Heading3"/>
        <w:rPr>
          <w:ins w:id="5930" w:author="jonathan pritchard" w:date="2024-10-23T10:50:00Z" w16du:dateUtc="2024-10-23T09:50:00Z"/>
        </w:rPr>
      </w:pPr>
      <w:bookmarkStart w:id="5931" w:name="_Toc189647877"/>
      <w:r>
        <w:t>Overscale Pattern</w:t>
      </w:r>
      <w:bookmarkEnd w:id="5931"/>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D25516" w:rsidRPr="004065B1" w14:paraId="566647F6" w14:textId="77777777" w:rsidTr="00547B35">
        <w:trPr>
          <w:trHeight w:val="454"/>
          <w:tblHeader/>
          <w:ins w:id="5932" w:author="jonathan pritchard" w:date="2024-10-23T10:50:00Z"/>
        </w:trPr>
        <w:tc>
          <w:tcPr>
            <w:tcW w:w="2381" w:type="dxa"/>
            <w:shd w:val="clear" w:color="auto" w:fill="E5B8B7" w:themeFill="accent2" w:themeFillTint="66"/>
            <w:vAlign w:val="center"/>
          </w:tcPr>
          <w:p w14:paraId="1E6F061A" w14:textId="77777777" w:rsidR="00D25516" w:rsidRPr="004065B1" w:rsidRDefault="00D25516" w:rsidP="00087740">
            <w:pPr>
              <w:rPr>
                <w:ins w:id="5933" w:author="jonathan pritchard" w:date="2024-10-23T10:50:00Z" w16du:dateUtc="2024-10-23T09:50:00Z"/>
              </w:rPr>
            </w:pPr>
            <w:ins w:id="5934" w:author="jonathan pritchard" w:date="2024-10-23T10:50:00Z" w16du:dateUtc="2024-10-23T09:50:00Z">
              <w:r w:rsidRPr="000A066E">
                <w:rPr>
                  <w:b/>
                </w:rPr>
                <w:t>Test Reference</w:t>
              </w:r>
            </w:ins>
          </w:p>
        </w:tc>
        <w:tc>
          <w:tcPr>
            <w:tcW w:w="2381" w:type="dxa"/>
            <w:shd w:val="clear" w:color="auto" w:fill="FFFFFF" w:themeFill="background1"/>
            <w:vAlign w:val="center"/>
          </w:tcPr>
          <w:p w14:paraId="2449D070" w14:textId="59ADAF9A" w:rsidR="00D25516" w:rsidRPr="004065B1" w:rsidRDefault="00D25516" w:rsidP="00087740">
            <w:pPr>
              <w:rPr>
                <w:ins w:id="5935" w:author="jonathan pritchard" w:date="2024-10-23T10:50:00Z" w16du:dateUtc="2024-10-23T09:50:00Z"/>
              </w:rPr>
            </w:pPr>
            <w:r>
              <w:t>OversclePattern2</w:t>
            </w:r>
          </w:p>
        </w:tc>
        <w:tc>
          <w:tcPr>
            <w:tcW w:w="2382" w:type="dxa"/>
            <w:shd w:val="clear" w:color="auto" w:fill="E5B8B7" w:themeFill="accent2" w:themeFillTint="66"/>
            <w:vAlign w:val="center"/>
          </w:tcPr>
          <w:p w14:paraId="3ECE2CFB" w14:textId="77777777" w:rsidR="00D25516" w:rsidRPr="004065B1" w:rsidRDefault="00D25516" w:rsidP="00087740">
            <w:pPr>
              <w:rPr>
                <w:ins w:id="5936" w:author="jonathan pritchard" w:date="2024-10-23T10:50:00Z" w16du:dateUtc="2024-10-23T09:50:00Z"/>
              </w:rPr>
            </w:pPr>
            <w:ins w:id="5937" w:author="jonathan pritchard" w:date="2024-10-23T10:50:00Z" w16du:dateUtc="2024-10-23T09:50:00Z">
              <w:r w:rsidRPr="000A066E">
                <w:rPr>
                  <w:b/>
                </w:rPr>
                <w:t>IHO Reference</w:t>
              </w:r>
            </w:ins>
          </w:p>
        </w:tc>
        <w:tc>
          <w:tcPr>
            <w:tcW w:w="2382" w:type="dxa"/>
            <w:shd w:val="clear" w:color="auto" w:fill="FFFFFF" w:themeFill="background1"/>
            <w:vAlign w:val="center"/>
          </w:tcPr>
          <w:p w14:paraId="06A0804A" w14:textId="2B5A02A4" w:rsidR="00D25516" w:rsidRPr="004065B1" w:rsidRDefault="00547B35" w:rsidP="00087740">
            <w:pPr>
              <w:jc w:val="left"/>
              <w:rPr>
                <w:ins w:id="5938" w:author="jonathan pritchard" w:date="2024-10-23T10:50:00Z" w16du:dateUtc="2024-10-23T09:50:00Z"/>
              </w:rPr>
            </w:pPr>
            <w:r>
              <w:t>S-98 12.3.2</w:t>
            </w:r>
          </w:p>
        </w:tc>
      </w:tr>
      <w:tr w:rsidR="00D25516" w14:paraId="2EE19E9C" w14:textId="77777777" w:rsidTr="00087740">
        <w:trPr>
          <w:tblHeader/>
          <w:ins w:id="5939" w:author="jonathan pritchard" w:date="2024-10-23T10:50:00Z"/>
        </w:trPr>
        <w:tc>
          <w:tcPr>
            <w:tcW w:w="9526" w:type="dxa"/>
            <w:gridSpan w:val="4"/>
            <w:shd w:val="clear" w:color="auto" w:fill="E5B8B7" w:themeFill="accent2" w:themeFillTint="66"/>
            <w:vAlign w:val="center"/>
          </w:tcPr>
          <w:p w14:paraId="2CE3813C" w14:textId="77777777" w:rsidR="00D25516" w:rsidRDefault="00D25516" w:rsidP="00087740">
            <w:pPr>
              <w:rPr>
                <w:ins w:id="5940" w:author="jonathan pritchard" w:date="2024-10-23T10:50:00Z" w16du:dateUtc="2024-10-23T09:50:00Z"/>
              </w:rPr>
            </w:pPr>
            <w:ins w:id="5941" w:author="jonathan pritchard" w:date="2024-10-23T10:50:00Z" w16du:dateUtc="2024-10-23T09:50:00Z">
              <w:r w:rsidRPr="000A066E">
                <w:rPr>
                  <w:b/>
                </w:rPr>
                <w:t>Test description</w:t>
              </w:r>
            </w:ins>
          </w:p>
        </w:tc>
      </w:tr>
      <w:tr w:rsidR="00D25516" w:rsidRPr="005D2431" w14:paraId="057C6EC2" w14:textId="77777777" w:rsidTr="00087740">
        <w:trPr>
          <w:tblHeader/>
          <w:ins w:id="5942" w:author="jonathan pritchard" w:date="2024-10-23T10:50:00Z"/>
        </w:trPr>
        <w:tc>
          <w:tcPr>
            <w:tcW w:w="9526" w:type="dxa"/>
            <w:gridSpan w:val="4"/>
            <w:vAlign w:val="center"/>
          </w:tcPr>
          <w:p w14:paraId="208E88E9" w14:textId="77777777" w:rsidR="00D25516" w:rsidRDefault="00D25516">
            <w:pPr>
              <w:pStyle w:val="ListParagraph"/>
              <w:rPr>
                <w:ins w:id="5943" w:author="jonathan pritchard" w:date="2024-10-23T10:50:00Z" w16du:dateUtc="2024-10-23T09:50:00Z"/>
                <w:i/>
              </w:rPr>
              <w:pPrChange w:id="5944" w:author="jonathan pritchard" w:date="2024-10-23T10:50:00Z" w16du:dateUtc="2024-10-23T09:50:00Z">
                <w:pPr>
                  <w:pStyle w:val="ListParagraph"/>
                  <w:numPr>
                    <w:numId w:val="84"/>
                  </w:numPr>
                  <w:ind w:hanging="360"/>
                </w:pPr>
              </w:pPrChange>
            </w:pPr>
          </w:p>
          <w:p w14:paraId="476F064A" w14:textId="08F8D5FA" w:rsidR="00D25516" w:rsidRDefault="00D25516" w:rsidP="00087740">
            <w:pPr>
              <w:pStyle w:val="ListParagraph"/>
              <w:numPr>
                <w:ilvl w:val="0"/>
                <w:numId w:val="84"/>
              </w:numPr>
              <w:rPr>
                <w:ins w:id="5945" w:author="jonathan pritchard" w:date="2024-10-23T10:50:00Z" w16du:dateUtc="2024-10-23T09:50:00Z"/>
                <w:i/>
              </w:rPr>
            </w:pPr>
            <w:r>
              <w:rPr>
                <w:i/>
              </w:rPr>
              <w:t xml:space="preserve">Test portrayal of overscale pattern where MSVS &gt; </w:t>
            </w:r>
            <w:proofErr w:type="spellStart"/>
            <w:r>
              <w:rPr>
                <w:i/>
              </w:rPr>
              <w:t>maximumDisplayScale</w:t>
            </w:r>
            <w:proofErr w:type="spellEnd"/>
          </w:p>
          <w:p w14:paraId="09510D6B" w14:textId="77777777" w:rsidR="00D25516" w:rsidRPr="00A81079" w:rsidRDefault="00D25516">
            <w:pPr>
              <w:pStyle w:val="ListParagraph"/>
              <w:rPr>
                <w:ins w:id="5946" w:author="jonathan pritchard" w:date="2024-10-23T10:50:00Z" w16du:dateUtc="2024-10-23T09:50:00Z"/>
                <w:i/>
              </w:rPr>
              <w:pPrChange w:id="5947" w:author="jonathan pritchard" w:date="2024-10-23T10:50:00Z" w16du:dateUtc="2024-10-23T09:50:00Z">
                <w:pPr>
                  <w:pStyle w:val="ListParagraph"/>
                  <w:numPr>
                    <w:numId w:val="84"/>
                  </w:numPr>
                  <w:ind w:hanging="360"/>
                </w:pPr>
              </w:pPrChange>
            </w:pPr>
          </w:p>
        </w:tc>
      </w:tr>
    </w:tbl>
    <w:p w14:paraId="76E94BEC" w14:textId="77777777" w:rsidR="006C7785" w:rsidRDefault="006C7785" w:rsidP="006C7785"/>
    <w:p w14:paraId="6F128B2D" w14:textId="77777777" w:rsidR="006C7785" w:rsidRPr="00547B35" w:rsidRDefault="006C7785" w:rsidP="006C7785">
      <w:pPr>
        <w:pStyle w:val="Heading1"/>
        <w:numPr>
          <w:ilvl w:val="2"/>
          <w:numId w:val="73"/>
        </w:numPr>
        <w:tabs>
          <w:tab w:val="left" w:pos="567"/>
        </w:tabs>
        <w:spacing w:after="120"/>
        <w:ind w:left="284" w:hanging="284"/>
        <w:rPr>
          <w:ins w:id="5948" w:author="jonathan pritchard" w:date="2025-01-23T13:44:00Z" w16du:dateUtc="2025-01-23T13:44:00Z"/>
          <w:rFonts w:cs="Arial"/>
          <w:color w:val="000000" w:themeColor="text1"/>
        </w:rPr>
      </w:pPr>
      <w:r>
        <w:br w:type="page"/>
      </w:r>
      <w:bookmarkStart w:id="5949" w:name="_Toc189647878"/>
      <w:r w:rsidRPr="00547B35">
        <w:rPr>
          <w:rFonts w:cs="Arial"/>
          <w:color w:val="000000" w:themeColor="text1"/>
        </w:rPr>
        <w:lastRenderedPageBreak/>
        <w:t>Display of features affected by Complex Portrayal Procedures</w:t>
      </w:r>
      <w:bookmarkEnd w:id="5949"/>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980629" w:rsidRPr="00340B0D" w14:paraId="7A512E8D" w14:textId="77777777" w:rsidTr="00541D1A">
        <w:trPr>
          <w:trHeight w:val="416"/>
          <w:ins w:id="5950" w:author="jonathan pritchard" w:date="2025-01-23T13:44:00Z"/>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2C73DE91" w14:textId="77777777" w:rsidR="00980629" w:rsidRPr="00340B0D" w:rsidRDefault="00980629" w:rsidP="00541D1A">
            <w:pPr>
              <w:jc w:val="center"/>
              <w:rPr>
                <w:ins w:id="5951" w:author="jonathan pritchard" w:date="2025-01-23T13:44:00Z" w16du:dateUtc="2025-01-23T13:44:00Z"/>
                <w:rFonts w:cs="Arial"/>
                <w:b/>
                <w:bCs/>
                <w:sz w:val="18"/>
                <w:szCs w:val="18"/>
              </w:rPr>
            </w:pPr>
            <w:ins w:id="5952" w:author="jonathan pritchard" w:date="2025-01-23T13:44:00Z" w16du:dateUtc="2025-01-23T13:44:00Z">
              <w:r w:rsidRPr="00340B0D">
                <w:rPr>
                  <w:rFonts w:cs="Arial"/>
                  <w:b/>
                  <w:bCs/>
                  <w:sz w:val="18"/>
                  <w:szCs w:val="18"/>
                </w:rPr>
                <w:t>Test Reference</w:t>
              </w:r>
            </w:ins>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742E224F" w14:textId="2142CD5C" w:rsidR="00980629" w:rsidRPr="00C87169" w:rsidRDefault="00D25516" w:rsidP="00541D1A">
            <w:pPr>
              <w:jc w:val="center"/>
              <w:rPr>
                <w:ins w:id="5953" w:author="jonathan pritchard" w:date="2025-01-23T13:44:00Z" w16du:dateUtc="2025-01-23T13:44:00Z"/>
                <w:rFonts w:cs="Arial"/>
                <w:bCs/>
              </w:rPr>
            </w:pPr>
            <w:proofErr w:type="spellStart"/>
            <w:r w:rsidRPr="00373F25">
              <w:rPr>
                <w:rFonts w:cs="Arial"/>
              </w:rPr>
              <w:t>ComplexPortrayal</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28E73566" w14:textId="77777777" w:rsidR="00980629" w:rsidRPr="00340B0D" w:rsidRDefault="00980629" w:rsidP="00541D1A">
            <w:pPr>
              <w:jc w:val="center"/>
              <w:rPr>
                <w:ins w:id="5954" w:author="jonathan pritchard" w:date="2025-01-23T13:44:00Z" w16du:dateUtc="2025-01-23T13:44:00Z"/>
                <w:rFonts w:cs="Arial"/>
                <w:b/>
                <w:bCs/>
                <w:sz w:val="18"/>
                <w:szCs w:val="18"/>
              </w:rPr>
            </w:pPr>
            <w:ins w:id="5955" w:author="jonathan pritchard" w:date="2025-01-23T13:44:00Z" w16du:dateUtc="2025-01-23T13:44: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48F857E8" w14:textId="7BBBC680" w:rsidR="00980629" w:rsidRPr="00D25516" w:rsidRDefault="00D25516" w:rsidP="00D25516">
            <w:pPr>
              <w:spacing w:line="240" w:lineRule="auto"/>
              <w:rPr>
                <w:ins w:id="5956" w:author="jonathan pritchard" w:date="2025-01-23T13:44:00Z" w16du:dateUtc="2025-01-23T13:44:00Z"/>
                <w:rFonts w:cs="Arial"/>
                <w:color w:val="000000"/>
              </w:rPr>
            </w:pPr>
            <w:r w:rsidRPr="00373F25">
              <w:rPr>
                <w:rFonts w:cs="Arial"/>
                <w:color w:val="000000"/>
              </w:rPr>
              <w:t>S-</w:t>
            </w:r>
            <w:r w:rsidR="00547B35">
              <w:rPr>
                <w:rFonts w:cs="Arial"/>
                <w:color w:val="000000"/>
              </w:rPr>
              <w:t>101PC</w:t>
            </w:r>
          </w:p>
        </w:tc>
      </w:tr>
      <w:tr w:rsidR="00980629" w:rsidRPr="00340B0D" w14:paraId="531EF6B4" w14:textId="77777777" w:rsidTr="00541D1A">
        <w:trPr>
          <w:ins w:id="5957" w:author="jonathan pritchard" w:date="2025-01-23T13:44: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773DE2C" w14:textId="77777777" w:rsidR="00980629" w:rsidRPr="00340B0D" w:rsidRDefault="00980629" w:rsidP="00541D1A">
            <w:pPr>
              <w:rPr>
                <w:ins w:id="5958" w:author="jonathan pritchard" w:date="2025-01-23T13:44:00Z" w16du:dateUtc="2025-01-23T13:44:00Z"/>
                <w:rFonts w:cs="Arial"/>
                <w:b/>
                <w:bCs/>
                <w:sz w:val="18"/>
                <w:szCs w:val="18"/>
              </w:rPr>
            </w:pPr>
            <w:ins w:id="5959" w:author="jonathan pritchard" w:date="2025-01-23T13:44:00Z" w16du:dateUtc="2025-01-23T13:44:00Z">
              <w:r w:rsidRPr="00340B0D">
                <w:rPr>
                  <w:rFonts w:cs="Arial"/>
                  <w:b/>
                  <w:bCs/>
                  <w:sz w:val="18"/>
                  <w:szCs w:val="18"/>
                </w:rPr>
                <w:t>Test Description</w:t>
              </w:r>
            </w:ins>
          </w:p>
        </w:tc>
      </w:tr>
      <w:tr w:rsidR="00980629" w:rsidRPr="00340B0D" w14:paraId="158C111A" w14:textId="77777777" w:rsidTr="00541D1A">
        <w:trPr>
          <w:ins w:id="5960" w:author="jonathan pritchard" w:date="2025-01-23T13:44: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65EB447C" w14:textId="77777777" w:rsidR="00980629" w:rsidRDefault="00980629" w:rsidP="00541D1A">
            <w:pPr>
              <w:rPr>
                <w:rFonts w:cs="Arial"/>
                <w:i/>
              </w:rPr>
            </w:pPr>
          </w:p>
          <w:p w14:paraId="792D918D" w14:textId="6435CCC6" w:rsidR="00D25516" w:rsidRPr="009C22F4" w:rsidRDefault="00D25516" w:rsidP="00541D1A">
            <w:pPr>
              <w:rPr>
                <w:ins w:id="5961" w:author="jonathan pritchard" w:date="2025-01-23T13:44:00Z" w16du:dateUtc="2025-01-23T13:44:00Z"/>
                <w:rFonts w:cs="Arial"/>
                <w:i/>
              </w:rPr>
            </w:pPr>
            <w:r w:rsidRPr="00373F25">
              <w:rPr>
                <w:rFonts w:cs="Arial"/>
                <w:i/>
              </w:rPr>
              <w:t>Display of features with priority affected by complex portrayal algorithms</w:t>
            </w:r>
          </w:p>
          <w:p w14:paraId="0DAF34DF" w14:textId="77777777" w:rsidR="00980629" w:rsidRPr="009C22F4" w:rsidRDefault="00980629" w:rsidP="00541D1A">
            <w:pPr>
              <w:rPr>
                <w:ins w:id="5962" w:author="jonathan pritchard" w:date="2025-01-23T13:44:00Z" w16du:dateUtc="2025-01-23T13:44:00Z"/>
                <w:rFonts w:cs="Arial"/>
                <w:i/>
              </w:rPr>
            </w:pPr>
          </w:p>
        </w:tc>
      </w:tr>
      <w:tr w:rsidR="00980629" w:rsidRPr="00340B0D" w14:paraId="6A7E72B2" w14:textId="77777777" w:rsidTr="00541D1A">
        <w:trPr>
          <w:ins w:id="5963" w:author="jonathan pritchard" w:date="2025-01-23T13:44: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978CDDD" w14:textId="77777777" w:rsidR="00980629" w:rsidRPr="00340B0D" w:rsidRDefault="00980629" w:rsidP="00541D1A">
            <w:pPr>
              <w:jc w:val="center"/>
              <w:rPr>
                <w:ins w:id="5964" w:author="jonathan pritchard" w:date="2025-01-23T13:44:00Z" w16du:dateUtc="2025-01-23T13:44:00Z"/>
                <w:rFonts w:cs="Arial"/>
                <w:b/>
                <w:bCs/>
                <w:sz w:val="18"/>
                <w:szCs w:val="18"/>
              </w:rPr>
            </w:pPr>
            <w:ins w:id="5965" w:author="jonathan pritchard" w:date="2025-01-23T13:44:00Z" w16du:dateUtc="2025-01-23T13:44:00Z">
              <w:r w:rsidRPr="00340B0D">
                <w:rPr>
                  <w:rFonts w:cs="Arial"/>
                  <w:b/>
                  <w:bCs/>
                  <w:sz w:val="18"/>
                  <w:szCs w:val="18"/>
                </w:rPr>
                <w:t>Loaded Data</w:t>
              </w:r>
            </w:ins>
          </w:p>
        </w:tc>
      </w:tr>
      <w:tr w:rsidR="00980629" w:rsidRPr="00340B0D" w14:paraId="35A9057C" w14:textId="77777777" w:rsidTr="00541D1A">
        <w:trPr>
          <w:ins w:id="5966" w:author="jonathan pritchard" w:date="2025-01-23T13:44:00Z"/>
        </w:trPr>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0030796" w14:textId="77777777" w:rsidR="00980629" w:rsidRPr="00340B0D" w:rsidRDefault="00980629" w:rsidP="00541D1A">
            <w:pPr>
              <w:jc w:val="center"/>
              <w:rPr>
                <w:ins w:id="5967" w:author="jonathan pritchard" w:date="2025-01-23T13:44:00Z" w16du:dateUtc="2025-01-23T13:44:00Z"/>
                <w:rFonts w:cs="Arial"/>
                <w:b/>
                <w:bCs/>
                <w:sz w:val="18"/>
                <w:szCs w:val="18"/>
              </w:rPr>
            </w:pPr>
            <w:ins w:id="5968" w:author="jonathan pritchard" w:date="2025-01-23T13:44:00Z" w16du:dateUtc="2025-01-23T13:44: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F46AEB3" w14:textId="77777777" w:rsidR="00980629" w:rsidRPr="00340B0D" w:rsidRDefault="00980629" w:rsidP="00541D1A">
            <w:pPr>
              <w:jc w:val="center"/>
              <w:rPr>
                <w:ins w:id="5969" w:author="jonathan pritchard" w:date="2025-01-23T13:44:00Z" w16du:dateUtc="2025-01-23T13:44:00Z"/>
                <w:rFonts w:cs="Arial"/>
                <w:b/>
                <w:bCs/>
                <w:sz w:val="18"/>
                <w:szCs w:val="18"/>
              </w:rPr>
            </w:pPr>
          </w:p>
        </w:tc>
      </w:tr>
      <w:tr w:rsidR="00980629" w:rsidRPr="00340B0D" w14:paraId="2C69D79E" w14:textId="77777777" w:rsidTr="00541D1A">
        <w:trPr>
          <w:ins w:id="5970" w:author="jonathan pritchard" w:date="2025-01-23T13:44:00Z"/>
        </w:trPr>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30443493" w14:textId="77777777" w:rsidR="00980629" w:rsidRPr="00340B0D" w:rsidRDefault="00980629" w:rsidP="00541D1A">
            <w:pPr>
              <w:rPr>
                <w:ins w:id="5971" w:author="jonathan pritchard" w:date="2025-01-23T13:44:00Z" w16du:dateUtc="2025-01-23T13:44: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43A1ACAA" w14:textId="77777777" w:rsidR="00980629" w:rsidRPr="00340B0D" w:rsidRDefault="00980629" w:rsidP="00541D1A">
            <w:pPr>
              <w:rPr>
                <w:ins w:id="5972" w:author="jonathan pritchard" w:date="2025-01-23T13:44:00Z" w16du:dateUtc="2025-01-23T13:44:00Z"/>
                <w:rFonts w:cs="Arial"/>
                <w:sz w:val="18"/>
                <w:szCs w:val="18"/>
              </w:rPr>
            </w:pPr>
          </w:p>
        </w:tc>
      </w:tr>
      <w:tr w:rsidR="00980629" w:rsidRPr="00340B0D" w14:paraId="066E574A" w14:textId="77777777" w:rsidTr="00541D1A">
        <w:trPr>
          <w:ins w:id="5973" w:author="jonathan pritchard" w:date="2025-01-23T13:44:00Z"/>
        </w:trPr>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7381846A" w14:textId="77777777" w:rsidR="00980629" w:rsidRPr="00340B0D" w:rsidRDefault="00980629" w:rsidP="00541D1A">
            <w:pPr>
              <w:rPr>
                <w:ins w:id="5974" w:author="jonathan pritchard" w:date="2025-01-23T13:44:00Z" w16du:dateUtc="2025-01-23T13:44: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4AC1C34E" w14:textId="77777777" w:rsidR="00980629" w:rsidRPr="00340B0D" w:rsidRDefault="00980629" w:rsidP="00541D1A">
            <w:pPr>
              <w:rPr>
                <w:ins w:id="5975" w:author="jonathan pritchard" w:date="2025-01-23T13:44:00Z" w16du:dateUtc="2025-01-23T13:44:00Z"/>
                <w:rFonts w:cs="Arial"/>
                <w:sz w:val="18"/>
                <w:szCs w:val="18"/>
              </w:rPr>
            </w:pPr>
          </w:p>
        </w:tc>
      </w:tr>
      <w:tr w:rsidR="00980629" w:rsidRPr="00340B0D" w14:paraId="32FDEEB7" w14:textId="77777777" w:rsidTr="00541D1A">
        <w:trPr>
          <w:ins w:id="5976" w:author="jonathan pritchard" w:date="2025-01-23T13:44:00Z"/>
        </w:trPr>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2175E17" w14:textId="77777777" w:rsidR="00980629" w:rsidRPr="00340B0D" w:rsidRDefault="00980629" w:rsidP="00541D1A">
            <w:pPr>
              <w:jc w:val="center"/>
              <w:rPr>
                <w:ins w:id="5977" w:author="jonathan pritchard" w:date="2025-01-23T13:44:00Z" w16du:dateUtc="2025-01-23T13:44:00Z"/>
                <w:rFonts w:cs="Arial"/>
                <w:b/>
                <w:bCs/>
                <w:sz w:val="18"/>
                <w:szCs w:val="18"/>
              </w:rPr>
            </w:pPr>
            <w:ins w:id="5978" w:author="jonathan pritchard" w:date="2025-01-23T13:44:00Z" w16du:dateUtc="2025-01-23T13:44: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58178A3" w14:textId="77777777" w:rsidR="00980629" w:rsidRPr="00340B0D" w:rsidRDefault="00980629" w:rsidP="00541D1A">
            <w:pPr>
              <w:jc w:val="center"/>
              <w:rPr>
                <w:ins w:id="5979" w:author="jonathan pritchard" w:date="2025-01-23T13:44:00Z" w16du:dateUtc="2025-01-23T13:44:00Z"/>
                <w:rFonts w:cs="Arial"/>
                <w:b/>
                <w:bCs/>
                <w:sz w:val="18"/>
                <w:szCs w:val="18"/>
              </w:rPr>
            </w:pPr>
            <w:ins w:id="5980" w:author="jonathan pritchard" w:date="2025-01-23T13:44:00Z" w16du:dateUtc="2025-01-23T13:44:00Z">
              <w:r w:rsidRPr="00340B0D">
                <w:rPr>
                  <w:rFonts w:cs="Arial"/>
                  <w:b/>
                  <w:bCs/>
                  <w:sz w:val="18"/>
                  <w:szCs w:val="18"/>
                </w:rPr>
                <w:t>Independent Mariner’s Selections</w:t>
              </w:r>
              <w:r>
                <w:rPr>
                  <w:rFonts w:cs="Arial"/>
                  <w:b/>
                  <w:bCs/>
                  <w:sz w:val="18"/>
                  <w:szCs w:val="18"/>
                </w:rPr>
                <w:t xml:space="preserve"> (default=On)</w:t>
              </w:r>
            </w:ins>
          </w:p>
        </w:tc>
      </w:tr>
      <w:tr w:rsidR="00980629" w:rsidRPr="00340B0D" w14:paraId="0865DF40" w14:textId="77777777" w:rsidTr="00541D1A">
        <w:trPr>
          <w:ins w:id="5981" w:author="jonathan pritchard" w:date="2025-01-23T13:44:00Z"/>
        </w:trPr>
        <w:customXmlInsRangeStart w:id="5982" w:author="jonathan pritchard" w:date="2025-01-23T13:44:00Z"/>
        <w:sdt>
          <w:sdtPr>
            <w:rPr>
              <w:rFonts w:cs="Arial"/>
              <w:sz w:val="18"/>
              <w:szCs w:val="18"/>
            </w:rPr>
            <w:alias w:val="Diplay Category"/>
            <w:tag w:val="Diplay Categor"/>
            <w:id w:val="-1110978831"/>
            <w:placeholder>
              <w:docPart w:val="65088C58D5554E9B984ACF31792DFFAA"/>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5982"/>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52BBB2BA" w14:textId="77777777" w:rsidR="00980629" w:rsidRPr="00340B0D" w:rsidRDefault="00980629" w:rsidP="00541D1A">
                <w:pPr>
                  <w:rPr>
                    <w:ins w:id="5983" w:author="jonathan pritchard" w:date="2025-01-23T13:44:00Z" w16du:dateUtc="2025-01-23T13:44:00Z"/>
                    <w:rFonts w:cs="Arial"/>
                    <w:sz w:val="18"/>
                    <w:szCs w:val="18"/>
                  </w:rPr>
                </w:pPr>
                <w:ins w:id="5984" w:author="jonathan pritchard" w:date="2025-01-23T13:44:00Z" w16du:dateUtc="2025-01-23T13:44:00Z">
                  <w:r>
                    <w:rPr>
                      <w:rFonts w:cs="Arial"/>
                      <w:sz w:val="18"/>
                      <w:szCs w:val="18"/>
                    </w:rPr>
                    <w:t>Other</w:t>
                  </w:r>
                </w:ins>
              </w:p>
            </w:tc>
            <w:customXmlInsRangeStart w:id="5985" w:author="jonathan pritchard" w:date="2025-01-23T13:44:00Z"/>
          </w:sdtContent>
        </w:sdt>
        <w:customXmlInsRangeEnd w:id="5985"/>
        <w:tc>
          <w:tcPr>
            <w:tcW w:w="3871" w:type="dxa"/>
            <w:gridSpan w:val="5"/>
            <w:tcBorders>
              <w:left w:val="single" w:sz="12" w:space="0" w:color="auto"/>
              <w:bottom w:val="single" w:sz="4" w:space="0" w:color="auto"/>
              <w:right w:val="single" w:sz="4" w:space="0" w:color="auto"/>
            </w:tcBorders>
            <w:shd w:val="clear" w:color="auto" w:fill="auto"/>
          </w:tcPr>
          <w:p w14:paraId="05C47805" w14:textId="77777777" w:rsidR="00980629" w:rsidRPr="00340B0D" w:rsidRDefault="00980629" w:rsidP="00541D1A">
            <w:pPr>
              <w:rPr>
                <w:ins w:id="5986" w:author="jonathan pritchard" w:date="2025-01-23T13:44:00Z" w16du:dateUtc="2025-01-23T13:44:00Z"/>
                <w:rFonts w:cs="Arial"/>
                <w:sz w:val="18"/>
                <w:szCs w:val="18"/>
              </w:rPr>
            </w:pPr>
            <w:ins w:id="5987" w:author="jonathan pritchard" w:date="2025-01-23T13:44:00Z" w16du:dateUtc="2025-01-23T13:44: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5D3D0140" w14:textId="77777777" w:rsidR="00980629" w:rsidRPr="00340B0D" w:rsidRDefault="00980629" w:rsidP="00541D1A">
            <w:pPr>
              <w:jc w:val="center"/>
              <w:rPr>
                <w:ins w:id="5988" w:author="jonathan pritchard" w:date="2025-01-23T13:44:00Z" w16du:dateUtc="2025-01-23T13:44:00Z"/>
                <w:rFonts w:cs="Arial"/>
                <w:sz w:val="18"/>
                <w:szCs w:val="18"/>
              </w:rPr>
            </w:pPr>
          </w:p>
        </w:tc>
      </w:tr>
      <w:tr w:rsidR="00980629" w:rsidRPr="00340B0D" w14:paraId="559D780D" w14:textId="77777777" w:rsidTr="00541D1A">
        <w:trPr>
          <w:ins w:id="5989" w:author="jonathan pritchard" w:date="2025-01-23T13:44:00Z"/>
        </w:trPr>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47325C69" w14:textId="77777777" w:rsidR="00980629" w:rsidRPr="00340B0D" w:rsidRDefault="00980629" w:rsidP="00541D1A">
            <w:pPr>
              <w:jc w:val="center"/>
              <w:rPr>
                <w:ins w:id="5990" w:author="jonathan pritchard" w:date="2025-01-23T13:44:00Z" w16du:dateUtc="2025-01-23T13:44:00Z"/>
                <w:rFonts w:cs="Arial"/>
                <w:b/>
                <w:bCs/>
                <w:sz w:val="18"/>
                <w:szCs w:val="18"/>
              </w:rPr>
            </w:pPr>
            <w:ins w:id="5991" w:author="jonathan pritchard" w:date="2025-01-23T13:44:00Z" w16du:dateUtc="2025-01-23T13:44: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721010E4" w14:textId="77777777" w:rsidR="00980629" w:rsidRPr="00340B0D" w:rsidRDefault="00980629" w:rsidP="00541D1A">
            <w:pPr>
              <w:rPr>
                <w:ins w:id="5992" w:author="jonathan pritchard" w:date="2025-01-23T13:44:00Z" w16du:dateUtc="2025-01-23T13:44:00Z"/>
                <w:rFonts w:cs="Arial"/>
                <w:sz w:val="18"/>
                <w:szCs w:val="18"/>
              </w:rPr>
            </w:pPr>
            <w:ins w:id="5993" w:author="jonathan pritchard" w:date="2025-01-23T13:44:00Z" w16du:dateUtc="2025-01-23T13:44: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6D64F87B" w14:textId="77777777" w:rsidR="00980629" w:rsidRPr="00340B0D" w:rsidRDefault="00980629" w:rsidP="00541D1A">
            <w:pPr>
              <w:jc w:val="center"/>
              <w:rPr>
                <w:ins w:id="5994" w:author="jonathan pritchard" w:date="2025-01-23T13:44:00Z" w16du:dateUtc="2025-01-23T13:44:00Z"/>
                <w:rFonts w:cs="Arial"/>
                <w:sz w:val="18"/>
                <w:szCs w:val="18"/>
              </w:rPr>
            </w:pPr>
          </w:p>
        </w:tc>
      </w:tr>
      <w:tr w:rsidR="00980629" w:rsidRPr="00340B0D" w14:paraId="2813A10D" w14:textId="77777777" w:rsidTr="00541D1A">
        <w:trPr>
          <w:ins w:id="5995"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5135DD2" w14:textId="77777777" w:rsidR="00980629" w:rsidRPr="00340B0D" w:rsidRDefault="00980629" w:rsidP="00541D1A">
            <w:pPr>
              <w:rPr>
                <w:ins w:id="5996" w:author="jonathan pritchard" w:date="2025-01-23T13:44:00Z" w16du:dateUtc="2025-01-23T13:44:00Z"/>
                <w:rFonts w:cs="Arial"/>
                <w:sz w:val="18"/>
                <w:szCs w:val="18"/>
              </w:rPr>
            </w:pPr>
            <w:ins w:id="5997" w:author="jonathan pritchard" w:date="2025-01-23T13:44:00Z" w16du:dateUtc="2025-01-23T13:44: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30305A0" w14:textId="77777777" w:rsidR="00980629" w:rsidRPr="00340B0D" w:rsidRDefault="00980629" w:rsidP="00541D1A">
            <w:pPr>
              <w:rPr>
                <w:ins w:id="5998" w:author="jonathan pritchard" w:date="2025-01-23T13:44:00Z" w16du:dateUtc="2025-01-23T13:44:00Z"/>
                <w:rFonts w:cs="Arial"/>
                <w:sz w:val="18"/>
                <w:szCs w:val="18"/>
              </w:rPr>
            </w:pPr>
          </w:p>
        </w:tc>
        <w:tc>
          <w:tcPr>
            <w:tcW w:w="3871" w:type="dxa"/>
            <w:gridSpan w:val="5"/>
            <w:tcBorders>
              <w:left w:val="single" w:sz="12" w:space="0" w:color="auto"/>
            </w:tcBorders>
          </w:tcPr>
          <w:p w14:paraId="45FB97C7" w14:textId="77777777" w:rsidR="00980629" w:rsidRPr="00340B0D" w:rsidRDefault="00980629" w:rsidP="00541D1A">
            <w:pPr>
              <w:rPr>
                <w:ins w:id="5999" w:author="jonathan pritchard" w:date="2025-01-23T13:44:00Z" w16du:dateUtc="2025-01-23T13:44:00Z"/>
                <w:rFonts w:cs="Arial"/>
                <w:sz w:val="18"/>
                <w:szCs w:val="18"/>
              </w:rPr>
            </w:pPr>
            <w:ins w:id="6000" w:author="jonathan pritchard" w:date="2025-01-23T13:44:00Z" w16du:dateUtc="2025-01-23T13:44:00Z">
              <w:r w:rsidRPr="00340B0D">
                <w:rPr>
                  <w:rFonts w:cs="Arial"/>
                  <w:sz w:val="18"/>
                  <w:szCs w:val="18"/>
                </w:rPr>
                <w:t>Highlight date dependent</w:t>
              </w:r>
            </w:ins>
          </w:p>
        </w:tc>
        <w:tc>
          <w:tcPr>
            <w:tcW w:w="672" w:type="dxa"/>
            <w:tcBorders>
              <w:right w:val="single" w:sz="12" w:space="0" w:color="auto"/>
            </w:tcBorders>
          </w:tcPr>
          <w:p w14:paraId="5FFA8029" w14:textId="77777777" w:rsidR="00980629" w:rsidRPr="00340B0D" w:rsidRDefault="00980629" w:rsidP="00541D1A">
            <w:pPr>
              <w:jc w:val="center"/>
              <w:rPr>
                <w:ins w:id="6001" w:author="jonathan pritchard" w:date="2025-01-23T13:44:00Z" w16du:dateUtc="2025-01-23T13:44:00Z"/>
                <w:rFonts w:cs="Arial"/>
                <w:sz w:val="18"/>
                <w:szCs w:val="18"/>
              </w:rPr>
            </w:pPr>
          </w:p>
        </w:tc>
      </w:tr>
      <w:tr w:rsidR="00980629" w:rsidRPr="00340B0D" w14:paraId="2F360C34" w14:textId="77777777" w:rsidTr="00541D1A">
        <w:trPr>
          <w:ins w:id="6002"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41648BE" w14:textId="77777777" w:rsidR="00980629" w:rsidRPr="00340B0D" w:rsidRDefault="00980629" w:rsidP="00541D1A">
            <w:pPr>
              <w:rPr>
                <w:ins w:id="6003" w:author="jonathan pritchard" w:date="2025-01-23T13:44:00Z" w16du:dateUtc="2025-01-23T13:44:00Z"/>
                <w:rFonts w:cs="Arial"/>
                <w:sz w:val="18"/>
                <w:szCs w:val="18"/>
              </w:rPr>
            </w:pPr>
            <w:ins w:id="6004" w:author="jonathan pritchard" w:date="2025-01-23T13:44:00Z" w16du:dateUtc="2025-01-23T13:44: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5F14C68" w14:textId="77777777" w:rsidR="00980629" w:rsidRPr="00340B0D" w:rsidRDefault="00980629" w:rsidP="00541D1A">
            <w:pPr>
              <w:rPr>
                <w:ins w:id="6005" w:author="jonathan pritchard" w:date="2025-01-23T13:44:00Z" w16du:dateUtc="2025-01-23T13:44:00Z"/>
                <w:rFonts w:cs="Arial"/>
                <w:sz w:val="18"/>
                <w:szCs w:val="18"/>
              </w:rPr>
            </w:pPr>
          </w:p>
        </w:tc>
        <w:tc>
          <w:tcPr>
            <w:tcW w:w="3871" w:type="dxa"/>
            <w:gridSpan w:val="5"/>
            <w:tcBorders>
              <w:left w:val="single" w:sz="12" w:space="0" w:color="auto"/>
            </w:tcBorders>
          </w:tcPr>
          <w:p w14:paraId="050D1225" w14:textId="77777777" w:rsidR="00980629" w:rsidRPr="00340B0D" w:rsidRDefault="00980629" w:rsidP="00541D1A">
            <w:pPr>
              <w:rPr>
                <w:ins w:id="6006" w:author="jonathan pritchard" w:date="2025-01-23T13:44:00Z" w16du:dateUtc="2025-01-23T13:44:00Z"/>
                <w:rFonts w:cs="Arial"/>
                <w:sz w:val="18"/>
                <w:szCs w:val="18"/>
              </w:rPr>
            </w:pPr>
            <w:ins w:id="6007" w:author="jonathan pritchard" w:date="2025-01-23T13:44:00Z" w16du:dateUtc="2025-01-23T13:44:00Z">
              <w:r w:rsidRPr="00340B0D">
                <w:rPr>
                  <w:rFonts w:cs="Arial"/>
                  <w:sz w:val="18"/>
                  <w:szCs w:val="18"/>
                </w:rPr>
                <w:t>Highlight document</w:t>
              </w:r>
            </w:ins>
          </w:p>
        </w:tc>
        <w:tc>
          <w:tcPr>
            <w:tcW w:w="672" w:type="dxa"/>
            <w:tcBorders>
              <w:right w:val="single" w:sz="12" w:space="0" w:color="auto"/>
            </w:tcBorders>
          </w:tcPr>
          <w:p w14:paraId="617DB92E" w14:textId="77777777" w:rsidR="00980629" w:rsidRPr="00340B0D" w:rsidRDefault="00980629" w:rsidP="00541D1A">
            <w:pPr>
              <w:jc w:val="center"/>
              <w:rPr>
                <w:ins w:id="6008" w:author="jonathan pritchard" w:date="2025-01-23T13:44:00Z" w16du:dateUtc="2025-01-23T13:44:00Z"/>
                <w:rFonts w:cs="Arial"/>
                <w:sz w:val="18"/>
                <w:szCs w:val="18"/>
              </w:rPr>
            </w:pPr>
          </w:p>
        </w:tc>
      </w:tr>
      <w:tr w:rsidR="00980629" w:rsidRPr="00340B0D" w14:paraId="136ED6B5" w14:textId="77777777" w:rsidTr="00541D1A">
        <w:trPr>
          <w:ins w:id="6009"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77EEF59" w14:textId="77777777" w:rsidR="00980629" w:rsidRPr="00340B0D" w:rsidRDefault="00980629" w:rsidP="00541D1A">
            <w:pPr>
              <w:rPr>
                <w:ins w:id="6010" w:author="jonathan pritchard" w:date="2025-01-23T13:44:00Z" w16du:dateUtc="2025-01-23T13:44:00Z"/>
                <w:rFonts w:cs="Arial"/>
                <w:sz w:val="18"/>
                <w:szCs w:val="18"/>
              </w:rPr>
            </w:pPr>
            <w:ins w:id="6011" w:author="jonathan pritchard" w:date="2025-01-23T13:44:00Z" w16du:dateUtc="2025-01-23T13:44: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BB0F59B" w14:textId="77777777" w:rsidR="00980629" w:rsidRPr="00340B0D" w:rsidRDefault="00980629" w:rsidP="00541D1A">
            <w:pPr>
              <w:rPr>
                <w:ins w:id="6012" w:author="jonathan pritchard" w:date="2025-01-23T13:44:00Z" w16du:dateUtc="2025-01-23T13:44:00Z"/>
                <w:rFonts w:cs="Arial"/>
                <w:sz w:val="18"/>
                <w:szCs w:val="18"/>
              </w:rPr>
            </w:pPr>
          </w:p>
        </w:tc>
        <w:tc>
          <w:tcPr>
            <w:tcW w:w="3871" w:type="dxa"/>
            <w:gridSpan w:val="5"/>
            <w:tcBorders>
              <w:left w:val="single" w:sz="12" w:space="0" w:color="auto"/>
            </w:tcBorders>
          </w:tcPr>
          <w:p w14:paraId="7ECB3810" w14:textId="77777777" w:rsidR="00980629" w:rsidRPr="00340B0D" w:rsidRDefault="00980629" w:rsidP="00541D1A">
            <w:pPr>
              <w:rPr>
                <w:ins w:id="6013" w:author="jonathan pritchard" w:date="2025-01-23T13:44:00Z" w16du:dateUtc="2025-01-23T13:44:00Z"/>
                <w:rFonts w:cs="Arial"/>
                <w:b/>
                <w:bCs/>
                <w:sz w:val="18"/>
                <w:szCs w:val="18"/>
              </w:rPr>
            </w:pPr>
            <w:ins w:id="6014" w:author="jonathan pritchard" w:date="2025-01-23T13:44:00Z" w16du:dateUtc="2025-01-23T13:44:00Z">
              <w:r w:rsidRPr="00340B0D">
                <w:rPr>
                  <w:rFonts w:cs="Arial"/>
                  <w:sz w:val="18"/>
                  <w:szCs w:val="18"/>
                </w:rPr>
                <w:t>Highlight info</w:t>
              </w:r>
            </w:ins>
          </w:p>
        </w:tc>
        <w:tc>
          <w:tcPr>
            <w:tcW w:w="672" w:type="dxa"/>
            <w:tcBorders>
              <w:right w:val="single" w:sz="12" w:space="0" w:color="auto"/>
            </w:tcBorders>
          </w:tcPr>
          <w:p w14:paraId="5532A849" w14:textId="77777777" w:rsidR="00980629" w:rsidRPr="00340B0D" w:rsidRDefault="00980629" w:rsidP="00541D1A">
            <w:pPr>
              <w:jc w:val="center"/>
              <w:rPr>
                <w:ins w:id="6015" w:author="jonathan pritchard" w:date="2025-01-23T13:44:00Z" w16du:dateUtc="2025-01-23T13:44:00Z"/>
                <w:rFonts w:cs="Arial"/>
                <w:sz w:val="18"/>
                <w:szCs w:val="18"/>
              </w:rPr>
            </w:pPr>
          </w:p>
        </w:tc>
      </w:tr>
      <w:tr w:rsidR="00980629" w:rsidRPr="00340B0D" w14:paraId="7B236CBF" w14:textId="77777777" w:rsidTr="00541D1A">
        <w:trPr>
          <w:ins w:id="6016"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E2F9D98" w14:textId="77777777" w:rsidR="00980629" w:rsidRPr="00340B0D" w:rsidRDefault="00980629" w:rsidP="00541D1A">
            <w:pPr>
              <w:rPr>
                <w:ins w:id="6017" w:author="jonathan pritchard" w:date="2025-01-23T13:44:00Z" w16du:dateUtc="2025-01-23T13:44:00Z"/>
                <w:rFonts w:cs="Arial"/>
                <w:sz w:val="18"/>
                <w:szCs w:val="18"/>
              </w:rPr>
            </w:pPr>
            <w:ins w:id="6018" w:author="jonathan pritchard" w:date="2025-01-23T13:44:00Z" w16du:dateUtc="2025-01-23T13:44: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3BDA0C5" w14:textId="77777777" w:rsidR="00980629" w:rsidRPr="00340B0D" w:rsidRDefault="00980629" w:rsidP="00541D1A">
            <w:pPr>
              <w:rPr>
                <w:ins w:id="6019" w:author="jonathan pritchard" w:date="2025-01-23T13:44:00Z" w16du:dateUtc="2025-01-23T13:44:00Z"/>
                <w:rFonts w:cs="Arial"/>
                <w:sz w:val="18"/>
                <w:szCs w:val="18"/>
              </w:rPr>
            </w:pPr>
          </w:p>
        </w:tc>
        <w:tc>
          <w:tcPr>
            <w:tcW w:w="3871" w:type="dxa"/>
            <w:gridSpan w:val="5"/>
            <w:tcBorders>
              <w:left w:val="single" w:sz="12" w:space="0" w:color="auto"/>
            </w:tcBorders>
          </w:tcPr>
          <w:p w14:paraId="3CCD6328" w14:textId="77777777" w:rsidR="00980629" w:rsidRPr="00340B0D" w:rsidRDefault="00980629" w:rsidP="00541D1A">
            <w:pPr>
              <w:rPr>
                <w:ins w:id="6020" w:author="jonathan pritchard" w:date="2025-01-23T13:44:00Z" w16du:dateUtc="2025-01-23T13:44:00Z"/>
                <w:rFonts w:cs="Arial"/>
                <w:sz w:val="18"/>
                <w:szCs w:val="18"/>
              </w:rPr>
            </w:pPr>
            <w:ins w:id="6021" w:author="jonathan pritchard" w:date="2025-01-23T13:44:00Z" w16du:dateUtc="2025-01-23T13:44:00Z">
              <w:r w:rsidRPr="00340B0D">
                <w:rPr>
                  <w:rFonts w:cs="Arial"/>
                  <w:sz w:val="18"/>
                  <w:szCs w:val="18"/>
                </w:rPr>
                <w:t>Shallow Pattern</w:t>
              </w:r>
            </w:ins>
          </w:p>
        </w:tc>
        <w:tc>
          <w:tcPr>
            <w:tcW w:w="672" w:type="dxa"/>
            <w:tcBorders>
              <w:right w:val="single" w:sz="12" w:space="0" w:color="auto"/>
            </w:tcBorders>
          </w:tcPr>
          <w:p w14:paraId="2E61DB36" w14:textId="77777777" w:rsidR="00980629" w:rsidRPr="00340B0D" w:rsidRDefault="00980629" w:rsidP="00541D1A">
            <w:pPr>
              <w:jc w:val="center"/>
              <w:rPr>
                <w:ins w:id="6022" w:author="jonathan pritchard" w:date="2025-01-23T13:44:00Z" w16du:dateUtc="2025-01-23T13:44:00Z"/>
                <w:rFonts w:cs="Arial"/>
                <w:sz w:val="18"/>
                <w:szCs w:val="18"/>
              </w:rPr>
            </w:pPr>
          </w:p>
        </w:tc>
      </w:tr>
      <w:tr w:rsidR="00980629" w:rsidRPr="00340B0D" w14:paraId="16536135" w14:textId="77777777" w:rsidTr="00541D1A">
        <w:trPr>
          <w:ins w:id="6023"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90FDC31" w14:textId="77777777" w:rsidR="00980629" w:rsidRPr="00340B0D" w:rsidRDefault="00980629" w:rsidP="00541D1A">
            <w:pPr>
              <w:rPr>
                <w:ins w:id="6024" w:author="jonathan pritchard" w:date="2025-01-23T13:44:00Z" w16du:dateUtc="2025-01-23T13:44:00Z"/>
                <w:rFonts w:cs="Arial"/>
                <w:sz w:val="18"/>
                <w:szCs w:val="18"/>
              </w:rPr>
            </w:pPr>
            <w:ins w:id="6025" w:author="jonathan pritchard" w:date="2025-01-23T13:44:00Z" w16du:dateUtc="2025-01-23T13:44: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07F0092" w14:textId="77777777" w:rsidR="00980629" w:rsidRPr="00340B0D" w:rsidRDefault="00980629" w:rsidP="00541D1A">
            <w:pPr>
              <w:rPr>
                <w:ins w:id="6026" w:author="jonathan pritchard" w:date="2025-01-23T13:44:00Z" w16du:dateUtc="2025-01-23T13:44:00Z"/>
                <w:rFonts w:cs="Arial"/>
                <w:sz w:val="18"/>
                <w:szCs w:val="18"/>
              </w:rPr>
            </w:pPr>
          </w:p>
        </w:tc>
        <w:tc>
          <w:tcPr>
            <w:tcW w:w="3871" w:type="dxa"/>
            <w:gridSpan w:val="5"/>
            <w:tcBorders>
              <w:left w:val="single" w:sz="12" w:space="0" w:color="auto"/>
            </w:tcBorders>
          </w:tcPr>
          <w:p w14:paraId="7345A06D" w14:textId="77777777" w:rsidR="00980629" w:rsidRPr="00340B0D" w:rsidRDefault="00980629" w:rsidP="00541D1A">
            <w:pPr>
              <w:rPr>
                <w:ins w:id="6027" w:author="jonathan pritchard" w:date="2025-01-23T13:44:00Z" w16du:dateUtc="2025-01-23T13:44:00Z"/>
                <w:rFonts w:cs="Arial"/>
                <w:sz w:val="18"/>
                <w:szCs w:val="18"/>
              </w:rPr>
            </w:pPr>
            <w:ins w:id="6028" w:author="jonathan pritchard" w:date="2025-01-23T13:44:00Z" w16du:dateUtc="2025-01-23T13:44:00Z">
              <w:r w:rsidRPr="00340B0D">
                <w:rPr>
                  <w:rFonts w:cs="Arial"/>
                  <w:sz w:val="18"/>
                  <w:szCs w:val="18"/>
                </w:rPr>
                <w:t>Unknown</w:t>
              </w:r>
            </w:ins>
          </w:p>
        </w:tc>
        <w:tc>
          <w:tcPr>
            <w:tcW w:w="672" w:type="dxa"/>
            <w:tcBorders>
              <w:right w:val="single" w:sz="12" w:space="0" w:color="auto"/>
            </w:tcBorders>
          </w:tcPr>
          <w:p w14:paraId="51286910" w14:textId="77777777" w:rsidR="00980629" w:rsidRPr="00340B0D" w:rsidRDefault="00980629" w:rsidP="00541D1A">
            <w:pPr>
              <w:jc w:val="center"/>
              <w:rPr>
                <w:ins w:id="6029" w:author="jonathan pritchard" w:date="2025-01-23T13:44:00Z" w16du:dateUtc="2025-01-23T13:44:00Z"/>
                <w:rFonts w:cs="Arial"/>
                <w:sz w:val="18"/>
                <w:szCs w:val="18"/>
              </w:rPr>
            </w:pPr>
          </w:p>
        </w:tc>
      </w:tr>
      <w:tr w:rsidR="00980629" w:rsidRPr="00340B0D" w14:paraId="14A281A8" w14:textId="77777777" w:rsidTr="00541D1A">
        <w:trPr>
          <w:ins w:id="6030"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7C4F24B" w14:textId="77777777" w:rsidR="00980629" w:rsidRPr="00340B0D" w:rsidRDefault="00980629" w:rsidP="00541D1A">
            <w:pPr>
              <w:rPr>
                <w:ins w:id="6031" w:author="jonathan pritchard" w:date="2025-01-23T13:44:00Z" w16du:dateUtc="2025-01-23T13:44:00Z"/>
                <w:rFonts w:cs="Arial"/>
                <w:sz w:val="18"/>
                <w:szCs w:val="18"/>
              </w:rPr>
            </w:pPr>
            <w:ins w:id="6032" w:author="jonathan pritchard" w:date="2025-01-23T13:44:00Z" w16du:dateUtc="2025-01-23T13:44: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8FD805" w14:textId="77777777" w:rsidR="00980629" w:rsidRPr="00340B0D" w:rsidRDefault="00980629" w:rsidP="00541D1A">
            <w:pPr>
              <w:rPr>
                <w:ins w:id="6033" w:author="jonathan pritchard" w:date="2025-01-23T13:44:00Z" w16du:dateUtc="2025-01-23T13:44:00Z"/>
                <w:rFonts w:cs="Arial"/>
                <w:sz w:val="18"/>
                <w:szCs w:val="18"/>
              </w:rPr>
            </w:pPr>
          </w:p>
        </w:tc>
        <w:tc>
          <w:tcPr>
            <w:tcW w:w="3871" w:type="dxa"/>
            <w:gridSpan w:val="5"/>
            <w:tcBorders>
              <w:left w:val="single" w:sz="12" w:space="0" w:color="auto"/>
            </w:tcBorders>
          </w:tcPr>
          <w:p w14:paraId="1E5F4189" w14:textId="77777777" w:rsidR="00980629" w:rsidRPr="00340B0D" w:rsidRDefault="00980629" w:rsidP="00541D1A">
            <w:pPr>
              <w:rPr>
                <w:ins w:id="6034" w:author="jonathan pritchard" w:date="2025-01-23T13:44:00Z" w16du:dateUtc="2025-01-23T13:44:00Z"/>
                <w:rFonts w:cs="Arial"/>
                <w:sz w:val="18"/>
                <w:szCs w:val="18"/>
              </w:rPr>
            </w:pPr>
            <w:ins w:id="6035" w:author="jonathan pritchard" w:date="2025-01-23T13:44:00Z" w16du:dateUtc="2025-01-23T13:44:00Z">
              <w:r w:rsidRPr="00340B0D">
                <w:rPr>
                  <w:rFonts w:cs="Arial"/>
                  <w:sz w:val="18"/>
                  <w:szCs w:val="18"/>
                </w:rPr>
                <w:t>Update Review</w:t>
              </w:r>
            </w:ins>
          </w:p>
        </w:tc>
        <w:tc>
          <w:tcPr>
            <w:tcW w:w="672" w:type="dxa"/>
            <w:tcBorders>
              <w:right w:val="single" w:sz="12" w:space="0" w:color="auto"/>
            </w:tcBorders>
          </w:tcPr>
          <w:p w14:paraId="4761F937" w14:textId="77777777" w:rsidR="00980629" w:rsidRPr="00340B0D" w:rsidRDefault="00980629" w:rsidP="00541D1A">
            <w:pPr>
              <w:jc w:val="center"/>
              <w:rPr>
                <w:ins w:id="6036" w:author="jonathan pritchard" w:date="2025-01-23T13:44:00Z" w16du:dateUtc="2025-01-23T13:44:00Z"/>
                <w:rFonts w:cs="Arial"/>
                <w:sz w:val="18"/>
                <w:szCs w:val="18"/>
              </w:rPr>
            </w:pPr>
          </w:p>
        </w:tc>
      </w:tr>
      <w:tr w:rsidR="00980629" w:rsidRPr="00340B0D" w14:paraId="3C799A5C" w14:textId="77777777" w:rsidTr="00541D1A">
        <w:trPr>
          <w:ins w:id="6037"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954D93B" w14:textId="77777777" w:rsidR="00980629" w:rsidRPr="00340B0D" w:rsidRDefault="00980629" w:rsidP="00541D1A">
            <w:pPr>
              <w:rPr>
                <w:ins w:id="6038" w:author="jonathan pritchard" w:date="2025-01-23T13:44:00Z" w16du:dateUtc="2025-01-23T13:44:00Z"/>
                <w:rFonts w:cs="Arial"/>
                <w:sz w:val="18"/>
                <w:szCs w:val="18"/>
              </w:rPr>
            </w:pPr>
            <w:ins w:id="6039" w:author="jonathan pritchard" w:date="2025-01-23T13:44:00Z" w16du:dateUtc="2025-01-23T13:44: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71E860D" w14:textId="77777777" w:rsidR="00980629" w:rsidRPr="00340B0D" w:rsidRDefault="00980629" w:rsidP="00541D1A">
            <w:pPr>
              <w:rPr>
                <w:ins w:id="6040" w:author="jonathan pritchard" w:date="2025-01-23T13:44:00Z" w16du:dateUtc="2025-01-23T13:44:00Z"/>
                <w:rFonts w:cs="Arial"/>
                <w:sz w:val="18"/>
                <w:szCs w:val="18"/>
              </w:rPr>
            </w:pPr>
          </w:p>
        </w:tc>
        <w:tc>
          <w:tcPr>
            <w:tcW w:w="3871" w:type="dxa"/>
            <w:gridSpan w:val="5"/>
            <w:tcBorders>
              <w:left w:val="single" w:sz="12" w:space="0" w:color="auto"/>
            </w:tcBorders>
          </w:tcPr>
          <w:p w14:paraId="39095D7E" w14:textId="77777777" w:rsidR="00980629" w:rsidRPr="00340B0D" w:rsidRDefault="00980629" w:rsidP="00541D1A">
            <w:pPr>
              <w:rPr>
                <w:ins w:id="6041" w:author="jonathan pritchard" w:date="2025-01-23T13:44:00Z" w16du:dateUtc="2025-01-23T13:44:00Z"/>
                <w:rFonts w:cs="Arial"/>
                <w:sz w:val="18"/>
                <w:szCs w:val="18"/>
              </w:rPr>
            </w:pPr>
            <w:ins w:id="6042" w:author="jonathan pritchard" w:date="2025-01-23T13:44:00Z" w16du:dateUtc="2025-01-23T13:44:00Z">
              <w:r w:rsidRPr="00340B0D">
                <w:rPr>
                  <w:rFonts w:cs="Arial"/>
                  <w:b/>
                  <w:bCs/>
                  <w:sz w:val="18"/>
                  <w:szCs w:val="18"/>
                </w:rPr>
                <w:t>Text Groups</w:t>
              </w:r>
            </w:ins>
          </w:p>
        </w:tc>
        <w:tc>
          <w:tcPr>
            <w:tcW w:w="672" w:type="dxa"/>
            <w:tcBorders>
              <w:right w:val="single" w:sz="12" w:space="0" w:color="auto"/>
            </w:tcBorders>
          </w:tcPr>
          <w:p w14:paraId="37546A2A" w14:textId="77777777" w:rsidR="00980629" w:rsidRPr="00340B0D" w:rsidRDefault="00980629" w:rsidP="00541D1A">
            <w:pPr>
              <w:jc w:val="center"/>
              <w:rPr>
                <w:ins w:id="6043" w:author="jonathan pritchard" w:date="2025-01-23T13:44:00Z" w16du:dateUtc="2025-01-23T13:44:00Z"/>
                <w:rFonts w:cs="Arial"/>
                <w:sz w:val="18"/>
                <w:szCs w:val="18"/>
              </w:rPr>
            </w:pPr>
          </w:p>
        </w:tc>
      </w:tr>
      <w:tr w:rsidR="00980629" w:rsidRPr="00340B0D" w14:paraId="08C7950F" w14:textId="77777777" w:rsidTr="00541D1A">
        <w:trPr>
          <w:ins w:id="6044"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02391BE" w14:textId="77777777" w:rsidR="00980629" w:rsidRPr="00340B0D" w:rsidRDefault="00980629" w:rsidP="00541D1A">
            <w:pPr>
              <w:rPr>
                <w:ins w:id="6045" w:author="jonathan pritchard" w:date="2025-01-23T13:44:00Z" w16du:dateUtc="2025-01-23T13:44:00Z"/>
                <w:rFonts w:cs="Arial"/>
                <w:sz w:val="18"/>
                <w:szCs w:val="18"/>
              </w:rPr>
            </w:pPr>
            <w:ins w:id="6046" w:author="jonathan pritchard" w:date="2025-01-23T13:44:00Z" w16du:dateUtc="2025-01-23T13:44: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F9AE318" w14:textId="77777777" w:rsidR="00980629" w:rsidRPr="00340B0D" w:rsidRDefault="00980629" w:rsidP="00541D1A">
            <w:pPr>
              <w:rPr>
                <w:ins w:id="6047" w:author="jonathan pritchard" w:date="2025-01-23T13:44:00Z" w16du:dateUtc="2025-01-23T13:44:00Z"/>
                <w:rFonts w:cs="Arial"/>
                <w:sz w:val="18"/>
                <w:szCs w:val="18"/>
              </w:rPr>
            </w:pPr>
          </w:p>
        </w:tc>
        <w:tc>
          <w:tcPr>
            <w:tcW w:w="3871" w:type="dxa"/>
            <w:gridSpan w:val="5"/>
            <w:tcBorders>
              <w:left w:val="single" w:sz="12" w:space="0" w:color="auto"/>
            </w:tcBorders>
          </w:tcPr>
          <w:p w14:paraId="4406C49E" w14:textId="77777777" w:rsidR="00980629" w:rsidRPr="00340B0D" w:rsidRDefault="00980629" w:rsidP="00541D1A">
            <w:pPr>
              <w:rPr>
                <w:ins w:id="6048" w:author="jonathan pritchard" w:date="2025-01-23T13:44:00Z" w16du:dateUtc="2025-01-23T13:44:00Z"/>
                <w:rFonts w:cs="Arial"/>
                <w:sz w:val="18"/>
                <w:szCs w:val="18"/>
              </w:rPr>
            </w:pPr>
            <w:ins w:id="6049" w:author="jonathan pritchard" w:date="2025-01-23T13:44:00Z" w16du:dateUtc="2025-01-23T13:44:00Z">
              <w:r w:rsidRPr="00340B0D">
                <w:rPr>
                  <w:rFonts w:cs="Arial"/>
                  <w:sz w:val="18"/>
                  <w:szCs w:val="18"/>
                </w:rPr>
                <w:t>Chart Text</w:t>
              </w:r>
            </w:ins>
          </w:p>
        </w:tc>
        <w:tc>
          <w:tcPr>
            <w:tcW w:w="672" w:type="dxa"/>
            <w:tcBorders>
              <w:right w:val="single" w:sz="12" w:space="0" w:color="auto"/>
            </w:tcBorders>
          </w:tcPr>
          <w:p w14:paraId="52B1C461" w14:textId="77777777" w:rsidR="00980629" w:rsidRPr="00340B0D" w:rsidRDefault="00980629" w:rsidP="00541D1A">
            <w:pPr>
              <w:jc w:val="center"/>
              <w:rPr>
                <w:ins w:id="6050" w:author="jonathan pritchard" w:date="2025-01-23T13:44:00Z" w16du:dateUtc="2025-01-23T13:44:00Z"/>
                <w:rFonts w:cs="Arial"/>
                <w:sz w:val="18"/>
                <w:szCs w:val="18"/>
              </w:rPr>
            </w:pPr>
          </w:p>
        </w:tc>
      </w:tr>
      <w:tr w:rsidR="00980629" w:rsidRPr="00340B0D" w14:paraId="0E7147D5" w14:textId="77777777" w:rsidTr="00541D1A">
        <w:trPr>
          <w:ins w:id="6051"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BAE0F6D" w14:textId="77777777" w:rsidR="00980629" w:rsidRPr="00340B0D" w:rsidRDefault="00980629" w:rsidP="00541D1A">
            <w:pPr>
              <w:rPr>
                <w:ins w:id="6052" w:author="jonathan pritchard" w:date="2025-01-23T13:44:00Z" w16du:dateUtc="2025-01-23T13:44:00Z"/>
                <w:rFonts w:cs="Arial"/>
                <w:sz w:val="18"/>
                <w:szCs w:val="18"/>
              </w:rPr>
            </w:pPr>
            <w:ins w:id="6053" w:author="jonathan pritchard" w:date="2025-01-23T13:44:00Z" w16du:dateUtc="2025-01-23T13:44: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F92C488" w14:textId="77777777" w:rsidR="00980629" w:rsidRPr="00340B0D" w:rsidRDefault="00980629" w:rsidP="00541D1A">
            <w:pPr>
              <w:rPr>
                <w:ins w:id="6054" w:author="jonathan pritchard" w:date="2025-01-23T13:44:00Z" w16du:dateUtc="2025-01-23T13:44:00Z"/>
                <w:rFonts w:cs="Arial"/>
                <w:sz w:val="18"/>
                <w:szCs w:val="18"/>
              </w:rPr>
            </w:pPr>
          </w:p>
        </w:tc>
        <w:tc>
          <w:tcPr>
            <w:tcW w:w="3871" w:type="dxa"/>
            <w:gridSpan w:val="5"/>
            <w:tcBorders>
              <w:left w:val="single" w:sz="12" w:space="0" w:color="auto"/>
            </w:tcBorders>
          </w:tcPr>
          <w:p w14:paraId="0C8A59AB" w14:textId="77777777" w:rsidR="00980629" w:rsidRPr="00340B0D" w:rsidRDefault="00980629" w:rsidP="00541D1A">
            <w:pPr>
              <w:rPr>
                <w:ins w:id="6055" w:author="jonathan pritchard" w:date="2025-01-23T13:44:00Z" w16du:dateUtc="2025-01-23T13:44:00Z"/>
                <w:rFonts w:cs="Arial"/>
                <w:sz w:val="18"/>
                <w:szCs w:val="18"/>
              </w:rPr>
            </w:pPr>
            <w:ins w:id="6056" w:author="jonathan pritchard" w:date="2025-01-23T13:44:00Z" w16du:dateUtc="2025-01-23T13:44:00Z">
              <w:r w:rsidRPr="00340B0D">
                <w:rPr>
                  <w:rFonts w:cs="Arial"/>
                  <w:sz w:val="18"/>
                  <w:szCs w:val="18"/>
                </w:rPr>
                <w:t xml:space="preserve">    Important text</w:t>
              </w:r>
            </w:ins>
          </w:p>
        </w:tc>
        <w:tc>
          <w:tcPr>
            <w:tcW w:w="672" w:type="dxa"/>
            <w:tcBorders>
              <w:right w:val="single" w:sz="12" w:space="0" w:color="auto"/>
            </w:tcBorders>
          </w:tcPr>
          <w:p w14:paraId="329EBACE" w14:textId="77777777" w:rsidR="00980629" w:rsidRPr="00340B0D" w:rsidRDefault="00980629" w:rsidP="00541D1A">
            <w:pPr>
              <w:jc w:val="center"/>
              <w:rPr>
                <w:ins w:id="6057" w:author="jonathan pritchard" w:date="2025-01-23T13:44:00Z" w16du:dateUtc="2025-01-23T13:44:00Z"/>
                <w:rFonts w:cs="Arial"/>
                <w:sz w:val="18"/>
                <w:szCs w:val="18"/>
              </w:rPr>
            </w:pPr>
          </w:p>
        </w:tc>
      </w:tr>
      <w:tr w:rsidR="00980629" w:rsidRPr="00340B0D" w14:paraId="5E7D34B8" w14:textId="77777777" w:rsidTr="00541D1A">
        <w:trPr>
          <w:ins w:id="6058"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ADD656F" w14:textId="77777777" w:rsidR="00980629" w:rsidRPr="00340B0D" w:rsidRDefault="00980629" w:rsidP="00541D1A">
            <w:pPr>
              <w:rPr>
                <w:ins w:id="6059" w:author="jonathan pritchard" w:date="2025-01-23T13:44:00Z" w16du:dateUtc="2025-01-23T13:44:00Z"/>
                <w:rFonts w:cs="Arial"/>
                <w:sz w:val="18"/>
                <w:szCs w:val="18"/>
              </w:rPr>
            </w:pPr>
            <w:ins w:id="6060" w:author="jonathan pritchard" w:date="2025-01-23T13:44:00Z" w16du:dateUtc="2025-01-23T13:44: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A892FDD" w14:textId="77777777" w:rsidR="00980629" w:rsidRPr="00340B0D" w:rsidRDefault="00980629" w:rsidP="00541D1A">
            <w:pPr>
              <w:rPr>
                <w:ins w:id="6061" w:author="jonathan pritchard" w:date="2025-01-23T13:44:00Z" w16du:dateUtc="2025-01-23T13:44:00Z"/>
                <w:rFonts w:cs="Arial"/>
                <w:sz w:val="18"/>
                <w:szCs w:val="18"/>
              </w:rPr>
            </w:pPr>
          </w:p>
        </w:tc>
        <w:tc>
          <w:tcPr>
            <w:tcW w:w="3871" w:type="dxa"/>
            <w:gridSpan w:val="5"/>
            <w:tcBorders>
              <w:left w:val="single" w:sz="12" w:space="0" w:color="auto"/>
            </w:tcBorders>
          </w:tcPr>
          <w:p w14:paraId="4BFDF146" w14:textId="77777777" w:rsidR="00980629" w:rsidRPr="00340B0D" w:rsidRDefault="00980629" w:rsidP="00541D1A">
            <w:pPr>
              <w:rPr>
                <w:ins w:id="6062" w:author="jonathan pritchard" w:date="2025-01-23T13:44:00Z" w16du:dateUtc="2025-01-23T13:44:00Z"/>
                <w:rFonts w:cs="Arial"/>
                <w:b/>
                <w:bCs/>
                <w:sz w:val="18"/>
                <w:szCs w:val="18"/>
              </w:rPr>
            </w:pPr>
            <w:ins w:id="6063" w:author="jonathan pritchard" w:date="2025-01-23T13:44:00Z" w16du:dateUtc="2025-01-23T13:44:00Z">
              <w:r w:rsidRPr="00340B0D">
                <w:rPr>
                  <w:rFonts w:cs="Arial"/>
                  <w:b/>
                  <w:bCs/>
                  <w:sz w:val="18"/>
                  <w:szCs w:val="18"/>
                </w:rPr>
                <w:t xml:space="preserve">    Other Text</w:t>
              </w:r>
            </w:ins>
          </w:p>
        </w:tc>
        <w:tc>
          <w:tcPr>
            <w:tcW w:w="672" w:type="dxa"/>
            <w:tcBorders>
              <w:right w:val="single" w:sz="12" w:space="0" w:color="auto"/>
            </w:tcBorders>
          </w:tcPr>
          <w:p w14:paraId="681DE8EA" w14:textId="77777777" w:rsidR="00980629" w:rsidRPr="00340B0D" w:rsidRDefault="00980629" w:rsidP="00541D1A">
            <w:pPr>
              <w:jc w:val="center"/>
              <w:rPr>
                <w:ins w:id="6064" w:author="jonathan pritchard" w:date="2025-01-23T13:44:00Z" w16du:dateUtc="2025-01-23T13:44:00Z"/>
                <w:rFonts w:cs="Arial"/>
                <w:sz w:val="18"/>
                <w:szCs w:val="18"/>
              </w:rPr>
            </w:pPr>
          </w:p>
        </w:tc>
      </w:tr>
      <w:tr w:rsidR="00980629" w:rsidRPr="00340B0D" w14:paraId="0315EC90" w14:textId="77777777" w:rsidTr="00541D1A">
        <w:trPr>
          <w:ins w:id="6065"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45C5D46" w14:textId="77777777" w:rsidR="00980629" w:rsidRPr="00340B0D" w:rsidRDefault="00980629" w:rsidP="00541D1A">
            <w:pPr>
              <w:rPr>
                <w:ins w:id="6066" w:author="jonathan pritchard" w:date="2025-01-23T13:44:00Z" w16du:dateUtc="2025-01-23T13:44:00Z"/>
                <w:rFonts w:cs="Arial"/>
                <w:sz w:val="18"/>
                <w:szCs w:val="18"/>
              </w:rPr>
            </w:pPr>
            <w:ins w:id="6067" w:author="jonathan pritchard" w:date="2025-01-23T13:44:00Z" w16du:dateUtc="2025-01-23T13:44: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66730584" w14:textId="77777777" w:rsidR="00980629" w:rsidRPr="00340B0D" w:rsidRDefault="00980629" w:rsidP="00541D1A">
            <w:pPr>
              <w:rPr>
                <w:ins w:id="6068" w:author="jonathan pritchard" w:date="2025-01-23T13:44:00Z" w16du:dateUtc="2025-01-23T13:44:00Z"/>
                <w:rFonts w:cs="Arial"/>
                <w:sz w:val="18"/>
                <w:szCs w:val="18"/>
              </w:rPr>
            </w:pPr>
          </w:p>
        </w:tc>
        <w:tc>
          <w:tcPr>
            <w:tcW w:w="3871" w:type="dxa"/>
            <w:gridSpan w:val="5"/>
            <w:tcBorders>
              <w:left w:val="single" w:sz="12" w:space="0" w:color="auto"/>
            </w:tcBorders>
          </w:tcPr>
          <w:p w14:paraId="65A796E8" w14:textId="77777777" w:rsidR="00980629" w:rsidRPr="00340B0D" w:rsidRDefault="00980629" w:rsidP="00541D1A">
            <w:pPr>
              <w:rPr>
                <w:ins w:id="6069" w:author="jonathan pritchard" w:date="2025-01-23T13:44:00Z" w16du:dateUtc="2025-01-23T13:44:00Z"/>
                <w:rFonts w:cs="Arial"/>
                <w:sz w:val="18"/>
                <w:szCs w:val="18"/>
              </w:rPr>
            </w:pPr>
            <w:ins w:id="6070" w:author="jonathan pritchard" w:date="2025-01-23T13:44:00Z" w16du:dateUtc="2025-01-23T13:44:00Z">
              <w:r w:rsidRPr="00340B0D">
                <w:rPr>
                  <w:rFonts w:cs="Arial"/>
                  <w:sz w:val="18"/>
                  <w:szCs w:val="18"/>
                </w:rPr>
                <w:t xml:space="preserve">        Names</w:t>
              </w:r>
            </w:ins>
          </w:p>
        </w:tc>
        <w:tc>
          <w:tcPr>
            <w:tcW w:w="672" w:type="dxa"/>
            <w:tcBorders>
              <w:right w:val="single" w:sz="12" w:space="0" w:color="auto"/>
            </w:tcBorders>
          </w:tcPr>
          <w:p w14:paraId="69552915" w14:textId="77777777" w:rsidR="00980629" w:rsidRPr="00340B0D" w:rsidRDefault="00980629" w:rsidP="00541D1A">
            <w:pPr>
              <w:jc w:val="center"/>
              <w:rPr>
                <w:ins w:id="6071" w:author="jonathan pritchard" w:date="2025-01-23T13:44:00Z" w16du:dateUtc="2025-01-23T13:44:00Z"/>
                <w:rFonts w:cs="Arial"/>
                <w:sz w:val="18"/>
                <w:szCs w:val="18"/>
              </w:rPr>
            </w:pPr>
          </w:p>
        </w:tc>
      </w:tr>
      <w:tr w:rsidR="00980629" w:rsidRPr="00340B0D" w14:paraId="4E6D70D1" w14:textId="77777777" w:rsidTr="00541D1A">
        <w:trPr>
          <w:ins w:id="6072" w:author="jonathan pritchard" w:date="2025-01-23T13:44:00Z"/>
        </w:trPr>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7B21134C" w14:textId="77777777" w:rsidR="00980629" w:rsidRPr="00340B0D" w:rsidRDefault="00980629" w:rsidP="00541D1A">
            <w:pPr>
              <w:jc w:val="center"/>
              <w:rPr>
                <w:ins w:id="6073" w:author="jonathan pritchard" w:date="2025-01-23T13:44:00Z" w16du:dateUtc="2025-01-23T13:44:00Z"/>
                <w:rFonts w:cs="Arial"/>
                <w:b/>
                <w:bCs/>
                <w:sz w:val="18"/>
                <w:szCs w:val="18"/>
              </w:rPr>
            </w:pPr>
            <w:ins w:id="6074" w:author="jonathan pritchard" w:date="2025-01-23T13:44:00Z" w16du:dateUtc="2025-01-23T13:44:00Z">
              <w:r w:rsidRPr="00340B0D">
                <w:rPr>
                  <w:rFonts w:cs="Arial"/>
                  <w:b/>
                  <w:bCs/>
                  <w:sz w:val="18"/>
                  <w:szCs w:val="18"/>
                </w:rPr>
                <w:t>Palette</w:t>
              </w:r>
            </w:ins>
          </w:p>
        </w:tc>
        <w:tc>
          <w:tcPr>
            <w:tcW w:w="3871" w:type="dxa"/>
            <w:gridSpan w:val="5"/>
            <w:tcBorders>
              <w:left w:val="single" w:sz="12" w:space="0" w:color="auto"/>
            </w:tcBorders>
          </w:tcPr>
          <w:p w14:paraId="3EEE3349" w14:textId="77777777" w:rsidR="00980629" w:rsidRPr="00340B0D" w:rsidRDefault="00980629" w:rsidP="00541D1A">
            <w:pPr>
              <w:rPr>
                <w:ins w:id="6075" w:author="jonathan pritchard" w:date="2025-01-23T13:44:00Z" w16du:dateUtc="2025-01-23T13:44:00Z"/>
                <w:rFonts w:cs="Arial"/>
                <w:b/>
                <w:bCs/>
                <w:sz w:val="18"/>
                <w:szCs w:val="18"/>
              </w:rPr>
            </w:pPr>
            <w:ins w:id="6076" w:author="jonathan pritchard" w:date="2025-01-23T13:44:00Z" w16du:dateUtc="2025-01-23T13:44:00Z">
              <w:r w:rsidRPr="00340B0D">
                <w:rPr>
                  <w:rFonts w:cs="Arial"/>
                  <w:sz w:val="18"/>
                  <w:szCs w:val="18"/>
                </w:rPr>
                <w:t xml:space="preserve">        Light description</w:t>
              </w:r>
            </w:ins>
          </w:p>
        </w:tc>
        <w:tc>
          <w:tcPr>
            <w:tcW w:w="672" w:type="dxa"/>
            <w:tcBorders>
              <w:right w:val="single" w:sz="12" w:space="0" w:color="auto"/>
            </w:tcBorders>
          </w:tcPr>
          <w:p w14:paraId="53325ED8" w14:textId="77777777" w:rsidR="00980629" w:rsidRPr="00340B0D" w:rsidRDefault="00980629" w:rsidP="00541D1A">
            <w:pPr>
              <w:jc w:val="center"/>
              <w:rPr>
                <w:ins w:id="6077" w:author="jonathan pritchard" w:date="2025-01-23T13:44:00Z" w16du:dateUtc="2025-01-23T13:44:00Z"/>
                <w:rFonts w:cs="Arial"/>
                <w:sz w:val="18"/>
                <w:szCs w:val="18"/>
              </w:rPr>
            </w:pPr>
          </w:p>
        </w:tc>
      </w:tr>
      <w:tr w:rsidR="00980629" w:rsidRPr="00340B0D" w14:paraId="671FE269" w14:textId="77777777" w:rsidTr="00541D1A">
        <w:trPr>
          <w:ins w:id="6078" w:author="jonathan pritchard" w:date="2025-01-23T13:44:00Z"/>
        </w:trPr>
        <w:customXmlInsRangeStart w:id="6079" w:author="jonathan pritchard" w:date="2025-01-23T13:44:00Z"/>
        <w:sdt>
          <w:sdtPr>
            <w:rPr>
              <w:rFonts w:cs="Arial"/>
              <w:sz w:val="18"/>
              <w:szCs w:val="18"/>
            </w:rPr>
            <w:alias w:val="Palette"/>
            <w:tag w:val="Palette"/>
            <w:id w:val="1686326829"/>
            <w:placeholder>
              <w:docPart w:val="52A0B19FC813460FB5125E2C19A9F206"/>
            </w:placeholder>
            <w:comboBox>
              <w:listItem w:displayText="Day" w:value="Day"/>
              <w:listItem w:displayText="Dusk" w:value="Dusk"/>
              <w:listItem w:displayText="Night" w:value="Night"/>
            </w:comboBox>
          </w:sdtPr>
          <w:sdtContent>
            <w:customXmlInsRangeEnd w:id="6079"/>
            <w:tc>
              <w:tcPr>
                <w:tcW w:w="4656" w:type="dxa"/>
                <w:gridSpan w:val="5"/>
                <w:tcBorders>
                  <w:left w:val="single" w:sz="12" w:space="0" w:color="auto"/>
                  <w:bottom w:val="single" w:sz="12" w:space="0" w:color="auto"/>
                  <w:right w:val="single" w:sz="12" w:space="0" w:color="auto"/>
                </w:tcBorders>
              </w:tcPr>
              <w:p w14:paraId="578DCE6D" w14:textId="77777777" w:rsidR="00980629" w:rsidRPr="00340B0D" w:rsidRDefault="00980629" w:rsidP="00541D1A">
                <w:pPr>
                  <w:rPr>
                    <w:ins w:id="6080" w:author="jonathan pritchard" w:date="2025-01-23T13:44:00Z" w16du:dateUtc="2025-01-23T13:44:00Z"/>
                    <w:rFonts w:cs="Arial"/>
                    <w:sz w:val="18"/>
                    <w:szCs w:val="18"/>
                  </w:rPr>
                </w:pPr>
                <w:ins w:id="6081" w:author="jonathan pritchard" w:date="2025-01-23T13:44:00Z" w16du:dateUtc="2025-01-23T13:44:00Z">
                  <w:r w:rsidRPr="00340B0D">
                    <w:rPr>
                      <w:rFonts w:cs="Arial"/>
                      <w:sz w:val="18"/>
                      <w:szCs w:val="18"/>
                    </w:rPr>
                    <w:t>Day</w:t>
                  </w:r>
                </w:ins>
              </w:p>
            </w:tc>
            <w:customXmlInsRangeStart w:id="6082" w:author="jonathan pritchard" w:date="2025-01-23T13:44:00Z"/>
          </w:sdtContent>
        </w:sdt>
        <w:customXmlInsRangeEnd w:id="6082"/>
        <w:tc>
          <w:tcPr>
            <w:tcW w:w="3871" w:type="dxa"/>
            <w:gridSpan w:val="5"/>
            <w:tcBorders>
              <w:left w:val="single" w:sz="12" w:space="0" w:color="auto"/>
            </w:tcBorders>
          </w:tcPr>
          <w:p w14:paraId="763516E4" w14:textId="77777777" w:rsidR="00980629" w:rsidRPr="00340B0D" w:rsidRDefault="00980629" w:rsidP="00541D1A">
            <w:pPr>
              <w:rPr>
                <w:ins w:id="6083" w:author="jonathan pritchard" w:date="2025-01-23T13:44:00Z" w16du:dateUtc="2025-01-23T13:44:00Z"/>
                <w:rFonts w:cs="Arial"/>
                <w:b/>
                <w:bCs/>
                <w:sz w:val="18"/>
                <w:szCs w:val="18"/>
              </w:rPr>
            </w:pPr>
            <w:ins w:id="6084" w:author="jonathan pritchard" w:date="2025-01-23T13:44:00Z" w16du:dateUtc="2025-01-23T13:44:00Z">
              <w:r w:rsidRPr="00340B0D">
                <w:rPr>
                  <w:rFonts w:cs="Arial"/>
                  <w:sz w:val="18"/>
                  <w:szCs w:val="18"/>
                </w:rPr>
                <w:t xml:space="preserve">        All other chart text</w:t>
              </w:r>
            </w:ins>
          </w:p>
        </w:tc>
        <w:tc>
          <w:tcPr>
            <w:tcW w:w="672" w:type="dxa"/>
            <w:tcBorders>
              <w:right w:val="single" w:sz="12" w:space="0" w:color="auto"/>
            </w:tcBorders>
          </w:tcPr>
          <w:p w14:paraId="6DBC2D39" w14:textId="77777777" w:rsidR="00980629" w:rsidRPr="00340B0D" w:rsidRDefault="00980629" w:rsidP="00541D1A">
            <w:pPr>
              <w:jc w:val="center"/>
              <w:rPr>
                <w:ins w:id="6085" w:author="jonathan pritchard" w:date="2025-01-23T13:44:00Z" w16du:dateUtc="2025-01-23T13:44:00Z"/>
                <w:rFonts w:cs="Arial"/>
                <w:sz w:val="18"/>
                <w:szCs w:val="18"/>
              </w:rPr>
            </w:pPr>
          </w:p>
        </w:tc>
      </w:tr>
      <w:tr w:rsidR="00980629" w:rsidRPr="00340B0D" w14:paraId="6E6B9BBE" w14:textId="77777777" w:rsidTr="00541D1A">
        <w:trPr>
          <w:ins w:id="6086" w:author="jonathan pritchard" w:date="2025-01-23T13:44:00Z"/>
        </w:trPr>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4D3DB5FA" w14:textId="77777777" w:rsidR="00980629" w:rsidRPr="00340B0D" w:rsidRDefault="00980629" w:rsidP="00541D1A">
            <w:pPr>
              <w:jc w:val="center"/>
              <w:rPr>
                <w:ins w:id="6087" w:author="jonathan pritchard" w:date="2025-01-23T13:44:00Z" w16du:dateUtc="2025-01-23T13:44:00Z"/>
                <w:rFonts w:cs="Arial"/>
                <w:b/>
                <w:bCs/>
                <w:sz w:val="18"/>
                <w:szCs w:val="18"/>
              </w:rPr>
            </w:pPr>
          </w:p>
        </w:tc>
        <w:tc>
          <w:tcPr>
            <w:tcW w:w="3871" w:type="dxa"/>
            <w:gridSpan w:val="5"/>
            <w:tcBorders>
              <w:left w:val="single" w:sz="12" w:space="0" w:color="auto"/>
            </w:tcBorders>
          </w:tcPr>
          <w:p w14:paraId="537B1DDF" w14:textId="77777777" w:rsidR="00980629" w:rsidRPr="00340B0D" w:rsidRDefault="00980629" w:rsidP="00541D1A">
            <w:pPr>
              <w:rPr>
                <w:ins w:id="6088" w:author="jonathan pritchard" w:date="2025-01-23T13:44:00Z" w16du:dateUtc="2025-01-23T13:44:00Z"/>
                <w:rFonts w:cs="Arial"/>
                <w:sz w:val="18"/>
                <w:szCs w:val="18"/>
              </w:rPr>
            </w:pPr>
          </w:p>
        </w:tc>
        <w:tc>
          <w:tcPr>
            <w:tcW w:w="672" w:type="dxa"/>
            <w:tcBorders>
              <w:right w:val="single" w:sz="12" w:space="0" w:color="auto"/>
            </w:tcBorders>
            <w:vAlign w:val="center"/>
          </w:tcPr>
          <w:p w14:paraId="3535DCFD" w14:textId="77777777" w:rsidR="00980629" w:rsidRPr="00340B0D" w:rsidRDefault="00980629" w:rsidP="00541D1A">
            <w:pPr>
              <w:jc w:val="center"/>
              <w:rPr>
                <w:ins w:id="6089" w:author="jonathan pritchard" w:date="2025-01-23T13:44:00Z" w16du:dateUtc="2025-01-23T13:44:00Z"/>
                <w:rFonts w:cs="Arial"/>
                <w:sz w:val="18"/>
                <w:szCs w:val="18"/>
              </w:rPr>
            </w:pPr>
          </w:p>
        </w:tc>
      </w:tr>
      <w:tr w:rsidR="00980629" w:rsidRPr="00340B0D" w14:paraId="767AD4D0" w14:textId="77777777" w:rsidTr="00541D1A">
        <w:trPr>
          <w:ins w:id="6090" w:author="jonathan pritchard" w:date="2025-01-23T13:44:00Z"/>
        </w:trPr>
        <w:tc>
          <w:tcPr>
            <w:tcW w:w="4656" w:type="dxa"/>
            <w:gridSpan w:val="5"/>
            <w:tcBorders>
              <w:left w:val="single" w:sz="12" w:space="0" w:color="auto"/>
              <w:bottom w:val="single" w:sz="12" w:space="0" w:color="auto"/>
              <w:right w:val="single" w:sz="12" w:space="0" w:color="auto"/>
            </w:tcBorders>
            <w:shd w:val="clear" w:color="auto" w:fill="FFFFFF" w:themeFill="background1"/>
          </w:tcPr>
          <w:p w14:paraId="3142ACF4" w14:textId="77777777" w:rsidR="00980629" w:rsidRPr="00340B0D" w:rsidRDefault="00980629" w:rsidP="00541D1A">
            <w:pPr>
              <w:rPr>
                <w:ins w:id="6091" w:author="jonathan pritchard" w:date="2025-01-23T13:44:00Z" w16du:dateUtc="2025-01-23T13:44:00Z"/>
                <w:rFonts w:cs="Arial"/>
                <w:sz w:val="18"/>
                <w:szCs w:val="18"/>
              </w:rPr>
            </w:pPr>
          </w:p>
        </w:tc>
        <w:tc>
          <w:tcPr>
            <w:tcW w:w="3871" w:type="dxa"/>
            <w:gridSpan w:val="5"/>
            <w:tcBorders>
              <w:left w:val="single" w:sz="12" w:space="0" w:color="auto"/>
              <w:bottom w:val="single" w:sz="12" w:space="0" w:color="auto"/>
            </w:tcBorders>
          </w:tcPr>
          <w:p w14:paraId="65F1D9E4" w14:textId="77777777" w:rsidR="00980629" w:rsidRPr="00340B0D" w:rsidRDefault="00980629" w:rsidP="00541D1A">
            <w:pPr>
              <w:jc w:val="center"/>
              <w:rPr>
                <w:ins w:id="6092" w:author="jonathan pritchard" w:date="2025-01-23T13:44:00Z" w16du:dateUtc="2025-01-23T13:44:00Z"/>
                <w:rFonts w:cs="Arial"/>
                <w:sz w:val="18"/>
                <w:szCs w:val="18"/>
              </w:rPr>
            </w:pPr>
          </w:p>
        </w:tc>
        <w:tc>
          <w:tcPr>
            <w:tcW w:w="672" w:type="dxa"/>
            <w:tcBorders>
              <w:bottom w:val="single" w:sz="12" w:space="0" w:color="auto"/>
              <w:right w:val="single" w:sz="12" w:space="0" w:color="auto"/>
            </w:tcBorders>
            <w:vAlign w:val="center"/>
          </w:tcPr>
          <w:p w14:paraId="0A40E416" w14:textId="77777777" w:rsidR="00980629" w:rsidRPr="00340B0D" w:rsidRDefault="00980629" w:rsidP="00541D1A">
            <w:pPr>
              <w:jc w:val="center"/>
              <w:rPr>
                <w:ins w:id="6093" w:author="jonathan pritchard" w:date="2025-01-23T13:44:00Z" w16du:dateUtc="2025-01-23T13:44:00Z"/>
                <w:rFonts w:cs="Arial"/>
                <w:sz w:val="18"/>
                <w:szCs w:val="18"/>
              </w:rPr>
            </w:pPr>
          </w:p>
        </w:tc>
      </w:tr>
      <w:tr w:rsidR="00980629" w:rsidRPr="00340B0D" w14:paraId="430EC098" w14:textId="77777777" w:rsidTr="00541D1A">
        <w:trPr>
          <w:ins w:id="6094" w:author="jonathan pritchard" w:date="2025-01-23T13:44:00Z"/>
        </w:trPr>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614331F0" w14:textId="77777777" w:rsidR="00980629" w:rsidRPr="00340B0D" w:rsidRDefault="00980629" w:rsidP="00541D1A">
            <w:pPr>
              <w:jc w:val="center"/>
              <w:rPr>
                <w:ins w:id="6095" w:author="jonathan pritchard" w:date="2025-01-23T13:44:00Z" w16du:dateUtc="2025-01-23T13:44:00Z"/>
                <w:rFonts w:cs="Arial"/>
                <w:b/>
                <w:bCs/>
                <w:sz w:val="18"/>
                <w:szCs w:val="18"/>
              </w:rPr>
            </w:pPr>
            <w:ins w:id="6096" w:author="jonathan pritchard" w:date="2025-01-23T13:44:00Z" w16du:dateUtc="2025-01-23T13:44: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9DFA01F" w14:textId="77777777" w:rsidR="00980629" w:rsidRPr="00340B0D" w:rsidRDefault="00980629" w:rsidP="00541D1A">
            <w:pPr>
              <w:jc w:val="center"/>
              <w:rPr>
                <w:ins w:id="6097" w:author="jonathan pritchard" w:date="2025-01-23T13:44:00Z" w16du:dateUtc="2025-01-23T13:44:00Z"/>
                <w:rFonts w:cs="Arial"/>
                <w:sz w:val="18"/>
                <w:szCs w:val="18"/>
              </w:rPr>
            </w:pPr>
            <w:ins w:id="6098" w:author="jonathan pritchard" w:date="2025-01-23T13:44:00Z" w16du:dateUtc="2025-01-23T13:44:00Z">
              <w:r w:rsidRPr="00340B0D">
                <w:rPr>
                  <w:rFonts w:cs="Arial"/>
                  <w:b/>
                  <w:bCs/>
                  <w:sz w:val="18"/>
                  <w:szCs w:val="18"/>
                </w:rPr>
                <w:t>Display</w:t>
              </w:r>
            </w:ins>
          </w:p>
        </w:tc>
      </w:tr>
      <w:tr w:rsidR="00980629" w:rsidRPr="00340B0D" w14:paraId="56F72B41" w14:textId="77777777" w:rsidTr="00541D1A">
        <w:trPr>
          <w:trHeight w:val="287"/>
          <w:ins w:id="6099" w:author="jonathan pritchard" w:date="2025-01-23T13:44:00Z"/>
        </w:trPr>
        <w:tc>
          <w:tcPr>
            <w:tcW w:w="1789" w:type="dxa"/>
            <w:tcBorders>
              <w:left w:val="single" w:sz="12" w:space="0" w:color="auto"/>
              <w:bottom w:val="single" w:sz="4" w:space="0" w:color="auto"/>
            </w:tcBorders>
          </w:tcPr>
          <w:p w14:paraId="27FF604F" w14:textId="77777777" w:rsidR="00980629" w:rsidRPr="00340B0D" w:rsidRDefault="00980629" w:rsidP="00541D1A">
            <w:pPr>
              <w:rPr>
                <w:ins w:id="6100" w:author="jonathan pritchard" w:date="2025-01-23T13:44:00Z" w16du:dateUtc="2025-01-23T13:44:00Z"/>
                <w:rFonts w:cs="Arial"/>
                <w:sz w:val="18"/>
                <w:szCs w:val="18"/>
              </w:rPr>
            </w:pPr>
            <w:ins w:id="6101" w:author="jonathan pritchard" w:date="2025-01-23T13:44:00Z" w16du:dateUtc="2025-01-23T13:44:00Z">
              <w:r w:rsidRPr="00340B0D">
                <w:rPr>
                  <w:rFonts w:cs="Arial"/>
                  <w:sz w:val="18"/>
                  <w:szCs w:val="18"/>
                </w:rPr>
                <w:t>Start Date</w:t>
              </w:r>
            </w:ins>
          </w:p>
        </w:tc>
        <w:tc>
          <w:tcPr>
            <w:tcW w:w="2867" w:type="dxa"/>
            <w:gridSpan w:val="4"/>
            <w:tcBorders>
              <w:bottom w:val="single" w:sz="4" w:space="0" w:color="auto"/>
              <w:right w:val="single" w:sz="12" w:space="0" w:color="auto"/>
            </w:tcBorders>
          </w:tcPr>
          <w:p w14:paraId="0B1E8F6B" w14:textId="77777777" w:rsidR="00980629" w:rsidRPr="00340B0D" w:rsidRDefault="00980629" w:rsidP="00541D1A">
            <w:pPr>
              <w:rPr>
                <w:ins w:id="6102" w:author="jonathan pritchard" w:date="2025-01-23T13:44:00Z" w16du:dateUtc="2025-01-23T13:44: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2E70B1BF" w14:textId="77777777" w:rsidR="00980629" w:rsidRPr="00340B0D" w:rsidRDefault="00980629" w:rsidP="00541D1A">
            <w:pPr>
              <w:rPr>
                <w:ins w:id="6103" w:author="jonathan pritchard" w:date="2025-01-23T13:44:00Z" w16du:dateUtc="2025-01-23T13:44:00Z"/>
                <w:rFonts w:cs="Arial"/>
                <w:sz w:val="18"/>
                <w:szCs w:val="18"/>
              </w:rPr>
            </w:pPr>
            <w:ins w:id="6104" w:author="jonathan pritchard" w:date="2025-01-23T13:44:00Z" w16du:dateUtc="2025-01-23T13:44: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345FB6DE" w14:textId="77777777" w:rsidR="00980629" w:rsidRPr="00C87169" w:rsidRDefault="00980629" w:rsidP="00541D1A">
            <w:pPr>
              <w:rPr>
                <w:ins w:id="6105" w:author="jonathan pritchard" w:date="2025-01-23T13:44:00Z" w16du:dateUtc="2025-01-23T13:44:00Z"/>
                <w:rFonts w:cs="Arial"/>
              </w:rPr>
            </w:pPr>
          </w:p>
        </w:tc>
      </w:tr>
      <w:tr w:rsidR="00980629" w:rsidRPr="00340B0D" w14:paraId="3EC0A452" w14:textId="77777777" w:rsidTr="00541D1A">
        <w:trPr>
          <w:ins w:id="6106" w:author="jonathan pritchard" w:date="2025-01-23T13:44:00Z"/>
        </w:trPr>
        <w:tc>
          <w:tcPr>
            <w:tcW w:w="1789" w:type="dxa"/>
            <w:tcBorders>
              <w:left w:val="single" w:sz="12" w:space="0" w:color="auto"/>
              <w:bottom w:val="single" w:sz="4" w:space="0" w:color="auto"/>
            </w:tcBorders>
          </w:tcPr>
          <w:p w14:paraId="634336D3" w14:textId="77777777" w:rsidR="00980629" w:rsidRPr="00340B0D" w:rsidRDefault="00980629" w:rsidP="00541D1A">
            <w:pPr>
              <w:rPr>
                <w:ins w:id="6107" w:author="jonathan pritchard" w:date="2025-01-23T13:44:00Z" w16du:dateUtc="2025-01-23T13:44:00Z"/>
                <w:rFonts w:cs="Arial"/>
                <w:sz w:val="18"/>
                <w:szCs w:val="18"/>
              </w:rPr>
            </w:pPr>
            <w:ins w:id="6108" w:author="jonathan pritchard" w:date="2025-01-23T13:44:00Z" w16du:dateUtc="2025-01-23T13:44: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249B312B" w14:textId="77777777" w:rsidR="00980629" w:rsidRPr="00340B0D" w:rsidRDefault="00980629" w:rsidP="00541D1A">
            <w:pPr>
              <w:rPr>
                <w:ins w:id="6109" w:author="jonathan pritchard" w:date="2025-01-23T13:44:00Z" w16du:dateUtc="2025-01-23T13:44: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70BA0367" w14:textId="77777777" w:rsidR="00980629" w:rsidRPr="00340B0D" w:rsidRDefault="00980629" w:rsidP="00541D1A">
            <w:pPr>
              <w:rPr>
                <w:ins w:id="6110" w:author="jonathan pritchard" w:date="2025-01-23T13:44:00Z" w16du:dateUtc="2025-01-23T13:44:00Z"/>
                <w:rFonts w:cs="Arial"/>
                <w:sz w:val="18"/>
                <w:szCs w:val="18"/>
              </w:rPr>
            </w:pPr>
            <w:ins w:id="6111" w:author="jonathan pritchard" w:date="2025-01-23T13:44:00Z" w16du:dateUtc="2025-01-23T13:44: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2B217CE2" w14:textId="77777777" w:rsidR="00980629" w:rsidRPr="00340B0D" w:rsidRDefault="00980629" w:rsidP="00541D1A">
            <w:pPr>
              <w:rPr>
                <w:ins w:id="6112" w:author="jonathan pritchard" w:date="2025-01-23T13:44:00Z" w16du:dateUtc="2025-01-23T13:44:00Z"/>
                <w:rFonts w:cs="Arial"/>
                <w:sz w:val="18"/>
                <w:szCs w:val="18"/>
              </w:rPr>
            </w:pPr>
            <w:ins w:id="6113" w:author="jonathan pritchard" w:date="2025-01-23T13:44:00Z" w16du:dateUtc="2025-01-23T13:44:00Z">
              <w:r w:rsidRPr="00340B0D">
                <w:rPr>
                  <w:rFonts w:cs="Arial"/>
                  <w:sz w:val="18"/>
                  <w:szCs w:val="18"/>
                </w:rPr>
                <w:t>1:</w:t>
              </w:r>
              <w:r>
                <w:rPr>
                  <w:rFonts w:cs="Arial"/>
                  <w:sz w:val="18"/>
                  <w:szCs w:val="18"/>
                </w:rPr>
                <w:t>60000</w:t>
              </w:r>
            </w:ins>
          </w:p>
        </w:tc>
      </w:tr>
      <w:tr w:rsidR="00980629" w:rsidRPr="00340B0D" w14:paraId="0C0A179C" w14:textId="77777777" w:rsidTr="00541D1A">
        <w:trPr>
          <w:ins w:id="6114" w:author="jonathan pritchard" w:date="2025-01-23T13:44:00Z"/>
        </w:trPr>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7F6CBCCB" w14:textId="77777777" w:rsidR="00980629" w:rsidRPr="00340B0D" w:rsidRDefault="00980629" w:rsidP="00541D1A">
            <w:pPr>
              <w:jc w:val="center"/>
              <w:rPr>
                <w:ins w:id="6115" w:author="jonathan pritchard" w:date="2025-01-23T13:44:00Z" w16du:dateUtc="2025-01-23T13:44: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0993C43E" w14:textId="77777777" w:rsidR="00980629" w:rsidRPr="00340B0D" w:rsidRDefault="00980629" w:rsidP="00541D1A">
            <w:pPr>
              <w:rPr>
                <w:ins w:id="6116" w:author="jonathan pritchard" w:date="2025-01-23T13:44:00Z" w16du:dateUtc="2025-01-23T13:44:00Z"/>
                <w:rFonts w:cs="Arial"/>
                <w:sz w:val="18"/>
                <w:szCs w:val="18"/>
              </w:rPr>
            </w:pPr>
            <w:ins w:id="6117" w:author="jonathan pritchard" w:date="2025-01-23T13:44:00Z" w16du:dateUtc="2025-01-23T13:44: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04DC21D2" w14:textId="77777777" w:rsidR="00980629" w:rsidRPr="00340B0D" w:rsidRDefault="00980629" w:rsidP="00541D1A">
            <w:pPr>
              <w:rPr>
                <w:ins w:id="6118" w:author="jonathan pritchard" w:date="2025-01-23T13:44:00Z" w16du:dateUtc="2025-01-23T13:44:00Z"/>
                <w:rFonts w:cs="Arial"/>
                <w:sz w:val="18"/>
                <w:szCs w:val="18"/>
              </w:rPr>
            </w:pPr>
          </w:p>
        </w:tc>
      </w:tr>
      <w:tr w:rsidR="00980629" w:rsidRPr="00340B0D" w14:paraId="632689CD" w14:textId="77777777" w:rsidTr="00541D1A">
        <w:trPr>
          <w:ins w:id="6119" w:author="jonathan pritchard" w:date="2025-01-23T13:44:00Z"/>
        </w:trPr>
        <w:tc>
          <w:tcPr>
            <w:tcW w:w="9199" w:type="dxa"/>
            <w:gridSpan w:val="11"/>
            <w:tcBorders>
              <w:top w:val="single" w:sz="4" w:space="0" w:color="auto"/>
              <w:left w:val="single" w:sz="12" w:space="0" w:color="auto"/>
              <w:bottom w:val="single" w:sz="4" w:space="0" w:color="auto"/>
              <w:right w:val="single" w:sz="12" w:space="0" w:color="auto"/>
            </w:tcBorders>
          </w:tcPr>
          <w:p w14:paraId="7A38767D" w14:textId="77777777" w:rsidR="00980629" w:rsidRPr="00340B0D" w:rsidRDefault="00980629" w:rsidP="00541D1A">
            <w:pPr>
              <w:rPr>
                <w:ins w:id="6120" w:author="jonathan pritchard" w:date="2025-01-23T13:44:00Z" w16du:dateUtc="2025-01-23T13:44:00Z"/>
                <w:rFonts w:cs="Arial"/>
                <w:sz w:val="18"/>
                <w:szCs w:val="18"/>
              </w:rPr>
            </w:pPr>
          </w:p>
        </w:tc>
      </w:tr>
      <w:tr w:rsidR="00980629" w:rsidRPr="00340B0D" w14:paraId="77A5CB36" w14:textId="77777777" w:rsidTr="00541D1A">
        <w:trPr>
          <w:ins w:id="6121" w:author="jonathan pritchard" w:date="2025-01-23T13:44: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88168FE" w14:textId="77777777" w:rsidR="00980629" w:rsidRPr="00340B0D" w:rsidRDefault="00980629" w:rsidP="00541D1A">
            <w:pPr>
              <w:jc w:val="center"/>
              <w:rPr>
                <w:ins w:id="6122" w:author="jonathan pritchard" w:date="2025-01-23T13:44:00Z" w16du:dateUtc="2025-01-23T13:44:00Z"/>
                <w:rFonts w:cs="Arial"/>
                <w:b/>
                <w:bCs/>
                <w:sz w:val="18"/>
                <w:szCs w:val="18"/>
              </w:rPr>
            </w:pPr>
            <w:ins w:id="6123" w:author="jonathan pritchard" w:date="2025-01-23T13:44:00Z" w16du:dateUtc="2025-01-23T13:44:00Z">
              <w:r w:rsidRPr="00340B0D">
                <w:rPr>
                  <w:rFonts w:cs="Arial"/>
                  <w:b/>
                  <w:bCs/>
                  <w:sz w:val="18"/>
                  <w:szCs w:val="18"/>
                </w:rPr>
                <w:t>Viewing Group</w:t>
              </w:r>
              <w:r>
                <w:rPr>
                  <w:rFonts w:cs="Arial"/>
                  <w:b/>
                  <w:bCs/>
                  <w:sz w:val="18"/>
                  <w:szCs w:val="18"/>
                </w:rPr>
                <w:t>s (Default = On)</w:t>
              </w:r>
            </w:ins>
          </w:p>
        </w:tc>
      </w:tr>
      <w:tr w:rsidR="00980629" w:rsidRPr="00340B0D" w14:paraId="1A5731F7" w14:textId="77777777" w:rsidTr="00541D1A">
        <w:trPr>
          <w:ins w:id="6124" w:author="jonathan pritchard" w:date="2025-01-23T13:44:00Z"/>
        </w:trPr>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E71C8E2" w14:textId="77777777" w:rsidR="00980629" w:rsidRPr="00340B0D" w:rsidRDefault="00980629" w:rsidP="00541D1A">
            <w:pPr>
              <w:jc w:val="center"/>
              <w:rPr>
                <w:ins w:id="6125" w:author="jonathan pritchard" w:date="2025-01-23T13:44:00Z" w16du:dateUtc="2025-01-23T13:44:00Z"/>
                <w:rFonts w:cs="Arial"/>
                <w:b/>
                <w:bCs/>
                <w:sz w:val="18"/>
                <w:szCs w:val="18"/>
              </w:rPr>
            </w:pPr>
            <w:ins w:id="6126" w:author="jonathan pritchard" w:date="2025-01-23T13:44:00Z" w16du:dateUtc="2025-01-23T13:44:00Z">
              <w:r w:rsidRPr="00340B0D">
                <w:rPr>
                  <w:rFonts w:cs="Arial"/>
                  <w:b/>
                  <w:bCs/>
                  <w:sz w:val="18"/>
                  <w:szCs w:val="18"/>
                </w:rPr>
                <w:t>Standard Display</w:t>
              </w:r>
            </w:ins>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346017" w14:textId="77777777" w:rsidR="00980629" w:rsidRPr="00340B0D" w:rsidRDefault="00980629" w:rsidP="00541D1A">
            <w:pPr>
              <w:jc w:val="center"/>
              <w:rPr>
                <w:ins w:id="6127" w:author="jonathan pritchard" w:date="2025-01-23T13:44:00Z" w16du:dateUtc="2025-01-23T13:44:00Z"/>
                <w:rFonts w:cs="Arial"/>
                <w:b/>
                <w:bCs/>
                <w:sz w:val="18"/>
                <w:szCs w:val="18"/>
              </w:rPr>
            </w:pPr>
            <w:ins w:id="6128" w:author="jonathan pritchard" w:date="2025-01-23T13:44:00Z" w16du:dateUtc="2025-01-23T13:44:00Z">
              <w:r w:rsidRPr="00340B0D">
                <w:rPr>
                  <w:rFonts w:cs="Arial"/>
                  <w:b/>
                  <w:bCs/>
                  <w:sz w:val="18"/>
                  <w:szCs w:val="18"/>
                </w:rPr>
                <w:t>Other</w:t>
              </w:r>
            </w:ins>
          </w:p>
        </w:tc>
      </w:tr>
      <w:tr w:rsidR="00980629" w:rsidRPr="00340B0D" w14:paraId="474596F6" w14:textId="77777777" w:rsidTr="00541D1A">
        <w:trPr>
          <w:ins w:id="6129"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1E24A1E1" w14:textId="77777777" w:rsidR="00980629" w:rsidRPr="00340B0D" w:rsidRDefault="00980629" w:rsidP="00541D1A">
            <w:pPr>
              <w:rPr>
                <w:ins w:id="6130" w:author="jonathan pritchard" w:date="2025-01-23T13:44:00Z" w16du:dateUtc="2025-01-23T13:44:00Z"/>
                <w:rFonts w:cs="Arial"/>
                <w:sz w:val="18"/>
                <w:szCs w:val="18"/>
              </w:rPr>
            </w:pPr>
            <w:ins w:id="6131" w:author="jonathan pritchard" w:date="2025-01-23T13:44:00Z" w16du:dateUtc="2025-01-23T13:44: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7E6303B6" w14:textId="77777777" w:rsidR="00980629" w:rsidRPr="00340B0D" w:rsidRDefault="00980629" w:rsidP="00541D1A">
            <w:pPr>
              <w:jc w:val="center"/>
              <w:rPr>
                <w:ins w:id="6132"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37924831" w14:textId="77777777" w:rsidR="00980629" w:rsidRPr="00340B0D" w:rsidRDefault="00980629" w:rsidP="00541D1A">
            <w:pPr>
              <w:pStyle w:val="Default"/>
              <w:rPr>
                <w:ins w:id="6133" w:author="jonathan pritchard" w:date="2025-01-23T13:44:00Z" w16du:dateUtc="2025-01-23T13:44:00Z"/>
                <w:sz w:val="18"/>
                <w:szCs w:val="18"/>
              </w:rPr>
            </w:pPr>
            <w:ins w:id="6134" w:author="jonathan pritchard" w:date="2025-01-23T13:44:00Z" w16du:dateUtc="2025-01-23T13:44: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01E84903" w14:textId="77777777" w:rsidR="00980629" w:rsidRPr="00340B0D" w:rsidRDefault="00980629" w:rsidP="00541D1A">
            <w:pPr>
              <w:rPr>
                <w:ins w:id="6135" w:author="jonathan pritchard" w:date="2025-01-23T13:44:00Z" w16du:dateUtc="2025-01-23T13:44:00Z"/>
                <w:rFonts w:cs="Arial"/>
                <w:sz w:val="18"/>
                <w:szCs w:val="18"/>
              </w:rPr>
            </w:pPr>
          </w:p>
        </w:tc>
      </w:tr>
      <w:tr w:rsidR="00980629" w:rsidRPr="00340B0D" w14:paraId="1F129539" w14:textId="77777777" w:rsidTr="00541D1A">
        <w:trPr>
          <w:ins w:id="6136"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53BD2EEA" w14:textId="77777777" w:rsidR="00980629" w:rsidRPr="00340B0D" w:rsidRDefault="00980629" w:rsidP="00541D1A">
            <w:pPr>
              <w:pStyle w:val="Default"/>
              <w:rPr>
                <w:ins w:id="6137" w:author="jonathan pritchard" w:date="2025-01-23T13:44:00Z" w16du:dateUtc="2025-01-23T13:44:00Z"/>
                <w:sz w:val="18"/>
                <w:szCs w:val="18"/>
              </w:rPr>
            </w:pPr>
            <w:ins w:id="6138" w:author="jonathan pritchard" w:date="2025-01-23T13:44:00Z" w16du:dateUtc="2025-01-23T13:44: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1BBDA5CB" w14:textId="77777777" w:rsidR="00980629" w:rsidRPr="00340B0D" w:rsidRDefault="00980629" w:rsidP="00541D1A">
            <w:pPr>
              <w:jc w:val="center"/>
              <w:rPr>
                <w:ins w:id="6139"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558E2DF8" w14:textId="77777777" w:rsidR="00980629" w:rsidRPr="00340B0D" w:rsidRDefault="00980629" w:rsidP="00541D1A">
            <w:pPr>
              <w:pStyle w:val="Default"/>
              <w:rPr>
                <w:ins w:id="6140" w:author="jonathan pritchard" w:date="2025-01-23T13:44:00Z" w16du:dateUtc="2025-01-23T13:44:00Z"/>
                <w:sz w:val="18"/>
                <w:szCs w:val="18"/>
              </w:rPr>
            </w:pPr>
            <w:ins w:id="6141" w:author="jonathan pritchard" w:date="2025-01-23T13:44:00Z" w16du:dateUtc="2025-01-23T13:44: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4A865909" w14:textId="77777777" w:rsidR="00980629" w:rsidRPr="00340B0D" w:rsidRDefault="00980629" w:rsidP="00541D1A">
            <w:pPr>
              <w:rPr>
                <w:ins w:id="6142" w:author="jonathan pritchard" w:date="2025-01-23T13:44:00Z" w16du:dateUtc="2025-01-23T13:44:00Z"/>
                <w:rFonts w:cs="Arial"/>
                <w:sz w:val="18"/>
                <w:szCs w:val="18"/>
              </w:rPr>
            </w:pPr>
          </w:p>
        </w:tc>
      </w:tr>
      <w:tr w:rsidR="00980629" w:rsidRPr="00340B0D" w14:paraId="5A68438D" w14:textId="77777777" w:rsidTr="00541D1A">
        <w:trPr>
          <w:ins w:id="6143"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26F37537" w14:textId="77777777" w:rsidR="00980629" w:rsidRPr="00340B0D" w:rsidRDefault="00980629" w:rsidP="00541D1A">
            <w:pPr>
              <w:pStyle w:val="Default"/>
              <w:ind w:left="720"/>
              <w:rPr>
                <w:ins w:id="6144" w:author="jonathan pritchard" w:date="2025-01-23T13:44:00Z" w16du:dateUtc="2025-01-23T13:44:00Z"/>
                <w:sz w:val="18"/>
                <w:szCs w:val="18"/>
              </w:rPr>
            </w:pPr>
            <w:ins w:id="6145" w:author="jonathan pritchard" w:date="2025-01-23T13:44:00Z" w16du:dateUtc="2025-01-23T13:44: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64E479B9" w14:textId="77777777" w:rsidR="00980629" w:rsidRPr="00340B0D" w:rsidRDefault="00980629" w:rsidP="00541D1A">
            <w:pPr>
              <w:jc w:val="center"/>
              <w:rPr>
                <w:ins w:id="6146"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2C1E97A2" w14:textId="77777777" w:rsidR="00980629" w:rsidRPr="00340B0D" w:rsidRDefault="00980629" w:rsidP="00541D1A">
            <w:pPr>
              <w:pStyle w:val="Default"/>
              <w:rPr>
                <w:ins w:id="6147" w:author="jonathan pritchard" w:date="2025-01-23T13:44:00Z" w16du:dateUtc="2025-01-23T13:44:00Z"/>
                <w:sz w:val="18"/>
                <w:szCs w:val="18"/>
              </w:rPr>
            </w:pPr>
            <w:ins w:id="6148" w:author="jonathan pritchard" w:date="2025-01-23T13:44:00Z" w16du:dateUtc="2025-01-23T13:44: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2CABEB22" w14:textId="77777777" w:rsidR="00980629" w:rsidRPr="00340B0D" w:rsidRDefault="00980629" w:rsidP="00541D1A">
            <w:pPr>
              <w:rPr>
                <w:ins w:id="6149" w:author="jonathan pritchard" w:date="2025-01-23T13:44:00Z" w16du:dateUtc="2025-01-23T13:44:00Z"/>
                <w:rFonts w:cs="Arial"/>
                <w:sz w:val="18"/>
                <w:szCs w:val="18"/>
              </w:rPr>
            </w:pPr>
          </w:p>
        </w:tc>
      </w:tr>
      <w:tr w:rsidR="00980629" w:rsidRPr="00340B0D" w14:paraId="4172D43B" w14:textId="77777777" w:rsidTr="00541D1A">
        <w:trPr>
          <w:ins w:id="6150"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6CF46E02" w14:textId="77777777" w:rsidR="00980629" w:rsidRPr="00340B0D" w:rsidRDefault="00980629" w:rsidP="00541D1A">
            <w:pPr>
              <w:pStyle w:val="Default"/>
              <w:ind w:left="720"/>
              <w:rPr>
                <w:ins w:id="6151" w:author="jonathan pritchard" w:date="2025-01-23T13:44:00Z" w16du:dateUtc="2025-01-23T13:44:00Z"/>
                <w:sz w:val="18"/>
                <w:szCs w:val="18"/>
              </w:rPr>
            </w:pPr>
            <w:ins w:id="6152" w:author="jonathan pritchard" w:date="2025-01-23T13:44:00Z" w16du:dateUtc="2025-01-23T13:44: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782D313E" w14:textId="77777777" w:rsidR="00980629" w:rsidRPr="00340B0D" w:rsidRDefault="00980629" w:rsidP="00541D1A">
            <w:pPr>
              <w:jc w:val="center"/>
              <w:rPr>
                <w:ins w:id="6153"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78C714BA" w14:textId="77777777" w:rsidR="00980629" w:rsidRPr="00340B0D" w:rsidRDefault="00980629" w:rsidP="00541D1A">
            <w:pPr>
              <w:pStyle w:val="Default"/>
              <w:rPr>
                <w:ins w:id="6154" w:author="jonathan pritchard" w:date="2025-01-23T13:44:00Z" w16du:dateUtc="2025-01-23T13:44:00Z"/>
                <w:sz w:val="18"/>
                <w:szCs w:val="18"/>
              </w:rPr>
            </w:pPr>
            <w:ins w:id="6155" w:author="jonathan pritchard" w:date="2025-01-23T13:44:00Z" w16du:dateUtc="2025-01-23T13:44: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0873117E" w14:textId="77777777" w:rsidR="00980629" w:rsidRPr="00340B0D" w:rsidRDefault="00980629" w:rsidP="00541D1A">
            <w:pPr>
              <w:rPr>
                <w:ins w:id="6156" w:author="jonathan pritchard" w:date="2025-01-23T13:44:00Z" w16du:dateUtc="2025-01-23T13:44:00Z"/>
                <w:rFonts w:cs="Arial"/>
                <w:sz w:val="18"/>
                <w:szCs w:val="18"/>
              </w:rPr>
            </w:pPr>
          </w:p>
        </w:tc>
      </w:tr>
      <w:tr w:rsidR="00980629" w:rsidRPr="00340B0D" w14:paraId="50E604C5" w14:textId="77777777" w:rsidTr="00541D1A">
        <w:trPr>
          <w:ins w:id="6157"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6D44C3E2" w14:textId="77777777" w:rsidR="00980629" w:rsidRPr="00340B0D" w:rsidRDefault="00980629" w:rsidP="00541D1A">
            <w:pPr>
              <w:pStyle w:val="Default"/>
              <w:rPr>
                <w:ins w:id="6158" w:author="jonathan pritchard" w:date="2025-01-23T13:44:00Z" w16du:dateUtc="2025-01-23T13:44:00Z"/>
                <w:sz w:val="18"/>
                <w:szCs w:val="18"/>
              </w:rPr>
            </w:pPr>
            <w:ins w:id="6159" w:author="jonathan pritchard" w:date="2025-01-23T13:44:00Z" w16du:dateUtc="2025-01-23T13:44: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021B96E3" w14:textId="77777777" w:rsidR="00980629" w:rsidRPr="00340B0D" w:rsidRDefault="00980629" w:rsidP="00541D1A">
            <w:pPr>
              <w:jc w:val="center"/>
              <w:rPr>
                <w:ins w:id="6160"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77783796" w14:textId="77777777" w:rsidR="00980629" w:rsidRPr="00340B0D" w:rsidRDefault="00980629" w:rsidP="00541D1A">
            <w:pPr>
              <w:pStyle w:val="Default"/>
              <w:rPr>
                <w:ins w:id="6161" w:author="jonathan pritchard" w:date="2025-01-23T13:44:00Z" w16du:dateUtc="2025-01-23T13:44:00Z"/>
                <w:sz w:val="18"/>
                <w:szCs w:val="18"/>
              </w:rPr>
            </w:pPr>
            <w:ins w:id="6162" w:author="jonathan pritchard" w:date="2025-01-23T13:44:00Z" w16du:dateUtc="2025-01-23T13:44: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59F96D61" w14:textId="77777777" w:rsidR="00980629" w:rsidRPr="00340B0D" w:rsidRDefault="00980629" w:rsidP="00541D1A">
            <w:pPr>
              <w:rPr>
                <w:ins w:id="6163" w:author="jonathan pritchard" w:date="2025-01-23T13:44:00Z" w16du:dateUtc="2025-01-23T13:44:00Z"/>
                <w:rFonts w:cs="Arial"/>
                <w:sz w:val="18"/>
                <w:szCs w:val="18"/>
              </w:rPr>
            </w:pPr>
          </w:p>
        </w:tc>
      </w:tr>
      <w:tr w:rsidR="00980629" w:rsidRPr="00340B0D" w14:paraId="5F5354AA" w14:textId="77777777" w:rsidTr="00541D1A">
        <w:trPr>
          <w:ins w:id="6164"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2351CDF0" w14:textId="77777777" w:rsidR="00980629" w:rsidRPr="00340B0D" w:rsidRDefault="00980629" w:rsidP="00541D1A">
            <w:pPr>
              <w:pStyle w:val="Default"/>
              <w:rPr>
                <w:ins w:id="6165" w:author="jonathan pritchard" w:date="2025-01-23T13:44:00Z" w16du:dateUtc="2025-01-23T13:44:00Z"/>
                <w:sz w:val="18"/>
                <w:szCs w:val="18"/>
              </w:rPr>
            </w:pPr>
            <w:ins w:id="6166" w:author="jonathan pritchard" w:date="2025-01-23T13:44:00Z" w16du:dateUtc="2025-01-23T13:44: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145637E6" w14:textId="77777777" w:rsidR="00980629" w:rsidRPr="00340B0D" w:rsidRDefault="00980629" w:rsidP="00541D1A">
            <w:pPr>
              <w:jc w:val="center"/>
              <w:rPr>
                <w:ins w:id="6167"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4AAB1F83" w14:textId="77777777" w:rsidR="00980629" w:rsidRPr="00340B0D" w:rsidRDefault="00980629" w:rsidP="00541D1A">
            <w:pPr>
              <w:pStyle w:val="Default"/>
              <w:rPr>
                <w:ins w:id="6168" w:author="jonathan pritchard" w:date="2025-01-23T13:44:00Z" w16du:dateUtc="2025-01-23T13:44:00Z"/>
                <w:sz w:val="18"/>
                <w:szCs w:val="18"/>
              </w:rPr>
            </w:pPr>
            <w:ins w:id="6169" w:author="jonathan pritchard" w:date="2025-01-23T13:44:00Z" w16du:dateUtc="2025-01-23T13:44: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21E4BDD5" w14:textId="77777777" w:rsidR="00980629" w:rsidRPr="00340B0D" w:rsidRDefault="00980629" w:rsidP="00541D1A">
            <w:pPr>
              <w:rPr>
                <w:ins w:id="6170" w:author="jonathan pritchard" w:date="2025-01-23T13:44:00Z" w16du:dateUtc="2025-01-23T13:44:00Z"/>
                <w:rFonts w:cs="Arial"/>
                <w:sz w:val="18"/>
                <w:szCs w:val="18"/>
              </w:rPr>
            </w:pPr>
          </w:p>
        </w:tc>
      </w:tr>
      <w:tr w:rsidR="00980629" w:rsidRPr="00340B0D" w14:paraId="1462FFE8" w14:textId="77777777" w:rsidTr="00541D1A">
        <w:trPr>
          <w:ins w:id="6171"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1AE3F81E" w14:textId="77777777" w:rsidR="00980629" w:rsidRPr="00340B0D" w:rsidRDefault="00980629" w:rsidP="00541D1A">
            <w:pPr>
              <w:pStyle w:val="Default"/>
              <w:rPr>
                <w:ins w:id="6172" w:author="jonathan pritchard" w:date="2025-01-23T13:44:00Z" w16du:dateUtc="2025-01-23T13:44:00Z"/>
                <w:sz w:val="18"/>
                <w:szCs w:val="18"/>
              </w:rPr>
            </w:pPr>
            <w:ins w:id="6173" w:author="jonathan pritchard" w:date="2025-01-23T13:44:00Z" w16du:dateUtc="2025-01-23T13:44: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36B26221" w14:textId="77777777" w:rsidR="00980629" w:rsidRPr="00340B0D" w:rsidRDefault="00980629" w:rsidP="00541D1A">
            <w:pPr>
              <w:jc w:val="center"/>
              <w:rPr>
                <w:ins w:id="6174"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746B4D8C" w14:textId="77777777" w:rsidR="00980629" w:rsidRPr="00340B0D" w:rsidRDefault="00980629" w:rsidP="00541D1A">
            <w:pPr>
              <w:pStyle w:val="Default"/>
              <w:rPr>
                <w:ins w:id="6175" w:author="jonathan pritchard" w:date="2025-01-23T13:44:00Z" w16du:dateUtc="2025-01-23T13:44:00Z"/>
                <w:sz w:val="18"/>
                <w:szCs w:val="18"/>
              </w:rPr>
            </w:pPr>
            <w:ins w:id="6176" w:author="jonathan pritchard" w:date="2025-01-23T13:44:00Z" w16du:dateUtc="2025-01-23T13:44: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538AF197" w14:textId="77777777" w:rsidR="00980629" w:rsidRPr="00340B0D" w:rsidRDefault="00980629" w:rsidP="00541D1A">
            <w:pPr>
              <w:rPr>
                <w:ins w:id="6177" w:author="jonathan pritchard" w:date="2025-01-23T13:44:00Z" w16du:dateUtc="2025-01-23T13:44:00Z"/>
                <w:rFonts w:cs="Arial"/>
                <w:sz w:val="18"/>
                <w:szCs w:val="18"/>
              </w:rPr>
            </w:pPr>
          </w:p>
        </w:tc>
      </w:tr>
      <w:tr w:rsidR="00980629" w:rsidRPr="00340B0D" w14:paraId="7A219E98" w14:textId="77777777" w:rsidTr="00541D1A">
        <w:trPr>
          <w:ins w:id="6178"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350016C9" w14:textId="77777777" w:rsidR="00980629" w:rsidRPr="00340B0D" w:rsidRDefault="00980629" w:rsidP="00541D1A">
            <w:pPr>
              <w:pStyle w:val="Default"/>
              <w:rPr>
                <w:ins w:id="6179" w:author="jonathan pritchard" w:date="2025-01-23T13:44:00Z" w16du:dateUtc="2025-01-23T13:44:00Z"/>
                <w:sz w:val="18"/>
                <w:szCs w:val="18"/>
              </w:rPr>
            </w:pPr>
            <w:ins w:id="6180" w:author="jonathan pritchard" w:date="2025-01-23T13:44:00Z" w16du:dateUtc="2025-01-23T13:44: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5F76FD00" w14:textId="77777777" w:rsidR="00980629" w:rsidRPr="00340B0D" w:rsidRDefault="00980629" w:rsidP="00541D1A">
            <w:pPr>
              <w:jc w:val="center"/>
              <w:rPr>
                <w:ins w:id="6181"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72D4DCFC" w14:textId="77777777" w:rsidR="00980629" w:rsidRPr="00340B0D" w:rsidRDefault="00980629" w:rsidP="00541D1A">
            <w:pPr>
              <w:pStyle w:val="Default"/>
              <w:rPr>
                <w:ins w:id="6182" w:author="jonathan pritchard" w:date="2025-01-23T13:44:00Z" w16du:dateUtc="2025-01-23T13:44:00Z"/>
                <w:sz w:val="18"/>
                <w:szCs w:val="18"/>
              </w:rPr>
            </w:pPr>
            <w:ins w:id="6183" w:author="jonathan pritchard" w:date="2025-01-23T13:44:00Z" w16du:dateUtc="2025-01-23T13:44: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6B2EB6A4" w14:textId="77777777" w:rsidR="00980629" w:rsidRPr="00340B0D" w:rsidRDefault="00980629" w:rsidP="00541D1A">
            <w:pPr>
              <w:rPr>
                <w:ins w:id="6184" w:author="jonathan pritchard" w:date="2025-01-23T13:44:00Z" w16du:dateUtc="2025-01-23T13:44:00Z"/>
                <w:rFonts w:cs="Arial"/>
                <w:sz w:val="18"/>
                <w:szCs w:val="18"/>
              </w:rPr>
            </w:pPr>
          </w:p>
        </w:tc>
      </w:tr>
      <w:tr w:rsidR="00980629" w:rsidRPr="00340B0D" w14:paraId="5CFD1493" w14:textId="77777777" w:rsidTr="00541D1A">
        <w:trPr>
          <w:ins w:id="6185"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76CE3882" w14:textId="77777777" w:rsidR="00980629" w:rsidRPr="00340B0D" w:rsidRDefault="00980629" w:rsidP="00541D1A">
            <w:pPr>
              <w:pStyle w:val="Default"/>
              <w:rPr>
                <w:ins w:id="6186" w:author="jonathan pritchard" w:date="2025-01-23T13:44:00Z" w16du:dateUtc="2025-01-23T13:44:00Z"/>
                <w:sz w:val="18"/>
                <w:szCs w:val="18"/>
              </w:rPr>
            </w:pPr>
            <w:ins w:id="6187" w:author="jonathan pritchard" w:date="2025-01-23T13:44:00Z" w16du:dateUtc="2025-01-23T13:44: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605AC6D7" w14:textId="77777777" w:rsidR="00980629" w:rsidRPr="00340B0D" w:rsidRDefault="00980629" w:rsidP="00541D1A">
            <w:pPr>
              <w:jc w:val="center"/>
              <w:rPr>
                <w:ins w:id="6188"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158B0A70" w14:textId="77777777" w:rsidR="00980629" w:rsidRPr="00340B0D" w:rsidRDefault="00980629" w:rsidP="00541D1A">
            <w:pPr>
              <w:rPr>
                <w:ins w:id="6189" w:author="jonathan pritchard" w:date="2025-01-23T13:44:00Z" w16du:dateUtc="2025-01-23T13:44:00Z"/>
                <w:rFonts w:cs="Arial"/>
                <w:sz w:val="18"/>
                <w:szCs w:val="18"/>
              </w:rPr>
            </w:pPr>
          </w:p>
        </w:tc>
        <w:tc>
          <w:tcPr>
            <w:tcW w:w="672" w:type="dxa"/>
            <w:tcBorders>
              <w:top w:val="single" w:sz="4" w:space="0" w:color="auto"/>
              <w:bottom w:val="single" w:sz="4" w:space="0" w:color="auto"/>
              <w:right w:val="single" w:sz="12" w:space="0" w:color="auto"/>
            </w:tcBorders>
            <w:vAlign w:val="center"/>
          </w:tcPr>
          <w:p w14:paraId="121C267C" w14:textId="77777777" w:rsidR="00980629" w:rsidRPr="00340B0D" w:rsidRDefault="00980629" w:rsidP="00541D1A">
            <w:pPr>
              <w:rPr>
                <w:ins w:id="6190" w:author="jonathan pritchard" w:date="2025-01-23T13:44:00Z" w16du:dateUtc="2025-01-23T13:44:00Z"/>
                <w:rFonts w:cs="Arial"/>
                <w:sz w:val="18"/>
                <w:szCs w:val="18"/>
              </w:rPr>
            </w:pPr>
          </w:p>
        </w:tc>
      </w:tr>
      <w:tr w:rsidR="00980629" w:rsidRPr="00340B0D" w14:paraId="392EB541" w14:textId="77777777" w:rsidTr="00541D1A">
        <w:trPr>
          <w:ins w:id="6191"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740B27B6" w14:textId="77777777" w:rsidR="00980629" w:rsidRPr="00340B0D" w:rsidRDefault="00980629" w:rsidP="00541D1A">
            <w:pPr>
              <w:pStyle w:val="Default"/>
              <w:rPr>
                <w:ins w:id="6192" w:author="jonathan pritchard" w:date="2025-01-23T13:44:00Z" w16du:dateUtc="2025-01-23T13:44:00Z"/>
                <w:sz w:val="18"/>
                <w:szCs w:val="18"/>
              </w:rPr>
            </w:pPr>
            <w:ins w:id="6193" w:author="jonathan pritchard" w:date="2025-01-23T13:44:00Z" w16du:dateUtc="2025-01-23T13:44: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6AFF68ED" w14:textId="77777777" w:rsidR="00980629" w:rsidRPr="00340B0D" w:rsidRDefault="00980629" w:rsidP="00541D1A">
            <w:pPr>
              <w:jc w:val="center"/>
              <w:rPr>
                <w:ins w:id="6194"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63693705" w14:textId="77777777" w:rsidR="00980629" w:rsidRPr="00340B0D" w:rsidRDefault="00980629" w:rsidP="00541D1A">
            <w:pPr>
              <w:rPr>
                <w:ins w:id="6195" w:author="jonathan pritchard" w:date="2025-01-23T13:44:00Z" w16du:dateUtc="2025-01-23T13:44:00Z"/>
                <w:rFonts w:cs="Arial"/>
                <w:sz w:val="18"/>
                <w:szCs w:val="18"/>
              </w:rPr>
            </w:pPr>
          </w:p>
        </w:tc>
        <w:tc>
          <w:tcPr>
            <w:tcW w:w="672" w:type="dxa"/>
            <w:tcBorders>
              <w:top w:val="single" w:sz="4" w:space="0" w:color="auto"/>
              <w:bottom w:val="single" w:sz="4" w:space="0" w:color="auto"/>
              <w:right w:val="single" w:sz="12" w:space="0" w:color="auto"/>
            </w:tcBorders>
            <w:vAlign w:val="center"/>
          </w:tcPr>
          <w:p w14:paraId="56709C72" w14:textId="77777777" w:rsidR="00980629" w:rsidRPr="00340B0D" w:rsidRDefault="00980629" w:rsidP="00541D1A">
            <w:pPr>
              <w:rPr>
                <w:ins w:id="6196" w:author="jonathan pritchard" w:date="2025-01-23T13:44:00Z" w16du:dateUtc="2025-01-23T13:44:00Z"/>
                <w:rFonts w:cs="Arial"/>
                <w:sz w:val="18"/>
                <w:szCs w:val="18"/>
              </w:rPr>
            </w:pPr>
          </w:p>
        </w:tc>
      </w:tr>
      <w:tr w:rsidR="00980629" w:rsidRPr="00340B0D" w14:paraId="31501CB7" w14:textId="77777777" w:rsidTr="00541D1A">
        <w:trPr>
          <w:ins w:id="6197"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4FEC5169" w14:textId="77777777" w:rsidR="00980629" w:rsidRPr="00340B0D" w:rsidRDefault="00980629" w:rsidP="00541D1A">
            <w:pPr>
              <w:pStyle w:val="Default"/>
              <w:rPr>
                <w:ins w:id="6198" w:author="jonathan pritchard" w:date="2025-01-23T13:44:00Z" w16du:dateUtc="2025-01-23T13:44:00Z"/>
                <w:sz w:val="18"/>
                <w:szCs w:val="18"/>
              </w:rPr>
            </w:pPr>
            <w:ins w:id="6199" w:author="jonathan pritchard" w:date="2025-01-23T13:44:00Z" w16du:dateUtc="2025-01-23T13:44: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37FBF7F8" w14:textId="77777777" w:rsidR="00980629" w:rsidRPr="00340B0D" w:rsidRDefault="00980629" w:rsidP="00541D1A">
            <w:pPr>
              <w:jc w:val="center"/>
              <w:rPr>
                <w:ins w:id="6200"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5864C23A" w14:textId="77777777" w:rsidR="00980629" w:rsidRPr="00340B0D" w:rsidRDefault="00980629" w:rsidP="00541D1A">
            <w:pPr>
              <w:rPr>
                <w:ins w:id="6201" w:author="jonathan pritchard" w:date="2025-01-23T13:44:00Z" w16du:dateUtc="2025-01-23T13:44:00Z"/>
                <w:rFonts w:cs="Arial"/>
                <w:sz w:val="18"/>
                <w:szCs w:val="18"/>
              </w:rPr>
            </w:pPr>
          </w:p>
        </w:tc>
        <w:tc>
          <w:tcPr>
            <w:tcW w:w="672" w:type="dxa"/>
            <w:tcBorders>
              <w:top w:val="single" w:sz="4" w:space="0" w:color="auto"/>
              <w:bottom w:val="single" w:sz="4" w:space="0" w:color="auto"/>
              <w:right w:val="single" w:sz="12" w:space="0" w:color="auto"/>
            </w:tcBorders>
            <w:vAlign w:val="center"/>
          </w:tcPr>
          <w:p w14:paraId="2C7C22CF" w14:textId="77777777" w:rsidR="00980629" w:rsidRPr="00340B0D" w:rsidRDefault="00980629" w:rsidP="00541D1A">
            <w:pPr>
              <w:rPr>
                <w:ins w:id="6202" w:author="jonathan pritchard" w:date="2025-01-23T13:44:00Z" w16du:dateUtc="2025-01-23T13:44:00Z"/>
                <w:rFonts w:cs="Arial"/>
                <w:sz w:val="18"/>
                <w:szCs w:val="18"/>
              </w:rPr>
            </w:pPr>
          </w:p>
        </w:tc>
      </w:tr>
      <w:tr w:rsidR="00980629" w:rsidRPr="00340B0D" w14:paraId="565150A0" w14:textId="77777777" w:rsidTr="00541D1A">
        <w:trPr>
          <w:ins w:id="6203"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696A7730" w14:textId="77777777" w:rsidR="00980629" w:rsidRPr="00340B0D" w:rsidRDefault="00980629" w:rsidP="00541D1A">
            <w:pPr>
              <w:pStyle w:val="Default"/>
              <w:ind w:left="720"/>
              <w:rPr>
                <w:ins w:id="6204" w:author="jonathan pritchard" w:date="2025-01-23T13:44:00Z" w16du:dateUtc="2025-01-23T13:44:00Z"/>
                <w:sz w:val="18"/>
                <w:szCs w:val="18"/>
              </w:rPr>
            </w:pPr>
            <w:ins w:id="6205" w:author="jonathan pritchard" w:date="2025-01-23T13:44:00Z" w16du:dateUtc="2025-01-23T13:44: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346B5D0E" w14:textId="77777777" w:rsidR="00980629" w:rsidRPr="00340B0D" w:rsidRDefault="00980629" w:rsidP="00541D1A">
            <w:pPr>
              <w:jc w:val="center"/>
              <w:rPr>
                <w:ins w:id="6206"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15DDBC27" w14:textId="77777777" w:rsidR="00980629" w:rsidRPr="00340B0D" w:rsidRDefault="00980629" w:rsidP="00541D1A">
            <w:pPr>
              <w:rPr>
                <w:ins w:id="6207" w:author="jonathan pritchard" w:date="2025-01-23T13:44:00Z" w16du:dateUtc="2025-01-23T13:44:00Z"/>
                <w:rFonts w:cs="Arial"/>
                <w:sz w:val="18"/>
                <w:szCs w:val="18"/>
              </w:rPr>
            </w:pPr>
          </w:p>
        </w:tc>
        <w:tc>
          <w:tcPr>
            <w:tcW w:w="672" w:type="dxa"/>
            <w:tcBorders>
              <w:top w:val="single" w:sz="4" w:space="0" w:color="auto"/>
              <w:bottom w:val="single" w:sz="4" w:space="0" w:color="auto"/>
              <w:right w:val="single" w:sz="12" w:space="0" w:color="auto"/>
            </w:tcBorders>
            <w:vAlign w:val="center"/>
          </w:tcPr>
          <w:p w14:paraId="7687E461" w14:textId="77777777" w:rsidR="00980629" w:rsidRPr="00340B0D" w:rsidRDefault="00980629" w:rsidP="00541D1A">
            <w:pPr>
              <w:rPr>
                <w:ins w:id="6208" w:author="jonathan pritchard" w:date="2025-01-23T13:44:00Z" w16du:dateUtc="2025-01-23T13:44:00Z"/>
                <w:rFonts w:cs="Arial"/>
                <w:sz w:val="18"/>
                <w:szCs w:val="18"/>
              </w:rPr>
            </w:pPr>
          </w:p>
        </w:tc>
      </w:tr>
      <w:tr w:rsidR="00980629" w:rsidRPr="00340B0D" w14:paraId="5ED0A17C" w14:textId="77777777" w:rsidTr="00541D1A">
        <w:trPr>
          <w:ins w:id="6209" w:author="jonathan pritchard" w:date="2025-01-23T13:44:00Z"/>
        </w:trPr>
        <w:tc>
          <w:tcPr>
            <w:tcW w:w="4375" w:type="dxa"/>
            <w:gridSpan w:val="4"/>
            <w:tcBorders>
              <w:top w:val="single" w:sz="4" w:space="0" w:color="auto"/>
              <w:left w:val="single" w:sz="12" w:space="0" w:color="auto"/>
              <w:bottom w:val="single" w:sz="12" w:space="0" w:color="auto"/>
              <w:right w:val="single" w:sz="4" w:space="0" w:color="auto"/>
            </w:tcBorders>
          </w:tcPr>
          <w:p w14:paraId="088EFFD7" w14:textId="77777777" w:rsidR="00980629" w:rsidRPr="00340B0D" w:rsidRDefault="00980629" w:rsidP="00541D1A">
            <w:pPr>
              <w:pStyle w:val="Default"/>
              <w:ind w:left="720"/>
              <w:rPr>
                <w:ins w:id="6210" w:author="jonathan pritchard" w:date="2025-01-23T13:44:00Z" w16du:dateUtc="2025-01-23T13:44:00Z"/>
                <w:sz w:val="18"/>
                <w:szCs w:val="18"/>
              </w:rPr>
            </w:pPr>
            <w:ins w:id="6211" w:author="jonathan pritchard" w:date="2025-01-23T13:44:00Z" w16du:dateUtc="2025-01-23T13:44: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70F99C4A" w14:textId="77777777" w:rsidR="00980629" w:rsidRPr="00340B0D" w:rsidRDefault="00980629" w:rsidP="00541D1A">
            <w:pPr>
              <w:jc w:val="center"/>
              <w:rPr>
                <w:ins w:id="6212"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12" w:space="0" w:color="auto"/>
            </w:tcBorders>
          </w:tcPr>
          <w:p w14:paraId="32EDC423" w14:textId="77777777" w:rsidR="00980629" w:rsidRPr="00340B0D" w:rsidRDefault="00980629" w:rsidP="00541D1A">
            <w:pPr>
              <w:rPr>
                <w:ins w:id="6213" w:author="jonathan pritchard" w:date="2025-01-23T13:44:00Z" w16du:dateUtc="2025-01-23T13:44:00Z"/>
                <w:rFonts w:cs="Arial"/>
                <w:sz w:val="18"/>
                <w:szCs w:val="18"/>
              </w:rPr>
            </w:pPr>
          </w:p>
        </w:tc>
        <w:tc>
          <w:tcPr>
            <w:tcW w:w="672" w:type="dxa"/>
            <w:tcBorders>
              <w:top w:val="single" w:sz="4" w:space="0" w:color="auto"/>
              <w:bottom w:val="single" w:sz="12" w:space="0" w:color="auto"/>
              <w:right w:val="single" w:sz="12" w:space="0" w:color="auto"/>
            </w:tcBorders>
            <w:vAlign w:val="center"/>
          </w:tcPr>
          <w:p w14:paraId="668A32ED" w14:textId="77777777" w:rsidR="00980629" w:rsidRPr="00340B0D" w:rsidRDefault="00980629" w:rsidP="00541D1A">
            <w:pPr>
              <w:rPr>
                <w:ins w:id="6214" w:author="jonathan pritchard" w:date="2025-01-23T13:44:00Z" w16du:dateUtc="2025-01-23T13:44:00Z"/>
                <w:rFonts w:cs="Arial"/>
                <w:sz w:val="18"/>
                <w:szCs w:val="18"/>
              </w:rPr>
            </w:pPr>
          </w:p>
        </w:tc>
      </w:tr>
      <w:tr w:rsidR="00980629" w:rsidRPr="00340B0D" w14:paraId="3BC68507" w14:textId="77777777" w:rsidTr="00541D1A">
        <w:trPr>
          <w:ins w:id="6215" w:author="jonathan pritchard" w:date="2025-01-23T13:44:00Z"/>
        </w:trPr>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4D007C3" w14:textId="77777777" w:rsidR="00980629" w:rsidRPr="00EF63B4" w:rsidRDefault="00980629" w:rsidP="00541D1A">
            <w:pPr>
              <w:jc w:val="center"/>
              <w:rPr>
                <w:ins w:id="6216" w:author="jonathan pritchard" w:date="2025-01-23T13:44:00Z" w16du:dateUtc="2025-01-23T13:44:00Z"/>
                <w:rFonts w:cs="Arial"/>
                <w:sz w:val="18"/>
                <w:szCs w:val="18"/>
              </w:rPr>
            </w:pPr>
            <w:ins w:id="6217" w:author="jonathan pritchard" w:date="2025-01-23T13:44:00Z" w16du:dateUtc="2025-01-23T13:44:00Z">
              <w:r>
                <w:rPr>
                  <w:rFonts w:cs="Arial"/>
                  <w:b/>
                  <w:bCs/>
                  <w:sz w:val="18"/>
                  <w:szCs w:val="18"/>
                </w:rPr>
                <w:t>Additional</w:t>
              </w:r>
            </w:ins>
          </w:p>
        </w:tc>
      </w:tr>
      <w:tr w:rsidR="00980629" w:rsidRPr="00340B0D" w14:paraId="5EDFBADF" w14:textId="77777777" w:rsidTr="00541D1A">
        <w:trPr>
          <w:ins w:id="6218"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49EA386E" w14:textId="77777777" w:rsidR="00980629" w:rsidRPr="00340B0D" w:rsidRDefault="00980629" w:rsidP="00541D1A">
            <w:pPr>
              <w:pStyle w:val="Default"/>
              <w:ind w:left="720"/>
              <w:rPr>
                <w:ins w:id="6219" w:author="jonathan pritchard" w:date="2025-01-23T13:44:00Z" w16du:dateUtc="2025-01-23T13:44: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3983BA77" w14:textId="77777777" w:rsidR="00980629" w:rsidRPr="00340B0D" w:rsidRDefault="00980629" w:rsidP="00541D1A">
            <w:pPr>
              <w:jc w:val="center"/>
              <w:rPr>
                <w:ins w:id="6220" w:author="jonathan pritchard" w:date="2025-01-23T13:44:00Z" w16du:dateUtc="2025-01-23T13:44:00Z"/>
                <w:rFonts w:cs="Arial"/>
                <w:sz w:val="18"/>
                <w:szCs w:val="18"/>
              </w:rPr>
            </w:pPr>
          </w:p>
        </w:tc>
        <w:tc>
          <w:tcPr>
            <w:tcW w:w="3598" w:type="dxa"/>
            <w:gridSpan w:val="4"/>
            <w:tcBorders>
              <w:top w:val="single" w:sz="4" w:space="0" w:color="auto"/>
              <w:left w:val="double" w:sz="4" w:space="0" w:color="auto"/>
              <w:bottom w:val="single" w:sz="4" w:space="0" w:color="auto"/>
            </w:tcBorders>
          </w:tcPr>
          <w:p w14:paraId="0D952D4B" w14:textId="77777777" w:rsidR="00980629" w:rsidRPr="00340B0D" w:rsidRDefault="00980629" w:rsidP="00541D1A">
            <w:pPr>
              <w:rPr>
                <w:ins w:id="6221" w:author="jonathan pritchard" w:date="2025-01-23T13:44:00Z" w16du:dateUtc="2025-01-23T13:44:00Z"/>
                <w:rFonts w:cs="Arial"/>
                <w:sz w:val="18"/>
                <w:szCs w:val="18"/>
              </w:rPr>
            </w:pPr>
          </w:p>
        </w:tc>
        <w:tc>
          <w:tcPr>
            <w:tcW w:w="672" w:type="dxa"/>
            <w:tcBorders>
              <w:top w:val="single" w:sz="4" w:space="0" w:color="auto"/>
              <w:bottom w:val="single" w:sz="4" w:space="0" w:color="auto"/>
              <w:right w:val="single" w:sz="12" w:space="0" w:color="auto"/>
            </w:tcBorders>
            <w:vAlign w:val="center"/>
          </w:tcPr>
          <w:p w14:paraId="2EF7435B" w14:textId="77777777" w:rsidR="00980629" w:rsidRPr="00340B0D" w:rsidRDefault="00980629" w:rsidP="00541D1A">
            <w:pPr>
              <w:rPr>
                <w:ins w:id="6222" w:author="jonathan pritchard" w:date="2025-01-23T13:44:00Z" w16du:dateUtc="2025-01-23T13:44:00Z"/>
                <w:rFonts w:cs="Arial"/>
                <w:sz w:val="18"/>
                <w:szCs w:val="18"/>
              </w:rPr>
            </w:pPr>
          </w:p>
        </w:tc>
      </w:tr>
      <w:tr w:rsidR="00980629" w:rsidRPr="00340B0D" w14:paraId="0918BE30" w14:textId="77777777" w:rsidTr="00541D1A">
        <w:trPr>
          <w:ins w:id="6223"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4810DB6C" w14:textId="77777777" w:rsidR="00980629" w:rsidRPr="00340B0D" w:rsidRDefault="00980629" w:rsidP="00541D1A">
            <w:pPr>
              <w:pStyle w:val="Default"/>
              <w:ind w:left="720"/>
              <w:rPr>
                <w:ins w:id="6224" w:author="jonathan pritchard" w:date="2025-01-23T13:44:00Z" w16du:dateUtc="2025-01-23T13:44: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49BE92FA" w14:textId="77777777" w:rsidR="00980629" w:rsidRPr="00340B0D" w:rsidRDefault="00980629" w:rsidP="00541D1A">
            <w:pPr>
              <w:jc w:val="center"/>
              <w:rPr>
                <w:ins w:id="6225" w:author="jonathan pritchard" w:date="2025-01-23T13:44:00Z" w16du:dateUtc="2025-01-23T13:44:00Z"/>
                <w:rFonts w:cs="Arial"/>
                <w:sz w:val="18"/>
                <w:szCs w:val="18"/>
              </w:rPr>
            </w:pPr>
          </w:p>
        </w:tc>
        <w:tc>
          <w:tcPr>
            <w:tcW w:w="3598" w:type="dxa"/>
            <w:gridSpan w:val="4"/>
            <w:tcBorders>
              <w:top w:val="single" w:sz="4" w:space="0" w:color="auto"/>
              <w:left w:val="double" w:sz="4" w:space="0" w:color="auto"/>
              <w:bottom w:val="single" w:sz="4" w:space="0" w:color="auto"/>
            </w:tcBorders>
          </w:tcPr>
          <w:p w14:paraId="2F196B5F" w14:textId="77777777" w:rsidR="00980629" w:rsidRPr="00340B0D" w:rsidRDefault="00980629" w:rsidP="00541D1A">
            <w:pPr>
              <w:rPr>
                <w:ins w:id="6226" w:author="jonathan pritchard" w:date="2025-01-23T13:44:00Z" w16du:dateUtc="2025-01-23T13:44:00Z"/>
                <w:rFonts w:cs="Arial"/>
                <w:sz w:val="18"/>
                <w:szCs w:val="18"/>
              </w:rPr>
            </w:pPr>
          </w:p>
        </w:tc>
        <w:tc>
          <w:tcPr>
            <w:tcW w:w="672" w:type="dxa"/>
            <w:tcBorders>
              <w:top w:val="single" w:sz="4" w:space="0" w:color="auto"/>
              <w:bottom w:val="single" w:sz="4" w:space="0" w:color="auto"/>
              <w:right w:val="single" w:sz="12" w:space="0" w:color="auto"/>
            </w:tcBorders>
            <w:vAlign w:val="center"/>
          </w:tcPr>
          <w:p w14:paraId="7D38DA39" w14:textId="77777777" w:rsidR="00980629" w:rsidRPr="00340B0D" w:rsidRDefault="00980629" w:rsidP="00541D1A">
            <w:pPr>
              <w:rPr>
                <w:ins w:id="6227" w:author="jonathan pritchard" w:date="2025-01-23T13:44:00Z" w16du:dateUtc="2025-01-23T13:44:00Z"/>
                <w:rFonts w:cs="Arial"/>
                <w:sz w:val="18"/>
                <w:szCs w:val="18"/>
              </w:rPr>
            </w:pPr>
          </w:p>
        </w:tc>
      </w:tr>
      <w:tr w:rsidR="00980629" w:rsidRPr="00340B0D" w14:paraId="0F3CECF6" w14:textId="77777777" w:rsidTr="00541D1A">
        <w:trPr>
          <w:ins w:id="6228" w:author="jonathan pritchard" w:date="2025-01-23T13:44: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544E61F" w14:textId="77777777" w:rsidR="00980629" w:rsidRPr="00340B0D" w:rsidRDefault="00980629" w:rsidP="00541D1A">
            <w:pPr>
              <w:jc w:val="center"/>
              <w:rPr>
                <w:ins w:id="6229" w:author="jonathan pritchard" w:date="2025-01-23T13:44:00Z" w16du:dateUtc="2025-01-23T13:44:00Z"/>
                <w:rFonts w:cs="Arial"/>
                <w:b/>
                <w:bCs/>
                <w:sz w:val="18"/>
                <w:szCs w:val="18"/>
              </w:rPr>
            </w:pPr>
            <w:ins w:id="6230" w:author="jonathan pritchard" w:date="2025-01-23T13:44:00Z" w16du:dateUtc="2025-01-23T13:44:00Z">
              <w:r w:rsidRPr="00340B0D">
                <w:rPr>
                  <w:rFonts w:cs="Arial"/>
                  <w:b/>
                  <w:bCs/>
                  <w:sz w:val="18"/>
                  <w:szCs w:val="18"/>
                </w:rPr>
                <w:t>Setup</w:t>
              </w:r>
            </w:ins>
          </w:p>
        </w:tc>
      </w:tr>
      <w:tr w:rsidR="00980629" w:rsidRPr="00340B0D" w14:paraId="26288DA1" w14:textId="77777777" w:rsidTr="00541D1A">
        <w:trPr>
          <w:ins w:id="6231" w:author="jonathan pritchard" w:date="2025-01-23T13:44:00Z"/>
        </w:trPr>
        <w:tc>
          <w:tcPr>
            <w:tcW w:w="9199" w:type="dxa"/>
            <w:gridSpan w:val="11"/>
            <w:tcBorders>
              <w:top w:val="single" w:sz="4" w:space="0" w:color="auto"/>
              <w:left w:val="single" w:sz="12" w:space="0" w:color="auto"/>
              <w:bottom w:val="single" w:sz="4" w:space="0" w:color="auto"/>
              <w:right w:val="single" w:sz="12" w:space="0" w:color="auto"/>
            </w:tcBorders>
          </w:tcPr>
          <w:p w14:paraId="07E00B1D" w14:textId="77777777" w:rsidR="00D25516" w:rsidRDefault="00D25516" w:rsidP="00541D1A">
            <w:pPr>
              <w:rPr>
                <w:rFonts w:cs="Arial"/>
                <w:sz w:val="18"/>
                <w:szCs w:val="18"/>
              </w:rPr>
            </w:pPr>
          </w:p>
          <w:p w14:paraId="5BD69531" w14:textId="04067C6D" w:rsidR="00980629" w:rsidRPr="00110428" w:rsidRDefault="00D25516" w:rsidP="00541D1A">
            <w:pPr>
              <w:rPr>
                <w:ins w:id="6232" w:author="jonathan pritchard" w:date="2025-01-23T13:44:00Z" w16du:dateUtc="2025-01-23T13:44:00Z"/>
                <w:rFonts w:cs="Arial"/>
              </w:rPr>
            </w:pPr>
            <w:r w:rsidRPr="00373F25">
              <w:rPr>
                <w:rFonts w:cs="Arial"/>
                <w:i/>
              </w:rPr>
              <w:t xml:space="preserve">As for test </w:t>
            </w:r>
            <w:proofErr w:type="spellStart"/>
            <w:r w:rsidRPr="00373F25">
              <w:rPr>
                <w:rFonts w:cs="Arial"/>
                <w:i/>
              </w:rPr>
              <w:t>DifferentPriority</w:t>
            </w:r>
            <w:proofErr w:type="spellEnd"/>
          </w:p>
          <w:p w14:paraId="5226661F" w14:textId="77777777" w:rsidR="00980629" w:rsidRPr="00340B0D" w:rsidRDefault="00980629" w:rsidP="00541D1A">
            <w:pPr>
              <w:rPr>
                <w:ins w:id="6233" w:author="jonathan pritchard" w:date="2025-01-23T13:44:00Z" w16du:dateUtc="2025-01-23T13:44:00Z"/>
                <w:rFonts w:cs="Arial"/>
                <w:sz w:val="18"/>
                <w:szCs w:val="18"/>
              </w:rPr>
            </w:pPr>
          </w:p>
        </w:tc>
      </w:tr>
      <w:tr w:rsidR="00980629" w:rsidRPr="00340B0D" w14:paraId="082A6D87" w14:textId="77777777" w:rsidTr="00541D1A">
        <w:trPr>
          <w:ins w:id="6234" w:author="jonathan pritchard" w:date="2025-01-23T13:44: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CCE0F35" w14:textId="77777777" w:rsidR="00980629" w:rsidRPr="00340B0D" w:rsidRDefault="00980629" w:rsidP="00541D1A">
            <w:pPr>
              <w:jc w:val="center"/>
              <w:rPr>
                <w:ins w:id="6235" w:author="jonathan pritchard" w:date="2025-01-23T13:44:00Z" w16du:dateUtc="2025-01-23T13:44:00Z"/>
                <w:rFonts w:cs="Arial"/>
                <w:b/>
                <w:bCs/>
                <w:sz w:val="18"/>
                <w:szCs w:val="18"/>
              </w:rPr>
            </w:pPr>
            <w:ins w:id="6236" w:author="jonathan pritchard" w:date="2025-01-23T13:44:00Z" w16du:dateUtc="2025-01-23T13:44:00Z">
              <w:r w:rsidRPr="00340B0D">
                <w:rPr>
                  <w:rFonts w:cs="Arial"/>
                  <w:b/>
                  <w:bCs/>
                  <w:sz w:val="18"/>
                  <w:szCs w:val="18"/>
                </w:rPr>
                <w:t>Action</w:t>
              </w:r>
            </w:ins>
          </w:p>
        </w:tc>
      </w:tr>
      <w:tr w:rsidR="00980629" w:rsidRPr="00340B0D" w14:paraId="66DADA81" w14:textId="77777777" w:rsidTr="00541D1A">
        <w:trPr>
          <w:ins w:id="6237" w:author="jonathan pritchard" w:date="2025-01-23T13:44: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B2DEE31" w14:textId="77777777" w:rsidR="00980629" w:rsidRDefault="00980629" w:rsidP="00541D1A">
            <w:pPr>
              <w:rPr>
                <w:rFonts w:cs="Arial"/>
                <w:b/>
                <w:bCs/>
              </w:rPr>
            </w:pPr>
          </w:p>
          <w:p w14:paraId="62EBABB9" w14:textId="777BA330" w:rsidR="00D25516" w:rsidRDefault="00D25516" w:rsidP="00541D1A">
            <w:pPr>
              <w:rPr>
                <w:rFonts w:cs="Arial"/>
                <w:b/>
                <w:bCs/>
              </w:rPr>
            </w:pPr>
            <w:r w:rsidRPr="00D25516">
              <w:rPr>
                <w:rFonts w:cs="Arial"/>
                <w:b/>
                <w:bCs/>
              </w:rPr>
              <w:t>View the features at position 32°21.850’S 61°23.150’E scale 1:5 000</w:t>
            </w:r>
          </w:p>
          <w:p w14:paraId="5EB87E87" w14:textId="77777777" w:rsidR="00D25516" w:rsidRPr="00110428" w:rsidRDefault="00D25516" w:rsidP="00541D1A">
            <w:pPr>
              <w:rPr>
                <w:ins w:id="6238" w:author="jonathan pritchard" w:date="2025-01-23T13:44:00Z" w16du:dateUtc="2025-01-23T13:44:00Z"/>
                <w:rFonts w:cs="Arial"/>
                <w:b/>
                <w:bCs/>
              </w:rPr>
            </w:pPr>
          </w:p>
        </w:tc>
      </w:tr>
      <w:tr w:rsidR="00980629" w:rsidRPr="00340B0D" w14:paraId="3C8130DE" w14:textId="77777777" w:rsidTr="00541D1A">
        <w:trPr>
          <w:ins w:id="6239" w:author="jonathan pritchard" w:date="2025-01-23T13:44: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4FD826B" w14:textId="77777777" w:rsidR="00980629" w:rsidRPr="00340B0D" w:rsidRDefault="00980629" w:rsidP="00541D1A">
            <w:pPr>
              <w:jc w:val="center"/>
              <w:rPr>
                <w:ins w:id="6240" w:author="jonathan pritchard" w:date="2025-01-23T13:44:00Z" w16du:dateUtc="2025-01-23T13:44:00Z"/>
                <w:rFonts w:cs="Arial"/>
                <w:sz w:val="18"/>
                <w:szCs w:val="18"/>
              </w:rPr>
            </w:pPr>
            <w:ins w:id="6241" w:author="jonathan pritchard" w:date="2025-01-23T13:44:00Z" w16du:dateUtc="2025-01-23T13:44:00Z">
              <w:r w:rsidRPr="00340B0D">
                <w:rPr>
                  <w:rFonts w:cs="Arial"/>
                  <w:b/>
                  <w:bCs/>
                  <w:sz w:val="18"/>
                  <w:szCs w:val="18"/>
                </w:rPr>
                <w:t>Results</w:t>
              </w:r>
            </w:ins>
          </w:p>
        </w:tc>
      </w:tr>
      <w:tr w:rsidR="00D25516" w:rsidRPr="00340B0D" w14:paraId="2A847C3B" w14:textId="77777777" w:rsidTr="00116BE3">
        <w:trPr>
          <w:ins w:id="6242" w:author="jonathan pritchard" w:date="2025-01-23T13:44:00Z"/>
        </w:trPr>
        <w:tc>
          <w:tcPr>
            <w:tcW w:w="9199" w:type="dxa"/>
            <w:gridSpan w:val="11"/>
            <w:tcBorders>
              <w:top w:val="single" w:sz="4" w:space="0" w:color="auto"/>
              <w:left w:val="single" w:sz="12" w:space="0" w:color="auto"/>
              <w:bottom w:val="single" w:sz="12" w:space="0" w:color="auto"/>
              <w:right w:val="single" w:sz="12" w:space="0" w:color="auto"/>
            </w:tcBorders>
            <w:vAlign w:val="center"/>
          </w:tcPr>
          <w:p w14:paraId="393720E2" w14:textId="77777777" w:rsidR="00D25516" w:rsidRDefault="00D25516" w:rsidP="00D25516">
            <w:pPr>
              <w:rPr>
                <w:rFonts w:cs="Arial"/>
                <w:i/>
              </w:rPr>
            </w:pPr>
          </w:p>
          <w:p w14:paraId="08A15A69" w14:textId="31162285" w:rsidR="00D25516" w:rsidRDefault="00D25516" w:rsidP="00D25516">
            <w:pPr>
              <w:rPr>
                <w:rFonts w:cs="Arial"/>
                <w:i/>
              </w:rPr>
            </w:pPr>
            <w:r w:rsidRPr="00373F25">
              <w:rPr>
                <w:rFonts w:cs="Arial"/>
                <w:i/>
              </w:rPr>
              <w:t>Confirm that items 1-12 display as shown in the graphic below :</w:t>
            </w:r>
          </w:p>
          <w:p w14:paraId="6780DE23" w14:textId="77777777" w:rsidR="00D25516" w:rsidRDefault="00D25516" w:rsidP="00D25516">
            <w:pPr>
              <w:rPr>
                <w:rFonts w:cs="Arial"/>
                <w:sz w:val="18"/>
                <w:szCs w:val="18"/>
              </w:rPr>
            </w:pPr>
          </w:p>
          <w:p w14:paraId="2D66FC15" w14:textId="76713C7D" w:rsidR="00D25516" w:rsidRDefault="00D25516" w:rsidP="00D25516">
            <w:pPr>
              <w:rPr>
                <w:rFonts w:cs="Arial"/>
                <w:sz w:val="18"/>
                <w:szCs w:val="18"/>
              </w:rPr>
            </w:pPr>
            <w:r w:rsidRPr="00373F25">
              <w:rPr>
                <w:rFonts w:cs="Arial"/>
                <w:noProof/>
                <w:lang w:val="en-IN" w:eastAsia="en-IN"/>
              </w:rPr>
              <w:drawing>
                <wp:inline distT="0" distB="0" distL="0" distR="0" wp14:anchorId="712A8B56" wp14:editId="0830654C">
                  <wp:extent cx="5834317" cy="4391061"/>
                  <wp:effectExtent l="0" t="0" r="0" b="0"/>
                  <wp:docPr id="274" name="Picture 274" descr="C:\msdokut\STANDARDIT\IHO\ENCWG\Drafting 4.0.2 after Mar2016\New picture originals 23mar2016\3.6.9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msdokut\STANDARDIT\IHO\ENCWG\Drafting 4.0.2 after Mar2016\New picture originals 23mar2016\3.6.9 picture 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38303" cy="4394061"/>
                          </a:xfrm>
                          <a:prstGeom prst="rect">
                            <a:avLst/>
                          </a:prstGeom>
                          <a:noFill/>
                          <a:ln>
                            <a:noFill/>
                          </a:ln>
                        </pic:spPr>
                      </pic:pic>
                    </a:graphicData>
                  </a:graphic>
                </wp:inline>
              </w:drawing>
            </w:r>
          </w:p>
          <w:p w14:paraId="702DDD02" w14:textId="3398896C" w:rsidR="00D25516" w:rsidRPr="00340B0D" w:rsidRDefault="00D25516" w:rsidP="00D25516">
            <w:pPr>
              <w:rPr>
                <w:ins w:id="6243" w:author="jonathan pritchard" w:date="2025-01-23T13:44:00Z" w16du:dateUtc="2025-01-23T13:44:00Z"/>
                <w:rFonts w:cs="Arial"/>
                <w:sz w:val="18"/>
                <w:szCs w:val="18"/>
              </w:rPr>
            </w:pPr>
            <w:proofErr w:type="spellStart"/>
            <w:r>
              <w:rPr>
                <w:rFonts w:cs="Arial"/>
                <w:sz w:val="18"/>
                <w:szCs w:val="18"/>
              </w:rPr>
              <w:t>tbd</w:t>
            </w:r>
            <w:proofErr w:type="spellEnd"/>
          </w:p>
        </w:tc>
      </w:tr>
    </w:tbl>
    <w:p w14:paraId="2172F5CF" w14:textId="77777777" w:rsidR="006C7785" w:rsidRDefault="006C7785" w:rsidP="006C7785"/>
    <w:p w14:paraId="524CB8C6" w14:textId="77777777" w:rsidR="006C7785" w:rsidRPr="00547B35" w:rsidRDefault="006C7785" w:rsidP="006C7785">
      <w:pPr>
        <w:pStyle w:val="Heading1"/>
        <w:numPr>
          <w:ilvl w:val="2"/>
          <w:numId w:val="73"/>
        </w:numPr>
        <w:tabs>
          <w:tab w:val="left" w:pos="567"/>
        </w:tabs>
        <w:spacing w:after="120"/>
        <w:ind w:left="284" w:hanging="284"/>
        <w:rPr>
          <w:ins w:id="6244" w:author="jonathan pritchard" w:date="2025-01-23T13:44:00Z" w16du:dateUtc="2025-01-23T13:44:00Z"/>
          <w:rFonts w:cs="Arial"/>
          <w:color w:val="000000" w:themeColor="text1"/>
        </w:rPr>
      </w:pPr>
      <w:r>
        <w:br w:type="page"/>
      </w:r>
      <w:bookmarkStart w:id="6245" w:name="_Toc189647879"/>
      <w:r w:rsidRPr="00547B35">
        <w:rPr>
          <w:rFonts w:cs="Arial"/>
          <w:color w:val="000000" w:themeColor="text1"/>
        </w:rPr>
        <w:lastRenderedPageBreak/>
        <w:t>Display of Centred Symbols</w:t>
      </w:r>
      <w:bookmarkEnd w:id="6245"/>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980629" w:rsidRPr="00340B0D" w14:paraId="4AA5EBC0" w14:textId="77777777" w:rsidTr="00541D1A">
        <w:trPr>
          <w:trHeight w:val="416"/>
          <w:ins w:id="6246" w:author="jonathan pritchard" w:date="2025-01-23T13:44:00Z"/>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4FDC9BD2" w14:textId="77777777" w:rsidR="00980629" w:rsidRPr="00340B0D" w:rsidRDefault="00980629" w:rsidP="00541D1A">
            <w:pPr>
              <w:jc w:val="center"/>
              <w:rPr>
                <w:ins w:id="6247" w:author="jonathan pritchard" w:date="2025-01-23T13:44:00Z" w16du:dateUtc="2025-01-23T13:44:00Z"/>
                <w:rFonts w:cs="Arial"/>
                <w:b/>
                <w:bCs/>
                <w:sz w:val="18"/>
                <w:szCs w:val="18"/>
              </w:rPr>
            </w:pPr>
            <w:ins w:id="6248" w:author="jonathan pritchard" w:date="2025-01-23T13:44:00Z" w16du:dateUtc="2025-01-23T13:44:00Z">
              <w:r w:rsidRPr="00340B0D">
                <w:rPr>
                  <w:rFonts w:cs="Arial"/>
                  <w:b/>
                  <w:bCs/>
                  <w:sz w:val="18"/>
                  <w:szCs w:val="18"/>
                </w:rPr>
                <w:t>Test Reference</w:t>
              </w:r>
            </w:ins>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5D52B9B4" w14:textId="45D4D6B2" w:rsidR="00980629" w:rsidRPr="00C87169" w:rsidRDefault="00A02E90" w:rsidP="00541D1A">
            <w:pPr>
              <w:jc w:val="center"/>
              <w:rPr>
                <w:ins w:id="6249" w:author="jonathan pritchard" w:date="2025-01-23T13:44:00Z" w16du:dateUtc="2025-01-23T13:44:00Z"/>
                <w:rFonts w:cs="Arial"/>
                <w:bCs/>
              </w:rPr>
            </w:pPr>
            <w:r w:rsidRPr="00373F25">
              <w:rPr>
                <w:rFonts w:cs="Arial"/>
              </w:rPr>
              <w:t>CentredSymbols1</w:t>
            </w:r>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49AB163E" w14:textId="77777777" w:rsidR="00980629" w:rsidRPr="00340B0D" w:rsidRDefault="00980629" w:rsidP="00541D1A">
            <w:pPr>
              <w:jc w:val="center"/>
              <w:rPr>
                <w:ins w:id="6250" w:author="jonathan pritchard" w:date="2025-01-23T13:44:00Z" w16du:dateUtc="2025-01-23T13:44:00Z"/>
                <w:rFonts w:cs="Arial"/>
                <w:b/>
                <w:bCs/>
                <w:sz w:val="18"/>
                <w:szCs w:val="18"/>
              </w:rPr>
            </w:pPr>
            <w:ins w:id="6251" w:author="jonathan pritchard" w:date="2025-01-23T13:44:00Z" w16du:dateUtc="2025-01-23T13:44: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438118EC" w14:textId="6891D37A" w:rsidR="00980629" w:rsidRPr="00547B35" w:rsidRDefault="00A02E90" w:rsidP="00547B35">
            <w:pPr>
              <w:spacing w:line="240" w:lineRule="auto"/>
              <w:rPr>
                <w:ins w:id="6252" w:author="jonathan pritchard" w:date="2025-01-23T13:44:00Z" w16du:dateUtc="2025-01-23T13:44:00Z"/>
                <w:rFonts w:cs="Arial"/>
                <w:color w:val="000000"/>
              </w:rPr>
            </w:pPr>
            <w:r w:rsidRPr="00373F25">
              <w:rPr>
                <w:rFonts w:cs="Arial"/>
                <w:color w:val="000000"/>
              </w:rPr>
              <w:t>S-</w:t>
            </w:r>
            <w:r w:rsidR="00547B35">
              <w:rPr>
                <w:rFonts w:cs="Arial"/>
                <w:color w:val="000000"/>
              </w:rPr>
              <w:t>101PC</w:t>
            </w:r>
          </w:p>
        </w:tc>
      </w:tr>
      <w:tr w:rsidR="00980629" w:rsidRPr="00340B0D" w14:paraId="19A315DF" w14:textId="77777777" w:rsidTr="00541D1A">
        <w:trPr>
          <w:ins w:id="6253" w:author="jonathan pritchard" w:date="2025-01-23T13:44: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A5212AB" w14:textId="77777777" w:rsidR="00980629" w:rsidRPr="00340B0D" w:rsidRDefault="00980629" w:rsidP="00541D1A">
            <w:pPr>
              <w:rPr>
                <w:ins w:id="6254" w:author="jonathan pritchard" w:date="2025-01-23T13:44:00Z" w16du:dateUtc="2025-01-23T13:44:00Z"/>
                <w:rFonts w:cs="Arial"/>
                <w:b/>
                <w:bCs/>
                <w:sz w:val="18"/>
                <w:szCs w:val="18"/>
              </w:rPr>
            </w:pPr>
            <w:ins w:id="6255" w:author="jonathan pritchard" w:date="2025-01-23T13:44:00Z" w16du:dateUtc="2025-01-23T13:44:00Z">
              <w:r w:rsidRPr="00340B0D">
                <w:rPr>
                  <w:rFonts w:cs="Arial"/>
                  <w:b/>
                  <w:bCs/>
                  <w:sz w:val="18"/>
                  <w:szCs w:val="18"/>
                </w:rPr>
                <w:t>Test Description</w:t>
              </w:r>
            </w:ins>
          </w:p>
        </w:tc>
      </w:tr>
      <w:tr w:rsidR="00980629" w:rsidRPr="00340B0D" w14:paraId="11755FDF" w14:textId="77777777" w:rsidTr="00541D1A">
        <w:trPr>
          <w:ins w:id="6256" w:author="jonathan pritchard" w:date="2025-01-23T13:44: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208AC722" w14:textId="77777777" w:rsidR="00980629" w:rsidRPr="009C22F4" w:rsidRDefault="00980629" w:rsidP="00541D1A">
            <w:pPr>
              <w:rPr>
                <w:ins w:id="6257" w:author="jonathan pritchard" w:date="2025-01-23T13:44:00Z" w16du:dateUtc="2025-01-23T13:44:00Z"/>
                <w:rFonts w:cs="Arial"/>
                <w:i/>
              </w:rPr>
            </w:pPr>
          </w:p>
          <w:p w14:paraId="7E31BD3E" w14:textId="5535DC33" w:rsidR="00980629" w:rsidRDefault="00A02E90" w:rsidP="00541D1A">
            <w:pPr>
              <w:rPr>
                <w:rFonts w:cs="Arial"/>
                <w:i/>
              </w:rPr>
            </w:pPr>
            <w:r w:rsidRPr="00373F25">
              <w:rPr>
                <w:rFonts w:cs="Arial"/>
                <w:i/>
              </w:rPr>
              <w:t>Display of centred symbol in the centre of an area</w:t>
            </w:r>
          </w:p>
          <w:p w14:paraId="070622E5" w14:textId="77777777" w:rsidR="00A02E90" w:rsidRPr="009C22F4" w:rsidRDefault="00A02E90" w:rsidP="00541D1A">
            <w:pPr>
              <w:rPr>
                <w:ins w:id="6258" w:author="jonathan pritchard" w:date="2025-01-23T13:44:00Z" w16du:dateUtc="2025-01-23T13:44:00Z"/>
                <w:rFonts w:cs="Arial"/>
                <w:i/>
              </w:rPr>
            </w:pPr>
          </w:p>
        </w:tc>
      </w:tr>
      <w:tr w:rsidR="00980629" w:rsidRPr="00340B0D" w14:paraId="0EDBBE64" w14:textId="77777777" w:rsidTr="00541D1A">
        <w:trPr>
          <w:ins w:id="6259" w:author="jonathan pritchard" w:date="2025-01-23T13:44: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EB95B9" w14:textId="77777777" w:rsidR="00980629" w:rsidRPr="00340B0D" w:rsidRDefault="00980629" w:rsidP="00541D1A">
            <w:pPr>
              <w:jc w:val="center"/>
              <w:rPr>
                <w:ins w:id="6260" w:author="jonathan pritchard" w:date="2025-01-23T13:44:00Z" w16du:dateUtc="2025-01-23T13:44:00Z"/>
                <w:rFonts w:cs="Arial"/>
                <w:b/>
                <w:bCs/>
                <w:sz w:val="18"/>
                <w:szCs w:val="18"/>
              </w:rPr>
            </w:pPr>
            <w:ins w:id="6261" w:author="jonathan pritchard" w:date="2025-01-23T13:44:00Z" w16du:dateUtc="2025-01-23T13:44:00Z">
              <w:r w:rsidRPr="00340B0D">
                <w:rPr>
                  <w:rFonts w:cs="Arial"/>
                  <w:b/>
                  <w:bCs/>
                  <w:sz w:val="18"/>
                  <w:szCs w:val="18"/>
                </w:rPr>
                <w:t>Loaded Data</w:t>
              </w:r>
            </w:ins>
          </w:p>
        </w:tc>
      </w:tr>
      <w:tr w:rsidR="00980629" w:rsidRPr="00340B0D" w14:paraId="02285BD2" w14:textId="77777777" w:rsidTr="00541D1A">
        <w:trPr>
          <w:ins w:id="6262" w:author="jonathan pritchard" w:date="2025-01-23T13:44:00Z"/>
        </w:trPr>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F23B030" w14:textId="77777777" w:rsidR="00980629" w:rsidRPr="00340B0D" w:rsidRDefault="00980629" w:rsidP="00541D1A">
            <w:pPr>
              <w:jc w:val="center"/>
              <w:rPr>
                <w:ins w:id="6263" w:author="jonathan pritchard" w:date="2025-01-23T13:44:00Z" w16du:dateUtc="2025-01-23T13:44:00Z"/>
                <w:rFonts w:cs="Arial"/>
                <w:b/>
                <w:bCs/>
                <w:sz w:val="18"/>
                <w:szCs w:val="18"/>
              </w:rPr>
            </w:pPr>
            <w:ins w:id="6264" w:author="jonathan pritchard" w:date="2025-01-23T13:44:00Z" w16du:dateUtc="2025-01-23T13:44: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72ADB35" w14:textId="77777777" w:rsidR="00980629" w:rsidRPr="00340B0D" w:rsidRDefault="00980629" w:rsidP="00541D1A">
            <w:pPr>
              <w:jc w:val="center"/>
              <w:rPr>
                <w:ins w:id="6265" w:author="jonathan pritchard" w:date="2025-01-23T13:44:00Z" w16du:dateUtc="2025-01-23T13:44:00Z"/>
                <w:rFonts w:cs="Arial"/>
                <w:b/>
                <w:bCs/>
                <w:sz w:val="18"/>
                <w:szCs w:val="18"/>
              </w:rPr>
            </w:pPr>
          </w:p>
        </w:tc>
      </w:tr>
      <w:tr w:rsidR="00980629" w:rsidRPr="00340B0D" w14:paraId="14FD09BD" w14:textId="77777777" w:rsidTr="00541D1A">
        <w:trPr>
          <w:ins w:id="6266" w:author="jonathan pritchard" w:date="2025-01-23T13:44:00Z"/>
        </w:trPr>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6157396A" w14:textId="77777777" w:rsidR="00980629" w:rsidRPr="00340B0D" w:rsidRDefault="00980629" w:rsidP="00541D1A">
            <w:pPr>
              <w:rPr>
                <w:ins w:id="6267" w:author="jonathan pritchard" w:date="2025-01-23T13:44:00Z" w16du:dateUtc="2025-01-23T13:44: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6A428534" w14:textId="77777777" w:rsidR="00980629" w:rsidRPr="00340B0D" w:rsidRDefault="00980629" w:rsidP="00541D1A">
            <w:pPr>
              <w:rPr>
                <w:ins w:id="6268" w:author="jonathan pritchard" w:date="2025-01-23T13:44:00Z" w16du:dateUtc="2025-01-23T13:44:00Z"/>
                <w:rFonts w:cs="Arial"/>
                <w:sz w:val="18"/>
                <w:szCs w:val="18"/>
              </w:rPr>
            </w:pPr>
          </w:p>
        </w:tc>
      </w:tr>
      <w:tr w:rsidR="00980629" w:rsidRPr="00340B0D" w14:paraId="1CD0C665" w14:textId="77777777" w:rsidTr="00541D1A">
        <w:trPr>
          <w:ins w:id="6269" w:author="jonathan pritchard" w:date="2025-01-23T13:44:00Z"/>
        </w:trPr>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4A6B5613" w14:textId="77777777" w:rsidR="00980629" w:rsidRPr="00340B0D" w:rsidRDefault="00980629" w:rsidP="00541D1A">
            <w:pPr>
              <w:rPr>
                <w:ins w:id="6270" w:author="jonathan pritchard" w:date="2025-01-23T13:44:00Z" w16du:dateUtc="2025-01-23T13:44: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12D1FC82" w14:textId="77777777" w:rsidR="00980629" w:rsidRPr="00340B0D" w:rsidRDefault="00980629" w:rsidP="00541D1A">
            <w:pPr>
              <w:rPr>
                <w:ins w:id="6271" w:author="jonathan pritchard" w:date="2025-01-23T13:44:00Z" w16du:dateUtc="2025-01-23T13:44:00Z"/>
                <w:rFonts w:cs="Arial"/>
                <w:sz w:val="18"/>
                <w:szCs w:val="18"/>
              </w:rPr>
            </w:pPr>
          </w:p>
        </w:tc>
      </w:tr>
      <w:tr w:rsidR="00980629" w:rsidRPr="00340B0D" w14:paraId="4CFA60BF" w14:textId="77777777" w:rsidTr="00541D1A">
        <w:trPr>
          <w:ins w:id="6272" w:author="jonathan pritchard" w:date="2025-01-23T13:44:00Z"/>
        </w:trPr>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057C8E4" w14:textId="77777777" w:rsidR="00980629" w:rsidRPr="00340B0D" w:rsidRDefault="00980629" w:rsidP="00541D1A">
            <w:pPr>
              <w:jc w:val="center"/>
              <w:rPr>
                <w:ins w:id="6273" w:author="jonathan pritchard" w:date="2025-01-23T13:44:00Z" w16du:dateUtc="2025-01-23T13:44:00Z"/>
                <w:rFonts w:cs="Arial"/>
                <w:b/>
                <w:bCs/>
                <w:sz w:val="18"/>
                <w:szCs w:val="18"/>
              </w:rPr>
            </w:pPr>
            <w:ins w:id="6274" w:author="jonathan pritchard" w:date="2025-01-23T13:44:00Z" w16du:dateUtc="2025-01-23T13:44: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2C28F26" w14:textId="77777777" w:rsidR="00980629" w:rsidRPr="00340B0D" w:rsidRDefault="00980629" w:rsidP="00541D1A">
            <w:pPr>
              <w:jc w:val="center"/>
              <w:rPr>
                <w:ins w:id="6275" w:author="jonathan pritchard" w:date="2025-01-23T13:44:00Z" w16du:dateUtc="2025-01-23T13:44:00Z"/>
                <w:rFonts w:cs="Arial"/>
                <w:b/>
                <w:bCs/>
                <w:sz w:val="18"/>
                <w:szCs w:val="18"/>
              </w:rPr>
            </w:pPr>
            <w:ins w:id="6276" w:author="jonathan pritchard" w:date="2025-01-23T13:44:00Z" w16du:dateUtc="2025-01-23T13:44:00Z">
              <w:r w:rsidRPr="00340B0D">
                <w:rPr>
                  <w:rFonts w:cs="Arial"/>
                  <w:b/>
                  <w:bCs/>
                  <w:sz w:val="18"/>
                  <w:szCs w:val="18"/>
                </w:rPr>
                <w:t>Independent Mariner’s Selections</w:t>
              </w:r>
              <w:r>
                <w:rPr>
                  <w:rFonts w:cs="Arial"/>
                  <w:b/>
                  <w:bCs/>
                  <w:sz w:val="18"/>
                  <w:szCs w:val="18"/>
                </w:rPr>
                <w:t xml:space="preserve"> (default=On)</w:t>
              </w:r>
            </w:ins>
          </w:p>
        </w:tc>
      </w:tr>
      <w:tr w:rsidR="00980629" w:rsidRPr="00340B0D" w14:paraId="0C3A6A2E" w14:textId="77777777" w:rsidTr="00541D1A">
        <w:trPr>
          <w:ins w:id="6277" w:author="jonathan pritchard" w:date="2025-01-23T13:44:00Z"/>
        </w:trPr>
        <w:customXmlInsRangeStart w:id="6278" w:author="jonathan pritchard" w:date="2025-01-23T13:44:00Z"/>
        <w:sdt>
          <w:sdtPr>
            <w:rPr>
              <w:rFonts w:cs="Arial"/>
              <w:sz w:val="18"/>
              <w:szCs w:val="18"/>
            </w:rPr>
            <w:alias w:val="Diplay Category"/>
            <w:tag w:val="Diplay Categor"/>
            <w:id w:val="-667866761"/>
            <w:placeholder>
              <w:docPart w:val="CECE312CF3174F6A8C3442CBCB40AC22"/>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6278"/>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3C5E6537" w14:textId="77777777" w:rsidR="00980629" w:rsidRPr="00340B0D" w:rsidRDefault="00980629" w:rsidP="00541D1A">
                <w:pPr>
                  <w:rPr>
                    <w:ins w:id="6279" w:author="jonathan pritchard" w:date="2025-01-23T13:44:00Z" w16du:dateUtc="2025-01-23T13:44:00Z"/>
                    <w:rFonts w:cs="Arial"/>
                    <w:sz w:val="18"/>
                    <w:szCs w:val="18"/>
                  </w:rPr>
                </w:pPr>
                <w:ins w:id="6280" w:author="jonathan pritchard" w:date="2025-01-23T13:44:00Z" w16du:dateUtc="2025-01-23T13:44:00Z">
                  <w:r>
                    <w:rPr>
                      <w:rFonts w:cs="Arial"/>
                      <w:sz w:val="18"/>
                      <w:szCs w:val="18"/>
                    </w:rPr>
                    <w:t>Other</w:t>
                  </w:r>
                </w:ins>
              </w:p>
            </w:tc>
            <w:customXmlInsRangeStart w:id="6281" w:author="jonathan pritchard" w:date="2025-01-23T13:44:00Z"/>
          </w:sdtContent>
        </w:sdt>
        <w:customXmlInsRangeEnd w:id="6281"/>
        <w:tc>
          <w:tcPr>
            <w:tcW w:w="3871" w:type="dxa"/>
            <w:gridSpan w:val="5"/>
            <w:tcBorders>
              <w:left w:val="single" w:sz="12" w:space="0" w:color="auto"/>
              <w:bottom w:val="single" w:sz="4" w:space="0" w:color="auto"/>
              <w:right w:val="single" w:sz="4" w:space="0" w:color="auto"/>
            </w:tcBorders>
            <w:shd w:val="clear" w:color="auto" w:fill="auto"/>
          </w:tcPr>
          <w:p w14:paraId="0C5DC30E" w14:textId="77777777" w:rsidR="00980629" w:rsidRPr="00340B0D" w:rsidRDefault="00980629" w:rsidP="00541D1A">
            <w:pPr>
              <w:rPr>
                <w:ins w:id="6282" w:author="jonathan pritchard" w:date="2025-01-23T13:44:00Z" w16du:dateUtc="2025-01-23T13:44:00Z"/>
                <w:rFonts w:cs="Arial"/>
                <w:sz w:val="18"/>
                <w:szCs w:val="18"/>
              </w:rPr>
            </w:pPr>
            <w:ins w:id="6283" w:author="jonathan pritchard" w:date="2025-01-23T13:44:00Z" w16du:dateUtc="2025-01-23T13:44: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04109BEC" w14:textId="77777777" w:rsidR="00980629" w:rsidRPr="00340B0D" w:rsidRDefault="00980629" w:rsidP="00541D1A">
            <w:pPr>
              <w:jc w:val="center"/>
              <w:rPr>
                <w:ins w:id="6284" w:author="jonathan pritchard" w:date="2025-01-23T13:44:00Z" w16du:dateUtc="2025-01-23T13:44:00Z"/>
                <w:rFonts w:cs="Arial"/>
                <w:sz w:val="18"/>
                <w:szCs w:val="18"/>
              </w:rPr>
            </w:pPr>
          </w:p>
        </w:tc>
      </w:tr>
      <w:tr w:rsidR="00980629" w:rsidRPr="00340B0D" w14:paraId="3C0278DC" w14:textId="77777777" w:rsidTr="00541D1A">
        <w:trPr>
          <w:ins w:id="6285" w:author="jonathan pritchard" w:date="2025-01-23T13:44:00Z"/>
        </w:trPr>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8081817" w14:textId="77777777" w:rsidR="00980629" w:rsidRPr="00340B0D" w:rsidRDefault="00980629" w:rsidP="00541D1A">
            <w:pPr>
              <w:jc w:val="center"/>
              <w:rPr>
                <w:ins w:id="6286" w:author="jonathan pritchard" w:date="2025-01-23T13:44:00Z" w16du:dateUtc="2025-01-23T13:44:00Z"/>
                <w:rFonts w:cs="Arial"/>
                <w:b/>
                <w:bCs/>
                <w:sz w:val="18"/>
                <w:szCs w:val="18"/>
              </w:rPr>
            </w:pPr>
            <w:ins w:id="6287" w:author="jonathan pritchard" w:date="2025-01-23T13:44:00Z" w16du:dateUtc="2025-01-23T13:44: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2990F8BB" w14:textId="77777777" w:rsidR="00980629" w:rsidRPr="00340B0D" w:rsidRDefault="00980629" w:rsidP="00541D1A">
            <w:pPr>
              <w:rPr>
                <w:ins w:id="6288" w:author="jonathan pritchard" w:date="2025-01-23T13:44:00Z" w16du:dateUtc="2025-01-23T13:44:00Z"/>
                <w:rFonts w:cs="Arial"/>
                <w:sz w:val="18"/>
                <w:szCs w:val="18"/>
              </w:rPr>
            </w:pPr>
            <w:ins w:id="6289" w:author="jonathan pritchard" w:date="2025-01-23T13:44:00Z" w16du:dateUtc="2025-01-23T13:44: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39A2F7A0" w14:textId="77777777" w:rsidR="00980629" w:rsidRPr="00340B0D" w:rsidRDefault="00980629" w:rsidP="00541D1A">
            <w:pPr>
              <w:jc w:val="center"/>
              <w:rPr>
                <w:ins w:id="6290" w:author="jonathan pritchard" w:date="2025-01-23T13:44:00Z" w16du:dateUtc="2025-01-23T13:44:00Z"/>
                <w:rFonts w:cs="Arial"/>
                <w:sz w:val="18"/>
                <w:szCs w:val="18"/>
              </w:rPr>
            </w:pPr>
          </w:p>
        </w:tc>
      </w:tr>
      <w:tr w:rsidR="00980629" w:rsidRPr="00340B0D" w14:paraId="41C29A46" w14:textId="77777777" w:rsidTr="00541D1A">
        <w:trPr>
          <w:ins w:id="6291"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5E3718E" w14:textId="77777777" w:rsidR="00980629" w:rsidRPr="00340B0D" w:rsidRDefault="00980629" w:rsidP="00541D1A">
            <w:pPr>
              <w:rPr>
                <w:ins w:id="6292" w:author="jonathan pritchard" w:date="2025-01-23T13:44:00Z" w16du:dateUtc="2025-01-23T13:44:00Z"/>
                <w:rFonts w:cs="Arial"/>
                <w:sz w:val="18"/>
                <w:szCs w:val="18"/>
              </w:rPr>
            </w:pPr>
            <w:ins w:id="6293" w:author="jonathan pritchard" w:date="2025-01-23T13:44:00Z" w16du:dateUtc="2025-01-23T13:44: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1882210" w14:textId="77777777" w:rsidR="00980629" w:rsidRPr="00340B0D" w:rsidRDefault="00980629" w:rsidP="00541D1A">
            <w:pPr>
              <w:rPr>
                <w:ins w:id="6294" w:author="jonathan pritchard" w:date="2025-01-23T13:44:00Z" w16du:dateUtc="2025-01-23T13:44:00Z"/>
                <w:rFonts w:cs="Arial"/>
                <w:sz w:val="18"/>
                <w:szCs w:val="18"/>
              </w:rPr>
            </w:pPr>
          </w:p>
        </w:tc>
        <w:tc>
          <w:tcPr>
            <w:tcW w:w="3871" w:type="dxa"/>
            <w:gridSpan w:val="5"/>
            <w:tcBorders>
              <w:left w:val="single" w:sz="12" w:space="0" w:color="auto"/>
            </w:tcBorders>
          </w:tcPr>
          <w:p w14:paraId="1E8F929C" w14:textId="77777777" w:rsidR="00980629" w:rsidRPr="00340B0D" w:rsidRDefault="00980629" w:rsidP="00541D1A">
            <w:pPr>
              <w:rPr>
                <w:ins w:id="6295" w:author="jonathan pritchard" w:date="2025-01-23T13:44:00Z" w16du:dateUtc="2025-01-23T13:44:00Z"/>
                <w:rFonts w:cs="Arial"/>
                <w:sz w:val="18"/>
                <w:szCs w:val="18"/>
              </w:rPr>
            </w:pPr>
            <w:ins w:id="6296" w:author="jonathan pritchard" w:date="2025-01-23T13:44:00Z" w16du:dateUtc="2025-01-23T13:44:00Z">
              <w:r w:rsidRPr="00340B0D">
                <w:rPr>
                  <w:rFonts w:cs="Arial"/>
                  <w:sz w:val="18"/>
                  <w:szCs w:val="18"/>
                </w:rPr>
                <w:t>Highlight date dependent</w:t>
              </w:r>
            </w:ins>
          </w:p>
        </w:tc>
        <w:tc>
          <w:tcPr>
            <w:tcW w:w="672" w:type="dxa"/>
            <w:tcBorders>
              <w:right w:val="single" w:sz="12" w:space="0" w:color="auto"/>
            </w:tcBorders>
          </w:tcPr>
          <w:p w14:paraId="04F83980" w14:textId="77777777" w:rsidR="00980629" w:rsidRPr="00340B0D" w:rsidRDefault="00980629" w:rsidP="00541D1A">
            <w:pPr>
              <w:jc w:val="center"/>
              <w:rPr>
                <w:ins w:id="6297" w:author="jonathan pritchard" w:date="2025-01-23T13:44:00Z" w16du:dateUtc="2025-01-23T13:44:00Z"/>
                <w:rFonts w:cs="Arial"/>
                <w:sz w:val="18"/>
                <w:szCs w:val="18"/>
              </w:rPr>
            </w:pPr>
          </w:p>
        </w:tc>
      </w:tr>
      <w:tr w:rsidR="00980629" w:rsidRPr="00340B0D" w14:paraId="2EE0D256" w14:textId="77777777" w:rsidTr="00541D1A">
        <w:trPr>
          <w:ins w:id="6298"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1A540CD" w14:textId="77777777" w:rsidR="00980629" w:rsidRPr="00340B0D" w:rsidRDefault="00980629" w:rsidP="00541D1A">
            <w:pPr>
              <w:rPr>
                <w:ins w:id="6299" w:author="jonathan pritchard" w:date="2025-01-23T13:44:00Z" w16du:dateUtc="2025-01-23T13:44:00Z"/>
                <w:rFonts w:cs="Arial"/>
                <w:sz w:val="18"/>
                <w:szCs w:val="18"/>
              </w:rPr>
            </w:pPr>
            <w:ins w:id="6300" w:author="jonathan pritchard" w:date="2025-01-23T13:44:00Z" w16du:dateUtc="2025-01-23T13:44: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BB3DC5B" w14:textId="77777777" w:rsidR="00980629" w:rsidRPr="00340B0D" w:rsidRDefault="00980629" w:rsidP="00541D1A">
            <w:pPr>
              <w:rPr>
                <w:ins w:id="6301" w:author="jonathan pritchard" w:date="2025-01-23T13:44:00Z" w16du:dateUtc="2025-01-23T13:44:00Z"/>
                <w:rFonts w:cs="Arial"/>
                <w:sz w:val="18"/>
                <w:szCs w:val="18"/>
              </w:rPr>
            </w:pPr>
          </w:p>
        </w:tc>
        <w:tc>
          <w:tcPr>
            <w:tcW w:w="3871" w:type="dxa"/>
            <w:gridSpan w:val="5"/>
            <w:tcBorders>
              <w:left w:val="single" w:sz="12" w:space="0" w:color="auto"/>
            </w:tcBorders>
          </w:tcPr>
          <w:p w14:paraId="5E194767" w14:textId="77777777" w:rsidR="00980629" w:rsidRPr="00340B0D" w:rsidRDefault="00980629" w:rsidP="00541D1A">
            <w:pPr>
              <w:rPr>
                <w:ins w:id="6302" w:author="jonathan pritchard" w:date="2025-01-23T13:44:00Z" w16du:dateUtc="2025-01-23T13:44:00Z"/>
                <w:rFonts w:cs="Arial"/>
                <w:sz w:val="18"/>
                <w:szCs w:val="18"/>
              </w:rPr>
            </w:pPr>
            <w:ins w:id="6303" w:author="jonathan pritchard" w:date="2025-01-23T13:44:00Z" w16du:dateUtc="2025-01-23T13:44:00Z">
              <w:r w:rsidRPr="00340B0D">
                <w:rPr>
                  <w:rFonts w:cs="Arial"/>
                  <w:sz w:val="18"/>
                  <w:szCs w:val="18"/>
                </w:rPr>
                <w:t>Highlight document</w:t>
              </w:r>
            </w:ins>
          </w:p>
        </w:tc>
        <w:tc>
          <w:tcPr>
            <w:tcW w:w="672" w:type="dxa"/>
            <w:tcBorders>
              <w:right w:val="single" w:sz="12" w:space="0" w:color="auto"/>
            </w:tcBorders>
          </w:tcPr>
          <w:p w14:paraId="0AD52B0A" w14:textId="77777777" w:rsidR="00980629" w:rsidRPr="00340B0D" w:rsidRDefault="00980629" w:rsidP="00541D1A">
            <w:pPr>
              <w:jc w:val="center"/>
              <w:rPr>
                <w:ins w:id="6304" w:author="jonathan pritchard" w:date="2025-01-23T13:44:00Z" w16du:dateUtc="2025-01-23T13:44:00Z"/>
                <w:rFonts w:cs="Arial"/>
                <w:sz w:val="18"/>
                <w:szCs w:val="18"/>
              </w:rPr>
            </w:pPr>
          </w:p>
        </w:tc>
      </w:tr>
      <w:tr w:rsidR="00980629" w:rsidRPr="00340B0D" w14:paraId="25784A05" w14:textId="77777777" w:rsidTr="00541D1A">
        <w:trPr>
          <w:ins w:id="6305"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1F1ED76" w14:textId="77777777" w:rsidR="00980629" w:rsidRPr="00340B0D" w:rsidRDefault="00980629" w:rsidP="00541D1A">
            <w:pPr>
              <w:rPr>
                <w:ins w:id="6306" w:author="jonathan pritchard" w:date="2025-01-23T13:44:00Z" w16du:dateUtc="2025-01-23T13:44:00Z"/>
                <w:rFonts w:cs="Arial"/>
                <w:sz w:val="18"/>
                <w:szCs w:val="18"/>
              </w:rPr>
            </w:pPr>
            <w:ins w:id="6307" w:author="jonathan pritchard" w:date="2025-01-23T13:44:00Z" w16du:dateUtc="2025-01-23T13:44: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2F6E88" w14:textId="77777777" w:rsidR="00980629" w:rsidRPr="00340B0D" w:rsidRDefault="00980629" w:rsidP="00541D1A">
            <w:pPr>
              <w:rPr>
                <w:ins w:id="6308" w:author="jonathan pritchard" w:date="2025-01-23T13:44:00Z" w16du:dateUtc="2025-01-23T13:44:00Z"/>
                <w:rFonts w:cs="Arial"/>
                <w:sz w:val="18"/>
                <w:szCs w:val="18"/>
              </w:rPr>
            </w:pPr>
          </w:p>
        </w:tc>
        <w:tc>
          <w:tcPr>
            <w:tcW w:w="3871" w:type="dxa"/>
            <w:gridSpan w:val="5"/>
            <w:tcBorders>
              <w:left w:val="single" w:sz="12" w:space="0" w:color="auto"/>
            </w:tcBorders>
          </w:tcPr>
          <w:p w14:paraId="6BB026C1" w14:textId="77777777" w:rsidR="00980629" w:rsidRPr="00340B0D" w:rsidRDefault="00980629" w:rsidP="00541D1A">
            <w:pPr>
              <w:rPr>
                <w:ins w:id="6309" w:author="jonathan pritchard" w:date="2025-01-23T13:44:00Z" w16du:dateUtc="2025-01-23T13:44:00Z"/>
                <w:rFonts w:cs="Arial"/>
                <w:b/>
                <w:bCs/>
                <w:sz w:val="18"/>
                <w:szCs w:val="18"/>
              </w:rPr>
            </w:pPr>
            <w:ins w:id="6310" w:author="jonathan pritchard" w:date="2025-01-23T13:44:00Z" w16du:dateUtc="2025-01-23T13:44:00Z">
              <w:r w:rsidRPr="00340B0D">
                <w:rPr>
                  <w:rFonts w:cs="Arial"/>
                  <w:sz w:val="18"/>
                  <w:szCs w:val="18"/>
                </w:rPr>
                <w:t>Highlight info</w:t>
              </w:r>
            </w:ins>
          </w:p>
        </w:tc>
        <w:tc>
          <w:tcPr>
            <w:tcW w:w="672" w:type="dxa"/>
            <w:tcBorders>
              <w:right w:val="single" w:sz="12" w:space="0" w:color="auto"/>
            </w:tcBorders>
          </w:tcPr>
          <w:p w14:paraId="5FCBB8AA" w14:textId="77777777" w:rsidR="00980629" w:rsidRPr="00340B0D" w:rsidRDefault="00980629" w:rsidP="00541D1A">
            <w:pPr>
              <w:jc w:val="center"/>
              <w:rPr>
                <w:ins w:id="6311" w:author="jonathan pritchard" w:date="2025-01-23T13:44:00Z" w16du:dateUtc="2025-01-23T13:44:00Z"/>
                <w:rFonts w:cs="Arial"/>
                <w:sz w:val="18"/>
                <w:szCs w:val="18"/>
              </w:rPr>
            </w:pPr>
          </w:p>
        </w:tc>
      </w:tr>
      <w:tr w:rsidR="00980629" w:rsidRPr="00340B0D" w14:paraId="1ACCC9AB" w14:textId="77777777" w:rsidTr="00541D1A">
        <w:trPr>
          <w:ins w:id="6312"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2BC69C0" w14:textId="77777777" w:rsidR="00980629" w:rsidRPr="00340B0D" w:rsidRDefault="00980629" w:rsidP="00541D1A">
            <w:pPr>
              <w:rPr>
                <w:ins w:id="6313" w:author="jonathan pritchard" w:date="2025-01-23T13:44:00Z" w16du:dateUtc="2025-01-23T13:44:00Z"/>
                <w:rFonts w:cs="Arial"/>
                <w:sz w:val="18"/>
                <w:szCs w:val="18"/>
              </w:rPr>
            </w:pPr>
            <w:ins w:id="6314" w:author="jonathan pritchard" w:date="2025-01-23T13:44:00Z" w16du:dateUtc="2025-01-23T13:44: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131AC9C" w14:textId="77777777" w:rsidR="00980629" w:rsidRPr="00340B0D" w:rsidRDefault="00980629" w:rsidP="00541D1A">
            <w:pPr>
              <w:rPr>
                <w:ins w:id="6315" w:author="jonathan pritchard" w:date="2025-01-23T13:44:00Z" w16du:dateUtc="2025-01-23T13:44:00Z"/>
                <w:rFonts w:cs="Arial"/>
                <w:sz w:val="18"/>
                <w:szCs w:val="18"/>
              </w:rPr>
            </w:pPr>
          </w:p>
        </w:tc>
        <w:tc>
          <w:tcPr>
            <w:tcW w:w="3871" w:type="dxa"/>
            <w:gridSpan w:val="5"/>
            <w:tcBorders>
              <w:left w:val="single" w:sz="12" w:space="0" w:color="auto"/>
            </w:tcBorders>
          </w:tcPr>
          <w:p w14:paraId="49B7CFE9" w14:textId="77777777" w:rsidR="00980629" w:rsidRPr="00340B0D" w:rsidRDefault="00980629" w:rsidP="00541D1A">
            <w:pPr>
              <w:rPr>
                <w:ins w:id="6316" w:author="jonathan pritchard" w:date="2025-01-23T13:44:00Z" w16du:dateUtc="2025-01-23T13:44:00Z"/>
                <w:rFonts w:cs="Arial"/>
                <w:sz w:val="18"/>
                <w:szCs w:val="18"/>
              </w:rPr>
            </w:pPr>
            <w:ins w:id="6317" w:author="jonathan pritchard" w:date="2025-01-23T13:44:00Z" w16du:dateUtc="2025-01-23T13:44:00Z">
              <w:r w:rsidRPr="00340B0D">
                <w:rPr>
                  <w:rFonts w:cs="Arial"/>
                  <w:sz w:val="18"/>
                  <w:szCs w:val="18"/>
                </w:rPr>
                <w:t>Shallow Pattern</w:t>
              </w:r>
            </w:ins>
          </w:p>
        </w:tc>
        <w:tc>
          <w:tcPr>
            <w:tcW w:w="672" w:type="dxa"/>
            <w:tcBorders>
              <w:right w:val="single" w:sz="12" w:space="0" w:color="auto"/>
            </w:tcBorders>
          </w:tcPr>
          <w:p w14:paraId="2BB0056C" w14:textId="77777777" w:rsidR="00980629" w:rsidRPr="00340B0D" w:rsidRDefault="00980629" w:rsidP="00541D1A">
            <w:pPr>
              <w:jc w:val="center"/>
              <w:rPr>
                <w:ins w:id="6318" w:author="jonathan pritchard" w:date="2025-01-23T13:44:00Z" w16du:dateUtc="2025-01-23T13:44:00Z"/>
                <w:rFonts w:cs="Arial"/>
                <w:sz w:val="18"/>
                <w:szCs w:val="18"/>
              </w:rPr>
            </w:pPr>
          </w:p>
        </w:tc>
      </w:tr>
      <w:tr w:rsidR="00980629" w:rsidRPr="00340B0D" w14:paraId="39969016" w14:textId="77777777" w:rsidTr="00541D1A">
        <w:trPr>
          <w:ins w:id="6319"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D6158E6" w14:textId="77777777" w:rsidR="00980629" w:rsidRPr="00340B0D" w:rsidRDefault="00980629" w:rsidP="00541D1A">
            <w:pPr>
              <w:rPr>
                <w:ins w:id="6320" w:author="jonathan pritchard" w:date="2025-01-23T13:44:00Z" w16du:dateUtc="2025-01-23T13:44:00Z"/>
                <w:rFonts w:cs="Arial"/>
                <w:sz w:val="18"/>
                <w:szCs w:val="18"/>
              </w:rPr>
            </w:pPr>
            <w:ins w:id="6321" w:author="jonathan pritchard" w:date="2025-01-23T13:44:00Z" w16du:dateUtc="2025-01-23T13:44: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A9C36BC" w14:textId="77777777" w:rsidR="00980629" w:rsidRPr="00340B0D" w:rsidRDefault="00980629" w:rsidP="00541D1A">
            <w:pPr>
              <w:rPr>
                <w:ins w:id="6322" w:author="jonathan pritchard" w:date="2025-01-23T13:44:00Z" w16du:dateUtc="2025-01-23T13:44:00Z"/>
                <w:rFonts w:cs="Arial"/>
                <w:sz w:val="18"/>
                <w:szCs w:val="18"/>
              </w:rPr>
            </w:pPr>
          </w:p>
        </w:tc>
        <w:tc>
          <w:tcPr>
            <w:tcW w:w="3871" w:type="dxa"/>
            <w:gridSpan w:val="5"/>
            <w:tcBorders>
              <w:left w:val="single" w:sz="12" w:space="0" w:color="auto"/>
            </w:tcBorders>
          </w:tcPr>
          <w:p w14:paraId="35ECB991" w14:textId="77777777" w:rsidR="00980629" w:rsidRPr="00340B0D" w:rsidRDefault="00980629" w:rsidP="00541D1A">
            <w:pPr>
              <w:rPr>
                <w:ins w:id="6323" w:author="jonathan pritchard" w:date="2025-01-23T13:44:00Z" w16du:dateUtc="2025-01-23T13:44:00Z"/>
                <w:rFonts w:cs="Arial"/>
                <w:sz w:val="18"/>
                <w:szCs w:val="18"/>
              </w:rPr>
            </w:pPr>
            <w:ins w:id="6324" w:author="jonathan pritchard" w:date="2025-01-23T13:44:00Z" w16du:dateUtc="2025-01-23T13:44:00Z">
              <w:r w:rsidRPr="00340B0D">
                <w:rPr>
                  <w:rFonts w:cs="Arial"/>
                  <w:sz w:val="18"/>
                  <w:szCs w:val="18"/>
                </w:rPr>
                <w:t>Unknown</w:t>
              </w:r>
            </w:ins>
          </w:p>
        </w:tc>
        <w:tc>
          <w:tcPr>
            <w:tcW w:w="672" w:type="dxa"/>
            <w:tcBorders>
              <w:right w:val="single" w:sz="12" w:space="0" w:color="auto"/>
            </w:tcBorders>
          </w:tcPr>
          <w:p w14:paraId="5597BF66" w14:textId="77777777" w:rsidR="00980629" w:rsidRPr="00340B0D" w:rsidRDefault="00980629" w:rsidP="00541D1A">
            <w:pPr>
              <w:jc w:val="center"/>
              <w:rPr>
                <w:ins w:id="6325" w:author="jonathan pritchard" w:date="2025-01-23T13:44:00Z" w16du:dateUtc="2025-01-23T13:44:00Z"/>
                <w:rFonts w:cs="Arial"/>
                <w:sz w:val="18"/>
                <w:szCs w:val="18"/>
              </w:rPr>
            </w:pPr>
          </w:p>
        </w:tc>
      </w:tr>
      <w:tr w:rsidR="00980629" w:rsidRPr="00340B0D" w14:paraId="5503A149" w14:textId="77777777" w:rsidTr="00541D1A">
        <w:trPr>
          <w:ins w:id="6326"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0226246" w14:textId="77777777" w:rsidR="00980629" w:rsidRPr="00340B0D" w:rsidRDefault="00980629" w:rsidP="00541D1A">
            <w:pPr>
              <w:rPr>
                <w:ins w:id="6327" w:author="jonathan pritchard" w:date="2025-01-23T13:44:00Z" w16du:dateUtc="2025-01-23T13:44:00Z"/>
                <w:rFonts w:cs="Arial"/>
                <w:sz w:val="18"/>
                <w:szCs w:val="18"/>
              </w:rPr>
            </w:pPr>
            <w:ins w:id="6328" w:author="jonathan pritchard" w:date="2025-01-23T13:44:00Z" w16du:dateUtc="2025-01-23T13:44: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220FFCF" w14:textId="77777777" w:rsidR="00980629" w:rsidRPr="00340B0D" w:rsidRDefault="00980629" w:rsidP="00541D1A">
            <w:pPr>
              <w:rPr>
                <w:ins w:id="6329" w:author="jonathan pritchard" w:date="2025-01-23T13:44:00Z" w16du:dateUtc="2025-01-23T13:44:00Z"/>
                <w:rFonts w:cs="Arial"/>
                <w:sz w:val="18"/>
                <w:szCs w:val="18"/>
              </w:rPr>
            </w:pPr>
          </w:p>
        </w:tc>
        <w:tc>
          <w:tcPr>
            <w:tcW w:w="3871" w:type="dxa"/>
            <w:gridSpan w:val="5"/>
            <w:tcBorders>
              <w:left w:val="single" w:sz="12" w:space="0" w:color="auto"/>
            </w:tcBorders>
          </w:tcPr>
          <w:p w14:paraId="67025CA6" w14:textId="77777777" w:rsidR="00980629" w:rsidRPr="00340B0D" w:rsidRDefault="00980629" w:rsidP="00541D1A">
            <w:pPr>
              <w:rPr>
                <w:ins w:id="6330" w:author="jonathan pritchard" w:date="2025-01-23T13:44:00Z" w16du:dateUtc="2025-01-23T13:44:00Z"/>
                <w:rFonts w:cs="Arial"/>
                <w:sz w:val="18"/>
                <w:szCs w:val="18"/>
              </w:rPr>
            </w:pPr>
            <w:ins w:id="6331" w:author="jonathan pritchard" w:date="2025-01-23T13:44:00Z" w16du:dateUtc="2025-01-23T13:44:00Z">
              <w:r w:rsidRPr="00340B0D">
                <w:rPr>
                  <w:rFonts w:cs="Arial"/>
                  <w:sz w:val="18"/>
                  <w:szCs w:val="18"/>
                </w:rPr>
                <w:t>Update Review</w:t>
              </w:r>
            </w:ins>
          </w:p>
        </w:tc>
        <w:tc>
          <w:tcPr>
            <w:tcW w:w="672" w:type="dxa"/>
            <w:tcBorders>
              <w:right w:val="single" w:sz="12" w:space="0" w:color="auto"/>
            </w:tcBorders>
          </w:tcPr>
          <w:p w14:paraId="60A92BD6" w14:textId="77777777" w:rsidR="00980629" w:rsidRPr="00340B0D" w:rsidRDefault="00980629" w:rsidP="00541D1A">
            <w:pPr>
              <w:jc w:val="center"/>
              <w:rPr>
                <w:ins w:id="6332" w:author="jonathan pritchard" w:date="2025-01-23T13:44:00Z" w16du:dateUtc="2025-01-23T13:44:00Z"/>
                <w:rFonts w:cs="Arial"/>
                <w:sz w:val="18"/>
                <w:szCs w:val="18"/>
              </w:rPr>
            </w:pPr>
          </w:p>
        </w:tc>
      </w:tr>
      <w:tr w:rsidR="00980629" w:rsidRPr="00340B0D" w14:paraId="62B7DD99" w14:textId="77777777" w:rsidTr="00541D1A">
        <w:trPr>
          <w:ins w:id="6333"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74F409E" w14:textId="77777777" w:rsidR="00980629" w:rsidRPr="00340B0D" w:rsidRDefault="00980629" w:rsidP="00541D1A">
            <w:pPr>
              <w:rPr>
                <w:ins w:id="6334" w:author="jonathan pritchard" w:date="2025-01-23T13:44:00Z" w16du:dateUtc="2025-01-23T13:44:00Z"/>
                <w:rFonts w:cs="Arial"/>
                <w:sz w:val="18"/>
                <w:szCs w:val="18"/>
              </w:rPr>
            </w:pPr>
            <w:ins w:id="6335" w:author="jonathan pritchard" w:date="2025-01-23T13:44:00Z" w16du:dateUtc="2025-01-23T13:44: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66EB1BD" w14:textId="77777777" w:rsidR="00980629" w:rsidRPr="00340B0D" w:rsidRDefault="00980629" w:rsidP="00541D1A">
            <w:pPr>
              <w:rPr>
                <w:ins w:id="6336" w:author="jonathan pritchard" w:date="2025-01-23T13:44:00Z" w16du:dateUtc="2025-01-23T13:44:00Z"/>
                <w:rFonts w:cs="Arial"/>
                <w:sz w:val="18"/>
                <w:szCs w:val="18"/>
              </w:rPr>
            </w:pPr>
          </w:p>
        </w:tc>
        <w:tc>
          <w:tcPr>
            <w:tcW w:w="3871" w:type="dxa"/>
            <w:gridSpan w:val="5"/>
            <w:tcBorders>
              <w:left w:val="single" w:sz="12" w:space="0" w:color="auto"/>
            </w:tcBorders>
          </w:tcPr>
          <w:p w14:paraId="5FA545F2" w14:textId="77777777" w:rsidR="00980629" w:rsidRPr="00340B0D" w:rsidRDefault="00980629" w:rsidP="00541D1A">
            <w:pPr>
              <w:rPr>
                <w:ins w:id="6337" w:author="jonathan pritchard" w:date="2025-01-23T13:44:00Z" w16du:dateUtc="2025-01-23T13:44:00Z"/>
                <w:rFonts w:cs="Arial"/>
                <w:sz w:val="18"/>
                <w:szCs w:val="18"/>
              </w:rPr>
            </w:pPr>
            <w:ins w:id="6338" w:author="jonathan pritchard" w:date="2025-01-23T13:44:00Z" w16du:dateUtc="2025-01-23T13:44:00Z">
              <w:r w:rsidRPr="00340B0D">
                <w:rPr>
                  <w:rFonts w:cs="Arial"/>
                  <w:b/>
                  <w:bCs/>
                  <w:sz w:val="18"/>
                  <w:szCs w:val="18"/>
                </w:rPr>
                <w:t>Text Groups</w:t>
              </w:r>
            </w:ins>
          </w:p>
        </w:tc>
        <w:tc>
          <w:tcPr>
            <w:tcW w:w="672" w:type="dxa"/>
            <w:tcBorders>
              <w:right w:val="single" w:sz="12" w:space="0" w:color="auto"/>
            </w:tcBorders>
          </w:tcPr>
          <w:p w14:paraId="62794E25" w14:textId="77777777" w:rsidR="00980629" w:rsidRPr="00340B0D" w:rsidRDefault="00980629" w:rsidP="00541D1A">
            <w:pPr>
              <w:jc w:val="center"/>
              <w:rPr>
                <w:ins w:id="6339" w:author="jonathan pritchard" w:date="2025-01-23T13:44:00Z" w16du:dateUtc="2025-01-23T13:44:00Z"/>
                <w:rFonts w:cs="Arial"/>
                <w:sz w:val="18"/>
                <w:szCs w:val="18"/>
              </w:rPr>
            </w:pPr>
          </w:p>
        </w:tc>
      </w:tr>
      <w:tr w:rsidR="00980629" w:rsidRPr="00340B0D" w14:paraId="48E0E9E3" w14:textId="77777777" w:rsidTr="00541D1A">
        <w:trPr>
          <w:ins w:id="6340"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2BD0F99" w14:textId="77777777" w:rsidR="00980629" w:rsidRPr="00340B0D" w:rsidRDefault="00980629" w:rsidP="00541D1A">
            <w:pPr>
              <w:rPr>
                <w:ins w:id="6341" w:author="jonathan pritchard" w:date="2025-01-23T13:44:00Z" w16du:dateUtc="2025-01-23T13:44:00Z"/>
                <w:rFonts w:cs="Arial"/>
                <w:sz w:val="18"/>
                <w:szCs w:val="18"/>
              </w:rPr>
            </w:pPr>
            <w:ins w:id="6342" w:author="jonathan pritchard" w:date="2025-01-23T13:44:00Z" w16du:dateUtc="2025-01-23T13:44: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A0C3254" w14:textId="77777777" w:rsidR="00980629" w:rsidRPr="00340B0D" w:rsidRDefault="00980629" w:rsidP="00541D1A">
            <w:pPr>
              <w:rPr>
                <w:ins w:id="6343" w:author="jonathan pritchard" w:date="2025-01-23T13:44:00Z" w16du:dateUtc="2025-01-23T13:44:00Z"/>
                <w:rFonts w:cs="Arial"/>
                <w:sz w:val="18"/>
                <w:szCs w:val="18"/>
              </w:rPr>
            </w:pPr>
          </w:p>
        </w:tc>
        <w:tc>
          <w:tcPr>
            <w:tcW w:w="3871" w:type="dxa"/>
            <w:gridSpan w:val="5"/>
            <w:tcBorders>
              <w:left w:val="single" w:sz="12" w:space="0" w:color="auto"/>
            </w:tcBorders>
          </w:tcPr>
          <w:p w14:paraId="70F3A0DF" w14:textId="77777777" w:rsidR="00980629" w:rsidRPr="00340B0D" w:rsidRDefault="00980629" w:rsidP="00541D1A">
            <w:pPr>
              <w:rPr>
                <w:ins w:id="6344" w:author="jonathan pritchard" w:date="2025-01-23T13:44:00Z" w16du:dateUtc="2025-01-23T13:44:00Z"/>
                <w:rFonts w:cs="Arial"/>
                <w:sz w:val="18"/>
                <w:szCs w:val="18"/>
              </w:rPr>
            </w:pPr>
            <w:ins w:id="6345" w:author="jonathan pritchard" w:date="2025-01-23T13:44:00Z" w16du:dateUtc="2025-01-23T13:44:00Z">
              <w:r w:rsidRPr="00340B0D">
                <w:rPr>
                  <w:rFonts w:cs="Arial"/>
                  <w:sz w:val="18"/>
                  <w:szCs w:val="18"/>
                </w:rPr>
                <w:t>Chart Text</w:t>
              </w:r>
            </w:ins>
          </w:p>
        </w:tc>
        <w:tc>
          <w:tcPr>
            <w:tcW w:w="672" w:type="dxa"/>
            <w:tcBorders>
              <w:right w:val="single" w:sz="12" w:space="0" w:color="auto"/>
            </w:tcBorders>
          </w:tcPr>
          <w:p w14:paraId="4D6F7B7B" w14:textId="77777777" w:rsidR="00980629" w:rsidRPr="00340B0D" w:rsidRDefault="00980629" w:rsidP="00541D1A">
            <w:pPr>
              <w:jc w:val="center"/>
              <w:rPr>
                <w:ins w:id="6346" w:author="jonathan pritchard" w:date="2025-01-23T13:44:00Z" w16du:dateUtc="2025-01-23T13:44:00Z"/>
                <w:rFonts w:cs="Arial"/>
                <w:sz w:val="18"/>
                <w:szCs w:val="18"/>
              </w:rPr>
            </w:pPr>
          </w:p>
        </w:tc>
      </w:tr>
      <w:tr w:rsidR="00980629" w:rsidRPr="00340B0D" w14:paraId="440E5D21" w14:textId="77777777" w:rsidTr="00541D1A">
        <w:trPr>
          <w:ins w:id="6347"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77978E3" w14:textId="77777777" w:rsidR="00980629" w:rsidRPr="00340B0D" w:rsidRDefault="00980629" w:rsidP="00541D1A">
            <w:pPr>
              <w:rPr>
                <w:ins w:id="6348" w:author="jonathan pritchard" w:date="2025-01-23T13:44:00Z" w16du:dateUtc="2025-01-23T13:44:00Z"/>
                <w:rFonts w:cs="Arial"/>
                <w:sz w:val="18"/>
                <w:szCs w:val="18"/>
              </w:rPr>
            </w:pPr>
            <w:ins w:id="6349" w:author="jonathan pritchard" w:date="2025-01-23T13:44:00Z" w16du:dateUtc="2025-01-23T13:44: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A1F8AFD" w14:textId="77777777" w:rsidR="00980629" w:rsidRPr="00340B0D" w:rsidRDefault="00980629" w:rsidP="00541D1A">
            <w:pPr>
              <w:rPr>
                <w:ins w:id="6350" w:author="jonathan pritchard" w:date="2025-01-23T13:44:00Z" w16du:dateUtc="2025-01-23T13:44:00Z"/>
                <w:rFonts w:cs="Arial"/>
                <w:sz w:val="18"/>
                <w:szCs w:val="18"/>
              </w:rPr>
            </w:pPr>
          </w:p>
        </w:tc>
        <w:tc>
          <w:tcPr>
            <w:tcW w:w="3871" w:type="dxa"/>
            <w:gridSpan w:val="5"/>
            <w:tcBorders>
              <w:left w:val="single" w:sz="12" w:space="0" w:color="auto"/>
            </w:tcBorders>
          </w:tcPr>
          <w:p w14:paraId="7723BC63" w14:textId="77777777" w:rsidR="00980629" w:rsidRPr="00340B0D" w:rsidRDefault="00980629" w:rsidP="00541D1A">
            <w:pPr>
              <w:rPr>
                <w:ins w:id="6351" w:author="jonathan pritchard" w:date="2025-01-23T13:44:00Z" w16du:dateUtc="2025-01-23T13:44:00Z"/>
                <w:rFonts w:cs="Arial"/>
                <w:sz w:val="18"/>
                <w:szCs w:val="18"/>
              </w:rPr>
            </w:pPr>
            <w:ins w:id="6352" w:author="jonathan pritchard" w:date="2025-01-23T13:44:00Z" w16du:dateUtc="2025-01-23T13:44:00Z">
              <w:r w:rsidRPr="00340B0D">
                <w:rPr>
                  <w:rFonts w:cs="Arial"/>
                  <w:sz w:val="18"/>
                  <w:szCs w:val="18"/>
                </w:rPr>
                <w:t xml:space="preserve">    Important text</w:t>
              </w:r>
            </w:ins>
          </w:p>
        </w:tc>
        <w:tc>
          <w:tcPr>
            <w:tcW w:w="672" w:type="dxa"/>
            <w:tcBorders>
              <w:right w:val="single" w:sz="12" w:space="0" w:color="auto"/>
            </w:tcBorders>
          </w:tcPr>
          <w:p w14:paraId="30FF0FD0" w14:textId="77777777" w:rsidR="00980629" w:rsidRPr="00340B0D" w:rsidRDefault="00980629" w:rsidP="00541D1A">
            <w:pPr>
              <w:jc w:val="center"/>
              <w:rPr>
                <w:ins w:id="6353" w:author="jonathan pritchard" w:date="2025-01-23T13:44:00Z" w16du:dateUtc="2025-01-23T13:44:00Z"/>
                <w:rFonts w:cs="Arial"/>
                <w:sz w:val="18"/>
                <w:szCs w:val="18"/>
              </w:rPr>
            </w:pPr>
          </w:p>
        </w:tc>
      </w:tr>
      <w:tr w:rsidR="00980629" w:rsidRPr="00340B0D" w14:paraId="7911382D" w14:textId="77777777" w:rsidTr="00541D1A">
        <w:trPr>
          <w:ins w:id="6354"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6178829" w14:textId="77777777" w:rsidR="00980629" w:rsidRPr="00340B0D" w:rsidRDefault="00980629" w:rsidP="00541D1A">
            <w:pPr>
              <w:rPr>
                <w:ins w:id="6355" w:author="jonathan pritchard" w:date="2025-01-23T13:44:00Z" w16du:dateUtc="2025-01-23T13:44:00Z"/>
                <w:rFonts w:cs="Arial"/>
                <w:sz w:val="18"/>
                <w:szCs w:val="18"/>
              </w:rPr>
            </w:pPr>
            <w:ins w:id="6356" w:author="jonathan pritchard" w:date="2025-01-23T13:44:00Z" w16du:dateUtc="2025-01-23T13:44: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FCF908A" w14:textId="77777777" w:rsidR="00980629" w:rsidRPr="00340B0D" w:rsidRDefault="00980629" w:rsidP="00541D1A">
            <w:pPr>
              <w:rPr>
                <w:ins w:id="6357" w:author="jonathan pritchard" w:date="2025-01-23T13:44:00Z" w16du:dateUtc="2025-01-23T13:44:00Z"/>
                <w:rFonts w:cs="Arial"/>
                <w:sz w:val="18"/>
                <w:szCs w:val="18"/>
              </w:rPr>
            </w:pPr>
          </w:p>
        </w:tc>
        <w:tc>
          <w:tcPr>
            <w:tcW w:w="3871" w:type="dxa"/>
            <w:gridSpan w:val="5"/>
            <w:tcBorders>
              <w:left w:val="single" w:sz="12" w:space="0" w:color="auto"/>
            </w:tcBorders>
          </w:tcPr>
          <w:p w14:paraId="58E903E1" w14:textId="77777777" w:rsidR="00980629" w:rsidRPr="00340B0D" w:rsidRDefault="00980629" w:rsidP="00541D1A">
            <w:pPr>
              <w:rPr>
                <w:ins w:id="6358" w:author="jonathan pritchard" w:date="2025-01-23T13:44:00Z" w16du:dateUtc="2025-01-23T13:44:00Z"/>
                <w:rFonts w:cs="Arial"/>
                <w:b/>
                <w:bCs/>
                <w:sz w:val="18"/>
                <w:szCs w:val="18"/>
              </w:rPr>
            </w:pPr>
            <w:ins w:id="6359" w:author="jonathan pritchard" w:date="2025-01-23T13:44:00Z" w16du:dateUtc="2025-01-23T13:44:00Z">
              <w:r w:rsidRPr="00340B0D">
                <w:rPr>
                  <w:rFonts w:cs="Arial"/>
                  <w:b/>
                  <w:bCs/>
                  <w:sz w:val="18"/>
                  <w:szCs w:val="18"/>
                </w:rPr>
                <w:t xml:space="preserve">    Other Text</w:t>
              </w:r>
            </w:ins>
          </w:p>
        </w:tc>
        <w:tc>
          <w:tcPr>
            <w:tcW w:w="672" w:type="dxa"/>
            <w:tcBorders>
              <w:right w:val="single" w:sz="12" w:space="0" w:color="auto"/>
            </w:tcBorders>
          </w:tcPr>
          <w:p w14:paraId="7E46B16A" w14:textId="77777777" w:rsidR="00980629" w:rsidRPr="00340B0D" w:rsidRDefault="00980629" w:rsidP="00541D1A">
            <w:pPr>
              <w:jc w:val="center"/>
              <w:rPr>
                <w:ins w:id="6360" w:author="jonathan pritchard" w:date="2025-01-23T13:44:00Z" w16du:dateUtc="2025-01-23T13:44:00Z"/>
                <w:rFonts w:cs="Arial"/>
                <w:sz w:val="18"/>
                <w:szCs w:val="18"/>
              </w:rPr>
            </w:pPr>
          </w:p>
        </w:tc>
      </w:tr>
      <w:tr w:rsidR="00980629" w:rsidRPr="00340B0D" w14:paraId="2D72A134" w14:textId="77777777" w:rsidTr="00541D1A">
        <w:trPr>
          <w:ins w:id="6361"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4A4FC2D" w14:textId="77777777" w:rsidR="00980629" w:rsidRPr="00340B0D" w:rsidRDefault="00980629" w:rsidP="00541D1A">
            <w:pPr>
              <w:rPr>
                <w:ins w:id="6362" w:author="jonathan pritchard" w:date="2025-01-23T13:44:00Z" w16du:dateUtc="2025-01-23T13:44:00Z"/>
                <w:rFonts w:cs="Arial"/>
                <w:sz w:val="18"/>
                <w:szCs w:val="18"/>
              </w:rPr>
            </w:pPr>
            <w:ins w:id="6363" w:author="jonathan pritchard" w:date="2025-01-23T13:44:00Z" w16du:dateUtc="2025-01-23T13:44: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686B1E7D" w14:textId="77777777" w:rsidR="00980629" w:rsidRPr="00340B0D" w:rsidRDefault="00980629" w:rsidP="00541D1A">
            <w:pPr>
              <w:rPr>
                <w:ins w:id="6364" w:author="jonathan pritchard" w:date="2025-01-23T13:44:00Z" w16du:dateUtc="2025-01-23T13:44:00Z"/>
                <w:rFonts w:cs="Arial"/>
                <w:sz w:val="18"/>
                <w:szCs w:val="18"/>
              </w:rPr>
            </w:pPr>
          </w:p>
        </w:tc>
        <w:tc>
          <w:tcPr>
            <w:tcW w:w="3871" w:type="dxa"/>
            <w:gridSpan w:val="5"/>
            <w:tcBorders>
              <w:left w:val="single" w:sz="12" w:space="0" w:color="auto"/>
            </w:tcBorders>
          </w:tcPr>
          <w:p w14:paraId="707DA0EF" w14:textId="77777777" w:rsidR="00980629" w:rsidRPr="00340B0D" w:rsidRDefault="00980629" w:rsidP="00541D1A">
            <w:pPr>
              <w:rPr>
                <w:ins w:id="6365" w:author="jonathan pritchard" w:date="2025-01-23T13:44:00Z" w16du:dateUtc="2025-01-23T13:44:00Z"/>
                <w:rFonts w:cs="Arial"/>
                <w:sz w:val="18"/>
                <w:szCs w:val="18"/>
              </w:rPr>
            </w:pPr>
            <w:ins w:id="6366" w:author="jonathan pritchard" w:date="2025-01-23T13:44:00Z" w16du:dateUtc="2025-01-23T13:44:00Z">
              <w:r w:rsidRPr="00340B0D">
                <w:rPr>
                  <w:rFonts w:cs="Arial"/>
                  <w:sz w:val="18"/>
                  <w:szCs w:val="18"/>
                </w:rPr>
                <w:t xml:space="preserve">        Names</w:t>
              </w:r>
            </w:ins>
          </w:p>
        </w:tc>
        <w:tc>
          <w:tcPr>
            <w:tcW w:w="672" w:type="dxa"/>
            <w:tcBorders>
              <w:right w:val="single" w:sz="12" w:space="0" w:color="auto"/>
            </w:tcBorders>
          </w:tcPr>
          <w:p w14:paraId="1E93F6E0" w14:textId="77777777" w:rsidR="00980629" w:rsidRPr="00340B0D" w:rsidRDefault="00980629" w:rsidP="00541D1A">
            <w:pPr>
              <w:jc w:val="center"/>
              <w:rPr>
                <w:ins w:id="6367" w:author="jonathan pritchard" w:date="2025-01-23T13:44:00Z" w16du:dateUtc="2025-01-23T13:44:00Z"/>
                <w:rFonts w:cs="Arial"/>
                <w:sz w:val="18"/>
                <w:szCs w:val="18"/>
              </w:rPr>
            </w:pPr>
          </w:p>
        </w:tc>
      </w:tr>
      <w:tr w:rsidR="00980629" w:rsidRPr="00340B0D" w14:paraId="00DE76B6" w14:textId="77777777" w:rsidTr="00541D1A">
        <w:trPr>
          <w:ins w:id="6368" w:author="jonathan pritchard" w:date="2025-01-23T13:44:00Z"/>
        </w:trPr>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219F19B7" w14:textId="77777777" w:rsidR="00980629" w:rsidRPr="00340B0D" w:rsidRDefault="00980629" w:rsidP="00541D1A">
            <w:pPr>
              <w:jc w:val="center"/>
              <w:rPr>
                <w:ins w:id="6369" w:author="jonathan pritchard" w:date="2025-01-23T13:44:00Z" w16du:dateUtc="2025-01-23T13:44:00Z"/>
                <w:rFonts w:cs="Arial"/>
                <w:b/>
                <w:bCs/>
                <w:sz w:val="18"/>
                <w:szCs w:val="18"/>
              </w:rPr>
            </w:pPr>
            <w:ins w:id="6370" w:author="jonathan pritchard" w:date="2025-01-23T13:44:00Z" w16du:dateUtc="2025-01-23T13:44:00Z">
              <w:r w:rsidRPr="00340B0D">
                <w:rPr>
                  <w:rFonts w:cs="Arial"/>
                  <w:b/>
                  <w:bCs/>
                  <w:sz w:val="18"/>
                  <w:szCs w:val="18"/>
                </w:rPr>
                <w:t>Palette</w:t>
              </w:r>
            </w:ins>
          </w:p>
        </w:tc>
        <w:tc>
          <w:tcPr>
            <w:tcW w:w="3871" w:type="dxa"/>
            <w:gridSpan w:val="5"/>
            <w:tcBorders>
              <w:left w:val="single" w:sz="12" w:space="0" w:color="auto"/>
            </w:tcBorders>
          </w:tcPr>
          <w:p w14:paraId="6FAA4271" w14:textId="77777777" w:rsidR="00980629" w:rsidRPr="00340B0D" w:rsidRDefault="00980629" w:rsidP="00541D1A">
            <w:pPr>
              <w:rPr>
                <w:ins w:id="6371" w:author="jonathan pritchard" w:date="2025-01-23T13:44:00Z" w16du:dateUtc="2025-01-23T13:44:00Z"/>
                <w:rFonts w:cs="Arial"/>
                <w:b/>
                <w:bCs/>
                <w:sz w:val="18"/>
                <w:szCs w:val="18"/>
              </w:rPr>
            </w:pPr>
            <w:ins w:id="6372" w:author="jonathan pritchard" w:date="2025-01-23T13:44:00Z" w16du:dateUtc="2025-01-23T13:44:00Z">
              <w:r w:rsidRPr="00340B0D">
                <w:rPr>
                  <w:rFonts w:cs="Arial"/>
                  <w:sz w:val="18"/>
                  <w:szCs w:val="18"/>
                </w:rPr>
                <w:t xml:space="preserve">        Light description</w:t>
              </w:r>
            </w:ins>
          </w:p>
        </w:tc>
        <w:tc>
          <w:tcPr>
            <w:tcW w:w="672" w:type="dxa"/>
            <w:tcBorders>
              <w:right w:val="single" w:sz="12" w:space="0" w:color="auto"/>
            </w:tcBorders>
          </w:tcPr>
          <w:p w14:paraId="71C3D565" w14:textId="77777777" w:rsidR="00980629" w:rsidRPr="00340B0D" w:rsidRDefault="00980629" w:rsidP="00541D1A">
            <w:pPr>
              <w:jc w:val="center"/>
              <w:rPr>
                <w:ins w:id="6373" w:author="jonathan pritchard" w:date="2025-01-23T13:44:00Z" w16du:dateUtc="2025-01-23T13:44:00Z"/>
                <w:rFonts w:cs="Arial"/>
                <w:sz w:val="18"/>
                <w:szCs w:val="18"/>
              </w:rPr>
            </w:pPr>
          </w:p>
        </w:tc>
      </w:tr>
      <w:tr w:rsidR="00980629" w:rsidRPr="00340B0D" w14:paraId="3AA20B00" w14:textId="77777777" w:rsidTr="00541D1A">
        <w:trPr>
          <w:ins w:id="6374" w:author="jonathan pritchard" w:date="2025-01-23T13:44:00Z"/>
        </w:trPr>
        <w:customXmlInsRangeStart w:id="6375" w:author="jonathan pritchard" w:date="2025-01-23T13:44:00Z"/>
        <w:sdt>
          <w:sdtPr>
            <w:rPr>
              <w:rFonts w:cs="Arial"/>
              <w:sz w:val="18"/>
              <w:szCs w:val="18"/>
            </w:rPr>
            <w:alias w:val="Palette"/>
            <w:tag w:val="Palette"/>
            <w:id w:val="87440995"/>
            <w:placeholder>
              <w:docPart w:val="55D9E4D297664CF19B8FF25269C34B34"/>
            </w:placeholder>
            <w:comboBox>
              <w:listItem w:displayText="Day" w:value="Day"/>
              <w:listItem w:displayText="Dusk" w:value="Dusk"/>
              <w:listItem w:displayText="Night" w:value="Night"/>
            </w:comboBox>
          </w:sdtPr>
          <w:sdtContent>
            <w:customXmlInsRangeEnd w:id="6375"/>
            <w:tc>
              <w:tcPr>
                <w:tcW w:w="4656" w:type="dxa"/>
                <w:gridSpan w:val="5"/>
                <w:tcBorders>
                  <w:left w:val="single" w:sz="12" w:space="0" w:color="auto"/>
                  <w:bottom w:val="single" w:sz="12" w:space="0" w:color="auto"/>
                  <w:right w:val="single" w:sz="12" w:space="0" w:color="auto"/>
                </w:tcBorders>
              </w:tcPr>
              <w:p w14:paraId="717CD0B2" w14:textId="77777777" w:rsidR="00980629" w:rsidRPr="00340B0D" w:rsidRDefault="00980629" w:rsidP="00541D1A">
                <w:pPr>
                  <w:rPr>
                    <w:ins w:id="6376" w:author="jonathan pritchard" w:date="2025-01-23T13:44:00Z" w16du:dateUtc="2025-01-23T13:44:00Z"/>
                    <w:rFonts w:cs="Arial"/>
                    <w:sz w:val="18"/>
                    <w:szCs w:val="18"/>
                  </w:rPr>
                </w:pPr>
                <w:ins w:id="6377" w:author="jonathan pritchard" w:date="2025-01-23T13:44:00Z" w16du:dateUtc="2025-01-23T13:44:00Z">
                  <w:r w:rsidRPr="00340B0D">
                    <w:rPr>
                      <w:rFonts w:cs="Arial"/>
                      <w:sz w:val="18"/>
                      <w:szCs w:val="18"/>
                    </w:rPr>
                    <w:t>Day</w:t>
                  </w:r>
                </w:ins>
              </w:p>
            </w:tc>
            <w:customXmlInsRangeStart w:id="6378" w:author="jonathan pritchard" w:date="2025-01-23T13:44:00Z"/>
          </w:sdtContent>
        </w:sdt>
        <w:customXmlInsRangeEnd w:id="6378"/>
        <w:tc>
          <w:tcPr>
            <w:tcW w:w="3871" w:type="dxa"/>
            <w:gridSpan w:val="5"/>
            <w:tcBorders>
              <w:left w:val="single" w:sz="12" w:space="0" w:color="auto"/>
            </w:tcBorders>
          </w:tcPr>
          <w:p w14:paraId="5C5F3FCA" w14:textId="77777777" w:rsidR="00980629" w:rsidRPr="00340B0D" w:rsidRDefault="00980629" w:rsidP="00541D1A">
            <w:pPr>
              <w:rPr>
                <w:ins w:id="6379" w:author="jonathan pritchard" w:date="2025-01-23T13:44:00Z" w16du:dateUtc="2025-01-23T13:44:00Z"/>
                <w:rFonts w:cs="Arial"/>
                <w:b/>
                <w:bCs/>
                <w:sz w:val="18"/>
                <w:szCs w:val="18"/>
              </w:rPr>
            </w:pPr>
            <w:ins w:id="6380" w:author="jonathan pritchard" w:date="2025-01-23T13:44:00Z" w16du:dateUtc="2025-01-23T13:44:00Z">
              <w:r w:rsidRPr="00340B0D">
                <w:rPr>
                  <w:rFonts w:cs="Arial"/>
                  <w:sz w:val="18"/>
                  <w:szCs w:val="18"/>
                </w:rPr>
                <w:t xml:space="preserve">        All other chart text</w:t>
              </w:r>
            </w:ins>
          </w:p>
        </w:tc>
        <w:tc>
          <w:tcPr>
            <w:tcW w:w="672" w:type="dxa"/>
            <w:tcBorders>
              <w:right w:val="single" w:sz="12" w:space="0" w:color="auto"/>
            </w:tcBorders>
          </w:tcPr>
          <w:p w14:paraId="4D1F08D1" w14:textId="77777777" w:rsidR="00980629" w:rsidRPr="00340B0D" w:rsidRDefault="00980629" w:rsidP="00541D1A">
            <w:pPr>
              <w:jc w:val="center"/>
              <w:rPr>
                <w:ins w:id="6381" w:author="jonathan pritchard" w:date="2025-01-23T13:44:00Z" w16du:dateUtc="2025-01-23T13:44:00Z"/>
                <w:rFonts w:cs="Arial"/>
                <w:sz w:val="18"/>
                <w:szCs w:val="18"/>
              </w:rPr>
            </w:pPr>
          </w:p>
        </w:tc>
      </w:tr>
      <w:tr w:rsidR="00980629" w:rsidRPr="00340B0D" w14:paraId="6797DF8A" w14:textId="77777777" w:rsidTr="00541D1A">
        <w:trPr>
          <w:ins w:id="6382" w:author="jonathan pritchard" w:date="2025-01-23T13:44:00Z"/>
        </w:trPr>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758CC701" w14:textId="77777777" w:rsidR="00980629" w:rsidRPr="00340B0D" w:rsidRDefault="00980629" w:rsidP="00541D1A">
            <w:pPr>
              <w:jc w:val="center"/>
              <w:rPr>
                <w:ins w:id="6383" w:author="jonathan pritchard" w:date="2025-01-23T13:44:00Z" w16du:dateUtc="2025-01-23T13:44:00Z"/>
                <w:rFonts w:cs="Arial"/>
                <w:b/>
                <w:bCs/>
                <w:sz w:val="18"/>
                <w:szCs w:val="18"/>
              </w:rPr>
            </w:pPr>
          </w:p>
        </w:tc>
        <w:tc>
          <w:tcPr>
            <w:tcW w:w="3871" w:type="dxa"/>
            <w:gridSpan w:val="5"/>
            <w:tcBorders>
              <w:left w:val="single" w:sz="12" w:space="0" w:color="auto"/>
            </w:tcBorders>
          </w:tcPr>
          <w:p w14:paraId="34BB608F" w14:textId="77777777" w:rsidR="00980629" w:rsidRPr="00340B0D" w:rsidRDefault="00980629" w:rsidP="00541D1A">
            <w:pPr>
              <w:rPr>
                <w:ins w:id="6384" w:author="jonathan pritchard" w:date="2025-01-23T13:44:00Z" w16du:dateUtc="2025-01-23T13:44:00Z"/>
                <w:rFonts w:cs="Arial"/>
                <w:sz w:val="18"/>
                <w:szCs w:val="18"/>
              </w:rPr>
            </w:pPr>
          </w:p>
        </w:tc>
        <w:tc>
          <w:tcPr>
            <w:tcW w:w="672" w:type="dxa"/>
            <w:tcBorders>
              <w:right w:val="single" w:sz="12" w:space="0" w:color="auto"/>
            </w:tcBorders>
            <w:vAlign w:val="center"/>
          </w:tcPr>
          <w:p w14:paraId="137416B5" w14:textId="77777777" w:rsidR="00980629" w:rsidRPr="00340B0D" w:rsidRDefault="00980629" w:rsidP="00541D1A">
            <w:pPr>
              <w:jc w:val="center"/>
              <w:rPr>
                <w:ins w:id="6385" w:author="jonathan pritchard" w:date="2025-01-23T13:44:00Z" w16du:dateUtc="2025-01-23T13:44:00Z"/>
                <w:rFonts w:cs="Arial"/>
                <w:sz w:val="18"/>
                <w:szCs w:val="18"/>
              </w:rPr>
            </w:pPr>
          </w:p>
        </w:tc>
      </w:tr>
      <w:tr w:rsidR="00980629" w:rsidRPr="00340B0D" w14:paraId="07558C59" w14:textId="77777777" w:rsidTr="00541D1A">
        <w:trPr>
          <w:ins w:id="6386" w:author="jonathan pritchard" w:date="2025-01-23T13:44:00Z"/>
        </w:trPr>
        <w:tc>
          <w:tcPr>
            <w:tcW w:w="4656" w:type="dxa"/>
            <w:gridSpan w:val="5"/>
            <w:tcBorders>
              <w:left w:val="single" w:sz="12" w:space="0" w:color="auto"/>
              <w:bottom w:val="single" w:sz="12" w:space="0" w:color="auto"/>
              <w:right w:val="single" w:sz="12" w:space="0" w:color="auto"/>
            </w:tcBorders>
            <w:shd w:val="clear" w:color="auto" w:fill="FFFFFF" w:themeFill="background1"/>
          </w:tcPr>
          <w:p w14:paraId="48679D67" w14:textId="77777777" w:rsidR="00980629" w:rsidRPr="00340B0D" w:rsidRDefault="00980629" w:rsidP="00541D1A">
            <w:pPr>
              <w:rPr>
                <w:ins w:id="6387" w:author="jonathan pritchard" w:date="2025-01-23T13:44:00Z" w16du:dateUtc="2025-01-23T13:44:00Z"/>
                <w:rFonts w:cs="Arial"/>
                <w:sz w:val="18"/>
                <w:szCs w:val="18"/>
              </w:rPr>
            </w:pPr>
          </w:p>
        </w:tc>
        <w:tc>
          <w:tcPr>
            <w:tcW w:w="3871" w:type="dxa"/>
            <w:gridSpan w:val="5"/>
            <w:tcBorders>
              <w:left w:val="single" w:sz="12" w:space="0" w:color="auto"/>
              <w:bottom w:val="single" w:sz="12" w:space="0" w:color="auto"/>
            </w:tcBorders>
          </w:tcPr>
          <w:p w14:paraId="4A0E6450" w14:textId="77777777" w:rsidR="00980629" w:rsidRPr="00340B0D" w:rsidRDefault="00980629" w:rsidP="00541D1A">
            <w:pPr>
              <w:jc w:val="center"/>
              <w:rPr>
                <w:ins w:id="6388" w:author="jonathan pritchard" w:date="2025-01-23T13:44:00Z" w16du:dateUtc="2025-01-23T13:44:00Z"/>
                <w:rFonts w:cs="Arial"/>
                <w:sz w:val="18"/>
                <w:szCs w:val="18"/>
              </w:rPr>
            </w:pPr>
          </w:p>
        </w:tc>
        <w:tc>
          <w:tcPr>
            <w:tcW w:w="672" w:type="dxa"/>
            <w:tcBorders>
              <w:bottom w:val="single" w:sz="12" w:space="0" w:color="auto"/>
              <w:right w:val="single" w:sz="12" w:space="0" w:color="auto"/>
            </w:tcBorders>
            <w:vAlign w:val="center"/>
          </w:tcPr>
          <w:p w14:paraId="252B407C" w14:textId="77777777" w:rsidR="00980629" w:rsidRPr="00340B0D" w:rsidRDefault="00980629" w:rsidP="00541D1A">
            <w:pPr>
              <w:jc w:val="center"/>
              <w:rPr>
                <w:ins w:id="6389" w:author="jonathan pritchard" w:date="2025-01-23T13:44:00Z" w16du:dateUtc="2025-01-23T13:44:00Z"/>
                <w:rFonts w:cs="Arial"/>
                <w:sz w:val="18"/>
                <w:szCs w:val="18"/>
              </w:rPr>
            </w:pPr>
          </w:p>
        </w:tc>
      </w:tr>
      <w:tr w:rsidR="00980629" w:rsidRPr="00340B0D" w14:paraId="4427908F" w14:textId="77777777" w:rsidTr="00541D1A">
        <w:trPr>
          <w:ins w:id="6390" w:author="jonathan pritchard" w:date="2025-01-23T13:44:00Z"/>
        </w:trPr>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77F5E7C1" w14:textId="77777777" w:rsidR="00980629" w:rsidRPr="00340B0D" w:rsidRDefault="00980629" w:rsidP="00541D1A">
            <w:pPr>
              <w:jc w:val="center"/>
              <w:rPr>
                <w:ins w:id="6391" w:author="jonathan pritchard" w:date="2025-01-23T13:44:00Z" w16du:dateUtc="2025-01-23T13:44:00Z"/>
                <w:rFonts w:cs="Arial"/>
                <w:b/>
                <w:bCs/>
                <w:sz w:val="18"/>
                <w:szCs w:val="18"/>
              </w:rPr>
            </w:pPr>
            <w:ins w:id="6392" w:author="jonathan pritchard" w:date="2025-01-23T13:44:00Z" w16du:dateUtc="2025-01-23T13:44: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FC8C483" w14:textId="77777777" w:rsidR="00980629" w:rsidRPr="00340B0D" w:rsidRDefault="00980629" w:rsidP="00541D1A">
            <w:pPr>
              <w:jc w:val="center"/>
              <w:rPr>
                <w:ins w:id="6393" w:author="jonathan pritchard" w:date="2025-01-23T13:44:00Z" w16du:dateUtc="2025-01-23T13:44:00Z"/>
                <w:rFonts w:cs="Arial"/>
                <w:sz w:val="18"/>
                <w:szCs w:val="18"/>
              </w:rPr>
            </w:pPr>
            <w:ins w:id="6394" w:author="jonathan pritchard" w:date="2025-01-23T13:44:00Z" w16du:dateUtc="2025-01-23T13:44:00Z">
              <w:r w:rsidRPr="00340B0D">
                <w:rPr>
                  <w:rFonts w:cs="Arial"/>
                  <w:b/>
                  <w:bCs/>
                  <w:sz w:val="18"/>
                  <w:szCs w:val="18"/>
                </w:rPr>
                <w:t>Display</w:t>
              </w:r>
            </w:ins>
          </w:p>
        </w:tc>
      </w:tr>
      <w:tr w:rsidR="00980629" w:rsidRPr="00340B0D" w14:paraId="411E7863" w14:textId="77777777" w:rsidTr="00541D1A">
        <w:trPr>
          <w:trHeight w:val="287"/>
          <w:ins w:id="6395" w:author="jonathan pritchard" w:date="2025-01-23T13:44:00Z"/>
        </w:trPr>
        <w:tc>
          <w:tcPr>
            <w:tcW w:w="1789" w:type="dxa"/>
            <w:tcBorders>
              <w:left w:val="single" w:sz="12" w:space="0" w:color="auto"/>
              <w:bottom w:val="single" w:sz="4" w:space="0" w:color="auto"/>
            </w:tcBorders>
          </w:tcPr>
          <w:p w14:paraId="3CE195EA" w14:textId="77777777" w:rsidR="00980629" w:rsidRPr="00340B0D" w:rsidRDefault="00980629" w:rsidP="00541D1A">
            <w:pPr>
              <w:rPr>
                <w:ins w:id="6396" w:author="jonathan pritchard" w:date="2025-01-23T13:44:00Z" w16du:dateUtc="2025-01-23T13:44:00Z"/>
                <w:rFonts w:cs="Arial"/>
                <w:sz w:val="18"/>
                <w:szCs w:val="18"/>
              </w:rPr>
            </w:pPr>
            <w:ins w:id="6397" w:author="jonathan pritchard" w:date="2025-01-23T13:44:00Z" w16du:dateUtc="2025-01-23T13:44:00Z">
              <w:r w:rsidRPr="00340B0D">
                <w:rPr>
                  <w:rFonts w:cs="Arial"/>
                  <w:sz w:val="18"/>
                  <w:szCs w:val="18"/>
                </w:rPr>
                <w:t>Start Date</w:t>
              </w:r>
            </w:ins>
          </w:p>
        </w:tc>
        <w:tc>
          <w:tcPr>
            <w:tcW w:w="2867" w:type="dxa"/>
            <w:gridSpan w:val="4"/>
            <w:tcBorders>
              <w:bottom w:val="single" w:sz="4" w:space="0" w:color="auto"/>
              <w:right w:val="single" w:sz="12" w:space="0" w:color="auto"/>
            </w:tcBorders>
          </w:tcPr>
          <w:p w14:paraId="3541154A" w14:textId="77777777" w:rsidR="00980629" w:rsidRPr="00340B0D" w:rsidRDefault="00980629" w:rsidP="00541D1A">
            <w:pPr>
              <w:rPr>
                <w:ins w:id="6398" w:author="jonathan pritchard" w:date="2025-01-23T13:44:00Z" w16du:dateUtc="2025-01-23T13:44: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1CDA8536" w14:textId="77777777" w:rsidR="00980629" w:rsidRPr="00340B0D" w:rsidRDefault="00980629" w:rsidP="00541D1A">
            <w:pPr>
              <w:rPr>
                <w:ins w:id="6399" w:author="jonathan pritchard" w:date="2025-01-23T13:44:00Z" w16du:dateUtc="2025-01-23T13:44:00Z"/>
                <w:rFonts w:cs="Arial"/>
                <w:sz w:val="18"/>
                <w:szCs w:val="18"/>
              </w:rPr>
            </w:pPr>
            <w:ins w:id="6400" w:author="jonathan pritchard" w:date="2025-01-23T13:44:00Z" w16du:dateUtc="2025-01-23T13:44: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06352D7B" w14:textId="77777777" w:rsidR="00980629" w:rsidRPr="00C87169" w:rsidRDefault="00980629" w:rsidP="00541D1A">
            <w:pPr>
              <w:rPr>
                <w:ins w:id="6401" w:author="jonathan pritchard" w:date="2025-01-23T13:44:00Z" w16du:dateUtc="2025-01-23T13:44:00Z"/>
                <w:rFonts w:cs="Arial"/>
              </w:rPr>
            </w:pPr>
          </w:p>
        </w:tc>
      </w:tr>
      <w:tr w:rsidR="00980629" w:rsidRPr="00340B0D" w14:paraId="311C6A6D" w14:textId="77777777" w:rsidTr="00541D1A">
        <w:trPr>
          <w:ins w:id="6402" w:author="jonathan pritchard" w:date="2025-01-23T13:44:00Z"/>
        </w:trPr>
        <w:tc>
          <w:tcPr>
            <w:tcW w:w="1789" w:type="dxa"/>
            <w:tcBorders>
              <w:left w:val="single" w:sz="12" w:space="0" w:color="auto"/>
              <w:bottom w:val="single" w:sz="4" w:space="0" w:color="auto"/>
            </w:tcBorders>
          </w:tcPr>
          <w:p w14:paraId="48FD4A5A" w14:textId="77777777" w:rsidR="00980629" w:rsidRPr="00340B0D" w:rsidRDefault="00980629" w:rsidP="00541D1A">
            <w:pPr>
              <w:rPr>
                <w:ins w:id="6403" w:author="jonathan pritchard" w:date="2025-01-23T13:44:00Z" w16du:dateUtc="2025-01-23T13:44:00Z"/>
                <w:rFonts w:cs="Arial"/>
                <w:sz w:val="18"/>
                <w:szCs w:val="18"/>
              </w:rPr>
            </w:pPr>
            <w:ins w:id="6404" w:author="jonathan pritchard" w:date="2025-01-23T13:44:00Z" w16du:dateUtc="2025-01-23T13:44: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381A371D" w14:textId="77777777" w:rsidR="00980629" w:rsidRPr="00340B0D" w:rsidRDefault="00980629" w:rsidP="00541D1A">
            <w:pPr>
              <w:rPr>
                <w:ins w:id="6405" w:author="jonathan pritchard" w:date="2025-01-23T13:44:00Z" w16du:dateUtc="2025-01-23T13:44: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0C113E6" w14:textId="77777777" w:rsidR="00980629" w:rsidRPr="00340B0D" w:rsidRDefault="00980629" w:rsidP="00541D1A">
            <w:pPr>
              <w:rPr>
                <w:ins w:id="6406" w:author="jonathan pritchard" w:date="2025-01-23T13:44:00Z" w16du:dateUtc="2025-01-23T13:44:00Z"/>
                <w:rFonts w:cs="Arial"/>
                <w:sz w:val="18"/>
                <w:szCs w:val="18"/>
              </w:rPr>
            </w:pPr>
            <w:ins w:id="6407" w:author="jonathan pritchard" w:date="2025-01-23T13:44:00Z" w16du:dateUtc="2025-01-23T13:44: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6A253984" w14:textId="77777777" w:rsidR="00980629" w:rsidRPr="00340B0D" w:rsidRDefault="00980629" w:rsidP="00541D1A">
            <w:pPr>
              <w:rPr>
                <w:ins w:id="6408" w:author="jonathan pritchard" w:date="2025-01-23T13:44:00Z" w16du:dateUtc="2025-01-23T13:44:00Z"/>
                <w:rFonts w:cs="Arial"/>
                <w:sz w:val="18"/>
                <w:szCs w:val="18"/>
              </w:rPr>
            </w:pPr>
            <w:ins w:id="6409" w:author="jonathan pritchard" w:date="2025-01-23T13:44:00Z" w16du:dateUtc="2025-01-23T13:44:00Z">
              <w:r w:rsidRPr="00340B0D">
                <w:rPr>
                  <w:rFonts w:cs="Arial"/>
                  <w:sz w:val="18"/>
                  <w:szCs w:val="18"/>
                </w:rPr>
                <w:t>1:</w:t>
              </w:r>
              <w:r>
                <w:rPr>
                  <w:rFonts w:cs="Arial"/>
                  <w:sz w:val="18"/>
                  <w:szCs w:val="18"/>
                </w:rPr>
                <w:t>60000</w:t>
              </w:r>
            </w:ins>
          </w:p>
        </w:tc>
      </w:tr>
      <w:tr w:rsidR="00980629" w:rsidRPr="00340B0D" w14:paraId="2EDF421B" w14:textId="77777777" w:rsidTr="00541D1A">
        <w:trPr>
          <w:ins w:id="6410" w:author="jonathan pritchard" w:date="2025-01-23T13:44:00Z"/>
        </w:trPr>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2A2B9989" w14:textId="77777777" w:rsidR="00980629" w:rsidRPr="00340B0D" w:rsidRDefault="00980629" w:rsidP="00541D1A">
            <w:pPr>
              <w:jc w:val="center"/>
              <w:rPr>
                <w:ins w:id="6411" w:author="jonathan pritchard" w:date="2025-01-23T13:44:00Z" w16du:dateUtc="2025-01-23T13:44: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65ADF09D" w14:textId="77777777" w:rsidR="00980629" w:rsidRPr="00340B0D" w:rsidRDefault="00980629" w:rsidP="00541D1A">
            <w:pPr>
              <w:rPr>
                <w:ins w:id="6412" w:author="jonathan pritchard" w:date="2025-01-23T13:44:00Z" w16du:dateUtc="2025-01-23T13:44:00Z"/>
                <w:rFonts w:cs="Arial"/>
                <w:sz w:val="18"/>
                <w:szCs w:val="18"/>
              </w:rPr>
            </w:pPr>
            <w:ins w:id="6413" w:author="jonathan pritchard" w:date="2025-01-23T13:44:00Z" w16du:dateUtc="2025-01-23T13:44: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5CF49AB0" w14:textId="77777777" w:rsidR="00980629" w:rsidRPr="00340B0D" w:rsidRDefault="00980629" w:rsidP="00541D1A">
            <w:pPr>
              <w:rPr>
                <w:ins w:id="6414" w:author="jonathan pritchard" w:date="2025-01-23T13:44:00Z" w16du:dateUtc="2025-01-23T13:44:00Z"/>
                <w:rFonts w:cs="Arial"/>
                <w:sz w:val="18"/>
                <w:szCs w:val="18"/>
              </w:rPr>
            </w:pPr>
          </w:p>
        </w:tc>
      </w:tr>
      <w:tr w:rsidR="00980629" w:rsidRPr="00340B0D" w14:paraId="50D01A89" w14:textId="77777777" w:rsidTr="00541D1A">
        <w:trPr>
          <w:ins w:id="6415" w:author="jonathan pritchard" w:date="2025-01-23T13:44:00Z"/>
        </w:trPr>
        <w:tc>
          <w:tcPr>
            <w:tcW w:w="9199" w:type="dxa"/>
            <w:gridSpan w:val="11"/>
            <w:tcBorders>
              <w:top w:val="single" w:sz="4" w:space="0" w:color="auto"/>
              <w:left w:val="single" w:sz="12" w:space="0" w:color="auto"/>
              <w:bottom w:val="single" w:sz="4" w:space="0" w:color="auto"/>
              <w:right w:val="single" w:sz="12" w:space="0" w:color="auto"/>
            </w:tcBorders>
          </w:tcPr>
          <w:p w14:paraId="45F7DC6D" w14:textId="77777777" w:rsidR="00980629" w:rsidRPr="00340B0D" w:rsidRDefault="00980629" w:rsidP="00541D1A">
            <w:pPr>
              <w:rPr>
                <w:ins w:id="6416" w:author="jonathan pritchard" w:date="2025-01-23T13:44:00Z" w16du:dateUtc="2025-01-23T13:44:00Z"/>
                <w:rFonts w:cs="Arial"/>
                <w:sz w:val="18"/>
                <w:szCs w:val="18"/>
              </w:rPr>
            </w:pPr>
          </w:p>
        </w:tc>
      </w:tr>
      <w:tr w:rsidR="00980629" w:rsidRPr="00340B0D" w14:paraId="6ABED11F" w14:textId="77777777" w:rsidTr="00541D1A">
        <w:trPr>
          <w:ins w:id="6417" w:author="jonathan pritchard" w:date="2025-01-23T13:44: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A96EAE9" w14:textId="77777777" w:rsidR="00980629" w:rsidRPr="00340B0D" w:rsidRDefault="00980629" w:rsidP="00541D1A">
            <w:pPr>
              <w:jc w:val="center"/>
              <w:rPr>
                <w:ins w:id="6418" w:author="jonathan pritchard" w:date="2025-01-23T13:44:00Z" w16du:dateUtc="2025-01-23T13:44:00Z"/>
                <w:rFonts w:cs="Arial"/>
                <w:b/>
                <w:bCs/>
                <w:sz w:val="18"/>
                <w:szCs w:val="18"/>
              </w:rPr>
            </w:pPr>
            <w:ins w:id="6419" w:author="jonathan pritchard" w:date="2025-01-23T13:44:00Z" w16du:dateUtc="2025-01-23T13:44:00Z">
              <w:r w:rsidRPr="00340B0D">
                <w:rPr>
                  <w:rFonts w:cs="Arial"/>
                  <w:b/>
                  <w:bCs/>
                  <w:sz w:val="18"/>
                  <w:szCs w:val="18"/>
                </w:rPr>
                <w:t>Viewing Group</w:t>
              </w:r>
              <w:r>
                <w:rPr>
                  <w:rFonts w:cs="Arial"/>
                  <w:b/>
                  <w:bCs/>
                  <w:sz w:val="18"/>
                  <w:szCs w:val="18"/>
                </w:rPr>
                <w:t>s (Default = On)</w:t>
              </w:r>
            </w:ins>
          </w:p>
        </w:tc>
      </w:tr>
      <w:tr w:rsidR="00980629" w:rsidRPr="00340B0D" w14:paraId="338078D1" w14:textId="77777777" w:rsidTr="00541D1A">
        <w:trPr>
          <w:ins w:id="6420" w:author="jonathan pritchard" w:date="2025-01-23T13:44:00Z"/>
        </w:trPr>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569825B" w14:textId="77777777" w:rsidR="00980629" w:rsidRPr="00340B0D" w:rsidRDefault="00980629" w:rsidP="00541D1A">
            <w:pPr>
              <w:jc w:val="center"/>
              <w:rPr>
                <w:ins w:id="6421" w:author="jonathan pritchard" w:date="2025-01-23T13:44:00Z" w16du:dateUtc="2025-01-23T13:44:00Z"/>
                <w:rFonts w:cs="Arial"/>
                <w:b/>
                <w:bCs/>
                <w:sz w:val="18"/>
                <w:szCs w:val="18"/>
              </w:rPr>
            </w:pPr>
            <w:ins w:id="6422" w:author="jonathan pritchard" w:date="2025-01-23T13:44:00Z" w16du:dateUtc="2025-01-23T13:44:00Z">
              <w:r w:rsidRPr="00340B0D">
                <w:rPr>
                  <w:rFonts w:cs="Arial"/>
                  <w:b/>
                  <w:bCs/>
                  <w:sz w:val="18"/>
                  <w:szCs w:val="18"/>
                </w:rPr>
                <w:t>Standard Display</w:t>
              </w:r>
            </w:ins>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BBAACB5" w14:textId="77777777" w:rsidR="00980629" w:rsidRPr="00340B0D" w:rsidRDefault="00980629" w:rsidP="00541D1A">
            <w:pPr>
              <w:jc w:val="center"/>
              <w:rPr>
                <w:ins w:id="6423" w:author="jonathan pritchard" w:date="2025-01-23T13:44:00Z" w16du:dateUtc="2025-01-23T13:44:00Z"/>
                <w:rFonts w:cs="Arial"/>
                <w:b/>
                <w:bCs/>
                <w:sz w:val="18"/>
                <w:szCs w:val="18"/>
              </w:rPr>
            </w:pPr>
            <w:ins w:id="6424" w:author="jonathan pritchard" w:date="2025-01-23T13:44:00Z" w16du:dateUtc="2025-01-23T13:44:00Z">
              <w:r w:rsidRPr="00340B0D">
                <w:rPr>
                  <w:rFonts w:cs="Arial"/>
                  <w:b/>
                  <w:bCs/>
                  <w:sz w:val="18"/>
                  <w:szCs w:val="18"/>
                </w:rPr>
                <w:t>Other</w:t>
              </w:r>
            </w:ins>
          </w:p>
        </w:tc>
      </w:tr>
      <w:tr w:rsidR="00980629" w:rsidRPr="00340B0D" w14:paraId="1021AFB4" w14:textId="77777777" w:rsidTr="00541D1A">
        <w:trPr>
          <w:ins w:id="6425"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62A7B454" w14:textId="77777777" w:rsidR="00980629" w:rsidRPr="00340B0D" w:rsidRDefault="00980629" w:rsidP="00541D1A">
            <w:pPr>
              <w:rPr>
                <w:ins w:id="6426" w:author="jonathan pritchard" w:date="2025-01-23T13:44:00Z" w16du:dateUtc="2025-01-23T13:44:00Z"/>
                <w:rFonts w:cs="Arial"/>
                <w:sz w:val="18"/>
                <w:szCs w:val="18"/>
              </w:rPr>
            </w:pPr>
            <w:ins w:id="6427" w:author="jonathan pritchard" w:date="2025-01-23T13:44:00Z" w16du:dateUtc="2025-01-23T13:44: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56BDE284" w14:textId="77777777" w:rsidR="00980629" w:rsidRPr="00340B0D" w:rsidRDefault="00980629" w:rsidP="00541D1A">
            <w:pPr>
              <w:jc w:val="center"/>
              <w:rPr>
                <w:ins w:id="6428"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4DA7C04A" w14:textId="77777777" w:rsidR="00980629" w:rsidRPr="00340B0D" w:rsidRDefault="00980629" w:rsidP="00541D1A">
            <w:pPr>
              <w:pStyle w:val="Default"/>
              <w:rPr>
                <w:ins w:id="6429" w:author="jonathan pritchard" w:date="2025-01-23T13:44:00Z" w16du:dateUtc="2025-01-23T13:44:00Z"/>
                <w:sz w:val="18"/>
                <w:szCs w:val="18"/>
              </w:rPr>
            </w:pPr>
            <w:ins w:id="6430" w:author="jonathan pritchard" w:date="2025-01-23T13:44:00Z" w16du:dateUtc="2025-01-23T13:44: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3788A4A9" w14:textId="77777777" w:rsidR="00980629" w:rsidRPr="00340B0D" w:rsidRDefault="00980629" w:rsidP="00541D1A">
            <w:pPr>
              <w:rPr>
                <w:ins w:id="6431" w:author="jonathan pritchard" w:date="2025-01-23T13:44:00Z" w16du:dateUtc="2025-01-23T13:44:00Z"/>
                <w:rFonts w:cs="Arial"/>
                <w:sz w:val="18"/>
                <w:szCs w:val="18"/>
              </w:rPr>
            </w:pPr>
          </w:p>
        </w:tc>
      </w:tr>
      <w:tr w:rsidR="00980629" w:rsidRPr="00340B0D" w14:paraId="6A1C0B34" w14:textId="77777777" w:rsidTr="00541D1A">
        <w:trPr>
          <w:ins w:id="6432"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775E4ABA" w14:textId="77777777" w:rsidR="00980629" w:rsidRPr="00340B0D" w:rsidRDefault="00980629" w:rsidP="00541D1A">
            <w:pPr>
              <w:pStyle w:val="Default"/>
              <w:rPr>
                <w:ins w:id="6433" w:author="jonathan pritchard" w:date="2025-01-23T13:44:00Z" w16du:dateUtc="2025-01-23T13:44:00Z"/>
                <w:sz w:val="18"/>
                <w:szCs w:val="18"/>
              </w:rPr>
            </w:pPr>
            <w:ins w:id="6434" w:author="jonathan pritchard" w:date="2025-01-23T13:44:00Z" w16du:dateUtc="2025-01-23T13:44: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7765C691" w14:textId="77777777" w:rsidR="00980629" w:rsidRPr="00340B0D" w:rsidRDefault="00980629" w:rsidP="00541D1A">
            <w:pPr>
              <w:jc w:val="center"/>
              <w:rPr>
                <w:ins w:id="6435"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167F9267" w14:textId="77777777" w:rsidR="00980629" w:rsidRPr="00340B0D" w:rsidRDefault="00980629" w:rsidP="00541D1A">
            <w:pPr>
              <w:pStyle w:val="Default"/>
              <w:rPr>
                <w:ins w:id="6436" w:author="jonathan pritchard" w:date="2025-01-23T13:44:00Z" w16du:dateUtc="2025-01-23T13:44:00Z"/>
                <w:sz w:val="18"/>
                <w:szCs w:val="18"/>
              </w:rPr>
            </w:pPr>
            <w:ins w:id="6437" w:author="jonathan pritchard" w:date="2025-01-23T13:44:00Z" w16du:dateUtc="2025-01-23T13:44: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37203849" w14:textId="77777777" w:rsidR="00980629" w:rsidRPr="00340B0D" w:rsidRDefault="00980629" w:rsidP="00541D1A">
            <w:pPr>
              <w:rPr>
                <w:ins w:id="6438" w:author="jonathan pritchard" w:date="2025-01-23T13:44:00Z" w16du:dateUtc="2025-01-23T13:44:00Z"/>
                <w:rFonts w:cs="Arial"/>
                <w:sz w:val="18"/>
                <w:szCs w:val="18"/>
              </w:rPr>
            </w:pPr>
          </w:p>
        </w:tc>
      </w:tr>
      <w:tr w:rsidR="00980629" w:rsidRPr="00340B0D" w14:paraId="15BC9217" w14:textId="77777777" w:rsidTr="00541D1A">
        <w:trPr>
          <w:ins w:id="6439"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50E6BD0E" w14:textId="77777777" w:rsidR="00980629" w:rsidRPr="00340B0D" w:rsidRDefault="00980629" w:rsidP="00541D1A">
            <w:pPr>
              <w:pStyle w:val="Default"/>
              <w:ind w:left="720"/>
              <w:rPr>
                <w:ins w:id="6440" w:author="jonathan pritchard" w:date="2025-01-23T13:44:00Z" w16du:dateUtc="2025-01-23T13:44:00Z"/>
                <w:sz w:val="18"/>
                <w:szCs w:val="18"/>
              </w:rPr>
            </w:pPr>
            <w:ins w:id="6441" w:author="jonathan pritchard" w:date="2025-01-23T13:44:00Z" w16du:dateUtc="2025-01-23T13:44: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3EEFA2E5" w14:textId="77777777" w:rsidR="00980629" w:rsidRPr="00340B0D" w:rsidRDefault="00980629" w:rsidP="00541D1A">
            <w:pPr>
              <w:jc w:val="center"/>
              <w:rPr>
                <w:ins w:id="6442"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0A48F8BF" w14:textId="77777777" w:rsidR="00980629" w:rsidRPr="00340B0D" w:rsidRDefault="00980629" w:rsidP="00541D1A">
            <w:pPr>
              <w:pStyle w:val="Default"/>
              <w:rPr>
                <w:ins w:id="6443" w:author="jonathan pritchard" w:date="2025-01-23T13:44:00Z" w16du:dateUtc="2025-01-23T13:44:00Z"/>
                <w:sz w:val="18"/>
                <w:szCs w:val="18"/>
              </w:rPr>
            </w:pPr>
            <w:ins w:id="6444" w:author="jonathan pritchard" w:date="2025-01-23T13:44:00Z" w16du:dateUtc="2025-01-23T13:44: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2C7B6ACA" w14:textId="77777777" w:rsidR="00980629" w:rsidRPr="00340B0D" w:rsidRDefault="00980629" w:rsidP="00541D1A">
            <w:pPr>
              <w:rPr>
                <w:ins w:id="6445" w:author="jonathan pritchard" w:date="2025-01-23T13:44:00Z" w16du:dateUtc="2025-01-23T13:44:00Z"/>
                <w:rFonts w:cs="Arial"/>
                <w:sz w:val="18"/>
                <w:szCs w:val="18"/>
              </w:rPr>
            </w:pPr>
          </w:p>
        </w:tc>
      </w:tr>
      <w:tr w:rsidR="00980629" w:rsidRPr="00340B0D" w14:paraId="5EB6B190" w14:textId="77777777" w:rsidTr="00541D1A">
        <w:trPr>
          <w:ins w:id="6446"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7E3D3380" w14:textId="77777777" w:rsidR="00980629" w:rsidRPr="00340B0D" w:rsidRDefault="00980629" w:rsidP="00541D1A">
            <w:pPr>
              <w:pStyle w:val="Default"/>
              <w:ind w:left="720"/>
              <w:rPr>
                <w:ins w:id="6447" w:author="jonathan pritchard" w:date="2025-01-23T13:44:00Z" w16du:dateUtc="2025-01-23T13:44:00Z"/>
                <w:sz w:val="18"/>
                <w:szCs w:val="18"/>
              </w:rPr>
            </w:pPr>
            <w:ins w:id="6448" w:author="jonathan pritchard" w:date="2025-01-23T13:44:00Z" w16du:dateUtc="2025-01-23T13:44: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0CEDA9B8" w14:textId="77777777" w:rsidR="00980629" w:rsidRPr="00340B0D" w:rsidRDefault="00980629" w:rsidP="00541D1A">
            <w:pPr>
              <w:jc w:val="center"/>
              <w:rPr>
                <w:ins w:id="6449"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1494A0D5" w14:textId="77777777" w:rsidR="00980629" w:rsidRPr="00340B0D" w:rsidRDefault="00980629" w:rsidP="00541D1A">
            <w:pPr>
              <w:pStyle w:val="Default"/>
              <w:rPr>
                <w:ins w:id="6450" w:author="jonathan pritchard" w:date="2025-01-23T13:44:00Z" w16du:dateUtc="2025-01-23T13:44:00Z"/>
                <w:sz w:val="18"/>
                <w:szCs w:val="18"/>
              </w:rPr>
            </w:pPr>
            <w:ins w:id="6451" w:author="jonathan pritchard" w:date="2025-01-23T13:44:00Z" w16du:dateUtc="2025-01-23T13:44: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24EACC92" w14:textId="77777777" w:rsidR="00980629" w:rsidRPr="00340B0D" w:rsidRDefault="00980629" w:rsidP="00541D1A">
            <w:pPr>
              <w:rPr>
                <w:ins w:id="6452" w:author="jonathan pritchard" w:date="2025-01-23T13:44:00Z" w16du:dateUtc="2025-01-23T13:44:00Z"/>
                <w:rFonts w:cs="Arial"/>
                <w:sz w:val="18"/>
                <w:szCs w:val="18"/>
              </w:rPr>
            </w:pPr>
          </w:p>
        </w:tc>
      </w:tr>
      <w:tr w:rsidR="00980629" w:rsidRPr="00340B0D" w14:paraId="296DF7E6" w14:textId="77777777" w:rsidTr="00541D1A">
        <w:trPr>
          <w:ins w:id="6453"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21C6C7D1" w14:textId="77777777" w:rsidR="00980629" w:rsidRPr="00340B0D" w:rsidRDefault="00980629" w:rsidP="00541D1A">
            <w:pPr>
              <w:pStyle w:val="Default"/>
              <w:rPr>
                <w:ins w:id="6454" w:author="jonathan pritchard" w:date="2025-01-23T13:44:00Z" w16du:dateUtc="2025-01-23T13:44:00Z"/>
                <w:sz w:val="18"/>
                <w:szCs w:val="18"/>
              </w:rPr>
            </w:pPr>
            <w:ins w:id="6455" w:author="jonathan pritchard" w:date="2025-01-23T13:44:00Z" w16du:dateUtc="2025-01-23T13:44: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61EC62FB" w14:textId="77777777" w:rsidR="00980629" w:rsidRPr="00340B0D" w:rsidRDefault="00980629" w:rsidP="00541D1A">
            <w:pPr>
              <w:jc w:val="center"/>
              <w:rPr>
                <w:ins w:id="6456"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449E3104" w14:textId="77777777" w:rsidR="00980629" w:rsidRPr="00340B0D" w:rsidRDefault="00980629" w:rsidP="00541D1A">
            <w:pPr>
              <w:pStyle w:val="Default"/>
              <w:rPr>
                <w:ins w:id="6457" w:author="jonathan pritchard" w:date="2025-01-23T13:44:00Z" w16du:dateUtc="2025-01-23T13:44:00Z"/>
                <w:sz w:val="18"/>
                <w:szCs w:val="18"/>
              </w:rPr>
            </w:pPr>
            <w:ins w:id="6458" w:author="jonathan pritchard" w:date="2025-01-23T13:44:00Z" w16du:dateUtc="2025-01-23T13:44: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03CB4DA2" w14:textId="77777777" w:rsidR="00980629" w:rsidRPr="00340B0D" w:rsidRDefault="00980629" w:rsidP="00541D1A">
            <w:pPr>
              <w:rPr>
                <w:ins w:id="6459" w:author="jonathan pritchard" w:date="2025-01-23T13:44:00Z" w16du:dateUtc="2025-01-23T13:44:00Z"/>
                <w:rFonts w:cs="Arial"/>
                <w:sz w:val="18"/>
                <w:szCs w:val="18"/>
              </w:rPr>
            </w:pPr>
          </w:p>
        </w:tc>
      </w:tr>
      <w:tr w:rsidR="00980629" w:rsidRPr="00340B0D" w14:paraId="4ADABD3B" w14:textId="77777777" w:rsidTr="00541D1A">
        <w:trPr>
          <w:ins w:id="6460"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7ACC074C" w14:textId="77777777" w:rsidR="00980629" w:rsidRPr="00340B0D" w:rsidRDefault="00980629" w:rsidP="00541D1A">
            <w:pPr>
              <w:pStyle w:val="Default"/>
              <w:rPr>
                <w:ins w:id="6461" w:author="jonathan pritchard" w:date="2025-01-23T13:44:00Z" w16du:dateUtc="2025-01-23T13:44:00Z"/>
                <w:sz w:val="18"/>
                <w:szCs w:val="18"/>
              </w:rPr>
            </w:pPr>
            <w:ins w:id="6462" w:author="jonathan pritchard" w:date="2025-01-23T13:44:00Z" w16du:dateUtc="2025-01-23T13:44: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0040D929" w14:textId="77777777" w:rsidR="00980629" w:rsidRPr="00340B0D" w:rsidRDefault="00980629" w:rsidP="00541D1A">
            <w:pPr>
              <w:jc w:val="center"/>
              <w:rPr>
                <w:ins w:id="6463"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52D7B8C2" w14:textId="77777777" w:rsidR="00980629" w:rsidRPr="00340B0D" w:rsidRDefault="00980629" w:rsidP="00541D1A">
            <w:pPr>
              <w:pStyle w:val="Default"/>
              <w:rPr>
                <w:ins w:id="6464" w:author="jonathan pritchard" w:date="2025-01-23T13:44:00Z" w16du:dateUtc="2025-01-23T13:44:00Z"/>
                <w:sz w:val="18"/>
                <w:szCs w:val="18"/>
              </w:rPr>
            </w:pPr>
            <w:ins w:id="6465" w:author="jonathan pritchard" w:date="2025-01-23T13:44:00Z" w16du:dateUtc="2025-01-23T13:44: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38D7D387" w14:textId="77777777" w:rsidR="00980629" w:rsidRPr="00340B0D" w:rsidRDefault="00980629" w:rsidP="00541D1A">
            <w:pPr>
              <w:rPr>
                <w:ins w:id="6466" w:author="jonathan pritchard" w:date="2025-01-23T13:44:00Z" w16du:dateUtc="2025-01-23T13:44:00Z"/>
                <w:rFonts w:cs="Arial"/>
                <w:sz w:val="18"/>
                <w:szCs w:val="18"/>
              </w:rPr>
            </w:pPr>
          </w:p>
        </w:tc>
      </w:tr>
      <w:tr w:rsidR="00980629" w:rsidRPr="00340B0D" w14:paraId="78A85149" w14:textId="77777777" w:rsidTr="00541D1A">
        <w:trPr>
          <w:ins w:id="6467"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449A5C72" w14:textId="77777777" w:rsidR="00980629" w:rsidRPr="00340B0D" w:rsidRDefault="00980629" w:rsidP="00541D1A">
            <w:pPr>
              <w:pStyle w:val="Default"/>
              <w:rPr>
                <w:ins w:id="6468" w:author="jonathan pritchard" w:date="2025-01-23T13:44:00Z" w16du:dateUtc="2025-01-23T13:44:00Z"/>
                <w:sz w:val="18"/>
                <w:szCs w:val="18"/>
              </w:rPr>
            </w:pPr>
            <w:ins w:id="6469" w:author="jonathan pritchard" w:date="2025-01-23T13:44:00Z" w16du:dateUtc="2025-01-23T13:44: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70D95D59" w14:textId="77777777" w:rsidR="00980629" w:rsidRPr="00340B0D" w:rsidRDefault="00980629" w:rsidP="00541D1A">
            <w:pPr>
              <w:jc w:val="center"/>
              <w:rPr>
                <w:ins w:id="6470"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5DDF1AAA" w14:textId="77777777" w:rsidR="00980629" w:rsidRPr="00340B0D" w:rsidRDefault="00980629" w:rsidP="00541D1A">
            <w:pPr>
              <w:pStyle w:val="Default"/>
              <w:rPr>
                <w:ins w:id="6471" w:author="jonathan pritchard" w:date="2025-01-23T13:44:00Z" w16du:dateUtc="2025-01-23T13:44:00Z"/>
                <w:sz w:val="18"/>
                <w:szCs w:val="18"/>
              </w:rPr>
            </w:pPr>
            <w:ins w:id="6472" w:author="jonathan pritchard" w:date="2025-01-23T13:44:00Z" w16du:dateUtc="2025-01-23T13:44: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530EC4FF" w14:textId="77777777" w:rsidR="00980629" w:rsidRPr="00340B0D" w:rsidRDefault="00980629" w:rsidP="00541D1A">
            <w:pPr>
              <w:rPr>
                <w:ins w:id="6473" w:author="jonathan pritchard" w:date="2025-01-23T13:44:00Z" w16du:dateUtc="2025-01-23T13:44:00Z"/>
                <w:rFonts w:cs="Arial"/>
                <w:sz w:val="18"/>
                <w:szCs w:val="18"/>
              </w:rPr>
            </w:pPr>
          </w:p>
        </w:tc>
      </w:tr>
      <w:tr w:rsidR="00980629" w:rsidRPr="00340B0D" w14:paraId="763D3CEA" w14:textId="77777777" w:rsidTr="00541D1A">
        <w:trPr>
          <w:ins w:id="6474"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6C4357E0" w14:textId="77777777" w:rsidR="00980629" w:rsidRPr="00340B0D" w:rsidRDefault="00980629" w:rsidP="00541D1A">
            <w:pPr>
              <w:pStyle w:val="Default"/>
              <w:rPr>
                <w:ins w:id="6475" w:author="jonathan pritchard" w:date="2025-01-23T13:44:00Z" w16du:dateUtc="2025-01-23T13:44:00Z"/>
                <w:sz w:val="18"/>
                <w:szCs w:val="18"/>
              </w:rPr>
            </w:pPr>
            <w:ins w:id="6476" w:author="jonathan pritchard" w:date="2025-01-23T13:44:00Z" w16du:dateUtc="2025-01-23T13:44: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6E8F1E0A" w14:textId="77777777" w:rsidR="00980629" w:rsidRPr="00340B0D" w:rsidRDefault="00980629" w:rsidP="00541D1A">
            <w:pPr>
              <w:jc w:val="center"/>
              <w:rPr>
                <w:ins w:id="6477"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0380549B" w14:textId="77777777" w:rsidR="00980629" w:rsidRPr="00340B0D" w:rsidRDefault="00980629" w:rsidP="00541D1A">
            <w:pPr>
              <w:pStyle w:val="Default"/>
              <w:rPr>
                <w:ins w:id="6478" w:author="jonathan pritchard" w:date="2025-01-23T13:44:00Z" w16du:dateUtc="2025-01-23T13:44:00Z"/>
                <w:sz w:val="18"/>
                <w:szCs w:val="18"/>
              </w:rPr>
            </w:pPr>
            <w:ins w:id="6479" w:author="jonathan pritchard" w:date="2025-01-23T13:44:00Z" w16du:dateUtc="2025-01-23T13:44: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6D3A723B" w14:textId="77777777" w:rsidR="00980629" w:rsidRPr="00340B0D" w:rsidRDefault="00980629" w:rsidP="00541D1A">
            <w:pPr>
              <w:rPr>
                <w:ins w:id="6480" w:author="jonathan pritchard" w:date="2025-01-23T13:44:00Z" w16du:dateUtc="2025-01-23T13:44:00Z"/>
                <w:rFonts w:cs="Arial"/>
                <w:sz w:val="18"/>
                <w:szCs w:val="18"/>
              </w:rPr>
            </w:pPr>
          </w:p>
        </w:tc>
      </w:tr>
      <w:tr w:rsidR="00980629" w:rsidRPr="00340B0D" w14:paraId="02314615" w14:textId="77777777" w:rsidTr="00541D1A">
        <w:trPr>
          <w:ins w:id="6481"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2656C409" w14:textId="77777777" w:rsidR="00980629" w:rsidRPr="00340B0D" w:rsidRDefault="00980629" w:rsidP="00541D1A">
            <w:pPr>
              <w:pStyle w:val="Default"/>
              <w:rPr>
                <w:ins w:id="6482" w:author="jonathan pritchard" w:date="2025-01-23T13:44:00Z" w16du:dateUtc="2025-01-23T13:44:00Z"/>
                <w:sz w:val="18"/>
                <w:szCs w:val="18"/>
              </w:rPr>
            </w:pPr>
            <w:ins w:id="6483" w:author="jonathan pritchard" w:date="2025-01-23T13:44:00Z" w16du:dateUtc="2025-01-23T13:44: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69AB5DD1" w14:textId="77777777" w:rsidR="00980629" w:rsidRPr="00340B0D" w:rsidRDefault="00980629" w:rsidP="00541D1A">
            <w:pPr>
              <w:jc w:val="center"/>
              <w:rPr>
                <w:ins w:id="6484"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6E3AFEE1" w14:textId="77777777" w:rsidR="00980629" w:rsidRPr="00340B0D" w:rsidRDefault="00980629" w:rsidP="00541D1A">
            <w:pPr>
              <w:rPr>
                <w:ins w:id="6485" w:author="jonathan pritchard" w:date="2025-01-23T13:44:00Z" w16du:dateUtc="2025-01-23T13:44:00Z"/>
                <w:rFonts w:cs="Arial"/>
                <w:sz w:val="18"/>
                <w:szCs w:val="18"/>
              </w:rPr>
            </w:pPr>
          </w:p>
        </w:tc>
        <w:tc>
          <w:tcPr>
            <w:tcW w:w="672" w:type="dxa"/>
            <w:tcBorders>
              <w:top w:val="single" w:sz="4" w:space="0" w:color="auto"/>
              <w:bottom w:val="single" w:sz="4" w:space="0" w:color="auto"/>
              <w:right w:val="single" w:sz="12" w:space="0" w:color="auto"/>
            </w:tcBorders>
            <w:vAlign w:val="center"/>
          </w:tcPr>
          <w:p w14:paraId="6850E36A" w14:textId="77777777" w:rsidR="00980629" w:rsidRPr="00340B0D" w:rsidRDefault="00980629" w:rsidP="00541D1A">
            <w:pPr>
              <w:rPr>
                <w:ins w:id="6486" w:author="jonathan pritchard" w:date="2025-01-23T13:44:00Z" w16du:dateUtc="2025-01-23T13:44:00Z"/>
                <w:rFonts w:cs="Arial"/>
                <w:sz w:val="18"/>
                <w:szCs w:val="18"/>
              </w:rPr>
            </w:pPr>
          </w:p>
        </w:tc>
      </w:tr>
      <w:tr w:rsidR="00980629" w:rsidRPr="00340B0D" w14:paraId="786A2D71" w14:textId="77777777" w:rsidTr="00541D1A">
        <w:trPr>
          <w:ins w:id="6487"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375A4EAC" w14:textId="77777777" w:rsidR="00980629" w:rsidRPr="00340B0D" w:rsidRDefault="00980629" w:rsidP="00541D1A">
            <w:pPr>
              <w:pStyle w:val="Default"/>
              <w:rPr>
                <w:ins w:id="6488" w:author="jonathan pritchard" w:date="2025-01-23T13:44:00Z" w16du:dateUtc="2025-01-23T13:44:00Z"/>
                <w:sz w:val="18"/>
                <w:szCs w:val="18"/>
              </w:rPr>
            </w:pPr>
            <w:ins w:id="6489" w:author="jonathan pritchard" w:date="2025-01-23T13:44:00Z" w16du:dateUtc="2025-01-23T13:44: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1E88FB6C" w14:textId="77777777" w:rsidR="00980629" w:rsidRPr="00340B0D" w:rsidRDefault="00980629" w:rsidP="00541D1A">
            <w:pPr>
              <w:jc w:val="center"/>
              <w:rPr>
                <w:ins w:id="6490"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08222E09" w14:textId="77777777" w:rsidR="00980629" w:rsidRPr="00340B0D" w:rsidRDefault="00980629" w:rsidP="00541D1A">
            <w:pPr>
              <w:rPr>
                <w:ins w:id="6491" w:author="jonathan pritchard" w:date="2025-01-23T13:44:00Z" w16du:dateUtc="2025-01-23T13:44:00Z"/>
                <w:rFonts w:cs="Arial"/>
                <w:sz w:val="18"/>
                <w:szCs w:val="18"/>
              </w:rPr>
            </w:pPr>
          </w:p>
        </w:tc>
        <w:tc>
          <w:tcPr>
            <w:tcW w:w="672" w:type="dxa"/>
            <w:tcBorders>
              <w:top w:val="single" w:sz="4" w:space="0" w:color="auto"/>
              <w:bottom w:val="single" w:sz="4" w:space="0" w:color="auto"/>
              <w:right w:val="single" w:sz="12" w:space="0" w:color="auto"/>
            </w:tcBorders>
            <w:vAlign w:val="center"/>
          </w:tcPr>
          <w:p w14:paraId="224CD3E8" w14:textId="77777777" w:rsidR="00980629" w:rsidRPr="00340B0D" w:rsidRDefault="00980629" w:rsidP="00541D1A">
            <w:pPr>
              <w:rPr>
                <w:ins w:id="6492" w:author="jonathan pritchard" w:date="2025-01-23T13:44:00Z" w16du:dateUtc="2025-01-23T13:44:00Z"/>
                <w:rFonts w:cs="Arial"/>
                <w:sz w:val="18"/>
                <w:szCs w:val="18"/>
              </w:rPr>
            </w:pPr>
          </w:p>
        </w:tc>
      </w:tr>
      <w:tr w:rsidR="00980629" w:rsidRPr="00340B0D" w14:paraId="64F0C0AC" w14:textId="77777777" w:rsidTr="00541D1A">
        <w:trPr>
          <w:ins w:id="6493"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1C5E30CE" w14:textId="77777777" w:rsidR="00980629" w:rsidRPr="00340B0D" w:rsidRDefault="00980629" w:rsidP="00541D1A">
            <w:pPr>
              <w:pStyle w:val="Default"/>
              <w:rPr>
                <w:ins w:id="6494" w:author="jonathan pritchard" w:date="2025-01-23T13:44:00Z" w16du:dateUtc="2025-01-23T13:44:00Z"/>
                <w:sz w:val="18"/>
                <w:szCs w:val="18"/>
              </w:rPr>
            </w:pPr>
            <w:ins w:id="6495" w:author="jonathan pritchard" w:date="2025-01-23T13:44:00Z" w16du:dateUtc="2025-01-23T13:44: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6482FFE9" w14:textId="77777777" w:rsidR="00980629" w:rsidRPr="00340B0D" w:rsidRDefault="00980629" w:rsidP="00541D1A">
            <w:pPr>
              <w:jc w:val="center"/>
              <w:rPr>
                <w:ins w:id="6496"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10A08CE0" w14:textId="77777777" w:rsidR="00980629" w:rsidRPr="00340B0D" w:rsidRDefault="00980629" w:rsidP="00541D1A">
            <w:pPr>
              <w:rPr>
                <w:ins w:id="6497" w:author="jonathan pritchard" w:date="2025-01-23T13:44:00Z" w16du:dateUtc="2025-01-23T13:44:00Z"/>
                <w:rFonts w:cs="Arial"/>
                <w:sz w:val="18"/>
                <w:szCs w:val="18"/>
              </w:rPr>
            </w:pPr>
          </w:p>
        </w:tc>
        <w:tc>
          <w:tcPr>
            <w:tcW w:w="672" w:type="dxa"/>
            <w:tcBorders>
              <w:top w:val="single" w:sz="4" w:space="0" w:color="auto"/>
              <w:bottom w:val="single" w:sz="4" w:space="0" w:color="auto"/>
              <w:right w:val="single" w:sz="12" w:space="0" w:color="auto"/>
            </w:tcBorders>
            <w:vAlign w:val="center"/>
          </w:tcPr>
          <w:p w14:paraId="7A49312F" w14:textId="77777777" w:rsidR="00980629" w:rsidRPr="00340B0D" w:rsidRDefault="00980629" w:rsidP="00541D1A">
            <w:pPr>
              <w:rPr>
                <w:ins w:id="6498" w:author="jonathan pritchard" w:date="2025-01-23T13:44:00Z" w16du:dateUtc="2025-01-23T13:44:00Z"/>
                <w:rFonts w:cs="Arial"/>
                <w:sz w:val="18"/>
                <w:szCs w:val="18"/>
              </w:rPr>
            </w:pPr>
          </w:p>
        </w:tc>
      </w:tr>
      <w:tr w:rsidR="00980629" w:rsidRPr="00340B0D" w14:paraId="24087795" w14:textId="77777777" w:rsidTr="00541D1A">
        <w:trPr>
          <w:ins w:id="6499"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031C7635" w14:textId="77777777" w:rsidR="00980629" w:rsidRPr="00340B0D" w:rsidRDefault="00980629" w:rsidP="00541D1A">
            <w:pPr>
              <w:pStyle w:val="Default"/>
              <w:ind w:left="720"/>
              <w:rPr>
                <w:ins w:id="6500" w:author="jonathan pritchard" w:date="2025-01-23T13:44:00Z" w16du:dateUtc="2025-01-23T13:44:00Z"/>
                <w:sz w:val="18"/>
                <w:szCs w:val="18"/>
              </w:rPr>
            </w:pPr>
            <w:ins w:id="6501" w:author="jonathan pritchard" w:date="2025-01-23T13:44:00Z" w16du:dateUtc="2025-01-23T13:44: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75EF7C0F" w14:textId="77777777" w:rsidR="00980629" w:rsidRPr="00340B0D" w:rsidRDefault="00980629" w:rsidP="00541D1A">
            <w:pPr>
              <w:jc w:val="center"/>
              <w:rPr>
                <w:ins w:id="6502"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7F773D1D" w14:textId="77777777" w:rsidR="00980629" w:rsidRPr="00340B0D" w:rsidRDefault="00980629" w:rsidP="00541D1A">
            <w:pPr>
              <w:rPr>
                <w:ins w:id="6503" w:author="jonathan pritchard" w:date="2025-01-23T13:44:00Z" w16du:dateUtc="2025-01-23T13:44:00Z"/>
                <w:rFonts w:cs="Arial"/>
                <w:sz w:val="18"/>
                <w:szCs w:val="18"/>
              </w:rPr>
            </w:pPr>
          </w:p>
        </w:tc>
        <w:tc>
          <w:tcPr>
            <w:tcW w:w="672" w:type="dxa"/>
            <w:tcBorders>
              <w:top w:val="single" w:sz="4" w:space="0" w:color="auto"/>
              <w:bottom w:val="single" w:sz="4" w:space="0" w:color="auto"/>
              <w:right w:val="single" w:sz="12" w:space="0" w:color="auto"/>
            </w:tcBorders>
            <w:vAlign w:val="center"/>
          </w:tcPr>
          <w:p w14:paraId="1C70876F" w14:textId="77777777" w:rsidR="00980629" w:rsidRPr="00340B0D" w:rsidRDefault="00980629" w:rsidP="00541D1A">
            <w:pPr>
              <w:rPr>
                <w:ins w:id="6504" w:author="jonathan pritchard" w:date="2025-01-23T13:44:00Z" w16du:dateUtc="2025-01-23T13:44:00Z"/>
                <w:rFonts w:cs="Arial"/>
                <w:sz w:val="18"/>
                <w:szCs w:val="18"/>
              </w:rPr>
            </w:pPr>
          </w:p>
        </w:tc>
      </w:tr>
      <w:tr w:rsidR="00980629" w:rsidRPr="00340B0D" w14:paraId="2042DC1D" w14:textId="77777777" w:rsidTr="00541D1A">
        <w:trPr>
          <w:ins w:id="6505" w:author="jonathan pritchard" w:date="2025-01-23T13:44:00Z"/>
        </w:trPr>
        <w:tc>
          <w:tcPr>
            <w:tcW w:w="4375" w:type="dxa"/>
            <w:gridSpan w:val="4"/>
            <w:tcBorders>
              <w:top w:val="single" w:sz="4" w:space="0" w:color="auto"/>
              <w:left w:val="single" w:sz="12" w:space="0" w:color="auto"/>
              <w:bottom w:val="single" w:sz="12" w:space="0" w:color="auto"/>
              <w:right w:val="single" w:sz="4" w:space="0" w:color="auto"/>
            </w:tcBorders>
          </w:tcPr>
          <w:p w14:paraId="73E042D4" w14:textId="77777777" w:rsidR="00980629" w:rsidRPr="00340B0D" w:rsidRDefault="00980629" w:rsidP="00541D1A">
            <w:pPr>
              <w:pStyle w:val="Default"/>
              <w:ind w:left="720"/>
              <w:rPr>
                <w:ins w:id="6506" w:author="jonathan pritchard" w:date="2025-01-23T13:44:00Z" w16du:dateUtc="2025-01-23T13:44:00Z"/>
                <w:sz w:val="18"/>
                <w:szCs w:val="18"/>
              </w:rPr>
            </w:pPr>
            <w:ins w:id="6507" w:author="jonathan pritchard" w:date="2025-01-23T13:44:00Z" w16du:dateUtc="2025-01-23T13:44: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7D70A597" w14:textId="77777777" w:rsidR="00980629" w:rsidRPr="00340B0D" w:rsidRDefault="00980629" w:rsidP="00541D1A">
            <w:pPr>
              <w:jc w:val="center"/>
              <w:rPr>
                <w:ins w:id="6508"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12" w:space="0" w:color="auto"/>
            </w:tcBorders>
          </w:tcPr>
          <w:p w14:paraId="658D8551" w14:textId="77777777" w:rsidR="00980629" w:rsidRPr="00340B0D" w:rsidRDefault="00980629" w:rsidP="00541D1A">
            <w:pPr>
              <w:rPr>
                <w:ins w:id="6509" w:author="jonathan pritchard" w:date="2025-01-23T13:44:00Z" w16du:dateUtc="2025-01-23T13:44:00Z"/>
                <w:rFonts w:cs="Arial"/>
                <w:sz w:val="18"/>
                <w:szCs w:val="18"/>
              </w:rPr>
            </w:pPr>
          </w:p>
        </w:tc>
        <w:tc>
          <w:tcPr>
            <w:tcW w:w="672" w:type="dxa"/>
            <w:tcBorders>
              <w:top w:val="single" w:sz="4" w:space="0" w:color="auto"/>
              <w:bottom w:val="single" w:sz="12" w:space="0" w:color="auto"/>
              <w:right w:val="single" w:sz="12" w:space="0" w:color="auto"/>
            </w:tcBorders>
            <w:vAlign w:val="center"/>
          </w:tcPr>
          <w:p w14:paraId="0140712F" w14:textId="77777777" w:rsidR="00980629" w:rsidRPr="00340B0D" w:rsidRDefault="00980629" w:rsidP="00541D1A">
            <w:pPr>
              <w:rPr>
                <w:ins w:id="6510" w:author="jonathan pritchard" w:date="2025-01-23T13:44:00Z" w16du:dateUtc="2025-01-23T13:44:00Z"/>
                <w:rFonts w:cs="Arial"/>
                <w:sz w:val="18"/>
                <w:szCs w:val="18"/>
              </w:rPr>
            </w:pPr>
          </w:p>
        </w:tc>
      </w:tr>
      <w:tr w:rsidR="00980629" w:rsidRPr="00340B0D" w14:paraId="4C89ECEB" w14:textId="77777777" w:rsidTr="00541D1A">
        <w:trPr>
          <w:ins w:id="6511" w:author="jonathan pritchard" w:date="2025-01-23T13:44:00Z"/>
        </w:trPr>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002F551" w14:textId="77777777" w:rsidR="00980629" w:rsidRPr="00EF63B4" w:rsidRDefault="00980629" w:rsidP="00541D1A">
            <w:pPr>
              <w:jc w:val="center"/>
              <w:rPr>
                <w:ins w:id="6512" w:author="jonathan pritchard" w:date="2025-01-23T13:44:00Z" w16du:dateUtc="2025-01-23T13:44:00Z"/>
                <w:rFonts w:cs="Arial"/>
                <w:sz w:val="18"/>
                <w:szCs w:val="18"/>
              </w:rPr>
            </w:pPr>
            <w:ins w:id="6513" w:author="jonathan pritchard" w:date="2025-01-23T13:44:00Z" w16du:dateUtc="2025-01-23T13:44:00Z">
              <w:r>
                <w:rPr>
                  <w:rFonts w:cs="Arial"/>
                  <w:b/>
                  <w:bCs/>
                  <w:sz w:val="18"/>
                  <w:szCs w:val="18"/>
                </w:rPr>
                <w:t>Additional</w:t>
              </w:r>
            </w:ins>
          </w:p>
        </w:tc>
      </w:tr>
      <w:tr w:rsidR="00980629" w:rsidRPr="00340B0D" w14:paraId="2A445D82" w14:textId="77777777" w:rsidTr="00541D1A">
        <w:trPr>
          <w:ins w:id="6514"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6252D646" w14:textId="77777777" w:rsidR="00980629" w:rsidRPr="00340B0D" w:rsidRDefault="00980629" w:rsidP="00541D1A">
            <w:pPr>
              <w:pStyle w:val="Default"/>
              <w:ind w:left="720"/>
              <w:rPr>
                <w:ins w:id="6515" w:author="jonathan pritchard" w:date="2025-01-23T13:44:00Z" w16du:dateUtc="2025-01-23T13:44: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1EF332A5" w14:textId="77777777" w:rsidR="00980629" w:rsidRPr="00340B0D" w:rsidRDefault="00980629" w:rsidP="00541D1A">
            <w:pPr>
              <w:jc w:val="center"/>
              <w:rPr>
                <w:ins w:id="6516" w:author="jonathan pritchard" w:date="2025-01-23T13:44:00Z" w16du:dateUtc="2025-01-23T13:44:00Z"/>
                <w:rFonts w:cs="Arial"/>
                <w:sz w:val="18"/>
                <w:szCs w:val="18"/>
              </w:rPr>
            </w:pPr>
          </w:p>
        </w:tc>
        <w:tc>
          <w:tcPr>
            <w:tcW w:w="3598" w:type="dxa"/>
            <w:gridSpan w:val="4"/>
            <w:tcBorders>
              <w:top w:val="single" w:sz="4" w:space="0" w:color="auto"/>
              <w:left w:val="double" w:sz="4" w:space="0" w:color="auto"/>
              <w:bottom w:val="single" w:sz="4" w:space="0" w:color="auto"/>
            </w:tcBorders>
          </w:tcPr>
          <w:p w14:paraId="72EA970A" w14:textId="77777777" w:rsidR="00980629" w:rsidRPr="00340B0D" w:rsidRDefault="00980629" w:rsidP="00541D1A">
            <w:pPr>
              <w:rPr>
                <w:ins w:id="6517" w:author="jonathan pritchard" w:date="2025-01-23T13:44:00Z" w16du:dateUtc="2025-01-23T13:44:00Z"/>
                <w:rFonts w:cs="Arial"/>
                <w:sz w:val="18"/>
                <w:szCs w:val="18"/>
              </w:rPr>
            </w:pPr>
          </w:p>
        </w:tc>
        <w:tc>
          <w:tcPr>
            <w:tcW w:w="672" w:type="dxa"/>
            <w:tcBorders>
              <w:top w:val="single" w:sz="4" w:space="0" w:color="auto"/>
              <w:bottom w:val="single" w:sz="4" w:space="0" w:color="auto"/>
              <w:right w:val="single" w:sz="12" w:space="0" w:color="auto"/>
            </w:tcBorders>
            <w:vAlign w:val="center"/>
          </w:tcPr>
          <w:p w14:paraId="2CB15631" w14:textId="77777777" w:rsidR="00980629" w:rsidRPr="00340B0D" w:rsidRDefault="00980629" w:rsidP="00541D1A">
            <w:pPr>
              <w:rPr>
                <w:ins w:id="6518" w:author="jonathan pritchard" w:date="2025-01-23T13:44:00Z" w16du:dateUtc="2025-01-23T13:44:00Z"/>
                <w:rFonts w:cs="Arial"/>
                <w:sz w:val="18"/>
                <w:szCs w:val="18"/>
              </w:rPr>
            </w:pPr>
          </w:p>
        </w:tc>
      </w:tr>
      <w:tr w:rsidR="00980629" w:rsidRPr="00340B0D" w14:paraId="55808079" w14:textId="77777777" w:rsidTr="00541D1A">
        <w:trPr>
          <w:ins w:id="6519"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1BC4178D" w14:textId="77777777" w:rsidR="00980629" w:rsidRPr="00340B0D" w:rsidRDefault="00980629" w:rsidP="00541D1A">
            <w:pPr>
              <w:pStyle w:val="Default"/>
              <w:ind w:left="720"/>
              <w:rPr>
                <w:ins w:id="6520" w:author="jonathan pritchard" w:date="2025-01-23T13:44:00Z" w16du:dateUtc="2025-01-23T13:44: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4CC82F19" w14:textId="77777777" w:rsidR="00980629" w:rsidRPr="00340B0D" w:rsidRDefault="00980629" w:rsidP="00541D1A">
            <w:pPr>
              <w:jc w:val="center"/>
              <w:rPr>
                <w:ins w:id="6521" w:author="jonathan pritchard" w:date="2025-01-23T13:44:00Z" w16du:dateUtc="2025-01-23T13:44:00Z"/>
                <w:rFonts w:cs="Arial"/>
                <w:sz w:val="18"/>
                <w:szCs w:val="18"/>
              </w:rPr>
            </w:pPr>
          </w:p>
        </w:tc>
        <w:tc>
          <w:tcPr>
            <w:tcW w:w="3598" w:type="dxa"/>
            <w:gridSpan w:val="4"/>
            <w:tcBorders>
              <w:top w:val="single" w:sz="4" w:space="0" w:color="auto"/>
              <w:left w:val="double" w:sz="4" w:space="0" w:color="auto"/>
              <w:bottom w:val="single" w:sz="4" w:space="0" w:color="auto"/>
            </w:tcBorders>
          </w:tcPr>
          <w:p w14:paraId="36C3B8BC" w14:textId="77777777" w:rsidR="00980629" w:rsidRPr="00340B0D" w:rsidRDefault="00980629" w:rsidP="00541D1A">
            <w:pPr>
              <w:rPr>
                <w:ins w:id="6522" w:author="jonathan pritchard" w:date="2025-01-23T13:44:00Z" w16du:dateUtc="2025-01-23T13:44:00Z"/>
                <w:rFonts w:cs="Arial"/>
                <w:sz w:val="18"/>
                <w:szCs w:val="18"/>
              </w:rPr>
            </w:pPr>
          </w:p>
        </w:tc>
        <w:tc>
          <w:tcPr>
            <w:tcW w:w="672" w:type="dxa"/>
            <w:tcBorders>
              <w:top w:val="single" w:sz="4" w:space="0" w:color="auto"/>
              <w:bottom w:val="single" w:sz="4" w:space="0" w:color="auto"/>
              <w:right w:val="single" w:sz="12" w:space="0" w:color="auto"/>
            </w:tcBorders>
            <w:vAlign w:val="center"/>
          </w:tcPr>
          <w:p w14:paraId="0D92D84B" w14:textId="77777777" w:rsidR="00980629" w:rsidRPr="00340B0D" w:rsidRDefault="00980629" w:rsidP="00541D1A">
            <w:pPr>
              <w:rPr>
                <w:ins w:id="6523" w:author="jonathan pritchard" w:date="2025-01-23T13:44:00Z" w16du:dateUtc="2025-01-23T13:44:00Z"/>
                <w:rFonts w:cs="Arial"/>
                <w:sz w:val="18"/>
                <w:szCs w:val="18"/>
              </w:rPr>
            </w:pPr>
          </w:p>
        </w:tc>
      </w:tr>
      <w:tr w:rsidR="00980629" w:rsidRPr="00340B0D" w14:paraId="112F7A79" w14:textId="77777777" w:rsidTr="00541D1A">
        <w:trPr>
          <w:ins w:id="6524" w:author="jonathan pritchard" w:date="2025-01-23T13:44: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DCD89E2" w14:textId="77777777" w:rsidR="00980629" w:rsidRPr="00340B0D" w:rsidRDefault="00980629" w:rsidP="00541D1A">
            <w:pPr>
              <w:jc w:val="center"/>
              <w:rPr>
                <w:ins w:id="6525" w:author="jonathan pritchard" w:date="2025-01-23T13:44:00Z" w16du:dateUtc="2025-01-23T13:44:00Z"/>
                <w:rFonts w:cs="Arial"/>
                <w:b/>
                <w:bCs/>
                <w:sz w:val="18"/>
                <w:szCs w:val="18"/>
              </w:rPr>
            </w:pPr>
            <w:ins w:id="6526" w:author="jonathan pritchard" w:date="2025-01-23T13:44:00Z" w16du:dateUtc="2025-01-23T13:44:00Z">
              <w:r w:rsidRPr="00340B0D">
                <w:rPr>
                  <w:rFonts w:cs="Arial"/>
                  <w:b/>
                  <w:bCs/>
                  <w:sz w:val="18"/>
                  <w:szCs w:val="18"/>
                </w:rPr>
                <w:t>Setup</w:t>
              </w:r>
            </w:ins>
          </w:p>
        </w:tc>
      </w:tr>
      <w:tr w:rsidR="00980629" w:rsidRPr="00340B0D" w14:paraId="17428347" w14:textId="77777777" w:rsidTr="00541D1A">
        <w:trPr>
          <w:ins w:id="6527" w:author="jonathan pritchard" w:date="2025-01-23T13:44:00Z"/>
        </w:trPr>
        <w:tc>
          <w:tcPr>
            <w:tcW w:w="9199" w:type="dxa"/>
            <w:gridSpan w:val="11"/>
            <w:tcBorders>
              <w:top w:val="single" w:sz="4" w:space="0" w:color="auto"/>
              <w:left w:val="single" w:sz="12" w:space="0" w:color="auto"/>
              <w:bottom w:val="single" w:sz="4" w:space="0" w:color="auto"/>
              <w:right w:val="single" w:sz="12" w:space="0" w:color="auto"/>
            </w:tcBorders>
          </w:tcPr>
          <w:p w14:paraId="657A1F7D" w14:textId="77777777" w:rsidR="00980629" w:rsidRDefault="00980629" w:rsidP="00541D1A">
            <w:pPr>
              <w:rPr>
                <w:rFonts w:cs="Arial"/>
                <w:sz w:val="18"/>
                <w:szCs w:val="18"/>
              </w:rPr>
            </w:pPr>
          </w:p>
          <w:p w14:paraId="2FB4DA91" w14:textId="77777777" w:rsidR="00A02E90" w:rsidRPr="00373F25" w:rsidRDefault="00A02E90" w:rsidP="00A02E90">
            <w:pPr>
              <w:rPr>
                <w:rFonts w:cs="Arial"/>
                <w:i/>
              </w:rPr>
            </w:pPr>
            <w:r w:rsidRPr="00373F25">
              <w:rPr>
                <w:rFonts w:cs="Arial"/>
                <w:i/>
              </w:rPr>
              <w:t xml:space="preserve">Load the exchange set </w:t>
            </w:r>
            <w:r w:rsidRPr="00373F25">
              <w:rPr>
                <w:rFonts w:cs="Arial"/>
                <w:b/>
                <w:bCs/>
                <w:i/>
              </w:rPr>
              <w:t>Settings</w:t>
            </w:r>
            <w:r w:rsidRPr="00373F25">
              <w:rPr>
                <w:rFonts w:cs="Arial"/>
                <w:i/>
              </w:rPr>
              <w:t xml:space="preserve"> with the following settings:</w:t>
            </w:r>
          </w:p>
          <w:p w14:paraId="4831A6D2" w14:textId="77777777" w:rsidR="00A02E90" w:rsidRPr="00373F25" w:rsidRDefault="00A02E90" w:rsidP="00A02E90">
            <w:pPr>
              <w:pStyle w:val="ListParagraph"/>
              <w:numPr>
                <w:ilvl w:val="0"/>
                <w:numId w:val="23"/>
              </w:numPr>
              <w:rPr>
                <w:rFonts w:cs="Arial"/>
                <w:i/>
              </w:rPr>
            </w:pPr>
            <w:r w:rsidRPr="00373F25">
              <w:rPr>
                <w:rFonts w:cs="Arial"/>
                <w:i/>
              </w:rPr>
              <w:t>Select Display Category Other</w:t>
            </w:r>
          </w:p>
          <w:p w14:paraId="33D99E55" w14:textId="77777777" w:rsidR="00A02E90" w:rsidRPr="00373F25" w:rsidRDefault="00A02E90" w:rsidP="00A02E90">
            <w:pPr>
              <w:pStyle w:val="ListParagraph"/>
              <w:numPr>
                <w:ilvl w:val="0"/>
                <w:numId w:val="23"/>
              </w:numPr>
              <w:rPr>
                <w:rFonts w:cs="Arial"/>
                <w:i/>
              </w:rPr>
            </w:pPr>
            <w:r w:rsidRPr="00373F25">
              <w:rPr>
                <w:rFonts w:cs="Arial"/>
                <w:i/>
              </w:rPr>
              <w:t>Select Symbolized Boundaries</w:t>
            </w:r>
          </w:p>
          <w:p w14:paraId="3E9BE6C4" w14:textId="77777777" w:rsidR="00A02E90" w:rsidRPr="00373F25" w:rsidRDefault="00A02E90" w:rsidP="00A02E90">
            <w:pPr>
              <w:pStyle w:val="ListParagraph"/>
              <w:numPr>
                <w:ilvl w:val="0"/>
                <w:numId w:val="23"/>
              </w:numPr>
              <w:rPr>
                <w:rFonts w:cs="Arial"/>
                <w:i/>
              </w:rPr>
            </w:pPr>
            <w:r w:rsidRPr="00373F25">
              <w:rPr>
                <w:rFonts w:cs="Arial"/>
                <w:i/>
              </w:rPr>
              <w:lastRenderedPageBreak/>
              <w:t>Select Simplified Point Symbols = false</w:t>
            </w:r>
          </w:p>
          <w:p w14:paraId="7DF0B668" w14:textId="77777777" w:rsidR="00A02E90" w:rsidRPr="00373F25" w:rsidRDefault="00A02E90" w:rsidP="00A02E90">
            <w:pPr>
              <w:pStyle w:val="ListParagraph"/>
              <w:numPr>
                <w:ilvl w:val="0"/>
                <w:numId w:val="23"/>
              </w:numPr>
              <w:rPr>
                <w:rFonts w:cs="Arial"/>
                <w:i/>
              </w:rPr>
            </w:pPr>
            <w:r w:rsidRPr="00373F25">
              <w:rPr>
                <w:rFonts w:cs="Arial"/>
                <w:i/>
              </w:rPr>
              <w:t>Set Safety Contour value to 10 m</w:t>
            </w:r>
          </w:p>
          <w:p w14:paraId="16929F62" w14:textId="77777777" w:rsidR="00A02E90" w:rsidRPr="00373F25" w:rsidRDefault="00A02E90" w:rsidP="00A02E90">
            <w:pPr>
              <w:pStyle w:val="ListParagraph"/>
              <w:numPr>
                <w:ilvl w:val="0"/>
                <w:numId w:val="23"/>
              </w:numPr>
              <w:rPr>
                <w:rFonts w:cs="Arial"/>
                <w:i/>
              </w:rPr>
            </w:pPr>
            <w:r w:rsidRPr="00373F25">
              <w:rPr>
                <w:rFonts w:cs="Arial"/>
                <w:i/>
              </w:rPr>
              <w:t>Select Shallow water dangers</w:t>
            </w:r>
          </w:p>
          <w:p w14:paraId="1D71BEE3" w14:textId="77777777" w:rsidR="00A02E90" w:rsidRDefault="00A02E90" w:rsidP="00541D1A">
            <w:pPr>
              <w:rPr>
                <w:ins w:id="6528" w:author="jonathan pritchard" w:date="2025-01-23T13:44:00Z" w16du:dateUtc="2025-01-23T13:44:00Z"/>
                <w:rFonts w:cs="Arial"/>
                <w:sz w:val="18"/>
                <w:szCs w:val="18"/>
              </w:rPr>
            </w:pPr>
          </w:p>
          <w:p w14:paraId="1916ECB5" w14:textId="77777777" w:rsidR="00980629" w:rsidRPr="00110428" w:rsidRDefault="00980629" w:rsidP="00541D1A">
            <w:pPr>
              <w:rPr>
                <w:ins w:id="6529" w:author="jonathan pritchard" w:date="2025-01-23T13:44:00Z" w16du:dateUtc="2025-01-23T13:44:00Z"/>
                <w:rFonts w:cs="Arial"/>
              </w:rPr>
            </w:pPr>
            <w:ins w:id="6530" w:author="jonathan pritchard" w:date="2025-01-23T13:44:00Z" w16du:dateUtc="2025-01-23T13:44:00Z">
              <w:r>
                <w:rPr>
                  <w:rFonts w:cs="Arial"/>
                  <w:i/>
                </w:rPr>
                <w:t>.</w:t>
              </w:r>
              <w:r w:rsidRPr="00110428">
                <w:rPr>
                  <w:rFonts w:cs="Arial"/>
                  <w:i/>
                </w:rPr>
                <w:t xml:space="preserve">. </w:t>
              </w:r>
            </w:ins>
          </w:p>
          <w:p w14:paraId="1F839D9E" w14:textId="77777777" w:rsidR="00980629" w:rsidRPr="00340B0D" w:rsidRDefault="00980629" w:rsidP="00541D1A">
            <w:pPr>
              <w:rPr>
                <w:ins w:id="6531" w:author="jonathan pritchard" w:date="2025-01-23T13:44:00Z" w16du:dateUtc="2025-01-23T13:44:00Z"/>
                <w:rFonts w:cs="Arial"/>
                <w:sz w:val="18"/>
                <w:szCs w:val="18"/>
              </w:rPr>
            </w:pPr>
          </w:p>
        </w:tc>
      </w:tr>
      <w:tr w:rsidR="00980629" w:rsidRPr="00340B0D" w14:paraId="068246B0" w14:textId="77777777" w:rsidTr="00541D1A">
        <w:trPr>
          <w:ins w:id="6532" w:author="jonathan pritchard" w:date="2025-01-23T13:44: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DB2FC34" w14:textId="77777777" w:rsidR="00980629" w:rsidRPr="00340B0D" w:rsidRDefault="00980629" w:rsidP="00541D1A">
            <w:pPr>
              <w:jc w:val="center"/>
              <w:rPr>
                <w:ins w:id="6533" w:author="jonathan pritchard" w:date="2025-01-23T13:44:00Z" w16du:dateUtc="2025-01-23T13:44:00Z"/>
                <w:rFonts w:cs="Arial"/>
                <w:b/>
                <w:bCs/>
                <w:sz w:val="18"/>
                <w:szCs w:val="18"/>
              </w:rPr>
            </w:pPr>
            <w:ins w:id="6534" w:author="jonathan pritchard" w:date="2025-01-23T13:44:00Z" w16du:dateUtc="2025-01-23T13:44:00Z">
              <w:r w:rsidRPr="00340B0D">
                <w:rPr>
                  <w:rFonts w:cs="Arial"/>
                  <w:b/>
                  <w:bCs/>
                  <w:sz w:val="18"/>
                  <w:szCs w:val="18"/>
                </w:rPr>
                <w:lastRenderedPageBreak/>
                <w:t>Action</w:t>
              </w:r>
            </w:ins>
          </w:p>
        </w:tc>
      </w:tr>
      <w:tr w:rsidR="00980629" w:rsidRPr="00340B0D" w14:paraId="492310AA" w14:textId="77777777" w:rsidTr="00541D1A">
        <w:trPr>
          <w:ins w:id="6535" w:author="jonathan pritchard" w:date="2025-01-23T13:44: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3662F60" w14:textId="77777777" w:rsidR="00A02E90" w:rsidRDefault="00A02E90" w:rsidP="00541D1A">
            <w:pPr>
              <w:rPr>
                <w:rFonts w:cs="Arial"/>
                <w:i/>
              </w:rPr>
            </w:pPr>
          </w:p>
          <w:p w14:paraId="0AC7C609" w14:textId="2D04FCE2" w:rsidR="00980629" w:rsidRDefault="00A02E90" w:rsidP="00541D1A">
            <w:pPr>
              <w:rPr>
                <w:rFonts w:cs="Arial"/>
                <w:i/>
              </w:rPr>
            </w:pPr>
            <w:r w:rsidRPr="00373F25">
              <w:rPr>
                <w:rFonts w:cs="Arial"/>
                <w:i/>
              </w:rPr>
              <w:t>Centre the display on position 32°32.805’S 61° 21.290’E and then zoom in to a scale of 1:20 000</w:t>
            </w:r>
          </w:p>
          <w:p w14:paraId="4EDE81B6" w14:textId="016177C4" w:rsidR="00A02E90" w:rsidRPr="00110428" w:rsidRDefault="00A02E90" w:rsidP="00541D1A">
            <w:pPr>
              <w:rPr>
                <w:ins w:id="6536" w:author="jonathan pritchard" w:date="2025-01-23T13:44:00Z" w16du:dateUtc="2025-01-23T13:44:00Z"/>
                <w:rFonts w:cs="Arial"/>
                <w:b/>
                <w:bCs/>
              </w:rPr>
            </w:pPr>
          </w:p>
        </w:tc>
      </w:tr>
      <w:tr w:rsidR="00980629" w:rsidRPr="00340B0D" w14:paraId="652FD37B" w14:textId="77777777" w:rsidTr="00541D1A">
        <w:trPr>
          <w:ins w:id="6537" w:author="jonathan pritchard" w:date="2025-01-23T13:44: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14312A9" w14:textId="77777777" w:rsidR="00980629" w:rsidRPr="00340B0D" w:rsidRDefault="00980629" w:rsidP="00541D1A">
            <w:pPr>
              <w:jc w:val="center"/>
              <w:rPr>
                <w:ins w:id="6538" w:author="jonathan pritchard" w:date="2025-01-23T13:44:00Z" w16du:dateUtc="2025-01-23T13:44:00Z"/>
                <w:rFonts w:cs="Arial"/>
                <w:sz w:val="18"/>
                <w:szCs w:val="18"/>
              </w:rPr>
            </w:pPr>
            <w:ins w:id="6539" w:author="jonathan pritchard" w:date="2025-01-23T13:44:00Z" w16du:dateUtc="2025-01-23T13:44:00Z">
              <w:r w:rsidRPr="00340B0D">
                <w:rPr>
                  <w:rFonts w:cs="Arial"/>
                  <w:b/>
                  <w:bCs/>
                  <w:sz w:val="18"/>
                  <w:szCs w:val="18"/>
                </w:rPr>
                <w:t>Results</w:t>
              </w:r>
            </w:ins>
          </w:p>
        </w:tc>
      </w:tr>
      <w:tr w:rsidR="00A02E90" w:rsidRPr="00340B0D" w14:paraId="2880D39C" w14:textId="77777777" w:rsidTr="00A7546F">
        <w:trPr>
          <w:ins w:id="6540" w:author="jonathan pritchard" w:date="2025-01-23T13:44:00Z"/>
        </w:trPr>
        <w:tc>
          <w:tcPr>
            <w:tcW w:w="9199" w:type="dxa"/>
            <w:gridSpan w:val="11"/>
            <w:tcBorders>
              <w:top w:val="single" w:sz="4" w:space="0" w:color="auto"/>
              <w:left w:val="single" w:sz="12" w:space="0" w:color="auto"/>
              <w:bottom w:val="single" w:sz="12" w:space="0" w:color="auto"/>
              <w:right w:val="single" w:sz="12" w:space="0" w:color="auto"/>
            </w:tcBorders>
            <w:vAlign w:val="center"/>
          </w:tcPr>
          <w:p w14:paraId="73849379" w14:textId="77777777" w:rsidR="00A02E90" w:rsidRDefault="00A02E90" w:rsidP="00A02E90">
            <w:pPr>
              <w:rPr>
                <w:i/>
              </w:rPr>
            </w:pPr>
            <w:r w:rsidRPr="00E6095F">
              <w:rPr>
                <w:i/>
              </w:rPr>
              <w:t xml:space="preserve">Confirm that the </w:t>
            </w:r>
            <w:r>
              <w:rPr>
                <w:i/>
              </w:rPr>
              <w:t>feature</w:t>
            </w:r>
            <w:r w:rsidRPr="00E6095F">
              <w:rPr>
                <w:i/>
              </w:rPr>
              <w:t xml:space="preserve"> displays as in the image below:</w:t>
            </w:r>
          </w:p>
          <w:p w14:paraId="54D05E6E" w14:textId="5F3CDF0B" w:rsidR="00A02E90" w:rsidRDefault="00A02E90" w:rsidP="00A02E90">
            <w:pPr>
              <w:jc w:val="center"/>
              <w:rPr>
                <w:i/>
              </w:rPr>
            </w:pPr>
            <w:r w:rsidRPr="00373F25">
              <w:rPr>
                <w:rFonts w:cs="Arial"/>
                <w:noProof/>
                <w:lang w:val="en-IN" w:eastAsia="en-IN"/>
              </w:rPr>
              <w:drawing>
                <wp:inline distT="0" distB="0" distL="0" distR="0" wp14:anchorId="3D457F17" wp14:editId="2E2963E2">
                  <wp:extent cx="3115113" cy="1247945"/>
                  <wp:effectExtent l="0" t="0" r="9087" b="9355"/>
                  <wp:docPr id="189" name="Picture 62" descr="A blue rectangular object with a pink x&#10;&#10;Description automatically generated"/>
                  <wp:cNvGraphicFramePr/>
                  <a:graphic xmlns:a="http://schemas.openxmlformats.org/drawingml/2006/main">
                    <a:graphicData uri="http://schemas.openxmlformats.org/drawingml/2006/picture">
                      <pic:pic xmlns:pic="http://schemas.openxmlformats.org/drawingml/2006/picture">
                        <pic:nvPicPr>
                          <pic:cNvPr id="189" name="Picture 62" descr="A blue rectangular object with a pink x&#10;&#10;Description automatically generated"/>
                          <pic:cNvPicPr/>
                        </pic:nvPicPr>
                        <pic:blipFill>
                          <a:blip r:embed="rId136"/>
                          <a:stretch>
                            <a:fillRect/>
                          </a:stretch>
                        </pic:blipFill>
                        <pic:spPr>
                          <a:xfrm>
                            <a:off x="0" y="0"/>
                            <a:ext cx="3115113" cy="1247945"/>
                          </a:xfrm>
                          <a:prstGeom prst="rect">
                            <a:avLst/>
                          </a:prstGeom>
                          <a:noFill/>
                          <a:ln>
                            <a:noFill/>
                            <a:prstDash/>
                          </a:ln>
                        </pic:spPr>
                      </pic:pic>
                    </a:graphicData>
                  </a:graphic>
                </wp:inline>
              </w:drawing>
            </w:r>
          </w:p>
          <w:p w14:paraId="61EF30EC" w14:textId="77777777" w:rsidR="00A02E90" w:rsidRDefault="00A02E90" w:rsidP="00A02E90">
            <w:pPr>
              <w:rPr>
                <w:i/>
              </w:rPr>
            </w:pPr>
          </w:p>
          <w:p w14:paraId="6C4758C6" w14:textId="77777777" w:rsidR="00A02E90" w:rsidRDefault="00A02E90" w:rsidP="00A02E90">
            <w:pPr>
              <w:rPr>
                <w:rFonts w:cs="Arial"/>
                <w:i/>
              </w:rPr>
            </w:pPr>
            <w:r w:rsidRPr="00373F25">
              <w:rPr>
                <w:rFonts w:cs="Arial"/>
                <w:i/>
              </w:rPr>
              <w:t>Zoom out to scale 1:50 000 and confirm that the feature now displays as follows</w:t>
            </w:r>
          </w:p>
          <w:p w14:paraId="2239D62C" w14:textId="77777777" w:rsidR="00A02E90" w:rsidRDefault="00A02E90" w:rsidP="00A02E90">
            <w:pPr>
              <w:rPr>
                <w:rFonts w:cs="Arial"/>
                <w:i/>
              </w:rPr>
            </w:pPr>
          </w:p>
          <w:p w14:paraId="7802202E" w14:textId="77777777" w:rsidR="00A02E90" w:rsidRDefault="00A02E90" w:rsidP="00A02E90">
            <w:pPr>
              <w:jc w:val="center"/>
              <w:rPr>
                <w:rFonts w:cs="Arial"/>
                <w:sz w:val="18"/>
                <w:szCs w:val="18"/>
              </w:rPr>
            </w:pPr>
            <w:r>
              <w:rPr>
                <w:noProof/>
                <w:lang w:val="en-IN" w:eastAsia="en-IN"/>
              </w:rPr>
              <w:drawing>
                <wp:inline distT="0" distB="0" distL="0" distR="0" wp14:anchorId="6276D17D" wp14:editId="034F9775">
                  <wp:extent cx="1257473" cy="476320"/>
                  <wp:effectExtent l="0" t="0" r="0" b="0"/>
                  <wp:docPr id="190" name="Picture 63" descr="A blue rectangle with a pink x in the center&#10;&#10;Description automatically generated"/>
                  <wp:cNvGraphicFramePr/>
                  <a:graphic xmlns:a="http://schemas.openxmlformats.org/drawingml/2006/main">
                    <a:graphicData uri="http://schemas.openxmlformats.org/drawingml/2006/picture">
                      <pic:pic xmlns:pic="http://schemas.openxmlformats.org/drawingml/2006/picture">
                        <pic:nvPicPr>
                          <pic:cNvPr id="190" name="Picture 63" descr="A blue rectangle with a pink x in the center&#10;&#10;Description automatically generated"/>
                          <pic:cNvPicPr/>
                        </pic:nvPicPr>
                        <pic:blipFill>
                          <a:blip r:embed="rId137"/>
                          <a:stretch>
                            <a:fillRect/>
                          </a:stretch>
                        </pic:blipFill>
                        <pic:spPr>
                          <a:xfrm>
                            <a:off x="0" y="0"/>
                            <a:ext cx="1257473" cy="476320"/>
                          </a:xfrm>
                          <a:prstGeom prst="rect">
                            <a:avLst/>
                          </a:prstGeom>
                          <a:noFill/>
                          <a:ln>
                            <a:noFill/>
                            <a:prstDash/>
                          </a:ln>
                        </pic:spPr>
                      </pic:pic>
                    </a:graphicData>
                  </a:graphic>
                </wp:inline>
              </w:drawing>
            </w:r>
          </w:p>
          <w:p w14:paraId="10E5F2D3" w14:textId="77777777" w:rsidR="00A02E90" w:rsidRDefault="00A02E90" w:rsidP="00A02E90">
            <w:pPr>
              <w:jc w:val="center"/>
              <w:rPr>
                <w:rFonts w:cs="Arial"/>
                <w:sz w:val="18"/>
                <w:szCs w:val="18"/>
              </w:rPr>
            </w:pPr>
          </w:p>
          <w:p w14:paraId="0D77735D" w14:textId="77777777" w:rsidR="00A02E90" w:rsidRDefault="00A02E90" w:rsidP="00A02E90">
            <w:pPr>
              <w:jc w:val="left"/>
              <w:rPr>
                <w:rFonts w:cs="Arial"/>
                <w:i/>
                <w:color w:val="000000" w:themeColor="text1"/>
              </w:rPr>
            </w:pPr>
          </w:p>
          <w:p w14:paraId="79302C4A" w14:textId="77777777" w:rsidR="00A02E90" w:rsidRDefault="00A02E90" w:rsidP="00A02E90">
            <w:pPr>
              <w:jc w:val="left"/>
              <w:rPr>
                <w:rFonts w:cs="Arial"/>
                <w:i/>
                <w:color w:val="000000" w:themeColor="text1"/>
              </w:rPr>
            </w:pPr>
          </w:p>
          <w:p w14:paraId="58A40C83" w14:textId="6FC7A279" w:rsidR="00A02E90" w:rsidRPr="00340B0D" w:rsidRDefault="00A02E90" w:rsidP="00A02E90">
            <w:pPr>
              <w:jc w:val="left"/>
              <w:rPr>
                <w:ins w:id="6541" w:author="jonathan pritchard" w:date="2025-01-23T13:44:00Z" w16du:dateUtc="2025-01-23T13:44:00Z"/>
                <w:rFonts w:cs="Arial"/>
                <w:sz w:val="18"/>
                <w:szCs w:val="18"/>
              </w:rPr>
            </w:pPr>
          </w:p>
        </w:tc>
      </w:tr>
    </w:tbl>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09"/>
      </w:tblGrid>
      <w:tr w:rsidR="006C7785" w14:paraId="720AD817" w14:textId="77777777" w:rsidTr="00A02E90">
        <w:trPr>
          <w:tblHeader/>
        </w:trPr>
        <w:tc>
          <w:tcPr>
            <w:tcW w:w="9209" w:type="dxa"/>
            <w:shd w:val="clear" w:color="auto" w:fill="BFBFBF" w:themeFill="background1" w:themeFillShade="BF"/>
            <w:vAlign w:val="center"/>
          </w:tcPr>
          <w:p w14:paraId="1421DC3D" w14:textId="77777777" w:rsidR="006C7785" w:rsidRPr="00373F25" w:rsidRDefault="006C7785" w:rsidP="00A02E90">
            <w:pPr>
              <w:jc w:val="center"/>
              <w:rPr>
                <w:rFonts w:cs="Arial"/>
                <w:color w:val="000000" w:themeColor="text1"/>
              </w:rPr>
            </w:pPr>
            <w:r w:rsidRPr="00373F25">
              <w:rPr>
                <w:rFonts w:cs="Arial"/>
                <w:b/>
                <w:color w:val="000000" w:themeColor="text1"/>
              </w:rPr>
              <w:t>Action</w:t>
            </w:r>
          </w:p>
        </w:tc>
      </w:tr>
      <w:tr w:rsidR="006C7785" w14:paraId="116B6B15" w14:textId="77777777" w:rsidTr="00A02E90">
        <w:trPr>
          <w:tblHeader/>
        </w:trPr>
        <w:tc>
          <w:tcPr>
            <w:tcW w:w="9209" w:type="dxa"/>
            <w:vAlign w:val="center"/>
          </w:tcPr>
          <w:p w14:paraId="2510D295" w14:textId="77777777" w:rsidR="006C7785" w:rsidRPr="00373F25" w:rsidRDefault="006C7785" w:rsidP="00380FCD">
            <w:pPr>
              <w:rPr>
                <w:rFonts w:cs="Arial"/>
                <w:i/>
                <w:color w:val="000000" w:themeColor="text1"/>
              </w:rPr>
            </w:pPr>
            <w:r w:rsidRPr="00373F25">
              <w:rPr>
                <w:rFonts w:cs="Arial"/>
                <w:i/>
                <w:color w:val="000000" w:themeColor="text1"/>
              </w:rPr>
              <w:t>Centre the display on position 32°32.085’S 61° 21.415’E and then zoom in to a scale of 1:10 000.</w:t>
            </w:r>
          </w:p>
        </w:tc>
      </w:tr>
      <w:tr w:rsidR="006C7785" w14:paraId="1D80B167" w14:textId="77777777" w:rsidTr="00A02E90">
        <w:trPr>
          <w:tblHeader/>
        </w:trPr>
        <w:tc>
          <w:tcPr>
            <w:tcW w:w="9209" w:type="dxa"/>
            <w:tcBorders>
              <w:bottom w:val="single" w:sz="4" w:space="0" w:color="auto"/>
            </w:tcBorders>
            <w:shd w:val="clear" w:color="auto" w:fill="BFBFBF" w:themeFill="background1" w:themeFillShade="BF"/>
            <w:vAlign w:val="center"/>
          </w:tcPr>
          <w:p w14:paraId="60F7CD02" w14:textId="77777777" w:rsidR="006C7785" w:rsidRPr="00373F25" w:rsidRDefault="006C7785" w:rsidP="00A02E90">
            <w:pPr>
              <w:jc w:val="center"/>
              <w:rPr>
                <w:rFonts w:cs="Arial"/>
                <w:color w:val="000000" w:themeColor="text1"/>
              </w:rPr>
            </w:pPr>
            <w:r w:rsidRPr="00373F25">
              <w:rPr>
                <w:rFonts w:cs="Arial"/>
                <w:b/>
                <w:color w:val="000000" w:themeColor="text1"/>
              </w:rPr>
              <w:t>Results</w:t>
            </w:r>
          </w:p>
        </w:tc>
      </w:tr>
      <w:tr w:rsidR="006C7785" w14:paraId="5D4554B3" w14:textId="77777777" w:rsidTr="00A02E90">
        <w:trPr>
          <w:tblHeader/>
        </w:trPr>
        <w:tc>
          <w:tcPr>
            <w:tcW w:w="9209" w:type="dxa"/>
            <w:tcBorders>
              <w:bottom w:val="nil"/>
            </w:tcBorders>
            <w:vAlign w:val="center"/>
          </w:tcPr>
          <w:p w14:paraId="6812C12B" w14:textId="77777777" w:rsidR="00A02E90" w:rsidRDefault="00A02E90" w:rsidP="00380FCD">
            <w:pPr>
              <w:rPr>
                <w:rFonts w:cs="Arial"/>
                <w:i/>
                <w:color w:val="000000" w:themeColor="text1"/>
              </w:rPr>
            </w:pPr>
          </w:p>
          <w:p w14:paraId="5F9584B7" w14:textId="5C22B754" w:rsidR="00A02E90" w:rsidRPr="00A02E90" w:rsidRDefault="00A02E90" w:rsidP="00A02E90">
            <w:pPr>
              <w:jc w:val="left"/>
              <w:rPr>
                <w:rFonts w:cs="Arial"/>
                <w:b/>
                <w:bCs/>
                <w:i/>
                <w:color w:val="000000" w:themeColor="text1"/>
              </w:rPr>
            </w:pPr>
            <w:r w:rsidRPr="00A02E90">
              <w:rPr>
                <w:rFonts w:cs="Arial"/>
                <w:b/>
                <w:bCs/>
                <w:i/>
                <w:color w:val="000000" w:themeColor="text1"/>
              </w:rPr>
              <w:t>Display of centred symbols offset</w:t>
            </w:r>
          </w:p>
          <w:p w14:paraId="5F4D3E12" w14:textId="77777777" w:rsidR="00A02E90" w:rsidRDefault="00A02E90" w:rsidP="00380FCD">
            <w:pPr>
              <w:rPr>
                <w:rFonts w:cs="Arial"/>
                <w:i/>
                <w:color w:val="000000" w:themeColor="text1"/>
              </w:rPr>
            </w:pPr>
          </w:p>
          <w:p w14:paraId="6D227091" w14:textId="616B2FB9" w:rsidR="006C7785" w:rsidRPr="00373F25" w:rsidRDefault="006C7785" w:rsidP="00380FCD">
            <w:pPr>
              <w:rPr>
                <w:rFonts w:cs="Arial"/>
                <w:i/>
                <w:color w:val="000000" w:themeColor="text1"/>
              </w:rPr>
            </w:pPr>
            <w:r w:rsidRPr="00373F25">
              <w:rPr>
                <w:rFonts w:cs="Arial"/>
                <w:i/>
                <w:color w:val="000000" w:themeColor="text1"/>
              </w:rPr>
              <w:t>Confirm that the feature displays as in the image below:</w:t>
            </w:r>
          </w:p>
        </w:tc>
      </w:tr>
      <w:tr w:rsidR="006C7785" w14:paraId="72B504C4" w14:textId="77777777" w:rsidTr="00A02E90">
        <w:trPr>
          <w:tblHeader/>
        </w:trPr>
        <w:tc>
          <w:tcPr>
            <w:tcW w:w="9209" w:type="dxa"/>
            <w:tcBorders>
              <w:top w:val="nil"/>
              <w:bottom w:val="nil"/>
            </w:tcBorders>
            <w:vAlign w:val="center"/>
          </w:tcPr>
          <w:p w14:paraId="47CF31C4" w14:textId="77777777" w:rsidR="006C7785" w:rsidRPr="00373F25" w:rsidRDefault="006C7785" w:rsidP="00380FCD">
            <w:pPr>
              <w:jc w:val="center"/>
              <w:rPr>
                <w:rFonts w:cs="Arial"/>
              </w:rPr>
            </w:pPr>
            <w:r w:rsidRPr="00373F25">
              <w:rPr>
                <w:rFonts w:cs="Arial"/>
                <w:noProof/>
                <w:lang w:val="en-IN" w:eastAsia="en-IN"/>
              </w:rPr>
              <w:drawing>
                <wp:inline distT="0" distB="0" distL="0" distR="0" wp14:anchorId="4A8BA0E9" wp14:editId="27958F8B">
                  <wp:extent cx="5515743" cy="2067211"/>
                  <wp:effectExtent l="0" t="0" r="8757" b="9239"/>
                  <wp:docPr id="191" name="Picture 64" descr="A blue rectangle with a purple arrow pointing to a anchor&#10;&#10;Description automatically generated"/>
                  <wp:cNvGraphicFramePr/>
                  <a:graphic xmlns:a="http://schemas.openxmlformats.org/drawingml/2006/main">
                    <a:graphicData uri="http://schemas.openxmlformats.org/drawingml/2006/picture">
                      <pic:pic xmlns:pic="http://schemas.openxmlformats.org/drawingml/2006/picture">
                        <pic:nvPicPr>
                          <pic:cNvPr id="191" name="Picture 64" descr="A blue rectangle with a purple arrow pointing to a anchor&#10;&#10;Description automatically generated"/>
                          <pic:cNvPicPr/>
                        </pic:nvPicPr>
                        <pic:blipFill>
                          <a:blip r:embed="rId138"/>
                          <a:stretch>
                            <a:fillRect/>
                          </a:stretch>
                        </pic:blipFill>
                        <pic:spPr>
                          <a:xfrm>
                            <a:off x="0" y="0"/>
                            <a:ext cx="5515743" cy="2067211"/>
                          </a:xfrm>
                          <a:prstGeom prst="rect">
                            <a:avLst/>
                          </a:prstGeom>
                          <a:noFill/>
                          <a:ln>
                            <a:noFill/>
                            <a:prstDash/>
                          </a:ln>
                        </pic:spPr>
                      </pic:pic>
                    </a:graphicData>
                  </a:graphic>
                </wp:inline>
              </w:drawing>
            </w:r>
          </w:p>
        </w:tc>
      </w:tr>
      <w:tr w:rsidR="006C7785" w14:paraId="6804C74B" w14:textId="77777777" w:rsidTr="00A02E90">
        <w:trPr>
          <w:tblHeader/>
        </w:trPr>
        <w:tc>
          <w:tcPr>
            <w:tcW w:w="9209" w:type="dxa"/>
            <w:tcBorders>
              <w:top w:val="nil"/>
              <w:bottom w:val="nil"/>
            </w:tcBorders>
            <w:vAlign w:val="center"/>
          </w:tcPr>
          <w:p w14:paraId="2584C7DE" w14:textId="77777777" w:rsidR="006C7785" w:rsidRPr="00373F25" w:rsidRDefault="006C7785" w:rsidP="00380FCD">
            <w:pPr>
              <w:rPr>
                <w:rFonts w:cs="Arial"/>
                <w:i/>
              </w:rPr>
            </w:pPr>
            <w:r w:rsidRPr="00373F25">
              <w:rPr>
                <w:rFonts w:cs="Arial"/>
                <w:i/>
              </w:rPr>
              <w:t>Note: the display should show the centred symbol(s) offset.</w:t>
            </w:r>
          </w:p>
          <w:p w14:paraId="71F46271" w14:textId="77777777" w:rsidR="006C7785" w:rsidRPr="00373F25" w:rsidRDefault="006C7785" w:rsidP="00380FCD">
            <w:pPr>
              <w:rPr>
                <w:rFonts w:cs="Arial"/>
                <w:i/>
              </w:rPr>
            </w:pPr>
          </w:p>
          <w:p w14:paraId="47717E3D" w14:textId="77777777" w:rsidR="006C7785" w:rsidRPr="00373F25" w:rsidRDefault="006C7785" w:rsidP="00380FCD">
            <w:pPr>
              <w:rPr>
                <w:rFonts w:cs="Arial"/>
                <w:i/>
              </w:rPr>
            </w:pPr>
            <w:r w:rsidRPr="00373F25">
              <w:rPr>
                <w:rFonts w:cs="Arial"/>
                <w:i/>
              </w:rPr>
              <w:t>Zoom out to scale 1:50 000 and confirm that the feature now displays as follows:</w:t>
            </w:r>
          </w:p>
        </w:tc>
      </w:tr>
      <w:tr w:rsidR="006C7785" w14:paraId="3660A410" w14:textId="77777777" w:rsidTr="00A02E90">
        <w:trPr>
          <w:tblHeader/>
        </w:trPr>
        <w:tc>
          <w:tcPr>
            <w:tcW w:w="9209" w:type="dxa"/>
            <w:tcBorders>
              <w:top w:val="nil"/>
              <w:bottom w:val="nil"/>
            </w:tcBorders>
            <w:vAlign w:val="center"/>
          </w:tcPr>
          <w:p w14:paraId="1A5E7FFC" w14:textId="77777777" w:rsidR="006C7785" w:rsidRPr="00373F25" w:rsidRDefault="006C7785" w:rsidP="00380FCD">
            <w:pPr>
              <w:jc w:val="center"/>
              <w:rPr>
                <w:rFonts w:cs="Arial"/>
              </w:rPr>
            </w:pPr>
            <w:r w:rsidRPr="00373F25">
              <w:rPr>
                <w:rFonts w:cs="Arial"/>
                <w:noProof/>
                <w:lang w:val="en-IN" w:eastAsia="en-IN"/>
              </w:rPr>
              <w:drawing>
                <wp:inline distT="0" distB="0" distL="0" distR="0" wp14:anchorId="129F54B3" wp14:editId="05811A18">
                  <wp:extent cx="1209842" cy="419160"/>
                  <wp:effectExtent l="0" t="0" r="9358" b="0"/>
                  <wp:docPr id="192" name="Picture 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209842" cy="419160"/>
                          </a:xfrm>
                          <a:prstGeom prst="rect">
                            <a:avLst/>
                          </a:prstGeom>
                          <a:noFill/>
                          <a:ln>
                            <a:noFill/>
                            <a:prstDash/>
                          </a:ln>
                        </pic:spPr>
                      </pic:pic>
                    </a:graphicData>
                  </a:graphic>
                </wp:inline>
              </w:drawing>
            </w:r>
          </w:p>
        </w:tc>
      </w:tr>
      <w:tr w:rsidR="006C7785" w14:paraId="1AB956F0" w14:textId="77777777" w:rsidTr="00A02E90">
        <w:trPr>
          <w:tblHeader/>
        </w:trPr>
        <w:tc>
          <w:tcPr>
            <w:tcW w:w="9209" w:type="dxa"/>
            <w:tcBorders>
              <w:top w:val="nil"/>
            </w:tcBorders>
            <w:vAlign w:val="center"/>
          </w:tcPr>
          <w:p w14:paraId="3482D886" w14:textId="77777777" w:rsidR="006C7785" w:rsidRPr="00373F25" w:rsidRDefault="006C7785" w:rsidP="00380FCD">
            <w:pPr>
              <w:rPr>
                <w:rFonts w:cs="Arial"/>
                <w:i/>
              </w:rPr>
            </w:pPr>
            <w:r w:rsidRPr="00373F25">
              <w:rPr>
                <w:rFonts w:cs="Arial"/>
                <w:i/>
              </w:rPr>
              <w:t>Note: the display should only show the arrow as above without the centred symbol(s) offset.</w:t>
            </w:r>
          </w:p>
        </w:tc>
      </w:tr>
    </w:tbl>
    <w:p w14:paraId="5348E8E3" w14:textId="77777777" w:rsidR="006C7785" w:rsidRDefault="006C7785" w:rsidP="006C7785"/>
    <w:p w14:paraId="2F1B330B" w14:textId="067E8F8D"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0D4611DE" w14:textId="77777777" w:rsidTr="00A02E90">
        <w:trPr>
          <w:tblHeader/>
        </w:trPr>
        <w:tc>
          <w:tcPr>
            <w:tcW w:w="9526" w:type="dxa"/>
            <w:shd w:val="clear" w:color="auto" w:fill="BFBFBF" w:themeFill="background1" w:themeFillShade="BF"/>
            <w:vAlign w:val="center"/>
          </w:tcPr>
          <w:p w14:paraId="577A6373" w14:textId="77777777" w:rsidR="006C7785" w:rsidRPr="00373F25" w:rsidRDefault="006C7785" w:rsidP="00A02E90">
            <w:pPr>
              <w:jc w:val="center"/>
              <w:rPr>
                <w:rFonts w:cs="Arial"/>
              </w:rPr>
            </w:pPr>
            <w:r w:rsidRPr="00373F25">
              <w:rPr>
                <w:rFonts w:cs="Arial"/>
                <w:b/>
              </w:rPr>
              <w:t>Action</w:t>
            </w:r>
          </w:p>
        </w:tc>
      </w:tr>
      <w:tr w:rsidR="006C7785" w14:paraId="6F942226" w14:textId="77777777" w:rsidTr="00380FCD">
        <w:trPr>
          <w:tblHeader/>
        </w:trPr>
        <w:tc>
          <w:tcPr>
            <w:tcW w:w="9526" w:type="dxa"/>
            <w:vAlign w:val="center"/>
          </w:tcPr>
          <w:p w14:paraId="54281D7B" w14:textId="77777777" w:rsidR="006C7785" w:rsidRPr="00373F25" w:rsidRDefault="006C7785" w:rsidP="00380FCD">
            <w:pPr>
              <w:rPr>
                <w:rFonts w:cs="Arial"/>
                <w:i/>
              </w:rPr>
            </w:pPr>
            <w:r w:rsidRPr="00373F25">
              <w:rPr>
                <w:rFonts w:cs="Arial"/>
                <w:i/>
              </w:rPr>
              <w:t>Centre the display on position 32°32.085’S 61° 21.415’E and then zoom in to a scale of 1:1 000.</w:t>
            </w:r>
          </w:p>
          <w:p w14:paraId="21FFDB7E" w14:textId="77777777" w:rsidR="006C7785" w:rsidRPr="00373F25" w:rsidRDefault="006C7785" w:rsidP="00380FCD">
            <w:pPr>
              <w:rPr>
                <w:rFonts w:cs="Arial"/>
                <w:i/>
              </w:rPr>
            </w:pPr>
            <w:r w:rsidRPr="00373F25">
              <w:rPr>
                <w:rFonts w:cs="Arial"/>
                <w:i/>
              </w:rPr>
              <w:t>Simulate own ship on position 32°32.085’S 61° 21.415’E</w:t>
            </w:r>
          </w:p>
        </w:tc>
      </w:tr>
      <w:tr w:rsidR="006C7785" w14:paraId="0BF4AE57" w14:textId="77777777" w:rsidTr="00A02E90">
        <w:trPr>
          <w:tblHeader/>
        </w:trPr>
        <w:tc>
          <w:tcPr>
            <w:tcW w:w="9526" w:type="dxa"/>
            <w:tcBorders>
              <w:bottom w:val="single" w:sz="4" w:space="0" w:color="auto"/>
            </w:tcBorders>
            <w:shd w:val="clear" w:color="auto" w:fill="BFBFBF" w:themeFill="background1" w:themeFillShade="BF"/>
            <w:vAlign w:val="center"/>
          </w:tcPr>
          <w:p w14:paraId="20EF008C" w14:textId="77777777" w:rsidR="006C7785" w:rsidRPr="00373F25" w:rsidRDefault="006C7785" w:rsidP="00A02E90">
            <w:pPr>
              <w:jc w:val="center"/>
              <w:rPr>
                <w:rFonts w:cs="Arial"/>
              </w:rPr>
            </w:pPr>
            <w:r w:rsidRPr="00373F25">
              <w:rPr>
                <w:rFonts w:cs="Arial"/>
                <w:b/>
              </w:rPr>
              <w:t>Results</w:t>
            </w:r>
          </w:p>
        </w:tc>
      </w:tr>
      <w:tr w:rsidR="006C7785" w14:paraId="1DD0EC66" w14:textId="77777777" w:rsidTr="00380FCD">
        <w:trPr>
          <w:tblHeader/>
        </w:trPr>
        <w:tc>
          <w:tcPr>
            <w:tcW w:w="9526" w:type="dxa"/>
            <w:tcBorders>
              <w:bottom w:val="nil"/>
            </w:tcBorders>
            <w:vAlign w:val="center"/>
          </w:tcPr>
          <w:p w14:paraId="44D0EAEA" w14:textId="77777777" w:rsidR="006C7785" w:rsidRPr="00373F25" w:rsidRDefault="006C7785" w:rsidP="00380FCD">
            <w:pPr>
              <w:rPr>
                <w:rFonts w:cs="Arial"/>
                <w:i/>
              </w:rPr>
            </w:pPr>
            <w:r w:rsidRPr="00373F25">
              <w:rPr>
                <w:rFonts w:cs="Arial"/>
                <w:i/>
              </w:rPr>
              <w:t>Confirm that the feature displays as in the image below:</w:t>
            </w:r>
          </w:p>
        </w:tc>
      </w:tr>
      <w:tr w:rsidR="006C7785" w14:paraId="735C82B2" w14:textId="77777777" w:rsidTr="00380FCD">
        <w:trPr>
          <w:tblHeader/>
        </w:trPr>
        <w:tc>
          <w:tcPr>
            <w:tcW w:w="9526" w:type="dxa"/>
            <w:tcBorders>
              <w:top w:val="nil"/>
              <w:bottom w:val="nil"/>
            </w:tcBorders>
            <w:vAlign w:val="center"/>
          </w:tcPr>
          <w:p w14:paraId="7309D347" w14:textId="77777777" w:rsidR="006C7785" w:rsidRDefault="006C7785" w:rsidP="00380FCD">
            <w:pPr>
              <w:jc w:val="center"/>
            </w:pPr>
            <w:r w:rsidRPr="001B372A">
              <w:rPr>
                <w:noProof/>
                <w:lang w:val="en-IN" w:eastAsia="en-IN"/>
              </w:rPr>
              <w:drawing>
                <wp:inline distT="0" distB="0" distL="0" distR="0" wp14:anchorId="44D2ADA3" wp14:editId="615C126A">
                  <wp:extent cx="2398395" cy="1630680"/>
                  <wp:effectExtent l="0" t="0" r="1905" b="7620"/>
                  <wp:docPr id="275" name="Picture 275" descr="C:\msdokut\STANDARDIT\IHO\ENCWG\Drafting 4.0.2 after Mar2016\New picture originals 23mar2016\3.6.10c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msdokut\STANDARDIT\IHO\ENCWG\Drafting 4.0.2 after Mar2016\New picture originals 23mar2016\3.6.10c picture 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398395" cy="1630680"/>
                          </a:xfrm>
                          <a:prstGeom prst="rect">
                            <a:avLst/>
                          </a:prstGeom>
                          <a:noFill/>
                          <a:ln>
                            <a:noFill/>
                          </a:ln>
                        </pic:spPr>
                      </pic:pic>
                    </a:graphicData>
                  </a:graphic>
                </wp:inline>
              </w:drawing>
            </w:r>
          </w:p>
          <w:p w14:paraId="5AFB3CE8" w14:textId="77777777" w:rsidR="006C7785" w:rsidRPr="00357E05" w:rsidRDefault="006C7785" w:rsidP="00380FCD">
            <w:pPr>
              <w:jc w:val="center"/>
              <w:rPr>
                <w:b/>
              </w:rPr>
            </w:pPr>
            <w:proofErr w:type="spellStart"/>
            <w:r>
              <w:rPr>
                <w:b/>
              </w:rPr>
              <w:t>tbd</w:t>
            </w:r>
            <w:proofErr w:type="spellEnd"/>
          </w:p>
        </w:tc>
      </w:tr>
      <w:tr w:rsidR="006C7785" w14:paraId="6F3D0874" w14:textId="77777777" w:rsidTr="00380FCD">
        <w:trPr>
          <w:tblHeader/>
        </w:trPr>
        <w:tc>
          <w:tcPr>
            <w:tcW w:w="9526" w:type="dxa"/>
            <w:tcBorders>
              <w:top w:val="nil"/>
              <w:bottom w:val="single" w:sz="4" w:space="0" w:color="auto"/>
            </w:tcBorders>
            <w:vAlign w:val="center"/>
          </w:tcPr>
          <w:p w14:paraId="3F0ECE84" w14:textId="77777777" w:rsidR="006C7785" w:rsidRPr="00373F25" w:rsidRDefault="006C7785" w:rsidP="00380FCD">
            <w:pPr>
              <w:rPr>
                <w:rFonts w:cs="Arial"/>
                <w:i/>
              </w:rPr>
            </w:pPr>
            <w:r w:rsidRPr="00373F25">
              <w:rPr>
                <w:rFonts w:cs="Arial"/>
                <w:i/>
              </w:rPr>
              <w:t>Note: the display should show own ship symbol centred with the arrow and restriction symbol(s) offset. Even when changing the display scale the separation between own ship and the symbols shall be maintained.</w:t>
            </w:r>
          </w:p>
          <w:p w14:paraId="36156E81" w14:textId="77777777" w:rsidR="006C7785" w:rsidRDefault="006C7785" w:rsidP="00380FCD">
            <w:pPr>
              <w:rPr>
                <w:noProof/>
                <w:lang w:eastAsia="en-GB"/>
              </w:rPr>
            </w:pPr>
            <w:r w:rsidRPr="00373F25">
              <w:rPr>
                <w:rFonts w:cs="Arial"/>
                <w:i/>
              </w:rPr>
              <w:t>Note the offset between arrow and restriction symbol is specified while the own ship symbol just has to be not overlapping the centred symbols in the chart.</w:t>
            </w:r>
          </w:p>
        </w:tc>
      </w:tr>
    </w:tbl>
    <w:p w14:paraId="5189517F" w14:textId="4055B916"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1E60B7A2" w14:textId="77777777" w:rsidTr="00A02E90">
        <w:trPr>
          <w:tblHeader/>
        </w:trPr>
        <w:tc>
          <w:tcPr>
            <w:tcW w:w="9526" w:type="dxa"/>
            <w:shd w:val="clear" w:color="auto" w:fill="BFBFBF" w:themeFill="background1" w:themeFillShade="BF"/>
            <w:vAlign w:val="center"/>
          </w:tcPr>
          <w:p w14:paraId="363EB2DE" w14:textId="77777777" w:rsidR="006C7785" w:rsidRPr="00612848" w:rsidRDefault="006C7785" w:rsidP="00A02E90">
            <w:pPr>
              <w:jc w:val="center"/>
              <w:rPr>
                <w:rFonts w:cs="Arial"/>
              </w:rPr>
            </w:pPr>
            <w:r w:rsidRPr="00612848">
              <w:rPr>
                <w:rFonts w:cs="Arial"/>
                <w:b/>
              </w:rPr>
              <w:t>Action</w:t>
            </w:r>
          </w:p>
        </w:tc>
      </w:tr>
      <w:tr w:rsidR="006C7785" w14:paraId="3E362E9F" w14:textId="77777777" w:rsidTr="00380FCD">
        <w:trPr>
          <w:tblHeader/>
        </w:trPr>
        <w:tc>
          <w:tcPr>
            <w:tcW w:w="9526" w:type="dxa"/>
            <w:vAlign w:val="center"/>
          </w:tcPr>
          <w:p w14:paraId="35114FE2" w14:textId="743252F6" w:rsidR="00A02E90" w:rsidRPr="00A02E90" w:rsidRDefault="00A02E90" w:rsidP="00380FCD">
            <w:pPr>
              <w:rPr>
                <w:rFonts w:cs="Arial"/>
                <w:b/>
                <w:bCs/>
                <w:i/>
              </w:rPr>
            </w:pPr>
            <w:r w:rsidRPr="00A02E90">
              <w:rPr>
                <w:rFonts w:cs="Arial"/>
                <w:b/>
                <w:bCs/>
                <w:i/>
              </w:rPr>
              <w:t>Display of centred symbols when area is partially off screen</w:t>
            </w:r>
          </w:p>
          <w:p w14:paraId="7129143B" w14:textId="77777777" w:rsidR="00A02E90" w:rsidRDefault="00A02E90" w:rsidP="00380FCD">
            <w:pPr>
              <w:rPr>
                <w:rFonts w:cs="Arial"/>
                <w:i/>
              </w:rPr>
            </w:pPr>
          </w:p>
          <w:p w14:paraId="7F71722D" w14:textId="1545E28F" w:rsidR="006C7785" w:rsidRPr="00612848" w:rsidRDefault="006C7785" w:rsidP="00380FCD">
            <w:pPr>
              <w:rPr>
                <w:rFonts w:cs="Arial"/>
                <w:i/>
              </w:rPr>
            </w:pPr>
            <w:r w:rsidRPr="00612848">
              <w:rPr>
                <w:rFonts w:cs="Arial"/>
                <w:i/>
              </w:rPr>
              <w:t>Centre the display on position 32°32.805’S 61° 21.290’E and then zoom in to a scale of 1:20 000.</w:t>
            </w:r>
          </w:p>
        </w:tc>
      </w:tr>
      <w:tr w:rsidR="006C7785" w14:paraId="10C4FDBA" w14:textId="77777777" w:rsidTr="00A02E90">
        <w:trPr>
          <w:tblHeader/>
        </w:trPr>
        <w:tc>
          <w:tcPr>
            <w:tcW w:w="9526" w:type="dxa"/>
            <w:tcBorders>
              <w:bottom w:val="single" w:sz="4" w:space="0" w:color="auto"/>
            </w:tcBorders>
            <w:shd w:val="clear" w:color="auto" w:fill="BFBFBF" w:themeFill="background1" w:themeFillShade="BF"/>
            <w:vAlign w:val="center"/>
          </w:tcPr>
          <w:p w14:paraId="3FA7506B" w14:textId="77777777" w:rsidR="006C7785" w:rsidRPr="00612848" w:rsidRDefault="006C7785" w:rsidP="00A02E90">
            <w:pPr>
              <w:jc w:val="center"/>
              <w:rPr>
                <w:rFonts w:cs="Arial"/>
              </w:rPr>
            </w:pPr>
            <w:r w:rsidRPr="00612848">
              <w:rPr>
                <w:rFonts w:cs="Arial"/>
                <w:b/>
              </w:rPr>
              <w:t>Results</w:t>
            </w:r>
          </w:p>
        </w:tc>
      </w:tr>
      <w:tr w:rsidR="006C7785" w14:paraId="5DE049B3" w14:textId="77777777" w:rsidTr="00380FCD">
        <w:trPr>
          <w:tblHeader/>
        </w:trPr>
        <w:tc>
          <w:tcPr>
            <w:tcW w:w="9526" w:type="dxa"/>
            <w:tcBorders>
              <w:bottom w:val="nil"/>
            </w:tcBorders>
            <w:vAlign w:val="center"/>
          </w:tcPr>
          <w:p w14:paraId="70468EC7" w14:textId="77777777" w:rsidR="006C7785" w:rsidRPr="00612848" w:rsidRDefault="006C7785" w:rsidP="00380FCD">
            <w:pPr>
              <w:rPr>
                <w:rFonts w:cs="Arial"/>
                <w:i/>
              </w:rPr>
            </w:pPr>
            <w:r w:rsidRPr="00612848">
              <w:rPr>
                <w:rFonts w:cs="Arial"/>
                <w:i/>
              </w:rPr>
              <w:t>Confirm that the feature displays as in the image below:</w:t>
            </w:r>
          </w:p>
        </w:tc>
      </w:tr>
      <w:tr w:rsidR="006C7785" w14:paraId="21BAFE3A" w14:textId="77777777" w:rsidTr="00380FCD">
        <w:trPr>
          <w:tblHeader/>
        </w:trPr>
        <w:tc>
          <w:tcPr>
            <w:tcW w:w="9526" w:type="dxa"/>
            <w:tcBorders>
              <w:top w:val="nil"/>
              <w:bottom w:val="nil"/>
            </w:tcBorders>
            <w:vAlign w:val="center"/>
          </w:tcPr>
          <w:p w14:paraId="007836F7" w14:textId="77777777" w:rsidR="006C7785" w:rsidRDefault="006C7785" w:rsidP="00380FCD">
            <w:pPr>
              <w:jc w:val="center"/>
            </w:pPr>
            <w:r>
              <w:rPr>
                <w:noProof/>
                <w:lang w:val="en-IN" w:eastAsia="en-IN"/>
              </w:rPr>
              <w:drawing>
                <wp:inline distT="0" distB="0" distL="0" distR="0" wp14:anchorId="243B624C" wp14:editId="1536C5C5">
                  <wp:extent cx="1828800" cy="1876425"/>
                  <wp:effectExtent l="0" t="0" r="0" b="9525"/>
                  <wp:docPr id="124" name="Picture 12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828800" cy="1876425"/>
                          </a:xfrm>
                          <a:prstGeom prst="rect">
                            <a:avLst/>
                          </a:prstGeom>
                          <a:noFill/>
                          <a:ln>
                            <a:noFill/>
                          </a:ln>
                        </pic:spPr>
                      </pic:pic>
                    </a:graphicData>
                  </a:graphic>
                </wp:inline>
              </w:drawing>
            </w:r>
          </w:p>
          <w:p w14:paraId="1EE15A87" w14:textId="77777777" w:rsidR="006C7785" w:rsidRPr="00357E05" w:rsidRDefault="006C7785" w:rsidP="00380FCD">
            <w:pPr>
              <w:jc w:val="center"/>
              <w:rPr>
                <w:b/>
              </w:rPr>
            </w:pPr>
            <w:proofErr w:type="spellStart"/>
            <w:r>
              <w:rPr>
                <w:b/>
              </w:rPr>
              <w:t>tbd</w:t>
            </w:r>
            <w:proofErr w:type="spellEnd"/>
          </w:p>
          <w:p w14:paraId="465ABABF" w14:textId="77777777" w:rsidR="006C7785" w:rsidRPr="0015247B" w:rsidRDefault="006C7785" w:rsidP="00380FCD">
            <w:pPr>
              <w:jc w:val="center"/>
            </w:pPr>
          </w:p>
        </w:tc>
      </w:tr>
      <w:tr w:rsidR="006C7785" w14:paraId="2E85FB73" w14:textId="77777777" w:rsidTr="00380FCD">
        <w:trPr>
          <w:tblHeader/>
        </w:trPr>
        <w:tc>
          <w:tcPr>
            <w:tcW w:w="9526" w:type="dxa"/>
            <w:tcBorders>
              <w:top w:val="nil"/>
            </w:tcBorders>
            <w:vAlign w:val="center"/>
          </w:tcPr>
          <w:p w14:paraId="1DB7C825" w14:textId="77777777" w:rsidR="006C7785" w:rsidRPr="00E6095F" w:rsidRDefault="006C7785" w:rsidP="00380FCD">
            <w:pPr>
              <w:rPr>
                <w:i/>
              </w:rPr>
            </w:pPr>
            <w:r w:rsidRPr="00612848">
              <w:rPr>
                <w:rFonts w:cs="Arial"/>
                <w:i/>
              </w:rPr>
              <w:t>Note: the display should show the centred symbol in the centre of the visible area</w:t>
            </w:r>
            <w:r w:rsidRPr="00E6095F">
              <w:rPr>
                <w:i/>
              </w:rPr>
              <w:t>.</w:t>
            </w:r>
          </w:p>
        </w:tc>
      </w:tr>
    </w:tbl>
    <w:p w14:paraId="650C339B" w14:textId="77777777" w:rsidR="006C7785" w:rsidRDefault="006C7785" w:rsidP="006C7785"/>
    <w:p w14:paraId="2024B06E" w14:textId="77777777" w:rsidR="006C7785" w:rsidRDefault="006C7785" w:rsidP="006C7785">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10BF8881" w14:textId="77777777" w:rsidTr="00A02E90">
        <w:trPr>
          <w:tblHeader/>
        </w:trPr>
        <w:tc>
          <w:tcPr>
            <w:tcW w:w="9526" w:type="dxa"/>
            <w:shd w:val="clear" w:color="auto" w:fill="BFBFBF" w:themeFill="background1" w:themeFillShade="BF"/>
            <w:vAlign w:val="center"/>
          </w:tcPr>
          <w:p w14:paraId="378F5513" w14:textId="77777777" w:rsidR="006C7785" w:rsidRPr="00612848" w:rsidRDefault="006C7785" w:rsidP="00A02E90">
            <w:pPr>
              <w:jc w:val="center"/>
              <w:rPr>
                <w:rFonts w:cs="Arial"/>
              </w:rPr>
            </w:pPr>
            <w:r w:rsidRPr="00612848">
              <w:rPr>
                <w:rFonts w:cs="Arial"/>
                <w:b/>
              </w:rPr>
              <w:lastRenderedPageBreak/>
              <w:t>Setup</w:t>
            </w:r>
          </w:p>
        </w:tc>
      </w:tr>
      <w:tr w:rsidR="006C7785" w14:paraId="3FD2C774" w14:textId="77777777" w:rsidTr="00380FCD">
        <w:trPr>
          <w:tblHeader/>
        </w:trPr>
        <w:tc>
          <w:tcPr>
            <w:tcW w:w="9526" w:type="dxa"/>
            <w:vAlign w:val="center"/>
          </w:tcPr>
          <w:p w14:paraId="1EE48519" w14:textId="77777777" w:rsidR="006C7785" w:rsidRPr="00612848" w:rsidRDefault="006C7785" w:rsidP="00380FCD">
            <w:pPr>
              <w:rPr>
                <w:rFonts w:cs="Arial"/>
              </w:rPr>
            </w:pPr>
            <w:r w:rsidRPr="00612848">
              <w:rPr>
                <w:rFonts w:cs="Arial"/>
                <w:i/>
              </w:rPr>
              <w:t xml:space="preserve">As for test </w:t>
            </w:r>
            <w:r w:rsidRPr="00612848">
              <w:rPr>
                <w:rFonts w:cs="Arial"/>
              </w:rPr>
              <w:t>CentredSymbols1</w:t>
            </w:r>
          </w:p>
        </w:tc>
      </w:tr>
      <w:tr w:rsidR="006C7785" w14:paraId="25AF2D78" w14:textId="77777777" w:rsidTr="00A02E90">
        <w:trPr>
          <w:tblHeader/>
        </w:trPr>
        <w:tc>
          <w:tcPr>
            <w:tcW w:w="9526" w:type="dxa"/>
            <w:shd w:val="clear" w:color="auto" w:fill="BFBFBF" w:themeFill="background1" w:themeFillShade="BF"/>
            <w:vAlign w:val="center"/>
          </w:tcPr>
          <w:p w14:paraId="143A8FE6" w14:textId="77777777" w:rsidR="006C7785" w:rsidRPr="00612848" w:rsidRDefault="006C7785" w:rsidP="00A02E90">
            <w:pPr>
              <w:jc w:val="center"/>
              <w:rPr>
                <w:rFonts w:cs="Arial"/>
              </w:rPr>
            </w:pPr>
            <w:r w:rsidRPr="00612848">
              <w:rPr>
                <w:rFonts w:cs="Arial"/>
                <w:b/>
              </w:rPr>
              <w:t>Action</w:t>
            </w:r>
          </w:p>
        </w:tc>
      </w:tr>
      <w:tr w:rsidR="006C7785" w14:paraId="02203EA3" w14:textId="77777777" w:rsidTr="00380FCD">
        <w:trPr>
          <w:tblHeader/>
        </w:trPr>
        <w:tc>
          <w:tcPr>
            <w:tcW w:w="9526" w:type="dxa"/>
            <w:vAlign w:val="center"/>
          </w:tcPr>
          <w:p w14:paraId="0DBBE57C" w14:textId="2721BD8D" w:rsidR="00A02E90" w:rsidRPr="00A02E90" w:rsidRDefault="00A02E90" w:rsidP="00380FCD">
            <w:pPr>
              <w:rPr>
                <w:rFonts w:cs="Arial"/>
                <w:b/>
                <w:bCs/>
                <w:i/>
              </w:rPr>
            </w:pPr>
            <w:r w:rsidRPr="00A02E90">
              <w:rPr>
                <w:rFonts w:cs="Arial"/>
                <w:b/>
                <w:bCs/>
                <w:i/>
              </w:rPr>
              <w:t>Display of centred symbols within complex areas</w:t>
            </w:r>
          </w:p>
          <w:p w14:paraId="747E2A18" w14:textId="77777777" w:rsidR="00A02E90" w:rsidRDefault="00A02E90" w:rsidP="00380FCD">
            <w:pPr>
              <w:rPr>
                <w:rFonts w:cs="Arial"/>
                <w:i/>
              </w:rPr>
            </w:pPr>
          </w:p>
          <w:p w14:paraId="4C700FF0" w14:textId="15E5034A" w:rsidR="006C7785" w:rsidRPr="00612848" w:rsidRDefault="006C7785" w:rsidP="00380FCD">
            <w:pPr>
              <w:rPr>
                <w:rFonts w:cs="Arial"/>
                <w:i/>
              </w:rPr>
            </w:pPr>
            <w:r w:rsidRPr="00612848">
              <w:rPr>
                <w:rFonts w:cs="Arial"/>
                <w:i/>
              </w:rPr>
              <w:t>Centre the display on position 32°30.970’S 61° 21.330’E and then zoom in to a scale of 1:20 000.</w:t>
            </w:r>
          </w:p>
        </w:tc>
      </w:tr>
      <w:tr w:rsidR="006C7785" w14:paraId="33CE593F" w14:textId="77777777" w:rsidTr="00A02E90">
        <w:trPr>
          <w:tblHeader/>
        </w:trPr>
        <w:tc>
          <w:tcPr>
            <w:tcW w:w="9526" w:type="dxa"/>
            <w:tcBorders>
              <w:bottom w:val="single" w:sz="4" w:space="0" w:color="auto"/>
            </w:tcBorders>
            <w:shd w:val="clear" w:color="auto" w:fill="BFBFBF" w:themeFill="background1" w:themeFillShade="BF"/>
            <w:vAlign w:val="center"/>
          </w:tcPr>
          <w:p w14:paraId="2A0F9B87" w14:textId="77777777" w:rsidR="006C7785" w:rsidRPr="00612848" w:rsidRDefault="006C7785" w:rsidP="00A02E90">
            <w:pPr>
              <w:jc w:val="center"/>
              <w:rPr>
                <w:rFonts w:cs="Arial"/>
              </w:rPr>
            </w:pPr>
            <w:r w:rsidRPr="00612848">
              <w:rPr>
                <w:rFonts w:cs="Arial"/>
                <w:b/>
              </w:rPr>
              <w:t>Results</w:t>
            </w:r>
          </w:p>
        </w:tc>
      </w:tr>
      <w:tr w:rsidR="006C7785" w14:paraId="2AA08F25" w14:textId="77777777" w:rsidTr="00380FCD">
        <w:trPr>
          <w:tblHeader/>
        </w:trPr>
        <w:tc>
          <w:tcPr>
            <w:tcW w:w="9526" w:type="dxa"/>
            <w:tcBorders>
              <w:bottom w:val="nil"/>
            </w:tcBorders>
            <w:vAlign w:val="center"/>
          </w:tcPr>
          <w:p w14:paraId="0E429025" w14:textId="77777777" w:rsidR="006C7785" w:rsidRPr="00612848" w:rsidRDefault="006C7785" w:rsidP="00380FCD">
            <w:pPr>
              <w:rPr>
                <w:rFonts w:cs="Arial"/>
                <w:i/>
              </w:rPr>
            </w:pPr>
            <w:r w:rsidRPr="00612848">
              <w:rPr>
                <w:rFonts w:cs="Arial"/>
                <w:i/>
              </w:rPr>
              <w:t>Confirm that the feature displays as in the image below:</w:t>
            </w:r>
          </w:p>
        </w:tc>
      </w:tr>
      <w:tr w:rsidR="006C7785" w14:paraId="64E1A16E" w14:textId="77777777" w:rsidTr="00380FCD">
        <w:trPr>
          <w:tblHeader/>
        </w:trPr>
        <w:tc>
          <w:tcPr>
            <w:tcW w:w="9526" w:type="dxa"/>
            <w:tcBorders>
              <w:top w:val="nil"/>
              <w:bottom w:val="nil"/>
            </w:tcBorders>
            <w:vAlign w:val="center"/>
          </w:tcPr>
          <w:p w14:paraId="6CA03EA7" w14:textId="77777777" w:rsidR="006C7785" w:rsidRDefault="006C7785" w:rsidP="00380FCD">
            <w:pPr>
              <w:jc w:val="center"/>
            </w:pPr>
            <w:r>
              <w:rPr>
                <w:noProof/>
                <w:lang w:val="en-IN" w:eastAsia="en-IN"/>
              </w:rPr>
              <w:drawing>
                <wp:inline distT="0" distB="0" distL="0" distR="0" wp14:anchorId="714DC6F8" wp14:editId="4FD6FEF8">
                  <wp:extent cx="3609975" cy="2676525"/>
                  <wp:effectExtent l="0" t="0" r="9525" b="9525"/>
                  <wp:docPr id="125" name="Picture 12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609975" cy="2676525"/>
                          </a:xfrm>
                          <a:prstGeom prst="rect">
                            <a:avLst/>
                          </a:prstGeom>
                          <a:noFill/>
                          <a:ln>
                            <a:noFill/>
                          </a:ln>
                        </pic:spPr>
                      </pic:pic>
                    </a:graphicData>
                  </a:graphic>
                </wp:inline>
              </w:drawing>
            </w:r>
          </w:p>
          <w:p w14:paraId="5A90800E" w14:textId="77777777" w:rsidR="006C7785" w:rsidRDefault="006C7785" w:rsidP="00380FCD">
            <w:pPr>
              <w:jc w:val="center"/>
              <w:rPr>
                <w:b/>
              </w:rPr>
            </w:pPr>
            <w:proofErr w:type="spellStart"/>
            <w:r>
              <w:rPr>
                <w:b/>
              </w:rPr>
              <w:t>Tbd</w:t>
            </w:r>
            <w:proofErr w:type="spellEnd"/>
          </w:p>
          <w:p w14:paraId="748D8ECC" w14:textId="77777777" w:rsidR="006C7785" w:rsidRPr="00357E05" w:rsidRDefault="006C7785" w:rsidP="00380FCD">
            <w:pPr>
              <w:jc w:val="center"/>
              <w:rPr>
                <w:b/>
              </w:rPr>
            </w:pPr>
            <w:r>
              <w:rPr>
                <w:noProof/>
                <w:lang w:val="en-IN" w:eastAsia="en-IN"/>
              </w:rPr>
              <w:drawing>
                <wp:inline distT="0" distB="0" distL="0" distR="0" wp14:anchorId="06005912" wp14:editId="038618F4">
                  <wp:extent cx="2981739" cy="2276791"/>
                  <wp:effectExtent l="0" t="0" r="9111" b="9209"/>
                  <wp:docPr id="193" name="Picture 66" descr="A blue square with black x and a pink x&#10;&#10;Description automatically generated"/>
                  <wp:cNvGraphicFramePr/>
                  <a:graphic xmlns:a="http://schemas.openxmlformats.org/drawingml/2006/main">
                    <a:graphicData uri="http://schemas.openxmlformats.org/drawingml/2006/picture">
                      <pic:pic xmlns:pic="http://schemas.openxmlformats.org/drawingml/2006/picture">
                        <pic:nvPicPr>
                          <pic:cNvPr id="193" name="Picture 66" descr="A blue square with black x and a pink x&#10;&#10;Description automatically generated"/>
                          <pic:cNvPicPr/>
                        </pic:nvPicPr>
                        <pic:blipFill>
                          <a:blip r:embed="rId143"/>
                          <a:stretch>
                            <a:fillRect/>
                          </a:stretch>
                        </pic:blipFill>
                        <pic:spPr>
                          <a:xfrm>
                            <a:off x="0" y="0"/>
                            <a:ext cx="2981739" cy="2276791"/>
                          </a:xfrm>
                          <a:prstGeom prst="rect">
                            <a:avLst/>
                          </a:prstGeom>
                          <a:noFill/>
                          <a:ln>
                            <a:noFill/>
                            <a:prstDash/>
                          </a:ln>
                        </pic:spPr>
                      </pic:pic>
                    </a:graphicData>
                  </a:graphic>
                </wp:inline>
              </w:drawing>
            </w:r>
          </w:p>
          <w:p w14:paraId="75AC0FA8" w14:textId="77777777" w:rsidR="006C7785" w:rsidRPr="0015247B" w:rsidRDefault="006C7785" w:rsidP="00380FCD">
            <w:pPr>
              <w:jc w:val="center"/>
            </w:pPr>
          </w:p>
        </w:tc>
      </w:tr>
      <w:tr w:rsidR="006C7785" w14:paraId="3B75261B" w14:textId="77777777" w:rsidTr="00380FCD">
        <w:trPr>
          <w:tblHeader/>
        </w:trPr>
        <w:tc>
          <w:tcPr>
            <w:tcW w:w="9526" w:type="dxa"/>
            <w:tcBorders>
              <w:top w:val="nil"/>
            </w:tcBorders>
            <w:vAlign w:val="center"/>
          </w:tcPr>
          <w:p w14:paraId="3EFAED7A" w14:textId="77777777" w:rsidR="006C7785" w:rsidRPr="00612848" w:rsidRDefault="006C7785" w:rsidP="00380FCD">
            <w:pPr>
              <w:rPr>
                <w:rFonts w:cs="Arial"/>
                <w:i/>
              </w:rPr>
            </w:pPr>
            <w:r w:rsidRPr="00612848">
              <w:rPr>
                <w:rFonts w:cs="Arial"/>
                <w:i/>
              </w:rPr>
              <w:t xml:space="preserve">Note: the display should show the centred symbol within the </w:t>
            </w:r>
            <w:r w:rsidRPr="00612848">
              <w:rPr>
                <w:rFonts w:cs="Arial"/>
                <w:b/>
                <w:bCs/>
                <w:i/>
              </w:rPr>
              <w:t>Obstruction</w:t>
            </w:r>
            <w:r w:rsidRPr="00612848">
              <w:rPr>
                <w:rFonts w:cs="Arial"/>
                <w:i/>
              </w:rPr>
              <w:t xml:space="preserve"> area. The display may be different from the example shown above as long as the centre of the centred symbol remains within the </w:t>
            </w:r>
            <w:r w:rsidRPr="00612848">
              <w:rPr>
                <w:rFonts w:cs="Arial"/>
                <w:b/>
                <w:bCs/>
                <w:i/>
              </w:rPr>
              <w:t>Obstruction</w:t>
            </w:r>
            <w:r w:rsidRPr="00612848">
              <w:rPr>
                <w:rFonts w:cs="Arial"/>
                <w:i/>
              </w:rPr>
              <w:t xml:space="preserve"> area.</w:t>
            </w:r>
          </w:p>
        </w:tc>
      </w:tr>
    </w:tbl>
    <w:p w14:paraId="1843A9E9" w14:textId="77777777" w:rsidR="006C7785" w:rsidRDefault="006C7785" w:rsidP="006C7785"/>
    <w:p w14:paraId="76DA09C9" w14:textId="77777777" w:rsidR="006C7785" w:rsidRDefault="006C7785" w:rsidP="006C7785"/>
    <w:p w14:paraId="25B6626D" w14:textId="77777777" w:rsidR="006C7785" w:rsidRPr="00C87604" w:rsidRDefault="006C7785" w:rsidP="006C7785">
      <w:pPr>
        <w:pStyle w:val="Heading1"/>
        <w:numPr>
          <w:ilvl w:val="1"/>
          <w:numId w:val="73"/>
        </w:numPr>
        <w:tabs>
          <w:tab w:val="left" w:pos="567"/>
        </w:tabs>
        <w:spacing w:after="120"/>
        <w:ind w:left="567" w:hanging="567"/>
        <w:rPr>
          <w:rFonts w:cs="Arial"/>
          <w:b w:val="0"/>
        </w:rPr>
      </w:pPr>
      <w:r>
        <w:br w:type="page"/>
      </w:r>
      <w:bookmarkStart w:id="6542" w:name="_Toc189647880"/>
      <w:r w:rsidRPr="00C87604">
        <w:rPr>
          <w:rFonts w:cs="Arial"/>
          <w:color w:val="000000" w:themeColor="text1"/>
        </w:rPr>
        <w:lastRenderedPageBreak/>
        <w:t>Scale and navigation purpose</w:t>
      </w:r>
      <w:bookmarkEnd w:id="6542"/>
    </w:p>
    <w:p w14:paraId="60EAB38E" w14:textId="77777777" w:rsidR="006C7785" w:rsidRPr="007313BA" w:rsidRDefault="006C7785" w:rsidP="006C7785">
      <w:pPr>
        <w:pStyle w:val="Heading1"/>
        <w:numPr>
          <w:ilvl w:val="2"/>
          <w:numId w:val="73"/>
        </w:numPr>
        <w:tabs>
          <w:tab w:val="left" w:pos="567"/>
        </w:tabs>
        <w:spacing w:after="120"/>
        <w:ind w:left="567" w:hanging="567"/>
        <w:rPr>
          <w:ins w:id="6543" w:author="jonathan pritchard" w:date="2025-01-23T13:44:00Z" w16du:dateUtc="2025-01-23T13:44:00Z"/>
          <w:rFonts w:cs="Arial"/>
          <w:color w:val="000000" w:themeColor="text1"/>
        </w:rPr>
      </w:pPr>
      <w:bookmarkStart w:id="6544" w:name="_Toc189647881"/>
      <w:r w:rsidRPr="007313BA">
        <w:rPr>
          <w:rFonts w:cs="Arial"/>
          <w:color w:val="000000" w:themeColor="text1"/>
        </w:rPr>
        <w:t>Display of overscale indication</w:t>
      </w:r>
      <w:bookmarkEnd w:id="6544"/>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980629" w:rsidRPr="00340B0D" w14:paraId="411AFD38" w14:textId="77777777" w:rsidTr="00541D1A">
        <w:trPr>
          <w:trHeight w:val="416"/>
          <w:ins w:id="6545" w:author="jonathan pritchard" w:date="2025-01-23T13:45:00Z"/>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3E9E00DA" w14:textId="77777777" w:rsidR="00980629" w:rsidRPr="00340B0D" w:rsidRDefault="00980629" w:rsidP="00541D1A">
            <w:pPr>
              <w:jc w:val="center"/>
              <w:rPr>
                <w:ins w:id="6546" w:author="jonathan pritchard" w:date="2025-01-23T13:45:00Z" w16du:dateUtc="2025-01-23T13:45:00Z"/>
                <w:rFonts w:cs="Arial"/>
                <w:b/>
                <w:bCs/>
                <w:sz w:val="18"/>
                <w:szCs w:val="18"/>
              </w:rPr>
            </w:pPr>
            <w:ins w:id="6547" w:author="jonathan pritchard" w:date="2025-01-23T13:45:00Z" w16du:dateUtc="2025-01-23T13:45:00Z">
              <w:r w:rsidRPr="00340B0D">
                <w:rPr>
                  <w:rFonts w:cs="Arial"/>
                  <w:b/>
                  <w:bCs/>
                  <w:sz w:val="18"/>
                  <w:szCs w:val="18"/>
                </w:rPr>
                <w:t>Test Reference</w:t>
              </w:r>
            </w:ins>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4E939106" w14:textId="13C37173" w:rsidR="00980629" w:rsidRPr="00C87169" w:rsidRDefault="00A02E90" w:rsidP="00541D1A">
            <w:pPr>
              <w:jc w:val="center"/>
              <w:rPr>
                <w:ins w:id="6548" w:author="jonathan pritchard" w:date="2025-01-23T13:45:00Z" w16du:dateUtc="2025-01-23T13:45:00Z"/>
                <w:rFonts w:cs="Arial"/>
                <w:bCs/>
              </w:rPr>
            </w:pPr>
            <w:r>
              <w:t>OverscaleIndication1</w:t>
            </w:r>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0E2F6741" w14:textId="77777777" w:rsidR="00980629" w:rsidRPr="00340B0D" w:rsidRDefault="00980629" w:rsidP="00541D1A">
            <w:pPr>
              <w:jc w:val="center"/>
              <w:rPr>
                <w:ins w:id="6549" w:author="jonathan pritchard" w:date="2025-01-23T13:45:00Z" w16du:dateUtc="2025-01-23T13:45:00Z"/>
                <w:rFonts w:cs="Arial"/>
                <w:b/>
                <w:bCs/>
                <w:sz w:val="18"/>
                <w:szCs w:val="18"/>
              </w:rPr>
            </w:pPr>
            <w:ins w:id="6550" w:author="jonathan pritchard" w:date="2025-01-23T13:45:00Z" w16du:dateUtc="2025-01-23T13:45: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4B98D472" w14:textId="086364EF" w:rsidR="00980629" w:rsidRPr="00A02E90" w:rsidRDefault="00A02E90" w:rsidP="00A02E90">
            <w:pPr>
              <w:spacing w:line="240" w:lineRule="auto"/>
              <w:rPr>
                <w:ins w:id="6551" w:author="jonathan pritchard" w:date="2025-01-23T13:45:00Z" w16du:dateUtc="2025-01-23T13:45:00Z"/>
                <w:rFonts w:ascii="Calibri" w:hAnsi="Calibri" w:cs="Calibri"/>
                <w:color w:val="000000"/>
              </w:rPr>
            </w:pPr>
            <w:r>
              <w:rPr>
                <w:rFonts w:ascii="Calibri" w:hAnsi="Calibri" w:cs="Calibri"/>
                <w:color w:val="000000"/>
              </w:rPr>
              <w:t>S-98 12.</w:t>
            </w:r>
            <w:r w:rsidR="00547B35">
              <w:rPr>
                <w:rFonts w:ascii="Calibri" w:hAnsi="Calibri" w:cs="Calibri"/>
                <w:color w:val="000000"/>
              </w:rPr>
              <w:t>3</w:t>
            </w:r>
          </w:p>
        </w:tc>
      </w:tr>
      <w:tr w:rsidR="00980629" w:rsidRPr="00340B0D" w14:paraId="66A88B5D" w14:textId="77777777" w:rsidTr="00541D1A">
        <w:trPr>
          <w:ins w:id="6552" w:author="jonathan pritchard" w:date="2025-01-23T13:45: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3712516" w14:textId="77777777" w:rsidR="00980629" w:rsidRPr="00340B0D" w:rsidRDefault="00980629" w:rsidP="00541D1A">
            <w:pPr>
              <w:rPr>
                <w:ins w:id="6553" w:author="jonathan pritchard" w:date="2025-01-23T13:45:00Z" w16du:dateUtc="2025-01-23T13:45:00Z"/>
                <w:rFonts w:cs="Arial"/>
                <w:b/>
                <w:bCs/>
                <w:sz w:val="18"/>
                <w:szCs w:val="18"/>
              </w:rPr>
            </w:pPr>
            <w:ins w:id="6554" w:author="jonathan pritchard" w:date="2025-01-23T13:45:00Z" w16du:dateUtc="2025-01-23T13:45:00Z">
              <w:r w:rsidRPr="00340B0D">
                <w:rPr>
                  <w:rFonts w:cs="Arial"/>
                  <w:b/>
                  <w:bCs/>
                  <w:sz w:val="18"/>
                  <w:szCs w:val="18"/>
                </w:rPr>
                <w:t>Test Description</w:t>
              </w:r>
            </w:ins>
          </w:p>
        </w:tc>
      </w:tr>
      <w:tr w:rsidR="00980629" w:rsidRPr="00340B0D" w14:paraId="6241A6BC" w14:textId="77777777" w:rsidTr="00541D1A">
        <w:trPr>
          <w:ins w:id="6555" w:author="jonathan pritchard" w:date="2025-01-23T13:45: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6AF76ED6" w14:textId="77777777" w:rsidR="00980629" w:rsidRPr="009C22F4" w:rsidRDefault="00980629" w:rsidP="00541D1A">
            <w:pPr>
              <w:rPr>
                <w:ins w:id="6556" w:author="jonathan pritchard" w:date="2025-01-23T13:45:00Z" w16du:dateUtc="2025-01-23T13:45:00Z"/>
                <w:rFonts w:cs="Arial"/>
                <w:i/>
              </w:rPr>
            </w:pPr>
          </w:p>
          <w:p w14:paraId="0FA87534" w14:textId="4CA4FD0B" w:rsidR="00980629" w:rsidRDefault="00A02E90" w:rsidP="00541D1A">
            <w:pPr>
              <w:rPr>
                <w:rFonts w:cs="Arial"/>
                <w:i/>
              </w:rPr>
            </w:pPr>
            <w:r w:rsidRPr="00C0288A">
              <w:rPr>
                <w:rFonts w:cs="Arial"/>
                <w:i/>
              </w:rPr>
              <w:t>Display of overscale indication</w:t>
            </w:r>
          </w:p>
          <w:p w14:paraId="3163F1D8" w14:textId="77777777" w:rsidR="00A02E90" w:rsidRPr="009C22F4" w:rsidRDefault="00A02E90" w:rsidP="00541D1A">
            <w:pPr>
              <w:rPr>
                <w:ins w:id="6557" w:author="jonathan pritchard" w:date="2025-01-23T13:45:00Z" w16du:dateUtc="2025-01-23T13:45:00Z"/>
                <w:rFonts w:cs="Arial"/>
                <w:i/>
              </w:rPr>
            </w:pPr>
          </w:p>
        </w:tc>
      </w:tr>
      <w:tr w:rsidR="00980629" w:rsidRPr="00340B0D" w14:paraId="0ADC0784" w14:textId="77777777" w:rsidTr="00541D1A">
        <w:trPr>
          <w:ins w:id="6558" w:author="jonathan pritchard" w:date="2025-01-23T13:45: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BA66E24" w14:textId="77777777" w:rsidR="00980629" w:rsidRPr="00340B0D" w:rsidRDefault="00980629" w:rsidP="00541D1A">
            <w:pPr>
              <w:jc w:val="center"/>
              <w:rPr>
                <w:ins w:id="6559" w:author="jonathan pritchard" w:date="2025-01-23T13:45:00Z" w16du:dateUtc="2025-01-23T13:45:00Z"/>
                <w:rFonts w:cs="Arial"/>
                <w:b/>
                <w:bCs/>
                <w:sz w:val="18"/>
                <w:szCs w:val="18"/>
              </w:rPr>
            </w:pPr>
            <w:ins w:id="6560" w:author="jonathan pritchard" w:date="2025-01-23T13:45:00Z" w16du:dateUtc="2025-01-23T13:45:00Z">
              <w:r w:rsidRPr="00340B0D">
                <w:rPr>
                  <w:rFonts w:cs="Arial"/>
                  <w:b/>
                  <w:bCs/>
                  <w:sz w:val="18"/>
                  <w:szCs w:val="18"/>
                </w:rPr>
                <w:t>Loaded Data</w:t>
              </w:r>
            </w:ins>
          </w:p>
        </w:tc>
      </w:tr>
      <w:tr w:rsidR="00980629" w:rsidRPr="00340B0D" w14:paraId="68DD0150" w14:textId="77777777" w:rsidTr="00541D1A">
        <w:trPr>
          <w:ins w:id="6561" w:author="jonathan pritchard" w:date="2025-01-23T13:45:00Z"/>
        </w:trPr>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618FB6A" w14:textId="77777777" w:rsidR="00980629" w:rsidRPr="00340B0D" w:rsidRDefault="00980629" w:rsidP="00541D1A">
            <w:pPr>
              <w:jc w:val="center"/>
              <w:rPr>
                <w:ins w:id="6562" w:author="jonathan pritchard" w:date="2025-01-23T13:45:00Z" w16du:dateUtc="2025-01-23T13:45:00Z"/>
                <w:rFonts w:cs="Arial"/>
                <w:b/>
                <w:bCs/>
                <w:sz w:val="18"/>
                <w:szCs w:val="18"/>
              </w:rPr>
            </w:pPr>
            <w:ins w:id="6563" w:author="jonathan pritchard" w:date="2025-01-23T13:45:00Z" w16du:dateUtc="2025-01-23T13:45: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771EEA4" w14:textId="77777777" w:rsidR="00980629" w:rsidRPr="00340B0D" w:rsidRDefault="00980629" w:rsidP="00541D1A">
            <w:pPr>
              <w:jc w:val="center"/>
              <w:rPr>
                <w:ins w:id="6564" w:author="jonathan pritchard" w:date="2025-01-23T13:45:00Z" w16du:dateUtc="2025-01-23T13:45:00Z"/>
                <w:rFonts w:cs="Arial"/>
                <w:b/>
                <w:bCs/>
                <w:sz w:val="18"/>
                <w:szCs w:val="18"/>
              </w:rPr>
            </w:pPr>
          </w:p>
        </w:tc>
      </w:tr>
      <w:tr w:rsidR="00980629" w:rsidRPr="00340B0D" w14:paraId="69D81960" w14:textId="77777777" w:rsidTr="00541D1A">
        <w:trPr>
          <w:ins w:id="6565" w:author="jonathan pritchard" w:date="2025-01-23T13:45:00Z"/>
        </w:trPr>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01883E19" w14:textId="77777777" w:rsidR="00980629" w:rsidRPr="00340B0D" w:rsidRDefault="00980629" w:rsidP="00541D1A">
            <w:pPr>
              <w:rPr>
                <w:ins w:id="6566" w:author="jonathan pritchard" w:date="2025-01-23T13:45:00Z" w16du:dateUtc="2025-01-23T13:45: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62C2E500" w14:textId="77777777" w:rsidR="00980629" w:rsidRPr="00340B0D" w:rsidRDefault="00980629" w:rsidP="00541D1A">
            <w:pPr>
              <w:rPr>
                <w:ins w:id="6567" w:author="jonathan pritchard" w:date="2025-01-23T13:45:00Z" w16du:dateUtc="2025-01-23T13:45:00Z"/>
                <w:rFonts w:cs="Arial"/>
                <w:sz w:val="18"/>
                <w:szCs w:val="18"/>
              </w:rPr>
            </w:pPr>
          </w:p>
        </w:tc>
      </w:tr>
      <w:tr w:rsidR="00980629" w:rsidRPr="00340B0D" w14:paraId="1AFC7A69" w14:textId="77777777" w:rsidTr="00541D1A">
        <w:trPr>
          <w:ins w:id="6568" w:author="jonathan pritchard" w:date="2025-01-23T13:45:00Z"/>
        </w:trPr>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22525E27" w14:textId="77777777" w:rsidR="00980629" w:rsidRPr="00340B0D" w:rsidRDefault="00980629" w:rsidP="00541D1A">
            <w:pPr>
              <w:rPr>
                <w:ins w:id="6569" w:author="jonathan pritchard" w:date="2025-01-23T13:45:00Z" w16du:dateUtc="2025-01-23T13:45: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4CF2D5AF" w14:textId="77777777" w:rsidR="00980629" w:rsidRPr="00340B0D" w:rsidRDefault="00980629" w:rsidP="00541D1A">
            <w:pPr>
              <w:rPr>
                <w:ins w:id="6570" w:author="jonathan pritchard" w:date="2025-01-23T13:45:00Z" w16du:dateUtc="2025-01-23T13:45:00Z"/>
                <w:rFonts w:cs="Arial"/>
                <w:sz w:val="18"/>
                <w:szCs w:val="18"/>
              </w:rPr>
            </w:pPr>
          </w:p>
        </w:tc>
      </w:tr>
      <w:tr w:rsidR="00980629" w:rsidRPr="00340B0D" w14:paraId="0B4561E5" w14:textId="77777777" w:rsidTr="00541D1A">
        <w:trPr>
          <w:ins w:id="6571" w:author="jonathan pritchard" w:date="2025-01-23T13:45:00Z"/>
        </w:trPr>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2F0CDD5" w14:textId="77777777" w:rsidR="00980629" w:rsidRPr="00340B0D" w:rsidRDefault="00980629" w:rsidP="00541D1A">
            <w:pPr>
              <w:jc w:val="center"/>
              <w:rPr>
                <w:ins w:id="6572" w:author="jonathan pritchard" w:date="2025-01-23T13:45:00Z" w16du:dateUtc="2025-01-23T13:45:00Z"/>
                <w:rFonts w:cs="Arial"/>
                <w:b/>
                <w:bCs/>
                <w:sz w:val="18"/>
                <w:szCs w:val="18"/>
              </w:rPr>
            </w:pPr>
            <w:ins w:id="6573" w:author="jonathan pritchard" w:date="2025-01-23T13:45:00Z" w16du:dateUtc="2025-01-23T13:45: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B154D5A" w14:textId="77777777" w:rsidR="00980629" w:rsidRPr="00340B0D" w:rsidRDefault="00980629" w:rsidP="00541D1A">
            <w:pPr>
              <w:jc w:val="center"/>
              <w:rPr>
                <w:ins w:id="6574" w:author="jonathan pritchard" w:date="2025-01-23T13:45:00Z" w16du:dateUtc="2025-01-23T13:45:00Z"/>
                <w:rFonts w:cs="Arial"/>
                <w:b/>
                <w:bCs/>
                <w:sz w:val="18"/>
                <w:szCs w:val="18"/>
              </w:rPr>
            </w:pPr>
            <w:ins w:id="6575" w:author="jonathan pritchard" w:date="2025-01-23T13:45:00Z" w16du:dateUtc="2025-01-23T13:45:00Z">
              <w:r w:rsidRPr="00340B0D">
                <w:rPr>
                  <w:rFonts w:cs="Arial"/>
                  <w:b/>
                  <w:bCs/>
                  <w:sz w:val="18"/>
                  <w:szCs w:val="18"/>
                </w:rPr>
                <w:t>Independent Mariner’s Selections</w:t>
              </w:r>
              <w:r>
                <w:rPr>
                  <w:rFonts w:cs="Arial"/>
                  <w:b/>
                  <w:bCs/>
                  <w:sz w:val="18"/>
                  <w:szCs w:val="18"/>
                </w:rPr>
                <w:t xml:space="preserve"> (default=On)</w:t>
              </w:r>
            </w:ins>
          </w:p>
        </w:tc>
      </w:tr>
      <w:tr w:rsidR="00980629" w:rsidRPr="00340B0D" w14:paraId="1C7E39B1" w14:textId="77777777" w:rsidTr="00541D1A">
        <w:trPr>
          <w:ins w:id="6576" w:author="jonathan pritchard" w:date="2025-01-23T13:45:00Z"/>
        </w:trPr>
        <w:customXmlInsRangeStart w:id="6577" w:author="jonathan pritchard" w:date="2025-01-23T13:45:00Z"/>
        <w:sdt>
          <w:sdtPr>
            <w:rPr>
              <w:rFonts w:cs="Arial"/>
              <w:sz w:val="18"/>
              <w:szCs w:val="18"/>
            </w:rPr>
            <w:alias w:val="Diplay Category"/>
            <w:tag w:val="Diplay Categor"/>
            <w:id w:val="674921614"/>
            <w:placeholder>
              <w:docPart w:val="A815BD5BE38B411689256150FDE28551"/>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6577"/>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7FC94CC1" w14:textId="77777777" w:rsidR="00980629" w:rsidRPr="00340B0D" w:rsidRDefault="00980629" w:rsidP="00541D1A">
                <w:pPr>
                  <w:rPr>
                    <w:ins w:id="6578" w:author="jonathan pritchard" w:date="2025-01-23T13:45:00Z" w16du:dateUtc="2025-01-23T13:45:00Z"/>
                    <w:rFonts w:cs="Arial"/>
                    <w:sz w:val="18"/>
                    <w:szCs w:val="18"/>
                  </w:rPr>
                </w:pPr>
                <w:ins w:id="6579" w:author="jonathan pritchard" w:date="2025-01-23T13:45:00Z" w16du:dateUtc="2025-01-23T13:45:00Z">
                  <w:r>
                    <w:rPr>
                      <w:rFonts w:cs="Arial"/>
                      <w:sz w:val="18"/>
                      <w:szCs w:val="18"/>
                    </w:rPr>
                    <w:t>Other</w:t>
                  </w:r>
                </w:ins>
              </w:p>
            </w:tc>
            <w:customXmlInsRangeStart w:id="6580" w:author="jonathan pritchard" w:date="2025-01-23T13:45:00Z"/>
          </w:sdtContent>
        </w:sdt>
        <w:customXmlInsRangeEnd w:id="6580"/>
        <w:tc>
          <w:tcPr>
            <w:tcW w:w="3871" w:type="dxa"/>
            <w:gridSpan w:val="5"/>
            <w:tcBorders>
              <w:left w:val="single" w:sz="12" w:space="0" w:color="auto"/>
              <w:bottom w:val="single" w:sz="4" w:space="0" w:color="auto"/>
              <w:right w:val="single" w:sz="4" w:space="0" w:color="auto"/>
            </w:tcBorders>
            <w:shd w:val="clear" w:color="auto" w:fill="auto"/>
          </w:tcPr>
          <w:p w14:paraId="68927BA7" w14:textId="77777777" w:rsidR="00980629" w:rsidRPr="00340B0D" w:rsidRDefault="00980629" w:rsidP="00541D1A">
            <w:pPr>
              <w:rPr>
                <w:ins w:id="6581" w:author="jonathan pritchard" w:date="2025-01-23T13:45:00Z" w16du:dateUtc="2025-01-23T13:45:00Z"/>
                <w:rFonts w:cs="Arial"/>
                <w:sz w:val="18"/>
                <w:szCs w:val="18"/>
              </w:rPr>
            </w:pPr>
            <w:ins w:id="6582" w:author="jonathan pritchard" w:date="2025-01-23T13:45:00Z" w16du:dateUtc="2025-01-23T13:45: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569E931A" w14:textId="77777777" w:rsidR="00980629" w:rsidRPr="00340B0D" w:rsidRDefault="00980629" w:rsidP="00541D1A">
            <w:pPr>
              <w:jc w:val="center"/>
              <w:rPr>
                <w:ins w:id="6583" w:author="jonathan pritchard" w:date="2025-01-23T13:45:00Z" w16du:dateUtc="2025-01-23T13:45:00Z"/>
                <w:rFonts w:cs="Arial"/>
                <w:sz w:val="18"/>
                <w:szCs w:val="18"/>
              </w:rPr>
            </w:pPr>
          </w:p>
        </w:tc>
      </w:tr>
      <w:tr w:rsidR="00980629" w:rsidRPr="00340B0D" w14:paraId="1F12D3DE" w14:textId="77777777" w:rsidTr="00541D1A">
        <w:trPr>
          <w:ins w:id="6584" w:author="jonathan pritchard" w:date="2025-01-23T13:45:00Z"/>
        </w:trPr>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1780EB2" w14:textId="77777777" w:rsidR="00980629" w:rsidRPr="00340B0D" w:rsidRDefault="00980629" w:rsidP="00541D1A">
            <w:pPr>
              <w:jc w:val="center"/>
              <w:rPr>
                <w:ins w:id="6585" w:author="jonathan pritchard" w:date="2025-01-23T13:45:00Z" w16du:dateUtc="2025-01-23T13:45:00Z"/>
                <w:rFonts w:cs="Arial"/>
                <w:b/>
                <w:bCs/>
                <w:sz w:val="18"/>
                <w:szCs w:val="18"/>
              </w:rPr>
            </w:pPr>
            <w:ins w:id="6586" w:author="jonathan pritchard" w:date="2025-01-23T13:45:00Z" w16du:dateUtc="2025-01-23T13:45: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65D8A2DF" w14:textId="77777777" w:rsidR="00980629" w:rsidRPr="00340B0D" w:rsidRDefault="00980629" w:rsidP="00541D1A">
            <w:pPr>
              <w:rPr>
                <w:ins w:id="6587" w:author="jonathan pritchard" w:date="2025-01-23T13:45:00Z" w16du:dateUtc="2025-01-23T13:45:00Z"/>
                <w:rFonts w:cs="Arial"/>
                <w:sz w:val="18"/>
                <w:szCs w:val="18"/>
              </w:rPr>
            </w:pPr>
            <w:ins w:id="6588" w:author="jonathan pritchard" w:date="2025-01-23T13:45:00Z" w16du:dateUtc="2025-01-23T13:45: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42ED278B" w14:textId="77777777" w:rsidR="00980629" w:rsidRPr="00340B0D" w:rsidRDefault="00980629" w:rsidP="00541D1A">
            <w:pPr>
              <w:jc w:val="center"/>
              <w:rPr>
                <w:ins w:id="6589" w:author="jonathan pritchard" w:date="2025-01-23T13:45:00Z" w16du:dateUtc="2025-01-23T13:45:00Z"/>
                <w:rFonts w:cs="Arial"/>
                <w:sz w:val="18"/>
                <w:szCs w:val="18"/>
              </w:rPr>
            </w:pPr>
          </w:p>
        </w:tc>
      </w:tr>
      <w:tr w:rsidR="00980629" w:rsidRPr="00340B0D" w14:paraId="62B53D73" w14:textId="77777777" w:rsidTr="00541D1A">
        <w:trPr>
          <w:ins w:id="6590"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056B35B" w14:textId="77777777" w:rsidR="00980629" w:rsidRPr="00340B0D" w:rsidRDefault="00980629" w:rsidP="00541D1A">
            <w:pPr>
              <w:rPr>
                <w:ins w:id="6591" w:author="jonathan pritchard" w:date="2025-01-23T13:45:00Z" w16du:dateUtc="2025-01-23T13:45:00Z"/>
                <w:rFonts w:cs="Arial"/>
                <w:sz w:val="18"/>
                <w:szCs w:val="18"/>
              </w:rPr>
            </w:pPr>
            <w:ins w:id="6592" w:author="jonathan pritchard" w:date="2025-01-23T13:45:00Z" w16du:dateUtc="2025-01-23T13:45: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92B7D62" w14:textId="77777777" w:rsidR="00980629" w:rsidRPr="00340B0D" w:rsidRDefault="00980629" w:rsidP="00541D1A">
            <w:pPr>
              <w:rPr>
                <w:ins w:id="6593" w:author="jonathan pritchard" w:date="2025-01-23T13:45:00Z" w16du:dateUtc="2025-01-23T13:45:00Z"/>
                <w:rFonts w:cs="Arial"/>
                <w:sz w:val="18"/>
                <w:szCs w:val="18"/>
              </w:rPr>
            </w:pPr>
          </w:p>
        </w:tc>
        <w:tc>
          <w:tcPr>
            <w:tcW w:w="3871" w:type="dxa"/>
            <w:gridSpan w:val="5"/>
            <w:tcBorders>
              <w:left w:val="single" w:sz="12" w:space="0" w:color="auto"/>
            </w:tcBorders>
          </w:tcPr>
          <w:p w14:paraId="6475CB7A" w14:textId="77777777" w:rsidR="00980629" w:rsidRPr="00340B0D" w:rsidRDefault="00980629" w:rsidP="00541D1A">
            <w:pPr>
              <w:rPr>
                <w:ins w:id="6594" w:author="jonathan pritchard" w:date="2025-01-23T13:45:00Z" w16du:dateUtc="2025-01-23T13:45:00Z"/>
                <w:rFonts w:cs="Arial"/>
                <w:sz w:val="18"/>
                <w:szCs w:val="18"/>
              </w:rPr>
            </w:pPr>
            <w:ins w:id="6595" w:author="jonathan pritchard" w:date="2025-01-23T13:45:00Z" w16du:dateUtc="2025-01-23T13:45:00Z">
              <w:r w:rsidRPr="00340B0D">
                <w:rPr>
                  <w:rFonts w:cs="Arial"/>
                  <w:sz w:val="18"/>
                  <w:szCs w:val="18"/>
                </w:rPr>
                <w:t>Highlight date dependent</w:t>
              </w:r>
            </w:ins>
          </w:p>
        </w:tc>
        <w:tc>
          <w:tcPr>
            <w:tcW w:w="672" w:type="dxa"/>
            <w:tcBorders>
              <w:right w:val="single" w:sz="12" w:space="0" w:color="auto"/>
            </w:tcBorders>
          </w:tcPr>
          <w:p w14:paraId="160BEDFA" w14:textId="77777777" w:rsidR="00980629" w:rsidRPr="00340B0D" w:rsidRDefault="00980629" w:rsidP="00541D1A">
            <w:pPr>
              <w:jc w:val="center"/>
              <w:rPr>
                <w:ins w:id="6596" w:author="jonathan pritchard" w:date="2025-01-23T13:45:00Z" w16du:dateUtc="2025-01-23T13:45:00Z"/>
                <w:rFonts w:cs="Arial"/>
                <w:sz w:val="18"/>
                <w:szCs w:val="18"/>
              </w:rPr>
            </w:pPr>
          </w:p>
        </w:tc>
      </w:tr>
      <w:tr w:rsidR="00980629" w:rsidRPr="00340B0D" w14:paraId="5716AFA9" w14:textId="77777777" w:rsidTr="00541D1A">
        <w:trPr>
          <w:ins w:id="6597"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E03565E" w14:textId="77777777" w:rsidR="00980629" w:rsidRPr="00340B0D" w:rsidRDefault="00980629" w:rsidP="00541D1A">
            <w:pPr>
              <w:rPr>
                <w:ins w:id="6598" w:author="jonathan pritchard" w:date="2025-01-23T13:45:00Z" w16du:dateUtc="2025-01-23T13:45:00Z"/>
                <w:rFonts w:cs="Arial"/>
                <w:sz w:val="18"/>
                <w:szCs w:val="18"/>
              </w:rPr>
            </w:pPr>
            <w:ins w:id="6599" w:author="jonathan pritchard" w:date="2025-01-23T13:45:00Z" w16du:dateUtc="2025-01-23T13:45: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1153C13" w14:textId="77777777" w:rsidR="00980629" w:rsidRPr="00340B0D" w:rsidRDefault="00980629" w:rsidP="00541D1A">
            <w:pPr>
              <w:rPr>
                <w:ins w:id="6600" w:author="jonathan pritchard" w:date="2025-01-23T13:45:00Z" w16du:dateUtc="2025-01-23T13:45:00Z"/>
                <w:rFonts w:cs="Arial"/>
                <w:sz w:val="18"/>
                <w:szCs w:val="18"/>
              </w:rPr>
            </w:pPr>
          </w:p>
        </w:tc>
        <w:tc>
          <w:tcPr>
            <w:tcW w:w="3871" w:type="dxa"/>
            <w:gridSpan w:val="5"/>
            <w:tcBorders>
              <w:left w:val="single" w:sz="12" w:space="0" w:color="auto"/>
            </w:tcBorders>
          </w:tcPr>
          <w:p w14:paraId="66AE7C44" w14:textId="77777777" w:rsidR="00980629" w:rsidRPr="00340B0D" w:rsidRDefault="00980629" w:rsidP="00541D1A">
            <w:pPr>
              <w:rPr>
                <w:ins w:id="6601" w:author="jonathan pritchard" w:date="2025-01-23T13:45:00Z" w16du:dateUtc="2025-01-23T13:45:00Z"/>
                <w:rFonts w:cs="Arial"/>
                <w:sz w:val="18"/>
                <w:szCs w:val="18"/>
              </w:rPr>
            </w:pPr>
            <w:ins w:id="6602" w:author="jonathan pritchard" w:date="2025-01-23T13:45:00Z" w16du:dateUtc="2025-01-23T13:45:00Z">
              <w:r w:rsidRPr="00340B0D">
                <w:rPr>
                  <w:rFonts w:cs="Arial"/>
                  <w:sz w:val="18"/>
                  <w:szCs w:val="18"/>
                </w:rPr>
                <w:t>Highlight document</w:t>
              </w:r>
            </w:ins>
          </w:p>
        </w:tc>
        <w:tc>
          <w:tcPr>
            <w:tcW w:w="672" w:type="dxa"/>
            <w:tcBorders>
              <w:right w:val="single" w:sz="12" w:space="0" w:color="auto"/>
            </w:tcBorders>
          </w:tcPr>
          <w:p w14:paraId="4EE234F6" w14:textId="77777777" w:rsidR="00980629" w:rsidRPr="00340B0D" w:rsidRDefault="00980629" w:rsidP="00541D1A">
            <w:pPr>
              <w:jc w:val="center"/>
              <w:rPr>
                <w:ins w:id="6603" w:author="jonathan pritchard" w:date="2025-01-23T13:45:00Z" w16du:dateUtc="2025-01-23T13:45:00Z"/>
                <w:rFonts w:cs="Arial"/>
                <w:sz w:val="18"/>
                <w:szCs w:val="18"/>
              </w:rPr>
            </w:pPr>
          </w:p>
        </w:tc>
      </w:tr>
      <w:tr w:rsidR="00980629" w:rsidRPr="00340B0D" w14:paraId="3F57EA88" w14:textId="77777777" w:rsidTr="00541D1A">
        <w:trPr>
          <w:ins w:id="6604"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C5DCE9F" w14:textId="77777777" w:rsidR="00980629" w:rsidRPr="00340B0D" w:rsidRDefault="00980629" w:rsidP="00541D1A">
            <w:pPr>
              <w:rPr>
                <w:ins w:id="6605" w:author="jonathan pritchard" w:date="2025-01-23T13:45:00Z" w16du:dateUtc="2025-01-23T13:45:00Z"/>
                <w:rFonts w:cs="Arial"/>
                <w:sz w:val="18"/>
                <w:szCs w:val="18"/>
              </w:rPr>
            </w:pPr>
            <w:ins w:id="6606" w:author="jonathan pritchard" w:date="2025-01-23T13:45:00Z" w16du:dateUtc="2025-01-23T13:45: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5CC76A3" w14:textId="77777777" w:rsidR="00980629" w:rsidRPr="00340B0D" w:rsidRDefault="00980629" w:rsidP="00541D1A">
            <w:pPr>
              <w:rPr>
                <w:ins w:id="6607" w:author="jonathan pritchard" w:date="2025-01-23T13:45:00Z" w16du:dateUtc="2025-01-23T13:45:00Z"/>
                <w:rFonts w:cs="Arial"/>
                <w:sz w:val="18"/>
                <w:szCs w:val="18"/>
              </w:rPr>
            </w:pPr>
          </w:p>
        </w:tc>
        <w:tc>
          <w:tcPr>
            <w:tcW w:w="3871" w:type="dxa"/>
            <w:gridSpan w:val="5"/>
            <w:tcBorders>
              <w:left w:val="single" w:sz="12" w:space="0" w:color="auto"/>
            </w:tcBorders>
          </w:tcPr>
          <w:p w14:paraId="1FF032FE" w14:textId="77777777" w:rsidR="00980629" w:rsidRPr="00340B0D" w:rsidRDefault="00980629" w:rsidP="00541D1A">
            <w:pPr>
              <w:rPr>
                <w:ins w:id="6608" w:author="jonathan pritchard" w:date="2025-01-23T13:45:00Z" w16du:dateUtc="2025-01-23T13:45:00Z"/>
                <w:rFonts w:cs="Arial"/>
                <w:b/>
                <w:bCs/>
                <w:sz w:val="18"/>
                <w:szCs w:val="18"/>
              </w:rPr>
            </w:pPr>
            <w:ins w:id="6609" w:author="jonathan pritchard" w:date="2025-01-23T13:45:00Z" w16du:dateUtc="2025-01-23T13:45:00Z">
              <w:r w:rsidRPr="00340B0D">
                <w:rPr>
                  <w:rFonts w:cs="Arial"/>
                  <w:sz w:val="18"/>
                  <w:szCs w:val="18"/>
                </w:rPr>
                <w:t>Highlight info</w:t>
              </w:r>
            </w:ins>
          </w:p>
        </w:tc>
        <w:tc>
          <w:tcPr>
            <w:tcW w:w="672" w:type="dxa"/>
            <w:tcBorders>
              <w:right w:val="single" w:sz="12" w:space="0" w:color="auto"/>
            </w:tcBorders>
          </w:tcPr>
          <w:p w14:paraId="5CE103B4" w14:textId="77777777" w:rsidR="00980629" w:rsidRPr="00340B0D" w:rsidRDefault="00980629" w:rsidP="00541D1A">
            <w:pPr>
              <w:jc w:val="center"/>
              <w:rPr>
                <w:ins w:id="6610" w:author="jonathan pritchard" w:date="2025-01-23T13:45:00Z" w16du:dateUtc="2025-01-23T13:45:00Z"/>
                <w:rFonts w:cs="Arial"/>
                <w:sz w:val="18"/>
                <w:szCs w:val="18"/>
              </w:rPr>
            </w:pPr>
          </w:p>
        </w:tc>
      </w:tr>
      <w:tr w:rsidR="00980629" w:rsidRPr="00340B0D" w14:paraId="62762D40" w14:textId="77777777" w:rsidTr="00541D1A">
        <w:trPr>
          <w:ins w:id="6611"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ACD2A97" w14:textId="77777777" w:rsidR="00980629" w:rsidRPr="00340B0D" w:rsidRDefault="00980629" w:rsidP="00541D1A">
            <w:pPr>
              <w:rPr>
                <w:ins w:id="6612" w:author="jonathan pritchard" w:date="2025-01-23T13:45:00Z" w16du:dateUtc="2025-01-23T13:45:00Z"/>
                <w:rFonts w:cs="Arial"/>
                <w:sz w:val="18"/>
                <w:szCs w:val="18"/>
              </w:rPr>
            </w:pPr>
            <w:ins w:id="6613" w:author="jonathan pritchard" w:date="2025-01-23T13:45:00Z" w16du:dateUtc="2025-01-23T13:45: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BE7ABC3" w14:textId="77777777" w:rsidR="00980629" w:rsidRPr="00340B0D" w:rsidRDefault="00980629" w:rsidP="00541D1A">
            <w:pPr>
              <w:rPr>
                <w:ins w:id="6614" w:author="jonathan pritchard" w:date="2025-01-23T13:45:00Z" w16du:dateUtc="2025-01-23T13:45:00Z"/>
                <w:rFonts w:cs="Arial"/>
                <w:sz w:val="18"/>
                <w:szCs w:val="18"/>
              </w:rPr>
            </w:pPr>
          </w:p>
        </w:tc>
        <w:tc>
          <w:tcPr>
            <w:tcW w:w="3871" w:type="dxa"/>
            <w:gridSpan w:val="5"/>
            <w:tcBorders>
              <w:left w:val="single" w:sz="12" w:space="0" w:color="auto"/>
            </w:tcBorders>
          </w:tcPr>
          <w:p w14:paraId="21B52791" w14:textId="77777777" w:rsidR="00980629" w:rsidRPr="00340B0D" w:rsidRDefault="00980629" w:rsidP="00541D1A">
            <w:pPr>
              <w:rPr>
                <w:ins w:id="6615" w:author="jonathan pritchard" w:date="2025-01-23T13:45:00Z" w16du:dateUtc="2025-01-23T13:45:00Z"/>
                <w:rFonts w:cs="Arial"/>
                <w:sz w:val="18"/>
                <w:szCs w:val="18"/>
              </w:rPr>
            </w:pPr>
            <w:ins w:id="6616" w:author="jonathan pritchard" w:date="2025-01-23T13:45:00Z" w16du:dateUtc="2025-01-23T13:45:00Z">
              <w:r w:rsidRPr="00340B0D">
                <w:rPr>
                  <w:rFonts w:cs="Arial"/>
                  <w:sz w:val="18"/>
                  <w:szCs w:val="18"/>
                </w:rPr>
                <w:t>Shallow Pattern</w:t>
              </w:r>
            </w:ins>
          </w:p>
        </w:tc>
        <w:tc>
          <w:tcPr>
            <w:tcW w:w="672" w:type="dxa"/>
            <w:tcBorders>
              <w:right w:val="single" w:sz="12" w:space="0" w:color="auto"/>
            </w:tcBorders>
          </w:tcPr>
          <w:p w14:paraId="3DBBA358" w14:textId="77777777" w:rsidR="00980629" w:rsidRPr="00340B0D" w:rsidRDefault="00980629" w:rsidP="00541D1A">
            <w:pPr>
              <w:jc w:val="center"/>
              <w:rPr>
                <w:ins w:id="6617" w:author="jonathan pritchard" w:date="2025-01-23T13:45:00Z" w16du:dateUtc="2025-01-23T13:45:00Z"/>
                <w:rFonts w:cs="Arial"/>
                <w:sz w:val="18"/>
                <w:szCs w:val="18"/>
              </w:rPr>
            </w:pPr>
          </w:p>
        </w:tc>
      </w:tr>
      <w:tr w:rsidR="00980629" w:rsidRPr="00340B0D" w14:paraId="27DDC210" w14:textId="77777777" w:rsidTr="00541D1A">
        <w:trPr>
          <w:ins w:id="6618"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AB2D89F" w14:textId="77777777" w:rsidR="00980629" w:rsidRPr="00340B0D" w:rsidRDefault="00980629" w:rsidP="00541D1A">
            <w:pPr>
              <w:rPr>
                <w:ins w:id="6619" w:author="jonathan pritchard" w:date="2025-01-23T13:45:00Z" w16du:dateUtc="2025-01-23T13:45:00Z"/>
                <w:rFonts w:cs="Arial"/>
                <w:sz w:val="18"/>
                <w:szCs w:val="18"/>
              </w:rPr>
            </w:pPr>
            <w:ins w:id="6620" w:author="jonathan pritchard" w:date="2025-01-23T13:45:00Z" w16du:dateUtc="2025-01-23T13:45: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A2D4CF0" w14:textId="77777777" w:rsidR="00980629" w:rsidRPr="00340B0D" w:rsidRDefault="00980629" w:rsidP="00541D1A">
            <w:pPr>
              <w:rPr>
                <w:ins w:id="6621" w:author="jonathan pritchard" w:date="2025-01-23T13:45:00Z" w16du:dateUtc="2025-01-23T13:45:00Z"/>
                <w:rFonts w:cs="Arial"/>
                <w:sz w:val="18"/>
                <w:szCs w:val="18"/>
              </w:rPr>
            </w:pPr>
          </w:p>
        </w:tc>
        <w:tc>
          <w:tcPr>
            <w:tcW w:w="3871" w:type="dxa"/>
            <w:gridSpan w:val="5"/>
            <w:tcBorders>
              <w:left w:val="single" w:sz="12" w:space="0" w:color="auto"/>
            </w:tcBorders>
          </w:tcPr>
          <w:p w14:paraId="66ED72B8" w14:textId="77777777" w:rsidR="00980629" w:rsidRPr="00340B0D" w:rsidRDefault="00980629" w:rsidP="00541D1A">
            <w:pPr>
              <w:rPr>
                <w:ins w:id="6622" w:author="jonathan pritchard" w:date="2025-01-23T13:45:00Z" w16du:dateUtc="2025-01-23T13:45:00Z"/>
                <w:rFonts w:cs="Arial"/>
                <w:sz w:val="18"/>
                <w:szCs w:val="18"/>
              </w:rPr>
            </w:pPr>
            <w:ins w:id="6623" w:author="jonathan pritchard" w:date="2025-01-23T13:45:00Z" w16du:dateUtc="2025-01-23T13:45:00Z">
              <w:r w:rsidRPr="00340B0D">
                <w:rPr>
                  <w:rFonts w:cs="Arial"/>
                  <w:sz w:val="18"/>
                  <w:szCs w:val="18"/>
                </w:rPr>
                <w:t>Unknown</w:t>
              </w:r>
            </w:ins>
          </w:p>
        </w:tc>
        <w:tc>
          <w:tcPr>
            <w:tcW w:w="672" w:type="dxa"/>
            <w:tcBorders>
              <w:right w:val="single" w:sz="12" w:space="0" w:color="auto"/>
            </w:tcBorders>
          </w:tcPr>
          <w:p w14:paraId="3E56ED63" w14:textId="77777777" w:rsidR="00980629" w:rsidRPr="00340B0D" w:rsidRDefault="00980629" w:rsidP="00541D1A">
            <w:pPr>
              <w:jc w:val="center"/>
              <w:rPr>
                <w:ins w:id="6624" w:author="jonathan pritchard" w:date="2025-01-23T13:45:00Z" w16du:dateUtc="2025-01-23T13:45:00Z"/>
                <w:rFonts w:cs="Arial"/>
                <w:sz w:val="18"/>
                <w:szCs w:val="18"/>
              </w:rPr>
            </w:pPr>
          </w:p>
        </w:tc>
      </w:tr>
      <w:tr w:rsidR="00980629" w:rsidRPr="00340B0D" w14:paraId="7CF14A37" w14:textId="77777777" w:rsidTr="00541D1A">
        <w:trPr>
          <w:ins w:id="6625"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16AA427" w14:textId="77777777" w:rsidR="00980629" w:rsidRPr="00340B0D" w:rsidRDefault="00980629" w:rsidP="00541D1A">
            <w:pPr>
              <w:rPr>
                <w:ins w:id="6626" w:author="jonathan pritchard" w:date="2025-01-23T13:45:00Z" w16du:dateUtc="2025-01-23T13:45:00Z"/>
                <w:rFonts w:cs="Arial"/>
                <w:sz w:val="18"/>
                <w:szCs w:val="18"/>
              </w:rPr>
            </w:pPr>
            <w:ins w:id="6627" w:author="jonathan pritchard" w:date="2025-01-23T13:45:00Z" w16du:dateUtc="2025-01-23T13:45: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3281274" w14:textId="77777777" w:rsidR="00980629" w:rsidRPr="00340B0D" w:rsidRDefault="00980629" w:rsidP="00541D1A">
            <w:pPr>
              <w:rPr>
                <w:ins w:id="6628" w:author="jonathan pritchard" w:date="2025-01-23T13:45:00Z" w16du:dateUtc="2025-01-23T13:45:00Z"/>
                <w:rFonts w:cs="Arial"/>
                <w:sz w:val="18"/>
                <w:szCs w:val="18"/>
              </w:rPr>
            </w:pPr>
          </w:p>
        </w:tc>
        <w:tc>
          <w:tcPr>
            <w:tcW w:w="3871" w:type="dxa"/>
            <w:gridSpan w:val="5"/>
            <w:tcBorders>
              <w:left w:val="single" w:sz="12" w:space="0" w:color="auto"/>
            </w:tcBorders>
          </w:tcPr>
          <w:p w14:paraId="6358E560" w14:textId="77777777" w:rsidR="00980629" w:rsidRPr="00340B0D" w:rsidRDefault="00980629" w:rsidP="00541D1A">
            <w:pPr>
              <w:rPr>
                <w:ins w:id="6629" w:author="jonathan pritchard" w:date="2025-01-23T13:45:00Z" w16du:dateUtc="2025-01-23T13:45:00Z"/>
                <w:rFonts w:cs="Arial"/>
                <w:sz w:val="18"/>
                <w:szCs w:val="18"/>
              </w:rPr>
            </w:pPr>
            <w:ins w:id="6630" w:author="jonathan pritchard" w:date="2025-01-23T13:45:00Z" w16du:dateUtc="2025-01-23T13:45:00Z">
              <w:r w:rsidRPr="00340B0D">
                <w:rPr>
                  <w:rFonts w:cs="Arial"/>
                  <w:sz w:val="18"/>
                  <w:szCs w:val="18"/>
                </w:rPr>
                <w:t>Update Review</w:t>
              </w:r>
            </w:ins>
          </w:p>
        </w:tc>
        <w:tc>
          <w:tcPr>
            <w:tcW w:w="672" w:type="dxa"/>
            <w:tcBorders>
              <w:right w:val="single" w:sz="12" w:space="0" w:color="auto"/>
            </w:tcBorders>
          </w:tcPr>
          <w:p w14:paraId="64647534" w14:textId="77777777" w:rsidR="00980629" w:rsidRPr="00340B0D" w:rsidRDefault="00980629" w:rsidP="00541D1A">
            <w:pPr>
              <w:jc w:val="center"/>
              <w:rPr>
                <w:ins w:id="6631" w:author="jonathan pritchard" w:date="2025-01-23T13:45:00Z" w16du:dateUtc="2025-01-23T13:45:00Z"/>
                <w:rFonts w:cs="Arial"/>
                <w:sz w:val="18"/>
                <w:szCs w:val="18"/>
              </w:rPr>
            </w:pPr>
          </w:p>
        </w:tc>
      </w:tr>
      <w:tr w:rsidR="00980629" w:rsidRPr="00340B0D" w14:paraId="7E40CEC3" w14:textId="77777777" w:rsidTr="00541D1A">
        <w:trPr>
          <w:ins w:id="6632"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FB929A0" w14:textId="77777777" w:rsidR="00980629" w:rsidRPr="00340B0D" w:rsidRDefault="00980629" w:rsidP="00541D1A">
            <w:pPr>
              <w:rPr>
                <w:ins w:id="6633" w:author="jonathan pritchard" w:date="2025-01-23T13:45:00Z" w16du:dateUtc="2025-01-23T13:45:00Z"/>
                <w:rFonts w:cs="Arial"/>
                <w:sz w:val="18"/>
                <w:szCs w:val="18"/>
              </w:rPr>
            </w:pPr>
            <w:ins w:id="6634" w:author="jonathan pritchard" w:date="2025-01-23T13:45:00Z" w16du:dateUtc="2025-01-23T13:45: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D7EAC88" w14:textId="77777777" w:rsidR="00980629" w:rsidRPr="00340B0D" w:rsidRDefault="00980629" w:rsidP="00541D1A">
            <w:pPr>
              <w:rPr>
                <w:ins w:id="6635" w:author="jonathan pritchard" w:date="2025-01-23T13:45:00Z" w16du:dateUtc="2025-01-23T13:45:00Z"/>
                <w:rFonts w:cs="Arial"/>
                <w:sz w:val="18"/>
                <w:szCs w:val="18"/>
              </w:rPr>
            </w:pPr>
          </w:p>
        </w:tc>
        <w:tc>
          <w:tcPr>
            <w:tcW w:w="3871" w:type="dxa"/>
            <w:gridSpan w:val="5"/>
            <w:tcBorders>
              <w:left w:val="single" w:sz="12" w:space="0" w:color="auto"/>
            </w:tcBorders>
          </w:tcPr>
          <w:p w14:paraId="4FAD82DF" w14:textId="77777777" w:rsidR="00980629" w:rsidRPr="00340B0D" w:rsidRDefault="00980629" w:rsidP="00541D1A">
            <w:pPr>
              <w:rPr>
                <w:ins w:id="6636" w:author="jonathan pritchard" w:date="2025-01-23T13:45:00Z" w16du:dateUtc="2025-01-23T13:45:00Z"/>
                <w:rFonts w:cs="Arial"/>
                <w:sz w:val="18"/>
                <w:szCs w:val="18"/>
              </w:rPr>
            </w:pPr>
            <w:ins w:id="6637" w:author="jonathan pritchard" w:date="2025-01-23T13:45:00Z" w16du:dateUtc="2025-01-23T13:45:00Z">
              <w:r w:rsidRPr="00340B0D">
                <w:rPr>
                  <w:rFonts w:cs="Arial"/>
                  <w:b/>
                  <w:bCs/>
                  <w:sz w:val="18"/>
                  <w:szCs w:val="18"/>
                </w:rPr>
                <w:t>Text Groups</w:t>
              </w:r>
            </w:ins>
          </w:p>
        </w:tc>
        <w:tc>
          <w:tcPr>
            <w:tcW w:w="672" w:type="dxa"/>
            <w:tcBorders>
              <w:right w:val="single" w:sz="12" w:space="0" w:color="auto"/>
            </w:tcBorders>
          </w:tcPr>
          <w:p w14:paraId="4E8277F5" w14:textId="77777777" w:rsidR="00980629" w:rsidRPr="00340B0D" w:rsidRDefault="00980629" w:rsidP="00541D1A">
            <w:pPr>
              <w:jc w:val="center"/>
              <w:rPr>
                <w:ins w:id="6638" w:author="jonathan pritchard" w:date="2025-01-23T13:45:00Z" w16du:dateUtc="2025-01-23T13:45:00Z"/>
                <w:rFonts w:cs="Arial"/>
                <w:sz w:val="18"/>
                <w:szCs w:val="18"/>
              </w:rPr>
            </w:pPr>
          </w:p>
        </w:tc>
      </w:tr>
      <w:tr w:rsidR="00980629" w:rsidRPr="00340B0D" w14:paraId="44BBCD87" w14:textId="77777777" w:rsidTr="00541D1A">
        <w:trPr>
          <w:ins w:id="6639"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7490A1A" w14:textId="77777777" w:rsidR="00980629" w:rsidRPr="00340B0D" w:rsidRDefault="00980629" w:rsidP="00541D1A">
            <w:pPr>
              <w:rPr>
                <w:ins w:id="6640" w:author="jonathan pritchard" w:date="2025-01-23T13:45:00Z" w16du:dateUtc="2025-01-23T13:45:00Z"/>
                <w:rFonts w:cs="Arial"/>
                <w:sz w:val="18"/>
                <w:szCs w:val="18"/>
              </w:rPr>
            </w:pPr>
            <w:ins w:id="6641" w:author="jonathan pritchard" w:date="2025-01-23T13:45:00Z" w16du:dateUtc="2025-01-23T13:45: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8153347" w14:textId="77777777" w:rsidR="00980629" w:rsidRPr="00340B0D" w:rsidRDefault="00980629" w:rsidP="00541D1A">
            <w:pPr>
              <w:rPr>
                <w:ins w:id="6642" w:author="jonathan pritchard" w:date="2025-01-23T13:45:00Z" w16du:dateUtc="2025-01-23T13:45:00Z"/>
                <w:rFonts w:cs="Arial"/>
                <w:sz w:val="18"/>
                <w:szCs w:val="18"/>
              </w:rPr>
            </w:pPr>
          </w:p>
        </w:tc>
        <w:tc>
          <w:tcPr>
            <w:tcW w:w="3871" w:type="dxa"/>
            <w:gridSpan w:val="5"/>
            <w:tcBorders>
              <w:left w:val="single" w:sz="12" w:space="0" w:color="auto"/>
            </w:tcBorders>
          </w:tcPr>
          <w:p w14:paraId="105D0E9A" w14:textId="77777777" w:rsidR="00980629" w:rsidRPr="00340B0D" w:rsidRDefault="00980629" w:rsidP="00541D1A">
            <w:pPr>
              <w:rPr>
                <w:ins w:id="6643" w:author="jonathan pritchard" w:date="2025-01-23T13:45:00Z" w16du:dateUtc="2025-01-23T13:45:00Z"/>
                <w:rFonts w:cs="Arial"/>
                <w:sz w:val="18"/>
                <w:szCs w:val="18"/>
              </w:rPr>
            </w:pPr>
            <w:ins w:id="6644" w:author="jonathan pritchard" w:date="2025-01-23T13:45:00Z" w16du:dateUtc="2025-01-23T13:45:00Z">
              <w:r w:rsidRPr="00340B0D">
                <w:rPr>
                  <w:rFonts w:cs="Arial"/>
                  <w:sz w:val="18"/>
                  <w:szCs w:val="18"/>
                </w:rPr>
                <w:t>Chart Text</w:t>
              </w:r>
            </w:ins>
          </w:p>
        </w:tc>
        <w:tc>
          <w:tcPr>
            <w:tcW w:w="672" w:type="dxa"/>
            <w:tcBorders>
              <w:right w:val="single" w:sz="12" w:space="0" w:color="auto"/>
            </w:tcBorders>
          </w:tcPr>
          <w:p w14:paraId="5D05DB52" w14:textId="77777777" w:rsidR="00980629" w:rsidRPr="00340B0D" w:rsidRDefault="00980629" w:rsidP="00541D1A">
            <w:pPr>
              <w:jc w:val="center"/>
              <w:rPr>
                <w:ins w:id="6645" w:author="jonathan pritchard" w:date="2025-01-23T13:45:00Z" w16du:dateUtc="2025-01-23T13:45:00Z"/>
                <w:rFonts w:cs="Arial"/>
                <w:sz w:val="18"/>
                <w:szCs w:val="18"/>
              </w:rPr>
            </w:pPr>
          </w:p>
        </w:tc>
      </w:tr>
      <w:tr w:rsidR="00980629" w:rsidRPr="00340B0D" w14:paraId="28274357" w14:textId="77777777" w:rsidTr="00541D1A">
        <w:trPr>
          <w:ins w:id="6646"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3C88DBB" w14:textId="77777777" w:rsidR="00980629" w:rsidRPr="00340B0D" w:rsidRDefault="00980629" w:rsidP="00541D1A">
            <w:pPr>
              <w:rPr>
                <w:ins w:id="6647" w:author="jonathan pritchard" w:date="2025-01-23T13:45:00Z" w16du:dateUtc="2025-01-23T13:45:00Z"/>
                <w:rFonts w:cs="Arial"/>
                <w:sz w:val="18"/>
                <w:szCs w:val="18"/>
              </w:rPr>
            </w:pPr>
            <w:ins w:id="6648" w:author="jonathan pritchard" w:date="2025-01-23T13:45:00Z" w16du:dateUtc="2025-01-23T13:45: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FF22908" w14:textId="77777777" w:rsidR="00980629" w:rsidRPr="00340B0D" w:rsidRDefault="00980629" w:rsidP="00541D1A">
            <w:pPr>
              <w:rPr>
                <w:ins w:id="6649" w:author="jonathan pritchard" w:date="2025-01-23T13:45:00Z" w16du:dateUtc="2025-01-23T13:45:00Z"/>
                <w:rFonts w:cs="Arial"/>
                <w:sz w:val="18"/>
                <w:szCs w:val="18"/>
              </w:rPr>
            </w:pPr>
          </w:p>
        </w:tc>
        <w:tc>
          <w:tcPr>
            <w:tcW w:w="3871" w:type="dxa"/>
            <w:gridSpan w:val="5"/>
            <w:tcBorders>
              <w:left w:val="single" w:sz="12" w:space="0" w:color="auto"/>
            </w:tcBorders>
          </w:tcPr>
          <w:p w14:paraId="381CF98A" w14:textId="77777777" w:rsidR="00980629" w:rsidRPr="00340B0D" w:rsidRDefault="00980629" w:rsidP="00541D1A">
            <w:pPr>
              <w:rPr>
                <w:ins w:id="6650" w:author="jonathan pritchard" w:date="2025-01-23T13:45:00Z" w16du:dateUtc="2025-01-23T13:45:00Z"/>
                <w:rFonts w:cs="Arial"/>
                <w:sz w:val="18"/>
                <w:szCs w:val="18"/>
              </w:rPr>
            </w:pPr>
            <w:ins w:id="6651" w:author="jonathan pritchard" w:date="2025-01-23T13:45:00Z" w16du:dateUtc="2025-01-23T13:45:00Z">
              <w:r w:rsidRPr="00340B0D">
                <w:rPr>
                  <w:rFonts w:cs="Arial"/>
                  <w:sz w:val="18"/>
                  <w:szCs w:val="18"/>
                </w:rPr>
                <w:t xml:space="preserve">    Important text</w:t>
              </w:r>
            </w:ins>
          </w:p>
        </w:tc>
        <w:tc>
          <w:tcPr>
            <w:tcW w:w="672" w:type="dxa"/>
            <w:tcBorders>
              <w:right w:val="single" w:sz="12" w:space="0" w:color="auto"/>
            </w:tcBorders>
          </w:tcPr>
          <w:p w14:paraId="4A9DF0AF" w14:textId="77777777" w:rsidR="00980629" w:rsidRPr="00340B0D" w:rsidRDefault="00980629" w:rsidP="00541D1A">
            <w:pPr>
              <w:jc w:val="center"/>
              <w:rPr>
                <w:ins w:id="6652" w:author="jonathan pritchard" w:date="2025-01-23T13:45:00Z" w16du:dateUtc="2025-01-23T13:45:00Z"/>
                <w:rFonts w:cs="Arial"/>
                <w:sz w:val="18"/>
                <w:szCs w:val="18"/>
              </w:rPr>
            </w:pPr>
          </w:p>
        </w:tc>
      </w:tr>
      <w:tr w:rsidR="00980629" w:rsidRPr="00340B0D" w14:paraId="52DCF33B" w14:textId="77777777" w:rsidTr="00541D1A">
        <w:trPr>
          <w:ins w:id="6653"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54F2B50" w14:textId="77777777" w:rsidR="00980629" w:rsidRPr="00340B0D" w:rsidRDefault="00980629" w:rsidP="00541D1A">
            <w:pPr>
              <w:rPr>
                <w:ins w:id="6654" w:author="jonathan pritchard" w:date="2025-01-23T13:45:00Z" w16du:dateUtc="2025-01-23T13:45:00Z"/>
                <w:rFonts w:cs="Arial"/>
                <w:sz w:val="18"/>
                <w:szCs w:val="18"/>
              </w:rPr>
            </w:pPr>
            <w:ins w:id="6655" w:author="jonathan pritchard" w:date="2025-01-23T13:45:00Z" w16du:dateUtc="2025-01-23T13:45: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93D5336" w14:textId="77777777" w:rsidR="00980629" w:rsidRPr="00340B0D" w:rsidRDefault="00980629" w:rsidP="00541D1A">
            <w:pPr>
              <w:rPr>
                <w:ins w:id="6656" w:author="jonathan pritchard" w:date="2025-01-23T13:45:00Z" w16du:dateUtc="2025-01-23T13:45:00Z"/>
                <w:rFonts w:cs="Arial"/>
                <w:sz w:val="18"/>
                <w:szCs w:val="18"/>
              </w:rPr>
            </w:pPr>
          </w:p>
        </w:tc>
        <w:tc>
          <w:tcPr>
            <w:tcW w:w="3871" w:type="dxa"/>
            <w:gridSpan w:val="5"/>
            <w:tcBorders>
              <w:left w:val="single" w:sz="12" w:space="0" w:color="auto"/>
            </w:tcBorders>
          </w:tcPr>
          <w:p w14:paraId="50AE0C78" w14:textId="77777777" w:rsidR="00980629" w:rsidRPr="00340B0D" w:rsidRDefault="00980629" w:rsidP="00541D1A">
            <w:pPr>
              <w:rPr>
                <w:ins w:id="6657" w:author="jonathan pritchard" w:date="2025-01-23T13:45:00Z" w16du:dateUtc="2025-01-23T13:45:00Z"/>
                <w:rFonts w:cs="Arial"/>
                <w:b/>
                <w:bCs/>
                <w:sz w:val="18"/>
                <w:szCs w:val="18"/>
              </w:rPr>
            </w:pPr>
            <w:ins w:id="6658" w:author="jonathan pritchard" w:date="2025-01-23T13:45:00Z" w16du:dateUtc="2025-01-23T13:45:00Z">
              <w:r w:rsidRPr="00340B0D">
                <w:rPr>
                  <w:rFonts w:cs="Arial"/>
                  <w:b/>
                  <w:bCs/>
                  <w:sz w:val="18"/>
                  <w:szCs w:val="18"/>
                </w:rPr>
                <w:t xml:space="preserve">    Other Text</w:t>
              </w:r>
            </w:ins>
          </w:p>
        </w:tc>
        <w:tc>
          <w:tcPr>
            <w:tcW w:w="672" w:type="dxa"/>
            <w:tcBorders>
              <w:right w:val="single" w:sz="12" w:space="0" w:color="auto"/>
            </w:tcBorders>
          </w:tcPr>
          <w:p w14:paraId="402126DE" w14:textId="77777777" w:rsidR="00980629" w:rsidRPr="00340B0D" w:rsidRDefault="00980629" w:rsidP="00541D1A">
            <w:pPr>
              <w:jc w:val="center"/>
              <w:rPr>
                <w:ins w:id="6659" w:author="jonathan pritchard" w:date="2025-01-23T13:45:00Z" w16du:dateUtc="2025-01-23T13:45:00Z"/>
                <w:rFonts w:cs="Arial"/>
                <w:sz w:val="18"/>
                <w:szCs w:val="18"/>
              </w:rPr>
            </w:pPr>
          </w:p>
        </w:tc>
      </w:tr>
      <w:tr w:rsidR="00980629" w:rsidRPr="00340B0D" w14:paraId="41317291" w14:textId="77777777" w:rsidTr="00541D1A">
        <w:trPr>
          <w:ins w:id="6660"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16BFD72" w14:textId="77777777" w:rsidR="00980629" w:rsidRPr="00340B0D" w:rsidRDefault="00980629" w:rsidP="00541D1A">
            <w:pPr>
              <w:rPr>
                <w:ins w:id="6661" w:author="jonathan pritchard" w:date="2025-01-23T13:45:00Z" w16du:dateUtc="2025-01-23T13:45:00Z"/>
                <w:rFonts w:cs="Arial"/>
                <w:sz w:val="18"/>
                <w:szCs w:val="18"/>
              </w:rPr>
            </w:pPr>
            <w:ins w:id="6662" w:author="jonathan pritchard" w:date="2025-01-23T13:45:00Z" w16du:dateUtc="2025-01-23T13:45: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26E6BE2E" w14:textId="77777777" w:rsidR="00980629" w:rsidRPr="00340B0D" w:rsidRDefault="00980629" w:rsidP="00541D1A">
            <w:pPr>
              <w:rPr>
                <w:ins w:id="6663" w:author="jonathan pritchard" w:date="2025-01-23T13:45:00Z" w16du:dateUtc="2025-01-23T13:45:00Z"/>
                <w:rFonts w:cs="Arial"/>
                <w:sz w:val="18"/>
                <w:szCs w:val="18"/>
              </w:rPr>
            </w:pPr>
          </w:p>
        </w:tc>
        <w:tc>
          <w:tcPr>
            <w:tcW w:w="3871" w:type="dxa"/>
            <w:gridSpan w:val="5"/>
            <w:tcBorders>
              <w:left w:val="single" w:sz="12" w:space="0" w:color="auto"/>
            </w:tcBorders>
          </w:tcPr>
          <w:p w14:paraId="7D1AB44A" w14:textId="77777777" w:rsidR="00980629" w:rsidRPr="00340B0D" w:rsidRDefault="00980629" w:rsidP="00541D1A">
            <w:pPr>
              <w:rPr>
                <w:ins w:id="6664" w:author="jonathan pritchard" w:date="2025-01-23T13:45:00Z" w16du:dateUtc="2025-01-23T13:45:00Z"/>
                <w:rFonts w:cs="Arial"/>
                <w:sz w:val="18"/>
                <w:szCs w:val="18"/>
              </w:rPr>
            </w:pPr>
            <w:ins w:id="6665" w:author="jonathan pritchard" w:date="2025-01-23T13:45:00Z" w16du:dateUtc="2025-01-23T13:45:00Z">
              <w:r w:rsidRPr="00340B0D">
                <w:rPr>
                  <w:rFonts w:cs="Arial"/>
                  <w:sz w:val="18"/>
                  <w:szCs w:val="18"/>
                </w:rPr>
                <w:t xml:space="preserve">        Names</w:t>
              </w:r>
            </w:ins>
          </w:p>
        </w:tc>
        <w:tc>
          <w:tcPr>
            <w:tcW w:w="672" w:type="dxa"/>
            <w:tcBorders>
              <w:right w:val="single" w:sz="12" w:space="0" w:color="auto"/>
            </w:tcBorders>
          </w:tcPr>
          <w:p w14:paraId="04836E77" w14:textId="77777777" w:rsidR="00980629" w:rsidRPr="00340B0D" w:rsidRDefault="00980629" w:rsidP="00541D1A">
            <w:pPr>
              <w:jc w:val="center"/>
              <w:rPr>
                <w:ins w:id="6666" w:author="jonathan pritchard" w:date="2025-01-23T13:45:00Z" w16du:dateUtc="2025-01-23T13:45:00Z"/>
                <w:rFonts w:cs="Arial"/>
                <w:sz w:val="18"/>
                <w:szCs w:val="18"/>
              </w:rPr>
            </w:pPr>
          </w:p>
        </w:tc>
      </w:tr>
      <w:tr w:rsidR="00980629" w:rsidRPr="00340B0D" w14:paraId="3B0F49B1" w14:textId="77777777" w:rsidTr="00541D1A">
        <w:trPr>
          <w:ins w:id="6667" w:author="jonathan pritchard" w:date="2025-01-23T13:45:00Z"/>
        </w:trPr>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21050C61" w14:textId="77777777" w:rsidR="00980629" w:rsidRPr="00340B0D" w:rsidRDefault="00980629" w:rsidP="00541D1A">
            <w:pPr>
              <w:jc w:val="center"/>
              <w:rPr>
                <w:ins w:id="6668" w:author="jonathan pritchard" w:date="2025-01-23T13:45:00Z" w16du:dateUtc="2025-01-23T13:45:00Z"/>
                <w:rFonts w:cs="Arial"/>
                <w:b/>
                <w:bCs/>
                <w:sz w:val="18"/>
                <w:szCs w:val="18"/>
              </w:rPr>
            </w:pPr>
            <w:ins w:id="6669" w:author="jonathan pritchard" w:date="2025-01-23T13:45:00Z" w16du:dateUtc="2025-01-23T13:45:00Z">
              <w:r w:rsidRPr="00340B0D">
                <w:rPr>
                  <w:rFonts w:cs="Arial"/>
                  <w:b/>
                  <w:bCs/>
                  <w:sz w:val="18"/>
                  <w:szCs w:val="18"/>
                </w:rPr>
                <w:t>Palette</w:t>
              </w:r>
            </w:ins>
          </w:p>
        </w:tc>
        <w:tc>
          <w:tcPr>
            <w:tcW w:w="3871" w:type="dxa"/>
            <w:gridSpan w:val="5"/>
            <w:tcBorders>
              <w:left w:val="single" w:sz="12" w:space="0" w:color="auto"/>
            </w:tcBorders>
          </w:tcPr>
          <w:p w14:paraId="59B8A7B3" w14:textId="77777777" w:rsidR="00980629" w:rsidRPr="00340B0D" w:rsidRDefault="00980629" w:rsidP="00541D1A">
            <w:pPr>
              <w:rPr>
                <w:ins w:id="6670" w:author="jonathan pritchard" w:date="2025-01-23T13:45:00Z" w16du:dateUtc="2025-01-23T13:45:00Z"/>
                <w:rFonts w:cs="Arial"/>
                <w:b/>
                <w:bCs/>
                <w:sz w:val="18"/>
                <w:szCs w:val="18"/>
              </w:rPr>
            </w:pPr>
            <w:ins w:id="6671" w:author="jonathan pritchard" w:date="2025-01-23T13:45:00Z" w16du:dateUtc="2025-01-23T13:45:00Z">
              <w:r w:rsidRPr="00340B0D">
                <w:rPr>
                  <w:rFonts w:cs="Arial"/>
                  <w:sz w:val="18"/>
                  <w:szCs w:val="18"/>
                </w:rPr>
                <w:t xml:space="preserve">        Light description</w:t>
              </w:r>
            </w:ins>
          </w:p>
        </w:tc>
        <w:tc>
          <w:tcPr>
            <w:tcW w:w="672" w:type="dxa"/>
            <w:tcBorders>
              <w:right w:val="single" w:sz="12" w:space="0" w:color="auto"/>
            </w:tcBorders>
          </w:tcPr>
          <w:p w14:paraId="1C065C4A" w14:textId="77777777" w:rsidR="00980629" w:rsidRPr="00340B0D" w:rsidRDefault="00980629" w:rsidP="00541D1A">
            <w:pPr>
              <w:jc w:val="center"/>
              <w:rPr>
                <w:ins w:id="6672" w:author="jonathan pritchard" w:date="2025-01-23T13:45:00Z" w16du:dateUtc="2025-01-23T13:45:00Z"/>
                <w:rFonts w:cs="Arial"/>
                <w:sz w:val="18"/>
                <w:szCs w:val="18"/>
              </w:rPr>
            </w:pPr>
          </w:p>
        </w:tc>
      </w:tr>
      <w:tr w:rsidR="00980629" w:rsidRPr="00340B0D" w14:paraId="3E37C129" w14:textId="77777777" w:rsidTr="00541D1A">
        <w:trPr>
          <w:ins w:id="6673" w:author="jonathan pritchard" w:date="2025-01-23T13:45:00Z"/>
        </w:trPr>
        <w:customXmlInsRangeStart w:id="6674" w:author="jonathan pritchard" w:date="2025-01-23T13:45:00Z"/>
        <w:sdt>
          <w:sdtPr>
            <w:rPr>
              <w:rFonts w:cs="Arial"/>
              <w:sz w:val="18"/>
              <w:szCs w:val="18"/>
            </w:rPr>
            <w:alias w:val="Palette"/>
            <w:tag w:val="Palette"/>
            <w:id w:val="-1140253542"/>
            <w:placeholder>
              <w:docPart w:val="0674C17117FA4E0BAB24A3613AED94CC"/>
            </w:placeholder>
            <w:comboBox>
              <w:listItem w:displayText="Day" w:value="Day"/>
              <w:listItem w:displayText="Dusk" w:value="Dusk"/>
              <w:listItem w:displayText="Night" w:value="Night"/>
            </w:comboBox>
          </w:sdtPr>
          <w:sdtContent>
            <w:customXmlInsRangeEnd w:id="6674"/>
            <w:tc>
              <w:tcPr>
                <w:tcW w:w="4656" w:type="dxa"/>
                <w:gridSpan w:val="5"/>
                <w:tcBorders>
                  <w:left w:val="single" w:sz="12" w:space="0" w:color="auto"/>
                  <w:bottom w:val="single" w:sz="12" w:space="0" w:color="auto"/>
                  <w:right w:val="single" w:sz="12" w:space="0" w:color="auto"/>
                </w:tcBorders>
              </w:tcPr>
              <w:p w14:paraId="548AD7BA" w14:textId="77777777" w:rsidR="00980629" w:rsidRPr="00340B0D" w:rsidRDefault="00980629" w:rsidP="00541D1A">
                <w:pPr>
                  <w:rPr>
                    <w:ins w:id="6675" w:author="jonathan pritchard" w:date="2025-01-23T13:45:00Z" w16du:dateUtc="2025-01-23T13:45:00Z"/>
                    <w:rFonts w:cs="Arial"/>
                    <w:sz w:val="18"/>
                    <w:szCs w:val="18"/>
                  </w:rPr>
                </w:pPr>
                <w:ins w:id="6676" w:author="jonathan pritchard" w:date="2025-01-23T13:45:00Z" w16du:dateUtc="2025-01-23T13:45:00Z">
                  <w:r w:rsidRPr="00340B0D">
                    <w:rPr>
                      <w:rFonts w:cs="Arial"/>
                      <w:sz w:val="18"/>
                      <w:szCs w:val="18"/>
                    </w:rPr>
                    <w:t>Day</w:t>
                  </w:r>
                </w:ins>
              </w:p>
            </w:tc>
            <w:customXmlInsRangeStart w:id="6677" w:author="jonathan pritchard" w:date="2025-01-23T13:45:00Z"/>
          </w:sdtContent>
        </w:sdt>
        <w:customXmlInsRangeEnd w:id="6677"/>
        <w:tc>
          <w:tcPr>
            <w:tcW w:w="3871" w:type="dxa"/>
            <w:gridSpan w:val="5"/>
            <w:tcBorders>
              <w:left w:val="single" w:sz="12" w:space="0" w:color="auto"/>
            </w:tcBorders>
          </w:tcPr>
          <w:p w14:paraId="6D82DEE6" w14:textId="77777777" w:rsidR="00980629" w:rsidRPr="00340B0D" w:rsidRDefault="00980629" w:rsidP="00541D1A">
            <w:pPr>
              <w:rPr>
                <w:ins w:id="6678" w:author="jonathan pritchard" w:date="2025-01-23T13:45:00Z" w16du:dateUtc="2025-01-23T13:45:00Z"/>
                <w:rFonts w:cs="Arial"/>
                <w:b/>
                <w:bCs/>
                <w:sz w:val="18"/>
                <w:szCs w:val="18"/>
              </w:rPr>
            </w:pPr>
            <w:ins w:id="6679" w:author="jonathan pritchard" w:date="2025-01-23T13:45:00Z" w16du:dateUtc="2025-01-23T13:45:00Z">
              <w:r w:rsidRPr="00340B0D">
                <w:rPr>
                  <w:rFonts w:cs="Arial"/>
                  <w:sz w:val="18"/>
                  <w:szCs w:val="18"/>
                </w:rPr>
                <w:t xml:space="preserve">        All other chart text</w:t>
              </w:r>
            </w:ins>
          </w:p>
        </w:tc>
        <w:tc>
          <w:tcPr>
            <w:tcW w:w="672" w:type="dxa"/>
            <w:tcBorders>
              <w:right w:val="single" w:sz="12" w:space="0" w:color="auto"/>
            </w:tcBorders>
          </w:tcPr>
          <w:p w14:paraId="50ADFFB6" w14:textId="77777777" w:rsidR="00980629" w:rsidRPr="00340B0D" w:rsidRDefault="00980629" w:rsidP="00541D1A">
            <w:pPr>
              <w:jc w:val="center"/>
              <w:rPr>
                <w:ins w:id="6680" w:author="jonathan pritchard" w:date="2025-01-23T13:45:00Z" w16du:dateUtc="2025-01-23T13:45:00Z"/>
                <w:rFonts w:cs="Arial"/>
                <w:sz w:val="18"/>
                <w:szCs w:val="18"/>
              </w:rPr>
            </w:pPr>
          </w:p>
        </w:tc>
      </w:tr>
      <w:tr w:rsidR="00980629" w:rsidRPr="00340B0D" w14:paraId="0D59BABC" w14:textId="77777777" w:rsidTr="00541D1A">
        <w:trPr>
          <w:ins w:id="6681" w:author="jonathan pritchard" w:date="2025-01-23T13:45:00Z"/>
        </w:trPr>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7BFA05C7" w14:textId="77777777" w:rsidR="00980629" w:rsidRPr="00340B0D" w:rsidRDefault="00980629" w:rsidP="00541D1A">
            <w:pPr>
              <w:jc w:val="center"/>
              <w:rPr>
                <w:ins w:id="6682" w:author="jonathan pritchard" w:date="2025-01-23T13:45:00Z" w16du:dateUtc="2025-01-23T13:45:00Z"/>
                <w:rFonts w:cs="Arial"/>
                <w:b/>
                <w:bCs/>
                <w:sz w:val="18"/>
                <w:szCs w:val="18"/>
              </w:rPr>
            </w:pPr>
          </w:p>
        </w:tc>
        <w:tc>
          <w:tcPr>
            <w:tcW w:w="3871" w:type="dxa"/>
            <w:gridSpan w:val="5"/>
            <w:tcBorders>
              <w:left w:val="single" w:sz="12" w:space="0" w:color="auto"/>
            </w:tcBorders>
          </w:tcPr>
          <w:p w14:paraId="41BC92DD" w14:textId="77777777" w:rsidR="00980629" w:rsidRPr="00340B0D" w:rsidRDefault="00980629" w:rsidP="00541D1A">
            <w:pPr>
              <w:rPr>
                <w:ins w:id="6683" w:author="jonathan pritchard" w:date="2025-01-23T13:45:00Z" w16du:dateUtc="2025-01-23T13:45:00Z"/>
                <w:rFonts w:cs="Arial"/>
                <w:sz w:val="18"/>
                <w:szCs w:val="18"/>
              </w:rPr>
            </w:pPr>
          </w:p>
        </w:tc>
        <w:tc>
          <w:tcPr>
            <w:tcW w:w="672" w:type="dxa"/>
            <w:tcBorders>
              <w:right w:val="single" w:sz="12" w:space="0" w:color="auto"/>
            </w:tcBorders>
            <w:vAlign w:val="center"/>
          </w:tcPr>
          <w:p w14:paraId="7A5AED97" w14:textId="77777777" w:rsidR="00980629" w:rsidRPr="00340B0D" w:rsidRDefault="00980629" w:rsidP="00541D1A">
            <w:pPr>
              <w:jc w:val="center"/>
              <w:rPr>
                <w:ins w:id="6684" w:author="jonathan pritchard" w:date="2025-01-23T13:45:00Z" w16du:dateUtc="2025-01-23T13:45:00Z"/>
                <w:rFonts w:cs="Arial"/>
                <w:sz w:val="18"/>
                <w:szCs w:val="18"/>
              </w:rPr>
            </w:pPr>
          </w:p>
        </w:tc>
      </w:tr>
      <w:tr w:rsidR="00980629" w:rsidRPr="00340B0D" w14:paraId="0D78D045" w14:textId="77777777" w:rsidTr="00541D1A">
        <w:trPr>
          <w:ins w:id="6685" w:author="jonathan pritchard" w:date="2025-01-23T13:45:00Z"/>
        </w:trPr>
        <w:tc>
          <w:tcPr>
            <w:tcW w:w="4656" w:type="dxa"/>
            <w:gridSpan w:val="5"/>
            <w:tcBorders>
              <w:left w:val="single" w:sz="12" w:space="0" w:color="auto"/>
              <w:bottom w:val="single" w:sz="12" w:space="0" w:color="auto"/>
              <w:right w:val="single" w:sz="12" w:space="0" w:color="auto"/>
            </w:tcBorders>
            <w:shd w:val="clear" w:color="auto" w:fill="FFFFFF" w:themeFill="background1"/>
          </w:tcPr>
          <w:p w14:paraId="465D81F5" w14:textId="77777777" w:rsidR="00980629" w:rsidRPr="00340B0D" w:rsidRDefault="00980629" w:rsidP="00541D1A">
            <w:pPr>
              <w:rPr>
                <w:ins w:id="6686" w:author="jonathan pritchard" w:date="2025-01-23T13:45:00Z" w16du:dateUtc="2025-01-23T13:45:00Z"/>
                <w:rFonts w:cs="Arial"/>
                <w:sz w:val="18"/>
                <w:szCs w:val="18"/>
              </w:rPr>
            </w:pPr>
          </w:p>
        </w:tc>
        <w:tc>
          <w:tcPr>
            <w:tcW w:w="3871" w:type="dxa"/>
            <w:gridSpan w:val="5"/>
            <w:tcBorders>
              <w:left w:val="single" w:sz="12" w:space="0" w:color="auto"/>
              <w:bottom w:val="single" w:sz="12" w:space="0" w:color="auto"/>
            </w:tcBorders>
          </w:tcPr>
          <w:p w14:paraId="0C4F6EAC" w14:textId="77777777" w:rsidR="00980629" w:rsidRPr="00340B0D" w:rsidRDefault="00980629" w:rsidP="00541D1A">
            <w:pPr>
              <w:jc w:val="center"/>
              <w:rPr>
                <w:ins w:id="6687" w:author="jonathan pritchard" w:date="2025-01-23T13:45:00Z" w16du:dateUtc="2025-01-23T13:45:00Z"/>
                <w:rFonts w:cs="Arial"/>
                <w:sz w:val="18"/>
                <w:szCs w:val="18"/>
              </w:rPr>
            </w:pPr>
          </w:p>
        </w:tc>
        <w:tc>
          <w:tcPr>
            <w:tcW w:w="672" w:type="dxa"/>
            <w:tcBorders>
              <w:bottom w:val="single" w:sz="12" w:space="0" w:color="auto"/>
              <w:right w:val="single" w:sz="12" w:space="0" w:color="auto"/>
            </w:tcBorders>
            <w:vAlign w:val="center"/>
          </w:tcPr>
          <w:p w14:paraId="5E5567B7" w14:textId="77777777" w:rsidR="00980629" w:rsidRPr="00340B0D" w:rsidRDefault="00980629" w:rsidP="00541D1A">
            <w:pPr>
              <w:jc w:val="center"/>
              <w:rPr>
                <w:ins w:id="6688" w:author="jonathan pritchard" w:date="2025-01-23T13:45:00Z" w16du:dateUtc="2025-01-23T13:45:00Z"/>
                <w:rFonts w:cs="Arial"/>
                <w:sz w:val="18"/>
                <w:szCs w:val="18"/>
              </w:rPr>
            </w:pPr>
          </w:p>
        </w:tc>
      </w:tr>
      <w:tr w:rsidR="00980629" w:rsidRPr="00340B0D" w14:paraId="34C42618" w14:textId="77777777" w:rsidTr="00541D1A">
        <w:trPr>
          <w:ins w:id="6689" w:author="jonathan pritchard" w:date="2025-01-23T13:45:00Z"/>
        </w:trPr>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6EDA930C" w14:textId="77777777" w:rsidR="00980629" w:rsidRPr="00340B0D" w:rsidRDefault="00980629" w:rsidP="00541D1A">
            <w:pPr>
              <w:jc w:val="center"/>
              <w:rPr>
                <w:ins w:id="6690" w:author="jonathan pritchard" w:date="2025-01-23T13:45:00Z" w16du:dateUtc="2025-01-23T13:45:00Z"/>
                <w:rFonts w:cs="Arial"/>
                <w:b/>
                <w:bCs/>
                <w:sz w:val="18"/>
                <w:szCs w:val="18"/>
              </w:rPr>
            </w:pPr>
            <w:ins w:id="6691" w:author="jonathan pritchard" w:date="2025-01-23T13:45:00Z" w16du:dateUtc="2025-01-23T13:45: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248251A" w14:textId="77777777" w:rsidR="00980629" w:rsidRPr="00340B0D" w:rsidRDefault="00980629" w:rsidP="00541D1A">
            <w:pPr>
              <w:jc w:val="center"/>
              <w:rPr>
                <w:ins w:id="6692" w:author="jonathan pritchard" w:date="2025-01-23T13:45:00Z" w16du:dateUtc="2025-01-23T13:45:00Z"/>
                <w:rFonts w:cs="Arial"/>
                <w:sz w:val="18"/>
                <w:szCs w:val="18"/>
              </w:rPr>
            </w:pPr>
            <w:ins w:id="6693" w:author="jonathan pritchard" w:date="2025-01-23T13:45:00Z" w16du:dateUtc="2025-01-23T13:45:00Z">
              <w:r w:rsidRPr="00340B0D">
                <w:rPr>
                  <w:rFonts w:cs="Arial"/>
                  <w:b/>
                  <w:bCs/>
                  <w:sz w:val="18"/>
                  <w:szCs w:val="18"/>
                </w:rPr>
                <w:t>Display</w:t>
              </w:r>
            </w:ins>
          </w:p>
        </w:tc>
      </w:tr>
      <w:tr w:rsidR="00980629" w:rsidRPr="00340B0D" w14:paraId="2EBCB950" w14:textId="77777777" w:rsidTr="00541D1A">
        <w:trPr>
          <w:trHeight w:val="287"/>
          <w:ins w:id="6694" w:author="jonathan pritchard" w:date="2025-01-23T13:45:00Z"/>
        </w:trPr>
        <w:tc>
          <w:tcPr>
            <w:tcW w:w="1789" w:type="dxa"/>
            <w:tcBorders>
              <w:left w:val="single" w:sz="12" w:space="0" w:color="auto"/>
              <w:bottom w:val="single" w:sz="4" w:space="0" w:color="auto"/>
            </w:tcBorders>
          </w:tcPr>
          <w:p w14:paraId="63F643C7" w14:textId="77777777" w:rsidR="00980629" w:rsidRPr="00340B0D" w:rsidRDefault="00980629" w:rsidP="00541D1A">
            <w:pPr>
              <w:rPr>
                <w:ins w:id="6695" w:author="jonathan pritchard" w:date="2025-01-23T13:45:00Z" w16du:dateUtc="2025-01-23T13:45:00Z"/>
                <w:rFonts w:cs="Arial"/>
                <w:sz w:val="18"/>
                <w:szCs w:val="18"/>
              </w:rPr>
            </w:pPr>
            <w:ins w:id="6696" w:author="jonathan pritchard" w:date="2025-01-23T13:45:00Z" w16du:dateUtc="2025-01-23T13:45:00Z">
              <w:r w:rsidRPr="00340B0D">
                <w:rPr>
                  <w:rFonts w:cs="Arial"/>
                  <w:sz w:val="18"/>
                  <w:szCs w:val="18"/>
                </w:rPr>
                <w:t>Start Date</w:t>
              </w:r>
            </w:ins>
          </w:p>
        </w:tc>
        <w:tc>
          <w:tcPr>
            <w:tcW w:w="2867" w:type="dxa"/>
            <w:gridSpan w:val="4"/>
            <w:tcBorders>
              <w:bottom w:val="single" w:sz="4" w:space="0" w:color="auto"/>
              <w:right w:val="single" w:sz="12" w:space="0" w:color="auto"/>
            </w:tcBorders>
          </w:tcPr>
          <w:p w14:paraId="79931A0F" w14:textId="77777777" w:rsidR="00980629" w:rsidRPr="00340B0D" w:rsidRDefault="00980629" w:rsidP="00541D1A">
            <w:pPr>
              <w:rPr>
                <w:ins w:id="6697" w:author="jonathan pritchard" w:date="2025-01-23T13:45:00Z" w16du:dateUtc="2025-01-23T13:45: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1B5B9974" w14:textId="77777777" w:rsidR="00980629" w:rsidRPr="00340B0D" w:rsidRDefault="00980629" w:rsidP="00541D1A">
            <w:pPr>
              <w:rPr>
                <w:ins w:id="6698" w:author="jonathan pritchard" w:date="2025-01-23T13:45:00Z" w16du:dateUtc="2025-01-23T13:45:00Z"/>
                <w:rFonts w:cs="Arial"/>
                <w:sz w:val="18"/>
                <w:szCs w:val="18"/>
              </w:rPr>
            </w:pPr>
            <w:ins w:id="6699" w:author="jonathan pritchard" w:date="2025-01-23T13:45:00Z" w16du:dateUtc="2025-01-23T13:45: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241AAF1D" w14:textId="77777777" w:rsidR="00980629" w:rsidRPr="00C87169" w:rsidRDefault="00980629" w:rsidP="00541D1A">
            <w:pPr>
              <w:rPr>
                <w:ins w:id="6700" w:author="jonathan pritchard" w:date="2025-01-23T13:45:00Z" w16du:dateUtc="2025-01-23T13:45:00Z"/>
                <w:rFonts w:cs="Arial"/>
              </w:rPr>
            </w:pPr>
          </w:p>
        </w:tc>
      </w:tr>
      <w:tr w:rsidR="00980629" w:rsidRPr="00340B0D" w14:paraId="42011AF1" w14:textId="77777777" w:rsidTr="00541D1A">
        <w:trPr>
          <w:ins w:id="6701" w:author="jonathan pritchard" w:date="2025-01-23T13:45:00Z"/>
        </w:trPr>
        <w:tc>
          <w:tcPr>
            <w:tcW w:w="1789" w:type="dxa"/>
            <w:tcBorders>
              <w:left w:val="single" w:sz="12" w:space="0" w:color="auto"/>
              <w:bottom w:val="single" w:sz="4" w:space="0" w:color="auto"/>
            </w:tcBorders>
          </w:tcPr>
          <w:p w14:paraId="191DFA5F" w14:textId="77777777" w:rsidR="00980629" w:rsidRPr="00340B0D" w:rsidRDefault="00980629" w:rsidP="00541D1A">
            <w:pPr>
              <w:rPr>
                <w:ins w:id="6702" w:author="jonathan pritchard" w:date="2025-01-23T13:45:00Z" w16du:dateUtc="2025-01-23T13:45:00Z"/>
                <w:rFonts w:cs="Arial"/>
                <w:sz w:val="18"/>
                <w:szCs w:val="18"/>
              </w:rPr>
            </w:pPr>
            <w:ins w:id="6703" w:author="jonathan pritchard" w:date="2025-01-23T13:45:00Z" w16du:dateUtc="2025-01-23T13:45: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2E1ACCDA" w14:textId="77777777" w:rsidR="00980629" w:rsidRPr="00340B0D" w:rsidRDefault="00980629" w:rsidP="00541D1A">
            <w:pPr>
              <w:rPr>
                <w:ins w:id="6704" w:author="jonathan pritchard" w:date="2025-01-23T13:45:00Z" w16du:dateUtc="2025-01-23T13:45: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5531A5D4" w14:textId="77777777" w:rsidR="00980629" w:rsidRPr="00340B0D" w:rsidRDefault="00980629" w:rsidP="00541D1A">
            <w:pPr>
              <w:rPr>
                <w:ins w:id="6705" w:author="jonathan pritchard" w:date="2025-01-23T13:45:00Z" w16du:dateUtc="2025-01-23T13:45:00Z"/>
                <w:rFonts w:cs="Arial"/>
                <w:sz w:val="18"/>
                <w:szCs w:val="18"/>
              </w:rPr>
            </w:pPr>
            <w:ins w:id="6706" w:author="jonathan pritchard" w:date="2025-01-23T13:45:00Z" w16du:dateUtc="2025-01-23T13:45: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6CB39FAA" w14:textId="77777777" w:rsidR="00980629" w:rsidRPr="00340B0D" w:rsidRDefault="00980629" w:rsidP="00541D1A">
            <w:pPr>
              <w:rPr>
                <w:ins w:id="6707" w:author="jonathan pritchard" w:date="2025-01-23T13:45:00Z" w16du:dateUtc="2025-01-23T13:45:00Z"/>
                <w:rFonts w:cs="Arial"/>
                <w:sz w:val="18"/>
                <w:szCs w:val="18"/>
              </w:rPr>
            </w:pPr>
            <w:ins w:id="6708" w:author="jonathan pritchard" w:date="2025-01-23T13:45:00Z" w16du:dateUtc="2025-01-23T13:45:00Z">
              <w:r w:rsidRPr="00340B0D">
                <w:rPr>
                  <w:rFonts w:cs="Arial"/>
                  <w:sz w:val="18"/>
                  <w:szCs w:val="18"/>
                </w:rPr>
                <w:t>1:</w:t>
              </w:r>
              <w:r>
                <w:rPr>
                  <w:rFonts w:cs="Arial"/>
                  <w:sz w:val="18"/>
                  <w:szCs w:val="18"/>
                </w:rPr>
                <w:t>60000</w:t>
              </w:r>
            </w:ins>
          </w:p>
        </w:tc>
      </w:tr>
      <w:tr w:rsidR="00980629" w:rsidRPr="00340B0D" w14:paraId="6EAC6C36" w14:textId="77777777" w:rsidTr="00541D1A">
        <w:trPr>
          <w:ins w:id="6709" w:author="jonathan pritchard" w:date="2025-01-23T13:45:00Z"/>
        </w:trPr>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3F7375D4" w14:textId="77777777" w:rsidR="00980629" w:rsidRPr="00340B0D" w:rsidRDefault="00980629" w:rsidP="00541D1A">
            <w:pPr>
              <w:jc w:val="center"/>
              <w:rPr>
                <w:ins w:id="6710" w:author="jonathan pritchard" w:date="2025-01-23T13:45:00Z" w16du:dateUtc="2025-01-23T13:45: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4B7C1D88" w14:textId="77777777" w:rsidR="00980629" w:rsidRPr="00340B0D" w:rsidRDefault="00980629" w:rsidP="00541D1A">
            <w:pPr>
              <w:rPr>
                <w:ins w:id="6711" w:author="jonathan pritchard" w:date="2025-01-23T13:45:00Z" w16du:dateUtc="2025-01-23T13:45:00Z"/>
                <w:rFonts w:cs="Arial"/>
                <w:sz w:val="18"/>
                <w:szCs w:val="18"/>
              </w:rPr>
            </w:pPr>
            <w:ins w:id="6712" w:author="jonathan pritchard" w:date="2025-01-23T13:45:00Z" w16du:dateUtc="2025-01-23T13:45: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7385CA3D" w14:textId="77777777" w:rsidR="00980629" w:rsidRPr="00340B0D" w:rsidRDefault="00980629" w:rsidP="00541D1A">
            <w:pPr>
              <w:rPr>
                <w:ins w:id="6713" w:author="jonathan pritchard" w:date="2025-01-23T13:45:00Z" w16du:dateUtc="2025-01-23T13:45:00Z"/>
                <w:rFonts w:cs="Arial"/>
                <w:sz w:val="18"/>
                <w:szCs w:val="18"/>
              </w:rPr>
            </w:pPr>
          </w:p>
        </w:tc>
      </w:tr>
      <w:tr w:rsidR="00980629" w:rsidRPr="00340B0D" w14:paraId="54E718DE" w14:textId="77777777" w:rsidTr="00541D1A">
        <w:trPr>
          <w:ins w:id="6714" w:author="jonathan pritchard" w:date="2025-01-23T13:45:00Z"/>
        </w:trPr>
        <w:tc>
          <w:tcPr>
            <w:tcW w:w="9199" w:type="dxa"/>
            <w:gridSpan w:val="11"/>
            <w:tcBorders>
              <w:top w:val="single" w:sz="4" w:space="0" w:color="auto"/>
              <w:left w:val="single" w:sz="12" w:space="0" w:color="auto"/>
              <w:bottom w:val="single" w:sz="4" w:space="0" w:color="auto"/>
              <w:right w:val="single" w:sz="12" w:space="0" w:color="auto"/>
            </w:tcBorders>
          </w:tcPr>
          <w:p w14:paraId="67C03CBD" w14:textId="77777777" w:rsidR="00980629" w:rsidRPr="00340B0D" w:rsidRDefault="00980629" w:rsidP="00541D1A">
            <w:pPr>
              <w:rPr>
                <w:ins w:id="6715" w:author="jonathan pritchard" w:date="2025-01-23T13:45:00Z" w16du:dateUtc="2025-01-23T13:45:00Z"/>
                <w:rFonts w:cs="Arial"/>
                <w:sz w:val="18"/>
                <w:szCs w:val="18"/>
              </w:rPr>
            </w:pPr>
          </w:p>
        </w:tc>
      </w:tr>
      <w:tr w:rsidR="00980629" w:rsidRPr="00340B0D" w14:paraId="02F6DA25" w14:textId="77777777" w:rsidTr="00541D1A">
        <w:trPr>
          <w:ins w:id="6716" w:author="jonathan pritchard" w:date="2025-01-23T13:45: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0B1E04E" w14:textId="77777777" w:rsidR="00980629" w:rsidRPr="00340B0D" w:rsidRDefault="00980629" w:rsidP="00541D1A">
            <w:pPr>
              <w:jc w:val="center"/>
              <w:rPr>
                <w:ins w:id="6717" w:author="jonathan pritchard" w:date="2025-01-23T13:45:00Z" w16du:dateUtc="2025-01-23T13:45:00Z"/>
                <w:rFonts w:cs="Arial"/>
                <w:b/>
                <w:bCs/>
                <w:sz w:val="18"/>
                <w:szCs w:val="18"/>
              </w:rPr>
            </w:pPr>
            <w:ins w:id="6718" w:author="jonathan pritchard" w:date="2025-01-23T13:45:00Z" w16du:dateUtc="2025-01-23T13:45:00Z">
              <w:r w:rsidRPr="00340B0D">
                <w:rPr>
                  <w:rFonts w:cs="Arial"/>
                  <w:b/>
                  <w:bCs/>
                  <w:sz w:val="18"/>
                  <w:szCs w:val="18"/>
                </w:rPr>
                <w:t>Viewing Group</w:t>
              </w:r>
              <w:r>
                <w:rPr>
                  <w:rFonts w:cs="Arial"/>
                  <w:b/>
                  <w:bCs/>
                  <w:sz w:val="18"/>
                  <w:szCs w:val="18"/>
                </w:rPr>
                <w:t>s (Default = On)</w:t>
              </w:r>
            </w:ins>
          </w:p>
        </w:tc>
      </w:tr>
      <w:tr w:rsidR="00980629" w:rsidRPr="00340B0D" w14:paraId="293F0217" w14:textId="77777777" w:rsidTr="00541D1A">
        <w:trPr>
          <w:ins w:id="6719" w:author="jonathan pritchard" w:date="2025-01-23T13:45:00Z"/>
        </w:trPr>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31B6DB2" w14:textId="77777777" w:rsidR="00980629" w:rsidRPr="00340B0D" w:rsidRDefault="00980629" w:rsidP="00541D1A">
            <w:pPr>
              <w:jc w:val="center"/>
              <w:rPr>
                <w:ins w:id="6720" w:author="jonathan pritchard" w:date="2025-01-23T13:45:00Z" w16du:dateUtc="2025-01-23T13:45:00Z"/>
                <w:rFonts w:cs="Arial"/>
                <w:b/>
                <w:bCs/>
                <w:sz w:val="18"/>
                <w:szCs w:val="18"/>
              </w:rPr>
            </w:pPr>
            <w:ins w:id="6721" w:author="jonathan pritchard" w:date="2025-01-23T13:45:00Z" w16du:dateUtc="2025-01-23T13:45:00Z">
              <w:r w:rsidRPr="00340B0D">
                <w:rPr>
                  <w:rFonts w:cs="Arial"/>
                  <w:b/>
                  <w:bCs/>
                  <w:sz w:val="18"/>
                  <w:szCs w:val="18"/>
                </w:rPr>
                <w:t>Standard Display</w:t>
              </w:r>
            </w:ins>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4C1E9B" w14:textId="77777777" w:rsidR="00980629" w:rsidRPr="00340B0D" w:rsidRDefault="00980629" w:rsidP="00541D1A">
            <w:pPr>
              <w:jc w:val="center"/>
              <w:rPr>
                <w:ins w:id="6722" w:author="jonathan pritchard" w:date="2025-01-23T13:45:00Z" w16du:dateUtc="2025-01-23T13:45:00Z"/>
                <w:rFonts w:cs="Arial"/>
                <w:b/>
                <w:bCs/>
                <w:sz w:val="18"/>
                <w:szCs w:val="18"/>
              </w:rPr>
            </w:pPr>
            <w:ins w:id="6723" w:author="jonathan pritchard" w:date="2025-01-23T13:45:00Z" w16du:dateUtc="2025-01-23T13:45:00Z">
              <w:r w:rsidRPr="00340B0D">
                <w:rPr>
                  <w:rFonts w:cs="Arial"/>
                  <w:b/>
                  <w:bCs/>
                  <w:sz w:val="18"/>
                  <w:szCs w:val="18"/>
                </w:rPr>
                <w:t>Other</w:t>
              </w:r>
            </w:ins>
          </w:p>
        </w:tc>
      </w:tr>
      <w:tr w:rsidR="00980629" w:rsidRPr="00340B0D" w14:paraId="60CF9028" w14:textId="77777777" w:rsidTr="00541D1A">
        <w:trPr>
          <w:ins w:id="6724"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714007C4" w14:textId="77777777" w:rsidR="00980629" w:rsidRPr="00340B0D" w:rsidRDefault="00980629" w:rsidP="00541D1A">
            <w:pPr>
              <w:rPr>
                <w:ins w:id="6725" w:author="jonathan pritchard" w:date="2025-01-23T13:45:00Z" w16du:dateUtc="2025-01-23T13:45:00Z"/>
                <w:rFonts w:cs="Arial"/>
                <w:sz w:val="18"/>
                <w:szCs w:val="18"/>
              </w:rPr>
            </w:pPr>
            <w:ins w:id="6726" w:author="jonathan pritchard" w:date="2025-01-23T13:45:00Z" w16du:dateUtc="2025-01-23T13:45: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4076DB1F" w14:textId="77777777" w:rsidR="00980629" w:rsidRPr="00340B0D" w:rsidRDefault="00980629" w:rsidP="00541D1A">
            <w:pPr>
              <w:jc w:val="center"/>
              <w:rPr>
                <w:ins w:id="6727"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2AC103EA" w14:textId="77777777" w:rsidR="00980629" w:rsidRPr="00340B0D" w:rsidRDefault="00980629" w:rsidP="00541D1A">
            <w:pPr>
              <w:pStyle w:val="Default"/>
              <w:rPr>
                <w:ins w:id="6728" w:author="jonathan pritchard" w:date="2025-01-23T13:45:00Z" w16du:dateUtc="2025-01-23T13:45:00Z"/>
                <w:sz w:val="18"/>
                <w:szCs w:val="18"/>
              </w:rPr>
            </w:pPr>
            <w:ins w:id="6729" w:author="jonathan pritchard" w:date="2025-01-23T13:45:00Z" w16du:dateUtc="2025-01-23T13:45: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49BFDEB5" w14:textId="77777777" w:rsidR="00980629" w:rsidRPr="00340B0D" w:rsidRDefault="00980629" w:rsidP="00541D1A">
            <w:pPr>
              <w:rPr>
                <w:ins w:id="6730" w:author="jonathan pritchard" w:date="2025-01-23T13:45:00Z" w16du:dateUtc="2025-01-23T13:45:00Z"/>
                <w:rFonts w:cs="Arial"/>
                <w:sz w:val="18"/>
                <w:szCs w:val="18"/>
              </w:rPr>
            </w:pPr>
          </w:p>
        </w:tc>
      </w:tr>
      <w:tr w:rsidR="00980629" w:rsidRPr="00340B0D" w14:paraId="45D23DD0" w14:textId="77777777" w:rsidTr="00541D1A">
        <w:trPr>
          <w:ins w:id="6731"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15DA3689" w14:textId="77777777" w:rsidR="00980629" w:rsidRPr="00340B0D" w:rsidRDefault="00980629" w:rsidP="00541D1A">
            <w:pPr>
              <w:pStyle w:val="Default"/>
              <w:rPr>
                <w:ins w:id="6732" w:author="jonathan pritchard" w:date="2025-01-23T13:45:00Z" w16du:dateUtc="2025-01-23T13:45:00Z"/>
                <w:sz w:val="18"/>
                <w:szCs w:val="18"/>
              </w:rPr>
            </w:pPr>
            <w:ins w:id="6733" w:author="jonathan pritchard" w:date="2025-01-23T13:45:00Z" w16du:dateUtc="2025-01-23T13:45: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6F6ADDBD" w14:textId="77777777" w:rsidR="00980629" w:rsidRPr="00340B0D" w:rsidRDefault="00980629" w:rsidP="00541D1A">
            <w:pPr>
              <w:jc w:val="center"/>
              <w:rPr>
                <w:ins w:id="6734"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71C98FCC" w14:textId="77777777" w:rsidR="00980629" w:rsidRPr="00340B0D" w:rsidRDefault="00980629" w:rsidP="00541D1A">
            <w:pPr>
              <w:pStyle w:val="Default"/>
              <w:rPr>
                <w:ins w:id="6735" w:author="jonathan pritchard" w:date="2025-01-23T13:45:00Z" w16du:dateUtc="2025-01-23T13:45:00Z"/>
                <w:sz w:val="18"/>
                <w:szCs w:val="18"/>
              </w:rPr>
            </w:pPr>
            <w:ins w:id="6736" w:author="jonathan pritchard" w:date="2025-01-23T13:45:00Z" w16du:dateUtc="2025-01-23T13:45: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5C9E73ED" w14:textId="77777777" w:rsidR="00980629" w:rsidRPr="00340B0D" w:rsidRDefault="00980629" w:rsidP="00541D1A">
            <w:pPr>
              <w:rPr>
                <w:ins w:id="6737" w:author="jonathan pritchard" w:date="2025-01-23T13:45:00Z" w16du:dateUtc="2025-01-23T13:45:00Z"/>
                <w:rFonts w:cs="Arial"/>
                <w:sz w:val="18"/>
                <w:szCs w:val="18"/>
              </w:rPr>
            </w:pPr>
          </w:p>
        </w:tc>
      </w:tr>
      <w:tr w:rsidR="00980629" w:rsidRPr="00340B0D" w14:paraId="43C72C21" w14:textId="77777777" w:rsidTr="00541D1A">
        <w:trPr>
          <w:ins w:id="6738"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2D9A31ED" w14:textId="77777777" w:rsidR="00980629" w:rsidRPr="00340B0D" w:rsidRDefault="00980629" w:rsidP="00541D1A">
            <w:pPr>
              <w:pStyle w:val="Default"/>
              <w:ind w:left="720"/>
              <w:rPr>
                <w:ins w:id="6739" w:author="jonathan pritchard" w:date="2025-01-23T13:45:00Z" w16du:dateUtc="2025-01-23T13:45:00Z"/>
                <w:sz w:val="18"/>
                <w:szCs w:val="18"/>
              </w:rPr>
            </w:pPr>
            <w:ins w:id="6740" w:author="jonathan pritchard" w:date="2025-01-23T13:45:00Z" w16du:dateUtc="2025-01-23T13:45: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0F7A1104" w14:textId="77777777" w:rsidR="00980629" w:rsidRPr="00340B0D" w:rsidRDefault="00980629" w:rsidP="00541D1A">
            <w:pPr>
              <w:jc w:val="center"/>
              <w:rPr>
                <w:ins w:id="6741"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58EB779B" w14:textId="77777777" w:rsidR="00980629" w:rsidRPr="00340B0D" w:rsidRDefault="00980629" w:rsidP="00541D1A">
            <w:pPr>
              <w:pStyle w:val="Default"/>
              <w:rPr>
                <w:ins w:id="6742" w:author="jonathan pritchard" w:date="2025-01-23T13:45:00Z" w16du:dateUtc="2025-01-23T13:45:00Z"/>
                <w:sz w:val="18"/>
                <w:szCs w:val="18"/>
              </w:rPr>
            </w:pPr>
            <w:ins w:id="6743" w:author="jonathan pritchard" w:date="2025-01-23T13:45:00Z" w16du:dateUtc="2025-01-23T13:45: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5C585524" w14:textId="77777777" w:rsidR="00980629" w:rsidRPr="00340B0D" w:rsidRDefault="00980629" w:rsidP="00541D1A">
            <w:pPr>
              <w:rPr>
                <w:ins w:id="6744" w:author="jonathan pritchard" w:date="2025-01-23T13:45:00Z" w16du:dateUtc="2025-01-23T13:45:00Z"/>
                <w:rFonts w:cs="Arial"/>
                <w:sz w:val="18"/>
                <w:szCs w:val="18"/>
              </w:rPr>
            </w:pPr>
          </w:p>
        </w:tc>
      </w:tr>
      <w:tr w:rsidR="00980629" w:rsidRPr="00340B0D" w14:paraId="4DFBAF50" w14:textId="77777777" w:rsidTr="00541D1A">
        <w:trPr>
          <w:ins w:id="6745"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4AF4D6F6" w14:textId="77777777" w:rsidR="00980629" w:rsidRPr="00340B0D" w:rsidRDefault="00980629" w:rsidP="00541D1A">
            <w:pPr>
              <w:pStyle w:val="Default"/>
              <w:ind w:left="720"/>
              <w:rPr>
                <w:ins w:id="6746" w:author="jonathan pritchard" w:date="2025-01-23T13:45:00Z" w16du:dateUtc="2025-01-23T13:45:00Z"/>
                <w:sz w:val="18"/>
                <w:szCs w:val="18"/>
              </w:rPr>
            </w:pPr>
            <w:ins w:id="6747" w:author="jonathan pritchard" w:date="2025-01-23T13:45:00Z" w16du:dateUtc="2025-01-23T13:45: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2DE78791" w14:textId="77777777" w:rsidR="00980629" w:rsidRPr="00340B0D" w:rsidRDefault="00980629" w:rsidP="00541D1A">
            <w:pPr>
              <w:jc w:val="center"/>
              <w:rPr>
                <w:ins w:id="6748"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2648843E" w14:textId="77777777" w:rsidR="00980629" w:rsidRPr="00340B0D" w:rsidRDefault="00980629" w:rsidP="00541D1A">
            <w:pPr>
              <w:pStyle w:val="Default"/>
              <w:rPr>
                <w:ins w:id="6749" w:author="jonathan pritchard" w:date="2025-01-23T13:45:00Z" w16du:dateUtc="2025-01-23T13:45:00Z"/>
                <w:sz w:val="18"/>
                <w:szCs w:val="18"/>
              </w:rPr>
            </w:pPr>
            <w:ins w:id="6750" w:author="jonathan pritchard" w:date="2025-01-23T13:45:00Z" w16du:dateUtc="2025-01-23T13:45: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47060BB3" w14:textId="77777777" w:rsidR="00980629" w:rsidRPr="00340B0D" w:rsidRDefault="00980629" w:rsidP="00541D1A">
            <w:pPr>
              <w:rPr>
                <w:ins w:id="6751" w:author="jonathan pritchard" w:date="2025-01-23T13:45:00Z" w16du:dateUtc="2025-01-23T13:45:00Z"/>
                <w:rFonts w:cs="Arial"/>
                <w:sz w:val="18"/>
                <w:szCs w:val="18"/>
              </w:rPr>
            </w:pPr>
          </w:p>
        </w:tc>
      </w:tr>
      <w:tr w:rsidR="00980629" w:rsidRPr="00340B0D" w14:paraId="12D51F3A" w14:textId="77777777" w:rsidTr="00541D1A">
        <w:trPr>
          <w:ins w:id="6752"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4B816F5F" w14:textId="77777777" w:rsidR="00980629" w:rsidRPr="00340B0D" w:rsidRDefault="00980629" w:rsidP="00541D1A">
            <w:pPr>
              <w:pStyle w:val="Default"/>
              <w:rPr>
                <w:ins w:id="6753" w:author="jonathan pritchard" w:date="2025-01-23T13:45:00Z" w16du:dateUtc="2025-01-23T13:45:00Z"/>
                <w:sz w:val="18"/>
                <w:szCs w:val="18"/>
              </w:rPr>
            </w:pPr>
            <w:ins w:id="6754" w:author="jonathan pritchard" w:date="2025-01-23T13:45:00Z" w16du:dateUtc="2025-01-23T13:45: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3F9A6B26" w14:textId="77777777" w:rsidR="00980629" w:rsidRPr="00340B0D" w:rsidRDefault="00980629" w:rsidP="00541D1A">
            <w:pPr>
              <w:jc w:val="center"/>
              <w:rPr>
                <w:ins w:id="6755"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220D7044" w14:textId="77777777" w:rsidR="00980629" w:rsidRPr="00340B0D" w:rsidRDefault="00980629" w:rsidP="00541D1A">
            <w:pPr>
              <w:pStyle w:val="Default"/>
              <w:rPr>
                <w:ins w:id="6756" w:author="jonathan pritchard" w:date="2025-01-23T13:45:00Z" w16du:dateUtc="2025-01-23T13:45:00Z"/>
                <w:sz w:val="18"/>
                <w:szCs w:val="18"/>
              </w:rPr>
            </w:pPr>
            <w:ins w:id="6757" w:author="jonathan pritchard" w:date="2025-01-23T13:45:00Z" w16du:dateUtc="2025-01-23T13:45: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7898A3E9" w14:textId="77777777" w:rsidR="00980629" w:rsidRPr="00340B0D" w:rsidRDefault="00980629" w:rsidP="00541D1A">
            <w:pPr>
              <w:rPr>
                <w:ins w:id="6758" w:author="jonathan pritchard" w:date="2025-01-23T13:45:00Z" w16du:dateUtc="2025-01-23T13:45:00Z"/>
                <w:rFonts w:cs="Arial"/>
                <w:sz w:val="18"/>
                <w:szCs w:val="18"/>
              </w:rPr>
            </w:pPr>
          </w:p>
        </w:tc>
      </w:tr>
      <w:tr w:rsidR="00980629" w:rsidRPr="00340B0D" w14:paraId="060A812D" w14:textId="77777777" w:rsidTr="00541D1A">
        <w:trPr>
          <w:ins w:id="6759"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151BB809" w14:textId="77777777" w:rsidR="00980629" w:rsidRPr="00340B0D" w:rsidRDefault="00980629" w:rsidP="00541D1A">
            <w:pPr>
              <w:pStyle w:val="Default"/>
              <w:rPr>
                <w:ins w:id="6760" w:author="jonathan pritchard" w:date="2025-01-23T13:45:00Z" w16du:dateUtc="2025-01-23T13:45:00Z"/>
                <w:sz w:val="18"/>
                <w:szCs w:val="18"/>
              </w:rPr>
            </w:pPr>
            <w:ins w:id="6761" w:author="jonathan pritchard" w:date="2025-01-23T13:45:00Z" w16du:dateUtc="2025-01-23T13:45: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636FDB14" w14:textId="77777777" w:rsidR="00980629" w:rsidRPr="00340B0D" w:rsidRDefault="00980629" w:rsidP="00541D1A">
            <w:pPr>
              <w:jc w:val="center"/>
              <w:rPr>
                <w:ins w:id="6762"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553475BE" w14:textId="77777777" w:rsidR="00980629" w:rsidRPr="00340B0D" w:rsidRDefault="00980629" w:rsidP="00541D1A">
            <w:pPr>
              <w:pStyle w:val="Default"/>
              <w:rPr>
                <w:ins w:id="6763" w:author="jonathan pritchard" w:date="2025-01-23T13:45:00Z" w16du:dateUtc="2025-01-23T13:45:00Z"/>
                <w:sz w:val="18"/>
                <w:szCs w:val="18"/>
              </w:rPr>
            </w:pPr>
            <w:ins w:id="6764" w:author="jonathan pritchard" w:date="2025-01-23T13:45:00Z" w16du:dateUtc="2025-01-23T13:45: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5895CDF1" w14:textId="77777777" w:rsidR="00980629" w:rsidRPr="00340B0D" w:rsidRDefault="00980629" w:rsidP="00541D1A">
            <w:pPr>
              <w:rPr>
                <w:ins w:id="6765" w:author="jonathan pritchard" w:date="2025-01-23T13:45:00Z" w16du:dateUtc="2025-01-23T13:45:00Z"/>
                <w:rFonts w:cs="Arial"/>
                <w:sz w:val="18"/>
                <w:szCs w:val="18"/>
              </w:rPr>
            </w:pPr>
          </w:p>
        </w:tc>
      </w:tr>
      <w:tr w:rsidR="00980629" w:rsidRPr="00340B0D" w14:paraId="4101FCA0" w14:textId="77777777" w:rsidTr="00541D1A">
        <w:trPr>
          <w:ins w:id="6766"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5C0A6108" w14:textId="77777777" w:rsidR="00980629" w:rsidRPr="00340B0D" w:rsidRDefault="00980629" w:rsidP="00541D1A">
            <w:pPr>
              <w:pStyle w:val="Default"/>
              <w:rPr>
                <w:ins w:id="6767" w:author="jonathan pritchard" w:date="2025-01-23T13:45:00Z" w16du:dateUtc="2025-01-23T13:45:00Z"/>
                <w:sz w:val="18"/>
                <w:szCs w:val="18"/>
              </w:rPr>
            </w:pPr>
            <w:ins w:id="6768" w:author="jonathan pritchard" w:date="2025-01-23T13:45:00Z" w16du:dateUtc="2025-01-23T13:45: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153946E7" w14:textId="77777777" w:rsidR="00980629" w:rsidRPr="00340B0D" w:rsidRDefault="00980629" w:rsidP="00541D1A">
            <w:pPr>
              <w:jc w:val="center"/>
              <w:rPr>
                <w:ins w:id="6769"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5161BAF9" w14:textId="77777777" w:rsidR="00980629" w:rsidRPr="00340B0D" w:rsidRDefault="00980629" w:rsidP="00541D1A">
            <w:pPr>
              <w:pStyle w:val="Default"/>
              <w:rPr>
                <w:ins w:id="6770" w:author="jonathan pritchard" w:date="2025-01-23T13:45:00Z" w16du:dateUtc="2025-01-23T13:45:00Z"/>
                <w:sz w:val="18"/>
                <w:szCs w:val="18"/>
              </w:rPr>
            </w:pPr>
            <w:ins w:id="6771" w:author="jonathan pritchard" w:date="2025-01-23T13:45:00Z" w16du:dateUtc="2025-01-23T13:45: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2D4EBEFF" w14:textId="77777777" w:rsidR="00980629" w:rsidRPr="00340B0D" w:rsidRDefault="00980629" w:rsidP="00541D1A">
            <w:pPr>
              <w:rPr>
                <w:ins w:id="6772" w:author="jonathan pritchard" w:date="2025-01-23T13:45:00Z" w16du:dateUtc="2025-01-23T13:45:00Z"/>
                <w:rFonts w:cs="Arial"/>
                <w:sz w:val="18"/>
                <w:szCs w:val="18"/>
              </w:rPr>
            </w:pPr>
          </w:p>
        </w:tc>
      </w:tr>
      <w:tr w:rsidR="00980629" w:rsidRPr="00340B0D" w14:paraId="43EB1119" w14:textId="77777777" w:rsidTr="00541D1A">
        <w:trPr>
          <w:ins w:id="6773"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0445649D" w14:textId="77777777" w:rsidR="00980629" w:rsidRPr="00340B0D" w:rsidRDefault="00980629" w:rsidP="00541D1A">
            <w:pPr>
              <w:pStyle w:val="Default"/>
              <w:rPr>
                <w:ins w:id="6774" w:author="jonathan pritchard" w:date="2025-01-23T13:45:00Z" w16du:dateUtc="2025-01-23T13:45:00Z"/>
                <w:sz w:val="18"/>
                <w:szCs w:val="18"/>
              </w:rPr>
            </w:pPr>
            <w:ins w:id="6775" w:author="jonathan pritchard" w:date="2025-01-23T13:45:00Z" w16du:dateUtc="2025-01-23T13:45: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75319062" w14:textId="77777777" w:rsidR="00980629" w:rsidRPr="00340B0D" w:rsidRDefault="00980629" w:rsidP="00541D1A">
            <w:pPr>
              <w:jc w:val="center"/>
              <w:rPr>
                <w:ins w:id="6776"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097CE608" w14:textId="77777777" w:rsidR="00980629" w:rsidRPr="00340B0D" w:rsidRDefault="00980629" w:rsidP="00541D1A">
            <w:pPr>
              <w:pStyle w:val="Default"/>
              <w:rPr>
                <w:ins w:id="6777" w:author="jonathan pritchard" w:date="2025-01-23T13:45:00Z" w16du:dateUtc="2025-01-23T13:45:00Z"/>
                <w:sz w:val="18"/>
                <w:szCs w:val="18"/>
              </w:rPr>
            </w:pPr>
            <w:ins w:id="6778" w:author="jonathan pritchard" w:date="2025-01-23T13:45:00Z" w16du:dateUtc="2025-01-23T13:45: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17918013" w14:textId="77777777" w:rsidR="00980629" w:rsidRPr="00340B0D" w:rsidRDefault="00980629" w:rsidP="00541D1A">
            <w:pPr>
              <w:rPr>
                <w:ins w:id="6779" w:author="jonathan pritchard" w:date="2025-01-23T13:45:00Z" w16du:dateUtc="2025-01-23T13:45:00Z"/>
                <w:rFonts w:cs="Arial"/>
                <w:sz w:val="18"/>
                <w:szCs w:val="18"/>
              </w:rPr>
            </w:pPr>
          </w:p>
        </w:tc>
      </w:tr>
      <w:tr w:rsidR="00980629" w:rsidRPr="00340B0D" w14:paraId="3728FDC8" w14:textId="77777777" w:rsidTr="00541D1A">
        <w:trPr>
          <w:ins w:id="6780"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2BFBCEC4" w14:textId="77777777" w:rsidR="00980629" w:rsidRPr="00340B0D" w:rsidRDefault="00980629" w:rsidP="00541D1A">
            <w:pPr>
              <w:pStyle w:val="Default"/>
              <w:rPr>
                <w:ins w:id="6781" w:author="jonathan pritchard" w:date="2025-01-23T13:45:00Z" w16du:dateUtc="2025-01-23T13:45:00Z"/>
                <w:sz w:val="18"/>
                <w:szCs w:val="18"/>
              </w:rPr>
            </w:pPr>
            <w:ins w:id="6782" w:author="jonathan pritchard" w:date="2025-01-23T13:45:00Z" w16du:dateUtc="2025-01-23T13:45: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7637F125" w14:textId="77777777" w:rsidR="00980629" w:rsidRPr="00340B0D" w:rsidRDefault="00980629" w:rsidP="00541D1A">
            <w:pPr>
              <w:jc w:val="center"/>
              <w:rPr>
                <w:ins w:id="6783"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5B2AFE45" w14:textId="77777777" w:rsidR="00980629" w:rsidRPr="00340B0D" w:rsidRDefault="00980629" w:rsidP="00541D1A">
            <w:pPr>
              <w:rPr>
                <w:ins w:id="6784" w:author="jonathan pritchard" w:date="2025-01-23T13:45:00Z" w16du:dateUtc="2025-01-23T13:45:00Z"/>
                <w:rFonts w:cs="Arial"/>
                <w:sz w:val="18"/>
                <w:szCs w:val="18"/>
              </w:rPr>
            </w:pPr>
          </w:p>
        </w:tc>
        <w:tc>
          <w:tcPr>
            <w:tcW w:w="672" w:type="dxa"/>
            <w:tcBorders>
              <w:top w:val="single" w:sz="4" w:space="0" w:color="auto"/>
              <w:bottom w:val="single" w:sz="4" w:space="0" w:color="auto"/>
              <w:right w:val="single" w:sz="12" w:space="0" w:color="auto"/>
            </w:tcBorders>
            <w:vAlign w:val="center"/>
          </w:tcPr>
          <w:p w14:paraId="1B697137" w14:textId="77777777" w:rsidR="00980629" w:rsidRPr="00340B0D" w:rsidRDefault="00980629" w:rsidP="00541D1A">
            <w:pPr>
              <w:rPr>
                <w:ins w:id="6785" w:author="jonathan pritchard" w:date="2025-01-23T13:45:00Z" w16du:dateUtc="2025-01-23T13:45:00Z"/>
                <w:rFonts w:cs="Arial"/>
                <w:sz w:val="18"/>
                <w:szCs w:val="18"/>
              </w:rPr>
            </w:pPr>
          </w:p>
        </w:tc>
      </w:tr>
      <w:tr w:rsidR="00980629" w:rsidRPr="00340B0D" w14:paraId="261B192A" w14:textId="77777777" w:rsidTr="00541D1A">
        <w:trPr>
          <w:ins w:id="6786"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3A9CC157" w14:textId="77777777" w:rsidR="00980629" w:rsidRPr="00340B0D" w:rsidRDefault="00980629" w:rsidP="00541D1A">
            <w:pPr>
              <w:pStyle w:val="Default"/>
              <w:rPr>
                <w:ins w:id="6787" w:author="jonathan pritchard" w:date="2025-01-23T13:45:00Z" w16du:dateUtc="2025-01-23T13:45:00Z"/>
                <w:sz w:val="18"/>
                <w:szCs w:val="18"/>
              </w:rPr>
            </w:pPr>
            <w:ins w:id="6788" w:author="jonathan pritchard" w:date="2025-01-23T13:45:00Z" w16du:dateUtc="2025-01-23T13:45: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2AB1FEB9" w14:textId="77777777" w:rsidR="00980629" w:rsidRPr="00340B0D" w:rsidRDefault="00980629" w:rsidP="00541D1A">
            <w:pPr>
              <w:jc w:val="center"/>
              <w:rPr>
                <w:ins w:id="6789"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0985CA10" w14:textId="77777777" w:rsidR="00980629" w:rsidRPr="00340B0D" w:rsidRDefault="00980629" w:rsidP="00541D1A">
            <w:pPr>
              <w:rPr>
                <w:ins w:id="6790" w:author="jonathan pritchard" w:date="2025-01-23T13:45:00Z" w16du:dateUtc="2025-01-23T13:45:00Z"/>
                <w:rFonts w:cs="Arial"/>
                <w:sz w:val="18"/>
                <w:szCs w:val="18"/>
              </w:rPr>
            </w:pPr>
          </w:p>
        </w:tc>
        <w:tc>
          <w:tcPr>
            <w:tcW w:w="672" w:type="dxa"/>
            <w:tcBorders>
              <w:top w:val="single" w:sz="4" w:space="0" w:color="auto"/>
              <w:bottom w:val="single" w:sz="4" w:space="0" w:color="auto"/>
              <w:right w:val="single" w:sz="12" w:space="0" w:color="auto"/>
            </w:tcBorders>
            <w:vAlign w:val="center"/>
          </w:tcPr>
          <w:p w14:paraId="6CA58CE5" w14:textId="77777777" w:rsidR="00980629" w:rsidRPr="00340B0D" w:rsidRDefault="00980629" w:rsidP="00541D1A">
            <w:pPr>
              <w:rPr>
                <w:ins w:id="6791" w:author="jonathan pritchard" w:date="2025-01-23T13:45:00Z" w16du:dateUtc="2025-01-23T13:45:00Z"/>
                <w:rFonts w:cs="Arial"/>
                <w:sz w:val="18"/>
                <w:szCs w:val="18"/>
              </w:rPr>
            </w:pPr>
          </w:p>
        </w:tc>
      </w:tr>
      <w:tr w:rsidR="00980629" w:rsidRPr="00340B0D" w14:paraId="44476E23" w14:textId="77777777" w:rsidTr="00541D1A">
        <w:trPr>
          <w:ins w:id="6792"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78A1305A" w14:textId="77777777" w:rsidR="00980629" w:rsidRPr="00340B0D" w:rsidRDefault="00980629" w:rsidP="00541D1A">
            <w:pPr>
              <w:pStyle w:val="Default"/>
              <w:rPr>
                <w:ins w:id="6793" w:author="jonathan pritchard" w:date="2025-01-23T13:45:00Z" w16du:dateUtc="2025-01-23T13:45:00Z"/>
                <w:sz w:val="18"/>
                <w:szCs w:val="18"/>
              </w:rPr>
            </w:pPr>
            <w:ins w:id="6794" w:author="jonathan pritchard" w:date="2025-01-23T13:45:00Z" w16du:dateUtc="2025-01-23T13:45: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5AC8F391" w14:textId="77777777" w:rsidR="00980629" w:rsidRPr="00340B0D" w:rsidRDefault="00980629" w:rsidP="00541D1A">
            <w:pPr>
              <w:jc w:val="center"/>
              <w:rPr>
                <w:ins w:id="6795"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6A34D9B7" w14:textId="77777777" w:rsidR="00980629" w:rsidRPr="00340B0D" w:rsidRDefault="00980629" w:rsidP="00541D1A">
            <w:pPr>
              <w:rPr>
                <w:ins w:id="6796" w:author="jonathan pritchard" w:date="2025-01-23T13:45:00Z" w16du:dateUtc="2025-01-23T13:45:00Z"/>
                <w:rFonts w:cs="Arial"/>
                <w:sz w:val="18"/>
                <w:szCs w:val="18"/>
              </w:rPr>
            </w:pPr>
          </w:p>
        </w:tc>
        <w:tc>
          <w:tcPr>
            <w:tcW w:w="672" w:type="dxa"/>
            <w:tcBorders>
              <w:top w:val="single" w:sz="4" w:space="0" w:color="auto"/>
              <w:bottom w:val="single" w:sz="4" w:space="0" w:color="auto"/>
              <w:right w:val="single" w:sz="12" w:space="0" w:color="auto"/>
            </w:tcBorders>
            <w:vAlign w:val="center"/>
          </w:tcPr>
          <w:p w14:paraId="08912BBC" w14:textId="77777777" w:rsidR="00980629" w:rsidRPr="00340B0D" w:rsidRDefault="00980629" w:rsidP="00541D1A">
            <w:pPr>
              <w:rPr>
                <w:ins w:id="6797" w:author="jonathan pritchard" w:date="2025-01-23T13:45:00Z" w16du:dateUtc="2025-01-23T13:45:00Z"/>
                <w:rFonts w:cs="Arial"/>
                <w:sz w:val="18"/>
                <w:szCs w:val="18"/>
              </w:rPr>
            </w:pPr>
          </w:p>
        </w:tc>
      </w:tr>
      <w:tr w:rsidR="00980629" w:rsidRPr="00340B0D" w14:paraId="3C8BB528" w14:textId="77777777" w:rsidTr="00541D1A">
        <w:trPr>
          <w:ins w:id="6798"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03592051" w14:textId="77777777" w:rsidR="00980629" w:rsidRPr="00340B0D" w:rsidRDefault="00980629" w:rsidP="00541D1A">
            <w:pPr>
              <w:pStyle w:val="Default"/>
              <w:ind w:left="720"/>
              <w:rPr>
                <w:ins w:id="6799" w:author="jonathan pritchard" w:date="2025-01-23T13:45:00Z" w16du:dateUtc="2025-01-23T13:45:00Z"/>
                <w:sz w:val="18"/>
                <w:szCs w:val="18"/>
              </w:rPr>
            </w:pPr>
            <w:ins w:id="6800" w:author="jonathan pritchard" w:date="2025-01-23T13:45:00Z" w16du:dateUtc="2025-01-23T13:45: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0D39709C" w14:textId="77777777" w:rsidR="00980629" w:rsidRPr="00340B0D" w:rsidRDefault="00980629" w:rsidP="00541D1A">
            <w:pPr>
              <w:jc w:val="center"/>
              <w:rPr>
                <w:ins w:id="6801"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6FA1D873" w14:textId="77777777" w:rsidR="00980629" w:rsidRPr="00340B0D" w:rsidRDefault="00980629" w:rsidP="00541D1A">
            <w:pPr>
              <w:rPr>
                <w:ins w:id="6802" w:author="jonathan pritchard" w:date="2025-01-23T13:45:00Z" w16du:dateUtc="2025-01-23T13:45:00Z"/>
                <w:rFonts w:cs="Arial"/>
                <w:sz w:val="18"/>
                <w:szCs w:val="18"/>
              </w:rPr>
            </w:pPr>
          </w:p>
        </w:tc>
        <w:tc>
          <w:tcPr>
            <w:tcW w:w="672" w:type="dxa"/>
            <w:tcBorders>
              <w:top w:val="single" w:sz="4" w:space="0" w:color="auto"/>
              <w:bottom w:val="single" w:sz="4" w:space="0" w:color="auto"/>
              <w:right w:val="single" w:sz="12" w:space="0" w:color="auto"/>
            </w:tcBorders>
            <w:vAlign w:val="center"/>
          </w:tcPr>
          <w:p w14:paraId="2EF9B46E" w14:textId="77777777" w:rsidR="00980629" w:rsidRPr="00340B0D" w:rsidRDefault="00980629" w:rsidP="00541D1A">
            <w:pPr>
              <w:rPr>
                <w:ins w:id="6803" w:author="jonathan pritchard" w:date="2025-01-23T13:45:00Z" w16du:dateUtc="2025-01-23T13:45:00Z"/>
                <w:rFonts w:cs="Arial"/>
                <w:sz w:val="18"/>
                <w:szCs w:val="18"/>
              </w:rPr>
            </w:pPr>
          </w:p>
        </w:tc>
      </w:tr>
      <w:tr w:rsidR="00980629" w:rsidRPr="00340B0D" w14:paraId="54C10F55" w14:textId="77777777" w:rsidTr="00541D1A">
        <w:trPr>
          <w:ins w:id="6804" w:author="jonathan pritchard" w:date="2025-01-23T13:45:00Z"/>
        </w:trPr>
        <w:tc>
          <w:tcPr>
            <w:tcW w:w="4375" w:type="dxa"/>
            <w:gridSpan w:val="4"/>
            <w:tcBorders>
              <w:top w:val="single" w:sz="4" w:space="0" w:color="auto"/>
              <w:left w:val="single" w:sz="12" w:space="0" w:color="auto"/>
              <w:bottom w:val="single" w:sz="12" w:space="0" w:color="auto"/>
              <w:right w:val="single" w:sz="4" w:space="0" w:color="auto"/>
            </w:tcBorders>
          </w:tcPr>
          <w:p w14:paraId="56B18729" w14:textId="77777777" w:rsidR="00980629" w:rsidRPr="00340B0D" w:rsidRDefault="00980629" w:rsidP="00541D1A">
            <w:pPr>
              <w:pStyle w:val="Default"/>
              <w:ind w:left="720"/>
              <w:rPr>
                <w:ins w:id="6805" w:author="jonathan pritchard" w:date="2025-01-23T13:45:00Z" w16du:dateUtc="2025-01-23T13:45:00Z"/>
                <w:sz w:val="18"/>
                <w:szCs w:val="18"/>
              </w:rPr>
            </w:pPr>
            <w:ins w:id="6806" w:author="jonathan pritchard" w:date="2025-01-23T13:45:00Z" w16du:dateUtc="2025-01-23T13:45: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739B229B" w14:textId="77777777" w:rsidR="00980629" w:rsidRPr="00340B0D" w:rsidRDefault="00980629" w:rsidP="00541D1A">
            <w:pPr>
              <w:jc w:val="center"/>
              <w:rPr>
                <w:ins w:id="6807"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12" w:space="0" w:color="auto"/>
            </w:tcBorders>
          </w:tcPr>
          <w:p w14:paraId="218B9809" w14:textId="77777777" w:rsidR="00980629" w:rsidRPr="00340B0D" w:rsidRDefault="00980629" w:rsidP="00541D1A">
            <w:pPr>
              <w:rPr>
                <w:ins w:id="6808" w:author="jonathan pritchard" w:date="2025-01-23T13:45:00Z" w16du:dateUtc="2025-01-23T13:45:00Z"/>
                <w:rFonts w:cs="Arial"/>
                <w:sz w:val="18"/>
                <w:szCs w:val="18"/>
              </w:rPr>
            </w:pPr>
          </w:p>
        </w:tc>
        <w:tc>
          <w:tcPr>
            <w:tcW w:w="672" w:type="dxa"/>
            <w:tcBorders>
              <w:top w:val="single" w:sz="4" w:space="0" w:color="auto"/>
              <w:bottom w:val="single" w:sz="12" w:space="0" w:color="auto"/>
              <w:right w:val="single" w:sz="12" w:space="0" w:color="auto"/>
            </w:tcBorders>
            <w:vAlign w:val="center"/>
          </w:tcPr>
          <w:p w14:paraId="03545156" w14:textId="77777777" w:rsidR="00980629" w:rsidRPr="00340B0D" w:rsidRDefault="00980629" w:rsidP="00541D1A">
            <w:pPr>
              <w:rPr>
                <w:ins w:id="6809" w:author="jonathan pritchard" w:date="2025-01-23T13:45:00Z" w16du:dateUtc="2025-01-23T13:45:00Z"/>
                <w:rFonts w:cs="Arial"/>
                <w:sz w:val="18"/>
                <w:szCs w:val="18"/>
              </w:rPr>
            </w:pPr>
          </w:p>
        </w:tc>
      </w:tr>
      <w:tr w:rsidR="00980629" w:rsidRPr="00340B0D" w14:paraId="04098467" w14:textId="77777777" w:rsidTr="00541D1A">
        <w:trPr>
          <w:ins w:id="6810" w:author="jonathan pritchard" w:date="2025-01-23T13:45:00Z"/>
        </w:trPr>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D76077A" w14:textId="77777777" w:rsidR="00980629" w:rsidRPr="00EF63B4" w:rsidRDefault="00980629" w:rsidP="00541D1A">
            <w:pPr>
              <w:jc w:val="center"/>
              <w:rPr>
                <w:ins w:id="6811" w:author="jonathan pritchard" w:date="2025-01-23T13:45:00Z" w16du:dateUtc="2025-01-23T13:45:00Z"/>
                <w:rFonts w:cs="Arial"/>
                <w:sz w:val="18"/>
                <w:szCs w:val="18"/>
              </w:rPr>
            </w:pPr>
            <w:ins w:id="6812" w:author="jonathan pritchard" w:date="2025-01-23T13:45:00Z" w16du:dateUtc="2025-01-23T13:45:00Z">
              <w:r>
                <w:rPr>
                  <w:rFonts w:cs="Arial"/>
                  <w:b/>
                  <w:bCs/>
                  <w:sz w:val="18"/>
                  <w:szCs w:val="18"/>
                </w:rPr>
                <w:t>Additional</w:t>
              </w:r>
            </w:ins>
          </w:p>
        </w:tc>
      </w:tr>
      <w:tr w:rsidR="00980629" w:rsidRPr="00340B0D" w14:paraId="65519CBF" w14:textId="77777777" w:rsidTr="00541D1A">
        <w:trPr>
          <w:ins w:id="6813"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7C2915EB" w14:textId="77777777" w:rsidR="00980629" w:rsidRPr="00340B0D" w:rsidRDefault="00980629" w:rsidP="00541D1A">
            <w:pPr>
              <w:pStyle w:val="Default"/>
              <w:ind w:left="720"/>
              <w:rPr>
                <w:ins w:id="6814" w:author="jonathan pritchard" w:date="2025-01-23T13:45:00Z" w16du:dateUtc="2025-01-23T13:45: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4F3AC28B" w14:textId="77777777" w:rsidR="00980629" w:rsidRPr="00340B0D" w:rsidRDefault="00980629" w:rsidP="00541D1A">
            <w:pPr>
              <w:jc w:val="center"/>
              <w:rPr>
                <w:ins w:id="6815" w:author="jonathan pritchard" w:date="2025-01-23T13:45:00Z" w16du:dateUtc="2025-01-23T13:45:00Z"/>
                <w:rFonts w:cs="Arial"/>
                <w:sz w:val="18"/>
                <w:szCs w:val="18"/>
              </w:rPr>
            </w:pPr>
          </w:p>
        </w:tc>
        <w:tc>
          <w:tcPr>
            <w:tcW w:w="3598" w:type="dxa"/>
            <w:gridSpan w:val="4"/>
            <w:tcBorders>
              <w:top w:val="single" w:sz="4" w:space="0" w:color="auto"/>
              <w:left w:val="double" w:sz="4" w:space="0" w:color="auto"/>
              <w:bottom w:val="single" w:sz="4" w:space="0" w:color="auto"/>
            </w:tcBorders>
          </w:tcPr>
          <w:p w14:paraId="1C46372C" w14:textId="77777777" w:rsidR="00980629" w:rsidRPr="00340B0D" w:rsidRDefault="00980629" w:rsidP="00541D1A">
            <w:pPr>
              <w:rPr>
                <w:ins w:id="6816" w:author="jonathan pritchard" w:date="2025-01-23T13:45:00Z" w16du:dateUtc="2025-01-23T13:45:00Z"/>
                <w:rFonts w:cs="Arial"/>
                <w:sz w:val="18"/>
                <w:szCs w:val="18"/>
              </w:rPr>
            </w:pPr>
          </w:p>
        </w:tc>
        <w:tc>
          <w:tcPr>
            <w:tcW w:w="672" w:type="dxa"/>
            <w:tcBorders>
              <w:top w:val="single" w:sz="4" w:space="0" w:color="auto"/>
              <w:bottom w:val="single" w:sz="4" w:space="0" w:color="auto"/>
              <w:right w:val="single" w:sz="12" w:space="0" w:color="auto"/>
            </w:tcBorders>
            <w:vAlign w:val="center"/>
          </w:tcPr>
          <w:p w14:paraId="4CBF634F" w14:textId="77777777" w:rsidR="00980629" w:rsidRPr="00340B0D" w:rsidRDefault="00980629" w:rsidP="00541D1A">
            <w:pPr>
              <w:rPr>
                <w:ins w:id="6817" w:author="jonathan pritchard" w:date="2025-01-23T13:45:00Z" w16du:dateUtc="2025-01-23T13:45:00Z"/>
                <w:rFonts w:cs="Arial"/>
                <w:sz w:val="18"/>
                <w:szCs w:val="18"/>
              </w:rPr>
            </w:pPr>
          </w:p>
        </w:tc>
      </w:tr>
      <w:tr w:rsidR="00980629" w:rsidRPr="00340B0D" w14:paraId="5143C53C" w14:textId="77777777" w:rsidTr="00541D1A">
        <w:trPr>
          <w:ins w:id="6818"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06F73D6E" w14:textId="77777777" w:rsidR="00980629" w:rsidRPr="00340B0D" w:rsidRDefault="00980629" w:rsidP="00541D1A">
            <w:pPr>
              <w:pStyle w:val="Default"/>
              <w:ind w:left="720"/>
              <w:rPr>
                <w:ins w:id="6819" w:author="jonathan pritchard" w:date="2025-01-23T13:45:00Z" w16du:dateUtc="2025-01-23T13:45: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55FC69F8" w14:textId="77777777" w:rsidR="00980629" w:rsidRPr="00340B0D" w:rsidRDefault="00980629" w:rsidP="00541D1A">
            <w:pPr>
              <w:jc w:val="center"/>
              <w:rPr>
                <w:ins w:id="6820" w:author="jonathan pritchard" w:date="2025-01-23T13:45:00Z" w16du:dateUtc="2025-01-23T13:45:00Z"/>
                <w:rFonts w:cs="Arial"/>
                <w:sz w:val="18"/>
                <w:szCs w:val="18"/>
              </w:rPr>
            </w:pPr>
          </w:p>
        </w:tc>
        <w:tc>
          <w:tcPr>
            <w:tcW w:w="3598" w:type="dxa"/>
            <w:gridSpan w:val="4"/>
            <w:tcBorders>
              <w:top w:val="single" w:sz="4" w:space="0" w:color="auto"/>
              <w:left w:val="double" w:sz="4" w:space="0" w:color="auto"/>
              <w:bottom w:val="single" w:sz="4" w:space="0" w:color="auto"/>
            </w:tcBorders>
          </w:tcPr>
          <w:p w14:paraId="4F7A3419" w14:textId="77777777" w:rsidR="00980629" w:rsidRPr="00340B0D" w:rsidRDefault="00980629" w:rsidP="00541D1A">
            <w:pPr>
              <w:rPr>
                <w:ins w:id="6821" w:author="jonathan pritchard" w:date="2025-01-23T13:45:00Z" w16du:dateUtc="2025-01-23T13:45:00Z"/>
                <w:rFonts w:cs="Arial"/>
                <w:sz w:val="18"/>
                <w:szCs w:val="18"/>
              </w:rPr>
            </w:pPr>
          </w:p>
        </w:tc>
        <w:tc>
          <w:tcPr>
            <w:tcW w:w="672" w:type="dxa"/>
            <w:tcBorders>
              <w:top w:val="single" w:sz="4" w:space="0" w:color="auto"/>
              <w:bottom w:val="single" w:sz="4" w:space="0" w:color="auto"/>
              <w:right w:val="single" w:sz="12" w:space="0" w:color="auto"/>
            </w:tcBorders>
            <w:vAlign w:val="center"/>
          </w:tcPr>
          <w:p w14:paraId="1E2D773B" w14:textId="77777777" w:rsidR="00980629" w:rsidRPr="00340B0D" w:rsidRDefault="00980629" w:rsidP="00541D1A">
            <w:pPr>
              <w:rPr>
                <w:ins w:id="6822" w:author="jonathan pritchard" w:date="2025-01-23T13:45:00Z" w16du:dateUtc="2025-01-23T13:45:00Z"/>
                <w:rFonts w:cs="Arial"/>
                <w:sz w:val="18"/>
                <w:szCs w:val="18"/>
              </w:rPr>
            </w:pPr>
          </w:p>
        </w:tc>
      </w:tr>
      <w:tr w:rsidR="00980629" w:rsidRPr="00340B0D" w14:paraId="02853CCE" w14:textId="77777777" w:rsidTr="00541D1A">
        <w:trPr>
          <w:ins w:id="6823" w:author="jonathan pritchard" w:date="2025-01-23T13:45: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FF26E7B" w14:textId="77777777" w:rsidR="00980629" w:rsidRPr="00340B0D" w:rsidRDefault="00980629" w:rsidP="00541D1A">
            <w:pPr>
              <w:jc w:val="center"/>
              <w:rPr>
                <w:ins w:id="6824" w:author="jonathan pritchard" w:date="2025-01-23T13:45:00Z" w16du:dateUtc="2025-01-23T13:45:00Z"/>
                <w:rFonts w:cs="Arial"/>
                <w:b/>
                <w:bCs/>
                <w:sz w:val="18"/>
                <w:szCs w:val="18"/>
              </w:rPr>
            </w:pPr>
            <w:ins w:id="6825" w:author="jonathan pritchard" w:date="2025-01-23T13:45:00Z" w16du:dateUtc="2025-01-23T13:45:00Z">
              <w:r w:rsidRPr="00340B0D">
                <w:rPr>
                  <w:rFonts w:cs="Arial"/>
                  <w:b/>
                  <w:bCs/>
                  <w:sz w:val="18"/>
                  <w:szCs w:val="18"/>
                </w:rPr>
                <w:t>Setup</w:t>
              </w:r>
            </w:ins>
          </w:p>
        </w:tc>
      </w:tr>
      <w:tr w:rsidR="00980629" w:rsidRPr="00340B0D" w14:paraId="5A0362E8" w14:textId="77777777" w:rsidTr="00541D1A">
        <w:trPr>
          <w:ins w:id="6826" w:author="jonathan pritchard" w:date="2025-01-23T13:45:00Z"/>
        </w:trPr>
        <w:tc>
          <w:tcPr>
            <w:tcW w:w="9199" w:type="dxa"/>
            <w:gridSpan w:val="11"/>
            <w:tcBorders>
              <w:top w:val="single" w:sz="4" w:space="0" w:color="auto"/>
              <w:left w:val="single" w:sz="12" w:space="0" w:color="auto"/>
              <w:bottom w:val="single" w:sz="4" w:space="0" w:color="auto"/>
              <w:right w:val="single" w:sz="12" w:space="0" w:color="auto"/>
            </w:tcBorders>
          </w:tcPr>
          <w:p w14:paraId="4C7A4F53" w14:textId="77777777" w:rsidR="00980629" w:rsidRDefault="00980629" w:rsidP="00541D1A">
            <w:pPr>
              <w:rPr>
                <w:rFonts w:cs="Arial"/>
                <w:sz w:val="18"/>
                <w:szCs w:val="18"/>
              </w:rPr>
            </w:pPr>
          </w:p>
          <w:p w14:paraId="05B420B7" w14:textId="6A57B40A" w:rsidR="00A02E90" w:rsidRDefault="00A02E90" w:rsidP="00541D1A">
            <w:pPr>
              <w:rPr>
                <w:ins w:id="6827" w:author="jonathan pritchard" w:date="2025-01-23T13:45:00Z" w16du:dateUtc="2025-01-23T13:45:00Z"/>
                <w:rFonts w:cs="Arial"/>
                <w:sz w:val="18"/>
                <w:szCs w:val="18"/>
              </w:rPr>
            </w:pPr>
            <w:r w:rsidRPr="00C0288A">
              <w:rPr>
                <w:rFonts w:cs="Arial"/>
                <w:i/>
              </w:rPr>
              <w:t xml:space="preserve">Load the exchange set </w:t>
            </w:r>
            <w:proofErr w:type="spellStart"/>
            <w:r w:rsidRPr="00C0288A">
              <w:rPr>
                <w:rFonts w:cs="Arial"/>
                <w:b/>
                <w:bCs/>
                <w:i/>
              </w:rPr>
              <w:t>PowerUp</w:t>
            </w:r>
            <w:proofErr w:type="spellEnd"/>
          </w:p>
          <w:p w14:paraId="0B420E9B" w14:textId="77777777" w:rsidR="00980629" w:rsidRPr="00110428" w:rsidRDefault="00980629" w:rsidP="00541D1A">
            <w:pPr>
              <w:rPr>
                <w:ins w:id="6828" w:author="jonathan pritchard" w:date="2025-01-23T13:45:00Z" w16du:dateUtc="2025-01-23T13:45:00Z"/>
                <w:rFonts w:cs="Arial"/>
              </w:rPr>
            </w:pPr>
            <w:ins w:id="6829" w:author="jonathan pritchard" w:date="2025-01-23T13:45:00Z" w16du:dateUtc="2025-01-23T13:45:00Z">
              <w:r>
                <w:rPr>
                  <w:rFonts w:cs="Arial"/>
                  <w:i/>
                </w:rPr>
                <w:t>.</w:t>
              </w:r>
              <w:r w:rsidRPr="00110428">
                <w:rPr>
                  <w:rFonts w:cs="Arial"/>
                  <w:i/>
                </w:rPr>
                <w:t xml:space="preserve">. </w:t>
              </w:r>
            </w:ins>
          </w:p>
          <w:p w14:paraId="00370690" w14:textId="77777777" w:rsidR="00980629" w:rsidRPr="00340B0D" w:rsidRDefault="00980629" w:rsidP="00541D1A">
            <w:pPr>
              <w:rPr>
                <w:ins w:id="6830" w:author="jonathan pritchard" w:date="2025-01-23T13:45:00Z" w16du:dateUtc="2025-01-23T13:45:00Z"/>
                <w:rFonts w:cs="Arial"/>
                <w:sz w:val="18"/>
                <w:szCs w:val="18"/>
              </w:rPr>
            </w:pPr>
          </w:p>
        </w:tc>
      </w:tr>
      <w:tr w:rsidR="00980629" w:rsidRPr="00340B0D" w14:paraId="56E7FC6A" w14:textId="77777777" w:rsidTr="00541D1A">
        <w:trPr>
          <w:ins w:id="6831" w:author="jonathan pritchard" w:date="2025-01-23T13:45: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EF638A5" w14:textId="77777777" w:rsidR="00980629" w:rsidRPr="00340B0D" w:rsidRDefault="00980629" w:rsidP="00541D1A">
            <w:pPr>
              <w:jc w:val="center"/>
              <w:rPr>
                <w:ins w:id="6832" w:author="jonathan pritchard" w:date="2025-01-23T13:45:00Z" w16du:dateUtc="2025-01-23T13:45:00Z"/>
                <w:rFonts w:cs="Arial"/>
                <w:b/>
                <w:bCs/>
                <w:sz w:val="18"/>
                <w:szCs w:val="18"/>
              </w:rPr>
            </w:pPr>
            <w:ins w:id="6833" w:author="jonathan pritchard" w:date="2025-01-23T13:45:00Z" w16du:dateUtc="2025-01-23T13:45:00Z">
              <w:r w:rsidRPr="00340B0D">
                <w:rPr>
                  <w:rFonts w:cs="Arial"/>
                  <w:b/>
                  <w:bCs/>
                  <w:sz w:val="18"/>
                  <w:szCs w:val="18"/>
                </w:rPr>
                <w:lastRenderedPageBreak/>
                <w:t>Action</w:t>
              </w:r>
            </w:ins>
          </w:p>
        </w:tc>
      </w:tr>
      <w:tr w:rsidR="00980629" w:rsidRPr="00340B0D" w14:paraId="3E4728A2" w14:textId="77777777" w:rsidTr="00541D1A">
        <w:trPr>
          <w:ins w:id="6834" w:author="jonathan pritchard" w:date="2025-01-23T13:45: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CCB4C9F" w14:textId="136DD50D" w:rsidR="00980629" w:rsidRPr="00110428" w:rsidRDefault="00A02E90" w:rsidP="00541D1A">
            <w:pPr>
              <w:rPr>
                <w:ins w:id="6835" w:author="jonathan pritchard" w:date="2025-01-23T13:45:00Z" w16du:dateUtc="2025-01-23T13:45:00Z"/>
                <w:rFonts w:cs="Arial"/>
                <w:b/>
                <w:bCs/>
              </w:rPr>
            </w:pPr>
            <w:r w:rsidRPr="00C0288A">
              <w:rPr>
                <w:rFonts w:cs="Arial"/>
                <w:i/>
              </w:rPr>
              <w:t>Zoom in beyond 1:25 000. This is the maximum display scale of the largest scale datasets</w:t>
            </w:r>
          </w:p>
        </w:tc>
      </w:tr>
      <w:tr w:rsidR="00980629" w:rsidRPr="00340B0D" w14:paraId="400408E5" w14:textId="77777777" w:rsidTr="00541D1A">
        <w:trPr>
          <w:ins w:id="6836" w:author="jonathan pritchard" w:date="2025-01-23T13:45: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AEEA385" w14:textId="77777777" w:rsidR="00980629" w:rsidRPr="00340B0D" w:rsidRDefault="00980629" w:rsidP="00541D1A">
            <w:pPr>
              <w:jc w:val="center"/>
              <w:rPr>
                <w:ins w:id="6837" w:author="jonathan pritchard" w:date="2025-01-23T13:45:00Z" w16du:dateUtc="2025-01-23T13:45:00Z"/>
                <w:rFonts w:cs="Arial"/>
                <w:sz w:val="18"/>
                <w:szCs w:val="18"/>
              </w:rPr>
            </w:pPr>
            <w:ins w:id="6838" w:author="jonathan pritchard" w:date="2025-01-23T13:45:00Z" w16du:dateUtc="2025-01-23T13:45:00Z">
              <w:r w:rsidRPr="00340B0D">
                <w:rPr>
                  <w:rFonts w:cs="Arial"/>
                  <w:b/>
                  <w:bCs/>
                  <w:sz w:val="18"/>
                  <w:szCs w:val="18"/>
                </w:rPr>
                <w:t>Results</w:t>
              </w:r>
            </w:ins>
          </w:p>
        </w:tc>
      </w:tr>
      <w:tr w:rsidR="00980629" w:rsidRPr="00340B0D" w14:paraId="346289B5" w14:textId="77777777" w:rsidTr="00541D1A">
        <w:trPr>
          <w:ins w:id="6839" w:author="jonathan pritchard" w:date="2025-01-23T13:45:00Z"/>
        </w:trPr>
        <w:tc>
          <w:tcPr>
            <w:tcW w:w="9199" w:type="dxa"/>
            <w:gridSpan w:val="11"/>
            <w:tcBorders>
              <w:top w:val="single" w:sz="4" w:space="0" w:color="auto"/>
              <w:left w:val="single" w:sz="12" w:space="0" w:color="auto"/>
              <w:bottom w:val="single" w:sz="12" w:space="0" w:color="auto"/>
              <w:right w:val="single" w:sz="12" w:space="0" w:color="auto"/>
            </w:tcBorders>
          </w:tcPr>
          <w:p w14:paraId="75D62263" w14:textId="77777777" w:rsidR="00980629" w:rsidRDefault="00980629" w:rsidP="00541D1A">
            <w:pPr>
              <w:rPr>
                <w:ins w:id="6840" w:author="jonathan pritchard" w:date="2025-01-23T13:45:00Z" w16du:dateUtc="2025-01-23T13:45:00Z"/>
                <w:rFonts w:cs="Arial"/>
                <w:sz w:val="18"/>
                <w:szCs w:val="18"/>
              </w:rPr>
            </w:pPr>
          </w:p>
          <w:p w14:paraId="10405B80" w14:textId="77777777" w:rsidR="00A02E90" w:rsidRDefault="00A02E90" w:rsidP="00A02E90">
            <w:pPr>
              <w:rPr>
                <w:rFonts w:cs="Arial"/>
                <w:b/>
                <w:bCs/>
                <w:i/>
              </w:rPr>
            </w:pPr>
            <w:r w:rsidRPr="00A02E90">
              <w:rPr>
                <w:rFonts w:cs="Arial"/>
                <w:b/>
                <w:bCs/>
                <w:i/>
              </w:rPr>
              <w:t>Confirm that an overscale indication is provided.</w:t>
            </w:r>
          </w:p>
          <w:p w14:paraId="187634EA" w14:textId="77777777" w:rsidR="00A02E90" w:rsidRPr="00A02E90" w:rsidRDefault="00A02E90" w:rsidP="00A02E90">
            <w:pPr>
              <w:rPr>
                <w:rFonts w:cs="Arial"/>
                <w:b/>
                <w:bCs/>
                <w:i/>
              </w:rPr>
            </w:pPr>
          </w:p>
          <w:p w14:paraId="32F23111" w14:textId="1002EDC2" w:rsidR="00980629" w:rsidRDefault="00A02E90" w:rsidP="00A02E90">
            <w:pPr>
              <w:rPr>
                <w:ins w:id="6841" w:author="jonathan pritchard" w:date="2025-01-23T13:45:00Z" w16du:dateUtc="2025-01-23T13:45:00Z"/>
                <w:rFonts w:cs="Arial"/>
                <w:sz w:val="18"/>
                <w:szCs w:val="18"/>
              </w:rPr>
            </w:pPr>
            <w:r w:rsidRPr="00C0288A">
              <w:rPr>
                <w:rFonts w:cs="Arial"/>
                <w:i/>
              </w:rPr>
              <w:t>For example, if scale zoomed is 1:20 000 then for areas based on maximum display scale 1:25 000 the overscale factor shall be 1.3 and for areas based on maximum display scale 1:52 000 it shall be 2.6</w:t>
            </w:r>
          </w:p>
          <w:p w14:paraId="105131D2" w14:textId="77777777" w:rsidR="00980629" w:rsidRDefault="00980629" w:rsidP="00541D1A">
            <w:pPr>
              <w:rPr>
                <w:rFonts w:cs="Arial"/>
                <w:sz w:val="18"/>
                <w:szCs w:val="18"/>
              </w:rPr>
            </w:pPr>
          </w:p>
          <w:p w14:paraId="4BD536E5" w14:textId="4DA7C7D5" w:rsidR="00BA0032" w:rsidRPr="00BA0032" w:rsidRDefault="00BA0032" w:rsidP="00541D1A">
            <w:pPr>
              <w:rPr>
                <w:ins w:id="6842" w:author="jonathan pritchard" w:date="2025-01-23T13:45:00Z" w16du:dateUtc="2025-01-23T13:45:00Z"/>
                <w:rFonts w:cs="Arial"/>
                <w:b/>
                <w:bCs/>
                <w:sz w:val="18"/>
                <w:szCs w:val="18"/>
              </w:rPr>
            </w:pPr>
            <w:r w:rsidRPr="00BA0032">
              <w:rPr>
                <w:rFonts w:cs="Arial"/>
                <w:b/>
                <w:bCs/>
                <w:i/>
              </w:rPr>
              <w:t>Display of overscale pattern</w:t>
            </w:r>
          </w:p>
          <w:p w14:paraId="15F0F432" w14:textId="77777777" w:rsidR="00980629" w:rsidRPr="00340B0D" w:rsidRDefault="00980629" w:rsidP="00541D1A">
            <w:pPr>
              <w:jc w:val="center"/>
              <w:rPr>
                <w:ins w:id="6843" w:author="jonathan pritchard" w:date="2025-01-23T13:45:00Z" w16du:dateUtc="2025-01-23T13:45:00Z"/>
                <w:rFonts w:cs="Arial"/>
                <w:sz w:val="18"/>
                <w:szCs w:val="18"/>
              </w:rPr>
            </w:pPr>
          </w:p>
          <w:p w14:paraId="4CAF2AB6" w14:textId="77777777" w:rsidR="00BA0032" w:rsidRPr="00C0288A" w:rsidRDefault="00BA0032" w:rsidP="00BA0032">
            <w:pPr>
              <w:rPr>
                <w:rFonts w:cs="Arial"/>
                <w:i/>
              </w:rPr>
            </w:pPr>
            <w:r w:rsidRPr="00C0288A">
              <w:rPr>
                <w:rFonts w:cs="Arial"/>
                <w:i/>
              </w:rPr>
              <w:t xml:space="preserve">Load the exchange set </w:t>
            </w:r>
            <w:proofErr w:type="spellStart"/>
            <w:r w:rsidRPr="00C0288A">
              <w:rPr>
                <w:rFonts w:cs="Arial"/>
                <w:b/>
                <w:bCs/>
                <w:i/>
              </w:rPr>
              <w:t>PowerUp</w:t>
            </w:r>
            <w:proofErr w:type="spellEnd"/>
          </w:p>
          <w:p w14:paraId="77066F5E" w14:textId="77777777" w:rsidR="00BA0032" w:rsidRPr="00C0288A" w:rsidRDefault="00BA0032" w:rsidP="00BA0032">
            <w:pPr>
              <w:pStyle w:val="ListParagraph"/>
              <w:numPr>
                <w:ilvl w:val="0"/>
                <w:numId w:val="24"/>
              </w:numPr>
              <w:rPr>
                <w:rFonts w:cs="Arial"/>
                <w:i/>
              </w:rPr>
            </w:pPr>
            <w:r w:rsidRPr="00C0288A">
              <w:rPr>
                <w:rFonts w:cs="Arial"/>
                <w:i/>
              </w:rPr>
              <w:t>Select Display Category Other</w:t>
            </w:r>
          </w:p>
          <w:p w14:paraId="4CEB4E87" w14:textId="77777777" w:rsidR="00BA0032" w:rsidRPr="00C0288A" w:rsidRDefault="00BA0032" w:rsidP="00BA0032">
            <w:pPr>
              <w:pStyle w:val="ListParagraph"/>
              <w:numPr>
                <w:ilvl w:val="0"/>
                <w:numId w:val="24"/>
              </w:numPr>
              <w:rPr>
                <w:rFonts w:cs="Arial"/>
                <w:i/>
              </w:rPr>
            </w:pPr>
            <w:r w:rsidRPr="00C0288A">
              <w:rPr>
                <w:rFonts w:cs="Arial"/>
                <w:i/>
              </w:rPr>
              <w:t>Select Other text</w:t>
            </w:r>
          </w:p>
          <w:p w14:paraId="7A3061BD" w14:textId="77777777" w:rsidR="00BA0032" w:rsidRPr="00C0288A" w:rsidRDefault="00BA0032" w:rsidP="00BA0032">
            <w:pPr>
              <w:pStyle w:val="ListParagraph"/>
              <w:numPr>
                <w:ilvl w:val="0"/>
                <w:numId w:val="24"/>
              </w:numPr>
              <w:rPr>
                <w:rFonts w:cs="Arial"/>
                <w:i/>
              </w:rPr>
            </w:pPr>
            <w:r w:rsidRPr="00C0288A">
              <w:rPr>
                <w:rFonts w:cs="Arial"/>
                <w:i/>
              </w:rPr>
              <w:t>Select Accuracy</w:t>
            </w:r>
          </w:p>
          <w:p w14:paraId="2D22818D" w14:textId="77777777" w:rsidR="00BA0032" w:rsidRPr="00C0288A" w:rsidRDefault="00BA0032" w:rsidP="00BA0032">
            <w:pPr>
              <w:pStyle w:val="ListParagraph"/>
              <w:numPr>
                <w:ilvl w:val="0"/>
                <w:numId w:val="24"/>
              </w:numPr>
              <w:rPr>
                <w:rFonts w:cs="Arial"/>
                <w:i/>
              </w:rPr>
            </w:pPr>
            <w:r w:rsidRPr="00C0288A">
              <w:rPr>
                <w:rFonts w:cs="Arial"/>
                <w:i/>
              </w:rPr>
              <w:t>Select Highlight info</w:t>
            </w:r>
          </w:p>
          <w:p w14:paraId="1FD0DBA9" w14:textId="77777777" w:rsidR="00BA0032" w:rsidRPr="00C0288A" w:rsidRDefault="00BA0032" w:rsidP="00BA0032">
            <w:pPr>
              <w:pStyle w:val="ListParagraph"/>
              <w:numPr>
                <w:ilvl w:val="0"/>
                <w:numId w:val="24"/>
              </w:numPr>
              <w:rPr>
                <w:rFonts w:cs="Arial"/>
                <w:i/>
              </w:rPr>
            </w:pPr>
            <w:r w:rsidRPr="00C0288A">
              <w:rPr>
                <w:rFonts w:cs="Arial"/>
                <w:i/>
              </w:rPr>
              <w:t>Select Symbolized boundaries</w:t>
            </w:r>
          </w:p>
          <w:p w14:paraId="7561A97A" w14:textId="77777777" w:rsidR="00BA0032" w:rsidRDefault="00BA0032" w:rsidP="00BA0032">
            <w:pPr>
              <w:pStyle w:val="ListParagraph"/>
              <w:numPr>
                <w:ilvl w:val="0"/>
                <w:numId w:val="24"/>
              </w:numPr>
              <w:rPr>
                <w:rFonts w:cs="Arial"/>
                <w:i/>
              </w:rPr>
            </w:pPr>
            <w:r w:rsidRPr="00C0288A">
              <w:rPr>
                <w:rFonts w:cs="Arial"/>
                <w:i/>
              </w:rPr>
              <w:t xml:space="preserve">Set Safety Contour value to 7 m </w:t>
            </w:r>
          </w:p>
          <w:p w14:paraId="57D4F0C3" w14:textId="3F0D1EC1" w:rsidR="00980629" w:rsidRPr="00BA0032" w:rsidRDefault="00BA0032" w:rsidP="00BA0032">
            <w:pPr>
              <w:pStyle w:val="ListParagraph"/>
              <w:numPr>
                <w:ilvl w:val="0"/>
                <w:numId w:val="24"/>
              </w:numPr>
              <w:rPr>
                <w:rFonts w:cs="Arial"/>
                <w:i/>
              </w:rPr>
            </w:pPr>
            <w:r w:rsidRPr="00BA0032">
              <w:rPr>
                <w:rFonts w:cs="Arial"/>
                <w:i/>
              </w:rPr>
              <w:t>Set Safety Depth  value to 7 m</w:t>
            </w:r>
          </w:p>
          <w:p w14:paraId="68EB8578" w14:textId="77777777" w:rsidR="00BA0032" w:rsidRDefault="00BA0032" w:rsidP="00BA0032">
            <w:pPr>
              <w:tabs>
                <w:tab w:val="left" w:pos="3048"/>
              </w:tabs>
              <w:rPr>
                <w:rFonts w:cs="Arial"/>
                <w:b/>
                <w:bCs/>
                <w:sz w:val="18"/>
                <w:szCs w:val="18"/>
              </w:rPr>
            </w:pPr>
          </w:p>
          <w:p w14:paraId="73700D22" w14:textId="77777777" w:rsidR="00BA0032" w:rsidRPr="00BA0032" w:rsidRDefault="00BA0032" w:rsidP="00BA0032">
            <w:pPr>
              <w:tabs>
                <w:tab w:val="left" w:pos="3048"/>
              </w:tabs>
              <w:rPr>
                <w:ins w:id="6844" w:author="jonathan pritchard" w:date="2025-01-23T13:45:00Z" w16du:dateUtc="2025-01-23T13:45:00Z"/>
                <w:rFonts w:cs="Arial"/>
                <w:b/>
                <w:bCs/>
                <w:sz w:val="18"/>
                <w:szCs w:val="18"/>
              </w:rPr>
            </w:pPr>
          </w:p>
          <w:p w14:paraId="1F255770" w14:textId="0DEA3F34" w:rsidR="00980629" w:rsidRPr="007313BA" w:rsidRDefault="007313BA" w:rsidP="00541D1A">
            <w:pPr>
              <w:tabs>
                <w:tab w:val="left" w:pos="3048"/>
              </w:tabs>
              <w:jc w:val="center"/>
              <w:rPr>
                <w:ins w:id="6845" w:author="jonathan pritchard" w:date="2025-01-23T13:45:00Z" w16du:dateUtc="2025-01-23T13:45:00Z"/>
                <w:rFonts w:cs="Arial"/>
                <w:b/>
                <w:bCs/>
                <w:sz w:val="18"/>
                <w:szCs w:val="18"/>
              </w:rPr>
            </w:pPr>
            <w:r>
              <w:rPr>
                <w:rFonts w:cs="Arial"/>
                <w:b/>
                <w:bCs/>
                <w:sz w:val="18"/>
                <w:szCs w:val="18"/>
              </w:rPr>
              <w:t>This test may change because of the requirement to fill in the display. The requirement to fill in the display with larger scale data is no longer present. Refer to MONG algorithm and S-98 for more details.</w:t>
            </w:r>
          </w:p>
          <w:p w14:paraId="76981B0E" w14:textId="77777777" w:rsidR="00980629" w:rsidRDefault="00980629" w:rsidP="00541D1A">
            <w:pPr>
              <w:jc w:val="center"/>
              <w:rPr>
                <w:ins w:id="6846" w:author="jonathan pritchard" w:date="2025-01-23T13:45:00Z" w16du:dateUtc="2025-01-23T13:45:00Z"/>
                <w:rFonts w:cs="Arial"/>
                <w:sz w:val="18"/>
                <w:szCs w:val="18"/>
              </w:rPr>
            </w:pPr>
          </w:p>
          <w:p w14:paraId="4452F134" w14:textId="77777777" w:rsidR="00980629" w:rsidRDefault="00980629" w:rsidP="00541D1A">
            <w:pPr>
              <w:jc w:val="center"/>
              <w:rPr>
                <w:ins w:id="6847" w:author="jonathan pritchard" w:date="2025-01-23T13:45:00Z" w16du:dateUtc="2025-01-23T13:45:00Z"/>
                <w:rFonts w:cs="Arial"/>
                <w:sz w:val="18"/>
                <w:szCs w:val="18"/>
              </w:rPr>
            </w:pPr>
          </w:p>
          <w:p w14:paraId="3CFC4151" w14:textId="77777777" w:rsidR="00980629" w:rsidRPr="00340B0D" w:rsidRDefault="00980629" w:rsidP="00541D1A">
            <w:pPr>
              <w:rPr>
                <w:ins w:id="6848" w:author="jonathan pritchard" w:date="2025-01-23T13:45:00Z" w16du:dateUtc="2025-01-23T13:45:00Z"/>
                <w:rFonts w:cs="Arial"/>
                <w:sz w:val="18"/>
                <w:szCs w:val="18"/>
              </w:rPr>
            </w:pPr>
          </w:p>
        </w:tc>
      </w:tr>
    </w:tbl>
    <w:p w14:paraId="25AE7E5C"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73A83D92" w14:textId="77777777" w:rsidTr="00BA0032">
        <w:trPr>
          <w:tblHeader/>
        </w:trPr>
        <w:tc>
          <w:tcPr>
            <w:tcW w:w="9526" w:type="dxa"/>
            <w:shd w:val="clear" w:color="auto" w:fill="BFBFBF" w:themeFill="background1" w:themeFillShade="BF"/>
            <w:vAlign w:val="center"/>
          </w:tcPr>
          <w:p w14:paraId="7D0CEB35" w14:textId="77777777" w:rsidR="006C7785" w:rsidRPr="00C0288A" w:rsidRDefault="006C7785" w:rsidP="00BA0032">
            <w:pPr>
              <w:jc w:val="center"/>
              <w:rPr>
                <w:rFonts w:cs="Arial"/>
              </w:rPr>
            </w:pPr>
            <w:r w:rsidRPr="00C0288A">
              <w:rPr>
                <w:rFonts w:cs="Arial"/>
                <w:b/>
              </w:rPr>
              <w:t>Action</w:t>
            </w:r>
          </w:p>
        </w:tc>
      </w:tr>
      <w:tr w:rsidR="006C7785" w14:paraId="12EB8C8D" w14:textId="77777777" w:rsidTr="00380FCD">
        <w:trPr>
          <w:tblHeader/>
        </w:trPr>
        <w:tc>
          <w:tcPr>
            <w:tcW w:w="9526" w:type="dxa"/>
            <w:vAlign w:val="center"/>
          </w:tcPr>
          <w:p w14:paraId="184F0AD8" w14:textId="77777777" w:rsidR="006C7785" w:rsidRPr="00C0288A" w:rsidRDefault="006C7785" w:rsidP="00380FCD">
            <w:pPr>
              <w:rPr>
                <w:rFonts w:cs="Arial"/>
                <w:i/>
              </w:rPr>
            </w:pPr>
            <w:r w:rsidRPr="00C0288A">
              <w:rPr>
                <w:rFonts w:cs="Arial"/>
                <w:i/>
              </w:rPr>
              <w:t>Set chart centre at the lighthouse in the Corund Cape 32°27.447’S  060°58.599’E.</w:t>
            </w:r>
          </w:p>
          <w:p w14:paraId="2B5FBD3D" w14:textId="77777777" w:rsidR="006C7785" w:rsidRPr="00C0288A" w:rsidRDefault="006C7785" w:rsidP="00380FCD">
            <w:pPr>
              <w:rPr>
                <w:rFonts w:cs="Arial"/>
                <w:i/>
              </w:rPr>
            </w:pPr>
            <w:r w:rsidRPr="00C0288A">
              <w:rPr>
                <w:rFonts w:cs="Arial"/>
                <w:i/>
              </w:rPr>
              <w:t>Zoom in beyond 1:10 000. This is the maximum display scale of the largest scale datasets.</w:t>
            </w:r>
          </w:p>
        </w:tc>
      </w:tr>
      <w:tr w:rsidR="006C7785" w14:paraId="350DA879" w14:textId="77777777" w:rsidTr="00BA0032">
        <w:trPr>
          <w:tblHeader/>
        </w:trPr>
        <w:tc>
          <w:tcPr>
            <w:tcW w:w="9526" w:type="dxa"/>
            <w:tcBorders>
              <w:bottom w:val="single" w:sz="4" w:space="0" w:color="auto"/>
            </w:tcBorders>
            <w:shd w:val="clear" w:color="auto" w:fill="BFBFBF" w:themeFill="background1" w:themeFillShade="BF"/>
            <w:vAlign w:val="center"/>
          </w:tcPr>
          <w:p w14:paraId="717BCA52" w14:textId="77777777" w:rsidR="006C7785" w:rsidRPr="00C0288A" w:rsidRDefault="006C7785" w:rsidP="00BA0032">
            <w:pPr>
              <w:keepNext/>
              <w:keepLines/>
              <w:jc w:val="center"/>
              <w:rPr>
                <w:rFonts w:cs="Arial"/>
              </w:rPr>
            </w:pPr>
            <w:r w:rsidRPr="00C0288A">
              <w:rPr>
                <w:rFonts w:cs="Arial"/>
                <w:b/>
              </w:rPr>
              <w:t>Results</w:t>
            </w:r>
          </w:p>
        </w:tc>
      </w:tr>
      <w:tr w:rsidR="006C7785" w14:paraId="1F1FAC72" w14:textId="77777777" w:rsidTr="00380FCD">
        <w:trPr>
          <w:tblHeader/>
        </w:trPr>
        <w:tc>
          <w:tcPr>
            <w:tcW w:w="9526" w:type="dxa"/>
            <w:tcBorders>
              <w:bottom w:val="nil"/>
            </w:tcBorders>
            <w:vAlign w:val="center"/>
          </w:tcPr>
          <w:p w14:paraId="6804E705" w14:textId="77777777" w:rsidR="006C7785" w:rsidRPr="00C0288A" w:rsidRDefault="006C7785" w:rsidP="00380FCD">
            <w:pPr>
              <w:keepNext/>
              <w:keepLines/>
              <w:rPr>
                <w:rFonts w:cs="Arial"/>
                <w:i/>
              </w:rPr>
            </w:pPr>
            <w:r w:rsidRPr="00C0288A">
              <w:rPr>
                <w:rFonts w:cs="Arial"/>
                <w:i/>
              </w:rPr>
              <w:t>Confirm that the overscale pattern AP(OVERSC01) is displayed.</w:t>
            </w:r>
          </w:p>
        </w:tc>
      </w:tr>
      <w:tr w:rsidR="006C7785" w14:paraId="200DECCB" w14:textId="77777777" w:rsidTr="00380FCD">
        <w:trPr>
          <w:tblHeader/>
        </w:trPr>
        <w:tc>
          <w:tcPr>
            <w:tcW w:w="9526" w:type="dxa"/>
            <w:tcBorders>
              <w:top w:val="nil"/>
            </w:tcBorders>
            <w:vAlign w:val="center"/>
          </w:tcPr>
          <w:p w14:paraId="1D274E09" w14:textId="7B32AA8F" w:rsidR="006C7785" w:rsidRDefault="006C7785" w:rsidP="00380FCD">
            <w:pPr>
              <w:jc w:val="center"/>
              <w:rPr>
                <w:noProof/>
                <w:lang w:val="en-IN" w:eastAsia="en-IN"/>
              </w:rPr>
            </w:pPr>
          </w:p>
          <w:p w14:paraId="0885F8B3" w14:textId="27A1056B" w:rsidR="00BA0032" w:rsidRDefault="00BA0032" w:rsidP="00380FCD">
            <w:pPr>
              <w:jc w:val="center"/>
              <w:rPr>
                <w:noProof/>
                <w:lang w:val="en-IN" w:eastAsia="en-IN"/>
              </w:rPr>
            </w:pPr>
            <w:r>
              <w:rPr>
                <w:noProof/>
                <w:lang w:val="en-IN" w:eastAsia="en-IN"/>
              </w:rPr>
              <w:drawing>
                <wp:inline distT="0" distB="0" distL="0" distR="0" wp14:anchorId="46299E66" wp14:editId="4B9C4E7F">
                  <wp:extent cx="3171825" cy="2920124"/>
                  <wp:effectExtent l="0" t="0" r="0" b="0"/>
                  <wp:docPr id="5976537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175143" cy="2923178"/>
                          </a:xfrm>
                          <a:prstGeom prst="rect">
                            <a:avLst/>
                          </a:prstGeom>
                          <a:noFill/>
                        </pic:spPr>
                      </pic:pic>
                    </a:graphicData>
                  </a:graphic>
                </wp:inline>
              </w:drawing>
            </w:r>
          </w:p>
          <w:p w14:paraId="32B1C9F1" w14:textId="77777777" w:rsidR="00BA0032" w:rsidRDefault="00BA0032" w:rsidP="00380FCD">
            <w:pPr>
              <w:jc w:val="center"/>
            </w:pPr>
          </w:p>
          <w:p w14:paraId="07E960BA" w14:textId="77777777" w:rsidR="006C7785" w:rsidRDefault="006C7785" w:rsidP="00380FCD">
            <w:pPr>
              <w:jc w:val="center"/>
              <w:rPr>
                <w:b/>
              </w:rPr>
            </w:pPr>
            <w:proofErr w:type="spellStart"/>
            <w:r>
              <w:rPr>
                <w:b/>
              </w:rPr>
              <w:t>Tbd</w:t>
            </w:r>
            <w:proofErr w:type="spellEnd"/>
          </w:p>
          <w:p w14:paraId="1F306E8D" w14:textId="77777777" w:rsidR="006C7785" w:rsidRPr="00B3606A" w:rsidRDefault="006C7785" w:rsidP="00380FCD">
            <w:pPr>
              <w:jc w:val="center"/>
            </w:pPr>
            <w:r>
              <w:fldChar w:fldCharType="begin"/>
            </w:r>
            <w:r>
              <w:fldChar w:fldCharType="end"/>
            </w:r>
          </w:p>
        </w:tc>
      </w:tr>
    </w:tbl>
    <w:p w14:paraId="5141EBDB" w14:textId="77777777" w:rsidR="006C7785" w:rsidRDefault="006C7785" w:rsidP="006C7785">
      <w:pPr>
        <w:rPr>
          <w:ins w:id="6849" w:author="jonathan pritchard" w:date="2025-01-23T13:45:00Z" w16du:dateUtc="2025-01-23T13:45:00Z"/>
        </w:rPr>
      </w:pPr>
    </w:p>
    <w:p w14:paraId="2F569DC3" w14:textId="1217084C" w:rsidR="00980629" w:rsidRDefault="00980629">
      <w:pPr>
        <w:widowControl/>
        <w:spacing w:line="240" w:lineRule="auto"/>
        <w:jc w:val="left"/>
        <w:rPr>
          <w:ins w:id="6850" w:author="jonathan pritchard" w:date="2025-01-23T13:45:00Z" w16du:dateUtc="2025-01-23T13:45:00Z"/>
        </w:rPr>
      </w:pPr>
      <w:ins w:id="6851" w:author="jonathan pritchard" w:date="2025-01-23T13:45:00Z" w16du:dateUtc="2025-01-23T13:45:00Z">
        <w:r>
          <w:lastRenderedPageBreak/>
          <w:br w:type="page"/>
        </w:r>
      </w:ins>
    </w:p>
    <w:p w14:paraId="18A60994" w14:textId="77777777" w:rsidR="00980629" w:rsidRDefault="00980629" w:rsidP="006C7785"/>
    <w:p w14:paraId="69020EAB" w14:textId="77777777" w:rsidR="006C7785" w:rsidRDefault="006C7785" w:rsidP="006C7785">
      <w:pPr>
        <w:pStyle w:val="Heading1"/>
        <w:numPr>
          <w:ilvl w:val="2"/>
          <w:numId w:val="73"/>
        </w:numPr>
        <w:tabs>
          <w:tab w:val="left" w:pos="567"/>
        </w:tabs>
        <w:spacing w:after="120"/>
        <w:ind w:left="567" w:hanging="567"/>
        <w:rPr>
          <w:ins w:id="6852" w:author="jonathan pritchard" w:date="2025-01-23T13:45:00Z" w16du:dateUtc="2025-01-23T13:45:00Z"/>
          <w:rFonts w:cs="Arial"/>
          <w:color w:val="000000" w:themeColor="text1"/>
        </w:rPr>
      </w:pPr>
      <w:bookmarkStart w:id="6853" w:name="_Toc189647882"/>
      <w:r w:rsidRPr="00C0288A">
        <w:rPr>
          <w:rFonts w:cs="Arial"/>
          <w:color w:val="000000" w:themeColor="text1"/>
        </w:rPr>
        <w:t>Indication of larger scale data</w:t>
      </w:r>
      <w:bookmarkEnd w:id="6853"/>
    </w:p>
    <w:p w14:paraId="5F920393" w14:textId="77777777" w:rsidR="00980629" w:rsidRDefault="00980629" w:rsidP="00980629">
      <w:pPr>
        <w:rPr>
          <w:ins w:id="6854" w:author="jonathan pritchard" w:date="2025-01-23T13:45:00Z" w16du:dateUtc="2025-01-23T13:45:00Z"/>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57CE0264" w14:textId="77777777" w:rsidTr="00BA0032">
        <w:trPr>
          <w:trHeight w:val="454"/>
          <w:tblHeader/>
        </w:trPr>
        <w:tc>
          <w:tcPr>
            <w:tcW w:w="2381" w:type="dxa"/>
            <w:shd w:val="clear" w:color="auto" w:fill="BFBFBF" w:themeFill="background1" w:themeFillShade="BF"/>
            <w:vAlign w:val="center"/>
          </w:tcPr>
          <w:p w14:paraId="0EF9955C" w14:textId="77777777" w:rsidR="006C7785" w:rsidRPr="00B43E49" w:rsidRDefault="006C7785" w:rsidP="00380FCD">
            <w:pPr>
              <w:rPr>
                <w:rFonts w:cs="Arial"/>
              </w:rPr>
            </w:pPr>
            <w:r w:rsidRPr="00B43E49">
              <w:rPr>
                <w:rFonts w:cs="Arial"/>
                <w:b/>
              </w:rPr>
              <w:t>Test Reference</w:t>
            </w:r>
          </w:p>
        </w:tc>
        <w:tc>
          <w:tcPr>
            <w:tcW w:w="2381" w:type="dxa"/>
            <w:shd w:val="clear" w:color="auto" w:fill="FFFFFF" w:themeFill="background1"/>
            <w:vAlign w:val="center"/>
          </w:tcPr>
          <w:p w14:paraId="17E398BB" w14:textId="77777777" w:rsidR="006C7785" w:rsidRPr="00B43E49" w:rsidRDefault="006C7785" w:rsidP="00380FCD">
            <w:pPr>
              <w:rPr>
                <w:rFonts w:cs="Arial"/>
              </w:rPr>
            </w:pPr>
            <w:proofErr w:type="spellStart"/>
            <w:r w:rsidRPr="00B43E49">
              <w:rPr>
                <w:rFonts w:cs="Arial"/>
              </w:rPr>
              <w:t>LargerScaleData</w:t>
            </w:r>
            <w:proofErr w:type="spellEnd"/>
          </w:p>
        </w:tc>
        <w:tc>
          <w:tcPr>
            <w:tcW w:w="2382" w:type="dxa"/>
            <w:shd w:val="clear" w:color="auto" w:fill="BFBFBF" w:themeFill="background1" w:themeFillShade="BF"/>
            <w:vAlign w:val="center"/>
          </w:tcPr>
          <w:p w14:paraId="1166FB27" w14:textId="77777777" w:rsidR="006C7785" w:rsidRPr="00B43E49" w:rsidRDefault="006C7785" w:rsidP="00380FCD">
            <w:pPr>
              <w:rPr>
                <w:rFonts w:cs="Arial"/>
              </w:rPr>
            </w:pPr>
            <w:r w:rsidRPr="00B43E49">
              <w:rPr>
                <w:rFonts w:cs="Arial"/>
                <w:b/>
              </w:rPr>
              <w:t>IHO Reference</w:t>
            </w:r>
          </w:p>
        </w:tc>
        <w:tc>
          <w:tcPr>
            <w:tcW w:w="2382" w:type="dxa"/>
            <w:shd w:val="clear" w:color="auto" w:fill="FFFFFF" w:themeFill="background1"/>
            <w:vAlign w:val="center"/>
          </w:tcPr>
          <w:p w14:paraId="36BDCA01" w14:textId="77777777" w:rsidR="006C7785" w:rsidRPr="00B43E49" w:rsidDel="00045CA9" w:rsidRDefault="006C7785" w:rsidP="00380FCD">
            <w:pPr>
              <w:rPr>
                <w:rFonts w:cs="Arial"/>
              </w:rPr>
            </w:pPr>
          </w:p>
          <w:p w14:paraId="29FB631A" w14:textId="333CAAFB" w:rsidR="006C7785" w:rsidRPr="00B43E49" w:rsidRDefault="006C7785" w:rsidP="00380FCD">
            <w:pPr>
              <w:spacing w:line="240" w:lineRule="auto"/>
              <w:rPr>
                <w:rFonts w:cs="Arial"/>
                <w:color w:val="000000"/>
              </w:rPr>
            </w:pPr>
            <w:r w:rsidRPr="00B43E49">
              <w:rPr>
                <w:rFonts w:cs="Arial"/>
                <w:color w:val="000000"/>
              </w:rPr>
              <w:t>S-9812.</w:t>
            </w:r>
            <w:r w:rsidR="00547B35">
              <w:rPr>
                <w:rFonts w:cs="Arial"/>
                <w:color w:val="000000"/>
              </w:rPr>
              <w:t>3.3</w:t>
            </w:r>
          </w:p>
          <w:p w14:paraId="2C15B503" w14:textId="77777777" w:rsidR="006C7785" w:rsidRPr="00B43E49" w:rsidRDefault="006C7785" w:rsidP="00380FCD">
            <w:pPr>
              <w:rPr>
                <w:rFonts w:cs="Arial"/>
              </w:rPr>
            </w:pPr>
          </w:p>
        </w:tc>
      </w:tr>
      <w:tr w:rsidR="006C7785" w14:paraId="1B1C7F95" w14:textId="77777777" w:rsidTr="00BA0032">
        <w:trPr>
          <w:tblHeader/>
        </w:trPr>
        <w:tc>
          <w:tcPr>
            <w:tcW w:w="9526" w:type="dxa"/>
            <w:gridSpan w:val="4"/>
            <w:shd w:val="clear" w:color="auto" w:fill="BFBFBF" w:themeFill="background1" w:themeFillShade="BF"/>
            <w:vAlign w:val="center"/>
          </w:tcPr>
          <w:p w14:paraId="153E890D" w14:textId="77777777" w:rsidR="006C7785" w:rsidRPr="00B43E49" w:rsidRDefault="006C7785" w:rsidP="00380FCD">
            <w:pPr>
              <w:rPr>
                <w:rFonts w:cs="Arial"/>
              </w:rPr>
            </w:pPr>
            <w:r w:rsidRPr="00B43E49">
              <w:rPr>
                <w:rFonts w:cs="Arial"/>
                <w:b/>
              </w:rPr>
              <w:t>Test description</w:t>
            </w:r>
          </w:p>
        </w:tc>
      </w:tr>
      <w:tr w:rsidR="006C7785" w14:paraId="3F26E12D" w14:textId="77777777" w:rsidTr="00380FCD">
        <w:trPr>
          <w:tblHeader/>
        </w:trPr>
        <w:tc>
          <w:tcPr>
            <w:tcW w:w="9526" w:type="dxa"/>
            <w:gridSpan w:val="4"/>
            <w:vAlign w:val="center"/>
          </w:tcPr>
          <w:p w14:paraId="2F573206" w14:textId="77777777" w:rsidR="006C7785" w:rsidRPr="00B43E49" w:rsidRDefault="006C7785" w:rsidP="00380FCD">
            <w:pPr>
              <w:rPr>
                <w:rFonts w:cs="Arial"/>
                <w:i/>
              </w:rPr>
            </w:pPr>
            <w:r w:rsidRPr="00B43E49">
              <w:rPr>
                <w:rFonts w:cs="Arial"/>
                <w:i/>
              </w:rPr>
              <w:t>Indication of better (larger) scale data being available.</w:t>
            </w:r>
          </w:p>
        </w:tc>
      </w:tr>
      <w:tr w:rsidR="006C7785" w14:paraId="046E2CB5" w14:textId="77777777" w:rsidTr="00BA0032">
        <w:trPr>
          <w:tblHeader/>
        </w:trPr>
        <w:tc>
          <w:tcPr>
            <w:tcW w:w="9526" w:type="dxa"/>
            <w:gridSpan w:val="4"/>
            <w:shd w:val="clear" w:color="auto" w:fill="BFBFBF" w:themeFill="background1" w:themeFillShade="BF"/>
            <w:vAlign w:val="center"/>
          </w:tcPr>
          <w:p w14:paraId="519962BF" w14:textId="77777777" w:rsidR="006C7785" w:rsidRPr="00B43E49" w:rsidRDefault="006C7785" w:rsidP="00380FCD">
            <w:pPr>
              <w:rPr>
                <w:rFonts w:cs="Arial"/>
              </w:rPr>
            </w:pPr>
            <w:r w:rsidRPr="00B43E49">
              <w:rPr>
                <w:rFonts w:cs="Arial"/>
                <w:b/>
              </w:rPr>
              <w:t>Setup</w:t>
            </w:r>
          </w:p>
        </w:tc>
      </w:tr>
      <w:tr w:rsidR="006C7785" w14:paraId="49CC6082" w14:textId="77777777" w:rsidTr="00380FCD">
        <w:trPr>
          <w:tblHeader/>
        </w:trPr>
        <w:tc>
          <w:tcPr>
            <w:tcW w:w="9526" w:type="dxa"/>
            <w:gridSpan w:val="4"/>
            <w:vAlign w:val="center"/>
          </w:tcPr>
          <w:p w14:paraId="11B5BDC6" w14:textId="77777777" w:rsidR="006C7785" w:rsidRPr="00B43E49" w:rsidRDefault="006C7785" w:rsidP="00380FCD">
            <w:pPr>
              <w:rPr>
                <w:rFonts w:cs="Arial"/>
                <w:i/>
              </w:rPr>
            </w:pPr>
            <w:r w:rsidRPr="00B43E49">
              <w:rPr>
                <w:rFonts w:cs="Arial"/>
                <w:i/>
              </w:rPr>
              <w:t xml:space="preserve">Load the exchange set </w:t>
            </w:r>
            <w:proofErr w:type="spellStart"/>
            <w:r w:rsidRPr="00B43E49">
              <w:rPr>
                <w:rFonts w:cs="Arial"/>
                <w:b/>
                <w:bCs/>
                <w:i/>
              </w:rPr>
              <w:t>PowerUp</w:t>
            </w:r>
            <w:proofErr w:type="spellEnd"/>
            <w:r w:rsidRPr="00B43E49">
              <w:rPr>
                <w:rFonts w:cs="Arial"/>
                <w:i/>
              </w:rPr>
              <w:t xml:space="preserve">  </w:t>
            </w:r>
          </w:p>
          <w:p w14:paraId="043E1A3E" w14:textId="77777777" w:rsidR="006C7785" w:rsidRPr="00B43E49" w:rsidRDefault="006C7785" w:rsidP="00380FCD">
            <w:pPr>
              <w:rPr>
                <w:rFonts w:cs="Arial"/>
                <w:i/>
              </w:rPr>
            </w:pPr>
          </w:p>
          <w:p w14:paraId="5D8170AC" w14:textId="77777777" w:rsidR="006C7785" w:rsidRPr="00B43E49" w:rsidRDefault="006C7785" w:rsidP="00380FCD">
            <w:pPr>
              <w:rPr>
                <w:rFonts w:cs="Arial"/>
                <w:i/>
              </w:rPr>
            </w:pPr>
            <w:r w:rsidRPr="00B43E49">
              <w:rPr>
                <w:rFonts w:cs="Arial"/>
                <w:i/>
              </w:rPr>
              <w:t xml:space="preserve">Position the own ship at 32°29.668’S, 060°55.864’E with a heading of 234.0 degrees. This will place the ship at the jetty in </w:t>
            </w:r>
            <w:proofErr w:type="spellStart"/>
            <w:r w:rsidRPr="00B43E49">
              <w:rPr>
                <w:rFonts w:cs="Arial"/>
                <w:i/>
              </w:rPr>
              <w:t>Micklefirth</w:t>
            </w:r>
            <w:proofErr w:type="spellEnd"/>
            <w:r w:rsidRPr="00B43E49">
              <w:rPr>
                <w:rFonts w:cs="Arial"/>
                <w:i/>
              </w:rPr>
              <w:t>.</w:t>
            </w:r>
          </w:p>
        </w:tc>
      </w:tr>
      <w:tr w:rsidR="006C7785" w14:paraId="36E33D6D" w14:textId="77777777" w:rsidTr="00BA0032">
        <w:trPr>
          <w:tblHeader/>
        </w:trPr>
        <w:tc>
          <w:tcPr>
            <w:tcW w:w="9526" w:type="dxa"/>
            <w:gridSpan w:val="4"/>
            <w:shd w:val="clear" w:color="auto" w:fill="BFBFBF" w:themeFill="background1" w:themeFillShade="BF"/>
            <w:vAlign w:val="center"/>
          </w:tcPr>
          <w:p w14:paraId="409F35E4" w14:textId="77777777" w:rsidR="006C7785" w:rsidRPr="00B43E49" w:rsidRDefault="006C7785" w:rsidP="00380FCD">
            <w:pPr>
              <w:rPr>
                <w:rFonts w:cs="Arial"/>
              </w:rPr>
            </w:pPr>
            <w:r w:rsidRPr="00B43E49">
              <w:rPr>
                <w:rFonts w:cs="Arial"/>
                <w:b/>
              </w:rPr>
              <w:t>Action</w:t>
            </w:r>
          </w:p>
        </w:tc>
      </w:tr>
      <w:tr w:rsidR="006C7785" w14:paraId="2808FF2A" w14:textId="77777777" w:rsidTr="00380FCD">
        <w:trPr>
          <w:tblHeader/>
        </w:trPr>
        <w:tc>
          <w:tcPr>
            <w:tcW w:w="9526" w:type="dxa"/>
            <w:gridSpan w:val="4"/>
            <w:vAlign w:val="center"/>
          </w:tcPr>
          <w:p w14:paraId="46B85105" w14:textId="77777777" w:rsidR="006C7785" w:rsidRPr="00B43E49" w:rsidRDefault="006C7785" w:rsidP="00380FCD">
            <w:pPr>
              <w:rPr>
                <w:rFonts w:cs="Arial"/>
                <w:i/>
              </w:rPr>
            </w:pPr>
            <w:r w:rsidRPr="00B43E49">
              <w:rPr>
                <w:rFonts w:cs="Arial"/>
                <w:i/>
              </w:rPr>
              <w:t>Select the smaller scale  dataset (GB4X0000.000). Observe this dataset.</w:t>
            </w:r>
          </w:p>
        </w:tc>
      </w:tr>
      <w:tr w:rsidR="006C7785" w14:paraId="1AAB71B7" w14:textId="77777777" w:rsidTr="00BA0032">
        <w:trPr>
          <w:tblHeader/>
        </w:trPr>
        <w:tc>
          <w:tcPr>
            <w:tcW w:w="9526" w:type="dxa"/>
            <w:gridSpan w:val="4"/>
            <w:shd w:val="clear" w:color="auto" w:fill="BFBFBF" w:themeFill="background1" w:themeFillShade="BF"/>
            <w:vAlign w:val="center"/>
          </w:tcPr>
          <w:p w14:paraId="7C31B9A2" w14:textId="77777777" w:rsidR="006C7785" w:rsidRPr="00B43E49" w:rsidRDefault="006C7785" w:rsidP="00380FCD">
            <w:pPr>
              <w:rPr>
                <w:rFonts w:cs="Arial"/>
              </w:rPr>
            </w:pPr>
            <w:r w:rsidRPr="00B43E49">
              <w:rPr>
                <w:rFonts w:cs="Arial"/>
                <w:b/>
              </w:rPr>
              <w:t>Results</w:t>
            </w:r>
          </w:p>
        </w:tc>
      </w:tr>
      <w:tr w:rsidR="006C7785" w14:paraId="438F14D3" w14:textId="77777777" w:rsidTr="00380FCD">
        <w:trPr>
          <w:tblHeader/>
        </w:trPr>
        <w:tc>
          <w:tcPr>
            <w:tcW w:w="9526" w:type="dxa"/>
            <w:gridSpan w:val="4"/>
            <w:vAlign w:val="center"/>
          </w:tcPr>
          <w:p w14:paraId="3E3648AE" w14:textId="77777777" w:rsidR="006C7785" w:rsidRPr="00B43E49" w:rsidRDefault="006C7785" w:rsidP="00380FCD">
            <w:pPr>
              <w:rPr>
                <w:rFonts w:cs="Arial"/>
                <w:i/>
              </w:rPr>
            </w:pPr>
            <w:r w:rsidRPr="00B43E49">
              <w:rPr>
                <w:rFonts w:cs="Arial"/>
                <w:i/>
              </w:rPr>
              <w:t>Position the displayed area over the own ship. Confirm that an indication is provided that larger scale is available.</w:t>
            </w:r>
          </w:p>
        </w:tc>
      </w:tr>
    </w:tbl>
    <w:p w14:paraId="631EC5C8" w14:textId="4A6E0128" w:rsidR="00980629" w:rsidRDefault="00980629" w:rsidP="006C7785">
      <w:pPr>
        <w:rPr>
          <w:ins w:id="6855" w:author="jonathan pritchard" w:date="2025-01-23T13:45:00Z" w16du:dateUtc="2025-01-23T13:45:00Z"/>
        </w:rPr>
      </w:pPr>
    </w:p>
    <w:p w14:paraId="792F4B05" w14:textId="77777777" w:rsidR="00980629" w:rsidRDefault="00980629">
      <w:pPr>
        <w:widowControl/>
        <w:spacing w:line="240" w:lineRule="auto"/>
        <w:jc w:val="left"/>
        <w:rPr>
          <w:ins w:id="6856" w:author="jonathan pritchard" w:date="2025-01-23T13:45:00Z" w16du:dateUtc="2025-01-23T13:45:00Z"/>
        </w:rPr>
      </w:pPr>
      <w:ins w:id="6857" w:author="jonathan pritchard" w:date="2025-01-23T13:45:00Z" w16du:dateUtc="2025-01-23T13:45:00Z">
        <w:r>
          <w:br w:type="page"/>
        </w:r>
      </w:ins>
    </w:p>
    <w:p w14:paraId="3351210F" w14:textId="77777777" w:rsidR="006C7785" w:rsidRDefault="006C7785" w:rsidP="006C7785"/>
    <w:p w14:paraId="2E966F69" w14:textId="77777777" w:rsidR="006C7785" w:rsidRPr="00547B35" w:rsidRDefault="006C7785" w:rsidP="006C7785">
      <w:pPr>
        <w:pStyle w:val="Heading1"/>
        <w:numPr>
          <w:ilvl w:val="2"/>
          <w:numId w:val="73"/>
        </w:numPr>
        <w:tabs>
          <w:tab w:val="left" w:pos="567"/>
        </w:tabs>
        <w:spacing w:after="120"/>
        <w:ind w:left="426" w:hanging="426"/>
        <w:rPr>
          <w:ins w:id="6858" w:author="jonathan pritchard" w:date="2025-01-23T13:45:00Z" w16du:dateUtc="2025-01-23T13:45:00Z"/>
          <w:rFonts w:cs="Arial"/>
          <w:color w:val="000000" w:themeColor="text1"/>
        </w:rPr>
      </w:pPr>
      <w:bookmarkStart w:id="6859" w:name="_Toc189647883"/>
      <w:r w:rsidRPr="00547B35">
        <w:rPr>
          <w:rFonts w:cs="Arial"/>
          <w:color w:val="000000" w:themeColor="text1"/>
        </w:rPr>
        <w:t>Boundaries between maximum display scales</w:t>
      </w:r>
      <w:bookmarkEnd w:id="6859"/>
    </w:p>
    <w:p w14:paraId="5065B8C8" w14:textId="77777777" w:rsidR="00980629" w:rsidRDefault="00980629" w:rsidP="00980629">
      <w:pPr>
        <w:rPr>
          <w:ins w:id="6860" w:author="jonathan pritchard" w:date="2025-01-23T13:45:00Z" w16du:dateUtc="2025-01-23T13:45:00Z"/>
        </w:rPr>
      </w:pPr>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980629" w:rsidRPr="00340B0D" w14:paraId="72E3514C" w14:textId="77777777" w:rsidTr="00541D1A">
        <w:trPr>
          <w:trHeight w:val="416"/>
          <w:ins w:id="6861" w:author="jonathan pritchard" w:date="2025-01-23T13:45:00Z"/>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571B6F6B" w14:textId="77777777" w:rsidR="00980629" w:rsidRPr="00340B0D" w:rsidRDefault="00980629" w:rsidP="00541D1A">
            <w:pPr>
              <w:jc w:val="center"/>
              <w:rPr>
                <w:ins w:id="6862" w:author="jonathan pritchard" w:date="2025-01-23T13:45:00Z" w16du:dateUtc="2025-01-23T13:45:00Z"/>
                <w:rFonts w:cs="Arial"/>
                <w:b/>
                <w:bCs/>
                <w:sz w:val="18"/>
                <w:szCs w:val="18"/>
              </w:rPr>
            </w:pPr>
            <w:ins w:id="6863" w:author="jonathan pritchard" w:date="2025-01-23T13:45:00Z" w16du:dateUtc="2025-01-23T13:45:00Z">
              <w:r w:rsidRPr="00340B0D">
                <w:rPr>
                  <w:rFonts w:cs="Arial"/>
                  <w:b/>
                  <w:bCs/>
                  <w:sz w:val="18"/>
                  <w:szCs w:val="18"/>
                </w:rPr>
                <w:t>Test Reference</w:t>
              </w:r>
            </w:ins>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528E3F00" w14:textId="388CC190" w:rsidR="00980629" w:rsidRPr="00C87169" w:rsidRDefault="00BA0032" w:rsidP="00541D1A">
            <w:pPr>
              <w:jc w:val="center"/>
              <w:rPr>
                <w:ins w:id="6864" w:author="jonathan pritchard" w:date="2025-01-23T13:45:00Z" w16du:dateUtc="2025-01-23T13:45:00Z"/>
                <w:rFonts w:cs="Arial"/>
                <w:bCs/>
              </w:rPr>
            </w:pPr>
            <w:proofErr w:type="spellStart"/>
            <w:r w:rsidRPr="00B43E49">
              <w:rPr>
                <w:rFonts w:cs="Arial"/>
              </w:rPr>
              <w:t>ScaleBoundary</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3613C8C1" w14:textId="77777777" w:rsidR="00980629" w:rsidRPr="00340B0D" w:rsidRDefault="00980629" w:rsidP="00541D1A">
            <w:pPr>
              <w:jc w:val="center"/>
              <w:rPr>
                <w:ins w:id="6865" w:author="jonathan pritchard" w:date="2025-01-23T13:45:00Z" w16du:dateUtc="2025-01-23T13:45:00Z"/>
                <w:rFonts w:cs="Arial"/>
                <w:b/>
                <w:bCs/>
                <w:sz w:val="18"/>
                <w:szCs w:val="18"/>
              </w:rPr>
            </w:pPr>
            <w:ins w:id="6866" w:author="jonathan pritchard" w:date="2025-01-23T13:45:00Z" w16du:dateUtc="2025-01-23T13:45: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30096137" w14:textId="443BDBFA" w:rsidR="00980629" w:rsidRPr="00BA0032" w:rsidRDefault="00BA0032" w:rsidP="00BA0032">
            <w:pPr>
              <w:spacing w:line="240" w:lineRule="auto"/>
              <w:rPr>
                <w:ins w:id="6867" w:author="jonathan pritchard" w:date="2025-01-23T13:45:00Z" w16du:dateUtc="2025-01-23T13:45:00Z"/>
                <w:rFonts w:cs="Arial"/>
                <w:color w:val="000000"/>
              </w:rPr>
            </w:pPr>
            <w:r w:rsidRPr="00B43E49">
              <w:rPr>
                <w:rFonts w:cs="Arial"/>
                <w:color w:val="000000"/>
              </w:rPr>
              <w:t>S-98 12.</w:t>
            </w:r>
            <w:r w:rsidR="00547B35">
              <w:rPr>
                <w:rFonts w:cs="Arial"/>
                <w:color w:val="000000"/>
              </w:rPr>
              <w:t>3.1</w:t>
            </w:r>
          </w:p>
        </w:tc>
      </w:tr>
      <w:tr w:rsidR="00980629" w:rsidRPr="00340B0D" w14:paraId="03B1BEF9" w14:textId="77777777" w:rsidTr="00541D1A">
        <w:trPr>
          <w:ins w:id="6868" w:author="jonathan pritchard" w:date="2025-01-23T13:45: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5B2B40B" w14:textId="77777777" w:rsidR="00980629" w:rsidRPr="00340B0D" w:rsidRDefault="00980629" w:rsidP="00541D1A">
            <w:pPr>
              <w:rPr>
                <w:ins w:id="6869" w:author="jonathan pritchard" w:date="2025-01-23T13:45:00Z" w16du:dateUtc="2025-01-23T13:45:00Z"/>
                <w:rFonts w:cs="Arial"/>
                <w:b/>
                <w:bCs/>
                <w:sz w:val="18"/>
                <w:szCs w:val="18"/>
              </w:rPr>
            </w:pPr>
            <w:ins w:id="6870" w:author="jonathan pritchard" w:date="2025-01-23T13:45:00Z" w16du:dateUtc="2025-01-23T13:45:00Z">
              <w:r w:rsidRPr="00340B0D">
                <w:rPr>
                  <w:rFonts w:cs="Arial"/>
                  <w:b/>
                  <w:bCs/>
                  <w:sz w:val="18"/>
                  <w:szCs w:val="18"/>
                </w:rPr>
                <w:t>Test Description</w:t>
              </w:r>
            </w:ins>
          </w:p>
        </w:tc>
      </w:tr>
      <w:tr w:rsidR="00980629" w:rsidRPr="00340B0D" w14:paraId="5D5DBB04" w14:textId="77777777" w:rsidTr="00541D1A">
        <w:trPr>
          <w:ins w:id="6871" w:author="jonathan pritchard" w:date="2025-01-23T13:45: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54F81A0B" w14:textId="77777777" w:rsidR="00980629" w:rsidRPr="009C22F4" w:rsidRDefault="00980629" w:rsidP="00541D1A">
            <w:pPr>
              <w:rPr>
                <w:ins w:id="6872" w:author="jonathan pritchard" w:date="2025-01-23T13:45:00Z" w16du:dateUtc="2025-01-23T13:45:00Z"/>
                <w:rFonts w:cs="Arial"/>
                <w:i/>
              </w:rPr>
            </w:pPr>
          </w:p>
          <w:p w14:paraId="694F8F5D" w14:textId="2C3BCE4F" w:rsidR="00980629" w:rsidRDefault="00BA0032" w:rsidP="00541D1A">
            <w:pPr>
              <w:rPr>
                <w:rFonts w:cs="Arial"/>
                <w:i/>
              </w:rPr>
            </w:pPr>
            <w:r w:rsidRPr="00B43E49">
              <w:rPr>
                <w:rFonts w:cs="Arial"/>
                <w:i/>
              </w:rPr>
              <w:t>Boundaries between maximum display scales</w:t>
            </w:r>
          </w:p>
          <w:p w14:paraId="4D0BEBB1" w14:textId="77777777" w:rsidR="00BA0032" w:rsidRPr="009C22F4" w:rsidRDefault="00BA0032" w:rsidP="00541D1A">
            <w:pPr>
              <w:rPr>
                <w:ins w:id="6873" w:author="jonathan pritchard" w:date="2025-01-23T13:45:00Z" w16du:dateUtc="2025-01-23T13:45:00Z"/>
                <w:rFonts w:cs="Arial"/>
                <w:i/>
              </w:rPr>
            </w:pPr>
          </w:p>
        </w:tc>
      </w:tr>
      <w:tr w:rsidR="00980629" w:rsidRPr="00340B0D" w14:paraId="79487426" w14:textId="77777777" w:rsidTr="00541D1A">
        <w:trPr>
          <w:ins w:id="6874" w:author="jonathan pritchard" w:date="2025-01-23T13:45: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FDC80DC" w14:textId="77777777" w:rsidR="00980629" w:rsidRPr="00340B0D" w:rsidRDefault="00980629" w:rsidP="00541D1A">
            <w:pPr>
              <w:jc w:val="center"/>
              <w:rPr>
                <w:ins w:id="6875" w:author="jonathan pritchard" w:date="2025-01-23T13:45:00Z" w16du:dateUtc="2025-01-23T13:45:00Z"/>
                <w:rFonts w:cs="Arial"/>
                <w:b/>
                <w:bCs/>
                <w:sz w:val="18"/>
                <w:szCs w:val="18"/>
              </w:rPr>
            </w:pPr>
            <w:ins w:id="6876" w:author="jonathan pritchard" w:date="2025-01-23T13:45:00Z" w16du:dateUtc="2025-01-23T13:45:00Z">
              <w:r w:rsidRPr="00340B0D">
                <w:rPr>
                  <w:rFonts w:cs="Arial"/>
                  <w:b/>
                  <w:bCs/>
                  <w:sz w:val="18"/>
                  <w:szCs w:val="18"/>
                </w:rPr>
                <w:t>Loaded Data</w:t>
              </w:r>
            </w:ins>
          </w:p>
        </w:tc>
      </w:tr>
      <w:tr w:rsidR="00980629" w:rsidRPr="00340B0D" w14:paraId="0293AD36" w14:textId="77777777" w:rsidTr="00541D1A">
        <w:trPr>
          <w:ins w:id="6877" w:author="jonathan pritchard" w:date="2025-01-23T13:45:00Z"/>
        </w:trPr>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B9CDC4C" w14:textId="77777777" w:rsidR="00980629" w:rsidRPr="00340B0D" w:rsidRDefault="00980629" w:rsidP="00541D1A">
            <w:pPr>
              <w:jc w:val="center"/>
              <w:rPr>
                <w:ins w:id="6878" w:author="jonathan pritchard" w:date="2025-01-23T13:45:00Z" w16du:dateUtc="2025-01-23T13:45:00Z"/>
                <w:rFonts w:cs="Arial"/>
                <w:b/>
                <w:bCs/>
                <w:sz w:val="18"/>
                <w:szCs w:val="18"/>
              </w:rPr>
            </w:pPr>
            <w:ins w:id="6879" w:author="jonathan pritchard" w:date="2025-01-23T13:45:00Z" w16du:dateUtc="2025-01-23T13:45: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BBC519B" w14:textId="77777777" w:rsidR="00980629" w:rsidRPr="00340B0D" w:rsidRDefault="00980629" w:rsidP="00541D1A">
            <w:pPr>
              <w:jc w:val="center"/>
              <w:rPr>
                <w:ins w:id="6880" w:author="jonathan pritchard" w:date="2025-01-23T13:45:00Z" w16du:dateUtc="2025-01-23T13:45:00Z"/>
                <w:rFonts w:cs="Arial"/>
                <w:b/>
                <w:bCs/>
                <w:sz w:val="18"/>
                <w:szCs w:val="18"/>
              </w:rPr>
            </w:pPr>
          </w:p>
        </w:tc>
      </w:tr>
      <w:tr w:rsidR="00980629" w:rsidRPr="00340B0D" w14:paraId="5BD52989" w14:textId="77777777" w:rsidTr="00541D1A">
        <w:trPr>
          <w:ins w:id="6881" w:author="jonathan pritchard" w:date="2025-01-23T13:45:00Z"/>
        </w:trPr>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76689481" w14:textId="77777777" w:rsidR="00980629" w:rsidRPr="00340B0D" w:rsidRDefault="00980629" w:rsidP="00541D1A">
            <w:pPr>
              <w:rPr>
                <w:ins w:id="6882" w:author="jonathan pritchard" w:date="2025-01-23T13:45:00Z" w16du:dateUtc="2025-01-23T13:45: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2516194B" w14:textId="77777777" w:rsidR="00980629" w:rsidRPr="00340B0D" w:rsidRDefault="00980629" w:rsidP="00541D1A">
            <w:pPr>
              <w:rPr>
                <w:ins w:id="6883" w:author="jonathan pritchard" w:date="2025-01-23T13:45:00Z" w16du:dateUtc="2025-01-23T13:45:00Z"/>
                <w:rFonts w:cs="Arial"/>
                <w:sz w:val="18"/>
                <w:szCs w:val="18"/>
              </w:rPr>
            </w:pPr>
          </w:p>
        </w:tc>
      </w:tr>
      <w:tr w:rsidR="00980629" w:rsidRPr="00340B0D" w14:paraId="19C7A123" w14:textId="77777777" w:rsidTr="00541D1A">
        <w:trPr>
          <w:ins w:id="6884" w:author="jonathan pritchard" w:date="2025-01-23T13:45:00Z"/>
        </w:trPr>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1BA75E10" w14:textId="77777777" w:rsidR="00980629" w:rsidRPr="00340B0D" w:rsidRDefault="00980629" w:rsidP="00541D1A">
            <w:pPr>
              <w:rPr>
                <w:ins w:id="6885" w:author="jonathan pritchard" w:date="2025-01-23T13:45:00Z" w16du:dateUtc="2025-01-23T13:45: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7ED057DC" w14:textId="77777777" w:rsidR="00980629" w:rsidRPr="00340B0D" w:rsidRDefault="00980629" w:rsidP="00541D1A">
            <w:pPr>
              <w:rPr>
                <w:ins w:id="6886" w:author="jonathan pritchard" w:date="2025-01-23T13:45:00Z" w16du:dateUtc="2025-01-23T13:45:00Z"/>
                <w:rFonts w:cs="Arial"/>
                <w:sz w:val="18"/>
                <w:szCs w:val="18"/>
              </w:rPr>
            </w:pPr>
          </w:p>
        </w:tc>
      </w:tr>
      <w:tr w:rsidR="00980629" w:rsidRPr="00340B0D" w14:paraId="4AAF84EC" w14:textId="77777777" w:rsidTr="00541D1A">
        <w:trPr>
          <w:ins w:id="6887" w:author="jonathan pritchard" w:date="2025-01-23T13:45:00Z"/>
        </w:trPr>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A7D8C44" w14:textId="77777777" w:rsidR="00980629" w:rsidRPr="00340B0D" w:rsidRDefault="00980629" w:rsidP="00541D1A">
            <w:pPr>
              <w:jc w:val="center"/>
              <w:rPr>
                <w:ins w:id="6888" w:author="jonathan pritchard" w:date="2025-01-23T13:45:00Z" w16du:dateUtc="2025-01-23T13:45:00Z"/>
                <w:rFonts w:cs="Arial"/>
                <w:b/>
                <w:bCs/>
                <w:sz w:val="18"/>
                <w:szCs w:val="18"/>
              </w:rPr>
            </w:pPr>
            <w:ins w:id="6889" w:author="jonathan pritchard" w:date="2025-01-23T13:45:00Z" w16du:dateUtc="2025-01-23T13:45: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D7ACA4B" w14:textId="77777777" w:rsidR="00980629" w:rsidRPr="00340B0D" w:rsidRDefault="00980629" w:rsidP="00541D1A">
            <w:pPr>
              <w:jc w:val="center"/>
              <w:rPr>
                <w:ins w:id="6890" w:author="jonathan pritchard" w:date="2025-01-23T13:45:00Z" w16du:dateUtc="2025-01-23T13:45:00Z"/>
                <w:rFonts w:cs="Arial"/>
                <w:b/>
                <w:bCs/>
                <w:sz w:val="18"/>
                <w:szCs w:val="18"/>
              </w:rPr>
            </w:pPr>
            <w:ins w:id="6891" w:author="jonathan pritchard" w:date="2025-01-23T13:45:00Z" w16du:dateUtc="2025-01-23T13:45:00Z">
              <w:r w:rsidRPr="00340B0D">
                <w:rPr>
                  <w:rFonts w:cs="Arial"/>
                  <w:b/>
                  <w:bCs/>
                  <w:sz w:val="18"/>
                  <w:szCs w:val="18"/>
                </w:rPr>
                <w:t>Independent Mariner’s Selections</w:t>
              </w:r>
              <w:r>
                <w:rPr>
                  <w:rFonts w:cs="Arial"/>
                  <w:b/>
                  <w:bCs/>
                  <w:sz w:val="18"/>
                  <w:szCs w:val="18"/>
                </w:rPr>
                <w:t xml:space="preserve"> (default=On)</w:t>
              </w:r>
            </w:ins>
          </w:p>
        </w:tc>
      </w:tr>
      <w:tr w:rsidR="00980629" w:rsidRPr="00340B0D" w14:paraId="0852EFF7" w14:textId="77777777" w:rsidTr="00541D1A">
        <w:trPr>
          <w:ins w:id="6892" w:author="jonathan pritchard" w:date="2025-01-23T13:45:00Z"/>
        </w:trPr>
        <w:customXmlInsRangeStart w:id="6893" w:author="jonathan pritchard" w:date="2025-01-23T13:45:00Z"/>
        <w:sdt>
          <w:sdtPr>
            <w:rPr>
              <w:rFonts w:cs="Arial"/>
              <w:sz w:val="18"/>
              <w:szCs w:val="18"/>
            </w:rPr>
            <w:alias w:val="Diplay Category"/>
            <w:tag w:val="Diplay Categor"/>
            <w:id w:val="494385512"/>
            <w:placeholder>
              <w:docPart w:val="C9BA4A06FAC24A27B55C60551B0A1666"/>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6893"/>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4A8B3E3B" w14:textId="00B1B881" w:rsidR="00980629" w:rsidRPr="00340B0D" w:rsidRDefault="00BA0032" w:rsidP="00541D1A">
                <w:pPr>
                  <w:rPr>
                    <w:ins w:id="6894" w:author="jonathan pritchard" w:date="2025-01-23T13:45:00Z" w16du:dateUtc="2025-01-23T13:45:00Z"/>
                    <w:rFonts w:cs="Arial"/>
                    <w:sz w:val="18"/>
                    <w:szCs w:val="18"/>
                  </w:rPr>
                </w:pPr>
                <w:r>
                  <w:rPr>
                    <w:rFonts w:cs="Arial"/>
                    <w:sz w:val="18"/>
                    <w:szCs w:val="18"/>
                  </w:rPr>
                  <w:t>Displaybase</w:t>
                </w:r>
              </w:p>
            </w:tc>
            <w:customXmlInsRangeStart w:id="6895" w:author="jonathan pritchard" w:date="2025-01-23T13:45:00Z"/>
          </w:sdtContent>
        </w:sdt>
        <w:customXmlInsRangeEnd w:id="6895"/>
        <w:tc>
          <w:tcPr>
            <w:tcW w:w="3871" w:type="dxa"/>
            <w:gridSpan w:val="5"/>
            <w:tcBorders>
              <w:left w:val="single" w:sz="12" w:space="0" w:color="auto"/>
              <w:bottom w:val="single" w:sz="4" w:space="0" w:color="auto"/>
              <w:right w:val="single" w:sz="4" w:space="0" w:color="auto"/>
            </w:tcBorders>
            <w:shd w:val="clear" w:color="auto" w:fill="auto"/>
          </w:tcPr>
          <w:p w14:paraId="5ADF37DF" w14:textId="77777777" w:rsidR="00980629" w:rsidRPr="00340B0D" w:rsidRDefault="00980629" w:rsidP="00541D1A">
            <w:pPr>
              <w:rPr>
                <w:ins w:id="6896" w:author="jonathan pritchard" w:date="2025-01-23T13:45:00Z" w16du:dateUtc="2025-01-23T13:45:00Z"/>
                <w:rFonts w:cs="Arial"/>
                <w:sz w:val="18"/>
                <w:szCs w:val="18"/>
              </w:rPr>
            </w:pPr>
            <w:ins w:id="6897" w:author="jonathan pritchard" w:date="2025-01-23T13:45:00Z" w16du:dateUtc="2025-01-23T13:45: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406F4911" w14:textId="77777777" w:rsidR="00980629" w:rsidRPr="00340B0D" w:rsidRDefault="00980629" w:rsidP="00541D1A">
            <w:pPr>
              <w:jc w:val="center"/>
              <w:rPr>
                <w:ins w:id="6898" w:author="jonathan pritchard" w:date="2025-01-23T13:45:00Z" w16du:dateUtc="2025-01-23T13:45:00Z"/>
                <w:rFonts w:cs="Arial"/>
                <w:sz w:val="18"/>
                <w:szCs w:val="18"/>
              </w:rPr>
            </w:pPr>
          </w:p>
        </w:tc>
      </w:tr>
      <w:tr w:rsidR="00980629" w:rsidRPr="00340B0D" w14:paraId="408F2F43" w14:textId="77777777" w:rsidTr="00541D1A">
        <w:trPr>
          <w:ins w:id="6899" w:author="jonathan pritchard" w:date="2025-01-23T13:45:00Z"/>
        </w:trPr>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0CC8196" w14:textId="77777777" w:rsidR="00980629" w:rsidRPr="00340B0D" w:rsidRDefault="00980629" w:rsidP="00541D1A">
            <w:pPr>
              <w:jc w:val="center"/>
              <w:rPr>
                <w:ins w:id="6900" w:author="jonathan pritchard" w:date="2025-01-23T13:45:00Z" w16du:dateUtc="2025-01-23T13:45:00Z"/>
                <w:rFonts w:cs="Arial"/>
                <w:b/>
                <w:bCs/>
                <w:sz w:val="18"/>
                <w:szCs w:val="18"/>
              </w:rPr>
            </w:pPr>
            <w:ins w:id="6901" w:author="jonathan pritchard" w:date="2025-01-23T13:45:00Z" w16du:dateUtc="2025-01-23T13:45: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709453CC" w14:textId="77777777" w:rsidR="00980629" w:rsidRPr="00340B0D" w:rsidRDefault="00980629" w:rsidP="00541D1A">
            <w:pPr>
              <w:rPr>
                <w:ins w:id="6902" w:author="jonathan pritchard" w:date="2025-01-23T13:45:00Z" w16du:dateUtc="2025-01-23T13:45:00Z"/>
                <w:rFonts w:cs="Arial"/>
                <w:sz w:val="18"/>
                <w:szCs w:val="18"/>
              </w:rPr>
            </w:pPr>
            <w:ins w:id="6903" w:author="jonathan pritchard" w:date="2025-01-23T13:45:00Z" w16du:dateUtc="2025-01-23T13:45: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055FA024" w14:textId="77777777" w:rsidR="00980629" w:rsidRPr="00340B0D" w:rsidRDefault="00980629" w:rsidP="00541D1A">
            <w:pPr>
              <w:jc w:val="center"/>
              <w:rPr>
                <w:ins w:id="6904" w:author="jonathan pritchard" w:date="2025-01-23T13:45:00Z" w16du:dateUtc="2025-01-23T13:45:00Z"/>
                <w:rFonts w:cs="Arial"/>
                <w:sz w:val="18"/>
                <w:szCs w:val="18"/>
              </w:rPr>
            </w:pPr>
          </w:p>
        </w:tc>
      </w:tr>
      <w:tr w:rsidR="00980629" w:rsidRPr="00340B0D" w14:paraId="3C773011" w14:textId="77777777" w:rsidTr="00541D1A">
        <w:trPr>
          <w:ins w:id="6905"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015014B" w14:textId="77777777" w:rsidR="00980629" w:rsidRPr="00340B0D" w:rsidRDefault="00980629" w:rsidP="00541D1A">
            <w:pPr>
              <w:rPr>
                <w:ins w:id="6906" w:author="jonathan pritchard" w:date="2025-01-23T13:45:00Z" w16du:dateUtc="2025-01-23T13:45:00Z"/>
                <w:rFonts w:cs="Arial"/>
                <w:sz w:val="18"/>
                <w:szCs w:val="18"/>
              </w:rPr>
            </w:pPr>
            <w:ins w:id="6907" w:author="jonathan pritchard" w:date="2025-01-23T13:45:00Z" w16du:dateUtc="2025-01-23T13:45: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0DF7FEC" w14:textId="77777777" w:rsidR="00980629" w:rsidRPr="00340B0D" w:rsidRDefault="00980629" w:rsidP="00541D1A">
            <w:pPr>
              <w:rPr>
                <w:ins w:id="6908" w:author="jonathan pritchard" w:date="2025-01-23T13:45:00Z" w16du:dateUtc="2025-01-23T13:45:00Z"/>
                <w:rFonts w:cs="Arial"/>
                <w:sz w:val="18"/>
                <w:szCs w:val="18"/>
              </w:rPr>
            </w:pPr>
          </w:p>
        </w:tc>
        <w:tc>
          <w:tcPr>
            <w:tcW w:w="3871" w:type="dxa"/>
            <w:gridSpan w:val="5"/>
            <w:tcBorders>
              <w:left w:val="single" w:sz="12" w:space="0" w:color="auto"/>
            </w:tcBorders>
          </w:tcPr>
          <w:p w14:paraId="293B6D3B" w14:textId="77777777" w:rsidR="00980629" w:rsidRPr="00340B0D" w:rsidRDefault="00980629" w:rsidP="00541D1A">
            <w:pPr>
              <w:rPr>
                <w:ins w:id="6909" w:author="jonathan pritchard" w:date="2025-01-23T13:45:00Z" w16du:dateUtc="2025-01-23T13:45:00Z"/>
                <w:rFonts w:cs="Arial"/>
                <w:sz w:val="18"/>
                <w:szCs w:val="18"/>
              </w:rPr>
            </w:pPr>
            <w:ins w:id="6910" w:author="jonathan pritchard" w:date="2025-01-23T13:45:00Z" w16du:dateUtc="2025-01-23T13:45:00Z">
              <w:r w:rsidRPr="00340B0D">
                <w:rPr>
                  <w:rFonts w:cs="Arial"/>
                  <w:sz w:val="18"/>
                  <w:szCs w:val="18"/>
                </w:rPr>
                <w:t>Highlight date dependent</w:t>
              </w:r>
            </w:ins>
          </w:p>
        </w:tc>
        <w:tc>
          <w:tcPr>
            <w:tcW w:w="672" w:type="dxa"/>
            <w:tcBorders>
              <w:right w:val="single" w:sz="12" w:space="0" w:color="auto"/>
            </w:tcBorders>
          </w:tcPr>
          <w:p w14:paraId="67DA4ADF" w14:textId="77777777" w:rsidR="00980629" w:rsidRPr="00340B0D" w:rsidRDefault="00980629" w:rsidP="00541D1A">
            <w:pPr>
              <w:jc w:val="center"/>
              <w:rPr>
                <w:ins w:id="6911" w:author="jonathan pritchard" w:date="2025-01-23T13:45:00Z" w16du:dateUtc="2025-01-23T13:45:00Z"/>
                <w:rFonts w:cs="Arial"/>
                <w:sz w:val="18"/>
                <w:szCs w:val="18"/>
              </w:rPr>
            </w:pPr>
          </w:p>
        </w:tc>
      </w:tr>
      <w:tr w:rsidR="00980629" w:rsidRPr="00340B0D" w14:paraId="638135DB" w14:textId="77777777" w:rsidTr="00541D1A">
        <w:trPr>
          <w:ins w:id="6912"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37BDAF6" w14:textId="77777777" w:rsidR="00980629" w:rsidRPr="00340B0D" w:rsidRDefault="00980629" w:rsidP="00541D1A">
            <w:pPr>
              <w:rPr>
                <w:ins w:id="6913" w:author="jonathan pritchard" w:date="2025-01-23T13:45:00Z" w16du:dateUtc="2025-01-23T13:45:00Z"/>
                <w:rFonts w:cs="Arial"/>
                <w:sz w:val="18"/>
                <w:szCs w:val="18"/>
              </w:rPr>
            </w:pPr>
            <w:ins w:id="6914" w:author="jonathan pritchard" w:date="2025-01-23T13:45:00Z" w16du:dateUtc="2025-01-23T13:45: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18BE098" w14:textId="77777777" w:rsidR="00980629" w:rsidRPr="00340B0D" w:rsidRDefault="00980629" w:rsidP="00541D1A">
            <w:pPr>
              <w:rPr>
                <w:ins w:id="6915" w:author="jonathan pritchard" w:date="2025-01-23T13:45:00Z" w16du:dateUtc="2025-01-23T13:45:00Z"/>
                <w:rFonts w:cs="Arial"/>
                <w:sz w:val="18"/>
                <w:szCs w:val="18"/>
              </w:rPr>
            </w:pPr>
          </w:p>
        </w:tc>
        <w:tc>
          <w:tcPr>
            <w:tcW w:w="3871" w:type="dxa"/>
            <w:gridSpan w:val="5"/>
            <w:tcBorders>
              <w:left w:val="single" w:sz="12" w:space="0" w:color="auto"/>
            </w:tcBorders>
          </w:tcPr>
          <w:p w14:paraId="6E33D6CC" w14:textId="77777777" w:rsidR="00980629" w:rsidRPr="00340B0D" w:rsidRDefault="00980629" w:rsidP="00541D1A">
            <w:pPr>
              <w:rPr>
                <w:ins w:id="6916" w:author="jonathan pritchard" w:date="2025-01-23T13:45:00Z" w16du:dateUtc="2025-01-23T13:45:00Z"/>
                <w:rFonts w:cs="Arial"/>
                <w:sz w:val="18"/>
                <w:szCs w:val="18"/>
              </w:rPr>
            </w:pPr>
            <w:ins w:id="6917" w:author="jonathan pritchard" w:date="2025-01-23T13:45:00Z" w16du:dateUtc="2025-01-23T13:45:00Z">
              <w:r w:rsidRPr="00340B0D">
                <w:rPr>
                  <w:rFonts w:cs="Arial"/>
                  <w:sz w:val="18"/>
                  <w:szCs w:val="18"/>
                </w:rPr>
                <w:t>Highlight document</w:t>
              </w:r>
            </w:ins>
          </w:p>
        </w:tc>
        <w:tc>
          <w:tcPr>
            <w:tcW w:w="672" w:type="dxa"/>
            <w:tcBorders>
              <w:right w:val="single" w:sz="12" w:space="0" w:color="auto"/>
            </w:tcBorders>
          </w:tcPr>
          <w:p w14:paraId="55C43710" w14:textId="77777777" w:rsidR="00980629" w:rsidRPr="00340B0D" w:rsidRDefault="00980629" w:rsidP="00541D1A">
            <w:pPr>
              <w:jc w:val="center"/>
              <w:rPr>
                <w:ins w:id="6918" w:author="jonathan pritchard" w:date="2025-01-23T13:45:00Z" w16du:dateUtc="2025-01-23T13:45:00Z"/>
                <w:rFonts w:cs="Arial"/>
                <w:sz w:val="18"/>
                <w:szCs w:val="18"/>
              </w:rPr>
            </w:pPr>
          </w:p>
        </w:tc>
      </w:tr>
      <w:tr w:rsidR="00980629" w:rsidRPr="00340B0D" w14:paraId="7C49957C" w14:textId="77777777" w:rsidTr="00541D1A">
        <w:trPr>
          <w:ins w:id="6919"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EFBF29D" w14:textId="77777777" w:rsidR="00980629" w:rsidRPr="00340B0D" w:rsidRDefault="00980629" w:rsidP="00541D1A">
            <w:pPr>
              <w:rPr>
                <w:ins w:id="6920" w:author="jonathan pritchard" w:date="2025-01-23T13:45:00Z" w16du:dateUtc="2025-01-23T13:45:00Z"/>
                <w:rFonts w:cs="Arial"/>
                <w:sz w:val="18"/>
                <w:szCs w:val="18"/>
              </w:rPr>
            </w:pPr>
            <w:ins w:id="6921" w:author="jonathan pritchard" w:date="2025-01-23T13:45:00Z" w16du:dateUtc="2025-01-23T13:45: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2976BFE" w14:textId="77777777" w:rsidR="00980629" w:rsidRPr="00340B0D" w:rsidRDefault="00980629" w:rsidP="00541D1A">
            <w:pPr>
              <w:rPr>
                <w:ins w:id="6922" w:author="jonathan pritchard" w:date="2025-01-23T13:45:00Z" w16du:dateUtc="2025-01-23T13:45:00Z"/>
                <w:rFonts w:cs="Arial"/>
                <w:sz w:val="18"/>
                <w:szCs w:val="18"/>
              </w:rPr>
            </w:pPr>
          </w:p>
        </w:tc>
        <w:tc>
          <w:tcPr>
            <w:tcW w:w="3871" w:type="dxa"/>
            <w:gridSpan w:val="5"/>
            <w:tcBorders>
              <w:left w:val="single" w:sz="12" w:space="0" w:color="auto"/>
            </w:tcBorders>
          </w:tcPr>
          <w:p w14:paraId="1616CBF6" w14:textId="77777777" w:rsidR="00980629" w:rsidRPr="00340B0D" w:rsidRDefault="00980629" w:rsidP="00541D1A">
            <w:pPr>
              <w:rPr>
                <w:ins w:id="6923" w:author="jonathan pritchard" w:date="2025-01-23T13:45:00Z" w16du:dateUtc="2025-01-23T13:45:00Z"/>
                <w:rFonts w:cs="Arial"/>
                <w:b/>
                <w:bCs/>
                <w:sz w:val="18"/>
                <w:szCs w:val="18"/>
              </w:rPr>
            </w:pPr>
            <w:ins w:id="6924" w:author="jonathan pritchard" w:date="2025-01-23T13:45:00Z" w16du:dateUtc="2025-01-23T13:45:00Z">
              <w:r w:rsidRPr="00340B0D">
                <w:rPr>
                  <w:rFonts w:cs="Arial"/>
                  <w:sz w:val="18"/>
                  <w:szCs w:val="18"/>
                </w:rPr>
                <w:t>Highlight info</w:t>
              </w:r>
            </w:ins>
          </w:p>
        </w:tc>
        <w:tc>
          <w:tcPr>
            <w:tcW w:w="672" w:type="dxa"/>
            <w:tcBorders>
              <w:right w:val="single" w:sz="12" w:space="0" w:color="auto"/>
            </w:tcBorders>
          </w:tcPr>
          <w:p w14:paraId="039B6A4C" w14:textId="77777777" w:rsidR="00980629" w:rsidRPr="00340B0D" w:rsidRDefault="00980629" w:rsidP="00541D1A">
            <w:pPr>
              <w:jc w:val="center"/>
              <w:rPr>
                <w:ins w:id="6925" w:author="jonathan pritchard" w:date="2025-01-23T13:45:00Z" w16du:dateUtc="2025-01-23T13:45:00Z"/>
                <w:rFonts w:cs="Arial"/>
                <w:sz w:val="18"/>
                <w:szCs w:val="18"/>
              </w:rPr>
            </w:pPr>
          </w:p>
        </w:tc>
      </w:tr>
      <w:tr w:rsidR="00980629" w:rsidRPr="00340B0D" w14:paraId="104AEB45" w14:textId="77777777" w:rsidTr="00541D1A">
        <w:trPr>
          <w:ins w:id="6926"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DF8B8E0" w14:textId="77777777" w:rsidR="00980629" w:rsidRPr="00340B0D" w:rsidRDefault="00980629" w:rsidP="00541D1A">
            <w:pPr>
              <w:rPr>
                <w:ins w:id="6927" w:author="jonathan pritchard" w:date="2025-01-23T13:45:00Z" w16du:dateUtc="2025-01-23T13:45:00Z"/>
                <w:rFonts w:cs="Arial"/>
                <w:sz w:val="18"/>
                <w:szCs w:val="18"/>
              </w:rPr>
            </w:pPr>
            <w:ins w:id="6928" w:author="jonathan pritchard" w:date="2025-01-23T13:45:00Z" w16du:dateUtc="2025-01-23T13:45: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D9228C" w14:textId="77777777" w:rsidR="00980629" w:rsidRPr="00340B0D" w:rsidRDefault="00980629" w:rsidP="00541D1A">
            <w:pPr>
              <w:rPr>
                <w:ins w:id="6929" w:author="jonathan pritchard" w:date="2025-01-23T13:45:00Z" w16du:dateUtc="2025-01-23T13:45:00Z"/>
                <w:rFonts w:cs="Arial"/>
                <w:sz w:val="18"/>
                <w:szCs w:val="18"/>
              </w:rPr>
            </w:pPr>
          </w:p>
        </w:tc>
        <w:tc>
          <w:tcPr>
            <w:tcW w:w="3871" w:type="dxa"/>
            <w:gridSpan w:val="5"/>
            <w:tcBorders>
              <w:left w:val="single" w:sz="12" w:space="0" w:color="auto"/>
            </w:tcBorders>
          </w:tcPr>
          <w:p w14:paraId="5A0F1F0A" w14:textId="77777777" w:rsidR="00980629" w:rsidRPr="00340B0D" w:rsidRDefault="00980629" w:rsidP="00541D1A">
            <w:pPr>
              <w:rPr>
                <w:ins w:id="6930" w:author="jonathan pritchard" w:date="2025-01-23T13:45:00Z" w16du:dateUtc="2025-01-23T13:45:00Z"/>
                <w:rFonts w:cs="Arial"/>
                <w:sz w:val="18"/>
                <w:szCs w:val="18"/>
              </w:rPr>
            </w:pPr>
            <w:ins w:id="6931" w:author="jonathan pritchard" w:date="2025-01-23T13:45:00Z" w16du:dateUtc="2025-01-23T13:45:00Z">
              <w:r w:rsidRPr="00340B0D">
                <w:rPr>
                  <w:rFonts w:cs="Arial"/>
                  <w:sz w:val="18"/>
                  <w:szCs w:val="18"/>
                </w:rPr>
                <w:t>Shallow Pattern</w:t>
              </w:r>
            </w:ins>
          </w:p>
        </w:tc>
        <w:tc>
          <w:tcPr>
            <w:tcW w:w="672" w:type="dxa"/>
            <w:tcBorders>
              <w:right w:val="single" w:sz="12" w:space="0" w:color="auto"/>
            </w:tcBorders>
          </w:tcPr>
          <w:p w14:paraId="112695BB" w14:textId="77777777" w:rsidR="00980629" w:rsidRPr="00340B0D" w:rsidRDefault="00980629" w:rsidP="00541D1A">
            <w:pPr>
              <w:jc w:val="center"/>
              <w:rPr>
                <w:ins w:id="6932" w:author="jonathan pritchard" w:date="2025-01-23T13:45:00Z" w16du:dateUtc="2025-01-23T13:45:00Z"/>
                <w:rFonts w:cs="Arial"/>
                <w:sz w:val="18"/>
                <w:szCs w:val="18"/>
              </w:rPr>
            </w:pPr>
          </w:p>
        </w:tc>
      </w:tr>
      <w:tr w:rsidR="00980629" w:rsidRPr="00340B0D" w14:paraId="294C122A" w14:textId="77777777" w:rsidTr="00541D1A">
        <w:trPr>
          <w:ins w:id="6933"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53082B8" w14:textId="77777777" w:rsidR="00980629" w:rsidRPr="00340B0D" w:rsidRDefault="00980629" w:rsidP="00541D1A">
            <w:pPr>
              <w:rPr>
                <w:ins w:id="6934" w:author="jonathan pritchard" w:date="2025-01-23T13:45:00Z" w16du:dateUtc="2025-01-23T13:45:00Z"/>
                <w:rFonts w:cs="Arial"/>
                <w:sz w:val="18"/>
                <w:szCs w:val="18"/>
              </w:rPr>
            </w:pPr>
            <w:ins w:id="6935" w:author="jonathan pritchard" w:date="2025-01-23T13:45:00Z" w16du:dateUtc="2025-01-23T13:45: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1139FB7" w14:textId="77777777" w:rsidR="00980629" w:rsidRPr="00340B0D" w:rsidRDefault="00980629" w:rsidP="00541D1A">
            <w:pPr>
              <w:rPr>
                <w:ins w:id="6936" w:author="jonathan pritchard" w:date="2025-01-23T13:45:00Z" w16du:dateUtc="2025-01-23T13:45:00Z"/>
                <w:rFonts w:cs="Arial"/>
                <w:sz w:val="18"/>
                <w:szCs w:val="18"/>
              </w:rPr>
            </w:pPr>
          </w:p>
        </w:tc>
        <w:tc>
          <w:tcPr>
            <w:tcW w:w="3871" w:type="dxa"/>
            <w:gridSpan w:val="5"/>
            <w:tcBorders>
              <w:left w:val="single" w:sz="12" w:space="0" w:color="auto"/>
            </w:tcBorders>
          </w:tcPr>
          <w:p w14:paraId="78E30545" w14:textId="77777777" w:rsidR="00980629" w:rsidRPr="00340B0D" w:rsidRDefault="00980629" w:rsidP="00541D1A">
            <w:pPr>
              <w:rPr>
                <w:ins w:id="6937" w:author="jonathan pritchard" w:date="2025-01-23T13:45:00Z" w16du:dateUtc="2025-01-23T13:45:00Z"/>
                <w:rFonts w:cs="Arial"/>
                <w:sz w:val="18"/>
                <w:szCs w:val="18"/>
              </w:rPr>
            </w:pPr>
            <w:ins w:id="6938" w:author="jonathan pritchard" w:date="2025-01-23T13:45:00Z" w16du:dateUtc="2025-01-23T13:45:00Z">
              <w:r w:rsidRPr="00340B0D">
                <w:rPr>
                  <w:rFonts w:cs="Arial"/>
                  <w:sz w:val="18"/>
                  <w:szCs w:val="18"/>
                </w:rPr>
                <w:t>Unknown</w:t>
              </w:r>
            </w:ins>
          </w:p>
        </w:tc>
        <w:tc>
          <w:tcPr>
            <w:tcW w:w="672" w:type="dxa"/>
            <w:tcBorders>
              <w:right w:val="single" w:sz="12" w:space="0" w:color="auto"/>
            </w:tcBorders>
          </w:tcPr>
          <w:p w14:paraId="384E2772" w14:textId="77777777" w:rsidR="00980629" w:rsidRPr="00340B0D" w:rsidRDefault="00980629" w:rsidP="00541D1A">
            <w:pPr>
              <w:jc w:val="center"/>
              <w:rPr>
                <w:ins w:id="6939" w:author="jonathan pritchard" w:date="2025-01-23T13:45:00Z" w16du:dateUtc="2025-01-23T13:45:00Z"/>
                <w:rFonts w:cs="Arial"/>
                <w:sz w:val="18"/>
                <w:szCs w:val="18"/>
              </w:rPr>
            </w:pPr>
          </w:p>
        </w:tc>
      </w:tr>
      <w:tr w:rsidR="00980629" w:rsidRPr="00340B0D" w14:paraId="4A21C549" w14:textId="77777777" w:rsidTr="00541D1A">
        <w:trPr>
          <w:ins w:id="6940"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6618F40" w14:textId="77777777" w:rsidR="00980629" w:rsidRPr="00340B0D" w:rsidRDefault="00980629" w:rsidP="00541D1A">
            <w:pPr>
              <w:rPr>
                <w:ins w:id="6941" w:author="jonathan pritchard" w:date="2025-01-23T13:45:00Z" w16du:dateUtc="2025-01-23T13:45:00Z"/>
                <w:rFonts w:cs="Arial"/>
                <w:sz w:val="18"/>
                <w:szCs w:val="18"/>
              </w:rPr>
            </w:pPr>
            <w:ins w:id="6942" w:author="jonathan pritchard" w:date="2025-01-23T13:45:00Z" w16du:dateUtc="2025-01-23T13:45: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7C17AB8" w14:textId="77777777" w:rsidR="00980629" w:rsidRPr="00340B0D" w:rsidRDefault="00980629" w:rsidP="00541D1A">
            <w:pPr>
              <w:rPr>
                <w:ins w:id="6943" w:author="jonathan pritchard" w:date="2025-01-23T13:45:00Z" w16du:dateUtc="2025-01-23T13:45:00Z"/>
                <w:rFonts w:cs="Arial"/>
                <w:sz w:val="18"/>
                <w:szCs w:val="18"/>
              </w:rPr>
            </w:pPr>
          </w:p>
        </w:tc>
        <w:tc>
          <w:tcPr>
            <w:tcW w:w="3871" w:type="dxa"/>
            <w:gridSpan w:val="5"/>
            <w:tcBorders>
              <w:left w:val="single" w:sz="12" w:space="0" w:color="auto"/>
            </w:tcBorders>
          </w:tcPr>
          <w:p w14:paraId="648DB0F8" w14:textId="77777777" w:rsidR="00980629" w:rsidRPr="00340B0D" w:rsidRDefault="00980629" w:rsidP="00541D1A">
            <w:pPr>
              <w:rPr>
                <w:ins w:id="6944" w:author="jonathan pritchard" w:date="2025-01-23T13:45:00Z" w16du:dateUtc="2025-01-23T13:45:00Z"/>
                <w:rFonts w:cs="Arial"/>
                <w:sz w:val="18"/>
                <w:szCs w:val="18"/>
              </w:rPr>
            </w:pPr>
            <w:ins w:id="6945" w:author="jonathan pritchard" w:date="2025-01-23T13:45:00Z" w16du:dateUtc="2025-01-23T13:45:00Z">
              <w:r w:rsidRPr="00340B0D">
                <w:rPr>
                  <w:rFonts w:cs="Arial"/>
                  <w:sz w:val="18"/>
                  <w:szCs w:val="18"/>
                </w:rPr>
                <w:t>Update Review</w:t>
              </w:r>
            </w:ins>
          </w:p>
        </w:tc>
        <w:tc>
          <w:tcPr>
            <w:tcW w:w="672" w:type="dxa"/>
            <w:tcBorders>
              <w:right w:val="single" w:sz="12" w:space="0" w:color="auto"/>
            </w:tcBorders>
          </w:tcPr>
          <w:p w14:paraId="2ACB08EA" w14:textId="77777777" w:rsidR="00980629" w:rsidRPr="00340B0D" w:rsidRDefault="00980629" w:rsidP="00541D1A">
            <w:pPr>
              <w:jc w:val="center"/>
              <w:rPr>
                <w:ins w:id="6946" w:author="jonathan pritchard" w:date="2025-01-23T13:45:00Z" w16du:dateUtc="2025-01-23T13:45:00Z"/>
                <w:rFonts w:cs="Arial"/>
                <w:sz w:val="18"/>
                <w:szCs w:val="18"/>
              </w:rPr>
            </w:pPr>
          </w:p>
        </w:tc>
      </w:tr>
      <w:tr w:rsidR="00980629" w:rsidRPr="00340B0D" w14:paraId="0DB435D6" w14:textId="77777777" w:rsidTr="00541D1A">
        <w:trPr>
          <w:ins w:id="6947"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C9A57EA" w14:textId="77777777" w:rsidR="00980629" w:rsidRPr="00340B0D" w:rsidRDefault="00980629" w:rsidP="00541D1A">
            <w:pPr>
              <w:rPr>
                <w:ins w:id="6948" w:author="jonathan pritchard" w:date="2025-01-23T13:45:00Z" w16du:dateUtc="2025-01-23T13:45:00Z"/>
                <w:rFonts w:cs="Arial"/>
                <w:sz w:val="18"/>
                <w:szCs w:val="18"/>
              </w:rPr>
            </w:pPr>
            <w:ins w:id="6949" w:author="jonathan pritchard" w:date="2025-01-23T13:45:00Z" w16du:dateUtc="2025-01-23T13:45: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82B700C" w14:textId="77777777" w:rsidR="00980629" w:rsidRPr="00340B0D" w:rsidRDefault="00980629" w:rsidP="00541D1A">
            <w:pPr>
              <w:rPr>
                <w:ins w:id="6950" w:author="jonathan pritchard" w:date="2025-01-23T13:45:00Z" w16du:dateUtc="2025-01-23T13:45:00Z"/>
                <w:rFonts w:cs="Arial"/>
                <w:sz w:val="18"/>
                <w:szCs w:val="18"/>
              </w:rPr>
            </w:pPr>
          </w:p>
        </w:tc>
        <w:tc>
          <w:tcPr>
            <w:tcW w:w="3871" w:type="dxa"/>
            <w:gridSpan w:val="5"/>
            <w:tcBorders>
              <w:left w:val="single" w:sz="12" w:space="0" w:color="auto"/>
            </w:tcBorders>
          </w:tcPr>
          <w:p w14:paraId="55762D23" w14:textId="77777777" w:rsidR="00980629" w:rsidRPr="00340B0D" w:rsidRDefault="00980629" w:rsidP="00541D1A">
            <w:pPr>
              <w:rPr>
                <w:ins w:id="6951" w:author="jonathan pritchard" w:date="2025-01-23T13:45:00Z" w16du:dateUtc="2025-01-23T13:45:00Z"/>
                <w:rFonts w:cs="Arial"/>
                <w:sz w:val="18"/>
                <w:szCs w:val="18"/>
              </w:rPr>
            </w:pPr>
            <w:ins w:id="6952" w:author="jonathan pritchard" w:date="2025-01-23T13:45:00Z" w16du:dateUtc="2025-01-23T13:45:00Z">
              <w:r w:rsidRPr="00340B0D">
                <w:rPr>
                  <w:rFonts w:cs="Arial"/>
                  <w:b/>
                  <w:bCs/>
                  <w:sz w:val="18"/>
                  <w:szCs w:val="18"/>
                </w:rPr>
                <w:t>Text Groups</w:t>
              </w:r>
            </w:ins>
          </w:p>
        </w:tc>
        <w:tc>
          <w:tcPr>
            <w:tcW w:w="672" w:type="dxa"/>
            <w:tcBorders>
              <w:right w:val="single" w:sz="12" w:space="0" w:color="auto"/>
            </w:tcBorders>
          </w:tcPr>
          <w:p w14:paraId="31AE7B12" w14:textId="77777777" w:rsidR="00980629" w:rsidRPr="00340B0D" w:rsidRDefault="00980629" w:rsidP="00541D1A">
            <w:pPr>
              <w:jc w:val="center"/>
              <w:rPr>
                <w:ins w:id="6953" w:author="jonathan pritchard" w:date="2025-01-23T13:45:00Z" w16du:dateUtc="2025-01-23T13:45:00Z"/>
                <w:rFonts w:cs="Arial"/>
                <w:sz w:val="18"/>
                <w:szCs w:val="18"/>
              </w:rPr>
            </w:pPr>
          </w:p>
        </w:tc>
      </w:tr>
      <w:tr w:rsidR="00980629" w:rsidRPr="00340B0D" w14:paraId="7836928B" w14:textId="77777777" w:rsidTr="00541D1A">
        <w:trPr>
          <w:ins w:id="6954"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582137B" w14:textId="77777777" w:rsidR="00980629" w:rsidRPr="00340B0D" w:rsidRDefault="00980629" w:rsidP="00541D1A">
            <w:pPr>
              <w:rPr>
                <w:ins w:id="6955" w:author="jonathan pritchard" w:date="2025-01-23T13:45:00Z" w16du:dateUtc="2025-01-23T13:45:00Z"/>
                <w:rFonts w:cs="Arial"/>
                <w:sz w:val="18"/>
                <w:szCs w:val="18"/>
              </w:rPr>
            </w:pPr>
            <w:ins w:id="6956" w:author="jonathan pritchard" w:date="2025-01-23T13:45:00Z" w16du:dateUtc="2025-01-23T13:45: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A322D1F" w14:textId="77777777" w:rsidR="00980629" w:rsidRPr="00340B0D" w:rsidRDefault="00980629" w:rsidP="00541D1A">
            <w:pPr>
              <w:rPr>
                <w:ins w:id="6957" w:author="jonathan pritchard" w:date="2025-01-23T13:45:00Z" w16du:dateUtc="2025-01-23T13:45:00Z"/>
                <w:rFonts w:cs="Arial"/>
                <w:sz w:val="18"/>
                <w:szCs w:val="18"/>
              </w:rPr>
            </w:pPr>
          </w:p>
        </w:tc>
        <w:tc>
          <w:tcPr>
            <w:tcW w:w="3871" w:type="dxa"/>
            <w:gridSpan w:val="5"/>
            <w:tcBorders>
              <w:left w:val="single" w:sz="12" w:space="0" w:color="auto"/>
            </w:tcBorders>
          </w:tcPr>
          <w:p w14:paraId="71F9FD7D" w14:textId="77777777" w:rsidR="00980629" w:rsidRPr="00340B0D" w:rsidRDefault="00980629" w:rsidP="00541D1A">
            <w:pPr>
              <w:rPr>
                <w:ins w:id="6958" w:author="jonathan pritchard" w:date="2025-01-23T13:45:00Z" w16du:dateUtc="2025-01-23T13:45:00Z"/>
                <w:rFonts w:cs="Arial"/>
                <w:sz w:val="18"/>
                <w:szCs w:val="18"/>
              </w:rPr>
            </w:pPr>
            <w:ins w:id="6959" w:author="jonathan pritchard" w:date="2025-01-23T13:45:00Z" w16du:dateUtc="2025-01-23T13:45:00Z">
              <w:r w:rsidRPr="00340B0D">
                <w:rPr>
                  <w:rFonts w:cs="Arial"/>
                  <w:sz w:val="18"/>
                  <w:szCs w:val="18"/>
                </w:rPr>
                <w:t>Chart Text</w:t>
              </w:r>
            </w:ins>
          </w:p>
        </w:tc>
        <w:tc>
          <w:tcPr>
            <w:tcW w:w="672" w:type="dxa"/>
            <w:tcBorders>
              <w:right w:val="single" w:sz="12" w:space="0" w:color="auto"/>
            </w:tcBorders>
          </w:tcPr>
          <w:p w14:paraId="1E7E8EBC" w14:textId="77777777" w:rsidR="00980629" w:rsidRPr="00340B0D" w:rsidRDefault="00980629" w:rsidP="00541D1A">
            <w:pPr>
              <w:jc w:val="center"/>
              <w:rPr>
                <w:ins w:id="6960" w:author="jonathan pritchard" w:date="2025-01-23T13:45:00Z" w16du:dateUtc="2025-01-23T13:45:00Z"/>
                <w:rFonts w:cs="Arial"/>
                <w:sz w:val="18"/>
                <w:szCs w:val="18"/>
              </w:rPr>
            </w:pPr>
          </w:p>
        </w:tc>
      </w:tr>
      <w:tr w:rsidR="00980629" w:rsidRPr="00340B0D" w14:paraId="18D561CA" w14:textId="77777777" w:rsidTr="00541D1A">
        <w:trPr>
          <w:ins w:id="6961"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0A0CCF0" w14:textId="77777777" w:rsidR="00980629" w:rsidRPr="00340B0D" w:rsidRDefault="00980629" w:rsidP="00541D1A">
            <w:pPr>
              <w:rPr>
                <w:ins w:id="6962" w:author="jonathan pritchard" w:date="2025-01-23T13:45:00Z" w16du:dateUtc="2025-01-23T13:45:00Z"/>
                <w:rFonts w:cs="Arial"/>
                <w:sz w:val="18"/>
                <w:szCs w:val="18"/>
              </w:rPr>
            </w:pPr>
            <w:ins w:id="6963" w:author="jonathan pritchard" w:date="2025-01-23T13:45:00Z" w16du:dateUtc="2025-01-23T13:45: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3E30981" w14:textId="77777777" w:rsidR="00980629" w:rsidRPr="00340B0D" w:rsidRDefault="00980629" w:rsidP="00541D1A">
            <w:pPr>
              <w:rPr>
                <w:ins w:id="6964" w:author="jonathan pritchard" w:date="2025-01-23T13:45:00Z" w16du:dateUtc="2025-01-23T13:45:00Z"/>
                <w:rFonts w:cs="Arial"/>
                <w:sz w:val="18"/>
                <w:szCs w:val="18"/>
              </w:rPr>
            </w:pPr>
          </w:p>
        </w:tc>
        <w:tc>
          <w:tcPr>
            <w:tcW w:w="3871" w:type="dxa"/>
            <w:gridSpan w:val="5"/>
            <w:tcBorders>
              <w:left w:val="single" w:sz="12" w:space="0" w:color="auto"/>
            </w:tcBorders>
          </w:tcPr>
          <w:p w14:paraId="07F04613" w14:textId="77777777" w:rsidR="00980629" w:rsidRPr="00340B0D" w:rsidRDefault="00980629" w:rsidP="00541D1A">
            <w:pPr>
              <w:rPr>
                <w:ins w:id="6965" w:author="jonathan pritchard" w:date="2025-01-23T13:45:00Z" w16du:dateUtc="2025-01-23T13:45:00Z"/>
                <w:rFonts w:cs="Arial"/>
                <w:sz w:val="18"/>
                <w:szCs w:val="18"/>
              </w:rPr>
            </w:pPr>
            <w:ins w:id="6966" w:author="jonathan pritchard" w:date="2025-01-23T13:45:00Z" w16du:dateUtc="2025-01-23T13:45:00Z">
              <w:r w:rsidRPr="00340B0D">
                <w:rPr>
                  <w:rFonts w:cs="Arial"/>
                  <w:sz w:val="18"/>
                  <w:szCs w:val="18"/>
                </w:rPr>
                <w:t xml:space="preserve">    Important text</w:t>
              </w:r>
            </w:ins>
          </w:p>
        </w:tc>
        <w:tc>
          <w:tcPr>
            <w:tcW w:w="672" w:type="dxa"/>
            <w:tcBorders>
              <w:right w:val="single" w:sz="12" w:space="0" w:color="auto"/>
            </w:tcBorders>
          </w:tcPr>
          <w:p w14:paraId="27BD00D3" w14:textId="77777777" w:rsidR="00980629" w:rsidRPr="00340B0D" w:rsidRDefault="00980629" w:rsidP="00541D1A">
            <w:pPr>
              <w:jc w:val="center"/>
              <w:rPr>
                <w:ins w:id="6967" w:author="jonathan pritchard" w:date="2025-01-23T13:45:00Z" w16du:dateUtc="2025-01-23T13:45:00Z"/>
                <w:rFonts w:cs="Arial"/>
                <w:sz w:val="18"/>
                <w:szCs w:val="18"/>
              </w:rPr>
            </w:pPr>
          </w:p>
        </w:tc>
      </w:tr>
      <w:tr w:rsidR="00980629" w:rsidRPr="00340B0D" w14:paraId="5213D900" w14:textId="77777777" w:rsidTr="00541D1A">
        <w:trPr>
          <w:ins w:id="6968"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D1552A1" w14:textId="77777777" w:rsidR="00980629" w:rsidRPr="00340B0D" w:rsidRDefault="00980629" w:rsidP="00541D1A">
            <w:pPr>
              <w:rPr>
                <w:ins w:id="6969" w:author="jonathan pritchard" w:date="2025-01-23T13:45:00Z" w16du:dateUtc="2025-01-23T13:45:00Z"/>
                <w:rFonts w:cs="Arial"/>
                <w:sz w:val="18"/>
                <w:szCs w:val="18"/>
              </w:rPr>
            </w:pPr>
            <w:ins w:id="6970" w:author="jonathan pritchard" w:date="2025-01-23T13:45:00Z" w16du:dateUtc="2025-01-23T13:45: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60FD8EF" w14:textId="77777777" w:rsidR="00980629" w:rsidRPr="00340B0D" w:rsidRDefault="00980629" w:rsidP="00541D1A">
            <w:pPr>
              <w:rPr>
                <w:ins w:id="6971" w:author="jonathan pritchard" w:date="2025-01-23T13:45:00Z" w16du:dateUtc="2025-01-23T13:45:00Z"/>
                <w:rFonts w:cs="Arial"/>
                <w:sz w:val="18"/>
                <w:szCs w:val="18"/>
              </w:rPr>
            </w:pPr>
          </w:p>
        </w:tc>
        <w:tc>
          <w:tcPr>
            <w:tcW w:w="3871" w:type="dxa"/>
            <w:gridSpan w:val="5"/>
            <w:tcBorders>
              <w:left w:val="single" w:sz="12" w:space="0" w:color="auto"/>
            </w:tcBorders>
          </w:tcPr>
          <w:p w14:paraId="6902189F" w14:textId="77777777" w:rsidR="00980629" w:rsidRPr="00340B0D" w:rsidRDefault="00980629" w:rsidP="00541D1A">
            <w:pPr>
              <w:rPr>
                <w:ins w:id="6972" w:author="jonathan pritchard" w:date="2025-01-23T13:45:00Z" w16du:dateUtc="2025-01-23T13:45:00Z"/>
                <w:rFonts w:cs="Arial"/>
                <w:b/>
                <w:bCs/>
                <w:sz w:val="18"/>
                <w:szCs w:val="18"/>
              </w:rPr>
            </w:pPr>
            <w:ins w:id="6973" w:author="jonathan pritchard" w:date="2025-01-23T13:45:00Z" w16du:dateUtc="2025-01-23T13:45:00Z">
              <w:r w:rsidRPr="00340B0D">
                <w:rPr>
                  <w:rFonts w:cs="Arial"/>
                  <w:b/>
                  <w:bCs/>
                  <w:sz w:val="18"/>
                  <w:szCs w:val="18"/>
                </w:rPr>
                <w:t xml:space="preserve">    Other Text</w:t>
              </w:r>
            </w:ins>
          </w:p>
        </w:tc>
        <w:tc>
          <w:tcPr>
            <w:tcW w:w="672" w:type="dxa"/>
            <w:tcBorders>
              <w:right w:val="single" w:sz="12" w:space="0" w:color="auto"/>
            </w:tcBorders>
          </w:tcPr>
          <w:p w14:paraId="107776C3" w14:textId="77777777" w:rsidR="00980629" w:rsidRPr="00340B0D" w:rsidRDefault="00980629" w:rsidP="00541D1A">
            <w:pPr>
              <w:jc w:val="center"/>
              <w:rPr>
                <w:ins w:id="6974" w:author="jonathan pritchard" w:date="2025-01-23T13:45:00Z" w16du:dateUtc="2025-01-23T13:45:00Z"/>
                <w:rFonts w:cs="Arial"/>
                <w:sz w:val="18"/>
                <w:szCs w:val="18"/>
              </w:rPr>
            </w:pPr>
          </w:p>
        </w:tc>
      </w:tr>
      <w:tr w:rsidR="00980629" w:rsidRPr="00340B0D" w14:paraId="649AF7BA" w14:textId="77777777" w:rsidTr="00541D1A">
        <w:trPr>
          <w:ins w:id="6975"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E78BDC0" w14:textId="77777777" w:rsidR="00980629" w:rsidRPr="00340B0D" w:rsidRDefault="00980629" w:rsidP="00541D1A">
            <w:pPr>
              <w:rPr>
                <w:ins w:id="6976" w:author="jonathan pritchard" w:date="2025-01-23T13:45:00Z" w16du:dateUtc="2025-01-23T13:45:00Z"/>
                <w:rFonts w:cs="Arial"/>
                <w:sz w:val="18"/>
                <w:szCs w:val="18"/>
              </w:rPr>
            </w:pPr>
            <w:ins w:id="6977" w:author="jonathan pritchard" w:date="2025-01-23T13:45:00Z" w16du:dateUtc="2025-01-23T13:45: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5914460A" w14:textId="77777777" w:rsidR="00980629" w:rsidRPr="00340B0D" w:rsidRDefault="00980629" w:rsidP="00541D1A">
            <w:pPr>
              <w:rPr>
                <w:ins w:id="6978" w:author="jonathan pritchard" w:date="2025-01-23T13:45:00Z" w16du:dateUtc="2025-01-23T13:45:00Z"/>
                <w:rFonts w:cs="Arial"/>
                <w:sz w:val="18"/>
                <w:szCs w:val="18"/>
              </w:rPr>
            </w:pPr>
          </w:p>
        </w:tc>
        <w:tc>
          <w:tcPr>
            <w:tcW w:w="3871" w:type="dxa"/>
            <w:gridSpan w:val="5"/>
            <w:tcBorders>
              <w:left w:val="single" w:sz="12" w:space="0" w:color="auto"/>
            </w:tcBorders>
          </w:tcPr>
          <w:p w14:paraId="79CFDEEC" w14:textId="77777777" w:rsidR="00980629" w:rsidRPr="00340B0D" w:rsidRDefault="00980629" w:rsidP="00541D1A">
            <w:pPr>
              <w:rPr>
                <w:ins w:id="6979" w:author="jonathan pritchard" w:date="2025-01-23T13:45:00Z" w16du:dateUtc="2025-01-23T13:45:00Z"/>
                <w:rFonts w:cs="Arial"/>
                <w:sz w:val="18"/>
                <w:szCs w:val="18"/>
              </w:rPr>
            </w:pPr>
            <w:ins w:id="6980" w:author="jonathan pritchard" w:date="2025-01-23T13:45:00Z" w16du:dateUtc="2025-01-23T13:45:00Z">
              <w:r w:rsidRPr="00340B0D">
                <w:rPr>
                  <w:rFonts w:cs="Arial"/>
                  <w:sz w:val="18"/>
                  <w:szCs w:val="18"/>
                </w:rPr>
                <w:t xml:space="preserve">        Names</w:t>
              </w:r>
            </w:ins>
          </w:p>
        </w:tc>
        <w:tc>
          <w:tcPr>
            <w:tcW w:w="672" w:type="dxa"/>
            <w:tcBorders>
              <w:right w:val="single" w:sz="12" w:space="0" w:color="auto"/>
            </w:tcBorders>
          </w:tcPr>
          <w:p w14:paraId="36A7F627" w14:textId="77777777" w:rsidR="00980629" w:rsidRPr="00340B0D" w:rsidRDefault="00980629" w:rsidP="00541D1A">
            <w:pPr>
              <w:jc w:val="center"/>
              <w:rPr>
                <w:ins w:id="6981" w:author="jonathan pritchard" w:date="2025-01-23T13:45:00Z" w16du:dateUtc="2025-01-23T13:45:00Z"/>
                <w:rFonts w:cs="Arial"/>
                <w:sz w:val="18"/>
                <w:szCs w:val="18"/>
              </w:rPr>
            </w:pPr>
          </w:p>
        </w:tc>
      </w:tr>
      <w:tr w:rsidR="00980629" w:rsidRPr="00340B0D" w14:paraId="740C9AC6" w14:textId="77777777" w:rsidTr="00541D1A">
        <w:trPr>
          <w:ins w:id="6982" w:author="jonathan pritchard" w:date="2025-01-23T13:45:00Z"/>
        </w:trPr>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281E984D" w14:textId="77777777" w:rsidR="00980629" w:rsidRPr="00340B0D" w:rsidRDefault="00980629" w:rsidP="00541D1A">
            <w:pPr>
              <w:jc w:val="center"/>
              <w:rPr>
                <w:ins w:id="6983" w:author="jonathan pritchard" w:date="2025-01-23T13:45:00Z" w16du:dateUtc="2025-01-23T13:45:00Z"/>
                <w:rFonts w:cs="Arial"/>
                <w:b/>
                <w:bCs/>
                <w:sz w:val="18"/>
                <w:szCs w:val="18"/>
              </w:rPr>
            </w:pPr>
            <w:ins w:id="6984" w:author="jonathan pritchard" w:date="2025-01-23T13:45:00Z" w16du:dateUtc="2025-01-23T13:45:00Z">
              <w:r w:rsidRPr="00340B0D">
                <w:rPr>
                  <w:rFonts w:cs="Arial"/>
                  <w:b/>
                  <w:bCs/>
                  <w:sz w:val="18"/>
                  <w:szCs w:val="18"/>
                </w:rPr>
                <w:t>Palette</w:t>
              </w:r>
            </w:ins>
          </w:p>
        </w:tc>
        <w:tc>
          <w:tcPr>
            <w:tcW w:w="3871" w:type="dxa"/>
            <w:gridSpan w:val="5"/>
            <w:tcBorders>
              <w:left w:val="single" w:sz="12" w:space="0" w:color="auto"/>
            </w:tcBorders>
          </w:tcPr>
          <w:p w14:paraId="38C593DF" w14:textId="77777777" w:rsidR="00980629" w:rsidRPr="00340B0D" w:rsidRDefault="00980629" w:rsidP="00541D1A">
            <w:pPr>
              <w:rPr>
                <w:ins w:id="6985" w:author="jonathan pritchard" w:date="2025-01-23T13:45:00Z" w16du:dateUtc="2025-01-23T13:45:00Z"/>
                <w:rFonts w:cs="Arial"/>
                <w:b/>
                <w:bCs/>
                <w:sz w:val="18"/>
                <w:szCs w:val="18"/>
              </w:rPr>
            </w:pPr>
            <w:ins w:id="6986" w:author="jonathan pritchard" w:date="2025-01-23T13:45:00Z" w16du:dateUtc="2025-01-23T13:45:00Z">
              <w:r w:rsidRPr="00340B0D">
                <w:rPr>
                  <w:rFonts w:cs="Arial"/>
                  <w:sz w:val="18"/>
                  <w:szCs w:val="18"/>
                </w:rPr>
                <w:t xml:space="preserve">        Light description</w:t>
              </w:r>
            </w:ins>
          </w:p>
        </w:tc>
        <w:tc>
          <w:tcPr>
            <w:tcW w:w="672" w:type="dxa"/>
            <w:tcBorders>
              <w:right w:val="single" w:sz="12" w:space="0" w:color="auto"/>
            </w:tcBorders>
          </w:tcPr>
          <w:p w14:paraId="0EC699F2" w14:textId="77777777" w:rsidR="00980629" w:rsidRPr="00340B0D" w:rsidRDefault="00980629" w:rsidP="00541D1A">
            <w:pPr>
              <w:jc w:val="center"/>
              <w:rPr>
                <w:ins w:id="6987" w:author="jonathan pritchard" w:date="2025-01-23T13:45:00Z" w16du:dateUtc="2025-01-23T13:45:00Z"/>
                <w:rFonts w:cs="Arial"/>
                <w:sz w:val="18"/>
                <w:szCs w:val="18"/>
              </w:rPr>
            </w:pPr>
          </w:p>
        </w:tc>
      </w:tr>
      <w:tr w:rsidR="00980629" w:rsidRPr="00340B0D" w14:paraId="5EBD82F7" w14:textId="77777777" w:rsidTr="00541D1A">
        <w:trPr>
          <w:ins w:id="6988" w:author="jonathan pritchard" w:date="2025-01-23T13:45:00Z"/>
        </w:trPr>
        <w:customXmlInsRangeStart w:id="6989" w:author="jonathan pritchard" w:date="2025-01-23T13:45:00Z"/>
        <w:sdt>
          <w:sdtPr>
            <w:rPr>
              <w:rFonts w:cs="Arial"/>
              <w:sz w:val="18"/>
              <w:szCs w:val="18"/>
            </w:rPr>
            <w:alias w:val="Palette"/>
            <w:tag w:val="Palette"/>
            <w:id w:val="770443948"/>
            <w:placeholder>
              <w:docPart w:val="EC7369A3D2D94A57AF467A1ED44D3D38"/>
            </w:placeholder>
            <w:comboBox>
              <w:listItem w:displayText="Day" w:value="Day"/>
              <w:listItem w:displayText="Dusk" w:value="Dusk"/>
              <w:listItem w:displayText="Night" w:value="Night"/>
            </w:comboBox>
          </w:sdtPr>
          <w:sdtContent>
            <w:customXmlInsRangeEnd w:id="6989"/>
            <w:tc>
              <w:tcPr>
                <w:tcW w:w="4656" w:type="dxa"/>
                <w:gridSpan w:val="5"/>
                <w:tcBorders>
                  <w:left w:val="single" w:sz="12" w:space="0" w:color="auto"/>
                  <w:bottom w:val="single" w:sz="12" w:space="0" w:color="auto"/>
                  <w:right w:val="single" w:sz="12" w:space="0" w:color="auto"/>
                </w:tcBorders>
              </w:tcPr>
              <w:p w14:paraId="229A912C" w14:textId="77777777" w:rsidR="00980629" w:rsidRPr="00340B0D" w:rsidRDefault="00980629" w:rsidP="00541D1A">
                <w:pPr>
                  <w:rPr>
                    <w:ins w:id="6990" w:author="jonathan pritchard" w:date="2025-01-23T13:45:00Z" w16du:dateUtc="2025-01-23T13:45:00Z"/>
                    <w:rFonts w:cs="Arial"/>
                    <w:sz w:val="18"/>
                    <w:szCs w:val="18"/>
                  </w:rPr>
                </w:pPr>
                <w:ins w:id="6991" w:author="jonathan pritchard" w:date="2025-01-23T13:45:00Z" w16du:dateUtc="2025-01-23T13:45:00Z">
                  <w:r w:rsidRPr="00340B0D">
                    <w:rPr>
                      <w:rFonts w:cs="Arial"/>
                      <w:sz w:val="18"/>
                      <w:szCs w:val="18"/>
                    </w:rPr>
                    <w:t>Day</w:t>
                  </w:r>
                </w:ins>
              </w:p>
            </w:tc>
            <w:customXmlInsRangeStart w:id="6992" w:author="jonathan pritchard" w:date="2025-01-23T13:45:00Z"/>
          </w:sdtContent>
        </w:sdt>
        <w:customXmlInsRangeEnd w:id="6992"/>
        <w:tc>
          <w:tcPr>
            <w:tcW w:w="3871" w:type="dxa"/>
            <w:gridSpan w:val="5"/>
            <w:tcBorders>
              <w:left w:val="single" w:sz="12" w:space="0" w:color="auto"/>
            </w:tcBorders>
          </w:tcPr>
          <w:p w14:paraId="1EC0068D" w14:textId="77777777" w:rsidR="00980629" w:rsidRPr="00340B0D" w:rsidRDefault="00980629" w:rsidP="00541D1A">
            <w:pPr>
              <w:rPr>
                <w:ins w:id="6993" w:author="jonathan pritchard" w:date="2025-01-23T13:45:00Z" w16du:dateUtc="2025-01-23T13:45:00Z"/>
                <w:rFonts w:cs="Arial"/>
                <w:b/>
                <w:bCs/>
                <w:sz w:val="18"/>
                <w:szCs w:val="18"/>
              </w:rPr>
            </w:pPr>
            <w:ins w:id="6994" w:author="jonathan pritchard" w:date="2025-01-23T13:45:00Z" w16du:dateUtc="2025-01-23T13:45:00Z">
              <w:r w:rsidRPr="00340B0D">
                <w:rPr>
                  <w:rFonts w:cs="Arial"/>
                  <w:sz w:val="18"/>
                  <w:szCs w:val="18"/>
                </w:rPr>
                <w:t xml:space="preserve">        All other chart text</w:t>
              </w:r>
            </w:ins>
          </w:p>
        </w:tc>
        <w:tc>
          <w:tcPr>
            <w:tcW w:w="672" w:type="dxa"/>
            <w:tcBorders>
              <w:right w:val="single" w:sz="12" w:space="0" w:color="auto"/>
            </w:tcBorders>
          </w:tcPr>
          <w:p w14:paraId="47C8003A" w14:textId="77777777" w:rsidR="00980629" w:rsidRPr="00340B0D" w:rsidRDefault="00980629" w:rsidP="00541D1A">
            <w:pPr>
              <w:jc w:val="center"/>
              <w:rPr>
                <w:ins w:id="6995" w:author="jonathan pritchard" w:date="2025-01-23T13:45:00Z" w16du:dateUtc="2025-01-23T13:45:00Z"/>
                <w:rFonts w:cs="Arial"/>
                <w:sz w:val="18"/>
                <w:szCs w:val="18"/>
              </w:rPr>
            </w:pPr>
          </w:p>
        </w:tc>
      </w:tr>
      <w:tr w:rsidR="00980629" w:rsidRPr="00340B0D" w14:paraId="26FD48CF" w14:textId="77777777" w:rsidTr="00541D1A">
        <w:trPr>
          <w:ins w:id="6996" w:author="jonathan pritchard" w:date="2025-01-23T13:45:00Z"/>
        </w:trPr>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27562C07" w14:textId="77777777" w:rsidR="00980629" w:rsidRPr="00340B0D" w:rsidRDefault="00980629" w:rsidP="00541D1A">
            <w:pPr>
              <w:jc w:val="center"/>
              <w:rPr>
                <w:ins w:id="6997" w:author="jonathan pritchard" w:date="2025-01-23T13:45:00Z" w16du:dateUtc="2025-01-23T13:45:00Z"/>
                <w:rFonts w:cs="Arial"/>
                <w:b/>
                <w:bCs/>
                <w:sz w:val="18"/>
                <w:szCs w:val="18"/>
              </w:rPr>
            </w:pPr>
          </w:p>
        </w:tc>
        <w:tc>
          <w:tcPr>
            <w:tcW w:w="3871" w:type="dxa"/>
            <w:gridSpan w:val="5"/>
            <w:tcBorders>
              <w:left w:val="single" w:sz="12" w:space="0" w:color="auto"/>
            </w:tcBorders>
          </w:tcPr>
          <w:p w14:paraId="2FE3CA68" w14:textId="77777777" w:rsidR="00980629" w:rsidRPr="00340B0D" w:rsidRDefault="00980629" w:rsidP="00541D1A">
            <w:pPr>
              <w:rPr>
                <w:ins w:id="6998" w:author="jonathan pritchard" w:date="2025-01-23T13:45:00Z" w16du:dateUtc="2025-01-23T13:45:00Z"/>
                <w:rFonts w:cs="Arial"/>
                <w:sz w:val="18"/>
                <w:szCs w:val="18"/>
              </w:rPr>
            </w:pPr>
          </w:p>
        </w:tc>
        <w:tc>
          <w:tcPr>
            <w:tcW w:w="672" w:type="dxa"/>
            <w:tcBorders>
              <w:right w:val="single" w:sz="12" w:space="0" w:color="auto"/>
            </w:tcBorders>
            <w:vAlign w:val="center"/>
          </w:tcPr>
          <w:p w14:paraId="50D8C4A8" w14:textId="77777777" w:rsidR="00980629" w:rsidRPr="00340B0D" w:rsidRDefault="00980629" w:rsidP="00541D1A">
            <w:pPr>
              <w:jc w:val="center"/>
              <w:rPr>
                <w:ins w:id="6999" w:author="jonathan pritchard" w:date="2025-01-23T13:45:00Z" w16du:dateUtc="2025-01-23T13:45:00Z"/>
                <w:rFonts w:cs="Arial"/>
                <w:sz w:val="18"/>
                <w:szCs w:val="18"/>
              </w:rPr>
            </w:pPr>
          </w:p>
        </w:tc>
      </w:tr>
      <w:tr w:rsidR="00980629" w:rsidRPr="00340B0D" w14:paraId="5BFD9263" w14:textId="77777777" w:rsidTr="00541D1A">
        <w:trPr>
          <w:ins w:id="7000" w:author="jonathan pritchard" w:date="2025-01-23T13:45:00Z"/>
        </w:trPr>
        <w:tc>
          <w:tcPr>
            <w:tcW w:w="4656" w:type="dxa"/>
            <w:gridSpan w:val="5"/>
            <w:tcBorders>
              <w:left w:val="single" w:sz="12" w:space="0" w:color="auto"/>
              <w:bottom w:val="single" w:sz="12" w:space="0" w:color="auto"/>
              <w:right w:val="single" w:sz="12" w:space="0" w:color="auto"/>
            </w:tcBorders>
            <w:shd w:val="clear" w:color="auto" w:fill="FFFFFF" w:themeFill="background1"/>
          </w:tcPr>
          <w:p w14:paraId="5DDEF6A1" w14:textId="77777777" w:rsidR="00980629" w:rsidRPr="00340B0D" w:rsidRDefault="00980629" w:rsidP="00541D1A">
            <w:pPr>
              <w:rPr>
                <w:ins w:id="7001" w:author="jonathan pritchard" w:date="2025-01-23T13:45:00Z" w16du:dateUtc="2025-01-23T13:45:00Z"/>
                <w:rFonts w:cs="Arial"/>
                <w:sz w:val="18"/>
                <w:szCs w:val="18"/>
              </w:rPr>
            </w:pPr>
          </w:p>
        </w:tc>
        <w:tc>
          <w:tcPr>
            <w:tcW w:w="3871" w:type="dxa"/>
            <w:gridSpan w:val="5"/>
            <w:tcBorders>
              <w:left w:val="single" w:sz="12" w:space="0" w:color="auto"/>
              <w:bottom w:val="single" w:sz="12" w:space="0" w:color="auto"/>
            </w:tcBorders>
          </w:tcPr>
          <w:p w14:paraId="4DA858A0" w14:textId="77777777" w:rsidR="00980629" w:rsidRPr="00340B0D" w:rsidRDefault="00980629" w:rsidP="00541D1A">
            <w:pPr>
              <w:jc w:val="center"/>
              <w:rPr>
                <w:ins w:id="7002" w:author="jonathan pritchard" w:date="2025-01-23T13:45:00Z" w16du:dateUtc="2025-01-23T13:45:00Z"/>
                <w:rFonts w:cs="Arial"/>
                <w:sz w:val="18"/>
                <w:szCs w:val="18"/>
              </w:rPr>
            </w:pPr>
          </w:p>
        </w:tc>
        <w:tc>
          <w:tcPr>
            <w:tcW w:w="672" w:type="dxa"/>
            <w:tcBorders>
              <w:bottom w:val="single" w:sz="12" w:space="0" w:color="auto"/>
              <w:right w:val="single" w:sz="12" w:space="0" w:color="auto"/>
            </w:tcBorders>
            <w:vAlign w:val="center"/>
          </w:tcPr>
          <w:p w14:paraId="4E5CDFAB" w14:textId="77777777" w:rsidR="00980629" w:rsidRPr="00340B0D" w:rsidRDefault="00980629" w:rsidP="00541D1A">
            <w:pPr>
              <w:jc w:val="center"/>
              <w:rPr>
                <w:ins w:id="7003" w:author="jonathan pritchard" w:date="2025-01-23T13:45:00Z" w16du:dateUtc="2025-01-23T13:45:00Z"/>
                <w:rFonts w:cs="Arial"/>
                <w:sz w:val="18"/>
                <w:szCs w:val="18"/>
              </w:rPr>
            </w:pPr>
          </w:p>
        </w:tc>
      </w:tr>
      <w:tr w:rsidR="00980629" w:rsidRPr="00340B0D" w14:paraId="61C47665" w14:textId="77777777" w:rsidTr="00541D1A">
        <w:trPr>
          <w:ins w:id="7004" w:author="jonathan pritchard" w:date="2025-01-23T13:45:00Z"/>
        </w:trPr>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29E5D60E" w14:textId="77777777" w:rsidR="00980629" w:rsidRPr="00340B0D" w:rsidRDefault="00980629" w:rsidP="00541D1A">
            <w:pPr>
              <w:jc w:val="center"/>
              <w:rPr>
                <w:ins w:id="7005" w:author="jonathan pritchard" w:date="2025-01-23T13:45:00Z" w16du:dateUtc="2025-01-23T13:45:00Z"/>
                <w:rFonts w:cs="Arial"/>
                <w:b/>
                <w:bCs/>
                <w:sz w:val="18"/>
                <w:szCs w:val="18"/>
              </w:rPr>
            </w:pPr>
            <w:ins w:id="7006" w:author="jonathan pritchard" w:date="2025-01-23T13:45:00Z" w16du:dateUtc="2025-01-23T13:45: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15194C0" w14:textId="77777777" w:rsidR="00980629" w:rsidRPr="00340B0D" w:rsidRDefault="00980629" w:rsidP="00541D1A">
            <w:pPr>
              <w:jc w:val="center"/>
              <w:rPr>
                <w:ins w:id="7007" w:author="jonathan pritchard" w:date="2025-01-23T13:45:00Z" w16du:dateUtc="2025-01-23T13:45:00Z"/>
                <w:rFonts w:cs="Arial"/>
                <w:sz w:val="18"/>
                <w:szCs w:val="18"/>
              </w:rPr>
            </w:pPr>
            <w:ins w:id="7008" w:author="jonathan pritchard" w:date="2025-01-23T13:45:00Z" w16du:dateUtc="2025-01-23T13:45:00Z">
              <w:r w:rsidRPr="00340B0D">
                <w:rPr>
                  <w:rFonts w:cs="Arial"/>
                  <w:b/>
                  <w:bCs/>
                  <w:sz w:val="18"/>
                  <w:szCs w:val="18"/>
                </w:rPr>
                <w:t>Display</w:t>
              </w:r>
            </w:ins>
          </w:p>
        </w:tc>
      </w:tr>
      <w:tr w:rsidR="00980629" w:rsidRPr="00340B0D" w14:paraId="2A793400" w14:textId="77777777" w:rsidTr="00541D1A">
        <w:trPr>
          <w:trHeight w:val="287"/>
          <w:ins w:id="7009" w:author="jonathan pritchard" w:date="2025-01-23T13:45:00Z"/>
        </w:trPr>
        <w:tc>
          <w:tcPr>
            <w:tcW w:w="1789" w:type="dxa"/>
            <w:tcBorders>
              <w:left w:val="single" w:sz="12" w:space="0" w:color="auto"/>
              <w:bottom w:val="single" w:sz="4" w:space="0" w:color="auto"/>
            </w:tcBorders>
          </w:tcPr>
          <w:p w14:paraId="48FEE937" w14:textId="77777777" w:rsidR="00980629" w:rsidRPr="00340B0D" w:rsidRDefault="00980629" w:rsidP="00541D1A">
            <w:pPr>
              <w:rPr>
                <w:ins w:id="7010" w:author="jonathan pritchard" w:date="2025-01-23T13:45:00Z" w16du:dateUtc="2025-01-23T13:45:00Z"/>
                <w:rFonts w:cs="Arial"/>
                <w:sz w:val="18"/>
                <w:szCs w:val="18"/>
              </w:rPr>
            </w:pPr>
            <w:ins w:id="7011" w:author="jonathan pritchard" w:date="2025-01-23T13:45:00Z" w16du:dateUtc="2025-01-23T13:45:00Z">
              <w:r w:rsidRPr="00340B0D">
                <w:rPr>
                  <w:rFonts w:cs="Arial"/>
                  <w:sz w:val="18"/>
                  <w:szCs w:val="18"/>
                </w:rPr>
                <w:t>Start Date</w:t>
              </w:r>
            </w:ins>
          </w:p>
        </w:tc>
        <w:tc>
          <w:tcPr>
            <w:tcW w:w="2867" w:type="dxa"/>
            <w:gridSpan w:val="4"/>
            <w:tcBorders>
              <w:bottom w:val="single" w:sz="4" w:space="0" w:color="auto"/>
              <w:right w:val="single" w:sz="12" w:space="0" w:color="auto"/>
            </w:tcBorders>
          </w:tcPr>
          <w:p w14:paraId="7645CBBA" w14:textId="77777777" w:rsidR="00980629" w:rsidRPr="00340B0D" w:rsidRDefault="00980629" w:rsidP="00541D1A">
            <w:pPr>
              <w:rPr>
                <w:ins w:id="7012" w:author="jonathan pritchard" w:date="2025-01-23T13:45:00Z" w16du:dateUtc="2025-01-23T13:45: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6EA59C39" w14:textId="77777777" w:rsidR="00980629" w:rsidRPr="00340B0D" w:rsidRDefault="00980629" w:rsidP="00541D1A">
            <w:pPr>
              <w:rPr>
                <w:ins w:id="7013" w:author="jonathan pritchard" w:date="2025-01-23T13:45:00Z" w16du:dateUtc="2025-01-23T13:45:00Z"/>
                <w:rFonts w:cs="Arial"/>
                <w:sz w:val="18"/>
                <w:szCs w:val="18"/>
              </w:rPr>
            </w:pPr>
            <w:ins w:id="7014" w:author="jonathan pritchard" w:date="2025-01-23T13:45:00Z" w16du:dateUtc="2025-01-23T13:45: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62672812" w14:textId="77777777" w:rsidR="00980629" w:rsidRPr="00C87169" w:rsidRDefault="00980629" w:rsidP="00541D1A">
            <w:pPr>
              <w:rPr>
                <w:ins w:id="7015" w:author="jonathan pritchard" w:date="2025-01-23T13:45:00Z" w16du:dateUtc="2025-01-23T13:45:00Z"/>
                <w:rFonts w:cs="Arial"/>
              </w:rPr>
            </w:pPr>
          </w:p>
        </w:tc>
      </w:tr>
      <w:tr w:rsidR="00980629" w:rsidRPr="00340B0D" w14:paraId="6DF11910" w14:textId="77777777" w:rsidTr="00541D1A">
        <w:trPr>
          <w:ins w:id="7016" w:author="jonathan pritchard" w:date="2025-01-23T13:45:00Z"/>
        </w:trPr>
        <w:tc>
          <w:tcPr>
            <w:tcW w:w="1789" w:type="dxa"/>
            <w:tcBorders>
              <w:left w:val="single" w:sz="12" w:space="0" w:color="auto"/>
              <w:bottom w:val="single" w:sz="4" w:space="0" w:color="auto"/>
            </w:tcBorders>
          </w:tcPr>
          <w:p w14:paraId="06CCA857" w14:textId="77777777" w:rsidR="00980629" w:rsidRPr="00340B0D" w:rsidRDefault="00980629" w:rsidP="00541D1A">
            <w:pPr>
              <w:rPr>
                <w:ins w:id="7017" w:author="jonathan pritchard" w:date="2025-01-23T13:45:00Z" w16du:dateUtc="2025-01-23T13:45:00Z"/>
                <w:rFonts w:cs="Arial"/>
                <w:sz w:val="18"/>
                <w:szCs w:val="18"/>
              </w:rPr>
            </w:pPr>
            <w:ins w:id="7018" w:author="jonathan pritchard" w:date="2025-01-23T13:45:00Z" w16du:dateUtc="2025-01-23T13:45: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7462B7E4" w14:textId="77777777" w:rsidR="00980629" w:rsidRPr="00340B0D" w:rsidRDefault="00980629" w:rsidP="00541D1A">
            <w:pPr>
              <w:rPr>
                <w:ins w:id="7019" w:author="jonathan pritchard" w:date="2025-01-23T13:45:00Z" w16du:dateUtc="2025-01-23T13:45: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A359F11" w14:textId="77777777" w:rsidR="00980629" w:rsidRPr="00340B0D" w:rsidRDefault="00980629" w:rsidP="00541D1A">
            <w:pPr>
              <w:rPr>
                <w:ins w:id="7020" w:author="jonathan pritchard" w:date="2025-01-23T13:45:00Z" w16du:dateUtc="2025-01-23T13:45:00Z"/>
                <w:rFonts w:cs="Arial"/>
                <w:sz w:val="18"/>
                <w:szCs w:val="18"/>
              </w:rPr>
            </w:pPr>
            <w:ins w:id="7021" w:author="jonathan pritchard" w:date="2025-01-23T13:45:00Z" w16du:dateUtc="2025-01-23T13:45: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4623FEC1" w14:textId="77777777" w:rsidR="00980629" w:rsidRPr="00340B0D" w:rsidRDefault="00980629" w:rsidP="00541D1A">
            <w:pPr>
              <w:rPr>
                <w:ins w:id="7022" w:author="jonathan pritchard" w:date="2025-01-23T13:45:00Z" w16du:dateUtc="2025-01-23T13:45:00Z"/>
                <w:rFonts w:cs="Arial"/>
                <w:sz w:val="18"/>
                <w:szCs w:val="18"/>
              </w:rPr>
            </w:pPr>
            <w:ins w:id="7023" w:author="jonathan pritchard" w:date="2025-01-23T13:45:00Z" w16du:dateUtc="2025-01-23T13:45:00Z">
              <w:r w:rsidRPr="00340B0D">
                <w:rPr>
                  <w:rFonts w:cs="Arial"/>
                  <w:sz w:val="18"/>
                  <w:szCs w:val="18"/>
                </w:rPr>
                <w:t>1:</w:t>
              </w:r>
              <w:r>
                <w:rPr>
                  <w:rFonts w:cs="Arial"/>
                  <w:sz w:val="18"/>
                  <w:szCs w:val="18"/>
                </w:rPr>
                <w:t>60000</w:t>
              </w:r>
            </w:ins>
          </w:p>
        </w:tc>
      </w:tr>
      <w:tr w:rsidR="00980629" w:rsidRPr="00340B0D" w14:paraId="2CA7E05E" w14:textId="77777777" w:rsidTr="00541D1A">
        <w:trPr>
          <w:ins w:id="7024" w:author="jonathan pritchard" w:date="2025-01-23T13:45:00Z"/>
        </w:trPr>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555B6AAE" w14:textId="77777777" w:rsidR="00980629" w:rsidRPr="00340B0D" w:rsidRDefault="00980629" w:rsidP="00541D1A">
            <w:pPr>
              <w:jc w:val="center"/>
              <w:rPr>
                <w:ins w:id="7025" w:author="jonathan pritchard" w:date="2025-01-23T13:45:00Z" w16du:dateUtc="2025-01-23T13:45: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2F187665" w14:textId="77777777" w:rsidR="00980629" w:rsidRPr="00340B0D" w:rsidRDefault="00980629" w:rsidP="00541D1A">
            <w:pPr>
              <w:rPr>
                <w:ins w:id="7026" w:author="jonathan pritchard" w:date="2025-01-23T13:45:00Z" w16du:dateUtc="2025-01-23T13:45:00Z"/>
                <w:rFonts w:cs="Arial"/>
                <w:sz w:val="18"/>
                <w:szCs w:val="18"/>
              </w:rPr>
            </w:pPr>
            <w:ins w:id="7027" w:author="jonathan pritchard" w:date="2025-01-23T13:45:00Z" w16du:dateUtc="2025-01-23T13:45: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5882CAB8" w14:textId="77777777" w:rsidR="00980629" w:rsidRPr="00340B0D" w:rsidRDefault="00980629" w:rsidP="00541D1A">
            <w:pPr>
              <w:rPr>
                <w:ins w:id="7028" w:author="jonathan pritchard" w:date="2025-01-23T13:45:00Z" w16du:dateUtc="2025-01-23T13:45:00Z"/>
                <w:rFonts w:cs="Arial"/>
                <w:sz w:val="18"/>
                <w:szCs w:val="18"/>
              </w:rPr>
            </w:pPr>
          </w:p>
        </w:tc>
      </w:tr>
      <w:tr w:rsidR="00980629" w:rsidRPr="00340B0D" w14:paraId="11A7A57A" w14:textId="77777777" w:rsidTr="00541D1A">
        <w:trPr>
          <w:ins w:id="7029" w:author="jonathan pritchard" w:date="2025-01-23T13:45:00Z"/>
        </w:trPr>
        <w:tc>
          <w:tcPr>
            <w:tcW w:w="9199" w:type="dxa"/>
            <w:gridSpan w:val="11"/>
            <w:tcBorders>
              <w:top w:val="single" w:sz="4" w:space="0" w:color="auto"/>
              <w:left w:val="single" w:sz="12" w:space="0" w:color="auto"/>
              <w:bottom w:val="single" w:sz="4" w:space="0" w:color="auto"/>
              <w:right w:val="single" w:sz="12" w:space="0" w:color="auto"/>
            </w:tcBorders>
          </w:tcPr>
          <w:p w14:paraId="3F5742BA" w14:textId="77777777" w:rsidR="00980629" w:rsidRPr="00340B0D" w:rsidRDefault="00980629" w:rsidP="00541D1A">
            <w:pPr>
              <w:rPr>
                <w:ins w:id="7030" w:author="jonathan pritchard" w:date="2025-01-23T13:45:00Z" w16du:dateUtc="2025-01-23T13:45:00Z"/>
                <w:rFonts w:cs="Arial"/>
                <w:sz w:val="18"/>
                <w:szCs w:val="18"/>
              </w:rPr>
            </w:pPr>
          </w:p>
        </w:tc>
      </w:tr>
      <w:tr w:rsidR="00980629" w:rsidRPr="00340B0D" w14:paraId="4B22FFA7" w14:textId="77777777" w:rsidTr="00541D1A">
        <w:trPr>
          <w:ins w:id="7031" w:author="jonathan pritchard" w:date="2025-01-23T13:45: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783ECDE" w14:textId="77777777" w:rsidR="00980629" w:rsidRPr="00340B0D" w:rsidRDefault="00980629" w:rsidP="00541D1A">
            <w:pPr>
              <w:jc w:val="center"/>
              <w:rPr>
                <w:ins w:id="7032" w:author="jonathan pritchard" w:date="2025-01-23T13:45:00Z" w16du:dateUtc="2025-01-23T13:45:00Z"/>
                <w:rFonts w:cs="Arial"/>
                <w:b/>
                <w:bCs/>
                <w:sz w:val="18"/>
                <w:szCs w:val="18"/>
              </w:rPr>
            </w:pPr>
            <w:ins w:id="7033" w:author="jonathan pritchard" w:date="2025-01-23T13:45:00Z" w16du:dateUtc="2025-01-23T13:45:00Z">
              <w:r w:rsidRPr="00340B0D">
                <w:rPr>
                  <w:rFonts w:cs="Arial"/>
                  <w:b/>
                  <w:bCs/>
                  <w:sz w:val="18"/>
                  <w:szCs w:val="18"/>
                </w:rPr>
                <w:t>Viewing Group</w:t>
              </w:r>
              <w:r>
                <w:rPr>
                  <w:rFonts w:cs="Arial"/>
                  <w:b/>
                  <w:bCs/>
                  <w:sz w:val="18"/>
                  <w:szCs w:val="18"/>
                </w:rPr>
                <w:t>s (Default = On)</w:t>
              </w:r>
            </w:ins>
          </w:p>
        </w:tc>
      </w:tr>
      <w:tr w:rsidR="00980629" w:rsidRPr="00340B0D" w14:paraId="5D6F8C9D" w14:textId="77777777" w:rsidTr="00541D1A">
        <w:trPr>
          <w:ins w:id="7034" w:author="jonathan pritchard" w:date="2025-01-23T13:45:00Z"/>
        </w:trPr>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8B67EF0" w14:textId="77777777" w:rsidR="00980629" w:rsidRPr="00340B0D" w:rsidRDefault="00980629" w:rsidP="00541D1A">
            <w:pPr>
              <w:jc w:val="center"/>
              <w:rPr>
                <w:ins w:id="7035" w:author="jonathan pritchard" w:date="2025-01-23T13:45:00Z" w16du:dateUtc="2025-01-23T13:45:00Z"/>
                <w:rFonts w:cs="Arial"/>
                <w:b/>
                <w:bCs/>
                <w:sz w:val="18"/>
                <w:szCs w:val="18"/>
              </w:rPr>
            </w:pPr>
            <w:ins w:id="7036" w:author="jonathan pritchard" w:date="2025-01-23T13:45:00Z" w16du:dateUtc="2025-01-23T13:45:00Z">
              <w:r w:rsidRPr="00340B0D">
                <w:rPr>
                  <w:rFonts w:cs="Arial"/>
                  <w:b/>
                  <w:bCs/>
                  <w:sz w:val="18"/>
                  <w:szCs w:val="18"/>
                </w:rPr>
                <w:t>Standard Display</w:t>
              </w:r>
            </w:ins>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C308BCA" w14:textId="77777777" w:rsidR="00980629" w:rsidRPr="00340B0D" w:rsidRDefault="00980629" w:rsidP="00541D1A">
            <w:pPr>
              <w:jc w:val="center"/>
              <w:rPr>
                <w:ins w:id="7037" w:author="jonathan pritchard" w:date="2025-01-23T13:45:00Z" w16du:dateUtc="2025-01-23T13:45:00Z"/>
                <w:rFonts w:cs="Arial"/>
                <w:b/>
                <w:bCs/>
                <w:sz w:val="18"/>
                <w:szCs w:val="18"/>
              </w:rPr>
            </w:pPr>
            <w:ins w:id="7038" w:author="jonathan pritchard" w:date="2025-01-23T13:45:00Z" w16du:dateUtc="2025-01-23T13:45:00Z">
              <w:r w:rsidRPr="00340B0D">
                <w:rPr>
                  <w:rFonts w:cs="Arial"/>
                  <w:b/>
                  <w:bCs/>
                  <w:sz w:val="18"/>
                  <w:szCs w:val="18"/>
                </w:rPr>
                <w:t>Other</w:t>
              </w:r>
            </w:ins>
          </w:p>
        </w:tc>
      </w:tr>
      <w:tr w:rsidR="00980629" w:rsidRPr="00340B0D" w14:paraId="63C1E0C2" w14:textId="77777777" w:rsidTr="00541D1A">
        <w:trPr>
          <w:ins w:id="7039"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1B7240C6" w14:textId="77777777" w:rsidR="00980629" w:rsidRPr="00340B0D" w:rsidRDefault="00980629" w:rsidP="00541D1A">
            <w:pPr>
              <w:rPr>
                <w:ins w:id="7040" w:author="jonathan pritchard" w:date="2025-01-23T13:45:00Z" w16du:dateUtc="2025-01-23T13:45:00Z"/>
                <w:rFonts w:cs="Arial"/>
                <w:sz w:val="18"/>
                <w:szCs w:val="18"/>
              </w:rPr>
            </w:pPr>
            <w:ins w:id="7041" w:author="jonathan pritchard" w:date="2025-01-23T13:45:00Z" w16du:dateUtc="2025-01-23T13:45: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092BA853" w14:textId="77777777" w:rsidR="00980629" w:rsidRPr="00340B0D" w:rsidRDefault="00980629" w:rsidP="00541D1A">
            <w:pPr>
              <w:jc w:val="center"/>
              <w:rPr>
                <w:ins w:id="7042"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6AE53B10" w14:textId="77777777" w:rsidR="00980629" w:rsidRPr="00340B0D" w:rsidRDefault="00980629" w:rsidP="00541D1A">
            <w:pPr>
              <w:pStyle w:val="Default"/>
              <w:rPr>
                <w:ins w:id="7043" w:author="jonathan pritchard" w:date="2025-01-23T13:45:00Z" w16du:dateUtc="2025-01-23T13:45:00Z"/>
                <w:sz w:val="18"/>
                <w:szCs w:val="18"/>
              </w:rPr>
            </w:pPr>
            <w:ins w:id="7044" w:author="jonathan pritchard" w:date="2025-01-23T13:45:00Z" w16du:dateUtc="2025-01-23T13:45: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7717B684" w14:textId="77777777" w:rsidR="00980629" w:rsidRPr="00340B0D" w:rsidRDefault="00980629" w:rsidP="00541D1A">
            <w:pPr>
              <w:rPr>
                <w:ins w:id="7045" w:author="jonathan pritchard" w:date="2025-01-23T13:45:00Z" w16du:dateUtc="2025-01-23T13:45:00Z"/>
                <w:rFonts w:cs="Arial"/>
                <w:sz w:val="18"/>
                <w:szCs w:val="18"/>
              </w:rPr>
            </w:pPr>
          </w:p>
        </w:tc>
      </w:tr>
      <w:tr w:rsidR="00980629" w:rsidRPr="00340B0D" w14:paraId="5DF16E24" w14:textId="77777777" w:rsidTr="00541D1A">
        <w:trPr>
          <w:ins w:id="7046"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1FD86797" w14:textId="77777777" w:rsidR="00980629" w:rsidRPr="00340B0D" w:rsidRDefault="00980629" w:rsidP="00541D1A">
            <w:pPr>
              <w:pStyle w:val="Default"/>
              <w:rPr>
                <w:ins w:id="7047" w:author="jonathan pritchard" w:date="2025-01-23T13:45:00Z" w16du:dateUtc="2025-01-23T13:45:00Z"/>
                <w:sz w:val="18"/>
                <w:szCs w:val="18"/>
              </w:rPr>
            </w:pPr>
            <w:ins w:id="7048" w:author="jonathan pritchard" w:date="2025-01-23T13:45:00Z" w16du:dateUtc="2025-01-23T13:45: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4C0AE206" w14:textId="77777777" w:rsidR="00980629" w:rsidRPr="00340B0D" w:rsidRDefault="00980629" w:rsidP="00541D1A">
            <w:pPr>
              <w:jc w:val="center"/>
              <w:rPr>
                <w:ins w:id="7049"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588DD5AC" w14:textId="77777777" w:rsidR="00980629" w:rsidRPr="00340B0D" w:rsidRDefault="00980629" w:rsidP="00541D1A">
            <w:pPr>
              <w:pStyle w:val="Default"/>
              <w:rPr>
                <w:ins w:id="7050" w:author="jonathan pritchard" w:date="2025-01-23T13:45:00Z" w16du:dateUtc="2025-01-23T13:45:00Z"/>
                <w:sz w:val="18"/>
                <w:szCs w:val="18"/>
              </w:rPr>
            </w:pPr>
            <w:ins w:id="7051" w:author="jonathan pritchard" w:date="2025-01-23T13:45:00Z" w16du:dateUtc="2025-01-23T13:45: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544B0AFD" w14:textId="77777777" w:rsidR="00980629" w:rsidRPr="00340B0D" w:rsidRDefault="00980629" w:rsidP="00541D1A">
            <w:pPr>
              <w:rPr>
                <w:ins w:id="7052" w:author="jonathan pritchard" w:date="2025-01-23T13:45:00Z" w16du:dateUtc="2025-01-23T13:45:00Z"/>
                <w:rFonts w:cs="Arial"/>
                <w:sz w:val="18"/>
                <w:szCs w:val="18"/>
              </w:rPr>
            </w:pPr>
          </w:p>
        </w:tc>
      </w:tr>
      <w:tr w:rsidR="00980629" w:rsidRPr="00340B0D" w14:paraId="31CD6D47" w14:textId="77777777" w:rsidTr="00541D1A">
        <w:trPr>
          <w:ins w:id="7053"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121B39F1" w14:textId="77777777" w:rsidR="00980629" w:rsidRPr="00340B0D" w:rsidRDefault="00980629" w:rsidP="00541D1A">
            <w:pPr>
              <w:pStyle w:val="Default"/>
              <w:ind w:left="720"/>
              <w:rPr>
                <w:ins w:id="7054" w:author="jonathan pritchard" w:date="2025-01-23T13:45:00Z" w16du:dateUtc="2025-01-23T13:45:00Z"/>
                <w:sz w:val="18"/>
                <w:szCs w:val="18"/>
              </w:rPr>
            </w:pPr>
            <w:ins w:id="7055" w:author="jonathan pritchard" w:date="2025-01-23T13:45:00Z" w16du:dateUtc="2025-01-23T13:45: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398A8461" w14:textId="77777777" w:rsidR="00980629" w:rsidRPr="00340B0D" w:rsidRDefault="00980629" w:rsidP="00541D1A">
            <w:pPr>
              <w:jc w:val="center"/>
              <w:rPr>
                <w:ins w:id="7056"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12054F10" w14:textId="77777777" w:rsidR="00980629" w:rsidRPr="00340B0D" w:rsidRDefault="00980629" w:rsidP="00541D1A">
            <w:pPr>
              <w:pStyle w:val="Default"/>
              <w:rPr>
                <w:ins w:id="7057" w:author="jonathan pritchard" w:date="2025-01-23T13:45:00Z" w16du:dateUtc="2025-01-23T13:45:00Z"/>
                <w:sz w:val="18"/>
                <w:szCs w:val="18"/>
              </w:rPr>
            </w:pPr>
            <w:ins w:id="7058" w:author="jonathan pritchard" w:date="2025-01-23T13:45:00Z" w16du:dateUtc="2025-01-23T13:45: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70B6D9C6" w14:textId="77777777" w:rsidR="00980629" w:rsidRPr="00340B0D" w:rsidRDefault="00980629" w:rsidP="00541D1A">
            <w:pPr>
              <w:rPr>
                <w:ins w:id="7059" w:author="jonathan pritchard" w:date="2025-01-23T13:45:00Z" w16du:dateUtc="2025-01-23T13:45:00Z"/>
                <w:rFonts w:cs="Arial"/>
                <w:sz w:val="18"/>
                <w:szCs w:val="18"/>
              </w:rPr>
            </w:pPr>
          </w:p>
        </w:tc>
      </w:tr>
      <w:tr w:rsidR="00980629" w:rsidRPr="00340B0D" w14:paraId="65F3E603" w14:textId="77777777" w:rsidTr="00541D1A">
        <w:trPr>
          <w:ins w:id="7060"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30E60972" w14:textId="77777777" w:rsidR="00980629" w:rsidRPr="00340B0D" w:rsidRDefault="00980629" w:rsidP="00541D1A">
            <w:pPr>
              <w:pStyle w:val="Default"/>
              <w:ind w:left="720"/>
              <w:rPr>
                <w:ins w:id="7061" w:author="jonathan pritchard" w:date="2025-01-23T13:45:00Z" w16du:dateUtc="2025-01-23T13:45:00Z"/>
                <w:sz w:val="18"/>
                <w:szCs w:val="18"/>
              </w:rPr>
            </w:pPr>
            <w:ins w:id="7062" w:author="jonathan pritchard" w:date="2025-01-23T13:45:00Z" w16du:dateUtc="2025-01-23T13:45: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04052D4A" w14:textId="77777777" w:rsidR="00980629" w:rsidRPr="00340B0D" w:rsidRDefault="00980629" w:rsidP="00541D1A">
            <w:pPr>
              <w:jc w:val="center"/>
              <w:rPr>
                <w:ins w:id="7063"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55A71F50" w14:textId="77777777" w:rsidR="00980629" w:rsidRPr="00340B0D" w:rsidRDefault="00980629" w:rsidP="00541D1A">
            <w:pPr>
              <w:pStyle w:val="Default"/>
              <w:rPr>
                <w:ins w:id="7064" w:author="jonathan pritchard" w:date="2025-01-23T13:45:00Z" w16du:dateUtc="2025-01-23T13:45:00Z"/>
                <w:sz w:val="18"/>
                <w:szCs w:val="18"/>
              </w:rPr>
            </w:pPr>
            <w:ins w:id="7065" w:author="jonathan pritchard" w:date="2025-01-23T13:45:00Z" w16du:dateUtc="2025-01-23T13:45: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07691915" w14:textId="77777777" w:rsidR="00980629" w:rsidRPr="00340B0D" w:rsidRDefault="00980629" w:rsidP="00541D1A">
            <w:pPr>
              <w:rPr>
                <w:ins w:id="7066" w:author="jonathan pritchard" w:date="2025-01-23T13:45:00Z" w16du:dateUtc="2025-01-23T13:45:00Z"/>
                <w:rFonts w:cs="Arial"/>
                <w:sz w:val="18"/>
                <w:szCs w:val="18"/>
              </w:rPr>
            </w:pPr>
          </w:p>
        </w:tc>
      </w:tr>
      <w:tr w:rsidR="00980629" w:rsidRPr="00340B0D" w14:paraId="0940FE1C" w14:textId="77777777" w:rsidTr="00541D1A">
        <w:trPr>
          <w:ins w:id="7067"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58CBE172" w14:textId="77777777" w:rsidR="00980629" w:rsidRPr="00340B0D" w:rsidRDefault="00980629" w:rsidP="00541D1A">
            <w:pPr>
              <w:pStyle w:val="Default"/>
              <w:rPr>
                <w:ins w:id="7068" w:author="jonathan pritchard" w:date="2025-01-23T13:45:00Z" w16du:dateUtc="2025-01-23T13:45:00Z"/>
                <w:sz w:val="18"/>
                <w:szCs w:val="18"/>
              </w:rPr>
            </w:pPr>
            <w:ins w:id="7069" w:author="jonathan pritchard" w:date="2025-01-23T13:45:00Z" w16du:dateUtc="2025-01-23T13:45: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2094C2E2" w14:textId="77777777" w:rsidR="00980629" w:rsidRPr="00340B0D" w:rsidRDefault="00980629" w:rsidP="00541D1A">
            <w:pPr>
              <w:jc w:val="center"/>
              <w:rPr>
                <w:ins w:id="7070"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0605243C" w14:textId="77777777" w:rsidR="00980629" w:rsidRPr="00340B0D" w:rsidRDefault="00980629" w:rsidP="00541D1A">
            <w:pPr>
              <w:pStyle w:val="Default"/>
              <w:rPr>
                <w:ins w:id="7071" w:author="jonathan pritchard" w:date="2025-01-23T13:45:00Z" w16du:dateUtc="2025-01-23T13:45:00Z"/>
                <w:sz w:val="18"/>
                <w:szCs w:val="18"/>
              </w:rPr>
            </w:pPr>
            <w:ins w:id="7072" w:author="jonathan pritchard" w:date="2025-01-23T13:45:00Z" w16du:dateUtc="2025-01-23T13:45: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0E4BB3E5" w14:textId="77777777" w:rsidR="00980629" w:rsidRPr="00340B0D" w:rsidRDefault="00980629" w:rsidP="00541D1A">
            <w:pPr>
              <w:rPr>
                <w:ins w:id="7073" w:author="jonathan pritchard" w:date="2025-01-23T13:45:00Z" w16du:dateUtc="2025-01-23T13:45:00Z"/>
                <w:rFonts w:cs="Arial"/>
                <w:sz w:val="18"/>
                <w:szCs w:val="18"/>
              </w:rPr>
            </w:pPr>
          </w:p>
        </w:tc>
      </w:tr>
      <w:tr w:rsidR="00980629" w:rsidRPr="00340B0D" w14:paraId="5C12083F" w14:textId="77777777" w:rsidTr="00541D1A">
        <w:trPr>
          <w:ins w:id="7074"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1D612834" w14:textId="77777777" w:rsidR="00980629" w:rsidRPr="00340B0D" w:rsidRDefault="00980629" w:rsidP="00541D1A">
            <w:pPr>
              <w:pStyle w:val="Default"/>
              <w:rPr>
                <w:ins w:id="7075" w:author="jonathan pritchard" w:date="2025-01-23T13:45:00Z" w16du:dateUtc="2025-01-23T13:45:00Z"/>
                <w:sz w:val="18"/>
                <w:szCs w:val="18"/>
              </w:rPr>
            </w:pPr>
            <w:ins w:id="7076" w:author="jonathan pritchard" w:date="2025-01-23T13:45:00Z" w16du:dateUtc="2025-01-23T13:45: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335016ED" w14:textId="77777777" w:rsidR="00980629" w:rsidRPr="00340B0D" w:rsidRDefault="00980629" w:rsidP="00541D1A">
            <w:pPr>
              <w:jc w:val="center"/>
              <w:rPr>
                <w:ins w:id="7077"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228C593E" w14:textId="77777777" w:rsidR="00980629" w:rsidRPr="00340B0D" w:rsidRDefault="00980629" w:rsidP="00541D1A">
            <w:pPr>
              <w:pStyle w:val="Default"/>
              <w:rPr>
                <w:ins w:id="7078" w:author="jonathan pritchard" w:date="2025-01-23T13:45:00Z" w16du:dateUtc="2025-01-23T13:45:00Z"/>
                <w:sz w:val="18"/>
                <w:szCs w:val="18"/>
              </w:rPr>
            </w:pPr>
            <w:ins w:id="7079" w:author="jonathan pritchard" w:date="2025-01-23T13:45:00Z" w16du:dateUtc="2025-01-23T13:45: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7D485C83" w14:textId="77777777" w:rsidR="00980629" w:rsidRPr="00340B0D" w:rsidRDefault="00980629" w:rsidP="00541D1A">
            <w:pPr>
              <w:rPr>
                <w:ins w:id="7080" w:author="jonathan pritchard" w:date="2025-01-23T13:45:00Z" w16du:dateUtc="2025-01-23T13:45:00Z"/>
                <w:rFonts w:cs="Arial"/>
                <w:sz w:val="18"/>
                <w:szCs w:val="18"/>
              </w:rPr>
            </w:pPr>
          </w:p>
        </w:tc>
      </w:tr>
      <w:tr w:rsidR="00980629" w:rsidRPr="00340B0D" w14:paraId="603F4E3B" w14:textId="77777777" w:rsidTr="00541D1A">
        <w:trPr>
          <w:ins w:id="7081"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3AD34010" w14:textId="77777777" w:rsidR="00980629" w:rsidRPr="00340B0D" w:rsidRDefault="00980629" w:rsidP="00541D1A">
            <w:pPr>
              <w:pStyle w:val="Default"/>
              <w:rPr>
                <w:ins w:id="7082" w:author="jonathan pritchard" w:date="2025-01-23T13:45:00Z" w16du:dateUtc="2025-01-23T13:45:00Z"/>
                <w:sz w:val="18"/>
                <w:szCs w:val="18"/>
              </w:rPr>
            </w:pPr>
            <w:ins w:id="7083" w:author="jonathan pritchard" w:date="2025-01-23T13:45:00Z" w16du:dateUtc="2025-01-23T13:45: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554D8439" w14:textId="6E8FB1A5" w:rsidR="00980629" w:rsidRPr="00340B0D" w:rsidRDefault="00BA0032" w:rsidP="00541D1A">
            <w:pPr>
              <w:jc w:val="center"/>
              <w:rPr>
                <w:ins w:id="7084" w:author="jonathan pritchard" w:date="2025-01-23T13:45:00Z" w16du:dateUtc="2025-01-23T13:45:00Z"/>
                <w:rFonts w:cs="Arial"/>
                <w:sz w:val="18"/>
                <w:szCs w:val="18"/>
              </w:rPr>
            </w:pPr>
            <w:r>
              <w:rPr>
                <w:rFonts w:cs="Arial"/>
                <w:sz w:val="18"/>
                <w:szCs w:val="18"/>
              </w:rPr>
              <w:t>On</w:t>
            </w:r>
          </w:p>
        </w:tc>
        <w:tc>
          <w:tcPr>
            <w:tcW w:w="3598" w:type="dxa"/>
            <w:gridSpan w:val="4"/>
            <w:tcBorders>
              <w:top w:val="single" w:sz="4" w:space="0" w:color="auto"/>
              <w:left w:val="single" w:sz="12" w:space="0" w:color="auto"/>
              <w:bottom w:val="single" w:sz="4" w:space="0" w:color="auto"/>
            </w:tcBorders>
          </w:tcPr>
          <w:p w14:paraId="19D65374" w14:textId="77777777" w:rsidR="00980629" w:rsidRPr="00340B0D" w:rsidRDefault="00980629" w:rsidP="00541D1A">
            <w:pPr>
              <w:pStyle w:val="Default"/>
              <w:rPr>
                <w:ins w:id="7085" w:author="jonathan pritchard" w:date="2025-01-23T13:45:00Z" w16du:dateUtc="2025-01-23T13:45:00Z"/>
                <w:sz w:val="18"/>
                <w:szCs w:val="18"/>
              </w:rPr>
            </w:pPr>
            <w:ins w:id="7086" w:author="jonathan pritchard" w:date="2025-01-23T13:45:00Z" w16du:dateUtc="2025-01-23T13:45: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4E4C4D53" w14:textId="77777777" w:rsidR="00980629" w:rsidRPr="00340B0D" w:rsidRDefault="00980629" w:rsidP="00541D1A">
            <w:pPr>
              <w:rPr>
                <w:ins w:id="7087" w:author="jonathan pritchard" w:date="2025-01-23T13:45:00Z" w16du:dateUtc="2025-01-23T13:45:00Z"/>
                <w:rFonts w:cs="Arial"/>
                <w:sz w:val="18"/>
                <w:szCs w:val="18"/>
              </w:rPr>
            </w:pPr>
          </w:p>
        </w:tc>
      </w:tr>
      <w:tr w:rsidR="00980629" w:rsidRPr="00340B0D" w14:paraId="4DF52002" w14:textId="77777777" w:rsidTr="00541D1A">
        <w:trPr>
          <w:ins w:id="7088"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77A9088B" w14:textId="77777777" w:rsidR="00980629" w:rsidRPr="00340B0D" w:rsidRDefault="00980629" w:rsidP="00541D1A">
            <w:pPr>
              <w:pStyle w:val="Default"/>
              <w:rPr>
                <w:ins w:id="7089" w:author="jonathan pritchard" w:date="2025-01-23T13:45:00Z" w16du:dateUtc="2025-01-23T13:45:00Z"/>
                <w:sz w:val="18"/>
                <w:szCs w:val="18"/>
              </w:rPr>
            </w:pPr>
            <w:ins w:id="7090" w:author="jonathan pritchard" w:date="2025-01-23T13:45:00Z" w16du:dateUtc="2025-01-23T13:45: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2AB9B7E8" w14:textId="77777777" w:rsidR="00980629" w:rsidRPr="00340B0D" w:rsidRDefault="00980629" w:rsidP="00541D1A">
            <w:pPr>
              <w:jc w:val="center"/>
              <w:rPr>
                <w:ins w:id="7091"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31D0F90D" w14:textId="77777777" w:rsidR="00980629" w:rsidRPr="00340B0D" w:rsidRDefault="00980629" w:rsidP="00541D1A">
            <w:pPr>
              <w:pStyle w:val="Default"/>
              <w:rPr>
                <w:ins w:id="7092" w:author="jonathan pritchard" w:date="2025-01-23T13:45:00Z" w16du:dateUtc="2025-01-23T13:45:00Z"/>
                <w:sz w:val="18"/>
                <w:szCs w:val="18"/>
              </w:rPr>
            </w:pPr>
            <w:ins w:id="7093" w:author="jonathan pritchard" w:date="2025-01-23T13:45:00Z" w16du:dateUtc="2025-01-23T13:45: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38EF4349" w14:textId="77777777" w:rsidR="00980629" w:rsidRPr="00340B0D" w:rsidRDefault="00980629" w:rsidP="00541D1A">
            <w:pPr>
              <w:rPr>
                <w:ins w:id="7094" w:author="jonathan pritchard" w:date="2025-01-23T13:45:00Z" w16du:dateUtc="2025-01-23T13:45:00Z"/>
                <w:rFonts w:cs="Arial"/>
                <w:sz w:val="18"/>
                <w:szCs w:val="18"/>
              </w:rPr>
            </w:pPr>
          </w:p>
        </w:tc>
      </w:tr>
      <w:tr w:rsidR="00980629" w:rsidRPr="00340B0D" w14:paraId="7F2872AC" w14:textId="77777777" w:rsidTr="00541D1A">
        <w:trPr>
          <w:ins w:id="7095"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4FD9DA6C" w14:textId="77777777" w:rsidR="00980629" w:rsidRPr="00340B0D" w:rsidRDefault="00980629" w:rsidP="00541D1A">
            <w:pPr>
              <w:pStyle w:val="Default"/>
              <w:rPr>
                <w:ins w:id="7096" w:author="jonathan pritchard" w:date="2025-01-23T13:45:00Z" w16du:dateUtc="2025-01-23T13:45:00Z"/>
                <w:sz w:val="18"/>
                <w:szCs w:val="18"/>
              </w:rPr>
            </w:pPr>
            <w:ins w:id="7097" w:author="jonathan pritchard" w:date="2025-01-23T13:45:00Z" w16du:dateUtc="2025-01-23T13:45: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739D3813" w14:textId="77777777" w:rsidR="00980629" w:rsidRPr="00340B0D" w:rsidRDefault="00980629" w:rsidP="00541D1A">
            <w:pPr>
              <w:jc w:val="center"/>
              <w:rPr>
                <w:ins w:id="7098"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717D1EBF" w14:textId="77777777" w:rsidR="00980629" w:rsidRPr="00340B0D" w:rsidRDefault="00980629" w:rsidP="00541D1A">
            <w:pPr>
              <w:rPr>
                <w:ins w:id="7099" w:author="jonathan pritchard" w:date="2025-01-23T13:45:00Z" w16du:dateUtc="2025-01-23T13:45:00Z"/>
                <w:rFonts w:cs="Arial"/>
                <w:sz w:val="18"/>
                <w:szCs w:val="18"/>
              </w:rPr>
            </w:pPr>
          </w:p>
        </w:tc>
        <w:tc>
          <w:tcPr>
            <w:tcW w:w="672" w:type="dxa"/>
            <w:tcBorders>
              <w:top w:val="single" w:sz="4" w:space="0" w:color="auto"/>
              <w:bottom w:val="single" w:sz="4" w:space="0" w:color="auto"/>
              <w:right w:val="single" w:sz="12" w:space="0" w:color="auto"/>
            </w:tcBorders>
            <w:vAlign w:val="center"/>
          </w:tcPr>
          <w:p w14:paraId="68116A50" w14:textId="77777777" w:rsidR="00980629" w:rsidRPr="00340B0D" w:rsidRDefault="00980629" w:rsidP="00541D1A">
            <w:pPr>
              <w:rPr>
                <w:ins w:id="7100" w:author="jonathan pritchard" w:date="2025-01-23T13:45:00Z" w16du:dateUtc="2025-01-23T13:45:00Z"/>
                <w:rFonts w:cs="Arial"/>
                <w:sz w:val="18"/>
                <w:szCs w:val="18"/>
              </w:rPr>
            </w:pPr>
          </w:p>
        </w:tc>
      </w:tr>
      <w:tr w:rsidR="00980629" w:rsidRPr="00340B0D" w14:paraId="1B0A2ED3" w14:textId="77777777" w:rsidTr="00541D1A">
        <w:trPr>
          <w:ins w:id="7101"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4DC43B1A" w14:textId="77777777" w:rsidR="00980629" w:rsidRPr="00340B0D" w:rsidRDefault="00980629" w:rsidP="00541D1A">
            <w:pPr>
              <w:pStyle w:val="Default"/>
              <w:rPr>
                <w:ins w:id="7102" w:author="jonathan pritchard" w:date="2025-01-23T13:45:00Z" w16du:dateUtc="2025-01-23T13:45:00Z"/>
                <w:sz w:val="18"/>
                <w:szCs w:val="18"/>
              </w:rPr>
            </w:pPr>
            <w:ins w:id="7103" w:author="jonathan pritchard" w:date="2025-01-23T13:45:00Z" w16du:dateUtc="2025-01-23T13:45: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7C1C2FC8" w14:textId="77777777" w:rsidR="00980629" w:rsidRPr="00340B0D" w:rsidRDefault="00980629" w:rsidP="00541D1A">
            <w:pPr>
              <w:jc w:val="center"/>
              <w:rPr>
                <w:ins w:id="7104"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6061F59A" w14:textId="77777777" w:rsidR="00980629" w:rsidRPr="00340B0D" w:rsidRDefault="00980629" w:rsidP="00541D1A">
            <w:pPr>
              <w:rPr>
                <w:ins w:id="7105" w:author="jonathan pritchard" w:date="2025-01-23T13:45:00Z" w16du:dateUtc="2025-01-23T13:45:00Z"/>
                <w:rFonts w:cs="Arial"/>
                <w:sz w:val="18"/>
                <w:szCs w:val="18"/>
              </w:rPr>
            </w:pPr>
          </w:p>
        </w:tc>
        <w:tc>
          <w:tcPr>
            <w:tcW w:w="672" w:type="dxa"/>
            <w:tcBorders>
              <w:top w:val="single" w:sz="4" w:space="0" w:color="auto"/>
              <w:bottom w:val="single" w:sz="4" w:space="0" w:color="auto"/>
              <w:right w:val="single" w:sz="12" w:space="0" w:color="auto"/>
            </w:tcBorders>
            <w:vAlign w:val="center"/>
          </w:tcPr>
          <w:p w14:paraId="29180F28" w14:textId="77777777" w:rsidR="00980629" w:rsidRPr="00340B0D" w:rsidRDefault="00980629" w:rsidP="00541D1A">
            <w:pPr>
              <w:rPr>
                <w:ins w:id="7106" w:author="jonathan pritchard" w:date="2025-01-23T13:45:00Z" w16du:dateUtc="2025-01-23T13:45:00Z"/>
                <w:rFonts w:cs="Arial"/>
                <w:sz w:val="18"/>
                <w:szCs w:val="18"/>
              </w:rPr>
            </w:pPr>
          </w:p>
        </w:tc>
      </w:tr>
      <w:tr w:rsidR="00980629" w:rsidRPr="00340B0D" w14:paraId="0E9DEC9A" w14:textId="77777777" w:rsidTr="00541D1A">
        <w:trPr>
          <w:ins w:id="7107"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70B31E74" w14:textId="77777777" w:rsidR="00980629" w:rsidRPr="00340B0D" w:rsidRDefault="00980629" w:rsidP="00541D1A">
            <w:pPr>
              <w:pStyle w:val="Default"/>
              <w:rPr>
                <w:ins w:id="7108" w:author="jonathan pritchard" w:date="2025-01-23T13:45:00Z" w16du:dateUtc="2025-01-23T13:45:00Z"/>
                <w:sz w:val="18"/>
                <w:szCs w:val="18"/>
              </w:rPr>
            </w:pPr>
            <w:ins w:id="7109" w:author="jonathan pritchard" w:date="2025-01-23T13:45:00Z" w16du:dateUtc="2025-01-23T13:45: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22A44520" w14:textId="77777777" w:rsidR="00980629" w:rsidRPr="00340B0D" w:rsidRDefault="00980629" w:rsidP="00541D1A">
            <w:pPr>
              <w:jc w:val="center"/>
              <w:rPr>
                <w:ins w:id="7110"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12FC8F34" w14:textId="77777777" w:rsidR="00980629" w:rsidRPr="00340B0D" w:rsidRDefault="00980629" w:rsidP="00541D1A">
            <w:pPr>
              <w:rPr>
                <w:ins w:id="7111" w:author="jonathan pritchard" w:date="2025-01-23T13:45:00Z" w16du:dateUtc="2025-01-23T13:45:00Z"/>
                <w:rFonts w:cs="Arial"/>
                <w:sz w:val="18"/>
                <w:szCs w:val="18"/>
              </w:rPr>
            </w:pPr>
          </w:p>
        </w:tc>
        <w:tc>
          <w:tcPr>
            <w:tcW w:w="672" w:type="dxa"/>
            <w:tcBorders>
              <w:top w:val="single" w:sz="4" w:space="0" w:color="auto"/>
              <w:bottom w:val="single" w:sz="4" w:space="0" w:color="auto"/>
              <w:right w:val="single" w:sz="12" w:space="0" w:color="auto"/>
            </w:tcBorders>
            <w:vAlign w:val="center"/>
          </w:tcPr>
          <w:p w14:paraId="7E0E88AA" w14:textId="77777777" w:rsidR="00980629" w:rsidRPr="00340B0D" w:rsidRDefault="00980629" w:rsidP="00541D1A">
            <w:pPr>
              <w:rPr>
                <w:ins w:id="7112" w:author="jonathan pritchard" w:date="2025-01-23T13:45:00Z" w16du:dateUtc="2025-01-23T13:45:00Z"/>
                <w:rFonts w:cs="Arial"/>
                <w:sz w:val="18"/>
                <w:szCs w:val="18"/>
              </w:rPr>
            </w:pPr>
          </w:p>
        </w:tc>
      </w:tr>
      <w:tr w:rsidR="00980629" w:rsidRPr="00340B0D" w14:paraId="1207A1B5" w14:textId="77777777" w:rsidTr="00541D1A">
        <w:trPr>
          <w:ins w:id="7113"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5B8A99C0" w14:textId="77777777" w:rsidR="00980629" w:rsidRPr="00340B0D" w:rsidRDefault="00980629" w:rsidP="00541D1A">
            <w:pPr>
              <w:pStyle w:val="Default"/>
              <w:ind w:left="720"/>
              <w:rPr>
                <w:ins w:id="7114" w:author="jonathan pritchard" w:date="2025-01-23T13:45:00Z" w16du:dateUtc="2025-01-23T13:45:00Z"/>
                <w:sz w:val="18"/>
                <w:szCs w:val="18"/>
              </w:rPr>
            </w:pPr>
            <w:ins w:id="7115" w:author="jonathan pritchard" w:date="2025-01-23T13:45:00Z" w16du:dateUtc="2025-01-23T13:45: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6F39315D" w14:textId="77777777" w:rsidR="00980629" w:rsidRPr="00340B0D" w:rsidRDefault="00980629" w:rsidP="00541D1A">
            <w:pPr>
              <w:jc w:val="center"/>
              <w:rPr>
                <w:ins w:id="7116"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0027BC18" w14:textId="77777777" w:rsidR="00980629" w:rsidRPr="00340B0D" w:rsidRDefault="00980629" w:rsidP="00541D1A">
            <w:pPr>
              <w:rPr>
                <w:ins w:id="7117" w:author="jonathan pritchard" w:date="2025-01-23T13:45:00Z" w16du:dateUtc="2025-01-23T13:45:00Z"/>
                <w:rFonts w:cs="Arial"/>
                <w:sz w:val="18"/>
                <w:szCs w:val="18"/>
              </w:rPr>
            </w:pPr>
          </w:p>
        </w:tc>
        <w:tc>
          <w:tcPr>
            <w:tcW w:w="672" w:type="dxa"/>
            <w:tcBorders>
              <w:top w:val="single" w:sz="4" w:space="0" w:color="auto"/>
              <w:bottom w:val="single" w:sz="4" w:space="0" w:color="auto"/>
              <w:right w:val="single" w:sz="12" w:space="0" w:color="auto"/>
            </w:tcBorders>
            <w:vAlign w:val="center"/>
          </w:tcPr>
          <w:p w14:paraId="0F678936" w14:textId="77777777" w:rsidR="00980629" w:rsidRPr="00340B0D" w:rsidRDefault="00980629" w:rsidP="00541D1A">
            <w:pPr>
              <w:rPr>
                <w:ins w:id="7118" w:author="jonathan pritchard" w:date="2025-01-23T13:45:00Z" w16du:dateUtc="2025-01-23T13:45:00Z"/>
                <w:rFonts w:cs="Arial"/>
                <w:sz w:val="18"/>
                <w:szCs w:val="18"/>
              </w:rPr>
            </w:pPr>
          </w:p>
        </w:tc>
      </w:tr>
      <w:tr w:rsidR="00980629" w:rsidRPr="00340B0D" w14:paraId="6CE851B6" w14:textId="77777777" w:rsidTr="00541D1A">
        <w:trPr>
          <w:ins w:id="7119" w:author="jonathan pritchard" w:date="2025-01-23T13:45:00Z"/>
        </w:trPr>
        <w:tc>
          <w:tcPr>
            <w:tcW w:w="4375" w:type="dxa"/>
            <w:gridSpan w:val="4"/>
            <w:tcBorders>
              <w:top w:val="single" w:sz="4" w:space="0" w:color="auto"/>
              <w:left w:val="single" w:sz="12" w:space="0" w:color="auto"/>
              <w:bottom w:val="single" w:sz="12" w:space="0" w:color="auto"/>
              <w:right w:val="single" w:sz="4" w:space="0" w:color="auto"/>
            </w:tcBorders>
          </w:tcPr>
          <w:p w14:paraId="49D34A5E" w14:textId="77777777" w:rsidR="00980629" w:rsidRPr="00340B0D" w:rsidRDefault="00980629" w:rsidP="00541D1A">
            <w:pPr>
              <w:pStyle w:val="Default"/>
              <w:ind w:left="720"/>
              <w:rPr>
                <w:ins w:id="7120" w:author="jonathan pritchard" w:date="2025-01-23T13:45:00Z" w16du:dateUtc="2025-01-23T13:45:00Z"/>
                <w:sz w:val="18"/>
                <w:szCs w:val="18"/>
              </w:rPr>
            </w:pPr>
            <w:ins w:id="7121" w:author="jonathan pritchard" w:date="2025-01-23T13:45:00Z" w16du:dateUtc="2025-01-23T13:45: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49D8CB3A" w14:textId="77777777" w:rsidR="00980629" w:rsidRPr="00340B0D" w:rsidRDefault="00980629" w:rsidP="00541D1A">
            <w:pPr>
              <w:jc w:val="center"/>
              <w:rPr>
                <w:ins w:id="7122"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12" w:space="0" w:color="auto"/>
            </w:tcBorders>
          </w:tcPr>
          <w:p w14:paraId="1CF93C46" w14:textId="77777777" w:rsidR="00980629" w:rsidRPr="00340B0D" w:rsidRDefault="00980629" w:rsidP="00541D1A">
            <w:pPr>
              <w:rPr>
                <w:ins w:id="7123" w:author="jonathan pritchard" w:date="2025-01-23T13:45:00Z" w16du:dateUtc="2025-01-23T13:45:00Z"/>
                <w:rFonts w:cs="Arial"/>
                <w:sz w:val="18"/>
                <w:szCs w:val="18"/>
              </w:rPr>
            </w:pPr>
          </w:p>
        </w:tc>
        <w:tc>
          <w:tcPr>
            <w:tcW w:w="672" w:type="dxa"/>
            <w:tcBorders>
              <w:top w:val="single" w:sz="4" w:space="0" w:color="auto"/>
              <w:bottom w:val="single" w:sz="12" w:space="0" w:color="auto"/>
              <w:right w:val="single" w:sz="12" w:space="0" w:color="auto"/>
            </w:tcBorders>
            <w:vAlign w:val="center"/>
          </w:tcPr>
          <w:p w14:paraId="208A18DB" w14:textId="77777777" w:rsidR="00980629" w:rsidRPr="00340B0D" w:rsidRDefault="00980629" w:rsidP="00541D1A">
            <w:pPr>
              <w:rPr>
                <w:ins w:id="7124" w:author="jonathan pritchard" w:date="2025-01-23T13:45:00Z" w16du:dateUtc="2025-01-23T13:45:00Z"/>
                <w:rFonts w:cs="Arial"/>
                <w:sz w:val="18"/>
                <w:szCs w:val="18"/>
              </w:rPr>
            </w:pPr>
          </w:p>
        </w:tc>
      </w:tr>
      <w:tr w:rsidR="00980629" w:rsidRPr="00340B0D" w14:paraId="67DD47E9" w14:textId="77777777" w:rsidTr="00541D1A">
        <w:trPr>
          <w:ins w:id="7125" w:author="jonathan pritchard" w:date="2025-01-23T13:45:00Z"/>
        </w:trPr>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793B040" w14:textId="77777777" w:rsidR="00980629" w:rsidRPr="00EF63B4" w:rsidRDefault="00980629" w:rsidP="00541D1A">
            <w:pPr>
              <w:jc w:val="center"/>
              <w:rPr>
                <w:ins w:id="7126" w:author="jonathan pritchard" w:date="2025-01-23T13:45:00Z" w16du:dateUtc="2025-01-23T13:45:00Z"/>
                <w:rFonts w:cs="Arial"/>
                <w:sz w:val="18"/>
                <w:szCs w:val="18"/>
              </w:rPr>
            </w:pPr>
            <w:ins w:id="7127" w:author="jonathan pritchard" w:date="2025-01-23T13:45:00Z" w16du:dateUtc="2025-01-23T13:45:00Z">
              <w:r>
                <w:rPr>
                  <w:rFonts w:cs="Arial"/>
                  <w:b/>
                  <w:bCs/>
                  <w:sz w:val="18"/>
                  <w:szCs w:val="18"/>
                </w:rPr>
                <w:t>Additional</w:t>
              </w:r>
            </w:ins>
          </w:p>
        </w:tc>
      </w:tr>
      <w:tr w:rsidR="00980629" w:rsidRPr="00340B0D" w14:paraId="6705EABB" w14:textId="77777777" w:rsidTr="00541D1A">
        <w:trPr>
          <w:ins w:id="7128"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2F1CAC7B" w14:textId="77777777" w:rsidR="00980629" w:rsidRPr="00340B0D" w:rsidRDefault="00980629" w:rsidP="00541D1A">
            <w:pPr>
              <w:pStyle w:val="Default"/>
              <w:ind w:left="720"/>
              <w:rPr>
                <w:ins w:id="7129" w:author="jonathan pritchard" w:date="2025-01-23T13:45:00Z" w16du:dateUtc="2025-01-23T13:45: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7A11C7AB" w14:textId="77777777" w:rsidR="00980629" w:rsidRPr="00340B0D" w:rsidRDefault="00980629" w:rsidP="00541D1A">
            <w:pPr>
              <w:jc w:val="center"/>
              <w:rPr>
                <w:ins w:id="7130" w:author="jonathan pritchard" w:date="2025-01-23T13:45:00Z" w16du:dateUtc="2025-01-23T13:45:00Z"/>
                <w:rFonts w:cs="Arial"/>
                <w:sz w:val="18"/>
                <w:szCs w:val="18"/>
              </w:rPr>
            </w:pPr>
          </w:p>
        </w:tc>
        <w:tc>
          <w:tcPr>
            <w:tcW w:w="3598" w:type="dxa"/>
            <w:gridSpan w:val="4"/>
            <w:tcBorders>
              <w:top w:val="single" w:sz="4" w:space="0" w:color="auto"/>
              <w:left w:val="double" w:sz="4" w:space="0" w:color="auto"/>
              <w:bottom w:val="single" w:sz="4" w:space="0" w:color="auto"/>
            </w:tcBorders>
          </w:tcPr>
          <w:p w14:paraId="1725D4EC" w14:textId="77777777" w:rsidR="00980629" w:rsidRPr="00340B0D" w:rsidRDefault="00980629" w:rsidP="00541D1A">
            <w:pPr>
              <w:rPr>
                <w:ins w:id="7131" w:author="jonathan pritchard" w:date="2025-01-23T13:45:00Z" w16du:dateUtc="2025-01-23T13:45:00Z"/>
                <w:rFonts w:cs="Arial"/>
                <w:sz w:val="18"/>
                <w:szCs w:val="18"/>
              </w:rPr>
            </w:pPr>
          </w:p>
        </w:tc>
        <w:tc>
          <w:tcPr>
            <w:tcW w:w="672" w:type="dxa"/>
            <w:tcBorders>
              <w:top w:val="single" w:sz="4" w:space="0" w:color="auto"/>
              <w:bottom w:val="single" w:sz="4" w:space="0" w:color="auto"/>
              <w:right w:val="single" w:sz="12" w:space="0" w:color="auto"/>
            </w:tcBorders>
            <w:vAlign w:val="center"/>
          </w:tcPr>
          <w:p w14:paraId="2166277F" w14:textId="77777777" w:rsidR="00980629" w:rsidRPr="00340B0D" w:rsidRDefault="00980629" w:rsidP="00541D1A">
            <w:pPr>
              <w:rPr>
                <w:ins w:id="7132" w:author="jonathan pritchard" w:date="2025-01-23T13:45:00Z" w16du:dateUtc="2025-01-23T13:45:00Z"/>
                <w:rFonts w:cs="Arial"/>
                <w:sz w:val="18"/>
                <w:szCs w:val="18"/>
              </w:rPr>
            </w:pPr>
          </w:p>
        </w:tc>
      </w:tr>
      <w:tr w:rsidR="00980629" w:rsidRPr="00340B0D" w14:paraId="3CDC2035" w14:textId="77777777" w:rsidTr="00541D1A">
        <w:trPr>
          <w:ins w:id="7133"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690AFF98" w14:textId="77777777" w:rsidR="00980629" w:rsidRPr="00340B0D" w:rsidRDefault="00980629" w:rsidP="00541D1A">
            <w:pPr>
              <w:pStyle w:val="Default"/>
              <w:ind w:left="720"/>
              <w:rPr>
                <w:ins w:id="7134" w:author="jonathan pritchard" w:date="2025-01-23T13:45:00Z" w16du:dateUtc="2025-01-23T13:45: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65FC4721" w14:textId="77777777" w:rsidR="00980629" w:rsidRPr="00340B0D" w:rsidRDefault="00980629" w:rsidP="00541D1A">
            <w:pPr>
              <w:jc w:val="center"/>
              <w:rPr>
                <w:ins w:id="7135" w:author="jonathan pritchard" w:date="2025-01-23T13:45:00Z" w16du:dateUtc="2025-01-23T13:45:00Z"/>
                <w:rFonts w:cs="Arial"/>
                <w:sz w:val="18"/>
                <w:szCs w:val="18"/>
              </w:rPr>
            </w:pPr>
          </w:p>
        </w:tc>
        <w:tc>
          <w:tcPr>
            <w:tcW w:w="3598" w:type="dxa"/>
            <w:gridSpan w:val="4"/>
            <w:tcBorders>
              <w:top w:val="single" w:sz="4" w:space="0" w:color="auto"/>
              <w:left w:val="double" w:sz="4" w:space="0" w:color="auto"/>
              <w:bottom w:val="single" w:sz="4" w:space="0" w:color="auto"/>
            </w:tcBorders>
          </w:tcPr>
          <w:p w14:paraId="1A419FD2" w14:textId="77777777" w:rsidR="00980629" w:rsidRPr="00340B0D" w:rsidRDefault="00980629" w:rsidP="00541D1A">
            <w:pPr>
              <w:rPr>
                <w:ins w:id="7136" w:author="jonathan pritchard" w:date="2025-01-23T13:45:00Z" w16du:dateUtc="2025-01-23T13:45:00Z"/>
                <w:rFonts w:cs="Arial"/>
                <w:sz w:val="18"/>
                <w:szCs w:val="18"/>
              </w:rPr>
            </w:pPr>
          </w:p>
        </w:tc>
        <w:tc>
          <w:tcPr>
            <w:tcW w:w="672" w:type="dxa"/>
            <w:tcBorders>
              <w:top w:val="single" w:sz="4" w:space="0" w:color="auto"/>
              <w:bottom w:val="single" w:sz="4" w:space="0" w:color="auto"/>
              <w:right w:val="single" w:sz="12" w:space="0" w:color="auto"/>
            </w:tcBorders>
            <w:vAlign w:val="center"/>
          </w:tcPr>
          <w:p w14:paraId="629D052B" w14:textId="77777777" w:rsidR="00980629" w:rsidRPr="00340B0D" w:rsidRDefault="00980629" w:rsidP="00541D1A">
            <w:pPr>
              <w:rPr>
                <w:ins w:id="7137" w:author="jonathan pritchard" w:date="2025-01-23T13:45:00Z" w16du:dateUtc="2025-01-23T13:45:00Z"/>
                <w:rFonts w:cs="Arial"/>
                <w:sz w:val="18"/>
                <w:szCs w:val="18"/>
              </w:rPr>
            </w:pPr>
          </w:p>
        </w:tc>
      </w:tr>
      <w:tr w:rsidR="00980629" w:rsidRPr="00340B0D" w14:paraId="3374B20E" w14:textId="77777777" w:rsidTr="00541D1A">
        <w:trPr>
          <w:ins w:id="7138" w:author="jonathan pritchard" w:date="2025-01-23T13:45: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3CC6612" w14:textId="77777777" w:rsidR="00980629" w:rsidRPr="00340B0D" w:rsidRDefault="00980629" w:rsidP="00541D1A">
            <w:pPr>
              <w:jc w:val="center"/>
              <w:rPr>
                <w:ins w:id="7139" w:author="jonathan pritchard" w:date="2025-01-23T13:45:00Z" w16du:dateUtc="2025-01-23T13:45:00Z"/>
                <w:rFonts w:cs="Arial"/>
                <w:b/>
                <w:bCs/>
                <w:sz w:val="18"/>
                <w:szCs w:val="18"/>
              </w:rPr>
            </w:pPr>
            <w:ins w:id="7140" w:author="jonathan pritchard" w:date="2025-01-23T13:45:00Z" w16du:dateUtc="2025-01-23T13:45:00Z">
              <w:r w:rsidRPr="00340B0D">
                <w:rPr>
                  <w:rFonts w:cs="Arial"/>
                  <w:b/>
                  <w:bCs/>
                  <w:sz w:val="18"/>
                  <w:szCs w:val="18"/>
                </w:rPr>
                <w:t>Setup</w:t>
              </w:r>
            </w:ins>
          </w:p>
        </w:tc>
      </w:tr>
      <w:tr w:rsidR="00980629" w:rsidRPr="00340B0D" w14:paraId="4FCD377E" w14:textId="77777777" w:rsidTr="00541D1A">
        <w:trPr>
          <w:ins w:id="7141" w:author="jonathan pritchard" w:date="2025-01-23T13:45:00Z"/>
        </w:trPr>
        <w:tc>
          <w:tcPr>
            <w:tcW w:w="9199" w:type="dxa"/>
            <w:gridSpan w:val="11"/>
            <w:tcBorders>
              <w:top w:val="single" w:sz="4" w:space="0" w:color="auto"/>
              <w:left w:val="single" w:sz="12" w:space="0" w:color="auto"/>
              <w:bottom w:val="single" w:sz="4" w:space="0" w:color="auto"/>
              <w:right w:val="single" w:sz="12" w:space="0" w:color="auto"/>
            </w:tcBorders>
          </w:tcPr>
          <w:p w14:paraId="1EDFA40C" w14:textId="77777777" w:rsidR="00980629" w:rsidRDefault="00980629" w:rsidP="00541D1A">
            <w:pPr>
              <w:rPr>
                <w:rFonts w:cs="Arial"/>
                <w:sz w:val="18"/>
                <w:szCs w:val="18"/>
              </w:rPr>
            </w:pPr>
          </w:p>
          <w:p w14:paraId="04A5157D" w14:textId="3CFFF073" w:rsidR="00980629" w:rsidRDefault="00BA0032" w:rsidP="00541D1A">
            <w:pPr>
              <w:rPr>
                <w:rFonts w:cs="Arial"/>
                <w:i/>
              </w:rPr>
            </w:pPr>
            <w:r w:rsidRPr="00B43E49">
              <w:rPr>
                <w:rFonts w:cs="Arial"/>
                <w:i/>
              </w:rPr>
              <w:t xml:space="preserve">Load the exchange set </w:t>
            </w:r>
            <w:proofErr w:type="spellStart"/>
            <w:r w:rsidRPr="00B43E49">
              <w:rPr>
                <w:rFonts w:cs="Arial"/>
                <w:b/>
                <w:bCs/>
                <w:i/>
              </w:rPr>
              <w:t>PowerUp</w:t>
            </w:r>
            <w:proofErr w:type="spellEnd"/>
            <w:r w:rsidRPr="00B43E49">
              <w:rPr>
                <w:rFonts w:cs="Arial"/>
                <w:i/>
              </w:rPr>
              <w:t xml:space="preserve"> </w:t>
            </w:r>
          </w:p>
          <w:p w14:paraId="5467E623" w14:textId="77777777" w:rsidR="00BA0032" w:rsidRPr="00BA0032" w:rsidRDefault="00BA0032" w:rsidP="00541D1A">
            <w:pPr>
              <w:rPr>
                <w:ins w:id="7142" w:author="jonathan pritchard" w:date="2025-01-23T13:45:00Z" w16du:dateUtc="2025-01-23T13:45:00Z"/>
                <w:rFonts w:cs="Arial"/>
                <w:i/>
              </w:rPr>
            </w:pPr>
          </w:p>
          <w:p w14:paraId="4C360792" w14:textId="77777777" w:rsidR="00980629" w:rsidRPr="00340B0D" w:rsidRDefault="00980629" w:rsidP="00541D1A">
            <w:pPr>
              <w:rPr>
                <w:ins w:id="7143" w:author="jonathan pritchard" w:date="2025-01-23T13:45:00Z" w16du:dateUtc="2025-01-23T13:45:00Z"/>
                <w:rFonts w:cs="Arial"/>
                <w:sz w:val="18"/>
                <w:szCs w:val="18"/>
              </w:rPr>
            </w:pPr>
          </w:p>
        </w:tc>
      </w:tr>
      <w:tr w:rsidR="00980629" w:rsidRPr="00340B0D" w14:paraId="5DA71C86" w14:textId="77777777" w:rsidTr="00541D1A">
        <w:trPr>
          <w:ins w:id="7144" w:author="jonathan pritchard" w:date="2025-01-23T13:45: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ED6B33E" w14:textId="77777777" w:rsidR="00980629" w:rsidRPr="00340B0D" w:rsidRDefault="00980629" w:rsidP="00541D1A">
            <w:pPr>
              <w:jc w:val="center"/>
              <w:rPr>
                <w:ins w:id="7145" w:author="jonathan pritchard" w:date="2025-01-23T13:45:00Z" w16du:dateUtc="2025-01-23T13:45:00Z"/>
                <w:rFonts w:cs="Arial"/>
                <w:b/>
                <w:bCs/>
                <w:sz w:val="18"/>
                <w:szCs w:val="18"/>
              </w:rPr>
            </w:pPr>
            <w:ins w:id="7146" w:author="jonathan pritchard" w:date="2025-01-23T13:45:00Z" w16du:dateUtc="2025-01-23T13:45:00Z">
              <w:r w:rsidRPr="00340B0D">
                <w:rPr>
                  <w:rFonts w:cs="Arial"/>
                  <w:b/>
                  <w:bCs/>
                  <w:sz w:val="18"/>
                  <w:szCs w:val="18"/>
                </w:rPr>
                <w:lastRenderedPageBreak/>
                <w:t>Action</w:t>
              </w:r>
            </w:ins>
          </w:p>
        </w:tc>
      </w:tr>
      <w:tr w:rsidR="00980629" w:rsidRPr="00340B0D" w14:paraId="2A065B8B" w14:textId="77777777" w:rsidTr="00541D1A">
        <w:trPr>
          <w:ins w:id="7147" w:author="jonathan pritchard" w:date="2025-01-23T13:45: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6C4DEAC9" w14:textId="77777777" w:rsidR="00980629" w:rsidRDefault="00980629" w:rsidP="00541D1A">
            <w:pPr>
              <w:rPr>
                <w:rFonts w:cs="Arial"/>
                <w:b/>
                <w:bCs/>
              </w:rPr>
            </w:pPr>
          </w:p>
          <w:p w14:paraId="039C0CCD" w14:textId="6C488F48" w:rsidR="00BA0032" w:rsidRPr="00BA0032" w:rsidRDefault="00BA0032" w:rsidP="00541D1A">
            <w:pPr>
              <w:rPr>
                <w:rFonts w:cs="Arial"/>
                <w:i/>
              </w:rPr>
            </w:pPr>
            <w:r w:rsidRPr="00B43E49">
              <w:rPr>
                <w:rFonts w:cs="Arial"/>
                <w:i/>
              </w:rPr>
              <w:t>Centre the display on 32°21.010’S  060°57.920’E and zoom to 1:45 000</w:t>
            </w:r>
          </w:p>
          <w:p w14:paraId="6EFE3A10" w14:textId="77777777" w:rsidR="00BA0032" w:rsidRPr="00110428" w:rsidRDefault="00BA0032" w:rsidP="00541D1A">
            <w:pPr>
              <w:rPr>
                <w:ins w:id="7148" w:author="jonathan pritchard" w:date="2025-01-23T13:45:00Z" w16du:dateUtc="2025-01-23T13:45:00Z"/>
                <w:rFonts w:cs="Arial"/>
                <w:b/>
                <w:bCs/>
              </w:rPr>
            </w:pPr>
          </w:p>
        </w:tc>
      </w:tr>
      <w:tr w:rsidR="00980629" w:rsidRPr="00340B0D" w14:paraId="09FD6D70" w14:textId="77777777" w:rsidTr="00541D1A">
        <w:trPr>
          <w:ins w:id="7149" w:author="jonathan pritchard" w:date="2025-01-23T13:45: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0F2B458" w14:textId="77777777" w:rsidR="00980629" w:rsidRPr="00340B0D" w:rsidRDefault="00980629" w:rsidP="00541D1A">
            <w:pPr>
              <w:jc w:val="center"/>
              <w:rPr>
                <w:ins w:id="7150" w:author="jonathan pritchard" w:date="2025-01-23T13:45:00Z" w16du:dateUtc="2025-01-23T13:45:00Z"/>
                <w:rFonts w:cs="Arial"/>
                <w:sz w:val="18"/>
                <w:szCs w:val="18"/>
              </w:rPr>
            </w:pPr>
            <w:ins w:id="7151" w:author="jonathan pritchard" w:date="2025-01-23T13:45:00Z" w16du:dateUtc="2025-01-23T13:45:00Z">
              <w:r w:rsidRPr="00340B0D">
                <w:rPr>
                  <w:rFonts w:cs="Arial"/>
                  <w:b/>
                  <w:bCs/>
                  <w:sz w:val="18"/>
                  <w:szCs w:val="18"/>
                </w:rPr>
                <w:t>Results</w:t>
              </w:r>
            </w:ins>
          </w:p>
        </w:tc>
      </w:tr>
      <w:tr w:rsidR="00980629" w:rsidRPr="00340B0D" w14:paraId="0BF202DD" w14:textId="77777777" w:rsidTr="00541D1A">
        <w:trPr>
          <w:ins w:id="7152" w:author="jonathan pritchard" w:date="2025-01-23T13:45:00Z"/>
        </w:trPr>
        <w:tc>
          <w:tcPr>
            <w:tcW w:w="9199" w:type="dxa"/>
            <w:gridSpan w:val="11"/>
            <w:tcBorders>
              <w:top w:val="single" w:sz="4" w:space="0" w:color="auto"/>
              <w:left w:val="single" w:sz="12" w:space="0" w:color="auto"/>
              <w:bottom w:val="single" w:sz="12" w:space="0" w:color="auto"/>
              <w:right w:val="single" w:sz="12" w:space="0" w:color="auto"/>
            </w:tcBorders>
          </w:tcPr>
          <w:p w14:paraId="5A5C1084" w14:textId="77777777" w:rsidR="00980629" w:rsidRDefault="00980629" w:rsidP="00541D1A">
            <w:pPr>
              <w:rPr>
                <w:ins w:id="7153" w:author="jonathan pritchard" w:date="2025-01-23T13:45:00Z" w16du:dateUtc="2025-01-23T13:45:00Z"/>
                <w:rFonts w:cs="Arial"/>
                <w:sz w:val="18"/>
                <w:szCs w:val="18"/>
              </w:rPr>
            </w:pPr>
          </w:p>
          <w:p w14:paraId="18F285F3" w14:textId="435B5B3E" w:rsidR="00980629" w:rsidRDefault="00BA0032" w:rsidP="00541D1A">
            <w:pPr>
              <w:rPr>
                <w:rFonts w:cs="Arial"/>
                <w:i/>
              </w:rPr>
            </w:pPr>
            <w:r w:rsidRPr="00547B35">
              <w:rPr>
                <w:rFonts w:cs="Arial"/>
                <w:i/>
              </w:rPr>
              <w:t xml:space="preserve">Confirm that either the </w:t>
            </w:r>
            <w:r w:rsidRPr="00547B35">
              <w:rPr>
                <w:rFonts w:cs="Arial"/>
                <w:b/>
                <w:bCs/>
                <w:i/>
              </w:rPr>
              <w:t>LS(SOLD,1,CHGRD</w:t>
            </w:r>
            <w:r w:rsidRPr="00547B35">
              <w:rPr>
                <w:rFonts w:cs="Arial"/>
                <w:i/>
              </w:rPr>
              <w:t xml:space="preserve">) </w:t>
            </w:r>
            <w:r w:rsidRPr="00547B35">
              <w:rPr>
                <w:rFonts w:cs="Arial"/>
                <w:b/>
                <w:bCs/>
                <w:i/>
              </w:rPr>
              <w:t>or LC(SCLBDY51</w:t>
            </w:r>
            <w:r w:rsidRPr="00547B35">
              <w:rPr>
                <w:rFonts w:cs="Arial"/>
                <w:i/>
              </w:rPr>
              <w:t>) is shown for the diagonal limit  across the dataset. Also confirm that the overscale indication is provided for the area in which the maximum display scale is 1:52 000</w:t>
            </w:r>
          </w:p>
          <w:p w14:paraId="4B9F6954" w14:textId="77777777" w:rsidR="00BA0032" w:rsidRDefault="00BA0032" w:rsidP="00541D1A">
            <w:pPr>
              <w:rPr>
                <w:rFonts w:cs="Arial"/>
                <w:i/>
              </w:rPr>
            </w:pPr>
          </w:p>
          <w:p w14:paraId="21DA5368" w14:textId="572E8DCB" w:rsidR="00BA0032" w:rsidRDefault="00BA0032" w:rsidP="00E3745F">
            <w:pPr>
              <w:jc w:val="center"/>
              <w:rPr>
                <w:ins w:id="7154" w:author="jonathan pritchard" w:date="2025-01-23T13:45:00Z" w16du:dateUtc="2025-01-23T13:45:00Z"/>
                <w:rFonts w:cs="Arial"/>
                <w:sz w:val="18"/>
                <w:szCs w:val="18"/>
              </w:rPr>
            </w:pPr>
            <w:r w:rsidRPr="0000122C">
              <w:rPr>
                <w:noProof/>
                <w:lang w:val="en-IN" w:eastAsia="en-IN"/>
              </w:rPr>
              <w:drawing>
                <wp:inline distT="0" distB="0" distL="0" distR="0" wp14:anchorId="30028D1F" wp14:editId="2947ADD2">
                  <wp:extent cx="4491355" cy="3127065"/>
                  <wp:effectExtent l="0" t="0" r="4445" b="0"/>
                  <wp:docPr id="276" name="Picture 276" descr="C:\msdokut\STANDARDIT\IHO\ENCWG\Drafting 4.0.2 after Mar2016\New picture originals 23mar2016\3.7.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msdokut\STANDARDIT\IHO\ENCWG\Drafting 4.0.2 after Mar2016\New picture originals 23mar2016\3.7.3 picture 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493182" cy="3128337"/>
                          </a:xfrm>
                          <a:prstGeom prst="rect">
                            <a:avLst/>
                          </a:prstGeom>
                          <a:noFill/>
                          <a:ln>
                            <a:noFill/>
                          </a:ln>
                        </pic:spPr>
                      </pic:pic>
                    </a:graphicData>
                  </a:graphic>
                </wp:inline>
              </w:drawing>
            </w:r>
          </w:p>
          <w:p w14:paraId="2B0987A2" w14:textId="77777777" w:rsidR="00980629" w:rsidRDefault="00980629" w:rsidP="00541D1A">
            <w:pPr>
              <w:rPr>
                <w:ins w:id="7155" w:author="jonathan pritchard" w:date="2025-01-23T13:45:00Z" w16du:dateUtc="2025-01-23T13:45:00Z"/>
                <w:rFonts w:cs="Arial"/>
                <w:sz w:val="18"/>
                <w:szCs w:val="18"/>
              </w:rPr>
            </w:pPr>
          </w:p>
          <w:p w14:paraId="27A508DA" w14:textId="048C56BC" w:rsidR="00980629" w:rsidRPr="00E81CDD" w:rsidRDefault="00E81CDD" w:rsidP="00541D1A">
            <w:pPr>
              <w:jc w:val="center"/>
              <w:rPr>
                <w:ins w:id="7156" w:author="jonathan pritchard" w:date="2025-01-23T13:45:00Z" w16du:dateUtc="2025-01-23T13:45:00Z"/>
                <w:rFonts w:cs="Arial"/>
                <w:b/>
                <w:bCs/>
                <w:sz w:val="18"/>
                <w:szCs w:val="18"/>
              </w:rPr>
            </w:pPr>
            <w:proofErr w:type="spellStart"/>
            <w:r>
              <w:rPr>
                <w:rFonts w:cs="Arial"/>
                <w:b/>
                <w:bCs/>
                <w:sz w:val="18"/>
                <w:szCs w:val="18"/>
              </w:rPr>
              <w:t>tbd</w:t>
            </w:r>
            <w:proofErr w:type="spellEnd"/>
          </w:p>
          <w:p w14:paraId="0151531D" w14:textId="77777777" w:rsidR="00980629" w:rsidRDefault="00980629" w:rsidP="00541D1A">
            <w:pPr>
              <w:tabs>
                <w:tab w:val="left" w:pos="3048"/>
              </w:tabs>
              <w:jc w:val="center"/>
              <w:rPr>
                <w:ins w:id="7157" w:author="jonathan pritchard" w:date="2025-01-23T13:45:00Z" w16du:dateUtc="2025-01-23T13:45:00Z"/>
                <w:rFonts w:cs="Arial"/>
                <w:sz w:val="18"/>
                <w:szCs w:val="18"/>
              </w:rPr>
            </w:pPr>
          </w:p>
          <w:p w14:paraId="27EE30B1" w14:textId="77777777" w:rsidR="00980629" w:rsidRPr="00340B0D" w:rsidRDefault="00980629" w:rsidP="00541D1A">
            <w:pPr>
              <w:tabs>
                <w:tab w:val="left" w:pos="3048"/>
              </w:tabs>
              <w:jc w:val="center"/>
              <w:rPr>
                <w:ins w:id="7158" w:author="jonathan pritchard" w:date="2025-01-23T13:45:00Z" w16du:dateUtc="2025-01-23T13:45:00Z"/>
                <w:rFonts w:cs="Arial"/>
                <w:sz w:val="18"/>
                <w:szCs w:val="18"/>
              </w:rPr>
            </w:pPr>
          </w:p>
          <w:p w14:paraId="77CEAFC5" w14:textId="77777777" w:rsidR="00980629" w:rsidRDefault="00980629" w:rsidP="00541D1A">
            <w:pPr>
              <w:jc w:val="center"/>
              <w:rPr>
                <w:ins w:id="7159" w:author="jonathan pritchard" w:date="2025-01-23T13:45:00Z" w16du:dateUtc="2025-01-23T13:45:00Z"/>
                <w:rFonts w:cs="Arial"/>
                <w:sz w:val="18"/>
                <w:szCs w:val="18"/>
              </w:rPr>
            </w:pPr>
          </w:p>
          <w:p w14:paraId="4F3A0A1F" w14:textId="77777777" w:rsidR="00980629" w:rsidRDefault="00980629" w:rsidP="00541D1A">
            <w:pPr>
              <w:jc w:val="center"/>
              <w:rPr>
                <w:ins w:id="7160" w:author="jonathan pritchard" w:date="2025-01-23T13:45:00Z" w16du:dateUtc="2025-01-23T13:45:00Z"/>
                <w:rFonts w:cs="Arial"/>
                <w:sz w:val="18"/>
                <w:szCs w:val="18"/>
              </w:rPr>
            </w:pPr>
          </w:p>
          <w:p w14:paraId="00A31890" w14:textId="77777777" w:rsidR="00980629" w:rsidRPr="00340B0D" w:rsidRDefault="00980629" w:rsidP="00541D1A">
            <w:pPr>
              <w:rPr>
                <w:ins w:id="7161" w:author="jonathan pritchard" w:date="2025-01-23T13:45:00Z" w16du:dateUtc="2025-01-23T13:45:00Z"/>
                <w:rFonts w:cs="Arial"/>
                <w:sz w:val="18"/>
                <w:szCs w:val="18"/>
              </w:rPr>
            </w:pPr>
          </w:p>
        </w:tc>
      </w:tr>
    </w:tbl>
    <w:p w14:paraId="7B9290E7" w14:textId="77777777" w:rsidR="00980629" w:rsidRDefault="00980629" w:rsidP="00980629">
      <w:pPr>
        <w:rPr>
          <w:ins w:id="7162" w:author="jonathan pritchard" w:date="2025-01-23T13:45:00Z" w16du:dateUtc="2025-01-23T13:45:00Z"/>
        </w:rPr>
      </w:pPr>
    </w:p>
    <w:p w14:paraId="6CBD8C2A" w14:textId="77777777" w:rsidR="00980629" w:rsidRPr="00980629" w:rsidRDefault="00980629">
      <w:pPr>
        <w:rPr>
          <w:b/>
          <w:rPrChange w:id="7163" w:author="jonathan pritchard" w:date="2025-01-23T13:45:00Z" w16du:dateUtc="2025-01-23T13:45:00Z">
            <w:rPr>
              <w:rFonts w:cs="Arial"/>
              <w:b w:val="0"/>
              <w:color w:val="000000" w:themeColor="text1"/>
            </w:rPr>
          </w:rPrChange>
        </w:rPr>
        <w:pPrChange w:id="7164" w:author="jonathan pritchard" w:date="2025-01-23T13:45:00Z" w16du:dateUtc="2025-01-23T13:45:00Z">
          <w:pPr>
            <w:pStyle w:val="Heading1"/>
            <w:numPr>
              <w:ilvl w:val="2"/>
              <w:numId w:val="73"/>
            </w:numPr>
            <w:tabs>
              <w:tab w:val="clear" w:pos="432"/>
              <w:tab w:val="left" w:pos="567"/>
            </w:tabs>
            <w:spacing w:after="120"/>
            <w:ind w:left="426" w:hanging="426"/>
          </w:pPr>
        </w:pPrChange>
      </w:pPr>
    </w:p>
    <w:p w14:paraId="407AD500" w14:textId="77777777" w:rsidR="006C7785" w:rsidRDefault="006C7785" w:rsidP="006C7785"/>
    <w:p w14:paraId="434A2C9A" w14:textId="77777777" w:rsidR="006C7785" w:rsidRPr="00547B35" w:rsidRDefault="006C7785" w:rsidP="006C7785">
      <w:pPr>
        <w:pStyle w:val="Heading1"/>
        <w:numPr>
          <w:ilvl w:val="2"/>
          <w:numId w:val="73"/>
        </w:numPr>
        <w:tabs>
          <w:tab w:val="left" w:pos="567"/>
        </w:tabs>
        <w:spacing w:after="120"/>
        <w:ind w:left="426" w:hanging="426"/>
        <w:rPr>
          <w:ins w:id="7165" w:author="jonathan pritchard" w:date="2025-01-23T13:46:00Z" w16du:dateUtc="2025-01-23T13:46:00Z"/>
          <w:rFonts w:cs="Arial"/>
          <w:color w:val="000000" w:themeColor="text1"/>
        </w:rPr>
      </w:pPr>
      <w:r>
        <w:br w:type="page"/>
      </w:r>
      <w:bookmarkStart w:id="7166" w:name="_Toc189647884"/>
      <w:r w:rsidRPr="00547B35">
        <w:rPr>
          <w:rFonts w:cs="Arial"/>
          <w:color w:val="000000" w:themeColor="text1"/>
        </w:rPr>
        <w:lastRenderedPageBreak/>
        <w:t>Display of data from another scale</w:t>
      </w:r>
      <w:bookmarkEnd w:id="7166"/>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980629" w:rsidRPr="00340B0D" w14:paraId="52A06F95" w14:textId="77777777" w:rsidTr="00541D1A">
        <w:trPr>
          <w:trHeight w:val="416"/>
          <w:ins w:id="7167" w:author="jonathan pritchard" w:date="2025-01-23T13:46:00Z"/>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293503D1" w14:textId="77777777" w:rsidR="00980629" w:rsidRPr="00340B0D" w:rsidRDefault="00980629" w:rsidP="00541D1A">
            <w:pPr>
              <w:jc w:val="center"/>
              <w:rPr>
                <w:ins w:id="7168" w:author="jonathan pritchard" w:date="2025-01-23T13:46:00Z" w16du:dateUtc="2025-01-23T13:46:00Z"/>
                <w:rFonts w:cs="Arial"/>
                <w:b/>
                <w:bCs/>
                <w:sz w:val="18"/>
                <w:szCs w:val="18"/>
              </w:rPr>
            </w:pPr>
            <w:ins w:id="7169" w:author="jonathan pritchard" w:date="2025-01-23T13:46:00Z" w16du:dateUtc="2025-01-23T13:46:00Z">
              <w:r w:rsidRPr="00340B0D">
                <w:rPr>
                  <w:rFonts w:cs="Arial"/>
                  <w:b/>
                  <w:bCs/>
                  <w:sz w:val="18"/>
                  <w:szCs w:val="18"/>
                </w:rPr>
                <w:t>Test Reference</w:t>
              </w:r>
            </w:ins>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71E02D7C" w14:textId="069E0E7F" w:rsidR="00980629" w:rsidRPr="00C87169" w:rsidRDefault="00E3745F" w:rsidP="00541D1A">
            <w:pPr>
              <w:jc w:val="center"/>
              <w:rPr>
                <w:ins w:id="7170" w:author="jonathan pritchard" w:date="2025-01-23T13:46:00Z" w16du:dateUtc="2025-01-23T13:46:00Z"/>
                <w:rFonts w:cs="Arial"/>
                <w:bCs/>
              </w:rPr>
            </w:pPr>
            <w:r w:rsidRPr="00B43E49">
              <w:rPr>
                <w:rFonts w:cs="Arial"/>
              </w:rPr>
              <w:t>DifferentScale1</w:t>
            </w:r>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403DCF9B" w14:textId="77777777" w:rsidR="00980629" w:rsidRPr="00340B0D" w:rsidRDefault="00980629" w:rsidP="00541D1A">
            <w:pPr>
              <w:jc w:val="center"/>
              <w:rPr>
                <w:ins w:id="7171" w:author="jonathan pritchard" w:date="2025-01-23T13:46:00Z" w16du:dateUtc="2025-01-23T13:46:00Z"/>
                <w:rFonts w:cs="Arial"/>
                <w:b/>
                <w:bCs/>
                <w:sz w:val="18"/>
                <w:szCs w:val="18"/>
              </w:rPr>
            </w:pPr>
            <w:ins w:id="7172" w:author="jonathan pritchard" w:date="2025-01-23T13:46:00Z" w16du:dateUtc="2025-01-23T13:46: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1E5233F8" w14:textId="59CD29E7" w:rsidR="00980629" w:rsidRPr="00340B0D" w:rsidRDefault="00E3745F" w:rsidP="00541D1A">
            <w:pPr>
              <w:jc w:val="center"/>
              <w:rPr>
                <w:ins w:id="7173" w:author="jonathan pritchard" w:date="2025-01-23T13:46:00Z" w16du:dateUtc="2025-01-23T13:46:00Z"/>
                <w:rFonts w:cs="Arial"/>
                <w:sz w:val="18"/>
                <w:szCs w:val="18"/>
              </w:rPr>
            </w:pPr>
            <w:r w:rsidRPr="00B43E49">
              <w:rPr>
                <w:rFonts w:cs="Arial"/>
                <w:color w:val="000000"/>
              </w:rPr>
              <w:t xml:space="preserve">S-98 </w:t>
            </w:r>
            <w:r w:rsidR="00547B35">
              <w:rPr>
                <w:rFonts w:cs="Arial"/>
                <w:color w:val="000000"/>
              </w:rPr>
              <w:t>Appendix E</w:t>
            </w:r>
          </w:p>
        </w:tc>
      </w:tr>
      <w:tr w:rsidR="00980629" w:rsidRPr="00340B0D" w14:paraId="55601B6F" w14:textId="77777777" w:rsidTr="00541D1A">
        <w:trPr>
          <w:ins w:id="7174" w:author="jonathan pritchard" w:date="2025-01-23T13:46: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FE593B3" w14:textId="77777777" w:rsidR="00980629" w:rsidRPr="00340B0D" w:rsidRDefault="00980629" w:rsidP="00541D1A">
            <w:pPr>
              <w:rPr>
                <w:ins w:id="7175" w:author="jonathan pritchard" w:date="2025-01-23T13:46:00Z" w16du:dateUtc="2025-01-23T13:46:00Z"/>
                <w:rFonts w:cs="Arial"/>
                <w:b/>
                <w:bCs/>
                <w:sz w:val="18"/>
                <w:szCs w:val="18"/>
              </w:rPr>
            </w:pPr>
            <w:ins w:id="7176" w:author="jonathan pritchard" w:date="2025-01-23T13:46:00Z" w16du:dateUtc="2025-01-23T13:46:00Z">
              <w:r w:rsidRPr="00340B0D">
                <w:rPr>
                  <w:rFonts w:cs="Arial"/>
                  <w:b/>
                  <w:bCs/>
                  <w:sz w:val="18"/>
                  <w:szCs w:val="18"/>
                </w:rPr>
                <w:t>Test Description</w:t>
              </w:r>
            </w:ins>
          </w:p>
        </w:tc>
      </w:tr>
      <w:tr w:rsidR="00980629" w:rsidRPr="00340B0D" w14:paraId="25A8B36B" w14:textId="77777777" w:rsidTr="00541D1A">
        <w:trPr>
          <w:ins w:id="7177" w:author="jonathan pritchard" w:date="2025-01-23T13:46: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63095042" w14:textId="77777777" w:rsidR="00980629" w:rsidRPr="009C22F4" w:rsidRDefault="00980629" w:rsidP="00541D1A">
            <w:pPr>
              <w:rPr>
                <w:ins w:id="7178" w:author="jonathan pritchard" w:date="2025-01-23T13:46:00Z" w16du:dateUtc="2025-01-23T13:46:00Z"/>
                <w:rFonts w:cs="Arial"/>
                <w:i/>
              </w:rPr>
            </w:pPr>
          </w:p>
          <w:p w14:paraId="2E633933" w14:textId="62057DD3" w:rsidR="00980629" w:rsidRDefault="00E3745F" w:rsidP="00541D1A">
            <w:pPr>
              <w:rPr>
                <w:rFonts w:cs="Arial"/>
                <w:i/>
              </w:rPr>
            </w:pPr>
            <w:r w:rsidRPr="00B43E49">
              <w:rPr>
                <w:rFonts w:cs="Arial"/>
                <w:i/>
              </w:rPr>
              <w:t>Display of data from a smaller scal</w:t>
            </w:r>
            <w:r>
              <w:rPr>
                <w:rFonts w:cs="Arial"/>
                <w:i/>
              </w:rPr>
              <w:t>e to comp</w:t>
            </w:r>
            <w:r w:rsidRPr="00B43E49">
              <w:rPr>
                <w:rFonts w:cs="Arial"/>
                <w:i/>
              </w:rPr>
              <w:t>letely cover the display</w:t>
            </w:r>
          </w:p>
          <w:p w14:paraId="7758D322" w14:textId="77777777" w:rsidR="00E3745F" w:rsidRPr="009C22F4" w:rsidRDefault="00E3745F" w:rsidP="00541D1A">
            <w:pPr>
              <w:rPr>
                <w:ins w:id="7179" w:author="jonathan pritchard" w:date="2025-01-23T13:46:00Z" w16du:dateUtc="2025-01-23T13:46:00Z"/>
                <w:rFonts w:cs="Arial"/>
                <w:i/>
              </w:rPr>
            </w:pPr>
          </w:p>
        </w:tc>
      </w:tr>
      <w:tr w:rsidR="00980629" w:rsidRPr="00340B0D" w14:paraId="6524A6F3" w14:textId="77777777" w:rsidTr="00541D1A">
        <w:trPr>
          <w:ins w:id="7180" w:author="jonathan pritchard" w:date="2025-01-23T13:46: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3F7D148" w14:textId="77777777" w:rsidR="00980629" w:rsidRPr="00340B0D" w:rsidRDefault="00980629" w:rsidP="00541D1A">
            <w:pPr>
              <w:jc w:val="center"/>
              <w:rPr>
                <w:ins w:id="7181" w:author="jonathan pritchard" w:date="2025-01-23T13:46:00Z" w16du:dateUtc="2025-01-23T13:46:00Z"/>
                <w:rFonts w:cs="Arial"/>
                <w:b/>
                <w:bCs/>
                <w:sz w:val="18"/>
                <w:szCs w:val="18"/>
              </w:rPr>
            </w:pPr>
            <w:ins w:id="7182" w:author="jonathan pritchard" w:date="2025-01-23T13:46:00Z" w16du:dateUtc="2025-01-23T13:46:00Z">
              <w:r w:rsidRPr="00340B0D">
                <w:rPr>
                  <w:rFonts w:cs="Arial"/>
                  <w:b/>
                  <w:bCs/>
                  <w:sz w:val="18"/>
                  <w:szCs w:val="18"/>
                </w:rPr>
                <w:t>Loaded Data</w:t>
              </w:r>
            </w:ins>
          </w:p>
        </w:tc>
      </w:tr>
      <w:tr w:rsidR="00980629" w:rsidRPr="00340B0D" w14:paraId="1DB013FE" w14:textId="77777777" w:rsidTr="00541D1A">
        <w:trPr>
          <w:ins w:id="7183" w:author="jonathan pritchard" w:date="2025-01-23T13:46:00Z"/>
        </w:trPr>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A25926A" w14:textId="77777777" w:rsidR="00980629" w:rsidRPr="00340B0D" w:rsidRDefault="00980629" w:rsidP="00541D1A">
            <w:pPr>
              <w:jc w:val="center"/>
              <w:rPr>
                <w:ins w:id="7184" w:author="jonathan pritchard" w:date="2025-01-23T13:46:00Z" w16du:dateUtc="2025-01-23T13:46:00Z"/>
                <w:rFonts w:cs="Arial"/>
                <w:b/>
                <w:bCs/>
                <w:sz w:val="18"/>
                <w:szCs w:val="18"/>
              </w:rPr>
            </w:pPr>
            <w:ins w:id="7185" w:author="jonathan pritchard" w:date="2025-01-23T13:46:00Z" w16du:dateUtc="2025-01-23T13:46: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E6EDA0E" w14:textId="77777777" w:rsidR="00980629" w:rsidRPr="00340B0D" w:rsidRDefault="00980629" w:rsidP="00541D1A">
            <w:pPr>
              <w:jc w:val="center"/>
              <w:rPr>
                <w:ins w:id="7186" w:author="jonathan pritchard" w:date="2025-01-23T13:46:00Z" w16du:dateUtc="2025-01-23T13:46:00Z"/>
                <w:rFonts w:cs="Arial"/>
                <w:b/>
                <w:bCs/>
                <w:sz w:val="18"/>
                <w:szCs w:val="18"/>
              </w:rPr>
            </w:pPr>
          </w:p>
        </w:tc>
      </w:tr>
      <w:tr w:rsidR="00980629" w:rsidRPr="00340B0D" w14:paraId="296F4E68" w14:textId="77777777" w:rsidTr="00541D1A">
        <w:trPr>
          <w:ins w:id="7187" w:author="jonathan pritchard" w:date="2025-01-23T13:46:00Z"/>
        </w:trPr>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06FBC700" w14:textId="77777777" w:rsidR="00980629" w:rsidRPr="00340B0D" w:rsidRDefault="00980629" w:rsidP="00541D1A">
            <w:pPr>
              <w:rPr>
                <w:ins w:id="7188" w:author="jonathan pritchard" w:date="2025-01-23T13:46:00Z" w16du:dateUtc="2025-01-23T13:46: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040E08AC" w14:textId="77777777" w:rsidR="00980629" w:rsidRPr="00340B0D" w:rsidRDefault="00980629" w:rsidP="00541D1A">
            <w:pPr>
              <w:rPr>
                <w:ins w:id="7189" w:author="jonathan pritchard" w:date="2025-01-23T13:46:00Z" w16du:dateUtc="2025-01-23T13:46:00Z"/>
                <w:rFonts w:cs="Arial"/>
                <w:sz w:val="18"/>
                <w:szCs w:val="18"/>
              </w:rPr>
            </w:pPr>
          </w:p>
        </w:tc>
      </w:tr>
      <w:tr w:rsidR="00980629" w:rsidRPr="00340B0D" w14:paraId="12D6907C" w14:textId="77777777" w:rsidTr="00541D1A">
        <w:trPr>
          <w:ins w:id="7190" w:author="jonathan pritchard" w:date="2025-01-23T13:46:00Z"/>
        </w:trPr>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2E1FADCB" w14:textId="77777777" w:rsidR="00980629" w:rsidRPr="00340B0D" w:rsidRDefault="00980629" w:rsidP="00541D1A">
            <w:pPr>
              <w:rPr>
                <w:ins w:id="7191" w:author="jonathan pritchard" w:date="2025-01-23T13:46:00Z" w16du:dateUtc="2025-01-23T13:46: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105B1F90" w14:textId="77777777" w:rsidR="00980629" w:rsidRPr="00340B0D" w:rsidRDefault="00980629" w:rsidP="00541D1A">
            <w:pPr>
              <w:rPr>
                <w:ins w:id="7192" w:author="jonathan pritchard" w:date="2025-01-23T13:46:00Z" w16du:dateUtc="2025-01-23T13:46:00Z"/>
                <w:rFonts w:cs="Arial"/>
                <w:sz w:val="18"/>
                <w:szCs w:val="18"/>
              </w:rPr>
            </w:pPr>
          </w:p>
        </w:tc>
      </w:tr>
      <w:tr w:rsidR="00980629" w:rsidRPr="00340B0D" w14:paraId="27F190F5" w14:textId="77777777" w:rsidTr="00541D1A">
        <w:trPr>
          <w:ins w:id="7193" w:author="jonathan pritchard" w:date="2025-01-23T13:46:00Z"/>
        </w:trPr>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C71AF3A" w14:textId="77777777" w:rsidR="00980629" w:rsidRPr="00340B0D" w:rsidRDefault="00980629" w:rsidP="00541D1A">
            <w:pPr>
              <w:jc w:val="center"/>
              <w:rPr>
                <w:ins w:id="7194" w:author="jonathan pritchard" w:date="2025-01-23T13:46:00Z" w16du:dateUtc="2025-01-23T13:46:00Z"/>
                <w:rFonts w:cs="Arial"/>
                <w:b/>
                <w:bCs/>
                <w:sz w:val="18"/>
                <w:szCs w:val="18"/>
              </w:rPr>
            </w:pPr>
            <w:ins w:id="7195" w:author="jonathan pritchard" w:date="2025-01-23T13:46:00Z" w16du:dateUtc="2025-01-23T13:46: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05C172B" w14:textId="77777777" w:rsidR="00980629" w:rsidRPr="00340B0D" w:rsidRDefault="00980629" w:rsidP="00541D1A">
            <w:pPr>
              <w:jc w:val="center"/>
              <w:rPr>
                <w:ins w:id="7196" w:author="jonathan pritchard" w:date="2025-01-23T13:46:00Z" w16du:dateUtc="2025-01-23T13:46:00Z"/>
                <w:rFonts w:cs="Arial"/>
                <w:b/>
                <w:bCs/>
                <w:sz w:val="18"/>
                <w:szCs w:val="18"/>
              </w:rPr>
            </w:pPr>
            <w:ins w:id="7197" w:author="jonathan pritchard" w:date="2025-01-23T13:46:00Z" w16du:dateUtc="2025-01-23T13:46:00Z">
              <w:r w:rsidRPr="00340B0D">
                <w:rPr>
                  <w:rFonts w:cs="Arial"/>
                  <w:b/>
                  <w:bCs/>
                  <w:sz w:val="18"/>
                  <w:szCs w:val="18"/>
                </w:rPr>
                <w:t>Independent Mariner’s Selections</w:t>
              </w:r>
              <w:r>
                <w:rPr>
                  <w:rFonts w:cs="Arial"/>
                  <w:b/>
                  <w:bCs/>
                  <w:sz w:val="18"/>
                  <w:szCs w:val="18"/>
                </w:rPr>
                <w:t xml:space="preserve"> (default=On)</w:t>
              </w:r>
            </w:ins>
          </w:p>
        </w:tc>
      </w:tr>
      <w:tr w:rsidR="00980629" w:rsidRPr="00340B0D" w14:paraId="220AFBF3" w14:textId="77777777" w:rsidTr="00541D1A">
        <w:trPr>
          <w:ins w:id="7198" w:author="jonathan pritchard" w:date="2025-01-23T13:46:00Z"/>
        </w:trPr>
        <w:customXmlInsRangeStart w:id="7199" w:author="jonathan pritchard" w:date="2025-01-23T13:46:00Z"/>
        <w:sdt>
          <w:sdtPr>
            <w:rPr>
              <w:rFonts w:cs="Arial"/>
              <w:sz w:val="18"/>
              <w:szCs w:val="18"/>
            </w:rPr>
            <w:alias w:val="Diplay Category"/>
            <w:tag w:val="Diplay Categor"/>
            <w:id w:val="1324395139"/>
            <w:placeholder>
              <w:docPart w:val="B8F56E94647645A2B35A516F2A44F6CD"/>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7199"/>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7952D3A7" w14:textId="77777777" w:rsidR="00980629" w:rsidRPr="00340B0D" w:rsidRDefault="00980629" w:rsidP="00541D1A">
                <w:pPr>
                  <w:rPr>
                    <w:ins w:id="7200" w:author="jonathan pritchard" w:date="2025-01-23T13:46:00Z" w16du:dateUtc="2025-01-23T13:46:00Z"/>
                    <w:rFonts w:cs="Arial"/>
                    <w:sz w:val="18"/>
                    <w:szCs w:val="18"/>
                  </w:rPr>
                </w:pPr>
                <w:ins w:id="7201" w:author="jonathan pritchard" w:date="2025-01-23T13:46:00Z" w16du:dateUtc="2025-01-23T13:46:00Z">
                  <w:r>
                    <w:rPr>
                      <w:rFonts w:cs="Arial"/>
                      <w:sz w:val="18"/>
                      <w:szCs w:val="18"/>
                    </w:rPr>
                    <w:t>Other</w:t>
                  </w:r>
                </w:ins>
              </w:p>
            </w:tc>
            <w:customXmlInsRangeStart w:id="7202" w:author="jonathan pritchard" w:date="2025-01-23T13:46:00Z"/>
          </w:sdtContent>
        </w:sdt>
        <w:customXmlInsRangeEnd w:id="7202"/>
        <w:tc>
          <w:tcPr>
            <w:tcW w:w="3871" w:type="dxa"/>
            <w:gridSpan w:val="5"/>
            <w:tcBorders>
              <w:left w:val="single" w:sz="12" w:space="0" w:color="auto"/>
              <w:bottom w:val="single" w:sz="4" w:space="0" w:color="auto"/>
              <w:right w:val="single" w:sz="4" w:space="0" w:color="auto"/>
            </w:tcBorders>
            <w:shd w:val="clear" w:color="auto" w:fill="auto"/>
          </w:tcPr>
          <w:p w14:paraId="798EA6E6" w14:textId="77777777" w:rsidR="00980629" w:rsidRPr="00340B0D" w:rsidRDefault="00980629" w:rsidP="00541D1A">
            <w:pPr>
              <w:rPr>
                <w:ins w:id="7203" w:author="jonathan pritchard" w:date="2025-01-23T13:46:00Z" w16du:dateUtc="2025-01-23T13:46:00Z"/>
                <w:rFonts w:cs="Arial"/>
                <w:sz w:val="18"/>
                <w:szCs w:val="18"/>
              </w:rPr>
            </w:pPr>
            <w:ins w:id="7204" w:author="jonathan pritchard" w:date="2025-01-23T13:46:00Z" w16du:dateUtc="2025-01-23T13:46: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70A5C1DC" w14:textId="77777777" w:rsidR="00980629" w:rsidRPr="00340B0D" w:rsidRDefault="00980629" w:rsidP="00541D1A">
            <w:pPr>
              <w:jc w:val="center"/>
              <w:rPr>
                <w:ins w:id="7205" w:author="jonathan pritchard" w:date="2025-01-23T13:46:00Z" w16du:dateUtc="2025-01-23T13:46:00Z"/>
                <w:rFonts w:cs="Arial"/>
                <w:sz w:val="18"/>
                <w:szCs w:val="18"/>
              </w:rPr>
            </w:pPr>
          </w:p>
        </w:tc>
      </w:tr>
      <w:tr w:rsidR="00980629" w:rsidRPr="00340B0D" w14:paraId="6512120B" w14:textId="77777777" w:rsidTr="00541D1A">
        <w:trPr>
          <w:ins w:id="7206" w:author="jonathan pritchard" w:date="2025-01-23T13:46:00Z"/>
        </w:trPr>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A7069D4" w14:textId="77777777" w:rsidR="00980629" w:rsidRPr="00340B0D" w:rsidRDefault="00980629" w:rsidP="00541D1A">
            <w:pPr>
              <w:jc w:val="center"/>
              <w:rPr>
                <w:ins w:id="7207" w:author="jonathan pritchard" w:date="2025-01-23T13:46:00Z" w16du:dateUtc="2025-01-23T13:46:00Z"/>
                <w:rFonts w:cs="Arial"/>
                <w:b/>
                <w:bCs/>
                <w:sz w:val="18"/>
                <w:szCs w:val="18"/>
              </w:rPr>
            </w:pPr>
            <w:ins w:id="7208" w:author="jonathan pritchard" w:date="2025-01-23T13:46:00Z" w16du:dateUtc="2025-01-23T13:46: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6598A79B" w14:textId="77777777" w:rsidR="00980629" w:rsidRPr="00340B0D" w:rsidRDefault="00980629" w:rsidP="00541D1A">
            <w:pPr>
              <w:rPr>
                <w:ins w:id="7209" w:author="jonathan pritchard" w:date="2025-01-23T13:46:00Z" w16du:dateUtc="2025-01-23T13:46:00Z"/>
                <w:rFonts w:cs="Arial"/>
                <w:sz w:val="18"/>
                <w:szCs w:val="18"/>
              </w:rPr>
            </w:pPr>
            <w:ins w:id="7210" w:author="jonathan pritchard" w:date="2025-01-23T13:46:00Z" w16du:dateUtc="2025-01-23T13:46: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2C62CAFD" w14:textId="77777777" w:rsidR="00980629" w:rsidRPr="00340B0D" w:rsidRDefault="00980629" w:rsidP="00541D1A">
            <w:pPr>
              <w:jc w:val="center"/>
              <w:rPr>
                <w:ins w:id="7211" w:author="jonathan pritchard" w:date="2025-01-23T13:46:00Z" w16du:dateUtc="2025-01-23T13:46:00Z"/>
                <w:rFonts w:cs="Arial"/>
                <w:sz w:val="18"/>
                <w:szCs w:val="18"/>
              </w:rPr>
            </w:pPr>
          </w:p>
        </w:tc>
      </w:tr>
      <w:tr w:rsidR="00980629" w:rsidRPr="00340B0D" w14:paraId="4C0AF793" w14:textId="77777777" w:rsidTr="00541D1A">
        <w:trPr>
          <w:ins w:id="7212" w:author="jonathan pritchard" w:date="2025-01-23T13:4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14B0A70" w14:textId="77777777" w:rsidR="00980629" w:rsidRPr="00340B0D" w:rsidRDefault="00980629" w:rsidP="00541D1A">
            <w:pPr>
              <w:rPr>
                <w:ins w:id="7213" w:author="jonathan pritchard" w:date="2025-01-23T13:46:00Z" w16du:dateUtc="2025-01-23T13:46:00Z"/>
                <w:rFonts w:cs="Arial"/>
                <w:sz w:val="18"/>
                <w:szCs w:val="18"/>
              </w:rPr>
            </w:pPr>
            <w:ins w:id="7214" w:author="jonathan pritchard" w:date="2025-01-23T13:46:00Z" w16du:dateUtc="2025-01-23T13:46: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6DC2761" w14:textId="7C485077" w:rsidR="00980629" w:rsidRPr="00340B0D" w:rsidRDefault="00E3745F" w:rsidP="00541D1A">
            <w:pPr>
              <w:rPr>
                <w:ins w:id="7215" w:author="jonathan pritchard" w:date="2025-01-23T13:46:00Z" w16du:dateUtc="2025-01-23T13:46:00Z"/>
                <w:rFonts w:cs="Arial"/>
                <w:sz w:val="18"/>
                <w:szCs w:val="18"/>
              </w:rPr>
            </w:pPr>
            <w:r>
              <w:rPr>
                <w:rFonts w:cs="Arial"/>
                <w:sz w:val="18"/>
                <w:szCs w:val="18"/>
              </w:rPr>
              <w:t>10m</w:t>
            </w:r>
          </w:p>
        </w:tc>
        <w:tc>
          <w:tcPr>
            <w:tcW w:w="3871" w:type="dxa"/>
            <w:gridSpan w:val="5"/>
            <w:tcBorders>
              <w:left w:val="single" w:sz="12" w:space="0" w:color="auto"/>
            </w:tcBorders>
          </w:tcPr>
          <w:p w14:paraId="36DF9306" w14:textId="77777777" w:rsidR="00980629" w:rsidRPr="00340B0D" w:rsidRDefault="00980629" w:rsidP="00541D1A">
            <w:pPr>
              <w:rPr>
                <w:ins w:id="7216" w:author="jonathan pritchard" w:date="2025-01-23T13:46:00Z" w16du:dateUtc="2025-01-23T13:46:00Z"/>
                <w:rFonts w:cs="Arial"/>
                <w:sz w:val="18"/>
                <w:szCs w:val="18"/>
              </w:rPr>
            </w:pPr>
            <w:ins w:id="7217" w:author="jonathan pritchard" w:date="2025-01-23T13:46:00Z" w16du:dateUtc="2025-01-23T13:46:00Z">
              <w:r w:rsidRPr="00340B0D">
                <w:rPr>
                  <w:rFonts w:cs="Arial"/>
                  <w:sz w:val="18"/>
                  <w:szCs w:val="18"/>
                </w:rPr>
                <w:t>Highlight date dependent</w:t>
              </w:r>
            </w:ins>
          </w:p>
        </w:tc>
        <w:tc>
          <w:tcPr>
            <w:tcW w:w="672" w:type="dxa"/>
            <w:tcBorders>
              <w:right w:val="single" w:sz="12" w:space="0" w:color="auto"/>
            </w:tcBorders>
          </w:tcPr>
          <w:p w14:paraId="3A1829DE" w14:textId="77777777" w:rsidR="00980629" w:rsidRPr="00340B0D" w:rsidRDefault="00980629" w:rsidP="00541D1A">
            <w:pPr>
              <w:jc w:val="center"/>
              <w:rPr>
                <w:ins w:id="7218" w:author="jonathan pritchard" w:date="2025-01-23T13:46:00Z" w16du:dateUtc="2025-01-23T13:46:00Z"/>
                <w:rFonts w:cs="Arial"/>
                <w:sz w:val="18"/>
                <w:szCs w:val="18"/>
              </w:rPr>
            </w:pPr>
          </w:p>
        </w:tc>
      </w:tr>
      <w:tr w:rsidR="00980629" w:rsidRPr="00340B0D" w14:paraId="7E906D9A" w14:textId="77777777" w:rsidTr="00541D1A">
        <w:trPr>
          <w:ins w:id="7219" w:author="jonathan pritchard" w:date="2025-01-23T13:4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BC898A5" w14:textId="77777777" w:rsidR="00980629" w:rsidRPr="00340B0D" w:rsidRDefault="00980629" w:rsidP="00541D1A">
            <w:pPr>
              <w:rPr>
                <w:ins w:id="7220" w:author="jonathan pritchard" w:date="2025-01-23T13:46:00Z" w16du:dateUtc="2025-01-23T13:46:00Z"/>
                <w:rFonts w:cs="Arial"/>
                <w:sz w:val="18"/>
                <w:szCs w:val="18"/>
              </w:rPr>
            </w:pPr>
            <w:ins w:id="7221" w:author="jonathan pritchard" w:date="2025-01-23T13:46:00Z" w16du:dateUtc="2025-01-23T13:46: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94CE67" w14:textId="27CE175C" w:rsidR="00980629" w:rsidRPr="00340B0D" w:rsidRDefault="00E3745F" w:rsidP="00541D1A">
            <w:pPr>
              <w:rPr>
                <w:ins w:id="7222" w:author="jonathan pritchard" w:date="2025-01-23T13:46:00Z" w16du:dateUtc="2025-01-23T13:46:00Z"/>
                <w:rFonts w:cs="Arial"/>
                <w:sz w:val="18"/>
                <w:szCs w:val="18"/>
              </w:rPr>
            </w:pPr>
            <w:r>
              <w:rPr>
                <w:rFonts w:cs="Arial"/>
                <w:sz w:val="18"/>
                <w:szCs w:val="18"/>
              </w:rPr>
              <w:t>10m</w:t>
            </w:r>
          </w:p>
        </w:tc>
        <w:tc>
          <w:tcPr>
            <w:tcW w:w="3871" w:type="dxa"/>
            <w:gridSpan w:val="5"/>
            <w:tcBorders>
              <w:left w:val="single" w:sz="12" w:space="0" w:color="auto"/>
            </w:tcBorders>
          </w:tcPr>
          <w:p w14:paraId="1CBF24CE" w14:textId="77777777" w:rsidR="00980629" w:rsidRPr="00340B0D" w:rsidRDefault="00980629" w:rsidP="00541D1A">
            <w:pPr>
              <w:rPr>
                <w:ins w:id="7223" w:author="jonathan pritchard" w:date="2025-01-23T13:46:00Z" w16du:dateUtc="2025-01-23T13:46:00Z"/>
                <w:rFonts w:cs="Arial"/>
                <w:sz w:val="18"/>
                <w:szCs w:val="18"/>
              </w:rPr>
            </w:pPr>
            <w:ins w:id="7224" w:author="jonathan pritchard" w:date="2025-01-23T13:46:00Z" w16du:dateUtc="2025-01-23T13:46:00Z">
              <w:r w:rsidRPr="00340B0D">
                <w:rPr>
                  <w:rFonts w:cs="Arial"/>
                  <w:sz w:val="18"/>
                  <w:szCs w:val="18"/>
                </w:rPr>
                <w:t>Highlight document</w:t>
              </w:r>
            </w:ins>
          </w:p>
        </w:tc>
        <w:tc>
          <w:tcPr>
            <w:tcW w:w="672" w:type="dxa"/>
            <w:tcBorders>
              <w:right w:val="single" w:sz="12" w:space="0" w:color="auto"/>
            </w:tcBorders>
          </w:tcPr>
          <w:p w14:paraId="6BF3AF13" w14:textId="77777777" w:rsidR="00980629" w:rsidRPr="00340B0D" w:rsidRDefault="00980629" w:rsidP="00541D1A">
            <w:pPr>
              <w:jc w:val="center"/>
              <w:rPr>
                <w:ins w:id="7225" w:author="jonathan pritchard" w:date="2025-01-23T13:46:00Z" w16du:dateUtc="2025-01-23T13:46:00Z"/>
                <w:rFonts w:cs="Arial"/>
                <w:sz w:val="18"/>
                <w:szCs w:val="18"/>
              </w:rPr>
            </w:pPr>
          </w:p>
        </w:tc>
      </w:tr>
      <w:tr w:rsidR="00980629" w:rsidRPr="00340B0D" w14:paraId="1FB83FB4" w14:textId="77777777" w:rsidTr="00541D1A">
        <w:trPr>
          <w:ins w:id="7226" w:author="jonathan pritchard" w:date="2025-01-23T13:4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5C996F9" w14:textId="77777777" w:rsidR="00980629" w:rsidRPr="00340B0D" w:rsidRDefault="00980629" w:rsidP="00541D1A">
            <w:pPr>
              <w:rPr>
                <w:ins w:id="7227" w:author="jonathan pritchard" w:date="2025-01-23T13:46:00Z" w16du:dateUtc="2025-01-23T13:46:00Z"/>
                <w:rFonts w:cs="Arial"/>
                <w:sz w:val="18"/>
                <w:szCs w:val="18"/>
              </w:rPr>
            </w:pPr>
            <w:ins w:id="7228" w:author="jonathan pritchard" w:date="2025-01-23T13:46:00Z" w16du:dateUtc="2025-01-23T13:46: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1B182D6" w14:textId="77777777" w:rsidR="00980629" w:rsidRPr="00340B0D" w:rsidRDefault="00980629" w:rsidP="00541D1A">
            <w:pPr>
              <w:rPr>
                <w:ins w:id="7229" w:author="jonathan pritchard" w:date="2025-01-23T13:46:00Z" w16du:dateUtc="2025-01-23T13:46:00Z"/>
                <w:rFonts w:cs="Arial"/>
                <w:sz w:val="18"/>
                <w:szCs w:val="18"/>
              </w:rPr>
            </w:pPr>
          </w:p>
        </w:tc>
        <w:tc>
          <w:tcPr>
            <w:tcW w:w="3871" w:type="dxa"/>
            <w:gridSpan w:val="5"/>
            <w:tcBorders>
              <w:left w:val="single" w:sz="12" w:space="0" w:color="auto"/>
            </w:tcBorders>
          </w:tcPr>
          <w:p w14:paraId="31F4FDF2" w14:textId="77777777" w:rsidR="00980629" w:rsidRPr="00340B0D" w:rsidRDefault="00980629" w:rsidP="00541D1A">
            <w:pPr>
              <w:rPr>
                <w:ins w:id="7230" w:author="jonathan pritchard" w:date="2025-01-23T13:46:00Z" w16du:dateUtc="2025-01-23T13:46:00Z"/>
                <w:rFonts w:cs="Arial"/>
                <w:b/>
                <w:bCs/>
                <w:sz w:val="18"/>
                <w:szCs w:val="18"/>
              </w:rPr>
            </w:pPr>
            <w:ins w:id="7231" w:author="jonathan pritchard" w:date="2025-01-23T13:46:00Z" w16du:dateUtc="2025-01-23T13:46:00Z">
              <w:r w:rsidRPr="00340B0D">
                <w:rPr>
                  <w:rFonts w:cs="Arial"/>
                  <w:sz w:val="18"/>
                  <w:szCs w:val="18"/>
                </w:rPr>
                <w:t>Highlight info</w:t>
              </w:r>
            </w:ins>
          </w:p>
        </w:tc>
        <w:tc>
          <w:tcPr>
            <w:tcW w:w="672" w:type="dxa"/>
            <w:tcBorders>
              <w:right w:val="single" w:sz="12" w:space="0" w:color="auto"/>
            </w:tcBorders>
          </w:tcPr>
          <w:p w14:paraId="1EBEFB37" w14:textId="77777777" w:rsidR="00980629" w:rsidRPr="00340B0D" w:rsidRDefault="00980629" w:rsidP="00541D1A">
            <w:pPr>
              <w:jc w:val="center"/>
              <w:rPr>
                <w:ins w:id="7232" w:author="jonathan pritchard" w:date="2025-01-23T13:46:00Z" w16du:dateUtc="2025-01-23T13:46:00Z"/>
                <w:rFonts w:cs="Arial"/>
                <w:sz w:val="18"/>
                <w:szCs w:val="18"/>
              </w:rPr>
            </w:pPr>
          </w:p>
        </w:tc>
      </w:tr>
      <w:tr w:rsidR="00980629" w:rsidRPr="00340B0D" w14:paraId="024DBD18" w14:textId="77777777" w:rsidTr="00541D1A">
        <w:trPr>
          <w:ins w:id="7233" w:author="jonathan pritchard" w:date="2025-01-23T13:4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A70A43E" w14:textId="77777777" w:rsidR="00980629" w:rsidRPr="00340B0D" w:rsidRDefault="00980629" w:rsidP="00541D1A">
            <w:pPr>
              <w:rPr>
                <w:ins w:id="7234" w:author="jonathan pritchard" w:date="2025-01-23T13:46:00Z" w16du:dateUtc="2025-01-23T13:46:00Z"/>
                <w:rFonts w:cs="Arial"/>
                <w:sz w:val="18"/>
                <w:szCs w:val="18"/>
              </w:rPr>
            </w:pPr>
            <w:ins w:id="7235" w:author="jonathan pritchard" w:date="2025-01-23T13:46:00Z" w16du:dateUtc="2025-01-23T13:46: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E59E625" w14:textId="77777777" w:rsidR="00980629" w:rsidRPr="00340B0D" w:rsidRDefault="00980629" w:rsidP="00541D1A">
            <w:pPr>
              <w:rPr>
                <w:ins w:id="7236" w:author="jonathan pritchard" w:date="2025-01-23T13:46:00Z" w16du:dateUtc="2025-01-23T13:46:00Z"/>
                <w:rFonts w:cs="Arial"/>
                <w:sz w:val="18"/>
                <w:szCs w:val="18"/>
              </w:rPr>
            </w:pPr>
          </w:p>
        </w:tc>
        <w:tc>
          <w:tcPr>
            <w:tcW w:w="3871" w:type="dxa"/>
            <w:gridSpan w:val="5"/>
            <w:tcBorders>
              <w:left w:val="single" w:sz="12" w:space="0" w:color="auto"/>
            </w:tcBorders>
          </w:tcPr>
          <w:p w14:paraId="69DEEA96" w14:textId="77777777" w:rsidR="00980629" w:rsidRPr="00340B0D" w:rsidRDefault="00980629" w:rsidP="00541D1A">
            <w:pPr>
              <w:rPr>
                <w:ins w:id="7237" w:author="jonathan pritchard" w:date="2025-01-23T13:46:00Z" w16du:dateUtc="2025-01-23T13:46:00Z"/>
                <w:rFonts w:cs="Arial"/>
                <w:sz w:val="18"/>
                <w:szCs w:val="18"/>
              </w:rPr>
            </w:pPr>
            <w:ins w:id="7238" w:author="jonathan pritchard" w:date="2025-01-23T13:46:00Z" w16du:dateUtc="2025-01-23T13:46:00Z">
              <w:r w:rsidRPr="00340B0D">
                <w:rPr>
                  <w:rFonts w:cs="Arial"/>
                  <w:sz w:val="18"/>
                  <w:szCs w:val="18"/>
                </w:rPr>
                <w:t>Shallow Pattern</w:t>
              </w:r>
            </w:ins>
          </w:p>
        </w:tc>
        <w:tc>
          <w:tcPr>
            <w:tcW w:w="672" w:type="dxa"/>
            <w:tcBorders>
              <w:right w:val="single" w:sz="12" w:space="0" w:color="auto"/>
            </w:tcBorders>
          </w:tcPr>
          <w:p w14:paraId="27DA71D5" w14:textId="77777777" w:rsidR="00980629" w:rsidRPr="00340B0D" w:rsidRDefault="00980629" w:rsidP="00541D1A">
            <w:pPr>
              <w:jc w:val="center"/>
              <w:rPr>
                <w:ins w:id="7239" w:author="jonathan pritchard" w:date="2025-01-23T13:46:00Z" w16du:dateUtc="2025-01-23T13:46:00Z"/>
                <w:rFonts w:cs="Arial"/>
                <w:sz w:val="18"/>
                <w:szCs w:val="18"/>
              </w:rPr>
            </w:pPr>
          </w:p>
        </w:tc>
      </w:tr>
      <w:tr w:rsidR="00980629" w:rsidRPr="00340B0D" w14:paraId="3DA3FBAB" w14:textId="77777777" w:rsidTr="00541D1A">
        <w:trPr>
          <w:ins w:id="7240" w:author="jonathan pritchard" w:date="2025-01-23T13:4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B5BE47B" w14:textId="77777777" w:rsidR="00980629" w:rsidRPr="00340B0D" w:rsidRDefault="00980629" w:rsidP="00541D1A">
            <w:pPr>
              <w:rPr>
                <w:ins w:id="7241" w:author="jonathan pritchard" w:date="2025-01-23T13:46:00Z" w16du:dateUtc="2025-01-23T13:46:00Z"/>
                <w:rFonts w:cs="Arial"/>
                <w:sz w:val="18"/>
                <w:szCs w:val="18"/>
              </w:rPr>
            </w:pPr>
            <w:ins w:id="7242" w:author="jonathan pritchard" w:date="2025-01-23T13:46:00Z" w16du:dateUtc="2025-01-23T13:46: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F594DAE" w14:textId="77777777" w:rsidR="00980629" w:rsidRPr="00340B0D" w:rsidRDefault="00980629" w:rsidP="00541D1A">
            <w:pPr>
              <w:rPr>
                <w:ins w:id="7243" w:author="jonathan pritchard" w:date="2025-01-23T13:46:00Z" w16du:dateUtc="2025-01-23T13:46:00Z"/>
                <w:rFonts w:cs="Arial"/>
                <w:sz w:val="18"/>
                <w:szCs w:val="18"/>
              </w:rPr>
            </w:pPr>
          </w:p>
        </w:tc>
        <w:tc>
          <w:tcPr>
            <w:tcW w:w="3871" w:type="dxa"/>
            <w:gridSpan w:val="5"/>
            <w:tcBorders>
              <w:left w:val="single" w:sz="12" w:space="0" w:color="auto"/>
            </w:tcBorders>
          </w:tcPr>
          <w:p w14:paraId="7005D484" w14:textId="77777777" w:rsidR="00980629" w:rsidRPr="00340B0D" w:rsidRDefault="00980629" w:rsidP="00541D1A">
            <w:pPr>
              <w:rPr>
                <w:ins w:id="7244" w:author="jonathan pritchard" w:date="2025-01-23T13:46:00Z" w16du:dateUtc="2025-01-23T13:46:00Z"/>
                <w:rFonts w:cs="Arial"/>
                <w:sz w:val="18"/>
                <w:szCs w:val="18"/>
              </w:rPr>
            </w:pPr>
            <w:ins w:id="7245" w:author="jonathan pritchard" w:date="2025-01-23T13:46:00Z" w16du:dateUtc="2025-01-23T13:46:00Z">
              <w:r w:rsidRPr="00340B0D">
                <w:rPr>
                  <w:rFonts w:cs="Arial"/>
                  <w:sz w:val="18"/>
                  <w:szCs w:val="18"/>
                </w:rPr>
                <w:t>Unknown</w:t>
              </w:r>
            </w:ins>
          </w:p>
        </w:tc>
        <w:tc>
          <w:tcPr>
            <w:tcW w:w="672" w:type="dxa"/>
            <w:tcBorders>
              <w:right w:val="single" w:sz="12" w:space="0" w:color="auto"/>
            </w:tcBorders>
          </w:tcPr>
          <w:p w14:paraId="2AB6B0A9" w14:textId="77777777" w:rsidR="00980629" w:rsidRPr="00340B0D" w:rsidRDefault="00980629" w:rsidP="00541D1A">
            <w:pPr>
              <w:jc w:val="center"/>
              <w:rPr>
                <w:ins w:id="7246" w:author="jonathan pritchard" w:date="2025-01-23T13:46:00Z" w16du:dateUtc="2025-01-23T13:46:00Z"/>
                <w:rFonts w:cs="Arial"/>
                <w:sz w:val="18"/>
                <w:szCs w:val="18"/>
              </w:rPr>
            </w:pPr>
          </w:p>
        </w:tc>
      </w:tr>
      <w:tr w:rsidR="00980629" w:rsidRPr="00340B0D" w14:paraId="5B95FF77" w14:textId="77777777" w:rsidTr="00541D1A">
        <w:trPr>
          <w:ins w:id="7247" w:author="jonathan pritchard" w:date="2025-01-23T13:4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6FA9268" w14:textId="77777777" w:rsidR="00980629" w:rsidRPr="00340B0D" w:rsidRDefault="00980629" w:rsidP="00541D1A">
            <w:pPr>
              <w:rPr>
                <w:ins w:id="7248" w:author="jonathan pritchard" w:date="2025-01-23T13:46:00Z" w16du:dateUtc="2025-01-23T13:46:00Z"/>
                <w:rFonts w:cs="Arial"/>
                <w:sz w:val="18"/>
                <w:szCs w:val="18"/>
              </w:rPr>
            </w:pPr>
            <w:ins w:id="7249" w:author="jonathan pritchard" w:date="2025-01-23T13:46:00Z" w16du:dateUtc="2025-01-23T13:46: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5CF7DF7" w14:textId="77777777" w:rsidR="00980629" w:rsidRPr="00340B0D" w:rsidRDefault="00980629" w:rsidP="00541D1A">
            <w:pPr>
              <w:rPr>
                <w:ins w:id="7250" w:author="jonathan pritchard" w:date="2025-01-23T13:46:00Z" w16du:dateUtc="2025-01-23T13:46:00Z"/>
                <w:rFonts w:cs="Arial"/>
                <w:sz w:val="18"/>
                <w:szCs w:val="18"/>
              </w:rPr>
            </w:pPr>
          </w:p>
        </w:tc>
        <w:tc>
          <w:tcPr>
            <w:tcW w:w="3871" w:type="dxa"/>
            <w:gridSpan w:val="5"/>
            <w:tcBorders>
              <w:left w:val="single" w:sz="12" w:space="0" w:color="auto"/>
            </w:tcBorders>
          </w:tcPr>
          <w:p w14:paraId="642052EE" w14:textId="77777777" w:rsidR="00980629" w:rsidRPr="00340B0D" w:rsidRDefault="00980629" w:rsidP="00541D1A">
            <w:pPr>
              <w:rPr>
                <w:ins w:id="7251" w:author="jonathan pritchard" w:date="2025-01-23T13:46:00Z" w16du:dateUtc="2025-01-23T13:46:00Z"/>
                <w:rFonts w:cs="Arial"/>
                <w:sz w:val="18"/>
                <w:szCs w:val="18"/>
              </w:rPr>
            </w:pPr>
            <w:ins w:id="7252" w:author="jonathan pritchard" w:date="2025-01-23T13:46:00Z" w16du:dateUtc="2025-01-23T13:46:00Z">
              <w:r w:rsidRPr="00340B0D">
                <w:rPr>
                  <w:rFonts w:cs="Arial"/>
                  <w:sz w:val="18"/>
                  <w:szCs w:val="18"/>
                </w:rPr>
                <w:t>Update Review</w:t>
              </w:r>
            </w:ins>
          </w:p>
        </w:tc>
        <w:tc>
          <w:tcPr>
            <w:tcW w:w="672" w:type="dxa"/>
            <w:tcBorders>
              <w:right w:val="single" w:sz="12" w:space="0" w:color="auto"/>
            </w:tcBorders>
          </w:tcPr>
          <w:p w14:paraId="471A6B5F" w14:textId="77777777" w:rsidR="00980629" w:rsidRPr="00340B0D" w:rsidRDefault="00980629" w:rsidP="00541D1A">
            <w:pPr>
              <w:jc w:val="center"/>
              <w:rPr>
                <w:ins w:id="7253" w:author="jonathan pritchard" w:date="2025-01-23T13:46:00Z" w16du:dateUtc="2025-01-23T13:46:00Z"/>
                <w:rFonts w:cs="Arial"/>
                <w:sz w:val="18"/>
                <w:szCs w:val="18"/>
              </w:rPr>
            </w:pPr>
          </w:p>
        </w:tc>
      </w:tr>
      <w:tr w:rsidR="00980629" w:rsidRPr="00340B0D" w14:paraId="127A59A5" w14:textId="77777777" w:rsidTr="00541D1A">
        <w:trPr>
          <w:ins w:id="7254" w:author="jonathan pritchard" w:date="2025-01-23T13:4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4765DE9" w14:textId="77777777" w:rsidR="00980629" w:rsidRPr="00340B0D" w:rsidRDefault="00980629" w:rsidP="00541D1A">
            <w:pPr>
              <w:rPr>
                <w:ins w:id="7255" w:author="jonathan pritchard" w:date="2025-01-23T13:46:00Z" w16du:dateUtc="2025-01-23T13:46:00Z"/>
                <w:rFonts w:cs="Arial"/>
                <w:sz w:val="18"/>
                <w:szCs w:val="18"/>
              </w:rPr>
            </w:pPr>
            <w:ins w:id="7256" w:author="jonathan pritchard" w:date="2025-01-23T13:46:00Z" w16du:dateUtc="2025-01-23T13:46: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BFD79C6" w14:textId="012CD196" w:rsidR="00980629" w:rsidRPr="00340B0D" w:rsidRDefault="00E3745F" w:rsidP="00541D1A">
            <w:pPr>
              <w:rPr>
                <w:ins w:id="7257" w:author="jonathan pritchard" w:date="2025-01-23T13:46:00Z" w16du:dateUtc="2025-01-23T13:46:00Z"/>
                <w:rFonts w:cs="Arial"/>
                <w:sz w:val="18"/>
                <w:szCs w:val="18"/>
              </w:rPr>
            </w:pPr>
            <w:r>
              <w:rPr>
                <w:rFonts w:cs="Arial"/>
                <w:sz w:val="18"/>
                <w:szCs w:val="18"/>
              </w:rPr>
              <w:t>Off</w:t>
            </w:r>
          </w:p>
        </w:tc>
        <w:tc>
          <w:tcPr>
            <w:tcW w:w="3871" w:type="dxa"/>
            <w:gridSpan w:val="5"/>
            <w:tcBorders>
              <w:left w:val="single" w:sz="12" w:space="0" w:color="auto"/>
            </w:tcBorders>
          </w:tcPr>
          <w:p w14:paraId="7635A1BA" w14:textId="77777777" w:rsidR="00980629" w:rsidRPr="00340B0D" w:rsidRDefault="00980629" w:rsidP="00541D1A">
            <w:pPr>
              <w:rPr>
                <w:ins w:id="7258" w:author="jonathan pritchard" w:date="2025-01-23T13:46:00Z" w16du:dateUtc="2025-01-23T13:46:00Z"/>
                <w:rFonts w:cs="Arial"/>
                <w:sz w:val="18"/>
                <w:szCs w:val="18"/>
              </w:rPr>
            </w:pPr>
            <w:ins w:id="7259" w:author="jonathan pritchard" w:date="2025-01-23T13:46:00Z" w16du:dateUtc="2025-01-23T13:46:00Z">
              <w:r w:rsidRPr="00340B0D">
                <w:rPr>
                  <w:rFonts w:cs="Arial"/>
                  <w:b/>
                  <w:bCs/>
                  <w:sz w:val="18"/>
                  <w:szCs w:val="18"/>
                </w:rPr>
                <w:t>Text Groups</w:t>
              </w:r>
            </w:ins>
          </w:p>
        </w:tc>
        <w:tc>
          <w:tcPr>
            <w:tcW w:w="672" w:type="dxa"/>
            <w:tcBorders>
              <w:right w:val="single" w:sz="12" w:space="0" w:color="auto"/>
            </w:tcBorders>
          </w:tcPr>
          <w:p w14:paraId="028A6611" w14:textId="77777777" w:rsidR="00980629" w:rsidRPr="00340B0D" w:rsidRDefault="00980629" w:rsidP="00541D1A">
            <w:pPr>
              <w:jc w:val="center"/>
              <w:rPr>
                <w:ins w:id="7260" w:author="jonathan pritchard" w:date="2025-01-23T13:46:00Z" w16du:dateUtc="2025-01-23T13:46:00Z"/>
                <w:rFonts w:cs="Arial"/>
                <w:sz w:val="18"/>
                <w:szCs w:val="18"/>
              </w:rPr>
            </w:pPr>
          </w:p>
        </w:tc>
      </w:tr>
      <w:tr w:rsidR="00980629" w:rsidRPr="00340B0D" w14:paraId="2C8C7BE4" w14:textId="77777777" w:rsidTr="00541D1A">
        <w:trPr>
          <w:ins w:id="7261" w:author="jonathan pritchard" w:date="2025-01-23T13:4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ACDBCA6" w14:textId="77777777" w:rsidR="00980629" w:rsidRPr="00340B0D" w:rsidRDefault="00980629" w:rsidP="00541D1A">
            <w:pPr>
              <w:rPr>
                <w:ins w:id="7262" w:author="jonathan pritchard" w:date="2025-01-23T13:46:00Z" w16du:dateUtc="2025-01-23T13:46:00Z"/>
                <w:rFonts w:cs="Arial"/>
                <w:sz w:val="18"/>
                <w:szCs w:val="18"/>
              </w:rPr>
            </w:pPr>
            <w:ins w:id="7263" w:author="jonathan pritchard" w:date="2025-01-23T13:46:00Z" w16du:dateUtc="2025-01-23T13:46: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1CB1581" w14:textId="332C2797" w:rsidR="00980629" w:rsidRPr="00340B0D" w:rsidRDefault="00E3745F" w:rsidP="00541D1A">
            <w:pPr>
              <w:rPr>
                <w:ins w:id="7264" w:author="jonathan pritchard" w:date="2025-01-23T13:46:00Z" w16du:dateUtc="2025-01-23T13:46:00Z"/>
                <w:rFonts w:cs="Arial"/>
                <w:sz w:val="18"/>
                <w:szCs w:val="18"/>
              </w:rPr>
            </w:pPr>
            <w:r>
              <w:rPr>
                <w:rFonts w:cs="Arial"/>
                <w:sz w:val="18"/>
                <w:szCs w:val="18"/>
              </w:rPr>
              <w:t>Off</w:t>
            </w:r>
          </w:p>
        </w:tc>
        <w:tc>
          <w:tcPr>
            <w:tcW w:w="3871" w:type="dxa"/>
            <w:gridSpan w:val="5"/>
            <w:tcBorders>
              <w:left w:val="single" w:sz="12" w:space="0" w:color="auto"/>
            </w:tcBorders>
          </w:tcPr>
          <w:p w14:paraId="2704D09A" w14:textId="77777777" w:rsidR="00980629" w:rsidRPr="00340B0D" w:rsidRDefault="00980629" w:rsidP="00541D1A">
            <w:pPr>
              <w:rPr>
                <w:ins w:id="7265" w:author="jonathan pritchard" w:date="2025-01-23T13:46:00Z" w16du:dateUtc="2025-01-23T13:46:00Z"/>
                <w:rFonts w:cs="Arial"/>
                <w:sz w:val="18"/>
                <w:szCs w:val="18"/>
              </w:rPr>
            </w:pPr>
            <w:ins w:id="7266" w:author="jonathan pritchard" w:date="2025-01-23T13:46:00Z" w16du:dateUtc="2025-01-23T13:46:00Z">
              <w:r w:rsidRPr="00340B0D">
                <w:rPr>
                  <w:rFonts w:cs="Arial"/>
                  <w:sz w:val="18"/>
                  <w:szCs w:val="18"/>
                </w:rPr>
                <w:t>Chart Text</w:t>
              </w:r>
            </w:ins>
          </w:p>
        </w:tc>
        <w:tc>
          <w:tcPr>
            <w:tcW w:w="672" w:type="dxa"/>
            <w:tcBorders>
              <w:right w:val="single" w:sz="12" w:space="0" w:color="auto"/>
            </w:tcBorders>
          </w:tcPr>
          <w:p w14:paraId="7EC37C82" w14:textId="77777777" w:rsidR="00980629" w:rsidRPr="00340B0D" w:rsidRDefault="00980629" w:rsidP="00541D1A">
            <w:pPr>
              <w:jc w:val="center"/>
              <w:rPr>
                <w:ins w:id="7267" w:author="jonathan pritchard" w:date="2025-01-23T13:46:00Z" w16du:dateUtc="2025-01-23T13:46:00Z"/>
                <w:rFonts w:cs="Arial"/>
                <w:sz w:val="18"/>
                <w:szCs w:val="18"/>
              </w:rPr>
            </w:pPr>
          </w:p>
        </w:tc>
      </w:tr>
      <w:tr w:rsidR="00980629" w:rsidRPr="00340B0D" w14:paraId="42CD957D" w14:textId="77777777" w:rsidTr="00541D1A">
        <w:trPr>
          <w:ins w:id="7268" w:author="jonathan pritchard" w:date="2025-01-23T13:4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479ACA0" w14:textId="77777777" w:rsidR="00980629" w:rsidRPr="00340B0D" w:rsidRDefault="00980629" w:rsidP="00541D1A">
            <w:pPr>
              <w:rPr>
                <w:ins w:id="7269" w:author="jonathan pritchard" w:date="2025-01-23T13:46:00Z" w16du:dateUtc="2025-01-23T13:46:00Z"/>
                <w:rFonts w:cs="Arial"/>
                <w:sz w:val="18"/>
                <w:szCs w:val="18"/>
              </w:rPr>
            </w:pPr>
            <w:ins w:id="7270" w:author="jonathan pritchard" w:date="2025-01-23T13:46:00Z" w16du:dateUtc="2025-01-23T13:46: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AE044F3" w14:textId="77777777" w:rsidR="00980629" w:rsidRPr="00340B0D" w:rsidRDefault="00980629" w:rsidP="00541D1A">
            <w:pPr>
              <w:rPr>
                <w:ins w:id="7271" w:author="jonathan pritchard" w:date="2025-01-23T13:46:00Z" w16du:dateUtc="2025-01-23T13:46:00Z"/>
                <w:rFonts w:cs="Arial"/>
                <w:sz w:val="18"/>
                <w:szCs w:val="18"/>
              </w:rPr>
            </w:pPr>
          </w:p>
        </w:tc>
        <w:tc>
          <w:tcPr>
            <w:tcW w:w="3871" w:type="dxa"/>
            <w:gridSpan w:val="5"/>
            <w:tcBorders>
              <w:left w:val="single" w:sz="12" w:space="0" w:color="auto"/>
            </w:tcBorders>
          </w:tcPr>
          <w:p w14:paraId="38C1FB6A" w14:textId="77777777" w:rsidR="00980629" w:rsidRPr="00340B0D" w:rsidRDefault="00980629" w:rsidP="00541D1A">
            <w:pPr>
              <w:rPr>
                <w:ins w:id="7272" w:author="jonathan pritchard" w:date="2025-01-23T13:46:00Z" w16du:dateUtc="2025-01-23T13:46:00Z"/>
                <w:rFonts w:cs="Arial"/>
                <w:sz w:val="18"/>
                <w:szCs w:val="18"/>
              </w:rPr>
            </w:pPr>
            <w:ins w:id="7273" w:author="jonathan pritchard" w:date="2025-01-23T13:46:00Z" w16du:dateUtc="2025-01-23T13:46:00Z">
              <w:r w:rsidRPr="00340B0D">
                <w:rPr>
                  <w:rFonts w:cs="Arial"/>
                  <w:sz w:val="18"/>
                  <w:szCs w:val="18"/>
                </w:rPr>
                <w:t xml:space="preserve">    Important text</w:t>
              </w:r>
            </w:ins>
          </w:p>
        </w:tc>
        <w:tc>
          <w:tcPr>
            <w:tcW w:w="672" w:type="dxa"/>
            <w:tcBorders>
              <w:right w:val="single" w:sz="12" w:space="0" w:color="auto"/>
            </w:tcBorders>
          </w:tcPr>
          <w:p w14:paraId="04D6E2F5" w14:textId="77777777" w:rsidR="00980629" w:rsidRPr="00340B0D" w:rsidRDefault="00980629" w:rsidP="00541D1A">
            <w:pPr>
              <w:jc w:val="center"/>
              <w:rPr>
                <w:ins w:id="7274" w:author="jonathan pritchard" w:date="2025-01-23T13:46:00Z" w16du:dateUtc="2025-01-23T13:46:00Z"/>
                <w:rFonts w:cs="Arial"/>
                <w:sz w:val="18"/>
                <w:szCs w:val="18"/>
              </w:rPr>
            </w:pPr>
          </w:p>
        </w:tc>
      </w:tr>
      <w:tr w:rsidR="00980629" w:rsidRPr="00340B0D" w14:paraId="1C3142A4" w14:textId="77777777" w:rsidTr="00541D1A">
        <w:trPr>
          <w:ins w:id="7275" w:author="jonathan pritchard" w:date="2025-01-23T13:4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3ECB6FF" w14:textId="77777777" w:rsidR="00980629" w:rsidRPr="00340B0D" w:rsidRDefault="00980629" w:rsidP="00541D1A">
            <w:pPr>
              <w:rPr>
                <w:ins w:id="7276" w:author="jonathan pritchard" w:date="2025-01-23T13:46:00Z" w16du:dateUtc="2025-01-23T13:46:00Z"/>
                <w:rFonts w:cs="Arial"/>
                <w:sz w:val="18"/>
                <w:szCs w:val="18"/>
              </w:rPr>
            </w:pPr>
            <w:ins w:id="7277" w:author="jonathan pritchard" w:date="2025-01-23T13:46:00Z" w16du:dateUtc="2025-01-23T13:46: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3545A2" w14:textId="77777777" w:rsidR="00980629" w:rsidRPr="00340B0D" w:rsidRDefault="00980629" w:rsidP="00541D1A">
            <w:pPr>
              <w:rPr>
                <w:ins w:id="7278" w:author="jonathan pritchard" w:date="2025-01-23T13:46:00Z" w16du:dateUtc="2025-01-23T13:46:00Z"/>
                <w:rFonts w:cs="Arial"/>
                <w:sz w:val="18"/>
                <w:szCs w:val="18"/>
              </w:rPr>
            </w:pPr>
          </w:p>
        </w:tc>
        <w:tc>
          <w:tcPr>
            <w:tcW w:w="3871" w:type="dxa"/>
            <w:gridSpan w:val="5"/>
            <w:tcBorders>
              <w:left w:val="single" w:sz="12" w:space="0" w:color="auto"/>
            </w:tcBorders>
          </w:tcPr>
          <w:p w14:paraId="15BD0809" w14:textId="77777777" w:rsidR="00980629" w:rsidRPr="00340B0D" w:rsidRDefault="00980629" w:rsidP="00541D1A">
            <w:pPr>
              <w:rPr>
                <w:ins w:id="7279" w:author="jonathan pritchard" w:date="2025-01-23T13:46:00Z" w16du:dateUtc="2025-01-23T13:46:00Z"/>
                <w:rFonts w:cs="Arial"/>
                <w:b/>
                <w:bCs/>
                <w:sz w:val="18"/>
                <w:szCs w:val="18"/>
              </w:rPr>
            </w:pPr>
            <w:ins w:id="7280" w:author="jonathan pritchard" w:date="2025-01-23T13:46:00Z" w16du:dateUtc="2025-01-23T13:46:00Z">
              <w:r w:rsidRPr="00340B0D">
                <w:rPr>
                  <w:rFonts w:cs="Arial"/>
                  <w:b/>
                  <w:bCs/>
                  <w:sz w:val="18"/>
                  <w:szCs w:val="18"/>
                </w:rPr>
                <w:t xml:space="preserve">    Other Text</w:t>
              </w:r>
            </w:ins>
          </w:p>
        </w:tc>
        <w:tc>
          <w:tcPr>
            <w:tcW w:w="672" w:type="dxa"/>
            <w:tcBorders>
              <w:right w:val="single" w:sz="12" w:space="0" w:color="auto"/>
            </w:tcBorders>
          </w:tcPr>
          <w:p w14:paraId="0FE9ECE2" w14:textId="77777777" w:rsidR="00980629" w:rsidRPr="00340B0D" w:rsidRDefault="00980629" w:rsidP="00541D1A">
            <w:pPr>
              <w:jc w:val="center"/>
              <w:rPr>
                <w:ins w:id="7281" w:author="jonathan pritchard" w:date="2025-01-23T13:46:00Z" w16du:dateUtc="2025-01-23T13:46:00Z"/>
                <w:rFonts w:cs="Arial"/>
                <w:sz w:val="18"/>
                <w:szCs w:val="18"/>
              </w:rPr>
            </w:pPr>
          </w:p>
        </w:tc>
      </w:tr>
      <w:tr w:rsidR="00980629" w:rsidRPr="00340B0D" w14:paraId="303F4EAE" w14:textId="77777777" w:rsidTr="00541D1A">
        <w:trPr>
          <w:ins w:id="7282" w:author="jonathan pritchard" w:date="2025-01-23T13:4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8D64B52" w14:textId="77777777" w:rsidR="00980629" w:rsidRPr="00340B0D" w:rsidRDefault="00980629" w:rsidP="00541D1A">
            <w:pPr>
              <w:rPr>
                <w:ins w:id="7283" w:author="jonathan pritchard" w:date="2025-01-23T13:46:00Z" w16du:dateUtc="2025-01-23T13:46:00Z"/>
                <w:rFonts w:cs="Arial"/>
                <w:sz w:val="18"/>
                <w:szCs w:val="18"/>
              </w:rPr>
            </w:pPr>
            <w:ins w:id="7284" w:author="jonathan pritchard" w:date="2025-01-23T13:46:00Z" w16du:dateUtc="2025-01-23T13:46: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4014560A" w14:textId="77777777" w:rsidR="00980629" w:rsidRPr="00340B0D" w:rsidRDefault="00980629" w:rsidP="00541D1A">
            <w:pPr>
              <w:rPr>
                <w:ins w:id="7285" w:author="jonathan pritchard" w:date="2025-01-23T13:46:00Z" w16du:dateUtc="2025-01-23T13:46:00Z"/>
                <w:rFonts w:cs="Arial"/>
                <w:sz w:val="18"/>
                <w:szCs w:val="18"/>
              </w:rPr>
            </w:pPr>
          </w:p>
        </w:tc>
        <w:tc>
          <w:tcPr>
            <w:tcW w:w="3871" w:type="dxa"/>
            <w:gridSpan w:val="5"/>
            <w:tcBorders>
              <w:left w:val="single" w:sz="12" w:space="0" w:color="auto"/>
            </w:tcBorders>
          </w:tcPr>
          <w:p w14:paraId="6735A1E3" w14:textId="77777777" w:rsidR="00980629" w:rsidRPr="00340B0D" w:rsidRDefault="00980629" w:rsidP="00541D1A">
            <w:pPr>
              <w:rPr>
                <w:ins w:id="7286" w:author="jonathan pritchard" w:date="2025-01-23T13:46:00Z" w16du:dateUtc="2025-01-23T13:46:00Z"/>
                <w:rFonts w:cs="Arial"/>
                <w:sz w:val="18"/>
                <w:szCs w:val="18"/>
              </w:rPr>
            </w:pPr>
            <w:ins w:id="7287" w:author="jonathan pritchard" w:date="2025-01-23T13:46:00Z" w16du:dateUtc="2025-01-23T13:46:00Z">
              <w:r w:rsidRPr="00340B0D">
                <w:rPr>
                  <w:rFonts w:cs="Arial"/>
                  <w:sz w:val="18"/>
                  <w:szCs w:val="18"/>
                </w:rPr>
                <w:t xml:space="preserve">        Names</w:t>
              </w:r>
            </w:ins>
          </w:p>
        </w:tc>
        <w:tc>
          <w:tcPr>
            <w:tcW w:w="672" w:type="dxa"/>
            <w:tcBorders>
              <w:right w:val="single" w:sz="12" w:space="0" w:color="auto"/>
            </w:tcBorders>
          </w:tcPr>
          <w:p w14:paraId="0F905CA8" w14:textId="77777777" w:rsidR="00980629" w:rsidRPr="00340B0D" w:rsidRDefault="00980629" w:rsidP="00541D1A">
            <w:pPr>
              <w:jc w:val="center"/>
              <w:rPr>
                <w:ins w:id="7288" w:author="jonathan pritchard" w:date="2025-01-23T13:46:00Z" w16du:dateUtc="2025-01-23T13:46:00Z"/>
                <w:rFonts w:cs="Arial"/>
                <w:sz w:val="18"/>
                <w:szCs w:val="18"/>
              </w:rPr>
            </w:pPr>
          </w:p>
        </w:tc>
      </w:tr>
      <w:tr w:rsidR="00980629" w:rsidRPr="00340B0D" w14:paraId="3D427888" w14:textId="77777777" w:rsidTr="00541D1A">
        <w:trPr>
          <w:ins w:id="7289" w:author="jonathan pritchard" w:date="2025-01-23T13:46:00Z"/>
        </w:trPr>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07BA4527" w14:textId="77777777" w:rsidR="00980629" w:rsidRPr="00340B0D" w:rsidRDefault="00980629" w:rsidP="00541D1A">
            <w:pPr>
              <w:jc w:val="center"/>
              <w:rPr>
                <w:ins w:id="7290" w:author="jonathan pritchard" w:date="2025-01-23T13:46:00Z" w16du:dateUtc="2025-01-23T13:46:00Z"/>
                <w:rFonts w:cs="Arial"/>
                <w:b/>
                <w:bCs/>
                <w:sz w:val="18"/>
                <w:szCs w:val="18"/>
              </w:rPr>
            </w:pPr>
            <w:ins w:id="7291" w:author="jonathan pritchard" w:date="2025-01-23T13:46:00Z" w16du:dateUtc="2025-01-23T13:46:00Z">
              <w:r w:rsidRPr="00340B0D">
                <w:rPr>
                  <w:rFonts w:cs="Arial"/>
                  <w:b/>
                  <w:bCs/>
                  <w:sz w:val="18"/>
                  <w:szCs w:val="18"/>
                </w:rPr>
                <w:t>Palette</w:t>
              </w:r>
            </w:ins>
          </w:p>
        </w:tc>
        <w:tc>
          <w:tcPr>
            <w:tcW w:w="3871" w:type="dxa"/>
            <w:gridSpan w:val="5"/>
            <w:tcBorders>
              <w:left w:val="single" w:sz="12" w:space="0" w:color="auto"/>
            </w:tcBorders>
          </w:tcPr>
          <w:p w14:paraId="0FFB97C7" w14:textId="77777777" w:rsidR="00980629" w:rsidRPr="00340B0D" w:rsidRDefault="00980629" w:rsidP="00541D1A">
            <w:pPr>
              <w:rPr>
                <w:ins w:id="7292" w:author="jonathan pritchard" w:date="2025-01-23T13:46:00Z" w16du:dateUtc="2025-01-23T13:46:00Z"/>
                <w:rFonts w:cs="Arial"/>
                <w:b/>
                <w:bCs/>
                <w:sz w:val="18"/>
                <w:szCs w:val="18"/>
              </w:rPr>
            </w:pPr>
            <w:ins w:id="7293" w:author="jonathan pritchard" w:date="2025-01-23T13:46:00Z" w16du:dateUtc="2025-01-23T13:46:00Z">
              <w:r w:rsidRPr="00340B0D">
                <w:rPr>
                  <w:rFonts w:cs="Arial"/>
                  <w:sz w:val="18"/>
                  <w:szCs w:val="18"/>
                </w:rPr>
                <w:t xml:space="preserve">        Light description</w:t>
              </w:r>
            </w:ins>
          </w:p>
        </w:tc>
        <w:tc>
          <w:tcPr>
            <w:tcW w:w="672" w:type="dxa"/>
            <w:tcBorders>
              <w:right w:val="single" w:sz="12" w:space="0" w:color="auto"/>
            </w:tcBorders>
          </w:tcPr>
          <w:p w14:paraId="41FA6005" w14:textId="77777777" w:rsidR="00980629" w:rsidRPr="00340B0D" w:rsidRDefault="00980629" w:rsidP="00541D1A">
            <w:pPr>
              <w:jc w:val="center"/>
              <w:rPr>
                <w:ins w:id="7294" w:author="jonathan pritchard" w:date="2025-01-23T13:46:00Z" w16du:dateUtc="2025-01-23T13:46:00Z"/>
                <w:rFonts w:cs="Arial"/>
                <w:sz w:val="18"/>
                <w:szCs w:val="18"/>
              </w:rPr>
            </w:pPr>
          </w:p>
        </w:tc>
      </w:tr>
      <w:tr w:rsidR="00980629" w:rsidRPr="00340B0D" w14:paraId="481F9A52" w14:textId="77777777" w:rsidTr="00541D1A">
        <w:trPr>
          <w:ins w:id="7295" w:author="jonathan pritchard" w:date="2025-01-23T13:46:00Z"/>
        </w:trPr>
        <w:customXmlInsRangeStart w:id="7296" w:author="jonathan pritchard" w:date="2025-01-23T13:46:00Z"/>
        <w:sdt>
          <w:sdtPr>
            <w:rPr>
              <w:rFonts w:cs="Arial"/>
              <w:sz w:val="18"/>
              <w:szCs w:val="18"/>
            </w:rPr>
            <w:alias w:val="Palette"/>
            <w:tag w:val="Palette"/>
            <w:id w:val="-1101726431"/>
            <w:placeholder>
              <w:docPart w:val="81F08AA1B1674B0094DF6F86904C1C49"/>
            </w:placeholder>
            <w:comboBox>
              <w:listItem w:displayText="Day" w:value="Day"/>
              <w:listItem w:displayText="Dusk" w:value="Dusk"/>
              <w:listItem w:displayText="Night" w:value="Night"/>
            </w:comboBox>
          </w:sdtPr>
          <w:sdtContent>
            <w:customXmlInsRangeEnd w:id="7296"/>
            <w:tc>
              <w:tcPr>
                <w:tcW w:w="4656" w:type="dxa"/>
                <w:gridSpan w:val="5"/>
                <w:tcBorders>
                  <w:left w:val="single" w:sz="12" w:space="0" w:color="auto"/>
                  <w:bottom w:val="single" w:sz="12" w:space="0" w:color="auto"/>
                  <w:right w:val="single" w:sz="12" w:space="0" w:color="auto"/>
                </w:tcBorders>
              </w:tcPr>
              <w:p w14:paraId="3A16D5A5" w14:textId="77777777" w:rsidR="00980629" w:rsidRPr="00340B0D" w:rsidRDefault="00980629" w:rsidP="00541D1A">
                <w:pPr>
                  <w:rPr>
                    <w:ins w:id="7297" w:author="jonathan pritchard" w:date="2025-01-23T13:46:00Z" w16du:dateUtc="2025-01-23T13:46:00Z"/>
                    <w:rFonts w:cs="Arial"/>
                    <w:sz w:val="18"/>
                    <w:szCs w:val="18"/>
                  </w:rPr>
                </w:pPr>
                <w:ins w:id="7298" w:author="jonathan pritchard" w:date="2025-01-23T13:46:00Z" w16du:dateUtc="2025-01-23T13:46:00Z">
                  <w:r w:rsidRPr="00340B0D">
                    <w:rPr>
                      <w:rFonts w:cs="Arial"/>
                      <w:sz w:val="18"/>
                      <w:szCs w:val="18"/>
                    </w:rPr>
                    <w:t>Day</w:t>
                  </w:r>
                </w:ins>
              </w:p>
            </w:tc>
            <w:customXmlInsRangeStart w:id="7299" w:author="jonathan pritchard" w:date="2025-01-23T13:46:00Z"/>
          </w:sdtContent>
        </w:sdt>
        <w:customXmlInsRangeEnd w:id="7299"/>
        <w:tc>
          <w:tcPr>
            <w:tcW w:w="3871" w:type="dxa"/>
            <w:gridSpan w:val="5"/>
            <w:tcBorders>
              <w:left w:val="single" w:sz="12" w:space="0" w:color="auto"/>
            </w:tcBorders>
          </w:tcPr>
          <w:p w14:paraId="190EE56C" w14:textId="77777777" w:rsidR="00980629" w:rsidRPr="00340B0D" w:rsidRDefault="00980629" w:rsidP="00541D1A">
            <w:pPr>
              <w:rPr>
                <w:ins w:id="7300" w:author="jonathan pritchard" w:date="2025-01-23T13:46:00Z" w16du:dateUtc="2025-01-23T13:46:00Z"/>
                <w:rFonts w:cs="Arial"/>
                <w:b/>
                <w:bCs/>
                <w:sz w:val="18"/>
                <w:szCs w:val="18"/>
              </w:rPr>
            </w:pPr>
            <w:ins w:id="7301" w:author="jonathan pritchard" w:date="2025-01-23T13:46:00Z" w16du:dateUtc="2025-01-23T13:46:00Z">
              <w:r w:rsidRPr="00340B0D">
                <w:rPr>
                  <w:rFonts w:cs="Arial"/>
                  <w:sz w:val="18"/>
                  <w:szCs w:val="18"/>
                </w:rPr>
                <w:t xml:space="preserve">        All other chart text</w:t>
              </w:r>
            </w:ins>
          </w:p>
        </w:tc>
        <w:tc>
          <w:tcPr>
            <w:tcW w:w="672" w:type="dxa"/>
            <w:tcBorders>
              <w:right w:val="single" w:sz="12" w:space="0" w:color="auto"/>
            </w:tcBorders>
          </w:tcPr>
          <w:p w14:paraId="6B8428D6" w14:textId="77777777" w:rsidR="00980629" w:rsidRPr="00340B0D" w:rsidRDefault="00980629" w:rsidP="00541D1A">
            <w:pPr>
              <w:jc w:val="center"/>
              <w:rPr>
                <w:ins w:id="7302" w:author="jonathan pritchard" w:date="2025-01-23T13:46:00Z" w16du:dateUtc="2025-01-23T13:46:00Z"/>
                <w:rFonts w:cs="Arial"/>
                <w:sz w:val="18"/>
                <w:szCs w:val="18"/>
              </w:rPr>
            </w:pPr>
          </w:p>
        </w:tc>
      </w:tr>
      <w:tr w:rsidR="00980629" w:rsidRPr="00340B0D" w14:paraId="417B4FDB" w14:textId="77777777" w:rsidTr="00541D1A">
        <w:trPr>
          <w:ins w:id="7303" w:author="jonathan pritchard" w:date="2025-01-23T13:46:00Z"/>
        </w:trPr>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7F7009F0" w14:textId="77777777" w:rsidR="00980629" w:rsidRPr="00340B0D" w:rsidRDefault="00980629" w:rsidP="00541D1A">
            <w:pPr>
              <w:jc w:val="center"/>
              <w:rPr>
                <w:ins w:id="7304" w:author="jonathan pritchard" w:date="2025-01-23T13:46:00Z" w16du:dateUtc="2025-01-23T13:46:00Z"/>
                <w:rFonts w:cs="Arial"/>
                <w:b/>
                <w:bCs/>
                <w:sz w:val="18"/>
                <w:szCs w:val="18"/>
              </w:rPr>
            </w:pPr>
          </w:p>
        </w:tc>
        <w:tc>
          <w:tcPr>
            <w:tcW w:w="3871" w:type="dxa"/>
            <w:gridSpan w:val="5"/>
            <w:tcBorders>
              <w:left w:val="single" w:sz="12" w:space="0" w:color="auto"/>
            </w:tcBorders>
          </w:tcPr>
          <w:p w14:paraId="083A2757" w14:textId="77777777" w:rsidR="00980629" w:rsidRPr="00340B0D" w:rsidRDefault="00980629" w:rsidP="00541D1A">
            <w:pPr>
              <w:rPr>
                <w:ins w:id="7305" w:author="jonathan pritchard" w:date="2025-01-23T13:46:00Z" w16du:dateUtc="2025-01-23T13:46:00Z"/>
                <w:rFonts w:cs="Arial"/>
                <w:sz w:val="18"/>
                <w:szCs w:val="18"/>
              </w:rPr>
            </w:pPr>
          </w:p>
        </w:tc>
        <w:tc>
          <w:tcPr>
            <w:tcW w:w="672" w:type="dxa"/>
            <w:tcBorders>
              <w:right w:val="single" w:sz="12" w:space="0" w:color="auto"/>
            </w:tcBorders>
            <w:vAlign w:val="center"/>
          </w:tcPr>
          <w:p w14:paraId="3A03DE7E" w14:textId="77777777" w:rsidR="00980629" w:rsidRPr="00340B0D" w:rsidRDefault="00980629" w:rsidP="00541D1A">
            <w:pPr>
              <w:jc w:val="center"/>
              <w:rPr>
                <w:ins w:id="7306" w:author="jonathan pritchard" w:date="2025-01-23T13:46:00Z" w16du:dateUtc="2025-01-23T13:46:00Z"/>
                <w:rFonts w:cs="Arial"/>
                <w:sz w:val="18"/>
                <w:szCs w:val="18"/>
              </w:rPr>
            </w:pPr>
          </w:p>
        </w:tc>
      </w:tr>
      <w:tr w:rsidR="00980629" w:rsidRPr="00340B0D" w14:paraId="518DC86C" w14:textId="77777777" w:rsidTr="00541D1A">
        <w:trPr>
          <w:ins w:id="7307" w:author="jonathan pritchard" w:date="2025-01-23T13:46:00Z"/>
        </w:trPr>
        <w:tc>
          <w:tcPr>
            <w:tcW w:w="4656" w:type="dxa"/>
            <w:gridSpan w:val="5"/>
            <w:tcBorders>
              <w:left w:val="single" w:sz="12" w:space="0" w:color="auto"/>
              <w:bottom w:val="single" w:sz="12" w:space="0" w:color="auto"/>
              <w:right w:val="single" w:sz="12" w:space="0" w:color="auto"/>
            </w:tcBorders>
            <w:shd w:val="clear" w:color="auto" w:fill="FFFFFF" w:themeFill="background1"/>
          </w:tcPr>
          <w:p w14:paraId="32B3545C" w14:textId="77777777" w:rsidR="00980629" w:rsidRPr="00340B0D" w:rsidRDefault="00980629" w:rsidP="00541D1A">
            <w:pPr>
              <w:rPr>
                <w:ins w:id="7308" w:author="jonathan pritchard" w:date="2025-01-23T13:46:00Z" w16du:dateUtc="2025-01-23T13:46:00Z"/>
                <w:rFonts w:cs="Arial"/>
                <w:sz w:val="18"/>
                <w:szCs w:val="18"/>
              </w:rPr>
            </w:pPr>
          </w:p>
        </w:tc>
        <w:tc>
          <w:tcPr>
            <w:tcW w:w="3871" w:type="dxa"/>
            <w:gridSpan w:val="5"/>
            <w:tcBorders>
              <w:left w:val="single" w:sz="12" w:space="0" w:color="auto"/>
              <w:bottom w:val="single" w:sz="12" w:space="0" w:color="auto"/>
            </w:tcBorders>
          </w:tcPr>
          <w:p w14:paraId="24B8120F" w14:textId="77777777" w:rsidR="00980629" w:rsidRPr="00340B0D" w:rsidRDefault="00980629" w:rsidP="00541D1A">
            <w:pPr>
              <w:jc w:val="center"/>
              <w:rPr>
                <w:ins w:id="7309" w:author="jonathan pritchard" w:date="2025-01-23T13:46:00Z" w16du:dateUtc="2025-01-23T13:46:00Z"/>
                <w:rFonts w:cs="Arial"/>
                <w:sz w:val="18"/>
                <w:szCs w:val="18"/>
              </w:rPr>
            </w:pPr>
          </w:p>
        </w:tc>
        <w:tc>
          <w:tcPr>
            <w:tcW w:w="672" w:type="dxa"/>
            <w:tcBorders>
              <w:bottom w:val="single" w:sz="12" w:space="0" w:color="auto"/>
              <w:right w:val="single" w:sz="12" w:space="0" w:color="auto"/>
            </w:tcBorders>
            <w:vAlign w:val="center"/>
          </w:tcPr>
          <w:p w14:paraId="44998B9C" w14:textId="77777777" w:rsidR="00980629" w:rsidRPr="00340B0D" w:rsidRDefault="00980629" w:rsidP="00541D1A">
            <w:pPr>
              <w:jc w:val="center"/>
              <w:rPr>
                <w:ins w:id="7310" w:author="jonathan pritchard" w:date="2025-01-23T13:46:00Z" w16du:dateUtc="2025-01-23T13:46:00Z"/>
                <w:rFonts w:cs="Arial"/>
                <w:sz w:val="18"/>
                <w:szCs w:val="18"/>
              </w:rPr>
            </w:pPr>
          </w:p>
        </w:tc>
      </w:tr>
      <w:tr w:rsidR="00980629" w:rsidRPr="00340B0D" w14:paraId="422B8B82" w14:textId="77777777" w:rsidTr="00541D1A">
        <w:trPr>
          <w:ins w:id="7311" w:author="jonathan pritchard" w:date="2025-01-23T13:46:00Z"/>
        </w:trPr>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474EAE87" w14:textId="77777777" w:rsidR="00980629" w:rsidRPr="00340B0D" w:rsidRDefault="00980629" w:rsidP="00541D1A">
            <w:pPr>
              <w:jc w:val="center"/>
              <w:rPr>
                <w:ins w:id="7312" w:author="jonathan pritchard" w:date="2025-01-23T13:46:00Z" w16du:dateUtc="2025-01-23T13:46:00Z"/>
                <w:rFonts w:cs="Arial"/>
                <w:b/>
                <w:bCs/>
                <w:sz w:val="18"/>
                <w:szCs w:val="18"/>
              </w:rPr>
            </w:pPr>
            <w:ins w:id="7313" w:author="jonathan pritchard" w:date="2025-01-23T13:46:00Z" w16du:dateUtc="2025-01-23T13:46: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08A3BF9" w14:textId="77777777" w:rsidR="00980629" w:rsidRPr="00340B0D" w:rsidRDefault="00980629" w:rsidP="00541D1A">
            <w:pPr>
              <w:jc w:val="center"/>
              <w:rPr>
                <w:ins w:id="7314" w:author="jonathan pritchard" w:date="2025-01-23T13:46:00Z" w16du:dateUtc="2025-01-23T13:46:00Z"/>
                <w:rFonts w:cs="Arial"/>
                <w:sz w:val="18"/>
                <w:szCs w:val="18"/>
              </w:rPr>
            </w:pPr>
            <w:ins w:id="7315" w:author="jonathan pritchard" w:date="2025-01-23T13:46:00Z" w16du:dateUtc="2025-01-23T13:46:00Z">
              <w:r w:rsidRPr="00340B0D">
                <w:rPr>
                  <w:rFonts w:cs="Arial"/>
                  <w:b/>
                  <w:bCs/>
                  <w:sz w:val="18"/>
                  <w:szCs w:val="18"/>
                </w:rPr>
                <w:t>Display</w:t>
              </w:r>
            </w:ins>
          </w:p>
        </w:tc>
      </w:tr>
      <w:tr w:rsidR="00980629" w:rsidRPr="00340B0D" w14:paraId="18749995" w14:textId="77777777" w:rsidTr="00541D1A">
        <w:trPr>
          <w:trHeight w:val="287"/>
          <w:ins w:id="7316" w:author="jonathan pritchard" w:date="2025-01-23T13:46:00Z"/>
        </w:trPr>
        <w:tc>
          <w:tcPr>
            <w:tcW w:w="1789" w:type="dxa"/>
            <w:tcBorders>
              <w:left w:val="single" w:sz="12" w:space="0" w:color="auto"/>
              <w:bottom w:val="single" w:sz="4" w:space="0" w:color="auto"/>
            </w:tcBorders>
          </w:tcPr>
          <w:p w14:paraId="1B93E214" w14:textId="77777777" w:rsidR="00980629" w:rsidRPr="00340B0D" w:rsidRDefault="00980629" w:rsidP="00541D1A">
            <w:pPr>
              <w:rPr>
                <w:ins w:id="7317" w:author="jonathan pritchard" w:date="2025-01-23T13:46:00Z" w16du:dateUtc="2025-01-23T13:46:00Z"/>
                <w:rFonts w:cs="Arial"/>
                <w:sz w:val="18"/>
                <w:szCs w:val="18"/>
              </w:rPr>
            </w:pPr>
            <w:ins w:id="7318" w:author="jonathan pritchard" w:date="2025-01-23T13:46:00Z" w16du:dateUtc="2025-01-23T13:46:00Z">
              <w:r w:rsidRPr="00340B0D">
                <w:rPr>
                  <w:rFonts w:cs="Arial"/>
                  <w:sz w:val="18"/>
                  <w:szCs w:val="18"/>
                </w:rPr>
                <w:t>Start Date</w:t>
              </w:r>
            </w:ins>
          </w:p>
        </w:tc>
        <w:tc>
          <w:tcPr>
            <w:tcW w:w="2867" w:type="dxa"/>
            <w:gridSpan w:val="4"/>
            <w:tcBorders>
              <w:bottom w:val="single" w:sz="4" w:space="0" w:color="auto"/>
              <w:right w:val="single" w:sz="12" w:space="0" w:color="auto"/>
            </w:tcBorders>
          </w:tcPr>
          <w:p w14:paraId="1354E9AB" w14:textId="77777777" w:rsidR="00980629" w:rsidRPr="00340B0D" w:rsidRDefault="00980629" w:rsidP="00541D1A">
            <w:pPr>
              <w:rPr>
                <w:ins w:id="7319" w:author="jonathan pritchard" w:date="2025-01-23T13:46:00Z" w16du:dateUtc="2025-01-23T13:46: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3B94F4C7" w14:textId="77777777" w:rsidR="00980629" w:rsidRPr="00340B0D" w:rsidRDefault="00980629" w:rsidP="00541D1A">
            <w:pPr>
              <w:rPr>
                <w:ins w:id="7320" w:author="jonathan pritchard" w:date="2025-01-23T13:46:00Z" w16du:dateUtc="2025-01-23T13:46:00Z"/>
                <w:rFonts w:cs="Arial"/>
                <w:sz w:val="18"/>
                <w:szCs w:val="18"/>
              </w:rPr>
            </w:pPr>
            <w:ins w:id="7321" w:author="jonathan pritchard" w:date="2025-01-23T13:46:00Z" w16du:dateUtc="2025-01-23T13:46: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5C7F3DD9" w14:textId="77777777" w:rsidR="00980629" w:rsidRPr="00C87169" w:rsidRDefault="00980629" w:rsidP="00541D1A">
            <w:pPr>
              <w:rPr>
                <w:ins w:id="7322" w:author="jonathan pritchard" w:date="2025-01-23T13:46:00Z" w16du:dateUtc="2025-01-23T13:46:00Z"/>
                <w:rFonts w:cs="Arial"/>
              </w:rPr>
            </w:pPr>
          </w:p>
        </w:tc>
      </w:tr>
      <w:tr w:rsidR="00980629" w:rsidRPr="00340B0D" w14:paraId="0F4055E2" w14:textId="77777777" w:rsidTr="00541D1A">
        <w:trPr>
          <w:ins w:id="7323" w:author="jonathan pritchard" w:date="2025-01-23T13:46:00Z"/>
        </w:trPr>
        <w:tc>
          <w:tcPr>
            <w:tcW w:w="1789" w:type="dxa"/>
            <w:tcBorders>
              <w:left w:val="single" w:sz="12" w:space="0" w:color="auto"/>
              <w:bottom w:val="single" w:sz="4" w:space="0" w:color="auto"/>
            </w:tcBorders>
          </w:tcPr>
          <w:p w14:paraId="4C34A43F" w14:textId="77777777" w:rsidR="00980629" w:rsidRPr="00340B0D" w:rsidRDefault="00980629" w:rsidP="00541D1A">
            <w:pPr>
              <w:rPr>
                <w:ins w:id="7324" w:author="jonathan pritchard" w:date="2025-01-23T13:46:00Z" w16du:dateUtc="2025-01-23T13:46:00Z"/>
                <w:rFonts w:cs="Arial"/>
                <w:sz w:val="18"/>
                <w:szCs w:val="18"/>
              </w:rPr>
            </w:pPr>
            <w:ins w:id="7325" w:author="jonathan pritchard" w:date="2025-01-23T13:46:00Z" w16du:dateUtc="2025-01-23T13:46: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1A8DEACB" w14:textId="77777777" w:rsidR="00980629" w:rsidRPr="00340B0D" w:rsidRDefault="00980629" w:rsidP="00541D1A">
            <w:pPr>
              <w:rPr>
                <w:ins w:id="7326" w:author="jonathan pritchard" w:date="2025-01-23T13:46:00Z" w16du:dateUtc="2025-01-23T13:46: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5175226C" w14:textId="77777777" w:rsidR="00980629" w:rsidRPr="00340B0D" w:rsidRDefault="00980629" w:rsidP="00541D1A">
            <w:pPr>
              <w:rPr>
                <w:ins w:id="7327" w:author="jonathan pritchard" w:date="2025-01-23T13:46:00Z" w16du:dateUtc="2025-01-23T13:46:00Z"/>
                <w:rFonts w:cs="Arial"/>
                <w:sz w:val="18"/>
                <w:szCs w:val="18"/>
              </w:rPr>
            </w:pPr>
            <w:ins w:id="7328" w:author="jonathan pritchard" w:date="2025-01-23T13:46:00Z" w16du:dateUtc="2025-01-23T13:46: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15B65750" w14:textId="77777777" w:rsidR="00980629" w:rsidRPr="00340B0D" w:rsidRDefault="00980629" w:rsidP="00541D1A">
            <w:pPr>
              <w:rPr>
                <w:ins w:id="7329" w:author="jonathan pritchard" w:date="2025-01-23T13:46:00Z" w16du:dateUtc="2025-01-23T13:46:00Z"/>
                <w:rFonts w:cs="Arial"/>
                <w:sz w:val="18"/>
                <w:szCs w:val="18"/>
              </w:rPr>
            </w:pPr>
            <w:ins w:id="7330" w:author="jonathan pritchard" w:date="2025-01-23T13:46:00Z" w16du:dateUtc="2025-01-23T13:46:00Z">
              <w:r w:rsidRPr="00340B0D">
                <w:rPr>
                  <w:rFonts w:cs="Arial"/>
                  <w:sz w:val="18"/>
                  <w:szCs w:val="18"/>
                </w:rPr>
                <w:t>1:</w:t>
              </w:r>
              <w:r>
                <w:rPr>
                  <w:rFonts w:cs="Arial"/>
                  <w:sz w:val="18"/>
                  <w:szCs w:val="18"/>
                </w:rPr>
                <w:t>60000</w:t>
              </w:r>
            </w:ins>
          </w:p>
        </w:tc>
      </w:tr>
      <w:tr w:rsidR="00980629" w:rsidRPr="00340B0D" w14:paraId="2B2A9949" w14:textId="77777777" w:rsidTr="00541D1A">
        <w:trPr>
          <w:ins w:id="7331" w:author="jonathan pritchard" w:date="2025-01-23T13:46:00Z"/>
        </w:trPr>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322B6CF5" w14:textId="77777777" w:rsidR="00980629" w:rsidRPr="00340B0D" w:rsidRDefault="00980629" w:rsidP="00541D1A">
            <w:pPr>
              <w:jc w:val="center"/>
              <w:rPr>
                <w:ins w:id="7332" w:author="jonathan pritchard" w:date="2025-01-23T13:46:00Z" w16du:dateUtc="2025-01-23T13:46: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46FFD323" w14:textId="77777777" w:rsidR="00980629" w:rsidRPr="00340B0D" w:rsidRDefault="00980629" w:rsidP="00541D1A">
            <w:pPr>
              <w:rPr>
                <w:ins w:id="7333" w:author="jonathan pritchard" w:date="2025-01-23T13:46:00Z" w16du:dateUtc="2025-01-23T13:46:00Z"/>
                <w:rFonts w:cs="Arial"/>
                <w:sz w:val="18"/>
                <w:szCs w:val="18"/>
              </w:rPr>
            </w:pPr>
            <w:ins w:id="7334" w:author="jonathan pritchard" w:date="2025-01-23T13:46:00Z" w16du:dateUtc="2025-01-23T13:46: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5F53C147" w14:textId="77777777" w:rsidR="00980629" w:rsidRPr="00340B0D" w:rsidRDefault="00980629" w:rsidP="00541D1A">
            <w:pPr>
              <w:rPr>
                <w:ins w:id="7335" w:author="jonathan pritchard" w:date="2025-01-23T13:46:00Z" w16du:dateUtc="2025-01-23T13:46:00Z"/>
                <w:rFonts w:cs="Arial"/>
                <w:sz w:val="18"/>
                <w:szCs w:val="18"/>
              </w:rPr>
            </w:pPr>
          </w:p>
        </w:tc>
      </w:tr>
      <w:tr w:rsidR="00980629" w:rsidRPr="00340B0D" w14:paraId="765C1E09" w14:textId="77777777" w:rsidTr="00541D1A">
        <w:trPr>
          <w:ins w:id="7336" w:author="jonathan pritchard" w:date="2025-01-23T13:46:00Z"/>
        </w:trPr>
        <w:tc>
          <w:tcPr>
            <w:tcW w:w="9199" w:type="dxa"/>
            <w:gridSpan w:val="11"/>
            <w:tcBorders>
              <w:top w:val="single" w:sz="4" w:space="0" w:color="auto"/>
              <w:left w:val="single" w:sz="12" w:space="0" w:color="auto"/>
              <w:bottom w:val="single" w:sz="4" w:space="0" w:color="auto"/>
              <w:right w:val="single" w:sz="12" w:space="0" w:color="auto"/>
            </w:tcBorders>
          </w:tcPr>
          <w:p w14:paraId="1C474CDB" w14:textId="77777777" w:rsidR="00980629" w:rsidRPr="00340B0D" w:rsidRDefault="00980629" w:rsidP="00541D1A">
            <w:pPr>
              <w:rPr>
                <w:ins w:id="7337" w:author="jonathan pritchard" w:date="2025-01-23T13:46:00Z" w16du:dateUtc="2025-01-23T13:46:00Z"/>
                <w:rFonts w:cs="Arial"/>
                <w:sz w:val="18"/>
                <w:szCs w:val="18"/>
              </w:rPr>
            </w:pPr>
          </w:p>
        </w:tc>
      </w:tr>
      <w:tr w:rsidR="00980629" w:rsidRPr="00340B0D" w14:paraId="60449676" w14:textId="77777777" w:rsidTr="00541D1A">
        <w:trPr>
          <w:ins w:id="7338" w:author="jonathan pritchard" w:date="2025-01-23T13:46: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6F92D1D" w14:textId="77777777" w:rsidR="00980629" w:rsidRPr="00340B0D" w:rsidRDefault="00980629" w:rsidP="00541D1A">
            <w:pPr>
              <w:jc w:val="center"/>
              <w:rPr>
                <w:ins w:id="7339" w:author="jonathan pritchard" w:date="2025-01-23T13:46:00Z" w16du:dateUtc="2025-01-23T13:46:00Z"/>
                <w:rFonts w:cs="Arial"/>
                <w:b/>
                <w:bCs/>
                <w:sz w:val="18"/>
                <w:szCs w:val="18"/>
              </w:rPr>
            </w:pPr>
            <w:ins w:id="7340" w:author="jonathan pritchard" w:date="2025-01-23T13:46:00Z" w16du:dateUtc="2025-01-23T13:46:00Z">
              <w:r w:rsidRPr="00340B0D">
                <w:rPr>
                  <w:rFonts w:cs="Arial"/>
                  <w:b/>
                  <w:bCs/>
                  <w:sz w:val="18"/>
                  <w:szCs w:val="18"/>
                </w:rPr>
                <w:t>Viewing Group</w:t>
              </w:r>
              <w:r>
                <w:rPr>
                  <w:rFonts w:cs="Arial"/>
                  <w:b/>
                  <w:bCs/>
                  <w:sz w:val="18"/>
                  <w:szCs w:val="18"/>
                </w:rPr>
                <w:t>s (Default = On)</w:t>
              </w:r>
            </w:ins>
          </w:p>
        </w:tc>
      </w:tr>
      <w:tr w:rsidR="00980629" w:rsidRPr="00340B0D" w14:paraId="0CA5527D" w14:textId="77777777" w:rsidTr="00541D1A">
        <w:trPr>
          <w:ins w:id="7341" w:author="jonathan pritchard" w:date="2025-01-23T13:46:00Z"/>
        </w:trPr>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24D2068" w14:textId="77777777" w:rsidR="00980629" w:rsidRPr="00340B0D" w:rsidRDefault="00980629" w:rsidP="00541D1A">
            <w:pPr>
              <w:jc w:val="center"/>
              <w:rPr>
                <w:ins w:id="7342" w:author="jonathan pritchard" w:date="2025-01-23T13:46:00Z" w16du:dateUtc="2025-01-23T13:46:00Z"/>
                <w:rFonts w:cs="Arial"/>
                <w:b/>
                <w:bCs/>
                <w:sz w:val="18"/>
                <w:szCs w:val="18"/>
              </w:rPr>
            </w:pPr>
            <w:ins w:id="7343" w:author="jonathan pritchard" w:date="2025-01-23T13:46:00Z" w16du:dateUtc="2025-01-23T13:46:00Z">
              <w:r w:rsidRPr="00340B0D">
                <w:rPr>
                  <w:rFonts w:cs="Arial"/>
                  <w:b/>
                  <w:bCs/>
                  <w:sz w:val="18"/>
                  <w:szCs w:val="18"/>
                </w:rPr>
                <w:t>Standard Display</w:t>
              </w:r>
            </w:ins>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3E11312" w14:textId="77777777" w:rsidR="00980629" w:rsidRPr="00340B0D" w:rsidRDefault="00980629" w:rsidP="00541D1A">
            <w:pPr>
              <w:jc w:val="center"/>
              <w:rPr>
                <w:ins w:id="7344" w:author="jonathan pritchard" w:date="2025-01-23T13:46:00Z" w16du:dateUtc="2025-01-23T13:46:00Z"/>
                <w:rFonts w:cs="Arial"/>
                <w:b/>
                <w:bCs/>
                <w:sz w:val="18"/>
                <w:szCs w:val="18"/>
              </w:rPr>
            </w:pPr>
            <w:ins w:id="7345" w:author="jonathan pritchard" w:date="2025-01-23T13:46:00Z" w16du:dateUtc="2025-01-23T13:46:00Z">
              <w:r w:rsidRPr="00340B0D">
                <w:rPr>
                  <w:rFonts w:cs="Arial"/>
                  <w:b/>
                  <w:bCs/>
                  <w:sz w:val="18"/>
                  <w:szCs w:val="18"/>
                </w:rPr>
                <w:t>Other</w:t>
              </w:r>
            </w:ins>
          </w:p>
        </w:tc>
      </w:tr>
      <w:tr w:rsidR="00980629" w:rsidRPr="00340B0D" w14:paraId="78D445E0" w14:textId="77777777" w:rsidTr="00541D1A">
        <w:trPr>
          <w:ins w:id="7346" w:author="jonathan pritchard" w:date="2025-01-23T13:46:00Z"/>
        </w:trPr>
        <w:tc>
          <w:tcPr>
            <w:tcW w:w="4375" w:type="dxa"/>
            <w:gridSpan w:val="4"/>
            <w:tcBorders>
              <w:top w:val="single" w:sz="4" w:space="0" w:color="auto"/>
              <w:left w:val="single" w:sz="12" w:space="0" w:color="auto"/>
              <w:bottom w:val="single" w:sz="4" w:space="0" w:color="auto"/>
              <w:right w:val="single" w:sz="4" w:space="0" w:color="auto"/>
            </w:tcBorders>
          </w:tcPr>
          <w:p w14:paraId="3D5A3AAF" w14:textId="77777777" w:rsidR="00980629" w:rsidRPr="00340B0D" w:rsidRDefault="00980629" w:rsidP="00541D1A">
            <w:pPr>
              <w:rPr>
                <w:ins w:id="7347" w:author="jonathan pritchard" w:date="2025-01-23T13:46:00Z" w16du:dateUtc="2025-01-23T13:46:00Z"/>
                <w:rFonts w:cs="Arial"/>
                <w:sz w:val="18"/>
                <w:szCs w:val="18"/>
              </w:rPr>
            </w:pPr>
            <w:ins w:id="7348" w:author="jonathan pritchard" w:date="2025-01-23T13:46:00Z" w16du:dateUtc="2025-01-23T13:46: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498A2B08" w14:textId="77777777" w:rsidR="00980629" w:rsidRPr="00340B0D" w:rsidRDefault="00980629" w:rsidP="00541D1A">
            <w:pPr>
              <w:jc w:val="center"/>
              <w:rPr>
                <w:ins w:id="7349" w:author="jonathan pritchard" w:date="2025-01-23T13:46:00Z" w16du:dateUtc="2025-01-23T13:46:00Z"/>
                <w:rFonts w:cs="Arial"/>
                <w:sz w:val="18"/>
                <w:szCs w:val="18"/>
              </w:rPr>
            </w:pPr>
          </w:p>
        </w:tc>
        <w:tc>
          <w:tcPr>
            <w:tcW w:w="3598" w:type="dxa"/>
            <w:gridSpan w:val="4"/>
            <w:tcBorders>
              <w:top w:val="single" w:sz="4" w:space="0" w:color="auto"/>
              <w:left w:val="single" w:sz="12" w:space="0" w:color="auto"/>
              <w:bottom w:val="single" w:sz="4" w:space="0" w:color="auto"/>
            </w:tcBorders>
          </w:tcPr>
          <w:p w14:paraId="54A1BB7B" w14:textId="77777777" w:rsidR="00980629" w:rsidRPr="00340B0D" w:rsidRDefault="00980629" w:rsidP="00541D1A">
            <w:pPr>
              <w:pStyle w:val="Default"/>
              <w:rPr>
                <w:ins w:id="7350" w:author="jonathan pritchard" w:date="2025-01-23T13:46:00Z" w16du:dateUtc="2025-01-23T13:46:00Z"/>
                <w:sz w:val="18"/>
                <w:szCs w:val="18"/>
              </w:rPr>
            </w:pPr>
            <w:ins w:id="7351" w:author="jonathan pritchard" w:date="2025-01-23T13:46:00Z" w16du:dateUtc="2025-01-23T13:46: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5BA234E6" w14:textId="77777777" w:rsidR="00980629" w:rsidRPr="00340B0D" w:rsidRDefault="00980629" w:rsidP="00541D1A">
            <w:pPr>
              <w:rPr>
                <w:ins w:id="7352" w:author="jonathan pritchard" w:date="2025-01-23T13:46:00Z" w16du:dateUtc="2025-01-23T13:46:00Z"/>
                <w:rFonts w:cs="Arial"/>
                <w:sz w:val="18"/>
                <w:szCs w:val="18"/>
              </w:rPr>
            </w:pPr>
          </w:p>
        </w:tc>
      </w:tr>
      <w:tr w:rsidR="00980629" w:rsidRPr="00340B0D" w14:paraId="429D0780" w14:textId="77777777" w:rsidTr="00541D1A">
        <w:trPr>
          <w:ins w:id="7353" w:author="jonathan pritchard" w:date="2025-01-23T13:46:00Z"/>
        </w:trPr>
        <w:tc>
          <w:tcPr>
            <w:tcW w:w="4375" w:type="dxa"/>
            <w:gridSpan w:val="4"/>
            <w:tcBorders>
              <w:top w:val="single" w:sz="4" w:space="0" w:color="auto"/>
              <w:left w:val="single" w:sz="12" w:space="0" w:color="auto"/>
              <w:bottom w:val="single" w:sz="4" w:space="0" w:color="auto"/>
              <w:right w:val="single" w:sz="4" w:space="0" w:color="auto"/>
            </w:tcBorders>
          </w:tcPr>
          <w:p w14:paraId="028998EA" w14:textId="77777777" w:rsidR="00980629" w:rsidRPr="00340B0D" w:rsidRDefault="00980629" w:rsidP="00541D1A">
            <w:pPr>
              <w:pStyle w:val="Default"/>
              <w:rPr>
                <w:ins w:id="7354" w:author="jonathan pritchard" w:date="2025-01-23T13:46:00Z" w16du:dateUtc="2025-01-23T13:46:00Z"/>
                <w:sz w:val="18"/>
                <w:szCs w:val="18"/>
              </w:rPr>
            </w:pPr>
            <w:ins w:id="7355" w:author="jonathan pritchard" w:date="2025-01-23T13:46:00Z" w16du:dateUtc="2025-01-23T13:46: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73BC0A44" w14:textId="77777777" w:rsidR="00980629" w:rsidRPr="00340B0D" w:rsidRDefault="00980629" w:rsidP="00541D1A">
            <w:pPr>
              <w:jc w:val="center"/>
              <w:rPr>
                <w:ins w:id="7356" w:author="jonathan pritchard" w:date="2025-01-23T13:46:00Z" w16du:dateUtc="2025-01-23T13:46:00Z"/>
                <w:rFonts w:cs="Arial"/>
                <w:sz w:val="18"/>
                <w:szCs w:val="18"/>
              </w:rPr>
            </w:pPr>
          </w:p>
        </w:tc>
        <w:tc>
          <w:tcPr>
            <w:tcW w:w="3598" w:type="dxa"/>
            <w:gridSpan w:val="4"/>
            <w:tcBorders>
              <w:top w:val="single" w:sz="4" w:space="0" w:color="auto"/>
              <w:left w:val="single" w:sz="12" w:space="0" w:color="auto"/>
              <w:bottom w:val="single" w:sz="4" w:space="0" w:color="auto"/>
            </w:tcBorders>
          </w:tcPr>
          <w:p w14:paraId="0FE2DAEE" w14:textId="77777777" w:rsidR="00980629" w:rsidRPr="00340B0D" w:rsidRDefault="00980629" w:rsidP="00541D1A">
            <w:pPr>
              <w:pStyle w:val="Default"/>
              <w:rPr>
                <w:ins w:id="7357" w:author="jonathan pritchard" w:date="2025-01-23T13:46:00Z" w16du:dateUtc="2025-01-23T13:46:00Z"/>
                <w:sz w:val="18"/>
                <w:szCs w:val="18"/>
              </w:rPr>
            </w:pPr>
            <w:ins w:id="7358" w:author="jonathan pritchard" w:date="2025-01-23T13:46:00Z" w16du:dateUtc="2025-01-23T13:46: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0CF58932" w14:textId="77777777" w:rsidR="00980629" w:rsidRPr="00340B0D" w:rsidRDefault="00980629" w:rsidP="00541D1A">
            <w:pPr>
              <w:rPr>
                <w:ins w:id="7359" w:author="jonathan pritchard" w:date="2025-01-23T13:46:00Z" w16du:dateUtc="2025-01-23T13:46:00Z"/>
                <w:rFonts w:cs="Arial"/>
                <w:sz w:val="18"/>
                <w:szCs w:val="18"/>
              </w:rPr>
            </w:pPr>
          </w:p>
        </w:tc>
      </w:tr>
      <w:tr w:rsidR="00980629" w:rsidRPr="00340B0D" w14:paraId="372588C8" w14:textId="77777777" w:rsidTr="00541D1A">
        <w:trPr>
          <w:ins w:id="7360" w:author="jonathan pritchard" w:date="2025-01-23T13:46:00Z"/>
        </w:trPr>
        <w:tc>
          <w:tcPr>
            <w:tcW w:w="4375" w:type="dxa"/>
            <w:gridSpan w:val="4"/>
            <w:tcBorders>
              <w:top w:val="single" w:sz="4" w:space="0" w:color="auto"/>
              <w:left w:val="single" w:sz="12" w:space="0" w:color="auto"/>
              <w:bottom w:val="single" w:sz="4" w:space="0" w:color="auto"/>
              <w:right w:val="single" w:sz="4" w:space="0" w:color="auto"/>
            </w:tcBorders>
          </w:tcPr>
          <w:p w14:paraId="1D358627" w14:textId="77777777" w:rsidR="00980629" w:rsidRPr="00340B0D" w:rsidRDefault="00980629" w:rsidP="00541D1A">
            <w:pPr>
              <w:pStyle w:val="Default"/>
              <w:ind w:left="720"/>
              <w:rPr>
                <w:ins w:id="7361" w:author="jonathan pritchard" w:date="2025-01-23T13:46:00Z" w16du:dateUtc="2025-01-23T13:46:00Z"/>
                <w:sz w:val="18"/>
                <w:szCs w:val="18"/>
              </w:rPr>
            </w:pPr>
            <w:ins w:id="7362" w:author="jonathan pritchard" w:date="2025-01-23T13:46:00Z" w16du:dateUtc="2025-01-23T13:46: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2968590A" w14:textId="77777777" w:rsidR="00980629" w:rsidRPr="00340B0D" w:rsidRDefault="00980629" w:rsidP="00541D1A">
            <w:pPr>
              <w:jc w:val="center"/>
              <w:rPr>
                <w:ins w:id="7363" w:author="jonathan pritchard" w:date="2025-01-23T13:46:00Z" w16du:dateUtc="2025-01-23T13:46:00Z"/>
                <w:rFonts w:cs="Arial"/>
                <w:sz w:val="18"/>
                <w:szCs w:val="18"/>
              </w:rPr>
            </w:pPr>
          </w:p>
        </w:tc>
        <w:tc>
          <w:tcPr>
            <w:tcW w:w="3598" w:type="dxa"/>
            <w:gridSpan w:val="4"/>
            <w:tcBorders>
              <w:top w:val="single" w:sz="4" w:space="0" w:color="auto"/>
              <w:left w:val="single" w:sz="12" w:space="0" w:color="auto"/>
              <w:bottom w:val="single" w:sz="4" w:space="0" w:color="auto"/>
            </w:tcBorders>
          </w:tcPr>
          <w:p w14:paraId="232CAA6E" w14:textId="77777777" w:rsidR="00980629" w:rsidRPr="00340B0D" w:rsidRDefault="00980629" w:rsidP="00541D1A">
            <w:pPr>
              <w:pStyle w:val="Default"/>
              <w:rPr>
                <w:ins w:id="7364" w:author="jonathan pritchard" w:date="2025-01-23T13:46:00Z" w16du:dateUtc="2025-01-23T13:46:00Z"/>
                <w:sz w:val="18"/>
                <w:szCs w:val="18"/>
              </w:rPr>
            </w:pPr>
            <w:ins w:id="7365" w:author="jonathan pritchard" w:date="2025-01-23T13:46:00Z" w16du:dateUtc="2025-01-23T13:46: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0392F09E" w14:textId="77777777" w:rsidR="00980629" w:rsidRPr="00340B0D" w:rsidRDefault="00980629" w:rsidP="00541D1A">
            <w:pPr>
              <w:rPr>
                <w:ins w:id="7366" w:author="jonathan pritchard" w:date="2025-01-23T13:46:00Z" w16du:dateUtc="2025-01-23T13:46:00Z"/>
                <w:rFonts w:cs="Arial"/>
                <w:sz w:val="18"/>
                <w:szCs w:val="18"/>
              </w:rPr>
            </w:pPr>
          </w:p>
        </w:tc>
      </w:tr>
      <w:tr w:rsidR="00980629" w:rsidRPr="00340B0D" w14:paraId="4EA35A7C" w14:textId="77777777" w:rsidTr="00541D1A">
        <w:trPr>
          <w:ins w:id="7367" w:author="jonathan pritchard" w:date="2025-01-23T13:46:00Z"/>
        </w:trPr>
        <w:tc>
          <w:tcPr>
            <w:tcW w:w="4375" w:type="dxa"/>
            <w:gridSpan w:val="4"/>
            <w:tcBorders>
              <w:top w:val="single" w:sz="4" w:space="0" w:color="auto"/>
              <w:left w:val="single" w:sz="12" w:space="0" w:color="auto"/>
              <w:bottom w:val="single" w:sz="4" w:space="0" w:color="auto"/>
              <w:right w:val="single" w:sz="4" w:space="0" w:color="auto"/>
            </w:tcBorders>
          </w:tcPr>
          <w:p w14:paraId="35FD4104" w14:textId="77777777" w:rsidR="00980629" w:rsidRPr="00340B0D" w:rsidRDefault="00980629" w:rsidP="00541D1A">
            <w:pPr>
              <w:pStyle w:val="Default"/>
              <w:ind w:left="720"/>
              <w:rPr>
                <w:ins w:id="7368" w:author="jonathan pritchard" w:date="2025-01-23T13:46:00Z" w16du:dateUtc="2025-01-23T13:46:00Z"/>
                <w:sz w:val="18"/>
                <w:szCs w:val="18"/>
              </w:rPr>
            </w:pPr>
            <w:ins w:id="7369" w:author="jonathan pritchard" w:date="2025-01-23T13:46:00Z" w16du:dateUtc="2025-01-23T13:46: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4FB4008E" w14:textId="77777777" w:rsidR="00980629" w:rsidRPr="00340B0D" w:rsidRDefault="00980629" w:rsidP="00541D1A">
            <w:pPr>
              <w:jc w:val="center"/>
              <w:rPr>
                <w:ins w:id="7370" w:author="jonathan pritchard" w:date="2025-01-23T13:46:00Z" w16du:dateUtc="2025-01-23T13:46:00Z"/>
                <w:rFonts w:cs="Arial"/>
                <w:sz w:val="18"/>
                <w:szCs w:val="18"/>
              </w:rPr>
            </w:pPr>
          </w:p>
        </w:tc>
        <w:tc>
          <w:tcPr>
            <w:tcW w:w="3598" w:type="dxa"/>
            <w:gridSpan w:val="4"/>
            <w:tcBorders>
              <w:top w:val="single" w:sz="4" w:space="0" w:color="auto"/>
              <w:left w:val="single" w:sz="12" w:space="0" w:color="auto"/>
              <w:bottom w:val="single" w:sz="4" w:space="0" w:color="auto"/>
            </w:tcBorders>
          </w:tcPr>
          <w:p w14:paraId="47863A14" w14:textId="77777777" w:rsidR="00980629" w:rsidRPr="00340B0D" w:rsidRDefault="00980629" w:rsidP="00541D1A">
            <w:pPr>
              <w:pStyle w:val="Default"/>
              <w:rPr>
                <w:ins w:id="7371" w:author="jonathan pritchard" w:date="2025-01-23T13:46:00Z" w16du:dateUtc="2025-01-23T13:46:00Z"/>
                <w:sz w:val="18"/>
                <w:szCs w:val="18"/>
              </w:rPr>
            </w:pPr>
            <w:ins w:id="7372" w:author="jonathan pritchard" w:date="2025-01-23T13:46:00Z" w16du:dateUtc="2025-01-23T13:46: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036ED9BA" w14:textId="77777777" w:rsidR="00980629" w:rsidRPr="00340B0D" w:rsidRDefault="00980629" w:rsidP="00541D1A">
            <w:pPr>
              <w:rPr>
                <w:ins w:id="7373" w:author="jonathan pritchard" w:date="2025-01-23T13:46:00Z" w16du:dateUtc="2025-01-23T13:46:00Z"/>
                <w:rFonts w:cs="Arial"/>
                <w:sz w:val="18"/>
                <w:szCs w:val="18"/>
              </w:rPr>
            </w:pPr>
          </w:p>
        </w:tc>
      </w:tr>
      <w:tr w:rsidR="00980629" w:rsidRPr="00340B0D" w14:paraId="3EE6CA0C" w14:textId="77777777" w:rsidTr="00541D1A">
        <w:trPr>
          <w:ins w:id="7374" w:author="jonathan pritchard" w:date="2025-01-23T13:46:00Z"/>
        </w:trPr>
        <w:tc>
          <w:tcPr>
            <w:tcW w:w="4375" w:type="dxa"/>
            <w:gridSpan w:val="4"/>
            <w:tcBorders>
              <w:top w:val="single" w:sz="4" w:space="0" w:color="auto"/>
              <w:left w:val="single" w:sz="12" w:space="0" w:color="auto"/>
              <w:bottom w:val="single" w:sz="4" w:space="0" w:color="auto"/>
              <w:right w:val="single" w:sz="4" w:space="0" w:color="auto"/>
            </w:tcBorders>
          </w:tcPr>
          <w:p w14:paraId="6BD31D70" w14:textId="77777777" w:rsidR="00980629" w:rsidRPr="00340B0D" w:rsidRDefault="00980629" w:rsidP="00541D1A">
            <w:pPr>
              <w:pStyle w:val="Default"/>
              <w:rPr>
                <w:ins w:id="7375" w:author="jonathan pritchard" w:date="2025-01-23T13:46:00Z" w16du:dateUtc="2025-01-23T13:46:00Z"/>
                <w:sz w:val="18"/>
                <w:szCs w:val="18"/>
              </w:rPr>
            </w:pPr>
            <w:ins w:id="7376" w:author="jonathan pritchard" w:date="2025-01-23T13:46:00Z" w16du:dateUtc="2025-01-23T13:46: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1D1D3C17" w14:textId="77777777" w:rsidR="00980629" w:rsidRPr="00340B0D" w:rsidRDefault="00980629" w:rsidP="00541D1A">
            <w:pPr>
              <w:jc w:val="center"/>
              <w:rPr>
                <w:ins w:id="7377" w:author="jonathan pritchard" w:date="2025-01-23T13:46:00Z" w16du:dateUtc="2025-01-23T13:46:00Z"/>
                <w:rFonts w:cs="Arial"/>
                <w:sz w:val="18"/>
                <w:szCs w:val="18"/>
              </w:rPr>
            </w:pPr>
          </w:p>
        </w:tc>
        <w:tc>
          <w:tcPr>
            <w:tcW w:w="3598" w:type="dxa"/>
            <w:gridSpan w:val="4"/>
            <w:tcBorders>
              <w:top w:val="single" w:sz="4" w:space="0" w:color="auto"/>
              <w:left w:val="single" w:sz="12" w:space="0" w:color="auto"/>
              <w:bottom w:val="single" w:sz="4" w:space="0" w:color="auto"/>
            </w:tcBorders>
          </w:tcPr>
          <w:p w14:paraId="0596EF23" w14:textId="77777777" w:rsidR="00980629" w:rsidRPr="00340B0D" w:rsidRDefault="00980629" w:rsidP="00541D1A">
            <w:pPr>
              <w:pStyle w:val="Default"/>
              <w:rPr>
                <w:ins w:id="7378" w:author="jonathan pritchard" w:date="2025-01-23T13:46:00Z" w16du:dateUtc="2025-01-23T13:46:00Z"/>
                <w:sz w:val="18"/>
                <w:szCs w:val="18"/>
              </w:rPr>
            </w:pPr>
            <w:ins w:id="7379" w:author="jonathan pritchard" w:date="2025-01-23T13:46:00Z" w16du:dateUtc="2025-01-23T13:46: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0A60CEB6" w14:textId="77777777" w:rsidR="00980629" w:rsidRPr="00340B0D" w:rsidRDefault="00980629" w:rsidP="00541D1A">
            <w:pPr>
              <w:rPr>
                <w:ins w:id="7380" w:author="jonathan pritchard" w:date="2025-01-23T13:46:00Z" w16du:dateUtc="2025-01-23T13:46:00Z"/>
                <w:rFonts w:cs="Arial"/>
                <w:sz w:val="18"/>
                <w:szCs w:val="18"/>
              </w:rPr>
            </w:pPr>
          </w:p>
        </w:tc>
      </w:tr>
      <w:tr w:rsidR="00980629" w:rsidRPr="00340B0D" w14:paraId="5D3E6DA5" w14:textId="77777777" w:rsidTr="00541D1A">
        <w:trPr>
          <w:ins w:id="7381" w:author="jonathan pritchard" w:date="2025-01-23T13:46:00Z"/>
        </w:trPr>
        <w:tc>
          <w:tcPr>
            <w:tcW w:w="4375" w:type="dxa"/>
            <w:gridSpan w:val="4"/>
            <w:tcBorders>
              <w:top w:val="single" w:sz="4" w:space="0" w:color="auto"/>
              <w:left w:val="single" w:sz="12" w:space="0" w:color="auto"/>
              <w:bottom w:val="single" w:sz="4" w:space="0" w:color="auto"/>
              <w:right w:val="single" w:sz="4" w:space="0" w:color="auto"/>
            </w:tcBorders>
          </w:tcPr>
          <w:p w14:paraId="36E21576" w14:textId="77777777" w:rsidR="00980629" w:rsidRPr="00340B0D" w:rsidRDefault="00980629" w:rsidP="00541D1A">
            <w:pPr>
              <w:pStyle w:val="Default"/>
              <w:rPr>
                <w:ins w:id="7382" w:author="jonathan pritchard" w:date="2025-01-23T13:46:00Z" w16du:dateUtc="2025-01-23T13:46:00Z"/>
                <w:sz w:val="18"/>
                <w:szCs w:val="18"/>
              </w:rPr>
            </w:pPr>
            <w:ins w:id="7383" w:author="jonathan pritchard" w:date="2025-01-23T13:46:00Z" w16du:dateUtc="2025-01-23T13:46: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1A5E2750" w14:textId="77777777" w:rsidR="00980629" w:rsidRPr="00340B0D" w:rsidRDefault="00980629" w:rsidP="00541D1A">
            <w:pPr>
              <w:jc w:val="center"/>
              <w:rPr>
                <w:ins w:id="7384" w:author="jonathan pritchard" w:date="2025-01-23T13:46:00Z" w16du:dateUtc="2025-01-23T13:46:00Z"/>
                <w:rFonts w:cs="Arial"/>
                <w:sz w:val="18"/>
                <w:szCs w:val="18"/>
              </w:rPr>
            </w:pPr>
          </w:p>
        </w:tc>
        <w:tc>
          <w:tcPr>
            <w:tcW w:w="3598" w:type="dxa"/>
            <w:gridSpan w:val="4"/>
            <w:tcBorders>
              <w:top w:val="single" w:sz="4" w:space="0" w:color="auto"/>
              <w:left w:val="single" w:sz="12" w:space="0" w:color="auto"/>
              <w:bottom w:val="single" w:sz="4" w:space="0" w:color="auto"/>
            </w:tcBorders>
          </w:tcPr>
          <w:p w14:paraId="2916DA91" w14:textId="77777777" w:rsidR="00980629" w:rsidRPr="00340B0D" w:rsidRDefault="00980629" w:rsidP="00541D1A">
            <w:pPr>
              <w:pStyle w:val="Default"/>
              <w:rPr>
                <w:ins w:id="7385" w:author="jonathan pritchard" w:date="2025-01-23T13:46:00Z" w16du:dateUtc="2025-01-23T13:46:00Z"/>
                <w:sz w:val="18"/>
                <w:szCs w:val="18"/>
              </w:rPr>
            </w:pPr>
            <w:ins w:id="7386" w:author="jonathan pritchard" w:date="2025-01-23T13:46:00Z" w16du:dateUtc="2025-01-23T13:46: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6CCBB07C" w14:textId="77777777" w:rsidR="00980629" w:rsidRPr="00340B0D" w:rsidRDefault="00980629" w:rsidP="00541D1A">
            <w:pPr>
              <w:rPr>
                <w:ins w:id="7387" w:author="jonathan pritchard" w:date="2025-01-23T13:46:00Z" w16du:dateUtc="2025-01-23T13:46:00Z"/>
                <w:rFonts w:cs="Arial"/>
                <w:sz w:val="18"/>
                <w:szCs w:val="18"/>
              </w:rPr>
            </w:pPr>
          </w:p>
        </w:tc>
      </w:tr>
      <w:tr w:rsidR="00980629" w:rsidRPr="00340B0D" w14:paraId="55C3FDBA" w14:textId="77777777" w:rsidTr="00541D1A">
        <w:trPr>
          <w:ins w:id="7388" w:author="jonathan pritchard" w:date="2025-01-23T13:46:00Z"/>
        </w:trPr>
        <w:tc>
          <w:tcPr>
            <w:tcW w:w="4375" w:type="dxa"/>
            <w:gridSpan w:val="4"/>
            <w:tcBorders>
              <w:top w:val="single" w:sz="4" w:space="0" w:color="auto"/>
              <w:left w:val="single" w:sz="12" w:space="0" w:color="auto"/>
              <w:bottom w:val="single" w:sz="4" w:space="0" w:color="auto"/>
              <w:right w:val="single" w:sz="4" w:space="0" w:color="auto"/>
            </w:tcBorders>
          </w:tcPr>
          <w:p w14:paraId="3F0142A9" w14:textId="77777777" w:rsidR="00980629" w:rsidRPr="00340B0D" w:rsidRDefault="00980629" w:rsidP="00541D1A">
            <w:pPr>
              <w:pStyle w:val="Default"/>
              <w:rPr>
                <w:ins w:id="7389" w:author="jonathan pritchard" w:date="2025-01-23T13:46:00Z" w16du:dateUtc="2025-01-23T13:46:00Z"/>
                <w:sz w:val="18"/>
                <w:szCs w:val="18"/>
              </w:rPr>
            </w:pPr>
            <w:ins w:id="7390" w:author="jonathan pritchard" w:date="2025-01-23T13:46:00Z" w16du:dateUtc="2025-01-23T13:46: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2E672091" w14:textId="77777777" w:rsidR="00980629" w:rsidRPr="00340B0D" w:rsidRDefault="00980629" w:rsidP="00541D1A">
            <w:pPr>
              <w:jc w:val="center"/>
              <w:rPr>
                <w:ins w:id="7391" w:author="jonathan pritchard" w:date="2025-01-23T13:46:00Z" w16du:dateUtc="2025-01-23T13:46:00Z"/>
                <w:rFonts w:cs="Arial"/>
                <w:sz w:val="18"/>
                <w:szCs w:val="18"/>
              </w:rPr>
            </w:pPr>
          </w:p>
        </w:tc>
        <w:tc>
          <w:tcPr>
            <w:tcW w:w="3598" w:type="dxa"/>
            <w:gridSpan w:val="4"/>
            <w:tcBorders>
              <w:top w:val="single" w:sz="4" w:space="0" w:color="auto"/>
              <w:left w:val="single" w:sz="12" w:space="0" w:color="auto"/>
              <w:bottom w:val="single" w:sz="4" w:space="0" w:color="auto"/>
            </w:tcBorders>
          </w:tcPr>
          <w:p w14:paraId="455925FB" w14:textId="77777777" w:rsidR="00980629" w:rsidRPr="00340B0D" w:rsidRDefault="00980629" w:rsidP="00541D1A">
            <w:pPr>
              <w:pStyle w:val="Default"/>
              <w:rPr>
                <w:ins w:id="7392" w:author="jonathan pritchard" w:date="2025-01-23T13:46:00Z" w16du:dateUtc="2025-01-23T13:46:00Z"/>
                <w:sz w:val="18"/>
                <w:szCs w:val="18"/>
              </w:rPr>
            </w:pPr>
            <w:ins w:id="7393" w:author="jonathan pritchard" w:date="2025-01-23T13:46:00Z" w16du:dateUtc="2025-01-23T13:46: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0812D6B8" w14:textId="77777777" w:rsidR="00980629" w:rsidRPr="00340B0D" w:rsidRDefault="00980629" w:rsidP="00541D1A">
            <w:pPr>
              <w:rPr>
                <w:ins w:id="7394" w:author="jonathan pritchard" w:date="2025-01-23T13:46:00Z" w16du:dateUtc="2025-01-23T13:46:00Z"/>
                <w:rFonts w:cs="Arial"/>
                <w:sz w:val="18"/>
                <w:szCs w:val="18"/>
              </w:rPr>
            </w:pPr>
          </w:p>
        </w:tc>
      </w:tr>
      <w:tr w:rsidR="00980629" w:rsidRPr="00340B0D" w14:paraId="15952D3B" w14:textId="77777777" w:rsidTr="00541D1A">
        <w:trPr>
          <w:ins w:id="7395" w:author="jonathan pritchard" w:date="2025-01-23T13:46:00Z"/>
        </w:trPr>
        <w:tc>
          <w:tcPr>
            <w:tcW w:w="4375" w:type="dxa"/>
            <w:gridSpan w:val="4"/>
            <w:tcBorders>
              <w:top w:val="single" w:sz="4" w:space="0" w:color="auto"/>
              <w:left w:val="single" w:sz="12" w:space="0" w:color="auto"/>
              <w:bottom w:val="single" w:sz="4" w:space="0" w:color="auto"/>
              <w:right w:val="single" w:sz="4" w:space="0" w:color="auto"/>
            </w:tcBorders>
          </w:tcPr>
          <w:p w14:paraId="5AE99AD7" w14:textId="77777777" w:rsidR="00980629" w:rsidRPr="00340B0D" w:rsidRDefault="00980629" w:rsidP="00541D1A">
            <w:pPr>
              <w:pStyle w:val="Default"/>
              <w:rPr>
                <w:ins w:id="7396" w:author="jonathan pritchard" w:date="2025-01-23T13:46:00Z" w16du:dateUtc="2025-01-23T13:46:00Z"/>
                <w:sz w:val="18"/>
                <w:szCs w:val="18"/>
              </w:rPr>
            </w:pPr>
            <w:ins w:id="7397" w:author="jonathan pritchard" w:date="2025-01-23T13:46:00Z" w16du:dateUtc="2025-01-23T13:46: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4EE614E1" w14:textId="77777777" w:rsidR="00980629" w:rsidRPr="00340B0D" w:rsidRDefault="00980629" w:rsidP="00541D1A">
            <w:pPr>
              <w:jc w:val="center"/>
              <w:rPr>
                <w:ins w:id="7398" w:author="jonathan pritchard" w:date="2025-01-23T13:46:00Z" w16du:dateUtc="2025-01-23T13:46:00Z"/>
                <w:rFonts w:cs="Arial"/>
                <w:sz w:val="18"/>
                <w:szCs w:val="18"/>
              </w:rPr>
            </w:pPr>
          </w:p>
        </w:tc>
        <w:tc>
          <w:tcPr>
            <w:tcW w:w="3598" w:type="dxa"/>
            <w:gridSpan w:val="4"/>
            <w:tcBorders>
              <w:top w:val="single" w:sz="4" w:space="0" w:color="auto"/>
              <w:left w:val="single" w:sz="12" w:space="0" w:color="auto"/>
              <w:bottom w:val="single" w:sz="4" w:space="0" w:color="auto"/>
            </w:tcBorders>
          </w:tcPr>
          <w:p w14:paraId="6BBBCF5B" w14:textId="77777777" w:rsidR="00980629" w:rsidRPr="00340B0D" w:rsidRDefault="00980629" w:rsidP="00541D1A">
            <w:pPr>
              <w:pStyle w:val="Default"/>
              <w:rPr>
                <w:ins w:id="7399" w:author="jonathan pritchard" w:date="2025-01-23T13:46:00Z" w16du:dateUtc="2025-01-23T13:46:00Z"/>
                <w:sz w:val="18"/>
                <w:szCs w:val="18"/>
              </w:rPr>
            </w:pPr>
            <w:ins w:id="7400" w:author="jonathan pritchard" w:date="2025-01-23T13:46:00Z" w16du:dateUtc="2025-01-23T13:46: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1F0ECB2D" w14:textId="77777777" w:rsidR="00980629" w:rsidRPr="00340B0D" w:rsidRDefault="00980629" w:rsidP="00541D1A">
            <w:pPr>
              <w:rPr>
                <w:ins w:id="7401" w:author="jonathan pritchard" w:date="2025-01-23T13:46:00Z" w16du:dateUtc="2025-01-23T13:46:00Z"/>
                <w:rFonts w:cs="Arial"/>
                <w:sz w:val="18"/>
                <w:szCs w:val="18"/>
              </w:rPr>
            </w:pPr>
          </w:p>
        </w:tc>
      </w:tr>
      <w:tr w:rsidR="00980629" w:rsidRPr="00340B0D" w14:paraId="179290D7" w14:textId="77777777" w:rsidTr="00541D1A">
        <w:trPr>
          <w:ins w:id="7402" w:author="jonathan pritchard" w:date="2025-01-23T13:46:00Z"/>
        </w:trPr>
        <w:tc>
          <w:tcPr>
            <w:tcW w:w="4375" w:type="dxa"/>
            <w:gridSpan w:val="4"/>
            <w:tcBorders>
              <w:top w:val="single" w:sz="4" w:space="0" w:color="auto"/>
              <w:left w:val="single" w:sz="12" w:space="0" w:color="auto"/>
              <w:bottom w:val="single" w:sz="4" w:space="0" w:color="auto"/>
              <w:right w:val="single" w:sz="4" w:space="0" w:color="auto"/>
            </w:tcBorders>
          </w:tcPr>
          <w:p w14:paraId="16F4E689" w14:textId="77777777" w:rsidR="00980629" w:rsidRPr="00340B0D" w:rsidRDefault="00980629" w:rsidP="00541D1A">
            <w:pPr>
              <w:pStyle w:val="Default"/>
              <w:rPr>
                <w:ins w:id="7403" w:author="jonathan pritchard" w:date="2025-01-23T13:46:00Z" w16du:dateUtc="2025-01-23T13:46:00Z"/>
                <w:sz w:val="18"/>
                <w:szCs w:val="18"/>
              </w:rPr>
            </w:pPr>
            <w:ins w:id="7404" w:author="jonathan pritchard" w:date="2025-01-23T13:46:00Z" w16du:dateUtc="2025-01-23T13:46: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4C3CCECA" w14:textId="77777777" w:rsidR="00980629" w:rsidRPr="00340B0D" w:rsidRDefault="00980629" w:rsidP="00541D1A">
            <w:pPr>
              <w:jc w:val="center"/>
              <w:rPr>
                <w:ins w:id="7405" w:author="jonathan pritchard" w:date="2025-01-23T13:46:00Z" w16du:dateUtc="2025-01-23T13:46:00Z"/>
                <w:rFonts w:cs="Arial"/>
                <w:sz w:val="18"/>
                <w:szCs w:val="18"/>
              </w:rPr>
            </w:pPr>
          </w:p>
        </w:tc>
        <w:tc>
          <w:tcPr>
            <w:tcW w:w="3598" w:type="dxa"/>
            <w:gridSpan w:val="4"/>
            <w:tcBorders>
              <w:top w:val="single" w:sz="4" w:space="0" w:color="auto"/>
              <w:left w:val="single" w:sz="12" w:space="0" w:color="auto"/>
              <w:bottom w:val="single" w:sz="4" w:space="0" w:color="auto"/>
            </w:tcBorders>
          </w:tcPr>
          <w:p w14:paraId="53D5FDFD" w14:textId="77777777" w:rsidR="00980629" w:rsidRPr="00340B0D" w:rsidRDefault="00980629" w:rsidP="00541D1A">
            <w:pPr>
              <w:rPr>
                <w:ins w:id="7406" w:author="jonathan pritchard" w:date="2025-01-23T13:46:00Z" w16du:dateUtc="2025-01-23T13:46:00Z"/>
                <w:rFonts w:cs="Arial"/>
                <w:sz w:val="18"/>
                <w:szCs w:val="18"/>
              </w:rPr>
            </w:pPr>
          </w:p>
        </w:tc>
        <w:tc>
          <w:tcPr>
            <w:tcW w:w="672" w:type="dxa"/>
            <w:tcBorders>
              <w:top w:val="single" w:sz="4" w:space="0" w:color="auto"/>
              <w:bottom w:val="single" w:sz="4" w:space="0" w:color="auto"/>
              <w:right w:val="single" w:sz="12" w:space="0" w:color="auto"/>
            </w:tcBorders>
            <w:vAlign w:val="center"/>
          </w:tcPr>
          <w:p w14:paraId="537DAE3F" w14:textId="77777777" w:rsidR="00980629" w:rsidRPr="00340B0D" w:rsidRDefault="00980629" w:rsidP="00541D1A">
            <w:pPr>
              <w:rPr>
                <w:ins w:id="7407" w:author="jonathan pritchard" w:date="2025-01-23T13:46:00Z" w16du:dateUtc="2025-01-23T13:46:00Z"/>
                <w:rFonts w:cs="Arial"/>
                <w:sz w:val="18"/>
                <w:szCs w:val="18"/>
              </w:rPr>
            </w:pPr>
          </w:p>
        </w:tc>
      </w:tr>
      <w:tr w:rsidR="00980629" w:rsidRPr="00340B0D" w14:paraId="4CD3EA16" w14:textId="77777777" w:rsidTr="00541D1A">
        <w:trPr>
          <w:ins w:id="7408" w:author="jonathan pritchard" w:date="2025-01-23T13:46:00Z"/>
        </w:trPr>
        <w:tc>
          <w:tcPr>
            <w:tcW w:w="4375" w:type="dxa"/>
            <w:gridSpan w:val="4"/>
            <w:tcBorders>
              <w:top w:val="single" w:sz="4" w:space="0" w:color="auto"/>
              <w:left w:val="single" w:sz="12" w:space="0" w:color="auto"/>
              <w:bottom w:val="single" w:sz="4" w:space="0" w:color="auto"/>
              <w:right w:val="single" w:sz="4" w:space="0" w:color="auto"/>
            </w:tcBorders>
          </w:tcPr>
          <w:p w14:paraId="6CCB356F" w14:textId="77777777" w:rsidR="00980629" w:rsidRPr="00340B0D" w:rsidRDefault="00980629" w:rsidP="00541D1A">
            <w:pPr>
              <w:pStyle w:val="Default"/>
              <w:rPr>
                <w:ins w:id="7409" w:author="jonathan pritchard" w:date="2025-01-23T13:46:00Z" w16du:dateUtc="2025-01-23T13:46:00Z"/>
                <w:sz w:val="18"/>
                <w:szCs w:val="18"/>
              </w:rPr>
            </w:pPr>
            <w:ins w:id="7410" w:author="jonathan pritchard" w:date="2025-01-23T13:46:00Z" w16du:dateUtc="2025-01-23T13:46: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4ACDDF68" w14:textId="77777777" w:rsidR="00980629" w:rsidRPr="00340B0D" w:rsidRDefault="00980629" w:rsidP="00541D1A">
            <w:pPr>
              <w:jc w:val="center"/>
              <w:rPr>
                <w:ins w:id="7411" w:author="jonathan pritchard" w:date="2025-01-23T13:46:00Z" w16du:dateUtc="2025-01-23T13:46:00Z"/>
                <w:rFonts w:cs="Arial"/>
                <w:sz w:val="18"/>
                <w:szCs w:val="18"/>
              </w:rPr>
            </w:pPr>
          </w:p>
        </w:tc>
        <w:tc>
          <w:tcPr>
            <w:tcW w:w="3598" w:type="dxa"/>
            <w:gridSpan w:val="4"/>
            <w:tcBorders>
              <w:top w:val="single" w:sz="4" w:space="0" w:color="auto"/>
              <w:left w:val="single" w:sz="12" w:space="0" w:color="auto"/>
              <w:bottom w:val="single" w:sz="4" w:space="0" w:color="auto"/>
            </w:tcBorders>
          </w:tcPr>
          <w:p w14:paraId="57006AD4" w14:textId="77777777" w:rsidR="00980629" w:rsidRPr="00340B0D" w:rsidRDefault="00980629" w:rsidP="00541D1A">
            <w:pPr>
              <w:rPr>
                <w:ins w:id="7412" w:author="jonathan pritchard" w:date="2025-01-23T13:46:00Z" w16du:dateUtc="2025-01-23T13:46:00Z"/>
                <w:rFonts w:cs="Arial"/>
                <w:sz w:val="18"/>
                <w:szCs w:val="18"/>
              </w:rPr>
            </w:pPr>
          </w:p>
        </w:tc>
        <w:tc>
          <w:tcPr>
            <w:tcW w:w="672" w:type="dxa"/>
            <w:tcBorders>
              <w:top w:val="single" w:sz="4" w:space="0" w:color="auto"/>
              <w:bottom w:val="single" w:sz="4" w:space="0" w:color="auto"/>
              <w:right w:val="single" w:sz="12" w:space="0" w:color="auto"/>
            </w:tcBorders>
            <w:vAlign w:val="center"/>
          </w:tcPr>
          <w:p w14:paraId="460F1CE2" w14:textId="77777777" w:rsidR="00980629" w:rsidRPr="00340B0D" w:rsidRDefault="00980629" w:rsidP="00541D1A">
            <w:pPr>
              <w:rPr>
                <w:ins w:id="7413" w:author="jonathan pritchard" w:date="2025-01-23T13:46:00Z" w16du:dateUtc="2025-01-23T13:46:00Z"/>
                <w:rFonts w:cs="Arial"/>
                <w:sz w:val="18"/>
                <w:szCs w:val="18"/>
              </w:rPr>
            </w:pPr>
          </w:p>
        </w:tc>
      </w:tr>
      <w:tr w:rsidR="00980629" w:rsidRPr="00340B0D" w14:paraId="56C0CF56" w14:textId="77777777" w:rsidTr="00541D1A">
        <w:trPr>
          <w:ins w:id="7414" w:author="jonathan pritchard" w:date="2025-01-23T13:46:00Z"/>
        </w:trPr>
        <w:tc>
          <w:tcPr>
            <w:tcW w:w="4375" w:type="dxa"/>
            <w:gridSpan w:val="4"/>
            <w:tcBorders>
              <w:top w:val="single" w:sz="4" w:space="0" w:color="auto"/>
              <w:left w:val="single" w:sz="12" w:space="0" w:color="auto"/>
              <w:bottom w:val="single" w:sz="4" w:space="0" w:color="auto"/>
              <w:right w:val="single" w:sz="4" w:space="0" w:color="auto"/>
            </w:tcBorders>
          </w:tcPr>
          <w:p w14:paraId="78C81B9D" w14:textId="77777777" w:rsidR="00980629" w:rsidRPr="00340B0D" w:rsidRDefault="00980629" w:rsidP="00541D1A">
            <w:pPr>
              <w:pStyle w:val="Default"/>
              <w:rPr>
                <w:ins w:id="7415" w:author="jonathan pritchard" w:date="2025-01-23T13:46:00Z" w16du:dateUtc="2025-01-23T13:46:00Z"/>
                <w:sz w:val="18"/>
                <w:szCs w:val="18"/>
              </w:rPr>
            </w:pPr>
            <w:ins w:id="7416" w:author="jonathan pritchard" w:date="2025-01-23T13:46:00Z" w16du:dateUtc="2025-01-23T13:46: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2FD85D22" w14:textId="77777777" w:rsidR="00980629" w:rsidRPr="00340B0D" w:rsidRDefault="00980629" w:rsidP="00541D1A">
            <w:pPr>
              <w:jc w:val="center"/>
              <w:rPr>
                <w:ins w:id="7417" w:author="jonathan pritchard" w:date="2025-01-23T13:46:00Z" w16du:dateUtc="2025-01-23T13:46:00Z"/>
                <w:rFonts w:cs="Arial"/>
                <w:sz w:val="18"/>
                <w:szCs w:val="18"/>
              </w:rPr>
            </w:pPr>
          </w:p>
        </w:tc>
        <w:tc>
          <w:tcPr>
            <w:tcW w:w="3598" w:type="dxa"/>
            <w:gridSpan w:val="4"/>
            <w:tcBorders>
              <w:top w:val="single" w:sz="4" w:space="0" w:color="auto"/>
              <w:left w:val="single" w:sz="12" w:space="0" w:color="auto"/>
              <w:bottom w:val="single" w:sz="4" w:space="0" w:color="auto"/>
            </w:tcBorders>
          </w:tcPr>
          <w:p w14:paraId="1A79A803" w14:textId="77777777" w:rsidR="00980629" w:rsidRPr="00340B0D" w:rsidRDefault="00980629" w:rsidP="00541D1A">
            <w:pPr>
              <w:rPr>
                <w:ins w:id="7418" w:author="jonathan pritchard" w:date="2025-01-23T13:46:00Z" w16du:dateUtc="2025-01-23T13:46:00Z"/>
                <w:rFonts w:cs="Arial"/>
                <w:sz w:val="18"/>
                <w:szCs w:val="18"/>
              </w:rPr>
            </w:pPr>
          </w:p>
        </w:tc>
        <w:tc>
          <w:tcPr>
            <w:tcW w:w="672" w:type="dxa"/>
            <w:tcBorders>
              <w:top w:val="single" w:sz="4" w:space="0" w:color="auto"/>
              <w:bottom w:val="single" w:sz="4" w:space="0" w:color="auto"/>
              <w:right w:val="single" w:sz="12" w:space="0" w:color="auto"/>
            </w:tcBorders>
            <w:vAlign w:val="center"/>
          </w:tcPr>
          <w:p w14:paraId="482F3994" w14:textId="77777777" w:rsidR="00980629" w:rsidRPr="00340B0D" w:rsidRDefault="00980629" w:rsidP="00541D1A">
            <w:pPr>
              <w:rPr>
                <w:ins w:id="7419" w:author="jonathan pritchard" w:date="2025-01-23T13:46:00Z" w16du:dateUtc="2025-01-23T13:46:00Z"/>
                <w:rFonts w:cs="Arial"/>
                <w:sz w:val="18"/>
                <w:szCs w:val="18"/>
              </w:rPr>
            </w:pPr>
          </w:p>
        </w:tc>
      </w:tr>
      <w:tr w:rsidR="00980629" w:rsidRPr="00340B0D" w14:paraId="7883BB1C" w14:textId="77777777" w:rsidTr="00541D1A">
        <w:trPr>
          <w:ins w:id="7420" w:author="jonathan pritchard" w:date="2025-01-23T13:46:00Z"/>
        </w:trPr>
        <w:tc>
          <w:tcPr>
            <w:tcW w:w="4375" w:type="dxa"/>
            <w:gridSpan w:val="4"/>
            <w:tcBorders>
              <w:top w:val="single" w:sz="4" w:space="0" w:color="auto"/>
              <w:left w:val="single" w:sz="12" w:space="0" w:color="auto"/>
              <w:bottom w:val="single" w:sz="4" w:space="0" w:color="auto"/>
              <w:right w:val="single" w:sz="4" w:space="0" w:color="auto"/>
            </w:tcBorders>
          </w:tcPr>
          <w:p w14:paraId="3DDEF7A6" w14:textId="77777777" w:rsidR="00980629" w:rsidRPr="00340B0D" w:rsidRDefault="00980629" w:rsidP="00541D1A">
            <w:pPr>
              <w:pStyle w:val="Default"/>
              <w:ind w:left="720"/>
              <w:rPr>
                <w:ins w:id="7421" w:author="jonathan pritchard" w:date="2025-01-23T13:46:00Z" w16du:dateUtc="2025-01-23T13:46:00Z"/>
                <w:sz w:val="18"/>
                <w:szCs w:val="18"/>
              </w:rPr>
            </w:pPr>
            <w:ins w:id="7422" w:author="jonathan pritchard" w:date="2025-01-23T13:46:00Z" w16du:dateUtc="2025-01-23T13:46: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2DCF7A3E" w14:textId="77777777" w:rsidR="00980629" w:rsidRPr="00340B0D" w:rsidRDefault="00980629" w:rsidP="00541D1A">
            <w:pPr>
              <w:jc w:val="center"/>
              <w:rPr>
                <w:ins w:id="7423" w:author="jonathan pritchard" w:date="2025-01-23T13:46:00Z" w16du:dateUtc="2025-01-23T13:46:00Z"/>
                <w:rFonts w:cs="Arial"/>
                <w:sz w:val="18"/>
                <w:szCs w:val="18"/>
              </w:rPr>
            </w:pPr>
          </w:p>
        </w:tc>
        <w:tc>
          <w:tcPr>
            <w:tcW w:w="3598" w:type="dxa"/>
            <w:gridSpan w:val="4"/>
            <w:tcBorders>
              <w:top w:val="single" w:sz="4" w:space="0" w:color="auto"/>
              <w:left w:val="single" w:sz="12" w:space="0" w:color="auto"/>
              <w:bottom w:val="single" w:sz="4" w:space="0" w:color="auto"/>
            </w:tcBorders>
          </w:tcPr>
          <w:p w14:paraId="0B915553" w14:textId="77777777" w:rsidR="00980629" w:rsidRPr="00340B0D" w:rsidRDefault="00980629" w:rsidP="00541D1A">
            <w:pPr>
              <w:rPr>
                <w:ins w:id="7424" w:author="jonathan pritchard" w:date="2025-01-23T13:46:00Z" w16du:dateUtc="2025-01-23T13:46:00Z"/>
                <w:rFonts w:cs="Arial"/>
                <w:sz w:val="18"/>
                <w:szCs w:val="18"/>
              </w:rPr>
            </w:pPr>
          </w:p>
        </w:tc>
        <w:tc>
          <w:tcPr>
            <w:tcW w:w="672" w:type="dxa"/>
            <w:tcBorders>
              <w:top w:val="single" w:sz="4" w:space="0" w:color="auto"/>
              <w:bottom w:val="single" w:sz="4" w:space="0" w:color="auto"/>
              <w:right w:val="single" w:sz="12" w:space="0" w:color="auto"/>
            </w:tcBorders>
            <w:vAlign w:val="center"/>
          </w:tcPr>
          <w:p w14:paraId="6182F87D" w14:textId="77777777" w:rsidR="00980629" w:rsidRPr="00340B0D" w:rsidRDefault="00980629" w:rsidP="00541D1A">
            <w:pPr>
              <w:rPr>
                <w:ins w:id="7425" w:author="jonathan pritchard" w:date="2025-01-23T13:46:00Z" w16du:dateUtc="2025-01-23T13:46:00Z"/>
                <w:rFonts w:cs="Arial"/>
                <w:sz w:val="18"/>
                <w:szCs w:val="18"/>
              </w:rPr>
            </w:pPr>
          </w:p>
        </w:tc>
      </w:tr>
      <w:tr w:rsidR="00980629" w:rsidRPr="00340B0D" w14:paraId="67776D0A" w14:textId="77777777" w:rsidTr="00541D1A">
        <w:trPr>
          <w:ins w:id="7426" w:author="jonathan pritchard" w:date="2025-01-23T13:46:00Z"/>
        </w:trPr>
        <w:tc>
          <w:tcPr>
            <w:tcW w:w="4375" w:type="dxa"/>
            <w:gridSpan w:val="4"/>
            <w:tcBorders>
              <w:top w:val="single" w:sz="4" w:space="0" w:color="auto"/>
              <w:left w:val="single" w:sz="12" w:space="0" w:color="auto"/>
              <w:bottom w:val="single" w:sz="12" w:space="0" w:color="auto"/>
              <w:right w:val="single" w:sz="4" w:space="0" w:color="auto"/>
            </w:tcBorders>
          </w:tcPr>
          <w:p w14:paraId="70AE09FE" w14:textId="77777777" w:rsidR="00980629" w:rsidRPr="00340B0D" w:rsidRDefault="00980629" w:rsidP="00541D1A">
            <w:pPr>
              <w:pStyle w:val="Default"/>
              <w:ind w:left="720"/>
              <w:rPr>
                <w:ins w:id="7427" w:author="jonathan pritchard" w:date="2025-01-23T13:46:00Z" w16du:dateUtc="2025-01-23T13:46:00Z"/>
                <w:sz w:val="18"/>
                <w:szCs w:val="18"/>
              </w:rPr>
            </w:pPr>
            <w:ins w:id="7428" w:author="jonathan pritchard" w:date="2025-01-23T13:46:00Z" w16du:dateUtc="2025-01-23T13:46: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5FC259F8" w14:textId="77777777" w:rsidR="00980629" w:rsidRPr="00340B0D" w:rsidRDefault="00980629" w:rsidP="00541D1A">
            <w:pPr>
              <w:jc w:val="center"/>
              <w:rPr>
                <w:ins w:id="7429" w:author="jonathan pritchard" w:date="2025-01-23T13:46:00Z" w16du:dateUtc="2025-01-23T13:46:00Z"/>
                <w:rFonts w:cs="Arial"/>
                <w:sz w:val="18"/>
                <w:szCs w:val="18"/>
              </w:rPr>
            </w:pPr>
          </w:p>
        </w:tc>
        <w:tc>
          <w:tcPr>
            <w:tcW w:w="3598" w:type="dxa"/>
            <w:gridSpan w:val="4"/>
            <w:tcBorders>
              <w:top w:val="single" w:sz="4" w:space="0" w:color="auto"/>
              <w:left w:val="single" w:sz="12" w:space="0" w:color="auto"/>
              <w:bottom w:val="single" w:sz="12" w:space="0" w:color="auto"/>
            </w:tcBorders>
          </w:tcPr>
          <w:p w14:paraId="3E02734F" w14:textId="77777777" w:rsidR="00980629" w:rsidRPr="00340B0D" w:rsidRDefault="00980629" w:rsidP="00541D1A">
            <w:pPr>
              <w:rPr>
                <w:ins w:id="7430" w:author="jonathan pritchard" w:date="2025-01-23T13:46:00Z" w16du:dateUtc="2025-01-23T13:46:00Z"/>
                <w:rFonts w:cs="Arial"/>
                <w:sz w:val="18"/>
                <w:szCs w:val="18"/>
              </w:rPr>
            </w:pPr>
          </w:p>
        </w:tc>
        <w:tc>
          <w:tcPr>
            <w:tcW w:w="672" w:type="dxa"/>
            <w:tcBorders>
              <w:top w:val="single" w:sz="4" w:space="0" w:color="auto"/>
              <w:bottom w:val="single" w:sz="12" w:space="0" w:color="auto"/>
              <w:right w:val="single" w:sz="12" w:space="0" w:color="auto"/>
            </w:tcBorders>
            <w:vAlign w:val="center"/>
          </w:tcPr>
          <w:p w14:paraId="7F0E6CF8" w14:textId="77777777" w:rsidR="00980629" w:rsidRPr="00340B0D" w:rsidRDefault="00980629" w:rsidP="00541D1A">
            <w:pPr>
              <w:rPr>
                <w:ins w:id="7431" w:author="jonathan pritchard" w:date="2025-01-23T13:46:00Z" w16du:dateUtc="2025-01-23T13:46:00Z"/>
                <w:rFonts w:cs="Arial"/>
                <w:sz w:val="18"/>
                <w:szCs w:val="18"/>
              </w:rPr>
            </w:pPr>
          </w:p>
        </w:tc>
      </w:tr>
      <w:tr w:rsidR="00980629" w:rsidRPr="00340B0D" w14:paraId="4C921493" w14:textId="77777777" w:rsidTr="00541D1A">
        <w:trPr>
          <w:ins w:id="7432" w:author="jonathan pritchard" w:date="2025-01-23T13:46:00Z"/>
        </w:trPr>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B9EF7B7" w14:textId="77777777" w:rsidR="00980629" w:rsidRPr="00EF63B4" w:rsidRDefault="00980629" w:rsidP="00541D1A">
            <w:pPr>
              <w:jc w:val="center"/>
              <w:rPr>
                <w:ins w:id="7433" w:author="jonathan pritchard" w:date="2025-01-23T13:46:00Z" w16du:dateUtc="2025-01-23T13:46:00Z"/>
                <w:rFonts w:cs="Arial"/>
                <w:sz w:val="18"/>
                <w:szCs w:val="18"/>
              </w:rPr>
            </w:pPr>
            <w:ins w:id="7434" w:author="jonathan pritchard" w:date="2025-01-23T13:46:00Z" w16du:dateUtc="2025-01-23T13:46:00Z">
              <w:r>
                <w:rPr>
                  <w:rFonts w:cs="Arial"/>
                  <w:b/>
                  <w:bCs/>
                  <w:sz w:val="18"/>
                  <w:szCs w:val="18"/>
                </w:rPr>
                <w:t>Additional</w:t>
              </w:r>
            </w:ins>
          </w:p>
        </w:tc>
      </w:tr>
      <w:tr w:rsidR="00980629" w:rsidRPr="00340B0D" w14:paraId="5FE490DF" w14:textId="77777777" w:rsidTr="00541D1A">
        <w:trPr>
          <w:ins w:id="7435" w:author="jonathan pritchard" w:date="2025-01-23T13:46:00Z"/>
        </w:trPr>
        <w:tc>
          <w:tcPr>
            <w:tcW w:w="4375" w:type="dxa"/>
            <w:gridSpan w:val="4"/>
            <w:tcBorders>
              <w:top w:val="single" w:sz="4" w:space="0" w:color="auto"/>
              <w:left w:val="single" w:sz="12" w:space="0" w:color="auto"/>
              <w:bottom w:val="single" w:sz="4" w:space="0" w:color="auto"/>
              <w:right w:val="single" w:sz="4" w:space="0" w:color="auto"/>
            </w:tcBorders>
          </w:tcPr>
          <w:p w14:paraId="1B2C373A" w14:textId="77777777" w:rsidR="00980629" w:rsidRPr="00340B0D" w:rsidRDefault="00980629" w:rsidP="00541D1A">
            <w:pPr>
              <w:pStyle w:val="Default"/>
              <w:ind w:left="720"/>
              <w:rPr>
                <w:ins w:id="7436" w:author="jonathan pritchard" w:date="2025-01-23T13:46:00Z" w16du:dateUtc="2025-01-23T13:46: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A4F6E29" w14:textId="77777777" w:rsidR="00980629" w:rsidRPr="00340B0D" w:rsidRDefault="00980629" w:rsidP="00541D1A">
            <w:pPr>
              <w:jc w:val="center"/>
              <w:rPr>
                <w:ins w:id="7437" w:author="jonathan pritchard" w:date="2025-01-23T13:46:00Z" w16du:dateUtc="2025-01-23T13:46:00Z"/>
                <w:rFonts w:cs="Arial"/>
                <w:sz w:val="18"/>
                <w:szCs w:val="18"/>
              </w:rPr>
            </w:pPr>
          </w:p>
        </w:tc>
        <w:tc>
          <w:tcPr>
            <w:tcW w:w="3598" w:type="dxa"/>
            <w:gridSpan w:val="4"/>
            <w:tcBorders>
              <w:top w:val="single" w:sz="4" w:space="0" w:color="auto"/>
              <w:left w:val="double" w:sz="4" w:space="0" w:color="auto"/>
              <w:bottom w:val="single" w:sz="4" w:space="0" w:color="auto"/>
            </w:tcBorders>
          </w:tcPr>
          <w:p w14:paraId="2441D651" w14:textId="77777777" w:rsidR="00980629" w:rsidRPr="00340B0D" w:rsidRDefault="00980629" w:rsidP="00541D1A">
            <w:pPr>
              <w:rPr>
                <w:ins w:id="7438" w:author="jonathan pritchard" w:date="2025-01-23T13:46:00Z" w16du:dateUtc="2025-01-23T13:46:00Z"/>
                <w:rFonts w:cs="Arial"/>
                <w:sz w:val="18"/>
                <w:szCs w:val="18"/>
              </w:rPr>
            </w:pPr>
          </w:p>
        </w:tc>
        <w:tc>
          <w:tcPr>
            <w:tcW w:w="672" w:type="dxa"/>
            <w:tcBorders>
              <w:top w:val="single" w:sz="4" w:space="0" w:color="auto"/>
              <w:bottom w:val="single" w:sz="4" w:space="0" w:color="auto"/>
              <w:right w:val="single" w:sz="12" w:space="0" w:color="auto"/>
            </w:tcBorders>
            <w:vAlign w:val="center"/>
          </w:tcPr>
          <w:p w14:paraId="0CC7967A" w14:textId="77777777" w:rsidR="00980629" w:rsidRPr="00340B0D" w:rsidRDefault="00980629" w:rsidP="00541D1A">
            <w:pPr>
              <w:rPr>
                <w:ins w:id="7439" w:author="jonathan pritchard" w:date="2025-01-23T13:46:00Z" w16du:dateUtc="2025-01-23T13:46:00Z"/>
                <w:rFonts w:cs="Arial"/>
                <w:sz w:val="18"/>
                <w:szCs w:val="18"/>
              </w:rPr>
            </w:pPr>
          </w:p>
        </w:tc>
      </w:tr>
      <w:tr w:rsidR="00980629" w:rsidRPr="00340B0D" w14:paraId="1D03060D" w14:textId="77777777" w:rsidTr="00541D1A">
        <w:trPr>
          <w:ins w:id="7440" w:author="jonathan pritchard" w:date="2025-01-23T13:46:00Z"/>
        </w:trPr>
        <w:tc>
          <w:tcPr>
            <w:tcW w:w="4375" w:type="dxa"/>
            <w:gridSpan w:val="4"/>
            <w:tcBorders>
              <w:top w:val="single" w:sz="4" w:space="0" w:color="auto"/>
              <w:left w:val="single" w:sz="12" w:space="0" w:color="auto"/>
              <w:bottom w:val="single" w:sz="4" w:space="0" w:color="auto"/>
              <w:right w:val="single" w:sz="4" w:space="0" w:color="auto"/>
            </w:tcBorders>
          </w:tcPr>
          <w:p w14:paraId="5E96B0F3" w14:textId="77777777" w:rsidR="00980629" w:rsidRPr="00340B0D" w:rsidRDefault="00980629" w:rsidP="00541D1A">
            <w:pPr>
              <w:pStyle w:val="Default"/>
              <w:ind w:left="720"/>
              <w:rPr>
                <w:ins w:id="7441" w:author="jonathan pritchard" w:date="2025-01-23T13:46:00Z" w16du:dateUtc="2025-01-23T13:46: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560F305E" w14:textId="77777777" w:rsidR="00980629" w:rsidRPr="00340B0D" w:rsidRDefault="00980629" w:rsidP="00541D1A">
            <w:pPr>
              <w:jc w:val="center"/>
              <w:rPr>
                <w:ins w:id="7442" w:author="jonathan pritchard" w:date="2025-01-23T13:46:00Z" w16du:dateUtc="2025-01-23T13:46:00Z"/>
                <w:rFonts w:cs="Arial"/>
                <w:sz w:val="18"/>
                <w:szCs w:val="18"/>
              </w:rPr>
            </w:pPr>
          </w:p>
        </w:tc>
        <w:tc>
          <w:tcPr>
            <w:tcW w:w="3598" w:type="dxa"/>
            <w:gridSpan w:val="4"/>
            <w:tcBorders>
              <w:top w:val="single" w:sz="4" w:space="0" w:color="auto"/>
              <w:left w:val="double" w:sz="4" w:space="0" w:color="auto"/>
              <w:bottom w:val="single" w:sz="4" w:space="0" w:color="auto"/>
            </w:tcBorders>
          </w:tcPr>
          <w:p w14:paraId="1FBF7B0A" w14:textId="77777777" w:rsidR="00980629" w:rsidRPr="00340B0D" w:rsidRDefault="00980629" w:rsidP="00541D1A">
            <w:pPr>
              <w:rPr>
                <w:ins w:id="7443" w:author="jonathan pritchard" w:date="2025-01-23T13:46:00Z" w16du:dateUtc="2025-01-23T13:46:00Z"/>
                <w:rFonts w:cs="Arial"/>
                <w:sz w:val="18"/>
                <w:szCs w:val="18"/>
              </w:rPr>
            </w:pPr>
          </w:p>
        </w:tc>
        <w:tc>
          <w:tcPr>
            <w:tcW w:w="672" w:type="dxa"/>
            <w:tcBorders>
              <w:top w:val="single" w:sz="4" w:space="0" w:color="auto"/>
              <w:bottom w:val="single" w:sz="4" w:space="0" w:color="auto"/>
              <w:right w:val="single" w:sz="12" w:space="0" w:color="auto"/>
            </w:tcBorders>
            <w:vAlign w:val="center"/>
          </w:tcPr>
          <w:p w14:paraId="0FDFEFE6" w14:textId="77777777" w:rsidR="00980629" w:rsidRPr="00340B0D" w:rsidRDefault="00980629" w:rsidP="00541D1A">
            <w:pPr>
              <w:rPr>
                <w:ins w:id="7444" w:author="jonathan pritchard" w:date="2025-01-23T13:46:00Z" w16du:dateUtc="2025-01-23T13:46:00Z"/>
                <w:rFonts w:cs="Arial"/>
                <w:sz w:val="18"/>
                <w:szCs w:val="18"/>
              </w:rPr>
            </w:pPr>
          </w:p>
        </w:tc>
      </w:tr>
      <w:tr w:rsidR="00980629" w:rsidRPr="00340B0D" w14:paraId="1A202B75" w14:textId="77777777" w:rsidTr="00541D1A">
        <w:trPr>
          <w:ins w:id="7445" w:author="jonathan pritchard" w:date="2025-01-23T13:46: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80BDCBE" w14:textId="77777777" w:rsidR="00980629" w:rsidRPr="00340B0D" w:rsidRDefault="00980629" w:rsidP="00541D1A">
            <w:pPr>
              <w:jc w:val="center"/>
              <w:rPr>
                <w:ins w:id="7446" w:author="jonathan pritchard" w:date="2025-01-23T13:46:00Z" w16du:dateUtc="2025-01-23T13:46:00Z"/>
                <w:rFonts w:cs="Arial"/>
                <w:b/>
                <w:bCs/>
                <w:sz w:val="18"/>
                <w:szCs w:val="18"/>
              </w:rPr>
            </w:pPr>
            <w:ins w:id="7447" w:author="jonathan pritchard" w:date="2025-01-23T13:46:00Z" w16du:dateUtc="2025-01-23T13:46:00Z">
              <w:r w:rsidRPr="00340B0D">
                <w:rPr>
                  <w:rFonts w:cs="Arial"/>
                  <w:b/>
                  <w:bCs/>
                  <w:sz w:val="18"/>
                  <w:szCs w:val="18"/>
                </w:rPr>
                <w:t>Setup</w:t>
              </w:r>
            </w:ins>
          </w:p>
        </w:tc>
      </w:tr>
      <w:tr w:rsidR="00980629" w:rsidRPr="00340B0D" w14:paraId="3B58A78E" w14:textId="77777777" w:rsidTr="00541D1A">
        <w:trPr>
          <w:ins w:id="7448" w:author="jonathan pritchard" w:date="2025-01-23T13:46:00Z"/>
        </w:trPr>
        <w:tc>
          <w:tcPr>
            <w:tcW w:w="9199" w:type="dxa"/>
            <w:gridSpan w:val="11"/>
            <w:tcBorders>
              <w:top w:val="single" w:sz="4" w:space="0" w:color="auto"/>
              <w:left w:val="single" w:sz="12" w:space="0" w:color="auto"/>
              <w:bottom w:val="single" w:sz="4" w:space="0" w:color="auto"/>
              <w:right w:val="single" w:sz="12" w:space="0" w:color="auto"/>
            </w:tcBorders>
          </w:tcPr>
          <w:p w14:paraId="5F2FF773" w14:textId="77777777" w:rsidR="00980629" w:rsidRDefault="00980629" w:rsidP="00541D1A">
            <w:pPr>
              <w:rPr>
                <w:ins w:id="7449" w:author="jonathan pritchard" w:date="2025-01-23T13:46:00Z" w16du:dateUtc="2025-01-23T13:46:00Z"/>
                <w:rFonts w:cs="Arial"/>
                <w:sz w:val="18"/>
                <w:szCs w:val="18"/>
              </w:rPr>
            </w:pPr>
          </w:p>
          <w:p w14:paraId="43316EAC" w14:textId="77777777" w:rsidR="00E3745F" w:rsidRPr="00B43E49" w:rsidRDefault="00980629" w:rsidP="00E3745F">
            <w:pPr>
              <w:rPr>
                <w:rFonts w:cs="Arial"/>
                <w:i/>
              </w:rPr>
            </w:pPr>
            <w:ins w:id="7450" w:author="jonathan pritchard" w:date="2025-01-23T13:46:00Z" w16du:dateUtc="2025-01-23T13:46:00Z">
              <w:r>
                <w:rPr>
                  <w:rFonts w:cs="Arial"/>
                  <w:i/>
                </w:rPr>
                <w:t>.</w:t>
              </w:r>
              <w:r w:rsidRPr="00110428">
                <w:rPr>
                  <w:rFonts w:cs="Arial"/>
                  <w:i/>
                </w:rPr>
                <w:t xml:space="preserve">. </w:t>
              </w:r>
            </w:ins>
            <w:r w:rsidR="00E3745F" w:rsidRPr="00B43E49">
              <w:rPr>
                <w:rFonts w:cs="Arial"/>
                <w:i/>
              </w:rPr>
              <w:t xml:space="preserve">Load the exchange set </w:t>
            </w:r>
            <w:proofErr w:type="spellStart"/>
            <w:r w:rsidR="00E3745F" w:rsidRPr="00B43E49">
              <w:rPr>
                <w:rFonts w:cs="Arial"/>
                <w:b/>
                <w:bCs/>
                <w:i/>
              </w:rPr>
              <w:t>PowerUp</w:t>
            </w:r>
            <w:proofErr w:type="spellEnd"/>
            <w:r w:rsidR="00E3745F" w:rsidRPr="00B43E49">
              <w:rPr>
                <w:rFonts w:cs="Arial"/>
                <w:i/>
              </w:rPr>
              <w:t xml:space="preserve">  </w:t>
            </w:r>
          </w:p>
          <w:p w14:paraId="5FDCF966" w14:textId="77777777" w:rsidR="00980629" w:rsidRPr="00340B0D" w:rsidRDefault="00980629" w:rsidP="00E3745F">
            <w:pPr>
              <w:rPr>
                <w:ins w:id="7451" w:author="jonathan pritchard" w:date="2025-01-23T13:46:00Z" w16du:dateUtc="2025-01-23T13:46:00Z"/>
                <w:rFonts w:cs="Arial"/>
                <w:sz w:val="18"/>
                <w:szCs w:val="18"/>
              </w:rPr>
            </w:pPr>
          </w:p>
        </w:tc>
      </w:tr>
      <w:tr w:rsidR="00980629" w:rsidRPr="00340B0D" w14:paraId="2ADF53D3" w14:textId="77777777" w:rsidTr="00541D1A">
        <w:trPr>
          <w:ins w:id="7452" w:author="jonathan pritchard" w:date="2025-01-23T13:46: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320C2D5" w14:textId="77777777" w:rsidR="00980629" w:rsidRPr="00340B0D" w:rsidRDefault="00980629" w:rsidP="00541D1A">
            <w:pPr>
              <w:jc w:val="center"/>
              <w:rPr>
                <w:ins w:id="7453" w:author="jonathan pritchard" w:date="2025-01-23T13:46:00Z" w16du:dateUtc="2025-01-23T13:46:00Z"/>
                <w:rFonts w:cs="Arial"/>
                <w:b/>
                <w:bCs/>
                <w:sz w:val="18"/>
                <w:szCs w:val="18"/>
              </w:rPr>
            </w:pPr>
            <w:ins w:id="7454" w:author="jonathan pritchard" w:date="2025-01-23T13:46:00Z" w16du:dateUtc="2025-01-23T13:46:00Z">
              <w:r w:rsidRPr="00340B0D">
                <w:rPr>
                  <w:rFonts w:cs="Arial"/>
                  <w:b/>
                  <w:bCs/>
                  <w:sz w:val="18"/>
                  <w:szCs w:val="18"/>
                </w:rPr>
                <w:t>Action</w:t>
              </w:r>
            </w:ins>
          </w:p>
        </w:tc>
      </w:tr>
      <w:tr w:rsidR="00980629" w:rsidRPr="00340B0D" w14:paraId="093547C7" w14:textId="77777777" w:rsidTr="00541D1A">
        <w:trPr>
          <w:ins w:id="7455" w:author="jonathan pritchard" w:date="2025-01-23T13:46: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A5E84CA" w14:textId="77777777" w:rsidR="00980629" w:rsidRDefault="00980629" w:rsidP="00541D1A">
            <w:pPr>
              <w:rPr>
                <w:rFonts w:cs="Arial"/>
                <w:b/>
                <w:bCs/>
              </w:rPr>
            </w:pPr>
          </w:p>
          <w:p w14:paraId="3F2CE5E7" w14:textId="77777777" w:rsidR="00E3745F" w:rsidRPr="00B43E49" w:rsidRDefault="00E3745F" w:rsidP="00E3745F">
            <w:pPr>
              <w:rPr>
                <w:rFonts w:cs="Arial"/>
                <w:i/>
              </w:rPr>
            </w:pPr>
            <w:r w:rsidRPr="00B43E49">
              <w:rPr>
                <w:rFonts w:cs="Arial"/>
                <w:i/>
              </w:rPr>
              <w:t>Centre the display at 32°33.000’S 60°56.000’E</w:t>
            </w:r>
          </w:p>
          <w:p w14:paraId="65852016" w14:textId="387C96B3" w:rsidR="00E3745F" w:rsidRDefault="00E3745F" w:rsidP="00E3745F">
            <w:pPr>
              <w:rPr>
                <w:rFonts w:cs="Arial"/>
                <w:b/>
                <w:bCs/>
              </w:rPr>
            </w:pPr>
            <w:r w:rsidRPr="00B43E49">
              <w:rPr>
                <w:rFonts w:cs="Arial"/>
                <w:i/>
              </w:rPr>
              <w:t>Select scale 1:20 000 so that larger scale detail (buoyage, lights) is shown</w:t>
            </w:r>
          </w:p>
          <w:p w14:paraId="549F9573" w14:textId="77777777" w:rsidR="00E3745F" w:rsidRPr="00110428" w:rsidRDefault="00E3745F" w:rsidP="00541D1A">
            <w:pPr>
              <w:rPr>
                <w:ins w:id="7456" w:author="jonathan pritchard" w:date="2025-01-23T13:46:00Z" w16du:dateUtc="2025-01-23T13:46:00Z"/>
                <w:rFonts w:cs="Arial"/>
                <w:b/>
                <w:bCs/>
              </w:rPr>
            </w:pPr>
          </w:p>
        </w:tc>
      </w:tr>
      <w:tr w:rsidR="00980629" w:rsidRPr="00340B0D" w14:paraId="54CDCDE4" w14:textId="77777777" w:rsidTr="00541D1A">
        <w:trPr>
          <w:ins w:id="7457" w:author="jonathan pritchard" w:date="2025-01-23T13:46: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C0F5F74" w14:textId="77777777" w:rsidR="00980629" w:rsidRPr="00340B0D" w:rsidRDefault="00980629" w:rsidP="00541D1A">
            <w:pPr>
              <w:jc w:val="center"/>
              <w:rPr>
                <w:ins w:id="7458" w:author="jonathan pritchard" w:date="2025-01-23T13:46:00Z" w16du:dateUtc="2025-01-23T13:46:00Z"/>
                <w:rFonts w:cs="Arial"/>
                <w:sz w:val="18"/>
                <w:szCs w:val="18"/>
              </w:rPr>
            </w:pPr>
            <w:ins w:id="7459" w:author="jonathan pritchard" w:date="2025-01-23T13:46:00Z" w16du:dateUtc="2025-01-23T13:46:00Z">
              <w:r w:rsidRPr="00340B0D">
                <w:rPr>
                  <w:rFonts w:cs="Arial"/>
                  <w:b/>
                  <w:bCs/>
                  <w:sz w:val="18"/>
                  <w:szCs w:val="18"/>
                </w:rPr>
                <w:t>Results</w:t>
              </w:r>
            </w:ins>
          </w:p>
        </w:tc>
      </w:tr>
      <w:tr w:rsidR="00980629" w:rsidRPr="00340B0D" w14:paraId="6E027DF5" w14:textId="77777777" w:rsidTr="00541D1A">
        <w:trPr>
          <w:ins w:id="7460" w:author="jonathan pritchard" w:date="2025-01-23T13:46:00Z"/>
        </w:trPr>
        <w:tc>
          <w:tcPr>
            <w:tcW w:w="9199" w:type="dxa"/>
            <w:gridSpan w:val="11"/>
            <w:tcBorders>
              <w:top w:val="single" w:sz="4" w:space="0" w:color="auto"/>
              <w:left w:val="single" w:sz="12" w:space="0" w:color="auto"/>
              <w:bottom w:val="single" w:sz="12" w:space="0" w:color="auto"/>
              <w:right w:val="single" w:sz="12" w:space="0" w:color="auto"/>
            </w:tcBorders>
          </w:tcPr>
          <w:p w14:paraId="76607B1E" w14:textId="77777777" w:rsidR="00980629" w:rsidRDefault="00980629" w:rsidP="00541D1A">
            <w:pPr>
              <w:rPr>
                <w:ins w:id="7461" w:author="jonathan pritchard" w:date="2025-01-23T13:46:00Z" w16du:dateUtc="2025-01-23T13:46:00Z"/>
                <w:rFonts w:cs="Arial"/>
                <w:sz w:val="18"/>
                <w:szCs w:val="18"/>
              </w:rPr>
            </w:pPr>
          </w:p>
          <w:p w14:paraId="0249AC28" w14:textId="77777777" w:rsidR="00E3745F" w:rsidRPr="00B43E49" w:rsidRDefault="00E3745F" w:rsidP="00E3745F">
            <w:pPr>
              <w:rPr>
                <w:rFonts w:cs="Arial"/>
                <w:i/>
              </w:rPr>
            </w:pPr>
            <w:r w:rsidRPr="00B43E49">
              <w:rPr>
                <w:rFonts w:cs="Arial"/>
                <w:i/>
              </w:rPr>
              <w:t>Confirm that south of 32°33.141’S data from the smaller scale is shown.</w:t>
            </w:r>
          </w:p>
          <w:p w14:paraId="6E601F30" w14:textId="5F5E3DF7" w:rsidR="00980629" w:rsidRDefault="00E3745F" w:rsidP="00E3745F">
            <w:pPr>
              <w:rPr>
                <w:rFonts w:cs="Arial"/>
                <w:i/>
              </w:rPr>
            </w:pPr>
            <w:r w:rsidRPr="00B43E49">
              <w:rPr>
                <w:rFonts w:cs="Arial"/>
                <w:i/>
              </w:rPr>
              <w:t xml:space="preserve">Note: Screen plot is based on the full text </w:t>
            </w:r>
            <w:proofErr w:type="spellStart"/>
            <w:r w:rsidRPr="00B43E49">
              <w:rPr>
                <w:rFonts w:cs="Arial"/>
                <w:i/>
              </w:rPr>
              <w:t>natureOfSurface</w:t>
            </w:r>
            <w:proofErr w:type="spellEnd"/>
            <w:r w:rsidRPr="00B43E49">
              <w:rPr>
                <w:rFonts w:cs="Arial"/>
                <w:i/>
              </w:rPr>
              <w:t xml:space="preserve"> attribute.  To reduce undue clutter in the ECDIS chart display, the use of the abbreviations of the </w:t>
            </w:r>
            <w:proofErr w:type="spellStart"/>
            <w:r w:rsidRPr="00B43E49">
              <w:rPr>
                <w:rFonts w:cs="Arial"/>
                <w:i/>
              </w:rPr>
              <w:t>natureOfSurface</w:t>
            </w:r>
            <w:proofErr w:type="spellEnd"/>
            <w:r w:rsidRPr="00B43E49">
              <w:rPr>
                <w:rFonts w:cs="Arial"/>
                <w:i/>
              </w:rPr>
              <w:t xml:space="preserve"> attribute is recommended</w:t>
            </w:r>
          </w:p>
          <w:p w14:paraId="5CD25828" w14:textId="77777777" w:rsidR="00E3745F" w:rsidRDefault="00E3745F" w:rsidP="00E3745F">
            <w:pPr>
              <w:rPr>
                <w:rFonts w:cs="Arial"/>
                <w:i/>
              </w:rPr>
            </w:pPr>
          </w:p>
          <w:p w14:paraId="143EDA5D" w14:textId="7440B20C" w:rsidR="00E3745F" w:rsidRDefault="00E3745F" w:rsidP="00E3745F">
            <w:pPr>
              <w:rPr>
                <w:ins w:id="7462" w:author="jonathan pritchard" w:date="2025-01-23T13:46:00Z" w16du:dateUtc="2025-01-23T13:46:00Z"/>
                <w:rFonts w:cs="Arial"/>
                <w:sz w:val="18"/>
                <w:szCs w:val="18"/>
              </w:rPr>
            </w:pPr>
            <w:r w:rsidRPr="00B43E49">
              <w:rPr>
                <w:rFonts w:cs="Arial"/>
                <w:noProof/>
                <w:lang w:val="en-IN" w:eastAsia="en-IN"/>
              </w:rPr>
              <w:drawing>
                <wp:inline distT="0" distB="0" distL="0" distR="0" wp14:anchorId="70FB5DFC" wp14:editId="76516E7A">
                  <wp:extent cx="5794192" cy="5330813"/>
                  <wp:effectExtent l="0" t="0" r="0" b="3810"/>
                  <wp:docPr id="859038568" name="Picture 859038568" descr="C:\msdokut\STANDARDIT\IHO\S64\Work 2016\Review Aug2016\New picture originals 16aug2016\3.7.4a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msdokut\STANDARDIT\IHO\S64\Work 2016\Review Aug2016\New picture originals 16aug2016\3.7.4a picture 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806733" cy="5342351"/>
                          </a:xfrm>
                          <a:prstGeom prst="rect">
                            <a:avLst/>
                          </a:prstGeom>
                          <a:noFill/>
                          <a:ln>
                            <a:noFill/>
                          </a:ln>
                        </pic:spPr>
                      </pic:pic>
                    </a:graphicData>
                  </a:graphic>
                </wp:inline>
              </w:drawing>
            </w:r>
          </w:p>
          <w:p w14:paraId="789966DA" w14:textId="77777777" w:rsidR="00980629" w:rsidRDefault="00980629" w:rsidP="00541D1A">
            <w:pPr>
              <w:rPr>
                <w:ins w:id="7463" w:author="jonathan pritchard" w:date="2025-01-23T13:46:00Z" w16du:dateUtc="2025-01-23T13:46:00Z"/>
                <w:rFonts w:cs="Arial"/>
                <w:sz w:val="18"/>
                <w:szCs w:val="18"/>
              </w:rPr>
            </w:pPr>
          </w:p>
          <w:p w14:paraId="300BA11F" w14:textId="77777777" w:rsidR="00980629" w:rsidRPr="00340B0D" w:rsidRDefault="00980629" w:rsidP="00541D1A">
            <w:pPr>
              <w:jc w:val="center"/>
              <w:rPr>
                <w:ins w:id="7464" w:author="jonathan pritchard" w:date="2025-01-23T13:46:00Z" w16du:dateUtc="2025-01-23T13:46:00Z"/>
                <w:rFonts w:cs="Arial"/>
                <w:sz w:val="18"/>
                <w:szCs w:val="18"/>
              </w:rPr>
            </w:pPr>
          </w:p>
          <w:p w14:paraId="4930F9B4" w14:textId="77777777" w:rsidR="00980629" w:rsidRDefault="00980629" w:rsidP="00541D1A">
            <w:pPr>
              <w:tabs>
                <w:tab w:val="left" w:pos="3048"/>
              </w:tabs>
              <w:jc w:val="center"/>
              <w:rPr>
                <w:ins w:id="7465" w:author="jonathan pritchard" w:date="2025-01-23T13:46:00Z" w16du:dateUtc="2025-01-23T13:46:00Z"/>
                <w:rFonts w:cs="Arial"/>
                <w:sz w:val="18"/>
                <w:szCs w:val="18"/>
              </w:rPr>
            </w:pPr>
          </w:p>
          <w:p w14:paraId="76E84741" w14:textId="77777777" w:rsidR="00980629" w:rsidRPr="00340B0D" w:rsidRDefault="00980629" w:rsidP="00541D1A">
            <w:pPr>
              <w:tabs>
                <w:tab w:val="left" w:pos="3048"/>
              </w:tabs>
              <w:jc w:val="center"/>
              <w:rPr>
                <w:ins w:id="7466" w:author="jonathan pritchard" w:date="2025-01-23T13:46:00Z" w16du:dateUtc="2025-01-23T13:46:00Z"/>
                <w:rFonts w:cs="Arial"/>
                <w:sz w:val="18"/>
                <w:szCs w:val="18"/>
              </w:rPr>
            </w:pPr>
          </w:p>
          <w:p w14:paraId="480272C9" w14:textId="77777777" w:rsidR="00980629" w:rsidRDefault="00980629" w:rsidP="00541D1A">
            <w:pPr>
              <w:jc w:val="center"/>
              <w:rPr>
                <w:ins w:id="7467" w:author="jonathan pritchard" w:date="2025-01-23T13:46:00Z" w16du:dateUtc="2025-01-23T13:46:00Z"/>
                <w:rFonts w:cs="Arial"/>
                <w:sz w:val="18"/>
                <w:szCs w:val="18"/>
              </w:rPr>
            </w:pPr>
          </w:p>
          <w:p w14:paraId="20FA71B2" w14:textId="77777777" w:rsidR="00980629" w:rsidRDefault="00980629" w:rsidP="00541D1A">
            <w:pPr>
              <w:jc w:val="center"/>
              <w:rPr>
                <w:ins w:id="7468" w:author="jonathan pritchard" w:date="2025-01-23T13:46:00Z" w16du:dateUtc="2025-01-23T13:46:00Z"/>
                <w:rFonts w:cs="Arial"/>
                <w:sz w:val="18"/>
                <w:szCs w:val="18"/>
              </w:rPr>
            </w:pPr>
          </w:p>
          <w:p w14:paraId="42E889FD" w14:textId="77777777" w:rsidR="00980629" w:rsidRPr="00340B0D" w:rsidRDefault="00980629" w:rsidP="00541D1A">
            <w:pPr>
              <w:rPr>
                <w:ins w:id="7469" w:author="jonathan pritchard" w:date="2025-01-23T13:46:00Z" w16du:dateUtc="2025-01-23T13:46:00Z"/>
                <w:rFonts w:cs="Arial"/>
                <w:sz w:val="18"/>
                <w:szCs w:val="18"/>
              </w:rPr>
            </w:pPr>
          </w:p>
        </w:tc>
      </w:tr>
    </w:tbl>
    <w:p w14:paraId="63004353" w14:textId="77777777" w:rsidR="00980629" w:rsidRDefault="00980629" w:rsidP="00980629">
      <w:pPr>
        <w:rPr>
          <w:ins w:id="7470" w:author="jonathan pritchard" w:date="2025-01-23T13:46:00Z" w16du:dateUtc="2025-01-23T13:46:00Z"/>
        </w:rPr>
      </w:pPr>
    </w:p>
    <w:p w14:paraId="7F62129F" w14:textId="77777777" w:rsidR="00980629" w:rsidRPr="00980629" w:rsidRDefault="00980629">
      <w:pPr>
        <w:pPrChange w:id="7471" w:author="jonathan pritchard" w:date="2025-01-23T13:46:00Z" w16du:dateUtc="2025-01-23T13:46:00Z">
          <w:pPr>
            <w:pStyle w:val="Heading1"/>
            <w:numPr>
              <w:ilvl w:val="2"/>
              <w:numId w:val="73"/>
            </w:numPr>
            <w:tabs>
              <w:tab w:val="clear" w:pos="432"/>
              <w:tab w:val="left" w:pos="567"/>
            </w:tabs>
            <w:spacing w:after="120"/>
            <w:ind w:left="426" w:hanging="426"/>
          </w:pPr>
        </w:pPrChange>
      </w:pPr>
    </w:p>
    <w:p w14:paraId="3911C4C8" w14:textId="0717970A" w:rsidR="00E3745F" w:rsidRDefault="00E3745F">
      <w:pPr>
        <w:widowControl/>
        <w:spacing w:line="240" w:lineRule="auto"/>
        <w:jc w:val="left"/>
        <w:rPr>
          <w:rFonts w:cs="Arial"/>
        </w:rPr>
      </w:pPr>
      <w:r>
        <w:rPr>
          <w:rFonts w:cs="Arial"/>
        </w:rPr>
        <w:br w:type="page"/>
      </w:r>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E3745F" w:rsidRPr="00340B0D" w14:paraId="52539CA5" w14:textId="77777777" w:rsidTr="00087740">
        <w:trPr>
          <w:trHeight w:val="416"/>
          <w:ins w:id="7472" w:author="jonathan pritchard" w:date="2025-01-23T13:47:00Z"/>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6C9EEC00" w14:textId="77777777" w:rsidR="00E3745F" w:rsidRPr="00340B0D" w:rsidRDefault="00E3745F" w:rsidP="00087740">
            <w:pPr>
              <w:jc w:val="center"/>
              <w:rPr>
                <w:ins w:id="7473" w:author="jonathan pritchard" w:date="2025-01-23T13:47:00Z" w16du:dateUtc="2025-01-23T13:47:00Z"/>
                <w:rFonts w:cs="Arial"/>
                <w:b/>
                <w:bCs/>
                <w:sz w:val="18"/>
                <w:szCs w:val="18"/>
              </w:rPr>
            </w:pPr>
            <w:ins w:id="7474" w:author="jonathan pritchard" w:date="2025-01-23T13:47:00Z" w16du:dateUtc="2025-01-23T13:47:00Z">
              <w:r w:rsidRPr="00340B0D">
                <w:rPr>
                  <w:rFonts w:cs="Arial"/>
                  <w:b/>
                  <w:bCs/>
                  <w:sz w:val="18"/>
                  <w:szCs w:val="18"/>
                </w:rPr>
                <w:lastRenderedPageBreak/>
                <w:t>Test Reference</w:t>
              </w:r>
            </w:ins>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27D0BFF3" w14:textId="025B8459" w:rsidR="00E3745F" w:rsidRPr="00C87169" w:rsidRDefault="00E3745F" w:rsidP="00087740">
            <w:pPr>
              <w:jc w:val="center"/>
              <w:rPr>
                <w:ins w:id="7475" w:author="jonathan pritchard" w:date="2025-01-23T13:47:00Z" w16du:dateUtc="2025-01-23T13:47:00Z"/>
                <w:rFonts w:cs="Arial"/>
                <w:bCs/>
              </w:rPr>
            </w:pPr>
            <w:proofErr w:type="spellStart"/>
            <w:r w:rsidRPr="00CE4C74">
              <w:rPr>
                <w:rFonts w:cs="Arial"/>
              </w:rPr>
              <w:t>OverlappingData</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0E60A22D" w14:textId="77777777" w:rsidR="00E3745F" w:rsidRPr="00340B0D" w:rsidRDefault="00E3745F" w:rsidP="00087740">
            <w:pPr>
              <w:jc w:val="center"/>
              <w:rPr>
                <w:ins w:id="7476" w:author="jonathan pritchard" w:date="2025-01-23T13:47:00Z" w16du:dateUtc="2025-01-23T13:47:00Z"/>
                <w:rFonts w:cs="Arial"/>
                <w:b/>
                <w:bCs/>
                <w:sz w:val="18"/>
                <w:szCs w:val="18"/>
              </w:rPr>
            </w:pPr>
            <w:ins w:id="7477" w:author="jonathan pritchard" w:date="2025-01-23T13:47:00Z" w16du:dateUtc="2025-01-23T13:47: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2C3A441B" w14:textId="6288CEB5" w:rsidR="00E3745F" w:rsidRPr="00E3745F" w:rsidRDefault="00E3745F" w:rsidP="00E3745F">
            <w:pPr>
              <w:spacing w:line="240" w:lineRule="auto"/>
              <w:rPr>
                <w:ins w:id="7478" w:author="jonathan pritchard" w:date="2025-01-23T13:47:00Z" w16du:dateUtc="2025-01-23T13:47:00Z"/>
                <w:rFonts w:cs="Arial"/>
                <w:color w:val="000000"/>
              </w:rPr>
            </w:pPr>
            <w:r w:rsidRPr="00CE4C74">
              <w:rPr>
                <w:rFonts w:cs="Arial"/>
                <w:color w:val="000000"/>
              </w:rPr>
              <w:t xml:space="preserve">S-98 </w:t>
            </w:r>
            <w:r w:rsidR="00547B35">
              <w:rPr>
                <w:rFonts w:cs="Arial"/>
                <w:color w:val="000000"/>
              </w:rPr>
              <w:t>20.3.1</w:t>
            </w:r>
          </w:p>
        </w:tc>
      </w:tr>
      <w:tr w:rsidR="00E3745F" w:rsidRPr="00340B0D" w14:paraId="4DC249D6" w14:textId="77777777" w:rsidTr="00087740">
        <w:trPr>
          <w:ins w:id="7479" w:author="jonathan pritchard" w:date="2025-01-23T13:47: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CAD41CD" w14:textId="77777777" w:rsidR="00E3745F" w:rsidRPr="00340B0D" w:rsidRDefault="00E3745F" w:rsidP="00087740">
            <w:pPr>
              <w:rPr>
                <w:ins w:id="7480" w:author="jonathan pritchard" w:date="2025-01-23T13:47:00Z" w16du:dateUtc="2025-01-23T13:47:00Z"/>
                <w:rFonts w:cs="Arial"/>
                <w:b/>
                <w:bCs/>
                <w:sz w:val="18"/>
                <w:szCs w:val="18"/>
              </w:rPr>
            </w:pPr>
            <w:ins w:id="7481" w:author="jonathan pritchard" w:date="2025-01-23T13:47:00Z" w16du:dateUtc="2025-01-23T13:47:00Z">
              <w:r w:rsidRPr="00340B0D">
                <w:rPr>
                  <w:rFonts w:cs="Arial"/>
                  <w:b/>
                  <w:bCs/>
                  <w:sz w:val="18"/>
                  <w:szCs w:val="18"/>
                </w:rPr>
                <w:t>Test Description</w:t>
              </w:r>
            </w:ins>
          </w:p>
        </w:tc>
      </w:tr>
      <w:tr w:rsidR="00E3745F" w:rsidRPr="00340B0D" w14:paraId="4CABF9D5" w14:textId="77777777" w:rsidTr="00087740">
        <w:trPr>
          <w:ins w:id="7482" w:author="jonathan pritchard" w:date="2025-01-23T13:47: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31977407" w14:textId="77777777" w:rsidR="00E3745F" w:rsidRPr="009C22F4" w:rsidRDefault="00E3745F" w:rsidP="00087740">
            <w:pPr>
              <w:rPr>
                <w:ins w:id="7483" w:author="jonathan pritchard" w:date="2025-01-23T13:47:00Z" w16du:dateUtc="2025-01-23T13:47:00Z"/>
                <w:rFonts w:cs="Arial"/>
                <w:i/>
              </w:rPr>
            </w:pPr>
          </w:p>
          <w:p w14:paraId="0998FA45" w14:textId="609030CD" w:rsidR="00E3745F" w:rsidRDefault="00E3745F" w:rsidP="00087740">
            <w:pPr>
              <w:rPr>
                <w:rFonts w:cs="Arial"/>
                <w:i/>
              </w:rPr>
            </w:pPr>
            <w:r w:rsidRPr="00CE4C74">
              <w:rPr>
                <w:rFonts w:cs="Arial"/>
                <w:i/>
              </w:rPr>
              <w:t>Display of overlapping data</w:t>
            </w:r>
          </w:p>
          <w:p w14:paraId="1A4B0FDB" w14:textId="77777777" w:rsidR="00E3745F" w:rsidRPr="009C22F4" w:rsidRDefault="00E3745F" w:rsidP="00087740">
            <w:pPr>
              <w:rPr>
                <w:ins w:id="7484" w:author="jonathan pritchard" w:date="2025-01-23T13:47:00Z" w16du:dateUtc="2025-01-23T13:47:00Z"/>
                <w:rFonts w:cs="Arial"/>
                <w:i/>
              </w:rPr>
            </w:pPr>
          </w:p>
        </w:tc>
      </w:tr>
      <w:tr w:rsidR="00E3745F" w:rsidRPr="00340B0D" w14:paraId="1149DE52" w14:textId="77777777" w:rsidTr="00087740">
        <w:trPr>
          <w:ins w:id="7485" w:author="jonathan pritchard" w:date="2025-01-23T13:47: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C9C3FD6" w14:textId="77777777" w:rsidR="00E3745F" w:rsidRPr="00340B0D" w:rsidRDefault="00E3745F" w:rsidP="00087740">
            <w:pPr>
              <w:jc w:val="center"/>
              <w:rPr>
                <w:ins w:id="7486" w:author="jonathan pritchard" w:date="2025-01-23T13:47:00Z" w16du:dateUtc="2025-01-23T13:47:00Z"/>
                <w:rFonts w:cs="Arial"/>
                <w:b/>
                <w:bCs/>
                <w:sz w:val="18"/>
                <w:szCs w:val="18"/>
              </w:rPr>
            </w:pPr>
            <w:ins w:id="7487" w:author="jonathan pritchard" w:date="2025-01-23T13:47:00Z" w16du:dateUtc="2025-01-23T13:47:00Z">
              <w:r w:rsidRPr="00340B0D">
                <w:rPr>
                  <w:rFonts w:cs="Arial"/>
                  <w:b/>
                  <w:bCs/>
                  <w:sz w:val="18"/>
                  <w:szCs w:val="18"/>
                </w:rPr>
                <w:t>Loaded Data</w:t>
              </w:r>
            </w:ins>
          </w:p>
        </w:tc>
      </w:tr>
      <w:tr w:rsidR="00E3745F" w:rsidRPr="00340B0D" w14:paraId="39B1E0FC" w14:textId="77777777" w:rsidTr="00087740">
        <w:trPr>
          <w:ins w:id="7488" w:author="jonathan pritchard" w:date="2025-01-23T13:47:00Z"/>
        </w:trPr>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9E2A0B7" w14:textId="77777777" w:rsidR="00E3745F" w:rsidRPr="00340B0D" w:rsidRDefault="00E3745F" w:rsidP="00087740">
            <w:pPr>
              <w:jc w:val="center"/>
              <w:rPr>
                <w:ins w:id="7489" w:author="jonathan pritchard" w:date="2025-01-23T13:47:00Z" w16du:dateUtc="2025-01-23T13:47:00Z"/>
                <w:rFonts w:cs="Arial"/>
                <w:b/>
                <w:bCs/>
                <w:sz w:val="18"/>
                <w:szCs w:val="18"/>
              </w:rPr>
            </w:pPr>
            <w:ins w:id="7490" w:author="jonathan pritchard" w:date="2025-01-23T13:47:00Z" w16du:dateUtc="2025-01-23T13:47: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63C7DC5" w14:textId="77777777" w:rsidR="00E3745F" w:rsidRPr="00340B0D" w:rsidRDefault="00E3745F" w:rsidP="00087740">
            <w:pPr>
              <w:jc w:val="center"/>
              <w:rPr>
                <w:ins w:id="7491" w:author="jonathan pritchard" w:date="2025-01-23T13:47:00Z" w16du:dateUtc="2025-01-23T13:47:00Z"/>
                <w:rFonts w:cs="Arial"/>
                <w:b/>
                <w:bCs/>
                <w:sz w:val="18"/>
                <w:szCs w:val="18"/>
              </w:rPr>
            </w:pPr>
          </w:p>
        </w:tc>
      </w:tr>
      <w:tr w:rsidR="00E3745F" w:rsidRPr="00340B0D" w14:paraId="22B62837" w14:textId="77777777" w:rsidTr="00087740">
        <w:trPr>
          <w:ins w:id="7492" w:author="jonathan pritchard" w:date="2025-01-23T13:47:00Z"/>
        </w:trPr>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7810E508" w14:textId="77777777" w:rsidR="00E3745F" w:rsidRPr="00340B0D" w:rsidRDefault="00E3745F" w:rsidP="00087740">
            <w:pPr>
              <w:rPr>
                <w:ins w:id="7493" w:author="jonathan pritchard" w:date="2025-01-23T13:47:00Z" w16du:dateUtc="2025-01-23T13:47: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3B2F5AAB" w14:textId="77777777" w:rsidR="00E3745F" w:rsidRPr="00340B0D" w:rsidRDefault="00E3745F" w:rsidP="00087740">
            <w:pPr>
              <w:rPr>
                <w:ins w:id="7494" w:author="jonathan pritchard" w:date="2025-01-23T13:47:00Z" w16du:dateUtc="2025-01-23T13:47:00Z"/>
                <w:rFonts w:cs="Arial"/>
                <w:sz w:val="18"/>
                <w:szCs w:val="18"/>
              </w:rPr>
            </w:pPr>
          </w:p>
        </w:tc>
      </w:tr>
      <w:tr w:rsidR="00E3745F" w:rsidRPr="00340B0D" w14:paraId="74EE9D43" w14:textId="77777777" w:rsidTr="00087740">
        <w:trPr>
          <w:ins w:id="7495" w:author="jonathan pritchard" w:date="2025-01-23T13:47:00Z"/>
        </w:trPr>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41319481" w14:textId="77777777" w:rsidR="00E3745F" w:rsidRPr="00340B0D" w:rsidRDefault="00E3745F" w:rsidP="00087740">
            <w:pPr>
              <w:rPr>
                <w:ins w:id="7496" w:author="jonathan pritchard" w:date="2025-01-23T13:47:00Z" w16du:dateUtc="2025-01-23T13:47: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261B007E" w14:textId="77777777" w:rsidR="00E3745F" w:rsidRPr="00340B0D" w:rsidRDefault="00E3745F" w:rsidP="00087740">
            <w:pPr>
              <w:rPr>
                <w:ins w:id="7497" w:author="jonathan pritchard" w:date="2025-01-23T13:47:00Z" w16du:dateUtc="2025-01-23T13:47:00Z"/>
                <w:rFonts w:cs="Arial"/>
                <w:sz w:val="18"/>
                <w:szCs w:val="18"/>
              </w:rPr>
            </w:pPr>
          </w:p>
        </w:tc>
      </w:tr>
      <w:tr w:rsidR="00E3745F" w:rsidRPr="00340B0D" w14:paraId="68188B6A" w14:textId="77777777" w:rsidTr="00087740">
        <w:trPr>
          <w:ins w:id="7498" w:author="jonathan pritchard" w:date="2025-01-23T13:47:00Z"/>
        </w:trPr>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1141C17" w14:textId="77777777" w:rsidR="00E3745F" w:rsidRPr="00340B0D" w:rsidRDefault="00E3745F" w:rsidP="00087740">
            <w:pPr>
              <w:jc w:val="center"/>
              <w:rPr>
                <w:ins w:id="7499" w:author="jonathan pritchard" w:date="2025-01-23T13:47:00Z" w16du:dateUtc="2025-01-23T13:47:00Z"/>
                <w:rFonts w:cs="Arial"/>
                <w:b/>
                <w:bCs/>
                <w:sz w:val="18"/>
                <w:szCs w:val="18"/>
              </w:rPr>
            </w:pPr>
            <w:ins w:id="7500" w:author="jonathan pritchard" w:date="2025-01-23T13:47:00Z" w16du:dateUtc="2025-01-23T13:47: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B863E7F" w14:textId="77777777" w:rsidR="00E3745F" w:rsidRPr="00340B0D" w:rsidRDefault="00E3745F" w:rsidP="00087740">
            <w:pPr>
              <w:jc w:val="center"/>
              <w:rPr>
                <w:ins w:id="7501" w:author="jonathan pritchard" w:date="2025-01-23T13:47:00Z" w16du:dateUtc="2025-01-23T13:47:00Z"/>
                <w:rFonts w:cs="Arial"/>
                <w:b/>
                <w:bCs/>
                <w:sz w:val="18"/>
                <w:szCs w:val="18"/>
              </w:rPr>
            </w:pPr>
            <w:ins w:id="7502" w:author="jonathan pritchard" w:date="2025-01-23T13:47:00Z" w16du:dateUtc="2025-01-23T13:47:00Z">
              <w:r w:rsidRPr="00340B0D">
                <w:rPr>
                  <w:rFonts w:cs="Arial"/>
                  <w:b/>
                  <w:bCs/>
                  <w:sz w:val="18"/>
                  <w:szCs w:val="18"/>
                </w:rPr>
                <w:t>Independent Mariner’s Selections</w:t>
              </w:r>
              <w:r>
                <w:rPr>
                  <w:rFonts w:cs="Arial"/>
                  <w:b/>
                  <w:bCs/>
                  <w:sz w:val="18"/>
                  <w:szCs w:val="18"/>
                </w:rPr>
                <w:t xml:space="preserve"> (default=On)</w:t>
              </w:r>
            </w:ins>
          </w:p>
        </w:tc>
      </w:tr>
      <w:tr w:rsidR="00E3745F" w:rsidRPr="00340B0D" w14:paraId="156CF490" w14:textId="77777777" w:rsidTr="00087740">
        <w:trPr>
          <w:ins w:id="7503" w:author="jonathan pritchard" w:date="2025-01-23T13:47:00Z"/>
        </w:trPr>
        <w:customXmlInsRangeStart w:id="7504" w:author="jonathan pritchard" w:date="2025-01-23T13:47:00Z"/>
        <w:sdt>
          <w:sdtPr>
            <w:rPr>
              <w:rFonts w:cs="Arial"/>
              <w:sz w:val="18"/>
              <w:szCs w:val="18"/>
            </w:rPr>
            <w:alias w:val="Diplay Category"/>
            <w:tag w:val="Diplay Categor"/>
            <w:id w:val="1631668421"/>
            <w:placeholder>
              <w:docPart w:val="5EE97E55D6564D8C8110C86CFDB0FC05"/>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7504"/>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10A961DD" w14:textId="77777777" w:rsidR="00E3745F" w:rsidRPr="00340B0D" w:rsidRDefault="00E3745F" w:rsidP="00087740">
                <w:pPr>
                  <w:rPr>
                    <w:ins w:id="7505" w:author="jonathan pritchard" w:date="2025-01-23T13:47:00Z" w16du:dateUtc="2025-01-23T13:47:00Z"/>
                    <w:rFonts w:cs="Arial"/>
                    <w:sz w:val="18"/>
                    <w:szCs w:val="18"/>
                  </w:rPr>
                </w:pPr>
                <w:ins w:id="7506" w:author="jonathan pritchard" w:date="2025-01-23T13:47:00Z" w16du:dateUtc="2025-01-23T13:47:00Z">
                  <w:r>
                    <w:rPr>
                      <w:rFonts w:cs="Arial"/>
                      <w:sz w:val="18"/>
                      <w:szCs w:val="18"/>
                    </w:rPr>
                    <w:t>Other</w:t>
                  </w:r>
                </w:ins>
              </w:p>
            </w:tc>
            <w:customXmlInsRangeStart w:id="7507" w:author="jonathan pritchard" w:date="2025-01-23T13:47:00Z"/>
          </w:sdtContent>
        </w:sdt>
        <w:customXmlInsRangeEnd w:id="7507"/>
        <w:tc>
          <w:tcPr>
            <w:tcW w:w="3871" w:type="dxa"/>
            <w:gridSpan w:val="5"/>
            <w:tcBorders>
              <w:left w:val="single" w:sz="12" w:space="0" w:color="auto"/>
              <w:bottom w:val="single" w:sz="4" w:space="0" w:color="auto"/>
              <w:right w:val="single" w:sz="4" w:space="0" w:color="auto"/>
            </w:tcBorders>
            <w:shd w:val="clear" w:color="auto" w:fill="auto"/>
          </w:tcPr>
          <w:p w14:paraId="4D1C1488" w14:textId="77777777" w:rsidR="00E3745F" w:rsidRPr="00340B0D" w:rsidRDefault="00E3745F" w:rsidP="00087740">
            <w:pPr>
              <w:rPr>
                <w:ins w:id="7508" w:author="jonathan pritchard" w:date="2025-01-23T13:47:00Z" w16du:dateUtc="2025-01-23T13:47:00Z"/>
                <w:rFonts w:cs="Arial"/>
                <w:sz w:val="18"/>
                <w:szCs w:val="18"/>
              </w:rPr>
            </w:pPr>
            <w:ins w:id="7509" w:author="jonathan pritchard" w:date="2025-01-23T13:47:00Z" w16du:dateUtc="2025-01-23T13:47: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494C768E" w14:textId="77777777" w:rsidR="00E3745F" w:rsidRPr="00340B0D" w:rsidRDefault="00E3745F" w:rsidP="00087740">
            <w:pPr>
              <w:jc w:val="center"/>
              <w:rPr>
                <w:ins w:id="7510" w:author="jonathan pritchard" w:date="2025-01-23T13:47:00Z" w16du:dateUtc="2025-01-23T13:47:00Z"/>
                <w:rFonts w:cs="Arial"/>
                <w:sz w:val="18"/>
                <w:szCs w:val="18"/>
              </w:rPr>
            </w:pPr>
          </w:p>
        </w:tc>
      </w:tr>
      <w:tr w:rsidR="00E3745F" w:rsidRPr="00340B0D" w14:paraId="141BB52F" w14:textId="77777777" w:rsidTr="00087740">
        <w:trPr>
          <w:ins w:id="7511" w:author="jonathan pritchard" w:date="2025-01-23T13:47:00Z"/>
        </w:trPr>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0FEEFD06" w14:textId="77777777" w:rsidR="00E3745F" w:rsidRPr="00340B0D" w:rsidRDefault="00E3745F" w:rsidP="00087740">
            <w:pPr>
              <w:jc w:val="center"/>
              <w:rPr>
                <w:ins w:id="7512" w:author="jonathan pritchard" w:date="2025-01-23T13:47:00Z" w16du:dateUtc="2025-01-23T13:47:00Z"/>
                <w:rFonts w:cs="Arial"/>
                <w:b/>
                <w:bCs/>
                <w:sz w:val="18"/>
                <w:szCs w:val="18"/>
              </w:rPr>
            </w:pPr>
            <w:ins w:id="7513" w:author="jonathan pritchard" w:date="2025-01-23T13:47:00Z" w16du:dateUtc="2025-01-23T13:47: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5E6D984F" w14:textId="77777777" w:rsidR="00E3745F" w:rsidRPr="00340B0D" w:rsidRDefault="00E3745F" w:rsidP="00087740">
            <w:pPr>
              <w:rPr>
                <w:ins w:id="7514" w:author="jonathan pritchard" w:date="2025-01-23T13:47:00Z" w16du:dateUtc="2025-01-23T13:47:00Z"/>
                <w:rFonts w:cs="Arial"/>
                <w:sz w:val="18"/>
                <w:szCs w:val="18"/>
              </w:rPr>
            </w:pPr>
            <w:ins w:id="7515" w:author="jonathan pritchard" w:date="2025-01-23T13:47:00Z" w16du:dateUtc="2025-01-23T13:47: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2D78F354" w14:textId="77777777" w:rsidR="00E3745F" w:rsidRPr="00340B0D" w:rsidRDefault="00E3745F" w:rsidP="00087740">
            <w:pPr>
              <w:jc w:val="center"/>
              <w:rPr>
                <w:ins w:id="7516" w:author="jonathan pritchard" w:date="2025-01-23T13:47:00Z" w16du:dateUtc="2025-01-23T13:47:00Z"/>
                <w:rFonts w:cs="Arial"/>
                <w:sz w:val="18"/>
                <w:szCs w:val="18"/>
              </w:rPr>
            </w:pPr>
          </w:p>
        </w:tc>
      </w:tr>
      <w:tr w:rsidR="00E3745F" w:rsidRPr="00340B0D" w14:paraId="5CEFF3F6" w14:textId="77777777" w:rsidTr="00087740">
        <w:trPr>
          <w:ins w:id="7517"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602937C" w14:textId="77777777" w:rsidR="00E3745F" w:rsidRPr="00340B0D" w:rsidRDefault="00E3745F" w:rsidP="00087740">
            <w:pPr>
              <w:rPr>
                <w:ins w:id="7518" w:author="jonathan pritchard" w:date="2025-01-23T13:47:00Z" w16du:dateUtc="2025-01-23T13:47:00Z"/>
                <w:rFonts w:cs="Arial"/>
                <w:sz w:val="18"/>
                <w:szCs w:val="18"/>
              </w:rPr>
            </w:pPr>
            <w:ins w:id="7519" w:author="jonathan pritchard" w:date="2025-01-23T13:47:00Z" w16du:dateUtc="2025-01-23T13:47: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BE0B37F" w14:textId="77777777" w:rsidR="00E3745F" w:rsidRPr="00340B0D" w:rsidRDefault="00E3745F" w:rsidP="00087740">
            <w:pPr>
              <w:rPr>
                <w:ins w:id="7520" w:author="jonathan pritchard" w:date="2025-01-23T13:47:00Z" w16du:dateUtc="2025-01-23T13:47:00Z"/>
                <w:rFonts w:cs="Arial"/>
                <w:sz w:val="18"/>
                <w:szCs w:val="18"/>
              </w:rPr>
            </w:pPr>
          </w:p>
        </w:tc>
        <w:tc>
          <w:tcPr>
            <w:tcW w:w="3871" w:type="dxa"/>
            <w:gridSpan w:val="5"/>
            <w:tcBorders>
              <w:left w:val="single" w:sz="12" w:space="0" w:color="auto"/>
            </w:tcBorders>
          </w:tcPr>
          <w:p w14:paraId="6652D27F" w14:textId="77777777" w:rsidR="00E3745F" w:rsidRPr="00340B0D" w:rsidRDefault="00E3745F" w:rsidP="00087740">
            <w:pPr>
              <w:rPr>
                <w:ins w:id="7521" w:author="jonathan pritchard" w:date="2025-01-23T13:47:00Z" w16du:dateUtc="2025-01-23T13:47:00Z"/>
                <w:rFonts w:cs="Arial"/>
                <w:sz w:val="18"/>
                <w:szCs w:val="18"/>
              </w:rPr>
            </w:pPr>
            <w:ins w:id="7522" w:author="jonathan pritchard" w:date="2025-01-23T13:47:00Z" w16du:dateUtc="2025-01-23T13:47:00Z">
              <w:r w:rsidRPr="00340B0D">
                <w:rPr>
                  <w:rFonts w:cs="Arial"/>
                  <w:sz w:val="18"/>
                  <w:szCs w:val="18"/>
                </w:rPr>
                <w:t>Highlight date dependent</w:t>
              </w:r>
            </w:ins>
          </w:p>
        </w:tc>
        <w:tc>
          <w:tcPr>
            <w:tcW w:w="672" w:type="dxa"/>
            <w:tcBorders>
              <w:right w:val="single" w:sz="12" w:space="0" w:color="auto"/>
            </w:tcBorders>
          </w:tcPr>
          <w:p w14:paraId="1262374B" w14:textId="77777777" w:rsidR="00E3745F" w:rsidRPr="00340B0D" w:rsidRDefault="00E3745F" w:rsidP="00087740">
            <w:pPr>
              <w:jc w:val="center"/>
              <w:rPr>
                <w:ins w:id="7523" w:author="jonathan pritchard" w:date="2025-01-23T13:47:00Z" w16du:dateUtc="2025-01-23T13:47:00Z"/>
                <w:rFonts w:cs="Arial"/>
                <w:sz w:val="18"/>
                <w:szCs w:val="18"/>
              </w:rPr>
            </w:pPr>
          </w:p>
        </w:tc>
      </w:tr>
      <w:tr w:rsidR="00E3745F" w:rsidRPr="00340B0D" w14:paraId="538A3506" w14:textId="77777777" w:rsidTr="00087740">
        <w:trPr>
          <w:ins w:id="7524"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C6F1BA6" w14:textId="77777777" w:rsidR="00E3745F" w:rsidRPr="00340B0D" w:rsidRDefault="00E3745F" w:rsidP="00087740">
            <w:pPr>
              <w:rPr>
                <w:ins w:id="7525" w:author="jonathan pritchard" w:date="2025-01-23T13:47:00Z" w16du:dateUtc="2025-01-23T13:47:00Z"/>
                <w:rFonts w:cs="Arial"/>
                <w:sz w:val="18"/>
                <w:szCs w:val="18"/>
              </w:rPr>
            </w:pPr>
            <w:ins w:id="7526" w:author="jonathan pritchard" w:date="2025-01-23T13:47:00Z" w16du:dateUtc="2025-01-23T13:47: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D84B61A" w14:textId="77777777" w:rsidR="00E3745F" w:rsidRPr="00340B0D" w:rsidRDefault="00E3745F" w:rsidP="00087740">
            <w:pPr>
              <w:rPr>
                <w:ins w:id="7527" w:author="jonathan pritchard" w:date="2025-01-23T13:47:00Z" w16du:dateUtc="2025-01-23T13:47:00Z"/>
                <w:rFonts w:cs="Arial"/>
                <w:sz w:val="18"/>
                <w:szCs w:val="18"/>
              </w:rPr>
            </w:pPr>
          </w:p>
        </w:tc>
        <w:tc>
          <w:tcPr>
            <w:tcW w:w="3871" w:type="dxa"/>
            <w:gridSpan w:val="5"/>
            <w:tcBorders>
              <w:left w:val="single" w:sz="12" w:space="0" w:color="auto"/>
            </w:tcBorders>
          </w:tcPr>
          <w:p w14:paraId="774AD497" w14:textId="77777777" w:rsidR="00E3745F" w:rsidRPr="00340B0D" w:rsidRDefault="00E3745F" w:rsidP="00087740">
            <w:pPr>
              <w:rPr>
                <w:ins w:id="7528" w:author="jonathan pritchard" w:date="2025-01-23T13:47:00Z" w16du:dateUtc="2025-01-23T13:47:00Z"/>
                <w:rFonts w:cs="Arial"/>
                <w:sz w:val="18"/>
                <w:szCs w:val="18"/>
              </w:rPr>
            </w:pPr>
            <w:ins w:id="7529" w:author="jonathan pritchard" w:date="2025-01-23T13:47:00Z" w16du:dateUtc="2025-01-23T13:47:00Z">
              <w:r w:rsidRPr="00340B0D">
                <w:rPr>
                  <w:rFonts w:cs="Arial"/>
                  <w:sz w:val="18"/>
                  <w:szCs w:val="18"/>
                </w:rPr>
                <w:t>Highlight document</w:t>
              </w:r>
            </w:ins>
          </w:p>
        </w:tc>
        <w:tc>
          <w:tcPr>
            <w:tcW w:w="672" w:type="dxa"/>
            <w:tcBorders>
              <w:right w:val="single" w:sz="12" w:space="0" w:color="auto"/>
            </w:tcBorders>
          </w:tcPr>
          <w:p w14:paraId="0CCA9A32" w14:textId="77777777" w:rsidR="00E3745F" w:rsidRPr="00340B0D" w:rsidRDefault="00E3745F" w:rsidP="00087740">
            <w:pPr>
              <w:jc w:val="center"/>
              <w:rPr>
                <w:ins w:id="7530" w:author="jonathan pritchard" w:date="2025-01-23T13:47:00Z" w16du:dateUtc="2025-01-23T13:47:00Z"/>
                <w:rFonts w:cs="Arial"/>
                <w:sz w:val="18"/>
                <w:szCs w:val="18"/>
              </w:rPr>
            </w:pPr>
          </w:p>
        </w:tc>
      </w:tr>
      <w:tr w:rsidR="00E3745F" w:rsidRPr="00340B0D" w14:paraId="0ED67005" w14:textId="77777777" w:rsidTr="00087740">
        <w:trPr>
          <w:ins w:id="7531"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820FE3E" w14:textId="77777777" w:rsidR="00E3745F" w:rsidRPr="00340B0D" w:rsidRDefault="00E3745F" w:rsidP="00087740">
            <w:pPr>
              <w:rPr>
                <w:ins w:id="7532" w:author="jonathan pritchard" w:date="2025-01-23T13:47:00Z" w16du:dateUtc="2025-01-23T13:47:00Z"/>
                <w:rFonts w:cs="Arial"/>
                <w:sz w:val="18"/>
                <w:szCs w:val="18"/>
              </w:rPr>
            </w:pPr>
            <w:ins w:id="7533" w:author="jonathan pritchard" w:date="2025-01-23T13:47:00Z" w16du:dateUtc="2025-01-23T13:47: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4C69346" w14:textId="77777777" w:rsidR="00E3745F" w:rsidRPr="00340B0D" w:rsidRDefault="00E3745F" w:rsidP="00087740">
            <w:pPr>
              <w:rPr>
                <w:ins w:id="7534" w:author="jonathan pritchard" w:date="2025-01-23T13:47:00Z" w16du:dateUtc="2025-01-23T13:47:00Z"/>
                <w:rFonts w:cs="Arial"/>
                <w:sz w:val="18"/>
                <w:szCs w:val="18"/>
              </w:rPr>
            </w:pPr>
          </w:p>
        </w:tc>
        <w:tc>
          <w:tcPr>
            <w:tcW w:w="3871" w:type="dxa"/>
            <w:gridSpan w:val="5"/>
            <w:tcBorders>
              <w:left w:val="single" w:sz="12" w:space="0" w:color="auto"/>
            </w:tcBorders>
          </w:tcPr>
          <w:p w14:paraId="710CBCEB" w14:textId="77777777" w:rsidR="00E3745F" w:rsidRPr="00340B0D" w:rsidRDefault="00E3745F" w:rsidP="00087740">
            <w:pPr>
              <w:rPr>
                <w:ins w:id="7535" w:author="jonathan pritchard" w:date="2025-01-23T13:47:00Z" w16du:dateUtc="2025-01-23T13:47:00Z"/>
                <w:rFonts w:cs="Arial"/>
                <w:b/>
                <w:bCs/>
                <w:sz w:val="18"/>
                <w:szCs w:val="18"/>
              </w:rPr>
            </w:pPr>
            <w:ins w:id="7536" w:author="jonathan pritchard" w:date="2025-01-23T13:47:00Z" w16du:dateUtc="2025-01-23T13:47:00Z">
              <w:r w:rsidRPr="00340B0D">
                <w:rPr>
                  <w:rFonts w:cs="Arial"/>
                  <w:sz w:val="18"/>
                  <w:szCs w:val="18"/>
                </w:rPr>
                <w:t>Highlight info</w:t>
              </w:r>
            </w:ins>
          </w:p>
        </w:tc>
        <w:tc>
          <w:tcPr>
            <w:tcW w:w="672" w:type="dxa"/>
            <w:tcBorders>
              <w:right w:val="single" w:sz="12" w:space="0" w:color="auto"/>
            </w:tcBorders>
          </w:tcPr>
          <w:p w14:paraId="10B87112" w14:textId="77777777" w:rsidR="00E3745F" w:rsidRPr="00340B0D" w:rsidRDefault="00E3745F" w:rsidP="00087740">
            <w:pPr>
              <w:jc w:val="center"/>
              <w:rPr>
                <w:ins w:id="7537" w:author="jonathan pritchard" w:date="2025-01-23T13:47:00Z" w16du:dateUtc="2025-01-23T13:47:00Z"/>
                <w:rFonts w:cs="Arial"/>
                <w:sz w:val="18"/>
                <w:szCs w:val="18"/>
              </w:rPr>
            </w:pPr>
          </w:p>
        </w:tc>
      </w:tr>
      <w:tr w:rsidR="00E3745F" w:rsidRPr="00340B0D" w14:paraId="7718EB72" w14:textId="77777777" w:rsidTr="00087740">
        <w:trPr>
          <w:ins w:id="7538"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394374C" w14:textId="77777777" w:rsidR="00E3745F" w:rsidRPr="00340B0D" w:rsidRDefault="00E3745F" w:rsidP="00087740">
            <w:pPr>
              <w:rPr>
                <w:ins w:id="7539" w:author="jonathan pritchard" w:date="2025-01-23T13:47:00Z" w16du:dateUtc="2025-01-23T13:47:00Z"/>
                <w:rFonts w:cs="Arial"/>
                <w:sz w:val="18"/>
                <w:szCs w:val="18"/>
              </w:rPr>
            </w:pPr>
            <w:ins w:id="7540" w:author="jonathan pritchard" w:date="2025-01-23T13:47:00Z" w16du:dateUtc="2025-01-23T13:47: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81A4363" w14:textId="77777777" w:rsidR="00E3745F" w:rsidRPr="00340B0D" w:rsidRDefault="00E3745F" w:rsidP="00087740">
            <w:pPr>
              <w:rPr>
                <w:ins w:id="7541" w:author="jonathan pritchard" w:date="2025-01-23T13:47:00Z" w16du:dateUtc="2025-01-23T13:47:00Z"/>
                <w:rFonts w:cs="Arial"/>
                <w:sz w:val="18"/>
                <w:szCs w:val="18"/>
              </w:rPr>
            </w:pPr>
          </w:p>
        </w:tc>
        <w:tc>
          <w:tcPr>
            <w:tcW w:w="3871" w:type="dxa"/>
            <w:gridSpan w:val="5"/>
            <w:tcBorders>
              <w:left w:val="single" w:sz="12" w:space="0" w:color="auto"/>
            </w:tcBorders>
          </w:tcPr>
          <w:p w14:paraId="22981292" w14:textId="77777777" w:rsidR="00E3745F" w:rsidRPr="00340B0D" w:rsidRDefault="00E3745F" w:rsidP="00087740">
            <w:pPr>
              <w:rPr>
                <w:ins w:id="7542" w:author="jonathan pritchard" w:date="2025-01-23T13:47:00Z" w16du:dateUtc="2025-01-23T13:47:00Z"/>
                <w:rFonts w:cs="Arial"/>
                <w:sz w:val="18"/>
                <w:szCs w:val="18"/>
              </w:rPr>
            </w:pPr>
            <w:ins w:id="7543" w:author="jonathan pritchard" w:date="2025-01-23T13:47:00Z" w16du:dateUtc="2025-01-23T13:47:00Z">
              <w:r w:rsidRPr="00340B0D">
                <w:rPr>
                  <w:rFonts w:cs="Arial"/>
                  <w:sz w:val="18"/>
                  <w:szCs w:val="18"/>
                </w:rPr>
                <w:t>Shallow Pattern</w:t>
              </w:r>
            </w:ins>
          </w:p>
        </w:tc>
        <w:tc>
          <w:tcPr>
            <w:tcW w:w="672" w:type="dxa"/>
            <w:tcBorders>
              <w:right w:val="single" w:sz="12" w:space="0" w:color="auto"/>
            </w:tcBorders>
          </w:tcPr>
          <w:p w14:paraId="3F0D2A34" w14:textId="77777777" w:rsidR="00E3745F" w:rsidRPr="00340B0D" w:rsidRDefault="00E3745F" w:rsidP="00087740">
            <w:pPr>
              <w:jc w:val="center"/>
              <w:rPr>
                <w:ins w:id="7544" w:author="jonathan pritchard" w:date="2025-01-23T13:47:00Z" w16du:dateUtc="2025-01-23T13:47:00Z"/>
                <w:rFonts w:cs="Arial"/>
                <w:sz w:val="18"/>
                <w:szCs w:val="18"/>
              </w:rPr>
            </w:pPr>
          </w:p>
        </w:tc>
      </w:tr>
      <w:tr w:rsidR="00E3745F" w:rsidRPr="00340B0D" w14:paraId="0B6BAB70" w14:textId="77777777" w:rsidTr="00087740">
        <w:trPr>
          <w:ins w:id="7545"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20D7D76" w14:textId="77777777" w:rsidR="00E3745F" w:rsidRPr="00340B0D" w:rsidRDefault="00E3745F" w:rsidP="00087740">
            <w:pPr>
              <w:rPr>
                <w:ins w:id="7546" w:author="jonathan pritchard" w:date="2025-01-23T13:47:00Z" w16du:dateUtc="2025-01-23T13:47:00Z"/>
                <w:rFonts w:cs="Arial"/>
                <w:sz w:val="18"/>
                <w:szCs w:val="18"/>
              </w:rPr>
            </w:pPr>
            <w:ins w:id="7547" w:author="jonathan pritchard" w:date="2025-01-23T13:47:00Z" w16du:dateUtc="2025-01-23T13:47: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A92D3E3" w14:textId="77777777" w:rsidR="00E3745F" w:rsidRPr="00340B0D" w:rsidRDefault="00E3745F" w:rsidP="00087740">
            <w:pPr>
              <w:rPr>
                <w:ins w:id="7548" w:author="jonathan pritchard" w:date="2025-01-23T13:47:00Z" w16du:dateUtc="2025-01-23T13:47:00Z"/>
                <w:rFonts w:cs="Arial"/>
                <w:sz w:val="18"/>
                <w:szCs w:val="18"/>
              </w:rPr>
            </w:pPr>
          </w:p>
        </w:tc>
        <w:tc>
          <w:tcPr>
            <w:tcW w:w="3871" w:type="dxa"/>
            <w:gridSpan w:val="5"/>
            <w:tcBorders>
              <w:left w:val="single" w:sz="12" w:space="0" w:color="auto"/>
            </w:tcBorders>
          </w:tcPr>
          <w:p w14:paraId="5DD771E5" w14:textId="77777777" w:rsidR="00E3745F" w:rsidRPr="00340B0D" w:rsidRDefault="00E3745F" w:rsidP="00087740">
            <w:pPr>
              <w:rPr>
                <w:ins w:id="7549" w:author="jonathan pritchard" w:date="2025-01-23T13:47:00Z" w16du:dateUtc="2025-01-23T13:47:00Z"/>
                <w:rFonts w:cs="Arial"/>
                <w:sz w:val="18"/>
                <w:szCs w:val="18"/>
              </w:rPr>
            </w:pPr>
            <w:ins w:id="7550" w:author="jonathan pritchard" w:date="2025-01-23T13:47:00Z" w16du:dateUtc="2025-01-23T13:47:00Z">
              <w:r w:rsidRPr="00340B0D">
                <w:rPr>
                  <w:rFonts w:cs="Arial"/>
                  <w:sz w:val="18"/>
                  <w:szCs w:val="18"/>
                </w:rPr>
                <w:t>Unknown</w:t>
              </w:r>
            </w:ins>
          </w:p>
        </w:tc>
        <w:tc>
          <w:tcPr>
            <w:tcW w:w="672" w:type="dxa"/>
            <w:tcBorders>
              <w:right w:val="single" w:sz="12" w:space="0" w:color="auto"/>
            </w:tcBorders>
          </w:tcPr>
          <w:p w14:paraId="2D395481" w14:textId="77777777" w:rsidR="00E3745F" w:rsidRPr="00340B0D" w:rsidRDefault="00E3745F" w:rsidP="00087740">
            <w:pPr>
              <w:jc w:val="center"/>
              <w:rPr>
                <w:ins w:id="7551" w:author="jonathan pritchard" w:date="2025-01-23T13:47:00Z" w16du:dateUtc="2025-01-23T13:47:00Z"/>
                <w:rFonts w:cs="Arial"/>
                <w:sz w:val="18"/>
                <w:szCs w:val="18"/>
              </w:rPr>
            </w:pPr>
          </w:p>
        </w:tc>
      </w:tr>
      <w:tr w:rsidR="00E3745F" w:rsidRPr="00340B0D" w14:paraId="42E53BB8" w14:textId="77777777" w:rsidTr="00087740">
        <w:trPr>
          <w:ins w:id="7552"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C9CA19C" w14:textId="77777777" w:rsidR="00E3745F" w:rsidRPr="00340B0D" w:rsidRDefault="00E3745F" w:rsidP="00087740">
            <w:pPr>
              <w:rPr>
                <w:ins w:id="7553" w:author="jonathan pritchard" w:date="2025-01-23T13:47:00Z" w16du:dateUtc="2025-01-23T13:47:00Z"/>
                <w:rFonts w:cs="Arial"/>
                <w:sz w:val="18"/>
                <w:szCs w:val="18"/>
              </w:rPr>
            </w:pPr>
            <w:ins w:id="7554" w:author="jonathan pritchard" w:date="2025-01-23T13:47:00Z" w16du:dateUtc="2025-01-23T13:47: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FF0A0CE" w14:textId="77777777" w:rsidR="00E3745F" w:rsidRPr="00340B0D" w:rsidRDefault="00E3745F" w:rsidP="00087740">
            <w:pPr>
              <w:rPr>
                <w:ins w:id="7555" w:author="jonathan pritchard" w:date="2025-01-23T13:47:00Z" w16du:dateUtc="2025-01-23T13:47:00Z"/>
                <w:rFonts w:cs="Arial"/>
                <w:sz w:val="18"/>
                <w:szCs w:val="18"/>
              </w:rPr>
            </w:pPr>
          </w:p>
        </w:tc>
        <w:tc>
          <w:tcPr>
            <w:tcW w:w="3871" w:type="dxa"/>
            <w:gridSpan w:val="5"/>
            <w:tcBorders>
              <w:left w:val="single" w:sz="12" w:space="0" w:color="auto"/>
            </w:tcBorders>
          </w:tcPr>
          <w:p w14:paraId="2D55F573" w14:textId="77777777" w:rsidR="00E3745F" w:rsidRPr="00340B0D" w:rsidRDefault="00E3745F" w:rsidP="00087740">
            <w:pPr>
              <w:rPr>
                <w:ins w:id="7556" w:author="jonathan pritchard" w:date="2025-01-23T13:47:00Z" w16du:dateUtc="2025-01-23T13:47:00Z"/>
                <w:rFonts w:cs="Arial"/>
                <w:sz w:val="18"/>
                <w:szCs w:val="18"/>
              </w:rPr>
            </w:pPr>
            <w:ins w:id="7557" w:author="jonathan pritchard" w:date="2025-01-23T13:47:00Z" w16du:dateUtc="2025-01-23T13:47:00Z">
              <w:r w:rsidRPr="00340B0D">
                <w:rPr>
                  <w:rFonts w:cs="Arial"/>
                  <w:sz w:val="18"/>
                  <w:szCs w:val="18"/>
                </w:rPr>
                <w:t>Update Review</w:t>
              </w:r>
            </w:ins>
          </w:p>
        </w:tc>
        <w:tc>
          <w:tcPr>
            <w:tcW w:w="672" w:type="dxa"/>
            <w:tcBorders>
              <w:right w:val="single" w:sz="12" w:space="0" w:color="auto"/>
            </w:tcBorders>
          </w:tcPr>
          <w:p w14:paraId="55B604DB" w14:textId="77777777" w:rsidR="00E3745F" w:rsidRPr="00340B0D" w:rsidRDefault="00E3745F" w:rsidP="00087740">
            <w:pPr>
              <w:jc w:val="center"/>
              <w:rPr>
                <w:ins w:id="7558" w:author="jonathan pritchard" w:date="2025-01-23T13:47:00Z" w16du:dateUtc="2025-01-23T13:47:00Z"/>
                <w:rFonts w:cs="Arial"/>
                <w:sz w:val="18"/>
                <w:szCs w:val="18"/>
              </w:rPr>
            </w:pPr>
          </w:p>
        </w:tc>
      </w:tr>
      <w:tr w:rsidR="00E3745F" w:rsidRPr="00340B0D" w14:paraId="212222F6" w14:textId="77777777" w:rsidTr="00087740">
        <w:trPr>
          <w:ins w:id="7559"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F30ECD7" w14:textId="77777777" w:rsidR="00E3745F" w:rsidRPr="00340B0D" w:rsidRDefault="00E3745F" w:rsidP="00087740">
            <w:pPr>
              <w:rPr>
                <w:ins w:id="7560" w:author="jonathan pritchard" w:date="2025-01-23T13:47:00Z" w16du:dateUtc="2025-01-23T13:47:00Z"/>
                <w:rFonts w:cs="Arial"/>
                <w:sz w:val="18"/>
                <w:szCs w:val="18"/>
              </w:rPr>
            </w:pPr>
            <w:ins w:id="7561" w:author="jonathan pritchard" w:date="2025-01-23T13:47:00Z" w16du:dateUtc="2025-01-23T13:47: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2FADCA1" w14:textId="77777777" w:rsidR="00E3745F" w:rsidRPr="00340B0D" w:rsidRDefault="00E3745F" w:rsidP="00087740">
            <w:pPr>
              <w:rPr>
                <w:ins w:id="7562" w:author="jonathan pritchard" w:date="2025-01-23T13:47:00Z" w16du:dateUtc="2025-01-23T13:47:00Z"/>
                <w:rFonts w:cs="Arial"/>
                <w:sz w:val="18"/>
                <w:szCs w:val="18"/>
              </w:rPr>
            </w:pPr>
          </w:p>
        </w:tc>
        <w:tc>
          <w:tcPr>
            <w:tcW w:w="3871" w:type="dxa"/>
            <w:gridSpan w:val="5"/>
            <w:tcBorders>
              <w:left w:val="single" w:sz="12" w:space="0" w:color="auto"/>
            </w:tcBorders>
          </w:tcPr>
          <w:p w14:paraId="2CEEF550" w14:textId="77777777" w:rsidR="00E3745F" w:rsidRPr="00340B0D" w:rsidRDefault="00E3745F" w:rsidP="00087740">
            <w:pPr>
              <w:rPr>
                <w:ins w:id="7563" w:author="jonathan pritchard" w:date="2025-01-23T13:47:00Z" w16du:dateUtc="2025-01-23T13:47:00Z"/>
                <w:rFonts w:cs="Arial"/>
                <w:sz w:val="18"/>
                <w:szCs w:val="18"/>
              </w:rPr>
            </w:pPr>
            <w:ins w:id="7564" w:author="jonathan pritchard" w:date="2025-01-23T13:47:00Z" w16du:dateUtc="2025-01-23T13:47:00Z">
              <w:r w:rsidRPr="00340B0D">
                <w:rPr>
                  <w:rFonts w:cs="Arial"/>
                  <w:b/>
                  <w:bCs/>
                  <w:sz w:val="18"/>
                  <w:szCs w:val="18"/>
                </w:rPr>
                <w:t>Text Groups</w:t>
              </w:r>
            </w:ins>
          </w:p>
        </w:tc>
        <w:tc>
          <w:tcPr>
            <w:tcW w:w="672" w:type="dxa"/>
            <w:tcBorders>
              <w:right w:val="single" w:sz="12" w:space="0" w:color="auto"/>
            </w:tcBorders>
          </w:tcPr>
          <w:p w14:paraId="6645DC52" w14:textId="77777777" w:rsidR="00E3745F" w:rsidRPr="00340B0D" w:rsidRDefault="00E3745F" w:rsidP="00087740">
            <w:pPr>
              <w:jc w:val="center"/>
              <w:rPr>
                <w:ins w:id="7565" w:author="jonathan pritchard" w:date="2025-01-23T13:47:00Z" w16du:dateUtc="2025-01-23T13:47:00Z"/>
                <w:rFonts w:cs="Arial"/>
                <w:sz w:val="18"/>
                <w:szCs w:val="18"/>
              </w:rPr>
            </w:pPr>
          </w:p>
        </w:tc>
      </w:tr>
      <w:tr w:rsidR="00E3745F" w:rsidRPr="00340B0D" w14:paraId="04E1D6AA" w14:textId="77777777" w:rsidTr="00087740">
        <w:trPr>
          <w:ins w:id="7566"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5A403CC" w14:textId="77777777" w:rsidR="00E3745F" w:rsidRPr="00340B0D" w:rsidRDefault="00E3745F" w:rsidP="00087740">
            <w:pPr>
              <w:rPr>
                <w:ins w:id="7567" w:author="jonathan pritchard" w:date="2025-01-23T13:47:00Z" w16du:dateUtc="2025-01-23T13:47:00Z"/>
                <w:rFonts w:cs="Arial"/>
                <w:sz w:val="18"/>
                <w:szCs w:val="18"/>
              </w:rPr>
            </w:pPr>
            <w:ins w:id="7568" w:author="jonathan pritchard" w:date="2025-01-23T13:47:00Z" w16du:dateUtc="2025-01-23T13:47: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0326713" w14:textId="77777777" w:rsidR="00E3745F" w:rsidRPr="00340B0D" w:rsidRDefault="00E3745F" w:rsidP="00087740">
            <w:pPr>
              <w:rPr>
                <w:ins w:id="7569" w:author="jonathan pritchard" w:date="2025-01-23T13:47:00Z" w16du:dateUtc="2025-01-23T13:47:00Z"/>
                <w:rFonts w:cs="Arial"/>
                <w:sz w:val="18"/>
                <w:szCs w:val="18"/>
              </w:rPr>
            </w:pPr>
          </w:p>
        </w:tc>
        <w:tc>
          <w:tcPr>
            <w:tcW w:w="3871" w:type="dxa"/>
            <w:gridSpan w:val="5"/>
            <w:tcBorders>
              <w:left w:val="single" w:sz="12" w:space="0" w:color="auto"/>
            </w:tcBorders>
          </w:tcPr>
          <w:p w14:paraId="58A9260F" w14:textId="77777777" w:rsidR="00E3745F" w:rsidRPr="00340B0D" w:rsidRDefault="00E3745F" w:rsidP="00087740">
            <w:pPr>
              <w:rPr>
                <w:ins w:id="7570" w:author="jonathan pritchard" w:date="2025-01-23T13:47:00Z" w16du:dateUtc="2025-01-23T13:47:00Z"/>
                <w:rFonts w:cs="Arial"/>
                <w:sz w:val="18"/>
                <w:szCs w:val="18"/>
              </w:rPr>
            </w:pPr>
            <w:ins w:id="7571" w:author="jonathan pritchard" w:date="2025-01-23T13:47:00Z" w16du:dateUtc="2025-01-23T13:47:00Z">
              <w:r w:rsidRPr="00340B0D">
                <w:rPr>
                  <w:rFonts w:cs="Arial"/>
                  <w:sz w:val="18"/>
                  <w:szCs w:val="18"/>
                </w:rPr>
                <w:t>Chart Text</w:t>
              </w:r>
            </w:ins>
          </w:p>
        </w:tc>
        <w:tc>
          <w:tcPr>
            <w:tcW w:w="672" w:type="dxa"/>
            <w:tcBorders>
              <w:right w:val="single" w:sz="12" w:space="0" w:color="auto"/>
            </w:tcBorders>
          </w:tcPr>
          <w:p w14:paraId="6C25E57D" w14:textId="77777777" w:rsidR="00E3745F" w:rsidRPr="00340B0D" w:rsidRDefault="00E3745F" w:rsidP="00087740">
            <w:pPr>
              <w:jc w:val="center"/>
              <w:rPr>
                <w:ins w:id="7572" w:author="jonathan pritchard" w:date="2025-01-23T13:47:00Z" w16du:dateUtc="2025-01-23T13:47:00Z"/>
                <w:rFonts w:cs="Arial"/>
                <w:sz w:val="18"/>
                <w:szCs w:val="18"/>
              </w:rPr>
            </w:pPr>
          </w:p>
        </w:tc>
      </w:tr>
      <w:tr w:rsidR="00E3745F" w:rsidRPr="00340B0D" w14:paraId="2C346981" w14:textId="77777777" w:rsidTr="00087740">
        <w:trPr>
          <w:ins w:id="7573"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6F4DABF" w14:textId="77777777" w:rsidR="00E3745F" w:rsidRPr="00340B0D" w:rsidRDefault="00E3745F" w:rsidP="00087740">
            <w:pPr>
              <w:rPr>
                <w:ins w:id="7574" w:author="jonathan pritchard" w:date="2025-01-23T13:47:00Z" w16du:dateUtc="2025-01-23T13:47:00Z"/>
                <w:rFonts w:cs="Arial"/>
                <w:sz w:val="18"/>
                <w:szCs w:val="18"/>
              </w:rPr>
            </w:pPr>
            <w:ins w:id="7575" w:author="jonathan pritchard" w:date="2025-01-23T13:47:00Z" w16du:dateUtc="2025-01-23T13:47: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A78CAEB" w14:textId="77777777" w:rsidR="00E3745F" w:rsidRPr="00340B0D" w:rsidRDefault="00E3745F" w:rsidP="00087740">
            <w:pPr>
              <w:rPr>
                <w:ins w:id="7576" w:author="jonathan pritchard" w:date="2025-01-23T13:47:00Z" w16du:dateUtc="2025-01-23T13:47:00Z"/>
                <w:rFonts w:cs="Arial"/>
                <w:sz w:val="18"/>
                <w:szCs w:val="18"/>
              </w:rPr>
            </w:pPr>
          </w:p>
        </w:tc>
        <w:tc>
          <w:tcPr>
            <w:tcW w:w="3871" w:type="dxa"/>
            <w:gridSpan w:val="5"/>
            <w:tcBorders>
              <w:left w:val="single" w:sz="12" w:space="0" w:color="auto"/>
            </w:tcBorders>
          </w:tcPr>
          <w:p w14:paraId="670D8B09" w14:textId="77777777" w:rsidR="00E3745F" w:rsidRPr="00340B0D" w:rsidRDefault="00E3745F" w:rsidP="00087740">
            <w:pPr>
              <w:rPr>
                <w:ins w:id="7577" w:author="jonathan pritchard" w:date="2025-01-23T13:47:00Z" w16du:dateUtc="2025-01-23T13:47:00Z"/>
                <w:rFonts w:cs="Arial"/>
                <w:sz w:val="18"/>
                <w:szCs w:val="18"/>
              </w:rPr>
            </w:pPr>
            <w:ins w:id="7578" w:author="jonathan pritchard" w:date="2025-01-23T13:47:00Z" w16du:dateUtc="2025-01-23T13:47:00Z">
              <w:r w:rsidRPr="00340B0D">
                <w:rPr>
                  <w:rFonts w:cs="Arial"/>
                  <w:sz w:val="18"/>
                  <w:szCs w:val="18"/>
                </w:rPr>
                <w:t xml:space="preserve">    Important text</w:t>
              </w:r>
            </w:ins>
          </w:p>
        </w:tc>
        <w:tc>
          <w:tcPr>
            <w:tcW w:w="672" w:type="dxa"/>
            <w:tcBorders>
              <w:right w:val="single" w:sz="12" w:space="0" w:color="auto"/>
            </w:tcBorders>
          </w:tcPr>
          <w:p w14:paraId="0D9BC72B" w14:textId="77777777" w:rsidR="00E3745F" w:rsidRPr="00340B0D" w:rsidRDefault="00E3745F" w:rsidP="00087740">
            <w:pPr>
              <w:jc w:val="center"/>
              <w:rPr>
                <w:ins w:id="7579" w:author="jonathan pritchard" w:date="2025-01-23T13:47:00Z" w16du:dateUtc="2025-01-23T13:47:00Z"/>
                <w:rFonts w:cs="Arial"/>
                <w:sz w:val="18"/>
                <w:szCs w:val="18"/>
              </w:rPr>
            </w:pPr>
          </w:p>
        </w:tc>
      </w:tr>
      <w:tr w:rsidR="00E3745F" w:rsidRPr="00340B0D" w14:paraId="615A6224" w14:textId="77777777" w:rsidTr="00087740">
        <w:trPr>
          <w:ins w:id="7580"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1C04C22" w14:textId="77777777" w:rsidR="00E3745F" w:rsidRPr="00340B0D" w:rsidRDefault="00E3745F" w:rsidP="00087740">
            <w:pPr>
              <w:rPr>
                <w:ins w:id="7581" w:author="jonathan pritchard" w:date="2025-01-23T13:47:00Z" w16du:dateUtc="2025-01-23T13:47:00Z"/>
                <w:rFonts w:cs="Arial"/>
                <w:sz w:val="18"/>
                <w:szCs w:val="18"/>
              </w:rPr>
            </w:pPr>
            <w:ins w:id="7582" w:author="jonathan pritchard" w:date="2025-01-23T13:47:00Z" w16du:dateUtc="2025-01-23T13:47: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359F1F" w14:textId="77777777" w:rsidR="00E3745F" w:rsidRPr="00340B0D" w:rsidRDefault="00E3745F" w:rsidP="00087740">
            <w:pPr>
              <w:rPr>
                <w:ins w:id="7583" w:author="jonathan pritchard" w:date="2025-01-23T13:47:00Z" w16du:dateUtc="2025-01-23T13:47:00Z"/>
                <w:rFonts w:cs="Arial"/>
                <w:sz w:val="18"/>
                <w:szCs w:val="18"/>
              </w:rPr>
            </w:pPr>
          </w:p>
        </w:tc>
        <w:tc>
          <w:tcPr>
            <w:tcW w:w="3871" w:type="dxa"/>
            <w:gridSpan w:val="5"/>
            <w:tcBorders>
              <w:left w:val="single" w:sz="12" w:space="0" w:color="auto"/>
            </w:tcBorders>
          </w:tcPr>
          <w:p w14:paraId="19266253" w14:textId="77777777" w:rsidR="00E3745F" w:rsidRPr="00340B0D" w:rsidRDefault="00E3745F" w:rsidP="00087740">
            <w:pPr>
              <w:rPr>
                <w:ins w:id="7584" w:author="jonathan pritchard" w:date="2025-01-23T13:47:00Z" w16du:dateUtc="2025-01-23T13:47:00Z"/>
                <w:rFonts w:cs="Arial"/>
                <w:b/>
                <w:bCs/>
                <w:sz w:val="18"/>
                <w:szCs w:val="18"/>
              </w:rPr>
            </w:pPr>
            <w:ins w:id="7585" w:author="jonathan pritchard" w:date="2025-01-23T13:47:00Z" w16du:dateUtc="2025-01-23T13:47:00Z">
              <w:r w:rsidRPr="00340B0D">
                <w:rPr>
                  <w:rFonts w:cs="Arial"/>
                  <w:b/>
                  <w:bCs/>
                  <w:sz w:val="18"/>
                  <w:szCs w:val="18"/>
                </w:rPr>
                <w:t xml:space="preserve">    Other Text</w:t>
              </w:r>
            </w:ins>
          </w:p>
        </w:tc>
        <w:tc>
          <w:tcPr>
            <w:tcW w:w="672" w:type="dxa"/>
            <w:tcBorders>
              <w:right w:val="single" w:sz="12" w:space="0" w:color="auto"/>
            </w:tcBorders>
          </w:tcPr>
          <w:p w14:paraId="7096B994" w14:textId="77777777" w:rsidR="00E3745F" w:rsidRPr="00340B0D" w:rsidRDefault="00E3745F" w:rsidP="00087740">
            <w:pPr>
              <w:jc w:val="center"/>
              <w:rPr>
                <w:ins w:id="7586" w:author="jonathan pritchard" w:date="2025-01-23T13:47:00Z" w16du:dateUtc="2025-01-23T13:47:00Z"/>
                <w:rFonts w:cs="Arial"/>
                <w:sz w:val="18"/>
                <w:szCs w:val="18"/>
              </w:rPr>
            </w:pPr>
          </w:p>
        </w:tc>
      </w:tr>
      <w:tr w:rsidR="00E3745F" w:rsidRPr="00340B0D" w14:paraId="7EE5B47F" w14:textId="77777777" w:rsidTr="00087740">
        <w:trPr>
          <w:ins w:id="7587"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373F730" w14:textId="77777777" w:rsidR="00E3745F" w:rsidRPr="00340B0D" w:rsidRDefault="00E3745F" w:rsidP="00087740">
            <w:pPr>
              <w:rPr>
                <w:ins w:id="7588" w:author="jonathan pritchard" w:date="2025-01-23T13:47:00Z" w16du:dateUtc="2025-01-23T13:47:00Z"/>
                <w:rFonts w:cs="Arial"/>
                <w:sz w:val="18"/>
                <w:szCs w:val="18"/>
              </w:rPr>
            </w:pPr>
            <w:ins w:id="7589" w:author="jonathan pritchard" w:date="2025-01-23T13:47:00Z" w16du:dateUtc="2025-01-23T13:47: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72DECCCB" w14:textId="77777777" w:rsidR="00E3745F" w:rsidRPr="00340B0D" w:rsidRDefault="00E3745F" w:rsidP="00087740">
            <w:pPr>
              <w:rPr>
                <w:ins w:id="7590" w:author="jonathan pritchard" w:date="2025-01-23T13:47:00Z" w16du:dateUtc="2025-01-23T13:47:00Z"/>
                <w:rFonts w:cs="Arial"/>
                <w:sz w:val="18"/>
                <w:szCs w:val="18"/>
              </w:rPr>
            </w:pPr>
          </w:p>
        </w:tc>
        <w:tc>
          <w:tcPr>
            <w:tcW w:w="3871" w:type="dxa"/>
            <w:gridSpan w:val="5"/>
            <w:tcBorders>
              <w:left w:val="single" w:sz="12" w:space="0" w:color="auto"/>
            </w:tcBorders>
          </w:tcPr>
          <w:p w14:paraId="68637836" w14:textId="77777777" w:rsidR="00E3745F" w:rsidRPr="00340B0D" w:rsidRDefault="00E3745F" w:rsidP="00087740">
            <w:pPr>
              <w:rPr>
                <w:ins w:id="7591" w:author="jonathan pritchard" w:date="2025-01-23T13:47:00Z" w16du:dateUtc="2025-01-23T13:47:00Z"/>
                <w:rFonts w:cs="Arial"/>
                <w:sz w:val="18"/>
                <w:szCs w:val="18"/>
              </w:rPr>
            </w:pPr>
            <w:ins w:id="7592" w:author="jonathan pritchard" w:date="2025-01-23T13:47:00Z" w16du:dateUtc="2025-01-23T13:47:00Z">
              <w:r w:rsidRPr="00340B0D">
                <w:rPr>
                  <w:rFonts w:cs="Arial"/>
                  <w:sz w:val="18"/>
                  <w:szCs w:val="18"/>
                </w:rPr>
                <w:t xml:space="preserve">        Names</w:t>
              </w:r>
            </w:ins>
          </w:p>
        </w:tc>
        <w:tc>
          <w:tcPr>
            <w:tcW w:w="672" w:type="dxa"/>
            <w:tcBorders>
              <w:right w:val="single" w:sz="12" w:space="0" w:color="auto"/>
            </w:tcBorders>
          </w:tcPr>
          <w:p w14:paraId="4B07A22F" w14:textId="77777777" w:rsidR="00E3745F" w:rsidRPr="00340B0D" w:rsidRDefault="00E3745F" w:rsidP="00087740">
            <w:pPr>
              <w:jc w:val="center"/>
              <w:rPr>
                <w:ins w:id="7593" w:author="jonathan pritchard" w:date="2025-01-23T13:47:00Z" w16du:dateUtc="2025-01-23T13:47:00Z"/>
                <w:rFonts w:cs="Arial"/>
                <w:sz w:val="18"/>
                <w:szCs w:val="18"/>
              </w:rPr>
            </w:pPr>
          </w:p>
        </w:tc>
      </w:tr>
      <w:tr w:rsidR="00E3745F" w:rsidRPr="00340B0D" w14:paraId="40E6CB56" w14:textId="77777777" w:rsidTr="00087740">
        <w:trPr>
          <w:ins w:id="7594" w:author="jonathan pritchard" w:date="2025-01-23T13:47:00Z"/>
        </w:trPr>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4D4A5AA8" w14:textId="77777777" w:rsidR="00E3745F" w:rsidRPr="00340B0D" w:rsidRDefault="00E3745F" w:rsidP="00087740">
            <w:pPr>
              <w:jc w:val="center"/>
              <w:rPr>
                <w:ins w:id="7595" w:author="jonathan pritchard" w:date="2025-01-23T13:47:00Z" w16du:dateUtc="2025-01-23T13:47:00Z"/>
                <w:rFonts w:cs="Arial"/>
                <w:b/>
                <w:bCs/>
                <w:sz w:val="18"/>
                <w:szCs w:val="18"/>
              </w:rPr>
            </w:pPr>
            <w:ins w:id="7596" w:author="jonathan pritchard" w:date="2025-01-23T13:47:00Z" w16du:dateUtc="2025-01-23T13:47:00Z">
              <w:r w:rsidRPr="00340B0D">
                <w:rPr>
                  <w:rFonts w:cs="Arial"/>
                  <w:b/>
                  <w:bCs/>
                  <w:sz w:val="18"/>
                  <w:szCs w:val="18"/>
                </w:rPr>
                <w:t>Palette</w:t>
              </w:r>
            </w:ins>
          </w:p>
        </w:tc>
        <w:tc>
          <w:tcPr>
            <w:tcW w:w="3871" w:type="dxa"/>
            <w:gridSpan w:val="5"/>
            <w:tcBorders>
              <w:left w:val="single" w:sz="12" w:space="0" w:color="auto"/>
            </w:tcBorders>
          </w:tcPr>
          <w:p w14:paraId="3884B5E0" w14:textId="77777777" w:rsidR="00E3745F" w:rsidRPr="00340B0D" w:rsidRDefault="00E3745F" w:rsidP="00087740">
            <w:pPr>
              <w:rPr>
                <w:ins w:id="7597" w:author="jonathan pritchard" w:date="2025-01-23T13:47:00Z" w16du:dateUtc="2025-01-23T13:47:00Z"/>
                <w:rFonts w:cs="Arial"/>
                <w:b/>
                <w:bCs/>
                <w:sz w:val="18"/>
                <w:szCs w:val="18"/>
              </w:rPr>
            </w:pPr>
            <w:ins w:id="7598" w:author="jonathan pritchard" w:date="2025-01-23T13:47:00Z" w16du:dateUtc="2025-01-23T13:47:00Z">
              <w:r w:rsidRPr="00340B0D">
                <w:rPr>
                  <w:rFonts w:cs="Arial"/>
                  <w:sz w:val="18"/>
                  <w:szCs w:val="18"/>
                </w:rPr>
                <w:t xml:space="preserve">        Light description</w:t>
              </w:r>
            </w:ins>
          </w:p>
        </w:tc>
        <w:tc>
          <w:tcPr>
            <w:tcW w:w="672" w:type="dxa"/>
            <w:tcBorders>
              <w:right w:val="single" w:sz="12" w:space="0" w:color="auto"/>
            </w:tcBorders>
          </w:tcPr>
          <w:p w14:paraId="564219DB" w14:textId="77777777" w:rsidR="00E3745F" w:rsidRPr="00340B0D" w:rsidRDefault="00E3745F" w:rsidP="00087740">
            <w:pPr>
              <w:jc w:val="center"/>
              <w:rPr>
                <w:ins w:id="7599" w:author="jonathan pritchard" w:date="2025-01-23T13:47:00Z" w16du:dateUtc="2025-01-23T13:47:00Z"/>
                <w:rFonts w:cs="Arial"/>
                <w:sz w:val="18"/>
                <w:szCs w:val="18"/>
              </w:rPr>
            </w:pPr>
          </w:p>
        </w:tc>
      </w:tr>
      <w:tr w:rsidR="00E3745F" w:rsidRPr="00340B0D" w14:paraId="0B9E1FB8" w14:textId="77777777" w:rsidTr="00087740">
        <w:trPr>
          <w:ins w:id="7600" w:author="jonathan pritchard" w:date="2025-01-23T13:47:00Z"/>
        </w:trPr>
        <w:customXmlInsRangeStart w:id="7601" w:author="jonathan pritchard" w:date="2025-01-23T13:47:00Z"/>
        <w:sdt>
          <w:sdtPr>
            <w:rPr>
              <w:rFonts w:cs="Arial"/>
              <w:sz w:val="18"/>
              <w:szCs w:val="18"/>
            </w:rPr>
            <w:alias w:val="Palette"/>
            <w:tag w:val="Palette"/>
            <w:id w:val="51502697"/>
            <w:placeholder>
              <w:docPart w:val="B9C7FBDF93CB4F72986DC64F1AECFB6B"/>
            </w:placeholder>
            <w:comboBox>
              <w:listItem w:displayText="Day" w:value="Day"/>
              <w:listItem w:displayText="Dusk" w:value="Dusk"/>
              <w:listItem w:displayText="Night" w:value="Night"/>
            </w:comboBox>
          </w:sdtPr>
          <w:sdtContent>
            <w:customXmlInsRangeEnd w:id="7601"/>
            <w:tc>
              <w:tcPr>
                <w:tcW w:w="4656" w:type="dxa"/>
                <w:gridSpan w:val="5"/>
                <w:tcBorders>
                  <w:left w:val="single" w:sz="12" w:space="0" w:color="auto"/>
                  <w:bottom w:val="single" w:sz="12" w:space="0" w:color="auto"/>
                  <w:right w:val="single" w:sz="12" w:space="0" w:color="auto"/>
                </w:tcBorders>
              </w:tcPr>
              <w:p w14:paraId="711387D8" w14:textId="77777777" w:rsidR="00E3745F" w:rsidRPr="00340B0D" w:rsidRDefault="00E3745F" w:rsidP="00087740">
                <w:pPr>
                  <w:rPr>
                    <w:ins w:id="7602" w:author="jonathan pritchard" w:date="2025-01-23T13:47:00Z" w16du:dateUtc="2025-01-23T13:47:00Z"/>
                    <w:rFonts w:cs="Arial"/>
                    <w:sz w:val="18"/>
                    <w:szCs w:val="18"/>
                  </w:rPr>
                </w:pPr>
                <w:ins w:id="7603" w:author="jonathan pritchard" w:date="2025-01-23T13:47:00Z" w16du:dateUtc="2025-01-23T13:47:00Z">
                  <w:r w:rsidRPr="00340B0D">
                    <w:rPr>
                      <w:rFonts w:cs="Arial"/>
                      <w:sz w:val="18"/>
                      <w:szCs w:val="18"/>
                    </w:rPr>
                    <w:t>Day</w:t>
                  </w:r>
                </w:ins>
              </w:p>
            </w:tc>
            <w:customXmlInsRangeStart w:id="7604" w:author="jonathan pritchard" w:date="2025-01-23T13:47:00Z"/>
          </w:sdtContent>
        </w:sdt>
        <w:customXmlInsRangeEnd w:id="7604"/>
        <w:tc>
          <w:tcPr>
            <w:tcW w:w="3871" w:type="dxa"/>
            <w:gridSpan w:val="5"/>
            <w:tcBorders>
              <w:left w:val="single" w:sz="12" w:space="0" w:color="auto"/>
            </w:tcBorders>
          </w:tcPr>
          <w:p w14:paraId="154F4F00" w14:textId="77777777" w:rsidR="00E3745F" w:rsidRPr="00340B0D" w:rsidRDefault="00E3745F" w:rsidP="00087740">
            <w:pPr>
              <w:rPr>
                <w:ins w:id="7605" w:author="jonathan pritchard" w:date="2025-01-23T13:47:00Z" w16du:dateUtc="2025-01-23T13:47:00Z"/>
                <w:rFonts w:cs="Arial"/>
                <w:b/>
                <w:bCs/>
                <w:sz w:val="18"/>
                <w:szCs w:val="18"/>
              </w:rPr>
            </w:pPr>
            <w:ins w:id="7606" w:author="jonathan pritchard" w:date="2025-01-23T13:47:00Z" w16du:dateUtc="2025-01-23T13:47:00Z">
              <w:r w:rsidRPr="00340B0D">
                <w:rPr>
                  <w:rFonts w:cs="Arial"/>
                  <w:sz w:val="18"/>
                  <w:szCs w:val="18"/>
                </w:rPr>
                <w:t xml:space="preserve">        All other chart text</w:t>
              </w:r>
            </w:ins>
          </w:p>
        </w:tc>
        <w:tc>
          <w:tcPr>
            <w:tcW w:w="672" w:type="dxa"/>
            <w:tcBorders>
              <w:right w:val="single" w:sz="12" w:space="0" w:color="auto"/>
            </w:tcBorders>
          </w:tcPr>
          <w:p w14:paraId="1E966B46" w14:textId="77777777" w:rsidR="00E3745F" w:rsidRPr="00340B0D" w:rsidRDefault="00E3745F" w:rsidP="00087740">
            <w:pPr>
              <w:jc w:val="center"/>
              <w:rPr>
                <w:ins w:id="7607" w:author="jonathan pritchard" w:date="2025-01-23T13:47:00Z" w16du:dateUtc="2025-01-23T13:47:00Z"/>
                <w:rFonts w:cs="Arial"/>
                <w:sz w:val="18"/>
                <w:szCs w:val="18"/>
              </w:rPr>
            </w:pPr>
          </w:p>
        </w:tc>
      </w:tr>
      <w:tr w:rsidR="00E3745F" w:rsidRPr="00340B0D" w14:paraId="5C572609" w14:textId="77777777" w:rsidTr="00087740">
        <w:trPr>
          <w:ins w:id="7608" w:author="jonathan pritchard" w:date="2025-01-23T13:47:00Z"/>
        </w:trPr>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4C338DAA" w14:textId="77777777" w:rsidR="00E3745F" w:rsidRPr="00340B0D" w:rsidRDefault="00E3745F" w:rsidP="00087740">
            <w:pPr>
              <w:jc w:val="center"/>
              <w:rPr>
                <w:ins w:id="7609" w:author="jonathan pritchard" w:date="2025-01-23T13:47:00Z" w16du:dateUtc="2025-01-23T13:47:00Z"/>
                <w:rFonts w:cs="Arial"/>
                <w:b/>
                <w:bCs/>
                <w:sz w:val="18"/>
                <w:szCs w:val="18"/>
              </w:rPr>
            </w:pPr>
          </w:p>
        </w:tc>
        <w:tc>
          <w:tcPr>
            <w:tcW w:w="3871" w:type="dxa"/>
            <w:gridSpan w:val="5"/>
            <w:tcBorders>
              <w:left w:val="single" w:sz="12" w:space="0" w:color="auto"/>
            </w:tcBorders>
          </w:tcPr>
          <w:p w14:paraId="70CE98F5" w14:textId="77777777" w:rsidR="00E3745F" w:rsidRPr="00340B0D" w:rsidRDefault="00E3745F" w:rsidP="00087740">
            <w:pPr>
              <w:rPr>
                <w:ins w:id="7610" w:author="jonathan pritchard" w:date="2025-01-23T13:47:00Z" w16du:dateUtc="2025-01-23T13:47:00Z"/>
                <w:rFonts w:cs="Arial"/>
                <w:sz w:val="18"/>
                <w:szCs w:val="18"/>
              </w:rPr>
            </w:pPr>
          </w:p>
        </w:tc>
        <w:tc>
          <w:tcPr>
            <w:tcW w:w="672" w:type="dxa"/>
            <w:tcBorders>
              <w:right w:val="single" w:sz="12" w:space="0" w:color="auto"/>
            </w:tcBorders>
            <w:vAlign w:val="center"/>
          </w:tcPr>
          <w:p w14:paraId="40CEE5EA" w14:textId="77777777" w:rsidR="00E3745F" w:rsidRPr="00340B0D" w:rsidRDefault="00E3745F" w:rsidP="00087740">
            <w:pPr>
              <w:jc w:val="center"/>
              <w:rPr>
                <w:ins w:id="7611" w:author="jonathan pritchard" w:date="2025-01-23T13:47:00Z" w16du:dateUtc="2025-01-23T13:47:00Z"/>
                <w:rFonts w:cs="Arial"/>
                <w:sz w:val="18"/>
                <w:szCs w:val="18"/>
              </w:rPr>
            </w:pPr>
          </w:p>
        </w:tc>
      </w:tr>
      <w:tr w:rsidR="00E3745F" w:rsidRPr="00340B0D" w14:paraId="54B8C40A" w14:textId="77777777" w:rsidTr="00087740">
        <w:trPr>
          <w:ins w:id="7612" w:author="jonathan pritchard" w:date="2025-01-23T13:47:00Z"/>
        </w:trPr>
        <w:tc>
          <w:tcPr>
            <w:tcW w:w="4656" w:type="dxa"/>
            <w:gridSpan w:val="5"/>
            <w:tcBorders>
              <w:left w:val="single" w:sz="12" w:space="0" w:color="auto"/>
              <w:bottom w:val="single" w:sz="12" w:space="0" w:color="auto"/>
              <w:right w:val="single" w:sz="12" w:space="0" w:color="auto"/>
            </w:tcBorders>
            <w:shd w:val="clear" w:color="auto" w:fill="FFFFFF" w:themeFill="background1"/>
          </w:tcPr>
          <w:p w14:paraId="165B13EB" w14:textId="77777777" w:rsidR="00E3745F" w:rsidRPr="00340B0D" w:rsidRDefault="00E3745F" w:rsidP="00087740">
            <w:pPr>
              <w:rPr>
                <w:ins w:id="7613" w:author="jonathan pritchard" w:date="2025-01-23T13:47:00Z" w16du:dateUtc="2025-01-23T13:47:00Z"/>
                <w:rFonts w:cs="Arial"/>
                <w:sz w:val="18"/>
                <w:szCs w:val="18"/>
              </w:rPr>
            </w:pPr>
          </w:p>
        </w:tc>
        <w:tc>
          <w:tcPr>
            <w:tcW w:w="3871" w:type="dxa"/>
            <w:gridSpan w:val="5"/>
            <w:tcBorders>
              <w:left w:val="single" w:sz="12" w:space="0" w:color="auto"/>
              <w:bottom w:val="single" w:sz="12" w:space="0" w:color="auto"/>
            </w:tcBorders>
          </w:tcPr>
          <w:p w14:paraId="3F17E062" w14:textId="77777777" w:rsidR="00E3745F" w:rsidRPr="00340B0D" w:rsidRDefault="00E3745F" w:rsidP="00087740">
            <w:pPr>
              <w:jc w:val="center"/>
              <w:rPr>
                <w:ins w:id="7614" w:author="jonathan pritchard" w:date="2025-01-23T13:47:00Z" w16du:dateUtc="2025-01-23T13:47:00Z"/>
                <w:rFonts w:cs="Arial"/>
                <w:sz w:val="18"/>
                <w:szCs w:val="18"/>
              </w:rPr>
            </w:pPr>
          </w:p>
        </w:tc>
        <w:tc>
          <w:tcPr>
            <w:tcW w:w="672" w:type="dxa"/>
            <w:tcBorders>
              <w:bottom w:val="single" w:sz="12" w:space="0" w:color="auto"/>
              <w:right w:val="single" w:sz="12" w:space="0" w:color="auto"/>
            </w:tcBorders>
            <w:vAlign w:val="center"/>
          </w:tcPr>
          <w:p w14:paraId="1207EA6B" w14:textId="77777777" w:rsidR="00E3745F" w:rsidRPr="00340B0D" w:rsidRDefault="00E3745F" w:rsidP="00087740">
            <w:pPr>
              <w:jc w:val="center"/>
              <w:rPr>
                <w:ins w:id="7615" w:author="jonathan pritchard" w:date="2025-01-23T13:47:00Z" w16du:dateUtc="2025-01-23T13:47:00Z"/>
                <w:rFonts w:cs="Arial"/>
                <w:sz w:val="18"/>
                <w:szCs w:val="18"/>
              </w:rPr>
            </w:pPr>
          </w:p>
        </w:tc>
      </w:tr>
      <w:tr w:rsidR="00E3745F" w:rsidRPr="00340B0D" w14:paraId="5C814ABF" w14:textId="77777777" w:rsidTr="00087740">
        <w:trPr>
          <w:ins w:id="7616" w:author="jonathan pritchard" w:date="2025-01-23T13:47:00Z"/>
        </w:trPr>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4F45A42D" w14:textId="77777777" w:rsidR="00E3745F" w:rsidRPr="00340B0D" w:rsidRDefault="00E3745F" w:rsidP="00087740">
            <w:pPr>
              <w:jc w:val="center"/>
              <w:rPr>
                <w:ins w:id="7617" w:author="jonathan pritchard" w:date="2025-01-23T13:47:00Z" w16du:dateUtc="2025-01-23T13:47:00Z"/>
                <w:rFonts w:cs="Arial"/>
                <w:b/>
                <w:bCs/>
                <w:sz w:val="18"/>
                <w:szCs w:val="18"/>
              </w:rPr>
            </w:pPr>
            <w:ins w:id="7618" w:author="jonathan pritchard" w:date="2025-01-23T13:47:00Z" w16du:dateUtc="2025-01-23T13:47: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DB82572" w14:textId="77777777" w:rsidR="00E3745F" w:rsidRPr="00340B0D" w:rsidRDefault="00E3745F" w:rsidP="00087740">
            <w:pPr>
              <w:jc w:val="center"/>
              <w:rPr>
                <w:ins w:id="7619" w:author="jonathan pritchard" w:date="2025-01-23T13:47:00Z" w16du:dateUtc="2025-01-23T13:47:00Z"/>
                <w:rFonts w:cs="Arial"/>
                <w:sz w:val="18"/>
                <w:szCs w:val="18"/>
              </w:rPr>
            </w:pPr>
            <w:ins w:id="7620" w:author="jonathan pritchard" w:date="2025-01-23T13:47:00Z" w16du:dateUtc="2025-01-23T13:47:00Z">
              <w:r w:rsidRPr="00340B0D">
                <w:rPr>
                  <w:rFonts w:cs="Arial"/>
                  <w:b/>
                  <w:bCs/>
                  <w:sz w:val="18"/>
                  <w:szCs w:val="18"/>
                </w:rPr>
                <w:t>Display</w:t>
              </w:r>
            </w:ins>
          </w:p>
        </w:tc>
      </w:tr>
      <w:tr w:rsidR="00E3745F" w:rsidRPr="00340B0D" w14:paraId="465DAAE7" w14:textId="77777777" w:rsidTr="00087740">
        <w:trPr>
          <w:trHeight w:val="287"/>
          <w:ins w:id="7621" w:author="jonathan pritchard" w:date="2025-01-23T13:47:00Z"/>
        </w:trPr>
        <w:tc>
          <w:tcPr>
            <w:tcW w:w="1789" w:type="dxa"/>
            <w:tcBorders>
              <w:left w:val="single" w:sz="12" w:space="0" w:color="auto"/>
              <w:bottom w:val="single" w:sz="4" w:space="0" w:color="auto"/>
            </w:tcBorders>
          </w:tcPr>
          <w:p w14:paraId="671D7466" w14:textId="77777777" w:rsidR="00E3745F" w:rsidRPr="00340B0D" w:rsidRDefault="00E3745F" w:rsidP="00087740">
            <w:pPr>
              <w:rPr>
                <w:ins w:id="7622" w:author="jonathan pritchard" w:date="2025-01-23T13:47:00Z" w16du:dateUtc="2025-01-23T13:47:00Z"/>
                <w:rFonts w:cs="Arial"/>
                <w:sz w:val="18"/>
                <w:szCs w:val="18"/>
              </w:rPr>
            </w:pPr>
            <w:ins w:id="7623" w:author="jonathan pritchard" w:date="2025-01-23T13:47:00Z" w16du:dateUtc="2025-01-23T13:47:00Z">
              <w:r w:rsidRPr="00340B0D">
                <w:rPr>
                  <w:rFonts w:cs="Arial"/>
                  <w:sz w:val="18"/>
                  <w:szCs w:val="18"/>
                </w:rPr>
                <w:t>Start Date</w:t>
              </w:r>
            </w:ins>
          </w:p>
        </w:tc>
        <w:tc>
          <w:tcPr>
            <w:tcW w:w="2867" w:type="dxa"/>
            <w:gridSpan w:val="4"/>
            <w:tcBorders>
              <w:bottom w:val="single" w:sz="4" w:space="0" w:color="auto"/>
              <w:right w:val="single" w:sz="12" w:space="0" w:color="auto"/>
            </w:tcBorders>
          </w:tcPr>
          <w:p w14:paraId="70076649" w14:textId="77777777" w:rsidR="00E3745F" w:rsidRPr="00340B0D" w:rsidRDefault="00E3745F" w:rsidP="00087740">
            <w:pPr>
              <w:rPr>
                <w:ins w:id="7624" w:author="jonathan pritchard" w:date="2025-01-23T13:47:00Z" w16du:dateUtc="2025-01-23T13:47: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66EBFAAC" w14:textId="77777777" w:rsidR="00E3745F" w:rsidRPr="00340B0D" w:rsidRDefault="00E3745F" w:rsidP="00087740">
            <w:pPr>
              <w:rPr>
                <w:ins w:id="7625" w:author="jonathan pritchard" w:date="2025-01-23T13:47:00Z" w16du:dateUtc="2025-01-23T13:47:00Z"/>
                <w:rFonts w:cs="Arial"/>
                <w:sz w:val="18"/>
                <w:szCs w:val="18"/>
              </w:rPr>
            </w:pPr>
            <w:ins w:id="7626" w:author="jonathan pritchard" w:date="2025-01-23T13:47:00Z" w16du:dateUtc="2025-01-23T13:47: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05FC97F1" w14:textId="77777777" w:rsidR="00E3745F" w:rsidRPr="00C87169" w:rsidRDefault="00E3745F" w:rsidP="00087740">
            <w:pPr>
              <w:rPr>
                <w:ins w:id="7627" w:author="jonathan pritchard" w:date="2025-01-23T13:47:00Z" w16du:dateUtc="2025-01-23T13:47:00Z"/>
                <w:rFonts w:cs="Arial"/>
              </w:rPr>
            </w:pPr>
          </w:p>
        </w:tc>
      </w:tr>
      <w:tr w:rsidR="00E3745F" w:rsidRPr="00340B0D" w14:paraId="422D6FE4" w14:textId="77777777" w:rsidTr="00087740">
        <w:trPr>
          <w:ins w:id="7628" w:author="jonathan pritchard" w:date="2025-01-23T13:47:00Z"/>
        </w:trPr>
        <w:tc>
          <w:tcPr>
            <w:tcW w:w="1789" w:type="dxa"/>
            <w:tcBorders>
              <w:left w:val="single" w:sz="12" w:space="0" w:color="auto"/>
              <w:bottom w:val="single" w:sz="4" w:space="0" w:color="auto"/>
            </w:tcBorders>
          </w:tcPr>
          <w:p w14:paraId="12723C28" w14:textId="77777777" w:rsidR="00E3745F" w:rsidRPr="00340B0D" w:rsidRDefault="00E3745F" w:rsidP="00087740">
            <w:pPr>
              <w:rPr>
                <w:ins w:id="7629" w:author="jonathan pritchard" w:date="2025-01-23T13:47:00Z" w16du:dateUtc="2025-01-23T13:47:00Z"/>
                <w:rFonts w:cs="Arial"/>
                <w:sz w:val="18"/>
                <w:szCs w:val="18"/>
              </w:rPr>
            </w:pPr>
            <w:ins w:id="7630" w:author="jonathan pritchard" w:date="2025-01-23T13:47:00Z" w16du:dateUtc="2025-01-23T13:47: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437A9503" w14:textId="77777777" w:rsidR="00E3745F" w:rsidRPr="00340B0D" w:rsidRDefault="00E3745F" w:rsidP="00087740">
            <w:pPr>
              <w:rPr>
                <w:ins w:id="7631" w:author="jonathan pritchard" w:date="2025-01-23T13:47:00Z" w16du:dateUtc="2025-01-23T13:47: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50B35CB2" w14:textId="77777777" w:rsidR="00E3745F" w:rsidRPr="00340B0D" w:rsidRDefault="00E3745F" w:rsidP="00087740">
            <w:pPr>
              <w:rPr>
                <w:ins w:id="7632" w:author="jonathan pritchard" w:date="2025-01-23T13:47:00Z" w16du:dateUtc="2025-01-23T13:47:00Z"/>
                <w:rFonts w:cs="Arial"/>
                <w:sz w:val="18"/>
                <w:szCs w:val="18"/>
              </w:rPr>
            </w:pPr>
            <w:ins w:id="7633" w:author="jonathan pritchard" w:date="2025-01-23T13:47:00Z" w16du:dateUtc="2025-01-23T13:47: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0BF7F2E2" w14:textId="77777777" w:rsidR="00E3745F" w:rsidRPr="00340B0D" w:rsidRDefault="00E3745F" w:rsidP="00087740">
            <w:pPr>
              <w:rPr>
                <w:ins w:id="7634" w:author="jonathan pritchard" w:date="2025-01-23T13:47:00Z" w16du:dateUtc="2025-01-23T13:47:00Z"/>
                <w:rFonts w:cs="Arial"/>
                <w:sz w:val="18"/>
                <w:szCs w:val="18"/>
              </w:rPr>
            </w:pPr>
            <w:ins w:id="7635" w:author="jonathan pritchard" w:date="2025-01-23T13:47:00Z" w16du:dateUtc="2025-01-23T13:47:00Z">
              <w:r w:rsidRPr="00340B0D">
                <w:rPr>
                  <w:rFonts w:cs="Arial"/>
                  <w:sz w:val="18"/>
                  <w:szCs w:val="18"/>
                </w:rPr>
                <w:t>1:</w:t>
              </w:r>
              <w:r>
                <w:rPr>
                  <w:rFonts w:cs="Arial"/>
                  <w:sz w:val="18"/>
                  <w:szCs w:val="18"/>
                </w:rPr>
                <w:t>60000</w:t>
              </w:r>
            </w:ins>
          </w:p>
        </w:tc>
      </w:tr>
      <w:tr w:rsidR="00E3745F" w:rsidRPr="00340B0D" w14:paraId="06AB80F7" w14:textId="77777777" w:rsidTr="00087740">
        <w:trPr>
          <w:ins w:id="7636" w:author="jonathan pritchard" w:date="2025-01-23T13:47:00Z"/>
        </w:trPr>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642A429C" w14:textId="77777777" w:rsidR="00E3745F" w:rsidRPr="00340B0D" w:rsidRDefault="00E3745F" w:rsidP="00087740">
            <w:pPr>
              <w:jc w:val="center"/>
              <w:rPr>
                <w:ins w:id="7637" w:author="jonathan pritchard" w:date="2025-01-23T13:47:00Z" w16du:dateUtc="2025-01-23T13:47: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444A5122" w14:textId="77777777" w:rsidR="00E3745F" w:rsidRPr="00340B0D" w:rsidRDefault="00E3745F" w:rsidP="00087740">
            <w:pPr>
              <w:rPr>
                <w:ins w:id="7638" w:author="jonathan pritchard" w:date="2025-01-23T13:47:00Z" w16du:dateUtc="2025-01-23T13:47:00Z"/>
                <w:rFonts w:cs="Arial"/>
                <w:sz w:val="18"/>
                <w:szCs w:val="18"/>
              </w:rPr>
            </w:pPr>
            <w:ins w:id="7639" w:author="jonathan pritchard" w:date="2025-01-23T13:47:00Z" w16du:dateUtc="2025-01-23T13:47: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721765DB" w14:textId="77777777" w:rsidR="00E3745F" w:rsidRPr="00340B0D" w:rsidRDefault="00E3745F" w:rsidP="00087740">
            <w:pPr>
              <w:rPr>
                <w:ins w:id="7640" w:author="jonathan pritchard" w:date="2025-01-23T13:47:00Z" w16du:dateUtc="2025-01-23T13:47:00Z"/>
                <w:rFonts w:cs="Arial"/>
                <w:sz w:val="18"/>
                <w:szCs w:val="18"/>
              </w:rPr>
            </w:pPr>
          </w:p>
        </w:tc>
      </w:tr>
      <w:tr w:rsidR="00E3745F" w:rsidRPr="00340B0D" w14:paraId="39EE217A" w14:textId="77777777" w:rsidTr="00087740">
        <w:trPr>
          <w:ins w:id="7641" w:author="jonathan pritchard" w:date="2025-01-23T13:47:00Z"/>
        </w:trPr>
        <w:tc>
          <w:tcPr>
            <w:tcW w:w="9199" w:type="dxa"/>
            <w:gridSpan w:val="11"/>
            <w:tcBorders>
              <w:top w:val="single" w:sz="4" w:space="0" w:color="auto"/>
              <w:left w:val="single" w:sz="12" w:space="0" w:color="auto"/>
              <w:bottom w:val="single" w:sz="4" w:space="0" w:color="auto"/>
              <w:right w:val="single" w:sz="12" w:space="0" w:color="auto"/>
            </w:tcBorders>
          </w:tcPr>
          <w:p w14:paraId="7C7F47B0" w14:textId="77777777" w:rsidR="00E3745F" w:rsidRPr="00340B0D" w:rsidRDefault="00E3745F" w:rsidP="00087740">
            <w:pPr>
              <w:rPr>
                <w:ins w:id="7642" w:author="jonathan pritchard" w:date="2025-01-23T13:47:00Z" w16du:dateUtc="2025-01-23T13:47:00Z"/>
                <w:rFonts w:cs="Arial"/>
                <w:sz w:val="18"/>
                <w:szCs w:val="18"/>
              </w:rPr>
            </w:pPr>
          </w:p>
        </w:tc>
      </w:tr>
      <w:tr w:rsidR="00E3745F" w:rsidRPr="00340B0D" w14:paraId="7A1463FB" w14:textId="77777777" w:rsidTr="00087740">
        <w:trPr>
          <w:ins w:id="7643" w:author="jonathan pritchard" w:date="2025-01-23T13:47: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F870694" w14:textId="77777777" w:rsidR="00E3745F" w:rsidRPr="00340B0D" w:rsidRDefault="00E3745F" w:rsidP="00087740">
            <w:pPr>
              <w:jc w:val="center"/>
              <w:rPr>
                <w:ins w:id="7644" w:author="jonathan pritchard" w:date="2025-01-23T13:47:00Z" w16du:dateUtc="2025-01-23T13:47:00Z"/>
                <w:rFonts w:cs="Arial"/>
                <w:b/>
                <w:bCs/>
                <w:sz w:val="18"/>
                <w:szCs w:val="18"/>
              </w:rPr>
            </w:pPr>
            <w:ins w:id="7645" w:author="jonathan pritchard" w:date="2025-01-23T13:47:00Z" w16du:dateUtc="2025-01-23T13:47:00Z">
              <w:r w:rsidRPr="00340B0D">
                <w:rPr>
                  <w:rFonts w:cs="Arial"/>
                  <w:b/>
                  <w:bCs/>
                  <w:sz w:val="18"/>
                  <w:szCs w:val="18"/>
                </w:rPr>
                <w:t>Viewing Group</w:t>
              </w:r>
              <w:r>
                <w:rPr>
                  <w:rFonts w:cs="Arial"/>
                  <w:b/>
                  <w:bCs/>
                  <w:sz w:val="18"/>
                  <w:szCs w:val="18"/>
                </w:rPr>
                <w:t>s (Default = On)</w:t>
              </w:r>
            </w:ins>
          </w:p>
        </w:tc>
      </w:tr>
      <w:tr w:rsidR="00E3745F" w:rsidRPr="00340B0D" w14:paraId="4B4A00DE" w14:textId="77777777" w:rsidTr="00087740">
        <w:trPr>
          <w:ins w:id="7646" w:author="jonathan pritchard" w:date="2025-01-23T13:47:00Z"/>
        </w:trPr>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B4C9D13" w14:textId="77777777" w:rsidR="00E3745F" w:rsidRPr="00340B0D" w:rsidRDefault="00E3745F" w:rsidP="00087740">
            <w:pPr>
              <w:jc w:val="center"/>
              <w:rPr>
                <w:ins w:id="7647" w:author="jonathan pritchard" w:date="2025-01-23T13:47:00Z" w16du:dateUtc="2025-01-23T13:47:00Z"/>
                <w:rFonts w:cs="Arial"/>
                <w:b/>
                <w:bCs/>
                <w:sz w:val="18"/>
                <w:szCs w:val="18"/>
              </w:rPr>
            </w:pPr>
            <w:ins w:id="7648" w:author="jonathan pritchard" w:date="2025-01-23T13:47:00Z" w16du:dateUtc="2025-01-23T13:47:00Z">
              <w:r w:rsidRPr="00340B0D">
                <w:rPr>
                  <w:rFonts w:cs="Arial"/>
                  <w:b/>
                  <w:bCs/>
                  <w:sz w:val="18"/>
                  <w:szCs w:val="18"/>
                </w:rPr>
                <w:t>Standard Display</w:t>
              </w:r>
            </w:ins>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532DCB6" w14:textId="77777777" w:rsidR="00E3745F" w:rsidRPr="00340B0D" w:rsidRDefault="00E3745F" w:rsidP="00087740">
            <w:pPr>
              <w:jc w:val="center"/>
              <w:rPr>
                <w:ins w:id="7649" w:author="jonathan pritchard" w:date="2025-01-23T13:47:00Z" w16du:dateUtc="2025-01-23T13:47:00Z"/>
                <w:rFonts w:cs="Arial"/>
                <w:b/>
                <w:bCs/>
                <w:sz w:val="18"/>
                <w:szCs w:val="18"/>
              </w:rPr>
            </w:pPr>
            <w:ins w:id="7650" w:author="jonathan pritchard" w:date="2025-01-23T13:47:00Z" w16du:dateUtc="2025-01-23T13:47:00Z">
              <w:r w:rsidRPr="00340B0D">
                <w:rPr>
                  <w:rFonts w:cs="Arial"/>
                  <w:b/>
                  <w:bCs/>
                  <w:sz w:val="18"/>
                  <w:szCs w:val="18"/>
                </w:rPr>
                <w:t>Other</w:t>
              </w:r>
            </w:ins>
          </w:p>
        </w:tc>
      </w:tr>
      <w:tr w:rsidR="00E3745F" w:rsidRPr="00340B0D" w14:paraId="5A5EAE8F" w14:textId="77777777" w:rsidTr="00087740">
        <w:trPr>
          <w:ins w:id="7651"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71101AD0" w14:textId="77777777" w:rsidR="00E3745F" w:rsidRPr="00340B0D" w:rsidRDefault="00E3745F" w:rsidP="00087740">
            <w:pPr>
              <w:rPr>
                <w:ins w:id="7652" w:author="jonathan pritchard" w:date="2025-01-23T13:47:00Z" w16du:dateUtc="2025-01-23T13:47:00Z"/>
                <w:rFonts w:cs="Arial"/>
                <w:sz w:val="18"/>
                <w:szCs w:val="18"/>
              </w:rPr>
            </w:pPr>
            <w:ins w:id="7653" w:author="jonathan pritchard" w:date="2025-01-23T13:47:00Z" w16du:dateUtc="2025-01-23T13:47: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11E1996C" w14:textId="77777777" w:rsidR="00E3745F" w:rsidRPr="00340B0D" w:rsidRDefault="00E3745F" w:rsidP="00087740">
            <w:pPr>
              <w:jc w:val="center"/>
              <w:rPr>
                <w:ins w:id="7654"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16C78174" w14:textId="77777777" w:rsidR="00E3745F" w:rsidRPr="00340B0D" w:rsidRDefault="00E3745F" w:rsidP="00087740">
            <w:pPr>
              <w:pStyle w:val="Default"/>
              <w:rPr>
                <w:ins w:id="7655" w:author="jonathan pritchard" w:date="2025-01-23T13:47:00Z" w16du:dateUtc="2025-01-23T13:47:00Z"/>
                <w:sz w:val="18"/>
                <w:szCs w:val="18"/>
              </w:rPr>
            </w:pPr>
            <w:ins w:id="7656" w:author="jonathan pritchard" w:date="2025-01-23T13:47:00Z" w16du:dateUtc="2025-01-23T13:47: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7EBE01F9" w14:textId="77777777" w:rsidR="00E3745F" w:rsidRPr="00340B0D" w:rsidRDefault="00E3745F" w:rsidP="00087740">
            <w:pPr>
              <w:rPr>
                <w:ins w:id="7657" w:author="jonathan pritchard" w:date="2025-01-23T13:47:00Z" w16du:dateUtc="2025-01-23T13:47:00Z"/>
                <w:rFonts w:cs="Arial"/>
                <w:sz w:val="18"/>
                <w:szCs w:val="18"/>
              </w:rPr>
            </w:pPr>
          </w:p>
        </w:tc>
      </w:tr>
      <w:tr w:rsidR="00E3745F" w:rsidRPr="00340B0D" w14:paraId="4861A47D" w14:textId="77777777" w:rsidTr="00087740">
        <w:trPr>
          <w:ins w:id="7658"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7D5B7C96" w14:textId="77777777" w:rsidR="00E3745F" w:rsidRPr="00340B0D" w:rsidRDefault="00E3745F" w:rsidP="00087740">
            <w:pPr>
              <w:pStyle w:val="Default"/>
              <w:rPr>
                <w:ins w:id="7659" w:author="jonathan pritchard" w:date="2025-01-23T13:47:00Z" w16du:dateUtc="2025-01-23T13:47:00Z"/>
                <w:sz w:val="18"/>
                <w:szCs w:val="18"/>
              </w:rPr>
            </w:pPr>
            <w:ins w:id="7660" w:author="jonathan pritchard" w:date="2025-01-23T13:47:00Z" w16du:dateUtc="2025-01-23T13:47: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39C78220" w14:textId="77777777" w:rsidR="00E3745F" w:rsidRPr="00340B0D" w:rsidRDefault="00E3745F" w:rsidP="00087740">
            <w:pPr>
              <w:jc w:val="center"/>
              <w:rPr>
                <w:ins w:id="7661"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35D7D460" w14:textId="77777777" w:rsidR="00E3745F" w:rsidRPr="00340B0D" w:rsidRDefault="00E3745F" w:rsidP="00087740">
            <w:pPr>
              <w:pStyle w:val="Default"/>
              <w:rPr>
                <w:ins w:id="7662" w:author="jonathan pritchard" w:date="2025-01-23T13:47:00Z" w16du:dateUtc="2025-01-23T13:47:00Z"/>
                <w:sz w:val="18"/>
                <w:szCs w:val="18"/>
              </w:rPr>
            </w:pPr>
            <w:ins w:id="7663" w:author="jonathan pritchard" w:date="2025-01-23T13:47:00Z" w16du:dateUtc="2025-01-23T13:47: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33FB3D0B" w14:textId="77777777" w:rsidR="00E3745F" w:rsidRPr="00340B0D" w:rsidRDefault="00E3745F" w:rsidP="00087740">
            <w:pPr>
              <w:rPr>
                <w:ins w:id="7664" w:author="jonathan pritchard" w:date="2025-01-23T13:47:00Z" w16du:dateUtc="2025-01-23T13:47:00Z"/>
                <w:rFonts w:cs="Arial"/>
                <w:sz w:val="18"/>
                <w:szCs w:val="18"/>
              </w:rPr>
            </w:pPr>
          </w:p>
        </w:tc>
      </w:tr>
      <w:tr w:rsidR="00E3745F" w:rsidRPr="00340B0D" w14:paraId="4811025D" w14:textId="77777777" w:rsidTr="00087740">
        <w:trPr>
          <w:ins w:id="7665"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64F032EA" w14:textId="77777777" w:rsidR="00E3745F" w:rsidRPr="00340B0D" w:rsidRDefault="00E3745F" w:rsidP="00087740">
            <w:pPr>
              <w:pStyle w:val="Default"/>
              <w:ind w:left="720"/>
              <w:rPr>
                <w:ins w:id="7666" w:author="jonathan pritchard" w:date="2025-01-23T13:47:00Z" w16du:dateUtc="2025-01-23T13:47:00Z"/>
                <w:sz w:val="18"/>
                <w:szCs w:val="18"/>
              </w:rPr>
            </w:pPr>
            <w:ins w:id="7667" w:author="jonathan pritchard" w:date="2025-01-23T13:47:00Z" w16du:dateUtc="2025-01-23T13:47: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6DDE1D3D" w14:textId="77777777" w:rsidR="00E3745F" w:rsidRPr="00340B0D" w:rsidRDefault="00E3745F" w:rsidP="00087740">
            <w:pPr>
              <w:jc w:val="center"/>
              <w:rPr>
                <w:ins w:id="7668"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7D148C04" w14:textId="77777777" w:rsidR="00E3745F" w:rsidRPr="00340B0D" w:rsidRDefault="00E3745F" w:rsidP="00087740">
            <w:pPr>
              <w:pStyle w:val="Default"/>
              <w:rPr>
                <w:ins w:id="7669" w:author="jonathan pritchard" w:date="2025-01-23T13:47:00Z" w16du:dateUtc="2025-01-23T13:47:00Z"/>
                <w:sz w:val="18"/>
                <w:szCs w:val="18"/>
              </w:rPr>
            </w:pPr>
            <w:ins w:id="7670" w:author="jonathan pritchard" w:date="2025-01-23T13:47:00Z" w16du:dateUtc="2025-01-23T13:47: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184C7429" w14:textId="77777777" w:rsidR="00E3745F" w:rsidRPr="00340B0D" w:rsidRDefault="00E3745F" w:rsidP="00087740">
            <w:pPr>
              <w:rPr>
                <w:ins w:id="7671" w:author="jonathan pritchard" w:date="2025-01-23T13:47:00Z" w16du:dateUtc="2025-01-23T13:47:00Z"/>
                <w:rFonts w:cs="Arial"/>
                <w:sz w:val="18"/>
                <w:szCs w:val="18"/>
              </w:rPr>
            </w:pPr>
          </w:p>
        </w:tc>
      </w:tr>
      <w:tr w:rsidR="00E3745F" w:rsidRPr="00340B0D" w14:paraId="55F24578" w14:textId="77777777" w:rsidTr="00087740">
        <w:trPr>
          <w:ins w:id="7672"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4F948FD6" w14:textId="77777777" w:rsidR="00E3745F" w:rsidRPr="00340B0D" w:rsidRDefault="00E3745F" w:rsidP="00087740">
            <w:pPr>
              <w:pStyle w:val="Default"/>
              <w:ind w:left="720"/>
              <w:rPr>
                <w:ins w:id="7673" w:author="jonathan pritchard" w:date="2025-01-23T13:47:00Z" w16du:dateUtc="2025-01-23T13:47:00Z"/>
                <w:sz w:val="18"/>
                <w:szCs w:val="18"/>
              </w:rPr>
            </w:pPr>
            <w:ins w:id="7674" w:author="jonathan pritchard" w:date="2025-01-23T13:47:00Z" w16du:dateUtc="2025-01-23T13:47: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115EEDB8" w14:textId="77777777" w:rsidR="00E3745F" w:rsidRPr="00340B0D" w:rsidRDefault="00E3745F" w:rsidP="00087740">
            <w:pPr>
              <w:jc w:val="center"/>
              <w:rPr>
                <w:ins w:id="7675"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01D271AE" w14:textId="77777777" w:rsidR="00E3745F" w:rsidRPr="00340B0D" w:rsidRDefault="00E3745F" w:rsidP="00087740">
            <w:pPr>
              <w:pStyle w:val="Default"/>
              <w:rPr>
                <w:ins w:id="7676" w:author="jonathan pritchard" w:date="2025-01-23T13:47:00Z" w16du:dateUtc="2025-01-23T13:47:00Z"/>
                <w:sz w:val="18"/>
                <w:szCs w:val="18"/>
              </w:rPr>
            </w:pPr>
            <w:ins w:id="7677" w:author="jonathan pritchard" w:date="2025-01-23T13:47:00Z" w16du:dateUtc="2025-01-23T13:47: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015FDEC8" w14:textId="77777777" w:rsidR="00E3745F" w:rsidRPr="00340B0D" w:rsidRDefault="00E3745F" w:rsidP="00087740">
            <w:pPr>
              <w:rPr>
                <w:ins w:id="7678" w:author="jonathan pritchard" w:date="2025-01-23T13:47:00Z" w16du:dateUtc="2025-01-23T13:47:00Z"/>
                <w:rFonts w:cs="Arial"/>
                <w:sz w:val="18"/>
                <w:szCs w:val="18"/>
              </w:rPr>
            </w:pPr>
          </w:p>
        </w:tc>
      </w:tr>
      <w:tr w:rsidR="00E3745F" w:rsidRPr="00340B0D" w14:paraId="1DDAC60E" w14:textId="77777777" w:rsidTr="00087740">
        <w:trPr>
          <w:ins w:id="7679"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4A6000E0" w14:textId="77777777" w:rsidR="00E3745F" w:rsidRPr="00340B0D" w:rsidRDefault="00E3745F" w:rsidP="00087740">
            <w:pPr>
              <w:pStyle w:val="Default"/>
              <w:rPr>
                <w:ins w:id="7680" w:author="jonathan pritchard" w:date="2025-01-23T13:47:00Z" w16du:dateUtc="2025-01-23T13:47:00Z"/>
                <w:sz w:val="18"/>
                <w:szCs w:val="18"/>
              </w:rPr>
            </w:pPr>
            <w:ins w:id="7681" w:author="jonathan pritchard" w:date="2025-01-23T13:47:00Z" w16du:dateUtc="2025-01-23T13:47: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600E7ADF" w14:textId="77777777" w:rsidR="00E3745F" w:rsidRPr="00340B0D" w:rsidRDefault="00E3745F" w:rsidP="00087740">
            <w:pPr>
              <w:jc w:val="center"/>
              <w:rPr>
                <w:ins w:id="7682"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268CB3A0" w14:textId="77777777" w:rsidR="00E3745F" w:rsidRPr="00340B0D" w:rsidRDefault="00E3745F" w:rsidP="00087740">
            <w:pPr>
              <w:pStyle w:val="Default"/>
              <w:rPr>
                <w:ins w:id="7683" w:author="jonathan pritchard" w:date="2025-01-23T13:47:00Z" w16du:dateUtc="2025-01-23T13:47:00Z"/>
                <w:sz w:val="18"/>
                <w:szCs w:val="18"/>
              </w:rPr>
            </w:pPr>
            <w:ins w:id="7684" w:author="jonathan pritchard" w:date="2025-01-23T13:47:00Z" w16du:dateUtc="2025-01-23T13:47: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7ED3C934" w14:textId="77777777" w:rsidR="00E3745F" w:rsidRPr="00340B0D" w:rsidRDefault="00E3745F" w:rsidP="00087740">
            <w:pPr>
              <w:rPr>
                <w:ins w:id="7685" w:author="jonathan pritchard" w:date="2025-01-23T13:47:00Z" w16du:dateUtc="2025-01-23T13:47:00Z"/>
                <w:rFonts w:cs="Arial"/>
                <w:sz w:val="18"/>
                <w:szCs w:val="18"/>
              </w:rPr>
            </w:pPr>
          </w:p>
        </w:tc>
      </w:tr>
      <w:tr w:rsidR="00E3745F" w:rsidRPr="00340B0D" w14:paraId="5B2A0D21" w14:textId="77777777" w:rsidTr="00087740">
        <w:trPr>
          <w:ins w:id="7686"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6CECCBCB" w14:textId="77777777" w:rsidR="00E3745F" w:rsidRPr="00340B0D" w:rsidRDefault="00E3745F" w:rsidP="00087740">
            <w:pPr>
              <w:pStyle w:val="Default"/>
              <w:rPr>
                <w:ins w:id="7687" w:author="jonathan pritchard" w:date="2025-01-23T13:47:00Z" w16du:dateUtc="2025-01-23T13:47:00Z"/>
                <w:sz w:val="18"/>
                <w:szCs w:val="18"/>
              </w:rPr>
            </w:pPr>
            <w:ins w:id="7688" w:author="jonathan pritchard" w:date="2025-01-23T13:47:00Z" w16du:dateUtc="2025-01-23T13:47: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53531A3D" w14:textId="77777777" w:rsidR="00E3745F" w:rsidRPr="00340B0D" w:rsidRDefault="00E3745F" w:rsidP="00087740">
            <w:pPr>
              <w:jc w:val="center"/>
              <w:rPr>
                <w:ins w:id="7689"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36227ACA" w14:textId="77777777" w:rsidR="00E3745F" w:rsidRPr="00340B0D" w:rsidRDefault="00E3745F" w:rsidP="00087740">
            <w:pPr>
              <w:pStyle w:val="Default"/>
              <w:rPr>
                <w:ins w:id="7690" w:author="jonathan pritchard" w:date="2025-01-23T13:47:00Z" w16du:dateUtc="2025-01-23T13:47:00Z"/>
                <w:sz w:val="18"/>
                <w:szCs w:val="18"/>
              </w:rPr>
            </w:pPr>
            <w:ins w:id="7691" w:author="jonathan pritchard" w:date="2025-01-23T13:47:00Z" w16du:dateUtc="2025-01-23T13:47: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63CD6F0C" w14:textId="77777777" w:rsidR="00E3745F" w:rsidRPr="00340B0D" w:rsidRDefault="00E3745F" w:rsidP="00087740">
            <w:pPr>
              <w:rPr>
                <w:ins w:id="7692" w:author="jonathan pritchard" w:date="2025-01-23T13:47:00Z" w16du:dateUtc="2025-01-23T13:47:00Z"/>
                <w:rFonts w:cs="Arial"/>
                <w:sz w:val="18"/>
                <w:szCs w:val="18"/>
              </w:rPr>
            </w:pPr>
          </w:p>
        </w:tc>
      </w:tr>
      <w:tr w:rsidR="00E3745F" w:rsidRPr="00340B0D" w14:paraId="126B0C3A" w14:textId="77777777" w:rsidTr="00087740">
        <w:trPr>
          <w:ins w:id="7693"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774688CC" w14:textId="77777777" w:rsidR="00E3745F" w:rsidRPr="00340B0D" w:rsidRDefault="00E3745F" w:rsidP="00087740">
            <w:pPr>
              <w:pStyle w:val="Default"/>
              <w:rPr>
                <w:ins w:id="7694" w:author="jonathan pritchard" w:date="2025-01-23T13:47:00Z" w16du:dateUtc="2025-01-23T13:47:00Z"/>
                <w:sz w:val="18"/>
                <w:szCs w:val="18"/>
              </w:rPr>
            </w:pPr>
            <w:ins w:id="7695" w:author="jonathan pritchard" w:date="2025-01-23T13:47:00Z" w16du:dateUtc="2025-01-23T13:47: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67FAE3D5" w14:textId="77777777" w:rsidR="00E3745F" w:rsidRPr="00340B0D" w:rsidRDefault="00E3745F" w:rsidP="00087740">
            <w:pPr>
              <w:jc w:val="center"/>
              <w:rPr>
                <w:ins w:id="7696"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1F03479C" w14:textId="77777777" w:rsidR="00E3745F" w:rsidRPr="00340B0D" w:rsidRDefault="00E3745F" w:rsidP="00087740">
            <w:pPr>
              <w:pStyle w:val="Default"/>
              <w:rPr>
                <w:ins w:id="7697" w:author="jonathan pritchard" w:date="2025-01-23T13:47:00Z" w16du:dateUtc="2025-01-23T13:47:00Z"/>
                <w:sz w:val="18"/>
                <w:szCs w:val="18"/>
              </w:rPr>
            </w:pPr>
            <w:ins w:id="7698" w:author="jonathan pritchard" w:date="2025-01-23T13:47:00Z" w16du:dateUtc="2025-01-23T13:47: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5BDEEE5B" w14:textId="77777777" w:rsidR="00E3745F" w:rsidRPr="00340B0D" w:rsidRDefault="00E3745F" w:rsidP="00087740">
            <w:pPr>
              <w:rPr>
                <w:ins w:id="7699" w:author="jonathan pritchard" w:date="2025-01-23T13:47:00Z" w16du:dateUtc="2025-01-23T13:47:00Z"/>
                <w:rFonts w:cs="Arial"/>
                <w:sz w:val="18"/>
                <w:szCs w:val="18"/>
              </w:rPr>
            </w:pPr>
          </w:p>
        </w:tc>
      </w:tr>
      <w:tr w:rsidR="00E3745F" w:rsidRPr="00340B0D" w14:paraId="0A181251" w14:textId="77777777" w:rsidTr="00087740">
        <w:trPr>
          <w:ins w:id="7700"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2FC0C784" w14:textId="77777777" w:rsidR="00E3745F" w:rsidRPr="00340B0D" w:rsidRDefault="00E3745F" w:rsidP="00087740">
            <w:pPr>
              <w:pStyle w:val="Default"/>
              <w:rPr>
                <w:ins w:id="7701" w:author="jonathan pritchard" w:date="2025-01-23T13:47:00Z" w16du:dateUtc="2025-01-23T13:47:00Z"/>
                <w:sz w:val="18"/>
                <w:szCs w:val="18"/>
              </w:rPr>
            </w:pPr>
            <w:ins w:id="7702" w:author="jonathan pritchard" w:date="2025-01-23T13:47:00Z" w16du:dateUtc="2025-01-23T13:47: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11B2E082" w14:textId="77777777" w:rsidR="00E3745F" w:rsidRPr="00340B0D" w:rsidRDefault="00E3745F" w:rsidP="00087740">
            <w:pPr>
              <w:jc w:val="center"/>
              <w:rPr>
                <w:ins w:id="7703"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165B8EA1" w14:textId="77777777" w:rsidR="00E3745F" w:rsidRPr="00340B0D" w:rsidRDefault="00E3745F" w:rsidP="00087740">
            <w:pPr>
              <w:pStyle w:val="Default"/>
              <w:rPr>
                <w:ins w:id="7704" w:author="jonathan pritchard" w:date="2025-01-23T13:47:00Z" w16du:dateUtc="2025-01-23T13:47:00Z"/>
                <w:sz w:val="18"/>
                <w:szCs w:val="18"/>
              </w:rPr>
            </w:pPr>
            <w:ins w:id="7705" w:author="jonathan pritchard" w:date="2025-01-23T13:47:00Z" w16du:dateUtc="2025-01-23T13:47: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517B8131" w14:textId="77777777" w:rsidR="00E3745F" w:rsidRPr="00340B0D" w:rsidRDefault="00E3745F" w:rsidP="00087740">
            <w:pPr>
              <w:rPr>
                <w:ins w:id="7706" w:author="jonathan pritchard" w:date="2025-01-23T13:47:00Z" w16du:dateUtc="2025-01-23T13:47:00Z"/>
                <w:rFonts w:cs="Arial"/>
                <w:sz w:val="18"/>
                <w:szCs w:val="18"/>
              </w:rPr>
            </w:pPr>
          </w:p>
        </w:tc>
      </w:tr>
      <w:tr w:rsidR="00E3745F" w:rsidRPr="00340B0D" w14:paraId="536CC13F" w14:textId="77777777" w:rsidTr="00087740">
        <w:trPr>
          <w:ins w:id="7707"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588354E9" w14:textId="77777777" w:rsidR="00E3745F" w:rsidRPr="00340B0D" w:rsidRDefault="00E3745F" w:rsidP="00087740">
            <w:pPr>
              <w:pStyle w:val="Default"/>
              <w:rPr>
                <w:ins w:id="7708" w:author="jonathan pritchard" w:date="2025-01-23T13:47:00Z" w16du:dateUtc="2025-01-23T13:47:00Z"/>
                <w:sz w:val="18"/>
                <w:szCs w:val="18"/>
              </w:rPr>
            </w:pPr>
            <w:ins w:id="7709" w:author="jonathan pritchard" w:date="2025-01-23T13:47:00Z" w16du:dateUtc="2025-01-23T13:47: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415D6448" w14:textId="77777777" w:rsidR="00E3745F" w:rsidRPr="00340B0D" w:rsidRDefault="00E3745F" w:rsidP="00087740">
            <w:pPr>
              <w:jc w:val="center"/>
              <w:rPr>
                <w:ins w:id="7710"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36DCFEBD" w14:textId="77777777" w:rsidR="00E3745F" w:rsidRPr="00340B0D" w:rsidRDefault="00E3745F" w:rsidP="00087740">
            <w:pPr>
              <w:rPr>
                <w:ins w:id="7711"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572577AB" w14:textId="77777777" w:rsidR="00E3745F" w:rsidRPr="00340B0D" w:rsidRDefault="00E3745F" w:rsidP="00087740">
            <w:pPr>
              <w:rPr>
                <w:ins w:id="7712" w:author="jonathan pritchard" w:date="2025-01-23T13:47:00Z" w16du:dateUtc="2025-01-23T13:47:00Z"/>
                <w:rFonts w:cs="Arial"/>
                <w:sz w:val="18"/>
                <w:szCs w:val="18"/>
              </w:rPr>
            </w:pPr>
          </w:p>
        </w:tc>
      </w:tr>
      <w:tr w:rsidR="00E3745F" w:rsidRPr="00340B0D" w14:paraId="449B0167" w14:textId="77777777" w:rsidTr="00087740">
        <w:trPr>
          <w:ins w:id="7713"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0E3E7DD5" w14:textId="77777777" w:rsidR="00E3745F" w:rsidRPr="00340B0D" w:rsidRDefault="00E3745F" w:rsidP="00087740">
            <w:pPr>
              <w:pStyle w:val="Default"/>
              <w:rPr>
                <w:ins w:id="7714" w:author="jonathan pritchard" w:date="2025-01-23T13:47:00Z" w16du:dateUtc="2025-01-23T13:47:00Z"/>
                <w:sz w:val="18"/>
                <w:szCs w:val="18"/>
              </w:rPr>
            </w:pPr>
            <w:ins w:id="7715" w:author="jonathan pritchard" w:date="2025-01-23T13:47:00Z" w16du:dateUtc="2025-01-23T13:47: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0E6E1618" w14:textId="77777777" w:rsidR="00E3745F" w:rsidRPr="00340B0D" w:rsidRDefault="00E3745F" w:rsidP="00087740">
            <w:pPr>
              <w:jc w:val="center"/>
              <w:rPr>
                <w:ins w:id="7716"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305255A9" w14:textId="77777777" w:rsidR="00E3745F" w:rsidRPr="00340B0D" w:rsidRDefault="00E3745F" w:rsidP="00087740">
            <w:pPr>
              <w:rPr>
                <w:ins w:id="7717"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61ACFE0C" w14:textId="77777777" w:rsidR="00E3745F" w:rsidRPr="00340B0D" w:rsidRDefault="00E3745F" w:rsidP="00087740">
            <w:pPr>
              <w:rPr>
                <w:ins w:id="7718" w:author="jonathan pritchard" w:date="2025-01-23T13:47:00Z" w16du:dateUtc="2025-01-23T13:47:00Z"/>
                <w:rFonts w:cs="Arial"/>
                <w:sz w:val="18"/>
                <w:szCs w:val="18"/>
              </w:rPr>
            </w:pPr>
          </w:p>
        </w:tc>
      </w:tr>
      <w:tr w:rsidR="00E3745F" w:rsidRPr="00340B0D" w14:paraId="2CF40AE5" w14:textId="77777777" w:rsidTr="00087740">
        <w:trPr>
          <w:ins w:id="7719"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0991AD9B" w14:textId="77777777" w:rsidR="00E3745F" w:rsidRPr="00340B0D" w:rsidRDefault="00E3745F" w:rsidP="00087740">
            <w:pPr>
              <w:pStyle w:val="Default"/>
              <w:rPr>
                <w:ins w:id="7720" w:author="jonathan pritchard" w:date="2025-01-23T13:47:00Z" w16du:dateUtc="2025-01-23T13:47:00Z"/>
                <w:sz w:val="18"/>
                <w:szCs w:val="18"/>
              </w:rPr>
            </w:pPr>
            <w:ins w:id="7721" w:author="jonathan pritchard" w:date="2025-01-23T13:47:00Z" w16du:dateUtc="2025-01-23T13:47: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34BDB6FA" w14:textId="77777777" w:rsidR="00E3745F" w:rsidRPr="00340B0D" w:rsidRDefault="00E3745F" w:rsidP="00087740">
            <w:pPr>
              <w:jc w:val="center"/>
              <w:rPr>
                <w:ins w:id="7722"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6D2159FA" w14:textId="77777777" w:rsidR="00E3745F" w:rsidRPr="00340B0D" w:rsidRDefault="00E3745F" w:rsidP="00087740">
            <w:pPr>
              <w:rPr>
                <w:ins w:id="7723"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3385BEC3" w14:textId="77777777" w:rsidR="00E3745F" w:rsidRPr="00340B0D" w:rsidRDefault="00E3745F" w:rsidP="00087740">
            <w:pPr>
              <w:rPr>
                <w:ins w:id="7724" w:author="jonathan pritchard" w:date="2025-01-23T13:47:00Z" w16du:dateUtc="2025-01-23T13:47:00Z"/>
                <w:rFonts w:cs="Arial"/>
                <w:sz w:val="18"/>
                <w:szCs w:val="18"/>
              </w:rPr>
            </w:pPr>
          </w:p>
        </w:tc>
      </w:tr>
      <w:tr w:rsidR="00E3745F" w:rsidRPr="00340B0D" w14:paraId="283A7F4F" w14:textId="77777777" w:rsidTr="00087740">
        <w:trPr>
          <w:ins w:id="7725"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2952B4AE" w14:textId="77777777" w:rsidR="00E3745F" w:rsidRPr="00340B0D" w:rsidRDefault="00E3745F" w:rsidP="00087740">
            <w:pPr>
              <w:pStyle w:val="Default"/>
              <w:ind w:left="720"/>
              <w:rPr>
                <w:ins w:id="7726" w:author="jonathan pritchard" w:date="2025-01-23T13:47:00Z" w16du:dateUtc="2025-01-23T13:47:00Z"/>
                <w:sz w:val="18"/>
                <w:szCs w:val="18"/>
              </w:rPr>
            </w:pPr>
            <w:ins w:id="7727" w:author="jonathan pritchard" w:date="2025-01-23T13:47:00Z" w16du:dateUtc="2025-01-23T13:47: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64EA479B" w14:textId="77777777" w:rsidR="00E3745F" w:rsidRPr="00340B0D" w:rsidRDefault="00E3745F" w:rsidP="00087740">
            <w:pPr>
              <w:jc w:val="center"/>
              <w:rPr>
                <w:ins w:id="7728"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0ACA01B1" w14:textId="77777777" w:rsidR="00E3745F" w:rsidRPr="00340B0D" w:rsidRDefault="00E3745F" w:rsidP="00087740">
            <w:pPr>
              <w:rPr>
                <w:ins w:id="7729"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02AFAADD" w14:textId="77777777" w:rsidR="00E3745F" w:rsidRPr="00340B0D" w:rsidRDefault="00E3745F" w:rsidP="00087740">
            <w:pPr>
              <w:rPr>
                <w:ins w:id="7730" w:author="jonathan pritchard" w:date="2025-01-23T13:47:00Z" w16du:dateUtc="2025-01-23T13:47:00Z"/>
                <w:rFonts w:cs="Arial"/>
                <w:sz w:val="18"/>
                <w:szCs w:val="18"/>
              </w:rPr>
            </w:pPr>
          </w:p>
        </w:tc>
      </w:tr>
      <w:tr w:rsidR="00E3745F" w:rsidRPr="00340B0D" w14:paraId="511AC952" w14:textId="77777777" w:rsidTr="00087740">
        <w:trPr>
          <w:ins w:id="7731" w:author="jonathan pritchard" w:date="2025-01-23T13:47:00Z"/>
        </w:trPr>
        <w:tc>
          <w:tcPr>
            <w:tcW w:w="4375" w:type="dxa"/>
            <w:gridSpan w:val="4"/>
            <w:tcBorders>
              <w:top w:val="single" w:sz="4" w:space="0" w:color="auto"/>
              <w:left w:val="single" w:sz="12" w:space="0" w:color="auto"/>
              <w:bottom w:val="single" w:sz="12" w:space="0" w:color="auto"/>
              <w:right w:val="single" w:sz="4" w:space="0" w:color="auto"/>
            </w:tcBorders>
          </w:tcPr>
          <w:p w14:paraId="6732B4D1" w14:textId="77777777" w:rsidR="00E3745F" w:rsidRPr="00340B0D" w:rsidRDefault="00E3745F" w:rsidP="00087740">
            <w:pPr>
              <w:pStyle w:val="Default"/>
              <w:ind w:left="720"/>
              <w:rPr>
                <w:ins w:id="7732" w:author="jonathan pritchard" w:date="2025-01-23T13:47:00Z" w16du:dateUtc="2025-01-23T13:47:00Z"/>
                <w:sz w:val="18"/>
                <w:szCs w:val="18"/>
              </w:rPr>
            </w:pPr>
            <w:ins w:id="7733" w:author="jonathan pritchard" w:date="2025-01-23T13:47:00Z" w16du:dateUtc="2025-01-23T13:47: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1F4FB2D5" w14:textId="77777777" w:rsidR="00E3745F" w:rsidRPr="00340B0D" w:rsidRDefault="00E3745F" w:rsidP="00087740">
            <w:pPr>
              <w:jc w:val="center"/>
              <w:rPr>
                <w:ins w:id="7734"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12" w:space="0" w:color="auto"/>
            </w:tcBorders>
          </w:tcPr>
          <w:p w14:paraId="4F8C675A" w14:textId="77777777" w:rsidR="00E3745F" w:rsidRPr="00340B0D" w:rsidRDefault="00E3745F" w:rsidP="00087740">
            <w:pPr>
              <w:rPr>
                <w:ins w:id="7735" w:author="jonathan pritchard" w:date="2025-01-23T13:47:00Z" w16du:dateUtc="2025-01-23T13:47:00Z"/>
                <w:rFonts w:cs="Arial"/>
                <w:sz w:val="18"/>
                <w:szCs w:val="18"/>
              </w:rPr>
            </w:pPr>
          </w:p>
        </w:tc>
        <w:tc>
          <w:tcPr>
            <w:tcW w:w="672" w:type="dxa"/>
            <w:tcBorders>
              <w:top w:val="single" w:sz="4" w:space="0" w:color="auto"/>
              <w:bottom w:val="single" w:sz="12" w:space="0" w:color="auto"/>
              <w:right w:val="single" w:sz="12" w:space="0" w:color="auto"/>
            </w:tcBorders>
            <w:vAlign w:val="center"/>
          </w:tcPr>
          <w:p w14:paraId="5865B698" w14:textId="77777777" w:rsidR="00E3745F" w:rsidRPr="00340B0D" w:rsidRDefault="00E3745F" w:rsidP="00087740">
            <w:pPr>
              <w:rPr>
                <w:ins w:id="7736" w:author="jonathan pritchard" w:date="2025-01-23T13:47:00Z" w16du:dateUtc="2025-01-23T13:47:00Z"/>
                <w:rFonts w:cs="Arial"/>
                <w:sz w:val="18"/>
                <w:szCs w:val="18"/>
              </w:rPr>
            </w:pPr>
          </w:p>
        </w:tc>
      </w:tr>
      <w:tr w:rsidR="00E3745F" w:rsidRPr="00340B0D" w14:paraId="1DC24DAD" w14:textId="77777777" w:rsidTr="00087740">
        <w:trPr>
          <w:ins w:id="7737" w:author="jonathan pritchard" w:date="2025-01-23T13:47:00Z"/>
        </w:trPr>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BAA4268" w14:textId="77777777" w:rsidR="00E3745F" w:rsidRPr="00EF63B4" w:rsidRDefault="00E3745F" w:rsidP="00087740">
            <w:pPr>
              <w:jc w:val="center"/>
              <w:rPr>
                <w:ins w:id="7738" w:author="jonathan pritchard" w:date="2025-01-23T13:47:00Z" w16du:dateUtc="2025-01-23T13:47:00Z"/>
                <w:rFonts w:cs="Arial"/>
                <w:sz w:val="18"/>
                <w:szCs w:val="18"/>
              </w:rPr>
            </w:pPr>
            <w:ins w:id="7739" w:author="jonathan pritchard" w:date="2025-01-23T13:47:00Z" w16du:dateUtc="2025-01-23T13:47:00Z">
              <w:r>
                <w:rPr>
                  <w:rFonts w:cs="Arial"/>
                  <w:b/>
                  <w:bCs/>
                  <w:sz w:val="18"/>
                  <w:szCs w:val="18"/>
                </w:rPr>
                <w:t>Additional</w:t>
              </w:r>
            </w:ins>
          </w:p>
        </w:tc>
      </w:tr>
      <w:tr w:rsidR="00E3745F" w:rsidRPr="00340B0D" w14:paraId="5BFDE4F9" w14:textId="77777777" w:rsidTr="00087740">
        <w:trPr>
          <w:ins w:id="7740"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422A9AAC" w14:textId="77777777" w:rsidR="00E3745F" w:rsidRPr="00340B0D" w:rsidRDefault="00E3745F" w:rsidP="00087740">
            <w:pPr>
              <w:pStyle w:val="Default"/>
              <w:ind w:left="720"/>
              <w:rPr>
                <w:ins w:id="7741" w:author="jonathan pritchard" w:date="2025-01-23T13:47:00Z" w16du:dateUtc="2025-01-23T13:47: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777C947E" w14:textId="77777777" w:rsidR="00E3745F" w:rsidRPr="00340B0D" w:rsidRDefault="00E3745F" w:rsidP="00087740">
            <w:pPr>
              <w:jc w:val="center"/>
              <w:rPr>
                <w:ins w:id="7742" w:author="jonathan pritchard" w:date="2025-01-23T13:47:00Z" w16du:dateUtc="2025-01-23T13:47:00Z"/>
                <w:rFonts w:cs="Arial"/>
                <w:sz w:val="18"/>
                <w:szCs w:val="18"/>
              </w:rPr>
            </w:pPr>
          </w:p>
        </w:tc>
        <w:tc>
          <w:tcPr>
            <w:tcW w:w="3598" w:type="dxa"/>
            <w:gridSpan w:val="4"/>
            <w:tcBorders>
              <w:top w:val="single" w:sz="4" w:space="0" w:color="auto"/>
              <w:left w:val="double" w:sz="4" w:space="0" w:color="auto"/>
              <w:bottom w:val="single" w:sz="4" w:space="0" w:color="auto"/>
            </w:tcBorders>
          </w:tcPr>
          <w:p w14:paraId="0159A814" w14:textId="77777777" w:rsidR="00E3745F" w:rsidRPr="00340B0D" w:rsidRDefault="00E3745F" w:rsidP="00087740">
            <w:pPr>
              <w:rPr>
                <w:ins w:id="7743"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6791B5F2" w14:textId="77777777" w:rsidR="00E3745F" w:rsidRPr="00340B0D" w:rsidRDefault="00E3745F" w:rsidP="00087740">
            <w:pPr>
              <w:rPr>
                <w:ins w:id="7744" w:author="jonathan pritchard" w:date="2025-01-23T13:47:00Z" w16du:dateUtc="2025-01-23T13:47:00Z"/>
                <w:rFonts w:cs="Arial"/>
                <w:sz w:val="18"/>
                <w:szCs w:val="18"/>
              </w:rPr>
            </w:pPr>
          </w:p>
        </w:tc>
      </w:tr>
      <w:tr w:rsidR="00E3745F" w:rsidRPr="00340B0D" w14:paraId="4E6F525F" w14:textId="77777777" w:rsidTr="00087740">
        <w:trPr>
          <w:ins w:id="7745"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36460484" w14:textId="77777777" w:rsidR="00E3745F" w:rsidRPr="00340B0D" w:rsidRDefault="00E3745F" w:rsidP="00087740">
            <w:pPr>
              <w:pStyle w:val="Default"/>
              <w:ind w:left="720"/>
              <w:rPr>
                <w:ins w:id="7746" w:author="jonathan pritchard" w:date="2025-01-23T13:47:00Z" w16du:dateUtc="2025-01-23T13:47: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3728108C" w14:textId="77777777" w:rsidR="00E3745F" w:rsidRPr="00340B0D" w:rsidRDefault="00E3745F" w:rsidP="00087740">
            <w:pPr>
              <w:jc w:val="center"/>
              <w:rPr>
                <w:ins w:id="7747" w:author="jonathan pritchard" w:date="2025-01-23T13:47:00Z" w16du:dateUtc="2025-01-23T13:47:00Z"/>
                <w:rFonts w:cs="Arial"/>
                <w:sz w:val="18"/>
                <w:szCs w:val="18"/>
              </w:rPr>
            </w:pPr>
          </w:p>
        </w:tc>
        <w:tc>
          <w:tcPr>
            <w:tcW w:w="3598" w:type="dxa"/>
            <w:gridSpan w:val="4"/>
            <w:tcBorders>
              <w:top w:val="single" w:sz="4" w:space="0" w:color="auto"/>
              <w:left w:val="double" w:sz="4" w:space="0" w:color="auto"/>
              <w:bottom w:val="single" w:sz="4" w:space="0" w:color="auto"/>
            </w:tcBorders>
          </w:tcPr>
          <w:p w14:paraId="170FA779" w14:textId="77777777" w:rsidR="00E3745F" w:rsidRPr="00340B0D" w:rsidRDefault="00E3745F" w:rsidP="00087740">
            <w:pPr>
              <w:rPr>
                <w:ins w:id="7748"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4E9893EA" w14:textId="77777777" w:rsidR="00E3745F" w:rsidRPr="00340B0D" w:rsidRDefault="00E3745F" w:rsidP="00087740">
            <w:pPr>
              <w:rPr>
                <w:ins w:id="7749" w:author="jonathan pritchard" w:date="2025-01-23T13:47:00Z" w16du:dateUtc="2025-01-23T13:47:00Z"/>
                <w:rFonts w:cs="Arial"/>
                <w:sz w:val="18"/>
                <w:szCs w:val="18"/>
              </w:rPr>
            </w:pPr>
          </w:p>
        </w:tc>
      </w:tr>
      <w:tr w:rsidR="00E3745F" w:rsidRPr="00340B0D" w14:paraId="6C7CEA7C" w14:textId="77777777" w:rsidTr="00087740">
        <w:trPr>
          <w:ins w:id="7750" w:author="jonathan pritchard" w:date="2025-01-23T13:47: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FB7E29A" w14:textId="77777777" w:rsidR="00E3745F" w:rsidRPr="00340B0D" w:rsidRDefault="00E3745F" w:rsidP="00087740">
            <w:pPr>
              <w:jc w:val="center"/>
              <w:rPr>
                <w:ins w:id="7751" w:author="jonathan pritchard" w:date="2025-01-23T13:47:00Z" w16du:dateUtc="2025-01-23T13:47:00Z"/>
                <w:rFonts w:cs="Arial"/>
                <w:b/>
                <w:bCs/>
                <w:sz w:val="18"/>
                <w:szCs w:val="18"/>
              </w:rPr>
            </w:pPr>
            <w:ins w:id="7752" w:author="jonathan pritchard" w:date="2025-01-23T13:47:00Z" w16du:dateUtc="2025-01-23T13:47:00Z">
              <w:r w:rsidRPr="00340B0D">
                <w:rPr>
                  <w:rFonts w:cs="Arial"/>
                  <w:b/>
                  <w:bCs/>
                  <w:sz w:val="18"/>
                  <w:szCs w:val="18"/>
                </w:rPr>
                <w:t>Setup</w:t>
              </w:r>
            </w:ins>
          </w:p>
        </w:tc>
      </w:tr>
      <w:tr w:rsidR="00E3745F" w:rsidRPr="00340B0D" w14:paraId="04C7016A" w14:textId="77777777" w:rsidTr="00087740">
        <w:trPr>
          <w:ins w:id="7753" w:author="jonathan pritchard" w:date="2025-01-23T13:47:00Z"/>
        </w:trPr>
        <w:tc>
          <w:tcPr>
            <w:tcW w:w="9199" w:type="dxa"/>
            <w:gridSpan w:val="11"/>
            <w:tcBorders>
              <w:top w:val="single" w:sz="4" w:space="0" w:color="auto"/>
              <w:left w:val="single" w:sz="12" w:space="0" w:color="auto"/>
              <w:bottom w:val="single" w:sz="4" w:space="0" w:color="auto"/>
              <w:right w:val="single" w:sz="12" w:space="0" w:color="auto"/>
            </w:tcBorders>
          </w:tcPr>
          <w:p w14:paraId="212A5385" w14:textId="625FDAA8" w:rsidR="00E3745F" w:rsidRDefault="00E3745F" w:rsidP="00087740">
            <w:pPr>
              <w:rPr>
                <w:rFonts w:cs="Arial"/>
                <w:sz w:val="18"/>
                <w:szCs w:val="18"/>
              </w:rPr>
            </w:pPr>
          </w:p>
          <w:p w14:paraId="542A71A6" w14:textId="77777777" w:rsidR="00E3745F" w:rsidRPr="00251401" w:rsidRDefault="00E3745F" w:rsidP="00E3745F">
            <w:pPr>
              <w:rPr>
                <w:rFonts w:cs="Arial"/>
                <w:i/>
              </w:rPr>
            </w:pPr>
            <w:r w:rsidRPr="00251401">
              <w:rPr>
                <w:rFonts w:cs="Arial"/>
                <w:i/>
              </w:rPr>
              <w:t xml:space="preserve">Load exchange set </w:t>
            </w:r>
            <w:r w:rsidRPr="00251401">
              <w:rPr>
                <w:rFonts w:cs="Arial"/>
                <w:b/>
                <w:bCs/>
                <w:i/>
              </w:rPr>
              <w:t>Overlap</w:t>
            </w:r>
            <w:r w:rsidRPr="00251401">
              <w:rPr>
                <w:rFonts w:cs="Arial"/>
                <w:i/>
              </w:rPr>
              <w:t xml:space="preserve">  </w:t>
            </w:r>
          </w:p>
          <w:p w14:paraId="7B56C172" w14:textId="77777777" w:rsidR="00E3745F" w:rsidRPr="00CE4C74" w:rsidRDefault="00E3745F" w:rsidP="00E3745F">
            <w:pPr>
              <w:rPr>
                <w:rFonts w:cs="Arial"/>
                <w:i/>
              </w:rPr>
            </w:pPr>
            <w:r w:rsidRPr="00251401">
              <w:rPr>
                <w:rFonts w:cs="Arial"/>
                <w:i/>
              </w:rPr>
              <w:t xml:space="preserve">Load exchange set </w:t>
            </w:r>
            <w:proofErr w:type="spellStart"/>
            <w:r w:rsidRPr="00251401">
              <w:rPr>
                <w:rFonts w:cs="Arial"/>
                <w:b/>
                <w:bCs/>
                <w:i/>
              </w:rPr>
              <w:t>ScaleMinimum</w:t>
            </w:r>
            <w:proofErr w:type="spellEnd"/>
          </w:p>
          <w:p w14:paraId="4A4831F1" w14:textId="77777777" w:rsidR="00E3745F" w:rsidRPr="00CE4C74" w:rsidRDefault="00E3745F" w:rsidP="00E3745F">
            <w:pPr>
              <w:pStyle w:val="ListParagraph"/>
              <w:numPr>
                <w:ilvl w:val="0"/>
                <w:numId w:val="27"/>
              </w:numPr>
              <w:rPr>
                <w:rFonts w:cs="Arial"/>
                <w:i/>
              </w:rPr>
            </w:pPr>
            <w:r w:rsidRPr="00CE4C74">
              <w:rPr>
                <w:rFonts w:cs="Arial"/>
                <w:i/>
              </w:rPr>
              <w:t>Select Display Category Other</w:t>
            </w:r>
          </w:p>
          <w:p w14:paraId="4EB0CA62" w14:textId="77777777" w:rsidR="00E3745F" w:rsidRPr="00CE4C74" w:rsidRDefault="00E3745F" w:rsidP="00E3745F">
            <w:pPr>
              <w:pStyle w:val="ListParagraph"/>
              <w:numPr>
                <w:ilvl w:val="0"/>
                <w:numId w:val="27"/>
              </w:numPr>
              <w:rPr>
                <w:rFonts w:cs="Arial"/>
                <w:i/>
              </w:rPr>
            </w:pPr>
            <w:r w:rsidRPr="00CE4C74">
              <w:rPr>
                <w:rFonts w:cs="Arial"/>
                <w:i/>
              </w:rPr>
              <w:t>Select Safety Contour value to 10 m</w:t>
            </w:r>
          </w:p>
          <w:p w14:paraId="6F50F7A7" w14:textId="77777777" w:rsidR="00E3745F" w:rsidRPr="00CE4C74" w:rsidRDefault="00E3745F" w:rsidP="00E3745F">
            <w:pPr>
              <w:pStyle w:val="ListParagraph"/>
              <w:numPr>
                <w:ilvl w:val="0"/>
                <w:numId w:val="27"/>
              </w:numPr>
              <w:rPr>
                <w:rFonts w:cs="Arial"/>
                <w:i/>
              </w:rPr>
            </w:pPr>
            <w:r w:rsidRPr="00CE4C74">
              <w:rPr>
                <w:rFonts w:cs="Arial"/>
                <w:i/>
              </w:rPr>
              <w:lastRenderedPageBreak/>
              <w:t>Select Safety Depth value to 10 m</w:t>
            </w:r>
          </w:p>
          <w:p w14:paraId="1039AAA5" w14:textId="77777777" w:rsidR="00E3745F" w:rsidRPr="00CE4C74" w:rsidRDefault="00E3745F" w:rsidP="00E3745F">
            <w:pPr>
              <w:pStyle w:val="ListParagraph"/>
              <w:numPr>
                <w:ilvl w:val="0"/>
                <w:numId w:val="27"/>
              </w:numPr>
              <w:rPr>
                <w:rFonts w:cs="Arial"/>
                <w:i/>
              </w:rPr>
            </w:pPr>
            <w:r w:rsidRPr="00CE4C74">
              <w:rPr>
                <w:rFonts w:cs="Arial"/>
                <w:i/>
              </w:rPr>
              <w:t xml:space="preserve">Select Symbolized Boundaries  </w:t>
            </w:r>
          </w:p>
          <w:p w14:paraId="47B70AE9" w14:textId="0F5441DA" w:rsidR="00E3745F" w:rsidRPr="00110428" w:rsidRDefault="00E3745F" w:rsidP="00E3745F">
            <w:pPr>
              <w:rPr>
                <w:ins w:id="7754" w:author="jonathan pritchard" w:date="2025-01-23T13:47:00Z" w16du:dateUtc="2025-01-23T13:47:00Z"/>
                <w:rFonts w:cs="Arial"/>
              </w:rPr>
            </w:pPr>
            <w:r w:rsidRPr="00CE4C74">
              <w:rPr>
                <w:rFonts w:cs="Arial"/>
                <w:i/>
              </w:rPr>
              <w:t>Display cell 101AA00OVRLP at maximum display scale (1:90 000</w:t>
            </w:r>
          </w:p>
          <w:p w14:paraId="6FD2CB1D" w14:textId="77777777" w:rsidR="00E3745F" w:rsidRPr="00340B0D" w:rsidRDefault="00E3745F" w:rsidP="00087740">
            <w:pPr>
              <w:rPr>
                <w:ins w:id="7755" w:author="jonathan pritchard" w:date="2025-01-23T13:47:00Z" w16du:dateUtc="2025-01-23T13:47:00Z"/>
                <w:rFonts w:cs="Arial"/>
                <w:sz w:val="18"/>
                <w:szCs w:val="18"/>
              </w:rPr>
            </w:pPr>
          </w:p>
        </w:tc>
      </w:tr>
      <w:tr w:rsidR="00E3745F" w:rsidRPr="00340B0D" w14:paraId="1BBB55B9" w14:textId="77777777" w:rsidTr="00087740">
        <w:trPr>
          <w:ins w:id="7756" w:author="jonathan pritchard" w:date="2025-01-23T13:47: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18DE5F2" w14:textId="77777777" w:rsidR="00E3745F" w:rsidRPr="00340B0D" w:rsidRDefault="00E3745F" w:rsidP="00087740">
            <w:pPr>
              <w:jc w:val="center"/>
              <w:rPr>
                <w:ins w:id="7757" w:author="jonathan pritchard" w:date="2025-01-23T13:47:00Z" w16du:dateUtc="2025-01-23T13:47:00Z"/>
                <w:rFonts w:cs="Arial"/>
                <w:b/>
                <w:bCs/>
                <w:sz w:val="18"/>
                <w:szCs w:val="18"/>
              </w:rPr>
            </w:pPr>
            <w:ins w:id="7758" w:author="jonathan pritchard" w:date="2025-01-23T13:47:00Z" w16du:dateUtc="2025-01-23T13:47:00Z">
              <w:r w:rsidRPr="00340B0D">
                <w:rPr>
                  <w:rFonts w:cs="Arial"/>
                  <w:b/>
                  <w:bCs/>
                  <w:sz w:val="18"/>
                  <w:szCs w:val="18"/>
                </w:rPr>
                <w:lastRenderedPageBreak/>
                <w:t>Action</w:t>
              </w:r>
            </w:ins>
          </w:p>
        </w:tc>
      </w:tr>
      <w:tr w:rsidR="00E3745F" w:rsidRPr="00340B0D" w14:paraId="7B9D573D" w14:textId="77777777" w:rsidTr="00087740">
        <w:trPr>
          <w:ins w:id="7759" w:author="jonathan pritchard" w:date="2025-01-23T13:47: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7CD467C1" w14:textId="0C9206FB" w:rsidR="00E3745F" w:rsidRPr="00110428" w:rsidRDefault="00E3745F" w:rsidP="00087740">
            <w:pPr>
              <w:rPr>
                <w:ins w:id="7760" w:author="jonathan pritchard" w:date="2025-01-23T13:47:00Z" w16du:dateUtc="2025-01-23T13:47:00Z"/>
                <w:rFonts w:cs="Arial"/>
                <w:b/>
                <w:bCs/>
              </w:rPr>
            </w:pPr>
            <w:r w:rsidRPr="00CE4C74">
              <w:rPr>
                <w:rFonts w:cs="Arial"/>
                <w:i/>
              </w:rPr>
              <w:t>Centre the display on position 32°23.000’S  60°40.000’E</w:t>
            </w:r>
          </w:p>
        </w:tc>
      </w:tr>
      <w:tr w:rsidR="00E3745F" w:rsidRPr="00340B0D" w14:paraId="5A033E65" w14:textId="77777777" w:rsidTr="00087740">
        <w:trPr>
          <w:ins w:id="7761" w:author="jonathan pritchard" w:date="2025-01-23T13:47: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E28B060" w14:textId="77777777" w:rsidR="00E3745F" w:rsidRPr="00340B0D" w:rsidRDefault="00E3745F" w:rsidP="00087740">
            <w:pPr>
              <w:jc w:val="center"/>
              <w:rPr>
                <w:ins w:id="7762" w:author="jonathan pritchard" w:date="2025-01-23T13:47:00Z" w16du:dateUtc="2025-01-23T13:47:00Z"/>
                <w:rFonts w:cs="Arial"/>
                <w:sz w:val="18"/>
                <w:szCs w:val="18"/>
              </w:rPr>
            </w:pPr>
            <w:ins w:id="7763" w:author="jonathan pritchard" w:date="2025-01-23T13:47:00Z" w16du:dateUtc="2025-01-23T13:47:00Z">
              <w:r w:rsidRPr="00340B0D">
                <w:rPr>
                  <w:rFonts w:cs="Arial"/>
                  <w:b/>
                  <w:bCs/>
                  <w:sz w:val="18"/>
                  <w:szCs w:val="18"/>
                </w:rPr>
                <w:t>Results</w:t>
              </w:r>
            </w:ins>
          </w:p>
        </w:tc>
      </w:tr>
      <w:tr w:rsidR="00E3745F" w:rsidRPr="00340B0D" w14:paraId="4C606458" w14:textId="77777777" w:rsidTr="00087740">
        <w:trPr>
          <w:ins w:id="7764" w:author="jonathan pritchard" w:date="2025-01-23T13:47:00Z"/>
        </w:trPr>
        <w:tc>
          <w:tcPr>
            <w:tcW w:w="9199" w:type="dxa"/>
            <w:gridSpan w:val="11"/>
            <w:tcBorders>
              <w:top w:val="single" w:sz="4" w:space="0" w:color="auto"/>
              <w:left w:val="single" w:sz="12" w:space="0" w:color="auto"/>
              <w:bottom w:val="single" w:sz="12" w:space="0" w:color="auto"/>
              <w:right w:val="single" w:sz="12" w:space="0" w:color="auto"/>
            </w:tcBorders>
          </w:tcPr>
          <w:p w14:paraId="497D9BA2" w14:textId="77777777" w:rsidR="00E3745F" w:rsidRDefault="00E3745F" w:rsidP="00087740">
            <w:pPr>
              <w:rPr>
                <w:ins w:id="7765" w:author="jonathan pritchard" w:date="2025-01-23T13:47:00Z" w16du:dateUtc="2025-01-23T13:47:00Z"/>
                <w:rFonts w:cs="Arial"/>
                <w:sz w:val="18"/>
                <w:szCs w:val="18"/>
              </w:rPr>
            </w:pPr>
          </w:p>
          <w:p w14:paraId="72C861C0" w14:textId="77777777" w:rsidR="00E3745F" w:rsidRDefault="00E3745F" w:rsidP="00087740">
            <w:pPr>
              <w:rPr>
                <w:ins w:id="7766" w:author="jonathan pritchard" w:date="2025-01-23T13:47:00Z" w16du:dateUtc="2025-01-23T13:47:00Z"/>
                <w:rFonts w:cs="Arial"/>
                <w:sz w:val="18"/>
                <w:szCs w:val="18"/>
              </w:rPr>
            </w:pPr>
          </w:p>
          <w:p w14:paraId="5536568B" w14:textId="77777777" w:rsidR="00E3745F" w:rsidRPr="00251401" w:rsidRDefault="00E3745F" w:rsidP="00E3745F">
            <w:pPr>
              <w:rPr>
                <w:rFonts w:cs="Arial"/>
                <w:i/>
              </w:rPr>
            </w:pPr>
            <w:r w:rsidRPr="00CE4C74">
              <w:rPr>
                <w:rFonts w:cs="Arial"/>
                <w:i/>
              </w:rPr>
              <w:t xml:space="preserve">Confirm that only </w:t>
            </w:r>
            <w:r w:rsidRPr="00251401">
              <w:rPr>
                <w:rFonts w:cs="Arial"/>
                <w:i/>
              </w:rPr>
              <w:t>one cell is displayed in a given area. In this case displays as shown in a) or b) are acceptable.</w:t>
            </w:r>
          </w:p>
          <w:p w14:paraId="20A303B7" w14:textId="77777777" w:rsidR="00E3745F" w:rsidRPr="00251401" w:rsidRDefault="00E3745F" w:rsidP="00E3745F">
            <w:pPr>
              <w:rPr>
                <w:rFonts w:cs="Arial"/>
                <w:i/>
              </w:rPr>
            </w:pPr>
            <w:r w:rsidRPr="00251401">
              <w:rPr>
                <w:rFonts w:cs="Arial"/>
                <w:i/>
              </w:rPr>
              <w:t>Confirm also that a permanent indication “overlap” is provided.</w:t>
            </w:r>
          </w:p>
          <w:p w14:paraId="0C5B0308" w14:textId="28D24891" w:rsidR="00E3745F" w:rsidRDefault="00E3745F" w:rsidP="00E3745F">
            <w:pPr>
              <w:rPr>
                <w:ins w:id="7767" w:author="jonathan pritchard" w:date="2025-01-23T13:47:00Z" w16du:dateUtc="2025-01-23T13:47:00Z"/>
                <w:rFonts w:cs="Arial"/>
                <w:sz w:val="18"/>
                <w:szCs w:val="18"/>
              </w:rPr>
            </w:pPr>
            <w:r w:rsidRPr="00251401">
              <w:rPr>
                <w:rFonts w:cs="Arial"/>
                <w:i/>
              </w:rPr>
              <w:t xml:space="preserve">a) Chart 101AA00SCAMN overlaps chart 101AA00OVRLP at the same </w:t>
            </w:r>
            <w:proofErr w:type="spellStart"/>
            <w:r w:rsidRPr="00251401">
              <w:rPr>
                <w:rFonts w:cs="Arial"/>
                <w:i/>
              </w:rPr>
              <w:t>MaximumDisplayScale</w:t>
            </w:r>
            <w:proofErr w:type="spellEnd"/>
          </w:p>
          <w:p w14:paraId="1A8FFC30" w14:textId="77777777" w:rsidR="00E3745F" w:rsidRPr="00340B0D" w:rsidRDefault="00E3745F" w:rsidP="00087740">
            <w:pPr>
              <w:jc w:val="center"/>
              <w:rPr>
                <w:ins w:id="7768" w:author="jonathan pritchard" w:date="2025-01-23T13:47:00Z" w16du:dateUtc="2025-01-23T13:47:00Z"/>
                <w:rFonts w:cs="Arial"/>
                <w:sz w:val="18"/>
                <w:szCs w:val="18"/>
              </w:rPr>
            </w:pPr>
          </w:p>
          <w:p w14:paraId="20CA6C58" w14:textId="77777777" w:rsidR="00E3745F" w:rsidRDefault="00E3745F" w:rsidP="00087740">
            <w:pPr>
              <w:tabs>
                <w:tab w:val="left" w:pos="3048"/>
              </w:tabs>
              <w:jc w:val="center"/>
              <w:rPr>
                <w:ins w:id="7769" w:author="jonathan pritchard" w:date="2025-01-23T13:47:00Z" w16du:dateUtc="2025-01-23T13:47:00Z"/>
                <w:rFonts w:cs="Arial"/>
                <w:sz w:val="18"/>
                <w:szCs w:val="18"/>
              </w:rPr>
            </w:pPr>
          </w:p>
          <w:p w14:paraId="10AB3A92" w14:textId="3A56DA8B" w:rsidR="00E3745F" w:rsidRPr="00340B0D" w:rsidRDefault="00E3745F" w:rsidP="00087740">
            <w:pPr>
              <w:tabs>
                <w:tab w:val="left" w:pos="3048"/>
              </w:tabs>
              <w:jc w:val="center"/>
              <w:rPr>
                <w:ins w:id="7770" w:author="jonathan pritchard" w:date="2025-01-23T13:47:00Z" w16du:dateUtc="2025-01-23T13:47:00Z"/>
                <w:rFonts w:cs="Arial"/>
                <w:sz w:val="18"/>
                <w:szCs w:val="18"/>
              </w:rPr>
            </w:pPr>
            <w:r w:rsidRPr="000D071D">
              <w:rPr>
                <w:noProof/>
                <w:lang w:val="en-IN" w:eastAsia="en-IN"/>
              </w:rPr>
              <w:drawing>
                <wp:inline distT="0" distB="0" distL="0" distR="0" wp14:anchorId="310AE74E" wp14:editId="67913ECF">
                  <wp:extent cx="5200650" cy="3520283"/>
                  <wp:effectExtent l="19050" t="19050" r="19050" b="23495"/>
                  <wp:docPr id="305347938" name="Picture 305347938" descr="A close up of a blue and green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47938" name="Picture 305347938" descr="A close up of a blue and green rectangle&#10;&#10;Description automatically generated"/>
                          <pic:cNvPicPr/>
                        </pic:nvPicPr>
                        <pic:blipFill>
                          <a:blip r:embed="rId147"/>
                          <a:stretch>
                            <a:fillRect/>
                          </a:stretch>
                        </pic:blipFill>
                        <pic:spPr>
                          <a:xfrm>
                            <a:off x="0" y="0"/>
                            <a:ext cx="5204271" cy="3522734"/>
                          </a:xfrm>
                          <a:prstGeom prst="rect">
                            <a:avLst/>
                          </a:prstGeom>
                          <a:ln>
                            <a:solidFill>
                              <a:schemeClr val="tx1"/>
                            </a:solidFill>
                          </a:ln>
                        </pic:spPr>
                      </pic:pic>
                    </a:graphicData>
                  </a:graphic>
                </wp:inline>
              </w:drawing>
            </w:r>
          </w:p>
          <w:p w14:paraId="7B3ADC8E" w14:textId="16FC0DAF" w:rsidR="00E3745F" w:rsidRPr="00547B35" w:rsidRDefault="00E3745F" w:rsidP="00087740">
            <w:pPr>
              <w:rPr>
                <w:rFonts w:cs="Arial"/>
                <w:b/>
                <w:bCs/>
                <w:sz w:val="18"/>
                <w:szCs w:val="18"/>
              </w:rPr>
            </w:pPr>
          </w:p>
          <w:p w14:paraId="46F5523A" w14:textId="77777777" w:rsidR="00547B35" w:rsidRPr="00340B0D" w:rsidRDefault="00547B35" w:rsidP="00087740">
            <w:pPr>
              <w:rPr>
                <w:ins w:id="7771" w:author="jonathan pritchard" w:date="2025-01-23T13:47:00Z" w16du:dateUtc="2025-01-23T13:47:00Z"/>
                <w:rFonts w:cs="Arial"/>
                <w:sz w:val="18"/>
                <w:szCs w:val="18"/>
              </w:rPr>
            </w:pPr>
          </w:p>
        </w:tc>
      </w:tr>
    </w:tbl>
    <w:p w14:paraId="2F0A13A8" w14:textId="77777777" w:rsidR="006C7785" w:rsidRPr="00B43E49" w:rsidRDefault="006C7785" w:rsidP="006C7785">
      <w:pPr>
        <w:rPr>
          <w:rFonts w:cs="Arial"/>
        </w:rPr>
      </w:pPr>
    </w:p>
    <w:p w14:paraId="7A9B692C" w14:textId="77777777" w:rsidR="006C7785" w:rsidRDefault="006C7785" w:rsidP="006C7785"/>
    <w:p w14:paraId="0CDE13F3"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547B35" w:rsidRPr="004065B1" w14:paraId="54BE666D" w14:textId="77777777" w:rsidTr="00087740">
        <w:trPr>
          <w:trHeight w:val="454"/>
          <w:tblHeader/>
          <w:ins w:id="7772" w:author="jonathan pritchard" w:date="2024-10-23T10:50:00Z"/>
        </w:trPr>
        <w:tc>
          <w:tcPr>
            <w:tcW w:w="2381" w:type="dxa"/>
            <w:shd w:val="clear" w:color="auto" w:fill="E5B8B7" w:themeFill="accent2" w:themeFillTint="66"/>
            <w:vAlign w:val="center"/>
          </w:tcPr>
          <w:p w14:paraId="536A11C3" w14:textId="77777777" w:rsidR="00547B35" w:rsidRPr="004065B1" w:rsidRDefault="00547B35" w:rsidP="00087740">
            <w:pPr>
              <w:rPr>
                <w:ins w:id="7773" w:author="jonathan pritchard" w:date="2024-10-23T10:50:00Z" w16du:dateUtc="2024-10-23T09:50:00Z"/>
              </w:rPr>
            </w:pPr>
            <w:ins w:id="7774" w:author="jonathan pritchard" w:date="2024-10-23T10:50:00Z" w16du:dateUtc="2024-10-23T09:50:00Z">
              <w:r w:rsidRPr="000A066E">
                <w:rPr>
                  <w:b/>
                </w:rPr>
                <w:t>Test Reference</w:t>
              </w:r>
            </w:ins>
          </w:p>
        </w:tc>
        <w:tc>
          <w:tcPr>
            <w:tcW w:w="2381" w:type="dxa"/>
            <w:shd w:val="clear" w:color="auto" w:fill="FFFFFF" w:themeFill="background1"/>
            <w:vAlign w:val="center"/>
          </w:tcPr>
          <w:p w14:paraId="2738454D" w14:textId="4E12B6CC" w:rsidR="00547B35" w:rsidRPr="004065B1" w:rsidRDefault="00547B35" w:rsidP="00087740">
            <w:pPr>
              <w:rPr>
                <w:ins w:id="7775" w:author="jonathan pritchard" w:date="2024-10-23T10:50:00Z" w16du:dateUtc="2024-10-23T09:50:00Z"/>
              </w:rPr>
            </w:pPr>
            <w:r>
              <w:t>Overlapping Data</w:t>
            </w:r>
          </w:p>
        </w:tc>
        <w:tc>
          <w:tcPr>
            <w:tcW w:w="2382" w:type="dxa"/>
            <w:shd w:val="clear" w:color="auto" w:fill="E5B8B7" w:themeFill="accent2" w:themeFillTint="66"/>
            <w:vAlign w:val="center"/>
          </w:tcPr>
          <w:p w14:paraId="34C75E2F" w14:textId="77777777" w:rsidR="00547B35" w:rsidRPr="004065B1" w:rsidRDefault="00547B35" w:rsidP="00087740">
            <w:pPr>
              <w:rPr>
                <w:ins w:id="7776" w:author="jonathan pritchard" w:date="2024-10-23T10:50:00Z" w16du:dateUtc="2024-10-23T09:50:00Z"/>
              </w:rPr>
            </w:pPr>
            <w:ins w:id="7777" w:author="jonathan pritchard" w:date="2024-10-23T10:50:00Z" w16du:dateUtc="2024-10-23T09:50:00Z">
              <w:r w:rsidRPr="000A066E">
                <w:rPr>
                  <w:b/>
                </w:rPr>
                <w:t>IHO Reference</w:t>
              </w:r>
            </w:ins>
          </w:p>
        </w:tc>
        <w:tc>
          <w:tcPr>
            <w:tcW w:w="2382" w:type="dxa"/>
            <w:shd w:val="clear" w:color="auto" w:fill="FFFFFF" w:themeFill="background1"/>
            <w:vAlign w:val="center"/>
          </w:tcPr>
          <w:p w14:paraId="27CBE935" w14:textId="0789F637" w:rsidR="00547B35" w:rsidRPr="004065B1" w:rsidRDefault="00547B35" w:rsidP="00087740">
            <w:pPr>
              <w:jc w:val="left"/>
              <w:rPr>
                <w:ins w:id="7778" w:author="jonathan pritchard" w:date="2024-10-23T10:50:00Z" w16du:dateUtc="2024-10-23T09:50:00Z"/>
              </w:rPr>
            </w:pPr>
            <w:r>
              <w:t>S-98 20.3.2</w:t>
            </w:r>
          </w:p>
        </w:tc>
      </w:tr>
      <w:tr w:rsidR="00547B35" w14:paraId="0088EBD4" w14:textId="77777777" w:rsidTr="00087740">
        <w:trPr>
          <w:tblHeader/>
          <w:ins w:id="7779" w:author="jonathan pritchard" w:date="2024-10-23T10:50:00Z"/>
        </w:trPr>
        <w:tc>
          <w:tcPr>
            <w:tcW w:w="9526" w:type="dxa"/>
            <w:gridSpan w:val="4"/>
            <w:shd w:val="clear" w:color="auto" w:fill="E5B8B7" w:themeFill="accent2" w:themeFillTint="66"/>
            <w:vAlign w:val="center"/>
          </w:tcPr>
          <w:p w14:paraId="276C4B13" w14:textId="77777777" w:rsidR="00547B35" w:rsidRDefault="00547B35" w:rsidP="00087740">
            <w:pPr>
              <w:rPr>
                <w:ins w:id="7780" w:author="jonathan pritchard" w:date="2024-10-23T10:50:00Z" w16du:dateUtc="2024-10-23T09:50:00Z"/>
              </w:rPr>
            </w:pPr>
            <w:ins w:id="7781" w:author="jonathan pritchard" w:date="2024-10-23T10:50:00Z" w16du:dateUtc="2024-10-23T09:50:00Z">
              <w:r w:rsidRPr="000A066E">
                <w:rPr>
                  <w:b/>
                </w:rPr>
                <w:t>Test description</w:t>
              </w:r>
            </w:ins>
          </w:p>
        </w:tc>
      </w:tr>
      <w:tr w:rsidR="00547B35" w:rsidRPr="005D2431" w14:paraId="545F1661" w14:textId="77777777" w:rsidTr="00087740">
        <w:trPr>
          <w:tblHeader/>
          <w:ins w:id="7782" w:author="jonathan pritchard" w:date="2024-10-23T10:50:00Z"/>
        </w:trPr>
        <w:tc>
          <w:tcPr>
            <w:tcW w:w="9526" w:type="dxa"/>
            <w:gridSpan w:val="4"/>
            <w:vAlign w:val="center"/>
          </w:tcPr>
          <w:p w14:paraId="1FCBC1EA" w14:textId="77777777" w:rsidR="00547B35" w:rsidRDefault="00547B35" w:rsidP="00087740">
            <w:pPr>
              <w:rPr>
                <w:i/>
              </w:rPr>
            </w:pPr>
          </w:p>
          <w:p w14:paraId="20824DED" w14:textId="14A4033A" w:rsidR="00547B35" w:rsidRDefault="00547B35" w:rsidP="00087740">
            <w:pPr>
              <w:pStyle w:val="ListParagraph"/>
              <w:numPr>
                <w:ilvl w:val="0"/>
                <w:numId w:val="84"/>
              </w:numPr>
              <w:rPr>
                <w:i/>
              </w:rPr>
            </w:pPr>
            <w:r>
              <w:rPr>
                <w:i/>
              </w:rPr>
              <w:t xml:space="preserve">A test to be added to test overlapping of non-ENC data. There are two test cases, S-102/s-104 and S-124/S-129 as they have different </w:t>
            </w:r>
            <w:r w:rsidR="00251401">
              <w:rPr>
                <w:i/>
              </w:rPr>
              <w:t>requirements (Appendix D and 203.2)</w:t>
            </w:r>
          </w:p>
          <w:p w14:paraId="276613E7" w14:textId="7E534C39" w:rsidR="00251401" w:rsidRPr="00DD352B" w:rsidRDefault="00251401" w:rsidP="00087740">
            <w:pPr>
              <w:pStyle w:val="ListParagraph"/>
              <w:numPr>
                <w:ilvl w:val="0"/>
                <w:numId w:val="84"/>
              </w:numPr>
              <w:rPr>
                <w:ins w:id="7783" w:author="jonathan pritchard" w:date="2024-10-23T10:50:00Z" w16du:dateUtc="2024-10-23T09:50:00Z"/>
                <w:i/>
              </w:rPr>
            </w:pPr>
            <w:r>
              <w:rPr>
                <w:i/>
              </w:rPr>
              <w:t>Tests to check for correct operation and display of required indication.</w:t>
            </w:r>
          </w:p>
          <w:p w14:paraId="41F44DF2" w14:textId="77777777" w:rsidR="00547B35" w:rsidRPr="00610740" w:rsidRDefault="00547B35">
            <w:pPr>
              <w:rPr>
                <w:ins w:id="7784" w:author="jonathan pritchard" w:date="2024-10-23T10:50:00Z" w16du:dateUtc="2024-10-23T09:50:00Z"/>
                <w:i/>
                <w:rPrChange w:id="7785" w:author="jonathan pritchard" w:date="2024-10-23T10:50:00Z" w16du:dateUtc="2024-10-23T09:50:00Z">
                  <w:rPr>
                    <w:ins w:id="7786" w:author="jonathan pritchard" w:date="2024-10-23T10:50:00Z" w16du:dateUtc="2024-10-23T09:50:00Z"/>
                  </w:rPr>
                </w:rPrChange>
              </w:rPr>
              <w:pPrChange w:id="7787" w:author="jonathan pritchard" w:date="2024-10-23T10:50:00Z" w16du:dateUtc="2024-10-23T09:50:00Z">
                <w:pPr>
                  <w:pStyle w:val="ListParagraph"/>
                  <w:numPr>
                    <w:numId w:val="84"/>
                  </w:numPr>
                  <w:ind w:hanging="360"/>
                </w:pPr>
              </w:pPrChange>
            </w:pPr>
          </w:p>
        </w:tc>
      </w:tr>
    </w:tbl>
    <w:p w14:paraId="3EB004C1" w14:textId="77777777" w:rsidR="006C7785" w:rsidRDefault="006C7785" w:rsidP="006C7785">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5289C568" w14:textId="77777777" w:rsidTr="00380FCD">
        <w:trPr>
          <w:tblHeader/>
        </w:trPr>
        <w:tc>
          <w:tcPr>
            <w:tcW w:w="9526" w:type="dxa"/>
            <w:tcBorders>
              <w:bottom w:val="nil"/>
            </w:tcBorders>
            <w:vAlign w:val="center"/>
          </w:tcPr>
          <w:p w14:paraId="0B05C9AA" w14:textId="77777777" w:rsidR="00E3745F" w:rsidRDefault="00E3745F" w:rsidP="00380FCD">
            <w:pPr>
              <w:rPr>
                <w:rFonts w:cs="Arial"/>
                <w:i/>
              </w:rPr>
            </w:pPr>
          </w:p>
          <w:p w14:paraId="387F7DB1" w14:textId="0E05AE8B" w:rsidR="006C7785" w:rsidRDefault="006C7785" w:rsidP="00380FCD">
            <w:pPr>
              <w:rPr>
                <w:rFonts w:cs="Arial"/>
                <w:i/>
              </w:rPr>
            </w:pPr>
            <w:r w:rsidRPr="0042634F">
              <w:rPr>
                <w:rFonts w:cs="Arial"/>
                <w:i/>
              </w:rPr>
              <w:t>b) Chart 101AA00OVRLP</w:t>
            </w:r>
            <w:r w:rsidRPr="0042634F" w:rsidDel="00A43195">
              <w:rPr>
                <w:rFonts w:cs="Arial"/>
                <w:i/>
              </w:rPr>
              <w:t xml:space="preserve"> </w:t>
            </w:r>
            <w:r w:rsidRPr="0042634F">
              <w:rPr>
                <w:rFonts w:cs="Arial"/>
                <w:i/>
              </w:rPr>
              <w:t>overlaps chart 101AA00SCAMN</w:t>
            </w:r>
          </w:p>
          <w:p w14:paraId="01B331CA" w14:textId="77777777" w:rsidR="00E3745F" w:rsidRPr="0042634F" w:rsidRDefault="00E3745F" w:rsidP="00380FCD">
            <w:pPr>
              <w:rPr>
                <w:rFonts w:cs="Arial"/>
                <w:i/>
              </w:rPr>
            </w:pPr>
          </w:p>
        </w:tc>
      </w:tr>
      <w:tr w:rsidR="006C7785" w14:paraId="51964B87" w14:textId="77777777" w:rsidTr="00380FCD">
        <w:trPr>
          <w:tblHeader/>
        </w:trPr>
        <w:tc>
          <w:tcPr>
            <w:tcW w:w="9526" w:type="dxa"/>
            <w:tcBorders>
              <w:top w:val="nil"/>
            </w:tcBorders>
            <w:vAlign w:val="center"/>
          </w:tcPr>
          <w:p w14:paraId="0A671B60" w14:textId="77777777" w:rsidR="006C7785" w:rsidRDefault="006C7785" w:rsidP="00380FCD">
            <w:pPr>
              <w:jc w:val="center"/>
            </w:pPr>
            <w:r w:rsidRPr="000D071D">
              <w:rPr>
                <w:noProof/>
                <w:lang w:val="en-IN" w:eastAsia="en-IN"/>
              </w:rPr>
              <w:drawing>
                <wp:inline distT="0" distB="0" distL="0" distR="0" wp14:anchorId="1562D062" wp14:editId="173FFA6A">
                  <wp:extent cx="4965700" cy="4019235"/>
                  <wp:effectExtent l="0" t="0" r="6350" b="635"/>
                  <wp:docPr id="100" name="Picture 100" descr="A blue and tan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blue and tan square&#10;&#10;Description automatically generated"/>
                          <pic:cNvPicPr/>
                        </pic:nvPicPr>
                        <pic:blipFill>
                          <a:blip r:embed="rId148"/>
                          <a:stretch>
                            <a:fillRect/>
                          </a:stretch>
                        </pic:blipFill>
                        <pic:spPr>
                          <a:xfrm>
                            <a:off x="0" y="0"/>
                            <a:ext cx="4973258" cy="4025352"/>
                          </a:xfrm>
                          <a:prstGeom prst="rect">
                            <a:avLst/>
                          </a:prstGeom>
                        </pic:spPr>
                      </pic:pic>
                    </a:graphicData>
                  </a:graphic>
                </wp:inline>
              </w:drawing>
            </w:r>
          </w:p>
          <w:p w14:paraId="3091EE45" w14:textId="77777777" w:rsidR="006C7785" w:rsidRDefault="006C7785" w:rsidP="00380FCD">
            <w:pPr>
              <w:jc w:val="center"/>
              <w:rPr>
                <w:b/>
              </w:rPr>
            </w:pPr>
            <w:proofErr w:type="spellStart"/>
            <w:r>
              <w:rPr>
                <w:b/>
              </w:rPr>
              <w:t>Tbd</w:t>
            </w:r>
            <w:proofErr w:type="spellEnd"/>
          </w:p>
          <w:p w14:paraId="696E8FFA" w14:textId="77777777" w:rsidR="006C7785" w:rsidRDefault="006C7785" w:rsidP="00380FCD">
            <w:pPr>
              <w:jc w:val="center"/>
            </w:pPr>
          </w:p>
        </w:tc>
      </w:tr>
    </w:tbl>
    <w:p w14:paraId="0DDC4E7E" w14:textId="77777777" w:rsidR="006C7785" w:rsidRDefault="006C7785" w:rsidP="006C7785"/>
    <w:p w14:paraId="57BBE015" w14:textId="77777777" w:rsidR="006C7785" w:rsidRPr="00CE4C74" w:rsidRDefault="006C7785" w:rsidP="006C7785">
      <w:pPr>
        <w:pStyle w:val="Heading1"/>
        <w:numPr>
          <w:ilvl w:val="2"/>
          <w:numId w:val="73"/>
        </w:numPr>
        <w:tabs>
          <w:tab w:val="left" w:pos="567"/>
        </w:tabs>
        <w:spacing w:after="120"/>
        <w:ind w:left="567" w:hanging="567"/>
        <w:rPr>
          <w:rFonts w:cs="Arial"/>
          <w:b w:val="0"/>
          <w:color w:val="000000" w:themeColor="text1"/>
        </w:rPr>
      </w:pPr>
      <w:bookmarkStart w:id="7788" w:name="_Toc189647885"/>
      <w:r w:rsidRPr="00CE4C74">
        <w:rPr>
          <w:rFonts w:cs="Arial"/>
          <w:color w:val="000000" w:themeColor="text1"/>
        </w:rPr>
        <w:t>Display of graphical index</w:t>
      </w:r>
      <w:bookmarkEnd w:id="7788"/>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7789" w:author="jonathan pritchard" w:date="2025-01-23T13:46:00Z" w16du:dateUtc="2025-01-23T13:46: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7790">
          <w:tblGrid>
            <w:gridCol w:w="2381"/>
            <w:gridCol w:w="2381"/>
            <w:gridCol w:w="2382"/>
            <w:gridCol w:w="2382"/>
          </w:tblGrid>
        </w:tblGridChange>
      </w:tblGrid>
      <w:tr w:rsidR="006C7785" w14:paraId="017D2A7C" w14:textId="77777777" w:rsidTr="00980629">
        <w:trPr>
          <w:trHeight w:val="454"/>
          <w:tblHeader/>
          <w:trPrChange w:id="7791" w:author="jonathan pritchard" w:date="2025-01-23T13:46:00Z" w16du:dateUtc="2025-01-23T13:46:00Z">
            <w:trPr>
              <w:trHeight w:val="454"/>
              <w:tblHeader/>
            </w:trPr>
          </w:trPrChange>
        </w:trPr>
        <w:tc>
          <w:tcPr>
            <w:tcW w:w="2381" w:type="dxa"/>
            <w:shd w:val="clear" w:color="auto" w:fill="BFBFBF" w:themeFill="background1" w:themeFillShade="BF"/>
            <w:vAlign w:val="center"/>
            <w:tcPrChange w:id="7792" w:author="jonathan pritchard" w:date="2025-01-23T13:46:00Z" w16du:dateUtc="2025-01-23T13:46:00Z">
              <w:tcPr>
                <w:tcW w:w="2381" w:type="dxa"/>
                <w:shd w:val="clear" w:color="auto" w:fill="CCFFCC"/>
                <w:vAlign w:val="center"/>
              </w:tcPr>
            </w:tcPrChange>
          </w:tcPr>
          <w:p w14:paraId="5D907B31" w14:textId="77777777" w:rsidR="006C7785" w:rsidRPr="00CE4C74" w:rsidRDefault="006C7785" w:rsidP="00380FCD">
            <w:pPr>
              <w:rPr>
                <w:rFonts w:cs="Arial"/>
                <w:color w:val="000000" w:themeColor="text1"/>
              </w:rPr>
            </w:pPr>
            <w:r w:rsidRPr="00CE4C74">
              <w:rPr>
                <w:rFonts w:cs="Arial"/>
                <w:b/>
                <w:color w:val="000000" w:themeColor="text1"/>
              </w:rPr>
              <w:t>Test Reference</w:t>
            </w:r>
          </w:p>
        </w:tc>
        <w:tc>
          <w:tcPr>
            <w:tcW w:w="2381" w:type="dxa"/>
            <w:shd w:val="clear" w:color="auto" w:fill="BFBFBF" w:themeFill="background1" w:themeFillShade="BF"/>
            <w:vAlign w:val="center"/>
            <w:tcPrChange w:id="7793" w:author="jonathan pritchard" w:date="2025-01-23T13:46:00Z" w16du:dateUtc="2025-01-23T13:46:00Z">
              <w:tcPr>
                <w:tcW w:w="2381" w:type="dxa"/>
                <w:shd w:val="clear" w:color="auto" w:fill="CCFFCC"/>
                <w:vAlign w:val="center"/>
              </w:tcPr>
            </w:tcPrChange>
          </w:tcPr>
          <w:p w14:paraId="0AD2E06B" w14:textId="77777777" w:rsidR="006C7785" w:rsidRPr="00CE4C74" w:rsidRDefault="006C7785" w:rsidP="00380FCD">
            <w:pPr>
              <w:rPr>
                <w:rFonts w:cs="Arial"/>
                <w:color w:val="000000" w:themeColor="text1"/>
              </w:rPr>
            </w:pPr>
            <w:proofErr w:type="spellStart"/>
            <w:r w:rsidRPr="00CE4C74">
              <w:rPr>
                <w:rFonts w:cs="Arial"/>
                <w:color w:val="000000" w:themeColor="text1"/>
              </w:rPr>
              <w:t>GraphicalIndex</w:t>
            </w:r>
            <w:proofErr w:type="spellEnd"/>
          </w:p>
        </w:tc>
        <w:tc>
          <w:tcPr>
            <w:tcW w:w="2382" w:type="dxa"/>
            <w:shd w:val="clear" w:color="auto" w:fill="BFBFBF" w:themeFill="background1" w:themeFillShade="BF"/>
            <w:vAlign w:val="center"/>
            <w:tcPrChange w:id="7794" w:author="jonathan pritchard" w:date="2025-01-23T13:46:00Z" w16du:dateUtc="2025-01-23T13:46:00Z">
              <w:tcPr>
                <w:tcW w:w="2382" w:type="dxa"/>
                <w:shd w:val="clear" w:color="auto" w:fill="CCFFCC"/>
                <w:vAlign w:val="center"/>
              </w:tcPr>
            </w:tcPrChange>
          </w:tcPr>
          <w:p w14:paraId="56F825A3" w14:textId="77777777" w:rsidR="006C7785" w:rsidRPr="00CE4C74" w:rsidRDefault="006C7785" w:rsidP="00380FCD">
            <w:pPr>
              <w:rPr>
                <w:rFonts w:cs="Arial"/>
                <w:color w:val="000000" w:themeColor="text1"/>
              </w:rPr>
            </w:pPr>
            <w:r w:rsidRPr="00CE4C74">
              <w:rPr>
                <w:rFonts w:cs="Arial"/>
                <w:b/>
                <w:color w:val="000000" w:themeColor="text1"/>
              </w:rPr>
              <w:t>IHO Reference</w:t>
            </w:r>
          </w:p>
        </w:tc>
        <w:tc>
          <w:tcPr>
            <w:tcW w:w="2382" w:type="dxa"/>
            <w:shd w:val="clear" w:color="auto" w:fill="BFBFBF" w:themeFill="background1" w:themeFillShade="BF"/>
            <w:vAlign w:val="center"/>
            <w:tcPrChange w:id="7795" w:author="jonathan pritchard" w:date="2025-01-23T13:46:00Z" w16du:dateUtc="2025-01-23T13:46:00Z">
              <w:tcPr>
                <w:tcW w:w="2382" w:type="dxa"/>
                <w:shd w:val="clear" w:color="auto" w:fill="CCFFCC"/>
                <w:vAlign w:val="center"/>
              </w:tcPr>
            </w:tcPrChange>
          </w:tcPr>
          <w:p w14:paraId="08C8C3F9" w14:textId="714CC07E" w:rsidR="006C7785" w:rsidRPr="00CE4C74" w:rsidRDefault="006C7785" w:rsidP="00380FCD">
            <w:pPr>
              <w:spacing w:line="240" w:lineRule="auto"/>
              <w:rPr>
                <w:rFonts w:cs="Arial"/>
                <w:color w:val="000000" w:themeColor="text1"/>
              </w:rPr>
            </w:pPr>
            <w:r w:rsidRPr="00CE4C74">
              <w:rPr>
                <w:rFonts w:cs="Arial"/>
                <w:color w:val="000000" w:themeColor="text1"/>
              </w:rPr>
              <w:t>S-98 12.</w:t>
            </w:r>
            <w:r w:rsidR="00C1171F">
              <w:rPr>
                <w:rFonts w:cs="Arial"/>
                <w:color w:val="000000" w:themeColor="text1"/>
              </w:rPr>
              <w:t>4.1</w:t>
            </w:r>
          </w:p>
          <w:p w14:paraId="1912CE33" w14:textId="77777777" w:rsidR="006C7785" w:rsidRPr="00CE4C74" w:rsidRDefault="006C7785" w:rsidP="00380FCD">
            <w:pPr>
              <w:rPr>
                <w:rFonts w:cs="Arial"/>
                <w:color w:val="000000" w:themeColor="text1"/>
              </w:rPr>
            </w:pPr>
          </w:p>
        </w:tc>
      </w:tr>
      <w:tr w:rsidR="006C7785" w14:paraId="04E5F7CE" w14:textId="77777777" w:rsidTr="00980629">
        <w:trPr>
          <w:tblHeader/>
          <w:trPrChange w:id="7796" w:author="jonathan pritchard" w:date="2025-01-23T13:46:00Z" w16du:dateUtc="2025-01-23T13:46:00Z">
            <w:trPr>
              <w:tblHeader/>
            </w:trPr>
          </w:trPrChange>
        </w:trPr>
        <w:tc>
          <w:tcPr>
            <w:tcW w:w="9526" w:type="dxa"/>
            <w:gridSpan w:val="4"/>
            <w:shd w:val="clear" w:color="auto" w:fill="BFBFBF" w:themeFill="background1" w:themeFillShade="BF"/>
            <w:vAlign w:val="center"/>
            <w:tcPrChange w:id="7797" w:author="jonathan pritchard" w:date="2025-01-23T13:46:00Z" w16du:dateUtc="2025-01-23T13:46:00Z">
              <w:tcPr>
                <w:tcW w:w="9526" w:type="dxa"/>
                <w:gridSpan w:val="4"/>
                <w:shd w:val="clear" w:color="auto" w:fill="CCFFCC"/>
                <w:vAlign w:val="center"/>
              </w:tcPr>
            </w:tcPrChange>
          </w:tcPr>
          <w:p w14:paraId="39D3941D" w14:textId="77777777" w:rsidR="006C7785" w:rsidRPr="00CE4C74" w:rsidRDefault="006C7785" w:rsidP="00380FCD">
            <w:pPr>
              <w:rPr>
                <w:rFonts w:cs="Arial"/>
                <w:color w:val="000000" w:themeColor="text1"/>
              </w:rPr>
            </w:pPr>
            <w:r w:rsidRPr="00CE4C74">
              <w:rPr>
                <w:rFonts w:cs="Arial"/>
                <w:b/>
                <w:color w:val="000000" w:themeColor="text1"/>
              </w:rPr>
              <w:t>Test description</w:t>
            </w:r>
          </w:p>
        </w:tc>
      </w:tr>
      <w:tr w:rsidR="006C7785" w14:paraId="57D98662" w14:textId="77777777" w:rsidTr="00380FCD">
        <w:trPr>
          <w:tblHeader/>
        </w:trPr>
        <w:tc>
          <w:tcPr>
            <w:tcW w:w="9526" w:type="dxa"/>
            <w:gridSpan w:val="4"/>
            <w:vAlign w:val="center"/>
          </w:tcPr>
          <w:p w14:paraId="05603B8F" w14:textId="77777777" w:rsidR="006C7785" w:rsidRPr="00CE4C74" w:rsidRDefault="006C7785" w:rsidP="00380FCD">
            <w:pPr>
              <w:rPr>
                <w:rFonts w:cs="Arial"/>
                <w:i/>
                <w:color w:val="000000" w:themeColor="text1"/>
              </w:rPr>
            </w:pPr>
            <w:r w:rsidRPr="00CE4C74">
              <w:rPr>
                <w:rFonts w:cs="Arial"/>
                <w:i/>
                <w:color w:val="000000" w:themeColor="text1"/>
              </w:rPr>
              <w:t>Display of graphical index of cell boundaries.</w:t>
            </w:r>
          </w:p>
        </w:tc>
      </w:tr>
      <w:tr w:rsidR="006C7785" w14:paraId="18BEFE1C" w14:textId="77777777" w:rsidTr="00980629">
        <w:trPr>
          <w:tblHeader/>
          <w:trPrChange w:id="7798" w:author="jonathan pritchard" w:date="2025-01-23T13:46:00Z" w16du:dateUtc="2025-01-23T13:46:00Z">
            <w:trPr>
              <w:tblHeader/>
            </w:trPr>
          </w:trPrChange>
        </w:trPr>
        <w:tc>
          <w:tcPr>
            <w:tcW w:w="9526" w:type="dxa"/>
            <w:gridSpan w:val="4"/>
            <w:shd w:val="clear" w:color="auto" w:fill="BFBFBF" w:themeFill="background1" w:themeFillShade="BF"/>
            <w:vAlign w:val="center"/>
            <w:tcPrChange w:id="7799" w:author="jonathan pritchard" w:date="2025-01-23T13:46:00Z" w16du:dateUtc="2025-01-23T13:46:00Z">
              <w:tcPr>
                <w:tcW w:w="9526" w:type="dxa"/>
                <w:gridSpan w:val="4"/>
                <w:shd w:val="clear" w:color="auto" w:fill="CCFFCC"/>
                <w:vAlign w:val="center"/>
              </w:tcPr>
            </w:tcPrChange>
          </w:tcPr>
          <w:p w14:paraId="4F054899" w14:textId="77777777" w:rsidR="006C7785" w:rsidRPr="00CE4C74" w:rsidRDefault="006C7785" w:rsidP="00380FCD">
            <w:pPr>
              <w:rPr>
                <w:rFonts w:cs="Arial"/>
                <w:color w:val="000000" w:themeColor="text1"/>
              </w:rPr>
            </w:pPr>
            <w:r w:rsidRPr="00CE4C74">
              <w:rPr>
                <w:rFonts w:cs="Arial"/>
                <w:b/>
                <w:color w:val="000000" w:themeColor="text1"/>
              </w:rPr>
              <w:t>Setup</w:t>
            </w:r>
          </w:p>
        </w:tc>
      </w:tr>
      <w:tr w:rsidR="006C7785" w14:paraId="65FE573D" w14:textId="77777777" w:rsidTr="00380FCD">
        <w:trPr>
          <w:tblHeader/>
        </w:trPr>
        <w:tc>
          <w:tcPr>
            <w:tcW w:w="9526" w:type="dxa"/>
            <w:gridSpan w:val="4"/>
            <w:vAlign w:val="center"/>
          </w:tcPr>
          <w:p w14:paraId="72273A8E" w14:textId="77777777" w:rsidR="006C7785" w:rsidRPr="00CE4C74" w:rsidRDefault="006C7785" w:rsidP="00380FCD">
            <w:pPr>
              <w:rPr>
                <w:rFonts w:cs="Arial"/>
                <w:i/>
                <w:color w:val="000000" w:themeColor="text1"/>
              </w:rPr>
            </w:pPr>
            <w:r w:rsidRPr="00CE4C74">
              <w:rPr>
                <w:rFonts w:cs="Arial"/>
                <w:i/>
                <w:color w:val="000000" w:themeColor="text1"/>
              </w:rPr>
              <w:t xml:space="preserve">Load the exchange set </w:t>
            </w:r>
            <w:proofErr w:type="spellStart"/>
            <w:r w:rsidRPr="00CE4C74">
              <w:rPr>
                <w:rFonts w:cs="Arial"/>
                <w:b/>
                <w:bCs/>
                <w:i/>
                <w:color w:val="000000" w:themeColor="text1"/>
              </w:rPr>
              <w:t>PowerUp</w:t>
            </w:r>
            <w:proofErr w:type="spellEnd"/>
            <w:r w:rsidRPr="00CE4C74">
              <w:rPr>
                <w:rFonts w:cs="Arial"/>
                <w:b/>
                <w:bCs/>
                <w:i/>
                <w:color w:val="000000" w:themeColor="text1"/>
              </w:rPr>
              <w:t xml:space="preserve"> </w:t>
            </w:r>
          </w:p>
        </w:tc>
      </w:tr>
      <w:tr w:rsidR="006C7785" w14:paraId="7D31FE0F" w14:textId="77777777" w:rsidTr="00980629">
        <w:trPr>
          <w:tblHeader/>
          <w:trPrChange w:id="7800" w:author="jonathan pritchard" w:date="2025-01-23T13:46:00Z" w16du:dateUtc="2025-01-23T13:46:00Z">
            <w:trPr>
              <w:tblHeader/>
            </w:trPr>
          </w:trPrChange>
        </w:trPr>
        <w:tc>
          <w:tcPr>
            <w:tcW w:w="9526" w:type="dxa"/>
            <w:gridSpan w:val="4"/>
            <w:shd w:val="clear" w:color="auto" w:fill="BFBFBF" w:themeFill="background1" w:themeFillShade="BF"/>
            <w:vAlign w:val="center"/>
            <w:tcPrChange w:id="7801" w:author="jonathan pritchard" w:date="2025-01-23T13:46:00Z" w16du:dateUtc="2025-01-23T13:46:00Z">
              <w:tcPr>
                <w:tcW w:w="9526" w:type="dxa"/>
                <w:gridSpan w:val="4"/>
                <w:shd w:val="clear" w:color="auto" w:fill="CCFFCC"/>
                <w:vAlign w:val="center"/>
              </w:tcPr>
            </w:tcPrChange>
          </w:tcPr>
          <w:p w14:paraId="6965B086" w14:textId="77777777" w:rsidR="006C7785" w:rsidRPr="00CE4C74" w:rsidRDefault="006C7785" w:rsidP="00380FCD">
            <w:pPr>
              <w:rPr>
                <w:rFonts w:cs="Arial"/>
                <w:color w:val="000000" w:themeColor="text1"/>
              </w:rPr>
            </w:pPr>
            <w:r w:rsidRPr="00CE4C74">
              <w:rPr>
                <w:rFonts w:cs="Arial"/>
                <w:b/>
                <w:color w:val="000000" w:themeColor="text1"/>
              </w:rPr>
              <w:t>Action</w:t>
            </w:r>
          </w:p>
        </w:tc>
      </w:tr>
      <w:tr w:rsidR="006C7785" w14:paraId="6B4B9857" w14:textId="77777777" w:rsidTr="00380FCD">
        <w:trPr>
          <w:tblHeader/>
        </w:trPr>
        <w:tc>
          <w:tcPr>
            <w:tcW w:w="9526" w:type="dxa"/>
            <w:gridSpan w:val="4"/>
            <w:vAlign w:val="center"/>
          </w:tcPr>
          <w:p w14:paraId="01EC8F8C" w14:textId="77777777" w:rsidR="006C7785" w:rsidRPr="00CE4C74" w:rsidRDefault="006C7785" w:rsidP="00380FCD">
            <w:pPr>
              <w:rPr>
                <w:rFonts w:cs="Arial"/>
                <w:i/>
                <w:color w:val="000000" w:themeColor="text1"/>
              </w:rPr>
            </w:pPr>
            <w:r w:rsidRPr="00CE4C74">
              <w:rPr>
                <w:rFonts w:cs="Arial"/>
                <w:i/>
                <w:color w:val="000000" w:themeColor="text1"/>
              </w:rPr>
              <w:t>Navigate to a graphical index of dataset boundaries.</w:t>
            </w:r>
          </w:p>
        </w:tc>
      </w:tr>
      <w:tr w:rsidR="006C7785" w14:paraId="467B2B98" w14:textId="77777777" w:rsidTr="00980629">
        <w:trPr>
          <w:tblHeader/>
          <w:trPrChange w:id="7802" w:author="jonathan pritchard" w:date="2025-01-23T13:46:00Z" w16du:dateUtc="2025-01-23T13:46:00Z">
            <w:trPr>
              <w:tblHeader/>
            </w:trPr>
          </w:trPrChange>
        </w:trPr>
        <w:tc>
          <w:tcPr>
            <w:tcW w:w="9526" w:type="dxa"/>
            <w:gridSpan w:val="4"/>
            <w:shd w:val="clear" w:color="auto" w:fill="BFBFBF" w:themeFill="background1" w:themeFillShade="BF"/>
            <w:vAlign w:val="center"/>
            <w:tcPrChange w:id="7803" w:author="jonathan pritchard" w:date="2025-01-23T13:46:00Z" w16du:dateUtc="2025-01-23T13:46:00Z">
              <w:tcPr>
                <w:tcW w:w="9526" w:type="dxa"/>
                <w:gridSpan w:val="4"/>
                <w:shd w:val="clear" w:color="auto" w:fill="CCFFCC"/>
                <w:vAlign w:val="center"/>
              </w:tcPr>
            </w:tcPrChange>
          </w:tcPr>
          <w:p w14:paraId="4E20416F" w14:textId="77777777" w:rsidR="006C7785" w:rsidRPr="00CE4C74" w:rsidRDefault="006C7785" w:rsidP="00380FCD">
            <w:pPr>
              <w:rPr>
                <w:rFonts w:cs="Arial"/>
                <w:color w:val="000000" w:themeColor="text1"/>
              </w:rPr>
            </w:pPr>
            <w:r w:rsidRPr="00CE4C74">
              <w:rPr>
                <w:rFonts w:cs="Arial"/>
                <w:b/>
                <w:color w:val="000000" w:themeColor="text1"/>
              </w:rPr>
              <w:t>Results</w:t>
            </w:r>
          </w:p>
        </w:tc>
      </w:tr>
      <w:tr w:rsidR="006C7785" w14:paraId="1E0F11F5" w14:textId="77777777" w:rsidTr="00380FCD">
        <w:trPr>
          <w:tblHeader/>
        </w:trPr>
        <w:tc>
          <w:tcPr>
            <w:tcW w:w="9526" w:type="dxa"/>
            <w:gridSpan w:val="4"/>
            <w:vAlign w:val="center"/>
          </w:tcPr>
          <w:p w14:paraId="111E5AE9" w14:textId="77777777" w:rsidR="00C1171F" w:rsidRDefault="00C1171F" w:rsidP="00380FCD">
            <w:pPr>
              <w:rPr>
                <w:rFonts w:cs="Arial"/>
                <w:i/>
                <w:color w:val="000000" w:themeColor="text1"/>
              </w:rPr>
            </w:pPr>
          </w:p>
          <w:p w14:paraId="0E998A19" w14:textId="77777777" w:rsidR="006C7785" w:rsidRDefault="006C7785" w:rsidP="00380FCD">
            <w:pPr>
              <w:rPr>
                <w:rFonts w:cs="Arial"/>
                <w:i/>
                <w:color w:val="000000" w:themeColor="text1"/>
              </w:rPr>
            </w:pPr>
            <w:r w:rsidRPr="00CE4C74">
              <w:rPr>
                <w:rFonts w:cs="Arial"/>
                <w:i/>
                <w:color w:val="000000" w:themeColor="text1"/>
              </w:rPr>
              <w:t>Confirm that a graphical index of the dataset boundaries is displayed and access to the edition number and, where applicable, update number of each dataset is available.</w:t>
            </w:r>
          </w:p>
          <w:p w14:paraId="764CB092" w14:textId="7F29E563" w:rsidR="00C1171F" w:rsidRPr="00C1171F" w:rsidRDefault="00C1171F" w:rsidP="00380FCD">
            <w:pPr>
              <w:rPr>
                <w:rFonts w:cs="Arial"/>
                <w:b/>
                <w:bCs/>
                <w:i/>
                <w:color w:val="000000" w:themeColor="text1"/>
              </w:rPr>
            </w:pPr>
            <w:r>
              <w:rPr>
                <w:rFonts w:cs="Arial"/>
                <w:i/>
                <w:color w:val="000000" w:themeColor="text1"/>
              </w:rPr>
              <w:t>[</w:t>
            </w:r>
            <w:r>
              <w:rPr>
                <w:rFonts w:cs="Arial"/>
                <w:b/>
                <w:bCs/>
                <w:i/>
                <w:color w:val="000000" w:themeColor="text1"/>
              </w:rPr>
              <w:t>Add S-102 and S-104 which are mandatory]</w:t>
            </w:r>
          </w:p>
          <w:p w14:paraId="28A7E16D" w14:textId="77777777" w:rsidR="00C1171F" w:rsidRDefault="00C1171F" w:rsidP="00380FCD">
            <w:pPr>
              <w:rPr>
                <w:rFonts w:cs="Arial"/>
                <w:i/>
                <w:color w:val="000000" w:themeColor="text1"/>
              </w:rPr>
            </w:pPr>
          </w:p>
          <w:p w14:paraId="7E44521D" w14:textId="6704E288" w:rsidR="00C1171F" w:rsidRPr="00C1171F" w:rsidRDefault="00C1171F" w:rsidP="00380FCD">
            <w:pPr>
              <w:rPr>
                <w:rFonts w:cs="Arial"/>
                <w:b/>
                <w:bCs/>
                <w:i/>
                <w:color w:val="000000" w:themeColor="text1"/>
              </w:rPr>
            </w:pPr>
            <w:r>
              <w:rPr>
                <w:rFonts w:cs="Arial"/>
                <w:i/>
                <w:color w:val="000000" w:themeColor="text1"/>
              </w:rPr>
              <w:t>[</w:t>
            </w:r>
            <w:r>
              <w:rPr>
                <w:rFonts w:cs="Arial"/>
                <w:b/>
                <w:bCs/>
                <w:i/>
                <w:color w:val="000000" w:themeColor="text1"/>
              </w:rPr>
              <w:t>add test for graphical index of other products? ENC/102/104 only is mandatory]</w:t>
            </w:r>
          </w:p>
        </w:tc>
      </w:tr>
    </w:tbl>
    <w:p w14:paraId="43309B60" w14:textId="77777777" w:rsidR="006C7785" w:rsidRDefault="006C7785" w:rsidP="006C7785"/>
    <w:p w14:paraId="3AC594A2" w14:textId="77777777" w:rsidR="006C7785" w:rsidRPr="00CE4C74" w:rsidRDefault="006C7785" w:rsidP="006C7785">
      <w:pPr>
        <w:pStyle w:val="Heading1"/>
        <w:numPr>
          <w:ilvl w:val="2"/>
          <w:numId w:val="73"/>
        </w:numPr>
        <w:tabs>
          <w:tab w:val="left" w:pos="567"/>
        </w:tabs>
        <w:spacing w:after="120"/>
        <w:ind w:left="426" w:hanging="426"/>
        <w:rPr>
          <w:rFonts w:cs="Arial"/>
          <w:b w:val="0"/>
        </w:rPr>
      </w:pPr>
      <w:r>
        <w:br w:type="page"/>
      </w:r>
      <w:bookmarkStart w:id="7804" w:name="_Toc189647886"/>
      <w:r w:rsidRPr="00CE4C74">
        <w:rPr>
          <w:rFonts w:cs="Arial"/>
          <w:color w:val="000000" w:themeColor="text1"/>
        </w:rPr>
        <w:lastRenderedPageBreak/>
        <w:t>Change of display scale</w:t>
      </w:r>
      <w:bookmarkEnd w:id="7804"/>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7805" w:author="jonathan pritchard" w:date="2025-01-23T13:47:00Z" w16du:dateUtc="2025-01-23T13:47: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7806">
          <w:tblGrid>
            <w:gridCol w:w="2381"/>
            <w:gridCol w:w="2381"/>
            <w:gridCol w:w="2382"/>
            <w:gridCol w:w="2382"/>
          </w:tblGrid>
        </w:tblGridChange>
      </w:tblGrid>
      <w:tr w:rsidR="006C7785" w14:paraId="0B5AAF80" w14:textId="77777777" w:rsidTr="00251401">
        <w:trPr>
          <w:trHeight w:val="454"/>
          <w:tblHeader/>
          <w:trPrChange w:id="7807" w:author="jonathan pritchard" w:date="2025-01-23T13:47:00Z" w16du:dateUtc="2025-01-23T13:47:00Z">
            <w:trPr>
              <w:trHeight w:val="454"/>
              <w:tblHeader/>
            </w:trPr>
          </w:trPrChange>
        </w:trPr>
        <w:tc>
          <w:tcPr>
            <w:tcW w:w="2381" w:type="dxa"/>
            <w:shd w:val="clear" w:color="auto" w:fill="BFBFBF" w:themeFill="background1" w:themeFillShade="BF"/>
            <w:vAlign w:val="center"/>
            <w:tcPrChange w:id="7808" w:author="jonathan pritchard" w:date="2025-01-23T13:47:00Z" w16du:dateUtc="2025-01-23T13:47:00Z">
              <w:tcPr>
                <w:tcW w:w="2381" w:type="dxa"/>
                <w:shd w:val="clear" w:color="auto" w:fill="CCFFCC"/>
                <w:vAlign w:val="center"/>
              </w:tcPr>
            </w:tcPrChange>
          </w:tcPr>
          <w:p w14:paraId="48E3CDC3" w14:textId="77777777" w:rsidR="006C7785" w:rsidRPr="00CE4C74" w:rsidRDefault="006C7785" w:rsidP="00380FCD">
            <w:pPr>
              <w:rPr>
                <w:rFonts w:cs="Arial"/>
              </w:rPr>
            </w:pPr>
            <w:r w:rsidRPr="00CE4C74">
              <w:rPr>
                <w:rFonts w:cs="Arial"/>
                <w:b/>
              </w:rPr>
              <w:t>Test Reference</w:t>
            </w:r>
          </w:p>
        </w:tc>
        <w:tc>
          <w:tcPr>
            <w:tcW w:w="2381" w:type="dxa"/>
            <w:shd w:val="clear" w:color="auto" w:fill="FFFFFF" w:themeFill="background1"/>
            <w:vAlign w:val="center"/>
            <w:tcPrChange w:id="7809" w:author="jonathan pritchard" w:date="2025-01-23T13:47:00Z" w16du:dateUtc="2025-01-23T13:47:00Z">
              <w:tcPr>
                <w:tcW w:w="2381" w:type="dxa"/>
                <w:shd w:val="clear" w:color="auto" w:fill="CCFFCC"/>
                <w:vAlign w:val="center"/>
              </w:tcPr>
            </w:tcPrChange>
          </w:tcPr>
          <w:p w14:paraId="6659938B" w14:textId="77777777" w:rsidR="006C7785" w:rsidRPr="00CE4C74" w:rsidRDefault="006C7785" w:rsidP="00380FCD">
            <w:pPr>
              <w:rPr>
                <w:rFonts w:cs="Arial"/>
              </w:rPr>
            </w:pPr>
            <w:r w:rsidRPr="00CE4C74">
              <w:rPr>
                <w:rFonts w:cs="Arial"/>
              </w:rPr>
              <w:t>DisplayScaleChange</w:t>
            </w:r>
          </w:p>
        </w:tc>
        <w:tc>
          <w:tcPr>
            <w:tcW w:w="2382" w:type="dxa"/>
            <w:shd w:val="clear" w:color="auto" w:fill="BFBFBF" w:themeFill="background1" w:themeFillShade="BF"/>
            <w:vAlign w:val="center"/>
            <w:tcPrChange w:id="7810" w:author="jonathan pritchard" w:date="2025-01-23T13:47:00Z" w16du:dateUtc="2025-01-23T13:47:00Z">
              <w:tcPr>
                <w:tcW w:w="2382" w:type="dxa"/>
                <w:shd w:val="clear" w:color="auto" w:fill="CCFFCC"/>
                <w:vAlign w:val="center"/>
              </w:tcPr>
            </w:tcPrChange>
          </w:tcPr>
          <w:p w14:paraId="157E364E" w14:textId="77777777" w:rsidR="006C7785" w:rsidRPr="00CE4C74" w:rsidRDefault="006C7785" w:rsidP="00380FCD">
            <w:pPr>
              <w:rPr>
                <w:rFonts w:cs="Arial"/>
              </w:rPr>
            </w:pPr>
            <w:r w:rsidRPr="00CE4C74">
              <w:rPr>
                <w:rFonts w:cs="Arial"/>
                <w:b/>
              </w:rPr>
              <w:t>IHO Reference</w:t>
            </w:r>
          </w:p>
        </w:tc>
        <w:tc>
          <w:tcPr>
            <w:tcW w:w="2382" w:type="dxa"/>
            <w:shd w:val="clear" w:color="auto" w:fill="FFFFFF" w:themeFill="background1"/>
            <w:vAlign w:val="center"/>
            <w:tcPrChange w:id="7811" w:author="jonathan pritchard" w:date="2025-01-23T13:47:00Z" w16du:dateUtc="2025-01-23T13:47:00Z">
              <w:tcPr>
                <w:tcW w:w="2382" w:type="dxa"/>
                <w:shd w:val="clear" w:color="auto" w:fill="CCFFCC"/>
                <w:vAlign w:val="center"/>
              </w:tcPr>
            </w:tcPrChange>
          </w:tcPr>
          <w:p w14:paraId="6DC3CB49" w14:textId="0C6B7F72" w:rsidR="006C7785" w:rsidRPr="00251401" w:rsidRDefault="006C7785" w:rsidP="00251401">
            <w:pPr>
              <w:spacing w:line="240" w:lineRule="auto"/>
              <w:rPr>
                <w:rFonts w:cs="Arial"/>
                <w:color w:val="000000"/>
              </w:rPr>
            </w:pPr>
            <w:r w:rsidRPr="00CE4C74">
              <w:rPr>
                <w:rFonts w:cs="Arial"/>
                <w:color w:val="000000"/>
              </w:rPr>
              <w:t xml:space="preserve">S-98 </w:t>
            </w:r>
            <w:r w:rsidR="00251401">
              <w:rPr>
                <w:rFonts w:cs="Arial"/>
                <w:color w:val="000000"/>
              </w:rPr>
              <w:t>12</w:t>
            </w:r>
          </w:p>
        </w:tc>
      </w:tr>
      <w:tr w:rsidR="006C7785" w14:paraId="20F7DC75" w14:textId="77777777" w:rsidTr="00980629">
        <w:trPr>
          <w:tblHeader/>
          <w:trPrChange w:id="7812" w:author="jonathan pritchard" w:date="2025-01-23T13:47:00Z" w16du:dateUtc="2025-01-23T13:47:00Z">
            <w:trPr>
              <w:tblHeader/>
            </w:trPr>
          </w:trPrChange>
        </w:trPr>
        <w:tc>
          <w:tcPr>
            <w:tcW w:w="9526" w:type="dxa"/>
            <w:gridSpan w:val="4"/>
            <w:shd w:val="clear" w:color="auto" w:fill="BFBFBF" w:themeFill="background1" w:themeFillShade="BF"/>
            <w:vAlign w:val="center"/>
            <w:tcPrChange w:id="7813" w:author="jonathan pritchard" w:date="2025-01-23T13:47:00Z" w16du:dateUtc="2025-01-23T13:47:00Z">
              <w:tcPr>
                <w:tcW w:w="9526" w:type="dxa"/>
                <w:gridSpan w:val="4"/>
                <w:shd w:val="clear" w:color="auto" w:fill="CCFFCC"/>
                <w:vAlign w:val="center"/>
              </w:tcPr>
            </w:tcPrChange>
          </w:tcPr>
          <w:p w14:paraId="310B7E45" w14:textId="77777777" w:rsidR="006C7785" w:rsidRPr="00CE4C74" w:rsidRDefault="006C7785" w:rsidP="00380FCD">
            <w:pPr>
              <w:rPr>
                <w:rFonts w:cs="Arial"/>
              </w:rPr>
            </w:pPr>
            <w:r w:rsidRPr="00CE4C74">
              <w:rPr>
                <w:rFonts w:cs="Arial"/>
                <w:b/>
              </w:rPr>
              <w:t>Test description</w:t>
            </w:r>
          </w:p>
        </w:tc>
      </w:tr>
      <w:tr w:rsidR="006C7785" w14:paraId="79CEAD9F" w14:textId="77777777" w:rsidTr="00380FCD">
        <w:trPr>
          <w:tblHeader/>
        </w:trPr>
        <w:tc>
          <w:tcPr>
            <w:tcW w:w="9526" w:type="dxa"/>
            <w:gridSpan w:val="4"/>
            <w:vAlign w:val="center"/>
          </w:tcPr>
          <w:p w14:paraId="5FD1419A" w14:textId="77777777" w:rsidR="006C7785" w:rsidRPr="00CE4C74" w:rsidRDefault="006C7785" w:rsidP="00380FCD">
            <w:pPr>
              <w:rPr>
                <w:rFonts w:cs="Arial"/>
                <w:i/>
              </w:rPr>
            </w:pPr>
            <w:r w:rsidRPr="00CE4C74">
              <w:rPr>
                <w:rFonts w:cs="Arial"/>
                <w:i/>
              </w:rPr>
              <w:t>Change of display scale by chart scale values and by increments of displayed range values in nautical miles.</w:t>
            </w:r>
          </w:p>
        </w:tc>
      </w:tr>
      <w:tr w:rsidR="006C7785" w14:paraId="3C5340ED" w14:textId="77777777" w:rsidTr="00980629">
        <w:trPr>
          <w:tblHeader/>
          <w:trPrChange w:id="7814" w:author="jonathan pritchard" w:date="2025-01-23T13:47:00Z" w16du:dateUtc="2025-01-23T13:47:00Z">
            <w:trPr>
              <w:tblHeader/>
            </w:trPr>
          </w:trPrChange>
        </w:trPr>
        <w:tc>
          <w:tcPr>
            <w:tcW w:w="9526" w:type="dxa"/>
            <w:gridSpan w:val="4"/>
            <w:shd w:val="clear" w:color="auto" w:fill="BFBFBF" w:themeFill="background1" w:themeFillShade="BF"/>
            <w:vAlign w:val="center"/>
            <w:tcPrChange w:id="7815" w:author="jonathan pritchard" w:date="2025-01-23T13:47:00Z" w16du:dateUtc="2025-01-23T13:47:00Z">
              <w:tcPr>
                <w:tcW w:w="9526" w:type="dxa"/>
                <w:gridSpan w:val="4"/>
                <w:shd w:val="clear" w:color="auto" w:fill="CCFFCC"/>
                <w:vAlign w:val="center"/>
              </w:tcPr>
            </w:tcPrChange>
          </w:tcPr>
          <w:p w14:paraId="08E7B68F" w14:textId="77777777" w:rsidR="006C7785" w:rsidRPr="00CE4C74" w:rsidRDefault="006C7785" w:rsidP="00380FCD">
            <w:pPr>
              <w:rPr>
                <w:rFonts w:cs="Arial"/>
              </w:rPr>
            </w:pPr>
            <w:r w:rsidRPr="00CE4C74">
              <w:rPr>
                <w:rFonts w:cs="Arial"/>
                <w:b/>
              </w:rPr>
              <w:t>Setup</w:t>
            </w:r>
          </w:p>
        </w:tc>
      </w:tr>
      <w:tr w:rsidR="006C7785" w14:paraId="39D81845" w14:textId="77777777" w:rsidTr="00380FCD">
        <w:trPr>
          <w:tblHeader/>
        </w:trPr>
        <w:tc>
          <w:tcPr>
            <w:tcW w:w="9526" w:type="dxa"/>
            <w:gridSpan w:val="4"/>
            <w:vAlign w:val="center"/>
          </w:tcPr>
          <w:p w14:paraId="60EE87AE" w14:textId="77777777" w:rsidR="006C7785" w:rsidRPr="00CE4C74" w:rsidRDefault="006C7785" w:rsidP="00380FCD">
            <w:pPr>
              <w:rPr>
                <w:rFonts w:cs="Arial"/>
                <w:i/>
              </w:rPr>
            </w:pPr>
            <w:r w:rsidRPr="00CE4C74">
              <w:rPr>
                <w:rFonts w:cs="Arial"/>
                <w:i/>
              </w:rPr>
              <w:t xml:space="preserve">Load the exchange set </w:t>
            </w:r>
            <w:proofErr w:type="spellStart"/>
            <w:r w:rsidRPr="00CE4C74">
              <w:rPr>
                <w:rFonts w:cs="Arial"/>
                <w:b/>
                <w:bCs/>
                <w:i/>
              </w:rPr>
              <w:t>PowerUp</w:t>
            </w:r>
            <w:proofErr w:type="spellEnd"/>
            <w:r w:rsidRPr="00CE4C74">
              <w:rPr>
                <w:rFonts w:cs="Arial"/>
                <w:b/>
                <w:bCs/>
                <w:i/>
              </w:rPr>
              <w:t xml:space="preserve"> </w:t>
            </w:r>
          </w:p>
        </w:tc>
      </w:tr>
      <w:tr w:rsidR="006C7785" w14:paraId="3F80C511" w14:textId="77777777" w:rsidTr="00980629">
        <w:trPr>
          <w:tblHeader/>
          <w:trPrChange w:id="7816" w:author="jonathan pritchard" w:date="2025-01-23T13:47:00Z" w16du:dateUtc="2025-01-23T13:47:00Z">
            <w:trPr>
              <w:tblHeader/>
            </w:trPr>
          </w:trPrChange>
        </w:trPr>
        <w:tc>
          <w:tcPr>
            <w:tcW w:w="9526" w:type="dxa"/>
            <w:gridSpan w:val="4"/>
            <w:shd w:val="clear" w:color="auto" w:fill="BFBFBF" w:themeFill="background1" w:themeFillShade="BF"/>
            <w:vAlign w:val="center"/>
            <w:tcPrChange w:id="7817" w:author="jonathan pritchard" w:date="2025-01-23T13:47:00Z" w16du:dateUtc="2025-01-23T13:47:00Z">
              <w:tcPr>
                <w:tcW w:w="9526" w:type="dxa"/>
                <w:gridSpan w:val="4"/>
                <w:shd w:val="clear" w:color="auto" w:fill="CCFFCC"/>
                <w:vAlign w:val="center"/>
              </w:tcPr>
            </w:tcPrChange>
          </w:tcPr>
          <w:p w14:paraId="3227E4C9" w14:textId="77777777" w:rsidR="006C7785" w:rsidRPr="00CE4C74" w:rsidRDefault="006C7785" w:rsidP="00380FCD">
            <w:pPr>
              <w:rPr>
                <w:rFonts w:cs="Arial"/>
              </w:rPr>
            </w:pPr>
            <w:r w:rsidRPr="00CE4C74">
              <w:rPr>
                <w:rFonts w:cs="Arial"/>
                <w:b/>
              </w:rPr>
              <w:t>Action</w:t>
            </w:r>
          </w:p>
        </w:tc>
      </w:tr>
      <w:tr w:rsidR="006C7785" w14:paraId="20BCCCFB" w14:textId="77777777" w:rsidTr="00380FCD">
        <w:trPr>
          <w:tblHeader/>
        </w:trPr>
        <w:tc>
          <w:tcPr>
            <w:tcW w:w="9526" w:type="dxa"/>
            <w:gridSpan w:val="4"/>
            <w:vAlign w:val="center"/>
          </w:tcPr>
          <w:p w14:paraId="4A14F30B" w14:textId="77777777" w:rsidR="006C7785" w:rsidRPr="00CE4C74" w:rsidRDefault="006C7785" w:rsidP="00380FCD">
            <w:pPr>
              <w:rPr>
                <w:rFonts w:cs="Arial"/>
                <w:i/>
              </w:rPr>
            </w:pPr>
            <w:r w:rsidRPr="00CE4C74">
              <w:rPr>
                <w:rFonts w:cs="Arial"/>
                <w:i/>
              </w:rPr>
              <w:t>Change display scale by chart scale values or by increments of displayed range values in nautical miles.</w:t>
            </w:r>
          </w:p>
        </w:tc>
      </w:tr>
      <w:tr w:rsidR="006C7785" w14:paraId="431093EF" w14:textId="77777777" w:rsidTr="00980629">
        <w:trPr>
          <w:tblHeader/>
          <w:trPrChange w:id="7818" w:author="jonathan pritchard" w:date="2025-01-23T13:47:00Z" w16du:dateUtc="2025-01-23T13:47:00Z">
            <w:trPr>
              <w:tblHeader/>
            </w:trPr>
          </w:trPrChange>
        </w:trPr>
        <w:tc>
          <w:tcPr>
            <w:tcW w:w="9526" w:type="dxa"/>
            <w:gridSpan w:val="4"/>
            <w:shd w:val="clear" w:color="auto" w:fill="BFBFBF" w:themeFill="background1" w:themeFillShade="BF"/>
            <w:vAlign w:val="center"/>
            <w:tcPrChange w:id="7819" w:author="jonathan pritchard" w:date="2025-01-23T13:47:00Z" w16du:dateUtc="2025-01-23T13:47:00Z">
              <w:tcPr>
                <w:tcW w:w="9526" w:type="dxa"/>
                <w:gridSpan w:val="4"/>
                <w:shd w:val="clear" w:color="auto" w:fill="CCFFCC"/>
                <w:vAlign w:val="center"/>
              </w:tcPr>
            </w:tcPrChange>
          </w:tcPr>
          <w:p w14:paraId="061086D0" w14:textId="77777777" w:rsidR="006C7785" w:rsidRPr="00CE4C74" w:rsidRDefault="006C7785" w:rsidP="00380FCD">
            <w:pPr>
              <w:rPr>
                <w:rFonts w:cs="Arial"/>
              </w:rPr>
            </w:pPr>
            <w:r w:rsidRPr="00CE4C74">
              <w:rPr>
                <w:rFonts w:cs="Arial"/>
                <w:b/>
              </w:rPr>
              <w:t>Results</w:t>
            </w:r>
          </w:p>
        </w:tc>
      </w:tr>
      <w:tr w:rsidR="006C7785" w14:paraId="43B7B9AB" w14:textId="77777777" w:rsidTr="00380FCD">
        <w:trPr>
          <w:tblHeader/>
        </w:trPr>
        <w:tc>
          <w:tcPr>
            <w:tcW w:w="9526" w:type="dxa"/>
            <w:gridSpan w:val="4"/>
            <w:vAlign w:val="center"/>
          </w:tcPr>
          <w:p w14:paraId="6E07FE67" w14:textId="77777777" w:rsidR="006C7785" w:rsidRPr="00CE4C74" w:rsidRDefault="006C7785" w:rsidP="00380FCD">
            <w:pPr>
              <w:rPr>
                <w:rFonts w:cs="Arial"/>
                <w:i/>
              </w:rPr>
            </w:pPr>
            <w:r w:rsidRPr="00CE4C74">
              <w:rPr>
                <w:rFonts w:cs="Arial"/>
                <w:i/>
              </w:rPr>
              <w:t>Confirm that the display changes accordingly.</w:t>
            </w:r>
          </w:p>
        </w:tc>
      </w:tr>
    </w:tbl>
    <w:p w14:paraId="7A5A9F86" w14:textId="433823DF" w:rsidR="00980629" w:rsidRDefault="00980629" w:rsidP="006C7785">
      <w:pPr>
        <w:rPr>
          <w:ins w:id="7820" w:author="jonathan pritchard" w:date="2025-01-23T13:47:00Z" w16du:dateUtc="2025-01-23T13:47:00Z"/>
        </w:rPr>
      </w:pPr>
    </w:p>
    <w:p w14:paraId="5BC4EA17" w14:textId="77777777" w:rsidR="00980629" w:rsidRDefault="00980629">
      <w:pPr>
        <w:widowControl/>
        <w:spacing w:line="240" w:lineRule="auto"/>
        <w:jc w:val="left"/>
        <w:rPr>
          <w:ins w:id="7821" w:author="jonathan pritchard" w:date="2025-01-23T13:47:00Z" w16du:dateUtc="2025-01-23T13:47:00Z"/>
        </w:rPr>
      </w:pPr>
      <w:ins w:id="7822" w:author="jonathan pritchard" w:date="2025-01-23T13:47:00Z" w16du:dateUtc="2025-01-23T13:47:00Z">
        <w:r>
          <w:br w:type="page"/>
        </w:r>
      </w:ins>
    </w:p>
    <w:p w14:paraId="391A5B95" w14:textId="77777777" w:rsidR="006C7785" w:rsidRDefault="006C7785" w:rsidP="006C7785"/>
    <w:p w14:paraId="01A6BFAF" w14:textId="781636F3" w:rsidR="006C7785" w:rsidRDefault="006C7785" w:rsidP="006C7785">
      <w:pPr>
        <w:pStyle w:val="Heading1"/>
        <w:numPr>
          <w:ilvl w:val="2"/>
          <w:numId w:val="73"/>
        </w:numPr>
        <w:tabs>
          <w:tab w:val="left" w:pos="567"/>
        </w:tabs>
        <w:spacing w:after="120"/>
        <w:ind w:left="426" w:hanging="426"/>
        <w:rPr>
          <w:ins w:id="7823" w:author="jonathan pritchard" w:date="2025-01-23T13:47:00Z" w16du:dateUtc="2025-01-23T13:47:00Z"/>
          <w:rFonts w:cs="Arial"/>
          <w:color w:val="000000" w:themeColor="text1"/>
        </w:rPr>
      </w:pPr>
      <w:bookmarkStart w:id="7824" w:name="_Toc189647887"/>
      <w:r w:rsidRPr="00AB581E">
        <w:rPr>
          <w:rFonts w:cs="Arial"/>
          <w:color w:val="000000" w:themeColor="text1"/>
        </w:rPr>
        <w:t>Impact of Scale</w:t>
      </w:r>
      <w:r w:rsidR="00E3745F">
        <w:rPr>
          <w:rFonts w:cs="Arial"/>
          <w:color w:val="000000" w:themeColor="text1"/>
        </w:rPr>
        <w:t xml:space="preserve"> </w:t>
      </w:r>
      <w:r w:rsidRPr="00AB581E">
        <w:rPr>
          <w:rFonts w:cs="Arial"/>
          <w:color w:val="000000" w:themeColor="text1"/>
        </w:rPr>
        <w:t>Minimum on display</w:t>
      </w:r>
      <w:bookmarkEnd w:id="7824"/>
    </w:p>
    <w:p w14:paraId="35ECAB0D" w14:textId="77777777" w:rsidR="00980629" w:rsidRDefault="00980629" w:rsidP="00980629">
      <w:pPr>
        <w:rPr>
          <w:ins w:id="7825" w:author="jonathan pritchard" w:date="2025-01-23T13:47:00Z" w16du:dateUtc="2025-01-23T13:47:00Z"/>
        </w:rPr>
      </w:pPr>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980629" w:rsidRPr="00340B0D" w14:paraId="6C1DBC4E" w14:textId="77777777" w:rsidTr="00541D1A">
        <w:trPr>
          <w:trHeight w:val="416"/>
          <w:ins w:id="7826" w:author="jonathan pritchard" w:date="2025-01-23T13:47:00Z"/>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6E3C2FA0" w14:textId="77777777" w:rsidR="00980629" w:rsidRPr="00340B0D" w:rsidRDefault="00980629" w:rsidP="00541D1A">
            <w:pPr>
              <w:jc w:val="center"/>
              <w:rPr>
                <w:ins w:id="7827" w:author="jonathan pritchard" w:date="2025-01-23T13:47:00Z" w16du:dateUtc="2025-01-23T13:47:00Z"/>
                <w:rFonts w:cs="Arial"/>
                <w:b/>
                <w:bCs/>
                <w:sz w:val="18"/>
                <w:szCs w:val="18"/>
              </w:rPr>
            </w:pPr>
            <w:ins w:id="7828" w:author="jonathan pritchard" w:date="2025-01-23T13:47:00Z" w16du:dateUtc="2025-01-23T13:47:00Z">
              <w:r w:rsidRPr="00340B0D">
                <w:rPr>
                  <w:rFonts w:cs="Arial"/>
                  <w:b/>
                  <w:bCs/>
                  <w:sz w:val="18"/>
                  <w:szCs w:val="18"/>
                </w:rPr>
                <w:t>Test Reference</w:t>
              </w:r>
            </w:ins>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15FBFAD3" w14:textId="441CFB61" w:rsidR="00980629" w:rsidRPr="00C87169" w:rsidRDefault="00A55C32" w:rsidP="00541D1A">
            <w:pPr>
              <w:jc w:val="center"/>
              <w:rPr>
                <w:ins w:id="7829" w:author="jonathan pritchard" w:date="2025-01-23T13:47:00Z" w16du:dateUtc="2025-01-23T13:47:00Z"/>
                <w:rFonts w:cs="Arial"/>
                <w:bCs/>
              </w:rPr>
            </w:pPr>
            <w:proofErr w:type="spellStart"/>
            <w:r w:rsidRPr="00AB581E">
              <w:rPr>
                <w:rFonts w:cs="Arial"/>
              </w:rPr>
              <w:t>ScaleMinimum</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7ED22121" w14:textId="77777777" w:rsidR="00980629" w:rsidRPr="00340B0D" w:rsidRDefault="00980629" w:rsidP="00541D1A">
            <w:pPr>
              <w:jc w:val="center"/>
              <w:rPr>
                <w:ins w:id="7830" w:author="jonathan pritchard" w:date="2025-01-23T13:47:00Z" w16du:dateUtc="2025-01-23T13:47:00Z"/>
                <w:rFonts w:cs="Arial"/>
                <w:b/>
                <w:bCs/>
                <w:sz w:val="18"/>
                <w:szCs w:val="18"/>
              </w:rPr>
            </w:pPr>
            <w:ins w:id="7831" w:author="jonathan pritchard" w:date="2025-01-23T13:47:00Z" w16du:dateUtc="2025-01-23T13:47: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5E4DDCD5" w14:textId="587D213A" w:rsidR="00980629" w:rsidRPr="00A55C32" w:rsidRDefault="00A55C32" w:rsidP="00A55C32">
            <w:pPr>
              <w:spacing w:line="240" w:lineRule="auto"/>
              <w:rPr>
                <w:ins w:id="7832" w:author="jonathan pritchard" w:date="2025-01-23T13:47:00Z" w16du:dateUtc="2025-01-23T13:47:00Z"/>
                <w:rFonts w:cs="Arial"/>
                <w:color w:val="000000"/>
              </w:rPr>
            </w:pPr>
            <w:r w:rsidRPr="00AB581E">
              <w:rPr>
                <w:rFonts w:cs="Arial"/>
                <w:color w:val="000000"/>
              </w:rPr>
              <w:t>S-98 12.</w:t>
            </w:r>
            <w:r w:rsidR="00251401">
              <w:rPr>
                <w:rFonts w:cs="Arial"/>
                <w:color w:val="000000"/>
              </w:rPr>
              <w:t>9</w:t>
            </w:r>
          </w:p>
        </w:tc>
      </w:tr>
      <w:tr w:rsidR="00980629" w:rsidRPr="00340B0D" w14:paraId="367841D0" w14:textId="77777777" w:rsidTr="00541D1A">
        <w:trPr>
          <w:ins w:id="7833" w:author="jonathan pritchard" w:date="2025-01-23T13:47: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BCDEFE0" w14:textId="77777777" w:rsidR="00980629" w:rsidRPr="00340B0D" w:rsidRDefault="00980629" w:rsidP="00541D1A">
            <w:pPr>
              <w:rPr>
                <w:ins w:id="7834" w:author="jonathan pritchard" w:date="2025-01-23T13:47:00Z" w16du:dateUtc="2025-01-23T13:47:00Z"/>
                <w:rFonts w:cs="Arial"/>
                <w:b/>
                <w:bCs/>
                <w:sz w:val="18"/>
                <w:szCs w:val="18"/>
              </w:rPr>
            </w:pPr>
            <w:ins w:id="7835" w:author="jonathan pritchard" w:date="2025-01-23T13:47:00Z" w16du:dateUtc="2025-01-23T13:47:00Z">
              <w:r w:rsidRPr="00340B0D">
                <w:rPr>
                  <w:rFonts w:cs="Arial"/>
                  <w:b/>
                  <w:bCs/>
                  <w:sz w:val="18"/>
                  <w:szCs w:val="18"/>
                </w:rPr>
                <w:t>Test Description</w:t>
              </w:r>
            </w:ins>
          </w:p>
        </w:tc>
      </w:tr>
      <w:tr w:rsidR="00980629" w:rsidRPr="00340B0D" w14:paraId="50C57468" w14:textId="77777777" w:rsidTr="00541D1A">
        <w:trPr>
          <w:ins w:id="7836" w:author="jonathan pritchard" w:date="2025-01-23T13:47: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3E818F72" w14:textId="77777777" w:rsidR="00980629" w:rsidRPr="009C22F4" w:rsidRDefault="00980629" w:rsidP="00541D1A">
            <w:pPr>
              <w:rPr>
                <w:ins w:id="7837" w:author="jonathan pritchard" w:date="2025-01-23T13:47:00Z" w16du:dateUtc="2025-01-23T13:47:00Z"/>
                <w:rFonts w:cs="Arial"/>
                <w:i/>
              </w:rPr>
            </w:pPr>
          </w:p>
          <w:p w14:paraId="71B89D87" w14:textId="77777777" w:rsidR="00980629" w:rsidRDefault="00A55C32" w:rsidP="00541D1A">
            <w:pPr>
              <w:rPr>
                <w:rFonts w:cs="Arial"/>
                <w:i/>
              </w:rPr>
            </w:pPr>
            <w:r w:rsidRPr="00AB581E">
              <w:rPr>
                <w:rFonts w:cs="Arial"/>
                <w:i/>
              </w:rPr>
              <w:t xml:space="preserve">Impact of </w:t>
            </w:r>
            <w:proofErr w:type="spellStart"/>
            <w:r w:rsidRPr="00AB581E">
              <w:rPr>
                <w:rFonts w:cs="Arial"/>
                <w:i/>
              </w:rPr>
              <w:t>ScaleMinimum</w:t>
            </w:r>
            <w:proofErr w:type="spellEnd"/>
            <w:r w:rsidRPr="00AB581E">
              <w:rPr>
                <w:rFonts w:cs="Arial"/>
                <w:i/>
              </w:rPr>
              <w:t xml:space="preserve"> values on display of charted features</w:t>
            </w:r>
          </w:p>
          <w:p w14:paraId="0B68DBD0" w14:textId="17701FAA" w:rsidR="00A55C32" w:rsidRPr="009C22F4" w:rsidRDefault="00A55C32" w:rsidP="00541D1A">
            <w:pPr>
              <w:rPr>
                <w:ins w:id="7838" w:author="jonathan pritchard" w:date="2025-01-23T13:47:00Z" w16du:dateUtc="2025-01-23T13:47:00Z"/>
                <w:rFonts w:cs="Arial"/>
                <w:i/>
              </w:rPr>
            </w:pPr>
          </w:p>
        </w:tc>
      </w:tr>
      <w:tr w:rsidR="00980629" w:rsidRPr="00340B0D" w14:paraId="6BEC7D6E" w14:textId="77777777" w:rsidTr="00541D1A">
        <w:trPr>
          <w:ins w:id="7839" w:author="jonathan pritchard" w:date="2025-01-23T13:47: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20F9C50" w14:textId="77777777" w:rsidR="00980629" w:rsidRPr="00340B0D" w:rsidRDefault="00980629" w:rsidP="00541D1A">
            <w:pPr>
              <w:jc w:val="center"/>
              <w:rPr>
                <w:ins w:id="7840" w:author="jonathan pritchard" w:date="2025-01-23T13:47:00Z" w16du:dateUtc="2025-01-23T13:47:00Z"/>
                <w:rFonts w:cs="Arial"/>
                <w:b/>
                <w:bCs/>
                <w:sz w:val="18"/>
                <w:szCs w:val="18"/>
              </w:rPr>
            </w:pPr>
            <w:ins w:id="7841" w:author="jonathan pritchard" w:date="2025-01-23T13:47:00Z" w16du:dateUtc="2025-01-23T13:47:00Z">
              <w:r w:rsidRPr="00340B0D">
                <w:rPr>
                  <w:rFonts w:cs="Arial"/>
                  <w:b/>
                  <w:bCs/>
                  <w:sz w:val="18"/>
                  <w:szCs w:val="18"/>
                </w:rPr>
                <w:t>Loaded Data</w:t>
              </w:r>
            </w:ins>
          </w:p>
        </w:tc>
      </w:tr>
      <w:tr w:rsidR="00980629" w:rsidRPr="00340B0D" w14:paraId="7FB5432D" w14:textId="77777777" w:rsidTr="00541D1A">
        <w:trPr>
          <w:ins w:id="7842" w:author="jonathan pritchard" w:date="2025-01-23T13:47:00Z"/>
        </w:trPr>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A94D307" w14:textId="77777777" w:rsidR="00980629" w:rsidRPr="00340B0D" w:rsidRDefault="00980629" w:rsidP="00541D1A">
            <w:pPr>
              <w:jc w:val="center"/>
              <w:rPr>
                <w:ins w:id="7843" w:author="jonathan pritchard" w:date="2025-01-23T13:47:00Z" w16du:dateUtc="2025-01-23T13:47:00Z"/>
                <w:rFonts w:cs="Arial"/>
                <w:b/>
                <w:bCs/>
                <w:sz w:val="18"/>
                <w:szCs w:val="18"/>
              </w:rPr>
            </w:pPr>
            <w:ins w:id="7844" w:author="jonathan pritchard" w:date="2025-01-23T13:47:00Z" w16du:dateUtc="2025-01-23T13:47: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A70AD4D" w14:textId="77777777" w:rsidR="00980629" w:rsidRPr="00340B0D" w:rsidRDefault="00980629" w:rsidP="00541D1A">
            <w:pPr>
              <w:jc w:val="center"/>
              <w:rPr>
                <w:ins w:id="7845" w:author="jonathan pritchard" w:date="2025-01-23T13:47:00Z" w16du:dateUtc="2025-01-23T13:47:00Z"/>
                <w:rFonts w:cs="Arial"/>
                <w:b/>
                <w:bCs/>
                <w:sz w:val="18"/>
                <w:szCs w:val="18"/>
              </w:rPr>
            </w:pPr>
          </w:p>
        </w:tc>
      </w:tr>
      <w:tr w:rsidR="00980629" w:rsidRPr="00340B0D" w14:paraId="64036CC4" w14:textId="77777777" w:rsidTr="00541D1A">
        <w:trPr>
          <w:ins w:id="7846" w:author="jonathan pritchard" w:date="2025-01-23T13:47:00Z"/>
        </w:trPr>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67DF1E3D" w14:textId="77777777" w:rsidR="00980629" w:rsidRPr="00340B0D" w:rsidRDefault="00980629" w:rsidP="00541D1A">
            <w:pPr>
              <w:rPr>
                <w:ins w:id="7847" w:author="jonathan pritchard" w:date="2025-01-23T13:47:00Z" w16du:dateUtc="2025-01-23T13:47: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759804F7" w14:textId="77777777" w:rsidR="00980629" w:rsidRPr="00340B0D" w:rsidRDefault="00980629" w:rsidP="00541D1A">
            <w:pPr>
              <w:rPr>
                <w:ins w:id="7848" w:author="jonathan pritchard" w:date="2025-01-23T13:47:00Z" w16du:dateUtc="2025-01-23T13:47:00Z"/>
                <w:rFonts w:cs="Arial"/>
                <w:sz w:val="18"/>
                <w:szCs w:val="18"/>
              </w:rPr>
            </w:pPr>
          </w:p>
        </w:tc>
      </w:tr>
      <w:tr w:rsidR="00980629" w:rsidRPr="00340B0D" w14:paraId="7F1070FC" w14:textId="77777777" w:rsidTr="00541D1A">
        <w:trPr>
          <w:ins w:id="7849" w:author="jonathan pritchard" w:date="2025-01-23T13:47:00Z"/>
        </w:trPr>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727090EA" w14:textId="77777777" w:rsidR="00980629" w:rsidRPr="00340B0D" w:rsidRDefault="00980629" w:rsidP="00541D1A">
            <w:pPr>
              <w:rPr>
                <w:ins w:id="7850" w:author="jonathan pritchard" w:date="2025-01-23T13:47:00Z" w16du:dateUtc="2025-01-23T13:47: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6374488F" w14:textId="77777777" w:rsidR="00980629" w:rsidRPr="00340B0D" w:rsidRDefault="00980629" w:rsidP="00541D1A">
            <w:pPr>
              <w:rPr>
                <w:ins w:id="7851" w:author="jonathan pritchard" w:date="2025-01-23T13:47:00Z" w16du:dateUtc="2025-01-23T13:47:00Z"/>
                <w:rFonts w:cs="Arial"/>
                <w:sz w:val="18"/>
                <w:szCs w:val="18"/>
              </w:rPr>
            </w:pPr>
          </w:p>
        </w:tc>
      </w:tr>
      <w:tr w:rsidR="00980629" w:rsidRPr="00340B0D" w14:paraId="791DFD87" w14:textId="77777777" w:rsidTr="00541D1A">
        <w:trPr>
          <w:ins w:id="7852" w:author="jonathan pritchard" w:date="2025-01-23T13:47:00Z"/>
        </w:trPr>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4CB67FD" w14:textId="77777777" w:rsidR="00980629" w:rsidRPr="00340B0D" w:rsidRDefault="00980629" w:rsidP="00541D1A">
            <w:pPr>
              <w:jc w:val="center"/>
              <w:rPr>
                <w:ins w:id="7853" w:author="jonathan pritchard" w:date="2025-01-23T13:47:00Z" w16du:dateUtc="2025-01-23T13:47:00Z"/>
                <w:rFonts w:cs="Arial"/>
                <w:b/>
                <w:bCs/>
                <w:sz w:val="18"/>
                <w:szCs w:val="18"/>
              </w:rPr>
            </w:pPr>
            <w:ins w:id="7854" w:author="jonathan pritchard" w:date="2025-01-23T13:47:00Z" w16du:dateUtc="2025-01-23T13:47: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A6112DF" w14:textId="77777777" w:rsidR="00980629" w:rsidRPr="00340B0D" w:rsidRDefault="00980629" w:rsidP="00541D1A">
            <w:pPr>
              <w:jc w:val="center"/>
              <w:rPr>
                <w:ins w:id="7855" w:author="jonathan pritchard" w:date="2025-01-23T13:47:00Z" w16du:dateUtc="2025-01-23T13:47:00Z"/>
                <w:rFonts w:cs="Arial"/>
                <w:b/>
                <w:bCs/>
                <w:sz w:val="18"/>
                <w:szCs w:val="18"/>
              </w:rPr>
            </w:pPr>
            <w:ins w:id="7856" w:author="jonathan pritchard" w:date="2025-01-23T13:47:00Z" w16du:dateUtc="2025-01-23T13:47:00Z">
              <w:r w:rsidRPr="00340B0D">
                <w:rPr>
                  <w:rFonts w:cs="Arial"/>
                  <w:b/>
                  <w:bCs/>
                  <w:sz w:val="18"/>
                  <w:szCs w:val="18"/>
                </w:rPr>
                <w:t>Independent Mariner’s Selections</w:t>
              </w:r>
              <w:r>
                <w:rPr>
                  <w:rFonts w:cs="Arial"/>
                  <w:b/>
                  <w:bCs/>
                  <w:sz w:val="18"/>
                  <w:szCs w:val="18"/>
                </w:rPr>
                <w:t xml:space="preserve"> (default=On)</w:t>
              </w:r>
            </w:ins>
          </w:p>
        </w:tc>
      </w:tr>
      <w:tr w:rsidR="00980629" w:rsidRPr="00340B0D" w14:paraId="4E6F0DDB" w14:textId="77777777" w:rsidTr="00541D1A">
        <w:trPr>
          <w:ins w:id="7857" w:author="jonathan pritchard" w:date="2025-01-23T13:47:00Z"/>
        </w:trPr>
        <w:customXmlInsRangeStart w:id="7858" w:author="jonathan pritchard" w:date="2025-01-23T13:47:00Z"/>
        <w:sdt>
          <w:sdtPr>
            <w:rPr>
              <w:rFonts w:cs="Arial"/>
              <w:sz w:val="18"/>
              <w:szCs w:val="18"/>
            </w:rPr>
            <w:alias w:val="Diplay Category"/>
            <w:tag w:val="Diplay Categor"/>
            <w:id w:val="577721704"/>
            <w:placeholder>
              <w:docPart w:val="DBF06E8931A74BF0B9469FF24E07DD18"/>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7858"/>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0E942273" w14:textId="77777777" w:rsidR="00980629" w:rsidRPr="00340B0D" w:rsidRDefault="00980629" w:rsidP="00541D1A">
                <w:pPr>
                  <w:rPr>
                    <w:ins w:id="7859" w:author="jonathan pritchard" w:date="2025-01-23T13:47:00Z" w16du:dateUtc="2025-01-23T13:47:00Z"/>
                    <w:rFonts w:cs="Arial"/>
                    <w:sz w:val="18"/>
                    <w:szCs w:val="18"/>
                  </w:rPr>
                </w:pPr>
                <w:ins w:id="7860" w:author="jonathan pritchard" w:date="2025-01-23T13:47:00Z" w16du:dateUtc="2025-01-23T13:47:00Z">
                  <w:r>
                    <w:rPr>
                      <w:rFonts w:cs="Arial"/>
                      <w:sz w:val="18"/>
                      <w:szCs w:val="18"/>
                    </w:rPr>
                    <w:t>Other</w:t>
                  </w:r>
                </w:ins>
              </w:p>
            </w:tc>
            <w:customXmlInsRangeStart w:id="7861" w:author="jonathan pritchard" w:date="2025-01-23T13:47:00Z"/>
          </w:sdtContent>
        </w:sdt>
        <w:customXmlInsRangeEnd w:id="7861"/>
        <w:tc>
          <w:tcPr>
            <w:tcW w:w="3871" w:type="dxa"/>
            <w:gridSpan w:val="5"/>
            <w:tcBorders>
              <w:left w:val="single" w:sz="12" w:space="0" w:color="auto"/>
              <w:bottom w:val="single" w:sz="4" w:space="0" w:color="auto"/>
              <w:right w:val="single" w:sz="4" w:space="0" w:color="auto"/>
            </w:tcBorders>
            <w:shd w:val="clear" w:color="auto" w:fill="auto"/>
          </w:tcPr>
          <w:p w14:paraId="63FA59BC" w14:textId="77777777" w:rsidR="00980629" w:rsidRPr="00340B0D" w:rsidRDefault="00980629" w:rsidP="00541D1A">
            <w:pPr>
              <w:rPr>
                <w:ins w:id="7862" w:author="jonathan pritchard" w:date="2025-01-23T13:47:00Z" w16du:dateUtc="2025-01-23T13:47:00Z"/>
                <w:rFonts w:cs="Arial"/>
                <w:sz w:val="18"/>
                <w:szCs w:val="18"/>
              </w:rPr>
            </w:pPr>
            <w:ins w:id="7863" w:author="jonathan pritchard" w:date="2025-01-23T13:47:00Z" w16du:dateUtc="2025-01-23T13:47: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165177D6" w14:textId="77777777" w:rsidR="00980629" w:rsidRPr="00340B0D" w:rsidRDefault="00980629" w:rsidP="00541D1A">
            <w:pPr>
              <w:jc w:val="center"/>
              <w:rPr>
                <w:ins w:id="7864" w:author="jonathan pritchard" w:date="2025-01-23T13:47:00Z" w16du:dateUtc="2025-01-23T13:47:00Z"/>
                <w:rFonts w:cs="Arial"/>
                <w:sz w:val="18"/>
                <w:szCs w:val="18"/>
              </w:rPr>
            </w:pPr>
          </w:p>
        </w:tc>
      </w:tr>
      <w:tr w:rsidR="00980629" w:rsidRPr="00340B0D" w14:paraId="6B632192" w14:textId="77777777" w:rsidTr="00541D1A">
        <w:trPr>
          <w:ins w:id="7865" w:author="jonathan pritchard" w:date="2025-01-23T13:47:00Z"/>
        </w:trPr>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5735E7B" w14:textId="77777777" w:rsidR="00980629" w:rsidRPr="00340B0D" w:rsidRDefault="00980629" w:rsidP="00541D1A">
            <w:pPr>
              <w:jc w:val="center"/>
              <w:rPr>
                <w:ins w:id="7866" w:author="jonathan pritchard" w:date="2025-01-23T13:47:00Z" w16du:dateUtc="2025-01-23T13:47:00Z"/>
                <w:rFonts w:cs="Arial"/>
                <w:b/>
                <w:bCs/>
                <w:sz w:val="18"/>
                <w:szCs w:val="18"/>
              </w:rPr>
            </w:pPr>
            <w:ins w:id="7867" w:author="jonathan pritchard" w:date="2025-01-23T13:47:00Z" w16du:dateUtc="2025-01-23T13:47: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05FC58F2" w14:textId="77777777" w:rsidR="00980629" w:rsidRPr="00340B0D" w:rsidRDefault="00980629" w:rsidP="00541D1A">
            <w:pPr>
              <w:rPr>
                <w:ins w:id="7868" w:author="jonathan pritchard" w:date="2025-01-23T13:47:00Z" w16du:dateUtc="2025-01-23T13:47:00Z"/>
                <w:rFonts w:cs="Arial"/>
                <w:sz w:val="18"/>
                <w:szCs w:val="18"/>
              </w:rPr>
            </w:pPr>
            <w:ins w:id="7869" w:author="jonathan pritchard" w:date="2025-01-23T13:47:00Z" w16du:dateUtc="2025-01-23T13:47: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3CED0199" w14:textId="77777777" w:rsidR="00980629" w:rsidRPr="00340B0D" w:rsidRDefault="00980629" w:rsidP="00541D1A">
            <w:pPr>
              <w:jc w:val="center"/>
              <w:rPr>
                <w:ins w:id="7870" w:author="jonathan pritchard" w:date="2025-01-23T13:47:00Z" w16du:dateUtc="2025-01-23T13:47:00Z"/>
                <w:rFonts w:cs="Arial"/>
                <w:sz w:val="18"/>
                <w:szCs w:val="18"/>
              </w:rPr>
            </w:pPr>
          </w:p>
        </w:tc>
      </w:tr>
      <w:tr w:rsidR="00980629" w:rsidRPr="00340B0D" w14:paraId="051E0EA0" w14:textId="77777777" w:rsidTr="00541D1A">
        <w:trPr>
          <w:ins w:id="7871"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50BD9D2" w14:textId="77777777" w:rsidR="00980629" w:rsidRPr="00340B0D" w:rsidRDefault="00980629" w:rsidP="00541D1A">
            <w:pPr>
              <w:rPr>
                <w:ins w:id="7872" w:author="jonathan pritchard" w:date="2025-01-23T13:47:00Z" w16du:dateUtc="2025-01-23T13:47:00Z"/>
                <w:rFonts w:cs="Arial"/>
                <w:sz w:val="18"/>
                <w:szCs w:val="18"/>
              </w:rPr>
            </w:pPr>
            <w:ins w:id="7873" w:author="jonathan pritchard" w:date="2025-01-23T13:47:00Z" w16du:dateUtc="2025-01-23T13:47: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2B029D3" w14:textId="77777777" w:rsidR="00980629" w:rsidRPr="00340B0D" w:rsidRDefault="00980629" w:rsidP="00541D1A">
            <w:pPr>
              <w:rPr>
                <w:ins w:id="7874" w:author="jonathan pritchard" w:date="2025-01-23T13:47:00Z" w16du:dateUtc="2025-01-23T13:47:00Z"/>
                <w:rFonts w:cs="Arial"/>
                <w:sz w:val="18"/>
                <w:szCs w:val="18"/>
              </w:rPr>
            </w:pPr>
          </w:p>
        </w:tc>
        <w:tc>
          <w:tcPr>
            <w:tcW w:w="3871" w:type="dxa"/>
            <w:gridSpan w:val="5"/>
            <w:tcBorders>
              <w:left w:val="single" w:sz="12" w:space="0" w:color="auto"/>
            </w:tcBorders>
          </w:tcPr>
          <w:p w14:paraId="7B416A00" w14:textId="77777777" w:rsidR="00980629" w:rsidRPr="00340B0D" w:rsidRDefault="00980629" w:rsidP="00541D1A">
            <w:pPr>
              <w:rPr>
                <w:ins w:id="7875" w:author="jonathan pritchard" w:date="2025-01-23T13:47:00Z" w16du:dateUtc="2025-01-23T13:47:00Z"/>
                <w:rFonts w:cs="Arial"/>
                <w:sz w:val="18"/>
                <w:szCs w:val="18"/>
              </w:rPr>
            </w:pPr>
            <w:ins w:id="7876" w:author="jonathan pritchard" w:date="2025-01-23T13:47:00Z" w16du:dateUtc="2025-01-23T13:47:00Z">
              <w:r w:rsidRPr="00340B0D">
                <w:rPr>
                  <w:rFonts w:cs="Arial"/>
                  <w:sz w:val="18"/>
                  <w:szCs w:val="18"/>
                </w:rPr>
                <w:t>Highlight date dependent</w:t>
              </w:r>
            </w:ins>
          </w:p>
        </w:tc>
        <w:tc>
          <w:tcPr>
            <w:tcW w:w="672" w:type="dxa"/>
            <w:tcBorders>
              <w:right w:val="single" w:sz="12" w:space="0" w:color="auto"/>
            </w:tcBorders>
          </w:tcPr>
          <w:p w14:paraId="178C86DA" w14:textId="77777777" w:rsidR="00980629" w:rsidRPr="00340B0D" w:rsidRDefault="00980629" w:rsidP="00541D1A">
            <w:pPr>
              <w:jc w:val="center"/>
              <w:rPr>
                <w:ins w:id="7877" w:author="jonathan pritchard" w:date="2025-01-23T13:47:00Z" w16du:dateUtc="2025-01-23T13:47:00Z"/>
                <w:rFonts w:cs="Arial"/>
                <w:sz w:val="18"/>
                <w:szCs w:val="18"/>
              </w:rPr>
            </w:pPr>
          </w:p>
        </w:tc>
      </w:tr>
      <w:tr w:rsidR="00980629" w:rsidRPr="00340B0D" w14:paraId="3D0D35B3" w14:textId="77777777" w:rsidTr="00541D1A">
        <w:trPr>
          <w:ins w:id="7878"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D23B0CB" w14:textId="77777777" w:rsidR="00980629" w:rsidRPr="00340B0D" w:rsidRDefault="00980629" w:rsidP="00541D1A">
            <w:pPr>
              <w:rPr>
                <w:ins w:id="7879" w:author="jonathan pritchard" w:date="2025-01-23T13:47:00Z" w16du:dateUtc="2025-01-23T13:47:00Z"/>
                <w:rFonts w:cs="Arial"/>
                <w:sz w:val="18"/>
                <w:szCs w:val="18"/>
              </w:rPr>
            </w:pPr>
            <w:ins w:id="7880" w:author="jonathan pritchard" w:date="2025-01-23T13:47:00Z" w16du:dateUtc="2025-01-23T13:47: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D423D15" w14:textId="77777777" w:rsidR="00980629" w:rsidRPr="00340B0D" w:rsidRDefault="00980629" w:rsidP="00541D1A">
            <w:pPr>
              <w:rPr>
                <w:ins w:id="7881" w:author="jonathan pritchard" w:date="2025-01-23T13:47:00Z" w16du:dateUtc="2025-01-23T13:47:00Z"/>
                <w:rFonts w:cs="Arial"/>
                <w:sz w:val="18"/>
                <w:szCs w:val="18"/>
              </w:rPr>
            </w:pPr>
          </w:p>
        </w:tc>
        <w:tc>
          <w:tcPr>
            <w:tcW w:w="3871" w:type="dxa"/>
            <w:gridSpan w:val="5"/>
            <w:tcBorders>
              <w:left w:val="single" w:sz="12" w:space="0" w:color="auto"/>
            </w:tcBorders>
          </w:tcPr>
          <w:p w14:paraId="412E004E" w14:textId="77777777" w:rsidR="00980629" w:rsidRPr="00340B0D" w:rsidRDefault="00980629" w:rsidP="00541D1A">
            <w:pPr>
              <w:rPr>
                <w:ins w:id="7882" w:author="jonathan pritchard" w:date="2025-01-23T13:47:00Z" w16du:dateUtc="2025-01-23T13:47:00Z"/>
                <w:rFonts w:cs="Arial"/>
                <w:sz w:val="18"/>
                <w:szCs w:val="18"/>
              </w:rPr>
            </w:pPr>
            <w:ins w:id="7883" w:author="jonathan pritchard" w:date="2025-01-23T13:47:00Z" w16du:dateUtc="2025-01-23T13:47:00Z">
              <w:r w:rsidRPr="00340B0D">
                <w:rPr>
                  <w:rFonts w:cs="Arial"/>
                  <w:sz w:val="18"/>
                  <w:szCs w:val="18"/>
                </w:rPr>
                <w:t>Highlight document</w:t>
              </w:r>
            </w:ins>
          </w:p>
        </w:tc>
        <w:tc>
          <w:tcPr>
            <w:tcW w:w="672" w:type="dxa"/>
            <w:tcBorders>
              <w:right w:val="single" w:sz="12" w:space="0" w:color="auto"/>
            </w:tcBorders>
          </w:tcPr>
          <w:p w14:paraId="1CCE9A96" w14:textId="77777777" w:rsidR="00980629" w:rsidRPr="00340B0D" w:rsidRDefault="00980629" w:rsidP="00541D1A">
            <w:pPr>
              <w:jc w:val="center"/>
              <w:rPr>
                <w:ins w:id="7884" w:author="jonathan pritchard" w:date="2025-01-23T13:47:00Z" w16du:dateUtc="2025-01-23T13:47:00Z"/>
                <w:rFonts w:cs="Arial"/>
                <w:sz w:val="18"/>
                <w:szCs w:val="18"/>
              </w:rPr>
            </w:pPr>
          </w:p>
        </w:tc>
      </w:tr>
      <w:tr w:rsidR="00980629" w:rsidRPr="00340B0D" w14:paraId="3C64788B" w14:textId="77777777" w:rsidTr="00541D1A">
        <w:trPr>
          <w:ins w:id="7885"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ED1D943" w14:textId="77777777" w:rsidR="00980629" w:rsidRPr="00340B0D" w:rsidRDefault="00980629" w:rsidP="00541D1A">
            <w:pPr>
              <w:rPr>
                <w:ins w:id="7886" w:author="jonathan pritchard" w:date="2025-01-23T13:47:00Z" w16du:dateUtc="2025-01-23T13:47:00Z"/>
                <w:rFonts w:cs="Arial"/>
                <w:sz w:val="18"/>
                <w:szCs w:val="18"/>
              </w:rPr>
            </w:pPr>
            <w:ins w:id="7887" w:author="jonathan pritchard" w:date="2025-01-23T13:47:00Z" w16du:dateUtc="2025-01-23T13:47: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388B2E3" w14:textId="77777777" w:rsidR="00980629" w:rsidRPr="00340B0D" w:rsidRDefault="00980629" w:rsidP="00541D1A">
            <w:pPr>
              <w:rPr>
                <w:ins w:id="7888" w:author="jonathan pritchard" w:date="2025-01-23T13:47:00Z" w16du:dateUtc="2025-01-23T13:47:00Z"/>
                <w:rFonts w:cs="Arial"/>
                <w:sz w:val="18"/>
                <w:szCs w:val="18"/>
              </w:rPr>
            </w:pPr>
          </w:p>
        </w:tc>
        <w:tc>
          <w:tcPr>
            <w:tcW w:w="3871" w:type="dxa"/>
            <w:gridSpan w:val="5"/>
            <w:tcBorders>
              <w:left w:val="single" w:sz="12" w:space="0" w:color="auto"/>
            </w:tcBorders>
          </w:tcPr>
          <w:p w14:paraId="7E43763E" w14:textId="77777777" w:rsidR="00980629" w:rsidRPr="00340B0D" w:rsidRDefault="00980629" w:rsidP="00541D1A">
            <w:pPr>
              <w:rPr>
                <w:ins w:id="7889" w:author="jonathan pritchard" w:date="2025-01-23T13:47:00Z" w16du:dateUtc="2025-01-23T13:47:00Z"/>
                <w:rFonts w:cs="Arial"/>
                <w:b/>
                <w:bCs/>
                <w:sz w:val="18"/>
                <w:szCs w:val="18"/>
              </w:rPr>
            </w:pPr>
            <w:ins w:id="7890" w:author="jonathan pritchard" w:date="2025-01-23T13:47:00Z" w16du:dateUtc="2025-01-23T13:47:00Z">
              <w:r w:rsidRPr="00340B0D">
                <w:rPr>
                  <w:rFonts w:cs="Arial"/>
                  <w:sz w:val="18"/>
                  <w:szCs w:val="18"/>
                </w:rPr>
                <w:t>Highlight info</w:t>
              </w:r>
            </w:ins>
          </w:p>
        </w:tc>
        <w:tc>
          <w:tcPr>
            <w:tcW w:w="672" w:type="dxa"/>
            <w:tcBorders>
              <w:right w:val="single" w:sz="12" w:space="0" w:color="auto"/>
            </w:tcBorders>
          </w:tcPr>
          <w:p w14:paraId="7D1C292C" w14:textId="77777777" w:rsidR="00980629" w:rsidRPr="00340B0D" w:rsidRDefault="00980629" w:rsidP="00541D1A">
            <w:pPr>
              <w:jc w:val="center"/>
              <w:rPr>
                <w:ins w:id="7891" w:author="jonathan pritchard" w:date="2025-01-23T13:47:00Z" w16du:dateUtc="2025-01-23T13:47:00Z"/>
                <w:rFonts w:cs="Arial"/>
                <w:sz w:val="18"/>
                <w:szCs w:val="18"/>
              </w:rPr>
            </w:pPr>
          </w:p>
        </w:tc>
      </w:tr>
      <w:tr w:rsidR="00980629" w:rsidRPr="00340B0D" w14:paraId="56CFBD9C" w14:textId="77777777" w:rsidTr="00541D1A">
        <w:trPr>
          <w:ins w:id="7892"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5713433" w14:textId="77777777" w:rsidR="00980629" w:rsidRPr="00340B0D" w:rsidRDefault="00980629" w:rsidP="00541D1A">
            <w:pPr>
              <w:rPr>
                <w:ins w:id="7893" w:author="jonathan pritchard" w:date="2025-01-23T13:47:00Z" w16du:dateUtc="2025-01-23T13:47:00Z"/>
                <w:rFonts w:cs="Arial"/>
                <w:sz w:val="18"/>
                <w:szCs w:val="18"/>
              </w:rPr>
            </w:pPr>
            <w:ins w:id="7894" w:author="jonathan pritchard" w:date="2025-01-23T13:47:00Z" w16du:dateUtc="2025-01-23T13:47: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2EC8237" w14:textId="77777777" w:rsidR="00980629" w:rsidRPr="00340B0D" w:rsidRDefault="00980629" w:rsidP="00541D1A">
            <w:pPr>
              <w:rPr>
                <w:ins w:id="7895" w:author="jonathan pritchard" w:date="2025-01-23T13:47:00Z" w16du:dateUtc="2025-01-23T13:47:00Z"/>
                <w:rFonts w:cs="Arial"/>
                <w:sz w:val="18"/>
                <w:szCs w:val="18"/>
              </w:rPr>
            </w:pPr>
          </w:p>
        </w:tc>
        <w:tc>
          <w:tcPr>
            <w:tcW w:w="3871" w:type="dxa"/>
            <w:gridSpan w:val="5"/>
            <w:tcBorders>
              <w:left w:val="single" w:sz="12" w:space="0" w:color="auto"/>
            </w:tcBorders>
          </w:tcPr>
          <w:p w14:paraId="164C2ADC" w14:textId="77777777" w:rsidR="00980629" w:rsidRPr="00340B0D" w:rsidRDefault="00980629" w:rsidP="00541D1A">
            <w:pPr>
              <w:rPr>
                <w:ins w:id="7896" w:author="jonathan pritchard" w:date="2025-01-23T13:47:00Z" w16du:dateUtc="2025-01-23T13:47:00Z"/>
                <w:rFonts w:cs="Arial"/>
                <w:sz w:val="18"/>
                <w:szCs w:val="18"/>
              </w:rPr>
            </w:pPr>
            <w:ins w:id="7897" w:author="jonathan pritchard" w:date="2025-01-23T13:47:00Z" w16du:dateUtc="2025-01-23T13:47:00Z">
              <w:r w:rsidRPr="00340B0D">
                <w:rPr>
                  <w:rFonts w:cs="Arial"/>
                  <w:sz w:val="18"/>
                  <w:szCs w:val="18"/>
                </w:rPr>
                <w:t>Shallow Pattern</w:t>
              </w:r>
            </w:ins>
          </w:p>
        </w:tc>
        <w:tc>
          <w:tcPr>
            <w:tcW w:w="672" w:type="dxa"/>
            <w:tcBorders>
              <w:right w:val="single" w:sz="12" w:space="0" w:color="auto"/>
            </w:tcBorders>
          </w:tcPr>
          <w:p w14:paraId="0314FA37" w14:textId="77777777" w:rsidR="00980629" w:rsidRPr="00340B0D" w:rsidRDefault="00980629" w:rsidP="00541D1A">
            <w:pPr>
              <w:jc w:val="center"/>
              <w:rPr>
                <w:ins w:id="7898" w:author="jonathan pritchard" w:date="2025-01-23T13:47:00Z" w16du:dateUtc="2025-01-23T13:47:00Z"/>
                <w:rFonts w:cs="Arial"/>
                <w:sz w:val="18"/>
                <w:szCs w:val="18"/>
              </w:rPr>
            </w:pPr>
          </w:p>
        </w:tc>
      </w:tr>
      <w:tr w:rsidR="00980629" w:rsidRPr="00340B0D" w14:paraId="1FAC73CD" w14:textId="77777777" w:rsidTr="00541D1A">
        <w:trPr>
          <w:ins w:id="7899"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AA9FB43" w14:textId="77777777" w:rsidR="00980629" w:rsidRPr="00340B0D" w:rsidRDefault="00980629" w:rsidP="00541D1A">
            <w:pPr>
              <w:rPr>
                <w:ins w:id="7900" w:author="jonathan pritchard" w:date="2025-01-23T13:47:00Z" w16du:dateUtc="2025-01-23T13:47:00Z"/>
                <w:rFonts w:cs="Arial"/>
                <w:sz w:val="18"/>
                <w:szCs w:val="18"/>
              </w:rPr>
            </w:pPr>
            <w:ins w:id="7901" w:author="jonathan pritchard" w:date="2025-01-23T13:47:00Z" w16du:dateUtc="2025-01-23T13:47: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6193844" w14:textId="77777777" w:rsidR="00980629" w:rsidRPr="00340B0D" w:rsidRDefault="00980629" w:rsidP="00541D1A">
            <w:pPr>
              <w:rPr>
                <w:ins w:id="7902" w:author="jonathan pritchard" w:date="2025-01-23T13:47:00Z" w16du:dateUtc="2025-01-23T13:47:00Z"/>
                <w:rFonts w:cs="Arial"/>
                <w:sz w:val="18"/>
                <w:szCs w:val="18"/>
              </w:rPr>
            </w:pPr>
          </w:p>
        </w:tc>
        <w:tc>
          <w:tcPr>
            <w:tcW w:w="3871" w:type="dxa"/>
            <w:gridSpan w:val="5"/>
            <w:tcBorders>
              <w:left w:val="single" w:sz="12" w:space="0" w:color="auto"/>
            </w:tcBorders>
          </w:tcPr>
          <w:p w14:paraId="70907D84" w14:textId="77777777" w:rsidR="00980629" w:rsidRPr="00340B0D" w:rsidRDefault="00980629" w:rsidP="00541D1A">
            <w:pPr>
              <w:rPr>
                <w:ins w:id="7903" w:author="jonathan pritchard" w:date="2025-01-23T13:47:00Z" w16du:dateUtc="2025-01-23T13:47:00Z"/>
                <w:rFonts w:cs="Arial"/>
                <w:sz w:val="18"/>
                <w:szCs w:val="18"/>
              </w:rPr>
            </w:pPr>
            <w:ins w:id="7904" w:author="jonathan pritchard" w:date="2025-01-23T13:47:00Z" w16du:dateUtc="2025-01-23T13:47:00Z">
              <w:r w:rsidRPr="00340B0D">
                <w:rPr>
                  <w:rFonts w:cs="Arial"/>
                  <w:sz w:val="18"/>
                  <w:szCs w:val="18"/>
                </w:rPr>
                <w:t>Unknown</w:t>
              </w:r>
            </w:ins>
          </w:p>
        </w:tc>
        <w:tc>
          <w:tcPr>
            <w:tcW w:w="672" w:type="dxa"/>
            <w:tcBorders>
              <w:right w:val="single" w:sz="12" w:space="0" w:color="auto"/>
            </w:tcBorders>
          </w:tcPr>
          <w:p w14:paraId="722C119C" w14:textId="77777777" w:rsidR="00980629" w:rsidRPr="00340B0D" w:rsidRDefault="00980629" w:rsidP="00541D1A">
            <w:pPr>
              <w:jc w:val="center"/>
              <w:rPr>
                <w:ins w:id="7905" w:author="jonathan pritchard" w:date="2025-01-23T13:47:00Z" w16du:dateUtc="2025-01-23T13:47:00Z"/>
                <w:rFonts w:cs="Arial"/>
                <w:sz w:val="18"/>
                <w:szCs w:val="18"/>
              </w:rPr>
            </w:pPr>
          </w:p>
        </w:tc>
      </w:tr>
      <w:tr w:rsidR="00980629" w:rsidRPr="00340B0D" w14:paraId="522C912D" w14:textId="77777777" w:rsidTr="00541D1A">
        <w:trPr>
          <w:ins w:id="7906"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5E34921" w14:textId="77777777" w:rsidR="00980629" w:rsidRPr="00340B0D" w:rsidRDefault="00980629" w:rsidP="00541D1A">
            <w:pPr>
              <w:rPr>
                <w:ins w:id="7907" w:author="jonathan pritchard" w:date="2025-01-23T13:47:00Z" w16du:dateUtc="2025-01-23T13:47:00Z"/>
                <w:rFonts w:cs="Arial"/>
                <w:sz w:val="18"/>
                <w:szCs w:val="18"/>
              </w:rPr>
            </w:pPr>
            <w:ins w:id="7908" w:author="jonathan pritchard" w:date="2025-01-23T13:47:00Z" w16du:dateUtc="2025-01-23T13:47: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B793FAB" w14:textId="77777777" w:rsidR="00980629" w:rsidRPr="00340B0D" w:rsidRDefault="00980629" w:rsidP="00541D1A">
            <w:pPr>
              <w:rPr>
                <w:ins w:id="7909" w:author="jonathan pritchard" w:date="2025-01-23T13:47:00Z" w16du:dateUtc="2025-01-23T13:47:00Z"/>
                <w:rFonts w:cs="Arial"/>
                <w:sz w:val="18"/>
                <w:szCs w:val="18"/>
              </w:rPr>
            </w:pPr>
          </w:p>
        </w:tc>
        <w:tc>
          <w:tcPr>
            <w:tcW w:w="3871" w:type="dxa"/>
            <w:gridSpan w:val="5"/>
            <w:tcBorders>
              <w:left w:val="single" w:sz="12" w:space="0" w:color="auto"/>
            </w:tcBorders>
          </w:tcPr>
          <w:p w14:paraId="258C644E" w14:textId="77777777" w:rsidR="00980629" w:rsidRPr="00340B0D" w:rsidRDefault="00980629" w:rsidP="00541D1A">
            <w:pPr>
              <w:rPr>
                <w:ins w:id="7910" w:author="jonathan pritchard" w:date="2025-01-23T13:47:00Z" w16du:dateUtc="2025-01-23T13:47:00Z"/>
                <w:rFonts w:cs="Arial"/>
                <w:sz w:val="18"/>
                <w:szCs w:val="18"/>
              </w:rPr>
            </w:pPr>
            <w:ins w:id="7911" w:author="jonathan pritchard" w:date="2025-01-23T13:47:00Z" w16du:dateUtc="2025-01-23T13:47:00Z">
              <w:r w:rsidRPr="00340B0D">
                <w:rPr>
                  <w:rFonts w:cs="Arial"/>
                  <w:sz w:val="18"/>
                  <w:szCs w:val="18"/>
                </w:rPr>
                <w:t>Update Review</w:t>
              </w:r>
            </w:ins>
          </w:p>
        </w:tc>
        <w:tc>
          <w:tcPr>
            <w:tcW w:w="672" w:type="dxa"/>
            <w:tcBorders>
              <w:right w:val="single" w:sz="12" w:space="0" w:color="auto"/>
            </w:tcBorders>
          </w:tcPr>
          <w:p w14:paraId="15F0CE71" w14:textId="77777777" w:rsidR="00980629" w:rsidRPr="00340B0D" w:rsidRDefault="00980629" w:rsidP="00541D1A">
            <w:pPr>
              <w:jc w:val="center"/>
              <w:rPr>
                <w:ins w:id="7912" w:author="jonathan pritchard" w:date="2025-01-23T13:47:00Z" w16du:dateUtc="2025-01-23T13:47:00Z"/>
                <w:rFonts w:cs="Arial"/>
                <w:sz w:val="18"/>
                <w:szCs w:val="18"/>
              </w:rPr>
            </w:pPr>
          </w:p>
        </w:tc>
      </w:tr>
      <w:tr w:rsidR="00980629" w:rsidRPr="00340B0D" w14:paraId="573B8A13" w14:textId="77777777" w:rsidTr="00541D1A">
        <w:trPr>
          <w:ins w:id="7913"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2CA5A2B" w14:textId="77777777" w:rsidR="00980629" w:rsidRPr="00340B0D" w:rsidRDefault="00980629" w:rsidP="00541D1A">
            <w:pPr>
              <w:rPr>
                <w:ins w:id="7914" w:author="jonathan pritchard" w:date="2025-01-23T13:47:00Z" w16du:dateUtc="2025-01-23T13:47:00Z"/>
                <w:rFonts w:cs="Arial"/>
                <w:sz w:val="18"/>
                <w:szCs w:val="18"/>
              </w:rPr>
            </w:pPr>
            <w:ins w:id="7915" w:author="jonathan pritchard" w:date="2025-01-23T13:47:00Z" w16du:dateUtc="2025-01-23T13:47: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7F1EFE5" w14:textId="77777777" w:rsidR="00980629" w:rsidRPr="00340B0D" w:rsidRDefault="00980629" w:rsidP="00541D1A">
            <w:pPr>
              <w:rPr>
                <w:ins w:id="7916" w:author="jonathan pritchard" w:date="2025-01-23T13:47:00Z" w16du:dateUtc="2025-01-23T13:47:00Z"/>
                <w:rFonts w:cs="Arial"/>
                <w:sz w:val="18"/>
                <w:szCs w:val="18"/>
              </w:rPr>
            </w:pPr>
          </w:p>
        </w:tc>
        <w:tc>
          <w:tcPr>
            <w:tcW w:w="3871" w:type="dxa"/>
            <w:gridSpan w:val="5"/>
            <w:tcBorders>
              <w:left w:val="single" w:sz="12" w:space="0" w:color="auto"/>
            </w:tcBorders>
          </w:tcPr>
          <w:p w14:paraId="178D20F3" w14:textId="77777777" w:rsidR="00980629" w:rsidRPr="00340B0D" w:rsidRDefault="00980629" w:rsidP="00541D1A">
            <w:pPr>
              <w:rPr>
                <w:ins w:id="7917" w:author="jonathan pritchard" w:date="2025-01-23T13:47:00Z" w16du:dateUtc="2025-01-23T13:47:00Z"/>
                <w:rFonts w:cs="Arial"/>
                <w:sz w:val="18"/>
                <w:szCs w:val="18"/>
              </w:rPr>
            </w:pPr>
            <w:ins w:id="7918" w:author="jonathan pritchard" w:date="2025-01-23T13:47:00Z" w16du:dateUtc="2025-01-23T13:47:00Z">
              <w:r w:rsidRPr="00340B0D">
                <w:rPr>
                  <w:rFonts w:cs="Arial"/>
                  <w:b/>
                  <w:bCs/>
                  <w:sz w:val="18"/>
                  <w:szCs w:val="18"/>
                </w:rPr>
                <w:t>Text Groups</w:t>
              </w:r>
            </w:ins>
          </w:p>
        </w:tc>
        <w:tc>
          <w:tcPr>
            <w:tcW w:w="672" w:type="dxa"/>
            <w:tcBorders>
              <w:right w:val="single" w:sz="12" w:space="0" w:color="auto"/>
            </w:tcBorders>
          </w:tcPr>
          <w:p w14:paraId="1C35CE64" w14:textId="77777777" w:rsidR="00980629" w:rsidRPr="00340B0D" w:rsidRDefault="00980629" w:rsidP="00541D1A">
            <w:pPr>
              <w:jc w:val="center"/>
              <w:rPr>
                <w:ins w:id="7919" w:author="jonathan pritchard" w:date="2025-01-23T13:47:00Z" w16du:dateUtc="2025-01-23T13:47:00Z"/>
                <w:rFonts w:cs="Arial"/>
                <w:sz w:val="18"/>
                <w:szCs w:val="18"/>
              </w:rPr>
            </w:pPr>
          </w:p>
        </w:tc>
      </w:tr>
      <w:tr w:rsidR="00980629" w:rsidRPr="00340B0D" w14:paraId="34830262" w14:textId="77777777" w:rsidTr="00541D1A">
        <w:trPr>
          <w:ins w:id="7920"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22CDA23" w14:textId="77777777" w:rsidR="00980629" w:rsidRPr="00340B0D" w:rsidRDefault="00980629" w:rsidP="00541D1A">
            <w:pPr>
              <w:rPr>
                <w:ins w:id="7921" w:author="jonathan pritchard" w:date="2025-01-23T13:47:00Z" w16du:dateUtc="2025-01-23T13:47:00Z"/>
                <w:rFonts w:cs="Arial"/>
                <w:sz w:val="18"/>
                <w:szCs w:val="18"/>
              </w:rPr>
            </w:pPr>
            <w:ins w:id="7922" w:author="jonathan pritchard" w:date="2025-01-23T13:47:00Z" w16du:dateUtc="2025-01-23T13:47: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DB94563" w14:textId="77777777" w:rsidR="00980629" w:rsidRPr="00340B0D" w:rsidRDefault="00980629" w:rsidP="00541D1A">
            <w:pPr>
              <w:rPr>
                <w:ins w:id="7923" w:author="jonathan pritchard" w:date="2025-01-23T13:47:00Z" w16du:dateUtc="2025-01-23T13:47:00Z"/>
                <w:rFonts w:cs="Arial"/>
                <w:sz w:val="18"/>
                <w:szCs w:val="18"/>
              </w:rPr>
            </w:pPr>
          </w:p>
        </w:tc>
        <w:tc>
          <w:tcPr>
            <w:tcW w:w="3871" w:type="dxa"/>
            <w:gridSpan w:val="5"/>
            <w:tcBorders>
              <w:left w:val="single" w:sz="12" w:space="0" w:color="auto"/>
            </w:tcBorders>
          </w:tcPr>
          <w:p w14:paraId="37A7A42F" w14:textId="77777777" w:rsidR="00980629" w:rsidRPr="00340B0D" w:rsidRDefault="00980629" w:rsidP="00541D1A">
            <w:pPr>
              <w:rPr>
                <w:ins w:id="7924" w:author="jonathan pritchard" w:date="2025-01-23T13:47:00Z" w16du:dateUtc="2025-01-23T13:47:00Z"/>
                <w:rFonts w:cs="Arial"/>
                <w:sz w:val="18"/>
                <w:szCs w:val="18"/>
              </w:rPr>
            </w:pPr>
            <w:ins w:id="7925" w:author="jonathan pritchard" w:date="2025-01-23T13:47:00Z" w16du:dateUtc="2025-01-23T13:47:00Z">
              <w:r w:rsidRPr="00340B0D">
                <w:rPr>
                  <w:rFonts w:cs="Arial"/>
                  <w:sz w:val="18"/>
                  <w:szCs w:val="18"/>
                </w:rPr>
                <w:t>Chart Text</w:t>
              </w:r>
            </w:ins>
          </w:p>
        </w:tc>
        <w:tc>
          <w:tcPr>
            <w:tcW w:w="672" w:type="dxa"/>
            <w:tcBorders>
              <w:right w:val="single" w:sz="12" w:space="0" w:color="auto"/>
            </w:tcBorders>
          </w:tcPr>
          <w:p w14:paraId="355261E9" w14:textId="77777777" w:rsidR="00980629" w:rsidRPr="00340B0D" w:rsidRDefault="00980629" w:rsidP="00541D1A">
            <w:pPr>
              <w:jc w:val="center"/>
              <w:rPr>
                <w:ins w:id="7926" w:author="jonathan pritchard" w:date="2025-01-23T13:47:00Z" w16du:dateUtc="2025-01-23T13:47:00Z"/>
                <w:rFonts w:cs="Arial"/>
                <w:sz w:val="18"/>
                <w:szCs w:val="18"/>
              </w:rPr>
            </w:pPr>
          </w:p>
        </w:tc>
      </w:tr>
      <w:tr w:rsidR="00980629" w:rsidRPr="00340B0D" w14:paraId="12CE87AF" w14:textId="77777777" w:rsidTr="00541D1A">
        <w:trPr>
          <w:ins w:id="7927"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0FF422B" w14:textId="77777777" w:rsidR="00980629" w:rsidRPr="00340B0D" w:rsidRDefault="00980629" w:rsidP="00541D1A">
            <w:pPr>
              <w:rPr>
                <w:ins w:id="7928" w:author="jonathan pritchard" w:date="2025-01-23T13:47:00Z" w16du:dateUtc="2025-01-23T13:47:00Z"/>
                <w:rFonts w:cs="Arial"/>
                <w:sz w:val="18"/>
                <w:szCs w:val="18"/>
              </w:rPr>
            </w:pPr>
            <w:ins w:id="7929" w:author="jonathan pritchard" w:date="2025-01-23T13:47:00Z" w16du:dateUtc="2025-01-23T13:47: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B9A39EB" w14:textId="77777777" w:rsidR="00980629" w:rsidRPr="00340B0D" w:rsidRDefault="00980629" w:rsidP="00541D1A">
            <w:pPr>
              <w:rPr>
                <w:ins w:id="7930" w:author="jonathan pritchard" w:date="2025-01-23T13:47:00Z" w16du:dateUtc="2025-01-23T13:47:00Z"/>
                <w:rFonts w:cs="Arial"/>
                <w:sz w:val="18"/>
                <w:szCs w:val="18"/>
              </w:rPr>
            </w:pPr>
          </w:p>
        </w:tc>
        <w:tc>
          <w:tcPr>
            <w:tcW w:w="3871" w:type="dxa"/>
            <w:gridSpan w:val="5"/>
            <w:tcBorders>
              <w:left w:val="single" w:sz="12" w:space="0" w:color="auto"/>
            </w:tcBorders>
          </w:tcPr>
          <w:p w14:paraId="66ACE574" w14:textId="77777777" w:rsidR="00980629" w:rsidRPr="00340B0D" w:rsidRDefault="00980629" w:rsidP="00541D1A">
            <w:pPr>
              <w:rPr>
                <w:ins w:id="7931" w:author="jonathan pritchard" w:date="2025-01-23T13:47:00Z" w16du:dateUtc="2025-01-23T13:47:00Z"/>
                <w:rFonts w:cs="Arial"/>
                <w:sz w:val="18"/>
                <w:szCs w:val="18"/>
              </w:rPr>
            </w:pPr>
            <w:ins w:id="7932" w:author="jonathan pritchard" w:date="2025-01-23T13:47:00Z" w16du:dateUtc="2025-01-23T13:47:00Z">
              <w:r w:rsidRPr="00340B0D">
                <w:rPr>
                  <w:rFonts w:cs="Arial"/>
                  <w:sz w:val="18"/>
                  <w:szCs w:val="18"/>
                </w:rPr>
                <w:t xml:space="preserve">    Important text</w:t>
              </w:r>
            </w:ins>
          </w:p>
        </w:tc>
        <w:tc>
          <w:tcPr>
            <w:tcW w:w="672" w:type="dxa"/>
            <w:tcBorders>
              <w:right w:val="single" w:sz="12" w:space="0" w:color="auto"/>
            </w:tcBorders>
          </w:tcPr>
          <w:p w14:paraId="11EB815D" w14:textId="77777777" w:rsidR="00980629" w:rsidRPr="00340B0D" w:rsidRDefault="00980629" w:rsidP="00541D1A">
            <w:pPr>
              <w:jc w:val="center"/>
              <w:rPr>
                <w:ins w:id="7933" w:author="jonathan pritchard" w:date="2025-01-23T13:47:00Z" w16du:dateUtc="2025-01-23T13:47:00Z"/>
                <w:rFonts w:cs="Arial"/>
                <w:sz w:val="18"/>
                <w:szCs w:val="18"/>
              </w:rPr>
            </w:pPr>
          </w:p>
        </w:tc>
      </w:tr>
      <w:tr w:rsidR="00980629" w:rsidRPr="00340B0D" w14:paraId="1CCFC6C6" w14:textId="77777777" w:rsidTr="00541D1A">
        <w:trPr>
          <w:ins w:id="7934"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837EF36" w14:textId="77777777" w:rsidR="00980629" w:rsidRPr="00340B0D" w:rsidRDefault="00980629" w:rsidP="00541D1A">
            <w:pPr>
              <w:rPr>
                <w:ins w:id="7935" w:author="jonathan pritchard" w:date="2025-01-23T13:47:00Z" w16du:dateUtc="2025-01-23T13:47:00Z"/>
                <w:rFonts w:cs="Arial"/>
                <w:sz w:val="18"/>
                <w:szCs w:val="18"/>
              </w:rPr>
            </w:pPr>
            <w:ins w:id="7936" w:author="jonathan pritchard" w:date="2025-01-23T13:47:00Z" w16du:dateUtc="2025-01-23T13:47: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4E0ABA8" w14:textId="77777777" w:rsidR="00980629" w:rsidRPr="00340B0D" w:rsidRDefault="00980629" w:rsidP="00541D1A">
            <w:pPr>
              <w:rPr>
                <w:ins w:id="7937" w:author="jonathan pritchard" w:date="2025-01-23T13:47:00Z" w16du:dateUtc="2025-01-23T13:47:00Z"/>
                <w:rFonts w:cs="Arial"/>
                <w:sz w:val="18"/>
                <w:szCs w:val="18"/>
              </w:rPr>
            </w:pPr>
          </w:p>
        </w:tc>
        <w:tc>
          <w:tcPr>
            <w:tcW w:w="3871" w:type="dxa"/>
            <w:gridSpan w:val="5"/>
            <w:tcBorders>
              <w:left w:val="single" w:sz="12" w:space="0" w:color="auto"/>
            </w:tcBorders>
          </w:tcPr>
          <w:p w14:paraId="2A2618FC" w14:textId="77777777" w:rsidR="00980629" w:rsidRPr="00340B0D" w:rsidRDefault="00980629" w:rsidP="00541D1A">
            <w:pPr>
              <w:rPr>
                <w:ins w:id="7938" w:author="jonathan pritchard" w:date="2025-01-23T13:47:00Z" w16du:dateUtc="2025-01-23T13:47:00Z"/>
                <w:rFonts w:cs="Arial"/>
                <w:b/>
                <w:bCs/>
                <w:sz w:val="18"/>
                <w:szCs w:val="18"/>
              </w:rPr>
            </w:pPr>
            <w:ins w:id="7939" w:author="jonathan pritchard" w:date="2025-01-23T13:47:00Z" w16du:dateUtc="2025-01-23T13:47:00Z">
              <w:r w:rsidRPr="00340B0D">
                <w:rPr>
                  <w:rFonts w:cs="Arial"/>
                  <w:b/>
                  <w:bCs/>
                  <w:sz w:val="18"/>
                  <w:szCs w:val="18"/>
                </w:rPr>
                <w:t xml:space="preserve">    Other Text</w:t>
              </w:r>
            </w:ins>
          </w:p>
        </w:tc>
        <w:tc>
          <w:tcPr>
            <w:tcW w:w="672" w:type="dxa"/>
            <w:tcBorders>
              <w:right w:val="single" w:sz="12" w:space="0" w:color="auto"/>
            </w:tcBorders>
          </w:tcPr>
          <w:p w14:paraId="129943EE" w14:textId="77777777" w:rsidR="00980629" w:rsidRPr="00340B0D" w:rsidRDefault="00980629" w:rsidP="00541D1A">
            <w:pPr>
              <w:jc w:val="center"/>
              <w:rPr>
                <w:ins w:id="7940" w:author="jonathan pritchard" w:date="2025-01-23T13:47:00Z" w16du:dateUtc="2025-01-23T13:47:00Z"/>
                <w:rFonts w:cs="Arial"/>
                <w:sz w:val="18"/>
                <w:szCs w:val="18"/>
              </w:rPr>
            </w:pPr>
          </w:p>
        </w:tc>
      </w:tr>
      <w:tr w:rsidR="00980629" w:rsidRPr="00340B0D" w14:paraId="4CB901ED" w14:textId="77777777" w:rsidTr="00541D1A">
        <w:trPr>
          <w:ins w:id="7941"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A094E14" w14:textId="77777777" w:rsidR="00980629" w:rsidRPr="00340B0D" w:rsidRDefault="00980629" w:rsidP="00541D1A">
            <w:pPr>
              <w:rPr>
                <w:ins w:id="7942" w:author="jonathan pritchard" w:date="2025-01-23T13:47:00Z" w16du:dateUtc="2025-01-23T13:47:00Z"/>
                <w:rFonts w:cs="Arial"/>
                <w:sz w:val="18"/>
                <w:szCs w:val="18"/>
              </w:rPr>
            </w:pPr>
            <w:ins w:id="7943" w:author="jonathan pritchard" w:date="2025-01-23T13:47:00Z" w16du:dateUtc="2025-01-23T13:47: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02053F4B" w14:textId="77777777" w:rsidR="00980629" w:rsidRPr="00340B0D" w:rsidRDefault="00980629" w:rsidP="00541D1A">
            <w:pPr>
              <w:rPr>
                <w:ins w:id="7944" w:author="jonathan pritchard" w:date="2025-01-23T13:47:00Z" w16du:dateUtc="2025-01-23T13:47:00Z"/>
                <w:rFonts w:cs="Arial"/>
                <w:sz w:val="18"/>
                <w:szCs w:val="18"/>
              </w:rPr>
            </w:pPr>
          </w:p>
        </w:tc>
        <w:tc>
          <w:tcPr>
            <w:tcW w:w="3871" w:type="dxa"/>
            <w:gridSpan w:val="5"/>
            <w:tcBorders>
              <w:left w:val="single" w:sz="12" w:space="0" w:color="auto"/>
            </w:tcBorders>
          </w:tcPr>
          <w:p w14:paraId="1E59D48C" w14:textId="77777777" w:rsidR="00980629" w:rsidRPr="00340B0D" w:rsidRDefault="00980629" w:rsidP="00541D1A">
            <w:pPr>
              <w:rPr>
                <w:ins w:id="7945" w:author="jonathan pritchard" w:date="2025-01-23T13:47:00Z" w16du:dateUtc="2025-01-23T13:47:00Z"/>
                <w:rFonts w:cs="Arial"/>
                <w:sz w:val="18"/>
                <w:szCs w:val="18"/>
              </w:rPr>
            </w:pPr>
            <w:ins w:id="7946" w:author="jonathan pritchard" w:date="2025-01-23T13:47:00Z" w16du:dateUtc="2025-01-23T13:47:00Z">
              <w:r w:rsidRPr="00340B0D">
                <w:rPr>
                  <w:rFonts w:cs="Arial"/>
                  <w:sz w:val="18"/>
                  <w:szCs w:val="18"/>
                </w:rPr>
                <w:t xml:space="preserve">        Names</w:t>
              </w:r>
            </w:ins>
          </w:p>
        </w:tc>
        <w:tc>
          <w:tcPr>
            <w:tcW w:w="672" w:type="dxa"/>
            <w:tcBorders>
              <w:right w:val="single" w:sz="12" w:space="0" w:color="auto"/>
            </w:tcBorders>
          </w:tcPr>
          <w:p w14:paraId="773BD075" w14:textId="77777777" w:rsidR="00980629" w:rsidRPr="00340B0D" w:rsidRDefault="00980629" w:rsidP="00541D1A">
            <w:pPr>
              <w:jc w:val="center"/>
              <w:rPr>
                <w:ins w:id="7947" w:author="jonathan pritchard" w:date="2025-01-23T13:47:00Z" w16du:dateUtc="2025-01-23T13:47:00Z"/>
                <w:rFonts w:cs="Arial"/>
                <w:sz w:val="18"/>
                <w:szCs w:val="18"/>
              </w:rPr>
            </w:pPr>
          </w:p>
        </w:tc>
      </w:tr>
      <w:tr w:rsidR="00980629" w:rsidRPr="00340B0D" w14:paraId="49D49D3D" w14:textId="77777777" w:rsidTr="00541D1A">
        <w:trPr>
          <w:ins w:id="7948" w:author="jonathan pritchard" w:date="2025-01-23T13:47:00Z"/>
        </w:trPr>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708BD0D0" w14:textId="77777777" w:rsidR="00980629" w:rsidRPr="00340B0D" w:rsidRDefault="00980629" w:rsidP="00541D1A">
            <w:pPr>
              <w:jc w:val="center"/>
              <w:rPr>
                <w:ins w:id="7949" w:author="jonathan pritchard" w:date="2025-01-23T13:47:00Z" w16du:dateUtc="2025-01-23T13:47:00Z"/>
                <w:rFonts w:cs="Arial"/>
                <w:b/>
                <w:bCs/>
                <w:sz w:val="18"/>
                <w:szCs w:val="18"/>
              </w:rPr>
            </w:pPr>
            <w:ins w:id="7950" w:author="jonathan pritchard" w:date="2025-01-23T13:47:00Z" w16du:dateUtc="2025-01-23T13:47:00Z">
              <w:r w:rsidRPr="00340B0D">
                <w:rPr>
                  <w:rFonts w:cs="Arial"/>
                  <w:b/>
                  <w:bCs/>
                  <w:sz w:val="18"/>
                  <w:szCs w:val="18"/>
                </w:rPr>
                <w:t>Palette</w:t>
              </w:r>
            </w:ins>
          </w:p>
        </w:tc>
        <w:tc>
          <w:tcPr>
            <w:tcW w:w="3871" w:type="dxa"/>
            <w:gridSpan w:val="5"/>
            <w:tcBorders>
              <w:left w:val="single" w:sz="12" w:space="0" w:color="auto"/>
            </w:tcBorders>
          </w:tcPr>
          <w:p w14:paraId="3ED6B519" w14:textId="77777777" w:rsidR="00980629" w:rsidRPr="00340B0D" w:rsidRDefault="00980629" w:rsidP="00541D1A">
            <w:pPr>
              <w:rPr>
                <w:ins w:id="7951" w:author="jonathan pritchard" w:date="2025-01-23T13:47:00Z" w16du:dateUtc="2025-01-23T13:47:00Z"/>
                <w:rFonts w:cs="Arial"/>
                <w:b/>
                <w:bCs/>
                <w:sz w:val="18"/>
                <w:szCs w:val="18"/>
              </w:rPr>
            </w:pPr>
            <w:ins w:id="7952" w:author="jonathan pritchard" w:date="2025-01-23T13:47:00Z" w16du:dateUtc="2025-01-23T13:47:00Z">
              <w:r w:rsidRPr="00340B0D">
                <w:rPr>
                  <w:rFonts w:cs="Arial"/>
                  <w:sz w:val="18"/>
                  <w:szCs w:val="18"/>
                </w:rPr>
                <w:t xml:space="preserve">        Light description</w:t>
              </w:r>
            </w:ins>
          </w:p>
        </w:tc>
        <w:tc>
          <w:tcPr>
            <w:tcW w:w="672" w:type="dxa"/>
            <w:tcBorders>
              <w:right w:val="single" w:sz="12" w:space="0" w:color="auto"/>
            </w:tcBorders>
          </w:tcPr>
          <w:p w14:paraId="4DEE4B89" w14:textId="77777777" w:rsidR="00980629" w:rsidRPr="00340B0D" w:rsidRDefault="00980629" w:rsidP="00541D1A">
            <w:pPr>
              <w:jc w:val="center"/>
              <w:rPr>
                <w:ins w:id="7953" w:author="jonathan pritchard" w:date="2025-01-23T13:47:00Z" w16du:dateUtc="2025-01-23T13:47:00Z"/>
                <w:rFonts w:cs="Arial"/>
                <w:sz w:val="18"/>
                <w:szCs w:val="18"/>
              </w:rPr>
            </w:pPr>
          </w:p>
        </w:tc>
      </w:tr>
      <w:tr w:rsidR="00980629" w:rsidRPr="00340B0D" w14:paraId="4AC45674" w14:textId="77777777" w:rsidTr="00541D1A">
        <w:trPr>
          <w:ins w:id="7954" w:author="jonathan pritchard" w:date="2025-01-23T13:47:00Z"/>
        </w:trPr>
        <w:customXmlInsRangeStart w:id="7955" w:author="jonathan pritchard" w:date="2025-01-23T13:47:00Z"/>
        <w:sdt>
          <w:sdtPr>
            <w:rPr>
              <w:rFonts w:cs="Arial"/>
              <w:sz w:val="18"/>
              <w:szCs w:val="18"/>
            </w:rPr>
            <w:alias w:val="Palette"/>
            <w:tag w:val="Palette"/>
            <w:id w:val="-1145974124"/>
            <w:placeholder>
              <w:docPart w:val="7E0E3D83731C4D19B2E4BDC4CBC009B2"/>
            </w:placeholder>
            <w:comboBox>
              <w:listItem w:displayText="Day" w:value="Day"/>
              <w:listItem w:displayText="Dusk" w:value="Dusk"/>
              <w:listItem w:displayText="Night" w:value="Night"/>
            </w:comboBox>
          </w:sdtPr>
          <w:sdtContent>
            <w:customXmlInsRangeEnd w:id="7955"/>
            <w:tc>
              <w:tcPr>
                <w:tcW w:w="4656" w:type="dxa"/>
                <w:gridSpan w:val="5"/>
                <w:tcBorders>
                  <w:left w:val="single" w:sz="12" w:space="0" w:color="auto"/>
                  <w:bottom w:val="single" w:sz="12" w:space="0" w:color="auto"/>
                  <w:right w:val="single" w:sz="12" w:space="0" w:color="auto"/>
                </w:tcBorders>
              </w:tcPr>
              <w:p w14:paraId="7CA0F829" w14:textId="77777777" w:rsidR="00980629" w:rsidRPr="00340B0D" w:rsidRDefault="00980629" w:rsidP="00541D1A">
                <w:pPr>
                  <w:rPr>
                    <w:ins w:id="7956" w:author="jonathan pritchard" w:date="2025-01-23T13:47:00Z" w16du:dateUtc="2025-01-23T13:47:00Z"/>
                    <w:rFonts w:cs="Arial"/>
                    <w:sz w:val="18"/>
                    <w:szCs w:val="18"/>
                  </w:rPr>
                </w:pPr>
                <w:ins w:id="7957" w:author="jonathan pritchard" w:date="2025-01-23T13:47:00Z" w16du:dateUtc="2025-01-23T13:47:00Z">
                  <w:r w:rsidRPr="00340B0D">
                    <w:rPr>
                      <w:rFonts w:cs="Arial"/>
                      <w:sz w:val="18"/>
                      <w:szCs w:val="18"/>
                    </w:rPr>
                    <w:t>Day</w:t>
                  </w:r>
                </w:ins>
              </w:p>
            </w:tc>
            <w:customXmlInsRangeStart w:id="7958" w:author="jonathan pritchard" w:date="2025-01-23T13:47:00Z"/>
          </w:sdtContent>
        </w:sdt>
        <w:customXmlInsRangeEnd w:id="7958"/>
        <w:tc>
          <w:tcPr>
            <w:tcW w:w="3871" w:type="dxa"/>
            <w:gridSpan w:val="5"/>
            <w:tcBorders>
              <w:left w:val="single" w:sz="12" w:space="0" w:color="auto"/>
            </w:tcBorders>
          </w:tcPr>
          <w:p w14:paraId="465D3647" w14:textId="77777777" w:rsidR="00980629" w:rsidRPr="00340B0D" w:rsidRDefault="00980629" w:rsidP="00541D1A">
            <w:pPr>
              <w:rPr>
                <w:ins w:id="7959" w:author="jonathan pritchard" w:date="2025-01-23T13:47:00Z" w16du:dateUtc="2025-01-23T13:47:00Z"/>
                <w:rFonts w:cs="Arial"/>
                <w:b/>
                <w:bCs/>
                <w:sz w:val="18"/>
                <w:szCs w:val="18"/>
              </w:rPr>
            </w:pPr>
            <w:ins w:id="7960" w:author="jonathan pritchard" w:date="2025-01-23T13:47:00Z" w16du:dateUtc="2025-01-23T13:47:00Z">
              <w:r w:rsidRPr="00340B0D">
                <w:rPr>
                  <w:rFonts w:cs="Arial"/>
                  <w:sz w:val="18"/>
                  <w:szCs w:val="18"/>
                </w:rPr>
                <w:t xml:space="preserve">        All other chart text</w:t>
              </w:r>
            </w:ins>
          </w:p>
        </w:tc>
        <w:tc>
          <w:tcPr>
            <w:tcW w:w="672" w:type="dxa"/>
            <w:tcBorders>
              <w:right w:val="single" w:sz="12" w:space="0" w:color="auto"/>
            </w:tcBorders>
          </w:tcPr>
          <w:p w14:paraId="00F82587" w14:textId="77777777" w:rsidR="00980629" w:rsidRPr="00340B0D" w:rsidRDefault="00980629" w:rsidP="00541D1A">
            <w:pPr>
              <w:jc w:val="center"/>
              <w:rPr>
                <w:ins w:id="7961" w:author="jonathan pritchard" w:date="2025-01-23T13:47:00Z" w16du:dateUtc="2025-01-23T13:47:00Z"/>
                <w:rFonts w:cs="Arial"/>
                <w:sz w:val="18"/>
                <w:szCs w:val="18"/>
              </w:rPr>
            </w:pPr>
          </w:p>
        </w:tc>
      </w:tr>
      <w:tr w:rsidR="00980629" w:rsidRPr="00340B0D" w14:paraId="1E444AE8" w14:textId="77777777" w:rsidTr="00541D1A">
        <w:trPr>
          <w:ins w:id="7962" w:author="jonathan pritchard" w:date="2025-01-23T13:47:00Z"/>
        </w:trPr>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693572A3" w14:textId="77777777" w:rsidR="00980629" w:rsidRPr="00340B0D" w:rsidRDefault="00980629" w:rsidP="00541D1A">
            <w:pPr>
              <w:jc w:val="center"/>
              <w:rPr>
                <w:ins w:id="7963" w:author="jonathan pritchard" w:date="2025-01-23T13:47:00Z" w16du:dateUtc="2025-01-23T13:47:00Z"/>
                <w:rFonts w:cs="Arial"/>
                <w:b/>
                <w:bCs/>
                <w:sz w:val="18"/>
                <w:szCs w:val="18"/>
              </w:rPr>
            </w:pPr>
          </w:p>
        </w:tc>
        <w:tc>
          <w:tcPr>
            <w:tcW w:w="3871" w:type="dxa"/>
            <w:gridSpan w:val="5"/>
            <w:tcBorders>
              <w:left w:val="single" w:sz="12" w:space="0" w:color="auto"/>
            </w:tcBorders>
          </w:tcPr>
          <w:p w14:paraId="427BBBFE" w14:textId="77777777" w:rsidR="00980629" w:rsidRPr="00340B0D" w:rsidRDefault="00980629" w:rsidP="00541D1A">
            <w:pPr>
              <w:rPr>
                <w:ins w:id="7964" w:author="jonathan pritchard" w:date="2025-01-23T13:47:00Z" w16du:dateUtc="2025-01-23T13:47:00Z"/>
                <w:rFonts w:cs="Arial"/>
                <w:sz w:val="18"/>
                <w:szCs w:val="18"/>
              </w:rPr>
            </w:pPr>
          </w:p>
        </w:tc>
        <w:tc>
          <w:tcPr>
            <w:tcW w:w="672" w:type="dxa"/>
            <w:tcBorders>
              <w:right w:val="single" w:sz="12" w:space="0" w:color="auto"/>
            </w:tcBorders>
            <w:vAlign w:val="center"/>
          </w:tcPr>
          <w:p w14:paraId="1FE7E4E1" w14:textId="77777777" w:rsidR="00980629" w:rsidRPr="00340B0D" w:rsidRDefault="00980629" w:rsidP="00541D1A">
            <w:pPr>
              <w:jc w:val="center"/>
              <w:rPr>
                <w:ins w:id="7965" w:author="jonathan pritchard" w:date="2025-01-23T13:47:00Z" w16du:dateUtc="2025-01-23T13:47:00Z"/>
                <w:rFonts w:cs="Arial"/>
                <w:sz w:val="18"/>
                <w:szCs w:val="18"/>
              </w:rPr>
            </w:pPr>
          </w:p>
        </w:tc>
      </w:tr>
      <w:tr w:rsidR="00980629" w:rsidRPr="00340B0D" w14:paraId="7FDE4929" w14:textId="77777777" w:rsidTr="00541D1A">
        <w:trPr>
          <w:ins w:id="7966" w:author="jonathan pritchard" w:date="2025-01-23T13:47:00Z"/>
        </w:trPr>
        <w:tc>
          <w:tcPr>
            <w:tcW w:w="4656" w:type="dxa"/>
            <w:gridSpan w:val="5"/>
            <w:tcBorders>
              <w:left w:val="single" w:sz="12" w:space="0" w:color="auto"/>
              <w:bottom w:val="single" w:sz="12" w:space="0" w:color="auto"/>
              <w:right w:val="single" w:sz="12" w:space="0" w:color="auto"/>
            </w:tcBorders>
            <w:shd w:val="clear" w:color="auto" w:fill="FFFFFF" w:themeFill="background1"/>
          </w:tcPr>
          <w:p w14:paraId="3CFA5E7A" w14:textId="77777777" w:rsidR="00980629" w:rsidRPr="00340B0D" w:rsidRDefault="00980629" w:rsidP="00541D1A">
            <w:pPr>
              <w:rPr>
                <w:ins w:id="7967" w:author="jonathan pritchard" w:date="2025-01-23T13:47:00Z" w16du:dateUtc="2025-01-23T13:47:00Z"/>
                <w:rFonts w:cs="Arial"/>
                <w:sz w:val="18"/>
                <w:szCs w:val="18"/>
              </w:rPr>
            </w:pPr>
          </w:p>
        </w:tc>
        <w:tc>
          <w:tcPr>
            <w:tcW w:w="3871" w:type="dxa"/>
            <w:gridSpan w:val="5"/>
            <w:tcBorders>
              <w:left w:val="single" w:sz="12" w:space="0" w:color="auto"/>
              <w:bottom w:val="single" w:sz="12" w:space="0" w:color="auto"/>
            </w:tcBorders>
          </w:tcPr>
          <w:p w14:paraId="6C075100" w14:textId="77777777" w:rsidR="00980629" w:rsidRPr="00340B0D" w:rsidRDefault="00980629" w:rsidP="00541D1A">
            <w:pPr>
              <w:jc w:val="center"/>
              <w:rPr>
                <w:ins w:id="7968" w:author="jonathan pritchard" w:date="2025-01-23T13:47:00Z" w16du:dateUtc="2025-01-23T13:47:00Z"/>
                <w:rFonts w:cs="Arial"/>
                <w:sz w:val="18"/>
                <w:szCs w:val="18"/>
              </w:rPr>
            </w:pPr>
          </w:p>
        </w:tc>
        <w:tc>
          <w:tcPr>
            <w:tcW w:w="672" w:type="dxa"/>
            <w:tcBorders>
              <w:bottom w:val="single" w:sz="12" w:space="0" w:color="auto"/>
              <w:right w:val="single" w:sz="12" w:space="0" w:color="auto"/>
            </w:tcBorders>
            <w:vAlign w:val="center"/>
          </w:tcPr>
          <w:p w14:paraId="6FBB4F4E" w14:textId="77777777" w:rsidR="00980629" w:rsidRPr="00340B0D" w:rsidRDefault="00980629" w:rsidP="00541D1A">
            <w:pPr>
              <w:jc w:val="center"/>
              <w:rPr>
                <w:ins w:id="7969" w:author="jonathan pritchard" w:date="2025-01-23T13:47:00Z" w16du:dateUtc="2025-01-23T13:47:00Z"/>
                <w:rFonts w:cs="Arial"/>
                <w:sz w:val="18"/>
                <w:szCs w:val="18"/>
              </w:rPr>
            </w:pPr>
          </w:p>
        </w:tc>
      </w:tr>
      <w:tr w:rsidR="00980629" w:rsidRPr="00340B0D" w14:paraId="7B61FFAE" w14:textId="77777777" w:rsidTr="00541D1A">
        <w:trPr>
          <w:ins w:id="7970" w:author="jonathan pritchard" w:date="2025-01-23T13:47:00Z"/>
        </w:trPr>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0DA9A468" w14:textId="77777777" w:rsidR="00980629" w:rsidRPr="00340B0D" w:rsidRDefault="00980629" w:rsidP="00541D1A">
            <w:pPr>
              <w:jc w:val="center"/>
              <w:rPr>
                <w:ins w:id="7971" w:author="jonathan pritchard" w:date="2025-01-23T13:47:00Z" w16du:dateUtc="2025-01-23T13:47:00Z"/>
                <w:rFonts w:cs="Arial"/>
                <w:b/>
                <w:bCs/>
                <w:sz w:val="18"/>
                <w:szCs w:val="18"/>
              </w:rPr>
            </w:pPr>
            <w:ins w:id="7972" w:author="jonathan pritchard" w:date="2025-01-23T13:47:00Z" w16du:dateUtc="2025-01-23T13:47: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014DCA8" w14:textId="77777777" w:rsidR="00980629" w:rsidRPr="00340B0D" w:rsidRDefault="00980629" w:rsidP="00541D1A">
            <w:pPr>
              <w:jc w:val="center"/>
              <w:rPr>
                <w:ins w:id="7973" w:author="jonathan pritchard" w:date="2025-01-23T13:47:00Z" w16du:dateUtc="2025-01-23T13:47:00Z"/>
                <w:rFonts w:cs="Arial"/>
                <w:sz w:val="18"/>
                <w:szCs w:val="18"/>
              </w:rPr>
            </w:pPr>
            <w:ins w:id="7974" w:author="jonathan pritchard" w:date="2025-01-23T13:47:00Z" w16du:dateUtc="2025-01-23T13:47:00Z">
              <w:r w:rsidRPr="00340B0D">
                <w:rPr>
                  <w:rFonts w:cs="Arial"/>
                  <w:b/>
                  <w:bCs/>
                  <w:sz w:val="18"/>
                  <w:szCs w:val="18"/>
                </w:rPr>
                <w:t>Display</w:t>
              </w:r>
            </w:ins>
          </w:p>
        </w:tc>
      </w:tr>
      <w:tr w:rsidR="00980629" w:rsidRPr="00340B0D" w14:paraId="05D8FC8D" w14:textId="77777777" w:rsidTr="00541D1A">
        <w:trPr>
          <w:trHeight w:val="287"/>
          <w:ins w:id="7975" w:author="jonathan pritchard" w:date="2025-01-23T13:47:00Z"/>
        </w:trPr>
        <w:tc>
          <w:tcPr>
            <w:tcW w:w="1789" w:type="dxa"/>
            <w:tcBorders>
              <w:left w:val="single" w:sz="12" w:space="0" w:color="auto"/>
              <w:bottom w:val="single" w:sz="4" w:space="0" w:color="auto"/>
            </w:tcBorders>
          </w:tcPr>
          <w:p w14:paraId="799AB091" w14:textId="77777777" w:rsidR="00980629" w:rsidRPr="00340B0D" w:rsidRDefault="00980629" w:rsidP="00541D1A">
            <w:pPr>
              <w:rPr>
                <w:ins w:id="7976" w:author="jonathan pritchard" w:date="2025-01-23T13:47:00Z" w16du:dateUtc="2025-01-23T13:47:00Z"/>
                <w:rFonts w:cs="Arial"/>
                <w:sz w:val="18"/>
                <w:szCs w:val="18"/>
              </w:rPr>
            </w:pPr>
            <w:ins w:id="7977" w:author="jonathan pritchard" w:date="2025-01-23T13:47:00Z" w16du:dateUtc="2025-01-23T13:47:00Z">
              <w:r w:rsidRPr="00340B0D">
                <w:rPr>
                  <w:rFonts w:cs="Arial"/>
                  <w:sz w:val="18"/>
                  <w:szCs w:val="18"/>
                </w:rPr>
                <w:t>Start Date</w:t>
              </w:r>
            </w:ins>
          </w:p>
        </w:tc>
        <w:tc>
          <w:tcPr>
            <w:tcW w:w="2867" w:type="dxa"/>
            <w:gridSpan w:val="4"/>
            <w:tcBorders>
              <w:bottom w:val="single" w:sz="4" w:space="0" w:color="auto"/>
              <w:right w:val="single" w:sz="12" w:space="0" w:color="auto"/>
            </w:tcBorders>
          </w:tcPr>
          <w:p w14:paraId="3E749C58" w14:textId="77777777" w:rsidR="00980629" w:rsidRPr="00340B0D" w:rsidRDefault="00980629" w:rsidP="00541D1A">
            <w:pPr>
              <w:rPr>
                <w:ins w:id="7978" w:author="jonathan pritchard" w:date="2025-01-23T13:47:00Z" w16du:dateUtc="2025-01-23T13:47: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1A9EA494" w14:textId="77777777" w:rsidR="00980629" w:rsidRPr="00340B0D" w:rsidRDefault="00980629" w:rsidP="00541D1A">
            <w:pPr>
              <w:rPr>
                <w:ins w:id="7979" w:author="jonathan pritchard" w:date="2025-01-23T13:47:00Z" w16du:dateUtc="2025-01-23T13:47:00Z"/>
                <w:rFonts w:cs="Arial"/>
                <w:sz w:val="18"/>
                <w:szCs w:val="18"/>
              </w:rPr>
            </w:pPr>
            <w:ins w:id="7980" w:author="jonathan pritchard" w:date="2025-01-23T13:47:00Z" w16du:dateUtc="2025-01-23T13:47: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531C759D" w14:textId="77777777" w:rsidR="00980629" w:rsidRPr="00C87169" w:rsidRDefault="00980629" w:rsidP="00541D1A">
            <w:pPr>
              <w:rPr>
                <w:ins w:id="7981" w:author="jonathan pritchard" w:date="2025-01-23T13:47:00Z" w16du:dateUtc="2025-01-23T13:47:00Z"/>
                <w:rFonts w:cs="Arial"/>
              </w:rPr>
            </w:pPr>
          </w:p>
        </w:tc>
      </w:tr>
      <w:tr w:rsidR="00980629" w:rsidRPr="00340B0D" w14:paraId="0FC105F7" w14:textId="77777777" w:rsidTr="00541D1A">
        <w:trPr>
          <w:ins w:id="7982" w:author="jonathan pritchard" w:date="2025-01-23T13:47:00Z"/>
        </w:trPr>
        <w:tc>
          <w:tcPr>
            <w:tcW w:w="1789" w:type="dxa"/>
            <w:tcBorders>
              <w:left w:val="single" w:sz="12" w:space="0" w:color="auto"/>
              <w:bottom w:val="single" w:sz="4" w:space="0" w:color="auto"/>
            </w:tcBorders>
          </w:tcPr>
          <w:p w14:paraId="705D7201" w14:textId="77777777" w:rsidR="00980629" w:rsidRPr="00340B0D" w:rsidRDefault="00980629" w:rsidP="00541D1A">
            <w:pPr>
              <w:rPr>
                <w:ins w:id="7983" w:author="jonathan pritchard" w:date="2025-01-23T13:47:00Z" w16du:dateUtc="2025-01-23T13:47:00Z"/>
                <w:rFonts w:cs="Arial"/>
                <w:sz w:val="18"/>
                <w:szCs w:val="18"/>
              </w:rPr>
            </w:pPr>
            <w:ins w:id="7984" w:author="jonathan pritchard" w:date="2025-01-23T13:47:00Z" w16du:dateUtc="2025-01-23T13:47: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4BEB86D3" w14:textId="77777777" w:rsidR="00980629" w:rsidRPr="00340B0D" w:rsidRDefault="00980629" w:rsidP="00541D1A">
            <w:pPr>
              <w:rPr>
                <w:ins w:id="7985" w:author="jonathan pritchard" w:date="2025-01-23T13:47:00Z" w16du:dateUtc="2025-01-23T13:47: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25A02D3D" w14:textId="77777777" w:rsidR="00980629" w:rsidRPr="00340B0D" w:rsidRDefault="00980629" w:rsidP="00541D1A">
            <w:pPr>
              <w:rPr>
                <w:ins w:id="7986" w:author="jonathan pritchard" w:date="2025-01-23T13:47:00Z" w16du:dateUtc="2025-01-23T13:47:00Z"/>
                <w:rFonts w:cs="Arial"/>
                <w:sz w:val="18"/>
                <w:szCs w:val="18"/>
              </w:rPr>
            </w:pPr>
            <w:ins w:id="7987" w:author="jonathan pritchard" w:date="2025-01-23T13:47:00Z" w16du:dateUtc="2025-01-23T13:47: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0CF435CF" w14:textId="77777777" w:rsidR="00980629" w:rsidRPr="00340B0D" w:rsidRDefault="00980629" w:rsidP="00541D1A">
            <w:pPr>
              <w:rPr>
                <w:ins w:id="7988" w:author="jonathan pritchard" w:date="2025-01-23T13:47:00Z" w16du:dateUtc="2025-01-23T13:47:00Z"/>
                <w:rFonts w:cs="Arial"/>
                <w:sz w:val="18"/>
                <w:szCs w:val="18"/>
              </w:rPr>
            </w:pPr>
            <w:ins w:id="7989" w:author="jonathan pritchard" w:date="2025-01-23T13:47:00Z" w16du:dateUtc="2025-01-23T13:47:00Z">
              <w:r w:rsidRPr="00340B0D">
                <w:rPr>
                  <w:rFonts w:cs="Arial"/>
                  <w:sz w:val="18"/>
                  <w:szCs w:val="18"/>
                </w:rPr>
                <w:t>1:</w:t>
              </w:r>
              <w:r>
                <w:rPr>
                  <w:rFonts w:cs="Arial"/>
                  <w:sz w:val="18"/>
                  <w:szCs w:val="18"/>
                </w:rPr>
                <w:t>60000</w:t>
              </w:r>
            </w:ins>
          </w:p>
        </w:tc>
      </w:tr>
      <w:tr w:rsidR="00980629" w:rsidRPr="00340B0D" w14:paraId="24819866" w14:textId="77777777" w:rsidTr="00541D1A">
        <w:trPr>
          <w:ins w:id="7990" w:author="jonathan pritchard" w:date="2025-01-23T13:47:00Z"/>
        </w:trPr>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7B0E9E4F" w14:textId="77777777" w:rsidR="00980629" w:rsidRPr="00340B0D" w:rsidRDefault="00980629" w:rsidP="00541D1A">
            <w:pPr>
              <w:jc w:val="center"/>
              <w:rPr>
                <w:ins w:id="7991" w:author="jonathan pritchard" w:date="2025-01-23T13:47:00Z" w16du:dateUtc="2025-01-23T13:47: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7ADC24C5" w14:textId="77777777" w:rsidR="00980629" w:rsidRPr="00340B0D" w:rsidRDefault="00980629" w:rsidP="00541D1A">
            <w:pPr>
              <w:rPr>
                <w:ins w:id="7992" w:author="jonathan pritchard" w:date="2025-01-23T13:47:00Z" w16du:dateUtc="2025-01-23T13:47:00Z"/>
                <w:rFonts w:cs="Arial"/>
                <w:sz w:val="18"/>
                <w:szCs w:val="18"/>
              </w:rPr>
            </w:pPr>
            <w:ins w:id="7993" w:author="jonathan pritchard" w:date="2025-01-23T13:47:00Z" w16du:dateUtc="2025-01-23T13:47: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6A7BA54E" w14:textId="77777777" w:rsidR="00980629" w:rsidRPr="00340B0D" w:rsidRDefault="00980629" w:rsidP="00541D1A">
            <w:pPr>
              <w:rPr>
                <w:ins w:id="7994" w:author="jonathan pritchard" w:date="2025-01-23T13:47:00Z" w16du:dateUtc="2025-01-23T13:47:00Z"/>
                <w:rFonts w:cs="Arial"/>
                <w:sz w:val="18"/>
                <w:szCs w:val="18"/>
              </w:rPr>
            </w:pPr>
          </w:p>
        </w:tc>
      </w:tr>
      <w:tr w:rsidR="00980629" w:rsidRPr="00340B0D" w14:paraId="5E46CD90" w14:textId="77777777" w:rsidTr="00541D1A">
        <w:trPr>
          <w:ins w:id="7995" w:author="jonathan pritchard" w:date="2025-01-23T13:47:00Z"/>
        </w:trPr>
        <w:tc>
          <w:tcPr>
            <w:tcW w:w="9199" w:type="dxa"/>
            <w:gridSpan w:val="11"/>
            <w:tcBorders>
              <w:top w:val="single" w:sz="4" w:space="0" w:color="auto"/>
              <w:left w:val="single" w:sz="12" w:space="0" w:color="auto"/>
              <w:bottom w:val="single" w:sz="4" w:space="0" w:color="auto"/>
              <w:right w:val="single" w:sz="12" w:space="0" w:color="auto"/>
            </w:tcBorders>
          </w:tcPr>
          <w:p w14:paraId="1AC04C96" w14:textId="77777777" w:rsidR="00980629" w:rsidRPr="00340B0D" w:rsidRDefault="00980629" w:rsidP="00541D1A">
            <w:pPr>
              <w:rPr>
                <w:ins w:id="7996" w:author="jonathan pritchard" w:date="2025-01-23T13:47:00Z" w16du:dateUtc="2025-01-23T13:47:00Z"/>
                <w:rFonts w:cs="Arial"/>
                <w:sz w:val="18"/>
                <w:szCs w:val="18"/>
              </w:rPr>
            </w:pPr>
          </w:p>
        </w:tc>
      </w:tr>
      <w:tr w:rsidR="00980629" w:rsidRPr="00340B0D" w14:paraId="53C11358" w14:textId="77777777" w:rsidTr="00541D1A">
        <w:trPr>
          <w:ins w:id="7997" w:author="jonathan pritchard" w:date="2025-01-23T13:47: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D48FA8E" w14:textId="77777777" w:rsidR="00980629" w:rsidRPr="00340B0D" w:rsidRDefault="00980629" w:rsidP="00541D1A">
            <w:pPr>
              <w:jc w:val="center"/>
              <w:rPr>
                <w:ins w:id="7998" w:author="jonathan pritchard" w:date="2025-01-23T13:47:00Z" w16du:dateUtc="2025-01-23T13:47:00Z"/>
                <w:rFonts w:cs="Arial"/>
                <w:b/>
                <w:bCs/>
                <w:sz w:val="18"/>
                <w:szCs w:val="18"/>
              </w:rPr>
            </w:pPr>
            <w:ins w:id="7999" w:author="jonathan pritchard" w:date="2025-01-23T13:47:00Z" w16du:dateUtc="2025-01-23T13:47:00Z">
              <w:r w:rsidRPr="00340B0D">
                <w:rPr>
                  <w:rFonts w:cs="Arial"/>
                  <w:b/>
                  <w:bCs/>
                  <w:sz w:val="18"/>
                  <w:szCs w:val="18"/>
                </w:rPr>
                <w:t>Viewing Group</w:t>
              </w:r>
              <w:r>
                <w:rPr>
                  <w:rFonts w:cs="Arial"/>
                  <w:b/>
                  <w:bCs/>
                  <w:sz w:val="18"/>
                  <w:szCs w:val="18"/>
                </w:rPr>
                <w:t>s (Default = On)</w:t>
              </w:r>
            </w:ins>
          </w:p>
        </w:tc>
      </w:tr>
      <w:tr w:rsidR="00980629" w:rsidRPr="00340B0D" w14:paraId="72F39B1B" w14:textId="77777777" w:rsidTr="00541D1A">
        <w:trPr>
          <w:ins w:id="8000" w:author="jonathan pritchard" w:date="2025-01-23T13:47:00Z"/>
        </w:trPr>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10FF72E" w14:textId="77777777" w:rsidR="00980629" w:rsidRPr="00340B0D" w:rsidRDefault="00980629" w:rsidP="00541D1A">
            <w:pPr>
              <w:jc w:val="center"/>
              <w:rPr>
                <w:ins w:id="8001" w:author="jonathan pritchard" w:date="2025-01-23T13:47:00Z" w16du:dateUtc="2025-01-23T13:47:00Z"/>
                <w:rFonts w:cs="Arial"/>
                <w:b/>
                <w:bCs/>
                <w:sz w:val="18"/>
                <w:szCs w:val="18"/>
              </w:rPr>
            </w:pPr>
            <w:ins w:id="8002" w:author="jonathan pritchard" w:date="2025-01-23T13:47:00Z" w16du:dateUtc="2025-01-23T13:47:00Z">
              <w:r w:rsidRPr="00340B0D">
                <w:rPr>
                  <w:rFonts w:cs="Arial"/>
                  <w:b/>
                  <w:bCs/>
                  <w:sz w:val="18"/>
                  <w:szCs w:val="18"/>
                </w:rPr>
                <w:t>Standard Display</w:t>
              </w:r>
            </w:ins>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C8A5BE1" w14:textId="77777777" w:rsidR="00980629" w:rsidRPr="00340B0D" w:rsidRDefault="00980629" w:rsidP="00541D1A">
            <w:pPr>
              <w:jc w:val="center"/>
              <w:rPr>
                <w:ins w:id="8003" w:author="jonathan pritchard" w:date="2025-01-23T13:47:00Z" w16du:dateUtc="2025-01-23T13:47:00Z"/>
                <w:rFonts w:cs="Arial"/>
                <w:b/>
                <w:bCs/>
                <w:sz w:val="18"/>
                <w:szCs w:val="18"/>
              </w:rPr>
            </w:pPr>
            <w:ins w:id="8004" w:author="jonathan pritchard" w:date="2025-01-23T13:47:00Z" w16du:dateUtc="2025-01-23T13:47:00Z">
              <w:r w:rsidRPr="00340B0D">
                <w:rPr>
                  <w:rFonts w:cs="Arial"/>
                  <w:b/>
                  <w:bCs/>
                  <w:sz w:val="18"/>
                  <w:szCs w:val="18"/>
                </w:rPr>
                <w:t>Other</w:t>
              </w:r>
            </w:ins>
          </w:p>
        </w:tc>
      </w:tr>
      <w:tr w:rsidR="00980629" w:rsidRPr="00340B0D" w14:paraId="498F8A0D" w14:textId="77777777" w:rsidTr="00541D1A">
        <w:trPr>
          <w:ins w:id="8005"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069248E2" w14:textId="77777777" w:rsidR="00980629" w:rsidRPr="00340B0D" w:rsidRDefault="00980629" w:rsidP="00541D1A">
            <w:pPr>
              <w:rPr>
                <w:ins w:id="8006" w:author="jonathan pritchard" w:date="2025-01-23T13:47:00Z" w16du:dateUtc="2025-01-23T13:47:00Z"/>
                <w:rFonts w:cs="Arial"/>
                <w:sz w:val="18"/>
                <w:szCs w:val="18"/>
              </w:rPr>
            </w:pPr>
            <w:ins w:id="8007" w:author="jonathan pritchard" w:date="2025-01-23T13:47:00Z" w16du:dateUtc="2025-01-23T13:47: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3502B322" w14:textId="77777777" w:rsidR="00980629" w:rsidRPr="00340B0D" w:rsidRDefault="00980629" w:rsidP="00541D1A">
            <w:pPr>
              <w:jc w:val="center"/>
              <w:rPr>
                <w:ins w:id="8008"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439EFF8F" w14:textId="77777777" w:rsidR="00980629" w:rsidRPr="00340B0D" w:rsidRDefault="00980629" w:rsidP="00541D1A">
            <w:pPr>
              <w:pStyle w:val="Default"/>
              <w:rPr>
                <w:ins w:id="8009" w:author="jonathan pritchard" w:date="2025-01-23T13:47:00Z" w16du:dateUtc="2025-01-23T13:47:00Z"/>
                <w:sz w:val="18"/>
                <w:szCs w:val="18"/>
              </w:rPr>
            </w:pPr>
            <w:ins w:id="8010" w:author="jonathan pritchard" w:date="2025-01-23T13:47:00Z" w16du:dateUtc="2025-01-23T13:47: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45BEF37B" w14:textId="77777777" w:rsidR="00980629" w:rsidRPr="00340B0D" w:rsidRDefault="00980629" w:rsidP="00541D1A">
            <w:pPr>
              <w:rPr>
                <w:ins w:id="8011" w:author="jonathan pritchard" w:date="2025-01-23T13:47:00Z" w16du:dateUtc="2025-01-23T13:47:00Z"/>
                <w:rFonts w:cs="Arial"/>
                <w:sz w:val="18"/>
                <w:szCs w:val="18"/>
              </w:rPr>
            </w:pPr>
          </w:p>
        </w:tc>
      </w:tr>
      <w:tr w:rsidR="00980629" w:rsidRPr="00340B0D" w14:paraId="529527E3" w14:textId="77777777" w:rsidTr="00541D1A">
        <w:trPr>
          <w:ins w:id="8012"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22B002CB" w14:textId="77777777" w:rsidR="00980629" w:rsidRPr="00340B0D" w:rsidRDefault="00980629" w:rsidP="00541D1A">
            <w:pPr>
              <w:pStyle w:val="Default"/>
              <w:rPr>
                <w:ins w:id="8013" w:author="jonathan pritchard" w:date="2025-01-23T13:47:00Z" w16du:dateUtc="2025-01-23T13:47:00Z"/>
                <w:sz w:val="18"/>
                <w:szCs w:val="18"/>
              </w:rPr>
            </w:pPr>
            <w:ins w:id="8014" w:author="jonathan pritchard" w:date="2025-01-23T13:47:00Z" w16du:dateUtc="2025-01-23T13:47: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5567F911" w14:textId="77777777" w:rsidR="00980629" w:rsidRPr="00340B0D" w:rsidRDefault="00980629" w:rsidP="00541D1A">
            <w:pPr>
              <w:jc w:val="center"/>
              <w:rPr>
                <w:ins w:id="8015"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10CADA6B" w14:textId="77777777" w:rsidR="00980629" w:rsidRPr="00340B0D" w:rsidRDefault="00980629" w:rsidP="00541D1A">
            <w:pPr>
              <w:pStyle w:val="Default"/>
              <w:rPr>
                <w:ins w:id="8016" w:author="jonathan pritchard" w:date="2025-01-23T13:47:00Z" w16du:dateUtc="2025-01-23T13:47:00Z"/>
                <w:sz w:val="18"/>
                <w:szCs w:val="18"/>
              </w:rPr>
            </w:pPr>
            <w:ins w:id="8017" w:author="jonathan pritchard" w:date="2025-01-23T13:47:00Z" w16du:dateUtc="2025-01-23T13:47: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5129FB29" w14:textId="77777777" w:rsidR="00980629" w:rsidRPr="00340B0D" w:rsidRDefault="00980629" w:rsidP="00541D1A">
            <w:pPr>
              <w:rPr>
                <w:ins w:id="8018" w:author="jonathan pritchard" w:date="2025-01-23T13:47:00Z" w16du:dateUtc="2025-01-23T13:47:00Z"/>
                <w:rFonts w:cs="Arial"/>
                <w:sz w:val="18"/>
                <w:szCs w:val="18"/>
              </w:rPr>
            </w:pPr>
          </w:p>
        </w:tc>
      </w:tr>
      <w:tr w:rsidR="00980629" w:rsidRPr="00340B0D" w14:paraId="21AD04F7" w14:textId="77777777" w:rsidTr="00541D1A">
        <w:trPr>
          <w:ins w:id="8019"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3F28210E" w14:textId="77777777" w:rsidR="00980629" w:rsidRPr="00340B0D" w:rsidRDefault="00980629" w:rsidP="00541D1A">
            <w:pPr>
              <w:pStyle w:val="Default"/>
              <w:ind w:left="720"/>
              <w:rPr>
                <w:ins w:id="8020" w:author="jonathan pritchard" w:date="2025-01-23T13:47:00Z" w16du:dateUtc="2025-01-23T13:47:00Z"/>
                <w:sz w:val="18"/>
                <w:szCs w:val="18"/>
              </w:rPr>
            </w:pPr>
            <w:ins w:id="8021" w:author="jonathan pritchard" w:date="2025-01-23T13:47:00Z" w16du:dateUtc="2025-01-23T13:47: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0188FE04" w14:textId="77777777" w:rsidR="00980629" w:rsidRPr="00340B0D" w:rsidRDefault="00980629" w:rsidP="00541D1A">
            <w:pPr>
              <w:jc w:val="center"/>
              <w:rPr>
                <w:ins w:id="8022"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7F859074" w14:textId="77777777" w:rsidR="00980629" w:rsidRPr="00340B0D" w:rsidRDefault="00980629" w:rsidP="00541D1A">
            <w:pPr>
              <w:pStyle w:val="Default"/>
              <w:rPr>
                <w:ins w:id="8023" w:author="jonathan pritchard" w:date="2025-01-23T13:47:00Z" w16du:dateUtc="2025-01-23T13:47:00Z"/>
                <w:sz w:val="18"/>
                <w:szCs w:val="18"/>
              </w:rPr>
            </w:pPr>
            <w:ins w:id="8024" w:author="jonathan pritchard" w:date="2025-01-23T13:47:00Z" w16du:dateUtc="2025-01-23T13:47: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4203AA67" w14:textId="77777777" w:rsidR="00980629" w:rsidRPr="00340B0D" w:rsidRDefault="00980629" w:rsidP="00541D1A">
            <w:pPr>
              <w:rPr>
                <w:ins w:id="8025" w:author="jonathan pritchard" w:date="2025-01-23T13:47:00Z" w16du:dateUtc="2025-01-23T13:47:00Z"/>
                <w:rFonts w:cs="Arial"/>
                <w:sz w:val="18"/>
                <w:szCs w:val="18"/>
              </w:rPr>
            </w:pPr>
          </w:p>
        </w:tc>
      </w:tr>
      <w:tr w:rsidR="00980629" w:rsidRPr="00340B0D" w14:paraId="4621E50A" w14:textId="77777777" w:rsidTr="00541D1A">
        <w:trPr>
          <w:ins w:id="8026"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05A43F84" w14:textId="77777777" w:rsidR="00980629" w:rsidRPr="00340B0D" w:rsidRDefault="00980629" w:rsidP="00541D1A">
            <w:pPr>
              <w:pStyle w:val="Default"/>
              <w:ind w:left="720"/>
              <w:rPr>
                <w:ins w:id="8027" w:author="jonathan pritchard" w:date="2025-01-23T13:47:00Z" w16du:dateUtc="2025-01-23T13:47:00Z"/>
                <w:sz w:val="18"/>
                <w:szCs w:val="18"/>
              </w:rPr>
            </w:pPr>
            <w:ins w:id="8028" w:author="jonathan pritchard" w:date="2025-01-23T13:47:00Z" w16du:dateUtc="2025-01-23T13:47: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09255EE2" w14:textId="77777777" w:rsidR="00980629" w:rsidRPr="00340B0D" w:rsidRDefault="00980629" w:rsidP="00541D1A">
            <w:pPr>
              <w:jc w:val="center"/>
              <w:rPr>
                <w:ins w:id="8029"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79B5B2DB" w14:textId="77777777" w:rsidR="00980629" w:rsidRPr="00340B0D" w:rsidRDefault="00980629" w:rsidP="00541D1A">
            <w:pPr>
              <w:pStyle w:val="Default"/>
              <w:rPr>
                <w:ins w:id="8030" w:author="jonathan pritchard" w:date="2025-01-23T13:47:00Z" w16du:dateUtc="2025-01-23T13:47:00Z"/>
                <w:sz w:val="18"/>
                <w:szCs w:val="18"/>
              </w:rPr>
            </w:pPr>
            <w:ins w:id="8031" w:author="jonathan pritchard" w:date="2025-01-23T13:47:00Z" w16du:dateUtc="2025-01-23T13:47: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4A9B6296" w14:textId="77777777" w:rsidR="00980629" w:rsidRPr="00340B0D" w:rsidRDefault="00980629" w:rsidP="00541D1A">
            <w:pPr>
              <w:rPr>
                <w:ins w:id="8032" w:author="jonathan pritchard" w:date="2025-01-23T13:47:00Z" w16du:dateUtc="2025-01-23T13:47:00Z"/>
                <w:rFonts w:cs="Arial"/>
                <w:sz w:val="18"/>
                <w:szCs w:val="18"/>
              </w:rPr>
            </w:pPr>
          </w:p>
        </w:tc>
      </w:tr>
      <w:tr w:rsidR="00980629" w:rsidRPr="00340B0D" w14:paraId="37099D4C" w14:textId="77777777" w:rsidTr="00541D1A">
        <w:trPr>
          <w:ins w:id="8033"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1D5C9497" w14:textId="77777777" w:rsidR="00980629" w:rsidRPr="00340B0D" w:rsidRDefault="00980629" w:rsidP="00541D1A">
            <w:pPr>
              <w:pStyle w:val="Default"/>
              <w:rPr>
                <w:ins w:id="8034" w:author="jonathan pritchard" w:date="2025-01-23T13:47:00Z" w16du:dateUtc="2025-01-23T13:47:00Z"/>
                <w:sz w:val="18"/>
                <w:szCs w:val="18"/>
              </w:rPr>
            </w:pPr>
            <w:ins w:id="8035" w:author="jonathan pritchard" w:date="2025-01-23T13:47:00Z" w16du:dateUtc="2025-01-23T13:47: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03BD242D" w14:textId="77777777" w:rsidR="00980629" w:rsidRPr="00340B0D" w:rsidRDefault="00980629" w:rsidP="00541D1A">
            <w:pPr>
              <w:jc w:val="center"/>
              <w:rPr>
                <w:ins w:id="8036"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0A21721F" w14:textId="77777777" w:rsidR="00980629" w:rsidRPr="00340B0D" w:rsidRDefault="00980629" w:rsidP="00541D1A">
            <w:pPr>
              <w:pStyle w:val="Default"/>
              <w:rPr>
                <w:ins w:id="8037" w:author="jonathan pritchard" w:date="2025-01-23T13:47:00Z" w16du:dateUtc="2025-01-23T13:47:00Z"/>
                <w:sz w:val="18"/>
                <w:szCs w:val="18"/>
              </w:rPr>
            </w:pPr>
            <w:ins w:id="8038" w:author="jonathan pritchard" w:date="2025-01-23T13:47:00Z" w16du:dateUtc="2025-01-23T13:47: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4023C356" w14:textId="77777777" w:rsidR="00980629" w:rsidRPr="00340B0D" w:rsidRDefault="00980629" w:rsidP="00541D1A">
            <w:pPr>
              <w:rPr>
                <w:ins w:id="8039" w:author="jonathan pritchard" w:date="2025-01-23T13:47:00Z" w16du:dateUtc="2025-01-23T13:47:00Z"/>
                <w:rFonts w:cs="Arial"/>
                <w:sz w:val="18"/>
                <w:szCs w:val="18"/>
              </w:rPr>
            </w:pPr>
          </w:p>
        </w:tc>
      </w:tr>
      <w:tr w:rsidR="00980629" w:rsidRPr="00340B0D" w14:paraId="1E647DD0" w14:textId="77777777" w:rsidTr="00541D1A">
        <w:trPr>
          <w:ins w:id="8040"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06E44B66" w14:textId="77777777" w:rsidR="00980629" w:rsidRPr="00340B0D" w:rsidRDefault="00980629" w:rsidP="00541D1A">
            <w:pPr>
              <w:pStyle w:val="Default"/>
              <w:rPr>
                <w:ins w:id="8041" w:author="jonathan pritchard" w:date="2025-01-23T13:47:00Z" w16du:dateUtc="2025-01-23T13:47:00Z"/>
                <w:sz w:val="18"/>
                <w:szCs w:val="18"/>
              </w:rPr>
            </w:pPr>
            <w:ins w:id="8042" w:author="jonathan pritchard" w:date="2025-01-23T13:47:00Z" w16du:dateUtc="2025-01-23T13:47: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7F2D32E9" w14:textId="77777777" w:rsidR="00980629" w:rsidRPr="00340B0D" w:rsidRDefault="00980629" w:rsidP="00541D1A">
            <w:pPr>
              <w:jc w:val="center"/>
              <w:rPr>
                <w:ins w:id="8043"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040710F4" w14:textId="77777777" w:rsidR="00980629" w:rsidRPr="00340B0D" w:rsidRDefault="00980629" w:rsidP="00541D1A">
            <w:pPr>
              <w:pStyle w:val="Default"/>
              <w:rPr>
                <w:ins w:id="8044" w:author="jonathan pritchard" w:date="2025-01-23T13:47:00Z" w16du:dateUtc="2025-01-23T13:47:00Z"/>
                <w:sz w:val="18"/>
                <w:szCs w:val="18"/>
              </w:rPr>
            </w:pPr>
            <w:ins w:id="8045" w:author="jonathan pritchard" w:date="2025-01-23T13:47:00Z" w16du:dateUtc="2025-01-23T13:47: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1E22214E" w14:textId="77777777" w:rsidR="00980629" w:rsidRPr="00340B0D" w:rsidRDefault="00980629" w:rsidP="00541D1A">
            <w:pPr>
              <w:rPr>
                <w:ins w:id="8046" w:author="jonathan pritchard" w:date="2025-01-23T13:47:00Z" w16du:dateUtc="2025-01-23T13:47:00Z"/>
                <w:rFonts w:cs="Arial"/>
                <w:sz w:val="18"/>
                <w:szCs w:val="18"/>
              </w:rPr>
            </w:pPr>
          </w:p>
        </w:tc>
      </w:tr>
      <w:tr w:rsidR="00980629" w:rsidRPr="00340B0D" w14:paraId="47597A5C" w14:textId="77777777" w:rsidTr="00541D1A">
        <w:trPr>
          <w:ins w:id="8047"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103B4B30" w14:textId="77777777" w:rsidR="00980629" w:rsidRPr="00340B0D" w:rsidRDefault="00980629" w:rsidP="00541D1A">
            <w:pPr>
              <w:pStyle w:val="Default"/>
              <w:rPr>
                <w:ins w:id="8048" w:author="jonathan pritchard" w:date="2025-01-23T13:47:00Z" w16du:dateUtc="2025-01-23T13:47:00Z"/>
                <w:sz w:val="18"/>
                <w:szCs w:val="18"/>
              </w:rPr>
            </w:pPr>
            <w:ins w:id="8049" w:author="jonathan pritchard" w:date="2025-01-23T13:47:00Z" w16du:dateUtc="2025-01-23T13:47: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4DC033DF" w14:textId="77777777" w:rsidR="00980629" w:rsidRPr="00340B0D" w:rsidRDefault="00980629" w:rsidP="00541D1A">
            <w:pPr>
              <w:jc w:val="center"/>
              <w:rPr>
                <w:ins w:id="8050"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6192DE22" w14:textId="77777777" w:rsidR="00980629" w:rsidRPr="00340B0D" w:rsidRDefault="00980629" w:rsidP="00541D1A">
            <w:pPr>
              <w:pStyle w:val="Default"/>
              <w:rPr>
                <w:ins w:id="8051" w:author="jonathan pritchard" w:date="2025-01-23T13:47:00Z" w16du:dateUtc="2025-01-23T13:47:00Z"/>
                <w:sz w:val="18"/>
                <w:szCs w:val="18"/>
              </w:rPr>
            </w:pPr>
            <w:ins w:id="8052" w:author="jonathan pritchard" w:date="2025-01-23T13:47:00Z" w16du:dateUtc="2025-01-23T13:47: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5A609C4F" w14:textId="77777777" w:rsidR="00980629" w:rsidRPr="00340B0D" w:rsidRDefault="00980629" w:rsidP="00541D1A">
            <w:pPr>
              <w:rPr>
                <w:ins w:id="8053" w:author="jonathan pritchard" w:date="2025-01-23T13:47:00Z" w16du:dateUtc="2025-01-23T13:47:00Z"/>
                <w:rFonts w:cs="Arial"/>
                <w:sz w:val="18"/>
                <w:szCs w:val="18"/>
              </w:rPr>
            </w:pPr>
          </w:p>
        </w:tc>
      </w:tr>
      <w:tr w:rsidR="00980629" w:rsidRPr="00340B0D" w14:paraId="09D41488" w14:textId="77777777" w:rsidTr="00541D1A">
        <w:trPr>
          <w:ins w:id="8054"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4EB7F855" w14:textId="77777777" w:rsidR="00980629" w:rsidRPr="00340B0D" w:rsidRDefault="00980629" w:rsidP="00541D1A">
            <w:pPr>
              <w:pStyle w:val="Default"/>
              <w:rPr>
                <w:ins w:id="8055" w:author="jonathan pritchard" w:date="2025-01-23T13:47:00Z" w16du:dateUtc="2025-01-23T13:47:00Z"/>
                <w:sz w:val="18"/>
                <w:szCs w:val="18"/>
              </w:rPr>
            </w:pPr>
            <w:ins w:id="8056" w:author="jonathan pritchard" w:date="2025-01-23T13:47:00Z" w16du:dateUtc="2025-01-23T13:47: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02BEB7B7" w14:textId="77777777" w:rsidR="00980629" w:rsidRPr="00340B0D" w:rsidRDefault="00980629" w:rsidP="00541D1A">
            <w:pPr>
              <w:jc w:val="center"/>
              <w:rPr>
                <w:ins w:id="8057"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699A8AFF" w14:textId="77777777" w:rsidR="00980629" w:rsidRPr="00340B0D" w:rsidRDefault="00980629" w:rsidP="00541D1A">
            <w:pPr>
              <w:pStyle w:val="Default"/>
              <w:rPr>
                <w:ins w:id="8058" w:author="jonathan pritchard" w:date="2025-01-23T13:47:00Z" w16du:dateUtc="2025-01-23T13:47:00Z"/>
                <w:sz w:val="18"/>
                <w:szCs w:val="18"/>
              </w:rPr>
            </w:pPr>
            <w:ins w:id="8059" w:author="jonathan pritchard" w:date="2025-01-23T13:47:00Z" w16du:dateUtc="2025-01-23T13:47: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68D33639" w14:textId="77777777" w:rsidR="00980629" w:rsidRPr="00340B0D" w:rsidRDefault="00980629" w:rsidP="00541D1A">
            <w:pPr>
              <w:rPr>
                <w:ins w:id="8060" w:author="jonathan pritchard" w:date="2025-01-23T13:47:00Z" w16du:dateUtc="2025-01-23T13:47:00Z"/>
                <w:rFonts w:cs="Arial"/>
                <w:sz w:val="18"/>
                <w:szCs w:val="18"/>
              </w:rPr>
            </w:pPr>
          </w:p>
        </w:tc>
      </w:tr>
      <w:tr w:rsidR="00980629" w:rsidRPr="00340B0D" w14:paraId="4F87DA29" w14:textId="77777777" w:rsidTr="00541D1A">
        <w:trPr>
          <w:ins w:id="8061"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2824677F" w14:textId="77777777" w:rsidR="00980629" w:rsidRPr="00340B0D" w:rsidRDefault="00980629" w:rsidP="00541D1A">
            <w:pPr>
              <w:pStyle w:val="Default"/>
              <w:rPr>
                <w:ins w:id="8062" w:author="jonathan pritchard" w:date="2025-01-23T13:47:00Z" w16du:dateUtc="2025-01-23T13:47:00Z"/>
                <w:sz w:val="18"/>
                <w:szCs w:val="18"/>
              </w:rPr>
            </w:pPr>
            <w:ins w:id="8063" w:author="jonathan pritchard" w:date="2025-01-23T13:47:00Z" w16du:dateUtc="2025-01-23T13:47: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17A32E8F" w14:textId="77777777" w:rsidR="00980629" w:rsidRPr="00340B0D" w:rsidRDefault="00980629" w:rsidP="00541D1A">
            <w:pPr>
              <w:jc w:val="center"/>
              <w:rPr>
                <w:ins w:id="8064"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6A3DD8FF" w14:textId="77777777" w:rsidR="00980629" w:rsidRPr="00340B0D" w:rsidRDefault="00980629" w:rsidP="00541D1A">
            <w:pPr>
              <w:rPr>
                <w:ins w:id="8065"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61BA9F8D" w14:textId="77777777" w:rsidR="00980629" w:rsidRPr="00340B0D" w:rsidRDefault="00980629" w:rsidP="00541D1A">
            <w:pPr>
              <w:rPr>
                <w:ins w:id="8066" w:author="jonathan pritchard" w:date="2025-01-23T13:47:00Z" w16du:dateUtc="2025-01-23T13:47:00Z"/>
                <w:rFonts w:cs="Arial"/>
                <w:sz w:val="18"/>
                <w:szCs w:val="18"/>
              </w:rPr>
            </w:pPr>
          </w:p>
        </w:tc>
      </w:tr>
      <w:tr w:rsidR="00980629" w:rsidRPr="00340B0D" w14:paraId="7A46ABBB" w14:textId="77777777" w:rsidTr="00541D1A">
        <w:trPr>
          <w:ins w:id="8067"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29C92CFD" w14:textId="77777777" w:rsidR="00980629" w:rsidRPr="00340B0D" w:rsidRDefault="00980629" w:rsidP="00541D1A">
            <w:pPr>
              <w:pStyle w:val="Default"/>
              <w:rPr>
                <w:ins w:id="8068" w:author="jonathan pritchard" w:date="2025-01-23T13:47:00Z" w16du:dateUtc="2025-01-23T13:47:00Z"/>
                <w:sz w:val="18"/>
                <w:szCs w:val="18"/>
              </w:rPr>
            </w:pPr>
            <w:ins w:id="8069" w:author="jonathan pritchard" w:date="2025-01-23T13:47:00Z" w16du:dateUtc="2025-01-23T13:47: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25CFB470" w14:textId="77777777" w:rsidR="00980629" w:rsidRPr="00340B0D" w:rsidRDefault="00980629" w:rsidP="00541D1A">
            <w:pPr>
              <w:jc w:val="center"/>
              <w:rPr>
                <w:ins w:id="8070"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2C49EDF4" w14:textId="77777777" w:rsidR="00980629" w:rsidRPr="00340B0D" w:rsidRDefault="00980629" w:rsidP="00541D1A">
            <w:pPr>
              <w:rPr>
                <w:ins w:id="8071"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2B3A6523" w14:textId="77777777" w:rsidR="00980629" w:rsidRPr="00340B0D" w:rsidRDefault="00980629" w:rsidP="00541D1A">
            <w:pPr>
              <w:rPr>
                <w:ins w:id="8072" w:author="jonathan pritchard" w:date="2025-01-23T13:47:00Z" w16du:dateUtc="2025-01-23T13:47:00Z"/>
                <w:rFonts w:cs="Arial"/>
                <w:sz w:val="18"/>
                <w:szCs w:val="18"/>
              </w:rPr>
            </w:pPr>
          </w:p>
        </w:tc>
      </w:tr>
      <w:tr w:rsidR="00980629" w:rsidRPr="00340B0D" w14:paraId="0A70D0B5" w14:textId="77777777" w:rsidTr="00541D1A">
        <w:trPr>
          <w:ins w:id="8073"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043711BC" w14:textId="77777777" w:rsidR="00980629" w:rsidRPr="00340B0D" w:rsidRDefault="00980629" w:rsidP="00541D1A">
            <w:pPr>
              <w:pStyle w:val="Default"/>
              <w:rPr>
                <w:ins w:id="8074" w:author="jonathan pritchard" w:date="2025-01-23T13:47:00Z" w16du:dateUtc="2025-01-23T13:47:00Z"/>
                <w:sz w:val="18"/>
                <w:szCs w:val="18"/>
              </w:rPr>
            </w:pPr>
            <w:ins w:id="8075" w:author="jonathan pritchard" w:date="2025-01-23T13:47:00Z" w16du:dateUtc="2025-01-23T13:47: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4FB002E2" w14:textId="77777777" w:rsidR="00980629" w:rsidRPr="00340B0D" w:rsidRDefault="00980629" w:rsidP="00541D1A">
            <w:pPr>
              <w:jc w:val="center"/>
              <w:rPr>
                <w:ins w:id="8076"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2E6B6AAD" w14:textId="77777777" w:rsidR="00980629" w:rsidRPr="00340B0D" w:rsidRDefault="00980629" w:rsidP="00541D1A">
            <w:pPr>
              <w:rPr>
                <w:ins w:id="8077"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69E828C4" w14:textId="77777777" w:rsidR="00980629" w:rsidRPr="00340B0D" w:rsidRDefault="00980629" w:rsidP="00541D1A">
            <w:pPr>
              <w:rPr>
                <w:ins w:id="8078" w:author="jonathan pritchard" w:date="2025-01-23T13:47:00Z" w16du:dateUtc="2025-01-23T13:47:00Z"/>
                <w:rFonts w:cs="Arial"/>
                <w:sz w:val="18"/>
                <w:szCs w:val="18"/>
              </w:rPr>
            </w:pPr>
          </w:p>
        </w:tc>
      </w:tr>
      <w:tr w:rsidR="00980629" w:rsidRPr="00340B0D" w14:paraId="71795FA2" w14:textId="77777777" w:rsidTr="00541D1A">
        <w:trPr>
          <w:ins w:id="8079"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250359A4" w14:textId="77777777" w:rsidR="00980629" w:rsidRPr="00340B0D" w:rsidRDefault="00980629" w:rsidP="00541D1A">
            <w:pPr>
              <w:pStyle w:val="Default"/>
              <w:ind w:left="720"/>
              <w:rPr>
                <w:ins w:id="8080" w:author="jonathan pritchard" w:date="2025-01-23T13:47:00Z" w16du:dateUtc="2025-01-23T13:47:00Z"/>
                <w:sz w:val="18"/>
                <w:szCs w:val="18"/>
              </w:rPr>
            </w:pPr>
            <w:ins w:id="8081" w:author="jonathan pritchard" w:date="2025-01-23T13:47:00Z" w16du:dateUtc="2025-01-23T13:47: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0C92B0AA" w14:textId="77777777" w:rsidR="00980629" w:rsidRPr="00340B0D" w:rsidRDefault="00980629" w:rsidP="00541D1A">
            <w:pPr>
              <w:jc w:val="center"/>
              <w:rPr>
                <w:ins w:id="8082"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72901331" w14:textId="77777777" w:rsidR="00980629" w:rsidRPr="00340B0D" w:rsidRDefault="00980629" w:rsidP="00541D1A">
            <w:pPr>
              <w:rPr>
                <w:ins w:id="8083"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1C3D29CD" w14:textId="77777777" w:rsidR="00980629" w:rsidRPr="00340B0D" w:rsidRDefault="00980629" w:rsidP="00541D1A">
            <w:pPr>
              <w:rPr>
                <w:ins w:id="8084" w:author="jonathan pritchard" w:date="2025-01-23T13:47:00Z" w16du:dateUtc="2025-01-23T13:47:00Z"/>
                <w:rFonts w:cs="Arial"/>
                <w:sz w:val="18"/>
                <w:szCs w:val="18"/>
              </w:rPr>
            </w:pPr>
          </w:p>
        </w:tc>
      </w:tr>
      <w:tr w:rsidR="00980629" w:rsidRPr="00340B0D" w14:paraId="2F2C341D" w14:textId="77777777" w:rsidTr="00541D1A">
        <w:trPr>
          <w:ins w:id="8085" w:author="jonathan pritchard" w:date="2025-01-23T13:47:00Z"/>
        </w:trPr>
        <w:tc>
          <w:tcPr>
            <w:tcW w:w="4375" w:type="dxa"/>
            <w:gridSpan w:val="4"/>
            <w:tcBorders>
              <w:top w:val="single" w:sz="4" w:space="0" w:color="auto"/>
              <w:left w:val="single" w:sz="12" w:space="0" w:color="auto"/>
              <w:bottom w:val="single" w:sz="12" w:space="0" w:color="auto"/>
              <w:right w:val="single" w:sz="4" w:space="0" w:color="auto"/>
            </w:tcBorders>
          </w:tcPr>
          <w:p w14:paraId="5856B29A" w14:textId="77777777" w:rsidR="00980629" w:rsidRPr="00340B0D" w:rsidRDefault="00980629" w:rsidP="00541D1A">
            <w:pPr>
              <w:pStyle w:val="Default"/>
              <w:ind w:left="720"/>
              <w:rPr>
                <w:ins w:id="8086" w:author="jonathan pritchard" w:date="2025-01-23T13:47:00Z" w16du:dateUtc="2025-01-23T13:47:00Z"/>
                <w:sz w:val="18"/>
                <w:szCs w:val="18"/>
              </w:rPr>
            </w:pPr>
            <w:ins w:id="8087" w:author="jonathan pritchard" w:date="2025-01-23T13:47:00Z" w16du:dateUtc="2025-01-23T13:47: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110E9564" w14:textId="77777777" w:rsidR="00980629" w:rsidRPr="00340B0D" w:rsidRDefault="00980629" w:rsidP="00541D1A">
            <w:pPr>
              <w:jc w:val="center"/>
              <w:rPr>
                <w:ins w:id="8088"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12" w:space="0" w:color="auto"/>
            </w:tcBorders>
          </w:tcPr>
          <w:p w14:paraId="7785CFD4" w14:textId="77777777" w:rsidR="00980629" w:rsidRPr="00340B0D" w:rsidRDefault="00980629" w:rsidP="00541D1A">
            <w:pPr>
              <w:rPr>
                <w:ins w:id="8089" w:author="jonathan pritchard" w:date="2025-01-23T13:47:00Z" w16du:dateUtc="2025-01-23T13:47:00Z"/>
                <w:rFonts w:cs="Arial"/>
                <w:sz w:val="18"/>
                <w:szCs w:val="18"/>
              </w:rPr>
            </w:pPr>
          </w:p>
        </w:tc>
        <w:tc>
          <w:tcPr>
            <w:tcW w:w="672" w:type="dxa"/>
            <w:tcBorders>
              <w:top w:val="single" w:sz="4" w:space="0" w:color="auto"/>
              <w:bottom w:val="single" w:sz="12" w:space="0" w:color="auto"/>
              <w:right w:val="single" w:sz="12" w:space="0" w:color="auto"/>
            </w:tcBorders>
            <w:vAlign w:val="center"/>
          </w:tcPr>
          <w:p w14:paraId="6382E230" w14:textId="77777777" w:rsidR="00980629" w:rsidRPr="00340B0D" w:rsidRDefault="00980629" w:rsidP="00541D1A">
            <w:pPr>
              <w:rPr>
                <w:ins w:id="8090" w:author="jonathan pritchard" w:date="2025-01-23T13:47:00Z" w16du:dateUtc="2025-01-23T13:47:00Z"/>
                <w:rFonts w:cs="Arial"/>
                <w:sz w:val="18"/>
                <w:szCs w:val="18"/>
              </w:rPr>
            </w:pPr>
          </w:p>
        </w:tc>
      </w:tr>
      <w:tr w:rsidR="00980629" w:rsidRPr="00340B0D" w14:paraId="747222F8" w14:textId="77777777" w:rsidTr="00541D1A">
        <w:trPr>
          <w:ins w:id="8091" w:author="jonathan pritchard" w:date="2025-01-23T13:47:00Z"/>
        </w:trPr>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DD80CDC" w14:textId="77777777" w:rsidR="00980629" w:rsidRPr="00EF63B4" w:rsidRDefault="00980629" w:rsidP="00541D1A">
            <w:pPr>
              <w:jc w:val="center"/>
              <w:rPr>
                <w:ins w:id="8092" w:author="jonathan pritchard" w:date="2025-01-23T13:47:00Z" w16du:dateUtc="2025-01-23T13:47:00Z"/>
                <w:rFonts w:cs="Arial"/>
                <w:sz w:val="18"/>
                <w:szCs w:val="18"/>
              </w:rPr>
            </w:pPr>
            <w:ins w:id="8093" w:author="jonathan pritchard" w:date="2025-01-23T13:47:00Z" w16du:dateUtc="2025-01-23T13:47:00Z">
              <w:r>
                <w:rPr>
                  <w:rFonts w:cs="Arial"/>
                  <w:b/>
                  <w:bCs/>
                  <w:sz w:val="18"/>
                  <w:szCs w:val="18"/>
                </w:rPr>
                <w:t>Additional</w:t>
              </w:r>
            </w:ins>
          </w:p>
        </w:tc>
      </w:tr>
      <w:tr w:rsidR="00980629" w:rsidRPr="00340B0D" w14:paraId="6F4E4426" w14:textId="77777777" w:rsidTr="00541D1A">
        <w:trPr>
          <w:ins w:id="8094"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59B47622" w14:textId="77777777" w:rsidR="00980629" w:rsidRPr="00340B0D" w:rsidRDefault="00980629" w:rsidP="00541D1A">
            <w:pPr>
              <w:pStyle w:val="Default"/>
              <w:ind w:left="720"/>
              <w:rPr>
                <w:ins w:id="8095" w:author="jonathan pritchard" w:date="2025-01-23T13:47:00Z" w16du:dateUtc="2025-01-23T13:47: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7B24E1DF" w14:textId="77777777" w:rsidR="00980629" w:rsidRPr="00340B0D" w:rsidRDefault="00980629" w:rsidP="00541D1A">
            <w:pPr>
              <w:jc w:val="center"/>
              <w:rPr>
                <w:ins w:id="8096" w:author="jonathan pritchard" w:date="2025-01-23T13:47:00Z" w16du:dateUtc="2025-01-23T13:47:00Z"/>
                <w:rFonts w:cs="Arial"/>
                <w:sz w:val="18"/>
                <w:szCs w:val="18"/>
              </w:rPr>
            </w:pPr>
          </w:p>
        </w:tc>
        <w:tc>
          <w:tcPr>
            <w:tcW w:w="3598" w:type="dxa"/>
            <w:gridSpan w:val="4"/>
            <w:tcBorders>
              <w:top w:val="single" w:sz="4" w:space="0" w:color="auto"/>
              <w:left w:val="double" w:sz="4" w:space="0" w:color="auto"/>
              <w:bottom w:val="single" w:sz="4" w:space="0" w:color="auto"/>
            </w:tcBorders>
          </w:tcPr>
          <w:p w14:paraId="50FA1AF3" w14:textId="77777777" w:rsidR="00980629" w:rsidRPr="00340B0D" w:rsidRDefault="00980629" w:rsidP="00541D1A">
            <w:pPr>
              <w:rPr>
                <w:ins w:id="8097"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25E8CEB2" w14:textId="77777777" w:rsidR="00980629" w:rsidRPr="00340B0D" w:rsidRDefault="00980629" w:rsidP="00541D1A">
            <w:pPr>
              <w:rPr>
                <w:ins w:id="8098" w:author="jonathan pritchard" w:date="2025-01-23T13:47:00Z" w16du:dateUtc="2025-01-23T13:47:00Z"/>
                <w:rFonts w:cs="Arial"/>
                <w:sz w:val="18"/>
                <w:szCs w:val="18"/>
              </w:rPr>
            </w:pPr>
          </w:p>
        </w:tc>
      </w:tr>
      <w:tr w:rsidR="00980629" w:rsidRPr="00340B0D" w14:paraId="2EFDB40B" w14:textId="77777777" w:rsidTr="00541D1A">
        <w:trPr>
          <w:ins w:id="8099"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28995C91" w14:textId="77777777" w:rsidR="00980629" w:rsidRPr="00340B0D" w:rsidRDefault="00980629" w:rsidP="00541D1A">
            <w:pPr>
              <w:pStyle w:val="Default"/>
              <w:ind w:left="720"/>
              <w:rPr>
                <w:ins w:id="8100" w:author="jonathan pritchard" w:date="2025-01-23T13:47:00Z" w16du:dateUtc="2025-01-23T13:47: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1E80FCC5" w14:textId="77777777" w:rsidR="00980629" w:rsidRPr="00340B0D" w:rsidRDefault="00980629" w:rsidP="00541D1A">
            <w:pPr>
              <w:jc w:val="center"/>
              <w:rPr>
                <w:ins w:id="8101" w:author="jonathan pritchard" w:date="2025-01-23T13:47:00Z" w16du:dateUtc="2025-01-23T13:47:00Z"/>
                <w:rFonts w:cs="Arial"/>
                <w:sz w:val="18"/>
                <w:szCs w:val="18"/>
              </w:rPr>
            </w:pPr>
          </w:p>
        </w:tc>
        <w:tc>
          <w:tcPr>
            <w:tcW w:w="3598" w:type="dxa"/>
            <w:gridSpan w:val="4"/>
            <w:tcBorders>
              <w:top w:val="single" w:sz="4" w:space="0" w:color="auto"/>
              <w:left w:val="double" w:sz="4" w:space="0" w:color="auto"/>
              <w:bottom w:val="single" w:sz="4" w:space="0" w:color="auto"/>
            </w:tcBorders>
          </w:tcPr>
          <w:p w14:paraId="556DE017" w14:textId="77777777" w:rsidR="00980629" w:rsidRPr="00340B0D" w:rsidRDefault="00980629" w:rsidP="00541D1A">
            <w:pPr>
              <w:rPr>
                <w:ins w:id="8102"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733AB9FA" w14:textId="77777777" w:rsidR="00980629" w:rsidRPr="00340B0D" w:rsidRDefault="00980629" w:rsidP="00541D1A">
            <w:pPr>
              <w:rPr>
                <w:ins w:id="8103" w:author="jonathan pritchard" w:date="2025-01-23T13:47:00Z" w16du:dateUtc="2025-01-23T13:47:00Z"/>
                <w:rFonts w:cs="Arial"/>
                <w:sz w:val="18"/>
                <w:szCs w:val="18"/>
              </w:rPr>
            </w:pPr>
          </w:p>
        </w:tc>
      </w:tr>
      <w:tr w:rsidR="00980629" w:rsidRPr="00340B0D" w14:paraId="10EF0DA1" w14:textId="77777777" w:rsidTr="00541D1A">
        <w:trPr>
          <w:ins w:id="8104" w:author="jonathan pritchard" w:date="2025-01-23T13:47: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5F0C62A" w14:textId="77777777" w:rsidR="00980629" w:rsidRPr="00340B0D" w:rsidRDefault="00980629" w:rsidP="00541D1A">
            <w:pPr>
              <w:jc w:val="center"/>
              <w:rPr>
                <w:ins w:id="8105" w:author="jonathan pritchard" w:date="2025-01-23T13:47:00Z" w16du:dateUtc="2025-01-23T13:47:00Z"/>
                <w:rFonts w:cs="Arial"/>
                <w:b/>
                <w:bCs/>
                <w:sz w:val="18"/>
                <w:szCs w:val="18"/>
              </w:rPr>
            </w:pPr>
            <w:ins w:id="8106" w:author="jonathan pritchard" w:date="2025-01-23T13:47:00Z" w16du:dateUtc="2025-01-23T13:47:00Z">
              <w:r w:rsidRPr="00340B0D">
                <w:rPr>
                  <w:rFonts w:cs="Arial"/>
                  <w:b/>
                  <w:bCs/>
                  <w:sz w:val="18"/>
                  <w:szCs w:val="18"/>
                </w:rPr>
                <w:t>Setup</w:t>
              </w:r>
            </w:ins>
          </w:p>
        </w:tc>
      </w:tr>
      <w:tr w:rsidR="00980629" w:rsidRPr="00340B0D" w14:paraId="07F48B40" w14:textId="77777777" w:rsidTr="00541D1A">
        <w:trPr>
          <w:ins w:id="8107" w:author="jonathan pritchard" w:date="2025-01-23T13:47:00Z"/>
        </w:trPr>
        <w:tc>
          <w:tcPr>
            <w:tcW w:w="9199" w:type="dxa"/>
            <w:gridSpan w:val="11"/>
            <w:tcBorders>
              <w:top w:val="single" w:sz="4" w:space="0" w:color="auto"/>
              <w:left w:val="single" w:sz="12" w:space="0" w:color="auto"/>
              <w:bottom w:val="single" w:sz="4" w:space="0" w:color="auto"/>
              <w:right w:val="single" w:sz="12" w:space="0" w:color="auto"/>
            </w:tcBorders>
          </w:tcPr>
          <w:p w14:paraId="155643C9" w14:textId="77777777" w:rsidR="00A55C32" w:rsidRPr="00AB581E" w:rsidRDefault="00A55C32" w:rsidP="00A55C32">
            <w:pPr>
              <w:rPr>
                <w:rFonts w:cs="Arial"/>
                <w:i/>
              </w:rPr>
            </w:pPr>
            <w:r w:rsidRPr="00AB581E">
              <w:rPr>
                <w:rFonts w:cs="Arial"/>
                <w:i/>
              </w:rPr>
              <w:t xml:space="preserve">Load the exchange set </w:t>
            </w:r>
            <w:proofErr w:type="spellStart"/>
            <w:r w:rsidRPr="00AB581E">
              <w:rPr>
                <w:rFonts w:cs="Arial"/>
                <w:b/>
                <w:bCs/>
                <w:i/>
              </w:rPr>
              <w:t>ScaleMinimum</w:t>
            </w:r>
            <w:proofErr w:type="spellEnd"/>
            <w:r w:rsidRPr="00AB581E">
              <w:rPr>
                <w:rFonts w:cs="Arial"/>
                <w:b/>
                <w:bCs/>
                <w:i/>
              </w:rPr>
              <w:t xml:space="preserve"> </w:t>
            </w:r>
            <w:r w:rsidRPr="00AB581E">
              <w:rPr>
                <w:rFonts w:cs="Arial"/>
                <w:i/>
              </w:rPr>
              <w:t xml:space="preserve"> </w:t>
            </w:r>
          </w:p>
          <w:p w14:paraId="29732CB8" w14:textId="77777777" w:rsidR="00A55C32" w:rsidRPr="00AB581E" w:rsidRDefault="00A55C32" w:rsidP="00A55C32">
            <w:pPr>
              <w:pStyle w:val="ListParagraph"/>
              <w:numPr>
                <w:ilvl w:val="0"/>
                <w:numId w:val="28"/>
              </w:numPr>
              <w:rPr>
                <w:rFonts w:cs="Arial"/>
                <w:i/>
              </w:rPr>
            </w:pPr>
            <w:r w:rsidRPr="00AB581E">
              <w:rPr>
                <w:rFonts w:cs="Arial"/>
                <w:i/>
              </w:rPr>
              <w:t>Select Display Category Other</w:t>
            </w:r>
          </w:p>
          <w:p w14:paraId="4287593F" w14:textId="77777777" w:rsidR="00A55C32" w:rsidRPr="00AB581E" w:rsidRDefault="00A55C32" w:rsidP="00A55C32">
            <w:pPr>
              <w:pStyle w:val="ListParagraph"/>
              <w:numPr>
                <w:ilvl w:val="0"/>
                <w:numId w:val="28"/>
              </w:numPr>
              <w:rPr>
                <w:rFonts w:cs="Arial"/>
                <w:i/>
              </w:rPr>
            </w:pPr>
            <w:r w:rsidRPr="00AB581E">
              <w:rPr>
                <w:rFonts w:cs="Arial"/>
                <w:i/>
              </w:rPr>
              <w:lastRenderedPageBreak/>
              <w:t>Select Safety Contour value to 10 m</w:t>
            </w:r>
          </w:p>
          <w:p w14:paraId="5D77ADE3" w14:textId="77777777" w:rsidR="00A55C32" w:rsidRPr="00AB581E" w:rsidRDefault="00A55C32" w:rsidP="00A55C32">
            <w:pPr>
              <w:pStyle w:val="ListParagraph"/>
              <w:numPr>
                <w:ilvl w:val="0"/>
                <w:numId w:val="28"/>
              </w:numPr>
              <w:rPr>
                <w:rFonts w:cs="Arial"/>
                <w:i/>
              </w:rPr>
            </w:pPr>
            <w:r w:rsidRPr="00AB581E">
              <w:rPr>
                <w:rFonts w:cs="Arial"/>
                <w:i/>
              </w:rPr>
              <w:t>Select Safety Depth  value to 10 m</w:t>
            </w:r>
          </w:p>
          <w:p w14:paraId="5356BBCC" w14:textId="77777777" w:rsidR="00A55C32" w:rsidRPr="00AB581E" w:rsidRDefault="00A55C32" w:rsidP="00A55C32">
            <w:pPr>
              <w:pStyle w:val="ListParagraph"/>
              <w:numPr>
                <w:ilvl w:val="0"/>
                <w:numId w:val="28"/>
              </w:numPr>
              <w:rPr>
                <w:rFonts w:cs="Arial"/>
                <w:i/>
              </w:rPr>
            </w:pPr>
            <w:r w:rsidRPr="00AB581E">
              <w:rPr>
                <w:rFonts w:cs="Arial"/>
                <w:i/>
              </w:rPr>
              <w:t>Select Symbolized Boundaries</w:t>
            </w:r>
          </w:p>
          <w:p w14:paraId="416F7540" w14:textId="77777777" w:rsidR="00A55C32" w:rsidRPr="00AB581E" w:rsidRDefault="00A55C32" w:rsidP="00A55C32">
            <w:pPr>
              <w:pStyle w:val="ListParagraph"/>
              <w:numPr>
                <w:ilvl w:val="0"/>
                <w:numId w:val="28"/>
              </w:numPr>
              <w:rPr>
                <w:rFonts w:cs="Arial"/>
                <w:i/>
              </w:rPr>
            </w:pPr>
            <w:r w:rsidRPr="00AB581E">
              <w:rPr>
                <w:rFonts w:cs="Arial"/>
                <w:i/>
              </w:rPr>
              <w:t>Select Simplified Point Symbols = false</w:t>
            </w:r>
          </w:p>
          <w:p w14:paraId="3DEAA132" w14:textId="6BF1E08E" w:rsidR="00980629" w:rsidRDefault="00A55C32" w:rsidP="00A55C32">
            <w:pPr>
              <w:rPr>
                <w:ins w:id="8108" w:author="jonathan pritchard" w:date="2025-01-23T13:47:00Z" w16du:dateUtc="2025-01-23T13:47:00Z"/>
                <w:rFonts w:cs="Arial"/>
                <w:sz w:val="18"/>
                <w:szCs w:val="18"/>
              </w:rPr>
            </w:pPr>
            <w:r w:rsidRPr="00AB581E">
              <w:rPr>
                <w:rFonts w:cs="Arial"/>
                <w:i/>
              </w:rPr>
              <w:t>Display cell 101AA00SCAMN at maximum display scale (1:90 000</w:t>
            </w:r>
          </w:p>
          <w:p w14:paraId="6D36CE7B" w14:textId="77777777" w:rsidR="00980629" w:rsidRPr="00110428" w:rsidRDefault="00980629" w:rsidP="00541D1A">
            <w:pPr>
              <w:rPr>
                <w:ins w:id="8109" w:author="jonathan pritchard" w:date="2025-01-23T13:47:00Z" w16du:dateUtc="2025-01-23T13:47:00Z"/>
                <w:rFonts w:cs="Arial"/>
              </w:rPr>
            </w:pPr>
            <w:ins w:id="8110" w:author="jonathan pritchard" w:date="2025-01-23T13:47:00Z" w16du:dateUtc="2025-01-23T13:47:00Z">
              <w:r>
                <w:rPr>
                  <w:rFonts w:cs="Arial"/>
                  <w:i/>
                </w:rPr>
                <w:t>.</w:t>
              </w:r>
              <w:r w:rsidRPr="00110428">
                <w:rPr>
                  <w:rFonts w:cs="Arial"/>
                  <w:i/>
                </w:rPr>
                <w:t xml:space="preserve">. </w:t>
              </w:r>
            </w:ins>
          </w:p>
          <w:p w14:paraId="6A9C4449" w14:textId="77777777" w:rsidR="00980629" w:rsidRPr="00340B0D" w:rsidRDefault="00980629" w:rsidP="00541D1A">
            <w:pPr>
              <w:rPr>
                <w:ins w:id="8111" w:author="jonathan pritchard" w:date="2025-01-23T13:47:00Z" w16du:dateUtc="2025-01-23T13:47:00Z"/>
                <w:rFonts w:cs="Arial"/>
                <w:sz w:val="18"/>
                <w:szCs w:val="18"/>
              </w:rPr>
            </w:pPr>
          </w:p>
        </w:tc>
      </w:tr>
      <w:tr w:rsidR="00980629" w:rsidRPr="00340B0D" w14:paraId="4008D44D" w14:textId="77777777" w:rsidTr="00541D1A">
        <w:trPr>
          <w:ins w:id="8112" w:author="jonathan pritchard" w:date="2025-01-23T13:47: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B8ECAD9" w14:textId="77777777" w:rsidR="00980629" w:rsidRPr="00340B0D" w:rsidRDefault="00980629" w:rsidP="00541D1A">
            <w:pPr>
              <w:jc w:val="center"/>
              <w:rPr>
                <w:ins w:id="8113" w:author="jonathan pritchard" w:date="2025-01-23T13:47:00Z" w16du:dateUtc="2025-01-23T13:47:00Z"/>
                <w:rFonts w:cs="Arial"/>
                <w:b/>
                <w:bCs/>
                <w:sz w:val="18"/>
                <w:szCs w:val="18"/>
              </w:rPr>
            </w:pPr>
            <w:ins w:id="8114" w:author="jonathan pritchard" w:date="2025-01-23T13:47:00Z" w16du:dateUtc="2025-01-23T13:47:00Z">
              <w:r w:rsidRPr="00340B0D">
                <w:rPr>
                  <w:rFonts w:cs="Arial"/>
                  <w:b/>
                  <w:bCs/>
                  <w:sz w:val="18"/>
                  <w:szCs w:val="18"/>
                </w:rPr>
                <w:lastRenderedPageBreak/>
                <w:t>Action</w:t>
              </w:r>
            </w:ins>
          </w:p>
        </w:tc>
      </w:tr>
      <w:tr w:rsidR="00980629" w:rsidRPr="00340B0D" w14:paraId="0B572F47" w14:textId="77777777" w:rsidTr="00541D1A">
        <w:trPr>
          <w:ins w:id="8115" w:author="jonathan pritchard" w:date="2025-01-23T13:47: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0342BE33" w14:textId="77777777" w:rsidR="00A55C32" w:rsidRPr="00AB581E" w:rsidRDefault="00A55C32" w:rsidP="00A55C32">
            <w:pPr>
              <w:rPr>
                <w:rFonts w:cs="Arial"/>
                <w:i/>
              </w:rPr>
            </w:pPr>
            <w:r w:rsidRPr="00AB581E">
              <w:rPr>
                <w:rFonts w:cs="Arial"/>
                <w:i/>
              </w:rPr>
              <w:t>1. Centre the display on position 32°24.000’S  60°20.500’E</w:t>
            </w:r>
          </w:p>
          <w:p w14:paraId="32874B0C" w14:textId="77777777" w:rsidR="00A55C32" w:rsidRPr="00AB581E" w:rsidRDefault="00A55C32" w:rsidP="00A55C32">
            <w:pPr>
              <w:rPr>
                <w:rFonts w:cs="Arial"/>
                <w:i/>
              </w:rPr>
            </w:pPr>
            <w:r w:rsidRPr="00AB581E">
              <w:rPr>
                <w:rFonts w:cs="Arial"/>
                <w:i/>
              </w:rPr>
              <w:t>2. Change scale to 1:100 000</w:t>
            </w:r>
          </w:p>
          <w:p w14:paraId="0B56DEC3" w14:textId="77777777" w:rsidR="00A55C32" w:rsidRPr="00AB581E" w:rsidRDefault="00A55C32" w:rsidP="00A55C32">
            <w:pPr>
              <w:rPr>
                <w:rFonts w:cs="Arial"/>
                <w:i/>
              </w:rPr>
            </w:pPr>
            <w:r w:rsidRPr="00AB581E">
              <w:rPr>
                <w:rFonts w:cs="Arial"/>
                <w:i/>
              </w:rPr>
              <w:t>3. Change scale to 1:200 000</w:t>
            </w:r>
          </w:p>
          <w:p w14:paraId="2DC57646" w14:textId="1EAC8954" w:rsidR="00980629" w:rsidRPr="00110428" w:rsidRDefault="00A55C32" w:rsidP="00A55C32">
            <w:pPr>
              <w:rPr>
                <w:ins w:id="8116" w:author="jonathan pritchard" w:date="2025-01-23T13:47:00Z" w16du:dateUtc="2025-01-23T13:47:00Z"/>
                <w:rFonts w:cs="Arial"/>
                <w:b/>
                <w:bCs/>
              </w:rPr>
            </w:pPr>
            <w:r w:rsidRPr="00AB581E">
              <w:rPr>
                <w:rFonts w:cs="Arial"/>
                <w:i/>
              </w:rPr>
              <w:t xml:space="preserve">4. Deselect </w:t>
            </w:r>
            <w:proofErr w:type="spellStart"/>
            <w:r w:rsidRPr="00AB581E">
              <w:rPr>
                <w:rFonts w:cs="Arial"/>
                <w:i/>
              </w:rPr>
              <w:t>ScaleMinimum</w:t>
            </w:r>
            <w:proofErr w:type="spellEnd"/>
          </w:p>
        </w:tc>
      </w:tr>
      <w:tr w:rsidR="00980629" w:rsidRPr="00340B0D" w14:paraId="411B39CC" w14:textId="77777777" w:rsidTr="00541D1A">
        <w:trPr>
          <w:ins w:id="8117" w:author="jonathan pritchard" w:date="2025-01-23T13:47: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ABD7416" w14:textId="77777777" w:rsidR="00980629" w:rsidRPr="00340B0D" w:rsidRDefault="00980629" w:rsidP="00541D1A">
            <w:pPr>
              <w:jc w:val="center"/>
              <w:rPr>
                <w:ins w:id="8118" w:author="jonathan pritchard" w:date="2025-01-23T13:47:00Z" w16du:dateUtc="2025-01-23T13:47:00Z"/>
                <w:rFonts w:cs="Arial"/>
                <w:sz w:val="18"/>
                <w:szCs w:val="18"/>
              </w:rPr>
            </w:pPr>
            <w:ins w:id="8119" w:author="jonathan pritchard" w:date="2025-01-23T13:47:00Z" w16du:dateUtc="2025-01-23T13:47:00Z">
              <w:r w:rsidRPr="00340B0D">
                <w:rPr>
                  <w:rFonts w:cs="Arial"/>
                  <w:b/>
                  <w:bCs/>
                  <w:sz w:val="18"/>
                  <w:szCs w:val="18"/>
                </w:rPr>
                <w:t>Results</w:t>
              </w:r>
            </w:ins>
          </w:p>
        </w:tc>
      </w:tr>
      <w:tr w:rsidR="00980629" w:rsidRPr="00340B0D" w14:paraId="45F04193" w14:textId="77777777" w:rsidTr="00541D1A">
        <w:trPr>
          <w:ins w:id="8120" w:author="jonathan pritchard" w:date="2025-01-23T13:47:00Z"/>
        </w:trPr>
        <w:tc>
          <w:tcPr>
            <w:tcW w:w="9199" w:type="dxa"/>
            <w:gridSpan w:val="11"/>
            <w:tcBorders>
              <w:top w:val="single" w:sz="4" w:space="0" w:color="auto"/>
              <w:left w:val="single" w:sz="12" w:space="0" w:color="auto"/>
              <w:bottom w:val="single" w:sz="12" w:space="0" w:color="auto"/>
              <w:right w:val="single" w:sz="12" w:space="0" w:color="auto"/>
            </w:tcBorders>
          </w:tcPr>
          <w:p w14:paraId="4C851DBA" w14:textId="77777777" w:rsidR="00980629" w:rsidRDefault="00980629" w:rsidP="00541D1A">
            <w:pPr>
              <w:rPr>
                <w:ins w:id="8121" w:author="jonathan pritchard" w:date="2025-01-23T13:47:00Z" w16du:dateUtc="2025-01-23T13:47:00Z"/>
                <w:rFonts w:cs="Arial"/>
                <w:sz w:val="18"/>
                <w:szCs w:val="18"/>
              </w:rPr>
            </w:pPr>
          </w:p>
          <w:p w14:paraId="0BACD6BF" w14:textId="77777777" w:rsidR="00A55C32" w:rsidRPr="00A55C32" w:rsidRDefault="00A55C32" w:rsidP="00A55C32">
            <w:pPr>
              <w:rPr>
                <w:rFonts w:cs="Arial"/>
                <w:sz w:val="18"/>
                <w:szCs w:val="18"/>
              </w:rPr>
            </w:pPr>
            <w:r w:rsidRPr="00A55C32">
              <w:rPr>
                <w:rFonts w:cs="Arial"/>
                <w:sz w:val="18"/>
                <w:szCs w:val="18"/>
              </w:rPr>
              <w:t>1. All features shall be shown.</w:t>
            </w:r>
          </w:p>
          <w:p w14:paraId="00B708B3" w14:textId="77777777" w:rsidR="00A55C32" w:rsidRPr="00A55C32" w:rsidRDefault="00A55C32" w:rsidP="00A55C32">
            <w:pPr>
              <w:rPr>
                <w:rFonts w:cs="Arial"/>
                <w:sz w:val="18"/>
                <w:szCs w:val="18"/>
              </w:rPr>
            </w:pPr>
            <w:r w:rsidRPr="00A55C32">
              <w:rPr>
                <w:rFonts w:cs="Arial"/>
                <w:sz w:val="18"/>
                <w:szCs w:val="18"/>
              </w:rPr>
              <w:t xml:space="preserve"> </w:t>
            </w:r>
          </w:p>
          <w:p w14:paraId="08D56E0F" w14:textId="6D1B963E" w:rsidR="00A55C32" w:rsidRPr="00A55C32" w:rsidRDefault="00A55C32" w:rsidP="00A55C32">
            <w:pPr>
              <w:jc w:val="center"/>
              <w:rPr>
                <w:rFonts w:cs="Arial"/>
                <w:sz w:val="18"/>
                <w:szCs w:val="18"/>
              </w:rPr>
            </w:pPr>
            <w:r w:rsidRPr="000D071D">
              <w:rPr>
                <w:noProof/>
                <w:lang w:val="en-IN" w:eastAsia="en-IN"/>
              </w:rPr>
              <w:drawing>
                <wp:inline distT="0" distB="0" distL="0" distR="0" wp14:anchorId="565FCAF9" wp14:editId="33FA9570">
                  <wp:extent cx="2238687" cy="3581900"/>
                  <wp:effectExtent l="0" t="0" r="9525" b="0"/>
                  <wp:docPr id="1013922227" name="Picture 1013922227"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01616" name="Picture 2120001616" descr="A screenshot of a test&#10;&#10;Description automatically generated"/>
                          <pic:cNvPicPr/>
                        </pic:nvPicPr>
                        <pic:blipFill>
                          <a:blip r:embed="rId149"/>
                          <a:stretch>
                            <a:fillRect/>
                          </a:stretch>
                        </pic:blipFill>
                        <pic:spPr>
                          <a:xfrm>
                            <a:off x="0" y="0"/>
                            <a:ext cx="2238687" cy="3581900"/>
                          </a:xfrm>
                          <a:prstGeom prst="rect">
                            <a:avLst/>
                          </a:prstGeom>
                        </pic:spPr>
                      </pic:pic>
                    </a:graphicData>
                  </a:graphic>
                </wp:inline>
              </w:drawing>
            </w:r>
          </w:p>
          <w:p w14:paraId="7EEBDD4F" w14:textId="77777777" w:rsidR="00A55C32" w:rsidRPr="00A55C32" w:rsidRDefault="00A55C32" w:rsidP="00A55C32">
            <w:pPr>
              <w:rPr>
                <w:rFonts w:cs="Arial"/>
                <w:sz w:val="18"/>
                <w:szCs w:val="18"/>
              </w:rPr>
            </w:pPr>
            <w:r w:rsidRPr="00A55C32">
              <w:rPr>
                <w:rFonts w:cs="Arial"/>
                <w:sz w:val="18"/>
                <w:szCs w:val="18"/>
              </w:rPr>
              <w:t>2. All features shall be shown</w:t>
            </w:r>
          </w:p>
          <w:p w14:paraId="0011D2E7" w14:textId="77777777" w:rsidR="00A55C32" w:rsidRPr="00A55C32" w:rsidRDefault="00A55C32" w:rsidP="00A55C32">
            <w:pPr>
              <w:rPr>
                <w:rFonts w:cs="Arial"/>
                <w:sz w:val="18"/>
                <w:szCs w:val="18"/>
              </w:rPr>
            </w:pPr>
          </w:p>
          <w:p w14:paraId="39961D51" w14:textId="6E22D929" w:rsidR="00A55C32" w:rsidRPr="00A55C32" w:rsidRDefault="00A55C32" w:rsidP="00A55C32">
            <w:pPr>
              <w:jc w:val="center"/>
              <w:rPr>
                <w:rFonts w:cs="Arial"/>
                <w:sz w:val="18"/>
                <w:szCs w:val="18"/>
              </w:rPr>
            </w:pPr>
            <w:r w:rsidRPr="00BA7EF8">
              <w:rPr>
                <w:noProof/>
                <w:lang w:val="en-IN" w:eastAsia="en-IN"/>
              </w:rPr>
              <w:lastRenderedPageBreak/>
              <w:drawing>
                <wp:inline distT="0" distB="0" distL="0" distR="0" wp14:anchorId="214486E3" wp14:editId="5CF78256">
                  <wp:extent cx="2238687" cy="3581900"/>
                  <wp:effectExtent l="0" t="0" r="9525" b="0"/>
                  <wp:docPr id="1686824645" name="Picture 1686824645"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test&#10;&#10;Description automatically generated"/>
                          <pic:cNvPicPr/>
                        </pic:nvPicPr>
                        <pic:blipFill>
                          <a:blip r:embed="rId149"/>
                          <a:stretch>
                            <a:fillRect/>
                          </a:stretch>
                        </pic:blipFill>
                        <pic:spPr>
                          <a:xfrm>
                            <a:off x="0" y="0"/>
                            <a:ext cx="2238687" cy="3581900"/>
                          </a:xfrm>
                          <a:prstGeom prst="rect">
                            <a:avLst/>
                          </a:prstGeom>
                        </pic:spPr>
                      </pic:pic>
                    </a:graphicData>
                  </a:graphic>
                </wp:inline>
              </w:drawing>
            </w:r>
          </w:p>
          <w:p w14:paraId="4EEF872A" w14:textId="77777777" w:rsidR="00A55C32" w:rsidRPr="00A55C32" w:rsidRDefault="00A55C32" w:rsidP="00A55C32">
            <w:pPr>
              <w:rPr>
                <w:rFonts w:cs="Arial"/>
                <w:sz w:val="18"/>
                <w:szCs w:val="18"/>
              </w:rPr>
            </w:pPr>
          </w:p>
          <w:p w14:paraId="56212ED2" w14:textId="77777777" w:rsidR="00A55C32" w:rsidRPr="00A55C32" w:rsidRDefault="00A55C32" w:rsidP="00A55C32">
            <w:pPr>
              <w:rPr>
                <w:rFonts w:cs="Arial"/>
                <w:sz w:val="18"/>
                <w:szCs w:val="18"/>
              </w:rPr>
            </w:pPr>
            <w:r w:rsidRPr="00A55C32">
              <w:rPr>
                <w:rFonts w:cs="Arial"/>
                <w:sz w:val="18"/>
                <w:szCs w:val="18"/>
              </w:rPr>
              <w:t xml:space="preserve">3. The features with </w:t>
            </w:r>
            <w:proofErr w:type="spellStart"/>
            <w:r w:rsidRPr="00A55C32">
              <w:rPr>
                <w:rFonts w:cs="Arial"/>
                <w:sz w:val="18"/>
                <w:szCs w:val="18"/>
              </w:rPr>
              <w:t>ScaleMinimumvalues</w:t>
            </w:r>
            <w:proofErr w:type="spellEnd"/>
            <w:r w:rsidRPr="00A55C32">
              <w:rPr>
                <w:rFonts w:cs="Arial"/>
                <w:sz w:val="18"/>
                <w:szCs w:val="18"/>
              </w:rPr>
              <w:t xml:space="preserve"> of 119 000 and 179 999 shall not be shown.</w:t>
            </w:r>
          </w:p>
          <w:p w14:paraId="035FBD5E" w14:textId="7DB127F7" w:rsidR="00A55C32" w:rsidRDefault="00A55C32" w:rsidP="00A55C32">
            <w:pPr>
              <w:rPr>
                <w:rFonts w:cs="Arial"/>
                <w:sz w:val="18"/>
                <w:szCs w:val="18"/>
              </w:rPr>
            </w:pPr>
          </w:p>
          <w:p w14:paraId="7CD58B60" w14:textId="77777777" w:rsidR="00A55C32" w:rsidRPr="00A55C32" w:rsidRDefault="00A55C32" w:rsidP="00A55C32">
            <w:pPr>
              <w:rPr>
                <w:rFonts w:cs="Arial"/>
                <w:sz w:val="18"/>
                <w:szCs w:val="18"/>
              </w:rPr>
            </w:pPr>
          </w:p>
          <w:p w14:paraId="29D24183" w14:textId="0AF060A5" w:rsidR="00980629" w:rsidRDefault="00A55C32" w:rsidP="00A55C32">
            <w:pPr>
              <w:rPr>
                <w:ins w:id="8122" w:author="jonathan pritchard" w:date="2025-01-23T13:47:00Z" w16du:dateUtc="2025-01-23T13:47:00Z"/>
                <w:rFonts w:cs="Arial"/>
                <w:sz w:val="18"/>
                <w:szCs w:val="18"/>
              </w:rPr>
            </w:pPr>
            <w:r w:rsidRPr="00A55C32">
              <w:rPr>
                <w:rFonts w:cs="Arial"/>
                <w:sz w:val="18"/>
                <w:szCs w:val="18"/>
              </w:rPr>
              <w:t>4. All features shall be shown</w:t>
            </w:r>
          </w:p>
          <w:p w14:paraId="0228095F" w14:textId="77777777" w:rsidR="00980629" w:rsidRDefault="00980629" w:rsidP="00541D1A">
            <w:pPr>
              <w:rPr>
                <w:ins w:id="8123" w:author="jonathan pritchard" w:date="2025-01-23T13:47:00Z" w16du:dateUtc="2025-01-23T13:47:00Z"/>
                <w:rFonts w:cs="Arial"/>
                <w:sz w:val="18"/>
                <w:szCs w:val="18"/>
              </w:rPr>
            </w:pPr>
          </w:p>
          <w:p w14:paraId="54FC3FA0" w14:textId="77777777" w:rsidR="00980629" w:rsidRPr="00340B0D" w:rsidRDefault="00980629" w:rsidP="00541D1A">
            <w:pPr>
              <w:jc w:val="center"/>
              <w:rPr>
                <w:ins w:id="8124" w:author="jonathan pritchard" w:date="2025-01-23T13:47:00Z" w16du:dateUtc="2025-01-23T13:47:00Z"/>
                <w:rFonts w:cs="Arial"/>
                <w:sz w:val="18"/>
                <w:szCs w:val="18"/>
              </w:rPr>
            </w:pPr>
          </w:p>
          <w:p w14:paraId="6C21CD38" w14:textId="08F807E1" w:rsidR="00980629" w:rsidRDefault="00A55C32" w:rsidP="00541D1A">
            <w:pPr>
              <w:tabs>
                <w:tab w:val="left" w:pos="3048"/>
              </w:tabs>
              <w:jc w:val="center"/>
              <w:rPr>
                <w:ins w:id="8125" w:author="jonathan pritchard" w:date="2025-01-23T13:47:00Z" w16du:dateUtc="2025-01-23T13:47:00Z"/>
                <w:rFonts w:cs="Arial"/>
                <w:sz w:val="18"/>
                <w:szCs w:val="18"/>
              </w:rPr>
            </w:pPr>
            <w:r>
              <w:rPr>
                <w:noProof/>
                <w:lang w:val="en-IN" w:eastAsia="en-IN"/>
              </w:rPr>
              <w:drawing>
                <wp:inline distT="0" distB="0" distL="0" distR="0" wp14:anchorId="2E5309D9" wp14:editId="42AD8BC5">
                  <wp:extent cx="1409895" cy="1800471"/>
                  <wp:effectExtent l="0" t="0" r="0" b="9279"/>
                  <wp:docPr id="322352198" name="Picture 7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9" name="Picture 71" descr="A screenshot of a computer&#10;&#10;Description automatically generated"/>
                          <pic:cNvPicPr/>
                        </pic:nvPicPr>
                        <pic:blipFill>
                          <a:blip r:embed="rId150"/>
                          <a:stretch>
                            <a:fillRect/>
                          </a:stretch>
                        </pic:blipFill>
                        <pic:spPr>
                          <a:xfrm>
                            <a:off x="0" y="0"/>
                            <a:ext cx="1409895" cy="1800471"/>
                          </a:xfrm>
                          <a:prstGeom prst="rect">
                            <a:avLst/>
                          </a:prstGeom>
                          <a:noFill/>
                          <a:ln>
                            <a:noFill/>
                            <a:prstDash/>
                          </a:ln>
                        </pic:spPr>
                      </pic:pic>
                    </a:graphicData>
                  </a:graphic>
                </wp:inline>
              </w:drawing>
            </w:r>
          </w:p>
          <w:p w14:paraId="67CAC3FE" w14:textId="77777777" w:rsidR="00980629" w:rsidRPr="00340B0D" w:rsidRDefault="00980629" w:rsidP="00541D1A">
            <w:pPr>
              <w:tabs>
                <w:tab w:val="left" w:pos="3048"/>
              </w:tabs>
              <w:jc w:val="center"/>
              <w:rPr>
                <w:ins w:id="8126" w:author="jonathan pritchard" w:date="2025-01-23T13:47:00Z" w16du:dateUtc="2025-01-23T13:47:00Z"/>
                <w:rFonts w:cs="Arial"/>
                <w:sz w:val="18"/>
                <w:szCs w:val="18"/>
              </w:rPr>
            </w:pPr>
          </w:p>
          <w:p w14:paraId="68CDE1C7" w14:textId="77777777" w:rsidR="00980629" w:rsidRDefault="00980629" w:rsidP="00541D1A">
            <w:pPr>
              <w:jc w:val="center"/>
              <w:rPr>
                <w:ins w:id="8127" w:author="jonathan pritchard" w:date="2025-01-23T13:47:00Z" w16du:dateUtc="2025-01-23T13:47:00Z"/>
                <w:rFonts w:cs="Arial"/>
                <w:sz w:val="18"/>
                <w:szCs w:val="18"/>
              </w:rPr>
            </w:pPr>
          </w:p>
          <w:p w14:paraId="3D5B8ED2" w14:textId="77777777" w:rsidR="00980629" w:rsidRDefault="00980629" w:rsidP="00541D1A">
            <w:pPr>
              <w:jc w:val="center"/>
              <w:rPr>
                <w:ins w:id="8128" w:author="jonathan pritchard" w:date="2025-01-23T13:47:00Z" w16du:dateUtc="2025-01-23T13:47:00Z"/>
                <w:rFonts w:cs="Arial"/>
                <w:sz w:val="18"/>
                <w:szCs w:val="18"/>
              </w:rPr>
            </w:pPr>
          </w:p>
          <w:p w14:paraId="7C82EDF8" w14:textId="77777777" w:rsidR="00980629" w:rsidRPr="00340B0D" w:rsidRDefault="00980629" w:rsidP="00541D1A">
            <w:pPr>
              <w:rPr>
                <w:ins w:id="8129" w:author="jonathan pritchard" w:date="2025-01-23T13:47:00Z" w16du:dateUtc="2025-01-23T13:47:00Z"/>
                <w:rFonts w:cs="Arial"/>
                <w:sz w:val="18"/>
                <w:szCs w:val="18"/>
              </w:rPr>
            </w:pPr>
          </w:p>
        </w:tc>
      </w:tr>
    </w:tbl>
    <w:p w14:paraId="1C78420A" w14:textId="77777777" w:rsidR="00980629" w:rsidRDefault="00980629" w:rsidP="00980629">
      <w:pPr>
        <w:rPr>
          <w:ins w:id="8130" w:author="jonathan pritchard" w:date="2025-01-23T13:47:00Z" w16du:dateUtc="2025-01-23T13:47:00Z"/>
        </w:rPr>
      </w:pPr>
    </w:p>
    <w:p w14:paraId="00EDCFF9" w14:textId="77777777" w:rsidR="00980629" w:rsidRDefault="00980629" w:rsidP="00980629">
      <w:pPr>
        <w:rPr>
          <w:ins w:id="8131" w:author="jonathan pritchard" w:date="2025-01-23T13:47:00Z" w16du:dateUtc="2025-01-23T13:47:00Z"/>
        </w:rPr>
      </w:pPr>
    </w:p>
    <w:p w14:paraId="5FA84958" w14:textId="77777777" w:rsidR="00980629" w:rsidRPr="00980629" w:rsidRDefault="00980629">
      <w:pPr>
        <w:rPr>
          <w:b/>
          <w:rPrChange w:id="8132" w:author="jonathan pritchard" w:date="2025-01-23T13:47:00Z" w16du:dateUtc="2025-01-23T13:47:00Z">
            <w:rPr>
              <w:rFonts w:cs="Arial"/>
              <w:b w:val="0"/>
              <w:color w:val="000000" w:themeColor="text1"/>
            </w:rPr>
          </w:rPrChange>
        </w:rPr>
        <w:pPrChange w:id="8133" w:author="jonathan pritchard" w:date="2025-01-23T13:47:00Z" w16du:dateUtc="2025-01-23T13:47:00Z">
          <w:pPr>
            <w:pStyle w:val="Heading1"/>
            <w:numPr>
              <w:ilvl w:val="2"/>
              <w:numId w:val="73"/>
            </w:numPr>
            <w:tabs>
              <w:tab w:val="clear" w:pos="432"/>
              <w:tab w:val="left" w:pos="567"/>
            </w:tabs>
            <w:spacing w:after="120"/>
            <w:ind w:left="426" w:hanging="426"/>
          </w:pPr>
        </w:pPrChange>
      </w:pPr>
    </w:p>
    <w:p w14:paraId="50A77CDB"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41C262F9" w14:textId="77777777" w:rsidTr="00380FCD">
        <w:trPr>
          <w:tblHeader/>
        </w:trPr>
        <w:tc>
          <w:tcPr>
            <w:tcW w:w="9526" w:type="dxa"/>
            <w:tcBorders>
              <w:bottom w:val="nil"/>
            </w:tcBorders>
            <w:vAlign w:val="center"/>
          </w:tcPr>
          <w:p w14:paraId="446DC243" w14:textId="77777777" w:rsidR="006C7785" w:rsidRPr="00AB581E" w:rsidRDefault="006C7785" w:rsidP="00380FCD">
            <w:pPr>
              <w:keepNext/>
              <w:keepLines/>
              <w:rPr>
                <w:rFonts w:cs="Arial"/>
                <w:i/>
              </w:rPr>
            </w:pPr>
            <w:r w:rsidRPr="00E6095F">
              <w:rPr>
                <w:i/>
              </w:rPr>
              <w:lastRenderedPageBreak/>
              <w:br w:type="page"/>
            </w:r>
            <w:r w:rsidRPr="00AB581E">
              <w:rPr>
                <w:rFonts w:cs="Arial"/>
                <w:i/>
              </w:rPr>
              <w:t>2. All features shall be shown</w:t>
            </w:r>
          </w:p>
        </w:tc>
      </w:tr>
      <w:tr w:rsidR="006C7785" w14:paraId="138B0F7B" w14:textId="77777777" w:rsidTr="00380FCD">
        <w:trPr>
          <w:tblHeader/>
        </w:trPr>
        <w:tc>
          <w:tcPr>
            <w:tcW w:w="9526" w:type="dxa"/>
            <w:tcBorders>
              <w:top w:val="nil"/>
              <w:bottom w:val="nil"/>
            </w:tcBorders>
            <w:vAlign w:val="center"/>
          </w:tcPr>
          <w:p w14:paraId="595BD41B" w14:textId="77777777" w:rsidR="006C7785" w:rsidRDefault="006C7785" w:rsidP="00380FCD">
            <w:pPr>
              <w:jc w:val="center"/>
            </w:pPr>
            <w:r w:rsidRPr="00BA7EF8">
              <w:rPr>
                <w:noProof/>
                <w:lang w:val="en-IN" w:eastAsia="en-IN"/>
              </w:rPr>
              <w:drawing>
                <wp:inline distT="0" distB="0" distL="0" distR="0" wp14:anchorId="4DE7963C" wp14:editId="7349A949">
                  <wp:extent cx="2238687" cy="3581900"/>
                  <wp:effectExtent l="0" t="0" r="9525" b="0"/>
                  <wp:docPr id="104" name="Picture 104"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test&#10;&#10;Description automatically generated"/>
                          <pic:cNvPicPr/>
                        </pic:nvPicPr>
                        <pic:blipFill>
                          <a:blip r:embed="rId149"/>
                          <a:stretch>
                            <a:fillRect/>
                          </a:stretch>
                        </pic:blipFill>
                        <pic:spPr>
                          <a:xfrm>
                            <a:off x="0" y="0"/>
                            <a:ext cx="2238687" cy="3581900"/>
                          </a:xfrm>
                          <a:prstGeom prst="rect">
                            <a:avLst/>
                          </a:prstGeom>
                        </pic:spPr>
                      </pic:pic>
                    </a:graphicData>
                  </a:graphic>
                </wp:inline>
              </w:drawing>
            </w:r>
          </w:p>
          <w:p w14:paraId="32E4EDFF" w14:textId="77777777" w:rsidR="006C7785" w:rsidRPr="005F250A" w:rsidRDefault="006C7785" w:rsidP="00380FCD">
            <w:pPr>
              <w:jc w:val="center"/>
            </w:pPr>
          </w:p>
        </w:tc>
      </w:tr>
      <w:tr w:rsidR="006C7785" w14:paraId="464BA79A" w14:textId="77777777" w:rsidTr="00380FCD">
        <w:trPr>
          <w:tblHeader/>
        </w:trPr>
        <w:tc>
          <w:tcPr>
            <w:tcW w:w="9526" w:type="dxa"/>
            <w:tcBorders>
              <w:top w:val="nil"/>
              <w:left w:val="single" w:sz="4" w:space="0" w:color="auto"/>
              <w:bottom w:val="nil"/>
              <w:right w:val="single" w:sz="4" w:space="0" w:color="auto"/>
            </w:tcBorders>
            <w:vAlign w:val="center"/>
          </w:tcPr>
          <w:p w14:paraId="58DD8BDE" w14:textId="77777777" w:rsidR="006C7785" w:rsidRPr="00AB581E" w:rsidRDefault="006C7785" w:rsidP="00380FCD">
            <w:pPr>
              <w:rPr>
                <w:rFonts w:cs="Arial"/>
                <w:i/>
              </w:rPr>
            </w:pPr>
            <w:r w:rsidRPr="00AB581E">
              <w:rPr>
                <w:rFonts w:cs="Arial"/>
                <w:i/>
              </w:rPr>
              <w:t xml:space="preserve">3. The features with </w:t>
            </w:r>
            <w:proofErr w:type="spellStart"/>
            <w:r w:rsidRPr="00AB581E">
              <w:rPr>
                <w:rFonts w:cs="Arial"/>
                <w:i/>
              </w:rPr>
              <w:t>ScaleMinimumvalues</w:t>
            </w:r>
            <w:proofErr w:type="spellEnd"/>
            <w:r w:rsidRPr="00AB581E">
              <w:rPr>
                <w:rFonts w:cs="Arial"/>
                <w:i/>
              </w:rPr>
              <w:t xml:space="preserve"> of 119 000 and 179 999 shall not be shown.</w:t>
            </w:r>
          </w:p>
        </w:tc>
      </w:tr>
      <w:tr w:rsidR="006C7785" w14:paraId="2FF6426B" w14:textId="77777777" w:rsidTr="00380FCD">
        <w:trPr>
          <w:tblHeader/>
        </w:trPr>
        <w:tc>
          <w:tcPr>
            <w:tcW w:w="9526" w:type="dxa"/>
            <w:tcBorders>
              <w:top w:val="nil"/>
              <w:left w:val="single" w:sz="4" w:space="0" w:color="auto"/>
              <w:bottom w:val="nil"/>
              <w:right w:val="single" w:sz="4" w:space="0" w:color="auto"/>
            </w:tcBorders>
            <w:vAlign w:val="center"/>
          </w:tcPr>
          <w:p w14:paraId="72DD5441" w14:textId="77777777" w:rsidR="006C7785" w:rsidRPr="00AB581E" w:rsidRDefault="006C7785" w:rsidP="00380FCD">
            <w:pPr>
              <w:jc w:val="center"/>
              <w:rPr>
                <w:rFonts w:cs="Arial"/>
              </w:rPr>
            </w:pPr>
          </w:p>
        </w:tc>
      </w:tr>
      <w:tr w:rsidR="006C7785" w14:paraId="6EEAB5F7" w14:textId="77777777" w:rsidTr="00380FCD">
        <w:trPr>
          <w:tblHeader/>
        </w:trPr>
        <w:tc>
          <w:tcPr>
            <w:tcW w:w="9526" w:type="dxa"/>
            <w:tcBorders>
              <w:top w:val="nil"/>
              <w:left w:val="single" w:sz="4" w:space="0" w:color="auto"/>
              <w:bottom w:val="nil"/>
              <w:right w:val="single" w:sz="4" w:space="0" w:color="auto"/>
            </w:tcBorders>
            <w:vAlign w:val="center"/>
          </w:tcPr>
          <w:p w14:paraId="155EBFA4" w14:textId="77777777" w:rsidR="006C7785" w:rsidRPr="00AB581E" w:rsidRDefault="006C7785" w:rsidP="00380FCD">
            <w:pPr>
              <w:rPr>
                <w:rFonts w:cs="Arial"/>
                <w:i/>
              </w:rPr>
            </w:pPr>
            <w:r w:rsidRPr="00AB581E">
              <w:rPr>
                <w:rFonts w:cs="Arial"/>
                <w:i/>
              </w:rPr>
              <w:t>4. All features shall be shown</w:t>
            </w:r>
          </w:p>
        </w:tc>
      </w:tr>
      <w:tr w:rsidR="006C7785" w14:paraId="4FCE2C8E"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3D53B832" w14:textId="77777777" w:rsidR="006C7785" w:rsidRPr="005F250A" w:rsidRDefault="006C7785" w:rsidP="00380FCD">
            <w:pPr>
              <w:jc w:val="center"/>
            </w:pPr>
            <w:r>
              <w:rPr>
                <w:noProof/>
                <w:lang w:val="en-IN" w:eastAsia="en-IN"/>
              </w:rPr>
              <w:drawing>
                <wp:inline distT="0" distB="0" distL="0" distR="0" wp14:anchorId="4187FDBF" wp14:editId="3D17AD69">
                  <wp:extent cx="1409895" cy="1800471"/>
                  <wp:effectExtent l="0" t="0" r="0" b="9279"/>
                  <wp:docPr id="199" name="Picture 7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9" name="Picture 71" descr="A screenshot of a computer&#10;&#10;Description automatically generated"/>
                          <pic:cNvPicPr/>
                        </pic:nvPicPr>
                        <pic:blipFill>
                          <a:blip r:embed="rId150"/>
                          <a:stretch>
                            <a:fillRect/>
                          </a:stretch>
                        </pic:blipFill>
                        <pic:spPr>
                          <a:xfrm>
                            <a:off x="0" y="0"/>
                            <a:ext cx="1409895" cy="1800471"/>
                          </a:xfrm>
                          <a:prstGeom prst="rect">
                            <a:avLst/>
                          </a:prstGeom>
                          <a:noFill/>
                          <a:ln>
                            <a:noFill/>
                            <a:prstDash/>
                          </a:ln>
                        </pic:spPr>
                      </pic:pic>
                    </a:graphicData>
                  </a:graphic>
                </wp:inline>
              </w:drawing>
            </w:r>
          </w:p>
        </w:tc>
      </w:tr>
    </w:tbl>
    <w:p w14:paraId="33902DFC" w14:textId="77777777" w:rsidR="006C7785" w:rsidRDefault="006C7785" w:rsidP="006C7785"/>
    <w:p w14:paraId="3D40F3B0" w14:textId="77777777" w:rsidR="006C7785" w:rsidRPr="00DE4076" w:rsidRDefault="006C7785" w:rsidP="006C7785">
      <w:pPr>
        <w:pStyle w:val="Heading1"/>
        <w:numPr>
          <w:ilvl w:val="1"/>
          <w:numId w:val="73"/>
        </w:numPr>
        <w:tabs>
          <w:tab w:val="left" w:pos="567"/>
        </w:tabs>
        <w:spacing w:after="120"/>
        <w:ind w:left="567" w:hanging="567"/>
        <w:rPr>
          <w:rFonts w:cs="Arial"/>
          <w:b w:val="0"/>
        </w:rPr>
      </w:pPr>
      <w:r>
        <w:br w:type="page"/>
      </w:r>
      <w:bookmarkStart w:id="8134" w:name="_Toc130296762"/>
      <w:bookmarkStart w:id="8135" w:name="_Toc130304060"/>
      <w:bookmarkStart w:id="8136" w:name="_Toc130392093"/>
      <w:bookmarkStart w:id="8137" w:name="_Toc131238819"/>
      <w:bookmarkStart w:id="8138" w:name="_Toc130296763"/>
      <w:bookmarkStart w:id="8139" w:name="_Toc130304061"/>
      <w:bookmarkStart w:id="8140" w:name="_Toc130392094"/>
      <w:bookmarkStart w:id="8141" w:name="_Toc131238820"/>
      <w:bookmarkStart w:id="8142" w:name="_Toc130296764"/>
      <w:bookmarkStart w:id="8143" w:name="_Toc130304062"/>
      <w:bookmarkStart w:id="8144" w:name="_Toc130392095"/>
      <w:bookmarkStart w:id="8145" w:name="_Toc131238821"/>
      <w:bookmarkStart w:id="8146" w:name="_Toc130296765"/>
      <w:bookmarkStart w:id="8147" w:name="_Toc130304063"/>
      <w:bookmarkStart w:id="8148" w:name="_Toc130392096"/>
      <w:bookmarkStart w:id="8149" w:name="_Toc131238822"/>
      <w:bookmarkStart w:id="8150" w:name="_Toc130296766"/>
      <w:bookmarkStart w:id="8151" w:name="_Toc130304064"/>
      <w:bookmarkStart w:id="8152" w:name="_Toc130392097"/>
      <w:bookmarkStart w:id="8153" w:name="_Toc131238823"/>
      <w:bookmarkStart w:id="8154" w:name="_Toc130296767"/>
      <w:bookmarkStart w:id="8155" w:name="_Toc130304065"/>
      <w:bookmarkStart w:id="8156" w:name="_Toc130392098"/>
      <w:bookmarkStart w:id="8157" w:name="_Toc131238824"/>
      <w:bookmarkStart w:id="8158" w:name="_Toc130296769"/>
      <w:bookmarkStart w:id="8159" w:name="_Toc130304067"/>
      <w:bookmarkStart w:id="8160" w:name="_Toc130392100"/>
      <w:bookmarkStart w:id="8161" w:name="_Toc131238826"/>
      <w:bookmarkStart w:id="8162" w:name="_Toc130296771"/>
      <w:bookmarkStart w:id="8163" w:name="_Toc130304069"/>
      <w:bookmarkStart w:id="8164" w:name="_Toc130392102"/>
      <w:bookmarkStart w:id="8165" w:name="_Toc131238828"/>
      <w:bookmarkStart w:id="8166" w:name="_Toc130296773"/>
      <w:bookmarkStart w:id="8167" w:name="_Toc130304071"/>
      <w:bookmarkStart w:id="8168" w:name="_Toc130392104"/>
      <w:bookmarkStart w:id="8169" w:name="_Toc131238830"/>
      <w:bookmarkStart w:id="8170" w:name="_Toc130296775"/>
      <w:bookmarkStart w:id="8171" w:name="_Toc130304073"/>
      <w:bookmarkStart w:id="8172" w:name="_Toc130392106"/>
      <w:bookmarkStart w:id="8173" w:name="_Toc131238832"/>
      <w:bookmarkStart w:id="8174" w:name="_Toc130296777"/>
      <w:bookmarkStart w:id="8175" w:name="_Toc130304075"/>
      <w:bookmarkStart w:id="8176" w:name="_Toc130392108"/>
      <w:bookmarkStart w:id="8177" w:name="_Toc131238834"/>
      <w:bookmarkStart w:id="8178" w:name="_Toc130296779"/>
      <w:bookmarkStart w:id="8179" w:name="_Toc130304077"/>
      <w:bookmarkStart w:id="8180" w:name="_Toc130392110"/>
      <w:bookmarkStart w:id="8181" w:name="_Toc131238836"/>
      <w:bookmarkStart w:id="8182" w:name="_Toc130296780"/>
      <w:bookmarkStart w:id="8183" w:name="_Toc130304078"/>
      <w:bookmarkStart w:id="8184" w:name="_Toc130392111"/>
      <w:bookmarkStart w:id="8185" w:name="_Toc131238837"/>
      <w:bookmarkStart w:id="8186" w:name="_Toc130296781"/>
      <w:bookmarkStart w:id="8187" w:name="_Toc130304079"/>
      <w:bookmarkStart w:id="8188" w:name="_Toc130392112"/>
      <w:bookmarkStart w:id="8189" w:name="_Toc131238838"/>
      <w:bookmarkStart w:id="8190" w:name="_Toc130296782"/>
      <w:bookmarkStart w:id="8191" w:name="_Toc130304080"/>
      <w:bookmarkStart w:id="8192" w:name="_Toc130392113"/>
      <w:bookmarkStart w:id="8193" w:name="_Toc131238839"/>
      <w:bookmarkStart w:id="8194" w:name="_Toc130296783"/>
      <w:bookmarkStart w:id="8195" w:name="_Toc130304081"/>
      <w:bookmarkStart w:id="8196" w:name="_Toc130392114"/>
      <w:bookmarkStart w:id="8197" w:name="_Toc131238840"/>
      <w:bookmarkStart w:id="8198" w:name="_Toc130296785"/>
      <w:bookmarkStart w:id="8199" w:name="_Toc130304083"/>
      <w:bookmarkStart w:id="8200" w:name="_Toc130392116"/>
      <w:bookmarkStart w:id="8201" w:name="_Toc131238842"/>
      <w:bookmarkStart w:id="8202" w:name="_Toc130296787"/>
      <w:bookmarkStart w:id="8203" w:name="_Toc130304085"/>
      <w:bookmarkStart w:id="8204" w:name="_Toc130392118"/>
      <w:bookmarkStart w:id="8205" w:name="_Toc131238844"/>
      <w:bookmarkStart w:id="8206" w:name="_Toc130296788"/>
      <w:bookmarkStart w:id="8207" w:name="_Toc130304086"/>
      <w:bookmarkStart w:id="8208" w:name="_Toc130392119"/>
      <w:bookmarkStart w:id="8209" w:name="_Toc131238845"/>
      <w:bookmarkStart w:id="8210" w:name="_Toc130296789"/>
      <w:bookmarkStart w:id="8211" w:name="_Toc130304087"/>
      <w:bookmarkStart w:id="8212" w:name="_Toc130392120"/>
      <w:bookmarkStart w:id="8213" w:name="_Toc131238846"/>
      <w:bookmarkStart w:id="8214" w:name="_Toc130296791"/>
      <w:bookmarkStart w:id="8215" w:name="_Toc130304089"/>
      <w:bookmarkStart w:id="8216" w:name="_Toc130392122"/>
      <w:bookmarkStart w:id="8217" w:name="_Toc131238848"/>
      <w:bookmarkStart w:id="8218" w:name="_Toc130296792"/>
      <w:bookmarkStart w:id="8219" w:name="_Toc130304090"/>
      <w:bookmarkStart w:id="8220" w:name="_Toc130392123"/>
      <w:bookmarkStart w:id="8221" w:name="_Toc131238849"/>
      <w:bookmarkStart w:id="8222" w:name="_Toc130296793"/>
      <w:bookmarkStart w:id="8223" w:name="_Toc130304091"/>
      <w:bookmarkStart w:id="8224" w:name="_Toc130392124"/>
      <w:bookmarkStart w:id="8225" w:name="_Toc131238850"/>
      <w:bookmarkStart w:id="8226" w:name="_Toc130296794"/>
      <w:bookmarkStart w:id="8227" w:name="_Toc130304092"/>
      <w:bookmarkStart w:id="8228" w:name="_Toc130392125"/>
      <w:bookmarkStart w:id="8229" w:name="_Toc131238851"/>
      <w:bookmarkStart w:id="8230" w:name="_Toc130296795"/>
      <w:bookmarkStart w:id="8231" w:name="_Toc130304093"/>
      <w:bookmarkStart w:id="8232" w:name="_Toc130392126"/>
      <w:bookmarkStart w:id="8233" w:name="_Toc131238852"/>
      <w:bookmarkStart w:id="8234" w:name="_Toc130296796"/>
      <w:bookmarkStart w:id="8235" w:name="_Toc130304094"/>
      <w:bookmarkStart w:id="8236" w:name="_Toc130392127"/>
      <w:bookmarkStart w:id="8237" w:name="_Toc131238853"/>
      <w:bookmarkStart w:id="8238" w:name="_Toc130296798"/>
      <w:bookmarkStart w:id="8239" w:name="_Toc130304096"/>
      <w:bookmarkStart w:id="8240" w:name="_Toc130392129"/>
      <w:bookmarkStart w:id="8241" w:name="_Toc131238855"/>
      <w:bookmarkStart w:id="8242" w:name="_Toc130296800"/>
      <w:bookmarkStart w:id="8243" w:name="_Toc130304098"/>
      <w:bookmarkStart w:id="8244" w:name="_Toc130392131"/>
      <w:bookmarkStart w:id="8245" w:name="_Toc131238857"/>
      <w:bookmarkStart w:id="8246" w:name="_Toc130296802"/>
      <w:bookmarkStart w:id="8247" w:name="_Toc130304100"/>
      <w:bookmarkStart w:id="8248" w:name="_Toc130392133"/>
      <w:bookmarkStart w:id="8249" w:name="_Toc131238859"/>
      <w:bookmarkStart w:id="8250" w:name="_Toc130296804"/>
      <w:bookmarkStart w:id="8251" w:name="_Toc130304102"/>
      <w:bookmarkStart w:id="8252" w:name="_Toc130392135"/>
      <w:bookmarkStart w:id="8253" w:name="_Toc131238861"/>
      <w:bookmarkStart w:id="8254" w:name="_Toc130296806"/>
      <w:bookmarkStart w:id="8255" w:name="_Toc130304104"/>
      <w:bookmarkStart w:id="8256" w:name="_Toc130392137"/>
      <w:bookmarkStart w:id="8257" w:name="_Toc131238863"/>
      <w:bookmarkStart w:id="8258" w:name="_Toc130296808"/>
      <w:bookmarkStart w:id="8259" w:name="_Toc130304106"/>
      <w:bookmarkStart w:id="8260" w:name="_Toc130392139"/>
      <w:bookmarkStart w:id="8261" w:name="_Toc131238865"/>
      <w:bookmarkStart w:id="8262" w:name="_Toc130296810"/>
      <w:bookmarkStart w:id="8263" w:name="_Toc130304108"/>
      <w:bookmarkStart w:id="8264" w:name="_Toc130392141"/>
      <w:bookmarkStart w:id="8265" w:name="_Toc131238867"/>
      <w:bookmarkStart w:id="8266" w:name="_Toc130296812"/>
      <w:bookmarkStart w:id="8267" w:name="_Toc130304110"/>
      <w:bookmarkStart w:id="8268" w:name="_Toc130392143"/>
      <w:bookmarkStart w:id="8269" w:name="_Toc131238869"/>
      <w:bookmarkStart w:id="8270" w:name="_Toc130296814"/>
      <w:bookmarkStart w:id="8271" w:name="_Toc130304112"/>
      <w:bookmarkStart w:id="8272" w:name="_Toc130392145"/>
      <w:bookmarkStart w:id="8273" w:name="_Toc131238871"/>
      <w:bookmarkStart w:id="8274" w:name="_Toc189647888"/>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r w:rsidRPr="00DE4076">
        <w:rPr>
          <w:rFonts w:cs="Arial"/>
          <w:color w:val="000000" w:themeColor="text1"/>
        </w:rPr>
        <w:lastRenderedPageBreak/>
        <w:t>Display and Operation of Water Level Adjustment.</w:t>
      </w:r>
      <w:bookmarkEnd w:id="8274"/>
    </w:p>
    <w:p w14:paraId="7FD18A4A" w14:textId="77777777" w:rsidR="006C7785" w:rsidRPr="00251401" w:rsidRDefault="006C7785" w:rsidP="006C7785">
      <w:pPr>
        <w:pStyle w:val="Heading1"/>
        <w:numPr>
          <w:ilvl w:val="2"/>
          <w:numId w:val="73"/>
        </w:numPr>
        <w:tabs>
          <w:tab w:val="left" w:pos="567"/>
        </w:tabs>
        <w:spacing w:after="120"/>
        <w:ind w:left="567" w:hanging="567"/>
        <w:rPr>
          <w:ins w:id="8275" w:author="jonathan pritchard" w:date="2025-01-23T13:47:00Z" w16du:dateUtc="2025-01-23T13:47:00Z"/>
          <w:rFonts w:cs="Arial"/>
          <w:color w:val="000000" w:themeColor="text1"/>
        </w:rPr>
      </w:pPr>
      <w:bookmarkStart w:id="8276" w:name="_Toc189647889"/>
      <w:r w:rsidRPr="00251401">
        <w:rPr>
          <w:rFonts w:cs="Arial"/>
          <w:color w:val="000000" w:themeColor="text1"/>
        </w:rPr>
        <w:t>Enabling Water Level Adjustment</w:t>
      </w:r>
      <w:bookmarkEnd w:id="8276"/>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B43777" w:rsidRPr="00340B0D" w14:paraId="59FE6D8E" w14:textId="77777777" w:rsidTr="00541D1A">
        <w:trPr>
          <w:trHeight w:val="416"/>
          <w:ins w:id="8277" w:author="jonathan pritchard" w:date="2025-01-23T13:47:00Z"/>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6CF0D059" w14:textId="77777777" w:rsidR="00B43777" w:rsidRPr="00340B0D" w:rsidRDefault="00B43777" w:rsidP="00541D1A">
            <w:pPr>
              <w:jc w:val="center"/>
              <w:rPr>
                <w:ins w:id="8278" w:author="jonathan pritchard" w:date="2025-01-23T13:47:00Z" w16du:dateUtc="2025-01-23T13:47:00Z"/>
                <w:rFonts w:cs="Arial"/>
                <w:b/>
                <w:bCs/>
                <w:sz w:val="18"/>
                <w:szCs w:val="18"/>
              </w:rPr>
            </w:pPr>
            <w:ins w:id="8279" w:author="jonathan pritchard" w:date="2025-01-23T13:47:00Z" w16du:dateUtc="2025-01-23T13:47:00Z">
              <w:r w:rsidRPr="00340B0D">
                <w:rPr>
                  <w:rFonts w:cs="Arial"/>
                  <w:b/>
                  <w:bCs/>
                  <w:sz w:val="18"/>
                  <w:szCs w:val="18"/>
                </w:rPr>
                <w:t>Test Reference</w:t>
              </w:r>
            </w:ins>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6D75CEB4" w14:textId="2476EEDB" w:rsidR="00B43777" w:rsidRPr="00C87169" w:rsidRDefault="00A55C32" w:rsidP="00541D1A">
            <w:pPr>
              <w:jc w:val="center"/>
              <w:rPr>
                <w:ins w:id="8280" w:author="jonathan pritchard" w:date="2025-01-23T13:47:00Z" w16du:dateUtc="2025-01-23T13:47:00Z"/>
                <w:rFonts w:cs="Arial"/>
                <w:bCs/>
              </w:rPr>
            </w:pPr>
            <w:proofErr w:type="spellStart"/>
            <w:r w:rsidRPr="002054D9">
              <w:rPr>
                <w:rFonts w:cs="Arial"/>
              </w:rPr>
              <w:t>WaterLevelAdjustment</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5B87D0A4" w14:textId="77777777" w:rsidR="00B43777" w:rsidRPr="00340B0D" w:rsidRDefault="00B43777" w:rsidP="00541D1A">
            <w:pPr>
              <w:jc w:val="center"/>
              <w:rPr>
                <w:ins w:id="8281" w:author="jonathan pritchard" w:date="2025-01-23T13:47:00Z" w16du:dateUtc="2025-01-23T13:47:00Z"/>
                <w:rFonts w:cs="Arial"/>
                <w:b/>
                <w:bCs/>
                <w:sz w:val="18"/>
                <w:szCs w:val="18"/>
              </w:rPr>
            </w:pPr>
            <w:ins w:id="8282" w:author="jonathan pritchard" w:date="2025-01-23T13:47:00Z" w16du:dateUtc="2025-01-23T13:47: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045C0A29" w14:textId="002ADC92" w:rsidR="00B43777" w:rsidRPr="00251401" w:rsidRDefault="00A55C32" w:rsidP="00251401">
            <w:pPr>
              <w:spacing w:line="240" w:lineRule="auto"/>
              <w:rPr>
                <w:ins w:id="8283" w:author="jonathan pritchard" w:date="2025-01-23T13:47:00Z" w16du:dateUtc="2025-01-23T13:47:00Z"/>
                <w:rFonts w:cs="Arial"/>
                <w:color w:val="000000"/>
              </w:rPr>
            </w:pPr>
            <w:r w:rsidRPr="002054D9">
              <w:rPr>
                <w:rFonts w:cs="Arial"/>
                <w:color w:val="000000"/>
              </w:rPr>
              <w:t xml:space="preserve">S-98 </w:t>
            </w:r>
            <w:r w:rsidR="00251401">
              <w:rPr>
                <w:rFonts w:cs="Arial"/>
                <w:color w:val="000000"/>
              </w:rPr>
              <w:t>Appendix D-2</w:t>
            </w:r>
          </w:p>
        </w:tc>
      </w:tr>
      <w:tr w:rsidR="00B43777" w:rsidRPr="00340B0D" w14:paraId="5DD30929" w14:textId="77777777" w:rsidTr="00541D1A">
        <w:trPr>
          <w:ins w:id="8284" w:author="jonathan pritchard" w:date="2025-01-23T13:47: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0BDD64D" w14:textId="77777777" w:rsidR="00B43777" w:rsidRPr="00340B0D" w:rsidRDefault="00B43777" w:rsidP="00541D1A">
            <w:pPr>
              <w:rPr>
                <w:ins w:id="8285" w:author="jonathan pritchard" w:date="2025-01-23T13:47:00Z" w16du:dateUtc="2025-01-23T13:47:00Z"/>
                <w:rFonts w:cs="Arial"/>
                <w:b/>
                <w:bCs/>
                <w:sz w:val="18"/>
                <w:szCs w:val="18"/>
              </w:rPr>
            </w:pPr>
            <w:ins w:id="8286" w:author="jonathan pritchard" w:date="2025-01-23T13:47:00Z" w16du:dateUtc="2025-01-23T13:47:00Z">
              <w:r w:rsidRPr="00340B0D">
                <w:rPr>
                  <w:rFonts w:cs="Arial"/>
                  <w:b/>
                  <w:bCs/>
                  <w:sz w:val="18"/>
                  <w:szCs w:val="18"/>
                </w:rPr>
                <w:t>Test Description</w:t>
              </w:r>
            </w:ins>
          </w:p>
        </w:tc>
      </w:tr>
      <w:tr w:rsidR="00B43777" w:rsidRPr="00340B0D" w14:paraId="7F1451F3" w14:textId="77777777" w:rsidTr="00541D1A">
        <w:trPr>
          <w:ins w:id="8287" w:author="jonathan pritchard" w:date="2025-01-23T13:47: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041344C9" w14:textId="77777777" w:rsidR="00B43777" w:rsidRPr="009C22F4" w:rsidRDefault="00B43777" w:rsidP="00541D1A">
            <w:pPr>
              <w:rPr>
                <w:ins w:id="8288" w:author="jonathan pritchard" w:date="2025-01-23T13:47:00Z" w16du:dateUtc="2025-01-23T13:47:00Z"/>
                <w:rFonts w:cs="Arial"/>
                <w:i/>
              </w:rPr>
            </w:pPr>
          </w:p>
          <w:p w14:paraId="0750AE94" w14:textId="77777777" w:rsidR="00A55C32" w:rsidRDefault="00A55C32" w:rsidP="00A55C32">
            <w:pPr>
              <w:rPr>
                <w:rFonts w:cs="Arial"/>
                <w:i/>
              </w:rPr>
            </w:pPr>
            <w:r w:rsidRPr="002054D9">
              <w:rPr>
                <w:rFonts w:cs="Arial"/>
                <w:i/>
              </w:rPr>
              <w:t>This test verifies the ECDIS can harmonise S-104 Water Level with S-101 Depth Values.</w:t>
            </w:r>
          </w:p>
          <w:p w14:paraId="72429328" w14:textId="77777777" w:rsidR="00B43777" w:rsidRPr="009C22F4" w:rsidRDefault="00B43777" w:rsidP="00541D1A">
            <w:pPr>
              <w:rPr>
                <w:ins w:id="8289" w:author="jonathan pritchard" w:date="2025-01-23T13:47:00Z" w16du:dateUtc="2025-01-23T13:47:00Z"/>
                <w:rFonts w:cs="Arial"/>
                <w:i/>
              </w:rPr>
            </w:pPr>
          </w:p>
        </w:tc>
      </w:tr>
      <w:tr w:rsidR="00B43777" w:rsidRPr="00340B0D" w14:paraId="069DE64C" w14:textId="77777777" w:rsidTr="00541D1A">
        <w:trPr>
          <w:ins w:id="8290" w:author="jonathan pritchard" w:date="2025-01-23T13:47: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998D12F" w14:textId="77777777" w:rsidR="00B43777" w:rsidRPr="00340B0D" w:rsidRDefault="00B43777" w:rsidP="00541D1A">
            <w:pPr>
              <w:jc w:val="center"/>
              <w:rPr>
                <w:ins w:id="8291" w:author="jonathan pritchard" w:date="2025-01-23T13:47:00Z" w16du:dateUtc="2025-01-23T13:47:00Z"/>
                <w:rFonts w:cs="Arial"/>
                <w:b/>
                <w:bCs/>
                <w:sz w:val="18"/>
                <w:szCs w:val="18"/>
              </w:rPr>
            </w:pPr>
            <w:ins w:id="8292" w:author="jonathan pritchard" w:date="2025-01-23T13:47:00Z" w16du:dateUtc="2025-01-23T13:47:00Z">
              <w:r w:rsidRPr="00340B0D">
                <w:rPr>
                  <w:rFonts w:cs="Arial"/>
                  <w:b/>
                  <w:bCs/>
                  <w:sz w:val="18"/>
                  <w:szCs w:val="18"/>
                </w:rPr>
                <w:t>Loaded Data</w:t>
              </w:r>
            </w:ins>
          </w:p>
        </w:tc>
      </w:tr>
      <w:tr w:rsidR="00B43777" w:rsidRPr="00340B0D" w14:paraId="40345C66" w14:textId="77777777" w:rsidTr="00541D1A">
        <w:trPr>
          <w:ins w:id="8293" w:author="jonathan pritchard" w:date="2025-01-23T13:47:00Z"/>
        </w:trPr>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298AC80" w14:textId="77777777" w:rsidR="00B43777" w:rsidRPr="00340B0D" w:rsidRDefault="00B43777" w:rsidP="00541D1A">
            <w:pPr>
              <w:jc w:val="center"/>
              <w:rPr>
                <w:ins w:id="8294" w:author="jonathan pritchard" w:date="2025-01-23T13:47:00Z" w16du:dateUtc="2025-01-23T13:47:00Z"/>
                <w:rFonts w:cs="Arial"/>
                <w:b/>
                <w:bCs/>
                <w:sz w:val="18"/>
                <w:szCs w:val="18"/>
              </w:rPr>
            </w:pPr>
            <w:ins w:id="8295" w:author="jonathan pritchard" w:date="2025-01-23T13:47:00Z" w16du:dateUtc="2025-01-23T13:47: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61EA1DC" w14:textId="77777777" w:rsidR="00B43777" w:rsidRPr="00340B0D" w:rsidRDefault="00B43777" w:rsidP="00541D1A">
            <w:pPr>
              <w:jc w:val="center"/>
              <w:rPr>
                <w:ins w:id="8296" w:author="jonathan pritchard" w:date="2025-01-23T13:47:00Z" w16du:dateUtc="2025-01-23T13:47:00Z"/>
                <w:rFonts w:cs="Arial"/>
                <w:b/>
                <w:bCs/>
                <w:sz w:val="18"/>
                <w:szCs w:val="18"/>
              </w:rPr>
            </w:pPr>
          </w:p>
        </w:tc>
      </w:tr>
      <w:tr w:rsidR="00B43777" w:rsidRPr="00340B0D" w14:paraId="5BB52250" w14:textId="77777777" w:rsidTr="00541D1A">
        <w:trPr>
          <w:ins w:id="8297" w:author="jonathan pritchard" w:date="2025-01-23T13:47:00Z"/>
        </w:trPr>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33C988FA" w14:textId="77777777" w:rsidR="00B43777" w:rsidRPr="00340B0D" w:rsidRDefault="00B43777" w:rsidP="00541D1A">
            <w:pPr>
              <w:rPr>
                <w:ins w:id="8298" w:author="jonathan pritchard" w:date="2025-01-23T13:47:00Z" w16du:dateUtc="2025-01-23T13:47: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5598A314" w14:textId="77777777" w:rsidR="00B43777" w:rsidRPr="00340B0D" w:rsidRDefault="00B43777" w:rsidP="00541D1A">
            <w:pPr>
              <w:rPr>
                <w:ins w:id="8299" w:author="jonathan pritchard" w:date="2025-01-23T13:47:00Z" w16du:dateUtc="2025-01-23T13:47:00Z"/>
                <w:rFonts w:cs="Arial"/>
                <w:sz w:val="18"/>
                <w:szCs w:val="18"/>
              </w:rPr>
            </w:pPr>
          </w:p>
        </w:tc>
      </w:tr>
      <w:tr w:rsidR="00B43777" w:rsidRPr="00340B0D" w14:paraId="40FCC566" w14:textId="77777777" w:rsidTr="00541D1A">
        <w:trPr>
          <w:ins w:id="8300" w:author="jonathan pritchard" w:date="2025-01-23T13:47:00Z"/>
        </w:trPr>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4EF22E0E" w14:textId="77777777" w:rsidR="00B43777" w:rsidRPr="00340B0D" w:rsidRDefault="00B43777" w:rsidP="00541D1A">
            <w:pPr>
              <w:rPr>
                <w:ins w:id="8301" w:author="jonathan pritchard" w:date="2025-01-23T13:47:00Z" w16du:dateUtc="2025-01-23T13:47: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3BDDA481" w14:textId="77777777" w:rsidR="00B43777" w:rsidRPr="00340B0D" w:rsidRDefault="00B43777" w:rsidP="00541D1A">
            <w:pPr>
              <w:rPr>
                <w:ins w:id="8302" w:author="jonathan pritchard" w:date="2025-01-23T13:47:00Z" w16du:dateUtc="2025-01-23T13:47:00Z"/>
                <w:rFonts w:cs="Arial"/>
                <w:sz w:val="18"/>
                <w:szCs w:val="18"/>
              </w:rPr>
            </w:pPr>
          </w:p>
        </w:tc>
      </w:tr>
      <w:tr w:rsidR="00B43777" w:rsidRPr="00340B0D" w14:paraId="7450F06A" w14:textId="77777777" w:rsidTr="00541D1A">
        <w:trPr>
          <w:ins w:id="8303" w:author="jonathan pritchard" w:date="2025-01-23T13:47:00Z"/>
        </w:trPr>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C2DC068" w14:textId="77777777" w:rsidR="00B43777" w:rsidRPr="00340B0D" w:rsidRDefault="00B43777" w:rsidP="00541D1A">
            <w:pPr>
              <w:jc w:val="center"/>
              <w:rPr>
                <w:ins w:id="8304" w:author="jonathan pritchard" w:date="2025-01-23T13:47:00Z" w16du:dateUtc="2025-01-23T13:47:00Z"/>
                <w:rFonts w:cs="Arial"/>
                <w:b/>
                <w:bCs/>
                <w:sz w:val="18"/>
                <w:szCs w:val="18"/>
              </w:rPr>
            </w:pPr>
            <w:ins w:id="8305" w:author="jonathan pritchard" w:date="2025-01-23T13:47:00Z" w16du:dateUtc="2025-01-23T13:47: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23B3444" w14:textId="77777777" w:rsidR="00B43777" w:rsidRPr="00340B0D" w:rsidRDefault="00B43777" w:rsidP="00541D1A">
            <w:pPr>
              <w:jc w:val="center"/>
              <w:rPr>
                <w:ins w:id="8306" w:author="jonathan pritchard" w:date="2025-01-23T13:47:00Z" w16du:dateUtc="2025-01-23T13:47:00Z"/>
                <w:rFonts w:cs="Arial"/>
                <w:b/>
                <w:bCs/>
                <w:sz w:val="18"/>
                <w:szCs w:val="18"/>
              </w:rPr>
            </w:pPr>
            <w:ins w:id="8307" w:author="jonathan pritchard" w:date="2025-01-23T13:47:00Z" w16du:dateUtc="2025-01-23T13:47:00Z">
              <w:r w:rsidRPr="00340B0D">
                <w:rPr>
                  <w:rFonts w:cs="Arial"/>
                  <w:b/>
                  <w:bCs/>
                  <w:sz w:val="18"/>
                  <w:szCs w:val="18"/>
                </w:rPr>
                <w:t>Independent Mariner’s Selections</w:t>
              </w:r>
              <w:r>
                <w:rPr>
                  <w:rFonts w:cs="Arial"/>
                  <w:b/>
                  <w:bCs/>
                  <w:sz w:val="18"/>
                  <w:szCs w:val="18"/>
                </w:rPr>
                <w:t xml:space="preserve"> (default=On)</w:t>
              </w:r>
            </w:ins>
          </w:p>
        </w:tc>
      </w:tr>
      <w:tr w:rsidR="00B43777" w:rsidRPr="00340B0D" w14:paraId="593C6D4B" w14:textId="77777777" w:rsidTr="00541D1A">
        <w:trPr>
          <w:ins w:id="8308" w:author="jonathan pritchard" w:date="2025-01-23T13:47:00Z"/>
        </w:trPr>
        <w:customXmlInsRangeStart w:id="8309" w:author="jonathan pritchard" w:date="2025-01-23T13:47:00Z"/>
        <w:sdt>
          <w:sdtPr>
            <w:rPr>
              <w:rFonts w:cs="Arial"/>
              <w:sz w:val="18"/>
              <w:szCs w:val="18"/>
            </w:rPr>
            <w:alias w:val="Diplay Category"/>
            <w:tag w:val="Diplay Categor"/>
            <w:id w:val="-654141237"/>
            <w:placeholder>
              <w:docPart w:val="0953D59FABC24DAE92C9D81491284CE2"/>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8309"/>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6023F8EF" w14:textId="77777777" w:rsidR="00B43777" w:rsidRPr="00340B0D" w:rsidRDefault="00B43777" w:rsidP="00541D1A">
                <w:pPr>
                  <w:rPr>
                    <w:ins w:id="8310" w:author="jonathan pritchard" w:date="2025-01-23T13:47:00Z" w16du:dateUtc="2025-01-23T13:47:00Z"/>
                    <w:rFonts w:cs="Arial"/>
                    <w:sz w:val="18"/>
                    <w:szCs w:val="18"/>
                  </w:rPr>
                </w:pPr>
                <w:ins w:id="8311" w:author="jonathan pritchard" w:date="2025-01-23T13:47:00Z" w16du:dateUtc="2025-01-23T13:47:00Z">
                  <w:r>
                    <w:rPr>
                      <w:rFonts w:cs="Arial"/>
                      <w:sz w:val="18"/>
                      <w:szCs w:val="18"/>
                    </w:rPr>
                    <w:t>Other</w:t>
                  </w:r>
                </w:ins>
              </w:p>
            </w:tc>
            <w:customXmlInsRangeStart w:id="8312" w:author="jonathan pritchard" w:date="2025-01-23T13:47:00Z"/>
          </w:sdtContent>
        </w:sdt>
        <w:customXmlInsRangeEnd w:id="8312"/>
        <w:tc>
          <w:tcPr>
            <w:tcW w:w="3871" w:type="dxa"/>
            <w:gridSpan w:val="5"/>
            <w:tcBorders>
              <w:left w:val="single" w:sz="12" w:space="0" w:color="auto"/>
              <w:bottom w:val="single" w:sz="4" w:space="0" w:color="auto"/>
              <w:right w:val="single" w:sz="4" w:space="0" w:color="auto"/>
            </w:tcBorders>
            <w:shd w:val="clear" w:color="auto" w:fill="auto"/>
          </w:tcPr>
          <w:p w14:paraId="5F11CE5A" w14:textId="77777777" w:rsidR="00B43777" w:rsidRPr="00340B0D" w:rsidRDefault="00B43777" w:rsidP="00541D1A">
            <w:pPr>
              <w:rPr>
                <w:ins w:id="8313" w:author="jonathan pritchard" w:date="2025-01-23T13:47:00Z" w16du:dateUtc="2025-01-23T13:47:00Z"/>
                <w:rFonts w:cs="Arial"/>
                <w:sz w:val="18"/>
                <w:szCs w:val="18"/>
              </w:rPr>
            </w:pPr>
            <w:ins w:id="8314" w:author="jonathan pritchard" w:date="2025-01-23T13:47:00Z" w16du:dateUtc="2025-01-23T13:47: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49263141" w14:textId="77777777" w:rsidR="00B43777" w:rsidRPr="00340B0D" w:rsidRDefault="00B43777" w:rsidP="00541D1A">
            <w:pPr>
              <w:jc w:val="center"/>
              <w:rPr>
                <w:ins w:id="8315" w:author="jonathan pritchard" w:date="2025-01-23T13:47:00Z" w16du:dateUtc="2025-01-23T13:47:00Z"/>
                <w:rFonts w:cs="Arial"/>
                <w:sz w:val="18"/>
                <w:szCs w:val="18"/>
              </w:rPr>
            </w:pPr>
          </w:p>
        </w:tc>
      </w:tr>
      <w:tr w:rsidR="00B43777" w:rsidRPr="00340B0D" w14:paraId="7DB322CF" w14:textId="77777777" w:rsidTr="00541D1A">
        <w:trPr>
          <w:ins w:id="8316" w:author="jonathan pritchard" w:date="2025-01-23T13:47:00Z"/>
        </w:trPr>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E39B88C" w14:textId="77777777" w:rsidR="00B43777" w:rsidRPr="00340B0D" w:rsidRDefault="00B43777" w:rsidP="00541D1A">
            <w:pPr>
              <w:jc w:val="center"/>
              <w:rPr>
                <w:ins w:id="8317" w:author="jonathan pritchard" w:date="2025-01-23T13:47:00Z" w16du:dateUtc="2025-01-23T13:47:00Z"/>
                <w:rFonts w:cs="Arial"/>
                <w:b/>
                <w:bCs/>
                <w:sz w:val="18"/>
                <w:szCs w:val="18"/>
              </w:rPr>
            </w:pPr>
            <w:ins w:id="8318" w:author="jonathan pritchard" w:date="2025-01-23T13:47:00Z" w16du:dateUtc="2025-01-23T13:47: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0769DF0E" w14:textId="77777777" w:rsidR="00B43777" w:rsidRPr="00340B0D" w:rsidRDefault="00B43777" w:rsidP="00541D1A">
            <w:pPr>
              <w:rPr>
                <w:ins w:id="8319" w:author="jonathan pritchard" w:date="2025-01-23T13:47:00Z" w16du:dateUtc="2025-01-23T13:47:00Z"/>
                <w:rFonts w:cs="Arial"/>
                <w:sz w:val="18"/>
                <w:szCs w:val="18"/>
              </w:rPr>
            </w:pPr>
            <w:ins w:id="8320" w:author="jonathan pritchard" w:date="2025-01-23T13:47:00Z" w16du:dateUtc="2025-01-23T13:47: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039EC9DF" w14:textId="77777777" w:rsidR="00B43777" w:rsidRPr="00340B0D" w:rsidRDefault="00B43777" w:rsidP="00541D1A">
            <w:pPr>
              <w:jc w:val="center"/>
              <w:rPr>
                <w:ins w:id="8321" w:author="jonathan pritchard" w:date="2025-01-23T13:47:00Z" w16du:dateUtc="2025-01-23T13:47:00Z"/>
                <w:rFonts w:cs="Arial"/>
                <w:sz w:val="18"/>
                <w:szCs w:val="18"/>
              </w:rPr>
            </w:pPr>
          </w:p>
        </w:tc>
      </w:tr>
      <w:tr w:rsidR="00B43777" w:rsidRPr="00340B0D" w14:paraId="1DED91C6" w14:textId="77777777" w:rsidTr="00541D1A">
        <w:trPr>
          <w:ins w:id="8322"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C4B653F" w14:textId="77777777" w:rsidR="00B43777" w:rsidRPr="00340B0D" w:rsidRDefault="00B43777" w:rsidP="00541D1A">
            <w:pPr>
              <w:rPr>
                <w:ins w:id="8323" w:author="jonathan pritchard" w:date="2025-01-23T13:47:00Z" w16du:dateUtc="2025-01-23T13:47:00Z"/>
                <w:rFonts w:cs="Arial"/>
                <w:sz w:val="18"/>
                <w:szCs w:val="18"/>
              </w:rPr>
            </w:pPr>
            <w:ins w:id="8324" w:author="jonathan pritchard" w:date="2025-01-23T13:47:00Z" w16du:dateUtc="2025-01-23T13:47: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377FA14" w14:textId="77777777" w:rsidR="00B43777" w:rsidRPr="00340B0D" w:rsidRDefault="00B43777" w:rsidP="00541D1A">
            <w:pPr>
              <w:rPr>
                <w:ins w:id="8325" w:author="jonathan pritchard" w:date="2025-01-23T13:47:00Z" w16du:dateUtc="2025-01-23T13:47:00Z"/>
                <w:rFonts w:cs="Arial"/>
                <w:sz w:val="18"/>
                <w:szCs w:val="18"/>
              </w:rPr>
            </w:pPr>
          </w:p>
        </w:tc>
        <w:tc>
          <w:tcPr>
            <w:tcW w:w="3871" w:type="dxa"/>
            <w:gridSpan w:val="5"/>
            <w:tcBorders>
              <w:left w:val="single" w:sz="12" w:space="0" w:color="auto"/>
            </w:tcBorders>
          </w:tcPr>
          <w:p w14:paraId="3CC1A316" w14:textId="77777777" w:rsidR="00B43777" w:rsidRPr="00340B0D" w:rsidRDefault="00B43777" w:rsidP="00541D1A">
            <w:pPr>
              <w:rPr>
                <w:ins w:id="8326" w:author="jonathan pritchard" w:date="2025-01-23T13:47:00Z" w16du:dateUtc="2025-01-23T13:47:00Z"/>
                <w:rFonts w:cs="Arial"/>
                <w:sz w:val="18"/>
                <w:szCs w:val="18"/>
              </w:rPr>
            </w:pPr>
            <w:ins w:id="8327" w:author="jonathan pritchard" w:date="2025-01-23T13:47:00Z" w16du:dateUtc="2025-01-23T13:47:00Z">
              <w:r w:rsidRPr="00340B0D">
                <w:rPr>
                  <w:rFonts w:cs="Arial"/>
                  <w:sz w:val="18"/>
                  <w:szCs w:val="18"/>
                </w:rPr>
                <w:t>Highlight date dependent</w:t>
              </w:r>
            </w:ins>
          </w:p>
        </w:tc>
        <w:tc>
          <w:tcPr>
            <w:tcW w:w="672" w:type="dxa"/>
            <w:tcBorders>
              <w:right w:val="single" w:sz="12" w:space="0" w:color="auto"/>
            </w:tcBorders>
          </w:tcPr>
          <w:p w14:paraId="6B9A6A51" w14:textId="77777777" w:rsidR="00B43777" w:rsidRPr="00340B0D" w:rsidRDefault="00B43777" w:rsidP="00541D1A">
            <w:pPr>
              <w:jc w:val="center"/>
              <w:rPr>
                <w:ins w:id="8328" w:author="jonathan pritchard" w:date="2025-01-23T13:47:00Z" w16du:dateUtc="2025-01-23T13:47:00Z"/>
                <w:rFonts w:cs="Arial"/>
                <w:sz w:val="18"/>
                <w:szCs w:val="18"/>
              </w:rPr>
            </w:pPr>
          </w:p>
        </w:tc>
      </w:tr>
      <w:tr w:rsidR="00B43777" w:rsidRPr="00340B0D" w14:paraId="27D4F397" w14:textId="77777777" w:rsidTr="00541D1A">
        <w:trPr>
          <w:ins w:id="8329"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DFE2595" w14:textId="77777777" w:rsidR="00B43777" w:rsidRPr="00340B0D" w:rsidRDefault="00B43777" w:rsidP="00541D1A">
            <w:pPr>
              <w:rPr>
                <w:ins w:id="8330" w:author="jonathan pritchard" w:date="2025-01-23T13:47:00Z" w16du:dateUtc="2025-01-23T13:47:00Z"/>
                <w:rFonts w:cs="Arial"/>
                <w:sz w:val="18"/>
                <w:szCs w:val="18"/>
              </w:rPr>
            </w:pPr>
            <w:ins w:id="8331" w:author="jonathan pritchard" w:date="2025-01-23T13:47:00Z" w16du:dateUtc="2025-01-23T13:47: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9F49800" w14:textId="77777777" w:rsidR="00B43777" w:rsidRPr="00340B0D" w:rsidRDefault="00B43777" w:rsidP="00541D1A">
            <w:pPr>
              <w:rPr>
                <w:ins w:id="8332" w:author="jonathan pritchard" w:date="2025-01-23T13:47:00Z" w16du:dateUtc="2025-01-23T13:47:00Z"/>
                <w:rFonts w:cs="Arial"/>
                <w:sz w:val="18"/>
                <w:szCs w:val="18"/>
              </w:rPr>
            </w:pPr>
          </w:p>
        </w:tc>
        <w:tc>
          <w:tcPr>
            <w:tcW w:w="3871" w:type="dxa"/>
            <w:gridSpan w:val="5"/>
            <w:tcBorders>
              <w:left w:val="single" w:sz="12" w:space="0" w:color="auto"/>
            </w:tcBorders>
          </w:tcPr>
          <w:p w14:paraId="17780DCC" w14:textId="77777777" w:rsidR="00B43777" w:rsidRPr="00340B0D" w:rsidRDefault="00B43777" w:rsidP="00541D1A">
            <w:pPr>
              <w:rPr>
                <w:ins w:id="8333" w:author="jonathan pritchard" w:date="2025-01-23T13:47:00Z" w16du:dateUtc="2025-01-23T13:47:00Z"/>
                <w:rFonts w:cs="Arial"/>
                <w:sz w:val="18"/>
                <w:szCs w:val="18"/>
              </w:rPr>
            </w:pPr>
            <w:ins w:id="8334" w:author="jonathan pritchard" w:date="2025-01-23T13:47:00Z" w16du:dateUtc="2025-01-23T13:47:00Z">
              <w:r w:rsidRPr="00340B0D">
                <w:rPr>
                  <w:rFonts w:cs="Arial"/>
                  <w:sz w:val="18"/>
                  <w:szCs w:val="18"/>
                </w:rPr>
                <w:t>Highlight document</w:t>
              </w:r>
            </w:ins>
          </w:p>
        </w:tc>
        <w:tc>
          <w:tcPr>
            <w:tcW w:w="672" w:type="dxa"/>
            <w:tcBorders>
              <w:right w:val="single" w:sz="12" w:space="0" w:color="auto"/>
            </w:tcBorders>
          </w:tcPr>
          <w:p w14:paraId="73B5FDC2" w14:textId="77777777" w:rsidR="00B43777" w:rsidRPr="00340B0D" w:rsidRDefault="00B43777" w:rsidP="00541D1A">
            <w:pPr>
              <w:jc w:val="center"/>
              <w:rPr>
                <w:ins w:id="8335" w:author="jonathan pritchard" w:date="2025-01-23T13:47:00Z" w16du:dateUtc="2025-01-23T13:47:00Z"/>
                <w:rFonts w:cs="Arial"/>
                <w:sz w:val="18"/>
                <w:szCs w:val="18"/>
              </w:rPr>
            </w:pPr>
          </w:p>
        </w:tc>
      </w:tr>
      <w:tr w:rsidR="00B43777" w:rsidRPr="00340B0D" w14:paraId="601D6610" w14:textId="77777777" w:rsidTr="00541D1A">
        <w:trPr>
          <w:ins w:id="8336"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F91A1ED" w14:textId="77777777" w:rsidR="00B43777" w:rsidRPr="00340B0D" w:rsidRDefault="00B43777" w:rsidP="00541D1A">
            <w:pPr>
              <w:rPr>
                <w:ins w:id="8337" w:author="jonathan pritchard" w:date="2025-01-23T13:47:00Z" w16du:dateUtc="2025-01-23T13:47:00Z"/>
                <w:rFonts w:cs="Arial"/>
                <w:sz w:val="18"/>
                <w:szCs w:val="18"/>
              </w:rPr>
            </w:pPr>
            <w:ins w:id="8338" w:author="jonathan pritchard" w:date="2025-01-23T13:47:00Z" w16du:dateUtc="2025-01-23T13:47: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0FDD22D" w14:textId="77777777" w:rsidR="00B43777" w:rsidRPr="00340B0D" w:rsidRDefault="00B43777" w:rsidP="00541D1A">
            <w:pPr>
              <w:rPr>
                <w:ins w:id="8339" w:author="jonathan pritchard" w:date="2025-01-23T13:47:00Z" w16du:dateUtc="2025-01-23T13:47:00Z"/>
                <w:rFonts w:cs="Arial"/>
                <w:sz w:val="18"/>
                <w:szCs w:val="18"/>
              </w:rPr>
            </w:pPr>
          </w:p>
        </w:tc>
        <w:tc>
          <w:tcPr>
            <w:tcW w:w="3871" w:type="dxa"/>
            <w:gridSpan w:val="5"/>
            <w:tcBorders>
              <w:left w:val="single" w:sz="12" w:space="0" w:color="auto"/>
            </w:tcBorders>
          </w:tcPr>
          <w:p w14:paraId="2474A9FE" w14:textId="77777777" w:rsidR="00B43777" w:rsidRPr="00340B0D" w:rsidRDefault="00B43777" w:rsidP="00541D1A">
            <w:pPr>
              <w:rPr>
                <w:ins w:id="8340" w:author="jonathan pritchard" w:date="2025-01-23T13:47:00Z" w16du:dateUtc="2025-01-23T13:47:00Z"/>
                <w:rFonts w:cs="Arial"/>
                <w:b/>
                <w:bCs/>
                <w:sz w:val="18"/>
                <w:szCs w:val="18"/>
              </w:rPr>
            </w:pPr>
            <w:ins w:id="8341" w:author="jonathan pritchard" w:date="2025-01-23T13:47:00Z" w16du:dateUtc="2025-01-23T13:47:00Z">
              <w:r w:rsidRPr="00340B0D">
                <w:rPr>
                  <w:rFonts w:cs="Arial"/>
                  <w:sz w:val="18"/>
                  <w:szCs w:val="18"/>
                </w:rPr>
                <w:t>Highlight info</w:t>
              </w:r>
            </w:ins>
          </w:p>
        </w:tc>
        <w:tc>
          <w:tcPr>
            <w:tcW w:w="672" w:type="dxa"/>
            <w:tcBorders>
              <w:right w:val="single" w:sz="12" w:space="0" w:color="auto"/>
            </w:tcBorders>
          </w:tcPr>
          <w:p w14:paraId="2AAA3E1B" w14:textId="77777777" w:rsidR="00B43777" w:rsidRPr="00340B0D" w:rsidRDefault="00B43777" w:rsidP="00541D1A">
            <w:pPr>
              <w:jc w:val="center"/>
              <w:rPr>
                <w:ins w:id="8342" w:author="jonathan pritchard" w:date="2025-01-23T13:47:00Z" w16du:dateUtc="2025-01-23T13:47:00Z"/>
                <w:rFonts w:cs="Arial"/>
                <w:sz w:val="18"/>
                <w:szCs w:val="18"/>
              </w:rPr>
            </w:pPr>
          </w:p>
        </w:tc>
      </w:tr>
      <w:tr w:rsidR="00B43777" w:rsidRPr="00340B0D" w14:paraId="7114C4FF" w14:textId="77777777" w:rsidTr="00541D1A">
        <w:trPr>
          <w:ins w:id="8343"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2E16A9C" w14:textId="77777777" w:rsidR="00B43777" w:rsidRPr="00340B0D" w:rsidRDefault="00B43777" w:rsidP="00541D1A">
            <w:pPr>
              <w:rPr>
                <w:ins w:id="8344" w:author="jonathan pritchard" w:date="2025-01-23T13:47:00Z" w16du:dateUtc="2025-01-23T13:47:00Z"/>
                <w:rFonts w:cs="Arial"/>
                <w:sz w:val="18"/>
                <w:szCs w:val="18"/>
              </w:rPr>
            </w:pPr>
            <w:ins w:id="8345" w:author="jonathan pritchard" w:date="2025-01-23T13:47:00Z" w16du:dateUtc="2025-01-23T13:47: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CC3CF51" w14:textId="77777777" w:rsidR="00B43777" w:rsidRPr="00340B0D" w:rsidRDefault="00B43777" w:rsidP="00541D1A">
            <w:pPr>
              <w:rPr>
                <w:ins w:id="8346" w:author="jonathan pritchard" w:date="2025-01-23T13:47:00Z" w16du:dateUtc="2025-01-23T13:47:00Z"/>
                <w:rFonts w:cs="Arial"/>
                <w:sz w:val="18"/>
                <w:szCs w:val="18"/>
              </w:rPr>
            </w:pPr>
          </w:p>
        </w:tc>
        <w:tc>
          <w:tcPr>
            <w:tcW w:w="3871" w:type="dxa"/>
            <w:gridSpan w:val="5"/>
            <w:tcBorders>
              <w:left w:val="single" w:sz="12" w:space="0" w:color="auto"/>
            </w:tcBorders>
          </w:tcPr>
          <w:p w14:paraId="7EF53ECC" w14:textId="77777777" w:rsidR="00B43777" w:rsidRPr="00340B0D" w:rsidRDefault="00B43777" w:rsidP="00541D1A">
            <w:pPr>
              <w:rPr>
                <w:ins w:id="8347" w:author="jonathan pritchard" w:date="2025-01-23T13:47:00Z" w16du:dateUtc="2025-01-23T13:47:00Z"/>
                <w:rFonts w:cs="Arial"/>
                <w:sz w:val="18"/>
                <w:szCs w:val="18"/>
              </w:rPr>
            </w:pPr>
            <w:ins w:id="8348" w:author="jonathan pritchard" w:date="2025-01-23T13:47:00Z" w16du:dateUtc="2025-01-23T13:47:00Z">
              <w:r w:rsidRPr="00340B0D">
                <w:rPr>
                  <w:rFonts w:cs="Arial"/>
                  <w:sz w:val="18"/>
                  <w:szCs w:val="18"/>
                </w:rPr>
                <w:t>Shallow Pattern</w:t>
              </w:r>
            </w:ins>
          </w:p>
        </w:tc>
        <w:tc>
          <w:tcPr>
            <w:tcW w:w="672" w:type="dxa"/>
            <w:tcBorders>
              <w:right w:val="single" w:sz="12" w:space="0" w:color="auto"/>
            </w:tcBorders>
          </w:tcPr>
          <w:p w14:paraId="2177195D" w14:textId="77777777" w:rsidR="00B43777" w:rsidRPr="00340B0D" w:rsidRDefault="00B43777" w:rsidP="00541D1A">
            <w:pPr>
              <w:jc w:val="center"/>
              <w:rPr>
                <w:ins w:id="8349" w:author="jonathan pritchard" w:date="2025-01-23T13:47:00Z" w16du:dateUtc="2025-01-23T13:47:00Z"/>
                <w:rFonts w:cs="Arial"/>
                <w:sz w:val="18"/>
                <w:szCs w:val="18"/>
              </w:rPr>
            </w:pPr>
          </w:p>
        </w:tc>
      </w:tr>
      <w:tr w:rsidR="00B43777" w:rsidRPr="00340B0D" w14:paraId="1953ECF2" w14:textId="77777777" w:rsidTr="00541D1A">
        <w:trPr>
          <w:ins w:id="8350"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4D65E07" w14:textId="77777777" w:rsidR="00B43777" w:rsidRPr="00340B0D" w:rsidRDefault="00B43777" w:rsidP="00541D1A">
            <w:pPr>
              <w:rPr>
                <w:ins w:id="8351" w:author="jonathan pritchard" w:date="2025-01-23T13:47:00Z" w16du:dateUtc="2025-01-23T13:47:00Z"/>
                <w:rFonts w:cs="Arial"/>
                <w:sz w:val="18"/>
                <w:szCs w:val="18"/>
              </w:rPr>
            </w:pPr>
            <w:ins w:id="8352" w:author="jonathan pritchard" w:date="2025-01-23T13:47:00Z" w16du:dateUtc="2025-01-23T13:47: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EE201E4" w14:textId="77777777" w:rsidR="00B43777" w:rsidRPr="00340B0D" w:rsidRDefault="00B43777" w:rsidP="00541D1A">
            <w:pPr>
              <w:rPr>
                <w:ins w:id="8353" w:author="jonathan pritchard" w:date="2025-01-23T13:47:00Z" w16du:dateUtc="2025-01-23T13:47:00Z"/>
                <w:rFonts w:cs="Arial"/>
                <w:sz w:val="18"/>
                <w:szCs w:val="18"/>
              </w:rPr>
            </w:pPr>
          </w:p>
        </w:tc>
        <w:tc>
          <w:tcPr>
            <w:tcW w:w="3871" w:type="dxa"/>
            <w:gridSpan w:val="5"/>
            <w:tcBorders>
              <w:left w:val="single" w:sz="12" w:space="0" w:color="auto"/>
            </w:tcBorders>
          </w:tcPr>
          <w:p w14:paraId="6F6F6F60" w14:textId="77777777" w:rsidR="00B43777" w:rsidRPr="00340B0D" w:rsidRDefault="00B43777" w:rsidP="00541D1A">
            <w:pPr>
              <w:rPr>
                <w:ins w:id="8354" w:author="jonathan pritchard" w:date="2025-01-23T13:47:00Z" w16du:dateUtc="2025-01-23T13:47:00Z"/>
                <w:rFonts w:cs="Arial"/>
                <w:sz w:val="18"/>
                <w:szCs w:val="18"/>
              </w:rPr>
            </w:pPr>
            <w:ins w:id="8355" w:author="jonathan pritchard" w:date="2025-01-23T13:47:00Z" w16du:dateUtc="2025-01-23T13:47:00Z">
              <w:r w:rsidRPr="00340B0D">
                <w:rPr>
                  <w:rFonts w:cs="Arial"/>
                  <w:sz w:val="18"/>
                  <w:szCs w:val="18"/>
                </w:rPr>
                <w:t>Unknown</w:t>
              </w:r>
            </w:ins>
          </w:p>
        </w:tc>
        <w:tc>
          <w:tcPr>
            <w:tcW w:w="672" w:type="dxa"/>
            <w:tcBorders>
              <w:right w:val="single" w:sz="12" w:space="0" w:color="auto"/>
            </w:tcBorders>
          </w:tcPr>
          <w:p w14:paraId="2110B747" w14:textId="77777777" w:rsidR="00B43777" w:rsidRPr="00340B0D" w:rsidRDefault="00B43777" w:rsidP="00541D1A">
            <w:pPr>
              <w:jc w:val="center"/>
              <w:rPr>
                <w:ins w:id="8356" w:author="jonathan pritchard" w:date="2025-01-23T13:47:00Z" w16du:dateUtc="2025-01-23T13:47:00Z"/>
                <w:rFonts w:cs="Arial"/>
                <w:sz w:val="18"/>
                <w:szCs w:val="18"/>
              </w:rPr>
            </w:pPr>
          </w:p>
        </w:tc>
      </w:tr>
      <w:tr w:rsidR="00B43777" w:rsidRPr="00340B0D" w14:paraId="7C7B55A6" w14:textId="77777777" w:rsidTr="00541D1A">
        <w:trPr>
          <w:ins w:id="8357"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3B5C4B3" w14:textId="77777777" w:rsidR="00B43777" w:rsidRPr="00340B0D" w:rsidRDefault="00B43777" w:rsidP="00541D1A">
            <w:pPr>
              <w:rPr>
                <w:ins w:id="8358" w:author="jonathan pritchard" w:date="2025-01-23T13:47:00Z" w16du:dateUtc="2025-01-23T13:47:00Z"/>
                <w:rFonts w:cs="Arial"/>
                <w:sz w:val="18"/>
                <w:szCs w:val="18"/>
              </w:rPr>
            </w:pPr>
            <w:ins w:id="8359" w:author="jonathan pritchard" w:date="2025-01-23T13:47:00Z" w16du:dateUtc="2025-01-23T13:47: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F47D721" w14:textId="77777777" w:rsidR="00B43777" w:rsidRPr="00340B0D" w:rsidRDefault="00B43777" w:rsidP="00541D1A">
            <w:pPr>
              <w:rPr>
                <w:ins w:id="8360" w:author="jonathan pritchard" w:date="2025-01-23T13:47:00Z" w16du:dateUtc="2025-01-23T13:47:00Z"/>
                <w:rFonts w:cs="Arial"/>
                <w:sz w:val="18"/>
                <w:szCs w:val="18"/>
              </w:rPr>
            </w:pPr>
          </w:p>
        </w:tc>
        <w:tc>
          <w:tcPr>
            <w:tcW w:w="3871" w:type="dxa"/>
            <w:gridSpan w:val="5"/>
            <w:tcBorders>
              <w:left w:val="single" w:sz="12" w:space="0" w:color="auto"/>
            </w:tcBorders>
          </w:tcPr>
          <w:p w14:paraId="7214C721" w14:textId="77777777" w:rsidR="00B43777" w:rsidRPr="00340B0D" w:rsidRDefault="00B43777" w:rsidP="00541D1A">
            <w:pPr>
              <w:rPr>
                <w:ins w:id="8361" w:author="jonathan pritchard" w:date="2025-01-23T13:47:00Z" w16du:dateUtc="2025-01-23T13:47:00Z"/>
                <w:rFonts w:cs="Arial"/>
                <w:sz w:val="18"/>
                <w:szCs w:val="18"/>
              </w:rPr>
            </w:pPr>
            <w:ins w:id="8362" w:author="jonathan pritchard" w:date="2025-01-23T13:47:00Z" w16du:dateUtc="2025-01-23T13:47:00Z">
              <w:r w:rsidRPr="00340B0D">
                <w:rPr>
                  <w:rFonts w:cs="Arial"/>
                  <w:sz w:val="18"/>
                  <w:szCs w:val="18"/>
                </w:rPr>
                <w:t>Update Review</w:t>
              </w:r>
            </w:ins>
          </w:p>
        </w:tc>
        <w:tc>
          <w:tcPr>
            <w:tcW w:w="672" w:type="dxa"/>
            <w:tcBorders>
              <w:right w:val="single" w:sz="12" w:space="0" w:color="auto"/>
            </w:tcBorders>
          </w:tcPr>
          <w:p w14:paraId="22283B65" w14:textId="77777777" w:rsidR="00B43777" w:rsidRPr="00340B0D" w:rsidRDefault="00B43777" w:rsidP="00541D1A">
            <w:pPr>
              <w:jc w:val="center"/>
              <w:rPr>
                <w:ins w:id="8363" w:author="jonathan pritchard" w:date="2025-01-23T13:47:00Z" w16du:dateUtc="2025-01-23T13:47:00Z"/>
                <w:rFonts w:cs="Arial"/>
                <w:sz w:val="18"/>
                <w:szCs w:val="18"/>
              </w:rPr>
            </w:pPr>
          </w:p>
        </w:tc>
      </w:tr>
      <w:tr w:rsidR="00B43777" w:rsidRPr="00340B0D" w14:paraId="4EFAB1B6" w14:textId="77777777" w:rsidTr="00541D1A">
        <w:trPr>
          <w:ins w:id="8364"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291B7D8" w14:textId="77777777" w:rsidR="00B43777" w:rsidRPr="00340B0D" w:rsidRDefault="00B43777" w:rsidP="00541D1A">
            <w:pPr>
              <w:rPr>
                <w:ins w:id="8365" w:author="jonathan pritchard" w:date="2025-01-23T13:47:00Z" w16du:dateUtc="2025-01-23T13:47:00Z"/>
                <w:rFonts w:cs="Arial"/>
                <w:sz w:val="18"/>
                <w:szCs w:val="18"/>
              </w:rPr>
            </w:pPr>
            <w:ins w:id="8366" w:author="jonathan pritchard" w:date="2025-01-23T13:47:00Z" w16du:dateUtc="2025-01-23T13:47: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B469ABB" w14:textId="77777777" w:rsidR="00B43777" w:rsidRPr="00340B0D" w:rsidRDefault="00B43777" w:rsidP="00541D1A">
            <w:pPr>
              <w:rPr>
                <w:ins w:id="8367" w:author="jonathan pritchard" w:date="2025-01-23T13:47:00Z" w16du:dateUtc="2025-01-23T13:47:00Z"/>
                <w:rFonts w:cs="Arial"/>
                <w:sz w:val="18"/>
                <w:szCs w:val="18"/>
              </w:rPr>
            </w:pPr>
          </w:p>
        </w:tc>
        <w:tc>
          <w:tcPr>
            <w:tcW w:w="3871" w:type="dxa"/>
            <w:gridSpan w:val="5"/>
            <w:tcBorders>
              <w:left w:val="single" w:sz="12" w:space="0" w:color="auto"/>
            </w:tcBorders>
          </w:tcPr>
          <w:p w14:paraId="6EAAD9CA" w14:textId="77777777" w:rsidR="00B43777" w:rsidRPr="00340B0D" w:rsidRDefault="00B43777" w:rsidP="00541D1A">
            <w:pPr>
              <w:rPr>
                <w:ins w:id="8368" w:author="jonathan pritchard" w:date="2025-01-23T13:47:00Z" w16du:dateUtc="2025-01-23T13:47:00Z"/>
                <w:rFonts w:cs="Arial"/>
                <w:sz w:val="18"/>
                <w:szCs w:val="18"/>
              </w:rPr>
            </w:pPr>
            <w:ins w:id="8369" w:author="jonathan pritchard" w:date="2025-01-23T13:47:00Z" w16du:dateUtc="2025-01-23T13:47:00Z">
              <w:r w:rsidRPr="00340B0D">
                <w:rPr>
                  <w:rFonts w:cs="Arial"/>
                  <w:b/>
                  <w:bCs/>
                  <w:sz w:val="18"/>
                  <w:szCs w:val="18"/>
                </w:rPr>
                <w:t>Text Groups</w:t>
              </w:r>
            </w:ins>
          </w:p>
        </w:tc>
        <w:tc>
          <w:tcPr>
            <w:tcW w:w="672" w:type="dxa"/>
            <w:tcBorders>
              <w:right w:val="single" w:sz="12" w:space="0" w:color="auto"/>
            </w:tcBorders>
          </w:tcPr>
          <w:p w14:paraId="2B71FCC4" w14:textId="77777777" w:rsidR="00B43777" w:rsidRPr="00340B0D" w:rsidRDefault="00B43777" w:rsidP="00541D1A">
            <w:pPr>
              <w:jc w:val="center"/>
              <w:rPr>
                <w:ins w:id="8370" w:author="jonathan pritchard" w:date="2025-01-23T13:47:00Z" w16du:dateUtc="2025-01-23T13:47:00Z"/>
                <w:rFonts w:cs="Arial"/>
                <w:sz w:val="18"/>
                <w:szCs w:val="18"/>
              </w:rPr>
            </w:pPr>
          </w:p>
        </w:tc>
      </w:tr>
      <w:tr w:rsidR="00B43777" w:rsidRPr="00340B0D" w14:paraId="69157E9F" w14:textId="77777777" w:rsidTr="00541D1A">
        <w:trPr>
          <w:ins w:id="8371"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2806A0A" w14:textId="77777777" w:rsidR="00B43777" w:rsidRPr="00340B0D" w:rsidRDefault="00B43777" w:rsidP="00541D1A">
            <w:pPr>
              <w:rPr>
                <w:ins w:id="8372" w:author="jonathan pritchard" w:date="2025-01-23T13:47:00Z" w16du:dateUtc="2025-01-23T13:47:00Z"/>
                <w:rFonts w:cs="Arial"/>
                <w:sz w:val="18"/>
                <w:szCs w:val="18"/>
              </w:rPr>
            </w:pPr>
            <w:ins w:id="8373" w:author="jonathan pritchard" w:date="2025-01-23T13:47:00Z" w16du:dateUtc="2025-01-23T13:47: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370A9B9" w14:textId="77777777" w:rsidR="00B43777" w:rsidRPr="00340B0D" w:rsidRDefault="00B43777" w:rsidP="00541D1A">
            <w:pPr>
              <w:rPr>
                <w:ins w:id="8374" w:author="jonathan pritchard" w:date="2025-01-23T13:47:00Z" w16du:dateUtc="2025-01-23T13:47:00Z"/>
                <w:rFonts w:cs="Arial"/>
                <w:sz w:val="18"/>
                <w:szCs w:val="18"/>
              </w:rPr>
            </w:pPr>
          </w:p>
        </w:tc>
        <w:tc>
          <w:tcPr>
            <w:tcW w:w="3871" w:type="dxa"/>
            <w:gridSpan w:val="5"/>
            <w:tcBorders>
              <w:left w:val="single" w:sz="12" w:space="0" w:color="auto"/>
            </w:tcBorders>
          </w:tcPr>
          <w:p w14:paraId="642BD880" w14:textId="77777777" w:rsidR="00B43777" w:rsidRPr="00340B0D" w:rsidRDefault="00B43777" w:rsidP="00541D1A">
            <w:pPr>
              <w:rPr>
                <w:ins w:id="8375" w:author="jonathan pritchard" w:date="2025-01-23T13:47:00Z" w16du:dateUtc="2025-01-23T13:47:00Z"/>
                <w:rFonts w:cs="Arial"/>
                <w:sz w:val="18"/>
                <w:szCs w:val="18"/>
              </w:rPr>
            </w:pPr>
            <w:ins w:id="8376" w:author="jonathan pritchard" w:date="2025-01-23T13:47:00Z" w16du:dateUtc="2025-01-23T13:47:00Z">
              <w:r w:rsidRPr="00340B0D">
                <w:rPr>
                  <w:rFonts w:cs="Arial"/>
                  <w:sz w:val="18"/>
                  <w:szCs w:val="18"/>
                </w:rPr>
                <w:t>Chart Text</w:t>
              </w:r>
            </w:ins>
          </w:p>
        </w:tc>
        <w:tc>
          <w:tcPr>
            <w:tcW w:w="672" w:type="dxa"/>
            <w:tcBorders>
              <w:right w:val="single" w:sz="12" w:space="0" w:color="auto"/>
            </w:tcBorders>
          </w:tcPr>
          <w:p w14:paraId="011DA37C" w14:textId="77777777" w:rsidR="00B43777" w:rsidRPr="00340B0D" w:rsidRDefault="00B43777" w:rsidP="00541D1A">
            <w:pPr>
              <w:jc w:val="center"/>
              <w:rPr>
                <w:ins w:id="8377" w:author="jonathan pritchard" w:date="2025-01-23T13:47:00Z" w16du:dateUtc="2025-01-23T13:47:00Z"/>
                <w:rFonts w:cs="Arial"/>
                <w:sz w:val="18"/>
                <w:szCs w:val="18"/>
              </w:rPr>
            </w:pPr>
          </w:p>
        </w:tc>
      </w:tr>
      <w:tr w:rsidR="00B43777" w:rsidRPr="00340B0D" w14:paraId="135B0C24" w14:textId="77777777" w:rsidTr="00541D1A">
        <w:trPr>
          <w:ins w:id="8378"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8A78AE7" w14:textId="77777777" w:rsidR="00B43777" w:rsidRPr="00340B0D" w:rsidRDefault="00B43777" w:rsidP="00541D1A">
            <w:pPr>
              <w:rPr>
                <w:ins w:id="8379" w:author="jonathan pritchard" w:date="2025-01-23T13:47:00Z" w16du:dateUtc="2025-01-23T13:47:00Z"/>
                <w:rFonts w:cs="Arial"/>
                <w:sz w:val="18"/>
                <w:szCs w:val="18"/>
              </w:rPr>
            </w:pPr>
            <w:ins w:id="8380" w:author="jonathan pritchard" w:date="2025-01-23T13:47:00Z" w16du:dateUtc="2025-01-23T13:47: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E88AFDC" w14:textId="77777777" w:rsidR="00B43777" w:rsidRPr="00340B0D" w:rsidRDefault="00B43777" w:rsidP="00541D1A">
            <w:pPr>
              <w:rPr>
                <w:ins w:id="8381" w:author="jonathan pritchard" w:date="2025-01-23T13:47:00Z" w16du:dateUtc="2025-01-23T13:47:00Z"/>
                <w:rFonts w:cs="Arial"/>
                <w:sz w:val="18"/>
                <w:szCs w:val="18"/>
              </w:rPr>
            </w:pPr>
          </w:p>
        </w:tc>
        <w:tc>
          <w:tcPr>
            <w:tcW w:w="3871" w:type="dxa"/>
            <w:gridSpan w:val="5"/>
            <w:tcBorders>
              <w:left w:val="single" w:sz="12" w:space="0" w:color="auto"/>
            </w:tcBorders>
          </w:tcPr>
          <w:p w14:paraId="6CCF7325" w14:textId="77777777" w:rsidR="00B43777" w:rsidRPr="00340B0D" w:rsidRDefault="00B43777" w:rsidP="00541D1A">
            <w:pPr>
              <w:rPr>
                <w:ins w:id="8382" w:author="jonathan pritchard" w:date="2025-01-23T13:47:00Z" w16du:dateUtc="2025-01-23T13:47:00Z"/>
                <w:rFonts w:cs="Arial"/>
                <w:sz w:val="18"/>
                <w:szCs w:val="18"/>
              </w:rPr>
            </w:pPr>
            <w:ins w:id="8383" w:author="jonathan pritchard" w:date="2025-01-23T13:47:00Z" w16du:dateUtc="2025-01-23T13:47:00Z">
              <w:r w:rsidRPr="00340B0D">
                <w:rPr>
                  <w:rFonts w:cs="Arial"/>
                  <w:sz w:val="18"/>
                  <w:szCs w:val="18"/>
                </w:rPr>
                <w:t xml:space="preserve">    Important text</w:t>
              </w:r>
            </w:ins>
          </w:p>
        </w:tc>
        <w:tc>
          <w:tcPr>
            <w:tcW w:w="672" w:type="dxa"/>
            <w:tcBorders>
              <w:right w:val="single" w:sz="12" w:space="0" w:color="auto"/>
            </w:tcBorders>
          </w:tcPr>
          <w:p w14:paraId="6D8145AE" w14:textId="77777777" w:rsidR="00B43777" w:rsidRPr="00340B0D" w:rsidRDefault="00B43777" w:rsidP="00541D1A">
            <w:pPr>
              <w:jc w:val="center"/>
              <w:rPr>
                <w:ins w:id="8384" w:author="jonathan pritchard" w:date="2025-01-23T13:47:00Z" w16du:dateUtc="2025-01-23T13:47:00Z"/>
                <w:rFonts w:cs="Arial"/>
                <w:sz w:val="18"/>
                <w:szCs w:val="18"/>
              </w:rPr>
            </w:pPr>
          </w:p>
        </w:tc>
      </w:tr>
      <w:tr w:rsidR="00B43777" w:rsidRPr="00340B0D" w14:paraId="46BD8CB1" w14:textId="77777777" w:rsidTr="00541D1A">
        <w:trPr>
          <w:ins w:id="8385"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6ED7228" w14:textId="77777777" w:rsidR="00B43777" w:rsidRPr="00340B0D" w:rsidRDefault="00B43777" w:rsidP="00541D1A">
            <w:pPr>
              <w:rPr>
                <w:ins w:id="8386" w:author="jonathan pritchard" w:date="2025-01-23T13:47:00Z" w16du:dateUtc="2025-01-23T13:47:00Z"/>
                <w:rFonts w:cs="Arial"/>
                <w:sz w:val="18"/>
                <w:szCs w:val="18"/>
              </w:rPr>
            </w:pPr>
            <w:ins w:id="8387" w:author="jonathan pritchard" w:date="2025-01-23T13:47:00Z" w16du:dateUtc="2025-01-23T13:47: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E414165" w14:textId="77777777" w:rsidR="00B43777" w:rsidRPr="00340B0D" w:rsidRDefault="00B43777" w:rsidP="00541D1A">
            <w:pPr>
              <w:rPr>
                <w:ins w:id="8388" w:author="jonathan pritchard" w:date="2025-01-23T13:47:00Z" w16du:dateUtc="2025-01-23T13:47:00Z"/>
                <w:rFonts w:cs="Arial"/>
                <w:sz w:val="18"/>
                <w:szCs w:val="18"/>
              </w:rPr>
            </w:pPr>
          </w:p>
        </w:tc>
        <w:tc>
          <w:tcPr>
            <w:tcW w:w="3871" w:type="dxa"/>
            <w:gridSpan w:val="5"/>
            <w:tcBorders>
              <w:left w:val="single" w:sz="12" w:space="0" w:color="auto"/>
            </w:tcBorders>
          </w:tcPr>
          <w:p w14:paraId="2876A9DE" w14:textId="77777777" w:rsidR="00B43777" w:rsidRPr="00340B0D" w:rsidRDefault="00B43777" w:rsidP="00541D1A">
            <w:pPr>
              <w:rPr>
                <w:ins w:id="8389" w:author="jonathan pritchard" w:date="2025-01-23T13:47:00Z" w16du:dateUtc="2025-01-23T13:47:00Z"/>
                <w:rFonts w:cs="Arial"/>
                <w:b/>
                <w:bCs/>
                <w:sz w:val="18"/>
                <w:szCs w:val="18"/>
              </w:rPr>
            </w:pPr>
            <w:ins w:id="8390" w:author="jonathan pritchard" w:date="2025-01-23T13:47:00Z" w16du:dateUtc="2025-01-23T13:47:00Z">
              <w:r w:rsidRPr="00340B0D">
                <w:rPr>
                  <w:rFonts w:cs="Arial"/>
                  <w:b/>
                  <w:bCs/>
                  <w:sz w:val="18"/>
                  <w:szCs w:val="18"/>
                </w:rPr>
                <w:t xml:space="preserve">    Other Text</w:t>
              </w:r>
            </w:ins>
          </w:p>
        </w:tc>
        <w:tc>
          <w:tcPr>
            <w:tcW w:w="672" w:type="dxa"/>
            <w:tcBorders>
              <w:right w:val="single" w:sz="12" w:space="0" w:color="auto"/>
            </w:tcBorders>
          </w:tcPr>
          <w:p w14:paraId="6B5F6BF5" w14:textId="77777777" w:rsidR="00B43777" w:rsidRPr="00340B0D" w:rsidRDefault="00B43777" w:rsidP="00541D1A">
            <w:pPr>
              <w:jc w:val="center"/>
              <w:rPr>
                <w:ins w:id="8391" w:author="jonathan pritchard" w:date="2025-01-23T13:47:00Z" w16du:dateUtc="2025-01-23T13:47:00Z"/>
                <w:rFonts w:cs="Arial"/>
                <w:sz w:val="18"/>
                <w:szCs w:val="18"/>
              </w:rPr>
            </w:pPr>
          </w:p>
        </w:tc>
      </w:tr>
      <w:tr w:rsidR="00B43777" w:rsidRPr="00340B0D" w14:paraId="140692E3" w14:textId="77777777" w:rsidTr="00541D1A">
        <w:trPr>
          <w:ins w:id="8392"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0CB3159" w14:textId="77777777" w:rsidR="00B43777" w:rsidRPr="00340B0D" w:rsidRDefault="00B43777" w:rsidP="00541D1A">
            <w:pPr>
              <w:rPr>
                <w:ins w:id="8393" w:author="jonathan pritchard" w:date="2025-01-23T13:47:00Z" w16du:dateUtc="2025-01-23T13:47:00Z"/>
                <w:rFonts w:cs="Arial"/>
                <w:sz w:val="18"/>
                <w:szCs w:val="18"/>
              </w:rPr>
            </w:pPr>
            <w:ins w:id="8394" w:author="jonathan pritchard" w:date="2025-01-23T13:47:00Z" w16du:dateUtc="2025-01-23T13:47: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3E311560" w14:textId="77777777" w:rsidR="00B43777" w:rsidRPr="00340B0D" w:rsidRDefault="00B43777" w:rsidP="00541D1A">
            <w:pPr>
              <w:rPr>
                <w:ins w:id="8395" w:author="jonathan pritchard" w:date="2025-01-23T13:47:00Z" w16du:dateUtc="2025-01-23T13:47:00Z"/>
                <w:rFonts w:cs="Arial"/>
                <w:sz w:val="18"/>
                <w:szCs w:val="18"/>
              </w:rPr>
            </w:pPr>
          </w:p>
        </w:tc>
        <w:tc>
          <w:tcPr>
            <w:tcW w:w="3871" w:type="dxa"/>
            <w:gridSpan w:val="5"/>
            <w:tcBorders>
              <w:left w:val="single" w:sz="12" w:space="0" w:color="auto"/>
            </w:tcBorders>
          </w:tcPr>
          <w:p w14:paraId="7C0DC908" w14:textId="77777777" w:rsidR="00B43777" w:rsidRPr="00340B0D" w:rsidRDefault="00B43777" w:rsidP="00541D1A">
            <w:pPr>
              <w:rPr>
                <w:ins w:id="8396" w:author="jonathan pritchard" w:date="2025-01-23T13:47:00Z" w16du:dateUtc="2025-01-23T13:47:00Z"/>
                <w:rFonts w:cs="Arial"/>
                <w:sz w:val="18"/>
                <w:szCs w:val="18"/>
              </w:rPr>
            </w:pPr>
            <w:ins w:id="8397" w:author="jonathan pritchard" w:date="2025-01-23T13:47:00Z" w16du:dateUtc="2025-01-23T13:47:00Z">
              <w:r w:rsidRPr="00340B0D">
                <w:rPr>
                  <w:rFonts w:cs="Arial"/>
                  <w:sz w:val="18"/>
                  <w:szCs w:val="18"/>
                </w:rPr>
                <w:t xml:space="preserve">        Names</w:t>
              </w:r>
            </w:ins>
          </w:p>
        </w:tc>
        <w:tc>
          <w:tcPr>
            <w:tcW w:w="672" w:type="dxa"/>
            <w:tcBorders>
              <w:right w:val="single" w:sz="12" w:space="0" w:color="auto"/>
            </w:tcBorders>
          </w:tcPr>
          <w:p w14:paraId="37E62AD9" w14:textId="77777777" w:rsidR="00B43777" w:rsidRPr="00340B0D" w:rsidRDefault="00B43777" w:rsidP="00541D1A">
            <w:pPr>
              <w:jc w:val="center"/>
              <w:rPr>
                <w:ins w:id="8398" w:author="jonathan pritchard" w:date="2025-01-23T13:47:00Z" w16du:dateUtc="2025-01-23T13:47:00Z"/>
                <w:rFonts w:cs="Arial"/>
                <w:sz w:val="18"/>
                <w:szCs w:val="18"/>
              </w:rPr>
            </w:pPr>
          </w:p>
        </w:tc>
      </w:tr>
      <w:tr w:rsidR="00B43777" w:rsidRPr="00340B0D" w14:paraId="6C47E339" w14:textId="77777777" w:rsidTr="00541D1A">
        <w:trPr>
          <w:ins w:id="8399" w:author="jonathan pritchard" w:date="2025-01-23T13:47:00Z"/>
        </w:trPr>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5B3DCFF3" w14:textId="77777777" w:rsidR="00B43777" w:rsidRPr="00340B0D" w:rsidRDefault="00B43777" w:rsidP="00541D1A">
            <w:pPr>
              <w:jc w:val="center"/>
              <w:rPr>
                <w:ins w:id="8400" w:author="jonathan pritchard" w:date="2025-01-23T13:47:00Z" w16du:dateUtc="2025-01-23T13:47:00Z"/>
                <w:rFonts w:cs="Arial"/>
                <w:b/>
                <w:bCs/>
                <w:sz w:val="18"/>
                <w:szCs w:val="18"/>
              </w:rPr>
            </w:pPr>
            <w:ins w:id="8401" w:author="jonathan pritchard" w:date="2025-01-23T13:47:00Z" w16du:dateUtc="2025-01-23T13:47:00Z">
              <w:r w:rsidRPr="00340B0D">
                <w:rPr>
                  <w:rFonts w:cs="Arial"/>
                  <w:b/>
                  <w:bCs/>
                  <w:sz w:val="18"/>
                  <w:szCs w:val="18"/>
                </w:rPr>
                <w:t>Palette</w:t>
              </w:r>
            </w:ins>
          </w:p>
        </w:tc>
        <w:tc>
          <w:tcPr>
            <w:tcW w:w="3871" w:type="dxa"/>
            <w:gridSpan w:val="5"/>
            <w:tcBorders>
              <w:left w:val="single" w:sz="12" w:space="0" w:color="auto"/>
            </w:tcBorders>
          </w:tcPr>
          <w:p w14:paraId="6D5F9409" w14:textId="77777777" w:rsidR="00B43777" w:rsidRPr="00340B0D" w:rsidRDefault="00B43777" w:rsidP="00541D1A">
            <w:pPr>
              <w:rPr>
                <w:ins w:id="8402" w:author="jonathan pritchard" w:date="2025-01-23T13:47:00Z" w16du:dateUtc="2025-01-23T13:47:00Z"/>
                <w:rFonts w:cs="Arial"/>
                <w:b/>
                <w:bCs/>
                <w:sz w:val="18"/>
                <w:szCs w:val="18"/>
              </w:rPr>
            </w:pPr>
            <w:ins w:id="8403" w:author="jonathan pritchard" w:date="2025-01-23T13:47:00Z" w16du:dateUtc="2025-01-23T13:47:00Z">
              <w:r w:rsidRPr="00340B0D">
                <w:rPr>
                  <w:rFonts w:cs="Arial"/>
                  <w:sz w:val="18"/>
                  <w:szCs w:val="18"/>
                </w:rPr>
                <w:t xml:space="preserve">        Light description</w:t>
              </w:r>
            </w:ins>
          </w:p>
        </w:tc>
        <w:tc>
          <w:tcPr>
            <w:tcW w:w="672" w:type="dxa"/>
            <w:tcBorders>
              <w:right w:val="single" w:sz="12" w:space="0" w:color="auto"/>
            </w:tcBorders>
          </w:tcPr>
          <w:p w14:paraId="06BF19A8" w14:textId="77777777" w:rsidR="00B43777" w:rsidRPr="00340B0D" w:rsidRDefault="00B43777" w:rsidP="00541D1A">
            <w:pPr>
              <w:jc w:val="center"/>
              <w:rPr>
                <w:ins w:id="8404" w:author="jonathan pritchard" w:date="2025-01-23T13:47:00Z" w16du:dateUtc="2025-01-23T13:47:00Z"/>
                <w:rFonts w:cs="Arial"/>
                <w:sz w:val="18"/>
                <w:szCs w:val="18"/>
              </w:rPr>
            </w:pPr>
          </w:p>
        </w:tc>
      </w:tr>
      <w:tr w:rsidR="00B43777" w:rsidRPr="00340B0D" w14:paraId="275A9994" w14:textId="77777777" w:rsidTr="00541D1A">
        <w:trPr>
          <w:ins w:id="8405" w:author="jonathan pritchard" w:date="2025-01-23T13:47:00Z"/>
        </w:trPr>
        <w:customXmlInsRangeStart w:id="8406" w:author="jonathan pritchard" w:date="2025-01-23T13:47:00Z"/>
        <w:sdt>
          <w:sdtPr>
            <w:rPr>
              <w:rFonts w:cs="Arial"/>
              <w:sz w:val="18"/>
              <w:szCs w:val="18"/>
            </w:rPr>
            <w:alias w:val="Palette"/>
            <w:tag w:val="Palette"/>
            <w:id w:val="375122281"/>
            <w:placeholder>
              <w:docPart w:val="3308309B64584D30A2FC29F20F47A4B0"/>
            </w:placeholder>
            <w:comboBox>
              <w:listItem w:displayText="Day" w:value="Day"/>
              <w:listItem w:displayText="Dusk" w:value="Dusk"/>
              <w:listItem w:displayText="Night" w:value="Night"/>
            </w:comboBox>
          </w:sdtPr>
          <w:sdtContent>
            <w:customXmlInsRangeEnd w:id="8406"/>
            <w:tc>
              <w:tcPr>
                <w:tcW w:w="4656" w:type="dxa"/>
                <w:gridSpan w:val="5"/>
                <w:tcBorders>
                  <w:left w:val="single" w:sz="12" w:space="0" w:color="auto"/>
                  <w:bottom w:val="single" w:sz="12" w:space="0" w:color="auto"/>
                  <w:right w:val="single" w:sz="12" w:space="0" w:color="auto"/>
                </w:tcBorders>
              </w:tcPr>
              <w:p w14:paraId="1CE4ED75" w14:textId="77777777" w:rsidR="00B43777" w:rsidRPr="00340B0D" w:rsidRDefault="00B43777" w:rsidP="00541D1A">
                <w:pPr>
                  <w:rPr>
                    <w:ins w:id="8407" w:author="jonathan pritchard" w:date="2025-01-23T13:47:00Z" w16du:dateUtc="2025-01-23T13:47:00Z"/>
                    <w:rFonts w:cs="Arial"/>
                    <w:sz w:val="18"/>
                    <w:szCs w:val="18"/>
                  </w:rPr>
                </w:pPr>
                <w:ins w:id="8408" w:author="jonathan pritchard" w:date="2025-01-23T13:47:00Z" w16du:dateUtc="2025-01-23T13:47:00Z">
                  <w:r w:rsidRPr="00340B0D">
                    <w:rPr>
                      <w:rFonts w:cs="Arial"/>
                      <w:sz w:val="18"/>
                      <w:szCs w:val="18"/>
                    </w:rPr>
                    <w:t>Day</w:t>
                  </w:r>
                </w:ins>
              </w:p>
            </w:tc>
            <w:customXmlInsRangeStart w:id="8409" w:author="jonathan pritchard" w:date="2025-01-23T13:47:00Z"/>
          </w:sdtContent>
        </w:sdt>
        <w:customXmlInsRangeEnd w:id="8409"/>
        <w:tc>
          <w:tcPr>
            <w:tcW w:w="3871" w:type="dxa"/>
            <w:gridSpan w:val="5"/>
            <w:tcBorders>
              <w:left w:val="single" w:sz="12" w:space="0" w:color="auto"/>
            </w:tcBorders>
          </w:tcPr>
          <w:p w14:paraId="15765CC6" w14:textId="77777777" w:rsidR="00B43777" w:rsidRPr="00340B0D" w:rsidRDefault="00B43777" w:rsidP="00541D1A">
            <w:pPr>
              <w:rPr>
                <w:ins w:id="8410" w:author="jonathan pritchard" w:date="2025-01-23T13:47:00Z" w16du:dateUtc="2025-01-23T13:47:00Z"/>
                <w:rFonts w:cs="Arial"/>
                <w:b/>
                <w:bCs/>
                <w:sz w:val="18"/>
                <w:szCs w:val="18"/>
              </w:rPr>
            </w:pPr>
            <w:ins w:id="8411" w:author="jonathan pritchard" w:date="2025-01-23T13:47:00Z" w16du:dateUtc="2025-01-23T13:47:00Z">
              <w:r w:rsidRPr="00340B0D">
                <w:rPr>
                  <w:rFonts w:cs="Arial"/>
                  <w:sz w:val="18"/>
                  <w:szCs w:val="18"/>
                </w:rPr>
                <w:t xml:space="preserve">        All other chart text</w:t>
              </w:r>
            </w:ins>
          </w:p>
        </w:tc>
        <w:tc>
          <w:tcPr>
            <w:tcW w:w="672" w:type="dxa"/>
            <w:tcBorders>
              <w:right w:val="single" w:sz="12" w:space="0" w:color="auto"/>
            </w:tcBorders>
          </w:tcPr>
          <w:p w14:paraId="78D1E567" w14:textId="77777777" w:rsidR="00B43777" w:rsidRPr="00340B0D" w:rsidRDefault="00B43777" w:rsidP="00541D1A">
            <w:pPr>
              <w:jc w:val="center"/>
              <w:rPr>
                <w:ins w:id="8412" w:author="jonathan pritchard" w:date="2025-01-23T13:47:00Z" w16du:dateUtc="2025-01-23T13:47:00Z"/>
                <w:rFonts w:cs="Arial"/>
                <w:sz w:val="18"/>
                <w:szCs w:val="18"/>
              </w:rPr>
            </w:pPr>
          </w:p>
        </w:tc>
      </w:tr>
      <w:tr w:rsidR="00B43777" w:rsidRPr="00340B0D" w14:paraId="178EA507" w14:textId="77777777" w:rsidTr="00541D1A">
        <w:trPr>
          <w:ins w:id="8413" w:author="jonathan pritchard" w:date="2025-01-23T13:47:00Z"/>
        </w:trPr>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59C291AA" w14:textId="77777777" w:rsidR="00B43777" w:rsidRPr="00340B0D" w:rsidRDefault="00B43777" w:rsidP="00541D1A">
            <w:pPr>
              <w:jc w:val="center"/>
              <w:rPr>
                <w:ins w:id="8414" w:author="jonathan pritchard" w:date="2025-01-23T13:47:00Z" w16du:dateUtc="2025-01-23T13:47:00Z"/>
                <w:rFonts w:cs="Arial"/>
                <w:b/>
                <w:bCs/>
                <w:sz w:val="18"/>
                <w:szCs w:val="18"/>
              </w:rPr>
            </w:pPr>
          </w:p>
        </w:tc>
        <w:tc>
          <w:tcPr>
            <w:tcW w:w="3871" w:type="dxa"/>
            <w:gridSpan w:val="5"/>
            <w:tcBorders>
              <w:left w:val="single" w:sz="12" w:space="0" w:color="auto"/>
            </w:tcBorders>
          </w:tcPr>
          <w:p w14:paraId="185B0ADD" w14:textId="77777777" w:rsidR="00B43777" w:rsidRPr="00340B0D" w:rsidRDefault="00B43777" w:rsidP="00541D1A">
            <w:pPr>
              <w:rPr>
                <w:ins w:id="8415" w:author="jonathan pritchard" w:date="2025-01-23T13:47:00Z" w16du:dateUtc="2025-01-23T13:47:00Z"/>
                <w:rFonts w:cs="Arial"/>
                <w:sz w:val="18"/>
                <w:szCs w:val="18"/>
              </w:rPr>
            </w:pPr>
          </w:p>
        </w:tc>
        <w:tc>
          <w:tcPr>
            <w:tcW w:w="672" w:type="dxa"/>
            <w:tcBorders>
              <w:right w:val="single" w:sz="12" w:space="0" w:color="auto"/>
            </w:tcBorders>
            <w:vAlign w:val="center"/>
          </w:tcPr>
          <w:p w14:paraId="77BC8D88" w14:textId="77777777" w:rsidR="00B43777" w:rsidRPr="00340B0D" w:rsidRDefault="00B43777" w:rsidP="00541D1A">
            <w:pPr>
              <w:jc w:val="center"/>
              <w:rPr>
                <w:ins w:id="8416" w:author="jonathan pritchard" w:date="2025-01-23T13:47:00Z" w16du:dateUtc="2025-01-23T13:47:00Z"/>
                <w:rFonts w:cs="Arial"/>
                <w:sz w:val="18"/>
                <w:szCs w:val="18"/>
              </w:rPr>
            </w:pPr>
          </w:p>
        </w:tc>
      </w:tr>
      <w:tr w:rsidR="00B43777" w:rsidRPr="00340B0D" w14:paraId="1D62DCC1" w14:textId="77777777" w:rsidTr="00541D1A">
        <w:trPr>
          <w:ins w:id="8417" w:author="jonathan pritchard" w:date="2025-01-23T13:47:00Z"/>
        </w:trPr>
        <w:tc>
          <w:tcPr>
            <w:tcW w:w="4656" w:type="dxa"/>
            <w:gridSpan w:val="5"/>
            <w:tcBorders>
              <w:left w:val="single" w:sz="12" w:space="0" w:color="auto"/>
              <w:bottom w:val="single" w:sz="12" w:space="0" w:color="auto"/>
              <w:right w:val="single" w:sz="12" w:space="0" w:color="auto"/>
            </w:tcBorders>
            <w:shd w:val="clear" w:color="auto" w:fill="FFFFFF" w:themeFill="background1"/>
          </w:tcPr>
          <w:p w14:paraId="565DB284" w14:textId="77777777" w:rsidR="00B43777" w:rsidRPr="00340B0D" w:rsidRDefault="00B43777" w:rsidP="00541D1A">
            <w:pPr>
              <w:rPr>
                <w:ins w:id="8418" w:author="jonathan pritchard" w:date="2025-01-23T13:47:00Z" w16du:dateUtc="2025-01-23T13:47:00Z"/>
                <w:rFonts w:cs="Arial"/>
                <w:sz w:val="18"/>
                <w:szCs w:val="18"/>
              </w:rPr>
            </w:pPr>
          </w:p>
        </w:tc>
        <w:tc>
          <w:tcPr>
            <w:tcW w:w="3871" w:type="dxa"/>
            <w:gridSpan w:val="5"/>
            <w:tcBorders>
              <w:left w:val="single" w:sz="12" w:space="0" w:color="auto"/>
              <w:bottom w:val="single" w:sz="12" w:space="0" w:color="auto"/>
            </w:tcBorders>
          </w:tcPr>
          <w:p w14:paraId="63965BE6" w14:textId="77777777" w:rsidR="00B43777" w:rsidRPr="00340B0D" w:rsidRDefault="00B43777" w:rsidP="00541D1A">
            <w:pPr>
              <w:jc w:val="center"/>
              <w:rPr>
                <w:ins w:id="8419" w:author="jonathan pritchard" w:date="2025-01-23T13:47:00Z" w16du:dateUtc="2025-01-23T13:47:00Z"/>
                <w:rFonts w:cs="Arial"/>
                <w:sz w:val="18"/>
                <w:szCs w:val="18"/>
              </w:rPr>
            </w:pPr>
          </w:p>
        </w:tc>
        <w:tc>
          <w:tcPr>
            <w:tcW w:w="672" w:type="dxa"/>
            <w:tcBorders>
              <w:bottom w:val="single" w:sz="12" w:space="0" w:color="auto"/>
              <w:right w:val="single" w:sz="12" w:space="0" w:color="auto"/>
            </w:tcBorders>
            <w:vAlign w:val="center"/>
          </w:tcPr>
          <w:p w14:paraId="1A50809E" w14:textId="77777777" w:rsidR="00B43777" w:rsidRPr="00340B0D" w:rsidRDefault="00B43777" w:rsidP="00541D1A">
            <w:pPr>
              <w:jc w:val="center"/>
              <w:rPr>
                <w:ins w:id="8420" w:author="jonathan pritchard" w:date="2025-01-23T13:47:00Z" w16du:dateUtc="2025-01-23T13:47:00Z"/>
                <w:rFonts w:cs="Arial"/>
                <w:sz w:val="18"/>
                <w:szCs w:val="18"/>
              </w:rPr>
            </w:pPr>
          </w:p>
        </w:tc>
      </w:tr>
      <w:tr w:rsidR="00B43777" w:rsidRPr="00340B0D" w14:paraId="4C0564F9" w14:textId="77777777" w:rsidTr="00541D1A">
        <w:trPr>
          <w:ins w:id="8421" w:author="jonathan pritchard" w:date="2025-01-23T13:47:00Z"/>
        </w:trPr>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74BBAA28" w14:textId="77777777" w:rsidR="00B43777" w:rsidRPr="00340B0D" w:rsidRDefault="00B43777" w:rsidP="00541D1A">
            <w:pPr>
              <w:jc w:val="center"/>
              <w:rPr>
                <w:ins w:id="8422" w:author="jonathan pritchard" w:date="2025-01-23T13:47:00Z" w16du:dateUtc="2025-01-23T13:47:00Z"/>
                <w:rFonts w:cs="Arial"/>
                <w:b/>
                <w:bCs/>
                <w:sz w:val="18"/>
                <w:szCs w:val="18"/>
              </w:rPr>
            </w:pPr>
            <w:ins w:id="8423" w:author="jonathan pritchard" w:date="2025-01-23T13:47:00Z" w16du:dateUtc="2025-01-23T13:47: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7BBCC3" w14:textId="77777777" w:rsidR="00B43777" w:rsidRPr="00340B0D" w:rsidRDefault="00B43777" w:rsidP="00541D1A">
            <w:pPr>
              <w:jc w:val="center"/>
              <w:rPr>
                <w:ins w:id="8424" w:author="jonathan pritchard" w:date="2025-01-23T13:47:00Z" w16du:dateUtc="2025-01-23T13:47:00Z"/>
                <w:rFonts w:cs="Arial"/>
                <w:sz w:val="18"/>
                <w:szCs w:val="18"/>
              </w:rPr>
            </w:pPr>
            <w:ins w:id="8425" w:author="jonathan pritchard" w:date="2025-01-23T13:47:00Z" w16du:dateUtc="2025-01-23T13:47:00Z">
              <w:r w:rsidRPr="00340B0D">
                <w:rPr>
                  <w:rFonts w:cs="Arial"/>
                  <w:b/>
                  <w:bCs/>
                  <w:sz w:val="18"/>
                  <w:szCs w:val="18"/>
                </w:rPr>
                <w:t>Display</w:t>
              </w:r>
            </w:ins>
          </w:p>
        </w:tc>
      </w:tr>
      <w:tr w:rsidR="00B43777" w:rsidRPr="00340B0D" w14:paraId="79AE583A" w14:textId="77777777" w:rsidTr="00541D1A">
        <w:trPr>
          <w:trHeight w:val="287"/>
          <w:ins w:id="8426" w:author="jonathan pritchard" w:date="2025-01-23T13:47:00Z"/>
        </w:trPr>
        <w:tc>
          <w:tcPr>
            <w:tcW w:w="1789" w:type="dxa"/>
            <w:tcBorders>
              <w:left w:val="single" w:sz="12" w:space="0" w:color="auto"/>
              <w:bottom w:val="single" w:sz="4" w:space="0" w:color="auto"/>
            </w:tcBorders>
          </w:tcPr>
          <w:p w14:paraId="05FF8006" w14:textId="77777777" w:rsidR="00B43777" w:rsidRPr="00340B0D" w:rsidRDefault="00B43777" w:rsidP="00541D1A">
            <w:pPr>
              <w:rPr>
                <w:ins w:id="8427" w:author="jonathan pritchard" w:date="2025-01-23T13:47:00Z" w16du:dateUtc="2025-01-23T13:47:00Z"/>
                <w:rFonts w:cs="Arial"/>
                <w:sz w:val="18"/>
                <w:szCs w:val="18"/>
              </w:rPr>
            </w:pPr>
            <w:ins w:id="8428" w:author="jonathan pritchard" w:date="2025-01-23T13:47:00Z" w16du:dateUtc="2025-01-23T13:47:00Z">
              <w:r w:rsidRPr="00340B0D">
                <w:rPr>
                  <w:rFonts w:cs="Arial"/>
                  <w:sz w:val="18"/>
                  <w:szCs w:val="18"/>
                </w:rPr>
                <w:t>Start Date</w:t>
              </w:r>
            </w:ins>
          </w:p>
        </w:tc>
        <w:tc>
          <w:tcPr>
            <w:tcW w:w="2867" w:type="dxa"/>
            <w:gridSpan w:val="4"/>
            <w:tcBorders>
              <w:bottom w:val="single" w:sz="4" w:space="0" w:color="auto"/>
              <w:right w:val="single" w:sz="12" w:space="0" w:color="auto"/>
            </w:tcBorders>
          </w:tcPr>
          <w:p w14:paraId="35DF184F" w14:textId="77777777" w:rsidR="00B43777" w:rsidRPr="00340B0D" w:rsidRDefault="00B43777" w:rsidP="00541D1A">
            <w:pPr>
              <w:rPr>
                <w:ins w:id="8429" w:author="jonathan pritchard" w:date="2025-01-23T13:47:00Z" w16du:dateUtc="2025-01-23T13:47: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4AB45608" w14:textId="77777777" w:rsidR="00B43777" w:rsidRPr="00340B0D" w:rsidRDefault="00B43777" w:rsidP="00541D1A">
            <w:pPr>
              <w:rPr>
                <w:ins w:id="8430" w:author="jonathan pritchard" w:date="2025-01-23T13:47:00Z" w16du:dateUtc="2025-01-23T13:47:00Z"/>
                <w:rFonts w:cs="Arial"/>
                <w:sz w:val="18"/>
                <w:szCs w:val="18"/>
              </w:rPr>
            </w:pPr>
            <w:ins w:id="8431" w:author="jonathan pritchard" w:date="2025-01-23T13:47:00Z" w16du:dateUtc="2025-01-23T13:47: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035547C1" w14:textId="77777777" w:rsidR="00B43777" w:rsidRPr="00C87169" w:rsidRDefault="00B43777" w:rsidP="00541D1A">
            <w:pPr>
              <w:rPr>
                <w:ins w:id="8432" w:author="jonathan pritchard" w:date="2025-01-23T13:47:00Z" w16du:dateUtc="2025-01-23T13:47:00Z"/>
                <w:rFonts w:cs="Arial"/>
              </w:rPr>
            </w:pPr>
          </w:p>
        </w:tc>
      </w:tr>
      <w:tr w:rsidR="00B43777" w:rsidRPr="00340B0D" w14:paraId="0E63ACF9" w14:textId="77777777" w:rsidTr="00541D1A">
        <w:trPr>
          <w:ins w:id="8433" w:author="jonathan pritchard" w:date="2025-01-23T13:47:00Z"/>
        </w:trPr>
        <w:tc>
          <w:tcPr>
            <w:tcW w:w="1789" w:type="dxa"/>
            <w:tcBorders>
              <w:left w:val="single" w:sz="12" w:space="0" w:color="auto"/>
              <w:bottom w:val="single" w:sz="4" w:space="0" w:color="auto"/>
            </w:tcBorders>
          </w:tcPr>
          <w:p w14:paraId="307BB437" w14:textId="77777777" w:rsidR="00B43777" w:rsidRPr="00340B0D" w:rsidRDefault="00B43777" w:rsidP="00541D1A">
            <w:pPr>
              <w:rPr>
                <w:ins w:id="8434" w:author="jonathan pritchard" w:date="2025-01-23T13:47:00Z" w16du:dateUtc="2025-01-23T13:47:00Z"/>
                <w:rFonts w:cs="Arial"/>
                <w:sz w:val="18"/>
                <w:szCs w:val="18"/>
              </w:rPr>
            </w:pPr>
            <w:ins w:id="8435" w:author="jonathan pritchard" w:date="2025-01-23T13:47:00Z" w16du:dateUtc="2025-01-23T13:47: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14BD783A" w14:textId="77777777" w:rsidR="00B43777" w:rsidRPr="00340B0D" w:rsidRDefault="00B43777" w:rsidP="00541D1A">
            <w:pPr>
              <w:rPr>
                <w:ins w:id="8436" w:author="jonathan pritchard" w:date="2025-01-23T13:47:00Z" w16du:dateUtc="2025-01-23T13:47: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3B9FF2B" w14:textId="77777777" w:rsidR="00B43777" w:rsidRPr="00340B0D" w:rsidRDefault="00B43777" w:rsidP="00541D1A">
            <w:pPr>
              <w:rPr>
                <w:ins w:id="8437" w:author="jonathan pritchard" w:date="2025-01-23T13:47:00Z" w16du:dateUtc="2025-01-23T13:47:00Z"/>
                <w:rFonts w:cs="Arial"/>
                <w:sz w:val="18"/>
                <w:szCs w:val="18"/>
              </w:rPr>
            </w:pPr>
            <w:ins w:id="8438" w:author="jonathan pritchard" w:date="2025-01-23T13:47:00Z" w16du:dateUtc="2025-01-23T13:47: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517EF401" w14:textId="77777777" w:rsidR="00B43777" w:rsidRPr="00340B0D" w:rsidRDefault="00B43777" w:rsidP="00541D1A">
            <w:pPr>
              <w:rPr>
                <w:ins w:id="8439" w:author="jonathan pritchard" w:date="2025-01-23T13:47:00Z" w16du:dateUtc="2025-01-23T13:47:00Z"/>
                <w:rFonts w:cs="Arial"/>
                <w:sz w:val="18"/>
                <w:szCs w:val="18"/>
              </w:rPr>
            </w:pPr>
            <w:ins w:id="8440" w:author="jonathan pritchard" w:date="2025-01-23T13:47:00Z" w16du:dateUtc="2025-01-23T13:47:00Z">
              <w:r w:rsidRPr="00340B0D">
                <w:rPr>
                  <w:rFonts w:cs="Arial"/>
                  <w:sz w:val="18"/>
                  <w:szCs w:val="18"/>
                </w:rPr>
                <w:t>1:</w:t>
              </w:r>
              <w:r>
                <w:rPr>
                  <w:rFonts w:cs="Arial"/>
                  <w:sz w:val="18"/>
                  <w:szCs w:val="18"/>
                </w:rPr>
                <w:t>60000</w:t>
              </w:r>
            </w:ins>
          </w:p>
        </w:tc>
      </w:tr>
      <w:tr w:rsidR="00B43777" w:rsidRPr="00340B0D" w14:paraId="7EC0B752" w14:textId="77777777" w:rsidTr="00541D1A">
        <w:trPr>
          <w:ins w:id="8441" w:author="jonathan pritchard" w:date="2025-01-23T13:47:00Z"/>
        </w:trPr>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20EF816F" w14:textId="77777777" w:rsidR="00B43777" w:rsidRPr="00340B0D" w:rsidRDefault="00B43777" w:rsidP="00541D1A">
            <w:pPr>
              <w:jc w:val="center"/>
              <w:rPr>
                <w:ins w:id="8442" w:author="jonathan pritchard" w:date="2025-01-23T13:47:00Z" w16du:dateUtc="2025-01-23T13:47: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1F4542E9" w14:textId="77777777" w:rsidR="00B43777" w:rsidRPr="00340B0D" w:rsidRDefault="00B43777" w:rsidP="00541D1A">
            <w:pPr>
              <w:rPr>
                <w:ins w:id="8443" w:author="jonathan pritchard" w:date="2025-01-23T13:47:00Z" w16du:dateUtc="2025-01-23T13:47:00Z"/>
                <w:rFonts w:cs="Arial"/>
                <w:sz w:val="18"/>
                <w:szCs w:val="18"/>
              </w:rPr>
            </w:pPr>
            <w:ins w:id="8444" w:author="jonathan pritchard" w:date="2025-01-23T13:47:00Z" w16du:dateUtc="2025-01-23T13:47: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3F24B857" w14:textId="77777777" w:rsidR="00B43777" w:rsidRPr="00340B0D" w:rsidRDefault="00B43777" w:rsidP="00541D1A">
            <w:pPr>
              <w:rPr>
                <w:ins w:id="8445" w:author="jonathan pritchard" w:date="2025-01-23T13:47:00Z" w16du:dateUtc="2025-01-23T13:47:00Z"/>
                <w:rFonts w:cs="Arial"/>
                <w:sz w:val="18"/>
                <w:szCs w:val="18"/>
              </w:rPr>
            </w:pPr>
          </w:p>
        </w:tc>
      </w:tr>
      <w:tr w:rsidR="00B43777" w:rsidRPr="00340B0D" w14:paraId="08782379" w14:textId="77777777" w:rsidTr="00541D1A">
        <w:trPr>
          <w:ins w:id="8446" w:author="jonathan pritchard" w:date="2025-01-23T13:47:00Z"/>
        </w:trPr>
        <w:tc>
          <w:tcPr>
            <w:tcW w:w="9199" w:type="dxa"/>
            <w:gridSpan w:val="11"/>
            <w:tcBorders>
              <w:top w:val="single" w:sz="4" w:space="0" w:color="auto"/>
              <w:left w:val="single" w:sz="12" w:space="0" w:color="auto"/>
              <w:bottom w:val="single" w:sz="4" w:space="0" w:color="auto"/>
              <w:right w:val="single" w:sz="12" w:space="0" w:color="auto"/>
            </w:tcBorders>
          </w:tcPr>
          <w:p w14:paraId="4245BD33" w14:textId="77777777" w:rsidR="00B43777" w:rsidRPr="00340B0D" w:rsidRDefault="00B43777" w:rsidP="00541D1A">
            <w:pPr>
              <w:rPr>
                <w:ins w:id="8447" w:author="jonathan pritchard" w:date="2025-01-23T13:47:00Z" w16du:dateUtc="2025-01-23T13:47:00Z"/>
                <w:rFonts w:cs="Arial"/>
                <w:sz w:val="18"/>
                <w:szCs w:val="18"/>
              </w:rPr>
            </w:pPr>
          </w:p>
        </w:tc>
      </w:tr>
      <w:tr w:rsidR="00B43777" w:rsidRPr="00340B0D" w14:paraId="0010595E" w14:textId="77777777" w:rsidTr="00541D1A">
        <w:trPr>
          <w:ins w:id="8448" w:author="jonathan pritchard" w:date="2025-01-23T13:47: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3F5998D" w14:textId="77777777" w:rsidR="00B43777" w:rsidRPr="00340B0D" w:rsidRDefault="00B43777" w:rsidP="00541D1A">
            <w:pPr>
              <w:jc w:val="center"/>
              <w:rPr>
                <w:ins w:id="8449" w:author="jonathan pritchard" w:date="2025-01-23T13:47:00Z" w16du:dateUtc="2025-01-23T13:47:00Z"/>
                <w:rFonts w:cs="Arial"/>
                <w:b/>
                <w:bCs/>
                <w:sz w:val="18"/>
                <w:szCs w:val="18"/>
              </w:rPr>
            </w:pPr>
            <w:ins w:id="8450" w:author="jonathan pritchard" w:date="2025-01-23T13:47:00Z" w16du:dateUtc="2025-01-23T13:47:00Z">
              <w:r w:rsidRPr="00340B0D">
                <w:rPr>
                  <w:rFonts w:cs="Arial"/>
                  <w:b/>
                  <w:bCs/>
                  <w:sz w:val="18"/>
                  <w:szCs w:val="18"/>
                </w:rPr>
                <w:t>Viewing Group</w:t>
              </w:r>
              <w:r>
                <w:rPr>
                  <w:rFonts w:cs="Arial"/>
                  <w:b/>
                  <w:bCs/>
                  <w:sz w:val="18"/>
                  <w:szCs w:val="18"/>
                </w:rPr>
                <w:t>s (Default = On)</w:t>
              </w:r>
            </w:ins>
          </w:p>
        </w:tc>
      </w:tr>
      <w:tr w:rsidR="00B43777" w:rsidRPr="00340B0D" w14:paraId="5C9FE58C" w14:textId="77777777" w:rsidTr="00541D1A">
        <w:trPr>
          <w:ins w:id="8451" w:author="jonathan pritchard" w:date="2025-01-23T13:47:00Z"/>
        </w:trPr>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E4125E5" w14:textId="77777777" w:rsidR="00B43777" w:rsidRPr="00340B0D" w:rsidRDefault="00B43777" w:rsidP="00541D1A">
            <w:pPr>
              <w:jc w:val="center"/>
              <w:rPr>
                <w:ins w:id="8452" w:author="jonathan pritchard" w:date="2025-01-23T13:47:00Z" w16du:dateUtc="2025-01-23T13:47:00Z"/>
                <w:rFonts w:cs="Arial"/>
                <w:b/>
                <w:bCs/>
                <w:sz w:val="18"/>
                <w:szCs w:val="18"/>
              </w:rPr>
            </w:pPr>
            <w:ins w:id="8453" w:author="jonathan pritchard" w:date="2025-01-23T13:47:00Z" w16du:dateUtc="2025-01-23T13:47:00Z">
              <w:r w:rsidRPr="00340B0D">
                <w:rPr>
                  <w:rFonts w:cs="Arial"/>
                  <w:b/>
                  <w:bCs/>
                  <w:sz w:val="18"/>
                  <w:szCs w:val="18"/>
                </w:rPr>
                <w:t>Standard Display</w:t>
              </w:r>
            </w:ins>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4578540" w14:textId="77777777" w:rsidR="00B43777" w:rsidRPr="00340B0D" w:rsidRDefault="00B43777" w:rsidP="00541D1A">
            <w:pPr>
              <w:jc w:val="center"/>
              <w:rPr>
                <w:ins w:id="8454" w:author="jonathan pritchard" w:date="2025-01-23T13:47:00Z" w16du:dateUtc="2025-01-23T13:47:00Z"/>
                <w:rFonts w:cs="Arial"/>
                <w:b/>
                <w:bCs/>
                <w:sz w:val="18"/>
                <w:szCs w:val="18"/>
              </w:rPr>
            </w:pPr>
            <w:ins w:id="8455" w:author="jonathan pritchard" w:date="2025-01-23T13:47:00Z" w16du:dateUtc="2025-01-23T13:47:00Z">
              <w:r w:rsidRPr="00340B0D">
                <w:rPr>
                  <w:rFonts w:cs="Arial"/>
                  <w:b/>
                  <w:bCs/>
                  <w:sz w:val="18"/>
                  <w:szCs w:val="18"/>
                </w:rPr>
                <w:t>Other</w:t>
              </w:r>
            </w:ins>
          </w:p>
        </w:tc>
      </w:tr>
      <w:tr w:rsidR="00B43777" w:rsidRPr="00340B0D" w14:paraId="6AFE2D14" w14:textId="77777777" w:rsidTr="00541D1A">
        <w:trPr>
          <w:ins w:id="8456"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7D3618E0" w14:textId="77777777" w:rsidR="00B43777" w:rsidRPr="00340B0D" w:rsidRDefault="00B43777" w:rsidP="00541D1A">
            <w:pPr>
              <w:rPr>
                <w:ins w:id="8457" w:author="jonathan pritchard" w:date="2025-01-23T13:47:00Z" w16du:dateUtc="2025-01-23T13:47:00Z"/>
                <w:rFonts w:cs="Arial"/>
                <w:sz w:val="18"/>
                <w:szCs w:val="18"/>
              </w:rPr>
            </w:pPr>
            <w:ins w:id="8458" w:author="jonathan pritchard" w:date="2025-01-23T13:47:00Z" w16du:dateUtc="2025-01-23T13:47: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1F655498" w14:textId="77777777" w:rsidR="00B43777" w:rsidRPr="00340B0D" w:rsidRDefault="00B43777" w:rsidP="00541D1A">
            <w:pPr>
              <w:jc w:val="center"/>
              <w:rPr>
                <w:ins w:id="8459"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0D6B1194" w14:textId="77777777" w:rsidR="00B43777" w:rsidRPr="00340B0D" w:rsidRDefault="00B43777" w:rsidP="00541D1A">
            <w:pPr>
              <w:pStyle w:val="Default"/>
              <w:rPr>
                <w:ins w:id="8460" w:author="jonathan pritchard" w:date="2025-01-23T13:47:00Z" w16du:dateUtc="2025-01-23T13:47:00Z"/>
                <w:sz w:val="18"/>
                <w:szCs w:val="18"/>
              </w:rPr>
            </w:pPr>
            <w:ins w:id="8461" w:author="jonathan pritchard" w:date="2025-01-23T13:47:00Z" w16du:dateUtc="2025-01-23T13:47: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5F8E23BF" w14:textId="77777777" w:rsidR="00B43777" w:rsidRPr="00340B0D" w:rsidRDefault="00B43777" w:rsidP="00541D1A">
            <w:pPr>
              <w:rPr>
                <w:ins w:id="8462" w:author="jonathan pritchard" w:date="2025-01-23T13:47:00Z" w16du:dateUtc="2025-01-23T13:47:00Z"/>
                <w:rFonts w:cs="Arial"/>
                <w:sz w:val="18"/>
                <w:szCs w:val="18"/>
              </w:rPr>
            </w:pPr>
          </w:p>
        </w:tc>
      </w:tr>
      <w:tr w:rsidR="00B43777" w:rsidRPr="00340B0D" w14:paraId="36BE38B5" w14:textId="77777777" w:rsidTr="00541D1A">
        <w:trPr>
          <w:ins w:id="8463"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3414382D" w14:textId="77777777" w:rsidR="00B43777" w:rsidRPr="00340B0D" w:rsidRDefault="00B43777" w:rsidP="00541D1A">
            <w:pPr>
              <w:pStyle w:val="Default"/>
              <w:rPr>
                <w:ins w:id="8464" w:author="jonathan pritchard" w:date="2025-01-23T13:47:00Z" w16du:dateUtc="2025-01-23T13:47:00Z"/>
                <w:sz w:val="18"/>
                <w:szCs w:val="18"/>
              </w:rPr>
            </w:pPr>
            <w:ins w:id="8465" w:author="jonathan pritchard" w:date="2025-01-23T13:47:00Z" w16du:dateUtc="2025-01-23T13:47: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06BBDD02" w14:textId="77777777" w:rsidR="00B43777" w:rsidRPr="00340B0D" w:rsidRDefault="00B43777" w:rsidP="00541D1A">
            <w:pPr>
              <w:jc w:val="center"/>
              <w:rPr>
                <w:ins w:id="8466"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701A5437" w14:textId="77777777" w:rsidR="00B43777" w:rsidRPr="00340B0D" w:rsidRDefault="00B43777" w:rsidP="00541D1A">
            <w:pPr>
              <w:pStyle w:val="Default"/>
              <w:rPr>
                <w:ins w:id="8467" w:author="jonathan pritchard" w:date="2025-01-23T13:47:00Z" w16du:dateUtc="2025-01-23T13:47:00Z"/>
                <w:sz w:val="18"/>
                <w:szCs w:val="18"/>
              </w:rPr>
            </w:pPr>
            <w:ins w:id="8468" w:author="jonathan pritchard" w:date="2025-01-23T13:47:00Z" w16du:dateUtc="2025-01-23T13:47: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3D1DAE8D" w14:textId="77777777" w:rsidR="00B43777" w:rsidRPr="00340B0D" w:rsidRDefault="00B43777" w:rsidP="00541D1A">
            <w:pPr>
              <w:rPr>
                <w:ins w:id="8469" w:author="jonathan pritchard" w:date="2025-01-23T13:47:00Z" w16du:dateUtc="2025-01-23T13:47:00Z"/>
                <w:rFonts w:cs="Arial"/>
                <w:sz w:val="18"/>
                <w:szCs w:val="18"/>
              </w:rPr>
            </w:pPr>
          </w:p>
        </w:tc>
      </w:tr>
      <w:tr w:rsidR="00B43777" w:rsidRPr="00340B0D" w14:paraId="7915C959" w14:textId="77777777" w:rsidTr="00541D1A">
        <w:trPr>
          <w:ins w:id="8470"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3A92374B" w14:textId="77777777" w:rsidR="00B43777" w:rsidRPr="00340B0D" w:rsidRDefault="00B43777" w:rsidP="00541D1A">
            <w:pPr>
              <w:pStyle w:val="Default"/>
              <w:ind w:left="720"/>
              <w:rPr>
                <w:ins w:id="8471" w:author="jonathan pritchard" w:date="2025-01-23T13:47:00Z" w16du:dateUtc="2025-01-23T13:47:00Z"/>
                <w:sz w:val="18"/>
                <w:szCs w:val="18"/>
              </w:rPr>
            </w:pPr>
            <w:ins w:id="8472" w:author="jonathan pritchard" w:date="2025-01-23T13:47:00Z" w16du:dateUtc="2025-01-23T13:47: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16601349" w14:textId="77777777" w:rsidR="00B43777" w:rsidRPr="00340B0D" w:rsidRDefault="00B43777" w:rsidP="00541D1A">
            <w:pPr>
              <w:jc w:val="center"/>
              <w:rPr>
                <w:ins w:id="8473"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7ED0A597" w14:textId="77777777" w:rsidR="00B43777" w:rsidRPr="00340B0D" w:rsidRDefault="00B43777" w:rsidP="00541D1A">
            <w:pPr>
              <w:pStyle w:val="Default"/>
              <w:rPr>
                <w:ins w:id="8474" w:author="jonathan pritchard" w:date="2025-01-23T13:47:00Z" w16du:dateUtc="2025-01-23T13:47:00Z"/>
                <w:sz w:val="18"/>
                <w:szCs w:val="18"/>
              </w:rPr>
            </w:pPr>
            <w:ins w:id="8475" w:author="jonathan pritchard" w:date="2025-01-23T13:47:00Z" w16du:dateUtc="2025-01-23T13:47: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256D9C66" w14:textId="77777777" w:rsidR="00B43777" w:rsidRPr="00340B0D" w:rsidRDefault="00B43777" w:rsidP="00541D1A">
            <w:pPr>
              <w:rPr>
                <w:ins w:id="8476" w:author="jonathan pritchard" w:date="2025-01-23T13:47:00Z" w16du:dateUtc="2025-01-23T13:47:00Z"/>
                <w:rFonts w:cs="Arial"/>
                <w:sz w:val="18"/>
                <w:szCs w:val="18"/>
              </w:rPr>
            </w:pPr>
          </w:p>
        </w:tc>
      </w:tr>
      <w:tr w:rsidR="00B43777" w:rsidRPr="00340B0D" w14:paraId="519913AC" w14:textId="77777777" w:rsidTr="00541D1A">
        <w:trPr>
          <w:ins w:id="8477"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53DA426F" w14:textId="77777777" w:rsidR="00B43777" w:rsidRPr="00340B0D" w:rsidRDefault="00B43777" w:rsidP="00541D1A">
            <w:pPr>
              <w:pStyle w:val="Default"/>
              <w:ind w:left="720"/>
              <w:rPr>
                <w:ins w:id="8478" w:author="jonathan pritchard" w:date="2025-01-23T13:47:00Z" w16du:dateUtc="2025-01-23T13:47:00Z"/>
                <w:sz w:val="18"/>
                <w:szCs w:val="18"/>
              </w:rPr>
            </w:pPr>
            <w:ins w:id="8479" w:author="jonathan pritchard" w:date="2025-01-23T13:47:00Z" w16du:dateUtc="2025-01-23T13:47: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773373C3" w14:textId="77777777" w:rsidR="00B43777" w:rsidRPr="00340B0D" w:rsidRDefault="00B43777" w:rsidP="00541D1A">
            <w:pPr>
              <w:jc w:val="center"/>
              <w:rPr>
                <w:ins w:id="8480"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0BECFF12" w14:textId="77777777" w:rsidR="00B43777" w:rsidRPr="00340B0D" w:rsidRDefault="00B43777" w:rsidP="00541D1A">
            <w:pPr>
              <w:pStyle w:val="Default"/>
              <w:rPr>
                <w:ins w:id="8481" w:author="jonathan pritchard" w:date="2025-01-23T13:47:00Z" w16du:dateUtc="2025-01-23T13:47:00Z"/>
                <w:sz w:val="18"/>
                <w:szCs w:val="18"/>
              </w:rPr>
            </w:pPr>
            <w:ins w:id="8482" w:author="jonathan pritchard" w:date="2025-01-23T13:47:00Z" w16du:dateUtc="2025-01-23T13:47: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1E021980" w14:textId="77777777" w:rsidR="00B43777" w:rsidRPr="00340B0D" w:rsidRDefault="00B43777" w:rsidP="00541D1A">
            <w:pPr>
              <w:rPr>
                <w:ins w:id="8483" w:author="jonathan pritchard" w:date="2025-01-23T13:47:00Z" w16du:dateUtc="2025-01-23T13:47:00Z"/>
                <w:rFonts w:cs="Arial"/>
                <w:sz w:val="18"/>
                <w:szCs w:val="18"/>
              </w:rPr>
            </w:pPr>
          </w:p>
        </w:tc>
      </w:tr>
      <w:tr w:rsidR="00B43777" w:rsidRPr="00340B0D" w14:paraId="66452B7C" w14:textId="77777777" w:rsidTr="00541D1A">
        <w:trPr>
          <w:ins w:id="8484"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789494F5" w14:textId="77777777" w:rsidR="00B43777" w:rsidRPr="00340B0D" w:rsidRDefault="00B43777" w:rsidP="00541D1A">
            <w:pPr>
              <w:pStyle w:val="Default"/>
              <w:rPr>
                <w:ins w:id="8485" w:author="jonathan pritchard" w:date="2025-01-23T13:47:00Z" w16du:dateUtc="2025-01-23T13:47:00Z"/>
                <w:sz w:val="18"/>
                <w:szCs w:val="18"/>
              </w:rPr>
            </w:pPr>
            <w:ins w:id="8486" w:author="jonathan pritchard" w:date="2025-01-23T13:47:00Z" w16du:dateUtc="2025-01-23T13:47: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77237549" w14:textId="77777777" w:rsidR="00B43777" w:rsidRPr="00340B0D" w:rsidRDefault="00B43777" w:rsidP="00541D1A">
            <w:pPr>
              <w:jc w:val="center"/>
              <w:rPr>
                <w:ins w:id="8487"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26575C25" w14:textId="77777777" w:rsidR="00B43777" w:rsidRPr="00340B0D" w:rsidRDefault="00B43777" w:rsidP="00541D1A">
            <w:pPr>
              <w:pStyle w:val="Default"/>
              <w:rPr>
                <w:ins w:id="8488" w:author="jonathan pritchard" w:date="2025-01-23T13:47:00Z" w16du:dateUtc="2025-01-23T13:47:00Z"/>
                <w:sz w:val="18"/>
                <w:szCs w:val="18"/>
              </w:rPr>
            </w:pPr>
            <w:ins w:id="8489" w:author="jonathan pritchard" w:date="2025-01-23T13:47:00Z" w16du:dateUtc="2025-01-23T13:47: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0076BD34" w14:textId="77777777" w:rsidR="00B43777" w:rsidRPr="00340B0D" w:rsidRDefault="00B43777" w:rsidP="00541D1A">
            <w:pPr>
              <w:rPr>
                <w:ins w:id="8490" w:author="jonathan pritchard" w:date="2025-01-23T13:47:00Z" w16du:dateUtc="2025-01-23T13:47:00Z"/>
                <w:rFonts w:cs="Arial"/>
                <w:sz w:val="18"/>
                <w:szCs w:val="18"/>
              </w:rPr>
            </w:pPr>
          </w:p>
        </w:tc>
      </w:tr>
      <w:tr w:rsidR="00B43777" w:rsidRPr="00340B0D" w14:paraId="7AC2BDFA" w14:textId="77777777" w:rsidTr="00541D1A">
        <w:trPr>
          <w:ins w:id="8491"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06A22BB6" w14:textId="77777777" w:rsidR="00B43777" w:rsidRPr="00340B0D" w:rsidRDefault="00B43777" w:rsidP="00541D1A">
            <w:pPr>
              <w:pStyle w:val="Default"/>
              <w:rPr>
                <w:ins w:id="8492" w:author="jonathan pritchard" w:date="2025-01-23T13:47:00Z" w16du:dateUtc="2025-01-23T13:47:00Z"/>
                <w:sz w:val="18"/>
                <w:szCs w:val="18"/>
              </w:rPr>
            </w:pPr>
            <w:ins w:id="8493" w:author="jonathan pritchard" w:date="2025-01-23T13:47:00Z" w16du:dateUtc="2025-01-23T13:47: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1673A722" w14:textId="77777777" w:rsidR="00B43777" w:rsidRPr="00340B0D" w:rsidRDefault="00B43777" w:rsidP="00541D1A">
            <w:pPr>
              <w:jc w:val="center"/>
              <w:rPr>
                <w:ins w:id="8494"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6DDF77CD" w14:textId="77777777" w:rsidR="00B43777" w:rsidRPr="00340B0D" w:rsidRDefault="00B43777" w:rsidP="00541D1A">
            <w:pPr>
              <w:pStyle w:val="Default"/>
              <w:rPr>
                <w:ins w:id="8495" w:author="jonathan pritchard" w:date="2025-01-23T13:47:00Z" w16du:dateUtc="2025-01-23T13:47:00Z"/>
                <w:sz w:val="18"/>
                <w:szCs w:val="18"/>
              </w:rPr>
            </w:pPr>
            <w:ins w:id="8496" w:author="jonathan pritchard" w:date="2025-01-23T13:47:00Z" w16du:dateUtc="2025-01-23T13:47: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3103D302" w14:textId="77777777" w:rsidR="00B43777" w:rsidRPr="00340B0D" w:rsidRDefault="00B43777" w:rsidP="00541D1A">
            <w:pPr>
              <w:rPr>
                <w:ins w:id="8497" w:author="jonathan pritchard" w:date="2025-01-23T13:47:00Z" w16du:dateUtc="2025-01-23T13:47:00Z"/>
                <w:rFonts w:cs="Arial"/>
                <w:sz w:val="18"/>
                <w:szCs w:val="18"/>
              </w:rPr>
            </w:pPr>
          </w:p>
        </w:tc>
      </w:tr>
      <w:tr w:rsidR="00B43777" w:rsidRPr="00340B0D" w14:paraId="4FBB042F" w14:textId="77777777" w:rsidTr="00541D1A">
        <w:trPr>
          <w:ins w:id="8498"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1BFF2040" w14:textId="77777777" w:rsidR="00B43777" w:rsidRPr="00340B0D" w:rsidRDefault="00B43777" w:rsidP="00541D1A">
            <w:pPr>
              <w:pStyle w:val="Default"/>
              <w:rPr>
                <w:ins w:id="8499" w:author="jonathan pritchard" w:date="2025-01-23T13:47:00Z" w16du:dateUtc="2025-01-23T13:47:00Z"/>
                <w:sz w:val="18"/>
                <w:szCs w:val="18"/>
              </w:rPr>
            </w:pPr>
            <w:ins w:id="8500" w:author="jonathan pritchard" w:date="2025-01-23T13:47:00Z" w16du:dateUtc="2025-01-23T13:47: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2584F79E" w14:textId="77777777" w:rsidR="00B43777" w:rsidRPr="00340B0D" w:rsidRDefault="00B43777" w:rsidP="00541D1A">
            <w:pPr>
              <w:jc w:val="center"/>
              <w:rPr>
                <w:ins w:id="8501"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791C1CFF" w14:textId="77777777" w:rsidR="00B43777" w:rsidRPr="00340B0D" w:rsidRDefault="00B43777" w:rsidP="00541D1A">
            <w:pPr>
              <w:pStyle w:val="Default"/>
              <w:rPr>
                <w:ins w:id="8502" w:author="jonathan pritchard" w:date="2025-01-23T13:47:00Z" w16du:dateUtc="2025-01-23T13:47:00Z"/>
                <w:sz w:val="18"/>
                <w:szCs w:val="18"/>
              </w:rPr>
            </w:pPr>
            <w:ins w:id="8503" w:author="jonathan pritchard" w:date="2025-01-23T13:47:00Z" w16du:dateUtc="2025-01-23T13:47: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4691501B" w14:textId="77777777" w:rsidR="00B43777" w:rsidRPr="00340B0D" w:rsidRDefault="00B43777" w:rsidP="00541D1A">
            <w:pPr>
              <w:rPr>
                <w:ins w:id="8504" w:author="jonathan pritchard" w:date="2025-01-23T13:47:00Z" w16du:dateUtc="2025-01-23T13:47:00Z"/>
                <w:rFonts w:cs="Arial"/>
                <w:sz w:val="18"/>
                <w:szCs w:val="18"/>
              </w:rPr>
            </w:pPr>
          </w:p>
        </w:tc>
      </w:tr>
      <w:tr w:rsidR="00B43777" w:rsidRPr="00340B0D" w14:paraId="7429FB88" w14:textId="77777777" w:rsidTr="00541D1A">
        <w:trPr>
          <w:ins w:id="8505"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549C59E3" w14:textId="77777777" w:rsidR="00B43777" w:rsidRPr="00340B0D" w:rsidRDefault="00B43777" w:rsidP="00541D1A">
            <w:pPr>
              <w:pStyle w:val="Default"/>
              <w:rPr>
                <w:ins w:id="8506" w:author="jonathan pritchard" w:date="2025-01-23T13:47:00Z" w16du:dateUtc="2025-01-23T13:47:00Z"/>
                <w:sz w:val="18"/>
                <w:szCs w:val="18"/>
              </w:rPr>
            </w:pPr>
            <w:ins w:id="8507" w:author="jonathan pritchard" w:date="2025-01-23T13:47:00Z" w16du:dateUtc="2025-01-23T13:47: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0D313900" w14:textId="77777777" w:rsidR="00B43777" w:rsidRPr="00340B0D" w:rsidRDefault="00B43777" w:rsidP="00541D1A">
            <w:pPr>
              <w:jc w:val="center"/>
              <w:rPr>
                <w:ins w:id="8508"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34647F2E" w14:textId="77777777" w:rsidR="00B43777" w:rsidRPr="00340B0D" w:rsidRDefault="00B43777" w:rsidP="00541D1A">
            <w:pPr>
              <w:pStyle w:val="Default"/>
              <w:rPr>
                <w:ins w:id="8509" w:author="jonathan pritchard" w:date="2025-01-23T13:47:00Z" w16du:dateUtc="2025-01-23T13:47:00Z"/>
                <w:sz w:val="18"/>
                <w:szCs w:val="18"/>
              </w:rPr>
            </w:pPr>
            <w:ins w:id="8510" w:author="jonathan pritchard" w:date="2025-01-23T13:47:00Z" w16du:dateUtc="2025-01-23T13:47: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0E6FDACF" w14:textId="77777777" w:rsidR="00B43777" w:rsidRPr="00340B0D" w:rsidRDefault="00B43777" w:rsidP="00541D1A">
            <w:pPr>
              <w:rPr>
                <w:ins w:id="8511" w:author="jonathan pritchard" w:date="2025-01-23T13:47:00Z" w16du:dateUtc="2025-01-23T13:47:00Z"/>
                <w:rFonts w:cs="Arial"/>
                <w:sz w:val="18"/>
                <w:szCs w:val="18"/>
              </w:rPr>
            </w:pPr>
          </w:p>
        </w:tc>
      </w:tr>
      <w:tr w:rsidR="00B43777" w:rsidRPr="00340B0D" w14:paraId="44446151" w14:textId="77777777" w:rsidTr="00541D1A">
        <w:trPr>
          <w:ins w:id="8512"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09A3836D" w14:textId="77777777" w:rsidR="00B43777" w:rsidRPr="00340B0D" w:rsidRDefault="00B43777" w:rsidP="00541D1A">
            <w:pPr>
              <w:pStyle w:val="Default"/>
              <w:rPr>
                <w:ins w:id="8513" w:author="jonathan pritchard" w:date="2025-01-23T13:47:00Z" w16du:dateUtc="2025-01-23T13:47:00Z"/>
                <w:sz w:val="18"/>
                <w:szCs w:val="18"/>
              </w:rPr>
            </w:pPr>
            <w:ins w:id="8514" w:author="jonathan pritchard" w:date="2025-01-23T13:47:00Z" w16du:dateUtc="2025-01-23T13:47: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60F5992E" w14:textId="77777777" w:rsidR="00B43777" w:rsidRPr="00340B0D" w:rsidRDefault="00B43777" w:rsidP="00541D1A">
            <w:pPr>
              <w:jc w:val="center"/>
              <w:rPr>
                <w:ins w:id="8515"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49025679" w14:textId="77777777" w:rsidR="00B43777" w:rsidRPr="00340B0D" w:rsidRDefault="00B43777" w:rsidP="00541D1A">
            <w:pPr>
              <w:rPr>
                <w:ins w:id="8516"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79BC34D9" w14:textId="77777777" w:rsidR="00B43777" w:rsidRPr="00340B0D" w:rsidRDefault="00B43777" w:rsidP="00541D1A">
            <w:pPr>
              <w:rPr>
                <w:ins w:id="8517" w:author="jonathan pritchard" w:date="2025-01-23T13:47:00Z" w16du:dateUtc="2025-01-23T13:47:00Z"/>
                <w:rFonts w:cs="Arial"/>
                <w:sz w:val="18"/>
                <w:szCs w:val="18"/>
              </w:rPr>
            </w:pPr>
          </w:p>
        </w:tc>
      </w:tr>
      <w:tr w:rsidR="00B43777" w:rsidRPr="00340B0D" w14:paraId="59CCE2F9" w14:textId="77777777" w:rsidTr="00541D1A">
        <w:trPr>
          <w:ins w:id="8518"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0E563D44" w14:textId="77777777" w:rsidR="00B43777" w:rsidRPr="00340B0D" w:rsidRDefault="00B43777" w:rsidP="00541D1A">
            <w:pPr>
              <w:pStyle w:val="Default"/>
              <w:rPr>
                <w:ins w:id="8519" w:author="jonathan pritchard" w:date="2025-01-23T13:47:00Z" w16du:dateUtc="2025-01-23T13:47:00Z"/>
                <w:sz w:val="18"/>
                <w:szCs w:val="18"/>
              </w:rPr>
            </w:pPr>
            <w:ins w:id="8520" w:author="jonathan pritchard" w:date="2025-01-23T13:47:00Z" w16du:dateUtc="2025-01-23T13:47: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1D790F34" w14:textId="77777777" w:rsidR="00B43777" w:rsidRPr="00340B0D" w:rsidRDefault="00B43777" w:rsidP="00541D1A">
            <w:pPr>
              <w:jc w:val="center"/>
              <w:rPr>
                <w:ins w:id="8521"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48490BE4" w14:textId="77777777" w:rsidR="00B43777" w:rsidRPr="00340B0D" w:rsidRDefault="00B43777" w:rsidP="00541D1A">
            <w:pPr>
              <w:rPr>
                <w:ins w:id="8522"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355A070A" w14:textId="77777777" w:rsidR="00B43777" w:rsidRPr="00340B0D" w:rsidRDefault="00B43777" w:rsidP="00541D1A">
            <w:pPr>
              <w:rPr>
                <w:ins w:id="8523" w:author="jonathan pritchard" w:date="2025-01-23T13:47:00Z" w16du:dateUtc="2025-01-23T13:47:00Z"/>
                <w:rFonts w:cs="Arial"/>
                <w:sz w:val="18"/>
                <w:szCs w:val="18"/>
              </w:rPr>
            </w:pPr>
          </w:p>
        </w:tc>
      </w:tr>
      <w:tr w:rsidR="00B43777" w:rsidRPr="00340B0D" w14:paraId="53151AE5" w14:textId="77777777" w:rsidTr="00541D1A">
        <w:trPr>
          <w:ins w:id="8524"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242C4A38" w14:textId="77777777" w:rsidR="00B43777" w:rsidRPr="00340B0D" w:rsidRDefault="00B43777" w:rsidP="00541D1A">
            <w:pPr>
              <w:pStyle w:val="Default"/>
              <w:rPr>
                <w:ins w:id="8525" w:author="jonathan pritchard" w:date="2025-01-23T13:47:00Z" w16du:dateUtc="2025-01-23T13:47:00Z"/>
                <w:sz w:val="18"/>
                <w:szCs w:val="18"/>
              </w:rPr>
            </w:pPr>
            <w:ins w:id="8526" w:author="jonathan pritchard" w:date="2025-01-23T13:47:00Z" w16du:dateUtc="2025-01-23T13:47: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5227FF10" w14:textId="77777777" w:rsidR="00B43777" w:rsidRPr="00340B0D" w:rsidRDefault="00B43777" w:rsidP="00541D1A">
            <w:pPr>
              <w:jc w:val="center"/>
              <w:rPr>
                <w:ins w:id="8527"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6370F5E8" w14:textId="77777777" w:rsidR="00B43777" w:rsidRPr="00340B0D" w:rsidRDefault="00B43777" w:rsidP="00541D1A">
            <w:pPr>
              <w:rPr>
                <w:ins w:id="8528"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7F96B119" w14:textId="77777777" w:rsidR="00B43777" w:rsidRPr="00340B0D" w:rsidRDefault="00B43777" w:rsidP="00541D1A">
            <w:pPr>
              <w:rPr>
                <w:ins w:id="8529" w:author="jonathan pritchard" w:date="2025-01-23T13:47:00Z" w16du:dateUtc="2025-01-23T13:47:00Z"/>
                <w:rFonts w:cs="Arial"/>
                <w:sz w:val="18"/>
                <w:szCs w:val="18"/>
              </w:rPr>
            </w:pPr>
          </w:p>
        </w:tc>
      </w:tr>
      <w:tr w:rsidR="00B43777" w:rsidRPr="00340B0D" w14:paraId="2F2F69DD" w14:textId="77777777" w:rsidTr="00541D1A">
        <w:trPr>
          <w:ins w:id="8530"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6BB5A51F" w14:textId="77777777" w:rsidR="00B43777" w:rsidRPr="00340B0D" w:rsidRDefault="00B43777" w:rsidP="00541D1A">
            <w:pPr>
              <w:pStyle w:val="Default"/>
              <w:ind w:left="720"/>
              <w:rPr>
                <w:ins w:id="8531" w:author="jonathan pritchard" w:date="2025-01-23T13:47:00Z" w16du:dateUtc="2025-01-23T13:47:00Z"/>
                <w:sz w:val="18"/>
                <w:szCs w:val="18"/>
              </w:rPr>
            </w:pPr>
            <w:ins w:id="8532" w:author="jonathan pritchard" w:date="2025-01-23T13:47:00Z" w16du:dateUtc="2025-01-23T13:47: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328C7F9D" w14:textId="77777777" w:rsidR="00B43777" w:rsidRPr="00340B0D" w:rsidRDefault="00B43777" w:rsidP="00541D1A">
            <w:pPr>
              <w:jc w:val="center"/>
              <w:rPr>
                <w:ins w:id="8533"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53086C7F" w14:textId="77777777" w:rsidR="00B43777" w:rsidRPr="00340B0D" w:rsidRDefault="00B43777" w:rsidP="00541D1A">
            <w:pPr>
              <w:rPr>
                <w:ins w:id="8534"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05372267" w14:textId="77777777" w:rsidR="00B43777" w:rsidRPr="00340B0D" w:rsidRDefault="00B43777" w:rsidP="00541D1A">
            <w:pPr>
              <w:rPr>
                <w:ins w:id="8535" w:author="jonathan pritchard" w:date="2025-01-23T13:47:00Z" w16du:dateUtc="2025-01-23T13:47:00Z"/>
                <w:rFonts w:cs="Arial"/>
                <w:sz w:val="18"/>
                <w:szCs w:val="18"/>
              </w:rPr>
            </w:pPr>
          </w:p>
        </w:tc>
      </w:tr>
      <w:tr w:rsidR="00B43777" w:rsidRPr="00340B0D" w14:paraId="1F3A5EC6" w14:textId="77777777" w:rsidTr="00541D1A">
        <w:trPr>
          <w:ins w:id="8536" w:author="jonathan pritchard" w:date="2025-01-23T13:47:00Z"/>
        </w:trPr>
        <w:tc>
          <w:tcPr>
            <w:tcW w:w="4375" w:type="dxa"/>
            <w:gridSpan w:val="4"/>
            <w:tcBorders>
              <w:top w:val="single" w:sz="4" w:space="0" w:color="auto"/>
              <w:left w:val="single" w:sz="12" w:space="0" w:color="auto"/>
              <w:bottom w:val="single" w:sz="12" w:space="0" w:color="auto"/>
              <w:right w:val="single" w:sz="4" w:space="0" w:color="auto"/>
            </w:tcBorders>
          </w:tcPr>
          <w:p w14:paraId="48FD0FB6" w14:textId="77777777" w:rsidR="00B43777" w:rsidRPr="00340B0D" w:rsidRDefault="00B43777" w:rsidP="00541D1A">
            <w:pPr>
              <w:pStyle w:val="Default"/>
              <w:ind w:left="720"/>
              <w:rPr>
                <w:ins w:id="8537" w:author="jonathan pritchard" w:date="2025-01-23T13:47:00Z" w16du:dateUtc="2025-01-23T13:47:00Z"/>
                <w:sz w:val="18"/>
                <w:szCs w:val="18"/>
              </w:rPr>
            </w:pPr>
            <w:ins w:id="8538" w:author="jonathan pritchard" w:date="2025-01-23T13:47:00Z" w16du:dateUtc="2025-01-23T13:47: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2F509D73" w14:textId="77777777" w:rsidR="00B43777" w:rsidRPr="00340B0D" w:rsidRDefault="00B43777" w:rsidP="00541D1A">
            <w:pPr>
              <w:jc w:val="center"/>
              <w:rPr>
                <w:ins w:id="8539"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12" w:space="0" w:color="auto"/>
            </w:tcBorders>
          </w:tcPr>
          <w:p w14:paraId="42B50092" w14:textId="77777777" w:rsidR="00B43777" w:rsidRPr="00340B0D" w:rsidRDefault="00B43777" w:rsidP="00541D1A">
            <w:pPr>
              <w:rPr>
                <w:ins w:id="8540" w:author="jonathan pritchard" w:date="2025-01-23T13:47:00Z" w16du:dateUtc="2025-01-23T13:47:00Z"/>
                <w:rFonts w:cs="Arial"/>
                <w:sz w:val="18"/>
                <w:szCs w:val="18"/>
              </w:rPr>
            </w:pPr>
          </w:p>
        </w:tc>
        <w:tc>
          <w:tcPr>
            <w:tcW w:w="672" w:type="dxa"/>
            <w:tcBorders>
              <w:top w:val="single" w:sz="4" w:space="0" w:color="auto"/>
              <w:bottom w:val="single" w:sz="12" w:space="0" w:color="auto"/>
              <w:right w:val="single" w:sz="12" w:space="0" w:color="auto"/>
            </w:tcBorders>
            <w:vAlign w:val="center"/>
          </w:tcPr>
          <w:p w14:paraId="34E3B8EE" w14:textId="77777777" w:rsidR="00B43777" w:rsidRPr="00340B0D" w:rsidRDefault="00B43777" w:rsidP="00541D1A">
            <w:pPr>
              <w:rPr>
                <w:ins w:id="8541" w:author="jonathan pritchard" w:date="2025-01-23T13:47:00Z" w16du:dateUtc="2025-01-23T13:47:00Z"/>
                <w:rFonts w:cs="Arial"/>
                <w:sz w:val="18"/>
                <w:szCs w:val="18"/>
              </w:rPr>
            </w:pPr>
          </w:p>
        </w:tc>
      </w:tr>
      <w:tr w:rsidR="00B43777" w:rsidRPr="00340B0D" w14:paraId="065284BA" w14:textId="77777777" w:rsidTr="00541D1A">
        <w:trPr>
          <w:ins w:id="8542" w:author="jonathan pritchard" w:date="2025-01-23T13:47:00Z"/>
        </w:trPr>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1D52A361" w14:textId="77777777" w:rsidR="00B43777" w:rsidRPr="00EF63B4" w:rsidRDefault="00B43777" w:rsidP="00541D1A">
            <w:pPr>
              <w:jc w:val="center"/>
              <w:rPr>
                <w:ins w:id="8543" w:author="jonathan pritchard" w:date="2025-01-23T13:47:00Z" w16du:dateUtc="2025-01-23T13:47:00Z"/>
                <w:rFonts w:cs="Arial"/>
                <w:sz w:val="18"/>
                <w:szCs w:val="18"/>
              </w:rPr>
            </w:pPr>
            <w:ins w:id="8544" w:author="jonathan pritchard" w:date="2025-01-23T13:47:00Z" w16du:dateUtc="2025-01-23T13:47:00Z">
              <w:r>
                <w:rPr>
                  <w:rFonts w:cs="Arial"/>
                  <w:b/>
                  <w:bCs/>
                  <w:sz w:val="18"/>
                  <w:szCs w:val="18"/>
                </w:rPr>
                <w:t>Additional</w:t>
              </w:r>
            </w:ins>
          </w:p>
        </w:tc>
      </w:tr>
      <w:tr w:rsidR="00B43777" w:rsidRPr="00340B0D" w14:paraId="14BACD30" w14:textId="77777777" w:rsidTr="00541D1A">
        <w:trPr>
          <w:ins w:id="8545"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26BA87CC" w14:textId="77777777" w:rsidR="00B43777" w:rsidRPr="00340B0D" w:rsidRDefault="00B43777" w:rsidP="00541D1A">
            <w:pPr>
              <w:pStyle w:val="Default"/>
              <w:ind w:left="720"/>
              <w:rPr>
                <w:ins w:id="8546" w:author="jonathan pritchard" w:date="2025-01-23T13:47:00Z" w16du:dateUtc="2025-01-23T13:47: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5CF867BD" w14:textId="77777777" w:rsidR="00B43777" w:rsidRPr="00340B0D" w:rsidRDefault="00B43777" w:rsidP="00541D1A">
            <w:pPr>
              <w:jc w:val="center"/>
              <w:rPr>
                <w:ins w:id="8547" w:author="jonathan pritchard" w:date="2025-01-23T13:47:00Z" w16du:dateUtc="2025-01-23T13:47:00Z"/>
                <w:rFonts w:cs="Arial"/>
                <w:sz w:val="18"/>
                <w:szCs w:val="18"/>
              </w:rPr>
            </w:pPr>
          </w:p>
        </w:tc>
        <w:tc>
          <w:tcPr>
            <w:tcW w:w="3598" w:type="dxa"/>
            <w:gridSpan w:val="4"/>
            <w:tcBorders>
              <w:top w:val="single" w:sz="4" w:space="0" w:color="auto"/>
              <w:left w:val="double" w:sz="4" w:space="0" w:color="auto"/>
              <w:bottom w:val="single" w:sz="4" w:space="0" w:color="auto"/>
            </w:tcBorders>
          </w:tcPr>
          <w:p w14:paraId="40B09434" w14:textId="77777777" w:rsidR="00B43777" w:rsidRPr="00340B0D" w:rsidRDefault="00B43777" w:rsidP="00541D1A">
            <w:pPr>
              <w:rPr>
                <w:ins w:id="8548"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513260DD" w14:textId="77777777" w:rsidR="00B43777" w:rsidRPr="00340B0D" w:rsidRDefault="00B43777" w:rsidP="00541D1A">
            <w:pPr>
              <w:rPr>
                <w:ins w:id="8549" w:author="jonathan pritchard" w:date="2025-01-23T13:47:00Z" w16du:dateUtc="2025-01-23T13:47:00Z"/>
                <w:rFonts w:cs="Arial"/>
                <w:sz w:val="18"/>
                <w:szCs w:val="18"/>
              </w:rPr>
            </w:pPr>
          </w:p>
        </w:tc>
      </w:tr>
      <w:tr w:rsidR="00B43777" w:rsidRPr="00340B0D" w14:paraId="007B625E" w14:textId="77777777" w:rsidTr="00541D1A">
        <w:trPr>
          <w:ins w:id="8550"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5D5E682D" w14:textId="77777777" w:rsidR="00B43777" w:rsidRPr="00340B0D" w:rsidRDefault="00B43777" w:rsidP="00541D1A">
            <w:pPr>
              <w:pStyle w:val="Default"/>
              <w:ind w:left="720"/>
              <w:rPr>
                <w:ins w:id="8551" w:author="jonathan pritchard" w:date="2025-01-23T13:47:00Z" w16du:dateUtc="2025-01-23T13:47: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9CF79F7" w14:textId="77777777" w:rsidR="00B43777" w:rsidRPr="00340B0D" w:rsidRDefault="00B43777" w:rsidP="00541D1A">
            <w:pPr>
              <w:jc w:val="center"/>
              <w:rPr>
                <w:ins w:id="8552" w:author="jonathan pritchard" w:date="2025-01-23T13:47:00Z" w16du:dateUtc="2025-01-23T13:47:00Z"/>
                <w:rFonts w:cs="Arial"/>
                <w:sz w:val="18"/>
                <w:szCs w:val="18"/>
              </w:rPr>
            </w:pPr>
          </w:p>
        </w:tc>
        <w:tc>
          <w:tcPr>
            <w:tcW w:w="3598" w:type="dxa"/>
            <w:gridSpan w:val="4"/>
            <w:tcBorders>
              <w:top w:val="single" w:sz="4" w:space="0" w:color="auto"/>
              <w:left w:val="double" w:sz="4" w:space="0" w:color="auto"/>
              <w:bottom w:val="single" w:sz="4" w:space="0" w:color="auto"/>
            </w:tcBorders>
          </w:tcPr>
          <w:p w14:paraId="7786B69E" w14:textId="77777777" w:rsidR="00B43777" w:rsidRPr="00340B0D" w:rsidRDefault="00B43777" w:rsidP="00541D1A">
            <w:pPr>
              <w:rPr>
                <w:ins w:id="8553"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0618CCF4" w14:textId="77777777" w:rsidR="00B43777" w:rsidRPr="00340B0D" w:rsidRDefault="00B43777" w:rsidP="00541D1A">
            <w:pPr>
              <w:rPr>
                <w:ins w:id="8554" w:author="jonathan pritchard" w:date="2025-01-23T13:47:00Z" w16du:dateUtc="2025-01-23T13:47:00Z"/>
                <w:rFonts w:cs="Arial"/>
                <w:sz w:val="18"/>
                <w:szCs w:val="18"/>
              </w:rPr>
            </w:pPr>
          </w:p>
        </w:tc>
      </w:tr>
      <w:tr w:rsidR="00B43777" w:rsidRPr="00340B0D" w14:paraId="054B9327" w14:textId="77777777" w:rsidTr="00541D1A">
        <w:trPr>
          <w:ins w:id="8555" w:author="jonathan pritchard" w:date="2025-01-23T13:47: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8796CB1" w14:textId="77777777" w:rsidR="00B43777" w:rsidRPr="00340B0D" w:rsidRDefault="00B43777" w:rsidP="00541D1A">
            <w:pPr>
              <w:jc w:val="center"/>
              <w:rPr>
                <w:ins w:id="8556" w:author="jonathan pritchard" w:date="2025-01-23T13:47:00Z" w16du:dateUtc="2025-01-23T13:47:00Z"/>
                <w:rFonts w:cs="Arial"/>
                <w:b/>
                <w:bCs/>
                <w:sz w:val="18"/>
                <w:szCs w:val="18"/>
              </w:rPr>
            </w:pPr>
            <w:ins w:id="8557" w:author="jonathan pritchard" w:date="2025-01-23T13:47:00Z" w16du:dateUtc="2025-01-23T13:47:00Z">
              <w:r w:rsidRPr="00340B0D">
                <w:rPr>
                  <w:rFonts w:cs="Arial"/>
                  <w:b/>
                  <w:bCs/>
                  <w:sz w:val="18"/>
                  <w:szCs w:val="18"/>
                </w:rPr>
                <w:t>Setup</w:t>
              </w:r>
            </w:ins>
          </w:p>
        </w:tc>
      </w:tr>
      <w:tr w:rsidR="00B43777" w:rsidRPr="00340B0D" w14:paraId="743FD6DE" w14:textId="77777777" w:rsidTr="00541D1A">
        <w:trPr>
          <w:ins w:id="8558" w:author="jonathan pritchard" w:date="2025-01-23T13:47:00Z"/>
        </w:trPr>
        <w:tc>
          <w:tcPr>
            <w:tcW w:w="9199" w:type="dxa"/>
            <w:gridSpan w:val="11"/>
            <w:tcBorders>
              <w:top w:val="single" w:sz="4" w:space="0" w:color="auto"/>
              <w:left w:val="single" w:sz="12" w:space="0" w:color="auto"/>
              <w:bottom w:val="single" w:sz="4" w:space="0" w:color="auto"/>
              <w:right w:val="single" w:sz="12" w:space="0" w:color="auto"/>
            </w:tcBorders>
          </w:tcPr>
          <w:p w14:paraId="3F58FDC5" w14:textId="77777777" w:rsidR="00B43777" w:rsidRDefault="00B43777" w:rsidP="00541D1A">
            <w:pPr>
              <w:rPr>
                <w:ins w:id="8559" w:author="jonathan pritchard" w:date="2025-01-23T13:47:00Z" w16du:dateUtc="2025-01-23T13:47:00Z"/>
                <w:rFonts w:cs="Arial"/>
                <w:sz w:val="18"/>
                <w:szCs w:val="18"/>
              </w:rPr>
            </w:pPr>
          </w:p>
          <w:p w14:paraId="7147C46C" w14:textId="77777777" w:rsidR="00A55C32" w:rsidRPr="002054D9" w:rsidRDefault="00B43777" w:rsidP="00A55C32">
            <w:pPr>
              <w:rPr>
                <w:rFonts w:cs="Arial"/>
                <w:i/>
              </w:rPr>
            </w:pPr>
            <w:ins w:id="8560" w:author="jonathan pritchard" w:date="2025-01-23T13:47:00Z" w16du:dateUtc="2025-01-23T13:47:00Z">
              <w:r>
                <w:rPr>
                  <w:rFonts w:cs="Arial"/>
                  <w:i/>
                </w:rPr>
                <w:t>.</w:t>
              </w:r>
              <w:r w:rsidRPr="00110428">
                <w:rPr>
                  <w:rFonts w:cs="Arial"/>
                  <w:i/>
                </w:rPr>
                <w:t xml:space="preserve">. </w:t>
              </w:r>
            </w:ins>
            <w:r w:rsidR="00A55C32" w:rsidRPr="002054D9">
              <w:rPr>
                <w:rFonts w:cs="Arial"/>
                <w:i/>
              </w:rPr>
              <w:t xml:space="preserve">Load the exchange set </w:t>
            </w:r>
            <w:proofErr w:type="spellStart"/>
            <w:r w:rsidR="00A55C32" w:rsidRPr="002054D9">
              <w:rPr>
                <w:rFonts w:cs="Arial"/>
                <w:b/>
                <w:bCs/>
                <w:i/>
              </w:rPr>
              <w:t>PowerUp</w:t>
            </w:r>
            <w:proofErr w:type="spellEnd"/>
            <w:r w:rsidR="00A55C32" w:rsidRPr="002054D9">
              <w:rPr>
                <w:rFonts w:cs="Arial"/>
                <w:b/>
                <w:bCs/>
                <w:i/>
              </w:rPr>
              <w:t xml:space="preserve"> </w:t>
            </w:r>
            <w:r w:rsidR="00A55C32" w:rsidRPr="002054D9">
              <w:rPr>
                <w:rFonts w:cs="Arial"/>
                <w:i/>
              </w:rPr>
              <w:t>with the following settings.</w:t>
            </w:r>
          </w:p>
          <w:p w14:paraId="694766A8" w14:textId="77777777" w:rsidR="00A55C32" w:rsidRPr="002054D9" w:rsidRDefault="00A55C32" w:rsidP="00A55C32">
            <w:pPr>
              <w:pStyle w:val="ListParagraph"/>
              <w:numPr>
                <w:ilvl w:val="0"/>
                <w:numId w:val="51"/>
              </w:numPr>
              <w:jc w:val="left"/>
              <w:rPr>
                <w:rFonts w:cs="Arial"/>
                <w:i/>
              </w:rPr>
            </w:pPr>
            <w:r w:rsidRPr="002054D9">
              <w:rPr>
                <w:rFonts w:cs="Arial"/>
                <w:i/>
              </w:rPr>
              <w:t>User Selected Safety Contour = 11.4m</w:t>
            </w:r>
          </w:p>
          <w:p w14:paraId="733A2BF2" w14:textId="77777777" w:rsidR="00A55C32" w:rsidRPr="002054D9" w:rsidRDefault="00A55C32" w:rsidP="00A55C32">
            <w:pPr>
              <w:pStyle w:val="ListParagraph"/>
              <w:numPr>
                <w:ilvl w:val="0"/>
                <w:numId w:val="51"/>
              </w:numPr>
              <w:jc w:val="left"/>
              <w:rPr>
                <w:rFonts w:cs="Arial"/>
                <w:i/>
              </w:rPr>
            </w:pPr>
            <w:r w:rsidRPr="002054D9">
              <w:rPr>
                <w:rFonts w:cs="Arial"/>
                <w:i/>
              </w:rPr>
              <w:lastRenderedPageBreak/>
              <w:t>Water Level Adjustment = true</w:t>
            </w:r>
          </w:p>
          <w:p w14:paraId="19B4D8DB" w14:textId="77777777" w:rsidR="00A55C32" w:rsidRPr="002054D9" w:rsidRDefault="00A55C32" w:rsidP="00A55C32">
            <w:pPr>
              <w:pStyle w:val="ListParagraph"/>
              <w:numPr>
                <w:ilvl w:val="0"/>
                <w:numId w:val="51"/>
              </w:numPr>
              <w:jc w:val="left"/>
              <w:rPr>
                <w:rFonts w:cs="Arial"/>
                <w:i/>
              </w:rPr>
            </w:pPr>
            <w:r w:rsidRPr="002054D9">
              <w:rPr>
                <w:rFonts w:cs="Arial"/>
                <w:i/>
              </w:rPr>
              <w:t>Interoperability Level = 2</w:t>
            </w:r>
          </w:p>
          <w:p w14:paraId="49EFF970" w14:textId="6E1EDE8A" w:rsidR="00A55C32" w:rsidRPr="002054D9" w:rsidRDefault="00A55C32" w:rsidP="00A55C32">
            <w:pPr>
              <w:pStyle w:val="ListParagraph"/>
              <w:numPr>
                <w:ilvl w:val="0"/>
                <w:numId w:val="51"/>
              </w:numPr>
              <w:jc w:val="left"/>
              <w:rPr>
                <w:rFonts w:cs="Arial"/>
                <w:i/>
              </w:rPr>
            </w:pPr>
            <w:r w:rsidRPr="002054D9">
              <w:rPr>
                <w:rFonts w:cs="Arial"/>
                <w:i/>
              </w:rPr>
              <w:t>Water Level Adjustment boundary = 100 metres (</w:t>
            </w:r>
            <w:r w:rsidR="005E5735">
              <w:rPr>
                <w:rFonts w:cs="Arial"/>
                <w:i/>
              </w:rPr>
              <w:t>S-98</w:t>
            </w:r>
            <w:r w:rsidRPr="002054D9">
              <w:rPr>
                <w:rFonts w:cs="Arial"/>
                <w:i/>
              </w:rPr>
              <w:t xml:space="preserve"> </w:t>
            </w:r>
            <w:r w:rsidR="00C1171F">
              <w:rPr>
                <w:rFonts w:cs="Arial"/>
                <w:i/>
              </w:rPr>
              <w:t>D-3</w:t>
            </w:r>
            <w:r w:rsidRPr="002054D9">
              <w:rPr>
                <w:rFonts w:cs="Arial"/>
                <w:i/>
              </w:rPr>
              <w:t>)</w:t>
            </w:r>
          </w:p>
          <w:p w14:paraId="540C5268" w14:textId="16411A27" w:rsidR="00B43777" w:rsidRPr="00110428" w:rsidRDefault="00B43777" w:rsidP="00541D1A">
            <w:pPr>
              <w:rPr>
                <w:ins w:id="8561" w:author="jonathan pritchard" w:date="2025-01-23T13:47:00Z" w16du:dateUtc="2025-01-23T13:47:00Z"/>
                <w:rFonts w:cs="Arial"/>
              </w:rPr>
            </w:pPr>
          </w:p>
          <w:p w14:paraId="77C24E39" w14:textId="77777777" w:rsidR="00B43777" w:rsidRPr="00340B0D" w:rsidRDefault="00B43777" w:rsidP="00541D1A">
            <w:pPr>
              <w:rPr>
                <w:ins w:id="8562" w:author="jonathan pritchard" w:date="2025-01-23T13:47:00Z" w16du:dateUtc="2025-01-23T13:47:00Z"/>
                <w:rFonts w:cs="Arial"/>
                <w:sz w:val="18"/>
                <w:szCs w:val="18"/>
              </w:rPr>
            </w:pPr>
          </w:p>
        </w:tc>
      </w:tr>
      <w:tr w:rsidR="00B43777" w:rsidRPr="00340B0D" w14:paraId="67069B69" w14:textId="77777777" w:rsidTr="00541D1A">
        <w:trPr>
          <w:ins w:id="8563" w:author="jonathan pritchard" w:date="2025-01-23T13:47: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022EDB8" w14:textId="77777777" w:rsidR="00B43777" w:rsidRPr="00340B0D" w:rsidRDefault="00B43777" w:rsidP="00541D1A">
            <w:pPr>
              <w:jc w:val="center"/>
              <w:rPr>
                <w:ins w:id="8564" w:author="jonathan pritchard" w:date="2025-01-23T13:47:00Z" w16du:dateUtc="2025-01-23T13:47:00Z"/>
                <w:rFonts w:cs="Arial"/>
                <w:b/>
                <w:bCs/>
                <w:sz w:val="18"/>
                <w:szCs w:val="18"/>
              </w:rPr>
            </w:pPr>
            <w:ins w:id="8565" w:author="jonathan pritchard" w:date="2025-01-23T13:47:00Z" w16du:dateUtc="2025-01-23T13:47:00Z">
              <w:r w:rsidRPr="00340B0D">
                <w:rPr>
                  <w:rFonts w:cs="Arial"/>
                  <w:b/>
                  <w:bCs/>
                  <w:sz w:val="18"/>
                  <w:szCs w:val="18"/>
                </w:rPr>
                <w:lastRenderedPageBreak/>
                <w:t>Action</w:t>
              </w:r>
            </w:ins>
          </w:p>
        </w:tc>
      </w:tr>
      <w:tr w:rsidR="00B43777" w:rsidRPr="00340B0D" w14:paraId="1EFAAA92" w14:textId="77777777" w:rsidTr="00541D1A">
        <w:trPr>
          <w:ins w:id="8566" w:author="jonathan pritchard" w:date="2025-01-23T13:47: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692E68C9" w14:textId="77777777" w:rsidR="00A55C32" w:rsidRPr="002054D9" w:rsidRDefault="00A55C32" w:rsidP="00A55C32">
            <w:pPr>
              <w:rPr>
                <w:rFonts w:cs="Arial"/>
                <w:i/>
              </w:rPr>
            </w:pPr>
            <w:r>
              <w:rPr>
                <w:rFonts w:cs="Arial"/>
                <w:b/>
                <w:bCs/>
              </w:rPr>
              <w:br/>
            </w:r>
          </w:p>
          <w:p w14:paraId="5C4549D5" w14:textId="3476E340" w:rsidR="00B43777" w:rsidRDefault="00A55C32" w:rsidP="00A55C32">
            <w:pPr>
              <w:rPr>
                <w:rFonts w:cs="Arial"/>
                <w:b/>
                <w:bCs/>
              </w:rPr>
            </w:pPr>
            <w:r w:rsidRPr="002054D9">
              <w:rPr>
                <w:rFonts w:cs="Arial"/>
                <w:i/>
              </w:rPr>
              <w:t>Navigate to point (</w:t>
            </w:r>
            <w:proofErr w:type="spellStart"/>
            <w:r w:rsidRPr="002054D9">
              <w:rPr>
                <w:rFonts w:cs="Arial"/>
                <w:i/>
              </w:rPr>
              <w:t>Xx,YY</w:t>
            </w:r>
            <w:proofErr w:type="spellEnd"/>
            <w:r w:rsidRPr="002054D9">
              <w:rPr>
                <w:rFonts w:cs="Arial"/>
                <w:i/>
              </w:rPr>
              <w:t xml:space="preserve"> Coverage Area S-102, S-104</w:t>
            </w:r>
          </w:p>
          <w:p w14:paraId="0384F6BF" w14:textId="404D46D4" w:rsidR="00A55C32" w:rsidRPr="00110428" w:rsidRDefault="00A55C32" w:rsidP="00541D1A">
            <w:pPr>
              <w:rPr>
                <w:ins w:id="8567" w:author="jonathan pritchard" w:date="2025-01-23T13:47:00Z" w16du:dateUtc="2025-01-23T13:47:00Z"/>
                <w:rFonts w:cs="Arial"/>
                <w:b/>
                <w:bCs/>
              </w:rPr>
            </w:pPr>
          </w:p>
        </w:tc>
      </w:tr>
      <w:tr w:rsidR="00B43777" w:rsidRPr="00340B0D" w14:paraId="5404D494" w14:textId="77777777" w:rsidTr="00541D1A">
        <w:trPr>
          <w:ins w:id="8568" w:author="jonathan pritchard" w:date="2025-01-23T13:47: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16E6AD3" w14:textId="77777777" w:rsidR="00B43777" w:rsidRPr="00340B0D" w:rsidRDefault="00B43777" w:rsidP="00541D1A">
            <w:pPr>
              <w:jc w:val="center"/>
              <w:rPr>
                <w:ins w:id="8569" w:author="jonathan pritchard" w:date="2025-01-23T13:47:00Z" w16du:dateUtc="2025-01-23T13:47:00Z"/>
                <w:rFonts w:cs="Arial"/>
                <w:sz w:val="18"/>
                <w:szCs w:val="18"/>
              </w:rPr>
            </w:pPr>
            <w:ins w:id="8570" w:author="jonathan pritchard" w:date="2025-01-23T13:47:00Z" w16du:dateUtc="2025-01-23T13:47:00Z">
              <w:r w:rsidRPr="00340B0D">
                <w:rPr>
                  <w:rFonts w:cs="Arial"/>
                  <w:b/>
                  <w:bCs/>
                  <w:sz w:val="18"/>
                  <w:szCs w:val="18"/>
                </w:rPr>
                <w:t>Results</w:t>
              </w:r>
            </w:ins>
          </w:p>
        </w:tc>
      </w:tr>
      <w:tr w:rsidR="00B43777" w:rsidRPr="00340B0D" w14:paraId="6112059C" w14:textId="77777777" w:rsidTr="00541D1A">
        <w:trPr>
          <w:ins w:id="8571" w:author="jonathan pritchard" w:date="2025-01-23T13:47:00Z"/>
        </w:trPr>
        <w:tc>
          <w:tcPr>
            <w:tcW w:w="9199" w:type="dxa"/>
            <w:gridSpan w:val="11"/>
            <w:tcBorders>
              <w:top w:val="single" w:sz="4" w:space="0" w:color="auto"/>
              <w:left w:val="single" w:sz="12" w:space="0" w:color="auto"/>
              <w:bottom w:val="single" w:sz="12" w:space="0" w:color="auto"/>
              <w:right w:val="single" w:sz="12" w:space="0" w:color="auto"/>
            </w:tcBorders>
          </w:tcPr>
          <w:p w14:paraId="585C06E2" w14:textId="77777777" w:rsidR="00B43777" w:rsidRDefault="00B43777" w:rsidP="00541D1A">
            <w:pPr>
              <w:rPr>
                <w:ins w:id="8572" w:author="jonathan pritchard" w:date="2025-01-23T13:47:00Z" w16du:dateUtc="2025-01-23T13:47:00Z"/>
                <w:rFonts w:cs="Arial"/>
                <w:sz w:val="18"/>
                <w:szCs w:val="18"/>
              </w:rPr>
            </w:pPr>
          </w:p>
          <w:p w14:paraId="5D80F320" w14:textId="77777777" w:rsidR="00B43777" w:rsidRDefault="00B43777" w:rsidP="00541D1A">
            <w:pPr>
              <w:rPr>
                <w:ins w:id="8573" w:author="jonathan pritchard" w:date="2025-01-23T13:47:00Z" w16du:dateUtc="2025-01-23T13:47:00Z"/>
                <w:rFonts w:cs="Arial"/>
                <w:sz w:val="18"/>
                <w:szCs w:val="18"/>
              </w:rPr>
            </w:pPr>
          </w:p>
          <w:p w14:paraId="0F0474A5" w14:textId="77777777" w:rsidR="00A55C32" w:rsidRPr="00A55C32" w:rsidRDefault="00A55C32" w:rsidP="00A55C32">
            <w:pPr>
              <w:rPr>
                <w:rFonts w:cs="Arial"/>
                <w:sz w:val="18"/>
                <w:szCs w:val="18"/>
              </w:rPr>
            </w:pPr>
            <w:r w:rsidRPr="00A55C32">
              <w:rPr>
                <w:rFonts w:cs="Arial"/>
                <w:sz w:val="18"/>
                <w:szCs w:val="18"/>
              </w:rPr>
              <w:t xml:space="preserve">Verify </w:t>
            </w:r>
          </w:p>
          <w:p w14:paraId="38FB9457" w14:textId="77777777" w:rsidR="00A55C32" w:rsidRPr="00A55C32" w:rsidRDefault="00A55C32" w:rsidP="00A55C32">
            <w:pPr>
              <w:rPr>
                <w:rFonts w:cs="Arial"/>
                <w:sz w:val="18"/>
                <w:szCs w:val="18"/>
              </w:rPr>
            </w:pPr>
          </w:p>
          <w:p w14:paraId="2676A280" w14:textId="19CD3CB1" w:rsidR="00A55C32" w:rsidRPr="00A55C32" w:rsidRDefault="00A55C32" w:rsidP="00A55C32">
            <w:pPr>
              <w:rPr>
                <w:rFonts w:cs="Arial"/>
                <w:sz w:val="18"/>
                <w:szCs w:val="18"/>
              </w:rPr>
            </w:pPr>
            <w:r w:rsidRPr="00A55C32">
              <w:rPr>
                <w:rFonts w:cs="Arial"/>
                <w:sz w:val="18"/>
                <w:szCs w:val="18"/>
              </w:rPr>
              <w:t>1.</w:t>
            </w:r>
            <w:r w:rsidRPr="00A55C32">
              <w:rPr>
                <w:rFonts w:cs="Arial"/>
                <w:sz w:val="18"/>
                <w:szCs w:val="18"/>
              </w:rPr>
              <w:tab/>
              <w:t xml:space="preserve">Water Level Adjustment is enabled and a permanent message is displayed to user as per </w:t>
            </w:r>
            <w:r w:rsidR="005E5735">
              <w:rPr>
                <w:rFonts w:cs="Arial"/>
                <w:sz w:val="18"/>
                <w:szCs w:val="18"/>
              </w:rPr>
              <w:t>S-98</w:t>
            </w:r>
            <w:r w:rsidRPr="00A55C32">
              <w:rPr>
                <w:rFonts w:cs="Arial"/>
                <w:sz w:val="18"/>
                <w:szCs w:val="18"/>
              </w:rPr>
              <w:t xml:space="preserve"> Appendix </w:t>
            </w:r>
            <w:r w:rsidR="00852999">
              <w:rPr>
                <w:rFonts w:cs="Arial"/>
                <w:sz w:val="18"/>
                <w:szCs w:val="18"/>
              </w:rPr>
              <w:t>D-3.1</w:t>
            </w:r>
          </w:p>
          <w:p w14:paraId="3044DA9F" w14:textId="77777777" w:rsidR="00A55C32" w:rsidRPr="00A55C32" w:rsidRDefault="00A55C32" w:rsidP="00A55C32">
            <w:pPr>
              <w:rPr>
                <w:rFonts w:cs="Arial"/>
                <w:sz w:val="18"/>
                <w:szCs w:val="18"/>
              </w:rPr>
            </w:pPr>
            <w:r w:rsidRPr="00A55C32">
              <w:rPr>
                <w:rFonts w:cs="Arial"/>
                <w:sz w:val="18"/>
                <w:szCs w:val="18"/>
              </w:rPr>
              <w:t xml:space="preserve"> </w:t>
            </w:r>
          </w:p>
          <w:p w14:paraId="5C83E299" w14:textId="77777777" w:rsidR="00A55C32" w:rsidRPr="00A55C32" w:rsidRDefault="00A55C32" w:rsidP="00A55C32">
            <w:pPr>
              <w:rPr>
                <w:rFonts w:cs="Arial"/>
                <w:sz w:val="18"/>
                <w:szCs w:val="18"/>
              </w:rPr>
            </w:pPr>
          </w:p>
          <w:p w14:paraId="4A98E372" w14:textId="77777777" w:rsidR="00A55C32" w:rsidRPr="00A55C32" w:rsidRDefault="00A55C32" w:rsidP="00A55C32">
            <w:pPr>
              <w:rPr>
                <w:rFonts w:cs="Arial"/>
                <w:sz w:val="18"/>
                <w:szCs w:val="18"/>
              </w:rPr>
            </w:pPr>
            <w:r w:rsidRPr="00A55C32">
              <w:rPr>
                <w:rFonts w:cs="Arial"/>
                <w:sz w:val="18"/>
                <w:szCs w:val="18"/>
              </w:rPr>
              <w:t>2.</w:t>
            </w:r>
            <w:r w:rsidRPr="00A55C32">
              <w:rPr>
                <w:rFonts w:cs="Arial"/>
                <w:sz w:val="18"/>
                <w:szCs w:val="18"/>
              </w:rPr>
              <w:tab/>
              <w:t>The boundary of the Water Level Adjustment is shown.</w:t>
            </w:r>
          </w:p>
          <w:p w14:paraId="665A5A6A" w14:textId="77777777" w:rsidR="00A55C32" w:rsidRDefault="00A55C32" w:rsidP="00A55C32">
            <w:pPr>
              <w:rPr>
                <w:rFonts w:cs="Arial"/>
                <w:sz w:val="18"/>
                <w:szCs w:val="18"/>
              </w:rPr>
            </w:pPr>
            <w:r w:rsidRPr="00A55C32">
              <w:rPr>
                <w:rFonts w:cs="Arial"/>
                <w:sz w:val="18"/>
                <w:szCs w:val="18"/>
              </w:rPr>
              <w:t xml:space="preserve"> </w:t>
            </w:r>
          </w:p>
          <w:p w14:paraId="615A4608" w14:textId="4269ABE9" w:rsidR="00A55C32" w:rsidRDefault="00A55C32" w:rsidP="00A55C32">
            <w:pPr>
              <w:jc w:val="center"/>
              <w:rPr>
                <w:rFonts w:cs="Arial"/>
                <w:sz w:val="18"/>
                <w:szCs w:val="18"/>
              </w:rPr>
            </w:pPr>
            <w:r w:rsidRPr="002054D9">
              <w:rPr>
                <w:rFonts w:cs="Arial"/>
                <w:noProof/>
                <w:lang w:val="en-IN" w:eastAsia="en-IN"/>
              </w:rPr>
              <w:drawing>
                <wp:inline distT="0" distB="0" distL="0" distR="0" wp14:anchorId="6AF4ED73" wp14:editId="51464385">
                  <wp:extent cx="3215640" cy="2913380"/>
                  <wp:effectExtent l="0" t="0" r="381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215640" cy="2913380"/>
                          </a:xfrm>
                          <a:prstGeom prst="rect">
                            <a:avLst/>
                          </a:prstGeom>
                          <a:noFill/>
                          <a:ln>
                            <a:noFill/>
                          </a:ln>
                        </pic:spPr>
                      </pic:pic>
                    </a:graphicData>
                  </a:graphic>
                </wp:inline>
              </w:drawing>
            </w:r>
          </w:p>
          <w:p w14:paraId="02A65724" w14:textId="2D6CA866" w:rsidR="00A55C32" w:rsidRPr="00A46DE9" w:rsidRDefault="00A46DE9" w:rsidP="00A55C32">
            <w:pPr>
              <w:rPr>
                <w:rFonts w:cs="Arial"/>
                <w:b/>
                <w:bCs/>
                <w:sz w:val="18"/>
                <w:szCs w:val="18"/>
              </w:rPr>
            </w:pPr>
            <w:proofErr w:type="spellStart"/>
            <w:r>
              <w:rPr>
                <w:rFonts w:cs="Arial"/>
                <w:b/>
                <w:bCs/>
                <w:sz w:val="18"/>
                <w:szCs w:val="18"/>
              </w:rPr>
              <w:t>tbd</w:t>
            </w:r>
            <w:proofErr w:type="spellEnd"/>
          </w:p>
          <w:p w14:paraId="65EB8643" w14:textId="77777777" w:rsidR="00A46DE9" w:rsidRPr="00A55C32" w:rsidRDefault="00A46DE9" w:rsidP="00A55C32">
            <w:pPr>
              <w:rPr>
                <w:rFonts w:cs="Arial"/>
                <w:sz w:val="18"/>
                <w:szCs w:val="18"/>
              </w:rPr>
            </w:pPr>
          </w:p>
          <w:p w14:paraId="36FC0976" w14:textId="566CFFC7" w:rsidR="00B43777" w:rsidRDefault="00A55C32" w:rsidP="00A55C32">
            <w:pPr>
              <w:rPr>
                <w:ins w:id="8574" w:author="jonathan pritchard" w:date="2025-01-23T13:47:00Z" w16du:dateUtc="2025-01-23T13:47:00Z"/>
                <w:rFonts w:cs="Arial"/>
                <w:sz w:val="18"/>
                <w:szCs w:val="18"/>
              </w:rPr>
            </w:pPr>
            <w:r w:rsidRPr="00A55C32">
              <w:rPr>
                <w:rFonts w:cs="Arial"/>
                <w:sz w:val="18"/>
                <w:szCs w:val="18"/>
              </w:rPr>
              <w:t>3.</w:t>
            </w:r>
            <w:r w:rsidRPr="00A55C32">
              <w:rPr>
                <w:rFonts w:cs="Arial"/>
                <w:sz w:val="18"/>
                <w:szCs w:val="18"/>
              </w:rPr>
              <w:tab/>
              <w:t>Verify the ECDIS legend correctly reports the vertical datum of the S-102 and S-104 data</w:t>
            </w:r>
          </w:p>
          <w:p w14:paraId="7E03D0DA" w14:textId="77777777" w:rsidR="00B43777" w:rsidRPr="00340B0D" w:rsidRDefault="00B43777" w:rsidP="00541D1A">
            <w:pPr>
              <w:jc w:val="center"/>
              <w:rPr>
                <w:ins w:id="8575" w:author="jonathan pritchard" w:date="2025-01-23T13:47:00Z" w16du:dateUtc="2025-01-23T13:47:00Z"/>
                <w:rFonts w:cs="Arial"/>
                <w:sz w:val="18"/>
                <w:szCs w:val="18"/>
              </w:rPr>
            </w:pPr>
          </w:p>
          <w:p w14:paraId="737024FE" w14:textId="77777777" w:rsidR="00B43777" w:rsidRDefault="00B43777" w:rsidP="00541D1A">
            <w:pPr>
              <w:tabs>
                <w:tab w:val="left" w:pos="3048"/>
              </w:tabs>
              <w:jc w:val="center"/>
              <w:rPr>
                <w:ins w:id="8576" w:author="jonathan pritchard" w:date="2025-01-23T13:47:00Z" w16du:dateUtc="2025-01-23T13:47:00Z"/>
                <w:rFonts w:cs="Arial"/>
                <w:sz w:val="18"/>
                <w:szCs w:val="18"/>
              </w:rPr>
            </w:pPr>
          </w:p>
          <w:p w14:paraId="30481065" w14:textId="77777777" w:rsidR="00B43777" w:rsidRPr="00340B0D" w:rsidRDefault="00B43777" w:rsidP="00541D1A">
            <w:pPr>
              <w:tabs>
                <w:tab w:val="left" w:pos="3048"/>
              </w:tabs>
              <w:jc w:val="center"/>
              <w:rPr>
                <w:ins w:id="8577" w:author="jonathan pritchard" w:date="2025-01-23T13:47:00Z" w16du:dateUtc="2025-01-23T13:47:00Z"/>
                <w:rFonts w:cs="Arial"/>
                <w:sz w:val="18"/>
                <w:szCs w:val="18"/>
              </w:rPr>
            </w:pPr>
          </w:p>
          <w:p w14:paraId="57A9D0BA" w14:textId="77777777" w:rsidR="00B43777" w:rsidRDefault="00B43777" w:rsidP="00541D1A">
            <w:pPr>
              <w:jc w:val="center"/>
              <w:rPr>
                <w:ins w:id="8578" w:author="jonathan pritchard" w:date="2025-01-23T13:47:00Z" w16du:dateUtc="2025-01-23T13:47:00Z"/>
                <w:rFonts w:cs="Arial"/>
                <w:sz w:val="18"/>
                <w:szCs w:val="18"/>
              </w:rPr>
            </w:pPr>
          </w:p>
          <w:p w14:paraId="28B947D6" w14:textId="77777777" w:rsidR="00B43777" w:rsidRDefault="00B43777" w:rsidP="00541D1A">
            <w:pPr>
              <w:jc w:val="center"/>
              <w:rPr>
                <w:ins w:id="8579" w:author="jonathan pritchard" w:date="2025-01-23T13:47:00Z" w16du:dateUtc="2025-01-23T13:47:00Z"/>
                <w:rFonts w:cs="Arial"/>
                <w:sz w:val="18"/>
                <w:szCs w:val="18"/>
              </w:rPr>
            </w:pPr>
          </w:p>
          <w:p w14:paraId="6705B588" w14:textId="77777777" w:rsidR="00B43777" w:rsidRPr="00340B0D" w:rsidRDefault="00B43777" w:rsidP="00541D1A">
            <w:pPr>
              <w:rPr>
                <w:ins w:id="8580" w:author="jonathan pritchard" w:date="2025-01-23T13:47:00Z" w16du:dateUtc="2025-01-23T13:47:00Z"/>
                <w:rFonts w:cs="Arial"/>
                <w:sz w:val="18"/>
                <w:szCs w:val="18"/>
              </w:rPr>
            </w:pPr>
          </w:p>
        </w:tc>
      </w:tr>
    </w:tbl>
    <w:p w14:paraId="73542FD5" w14:textId="77777777" w:rsidR="00B43777" w:rsidRDefault="00B43777" w:rsidP="00B43777">
      <w:pPr>
        <w:rPr>
          <w:ins w:id="8581" w:author="jonathan pritchard" w:date="2025-01-23T13:47:00Z" w16du:dateUtc="2025-01-23T13:47:00Z"/>
        </w:rPr>
      </w:pPr>
    </w:p>
    <w:p w14:paraId="3D6D2D8F" w14:textId="77777777" w:rsidR="00B43777" w:rsidRPr="00B43777" w:rsidRDefault="00B43777">
      <w:pPr>
        <w:rPr>
          <w:b/>
          <w:rPrChange w:id="8582" w:author="jonathan pritchard" w:date="2025-01-23T13:47:00Z" w16du:dateUtc="2025-01-23T13:47:00Z">
            <w:rPr>
              <w:rFonts w:cs="Arial"/>
              <w:b w:val="0"/>
              <w:color w:val="000000" w:themeColor="text1"/>
            </w:rPr>
          </w:rPrChange>
        </w:rPr>
        <w:pPrChange w:id="8583" w:author="jonathan pritchard" w:date="2025-01-23T13:47:00Z" w16du:dateUtc="2025-01-23T13:47:00Z">
          <w:pPr>
            <w:pStyle w:val="Heading1"/>
            <w:numPr>
              <w:ilvl w:val="2"/>
              <w:numId w:val="73"/>
            </w:numPr>
            <w:tabs>
              <w:tab w:val="clear" w:pos="432"/>
              <w:tab w:val="left" w:pos="567"/>
            </w:tabs>
            <w:spacing w:after="120"/>
            <w:ind w:left="567" w:hanging="567"/>
          </w:pPr>
        </w:pPrChange>
      </w:pPr>
    </w:p>
    <w:p w14:paraId="245EDDBF" w14:textId="77777777" w:rsidR="006C7785" w:rsidRPr="002054D9" w:rsidRDefault="006C7785" w:rsidP="006C7785">
      <w:pPr>
        <w:rPr>
          <w:rFonts w:cs="Arial"/>
        </w:rPr>
      </w:pPr>
    </w:p>
    <w:p w14:paraId="666DAD8B" w14:textId="21E41082" w:rsidR="00B43777" w:rsidRDefault="00B43777">
      <w:pPr>
        <w:widowControl/>
        <w:spacing w:line="240" w:lineRule="auto"/>
        <w:jc w:val="left"/>
        <w:rPr>
          <w:ins w:id="8584" w:author="jonathan pritchard" w:date="2025-01-23T13:47:00Z" w16du:dateUtc="2025-01-23T13:47:00Z"/>
          <w:rFonts w:cs="Arial"/>
        </w:rPr>
      </w:pPr>
      <w:ins w:id="8585" w:author="jonathan pritchard" w:date="2025-01-23T13:47:00Z" w16du:dateUtc="2025-01-23T13:47:00Z">
        <w:r>
          <w:rPr>
            <w:rFonts w:cs="Arial"/>
          </w:rPr>
          <w:br w:type="page"/>
        </w:r>
      </w:ins>
    </w:p>
    <w:p w14:paraId="4559FF9A" w14:textId="77777777" w:rsidR="006C7785" w:rsidRPr="002054D9" w:rsidRDefault="006C7785" w:rsidP="006C7785">
      <w:pPr>
        <w:rPr>
          <w:rFonts w:cs="Arial"/>
        </w:rPr>
      </w:pPr>
    </w:p>
    <w:p w14:paraId="18A7A070" w14:textId="77777777" w:rsidR="006C7785" w:rsidRPr="00251401" w:rsidRDefault="006C7785" w:rsidP="006C7785">
      <w:pPr>
        <w:pStyle w:val="Heading1"/>
        <w:numPr>
          <w:ilvl w:val="2"/>
          <w:numId w:val="73"/>
        </w:numPr>
        <w:tabs>
          <w:tab w:val="left" w:pos="567"/>
        </w:tabs>
        <w:spacing w:after="120"/>
        <w:ind w:left="567" w:hanging="567"/>
        <w:rPr>
          <w:ins w:id="8586" w:author="jonathan pritchard" w:date="2025-01-23T13:47:00Z" w16du:dateUtc="2025-01-23T13:47:00Z"/>
          <w:rFonts w:cs="Arial"/>
          <w:color w:val="000000" w:themeColor="text1"/>
        </w:rPr>
      </w:pPr>
      <w:bookmarkStart w:id="8587" w:name="_Toc189647890"/>
      <w:r w:rsidRPr="00251401">
        <w:rPr>
          <w:rFonts w:cs="Arial"/>
          <w:color w:val="000000" w:themeColor="text1"/>
        </w:rPr>
        <w:t>Adjustment of Other Depth Values</w:t>
      </w:r>
      <w:bookmarkEnd w:id="8587"/>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B43777" w:rsidRPr="00340B0D" w14:paraId="5B9174A7" w14:textId="77777777" w:rsidTr="00541D1A">
        <w:trPr>
          <w:trHeight w:val="416"/>
          <w:ins w:id="8588" w:author="jonathan pritchard" w:date="2025-01-23T13:47:00Z"/>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53CE5F09" w14:textId="77777777" w:rsidR="00B43777" w:rsidRPr="00340B0D" w:rsidRDefault="00B43777" w:rsidP="00541D1A">
            <w:pPr>
              <w:jc w:val="center"/>
              <w:rPr>
                <w:ins w:id="8589" w:author="jonathan pritchard" w:date="2025-01-23T13:47:00Z" w16du:dateUtc="2025-01-23T13:47:00Z"/>
                <w:rFonts w:cs="Arial"/>
                <w:b/>
                <w:bCs/>
                <w:sz w:val="18"/>
                <w:szCs w:val="18"/>
              </w:rPr>
            </w:pPr>
            <w:ins w:id="8590" w:author="jonathan pritchard" w:date="2025-01-23T13:47:00Z" w16du:dateUtc="2025-01-23T13:47:00Z">
              <w:r w:rsidRPr="00340B0D">
                <w:rPr>
                  <w:rFonts w:cs="Arial"/>
                  <w:b/>
                  <w:bCs/>
                  <w:sz w:val="18"/>
                  <w:szCs w:val="18"/>
                </w:rPr>
                <w:t>Test Reference</w:t>
              </w:r>
            </w:ins>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2F20AE2B" w14:textId="511EA5F4" w:rsidR="00B43777" w:rsidRPr="00C87169" w:rsidRDefault="005614DA" w:rsidP="00541D1A">
            <w:pPr>
              <w:jc w:val="center"/>
              <w:rPr>
                <w:ins w:id="8591" w:author="jonathan pritchard" w:date="2025-01-23T13:47:00Z" w16du:dateUtc="2025-01-23T13:47:00Z"/>
                <w:rFonts w:cs="Arial"/>
                <w:bCs/>
              </w:rPr>
            </w:pPr>
            <w:proofErr w:type="spellStart"/>
            <w:r w:rsidRPr="002054D9">
              <w:rPr>
                <w:rFonts w:cs="Arial"/>
              </w:rPr>
              <w:t>AdjustmentOfDepthValues</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13C66F8E" w14:textId="77777777" w:rsidR="00B43777" w:rsidRPr="00340B0D" w:rsidRDefault="00B43777" w:rsidP="00541D1A">
            <w:pPr>
              <w:jc w:val="center"/>
              <w:rPr>
                <w:ins w:id="8592" w:author="jonathan pritchard" w:date="2025-01-23T13:47:00Z" w16du:dateUtc="2025-01-23T13:47:00Z"/>
                <w:rFonts w:cs="Arial"/>
                <w:b/>
                <w:bCs/>
                <w:sz w:val="18"/>
                <w:szCs w:val="18"/>
              </w:rPr>
            </w:pPr>
            <w:ins w:id="8593" w:author="jonathan pritchard" w:date="2025-01-23T13:47:00Z" w16du:dateUtc="2025-01-23T13:47: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3EB25C73" w14:textId="6FD4F81E" w:rsidR="00B43777" w:rsidRPr="005614DA" w:rsidRDefault="00251401" w:rsidP="00251401">
            <w:pPr>
              <w:rPr>
                <w:ins w:id="8594" w:author="jonathan pritchard" w:date="2025-01-23T13:47:00Z" w16du:dateUtc="2025-01-23T13:47:00Z"/>
                <w:rFonts w:cs="Arial"/>
                <w:color w:val="000000"/>
              </w:rPr>
            </w:pPr>
            <w:r>
              <w:rPr>
                <w:rFonts w:cs="Arial"/>
              </w:rPr>
              <w:t>S-98 Appendix D-3.1</w:t>
            </w:r>
          </w:p>
        </w:tc>
      </w:tr>
      <w:tr w:rsidR="00B43777" w:rsidRPr="00340B0D" w14:paraId="6D1168D7" w14:textId="77777777" w:rsidTr="00541D1A">
        <w:trPr>
          <w:ins w:id="8595" w:author="jonathan pritchard" w:date="2025-01-23T13:47: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6351271" w14:textId="77777777" w:rsidR="00B43777" w:rsidRPr="00340B0D" w:rsidRDefault="00B43777" w:rsidP="00541D1A">
            <w:pPr>
              <w:rPr>
                <w:ins w:id="8596" w:author="jonathan pritchard" w:date="2025-01-23T13:47:00Z" w16du:dateUtc="2025-01-23T13:47:00Z"/>
                <w:rFonts w:cs="Arial"/>
                <w:b/>
                <w:bCs/>
                <w:sz w:val="18"/>
                <w:szCs w:val="18"/>
              </w:rPr>
            </w:pPr>
            <w:ins w:id="8597" w:author="jonathan pritchard" w:date="2025-01-23T13:47:00Z" w16du:dateUtc="2025-01-23T13:47:00Z">
              <w:r w:rsidRPr="00340B0D">
                <w:rPr>
                  <w:rFonts w:cs="Arial"/>
                  <w:b/>
                  <w:bCs/>
                  <w:sz w:val="18"/>
                  <w:szCs w:val="18"/>
                </w:rPr>
                <w:t>Test Description</w:t>
              </w:r>
            </w:ins>
          </w:p>
        </w:tc>
      </w:tr>
      <w:tr w:rsidR="00B43777" w:rsidRPr="00340B0D" w14:paraId="488CA556" w14:textId="77777777" w:rsidTr="00541D1A">
        <w:trPr>
          <w:ins w:id="8598" w:author="jonathan pritchard" w:date="2025-01-23T13:47: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4FF0009B" w14:textId="77777777" w:rsidR="00B43777" w:rsidRDefault="00B43777" w:rsidP="00541D1A">
            <w:pPr>
              <w:rPr>
                <w:rFonts w:cs="Arial"/>
                <w:i/>
              </w:rPr>
            </w:pPr>
          </w:p>
          <w:p w14:paraId="4F3F7069" w14:textId="4FC8568B" w:rsidR="005614DA" w:rsidRPr="009C22F4" w:rsidRDefault="005614DA" w:rsidP="00541D1A">
            <w:pPr>
              <w:rPr>
                <w:ins w:id="8599" w:author="jonathan pritchard" w:date="2025-01-23T13:47:00Z" w16du:dateUtc="2025-01-23T13:47:00Z"/>
                <w:rFonts w:cs="Arial"/>
                <w:i/>
              </w:rPr>
            </w:pPr>
            <w:r w:rsidRPr="002054D9">
              <w:rPr>
                <w:rFonts w:cs="Arial"/>
                <w:i/>
              </w:rPr>
              <w:t>This test verifies the ECDIS can harmonise S-104 Water Level with S-101 Depth Values on other features</w:t>
            </w:r>
          </w:p>
          <w:p w14:paraId="455427EE" w14:textId="77777777" w:rsidR="00B43777" w:rsidRPr="009C22F4" w:rsidRDefault="00B43777" w:rsidP="00541D1A">
            <w:pPr>
              <w:rPr>
                <w:ins w:id="8600" w:author="jonathan pritchard" w:date="2025-01-23T13:47:00Z" w16du:dateUtc="2025-01-23T13:47:00Z"/>
                <w:rFonts w:cs="Arial"/>
                <w:i/>
              </w:rPr>
            </w:pPr>
          </w:p>
        </w:tc>
      </w:tr>
      <w:tr w:rsidR="00B43777" w:rsidRPr="00340B0D" w14:paraId="2A9405E0" w14:textId="77777777" w:rsidTr="00541D1A">
        <w:trPr>
          <w:ins w:id="8601" w:author="jonathan pritchard" w:date="2025-01-23T13:47: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6AF9FD8" w14:textId="77777777" w:rsidR="00B43777" w:rsidRPr="00340B0D" w:rsidRDefault="00B43777" w:rsidP="00541D1A">
            <w:pPr>
              <w:jc w:val="center"/>
              <w:rPr>
                <w:ins w:id="8602" w:author="jonathan pritchard" w:date="2025-01-23T13:47:00Z" w16du:dateUtc="2025-01-23T13:47:00Z"/>
                <w:rFonts w:cs="Arial"/>
                <w:b/>
                <w:bCs/>
                <w:sz w:val="18"/>
                <w:szCs w:val="18"/>
              </w:rPr>
            </w:pPr>
            <w:ins w:id="8603" w:author="jonathan pritchard" w:date="2025-01-23T13:47:00Z" w16du:dateUtc="2025-01-23T13:47:00Z">
              <w:r w:rsidRPr="00340B0D">
                <w:rPr>
                  <w:rFonts w:cs="Arial"/>
                  <w:b/>
                  <w:bCs/>
                  <w:sz w:val="18"/>
                  <w:szCs w:val="18"/>
                </w:rPr>
                <w:t>Loaded Data</w:t>
              </w:r>
            </w:ins>
          </w:p>
        </w:tc>
      </w:tr>
      <w:tr w:rsidR="00B43777" w:rsidRPr="00340B0D" w14:paraId="6E8C08BB" w14:textId="77777777" w:rsidTr="00541D1A">
        <w:trPr>
          <w:ins w:id="8604" w:author="jonathan pritchard" w:date="2025-01-23T13:47:00Z"/>
        </w:trPr>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BB22524" w14:textId="77777777" w:rsidR="00B43777" w:rsidRPr="00340B0D" w:rsidRDefault="00B43777" w:rsidP="00541D1A">
            <w:pPr>
              <w:jc w:val="center"/>
              <w:rPr>
                <w:ins w:id="8605" w:author="jonathan pritchard" w:date="2025-01-23T13:47:00Z" w16du:dateUtc="2025-01-23T13:47:00Z"/>
                <w:rFonts w:cs="Arial"/>
                <w:b/>
                <w:bCs/>
                <w:sz w:val="18"/>
                <w:szCs w:val="18"/>
              </w:rPr>
            </w:pPr>
            <w:ins w:id="8606" w:author="jonathan pritchard" w:date="2025-01-23T13:47:00Z" w16du:dateUtc="2025-01-23T13:47: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C47837C" w14:textId="77777777" w:rsidR="00B43777" w:rsidRPr="00340B0D" w:rsidRDefault="00B43777" w:rsidP="00541D1A">
            <w:pPr>
              <w:jc w:val="center"/>
              <w:rPr>
                <w:ins w:id="8607" w:author="jonathan pritchard" w:date="2025-01-23T13:47:00Z" w16du:dateUtc="2025-01-23T13:47:00Z"/>
                <w:rFonts w:cs="Arial"/>
                <w:b/>
                <w:bCs/>
                <w:sz w:val="18"/>
                <w:szCs w:val="18"/>
              </w:rPr>
            </w:pPr>
          </w:p>
        </w:tc>
      </w:tr>
      <w:tr w:rsidR="00B43777" w:rsidRPr="00340B0D" w14:paraId="5EEF98BD" w14:textId="77777777" w:rsidTr="00541D1A">
        <w:trPr>
          <w:ins w:id="8608" w:author="jonathan pritchard" w:date="2025-01-23T13:47:00Z"/>
        </w:trPr>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0D37E23A" w14:textId="77777777" w:rsidR="00B43777" w:rsidRPr="00340B0D" w:rsidRDefault="00B43777" w:rsidP="00541D1A">
            <w:pPr>
              <w:rPr>
                <w:ins w:id="8609" w:author="jonathan pritchard" w:date="2025-01-23T13:47:00Z" w16du:dateUtc="2025-01-23T13:47: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33EE7AF3" w14:textId="77777777" w:rsidR="00B43777" w:rsidRPr="00340B0D" w:rsidRDefault="00B43777" w:rsidP="00541D1A">
            <w:pPr>
              <w:rPr>
                <w:ins w:id="8610" w:author="jonathan pritchard" w:date="2025-01-23T13:47:00Z" w16du:dateUtc="2025-01-23T13:47:00Z"/>
                <w:rFonts w:cs="Arial"/>
                <w:sz w:val="18"/>
                <w:szCs w:val="18"/>
              </w:rPr>
            </w:pPr>
          </w:p>
        </w:tc>
      </w:tr>
      <w:tr w:rsidR="00B43777" w:rsidRPr="00340B0D" w14:paraId="744B9148" w14:textId="77777777" w:rsidTr="00541D1A">
        <w:trPr>
          <w:ins w:id="8611" w:author="jonathan pritchard" w:date="2025-01-23T13:47:00Z"/>
        </w:trPr>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28C36A0C" w14:textId="77777777" w:rsidR="00B43777" w:rsidRPr="00340B0D" w:rsidRDefault="00B43777" w:rsidP="00541D1A">
            <w:pPr>
              <w:rPr>
                <w:ins w:id="8612" w:author="jonathan pritchard" w:date="2025-01-23T13:47:00Z" w16du:dateUtc="2025-01-23T13:47: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6BC80A99" w14:textId="77777777" w:rsidR="00B43777" w:rsidRPr="00340B0D" w:rsidRDefault="00B43777" w:rsidP="00541D1A">
            <w:pPr>
              <w:rPr>
                <w:ins w:id="8613" w:author="jonathan pritchard" w:date="2025-01-23T13:47:00Z" w16du:dateUtc="2025-01-23T13:47:00Z"/>
                <w:rFonts w:cs="Arial"/>
                <w:sz w:val="18"/>
                <w:szCs w:val="18"/>
              </w:rPr>
            </w:pPr>
          </w:p>
        </w:tc>
      </w:tr>
      <w:tr w:rsidR="00B43777" w:rsidRPr="00340B0D" w14:paraId="42E6A058" w14:textId="77777777" w:rsidTr="00541D1A">
        <w:trPr>
          <w:ins w:id="8614" w:author="jonathan pritchard" w:date="2025-01-23T13:47:00Z"/>
        </w:trPr>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211612F" w14:textId="77777777" w:rsidR="00B43777" w:rsidRPr="00340B0D" w:rsidRDefault="00B43777" w:rsidP="00541D1A">
            <w:pPr>
              <w:jc w:val="center"/>
              <w:rPr>
                <w:ins w:id="8615" w:author="jonathan pritchard" w:date="2025-01-23T13:47:00Z" w16du:dateUtc="2025-01-23T13:47:00Z"/>
                <w:rFonts w:cs="Arial"/>
                <w:b/>
                <w:bCs/>
                <w:sz w:val="18"/>
                <w:szCs w:val="18"/>
              </w:rPr>
            </w:pPr>
            <w:ins w:id="8616" w:author="jonathan pritchard" w:date="2025-01-23T13:47:00Z" w16du:dateUtc="2025-01-23T13:47: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FC9FC73" w14:textId="77777777" w:rsidR="00B43777" w:rsidRPr="00340B0D" w:rsidRDefault="00B43777" w:rsidP="00541D1A">
            <w:pPr>
              <w:jc w:val="center"/>
              <w:rPr>
                <w:ins w:id="8617" w:author="jonathan pritchard" w:date="2025-01-23T13:47:00Z" w16du:dateUtc="2025-01-23T13:47:00Z"/>
                <w:rFonts w:cs="Arial"/>
                <w:b/>
                <w:bCs/>
                <w:sz w:val="18"/>
                <w:szCs w:val="18"/>
              </w:rPr>
            </w:pPr>
            <w:ins w:id="8618" w:author="jonathan pritchard" w:date="2025-01-23T13:47:00Z" w16du:dateUtc="2025-01-23T13:47:00Z">
              <w:r w:rsidRPr="00340B0D">
                <w:rPr>
                  <w:rFonts w:cs="Arial"/>
                  <w:b/>
                  <w:bCs/>
                  <w:sz w:val="18"/>
                  <w:szCs w:val="18"/>
                </w:rPr>
                <w:t>Independent Mariner’s Selections</w:t>
              </w:r>
              <w:r>
                <w:rPr>
                  <w:rFonts w:cs="Arial"/>
                  <w:b/>
                  <w:bCs/>
                  <w:sz w:val="18"/>
                  <w:szCs w:val="18"/>
                </w:rPr>
                <w:t xml:space="preserve"> (default=On)</w:t>
              </w:r>
            </w:ins>
          </w:p>
        </w:tc>
      </w:tr>
      <w:tr w:rsidR="00B43777" w:rsidRPr="00340B0D" w14:paraId="6BB6857D" w14:textId="77777777" w:rsidTr="00541D1A">
        <w:trPr>
          <w:ins w:id="8619" w:author="jonathan pritchard" w:date="2025-01-23T13:47:00Z"/>
        </w:trPr>
        <w:customXmlInsRangeStart w:id="8620" w:author="jonathan pritchard" w:date="2025-01-23T13:47:00Z"/>
        <w:sdt>
          <w:sdtPr>
            <w:rPr>
              <w:rFonts w:cs="Arial"/>
              <w:sz w:val="18"/>
              <w:szCs w:val="18"/>
            </w:rPr>
            <w:alias w:val="Diplay Category"/>
            <w:tag w:val="Diplay Categor"/>
            <w:id w:val="-653366941"/>
            <w:placeholder>
              <w:docPart w:val="D6746FCB629842BAABF1F098D822D00F"/>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8620"/>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24A21E45" w14:textId="77777777" w:rsidR="00B43777" w:rsidRPr="00340B0D" w:rsidRDefault="00B43777" w:rsidP="00541D1A">
                <w:pPr>
                  <w:rPr>
                    <w:ins w:id="8621" w:author="jonathan pritchard" w:date="2025-01-23T13:47:00Z" w16du:dateUtc="2025-01-23T13:47:00Z"/>
                    <w:rFonts w:cs="Arial"/>
                    <w:sz w:val="18"/>
                    <w:szCs w:val="18"/>
                  </w:rPr>
                </w:pPr>
                <w:ins w:id="8622" w:author="jonathan pritchard" w:date="2025-01-23T13:47:00Z" w16du:dateUtc="2025-01-23T13:47:00Z">
                  <w:r>
                    <w:rPr>
                      <w:rFonts w:cs="Arial"/>
                      <w:sz w:val="18"/>
                      <w:szCs w:val="18"/>
                    </w:rPr>
                    <w:t>Other</w:t>
                  </w:r>
                </w:ins>
              </w:p>
            </w:tc>
            <w:customXmlInsRangeStart w:id="8623" w:author="jonathan pritchard" w:date="2025-01-23T13:47:00Z"/>
          </w:sdtContent>
        </w:sdt>
        <w:customXmlInsRangeEnd w:id="8623"/>
        <w:tc>
          <w:tcPr>
            <w:tcW w:w="3871" w:type="dxa"/>
            <w:gridSpan w:val="5"/>
            <w:tcBorders>
              <w:left w:val="single" w:sz="12" w:space="0" w:color="auto"/>
              <w:bottom w:val="single" w:sz="4" w:space="0" w:color="auto"/>
              <w:right w:val="single" w:sz="4" w:space="0" w:color="auto"/>
            </w:tcBorders>
            <w:shd w:val="clear" w:color="auto" w:fill="auto"/>
          </w:tcPr>
          <w:p w14:paraId="7A700FC9" w14:textId="77777777" w:rsidR="00B43777" w:rsidRPr="00340B0D" w:rsidRDefault="00B43777" w:rsidP="00541D1A">
            <w:pPr>
              <w:rPr>
                <w:ins w:id="8624" w:author="jonathan pritchard" w:date="2025-01-23T13:47:00Z" w16du:dateUtc="2025-01-23T13:47:00Z"/>
                <w:rFonts w:cs="Arial"/>
                <w:sz w:val="18"/>
                <w:szCs w:val="18"/>
              </w:rPr>
            </w:pPr>
            <w:ins w:id="8625" w:author="jonathan pritchard" w:date="2025-01-23T13:47:00Z" w16du:dateUtc="2025-01-23T13:47: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381A803D" w14:textId="77777777" w:rsidR="00B43777" w:rsidRPr="00340B0D" w:rsidRDefault="00B43777" w:rsidP="00541D1A">
            <w:pPr>
              <w:jc w:val="center"/>
              <w:rPr>
                <w:ins w:id="8626" w:author="jonathan pritchard" w:date="2025-01-23T13:47:00Z" w16du:dateUtc="2025-01-23T13:47:00Z"/>
                <w:rFonts w:cs="Arial"/>
                <w:sz w:val="18"/>
                <w:szCs w:val="18"/>
              </w:rPr>
            </w:pPr>
          </w:p>
        </w:tc>
      </w:tr>
      <w:tr w:rsidR="00B43777" w:rsidRPr="00340B0D" w14:paraId="30642161" w14:textId="77777777" w:rsidTr="00541D1A">
        <w:trPr>
          <w:ins w:id="8627" w:author="jonathan pritchard" w:date="2025-01-23T13:47:00Z"/>
        </w:trPr>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42C0ABD" w14:textId="77777777" w:rsidR="00B43777" w:rsidRPr="00340B0D" w:rsidRDefault="00B43777" w:rsidP="00541D1A">
            <w:pPr>
              <w:jc w:val="center"/>
              <w:rPr>
                <w:ins w:id="8628" w:author="jonathan pritchard" w:date="2025-01-23T13:47:00Z" w16du:dateUtc="2025-01-23T13:47:00Z"/>
                <w:rFonts w:cs="Arial"/>
                <w:b/>
                <w:bCs/>
                <w:sz w:val="18"/>
                <w:szCs w:val="18"/>
              </w:rPr>
            </w:pPr>
            <w:ins w:id="8629" w:author="jonathan pritchard" w:date="2025-01-23T13:47:00Z" w16du:dateUtc="2025-01-23T13:47: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38A4D817" w14:textId="77777777" w:rsidR="00B43777" w:rsidRPr="00340B0D" w:rsidRDefault="00B43777" w:rsidP="00541D1A">
            <w:pPr>
              <w:rPr>
                <w:ins w:id="8630" w:author="jonathan pritchard" w:date="2025-01-23T13:47:00Z" w16du:dateUtc="2025-01-23T13:47:00Z"/>
                <w:rFonts w:cs="Arial"/>
                <w:sz w:val="18"/>
                <w:szCs w:val="18"/>
              </w:rPr>
            </w:pPr>
            <w:ins w:id="8631" w:author="jonathan pritchard" w:date="2025-01-23T13:47:00Z" w16du:dateUtc="2025-01-23T13:47: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2702C59F" w14:textId="77777777" w:rsidR="00B43777" w:rsidRPr="00340B0D" w:rsidRDefault="00B43777" w:rsidP="00541D1A">
            <w:pPr>
              <w:jc w:val="center"/>
              <w:rPr>
                <w:ins w:id="8632" w:author="jonathan pritchard" w:date="2025-01-23T13:47:00Z" w16du:dateUtc="2025-01-23T13:47:00Z"/>
                <w:rFonts w:cs="Arial"/>
                <w:sz w:val="18"/>
                <w:szCs w:val="18"/>
              </w:rPr>
            </w:pPr>
          </w:p>
        </w:tc>
      </w:tr>
      <w:tr w:rsidR="00B43777" w:rsidRPr="00340B0D" w14:paraId="23051411" w14:textId="77777777" w:rsidTr="00541D1A">
        <w:trPr>
          <w:ins w:id="8633"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C615E0F" w14:textId="77777777" w:rsidR="00B43777" w:rsidRPr="00340B0D" w:rsidRDefault="00B43777" w:rsidP="00541D1A">
            <w:pPr>
              <w:rPr>
                <w:ins w:id="8634" w:author="jonathan pritchard" w:date="2025-01-23T13:47:00Z" w16du:dateUtc="2025-01-23T13:47:00Z"/>
                <w:rFonts w:cs="Arial"/>
                <w:sz w:val="18"/>
                <w:szCs w:val="18"/>
              </w:rPr>
            </w:pPr>
            <w:ins w:id="8635" w:author="jonathan pritchard" w:date="2025-01-23T13:47:00Z" w16du:dateUtc="2025-01-23T13:47: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E62146F" w14:textId="77777777" w:rsidR="00B43777" w:rsidRPr="00340B0D" w:rsidRDefault="00B43777" w:rsidP="00541D1A">
            <w:pPr>
              <w:rPr>
                <w:ins w:id="8636" w:author="jonathan pritchard" w:date="2025-01-23T13:47:00Z" w16du:dateUtc="2025-01-23T13:47:00Z"/>
                <w:rFonts w:cs="Arial"/>
                <w:sz w:val="18"/>
                <w:szCs w:val="18"/>
              </w:rPr>
            </w:pPr>
          </w:p>
        </w:tc>
        <w:tc>
          <w:tcPr>
            <w:tcW w:w="3871" w:type="dxa"/>
            <w:gridSpan w:val="5"/>
            <w:tcBorders>
              <w:left w:val="single" w:sz="12" w:space="0" w:color="auto"/>
            </w:tcBorders>
          </w:tcPr>
          <w:p w14:paraId="63B69587" w14:textId="77777777" w:rsidR="00B43777" w:rsidRPr="00340B0D" w:rsidRDefault="00B43777" w:rsidP="00541D1A">
            <w:pPr>
              <w:rPr>
                <w:ins w:id="8637" w:author="jonathan pritchard" w:date="2025-01-23T13:47:00Z" w16du:dateUtc="2025-01-23T13:47:00Z"/>
                <w:rFonts w:cs="Arial"/>
                <w:sz w:val="18"/>
                <w:szCs w:val="18"/>
              </w:rPr>
            </w:pPr>
            <w:ins w:id="8638" w:author="jonathan pritchard" w:date="2025-01-23T13:47:00Z" w16du:dateUtc="2025-01-23T13:47:00Z">
              <w:r w:rsidRPr="00340B0D">
                <w:rPr>
                  <w:rFonts w:cs="Arial"/>
                  <w:sz w:val="18"/>
                  <w:szCs w:val="18"/>
                </w:rPr>
                <w:t>Highlight date dependent</w:t>
              </w:r>
            </w:ins>
          </w:p>
        </w:tc>
        <w:tc>
          <w:tcPr>
            <w:tcW w:w="672" w:type="dxa"/>
            <w:tcBorders>
              <w:right w:val="single" w:sz="12" w:space="0" w:color="auto"/>
            </w:tcBorders>
          </w:tcPr>
          <w:p w14:paraId="6E934683" w14:textId="77777777" w:rsidR="00B43777" w:rsidRPr="00340B0D" w:rsidRDefault="00B43777" w:rsidP="00541D1A">
            <w:pPr>
              <w:jc w:val="center"/>
              <w:rPr>
                <w:ins w:id="8639" w:author="jonathan pritchard" w:date="2025-01-23T13:47:00Z" w16du:dateUtc="2025-01-23T13:47:00Z"/>
                <w:rFonts w:cs="Arial"/>
                <w:sz w:val="18"/>
                <w:szCs w:val="18"/>
              </w:rPr>
            </w:pPr>
          </w:p>
        </w:tc>
      </w:tr>
      <w:tr w:rsidR="00B43777" w:rsidRPr="00340B0D" w14:paraId="66638D9A" w14:textId="77777777" w:rsidTr="00541D1A">
        <w:trPr>
          <w:ins w:id="8640"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4DF890D" w14:textId="77777777" w:rsidR="00B43777" w:rsidRPr="00340B0D" w:rsidRDefault="00B43777" w:rsidP="00541D1A">
            <w:pPr>
              <w:rPr>
                <w:ins w:id="8641" w:author="jonathan pritchard" w:date="2025-01-23T13:47:00Z" w16du:dateUtc="2025-01-23T13:47:00Z"/>
                <w:rFonts w:cs="Arial"/>
                <w:sz w:val="18"/>
                <w:szCs w:val="18"/>
              </w:rPr>
            </w:pPr>
            <w:ins w:id="8642" w:author="jonathan pritchard" w:date="2025-01-23T13:47:00Z" w16du:dateUtc="2025-01-23T13:47: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E996607" w14:textId="77777777" w:rsidR="00B43777" w:rsidRPr="00340B0D" w:rsidRDefault="00B43777" w:rsidP="00541D1A">
            <w:pPr>
              <w:rPr>
                <w:ins w:id="8643" w:author="jonathan pritchard" w:date="2025-01-23T13:47:00Z" w16du:dateUtc="2025-01-23T13:47:00Z"/>
                <w:rFonts w:cs="Arial"/>
                <w:sz w:val="18"/>
                <w:szCs w:val="18"/>
              </w:rPr>
            </w:pPr>
          </w:p>
        </w:tc>
        <w:tc>
          <w:tcPr>
            <w:tcW w:w="3871" w:type="dxa"/>
            <w:gridSpan w:val="5"/>
            <w:tcBorders>
              <w:left w:val="single" w:sz="12" w:space="0" w:color="auto"/>
            </w:tcBorders>
          </w:tcPr>
          <w:p w14:paraId="3DEBFE20" w14:textId="77777777" w:rsidR="00B43777" w:rsidRPr="00340B0D" w:rsidRDefault="00B43777" w:rsidP="00541D1A">
            <w:pPr>
              <w:rPr>
                <w:ins w:id="8644" w:author="jonathan pritchard" w:date="2025-01-23T13:47:00Z" w16du:dateUtc="2025-01-23T13:47:00Z"/>
                <w:rFonts w:cs="Arial"/>
                <w:sz w:val="18"/>
                <w:szCs w:val="18"/>
              </w:rPr>
            </w:pPr>
            <w:ins w:id="8645" w:author="jonathan pritchard" w:date="2025-01-23T13:47:00Z" w16du:dateUtc="2025-01-23T13:47:00Z">
              <w:r w:rsidRPr="00340B0D">
                <w:rPr>
                  <w:rFonts w:cs="Arial"/>
                  <w:sz w:val="18"/>
                  <w:szCs w:val="18"/>
                </w:rPr>
                <w:t>Highlight document</w:t>
              </w:r>
            </w:ins>
          </w:p>
        </w:tc>
        <w:tc>
          <w:tcPr>
            <w:tcW w:w="672" w:type="dxa"/>
            <w:tcBorders>
              <w:right w:val="single" w:sz="12" w:space="0" w:color="auto"/>
            </w:tcBorders>
          </w:tcPr>
          <w:p w14:paraId="2180D477" w14:textId="77777777" w:rsidR="00B43777" w:rsidRPr="00340B0D" w:rsidRDefault="00B43777" w:rsidP="00541D1A">
            <w:pPr>
              <w:jc w:val="center"/>
              <w:rPr>
                <w:ins w:id="8646" w:author="jonathan pritchard" w:date="2025-01-23T13:47:00Z" w16du:dateUtc="2025-01-23T13:47:00Z"/>
                <w:rFonts w:cs="Arial"/>
                <w:sz w:val="18"/>
                <w:szCs w:val="18"/>
              </w:rPr>
            </w:pPr>
          </w:p>
        </w:tc>
      </w:tr>
      <w:tr w:rsidR="00B43777" w:rsidRPr="00340B0D" w14:paraId="3FAB4773" w14:textId="77777777" w:rsidTr="00541D1A">
        <w:trPr>
          <w:ins w:id="8647"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43C4BE0" w14:textId="77777777" w:rsidR="00B43777" w:rsidRPr="00340B0D" w:rsidRDefault="00B43777" w:rsidP="00541D1A">
            <w:pPr>
              <w:rPr>
                <w:ins w:id="8648" w:author="jonathan pritchard" w:date="2025-01-23T13:47:00Z" w16du:dateUtc="2025-01-23T13:47:00Z"/>
                <w:rFonts w:cs="Arial"/>
                <w:sz w:val="18"/>
                <w:szCs w:val="18"/>
              </w:rPr>
            </w:pPr>
            <w:ins w:id="8649" w:author="jonathan pritchard" w:date="2025-01-23T13:47:00Z" w16du:dateUtc="2025-01-23T13:47: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8379EAC" w14:textId="77777777" w:rsidR="00B43777" w:rsidRPr="00340B0D" w:rsidRDefault="00B43777" w:rsidP="00541D1A">
            <w:pPr>
              <w:rPr>
                <w:ins w:id="8650" w:author="jonathan pritchard" w:date="2025-01-23T13:47:00Z" w16du:dateUtc="2025-01-23T13:47:00Z"/>
                <w:rFonts w:cs="Arial"/>
                <w:sz w:val="18"/>
                <w:szCs w:val="18"/>
              </w:rPr>
            </w:pPr>
          </w:p>
        </w:tc>
        <w:tc>
          <w:tcPr>
            <w:tcW w:w="3871" w:type="dxa"/>
            <w:gridSpan w:val="5"/>
            <w:tcBorders>
              <w:left w:val="single" w:sz="12" w:space="0" w:color="auto"/>
            </w:tcBorders>
          </w:tcPr>
          <w:p w14:paraId="38CF2592" w14:textId="77777777" w:rsidR="00B43777" w:rsidRPr="00340B0D" w:rsidRDefault="00B43777" w:rsidP="00541D1A">
            <w:pPr>
              <w:rPr>
                <w:ins w:id="8651" w:author="jonathan pritchard" w:date="2025-01-23T13:47:00Z" w16du:dateUtc="2025-01-23T13:47:00Z"/>
                <w:rFonts w:cs="Arial"/>
                <w:b/>
                <w:bCs/>
                <w:sz w:val="18"/>
                <w:szCs w:val="18"/>
              </w:rPr>
            </w:pPr>
            <w:ins w:id="8652" w:author="jonathan pritchard" w:date="2025-01-23T13:47:00Z" w16du:dateUtc="2025-01-23T13:47:00Z">
              <w:r w:rsidRPr="00340B0D">
                <w:rPr>
                  <w:rFonts w:cs="Arial"/>
                  <w:sz w:val="18"/>
                  <w:szCs w:val="18"/>
                </w:rPr>
                <w:t>Highlight info</w:t>
              </w:r>
            </w:ins>
          </w:p>
        </w:tc>
        <w:tc>
          <w:tcPr>
            <w:tcW w:w="672" w:type="dxa"/>
            <w:tcBorders>
              <w:right w:val="single" w:sz="12" w:space="0" w:color="auto"/>
            </w:tcBorders>
          </w:tcPr>
          <w:p w14:paraId="7DE119E4" w14:textId="77777777" w:rsidR="00B43777" w:rsidRPr="00340B0D" w:rsidRDefault="00B43777" w:rsidP="00541D1A">
            <w:pPr>
              <w:jc w:val="center"/>
              <w:rPr>
                <w:ins w:id="8653" w:author="jonathan pritchard" w:date="2025-01-23T13:47:00Z" w16du:dateUtc="2025-01-23T13:47:00Z"/>
                <w:rFonts w:cs="Arial"/>
                <w:sz w:val="18"/>
                <w:szCs w:val="18"/>
              </w:rPr>
            </w:pPr>
          </w:p>
        </w:tc>
      </w:tr>
      <w:tr w:rsidR="00B43777" w:rsidRPr="00340B0D" w14:paraId="2C29AAE3" w14:textId="77777777" w:rsidTr="00541D1A">
        <w:trPr>
          <w:ins w:id="8654"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8E0D7ED" w14:textId="77777777" w:rsidR="00B43777" w:rsidRPr="00340B0D" w:rsidRDefault="00B43777" w:rsidP="00541D1A">
            <w:pPr>
              <w:rPr>
                <w:ins w:id="8655" w:author="jonathan pritchard" w:date="2025-01-23T13:47:00Z" w16du:dateUtc="2025-01-23T13:47:00Z"/>
                <w:rFonts w:cs="Arial"/>
                <w:sz w:val="18"/>
                <w:szCs w:val="18"/>
              </w:rPr>
            </w:pPr>
            <w:ins w:id="8656" w:author="jonathan pritchard" w:date="2025-01-23T13:47:00Z" w16du:dateUtc="2025-01-23T13:47: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4C86E12" w14:textId="77777777" w:rsidR="00B43777" w:rsidRPr="00340B0D" w:rsidRDefault="00B43777" w:rsidP="00541D1A">
            <w:pPr>
              <w:rPr>
                <w:ins w:id="8657" w:author="jonathan pritchard" w:date="2025-01-23T13:47:00Z" w16du:dateUtc="2025-01-23T13:47:00Z"/>
                <w:rFonts w:cs="Arial"/>
                <w:sz w:val="18"/>
                <w:szCs w:val="18"/>
              </w:rPr>
            </w:pPr>
          </w:p>
        </w:tc>
        <w:tc>
          <w:tcPr>
            <w:tcW w:w="3871" w:type="dxa"/>
            <w:gridSpan w:val="5"/>
            <w:tcBorders>
              <w:left w:val="single" w:sz="12" w:space="0" w:color="auto"/>
            </w:tcBorders>
          </w:tcPr>
          <w:p w14:paraId="2833939D" w14:textId="77777777" w:rsidR="00B43777" w:rsidRPr="00340B0D" w:rsidRDefault="00B43777" w:rsidP="00541D1A">
            <w:pPr>
              <w:rPr>
                <w:ins w:id="8658" w:author="jonathan pritchard" w:date="2025-01-23T13:47:00Z" w16du:dateUtc="2025-01-23T13:47:00Z"/>
                <w:rFonts w:cs="Arial"/>
                <w:sz w:val="18"/>
                <w:szCs w:val="18"/>
              </w:rPr>
            </w:pPr>
            <w:ins w:id="8659" w:author="jonathan pritchard" w:date="2025-01-23T13:47:00Z" w16du:dateUtc="2025-01-23T13:47:00Z">
              <w:r w:rsidRPr="00340B0D">
                <w:rPr>
                  <w:rFonts w:cs="Arial"/>
                  <w:sz w:val="18"/>
                  <w:szCs w:val="18"/>
                </w:rPr>
                <w:t>Shallow Pattern</w:t>
              </w:r>
            </w:ins>
          </w:p>
        </w:tc>
        <w:tc>
          <w:tcPr>
            <w:tcW w:w="672" w:type="dxa"/>
            <w:tcBorders>
              <w:right w:val="single" w:sz="12" w:space="0" w:color="auto"/>
            </w:tcBorders>
          </w:tcPr>
          <w:p w14:paraId="5DB2B72A" w14:textId="77777777" w:rsidR="00B43777" w:rsidRPr="00340B0D" w:rsidRDefault="00B43777" w:rsidP="00541D1A">
            <w:pPr>
              <w:jc w:val="center"/>
              <w:rPr>
                <w:ins w:id="8660" w:author="jonathan pritchard" w:date="2025-01-23T13:47:00Z" w16du:dateUtc="2025-01-23T13:47:00Z"/>
                <w:rFonts w:cs="Arial"/>
                <w:sz w:val="18"/>
                <w:szCs w:val="18"/>
              </w:rPr>
            </w:pPr>
          </w:p>
        </w:tc>
      </w:tr>
      <w:tr w:rsidR="00B43777" w:rsidRPr="00340B0D" w14:paraId="34FB2AAD" w14:textId="77777777" w:rsidTr="00541D1A">
        <w:trPr>
          <w:ins w:id="8661"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58D9E21" w14:textId="77777777" w:rsidR="00B43777" w:rsidRPr="00340B0D" w:rsidRDefault="00B43777" w:rsidP="00541D1A">
            <w:pPr>
              <w:rPr>
                <w:ins w:id="8662" w:author="jonathan pritchard" w:date="2025-01-23T13:47:00Z" w16du:dateUtc="2025-01-23T13:47:00Z"/>
                <w:rFonts w:cs="Arial"/>
                <w:sz w:val="18"/>
                <w:szCs w:val="18"/>
              </w:rPr>
            </w:pPr>
            <w:ins w:id="8663" w:author="jonathan pritchard" w:date="2025-01-23T13:47:00Z" w16du:dateUtc="2025-01-23T13:47: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4F845C2" w14:textId="77777777" w:rsidR="00B43777" w:rsidRPr="00340B0D" w:rsidRDefault="00B43777" w:rsidP="00541D1A">
            <w:pPr>
              <w:rPr>
                <w:ins w:id="8664" w:author="jonathan pritchard" w:date="2025-01-23T13:47:00Z" w16du:dateUtc="2025-01-23T13:47:00Z"/>
                <w:rFonts w:cs="Arial"/>
                <w:sz w:val="18"/>
                <w:szCs w:val="18"/>
              </w:rPr>
            </w:pPr>
          </w:p>
        </w:tc>
        <w:tc>
          <w:tcPr>
            <w:tcW w:w="3871" w:type="dxa"/>
            <w:gridSpan w:val="5"/>
            <w:tcBorders>
              <w:left w:val="single" w:sz="12" w:space="0" w:color="auto"/>
            </w:tcBorders>
          </w:tcPr>
          <w:p w14:paraId="3399014A" w14:textId="77777777" w:rsidR="00B43777" w:rsidRPr="00340B0D" w:rsidRDefault="00B43777" w:rsidP="00541D1A">
            <w:pPr>
              <w:rPr>
                <w:ins w:id="8665" w:author="jonathan pritchard" w:date="2025-01-23T13:47:00Z" w16du:dateUtc="2025-01-23T13:47:00Z"/>
                <w:rFonts w:cs="Arial"/>
                <w:sz w:val="18"/>
                <w:szCs w:val="18"/>
              </w:rPr>
            </w:pPr>
            <w:ins w:id="8666" w:author="jonathan pritchard" w:date="2025-01-23T13:47:00Z" w16du:dateUtc="2025-01-23T13:47:00Z">
              <w:r w:rsidRPr="00340B0D">
                <w:rPr>
                  <w:rFonts w:cs="Arial"/>
                  <w:sz w:val="18"/>
                  <w:szCs w:val="18"/>
                </w:rPr>
                <w:t>Unknown</w:t>
              </w:r>
            </w:ins>
          </w:p>
        </w:tc>
        <w:tc>
          <w:tcPr>
            <w:tcW w:w="672" w:type="dxa"/>
            <w:tcBorders>
              <w:right w:val="single" w:sz="12" w:space="0" w:color="auto"/>
            </w:tcBorders>
          </w:tcPr>
          <w:p w14:paraId="0FD3373F" w14:textId="77777777" w:rsidR="00B43777" w:rsidRPr="00340B0D" w:rsidRDefault="00B43777" w:rsidP="00541D1A">
            <w:pPr>
              <w:jc w:val="center"/>
              <w:rPr>
                <w:ins w:id="8667" w:author="jonathan pritchard" w:date="2025-01-23T13:47:00Z" w16du:dateUtc="2025-01-23T13:47:00Z"/>
                <w:rFonts w:cs="Arial"/>
                <w:sz w:val="18"/>
                <w:szCs w:val="18"/>
              </w:rPr>
            </w:pPr>
          </w:p>
        </w:tc>
      </w:tr>
      <w:tr w:rsidR="00B43777" w:rsidRPr="00340B0D" w14:paraId="7767C0F9" w14:textId="77777777" w:rsidTr="00541D1A">
        <w:trPr>
          <w:ins w:id="8668"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2A110EE" w14:textId="77777777" w:rsidR="00B43777" w:rsidRPr="00340B0D" w:rsidRDefault="00B43777" w:rsidP="00541D1A">
            <w:pPr>
              <w:rPr>
                <w:ins w:id="8669" w:author="jonathan pritchard" w:date="2025-01-23T13:47:00Z" w16du:dateUtc="2025-01-23T13:47:00Z"/>
                <w:rFonts w:cs="Arial"/>
                <w:sz w:val="18"/>
                <w:szCs w:val="18"/>
              </w:rPr>
            </w:pPr>
            <w:ins w:id="8670" w:author="jonathan pritchard" w:date="2025-01-23T13:47:00Z" w16du:dateUtc="2025-01-23T13:47: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8134B63" w14:textId="77777777" w:rsidR="00B43777" w:rsidRPr="00340B0D" w:rsidRDefault="00B43777" w:rsidP="00541D1A">
            <w:pPr>
              <w:rPr>
                <w:ins w:id="8671" w:author="jonathan pritchard" w:date="2025-01-23T13:47:00Z" w16du:dateUtc="2025-01-23T13:47:00Z"/>
                <w:rFonts w:cs="Arial"/>
                <w:sz w:val="18"/>
                <w:szCs w:val="18"/>
              </w:rPr>
            </w:pPr>
          </w:p>
        </w:tc>
        <w:tc>
          <w:tcPr>
            <w:tcW w:w="3871" w:type="dxa"/>
            <w:gridSpan w:val="5"/>
            <w:tcBorders>
              <w:left w:val="single" w:sz="12" w:space="0" w:color="auto"/>
            </w:tcBorders>
          </w:tcPr>
          <w:p w14:paraId="373FCF09" w14:textId="77777777" w:rsidR="00B43777" w:rsidRPr="00340B0D" w:rsidRDefault="00B43777" w:rsidP="00541D1A">
            <w:pPr>
              <w:rPr>
                <w:ins w:id="8672" w:author="jonathan pritchard" w:date="2025-01-23T13:47:00Z" w16du:dateUtc="2025-01-23T13:47:00Z"/>
                <w:rFonts w:cs="Arial"/>
                <w:sz w:val="18"/>
                <w:szCs w:val="18"/>
              </w:rPr>
            </w:pPr>
            <w:ins w:id="8673" w:author="jonathan pritchard" w:date="2025-01-23T13:47:00Z" w16du:dateUtc="2025-01-23T13:47:00Z">
              <w:r w:rsidRPr="00340B0D">
                <w:rPr>
                  <w:rFonts w:cs="Arial"/>
                  <w:sz w:val="18"/>
                  <w:szCs w:val="18"/>
                </w:rPr>
                <w:t>Update Review</w:t>
              </w:r>
            </w:ins>
          </w:p>
        </w:tc>
        <w:tc>
          <w:tcPr>
            <w:tcW w:w="672" w:type="dxa"/>
            <w:tcBorders>
              <w:right w:val="single" w:sz="12" w:space="0" w:color="auto"/>
            </w:tcBorders>
          </w:tcPr>
          <w:p w14:paraId="25F65D58" w14:textId="77777777" w:rsidR="00B43777" w:rsidRPr="00340B0D" w:rsidRDefault="00B43777" w:rsidP="00541D1A">
            <w:pPr>
              <w:jc w:val="center"/>
              <w:rPr>
                <w:ins w:id="8674" w:author="jonathan pritchard" w:date="2025-01-23T13:47:00Z" w16du:dateUtc="2025-01-23T13:47:00Z"/>
                <w:rFonts w:cs="Arial"/>
                <w:sz w:val="18"/>
                <w:szCs w:val="18"/>
              </w:rPr>
            </w:pPr>
          </w:p>
        </w:tc>
      </w:tr>
      <w:tr w:rsidR="00B43777" w:rsidRPr="00340B0D" w14:paraId="2FE9EEE9" w14:textId="77777777" w:rsidTr="00541D1A">
        <w:trPr>
          <w:ins w:id="8675"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262FFA6" w14:textId="77777777" w:rsidR="00B43777" w:rsidRPr="00340B0D" w:rsidRDefault="00B43777" w:rsidP="00541D1A">
            <w:pPr>
              <w:rPr>
                <w:ins w:id="8676" w:author="jonathan pritchard" w:date="2025-01-23T13:47:00Z" w16du:dateUtc="2025-01-23T13:47:00Z"/>
                <w:rFonts w:cs="Arial"/>
                <w:sz w:val="18"/>
                <w:szCs w:val="18"/>
              </w:rPr>
            </w:pPr>
            <w:ins w:id="8677" w:author="jonathan pritchard" w:date="2025-01-23T13:47:00Z" w16du:dateUtc="2025-01-23T13:47: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AF6726D" w14:textId="77777777" w:rsidR="00B43777" w:rsidRPr="00340B0D" w:rsidRDefault="00B43777" w:rsidP="00541D1A">
            <w:pPr>
              <w:rPr>
                <w:ins w:id="8678" w:author="jonathan pritchard" w:date="2025-01-23T13:47:00Z" w16du:dateUtc="2025-01-23T13:47:00Z"/>
                <w:rFonts w:cs="Arial"/>
                <w:sz w:val="18"/>
                <w:szCs w:val="18"/>
              </w:rPr>
            </w:pPr>
          </w:p>
        </w:tc>
        <w:tc>
          <w:tcPr>
            <w:tcW w:w="3871" w:type="dxa"/>
            <w:gridSpan w:val="5"/>
            <w:tcBorders>
              <w:left w:val="single" w:sz="12" w:space="0" w:color="auto"/>
            </w:tcBorders>
          </w:tcPr>
          <w:p w14:paraId="2B908163" w14:textId="77777777" w:rsidR="00B43777" w:rsidRPr="00340B0D" w:rsidRDefault="00B43777" w:rsidP="00541D1A">
            <w:pPr>
              <w:rPr>
                <w:ins w:id="8679" w:author="jonathan pritchard" w:date="2025-01-23T13:47:00Z" w16du:dateUtc="2025-01-23T13:47:00Z"/>
                <w:rFonts w:cs="Arial"/>
                <w:sz w:val="18"/>
                <w:szCs w:val="18"/>
              </w:rPr>
            </w:pPr>
            <w:ins w:id="8680" w:author="jonathan pritchard" w:date="2025-01-23T13:47:00Z" w16du:dateUtc="2025-01-23T13:47:00Z">
              <w:r w:rsidRPr="00340B0D">
                <w:rPr>
                  <w:rFonts w:cs="Arial"/>
                  <w:b/>
                  <w:bCs/>
                  <w:sz w:val="18"/>
                  <w:szCs w:val="18"/>
                </w:rPr>
                <w:t>Text Groups</w:t>
              </w:r>
            </w:ins>
          </w:p>
        </w:tc>
        <w:tc>
          <w:tcPr>
            <w:tcW w:w="672" w:type="dxa"/>
            <w:tcBorders>
              <w:right w:val="single" w:sz="12" w:space="0" w:color="auto"/>
            </w:tcBorders>
          </w:tcPr>
          <w:p w14:paraId="61C078DF" w14:textId="77777777" w:rsidR="00B43777" w:rsidRPr="00340B0D" w:rsidRDefault="00B43777" w:rsidP="00541D1A">
            <w:pPr>
              <w:jc w:val="center"/>
              <w:rPr>
                <w:ins w:id="8681" w:author="jonathan pritchard" w:date="2025-01-23T13:47:00Z" w16du:dateUtc="2025-01-23T13:47:00Z"/>
                <w:rFonts w:cs="Arial"/>
                <w:sz w:val="18"/>
                <w:szCs w:val="18"/>
              </w:rPr>
            </w:pPr>
          </w:p>
        </w:tc>
      </w:tr>
      <w:tr w:rsidR="00B43777" w:rsidRPr="00340B0D" w14:paraId="15815F27" w14:textId="77777777" w:rsidTr="00541D1A">
        <w:trPr>
          <w:ins w:id="8682"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C7F29B3" w14:textId="77777777" w:rsidR="00B43777" w:rsidRPr="00340B0D" w:rsidRDefault="00B43777" w:rsidP="00541D1A">
            <w:pPr>
              <w:rPr>
                <w:ins w:id="8683" w:author="jonathan pritchard" w:date="2025-01-23T13:47:00Z" w16du:dateUtc="2025-01-23T13:47:00Z"/>
                <w:rFonts w:cs="Arial"/>
                <w:sz w:val="18"/>
                <w:szCs w:val="18"/>
              </w:rPr>
            </w:pPr>
            <w:ins w:id="8684" w:author="jonathan pritchard" w:date="2025-01-23T13:47:00Z" w16du:dateUtc="2025-01-23T13:47: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56F95AF" w14:textId="77777777" w:rsidR="00B43777" w:rsidRPr="00340B0D" w:rsidRDefault="00B43777" w:rsidP="00541D1A">
            <w:pPr>
              <w:rPr>
                <w:ins w:id="8685" w:author="jonathan pritchard" w:date="2025-01-23T13:47:00Z" w16du:dateUtc="2025-01-23T13:47:00Z"/>
                <w:rFonts w:cs="Arial"/>
                <w:sz w:val="18"/>
                <w:szCs w:val="18"/>
              </w:rPr>
            </w:pPr>
          </w:p>
        </w:tc>
        <w:tc>
          <w:tcPr>
            <w:tcW w:w="3871" w:type="dxa"/>
            <w:gridSpan w:val="5"/>
            <w:tcBorders>
              <w:left w:val="single" w:sz="12" w:space="0" w:color="auto"/>
            </w:tcBorders>
          </w:tcPr>
          <w:p w14:paraId="54CE5CB9" w14:textId="77777777" w:rsidR="00B43777" w:rsidRPr="00340B0D" w:rsidRDefault="00B43777" w:rsidP="00541D1A">
            <w:pPr>
              <w:rPr>
                <w:ins w:id="8686" w:author="jonathan pritchard" w:date="2025-01-23T13:47:00Z" w16du:dateUtc="2025-01-23T13:47:00Z"/>
                <w:rFonts w:cs="Arial"/>
                <w:sz w:val="18"/>
                <w:szCs w:val="18"/>
              </w:rPr>
            </w:pPr>
            <w:ins w:id="8687" w:author="jonathan pritchard" w:date="2025-01-23T13:47:00Z" w16du:dateUtc="2025-01-23T13:47:00Z">
              <w:r w:rsidRPr="00340B0D">
                <w:rPr>
                  <w:rFonts w:cs="Arial"/>
                  <w:sz w:val="18"/>
                  <w:szCs w:val="18"/>
                </w:rPr>
                <w:t>Chart Text</w:t>
              </w:r>
            </w:ins>
          </w:p>
        </w:tc>
        <w:tc>
          <w:tcPr>
            <w:tcW w:w="672" w:type="dxa"/>
            <w:tcBorders>
              <w:right w:val="single" w:sz="12" w:space="0" w:color="auto"/>
            </w:tcBorders>
          </w:tcPr>
          <w:p w14:paraId="0BC812AE" w14:textId="77777777" w:rsidR="00B43777" w:rsidRPr="00340B0D" w:rsidRDefault="00B43777" w:rsidP="00541D1A">
            <w:pPr>
              <w:jc w:val="center"/>
              <w:rPr>
                <w:ins w:id="8688" w:author="jonathan pritchard" w:date="2025-01-23T13:47:00Z" w16du:dateUtc="2025-01-23T13:47:00Z"/>
                <w:rFonts w:cs="Arial"/>
                <w:sz w:val="18"/>
                <w:szCs w:val="18"/>
              </w:rPr>
            </w:pPr>
          </w:p>
        </w:tc>
      </w:tr>
      <w:tr w:rsidR="00B43777" w:rsidRPr="00340B0D" w14:paraId="5A1038C1" w14:textId="77777777" w:rsidTr="00541D1A">
        <w:trPr>
          <w:ins w:id="8689"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F2C08A7" w14:textId="77777777" w:rsidR="00B43777" w:rsidRPr="00340B0D" w:rsidRDefault="00B43777" w:rsidP="00541D1A">
            <w:pPr>
              <w:rPr>
                <w:ins w:id="8690" w:author="jonathan pritchard" w:date="2025-01-23T13:47:00Z" w16du:dateUtc="2025-01-23T13:47:00Z"/>
                <w:rFonts w:cs="Arial"/>
                <w:sz w:val="18"/>
                <w:szCs w:val="18"/>
              </w:rPr>
            </w:pPr>
            <w:ins w:id="8691" w:author="jonathan pritchard" w:date="2025-01-23T13:47:00Z" w16du:dateUtc="2025-01-23T13:47: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754ABF5" w14:textId="77777777" w:rsidR="00B43777" w:rsidRPr="00340B0D" w:rsidRDefault="00B43777" w:rsidP="00541D1A">
            <w:pPr>
              <w:rPr>
                <w:ins w:id="8692" w:author="jonathan pritchard" w:date="2025-01-23T13:47:00Z" w16du:dateUtc="2025-01-23T13:47:00Z"/>
                <w:rFonts w:cs="Arial"/>
                <w:sz w:val="18"/>
                <w:szCs w:val="18"/>
              </w:rPr>
            </w:pPr>
          </w:p>
        </w:tc>
        <w:tc>
          <w:tcPr>
            <w:tcW w:w="3871" w:type="dxa"/>
            <w:gridSpan w:val="5"/>
            <w:tcBorders>
              <w:left w:val="single" w:sz="12" w:space="0" w:color="auto"/>
            </w:tcBorders>
          </w:tcPr>
          <w:p w14:paraId="0655C62D" w14:textId="77777777" w:rsidR="00B43777" w:rsidRPr="00340B0D" w:rsidRDefault="00B43777" w:rsidP="00541D1A">
            <w:pPr>
              <w:rPr>
                <w:ins w:id="8693" w:author="jonathan pritchard" w:date="2025-01-23T13:47:00Z" w16du:dateUtc="2025-01-23T13:47:00Z"/>
                <w:rFonts w:cs="Arial"/>
                <w:sz w:val="18"/>
                <w:szCs w:val="18"/>
              </w:rPr>
            </w:pPr>
            <w:ins w:id="8694" w:author="jonathan pritchard" w:date="2025-01-23T13:47:00Z" w16du:dateUtc="2025-01-23T13:47:00Z">
              <w:r w:rsidRPr="00340B0D">
                <w:rPr>
                  <w:rFonts w:cs="Arial"/>
                  <w:sz w:val="18"/>
                  <w:szCs w:val="18"/>
                </w:rPr>
                <w:t xml:space="preserve">    Important text</w:t>
              </w:r>
            </w:ins>
          </w:p>
        </w:tc>
        <w:tc>
          <w:tcPr>
            <w:tcW w:w="672" w:type="dxa"/>
            <w:tcBorders>
              <w:right w:val="single" w:sz="12" w:space="0" w:color="auto"/>
            </w:tcBorders>
          </w:tcPr>
          <w:p w14:paraId="23A05CAE" w14:textId="77777777" w:rsidR="00B43777" w:rsidRPr="00340B0D" w:rsidRDefault="00B43777" w:rsidP="00541D1A">
            <w:pPr>
              <w:jc w:val="center"/>
              <w:rPr>
                <w:ins w:id="8695" w:author="jonathan pritchard" w:date="2025-01-23T13:47:00Z" w16du:dateUtc="2025-01-23T13:47:00Z"/>
                <w:rFonts w:cs="Arial"/>
                <w:sz w:val="18"/>
                <w:szCs w:val="18"/>
              </w:rPr>
            </w:pPr>
          </w:p>
        </w:tc>
      </w:tr>
      <w:tr w:rsidR="00B43777" w:rsidRPr="00340B0D" w14:paraId="2F8F4D5D" w14:textId="77777777" w:rsidTr="00541D1A">
        <w:trPr>
          <w:ins w:id="8696"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B5E3122" w14:textId="77777777" w:rsidR="00B43777" w:rsidRPr="00340B0D" w:rsidRDefault="00B43777" w:rsidP="00541D1A">
            <w:pPr>
              <w:rPr>
                <w:ins w:id="8697" w:author="jonathan pritchard" w:date="2025-01-23T13:47:00Z" w16du:dateUtc="2025-01-23T13:47:00Z"/>
                <w:rFonts w:cs="Arial"/>
                <w:sz w:val="18"/>
                <w:szCs w:val="18"/>
              </w:rPr>
            </w:pPr>
            <w:ins w:id="8698" w:author="jonathan pritchard" w:date="2025-01-23T13:47:00Z" w16du:dateUtc="2025-01-23T13:47: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78FCA35" w14:textId="77777777" w:rsidR="00B43777" w:rsidRPr="00340B0D" w:rsidRDefault="00B43777" w:rsidP="00541D1A">
            <w:pPr>
              <w:rPr>
                <w:ins w:id="8699" w:author="jonathan pritchard" w:date="2025-01-23T13:47:00Z" w16du:dateUtc="2025-01-23T13:47:00Z"/>
                <w:rFonts w:cs="Arial"/>
                <w:sz w:val="18"/>
                <w:szCs w:val="18"/>
              </w:rPr>
            </w:pPr>
          </w:p>
        </w:tc>
        <w:tc>
          <w:tcPr>
            <w:tcW w:w="3871" w:type="dxa"/>
            <w:gridSpan w:val="5"/>
            <w:tcBorders>
              <w:left w:val="single" w:sz="12" w:space="0" w:color="auto"/>
            </w:tcBorders>
          </w:tcPr>
          <w:p w14:paraId="524D1976" w14:textId="77777777" w:rsidR="00B43777" w:rsidRPr="00340B0D" w:rsidRDefault="00B43777" w:rsidP="00541D1A">
            <w:pPr>
              <w:rPr>
                <w:ins w:id="8700" w:author="jonathan pritchard" w:date="2025-01-23T13:47:00Z" w16du:dateUtc="2025-01-23T13:47:00Z"/>
                <w:rFonts w:cs="Arial"/>
                <w:b/>
                <w:bCs/>
                <w:sz w:val="18"/>
                <w:szCs w:val="18"/>
              </w:rPr>
            </w:pPr>
            <w:ins w:id="8701" w:author="jonathan pritchard" w:date="2025-01-23T13:47:00Z" w16du:dateUtc="2025-01-23T13:47:00Z">
              <w:r w:rsidRPr="00340B0D">
                <w:rPr>
                  <w:rFonts w:cs="Arial"/>
                  <w:b/>
                  <w:bCs/>
                  <w:sz w:val="18"/>
                  <w:szCs w:val="18"/>
                </w:rPr>
                <w:t xml:space="preserve">    Other Text</w:t>
              </w:r>
            </w:ins>
          </w:p>
        </w:tc>
        <w:tc>
          <w:tcPr>
            <w:tcW w:w="672" w:type="dxa"/>
            <w:tcBorders>
              <w:right w:val="single" w:sz="12" w:space="0" w:color="auto"/>
            </w:tcBorders>
          </w:tcPr>
          <w:p w14:paraId="72D6A545" w14:textId="77777777" w:rsidR="00B43777" w:rsidRPr="00340B0D" w:rsidRDefault="00B43777" w:rsidP="00541D1A">
            <w:pPr>
              <w:jc w:val="center"/>
              <w:rPr>
                <w:ins w:id="8702" w:author="jonathan pritchard" w:date="2025-01-23T13:47:00Z" w16du:dateUtc="2025-01-23T13:47:00Z"/>
                <w:rFonts w:cs="Arial"/>
                <w:sz w:val="18"/>
                <w:szCs w:val="18"/>
              </w:rPr>
            </w:pPr>
          </w:p>
        </w:tc>
      </w:tr>
      <w:tr w:rsidR="00B43777" w:rsidRPr="00340B0D" w14:paraId="03C525E5" w14:textId="77777777" w:rsidTr="00541D1A">
        <w:trPr>
          <w:ins w:id="8703"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797C805" w14:textId="77777777" w:rsidR="00B43777" w:rsidRPr="00340B0D" w:rsidRDefault="00B43777" w:rsidP="00541D1A">
            <w:pPr>
              <w:rPr>
                <w:ins w:id="8704" w:author="jonathan pritchard" w:date="2025-01-23T13:47:00Z" w16du:dateUtc="2025-01-23T13:47:00Z"/>
                <w:rFonts w:cs="Arial"/>
                <w:sz w:val="18"/>
                <w:szCs w:val="18"/>
              </w:rPr>
            </w:pPr>
            <w:ins w:id="8705" w:author="jonathan pritchard" w:date="2025-01-23T13:47:00Z" w16du:dateUtc="2025-01-23T13:47: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04E13C7D" w14:textId="77777777" w:rsidR="00B43777" w:rsidRPr="00340B0D" w:rsidRDefault="00B43777" w:rsidP="00541D1A">
            <w:pPr>
              <w:rPr>
                <w:ins w:id="8706" w:author="jonathan pritchard" w:date="2025-01-23T13:47:00Z" w16du:dateUtc="2025-01-23T13:47:00Z"/>
                <w:rFonts w:cs="Arial"/>
                <w:sz w:val="18"/>
                <w:szCs w:val="18"/>
              </w:rPr>
            </w:pPr>
          </w:p>
        </w:tc>
        <w:tc>
          <w:tcPr>
            <w:tcW w:w="3871" w:type="dxa"/>
            <w:gridSpan w:val="5"/>
            <w:tcBorders>
              <w:left w:val="single" w:sz="12" w:space="0" w:color="auto"/>
            </w:tcBorders>
          </w:tcPr>
          <w:p w14:paraId="4FDA44A0" w14:textId="77777777" w:rsidR="00B43777" w:rsidRPr="00340B0D" w:rsidRDefault="00B43777" w:rsidP="00541D1A">
            <w:pPr>
              <w:rPr>
                <w:ins w:id="8707" w:author="jonathan pritchard" w:date="2025-01-23T13:47:00Z" w16du:dateUtc="2025-01-23T13:47:00Z"/>
                <w:rFonts w:cs="Arial"/>
                <w:sz w:val="18"/>
                <w:szCs w:val="18"/>
              </w:rPr>
            </w:pPr>
            <w:ins w:id="8708" w:author="jonathan pritchard" w:date="2025-01-23T13:47:00Z" w16du:dateUtc="2025-01-23T13:47:00Z">
              <w:r w:rsidRPr="00340B0D">
                <w:rPr>
                  <w:rFonts w:cs="Arial"/>
                  <w:sz w:val="18"/>
                  <w:szCs w:val="18"/>
                </w:rPr>
                <w:t xml:space="preserve">        Names</w:t>
              </w:r>
            </w:ins>
          </w:p>
        </w:tc>
        <w:tc>
          <w:tcPr>
            <w:tcW w:w="672" w:type="dxa"/>
            <w:tcBorders>
              <w:right w:val="single" w:sz="12" w:space="0" w:color="auto"/>
            </w:tcBorders>
          </w:tcPr>
          <w:p w14:paraId="03879754" w14:textId="77777777" w:rsidR="00B43777" w:rsidRPr="00340B0D" w:rsidRDefault="00B43777" w:rsidP="00541D1A">
            <w:pPr>
              <w:jc w:val="center"/>
              <w:rPr>
                <w:ins w:id="8709" w:author="jonathan pritchard" w:date="2025-01-23T13:47:00Z" w16du:dateUtc="2025-01-23T13:47:00Z"/>
                <w:rFonts w:cs="Arial"/>
                <w:sz w:val="18"/>
                <w:szCs w:val="18"/>
              </w:rPr>
            </w:pPr>
          </w:p>
        </w:tc>
      </w:tr>
      <w:tr w:rsidR="00B43777" w:rsidRPr="00340B0D" w14:paraId="4473CC7E" w14:textId="77777777" w:rsidTr="00541D1A">
        <w:trPr>
          <w:ins w:id="8710" w:author="jonathan pritchard" w:date="2025-01-23T13:47:00Z"/>
        </w:trPr>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3D4B7465" w14:textId="77777777" w:rsidR="00B43777" w:rsidRPr="00340B0D" w:rsidRDefault="00B43777" w:rsidP="00541D1A">
            <w:pPr>
              <w:jc w:val="center"/>
              <w:rPr>
                <w:ins w:id="8711" w:author="jonathan pritchard" w:date="2025-01-23T13:47:00Z" w16du:dateUtc="2025-01-23T13:47:00Z"/>
                <w:rFonts w:cs="Arial"/>
                <w:b/>
                <w:bCs/>
                <w:sz w:val="18"/>
                <w:szCs w:val="18"/>
              </w:rPr>
            </w:pPr>
            <w:ins w:id="8712" w:author="jonathan pritchard" w:date="2025-01-23T13:47:00Z" w16du:dateUtc="2025-01-23T13:47:00Z">
              <w:r w:rsidRPr="00340B0D">
                <w:rPr>
                  <w:rFonts w:cs="Arial"/>
                  <w:b/>
                  <w:bCs/>
                  <w:sz w:val="18"/>
                  <w:szCs w:val="18"/>
                </w:rPr>
                <w:t>Palette</w:t>
              </w:r>
            </w:ins>
          </w:p>
        </w:tc>
        <w:tc>
          <w:tcPr>
            <w:tcW w:w="3871" w:type="dxa"/>
            <w:gridSpan w:val="5"/>
            <w:tcBorders>
              <w:left w:val="single" w:sz="12" w:space="0" w:color="auto"/>
            </w:tcBorders>
          </w:tcPr>
          <w:p w14:paraId="12BD14FF" w14:textId="77777777" w:rsidR="00B43777" w:rsidRPr="00340B0D" w:rsidRDefault="00B43777" w:rsidP="00541D1A">
            <w:pPr>
              <w:rPr>
                <w:ins w:id="8713" w:author="jonathan pritchard" w:date="2025-01-23T13:47:00Z" w16du:dateUtc="2025-01-23T13:47:00Z"/>
                <w:rFonts w:cs="Arial"/>
                <w:b/>
                <w:bCs/>
                <w:sz w:val="18"/>
                <w:szCs w:val="18"/>
              </w:rPr>
            </w:pPr>
            <w:ins w:id="8714" w:author="jonathan pritchard" w:date="2025-01-23T13:47:00Z" w16du:dateUtc="2025-01-23T13:47:00Z">
              <w:r w:rsidRPr="00340B0D">
                <w:rPr>
                  <w:rFonts w:cs="Arial"/>
                  <w:sz w:val="18"/>
                  <w:szCs w:val="18"/>
                </w:rPr>
                <w:t xml:space="preserve">        Light description</w:t>
              </w:r>
            </w:ins>
          </w:p>
        </w:tc>
        <w:tc>
          <w:tcPr>
            <w:tcW w:w="672" w:type="dxa"/>
            <w:tcBorders>
              <w:right w:val="single" w:sz="12" w:space="0" w:color="auto"/>
            </w:tcBorders>
          </w:tcPr>
          <w:p w14:paraId="7ADB26FE" w14:textId="77777777" w:rsidR="00B43777" w:rsidRPr="00340B0D" w:rsidRDefault="00B43777" w:rsidP="00541D1A">
            <w:pPr>
              <w:jc w:val="center"/>
              <w:rPr>
                <w:ins w:id="8715" w:author="jonathan pritchard" w:date="2025-01-23T13:47:00Z" w16du:dateUtc="2025-01-23T13:47:00Z"/>
                <w:rFonts w:cs="Arial"/>
                <w:sz w:val="18"/>
                <w:szCs w:val="18"/>
              </w:rPr>
            </w:pPr>
          </w:p>
        </w:tc>
      </w:tr>
      <w:tr w:rsidR="00B43777" w:rsidRPr="00340B0D" w14:paraId="6A326DF1" w14:textId="77777777" w:rsidTr="00541D1A">
        <w:trPr>
          <w:ins w:id="8716" w:author="jonathan pritchard" w:date="2025-01-23T13:47:00Z"/>
        </w:trPr>
        <w:customXmlInsRangeStart w:id="8717" w:author="jonathan pritchard" w:date="2025-01-23T13:47:00Z"/>
        <w:sdt>
          <w:sdtPr>
            <w:rPr>
              <w:rFonts w:cs="Arial"/>
              <w:sz w:val="18"/>
              <w:szCs w:val="18"/>
            </w:rPr>
            <w:alias w:val="Palette"/>
            <w:tag w:val="Palette"/>
            <w:id w:val="1162730732"/>
            <w:placeholder>
              <w:docPart w:val="8F897F2229C64C03A08293D06A6D65CB"/>
            </w:placeholder>
            <w:comboBox>
              <w:listItem w:displayText="Day" w:value="Day"/>
              <w:listItem w:displayText="Dusk" w:value="Dusk"/>
              <w:listItem w:displayText="Night" w:value="Night"/>
            </w:comboBox>
          </w:sdtPr>
          <w:sdtContent>
            <w:customXmlInsRangeEnd w:id="8717"/>
            <w:tc>
              <w:tcPr>
                <w:tcW w:w="4656" w:type="dxa"/>
                <w:gridSpan w:val="5"/>
                <w:tcBorders>
                  <w:left w:val="single" w:sz="12" w:space="0" w:color="auto"/>
                  <w:bottom w:val="single" w:sz="12" w:space="0" w:color="auto"/>
                  <w:right w:val="single" w:sz="12" w:space="0" w:color="auto"/>
                </w:tcBorders>
              </w:tcPr>
              <w:p w14:paraId="2978DF1B" w14:textId="77777777" w:rsidR="00B43777" w:rsidRPr="00340B0D" w:rsidRDefault="00B43777" w:rsidP="00541D1A">
                <w:pPr>
                  <w:rPr>
                    <w:ins w:id="8718" w:author="jonathan pritchard" w:date="2025-01-23T13:47:00Z" w16du:dateUtc="2025-01-23T13:47:00Z"/>
                    <w:rFonts w:cs="Arial"/>
                    <w:sz w:val="18"/>
                    <w:szCs w:val="18"/>
                  </w:rPr>
                </w:pPr>
                <w:ins w:id="8719" w:author="jonathan pritchard" w:date="2025-01-23T13:47:00Z" w16du:dateUtc="2025-01-23T13:47:00Z">
                  <w:r w:rsidRPr="00340B0D">
                    <w:rPr>
                      <w:rFonts w:cs="Arial"/>
                      <w:sz w:val="18"/>
                      <w:szCs w:val="18"/>
                    </w:rPr>
                    <w:t>Day</w:t>
                  </w:r>
                </w:ins>
              </w:p>
            </w:tc>
            <w:customXmlInsRangeStart w:id="8720" w:author="jonathan pritchard" w:date="2025-01-23T13:47:00Z"/>
          </w:sdtContent>
        </w:sdt>
        <w:customXmlInsRangeEnd w:id="8720"/>
        <w:tc>
          <w:tcPr>
            <w:tcW w:w="3871" w:type="dxa"/>
            <w:gridSpan w:val="5"/>
            <w:tcBorders>
              <w:left w:val="single" w:sz="12" w:space="0" w:color="auto"/>
            </w:tcBorders>
          </w:tcPr>
          <w:p w14:paraId="1D13E6C7" w14:textId="77777777" w:rsidR="00B43777" w:rsidRPr="00340B0D" w:rsidRDefault="00B43777" w:rsidP="00541D1A">
            <w:pPr>
              <w:rPr>
                <w:ins w:id="8721" w:author="jonathan pritchard" w:date="2025-01-23T13:47:00Z" w16du:dateUtc="2025-01-23T13:47:00Z"/>
                <w:rFonts w:cs="Arial"/>
                <w:b/>
                <w:bCs/>
                <w:sz w:val="18"/>
                <w:szCs w:val="18"/>
              </w:rPr>
            </w:pPr>
            <w:ins w:id="8722" w:author="jonathan pritchard" w:date="2025-01-23T13:47:00Z" w16du:dateUtc="2025-01-23T13:47:00Z">
              <w:r w:rsidRPr="00340B0D">
                <w:rPr>
                  <w:rFonts w:cs="Arial"/>
                  <w:sz w:val="18"/>
                  <w:szCs w:val="18"/>
                </w:rPr>
                <w:t xml:space="preserve">        All other chart text</w:t>
              </w:r>
            </w:ins>
          </w:p>
        </w:tc>
        <w:tc>
          <w:tcPr>
            <w:tcW w:w="672" w:type="dxa"/>
            <w:tcBorders>
              <w:right w:val="single" w:sz="12" w:space="0" w:color="auto"/>
            </w:tcBorders>
          </w:tcPr>
          <w:p w14:paraId="1F891D36" w14:textId="77777777" w:rsidR="00B43777" w:rsidRPr="00340B0D" w:rsidRDefault="00B43777" w:rsidP="00541D1A">
            <w:pPr>
              <w:jc w:val="center"/>
              <w:rPr>
                <w:ins w:id="8723" w:author="jonathan pritchard" w:date="2025-01-23T13:47:00Z" w16du:dateUtc="2025-01-23T13:47:00Z"/>
                <w:rFonts w:cs="Arial"/>
                <w:sz w:val="18"/>
                <w:szCs w:val="18"/>
              </w:rPr>
            </w:pPr>
          </w:p>
        </w:tc>
      </w:tr>
      <w:tr w:rsidR="00B43777" w:rsidRPr="00340B0D" w14:paraId="5102DC98" w14:textId="77777777" w:rsidTr="00541D1A">
        <w:trPr>
          <w:ins w:id="8724" w:author="jonathan pritchard" w:date="2025-01-23T13:47:00Z"/>
        </w:trPr>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2BB0A1C6" w14:textId="77777777" w:rsidR="00B43777" w:rsidRPr="00340B0D" w:rsidRDefault="00B43777" w:rsidP="00541D1A">
            <w:pPr>
              <w:jc w:val="center"/>
              <w:rPr>
                <w:ins w:id="8725" w:author="jonathan pritchard" w:date="2025-01-23T13:47:00Z" w16du:dateUtc="2025-01-23T13:47:00Z"/>
                <w:rFonts w:cs="Arial"/>
                <w:b/>
                <w:bCs/>
                <w:sz w:val="18"/>
                <w:szCs w:val="18"/>
              </w:rPr>
            </w:pPr>
          </w:p>
        </w:tc>
        <w:tc>
          <w:tcPr>
            <w:tcW w:w="3871" w:type="dxa"/>
            <w:gridSpan w:val="5"/>
            <w:tcBorders>
              <w:left w:val="single" w:sz="12" w:space="0" w:color="auto"/>
            </w:tcBorders>
          </w:tcPr>
          <w:p w14:paraId="323AFFFF" w14:textId="77777777" w:rsidR="00B43777" w:rsidRPr="00340B0D" w:rsidRDefault="00B43777" w:rsidP="00541D1A">
            <w:pPr>
              <w:rPr>
                <w:ins w:id="8726" w:author="jonathan pritchard" w:date="2025-01-23T13:47:00Z" w16du:dateUtc="2025-01-23T13:47:00Z"/>
                <w:rFonts w:cs="Arial"/>
                <w:sz w:val="18"/>
                <w:szCs w:val="18"/>
              </w:rPr>
            </w:pPr>
          </w:p>
        </w:tc>
        <w:tc>
          <w:tcPr>
            <w:tcW w:w="672" w:type="dxa"/>
            <w:tcBorders>
              <w:right w:val="single" w:sz="12" w:space="0" w:color="auto"/>
            </w:tcBorders>
            <w:vAlign w:val="center"/>
          </w:tcPr>
          <w:p w14:paraId="1C7BB607" w14:textId="77777777" w:rsidR="00B43777" w:rsidRPr="00340B0D" w:rsidRDefault="00B43777" w:rsidP="00541D1A">
            <w:pPr>
              <w:jc w:val="center"/>
              <w:rPr>
                <w:ins w:id="8727" w:author="jonathan pritchard" w:date="2025-01-23T13:47:00Z" w16du:dateUtc="2025-01-23T13:47:00Z"/>
                <w:rFonts w:cs="Arial"/>
                <w:sz w:val="18"/>
                <w:szCs w:val="18"/>
              </w:rPr>
            </w:pPr>
          </w:p>
        </w:tc>
      </w:tr>
      <w:tr w:rsidR="00B43777" w:rsidRPr="00340B0D" w14:paraId="28355783" w14:textId="77777777" w:rsidTr="00541D1A">
        <w:trPr>
          <w:ins w:id="8728" w:author="jonathan pritchard" w:date="2025-01-23T13:47:00Z"/>
        </w:trPr>
        <w:tc>
          <w:tcPr>
            <w:tcW w:w="4656" w:type="dxa"/>
            <w:gridSpan w:val="5"/>
            <w:tcBorders>
              <w:left w:val="single" w:sz="12" w:space="0" w:color="auto"/>
              <w:bottom w:val="single" w:sz="12" w:space="0" w:color="auto"/>
              <w:right w:val="single" w:sz="12" w:space="0" w:color="auto"/>
            </w:tcBorders>
            <w:shd w:val="clear" w:color="auto" w:fill="FFFFFF" w:themeFill="background1"/>
          </w:tcPr>
          <w:p w14:paraId="75D599F1" w14:textId="77777777" w:rsidR="00B43777" w:rsidRPr="00340B0D" w:rsidRDefault="00B43777" w:rsidP="00541D1A">
            <w:pPr>
              <w:rPr>
                <w:ins w:id="8729" w:author="jonathan pritchard" w:date="2025-01-23T13:47:00Z" w16du:dateUtc="2025-01-23T13:47:00Z"/>
                <w:rFonts w:cs="Arial"/>
                <w:sz w:val="18"/>
                <w:szCs w:val="18"/>
              </w:rPr>
            </w:pPr>
          </w:p>
        </w:tc>
        <w:tc>
          <w:tcPr>
            <w:tcW w:w="3871" w:type="dxa"/>
            <w:gridSpan w:val="5"/>
            <w:tcBorders>
              <w:left w:val="single" w:sz="12" w:space="0" w:color="auto"/>
              <w:bottom w:val="single" w:sz="12" w:space="0" w:color="auto"/>
            </w:tcBorders>
          </w:tcPr>
          <w:p w14:paraId="1E7FB3E1" w14:textId="77777777" w:rsidR="00B43777" w:rsidRPr="00340B0D" w:rsidRDefault="00B43777" w:rsidP="00541D1A">
            <w:pPr>
              <w:jc w:val="center"/>
              <w:rPr>
                <w:ins w:id="8730" w:author="jonathan pritchard" w:date="2025-01-23T13:47:00Z" w16du:dateUtc="2025-01-23T13:47:00Z"/>
                <w:rFonts w:cs="Arial"/>
                <w:sz w:val="18"/>
                <w:szCs w:val="18"/>
              </w:rPr>
            </w:pPr>
          </w:p>
        </w:tc>
        <w:tc>
          <w:tcPr>
            <w:tcW w:w="672" w:type="dxa"/>
            <w:tcBorders>
              <w:bottom w:val="single" w:sz="12" w:space="0" w:color="auto"/>
              <w:right w:val="single" w:sz="12" w:space="0" w:color="auto"/>
            </w:tcBorders>
            <w:vAlign w:val="center"/>
          </w:tcPr>
          <w:p w14:paraId="242485FF" w14:textId="77777777" w:rsidR="00B43777" w:rsidRPr="00340B0D" w:rsidRDefault="00B43777" w:rsidP="00541D1A">
            <w:pPr>
              <w:jc w:val="center"/>
              <w:rPr>
                <w:ins w:id="8731" w:author="jonathan pritchard" w:date="2025-01-23T13:47:00Z" w16du:dateUtc="2025-01-23T13:47:00Z"/>
                <w:rFonts w:cs="Arial"/>
                <w:sz w:val="18"/>
                <w:szCs w:val="18"/>
              </w:rPr>
            </w:pPr>
          </w:p>
        </w:tc>
      </w:tr>
      <w:tr w:rsidR="00B43777" w:rsidRPr="00340B0D" w14:paraId="2C47C804" w14:textId="77777777" w:rsidTr="00541D1A">
        <w:trPr>
          <w:ins w:id="8732" w:author="jonathan pritchard" w:date="2025-01-23T13:47:00Z"/>
        </w:trPr>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216B0832" w14:textId="77777777" w:rsidR="00B43777" w:rsidRPr="00340B0D" w:rsidRDefault="00B43777" w:rsidP="00541D1A">
            <w:pPr>
              <w:jc w:val="center"/>
              <w:rPr>
                <w:ins w:id="8733" w:author="jonathan pritchard" w:date="2025-01-23T13:47:00Z" w16du:dateUtc="2025-01-23T13:47:00Z"/>
                <w:rFonts w:cs="Arial"/>
                <w:b/>
                <w:bCs/>
                <w:sz w:val="18"/>
                <w:szCs w:val="18"/>
              </w:rPr>
            </w:pPr>
            <w:ins w:id="8734" w:author="jonathan pritchard" w:date="2025-01-23T13:47:00Z" w16du:dateUtc="2025-01-23T13:47: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2262435" w14:textId="77777777" w:rsidR="00B43777" w:rsidRPr="00340B0D" w:rsidRDefault="00B43777" w:rsidP="00541D1A">
            <w:pPr>
              <w:jc w:val="center"/>
              <w:rPr>
                <w:ins w:id="8735" w:author="jonathan pritchard" w:date="2025-01-23T13:47:00Z" w16du:dateUtc="2025-01-23T13:47:00Z"/>
                <w:rFonts w:cs="Arial"/>
                <w:sz w:val="18"/>
                <w:szCs w:val="18"/>
              </w:rPr>
            </w:pPr>
            <w:ins w:id="8736" w:author="jonathan pritchard" w:date="2025-01-23T13:47:00Z" w16du:dateUtc="2025-01-23T13:47:00Z">
              <w:r w:rsidRPr="00340B0D">
                <w:rPr>
                  <w:rFonts w:cs="Arial"/>
                  <w:b/>
                  <w:bCs/>
                  <w:sz w:val="18"/>
                  <w:szCs w:val="18"/>
                </w:rPr>
                <w:t>Display</w:t>
              </w:r>
            </w:ins>
          </w:p>
        </w:tc>
      </w:tr>
      <w:tr w:rsidR="00B43777" w:rsidRPr="00340B0D" w14:paraId="43029F0A" w14:textId="77777777" w:rsidTr="00541D1A">
        <w:trPr>
          <w:trHeight w:val="287"/>
          <w:ins w:id="8737" w:author="jonathan pritchard" w:date="2025-01-23T13:47:00Z"/>
        </w:trPr>
        <w:tc>
          <w:tcPr>
            <w:tcW w:w="1789" w:type="dxa"/>
            <w:tcBorders>
              <w:left w:val="single" w:sz="12" w:space="0" w:color="auto"/>
              <w:bottom w:val="single" w:sz="4" w:space="0" w:color="auto"/>
            </w:tcBorders>
          </w:tcPr>
          <w:p w14:paraId="58D11539" w14:textId="77777777" w:rsidR="00B43777" w:rsidRPr="00340B0D" w:rsidRDefault="00B43777" w:rsidP="00541D1A">
            <w:pPr>
              <w:rPr>
                <w:ins w:id="8738" w:author="jonathan pritchard" w:date="2025-01-23T13:47:00Z" w16du:dateUtc="2025-01-23T13:47:00Z"/>
                <w:rFonts w:cs="Arial"/>
                <w:sz w:val="18"/>
                <w:szCs w:val="18"/>
              </w:rPr>
            </w:pPr>
            <w:ins w:id="8739" w:author="jonathan pritchard" w:date="2025-01-23T13:47:00Z" w16du:dateUtc="2025-01-23T13:47:00Z">
              <w:r w:rsidRPr="00340B0D">
                <w:rPr>
                  <w:rFonts w:cs="Arial"/>
                  <w:sz w:val="18"/>
                  <w:szCs w:val="18"/>
                </w:rPr>
                <w:t>Start Date</w:t>
              </w:r>
            </w:ins>
          </w:p>
        </w:tc>
        <w:tc>
          <w:tcPr>
            <w:tcW w:w="2867" w:type="dxa"/>
            <w:gridSpan w:val="4"/>
            <w:tcBorders>
              <w:bottom w:val="single" w:sz="4" w:space="0" w:color="auto"/>
              <w:right w:val="single" w:sz="12" w:space="0" w:color="auto"/>
            </w:tcBorders>
          </w:tcPr>
          <w:p w14:paraId="68280864" w14:textId="77777777" w:rsidR="00B43777" w:rsidRPr="00340B0D" w:rsidRDefault="00B43777" w:rsidP="00541D1A">
            <w:pPr>
              <w:rPr>
                <w:ins w:id="8740" w:author="jonathan pritchard" w:date="2025-01-23T13:47:00Z" w16du:dateUtc="2025-01-23T13:47: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62D6D89D" w14:textId="77777777" w:rsidR="00B43777" w:rsidRPr="00340B0D" w:rsidRDefault="00B43777" w:rsidP="00541D1A">
            <w:pPr>
              <w:rPr>
                <w:ins w:id="8741" w:author="jonathan pritchard" w:date="2025-01-23T13:47:00Z" w16du:dateUtc="2025-01-23T13:47:00Z"/>
                <w:rFonts w:cs="Arial"/>
                <w:sz w:val="18"/>
                <w:szCs w:val="18"/>
              </w:rPr>
            </w:pPr>
            <w:ins w:id="8742" w:author="jonathan pritchard" w:date="2025-01-23T13:47:00Z" w16du:dateUtc="2025-01-23T13:47: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6740FBA4" w14:textId="77777777" w:rsidR="00B43777" w:rsidRPr="00C87169" w:rsidRDefault="00B43777" w:rsidP="00541D1A">
            <w:pPr>
              <w:rPr>
                <w:ins w:id="8743" w:author="jonathan pritchard" w:date="2025-01-23T13:47:00Z" w16du:dateUtc="2025-01-23T13:47:00Z"/>
                <w:rFonts w:cs="Arial"/>
              </w:rPr>
            </w:pPr>
          </w:p>
        </w:tc>
      </w:tr>
      <w:tr w:rsidR="00B43777" w:rsidRPr="00340B0D" w14:paraId="335A7DCA" w14:textId="77777777" w:rsidTr="00541D1A">
        <w:trPr>
          <w:ins w:id="8744" w:author="jonathan pritchard" w:date="2025-01-23T13:47:00Z"/>
        </w:trPr>
        <w:tc>
          <w:tcPr>
            <w:tcW w:w="1789" w:type="dxa"/>
            <w:tcBorders>
              <w:left w:val="single" w:sz="12" w:space="0" w:color="auto"/>
              <w:bottom w:val="single" w:sz="4" w:space="0" w:color="auto"/>
            </w:tcBorders>
          </w:tcPr>
          <w:p w14:paraId="569C2204" w14:textId="77777777" w:rsidR="00B43777" w:rsidRPr="00340B0D" w:rsidRDefault="00B43777" w:rsidP="00541D1A">
            <w:pPr>
              <w:rPr>
                <w:ins w:id="8745" w:author="jonathan pritchard" w:date="2025-01-23T13:47:00Z" w16du:dateUtc="2025-01-23T13:47:00Z"/>
                <w:rFonts w:cs="Arial"/>
                <w:sz w:val="18"/>
                <w:szCs w:val="18"/>
              </w:rPr>
            </w:pPr>
            <w:ins w:id="8746" w:author="jonathan pritchard" w:date="2025-01-23T13:47:00Z" w16du:dateUtc="2025-01-23T13:47: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3ED1D60F" w14:textId="77777777" w:rsidR="00B43777" w:rsidRPr="00340B0D" w:rsidRDefault="00B43777" w:rsidP="00541D1A">
            <w:pPr>
              <w:rPr>
                <w:ins w:id="8747" w:author="jonathan pritchard" w:date="2025-01-23T13:47:00Z" w16du:dateUtc="2025-01-23T13:47: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30DD8CA" w14:textId="77777777" w:rsidR="00B43777" w:rsidRPr="00340B0D" w:rsidRDefault="00B43777" w:rsidP="00541D1A">
            <w:pPr>
              <w:rPr>
                <w:ins w:id="8748" w:author="jonathan pritchard" w:date="2025-01-23T13:47:00Z" w16du:dateUtc="2025-01-23T13:47:00Z"/>
                <w:rFonts w:cs="Arial"/>
                <w:sz w:val="18"/>
                <w:szCs w:val="18"/>
              </w:rPr>
            </w:pPr>
            <w:ins w:id="8749" w:author="jonathan pritchard" w:date="2025-01-23T13:47:00Z" w16du:dateUtc="2025-01-23T13:47: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154280F9" w14:textId="77777777" w:rsidR="00B43777" w:rsidRPr="00340B0D" w:rsidRDefault="00B43777" w:rsidP="00541D1A">
            <w:pPr>
              <w:rPr>
                <w:ins w:id="8750" w:author="jonathan pritchard" w:date="2025-01-23T13:47:00Z" w16du:dateUtc="2025-01-23T13:47:00Z"/>
                <w:rFonts w:cs="Arial"/>
                <w:sz w:val="18"/>
                <w:szCs w:val="18"/>
              </w:rPr>
            </w:pPr>
            <w:ins w:id="8751" w:author="jonathan pritchard" w:date="2025-01-23T13:47:00Z" w16du:dateUtc="2025-01-23T13:47:00Z">
              <w:r w:rsidRPr="00340B0D">
                <w:rPr>
                  <w:rFonts w:cs="Arial"/>
                  <w:sz w:val="18"/>
                  <w:szCs w:val="18"/>
                </w:rPr>
                <w:t>1:</w:t>
              </w:r>
              <w:r>
                <w:rPr>
                  <w:rFonts w:cs="Arial"/>
                  <w:sz w:val="18"/>
                  <w:szCs w:val="18"/>
                </w:rPr>
                <w:t>60000</w:t>
              </w:r>
            </w:ins>
          </w:p>
        </w:tc>
      </w:tr>
      <w:tr w:rsidR="00B43777" w:rsidRPr="00340B0D" w14:paraId="362A3190" w14:textId="77777777" w:rsidTr="00541D1A">
        <w:trPr>
          <w:ins w:id="8752" w:author="jonathan pritchard" w:date="2025-01-23T13:47:00Z"/>
        </w:trPr>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3198841A" w14:textId="77777777" w:rsidR="00B43777" w:rsidRPr="00340B0D" w:rsidRDefault="00B43777" w:rsidP="00541D1A">
            <w:pPr>
              <w:jc w:val="center"/>
              <w:rPr>
                <w:ins w:id="8753" w:author="jonathan pritchard" w:date="2025-01-23T13:47:00Z" w16du:dateUtc="2025-01-23T13:47: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4310AB7E" w14:textId="77777777" w:rsidR="00B43777" w:rsidRPr="00340B0D" w:rsidRDefault="00B43777" w:rsidP="00541D1A">
            <w:pPr>
              <w:rPr>
                <w:ins w:id="8754" w:author="jonathan pritchard" w:date="2025-01-23T13:47:00Z" w16du:dateUtc="2025-01-23T13:47:00Z"/>
                <w:rFonts w:cs="Arial"/>
                <w:sz w:val="18"/>
                <w:szCs w:val="18"/>
              </w:rPr>
            </w:pPr>
            <w:ins w:id="8755" w:author="jonathan pritchard" w:date="2025-01-23T13:47:00Z" w16du:dateUtc="2025-01-23T13:47: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718FD6A3" w14:textId="77777777" w:rsidR="00B43777" w:rsidRPr="00340B0D" w:rsidRDefault="00B43777" w:rsidP="00541D1A">
            <w:pPr>
              <w:rPr>
                <w:ins w:id="8756" w:author="jonathan pritchard" w:date="2025-01-23T13:47:00Z" w16du:dateUtc="2025-01-23T13:47:00Z"/>
                <w:rFonts w:cs="Arial"/>
                <w:sz w:val="18"/>
                <w:szCs w:val="18"/>
              </w:rPr>
            </w:pPr>
          </w:p>
        </w:tc>
      </w:tr>
      <w:tr w:rsidR="00B43777" w:rsidRPr="00340B0D" w14:paraId="4D646DCA" w14:textId="77777777" w:rsidTr="00541D1A">
        <w:trPr>
          <w:ins w:id="8757" w:author="jonathan pritchard" w:date="2025-01-23T13:47:00Z"/>
        </w:trPr>
        <w:tc>
          <w:tcPr>
            <w:tcW w:w="9199" w:type="dxa"/>
            <w:gridSpan w:val="11"/>
            <w:tcBorders>
              <w:top w:val="single" w:sz="4" w:space="0" w:color="auto"/>
              <w:left w:val="single" w:sz="12" w:space="0" w:color="auto"/>
              <w:bottom w:val="single" w:sz="4" w:space="0" w:color="auto"/>
              <w:right w:val="single" w:sz="12" w:space="0" w:color="auto"/>
            </w:tcBorders>
          </w:tcPr>
          <w:p w14:paraId="0BBC2F04" w14:textId="77777777" w:rsidR="00B43777" w:rsidRPr="00340B0D" w:rsidRDefault="00B43777" w:rsidP="00541D1A">
            <w:pPr>
              <w:rPr>
                <w:ins w:id="8758" w:author="jonathan pritchard" w:date="2025-01-23T13:47:00Z" w16du:dateUtc="2025-01-23T13:47:00Z"/>
                <w:rFonts w:cs="Arial"/>
                <w:sz w:val="18"/>
                <w:szCs w:val="18"/>
              </w:rPr>
            </w:pPr>
          </w:p>
        </w:tc>
      </w:tr>
      <w:tr w:rsidR="00B43777" w:rsidRPr="00340B0D" w14:paraId="1DEB1A84" w14:textId="77777777" w:rsidTr="00541D1A">
        <w:trPr>
          <w:ins w:id="8759" w:author="jonathan pritchard" w:date="2025-01-23T13:47: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0D4C736" w14:textId="77777777" w:rsidR="00B43777" w:rsidRPr="00340B0D" w:rsidRDefault="00B43777" w:rsidP="00541D1A">
            <w:pPr>
              <w:jc w:val="center"/>
              <w:rPr>
                <w:ins w:id="8760" w:author="jonathan pritchard" w:date="2025-01-23T13:47:00Z" w16du:dateUtc="2025-01-23T13:47:00Z"/>
                <w:rFonts w:cs="Arial"/>
                <w:b/>
                <w:bCs/>
                <w:sz w:val="18"/>
                <w:szCs w:val="18"/>
              </w:rPr>
            </w:pPr>
            <w:ins w:id="8761" w:author="jonathan pritchard" w:date="2025-01-23T13:47:00Z" w16du:dateUtc="2025-01-23T13:47:00Z">
              <w:r w:rsidRPr="00340B0D">
                <w:rPr>
                  <w:rFonts w:cs="Arial"/>
                  <w:b/>
                  <w:bCs/>
                  <w:sz w:val="18"/>
                  <w:szCs w:val="18"/>
                </w:rPr>
                <w:t>Viewing Group</w:t>
              </w:r>
              <w:r>
                <w:rPr>
                  <w:rFonts w:cs="Arial"/>
                  <w:b/>
                  <w:bCs/>
                  <w:sz w:val="18"/>
                  <w:szCs w:val="18"/>
                </w:rPr>
                <w:t>s (Default = On)</w:t>
              </w:r>
            </w:ins>
          </w:p>
        </w:tc>
      </w:tr>
      <w:tr w:rsidR="00B43777" w:rsidRPr="00340B0D" w14:paraId="2D65E609" w14:textId="77777777" w:rsidTr="00541D1A">
        <w:trPr>
          <w:ins w:id="8762" w:author="jonathan pritchard" w:date="2025-01-23T13:47:00Z"/>
        </w:trPr>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F6500C2" w14:textId="77777777" w:rsidR="00B43777" w:rsidRPr="00340B0D" w:rsidRDefault="00B43777" w:rsidP="00541D1A">
            <w:pPr>
              <w:jc w:val="center"/>
              <w:rPr>
                <w:ins w:id="8763" w:author="jonathan pritchard" w:date="2025-01-23T13:47:00Z" w16du:dateUtc="2025-01-23T13:47:00Z"/>
                <w:rFonts w:cs="Arial"/>
                <w:b/>
                <w:bCs/>
                <w:sz w:val="18"/>
                <w:szCs w:val="18"/>
              </w:rPr>
            </w:pPr>
            <w:ins w:id="8764" w:author="jonathan pritchard" w:date="2025-01-23T13:47:00Z" w16du:dateUtc="2025-01-23T13:47:00Z">
              <w:r w:rsidRPr="00340B0D">
                <w:rPr>
                  <w:rFonts w:cs="Arial"/>
                  <w:b/>
                  <w:bCs/>
                  <w:sz w:val="18"/>
                  <w:szCs w:val="18"/>
                </w:rPr>
                <w:t>Standard Display</w:t>
              </w:r>
            </w:ins>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0DB0544" w14:textId="77777777" w:rsidR="00B43777" w:rsidRPr="00340B0D" w:rsidRDefault="00B43777" w:rsidP="00541D1A">
            <w:pPr>
              <w:jc w:val="center"/>
              <w:rPr>
                <w:ins w:id="8765" w:author="jonathan pritchard" w:date="2025-01-23T13:47:00Z" w16du:dateUtc="2025-01-23T13:47:00Z"/>
                <w:rFonts w:cs="Arial"/>
                <w:b/>
                <w:bCs/>
                <w:sz w:val="18"/>
                <w:szCs w:val="18"/>
              </w:rPr>
            </w:pPr>
            <w:ins w:id="8766" w:author="jonathan pritchard" w:date="2025-01-23T13:47:00Z" w16du:dateUtc="2025-01-23T13:47:00Z">
              <w:r w:rsidRPr="00340B0D">
                <w:rPr>
                  <w:rFonts w:cs="Arial"/>
                  <w:b/>
                  <w:bCs/>
                  <w:sz w:val="18"/>
                  <w:szCs w:val="18"/>
                </w:rPr>
                <w:t>Other</w:t>
              </w:r>
            </w:ins>
          </w:p>
        </w:tc>
      </w:tr>
      <w:tr w:rsidR="00B43777" w:rsidRPr="00340B0D" w14:paraId="4D48EDF5" w14:textId="77777777" w:rsidTr="00541D1A">
        <w:trPr>
          <w:ins w:id="8767"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3936A310" w14:textId="77777777" w:rsidR="00B43777" w:rsidRPr="00340B0D" w:rsidRDefault="00B43777" w:rsidP="00541D1A">
            <w:pPr>
              <w:rPr>
                <w:ins w:id="8768" w:author="jonathan pritchard" w:date="2025-01-23T13:47:00Z" w16du:dateUtc="2025-01-23T13:47:00Z"/>
                <w:rFonts w:cs="Arial"/>
                <w:sz w:val="18"/>
                <w:szCs w:val="18"/>
              </w:rPr>
            </w:pPr>
            <w:ins w:id="8769" w:author="jonathan pritchard" w:date="2025-01-23T13:47:00Z" w16du:dateUtc="2025-01-23T13:47: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001A74B5" w14:textId="77777777" w:rsidR="00B43777" w:rsidRPr="00340B0D" w:rsidRDefault="00B43777" w:rsidP="00541D1A">
            <w:pPr>
              <w:jc w:val="center"/>
              <w:rPr>
                <w:ins w:id="8770"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11FBF9B5" w14:textId="77777777" w:rsidR="00B43777" w:rsidRPr="00340B0D" w:rsidRDefault="00B43777" w:rsidP="00541D1A">
            <w:pPr>
              <w:pStyle w:val="Default"/>
              <w:rPr>
                <w:ins w:id="8771" w:author="jonathan pritchard" w:date="2025-01-23T13:47:00Z" w16du:dateUtc="2025-01-23T13:47:00Z"/>
                <w:sz w:val="18"/>
                <w:szCs w:val="18"/>
              </w:rPr>
            </w:pPr>
            <w:ins w:id="8772" w:author="jonathan pritchard" w:date="2025-01-23T13:47:00Z" w16du:dateUtc="2025-01-23T13:47: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0AA73FD8" w14:textId="77777777" w:rsidR="00B43777" w:rsidRPr="00340B0D" w:rsidRDefault="00B43777" w:rsidP="00541D1A">
            <w:pPr>
              <w:rPr>
                <w:ins w:id="8773" w:author="jonathan pritchard" w:date="2025-01-23T13:47:00Z" w16du:dateUtc="2025-01-23T13:47:00Z"/>
                <w:rFonts w:cs="Arial"/>
                <w:sz w:val="18"/>
                <w:szCs w:val="18"/>
              </w:rPr>
            </w:pPr>
          </w:p>
        </w:tc>
      </w:tr>
      <w:tr w:rsidR="00B43777" w:rsidRPr="00340B0D" w14:paraId="714A1E5D" w14:textId="77777777" w:rsidTr="00541D1A">
        <w:trPr>
          <w:ins w:id="8774"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01DDADA6" w14:textId="77777777" w:rsidR="00B43777" w:rsidRPr="00340B0D" w:rsidRDefault="00B43777" w:rsidP="00541D1A">
            <w:pPr>
              <w:pStyle w:val="Default"/>
              <w:rPr>
                <w:ins w:id="8775" w:author="jonathan pritchard" w:date="2025-01-23T13:47:00Z" w16du:dateUtc="2025-01-23T13:47:00Z"/>
                <w:sz w:val="18"/>
                <w:szCs w:val="18"/>
              </w:rPr>
            </w:pPr>
            <w:ins w:id="8776" w:author="jonathan pritchard" w:date="2025-01-23T13:47:00Z" w16du:dateUtc="2025-01-23T13:47: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305B7699" w14:textId="77777777" w:rsidR="00B43777" w:rsidRPr="00340B0D" w:rsidRDefault="00B43777" w:rsidP="00541D1A">
            <w:pPr>
              <w:jc w:val="center"/>
              <w:rPr>
                <w:ins w:id="8777"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3FE19564" w14:textId="77777777" w:rsidR="00B43777" w:rsidRPr="00340B0D" w:rsidRDefault="00B43777" w:rsidP="00541D1A">
            <w:pPr>
              <w:pStyle w:val="Default"/>
              <w:rPr>
                <w:ins w:id="8778" w:author="jonathan pritchard" w:date="2025-01-23T13:47:00Z" w16du:dateUtc="2025-01-23T13:47:00Z"/>
                <w:sz w:val="18"/>
                <w:szCs w:val="18"/>
              </w:rPr>
            </w:pPr>
            <w:ins w:id="8779" w:author="jonathan pritchard" w:date="2025-01-23T13:47:00Z" w16du:dateUtc="2025-01-23T13:47: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4C2CE496" w14:textId="77777777" w:rsidR="00B43777" w:rsidRPr="00340B0D" w:rsidRDefault="00B43777" w:rsidP="00541D1A">
            <w:pPr>
              <w:rPr>
                <w:ins w:id="8780" w:author="jonathan pritchard" w:date="2025-01-23T13:47:00Z" w16du:dateUtc="2025-01-23T13:47:00Z"/>
                <w:rFonts w:cs="Arial"/>
                <w:sz w:val="18"/>
                <w:szCs w:val="18"/>
              </w:rPr>
            </w:pPr>
          </w:p>
        </w:tc>
      </w:tr>
      <w:tr w:rsidR="00B43777" w:rsidRPr="00340B0D" w14:paraId="1993456B" w14:textId="77777777" w:rsidTr="00541D1A">
        <w:trPr>
          <w:ins w:id="8781"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437BC7C0" w14:textId="77777777" w:rsidR="00B43777" w:rsidRPr="00340B0D" w:rsidRDefault="00B43777" w:rsidP="00541D1A">
            <w:pPr>
              <w:pStyle w:val="Default"/>
              <w:ind w:left="720"/>
              <w:rPr>
                <w:ins w:id="8782" w:author="jonathan pritchard" w:date="2025-01-23T13:47:00Z" w16du:dateUtc="2025-01-23T13:47:00Z"/>
                <w:sz w:val="18"/>
                <w:szCs w:val="18"/>
              </w:rPr>
            </w:pPr>
            <w:ins w:id="8783" w:author="jonathan pritchard" w:date="2025-01-23T13:47:00Z" w16du:dateUtc="2025-01-23T13:47: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7EAAF53A" w14:textId="77777777" w:rsidR="00B43777" w:rsidRPr="00340B0D" w:rsidRDefault="00B43777" w:rsidP="00541D1A">
            <w:pPr>
              <w:jc w:val="center"/>
              <w:rPr>
                <w:ins w:id="8784"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7F8EA229" w14:textId="77777777" w:rsidR="00B43777" w:rsidRPr="00340B0D" w:rsidRDefault="00B43777" w:rsidP="00541D1A">
            <w:pPr>
              <w:pStyle w:val="Default"/>
              <w:rPr>
                <w:ins w:id="8785" w:author="jonathan pritchard" w:date="2025-01-23T13:47:00Z" w16du:dateUtc="2025-01-23T13:47:00Z"/>
                <w:sz w:val="18"/>
                <w:szCs w:val="18"/>
              </w:rPr>
            </w:pPr>
            <w:ins w:id="8786" w:author="jonathan pritchard" w:date="2025-01-23T13:47:00Z" w16du:dateUtc="2025-01-23T13:47: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1DEFF4E9" w14:textId="77777777" w:rsidR="00B43777" w:rsidRPr="00340B0D" w:rsidRDefault="00B43777" w:rsidP="00541D1A">
            <w:pPr>
              <w:rPr>
                <w:ins w:id="8787" w:author="jonathan pritchard" w:date="2025-01-23T13:47:00Z" w16du:dateUtc="2025-01-23T13:47:00Z"/>
                <w:rFonts w:cs="Arial"/>
                <w:sz w:val="18"/>
                <w:szCs w:val="18"/>
              </w:rPr>
            </w:pPr>
          </w:p>
        </w:tc>
      </w:tr>
      <w:tr w:rsidR="00B43777" w:rsidRPr="00340B0D" w14:paraId="70E46F96" w14:textId="77777777" w:rsidTr="00541D1A">
        <w:trPr>
          <w:ins w:id="8788"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41DAEB3E" w14:textId="77777777" w:rsidR="00B43777" w:rsidRPr="00340B0D" w:rsidRDefault="00B43777" w:rsidP="00541D1A">
            <w:pPr>
              <w:pStyle w:val="Default"/>
              <w:ind w:left="720"/>
              <w:rPr>
                <w:ins w:id="8789" w:author="jonathan pritchard" w:date="2025-01-23T13:47:00Z" w16du:dateUtc="2025-01-23T13:47:00Z"/>
                <w:sz w:val="18"/>
                <w:szCs w:val="18"/>
              </w:rPr>
            </w:pPr>
            <w:ins w:id="8790" w:author="jonathan pritchard" w:date="2025-01-23T13:47:00Z" w16du:dateUtc="2025-01-23T13:47: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067F8D68" w14:textId="77777777" w:rsidR="00B43777" w:rsidRPr="00340B0D" w:rsidRDefault="00B43777" w:rsidP="00541D1A">
            <w:pPr>
              <w:jc w:val="center"/>
              <w:rPr>
                <w:ins w:id="8791"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66608720" w14:textId="77777777" w:rsidR="00B43777" w:rsidRPr="00340B0D" w:rsidRDefault="00B43777" w:rsidP="00541D1A">
            <w:pPr>
              <w:pStyle w:val="Default"/>
              <w:rPr>
                <w:ins w:id="8792" w:author="jonathan pritchard" w:date="2025-01-23T13:47:00Z" w16du:dateUtc="2025-01-23T13:47:00Z"/>
                <w:sz w:val="18"/>
                <w:szCs w:val="18"/>
              </w:rPr>
            </w:pPr>
            <w:ins w:id="8793" w:author="jonathan pritchard" w:date="2025-01-23T13:47:00Z" w16du:dateUtc="2025-01-23T13:47: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202CC73F" w14:textId="77777777" w:rsidR="00B43777" w:rsidRPr="00340B0D" w:rsidRDefault="00B43777" w:rsidP="00541D1A">
            <w:pPr>
              <w:rPr>
                <w:ins w:id="8794" w:author="jonathan pritchard" w:date="2025-01-23T13:47:00Z" w16du:dateUtc="2025-01-23T13:47:00Z"/>
                <w:rFonts w:cs="Arial"/>
                <w:sz w:val="18"/>
                <w:szCs w:val="18"/>
              </w:rPr>
            </w:pPr>
          </w:p>
        </w:tc>
      </w:tr>
      <w:tr w:rsidR="00B43777" w:rsidRPr="00340B0D" w14:paraId="4D547306" w14:textId="77777777" w:rsidTr="00541D1A">
        <w:trPr>
          <w:ins w:id="8795"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0699B413" w14:textId="77777777" w:rsidR="00B43777" w:rsidRPr="00340B0D" w:rsidRDefault="00B43777" w:rsidP="00541D1A">
            <w:pPr>
              <w:pStyle w:val="Default"/>
              <w:rPr>
                <w:ins w:id="8796" w:author="jonathan pritchard" w:date="2025-01-23T13:47:00Z" w16du:dateUtc="2025-01-23T13:47:00Z"/>
                <w:sz w:val="18"/>
                <w:szCs w:val="18"/>
              </w:rPr>
            </w:pPr>
            <w:ins w:id="8797" w:author="jonathan pritchard" w:date="2025-01-23T13:47:00Z" w16du:dateUtc="2025-01-23T13:47: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519DE3A4" w14:textId="77777777" w:rsidR="00B43777" w:rsidRPr="00340B0D" w:rsidRDefault="00B43777" w:rsidP="00541D1A">
            <w:pPr>
              <w:jc w:val="center"/>
              <w:rPr>
                <w:ins w:id="8798"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3132E0E6" w14:textId="77777777" w:rsidR="00B43777" w:rsidRPr="00340B0D" w:rsidRDefault="00B43777" w:rsidP="00541D1A">
            <w:pPr>
              <w:pStyle w:val="Default"/>
              <w:rPr>
                <w:ins w:id="8799" w:author="jonathan pritchard" w:date="2025-01-23T13:47:00Z" w16du:dateUtc="2025-01-23T13:47:00Z"/>
                <w:sz w:val="18"/>
                <w:szCs w:val="18"/>
              </w:rPr>
            </w:pPr>
            <w:ins w:id="8800" w:author="jonathan pritchard" w:date="2025-01-23T13:47:00Z" w16du:dateUtc="2025-01-23T13:47: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07EA94A0" w14:textId="77777777" w:rsidR="00B43777" w:rsidRPr="00340B0D" w:rsidRDefault="00B43777" w:rsidP="00541D1A">
            <w:pPr>
              <w:rPr>
                <w:ins w:id="8801" w:author="jonathan pritchard" w:date="2025-01-23T13:47:00Z" w16du:dateUtc="2025-01-23T13:47:00Z"/>
                <w:rFonts w:cs="Arial"/>
                <w:sz w:val="18"/>
                <w:szCs w:val="18"/>
              </w:rPr>
            </w:pPr>
          </w:p>
        </w:tc>
      </w:tr>
      <w:tr w:rsidR="00B43777" w:rsidRPr="00340B0D" w14:paraId="28392FCD" w14:textId="77777777" w:rsidTr="00541D1A">
        <w:trPr>
          <w:ins w:id="8802"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3BCD9029" w14:textId="77777777" w:rsidR="00B43777" w:rsidRPr="00340B0D" w:rsidRDefault="00B43777" w:rsidP="00541D1A">
            <w:pPr>
              <w:pStyle w:val="Default"/>
              <w:rPr>
                <w:ins w:id="8803" w:author="jonathan pritchard" w:date="2025-01-23T13:47:00Z" w16du:dateUtc="2025-01-23T13:47:00Z"/>
                <w:sz w:val="18"/>
                <w:szCs w:val="18"/>
              </w:rPr>
            </w:pPr>
            <w:ins w:id="8804" w:author="jonathan pritchard" w:date="2025-01-23T13:47:00Z" w16du:dateUtc="2025-01-23T13:47: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58204CB6" w14:textId="77777777" w:rsidR="00B43777" w:rsidRPr="00340B0D" w:rsidRDefault="00B43777" w:rsidP="00541D1A">
            <w:pPr>
              <w:jc w:val="center"/>
              <w:rPr>
                <w:ins w:id="8805"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6A2BB775" w14:textId="77777777" w:rsidR="00B43777" w:rsidRPr="00340B0D" w:rsidRDefault="00B43777" w:rsidP="00541D1A">
            <w:pPr>
              <w:pStyle w:val="Default"/>
              <w:rPr>
                <w:ins w:id="8806" w:author="jonathan pritchard" w:date="2025-01-23T13:47:00Z" w16du:dateUtc="2025-01-23T13:47:00Z"/>
                <w:sz w:val="18"/>
                <w:szCs w:val="18"/>
              </w:rPr>
            </w:pPr>
            <w:ins w:id="8807" w:author="jonathan pritchard" w:date="2025-01-23T13:47:00Z" w16du:dateUtc="2025-01-23T13:47: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2A29FF70" w14:textId="77777777" w:rsidR="00B43777" w:rsidRPr="00340B0D" w:rsidRDefault="00B43777" w:rsidP="00541D1A">
            <w:pPr>
              <w:rPr>
                <w:ins w:id="8808" w:author="jonathan pritchard" w:date="2025-01-23T13:47:00Z" w16du:dateUtc="2025-01-23T13:47:00Z"/>
                <w:rFonts w:cs="Arial"/>
                <w:sz w:val="18"/>
                <w:szCs w:val="18"/>
              </w:rPr>
            </w:pPr>
          </w:p>
        </w:tc>
      </w:tr>
      <w:tr w:rsidR="00B43777" w:rsidRPr="00340B0D" w14:paraId="2E5AAC1E" w14:textId="77777777" w:rsidTr="00541D1A">
        <w:trPr>
          <w:ins w:id="8809"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34EB8338" w14:textId="77777777" w:rsidR="00B43777" w:rsidRPr="00340B0D" w:rsidRDefault="00B43777" w:rsidP="00541D1A">
            <w:pPr>
              <w:pStyle w:val="Default"/>
              <w:rPr>
                <w:ins w:id="8810" w:author="jonathan pritchard" w:date="2025-01-23T13:47:00Z" w16du:dateUtc="2025-01-23T13:47:00Z"/>
                <w:sz w:val="18"/>
                <w:szCs w:val="18"/>
              </w:rPr>
            </w:pPr>
            <w:ins w:id="8811" w:author="jonathan pritchard" w:date="2025-01-23T13:47:00Z" w16du:dateUtc="2025-01-23T13:47: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4A15DA94" w14:textId="77777777" w:rsidR="00B43777" w:rsidRPr="00340B0D" w:rsidRDefault="00B43777" w:rsidP="00541D1A">
            <w:pPr>
              <w:jc w:val="center"/>
              <w:rPr>
                <w:ins w:id="8812"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436F346F" w14:textId="77777777" w:rsidR="00B43777" w:rsidRPr="00340B0D" w:rsidRDefault="00B43777" w:rsidP="00541D1A">
            <w:pPr>
              <w:pStyle w:val="Default"/>
              <w:rPr>
                <w:ins w:id="8813" w:author="jonathan pritchard" w:date="2025-01-23T13:47:00Z" w16du:dateUtc="2025-01-23T13:47:00Z"/>
                <w:sz w:val="18"/>
                <w:szCs w:val="18"/>
              </w:rPr>
            </w:pPr>
            <w:ins w:id="8814" w:author="jonathan pritchard" w:date="2025-01-23T13:47:00Z" w16du:dateUtc="2025-01-23T13:47: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1C3B69E8" w14:textId="77777777" w:rsidR="00B43777" w:rsidRPr="00340B0D" w:rsidRDefault="00B43777" w:rsidP="00541D1A">
            <w:pPr>
              <w:rPr>
                <w:ins w:id="8815" w:author="jonathan pritchard" w:date="2025-01-23T13:47:00Z" w16du:dateUtc="2025-01-23T13:47:00Z"/>
                <w:rFonts w:cs="Arial"/>
                <w:sz w:val="18"/>
                <w:szCs w:val="18"/>
              </w:rPr>
            </w:pPr>
          </w:p>
        </w:tc>
      </w:tr>
      <w:tr w:rsidR="00B43777" w:rsidRPr="00340B0D" w14:paraId="1A1D206E" w14:textId="77777777" w:rsidTr="00541D1A">
        <w:trPr>
          <w:ins w:id="8816"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6789D5A2" w14:textId="77777777" w:rsidR="00B43777" w:rsidRPr="00340B0D" w:rsidRDefault="00B43777" w:rsidP="00541D1A">
            <w:pPr>
              <w:pStyle w:val="Default"/>
              <w:rPr>
                <w:ins w:id="8817" w:author="jonathan pritchard" w:date="2025-01-23T13:47:00Z" w16du:dateUtc="2025-01-23T13:47:00Z"/>
                <w:sz w:val="18"/>
                <w:szCs w:val="18"/>
              </w:rPr>
            </w:pPr>
            <w:ins w:id="8818" w:author="jonathan pritchard" w:date="2025-01-23T13:47:00Z" w16du:dateUtc="2025-01-23T13:47: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2DD5A6C8" w14:textId="77777777" w:rsidR="00B43777" w:rsidRPr="00340B0D" w:rsidRDefault="00B43777" w:rsidP="00541D1A">
            <w:pPr>
              <w:jc w:val="center"/>
              <w:rPr>
                <w:ins w:id="8819"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786C14F4" w14:textId="77777777" w:rsidR="00B43777" w:rsidRPr="00340B0D" w:rsidRDefault="00B43777" w:rsidP="00541D1A">
            <w:pPr>
              <w:pStyle w:val="Default"/>
              <w:rPr>
                <w:ins w:id="8820" w:author="jonathan pritchard" w:date="2025-01-23T13:47:00Z" w16du:dateUtc="2025-01-23T13:47:00Z"/>
                <w:sz w:val="18"/>
                <w:szCs w:val="18"/>
              </w:rPr>
            </w:pPr>
            <w:ins w:id="8821" w:author="jonathan pritchard" w:date="2025-01-23T13:47:00Z" w16du:dateUtc="2025-01-23T13:47: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656CCDB9" w14:textId="77777777" w:rsidR="00B43777" w:rsidRPr="00340B0D" w:rsidRDefault="00B43777" w:rsidP="00541D1A">
            <w:pPr>
              <w:rPr>
                <w:ins w:id="8822" w:author="jonathan pritchard" w:date="2025-01-23T13:47:00Z" w16du:dateUtc="2025-01-23T13:47:00Z"/>
                <w:rFonts w:cs="Arial"/>
                <w:sz w:val="18"/>
                <w:szCs w:val="18"/>
              </w:rPr>
            </w:pPr>
          </w:p>
        </w:tc>
      </w:tr>
      <w:tr w:rsidR="00B43777" w:rsidRPr="00340B0D" w14:paraId="07E802AB" w14:textId="77777777" w:rsidTr="00541D1A">
        <w:trPr>
          <w:ins w:id="8823"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6A71D6DA" w14:textId="77777777" w:rsidR="00B43777" w:rsidRPr="00340B0D" w:rsidRDefault="00B43777" w:rsidP="00541D1A">
            <w:pPr>
              <w:pStyle w:val="Default"/>
              <w:rPr>
                <w:ins w:id="8824" w:author="jonathan pritchard" w:date="2025-01-23T13:47:00Z" w16du:dateUtc="2025-01-23T13:47:00Z"/>
                <w:sz w:val="18"/>
                <w:szCs w:val="18"/>
              </w:rPr>
            </w:pPr>
            <w:ins w:id="8825" w:author="jonathan pritchard" w:date="2025-01-23T13:47:00Z" w16du:dateUtc="2025-01-23T13:47: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2C4C608F" w14:textId="77777777" w:rsidR="00B43777" w:rsidRPr="00340B0D" w:rsidRDefault="00B43777" w:rsidP="00541D1A">
            <w:pPr>
              <w:jc w:val="center"/>
              <w:rPr>
                <w:ins w:id="8826"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09210EFE" w14:textId="77777777" w:rsidR="00B43777" w:rsidRPr="00340B0D" w:rsidRDefault="00B43777" w:rsidP="00541D1A">
            <w:pPr>
              <w:rPr>
                <w:ins w:id="8827"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5448CCDC" w14:textId="77777777" w:rsidR="00B43777" w:rsidRPr="00340B0D" w:rsidRDefault="00B43777" w:rsidP="00541D1A">
            <w:pPr>
              <w:rPr>
                <w:ins w:id="8828" w:author="jonathan pritchard" w:date="2025-01-23T13:47:00Z" w16du:dateUtc="2025-01-23T13:47:00Z"/>
                <w:rFonts w:cs="Arial"/>
                <w:sz w:val="18"/>
                <w:szCs w:val="18"/>
              </w:rPr>
            </w:pPr>
          </w:p>
        </w:tc>
      </w:tr>
      <w:tr w:rsidR="00B43777" w:rsidRPr="00340B0D" w14:paraId="06AB316F" w14:textId="77777777" w:rsidTr="00541D1A">
        <w:trPr>
          <w:ins w:id="8829"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6ABB1F6D" w14:textId="77777777" w:rsidR="00B43777" w:rsidRPr="00340B0D" w:rsidRDefault="00B43777" w:rsidP="00541D1A">
            <w:pPr>
              <w:pStyle w:val="Default"/>
              <w:rPr>
                <w:ins w:id="8830" w:author="jonathan pritchard" w:date="2025-01-23T13:47:00Z" w16du:dateUtc="2025-01-23T13:47:00Z"/>
                <w:sz w:val="18"/>
                <w:szCs w:val="18"/>
              </w:rPr>
            </w:pPr>
            <w:ins w:id="8831" w:author="jonathan pritchard" w:date="2025-01-23T13:47:00Z" w16du:dateUtc="2025-01-23T13:47: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27B1997A" w14:textId="77777777" w:rsidR="00B43777" w:rsidRPr="00340B0D" w:rsidRDefault="00B43777" w:rsidP="00541D1A">
            <w:pPr>
              <w:jc w:val="center"/>
              <w:rPr>
                <w:ins w:id="8832"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6359A0FB" w14:textId="77777777" w:rsidR="00B43777" w:rsidRPr="00340B0D" w:rsidRDefault="00B43777" w:rsidP="00541D1A">
            <w:pPr>
              <w:rPr>
                <w:ins w:id="8833"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008197DA" w14:textId="77777777" w:rsidR="00B43777" w:rsidRPr="00340B0D" w:rsidRDefault="00B43777" w:rsidP="00541D1A">
            <w:pPr>
              <w:rPr>
                <w:ins w:id="8834" w:author="jonathan pritchard" w:date="2025-01-23T13:47:00Z" w16du:dateUtc="2025-01-23T13:47:00Z"/>
                <w:rFonts w:cs="Arial"/>
                <w:sz w:val="18"/>
                <w:szCs w:val="18"/>
              </w:rPr>
            </w:pPr>
          </w:p>
        </w:tc>
      </w:tr>
      <w:tr w:rsidR="00B43777" w:rsidRPr="00340B0D" w14:paraId="6DFE8691" w14:textId="77777777" w:rsidTr="00541D1A">
        <w:trPr>
          <w:ins w:id="8835"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70941B61" w14:textId="77777777" w:rsidR="00B43777" w:rsidRPr="00340B0D" w:rsidRDefault="00B43777" w:rsidP="00541D1A">
            <w:pPr>
              <w:pStyle w:val="Default"/>
              <w:rPr>
                <w:ins w:id="8836" w:author="jonathan pritchard" w:date="2025-01-23T13:47:00Z" w16du:dateUtc="2025-01-23T13:47:00Z"/>
                <w:sz w:val="18"/>
                <w:szCs w:val="18"/>
              </w:rPr>
            </w:pPr>
            <w:ins w:id="8837" w:author="jonathan pritchard" w:date="2025-01-23T13:47:00Z" w16du:dateUtc="2025-01-23T13:47: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7CEB5C71" w14:textId="77777777" w:rsidR="00B43777" w:rsidRPr="00340B0D" w:rsidRDefault="00B43777" w:rsidP="00541D1A">
            <w:pPr>
              <w:jc w:val="center"/>
              <w:rPr>
                <w:ins w:id="8838"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6C4653E8" w14:textId="77777777" w:rsidR="00B43777" w:rsidRPr="00340B0D" w:rsidRDefault="00B43777" w:rsidP="00541D1A">
            <w:pPr>
              <w:rPr>
                <w:ins w:id="8839"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610DEB08" w14:textId="77777777" w:rsidR="00B43777" w:rsidRPr="00340B0D" w:rsidRDefault="00B43777" w:rsidP="00541D1A">
            <w:pPr>
              <w:rPr>
                <w:ins w:id="8840" w:author="jonathan pritchard" w:date="2025-01-23T13:47:00Z" w16du:dateUtc="2025-01-23T13:47:00Z"/>
                <w:rFonts w:cs="Arial"/>
                <w:sz w:val="18"/>
                <w:szCs w:val="18"/>
              </w:rPr>
            </w:pPr>
          </w:p>
        </w:tc>
      </w:tr>
      <w:tr w:rsidR="00B43777" w:rsidRPr="00340B0D" w14:paraId="02D98957" w14:textId="77777777" w:rsidTr="00541D1A">
        <w:trPr>
          <w:ins w:id="8841"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587D61C2" w14:textId="77777777" w:rsidR="00B43777" w:rsidRPr="00340B0D" w:rsidRDefault="00B43777" w:rsidP="00541D1A">
            <w:pPr>
              <w:pStyle w:val="Default"/>
              <w:ind w:left="720"/>
              <w:rPr>
                <w:ins w:id="8842" w:author="jonathan pritchard" w:date="2025-01-23T13:47:00Z" w16du:dateUtc="2025-01-23T13:47:00Z"/>
                <w:sz w:val="18"/>
                <w:szCs w:val="18"/>
              </w:rPr>
            </w:pPr>
            <w:ins w:id="8843" w:author="jonathan pritchard" w:date="2025-01-23T13:47:00Z" w16du:dateUtc="2025-01-23T13:47: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5D1C3DB2" w14:textId="77777777" w:rsidR="00B43777" w:rsidRPr="00340B0D" w:rsidRDefault="00B43777" w:rsidP="00541D1A">
            <w:pPr>
              <w:jc w:val="center"/>
              <w:rPr>
                <w:ins w:id="8844"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1F77B6EC" w14:textId="77777777" w:rsidR="00B43777" w:rsidRPr="00340B0D" w:rsidRDefault="00B43777" w:rsidP="00541D1A">
            <w:pPr>
              <w:rPr>
                <w:ins w:id="8845"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4EB14CBB" w14:textId="77777777" w:rsidR="00B43777" w:rsidRPr="00340B0D" w:rsidRDefault="00B43777" w:rsidP="00541D1A">
            <w:pPr>
              <w:rPr>
                <w:ins w:id="8846" w:author="jonathan pritchard" w:date="2025-01-23T13:47:00Z" w16du:dateUtc="2025-01-23T13:47:00Z"/>
                <w:rFonts w:cs="Arial"/>
                <w:sz w:val="18"/>
                <w:szCs w:val="18"/>
              </w:rPr>
            </w:pPr>
          </w:p>
        </w:tc>
      </w:tr>
      <w:tr w:rsidR="00B43777" w:rsidRPr="00340B0D" w14:paraId="7B31A7B2" w14:textId="77777777" w:rsidTr="00541D1A">
        <w:trPr>
          <w:ins w:id="8847" w:author="jonathan pritchard" w:date="2025-01-23T13:47:00Z"/>
        </w:trPr>
        <w:tc>
          <w:tcPr>
            <w:tcW w:w="4375" w:type="dxa"/>
            <w:gridSpan w:val="4"/>
            <w:tcBorders>
              <w:top w:val="single" w:sz="4" w:space="0" w:color="auto"/>
              <w:left w:val="single" w:sz="12" w:space="0" w:color="auto"/>
              <w:bottom w:val="single" w:sz="12" w:space="0" w:color="auto"/>
              <w:right w:val="single" w:sz="4" w:space="0" w:color="auto"/>
            </w:tcBorders>
          </w:tcPr>
          <w:p w14:paraId="6E767531" w14:textId="77777777" w:rsidR="00B43777" w:rsidRPr="00340B0D" w:rsidRDefault="00B43777" w:rsidP="00541D1A">
            <w:pPr>
              <w:pStyle w:val="Default"/>
              <w:ind w:left="720"/>
              <w:rPr>
                <w:ins w:id="8848" w:author="jonathan pritchard" w:date="2025-01-23T13:47:00Z" w16du:dateUtc="2025-01-23T13:47:00Z"/>
                <w:sz w:val="18"/>
                <w:szCs w:val="18"/>
              </w:rPr>
            </w:pPr>
            <w:ins w:id="8849" w:author="jonathan pritchard" w:date="2025-01-23T13:47:00Z" w16du:dateUtc="2025-01-23T13:47: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517AC78C" w14:textId="77777777" w:rsidR="00B43777" w:rsidRPr="00340B0D" w:rsidRDefault="00B43777" w:rsidP="00541D1A">
            <w:pPr>
              <w:jc w:val="center"/>
              <w:rPr>
                <w:ins w:id="8850"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12" w:space="0" w:color="auto"/>
            </w:tcBorders>
          </w:tcPr>
          <w:p w14:paraId="6E46223E" w14:textId="77777777" w:rsidR="00B43777" w:rsidRPr="00340B0D" w:rsidRDefault="00B43777" w:rsidP="00541D1A">
            <w:pPr>
              <w:rPr>
                <w:ins w:id="8851" w:author="jonathan pritchard" w:date="2025-01-23T13:47:00Z" w16du:dateUtc="2025-01-23T13:47:00Z"/>
                <w:rFonts w:cs="Arial"/>
                <w:sz w:val="18"/>
                <w:szCs w:val="18"/>
              </w:rPr>
            </w:pPr>
          </w:p>
        </w:tc>
        <w:tc>
          <w:tcPr>
            <w:tcW w:w="672" w:type="dxa"/>
            <w:tcBorders>
              <w:top w:val="single" w:sz="4" w:space="0" w:color="auto"/>
              <w:bottom w:val="single" w:sz="12" w:space="0" w:color="auto"/>
              <w:right w:val="single" w:sz="12" w:space="0" w:color="auto"/>
            </w:tcBorders>
            <w:vAlign w:val="center"/>
          </w:tcPr>
          <w:p w14:paraId="139CA34E" w14:textId="77777777" w:rsidR="00B43777" w:rsidRPr="00340B0D" w:rsidRDefault="00B43777" w:rsidP="00541D1A">
            <w:pPr>
              <w:rPr>
                <w:ins w:id="8852" w:author="jonathan pritchard" w:date="2025-01-23T13:47:00Z" w16du:dateUtc="2025-01-23T13:47:00Z"/>
                <w:rFonts w:cs="Arial"/>
                <w:sz w:val="18"/>
                <w:szCs w:val="18"/>
              </w:rPr>
            </w:pPr>
          </w:p>
        </w:tc>
      </w:tr>
      <w:tr w:rsidR="00B43777" w:rsidRPr="00340B0D" w14:paraId="5791CF87" w14:textId="77777777" w:rsidTr="00541D1A">
        <w:trPr>
          <w:ins w:id="8853" w:author="jonathan pritchard" w:date="2025-01-23T13:47:00Z"/>
        </w:trPr>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3AFB58FE" w14:textId="77777777" w:rsidR="00B43777" w:rsidRPr="00EF63B4" w:rsidRDefault="00B43777" w:rsidP="00541D1A">
            <w:pPr>
              <w:jc w:val="center"/>
              <w:rPr>
                <w:ins w:id="8854" w:author="jonathan pritchard" w:date="2025-01-23T13:47:00Z" w16du:dateUtc="2025-01-23T13:47:00Z"/>
                <w:rFonts w:cs="Arial"/>
                <w:sz w:val="18"/>
                <w:szCs w:val="18"/>
              </w:rPr>
            </w:pPr>
            <w:ins w:id="8855" w:author="jonathan pritchard" w:date="2025-01-23T13:47:00Z" w16du:dateUtc="2025-01-23T13:47:00Z">
              <w:r>
                <w:rPr>
                  <w:rFonts w:cs="Arial"/>
                  <w:b/>
                  <w:bCs/>
                  <w:sz w:val="18"/>
                  <w:szCs w:val="18"/>
                </w:rPr>
                <w:t>Additional</w:t>
              </w:r>
            </w:ins>
          </w:p>
        </w:tc>
      </w:tr>
      <w:tr w:rsidR="00B43777" w:rsidRPr="00340B0D" w14:paraId="7B1CC50D" w14:textId="77777777" w:rsidTr="00541D1A">
        <w:trPr>
          <w:ins w:id="8856"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0FD36448" w14:textId="77777777" w:rsidR="00B43777" w:rsidRPr="00340B0D" w:rsidRDefault="00B43777" w:rsidP="00541D1A">
            <w:pPr>
              <w:pStyle w:val="Default"/>
              <w:ind w:left="720"/>
              <w:rPr>
                <w:ins w:id="8857" w:author="jonathan pritchard" w:date="2025-01-23T13:47:00Z" w16du:dateUtc="2025-01-23T13:47: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3BBAE9C2" w14:textId="77777777" w:rsidR="00B43777" w:rsidRPr="00340B0D" w:rsidRDefault="00B43777" w:rsidP="00541D1A">
            <w:pPr>
              <w:jc w:val="center"/>
              <w:rPr>
                <w:ins w:id="8858" w:author="jonathan pritchard" w:date="2025-01-23T13:47:00Z" w16du:dateUtc="2025-01-23T13:47:00Z"/>
                <w:rFonts w:cs="Arial"/>
                <w:sz w:val="18"/>
                <w:szCs w:val="18"/>
              </w:rPr>
            </w:pPr>
          </w:p>
        </w:tc>
        <w:tc>
          <w:tcPr>
            <w:tcW w:w="3598" w:type="dxa"/>
            <w:gridSpan w:val="4"/>
            <w:tcBorders>
              <w:top w:val="single" w:sz="4" w:space="0" w:color="auto"/>
              <w:left w:val="double" w:sz="4" w:space="0" w:color="auto"/>
              <w:bottom w:val="single" w:sz="4" w:space="0" w:color="auto"/>
            </w:tcBorders>
          </w:tcPr>
          <w:p w14:paraId="0CA69BE2" w14:textId="77777777" w:rsidR="00B43777" w:rsidRPr="00340B0D" w:rsidRDefault="00B43777" w:rsidP="00541D1A">
            <w:pPr>
              <w:rPr>
                <w:ins w:id="8859"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6EB6EFDC" w14:textId="77777777" w:rsidR="00B43777" w:rsidRPr="00340B0D" w:rsidRDefault="00B43777" w:rsidP="00541D1A">
            <w:pPr>
              <w:rPr>
                <w:ins w:id="8860" w:author="jonathan pritchard" w:date="2025-01-23T13:47:00Z" w16du:dateUtc="2025-01-23T13:47:00Z"/>
                <w:rFonts w:cs="Arial"/>
                <w:sz w:val="18"/>
                <w:szCs w:val="18"/>
              </w:rPr>
            </w:pPr>
          </w:p>
        </w:tc>
      </w:tr>
      <w:tr w:rsidR="00B43777" w:rsidRPr="00340B0D" w14:paraId="54225539" w14:textId="77777777" w:rsidTr="00541D1A">
        <w:trPr>
          <w:ins w:id="8861"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19C086ED" w14:textId="77777777" w:rsidR="00B43777" w:rsidRPr="00340B0D" w:rsidRDefault="00B43777" w:rsidP="00541D1A">
            <w:pPr>
              <w:pStyle w:val="Default"/>
              <w:ind w:left="720"/>
              <w:rPr>
                <w:ins w:id="8862" w:author="jonathan pritchard" w:date="2025-01-23T13:47:00Z" w16du:dateUtc="2025-01-23T13:47: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A04E7AD" w14:textId="77777777" w:rsidR="00B43777" w:rsidRPr="00340B0D" w:rsidRDefault="00B43777" w:rsidP="00541D1A">
            <w:pPr>
              <w:jc w:val="center"/>
              <w:rPr>
                <w:ins w:id="8863" w:author="jonathan pritchard" w:date="2025-01-23T13:47:00Z" w16du:dateUtc="2025-01-23T13:47:00Z"/>
                <w:rFonts w:cs="Arial"/>
                <w:sz w:val="18"/>
                <w:szCs w:val="18"/>
              </w:rPr>
            </w:pPr>
          </w:p>
        </w:tc>
        <w:tc>
          <w:tcPr>
            <w:tcW w:w="3598" w:type="dxa"/>
            <w:gridSpan w:val="4"/>
            <w:tcBorders>
              <w:top w:val="single" w:sz="4" w:space="0" w:color="auto"/>
              <w:left w:val="double" w:sz="4" w:space="0" w:color="auto"/>
              <w:bottom w:val="single" w:sz="4" w:space="0" w:color="auto"/>
            </w:tcBorders>
          </w:tcPr>
          <w:p w14:paraId="79388673" w14:textId="77777777" w:rsidR="00B43777" w:rsidRPr="00340B0D" w:rsidRDefault="00B43777" w:rsidP="00541D1A">
            <w:pPr>
              <w:rPr>
                <w:ins w:id="8864"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088AE93C" w14:textId="77777777" w:rsidR="00B43777" w:rsidRPr="00340B0D" w:rsidRDefault="00B43777" w:rsidP="00541D1A">
            <w:pPr>
              <w:rPr>
                <w:ins w:id="8865" w:author="jonathan pritchard" w:date="2025-01-23T13:47:00Z" w16du:dateUtc="2025-01-23T13:47:00Z"/>
                <w:rFonts w:cs="Arial"/>
                <w:sz w:val="18"/>
                <w:szCs w:val="18"/>
              </w:rPr>
            </w:pPr>
          </w:p>
        </w:tc>
      </w:tr>
      <w:tr w:rsidR="00B43777" w:rsidRPr="00340B0D" w14:paraId="72DC2D5D" w14:textId="77777777" w:rsidTr="00541D1A">
        <w:trPr>
          <w:ins w:id="8866" w:author="jonathan pritchard" w:date="2025-01-23T13:47: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42C4EEA" w14:textId="77777777" w:rsidR="00B43777" w:rsidRPr="00340B0D" w:rsidRDefault="00B43777" w:rsidP="00541D1A">
            <w:pPr>
              <w:jc w:val="center"/>
              <w:rPr>
                <w:ins w:id="8867" w:author="jonathan pritchard" w:date="2025-01-23T13:47:00Z" w16du:dateUtc="2025-01-23T13:47:00Z"/>
                <w:rFonts w:cs="Arial"/>
                <w:b/>
                <w:bCs/>
                <w:sz w:val="18"/>
                <w:szCs w:val="18"/>
              </w:rPr>
            </w:pPr>
            <w:ins w:id="8868" w:author="jonathan pritchard" w:date="2025-01-23T13:47:00Z" w16du:dateUtc="2025-01-23T13:47:00Z">
              <w:r w:rsidRPr="00340B0D">
                <w:rPr>
                  <w:rFonts w:cs="Arial"/>
                  <w:b/>
                  <w:bCs/>
                  <w:sz w:val="18"/>
                  <w:szCs w:val="18"/>
                </w:rPr>
                <w:t>Setup</w:t>
              </w:r>
            </w:ins>
          </w:p>
        </w:tc>
      </w:tr>
      <w:tr w:rsidR="00B43777" w:rsidRPr="00340B0D" w14:paraId="050EA6B4" w14:textId="77777777" w:rsidTr="00541D1A">
        <w:trPr>
          <w:ins w:id="8869" w:author="jonathan pritchard" w:date="2025-01-23T13:47:00Z"/>
        </w:trPr>
        <w:tc>
          <w:tcPr>
            <w:tcW w:w="9199" w:type="dxa"/>
            <w:gridSpan w:val="11"/>
            <w:tcBorders>
              <w:top w:val="single" w:sz="4" w:space="0" w:color="auto"/>
              <w:left w:val="single" w:sz="12" w:space="0" w:color="auto"/>
              <w:bottom w:val="single" w:sz="4" w:space="0" w:color="auto"/>
              <w:right w:val="single" w:sz="12" w:space="0" w:color="auto"/>
            </w:tcBorders>
          </w:tcPr>
          <w:p w14:paraId="65239ACB" w14:textId="77777777" w:rsidR="005614DA" w:rsidRDefault="005614DA" w:rsidP="00541D1A">
            <w:pPr>
              <w:rPr>
                <w:rFonts w:cs="Arial"/>
                <w:sz w:val="18"/>
                <w:szCs w:val="18"/>
              </w:rPr>
            </w:pPr>
          </w:p>
          <w:p w14:paraId="400720D5" w14:textId="3FCAE0EC" w:rsidR="00B43777" w:rsidRDefault="005614DA" w:rsidP="00541D1A">
            <w:pPr>
              <w:rPr>
                <w:rFonts w:cs="Arial"/>
                <w:i/>
              </w:rPr>
            </w:pPr>
            <w:r w:rsidRPr="002054D9">
              <w:rPr>
                <w:rFonts w:cs="Arial"/>
                <w:i/>
              </w:rPr>
              <w:t xml:space="preserve">As for test </w:t>
            </w:r>
            <w:proofErr w:type="spellStart"/>
            <w:r w:rsidRPr="002054D9">
              <w:rPr>
                <w:rFonts w:cs="Arial"/>
                <w:i/>
              </w:rPr>
              <w:t>WaterLevelAdjustment</w:t>
            </w:r>
            <w:proofErr w:type="spellEnd"/>
          </w:p>
          <w:p w14:paraId="1C148011" w14:textId="77777777" w:rsidR="005614DA" w:rsidRPr="00110428" w:rsidRDefault="005614DA" w:rsidP="00541D1A">
            <w:pPr>
              <w:rPr>
                <w:ins w:id="8870" w:author="jonathan pritchard" w:date="2025-01-23T13:47:00Z" w16du:dateUtc="2025-01-23T13:47:00Z"/>
                <w:rFonts w:cs="Arial"/>
              </w:rPr>
            </w:pPr>
          </w:p>
          <w:p w14:paraId="6C8352DC" w14:textId="77777777" w:rsidR="00B43777" w:rsidRPr="00340B0D" w:rsidRDefault="00B43777" w:rsidP="00541D1A">
            <w:pPr>
              <w:rPr>
                <w:ins w:id="8871" w:author="jonathan pritchard" w:date="2025-01-23T13:47:00Z" w16du:dateUtc="2025-01-23T13:47:00Z"/>
                <w:rFonts w:cs="Arial"/>
                <w:sz w:val="18"/>
                <w:szCs w:val="18"/>
              </w:rPr>
            </w:pPr>
          </w:p>
        </w:tc>
      </w:tr>
      <w:tr w:rsidR="00B43777" w:rsidRPr="00340B0D" w14:paraId="00F413E4" w14:textId="77777777" w:rsidTr="00541D1A">
        <w:trPr>
          <w:ins w:id="8872" w:author="jonathan pritchard" w:date="2025-01-23T13:47: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E1E06B5" w14:textId="77777777" w:rsidR="00B43777" w:rsidRPr="00340B0D" w:rsidRDefault="00B43777" w:rsidP="00541D1A">
            <w:pPr>
              <w:jc w:val="center"/>
              <w:rPr>
                <w:ins w:id="8873" w:author="jonathan pritchard" w:date="2025-01-23T13:47:00Z" w16du:dateUtc="2025-01-23T13:47:00Z"/>
                <w:rFonts w:cs="Arial"/>
                <w:b/>
                <w:bCs/>
                <w:sz w:val="18"/>
                <w:szCs w:val="18"/>
              </w:rPr>
            </w:pPr>
            <w:ins w:id="8874" w:author="jonathan pritchard" w:date="2025-01-23T13:47:00Z" w16du:dateUtc="2025-01-23T13:47:00Z">
              <w:r w:rsidRPr="00340B0D">
                <w:rPr>
                  <w:rFonts w:cs="Arial"/>
                  <w:b/>
                  <w:bCs/>
                  <w:sz w:val="18"/>
                  <w:szCs w:val="18"/>
                </w:rPr>
                <w:lastRenderedPageBreak/>
                <w:t>Action</w:t>
              </w:r>
            </w:ins>
          </w:p>
        </w:tc>
      </w:tr>
      <w:tr w:rsidR="00B43777" w:rsidRPr="00340B0D" w14:paraId="0ED411FA" w14:textId="77777777" w:rsidTr="00541D1A">
        <w:trPr>
          <w:ins w:id="8875" w:author="jonathan pritchard" w:date="2025-01-23T13:47: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090A3855" w14:textId="77777777" w:rsidR="00B43777" w:rsidRDefault="00B43777" w:rsidP="00541D1A">
            <w:pPr>
              <w:rPr>
                <w:rFonts w:cs="Arial"/>
                <w:b/>
                <w:bCs/>
              </w:rPr>
            </w:pPr>
          </w:p>
          <w:p w14:paraId="681FB851" w14:textId="77777777" w:rsidR="005614DA" w:rsidRPr="002054D9" w:rsidRDefault="005614DA" w:rsidP="005614DA">
            <w:pPr>
              <w:rPr>
                <w:rFonts w:cs="Arial"/>
                <w:i/>
              </w:rPr>
            </w:pPr>
            <w:r w:rsidRPr="002054D9">
              <w:rPr>
                <w:rFonts w:cs="Arial"/>
                <w:i/>
              </w:rPr>
              <w:t>A) Navigate to Point (XX,YY). Inspect Adjusted Depth Values (S-102 and S-104)</w:t>
            </w:r>
          </w:p>
          <w:p w14:paraId="588931FC" w14:textId="77777777" w:rsidR="005614DA" w:rsidRDefault="005614DA" w:rsidP="005614DA">
            <w:pPr>
              <w:rPr>
                <w:rFonts w:cs="Arial"/>
                <w:i/>
              </w:rPr>
            </w:pPr>
            <w:r w:rsidRPr="002054D9">
              <w:rPr>
                <w:rFonts w:cs="Arial"/>
                <w:i/>
              </w:rPr>
              <w:t>B) Navigate to Point (XX,YY) Inspect Adjusted Depth Values (S-104 only</w:t>
            </w:r>
          </w:p>
          <w:p w14:paraId="2EABC5E8" w14:textId="23EEF869" w:rsidR="005614DA" w:rsidRPr="00110428" w:rsidRDefault="005614DA" w:rsidP="005614DA">
            <w:pPr>
              <w:rPr>
                <w:ins w:id="8876" w:author="jonathan pritchard" w:date="2025-01-23T13:47:00Z" w16du:dateUtc="2025-01-23T13:47:00Z"/>
                <w:rFonts w:cs="Arial"/>
                <w:b/>
                <w:bCs/>
              </w:rPr>
            </w:pPr>
          </w:p>
        </w:tc>
      </w:tr>
      <w:tr w:rsidR="00B43777" w:rsidRPr="00340B0D" w14:paraId="5512C3E5" w14:textId="77777777" w:rsidTr="00541D1A">
        <w:trPr>
          <w:ins w:id="8877" w:author="jonathan pritchard" w:date="2025-01-23T13:47: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8C267BD" w14:textId="77777777" w:rsidR="00B43777" w:rsidRPr="00340B0D" w:rsidRDefault="00B43777" w:rsidP="00541D1A">
            <w:pPr>
              <w:jc w:val="center"/>
              <w:rPr>
                <w:ins w:id="8878" w:author="jonathan pritchard" w:date="2025-01-23T13:47:00Z" w16du:dateUtc="2025-01-23T13:47:00Z"/>
                <w:rFonts w:cs="Arial"/>
                <w:sz w:val="18"/>
                <w:szCs w:val="18"/>
              </w:rPr>
            </w:pPr>
            <w:ins w:id="8879" w:author="jonathan pritchard" w:date="2025-01-23T13:47:00Z" w16du:dateUtc="2025-01-23T13:47:00Z">
              <w:r w:rsidRPr="00340B0D">
                <w:rPr>
                  <w:rFonts w:cs="Arial"/>
                  <w:b/>
                  <w:bCs/>
                  <w:sz w:val="18"/>
                  <w:szCs w:val="18"/>
                </w:rPr>
                <w:t>Results</w:t>
              </w:r>
            </w:ins>
          </w:p>
        </w:tc>
      </w:tr>
      <w:tr w:rsidR="00B43777" w:rsidRPr="00340B0D" w14:paraId="7823DA86" w14:textId="77777777" w:rsidTr="00541D1A">
        <w:trPr>
          <w:ins w:id="8880" w:author="jonathan pritchard" w:date="2025-01-23T13:47:00Z"/>
        </w:trPr>
        <w:tc>
          <w:tcPr>
            <w:tcW w:w="9199" w:type="dxa"/>
            <w:gridSpan w:val="11"/>
            <w:tcBorders>
              <w:top w:val="single" w:sz="4" w:space="0" w:color="auto"/>
              <w:left w:val="single" w:sz="12" w:space="0" w:color="auto"/>
              <w:bottom w:val="single" w:sz="12" w:space="0" w:color="auto"/>
              <w:right w:val="single" w:sz="12" w:space="0" w:color="auto"/>
            </w:tcBorders>
          </w:tcPr>
          <w:p w14:paraId="4BF1FE95" w14:textId="77777777" w:rsidR="00B43777" w:rsidRDefault="00B43777" w:rsidP="00541D1A">
            <w:pPr>
              <w:rPr>
                <w:ins w:id="8881" w:author="jonathan pritchard" w:date="2025-01-23T13:47:00Z" w16du:dateUtc="2025-01-23T13:47:00Z"/>
                <w:rFonts w:cs="Arial"/>
                <w:sz w:val="18"/>
                <w:szCs w:val="18"/>
              </w:rPr>
            </w:pPr>
          </w:p>
          <w:p w14:paraId="1DC08488" w14:textId="77777777" w:rsidR="00B43777" w:rsidRDefault="00B43777" w:rsidP="00541D1A">
            <w:pPr>
              <w:rPr>
                <w:ins w:id="8882" w:author="jonathan pritchard" w:date="2025-01-23T13:47:00Z" w16du:dateUtc="2025-01-23T13:47:00Z"/>
                <w:rFonts w:cs="Arial"/>
                <w:sz w:val="18"/>
                <w:szCs w:val="18"/>
              </w:rPr>
            </w:pPr>
          </w:p>
          <w:p w14:paraId="34C52454" w14:textId="77777777" w:rsidR="005614DA" w:rsidRPr="002054D9" w:rsidRDefault="005614DA" w:rsidP="005614DA">
            <w:pPr>
              <w:rPr>
                <w:rFonts w:cs="Arial"/>
                <w:i/>
                <w:iCs/>
                <w:position w:val="-1"/>
                <w:lang w:val="en-US"/>
              </w:rPr>
            </w:pPr>
            <w:r w:rsidRPr="002054D9">
              <w:rPr>
                <w:rFonts w:cs="Arial"/>
                <w:i/>
                <w:iCs/>
                <w:position w:val="-1"/>
                <w:lang w:val="en-US"/>
              </w:rPr>
              <w:t xml:space="preserve">Verify </w:t>
            </w:r>
          </w:p>
          <w:p w14:paraId="0A0F74EC" w14:textId="77777777" w:rsidR="005614DA" w:rsidRPr="002054D9" w:rsidRDefault="005614DA" w:rsidP="005614DA">
            <w:pPr>
              <w:pStyle w:val="ListParagraph"/>
              <w:numPr>
                <w:ilvl w:val="0"/>
                <w:numId w:val="45"/>
              </w:numPr>
              <w:jc w:val="left"/>
              <w:rPr>
                <w:rFonts w:cs="Arial"/>
              </w:rPr>
            </w:pPr>
            <w:r w:rsidRPr="002054D9">
              <w:rPr>
                <w:rFonts w:cs="Arial"/>
              </w:rPr>
              <w:t>All depth values in ENC are adjusted according to the S-104 values as shown</w:t>
            </w:r>
          </w:p>
          <w:p w14:paraId="7DA9062E" w14:textId="77777777" w:rsidR="00B43777" w:rsidRDefault="00B43777" w:rsidP="00541D1A">
            <w:pPr>
              <w:rPr>
                <w:ins w:id="8883" w:author="jonathan pritchard" w:date="2025-01-23T13:47:00Z" w16du:dateUtc="2025-01-23T13:47:00Z"/>
                <w:rFonts w:cs="Arial"/>
                <w:sz w:val="18"/>
                <w:szCs w:val="18"/>
              </w:rPr>
            </w:pPr>
          </w:p>
          <w:p w14:paraId="585F1C6E" w14:textId="61823A43" w:rsidR="00B43777" w:rsidRDefault="005614DA" w:rsidP="00541D1A">
            <w:pPr>
              <w:jc w:val="center"/>
              <w:rPr>
                <w:rFonts w:cs="Arial"/>
                <w:sz w:val="18"/>
                <w:szCs w:val="18"/>
              </w:rPr>
            </w:pPr>
            <w:r w:rsidRPr="002054D9">
              <w:rPr>
                <w:rFonts w:cs="Arial"/>
                <w:noProof/>
                <w:lang w:val="en-IN" w:eastAsia="en-IN"/>
              </w:rPr>
              <w:drawing>
                <wp:inline distT="0" distB="0" distL="0" distR="0" wp14:anchorId="5C021918" wp14:editId="5789A394">
                  <wp:extent cx="2239645" cy="1642745"/>
                  <wp:effectExtent l="0" t="0" r="825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239645" cy="1642745"/>
                          </a:xfrm>
                          <a:prstGeom prst="rect">
                            <a:avLst/>
                          </a:prstGeom>
                          <a:noFill/>
                          <a:ln>
                            <a:noFill/>
                          </a:ln>
                        </pic:spPr>
                      </pic:pic>
                    </a:graphicData>
                  </a:graphic>
                </wp:inline>
              </w:drawing>
            </w:r>
          </w:p>
          <w:p w14:paraId="23744243" w14:textId="0F5865C0" w:rsidR="005614DA" w:rsidRPr="00340B0D" w:rsidRDefault="005614DA" w:rsidP="00541D1A">
            <w:pPr>
              <w:jc w:val="center"/>
              <w:rPr>
                <w:ins w:id="8884" w:author="jonathan pritchard" w:date="2025-01-23T13:47:00Z" w16du:dateUtc="2025-01-23T13:47:00Z"/>
                <w:rFonts w:cs="Arial"/>
                <w:sz w:val="18"/>
                <w:szCs w:val="18"/>
              </w:rPr>
            </w:pPr>
            <w:proofErr w:type="spellStart"/>
            <w:r>
              <w:rPr>
                <w:rFonts w:cs="Arial"/>
                <w:sz w:val="18"/>
                <w:szCs w:val="18"/>
              </w:rPr>
              <w:t>tbd</w:t>
            </w:r>
            <w:proofErr w:type="spellEnd"/>
          </w:p>
          <w:p w14:paraId="53D27C67" w14:textId="77777777" w:rsidR="00B43777" w:rsidRDefault="00B43777" w:rsidP="00541D1A">
            <w:pPr>
              <w:tabs>
                <w:tab w:val="left" w:pos="3048"/>
              </w:tabs>
              <w:jc w:val="center"/>
              <w:rPr>
                <w:ins w:id="8885" w:author="jonathan pritchard" w:date="2025-01-23T13:47:00Z" w16du:dateUtc="2025-01-23T13:47:00Z"/>
                <w:rFonts w:cs="Arial"/>
                <w:sz w:val="18"/>
                <w:szCs w:val="18"/>
              </w:rPr>
            </w:pPr>
          </w:p>
          <w:p w14:paraId="4CFB7075" w14:textId="77777777" w:rsidR="00B43777" w:rsidRPr="00340B0D" w:rsidRDefault="00B43777" w:rsidP="00541D1A">
            <w:pPr>
              <w:tabs>
                <w:tab w:val="left" w:pos="3048"/>
              </w:tabs>
              <w:jc w:val="center"/>
              <w:rPr>
                <w:ins w:id="8886" w:author="jonathan pritchard" w:date="2025-01-23T13:47:00Z" w16du:dateUtc="2025-01-23T13:47:00Z"/>
                <w:rFonts w:cs="Arial"/>
                <w:sz w:val="18"/>
                <w:szCs w:val="18"/>
              </w:rPr>
            </w:pPr>
          </w:p>
          <w:p w14:paraId="651607B4" w14:textId="77777777" w:rsidR="00B43777" w:rsidRDefault="00B43777" w:rsidP="00541D1A">
            <w:pPr>
              <w:jc w:val="center"/>
              <w:rPr>
                <w:ins w:id="8887" w:author="jonathan pritchard" w:date="2025-01-23T13:47:00Z" w16du:dateUtc="2025-01-23T13:47:00Z"/>
                <w:rFonts w:cs="Arial"/>
                <w:sz w:val="18"/>
                <w:szCs w:val="18"/>
              </w:rPr>
            </w:pPr>
          </w:p>
          <w:p w14:paraId="19325E02" w14:textId="77777777" w:rsidR="00B43777" w:rsidRDefault="00B43777" w:rsidP="00541D1A">
            <w:pPr>
              <w:jc w:val="center"/>
              <w:rPr>
                <w:ins w:id="8888" w:author="jonathan pritchard" w:date="2025-01-23T13:47:00Z" w16du:dateUtc="2025-01-23T13:47:00Z"/>
                <w:rFonts w:cs="Arial"/>
                <w:sz w:val="18"/>
                <w:szCs w:val="18"/>
              </w:rPr>
            </w:pPr>
          </w:p>
          <w:p w14:paraId="3C4D2F7E" w14:textId="77777777" w:rsidR="00B43777" w:rsidRPr="00340B0D" w:rsidRDefault="00B43777" w:rsidP="00541D1A">
            <w:pPr>
              <w:rPr>
                <w:ins w:id="8889" w:author="jonathan pritchard" w:date="2025-01-23T13:47:00Z" w16du:dateUtc="2025-01-23T13:47:00Z"/>
                <w:rFonts w:cs="Arial"/>
                <w:sz w:val="18"/>
                <w:szCs w:val="18"/>
              </w:rPr>
            </w:pPr>
          </w:p>
        </w:tc>
      </w:tr>
    </w:tbl>
    <w:p w14:paraId="51455265" w14:textId="77777777" w:rsidR="00B43777" w:rsidRDefault="00B43777" w:rsidP="00B43777">
      <w:pPr>
        <w:rPr>
          <w:ins w:id="8890" w:author="jonathan pritchard" w:date="2025-01-23T13:47:00Z" w16du:dateUtc="2025-01-23T13:47:00Z"/>
          <w:highlight w:val="yellow"/>
        </w:rPr>
      </w:pPr>
    </w:p>
    <w:p w14:paraId="22FE85C4" w14:textId="77777777" w:rsidR="00B43777" w:rsidRPr="00B43777" w:rsidRDefault="00B43777">
      <w:pPr>
        <w:rPr>
          <w:b/>
          <w:highlight w:val="yellow"/>
          <w:rPrChange w:id="8891" w:author="jonathan pritchard" w:date="2025-01-23T13:47:00Z" w16du:dateUtc="2025-01-23T13:47:00Z">
            <w:rPr>
              <w:rFonts w:cs="Arial"/>
              <w:b w:val="0"/>
              <w:color w:val="000000" w:themeColor="text1"/>
            </w:rPr>
          </w:rPrChange>
        </w:rPr>
        <w:pPrChange w:id="8892" w:author="jonathan pritchard" w:date="2025-01-23T13:47:00Z" w16du:dateUtc="2025-01-23T13:47:00Z">
          <w:pPr>
            <w:pStyle w:val="Heading1"/>
            <w:numPr>
              <w:ilvl w:val="2"/>
              <w:numId w:val="73"/>
            </w:numPr>
            <w:tabs>
              <w:tab w:val="clear" w:pos="432"/>
              <w:tab w:val="left" w:pos="567"/>
            </w:tabs>
            <w:spacing w:after="120"/>
            <w:ind w:left="567" w:hanging="567"/>
          </w:pPr>
        </w:pPrChange>
      </w:pPr>
    </w:p>
    <w:p w14:paraId="0BBE02CE" w14:textId="1BD17E1E" w:rsidR="00B43777" w:rsidRDefault="00B43777" w:rsidP="006C7785">
      <w:pPr>
        <w:rPr>
          <w:ins w:id="8893" w:author="jonathan pritchard" w:date="2025-01-23T13:48:00Z" w16du:dateUtc="2025-01-23T13:48:00Z"/>
          <w:rFonts w:cs="Arial"/>
        </w:rPr>
      </w:pPr>
    </w:p>
    <w:p w14:paraId="4EDFF2AE" w14:textId="77777777" w:rsidR="00B43777" w:rsidRDefault="00B43777">
      <w:pPr>
        <w:widowControl/>
        <w:spacing w:line="240" w:lineRule="auto"/>
        <w:jc w:val="left"/>
        <w:rPr>
          <w:ins w:id="8894" w:author="jonathan pritchard" w:date="2025-01-23T13:48:00Z" w16du:dateUtc="2025-01-23T13:48:00Z"/>
          <w:rFonts w:cs="Arial"/>
        </w:rPr>
      </w:pPr>
      <w:ins w:id="8895" w:author="jonathan pritchard" w:date="2025-01-23T13:48:00Z" w16du:dateUtc="2025-01-23T13:48:00Z">
        <w:r>
          <w:rPr>
            <w:rFonts w:cs="Arial"/>
          </w:rPr>
          <w:br w:type="page"/>
        </w:r>
      </w:ins>
    </w:p>
    <w:p w14:paraId="19EFB3CD" w14:textId="77777777" w:rsidR="006C7785" w:rsidRPr="002054D9" w:rsidRDefault="006C7785" w:rsidP="006C7785">
      <w:pPr>
        <w:rPr>
          <w:rFonts w:cs="Arial"/>
        </w:rPr>
      </w:pPr>
    </w:p>
    <w:p w14:paraId="137E5D66" w14:textId="77777777" w:rsidR="006C7785" w:rsidRDefault="006C7785" w:rsidP="006C7785">
      <w:pPr>
        <w:pStyle w:val="Heading1"/>
        <w:numPr>
          <w:ilvl w:val="2"/>
          <w:numId w:val="73"/>
        </w:numPr>
        <w:tabs>
          <w:tab w:val="left" w:pos="567"/>
        </w:tabs>
        <w:spacing w:after="120"/>
        <w:ind w:left="709" w:hanging="709"/>
        <w:rPr>
          <w:ins w:id="8896" w:author="jonathan pritchard" w:date="2025-01-23T13:47:00Z" w16du:dateUtc="2025-01-23T13:47:00Z"/>
          <w:rFonts w:cs="Arial"/>
          <w:color w:val="000000" w:themeColor="text1"/>
        </w:rPr>
      </w:pPr>
      <w:bookmarkStart w:id="8897" w:name="_Toc189647891"/>
      <w:r w:rsidRPr="00C31E99">
        <w:rPr>
          <w:rFonts w:cs="Arial"/>
          <w:color w:val="000000" w:themeColor="text1"/>
        </w:rPr>
        <w:t xml:space="preserve">Feature information - Water Level </w:t>
      </w:r>
      <w:proofErr w:type="spellStart"/>
      <w:r w:rsidRPr="00C31E99">
        <w:rPr>
          <w:rFonts w:cs="Arial"/>
          <w:color w:val="000000" w:themeColor="text1"/>
        </w:rPr>
        <w:t>Adustment</w:t>
      </w:r>
      <w:proofErr w:type="spellEnd"/>
      <w:r w:rsidRPr="00C31E99">
        <w:rPr>
          <w:rFonts w:cs="Arial"/>
          <w:color w:val="000000" w:themeColor="text1"/>
        </w:rPr>
        <w:t>.</w:t>
      </w:r>
      <w:bookmarkEnd w:id="8897"/>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B43777" w:rsidRPr="00340B0D" w14:paraId="1C617481" w14:textId="77777777" w:rsidTr="00541D1A">
        <w:trPr>
          <w:trHeight w:val="416"/>
          <w:ins w:id="8898" w:author="jonathan pritchard" w:date="2025-01-23T13:48:00Z"/>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5C893FE2" w14:textId="77777777" w:rsidR="00B43777" w:rsidRPr="00340B0D" w:rsidRDefault="00B43777" w:rsidP="00541D1A">
            <w:pPr>
              <w:jc w:val="center"/>
              <w:rPr>
                <w:ins w:id="8899" w:author="jonathan pritchard" w:date="2025-01-23T13:48:00Z" w16du:dateUtc="2025-01-23T13:48:00Z"/>
                <w:rFonts w:cs="Arial"/>
                <w:b/>
                <w:bCs/>
                <w:sz w:val="18"/>
                <w:szCs w:val="18"/>
              </w:rPr>
            </w:pPr>
            <w:ins w:id="8900" w:author="jonathan pritchard" w:date="2025-01-23T13:48:00Z" w16du:dateUtc="2025-01-23T13:48:00Z">
              <w:r w:rsidRPr="00340B0D">
                <w:rPr>
                  <w:rFonts w:cs="Arial"/>
                  <w:b/>
                  <w:bCs/>
                  <w:sz w:val="18"/>
                  <w:szCs w:val="18"/>
                </w:rPr>
                <w:t>Test Reference</w:t>
              </w:r>
            </w:ins>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1864B073" w14:textId="1EAD26D4" w:rsidR="00B43777" w:rsidRPr="00C87169" w:rsidRDefault="005614DA" w:rsidP="00541D1A">
            <w:pPr>
              <w:jc w:val="center"/>
              <w:rPr>
                <w:ins w:id="8901" w:author="jonathan pritchard" w:date="2025-01-23T13:48:00Z" w16du:dateUtc="2025-01-23T13:48:00Z"/>
                <w:rFonts w:cs="Arial"/>
                <w:bCs/>
              </w:rPr>
            </w:pPr>
            <w:proofErr w:type="spellStart"/>
            <w:r w:rsidRPr="00C31E99">
              <w:rPr>
                <w:rFonts w:cs="Arial"/>
              </w:rPr>
              <w:t>WLAFeatureInformation</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69D1DC1B" w14:textId="77777777" w:rsidR="00B43777" w:rsidRPr="00340B0D" w:rsidRDefault="00B43777" w:rsidP="00541D1A">
            <w:pPr>
              <w:jc w:val="center"/>
              <w:rPr>
                <w:ins w:id="8902" w:author="jonathan pritchard" w:date="2025-01-23T13:48:00Z" w16du:dateUtc="2025-01-23T13:48:00Z"/>
                <w:rFonts w:cs="Arial"/>
                <w:b/>
                <w:bCs/>
                <w:sz w:val="18"/>
                <w:szCs w:val="18"/>
              </w:rPr>
            </w:pPr>
            <w:ins w:id="8903" w:author="jonathan pritchard" w:date="2025-01-23T13:48:00Z" w16du:dateUtc="2025-01-23T13:48: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32F5D7B8" w14:textId="669C8E9D" w:rsidR="00B43777" w:rsidRPr="005614DA" w:rsidRDefault="005614DA" w:rsidP="005614DA">
            <w:pPr>
              <w:spacing w:line="240" w:lineRule="auto"/>
              <w:rPr>
                <w:ins w:id="8904" w:author="jonathan pritchard" w:date="2025-01-23T13:48:00Z" w16du:dateUtc="2025-01-23T13:48:00Z"/>
                <w:rFonts w:cs="Arial"/>
                <w:color w:val="000000"/>
              </w:rPr>
            </w:pPr>
            <w:r w:rsidRPr="00C31E99">
              <w:rPr>
                <w:rFonts w:cs="Arial"/>
                <w:color w:val="000000"/>
              </w:rPr>
              <w:t xml:space="preserve">S-98 </w:t>
            </w:r>
            <w:r w:rsidR="00251401">
              <w:rPr>
                <w:rFonts w:cs="Arial"/>
                <w:color w:val="000000"/>
              </w:rPr>
              <w:t>Appendix D-3</w:t>
            </w:r>
          </w:p>
        </w:tc>
      </w:tr>
      <w:tr w:rsidR="00B43777" w:rsidRPr="00340B0D" w14:paraId="7FBB6443" w14:textId="77777777" w:rsidTr="00541D1A">
        <w:trPr>
          <w:ins w:id="8905" w:author="jonathan pritchard" w:date="2025-01-23T13:48: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1BF375A" w14:textId="77777777" w:rsidR="00B43777" w:rsidRPr="00340B0D" w:rsidRDefault="00B43777" w:rsidP="00541D1A">
            <w:pPr>
              <w:rPr>
                <w:ins w:id="8906" w:author="jonathan pritchard" w:date="2025-01-23T13:48:00Z" w16du:dateUtc="2025-01-23T13:48:00Z"/>
                <w:rFonts w:cs="Arial"/>
                <w:b/>
                <w:bCs/>
                <w:sz w:val="18"/>
                <w:szCs w:val="18"/>
              </w:rPr>
            </w:pPr>
            <w:ins w:id="8907" w:author="jonathan pritchard" w:date="2025-01-23T13:48:00Z" w16du:dateUtc="2025-01-23T13:48:00Z">
              <w:r w:rsidRPr="00340B0D">
                <w:rPr>
                  <w:rFonts w:cs="Arial"/>
                  <w:b/>
                  <w:bCs/>
                  <w:sz w:val="18"/>
                  <w:szCs w:val="18"/>
                </w:rPr>
                <w:t>Test Description</w:t>
              </w:r>
            </w:ins>
          </w:p>
        </w:tc>
      </w:tr>
      <w:tr w:rsidR="00B43777" w:rsidRPr="00340B0D" w14:paraId="04FA2DF9" w14:textId="77777777" w:rsidTr="00541D1A">
        <w:trPr>
          <w:ins w:id="8908" w:author="jonathan pritchard" w:date="2025-01-23T13:48: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5302661C" w14:textId="77777777" w:rsidR="00B43777" w:rsidRPr="009C22F4" w:rsidRDefault="00B43777" w:rsidP="00541D1A">
            <w:pPr>
              <w:rPr>
                <w:ins w:id="8909" w:author="jonathan pritchard" w:date="2025-01-23T13:48:00Z" w16du:dateUtc="2025-01-23T13:48:00Z"/>
                <w:rFonts w:cs="Arial"/>
                <w:i/>
              </w:rPr>
            </w:pPr>
          </w:p>
          <w:p w14:paraId="590399EC" w14:textId="77777777" w:rsidR="00B43777" w:rsidRDefault="005614DA" w:rsidP="00541D1A">
            <w:pPr>
              <w:rPr>
                <w:rFonts w:cs="Arial"/>
                <w:i/>
              </w:rPr>
            </w:pPr>
            <w:r w:rsidRPr="00C31E99">
              <w:rPr>
                <w:rFonts w:cs="Arial"/>
                <w:i/>
              </w:rPr>
              <w:t>This test verifies the ECDIS Water Level Adjustment communicates correct information to the user during feature interrogation</w:t>
            </w:r>
          </w:p>
          <w:p w14:paraId="1E141F1C" w14:textId="5B5E6B20" w:rsidR="005614DA" w:rsidRPr="009C22F4" w:rsidRDefault="005614DA" w:rsidP="00541D1A">
            <w:pPr>
              <w:rPr>
                <w:ins w:id="8910" w:author="jonathan pritchard" w:date="2025-01-23T13:48:00Z" w16du:dateUtc="2025-01-23T13:48:00Z"/>
                <w:rFonts w:cs="Arial"/>
                <w:i/>
              </w:rPr>
            </w:pPr>
          </w:p>
        </w:tc>
      </w:tr>
      <w:tr w:rsidR="00B43777" w:rsidRPr="00340B0D" w14:paraId="15A26373" w14:textId="77777777" w:rsidTr="00541D1A">
        <w:trPr>
          <w:ins w:id="8911" w:author="jonathan pritchard" w:date="2025-01-23T13:48: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CC250CC" w14:textId="77777777" w:rsidR="00B43777" w:rsidRPr="00340B0D" w:rsidRDefault="00B43777" w:rsidP="00541D1A">
            <w:pPr>
              <w:jc w:val="center"/>
              <w:rPr>
                <w:ins w:id="8912" w:author="jonathan pritchard" w:date="2025-01-23T13:48:00Z" w16du:dateUtc="2025-01-23T13:48:00Z"/>
                <w:rFonts w:cs="Arial"/>
                <w:b/>
                <w:bCs/>
                <w:sz w:val="18"/>
                <w:szCs w:val="18"/>
              </w:rPr>
            </w:pPr>
            <w:ins w:id="8913" w:author="jonathan pritchard" w:date="2025-01-23T13:48:00Z" w16du:dateUtc="2025-01-23T13:48:00Z">
              <w:r w:rsidRPr="00340B0D">
                <w:rPr>
                  <w:rFonts w:cs="Arial"/>
                  <w:b/>
                  <w:bCs/>
                  <w:sz w:val="18"/>
                  <w:szCs w:val="18"/>
                </w:rPr>
                <w:t>Loaded Data</w:t>
              </w:r>
            </w:ins>
          </w:p>
        </w:tc>
      </w:tr>
      <w:tr w:rsidR="00B43777" w:rsidRPr="00340B0D" w14:paraId="09FE0D0C" w14:textId="77777777" w:rsidTr="00541D1A">
        <w:trPr>
          <w:ins w:id="8914" w:author="jonathan pritchard" w:date="2025-01-23T13:48:00Z"/>
        </w:trPr>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1CDF53E" w14:textId="77777777" w:rsidR="00B43777" w:rsidRPr="00340B0D" w:rsidRDefault="00B43777" w:rsidP="00541D1A">
            <w:pPr>
              <w:jc w:val="center"/>
              <w:rPr>
                <w:ins w:id="8915" w:author="jonathan pritchard" w:date="2025-01-23T13:48:00Z" w16du:dateUtc="2025-01-23T13:48:00Z"/>
                <w:rFonts w:cs="Arial"/>
                <w:b/>
                <w:bCs/>
                <w:sz w:val="18"/>
                <w:szCs w:val="18"/>
              </w:rPr>
            </w:pPr>
            <w:ins w:id="8916" w:author="jonathan pritchard" w:date="2025-01-23T13:48:00Z" w16du:dateUtc="2025-01-23T13:48: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546036C" w14:textId="77777777" w:rsidR="00B43777" w:rsidRPr="00340B0D" w:rsidRDefault="00B43777" w:rsidP="00541D1A">
            <w:pPr>
              <w:jc w:val="center"/>
              <w:rPr>
                <w:ins w:id="8917" w:author="jonathan pritchard" w:date="2025-01-23T13:48:00Z" w16du:dateUtc="2025-01-23T13:48:00Z"/>
                <w:rFonts w:cs="Arial"/>
                <w:b/>
                <w:bCs/>
                <w:sz w:val="18"/>
                <w:szCs w:val="18"/>
              </w:rPr>
            </w:pPr>
          </w:p>
        </w:tc>
      </w:tr>
      <w:tr w:rsidR="00B43777" w:rsidRPr="00340B0D" w14:paraId="1F24208C" w14:textId="77777777" w:rsidTr="00541D1A">
        <w:trPr>
          <w:ins w:id="8918" w:author="jonathan pritchard" w:date="2025-01-23T13:48:00Z"/>
        </w:trPr>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72472B6C" w14:textId="77777777" w:rsidR="00B43777" w:rsidRPr="00340B0D" w:rsidRDefault="00B43777" w:rsidP="00541D1A">
            <w:pPr>
              <w:rPr>
                <w:ins w:id="8919" w:author="jonathan pritchard" w:date="2025-01-23T13:48:00Z" w16du:dateUtc="2025-01-23T13:48: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2F59B291" w14:textId="77777777" w:rsidR="00B43777" w:rsidRPr="00340B0D" w:rsidRDefault="00B43777" w:rsidP="00541D1A">
            <w:pPr>
              <w:rPr>
                <w:ins w:id="8920" w:author="jonathan pritchard" w:date="2025-01-23T13:48:00Z" w16du:dateUtc="2025-01-23T13:48:00Z"/>
                <w:rFonts w:cs="Arial"/>
                <w:sz w:val="18"/>
                <w:szCs w:val="18"/>
              </w:rPr>
            </w:pPr>
          </w:p>
        </w:tc>
      </w:tr>
      <w:tr w:rsidR="00B43777" w:rsidRPr="00340B0D" w14:paraId="52484312" w14:textId="77777777" w:rsidTr="00541D1A">
        <w:trPr>
          <w:ins w:id="8921" w:author="jonathan pritchard" w:date="2025-01-23T13:48:00Z"/>
        </w:trPr>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4801535B" w14:textId="77777777" w:rsidR="00B43777" w:rsidRPr="00340B0D" w:rsidRDefault="00B43777" w:rsidP="00541D1A">
            <w:pPr>
              <w:rPr>
                <w:ins w:id="8922" w:author="jonathan pritchard" w:date="2025-01-23T13:48:00Z" w16du:dateUtc="2025-01-23T13:48: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75E7A23F" w14:textId="77777777" w:rsidR="00B43777" w:rsidRPr="00340B0D" w:rsidRDefault="00B43777" w:rsidP="00541D1A">
            <w:pPr>
              <w:rPr>
                <w:ins w:id="8923" w:author="jonathan pritchard" w:date="2025-01-23T13:48:00Z" w16du:dateUtc="2025-01-23T13:48:00Z"/>
                <w:rFonts w:cs="Arial"/>
                <w:sz w:val="18"/>
                <w:szCs w:val="18"/>
              </w:rPr>
            </w:pPr>
          </w:p>
        </w:tc>
      </w:tr>
      <w:tr w:rsidR="00B43777" w:rsidRPr="00340B0D" w14:paraId="0350255B" w14:textId="77777777" w:rsidTr="00541D1A">
        <w:trPr>
          <w:ins w:id="8924" w:author="jonathan pritchard" w:date="2025-01-23T13:48:00Z"/>
        </w:trPr>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941F0DE" w14:textId="77777777" w:rsidR="00B43777" w:rsidRPr="00340B0D" w:rsidRDefault="00B43777" w:rsidP="00541D1A">
            <w:pPr>
              <w:jc w:val="center"/>
              <w:rPr>
                <w:ins w:id="8925" w:author="jonathan pritchard" w:date="2025-01-23T13:48:00Z" w16du:dateUtc="2025-01-23T13:48:00Z"/>
                <w:rFonts w:cs="Arial"/>
                <w:b/>
                <w:bCs/>
                <w:sz w:val="18"/>
                <w:szCs w:val="18"/>
              </w:rPr>
            </w:pPr>
            <w:ins w:id="8926" w:author="jonathan pritchard" w:date="2025-01-23T13:48:00Z" w16du:dateUtc="2025-01-23T13:48: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1C23AA2" w14:textId="77777777" w:rsidR="00B43777" w:rsidRPr="00340B0D" w:rsidRDefault="00B43777" w:rsidP="00541D1A">
            <w:pPr>
              <w:jc w:val="center"/>
              <w:rPr>
                <w:ins w:id="8927" w:author="jonathan pritchard" w:date="2025-01-23T13:48:00Z" w16du:dateUtc="2025-01-23T13:48:00Z"/>
                <w:rFonts w:cs="Arial"/>
                <w:b/>
                <w:bCs/>
                <w:sz w:val="18"/>
                <w:szCs w:val="18"/>
              </w:rPr>
            </w:pPr>
            <w:ins w:id="8928" w:author="jonathan pritchard" w:date="2025-01-23T13:48:00Z" w16du:dateUtc="2025-01-23T13:48:00Z">
              <w:r w:rsidRPr="00340B0D">
                <w:rPr>
                  <w:rFonts w:cs="Arial"/>
                  <w:b/>
                  <w:bCs/>
                  <w:sz w:val="18"/>
                  <w:szCs w:val="18"/>
                </w:rPr>
                <w:t>Independent Mariner’s Selections</w:t>
              </w:r>
              <w:r>
                <w:rPr>
                  <w:rFonts w:cs="Arial"/>
                  <w:b/>
                  <w:bCs/>
                  <w:sz w:val="18"/>
                  <w:szCs w:val="18"/>
                </w:rPr>
                <w:t xml:space="preserve"> (default=On)</w:t>
              </w:r>
            </w:ins>
          </w:p>
        </w:tc>
      </w:tr>
      <w:tr w:rsidR="00B43777" w:rsidRPr="00340B0D" w14:paraId="476FA0D1" w14:textId="77777777" w:rsidTr="00541D1A">
        <w:trPr>
          <w:ins w:id="8929" w:author="jonathan pritchard" w:date="2025-01-23T13:48:00Z"/>
        </w:trPr>
        <w:customXmlInsRangeStart w:id="8930" w:author="jonathan pritchard" w:date="2025-01-23T13:48:00Z"/>
        <w:sdt>
          <w:sdtPr>
            <w:rPr>
              <w:rFonts w:cs="Arial"/>
              <w:sz w:val="18"/>
              <w:szCs w:val="18"/>
            </w:rPr>
            <w:alias w:val="Diplay Category"/>
            <w:tag w:val="Diplay Categor"/>
            <w:id w:val="-1342233757"/>
            <w:placeholder>
              <w:docPart w:val="3FA79581A017420EB2B6B4B59EF764E8"/>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8930"/>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34B5D8FE" w14:textId="77777777" w:rsidR="00B43777" w:rsidRPr="00340B0D" w:rsidRDefault="00B43777" w:rsidP="00541D1A">
                <w:pPr>
                  <w:rPr>
                    <w:ins w:id="8931" w:author="jonathan pritchard" w:date="2025-01-23T13:48:00Z" w16du:dateUtc="2025-01-23T13:48:00Z"/>
                    <w:rFonts w:cs="Arial"/>
                    <w:sz w:val="18"/>
                    <w:szCs w:val="18"/>
                  </w:rPr>
                </w:pPr>
                <w:ins w:id="8932" w:author="jonathan pritchard" w:date="2025-01-23T13:48:00Z" w16du:dateUtc="2025-01-23T13:48:00Z">
                  <w:r>
                    <w:rPr>
                      <w:rFonts w:cs="Arial"/>
                      <w:sz w:val="18"/>
                      <w:szCs w:val="18"/>
                    </w:rPr>
                    <w:t>Other</w:t>
                  </w:r>
                </w:ins>
              </w:p>
            </w:tc>
            <w:customXmlInsRangeStart w:id="8933" w:author="jonathan pritchard" w:date="2025-01-23T13:48:00Z"/>
          </w:sdtContent>
        </w:sdt>
        <w:customXmlInsRangeEnd w:id="8933"/>
        <w:tc>
          <w:tcPr>
            <w:tcW w:w="3871" w:type="dxa"/>
            <w:gridSpan w:val="5"/>
            <w:tcBorders>
              <w:left w:val="single" w:sz="12" w:space="0" w:color="auto"/>
              <w:bottom w:val="single" w:sz="4" w:space="0" w:color="auto"/>
              <w:right w:val="single" w:sz="4" w:space="0" w:color="auto"/>
            </w:tcBorders>
            <w:shd w:val="clear" w:color="auto" w:fill="auto"/>
          </w:tcPr>
          <w:p w14:paraId="3F526650" w14:textId="77777777" w:rsidR="00B43777" w:rsidRPr="00340B0D" w:rsidRDefault="00B43777" w:rsidP="00541D1A">
            <w:pPr>
              <w:rPr>
                <w:ins w:id="8934" w:author="jonathan pritchard" w:date="2025-01-23T13:48:00Z" w16du:dateUtc="2025-01-23T13:48:00Z"/>
                <w:rFonts w:cs="Arial"/>
                <w:sz w:val="18"/>
                <w:szCs w:val="18"/>
              </w:rPr>
            </w:pPr>
            <w:ins w:id="8935" w:author="jonathan pritchard" w:date="2025-01-23T13:48:00Z" w16du:dateUtc="2025-01-23T13:48: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572BD3F7" w14:textId="77777777" w:rsidR="00B43777" w:rsidRPr="00340B0D" w:rsidRDefault="00B43777" w:rsidP="00541D1A">
            <w:pPr>
              <w:jc w:val="center"/>
              <w:rPr>
                <w:ins w:id="8936" w:author="jonathan pritchard" w:date="2025-01-23T13:48:00Z" w16du:dateUtc="2025-01-23T13:48:00Z"/>
                <w:rFonts w:cs="Arial"/>
                <w:sz w:val="18"/>
                <w:szCs w:val="18"/>
              </w:rPr>
            </w:pPr>
          </w:p>
        </w:tc>
      </w:tr>
      <w:tr w:rsidR="00B43777" w:rsidRPr="00340B0D" w14:paraId="1ED37202" w14:textId="77777777" w:rsidTr="00541D1A">
        <w:trPr>
          <w:ins w:id="8937" w:author="jonathan pritchard" w:date="2025-01-23T13:48:00Z"/>
        </w:trPr>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207955F5" w14:textId="77777777" w:rsidR="00B43777" w:rsidRPr="00340B0D" w:rsidRDefault="00B43777" w:rsidP="00541D1A">
            <w:pPr>
              <w:jc w:val="center"/>
              <w:rPr>
                <w:ins w:id="8938" w:author="jonathan pritchard" w:date="2025-01-23T13:48:00Z" w16du:dateUtc="2025-01-23T13:48:00Z"/>
                <w:rFonts w:cs="Arial"/>
                <w:b/>
                <w:bCs/>
                <w:sz w:val="18"/>
                <w:szCs w:val="18"/>
              </w:rPr>
            </w:pPr>
            <w:ins w:id="8939" w:author="jonathan pritchard" w:date="2025-01-23T13:48:00Z" w16du:dateUtc="2025-01-23T13:48: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69E35E49" w14:textId="77777777" w:rsidR="00B43777" w:rsidRPr="00340B0D" w:rsidRDefault="00B43777" w:rsidP="00541D1A">
            <w:pPr>
              <w:rPr>
                <w:ins w:id="8940" w:author="jonathan pritchard" w:date="2025-01-23T13:48:00Z" w16du:dateUtc="2025-01-23T13:48:00Z"/>
                <w:rFonts w:cs="Arial"/>
                <w:sz w:val="18"/>
                <w:szCs w:val="18"/>
              </w:rPr>
            </w:pPr>
            <w:ins w:id="8941" w:author="jonathan pritchard" w:date="2025-01-23T13:48:00Z" w16du:dateUtc="2025-01-23T13:48: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52A4FEE5" w14:textId="77777777" w:rsidR="00B43777" w:rsidRPr="00340B0D" w:rsidRDefault="00B43777" w:rsidP="00541D1A">
            <w:pPr>
              <w:jc w:val="center"/>
              <w:rPr>
                <w:ins w:id="8942" w:author="jonathan pritchard" w:date="2025-01-23T13:48:00Z" w16du:dateUtc="2025-01-23T13:48:00Z"/>
                <w:rFonts w:cs="Arial"/>
                <w:sz w:val="18"/>
                <w:szCs w:val="18"/>
              </w:rPr>
            </w:pPr>
          </w:p>
        </w:tc>
      </w:tr>
      <w:tr w:rsidR="00B43777" w:rsidRPr="00340B0D" w14:paraId="36BEDF32" w14:textId="77777777" w:rsidTr="00541D1A">
        <w:trPr>
          <w:ins w:id="8943" w:author="jonathan pritchard" w:date="2025-01-23T13:4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0C96FE6" w14:textId="77777777" w:rsidR="00B43777" w:rsidRPr="00340B0D" w:rsidRDefault="00B43777" w:rsidP="00541D1A">
            <w:pPr>
              <w:rPr>
                <w:ins w:id="8944" w:author="jonathan pritchard" w:date="2025-01-23T13:48:00Z" w16du:dateUtc="2025-01-23T13:48:00Z"/>
                <w:rFonts w:cs="Arial"/>
                <w:sz w:val="18"/>
                <w:szCs w:val="18"/>
              </w:rPr>
            </w:pPr>
            <w:ins w:id="8945" w:author="jonathan pritchard" w:date="2025-01-23T13:48:00Z" w16du:dateUtc="2025-01-23T13:48: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AD694BC" w14:textId="77777777" w:rsidR="00B43777" w:rsidRPr="00340B0D" w:rsidRDefault="00B43777" w:rsidP="00541D1A">
            <w:pPr>
              <w:rPr>
                <w:ins w:id="8946" w:author="jonathan pritchard" w:date="2025-01-23T13:48:00Z" w16du:dateUtc="2025-01-23T13:48:00Z"/>
                <w:rFonts w:cs="Arial"/>
                <w:sz w:val="18"/>
                <w:szCs w:val="18"/>
              </w:rPr>
            </w:pPr>
          </w:p>
        </w:tc>
        <w:tc>
          <w:tcPr>
            <w:tcW w:w="3871" w:type="dxa"/>
            <w:gridSpan w:val="5"/>
            <w:tcBorders>
              <w:left w:val="single" w:sz="12" w:space="0" w:color="auto"/>
            </w:tcBorders>
          </w:tcPr>
          <w:p w14:paraId="5514C364" w14:textId="77777777" w:rsidR="00B43777" w:rsidRPr="00340B0D" w:rsidRDefault="00B43777" w:rsidP="00541D1A">
            <w:pPr>
              <w:rPr>
                <w:ins w:id="8947" w:author="jonathan pritchard" w:date="2025-01-23T13:48:00Z" w16du:dateUtc="2025-01-23T13:48:00Z"/>
                <w:rFonts w:cs="Arial"/>
                <w:sz w:val="18"/>
                <w:szCs w:val="18"/>
              </w:rPr>
            </w:pPr>
            <w:ins w:id="8948" w:author="jonathan pritchard" w:date="2025-01-23T13:48:00Z" w16du:dateUtc="2025-01-23T13:48:00Z">
              <w:r w:rsidRPr="00340B0D">
                <w:rPr>
                  <w:rFonts w:cs="Arial"/>
                  <w:sz w:val="18"/>
                  <w:szCs w:val="18"/>
                </w:rPr>
                <w:t>Highlight date dependent</w:t>
              </w:r>
            </w:ins>
          </w:p>
        </w:tc>
        <w:tc>
          <w:tcPr>
            <w:tcW w:w="672" w:type="dxa"/>
            <w:tcBorders>
              <w:right w:val="single" w:sz="12" w:space="0" w:color="auto"/>
            </w:tcBorders>
          </w:tcPr>
          <w:p w14:paraId="1898BE07" w14:textId="77777777" w:rsidR="00B43777" w:rsidRPr="00340B0D" w:rsidRDefault="00B43777" w:rsidP="00541D1A">
            <w:pPr>
              <w:jc w:val="center"/>
              <w:rPr>
                <w:ins w:id="8949" w:author="jonathan pritchard" w:date="2025-01-23T13:48:00Z" w16du:dateUtc="2025-01-23T13:48:00Z"/>
                <w:rFonts w:cs="Arial"/>
                <w:sz w:val="18"/>
                <w:szCs w:val="18"/>
              </w:rPr>
            </w:pPr>
          </w:p>
        </w:tc>
      </w:tr>
      <w:tr w:rsidR="00B43777" w:rsidRPr="00340B0D" w14:paraId="0802C434" w14:textId="77777777" w:rsidTr="00541D1A">
        <w:trPr>
          <w:ins w:id="8950" w:author="jonathan pritchard" w:date="2025-01-23T13:4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3855409" w14:textId="77777777" w:rsidR="00B43777" w:rsidRPr="00340B0D" w:rsidRDefault="00B43777" w:rsidP="00541D1A">
            <w:pPr>
              <w:rPr>
                <w:ins w:id="8951" w:author="jonathan pritchard" w:date="2025-01-23T13:48:00Z" w16du:dateUtc="2025-01-23T13:48:00Z"/>
                <w:rFonts w:cs="Arial"/>
                <w:sz w:val="18"/>
                <w:szCs w:val="18"/>
              </w:rPr>
            </w:pPr>
            <w:ins w:id="8952" w:author="jonathan pritchard" w:date="2025-01-23T13:48:00Z" w16du:dateUtc="2025-01-23T13:48: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CF5B310" w14:textId="77777777" w:rsidR="00B43777" w:rsidRPr="00340B0D" w:rsidRDefault="00B43777" w:rsidP="00541D1A">
            <w:pPr>
              <w:rPr>
                <w:ins w:id="8953" w:author="jonathan pritchard" w:date="2025-01-23T13:48:00Z" w16du:dateUtc="2025-01-23T13:48:00Z"/>
                <w:rFonts w:cs="Arial"/>
                <w:sz w:val="18"/>
                <w:szCs w:val="18"/>
              </w:rPr>
            </w:pPr>
          </w:p>
        </w:tc>
        <w:tc>
          <w:tcPr>
            <w:tcW w:w="3871" w:type="dxa"/>
            <w:gridSpan w:val="5"/>
            <w:tcBorders>
              <w:left w:val="single" w:sz="12" w:space="0" w:color="auto"/>
            </w:tcBorders>
          </w:tcPr>
          <w:p w14:paraId="38E345D4" w14:textId="77777777" w:rsidR="00B43777" w:rsidRPr="00340B0D" w:rsidRDefault="00B43777" w:rsidP="00541D1A">
            <w:pPr>
              <w:rPr>
                <w:ins w:id="8954" w:author="jonathan pritchard" w:date="2025-01-23T13:48:00Z" w16du:dateUtc="2025-01-23T13:48:00Z"/>
                <w:rFonts w:cs="Arial"/>
                <w:sz w:val="18"/>
                <w:szCs w:val="18"/>
              </w:rPr>
            </w:pPr>
            <w:ins w:id="8955" w:author="jonathan pritchard" w:date="2025-01-23T13:48:00Z" w16du:dateUtc="2025-01-23T13:48:00Z">
              <w:r w:rsidRPr="00340B0D">
                <w:rPr>
                  <w:rFonts w:cs="Arial"/>
                  <w:sz w:val="18"/>
                  <w:szCs w:val="18"/>
                </w:rPr>
                <w:t>Highlight document</w:t>
              </w:r>
            </w:ins>
          </w:p>
        </w:tc>
        <w:tc>
          <w:tcPr>
            <w:tcW w:w="672" w:type="dxa"/>
            <w:tcBorders>
              <w:right w:val="single" w:sz="12" w:space="0" w:color="auto"/>
            </w:tcBorders>
          </w:tcPr>
          <w:p w14:paraId="01FAA7C4" w14:textId="77777777" w:rsidR="00B43777" w:rsidRPr="00340B0D" w:rsidRDefault="00B43777" w:rsidP="00541D1A">
            <w:pPr>
              <w:jc w:val="center"/>
              <w:rPr>
                <w:ins w:id="8956" w:author="jonathan pritchard" w:date="2025-01-23T13:48:00Z" w16du:dateUtc="2025-01-23T13:48:00Z"/>
                <w:rFonts w:cs="Arial"/>
                <w:sz w:val="18"/>
                <w:szCs w:val="18"/>
              </w:rPr>
            </w:pPr>
          </w:p>
        </w:tc>
      </w:tr>
      <w:tr w:rsidR="00B43777" w:rsidRPr="00340B0D" w14:paraId="693CBA5B" w14:textId="77777777" w:rsidTr="00541D1A">
        <w:trPr>
          <w:ins w:id="8957" w:author="jonathan pritchard" w:date="2025-01-23T13:4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D2DA2A2" w14:textId="77777777" w:rsidR="00B43777" w:rsidRPr="00340B0D" w:rsidRDefault="00B43777" w:rsidP="00541D1A">
            <w:pPr>
              <w:rPr>
                <w:ins w:id="8958" w:author="jonathan pritchard" w:date="2025-01-23T13:48:00Z" w16du:dateUtc="2025-01-23T13:48:00Z"/>
                <w:rFonts w:cs="Arial"/>
                <w:sz w:val="18"/>
                <w:szCs w:val="18"/>
              </w:rPr>
            </w:pPr>
            <w:ins w:id="8959" w:author="jonathan pritchard" w:date="2025-01-23T13:48:00Z" w16du:dateUtc="2025-01-23T13:48: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AC503FA" w14:textId="77777777" w:rsidR="00B43777" w:rsidRPr="00340B0D" w:rsidRDefault="00B43777" w:rsidP="00541D1A">
            <w:pPr>
              <w:rPr>
                <w:ins w:id="8960" w:author="jonathan pritchard" w:date="2025-01-23T13:48:00Z" w16du:dateUtc="2025-01-23T13:48:00Z"/>
                <w:rFonts w:cs="Arial"/>
                <w:sz w:val="18"/>
                <w:szCs w:val="18"/>
              </w:rPr>
            </w:pPr>
          </w:p>
        </w:tc>
        <w:tc>
          <w:tcPr>
            <w:tcW w:w="3871" w:type="dxa"/>
            <w:gridSpan w:val="5"/>
            <w:tcBorders>
              <w:left w:val="single" w:sz="12" w:space="0" w:color="auto"/>
            </w:tcBorders>
          </w:tcPr>
          <w:p w14:paraId="43363E00" w14:textId="77777777" w:rsidR="00B43777" w:rsidRPr="00340B0D" w:rsidRDefault="00B43777" w:rsidP="00541D1A">
            <w:pPr>
              <w:rPr>
                <w:ins w:id="8961" w:author="jonathan pritchard" w:date="2025-01-23T13:48:00Z" w16du:dateUtc="2025-01-23T13:48:00Z"/>
                <w:rFonts w:cs="Arial"/>
                <w:b/>
                <w:bCs/>
                <w:sz w:val="18"/>
                <w:szCs w:val="18"/>
              </w:rPr>
            </w:pPr>
            <w:ins w:id="8962" w:author="jonathan pritchard" w:date="2025-01-23T13:48:00Z" w16du:dateUtc="2025-01-23T13:48:00Z">
              <w:r w:rsidRPr="00340B0D">
                <w:rPr>
                  <w:rFonts w:cs="Arial"/>
                  <w:sz w:val="18"/>
                  <w:szCs w:val="18"/>
                </w:rPr>
                <w:t>Highlight info</w:t>
              </w:r>
            </w:ins>
          </w:p>
        </w:tc>
        <w:tc>
          <w:tcPr>
            <w:tcW w:w="672" w:type="dxa"/>
            <w:tcBorders>
              <w:right w:val="single" w:sz="12" w:space="0" w:color="auto"/>
            </w:tcBorders>
          </w:tcPr>
          <w:p w14:paraId="12F557FA" w14:textId="77777777" w:rsidR="00B43777" w:rsidRPr="00340B0D" w:rsidRDefault="00B43777" w:rsidP="00541D1A">
            <w:pPr>
              <w:jc w:val="center"/>
              <w:rPr>
                <w:ins w:id="8963" w:author="jonathan pritchard" w:date="2025-01-23T13:48:00Z" w16du:dateUtc="2025-01-23T13:48:00Z"/>
                <w:rFonts w:cs="Arial"/>
                <w:sz w:val="18"/>
                <w:szCs w:val="18"/>
              </w:rPr>
            </w:pPr>
          </w:p>
        </w:tc>
      </w:tr>
      <w:tr w:rsidR="00B43777" w:rsidRPr="00340B0D" w14:paraId="06D84407" w14:textId="77777777" w:rsidTr="00541D1A">
        <w:trPr>
          <w:ins w:id="8964" w:author="jonathan pritchard" w:date="2025-01-23T13:4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9C61929" w14:textId="77777777" w:rsidR="00B43777" w:rsidRPr="00340B0D" w:rsidRDefault="00B43777" w:rsidP="00541D1A">
            <w:pPr>
              <w:rPr>
                <w:ins w:id="8965" w:author="jonathan pritchard" w:date="2025-01-23T13:48:00Z" w16du:dateUtc="2025-01-23T13:48:00Z"/>
                <w:rFonts w:cs="Arial"/>
                <w:sz w:val="18"/>
                <w:szCs w:val="18"/>
              </w:rPr>
            </w:pPr>
            <w:ins w:id="8966" w:author="jonathan pritchard" w:date="2025-01-23T13:48:00Z" w16du:dateUtc="2025-01-23T13:48: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FC02D83" w14:textId="77777777" w:rsidR="00B43777" w:rsidRPr="00340B0D" w:rsidRDefault="00B43777" w:rsidP="00541D1A">
            <w:pPr>
              <w:rPr>
                <w:ins w:id="8967" w:author="jonathan pritchard" w:date="2025-01-23T13:48:00Z" w16du:dateUtc="2025-01-23T13:48:00Z"/>
                <w:rFonts w:cs="Arial"/>
                <w:sz w:val="18"/>
                <w:szCs w:val="18"/>
              </w:rPr>
            </w:pPr>
          </w:p>
        </w:tc>
        <w:tc>
          <w:tcPr>
            <w:tcW w:w="3871" w:type="dxa"/>
            <w:gridSpan w:val="5"/>
            <w:tcBorders>
              <w:left w:val="single" w:sz="12" w:space="0" w:color="auto"/>
            </w:tcBorders>
          </w:tcPr>
          <w:p w14:paraId="2A9EB87B" w14:textId="77777777" w:rsidR="00B43777" w:rsidRPr="00340B0D" w:rsidRDefault="00B43777" w:rsidP="00541D1A">
            <w:pPr>
              <w:rPr>
                <w:ins w:id="8968" w:author="jonathan pritchard" w:date="2025-01-23T13:48:00Z" w16du:dateUtc="2025-01-23T13:48:00Z"/>
                <w:rFonts w:cs="Arial"/>
                <w:sz w:val="18"/>
                <w:szCs w:val="18"/>
              </w:rPr>
            </w:pPr>
            <w:ins w:id="8969" w:author="jonathan pritchard" w:date="2025-01-23T13:48:00Z" w16du:dateUtc="2025-01-23T13:48:00Z">
              <w:r w:rsidRPr="00340B0D">
                <w:rPr>
                  <w:rFonts w:cs="Arial"/>
                  <w:sz w:val="18"/>
                  <w:szCs w:val="18"/>
                </w:rPr>
                <w:t>Shallow Pattern</w:t>
              </w:r>
            </w:ins>
          </w:p>
        </w:tc>
        <w:tc>
          <w:tcPr>
            <w:tcW w:w="672" w:type="dxa"/>
            <w:tcBorders>
              <w:right w:val="single" w:sz="12" w:space="0" w:color="auto"/>
            </w:tcBorders>
          </w:tcPr>
          <w:p w14:paraId="261821E0" w14:textId="77777777" w:rsidR="00B43777" w:rsidRPr="00340B0D" w:rsidRDefault="00B43777" w:rsidP="00541D1A">
            <w:pPr>
              <w:jc w:val="center"/>
              <w:rPr>
                <w:ins w:id="8970" w:author="jonathan pritchard" w:date="2025-01-23T13:48:00Z" w16du:dateUtc="2025-01-23T13:48:00Z"/>
                <w:rFonts w:cs="Arial"/>
                <w:sz w:val="18"/>
                <w:szCs w:val="18"/>
              </w:rPr>
            </w:pPr>
          </w:p>
        </w:tc>
      </w:tr>
      <w:tr w:rsidR="00B43777" w:rsidRPr="00340B0D" w14:paraId="53AE981C" w14:textId="77777777" w:rsidTr="00541D1A">
        <w:trPr>
          <w:ins w:id="8971" w:author="jonathan pritchard" w:date="2025-01-23T13:4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1B6761E" w14:textId="77777777" w:rsidR="00B43777" w:rsidRPr="00340B0D" w:rsidRDefault="00B43777" w:rsidP="00541D1A">
            <w:pPr>
              <w:rPr>
                <w:ins w:id="8972" w:author="jonathan pritchard" w:date="2025-01-23T13:48:00Z" w16du:dateUtc="2025-01-23T13:48:00Z"/>
                <w:rFonts w:cs="Arial"/>
                <w:sz w:val="18"/>
                <w:szCs w:val="18"/>
              </w:rPr>
            </w:pPr>
            <w:ins w:id="8973" w:author="jonathan pritchard" w:date="2025-01-23T13:48:00Z" w16du:dateUtc="2025-01-23T13:48: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FDE31DE" w14:textId="77777777" w:rsidR="00B43777" w:rsidRPr="00340B0D" w:rsidRDefault="00B43777" w:rsidP="00541D1A">
            <w:pPr>
              <w:rPr>
                <w:ins w:id="8974" w:author="jonathan pritchard" w:date="2025-01-23T13:48:00Z" w16du:dateUtc="2025-01-23T13:48:00Z"/>
                <w:rFonts w:cs="Arial"/>
                <w:sz w:val="18"/>
                <w:szCs w:val="18"/>
              </w:rPr>
            </w:pPr>
          </w:p>
        </w:tc>
        <w:tc>
          <w:tcPr>
            <w:tcW w:w="3871" w:type="dxa"/>
            <w:gridSpan w:val="5"/>
            <w:tcBorders>
              <w:left w:val="single" w:sz="12" w:space="0" w:color="auto"/>
            </w:tcBorders>
          </w:tcPr>
          <w:p w14:paraId="4A2BEABD" w14:textId="77777777" w:rsidR="00B43777" w:rsidRPr="00340B0D" w:rsidRDefault="00B43777" w:rsidP="00541D1A">
            <w:pPr>
              <w:rPr>
                <w:ins w:id="8975" w:author="jonathan pritchard" w:date="2025-01-23T13:48:00Z" w16du:dateUtc="2025-01-23T13:48:00Z"/>
                <w:rFonts w:cs="Arial"/>
                <w:sz w:val="18"/>
                <w:szCs w:val="18"/>
              </w:rPr>
            </w:pPr>
            <w:ins w:id="8976" w:author="jonathan pritchard" w:date="2025-01-23T13:48:00Z" w16du:dateUtc="2025-01-23T13:48:00Z">
              <w:r w:rsidRPr="00340B0D">
                <w:rPr>
                  <w:rFonts w:cs="Arial"/>
                  <w:sz w:val="18"/>
                  <w:szCs w:val="18"/>
                </w:rPr>
                <w:t>Unknown</w:t>
              </w:r>
            </w:ins>
          </w:p>
        </w:tc>
        <w:tc>
          <w:tcPr>
            <w:tcW w:w="672" w:type="dxa"/>
            <w:tcBorders>
              <w:right w:val="single" w:sz="12" w:space="0" w:color="auto"/>
            </w:tcBorders>
          </w:tcPr>
          <w:p w14:paraId="11D92D61" w14:textId="77777777" w:rsidR="00B43777" w:rsidRPr="00340B0D" w:rsidRDefault="00B43777" w:rsidP="00541D1A">
            <w:pPr>
              <w:jc w:val="center"/>
              <w:rPr>
                <w:ins w:id="8977" w:author="jonathan pritchard" w:date="2025-01-23T13:48:00Z" w16du:dateUtc="2025-01-23T13:48:00Z"/>
                <w:rFonts w:cs="Arial"/>
                <w:sz w:val="18"/>
                <w:szCs w:val="18"/>
              </w:rPr>
            </w:pPr>
          </w:p>
        </w:tc>
      </w:tr>
      <w:tr w:rsidR="00B43777" w:rsidRPr="00340B0D" w14:paraId="40629A31" w14:textId="77777777" w:rsidTr="00541D1A">
        <w:trPr>
          <w:ins w:id="8978" w:author="jonathan pritchard" w:date="2025-01-23T13:4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C0E5B03" w14:textId="77777777" w:rsidR="00B43777" w:rsidRPr="00340B0D" w:rsidRDefault="00B43777" w:rsidP="00541D1A">
            <w:pPr>
              <w:rPr>
                <w:ins w:id="8979" w:author="jonathan pritchard" w:date="2025-01-23T13:48:00Z" w16du:dateUtc="2025-01-23T13:48:00Z"/>
                <w:rFonts w:cs="Arial"/>
                <w:sz w:val="18"/>
                <w:szCs w:val="18"/>
              </w:rPr>
            </w:pPr>
            <w:ins w:id="8980" w:author="jonathan pritchard" w:date="2025-01-23T13:48:00Z" w16du:dateUtc="2025-01-23T13:48: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DC6710E" w14:textId="77777777" w:rsidR="00B43777" w:rsidRPr="00340B0D" w:rsidRDefault="00B43777" w:rsidP="00541D1A">
            <w:pPr>
              <w:rPr>
                <w:ins w:id="8981" w:author="jonathan pritchard" w:date="2025-01-23T13:48:00Z" w16du:dateUtc="2025-01-23T13:48:00Z"/>
                <w:rFonts w:cs="Arial"/>
                <w:sz w:val="18"/>
                <w:szCs w:val="18"/>
              </w:rPr>
            </w:pPr>
          </w:p>
        </w:tc>
        <w:tc>
          <w:tcPr>
            <w:tcW w:w="3871" w:type="dxa"/>
            <w:gridSpan w:val="5"/>
            <w:tcBorders>
              <w:left w:val="single" w:sz="12" w:space="0" w:color="auto"/>
            </w:tcBorders>
          </w:tcPr>
          <w:p w14:paraId="40EC26BD" w14:textId="77777777" w:rsidR="00B43777" w:rsidRPr="00340B0D" w:rsidRDefault="00B43777" w:rsidP="00541D1A">
            <w:pPr>
              <w:rPr>
                <w:ins w:id="8982" w:author="jonathan pritchard" w:date="2025-01-23T13:48:00Z" w16du:dateUtc="2025-01-23T13:48:00Z"/>
                <w:rFonts w:cs="Arial"/>
                <w:sz w:val="18"/>
                <w:szCs w:val="18"/>
              </w:rPr>
            </w:pPr>
            <w:ins w:id="8983" w:author="jonathan pritchard" w:date="2025-01-23T13:48:00Z" w16du:dateUtc="2025-01-23T13:48:00Z">
              <w:r w:rsidRPr="00340B0D">
                <w:rPr>
                  <w:rFonts w:cs="Arial"/>
                  <w:sz w:val="18"/>
                  <w:szCs w:val="18"/>
                </w:rPr>
                <w:t>Update Review</w:t>
              </w:r>
            </w:ins>
          </w:p>
        </w:tc>
        <w:tc>
          <w:tcPr>
            <w:tcW w:w="672" w:type="dxa"/>
            <w:tcBorders>
              <w:right w:val="single" w:sz="12" w:space="0" w:color="auto"/>
            </w:tcBorders>
          </w:tcPr>
          <w:p w14:paraId="3E96F5DB" w14:textId="77777777" w:rsidR="00B43777" w:rsidRPr="00340B0D" w:rsidRDefault="00B43777" w:rsidP="00541D1A">
            <w:pPr>
              <w:jc w:val="center"/>
              <w:rPr>
                <w:ins w:id="8984" w:author="jonathan pritchard" w:date="2025-01-23T13:48:00Z" w16du:dateUtc="2025-01-23T13:48:00Z"/>
                <w:rFonts w:cs="Arial"/>
                <w:sz w:val="18"/>
                <w:szCs w:val="18"/>
              </w:rPr>
            </w:pPr>
          </w:p>
        </w:tc>
      </w:tr>
      <w:tr w:rsidR="00B43777" w:rsidRPr="00340B0D" w14:paraId="4992F52B" w14:textId="77777777" w:rsidTr="00541D1A">
        <w:trPr>
          <w:ins w:id="8985" w:author="jonathan pritchard" w:date="2025-01-23T13:4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1C21628" w14:textId="77777777" w:rsidR="00B43777" w:rsidRPr="00340B0D" w:rsidRDefault="00B43777" w:rsidP="00541D1A">
            <w:pPr>
              <w:rPr>
                <w:ins w:id="8986" w:author="jonathan pritchard" w:date="2025-01-23T13:48:00Z" w16du:dateUtc="2025-01-23T13:48:00Z"/>
                <w:rFonts w:cs="Arial"/>
                <w:sz w:val="18"/>
                <w:szCs w:val="18"/>
              </w:rPr>
            </w:pPr>
            <w:ins w:id="8987" w:author="jonathan pritchard" w:date="2025-01-23T13:48:00Z" w16du:dateUtc="2025-01-23T13:48: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DD8B388" w14:textId="77777777" w:rsidR="00B43777" w:rsidRPr="00340B0D" w:rsidRDefault="00B43777" w:rsidP="00541D1A">
            <w:pPr>
              <w:rPr>
                <w:ins w:id="8988" w:author="jonathan pritchard" w:date="2025-01-23T13:48:00Z" w16du:dateUtc="2025-01-23T13:48:00Z"/>
                <w:rFonts w:cs="Arial"/>
                <w:sz w:val="18"/>
                <w:szCs w:val="18"/>
              </w:rPr>
            </w:pPr>
          </w:p>
        </w:tc>
        <w:tc>
          <w:tcPr>
            <w:tcW w:w="3871" w:type="dxa"/>
            <w:gridSpan w:val="5"/>
            <w:tcBorders>
              <w:left w:val="single" w:sz="12" w:space="0" w:color="auto"/>
            </w:tcBorders>
          </w:tcPr>
          <w:p w14:paraId="6D6C2851" w14:textId="77777777" w:rsidR="00B43777" w:rsidRPr="00340B0D" w:rsidRDefault="00B43777" w:rsidP="00541D1A">
            <w:pPr>
              <w:rPr>
                <w:ins w:id="8989" w:author="jonathan pritchard" w:date="2025-01-23T13:48:00Z" w16du:dateUtc="2025-01-23T13:48:00Z"/>
                <w:rFonts w:cs="Arial"/>
                <w:sz w:val="18"/>
                <w:szCs w:val="18"/>
              </w:rPr>
            </w:pPr>
            <w:ins w:id="8990" w:author="jonathan pritchard" w:date="2025-01-23T13:48:00Z" w16du:dateUtc="2025-01-23T13:48:00Z">
              <w:r w:rsidRPr="00340B0D">
                <w:rPr>
                  <w:rFonts w:cs="Arial"/>
                  <w:b/>
                  <w:bCs/>
                  <w:sz w:val="18"/>
                  <w:szCs w:val="18"/>
                </w:rPr>
                <w:t>Text Groups</w:t>
              </w:r>
            </w:ins>
          </w:p>
        </w:tc>
        <w:tc>
          <w:tcPr>
            <w:tcW w:w="672" w:type="dxa"/>
            <w:tcBorders>
              <w:right w:val="single" w:sz="12" w:space="0" w:color="auto"/>
            </w:tcBorders>
          </w:tcPr>
          <w:p w14:paraId="6953A94E" w14:textId="77777777" w:rsidR="00B43777" w:rsidRPr="00340B0D" w:rsidRDefault="00B43777" w:rsidP="00541D1A">
            <w:pPr>
              <w:jc w:val="center"/>
              <w:rPr>
                <w:ins w:id="8991" w:author="jonathan pritchard" w:date="2025-01-23T13:48:00Z" w16du:dateUtc="2025-01-23T13:48:00Z"/>
                <w:rFonts w:cs="Arial"/>
                <w:sz w:val="18"/>
                <w:szCs w:val="18"/>
              </w:rPr>
            </w:pPr>
          </w:p>
        </w:tc>
      </w:tr>
      <w:tr w:rsidR="00B43777" w:rsidRPr="00340B0D" w14:paraId="7F93562D" w14:textId="77777777" w:rsidTr="00541D1A">
        <w:trPr>
          <w:ins w:id="8992" w:author="jonathan pritchard" w:date="2025-01-23T13:4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5D458AD" w14:textId="77777777" w:rsidR="00B43777" w:rsidRPr="00340B0D" w:rsidRDefault="00B43777" w:rsidP="00541D1A">
            <w:pPr>
              <w:rPr>
                <w:ins w:id="8993" w:author="jonathan pritchard" w:date="2025-01-23T13:48:00Z" w16du:dateUtc="2025-01-23T13:48:00Z"/>
                <w:rFonts w:cs="Arial"/>
                <w:sz w:val="18"/>
                <w:szCs w:val="18"/>
              </w:rPr>
            </w:pPr>
            <w:ins w:id="8994" w:author="jonathan pritchard" w:date="2025-01-23T13:48:00Z" w16du:dateUtc="2025-01-23T13:48: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E5AA775" w14:textId="77777777" w:rsidR="00B43777" w:rsidRPr="00340B0D" w:rsidRDefault="00B43777" w:rsidP="00541D1A">
            <w:pPr>
              <w:rPr>
                <w:ins w:id="8995" w:author="jonathan pritchard" w:date="2025-01-23T13:48:00Z" w16du:dateUtc="2025-01-23T13:48:00Z"/>
                <w:rFonts w:cs="Arial"/>
                <w:sz w:val="18"/>
                <w:szCs w:val="18"/>
              </w:rPr>
            </w:pPr>
          </w:p>
        </w:tc>
        <w:tc>
          <w:tcPr>
            <w:tcW w:w="3871" w:type="dxa"/>
            <w:gridSpan w:val="5"/>
            <w:tcBorders>
              <w:left w:val="single" w:sz="12" w:space="0" w:color="auto"/>
            </w:tcBorders>
          </w:tcPr>
          <w:p w14:paraId="56D71FB3" w14:textId="77777777" w:rsidR="00B43777" w:rsidRPr="00340B0D" w:rsidRDefault="00B43777" w:rsidP="00541D1A">
            <w:pPr>
              <w:rPr>
                <w:ins w:id="8996" w:author="jonathan pritchard" w:date="2025-01-23T13:48:00Z" w16du:dateUtc="2025-01-23T13:48:00Z"/>
                <w:rFonts w:cs="Arial"/>
                <w:sz w:val="18"/>
                <w:szCs w:val="18"/>
              </w:rPr>
            </w:pPr>
            <w:ins w:id="8997" w:author="jonathan pritchard" w:date="2025-01-23T13:48:00Z" w16du:dateUtc="2025-01-23T13:48:00Z">
              <w:r w:rsidRPr="00340B0D">
                <w:rPr>
                  <w:rFonts w:cs="Arial"/>
                  <w:sz w:val="18"/>
                  <w:szCs w:val="18"/>
                </w:rPr>
                <w:t>Chart Text</w:t>
              </w:r>
            </w:ins>
          </w:p>
        </w:tc>
        <w:tc>
          <w:tcPr>
            <w:tcW w:w="672" w:type="dxa"/>
            <w:tcBorders>
              <w:right w:val="single" w:sz="12" w:space="0" w:color="auto"/>
            </w:tcBorders>
          </w:tcPr>
          <w:p w14:paraId="15E7FAF5" w14:textId="77777777" w:rsidR="00B43777" w:rsidRPr="00340B0D" w:rsidRDefault="00B43777" w:rsidP="00541D1A">
            <w:pPr>
              <w:jc w:val="center"/>
              <w:rPr>
                <w:ins w:id="8998" w:author="jonathan pritchard" w:date="2025-01-23T13:48:00Z" w16du:dateUtc="2025-01-23T13:48:00Z"/>
                <w:rFonts w:cs="Arial"/>
                <w:sz w:val="18"/>
                <w:szCs w:val="18"/>
              </w:rPr>
            </w:pPr>
          </w:p>
        </w:tc>
      </w:tr>
      <w:tr w:rsidR="00B43777" w:rsidRPr="00340B0D" w14:paraId="73FF3BFC" w14:textId="77777777" w:rsidTr="00541D1A">
        <w:trPr>
          <w:ins w:id="8999" w:author="jonathan pritchard" w:date="2025-01-23T13:4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25DFFFF" w14:textId="77777777" w:rsidR="00B43777" w:rsidRPr="00340B0D" w:rsidRDefault="00B43777" w:rsidP="00541D1A">
            <w:pPr>
              <w:rPr>
                <w:ins w:id="9000" w:author="jonathan pritchard" w:date="2025-01-23T13:48:00Z" w16du:dateUtc="2025-01-23T13:48:00Z"/>
                <w:rFonts w:cs="Arial"/>
                <w:sz w:val="18"/>
                <w:szCs w:val="18"/>
              </w:rPr>
            </w:pPr>
            <w:ins w:id="9001" w:author="jonathan pritchard" w:date="2025-01-23T13:48:00Z" w16du:dateUtc="2025-01-23T13:48: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B32B904" w14:textId="77777777" w:rsidR="00B43777" w:rsidRPr="00340B0D" w:rsidRDefault="00B43777" w:rsidP="00541D1A">
            <w:pPr>
              <w:rPr>
                <w:ins w:id="9002" w:author="jonathan pritchard" w:date="2025-01-23T13:48:00Z" w16du:dateUtc="2025-01-23T13:48:00Z"/>
                <w:rFonts w:cs="Arial"/>
                <w:sz w:val="18"/>
                <w:szCs w:val="18"/>
              </w:rPr>
            </w:pPr>
          </w:p>
        </w:tc>
        <w:tc>
          <w:tcPr>
            <w:tcW w:w="3871" w:type="dxa"/>
            <w:gridSpan w:val="5"/>
            <w:tcBorders>
              <w:left w:val="single" w:sz="12" w:space="0" w:color="auto"/>
            </w:tcBorders>
          </w:tcPr>
          <w:p w14:paraId="63F0D76C" w14:textId="77777777" w:rsidR="00B43777" w:rsidRPr="00340B0D" w:rsidRDefault="00B43777" w:rsidP="00541D1A">
            <w:pPr>
              <w:rPr>
                <w:ins w:id="9003" w:author="jonathan pritchard" w:date="2025-01-23T13:48:00Z" w16du:dateUtc="2025-01-23T13:48:00Z"/>
                <w:rFonts w:cs="Arial"/>
                <w:sz w:val="18"/>
                <w:szCs w:val="18"/>
              </w:rPr>
            </w:pPr>
            <w:ins w:id="9004" w:author="jonathan pritchard" w:date="2025-01-23T13:48:00Z" w16du:dateUtc="2025-01-23T13:48:00Z">
              <w:r w:rsidRPr="00340B0D">
                <w:rPr>
                  <w:rFonts w:cs="Arial"/>
                  <w:sz w:val="18"/>
                  <w:szCs w:val="18"/>
                </w:rPr>
                <w:t xml:space="preserve">    Important text</w:t>
              </w:r>
            </w:ins>
          </w:p>
        </w:tc>
        <w:tc>
          <w:tcPr>
            <w:tcW w:w="672" w:type="dxa"/>
            <w:tcBorders>
              <w:right w:val="single" w:sz="12" w:space="0" w:color="auto"/>
            </w:tcBorders>
          </w:tcPr>
          <w:p w14:paraId="29852593" w14:textId="77777777" w:rsidR="00B43777" w:rsidRPr="00340B0D" w:rsidRDefault="00B43777" w:rsidP="00541D1A">
            <w:pPr>
              <w:jc w:val="center"/>
              <w:rPr>
                <w:ins w:id="9005" w:author="jonathan pritchard" w:date="2025-01-23T13:48:00Z" w16du:dateUtc="2025-01-23T13:48:00Z"/>
                <w:rFonts w:cs="Arial"/>
                <w:sz w:val="18"/>
                <w:szCs w:val="18"/>
              </w:rPr>
            </w:pPr>
          </w:p>
        </w:tc>
      </w:tr>
      <w:tr w:rsidR="00B43777" w:rsidRPr="00340B0D" w14:paraId="69ED5177" w14:textId="77777777" w:rsidTr="00541D1A">
        <w:trPr>
          <w:ins w:id="9006" w:author="jonathan pritchard" w:date="2025-01-23T13:4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1AD2C9B" w14:textId="77777777" w:rsidR="00B43777" w:rsidRPr="00340B0D" w:rsidRDefault="00B43777" w:rsidP="00541D1A">
            <w:pPr>
              <w:rPr>
                <w:ins w:id="9007" w:author="jonathan pritchard" w:date="2025-01-23T13:48:00Z" w16du:dateUtc="2025-01-23T13:48:00Z"/>
                <w:rFonts w:cs="Arial"/>
                <w:sz w:val="18"/>
                <w:szCs w:val="18"/>
              </w:rPr>
            </w:pPr>
            <w:ins w:id="9008" w:author="jonathan pritchard" w:date="2025-01-23T13:48:00Z" w16du:dateUtc="2025-01-23T13:48: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950C1B" w14:textId="77777777" w:rsidR="00B43777" w:rsidRPr="00340B0D" w:rsidRDefault="00B43777" w:rsidP="00541D1A">
            <w:pPr>
              <w:rPr>
                <w:ins w:id="9009" w:author="jonathan pritchard" w:date="2025-01-23T13:48:00Z" w16du:dateUtc="2025-01-23T13:48:00Z"/>
                <w:rFonts w:cs="Arial"/>
                <w:sz w:val="18"/>
                <w:szCs w:val="18"/>
              </w:rPr>
            </w:pPr>
          </w:p>
        </w:tc>
        <w:tc>
          <w:tcPr>
            <w:tcW w:w="3871" w:type="dxa"/>
            <w:gridSpan w:val="5"/>
            <w:tcBorders>
              <w:left w:val="single" w:sz="12" w:space="0" w:color="auto"/>
            </w:tcBorders>
          </w:tcPr>
          <w:p w14:paraId="6FFE1A75" w14:textId="77777777" w:rsidR="00B43777" w:rsidRPr="00340B0D" w:rsidRDefault="00B43777" w:rsidP="00541D1A">
            <w:pPr>
              <w:rPr>
                <w:ins w:id="9010" w:author="jonathan pritchard" w:date="2025-01-23T13:48:00Z" w16du:dateUtc="2025-01-23T13:48:00Z"/>
                <w:rFonts w:cs="Arial"/>
                <w:b/>
                <w:bCs/>
                <w:sz w:val="18"/>
                <w:szCs w:val="18"/>
              </w:rPr>
            </w:pPr>
            <w:ins w:id="9011" w:author="jonathan pritchard" w:date="2025-01-23T13:48:00Z" w16du:dateUtc="2025-01-23T13:48:00Z">
              <w:r w:rsidRPr="00340B0D">
                <w:rPr>
                  <w:rFonts w:cs="Arial"/>
                  <w:b/>
                  <w:bCs/>
                  <w:sz w:val="18"/>
                  <w:szCs w:val="18"/>
                </w:rPr>
                <w:t xml:space="preserve">    Other Text</w:t>
              </w:r>
            </w:ins>
          </w:p>
        </w:tc>
        <w:tc>
          <w:tcPr>
            <w:tcW w:w="672" w:type="dxa"/>
            <w:tcBorders>
              <w:right w:val="single" w:sz="12" w:space="0" w:color="auto"/>
            </w:tcBorders>
          </w:tcPr>
          <w:p w14:paraId="0249F29E" w14:textId="77777777" w:rsidR="00B43777" w:rsidRPr="00340B0D" w:rsidRDefault="00B43777" w:rsidP="00541D1A">
            <w:pPr>
              <w:jc w:val="center"/>
              <w:rPr>
                <w:ins w:id="9012" w:author="jonathan pritchard" w:date="2025-01-23T13:48:00Z" w16du:dateUtc="2025-01-23T13:48:00Z"/>
                <w:rFonts w:cs="Arial"/>
                <w:sz w:val="18"/>
                <w:szCs w:val="18"/>
              </w:rPr>
            </w:pPr>
          </w:p>
        </w:tc>
      </w:tr>
      <w:tr w:rsidR="00B43777" w:rsidRPr="00340B0D" w14:paraId="4CF1F465" w14:textId="77777777" w:rsidTr="00541D1A">
        <w:trPr>
          <w:ins w:id="9013" w:author="jonathan pritchard" w:date="2025-01-23T13:4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05B39AB" w14:textId="77777777" w:rsidR="00B43777" w:rsidRPr="00340B0D" w:rsidRDefault="00B43777" w:rsidP="00541D1A">
            <w:pPr>
              <w:rPr>
                <w:ins w:id="9014" w:author="jonathan pritchard" w:date="2025-01-23T13:48:00Z" w16du:dateUtc="2025-01-23T13:48:00Z"/>
                <w:rFonts w:cs="Arial"/>
                <w:sz w:val="18"/>
                <w:szCs w:val="18"/>
              </w:rPr>
            </w:pPr>
            <w:ins w:id="9015" w:author="jonathan pritchard" w:date="2025-01-23T13:48:00Z" w16du:dateUtc="2025-01-23T13:48: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56C03421" w14:textId="77777777" w:rsidR="00B43777" w:rsidRPr="00340B0D" w:rsidRDefault="00B43777" w:rsidP="00541D1A">
            <w:pPr>
              <w:rPr>
                <w:ins w:id="9016" w:author="jonathan pritchard" w:date="2025-01-23T13:48:00Z" w16du:dateUtc="2025-01-23T13:48:00Z"/>
                <w:rFonts w:cs="Arial"/>
                <w:sz w:val="18"/>
                <w:szCs w:val="18"/>
              </w:rPr>
            </w:pPr>
          </w:p>
        </w:tc>
        <w:tc>
          <w:tcPr>
            <w:tcW w:w="3871" w:type="dxa"/>
            <w:gridSpan w:val="5"/>
            <w:tcBorders>
              <w:left w:val="single" w:sz="12" w:space="0" w:color="auto"/>
            </w:tcBorders>
          </w:tcPr>
          <w:p w14:paraId="269CBC1E" w14:textId="77777777" w:rsidR="00B43777" w:rsidRPr="00340B0D" w:rsidRDefault="00B43777" w:rsidP="00541D1A">
            <w:pPr>
              <w:rPr>
                <w:ins w:id="9017" w:author="jonathan pritchard" w:date="2025-01-23T13:48:00Z" w16du:dateUtc="2025-01-23T13:48:00Z"/>
                <w:rFonts w:cs="Arial"/>
                <w:sz w:val="18"/>
                <w:szCs w:val="18"/>
              </w:rPr>
            </w:pPr>
            <w:ins w:id="9018" w:author="jonathan pritchard" w:date="2025-01-23T13:48:00Z" w16du:dateUtc="2025-01-23T13:48:00Z">
              <w:r w:rsidRPr="00340B0D">
                <w:rPr>
                  <w:rFonts w:cs="Arial"/>
                  <w:sz w:val="18"/>
                  <w:szCs w:val="18"/>
                </w:rPr>
                <w:t xml:space="preserve">        Names</w:t>
              </w:r>
            </w:ins>
          </w:p>
        </w:tc>
        <w:tc>
          <w:tcPr>
            <w:tcW w:w="672" w:type="dxa"/>
            <w:tcBorders>
              <w:right w:val="single" w:sz="12" w:space="0" w:color="auto"/>
            </w:tcBorders>
          </w:tcPr>
          <w:p w14:paraId="65E9947A" w14:textId="77777777" w:rsidR="00B43777" w:rsidRPr="00340B0D" w:rsidRDefault="00B43777" w:rsidP="00541D1A">
            <w:pPr>
              <w:jc w:val="center"/>
              <w:rPr>
                <w:ins w:id="9019" w:author="jonathan pritchard" w:date="2025-01-23T13:48:00Z" w16du:dateUtc="2025-01-23T13:48:00Z"/>
                <w:rFonts w:cs="Arial"/>
                <w:sz w:val="18"/>
                <w:szCs w:val="18"/>
              </w:rPr>
            </w:pPr>
          </w:p>
        </w:tc>
      </w:tr>
      <w:tr w:rsidR="00B43777" w:rsidRPr="00340B0D" w14:paraId="626E6D26" w14:textId="77777777" w:rsidTr="00541D1A">
        <w:trPr>
          <w:ins w:id="9020" w:author="jonathan pritchard" w:date="2025-01-23T13:48:00Z"/>
        </w:trPr>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7939ABFE" w14:textId="77777777" w:rsidR="00B43777" w:rsidRPr="00340B0D" w:rsidRDefault="00B43777" w:rsidP="00541D1A">
            <w:pPr>
              <w:jc w:val="center"/>
              <w:rPr>
                <w:ins w:id="9021" w:author="jonathan pritchard" w:date="2025-01-23T13:48:00Z" w16du:dateUtc="2025-01-23T13:48:00Z"/>
                <w:rFonts w:cs="Arial"/>
                <w:b/>
                <w:bCs/>
                <w:sz w:val="18"/>
                <w:szCs w:val="18"/>
              </w:rPr>
            </w:pPr>
            <w:ins w:id="9022" w:author="jonathan pritchard" w:date="2025-01-23T13:48:00Z" w16du:dateUtc="2025-01-23T13:48:00Z">
              <w:r w:rsidRPr="00340B0D">
                <w:rPr>
                  <w:rFonts w:cs="Arial"/>
                  <w:b/>
                  <w:bCs/>
                  <w:sz w:val="18"/>
                  <w:szCs w:val="18"/>
                </w:rPr>
                <w:t>Palette</w:t>
              </w:r>
            </w:ins>
          </w:p>
        </w:tc>
        <w:tc>
          <w:tcPr>
            <w:tcW w:w="3871" w:type="dxa"/>
            <w:gridSpan w:val="5"/>
            <w:tcBorders>
              <w:left w:val="single" w:sz="12" w:space="0" w:color="auto"/>
            </w:tcBorders>
          </w:tcPr>
          <w:p w14:paraId="34881F4B" w14:textId="77777777" w:rsidR="00B43777" w:rsidRPr="00340B0D" w:rsidRDefault="00B43777" w:rsidP="00541D1A">
            <w:pPr>
              <w:rPr>
                <w:ins w:id="9023" w:author="jonathan pritchard" w:date="2025-01-23T13:48:00Z" w16du:dateUtc="2025-01-23T13:48:00Z"/>
                <w:rFonts w:cs="Arial"/>
                <w:b/>
                <w:bCs/>
                <w:sz w:val="18"/>
                <w:szCs w:val="18"/>
              </w:rPr>
            </w:pPr>
            <w:ins w:id="9024" w:author="jonathan pritchard" w:date="2025-01-23T13:48:00Z" w16du:dateUtc="2025-01-23T13:48:00Z">
              <w:r w:rsidRPr="00340B0D">
                <w:rPr>
                  <w:rFonts w:cs="Arial"/>
                  <w:sz w:val="18"/>
                  <w:szCs w:val="18"/>
                </w:rPr>
                <w:t xml:space="preserve">        Light description</w:t>
              </w:r>
            </w:ins>
          </w:p>
        </w:tc>
        <w:tc>
          <w:tcPr>
            <w:tcW w:w="672" w:type="dxa"/>
            <w:tcBorders>
              <w:right w:val="single" w:sz="12" w:space="0" w:color="auto"/>
            </w:tcBorders>
          </w:tcPr>
          <w:p w14:paraId="65254900" w14:textId="77777777" w:rsidR="00B43777" w:rsidRPr="00340B0D" w:rsidRDefault="00B43777" w:rsidP="00541D1A">
            <w:pPr>
              <w:jc w:val="center"/>
              <w:rPr>
                <w:ins w:id="9025" w:author="jonathan pritchard" w:date="2025-01-23T13:48:00Z" w16du:dateUtc="2025-01-23T13:48:00Z"/>
                <w:rFonts w:cs="Arial"/>
                <w:sz w:val="18"/>
                <w:szCs w:val="18"/>
              </w:rPr>
            </w:pPr>
          </w:p>
        </w:tc>
      </w:tr>
      <w:tr w:rsidR="00B43777" w:rsidRPr="00340B0D" w14:paraId="44F8ECB4" w14:textId="77777777" w:rsidTr="00541D1A">
        <w:trPr>
          <w:ins w:id="9026" w:author="jonathan pritchard" w:date="2025-01-23T13:48:00Z"/>
        </w:trPr>
        <w:customXmlInsRangeStart w:id="9027" w:author="jonathan pritchard" w:date="2025-01-23T13:48:00Z"/>
        <w:sdt>
          <w:sdtPr>
            <w:rPr>
              <w:rFonts w:cs="Arial"/>
              <w:sz w:val="18"/>
              <w:szCs w:val="18"/>
            </w:rPr>
            <w:alias w:val="Palette"/>
            <w:tag w:val="Palette"/>
            <w:id w:val="-357274783"/>
            <w:placeholder>
              <w:docPart w:val="959B87C0E0694ECE9A55F6A20BFF3B15"/>
            </w:placeholder>
            <w:comboBox>
              <w:listItem w:displayText="Day" w:value="Day"/>
              <w:listItem w:displayText="Dusk" w:value="Dusk"/>
              <w:listItem w:displayText="Night" w:value="Night"/>
            </w:comboBox>
          </w:sdtPr>
          <w:sdtContent>
            <w:customXmlInsRangeEnd w:id="9027"/>
            <w:tc>
              <w:tcPr>
                <w:tcW w:w="4656" w:type="dxa"/>
                <w:gridSpan w:val="5"/>
                <w:tcBorders>
                  <w:left w:val="single" w:sz="12" w:space="0" w:color="auto"/>
                  <w:bottom w:val="single" w:sz="12" w:space="0" w:color="auto"/>
                  <w:right w:val="single" w:sz="12" w:space="0" w:color="auto"/>
                </w:tcBorders>
              </w:tcPr>
              <w:p w14:paraId="415E3714" w14:textId="77777777" w:rsidR="00B43777" w:rsidRPr="00340B0D" w:rsidRDefault="00B43777" w:rsidP="00541D1A">
                <w:pPr>
                  <w:rPr>
                    <w:ins w:id="9028" w:author="jonathan pritchard" w:date="2025-01-23T13:48:00Z" w16du:dateUtc="2025-01-23T13:48:00Z"/>
                    <w:rFonts w:cs="Arial"/>
                    <w:sz w:val="18"/>
                    <w:szCs w:val="18"/>
                  </w:rPr>
                </w:pPr>
                <w:ins w:id="9029" w:author="jonathan pritchard" w:date="2025-01-23T13:48:00Z" w16du:dateUtc="2025-01-23T13:48:00Z">
                  <w:r w:rsidRPr="00340B0D">
                    <w:rPr>
                      <w:rFonts w:cs="Arial"/>
                      <w:sz w:val="18"/>
                      <w:szCs w:val="18"/>
                    </w:rPr>
                    <w:t>Day</w:t>
                  </w:r>
                </w:ins>
              </w:p>
            </w:tc>
            <w:customXmlInsRangeStart w:id="9030" w:author="jonathan pritchard" w:date="2025-01-23T13:48:00Z"/>
          </w:sdtContent>
        </w:sdt>
        <w:customXmlInsRangeEnd w:id="9030"/>
        <w:tc>
          <w:tcPr>
            <w:tcW w:w="3871" w:type="dxa"/>
            <w:gridSpan w:val="5"/>
            <w:tcBorders>
              <w:left w:val="single" w:sz="12" w:space="0" w:color="auto"/>
            </w:tcBorders>
          </w:tcPr>
          <w:p w14:paraId="5673BFCC" w14:textId="77777777" w:rsidR="00B43777" w:rsidRPr="00340B0D" w:rsidRDefault="00B43777" w:rsidP="00541D1A">
            <w:pPr>
              <w:rPr>
                <w:ins w:id="9031" w:author="jonathan pritchard" w:date="2025-01-23T13:48:00Z" w16du:dateUtc="2025-01-23T13:48:00Z"/>
                <w:rFonts w:cs="Arial"/>
                <w:b/>
                <w:bCs/>
                <w:sz w:val="18"/>
                <w:szCs w:val="18"/>
              </w:rPr>
            </w:pPr>
            <w:ins w:id="9032" w:author="jonathan pritchard" w:date="2025-01-23T13:48:00Z" w16du:dateUtc="2025-01-23T13:48:00Z">
              <w:r w:rsidRPr="00340B0D">
                <w:rPr>
                  <w:rFonts w:cs="Arial"/>
                  <w:sz w:val="18"/>
                  <w:szCs w:val="18"/>
                </w:rPr>
                <w:t xml:space="preserve">        All other chart text</w:t>
              </w:r>
            </w:ins>
          </w:p>
        </w:tc>
        <w:tc>
          <w:tcPr>
            <w:tcW w:w="672" w:type="dxa"/>
            <w:tcBorders>
              <w:right w:val="single" w:sz="12" w:space="0" w:color="auto"/>
            </w:tcBorders>
          </w:tcPr>
          <w:p w14:paraId="3191E487" w14:textId="77777777" w:rsidR="00B43777" w:rsidRPr="00340B0D" w:rsidRDefault="00B43777" w:rsidP="00541D1A">
            <w:pPr>
              <w:jc w:val="center"/>
              <w:rPr>
                <w:ins w:id="9033" w:author="jonathan pritchard" w:date="2025-01-23T13:48:00Z" w16du:dateUtc="2025-01-23T13:48:00Z"/>
                <w:rFonts w:cs="Arial"/>
                <w:sz w:val="18"/>
                <w:szCs w:val="18"/>
              </w:rPr>
            </w:pPr>
          </w:p>
        </w:tc>
      </w:tr>
      <w:tr w:rsidR="00B43777" w:rsidRPr="00340B0D" w14:paraId="24884507" w14:textId="77777777" w:rsidTr="00541D1A">
        <w:trPr>
          <w:ins w:id="9034" w:author="jonathan pritchard" w:date="2025-01-23T13:48:00Z"/>
        </w:trPr>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1C9D912E" w14:textId="77777777" w:rsidR="00B43777" w:rsidRPr="00340B0D" w:rsidRDefault="00B43777" w:rsidP="00541D1A">
            <w:pPr>
              <w:jc w:val="center"/>
              <w:rPr>
                <w:ins w:id="9035" w:author="jonathan pritchard" w:date="2025-01-23T13:48:00Z" w16du:dateUtc="2025-01-23T13:48:00Z"/>
                <w:rFonts w:cs="Arial"/>
                <w:b/>
                <w:bCs/>
                <w:sz w:val="18"/>
                <w:szCs w:val="18"/>
              </w:rPr>
            </w:pPr>
          </w:p>
        </w:tc>
        <w:tc>
          <w:tcPr>
            <w:tcW w:w="3871" w:type="dxa"/>
            <w:gridSpan w:val="5"/>
            <w:tcBorders>
              <w:left w:val="single" w:sz="12" w:space="0" w:color="auto"/>
            </w:tcBorders>
          </w:tcPr>
          <w:p w14:paraId="63D758BE" w14:textId="77777777" w:rsidR="00B43777" w:rsidRPr="00340B0D" w:rsidRDefault="00B43777" w:rsidP="00541D1A">
            <w:pPr>
              <w:rPr>
                <w:ins w:id="9036" w:author="jonathan pritchard" w:date="2025-01-23T13:48:00Z" w16du:dateUtc="2025-01-23T13:48:00Z"/>
                <w:rFonts w:cs="Arial"/>
                <w:sz w:val="18"/>
                <w:szCs w:val="18"/>
              </w:rPr>
            </w:pPr>
          </w:p>
        </w:tc>
        <w:tc>
          <w:tcPr>
            <w:tcW w:w="672" w:type="dxa"/>
            <w:tcBorders>
              <w:right w:val="single" w:sz="12" w:space="0" w:color="auto"/>
            </w:tcBorders>
            <w:vAlign w:val="center"/>
          </w:tcPr>
          <w:p w14:paraId="5774525B" w14:textId="77777777" w:rsidR="00B43777" w:rsidRPr="00340B0D" w:rsidRDefault="00B43777" w:rsidP="00541D1A">
            <w:pPr>
              <w:jc w:val="center"/>
              <w:rPr>
                <w:ins w:id="9037" w:author="jonathan pritchard" w:date="2025-01-23T13:48:00Z" w16du:dateUtc="2025-01-23T13:48:00Z"/>
                <w:rFonts w:cs="Arial"/>
                <w:sz w:val="18"/>
                <w:szCs w:val="18"/>
              </w:rPr>
            </w:pPr>
          </w:p>
        </w:tc>
      </w:tr>
      <w:tr w:rsidR="00B43777" w:rsidRPr="00340B0D" w14:paraId="0227B240" w14:textId="77777777" w:rsidTr="00541D1A">
        <w:trPr>
          <w:ins w:id="9038" w:author="jonathan pritchard" w:date="2025-01-23T13:48:00Z"/>
        </w:trPr>
        <w:tc>
          <w:tcPr>
            <w:tcW w:w="4656" w:type="dxa"/>
            <w:gridSpan w:val="5"/>
            <w:tcBorders>
              <w:left w:val="single" w:sz="12" w:space="0" w:color="auto"/>
              <w:bottom w:val="single" w:sz="12" w:space="0" w:color="auto"/>
              <w:right w:val="single" w:sz="12" w:space="0" w:color="auto"/>
            </w:tcBorders>
            <w:shd w:val="clear" w:color="auto" w:fill="FFFFFF" w:themeFill="background1"/>
          </w:tcPr>
          <w:p w14:paraId="1ACCDA76" w14:textId="77777777" w:rsidR="00B43777" w:rsidRPr="00340B0D" w:rsidRDefault="00B43777" w:rsidP="00541D1A">
            <w:pPr>
              <w:rPr>
                <w:ins w:id="9039" w:author="jonathan pritchard" w:date="2025-01-23T13:48:00Z" w16du:dateUtc="2025-01-23T13:48:00Z"/>
                <w:rFonts w:cs="Arial"/>
                <w:sz w:val="18"/>
                <w:szCs w:val="18"/>
              </w:rPr>
            </w:pPr>
          </w:p>
        </w:tc>
        <w:tc>
          <w:tcPr>
            <w:tcW w:w="3871" w:type="dxa"/>
            <w:gridSpan w:val="5"/>
            <w:tcBorders>
              <w:left w:val="single" w:sz="12" w:space="0" w:color="auto"/>
              <w:bottom w:val="single" w:sz="12" w:space="0" w:color="auto"/>
            </w:tcBorders>
          </w:tcPr>
          <w:p w14:paraId="3FE5AE32" w14:textId="77777777" w:rsidR="00B43777" w:rsidRPr="00340B0D" w:rsidRDefault="00B43777" w:rsidP="00541D1A">
            <w:pPr>
              <w:jc w:val="center"/>
              <w:rPr>
                <w:ins w:id="9040" w:author="jonathan pritchard" w:date="2025-01-23T13:48:00Z" w16du:dateUtc="2025-01-23T13:48:00Z"/>
                <w:rFonts w:cs="Arial"/>
                <w:sz w:val="18"/>
                <w:szCs w:val="18"/>
              </w:rPr>
            </w:pPr>
          </w:p>
        </w:tc>
        <w:tc>
          <w:tcPr>
            <w:tcW w:w="672" w:type="dxa"/>
            <w:tcBorders>
              <w:bottom w:val="single" w:sz="12" w:space="0" w:color="auto"/>
              <w:right w:val="single" w:sz="12" w:space="0" w:color="auto"/>
            </w:tcBorders>
            <w:vAlign w:val="center"/>
          </w:tcPr>
          <w:p w14:paraId="69587905" w14:textId="77777777" w:rsidR="00B43777" w:rsidRPr="00340B0D" w:rsidRDefault="00B43777" w:rsidP="00541D1A">
            <w:pPr>
              <w:jc w:val="center"/>
              <w:rPr>
                <w:ins w:id="9041" w:author="jonathan pritchard" w:date="2025-01-23T13:48:00Z" w16du:dateUtc="2025-01-23T13:48:00Z"/>
                <w:rFonts w:cs="Arial"/>
                <w:sz w:val="18"/>
                <w:szCs w:val="18"/>
              </w:rPr>
            </w:pPr>
          </w:p>
        </w:tc>
      </w:tr>
      <w:tr w:rsidR="00B43777" w:rsidRPr="00340B0D" w14:paraId="5B772C32" w14:textId="77777777" w:rsidTr="00541D1A">
        <w:trPr>
          <w:ins w:id="9042" w:author="jonathan pritchard" w:date="2025-01-23T13:48:00Z"/>
        </w:trPr>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47EDF746" w14:textId="77777777" w:rsidR="00B43777" w:rsidRPr="00340B0D" w:rsidRDefault="00B43777" w:rsidP="00541D1A">
            <w:pPr>
              <w:jc w:val="center"/>
              <w:rPr>
                <w:ins w:id="9043" w:author="jonathan pritchard" w:date="2025-01-23T13:48:00Z" w16du:dateUtc="2025-01-23T13:48:00Z"/>
                <w:rFonts w:cs="Arial"/>
                <w:b/>
                <w:bCs/>
                <w:sz w:val="18"/>
                <w:szCs w:val="18"/>
              </w:rPr>
            </w:pPr>
            <w:ins w:id="9044" w:author="jonathan pritchard" w:date="2025-01-23T13:48:00Z" w16du:dateUtc="2025-01-23T13:48: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F3410DA" w14:textId="77777777" w:rsidR="00B43777" w:rsidRPr="00340B0D" w:rsidRDefault="00B43777" w:rsidP="00541D1A">
            <w:pPr>
              <w:jc w:val="center"/>
              <w:rPr>
                <w:ins w:id="9045" w:author="jonathan pritchard" w:date="2025-01-23T13:48:00Z" w16du:dateUtc="2025-01-23T13:48:00Z"/>
                <w:rFonts w:cs="Arial"/>
                <w:sz w:val="18"/>
                <w:szCs w:val="18"/>
              </w:rPr>
            </w:pPr>
            <w:ins w:id="9046" w:author="jonathan pritchard" w:date="2025-01-23T13:48:00Z" w16du:dateUtc="2025-01-23T13:48:00Z">
              <w:r w:rsidRPr="00340B0D">
                <w:rPr>
                  <w:rFonts w:cs="Arial"/>
                  <w:b/>
                  <w:bCs/>
                  <w:sz w:val="18"/>
                  <w:szCs w:val="18"/>
                </w:rPr>
                <w:t>Display</w:t>
              </w:r>
            </w:ins>
          </w:p>
        </w:tc>
      </w:tr>
      <w:tr w:rsidR="00B43777" w:rsidRPr="00340B0D" w14:paraId="20B1DA54" w14:textId="77777777" w:rsidTr="00541D1A">
        <w:trPr>
          <w:trHeight w:val="287"/>
          <w:ins w:id="9047" w:author="jonathan pritchard" w:date="2025-01-23T13:48:00Z"/>
        </w:trPr>
        <w:tc>
          <w:tcPr>
            <w:tcW w:w="1789" w:type="dxa"/>
            <w:tcBorders>
              <w:left w:val="single" w:sz="12" w:space="0" w:color="auto"/>
              <w:bottom w:val="single" w:sz="4" w:space="0" w:color="auto"/>
            </w:tcBorders>
          </w:tcPr>
          <w:p w14:paraId="05E7726E" w14:textId="77777777" w:rsidR="00B43777" w:rsidRPr="00340B0D" w:rsidRDefault="00B43777" w:rsidP="00541D1A">
            <w:pPr>
              <w:rPr>
                <w:ins w:id="9048" w:author="jonathan pritchard" w:date="2025-01-23T13:48:00Z" w16du:dateUtc="2025-01-23T13:48:00Z"/>
                <w:rFonts w:cs="Arial"/>
                <w:sz w:val="18"/>
                <w:szCs w:val="18"/>
              </w:rPr>
            </w:pPr>
            <w:ins w:id="9049" w:author="jonathan pritchard" w:date="2025-01-23T13:48:00Z" w16du:dateUtc="2025-01-23T13:48:00Z">
              <w:r w:rsidRPr="00340B0D">
                <w:rPr>
                  <w:rFonts w:cs="Arial"/>
                  <w:sz w:val="18"/>
                  <w:szCs w:val="18"/>
                </w:rPr>
                <w:t>Start Date</w:t>
              </w:r>
            </w:ins>
          </w:p>
        </w:tc>
        <w:tc>
          <w:tcPr>
            <w:tcW w:w="2867" w:type="dxa"/>
            <w:gridSpan w:val="4"/>
            <w:tcBorders>
              <w:bottom w:val="single" w:sz="4" w:space="0" w:color="auto"/>
              <w:right w:val="single" w:sz="12" w:space="0" w:color="auto"/>
            </w:tcBorders>
          </w:tcPr>
          <w:p w14:paraId="1B1D8788" w14:textId="77777777" w:rsidR="00B43777" w:rsidRPr="00340B0D" w:rsidRDefault="00B43777" w:rsidP="00541D1A">
            <w:pPr>
              <w:rPr>
                <w:ins w:id="9050" w:author="jonathan pritchard" w:date="2025-01-23T13:48:00Z" w16du:dateUtc="2025-01-23T13:48: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56E52E44" w14:textId="77777777" w:rsidR="00B43777" w:rsidRPr="00340B0D" w:rsidRDefault="00B43777" w:rsidP="00541D1A">
            <w:pPr>
              <w:rPr>
                <w:ins w:id="9051" w:author="jonathan pritchard" w:date="2025-01-23T13:48:00Z" w16du:dateUtc="2025-01-23T13:48:00Z"/>
                <w:rFonts w:cs="Arial"/>
                <w:sz w:val="18"/>
                <w:szCs w:val="18"/>
              </w:rPr>
            </w:pPr>
            <w:ins w:id="9052" w:author="jonathan pritchard" w:date="2025-01-23T13:48:00Z" w16du:dateUtc="2025-01-23T13:48: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312CD9F2" w14:textId="77777777" w:rsidR="00B43777" w:rsidRPr="00C87169" w:rsidRDefault="00B43777" w:rsidP="00541D1A">
            <w:pPr>
              <w:rPr>
                <w:ins w:id="9053" w:author="jonathan pritchard" w:date="2025-01-23T13:48:00Z" w16du:dateUtc="2025-01-23T13:48:00Z"/>
                <w:rFonts w:cs="Arial"/>
              </w:rPr>
            </w:pPr>
          </w:p>
        </w:tc>
      </w:tr>
      <w:tr w:rsidR="00B43777" w:rsidRPr="00340B0D" w14:paraId="1E543A42" w14:textId="77777777" w:rsidTr="00541D1A">
        <w:trPr>
          <w:ins w:id="9054" w:author="jonathan pritchard" w:date="2025-01-23T13:48:00Z"/>
        </w:trPr>
        <w:tc>
          <w:tcPr>
            <w:tcW w:w="1789" w:type="dxa"/>
            <w:tcBorders>
              <w:left w:val="single" w:sz="12" w:space="0" w:color="auto"/>
              <w:bottom w:val="single" w:sz="4" w:space="0" w:color="auto"/>
            </w:tcBorders>
          </w:tcPr>
          <w:p w14:paraId="621191F2" w14:textId="77777777" w:rsidR="00B43777" w:rsidRPr="00340B0D" w:rsidRDefault="00B43777" w:rsidP="00541D1A">
            <w:pPr>
              <w:rPr>
                <w:ins w:id="9055" w:author="jonathan pritchard" w:date="2025-01-23T13:48:00Z" w16du:dateUtc="2025-01-23T13:48:00Z"/>
                <w:rFonts w:cs="Arial"/>
                <w:sz w:val="18"/>
                <w:szCs w:val="18"/>
              </w:rPr>
            </w:pPr>
            <w:ins w:id="9056" w:author="jonathan pritchard" w:date="2025-01-23T13:48:00Z" w16du:dateUtc="2025-01-23T13:48: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5718CB0D" w14:textId="77777777" w:rsidR="00B43777" w:rsidRPr="00340B0D" w:rsidRDefault="00B43777" w:rsidP="00541D1A">
            <w:pPr>
              <w:rPr>
                <w:ins w:id="9057" w:author="jonathan pritchard" w:date="2025-01-23T13:48:00Z" w16du:dateUtc="2025-01-23T13:48: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D329F44" w14:textId="77777777" w:rsidR="00B43777" w:rsidRPr="00340B0D" w:rsidRDefault="00B43777" w:rsidP="00541D1A">
            <w:pPr>
              <w:rPr>
                <w:ins w:id="9058" w:author="jonathan pritchard" w:date="2025-01-23T13:48:00Z" w16du:dateUtc="2025-01-23T13:48:00Z"/>
                <w:rFonts w:cs="Arial"/>
                <w:sz w:val="18"/>
                <w:szCs w:val="18"/>
              </w:rPr>
            </w:pPr>
            <w:ins w:id="9059" w:author="jonathan pritchard" w:date="2025-01-23T13:48:00Z" w16du:dateUtc="2025-01-23T13:48: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4A14E2F9" w14:textId="77777777" w:rsidR="00B43777" w:rsidRPr="00340B0D" w:rsidRDefault="00B43777" w:rsidP="00541D1A">
            <w:pPr>
              <w:rPr>
                <w:ins w:id="9060" w:author="jonathan pritchard" w:date="2025-01-23T13:48:00Z" w16du:dateUtc="2025-01-23T13:48:00Z"/>
                <w:rFonts w:cs="Arial"/>
                <w:sz w:val="18"/>
                <w:szCs w:val="18"/>
              </w:rPr>
            </w:pPr>
            <w:ins w:id="9061" w:author="jonathan pritchard" w:date="2025-01-23T13:48:00Z" w16du:dateUtc="2025-01-23T13:48:00Z">
              <w:r w:rsidRPr="00340B0D">
                <w:rPr>
                  <w:rFonts w:cs="Arial"/>
                  <w:sz w:val="18"/>
                  <w:szCs w:val="18"/>
                </w:rPr>
                <w:t>1:</w:t>
              </w:r>
              <w:r>
                <w:rPr>
                  <w:rFonts w:cs="Arial"/>
                  <w:sz w:val="18"/>
                  <w:szCs w:val="18"/>
                </w:rPr>
                <w:t>60000</w:t>
              </w:r>
            </w:ins>
          </w:p>
        </w:tc>
      </w:tr>
      <w:tr w:rsidR="00B43777" w:rsidRPr="00340B0D" w14:paraId="21E9E94D" w14:textId="77777777" w:rsidTr="00541D1A">
        <w:trPr>
          <w:ins w:id="9062" w:author="jonathan pritchard" w:date="2025-01-23T13:48:00Z"/>
        </w:trPr>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204BBA9D" w14:textId="77777777" w:rsidR="00B43777" w:rsidRPr="00340B0D" w:rsidRDefault="00B43777" w:rsidP="00541D1A">
            <w:pPr>
              <w:jc w:val="center"/>
              <w:rPr>
                <w:ins w:id="9063" w:author="jonathan pritchard" w:date="2025-01-23T13:48:00Z" w16du:dateUtc="2025-01-23T13:48: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1442DB33" w14:textId="77777777" w:rsidR="00B43777" w:rsidRPr="00340B0D" w:rsidRDefault="00B43777" w:rsidP="00541D1A">
            <w:pPr>
              <w:rPr>
                <w:ins w:id="9064" w:author="jonathan pritchard" w:date="2025-01-23T13:48:00Z" w16du:dateUtc="2025-01-23T13:48:00Z"/>
                <w:rFonts w:cs="Arial"/>
                <w:sz w:val="18"/>
                <w:szCs w:val="18"/>
              </w:rPr>
            </w:pPr>
            <w:ins w:id="9065" w:author="jonathan pritchard" w:date="2025-01-23T13:48:00Z" w16du:dateUtc="2025-01-23T13:48: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63DFF5E9" w14:textId="77777777" w:rsidR="00B43777" w:rsidRPr="00340B0D" w:rsidRDefault="00B43777" w:rsidP="00541D1A">
            <w:pPr>
              <w:rPr>
                <w:ins w:id="9066" w:author="jonathan pritchard" w:date="2025-01-23T13:48:00Z" w16du:dateUtc="2025-01-23T13:48:00Z"/>
                <w:rFonts w:cs="Arial"/>
                <w:sz w:val="18"/>
                <w:szCs w:val="18"/>
              </w:rPr>
            </w:pPr>
          </w:p>
        </w:tc>
      </w:tr>
      <w:tr w:rsidR="00B43777" w:rsidRPr="00340B0D" w14:paraId="382ADEF9" w14:textId="77777777" w:rsidTr="00541D1A">
        <w:trPr>
          <w:ins w:id="9067" w:author="jonathan pritchard" w:date="2025-01-23T13:48:00Z"/>
        </w:trPr>
        <w:tc>
          <w:tcPr>
            <w:tcW w:w="9199" w:type="dxa"/>
            <w:gridSpan w:val="11"/>
            <w:tcBorders>
              <w:top w:val="single" w:sz="4" w:space="0" w:color="auto"/>
              <w:left w:val="single" w:sz="12" w:space="0" w:color="auto"/>
              <w:bottom w:val="single" w:sz="4" w:space="0" w:color="auto"/>
              <w:right w:val="single" w:sz="12" w:space="0" w:color="auto"/>
            </w:tcBorders>
          </w:tcPr>
          <w:p w14:paraId="25A7F9E7" w14:textId="77777777" w:rsidR="00B43777" w:rsidRPr="00340B0D" w:rsidRDefault="00B43777" w:rsidP="00541D1A">
            <w:pPr>
              <w:rPr>
                <w:ins w:id="9068" w:author="jonathan pritchard" w:date="2025-01-23T13:48:00Z" w16du:dateUtc="2025-01-23T13:48:00Z"/>
                <w:rFonts w:cs="Arial"/>
                <w:sz w:val="18"/>
                <w:szCs w:val="18"/>
              </w:rPr>
            </w:pPr>
          </w:p>
        </w:tc>
      </w:tr>
      <w:tr w:rsidR="00B43777" w:rsidRPr="00340B0D" w14:paraId="4C758F50" w14:textId="77777777" w:rsidTr="00541D1A">
        <w:trPr>
          <w:ins w:id="9069" w:author="jonathan pritchard" w:date="2025-01-23T13:48: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FB8B7F1" w14:textId="77777777" w:rsidR="00B43777" w:rsidRPr="00340B0D" w:rsidRDefault="00B43777" w:rsidP="00541D1A">
            <w:pPr>
              <w:jc w:val="center"/>
              <w:rPr>
                <w:ins w:id="9070" w:author="jonathan pritchard" w:date="2025-01-23T13:48:00Z" w16du:dateUtc="2025-01-23T13:48:00Z"/>
                <w:rFonts w:cs="Arial"/>
                <w:b/>
                <w:bCs/>
                <w:sz w:val="18"/>
                <w:szCs w:val="18"/>
              </w:rPr>
            </w:pPr>
            <w:ins w:id="9071" w:author="jonathan pritchard" w:date="2025-01-23T13:48:00Z" w16du:dateUtc="2025-01-23T13:48:00Z">
              <w:r w:rsidRPr="00340B0D">
                <w:rPr>
                  <w:rFonts w:cs="Arial"/>
                  <w:b/>
                  <w:bCs/>
                  <w:sz w:val="18"/>
                  <w:szCs w:val="18"/>
                </w:rPr>
                <w:t>Viewing Group</w:t>
              </w:r>
              <w:r>
                <w:rPr>
                  <w:rFonts w:cs="Arial"/>
                  <w:b/>
                  <w:bCs/>
                  <w:sz w:val="18"/>
                  <w:szCs w:val="18"/>
                </w:rPr>
                <w:t>s (Default = On)</w:t>
              </w:r>
            </w:ins>
          </w:p>
        </w:tc>
      </w:tr>
      <w:tr w:rsidR="00B43777" w:rsidRPr="00340B0D" w14:paraId="075385D3" w14:textId="77777777" w:rsidTr="00541D1A">
        <w:trPr>
          <w:ins w:id="9072" w:author="jonathan pritchard" w:date="2025-01-23T13:48:00Z"/>
        </w:trPr>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507C614" w14:textId="77777777" w:rsidR="00B43777" w:rsidRPr="00340B0D" w:rsidRDefault="00B43777" w:rsidP="00541D1A">
            <w:pPr>
              <w:jc w:val="center"/>
              <w:rPr>
                <w:ins w:id="9073" w:author="jonathan pritchard" w:date="2025-01-23T13:48:00Z" w16du:dateUtc="2025-01-23T13:48:00Z"/>
                <w:rFonts w:cs="Arial"/>
                <w:b/>
                <w:bCs/>
                <w:sz w:val="18"/>
                <w:szCs w:val="18"/>
              </w:rPr>
            </w:pPr>
            <w:ins w:id="9074" w:author="jonathan pritchard" w:date="2025-01-23T13:48:00Z" w16du:dateUtc="2025-01-23T13:48:00Z">
              <w:r w:rsidRPr="00340B0D">
                <w:rPr>
                  <w:rFonts w:cs="Arial"/>
                  <w:b/>
                  <w:bCs/>
                  <w:sz w:val="18"/>
                  <w:szCs w:val="18"/>
                </w:rPr>
                <w:t>Standard Display</w:t>
              </w:r>
            </w:ins>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646DB30" w14:textId="77777777" w:rsidR="00B43777" w:rsidRPr="00340B0D" w:rsidRDefault="00B43777" w:rsidP="00541D1A">
            <w:pPr>
              <w:jc w:val="center"/>
              <w:rPr>
                <w:ins w:id="9075" w:author="jonathan pritchard" w:date="2025-01-23T13:48:00Z" w16du:dateUtc="2025-01-23T13:48:00Z"/>
                <w:rFonts w:cs="Arial"/>
                <w:b/>
                <w:bCs/>
                <w:sz w:val="18"/>
                <w:szCs w:val="18"/>
              </w:rPr>
            </w:pPr>
            <w:ins w:id="9076" w:author="jonathan pritchard" w:date="2025-01-23T13:48:00Z" w16du:dateUtc="2025-01-23T13:48:00Z">
              <w:r w:rsidRPr="00340B0D">
                <w:rPr>
                  <w:rFonts w:cs="Arial"/>
                  <w:b/>
                  <w:bCs/>
                  <w:sz w:val="18"/>
                  <w:szCs w:val="18"/>
                </w:rPr>
                <w:t>Other</w:t>
              </w:r>
            </w:ins>
          </w:p>
        </w:tc>
      </w:tr>
      <w:tr w:rsidR="00B43777" w:rsidRPr="00340B0D" w14:paraId="39429347" w14:textId="77777777" w:rsidTr="00541D1A">
        <w:trPr>
          <w:ins w:id="9077" w:author="jonathan pritchard" w:date="2025-01-23T13:48:00Z"/>
        </w:trPr>
        <w:tc>
          <w:tcPr>
            <w:tcW w:w="4375" w:type="dxa"/>
            <w:gridSpan w:val="4"/>
            <w:tcBorders>
              <w:top w:val="single" w:sz="4" w:space="0" w:color="auto"/>
              <w:left w:val="single" w:sz="12" w:space="0" w:color="auto"/>
              <w:bottom w:val="single" w:sz="4" w:space="0" w:color="auto"/>
              <w:right w:val="single" w:sz="4" w:space="0" w:color="auto"/>
            </w:tcBorders>
          </w:tcPr>
          <w:p w14:paraId="2A41AAC6" w14:textId="77777777" w:rsidR="00B43777" w:rsidRPr="00340B0D" w:rsidRDefault="00B43777" w:rsidP="00541D1A">
            <w:pPr>
              <w:rPr>
                <w:ins w:id="9078" w:author="jonathan pritchard" w:date="2025-01-23T13:48:00Z" w16du:dateUtc="2025-01-23T13:48:00Z"/>
                <w:rFonts w:cs="Arial"/>
                <w:sz w:val="18"/>
                <w:szCs w:val="18"/>
              </w:rPr>
            </w:pPr>
            <w:ins w:id="9079" w:author="jonathan pritchard" w:date="2025-01-23T13:48:00Z" w16du:dateUtc="2025-01-23T13:48: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34412D78" w14:textId="77777777" w:rsidR="00B43777" w:rsidRPr="00340B0D" w:rsidRDefault="00B43777" w:rsidP="00541D1A">
            <w:pPr>
              <w:jc w:val="center"/>
              <w:rPr>
                <w:ins w:id="9080" w:author="jonathan pritchard" w:date="2025-01-23T13:48:00Z" w16du:dateUtc="2025-01-23T13:48:00Z"/>
                <w:rFonts w:cs="Arial"/>
                <w:sz w:val="18"/>
                <w:szCs w:val="18"/>
              </w:rPr>
            </w:pPr>
          </w:p>
        </w:tc>
        <w:tc>
          <w:tcPr>
            <w:tcW w:w="3598" w:type="dxa"/>
            <w:gridSpan w:val="4"/>
            <w:tcBorders>
              <w:top w:val="single" w:sz="4" w:space="0" w:color="auto"/>
              <w:left w:val="single" w:sz="12" w:space="0" w:color="auto"/>
              <w:bottom w:val="single" w:sz="4" w:space="0" w:color="auto"/>
            </w:tcBorders>
          </w:tcPr>
          <w:p w14:paraId="437A2FA2" w14:textId="77777777" w:rsidR="00B43777" w:rsidRPr="00340B0D" w:rsidRDefault="00B43777" w:rsidP="00541D1A">
            <w:pPr>
              <w:pStyle w:val="Default"/>
              <w:rPr>
                <w:ins w:id="9081" w:author="jonathan pritchard" w:date="2025-01-23T13:48:00Z" w16du:dateUtc="2025-01-23T13:48:00Z"/>
                <w:sz w:val="18"/>
                <w:szCs w:val="18"/>
              </w:rPr>
            </w:pPr>
            <w:ins w:id="9082" w:author="jonathan pritchard" w:date="2025-01-23T13:48:00Z" w16du:dateUtc="2025-01-23T13:48: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418227ED" w14:textId="77777777" w:rsidR="00B43777" w:rsidRPr="00340B0D" w:rsidRDefault="00B43777" w:rsidP="00541D1A">
            <w:pPr>
              <w:rPr>
                <w:ins w:id="9083" w:author="jonathan pritchard" w:date="2025-01-23T13:48:00Z" w16du:dateUtc="2025-01-23T13:48:00Z"/>
                <w:rFonts w:cs="Arial"/>
                <w:sz w:val="18"/>
                <w:szCs w:val="18"/>
              </w:rPr>
            </w:pPr>
          </w:p>
        </w:tc>
      </w:tr>
      <w:tr w:rsidR="00B43777" w:rsidRPr="00340B0D" w14:paraId="46C50C48" w14:textId="77777777" w:rsidTr="00541D1A">
        <w:trPr>
          <w:ins w:id="9084" w:author="jonathan pritchard" w:date="2025-01-23T13:48:00Z"/>
        </w:trPr>
        <w:tc>
          <w:tcPr>
            <w:tcW w:w="4375" w:type="dxa"/>
            <w:gridSpan w:val="4"/>
            <w:tcBorders>
              <w:top w:val="single" w:sz="4" w:space="0" w:color="auto"/>
              <w:left w:val="single" w:sz="12" w:space="0" w:color="auto"/>
              <w:bottom w:val="single" w:sz="4" w:space="0" w:color="auto"/>
              <w:right w:val="single" w:sz="4" w:space="0" w:color="auto"/>
            </w:tcBorders>
          </w:tcPr>
          <w:p w14:paraId="4A18DF03" w14:textId="77777777" w:rsidR="00B43777" w:rsidRPr="00340B0D" w:rsidRDefault="00B43777" w:rsidP="00541D1A">
            <w:pPr>
              <w:pStyle w:val="Default"/>
              <w:rPr>
                <w:ins w:id="9085" w:author="jonathan pritchard" w:date="2025-01-23T13:48:00Z" w16du:dateUtc="2025-01-23T13:48:00Z"/>
                <w:sz w:val="18"/>
                <w:szCs w:val="18"/>
              </w:rPr>
            </w:pPr>
            <w:ins w:id="9086" w:author="jonathan pritchard" w:date="2025-01-23T13:48:00Z" w16du:dateUtc="2025-01-23T13:48: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37305639" w14:textId="77777777" w:rsidR="00B43777" w:rsidRPr="00340B0D" w:rsidRDefault="00B43777" w:rsidP="00541D1A">
            <w:pPr>
              <w:jc w:val="center"/>
              <w:rPr>
                <w:ins w:id="9087" w:author="jonathan pritchard" w:date="2025-01-23T13:48:00Z" w16du:dateUtc="2025-01-23T13:48:00Z"/>
                <w:rFonts w:cs="Arial"/>
                <w:sz w:val="18"/>
                <w:szCs w:val="18"/>
              </w:rPr>
            </w:pPr>
          </w:p>
        </w:tc>
        <w:tc>
          <w:tcPr>
            <w:tcW w:w="3598" w:type="dxa"/>
            <w:gridSpan w:val="4"/>
            <w:tcBorders>
              <w:top w:val="single" w:sz="4" w:space="0" w:color="auto"/>
              <w:left w:val="single" w:sz="12" w:space="0" w:color="auto"/>
              <w:bottom w:val="single" w:sz="4" w:space="0" w:color="auto"/>
            </w:tcBorders>
          </w:tcPr>
          <w:p w14:paraId="5468A445" w14:textId="77777777" w:rsidR="00B43777" w:rsidRPr="00340B0D" w:rsidRDefault="00B43777" w:rsidP="00541D1A">
            <w:pPr>
              <w:pStyle w:val="Default"/>
              <w:rPr>
                <w:ins w:id="9088" w:author="jonathan pritchard" w:date="2025-01-23T13:48:00Z" w16du:dateUtc="2025-01-23T13:48:00Z"/>
                <w:sz w:val="18"/>
                <w:szCs w:val="18"/>
              </w:rPr>
            </w:pPr>
            <w:ins w:id="9089" w:author="jonathan pritchard" w:date="2025-01-23T13:48:00Z" w16du:dateUtc="2025-01-23T13:48: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4D72C38E" w14:textId="77777777" w:rsidR="00B43777" w:rsidRPr="00340B0D" w:rsidRDefault="00B43777" w:rsidP="00541D1A">
            <w:pPr>
              <w:rPr>
                <w:ins w:id="9090" w:author="jonathan pritchard" w:date="2025-01-23T13:48:00Z" w16du:dateUtc="2025-01-23T13:48:00Z"/>
                <w:rFonts w:cs="Arial"/>
                <w:sz w:val="18"/>
                <w:szCs w:val="18"/>
              </w:rPr>
            </w:pPr>
          </w:p>
        </w:tc>
      </w:tr>
      <w:tr w:rsidR="00B43777" w:rsidRPr="00340B0D" w14:paraId="011A1FFF" w14:textId="77777777" w:rsidTr="00541D1A">
        <w:trPr>
          <w:ins w:id="9091" w:author="jonathan pritchard" w:date="2025-01-23T13:48:00Z"/>
        </w:trPr>
        <w:tc>
          <w:tcPr>
            <w:tcW w:w="4375" w:type="dxa"/>
            <w:gridSpan w:val="4"/>
            <w:tcBorders>
              <w:top w:val="single" w:sz="4" w:space="0" w:color="auto"/>
              <w:left w:val="single" w:sz="12" w:space="0" w:color="auto"/>
              <w:bottom w:val="single" w:sz="4" w:space="0" w:color="auto"/>
              <w:right w:val="single" w:sz="4" w:space="0" w:color="auto"/>
            </w:tcBorders>
          </w:tcPr>
          <w:p w14:paraId="1074FD00" w14:textId="77777777" w:rsidR="00B43777" w:rsidRPr="00340B0D" w:rsidRDefault="00B43777" w:rsidP="00541D1A">
            <w:pPr>
              <w:pStyle w:val="Default"/>
              <w:ind w:left="720"/>
              <w:rPr>
                <w:ins w:id="9092" w:author="jonathan pritchard" w:date="2025-01-23T13:48:00Z" w16du:dateUtc="2025-01-23T13:48:00Z"/>
                <w:sz w:val="18"/>
                <w:szCs w:val="18"/>
              </w:rPr>
            </w:pPr>
            <w:ins w:id="9093" w:author="jonathan pritchard" w:date="2025-01-23T13:48:00Z" w16du:dateUtc="2025-01-23T13:48: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731AB07B" w14:textId="77777777" w:rsidR="00B43777" w:rsidRPr="00340B0D" w:rsidRDefault="00B43777" w:rsidP="00541D1A">
            <w:pPr>
              <w:jc w:val="center"/>
              <w:rPr>
                <w:ins w:id="9094" w:author="jonathan pritchard" w:date="2025-01-23T13:48:00Z" w16du:dateUtc="2025-01-23T13:48:00Z"/>
                <w:rFonts w:cs="Arial"/>
                <w:sz w:val="18"/>
                <w:szCs w:val="18"/>
              </w:rPr>
            </w:pPr>
          </w:p>
        </w:tc>
        <w:tc>
          <w:tcPr>
            <w:tcW w:w="3598" w:type="dxa"/>
            <w:gridSpan w:val="4"/>
            <w:tcBorders>
              <w:top w:val="single" w:sz="4" w:space="0" w:color="auto"/>
              <w:left w:val="single" w:sz="12" w:space="0" w:color="auto"/>
              <w:bottom w:val="single" w:sz="4" w:space="0" w:color="auto"/>
            </w:tcBorders>
          </w:tcPr>
          <w:p w14:paraId="61F14376" w14:textId="77777777" w:rsidR="00B43777" w:rsidRPr="00340B0D" w:rsidRDefault="00B43777" w:rsidP="00541D1A">
            <w:pPr>
              <w:pStyle w:val="Default"/>
              <w:rPr>
                <w:ins w:id="9095" w:author="jonathan pritchard" w:date="2025-01-23T13:48:00Z" w16du:dateUtc="2025-01-23T13:48:00Z"/>
                <w:sz w:val="18"/>
                <w:szCs w:val="18"/>
              </w:rPr>
            </w:pPr>
            <w:ins w:id="9096" w:author="jonathan pritchard" w:date="2025-01-23T13:48:00Z" w16du:dateUtc="2025-01-23T13:48: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7FB5EB8B" w14:textId="77777777" w:rsidR="00B43777" w:rsidRPr="00340B0D" w:rsidRDefault="00B43777" w:rsidP="00541D1A">
            <w:pPr>
              <w:rPr>
                <w:ins w:id="9097" w:author="jonathan pritchard" w:date="2025-01-23T13:48:00Z" w16du:dateUtc="2025-01-23T13:48:00Z"/>
                <w:rFonts w:cs="Arial"/>
                <w:sz w:val="18"/>
                <w:szCs w:val="18"/>
              </w:rPr>
            </w:pPr>
          </w:p>
        </w:tc>
      </w:tr>
      <w:tr w:rsidR="00B43777" w:rsidRPr="00340B0D" w14:paraId="3E45D2AC" w14:textId="77777777" w:rsidTr="00541D1A">
        <w:trPr>
          <w:ins w:id="9098" w:author="jonathan pritchard" w:date="2025-01-23T13:48:00Z"/>
        </w:trPr>
        <w:tc>
          <w:tcPr>
            <w:tcW w:w="4375" w:type="dxa"/>
            <w:gridSpan w:val="4"/>
            <w:tcBorders>
              <w:top w:val="single" w:sz="4" w:space="0" w:color="auto"/>
              <w:left w:val="single" w:sz="12" w:space="0" w:color="auto"/>
              <w:bottom w:val="single" w:sz="4" w:space="0" w:color="auto"/>
              <w:right w:val="single" w:sz="4" w:space="0" w:color="auto"/>
            </w:tcBorders>
          </w:tcPr>
          <w:p w14:paraId="624A2DB6" w14:textId="77777777" w:rsidR="00B43777" w:rsidRPr="00340B0D" w:rsidRDefault="00B43777" w:rsidP="00541D1A">
            <w:pPr>
              <w:pStyle w:val="Default"/>
              <w:ind w:left="720"/>
              <w:rPr>
                <w:ins w:id="9099" w:author="jonathan pritchard" w:date="2025-01-23T13:48:00Z" w16du:dateUtc="2025-01-23T13:48:00Z"/>
                <w:sz w:val="18"/>
                <w:szCs w:val="18"/>
              </w:rPr>
            </w:pPr>
            <w:ins w:id="9100" w:author="jonathan pritchard" w:date="2025-01-23T13:48:00Z" w16du:dateUtc="2025-01-23T13:48: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52C8822C" w14:textId="77777777" w:rsidR="00B43777" w:rsidRPr="00340B0D" w:rsidRDefault="00B43777" w:rsidP="00541D1A">
            <w:pPr>
              <w:jc w:val="center"/>
              <w:rPr>
                <w:ins w:id="9101" w:author="jonathan pritchard" w:date="2025-01-23T13:48:00Z" w16du:dateUtc="2025-01-23T13:48:00Z"/>
                <w:rFonts w:cs="Arial"/>
                <w:sz w:val="18"/>
                <w:szCs w:val="18"/>
              </w:rPr>
            </w:pPr>
          </w:p>
        </w:tc>
        <w:tc>
          <w:tcPr>
            <w:tcW w:w="3598" w:type="dxa"/>
            <w:gridSpan w:val="4"/>
            <w:tcBorders>
              <w:top w:val="single" w:sz="4" w:space="0" w:color="auto"/>
              <w:left w:val="single" w:sz="12" w:space="0" w:color="auto"/>
              <w:bottom w:val="single" w:sz="4" w:space="0" w:color="auto"/>
            </w:tcBorders>
          </w:tcPr>
          <w:p w14:paraId="7136BC3B" w14:textId="77777777" w:rsidR="00B43777" w:rsidRPr="00340B0D" w:rsidRDefault="00B43777" w:rsidP="00541D1A">
            <w:pPr>
              <w:pStyle w:val="Default"/>
              <w:rPr>
                <w:ins w:id="9102" w:author="jonathan pritchard" w:date="2025-01-23T13:48:00Z" w16du:dateUtc="2025-01-23T13:48:00Z"/>
                <w:sz w:val="18"/>
                <w:szCs w:val="18"/>
              </w:rPr>
            </w:pPr>
            <w:ins w:id="9103" w:author="jonathan pritchard" w:date="2025-01-23T13:48:00Z" w16du:dateUtc="2025-01-23T13:48: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5BE01300" w14:textId="77777777" w:rsidR="00B43777" w:rsidRPr="00340B0D" w:rsidRDefault="00B43777" w:rsidP="00541D1A">
            <w:pPr>
              <w:rPr>
                <w:ins w:id="9104" w:author="jonathan pritchard" w:date="2025-01-23T13:48:00Z" w16du:dateUtc="2025-01-23T13:48:00Z"/>
                <w:rFonts w:cs="Arial"/>
                <w:sz w:val="18"/>
                <w:szCs w:val="18"/>
              </w:rPr>
            </w:pPr>
          </w:p>
        </w:tc>
      </w:tr>
      <w:tr w:rsidR="00B43777" w:rsidRPr="00340B0D" w14:paraId="35C193C8" w14:textId="77777777" w:rsidTr="00541D1A">
        <w:trPr>
          <w:ins w:id="9105" w:author="jonathan pritchard" w:date="2025-01-23T13:48:00Z"/>
        </w:trPr>
        <w:tc>
          <w:tcPr>
            <w:tcW w:w="4375" w:type="dxa"/>
            <w:gridSpan w:val="4"/>
            <w:tcBorders>
              <w:top w:val="single" w:sz="4" w:space="0" w:color="auto"/>
              <w:left w:val="single" w:sz="12" w:space="0" w:color="auto"/>
              <w:bottom w:val="single" w:sz="4" w:space="0" w:color="auto"/>
              <w:right w:val="single" w:sz="4" w:space="0" w:color="auto"/>
            </w:tcBorders>
          </w:tcPr>
          <w:p w14:paraId="17AFEB00" w14:textId="77777777" w:rsidR="00B43777" w:rsidRPr="00340B0D" w:rsidRDefault="00B43777" w:rsidP="00541D1A">
            <w:pPr>
              <w:pStyle w:val="Default"/>
              <w:rPr>
                <w:ins w:id="9106" w:author="jonathan pritchard" w:date="2025-01-23T13:48:00Z" w16du:dateUtc="2025-01-23T13:48:00Z"/>
                <w:sz w:val="18"/>
                <w:szCs w:val="18"/>
              </w:rPr>
            </w:pPr>
            <w:ins w:id="9107" w:author="jonathan pritchard" w:date="2025-01-23T13:48:00Z" w16du:dateUtc="2025-01-23T13:48: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52D722A9" w14:textId="77777777" w:rsidR="00B43777" w:rsidRPr="00340B0D" w:rsidRDefault="00B43777" w:rsidP="00541D1A">
            <w:pPr>
              <w:jc w:val="center"/>
              <w:rPr>
                <w:ins w:id="9108" w:author="jonathan pritchard" w:date="2025-01-23T13:48:00Z" w16du:dateUtc="2025-01-23T13:48:00Z"/>
                <w:rFonts w:cs="Arial"/>
                <w:sz w:val="18"/>
                <w:szCs w:val="18"/>
              </w:rPr>
            </w:pPr>
          </w:p>
        </w:tc>
        <w:tc>
          <w:tcPr>
            <w:tcW w:w="3598" w:type="dxa"/>
            <w:gridSpan w:val="4"/>
            <w:tcBorders>
              <w:top w:val="single" w:sz="4" w:space="0" w:color="auto"/>
              <w:left w:val="single" w:sz="12" w:space="0" w:color="auto"/>
              <w:bottom w:val="single" w:sz="4" w:space="0" w:color="auto"/>
            </w:tcBorders>
          </w:tcPr>
          <w:p w14:paraId="2259880F" w14:textId="77777777" w:rsidR="00B43777" w:rsidRPr="00340B0D" w:rsidRDefault="00B43777" w:rsidP="00541D1A">
            <w:pPr>
              <w:pStyle w:val="Default"/>
              <w:rPr>
                <w:ins w:id="9109" w:author="jonathan pritchard" w:date="2025-01-23T13:48:00Z" w16du:dateUtc="2025-01-23T13:48:00Z"/>
                <w:sz w:val="18"/>
                <w:szCs w:val="18"/>
              </w:rPr>
            </w:pPr>
            <w:ins w:id="9110" w:author="jonathan pritchard" w:date="2025-01-23T13:48:00Z" w16du:dateUtc="2025-01-23T13:48: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5FC5790B" w14:textId="77777777" w:rsidR="00B43777" w:rsidRPr="00340B0D" w:rsidRDefault="00B43777" w:rsidP="00541D1A">
            <w:pPr>
              <w:rPr>
                <w:ins w:id="9111" w:author="jonathan pritchard" w:date="2025-01-23T13:48:00Z" w16du:dateUtc="2025-01-23T13:48:00Z"/>
                <w:rFonts w:cs="Arial"/>
                <w:sz w:val="18"/>
                <w:szCs w:val="18"/>
              </w:rPr>
            </w:pPr>
          </w:p>
        </w:tc>
      </w:tr>
      <w:tr w:rsidR="00B43777" w:rsidRPr="00340B0D" w14:paraId="3FB0377B" w14:textId="77777777" w:rsidTr="00541D1A">
        <w:trPr>
          <w:ins w:id="9112" w:author="jonathan pritchard" w:date="2025-01-23T13:48:00Z"/>
        </w:trPr>
        <w:tc>
          <w:tcPr>
            <w:tcW w:w="4375" w:type="dxa"/>
            <w:gridSpan w:val="4"/>
            <w:tcBorders>
              <w:top w:val="single" w:sz="4" w:space="0" w:color="auto"/>
              <w:left w:val="single" w:sz="12" w:space="0" w:color="auto"/>
              <w:bottom w:val="single" w:sz="4" w:space="0" w:color="auto"/>
              <w:right w:val="single" w:sz="4" w:space="0" w:color="auto"/>
            </w:tcBorders>
          </w:tcPr>
          <w:p w14:paraId="5E4F3200" w14:textId="77777777" w:rsidR="00B43777" w:rsidRPr="00340B0D" w:rsidRDefault="00B43777" w:rsidP="00541D1A">
            <w:pPr>
              <w:pStyle w:val="Default"/>
              <w:rPr>
                <w:ins w:id="9113" w:author="jonathan pritchard" w:date="2025-01-23T13:48:00Z" w16du:dateUtc="2025-01-23T13:48:00Z"/>
                <w:sz w:val="18"/>
                <w:szCs w:val="18"/>
              </w:rPr>
            </w:pPr>
            <w:ins w:id="9114" w:author="jonathan pritchard" w:date="2025-01-23T13:48:00Z" w16du:dateUtc="2025-01-23T13:48: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1F3E1BBE" w14:textId="77777777" w:rsidR="00B43777" w:rsidRPr="00340B0D" w:rsidRDefault="00B43777" w:rsidP="00541D1A">
            <w:pPr>
              <w:jc w:val="center"/>
              <w:rPr>
                <w:ins w:id="9115" w:author="jonathan pritchard" w:date="2025-01-23T13:48:00Z" w16du:dateUtc="2025-01-23T13:48:00Z"/>
                <w:rFonts w:cs="Arial"/>
                <w:sz w:val="18"/>
                <w:szCs w:val="18"/>
              </w:rPr>
            </w:pPr>
          </w:p>
        </w:tc>
        <w:tc>
          <w:tcPr>
            <w:tcW w:w="3598" w:type="dxa"/>
            <w:gridSpan w:val="4"/>
            <w:tcBorders>
              <w:top w:val="single" w:sz="4" w:space="0" w:color="auto"/>
              <w:left w:val="single" w:sz="12" w:space="0" w:color="auto"/>
              <w:bottom w:val="single" w:sz="4" w:space="0" w:color="auto"/>
            </w:tcBorders>
          </w:tcPr>
          <w:p w14:paraId="2CBB1786" w14:textId="77777777" w:rsidR="00B43777" w:rsidRPr="00340B0D" w:rsidRDefault="00B43777" w:rsidP="00541D1A">
            <w:pPr>
              <w:pStyle w:val="Default"/>
              <w:rPr>
                <w:ins w:id="9116" w:author="jonathan pritchard" w:date="2025-01-23T13:48:00Z" w16du:dateUtc="2025-01-23T13:48:00Z"/>
                <w:sz w:val="18"/>
                <w:szCs w:val="18"/>
              </w:rPr>
            </w:pPr>
            <w:ins w:id="9117" w:author="jonathan pritchard" w:date="2025-01-23T13:48:00Z" w16du:dateUtc="2025-01-23T13:48: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20823ECE" w14:textId="77777777" w:rsidR="00B43777" w:rsidRPr="00340B0D" w:rsidRDefault="00B43777" w:rsidP="00541D1A">
            <w:pPr>
              <w:rPr>
                <w:ins w:id="9118" w:author="jonathan pritchard" w:date="2025-01-23T13:48:00Z" w16du:dateUtc="2025-01-23T13:48:00Z"/>
                <w:rFonts w:cs="Arial"/>
                <w:sz w:val="18"/>
                <w:szCs w:val="18"/>
              </w:rPr>
            </w:pPr>
          </w:p>
        </w:tc>
      </w:tr>
      <w:tr w:rsidR="00B43777" w:rsidRPr="00340B0D" w14:paraId="21C9F026" w14:textId="77777777" w:rsidTr="00541D1A">
        <w:trPr>
          <w:ins w:id="9119" w:author="jonathan pritchard" w:date="2025-01-23T13:48:00Z"/>
        </w:trPr>
        <w:tc>
          <w:tcPr>
            <w:tcW w:w="4375" w:type="dxa"/>
            <w:gridSpan w:val="4"/>
            <w:tcBorders>
              <w:top w:val="single" w:sz="4" w:space="0" w:color="auto"/>
              <w:left w:val="single" w:sz="12" w:space="0" w:color="auto"/>
              <w:bottom w:val="single" w:sz="4" w:space="0" w:color="auto"/>
              <w:right w:val="single" w:sz="4" w:space="0" w:color="auto"/>
            </w:tcBorders>
          </w:tcPr>
          <w:p w14:paraId="664D50EF" w14:textId="77777777" w:rsidR="00B43777" w:rsidRPr="00340B0D" w:rsidRDefault="00B43777" w:rsidP="00541D1A">
            <w:pPr>
              <w:pStyle w:val="Default"/>
              <w:rPr>
                <w:ins w:id="9120" w:author="jonathan pritchard" w:date="2025-01-23T13:48:00Z" w16du:dateUtc="2025-01-23T13:48:00Z"/>
                <w:sz w:val="18"/>
                <w:szCs w:val="18"/>
              </w:rPr>
            </w:pPr>
            <w:ins w:id="9121" w:author="jonathan pritchard" w:date="2025-01-23T13:48:00Z" w16du:dateUtc="2025-01-23T13:48: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3F26C634" w14:textId="77777777" w:rsidR="00B43777" w:rsidRPr="00340B0D" w:rsidRDefault="00B43777" w:rsidP="00541D1A">
            <w:pPr>
              <w:jc w:val="center"/>
              <w:rPr>
                <w:ins w:id="9122" w:author="jonathan pritchard" w:date="2025-01-23T13:48:00Z" w16du:dateUtc="2025-01-23T13:48:00Z"/>
                <w:rFonts w:cs="Arial"/>
                <w:sz w:val="18"/>
                <w:szCs w:val="18"/>
              </w:rPr>
            </w:pPr>
          </w:p>
        </w:tc>
        <w:tc>
          <w:tcPr>
            <w:tcW w:w="3598" w:type="dxa"/>
            <w:gridSpan w:val="4"/>
            <w:tcBorders>
              <w:top w:val="single" w:sz="4" w:space="0" w:color="auto"/>
              <w:left w:val="single" w:sz="12" w:space="0" w:color="auto"/>
              <w:bottom w:val="single" w:sz="4" w:space="0" w:color="auto"/>
            </w:tcBorders>
          </w:tcPr>
          <w:p w14:paraId="4D8E8983" w14:textId="77777777" w:rsidR="00B43777" w:rsidRPr="00340B0D" w:rsidRDefault="00B43777" w:rsidP="00541D1A">
            <w:pPr>
              <w:pStyle w:val="Default"/>
              <w:rPr>
                <w:ins w:id="9123" w:author="jonathan pritchard" w:date="2025-01-23T13:48:00Z" w16du:dateUtc="2025-01-23T13:48:00Z"/>
                <w:sz w:val="18"/>
                <w:szCs w:val="18"/>
              </w:rPr>
            </w:pPr>
            <w:ins w:id="9124" w:author="jonathan pritchard" w:date="2025-01-23T13:48:00Z" w16du:dateUtc="2025-01-23T13:48: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703E5183" w14:textId="77777777" w:rsidR="00B43777" w:rsidRPr="00340B0D" w:rsidRDefault="00B43777" w:rsidP="00541D1A">
            <w:pPr>
              <w:rPr>
                <w:ins w:id="9125" w:author="jonathan pritchard" w:date="2025-01-23T13:48:00Z" w16du:dateUtc="2025-01-23T13:48:00Z"/>
                <w:rFonts w:cs="Arial"/>
                <w:sz w:val="18"/>
                <w:szCs w:val="18"/>
              </w:rPr>
            </w:pPr>
          </w:p>
        </w:tc>
      </w:tr>
      <w:tr w:rsidR="00B43777" w:rsidRPr="00340B0D" w14:paraId="032384F2" w14:textId="77777777" w:rsidTr="00541D1A">
        <w:trPr>
          <w:ins w:id="9126" w:author="jonathan pritchard" w:date="2025-01-23T13:48:00Z"/>
        </w:trPr>
        <w:tc>
          <w:tcPr>
            <w:tcW w:w="4375" w:type="dxa"/>
            <w:gridSpan w:val="4"/>
            <w:tcBorders>
              <w:top w:val="single" w:sz="4" w:space="0" w:color="auto"/>
              <w:left w:val="single" w:sz="12" w:space="0" w:color="auto"/>
              <w:bottom w:val="single" w:sz="4" w:space="0" w:color="auto"/>
              <w:right w:val="single" w:sz="4" w:space="0" w:color="auto"/>
            </w:tcBorders>
          </w:tcPr>
          <w:p w14:paraId="5B0EA876" w14:textId="77777777" w:rsidR="00B43777" w:rsidRPr="00340B0D" w:rsidRDefault="00B43777" w:rsidP="00541D1A">
            <w:pPr>
              <w:pStyle w:val="Default"/>
              <w:rPr>
                <w:ins w:id="9127" w:author="jonathan pritchard" w:date="2025-01-23T13:48:00Z" w16du:dateUtc="2025-01-23T13:48:00Z"/>
                <w:sz w:val="18"/>
                <w:szCs w:val="18"/>
              </w:rPr>
            </w:pPr>
            <w:ins w:id="9128" w:author="jonathan pritchard" w:date="2025-01-23T13:48:00Z" w16du:dateUtc="2025-01-23T13:48: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5C619BB8" w14:textId="77777777" w:rsidR="00B43777" w:rsidRPr="00340B0D" w:rsidRDefault="00B43777" w:rsidP="00541D1A">
            <w:pPr>
              <w:jc w:val="center"/>
              <w:rPr>
                <w:ins w:id="9129" w:author="jonathan pritchard" w:date="2025-01-23T13:48:00Z" w16du:dateUtc="2025-01-23T13:48:00Z"/>
                <w:rFonts w:cs="Arial"/>
                <w:sz w:val="18"/>
                <w:szCs w:val="18"/>
              </w:rPr>
            </w:pPr>
          </w:p>
        </w:tc>
        <w:tc>
          <w:tcPr>
            <w:tcW w:w="3598" w:type="dxa"/>
            <w:gridSpan w:val="4"/>
            <w:tcBorders>
              <w:top w:val="single" w:sz="4" w:space="0" w:color="auto"/>
              <w:left w:val="single" w:sz="12" w:space="0" w:color="auto"/>
              <w:bottom w:val="single" w:sz="4" w:space="0" w:color="auto"/>
            </w:tcBorders>
          </w:tcPr>
          <w:p w14:paraId="279FCE6B" w14:textId="77777777" w:rsidR="00B43777" w:rsidRPr="00340B0D" w:rsidRDefault="00B43777" w:rsidP="00541D1A">
            <w:pPr>
              <w:pStyle w:val="Default"/>
              <w:rPr>
                <w:ins w:id="9130" w:author="jonathan pritchard" w:date="2025-01-23T13:48:00Z" w16du:dateUtc="2025-01-23T13:48:00Z"/>
                <w:sz w:val="18"/>
                <w:szCs w:val="18"/>
              </w:rPr>
            </w:pPr>
            <w:ins w:id="9131" w:author="jonathan pritchard" w:date="2025-01-23T13:48:00Z" w16du:dateUtc="2025-01-23T13:48: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38BE99EA" w14:textId="77777777" w:rsidR="00B43777" w:rsidRPr="00340B0D" w:rsidRDefault="00B43777" w:rsidP="00541D1A">
            <w:pPr>
              <w:rPr>
                <w:ins w:id="9132" w:author="jonathan pritchard" w:date="2025-01-23T13:48:00Z" w16du:dateUtc="2025-01-23T13:48:00Z"/>
                <w:rFonts w:cs="Arial"/>
                <w:sz w:val="18"/>
                <w:szCs w:val="18"/>
              </w:rPr>
            </w:pPr>
          </w:p>
        </w:tc>
      </w:tr>
      <w:tr w:rsidR="00B43777" w:rsidRPr="00340B0D" w14:paraId="416E6DA7" w14:textId="77777777" w:rsidTr="00541D1A">
        <w:trPr>
          <w:ins w:id="9133" w:author="jonathan pritchard" w:date="2025-01-23T13:48:00Z"/>
        </w:trPr>
        <w:tc>
          <w:tcPr>
            <w:tcW w:w="4375" w:type="dxa"/>
            <w:gridSpan w:val="4"/>
            <w:tcBorders>
              <w:top w:val="single" w:sz="4" w:space="0" w:color="auto"/>
              <w:left w:val="single" w:sz="12" w:space="0" w:color="auto"/>
              <w:bottom w:val="single" w:sz="4" w:space="0" w:color="auto"/>
              <w:right w:val="single" w:sz="4" w:space="0" w:color="auto"/>
            </w:tcBorders>
          </w:tcPr>
          <w:p w14:paraId="04AFF0B7" w14:textId="77777777" w:rsidR="00B43777" w:rsidRPr="00340B0D" w:rsidRDefault="00B43777" w:rsidP="00541D1A">
            <w:pPr>
              <w:pStyle w:val="Default"/>
              <w:rPr>
                <w:ins w:id="9134" w:author="jonathan pritchard" w:date="2025-01-23T13:48:00Z" w16du:dateUtc="2025-01-23T13:48:00Z"/>
                <w:sz w:val="18"/>
                <w:szCs w:val="18"/>
              </w:rPr>
            </w:pPr>
            <w:ins w:id="9135" w:author="jonathan pritchard" w:date="2025-01-23T13:48:00Z" w16du:dateUtc="2025-01-23T13:48: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6CB243D1" w14:textId="77777777" w:rsidR="00B43777" w:rsidRPr="00340B0D" w:rsidRDefault="00B43777" w:rsidP="00541D1A">
            <w:pPr>
              <w:jc w:val="center"/>
              <w:rPr>
                <w:ins w:id="9136" w:author="jonathan pritchard" w:date="2025-01-23T13:48:00Z" w16du:dateUtc="2025-01-23T13:48:00Z"/>
                <w:rFonts w:cs="Arial"/>
                <w:sz w:val="18"/>
                <w:szCs w:val="18"/>
              </w:rPr>
            </w:pPr>
          </w:p>
        </w:tc>
        <w:tc>
          <w:tcPr>
            <w:tcW w:w="3598" w:type="dxa"/>
            <w:gridSpan w:val="4"/>
            <w:tcBorders>
              <w:top w:val="single" w:sz="4" w:space="0" w:color="auto"/>
              <w:left w:val="single" w:sz="12" w:space="0" w:color="auto"/>
              <w:bottom w:val="single" w:sz="4" w:space="0" w:color="auto"/>
            </w:tcBorders>
          </w:tcPr>
          <w:p w14:paraId="0DE0A7A0" w14:textId="77777777" w:rsidR="00B43777" w:rsidRPr="00340B0D" w:rsidRDefault="00B43777" w:rsidP="00541D1A">
            <w:pPr>
              <w:rPr>
                <w:ins w:id="9137" w:author="jonathan pritchard" w:date="2025-01-23T13:48:00Z" w16du:dateUtc="2025-01-23T13:48:00Z"/>
                <w:rFonts w:cs="Arial"/>
                <w:sz w:val="18"/>
                <w:szCs w:val="18"/>
              </w:rPr>
            </w:pPr>
          </w:p>
        </w:tc>
        <w:tc>
          <w:tcPr>
            <w:tcW w:w="672" w:type="dxa"/>
            <w:tcBorders>
              <w:top w:val="single" w:sz="4" w:space="0" w:color="auto"/>
              <w:bottom w:val="single" w:sz="4" w:space="0" w:color="auto"/>
              <w:right w:val="single" w:sz="12" w:space="0" w:color="auto"/>
            </w:tcBorders>
            <w:vAlign w:val="center"/>
          </w:tcPr>
          <w:p w14:paraId="7E8B4F4E" w14:textId="77777777" w:rsidR="00B43777" w:rsidRPr="00340B0D" w:rsidRDefault="00B43777" w:rsidP="00541D1A">
            <w:pPr>
              <w:rPr>
                <w:ins w:id="9138" w:author="jonathan pritchard" w:date="2025-01-23T13:48:00Z" w16du:dateUtc="2025-01-23T13:48:00Z"/>
                <w:rFonts w:cs="Arial"/>
                <w:sz w:val="18"/>
                <w:szCs w:val="18"/>
              </w:rPr>
            </w:pPr>
          </w:p>
        </w:tc>
      </w:tr>
      <w:tr w:rsidR="00B43777" w:rsidRPr="00340B0D" w14:paraId="6EA26ADE" w14:textId="77777777" w:rsidTr="00541D1A">
        <w:trPr>
          <w:ins w:id="9139" w:author="jonathan pritchard" w:date="2025-01-23T13:48:00Z"/>
        </w:trPr>
        <w:tc>
          <w:tcPr>
            <w:tcW w:w="4375" w:type="dxa"/>
            <w:gridSpan w:val="4"/>
            <w:tcBorders>
              <w:top w:val="single" w:sz="4" w:space="0" w:color="auto"/>
              <w:left w:val="single" w:sz="12" w:space="0" w:color="auto"/>
              <w:bottom w:val="single" w:sz="4" w:space="0" w:color="auto"/>
              <w:right w:val="single" w:sz="4" w:space="0" w:color="auto"/>
            </w:tcBorders>
          </w:tcPr>
          <w:p w14:paraId="4471857F" w14:textId="77777777" w:rsidR="00B43777" w:rsidRPr="00340B0D" w:rsidRDefault="00B43777" w:rsidP="00541D1A">
            <w:pPr>
              <w:pStyle w:val="Default"/>
              <w:rPr>
                <w:ins w:id="9140" w:author="jonathan pritchard" w:date="2025-01-23T13:48:00Z" w16du:dateUtc="2025-01-23T13:48:00Z"/>
                <w:sz w:val="18"/>
                <w:szCs w:val="18"/>
              </w:rPr>
            </w:pPr>
            <w:ins w:id="9141" w:author="jonathan pritchard" w:date="2025-01-23T13:48:00Z" w16du:dateUtc="2025-01-23T13:48: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521B2D35" w14:textId="77777777" w:rsidR="00B43777" w:rsidRPr="00340B0D" w:rsidRDefault="00B43777" w:rsidP="00541D1A">
            <w:pPr>
              <w:jc w:val="center"/>
              <w:rPr>
                <w:ins w:id="9142" w:author="jonathan pritchard" w:date="2025-01-23T13:48:00Z" w16du:dateUtc="2025-01-23T13:48:00Z"/>
                <w:rFonts w:cs="Arial"/>
                <w:sz w:val="18"/>
                <w:szCs w:val="18"/>
              </w:rPr>
            </w:pPr>
          </w:p>
        </w:tc>
        <w:tc>
          <w:tcPr>
            <w:tcW w:w="3598" w:type="dxa"/>
            <w:gridSpan w:val="4"/>
            <w:tcBorders>
              <w:top w:val="single" w:sz="4" w:space="0" w:color="auto"/>
              <w:left w:val="single" w:sz="12" w:space="0" w:color="auto"/>
              <w:bottom w:val="single" w:sz="4" w:space="0" w:color="auto"/>
            </w:tcBorders>
          </w:tcPr>
          <w:p w14:paraId="77A21C72" w14:textId="77777777" w:rsidR="00B43777" w:rsidRPr="00340B0D" w:rsidRDefault="00B43777" w:rsidP="00541D1A">
            <w:pPr>
              <w:rPr>
                <w:ins w:id="9143" w:author="jonathan pritchard" w:date="2025-01-23T13:48:00Z" w16du:dateUtc="2025-01-23T13:48:00Z"/>
                <w:rFonts w:cs="Arial"/>
                <w:sz w:val="18"/>
                <w:szCs w:val="18"/>
              </w:rPr>
            </w:pPr>
          </w:p>
        </w:tc>
        <w:tc>
          <w:tcPr>
            <w:tcW w:w="672" w:type="dxa"/>
            <w:tcBorders>
              <w:top w:val="single" w:sz="4" w:space="0" w:color="auto"/>
              <w:bottom w:val="single" w:sz="4" w:space="0" w:color="auto"/>
              <w:right w:val="single" w:sz="12" w:space="0" w:color="auto"/>
            </w:tcBorders>
            <w:vAlign w:val="center"/>
          </w:tcPr>
          <w:p w14:paraId="212A4B96" w14:textId="77777777" w:rsidR="00B43777" w:rsidRPr="00340B0D" w:rsidRDefault="00B43777" w:rsidP="00541D1A">
            <w:pPr>
              <w:rPr>
                <w:ins w:id="9144" w:author="jonathan pritchard" w:date="2025-01-23T13:48:00Z" w16du:dateUtc="2025-01-23T13:48:00Z"/>
                <w:rFonts w:cs="Arial"/>
                <w:sz w:val="18"/>
                <w:szCs w:val="18"/>
              </w:rPr>
            </w:pPr>
          </w:p>
        </w:tc>
      </w:tr>
      <w:tr w:rsidR="00B43777" w:rsidRPr="00340B0D" w14:paraId="35BA45B3" w14:textId="77777777" w:rsidTr="00541D1A">
        <w:trPr>
          <w:ins w:id="9145" w:author="jonathan pritchard" w:date="2025-01-23T13:48:00Z"/>
        </w:trPr>
        <w:tc>
          <w:tcPr>
            <w:tcW w:w="4375" w:type="dxa"/>
            <w:gridSpan w:val="4"/>
            <w:tcBorders>
              <w:top w:val="single" w:sz="4" w:space="0" w:color="auto"/>
              <w:left w:val="single" w:sz="12" w:space="0" w:color="auto"/>
              <w:bottom w:val="single" w:sz="4" w:space="0" w:color="auto"/>
              <w:right w:val="single" w:sz="4" w:space="0" w:color="auto"/>
            </w:tcBorders>
          </w:tcPr>
          <w:p w14:paraId="67EABB62" w14:textId="77777777" w:rsidR="00B43777" w:rsidRPr="00340B0D" w:rsidRDefault="00B43777" w:rsidP="00541D1A">
            <w:pPr>
              <w:pStyle w:val="Default"/>
              <w:rPr>
                <w:ins w:id="9146" w:author="jonathan pritchard" w:date="2025-01-23T13:48:00Z" w16du:dateUtc="2025-01-23T13:48:00Z"/>
                <w:sz w:val="18"/>
                <w:szCs w:val="18"/>
              </w:rPr>
            </w:pPr>
            <w:ins w:id="9147" w:author="jonathan pritchard" w:date="2025-01-23T13:48:00Z" w16du:dateUtc="2025-01-23T13:48: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33239ECE" w14:textId="77777777" w:rsidR="00B43777" w:rsidRPr="00340B0D" w:rsidRDefault="00B43777" w:rsidP="00541D1A">
            <w:pPr>
              <w:jc w:val="center"/>
              <w:rPr>
                <w:ins w:id="9148" w:author="jonathan pritchard" w:date="2025-01-23T13:48:00Z" w16du:dateUtc="2025-01-23T13:48:00Z"/>
                <w:rFonts w:cs="Arial"/>
                <w:sz w:val="18"/>
                <w:szCs w:val="18"/>
              </w:rPr>
            </w:pPr>
          </w:p>
        </w:tc>
        <w:tc>
          <w:tcPr>
            <w:tcW w:w="3598" w:type="dxa"/>
            <w:gridSpan w:val="4"/>
            <w:tcBorders>
              <w:top w:val="single" w:sz="4" w:space="0" w:color="auto"/>
              <w:left w:val="single" w:sz="12" w:space="0" w:color="auto"/>
              <w:bottom w:val="single" w:sz="4" w:space="0" w:color="auto"/>
            </w:tcBorders>
          </w:tcPr>
          <w:p w14:paraId="78901681" w14:textId="77777777" w:rsidR="00B43777" w:rsidRPr="00340B0D" w:rsidRDefault="00B43777" w:rsidP="00541D1A">
            <w:pPr>
              <w:rPr>
                <w:ins w:id="9149" w:author="jonathan pritchard" w:date="2025-01-23T13:48:00Z" w16du:dateUtc="2025-01-23T13:48:00Z"/>
                <w:rFonts w:cs="Arial"/>
                <w:sz w:val="18"/>
                <w:szCs w:val="18"/>
              </w:rPr>
            </w:pPr>
          </w:p>
        </w:tc>
        <w:tc>
          <w:tcPr>
            <w:tcW w:w="672" w:type="dxa"/>
            <w:tcBorders>
              <w:top w:val="single" w:sz="4" w:space="0" w:color="auto"/>
              <w:bottom w:val="single" w:sz="4" w:space="0" w:color="auto"/>
              <w:right w:val="single" w:sz="12" w:space="0" w:color="auto"/>
            </w:tcBorders>
            <w:vAlign w:val="center"/>
          </w:tcPr>
          <w:p w14:paraId="4ABC529E" w14:textId="77777777" w:rsidR="00B43777" w:rsidRPr="00340B0D" w:rsidRDefault="00B43777" w:rsidP="00541D1A">
            <w:pPr>
              <w:rPr>
                <w:ins w:id="9150" w:author="jonathan pritchard" w:date="2025-01-23T13:48:00Z" w16du:dateUtc="2025-01-23T13:48:00Z"/>
                <w:rFonts w:cs="Arial"/>
                <w:sz w:val="18"/>
                <w:szCs w:val="18"/>
              </w:rPr>
            </w:pPr>
          </w:p>
        </w:tc>
      </w:tr>
      <w:tr w:rsidR="00B43777" w:rsidRPr="00340B0D" w14:paraId="1573B6E3" w14:textId="77777777" w:rsidTr="00541D1A">
        <w:trPr>
          <w:ins w:id="9151" w:author="jonathan pritchard" w:date="2025-01-23T13:48:00Z"/>
        </w:trPr>
        <w:tc>
          <w:tcPr>
            <w:tcW w:w="4375" w:type="dxa"/>
            <w:gridSpan w:val="4"/>
            <w:tcBorders>
              <w:top w:val="single" w:sz="4" w:space="0" w:color="auto"/>
              <w:left w:val="single" w:sz="12" w:space="0" w:color="auto"/>
              <w:bottom w:val="single" w:sz="4" w:space="0" w:color="auto"/>
              <w:right w:val="single" w:sz="4" w:space="0" w:color="auto"/>
            </w:tcBorders>
          </w:tcPr>
          <w:p w14:paraId="4610B6C0" w14:textId="77777777" w:rsidR="00B43777" w:rsidRPr="00340B0D" w:rsidRDefault="00B43777" w:rsidP="00541D1A">
            <w:pPr>
              <w:pStyle w:val="Default"/>
              <w:ind w:left="720"/>
              <w:rPr>
                <w:ins w:id="9152" w:author="jonathan pritchard" w:date="2025-01-23T13:48:00Z" w16du:dateUtc="2025-01-23T13:48:00Z"/>
                <w:sz w:val="18"/>
                <w:szCs w:val="18"/>
              </w:rPr>
            </w:pPr>
            <w:ins w:id="9153" w:author="jonathan pritchard" w:date="2025-01-23T13:48:00Z" w16du:dateUtc="2025-01-23T13:48: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0A3FAB9C" w14:textId="77777777" w:rsidR="00B43777" w:rsidRPr="00340B0D" w:rsidRDefault="00B43777" w:rsidP="00541D1A">
            <w:pPr>
              <w:jc w:val="center"/>
              <w:rPr>
                <w:ins w:id="9154" w:author="jonathan pritchard" w:date="2025-01-23T13:48:00Z" w16du:dateUtc="2025-01-23T13:48:00Z"/>
                <w:rFonts w:cs="Arial"/>
                <w:sz w:val="18"/>
                <w:szCs w:val="18"/>
              </w:rPr>
            </w:pPr>
          </w:p>
        </w:tc>
        <w:tc>
          <w:tcPr>
            <w:tcW w:w="3598" w:type="dxa"/>
            <w:gridSpan w:val="4"/>
            <w:tcBorders>
              <w:top w:val="single" w:sz="4" w:space="0" w:color="auto"/>
              <w:left w:val="single" w:sz="12" w:space="0" w:color="auto"/>
              <w:bottom w:val="single" w:sz="4" w:space="0" w:color="auto"/>
            </w:tcBorders>
          </w:tcPr>
          <w:p w14:paraId="47A73A91" w14:textId="77777777" w:rsidR="00B43777" w:rsidRPr="00340B0D" w:rsidRDefault="00B43777" w:rsidP="00541D1A">
            <w:pPr>
              <w:rPr>
                <w:ins w:id="9155" w:author="jonathan pritchard" w:date="2025-01-23T13:48:00Z" w16du:dateUtc="2025-01-23T13:48:00Z"/>
                <w:rFonts w:cs="Arial"/>
                <w:sz w:val="18"/>
                <w:szCs w:val="18"/>
              </w:rPr>
            </w:pPr>
          </w:p>
        </w:tc>
        <w:tc>
          <w:tcPr>
            <w:tcW w:w="672" w:type="dxa"/>
            <w:tcBorders>
              <w:top w:val="single" w:sz="4" w:space="0" w:color="auto"/>
              <w:bottom w:val="single" w:sz="4" w:space="0" w:color="auto"/>
              <w:right w:val="single" w:sz="12" w:space="0" w:color="auto"/>
            </w:tcBorders>
            <w:vAlign w:val="center"/>
          </w:tcPr>
          <w:p w14:paraId="757E9DAC" w14:textId="77777777" w:rsidR="00B43777" w:rsidRPr="00340B0D" w:rsidRDefault="00B43777" w:rsidP="00541D1A">
            <w:pPr>
              <w:rPr>
                <w:ins w:id="9156" w:author="jonathan pritchard" w:date="2025-01-23T13:48:00Z" w16du:dateUtc="2025-01-23T13:48:00Z"/>
                <w:rFonts w:cs="Arial"/>
                <w:sz w:val="18"/>
                <w:szCs w:val="18"/>
              </w:rPr>
            </w:pPr>
          </w:p>
        </w:tc>
      </w:tr>
      <w:tr w:rsidR="00B43777" w:rsidRPr="00340B0D" w14:paraId="0382D8C9" w14:textId="77777777" w:rsidTr="00541D1A">
        <w:trPr>
          <w:ins w:id="9157" w:author="jonathan pritchard" w:date="2025-01-23T13:48:00Z"/>
        </w:trPr>
        <w:tc>
          <w:tcPr>
            <w:tcW w:w="4375" w:type="dxa"/>
            <w:gridSpan w:val="4"/>
            <w:tcBorders>
              <w:top w:val="single" w:sz="4" w:space="0" w:color="auto"/>
              <w:left w:val="single" w:sz="12" w:space="0" w:color="auto"/>
              <w:bottom w:val="single" w:sz="12" w:space="0" w:color="auto"/>
              <w:right w:val="single" w:sz="4" w:space="0" w:color="auto"/>
            </w:tcBorders>
          </w:tcPr>
          <w:p w14:paraId="133BEF6B" w14:textId="77777777" w:rsidR="00B43777" w:rsidRPr="00340B0D" w:rsidRDefault="00B43777" w:rsidP="00541D1A">
            <w:pPr>
              <w:pStyle w:val="Default"/>
              <w:ind w:left="720"/>
              <w:rPr>
                <w:ins w:id="9158" w:author="jonathan pritchard" w:date="2025-01-23T13:48:00Z" w16du:dateUtc="2025-01-23T13:48:00Z"/>
                <w:sz w:val="18"/>
                <w:szCs w:val="18"/>
              </w:rPr>
            </w:pPr>
            <w:ins w:id="9159" w:author="jonathan pritchard" w:date="2025-01-23T13:48:00Z" w16du:dateUtc="2025-01-23T13:48: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7D5CA440" w14:textId="77777777" w:rsidR="00B43777" w:rsidRPr="00340B0D" w:rsidRDefault="00B43777" w:rsidP="00541D1A">
            <w:pPr>
              <w:jc w:val="center"/>
              <w:rPr>
                <w:ins w:id="9160" w:author="jonathan pritchard" w:date="2025-01-23T13:48:00Z" w16du:dateUtc="2025-01-23T13:48:00Z"/>
                <w:rFonts w:cs="Arial"/>
                <w:sz w:val="18"/>
                <w:szCs w:val="18"/>
              </w:rPr>
            </w:pPr>
          </w:p>
        </w:tc>
        <w:tc>
          <w:tcPr>
            <w:tcW w:w="3598" w:type="dxa"/>
            <w:gridSpan w:val="4"/>
            <w:tcBorders>
              <w:top w:val="single" w:sz="4" w:space="0" w:color="auto"/>
              <w:left w:val="single" w:sz="12" w:space="0" w:color="auto"/>
              <w:bottom w:val="single" w:sz="12" w:space="0" w:color="auto"/>
            </w:tcBorders>
          </w:tcPr>
          <w:p w14:paraId="661616EC" w14:textId="77777777" w:rsidR="00B43777" w:rsidRPr="00340B0D" w:rsidRDefault="00B43777" w:rsidP="00541D1A">
            <w:pPr>
              <w:rPr>
                <w:ins w:id="9161" w:author="jonathan pritchard" w:date="2025-01-23T13:48:00Z" w16du:dateUtc="2025-01-23T13:48:00Z"/>
                <w:rFonts w:cs="Arial"/>
                <w:sz w:val="18"/>
                <w:szCs w:val="18"/>
              </w:rPr>
            </w:pPr>
          </w:p>
        </w:tc>
        <w:tc>
          <w:tcPr>
            <w:tcW w:w="672" w:type="dxa"/>
            <w:tcBorders>
              <w:top w:val="single" w:sz="4" w:space="0" w:color="auto"/>
              <w:bottom w:val="single" w:sz="12" w:space="0" w:color="auto"/>
              <w:right w:val="single" w:sz="12" w:space="0" w:color="auto"/>
            </w:tcBorders>
            <w:vAlign w:val="center"/>
          </w:tcPr>
          <w:p w14:paraId="787A3652" w14:textId="77777777" w:rsidR="00B43777" w:rsidRPr="00340B0D" w:rsidRDefault="00B43777" w:rsidP="00541D1A">
            <w:pPr>
              <w:rPr>
                <w:ins w:id="9162" w:author="jonathan pritchard" w:date="2025-01-23T13:48:00Z" w16du:dateUtc="2025-01-23T13:48:00Z"/>
                <w:rFonts w:cs="Arial"/>
                <w:sz w:val="18"/>
                <w:szCs w:val="18"/>
              </w:rPr>
            </w:pPr>
          </w:p>
        </w:tc>
      </w:tr>
      <w:tr w:rsidR="00B43777" w:rsidRPr="00340B0D" w14:paraId="578F417F" w14:textId="77777777" w:rsidTr="00541D1A">
        <w:trPr>
          <w:ins w:id="9163" w:author="jonathan pritchard" w:date="2025-01-23T13:48:00Z"/>
        </w:trPr>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DC34733" w14:textId="77777777" w:rsidR="00B43777" w:rsidRPr="00EF63B4" w:rsidRDefault="00B43777" w:rsidP="00541D1A">
            <w:pPr>
              <w:jc w:val="center"/>
              <w:rPr>
                <w:ins w:id="9164" w:author="jonathan pritchard" w:date="2025-01-23T13:48:00Z" w16du:dateUtc="2025-01-23T13:48:00Z"/>
                <w:rFonts w:cs="Arial"/>
                <w:sz w:val="18"/>
                <w:szCs w:val="18"/>
              </w:rPr>
            </w:pPr>
            <w:ins w:id="9165" w:author="jonathan pritchard" w:date="2025-01-23T13:48:00Z" w16du:dateUtc="2025-01-23T13:48:00Z">
              <w:r>
                <w:rPr>
                  <w:rFonts w:cs="Arial"/>
                  <w:b/>
                  <w:bCs/>
                  <w:sz w:val="18"/>
                  <w:szCs w:val="18"/>
                </w:rPr>
                <w:t>Additional</w:t>
              </w:r>
            </w:ins>
          </w:p>
        </w:tc>
      </w:tr>
      <w:tr w:rsidR="00B43777" w:rsidRPr="00340B0D" w14:paraId="30D677DA" w14:textId="77777777" w:rsidTr="00541D1A">
        <w:trPr>
          <w:ins w:id="9166" w:author="jonathan pritchard" w:date="2025-01-23T13:48:00Z"/>
        </w:trPr>
        <w:tc>
          <w:tcPr>
            <w:tcW w:w="4375" w:type="dxa"/>
            <w:gridSpan w:val="4"/>
            <w:tcBorders>
              <w:top w:val="single" w:sz="4" w:space="0" w:color="auto"/>
              <w:left w:val="single" w:sz="12" w:space="0" w:color="auto"/>
              <w:bottom w:val="single" w:sz="4" w:space="0" w:color="auto"/>
              <w:right w:val="single" w:sz="4" w:space="0" w:color="auto"/>
            </w:tcBorders>
          </w:tcPr>
          <w:p w14:paraId="2DD09A67" w14:textId="77777777" w:rsidR="00B43777" w:rsidRPr="00340B0D" w:rsidRDefault="00B43777" w:rsidP="00541D1A">
            <w:pPr>
              <w:pStyle w:val="Default"/>
              <w:ind w:left="720"/>
              <w:rPr>
                <w:ins w:id="9167" w:author="jonathan pritchard" w:date="2025-01-23T13:48:00Z" w16du:dateUtc="2025-01-23T13:48: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36C01F29" w14:textId="77777777" w:rsidR="00B43777" w:rsidRPr="00340B0D" w:rsidRDefault="00B43777" w:rsidP="00541D1A">
            <w:pPr>
              <w:jc w:val="center"/>
              <w:rPr>
                <w:ins w:id="9168" w:author="jonathan pritchard" w:date="2025-01-23T13:48:00Z" w16du:dateUtc="2025-01-23T13:48:00Z"/>
                <w:rFonts w:cs="Arial"/>
                <w:sz w:val="18"/>
                <w:szCs w:val="18"/>
              </w:rPr>
            </w:pPr>
          </w:p>
        </w:tc>
        <w:tc>
          <w:tcPr>
            <w:tcW w:w="3598" w:type="dxa"/>
            <w:gridSpan w:val="4"/>
            <w:tcBorders>
              <w:top w:val="single" w:sz="4" w:space="0" w:color="auto"/>
              <w:left w:val="double" w:sz="4" w:space="0" w:color="auto"/>
              <w:bottom w:val="single" w:sz="4" w:space="0" w:color="auto"/>
            </w:tcBorders>
          </w:tcPr>
          <w:p w14:paraId="03783526" w14:textId="77777777" w:rsidR="00B43777" w:rsidRPr="00340B0D" w:rsidRDefault="00B43777" w:rsidP="00541D1A">
            <w:pPr>
              <w:rPr>
                <w:ins w:id="9169" w:author="jonathan pritchard" w:date="2025-01-23T13:48:00Z" w16du:dateUtc="2025-01-23T13:48:00Z"/>
                <w:rFonts w:cs="Arial"/>
                <w:sz w:val="18"/>
                <w:szCs w:val="18"/>
              </w:rPr>
            </w:pPr>
          </w:p>
        </w:tc>
        <w:tc>
          <w:tcPr>
            <w:tcW w:w="672" w:type="dxa"/>
            <w:tcBorders>
              <w:top w:val="single" w:sz="4" w:space="0" w:color="auto"/>
              <w:bottom w:val="single" w:sz="4" w:space="0" w:color="auto"/>
              <w:right w:val="single" w:sz="12" w:space="0" w:color="auto"/>
            </w:tcBorders>
            <w:vAlign w:val="center"/>
          </w:tcPr>
          <w:p w14:paraId="359BB0B2" w14:textId="77777777" w:rsidR="00B43777" w:rsidRPr="00340B0D" w:rsidRDefault="00B43777" w:rsidP="00541D1A">
            <w:pPr>
              <w:rPr>
                <w:ins w:id="9170" w:author="jonathan pritchard" w:date="2025-01-23T13:48:00Z" w16du:dateUtc="2025-01-23T13:48:00Z"/>
                <w:rFonts w:cs="Arial"/>
                <w:sz w:val="18"/>
                <w:szCs w:val="18"/>
              </w:rPr>
            </w:pPr>
          </w:p>
        </w:tc>
      </w:tr>
      <w:tr w:rsidR="00B43777" w:rsidRPr="00340B0D" w14:paraId="76CD1ABE" w14:textId="77777777" w:rsidTr="00541D1A">
        <w:trPr>
          <w:ins w:id="9171" w:author="jonathan pritchard" w:date="2025-01-23T13:48:00Z"/>
        </w:trPr>
        <w:tc>
          <w:tcPr>
            <w:tcW w:w="4375" w:type="dxa"/>
            <w:gridSpan w:val="4"/>
            <w:tcBorders>
              <w:top w:val="single" w:sz="4" w:space="0" w:color="auto"/>
              <w:left w:val="single" w:sz="12" w:space="0" w:color="auto"/>
              <w:bottom w:val="single" w:sz="4" w:space="0" w:color="auto"/>
              <w:right w:val="single" w:sz="4" w:space="0" w:color="auto"/>
            </w:tcBorders>
          </w:tcPr>
          <w:p w14:paraId="2EC0C235" w14:textId="77777777" w:rsidR="00B43777" w:rsidRPr="00340B0D" w:rsidRDefault="00B43777" w:rsidP="00541D1A">
            <w:pPr>
              <w:pStyle w:val="Default"/>
              <w:ind w:left="720"/>
              <w:rPr>
                <w:ins w:id="9172" w:author="jonathan pritchard" w:date="2025-01-23T13:48:00Z" w16du:dateUtc="2025-01-23T13:48: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33E74731" w14:textId="77777777" w:rsidR="00B43777" w:rsidRPr="00340B0D" w:rsidRDefault="00B43777" w:rsidP="00541D1A">
            <w:pPr>
              <w:jc w:val="center"/>
              <w:rPr>
                <w:ins w:id="9173" w:author="jonathan pritchard" w:date="2025-01-23T13:48:00Z" w16du:dateUtc="2025-01-23T13:48:00Z"/>
                <w:rFonts w:cs="Arial"/>
                <w:sz w:val="18"/>
                <w:szCs w:val="18"/>
              </w:rPr>
            </w:pPr>
          </w:p>
        </w:tc>
        <w:tc>
          <w:tcPr>
            <w:tcW w:w="3598" w:type="dxa"/>
            <w:gridSpan w:val="4"/>
            <w:tcBorders>
              <w:top w:val="single" w:sz="4" w:space="0" w:color="auto"/>
              <w:left w:val="double" w:sz="4" w:space="0" w:color="auto"/>
              <w:bottom w:val="single" w:sz="4" w:space="0" w:color="auto"/>
            </w:tcBorders>
          </w:tcPr>
          <w:p w14:paraId="4AA2F7C5" w14:textId="77777777" w:rsidR="00B43777" w:rsidRPr="00340B0D" w:rsidRDefault="00B43777" w:rsidP="00541D1A">
            <w:pPr>
              <w:rPr>
                <w:ins w:id="9174" w:author="jonathan pritchard" w:date="2025-01-23T13:48:00Z" w16du:dateUtc="2025-01-23T13:48:00Z"/>
                <w:rFonts w:cs="Arial"/>
                <w:sz w:val="18"/>
                <w:szCs w:val="18"/>
              </w:rPr>
            </w:pPr>
          </w:p>
        </w:tc>
        <w:tc>
          <w:tcPr>
            <w:tcW w:w="672" w:type="dxa"/>
            <w:tcBorders>
              <w:top w:val="single" w:sz="4" w:space="0" w:color="auto"/>
              <w:bottom w:val="single" w:sz="4" w:space="0" w:color="auto"/>
              <w:right w:val="single" w:sz="12" w:space="0" w:color="auto"/>
            </w:tcBorders>
            <w:vAlign w:val="center"/>
          </w:tcPr>
          <w:p w14:paraId="690819A7" w14:textId="77777777" w:rsidR="00B43777" w:rsidRPr="00340B0D" w:rsidRDefault="00B43777" w:rsidP="00541D1A">
            <w:pPr>
              <w:rPr>
                <w:ins w:id="9175" w:author="jonathan pritchard" w:date="2025-01-23T13:48:00Z" w16du:dateUtc="2025-01-23T13:48:00Z"/>
                <w:rFonts w:cs="Arial"/>
                <w:sz w:val="18"/>
                <w:szCs w:val="18"/>
              </w:rPr>
            </w:pPr>
          </w:p>
        </w:tc>
      </w:tr>
      <w:tr w:rsidR="00B43777" w:rsidRPr="00340B0D" w14:paraId="3AB3DDAE" w14:textId="77777777" w:rsidTr="00541D1A">
        <w:trPr>
          <w:ins w:id="9176" w:author="jonathan pritchard" w:date="2025-01-23T13:48: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587EDA0" w14:textId="77777777" w:rsidR="00B43777" w:rsidRPr="00340B0D" w:rsidRDefault="00B43777" w:rsidP="00541D1A">
            <w:pPr>
              <w:jc w:val="center"/>
              <w:rPr>
                <w:ins w:id="9177" w:author="jonathan pritchard" w:date="2025-01-23T13:48:00Z" w16du:dateUtc="2025-01-23T13:48:00Z"/>
                <w:rFonts w:cs="Arial"/>
                <w:b/>
                <w:bCs/>
                <w:sz w:val="18"/>
                <w:szCs w:val="18"/>
              </w:rPr>
            </w:pPr>
            <w:ins w:id="9178" w:author="jonathan pritchard" w:date="2025-01-23T13:48:00Z" w16du:dateUtc="2025-01-23T13:48:00Z">
              <w:r w:rsidRPr="00340B0D">
                <w:rPr>
                  <w:rFonts w:cs="Arial"/>
                  <w:b/>
                  <w:bCs/>
                  <w:sz w:val="18"/>
                  <w:szCs w:val="18"/>
                </w:rPr>
                <w:t>Setup</w:t>
              </w:r>
            </w:ins>
          </w:p>
        </w:tc>
      </w:tr>
      <w:tr w:rsidR="00B43777" w:rsidRPr="00340B0D" w14:paraId="6BC48613" w14:textId="77777777" w:rsidTr="00541D1A">
        <w:trPr>
          <w:ins w:id="9179" w:author="jonathan pritchard" w:date="2025-01-23T13:48:00Z"/>
        </w:trPr>
        <w:tc>
          <w:tcPr>
            <w:tcW w:w="9199" w:type="dxa"/>
            <w:gridSpan w:val="11"/>
            <w:tcBorders>
              <w:top w:val="single" w:sz="4" w:space="0" w:color="auto"/>
              <w:left w:val="single" w:sz="12" w:space="0" w:color="auto"/>
              <w:bottom w:val="single" w:sz="4" w:space="0" w:color="auto"/>
              <w:right w:val="single" w:sz="12" w:space="0" w:color="auto"/>
            </w:tcBorders>
          </w:tcPr>
          <w:p w14:paraId="214C2BC9" w14:textId="77777777" w:rsidR="00B43777" w:rsidRDefault="00B43777" w:rsidP="00541D1A">
            <w:pPr>
              <w:rPr>
                <w:ins w:id="9180" w:author="jonathan pritchard" w:date="2025-01-23T13:48:00Z" w16du:dateUtc="2025-01-23T13:48:00Z"/>
                <w:rFonts w:cs="Arial"/>
                <w:sz w:val="18"/>
                <w:szCs w:val="18"/>
              </w:rPr>
            </w:pPr>
          </w:p>
          <w:p w14:paraId="0238941E" w14:textId="68D503E4" w:rsidR="00B43777" w:rsidRPr="00110428" w:rsidRDefault="005614DA" w:rsidP="00541D1A">
            <w:pPr>
              <w:rPr>
                <w:ins w:id="9181" w:author="jonathan pritchard" w:date="2025-01-23T13:48:00Z" w16du:dateUtc="2025-01-23T13:48:00Z"/>
                <w:rFonts w:cs="Arial"/>
              </w:rPr>
            </w:pPr>
            <w:r w:rsidRPr="00C31E99">
              <w:rPr>
                <w:rFonts w:cs="Arial"/>
                <w:i/>
              </w:rPr>
              <w:t xml:space="preserve">As for test </w:t>
            </w:r>
            <w:proofErr w:type="spellStart"/>
            <w:r w:rsidRPr="00C31E99">
              <w:rPr>
                <w:rFonts w:cs="Arial"/>
                <w:i/>
              </w:rPr>
              <w:t>WaterLevelAdjustment</w:t>
            </w:r>
            <w:proofErr w:type="spellEnd"/>
          </w:p>
          <w:p w14:paraId="4F96EB0F" w14:textId="77777777" w:rsidR="00B43777" w:rsidRPr="00340B0D" w:rsidRDefault="00B43777" w:rsidP="00541D1A">
            <w:pPr>
              <w:rPr>
                <w:ins w:id="9182" w:author="jonathan pritchard" w:date="2025-01-23T13:48:00Z" w16du:dateUtc="2025-01-23T13:48:00Z"/>
                <w:rFonts w:cs="Arial"/>
                <w:sz w:val="18"/>
                <w:szCs w:val="18"/>
              </w:rPr>
            </w:pPr>
          </w:p>
        </w:tc>
      </w:tr>
      <w:tr w:rsidR="00B43777" w:rsidRPr="00340B0D" w14:paraId="772A353A" w14:textId="77777777" w:rsidTr="00541D1A">
        <w:trPr>
          <w:ins w:id="9183" w:author="jonathan pritchard" w:date="2025-01-23T13:48: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D587FC2" w14:textId="77777777" w:rsidR="00B43777" w:rsidRPr="00340B0D" w:rsidRDefault="00B43777" w:rsidP="00541D1A">
            <w:pPr>
              <w:jc w:val="center"/>
              <w:rPr>
                <w:ins w:id="9184" w:author="jonathan pritchard" w:date="2025-01-23T13:48:00Z" w16du:dateUtc="2025-01-23T13:48:00Z"/>
                <w:rFonts w:cs="Arial"/>
                <w:b/>
                <w:bCs/>
                <w:sz w:val="18"/>
                <w:szCs w:val="18"/>
              </w:rPr>
            </w:pPr>
            <w:ins w:id="9185" w:author="jonathan pritchard" w:date="2025-01-23T13:48:00Z" w16du:dateUtc="2025-01-23T13:48:00Z">
              <w:r w:rsidRPr="00340B0D">
                <w:rPr>
                  <w:rFonts w:cs="Arial"/>
                  <w:b/>
                  <w:bCs/>
                  <w:sz w:val="18"/>
                  <w:szCs w:val="18"/>
                </w:rPr>
                <w:lastRenderedPageBreak/>
                <w:t>Action</w:t>
              </w:r>
            </w:ins>
          </w:p>
        </w:tc>
      </w:tr>
      <w:tr w:rsidR="00B43777" w:rsidRPr="00340B0D" w14:paraId="6CC88D17" w14:textId="77777777" w:rsidTr="00541D1A">
        <w:trPr>
          <w:ins w:id="9186" w:author="jonathan pritchard" w:date="2025-01-23T13:48: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ADCCA61" w14:textId="77777777" w:rsidR="005614DA" w:rsidRDefault="005614DA" w:rsidP="005614DA">
            <w:pPr>
              <w:rPr>
                <w:rFonts w:cs="Arial"/>
                <w:i/>
              </w:rPr>
            </w:pPr>
          </w:p>
          <w:p w14:paraId="1B857925" w14:textId="43B8FD5E" w:rsidR="005614DA" w:rsidRPr="00C31E99" w:rsidRDefault="005614DA" w:rsidP="005614DA">
            <w:pPr>
              <w:rPr>
                <w:rFonts w:cs="Arial"/>
                <w:i/>
              </w:rPr>
            </w:pPr>
            <w:r w:rsidRPr="00C31E99">
              <w:rPr>
                <w:rFonts w:cs="Arial"/>
                <w:i/>
              </w:rPr>
              <w:t xml:space="preserve">A) Navigate to Point (XX,YY). </w:t>
            </w:r>
          </w:p>
          <w:p w14:paraId="35F99AEB" w14:textId="77777777" w:rsidR="00B43777" w:rsidRDefault="005614DA" w:rsidP="005614DA">
            <w:pPr>
              <w:rPr>
                <w:rFonts w:cs="Arial"/>
                <w:i/>
              </w:rPr>
            </w:pPr>
            <w:r w:rsidRPr="00C31E99">
              <w:rPr>
                <w:rFonts w:cs="Arial"/>
                <w:i/>
              </w:rPr>
              <w:t>B) Interrogate each of the features as shown in the image</w:t>
            </w:r>
          </w:p>
          <w:p w14:paraId="2948E6BC" w14:textId="6A8553C2" w:rsidR="005614DA" w:rsidRPr="00110428" w:rsidRDefault="005614DA" w:rsidP="005614DA">
            <w:pPr>
              <w:rPr>
                <w:ins w:id="9187" w:author="jonathan pritchard" w:date="2025-01-23T13:48:00Z" w16du:dateUtc="2025-01-23T13:48:00Z"/>
                <w:rFonts w:cs="Arial"/>
                <w:b/>
                <w:bCs/>
              </w:rPr>
            </w:pPr>
          </w:p>
        </w:tc>
      </w:tr>
      <w:tr w:rsidR="00B43777" w:rsidRPr="00340B0D" w14:paraId="0BF0D1A3" w14:textId="77777777" w:rsidTr="00541D1A">
        <w:trPr>
          <w:ins w:id="9188" w:author="jonathan pritchard" w:date="2025-01-23T13:48: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4D9A08B" w14:textId="77777777" w:rsidR="00B43777" w:rsidRPr="00340B0D" w:rsidRDefault="00B43777" w:rsidP="00541D1A">
            <w:pPr>
              <w:jc w:val="center"/>
              <w:rPr>
                <w:ins w:id="9189" w:author="jonathan pritchard" w:date="2025-01-23T13:48:00Z" w16du:dateUtc="2025-01-23T13:48:00Z"/>
                <w:rFonts w:cs="Arial"/>
                <w:sz w:val="18"/>
                <w:szCs w:val="18"/>
              </w:rPr>
            </w:pPr>
            <w:ins w:id="9190" w:author="jonathan pritchard" w:date="2025-01-23T13:48:00Z" w16du:dateUtc="2025-01-23T13:48:00Z">
              <w:r w:rsidRPr="00340B0D">
                <w:rPr>
                  <w:rFonts w:cs="Arial"/>
                  <w:b/>
                  <w:bCs/>
                  <w:sz w:val="18"/>
                  <w:szCs w:val="18"/>
                </w:rPr>
                <w:t>Results</w:t>
              </w:r>
            </w:ins>
          </w:p>
        </w:tc>
      </w:tr>
      <w:tr w:rsidR="00B43777" w:rsidRPr="00340B0D" w14:paraId="1D6B68FE" w14:textId="77777777" w:rsidTr="00541D1A">
        <w:trPr>
          <w:ins w:id="9191" w:author="jonathan pritchard" w:date="2025-01-23T13:48:00Z"/>
        </w:trPr>
        <w:tc>
          <w:tcPr>
            <w:tcW w:w="9199" w:type="dxa"/>
            <w:gridSpan w:val="11"/>
            <w:tcBorders>
              <w:top w:val="single" w:sz="4" w:space="0" w:color="auto"/>
              <w:left w:val="single" w:sz="12" w:space="0" w:color="auto"/>
              <w:bottom w:val="single" w:sz="12" w:space="0" w:color="auto"/>
              <w:right w:val="single" w:sz="12" w:space="0" w:color="auto"/>
            </w:tcBorders>
          </w:tcPr>
          <w:p w14:paraId="30A7053A" w14:textId="77777777" w:rsidR="00B43777" w:rsidRDefault="00B43777" w:rsidP="00541D1A">
            <w:pPr>
              <w:rPr>
                <w:ins w:id="9192" w:author="jonathan pritchard" w:date="2025-01-23T13:48:00Z" w16du:dateUtc="2025-01-23T13:48:00Z"/>
                <w:rFonts w:cs="Arial"/>
                <w:sz w:val="18"/>
                <w:szCs w:val="18"/>
              </w:rPr>
            </w:pPr>
          </w:p>
          <w:p w14:paraId="12803F97" w14:textId="77777777" w:rsidR="00B43777" w:rsidRDefault="00B43777" w:rsidP="00541D1A">
            <w:pPr>
              <w:rPr>
                <w:ins w:id="9193" w:author="jonathan pritchard" w:date="2025-01-23T13:48:00Z" w16du:dateUtc="2025-01-23T13:48:00Z"/>
                <w:rFonts w:cs="Arial"/>
                <w:sz w:val="18"/>
                <w:szCs w:val="18"/>
              </w:rPr>
            </w:pPr>
          </w:p>
          <w:p w14:paraId="22A7AB54" w14:textId="77777777" w:rsidR="005614DA" w:rsidRPr="00C31E99" w:rsidRDefault="005614DA" w:rsidP="005614DA">
            <w:pPr>
              <w:rPr>
                <w:rFonts w:cs="Arial"/>
                <w:i/>
                <w:iCs/>
                <w:position w:val="-1"/>
                <w:lang w:val="en-US"/>
              </w:rPr>
            </w:pPr>
            <w:r w:rsidRPr="00C31E99">
              <w:rPr>
                <w:rFonts w:cs="Arial"/>
                <w:i/>
                <w:iCs/>
                <w:position w:val="-1"/>
                <w:lang w:val="en-US"/>
              </w:rPr>
              <w:t xml:space="preserve">Verify </w:t>
            </w:r>
          </w:p>
          <w:p w14:paraId="15647D3A" w14:textId="77777777" w:rsidR="005614DA" w:rsidRPr="00C31E99" w:rsidRDefault="005614DA" w:rsidP="005614DA">
            <w:pPr>
              <w:rPr>
                <w:rFonts w:cs="Arial"/>
              </w:rPr>
            </w:pPr>
          </w:p>
          <w:p w14:paraId="4B24C707" w14:textId="77777777" w:rsidR="005614DA" w:rsidRPr="00C31E99" w:rsidRDefault="005614DA" w:rsidP="005614DA">
            <w:pPr>
              <w:rPr>
                <w:rFonts w:cs="Arial"/>
              </w:rPr>
            </w:pPr>
            <w:r w:rsidRPr="00C31E99">
              <w:rPr>
                <w:rFonts w:cs="Arial"/>
              </w:rPr>
              <w:t>1. All depth values in ENC are adjusted according to the S-104 values as shown</w:t>
            </w:r>
          </w:p>
          <w:p w14:paraId="5CF430C8" w14:textId="565B3E1A" w:rsidR="005614DA" w:rsidRPr="00C31E99" w:rsidRDefault="005614DA" w:rsidP="005614DA">
            <w:pPr>
              <w:rPr>
                <w:rFonts w:cs="Arial"/>
              </w:rPr>
            </w:pPr>
            <w:r w:rsidRPr="00C31E99">
              <w:rPr>
                <w:rFonts w:cs="Arial"/>
              </w:rPr>
              <w:t xml:space="preserve">2. Pick Report information contains the correct values including the source of the depth values as defined in </w:t>
            </w:r>
            <w:r w:rsidR="005E5735">
              <w:rPr>
                <w:rFonts w:cs="Arial"/>
              </w:rPr>
              <w:t>S-98</w:t>
            </w:r>
            <w:r w:rsidRPr="00C31E99">
              <w:rPr>
                <w:rFonts w:cs="Arial"/>
              </w:rPr>
              <w:t xml:space="preserve"> </w:t>
            </w:r>
            <w:r w:rsidR="00A46DE9">
              <w:rPr>
                <w:rFonts w:cs="Arial"/>
              </w:rPr>
              <w:t>D-3.1</w:t>
            </w:r>
          </w:p>
          <w:p w14:paraId="5D143C33" w14:textId="77777777" w:rsidR="00B43777" w:rsidRDefault="00B43777" w:rsidP="00541D1A">
            <w:pPr>
              <w:rPr>
                <w:rFonts w:cs="Arial"/>
                <w:sz w:val="18"/>
                <w:szCs w:val="18"/>
              </w:rPr>
            </w:pPr>
          </w:p>
          <w:p w14:paraId="69EF5DB1" w14:textId="77777777" w:rsidR="005614DA" w:rsidRDefault="005614DA" w:rsidP="00541D1A">
            <w:pPr>
              <w:rPr>
                <w:ins w:id="9194" w:author="jonathan pritchard" w:date="2025-01-23T13:48:00Z" w16du:dateUtc="2025-01-23T13:48:00Z"/>
                <w:rFonts w:cs="Arial"/>
                <w:sz w:val="18"/>
                <w:szCs w:val="18"/>
              </w:rPr>
            </w:pPr>
          </w:p>
          <w:tbl>
            <w:tblPr>
              <w:tblStyle w:val="TableGrid"/>
              <w:tblW w:w="0" w:type="auto"/>
              <w:tblLook w:val="04A0" w:firstRow="1" w:lastRow="0" w:firstColumn="1" w:lastColumn="0" w:noHBand="0" w:noVBand="1"/>
            </w:tblPr>
            <w:tblGrid>
              <w:gridCol w:w="4650"/>
              <w:gridCol w:w="4650"/>
            </w:tblGrid>
            <w:tr w:rsidR="005614DA" w:rsidRPr="00C31E99" w14:paraId="7A0122F3" w14:textId="77777777" w:rsidTr="00087740">
              <w:tc>
                <w:tcPr>
                  <w:tcW w:w="4650" w:type="dxa"/>
                </w:tcPr>
                <w:p w14:paraId="3C583426" w14:textId="77777777" w:rsidR="005614DA" w:rsidRPr="00C31E99" w:rsidRDefault="005614DA" w:rsidP="005614DA">
                  <w:pPr>
                    <w:rPr>
                      <w:rFonts w:cs="Arial"/>
                    </w:rPr>
                  </w:pPr>
                  <w:r w:rsidRPr="00C31E99">
                    <w:rPr>
                      <w:rFonts w:cs="Arial"/>
                    </w:rPr>
                    <w:t>S-102 Coverage only.</w:t>
                  </w:r>
                </w:p>
              </w:tc>
              <w:tc>
                <w:tcPr>
                  <w:tcW w:w="4650" w:type="dxa"/>
                </w:tcPr>
                <w:p w14:paraId="1ED55A97" w14:textId="77777777" w:rsidR="005614DA" w:rsidRPr="00C31E99" w:rsidRDefault="005614DA" w:rsidP="005614DA">
                  <w:pPr>
                    <w:rPr>
                      <w:rFonts w:cs="Arial"/>
                    </w:rPr>
                  </w:pPr>
                  <w:r w:rsidRPr="00C31E99">
                    <w:rPr>
                      <w:rFonts w:cs="Arial"/>
                      <w:i/>
                      <w:iCs/>
                      <w:noProof/>
                      <w:position w:val="-1"/>
                      <w:lang w:val="en-IN" w:eastAsia="en-IN"/>
                    </w:rPr>
                    <w:drawing>
                      <wp:inline distT="0" distB="0" distL="0" distR="0" wp14:anchorId="5F363E85" wp14:editId="3F096BD4">
                        <wp:extent cx="2169795" cy="263525"/>
                        <wp:effectExtent l="0" t="0" r="1905"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69795" cy="263525"/>
                                </a:xfrm>
                                <a:prstGeom prst="rect">
                                  <a:avLst/>
                                </a:prstGeom>
                                <a:noFill/>
                                <a:ln>
                                  <a:noFill/>
                                </a:ln>
                              </pic:spPr>
                            </pic:pic>
                          </a:graphicData>
                        </a:graphic>
                      </wp:inline>
                    </w:drawing>
                  </w:r>
                </w:p>
              </w:tc>
            </w:tr>
            <w:tr w:rsidR="005614DA" w:rsidRPr="00C31E99" w14:paraId="251370B8" w14:textId="77777777" w:rsidTr="00087740">
              <w:tc>
                <w:tcPr>
                  <w:tcW w:w="4650" w:type="dxa"/>
                </w:tcPr>
                <w:p w14:paraId="18A6CB27" w14:textId="77777777" w:rsidR="005614DA" w:rsidRPr="00C31E99" w:rsidRDefault="005614DA" w:rsidP="005614DA">
                  <w:pPr>
                    <w:rPr>
                      <w:rFonts w:cs="Arial"/>
                    </w:rPr>
                  </w:pPr>
                  <w:r w:rsidRPr="00C31E99">
                    <w:rPr>
                      <w:rFonts w:cs="Arial"/>
                    </w:rPr>
                    <w:t>S-104 and S-102 Coverage</w:t>
                  </w:r>
                </w:p>
              </w:tc>
              <w:tc>
                <w:tcPr>
                  <w:tcW w:w="4650" w:type="dxa"/>
                </w:tcPr>
                <w:p w14:paraId="51CC48D8" w14:textId="77777777" w:rsidR="005614DA" w:rsidRPr="00C31E99" w:rsidRDefault="005614DA" w:rsidP="005614DA">
                  <w:pPr>
                    <w:rPr>
                      <w:rFonts w:cs="Arial"/>
                    </w:rPr>
                  </w:pPr>
                  <w:r w:rsidRPr="00C31E99">
                    <w:rPr>
                      <w:rFonts w:cs="Arial"/>
                      <w:noProof/>
                      <w:lang w:val="en-IN" w:eastAsia="en-IN"/>
                    </w:rPr>
                    <w:drawing>
                      <wp:inline distT="0" distB="0" distL="0" distR="0" wp14:anchorId="677A72FD" wp14:editId="36411546">
                        <wp:extent cx="2566670" cy="222095"/>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609673" cy="225816"/>
                                </a:xfrm>
                                <a:prstGeom prst="rect">
                                  <a:avLst/>
                                </a:prstGeom>
                                <a:noFill/>
                                <a:ln>
                                  <a:noFill/>
                                </a:ln>
                              </pic:spPr>
                            </pic:pic>
                          </a:graphicData>
                        </a:graphic>
                      </wp:inline>
                    </w:drawing>
                  </w:r>
                </w:p>
              </w:tc>
            </w:tr>
            <w:tr w:rsidR="005614DA" w:rsidRPr="00C31E99" w14:paraId="1A31718D" w14:textId="77777777" w:rsidTr="00087740">
              <w:tc>
                <w:tcPr>
                  <w:tcW w:w="4650" w:type="dxa"/>
                </w:tcPr>
                <w:p w14:paraId="75D80C0C" w14:textId="77777777" w:rsidR="005614DA" w:rsidRPr="00C31E99" w:rsidRDefault="005614DA" w:rsidP="005614DA">
                  <w:pPr>
                    <w:rPr>
                      <w:rFonts w:cs="Arial"/>
                    </w:rPr>
                  </w:pPr>
                  <w:r w:rsidRPr="00C31E99">
                    <w:rPr>
                      <w:rFonts w:cs="Arial"/>
                    </w:rPr>
                    <w:t>Vertical Clearance value</w:t>
                  </w:r>
                </w:p>
              </w:tc>
              <w:tc>
                <w:tcPr>
                  <w:tcW w:w="4650" w:type="dxa"/>
                </w:tcPr>
                <w:p w14:paraId="7C5313F4" w14:textId="77777777" w:rsidR="005614DA" w:rsidRPr="00C31E99" w:rsidRDefault="005614DA" w:rsidP="005614DA">
                  <w:pPr>
                    <w:rPr>
                      <w:rFonts w:cs="Arial"/>
                    </w:rPr>
                  </w:pPr>
                  <w:r w:rsidRPr="00C31E99">
                    <w:rPr>
                      <w:rFonts w:cs="Arial"/>
                      <w:noProof/>
                      <w:lang w:val="en-IN" w:eastAsia="en-IN"/>
                    </w:rPr>
                    <w:drawing>
                      <wp:inline distT="0" distB="0" distL="0" distR="0" wp14:anchorId="3B6F12AD" wp14:editId="6AC0CFA1">
                        <wp:extent cx="2676525" cy="14993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25926" cy="152697"/>
                                </a:xfrm>
                                <a:prstGeom prst="rect">
                                  <a:avLst/>
                                </a:prstGeom>
                                <a:noFill/>
                                <a:ln>
                                  <a:noFill/>
                                </a:ln>
                              </pic:spPr>
                            </pic:pic>
                          </a:graphicData>
                        </a:graphic>
                      </wp:inline>
                    </w:drawing>
                  </w:r>
                </w:p>
              </w:tc>
            </w:tr>
          </w:tbl>
          <w:p w14:paraId="75DDF613" w14:textId="77777777" w:rsidR="005614DA" w:rsidRPr="00C31E99" w:rsidRDefault="005614DA" w:rsidP="005614DA">
            <w:pPr>
              <w:rPr>
                <w:rFonts w:cs="Arial"/>
              </w:rPr>
            </w:pPr>
          </w:p>
          <w:p w14:paraId="6C566124" w14:textId="77777777" w:rsidR="00B43777" w:rsidRPr="00340B0D" w:rsidRDefault="00B43777" w:rsidP="00541D1A">
            <w:pPr>
              <w:jc w:val="center"/>
              <w:rPr>
                <w:ins w:id="9195" w:author="jonathan pritchard" w:date="2025-01-23T13:48:00Z" w16du:dateUtc="2025-01-23T13:48:00Z"/>
                <w:rFonts w:cs="Arial"/>
                <w:sz w:val="18"/>
                <w:szCs w:val="18"/>
              </w:rPr>
            </w:pPr>
          </w:p>
          <w:p w14:paraId="48D9A281" w14:textId="77777777" w:rsidR="00B43777" w:rsidRDefault="00B43777" w:rsidP="00541D1A">
            <w:pPr>
              <w:tabs>
                <w:tab w:val="left" w:pos="3048"/>
              </w:tabs>
              <w:jc w:val="center"/>
              <w:rPr>
                <w:ins w:id="9196" w:author="jonathan pritchard" w:date="2025-01-23T13:48:00Z" w16du:dateUtc="2025-01-23T13:48:00Z"/>
                <w:rFonts w:cs="Arial"/>
                <w:sz w:val="18"/>
                <w:szCs w:val="18"/>
              </w:rPr>
            </w:pPr>
          </w:p>
          <w:p w14:paraId="603C1597" w14:textId="77777777" w:rsidR="00B43777" w:rsidRPr="00340B0D" w:rsidRDefault="00B43777" w:rsidP="00541D1A">
            <w:pPr>
              <w:tabs>
                <w:tab w:val="left" w:pos="3048"/>
              </w:tabs>
              <w:jc w:val="center"/>
              <w:rPr>
                <w:ins w:id="9197" w:author="jonathan pritchard" w:date="2025-01-23T13:48:00Z" w16du:dateUtc="2025-01-23T13:48:00Z"/>
                <w:rFonts w:cs="Arial"/>
                <w:sz w:val="18"/>
                <w:szCs w:val="18"/>
              </w:rPr>
            </w:pPr>
          </w:p>
          <w:p w14:paraId="7C151CD1" w14:textId="77777777" w:rsidR="00B43777" w:rsidRDefault="00B43777" w:rsidP="00541D1A">
            <w:pPr>
              <w:jc w:val="center"/>
              <w:rPr>
                <w:ins w:id="9198" w:author="jonathan pritchard" w:date="2025-01-23T13:48:00Z" w16du:dateUtc="2025-01-23T13:48:00Z"/>
                <w:rFonts w:cs="Arial"/>
                <w:sz w:val="18"/>
                <w:szCs w:val="18"/>
              </w:rPr>
            </w:pPr>
          </w:p>
          <w:p w14:paraId="50FF6B65" w14:textId="77777777" w:rsidR="00B43777" w:rsidRDefault="00B43777" w:rsidP="00541D1A">
            <w:pPr>
              <w:jc w:val="center"/>
              <w:rPr>
                <w:ins w:id="9199" w:author="jonathan pritchard" w:date="2025-01-23T13:48:00Z" w16du:dateUtc="2025-01-23T13:48:00Z"/>
                <w:rFonts w:cs="Arial"/>
                <w:sz w:val="18"/>
                <w:szCs w:val="18"/>
              </w:rPr>
            </w:pPr>
          </w:p>
          <w:p w14:paraId="71C7EA10" w14:textId="77777777" w:rsidR="00B43777" w:rsidRPr="00340B0D" w:rsidRDefault="00B43777" w:rsidP="00541D1A">
            <w:pPr>
              <w:rPr>
                <w:ins w:id="9200" w:author="jonathan pritchard" w:date="2025-01-23T13:48:00Z" w16du:dateUtc="2025-01-23T13:48:00Z"/>
                <w:rFonts w:cs="Arial"/>
                <w:sz w:val="18"/>
                <w:szCs w:val="18"/>
              </w:rPr>
            </w:pPr>
          </w:p>
        </w:tc>
      </w:tr>
    </w:tbl>
    <w:p w14:paraId="1F3045CF" w14:textId="77777777" w:rsidR="00B43777" w:rsidRDefault="00B43777" w:rsidP="00B43777">
      <w:pPr>
        <w:rPr>
          <w:ins w:id="9201" w:author="jonathan pritchard" w:date="2025-01-23T13:47:00Z" w16du:dateUtc="2025-01-23T13:47:00Z"/>
        </w:rPr>
      </w:pPr>
    </w:p>
    <w:p w14:paraId="7D06710E" w14:textId="77777777" w:rsidR="00B43777" w:rsidRPr="00B43777" w:rsidRDefault="00B43777">
      <w:pPr>
        <w:rPr>
          <w:b/>
          <w:rPrChange w:id="9202" w:author="jonathan pritchard" w:date="2025-01-23T13:47:00Z" w16du:dateUtc="2025-01-23T13:47:00Z">
            <w:rPr>
              <w:rFonts w:cs="Arial"/>
              <w:b w:val="0"/>
              <w:color w:val="000000" w:themeColor="text1"/>
            </w:rPr>
          </w:rPrChange>
        </w:rPr>
        <w:pPrChange w:id="9203" w:author="jonathan pritchard" w:date="2025-01-23T13:47:00Z" w16du:dateUtc="2025-01-23T13:47:00Z">
          <w:pPr>
            <w:pStyle w:val="Heading1"/>
            <w:numPr>
              <w:ilvl w:val="2"/>
              <w:numId w:val="73"/>
            </w:numPr>
            <w:tabs>
              <w:tab w:val="clear" w:pos="432"/>
              <w:tab w:val="left" w:pos="567"/>
            </w:tabs>
            <w:spacing w:after="120"/>
            <w:ind w:left="709" w:hanging="709"/>
          </w:pPr>
        </w:pPrChange>
      </w:pPr>
    </w:p>
    <w:p w14:paraId="74E44D92" w14:textId="77777777" w:rsidR="007971E1" w:rsidRDefault="007971E1">
      <w:pPr>
        <w:pStyle w:val="Heading3"/>
        <w:numPr>
          <w:ilvl w:val="0"/>
          <w:numId w:val="0"/>
        </w:numPr>
        <w:rPr>
          <w:ins w:id="9204" w:author="jonathan pritchard" w:date="2024-10-24T13:07:00Z" w16du:dateUtc="2024-10-24T12:07:00Z"/>
        </w:rPr>
        <w:pPrChange w:id="9205" w:author="jonathan pritchard" w:date="2024-10-24T13:08:00Z" w16du:dateUtc="2024-10-24T12:08:00Z">
          <w:pPr>
            <w:pStyle w:val="Heading3"/>
          </w:pPr>
        </w:pPrChange>
      </w:pPr>
    </w:p>
    <w:p w14:paraId="7580D1D9" w14:textId="77777777" w:rsidR="007971E1" w:rsidRDefault="007971E1" w:rsidP="007971E1">
      <w:pPr>
        <w:rPr>
          <w:ins w:id="9206" w:author="jonathan pritchard" w:date="2024-10-24T13:07:00Z" w16du:dateUtc="2024-10-24T12:07:00Z"/>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7971E1" w:rsidRPr="004065B1" w14:paraId="373F6A74" w14:textId="77777777" w:rsidTr="00251401">
        <w:trPr>
          <w:trHeight w:val="454"/>
          <w:tblHeader/>
          <w:ins w:id="9207" w:author="jonathan pritchard" w:date="2024-10-24T13:07:00Z"/>
        </w:trPr>
        <w:tc>
          <w:tcPr>
            <w:tcW w:w="2381" w:type="dxa"/>
            <w:shd w:val="clear" w:color="auto" w:fill="E5B8B7" w:themeFill="accent2" w:themeFillTint="66"/>
            <w:vAlign w:val="center"/>
          </w:tcPr>
          <w:p w14:paraId="69FF5CC1" w14:textId="77777777" w:rsidR="007971E1" w:rsidRPr="004065B1" w:rsidRDefault="007971E1" w:rsidP="00087740">
            <w:pPr>
              <w:rPr>
                <w:ins w:id="9208" w:author="jonathan pritchard" w:date="2024-10-24T13:07:00Z" w16du:dateUtc="2024-10-24T12:07:00Z"/>
              </w:rPr>
            </w:pPr>
            <w:ins w:id="9209" w:author="jonathan pritchard" w:date="2024-10-24T13:07:00Z" w16du:dateUtc="2024-10-24T12:07:00Z">
              <w:r w:rsidRPr="000A066E">
                <w:rPr>
                  <w:b/>
                </w:rPr>
                <w:t>Test Reference</w:t>
              </w:r>
            </w:ins>
          </w:p>
        </w:tc>
        <w:tc>
          <w:tcPr>
            <w:tcW w:w="2381" w:type="dxa"/>
            <w:shd w:val="clear" w:color="auto" w:fill="FFFFFF" w:themeFill="background1"/>
            <w:vAlign w:val="center"/>
          </w:tcPr>
          <w:p w14:paraId="049639C0" w14:textId="6EE3CBD0" w:rsidR="007971E1" w:rsidRPr="004065B1" w:rsidRDefault="007971E1" w:rsidP="00087740">
            <w:pPr>
              <w:rPr>
                <w:ins w:id="9210" w:author="jonathan pritchard" w:date="2024-10-24T13:07:00Z" w16du:dateUtc="2024-10-24T12:07:00Z"/>
              </w:rPr>
            </w:pPr>
            <w:proofErr w:type="spellStart"/>
            <w:r>
              <w:t>UncertaintyWLA</w:t>
            </w:r>
            <w:proofErr w:type="spellEnd"/>
          </w:p>
        </w:tc>
        <w:tc>
          <w:tcPr>
            <w:tcW w:w="2382" w:type="dxa"/>
            <w:shd w:val="clear" w:color="auto" w:fill="E5B8B7" w:themeFill="accent2" w:themeFillTint="66"/>
            <w:vAlign w:val="center"/>
          </w:tcPr>
          <w:p w14:paraId="123221DE" w14:textId="77777777" w:rsidR="007971E1" w:rsidRPr="004065B1" w:rsidRDefault="007971E1" w:rsidP="00087740">
            <w:pPr>
              <w:rPr>
                <w:ins w:id="9211" w:author="jonathan pritchard" w:date="2024-10-24T13:07:00Z" w16du:dateUtc="2024-10-24T12:07:00Z"/>
              </w:rPr>
            </w:pPr>
            <w:ins w:id="9212" w:author="jonathan pritchard" w:date="2024-10-24T13:07:00Z" w16du:dateUtc="2024-10-24T12:07:00Z">
              <w:r w:rsidRPr="000A066E">
                <w:rPr>
                  <w:b/>
                </w:rPr>
                <w:t>IHO Reference</w:t>
              </w:r>
            </w:ins>
          </w:p>
        </w:tc>
        <w:tc>
          <w:tcPr>
            <w:tcW w:w="2382" w:type="dxa"/>
            <w:shd w:val="clear" w:color="auto" w:fill="FFFFFF" w:themeFill="background1"/>
            <w:vAlign w:val="center"/>
          </w:tcPr>
          <w:p w14:paraId="2849EE15" w14:textId="23F9BB2F" w:rsidR="007971E1" w:rsidRPr="004065B1" w:rsidRDefault="00251401" w:rsidP="00087740">
            <w:pPr>
              <w:jc w:val="left"/>
              <w:rPr>
                <w:ins w:id="9213" w:author="jonathan pritchard" w:date="2024-10-24T13:07:00Z" w16du:dateUtc="2024-10-24T12:07:00Z"/>
              </w:rPr>
            </w:pPr>
            <w:r>
              <w:t>S-98 Appendix D-2</w:t>
            </w:r>
          </w:p>
        </w:tc>
      </w:tr>
      <w:tr w:rsidR="007971E1" w14:paraId="3A7A922A" w14:textId="77777777" w:rsidTr="00087740">
        <w:trPr>
          <w:tblHeader/>
          <w:ins w:id="9214" w:author="jonathan pritchard" w:date="2024-10-24T13:07:00Z"/>
        </w:trPr>
        <w:tc>
          <w:tcPr>
            <w:tcW w:w="9526" w:type="dxa"/>
            <w:gridSpan w:val="4"/>
            <w:shd w:val="clear" w:color="auto" w:fill="E5B8B7" w:themeFill="accent2" w:themeFillTint="66"/>
            <w:vAlign w:val="center"/>
          </w:tcPr>
          <w:p w14:paraId="16E3C148" w14:textId="77777777" w:rsidR="007971E1" w:rsidRDefault="007971E1" w:rsidP="00087740">
            <w:pPr>
              <w:rPr>
                <w:ins w:id="9215" w:author="jonathan pritchard" w:date="2024-10-24T13:07:00Z" w16du:dateUtc="2024-10-24T12:07:00Z"/>
              </w:rPr>
            </w:pPr>
            <w:ins w:id="9216" w:author="jonathan pritchard" w:date="2024-10-24T13:07:00Z" w16du:dateUtc="2024-10-24T12:07:00Z">
              <w:r w:rsidRPr="000A066E">
                <w:rPr>
                  <w:b/>
                </w:rPr>
                <w:t>Test description</w:t>
              </w:r>
            </w:ins>
          </w:p>
        </w:tc>
      </w:tr>
      <w:tr w:rsidR="007971E1" w:rsidRPr="005D2431" w14:paraId="1970F09D" w14:textId="77777777" w:rsidTr="00087740">
        <w:trPr>
          <w:tblHeader/>
          <w:ins w:id="9217" w:author="jonathan pritchard" w:date="2024-10-24T13:07:00Z"/>
        </w:trPr>
        <w:tc>
          <w:tcPr>
            <w:tcW w:w="9526" w:type="dxa"/>
            <w:gridSpan w:val="4"/>
            <w:vAlign w:val="center"/>
          </w:tcPr>
          <w:p w14:paraId="0B463924" w14:textId="77777777" w:rsidR="007971E1" w:rsidRDefault="007971E1" w:rsidP="00087740">
            <w:pPr>
              <w:pStyle w:val="ListParagraph"/>
              <w:rPr>
                <w:ins w:id="9218" w:author="jonathan pritchard" w:date="2024-10-24T13:07:00Z" w16du:dateUtc="2024-10-24T12:07:00Z"/>
                <w:i/>
              </w:rPr>
            </w:pPr>
          </w:p>
          <w:p w14:paraId="2920693A" w14:textId="77777777" w:rsidR="007971E1" w:rsidRDefault="007971E1" w:rsidP="007971E1">
            <w:pPr>
              <w:pStyle w:val="ListParagraph"/>
              <w:numPr>
                <w:ilvl w:val="0"/>
                <w:numId w:val="84"/>
              </w:numPr>
              <w:rPr>
                <w:i/>
              </w:rPr>
            </w:pPr>
            <w:ins w:id="9219" w:author="jonathan pritchard" w:date="2024-10-24T13:08:00Z" w16du:dateUtc="2024-10-24T12:08:00Z">
              <w:r>
                <w:rPr>
                  <w:i/>
                </w:rPr>
                <w:t xml:space="preserve">Test </w:t>
              </w:r>
            </w:ins>
            <w:r>
              <w:rPr>
                <w:i/>
              </w:rPr>
              <w:t xml:space="preserve">that the vertical uncertainty values are always included in the WLA calculations. </w:t>
            </w:r>
          </w:p>
          <w:p w14:paraId="71447B1C" w14:textId="77777777" w:rsidR="007971E1" w:rsidRDefault="007971E1" w:rsidP="007971E1">
            <w:pPr>
              <w:pStyle w:val="ListParagraph"/>
              <w:numPr>
                <w:ilvl w:val="0"/>
                <w:numId w:val="84"/>
              </w:numPr>
              <w:rPr>
                <w:i/>
              </w:rPr>
            </w:pPr>
            <w:r>
              <w:rPr>
                <w:i/>
              </w:rPr>
              <w:t xml:space="preserve">This is done with the specific datasets and via interrogation to ensure the user is aware of the WLA uncertainty values (from S-104) and their addition to S-102. </w:t>
            </w:r>
          </w:p>
          <w:p w14:paraId="501B5B6A" w14:textId="77777777" w:rsidR="007971E1" w:rsidRDefault="007971E1" w:rsidP="007971E1">
            <w:pPr>
              <w:pStyle w:val="ListParagraph"/>
              <w:numPr>
                <w:ilvl w:val="0"/>
                <w:numId w:val="84"/>
              </w:numPr>
              <w:rPr>
                <w:i/>
              </w:rPr>
            </w:pPr>
            <w:r>
              <w:rPr>
                <w:i/>
              </w:rPr>
              <w:t xml:space="preserve">Datasets must include vertical uncertainty in </w:t>
            </w:r>
            <w:r>
              <w:rPr>
                <w:b/>
                <w:bCs/>
                <w:i/>
              </w:rPr>
              <w:t>both</w:t>
            </w:r>
            <w:r>
              <w:rPr>
                <w:i/>
              </w:rPr>
              <w:t xml:space="preserve"> S-102 and S-104 and the values / calculations be visible to the end user.</w:t>
            </w:r>
          </w:p>
          <w:p w14:paraId="146E2BD3" w14:textId="74461D99" w:rsidR="007971E1" w:rsidRDefault="007971E1" w:rsidP="007971E1">
            <w:pPr>
              <w:pStyle w:val="ListParagraph"/>
              <w:numPr>
                <w:ilvl w:val="0"/>
                <w:numId w:val="84"/>
              </w:numPr>
              <w:rPr>
                <w:i/>
              </w:rPr>
            </w:pPr>
            <w:r>
              <w:rPr>
                <w:i/>
              </w:rPr>
              <w:t>The calculations must also be carried out on drying heights as well as depth.</w:t>
            </w:r>
          </w:p>
          <w:p w14:paraId="7D68D3F0" w14:textId="262AFF02" w:rsidR="007971E1" w:rsidRDefault="007971E1" w:rsidP="007971E1">
            <w:pPr>
              <w:pStyle w:val="ListParagraph"/>
              <w:numPr>
                <w:ilvl w:val="0"/>
                <w:numId w:val="84"/>
              </w:numPr>
              <w:rPr>
                <w:i/>
              </w:rPr>
            </w:pPr>
            <w:r>
              <w:rPr>
                <w:i/>
              </w:rPr>
              <w:t>Projected and unprojected test cases should be added.</w:t>
            </w:r>
          </w:p>
          <w:p w14:paraId="4137162A" w14:textId="77777777" w:rsidR="007971E1" w:rsidRDefault="007971E1" w:rsidP="007971E1">
            <w:pPr>
              <w:rPr>
                <w:i/>
              </w:rPr>
            </w:pPr>
          </w:p>
          <w:p w14:paraId="51648C8D" w14:textId="04FE67F1" w:rsidR="007971E1" w:rsidRPr="007971E1" w:rsidRDefault="007971E1" w:rsidP="007971E1">
            <w:pPr>
              <w:rPr>
                <w:ins w:id="9220" w:author="jonathan pritchard" w:date="2024-10-24T13:07:00Z" w16du:dateUtc="2024-10-24T12:07:00Z"/>
                <w:i/>
              </w:rPr>
            </w:pPr>
          </w:p>
        </w:tc>
      </w:tr>
    </w:tbl>
    <w:p w14:paraId="6BF4ED9D" w14:textId="5A9450C7" w:rsidR="00B43777" w:rsidRDefault="00B43777" w:rsidP="006C7785">
      <w:pPr>
        <w:rPr>
          <w:ins w:id="9221" w:author="jonathan pritchard" w:date="2025-01-23T13:48:00Z" w16du:dateUtc="2025-01-23T13:48:00Z"/>
        </w:rPr>
      </w:pPr>
    </w:p>
    <w:p w14:paraId="06EBBDEF" w14:textId="77777777" w:rsidR="00B43777" w:rsidRDefault="00B43777">
      <w:pPr>
        <w:widowControl/>
        <w:spacing w:line="240" w:lineRule="auto"/>
        <w:jc w:val="left"/>
        <w:rPr>
          <w:ins w:id="9222" w:author="jonathan pritchard" w:date="2025-01-23T13:48:00Z" w16du:dateUtc="2025-01-23T13:48:00Z"/>
        </w:rPr>
      </w:pPr>
      <w:ins w:id="9223" w:author="jonathan pritchard" w:date="2025-01-23T13:48:00Z" w16du:dateUtc="2025-01-23T13:48:00Z">
        <w:r>
          <w:br w:type="page"/>
        </w:r>
      </w:ins>
    </w:p>
    <w:p w14:paraId="5C0C2FD8" w14:textId="77777777" w:rsidR="006C7785" w:rsidRDefault="006C7785" w:rsidP="006C7785"/>
    <w:p w14:paraId="2E4CA3C3" w14:textId="77777777" w:rsidR="006C7785" w:rsidRDefault="006C7785" w:rsidP="006C7785">
      <w:pPr>
        <w:pStyle w:val="Heading1"/>
        <w:numPr>
          <w:ilvl w:val="2"/>
          <w:numId w:val="73"/>
        </w:numPr>
        <w:tabs>
          <w:tab w:val="left" w:pos="567"/>
        </w:tabs>
        <w:spacing w:after="120"/>
        <w:ind w:left="709" w:hanging="709"/>
        <w:rPr>
          <w:ins w:id="9224" w:author="jonathan pritchard" w:date="2025-01-23T13:48:00Z" w16du:dateUtc="2025-01-23T13:48:00Z"/>
          <w:rFonts w:cs="Arial"/>
          <w:color w:val="000000" w:themeColor="text1"/>
        </w:rPr>
      </w:pPr>
      <w:bookmarkStart w:id="9225" w:name="_Toc189647892"/>
      <w:r w:rsidRPr="00706AA2">
        <w:rPr>
          <w:rFonts w:cs="Arial"/>
          <w:color w:val="000000" w:themeColor="text1"/>
        </w:rPr>
        <w:t>Water Level Adjustment across a time period</w:t>
      </w:r>
      <w:bookmarkEnd w:id="9225"/>
    </w:p>
    <w:p w14:paraId="01004FB4" w14:textId="77777777" w:rsidR="00B43777" w:rsidRPr="00B43777" w:rsidRDefault="00B43777">
      <w:pPr>
        <w:rPr>
          <w:b/>
          <w:rPrChange w:id="9226" w:author="jonathan pritchard" w:date="2025-01-23T13:48:00Z" w16du:dateUtc="2025-01-23T13:48:00Z">
            <w:rPr>
              <w:rFonts w:cs="Arial"/>
              <w:b w:val="0"/>
              <w:color w:val="000000" w:themeColor="text1"/>
            </w:rPr>
          </w:rPrChange>
        </w:rPr>
        <w:pPrChange w:id="9227" w:author="jonathan pritchard" w:date="2025-01-23T13:48:00Z" w16du:dateUtc="2025-01-23T13:48:00Z">
          <w:pPr>
            <w:pStyle w:val="Heading1"/>
            <w:numPr>
              <w:ilvl w:val="2"/>
              <w:numId w:val="73"/>
            </w:numPr>
            <w:tabs>
              <w:tab w:val="clear" w:pos="432"/>
              <w:tab w:val="left" w:pos="567"/>
            </w:tabs>
            <w:spacing w:after="120"/>
            <w:ind w:left="709" w:hanging="709"/>
          </w:pPr>
        </w:pPrChange>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9228" w:author="jonathan pritchard" w:date="2025-01-23T13:48:00Z" w16du:dateUtc="2025-01-23T13:48: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9229">
          <w:tblGrid>
            <w:gridCol w:w="2381"/>
            <w:gridCol w:w="2381"/>
            <w:gridCol w:w="2382"/>
            <w:gridCol w:w="2382"/>
          </w:tblGrid>
        </w:tblGridChange>
      </w:tblGrid>
      <w:tr w:rsidR="006C7785" w14:paraId="6EEE3151" w14:textId="77777777" w:rsidTr="00251401">
        <w:trPr>
          <w:trHeight w:val="454"/>
          <w:tblHeader/>
          <w:trPrChange w:id="9230" w:author="jonathan pritchard" w:date="2025-01-23T13:48:00Z" w16du:dateUtc="2025-01-23T13:48:00Z">
            <w:trPr>
              <w:trHeight w:val="454"/>
              <w:tblHeader/>
            </w:trPr>
          </w:trPrChange>
        </w:trPr>
        <w:tc>
          <w:tcPr>
            <w:tcW w:w="2381" w:type="dxa"/>
            <w:shd w:val="clear" w:color="auto" w:fill="BFBFBF" w:themeFill="background1" w:themeFillShade="BF"/>
            <w:vAlign w:val="center"/>
            <w:tcPrChange w:id="9231" w:author="jonathan pritchard" w:date="2025-01-23T13:48:00Z" w16du:dateUtc="2025-01-23T13:48:00Z">
              <w:tcPr>
                <w:tcW w:w="2381" w:type="dxa"/>
                <w:shd w:val="clear" w:color="auto" w:fill="CCFFCC"/>
                <w:vAlign w:val="center"/>
              </w:tcPr>
            </w:tcPrChange>
          </w:tcPr>
          <w:p w14:paraId="4D332FE7" w14:textId="77777777" w:rsidR="006C7785" w:rsidRPr="00706AA2" w:rsidRDefault="006C7785" w:rsidP="00380FCD">
            <w:pPr>
              <w:rPr>
                <w:rFonts w:cs="Arial"/>
              </w:rPr>
            </w:pPr>
            <w:r w:rsidRPr="00706AA2">
              <w:rPr>
                <w:rFonts w:cs="Arial"/>
                <w:b/>
              </w:rPr>
              <w:t>Test Reference</w:t>
            </w:r>
          </w:p>
        </w:tc>
        <w:tc>
          <w:tcPr>
            <w:tcW w:w="2381" w:type="dxa"/>
            <w:shd w:val="clear" w:color="auto" w:fill="FFFFFF" w:themeFill="background1"/>
            <w:vAlign w:val="center"/>
            <w:tcPrChange w:id="9232" w:author="jonathan pritchard" w:date="2025-01-23T13:48:00Z" w16du:dateUtc="2025-01-23T13:48:00Z">
              <w:tcPr>
                <w:tcW w:w="2381" w:type="dxa"/>
                <w:shd w:val="clear" w:color="auto" w:fill="CCFFCC"/>
                <w:vAlign w:val="center"/>
              </w:tcPr>
            </w:tcPrChange>
          </w:tcPr>
          <w:p w14:paraId="3FC1965F" w14:textId="77777777" w:rsidR="006C7785" w:rsidRPr="00706AA2" w:rsidRDefault="006C7785" w:rsidP="00380FCD">
            <w:pPr>
              <w:rPr>
                <w:rFonts w:cs="Arial"/>
              </w:rPr>
            </w:pPr>
            <w:proofErr w:type="spellStart"/>
            <w:r w:rsidRPr="00706AA2">
              <w:rPr>
                <w:rFonts w:cs="Arial"/>
              </w:rPr>
              <w:t>WLATimePeriod</w:t>
            </w:r>
            <w:proofErr w:type="spellEnd"/>
          </w:p>
        </w:tc>
        <w:tc>
          <w:tcPr>
            <w:tcW w:w="2382" w:type="dxa"/>
            <w:shd w:val="clear" w:color="auto" w:fill="BFBFBF" w:themeFill="background1" w:themeFillShade="BF"/>
            <w:vAlign w:val="center"/>
            <w:tcPrChange w:id="9233" w:author="jonathan pritchard" w:date="2025-01-23T13:48:00Z" w16du:dateUtc="2025-01-23T13:48:00Z">
              <w:tcPr>
                <w:tcW w:w="2382" w:type="dxa"/>
                <w:shd w:val="clear" w:color="auto" w:fill="CCFFCC"/>
                <w:vAlign w:val="center"/>
              </w:tcPr>
            </w:tcPrChange>
          </w:tcPr>
          <w:p w14:paraId="00B2921B" w14:textId="77777777" w:rsidR="006C7785" w:rsidRPr="00706AA2" w:rsidRDefault="006C7785" w:rsidP="00380FCD">
            <w:pPr>
              <w:rPr>
                <w:rFonts w:cs="Arial"/>
              </w:rPr>
            </w:pPr>
            <w:r w:rsidRPr="00706AA2">
              <w:rPr>
                <w:rFonts w:cs="Arial"/>
                <w:b/>
              </w:rPr>
              <w:t>IHO Reference</w:t>
            </w:r>
          </w:p>
        </w:tc>
        <w:tc>
          <w:tcPr>
            <w:tcW w:w="2382" w:type="dxa"/>
            <w:shd w:val="clear" w:color="auto" w:fill="FFFFFF" w:themeFill="background1"/>
            <w:vAlign w:val="center"/>
            <w:tcPrChange w:id="9234" w:author="jonathan pritchard" w:date="2025-01-23T13:48:00Z" w16du:dateUtc="2025-01-23T13:48:00Z">
              <w:tcPr>
                <w:tcW w:w="2382" w:type="dxa"/>
                <w:shd w:val="clear" w:color="auto" w:fill="CCFFCC"/>
                <w:vAlign w:val="center"/>
              </w:tcPr>
            </w:tcPrChange>
          </w:tcPr>
          <w:p w14:paraId="78CD16BC" w14:textId="598C49E2" w:rsidR="006C7785" w:rsidRPr="00706AA2" w:rsidRDefault="00251401" w:rsidP="00380FCD">
            <w:pPr>
              <w:rPr>
                <w:rFonts w:cs="Arial"/>
              </w:rPr>
            </w:pPr>
            <w:r>
              <w:t>S-98 Appendix D-2.5</w:t>
            </w:r>
          </w:p>
        </w:tc>
      </w:tr>
      <w:tr w:rsidR="006C7785" w14:paraId="2CC1CF3E" w14:textId="77777777" w:rsidTr="00B43777">
        <w:trPr>
          <w:tblHeader/>
          <w:trPrChange w:id="9235" w:author="jonathan pritchard" w:date="2025-01-23T13:48:00Z" w16du:dateUtc="2025-01-23T13:48:00Z">
            <w:trPr>
              <w:tblHeader/>
            </w:trPr>
          </w:trPrChange>
        </w:trPr>
        <w:tc>
          <w:tcPr>
            <w:tcW w:w="9526" w:type="dxa"/>
            <w:gridSpan w:val="4"/>
            <w:shd w:val="clear" w:color="auto" w:fill="BFBFBF" w:themeFill="background1" w:themeFillShade="BF"/>
            <w:vAlign w:val="center"/>
            <w:tcPrChange w:id="9236" w:author="jonathan pritchard" w:date="2025-01-23T13:48:00Z" w16du:dateUtc="2025-01-23T13:48:00Z">
              <w:tcPr>
                <w:tcW w:w="9526" w:type="dxa"/>
                <w:gridSpan w:val="4"/>
                <w:shd w:val="clear" w:color="auto" w:fill="CCFFCC"/>
                <w:vAlign w:val="center"/>
              </w:tcPr>
            </w:tcPrChange>
          </w:tcPr>
          <w:p w14:paraId="42E6D68E" w14:textId="77777777" w:rsidR="006C7785" w:rsidRPr="00706AA2" w:rsidRDefault="006C7785" w:rsidP="00380FCD">
            <w:pPr>
              <w:rPr>
                <w:rFonts w:cs="Arial"/>
              </w:rPr>
            </w:pPr>
            <w:r w:rsidRPr="00706AA2">
              <w:rPr>
                <w:rFonts w:cs="Arial"/>
                <w:b/>
              </w:rPr>
              <w:t>Test description</w:t>
            </w:r>
          </w:p>
        </w:tc>
      </w:tr>
      <w:tr w:rsidR="006C7785" w14:paraId="26F714EF" w14:textId="77777777" w:rsidTr="00380FCD">
        <w:trPr>
          <w:tblHeader/>
        </w:trPr>
        <w:tc>
          <w:tcPr>
            <w:tcW w:w="9526" w:type="dxa"/>
            <w:gridSpan w:val="4"/>
            <w:vAlign w:val="center"/>
          </w:tcPr>
          <w:p w14:paraId="22384635" w14:textId="77777777" w:rsidR="006C7785" w:rsidRPr="00706AA2" w:rsidRDefault="006C7785" w:rsidP="00380FCD">
            <w:pPr>
              <w:rPr>
                <w:rFonts w:cs="Arial"/>
                <w:i/>
              </w:rPr>
            </w:pPr>
            <w:r w:rsidRPr="00706AA2">
              <w:rPr>
                <w:rFonts w:cs="Arial"/>
                <w:i/>
              </w:rPr>
              <w:t>This test verifies that the ECDIS is able to correctly adjust water level depth values across a user defined time period.</w:t>
            </w:r>
          </w:p>
          <w:p w14:paraId="63EA1A12" w14:textId="77777777" w:rsidR="006C7785" w:rsidRPr="00706AA2" w:rsidRDefault="006C7785" w:rsidP="00380FCD">
            <w:pPr>
              <w:rPr>
                <w:rFonts w:cs="Arial"/>
                <w:i/>
              </w:rPr>
            </w:pPr>
          </w:p>
        </w:tc>
      </w:tr>
      <w:tr w:rsidR="006C7785" w14:paraId="1FB96520" w14:textId="77777777" w:rsidTr="00B43777">
        <w:trPr>
          <w:tblHeader/>
          <w:trPrChange w:id="9237" w:author="jonathan pritchard" w:date="2025-01-23T13:48:00Z" w16du:dateUtc="2025-01-23T13:48:00Z">
            <w:trPr>
              <w:tblHeader/>
            </w:trPr>
          </w:trPrChange>
        </w:trPr>
        <w:tc>
          <w:tcPr>
            <w:tcW w:w="9526" w:type="dxa"/>
            <w:gridSpan w:val="4"/>
            <w:shd w:val="clear" w:color="auto" w:fill="BFBFBF" w:themeFill="background1" w:themeFillShade="BF"/>
            <w:vAlign w:val="center"/>
            <w:tcPrChange w:id="9238" w:author="jonathan pritchard" w:date="2025-01-23T13:48:00Z" w16du:dateUtc="2025-01-23T13:48:00Z">
              <w:tcPr>
                <w:tcW w:w="9526" w:type="dxa"/>
                <w:gridSpan w:val="4"/>
                <w:shd w:val="clear" w:color="auto" w:fill="CCFFCC"/>
                <w:vAlign w:val="center"/>
              </w:tcPr>
            </w:tcPrChange>
          </w:tcPr>
          <w:p w14:paraId="6FEAD9FB" w14:textId="77777777" w:rsidR="006C7785" w:rsidRPr="00706AA2" w:rsidRDefault="006C7785" w:rsidP="00380FCD">
            <w:pPr>
              <w:rPr>
                <w:rFonts w:cs="Arial"/>
              </w:rPr>
            </w:pPr>
            <w:r w:rsidRPr="00706AA2">
              <w:rPr>
                <w:rFonts w:cs="Arial"/>
                <w:b/>
              </w:rPr>
              <w:t>Setup</w:t>
            </w:r>
          </w:p>
        </w:tc>
      </w:tr>
      <w:tr w:rsidR="006C7785" w14:paraId="4CE2FAF4" w14:textId="77777777" w:rsidTr="00380FCD">
        <w:trPr>
          <w:tblHeader/>
        </w:trPr>
        <w:tc>
          <w:tcPr>
            <w:tcW w:w="9526" w:type="dxa"/>
            <w:gridSpan w:val="4"/>
            <w:vAlign w:val="center"/>
          </w:tcPr>
          <w:p w14:paraId="266948AE" w14:textId="77777777" w:rsidR="006C7785" w:rsidRPr="00706AA2" w:rsidRDefault="006C7785" w:rsidP="00380FCD">
            <w:pPr>
              <w:rPr>
                <w:rFonts w:cs="Arial"/>
                <w:i/>
              </w:rPr>
            </w:pPr>
            <w:r w:rsidRPr="00706AA2">
              <w:rPr>
                <w:rFonts w:cs="Arial"/>
                <w:i/>
              </w:rPr>
              <w:t xml:space="preserve">As for test </w:t>
            </w:r>
            <w:proofErr w:type="spellStart"/>
            <w:r w:rsidRPr="00706AA2">
              <w:rPr>
                <w:rFonts w:cs="Arial"/>
                <w:i/>
              </w:rPr>
              <w:t>WaterLevelAdjustment</w:t>
            </w:r>
            <w:proofErr w:type="spellEnd"/>
          </w:p>
          <w:p w14:paraId="3015FCB3" w14:textId="77777777" w:rsidR="006C7785" w:rsidRPr="00706AA2" w:rsidRDefault="006C7785" w:rsidP="00380FCD">
            <w:pPr>
              <w:rPr>
                <w:rFonts w:cs="Arial"/>
                <w:i/>
              </w:rPr>
            </w:pPr>
          </w:p>
          <w:p w14:paraId="568C2F6D" w14:textId="77777777" w:rsidR="006C7785" w:rsidRPr="00706AA2" w:rsidRDefault="006C7785" w:rsidP="00380FCD">
            <w:pPr>
              <w:rPr>
                <w:rFonts w:cs="Arial"/>
                <w:i/>
              </w:rPr>
            </w:pPr>
            <w:r w:rsidRPr="00706AA2">
              <w:rPr>
                <w:rFonts w:cs="Arial"/>
                <w:i/>
              </w:rPr>
              <w:t>Set Water Level Adjustment time Period = 2021-11-08 12:30:00  to 2021-11-08 14:00:00</w:t>
            </w:r>
          </w:p>
          <w:p w14:paraId="5B043E9D" w14:textId="77777777" w:rsidR="006C7785" w:rsidRPr="00706AA2" w:rsidRDefault="006C7785" w:rsidP="00380FCD">
            <w:pPr>
              <w:rPr>
                <w:rFonts w:cs="Arial"/>
                <w:i/>
              </w:rPr>
            </w:pPr>
          </w:p>
        </w:tc>
      </w:tr>
      <w:tr w:rsidR="006C7785" w14:paraId="4B460D72" w14:textId="77777777" w:rsidTr="00B43777">
        <w:trPr>
          <w:tblHeader/>
          <w:trPrChange w:id="9239" w:author="jonathan pritchard" w:date="2025-01-23T13:48:00Z" w16du:dateUtc="2025-01-23T13:48:00Z">
            <w:trPr>
              <w:tblHeader/>
            </w:trPr>
          </w:trPrChange>
        </w:trPr>
        <w:tc>
          <w:tcPr>
            <w:tcW w:w="9526" w:type="dxa"/>
            <w:gridSpan w:val="4"/>
            <w:shd w:val="clear" w:color="auto" w:fill="BFBFBF" w:themeFill="background1" w:themeFillShade="BF"/>
            <w:vAlign w:val="center"/>
            <w:tcPrChange w:id="9240" w:author="jonathan pritchard" w:date="2025-01-23T13:48:00Z" w16du:dateUtc="2025-01-23T13:48:00Z">
              <w:tcPr>
                <w:tcW w:w="9526" w:type="dxa"/>
                <w:gridSpan w:val="4"/>
                <w:shd w:val="clear" w:color="auto" w:fill="CCFFCC"/>
                <w:vAlign w:val="center"/>
              </w:tcPr>
            </w:tcPrChange>
          </w:tcPr>
          <w:p w14:paraId="3AC24E63" w14:textId="77777777" w:rsidR="006C7785" w:rsidRPr="00706AA2" w:rsidRDefault="006C7785" w:rsidP="00380FCD">
            <w:pPr>
              <w:rPr>
                <w:rFonts w:cs="Arial"/>
              </w:rPr>
            </w:pPr>
            <w:r w:rsidRPr="00706AA2">
              <w:rPr>
                <w:rFonts w:cs="Arial"/>
                <w:b/>
              </w:rPr>
              <w:t>Action</w:t>
            </w:r>
          </w:p>
        </w:tc>
      </w:tr>
      <w:tr w:rsidR="006C7785" w14:paraId="123B04EB" w14:textId="77777777" w:rsidTr="00380FCD">
        <w:trPr>
          <w:tblHeader/>
        </w:trPr>
        <w:tc>
          <w:tcPr>
            <w:tcW w:w="9526" w:type="dxa"/>
            <w:gridSpan w:val="4"/>
            <w:vAlign w:val="center"/>
          </w:tcPr>
          <w:p w14:paraId="597EB451" w14:textId="77777777" w:rsidR="006C7785" w:rsidRPr="00706AA2" w:rsidRDefault="006C7785" w:rsidP="00380FCD">
            <w:pPr>
              <w:rPr>
                <w:rFonts w:cs="Arial"/>
                <w:i/>
              </w:rPr>
            </w:pPr>
          </w:p>
          <w:p w14:paraId="6CD86276" w14:textId="77777777" w:rsidR="006C7785" w:rsidRPr="00706AA2" w:rsidRDefault="006C7785" w:rsidP="00380FCD">
            <w:pPr>
              <w:rPr>
                <w:rFonts w:cs="Arial"/>
                <w:i/>
              </w:rPr>
            </w:pPr>
            <w:r w:rsidRPr="00706AA2">
              <w:rPr>
                <w:rFonts w:cs="Arial"/>
                <w:i/>
              </w:rPr>
              <w:t xml:space="preserve">A) Navigate to Point (XX,YY). </w:t>
            </w:r>
          </w:p>
          <w:p w14:paraId="44463D4E" w14:textId="77777777" w:rsidR="006C7785" w:rsidRPr="00706AA2" w:rsidRDefault="006C7785" w:rsidP="00380FCD">
            <w:pPr>
              <w:rPr>
                <w:rFonts w:cs="Arial"/>
                <w:i/>
              </w:rPr>
            </w:pPr>
            <w:r w:rsidRPr="00706AA2">
              <w:rPr>
                <w:rFonts w:cs="Arial"/>
                <w:i/>
              </w:rPr>
              <w:t>B) Interrogate features as shown in the image.</w:t>
            </w:r>
          </w:p>
          <w:p w14:paraId="55AABDAA" w14:textId="77777777" w:rsidR="006C7785" w:rsidRPr="00706AA2" w:rsidRDefault="006C7785" w:rsidP="00380FCD">
            <w:pPr>
              <w:rPr>
                <w:rFonts w:cs="Arial"/>
                <w:i/>
              </w:rPr>
            </w:pPr>
          </w:p>
        </w:tc>
      </w:tr>
      <w:tr w:rsidR="006C7785" w14:paraId="7650BFDD" w14:textId="77777777" w:rsidTr="00B43777">
        <w:trPr>
          <w:tblHeader/>
          <w:trPrChange w:id="9241" w:author="jonathan pritchard" w:date="2025-01-23T13:48:00Z" w16du:dateUtc="2025-01-23T13:48:00Z">
            <w:trPr>
              <w:tblHeader/>
            </w:trPr>
          </w:trPrChange>
        </w:trPr>
        <w:tc>
          <w:tcPr>
            <w:tcW w:w="9526" w:type="dxa"/>
            <w:gridSpan w:val="4"/>
            <w:shd w:val="clear" w:color="auto" w:fill="BFBFBF" w:themeFill="background1" w:themeFillShade="BF"/>
            <w:vAlign w:val="center"/>
            <w:tcPrChange w:id="9242" w:author="jonathan pritchard" w:date="2025-01-23T13:48:00Z" w16du:dateUtc="2025-01-23T13:48:00Z">
              <w:tcPr>
                <w:tcW w:w="9526" w:type="dxa"/>
                <w:gridSpan w:val="4"/>
                <w:shd w:val="clear" w:color="auto" w:fill="CCFFCC"/>
                <w:vAlign w:val="center"/>
              </w:tcPr>
            </w:tcPrChange>
          </w:tcPr>
          <w:p w14:paraId="7D385CE5" w14:textId="77777777" w:rsidR="006C7785" w:rsidRPr="00706AA2" w:rsidRDefault="006C7785" w:rsidP="00380FCD">
            <w:pPr>
              <w:rPr>
                <w:rFonts w:cs="Arial"/>
              </w:rPr>
            </w:pPr>
            <w:r w:rsidRPr="00706AA2">
              <w:rPr>
                <w:rFonts w:cs="Arial"/>
                <w:b/>
              </w:rPr>
              <w:t>Results</w:t>
            </w:r>
          </w:p>
        </w:tc>
      </w:tr>
      <w:tr w:rsidR="006C7785" w14:paraId="011BA6FA" w14:textId="77777777" w:rsidTr="00380FCD">
        <w:trPr>
          <w:tblHeader/>
        </w:trPr>
        <w:tc>
          <w:tcPr>
            <w:tcW w:w="9526" w:type="dxa"/>
            <w:gridSpan w:val="4"/>
            <w:vAlign w:val="center"/>
          </w:tcPr>
          <w:p w14:paraId="12DD7919" w14:textId="77777777" w:rsidR="006C7785" w:rsidRPr="00706AA2" w:rsidRDefault="006C7785" w:rsidP="00380FCD">
            <w:pPr>
              <w:rPr>
                <w:rFonts w:cs="Arial"/>
                <w:i/>
                <w:iCs/>
                <w:position w:val="-1"/>
                <w:lang w:val="en-US"/>
              </w:rPr>
            </w:pPr>
          </w:p>
          <w:p w14:paraId="557B78A4" w14:textId="77777777" w:rsidR="006C7785" w:rsidRPr="00706AA2" w:rsidRDefault="006C7785" w:rsidP="00380FCD">
            <w:pPr>
              <w:rPr>
                <w:rFonts w:cs="Arial"/>
                <w:i/>
                <w:iCs/>
                <w:position w:val="-1"/>
                <w:lang w:val="en-US"/>
              </w:rPr>
            </w:pPr>
            <w:r w:rsidRPr="00706AA2">
              <w:rPr>
                <w:rFonts w:cs="Arial"/>
                <w:i/>
                <w:iCs/>
                <w:position w:val="-1"/>
                <w:lang w:val="en-US"/>
              </w:rPr>
              <w:t>Verify the permanent indication is given:</w:t>
            </w:r>
          </w:p>
          <w:p w14:paraId="7CD00D22" w14:textId="77777777" w:rsidR="006C7785" w:rsidRPr="00706AA2" w:rsidRDefault="006C7785" w:rsidP="00380FCD">
            <w:pPr>
              <w:jc w:val="center"/>
              <w:rPr>
                <w:rFonts w:cs="Arial"/>
                <w:i/>
                <w:iCs/>
                <w:position w:val="-1"/>
                <w:lang w:val="en-US"/>
              </w:rPr>
            </w:pPr>
            <w:r w:rsidRPr="00706AA2">
              <w:rPr>
                <w:rFonts w:cs="Arial"/>
                <w:i/>
                <w:iCs/>
                <w:noProof/>
                <w:position w:val="-1"/>
                <w:lang w:val="en-IN" w:eastAsia="en-IN"/>
              </w:rPr>
              <w:drawing>
                <wp:inline distT="0" distB="0" distL="0" distR="0" wp14:anchorId="322FB108" wp14:editId="6AA76030">
                  <wp:extent cx="3154045" cy="240030"/>
                  <wp:effectExtent l="0" t="0" r="825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154045" cy="240030"/>
                          </a:xfrm>
                          <a:prstGeom prst="rect">
                            <a:avLst/>
                          </a:prstGeom>
                          <a:noFill/>
                          <a:ln>
                            <a:noFill/>
                          </a:ln>
                        </pic:spPr>
                      </pic:pic>
                    </a:graphicData>
                  </a:graphic>
                </wp:inline>
              </w:drawing>
            </w:r>
          </w:p>
          <w:p w14:paraId="5494BE39" w14:textId="77777777" w:rsidR="006C7785" w:rsidRPr="00706AA2" w:rsidRDefault="006C7785" w:rsidP="00380FCD">
            <w:pPr>
              <w:rPr>
                <w:rFonts w:cs="Arial"/>
                <w:i/>
                <w:iCs/>
                <w:position w:val="-1"/>
                <w:lang w:val="en-US"/>
              </w:rPr>
            </w:pPr>
            <w:r w:rsidRPr="00706AA2">
              <w:rPr>
                <w:rFonts w:cs="Arial"/>
                <w:i/>
                <w:iCs/>
                <w:position w:val="-1"/>
                <w:lang w:val="en-US"/>
              </w:rPr>
              <w:t>Verify the Adjusted Water Level values as follows:</w:t>
            </w:r>
          </w:p>
          <w:p w14:paraId="695267B2" w14:textId="77777777" w:rsidR="006C7785" w:rsidRPr="00706AA2" w:rsidRDefault="006C7785" w:rsidP="00380FCD">
            <w:pPr>
              <w:rPr>
                <w:rFonts w:cs="Arial"/>
                <w:i/>
                <w:iCs/>
                <w:position w:val="-1"/>
                <w:lang w:val="en-US"/>
              </w:rPr>
            </w:pPr>
          </w:p>
          <w:p w14:paraId="19611373" w14:textId="77777777" w:rsidR="006C7785" w:rsidRPr="00706AA2" w:rsidRDefault="006C7785" w:rsidP="00380FCD">
            <w:pPr>
              <w:rPr>
                <w:rFonts w:cs="Arial"/>
                <w:i/>
                <w:iCs/>
                <w:position w:val="-1"/>
                <w:lang w:val="en-US"/>
              </w:rPr>
            </w:pPr>
            <w:r w:rsidRPr="00706AA2">
              <w:rPr>
                <w:rFonts w:cs="Arial"/>
                <w:i/>
                <w:iCs/>
                <w:position w:val="-1"/>
                <w:lang w:val="en-US"/>
              </w:rPr>
              <w:t>[ADJUSTED values from S-102, S-104 and S-102/S-104 features across the area of coverage]</w:t>
            </w:r>
          </w:p>
          <w:p w14:paraId="3C33D8F3" w14:textId="77777777" w:rsidR="006C7785" w:rsidRPr="00706AA2" w:rsidRDefault="006C7785" w:rsidP="00380FCD">
            <w:pPr>
              <w:rPr>
                <w:rFonts w:cs="Arial"/>
                <w:i/>
                <w:iCs/>
                <w:position w:val="-1"/>
                <w:lang w:val="en-US"/>
              </w:rPr>
            </w:pPr>
          </w:p>
          <w:p w14:paraId="2C16C8A2" w14:textId="77777777" w:rsidR="006C7785" w:rsidRPr="00706AA2" w:rsidRDefault="006C7785" w:rsidP="00380FCD">
            <w:pPr>
              <w:rPr>
                <w:rFonts w:cs="Arial"/>
                <w:i/>
                <w:iCs/>
                <w:position w:val="-1"/>
                <w:lang w:val="en-US"/>
              </w:rPr>
            </w:pPr>
          </w:p>
        </w:tc>
      </w:tr>
    </w:tbl>
    <w:p w14:paraId="1CE17A2C" w14:textId="77777777" w:rsidR="006C7785" w:rsidRDefault="006C7785" w:rsidP="006C7785"/>
    <w:p w14:paraId="1118AA0D" w14:textId="3522F82B" w:rsidR="006C7785" w:rsidRPr="00706AA2" w:rsidRDefault="006C7785" w:rsidP="006C7785">
      <w:pPr>
        <w:pStyle w:val="Heading1"/>
        <w:numPr>
          <w:ilvl w:val="2"/>
          <w:numId w:val="73"/>
        </w:numPr>
        <w:tabs>
          <w:tab w:val="left" w:pos="567"/>
        </w:tabs>
        <w:spacing w:after="120"/>
        <w:ind w:left="709" w:hanging="709"/>
        <w:rPr>
          <w:rFonts w:cs="Arial"/>
          <w:b w:val="0"/>
          <w:color w:val="000000" w:themeColor="text1"/>
        </w:rPr>
      </w:pPr>
      <w:bookmarkStart w:id="9243" w:name="_Toc189647893"/>
      <w:r w:rsidRPr="00706AA2">
        <w:rPr>
          <w:rFonts w:cs="Arial"/>
          <w:color w:val="000000" w:themeColor="text1"/>
        </w:rPr>
        <w:t>WLA with non matching vertical datums</w:t>
      </w:r>
      <w:bookmarkEnd w:id="9243"/>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9244" w:author="jonathan pritchard" w:date="2025-01-23T13:48:00Z" w16du:dateUtc="2025-01-23T13:48: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9245">
          <w:tblGrid>
            <w:gridCol w:w="2381"/>
            <w:gridCol w:w="2381"/>
            <w:gridCol w:w="2382"/>
            <w:gridCol w:w="2382"/>
          </w:tblGrid>
        </w:tblGridChange>
      </w:tblGrid>
      <w:tr w:rsidR="006C7785" w:rsidRPr="00706AA2" w14:paraId="15E00317" w14:textId="77777777" w:rsidTr="00B43777">
        <w:trPr>
          <w:trHeight w:val="454"/>
          <w:tblHeader/>
          <w:trPrChange w:id="9246" w:author="jonathan pritchard" w:date="2025-01-23T13:48:00Z" w16du:dateUtc="2025-01-23T13:48:00Z">
            <w:trPr>
              <w:trHeight w:val="454"/>
              <w:tblHeader/>
            </w:trPr>
          </w:trPrChange>
        </w:trPr>
        <w:tc>
          <w:tcPr>
            <w:tcW w:w="2381" w:type="dxa"/>
            <w:shd w:val="clear" w:color="auto" w:fill="BFBFBF" w:themeFill="background1" w:themeFillShade="BF"/>
            <w:vAlign w:val="center"/>
            <w:tcPrChange w:id="9247" w:author="jonathan pritchard" w:date="2025-01-23T13:48:00Z" w16du:dateUtc="2025-01-23T13:48:00Z">
              <w:tcPr>
                <w:tcW w:w="2381" w:type="dxa"/>
                <w:shd w:val="clear" w:color="auto" w:fill="CCFFCC"/>
                <w:vAlign w:val="center"/>
              </w:tcPr>
            </w:tcPrChange>
          </w:tcPr>
          <w:p w14:paraId="7A407F4F" w14:textId="77777777" w:rsidR="006C7785" w:rsidRPr="00706AA2" w:rsidRDefault="006C7785" w:rsidP="00380FCD">
            <w:pPr>
              <w:rPr>
                <w:rFonts w:cs="Arial"/>
              </w:rPr>
            </w:pPr>
            <w:r w:rsidRPr="00706AA2">
              <w:rPr>
                <w:rFonts w:cs="Arial"/>
                <w:b/>
              </w:rPr>
              <w:t>Test Reference</w:t>
            </w:r>
          </w:p>
        </w:tc>
        <w:tc>
          <w:tcPr>
            <w:tcW w:w="2381" w:type="dxa"/>
            <w:shd w:val="clear" w:color="auto" w:fill="BFBFBF" w:themeFill="background1" w:themeFillShade="BF"/>
            <w:vAlign w:val="center"/>
            <w:tcPrChange w:id="9248" w:author="jonathan pritchard" w:date="2025-01-23T13:48:00Z" w16du:dateUtc="2025-01-23T13:48:00Z">
              <w:tcPr>
                <w:tcW w:w="2381" w:type="dxa"/>
                <w:shd w:val="clear" w:color="auto" w:fill="CCFFCC"/>
                <w:vAlign w:val="center"/>
              </w:tcPr>
            </w:tcPrChange>
          </w:tcPr>
          <w:p w14:paraId="1761064E" w14:textId="77777777" w:rsidR="006C7785" w:rsidRPr="00706AA2" w:rsidRDefault="006C7785" w:rsidP="00380FCD">
            <w:pPr>
              <w:rPr>
                <w:rFonts w:cs="Arial"/>
              </w:rPr>
            </w:pPr>
            <w:proofErr w:type="spellStart"/>
            <w:r w:rsidRPr="00706AA2">
              <w:rPr>
                <w:rFonts w:cs="Arial"/>
              </w:rPr>
              <w:t>IncompatibleDatums</w:t>
            </w:r>
            <w:proofErr w:type="spellEnd"/>
          </w:p>
        </w:tc>
        <w:tc>
          <w:tcPr>
            <w:tcW w:w="2382" w:type="dxa"/>
            <w:shd w:val="clear" w:color="auto" w:fill="BFBFBF" w:themeFill="background1" w:themeFillShade="BF"/>
            <w:vAlign w:val="center"/>
            <w:tcPrChange w:id="9249" w:author="jonathan pritchard" w:date="2025-01-23T13:48:00Z" w16du:dateUtc="2025-01-23T13:48:00Z">
              <w:tcPr>
                <w:tcW w:w="2382" w:type="dxa"/>
                <w:shd w:val="clear" w:color="auto" w:fill="CCFFCC"/>
                <w:vAlign w:val="center"/>
              </w:tcPr>
            </w:tcPrChange>
          </w:tcPr>
          <w:p w14:paraId="003B9F4E" w14:textId="77777777" w:rsidR="006C7785" w:rsidRPr="00706AA2" w:rsidRDefault="006C7785" w:rsidP="00380FCD">
            <w:pPr>
              <w:rPr>
                <w:rFonts w:cs="Arial"/>
              </w:rPr>
            </w:pPr>
            <w:r w:rsidRPr="00706AA2">
              <w:rPr>
                <w:rFonts w:cs="Arial"/>
                <w:b/>
              </w:rPr>
              <w:t>IHO Reference</w:t>
            </w:r>
          </w:p>
        </w:tc>
        <w:tc>
          <w:tcPr>
            <w:tcW w:w="2382" w:type="dxa"/>
            <w:shd w:val="clear" w:color="auto" w:fill="BFBFBF" w:themeFill="background1" w:themeFillShade="BF"/>
            <w:vAlign w:val="center"/>
            <w:tcPrChange w:id="9250" w:author="jonathan pritchard" w:date="2025-01-23T13:48:00Z" w16du:dateUtc="2025-01-23T13:48:00Z">
              <w:tcPr>
                <w:tcW w:w="2382" w:type="dxa"/>
                <w:shd w:val="clear" w:color="auto" w:fill="CCFFCC"/>
                <w:vAlign w:val="center"/>
              </w:tcPr>
            </w:tcPrChange>
          </w:tcPr>
          <w:p w14:paraId="215A078A" w14:textId="77777777" w:rsidR="006C7785" w:rsidRPr="00706AA2" w:rsidRDefault="006C7785" w:rsidP="00380FCD">
            <w:pPr>
              <w:rPr>
                <w:rFonts w:cs="Arial"/>
              </w:rPr>
            </w:pPr>
          </w:p>
        </w:tc>
      </w:tr>
      <w:tr w:rsidR="006C7785" w:rsidRPr="00706AA2" w14:paraId="233C968F" w14:textId="77777777" w:rsidTr="00B43777">
        <w:trPr>
          <w:tblHeader/>
          <w:trPrChange w:id="9251" w:author="jonathan pritchard" w:date="2025-01-23T13:48:00Z" w16du:dateUtc="2025-01-23T13:48:00Z">
            <w:trPr>
              <w:tblHeader/>
            </w:trPr>
          </w:trPrChange>
        </w:trPr>
        <w:tc>
          <w:tcPr>
            <w:tcW w:w="9526" w:type="dxa"/>
            <w:gridSpan w:val="4"/>
            <w:shd w:val="clear" w:color="auto" w:fill="BFBFBF" w:themeFill="background1" w:themeFillShade="BF"/>
            <w:vAlign w:val="center"/>
            <w:tcPrChange w:id="9252" w:author="jonathan pritchard" w:date="2025-01-23T13:48:00Z" w16du:dateUtc="2025-01-23T13:48:00Z">
              <w:tcPr>
                <w:tcW w:w="9526" w:type="dxa"/>
                <w:gridSpan w:val="4"/>
                <w:shd w:val="clear" w:color="auto" w:fill="CCFFCC"/>
                <w:vAlign w:val="center"/>
              </w:tcPr>
            </w:tcPrChange>
          </w:tcPr>
          <w:p w14:paraId="4DE3478C" w14:textId="77777777" w:rsidR="006C7785" w:rsidRPr="00706AA2" w:rsidRDefault="006C7785" w:rsidP="00380FCD">
            <w:pPr>
              <w:rPr>
                <w:rFonts w:cs="Arial"/>
              </w:rPr>
            </w:pPr>
            <w:r w:rsidRPr="00706AA2">
              <w:rPr>
                <w:rFonts w:cs="Arial"/>
                <w:b/>
              </w:rPr>
              <w:t>Test description</w:t>
            </w:r>
          </w:p>
        </w:tc>
      </w:tr>
      <w:tr w:rsidR="006C7785" w:rsidRPr="00706AA2" w14:paraId="5A53A0C1" w14:textId="77777777" w:rsidTr="00380FCD">
        <w:trPr>
          <w:tblHeader/>
        </w:trPr>
        <w:tc>
          <w:tcPr>
            <w:tcW w:w="9526" w:type="dxa"/>
            <w:gridSpan w:val="4"/>
            <w:vAlign w:val="center"/>
          </w:tcPr>
          <w:p w14:paraId="6668B77A" w14:textId="77777777" w:rsidR="006C7785" w:rsidRPr="00706AA2" w:rsidRDefault="006C7785" w:rsidP="00380FCD">
            <w:pPr>
              <w:rPr>
                <w:rFonts w:cs="Arial"/>
                <w:i/>
              </w:rPr>
            </w:pPr>
            <w:r w:rsidRPr="00706AA2">
              <w:rPr>
                <w:rFonts w:cs="Arial"/>
                <w:i/>
              </w:rPr>
              <w:t>This test verifies the ECDIS will correctly reject the installation of data for Water Level Adjustment if the layers are incompatible.</w:t>
            </w:r>
          </w:p>
        </w:tc>
      </w:tr>
      <w:tr w:rsidR="006C7785" w:rsidRPr="00706AA2" w14:paraId="384D11D1" w14:textId="77777777" w:rsidTr="00B43777">
        <w:trPr>
          <w:tblHeader/>
          <w:trPrChange w:id="9253" w:author="jonathan pritchard" w:date="2025-01-23T13:48:00Z" w16du:dateUtc="2025-01-23T13:48:00Z">
            <w:trPr>
              <w:tblHeader/>
            </w:trPr>
          </w:trPrChange>
        </w:trPr>
        <w:tc>
          <w:tcPr>
            <w:tcW w:w="9526" w:type="dxa"/>
            <w:gridSpan w:val="4"/>
            <w:shd w:val="clear" w:color="auto" w:fill="BFBFBF" w:themeFill="background1" w:themeFillShade="BF"/>
            <w:vAlign w:val="center"/>
            <w:tcPrChange w:id="9254" w:author="jonathan pritchard" w:date="2025-01-23T13:48:00Z" w16du:dateUtc="2025-01-23T13:48:00Z">
              <w:tcPr>
                <w:tcW w:w="9526" w:type="dxa"/>
                <w:gridSpan w:val="4"/>
                <w:shd w:val="clear" w:color="auto" w:fill="CCFFCC"/>
                <w:vAlign w:val="center"/>
              </w:tcPr>
            </w:tcPrChange>
          </w:tcPr>
          <w:p w14:paraId="554AF95C" w14:textId="77777777" w:rsidR="006C7785" w:rsidRPr="00706AA2" w:rsidRDefault="006C7785" w:rsidP="00380FCD">
            <w:pPr>
              <w:rPr>
                <w:rFonts w:cs="Arial"/>
              </w:rPr>
            </w:pPr>
            <w:r w:rsidRPr="00706AA2">
              <w:rPr>
                <w:rFonts w:cs="Arial"/>
                <w:b/>
              </w:rPr>
              <w:t>Setup</w:t>
            </w:r>
          </w:p>
        </w:tc>
      </w:tr>
      <w:tr w:rsidR="006C7785" w:rsidRPr="00706AA2" w14:paraId="529B7DE2" w14:textId="77777777" w:rsidTr="00380FCD">
        <w:trPr>
          <w:tblHeader/>
        </w:trPr>
        <w:tc>
          <w:tcPr>
            <w:tcW w:w="9526" w:type="dxa"/>
            <w:gridSpan w:val="4"/>
            <w:vAlign w:val="center"/>
          </w:tcPr>
          <w:p w14:paraId="7FB15F21" w14:textId="77777777" w:rsidR="006C7785" w:rsidRPr="00706AA2" w:rsidRDefault="006C7785" w:rsidP="00380FCD">
            <w:pPr>
              <w:rPr>
                <w:rFonts w:cs="Arial"/>
                <w:b/>
                <w:bCs/>
                <w:i/>
              </w:rPr>
            </w:pPr>
            <w:r w:rsidRPr="00706AA2">
              <w:rPr>
                <w:rFonts w:cs="Arial"/>
                <w:i/>
              </w:rPr>
              <w:t xml:space="preserve">Load Exchange set </w:t>
            </w:r>
            <w:proofErr w:type="spellStart"/>
            <w:r w:rsidRPr="00706AA2">
              <w:rPr>
                <w:rFonts w:cs="Arial"/>
                <w:b/>
                <w:bCs/>
                <w:i/>
              </w:rPr>
              <w:t>PowerUp</w:t>
            </w:r>
            <w:proofErr w:type="spellEnd"/>
          </w:p>
        </w:tc>
      </w:tr>
      <w:tr w:rsidR="006C7785" w:rsidRPr="00706AA2" w14:paraId="53E29888" w14:textId="77777777" w:rsidTr="00B43777">
        <w:trPr>
          <w:tblHeader/>
          <w:trPrChange w:id="9255" w:author="jonathan pritchard" w:date="2025-01-23T13:48:00Z" w16du:dateUtc="2025-01-23T13:48:00Z">
            <w:trPr>
              <w:tblHeader/>
            </w:trPr>
          </w:trPrChange>
        </w:trPr>
        <w:tc>
          <w:tcPr>
            <w:tcW w:w="9526" w:type="dxa"/>
            <w:gridSpan w:val="4"/>
            <w:shd w:val="clear" w:color="auto" w:fill="BFBFBF" w:themeFill="background1" w:themeFillShade="BF"/>
            <w:vAlign w:val="center"/>
            <w:tcPrChange w:id="9256" w:author="jonathan pritchard" w:date="2025-01-23T13:48:00Z" w16du:dateUtc="2025-01-23T13:48:00Z">
              <w:tcPr>
                <w:tcW w:w="9526" w:type="dxa"/>
                <w:gridSpan w:val="4"/>
                <w:shd w:val="clear" w:color="auto" w:fill="CCFFCC"/>
                <w:vAlign w:val="center"/>
              </w:tcPr>
            </w:tcPrChange>
          </w:tcPr>
          <w:p w14:paraId="32391B8C" w14:textId="77777777" w:rsidR="006C7785" w:rsidRPr="00706AA2" w:rsidRDefault="006C7785" w:rsidP="00380FCD">
            <w:pPr>
              <w:rPr>
                <w:rFonts w:cs="Arial"/>
              </w:rPr>
            </w:pPr>
            <w:r w:rsidRPr="00706AA2">
              <w:rPr>
                <w:rFonts w:cs="Arial"/>
                <w:b/>
              </w:rPr>
              <w:t>Action</w:t>
            </w:r>
          </w:p>
        </w:tc>
      </w:tr>
      <w:tr w:rsidR="006C7785" w:rsidRPr="00706AA2" w14:paraId="087B9EEF" w14:textId="77777777" w:rsidTr="00380FCD">
        <w:trPr>
          <w:tblHeader/>
        </w:trPr>
        <w:tc>
          <w:tcPr>
            <w:tcW w:w="9526" w:type="dxa"/>
            <w:gridSpan w:val="4"/>
            <w:vAlign w:val="center"/>
          </w:tcPr>
          <w:p w14:paraId="37028EF8" w14:textId="77777777" w:rsidR="006C7785" w:rsidRPr="00706AA2" w:rsidRDefault="006C7785" w:rsidP="00380FCD">
            <w:pPr>
              <w:rPr>
                <w:rFonts w:cs="Arial"/>
                <w:i/>
              </w:rPr>
            </w:pPr>
          </w:p>
          <w:p w14:paraId="783399B4" w14:textId="77777777" w:rsidR="006C7785" w:rsidRPr="00706AA2" w:rsidRDefault="006C7785" w:rsidP="00380FCD">
            <w:pPr>
              <w:rPr>
                <w:rFonts w:cs="Arial"/>
                <w:i/>
              </w:rPr>
            </w:pPr>
            <w:r w:rsidRPr="00706AA2">
              <w:rPr>
                <w:rFonts w:cs="Arial"/>
                <w:i/>
              </w:rPr>
              <w:t xml:space="preserve">Load exchange set </w:t>
            </w:r>
            <w:proofErr w:type="spellStart"/>
            <w:r w:rsidRPr="00706AA2">
              <w:rPr>
                <w:rFonts w:cs="Arial"/>
                <w:b/>
                <w:bCs/>
                <w:i/>
              </w:rPr>
              <w:t>WLAInvalid</w:t>
            </w:r>
            <w:proofErr w:type="spellEnd"/>
          </w:p>
          <w:p w14:paraId="6E9C97E2" w14:textId="77777777" w:rsidR="006C7785" w:rsidRPr="00706AA2" w:rsidRDefault="006C7785" w:rsidP="00380FCD">
            <w:pPr>
              <w:rPr>
                <w:rFonts w:cs="Arial"/>
                <w:i/>
              </w:rPr>
            </w:pPr>
          </w:p>
        </w:tc>
      </w:tr>
      <w:tr w:rsidR="006C7785" w:rsidRPr="00706AA2" w14:paraId="7D2AE778" w14:textId="77777777" w:rsidTr="00B43777">
        <w:trPr>
          <w:tblHeader/>
          <w:trPrChange w:id="9257" w:author="jonathan pritchard" w:date="2025-01-23T13:48:00Z" w16du:dateUtc="2025-01-23T13:48:00Z">
            <w:trPr>
              <w:tblHeader/>
            </w:trPr>
          </w:trPrChange>
        </w:trPr>
        <w:tc>
          <w:tcPr>
            <w:tcW w:w="9526" w:type="dxa"/>
            <w:gridSpan w:val="4"/>
            <w:shd w:val="clear" w:color="auto" w:fill="BFBFBF" w:themeFill="background1" w:themeFillShade="BF"/>
            <w:vAlign w:val="center"/>
            <w:tcPrChange w:id="9258" w:author="jonathan pritchard" w:date="2025-01-23T13:48:00Z" w16du:dateUtc="2025-01-23T13:48:00Z">
              <w:tcPr>
                <w:tcW w:w="9526" w:type="dxa"/>
                <w:gridSpan w:val="4"/>
                <w:shd w:val="clear" w:color="auto" w:fill="CCFFCC"/>
                <w:vAlign w:val="center"/>
              </w:tcPr>
            </w:tcPrChange>
          </w:tcPr>
          <w:p w14:paraId="098CE49C" w14:textId="77777777" w:rsidR="006C7785" w:rsidRPr="00706AA2" w:rsidRDefault="006C7785" w:rsidP="00380FCD">
            <w:pPr>
              <w:rPr>
                <w:rFonts w:cs="Arial"/>
              </w:rPr>
            </w:pPr>
            <w:r w:rsidRPr="00706AA2">
              <w:rPr>
                <w:rFonts w:cs="Arial"/>
                <w:b/>
              </w:rPr>
              <w:t>Results</w:t>
            </w:r>
          </w:p>
        </w:tc>
      </w:tr>
      <w:tr w:rsidR="006C7785" w:rsidRPr="00706AA2" w14:paraId="7F9A2D17" w14:textId="77777777" w:rsidTr="00380FCD">
        <w:trPr>
          <w:tblHeader/>
        </w:trPr>
        <w:tc>
          <w:tcPr>
            <w:tcW w:w="9526" w:type="dxa"/>
            <w:gridSpan w:val="4"/>
            <w:vAlign w:val="center"/>
          </w:tcPr>
          <w:p w14:paraId="71FEECA3" w14:textId="77777777" w:rsidR="006C7785" w:rsidRPr="00706AA2" w:rsidRDefault="006C7785" w:rsidP="00380FCD">
            <w:pPr>
              <w:rPr>
                <w:rFonts w:cs="Arial"/>
                <w:i/>
                <w:iCs/>
                <w:position w:val="-1"/>
                <w:lang w:val="en-US"/>
              </w:rPr>
            </w:pPr>
          </w:p>
          <w:p w14:paraId="5BC927C4" w14:textId="77777777" w:rsidR="006C7785" w:rsidRPr="00706AA2" w:rsidRDefault="006C7785" w:rsidP="00380FCD">
            <w:pPr>
              <w:rPr>
                <w:rFonts w:cs="Arial"/>
                <w:i/>
                <w:iCs/>
                <w:position w:val="-1"/>
                <w:lang w:val="en-US"/>
              </w:rPr>
            </w:pPr>
            <w:r w:rsidRPr="00706AA2">
              <w:rPr>
                <w:rFonts w:cs="Arial"/>
                <w:i/>
                <w:iCs/>
                <w:position w:val="-1"/>
                <w:lang w:val="en-US"/>
              </w:rPr>
              <w:t>Verify the ECDIS rejects the installation of the following datasets:</w:t>
            </w:r>
          </w:p>
          <w:p w14:paraId="4F078276" w14:textId="77777777" w:rsidR="006C7785" w:rsidRPr="00706AA2" w:rsidRDefault="006C7785" w:rsidP="006C7785">
            <w:pPr>
              <w:pStyle w:val="ListParagraph"/>
              <w:numPr>
                <w:ilvl w:val="0"/>
                <w:numId w:val="63"/>
              </w:numPr>
              <w:jc w:val="left"/>
              <w:rPr>
                <w:rFonts w:cs="Arial"/>
                <w:i/>
                <w:iCs/>
                <w:position w:val="-1"/>
                <w:lang w:val="en-US"/>
              </w:rPr>
            </w:pPr>
            <w:r w:rsidRPr="00706AA2">
              <w:rPr>
                <w:rFonts w:cs="Arial"/>
                <w:i/>
                <w:iCs/>
                <w:position w:val="-1"/>
                <w:lang w:val="en-US"/>
              </w:rPr>
              <w:t>104AA005X01NW.H5</w:t>
            </w:r>
          </w:p>
          <w:p w14:paraId="6E24D729" w14:textId="77777777" w:rsidR="006C7785" w:rsidRPr="00706AA2" w:rsidRDefault="006C7785" w:rsidP="006C7785">
            <w:pPr>
              <w:pStyle w:val="ListParagraph"/>
              <w:numPr>
                <w:ilvl w:val="0"/>
                <w:numId w:val="63"/>
              </w:numPr>
              <w:jc w:val="left"/>
              <w:rPr>
                <w:rFonts w:cs="Arial"/>
                <w:i/>
                <w:iCs/>
                <w:position w:val="-1"/>
                <w:lang w:val="en-US"/>
              </w:rPr>
            </w:pPr>
            <w:r w:rsidRPr="00706AA2">
              <w:rPr>
                <w:rFonts w:cs="Arial"/>
                <w:i/>
                <w:iCs/>
                <w:position w:val="-1"/>
                <w:lang w:val="en-US"/>
              </w:rPr>
              <w:t>102AA005X01NW.H5</w:t>
            </w:r>
          </w:p>
          <w:p w14:paraId="165F281F" w14:textId="77777777" w:rsidR="006C7785" w:rsidRPr="00706AA2" w:rsidRDefault="006C7785" w:rsidP="006C7785">
            <w:pPr>
              <w:pStyle w:val="ListParagraph"/>
              <w:numPr>
                <w:ilvl w:val="0"/>
                <w:numId w:val="63"/>
              </w:numPr>
              <w:jc w:val="left"/>
              <w:rPr>
                <w:rFonts w:cs="Arial"/>
                <w:i/>
                <w:iCs/>
                <w:position w:val="-1"/>
                <w:lang w:val="en-US"/>
              </w:rPr>
            </w:pPr>
            <w:r w:rsidRPr="00706AA2">
              <w:rPr>
                <w:rFonts w:cs="Arial"/>
                <w:i/>
                <w:iCs/>
                <w:position w:val="-1"/>
                <w:lang w:val="en-US"/>
              </w:rPr>
              <w:t>111AA005X01NW.H5</w:t>
            </w:r>
          </w:p>
          <w:p w14:paraId="5B92FA36" w14:textId="77777777" w:rsidR="006C7785" w:rsidRPr="00706AA2" w:rsidRDefault="006C7785" w:rsidP="00380FCD">
            <w:pPr>
              <w:rPr>
                <w:rFonts w:cs="Arial"/>
                <w:i/>
                <w:iCs/>
                <w:position w:val="-1"/>
                <w:lang w:val="en-US"/>
              </w:rPr>
            </w:pPr>
            <w:r w:rsidRPr="00706AA2">
              <w:rPr>
                <w:rFonts w:cs="Arial"/>
                <w:i/>
                <w:iCs/>
                <w:position w:val="-1"/>
                <w:lang w:val="en-US"/>
              </w:rPr>
              <w:t xml:space="preserve">Verify the ECDIS correctly load the following dataset </w:t>
            </w:r>
          </w:p>
          <w:p w14:paraId="3095D85D" w14:textId="77777777" w:rsidR="006C7785" w:rsidRPr="00706AA2" w:rsidRDefault="006C7785" w:rsidP="006C7785">
            <w:pPr>
              <w:pStyle w:val="ListParagraph"/>
              <w:numPr>
                <w:ilvl w:val="0"/>
                <w:numId w:val="63"/>
              </w:numPr>
              <w:jc w:val="left"/>
              <w:rPr>
                <w:rFonts w:cs="Arial"/>
                <w:i/>
                <w:iCs/>
                <w:position w:val="-1"/>
                <w:lang w:val="en-US"/>
              </w:rPr>
            </w:pPr>
            <w:r w:rsidRPr="00706AA2">
              <w:rPr>
                <w:rFonts w:cs="Arial"/>
                <w:i/>
                <w:iCs/>
                <w:position w:val="-1"/>
                <w:lang w:val="en-US"/>
              </w:rPr>
              <w:t>102AA005X01SE.H5</w:t>
            </w:r>
          </w:p>
        </w:tc>
      </w:tr>
    </w:tbl>
    <w:p w14:paraId="58C0CC3B" w14:textId="77777777" w:rsidR="006C7785" w:rsidRPr="00706AA2" w:rsidRDefault="006C7785" w:rsidP="006C7785">
      <w:pPr>
        <w:rPr>
          <w:rFonts w:cs="Arial"/>
        </w:rPr>
      </w:pPr>
    </w:p>
    <w:p w14:paraId="7767DD74" w14:textId="77777777" w:rsidR="006C7785" w:rsidRPr="00706AA2" w:rsidRDefault="006C7785" w:rsidP="006C7785">
      <w:pPr>
        <w:pStyle w:val="Heading1"/>
        <w:numPr>
          <w:ilvl w:val="2"/>
          <w:numId w:val="73"/>
        </w:numPr>
        <w:tabs>
          <w:tab w:val="left" w:pos="567"/>
        </w:tabs>
        <w:spacing w:after="120"/>
        <w:ind w:left="709" w:hanging="709"/>
        <w:rPr>
          <w:rFonts w:cs="Arial"/>
          <w:b w:val="0"/>
          <w:color w:val="000000" w:themeColor="text1"/>
        </w:rPr>
      </w:pPr>
      <w:bookmarkStart w:id="9259" w:name="_Toc189647894"/>
      <w:r w:rsidRPr="00706AA2">
        <w:rPr>
          <w:rFonts w:cs="Arial"/>
          <w:color w:val="000000" w:themeColor="text1"/>
        </w:rPr>
        <w:lastRenderedPageBreak/>
        <w:t>Route planning with Water Level Adjustment</w:t>
      </w:r>
      <w:bookmarkEnd w:id="9259"/>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9260" w:author="jonathan pritchard" w:date="2025-01-23T13:48:00Z" w16du:dateUtc="2025-01-23T13:48: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9261">
          <w:tblGrid>
            <w:gridCol w:w="2381"/>
            <w:gridCol w:w="2381"/>
            <w:gridCol w:w="2382"/>
            <w:gridCol w:w="2382"/>
          </w:tblGrid>
        </w:tblGridChange>
      </w:tblGrid>
      <w:tr w:rsidR="006C7785" w:rsidRPr="00706AA2" w14:paraId="6CD30B59" w14:textId="77777777" w:rsidTr="00251401">
        <w:trPr>
          <w:trHeight w:val="454"/>
          <w:tblHeader/>
          <w:trPrChange w:id="9262" w:author="jonathan pritchard" w:date="2025-01-23T13:48:00Z" w16du:dateUtc="2025-01-23T13:48:00Z">
            <w:trPr>
              <w:trHeight w:val="454"/>
              <w:tblHeader/>
            </w:trPr>
          </w:trPrChange>
        </w:trPr>
        <w:tc>
          <w:tcPr>
            <w:tcW w:w="2381" w:type="dxa"/>
            <w:shd w:val="clear" w:color="auto" w:fill="BFBFBF" w:themeFill="background1" w:themeFillShade="BF"/>
            <w:vAlign w:val="center"/>
            <w:tcPrChange w:id="9263" w:author="jonathan pritchard" w:date="2025-01-23T13:48:00Z" w16du:dateUtc="2025-01-23T13:48:00Z">
              <w:tcPr>
                <w:tcW w:w="2381" w:type="dxa"/>
                <w:shd w:val="clear" w:color="auto" w:fill="CCFFCC"/>
                <w:vAlign w:val="center"/>
              </w:tcPr>
            </w:tcPrChange>
          </w:tcPr>
          <w:p w14:paraId="66A7AC2A" w14:textId="77777777" w:rsidR="006C7785" w:rsidRPr="00706AA2" w:rsidRDefault="006C7785" w:rsidP="00380FCD">
            <w:pPr>
              <w:rPr>
                <w:rFonts w:cs="Arial"/>
              </w:rPr>
            </w:pPr>
            <w:r w:rsidRPr="00706AA2">
              <w:rPr>
                <w:rFonts w:cs="Arial"/>
                <w:b/>
              </w:rPr>
              <w:t>Test Reference</w:t>
            </w:r>
          </w:p>
        </w:tc>
        <w:tc>
          <w:tcPr>
            <w:tcW w:w="2381" w:type="dxa"/>
            <w:shd w:val="clear" w:color="auto" w:fill="FFFFFF" w:themeFill="background1"/>
            <w:vAlign w:val="center"/>
            <w:tcPrChange w:id="9264" w:author="jonathan pritchard" w:date="2025-01-23T13:48:00Z" w16du:dateUtc="2025-01-23T13:48:00Z">
              <w:tcPr>
                <w:tcW w:w="2381" w:type="dxa"/>
                <w:shd w:val="clear" w:color="auto" w:fill="CCFFCC"/>
                <w:vAlign w:val="center"/>
              </w:tcPr>
            </w:tcPrChange>
          </w:tcPr>
          <w:p w14:paraId="4984BF5E" w14:textId="77777777" w:rsidR="006C7785" w:rsidRPr="00706AA2" w:rsidRDefault="006C7785" w:rsidP="00380FCD">
            <w:pPr>
              <w:rPr>
                <w:rFonts w:cs="Arial"/>
              </w:rPr>
            </w:pPr>
            <w:r w:rsidRPr="00706AA2">
              <w:rPr>
                <w:rFonts w:cs="Arial"/>
              </w:rPr>
              <w:t>WLAPlanning1</w:t>
            </w:r>
          </w:p>
        </w:tc>
        <w:tc>
          <w:tcPr>
            <w:tcW w:w="2382" w:type="dxa"/>
            <w:shd w:val="clear" w:color="auto" w:fill="BFBFBF" w:themeFill="background1" w:themeFillShade="BF"/>
            <w:vAlign w:val="center"/>
            <w:tcPrChange w:id="9265" w:author="jonathan pritchard" w:date="2025-01-23T13:48:00Z" w16du:dateUtc="2025-01-23T13:48:00Z">
              <w:tcPr>
                <w:tcW w:w="2382" w:type="dxa"/>
                <w:shd w:val="clear" w:color="auto" w:fill="CCFFCC"/>
                <w:vAlign w:val="center"/>
              </w:tcPr>
            </w:tcPrChange>
          </w:tcPr>
          <w:p w14:paraId="04AE5983" w14:textId="77777777" w:rsidR="006C7785" w:rsidRPr="00706AA2" w:rsidRDefault="006C7785" w:rsidP="00380FCD">
            <w:pPr>
              <w:rPr>
                <w:rFonts w:cs="Arial"/>
              </w:rPr>
            </w:pPr>
            <w:r w:rsidRPr="00706AA2">
              <w:rPr>
                <w:rFonts w:cs="Arial"/>
                <w:b/>
              </w:rPr>
              <w:t>IHO Reference</w:t>
            </w:r>
          </w:p>
        </w:tc>
        <w:tc>
          <w:tcPr>
            <w:tcW w:w="2382" w:type="dxa"/>
            <w:shd w:val="clear" w:color="auto" w:fill="FFFFFF" w:themeFill="background1"/>
            <w:vAlign w:val="center"/>
            <w:tcPrChange w:id="9266" w:author="jonathan pritchard" w:date="2025-01-23T13:48:00Z" w16du:dateUtc="2025-01-23T13:48:00Z">
              <w:tcPr>
                <w:tcW w:w="2382" w:type="dxa"/>
                <w:shd w:val="clear" w:color="auto" w:fill="CCFFCC"/>
                <w:vAlign w:val="center"/>
              </w:tcPr>
            </w:tcPrChange>
          </w:tcPr>
          <w:p w14:paraId="7FE0C42E" w14:textId="74327CC7" w:rsidR="006C7785" w:rsidRPr="00706AA2" w:rsidRDefault="00251401" w:rsidP="00380FCD">
            <w:pPr>
              <w:rPr>
                <w:rFonts w:cs="Arial"/>
              </w:rPr>
            </w:pPr>
            <w:r>
              <w:t>S-98 Appendix D-2.7</w:t>
            </w:r>
          </w:p>
        </w:tc>
      </w:tr>
      <w:tr w:rsidR="006C7785" w:rsidRPr="00706AA2" w14:paraId="51CAC035" w14:textId="77777777" w:rsidTr="00B43777">
        <w:trPr>
          <w:tblHeader/>
          <w:trPrChange w:id="9267" w:author="jonathan pritchard" w:date="2025-01-23T13:48:00Z" w16du:dateUtc="2025-01-23T13:48:00Z">
            <w:trPr>
              <w:tblHeader/>
            </w:trPr>
          </w:trPrChange>
        </w:trPr>
        <w:tc>
          <w:tcPr>
            <w:tcW w:w="9526" w:type="dxa"/>
            <w:gridSpan w:val="4"/>
            <w:shd w:val="clear" w:color="auto" w:fill="BFBFBF" w:themeFill="background1" w:themeFillShade="BF"/>
            <w:vAlign w:val="center"/>
            <w:tcPrChange w:id="9268" w:author="jonathan pritchard" w:date="2025-01-23T13:48:00Z" w16du:dateUtc="2025-01-23T13:48:00Z">
              <w:tcPr>
                <w:tcW w:w="9526" w:type="dxa"/>
                <w:gridSpan w:val="4"/>
                <w:shd w:val="clear" w:color="auto" w:fill="CCFFCC"/>
                <w:vAlign w:val="center"/>
              </w:tcPr>
            </w:tcPrChange>
          </w:tcPr>
          <w:p w14:paraId="7767523C" w14:textId="77777777" w:rsidR="006C7785" w:rsidRPr="00706AA2" w:rsidRDefault="006C7785" w:rsidP="00380FCD">
            <w:pPr>
              <w:rPr>
                <w:rFonts w:cs="Arial"/>
              </w:rPr>
            </w:pPr>
            <w:r w:rsidRPr="00706AA2">
              <w:rPr>
                <w:rFonts w:cs="Arial"/>
                <w:b/>
              </w:rPr>
              <w:t>Test description</w:t>
            </w:r>
          </w:p>
        </w:tc>
      </w:tr>
      <w:tr w:rsidR="006C7785" w:rsidRPr="00706AA2" w14:paraId="2F1B701E" w14:textId="77777777" w:rsidTr="00380FCD">
        <w:trPr>
          <w:tblHeader/>
        </w:trPr>
        <w:tc>
          <w:tcPr>
            <w:tcW w:w="9526" w:type="dxa"/>
            <w:gridSpan w:val="4"/>
            <w:vAlign w:val="center"/>
          </w:tcPr>
          <w:p w14:paraId="6A3C8732" w14:textId="77777777" w:rsidR="006C7785" w:rsidRPr="00706AA2" w:rsidRDefault="006C7785" w:rsidP="00380FCD">
            <w:pPr>
              <w:rPr>
                <w:rFonts w:cs="Arial"/>
                <w:i/>
              </w:rPr>
            </w:pPr>
            <w:r w:rsidRPr="00706AA2">
              <w:rPr>
                <w:rFonts w:cs="Arial"/>
                <w:i/>
              </w:rPr>
              <w:t>Verify the ECDIS correctly allows routes to be planned accounting for Water Level Adjustment corrections</w:t>
            </w:r>
          </w:p>
        </w:tc>
      </w:tr>
      <w:tr w:rsidR="006C7785" w:rsidRPr="00706AA2" w14:paraId="4F4E6886" w14:textId="77777777" w:rsidTr="00B43777">
        <w:trPr>
          <w:tblHeader/>
          <w:trPrChange w:id="9269" w:author="jonathan pritchard" w:date="2025-01-23T13:48:00Z" w16du:dateUtc="2025-01-23T13:48:00Z">
            <w:trPr>
              <w:tblHeader/>
            </w:trPr>
          </w:trPrChange>
        </w:trPr>
        <w:tc>
          <w:tcPr>
            <w:tcW w:w="9526" w:type="dxa"/>
            <w:gridSpan w:val="4"/>
            <w:shd w:val="clear" w:color="auto" w:fill="BFBFBF" w:themeFill="background1" w:themeFillShade="BF"/>
            <w:vAlign w:val="center"/>
            <w:tcPrChange w:id="9270" w:author="jonathan pritchard" w:date="2025-01-23T13:48:00Z" w16du:dateUtc="2025-01-23T13:48:00Z">
              <w:tcPr>
                <w:tcW w:w="9526" w:type="dxa"/>
                <w:gridSpan w:val="4"/>
                <w:shd w:val="clear" w:color="auto" w:fill="CCFFCC"/>
                <w:vAlign w:val="center"/>
              </w:tcPr>
            </w:tcPrChange>
          </w:tcPr>
          <w:p w14:paraId="4AA8F867" w14:textId="77777777" w:rsidR="006C7785" w:rsidRPr="00706AA2" w:rsidRDefault="006C7785" w:rsidP="00380FCD">
            <w:pPr>
              <w:rPr>
                <w:rFonts w:cs="Arial"/>
              </w:rPr>
            </w:pPr>
            <w:r w:rsidRPr="00706AA2">
              <w:rPr>
                <w:rFonts w:cs="Arial"/>
                <w:b/>
              </w:rPr>
              <w:t>Setup</w:t>
            </w:r>
          </w:p>
        </w:tc>
      </w:tr>
      <w:tr w:rsidR="006C7785" w:rsidRPr="00706AA2" w14:paraId="1B18C317" w14:textId="77777777" w:rsidTr="00380FCD">
        <w:trPr>
          <w:tblHeader/>
        </w:trPr>
        <w:tc>
          <w:tcPr>
            <w:tcW w:w="9526" w:type="dxa"/>
            <w:gridSpan w:val="4"/>
            <w:vAlign w:val="center"/>
          </w:tcPr>
          <w:p w14:paraId="0E0CC61B" w14:textId="77777777" w:rsidR="006C7785" w:rsidRPr="00706AA2" w:rsidRDefault="006C7785" w:rsidP="00380FCD">
            <w:pPr>
              <w:rPr>
                <w:rFonts w:cs="Arial"/>
                <w:i/>
              </w:rPr>
            </w:pPr>
            <w:r w:rsidRPr="00706AA2">
              <w:rPr>
                <w:rFonts w:cs="Arial"/>
                <w:i/>
              </w:rPr>
              <w:t xml:space="preserve">As for test </w:t>
            </w:r>
            <w:proofErr w:type="spellStart"/>
            <w:r w:rsidRPr="00706AA2">
              <w:rPr>
                <w:rFonts w:cs="Arial"/>
                <w:i/>
              </w:rPr>
              <w:t>WaterLevelAdjustment</w:t>
            </w:r>
            <w:proofErr w:type="spellEnd"/>
          </w:p>
        </w:tc>
      </w:tr>
      <w:tr w:rsidR="006C7785" w:rsidRPr="00706AA2" w14:paraId="64A4DE5F" w14:textId="77777777" w:rsidTr="00B43777">
        <w:trPr>
          <w:tblHeader/>
          <w:trPrChange w:id="9271" w:author="jonathan pritchard" w:date="2025-01-23T13:48:00Z" w16du:dateUtc="2025-01-23T13:48:00Z">
            <w:trPr>
              <w:tblHeader/>
            </w:trPr>
          </w:trPrChange>
        </w:trPr>
        <w:tc>
          <w:tcPr>
            <w:tcW w:w="9526" w:type="dxa"/>
            <w:gridSpan w:val="4"/>
            <w:shd w:val="clear" w:color="auto" w:fill="BFBFBF" w:themeFill="background1" w:themeFillShade="BF"/>
            <w:vAlign w:val="center"/>
            <w:tcPrChange w:id="9272" w:author="jonathan pritchard" w:date="2025-01-23T13:48:00Z" w16du:dateUtc="2025-01-23T13:48:00Z">
              <w:tcPr>
                <w:tcW w:w="9526" w:type="dxa"/>
                <w:gridSpan w:val="4"/>
                <w:shd w:val="clear" w:color="auto" w:fill="CCFFCC"/>
                <w:vAlign w:val="center"/>
              </w:tcPr>
            </w:tcPrChange>
          </w:tcPr>
          <w:p w14:paraId="2001158F" w14:textId="77777777" w:rsidR="006C7785" w:rsidRPr="00706AA2" w:rsidRDefault="006C7785" w:rsidP="00380FCD">
            <w:pPr>
              <w:rPr>
                <w:rFonts w:cs="Arial"/>
              </w:rPr>
            </w:pPr>
            <w:r w:rsidRPr="00706AA2">
              <w:rPr>
                <w:rFonts w:cs="Arial"/>
                <w:b/>
              </w:rPr>
              <w:t>Action</w:t>
            </w:r>
          </w:p>
        </w:tc>
      </w:tr>
      <w:tr w:rsidR="006C7785" w:rsidRPr="00706AA2" w14:paraId="1CE07C1E" w14:textId="77777777" w:rsidTr="00380FCD">
        <w:trPr>
          <w:tblHeader/>
        </w:trPr>
        <w:tc>
          <w:tcPr>
            <w:tcW w:w="9526" w:type="dxa"/>
            <w:gridSpan w:val="4"/>
            <w:vAlign w:val="center"/>
          </w:tcPr>
          <w:p w14:paraId="23F3D108" w14:textId="77777777" w:rsidR="006C7785" w:rsidRPr="00706AA2" w:rsidRDefault="006C7785" w:rsidP="00380FCD">
            <w:pPr>
              <w:rPr>
                <w:rFonts w:cs="Arial"/>
                <w:i/>
              </w:rPr>
            </w:pPr>
          </w:p>
          <w:p w14:paraId="5BA6F6AC" w14:textId="77777777" w:rsidR="006C7785" w:rsidRPr="00706AA2" w:rsidRDefault="006C7785" w:rsidP="00380FCD">
            <w:pPr>
              <w:rPr>
                <w:rFonts w:cs="Arial"/>
                <w:i/>
              </w:rPr>
            </w:pPr>
            <w:r w:rsidRPr="00706AA2">
              <w:rPr>
                <w:rFonts w:cs="Arial"/>
                <w:i/>
              </w:rPr>
              <w:t>1. Ensure exchange set is loaded correctly</w:t>
            </w:r>
          </w:p>
          <w:p w14:paraId="2F520B5D" w14:textId="77777777" w:rsidR="006C7785" w:rsidRPr="00706AA2" w:rsidRDefault="006C7785" w:rsidP="00380FCD">
            <w:pPr>
              <w:rPr>
                <w:rFonts w:cs="Arial"/>
                <w:i/>
              </w:rPr>
            </w:pPr>
            <w:r w:rsidRPr="00706AA2">
              <w:rPr>
                <w:rFonts w:cs="Arial"/>
                <w:i/>
              </w:rPr>
              <w:t>2. Load cell 10100AA_X01NW.000</w:t>
            </w:r>
          </w:p>
          <w:p w14:paraId="798AB151" w14:textId="77777777" w:rsidR="006C7785" w:rsidRPr="00706AA2" w:rsidRDefault="006C7785" w:rsidP="00380FCD">
            <w:pPr>
              <w:rPr>
                <w:rFonts w:cs="Arial"/>
                <w:i/>
              </w:rPr>
            </w:pPr>
            <w:r w:rsidRPr="00706AA2">
              <w:rPr>
                <w:rFonts w:cs="Arial"/>
                <w:i/>
              </w:rPr>
              <w:t>3. Plot a route between the waypoints WP1-WP4 using the following parameters</w:t>
            </w:r>
          </w:p>
          <w:p w14:paraId="58C17C04" w14:textId="77777777" w:rsidR="006C7785" w:rsidRPr="00706AA2" w:rsidRDefault="006C7785" w:rsidP="00380FCD">
            <w:pPr>
              <w:rPr>
                <w:rFonts w:cs="Arial"/>
                <w:i/>
              </w:rPr>
            </w:pPr>
            <w:r w:rsidRPr="00706AA2">
              <w:rPr>
                <w:rFonts w:cs="Arial"/>
                <w:i/>
              </w:rPr>
              <w:t xml:space="preserve">     </w:t>
            </w:r>
            <w:proofErr w:type="spellStart"/>
            <w:r w:rsidRPr="00706AA2">
              <w:rPr>
                <w:rFonts w:cs="Arial"/>
                <w:i/>
              </w:rPr>
              <w:t>i</w:t>
            </w:r>
            <w:proofErr w:type="spellEnd"/>
            <w:r w:rsidRPr="00706AA2">
              <w:rPr>
                <w:rFonts w:cs="Arial"/>
                <w:i/>
              </w:rPr>
              <w:t>) Speed = 11knots</w:t>
            </w:r>
          </w:p>
          <w:p w14:paraId="11BF8E95" w14:textId="77777777" w:rsidR="006C7785" w:rsidRPr="00706AA2" w:rsidRDefault="006C7785" w:rsidP="00380FCD">
            <w:pPr>
              <w:rPr>
                <w:rFonts w:cs="Arial"/>
                <w:i/>
              </w:rPr>
            </w:pPr>
            <w:r w:rsidRPr="00706AA2">
              <w:rPr>
                <w:rFonts w:cs="Arial"/>
                <w:i/>
              </w:rPr>
              <w:t xml:space="preserve">    ii) Planned route start date/time = 2022-14-11:00:00:00</w:t>
            </w:r>
          </w:p>
          <w:p w14:paraId="7CCD9788" w14:textId="77777777" w:rsidR="006C7785" w:rsidRPr="00706AA2" w:rsidRDefault="006C7785" w:rsidP="00380FCD">
            <w:pPr>
              <w:rPr>
                <w:rFonts w:cs="Arial"/>
                <w:i/>
              </w:rPr>
            </w:pPr>
            <w:r w:rsidRPr="00706AA2">
              <w:rPr>
                <w:rFonts w:cs="Arial"/>
                <w:i/>
              </w:rPr>
              <w:t xml:space="preserve">4. Run a route check on the defined route. </w:t>
            </w:r>
          </w:p>
          <w:p w14:paraId="763B3F74" w14:textId="77777777" w:rsidR="006C7785" w:rsidRPr="00706AA2" w:rsidRDefault="006C7785" w:rsidP="00380FCD">
            <w:pPr>
              <w:rPr>
                <w:rFonts w:cs="Arial"/>
                <w:i/>
              </w:rPr>
            </w:pPr>
            <w:r w:rsidRPr="00706AA2">
              <w:rPr>
                <w:rFonts w:cs="Arial"/>
                <w:i/>
              </w:rPr>
              <w:t>5. Reset route start date/time to 2022-04-22:00:00:00</w:t>
            </w:r>
          </w:p>
          <w:p w14:paraId="59FE3981" w14:textId="77777777" w:rsidR="006C7785" w:rsidRPr="00706AA2" w:rsidRDefault="006C7785" w:rsidP="00380FCD">
            <w:pPr>
              <w:rPr>
                <w:rFonts w:cs="Arial"/>
                <w:i/>
              </w:rPr>
            </w:pPr>
            <w:r w:rsidRPr="00706AA2">
              <w:rPr>
                <w:rFonts w:cs="Arial"/>
                <w:i/>
              </w:rPr>
              <w:t>6. Rerun the route check</w:t>
            </w:r>
          </w:p>
          <w:p w14:paraId="08F0E727" w14:textId="77777777" w:rsidR="006C7785" w:rsidRPr="00706AA2" w:rsidRDefault="006C7785" w:rsidP="00380FCD">
            <w:pPr>
              <w:rPr>
                <w:rFonts w:cs="Arial"/>
                <w:i/>
              </w:rPr>
            </w:pPr>
          </w:p>
        </w:tc>
      </w:tr>
      <w:tr w:rsidR="006C7785" w:rsidRPr="00706AA2" w14:paraId="69D8B771" w14:textId="77777777" w:rsidTr="00B43777">
        <w:trPr>
          <w:tblHeader/>
          <w:trPrChange w:id="9273" w:author="jonathan pritchard" w:date="2025-01-23T13:48:00Z" w16du:dateUtc="2025-01-23T13:48:00Z">
            <w:trPr>
              <w:tblHeader/>
            </w:trPr>
          </w:trPrChange>
        </w:trPr>
        <w:tc>
          <w:tcPr>
            <w:tcW w:w="9526" w:type="dxa"/>
            <w:gridSpan w:val="4"/>
            <w:shd w:val="clear" w:color="auto" w:fill="BFBFBF" w:themeFill="background1" w:themeFillShade="BF"/>
            <w:vAlign w:val="center"/>
            <w:tcPrChange w:id="9274" w:author="jonathan pritchard" w:date="2025-01-23T13:48:00Z" w16du:dateUtc="2025-01-23T13:48:00Z">
              <w:tcPr>
                <w:tcW w:w="9526" w:type="dxa"/>
                <w:gridSpan w:val="4"/>
                <w:shd w:val="clear" w:color="auto" w:fill="CCFFCC"/>
                <w:vAlign w:val="center"/>
              </w:tcPr>
            </w:tcPrChange>
          </w:tcPr>
          <w:p w14:paraId="6B06402C" w14:textId="77777777" w:rsidR="006C7785" w:rsidRPr="00706AA2" w:rsidRDefault="006C7785" w:rsidP="00380FCD">
            <w:pPr>
              <w:rPr>
                <w:rFonts w:cs="Arial"/>
              </w:rPr>
            </w:pPr>
            <w:r w:rsidRPr="00706AA2">
              <w:rPr>
                <w:rFonts w:cs="Arial"/>
                <w:b/>
              </w:rPr>
              <w:t>Results</w:t>
            </w:r>
          </w:p>
        </w:tc>
      </w:tr>
      <w:tr w:rsidR="006C7785" w:rsidRPr="00706AA2" w14:paraId="255A2FDE" w14:textId="77777777" w:rsidTr="00380FCD">
        <w:trPr>
          <w:tblHeader/>
        </w:trPr>
        <w:tc>
          <w:tcPr>
            <w:tcW w:w="9526" w:type="dxa"/>
            <w:gridSpan w:val="4"/>
            <w:vAlign w:val="center"/>
          </w:tcPr>
          <w:p w14:paraId="3A0253C6" w14:textId="77777777" w:rsidR="006C7785" w:rsidRPr="00706AA2" w:rsidRDefault="006C7785" w:rsidP="00380FCD">
            <w:pPr>
              <w:rPr>
                <w:rFonts w:cs="Arial"/>
                <w:i/>
                <w:iCs/>
                <w:position w:val="-1"/>
                <w:lang w:val="en-US"/>
              </w:rPr>
            </w:pPr>
          </w:p>
          <w:p w14:paraId="0654B816" w14:textId="77777777" w:rsidR="006C7785" w:rsidRPr="00706AA2" w:rsidRDefault="006C7785" w:rsidP="00380FCD">
            <w:pPr>
              <w:rPr>
                <w:rFonts w:cs="Arial"/>
                <w:i/>
                <w:iCs/>
                <w:position w:val="-1"/>
                <w:lang w:val="en-US"/>
              </w:rPr>
            </w:pPr>
            <w:r w:rsidRPr="00706AA2">
              <w:rPr>
                <w:rFonts w:cs="Arial"/>
                <w:i/>
                <w:iCs/>
                <w:position w:val="-1"/>
                <w:lang w:val="en-US"/>
              </w:rPr>
              <w:t>Verify the route contains the following warnings when run at (4)</w:t>
            </w:r>
          </w:p>
          <w:p w14:paraId="7B26DFB5" w14:textId="77777777" w:rsidR="006C7785" w:rsidRPr="00706AA2" w:rsidRDefault="006C7785" w:rsidP="00380FCD">
            <w:pPr>
              <w:rPr>
                <w:rFonts w:cs="Arial"/>
                <w:i/>
                <w:iCs/>
                <w:position w:val="-1"/>
                <w:lang w:val="en-US"/>
              </w:rPr>
            </w:pPr>
          </w:p>
          <w:p w14:paraId="1D611A0B" w14:textId="77777777" w:rsidR="006C7785" w:rsidRPr="00706AA2" w:rsidRDefault="006C7785" w:rsidP="00380FCD">
            <w:pPr>
              <w:rPr>
                <w:rFonts w:cs="Arial"/>
                <w:i/>
                <w:iCs/>
                <w:position w:val="-1"/>
                <w:lang w:val="en-US"/>
              </w:rPr>
            </w:pPr>
            <w:r w:rsidRPr="00706AA2">
              <w:rPr>
                <w:rFonts w:cs="Arial"/>
                <w:i/>
                <w:iCs/>
                <w:position w:val="-1"/>
                <w:lang w:val="en-US"/>
              </w:rPr>
              <w:t>[list of warnings – this is because the S-104/S-102 adjusts Water Level to shoaler than 11.4m at the defined time)</w:t>
            </w:r>
          </w:p>
          <w:p w14:paraId="3130D211" w14:textId="77777777" w:rsidR="006C7785" w:rsidRPr="00706AA2" w:rsidRDefault="006C7785" w:rsidP="00380FCD">
            <w:pPr>
              <w:rPr>
                <w:rFonts w:cs="Arial"/>
                <w:i/>
                <w:iCs/>
                <w:position w:val="-1"/>
                <w:lang w:val="en-US"/>
              </w:rPr>
            </w:pPr>
          </w:p>
          <w:p w14:paraId="38F7A740" w14:textId="77777777" w:rsidR="006C7785" w:rsidRPr="00706AA2" w:rsidRDefault="006C7785" w:rsidP="00380FCD">
            <w:pPr>
              <w:rPr>
                <w:rFonts w:cs="Arial"/>
                <w:i/>
                <w:iCs/>
                <w:position w:val="-1"/>
                <w:lang w:val="en-US"/>
              </w:rPr>
            </w:pPr>
            <w:r w:rsidRPr="00706AA2">
              <w:rPr>
                <w:rFonts w:cs="Arial"/>
                <w:i/>
                <w:iCs/>
                <w:position w:val="-1"/>
                <w:lang w:val="en-US"/>
              </w:rPr>
              <w:t>Verify the route check is clear when run at (6) (Water Level adjustment is clear at this time)</w:t>
            </w:r>
          </w:p>
          <w:p w14:paraId="0FD80A42" w14:textId="77777777" w:rsidR="006C7785" w:rsidRPr="00706AA2" w:rsidRDefault="006C7785" w:rsidP="00380FCD">
            <w:pPr>
              <w:rPr>
                <w:rFonts w:cs="Arial"/>
                <w:i/>
                <w:iCs/>
                <w:position w:val="-1"/>
                <w:lang w:val="en-US"/>
              </w:rPr>
            </w:pPr>
          </w:p>
          <w:p w14:paraId="6E0E4ECE" w14:textId="7C9398E0" w:rsidR="006C7785" w:rsidRPr="00706AA2" w:rsidRDefault="006C7785" w:rsidP="00380FCD">
            <w:pPr>
              <w:rPr>
                <w:rFonts w:cs="Arial"/>
                <w:i/>
                <w:iCs/>
                <w:position w:val="-1"/>
                <w:lang w:val="en-US"/>
              </w:rPr>
            </w:pPr>
            <w:r w:rsidRPr="00706AA2">
              <w:rPr>
                <w:rFonts w:cs="Arial"/>
                <w:i/>
                <w:iCs/>
                <w:position w:val="-1"/>
                <w:lang w:val="en-US"/>
              </w:rPr>
              <w:t xml:space="preserve">Verify a permanent message is shown to the user as per S-98 </w:t>
            </w:r>
            <w:r w:rsidR="00A46DE9">
              <w:rPr>
                <w:rFonts w:cs="Arial"/>
                <w:i/>
                <w:iCs/>
                <w:position w:val="-1"/>
                <w:lang w:val="en-US"/>
              </w:rPr>
              <w:t>Appendix D-3</w:t>
            </w:r>
          </w:p>
          <w:p w14:paraId="35F223F5" w14:textId="77777777" w:rsidR="006C7785" w:rsidRPr="00706AA2" w:rsidRDefault="006C7785" w:rsidP="00380FCD">
            <w:pPr>
              <w:jc w:val="center"/>
              <w:rPr>
                <w:rFonts w:cs="Arial"/>
                <w:i/>
                <w:iCs/>
                <w:position w:val="-1"/>
                <w:lang w:val="en-US"/>
              </w:rPr>
            </w:pPr>
            <w:r w:rsidRPr="00706AA2">
              <w:rPr>
                <w:rFonts w:cs="Arial"/>
                <w:noProof/>
                <w:lang w:val="en-IN" w:eastAsia="en-IN"/>
              </w:rPr>
              <w:drawing>
                <wp:inline distT="0" distB="0" distL="0" distR="0" wp14:anchorId="3221FAF0" wp14:editId="5CA4996F">
                  <wp:extent cx="3634353" cy="284540"/>
                  <wp:effectExtent l="0" t="0" r="4445"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682797" cy="288333"/>
                          </a:xfrm>
                          <a:prstGeom prst="rect">
                            <a:avLst/>
                          </a:prstGeom>
                        </pic:spPr>
                      </pic:pic>
                    </a:graphicData>
                  </a:graphic>
                </wp:inline>
              </w:drawing>
            </w:r>
          </w:p>
        </w:tc>
      </w:tr>
    </w:tbl>
    <w:p w14:paraId="0FEB2487" w14:textId="77777777" w:rsidR="006C7785" w:rsidRPr="00706AA2" w:rsidRDefault="006C7785" w:rsidP="006C7785">
      <w:pPr>
        <w:rPr>
          <w:rFonts w:cs="Arial"/>
        </w:rPr>
      </w:pPr>
    </w:p>
    <w:p w14:paraId="4AE51074" w14:textId="77777777" w:rsidR="006C7785" w:rsidRDefault="006C7785" w:rsidP="006C7785"/>
    <w:p w14:paraId="50B521EF" w14:textId="77777777" w:rsidR="006C7785" w:rsidRPr="00706AA2" w:rsidRDefault="006C7785" w:rsidP="006C7785">
      <w:pPr>
        <w:pStyle w:val="Heading1"/>
        <w:numPr>
          <w:ilvl w:val="1"/>
          <w:numId w:val="73"/>
        </w:numPr>
        <w:tabs>
          <w:tab w:val="left" w:pos="567"/>
        </w:tabs>
        <w:spacing w:after="120"/>
        <w:ind w:left="851" w:hanging="851"/>
        <w:rPr>
          <w:rFonts w:cs="Arial"/>
          <w:b w:val="0"/>
        </w:rPr>
      </w:pPr>
      <w:r>
        <w:br w:type="page"/>
      </w:r>
      <w:bookmarkStart w:id="9275" w:name="_Toc189647895"/>
      <w:r w:rsidRPr="00706AA2">
        <w:rPr>
          <w:rFonts w:cs="Arial"/>
          <w:color w:val="000000" w:themeColor="text1"/>
        </w:rPr>
        <w:lastRenderedPageBreak/>
        <w:t>Display of ENC covering Polar Regions</w:t>
      </w:r>
      <w:bookmarkEnd w:id="9275"/>
    </w:p>
    <w:p w14:paraId="4FE3A7F6" w14:textId="752B61B3" w:rsidR="006C7785" w:rsidRDefault="006C7785" w:rsidP="006C7785">
      <w:pPr>
        <w:rPr>
          <w:rFonts w:cs="Arial"/>
        </w:rPr>
      </w:pPr>
      <w:r w:rsidRPr="00706AA2">
        <w:rPr>
          <w:rFonts w:cs="Arial"/>
        </w:rPr>
        <w:t>Test 3.</w:t>
      </w:r>
      <w:r w:rsidR="00D050ED">
        <w:rPr>
          <w:rFonts w:cs="Arial"/>
        </w:rPr>
        <w:t>10</w:t>
      </w:r>
      <w:r w:rsidRPr="00706AA2">
        <w:rPr>
          <w:rFonts w:cs="Arial"/>
        </w:rPr>
        <w:t>.1</w:t>
      </w:r>
      <w:r w:rsidR="00D050ED">
        <w:rPr>
          <w:rFonts w:cs="Arial"/>
        </w:rPr>
        <w:t xml:space="preserve"> and 3.10.2</w:t>
      </w:r>
      <w:r w:rsidRPr="00706AA2">
        <w:rPr>
          <w:rFonts w:cs="Arial"/>
        </w:rPr>
        <w:t xml:space="preserve"> is for all ECDIS. Test 3.</w:t>
      </w:r>
      <w:r w:rsidR="00D050ED">
        <w:rPr>
          <w:rFonts w:cs="Arial"/>
        </w:rPr>
        <w:t>10</w:t>
      </w:r>
      <w:r w:rsidRPr="00706AA2">
        <w:rPr>
          <w:rFonts w:cs="Arial"/>
        </w:rPr>
        <w:t>.</w:t>
      </w:r>
      <w:r w:rsidR="00D050ED">
        <w:rPr>
          <w:rFonts w:cs="Arial"/>
        </w:rPr>
        <w:t>3</w:t>
      </w:r>
      <w:r w:rsidRPr="00706AA2">
        <w:rPr>
          <w:rFonts w:cs="Arial"/>
        </w:rPr>
        <w:t xml:space="preserve"> is optional and should only be carried out on ECDIS claiming to be approved to function in Polar Regions. </w:t>
      </w:r>
    </w:p>
    <w:p w14:paraId="08101A9A" w14:textId="77777777" w:rsidR="00D050ED" w:rsidRPr="00706AA2" w:rsidRDefault="00D050ED" w:rsidP="006C7785">
      <w:pPr>
        <w:rPr>
          <w:rFonts w:cs="Arial"/>
        </w:rPr>
      </w:pPr>
    </w:p>
    <w:p w14:paraId="6BAF75E9" w14:textId="77777777" w:rsidR="006C7785" w:rsidRPr="00251401" w:rsidRDefault="006C7785" w:rsidP="006C7785">
      <w:pPr>
        <w:pStyle w:val="Heading1"/>
        <w:numPr>
          <w:ilvl w:val="2"/>
          <w:numId w:val="73"/>
        </w:numPr>
        <w:tabs>
          <w:tab w:val="left" w:pos="567"/>
        </w:tabs>
        <w:spacing w:after="120"/>
        <w:ind w:left="567" w:hanging="567"/>
        <w:rPr>
          <w:ins w:id="9276" w:author="jonathan pritchard" w:date="2025-01-23T13:48:00Z" w16du:dateUtc="2025-01-23T13:48:00Z"/>
          <w:rFonts w:cs="Arial"/>
          <w:color w:val="000000" w:themeColor="text1"/>
        </w:rPr>
      </w:pPr>
      <w:bookmarkStart w:id="9277" w:name="_Toc189647896"/>
      <w:r w:rsidRPr="00251401">
        <w:rPr>
          <w:rFonts w:cs="Arial"/>
          <w:color w:val="000000" w:themeColor="text1"/>
        </w:rPr>
        <w:t>Display of ENC Data up to 85 degrees</w:t>
      </w:r>
      <w:bookmarkEnd w:id="9277"/>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B43777" w:rsidRPr="00340B0D" w14:paraId="21150586" w14:textId="77777777" w:rsidTr="00251401">
        <w:trPr>
          <w:trHeight w:val="416"/>
          <w:ins w:id="9278" w:author="jonathan pritchard" w:date="2025-01-23T13:49:00Z"/>
        </w:trPr>
        <w:tc>
          <w:tcPr>
            <w:tcW w:w="2281" w:type="dxa"/>
            <w:gridSpan w:val="2"/>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08297948" w14:textId="77777777" w:rsidR="00B43777" w:rsidRPr="00340B0D" w:rsidRDefault="00B43777" w:rsidP="00541D1A">
            <w:pPr>
              <w:jc w:val="center"/>
              <w:rPr>
                <w:ins w:id="9279" w:author="jonathan pritchard" w:date="2025-01-23T13:49:00Z" w16du:dateUtc="2025-01-23T13:49:00Z"/>
                <w:rFonts w:cs="Arial"/>
                <w:b/>
                <w:bCs/>
                <w:sz w:val="18"/>
                <w:szCs w:val="18"/>
              </w:rPr>
            </w:pPr>
            <w:ins w:id="9280" w:author="jonathan pritchard" w:date="2025-01-23T13:49:00Z" w16du:dateUtc="2025-01-23T13:49:00Z">
              <w:r w:rsidRPr="00340B0D">
                <w:rPr>
                  <w:rFonts w:cs="Arial"/>
                  <w:b/>
                  <w:bCs/>
                  <w:sz w:val="18"/>
                  <w:szCs w:val="18"/>
                </w:rPr>
                <w:t>Test Reference</w:t>
              </w:r>
            </w:ins>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3A1E716F" w14:textId="55C98A8B" w:rsidR="00B43777" w:rsidRPr="00C87169" w:rsidRDefault="005614DA" w:rsidP="00541D1A">
            <w:pPr>
              <w:jc w:val="center"/>
              <w:rPr>
                <w:ins w:id="9281" w:author="jonathan pritchard" w:date="2025-01-23T13:49:00Z" w16du:dateUtc="2025-01-23T13:49:00Z"/>
                <w:rFonts w:cs="Arial"/>
                <w:bCs/>
              </w:rPr>
            </w:pPr>
            <w:r w:rsidRPr="00595176">
              <w:rPr>
                <w:rFonts w:cs="Arial"/>
              </w:rPr>
              <w:t>PolarData1</w:t>
            </w:r>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3CF28498" w14:textId="77777777" w:rsidR="00B43777" w:rsidRPr="00340B0D" w:rsidRDefault="00B43777" w:rsidP="00541D1A">
            <w:pPr>
              <w:jc w:val="center"/>
              <w:rPr>
                <w:ins w:id="9282" w:author="jonathan pritchard" w:date="2025-01-23T13:49:00Z" w16du:dateUtc="2025-01-23T13:49:00Z"/>
                <w:rFonts w:cs="Arial"/>
                <w:b/>
                <w:bCs/>
                <w:sz w:val="18"/>
                <w:szCs w:val="18"/>
              </w:rPr>
            </w:pPr>
            <w:ins w:id="9283" w:author="jonathan pritchard" w:date="2025-01-23T13:49:00Z" w16du:dateUtc="2025-01-23T13:49: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3ED589D2" w14:textId="77777777" w:rsidR="00B43777" w:rsidRPr="00340B0D" w:rsidRDefault="00B43777" w:rsidP="00541D1A">
            <w:pPr>
              <w:jc w:val="center"/>
              <w:rPr>
                <w:ins w:id="9284" w:author="jonathan pritchard" w:date="2025-01-23T13:49:00Z" w16du:dateUtc="2025-01-23T13:49:00Z"/>
                <w:rFonts w:cs="Arial"/>
                <w:sz w:val="18"/>
                <w:szCs w:val="18"/>
              </w:rPr>
            </w:pPr>
          </w:p>
        </w:tc>
      </w:tr>
      <w:tr w:rsidR="00B43777" w:rsidRPr="00340B0D" w14:paraId="0D72DE7B" w14:textId="77777777" w:rsidTr="00541D1A">
        <w:trPr>
          <w:ins w:id="9285" w:author="jonathan pritchard" w:date="2025-01-23T13:49: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E819D0D" w14:textId="77777777" w:rsidR="00B43777" w:rsidRPr="00340B0D" w:rsidRDefault="00B43777" w:rsidP="00541D1A">
            <w:pPr>
              <w:rPr>
                <w:ins w:id="9286" w:author="jonathan pritchard" w:date="2025-01-23T13:49:00Z" w16du:dateUtc="2025-01-23T13:49:00Z"/>
                <w:rFonts w:cs="Arial"/>
                <w:b/>
                <w:bCs/>
                <w:sz w:val="18"/>
                <w:szCs w:val="18"/>
              </w:rPr>
            </w:pPr>
            <w:ins w:id="9287" w:author="jonathan pritchard" w:date="2025-01-23T13:49:00Z" w16du:dateUtc="2025-01-23T13:49:00Z">
              <w:r w:rsidRPr="00340B0D">
                <w:rPr>
                  <w:rFonts w:cs="Arial"/>
                  <w:b/>
                  <w:bCs/>
                  <w:sz w:val="18"/>
                  <w:szCs w:val="18"/>
                </w:rPr>
                <w:t>Test Description</w:t>
              </w:r>
            </w:ins>
          </w:p>
        </w:tc>
      </w:tr>
      <w:tr w:rsidR="00B43777" w:rsidRPr="00340B0D" w14:paraId="1E6D2F8B" w14:textId="77777777" w:rsidTr="00541D1A">
        <w:trPr>
          <w:ins w:id="9288" w:author="jonathan pritchard" w:date="2025-01-23T13:49: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0ACDD799" w14:textId="77777777" w:rsidR="00B43777" w:rsidRPr="009C22F4" w:rsidRDefault="00B43777" w:rsidP="00541D1A">
            <w:pPr>
              <w:rPr>
                <w:ins w:id="9289" w:author="jonathan pritchard" w:date="2025-01-23T13:49:00Z" w16du:dateUtc="2025-01-23T13:49:00Z"/>
                <w:rFonts w:cs="Arial"/>
                <w:i/>
              </w:rPr>
            </w:pPr>
          </w:p>
          <w:p w14:paraId="3984F043" w14:textId="77777777" w:rsidR="00B43777" w:rsidRDefault="0094428A" w:rsidP="00541D1A">
            <w:pPr>
              <w:rPr>
                <w:rFonts w:cs="Arial"/>
                <w:i/>
              </w:rPr>
            </w:pPr>
            <w:r w:rsidRPr="00595176">
              <w:rPr>
                <w:rFonts w:cs="Arial"/>
                <w:i/>
              </w:rPr>
              <w:t>Display of charts up to 85 degrees</w:t>
            </w:r>
          </w:p>
          <w:p w14:paraId="15D4C3EE" w14:textId="70624B8A" w:rsidR="0094428A" w:rsidRPr="009C22F4" w:rsidRDefault="0094428A" w:rsidP="00541D1A">
            <w:pPr>
              <w:rPr>
                <w:ins w:id="9290" w:author="jonathan pritchard" w:date="2025-01-23T13:49:00Z" w16du:dateUtc="2025-01-23T13:49:00Z"/>
                <w:rFonts w:cs="Arial"/>
                <w:i/>
              </w:rPr>
            </w:pPr>
          </w:p>
        </w:tc>
      </w:tr>
      <w:tr w:rsidR="00B43777" w:rsidRPr="00340B0D" w14:paraId="04EA8530" w14:textId="77777777" w:rsidTr="00541D1A">
        <w:trPr>
          <w:ins w:id="9291" w:author="jonathan pritchard" w:date="2025-01-23T13:49: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DC5B62B" w14:textId="77777777" w:rsidR="00B43777" w:rsidRPr="00340B0D" w:rsidRDefault="00B43777" w:rsidP="00541D1A">
            <w:pPr>
              <w:jc w:val="center"/>
              <w:rPr>
                <w:ins w:id="9292" w:author="jonathan pritchard" w:date="2025-01-23T13:49:00Z" w16du:dateUtc="2025-01-23T13:49:00Z"/>
                <w:rFonts w:cs="Arial"/>
                <w:b/>
                <w:bCs/>
                <w:sz w:val="18"/>
                <w:szCs w:val="18"/>
              </w:rPr>
            </w:pPr>
            <w:ins w:id="9293" w:author="jonathan pritchard" w:date="2025-01-23T13:49:00Z" w16du:dateUtc="2025-01-23T13:49:00Z">
              <w:r w:rsidRPr="00340B0D">
                <w:rPr>
                  <w:rFonts w:cs="Arial"/>
                  <w:b/>
                  <w:bCs/>
                  <w:sz w:val="18"/>
                  <w:szCs w:val="18"/>
                </w:rPr>
                <w:t>Loaded Data</w:t>
              </w:r>
            </w:ins>
          </w:p>
        </w:tc>
      </w:tr>
      <w:tr w:rsidR="00B43777" w:rsidRPr="00340B0D" w14:paraId="49B365EE" w14:textId="77777777" w:rsidTr="00541D1A">
        <w:trPr>
          <w:ins w:id="9294" w:author="jonathan pritchard" w:date="2025-01-23T13:49:00Z"/>
        </w:trPr>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40435B1" w14:textId="77777777" w:rsidR="00B43777" w:rsidRPr="00340B0D" w:rsidRDefault="00B43777" w:rsidP="00541D1A">
            <w:pPr>
              <w:jc w:val="center"/>
              <w:rPr>
                <w:ins w:id="9295" w:author="jonathan pritchard" w:date="2025-01-23T13:49:00Z" w16du:dateUtc="2025-01-23T13:49:00Z"/>
                <w:rFonts w:cs="Arial"/>
                <w:b/>
                <w:bCs/>
                <w:sz w:val="18"/>
                <w:szCs w:val="18"/>
              </w:rPr>
            </w:pPr>
            <w:ins w:id="9296" w:author="jonathan pritchard" w:date="2025-01-23T13:49:00Z" w16du:dateUtc="2025-01-23T13:49: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08C8412" w14:textId="77777777" w:rsidR="00B43777" w:rsidRPr="00340B0D" w:rsidRDefault="00B43777" w:rsidP="00541D1A">
            <w:pPr>
              <w:jc w:val="center"/>
              <w:rPr>
                <w:ins w:id="9297" w:author="jonathan pritchard" w:date="2025-01-23T13:49:00Z" w16du:dateUtc="2025-01-23T13:49:00Z"/>
                <w:rFonts w:cs="Arial"/>
                <w:b/>
                <w:bCs/>
                <w:sz w:val="18"/>
                <w:szCs w:val="18"/>
              </w:rPr>
            </w:pPr>
          </w:p>
        </w:tc>
      </w:tr>
      <w:tr w:rsidR="00B43777" w:rsidRPr="00340B0D" w14:paraId="52B2EDEB" w14:textId="77777777" w:rsidTr="00541D1A">
        <w:trPr>
          <w:ins w:id="9298" w:author="jonathan pritchard" w:date="2025-01-23T13:49:00Z"/>
        </w:trPr>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025A2891" w14:textId="77777777" w:rsidR="00B43777" w:rsidRPr="00340B0D" w:rsidRDefault="00B43777" w:rsidP="00541D1A">
            <w:pPr>
              <w:rPr>
                <w:ins w:id="9299" w:author="jonathan pritchard" w:date="2025-01-23T13:49:00Z" w16du:dateUtc="2025-01-23T13:49: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57D2F2A1" w14:textId="77777777" w:rsidR="00B43777" w:rsidRPr="00340B0D" w:rsidRDefault="00B43777" w:rsidP="00541D1A">
            <w:pPr>
              <w:rPr>
                <w:ins w:id="9300" w:author="jonathan pritchard" w:date="2025-01-23T13:49:00Z" w16du:dateUtc="2025-01-23T13:49:00Z"/>
                <w:rFonts w:cs="Arial"/>
                <w:sz w:val="18"/>
                <w:szCs w:val="18"/>
              </w:rPr>
            </w:pPr>
          </w:p>
        </w:tc>
      </w:tr>
      <w:tr w:rsidR="00B43777" w:rsidRPr="00340B0D" w14:paraId="3BE267A1" w14:textId="77777777" w:rsidTr="00541D1A">
        <w:trPr>
          <w:ins w:id="9301" w:author="jonathan pritchard" w:date="2025-01-23T13:49:00Z"/>
        </w:trPr>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355E42A3" w14:textId="77777777" w:rsidR="00B43777" w:rsidRPr="00340B0D" w:rsidRDefault="00B43777" w:rsidP="00541D1A">
            <w:pPr>
              <w:rPr>
                <w:ins w:id="9302" w:author="jonathan pritchard" w:date="2025-01-23T13:49:00Z" w16du:dateUtc="2025-01-23T13:49: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7C2F4120" w14:textId="77777777" w:rsidR="00B43777" w:rsidRPr="00340B0D" w:rsidRDefault="00B43777" w:rsidP="00541D1A">
            <w:pPr>
              <w:rPr>
                <w:ins w:id="9303" w:author="jonathan pritchard" w:date="2025-01-23T13:49:00Z" w16du:dateUtc="2025-01-23T13:49:00Z"/>
                <w:rFonts w:cs="Arial"/>
                <w:sz w:val="18"/>
                <w:szCs w:val="18"/>
              </w:rPr>
            </w:pPr>
          </w:p>
        </w:tc>
      </w:tr>
      <w:tr w:rsidR="00B43777" w:rsidRPr="00340B0D" w14:paraId="73BC4E89" w14:textId="77777777" w:rsidTr="00541D1A">
        <w:trPr>
          <w:ins w:id="9304" w:author="jonathan pritchard" w:date="2025-01-23T13:49:00Z"/>
        </w:trPr>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7AE60D4" w14:textId="77777777" w:rsidR="00B43777" w:rsidRPr="00340B0D" w:rsidRDefault="00B43777" w:rsidP="00541D1A">
            <w:pPr>
              <w:jc w:val="center"/>
              <w:rPr>
                <w:ins w:id="9305" w:author="jonathan pritchard" w:date="2025-01-23T13:49:00Z" w16du:dateUtc="2025-01-23T13:49:00Z"/>
                <w:rFonts w:cs="Arial"/>
                <w:b/>
                <w:bCs/>
                <w:sz w:val="18"/>
                <w:szCs w:val="18"/>
              </w:rPr>
            </w:pPr>
            <w:ins w:id="9306" w:author="jonathan pritchard" w:date="2025-01-23T13:49:00Z" w16du:dateUtc="2025-01-23T13:49: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7C5A0F2" w14:textId="77777777" w:rsidR="00B43777" w:rsidRPr="00340B0D" w:rsidRDefault="00B43777" w:rsidP="00541D1A">
            <w:pPr>
              <w:jc w:val="center"/>
              <w:rPr>
                <w:ins w:id="9307" w:author="jonathan pritchard" w:date="2025-01-23T13:49:00Z" w16du:dateUtc="2025-01-23T13:49:00Z"/>
                <w:rFonts w:cs="Arial"/>
                <w:b/>
                <w:bCs/>
                <w:sz w:val="18"/>
                <w:szCs w:val="18"/>
              </w:rPr>
            </w:pPr>
            <w:ins w:id="9308" w:author="jonathan pritchard" w:date="2025-01-23T13:49:00Z" w16du:dateUtc="2025-01-23T13:49:00Z">
              <w:r w:rsidRPr="00340B0D">
                <w:rPr>
                  <w:rFonts w:cs="Arial"/>
                  <w:b/>
                  <w:bCs/>
                  <w:sz w:val="18"/>
                  <w:szCs w:val="18"/>
                </w:rPr>
                <w:t>Independent Mariner’s Selections</w:t>
              </w:r>
              <w:r>
                <w:rPr>
                  <w:rFonts w:cs="Arial"/>
                  <w:b/>
                  <w:bCs/>
                  <w:sz w:val="18"/>
                  <w:szCs w:val="18"/>
                </w:rPr>
                <w:t xml:space="preserve"> (default=On)</w:t>
              </w:r>
            </w:ins>
          </w:p>
        </w:tc>
      </w:tr>
      <w:tr w:rsidR="00B43777" w:rsidRPr="00340B0D" w14:paraId="48CA8D03" w14:textId="77777777" w:rsidTr="00541D1A">
        <w:trPr>
          <w:ins w:id="9309" w:author="jonathan pritchard" w:date="2025-01-23T13:49:00Z"/>
        </w:trPr>
        <w:customXmlInsRangeStart w:id="9310" w:author="jonathan pritchard" w:date="2025-01-23T13:49:00Z"/>
        <w:sdt>
          <w:sdtPr>
            <w:rPr>
              <w:rFonts w:cs="Arial"/>
              <w:sz w:val="18"/>
              <w:szCs w:val="18"/>
            </w:rPr>
            <w:alias w:val="Diplay Category"/>
            <w:tag w:val="Diplay Categor"/>
            <w:id w:val="229584449"/>
            <w:placeholder>
              <w:docPart w:val="D736854FE323466EB95435021DEA47A5"/>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9310"/>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1A1DC9E5" w14:textId="77777777" w:rsidR="00B43777" w:rsidRPr="00340B0D" w:rsidRDefault="00B43777" w:rsidP="00541D1A">
                <w:pPr>
                  <w:rPr>
                    <w:ins w:id="9311" w:author="jonathan pritchard" w:date="2025-01-23T13:49:00Z" w16du:dateUtc="2025-01-23T13:49:00Z"/>
                    <w:rFonts w:cs="Arial"/>
                    <w:sz w:val="18"/>
                    <w:szCs w:val="18"/>
                  </w:rPr>
                </w:pPr>
                <w:ins w:id="9312" w:author="jonathan pritchard" w:date="2025-01-23T13:49:00Z" w16du:dateUtc="2025-01-23T13:49:00Z">
                  <w:r>
                    <w:rPr>
                      <w:rFonts w:cs="Arial"/>
                      <w:sz w:val="18"/>
                      <w:szCs w:val="18"/>
                    </w:rPr>
                    <w:t>Other</w:t>
                  </w:r>
                </w:ins>
              </w:p>
            </w:tc>
            <w:customXmlInsRangeStart w:id="9313" w:author="jonathan pritchard" w:date="2025-01-23T13:49:00Z"/>
          </w:sdtContent>
        </w:sdt>
        <w:customXmlInsRangeEnd w:id="9313"/>
        <w:tc>
          <w:tcPr>
            <w:tcW w:w="3871" w:type="dxa"/>
            <w:gridSpan w:val="5"/>
            <w:tcBorders>
              <w:left w:val="single" w:sz="12" w:space="0" w:color="auto"/>
              <w:bottom w:val="single" w:sz="4" w:space="0" w:color="auto"/>
              <w:right w:val="single" w:sz="4" w:space="0" w:color="auto"/>
            </w:tcBorders>
            <w:shd w:val="clear" w:color="auto" w:fill="auto"/>
          </w:tcPr>
          <w:p w14:paraId="03D70DDE" w14:textId="77777777" w:rsidR="00B43777" w:rsidRPr="00340B0D" w:rsidRDefault="00B43777" w:rsidP="00541D1A">
            <w:pPr>
              <w:rPr>
                <w:ins w:id="9314" w:author="jonathan pritchard" w:date="2025-01-23T13:49:00Z" w16du:dateUtc="2025-01-23T13:49:00Z"/>
                <w:rFonts w:cs="Arial"/>
                <w:sz w:val="18"/>
                <w:szCs w:val="18"/>
              </w:rPr>
            </w:pPr>
            <w:ins w:id="9315" w:author="jonathan pritchard" w:date="2025-01-23T13:49:00Z" w16du:dateUtc="2025-01-23T13:49: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6C3BAF8C" w14:textId="77777777" w:rsidR="00B43777" w:rsidRPr="00340B0D" w:rsidRDefault="00B43777" w:rsidP="00541D1A">
            <w:pPr>
              <w:jc w:val="center"/>
              <w:rPr>
                <w:ins w:id="9316" w:author="jonathan pritchard" w:date="2025-01-23T13:49:00Z" w16du:dateUtc="2025-01-23T13:49:00Z"/>
                <w:rFonts w:cs="Arial"/>
                <w:sz w:val="18"/>
                <w:szCs w:val="18"/>
              </w:rPr>
            </w:pPr>
          </w:p>
        </w:tc>
      </w:tr>
      <w:tr w:rsidR="00B43777" w:rsidRPr="00340B0D" w14:paraId="7D5B42CB" w14:textId="77777777" w:rsidTr="00541D1A">
        <w:trPr>
          <w:ins w:id="9317" w:author="jonathan pritchard" w:date="2025-01-23T13:49:00Z"/>
        </w:trPr>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D908F5F" w14:textId="77777777" w:rsidR="00B43777" w:rsidRPr="00340B0D" w:rsidRDefault="00B43777" w:rsidP="00541D1A">
            <w:pPr>
              <w:jc w:val="center"/>
              <w:rPr>
                <w:ins w:id="9318" w:author="jonathan pritchard" w:date="2025-01-23T13:49:00Z" w16du:dateUtc="2025-01-23T13:49:00Z"/>
                <w:rFonts w:cs="Arial"/>
                <w:b/>
                <w:bCs/>
                <w:sz w:val="18"/>
                <w:szCs w:val="18"/>
              </w:rPr>
            </w:pPr>
            <w:ins w:id="9319" w:author="jonathan pritchard" w:date="2025-01-23T13:49:00Z" w16du:dateUtc="2025-01-23T13:49: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4DD8FCD6" w14:textId="77777777" w:rsidR="00B43777" w:rsidRPr="00340B0D" w:rsidRDefault="00B43777" w:rsidP="00541D1A">
            <w:pPr>
              <w:rPr>
                <w:ins w:id="9320" w:author="jonathan pritchard" w:date="2025-01-23T13:49:00Z" w16du:dateUtc="2025-01-23T13:49:00Z"/>
                <w:rFonts w:cs="Arial"/>
                <w:sz w:val="18"/>
                <w:szCs w:val="18"/>
              </w:rPr>
            </w:pPr>
            <w:ins w:id="9321" w:author="jonathan pritchard" w:date="2025-01-23T13:49:00Z" w16du:dateUtc="2025-01-23T13:49: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186888F8" w14:textId="77777777" w:rsidR="00B43777" w:rsidRPr="00340B0D" w:rsidRDefault="00B43777" w:rsidP="00541D1A">
            <w:pPr>
              <w:jc w:val="center"/>
              <w:rPr>
                <w:ins w:id="9322" w:author="jonathan pritchard" w:date="2025-01-23T13:49:00Z" w16du:dateUtc="2025-01-23T13:49:00Z"/>
                <w:rFonts w:cs="Arial"/>
                <w:sz w:val="18"/>
                <w:szCs w:val="18"/>
              </w:rPr>
            </w:pPr>
          </w:p>
        </w:tc>
      </w:tr>
      <w:tr w:rsidR="00B43777" w:rsidRPr="00340B0D" w14:paraId="59B339D5" w14:textId="77777777" w:rsidTr="00541D1A">
        <w:trPr>
          <w:ins w:id="9323" w:author="jonathan pritchard" w:date="2025-01-23T13:49: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11E687F" w14:textId="77777777" w:rsidR="00B43777" w:rsidRPr="00340B0D" w:rsidRDefault="00B43777" w:rsidP="00541D1A">
            <w:pPr>
              <w:rPr>
                <w:ins w:id="9324" w:author="jonathan pritchard" w:date="2025-01-23T13:49:00Z" w16du:dateUtc="2025-01-23T13:49:00Z"/>
                <w:rFonts w:cs="Arial"/>
                <w:sz w:val="18"/>
                <w:szCs w:val="18"/>
              </w:rPr>
            </w:pPr>
            <w:ins w:id="9325" w:author="jonathan pritchard" w:date="2025-01-23T13:49:00Z" w16du:dateUtc="2025-01-23T13:49: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69BA8A0" w14:textId="77777777" w:rsidR="00B43777" w:rsidRPr="00340B0D" w:rsidRDefault="00B43777" w:rsidP="00541D1A">
            <w:pPr>
              <w:rPr>
                <w:ins w:id="9326" w:author="jonathan pritchard" w:date="2025-01-23T13:49:00Z" w16du:dateUtc="2025-01-23T13:49:00Z"/>
                <w:rFonts w:cs="Arial"/>
                <w:sz w:val="18"/>
                <w:szCs w:val="18"/>
              </w:rPr>
            </w:pPr>
          </w:p>
        </w:tc>
        <w:tc>
          <w:tcPr>
            <w:tcW w:w="3871" w:type="dxa"/>
            <w:gridSpan w:val="5"/>
            <w:tcBorders>
              <w:left w:val="single" w:sz="12" w:space="0" w:color="auto"/>
            </w:tcBorders>
          </w:tcPr>
          <w:p w14:paraId="4CA0EFD2" w14:textId="77777777" w:rsidR="00B43777" w:rsidRPr="00340B0D" w:rsidRDefault="00B43777" w:rsidP="00541D1A">
            <w:pPr>
              <w:rPr>
                <w:ins w:id="9327" w:author="jonathan pritchard" w:date="2025-01-23T13:49:00Z" w16du:dateUtc="2025-01-23T13:49:00Z"/>
                <w:rFonts w:cs="Arial"/>
                <w:sz w:val="18"/>
                <w:szCs w:val="18"/>
              </w:rPr>
            </w:pPr>
            <w:ins w:id="9328" w:author="jonathan pritchard" w:date="2025-01-23T13:49:00Z" w16du:dateUtc="2025-01-23T13:49:00Z">
              <w:r w:rsidRPr="00340B0D">
                <w:rPr>
                  <w:rFonts w:cs="Arial"/>
                  <w:sz w:val="18"/>
                  <w:szCs w:val="18"/>
                </w:rPr>
                <w:t>Highlight date dependent</w:t>
              </w:r>
            </w:ins>
          </w:p>
        </w:tc>
        <w:tc>
          <w:tcPr>
            <w:tcW w:w="672" w:type="dxa"/>
            <w:tcBorders>
              <w:right w:val="single" w:sz="12" w:space="0" w:color="auto"/>
            </w:tcBorders>
          </w:tcPr>
          <w:p w14:paraId="551D2221" w14:textId="77777777" w:rsidR="00B43777" w:rsidRPr="00340B0D" w:rsidRDefault="00B43777" w:rsidP="00541D1A">
            <w:pPr>
              <w:jc w:val="center"/>
              <w:rPr>
                <w:ins w:id="9329" w:author="jonathan pritchard" w:date="2025-01-23T13:49:00Z" w16du:dateUtc="2025-01-23T13:49:00Z"/>
                <w:rFonts w:cs="Arial"/>
                <w:sz w:val="18"/>
                <w:szCs w:val="18"/>
              </w:rPr>
            </w:pPr>
          </w:p>
        </w:tc>
      </w:tr>
      <w:tr w:rsidR="00B43777" w:rsidRPr="00340B0D" w14:paraId="04BD724B" w14:textId="77777777" w:rsidTr="00541D1A">
        <w:trPr>
          <w:ins w:id="9330" w:author="jonathan pritchard" w:date="2025-01-23T13:49: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BBE8528" w14:textId="77777777" w:rsidR="00B43777" w:rsidRPr="00340B0D" w:rsidRDefault="00B43777" w:rsidP="00541D1A">
            <w:pPr>
              <w:rPr>
                <w:ins w:id="9331" w:author="jonathan pritchard" w:date="2025-01-23T13:49:00Z" w16du:dateUtc="2025-01-23T13:49:00Z"/>
                <w:rFonts w:cs="Arial"/>
                <w:sz w:val="18"/>
                <w:szCs w:val="18"/>
              </w:rPr>
            </w:pPr>
            <w:ins w:id="9332" w:author="jonathan pritchard" w:date="2025-01-23T13:49:00Z" w16du:dateUtc="2025-01-23T13:49: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7073522" w14:textId="77777777" w:rsidR="00B43777" w:rsidRPr="00340B0D" w:rsidRDefault="00B43777" w:rsidP="00541D1A">
            <w:pPr>
              <w:rPr>
                <w:ins w:id="9333" w:author="jonathan pritchard" w:date="2025-01-23T13:49:00Z" w16du:dateUtc="2025-01-23T13:49:00Z"/>
                <w:rFonts w:cs="Arial"/>
                <w:sz w:val="18"/>
                <w:szCs w:val="18"/>
              </w:rPr>
            </w:pPr>
          </w:p>
        </w:tc>
        <w:tc>
          <w:tcPr>
            <w:tcW w:w="3871" w:type="dxa"/>
            <w:gridSpan w:val="5"/>
            <w:tcBorders>
              <w:left w:val="single" w:sz="12" w:space="0" w:color="auto"/>
            </w:tcBorders>
          </w:tcPr>
          <w:p w14:paraId="1A8E3EE2" w14:textId="77777777" w:rsidR="00B43777" w:rsidRPr="00340B0D" w:rsidRDefault="00B43777" w:rsidP="00541D1A">
            <w:pPr>
              <w:rPr>
                <w:ins w:id="9334" w:author="jonathan pritchard" w:date="2025-01-23T13:49:00Z" w16du:dateUtc="2025-01-23T13:49:00Z"/>
                <w:rFonts w:cs="Arial"/>
                <w:sz w:val="18"/>
                <w:szCs w:val="18"/>
              </w:rPr>
            </w:pPr>
            <w:ins w:id="9335" w:author="jonathan pritchard" w:date="2025-01-23T13:49:00Z" w16du:dateUtc="2025-01-23T13:49:00Z">
              <w:r w:rsidRPr="00340B0D">
                <w:rPr>
                  <w:rFonts w:cs="Arial"/>
                  <w:sz w:val="18"/>
                  <w:szCs w:val="18"/>
                </w:rPr>
                <w:t>Highlight document</w:t>
              </w:r>
            </w:ins>
          </w:p>
        </w:tc>
        <w:tc>
          <w:tcPr>
            <w:tcW w:w="672" w:type="dxa"/>
            <w:tcBorders>
              <w:right w:val="single" w:sz="12" w:space="0" w:color="auto"/>
            </w:tcBorders>
          </w:tcPr>
          <w:p w14:paraId="5E0F1C4C" w14:textId="77777777" w:rsidR="00B43777" w:rsidRPr="00340B0D" w:rsidRDefault="00B43777" w:rsidP="00541D1A">
            <w:pPr>
              <w:jc w:val="center"/>
              <w:rPr>
                <w:ins w:id="9336" w:author="jonathan pritchard" w:date="2025-01-23T13:49:00Z" w16du:dateUtc="2025-01-23T13:49:00Z"/>
                <w:rFonts w:cs="Arial"/>
                <w:sz w:val="18"/>
                <w:szCs w:val="18"/>
              </w:rPr>
            </w:pPr>
          </w:p>
        </w:tc>
      </w:tr>
      <w:tr w:rsidR="00B43777" w:rsidRPr="00340B0D" w14:paraId="06BA4953" w14:textId="77777777" w:rsidTr="00541D1A">
        <w:trPr>
          <w:ins w:id="9337" w:author="jonathan pritchard" w:date="2025-01-23T13:49: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2D66330" w14:textId="77777777" w:rsidR="00B43777" w:rsidRPr="00340B0D" w:rsidRDefault="00B43777" w:rsidP="00541D1A">
            <w:pPr>
              <w:rPr>
                <w:ins w:id="9338" w:author="jonathan pritchard" w:date="2025-01-23T13:49:00Z" w16du:dateUtc="2025-01-23T13:49:00Z"/>
                <w:rFonts w:cs="Arial"/>
                <w:sz w:val="18"/>
                <w:szCs w:val="18"/>
              </w:rPr>
            </w:pPr>
            <w:ins w:id="9339" w:author="jonathan pritchard" w:date="2025-01-23T13:49:00Z" w16du:dateUtc="2025-01-23T13:49: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5A80E44" w14:textId="77777777" w:rsidR="00B43777" w:rsidRPr="00340B0D" w:rsidRDefault="00B43777" w:rsidP="00541D1A">
            <w:pPr>
              <w:rPr>
                <w:ins w:id="9340" w:author="jonathan pritchard" w:date="2025-01-23T13:49:00Z" w16du:dateUtc="2025-01-23T13:49:00Z"/>
                <w:rFonts w:cs="Arial"/>
                <w:sz w:val="18"/>
                <w:szCs w:val="18"/>
              </w:rPr>
            </w:pPr>
          </w:p>
        </w:tc>
        <w:tc>
          <w:tcPr>
            <w:tcW w:w="3871" w:type="dxa"/>
            <w:gridSpan w:val="5"/>
            <w:tcBorders>
              <w:left w:val="single" w:sz="12" w:space="0" w:color="auto"/>
            </w:tcBorders>
          </w:tcPr>
          <w:p w14:paraId="3B381AD9" w14:textId="77777777" w:rsidR="00B43777" w:rsidRPr="00340B0D" w:rsidRDefault="00B43777" w:rsidP="00541D1A">
            <w:pPr>
              <w:rPr>
                <w:ins w:id="9341" w:author="jonathan pritchard" w:date="2025-01-23T13:49:00Z" w16du:dateUtc="2025-01-23T13:49:00Z"/>
                <w:rFonts w:cs="Arial"/>
                <w:b/>
                <w:bCs/>
                <w:sz w:val="18"/>
                <w:szCs w:val="18"/>
              </w:rPr>
            </w:pPr>
            <w:ins w:id="9342" w:author="jonathan pritchard" w:date="2025-01-23T13:49:00Z" w16du:dateUtc="2025-01-23T13:49:00Z">
              <w:r w:rsidRPr="00340B0D">
                <w:rPr>
                  <w:rFonts w:cs="Arial"/>
                  <w:sz w:val="18"/>
                  <w:szCs w:val="18"/>
                </w:rPr>
                <w:t>Highlight info</w:t>
              </w:r>
            </w:ins>
          </w:p>
        </w:tc>
        <w:tc>
          <w:tcPr>
            <w:tcW w:w="672" w:type="dxa"/>
            <w:tcBorders>
              <w:right w:val="single" w:sz="12" w:space="0" w:color="auto"/>
            </w:tcBorders>
          </w:tcPr>
          <w:p w14:paraId="726ACFFE" w14:textId="77777777" w:rsidR="00B43777" w:rsidRPr="00340B0D" w:rsidRDefault="00B43777" w:rsidP="00541D1A">
            <w:pPr>
              <w:jc w:val="center"/>
              <w:rPr>
                <w:ins w:id="9343" w:author="jonathan pritchard" w:date="2025-01-23T13:49:00Z" w16du:dateUtc="2025-01-23T13:49:00Z"/>
                <w:rFonts w:cs="Arial"/>
                <w:sz w:val="18"/>
                <w:szCs w:val="18"/>
              </w:rPr>
            </w:pPr>
          </w:p>
        </w:tc>
      </w:tr>
      <w:tr w:rsidR="00B43777" w:rsidRPr="00340B0D" w14:paraId="4E121EE4" w14:textId="77777777" w:rsidTr="00541D1A">
        <w:trPr>
          <w:ins w:id="9344" w:author="jonathan pritchard" w:date="2025-01-23T13:49: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39BA6FB" w14:textId="77777777" w:rsidR="00B43777" w:rsidRPr="00340B0D" w:rsidRDefault="00B43777" w:rsidP="00541D1A">
            <w:pPr>
              <w:rPr>
                <w:ins w:id="9345" w:author="jonathan pritchard" w:date="2025-01-23T13:49:00Z" w16du:dateUtc="2025-01-23T13:49:00Z"/>
                <w:rFonts w:cs="Arial"/>
                <w:sz w:val="18"/>
                <w:szCs w:val="18"/>
              </w:rPr>
            </w:pPr>
            <w:ins w:id="9346" w:author="jonathan pritchard" w:date="2025-01-23T13:49:00Z" w16du:dateUtc="2025-01-23T13:49: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561BD01" w14:textId="77777777" w:rsidR="00B43777" w:rsidRPr="00340B0D" w:rsidRDefault="00B43777" w:rsidP="00541D1A">
            <w:pPr>
              <w:rPr>
                <w:ins w:id="9347" w:author="jonathan pritchard" w:date="2025-01-23T13:49:00Z" w16du:dateUtc="2025-01-23T13:49:00Z"/>
                <w:rFonts w:cs="Arial"/>
                <w:sz w:val="18"/>
                <w:szCs w:val="18"/>
              </w:rPr>
            </w:pPr>
          </w:p>
        </w:tc>
        <w:tc>
          <w:tcPr>
            <w:tcW w:w="3871" w:type="dxa"/>
            <w:gridSpan w:val="5"/>
            <w:tcBorders>
              <w:left w:val="single" w:sz="12" w:space="0" w:color="auto"/>
            </w:tcBorders>
          </w:tcPr>
          <w:p w14:paraId="419CB6B1" w14:textId="77777777" w:rsidR="00B43777" w:rsidRPr="00340B0D" w:rsidRDefault="00B43777" w:rsidP="00541D1A">
            <w:pPr>
              <w:rPr>
                <w:ins w:id="9348" w:author="jonathan pritchard" w:date="2025-01-23T13:49:00Z" w16du:dateUtc="2025-01-23T13:49:00Z"/>
                <w:rFonts w:cs="Arial"/>
                <w:sz w:val="18"/>
                <w:szCs w:val="18"/>
              </w:rPr>
            </w:pPr>
            <w:ins w:id="9349" w:author="jonathan pritchard" w:date="2025-01-23T13:49:00Z" w16du:dateUtc="2025-01-23T13:49:00Z">
              <w:r w:rsidRPr="00340B0D">
                <w:rPr>
                  <w:rFonts w:cs="Arial"/>
                  <w:sz w:val="18"/>
                  <w:szCs w:val="18"/>
                </w:rPr>
                <w:t>Shallow Pattern</w:t>
              </w:r>
            </w:ins>
          </w:p>
        </w:tc>
        <w:tc>
          <w:tcPr>
            <w:tcW w:w="672" w:type="dxa"/>
            <w:tcBorders>
              <w:right w:val="single" w:sz="12" w:space="0" w:color="auto"/>
            </w:tcBorders>
          </w:tcPr>
          <w:p w14:paraId="34196A5C" w14:textId="77777777" w:rsidR="00B43777" w:rsidRPr="00340B0D" w:rsidRDefault="00B43777" w:rsidP="00541D1A">
            <w:pPr>
              <w:jc w:val="center"/>
              <w:rPr>
                <w:ins w:id="9350" w:author="jonathan pritchard" w:date="2025-01-23T13:49:00Z" w16du:dateUtc="2025-01-23T13:49:00Z"/>
                <w:rFonts w:cs="Arial"/>
                <w:sz w:val="18"/>
                <w:szCs w:val="18"/>
              </w:rPr>
            </w:pPr>
          </w:p>
        </w:tc>
      </w:tr>
      <w:tr w:rsidR="00B43777" w:rsidRPr="00340B0D" w14:paraId="441B70FC" w14:textId="77777777" w:rsidTr="00541D1A">
        <w:trPr>
          <w:ins w:id="9351" w:author="jonathan pritchard" w:date="2025-01-23T13:49: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837F802" w14:textId="77777777" w:rsidR="00B43777" w:rsidRPr="00340B0D" w:rsidRDefault="00B43777" w:rsidP="00541D1A">
            <w:pPr>
              <w:rPr>
                <w:ins w:id="9352" w:author="jonathan pritchard" w:date="2025-01-23T13:49:00Z" w16du:dateUtc="2025-01-23T13:49:00Z"/>
                <w:rFonts w:cs="Arial"/>
                <w:sz w:val="18"/>
                <w:szCs w:val="18"/>
              </w:rPr>
            </w:pPr>
            <w:ins w:id="9353" w:author="jonathan pritchard" w:date="2025-01-23T13:49:00Z" w16du:dateUtc="2025-01-23T13:49: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6321CC7" w14:textId="77777777" w:rsidR="00B43777" w:rsidRPr="00340B0D" w:rsidRDefault="00B43777" w:rsidP="00541D1A">
            <w:pPr>
              <w:rPr>
                <w:ins w:id="9354" w:author="jonathan pritchard" w:date="2025-01-23T13:49:00Z" w16du:dateUtc="2025-01-23T13:49:00Z"/>
                <w:rFonts w:cs="Arial"/>
                <w:sz w:val="18"/>
                <w:szCs w:val="18"/>
              </w:rPr>
            </w:pPr>
          </w:p>
        </w:tc>
        <w:tc>
          <w:tcPr>
            <w:tcW w:w="3871" w:type="dxa"/>
            <w:gridSpan w:val="5"/>
            <w:tcBorders>
              <w:left w:val="single" w:sz="12" w:space="0" w:color="auto"/>
            </w:tcBorders>
          </w:tcPr>
          <w:p w14:paraId="4B86ACAC" w14:textId="77777777" w:rsidR="00B43777" w:rsidRPr="00340B0D" w:rsidRDefault="00B43777" w:rsidP="00541D1A">
            <w:pPr>
              <w:rPr>
                <w:ins w:id="9355" w:author="jonathan pritchard" w:date="2025-01-23T13:49:00Z" w16du:dateUtc="2025-01-23T13:49:00Z"/>
                <w:rFonts w:cs="Arial"/>
                <w:sz w:val="18"/>
                <w:szCs w:val="18"/>
              </w:rPr>
            </w:pPr>
            <w:ins w:id="9356" w:author="jonathan pritchard" w:date="2025-01-23T13:49:00Z" w16du:dateUtc="2025-01-23T13:49:00Z">
              <w:r w:rsidRPr="00340B0D">
                <w:rPr>
                  <w:rFonts w:cs="Arial"/>
                  <w:sz w:val="18"/>
                  <w:szCs w:val="18"/>
                </w:rPr>
                <w:t>Unknown</w:t>
              </w:r>
            </w:ins>
          </w:p>
        </w:tc>
        <w:tc>
          <w:tcPr>
            <w:tcW w:w="672" w:type="dxa"/>
            <w:tcBorders>
              <w:right w:val="single" w:sz="12" w:space="0" w:color="auto"/>
            </w:tcBorders>
          </w:tcPr>
          <w:p w14:paraId="089B2D09" w14:textId="77777777" w:rsidR="00B43777" w:rsidRPr="00340B0D" w:rsidRDefault="00B43777" w:rsidP="00541D1A">
            <w:pPr>
              <w:jc w:val="center"/>
              <w:rPr>
                <w:ins w:id="9357" w:author="jonathan pritchard" w:date="2025-01-23T13:49:00Z" w16du:dateUtc="2025-01-23T13:49:00Z"/>
                <w:rFonts w:cs="Arial"/>
                <w:sz w:val="18"/>
                <w:szCs w:val="18"/>
              </w:rPr>
            </w:pPr>
          </w:p>
        </w:tc>
      </w:tr>
      <w:tr w:rsidR="00B43777" w:rsidRPr="00340B0D" w14:paraId="0A7508B0" w14:textId="77777777" w:rsidTr="00541D1A">
        <w:trPr>
          <w:ins w:id="9358" w:author="jonathan pritchard" w:date="2025-01-23T13:49: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BCA4EA8" w14:textId="77777777" w:rsidR="00B43777" w:rsidRPr="00340B0D" w:rsidRDefault="00B43777" w:rsidP="00541D1A">
            <w:pPr>
              <w:rPr>
                <w:ins w:id="9359" w:author="jonathan pritchard" w:date="2025-01-23T13:49:00Z" w16du:dateUtc="2025-01-23T13:49:00Z"/>
                <w:rFonts w:cs="Arial"/>
                <w:sz w:val="18"/>
                <w:szCs w:val="18"/>
              </w:rPr>
            </w:pPr>
            <w:ins w:id="9360" w:author="jonathan pritchard" w:date="2025-01-23T13:49:00Z" w16du:dateUtc="2025-01-23T13:49: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B387E70" w14:textId="77777777" w:rsidR="00B43777" w:rsidRPr="00340B0D" w:rsidRDefault="00B43777" w:rsidP="00541D1A">
            <w:pPr>
              <w:rPr>
                <w:ins w:id="9361" w:author="jonathan pritchard" w:date="2025-01-23T13:49:00Z" w16du:dateUtc="2025-01-23T13:49:00Z"/>
                <w:rFonts w:cs="Arial"/>
                <w:sz w:val="18"/>
                <w:szCs w:val="18"/>
              </w:rPr>
            </w:pPr>
          </w:p>
        </w:tc>
        <w:tc>
          <w:tcPr>
            <w:tcW w:w="3871" w:type="dxa"/>
            <w:gridSpan w:val="5"/>
            <w:tcBorders>
              <w:left w:val="single" w:sz="12" w:space="0" w:color="auto"/>
            </w:tcBorders>
          </w:tcPr>
          <w:p w14:paraId="51576ED2" w14:textId="77777777" w:rsidR="00B43777" w:rsidRPr="00340B0D" w:rsidRDefault="00B43777" w:rsidP="00541D1A">
            <w:pPr>
              <w:rPr>
                <w:ins w:id="9362" w:author="jonathan pritchard" w:date="2025-01-23T13:49:00Z" w16du:dateUtc="2025-01-23T13:49:00Z"/>
                <w:rFonts w:cs="Arial"/>
                <w:sz w:val="18"/>
                <w:szCs w:val="18"/>
              </w:rPr>
            </w:pPr>
            <w:ins w:id="9363" w:author="jonathan pritchard" w:date="2025-01-23T13:49:00Z" w16du:dateUtc="2025-01-23T13:49:00Z">
              <w:r w:rsidRPr="00340B0D">
                <w:rPr>
                  <w:rFonts w:cs="Arial"/>
                  <w:sz w:val="18"/>
                  <w:szCs w:val="18"/>
                </w:rPr>
                <w:t>Update Review</w:t>
              </w:r>
            </w:ins>
          </w:p>
        </w:tc>
        <w:tc>
          <w:tcPr>
            <w:tcW w:w="672" w:type="dxa"/>
            <w:tcBorders>
              <w:right w:val="single" w:sz="12" w:space="0" w:color="auto"/>
            </w:tcBorders>
          </w:tcPr>
          <w:p w14:paraId="224349DB" w14:textId="77777777" w:rsidR="00B43777" w:rsidRPr="00340B0D" w:rsidRDefault="00B43777" w:rsidP="00541D1A">
            <w:pPr>
              <w:jc w:val="center"/>
              <w:rPr>
                <w:ins w:id="9364" w:author="jonathan pritchard" w:date="2025-01-23T13:49:00Z" w16du:dateUtc="2025-01-23T13:49:00Z"/>
                <w:rFonts w:cs="Arial"/>
                <w:sz w:val="18"/>
                <w:szCs w:val="18"/>
              </w:rPr>
            </w:pPr>
          </w:p>
        </w:tc>
      </w:tr>
      <w:tr w:rsidR="00B43777" w:rsidRPr="00340B0D" w14:paraId="0302271A" w14:textId="77777777" w:rsidTr="00541D1A">
        <w:trPr>
          <w:ins w:id="9365" w:author="jonathan pritchard" w:date="2025-01-23T13:49: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6DB0F45" w14:textId="77777777" w:rsidR="00B43777" w:rsidRPr="00340B0D" w:rsidRDefault="00B43777" w:rsidP="00541D1A">
            <w:pPr>
              <w:rPr>
                <w:ins w:id="9366" w:author="jonathan pritchard" w:date="2025-01-23T13:49:00Z" w16du:dateUtc="2025-01-23T13:49:00Z"/>
                <w:rFonts w:cs="Arial"/>
                <w:sz w:val="18"/>
                <w:szCs w:val="18"/>
              </w:rPr>
            </w:pPr>
            <w:ins w:id="9367" w:author="jonathan pritchard" w:date="2025-01-23T13:49:00Z" w16du:dateUtc="2025-01-23T13:49: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CE5A0E8" w14:textId="77777777" w:rsidR="00B43777" w:rsidRPr="00340B0D" w:rsidRDefault="00B43777" w:rsidP="00541D1A">
            <w:pPr>
              <w:rPr>
                <w:ins w:id="9368" w:author="jonathan pritchard" w:date="2025-01-23T13:49:00Z" w16du:dateUtc="2025-01-23T13:49:00Z"/>
                <w:rFonts w:cs="Arial"/>
                <w:sz w:val="18"/>
                <w:szCs w:val="18"/>
              </w:rPr>
            </w:pPr>
          </w:p>
        </w:tc>
        <w:tc>
          <w:tcPr>
            <w:tcW w:w="3871" w:type="dxa"/>
            <w:gridSpan w:val="5"/>
            <w:tcBorders>
              <w:left w:val="single" w:sz="12" w:space="0" w:color="auto"/>
            </w:tcBorders>
          </w:tcPr>
          <w:p w14:paraId="705AD220" w14:textId="77777777" w:rsidR="00B43777" w:rsidRPr="00340B0D" w:rsidRDefault="00B43777" w:rsidP="00541D1A">
            <w:pPr>
              <w:rPr>
                <w:ins w:id="9369" w:author="jonathan pritchard" w:date="2025-01-23T13:49:00Z" w16du:dateUtc="2025-01-23T13:49:00Z"/>
                <w:rFonts w:cs="Arial"/>
                <w:sz w:val="18"/>
                <w:szCs w:val="18"/>
              </w:rPr>
            </w:pPr>
            <w:ins w:id="9370" w:author="jonathan pritchard" w:date="2025-01-23T13:49:00Z" w16du:dateUtc="2025-01-23T13:49:00Z">
              <w:r w:rsidRPr="00340B0D">
                <w:rPr>
                  <w:rFonts w:cs="Arial"/>
                  <w:b/>
                  <w:bCs/>
                  <w:sz w:val="18"/>
                  <w:szCs w:val="18"/>
                </w:rPr>
                <w:t>Text Groups</w:t>
              </w:r>
            </w:ins>
          </w:p>
        </w:tc>
        <w:tc>
          <w:tcPr>
            <w:tcW w:w="672" w:type="dxa"/>
            <w:tcBorders>
              <w:right w:val="single" w:sz="12" w:space="0" w:color="auto"/>
            </w:tcBorders>
          </w:tcPr>
          <w:p w14:paraId="673BFA67" w14:textId="77777777" w:rsidR="00B43777" w:rsidRPr="00340B0D" w:rsidRDefault="00B43777" w:rsidP="00541D1A">
            <w:pPr>
              <w:jc w:val="center"/>
              <w:rPr>
                <w:ins w:id="9371" w:author="jonathan pritchard" w:date="2025-01-23T13:49:00Z" w16du:dateUtc="2025-01-23T13:49:00Z"/>
                <w:rFonts w:cs="Arial"/>
                <w:sz w:val="18"/>
                <w:szCs w:val="18"/>
              </w:rPr>
            </w:pPr>
          </w:p>
        </w:tc>
      </w:tr>
      <w:tr w:rsidR="00B43777" w:rsidRPr="00340B0D" w14:paraId="5AF6EF70" w14:textId="77777777" w:rsidTr="00541D1A">
        <w:trPr>
          <w:ins w:id="9372" w:author="jonathan pritchard" w:date="2025-01-23T13:49: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4A2B038" w14:textId="77777777" w:rsidR="00B43777" w:rsidRPr="00340B0D" w:rsidRDefault="00B43777" w:rsidP="00541D1A">
            <w:pPr>
              <w:rPr>
                <w:ins w:id="9373" w:author="jonathan pritchard" w:date="2025-01-23T13:49:00Z" w16du:dateUtc="2025-01-23T13:49:00Z"/>
                <w:rFonts w:cs="Arial"/>
                <w:sz w:val="18"/>
                <w:szCs w:val="18"/>
              </w:rPr>
            </w:pPr>
            <w:ins w:id="9374" w:author="jonathan pritchard" w:date="2025-01-23T13:49:00Z" w16du:dateUtc="2025-01-23T13:49: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04F086B" w14:textId="77777777" w:rsidR="00B43777" w:rsidRPr="00340B0D" w:rsidRDefault="00B43777" w:rsidP="00541D1A">
            <w:pPr>
              <w:rPr>
                <w:ins w:id="9375" w:author="jonathan pritchard" w:date="2025-01-23T13:49:00Z" w16du:dateUtc="2025-01-23T13:49:00Z"/>
                <w:rFonts w:cs="Arial"/>
                <w:sz w:val="18"/>
                <w:szCs w:val="18"/>
              </w:rPr>
            </w:pPr>
          </w:p>
        </w:tc>
        <w:tc>
          <w:tcPr>
            <w:tcW w:w="3871" w:type="dxa"/>
            <w:gridSpan w:val="5"/>
            <w:tcBorders>
              <w:left w:val="single" w:sz="12" w:space="0" w:color="auto"/>
            </w:tcBorders>
          </w:tcPr>
          <w:p w14:paraId="2302EAEC" w14:textId="77777777" w:rsidR="00B43777" w:rsidRPr="00340B0D" w:rsidRDefault="00B43777" w:rsidP="00541D1A">
            <w:pPr>
              <w:rPr>
                <w:ins w:id="9376" w:author="jonathan pritchard" w:date="2025-01-23T13:49:00Z" w16du:dateUtc="2025-01-23T13:49:00Z"/>
                <w:rFonts w:cs="Arial"/>
                <w:sz w:val="18"/>
                <w:szCs w:val="18"/>
              </w:rPr>
            </w:pPr>
            <w:ins w:id="9377" w:author="jonathan pritchard" w:date="2025-01-23T13:49:00Z" w16du:dateUtc="2025-01-23T13:49:00Z">
              <w:r w:rsidRPr="00340B0D">
                <w:rPr>
                  <w:rFonts w:cs="Arial"/>
                  <w:sz w:val="18"/>
                  <w:szCs w:val="18"/>
                </w:rPr>
                <w:t>Chart Text</w:t>
              </w:r>
            </w:ins>
          </w:p>
        </w:tc>
        <w:tc>
          <w:tcPr>
            <w:tcW w:w="672" w:type="dxa"/>
            <w:tcBorders>
              <w:right w:val="single" w:sz="12" w:space="0" w:color="auto"/>
            </w:tcBorders>
          </w:tcPr>
          <w:p w14:paraId="41FB263E" w14:textId="77777777" w:rsidR="00B43777" w:rsidRPr="00340B0D" w:rsidRDefault="00B43777" w:rsidP="00541D1A">
            <w:pPr>
              <w:jc w:val="center"/>
              <w:rPr>
                <w:ins w:id="9378" w:author="jonathan pritchard" w:date="2025-01-23T13:49:00Z" w16du:dateUtc="2025-01-23T13:49:00Z"/>
                <w:rFonts w:cs="Arial"/>
                <w:sz w:val="18"/>
                <w:szCs w:val="18"/>
              </w:rPr>
            </w:pPr>
          </w:p>
        </w:tc>
      </w:tr>
      <w:tr w:rsidR="00B43777" w:rsidRPr="00340B0D" w14:paraId="3E986FC0" w14:textId="77777777" w:rsidTr="00541D1A">
        <w:trPr>
          <w:ins w:id="9379" w:author="jonathan pritchard" w:date="2025-01-23T13:49: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E4C9080" w14:textId="77777777" w:rsidR="00B43777" w:rsidRPr="00340B0D" w:rsidRDefault="00B43777" w:rsidP="00541D1A">
            <w:pPr>
              <w:rPr>
                <w:ins w:id="9380" w:author="jonathan pritchard" w:date="2025-01-23T13:49:00Z" w16du:dateUtc="2025-01-23T13:49:00Z"/>
                <w:rFonts w:cs="Arial"/>
                <w:sz w:val="18"/>
                <w:szCs w:val="18"/>
              </w:rPr>
            </w:pPr>
            <w:ins w:id="9381" w:author="jonathan pritchard" w:date="2025-01-23T13:49:00Z" w16du:dateUtc="2025-01-23T13:49: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A505F28" w14:textId="77777777" w:rsidR="00B43777" w:rsidRPr="00340B0D" w:rsidRDefault="00B43777" w:rsidP="00541D1A">
            <w:pPr>
              <w:rPr>
                <w:ins w:id="9382" w:author="jonathan pritchard" w:date="2025-01-23T13:49:00Z" w16du:dateUtc="2025-01-23T13:49:00Z"/>
                <w:rFonts w:cs="Arial"/>
                <w:sz w:val="18"/>
                <w:szCs w:val="18"/>
              </w:rPr>
            </w:pPr>
          </w:p>
        </w:tc>
        <w:tc>
          <w:tcPr>
            <w:tcW w:w="3871" w:type="dxa"/>
            <w:gridSpan w:val="5"/>
            <w:tcBorders>
              <w:left w:val="single" w:sz="12" w:space="0" w:color="auto"/>
            </w:tcBorders>
          </w:tcPr>
          <w:p w14:paraId="285F6783" w14:textId="77777777" w:rsidR="00B43777" w:rsidRPr="00340B0D" w:rsidRDefault="00B43777" w:rsidP="00541D1A">
            <w:pPr>
              <w:rPr>
                <w:ins w:id="9383" w:author="jonathan pritchard" w:date="2025-01-23T13:49:00Z" w16du:dateUtc="2025-01-23T13:49:00Z"/>
                <w:rFonts w:cs="Arial"/>
                <w:sz w:val="18"/>
                <w:szCs w:val="18"/>
              </w:rPr>
            </w:pPr>
            <w:ins w:id="9384" w:author="jonathan pritchard" w:date="2025-01-23T13:49:00Z" w16du:dateUtc="2025-01-23T13:49:00Z">
              <w:r w:rsidRPr="00340B0D">
                <w:rPr>
                  <w:rFonts w:cs="Arial"/>
                  <w:sz w:val="18"/>
                  <w:szCs w:val="18"/>
                </w:rPr>
                <w:t xml:space="preserve">    Important text</w:t>
              </w:r>
            </w:ins>
          </w:p>
        </w:tc>
        <w:tc>
          <w:tcPr>
            <w:tcW w:w="672" w:type="dxa"/>
            <w:tcBorders>
              <w:right w:val="single" w:sz="12" w:space="0" w:color="auto"/>
            </w:tcBorders>
          </w:tcPr>
          <w:p w14:paraId="6F12C83B" w14:textId="77777777" w:rsidR="00B43777" w:rsidRPr="00340B0D" w:rsidRDefault="00B43777" w:rsidP="00541D1A">
            <w:pPr>
              <w:jc w:val="center"/>
              <w:rPr>
                <w:ins w:id="9385" w:author="jonathan pritchard" w:date="2025-01-23T13:49:00Z" w16du:dateUtc="2025-01-23T13:49:00Z"/>
                <w:rFonts w:cs="Arial"/>
                <w:sz w:val="18"/>
                <w:szCs w:val="18"/>
              </w:rPr>
            </w:pPr>
          </w:p>
        </w:tc>
      </w:tr>
      <w:tr w:rsidR="00B43777" w:rsidRPr="00340B0D" w14:paraId="608E15E4" w14:textId="77777777" w:rsidTr="00541D1A">
        <w:trPr>
          <w:ins w:id="9386" w:author="jonathan pritchard" w:date="2025-01-23T13:49: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903FD60" w14:textId="77777777" w:rsidR="00B43777" w:rsidRPr="00340B0D" w:rsidRDefault="00B43777" w:rsidP="00541D1A">
            <w:pPr>
              <w:rPr>
                <w:ins w:id="9387" w:author="jonathan pritchard" w:date="2025-01-23T13:49:00Z" w16du:dateUtc="2025-01-23T13:49:00Z"/>
                <w:rFonts w:cs="Arial"/>
                <w:sz w:val="18"/>
                <w:szCs w:val="18"/>
              </w:rPr>
            </w:pPr>
            <w:ins w:id="9388" w:author="jonathan pritchard" w:date="2025-01-23T13:49:00Z" w16du:dateUtc="2025-01-23T13:49: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91C49E8" w14:textId="77777777" w:rsidR="00B43777" w:rsidRPr="00340B0D" w:rsidRDefault="00B43777" w:rsidP="00541D1A">
            <w:pPr>
              <w:rPr>
                <w:ins w:id="9389" w:author="jonathan pritchard" w:date="2025-01-23T13:49:00Z" w16du:dateUtc="2025-01-23T13:49:00Z"/>
                <w:rFonts w:cs="Arial"/>
                <w:sz w:val="18"/>
                <w:szCs w:val="18"/>
              </w:rPr>
            </w:pPr>
          </w:p>
        </w:tc>
        <w:tc>
          <w:tcPr>
            <w:tcW w:w="3871" w:type="dxa"/>
            <w:gridSpan w:val="5"/>
            <w:tcBorders>
              <w:left w:val="single" w:sz="12" w:space="0" w:color="auto"/>
            </w:tcBorders>
          </w:tcPr>
          <w:p w14:paraId="3D4C10D7" w14:textId="77777777" w:rsidR="00B43777" w:rsidRPr="00340B0D" w:rsidRDefault="00B43777" w:rsidP="00541D1A">
            <w:pPr>
              <w:rPr>
                <w:ins w:id="9390" w:author="jonathan pritchard" w:date="2025-01-23T13:49:00Z" w16du:dateUtc="2025-01-23T13:49:00Z"/>
                <w:rFonts w:cs="Arial"/>
                <w:b/>
                <w:bCs/>
                <w:sz w:val="18"/>
                <w:szCs w:val="18"/>
              </w:rPr>
            </w:pPr>
            <w:ins w:id="9391" w:author="jonathan pritchard" w:date="2025-01-23T13:49:00Z" w16du:dateUtc="2025-01-23T13:49:00Z">
              <w:r w:rsidRPr="00340B0D">
                <w:rPr>
                  <w:rFonts w:cs="Arial"/>
                  <w:b/>
                  <w:bCs/>
                  <w:sz w:val="18"/>
                  <w:szCs w:val="18"/>
                </w:rPr>
                <w:t xml:space="preserve">    Other Text</w:t>
              </w:r>
            </w:ins>
          </w:p>
        </w:tc>
        <w:tc>
          <w:tcPr>
            <w:tcW w:w="672" w:type="dxa"/>
            <w:tcBorders>
              <w:right w:val="single" w:sz="12" w:space="0" w:color="auto"/>
            </w:tcBorders>
          </w:tcPr>
          <w:p w14:paraId="2A2ECD7E" w14:textId="77777777" w:rsidR="00B43777" w:rsidRPr="00340B0D" w:rsidRDefault="00B43777" w:rsidP="00541D1A">
            <w:pPr>
              <w:jc w:val="center"/>
              <w:rPr>
                <w:ins w:id="9392" w:author="jonathan pritchard" w:date="2025-01-23T13:49:00Z" w16du:dateUtc="2025-01-23T13:49:00Z"/>
                <w:rFonts w:cs="Arial"/>
                <w:sz w:val="18"/>
                <w:szCs w:val="18"/>
              </w:rPr>
            </w:pPr>
          </w:p>
        </w:tc>
      </w:tr>
      <w:tr w:rsidR="00B43777" w:rsidRPr="00340B0D" w14:paraId="5B94CEB6" w14:textId="77777777" w:rsidTr="00541D1A">
        <w:trPr>
          <w:ins w:id="9393" w:author="jonathan pritchard" w:date="2025-01-23T13:49: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5EAB1BB" w14:textId="77777777" w:rsidR="00B43777" w:rsidRPr="00340B0D" w:rsidRDefault="00B43777" w:rsidP="00541D1A">
            <w:pPr>
              <w:rPr>
                <w:ins w:id="9394" w:author="jonathan pritchard" w:date="2025-01-23T13:49:00Z" w16du:dateUtc="2025-01-23T13:49:00Z"/>
                <w:rFonts w:cs="Arial"/>
                <w:sz w:val="18"/>
                <w:szCs w:val="18"/>
              </w:rPr>
            </w:pPr>
            <w:ins w:id="9395" w:author="jonathan pritchard" w:date="2025-01-23T13:49:00Z" w16du:dateUtc="2025-01-23T13:49: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57B12DF8" w14:textId="77777777" w:rsidR="00B43777" w:rsidRPr="00340B0D" w:rsidRDefault="00B43777" w:rsidP="00541D1A">
            <w:pPr>
              <w:rPr>
                <w:ins w:id="9396" w:author="jonathan pritchard" w:date="2025-01-23T13:49:00Z" w16du:dateUtc="2025-01-23T13:49:00Z"/>
                <w:rFonts w:cs="Arial"/>
                <w:sz w:val="18"/>
                <w:szCs w:val="18"/>
              </w:rPr>
            </w:pPr>
          </w:p>
        </w:tc>
        <w:tc>
          <w:tcPr>
            <w:tcW w:w="3871" w:type="dxa"/>
            <w:gridSpan w:val="5"/>
            <w:tcBorders>
              <w:left w:val="single" w:sz="12" w:space="0" w:color="auto"/>
            </w:tcBorders>
          </w:tcPr>
          <w:p w14:paraId="433D7788" w14:textId="77777777" w:rsidR="00B43777" w:rsidRPr="00340B0D" w:rsidRDefault="00B43777" w:rsidP="00541D1A">
            <w:pPr>
              <w:rPr>
                <w:ins w:id="9397" w:author="jonathan pritchard" w:date="2025-01-23T13:49:00Z" w16du:dateUtc="2025-01-23T13:49:00Z"/>
                <w:rFonts w:cs="Arial"/>
                <w:sz w:val="18"/>
                <w:szCs w:val="18"/>
              </w:rPr>
            </w:pPr>
            <w:ins w:id="9398" w:author="jonathan pritchard" w:date="2025-01-23T13:49:00Z" w16du:dateUtc="2025-01-23T13:49:00Z">
              <w:r w:rsidRPr="00340B0D">
                <w:rPr>
                  <w:rFonts w:cs="Arial"/>
                  <w:sz w:val="18"/>
                  <w:szCs w:val="18"/>
                </w:rPr>
                <w:t xml:space="preserve">        Names</w:t>
              </w:r>
            </w:ins>
          </w:p>
        </w:tc>
        <w:tc>
          <w:tcPr>
            <w:tcW w:w="672" w:type="dxa"/>
            <w:tcBorders>
              <w:right w:val="single" w:sz="12" w:space="0" w:color="auto"/>
            </w:tcBorders>
          </w:tcPr>
          <w:p w14:paraId="281F8096" w14:textId="77777777" w:rsidR="00B43777" w:rsidRPr="00340B0D" w:rsidRDefault="00B43777" w:rsidP="00541D1A">
            <w:pPr>
              <w:jc w:val="center"/>
              <w:rPr>
                <w:ins w:id="9399" w:author="jonathan pritchard" w:date="2025-01-23T13:49:00Z" w16du:dateUtc="2025-01-23T13:49:00Z"/>
                <w:rFonts w:cs="Arial"/>
                <w:sz w:val="18"/>
                <w:szCs w:val="18"/>
              </w:rPr>
            </w:pPr>
          </w:p>
        </w:tc>
      </w:tr>
      <w:tr w:rsidR="00B43777" w:rsidRPr="00340B0D" w14:paraId="024A822A" w14:textId="77777777" w:rsidTr="00541D1A">
        <w:trPr>
          <w:ins w:id="9400" w:author="jonathan pritchard" w:date="2025-01-23T13:49:00Z"/>
        </w:trPr>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76CAFC3F" w14:textId="77777777" w:rsidR="00B43777" w:rsidRPr="00340B0D" w:rsidRDefault="00B43777" w:rsidP="00541D1A">
            <w:pPr>
              <w:jc w:val="center"/>
              <w:rPr>
                <w:ins w:id="9401" w:author="jonathan pritchard" w:date="2025-01-23T13:49:00Z" w16du:dateUtc="2025-01-23T13:49:00Z"/>
                <w:rFonts w:cs="Arial"/>
                <w:b/>
                <w:bCs/>
                <w:sz w:val="18"/>
                <w:szCs w:val="18"/>
              </w:rPr>
            </w:pPr>
            <w:ins w:id="9402" w:author="jonathan pritchard" w:date="2025-01-23T13:49:00Z" w16du:dateUtc="2025-01-23T13:49:00Z">
              <w:r w:rsidRPr="00340B0D">
                <w:rPr>
                  <w:rFonts w:cs="Arial"/>
                  <w:b/>
                  <w:bCs/>
                  <w:sz w:val="18"/>
                  <w:szCs w:val="18"/>
                </w:rPr>
                <w:t>Palette</w:t>
              </w:r>
            </w:ins>
          </w:p>
        </w:tc>
        <w:tc>
          <w:tcPr>
            <w:tcW w:w="3871" w:type="dxa"/>
            <w:gridSpan w:val="5"/>
            <w:tcBorders>
              <w:left w:val="single" w:sz="12" w:space="0" w:color="auto"/>
            </w:tcBorders>
          </w:tcPr>
          <w:p w14:paraId="643BFECF" w14:textId="77777777" w:rsidR="00B43777" w:rsidRPr="00340B0D" w:rsidRDefault="00B43777" w:rsidP="00541D1A">
            <w:pPr>
              <w:rPr>
                <w:ins w:id="9403" w:author="jonathan pritchard" w:date="2025-01-23T13:49:00Z" w16du:dateUtc="2025-01-23T13:49:00Z"/>
                <w:rFonts w:cs="Arial"/>
                <w:b/>
                <w:bCs/>
                <w:sz w:val="18"/>
                <w:szCs w:val="18"/>
              </w:rPr>
            </w:pPr>
            <w:ins w:id="9404" w:author="jonathan pritchard" w:date="2025-01-23T13:49:00Z" w16du:dateUtc="2025-01-23T13:49:00Z">
              <w:r w:rsidRPr="00340B0D">
                <w:rPr>
                  <w:rFonts w:cs="Arial"/>
                  <w:sz w:val="18"/>
                  <w:szCs w:val="18"/>
                </w:rPr>
                <w:t xml:space="preserve">        Light description</w:t>
              </w:r>
            </w:ins>
          </w:p>
        </w:tc>
        <w:tc>
          <w:tcPr>
            <w:tcW w:w="672" w:type="dxa"/>
            <w:tcBorders>
              <w:right w:val="single" w:sz="12" w:space="0" w:color="auto"/>
            </w:tcBorders>
          </w:tcPr>
          <w:p w14:paraId="6CAB4A33" w14:textId="77777777" w:rsidR="00B43777" w:rsidRPr="00340B0D" w:rsidRDefault="00B43777" w:rsidP="00541D1A">
            <w:pPr>
              <w:jc w:val="center"/>
              <w:rPr>
                <w:ins w:id="9405" w:author="jonathan pritchard" w:date="2025-01-23T13:49:00Z" w16du:dateUtc="2025-01-23T13:49:00Z"/>
                <w:rFonts w:cs="Arial"/>
                <w:sz w:val="18"/>
                <w:szCs w:val="18"/>
              </w:rPr>
            </w:pPr>
          </w:p>
        </w:tc>
      </w:tr>
      <w:tr w:rsidR="00B43777" w:rsidRPr="00340B0D" w14:paraId="2DFC316F" w14:textId="77777777" w:rsidTr="00541D1A">
        <w:trPr>
          <w:ins w:id="9406" w:author="jonathan pritchard" w:date="2025-01-23T13:49:00Z"/>
        </w:trPr>
        <w:customXmlInsRangeStart w:id="9407" w:author="jonathan pritchard" w:date="2025-01-23T13:49:00Z"/>
        <w:sdt>
          <w:sdtPr>
            <w:rPr>
              <w:rFonts w:cs="Arial"/>
              <w:sz w:val="18"/>
              <w:szCs w:val="18"/>
            </w:rPr>
            <w:alias w:val="Palette"/>
            <w:tag w:val="Palette"/>
            <w:id w:val="-886262936"/>
            <w:placeholder>
              <w:docPart w:val="D62778302892443B80E93AC90187F298"/>
            </w:placeholder>
            <w:comboBox>
              <w:listItem w:displayText="Day" w:value="Day"/>
              <w:listItem w:displayText="Dusk" w:value="Dusk"/>
              <w:listItem w:displayText="Night" w:value="Night"/>
            </w:comboBox>
          </w:sdtPr>
          <w:sdtContent>
            <w:customXmlInsRangeEnd w:id="9407"/>
            <w:tc>
              <w:tcPr>
                <w:tcW w:w="4656" w:type="dxa"/>
                <w:gridSpan w:val="5"/>
                <w:tcBorders>
                  <w:left w:val="single" w:sz="12" w:space="0" w:color="auto"/>
                  <w:bottom w:val="single" w:sz="12" w:space="0" w:color="auto"/>
                  <w:right w:val="single" w:sz="12" w:space="0" w:color="auto"/>
                </w:tcBorders>
              </w:tcPr>
              <w:p w14:paraId="7F702DA4" w14:textId="77777777" w:rsidR="00B43777" w:rsidRPr="00340B0D" w:rsidRDefault="00B43777" w:rsidP="00541D1A">
                <w:pPr>
                  <w:rPr>
                    <w:ins w:id="9408" w:author="jonathan pritchard" w:date="2025-01-23T13:49:00Z" w16du:dateUtc="2025-01-23T13:49:00Z"/>
                    <w:rFonts w:cs="Arial"/>
                    <w:sz w:val="18"/>
                    <w:szCs w:val="18"/>
                  </w:rPr>
                </w:pPr>
                <w:ins w:id="9409" w:author="jonathan pritchard" w:date="2025-01-23T13:49:00Z" w16du:dateUtc="2025-01-23T13:49:00Z">
                  <w:r w:rsidRPr="00340B0D">
                    <w:rPr>
                      <w:rFonts w:cs="Arial"/>
                      <w:sz w:val="18"/>
                      <w:szCs w:val="18"/>
                    </w:rPr>
                    <w:t>Day</w:t>
                  </w:r>
                </w:ins>
              </w:p>
            </w:tc>
            <w:customXmlInsRangeStart w:id="9410" w:author="jonathan pritchard" w:date="2025-01-23T13:49:00Z"/>
          </w:sdtContent>
        </w:sdt>
        <w:customXmlInsRangeEnd w:id="9410"/>
        <w:tc>
          <w:tcPr>
            <w:tcW w:w="3871" w:type="dxa"/>
            <w:gridSpan w:val="5"/>
            <w:tcBorders>
              <w:left w:val="single" w:sz="12" w:space="0" w:color="auto"/>
            </w:tcBorders>
          </w:tcPr>
          <w:p w14:paraId="0D93E91D" w14:textId="77777777" w:rsidR="00B43777" w:rsidRPr="00340B0D" w:rsidRDefault="00B43777" w:rsidP="00541D1A">
            <w:pPr>
              <w:rPr>
                <w:ins w:id="9411" w:author="jonathan pritchard" w:date="2025-01-23T13:49:00Z" w16du:dateUtc="2025-01-23T13:49:00Z"/>
                <w:rFonts w:cs="Arial"/>
                <w:b/>
                <w:bCs/>
                <w:sz w:val="18"/>
                <w:szCs w:val="18"/>
              </w:rPr>
            </w:pPr>
            <w:ins w:id="9412" w:author="jonathan pritchard" w:date="2025-01-23T13:49:00Z" w16du:dateUtc="2025-01-23T13:49:00Z">
              <w:r w:rsidRPr="00340B0D">
                <w:rPr>
                  <w:rFonts w:cs="Arial"/>
                  <w:sz w:val="18"/>
                  <w:szCs w:val="18"/>
                </w:rPr>
                <w:t xml:space="preserve">        All other chart text</w:t>
              </w:r>
            </w:ins>
          </w:p>
        </w:tc>
        <w:tc>
          <w:tcPr>
            <w:tcW w:w="672" w:type="dxa"/>
            <w:tcBorders>
              <w:right w:val="single" w:sz="12" w:space="0" w:color="auto"/>
            </w:tcBorders>
          </w:tcPr>
          <w:p w14:paraId="7E62C3BD" w14:textId="77777777" w:rsidR="00B43777" w:rsidRPr="00340B0D" w:rsidRDefault="00B43777" w:rsidP="00541D1A">
            <w:pPr>
              <w:jc w:val="center"/>
              <w:rPr>
                <w:ins w:id="9413" w:author="jonathan pritchard" w:date="2025-01-23T13:49:00Z" w16du:dateUtc="2025-01-23T13:49:00Z"/>
                <w:rFonts w:cs="Arial"/>
                <w:sz w:val="18"/>
                <w:szCs w:val="18"/>
              </w:rPr>
            </w:pPr>
          </w:p>
        </w:tc>
      </w:tr>
      <w:tr w:rsidR="00B43777" w:rsidRPr="00340B0D" w14:paraId="1F9F5F65" w14:textId="77777777" w:rsidTr="00541D1A">
        <w:trPr>
          <w:ins w:id="9414" w:author="jonathan pritchard" w:date="2025-01-23T13:49:00Z"/>
        </w:trPr>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3F0127E5" w14:textId="77777777" w:rsidR="00B43777" w:rsidRPr="00340B0D" w:rsidRDefault="00B43777" w:rsidP="00541D1A">
            <w:pPr>
              <w:jc w:val="center"/>
              <w:rPr>
                <w:ins w:id="9415" w:author="jonathan pritchard" w:date="2025-01-23T13:49:00Z" w16du:dateUtc="2025-01-23T13:49:00Z"/>
                <w:rFonts w:cs="Arial"/>
                <w:b/>
                <w:bCs/>
                <w:sz w:val="18"/>
                <w:szCs w:val="18"/>
              </w:rPr>
            </w:pPr>
          </w:p>
        </w:tc>
        <w:tc>
          <w:tcPr>
            <w:tcW w:w="3871" w:type="dxa"/>
            <w:gridSpan w:val="5"/>
            <w:tcBorders>
              <w:left w:val="single" w:sz="12" w:space="0" w:color="auto"/>
            </w:tcBorders>
          </w:tcPr>
          <w:p w14:paraId="2A645B5A" w14:textId="77777777" w:rsidR="00B43777" w:rsidRPr="00340B0D" w:rsidRDefault="00B43777" w:rsidP="00541D1A">
            <w:pPr>
              <w:rPr>
                <w:ins w:id="9416" w:author="jonathan pritchard" w:date="2025-01-23T13:49:00Z" w16du:dateUtc="2025-01-23T13:49:00Z"/>
                <w:rFonts w:cs="Arial"/>
                <w:sz w:val="18"/>
                <w:szCs w:val="18"/>
              </w:rPr>
            </w:pPr>
          </w:p>
        </w:tc>
        <w:tc>
          <w:tcPr>
            <w:tcW w:w="672" w:type="dxa"/>
            <w:tcBorders>
              <w:right w:val="single" w:sz="12" w:space="0" w:color="auto"/>
            </w:tcBorders>
            <w:vAlign w:val="center"/>
          </w:tcPr>
          <w:p w14:paraId="67115965" w14:textId="77777777" w:rsidR="00B43777" w:rsidRPr="00340B0D" w:rsidRDefault="00B43777" w:rsidP="00541D1A">
            <w:pPr>
              <w:jc w:val="center"/>
              <w:rPr>
                <w:ins w:id="9417" w:author="jonathan pritchard" w:date="2025-01-23T13:49:00Z" w16du:dateUtc="2025-01-23T13:49:00Z"/>
                <w:rFonts w:cs="Arial"/>
                <w:sz w:val="18"/>
                <w:szCs w:val="18"/>
              </w:rPr>
            </w:pPr>
          </w:p>
        </w:tc>
      </w:tr>
      <w:tr w:rsidR="00B43777" w:rsidRPr="00340B0D" w14:paraId="0A6F3A12" w14:textId="77777777" w:rsidTr="00541D1A">
        <w:trPr>
          <w:ins w:id="9418" w:author="jonathan pritchard" w:date="2025-01-23T13:49:00Z"/>
        </w:trPr>
        <w:tc>
          <w:tcPr>
            <w:tcW w:w="4656" w:type="dxa"/>
            <w:gridSpan w:val="5"/>
            <w:tcBorders>
              <w:left w:val="single" w:sz="12" w:space="0" w:color="auto"/>
              <w:bottom w:val="single" w:sz="12" w:space="0" w:color="auto"/>
              <w:right w:val="single" w:sz="12" w:space="0" w:color="auto"/>
            </w:tcBorders>
            <w:shd w:val="clear" w:color="auto" w:fill="FFFFFF" w:themeFill="background1"/>
          </w:tcPr>
          <w:p w14:paraId="401B6827" w14:textId="77777777" w:rsidR="00B43777" w:rsidRPr="00340B0D" w:rsidRDefault="00B43777" w:rsidP="00541D1A">
            <w:pPr>
              <w:rPr>
                <w:ins w:id="9419" w:author="jonathan pritchard" w:date="2025-01-23T13:49:00Z" w16du:dateUtc="2025-01-23T13:49:00Z"/>
                <w:rFonts w:cs="Arial"/>
                <w:sz w:val="18"/>
                <w:szCs w:val="18"/>
              </w:rPr>
            </w:pPr>
          </w:p>
        </w:tc>
        <w:tc>
          <w:tcPr>
            <w:tcW w:w="3871" w:type="dxa"/>
            <w:gridSpan w:val="5"/>
            <w:tcBorders>
              <w:left w:val="single" w:sz="12" w:space="0" w:color="auto"/>
              <w:bottom w:val="single" w:sz="12" w:space="0" w:color="auto"/>
            </w:tcBorders>
          </w:tcPr>
          <w:p w14:paraId="76777E6D" w14:textId="77777777" w:rsidR="00B43777" w:rsidRPr="00340B0D" w:rsidRDefault="00B43777" w:rsidP="00541D1A">
            <w:pPr>
              <w:jc w:val="center"/>
              <w:rPr>
                <w:ins w:id="9420" w:author="jonathan pritchard" w:date="2025-01-23T13:49:00Z" w16du:dateUtc="2025-01-23T13:49:00Z"/>
                <w:rFonts w:cs="Arial"/>
                <w:sz w:val="18"/>
                <w:szCs w:val="18"/>
              </w:rPr>
            </w:pPr>
          </w:p>
        </w:tc>
        <w:tc>
          <w:tcPr>
            <w:tcW w:w="672" w:type="dxa"/>
            <w:tcBorders>
              <w:bottom w:val="single" w:sz="12" w:space="0" w:color="auto"/>
              <w:right w:val="single" w:sz="12" w:space="0" w:color="auto"/>
            </w:tcBorders>
            <w:vAlign w:val="center"/>
          </w:tcPr>
          <w:p w14:paraId="613A08C4" w14:textId="77777777" w:rsidR="00B43777" w:rsidRPr="00340B0D" w:rsidRDefault="00B43777" w:rsidP="00541D1A">
            <w:pPr>
              <w:jc w:val="center"/>
              <w:rPr>
                <w:ins w:id="9421" w:author="jonathan pritchard" w:date="2025-01-23T13:49:00Z" w16du:dateUtc="2025-01-23T13:49:00Z"/>
                <w:rFonts w:cs="Arial"/>
                <w:sz w:val="18"/>
                <w:szCs w:val="18"/>
              </w:rPr>
            </w:pPr>
          </w:p>
        </w:tc>
      </w:tr>
      <w:tr w:rsidR="00B43777" w:rsidRPr="00340B0D" w14:paraId="69CB1C89" w14:textId="77777777" w:rsidTr="00541D1A">
        <w:trPr>
          <w:ins w:id="9422" w:author="jonathan pritchard" w:date="2025-01-23T13:49:00Z"/>
        </w:trPr>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68138979" w14:textId="77777777" w:rsidR="00B43777" w:rsidRPr="00340B0D" w:rsidRDefault="00B43777" w:rsidP="00541D1A">
            <w:pPr>
              <w:jc w:val="center"/>
              <w:rPr>
                <w:ins w:id="9423" w:author="jonathan pritchard" w:date="2025-01-23T13:49:00Z" w16du:dateUtc="2025-01-23T13:49:00Z"/>
                <w:rFonts w:cs="Arial"/>
                <w:b/>
                <w:bCs/>
                <w:sz w:val="18"/>
                <w:szCs w:val="18"/>
              </w:rPr>
            </w:pPr>
            <w:ins w:id="9424" w:author="jonathan pritchard" w:date="2025-01-23T13:49:00Z" w16du:dateUtc="2025-01-23T13:49: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08DC4FE" w14:textId="77777777" w:rsidR="00B43777" w:rsidRPr="00340B0D" w:rsidRDefault="00B43777" w:rsidP="00541D1A">
            <w:pPr>
              <w:jc w:val="center"/>
              <w:rPr>
                <w:ins w:id="9425" w:author="jonathan pritchard" w:date="2025-01-23T13:49:00Z" w16du:dateUtc="2025-01-23T13:49:00Z"/>
                <w:rFonts w:cs="Arial"/>
                <w:sz w:val="18"/>
                <w:szCs w:val="18"/>
              </w:rPr>
            </w:pPr>
            <w:ins w:id="9426" w:author="jonathan pritchard" w:date="2025-01-23T13:49:00Z" w16du:dateUtc="2025-01-23T13:49:00Z">
              <w:r w:rsidRPr="00340B0D">
                <w:rPr>
                  <w:rFonts w:cs="Arial"/>
                  <w:b/>
                  <w:bCs/>
                  <w:sz w:val="18"/>
                  <w:szCs w:val="18"/>
                </w:rPr>
                <w:t>Display</w:t>
              </w:r>
            </w:ins>
          </w:p>
        </w:tc>
      </w:tr>
      <w:tr w:rsidR="00B43777" w:rsidRPr="00340B0D" w14:paraId="5CD6A4F7" w14:textId="77777777" w:rsidTr="00541D1A">
        <w:trPr>
          <w:trHeight w:val="287"/>
          <w:ins w:id="9427" w:author="jonathan pritchard" w:date="2025-01-23T13:49:00Z"/>
        </w:trPr>
        <w:tc>
          <w:tcPr>
            <w:tcW w:w="1789" w:type="dxa"/>
            <w:tcBorders>
              <w:left w:val="single" w:sz="12" w:space="0" w:color="auto"/>
              <w:bottom w:val="single" w:sz="4" w:space="0" w:color="auto"/>
            </w:tcBorders>
          </w:tcPr>
          <w:p w14:paraId="3012B2ED" w14:textId="77777777" w:rsidR="00B43777" w:rsidRPr="00340B0D" w:rsidRDefault="00B43777" w:rsidP="00541D1A">
            <w:pPr>
              <w:rPr>
                <w:ins w:id="9428" w:author="jonathan pritchard" w:date="2025-01-23T13:49:00Z" w16du:dateUtc="2025-01-23T13:49:00Z"/>
                <w:rFonts w:cs="Arial"/>
                <w:sz w:val="18"/>
                <w:szCs w:val="18"/>
              </w:rPr>
            </w:pPr>
            <w:ins w:id="9429" w:author="jonathan pritchard" w:date="2025-01-23T13:49:00Z" w16du:dateUtc="2025-01-23T13:49:00Z">
              <w:r w:rsidRPr="00340B0D">
                <w:rPr>
                  <w:rFonts w:cs="Arial"/>
                  <w:sz w:val="18"/>
                  <w:szCs w:val="18"/>
                </w:rPr>
                <w:t>Start Date</w:t>
              </w:r>
            </w:ins>
          </w:p>
        </w:tc>
        <w:tc>
          <w:tcPr>
            <w:tcW w:w="2867" w:type="dxa"/>
            <w:gridSpan w:val="4"/>
            <w:tcBorders>
              <w:bottom w:val="single" w:sz="4" w:space="0" w:color="auto"/>
              <w:right w:val="single" w:sz="12" w:space="0" w:color="auto"/>
            </w:tcBorders>
          </w:tcPr>
          <w:p w14:paraId="5866EAF0" w14:textId="77777777" w:rsidR="00B43777" w:rsidRPr="00340B0D" w:rsidRDefault="00B43777" w:rsidP="00541D1A">
            <w:pPr>
              <w:rPr>
                <w:ins w:id="9430" w:author="jonathan pritchard" w:date="2025-01-23T13:49:00Z" w16du:dateUtc="2025-01-23T13:49: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7F4FE5E8" w14:textId="77777777" w:rsidR="00B43777" w:rsidRPr="00340B0D" w:rsidRDefault="00B43777" w:rsidP="00541D1A">
            <w:pPr>
              <w:rPr>
                <w:ins w:id="9431" w:author="jonathan pritchard" w:date="2025-01-23T13:49:00Z" w16du:dateUtc="2025-01-23T13:49:00Z"/>
                <w:rFonts w:cs="Arial"/>
                <w:sz w:val="18"/>
                <w:szCs w:val="18"/>
              </w:rPr>
            </w:pPr>
            <w:ins w:id="9432" w:author="jonathan pritchard" w:date="2025-01-23T13:49:00Z" w16du:dateUtc="2025-01-23T13:49: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3733E4A0" w14:textId="77777777" w:rsidR="00B43777" w:rsidRPr="00C87169" w:rsidRDefault="00B43777" w:rsidP="00541D1A">
            <w:pPr>
              <w:rPr>
                <w:ins w:id="9433" w:author="jonathan pritchard" w:date="2025-01-23T13:49:00Z" w16du:dateUtc="2025-01-23T13:49:00Z"/>
                <w:rFonts w:cs="Arial"/>
              </w:rPr>
            </w:pPr>
          </w:p>
        </w:tc>
      </w:tr>
      <w:tr w:rsidR="00B43777" w:rsidRPr="00340B0D" w14:paraId="0456646B" w14:textId="77777777" w:rsidTr="00541D1A">
        <w:trPr>
          <w:ins w:id="9434" w:author="jonathan pritchard" w:date="2025-01-23T13:49:00Z"/>
        </w:trPr>
        <w:tc>
          <w:tcPr>
            <w:tcW w:w="1789" w:type="dxa"/>
            <w:tcBorders>
              <w:left w:val="single" w:sz="12" w:space="0" w:color="auto"/>
              <w:bottom w:val="single" w:sz="4" w:space="0" w:color="auto"/>
            </w:tcBorders>
          </w:tcPr>
          <w:p w14:paraId="31838594" w14:textId="77777777" w:rsidR="00B43777" w:rsidRPr="00340B0D" w:rsidRDefault="00B43777" w:rsidP="00541D1A">
            <w:pPr>
              <w:rPr>
                <w:ins w:id="9435" w:author="jonathan pritchard" w:date="2025-01-23T13:49:00Z" w16du:dateUtc="2025-01-23T13:49:00Z"/>
                <w:rFonts w:cs="Arial"/>
                <w:sz w:val="18"/>
                <w:szCs w:val="18"/>
              </w:rPr>
            </w:pPr>
            <w:ins w:id="9436" w:author="jonathan pritchard" w:date="2025-01-23T13:49:00Z" w16du:dateUtc="2025-01-23T13:49: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1DA83D2F" w14:textId="77777777" w:rsidR="00B43777" w:rsidRPr="00340B0D" w:rsidRDefault="00B43777" w:rsidP="00541D1A">
            <w:pPr>
              <w:rPr>
                <w:ins w:id="9437" w:author="jonathan pritchard" w:date="2025-01-23T13:49:00Z" w16du:dateUtc="2025-01-23T13:49: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5A3FF350" w14:textId="77777777" w:rsidR="00B43777" w:rsidRPr="00340B0D" w:rsidRDefault="00B43777" w:rsidP="00541D1A">
            <w:pPr>
              <w:rPr>
                <w:ins w:id="9438" w:author="jonathan pritchard" w:date="2025-01-23T13:49:00Z" w16du:dateUtc="2025-01-23T13:49:00Z"/>
                <w:rFonts w:cs="Arial"/>
                <w:sz w:val="18"/>
                <w:szCs w:val="18"/>
              </w:rPr>
            </w:pPr>
            <w:ins w:id="9439" w:author="jonathan pritchard" w:date="2025-01-23T13:49:00Z" w16du:dateUtc="2025-01-23T13:49: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62662997" w14:textId="77777777" w:rsidR="00B43777" w:rsidRPr="00340B0D" w:rsidRDefault="00B43777" w:rsidP="00541D1A">
            <w:pPr>
              <w:rPr>
                <w:ins w:id="9440" w:author="jonathan pritchard" w:date="2025-01-23T13:49:00Z" w16du:dateUtc="2025-01-23T13:49:00Z"/>
                <w:rFonts w:cs="Arial"/>
                <w:sz w:val="18"/>
                <w:szCs w:val="18"/>
              </w:rPr>
            </w:pPr>
            <w:ins w:id="9441" w:author="jonathan pritchard" w:date="2025-01-23T13:49:00Z" w16du:dateUtc="2025-01-23T13:49:00Z">
              <w:r w:rsidRPr="00340B0D">
                <w:rPr>
                  <w:rFonts w:cs="Arial"/>
                  <w:sz w:val="18"/>
                  <w:szCs w:val="18"/>
                </w:rPr>
                <w:t>1:</w:t>
              </w:r>
              <w:r>
                <w:rPr>
                  <w:rFonts w:cs="Arial"/>
                  <w:sz w:val="18"/>
                  <w:szCs w:val="18"/>
                </w:rPr>
                <w:t>60000</w:t>
              </w:r>
            </w:ins>
          </w:p>
        </w:tc>
      </w:tr>
      <w:tr w:rsidR="00B43777" w:rsidRPr="00340B0D" w14:paraId="0C2E18C4" w14:textId="77777777" w:rsidTr="00541D1A">
        <w:trPr>
          <w:ins w:id="9442" w:author="jonathan pritchard" w:date="2025-01-23T13:49:00Z"/>
        </w:trPr>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01571931" w14:textId="77777777" w:rsidR="00B43777" w:rsidRPr="00340B0D" w:rsidRDefault="00B43777" w:rsidP="00541D1A">
            <w:pPr>
              <w:jc w:val="center"/>
              <w:rPr>
                <w:ins w:id="9443" w:author="jonathan pritchard" w:date="2025-01-23T13:49:00Z" w16du:dateUtc="2025-01-23T13:49: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056E28BF" w14:textId="77777777" w:rsidR="00B43777" w:rsidRPr="00340B0D" w:rsidRDefault="00B43777" w:rsidP="00541D1A">
            <w:pPr>
              <w:rPr>
                <w:ins w:id="9444" w:author="jonathan pritchard" w:date="2025-01-23T13:49:00Z" w16du:dateUtc="2025-01-23T13:49:00Z"/>
                <w:rFonts w:cs="Arial"/>
                <w:sz w:val="18"/>
                <w:szCs w:val="18"/>
              </w:rPr>
            </w:pPr>
            <w:ins w:id="9445" w:author="jonathan pritchard" w:date="2025-01-23T13:49:00Z" w16du:dateUtc="2025-01-23T13:49: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6E1DE6DA" w14:textId="77777777" w:rsidR="00B43777" w:rsidRPr="00340B0D" w:rsidRDefault="00B43777" w:rsidP="00541D1A">
            <w:pPr>
              <w:rPr>
                <w:ins w:id="9446" w:author="jonathan pritchard" w:date="2025-01-23T13:49:00Z" w16du:dateUtc="2025-01-23T13:49:00Z"/>
                <w:rFonts w:cs="Arial"/>
                <w:sz w:val="18"/>
                <w:szCs w:val="18"/>
              </w:rPr>
            </w:pPr>
          </w:p>
        </w:tc>
      </w:tr>
      <w:tr w:rsidR="00B43777" w:rsidRPr="00340B0D" w14:paraId="37ED47EB" w14:textId="77777777" w:rsidTr="00541D1A">
        <w:trPr>
          <w:ins w:id="9447" w:author="jonathan pritchard" w:date="2025-01-23T13:49:00Z"/>
        </w:trPr>
        <w:tc>
          <w:tcPr>
            <w:tcW w:w="9199" w:type="dxa"/>
            <w:gridSpan w:val="11"/>
            <w:tcBorders>
              <w:top w:val="single" w:sz="4" w:space="0" w:color="auto"/>
              <w:left w:val="single" w:sz="12" w:space="0" w:color="auto"/>
              <w:bottom w:val="single" w:sz="4" w:space="0" w:color="auto"/>
              <w:right w:val="single" w:sz="12" w:space="0" w:color="auto"/>
            </w:tcBorders>
          </w:tcPr>
          <w:p w14:paraId="5F78CA14" w14:textId="77777777" w:rsidR="00B43777" w:rsidRPr="00340B0D" w:rsidRDefault="00B43777" w:rsidP="00541D1A">
            <w:pPr>
              <w:rPr>
                <w:ins w:id="9448" w:author="jonathan pritchard" w:date="2025-01-23T13:49:00Z" w16du:dateUtc="2025-01-23T13:49:00Z"/>
                <w:rFonts w:cs="Arial"/>
                <w:sz w:val="18"/>
                <w:szCs w:val="18"/>
              </w:rPr>
            </w:pPr>
          </w:p>
        </w:tc>
      </w:tr>
      <w:tr w:rsidR="00B43777" w:rsidRPr="00340B0D" w14:paraId="2CE89F61" w14:textId="77777777" w:rsidTr="00541D1A">
        <w:trPr>
          <w:ins w:id="9449" w:author="jonathan pritchard" w:date="2025-01-23T13:49: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4ECD65E" w14:textId="77777777" w:rsidR="00B43777" w:rsidRPr="00340B0D" w:rsidRDefault="00B43777" w:rsidP="00541D1A">
            <w:pPr>
              <w:jc w:val="center"/>
              <w:rPr>
                <w:ins w:id="9450" w:author="jonathan pritchard" w:date="2025-01-23T13:49:00Z" w16du:dateUtc="2025-01-23T13:49:00Z"/>
                <w:rFonts w:cs="Arial"/>
                <w:b/>
                <w:bCs/>
                <w:sz w:val="18"/>
                <w:szCs w:val="18"/>
              </w:rPr>
            </w:pPr>
            <w:ins w:id="9451" w:author="jonathan pritchard" w:date="2025-01-23T13:49:00Z" w16du:dateUtc="2025-01-23T13:49:00Z">
              <w:r w:rsidRPr="00340B0D">
                <w:rPr>
                  <w:rFonts w:cs="Arial"/>
                  <w:b/>
                  <w:bCs/>
                  <w:sz w:val="18"/>
                  <w:szCs w:val="18"/>
                </w:rPr>
                <w:t>Viewing Group</w:t>
              </w:r>
              <w:r>
                <w:rPr>
                  <w:rFonts w:cs="Arial"/>
                  <w:b/>
                  <w:bCs/>
                  <w:sz w:val="18"/>
                  <w:szCs w:val="18"/>
                </w:rPr>
                <w:t>s (Default = On)</w:t>
              </w:r>
            </w:ins>
          </w:p>
        </w:tc>
      </w:tr>
      <w:tr w:rsidR="00B43777" w:rsidRPr="00340B0D" w14:paraId="3F0C3227" w14:textId="77777777" w:rsidTr="00541D1A">
        <w:trPr>
          <w:ins w:id="9452" w:author="jonathan pritchard" w:date="2025-01-23T13:49:00Z"/>
        </w:trPr>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3370DCC" w14:textId="77777777" w:rsidR="00B43777" w:rsidRPr="00340B0D" w:rsidRDefault="00B43777" w:rsidP="00541D1A">
            <w:pPr>
              <w:jc w:val="center"/>
              <w:rPr>
                <w:ins w:id="9453" w:author="jonathan pritchard" w:date="2025-01-23T13:49:00Z" w16du:dateUtc="2025-01-23T13:49:00Z"/>
                <w:rFonts w:cs="Arial"/>
                <w:b/>
                <w:bCs/>
                <w:sz w:val="18"/>
                <w:szCs w:val="18"/>
              </w:rPr>
            </w:pPr>
            <w:ins w:id="9454" w:author="jonathan pritchard" w:date="2025-01-23T13:49:00Z" w16du:dateUtc="2025-01-23T13:49:00Z">
              <w:r w:rsidRPr="00340B0D">
                <w:rPr>
                  <w:rFonts w:cs="Arial"/>
                  <w:b/>
                  <w:bCs/>
                  <w:sz w:val="18"/>
                  <w:szCs w:val="18"/>
                </w:rPr>
                <w:t>Standard Display</w:t>
              </w:r>
            </w:ins>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21948D7" w14:textId="77777777" w:rsidR="00B43777" w:rsidRPr="00340B0D" w:rsidRDefault="00B43777" w:rsidP="00541D1A">
            <w:pPr>
              <w:jc w:val="center"/>
              <w:rPr>
                <w:ins w:id="9455" w:author="jonathan pritchard" w:date="2025-01-23T13:49:00Z" w16du:dateUtc="2025-01-23T13:49:00Z"/>
                <w:rFonts w:cs="Arial"/>
                <w:b/>
                <w:bCs/>
                <w:sz w:val="18"/>
                <w:szCs w:val="18"/>
              </w:rPr>
            </w:pPr>
            <w:ins w:id="9456" w:author="jonathan pritchard" w:date="2025-01-23T13:49:00Z" w16du:dateUtc="2025-01-23T13:49:00Z">
              <w:r w:rsidRPr="00340B0D">
                <w:rPr>
                  <w:rFonts w:cs="Arial"/>
                  <w:b/>
                  <w:bCs/>
                  <w:sz w:val="18"/>
                  <w:szCs w:val="18"/>
                </w:rPr>
                <w:t>Other</w:t>
              </w:r>
            </w:ins>
          </w:p>
        </w:tc>
      </w:tr>
      <w:tr w:rsidR="00B43777" w:rsidRPr="00340B0D" w14:paraId="212C23C7" w14:textId="77777777" w:rsidTr="00541D1A">
        <w:trPr>
          <w:ins w:id="9457" w:author="jonathan pritchard" w:date="2025-01-23T13:49:00Z"/>
        </w:trPr>
        <w:tc>
          <w:tcPr>
            <w:tcW w:w="4375" w:type="dxa"/>
            <w:gridSpan w:val="4"/>
            <w:tcBorders>
              <w:top w:val="single" w:sz="4" w:space="0" w:color="auto"/>
              <w:left w:val="single" w:sz="12" w:space="0" w:color="auto"/>
              <w:bottom w:val="single" w:sz="4" w:space="0" w:color="auto"/>
              <w:right w:val="single" w:sz="4" w:space="0" w:color="auto"/>
            </w:tcBorders>
          </w:tcPr>
          <w:p w14:paraId="51ECD809" w14:textId="77777777" w:rsidR="00B43777" w:rsidRPr="00340B0D" w:rsidRDefault="00B43777" w:rsidP="00541D1A">
            <w:pPr>
              <w:rPr>
                <w:ins w:id="9458" w:author="jonathan pritchard" w:date="2025-01-23T13:49:00Z" w16du:dateUtc="2025-01-23T13:49:00Z"/>
                <w:rFonts w:cs="Arial"/>
                <w:sz w:val="18"/>
                <w:szCs w:val="18"/>
              </w:rPr>
            </w:pPr>
            <w:ins w:id="9459" w:author="jonathan pritchard" w:date="2025-01-23T13:49:00Z" w16du:dateUtc="2025-01-23T13:49: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0628B142" w14:textId="77777777" w:rsidR="00B43777" w:rsidRPr="00340B0D" w:rsidRDefault="00B43777" w:rsidP="00541D1A">
            <w:pPr>
              <w:jc w:val="center"/>
              <w:rPr>
                <w:ins w:id="9460" w:author="jonathan pritchard" w:date="2025-01-23T13:49:00Z" w16du:dateUtc="2025-01-23T13:49:00Z"/>
                <w:rFonts w:cs="Arial"/>
                <w:sz w:val="18"/>
                <w:szCs w:val="18"/>
              </w:rPr>
            </w:pPr>
          </w:p>
        </w:tc>
        <w:tc>
          <w:tcPr>
            <w:tcW w:w="3598" w:type="dxa"/>
            <w:gridSpan w:val="4"/>
            <w:tcBorders>
              <w:top w:val="single" w:sz="4" w:space="0" w:color="auto"/>
              <w:left w:val="single" w:sz="12" w:space="0" w:color="auto"/>
              <w:bottom w:val="single" w:sz="4" w:space="0" w:color="auto"/>
            </w:tcBorders>
          </w:tcPr>
          <w:p w14:paraId="6224D83D" w14:textId="77777777" w:rsidR="00B43777" w:rsidRPr="00340B0D" w:rsidRDefault="00B43777" w:rsidP="00541D1A">
            <w:pPr>
              <w:pStyle w:val="Default"/>
              <w:rPr>
                <w:ins w:id="9461" w:author="jonathan pritchard" w:date="2025-01-23T13:49:00Z" w16du:dateUtc="2025-01-23T13:49:00Z"/>
                <w:sz w:val="18"/>
                <w:szCs w:val="18"/>
              </w:rPr>
            </w:pPr>
            <w:ins w:id="9462" w:author="jonathan pritchard" w:date="2025-01-23T13:49:00Z" w16du:dateUtc="2025-01-23T13:49: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3A887CE5" w14:textId="77777777" w:rsidR="00B43777" w:rsidRPr="00340B0D" w:rsidRDefault="00B43777" w:rsidP="00541D1A">
            <w:pPr>
              <w:rPr>
                <w:ins w:id="9463" w:author="jonathan pritchard" w:date="2025-01-23T13:49:00Z" w16du:dateUtc="2025-01-23T13:49:00Z"/>
                <w:rFonts w:cs="Arial"/>
                <w:sz w:val="18"/>
                <w:szCs w:val="18"/>
              </w:rPr>
            </w:pPr>
          </w:p>
        </w:tc>
      </w:tr>
      <w:tr w:rsidR="00B43777" w:rsidRPr="00340B0D" w14:paraId="4C7B9C9B" w14:textId="77777777" w:rsidTr="00541D1A">
        <w:trPr>
          <w:ins w:id="9464" w:author="jonathan pritchard" w:date="2025-01-23T13:49:00Z"/>
        </w:trPr>
        <w:tc>
          <w:tcPr>
            <w:tcW w:w="4375" w:type="dxa"/>
            <w:gridSpan w:val="4"/>
            <w:tcBorders>
              <w:top w:val="single" w:sz="4" w:space="0" w:color="auto"/>
              <w:left w:val="single" w:sz="12" w:space="0" w:color="auto"/>
              <w:bottom w:val="single" w:sz="4" w:space="0" w:color="auto"/>
              <w:right w:val="single" w:sz="4" w:space="0" w:color="auto"/>
            </w:tcBorders>
          </w:tcPr>
          <w:p w14:paraId="356540D1" w14:textId="77777777" w:rsidR="00B43777" w:rsidRPr="00340B0D" w:rsidRDefault="00B43777" w:rsidP="00541D1A">
            <w:pPr>
              <w:pStyle w:val="Default"/>
              <w:rPr>
                <w:ins w:id="9465" w:author="jonathan pritchard" w:date="2025-01-23T13:49:00Z" w16du:dateUtc="2025-01-23T13:49:00Z"/>
                <w:sz w:val="18"/>
                <w:szCs w:val="18"/>
              </w:rPr>
            </w:pPr>
            <w:ins w:id="9466" w:author="jonathan pritchard" w:date="2025-01-23T13:49:00Z" w16du:dateUtc="2025-01-23T13:49: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08745C42" w14:textId="77777777" w:rsidR="00B43777" w:rsidRPr="00340B0D" w:rsidRDefault="00B43777" w:rsidP="00541D1A">
            <w:pPr>
              <w:jc w:val="center"/>
              <w:rPr>
                <w:ins w:id="9467" w:author="jonathan pritchard" w:date="2025-01-23T13:49:00Z" w16du:dateUtc="2025-01-23T13:49:00Z"/>
                <w:rFonts w:cs="Arial"/>
                <w:sz w:val="18"/>
                <w:szCs w:val="18"/>
              </w:rPr>
            </w:pPr>
          </w:p>
        </w:tc>
        <w:tc>
          <w:tcPr>
            <w:tcW w:w="3598" w:type="dxa"/>
            <w:gridSpan w:val="4"/>
            <w:tcBorders>
              <w:top w:val="single" w:sz="4" w:space="0" w:color="auto"/>
              <w:left w:val="single" w:sz="12" w:space="0" w:color="auto"/>
              <w:bottom w:val="single" w:sz="4" w:space="0" w:color="auto"/>
            </w:tcBorders>
          </w:tcPr>
          <w:p w14:paraId="73040AA5" w14:textId="77777777" w:rsidR="00B43777" w:rsidRPr="00340B0D" w:rsidRDefault="00B43777" w:rsidP="00541D1A">
            <w:pPr>
              <w:pStyle w:val="Default"/>
              <w:rPr>
                <w:ins w:id="9468" w:author="jonathan pritchard" w:date="2025-01-23T13:49:00Z" w16du:dateUtc="2025-01-23T13:49:00Z"/>
                <w:sz w:val="18"/>
                <w:szCs w:val="18"/>
              </w:rPr>
            </w:pPr>
            <w:ins w:id="9469" w:author="jonathan pritchard" w:date="2025-01-23T13:49:00Z" w16du:dateUtc="2025-01-23T13:49: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7D193E65" w14:textId="77777777" w:rsidR="00B43777" w:rsidRPr="00340B0D" w:rsidRDefault="00B43777" w:rsidP="00541D1A">
            <w:pPr>
              <w:rPr>
                <w:ins w:id="9470" w:author="jonathan pritchard" w:date="2025-01-23T13:49:00Z" w16du:dateUtc="2025-01-23T13:49:00Z"/>
                <w:rFonts w:cs="Arial"/>
                <w:sz w:val="18"/>
                <w:szCs w:val="18"/>
              </w:rPr>
            </w:pPr>
          </w:p>
        </w:tc>
      </w:tr>
      <w:tr w:rsidR="00B43777" w:rsidRPr="00340B0D" w14:paraId="11A377B9" w14:textId="77777777" w:rsidTr="00541D1A">
        <w:trPr>
          <w:ins w:id="9471" w:author="jonathan pritchard" w:date="2025-01-23T13:49:00Z"/>
        </w:trPr>
        <w:tc>
          <w:tcPr>
            <w:tcW w:w="4375" w:type="dxa"/>
            <w:gridSpan w:val="4"/>
            <w:tcBorders>
              <w:top w:val="single" w:sz="4" w:space="0" w:color="auto"/>
              <w:left w:val="single" w:sz="12" w:space="0" w:color="auto"/>
              <w:bottom w:val="single" w:sz="4" w:space="0" w:color="auto"/>
              <w:right w:val="single" w:sz="4" w:space="0" w:color="auto"/>
            </w:tcBorders>
          </w:tcPr>
          <w:p w14:paraId="3D33C026" w14:textId="77777777" w:rsidR="00B43777" w:rsidRPr="00340B0D" w:rsidRDefault="00B43777" w:rsidP="00541D1A">
            <w:pPr>
              <w:pStyle w:val="Default"/>
              <w:ind w:left="720"/>
              <w:rPr>
                <w:ins w:id="9472" w:author="jonathan pritchard" w:date="2025-01-23T13:49:00Z" w16du:dateUtc="2025-01-23T13:49:00Z"/>
                <w:sz w:val="18"/>
                <w:szCs w:val="18"/>
              </w:rPr>
            </w:pPr>
            <w:ins w:id="9473" w:author="jonathan pritchard" w:date="2025-01-23T13:49:00Z" w16du:dateUtc="2025-01-23T13:49: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055F437B" w14:textId="77777777" w:rsidR="00B43777" w:rsidRPr="00340B0D" w:rsidRDefault="00B43777" w:rsidP="00541D1A">
            <w:pPr>
              <w:jc w:val="center"/>
              <w:rPr>
                <w:ins w:id="9474" w:author="jonathan pritchard" w:date="2025-01-23T13:49:00Z" w16du:dateUtc="2025-01-23T13:49:00Z"/>
                <w:rFonts w:cs="Arial"/>
                <w:sz w:val="18"/>
                <w:szCs w:val="18"/>
              </w:rPr>
            </w:pPr>
          </w:p>
        </w:tc>
        <w:tc>
          <w:tcPr>
            <w:tcW w:w="3598" w:type="dxa"/>
            <w:gridSpan w:val="4"/>
            <w:tcBorders>
              <w:top w:val="single" w:sz="4" w:space="0" w:color="auto"/>
              <w:left w:val="single" w:sz="12" w:space="0" w:color="auto"/>
              <w:bottom w:val="single" w:sz="4" w:space="0" w:color="auto"/>
            </w:tcBorders>
          </w:tcPr>
          <w:p w14:paraId="32AC78B6" w14:textId="77777777" w:rsidR="00B43777" w:rsidRPr="00340B0D" w:rsidRDefault="00B43777" w:rsidP="00541D1A">
            <w:pPr>
              <w:pStyle w:val="Default"/>
              <w:rPr>
                <w:ins w:id="9475" w:author="jonathan pritchard" w:date="2025-01-23T13:49:00Z" w16du:dateUtc="2025-01-23T13:49:00Z"/>
                <w:sz w:val="18"/>
                <w:szCs w:val="18"/>
              </w:rPr>
            </w:pPr>
            <w:ins w:id="9476" w:author="jonathan pritchard" w:date="2025-01-23T13:49:00Z" w16du:dateUtc="2025-01-23T13:49: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1D9FAC58" w14:textId="77777777" w:rsidR="00B43777" w:rsidRPr="00340B0D" w:rsidRDefault="00B43777" w:rsidP="00541D1A">
            <w:pPr>
              <w:rPr>
                <w:ins w:id="9477" w:author="jonathan pritchard" w:date="2025-01-23T13:49:00Z" w16du:dateUtc="2025-01-23T13:49:00Z"/>
                <w:rFonts w:cs="Arial"/>
                <w:sz w:val="18"/>
                <w:szCs w:val="18"/>
              </w:rPr>
            </w:pPr>
          </w:p>
        </w:tc>
      </w:tr>
      <w:tr w:rsidR="00B43777" w:rsidRPr="00340B0D" w14:paraId="1E9BB73C" w14:textId="77777777" w:rsidTr="00541D1A">
        <w:trPr>
          <w:ins w:id="9478" w:author="jonathan pritchard" w:date="2025-01-23T13:49:00Z"/>
        </w:trPr>
        <w:tc>
          <w:tcPr>
            <w:tcW w:w="4375" w:type="dxa"/>
            <w:gridSpan w:val="4"/>
            <w:tcBorders>
              <w:top w:val="single" w:sz="4" w:space="0" w:color="auto"/>
              <w:left w:val="single" w:sz="12" w:space="0" w:color="auto"/>
              <w:bottom w:val="single" w:sz="4" w:space="0" w:color="auto"/>
              <w:right w:val="single" w:sz="4" w:space="0" w:color="auto"/>
            </w:tcBorders>
          </w:tcPr>
          <w:p w14:paraId="4734C02F" w14:textId="77777777" w:rsidR="00B43777" w:rsidRPr="00340B0D" w:rsidRDefault="00B43777" w:rsidP="00541D1A">
            <w:pPr>
              <w:pStyle w:val="Default"/>
              <w:ind w:left="720"/>
              <w:rPr>
                <w:ins w:id="9479" w:author="jonathan pritchard" w:date="2025-01-23T13:49:00Z" w16du:dateUtc="2025-01-23T13:49:00Z"/>
                <w:sz w:val="18"/>
                <w:szCs w:val="18"/>
              </w:rPr>
            </w:pPr>
            <w:ins w:id="9480" w:author="jonathan pritchard" w:date="2025-01-23T13:49:00Z" w16du:dateUtc="2025-01-23T13:49: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4DBDABF5" w14:textId="77777777" w:rsidR="00B43777" w:rsidRPr="00340B0D" w:rsidRDefault="00B43777" w:rsidP="00541D1A">
            <w:pPr>
              <w:jc w:val="center"/>
              <w:rPr>
                <w:ins w:id="9481" w:author="jonathan pritchard" w:date="2025-01-23T13:49:00Z" w16du:dateUtc="2025-01-23T13:49:00Z"/>
                <w:rFonts w:cs="Arial"/>
                <w:sz w:val="18"/>
                <w:szCs w:val="18"/>
              </w:rPr>
            </w:pPr>
          </w:p>
        </w:tc>
        <w:tc>
          <w:tcPr>
            <w:tcW w:w="3598" w:type="dxa"/>
            <w:gridSpan w:val="4"/>
            <w:tcBorders>
              <w:top w:val="single" w:sz="4" w:space="0" w:color="auto"/>
              <w:left w:val="single" w:sz="12" w:space="0" w:color="auto"/>
              <w:bottom w:val="single" w:sz="4" w:space="0" w:color="auto"/>
            </w:tcBorders>
          </w:tcPr>
          <w:p w14:paraId="007AAA87" w14:textId="77777777" w:rsidR="00B43777" w:rsidRPr="00340B0D" w:rsidRDefault="00B43777" w:rsidP="00541D1A">
            <w:pPr>
              <w:pStyle w:val="Default"/>
              <w:rPr>
                <w:ins w:id="9482" w:author="jonathan pritchard" w:date="2025-01-23T13:49:00Z" w16du:dateUtc="2025-01-23T13:49:00Z"/>
                <w:sz w:val="18"/>
                <w:szCs w:val="18"/>
              </w:rPr>
            </w:pPr>
            <w:ins w:id="9483" w:author="jonathan pritchard" w:date="2025-01-23T13:49:00Z" w16du:dateUtc="2025-01-23T13:49: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7CECAC52" w14:textId="77777777" w:rsidR="00B43777" w:rsidRPr="00340B0D" w:rsidRDefault="00B43777" w:rsidP="00541D1A">
            <w:pPr>
              <w:rPr>
                <w:ins w:id="9484" w:author="jonathan pritchard" w:date="2025-01-23T13:49:00Z" w16du:dateUtc="2025-01-23T13:49:00Z"/>
                <w:rFonts w:cs="Arial"/>
                <w:sz w:val="18"/>
                <w:szCs w:val="18"/>
              </w:rPr>
            </w:pPr>
          </w:p>
        </w:tc>
      </w:tr>
      <w:tr w:rsidR="00B43777" w:rsidRPr="00340B0D" w14:paraId="6FACDB68" w14:textId="77777777" w:rsidTr="00541D1A">
        <w:trPr>
          <w:ins w:id="9485" w:author="jonathan pritchard" w:date="2025-01-23T13:49:00Z"/>
        </w:trPr>
        <w:tc>
          <w:tcPr>
            <w:tcW w:w="4375" w:type="dxa"/>
            <w:gridSpan w:val="4"/>
            <w:tcBorders>
              <w:top w:val="single" w:sz="4" w:space="0" w:color="auto"/>
              <w:left w:val="single" w:sz="12" w:space="0" w:color="auto"/>
              <w:bottom w:val="single" w:sz="4" w:space="0" w:color="auto"/>
              <w:right w:val="single" w:sz="4" w:space="0" w:color="auto"/>
            </w:tcBorders>
          </w:tcPr>
          <w:p w14:paraId="56D137F6" w14:textId="77777777" w:rsidR="00B43777" w:rsidRPr="00340B0D" w:rsidRDefault="00B43777" w:rsidP="00541D1A">
            <w:pPr>
              <w:pStyle w:val="Default"/>
              <w:rPr>
                <w:ins w:id="9486" w:author="jonathan pritchard" w:date="2025-01-23T13:49:00Z" w16du:dateUtc="2025-01-23T13:49:00Z"/>
                <w:sz w:val="18"/>
                <w:szCs w:val="18"/>
              </w:rPr>
            </w:pPr>
            <w:ins w:id="9487" w:author="jonathan pritchard" w:date="2025-01-23T13:49:00Z" w16du:dateUtc="2025-01-23T13:49: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335CB6EE" w14:textId="77777777" w:rsidR="00B43777" w:rsidRPr="00340B0D" w:rsidRDefault="00B43777" w:rsidP="00541D1A">
            <w:pPr>
              <w:jc w:val="center"/>
              <w:rPr>
                <w:ins w:id="9488" w:author="jonathan pritchard" w:date="2025-01-23T13:49:00Z" w16du:dateUtc="2025-01-23T13:49:00Z"/>
                <w:rFonts w:cs="Arial"/>
                <w:sz w:val="18"/>
                <w:szCs w:val="18"/>
              </w:rPr>
            </w:pPr>
          </w:p>
        </w:tc>
        <w:tc>
          <w:tcPr>
            <w:tcW w:w="3598" w:type="dxa"/>
            <w:gridSpan w:val="4"/>
            <w:tcBorders>
              <w:top w:val="single" w:sz="4" w:space="0" w:color="auto"/>
              <w:left w:val="single" w:sz="12" w:space="0" w:color="auto"/>
              <w:bottom w:val="single" w:sz="4" w:space="0" w:color="auto"/>
            </w:tcBorders>
          </w:tcPr>
          <w:p w14:paraId="06E284C8" w14:textId="77777777" w:rsidR="00B43777" w:rsidRPr="00340B0D" w:rsidRDefault="00B43777" w:rsidP="00541D1A">
            <w:pPr>
              <w:pStyle w:val="Default"/>
              <w:rPr>
                <w:ins w:id="9489" w:author="jonathan pritchard" w:date="2025-01-23T13:49:00Z" w16du:dateUtc="2025-01-23T13:49:00Z"/>
                <w:sz w:val="18"/>
                <w:szCs w:val="18"/>
              </w:rPr>
            </w:pPr>
            <w:ins w:id="9490" w:author="jonathan pritchard" w:date="2025-01-23T13:49:00Z" w16du:dateUtc="2025-01-23T13:49: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3B0CA899" w14:textId="77777777" w:rsidR="00B43777" w:rsidRPr="00340B0D" w:rsidRDefault="00B43777" w:rsidP="00541D1A">
            <w:pPr>
              <w:rPr>
                <w:ins w:id="9491" w:author="jonathan pritchard" w:date="2025-01-23T13:49:00Z" w16du:dateUtc="2025-01-23T13:49:00Z"/>
                <w:rFonts w:cs="Arial"/>
                <w:sz w:val="18"/>
                <w:szCs w:val="18"/>
              </w:rPr>
            </w:pPr>
          </w:p>
        </w:tc>
      </w:tr>
      <w:tr w:rsidR="00B43777" w:rsidRPr="00340B0D" w14:paraId="5695BD6D" w14:textId="77777777" w:rsidTr="00541D1A">
        <w:trPr>
          <w:ins w:id="9492" w:author="jonathan pritchard" w:date="2025-01-23T13:49:00Z"/>
        </w:trPr>
        <w:tc>
          <w:tcPr>
            <w:tcW w:w="4375" w:type="dxa"/>
            <w:gridSpan w:val="4"/>
            <w:tcBorders>
              <w:top w:val="single" w:sz="4" w:space="0" w:color="auto"/>
              <w:left w:val="single" w:sz="12" w:space="0" w:color="auto"/>
              <w:bottom w:val="single" w:sz="4" w:space="0" w:color="auto"/>
              <w:right w:val="single" w:sz="4" w:space="0" w:color="auto"/>
            </w:tcBorders>
          </w:tcPr>
          <w:p w14:paraId="556A1F37" w14:textId="77777777" w:rsidR="00B43777" w:rsidRPr="00340B0D" w:rsidRDefault="00B43777" w:rsidP="00541D1A">
            <w:pPr>
              <w:pStyle w:val="Default"/>
              <w:rPr>
                <w:ins w:id="9493" w:author="jonathan pritchard" w:date="2025-01-23T13:49:00Z" w16du:dateUtc="2025-01-23T13:49:00Z"/>
                <w:sz w:val="18"/>
                <w:szCs w:val="18"/>
              </w:rPr>
            </w:pPr>
            <w:ins w:id="9494" w:author="jonathan pritchard" w:date="2025-01-23T13:49:00Z" w16du:dateUtc="2025-01-23T13:49: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633C5353" w14:textId="77777777" w:rsidR="00B43777" w:rsidRPr="00340B0D" w:rsidRDefault="00B43777" w:rsidP="00541D1A">
            <w:pPr>
              <w:jc w:val="center"/>
              <w:rPr>
                <w:ins w:id="9495" w:author="jonathan pritchard" w:date="2025-01-23T13:49:00Z" w16du:dateUtc="2025-01-23T13:49:00Z"/>
                <w:rFonts w:cs="Arial"/>
                <w:sz w:val="18"/>
                <w:szCs w:val="18"/>
              </w:rPr>
            </w:pPr>
          </w:p>
        </w:tc>
        <w:tc>
          <w:tcPr>
            <w:tcW w:w="3598" w:type="dxa"/>
            <w:gridSpan w:val="4"/>
            <w:tcBorders>
              <w:top w:val="single" w:sz="4" w:space="0" w:color="auto"/>
              <w:left w:val="single" w:sz="12" w:space="0" w:color="auto"/>
              <w:bottom w:val="single" w:sz="4" w:space="0" w:color="auto"/>
            </w:tcBorders>
          </w:tcPr>
          <w:p w14:paraId="1C5588E5" w14:textId="77777777" w:rsidR="00B43777" w:rsidRPr="00340B0D" w:rsidRDefault="00B43777" w:rsidP="00541D1A">
            <w:pPr>
              <w:pStyle w:val="Default"/>
              <w:rPr>
                <w:ins w:id="9496" w:author="jonathan pritchard" w:date="2025-01-23T13:49:00Z" w16du:dateUtc="2025-01-23T13:49:00Z"/>
                <w:sz w:val="18"/>
                <w:szCs w:val="18"/>
              </w:rPr>
            </w:pPr>
            <w:ins w:id="9497" w:author="jonathan pritchard" w:date="2025-01-23T13:49:00Z" w16du:dateUtc="2025-01-23T13:49: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187188B1" w14:textId="77777777" w:rsidR="00B43777" w:rsidRPr="00340B0D" w:rsidRDefault="00B43777" w:rsidP="00541D1A">
            <w:pPr>
              <w:rPr>
                <w:ins w:id="9498" w:author="jonathan pritchard" w:date="2025-01-23T13:49:00Z" w16du:dateUtc="2025-01-23T13:49:00Z"/>
                <w:rFonts w:cs="Arial"/>
                <w:sz w:val="18"/>
                <w:szCs w:val="18"/>
              </w:rPr>
            </w:pPr>
          </w:p>
        </w:tc>
      </w:tr>
      <w:tr w:rsidR="00B43777" w:rsidRPr="00340B0D" w14:paraId="40594EB6" w14:textId="77777777" w:rsidTr="00541D1A">
        <w:trPr>
          <w:ins w:id="9499" w:author="jonathan pritchard" w:date="2025-01-23T13:49:00Z"/>
        </w:trPr>
        <w:tc>
          <w:tcPr>
            <w:tcW w:w="4375" w:type="dxa"/>
            <w:gridSpan w:val="4"/>
            <w:tcBorders>
              <w:top w:val="single" w:sz="4" w:space="0" w:color="auto"/>
              <w:left w:val="single" w:sz="12" w:space="0" w:color="auto"/>
              <w:bottom w:val="single" w:sz="4" w:space="0" w:color="auto"/>
              <w:right w:val="single" w:sz="4" w:space="0" w:color="auto"/>
            </w:tcBorders>
          </w:tcPr>
          <w:p w14:paraId="4990D13E" w14:textId="77777777" w:rsidR="00B43777" w:rsidRPr="00340B0D" w:rsidRDefault="00B43777" w:rsidP="00541D1A">
            <w:pPr>
              <w:pStyle w:val="Default"/>
              <w:rPr>
                <w:ins w:id="9500" w:author="jonathan pritchard" w:date="2025-01-23T13:49:00Z" w16du:dateUtc="2025-01-23T13:49:00Z"/>
                <w:sz w:val="18"/>
                <w:szCs w:val="18"/>
              </w:rPr>
            </w:pPr>
            <w:ins w:id="9501" w:author="jonathan pritchard" w:date="2025-01-23T13:49:00Z" w16du:dateUtc="2025-01-23T13:49: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53B81EC6" w14:textId="77777777" w:rsidR="00B43777" w:rsidRPr="00340B0D" w:rsidRDefault="00B43777" w:rsidP="00541D1A">
            <w:pPr>
              <w:jc w:val="center"/>
              <w:rPr>
                <w:ins w:id="9502" w:author="jonathan pritchard" w:date="2025-01-23T13:49:00Z" w16du:dateUtc="2025-01-23T13:49:00Z"/>
                <w:rFonts w:cs="Arial"/>
                <w:sz w:val="18"/>
                <w:szCs w:val="18"/>
              </w:rPr>
            </w:pPr>
          </w:p>
        </w:tc>
        <w:tc>
          <w:tcPr>
            <w:tcW w:w="3598" w:type="dxa"/>
            <w:gridSpan w:val="4"/>
            <w:tcBorders>
              <w:top w:val="single" w:sz="4" w:space="0" w:color="auto"/>
              <w:left w:val="single" w:sz="12" w:space="0" w:color="auto"/>
              <w:bottom w:val="single" w:sz="4" w:space="0" w:color="auto"/>
            </w:tcBorders>
          </w:tcPr>
          <w:p w14:paraId="5981774E" w14:textId="77777777" w:rsidR="00B43777" w:rsidRPr="00340B0D" w:rsidRDefault="00B43777" w:rsidP="00541D1A">
            <w:pPr>
              <w:pStyle w:val="Default"/>
              <w:rPr>
                <w:ins w:id="9503" w:author="jonathan pritchard" w:date="2025-01-23T13:49:00Z" w16du:dateUtc="2025-01-23T13:49:00Z"/>
                <w:sz w:val="18"/>
                <w:szCs w:val="18"/>
              </w:rPr>
            </w:pPr>
            <w:ins w:id="9504" w:author="jonathan pritchard" w:date="2025-01-23T13:49:00Z" w16du:dateUtc="2025-01-23T13:49: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56CAE252" w14:textId="77777777" w:rsidR="00B43777" w:rsidRPr="00340B0D" w:rsidRDefault="00B43777" w:rsidP="00541D1A">
            <w:pPr>
              <w:rPr>
                <w:ins w:id="9505" w:author="jonathan pritchard" w:date="2025-01-23T13:49:00Z" w16du:dateUtc="2025-01-23T13:49:00Z"/>
                <w:rFonts w:cs="Arial"/>
                <w:sz w:val="18"/>
                <w:szCs w:val="18"/>
              </w:rPr>
            </w:pPr>
          </w:p>
        </w:tc>
      </w:tr>
      <w:tr w:rsidR="00B43777" w:rsidRPr="00340B0D" w14:paraId="38BDD5BA" w14:textId="77777777" w:rsidTr="00541D1A">
        <w:trPr>
          <w:ins w:id="9506" w:author="jonathan pritchard" w:date="2025-01-23T13:49:00Z"/>
        </w:trPr>
        <w:tc>
          <w:tcPr>
            <w:tcW w:w="4375" w:type="dxa"/>
            <w:gridSpan w:val="4"/>
            <w:tcBorders>
              <w:top w:val="single" w:sz="4" w:space="0" w:color="auto"/>
              <w:left w:val="single" w:sz="12" w:space="0" w:color="auto"/>
              <w:bottom w:val="single" w:sz="4" w:space="0" w:color="auto"/>
              <w:right w:val="single" w:sz="4" w:space="0" w:color="auto"/>
            </w:tcBorders>
          </w:tcPr>
          <w:p w14:paraId="3D2D7DAD" w14:textId="77777777" w:rsidR="00B43777" w:rsidRPr="00340B0D" w:rsidRDefault="00B43777" w:rsidP="00541D1A">
            <w:pPr>
              <w:pStyle w:val="Default"/>
              <w:rPr>
                <w:ins w:id="9507" w:author="jonathan pritchard" w:date="2025-01-23T13:49:00Z" w16du:dateUtc="2025-01-23T13:49:00Z"/>
                <w:sz w:val="18"/>
                <w:szCs w:val="18"/>
              </w:rPr>
            </w:pPr>
            <w:ins w:id="9508" w:author="jonathan pritchard" w:date="2025-01-23T13:49:00Z" w16du:dateUtc="2025-01-23T13:49: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153B1C5C" w14:textId="77777777" w:rsidR="00B43777" w:rsidRPr="00340B0D" w:rsidRDefault="00B43777" w:rsidP="00541D1A">
            <w:pPr>
              <w:jc w:val="center"/>
              <w:rPr>
                <w:ins w:id="9509" w:author="jonathan pritchard" w:date="2025-01-23T13:49:00Z" w16du:dateUtc="2025-01-23T13:49:00Z"/>
                <w:rFonts w:cs="Arial"/>
                <w:sz w:val="18"/>
                <w:szCs w:val="18"/>
              </w:rPr>
            </w:pPr>
          </w:p>
        </w:tc>
        <w:tc>
          <w:tcPr>
            <w:tcW w:w="3598" w:type="dxa"/>
            <w:gridSpan w:val="4"/>
            <w:tcBorders>
              <w:top w:val="single" w:sz="4" w:space="0" w:color="auto"/>
              <w:left w:val="single" w:sz="12" w:space="0" w:color="auto"/>
              <w:bottom w:val="single" w:sz="4" w:space="0" w:color="auto"/>
            </w:tcBorders>
          </w:tcPr>
          <w:p w14:paraId="17BBA5FA" w14:textId="77777777" w:rsidR="00B43777" w:rsidRPr="00340B0D" w:rsidRDefault="00B43777" w:rsidP="00541D1A">
            <w:pPr>
              <w:pStyle w:val="Default"/>
              <w:rPr>
                <w:ins w:id="9510" w:author="jonathan pritchard" w:date="2025-01-23T13:49:00Z" w16du:dateUtc="2025-01-23T13:49:00Z"/>
                <w:sz w:val="18"/>
                <w:szCs w:val="18"/>
              </w:rPr>
            </w:pPr>
            <w:ins w:id="9511" w:author="jonathan pritchard" w:date="2025-01-23T13:49:00Z" w16du:dateUtc="2025-01-23T13:49: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14DB3646" w14:textId="77777777" w:rsidR="00B43777" w:rsidRPr="00340B0D" w:rsidRDefault="00B43777" w:rsidP="00541D1A">
            <w:pPr>
              <w:rPr>
                <w:ins w:id="9512" w:author="jonathan pritchard" w:date="2025-01-23T13:49:00Z" w16du:dateUtc="2025-01-23T13:49:00Z"/>
                <w:rFonts w:cs="Arial"/>
                <w:sz w:val="18"/>
                <w:szCs w:val="18"/>
              </w:rPr>
            </w:pPr>
          </w:p>
        </w:tc>
      </w:tr>
      <w:tr w:rsidR="00B43777" w:rsidRPr="00340B0D" w14:paraId="0F10AA46" w14:textId="77777777" w:rsidTr="00541D1A">
        <w:trPr>
          <w:ins w:id="9513" w:author="jonathan pritchard" w:date="2025-01-23T13:49:00Z"/>
        </w:trPr>
        <w:tc>
          <w:tcPr>
            <w:tcW w:w="4375" w:type="dxa"/>
            <w:gridSpan w:val="4"/>
            <w:tcBorders>
              <w:top w:val="single" w:sz="4" w:space="0" w:color="auto"/>
              <w:left w:val="single" w:sz="12" w:space="0" w:color="auto"/>
              <w:bottom w:val="single" w:sz="4" w:space="0" w:color="auto"/>
              <w:right w:val="single" w:sz="4" w:space="0" w:color="auto"/>
            </w:tcBorders>
          </w:tcPr>
          <w:p w14:paraId="65BD002F" w14:textId="77777777" w:rsidR="00B43777" w:rsidRPr="00340B0D" w:rsidRDefault="00B43777" w:rsidP="00541D1A">
            <w:pPr>
              <w:pStyle w:val="Default"/>
              <w:rPr>
                <w:ins w:id="9514" w:author="jonathan pritchard" w:date="2025-01-23T13:49:00Z" w16du:dateUtc="2025-01-23T13:49:00Z"/>
                <w:sz w:val="18"/>
                <w:szCs w:val="18"/>
              </w:rPr>
            </w:pPr>
            <w:ins w:id="9515" w:author="jonathan pritchard" w:date="2025-01-23T13:49:00Z" w16du:dateUtc="2025-01-23T13:49: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1EBCED15" w14:textId="77777777" w:rsidR="00B43777" w:rsidRPr="00340B0D" w:rsidRDefault="00B43777" w:rsidP="00541D1A">
            <w:pPr>
              <w:jc w:val="center"/>
              <w:rPr>
                <w:ins w:id="9516" w:author="jonathan pritchard" w:date="2025-01-23T13:49:00Z" w16du:dateUtc="2025-01-23T13:49:00Z"/>
                <w:rFonts w:cs="Arial"/>
                <w:sz w:val="18"/>
                <w:szCs w:val="18"/>
              </w:rPr>
            </w:pPr>
          </w:p>
        </w:tc>
        <w:tc>
          <w:tcPr>
            <w:tcW w:w="3598" w:type="dxa"/>
            <w:gridSpan w:val="4"/>
            <w:tcBorders>
              <w:top w:val="single" w:sz="4" w:space="0" w:color="auto"/>
              <w:left w:val="single" w:sz="12" w:space="0" w:color="auto"/>
              <w:bottom w:val="single" w:sz="4" w:space="0" w:color="auto"/>
            </w:tcBorders>
          </w:tcPr>
          <w:p w14:paraId="50E00895" w14:textId="77777777" w:rsidR="00B43777" w:rsidRPr="00340B0D" w:rsidRDefault="00B43777" w:rsidP="00541D1A">
            <w:pPr>
              <w:rPr>
                <w:ins w:id="9517" w:author="jonathan pritchard" w:date="2025-01-23T13:49:00Z" w16du:dateUtc="2025-01-23T13:49:00Z"/>
                <w:rFonts w:cs="Arial"/>
                <w:sz w:val="18"/>
                <w:szCs w:val="18"/>
              </w:rPr>
            </w:pPr>
          </w:p>
        </w:tc>
        <w:tc>
          <w:tcPr>
            <w:tcW w:w="672" w:type="dxa"/>
            <w:tcBorders>
              <w:top w:val="single" w:sz="4" w:space="0" w:color="auto"/>
              <w:bottom w:val="single" w:sz="4" w:space="0" w:color="auto"/>
              <w:right w:val="single" w:sz="12" w:space="0" w:color="auto"/>
            </w:tcBorders>
            <w:vAlign w:val="center"/>
          </w:tcPr>
          <w:p w14:paraId="3DB620AF" w14:textId="77777777" w:rsidR="00B43777" w:rsidRPr="00340B0D" w:rsidRDefault="00B43777" w:rsidP="00541D1A">
            <w:pPr>
              <w:rPr>
                <w:ins w:id="9518" w:author="jonathan pritchard" w:date="2025-01-23T13:49:00Z" w16du:dateUtc="2025-01-23T13:49:00Z"/>
                <w:rFonts w:cs="Arial"/>
                <w:sz w:val="18"/>
                <w:szCs w:val="18"/>
              </w:rPr>
            </w:pPr>
          </w:p>
        </w:tc>
      </w:tr>
      <w:tr w:rsidR="00B43777" w:rsidRPr="00340B0D" w14:paraId="6EE403A0" w14:textId="77777777" w:rsidTr="00541D1A">
        <w:trPr>
          <w:ins w:id="9519" w:author="jonathan pritchard" w:date="2025-01-23T13:49:00Z"/>
        </w:trPr>
        <w:tc>
          <w:tcPr>
            <w:tcW w:w="4375" w:type="dxa"/>
            <w:gridSpan w:val="4"/>
            <w:tcBorders>
              <w:top w:val="single" w:sz="4" w:space="0" w:color="auto"/>
              <w:left w:val="single" w:sz="12" w:space="0" w:color="auto"/>
              <w:bottom w:val="single" w:sz="4" w:space="0" w:color="auto"/>
              <w:right w:val="single" w:sz="4" w:space="0" w:color="auto"/>
            </w:tcBorders>
          </w:tcPr>
          <w:p w14:paraId="0D610AF6" w14:textId="77777777" w:rsidR="00B43777" w:rsidRPr="00340B0D" w:rsidRDefault="00B43777" w:rsidP="00541D1A">
            <w:pPr>
              <w:pStyle w:val="Default"/>
              <w:rPr>
                <w:ins w:id="9520" w:author="jonathan pritchard" w:date="2025-01-23T13:49:00Z" w16du:dateUtc="2025-01-23T13:49:00Z"/>
                <w:sz w:val="18"/>
                <w:szCs w:val="18"/>
              </w:rPr>
            </w:pPr>
            <w:ins w:id="9521" w:author="jonathan pritchard" w:date="2025-01-23T13:49:00Z" w16du:dateUtc="2025-01-23T13:49: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5EEE3670" w14:textId="77777777" w:rsidR="00B43777" w:rsidRPr="00340B0D" w:rsidRDefault="00B43777" w:rsidP="00541D1A">
            <w:pPr>
              <w:jc w:val="center"/>
              <w:rPr>
                <w:ins w:id="9522" w:author="jonathan pritchard" w:date="2025-01-23T13:49:00Z" w16du:dateUtc="2025-01-23T13:49:00Z"/>
                <w:rFonts w:cs="Arial"/>
                <w:sz w:val="18"/>
                <w:szCs w:val="18"/>
              </w:rPr>
            </w:pPr>
          </w:p>
        </w:tc>
        <w:tc>
          <w:tcPr>
            <w:tcW w:w="3598" w:type="dxa"/>
            <w:gridSpan w:val="4"/>
            <w:tcBorders>
              <w:top w:val="single" w:sz="4" w:space="0" w:color="auto"/>
              <w:left w:val="single" w:sz="12" w:space="0" w:color="auto"/>
              <w:bottom w:val="single" w:sz="4" w:space="0" w:color="auto"/>
            </w:tcBorders>
          </w:tcPr>
          <w:p w14:paraId="73AB53EE" w14:textId="77777777" w:rsidR="00B43777" w:rsidRPr="00340B0D" w:rsidRDefault="00B43777" w:rsidP="00541D1A">
            <w:pPr>
              <w:rPr>
                <w:ins w:id="9523" w:author="jonathan pritchard" w:date="2025-01-23T13:49:00Z" w16du:dateUtc="2025-01-23T13:49:00Z"/>
                <w:rFonts w:cs="Arial"/>
                <w:sz w:val="18"/>
                <w:szCs w:val="18"/>
              </w:rPr>
            </w:pPr>
          </w:p>
        </w:tc>
        <w:tc>
          <w:tcPr>
            <w:tcW w:w="672" w:type="dxa"/>
            <w:tcBorders>
              <w:top w:val="single" w:sz="4" w:space="0" w:color="auto"/>
              <w:bottom w:val="single" w:sz="4" w:space="0" w:color="auto"/>
              <w:right w:val="single" w:sz="12" w:space="0" w:color="auto"/>
            </w:tcBorders>
            <w:vAlign w:val="center"/>
          </w:tcPr>
          <w:p w14:paraId="0EBFCB39" w14:textId="77777777" w:rsidR="00B43777" w:rsidRPr="00340B0D" w:rsidRDefault="00B43777" w:rsidP="00541D1A">
            <w:pPr>
              <w:rPr>
                <w:ins w:id="9524" w:author="jonathan pritchard" w:date="2025-01-23T13:49:00Z" w16du:dateUtc="2025-01-23T13:49:00Z"/>
                <w:rFonts w:cs="Arial"/>
                <w:sz w:val="18"/>
                <w:szCs w:val="18"/>
              </w:rPr>
            </w:pPr>
          </w:p>
        </w:tc>
      </w:tr>
      <w:tr w:rsidR="00B43777" w:rsidRPr="00340B0D" w14:paraId="4BA85778" w14:textId="77777777" w:rsidTr="00541D1A">
        <w:trPr>
          <w:ins w:id="9525" w:author="jonathan pritchard" w:date="2025-01-23T13:49:00Z"/>
        </w:trPr>
        <w:tc>
          <w:tcPr>
            <w:tcW w:w="4375" w:type="dxa"/>
            <w:gridSpan w:val="4"/>
            <w:tcBorders>
              <w:top w:val="single" w:sz="4" w:space="0" w:color="auto"/>
              <w:left w:val="single" w:sz="12" w:space="0" w:color="auto"/>
              <w:bottom w:val="single" w:sz="4" w:space="0" w:color="auto"/>
              <w:right w:val="single" w:sz="4" w:space="0" w:color="auto"/>
            </w:tcBorders>
          </w:tcPr>
          <w:p w14:paraId="3C6BFAA0" w14:textId="77777777" w:rsidR="00B43777" w:rsidRPr="00340B0D" w:rsidRDefault="00B43777" w:rsidP="00541D1A">
            <w:pPr>
              <w:pStyle w:val="Default"/>
              <w:rPr>
                <w:ins w:id="9526" w:author="jonathan pritchard" w:date="2025-01-23T13:49:00Z" w16du:dateUtc="2025-01-23T13:49:00Z"/>
                <w:sz w:val="18"/>
                <w:szCs w:val="18"/>
              </w:rPr>
            </w:pPr>
            <w:ins w:id="9527" w:author="jonathan pritchard" w:date="2025-01-23T13:49:00Z" w16du:dateUtc="2025-01-23T13:49: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157A9C60" w14:textId="77777777" w:rsidR="00B43777" w:rsidRPr="00340B0D" w:rsidRDefault="00B43777" w:rsidP="00541D1A">
            <w:pPr>
              <w:jc w:val="center"/>
              <w:rPr>
                <w:ins w:id="9528" w:author="jonathan pritchard" w:date="2025-01-23T13:49:00Z" w16du:dateUtc="2025-01-23T13:49:00Z"/>
                <w:rFonts w:cs="Arial"/>
                <w:sz w:val="18"/>
                <w:szCs w:val="18"/>
              </w:rPr>
            </w:pPr>
          </w:p>
        </w:tc>
        <w:tc>
          <w:tcPr>
            <w:tcW w:w="3598" w:type="dxa"/>
            <w:gridSpan w:val="4"/>
            <w:tcBorders>
              <w:top w:val="single" w:sz="4" w:space="0" w:color="auto"/>
              <w:left w:val="single" w:sz="12" w:space="0" w:color="auto"/>
              <w:bottom w:val="single" w:sz="4" w:space="0" w:color="auto"/>
            </w:tcBorders>
          </w:tcPr>
          <w:p w14:paraId="1BCDD6F5" w14:textId="77777777" w:rsidR="00B43777" w:rsidRPr="00340B0D" w:rsidRDefault="00B43777" w:rsidP="00541D1A">
            <w:pPr>
              <w:rPr>
                <w:ins w:id="9529" w:author="jonathan pritchard" w:date="2025-01-23T13:49:00Z" w16du:dateUtc="2025-01-23T13:49:00Z"/>
                <w:rFonts w:cs="Arial"/>
                <w:sz w:val="18"/>
                <w:szCs w:val="18"/>
              </w:rPr>
            </w:pPr>
          </w:p>
        </w:tc>
        <w:tc>
          <w:tcPr>
            <w:tcW w:w="672" w:type="dxa"/>
            <w:tcBorders>
              <w:top w:val="single" w:sz="4" w:space="0" w:color="auto"/>
              <w:bottom w:val="single" w:sz="4" w:space="0" w:color="auto"/>
              <w:right w:val="single" w:sz="12" w:space="0" w:color="auto"/>
            </w:tcBorders>
            <w:vAlign w:val="center"/>
          </w:tcPr>
          <w:p w14:paraId="42BC44CD" w14:textId="77777777" w:rsidR="00B43777" w:rsidRPr="00340B0D" w:rsidRDefault="00B43777" w:rsidP="00541D1A">
            <w:pPr>
              <w:rPr>
                <w:ins w:id="9530" w:author="jonathan pritchard" w:date="2025-01-23T13:49:00Z" w16du:dateUtc="2025-01-23T13:49:00Z"/>
                <w:rFonts w:cs="Arial"/>
                <w:sz w:val="18"/>
                <w:szCs w:val="18"/>
              </w:rPr>
            </w:pPr>
          </w:p>
        </w:tc>
      </w:tr>
      <w:tr w:rsidR="00B43777" w:rsidRPr="00340B0D" w14:paraId="59A1A6A4" w14:textId="77777777" w:rsidTr="00541D1A">
        <w:trPr>
          <w:ins w:id="9531" w:author="jonathan pritchard" w:date="2025-01-23T13:49:00Z"/>
        </w:trPr>
        <w:tc>
          <w:tcPr>
            <w:tcW w:w="4375" w:type="dxa"/>
            <w:gridSpan w:val="4"/>
            <w:tcBorders>
              <w:top w:val="single" w:sz="4" w:space="0" w:color="auto"/>
              <w:left w:val="single" w:sz="12" w:space="0" w:color="auto"/>
              <w:bottom w:val="single" w:sz="4" w:space="0" w:color="auto"/>
              <w:right w:val="single" w:sz="4" w:space="0" w:color="auto"/>
            </w:tcBorders>
          </w:tcPr>
          <w:p w14:paraId="14307F1F" w14:textId="77777777" w:rsidR="00B43777" w:rsidRPr="00340B0D" w:rsidRDefault="00B43777" w:rsidP="00541D1A">
            <w:pPr>
              <w:pStyle w:val="Default"/>
              <w:ind w:left="720"/>
              <w:rPr>
                <w:ins w:id="9532" w:author="jonathan pritchard" w:date="2025-01-23T13:49:00Z" w16du:dateUtc="2025-01-23T13:49:00Z"/>
                <w:sz w:val="18"/>
                <w:szCs w:val="18"/>
              </w:rPr>
            </w:pPr>
            <w:ins w:id="9533" w:author="jonathan pritchard" w:date="2025-01-23T13:49:00Z" w16du:dateUtc="2025-01-23T13:49: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23898AA6" w14:textId="77777777" w:rsidR="00B43777" w:rsidRPr="00340B0D" w:rsidRDefault="00B43777" w:rsidP="00541D1A">
            <w:pPr>
              <w:jc w:val="center"/>
              <w:rPr>
                <w:ins w:id="9534" w:author="jonathan pritchard" w:date="2025-01-23T13:49:00Z" w16du:dateUtc="2025-01-23T13:49:00Z"/>
                <w:rFonts w:cs="Arial"/>
                <w:sz w:val="18"/>
                <w:szCs w:val="18"/>
              </w:rPr>
            </w:pPr>
          </w:p>
        </w:tc>
        <w:tc>
          <w:tcPr>
            <w:tcW w:w="3598" w:type="dxa"/>
            <w:gridSpan w:val="4"/>
            <w:tcBorders>
              <w:top w:val="single" w:sz="4" w:space="0" w:color="auto"/>
              <w:left w:val="single" w:sz="12" w:space="0" w:color="auto"/>
              <w:bottom w:val="single" w:sz="4" w:space="0" w:color="auto"/>
            </w:tcBorders>
          </w:tcPr>
          <w:p w14:paraId="6E98D998" w14:textId="77777777" w:rsidR="00B43777" w:rsidRPr="00340B0D" w:rsidRDefault="00B43777" w:rsidP="00541D1A">
            <w:pPr>
              <w:rPr>
                <w:ins w:id="9535" w:author="jonathan pritchard" w:date="2025-01-23T13:49:00Z" w16du:dateUtc="2025-01-23T13:49:00Z"/>
                <w:rFonts w:cs="Arial"/>
                <w:sz w:val="18"/>
                <w:szCs w:val="18"/>
              </w:rPr>
            </w:pPr>
          </w:p>
        </w:tc>
        <w:tc>
          <w:tcPr>
            <w:tcW w:w="672" w:type="dxa"/>
            <w:tcBorders>
              <w:top w:val="single" w:sz="4" w:space="0" w:color="auto"/>
              <w:bottom w:val="single" w:sz="4" w:space="0" w:color="auto"/>
              <w:right w:val="single" w:sz="12" w:space="0" w:color="auto"/>
            </w:tcBorders>
            <w:vAlign w:val="center"/>
          </w:tcPr>
          <w:p w14:paraId="78E08D82" w14:textId="77777777" w:rsidR="00B43777" w:rsidRPr="00340B0D" w:rsidRDefault="00B43777" w:rsidP="00541D1A">
            <w:pPr>
              <w:rPr>
                <w:ins w:id="9536" w:author="jonathan pritchard" w:date="2025-01-23T13:49:00Z" w16du:dateUtc="2025-01-23T13:49:00Z"/>
                <w:rFonts w:cs="Arial"/>
                <w:sz w:val="18"/>
                <w:szCs w:val="18"/>
              </w:rPr>
            </w:pPr>
          </w:p>
        </w:tc>
      </w:tr>
      <w:tr w:rsidR="00B43777" w:rsidRPr="00340B0D" w14:paraId="2675876D" w14:textId="77777777" w:rsidTr="00541D1A">
        <w:trPr>
          <w:ins w:id="9537" w:author="jonathan pritchard" w:date="2025-01-23T13:49:00Z"/>
        </w:trPr>
        <w:tc>
          <w:tcPr>
            <w:tcW w:w="4375" w:type="dxa"/>
            <w:gridSpan w:val="4"/>
            <w:tcBorders>
              <w:top w:val="single" w:sz="4" w:space="0" w:color="auto"/>
              <w:left w:val="single" w:sz="12" w:space="0" w:color="auto"/>
              <w:bottom w:val="single" w:sz="12" w:space="0" w:color="auto"/>
              <w:right w:val="single" w:sz="4" w:space="0" w:color="auto"/>
            </w:tcBorders>
          </w:tcPr>
          <w:p w14:paraId="2982C981" w14:textId="77777777" w:rsidR="00B43777" w:rsidRPr="00340B0D" w:rsidRDefault="00B43777" w:rsidP="00541D1A">
            <w:pPr>
              <w:pStyle w:val="Default"/>
              <w:ind w:left="720"/>
              <w:rPr>
                <w:ins w:id="9538" w:author="jonathan pritchard" w:date="2025-01-23T13:49:00Z" w16du:dateUtc="2025-01-23T13:49:00Z"/>
                <w:sz w:val="18"/>
                <w:szCs w:val="18"/>
              </w:rPr>
            </w:pPr>
            <w:ins w:id="9539" w:author="jonathan pritchard" w:date="2025-01-23T13:49:00Z" w16du:dateUtc="2025-01-23T13:49: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1979313B" w14:textId="77777777" w:rsidR="00B43777" w:rsidRPr="00340B0D" w:rsidRDefault="00B43777" w:rsidP="00541D1A">
            <w:pPr>
              <w:jc w:val="center"/>
              <w:rPr>
                <w:ins w:id="9540" w:author="jonathan pritchard" w:date="2025-01-23T13:49:00Z" w16du:dateUtc="2025-01-23T13:49:00Z"/>
                <w:rFonts w:cs="Arial"/>
                <w:sz w:val="18"/>
                <w:szCs w:val="18"/>
              </w:rPr>
            </w:pPr>
          </w:p>
        </w:tc>
        <w:tc>
          <w:tcPr>
            <w:tcW w:w="3598" w:type="dxa"/>
            <w:gridSpan w:val="4"/>
            <w:tcBorders>
              <w:top w:val="single" w:sz="4" w:space="0" w:color="auto"/>
              <w:left w:val="single" w:sz="12" w:space="0" w:color="auto"/>
              <w:bottom w:val="single" w:sz="12" w:space="0" w:color="auto"/>
            </w:tcBorders>
          </w:tcPr>
          <w:p w14:paraId="59627654" w14:textId="77777777" w:rsidR="00B43777" w:rsidRPr="00340B0D" w:rsidRDefault="00B43777" w:rsidP="00541D1A">
            <w:pPr>
              <w:rPr>
                <w:ins w:id="9541" w:author="jonathan pritchard" w:date="2025-01-23T13:49:00Z" w16du:dateUtc="2025-01-23T13:49:00Z"/>
                <w:rFonts w:cs="Arial"/>
                <w:sz w:val="18"/>
                <w:szCs w:val="18"/>
              </w:rPr>
            </w:pPr>
          </w:p>
        </w:tc>
        <w:tc>
          <w:tcPr>
            <w:tcW w:w="672" w:type="dxa"/>
            <w:tcBorders>
              <w:top w:val="single" w:sz="4" w:space="0" w:color="auto"/>
              <w:bottom w:val="single" w:sz="12" w:space="0" w:color="auto"/>
              <w:right w:val="single" w:sz="12" w:space="0" w:color="auto"/>
            </w:tcBorders>
            <w:vAlign w:val="center"/>
          </w:tcPr>
          <w:p w14:paraId="316262D0" w14:textId="77777777" w:rsidR="00B43777" w:rsidRPr="00340B0D" w:rsidRDefault="00B43777" w:rsidP="00541D1A">
            <w:pPr>
              <w:rPr>
                <w:ins w:id="9542" w:author="jonathan pritchard" w:date="2025-01-23T13:49:00Z" w16du:dateUtc="2025-01-23T13:49:00Z"/>
                <w:rFonts w:cs="Arial"/>
                <w:sz w:val="18"/>
                <w:szCs w:val="18"/>
              </w:rPr>
            </w:pPr>
          </w:p>
        </w:tc>
      </w:tr>
      <w:tr w:rsidR="00B43777" w:rsidRPr="00340B0D" w14:paraId="77B262BB" w14:textId="77777777" w:rsidTr="00541D1A">
        <w:trPr>
          <w:ins w:id="9543" w:author="jonathan pritchard" w:date="2025-01-23T13:49:00Z"/>
        </w:trPr>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5D92D7A" w14:textId="77777777" w:rsidR="00B43777" w:rsidRPr="00EF63B4" w:rsidRDefault="00B43777" w:rsidP="00541D1A">
            <w:pPr>
              <w:jc w:val="center"/>
              <w:rPr>
                <w:ins w:id="9544" w:author="jonathan pritchard" w:date="2025-01-23T13:49:00Z" w16du:dateUtc="2025-01-23T13:49:00Z"/>
                <w:rFonts w:cs="Arial"/>
                <w:sz w:val="18"/>
                <w:szCs w:val="18"/>
              </w:rPr>
            </w:pPr>
            <w:ins w:id="9545" w:author="jonathan pritchard" w:date="2025-01-23T13:49:00Z" w16du:dateUtc="2025-01-23T13:49:00Z">
              <w:r>
                <w:rPr>
                  <w:rFonts w:cs="Arial"/>
                  <w:b/>
                  <w:bCs/>
                  <w:sz w:val="18"/>
                  <w:szCs w:val="18"/>
                </w:rPr>
                <w:t>Additional</w:t>
              </w:r>
            </w:ins>
          </w:p>
        </w:tc>
      </w:tr>
      <w:tr w:rsidR="00B43777" w:rsidRPr="00340B0D" w14:paraId="2CAEE277" w14:textId="77777777" w:rsidTr="00541D1A">
        <w:trPr>
          <w:ins w:id="9546" w:author="jonathan pritchard" w:date="2025-01-23T13:49:00Z"/>
        </w:trPr>
        <w:tc>
          <w:tcPr>
            <w:tcW w:w="4375" w:type="dxa"/>
            <w:gridSpan w:val="4"/>
            <w:tcBorders>
              <w:top w:val="single" w:sz="4" w:space="0" w:color="auto"/>
              <w:left w:val="single" w:sz="12" w:space="0" w:color="auto"/>
              <w:bottom w:val="single" w:sz="4" w:space="0" w:color="auto"/>
              <w:right w:val="single" w:sz="4" w:space="0" w:color="auto"/>
            </w:tcBorders>
          </w:tcPr>
          <w:p w14:paraId="11828FBB" w14:textId="77777777" w:rsidR="00B43777" w:rsidRPr="00340B0D" w:rsidRDefault="00B43777" w:rsidP="00541D1A">
            <w:pPr>
              <w:pStyle w:val="Default"/>
              <w:ind w:left="720"/>
              <w:rPr>
                <w:ins w:id="9547" w:author="jonathan pritchard" w:date="2025-01-23T13:49:00Z" w16du:dateUtc="2025-01-23T13:49: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58D0ACB5" w14:textId="77777777" w:rsidR="00B43777" w:rsidRPr="00340B0D" w:rsidRDefault="00B43777" w:rsidP="00541D1A">
            <w:pPr>
              <w:jc w:val="center"/>
              <w:rPr>
                <w:ins w:id="9548" w:author="jonathan pritchard" w:date="2025-01-23T13:49:00Z" w16du:dateUtc="2025-01-23T13:49:00Z"/>
                <w:rFonts w:cs="Arial"/>
                <w:sz w:val="18"/>
                <w:szCs w:val="18"/>
              </w:rPr>
            </w:pPr>
          </w:p>
        </w:tc>
        <w:tc>
          <w:tcPr>
            <w:tcW w:w="3598" w:type="dxa"/>
            <w:gridSpan w:val="4"/>
            <w:tcBorders>
              <w:top w:val="single" w:sz="4" w:space="0" w:color="auto"/>
              <w:left w:val="double" w:sz="4" w:space="0" w:color="auto"/>
              <w:bottom w:val="single" w:sz="4" w:space="0" w:color="auto"/>
            </w:tcBorders>
          </w:tcPr>
          <w:p w14:paraId="587E894C" w14:textId="77777777" w:rsidR="00B43777" w:rsidRPr="00340B0D" w:rsidRDefault="00B43777" w:rsidP="00541D1A">
            <w:pPr>
              <w:rPr>
                <w:ins w:id="9549" w:author="jonathan pritchard" w:date="2025-01-23T13:49:00Z" w16du:dateUtc="2025-01-23T13:49:00Z"/>
                <w:rFonts w:cs="Arial"/>
                <w:sz w:val="18"/>
                <w:szCs w:val="18"/>
              </w:rPr>
            </w:pPr>
          </w:p>
        </w:tc>
        <w:tc>
          <w:tcPr>
            <w:tcW w:w="672" w:type="dxa"/>
            <w:tcBorders>
              <w:top w:val="single" w:sz="4" w:space="0" w:color="auto"/>
              <w:bottom w:val="single" w:sz="4" w:space="0" w:color="auto"/>
              <w:right w:val="single" w:sz="12" w:space="0" w:color="auto"/>
            </w:tcBorders>
            <w:vAlign w:val="center"/>
          </w:tcPr>
          <w:p w14:paraId="096617E2" w14:textId="77777777" w:rsidR="00B43777" w:rsidRPr="00340B0D" w:rsidRDefault="00B43777" w:rsidP="00541D1A">
            <w:pPr>
              <w:rPr>
                <w:ins w:id="9550" w:author="jonathan pritchard" w:date="2025-01-23T13:49:00Z" w16du:dateUtc="2025-01-23T13:49:00Z"/>
                <w:rFonts w:cs="Arial"/>
                <w:sz w:val="18"/>
                <w:szCs w:val="18"/>
              </w:rPr>
            </w:pPr>
          </w:p>
        </w:tc>
      </w:tr>
      <w:tr w:rsidR="00B43777" w:rsidRPr="00340B0D" w14:paraId="63B461A6" w14:textId="77777777" w:rsidTr="00541D1A">
        <w:trPr>
          <w:ins w:id="9551" w:author="jonathan pritchard" w:date="2025-01-23T13:49:00Z"/>
        </w:trPr>
        <w:tc>
          <w:tcPr>
            <w:tcW w:w="4375" w:type="dxa"/>
            <w:gridSpan w:val="4"/>
            <w:tcBorders>
              <w:top w:val="single" w:sz="4" w:space="0" w:color="auto"/>
              <w:left w:val="single" w:sz="12" w:space="0" w:color="auto"/>
              <w:bottom w:val="single" w:sz="4" w:space="0" w:color="auto"/>
              <w:right w:val="single" w:sz="4" w:space="0" w:color="auto"/>
            </w:tcBorders>
          </w:tcPr>
          <w:p w14:paraId="4C32ACE5" w14:textId="77777777" w:rsidR="00B43777" w:rsidRPr="00340B0D" w:rsidRDefault="00B43777" w:rsidP="00541D1A">
            <w:pPr>
              <w:pStyle w:val="Default"/>
              <w:ind w:left="720"/>
              <w:rPr>
                <w:ins w:id="9552" w:author="jonathan pritchard" w:date="2025-01-23T13:49:00Z" w16du:dateUtc="2025-01-23T13:49: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4F1FB9D6" w14:textId="77777777" w:rsidR="00B43777" w:rsidRPr="00340B0D" w:rsidRDefault="00B43777" w:rsidP="00541D1A">
            <w:pPr>
              <w:jc w:val="center"/>
              <w:rPr>
                <w:ins w:id="9553" w:author="jonathan pritchard" w:date="2025-01-23T13:49:00Z" w16du:dateUtc="2025-01-23T13:49:00Z"/>
                <w:rFonts w:cs="Arial"/>
                <w:sz w:val="18"/>
                <w:szCs w:val="18"/>
              </w:rPr>
            </w:pPr>
          </w:p>
        </w:tc>
        <w:tc>
          <w:tcPr>
            <w:tcW w:w="3598" w:type="dxa"/>
            <w:gridSpan w:val="4"/>
            <w:tcBorders>
              <w:top w:val="single" w:sz="4" w:space="0" w:color="auto"/>
              <w:left w:val="double" w:sz="4" w:space="0" w:color="auto"/>
              <w:bottom w:val="single" w:sz="4" w:space="0" w:color="auto"/>
            </w:tcBorders>
          </w:tcPr>
          <w:p w14:paraId="0F292F1F" w14:textId="77777777" w:rsidR="00B43777" w:rsidRPr="00340B0D" w:rsidRDefault="00B43777" w:rsidP="00541D1A">
            <w:pPr>
              <w:rPr>
                <w:ins w:id="9554" w:author="jonathan pritchard" w:date="2025-01-23T13:49:00Z" w16du:dateUtc="2025-01-23T13:49:00Z"/>
                <w:rFonts w:cs="Arial"/>
                <w:sz w:val="18"/>
                <w:szCs w:val="18"/>
              </w:rPr>
            </w:pPr>
          </w:p>
        </w:tc>
        <w:tc>
          <w:tcPr>
            <w:tcW w:w="672" w:type="dxa"/>
            <w:tcBorders>
              <w:top w:val="single" w:sz="4" w:space="0" w:color="auto"/>
              <w:bottom w:val="single" w:sz="4" w:space="0" w:color="auto"/>
              <w:right w:val="single" w:sz="12" w:space="0" w:color="auto"/>
            </w:tcBorders>
            <w:vAlign w:val="center"/>
          </w:tcPr>
          <w:p w14:paraId="3A016CB6" w14:textId="77777777" w:rsidR="00B43777" w:rsidRPr="00340B0D" w:rsidRDefault="00B43777" w:rsidP="00541D1A">
            <w:pPr>
              <w:rPr>
                <w:ins w:id="9555" w:author="jonathan pritchard" w:date="2025-01-23T13:49:00Z" w16du:dateUtc="2025-01-23T13:49:00Z"/>
                <w:rFonts w:cs="Arial"/>
                <w:sz w:val="18"/>
                <w:szCs w:val="18"/>
              </w:rPr>
            </w:pPr>
          </w:p>
        </w:tc>
      </w:tr>
      <w:tr w:rsidR="00B43777" w:rsidRPr="00340B0D" w14:paraId="680710ED" w14:textId="77777777" w:rsidTr="00541D1A">
        <w:trPr>
          <w:ins w:id="9556" w:author="jonathan pritchard" w:date="2025-01-23T13:49: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A130DDA" w14:textId="77777777" w:rsidR="00B43777" w:rsidRPr="00340B0D" w:rsidRDefault="00B43777" w:rsidP="00541D1A">
            <w:pPr>
              <w:jc w:val="center"/>
              <w:rPr>
                <w:ins w:id="9557" w:author="jonathan pritchard" w:date="2025-01-23T13:49:00Z" w16du:dateUtc="2025-01-23T13:49:00Z"/>
                <w:rFonts w:cs="Arial"/>
                <w:b/>
                <w:bCs/>
                <w:sz w:val="18"/>
                <w:szCs w:val="18"/>
              </w:rPr>
            </w:pPr>
            <w:ins w:id="9558" w:author="jonathan pritchard" w:date="2025-01-23T13:49:00Z" w16du:dateUtc="2025-01-23T13:49:00Z">
              <w:r w:rsidRPr="00340B0D">
                <w:rPr>
                  <w:rFonts w:cs="Arial"/>
                  <w:b/>
                  <w:bCs/>
                  <w:sz w:val="18"/>
                  <w:szCs w:val="18"/>
                </w:rPr>
                <w:t>Setup</w:t>
              </w:r>
            </w:ins>
          </w:p>
        </w:tc>
      </w:tr>
      <w:tr w:rsidR="00B43777" w:rsidRPr="00340B0D" w14:paraId="7F9BFEC7" w14:textId="77777777" w:rsidTr="00541D1A">
        <w:trPr>
          <w:ins w:id="9559" w:author="jonathan pritchard" w:date="2025-01-23T13:49:00Z"/>
        </w:trPr>
        <w:tc>
          <w:tcPr>
            <w:tcW w:w="9199" w:type="dxa"/>
            <w:gridSpan w:val="11"/>
            <w:tcBorders>
              <w:top w:val="single" w:sz="4" w:space="0" w:color="auto"/>
              <w:left w:val="single" w:sz="12" w:space="0" w:color="auto"/>
              <w:bottom w:val="single" w:sz="4" w:space="0" w:color="auto"/>
              <w:right w:val="single" w:sz="12" w:space="0" w:color="auto"/>
            </w:tcBorders>
          </w:tcPr>
          <w:p w14:paraId="34B92E66" w14:textId="77777777" w:rsidR="0094428A" w:rsidRPr="00595176" w:rsidRDefault="0094428A" w:rsidP="0094428A">
            <w:pPr>
              <w:rPr>
                <w:rFonts w:cs="Arial"/>
                <w:i/>
              </w:rPr>
            </w:pPr>
            <w:r w:rsidRPr="00595176">
              <w:rPr>
                <w:rFonts w:cs="Arial"/>
                <w:i/>
              </w:rPr>
              <w:lastRenderedPageBreak/>
              <w:t xml:space="preserve">Load the exchange set </w:t>
            </w:r>
            <w:proofErr w:type="spellStart"/>
            <w:r w:rsidRPr="00595176">
              <w:rPr>
                <w:rFonts w:cs="Arial"/>
                <w:b/>
                <w:bCs/>
                <w:i/>
              </w:rPr>
              <w:t>PolarData</w:t>
            </w:r>
            <w:proofErr w:type="spellEnd"/>
            <w:r w:rsidRPr="00595176">
              <w:rPr>
                <w:rFonts w:cs="Arial"/>
                <w:b/>
                <w:bCs/>
                <w:i/>
              </w:rPr>
              <w:t xml:space="preserve"> </w:t>
            </w:r>
          </w:p>
          <w:p w14:paraId="3F35DF43" w14:textId="77777777" w:rsidR="0094428A" w:rsidRPr="00595176" w:rsidRDefault="0094428A" w:rsidP="0094428A">
            <w:pPr>
              <w:pStyle w:val="ListParagraph"/>
              <w:numPr>
                <w:ilvl w:val="0"/>
                <w:numId w:val="29"/>
              </w:numPr>
              <w:rPr>
                <w:rFonts w:cs="Arial"/>
                <w:i/>
              </w:rPr>
            </w:pPr>
            <w:r w:rsidRPr="00595176">
              <w:rPr>
                <w:rFonts w:cs="Arial"/>
                <w:i/>
              </w:rPr>
              <w:t>Select Display Category Other</w:t>
            </w:r>
          </w:p>
          <w:p w14:paraId="10C2EFE0" w14:textId="77777777" w:rsidR="0094428A" w:rsidRPr="00595176" w:rsidRDefault="0094428A" w:rsidP="0094428A">
            <w:pPr>
              <w:pStyle w:val="ListParagraph"/>
              <w:numPr>
                <w:ilvl w:val="0"/>
                <w:numId w:val="29"/>
              </w:numPr>
              <w:rPr>
                <w:rFonts w:cs="Arial"/>
                <w:i/>
              </w:rPr>
            </w:pPr>
            <w:r w:rsidRPr="00595176">
              <w:rPr>
                <w:rFonts w:cs="Arial"/>
                <w:i/>
              </w:rPr>
              <w:t>Select Safety Contour value to 30 m</w:t>
            </w:r>
          </w:p>
          <w:p w14:paraId="21791262" w14:textId="77777777" w:rsidR="0094428A" w:rsidRPr="00595176" w:rsidRDefault="0094428A" w:rsidP="0094428A">
            <w:pPr>
              <w:pStyle w:val="ListParagraph"/>
              <w:numPr>
                <w:ilvl w:val="0"/>
                <w:numId w:val="29"/>
              </w:numPr>
              <w:rPr>
                <w:rFonts w:cs="Arial"/>
                <w:i/>
              </w:rPr>
            </w:pPr>
            <w:r w:rsidRPr="00595176">
              <w:rPr>
                <w:rFonts w:cs="Arial"/>
                <w:i/>
              </w:rPr>
              <w:t>Select Plain Boundaries</w:t>
            </w:r>
          </w:p>
          <w:p w14:paraId="3CC3014F" w14:textId="77777777" w:rsidR="0094428A" w:rsidRPr="00595176" w:rsidRDefault="0094428A" w:rsidP="0094428A">
            <w:pPr>
              <w:pStyle w:val="ListParagraph"/>
              <w:numPr>
                <w:ilvl w:val="0"/>
                <w:numId w:val="29"/>
              </w:numPr>
              <w:rPr>
                <w:rFonts w:cs="Arial"/>
                <w:i/>
              </w:rPr>
            </w:pPr>
            <w:r w:rsidRPr="00595176">
              <w:rPr>
                <w:rFonts w:cs="Arial"/>
                <w:i/>
              </w:rPr>
              <w:t>Select Simplified Point Symbols = false</w:t>
            </w:r>
          </w:p>
          <w:p w14:paraId="20160706" w14:textId="77777777" w:rsidR="0094428A" w:rsidRPr="00595176" w:rsidRDefault="0094428A" w:rsidP="0094428A">
            <w:pPr>
              <w:pStyle w:val="ListParagraph"/>
              <w:numPr>
                <w:ilvl w:val="0"/>
                <w:numId w:val="29"/>
              </w:numPr>
              <w:rPr>
                <w:rFonts w:cs="Arial"/>
                <w:i/>
              </w:rPr>
            </w:pPr>
            <w:r w:rsidRPr="00595176">
              <w:rPr>
                <w:rFonts w:cs="Arial"/>
                <w:i/>
              </w:rPr>
              <w:t>Select Accuracy</w:t>
            </w:r>
          </w:p>
          <w:p w14:paraId="72213ECB" w14:textId="0818240F" w:rsidR="00B43777" w:rsidRDefault="0094428A" w:rsidP="0094428A">
            <w:pPr>
              <w:rPr>
                <w:ins w:id="9560" w:author="jonathan pritchard" w:date="2025-01-23T13:49:00Z" w16du:dateUtc="2025-01-23T13:49:00Z"/>
                <w:rFonts w:cs="Arial"/>
                <w:sz w:val="18"/>
                <w:szCs w:val="18"/>
              </w:rPr>
            </w:pPr>
            <w:r w:rsidRPr="00595176">
              <w:rPr>
                <w:rFonts w:cs="Arial"/>
                <w:i/>
              </w:rPr>
              <w:t>Select Contour label</w:t>
            </w:r>
          </w:p>
          <w:p w14:paraId="0072E4C4" w14:textId="77777777" w:rsidR="00B43777" w:rsidRPr="00110428" w:rsidRDefault="00B43777" w:rsidP="00541D1A">
            <w:pPr>
              <w:rPr>
                <w:ins w:id="9561" w:author="jonathan pritchard" w:date="2025-01-23T13:49:00Z" w16du:dateUtc="2025-01-23T13:49:00Z"/>
                <w:rFonts w:cs="Arial"/>
              </w:rPr>
            </w:pPr>
            <w:ins w:id="9562" w:author="jonathan pritchard" w:date="2025-01-23T13:49:00Z" w16du:dateUtc="2025-01-23T13:49:00Z">
              <w:r>
                <w:rPr>
                  <w:rFonts w:cs="Arial"/>
                  <w:i/>
                </w:rPr>
                <w:t>.</w:t>
              </w:r>
              <w:r w:rsidRPr="00110428">
                <w:rPr>
                  <w:rFonts w:cs="Arial"/>
                  <w:i/>
                </w:rPr>
                <w:t xml:space="preserve">. </w:t>
              </w:r>
            </w:ins>
          </w:p>
          <w:p w14:paraId="52BEDFC9" w14:textId="77777777" w:rsidR="00B43777" w:rsidRPr="00340B0D" w:rsidRDefault="00B43777" w:rsidP="00541D1A">
            <w:pPr>
              <w:rPr>
                <w:ins w:id="9563" w:author="jonathan pritchard" w:date="2025-01-23T13:49:00Z" w16du:dateUtc="2025-01-23T13:49:00Z"/>
                <w:rFonts w:cs="Arial"/>
                <w:sz w:val="18"/>
                <w:szCs w:val="18"/>
              </w:rPr>
            </w:pPr>
          </w:p>
        </w:tc>
      </w:tr>
      <w:tr w:rsidR="00B43777" w:rsidRPr="00340B0D" w14:paraId="33D4A6B5" w14:textId="77777777" w:rsidTr="00541D1A">
        <w:trPr>
          <w:ins w:id="9564" w:author="jonathan pritchard" w:date="2025-01-23T13:49: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E8A1F04" w14:textId="77777777" w:rsidR="00B43777" w:rsidRPr="00340B0D" w:rsidRDefault="00B43777" w:rsidP="00541D1A">
            <w:pPr>
              <w:jc w:val="center"/>
              <w:rPr>
                <w:ins w:id="9565" w:author="jonathan pritchard" w:date="2025-01-23T13:49:00Z" w16du:dateUtc="2025-01-23T13:49:00Z"/>
                <w:rFonts w:cs="Arial"/>
                <w:b/>
                <w:bCs/>
                <w:sz w:val="18"/>
                <w:szCs w:val="18"/>
              </w:rPr>
            </w:pPr>
            <w:ins w:id="9566" w:author="jonathan pritchard" w:date="2025-01-23T13:49:00Z" w16du:dateUtc="2025-01-23T13:49:00Z">
              <w:r w:rsidRPr="00340B0D">
                <w:rPr>
                  <w:rFonts w:cs="Arial"/>
                  <w:b/>
                  <w:bCs/>
                  <w:sz w:val="18"/>
                  <w:szCs w:val="18"/>
                </w:rPr>
                <w:t>Action</w:t>
              </w:r>
            </w:ins>
          </w:p>
        </w:tc>
      </w:tr>
      <w:tr w:rsidR="00B43777" w:rsidRPr="00340B0D" w14:paraId="722C0380" w14:textId="77777777" w:rsidTr="00541D1A">
        <w:trPr>
          <w:ins w:id="9567" w:author="jonathan pritchard" w:date="2025-01-23T13:49: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659F2D48" w14:textId="77777777" w:rsidR="00B43777" w:rsidRDefault="00B43777" w:rsidP="00541D1A">
            <w:pPr>
              <w:rPr>
                <w:rFonts w:cs="Arial"/>
                <w:b/>
                <w:bCs/>
              </w:rPr>
            </w:pPr>
          </w:p>
          <w:p w14:paraId="5ABD9FCD" w14:textId="37A863B3" w:rsidR="0094428A" w:rsidRDefault="0094428A" w:rsidP="00541D1A">
            <w:pPr>
              <w:rPr>
                <w:rFonts w:cs="Arial"/>
                <w:b/>
                <w:bCs/>
              </w:rPr>
            </w:pPr>
            <w:r w:rsidRPr="00595176">
              <w:rPr>
                <w:rFonts w:cs="Arial"/>
                <w:i/>
              </w:rPr>
              <w:t>Select chart 101AA00NPOL3.000 at maximum display scale (1:3 000 000). Check ENC symbols shown in the ECDIS against the graphical plot</w:t>
            </w:r>
          </w:p>
          <w:p w14:paraId="000C47D2" w14:textId="77777777" w:rsidR="0094428A" w:rsidRPr="00110428" w:rsidRDefault="0094428A" w:rsidP="00541D1A">
            <w:pPr>
              <w:rPr>
                <w:ins w:id="9568" w:author="jonathan pritchard" w:date="2025-01-23T13:49:00Z" w16du:dateUtc="2025-01-23T13:49:00Z"/>
                <w:rFonts w:cs="Arial"/>
                <w:b/>
                <w:bCs/>
              </w:rPr>
            </w:pPr>
          </w:p>
        </w:tc>
      </w:tr>
      <w:tr w:rsidR="00B43777" w:rsidRPr="00340B0D" w14:paraId="1A865FF7" w14:textId="77777777" w:rsidTr="00541D1A">
        <w:trPr>
          <w:ins w:id="9569" w:author="jonathan pritchard" w:date="2025-01-23T13:49: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D8F38E5" w14:textId="77777777" w:rsidR="00B43777" w:rsidRPr="00340B0D" w:rsidRDefault="00B43777" w:rsidP="00541D1A">
            <w:pPr>
              <w:jc w:val="center"/>
              <w:rPr>
                <w:ins w:id="9570" w:author="jonathan pritchard" w:date="2025-01-23T13:49:00Z" w16du:dateUtc="2025-01-23T13:49:00Z"/>
                <w:rFonts w:cs="Arial"/>
                <w:sz w:val="18"/>
                <w:szCs w:val="18"/>
              </w:rPr>
            </w:pPr>
            <w:ins w:id="9571" w:author="jonathan pritchard" w:date="2025-01-23T13:49:00Z" w16du:dateUtc="2025-01-23T13:49:00Z">
              <w:r w:rsidRPr="00340B0D">
                <w:rPr>
                  <w:rFonts w:cs="Arial"/>
                  <w:b/>
                  <w:bCs/>
                  <w:sz w:val="18"/>
                  <w:szCs w:val="18"/>
                </w:rPr>
                <w:t>Results</w:t>
              </w:r>
            </w:ins>
          </w:p>
        </w:tc>
      </w:tr>
      <w:tr w:rsidR="00B43777" w:rsidRPr="00340B0D" w14:paraId="45E5533A" w14:textId="77777777" w:rsidTr="00541D1A">
        <w:trPr>
          <w:ins w:id="9572" w:author="jonathan pritchard" w:date="2025-01-23T13:49:00Z"/>
        </w:trPr>
        <w:tc>
          <w:tcPr>
            <w:tcW w:w="9199" w:type="dxa"/>
            <w:gridSpan w:val="11"/>
            <w:tcBorders>
              <w:top w:val="single" w:sz="4" w:space="0" w:color="auto"/>
              <w:left w:val="single" w:sz="12" w:space="0" w:color="auto"/>
              <w:bottom w:val="single" w:sz="12" w:space="0" w:color="auto"/>
              <w:right w:val="single" w:sz="12" w:space="0" w:color="auto"/>
            </w:tcBorders>
          </w:tcPr>
          <w:p w14:paraId="4A6CC153" w14:textId="77777777" w:rsidR="00B43777" w:rsidRDefault="00B43777" w:rsidP="00541D1A">
            <w:pPr>
              <w:rPr>
                <w:ins w:id="9573" w:author="jonathan pritchard" w:date="2025-01-23T13:49:00Z" w16du:dateUtc="2025-01-23T13:49:00Z"/>
                <w:rFonts w:cs="Arial"/>
                <w:sz w:val="18"/>
                <w:szCs w:val="18"/>
              </w:rPr>
            </w:pPr>
          </w:p>
          <w:p w14:paraId="49416BDD" w14:textId="15B6ABDC" w:rsidR="00B43777" w:rsidRDefault="0094428A" w:rsidP="00541D1A">
            <w:pPr>
              <w:rPr>
                <w:ins w:id="9574" w:author="jonathan pritchard" w:date="2025-01-23T13:49:00Z" w16du:dateUtc="2025-01-23T13:49:00Z"/>
                <w:rFonts w:cs="Arial"/>
                <w:sz w:val="18"/>
                <w:szCs w:val="18"/>
              </w:rPr>
            </w:pPr>
            <w:r w:rsidRPr="00595176">
              <w:rPr>
                <w:rFonts w:cs="Arial"/>
                <w:i/>
              </w:rPr>
              <w:t>The ENC should be displayed in the ECDIS like one of the options below</w:t>
            </w:r>
          </w:p>
          <w:p w14:paraId="6DD3C789" w14:textId="77777777" w:rsidR="00B43777" w:rsidRPr="00340B0D" w:rsidRDefault="00B43777" w:rsidP="00541D1A">
            <w:pPr>
              <w:jc w:val="center"/>
              <w:rPr>
                <w:ins w:id="9575" w:author="jonathan pritchard" w:date="2025-01-23T13:49:00Z" w16du:dateUtc="2025-01-23T13:49:00Z"/>
                <w:rFonts w:cs="Arial"/>
                <w:sz w:val="18"/>
                <w:szCs w:val="18"/>
              </w:rPr>
            </w:pPr>
          </w:p>
          <w:p w14:paraId="709AD332" w14:textId="77777777" w:rsidR="00B43777" w:rsidRDefault="00B43777" w:rsidP="00541D1A">
            <w:pPr>
              <w:tabs>
                <w:tab w:val="left" w:pos="3048"/>
              </w:tabs>
              <w:jc w:val="center"/>
              <w:rPr>
                <w:ins w:id="9576" w:author="jonathan pritchard" w:date="2025-01-23T13:49:00Z" w16du:dateUtc="2025-01-23T13:49:00Z"/>
                <w:rFonts w:cs="Arial"/>
                <w:sz w:val="18"/>
                <w:szCs w:val="18"/>
              </w:rPr>
            </w:pPr>
          </w:p>
          <w:p w14:paraId="7EA50BE3" w14:textId="00123CBD" w:rsidR="00B43777" w:rsidRPr="00340B0D" w:rsidRDefault="0094428A" w:rsidP="00541D1A">
            <w:pPr>
              <w:tabs>
                <w:tab w:val="left" w:pos="3048"/>
              </w:tabs>
              <w:jc w:val="center"/>
              <w:rPr>
                <w:ins w:id="9577" w:author="jonathan pritchard" w:date="2025-01-23T13:49:00Z" w16du:dateUtc="2025-01-23T13:49:00Z"/>
                <w:rFonts w:cs="Arial"/>
                <w:sz w:val="18"/>
                <w:szCs w:val="18"/>
              </w:rPr>
            </w:pPr>
            <w:r w:rsidRPr="00732532">
              <w:rPr>
                <w:noProof/>
                <w:sz w:val="16"/>
                <w:szCs w:val="16"/>
                <w:lang w:val="en-IN" w:eastAsia="en-IN"/>
              </w:rPr>
              <w:drawing>
                <wp:inline distT="0" distB="0" distL="0" distR="0" wp14:anchorId="56B0D4FB" wp14:editId="48816C2B">
                  <wp:extent cx="3441700" cy="5759005"/>
                  <wp:effectExtent l="0" t="0" r="6350" b="0"/>
                  <wp:docPr id="1414003866" name="Picture 1414003866"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03866" name="Picture 1414003866" descr="A map of the world&#10;&#10;Description automatically generated"/>
                          <pic:cNvPicPr/>
                        </pic:nvPicPr>
                        <pic:blipFill>
                          <a:blip r:embed="rId158"/>
                          <a:stretch>
                            <a:fillRect/>
                          </a:stretch>
                        </pic:blipFill>
                        <pic:spPr>
                          <a:xfrm>
                            <a:off x="0" y="0"/>
                            <a:ext cx="3444581" cy="5763826"/>
                          </a:xfrm>
                          <a:prstGeom prst="rect">
                            <a:avLst/>
                          </a:prstGeom>
                        </pic:spPr>
                      </pic:pic>
                    </a:graphicData>
                  </a:graphic>
                </wp:inline>
              </w:drawing>
            </w:r>
          </w:p>
          <w:p w14:paraId="1CC604DE" w14:textId="77777777" w:rsidR="00B43777" w:rsidRDefault="00B43777" w:rsidP="00541D1A">
            <w:pPr>
              <w:jc w:val="center"/>
              <w:rPr>
                <w:ins w:id="9578" w:author="jonathan pritchard" w:date="2025-01-23T13:49:00Z" w16du:dateUtc="2025-01-23T13:49:00Z"/>
                <w:rFonts w:cs="Arial"/>
                <w:sz w:val="18"/>
                <w:szCs w:val="18"/>
              </w:rPr>
            </w:pPr>
          </w:p>
          <w:p w14:paraId="73B586CC" w14:textId="77777777" w:rsidR="00B43777" w:rsidRDefault="00B43777" w:rsidP="00541D1A">
            <w:pPr>
              <w:jc w:val="center"/>
              <w:rPr>
                <w:rFonts w:cs="Arial"/>
                <w:sz w:val="18"/>
                <w:szCs w:val="18"/>
              </w:rPr>
            </w:pPr>
          </w:p>
          <w:p w14:paraId="5D65C27C" w14:textId="428D82DE" w:rsidR="0094428A" w:rsidRDefault="0094428A" w:rsidP="00541D1A">
            <w:pPr>
              <w:jc w:val="center"/>
              <w:rPr>
                <w:rFonts w:cs="Arial"/>
                <w:sz w:val="18"/>
                <w:szCs w:val="18"/>
              </w:rPr>
            </w:pPr>
            <w:r>
              <w:rPr>
                <w:noProof/>
                <w:lang w:val="en-IN" w:eastAsia="en-IN"/>
              </w:rPr>
              <w:lastRenderedPageBreak/>
              <w:drawing>
                <wp:inline distT="0" distB="0" distL="0" distR="0" wp14:anchorId="49E25CFC" wp14:editId="0C15FD53">
                  <wp:extent cx="3649211" cy="6711193"/>
                  <wp:effectExtent l="0" t="0" r="8890" b="0"/>
                  <wp:docPr id="203" name="Picture 73" descr="A map of the arctic&#10;&#10;Description automatically generated"/>
                  <wp:cNvGraphicFramePr/>
                  <a:graphic xmlns:a="http://schemas.openxmlformats.org/drawingml/2006/main">
                    <a:graphicData uri="http://schemas.openxmlformats.org/drawingml/2006/picture">
                      <pic:pic xmlns:pic="http://schemas.openxmlformats.org/drawingml/2006/picture">
                        <pic:nvPicPr>
                          <pic:cNvPr id="203" name="Picture 73" descr="A map of the arctic&#10;&#10;Description automatically generated"/>
                          <pic:cNvPicPr/>
                        </pic:nvPicPr>
                        <pic:blipFill>
                          <a:blip r:embed="rId159"/>
                          <a:stretch>
                            <a:fillRect/>
                          </a:stretch>
                        </pic:blipFill>
                        <pic:spPr>
                          <a:xfrm>
                            <a:off x="0" y="0"/>
                            <a:ext cx="3651978" cy="6716282"/>
                          </a:xfrm>
                          <a:prstGeom prst="rect">
                            <a:avLst/>
                          </a:prstGeom>
                          <a:noFill/>
                          <a:ln>
                            <a:noFill/>
                            <a:prstDash/>
                          </a:ln>
                        </pic:spPr>
                      </pic:pic>
                    </a:graphicData>
                  </a:graphic>
                </wp:inline>
              </w:drawing>
            </w:r>
          </w:p>
          <w:p w14:paraId="38A145B9" w14:textId="1DFC8A0C" w:rsidR="0094428A" w:rsidRDefault="0094428A" w:rsidP="00541D1A">
            <w:pPr>
              <w:jc w:val="center"/>
              <w:rPr>
                <w:ins w:id="9579" w:author="jonathan pritchard" w:date="2025-01-23T13:49:00Z" w16du:dateUtc="2025-01-23T13:49:00Z"/>
                <w:rFonts w:cs="Arial"/>
                <w:sz w:val="18"/>
                <w:szCs w:val="18"/>
              </w:rPr>
            </w:pPr>
            <w:r w:rsidRPr="00595176">
              <w:rPr>
                <w:rFonts w:cs="Arial"/>
                <w:b/>
                <w:bCs/>
                <w:i/>
              </w:rPr>
              <w:t xml:space="preserve">TBD: </w:t>
            </w:r>
            <w:r w:rsidRPr="00595176">
              <w:rPr>
                <w:rFonts w:cs="Arial"/>
                <w:i/>
              </w:rPr>
              <w:t>Note: Implementation of support for latitudes higher than 85º is an option for ECDIS. Polar projection is typically used for latitudes higher than 85º. ECDIS image in this example is based on polar projection</w:t>
            </w:r>
          </w:p>
          <w:p w14:paraId="16012B42" w14:textId="77777777" w:rsidR="00B43777" w:rsidRPr="00340B0D" w:rsidRDefault="00B43777" w:rsidP="00541D1A">
            <w:pPr>
              <w:rPr>
                <w:ins w:id="9580" w:author="jonathan pritchard" w:date="2025-01-23T13:49:00Z" w16du:dateUtc="2025-01-23T13:49:00Z"/>
                <w:rFonts w:cs="Arial"/>
                <w:sz w:val="18"/>
                <w:szCs w:val="18"/>
              </w:rPr>
            </w:pPr>
          </w:p>
        </w:tc>
      </w:tr>
    </w:tbl>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2BC3BF2B" w14:textId="77777777" w:rsidTr="00380FCD">
        <w:trPr>
          <w:tblHeader/>
        </w:trPr>
        <w:tc>
          <w:tcPr>
            <w:tcW w:w="9526" w:type="dxa"/>
            <w:tcBorders>
              <w:top w:val="nil"/>
            </w:tcBorders>
            <w:vAlign w:val="center"/>
          </w:tcPr>
          <w:p w14:paraId="4A39F047" w14:textId="178B51E4" w:rsidR="006C7785" w:rsidRPr="00595176" w:rsidRDefault="006C7785" w:rsidP="00380FCD">
            <w:pPr>
              <w:rPr>
                <w:rFonts w:cs="Arial"/>
                <w:i/>
              </w:rPr>
            </w:pPr>
          </w:p>
        </w:tc>
      </w:tr>
    </w:tbl>
    <w:p w14:paraId="0F899344" w14:textId="77777777" w:rsidR="006C7785" w:rsidRDefault="006C7785" w:rsidP="006C7785"/>
    <w:p w14:paraId="2BE3457C" w14:textId="77777777" w:rsidR="006C7785" w:rsidRDefault="006C7785" w:rsidP="006C7785">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6"/>
      </w:tblGrid>
      <w:tr w:rsidR="006C7785" w14:paraId="5A361A4D" w14:textId="77777777" w:rsidTr="00380FCD">
        <w:trPr>
          <w:tblHeader/>
        </w:trPr>
        <w:tc>
          <w:tcPr>
            <w:tcW w:w="9526" w:type="dxa"/>
            <w:tcBorders>
              <w:bottom w:val="nil"/>
            </w:tcBorders>
            <w:vAlign w:val="center"/>
          </w:tcPr>
          <w:p w14:paraId="48ED7F36" w14:textId="77777777" w:rsidR="006C7785" w:rsidRDefault="006C7785" w:rsidP="00380FCD">
            <w:pPr>
              <w:jc w:val="center"/>
            </w:pPr>
            <w:r>
              <w:rPr>
                <w:noProof/>
                <w:lang w:val="en-IN" w:eastAsia="en-IN"/>
              </w:rPr>
              <w:lastRenderedPageBreak/>
              <w:drawing>
                <wp:inline distT="0" distB="0" distL="0" distR="0" wp14:anchorId="6C209275" wp14:editId="389F9029">
                  <wp:extent cx="6010275" cy="5534025"/>
                  <wp:effectExtent l="0" t="0" r="9525" b="9525"/>
                  <wp:docPr id="137" name="Picture 13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010275" cy="5534025"/>
                          </a:xfrm>
                          <a:prstGeom prst="rect">
                            <a:avLst/>
                          </a:prstGeom>
                          <a:noFill/>
                          <a:ln>
                            <a:noFill/>
                          </a:ln>
                        </pic:spPr>
                      </pic:pic>
                    </a:graphicData>
                  </a:graphic>
                </wp:inline>
              </w:drawing>
            </w:r>
          </w:p>
        </w:tc>
      </w:tr>
      <w:tr w:rsidR="006C7785" w14:paraId="44213406" w14:textId="77777777" w:rsidTr="00380FCD">
        <w:trPr>
          <w:tblHeader/>
        </w:trPr>
        <w:tc>
          <w:tcPr>
            <w:tcW w:w="9526" w:type="dxa"/>
            <w:tcBorders>
              <w:top w:val="nil"/>
            </w:tcBorders>
            <w:vAlign w:val="center"/>
          </w:tcPr>
          <w:p w14:paraId="689BD416" w14:textId="77777777" w:rsidR="006C7785" w:rsidRPr="00595176" w:rsidRDefault="006C7785" w:rsidP="00380FCD">
            <w:pPr>
              <w:rPr>
                <w:rFonts w:cs="Arial"/>
                <w:i/>
              </w:rPr>
            </w:pPr>
            <w:r w:rsidRPr="00595176">
              <w:rPr>
                <w:rFonts w:cs="Arial"/>
                <w:i/>
              </w:rPr>
              <w:t>Select 85°00.000’N  25°00.000’E as centre of the display, scale is 1:500 000</w:t>
            </w:r>
          </w:p>
          <w:p w14:paraId="3D244136" w14:textId="77777777" w:rsidR="006C7785" w:rsidRPr="00595176" w:rsidRDefault="006C7785" w:rsidP="00380FCD">
            <w:pPr>
              <w:rPr>
                <w:rFonts w:cs="Arial"/>
                <w:i/>
              </w:rPr>
            </w:pPr>
            <w:r w:rsidRPr="00595176">
              <w:rPr>
                <w:rFonts w:cs="Arial"/>
                <w:i/>
              </w:rPr>
              <w:t>Display is based on Mercator projection</w:t>
            </w:r>
          </w:p>
          <w:p w14:paraId="32E679B4" w14:textId="77777777" w:rsidR="006C7785" w:rsidRPr="00595176" w:rsidRDefault="006C7785" w:rsidP="00380FCD">
            <w:pPr>
              <w:rPr>
                <w:rFonts w:cs="Arial"/>
                <w:b/>
                <w:i/>
              </w:rPr>
            </w:pPr>
            <w:proofErr w:type="spellStart"/>
            <w:r w:rsidRPr="00595176">
              <w:rPr>
                <w:rFonts w:cs="Arial"/>
                <w:b/>
                <w:i/>
              </w:rPr>
              <w:t>tbd</w:t>
            </w:r>
            <w:proofErr w:type="spellEnd"/>
          </w:p>
          <w:p w14:paraId="4ED7B400" w14:textId="77777777" w:rsidR="006C7785" w:rsidRPr="00E6095F" w:rsidRDefault="006C7785" w:rsidP="00380FCD">
            <w:pPr>
              <w:rPr>
                <w:i/>
              </w:rPr>
            </w:pPr>
            <w:r w:rsidRPr="00595176">
              <w:rPr>
                <w:rFonts w:cs="Arial"/>
                <w:i/>
              </w:rPr>
              <w:t>Note: Implementation of support for latitudes higher than 85º is an option for ECDIS. If not implemented, then there should be no chart displayed above latitude 85º.  If implemented, the chart above latitude 85 º may or may not have overscale pattern depending of the chart available in the ECDIS for the area above latitude 85 º.</w:t>
            </w:r>
          </w:p>
        </w:tc>
      </w:tr>
    </w:tbl>
    <w:p w14:paraId="48D5A3B8" w14:textId="77777777" w:rsidR="006C7785" w:rsidRDefault="006C7785" w:rsidP="006C7785"/>
    <w:p w14:paraId="46F6A601" w14:textId="77777777" w:rsidR="006C7785" w:rsidRDefault="006C7785" w:rsidP="006C7785">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6"/>
      </w:tblGrid>
      <w:tr w:rsidR="006C7785" w14:paraId="096B16E4" w14:textId="77777777" w:rsidTr="00380FCD">
        <w:trPr>
          <w:tblHeader/>
        </w:trPr>
        <w:tc>
          <w:tcPr>
            <w:tcW w:w="9526" w:type="dxa"/>
            <w:tcBorders>
              <w:bottom w:val="nil"/>
            </w:tcBorders>
            <w:vAlign w:val="center"/>
          </w:tcPr>
          <w:p w14:paraId="7F4B5E3C" w14:textId="77777777" w:rsidR="006C7785" w:rsidRDefault="006C7785" w:rsidP="00380FCD">
            <w:pPr>
              <w:jc w:val="center"/>
            </w:pPr>
            <w:r>
              <w:rPr>
                <w:noProof/>
                <w:lang w:val="en-IN" w:eastAsia="en-IN"/>
              </w:rPr>
              <w:lastRenderedPageBreak/>
              <w:drawing>
                <wp:inline distT="0" distB="0" distL="0" distR="0" wp14:anchorId="5C6A3FE5" wp14:editId="73222D93">
                  <wp:extent cx="6010275" cy="6010275"/>
                  <wp:effectExtent l="0" t="0" r="9525" b="9525"/>
                  <wp:docPr id="138" name="Picture 13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6010275" cy="6010275"/>
                          </a:xfrm>
                          <a:prstGeom prst="rect">
                            <a:avLst/>
                          </a:prstGeom>
                          <a:noFill/>
                          <a:ln>
                            <a:noFill/>
                          </a:ln>
                        </pic:spPr>
                      </pic:pic>
                    </a:graphicData>
                  </a:graphic>
                </wp:inline>
              </w:drawing>
            </w:r>
          </w:p>
        </w:tc>
      </w:tr>
      <w:tr w:rsidR="006C7785" w14:paraId="6D609A99" w14:textId="77777777" w:rsidTr="00380FCD">
        <w:trPr>
          <w:tblHeader/>
        </w:trPr>
        <w:tc>
          <w:tcPr>
            <w:tcW w:w="9526" w:type="dxa"/>
            <w:tcBorders>
              <w:top w:val="nil"/>
            </w:tcBorders>
            <w:vAlign w:val="center"/>
          </w:tcPr>
          <w:p w14:paraId="6C59DC4D" w14:textId="77777777" w:rsidR="006C7785" w:rsidRPr="00595176" w:rsidRDefault="006C7785" w:rsidP="00380FCD">
            <w:pPr>
              <w:rPr>
                <w:rFonts w:cs="Arial"/>
                <w:b/>
                <w:i/>
              </w:rPr>
            </w:pPr>
            <w:proofErr w:type="spellStart"/>
            <w:r w:rsidRPr="00595176">
              <w:rPr>
                <w:rFonts w:cs="Arial"/>
                <w:b/>
                <w:i/>
              </w:rPr>
              <w:t>tbd</w:t>
            </w:r>
            <w:proofErr w:type="spellEnd"/>
          </w:p>
          <w:p w14:paraId="4E656E02" w14:textId="77777777" w:rsidR="006C7785" w:rsidRPr="00595176" w:rsidRDefault="006C7785" w:rsidP="00380FCD">
            <w:pPr>
              <w:rPr>
                <w:rFonts w:cs="Arial"/>
                <w:i/>
              </w:rPr>
            </w:pPr>
          </w:p>
          <w:p w14:paraId="243A1C45" w14:textId="77777777" w:rsidR="006C7785" w:rsidRPr="00595176" w:rsidRDefault="006C7785" w:rsidP="00380FCD">
            <w:pPr>
              <w:rPr>
                <w:rFonts w:cs="Arial"/>
                <w:i/>
              </w:rPr>
            </w:pPr>
            <w:r w:rsidRPr="00595176">
              <w:rPr>
                <w:rFonts w:cs="Arial"/>
                <w:i/>
              </w:rPr>
              <w:t>Select 85°00.000’N  25°00.000’E as centre of the display, scale is 1:500 000</w:t>
            </w:r>
          </w:p>
          <w:p w14:paraId="645B38DD" w14:textId="77777777" w:rsidR="006C7785" w:rsidRPr="00595176" w:rsidRDefault="006C7785" w:rsidP="00380FCD">
            <w:pPr>
              <w:rPr>
                <w:rFonts w:cs="Arial"/>
                <w:i/>
              </w:rPr>
            </w:pPr>
            <w:r w:rsidRPr="00595176">
              <w:rPr>
                <w:rFonts w:cs="Arial"/>
                <w:i/>
              </w:rPr>
              <w:t xml:space="preserve">Display is based on polar projection </w:t>
            </w:r>
          </w:p>
          <w:p w14:paraId="1AA16029" w14:textId="77777777" w:rsidR="006C7785" w:rsidRDefault="006C7785" w:rsidP="00380FCD">
            <w:pPr>
              <w:rPr>
                <w:i/>
              </w:rPr>
            </w:pPr>
            <w:r w:rsidRPr="00595176">
              <w:rPr>
                <w:rFonts w:cs="Arial"/>
                <w:i/>
              </w:rPr>
              <w:t>Note: Implementation of support for latitudes higher than 85º is an option for ECDIS. If not implemented, then there should be no chart displayed above latitude 85º.  If implemented, the chart above latitude 85 º may or may not have overscale pattern depending of the chart available in the ECDIS for the area above latitude 85</w:t>
            </w:r>
            <w:r>
              <w:rPr>
                <w:i/>
              </w:rPr>
              <w:t xml:space="preserve"> º</w:t>
            </w:r>
          </w:p>
          <w:p w14:paraId="3BF2D19F" w14:textId="77777777" w:rsidR="006C7785" w:rsidRPr="00E6095F" w:rsidRDefault="006C7785" w:rsidP="00380FCD">
            <w:pPr>
              <w:rPr>
                <w:i/>
              </w:rPr>
            </w:pPr>
          </w:p>
        </w:tc>
      </w:tr>
    </w:tbl>
    <w:p w14:paraId="2E17D79E" w14:textId="77777777" w:rsidR="006C7785" w:rsidRDefault="006C7785" w:rsidP="006C7785"/>
    <w:p w14:paraId="491DFEE1" w14:textId="77777777" w:rsidR="00D050ED" w:rsidRPr="00D050ED" w:rsidRDefault="006C7785" w:rsidP="006C7785">
      <w:pPr>
        <w:pStyle w:val="Heading1"/>
        <w:numPr>
          <w:ilvl w:val="2"/>
          <w:numId w:val="73"/>
        </w:numPr>
        <w:tabs>
          <w:tab w:val="left" w:pos="567"/>
        </w:tabs>
        <w:spacing w:after="120"/>
        <w:ind w:left="567" w:hanging="567"/>
        <w:rPr>
          <w:rFonts w:cs="Arial"/>
          <w:color w:val="000000" w:themeColor="text1"/>
        </w:rPr>
      </w:pPr>
      <w:r>
        <w:br w:type="page"/>
      </w:r>
    </w:p>
    <w:p w14:paraId="7591A452" w14:textId="229FA857" w:rsidR="00D050ED" w:rsidRDefault="00D050ED" w:rsidP="006C7785">
      <w:pPr>
        <w:pStyle w:val="Heading1"/>
        <w:numPr>
          <w:ilvl w:val="2"/>
          <w:numId w:val="73"/>
        </w:numPr>
        <w:tabs>
          <w:tab w:val="left" w:pos="567"/>
        </w:tabs>
        <w:spacing w:after="120"/>
        <w:ind w:left="567" w:hanging="567"/>
        <w:rPr>
          <w:rFonts w:cs="Arial"/>
          <w:color w:val="000000" w:themeColor="text1"/>
        </w:rPr>
      </w:pPr>
      <w:bookmarkStart w:id="9581" w:name="_Toc189647897"/>
      <w:r>
        <w:rPr>
          <w:rFonts w:cs="Arial"/>
          <w:color w:val="000000" w:themeColor="text1"/>
        </w:rPr>
        <w:lastRenderedPageBreak/>
        <w:t>Scale Bar at high latitudes</w:t>
      </w:r>
      <w:bookmarkEnd w:id="9581"/>
    </w:p>
    <w:p w14:paraId="26FDA897" w14:textId="12353D13" w:rsidR="00D050ED" w:rsidRPr="00D4022A" w:rsidRDefault="00D050ED">
      <w:pPr>
        <w:rPr>
          <w:rPrChange w:id="9582" w:author="jonathan pritchard" w:date="2024-10-23T08:59:00Z" w16du:dateUtc="2024-10-23T07:59:00Z">
            <w:rPr/>
          </w:rPrChange>
        </w:rPr>
        <w:pPrChange w:id="9583" w:author="jonathan pritchard" w:date="2024-10-23T11:04:00Z" w16du:dateUtc="2024-10-23T10:04:00Z">
          <w:pPr>
            <w:pStyle w:val="Heading2"/>
          </w:pPr>
        </w:pPrChange>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9584" w:author="jonathan pritchard" w:date="2025-01-23T13:50:00Z" w16du:dateUtc="2025-01-23T13:50: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9585">
          <w:tblGrid>
            <w:gridCol w:w="2381"/>
            <w:gridCol w:w="2381"/>
            <w:gridCol w:w="2382"/>
            <w:gridCol w:w="2382"/>
          </w:tblGrid>
        </w:tblGridChange>
      </w:tblGrid>
      <w:tr w:rsidR="00D050ED" w14:paraId="7FA98C4F" w14:textId="77777777" w:rsidTr="00D050ED">
        <w:trPr>
          <w:trHeight w:val="454"/>
          <w:tblHeader/>
          <w:trPrChange w:id="9586" w:author="jonathan pritchard" w:date="2025-01-23T13:50:00Z" w16du:dateUtc="2025-01-23T13:50:00Z">
            <w:trPr>
              <w:trHeight w:val="454"/>
              <w:tblHeader/>
            </w:trPr>
          </w:trPrChange>
        </w:trPr>
        <w:tc>
          <w:tcPr>
            <w:tcW w:w="2381" w:type="dxa"/>
            <w:shd w:val="clear" w:color="auto" w:fill="BFBFBF" w:themeFill="background1" w:themeFillShade="BF"/>
            <w:vAlign w:val="center"/>
            <w:tcPrChange w:id="9587" w:author="jonathan pritchard" w:date="2025-01-23T13:50:00Z" w16du:dateUtc="2025-01-23T13:50:00Z">
              <w:tcPr>
                <w:tcW w:w="2381" w:type="dxa"/>
                <w:shd w:val="clear" w:color="auto" w:fill="CCFFCC"/>
                <w:vAlign w:val="center"/>
              </w:tcPr>
            </w:tcPrChange>
          </w:tcPr>
          <w:p w14:paraId="6C397189" w14:textId="77777777" w:rsidR="00D050ED" w:rsidRPr="004065B1" w:rsidRDefault="00D050ED" w:rsidP="00087740">
            <w:r w:rsidRPr="000A066E">
              <w:rPr>
                <w:b/>
              </w:rPr>
              <w:t>Test Reference</w:t>
            </w:r>
          </w:p>
        </w:tc>
        <w:tc>
          <w:tcPr>
            <w:tcW w:w="2381" w:type="dxa"/>
            <w:shd w:val="clear" w:color="auto" w:fill="FFFFFF" w:themeFill="background1"/>
            <w:vAlign w:val="center"/>
            <w:tcPrChange w:id="9588" w:author="jonathan pritchard" w:date="2025-01-23T13:50:00Z" w16du:dateUtc="2025-01-23T13:50:00Z">
              <w:tcPr>
                <w:tcW w:w="2381" w:type="dxa"/>
                <w:shd w:val="clear" w:color="auto" w:fill="CCFFCC"/>
                <w:vAlign w:val="center"/>
              </w:tcPr>
            </w:tcPrChange>
          </w:tcPr>
          <w:p w14:paraId="72C575F3" w14:textId="516E476E" w:rsidR="00D050ED" w:rsidRPr="004065B1" w:rsidRDefault="00D050ED" w:rsidP="00087740">
            <w:proofErr w:type="spellStart"/>
            <w:r>
              <w:t>HighLatitudeScaleBar</w:t>
            </w:r>
            <w:proofErr w:type="spellEnd"/>
          </w:p>
        </w:tc>
        <w:tc>
          <w:tcPr>
            <w:tcW w:w="2382" w:type="dxa"/>
            <w:shd w:val="clear" w:color="auto" w:fill="BFBFBF" w:themeFill="background1" w:themeFillShade="BF"/>
            <w:vAlign w:val="center"/>
            <w:tcPrChange w:id="9589" w:author="jonathan pritchard" w:date="2025-01-23T13:50:00Z" w16du:dateUtc="2025-01-23T13:50:00Z">
              <w:tcPr>
                <w:tcW w:w="2382" w:type="dxa"/>
                <w:shd w:val="clear" w:color="auto" w:fill="CCFFCC"/>
                <w:vAlign w:val="center"/>
              </w:tcPr>
            </w:tcPrChange>
          </w:tcPr>
          <w:p w14:paraId="1C4ADBBF" w14:textId="77777777" w:rsidR="00D050ED" w:rsidRPr="004065B1" w:rsidRDefault="00D050ED" w:rsidP="00087740">
            <w:r w:rsidRPr="000A066E">
              <w:rPr>
                <w:b/>
              </w:rPr>
              <w:t>IHO Reference</w:t>
            </w:r>
          </w:p>
        </w:tc>
        <w:tc>
          <w:tcPr>
            <w:tcW w:w="2382" w:type="dxa"/>
            <w:shd w:val="clear" w:color="auto" w:fill="FFFFFF" w:themeFill="background1"/>
            <w:vAlign w:val="center"/>
            <w:tcPrChange w:id="9590" w:author="jonathan pritchard" w:date="2025-01-23T13:50:00Z" w16du:dateUtc="2025-01-23T13:50:00Z">
              <w:tcPr>
                <w:tcW w:w="2382" w:type="dxa"/>
                <w:shd w:val="clear" w:color="auto" w:fill="CCFFCC"/>
                <w:vAlign w:val="center"/>
              </w:tcPr>
            </w:tcPrChange>
          </w:tcPr>
          <w:p w14:paraId="7E864247" w14:textId="659B66BB" w:rsidR="00D050ED" w:rsidRPr="00D050ED" w:rsidRDefault="00D050ED" w:rsidP="00D050ED">
            <w:pPr>
              <w:widowControl/>
              <w:spacing w:line="240" w:lineRule="auto"/>
              <w:rPr>
                <w:rFonts w:ascii="Calibri" w:hAnsi="Calibri" w:cs="Calibri"/>
                <w:snapToGrid/>
                <w:color w:val="000000"/>
                <w:sz w:val="22"/>
                <w:szCs w:val="22"/>
              </w:rPr>
            </w:pPr>
            <w:r>
              <w:rPr>
                <w:rFonts w:ascii="Calibri" w:hAnsi="Calibri" w:cs="Calibri"/>
                <w:color w:val="000000"/>
                <w:sz w:val="22"/>
                <w:szCs w:val="22"/>
              </w:rPr>
              <w:t>S-98 12.10.1</w:t>
            </w:r>
          </w:p>
        </w:tc>
      </w:tr>
      <w:tr w:rsidR="00D050ED" w14:paraId="7F011ED6" w14:textId="77777777" w:rsidTr="00087740">
        <w:trPr>
          <w:tblHeader/>
          <w:trPrChange w:id="9591" w:author="jonathan pritchard" w:date="2025-01-23T13:50:00Z" w16du:dateUtc="2025-01-23T13:50:00Z">
            <w:trPr>
              <w:tblHeader/>
            </w:trPr>
          </w:trPrChange>
        </w:trPr>
        <w:tc>
          <w:tcPr>
            <w:tcW w:w="9526" w:type="dxa"/>
            <w:gridSpan w:val="4"/>
            <w:shd w:val="clear" w:color="auto" w:fill="BFBFBF" w:themeFill="background1" w:themeFillShade="BF"/>
            <w:vAlign w:val="center"/>
            <w:tcPrChange w:id="9592" w:author="jonathan pritchard" w:date="2025-01-23T13:50:00Z" w16du:dateUtc="2025-01-23T13:50:00Z">
              <w:tcPr>
                <w:tcW w:w="9526" w:type="dxa"/>
                <w:gridSpan w:val="4"/>
                <w:shd w:val="clear" w:color="auto" w:fill="CCFFCC"/>
                <w:vAlign w:val="center"/>
              </w:tcPr>
            </w:tcPrChange>
          </w:tcPr>
          <w:p w14:paraId="2678AFE8" w14:textId="77777777" w:rsidR="00D050ED" w:rsidRDefault="00D050ED" w:rsidP="00087740">
            <w:r w:rsidRPr="000A066E">
              <w:rPr>
                <w:b/>
              </w:rPr>
              <w:t>Test description</w:t>
            </w:r>
          </w:p>
        </w:tc>
      </w:tr>
      <w:tr w:rsidR="00D050ED" w14:paraId="150C140B" w14:textId="77777777" w:rsidTr="00087740">
        <w:trPr>
          <w:tblHeader/>
        </w:trPr>
        <w:tc>
          <w:tcPr>
            <w:tcW w:w="9526" w:type="dxa"/>
            <w:gridSpan w:val="4"/>
            <w:vAlign w:val="center"/>
          </w:tcPr>
          <w:p w14:paraId="2107FA71" w14:textId="77777777" w:rsidR="00D050ED" w:rsidRDefault="00D050ED" w:rsidP="00087740">
            <w:pPr>
              <w:rPr>
                <w:i/>
              </w:rPr>
            </w:pPr>
          </w:p>
          <w:p w14:paraId="36C88E0E" w14:textId="35E0D7FD" w:rsidR="00D050ED" w:rsidRDefault="00D050ED" w:rsidP="00087740">
            <w:pPr>
              <w:rPr>
                <w:i/>
              </w:rPr>
            </w:pPr>
            <w:r w:rsidRPr="00A358C9">
              <w:rPr>
                <w:i/>
              </w:rPr>
              <w:t xml:space="preserve">Display of latitude bar </w:t>
            </w:r>
            <w:r>
              <w:rPr>
                <w:i/>
              </w:rPr>
              <w:t>in high latitudes</w:t>
            </w:r>
          </w:p>
          <w:p w14:paraId="6908E37D" w14:textId="0EB7175D" w:rsidR="00D050ED" w:rsidRPr="00A358C9" w:rsidRDefault="00D050ED" w:rsidP="00087740">
            <w:pPr>
              <w:rPr>
                <w:i/>
              </w:rPr>
            </w:pPr>
          </w:p>
        </w:tc>
      </w:tr>
      <w:tr w:rsidR="00D050ED" w14:paraId="71B06FC0" w14:textId="77777777" w:rsidTr="00087740">
        <w:trPr>
          <w:tblHeader/>
          <w:trPrChange w:id="9593" w:author="jonathan pritchard" w:date="2025-01-23T13:50:00Z" w16du:dateUtc="2025-01-23T13:50:00Z">
            <w:trPr>
              <w:tblHeader/>
            </w:trPr>
          </w:trPrChange>
        </w:trPr>
        <w:tc>
          <w:tcPr>
            <w:tcW w:w="9526" w:type="dxa"/>
            <w:gridSpan w:val="4"/>
            <w:shd w:val="clear" w:color="auto" w:fill="BFBFBF" w:themeFill="background1" w:themeFillShade="BF"/>
            <w:vAlign w:val="center"/>
            <w:tcPrChange w:id="9594" w:author="jonathan pritchard" w:date="2025-01-23T13:50:00Z" w16du:dateUtc="2025-01-23T13:50:00Z">
              <w:tcPr>
                <w:tcW w:w="9526" w:type="dxa"/>
                <w:gridSpan w:val="4"/>
                <w:shd w:val="clear" w:color="auto" w:fill="CCFFCC"/>
                <w:vAlign w:val="center"/>
              </w:tcPr>
            </w:tcPrChange>
          </w:tcPr>
          <w:p w14:paraId="0B69B77A" w14:textId="77777777" w:rsidR="00D050ED" w:rsidRPr="004065B1" w:rsidRDefault="00D050ED" w:rsidP="00087740">
            <w:r w:rsidRPr="000A066E">
              <w:rPr>
                <w:b/>
              </w:rPr>
              <w:t>Setup</w:t>
            </w:r>
          </w:p>
        </w:tc>
      </w:tr>
      <w:tr w:rsidR="00D050ED" w14:paraId="2F8D7A87" w14:textId="77777777" w:rsidTr="00087740">
        <w:trPr>
          <w:tblHeader/>
        </w:trPr>
        <w:tc>
          <w:tcPr>
            <w:tcW w:w="9526" w:type="dxa"/>
            <w:gridSpan w:val="4"/>
            <w:vAlign w:val="center"/>
          </w:tcPr>
          <w:p w14:paraId="7A4D9BE3" w14:textId="77777777" w:rsidR="00D050ED" w:rsidRDefault="00D050ED" w:rsidP="00087740">
            <w:pPr>
              <w:rPr>
                <w:i/>
              </w:rPr>
            </w:pPr>
          </w:p>
          <w:p w14:paraId="7F8745E5" w14:textId="03915A9B" w:rsidR="00D050ED" w:rsidRDefault="00D050ED" w:rsidP="00087740">
            <w:pPr>
              <w:rPr>
                <w:i/>
              </w:rPr>
            </w:pPr>
            <w:r>
              <w:rPr>
                <w:i/>
              </w:rPr>
              <w:t>As Per PolarData1</w:t>
            </w:r>
          </w:p>
          <w:p w14:paraId="016F8D54" w14:textId="487C2A64" w:rsidR="00D050ED" w:rsidRPr="00A358C9" w:rsidRDefault="00D050ED" w:rsidP="00087740">
            <w:pPr>
              <w:rPr>
                <w:i/>
              </w:rPr>
            </w:pPr>
          </w:p>
        </w:tc>
      </w:tr>
      <w:tr w:rsidR="00D050ED" w14:paraId="2A133A29" w14:textId="77777777" w:rsidTr="00087740">
        <w:trPr>
          <w:tblHeader/>
          <w:trPrChange w:id="9595" w:author="jonathan pritchard" w:date="2025-01-23T13:50:00Z" w16du:dateUtc="2025-01-23T13:50:00Z">
            <w:trPr>
              <w:tblHeader/>
            </w:trPr>
          </w:trPrChange>
        </w:trPr>
        <w:tc>
          <w:tcPr>
            <w:tcW w:w="9526" w:type="dxa"/>
            <w:gridSpan w:val="4"/>
            <w:shd w:val="clear" w:color="auto" w:fill="BFBFBF" w:themeFill="background1" w:themeFillShade="BF"/>
            <w:vAlign w:val="center"/>
            <w:tcPrChange w:id="9596" w:author="jonathan pritchard" w:date="2025-01-23T13:50:00Z" w16du:dateUtc="2025-01-23T13:50:00Z">
              <w:tcPr>
                <w:tcW w:w="9526" w:type="dxa"/>
                <w:gridSpan w:val="4"/>
                <w:shd w:val="clear" w:color="auto" w:fill="CCFFCC"/>
                <w:vAlign w:val="center"/>
              </w:tcPr>
            </w:tcPrChange>
          </w:tcPr>
          <w:p w14:paraId="61A24A8F" w14:textId="77777777" w:rsidR="00D050ED" w:rsidRPr="004065B1" w:rsidRDefault="00D050ED" w:rsidP="00087740">
            <w:r w:rsidRPr="000A066E">
              <w:rPr>
                <w:b/>
              </w:rPr>
              <w:t>Action</w:t>
            </w:r>
          </w:p>
        </w:tc>
      </w:tr>
      <w:tr w:rsidR="00D050ED" w14:paraId="43886FA6" w14:textId="77777777" w:rsidTr="00087740">
        <w:trPr>
          <w:tblHeader/>
        </w:trPr>
        <w:tc>
          <w:tcPr>
            <w:tcW w:w="9526" w:type="dxa"/>
            <w:gridSpan w:val="4"/>
            <w:vAlign w:val="center"/>
          </w:tcPr>
          <w:p w14:paraId="3829DBF2" w14:textId="77777777" w:rsidR="00D050ED" w:rsidRDefault="00D050ED" w:rsidP="00087740">
            <w:pPr>
              <w:rPr>
                <w:i/>
              </w:rPr>
            </w:pPr>
          </w:p>
          <w:p w14:paraId="270FA580" w14:textId="01D40F24" w:rsidR="00D050ED" w:rsidRDefault="00D050ED" w:rsidP="00087740">
            <w:pPr>
              <w:rPr>
                <w:i/>
              </w:rPr>
            </w:pPr>
            <w:r>
              <w:rPr>
                <w:i/>
              </w:rPr>
              <w:t>Position display in a location &gt; 70d North.</w:t>
            </w:r>
          </w:p>
          <w:p w14:paraId="3EAB0FC3" w14:textId="0DCACD12" w:rsidR="00D050ED" w:rsidRPr="00A358C9" w:rsidRDefault="00D050ED" w:rsidP="00087740">
            <w:pPr>
              <w:rPr>
                <w:i/>
              </w:rPr>
            </w:pPr>
          </w:p>
        </w:tc>
      </w:tr>
      <w:tr w:rsidR="00D050ED" w14:paraId="24AB5CA3" w14:textId="77777777" w:rsidTr="00087740">
        <w:trPr>
          <w:tblHeader/>
          <w:trPrChange w:id="9597" w:author="jonathan pritchard" w:date="2025-01-23T13:50:00Z" w16du:dateUtc="2025-01-23T13:50:00Z">
            <w:trPr>
              <w:tblHeader/>
            </w:trPr>
          </w:trPrChange>
        </w:trPr>
        <w:tc>
          <w:tcPr>
            <w:tcW w:w="9526" w:type="dxa"/>
            <w:gridSpan w:val="4"/>
            <w:shd w:val="clear" w:color="auto" w:fill="BFBFBF" w:themeFill="background1" w:themeFillShade="BF"/>
            <w:vAlign w:val="center"/>
            <w:tcPrChange w:id="9598" w:author="jonathan pritchard" w:date="2025-01-23T13:50:00Z" w16du:dateUtc="2025-01-23T13:50:00Z">
              <w:tcPr>
                <w:tcW w:w="9526" w:type="dxa"/>
                <w:gridSpan w:val="4"/>
                <w:shd w:val="clear" w:color="auto" w:fill="CCFFCC"/>
                <w:vAlign w:val="center"/>
              </w:tcPr>
            </w:tcPrChange>
          </w:tcPr>
          <w:p w14:paraId="64301BE7" w14:textId="77777777" w:rsidR="00D050ED" w:rsidRPr="004065B1" w:rsidRDefault="00D050ED" w:rsidP="00087740">
            <w:r w:rsidRPr="000A066E">
              <w:rPr>
                <w:b/>
              </w:rPr>
              <w:t>Results</w:t>
            </w:r>
          </w:p>
        </w:tc>
      </w:tr>
      <w:tr w:rsidR="00D050ED" w14:paraId="709B1D44" w14:textId="77777777" w:rsidTr="00087740">
        <w:trPr>
          <w:tblHeader/>
        </w:trPr>
        <w:tc>
          <w:tcPr>
            <w:tcW w:w="9526" w:type="dxa"/>
            <w:gridSpan w:val="4"/>
            <w:vAlign w:val="center"/>
          </w:tcPr>
          <w:p w14:paraId="02972F29" w14:textId="77777777" w:rsidR="00D050ED" w:rsidRDefault="00D050ED" w:rsidP="00D050ED">
            <w:pPr>
              <w:pStyle w:val="BlockQuote"/>
              <w:spacing w:after="120" w:line="240" w:lineRule="auto"/>
              <w:jc w:val="both"/>
            </w:pPr>
          </w:p>
          <w:p w14:paraId="51B6D7B9" w14:textId="5FB374DD" w:rsidR="00D050ED" w:rsidRPr="00450770" w:rsidRDefault="00D050ED" w:rsidP="00D050ED">
            <w:pPr>
              <w:pStyle w:val="BlockQuote"/>
              <w:spacing w:after="120" w:line="240" w:lineRule="auto"/>
              <w:jc w:val="both"/>
            </w:pPr>
            <w:r w:rsidRPr="00450770">
              <w:t>If the displayed area together with the used projection is such that scale is not uniform over the displayed area then the scale bar (more than 5% difference in uniformity for all directions or displayed area is over latitude 70º) or latitude scale (more than 5% difference in uniformity for latitude direction or displayed area is over latitude 70º) shall indicate the scale either at own ship location or at the centre of the displayed area. In such case a permanent indication “at own ship” or “at centre” shall be close to the scale bar or latitude scale. [IEC 61174:2015].</w:t>
            </w:r>
          </w:p>
          <w:p w14:paraId="4E144C90" w14:textId="77777777" w:rsidR="00D050ED" w:rsidRDefault="00D050ED" w:rsidP="00087740">
            <w:pPr>
              <w:jc w:val="left"/>
              <w:rPr>
                <w:i/>
              </w:rPr>
            </w:pPr>
          </w:p>
          <w:p w14:paraId="5D0DAC62" w14:textId="07348BC1" w:rsidR="00D050ED" w:rsidRPr="00D050ED" w:rsidRDefault="00D050ED" w:rsidP="00087740">
            <w:pPr>
              <w:jc w:val="left"/>
              <w:rPr>
                <w:b/>
                <w:bCs/>
                <w:i/>
              </w:rPr>
            </w:pPr>
            <w:r w:rsidRPr="00D050ED">
              <w:rPr>
                <w:b/>
                <w:bCs/>
                <w:i/>
              </w:rPr>
              <w:t>Verify “at own ship” is displayed close to the scale bar.</w:t>
            </w:r>
          </w:p>
        </w:tc>
      </w:tr>
    </w:tbl>
    <w:p w14:paraId="2C72E173" w14:textId="77777777" w:rsidR="00D050ED" w:rsidRDefault="00D050ED" w:rsidP="00D050ED"/>
    <w:p w14:paraId="7D7217C1" w14:textId="77777777" w:rsidR="00D050ED" w:rsidRDefault="00D050ED" w:rsidP="00D050ED"/>
    <w:p w14:paraId="1394AF7E" w14:textId="77777777" w:rsidR="00D050ED" w:rsidRPr="00D050ED" w:rsidRDefault="00D050ED" w:rsidP="00D050ED"/>
    <w:p w14:paraId="4021D01A" w14:textId="3596F0C1" w:rsidR="00E14EEE" w:rsidRDefault="00D050ED" w:rsidP="00E14EEE">
      <w:pPr>
        <w:pStyle w:val="Heading1"/>
        <w:numPr>
          <w:ilvl w:val="2"/>
          <w:numId w:val="73"/>
        </w:numPr>
        <w:tabs>
          <w:tab w:val="left" w:pos="567"/>
        </w:tabs>
        <w:spacing w:after="120"/>
        <w:ind w:left="567" w:hanging="567"/>
        <w:rPr>
          <w:rFonts w:cs="Arial"/>
          <w:color w:val="000000" w:themeColor="text1"/>
        </w:rPr>
      </w:pPr>
      <w:r>
        <w:rPr>
          <w:rFonts w:cs="Arial"/>
          <w:color w:val="000000" w:themeColor="text1"/>
        </w:rPr>
        <w:br w:type="page"/>
      </w:r>
      <w:bookmarkStart w:id="9599" w:name="_Toc189647898"/>
      <w:r w:rsidR="00E14EEE">
        <w:rPr>
          <w:rFonts w:cs="Arial"/>
          <w:color w:val="000000" w:themeColor="text1"/>
        </w:rPr>
        <w:lastRenderedPageBreak/>
        <w:t>Display of data at extreme high latitudes</w:t>
      </w:r>
      <w:bookmarkEnd w:id="9599"/>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B43777" w:rsidRPr="00340B0D" w14:paraId="4F7166F8"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1B83FB00" w14:textId="77777777" w:rsidR="00B43777" w:rsidRPr="00340B0D" w:rsidRDefault="00B43777"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3140E21A" w14:textId="6D18E331" w:rsidR="00B43777" w:rsidRPr="00C87169" w:rsidRDefault="0094428A" w:rsidP="00541D1A">
            <w:pPr>
              <w:jc w:val="center"/>
              <w:rPr>
                <w:rFonts w:cs="Arial"/>
                <w:bCs/>
              </w:rPr>
            </w:pPr>
            <w:r w:rsidRPr="00595176">
              <w:rPr>
                <w:rFonts w:cs="Arial"/>
              </w:rPr>
              <w:t>PolarData2</w:t>
            </w:r>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212ED4A4" w14:textId="77777777" w:rsidR="00B43777" w:rsidRPr="00340B0D" w:rsidRDefault="00B43777"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1CA05F36" w14:textId="69AE63B2" w:rsidR="00B43777" w:rsidRPr="00340B0D" w:rsidRDefault="0094428A" w:rsidP="00541D1A">
            <w:pPr>
              <w:jc w:val="center"/>
              <w:rPr>
                <w:rFonts w:cs="Arial"/>
                <w:sz w:val="18"/>
                <w:szCs w:val="18"/>
              </w:rPr>
            </w:pPr>
            <w:r w:rsidRPr="00595176">
              <w:rPr>
                <w:rFonts w:cs="Arial"/>
              </w:rPr>
              <w:t>S-52 10.1.10.2</w:t>
            </w:r>
          </w:p>
        </w:tc>
      </w:tr>
      <w:tr w:rsidR="00B43777" w:rsidRPr="00340B0D" w14:paraId="1BABE96C"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C881574" w14:textId="77777777" w:rsidR="00B43777" w:rsidRPr="00340B0D" w:rsidRDefault="00B43777" w:rsidP="00541D1A">
            <w:pPr>
              <w:rPr>
                <w:rFonts w:cs="Arial"/>
                <w:b/>
                <w:bCs/>
                <w:sz w:val="18"/>
                <w:szCs w:val="18"/>
              </w:rPr>
            </w:pPr>
            <w:r w:rsidRPr="00340B0D">
              <w:rPr>
                <w:rFonts w:cs="Arial"/>
                <w:b/>
                <w:bCs/>
                <w:sz w:val="18"/>
                <w:szCs w:val="18"/>
              </w:rPr>
              <w:t>Test Description</w:t>
            </w:r>
          </w:p>
        </w:tc>
      </w:tr>
      <w:tr w:rsidR="00B43777" w:rsidRPr="00340B0D" w14:paraId="2F89A62A"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2D268564" w14:textId="77777777" w:rsidR="00B43777" w:rsidRPr="009C22F4" w:rsidRDefault="00B43777" w:rsidP="00541D1A">
            <w:pPr>
              <w:rPr>
                <w:rFonts w:cs="Arial"/>
                <w:i/>
              </w:rPr>
            </w:pPr>
          </w:p>
          <w:p w14:paraId="7582899F" w14:textId="77777777" w:rsidR="0094428A" w:rsidRPr="00595176" w:rsidRDefault="0094428A" w:rsidP="0094428A">
            <w:pPr>
              <w:rPr>
                <w:rFonts w:cs="Arial"/>
                <w:b/>
                <w:i/>
              </w:rPr>
            </w:pPr>
            <w:r w:rsidRPr="00595176">
              <w:rPr>
                <w:rFonts w:cs="Arial"/>
                <w:b/>
                <w:i/>
              </w:rPr>
              <w:t>ONLY TO BE TESTED FOR EQUIPMENT CLAIMING THE CAPABILITY TO DISPLAY ENC DATA AT LATITUDES GREATER THAN 85 DEGREES</w:t>
            </w:r>
          </w:p>
          <w:p w14:paraId="1C32B7DC" w14:textId="77777777" w:rsidR="00B43777" w:rsidRDefault="0094428A" w:rsidP="0094428A">
            <w:pPr>
              <w:rPr>
                <w:rFonts w:cs="Arial"/>
                <w:i/>
              </w:rPr>
            </w:pPr>
            <w:r w:rsidRPr="00595176">
              <w:rPr>
                <w:rFonts w:cs="Arial"/>
                <w:i/>
              </w:rPr>
              <w:t>Display of charts above 85 degrees</w:t>
            </w:r>
          </w:p>
          <w:p w14:paraId="39D806CD" w14:textId="2BE68449" w:rsidR="0094428A" w:rsidRPr="009C22F4" w:rsidRDefault="0094428A" w:rsidP="0094428A">
            <w:pPr>
              <w:rPr>
                <w:rFonts w:cs="Arial"/>
                <w:i/>
              </w:rPr>
            </w:pPr>
          </w:p>
        </w:tc>
      </w:tr>
      <w:tr w:rsidR="00B43777" w:rsidRPr="00340B0D" w14:paraId="11A93FD9"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EB85BDE" w14:textId="77777777" w:rsidR="00B43777" w:rsidRPr="00340B0D" w:rsidRDefault="00B43777" w:rsidP="00541D1A">
            <w:pPr>
              <w:jc w:val="center"/>
              <w:rPr>
                <w:rFonts w:cs="Arial"/>
                <w:b/>
                <w:bCs/>
                <w:sz w:val="18"/>
                <w:szCs w:val="18"/>
              </w:rPr>
            </w:pPr>
            <w:r w:rsidRPr="00340B0D">
              <w:rPr>
                <w:rFonts w:cs="Arial"/>
                <w:b/>
                <w:bCs/>
                <w:sz w:val="18"/>
                <w:szCs w:val="18"/>
              </w:rPr>
              <w:t>Loaded Data</w:t>
            </w:r>
          </w:p>
        </w:tc>
      </w:tr>
      <w:tr w:rsidR="00B43777" w:rsidRPr="00340B0D" w14:paraId="5C1488B8"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5032666" w14:textId="77777777" w:rsidR="00B43777" w:rsidRPr="00340B0D" w:rsidRDefault="00B43777"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4E4E43C" w14:textId="77777777" w:rsidR="00B43777" w:rsidRPr="00340B0D" w:rsidRDefault="00B43777" w:rsidP="00541D1A">
            <w:pPr>
              <w:jc w:val="center"/>
              <w:rPr>
                <w:rFonts w:cs="Arial"/>
                <w:b/>
                <w:bCs/>
                <w:sz w:val="18"/>
                <w:szCs w:val="18"/>
              </w:rPr>
            </w:pPr>
          </w:p>
        </w:tc>
      </w:tr>
      <w:tr w:rsidR="00B43777" w:rsidRPr="00340B0D" w14:paraId="631AEF4B"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1ACDDA28" w14:textId="77777777" w:rsidR="00B43777" w:rsidRPr="00340B0D" w:rsidRDefault="00B43777"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6636E5CE" w14:textId="77777777" w:rsidR="00B43777" w:rsidRPr="00340B0D" w:rsidRDefault="00B43777" w:rsidP="00541D1A">
            <w:pPr>
              <w:rPr>
                <w:rFonts w:cs="Arial"/>
                <w:sz w:val="18"/>
                <w:szCs w:val="18"/>
              </w:rPr>
            </w:pPr>
          </w:p>
        </w:tc>
      </w:tr>
      <w:tr w:rsidR="00B43777" w:rsidRPr="00340B0D" w14:paraId="7935732F"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1B5AF9D3" w14:textId="77777777" w:rsidR="00B43777" w:rsidRPr="00340B0D" w:rsidRDefault="00B43777"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0C2EC482" w14:textId="77777777" w:rsidR="00B43777" w:rsidRPr="00340B0D" w:rsidRDefault="00B43777" w:rsidP="00541D1A">
            <w:pPr>
              <w:rPr>
                <w:rFonts w:cs="Arial"/>
                <w:sz w:val="18"/>
                <w:szCs w:val="18"/>
              </w:rPr>
            </w:pPr>
          </w:p>
        </w:tc>
      </w:tr>
      <w:tr w:rsidR="00B43777" w:rsidRPr="00340B0D" w14:paraId="094B7578"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290C89D" w14:textId="77777777" w:rsidR="00B43777" w:rsidRPr="00340B0D" w:rsidRDefault="00B43777"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76CF04C" w14:textId="77777777" w:rsidR="00B43777" w:rsidRPr="00340B0D" w:rsidRDefault="00B43777"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B43777" w:rsidRPr="00340B0D" w14:paraId="050BF312" w14:textId="77777777" w:rsidTr="00541D1A">
        <w:sdt>
          <w:sdtPr>
            <w:rPr>
              <w:rFonts w:cs="Arial"/>
              <w:sz w:val="18"/>
              <w:szCs w:val="18"/>
            </w:rPr>
            <w:alias w:val="Diplay Category"/>
            <w:tag w:val="Diplay Categor"/>
            <w:id w:val="-2067397071"/>
            <w:placeholder>
              <w:docPart w:val="D88045B7E20A4E67B954ADC137876712"/>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2EE6389D" w14:textId="77777777" w:rsidR="00B43777" w:rsidRPr="00340B0D" w:rsidRDefault="00B43777"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5116A578" w14:textId="77777777" w:rsidR="00B43777" w:rsidRPr="00340B0D" w:rsidRDefault="00B43777"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6CD6BC8A" w14:textId="77777777" w:rsidR="00B43777" w:rsidRPr="00340B0D" w:rsidRDefault="00B43777" w:rsidP="00541D1A">
            <w:pPr>
              <w:jc w:val="center"/>
              <w:rPr>
                <w:rFonts w:cs="Arial"/>
                <w:sz w:val="18"/>
                <w:szCs w:val="18"/>
              </w:rPr>
            </w:pPr>
          </w:p>
        </w:tc>
      </w:tr>
      <w:tr w:rsidR="00B43777" w:rsidRPr="00340B0D" w14:paraId="1A3B4E86"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678B39C" w14:textId="77777777" w:rsidR="00B43777" w:rsidRPr="00340B0D" w:rsidRDefault="00B43777"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4F8F38BE" w14:textId="77777777" w:rsidR="00B43777" w:rsidRPr="00340B0D" w:rsidRDefault="00B43777"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4480BF65" w14:textId="77777777" w:rsidR="00B43777" w:rsidRPr="00340B0D" w:rsidRDefault="00B43777" w:rsidP="00541D1A">
            <w:pPr>
              <w:jc w:val="center"/>
              <w:rPr>
                <w:rFonts w:cs="Arial"/>
                <w:sz w:val="18"/>
                <w:szCs w:val="18"/>
              </w:rPr>
            </w:pPr>
          </w:p>
        </w:tc>
      </w:tr>
      <w:tr w:rsidR="00B43777" w:rsidRPr="00340B0D" w14:paraId="60CAC61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040336F" w14:textId="77777777" w:rsidR="00B43777" w:rsidRPr="00340B0D" w:rsidRDefault="00B43777"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A021179"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6C653B60" w14:textId="77777777" w:rsidR="00B43777" w:rsidRPr="00340B0D" w:rsidRDefault="00B43777"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02A3CBB6" w14:textId="77777777" w:rsidR="00B43777" w:rsidRPr="00340B0D" w:rsidRDefault="00B43777" w:rsidP="00541D1A">
            <w:pPr>
              <w:jc w:val="center"/>
              <w:rPr>
                <w:rFonts w:cs="Arial"/>
                <w:sz w:val="18"/>
                <w:szCs w:val="18"/>
              </w:rPr>
            </w:pPr>
          </w:p>
        </w:tc>
      </w:tr>
      <w:tr w:rsidR="00B43777" w:rsidRPr="00340B0D" w14:paraId="4453B32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E1DD99D" w14:textId="77777777" w:rsidR="00B43777" w:rsidRPr="00340B0D" w:rsidRDefault="00B43777"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A323F8A"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34BC735D" w14:textId="77777777" w:rsidR="00B43777" w:rsidRPr="00340B0D" w:rsidRDefault="00B43777"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3CA295A5" w14:textId="77777777" w:rsidR="00B43777" w:rsidRPr="00340B0D" w:rsidRDefault="00B43777" w:rsidP="00541D1A">
            <w:pPr>
              <w:jc w:val="center"/>
              <w:rPr>
                <w:rFonts w:cs="Arial"/>
                <w:sz w:val="18"/>
                <w:szCs w:val="18"/>
              </w:rPr>
            </w:pPr>
          </w:p>
        </w:tc>
      </w:tr>
      <w:tr w:rsidR="00B43777" w:rsidRPr="00340B0D" w14:paraId="06C3723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A0BF12C" w14:textId="77777777" w:rsidR="00B43777" w:rsidRPr="00340B0D" w:rsidRDefault="00B43777"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7300C50"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29551F0C" w14:textId="77777777" w:rsidR="00B43777" w:rsidRPr="00340B0D" w:rsidRDefault="00B43777"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4194DBDD" w14:textId="77777777" w:rsidR="00B43777" w:rsidRPr="00340B0D" w:rsidRDefault="00B43777" w:rsidP="00541D1A">
            <w:pPr>
              <w:jc w:val="center"/>
              <w:rPr>
                <w:rFonts w:cs="Arial"/>
                <w:sz w:val="18"/>
                <w:szCs w:val="18"/>
              </w:rPr>
            </w:pPr>
          </w:p>
        </w:tc>
      </w:tr>
      <w:tr w:rsidR="00B43777" w:rsidRPr="00340B0D" w14:paraId="47E8A2B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301AC62" w14:textId="77777777" w:rsidR="00B43777" w:rsidRPr="00340B0D" w:rsidRDefault="00B43777"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23EDD81"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00C476A8" w14:textId="77777777" w:rsidR="00B43777" w:rsidRPr="00340B0D" w:rsidRDefault="00B43777"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0C08C7E0" w14:textId="77777777" w:rsidR="00B43777" w:rsidRPr="00340B0D" w:rsidRDefault="00B43777" w:rsidP="00541D1A">
            <w:pPr>
              <w:jc w:val="center"/>
              <w:rPr>
                <w:rFonts w:cs="Arial"/>
                <w:sz w:val="18"/>
                <w:szCs w:val="18"/>
              </w:rPr>
            </w:pPr>
          </w:p>
        </w:tc>
      </w:tr>
      <w:tr w:rsidR="00B43777" w:rsidRPr="00340B0D" w14:paraId="55EE114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2B7DAC7" w14:textId="77777777" w:rsidR="00B43777" w:rsidRPr="00340B0D" w:rsidRDefault="00B43777"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250E999"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151E5C3D" w14:textId="77777777" w:rsidR="00B43777" w:rsidRPr="00340B0D" w:rsidRDefault="00B43777"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48C558D7" w14:textId="77777777" w:rsidR="00B43777" w:rsidRPr="00340B0D" w:rsidRDefault="00B43777" w:rsidP="00541D1A">
            <w:pPr>
              <w:jc w:val="center"/>
              <w:rPr>
                <w:rFonts w:cs="Arial"/>
                <w:sz w:val="18"/>
                <w:szCs w:val="18"/>
              </w:rPr>
            </w:pPr>
          </w:p>
        </w:tc>
      </w:tr>
      <w:tr w:rsidR="00B43777" w:rsidRPr="00340B0D" w14:paraId="25AA7EE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91A0DEA" w14:textId="77777777" w:rsidR="00B43777" w:rsidRPr="00340B0D" w:rsidRDefault="00B43777"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7948F2A"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49453133" w14:textId="77777777" w:rsidR="00B43777" w:rsidRPr="00340B0D" w:rsidRDefault="00B43777"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7E7D3D6D" w14:textId="77777777" w:rsidR="00B43777" w:rsidRPr="00340B0D" w:rsidRDefault="00B43777" w:rsidP="00541D1A">
            <w:pPr>
              <w:jc w:val="center"/>
              <w:rPr>
                <w:rFonts w:cs="Arial"/>
                <w:sz w:val="18"/>
                <w:szCs w:val="18"/>
              </w:rPr>
            </w:pPr>
          </w:p>
        </w:tc>
      </w:tr>
      <w:tr w:rsidR="00B43777" w:rsidRPr="00340B0D" w14:paraId="760E27B1"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8D23005" w14:textId="77777777" w:rsidR="00B43777" w:rsidRPr="00340B0D" w:rsidRDefault="00B43777"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288DEB9"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67D52DCE" w14:textId="77777777" w:rsidR="00B43777" w:rsidRPr="00340B0D" w:rsidRDefault="00B43777"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784B266D" w14:textId="77777777" w:rsidR="00B43777" w:rsidRPr="00340B0D" w:rsidRDefault="00B43777" w:rsidP="00541D1A">
            <w:pPr>
              <w:jc w:val="center"/>
              <w:rPr>
                <w:rFonts w:cs="Arial"/>
                <w:sz w:val="18"/>
                <w:szCs w:val="18"/>
              </w:rPr>
            </w:pPr>
          </w:p>
        </w:tc>
      </w:tr>
      <w:tr w:rsidR="00B43777" w:rsidRPr="00340B0D" w14:paraId="2BC6647F"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815BA7F" w14:textId="77777777" w:rsidR="00B43777" w:rsidRPr="00340B0D" w:rsidRDefault="00B43777"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4A06418"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682CAAE8" w14:textId="77777777" w:rsidR="00B43777" w:rsidRPr="00340B0D" w:rsidRDefault="00B43777"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14A57D58" w14:textId="77777777" w:rsidR="00B43777" w:rsidRPr="00340B0D" w:rsidRDefault="00B43777" w:rsidP="00541D1A">
            <w:pPr>
              <w:jc w:val="center"/>
              <w:rPr>
                <w:rFonts w:cs="Arial"/>
                <w:sz w:val="18"/>
                <w:szCs w:val="18"/>
              </w:rPr>
            </w:pPr>
          </w:p>
        </w:tc>
      </w:tr>
      <w:tr w:rsidR="00B43777" w:rsidRPr="00340B0D" w14:paraId="10572B4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50A3992" w14:textId="77777777" w:rsidR="00B43777" w:rsidRPr="00340B0D" w:rsidRDefault="00B43777"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44F8349"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196C5B11" w14:textId="77777777" w:rsidR="00B43777" w:rsidRPr="00340B0D" w:rsidRDefault="00B43777"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6CEE62F4" w14:textId="77777777" w:rsidR="00B43777" w:rsidRPr="00340B0D" w:rsidRDefault="00B43777" w:rsidP="00541D1A">
            <w:pPr>
              <w:jc w:val="center"/>
              <w:rPr>
                <w:rFonts w:cs="Arial"/>
                <w:sz w:val="18"/>
                <w:szCs w:val="18"/>
              </w:rPr>
            </w:pPr>
          </w:p>
        </w:tc>
      </w:tr>
      <w:tr w:rsidR="00B43777" w:rsidRPr="00340B0D" w14:paraId="315BA7C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B24B170" w14:textId="77777777" w:rsidR="00B43777" w:rsidRPr="00340B0D" w:rsidRDefault="00B43777"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9B803AF"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33721CED" w14:textId="77777777" w:rsidR="00B43777" w:rsidRPr="00340B0D" w:rsidRDefault="00B43777"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3BCC8D75" w14:textId="77777777" w:rsidR="00B43777" w:rsidRPr="00340B0D" w:rsidRDefault="00B43777" w:rsidP="00541D1A">
            <w:pPr>
              <w:jc w:val="center"/>
              <w:rPr>
                <w:rFonts w:cs="Arial"/>
                <w:sz w:val="18"/>
                <w:szCs w:val="18"/>
              </w:rPr>
            </w:pPr>
          </w:p>
        </w:tc>
      </w:tr>
      <w:tr w:rsidR="00B43777" w:rsidRPr="00340B0D" w14:paraId="355EC7F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4407B2D" w14:textId="77777777" w:rsidR="00B43777" w:rsidRPr="00340B0D" w:rsidRDefault="00B43777"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58C226D1"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2B5805FB" w14:textId="77777777" w:rsidR="00B43777" w:rsidRPr="00340B0D" w:rsidRDefault="00B43777"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6AEA30CB" w14:textId="77777777" w:rsidR="00B43777" w:rsidRPr="00340B0D" w:rsidRDefault="00B43777" w:rsidP="00541D1A">
            <w:pPr>
              <w:jc w:val="center"/>
              <w:rPr>
                <w:rFonts w:cs="Arial"/>
                <w:sz w:val="18"/>
                <w:szCs w:val="18"/>
              </w:rPr>
            </w:pPr>
          </w:p>
        </w:tc>
      </w:tr>
      <w:tr w:rsidR="00B43777" w:rsidRPr="00340B0D" w14:paraId="33640590"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10294D7C" w14:textId="77777777" w:rsidR="00B43777" w:rsidRPr="00340B0D" w:rsidRDefault="00B43777"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1B8E34DD" w14:textId="77777777" w:rsidR="00B43777" w:rsidRPr="00340B0D" w:rsidRDefault="00B43777"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398EB935" w14:textId="77777777" w:rsidR="00B43777" w:rsidRPr="00340B0D" w:rsidRDefault="00B43777" w:rsidP="00541D1A">
            <w:pPr>
              <w:jc w:val="center"/>
              <w:rPr>
                <w:rFonts w:cs="Arial"/>
                <w:sz w:val="18"/>
                <w:szCs w:val="18"/>
              </w:rPr>
            </w:pPr>
          </w:p>
        </w:tc>
      </w:tr>
      <w:tr w:rsidR="00B43777" w:rsidRPr="00340B0D" w14:paraId="03DF744F" w14:textId="77777777" w:rsidTr="00541D1A">
        <w:sdt>
          <w:sdtPr>
            <w:rPr>
              <w:rFonts w:cs="Arial"/>
              <w:sz w:val="18"/>
              <w:szCs w:val="18"/>
            </w:rPr>
            <w:alias w:val="Palette"/>
            <w:tag w:val="Palette"/>
            <w:id w:val="-622305881"/>
            <w:placeholder>
              <w:docPart w:val="2E61FB9852904DE8956DBA6CE2C0AD09"/>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1F3640F4" w14:textId="77777777" w:rsidR="00B43777" w:rsidRPr="00340B0D" w:rsidRDefault="00B43777"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7F6689BC" w14:textId="77777777" w:rsidR="00B43777" w:rsidRPr="00340B0D" w:rsidRDefault="00B43777"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1BBEDAE0" w14:textId="77777777" w:rsidR="00B43777" w:rsidRPr="00340B0D" w:rsidRDefault="00B43777" w:rsidP="00541D1A">
            <w:pPr>
              <w:jc w:val="center"/>
              <w:rPr>
                <w:rFonts w:cs="Arial"/>
                <w:sz w:val="18"/>
                <w:szCs w:val="18"/>
              </w:rPr>
            </w:pPr>
          </w:p>
        </w:tc>
      </w:tr>
      <w:tr w:rsidR="00B43777" w:rsidRPr="00340B0D" w14:paraId="09797222"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2E7D9F44" w14:textId="77777777" w:rsidR="00B43777" w:rsidRPr="00340B0D" w:rsidRDefault="00B43777" w:rsidP="00541D1A">
            <w:pPr>
              <w:jc w:val="center"/>
              <w:rPr>
                <w:rFonts w:cs="Arial"/>
                <w:b/>
                <w:bCs/>
                <w:sz w:val="18"/>
                <w:szCs w:val="18"/>
              </w:rPr>
            </w:pPr>
          </w:p>
        </w:tc>
        <w:tc>
          <w:tcPr>
            <w:tcW w:w="3871" w:type="dxa"/>
            <w:gridSpan w:val="5"/>
            <w:tcBorders>
              <w:left w:val="single" w:sz="12" w:space="0" w:color="auto"/>
            </w:tcBorders>
          </w:tcPr>
          <w:p w14:paraId="2453BFC2" w14:textId="77777777" w:rsidR="00B43777" w:rsidRPr="00340B0D" w:rsidRDefault="00B43777" w:rsidP="00541D1A">
            <w:pPr>
              <w:rPr>
                <w:rFonts w:cs="Arial"/>
                <w:sz w:val="18"/>
                <w:szCs w:val="18"/>
              </w:rPr>
            </w:pPr>
          </w:p>
        </w:tc>
        <w:tc>
          <w:tcPr>
            <w:tcW w:w="672" w:type="dxa"/>
            <w:tcBorders>
              <w:right w:val="single" w:sz="12" w:space="0" w:color="auto"/>
            </w:tcBorders>
            <w:vAlign w:val="center"/>
          </w:tcPr>
          <w:p w14:paraId="3BF036F7" w14:textId="77777777" w:rsidR="00B43777" w:rsidRPr="00340B0D" w:rsidRDefault="00B43777" w:rsidP="00541D1A">
            <w:pPr>
              <w:jc w:val="center"/>
              <w:rPr>
                <w:rFonts w:cs="Arial"/>
                <w:sz w:val="18"/>
                <w:szCs w:val="18"/>
              </w:rPr>
            </w:pPr>
          </w:p>
        </w:tc>
      </w:tr>
      <w:tr w:rsidR="00B43777" w:rsidRPr="00340B0D" w14:paraId="654FEE66"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131C3202" w14:textId="77777777" w:rsidR="00B43777" w:rsidRPr="00340B0D" w:rsidRDefault="00B43777" w:rsidP="00541D1A">
            <w:pPr>
              <w:rPr>
                <w:rFonts w:cs="Arial"/>
                <w:sz w:val="18"/>
                <w:szCs w:val="18"/>
              </w:rPr>
            </w:pPr>
          </w:p>
        </w:tc>
        <w:tc>
          <w:tcPr>
            <w:tcW w:w="3871" w:type="dxa"/>
            <w:gridSpan w:val="5"/>
            <w:tcBorders>
              <w:left w:val="single" w:sz="12" w:space="0" w:color="auto"/>
              <w:bottom w:val="single" w:sz="12" w:space="0" w:color="auto"/>
            </w:tcBorders>
          </w:tcPr>
          <w:p w14:paraId="3BB73E49" w14:textId="77777777" w:rsidR="00B43777" w:rsidRPr="00340B0D" w:rsidRDefault="00B43777" w:rsidP="00541D1A">
            <w:pPr>
              <w:jc w:val="center"/>
              <w:rPr>
                <w:rFonts w:cs="Arial"/>
                <w:sz w:val="18"/>
                <w:szCs w:val="18"/>
              </w:rPr>
            </w:pPr>
          </w:p>
        </w:tc>
        <w:tc>
          <w:tcPr>
            <w:tcW w:w="672" w:type="dxa"/>
            <w:tcBorders>
              <w:bottom w:val="single" w:sz="12" w:space="0" w:color="auto"/>
              <w:right w:val="single" w:sz="12" w:space="0" w:color="auto"/>
            </w:tcBorders>
            <w:vAlign w:val="center"/>
          </w:tcPr>
          <w:p w14:paraId="7FDD3BE6" w14:textId="77777777" w:rsidR="00B43777" w:rsidRPr="00340B0D" w:rsidRDefault="00B43777" w:rsidP="00541D1A">
            <w:pPr>
              <w:jc w:val="center"/>
              <w:rPr>
                <w:rFonts w:cs="Arial"/>
                <w:sz w:val="18"/>
                <w:szCs w:val="18"/>
              </w:rPr>
            </w:pPr>
          </w:p>
        </w:tc>
      </w:tr>
      <w:tr w:rsidR="00B43777" w:rsidRPr="00340B0D" w14:paraId="4598ABF6"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4679A508" w14:textId="77777777" w:rsidR="00B43777" w:rsidRPr="00340B0D" w:rsidRDefault="00B43777"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3BD05EA" w14:textId="77777777" w:rsidR="00B43777" w:rsidRPr="00340B0D" w:rsidRDefault="00B43777" w:rsidP="00541D1A">
            <w:pPr>
              <w:jc w:val="center"/>
              <w:rPr>
                <w:rFonts w:cs="Arial"/>
                <w:sz w:val="18"/>
                <w:szCs w:val="18"/>
              </w:rPr>
            </w:pPr>
            <w:r w:rsidRPr="00340B0D">
              <w:rPr>
                <w:rFonts w:cs="Arial"/>
                <w:b/>
                <w:bCs/>
                <w:sz w:val="18"/>
                <w:szCs w:val="18"/>
              </w:rPr>
              <w:t>Display</w:t>
            </w:r>
          </w:p>
        </w:tc>
      </w:tr>
      <w:tr w:rsidR="00B43777" w:rsidRPr="00340B0D" w14:paraId="4783D0BC" w14:textId="77777777" w:rsidTr="00541D1A">
        <w:trPr>
          <w:trHeight w:val="287"/>
        </w:trPr>
        <w:tc>
          <w:tcPr>
            <w:tcW w:w="1789" w:type="dxa"/>
            <w:tcBorders>
              <w:left w:val="single" w:sz="12" w:space="0" w:color="auto"/>
              <w:bottom w:val="single" w:sz="4" w:space="0" w:color="auto"/>
            </w:tcBorders>
          </w:tcPr>
          <w:p w14:paraId="0D09E0ED" w14:textId="77777777" w:rsidR="00B43777" w:rsidRPr="00340B0D" w:rsidRDefault="00B43777"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4F068E6E" w14:textId="77777777" w:rsidR="00B43777" w:rsidRPr="00340B0D" w:rsidRDefault="00B43777"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499303DA" w14:textId="77777777" w:rsidR="00B43777" w:rsidRPr="00340B0D" w:rsidRDefault="00B43777"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28079FA2" w14:textId="77777777" w:rsidR="00B43777" w:rsidRPr="00C87169" w:rsidRDefault="00B43777" w:rsidP="00541D1A">
            <w:pPr>
              <w:rPr>
                <w:rFonts w:cs="Arial"/>
              </w:rPr>
            </w:pPr>
          </w:p>
        </w:tc>
      </w:tr>
      <w:tr w:rsidR="00B43777" w:rsidRPr="00340B0D" w14:paraId="13E99CB1" w14:textId="77777777" w:rsidTr="00541D1A">
        <w:tc>
          <w:tcPr>
            <w:tcW w:w="1789" w:type="dxa"/>
            <w:tcBorders>
              <w:left w:val="single" w:sz="12" w:space="0" w:color="auto"/>
              <w:bottom w:val="single" w:sz="4" w:space="0" w:color="auto"/>
            </w:tcBorders>
          </w:tcPr>
          <w:p w14:paraId="26EB8FB2" w14:textId="77777777" w:rsidR="00B43777" w:rsidRPr="00340B0D" w:rsidRDefault="00B43777"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35F45982" w14:textId="77777777" w:rsidR="00B43777" w:rsidRPr="00340B0D" w:rsidRDefault="00B43777"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7A1AB2C1" w14:textId="77777777" w:rsidR="00B43777" w:rsidRPr="00340B0D" w:rsidRDefault="00B43777"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6D4890D8" w14:textId="77777777" w:rsidR="00B43777" w:rsidRPr="00340B0D" w:rsidRDefault="00B43777" w:rsidP="00541D1A">
            <w:pPr>
              <w:rPr>
                <w:rFonts w:cs="Arial"/>
                <w:sz w:val="18"/>
                <w:szCs w:val="18"/>
              </w:rPr>
            </w:pPr>
            <w:r w:rsidRPr="00340B0D">
              <w:rPr>
                <w:rFonts w:cs="Arial"/>
                <w:sz w:val="18"/>
                <w:szCs w:val="18"/>
              </w:rPr>
              <w:t>1:</w:t>
            </w:r>
            <w:r>
              <w:rPr>
                <w:rFonts w:cs="Arial"/>
                <w:sz w:val="18"/>
                <w:szCs w:val="18"/>
              </w:rPr>
              <w:t>60000</w:t>
            </w:r>
          </w:p>
        </w:tc>
      </w:tr>
      <w:tr w:rsidR="00B43777" w:rsidRPr="00340B0D" w14:paraId="7F6584C3"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042CED46" w14:textId="77777777" w:rsidR="00B43777" w:rsidRPr="00340B0D" w:rsidRDefault="00B43777"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4A974808" w14:textId="77777777" w:rsidR="00B43777" w:rsidRPr="00340B0D" w:rsidRDefault="00B43777"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28B33E30" w14:textId="77777777" w:rsidR="00B43777" w:rsidRPr="00340B0D" w:rsidRDefault="00B43777" w:rsidP="00541D1A">
            <w:pPr>
              <w:rPr>
                <w:rFonts w:cs="Arial"/>
                <w:sz w:val="18"/>
                <w:szCs w:val="18"/>
              </w:rPr>
            </w:pPr>
          </w:p>
        </w:tc>
      </w:tr>
      <w:tr w:rsidR="00B43777" w:rsidRPr="00340B0D" w14:paraId="2FDEF4F5"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74A3180F" w14:textId="77777777" w:rsidR="00B43777" w:rsidRPr="00340B0D" w:rsidRDefault="00B43777" w:rsidP="00541D1A">
            <w:pPr>
              <w:rPr>
                <w:rFonts w:cs="Arial"/>
                <w:sz w:val="18"/>
                <w:szCs w:val="18"/>
              </w:rPr>
            </w:pPr>
          </w:p>
        </w:tc>
      </w:tr>
      <w:tr w:rsidR="00B43777" w:rsidRPr="00340B0D" w14:paraId="0F7045CE"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7681813" w14:textId="77777777" w:rsidR="00B43777" w:rsidRPr="00340B0D" w:rsidRDefault="00B43777"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B43777" w:rsidRPr="00340B0D" w14:paraId="7F674D58"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132AC74" w14:textId="77777777" w:rsidR="00B43777" w:rsidRPr="00340B0D" w:rsidRDefault="00B43777"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00EB5F4" w14:textId="77777777" w:rsidR="00B43777" w:rsidRPr="00340B0D" w:rsidRDefault="00B43777" w:rsidP="00541D1A">
            <w:pPr>
              <w:jc w:val="center"/>
              <w:rPr>
                <w:rFonts w:cs="Arial"/>
                <w:b/>
                <w:bCs/>
                <w:sz w:val="18"/>
                <w:szCs w:val="18"/>
              </w:rPr>
            </w:pPr>
            <w:r w:rsidRPr="00340B0D">
              <w:rPr>
                <w:rFonts w:cs="Arial"/>
                <w:b/>
                <w:bCs/>
                <w:sz w:val="18"/>
                <w:szCs w:val="18"/>
              </w:rPr>
              <w:t>Other</w:t>
            </w:r>
          </w:p>
        </w:tc>
      </w:tr>
      <w:tr w:rsidR="00B43777" w:rsidRPr="00340B0D" w14:paraId="3AE2D32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90F24FA" w14:textId="77777777" w:rsidR="00B43777" w:rsidRPr="00340B0D" w:rsidRDefault="00B43777"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150A55FA"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891126A" w14:textId="77777777" w:rsidR="00B43777" w:rsidRPr="00340B0D" w:rsidRDefault="00B43777"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007C4800" w14:textId="77777777" w:rsidR="00B43777" w:rsidRPr="00340B0D" w:rsidRDefault="00B43777" w:rsidP="00541D1A">
            <w:pPr>
              <w:rPr>
                <w:rFonts w:cs="Arial"/>
                <w:sz w:val="18"/>
                <w:szCs w:val="18"/>
              </w:rPr>
            </w:pPr>
          </w:p>
        </w:tc>
      </w:tr>
      <w:tr w:rsidR="00B43777" w:rsidRPr="00340B0D" w14:paraId="35BFA95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ACB975A" w14:textId="77777777" w:rsidR="00B43777" w:rsidRPr="00340B0D" w:rsidRDefault="00B43777"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5F7A1343"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941DAB0" w14:textId="77777777" w:rsidR="00B43777" w:rsidRPr="00340B0D" w:rsidRDefault="00B43777"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1E6F7A9D" w14:textId="77777777" w:rsidR="00B43777" w:rsidRPr="00340B0D" w:rsidRDefault="00B43777" w:rsidP="00541D1A">
            <w:pPr>
              <w:rPr>
                <w:rFonts w:cs="Arial"/>
                <w:sz w:val="18"/>
                <w:szCs w:val="18"/>
              </w:rPr>
            </w:pPr>
          </w:p>
        </w:tc>
      </w:tr>
      <w:tr w:rsidR="00B43777" w:rsidRPr="00340B0D" w14:paraId="70B5DD4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4D0FD79" w14:textId="77777777" w:rsidR="00B43777" w:rsidRPr="00340B0D" w:rsidRDefault="00B43777"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3098D6A3"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26EF039" w14:textId="77777777" w:rsidR="00B43777" w:rsidRPr="00340B0D" w:rsidRDefault="00B43777"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25029FB6" w14:textId="77777777" w:rsidR="00B43777" w:rsidRPr="00340B0D" w:rsidRDefault="00B43777" w:rsidP="00541D1A">
            <w:pPr>
              <w:rPr>
                <w:rFonts w:cs="Arial"/>
                <w:sz w:val="18"/>
                <w:szCs w:val="18"/>
              </w:rPr>
            </w:pPr>
          </w:p>
        </w:tc>
      </w:tr>
      <w:tr w:rsidR="00B43777" w:rsidRPr="00340B0D" w14:paraId="4833811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BF62C82" w14:textId="77777777" w:rsidR="00B43777" w:rsidRPr="00340B0D" w:rsidRDefault="00B43777"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7E1630B1"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45702B8" w14:textId="77777777" w:rsidR="00B43777" w:rsidRPr="00340B0D" w:rsidRDefault="00B43777"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09100F9C" w14:textId="77777777" w:rsidR="00B43777" w:rsidRPr="00340B0D" w:rsidRDefault="00B43777" w:rsidP="00541D1A">
            <w:pPr>
              <w:rPr>
                <w:rFonts w:cs="Arial"/>
                <w:sz w:val="18"/>
                <w:szCs w:val="18"/>
              </w:rPr>
            </w:pPr>
          </w:p>
        </w:tc>
      </w:tr>
      <w:tr w:rsidR="00B43777" w:rsidRPr="00340B0D" w14:paraId="25C8CFC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AEBB8F3" w14:textId="77777777" w:rsidR="00B43777" w:rsidRPr="00340B0D" w:rsidRDefault="00B43777"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40233691"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1F12EEC" w14:textId="77777777" w:rsidR="00B43777" w:rsidRPr="00340B0D" w:rsidRDefault="00B43777"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3CA1C9D5" w14:textId="77777777" w:rsidR="00B43777" w:rsidRPr="00340B0D" w:rsidRDefault="00B43777" w:rsidP="00541D1A">
            <w:pPr>
              <w:rPr>
                <w:rFonts w:cs="Arial"/>
                <w:sz w:val="18"/>
                <w:szCs w:val="18"/>
              </w:rPr>
            </w:pPr>
          </w:p>
        </w:tc>
      </w:tr>
      <w:tr w:rsidR="00B43777" w:rsidRPr="00340B0D" w14:paraId="645FA1E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3D74E73" w14:textId="77777777" w:rsidR="00B43777" w:rsidRPr="00340B0D" w:rsidRDefault="00B43777"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15E946C1"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14C1DB3" w14:textId="77777777" w:rsidR="00B43777" w:rsidRPr="00340B0D" w:rsidRDefault="00B43777"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501C2FB9" w14:textId="77777777" w:rsidR="00B43777" w:rsidRPr="00340B0D" w:rsidRDefault="00B43777" w:rsidP="00541D1A">
            <w:pPr>
              <w:rPr>
                <w:rFonts w:cs="Arial"/>
                <w:sz w:val="18"/>
                <w:szCs w:val="18"/>
              </w:rPr>
            </w:pPr>
          </w:p>
        </w:tc>
      </w:tr>
      <w:tr w:rsidR="00B43777" w:rsidRPr="00340B0D" w14:paraId="62091E4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3D3D325" w14:textId="77777777" w:rsidR="00B43777" w:rsidRPr="00340B0D" w:rsidRDefault="00B43777"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3058084F"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C439EAF" w14:textId="77777777" w:rsidR="00B43777" w:rsidRPr="00340B0D" w:rsidRDefault="00B43777"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092B6D34" w14:textId="77777777" w:rsidR="00B43777" w:rsidRPr="00340B0D" w:rsidRDefault="00B43777" w:rsidP="00541D1A">
            <w:pPr>
              <w:rPr>
                <w:rFonts w:cs="Arial"/>
                <w:sz w:val="18"/>
                <w:szCs w:val="18"/>
              </w:rPr>
            </w:pPr>
          </w:p>
        </w:tc>
      </w:tr>
      <w:tr w:rsidR="00B43777" w:rsidRPr="00340B0D" w14:paraId="1193AA6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2DAB6ED" w14:textId="77777777" w:rsidR="00B43777" w:rsidRPr="00340B0D" w:rsidRDefault="00B43777"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6BA8599E"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482F317" w14:textId="77777777" w:rsidR="00B43777" w:rsidRPr="00340B0D" w:rsidRDefault="00B43777"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1EB49A64" w14:textId="77777777" w:rsidR="00B43777" w:rsidRPr="00340B0D" w:rsidRDefault="00B43777" w:rsidP="00541D1A">
            <w:pPr>
              <w:rPr>
                <w:rFonts w:cs="Arial"/>
                <w:sz w:val="18"/>
                <w:szCs w:val="18"/>
              </w:rPr>
            </w:pPr>
          </w:p>
        </w:tc>
      </w:tr>
      <w:tr w:rsidR="00B43777" w:rsidRPr="00340B0D" w14:paraId="5BD016F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8FDBEA2" w14:textId="77777777" w:rsidR="00B43777" w:rsidRPr="00340B0D" w:rsidRDefault="00B43777"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69873F0A"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48A5BF2"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AF60950" w14:textId="77777777" w:rsidR="00B43777" w:rsidRPr="00340B0D" w:rsidRDefault="00B43777" w:rsidP="00541D1A">
            <w:pPr>
              <w:rPr>
                <w:rFonts w:cs="Arial"/>
                <w:sz w:val="18"/>
                <w:szCs w:val="18"/>
              </w:rPr>
            </w:pPr>
          </w:p>
        </w:tc>
      </w:tr>
      <w:tr w:rsidR="00B43777" w:rsidRPr="00340B0D" w14:paraId="252DEDC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90D8720" w14:textId="77777777" w:rsidR="00B43777" w:rsidRPr="00340B0D" w:rsidRDefault="00B43777"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7705B375"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0C291BB"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35D8116" w14:textId="77777777" w:rsidR="00B43777" w:rsidRPr="00340B0D" w:rsidRDefault="00B43777" w:rsidP="00541D1A">
            <w:pPr>
              <w:rPr>
                <w:rFonts w:cs="Arial"/>
                <w:sz w:val="18"/>
                <w:szCs w:val="18"/>
              </w:rPr>
            </w:pPr>
          </w:p>
        </w:tc>
      </w:tr>
      <w:tr w:rsidR="00B43777" w:rsidRPr="00340B0D" w14:paraId="1C8F8F7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E07BB64" w14:textId="77777777" w:rsidR="00B43777" w:rsidRPr="00340B0D" w:rsidRDefault="00B43777"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39ACCBD6"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514A8C9"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49BEAE7" w14:textId="77777777" w:rsidR="00B43777" w:rsidRPr="00340B0D" w:rsidRDefault="00B43777" w:rsidP="00541D1A">
            <w:pPr>
              <w:rPr>
                <w:rFonts w:cs="Arial"/>
                <w:sz w:val="18"/>
                <w:szCs w:val="18"/>
              </w:rPr>
            </w:pPr>
          </w:p>
        </w:tc>
      </w:tr>
      <w:tr w:rsidR="00B43777" w:rsidRPr="00340B0D" w14:paraId="39EEC7D8"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A8073B8" w14:textId="77777777" w:rsidR="00B43777" w:rsidRPr="00340B0D" w:rsidRDefault="00B43777"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3CE4345C"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9B97116"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A340D4A" w14:textId="77777777" w:rsidR="00B43777" w:rsidRPr="00340B0D" w:rsidRDefault="00B43777" w:rsidP="00541D1A">
            <w:pPr>
              <w:rPr>
                <w:rFonts w:cs="Arial"/>
                <w:sz w:val="18"/>
                <w:szCs w:val="18"/>
              </w:rPr>
            </w:pPr>
          </w:p>
        </w:tc>
      </w:tr>
      <w:tr w:rsidR="00B43777" w:rsidRPr="00340B0D" w14:paraId="4FE9B8E7"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18757BF8" w14:textId="77777777" w:rsidR="00B43777" w:rsidRPr="00340B0D" w:rsidRDefault="00B43777"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6E218C0B"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18066F9E" w14:textId="77777777" w:rsidR="00B43777" w:rsidRPr="00340B0D" w:rsidRDefault="00B43777"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49F4D059" w14:textId="77777777" w:rsidR="00B43777" w:rsidRPr="00340B0D" w:rsidRDefault="00B43777" w:rsidP="00541D1A">
            <w:pPr>
              <w:rPr>
                <w:rFonts w:cs="Arial"/>
                <w:sz w:val="18"/>
                <w:szCs w:val="18"/>
              </w:rPr>
            </w:pPr>
          </w:p>
        </w:tc>
      </w:tr>
      <w:tr w:rsidR="00B43777" w:rsidRPr="00340B0D" w14:paraId="1B62CC07"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54675633" w14:textId="77777777" w:rsidR="00B43777" w:rsidRPr="00EF63B4" w:rsidRDefault="00B43777" w:rsidP="00541D1A">
            <w:pPr>
              <w:jc w:val="center"/>
              <w:rPr>
                <w:rFonts w:cs="Arial"/>
                <w:sz w:val="18"/>
                <w:szCs w:val="18"/>
              </w:rPr>
            </w:pPr>
            <w:r>
              <w:rPr>
                <w:rFonts w:cs="Arial"/>
                <w:b/>
                <w:bCs/>
                <w:sz w:val="18"/>
                <w:szCs w:val="18"/>
              </w:rPr>
              <w:t>Additional</w:t>
            </w:r>
          </w:p>
        </w:tc>
      </w:tr>
      <w:tr w:rsidR="00B43777" w:rsidRPr="00340B0D" w14:paraId="3B79FF7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839F8CB" w14:textId="77777777" w:rsidR="00B43777" w:rsidRPr="00340B0D" w:rsidRDefault="00B43777"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230A4BD4" w14:textId="77777777" w:rsidR="00B43777" w:rsidRPr="00340B0D" w:rsidRDefault="00B43777"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5D0BD3D0"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9C9BD90" w14:textId="77777777" w:rsidR="00B43777" w:rsidRPr="00340B0D" w:rsidRDefault="00B43777" w:rsidP="00541D1A">
            <w:pPr>
              <w:rPr>
                <w:rFonts w:cs="Arial"/>
                <w:sz w:val="18"/>
                <w:szCs w:val="18"/>
              </w:rPr>
            </w:pPr>
          </w:p>
        </w:tc>
      </w:tr>
      <w:tr w:rsidR="00B43777" w:rsidRPr="00340B0D" w14:paraId="5BAB71A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24AADB5" w14:textId="77777777" w:rsidR="00B43777" w:rsidRPr="00340B0D" w:rsidRDefault="00B43777"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15F6D00C" w14:textId="77777777" w:rsidR="00B43777" w:rsidRPr="00340B0D" w:rsidRDefault="00B43777"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3898274A"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0280DEF" w14:textId="77777777" w:rsidR="00B43777" w:rsidRPr="00340B0D" w:rsidRDefault="00B43777" w:rsidP="00541D1A">
            <w:pPr>
              <w:rPr>
                <w:rFonts w:cs="Arial"/>
                <w:sz w:val="18"/>
                <w:szCs w:val="18"/>
              </w:rPr>
            </w:pPr>
          </w:p>
        </w:tc>
      </w:tr>
      <w:tr w:rsidR="00B43777" w:rsidRPr="00340B0D" w14:paraId="133FA8E8"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B34CA3F" w14:textId="77777777" w:rsidR="00B43777" w:rsidRPr="00340B0D" w:rsidRDefault="00B43777" w:rsidP="00541D1A">
            <w:pPr>
              <w:jc w:val="center"/>
              <w:rPr>
                <w:rFonts w:cs="Arial"/>
                <w:b/>
                <w:bCs/>
                <w:sz w:val="18"/>
                <w:szCs w:val="18"/>
              </w:rPr>
            </w:pPr>
            <w:r w:rsidRPr="00340B0D">
              <w:rPr>
                <w:rFonts w:cs="Arial"/>
                <w:b/>
                <w:bCs/>
                <w:sz w:val="18"/>
                <w:szCs w:val="18"/>
              </w:rPr>
              <w:t>Setup</w:t>
            </w:r>
          </w:p>
        </w:tc>
      </w:tr>
      <w:tr w:rsidR="00B43777" w:rsidRPr="00340B0D" w14:paraId="080440CF"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0C3F93D7" w14:textId="77777777" w:rsidR="00B43777" w:rsidRDefault="00B43777" w:rsidP="00541D1A">
            <w:pPr>
              <w:rPr>
                <w:rFonts w:cs="Arial"/>
                <w:sz w:val="18"/>
                <w:szCs w:val="18"/>
              </w:rPr>
            </w:pPr>
          </w:p>
          <w:p w14:paraId="35017DD9" w14:textId="77777777" w:rsidR="0094428A" w:rsidRPr="00595176" w:rsidRDefault="00B43777" w:rsidP="0094428A">
            <w:pPr>
              <w:rPr>
                <w:rFonts w:cs="Arial"/>
                <w:i/>
              </w:rPr>
            </w:pPr>
            <w:r>
              <w:rPr>
                <w:rFonts w:cs="Arial"/>
                <w:i/>
              </w:rPr>
              <w:t>.</w:t>
            </w:r>
            <w:r w:rsidRPr="00110428">
              <w:rPr>
                <w:rFonts w:cs="Arial"/>
                <w:i/>
              </w:rPr>
              <w:t xml:space="preserve">. </w:t>
            </w:r>
            <w:r w:rsidR="0094428A" w:rsidRPr="00595176">
              <w:rPr>
                <w:rFonts w:cs="Arial"/>
                <w:i/>
              </w:rPr>
              <w:t xml:space="preserve">Load the exchange set </w:t>
            </w:r>
            <w:proofErr w:type="spellStart"/>
            <w:r w:rsidR="0094428A" w:rsidRPr="00595176">
              <w:rPr>
                <w:rFonts w:cs="Arial"/>
                <w:b/>
                <w:bCs/>
                <w:i/>
              </w:rPr>
              <w:t>PolarData</w:t>
            </w:r>
            <w:proofErr w:type="spellEnd"/>
            <w:r w:rsidR="0094428A" w:rsidRPr="00595176">
              <w:rPr>
                <w:rFonts w:cs="Arial"/>
                <w:i/>
              </w:rPr>
              <w:t xml:space="preserve">  </w:t>
            </w:r>
          </w:p>
          <w:p w14:paraId="1545C8CC" w14:textId="77777777" w:rsidR="0094428A" w:rsidRPr="00595176" w:rsidRDefault="0094428A" w:rsidP="0094428A">
            <w:pPr>
              <w:pStyle w:val="ListParagraph"/>
              <w:numPr>
                <w:ilvl w:val="0"/>
                <w:numId w:val="30"/>
              </w:numPr>
              <w:rPr>
                <w:rFonts w:cs="Arial"/>
                <w:i/>
              </w:rPr>
            </w:pPr>
            <w:r w:rsidRPr="00595176">
              <w:rPr>
                <w:rFonts w:cs="Arial"/>
                <w:i/>
              </w:rPr>
              <w:lastRenderedPageBreak/>
              <w:t>Select Display Category Other</w:t>
            </w:r>
          </w:p>
          <w:p w14:paraId="31350138" w14:textId="77777777" w:rsidR="0094428A" w:rsidRPr="00595176" w:rsidRDefault="0094428A" w:rsidP="0094428A">
            <w:pPr>
              <w:pStyle w:val="ListParagraph"/>
              <w:numPr>
                <w:ilvl w:val="0"/>
                <w:numId w:val="30"/>
              </w:numPr>
              <w:rPr>
                <w:rFonts w:cs="Arial"/>
                <w:i/>
              </w:rPr>
            </w:pPr>
            <w:r w:rsidRPr="00595176">
              <w:rPr>
                <w:rFonts w:cs="Arial"/>
                <w:i/>
              </w:rPr>
              <w:t>Select Safety Contour value to 30 m</w:t>
            </w:r>
          </w:p>
          <w:p w14:paraId="597C8348" w14:textId="77777777" w:rsidR="0094428A" w:rsidRPr="00595176" w:rsidRDefault="0094428A" w:rsidP="0094428A">
            <w:pPr>
              <w:pStyle w:val="ListParagraph"/>
              <w:numPr>
                <w:ilvl w:val="0"/>
                <w:numId w:val="30"/>
              </w:numPr>
              <w:rPr>
                <w:rFonts w:cs="Arial"/>
                <w:i/>
              </w:rPr>
            </w:pPr>
            <w:r w:rsidRPr="00595176">
              <w:rPr>
                <w:rFonts w:cs="Arial"/>
                <w:i/>
              </w:rPr>
              <w:t>Select Plain Boundaries</w:t>
            </w:r>
          </w:p>
          <w:p w14:paraId="18C53501" w14:textId="77777777" w:rsidR="0094428A" w:rsidRPr="00595176" w:rsidRDefault="0094428A" w:rsidP="0094428A">
            <w:pPr>
              <w:pStyle w:val="ListParagraph"/>
              <w:numPr>
                <w:ilvl w:val="0"/>
                <w:numId w:val="30"/>
              </w:numPr>
              <w:rPr>
                <w:rFonts w:cs="Arial"/>
                <w:i/>
              </w:rPr>
            </w:pPr>
            <w:r w:rsidRPr="00595176">
              <w:rPr>
                <w:rFonts w:cs="Arial"/>
                <w:i/>
              </w:rPr>
              <w:t>Select Paper chart symbols</w:t>
            </w:r>
          </w:p>
          <w:p w14:paraId="608F24A7" w14:textId="77777777" w:rsidR="0094428A" w:rsidRPr="00595176" w:rsidRDefault="0094428A" w:rsidP="0094428A">
            <w:pPr>
              <w:pStyle w:val="ListParagraph"/>
              <w:numPr>
                <w:ilvl w:val="0"/>
                <w:numId w:val="30"/>
              </w:numPr>
              <w:rPr>
                <w:rFonts w:cs="Arial"/>
                <w:i/>
              </w:rPr>
            </w:pPr>
            <w:r w:rsidRPr="00595176">
              <w:rPr>
                <w:rFonts w:cs="Arial"/>
                <w:i/>
              </w:rPr>
              <w:t>Select Accuracy</w:t>
            </w:r>
          </w:p>
          <w:p w14:paraId="7E17647C" w14:textId="6E7E0AD5" w:rsidR="00B43777" w:rsidRPr="00110428" w:rsidRDefault="0094428A" w:rsidP="0094428A">
            <w:pPr>
              <w:rPr>
                <w:rFonts w:cs="Arial"/>
              </w:rPr>
            </w:pPr>
            <w:r w:rsidRPr="00595176">
              <w:rPr>
                <w:rFonts w:cs="Arial"/>
                <w:i/>
              </w:rPr>
              <w:t>Select Contour label</w:t>
            </w:r>
          </w:p>
          <w:p w14:paraId="6276F0E4" w14:textId="77777777" w:rsidR="00B43777" w:rsidRPr="00340B0D" w:rsidRDefault="00B43777" w:rsidP="00541D1A">
            <w:pPr>
              <w:rPr>
                <w:rFonts w:cs="Arial"/>
                <w:sz w:val="18"/>
                <w:szCs w:val="18"/>
              </w:rPr>
            </w:pPr>
          </w:p>
        </w:tc>
      </w:tr>
      <w:tr w:rsidR="00B43777" w:rsidRPr="00340B0D" w14:paraId="2728286D"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63700D8" w14:textId="77777777" w:rsidR="00B43777" w:rsidRPr="00340B0D" w:rsidRDefault="00B43777" w:rsidP="00541D1A">
            <w:pPr>
              <w:jc w:val="center"/>
              <w:rPr>
                <w:rFonts w:cs="Arial"/>
                <w:b/>
                <w:bCs/>
                <w:sz w:val="18"/>
                <w:szCs w:val="18"/>
              </w:rPr>
            </w:pPr>
            <w:r w:rsidRPr="00340B0D">
              <w:rPr>
                <w:rFonts w:cs="Arial"/>
                <w:b/>
                <w:bCs/>
                <w:sz w:val="18"/>
                <w:szCs w:val="18"/>
              </w:rPr>
              <w:lastRenderedPageBreak/>
              <w:t>Action</w:t>
            </w:r>
          </w:p>
        </w:tc>
      </w:tr>
      <w:tr w:rsidR="00B43777" w:rsidRPr="00340B0D" w14:paraId="019C6516"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78D2ADFA" w14:textId="77777777" w:rsidR="0094428A" w:rsidRDefault="0094428A" w:rsidP="00541D1A">
            <w:pPr>
              <w:rPr>
                <w:rFonts w:cs="Arial"/>
                <w:i/>
              </w:rPr>
            </w:pPr>
          </w:p>
          <w:p w14:paraId="7238BE7B" w14:textId="77777777" w:rsidR="00B43777" w:rsidRDefault="0094428A" w:rsidP="00541D1A">
            <w:pPr>
              <w:rPr>
                <w:rFonts w:cs="Arial"/>
                <w:i/>
              </w:rPr>
            </w:pPr>
            <w:r w:rsidRPr="00595176">
              <w:rPr>
                <w:rFonts w:cs="Arial"/>
                <w:i/>
              </w:rPr>
              <w:t>Check ENC symbols shown in the ECDIS against the graphical plot</w:t>
            </w:r>
          </w:p>
          <w:p w14:paraId="4AA39BCA" w14:textId="154AFCD8" w:rsidR="0094428A" w:rsidRPr="00110428" w:rsidRDefault="0094428A" w:rsidP="00541D1A">
            <w:pPr>
              <w:rPr>
                <w:rFonts w:cs="Arial"/>
                <w:b/>
                <w:bCs/>
              </w:rPr>
            </w:pPr>
          </w:p>
        </w:tc>
      </w:tr>
      <w:tr w:rsidR="00B43777" w:rsidRPr="00340B0D" w14:paraId="62FFB5F7"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7DEA228" w14:textId="77777777" w:rsidR="00B43777" w:rsidRPr="00340B0D" w:rsidRDefault="00B43777" w:rsidP="00541D1A">
            <w:pPr>
              <w:jc w:val="center"/>
              <w:rPr>
                <w:rFonts w:cs="Arial"/>
                <w:sz w:val="18"/>
                <w:szCs w:val="18"/>
              </w:rPr>
            </w:pPr>
            <w:r w:rsidRPr="00340B0D">
              <w:rPr>
                <w:rFonts w:cs="Arial"/>
                <w:b/>
                <w:bCs/>
                <w:sz w:val="18"/>
                <w:szCs w:val="18"/>
              </w:rPr>
              <w:t>Results</w:t>
            </w:r>
          </w:p>
        </w:tc>
      </w:tr>
    </w:tbl>
    <w:p w14:paraId="2DCC3B50" w14:textId="77777777" w:rsidR="00B43777" w:rsidRPr="00B43777" w:rsidRDefault="00B43777">
      <w:pPr>
        <w:pPrChange w:id="9600" w:author="jonathan pritchard" w:date="2025-01-23T13:49:00Z" w16du:dateUtc="2025-01-23T13:49:00Z">
          <w:pPr>
            <w:pStyle w:val="Heading1"/>
            <w:numPr>
              <w:ilvl w:val="2"/>
              <w:numId w:val="73"/>
            </w:numPr>
            <w:tabs>
              <w:tab w:val="clear" w:pos="432"/>
              <w:tab w:val="left" w:pos="567"/>
            </w:tabs>
            <w:spacing w:after="120"/>
            <w:ind w:left="567" w:hanging="567"/>
          </w:pPr>
        </w:pPrChange>
      </w:pP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09"/>
      </w:tblGrid>
      <w:tr w:rsidR="006C7785" w14:paraId="354B91E3" w14:textId="77777777" w:rsidTr="0094428A">
        <w:trPr>
          <w:tblHeader/>
        </w:trPr>
        <w:tc>
          <w:tcPr>
            <w:tcW w:w="9209" w:type="dxa"/>
            <w:tcBorders>
              <w:bottom w:val="nil"/>
            </w:tcBorders>
            <w:vAlign w:val="center"/>
          </w:tcPr>
          <w:p w14:paraId="2FADF284" w14:textId="77777777" w:rsidR="006C7785" w:rsidRPr="00595176" w:rsidRDefault="006C7785" w:rsidP="00380FCD">
            <w:pPr>
              <w:rPr>
                <w:rFonts w:cs="Arial"/>
                <w:i/>
              </w:rPr>
            </w:pPr>
            <w:r w:rsidRPr="00595176">
              <w:rPr>
                <w:rFonts w:cs="Arial"/>
                <w:i/>
              </w:rPr>
              <w:t>The ENC in the ECDIS should be shown like in the picture below.</w:t>
            </w:r>
          </w:p>
          <w:p w14:paraId="3F3D7F5B" w14:textId="77777777" w:rsidR="006C7785" w:rsidRPr="00595176" w:rsidRDefault="006C7785" w:rsidP="00380FCD">
            <w:pPr>
              <w:rPr>
                <w:rFonts w:cs="Arial"/>
                <w:i/>
              </w:rPr>
            </w:pPr>
            <w:r w:rsidRPr="00595176">
              <w:rPr>
                <w:rFonts w:cs="Arial"/>
                <w:i/>
              </w:rPr>
              <w:t>Note: The chart outside the circular area is an example of an optional background chart.</w:t>
            </w:r>
          </w:p>
        </w:tc>
      </w:tr>
      <w:tr w:rsidR="006C7785" w14:paraId="406C8CE8" w14:textId="77777777" w:rsidTr="0094428A">
        <w:trPr>
          <w:tblHeader/>
        </w:trPr>
        <w:tc>
          <w:tcPr>
            <w:tcW w:w="9209" w:type="dxa"/>
            <w:tcBorders>
              <w:top w:val="nil"/>
              <w:bottom w:val="nil"/>
            </w:tcBorders>
            <w:vAlign w:val="center"/>
          </w:tcPr>
          <w:p w14:paraId="2F288469" w14:textId="77777777" w:rsidR="006C7785" w:rsidRPr="00981793" w:rsidRDefault="006C7785" w:rsidP="00380FCD">
            <w:pPr>
              <w:jc w:val="center"/>
            </w:pPr>
            <w:r>
              <w:rPr>
                <w:noProof/>
                <w:lang w:val="en-IN" w:eastAsia="en-IN"/>
              </w:rPr>
              <w:drawing>
                <wp:inline distT="0" distB="0" distL="0" distR="0" wp14:anchorId="013B4423" wp14:editId="5E94B4FA">
                  <wp:extent cx="4964717" cy="4673600"/>
                  <wp:effectExtent l="0" t="0" r="7620" b="0"/>
                  <wp:docPr id="139" name="Picture 13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974936" cy="4683219"/>
                          </a:xfrm>
                          <a:prstGeom prst="rect">
                            <a:avLst/>
                          </a:prstGeom>
                          <a:noFill/>
                          <a:ln>
                            <a:noFill/>
                          </a:ln>
                        </pic:spPr>
                      </pic:pic>
                    </a:graphicData>
                  </a:graphic>
                </wp:inline>
              </w:drawing>
            </w:r>
          </w:p>
        </w:tc>
      </w:tr>
      <w:tr w:rsidR="006C7785" w14:paraId="6F6D056D" w14:textId="77777777" w:rsidTr="0094428A">
        <w:trPr>
          <w:tblHeader/>
        </w:trPr>
        <w:tc>
          <w:tcPr>
            <w:tcW w:w="9209" w:type="dxa"/>
            <w:tcBorders>
              <w:top w:val="nil"/>
            </w:tcBorders>
            <w:vAlign w:val="center"/>
          </w:tcPr>
          <w:p w14:paraId="1F66752D" w14:textId="77777777" w:rsidR="006C7785" w:rsidRPr="00595176" w:rsidRDefault="006C7785" w:rsidP="00380FCD">
            <w:pPr>
              <w:rPr>
                <w:rFonts w:cs="Arial"/>
                <w:b/>
                <w:i/>
              </w:rPr>
            </w:pPr>
            <w:r w:rsidRPr="00595176">
              <w:rPr>
                <w:rFonts w:cs="Arial"/>
                <w:i/>
              </w:rPr>
              <w:t xml:space="preserve">North Pole is in the centre of the display </w:t>
            </w:r>
            <w:proofErr w:type="spellStart"/>
            <w:r w:rsidRPr="00595176">
              <w:rPr>
                <w:rFonts w:cs="Arial"/>
                <w:b/>
                <w:i/>
              </w:rPr>
              <w:t>tbd</w:t>
            </w:r>
            <w:proofErr w:type="spellEnd"/>
          </w:p>
          <w:p w14:paraId="38AA1178" w14:textId="77777777" w:rsidR="006C7785" w:rsidRPr="00E6095F" w:rsidRDefault="006C7785" w:rsidP="00380FCD">
            <w:pPr>
              <w:rPr>
                <w:i/>
              </w:rPr>
            </w:pPr>
          </w:p>
        </w:tc>
      </w:tr>
    </w:tbl>
    <w:p w14:paraId="447628D3" w14:textId="77777777" w:rsidR="006C7785" w:rsidRDefault="006C7785" w:rsidP="006C7785"/>
    <w:p w14:paraId="0408F4CE"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475C6EDC" w14:textId="77777777" w:rsidTr="00380FCD">
        <w:trPr>
          <w:tblHeader/>
        </w:trPr>
        <w:tc>
          <w:tcPr>
            <w:tcW w:w="9526" w:type="dxa"/>
            <w:tcBorders>
              <w:bottom w:val="nil"/>
            </w:tcBorders>
            <w:vAlign w:val="center"/>
          </w:tcPr>
          <w:p w14:paraId="66A4479E" w14:textId="77777777" w:rsidR="006C7785" w:rsidRPr="00981793" w:rsidRDefault="006C7785" w:rsidP="00380FCD">
            <w:pPr>
              <w:jc w:val="center"/>
            </w:pPr>
            <w:r>
              <w:rPr>
                <w:noProof/>
                <w:lang w:val="en-IN" w:eastAsia="en-IN"/>
              </w:rPr>
              <w:lastRenderedPageBreak/>
              <w:drawing>
                <wp:inline distT="0" distB="0" distL="0" distR="0" wp14:anchorId="0DE886FF" wp14:editId="2C8F9EEF">
                  <wp:extent cx="4932727" cy="4932727"/>
                  <wp:effectExtent l="0" t="0" r="1270" b="1270"/>
                  <wp:docPr id="140" name="Picture 14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933257" cy="4933257"/>
                          </a:xfrm>
                          <a:prstGeom prst="rect">
                            <a:avLst/>
                          </a:prstGeom>
                          <a:noFill/>
                          <a:ln>
                            <a:noFill/>
                          </a:ln>
                        </pic:spPr>
                      </pic:pic>
                    </a:graphicData>
                  </a:graphic>
                </wp:inline>
              </w:drawing>
            </w:r>
          </w:p>
        </w:tc>
      </w:tr>
      <w:tr w:rsidR="006C7785" w14:paraId="6B612C3F" w14:textId="77777777" w:rsidTr="00380FCD">
        <w:trPr>
          <w:tblHeader/>
        </w:trPr>
        <w:tc>
          <w:tcPr>
            <w:tcW w:w="9526" w:type="dxa"/>
            <w:tcBorders>
              <w:top w:val="nil"/>
            </w:tcBorders>
            <w:vAlign w:val="center"/>
          </w:tcPr>
          <w:p w14:paraId="4015CE6E" w14:textId="77777777" w:rsidR="006C7785" w:rsidRPr="00595176" w:rsidRDefault="006C7785" w:rsidP="00380FCD">
            <w:pPr>
              <w:pStyle w:val="ListParagraph"/>
              <w:rPr>
                <w:rFonts w:cs="Arial"/>
                <w:b/>
                <w:i/>
              </w:rPr>
            </w:pPr>
            <w:r w:rsidRPr="00595176">
              <w:rPr>
                <w:rFonts w:cs="Arial"/>
                <w:i/>
              </w:rPr>
              <w:t>Select 89°22.000’N  90°00.000’E as centre of the display</w:t>
            </w:r>
            <w:r w:rsidRPr="00595176">
              <w:rPr>
                <w:rFonts w:cs="Arial"/>
                <w:b/>
                <w:i/>
              </w:rPr>
              <w:t xml:space="preserve"> </w:t>
            </w:r>
            <w:proofErr w:type="spellStart"/>
            <w:r w:rsidRPr="00595176">
              <w:rPr>
                <w:rFonts w:cs="Arial"/>
                <w:b/>
                <w:i/>
              </w:rPr>
              <w:t>tbd</w:t>
            </w:r>
            <w:proofErr w:type="spellEnd"/>
          </w:p>
          <w:p w14:paraId="1F9D2A01" w14:textId="77777777" w:rsidR="006C7785" w:rsidRPr="00E6095F" w:rsidRDefault="006C7785" w:rsidP="00380FCD">
            <w:pPr>
              <w:rPr>
                <w:i/>
              </w:rPr>
            </w:pPr>
          </w:p>
        </w:tc>
      </w:tr>
    </w:tbl>
    <w:p w14:paraId="09EB5C75" w14:textId="77777777" w:rsidR="006C7785" w:rsidRDefault="006C7785" w:rsidP="006C7785"/>
    <w:p w14:paraId="2546B9D1" w14:textId="77777777" w:rsidR="006C7785" w:rsidRDefault="006C7785" w:rsidP="006C7785">
      <w:r>
        <w:br w:type="page"/>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1"/>
      </w:tblGrid>
      <w:tr w:rsidR="006C7785" w14:paraId="050E31EE" w14:textId="77777777" w:rsidTr="00380FCD">
        <w:trPr>
          <w:trHeight w:val="7672"/>
          <w:tblHeader/>
        </w:trPr>
        <w:tc>
          <w:tcPr>
            <w:tcW w:w="9351" w:type="dxa"/>
            <w:tcBorders>
              <w:bottom w:val="nil"/>
            </w:tcBorders>
            <w:vAlign w:val="center"/>
          </w:tcPr>
          <w:p w14:paraId="25533B14" w14:textId="77777777" w:rsidR="006C7785" w:rsidRPr="00981793" w:rsidRDefault="006C7785" w:rsidP="00380FCD">
            <w:pPr>
              <w:jc w:val="center"/>
            </w:pPr>
            <w:r>
              <w:rPr>
                <w:noProof/>
                <w:lang w:val="en-IN" w:eastAsia="en-IN"/>
              </w:rPr>
              <w:lastRenderedPageBreak/>
              <w:drawing>
                <wp:inline distT="0" distB="0" distL="0" distR="0" wp14:anchorId="1CD0F671" wp14:editId="178B08B2">
                  <wp:extent cx="4890782" cy="4890782"/>
                  <wp:effectExtent l="0" t="0" r="5080" b="5080"/>
                  <wp:docPr id="141" name="Picture 14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892575" cy="4892575"/>
                          </a:xfrm>
                          <a:prstGeom prst="rect">
                            <a:avLst/>
                          </a:prstGeom>
                          <a:noFill/>
                          <a:ln>
                            <a:noFill/>
                          </a:ln>
                        </pic:spPr>
                      </pic:pic>
                    </a:graphicData>
                  </a:graphic>
                </wp:inline>
              </w:drawing>
            </w:r>
          </w:p>
        </w:tc>
      </w:tr>
      <w:tr w:rsidR="006C7785" w14:paraId="79CE001B" w14:textId="77777777" w:rsidTr="00380FCD">
        <w:trPr>
          <w:trHeight w:val="787"/>
          <w:tblHeader/>
        </w:trPr>
        <w:tc>
          <w:tcPr>
            <w:tcW w:w="9351" w:type="dxa"/>
            <w:tcBorders>
              <w:top w:val="nil"/>
            </w:tcBorders>
            <w:vAlign w:val="center"/>
          </w:tcPr>
          <w:p w14:paraId="0C9E2BC4" w14:textId="77777777" w:rsidR="006C7785" w:rsidRPr="00621A13" w:rsidRDefault="006C7785" w:rsidP="00380FCD">
            <w:pPr>
              <w:rPr>
                <w:rFonts w:cs="Arial"/>
                <w:b/>
                <w:i/>
              </w:rPr>
            </w:pPr>
            <w:r w:rsidRPr="00621A13">
              <w:rPr>
                <w:rFonts w:cs="Arial"/>
                <w:i/>
              </w:rPr>
              <w:t>Select 85°00.000’N  025º00.000’E as centre of the display</w:t>
            </w:r>
            <w:r w:rsidRPr="00621A13">
              <w:rPr>
                <w:rFonts w:cs="Arial"/>
                <w:b/>
                <w:i/>
              </w:rPr>
              <w:t xml:space="preserve"> </w:t>
            </w:r>
            <w:proofErr w:type="spellStart"/>
            <w:r w:rsidRPr="00621A13">
              <w:rPr>
                <w:rFonts w:cs="Arial"/>
                <w:b/>
                <w:i/>
              </w:rPr>
              <w:t>tbd</w:t>
            </w:r>
            <w:proofErr w:type="spellEnd"/>
          </w:p>
          <w:p w14:paraId="2B01A970" w14:textId="77777777" w:rsidR="006C7785" w:rsidRPr="00621A13" w:rsidRDefault="006C7785" w:rsidP="00380FCD">
            <w:pPr>
              <w:rPr>
                <w:rFonts w:cs="Arial"/>
                <w:i/>
              </w:rPr>
            </w:pPr>
          </w:p>
        </w:tc>
      </w:tr>
    </w:tbl>
    <w:p w14:paraId="6EE70484" w14:textId="77777777" w:rsidR="006C7785" w:rsidRDefault="006C7785" w:rsidP="006C7785"/>
    <w:p w14:paraId="2FA52DC5" w14:textId="77777777" w:rsidR="006C7785" w:rsidRDefault="006C7785" w:rsidP="006C7785">
      <w:pPr>
        <w:spacing w:line="240" w:lineRule="auto"/>
        <w:rPr>
          <w:b/>
        </w:rPr>
      </w:pPr>
      <w:r>
        <w:br w:type="page"/>
      </w:r>
    </w:p>
    <w:p w14:paraId="745433B2" w14:textId="2572944D" w:rsidR="006C7785" w:rsidRDefault="006C7785">
      <w:pPr>
        <w:widowControl/>
        <w:spacing w:line="240" w:lineRule="auto"/>
        <w:jc w:val="left"/>
        <w:rPr>
          <w:b/>
        </w:rPr>
      </w:pPr>
    </w:p>
    <w:p w14:paraId="2F056578" w14:textId="5992EB28" w:rsidR="006B07D1" w:rsidRPr="006B07D1" w:rsidRDefault="006B07D1" w:rsidP="00E30B8F">
      <w:pPr>
        <w:pStyle w:val="Heading1"/>
      </w:pPr>
      <w:bookmarkStart w:id="9601" w:name="_Toc189647899"/>
      <w:r w:rsidRPr="006B07D1">
        <w:t>Chart related functions</w:t>
      </w:r>
      <w:bookmarkEnd w:id="9601"/>
    </w:p>
    <w:p w14:paraId="7D127FFC" w14:textId="77777777" w:rsidR="006B07D1" w:rsidRDefault="006B07D1" w:rsidP="00E30B8F">
      <w:pPr>
        <w:pStyle w:val="Heading2"/>
      </w:pPr>
      <w:bookmarkStart w:id="9602" w:name="_Toc189647900"/>
      <w:r w:rsidRPr="006B07D1">
        <w:t>Mode and orientation</w:t>
      </w:r>
      <w:bookmarkEnd w:id="9602"/>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9603" w:author="jonathan pritchard" w:date="2025-01-23T13:49:00Z" w16du:dateUtc="2025-01-23T13:49: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9604">
          <w:tblGrid>
            <w:gridCol w:w="2381"/>
            <w:gridCol w:w="2381"/>
            <w:gridCol w:w="2382"/>
            <w:gridCol w:w="2382"/>
          </w:tblGrid>
        </w:tblGridChange>
      </w:tblGrid>
      <w:tr w:rsidR="006B07D1" w14:paraId="7E5373CF" w14:textId="77777777" w:rsidTr="00251401">
        <w:trPr>
          <w:trHeight w:val="454"/>
          <w:tblHeader/>
          <w:trPrChange w:id="9605" w:author="jonathan pritchard" w:date="2025-01-23T13:49:00Z" w16du:dateUtc="2025-01-23T13:49:00Z">
            <w:trPr>
              <w:trHeight w:val="454"/>
              <w:tblHeader/>
            </w:trPr>
          </w:trPrChange>
        </w:trPr>
        <w:tc>
          <w:tcPr>
            <w:tcW w:w="2381" w:type="dxa"/>
            <w:shd w:val="clear" w:color="auto" w:fill="BFBFBF" w:themeFill="background1" w:themeFillShade="BF"/>
            <w:vAlign w:val="center"/>
            <w:tcPrChange w:id="9606" w:author="jonathan pritchard" w:date="2025-01-23T13:49:00Z" w16du:dateUtc="2025-01-23T13:49:00Z">
              <w:tcPr>
                <w:tcW w:w="2381" w:type="dxa"/>
                <w:shd w:val="clear" w:color="auto" w:fill="CCFFCC"/>
                <w:vAlign w:val="center"/>
              </w:tcPr>
            </w:tcPrChange>
          </w:tcPr>
          <w:p w14:paraId="49C4ED1E" w14:textId="77777777" w:rsidR="006B07D1" w:rsidRPr="004065B1" w:rsidRDefault="006B07D1" w:rsidP="008A1BCC">
            <w:r w:rsidRPr="000A066E">
              <w:rPr>
                <w:b/>
              </w:rPr>
              <w:t>Test Reference</w:t>
            </w:r>
          </w:p>
        </w:tc>
        <w:tc>
          <w:tcPr>
            <w:tcW w:w="2381" w:type="dxa"/>
            <w:shd w:val="clear" w:color="auto" w:fill="FFFFFF" w:themeFill="background1"/>
            <w:vAlign w:val="center"/>
            <w:tcPrChange w:id="9607" w:author="jonathan pritchard" w:date="2025-01-23T13:49:00Z" w16du:dateUtc="2025-01-23T13:49:00Z">
              <w:tcPr>
                <w:tcW w:w="2381" w:type="dxa"/>
                <w:shd w:val="clear" w:color="auto" w:fill="CCFFCC"/>
                <w:vAlign w:val="center"/>
              </w:tcPr>
            </w:tcPrChange>
          </w:tcPr>
          <w:p w14:paraId="22C97A6E" w14:textId="6314869E" w:rsidR="006B07D1" w:rsidRPr="004065B1" w:rsidRDefault="00A20642" w:rsidP="008A1BCC">
            <w:r>
              <w:t>ModeOrientation</w:t>
            </w:r>
            <w:r w:rsidR="002E1A67">
              <w:t>1</w:t>
            </w:r>
          </w:p>
        </w:tc>
        <w:tc>
          <w:tcPr>
            <w:tcW w:w="2382" w:type="dxa"/>
            <w:shd w:val="clear" w:color="auto" w:fill="BFBFBF" w:themeFill="background1" w:themeFillShade="BF"/>
            <w:vAlign w:val="center"/>
            <w:tcPrChange w:id="9608" w:author="jonathan pritchard" w:date="2025-01-23T13:49:00Z" w16du:dateUtc="2025-01-23T13:49:00Z">
              <w:tcPr>
                <w:tcW w:w="2382" w:type="dxa"/>
                <w:shd w:val="clear" w:color="auto" w:fill="CCFFCC"/>
                <w:vAlign w:val="center"/>
              </w:tcPr>
            </w:tcPrChange>
          </w:tcPr>
          <w:p w14:paraId="266AA255" w14:textId="77777777" w:rsidR="006B07D1" w:rsidRPr="004065B1" w:rsidRDefault="006B07D1" w:rsidP="008A1BCC">
            <w:r w:rsidRPr="000A066E">
              <w:rPr>
                <w:b/>
              </w:rPr>
              <w:t>IHO Reference</w:t>
            </w:r>
          </w:p>
        </w:tc>
        <w:tc>
          <w:tcPr>
            <w:tcW w:w="2382" w:type="dxa"/>
            <w:shd w:val="clear" w:color="auto" w:fill="FFFFFF" w:themeFill="background1"/>
            <w:vAlign w:val="center"/>
            <w:tcPrChange w:id="9609" w:author="jonathan pritchard" w:date="2025-01-23T13:49:00Z" w16du:dateUtc="2025-01-23T13:49:00Z">
              <w:tcPr>
                <w:tcW w:w="2382" w:type="dxa"/>
                <w:shd w:val="clear" w:color="auto" w:fill="CCFFCC"/>
                <w:vAlign w:val="center"/>
              </w:tcPr>
            </w:tcPrChange>
          </w:tcPr>
          <w:p w14:paraId="63E25E95" w14:textId="2A7CD843" w:rsidR="006B07D1" w:rsidRPr="004065B1" w:rsidRDefault="006B07D1" w:rsidP="001752C8"/>
        </w:tc>
      </w:tr>
      <w:tr w:rsidR="006B07D1" w14:paraId="1B2D5E34" w14:textId="77777777" w:rsidTr="00B43777">
        <w:trPr>
          <w:tblHeader/>
          <w:trPrChange w:id="9610" w:author="jonathan pritchard" w:date="2025-01-23T13:49:00Z" w16du:dateUtc="2025-01-23T13:49:00Z">
            <w:trPr>
              <w:tblHeader/>
            </w:trPr>
          </w:trPrChange>
        </w:trPr>
        <w:tc>
          <w:tcPr>
            <w:tcW w:w="9526" w:type="dxa"/>
            <w:gridSpan w:val="4"/>
            <w:shd w:val="clear" w:color="auto" w:fill="BFBFBF" w:themeFill="background1" w:themeFillShade="BF"/>
            <w:vAlign w:val="center"/>
            <w:tcPrChange w:id="9611" w:author="jonathan pritchard" w:date="2025-01-23T13:49:00Z" w16du:dateUtc="2025-01-23T13:49:00Z">
              <w:tcPr>
                <w:tcW w:w="9526" w:type="dxa"/>
                <w:gridSpan w:val="4"/>
                <w:shd w:val="clear" w:color="auto" w:fill="CCFFCC"/>
                <w:vAlign w:val="center"/>
              </w:tcPr>
            </w:tcPrChange>
          </w:tcPr>
          <w:p w14:paraId="628ECBCD" w14:textId="77777777" w:rsidR="006B07D1" w:rsidRDefault="006B07D1" w:rsidP="008A1BCC">
            <w:r w:rsidRPr="000A066E">
              <w:rPr>
                <w:b/>
              </w:rPr>
              <w:t>Test description</w:t>
            </w:r>
          </w:p>
        </w:tc>
      </w:tr>
      <w:tr w:rsidR="006B07D1" w14:paraId="737099E1" w14:textId="77777777" w:rsidTr="008A1BCC">
        <w:trPr>
          <w:tblHeader/>
        </w:trPr>
        <w:tc>
          <w:tcPr>
            <w:tcW w:w="9526" w:type="dxa"/>
            <w:gridSpan w:val="4"/>
            <w:vAlign w:val="center"/>
          </w:tcPr>
          <w:p w14:paraId="3683A57E" w14:textId="77777777" w:rsidR="006B07D1" w:rsidRPr="00E6095F" w:rsidRDefault="00D9584F" w:rsidP="008A1BCC">
            <w:pPr>
              <w:rPr>
                <w:i/>
              </w:rPr>
            </w:pPr>
            <w:r w:rsidRPr="00E6095F">
              <w:rPr>
                <w:i/>
              </w:rPr>
              <w:t>Display of the north arrow symbol.</w:t>
            </w:r>
          </w:p>
        </w:tc>
      </w:tr>
      <w:tr w:rsidR="006B07D1" w14:paraId="521B947A" w14:textId="77777777" w:rsidTr="00B43777">
        <w:trPr>
          <w:tblHeader/>
          <w:trPrChange w:id="9612" w:author="jonathan pritchard" w:date="2025-01-23T13:49:00Z" w16du:dateUtc="2025-01-23T13:49:00Z">
            <w:trPr>
              <w:tblHeader/>
            </w:trPr>
          </w:trPrChange>
        </w:trPr>
        <w:tc>
          <w:tcPr>
            <w:tcW w:w="9526" w:type="dxa"/>
            <w:gridSpan w:val="4"/>
            <w:shd w:val="clear" w:color="auto" w:fill="BFBFBF" w:themeFill="background1" w:themeFillShade="BF"/>
            <w:vAlign w:val="center"/>
            <w:tcPrChange w:id="9613" w:author="jonathan pritchard" w:date="2025-01-23T13:49:00Z" w16du:dateUtc="2025-01-23T13:49:00Z">
              <w:tcPr>
                <w:tcW w:w="9526" w:type="dxa"/>
                <w:gridSpan w:val="4"/>
                <w:shd w:val="clear" w:color="auto" w:fill="CCFFCC"/>
                <w:vAlign w:val="center"/>
              </w:tcPr>
            </w:tcPrChange>
          </w:tcPr>
          <w:p w14:paraId="41CC350A" w14:textId="77777777" w:rsidR="006B07D1" w:rsidRPr="004065B1" w:rsidRDefault="006B07D1" w:rsidP="008A1BCC">
            <w:r w:rsidRPr="000A066E">
              <w:rPr>
                <w:b/>
              </w:rPr>
              <w:t>Setup</w:t>
            </w:r>
          </w:p>
        </w:tc>
      </w:tr>
      <w:tr w:rsidR="006B07D1" w14:paraId="55D213A0" w14:textId="77777777" w:rsidTr="008A1BCC">
        <w:trPr>
          <w:tblHeader/>
        </w:trPr>
        <w:tc>
          <w:tcPr>
            <w:tcW w:w="9526" w:type="dxa"/>
            <w:gridSpan w:val="4"/>
            <w:vAlign w:val="center"/>
          </w:tcPr>
          <w:p w14:paraId="071BEFFB" w14:textId="5580E882" w:rsidR="006B07D1" w:rsidRPr="00E6095F" w:rsidRDefault="00D9584F" w:rsidP="008A1BCC">
            <w:pPr>
              <w:rPr>
                <w:i/>
              </w:rPr>
            </w:pPr>
            <w:r w:rsidRPr="00E6095F">
              <w:rPr>
                <w:i/>
              </w:rPr>
              <w:t>Load</w:t>
            </w:r>
            <w:r w:rsidR="00A20642">
              <w:rPr>
                <w:i/>
              </w:rPr>
              <w:t xml:space="preserve"> </w:t>
            </w:r>
            <w:r w:rsidR="00B153DA">
              <w:rPr>
                <w:i/>
              </w:rPr>
              <w:t xml:space="preserve">the exchange set </w:t>
            </w:r>
            <w:proofErr w:type="spellStart"/>
            <w:r w:rsidR="00B153DA">
              <w:rPr>
                <w:b/>
                <w:bCs/>
                <w:i/>
              </w:rPr>
              <w:t>PowerUp</w:t>
            </w:r>
            <w:proofErr w:type="spellEnd"/>
            <w:r w:rsidR="00B153DA">
              <w:rPr>
                <w:b/>
                <w:bCs/>
                <w:i/>
              </w:rPr>
              <w:t xml:space="preserve"> </w:t>
            </w:r>
          </w:p>
        </w:tc>
      </w:tr>
      <w:tr w:rsidR="006B07D1" w14:paraId="1560CCF7" w14:textId="77777777" w:rsidTr="00B43777">
        <w:trPr>
          <w:tblHeader/>
          <w:trPrChange w:id="9614" w:author="jonathan pritchard" w:date="2025-01-23T13:49:00Z" w16du:dateUtc="2025-01-23T13:49:00Z">
            <w:trPr>
              <w:tblHeader/>
            </w:trPr>
          </w:trPrChange>
        </w:trPr>
        <w:tc>
          <w:tcPr>
            <w:tcW w:w="9526" w:type="dxa"/>
            <w:gridSpan w:val="4"/>
            <w:shd w:val="clear" w:color="auto" w:fill="BFBFBF" w:themeFill="background1" w:themeFillShade="BF"/>
            <w:vAlign w:val="center"/>
            <w:tcPrChange w:id="9615" w:author="jonathan pritchard" w:date="2025-01-23T13:49:00Z" w16du:dateUtc="2025-01-23T13:49:00Z">
              <w:tcPr>
                <w:tcW w:w="9526" w:type="dxa"/>
                <w:gridSpan w:val="4"/>
                <w:shd w:val="clear" w:color="auto" w:fill="CCFFCC"/>
                <w:vAlign w:val="center"/>
              </w:tcPr>
            </w:tcPrChange>
          </w:tcPr>
          <w:p w14:paraId="7747B7BD" w14:textId="77777777" w:rsidR="006B07D1" w:rsidRPr="004065B1" w:rsidRDefault="006B07D1" w:rsidP="008A1BCC">
            <w:r w:rsidRPr="000A066E">
              <w:rPr>
                <w:b/>
              </w:rPr>
              <w:t>Action</w:t>
            </w:r>
          </w:p>
        </w:tc>
      </w:tr>
      <w:tr w:rsidR="006B07D1" w14:paraId="31BF9060" w14:textId="77777777" w:rsidTr="008A1BCC">
        <w:trPr>
          <w:tblHeader/>
        </w:trPr>
        <w:tc>
          <w:tcPr>
            <w:tcW w:w="9526" w:type="dxa"/>
            <w:gridSpan w:val="4"/>
            <w:vAlign w:val="center"/>
          </w:tcPr>
          <w:p w14:paraId="3DA3EA96" w14:textId="77777777" w:rsidR="00D9584F" w:rsidRPr="00E6095F" w:rsidRDefault="00D9584F" w:rsidP="00D9584F">
            <w:pPr>
              <w:rPr>
                <w:i/>
              </w:rPr>
            </w:pPr>
            <w:r w:rsidRPr="00E6095F">
              <w:rPr>
                <w:i/>
              </w:rPr>
              <w:t>Observe the display.</w:t>
            </w:r>
          </w:p>
          <w:p w14:paraId="4FFC91AE" w14:textId="77777777" w:rsidR="006B07D1" w:rsidRDefault="00D9584F" w:rsidP="00D9584F">
            <w:pPr>
              <w:rPr>
                <w:i/>
              </w:rPr>
            </w:pPr>
            <w:r w:rsidRPr="00E6095F">
              <w:rPr>
                <w:i/>
              </w:rPr>
              <w:t>If the EUT offers the capability to show other than north-up presentation; Change the presentation to non-north up and observe the display.</w:t>
            </w:r>
          </w:p>
          <w:p w14:paraId="546B4193" w14:textId="77777777" w:rsidR="00E14EEE" w:rsidRPr="00E6095F" w:rsidRDefault="00E14EEE" w:rsidP="00D9584F">
            <w:pPr>
              <w:rPr>
                <w:i/>
              </w:rPr>
            </w:pPr>
          </w:p>
        </w:tc>
      </w:tr>
      <w:tr w:rsidR="006B07D1" w14:paraId="6A348B17" w14:textId="77777777" w:rsidTr="00B43777">
        <w:trPr>
          <w:tblHeader/>
          <w:trPrChange w:id="9616" w:author="jonathan pritchard" w:date="2025-01-23T13:49:00Z" w16du:dateUtc="2025-01-23T13:49:00Z">
            <w:trPr>
              <w:tblHeader/>
            </w:trPr>
          </w:trPrChange>
        </w:trPr>
        <w:tc>
          <w:tcPr>
            <w:tcW w:w="9526" w:type="dxa"/>
            <w:gridSpan w:val="4"/>
            <w:shd w:val="clear" w:color="auto" w:fill="BFBFBF" w:themeFill="background1" w:themeFillShade="BF"/>
            <w:vAlign w:val="center"/>
            <w:tcPrChange w:id="9617" w:author="jonathan pritchard" w:date="2025-01-23T13:49:00Z" w16du:dateUtc="2025-01-23T13:49:00Z">
              <w:tcPr>
                <w:tcW w:w="9526" w:type="dxa"/>
                <w:gridSpan w:val="4"/>
                <w:shd w:val="clear" w:color="auto" w:fill="CCFFCC"/>
                <w:vAlign w:val="center"/>
              </w:tcPr>
            </w:tcPrChange>
          </w:tcPr>
          <w:p w14:paraId="1D1282E7" w14:textId="77777777" w:rsidR="006B07D1" w:rsidRPr="004065B1" w:rsidRDefault="006B07D1" w:rsidP="008A1BCC">
            <w:r w:rsidRPr="000A066E">
              <w:rPr>
                <w:b/>
              </w:rPr>
              <w:t>Results</w:t>
            </w:r>
          </w:p>
        </w:tc>
      </w:tr>
      <w:tr w:rsidR="006B07D1" w14:paraId="09289BD7" w14:textId="77777777" w:rsidTr="008A1BCC">
        <w:trPr>
          <w:tblHeader/>
        </w:trPr>
        <w:tc>
          <w:tcPr>
            <w:tcW w:w="9526" w:type="dxa"/>
            <w:gridSpan w:val="4"/>
            <w:vAlign w:val="center"/>
          </w:tcPr>
          <w:p w14:paraId="33B00B67" w14:textId="77777777" w:rsidR="00E14EEE" w:rsidRDefault="00E14EEE" w:rsidP="00D9584F">
            <w:pPr>
              <w:jc w:val="left"/>
              <w:rPr>
                <w:i/>
              </w:rPr>
            </w:pPr>
          </w:p>
          <w:p w14:paraId="3F2270BF" w14:textId="600A1C01" w:rsidR="00CD125D" w:rsidRDefault="00D9584F" w:rsidP="00D9584F">
            <w:pPr>
              <w:jc w:val="left"/>
              <w:rPr>
                <w:i/>
              </w:rPr>
            </w:pPr>
            <w:r w:rsidRPr="00E6095F">
              <w:rPr>
                <w:i/>
              </w:rPr>
              <w:t>Confirm that the north arrow symbol is always displayed at the top left corner of the chart area, not overlapping the scale or latitude bar</w:t>
            </w:r>
            <w:r w:rsidR="00CD125D">
              <w:rPr>
                <w:i/>
              </w:rPr>
              <w:t xml:space="preserve"> when the scale bar extends to the full height of the display</w:t>
            </w:r>
          </w:p>
          <w:p w14:paraId="2F46AE36" w14:textId="77777777" w:rsidR="00CD125D" w:rsidRDefault="00CD125D" w:rsidP="00D9584F">
            <w:pPr>
              <w:jc w:val="left"/>
              <w:rPr>
                <w:i/>
              </w:rPr>
            </w:pPr>
          </w:p>
          <w:p w14:paraId="68B90716" w14:textId="274C257B" w:rsidR="006B07D1" w:rsidRDefault="00D9584F" w:rsidP="00D9584F">
            <w:pPr>
              <w:jc w:val="left"/>
              <w:rPr>
                <w:i/>
              </w:rPr>
            </w:pPr>
            <w:r w:rsidRPr="00E6095F">
              <w:rPr>
                <w:i/>
              </w:rPr>
              <w:t>I</w:t>
            </w:r>
            <w:r w:rsidR="00E6095F">
              <w:rPr>
                <w:i/>
              </w:rPr>
              <w:t xml:space="preserve">f the EUT supports </w:t>
            </w:r>
            <w:r w:rsidRPr="00E6095F">
              <w:rPr>
                <w:i/>
              </w:rPr>
              <w:t>changing to non-north up presentations confirm that the symbol realigns to north.</w:t>
            </w:r>
          </w:p>
          <w:p w14:paraId="4440E89D" w14:textId="276DA06C" w:rsidR="00E14EEE" w:rsidRPr="00E6095F" w:rsidRDefault="00E14EEE" w:rsidP="00D9584F">
            <w:pPr>
              <w:jc w:val="left"/>
              <w:rPr>
                <w:i/>
              </w:rPr>
            </w:pPr>
          </w:p>
        </w:tc>
      </w:tr>
    </w:tbl>
    <w:p w14:paraId="75EF418C" w14:textId="77777777" w:rsidR="006B07D1" w:rsidRDefault="006B07D1" w:rsidP="006B07D1"/>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9618" w:author="jonathan pritchard" w:date="2025-01-23T13:49:00Z" w16du:dateUtc="2025-01-23T13:49: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9619">
          <w:tblGrid>
            <w:gridCol w:w="2381"/>
            <w:gridCol w:w="2381"/>
            <w:gridCol w:w="2382"/>
            <w:gridCol w:w="2382"/>
          </w:tblGrid>
        </w:tblGridChange>
      </w:tblGrid>
      <w:tr w:rsidR="00D9584F" w14:paraId="1FD9A558" w14:textId="77777777" w:rsidTr="00251401">
        <w:trPr>
          <w:trHeight w:val="454"/>
          <w:tblHeader/>
          <w:trPrChange w:id="9620" w:author="jonathan pritchard" w:date="2025-01-23T13:49:00Z" w16du:dateUtc="2025-01-23T13:49:00Z">
            <w:trPr>
              <w:trHeight w:val="454"/>
              <w:tblHeader/>
            </w:trPr>
          </w:trPrChange>
        </w:trPr>
        <w:tc>
          <w:tcPr>
            <w:tcW w:w="2381" w:type="dxa"/>
            <w:shd w:val="clear" w:color="auto" w:fill="BFBFBF" w:themeFill="background1" w:themeFillShade="BF"/>
            <w:vAlign w:val="center"/>
            <w:tcPrChange w:id="9621" w:author="jonathan pritchard" w:date="2025-01-23T13:49:00Z" w16du:dateUtc="2025-01-23T13:49:00Z">
              <w:tcPr>
                <w:tcW w:w="2381" w:type="dxa"/>
                <w:shd w:val="clear" w:color="auto" w:fill="CCFFCC"/>
                <w:vAlign w:val="center"/>
              </w:tcPr>
            </w:tcPrChange>
          </w:tcPr>
          <w:p w14:paraId="76B28BC5" w14:textId="77777777" w:rsidR="00D9584F" w:rsidRPr="004065B1" w:rsidRDefault="00D9584F" w:rsidP="00D9584F">
            <w:r w:rsidRPr="000A066E">
              <w:rPr>
                <w:b/>
              </w:rPr>
              <w:t>Test Reference</w:t>
            </w:r>
          </w:p>
        </w:tc>
        <w:tc>
          <w:tcPr>
            <w:tcW w:w="2381" w:type="dxa"/>
            <w:shd w:val="clear" w:color="auto" w:fill="FFFFFF" w:themeFill="background1"/>
            <w:vAlign w:val="center"/>
            <w:tcPrChange w:id="9622" w:author="jonathan pritchard" w:date="2025-01-23T13:49:00Z" w16du:dateUtc="2025-01-23T13:49:00Z">
              <w:tcPr>
                <w:tcW w:w="2381" w:type="dxa"/>
                <w:shd w:val="clear" w:color="auto" w:fill="CCFFCC"/>
                <w:vAlign w:val="center"/>
              </w:tcPr>
            </w:tcPrChange>
          </w:tcPr>
          <w:p w14:paraId="3AA904C5" w14:textId="02F75939" w:rsidR="00D9584F" w:rsidRPr="004065B1" w:rsidRDefault="002E1A67" w:rsidP="00D9584F">
            <w:r>
              <w:t>ModeOrientation2</w:t>
            </w:r>
          </w:p>
        </w:tc>
        <w:tc>
          <w:tcPr>
            <w:tcW w:w="2382" w:type="dxa"/>
            <w:shd w:val="clear" w:color="auto" w:fill="BFBFBF" w:themeFill="background1" w:themeFillShade="BF"/>
            <w:vAlign w:val="center"/>
            <w:tcPrChange w:id="9623" w:author="jonathan pritchard" w:date="2025-01-23T13:49:00Z" w16du:dateUtc="2025-01-23T13:49:00Z">
              <w:tcPr>
                <w:tcW w:w="2382" w:type="dxa"/>
                <w:shd w:val="clear" w:color="auto" w:fill="CCFFCC"/>
                <w:vAlign w:val="center"/>
              </w:tcPr>
            </w:tcPrChange>
          </w:tcPr>
          <w:p w14:paraId="0128CB51" w14:textId="77777777" w:rsidR="00D9584F" w:rsidRPr="004065B1" w:rsidRDefault="00D9584F" w:rsidP="00D9584F">
            <w:r w:rsidRPr="000A066E">
              <w:rPr>
                <w:b/>
              </w:rPr>
              <w:t>IHO Reference</w:t>
            </w:r>
          </w:p>
        </w:tc>
        <w:tc>
          <w:tcPr>
            <w:tcW w:w="2382" w:type="dxa"/>
            <w:shd w:val="clear" w:color="auto" w:fill="FFFFFF" w:themeFill="background1"/>
            <w:vAlign w:val="center"/>
            <w:tcPrChange w:id="9624" w:author="jonathan pritchard" w:date="2025-01-23T13:49:00Z" w16du:dateUtc="2025-01-23T13:49:00Z">
              <w:tcPr>
                <w:tcW w:w="2382" w:type="dxa"/>
                <w:shd w:val="clear" w:color="auto" w:fill="CCFFCC"/>
                <w:vAlign w:val="center"/>
              </w:tcPr>
            </w:tcPrChange>
          </w:tcPr>
          <w:p w14:paraId="1DD882D5" w14:textId="50B22613" w:rsidR="00FE7D68" w:rsidRDefault="00FE7D68" w:rsidP="00FE7D68">
            <w:pPr>
              <w:widowControl/>
              <w:spacing w:line="240" w:lineRule="auto"/>
              <w:rPr>
                <w:rFonts w:ascii="Calibri" w:hAnsi="Calibri" w:cs="Calibri"/>
                <w:snapToGrid/>
                <w:color w:val="000000"/>
                <w:sz w:val="22"/>
                <w:szCs w:val="22"/>
              </w:rPr>
            </w:pPr>
          </w:p>
          <w:p w14:paraId="150C9C6C" w14:textId="66268159" w:rsidR="00D9584F" w:rsidRPr="004065B1" w:rsidRDefault="00D9584F" w:rsidP="00D9584F"/>
        </w:tc>
      </w:tr>
      <w:tr w:rsidR="00D9584F" w14:paraId="16961EE7" w14:textId="77777777" w:rsidTr="00B43777">
        <w:trPr>
          <w:tblHeader/>
          <w:trPrChange w:id="9625" w:author="jonathan pritchard" w:date="2025-01-23T13:49:00Z" w16du:dateUtc="2025-01-23T13:49:00Z">
            <w:trPr>
              <w:tblHeader/>
            </w:trPr>
          </w:trPrChange>
        </w:trPr>
        <w:tc>
          <w:tcPr>
            <w:tcW w:w="9526" w:type="dxa"/>
            <w:gridSpan w:val="4"/>
            <w:shd w:val="clear" w:color="auto" w:fill="BFBFBF" w:themeFill="background1" w:themeFillShade="BF"/>
            <w:vAlign w:val="center"/>
            <w:tcPrChange w:id="9626" w:author="jonathan pritchard" w:date="2025-01-23T13:49:00Z" w16du:dateUtc="2025-01-23T13:49:00Z">
              <w:tcPr>
                <w:tcW w:w="9526" w:type="dxa"/>
                <w:gridSpan w:val="4"/>
                <w:shd w:val="clear" w:color="auto" w:fill="CCFFCC"/>
                <w:vAlign w:val="center"/>
              </w:tcPr>
            </w:tcPrChange>
          </w:tcPr>
          <w:p w14:paraId="7BA8D23B" w14:textId="77777777" w:rsidR="00D9584F" w:rsidRDefault="00D9584F" w:rsidP="00D9584F">
            <w:r w:rsidRPr="000A066E">
              <w:rPr>
                <w:b/>
              </w:rPr>
              <w:t>Test description</w:t>
            </w:r>
          </w:p>
        </w:tc>
      </w:tr>
      <w:tr w:rsidR="00D9584F" w14:paraId="772183A6" w14:textId="77777777" w:rsidTr="00D9584F">
        <w:trPr>
          <w:tblHeader/>
        </w:trPr>
        <w:tc>
          <w:tcPr>
            <w:tcW w:w="9526" w:type="dxa"/>
            <w:gridSpan w:val="4"/>
            <w:vAlign w:val="center"/>
          </w:tcPr>
          <w:p w14:paraId="182C50B9" w14:textId="77777777" w:rsidR="00D9584F" w:rsidRPr="00E6095F" w:rsidRDefault="00D9584F" w:rsidP="00D9584F">
            <w:pPr>
              <w:rPr>
                <w:i/>
              </w:rPr>
            </w:pPr>
            <w:r w:rsidRPr="00E6095F">
              <w:rPr>
                <w:i/>
              </w:rPr>
              <w:t>True motion operation.</w:t>
            </w:r>
          </w:p>
        </w:tc>
      </w:tr>
      <w:tr w:rsidR="00D9584F" w14:paraId="19521D2F" w14:textId="77777777" w:rsidTr="00B43777">
        <w:trPr>
          <w:tblHeader/>
          <w:trPrChange w:id="9627" w:author="jonathan pritchard" w:date="2025-01-23T13:49:00Z" w16du:dateUtc="2025-01-23T13:49:00Z">
            <w:trPr>
              <w:tblHeader/>
            </w:trPr>
          </w:trPrChange>
        </w:trPr>
        <w:tc>
          <w:tcPr>
            <w:tcW w:w="9526" w:type="dxa"/>
            <w:gridSpan w:val="4"/>
            <w:shd w:val="clear" w:color="auto" w:fill="BFBFBF" w:themeFill="background1" w:themeFillShade="BF"/>
            <w:vAlign w:val="center"/>
            <w:tcPrChange w:id="9628" w:author="jonathan pritchard" w:date="2025-01-23T13:49:00Z" w16du:dateUtc="2025-01-23T13:49:00Z">
              <w:tcPr>
                <w:tcW w:w="9526" w:type="dxa"/>
                <w:gridSpan w:val="4"/>
                <w:shd w:val="clear" w:color="auto" w:fill="CCFFCC"/>
                <w:vAlign w:val="center"/>
              </w:tcPr>
            </w:tcPrChange>
          </w:tcPr>
          <w:p w14:paraId="5BC46B38" w14:textId="77777777" w:rsidR="00D9584F" w:rsidRPr="004065B1" w:rsidRDefault="00D9584F" w:rsidP="00D9584F">
            <w:r w:rsidRPr="000A066E">
              <w:rPr>
                <w:b/>
              </w:rPr>
              <w:t>Setup</w:t>
            </w:r>
          </w:p>
        </w:tc>
      </w:tr>
      <w:tr w:rsidR="00D9584F" w14:paraId="07EA29C8" w14:textId="77777777" w:rsidTr="00D9584F">
        <w:trPr>
          <w:tblHeader/>
        </w:trPr>
        <w:tc>
          <w:tcPr>
            <w:tcW w:w="9526" w:type="dxa"/>
            <w:gridSpan w:val="4"/>
            <w:vAlign w:val="center"/>
          </w:tcPr>
          <w:p w14:paraId="770277DF" w14:textId="77777777" w:rsidR="00A20642" w:rsidRDefault="00D9584F" w:rsidP="00A20642">
            <w:r w:rsidRPr="00E6095F">
              <w:rPr>
                <w:i/>
              </w:rPr>
              <w:t>As for</w:t>
            </w:r>
            <w:r w:rsidR="00A20642">
              <w:rPr>
                <w:i/>
              </w:rPr>
              <w:t xml:space="preserve"> </w:t>
            </w:r>
            <w:proofErr w:type="spellStart"/>
            <w:r w:rsidR="00A20642">
              <w:t>ModeOrientation</w:t>
            </w:r>
            <w:proofErr w:type="spellEnd"/>
          </w:p>
          <w:p w14:paraId="7E3665BE" w14:textId="34BD97C1" w:rsidR="00D9584F" w:rsidRPr="00E6095F" w:rsidRDefault="00D9584F" w:rsidP="00D9584F">
            <w:pPr>
              <w:rPr>
                <w:i/>
              </w:rPr>
            </w:pPr>
          </w:p>
        </w:tc>
      </w:tr>
      <w:tr w:rsidR="00D9584F" w14:paraId="7B7EEAF0" w14:textId="77777777" w:rsidTr="00B43777">
        <w:trPr>
          <w:tblHeader/>
          <w:trPrChange w:id="9629" w:author="jonathan pritchard" w:date="2025-01-23T13:49:00Z" w16du:dateUtc="2025-01-23T13:49:00Z">
            <w:trPr>
              <w:tblHeader/>
            </w:trPr>
          </w:trPrChange>
        </w:trPr>
        <w:tc>
          <w:tcPr>
            <w:tcW w:w="9526" w:type="dxa"/>
            <w:gridSpan w:val="4"/>
            <w:shd w:val="clear" w:color="auto" w:fill="BFBFBF" w:themeFill="background1" w:themeFillShade="BF"/>
            <w:vAlign w:val="center"/>
            <w:tcPrChange w:id="9630" w:author="jonathan pritchard" w:date="2025-01-23T13:49:00Z" w16du:dateUtc="2025-01-23T13:49:00Z">
              <w:tcPr>
                <w:tcW w:w="9526" w:type="dxa"/>
                <w:gridSpan w:val="4"/>
                <w:shd w:val="clear" w:color="auto" w:fill="CCFFCC"/>
                <w:vAlign w:val="center"/>
              </w:tcPr>
            </w:tcPrChange>
          </w:tcPr>
          <w:p w14:paraId="3D518598" w14:textId="77777777" w:rsidR="00D9584F" w:rsidRPr="004065B1" w:rsidRDefault="00D9584F" w:rsidP="00D9584F">
            <w:r w:rsidRPr="000A066E">
              <w:rPr>
                <w:b/>
              </w:rPr>
              <w:t>Action</w:t>
            </w:r>
          </w:p>
        </w:tc>
      </w:tr>
      <w:tr w:rsidR="00D9584F" w14:paraId="69D1CA80" w14:textId="77777777" w:rsidTr="00D9584F">
        <w:trPr>
          <w:tblHeader/>
        </w:trPr>
        <w:tc>
          <w:tcPr>
            <w:tcW w:w="9526" w:type="dxa"/>
            <w:gridSpan w:val="4"/>
            <w:vAlign w:val="center"/>
          </w:tcPr>
          <w:p w14:paraId="4F07E768" w14:textId="77777777" w:rsidR="00D9584F" w:rsidRPr="00E6095F" w:rsidRDefault="00D9584F" w:rsidP="002164D3">
            <w:pPr>
              <w:jc w:val="left"/>
              <w:rPr>
                <w:i/>
              </w:rPr>
            </w:pPr>
            <w:r w:rsidRPr="00E6095F">
              <w:rPr>
                <w:i/>
              </w:rPr>
              <w:t>Ensure that true motion is provided.</w:t>
            </w:r>
          </w:p>
          <w:p w14:paraId="7D45621C" w14:textId="77777777" w:rsidR="00D9584F" w:rsidRPr="00E6095F" w:rsidRDefault="00D9584F" w:rsidP="002164D3">
            <w:pPr>
              <w:jc w:val="left"/>
              <w:rPr>
                <w:i/>
              </w:rPr>
            </w:pPr>
            <w:r w:rsidRPr="00E6095F">
              <w:rPr>
                <w:i/>
              </w:rPr>
              <w:t>Reset the display and check that the generation of the neighbouring area takes place automatically at a distance selected by the Mariner.</w:t>
            </w:r>
          </w:p>
        </w:tc>
      </w:tr>
      <w:tr w:rsidR="00D9584F" w14:paraId="66364CB9" w14:textId="77777777" w:rsidTr="00B43777">
        <w:trPr>
          <w:tblHeader/>
          <w:trPrChange w:id="9631" w:author="jonathan pritchard" w:date="2025-01-23T13:49:00Z" w16du:dateUtc="2025-01-23T13:49:00Z">
            <w:trPr>
              <w:tblHeader/>
            </w:trPr>
          </w:trPrChange>
        </w:trPr>
        <w:tc>
          <w:tcPr>
            <w:tcW w:w="9526" w:type="dxa"/>
            <w:gridSpan w:val="4"/>
            <w:shd w:val="clear" w:color="auto" w:fill="BFBFBF" w:themeFill="background1" w:themeFillShade="BF"/>
            <w:vAlign w:val="center"/>
            <w:tcPrChange w:id="9632" w:author="jonathan pritchard" w:date="2025-01-23T13:49:00Z" w16du:dateUtc="2025-01-23T13:49:00Z">
              <w:tcPr>
                <w:tcW w:w="9526" w:type="dxa"/>
                <w:gridSpan w:val="4"/>
                <w:shd w:val="clear" w:color="auto" w:fill="CCFFCC"/>
                <w:vAlign w:val="center"/>
              </w:tcPr>
            </w:tcPrChange>
          </w:tcPr>
          <w:p w14:paraId="305273EE" w14:textId="77777777" w:rsidR="00D9584F" w:rsidRPr="004065B1" w:rsidRDefault="00D9584F" w:rsidP="00D9584F">
            <w:r w:rsidRPr="000A066E">
              <w:rPr>
                <w:b/>
              </w:rPr>
              <w:t>Results</w:t>
            </w:r>
          </w:p>
        </w:tc>
      </w:tr>
      <w:tr w:rsidR="00D9584F" w14:paraId="0ABA6142" w14:textId="77777777" w:rsidTr="00D9584F">
        <w:trPr>
          <w:tblHeader/>
        </w:trPr>
        <w:tc>
          <w:tcPr>
            <w:tcW w:w="9526" w:type="dxa"/>
            <w:gridSpan w:val="4"/>
            <w:vAlign w:val="center"/>
          </w:tcPr>
          <w:p w14:paraId="4C2A3830" w14:textId="77777777" w:rsidR="00D9584F" w:rsidRPr="00E6095F" w:rsidRDefault="00D9584F" w:rsidP="00D9584F">
            <w:pPr>
              <w:jc w:val="left"/>
              <w:rPr>
                <w:i/>
              </w:rPr>
            </w:pPr>
            <w:r w:rsidRPr="00E6095F">
              <w:rPr>
                <w:i/>
              </w:rPr>
              <w:t>Confirm that true motion operation is provided and that the generation of the neighbouring area takes place automatically at a distance selected by the Mariner.</w:t>
            </w:r>
          </w:p>
        </w:tc>
      </w:tr>
    </w:tbl>
    <w:p w14:paraId="2B31CFF5" w14:textId="77777777" w:rsidR="00D9584F" w:rsidRDefault="00D9584F" w:rsidP="00D9584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9633" w:author="jonathan pritchard" w:date="2025-01-23T13:49:00Z" w16du:dateUtc="2025-01-23T13:49: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9634">
          <w:tblGrid>
            <w:gridCol w:w="2381"/>
            <w:gridCol w:w="2381"/>
            <w:gridCol w:w="2382"/>
            <w:gridCol w:w="2382"/>
          </w:tblGrid>
        </w:tblGridChange>
      </w:tblGrid>
      <w:tr w:rsidR="00D9584F" w14:paraId="55632602" w14:textId="77777777" w:rsidTr="00251401">
        <w:trPr>
          <w:trHeight w:val="454"/>
          <w:tblHeader/>
          <w:trPrChange w:id="9635" w:author="jonathan pritchard" w:date="2025-01-23T13:49:00Z" w16du:dateUtc="2025-01-23T13:49:00Z">
            <w:trPr>
              <w:trHeight w:val="454"/>
              <w:tblHeader/>
            </w:trPr>
          </w:trPrChange>
        </w:trPr>
        <w:tc>
          <w:tcPr>
            <w:tcW w:w="2381" w:type="dxa"/>
            <w:shd w:val="clear" w:color="auto" w:fill="BFBFBF" w:themeFill="background1" w:themeFillShade="BF"/>
            <w:vAlign w:val="center"/>
            <w:tcPrChange w:id="9636" w:author="jonathan pritchard" w:date="2025-01-23T13:49:00Z" w16du:dateUtc="2025-01-23T13:49:00Z">
              <w:tcPr>
                <w:tcW w:w="2381" w:type="dxa"/>
                <w:shd w:val="clear" w:color="auto" w:fill="CCFFCC"/>
                <w:vAlign w:val="center"/>
              </w:tcPr>
            </w:tcPrChange>
          </w:tcPr>
          <w:p w14:paraId="3103BF93" w14:textId="77777777" w:rsidR="00D9584F" w:rsidRPr="004065B1" w:rsidRDefault="00D9584F" w:rsidP="00D9584F">
            <w:r w:rsidRPr="000A066E">
              <w:rPr>
                <w:b/>
              </w:rPr>
              <w:t>Test Reference</w:t>
            </w:r>
          </w:p>
        </w:tc>
        <w:tc>
          <w:tcPr>
            <w:tcW w:w="2381" w:type="dxa"/>
            <w:shd w:val="clear" w:color="auto" w:fill="FFFFFF" w:themeFill="background1"/>
            <w:vAlign w:val="center"/>
            <w:tcPrChange w:id="9637" w:author="jonathan pritchard" w:date="2025-01-23T13:49:00Z" w16du:dateUtc="2025-01-23T13:49:00Z">
              <w:tcPr>
                <w:tcW w:w="2381" w:type="dxa"/>
                <w:shd w:val="clear" w:color="auto" w:fill="CCFFCC"/>
                <w:vAlign w:val="center"/>
              </w:tcPr>
            </w:tcPrChange>
          </w:tcPr>
          <w:p w14:paraId="77D92E82" w14:textId="3A6274CD" w:rsidR="00D9584F" w:rsidRPr="004065B1" w:rsidRDefault="002E1A67" w:rsidP="00D9584F">
            <w:r>
              <w:t>ModeOrientation3</w:t>
            </w:r>
          </w:p>
        </w:tc>
        <w:tc>
          <w:tcPr>
            <w:tcW w:w="2382" w:type="dxa"/>
            <w:shd w:val="clear" w:color="auto" w:fill="BFBFBF" w:themeFill="background1" w:themeFillShade="BF"/>
            <w:vAlign w:val="center"/>
            <w:tcPrChange w:id="9638" w:author="jonathan pritchard" w:date="2025-01-23T13:49:00Z" w16du:dateUtc="2025-01-23T13:49:00Z">
              <w:tcPr>
                <w:tcW w:w="2382" w:type="dxa"/>
                <w:shd w:val="clear" w:color="auto" w:fill="CCFFCC"/>
                <w:vAlign w:val="center"/>
              </w:tcPr>
            </w:tcPrChange>
          </w:tcPr>
          <w:p w14:paraId="61DA35B3" w14:textId="77777777" w:rsidR="00D9584F" w:rsidRPr="004065B1" w:rsidRDefault="00D9584F" w:rsidP="00D9584F">
            <w:r w:rsidRPr="000A066E">
              <w:rPr>
                <w:b/>
              </w:rPr>
              <w:t>IHO Reference</w:t>
            </w:r>
          </w:p>
        </w:tc>
        <w:tc>
          <w:tcPr>
            <w:tcW w:w="2382" w:type="dxa"/>
            <w:shd w:val="clear" w:color="auto" w:fill="FFFFFF" w:themeFill="background1"/>
            <w:vAlign w:val="center"/>
            <w:tcPrChange w:id="9639" w:author="jonathan pritchard" w:date="2025-01-23T13:49:00Z" w16du:dateUtc="2025-01-23T13:49:00Z">
              <w:tcPr>
                <w:tcW w:w="2382" w:type="dxa"/>
                <w:shd w:val="clear" w:color="auto" w:fill="CCFFCC"/>
                <w:vAlign w:val="center"/>
              </w:tcPr>
            </w:tcPrChange>
          </w:tcPr>
          <w:p w14:paraId="0B4AF344" w14:textId="62A8CC23" w:rsidR="00D9584F" w:rsidRPr="00251401" w:rsidRDefault="00D9584F" w:rsidP="00251401">
            <w:pPr>
              <w:widowControl/>
              <w:spacing w:line="240" w:lineRule="auto"/>
              <w:rPr>
                <w:rFonts w:ascii="Calibri" w:hAnsi="Calibri" w:cs="Calibri"/>
                <w:snapToGrid/>
                <w:color w:val="000000"/>
                <w:sz w:val="22"/>
                <w:szCs w:val="22"/>
              </w:rPr>
            </w:pPr>
          </w:p>
        </w:tc>
      </w:tr>
      <w:tr w:rsidR="00D9584F" w14:paraId="7BE9DF88" w14:textId="77777777" w:rsidTr="00B43777">
        <w:trPr>
          <w:tblHeader/>
          <w:trPrChange w:id="9640" w:author="jonathan pritchard" w:date="2025-01-23T13:49:00Z" w16du:dateUtc="2025-01-23T13:49:00Z">
            <w:trPr>
              <w:tblHeader/>
            </w:trPr>
          </w:trPrChange>
        </w:trPr>
        <w:tc>
          <w:tcPr>
            <w:tcW w:w="9526" w:type="dxa"/>
            <w:gridSpan w:val="4"/>
            <w:shd w:val="clear" w:color="auto" w:fill="BFBFBF" w:themeFill="background1" w:themeFillShade="BF"/>
            <w:vAlign w:val="center"/>
            <w:tcPrChange w:id="9641" w:author="jonathan pritchard" w:date="2025-01-23T13:49:00Z" w16du:dateUtc="2025-01-23T13:49:00Z">
              <w:tcPr>
                <w:tcW w:w="9526" w:type="dxa"/>
                <w:gridSpan w:val="4"/>
                <w:shd w:val="clear" w:color="auto" w:fill="CCFFCC"/>
                <w:vAlign w:val="center"/>
              </w:tcPr>
            </w:tcPrChange>
          </w:tcPr>
          <w:p w14:paraId="57B5FE4E" w14:textId="77777777" w:rsidR="00D9584F" w:rsidRDefault="00D9584F" w:rsidP="00D9584F">
            <w:r w:rsidRPr="000A066E">
              <w:rPr>
                <w:b/>
              </w:rPr>
              <w:t>Test description</w:t>
            </w:r>
          </w:p>
        </w:tc>
      </w:tr>
      <w:tr w:rsidR="00D9584F" w14:paraId="401004DE" w14:textId="77777777" w:rsidTr="00D9584F">
        <w:trPr>
          <w:tblHeader/>
        </w:trPr>
        <w:tc>
          <w:tcPr>
            <w:tcW w:w="9526" w:type="dxa"/>
            <w:gridSpan w:val="4"/>
            <w:vAlign w:val="center"/>
          </w:tcPr>
          <w:p w14:paraId="56316582" w14:textId="77777777" w:rsidR="00D9584F" w:rsidRPr="00E6095F" w:rsidRDefault="00D9584F" w:rsidP="00D9584F">
            <w:pPr>
              <w:rPr>
                <w:i/>
              </w:rPr>
            </w:pPr>
            <w:r w:rsidRPr="00E6095F">
              <w:rPr>
                <w:i/>
              </w:rPr>
              <w:t>Manual adjustment of chart display area and own ship position.</w:t>
            </w:r>
          </w:p>
        </w:tc>
      </w:tr>
      <w:tr w:rsidR="00D9584F" w14:paraId="6E2C3EF8" w14:textId="77777777" w:rsidTr="00B43777">
        <w:trPr>
          <w:tblHeader/>
          <w:trPrChange w:id="9642" w:author="jonathan pritchard" w:date="2025-01-23T13:49:00Z" w16du:dateUtc="2025-01-23T13:49:00Z">
            <w:trPr>
              <w:tblHeader/>
            </w:trPr>
          </w:trPrChange>
        </w:trPr>
        <w:tc>
          <w:tcPr>
            <w:tcW w:w="9526" w:type="dxa"/>
            <w:gridSpan w:val="4"/>
            <w:shd w:val="clear" w:color="auto" w:fill="BFBFBF" w:themeFill="background1" w:themeFillShade="BF"/>
            <w:vAlign w:val="center"/>
            <w:tcPrChange w:id="9643" w:author="jonathan pritchard" w:date="2025-01-23T13:49:00Z" w16du:dateUtc="2025-01-23T13:49:00Z">
              <w:tcPr>
                <w:tcW w:w="9526" w:type="dxa"/>
                <w:gridSpan w:val="4"/>
                <w:shd w:val="clear" w:color="auto" w:fill="CCFFCC"/>
                <w:vAlign w:val="center"/>
              </w:tcPr>
            </w:tcPrChange>
          </w:tcPr>
          <w:p w14:paraId="41978DEB" w14:textId="77777777" w:rsidR="00D9584F" w:rsidRPr="004065B1" w:rsidRDefault="00D9584F" w:rsidP="00D9584F">
            <w:r w:rsidRPr="000A066E">
              <w:rPr>
                <w:b/>
              </w:rPr>
              <w:t>Setup</w:t>
            </w:r>
          </w:p>
        </w:tc>
      </w:tr>
      <w:tr w:rsidR="00D9584F" w14:paraId="586CA3AC" w14:textId="77777777" w:rsidTr="00D9584F">
        <w:trPr>
          <w:tblHeader/>
        </w:trPr>
        <w:tc>
          <w:tcPr>
            <w:tcW w:w="9526" w:type="dxa"/>
            <w:gridSpan w:val="4"/>
            <w:vAlign w:val="center"/>
          </w:tcPr>
          <w:p w14:paraId="356B93E7" w14:textId="77777777" w:rsidR="00A20642" w:rsidRDefault="00D9584F" w:rsidP="00A20642">
            <w:r w:rsidRPr="00E6095F">
              <w:rPr>
                <w:i/>
              </w:rPr>
              <w:t xml:space="preserve">As for </w:t>
            </w:r>
            <w:proofErr w:type="spellStart"/>
            <w:r w:rsidR="00A20642">
              <w:t>ModeOrientation</w:t>
            </w:r>
            <w:proofErr w:type="spellEnd"/>
          </w:p>
          <w:p w14:paraId="32789EB0" w14:textId="7B15CF52" w:rsidR="00D9584F" w:rsidRPr="00E6095F" w:rsidRDefault="00D9584F" w:rsidP="00D9584F">
            <w:pPr>
              <w:rPr>
                <w:i/>
              </w:rPr>
            </w:pPr>
          </w:p>
        </w:tc>
      </w:tr>
      <w:tr w:rsidR="00D9584F" w14:paraId="73DA6D6E" w14:textId="77777777" w:rsidTr="00B43777">
        <w:trPr>
          <w:tblHeader/>
          <w:trPrChange w:id="9644" w:author="jonathan pritchard" w:date="2025-01-23T13:49:00Z" w16du:dateUtc="2025-01-23T13:49:00Z">
            <w:trPr>
              <w:tblHeader/>
            </w:trPr>
          </w:trPrChange>
        </w:trPr>
        <w:tc>
          <w:tcPr>
            <w:tcW w:w="9526" w:type="dxa"/>
            <w:gridSpan w:val="4"/>
            <w:shd w:val="clear" w:color="auto" w:fill="BFBFBF" w:themeFill="background1" w:themeFillShade="BF"/>
            <w:vAlign w:val="center"/>
            <w:tcPrChange w:id="9645" w:author="jonathan pritchard" w:date="2025-01-23T13:49:00Z" w16du:dateUtc="2025-01-23T13:49:00Z">
              <w:tcPr>
                <w:tcW w:w="9526" w:type="dxa"/>
                <w:gridSpan w:val="4"/>
                <w:shd w:val="clear" w:color="auto" w:fill="CCFFCC"/>
                <w:vAlign w:val="center"/>
              </w:tcPr>
            </w:tcPrChange>
          </w:tcPr>
          <w:p w14:paraId="5ACFE03D" w14:textId="77777777" w:rsidR="00D9584F" w:rsidRPr="004065B1" w:rsidRDefault="00D9584F" w:rsidP="00D9584F">
            <w:r w:rsidRPr="000A066E">
              <w:rPr>
                <w:b/>
              </w:rPr>
              <w:t>Action</w:t>
            </w:r>
          </w:p>
        </w:tc>
      </w:tr>
      <w:tr w:rsidR="00D9584F" w14:paraId="54499B5E" w14:textId="77777777" w:rsidTr="00D9584F">
        <w:trPr>
          <w:tblHeader/>
        </w:trPr>
        <w:tc>
          <w:tcPr>
            <w:tcW w:w="9526" w:type="dxa"/>
            <w:gridSpan w:val="4"/>
            <w:vAlign w:val="center"/>
          </w:tcPr>
          <w:p w14:paraId="1DA51D08" w14:textId="77777777" w:rsidR="00D9584F" w:rsidRPr="00E6095F" w:rsidRDefault="00D9584F" w:rsidP="00D9584F">
            <w:pPr>
              <w:rPr>
                <w:i/>
              </w:rPr>
            </w:pPr>
            <w:r w:rsidRPr="00E6095F">
              <w:rPr>
                <w:i/>
              </w:rPr>
              <w:t>Manually adjust the chart display area.</w:t>
            </w:r>
          </w:p>
          <w:p w14:paraId="62579059" w14:textId="77777777" w:rsidR="00D9584F" w:rsidRPr="00E6095F" w:rsidRDefault="00D9584F" w:rsidP="00D9584F">
            <w:pPr>
              <w:rPr>
                <w:i/>
              </w:rPr>
            </w:pPr>
            <w:r w:rsidRPr="00E6095F">
              <w:rPr>
                <w:i/>
              </w:rPr>
              <w:t>Change the position of own ship relative to the edge of the display.</w:t>
            </w:r>
          </w:p>
        </w:tc>
      </w:tr>
      <w:tr w:rsidR="00D9584F" w14:paraId="21D6D1BC" w14:textId="77777777" w:rsidTr="00B43777">
        <w:trPr>
          <w:tblHeader/>
          <w:trPrChange w:id="9646" w:author="jonathan pritchard" w:date="2025-01-23T13:49:00Z" w16du:dateUtc="2025-01-23T13:49:00Z">
            <w:trPr>
              <w:tblHeader/>
            </w:trPr>
          </w:trPrChange>
        </w:trPr>
        <w:tc>
          <w:tcPr>
            <w:tcW w:w="9526" w:type="dxa"/>
            <w:gridSpan w:val="4"/>
            <w:shd w:val="clear" w:color="auto" w:fill="BFBFBF" w:themeFill="background1" w:themeFillShade="BF"/>
            <w:vAlign w:val="center"/>
            <w:tcPrChange w:id="9647" w:author="jonathan pritchard" w:date="2025-01-23T13:49:00Z" w16du:dateUtc="2025-01-23T13:49:00Z">
              <w:tcPr>
                <w:tcW w:w="9526" w:type="dxa"/>
                <w:gridSpan w:val="4"/>
                <w:shd w:val="clear" w:color="auto" w:fill="CCFFCC"/>
                <w:vAlign w:val="center"/>
              </w:tcPr>
            </w:tcPrChange>
          </w:tcPr>
          <w:p w14:paraId="26DA5AB6" w14:textId="77777777" w:rsidR="00D9584F" w:rsidRPr="004065B1" w:rsidRDefault="00D9584F" w:rsidP="00D9584F">
            <w:r w:rsidRPr="000A066E">
              <w:rPr>
                <w:b/>
              </w:rPr>
              <w:t>Results</w:t>
            </w:r>
          </w:p>
        </w:tc>
      </w:tr>
      <w:tr w:rsidR="00D9584F" w14:paraId="24790991" w14:textId="77777777" w:rsidTr="00D9584F">
        <w:trPr>
          <w:tblHeader/>
        </w:trPr>
        <w:tc>
          <w:tcPr>
            <w:tcW w:w="9526" w:type="dxa"/>
            <w:gridSpan w:val="4"/>
            <w:vAlign w:val="center"/>
          </w:tcPr>
          <w:p w14:paraId="4938D610" w14:textId="77777777" w:rsidR="00D9584F" w:rsidRPr="00E6095F" w:rsidRDefault="00D9584F" w:rsidP="00D9584F">
            <w:pPr>
              <w:jc w:val="left"/>
              <w:rPr>
                <w:i/>
              </w:rPr>
            </w:pPr>
            <w:r w:rsidRPr="00E6095F">
              <w:rPr>
                <w:i/>
              </w:rPr>
              <w:t>Confirm that it is possible to change manually the chart area and the position of own ship relative to the edge of the display.</w:t>
            </w:r>
          </w:p>
        </w:tc>
      </w:tr>
    </w:tbl>
    <w:p w14:paraId="5270CCC7" w14:textId="77777777" w:rsidR="00D9584F" w:rsidRDefault="00D9584F" w:rsidP="00D9584F"/>
    <w:p w14:paraId="4C6CC49C" w14:textId="77777777" w:rsidR="00F156D5" w:rsidRDefault="00F156D5" w:rsidP="00D9584F">
      <w:r>
        <w:br w:type="page"/>
      </w:r>
    </w:p>
    <w:p w14:paraId="4BFB6D19" w14:textId="77777777" w:rsidR="00D9584F" w:rsidRDefault="00D9584F" w:rsidP="00D9584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9648" w:author="jonathan pritchard" w:date="2025-01-23T13:49:00Z" w16du:dateUtc="2025-01-23T13:49: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9649">
          <w:tblGrid>
            <w:gridCol w:w="2381"/>
            <w:gridCol w:w="2381"/>
            <w:gridCol w:w="2382"/>
            <w:gridCol w:w="2382"/>
          </w:tblGrid>
        </w:tblGridChange>
      </w:tblGrid>
      <w:tr w:rsidR="00F156D5" w14:paraId="396A9583" w14:textId="77777777" w:rsidTr="00251401">
        <w:trPr>
          <w:trHeight w:val="454"/>
          <w:tblHeader/>
          <w:trPrChange w:id="9650" w:author="jonathan pritchard" w:date="2025-01-23T13:49:00Z" w16du:dateUtc="2025-01-23T13:49:00Z">
            <w:trPr>
              <w:trHeight w:val="454"/>
              <w:tblHeader/>
            </w:trPr>
          </w:trPrChange>
        </w:trPr>
        <w:tc>
          <w:tcPr>
            <w:tcW w:w="2381" w:type="dxa"/>
            <w:shd w:val="clear" w:color="auto" w:fill="BFBFBF" w:themeFill="background1" w:themeFillShade="BF"/>
            <w:vAlign w:val="center"/>
            <w:tcPrChange w:id="9651" w:author="jonathan pritchard" w:date="2025-01-23T13:49:00Z" w16du:dateUtc="2025-01-23T13:49:00Z">
              <w:tcPr>
                <w:tcW w:w="2381" w:type="dxa"/>
                <w:shd w:val="clear" w:color="auto" w:fill="CCFFCC"/>
                <w:vAlign w:val="center"/>
              </w:tcPr>
            </w:tcPrChange>
          </w:tcPr>
          <w:p w14:paraId="0795366C" w14:textId="77777777" w:rsidR="00F156D5" w:rsidRPr="004065B1" w:rsidRDefault="00F156D5" w:rsidP="00273E6E">
            <w:r w:rsidRPr="000A066E">
              <w:rPr>
                <w:b/>
              </w:rPr>
              <w:t>Test Reference</w:t>
            </w:r>
          </w:p>
        </w:tc>
        <w:tc>
          <w:tcPr>
            <w:tcW w:w="2381" w:type="dxa"/>
            <w:shd w:val="clear" w:color="auto" w:fill="FFFFFF" w:themeFill="background1"/>
            <w:vAlign w:val="center"/>
            <w:tcPrChange w:id="9652" w:author="jonathan pritchard" w:date="2025-01-23T13:49:00Z" w16du:dateUtc="2025-01-23T13:49:00Z">
              <w:tcPr>
                <w:tcW w:w="2381" w:type="dxa"/>
                <w:shd w:val="clear" w:color="auto" w:fill="CCFFCC"/>
                <w:vAlign w:val="center"/>
              </w:tcPr>
            </w:tcPrChange>
          </w:tcPr>
          <w:p w14:paraId="025574A7" w14:textId="3E1989F7" w:rsidR="00F156D5" w:rsidRPr="004065B1" w:rsidRDefault="002E1A67" w:rsidP="00273E6E">
            <w:proofErr w:type="spellStart"/>
            <w:r>
              <w:t>NoDataAvailable</w:t>
            </w:r>
            <w:proofErr w:type="spellEnd"/>
          </w:p>
        </w:tc>
        <w:tc>
          <w:tcPr>
            <w:tcW w:w="2382" w:type="dxa"/>
            <w:shd w:val="clear" w:color="auto" w:fill="BFBFBF" w:themeFill="background1" w:themeFillShade="BF"/>
            <w:vAlign w:val="center"/>
            <w:tcPrChange w:id="9653" w:author="jonathan pritchard" w:date="2025-01-23T13:49:00Z" w16du:dateUtc="2025-01-23T13:49:00Z">
              <w:tcPr>
                <w:tcW w:w="2382" w:type="dxa"/>
                <w:shd w:val="clear" w:color="auto" w:fill="CCFFCC"/>
                <w:vAlign w:val="center"/>
              </w:tcPr>
            </w:tcPrChange>
          </w:tcPr>
          <w:p w14:paraId="2368CC9D" w14:textId="77777777" w:rsidR="00F156D5" w:rsidRPr="004065B1" w:rsidRDefault="00F156D5" w:rsidP="00273E6E">
            <w:r w:rsidRPr="000A066E">
              <w:rPr>
                <w:b/>
              </w:rPr>
              <w:t>IHO Reference</w:t>
            </w:r>
          </w:p>
        </w:tc>
        <w:tc>
          <w:tcPr>
            <w:tcW w:w="2382" w:type="dxa"/>
            <w:shd w:val="clear" w:color="auto" w:fill="FFFFFF" w:themeFill="background1"/>
            <w:vAlign w:val="center"/>
            <w:tcPrChange w:id="9654" w:author="jonathan pritchard" w:date="2025-01-23T13:49:00Z" w16du:dateUtc="2025-01-23T13:49:00Z">
              <w:tcPr>
                <w:tcW w:w="2382" w:type="dxa"/>
                <w:shd w:val="clear" w:color="auto" w:fill="CCFFCC"/>
                <w:vAlign w:val="center"/>
              </w:tcPr>
            </w:tcPrChange>
          </w:tcPr>
          <w:p w14:paraId="067E6162" w14:textId="09706EE3" w:rsidR="00F156D5" w:rsidRPr="00251401" w:rsidRDefault="00F156D5" w:rsidP="00251401">
            <w:pPr>
              <w:widowControl/>
              <w:spacing w:line="240" w:lineRule="auto"/>
              <w:rPr>
                <w:rFonts w:ascii="Calibri" w:hAnsi="Calibri" w:cs="Calibri"/>
                <w:snapToGrid/>
                <w:color w:val="000000"/>
                <w:sz w:val="22"/>
                <w:szCs w:val="22"/>
              </w:rPr>
            </w:pPr>
          </w:p>
        </w:tc>
      </w:tr>
      <w:tr w:rsidR="00F156D5" w14:paraId="38DEADFF" w14:textId="77777777" w:rsidTr="00B43777">
        <w:trPr>
          <w:tblHeader/>
          <w:trPrChange w:id="9655" w:author="jonathan pritchard" w:date="2025-01-23T13:49:00Z" w16du:dateUtc="2025-01-23T13:49:00Z">
            <w:trPr>
              <w:tblHeader/>
            </w:trPr>
          </w:trPrChange>
        </w:trPr>
        <w:tc>
          <w:tcPr>
            <w:tcW w:w="9526" w:type="dxa"/>
            <w:gridSpan w:val="4"/>
            <w:shd w:val="clear" w:color="auto" w:fill="BFBFBF" w:themeFill="background1" w:themeFillShade="BF"/>
            <w:vAlign w:val="center"/>
            <w:tcPrChange w:id="9656" w:author="jonathan pritchard" w:date="2025-01-23T13:49:00Z" w16du:dateUtc="2025-01-23T13:49:00Z">
              <w:tcPr>
                <w:tcW w:w="9526" w:type="dxa"/>
                <w:gridSpan w:val="4"/>
                <w:shd w:val="clear" w:color="auto" w:fill="CCFFCC"/>
                <w:vAlign w:val="center"/>
              </w:tcPr>
            </w:tcPrChange>
          </w:tcPr>
          <w:p w14:paraId="48F6A32C" w14:textId="77777777" w:rsidR="00F156D5" w:rsidRDefault="00F156D5" w:rsidP="00273E6E">
            <w:r w:rsidRPr="000A066E">
              <w:rPr>
                <w:b/>
              </w:rPr>
              <w:t>Test description</w:t>
            </w:r>
          </w:p>
        </w:tc>
      </w:tr>
      <w:tr w:rsidR="00F156D5" w14:paraId="2CB26C00" w14:textId="77777777" w:rsidTr="00273E6E">
        <w:trPr>
          <w:tblHeader/>
        </w:trPr>
        <w:tc>
          <w:tcPr>
            <w:tcW w:w="9526" w:type="dxa"/>
            <w:gridSpan w:val="4"/>
            <w:vAlign w:val="center"/>
          </w:tcPr>
          <w:p w14:paraId="51C5CF66" w14:textId="77777777" w:rsidR="00F156D5" w:rsidRPr="00A358C9" w:rsidRDefault="00F156D5" w:rsidP="00273E6E">
            <w:pPr>
              <w:rPr>
                <w:i/>
              </w:rPr>
            </w:pPr>
            <w:r w:rsidRPr="00A358C9">
              <w:rPr>
                <w:i/>
              </w:rPr>
              <w:t>No ENC data available.</w:t>
            </w:r>
          </w:p>
        </w:tc>
      </w:tr>
      <w:tr w:rsidR="00F156D5" w14:paraId="3943146C" w14:textId="77777777" w:rsidTr="00B43777">
        <w:trPr>
          <w:tblHeader/>
          <w:trPrChange w:id="9657" w:author="jonathan pritchard" w:date="2025-01-23T13:49:00Z" w16du:dateUtc="2025-01-23T13:49:00Z">
            <w:trPr>
              <w:tblHeader/>
            </w:trPr>
          </w:trPrChange>
        </w:trPr>
        <w:tc>
          <w:tcPr>
            <w:tcW w:w="9526" w:type="dxa"/>
            <w:gridSpan w:val="4"/>
            <w:shd w:val="clear" w:color="auto" w:fill="BFBFBF" w:themeFill="background1" w:themeFillShade="BF"/>
            <w:vAlign w:val="center"/>
            <w:tcPrChange w:id="9658" w:author="jonathan pritchard" w:date="2025-01-23T13:49:00Z" w16du:dateUtc="2025-01-23T13:49:00Z">
              <w:tcPr>
                <w:tcW w:w="9526" w:type="dxa"/>
                <w:gridSpan w:val="4"/>
                <w:shd w:val="clear" w:color="auto" w:fill="CCFFCC"/>
                <w:vAlign w:val="center"/>
              </w:tcPr>
            </w:tcPrChange>
          </w:tcPr>
          <w:p w14:paraId="53E5FDB6" w14:textId="77777777" w:rsidR="00F156D5" w:rsidRPr="004065B1" w:rsidRDefault="00F156D5" w:rsidP="00273E6E">
            <w:r w:rsidRPr="000A066E">
              <w:rPr>
                <w:b/>
              </w:rPr>
              <w:t>Setup</w:t>
            </w:r>
          </w:p>
        </w:tc>
      </w:tr>
      <w:tr w:rsidR="00F156D5" w14:paraId="2A06BF69" w14:textId="77777777" w:rsidTr="00273E6E">
        <w:trPr>
          <w:tblHeader/>
        </w:trPr>
        <w:tc>
          <w:tcPr>
            <w:tcW w:w="9526" w:type="dxa"/>
            <w:gridSpan w:val="4"/>
            <w:vAlign w:val="center"/>
          </w:tcPr>
          <w:p w14:paraId="5F8A77B7" w14:textId="77777777" w:rsidR="00A20642" w:rsidRDefault="00F156D5" w:rsidP="00A20642">
            <w:r w:rsidRPr="00A358C9">
              <w:rPr>
                <w:i/>
              </w:rPr>
              <w:t xml:space="preserve">As for </w:t>
            </w:r>
            <w:proofErr w:type="spellStart"/>
            <w:r w:rsidR="00A20642">
              <w:t>ModeOrientation</w:t>
            </w:r>
            <w:proofErr w:type="spellEnd"/>
          </w:p>
          <w:p w14:paraId="5D733CE3" w14:textId="5E1F9B9E" w:rsidR="00F156D5" w:rsidRPr="00A358C9" w:rsidRDefault="00F156D5" w:rsidP="00F156D5">
            <w:pPr>
              <w:rPr>
                <w:i/>
              </w:rPr>
            </w:pPr>
          </w:p>
          <w:p w14:paraId="28F3BF83" w14:textId="020EDFEF" w:rsidR="00F156D5" w:rsidRPr="00A358C9" w:rsidRDefault="00F156D5" w:rsidP="00F156D5">
            <w:pPr>
              <w:rPr>
                <w:i/>
              </w:rPr>
            </w:pPr>
            <w:r w:rsidRPr="00A358C9">
              <w:rPr>
                <w:i/>
              </w:rPr>
              <w:t xml:space="preserve">Ship position as follows: 32°27.88’S </w:t>
            </w:r>
            <w:r w:rsidR="00E70490">
              <w:rPr>
                <w:i/>
              </w:rPr>
              <w:t xml:space="preserve"> </w:t>
            </w:r>
            <w:r w:rsidRPr="00A358C9">
              <w:rPr>
                <w:i/>
              </w:rPr>
              <w:t>061°20.66’E (an area with no ENC)</w:t>
            </w:r>
          </w:p>
        </w:tc>
      </w:tr>
      <w:tr w:rsidR="00F156D5" w14:paraId="2BA32882" w14:textId="77777777" w:rsidTr="00B43777">
        <w:trPr>
          <w:tblHeader/>
          <w:trPrChange w:id="9659" w:author="jonathan pritchard" w:date="2025-01-23T13:49:00Z" w16du:dateUtc="2025-01-23T13:49:00Z">
            <w:trPr>
              <w:tblHeader/>
            </w:trPr>
          </w:trPrChange>
        </w:trPr>
        <w:tc>
          <w:tcPr>
            <w:tcW w:w="9526" w:type="dxa"/>
            <w:gridSpan w:val="4"/>
            <w:shd w:val="clear" w:color="auto" w:fill="BFBFBF" w:themeFill="background1" w:themeFillShade="BF"/>
            <w:vAlign w:val="center"/>
            <w:tcPrChange w:id="9660" w:author="jonathan pritchard" w:date="2025-01-23T13:49:00Z" w16du:dateUtc="2025-01-23T13:49:00Z">
              <w:tcPr>
                <w:tcW w:w="9526" w:type="dxa"/>
                <w:gridSpan w:val="4"/>
                <w:shd w:val="clear" w:color="auto" w:fill="CCFFCC"/>
                <w:vAlign w:val="center"/>
              </w:tcPr>
            </w:tcPrChange>
          </w:tcPr>
          <w:p w14:paraId="5FE9E92C" w14:textId="77777777" w:rsidR="00F156D5" w:rsidRPr="004065B1" w:rsidRDefault="00F156D5" w:rsidP="00273E6E">
            <w:r w:rsidRPr="000A066E">
              <w:rPr>
                <w:b/>
              </w:rPr>
              <w:t>Action</w:t>
            </w:r>
          </w:p>
        </w:tc>
      </w:tr>
      <w:tr w:rsidR="00F156D5" w14:paraId="5011DDBD" w14:textId="77777777" w:rsidTr="00273E6E">
        <w:trPr>
          <w:tblHeader/>
        </w:trPr>
        <w:tc>
          <w:tcPr>
            <w:tcW w:w="9526" w:type="dxa"/>
            <w:gridSpan w:val="4"/>
            <w:vAlign w:val="center"/>
          </w:tcPr>
          <w:p w14:paraId="2D55CFCE" w14:textId="77777777" w:rsidR="00F156D5" w:rsidRPr="00A358C9" w:rsidRDefault="00F156D5" w:rsidP="00273E6E">
            <w:pPr>
              <w:rPr>
                <w:i/>
              </w:rPr>
            </w:pPr>
            <w:r w:rsidRPr="00A358C9">
              <w:rPr>
                <w:i/>
              </w:rPr>
              <w:t>Observe the display.</w:t>
            </w:r>
          </w:p>
        </w:tc>
      </w:tr>
      <w:tr w:rsidR="00F156D5" w14:paraId="06CF610C" w14:textId="77777777" w:rsidTr="00B43777">
        <w:trPr>
          <w:tblHeader/>
          <w:trPrChange w:id="9661" w:author="jonathan pritchard" w:date="2025-01-23T13:49:00Z" w16du:dateUtc="2025-01-23T13:49:00Z">
            <w:trPr>
              <w:tblHeader/>
            </w:trPr>
          </w:trPrChange>
        </w:trPr>
        <w:tc>
          <w:tcPr>
            <w:tcW w:w="9526" w:type="dxa"/>
            <w:gridSpan w:val="4"/>
            <w:shd w:val="clear" w:color="auto" w:fill="BFBFBF" w:themeFill="background1" w:themeFillShade="BF"/>
            <w:vAlign w:val="center"/>
            <w:tcPrChange w:id="9662" w:author="jonathan pritchard" w:date="2025-01-23T13:49:00Z" w16du:dateUtc="2025-01-23T13:49:00Z">
              <w:tcPr>
                <w:tcW w:w="9526" w:type="dxa"/>
                <w:gridSpan w:val="4"/>
                <w:shd w:val="clear" w:color="auto" w:fill="CCFFCC"/>
                <w:vAlign w:val="center"/>
              </w:tcPr>
            </w:tcPrChange>
          </w:tcPr>
          <w:p w14:paraId="58747593" w14:textId="77777777" w:rsidR="00F156D5" w:rsidRPr="004065B1" w:rsidRDefault="00F156D5" w:rsidP="00273E6E">
            <w:r w:rsidRPr="000A066E">
              <w:rPr>
                <w:b/>
              </w:rPr>
              <w:t>Results</w:t>
            </w:r>
          </w:p>
        </w:tc>
      </w:tr>
      <w:tr w:rsidR="00F156D5" w14:paraId="680BD74D" w14:textId="77777777" w:rsidTr="00273E6E">
        <w:trPr>
          <w:tblHeader/>
        </w:trPr>
        <w:tc>
          <w:tcPr>
            <w:tcW w:w="9526" w:type="dxa"/>
            <w:gridSpan w:val="4"/>
            <w:vAlign w:val="center"/>
          </w:tcPr>
          <w:p w14:paraId="5CCAB843" w14:textId="77777777" w:rsidR="00F156D5" w:rsidRPr="00A358C9" w:rsidRDefault="00F156D5" w:rsidP="00273E6E">
            <w:pPr>
              <w:jc w:val="left"/>
              <w:rPr>
                <w:i/>
              </w:rPr>
            </w:pPr>
            <w:r w:rsidRPr="00A358C9">
              <w:rPr>
                <w:i/>
              </w:rPr>
              <w:t>Confirm that a “No ENC available” indication is provided.</w:t>
            </w:r>
          </w:p>
        </w:tc>
      </w:tr>
    </w:tbl>
    <w:p w14:paraId="294F9392" w14:textId="77777777" w:rsidR="00F156D5" w:rsidRDefault="00F156D5" w:rsidP="00F156D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9663" w:author="jonathan pritchard" w:date="2025-01-23T13:49:00Z" w16du:dateUtc="2025-01-23T13:49: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9664">
          <w:tblGrid>
            <w:gridCol w:w="2381"/>
            <w:gridCol w:w="2381"/>
            <w:gridCol w:w="2382"/>
            <w:gridCol w:w="2382"/>
          </w:tblGrid>
        </w:tblGridChange>
      </w:tblGrid>
      <w:tr w:rsidR="00F156D5" w14:paraId="31AB344E" w14:textId="77777777" w:rsidTr="00251401">
        <w:trPr>
          <w:trHeight w:val="454"/>
          <w:tblHeader/>
          <w:trPrChange w:id="9665" w:author="jonathan pritchard" w:date="2025-01-23T13:49:00Z" w16du:dateUtc="2025-01-23T13:49:00Z">
            <w:trPr>
              <w:trHeight w:val="454"/>
              <w:tblHeader/>
            </w:trPr>
          </w:trPrChange>
        </w:trPr>
        <w:tc>
          <w:tcPr>
            <w:tcW w:w="2381" w:type="dxa"/>
            <w:shd w:val="clear" w:color="auto" w:fill="BFBFBF" w:themeFill="background1" w:themeFillShade="BF"/>
            <w:vAlign w:val="center"/>
            <w:tcPrChange w:id="9666" w:author="jonathan pritchard" w:date="2025-01-23T13:49:00Z" w16du:dateUtc="2025-01-23T13:49:00Z">
              <w:tcPr>
                <w:tcW w:w="2381" w:type="dxa"/>
                <w:shd w:val="clear" w:color="auto" w:fill="CCFFCC"/>
                <w:vAlign w:val="center"/>
              </w:tcPr>
            </w:tcPrChange>
          </w:tcPr>
          <w:p w14:paraId="6CDCFF69" w14:textId="77777777" w:rsidR="00F156D5" w:rsidRPr="004065B1" w:rsidRDefault="00F156D5" w:rsidP="00273E6E">
            <w:r w:rsidRPr="000A066E">
              <w:rPr>
                <w:b/>
              </w:rPr>
              <w:t>Test Reference</w:t>
            </w:r>
          </w:p>
        </w:tc>
        <w:tc>
          <w:tcPr>
            <w:tcW w:w="2381" w:type="dxa"/>
            <w:shd w:val="clear" w:color="auto" w:fill="FFFFFF" w:themeFill="background1"/>
            <w:vAlign w:val="center"/>
            <w:tcPrChange w:id="9667" w:author="jonathan pritchard" w:date="2025-01-23T13:49:00Z" w16du:dateUtc="2025-01-23T13:49:00Z">
              <w:tcPr>
                <w:tcW w:w="2381" w:type="dxa"/>
                <w:shd w:val="clear" w:color="auto" w:fill="CCFFCC"/>
                <w:vAlign w:val="center"/>
              </w:tcPr>
            </w:tcPrChange>
          </w:tcPr>
          <w:p w14:paraId="753F41E6" w14:textId="1FBDEED0" w:rsidR="00F156D5" w:rsidRPr="004065B1" w:rsidRDefault="002E1A67" w:rsidP="00273E6E">
            <w:proofErr w:type="spellStart"/>
            <w:r>
              <w:t>NonNorthUp</w:t>
            </w:r>
            <w:proofErr w:type="spellEnd"/>
          </w:p>
        </w:tc>
        <w:tc>
          <w:tcPr>
            <w:tcW w:w="2382" w:type="dxa"/>
            <w:shd w:val="clear" w:color="auto" w:fill="BFBFBF" w:themeFill="background1" w:themeFillShade="BF"/>
            <w:vAlign w:val="center"/>
            <w:tcPrChange w:id="9668" w:author="jonathan pritchard" w:date="2025-01-23T13:49:00Z" w16du:dateUtc="2025-01-23T13:49:00Z">
              <w:tcPr>
                <w:tcW w:w="2382" w:type="dxa"/>
                <w:shd w:val="clear" w:color="auto" w:fill="CCFFCC"/>
                <w:vAlign w:val="center"/>
              </w:tcPr>
            </w:tcPrChange>
          </w:tcPr>
          <w:p w14:paraId="16CFFDFB" w14:textId="77777777" w:rsidR="00F156D5" w:rsidRPr="004065B1" w:rsidRDefault="00F156D5" w:rsidP="00273E6E">
            <w:r w:rsidRPr="000A066E">
              <w:rPr>
                <w:b/>
              </w:rPr>
              <w:t>IHO Reference</w:t>
            </w:r>
          </w:p>
        </w:tc>
        <w:tc>
          <w:tcPr>
            <w:tcW w:w="2382" w:type="dxa"/>
            <w:shd w:val="clear" w:color="auto" w:fill="FFFFFF" w:themeFill="background1"/>
            <w:vAlign w:val="center"/>
            <w:tcPrChange w:id="9669" w:author="jonathan pritchard" w:date="2025-01-23T13:49:00Z" w16du:dateUtc="2025-01-23T13:49:00Z">
              <w:tcPr>
                <w:tcW w:w="2382" w:type="dxa"/>
                <w:shd w:val="clear" w:color="auto" w:fill="CCFFCC"/>
                <w:vAlign w:val="center"/>
              </w:tcPr>
            </w:tcPrChange>
          </w:tcPr>
          <w:p w14:paraId="444F4F8A" w14:textId="6BBD56B5" w:rsidR="00F156D5" w:rsidRPr="00251401" w:rsidRDefault="00F156D5" w:rsidP="00251401">
            <w:pPr>
              <w:widowControl/>
              <w:spacing w:line="240" w:lineRule="auto"/>
              <w:rPr>
                <w:rFonts w:ascii="Calibri" w:hAnsi="Calibri" w:cs="Calibri"/>
                <w:snapToGrid/>
                <w:color w:val="000000"/>
                <w:sz w:val="22"/>
                <w:szCs w:val="22"/>
              </w:rPr>
            </w:pPr>
          </w:p>
        </w:tc>
      </w:tr>
      <w:tr w:rsidR="00F156D5" w14:paraId="461BDF1C" w14:textId="77777777" w:rsidTr="00B43777">
        <w:trPr>
          <w:tblHeader/>
          <w:trPrChange w:id="9670" w:author="jonathan pritchard" w:date="2025-01-23T13:49:00Z" w16du:dateUtc="2025-01-23T13:49:00Z">
            <w:trPr>
              <w:tblHeader/>
            </w:trPr>
          </w:trPrChange>
        </w:trPr>
        <w:tc>
          <w:tcPr>
            <w:tcW w:w="9526" w:type="dxa"/>
            <w:gridSpan w:val="4"/>
            <w:shd w:val="clear" w:color="auto" w:fill="BFBFBF" w:themeFill="background1" w:themeFillShade="BF"/>
            <w:vAlign w:val="center"/>
            <w:tcPrChange w:id="9671" w:author="jonathan pritchard" w:date="2025-01-23T13:49:00Z" w16du:dateUtc="2025-01-23T13:49:00Z">
              <w:tcPr>
                <w:tcW w:w="9526" w:type="dxa"/>
                <w:gridSpan w:val="4"/>
                <w:shd w:val="clear" w:color="auto" w:fill="CCFFCC"/>
                <w:vAlign w:val="center"/>
              </w:tcPr>
            </w:tcPrChange>
          </w:tcPr>
          <w:p w14:paraId="10025FA4" w14:textId="77777777" w:rsidR="00F156D5" w:rsidRDefault="00F156D5" w:rsidP="00273E6E">
            <w:r w:rsidRPr="000A066E">
              <w:rPr>
                <w:b/>
              </w:rPr>
              <w:t>Test description</w:t>
            </w:r>
          </w:p>
        </w:tc>
      </w:tr>
      <w:tr w:rsidR="00F156D5" w14:paraId="778EC324" w14:textId="77777777" w:rsidTr="00273E6E">
        <w:trPr>
          <w:tblHeader/>
        </w:trPr>
        <w:tc>
          <w:tcPr>
            <w:tcW w:w="9526" w:type="dxa"/>
            <w:gridSpan w:val="4"/>
            <w:vAlign w:val="center"/>
          </w:tcPr>
          <w:p w14:paraId="364B086B" w14:textId="77777777" w:rsidR="00F156D5" w:rsidRPr="00A358C9" w:rsidRDefault="00F156D5" w:rsidP="00273E6E">
            <w:pPr>
              <w:rPr>
                <w:i/>
              </w:rPr>
            </w:pPr>
            <w:r w:rsidRPr="00A358C9">
              <w:rPr>
                <w:i/>
              </w:rPr>
              <w:t>Display in non ‘north-up’ orientation.</w:t>
            </w:r>
          </w:p>
        </w:tc>
      </w:tr>
      <w:tr w:rsidR="00F156D5" w14:paraId="6A9C4CE3" w14:textId="77777777" w:rsidTr="00B43777">
        <w:trPr>
          <w:tblHeader/>
          <w:trPrChange w:id="9672" w:author="jonathan pritchard" w:date="2025-01-23T13:49:00Z" w16du:dateUtc="2025-01-23T13:49:00Z">
            <w:trPr>
              <w:tblHeader/>
            </w:trPr>
          </w:trPrChange>
        </w:trPr>
        <w:tc>
          <w:tcPr>
            <w:tcW w:w="9526" w:type="dxa"/>
            <w:gridSpan w:val="4"/>
            <w:shd w:val="clear" w:color="auto" w:fill="BFBFBF" w:themeFill="background1" w:themeFillShade="BF"/>
            <w:vAlign w:val="center"/>
            <w:tcPrChange w:id="9673" w:author="jonathan pritchard" w:date="2025-01-23T13:49:00Z" w16du:dateUtc="2025-01-23T13:49:00Z">
              <w:tcPr>
                <w:tcW w:w="9526" w:type="dxa"/>
                <w:gridSpan w:val="4"/>
                <w:shd w:val="clear" w:color="auto" w:fill="CCFFCC"/>
                <w:vAlign w:val="center"/>
              </w:tcPr>
            </w:tcPrChange>
          </w:tcPr>
          <w:p w14:paraId="3AE126DA" w14:textId="77777777" w:rsidR="00F156D5" w:rsidRPr="004065B1" w:rsidRDefault="00F156D5" w:rsidP="00273E6E">
            <w:r w:rsidRPr="000A066E">
              <w:rPr>
                <w:b/>
              </w:rPr>
              <w:t>Setup</w:t>
            </w:r>
          </w:p>
        </w:tc>
      </w:tr>
      <w:tr w:rsidR="00F156D5" w14:paraId="420878E8" w14:textId="77777777" w:rsidTr="00273E6E">
        <w:trPr>
          <w:tblHeader/>
        </w:trPr>
        <w:tc>
          <w:tcPr>
            <w:tcW w:w="9526" w:type="dxa"/>
            <w:gridSpan w:val="4"/>
            <w:vAlign w:val="center"/>
          </w:tcPr>
          <w:p w14:paraId="47C3CFE1" w14:textId="77777777" w:rsidR="00A20642" w:rsidRDefault="00F156D5" w:rsidP="00A20642">
            <w:r w:rsidRPr="00A358C9">
              <w:rPr>
                <w:i/>
              </w:rPr>
              <w:t xml:space="preserve">As for </w:t>
            </w:r>
            <w:proofErr w:type="spellStart"/>
            <w:r w:rsidR="00A20642">
              <w:t>ModeOrientation</w:t>
            </w:r>
            <w:proofErr w:type="spellEnd"/>
          </w:p>
          <w:p w14:paraId="093E9C8D" w14:textId="3E0AC960" w:rsidR="00F156D5" w:rsidRPr="00A358C9" w:rsidRDefault="00F156D5" w:rsidP="00F156D5">
            <w:pPr>
              <w:rPr>
                <w:i/>
              </w:rPr>
            </w:pPr>
          </w:p>
        </w:tc>
      </w:tr>
      <w:tr w:rsidR="00F156D5" w14:paraId="2D77BBCA" w14:textId="77777777" w:rsidTr="00B43777">
        <w:trPr>
          <w:tblHeader/>
          <w:trPrChange w:id="9674" w:author="jonathan pritchard" w:date="2025-01-23T13:50:00Z" w16du:dateUtc="2025-01-23T13:50:00Z">
            <w:trPr>
              <w:tblHeader/>
            </w:trPr>
          </w:trPrChange>
        </w:trPr>
        <w:tc>
          <w:tcPr>
            <w:tcW w:w="9526" w:type="dxa"/>
            <w:gridSpan w:val="4"/>
            <w:shd w:val="clear" w:color="auto" w:fill="BFBFBF" w:themeFill="background1" w:themeFillShade="BF"/>
            <w:vAlign w:val="center"/>
            <w:tcPrChange w:id="9675" w:author="jonathan pritchard" w:date="2025-01-23T13:50:00Z" w16du:dateUtc="2025-01-23T13:50:00Z">
              <w:tcPr>
                <w:tcW w:w="9526" w:type="dxa"/>
                <w:gridSpan w:val="4"/>
                <w:shd w:val="clear" w:color="auto" w:fill="CCFFCC"/>
                <w:vAlign w:val="center"/>
              </w:tcPr>
            </w:tcPrChange>
          </w:tcPr>
          <w:p w14:paraId="5A133226" w14:textId="77777777" w:rsidR="00F156D5" w:rsidRPr="004065B1" w:rsidRDefault="00F156D5" w:rsidP="00273E6E">
            <w:r w:rsidRPr="000A066E">
              <w:rPr>
                <w:b/>
              </w:rPr>
              <w:t>Action</w:t>
            </w:r>
          </w:p>
        </w:tc>
      </w:tr>
      <w:tr w:rsidR="00F156D5" w14:paraId="7B95E775" w14:textId="77777777" w:rsidTr="00273E6E">
        <w:trPr>
          <w:tblHeader/>
        </w:trPr>
        <w:tc>
          <w:tcPr>
            <w:tcW w:w="9526" w:type="dxa"/>
            <w:gridSpan w:val="4"/>
            <w:vAlign w:val="center"/>
          </w:tcPr>
          <w:p w14:paraId="656C0202" w14:textId="77777777" w:rsidR="00F156D5" w:rsidRPr="00A358C9" w:rsidRDefault="00F156D5" w:rsidP="002164D3">
            <w:pPr>
              <w:jc w:val="left"/>
              <w:rPr>
                <w:i/>
              </w:rPr>
            </w:pPr>
            <w:r w:rsidRPr="00A358C9">
              <w:rPr>
                <w:i/>
              </w:rPr>
              <w:t xml:space="preserve">For each bearing-stabilised orientation other than ‘north-up’ that may be provided, confirm by analytical evaluation that for turning rates between 0 </w:t>
            </w:r>
            <w:proofErr w:type="spellStart"/>
            <w:r w:rsidRPr="00A358C9">
              <w:rPr>
                <w:i/>
              </w:rPr>
              <w:t>deg</w:t>
            </w:r>
            <w:proofErr w:type="spellEnd"/>
            <w:r w:rsidRPr="00A358C9">
              <w:rPr>
                <w:i/>
              </w:rPr>
              <w:t xml:space="preserve">/s and 20 </w:t>
            </w:r>
            <w:proofErr w:type="spellStart"/>
            <w:r w:rsidRPr="00A358C9">
              <w:rPr>
                <w:i/>
              </w:rPr>
              <w:t>deg</w:t>
            </w:r>
            <w:proofErr w:type="spellEnd"/>
            <w:r w:rsidRPr="00A358C9">
              <w:rPr>
                <w:i/>
              </w:rPr>
              <w:t>/s the displayed chart symbols and text do not re-orient more often than 2 times per second and remain legible if they do not remain fixed.</w:t>
            </w:r>
          </w:p>
        </w:tc>
      </w:tr>
      <w:tr w:rsidR="00F156D5" w14:paraId="07C9F9D1" w14:textId="77777777" w:rsidTr="00B43777">
        <w:trPr>
          <w:tblHeader/>
          <w:trPrChange w:id="9676" w:author="jonathan pritchard" w:date="2025-01-23T13:50:00Z" w16du:dateUtc="2025-01-23T13:50:00Z">
            <w:trPr>
              <w:tblHeader/>
            </w:trPr>
          </w:trPrChange>
        </w:trPr>
        <w:tc>
          <w:tcPr>
            <w:tcW w:w="9526" w:type="dxa"/>
            <w:gridSpan w:val="4"/>
            <w:shd w:val="clear" w:color="auto" w:fill="BFBFBF" w:themeFill="background1" w:themeFillShade="BF"/>
            <w:vAlign w:val="center"/>
            <w:tcPrChange w:id="9677" w:author="jonathan pritchard" w:date="2025-01-23T13:50:00Z" w16du:dateUtc="2025-01-23T13:50:00Z">
              <w:tcPr>
                <w:tcW w:w="9526" w:type="dxa"/>
                <w:gridSpan w:val="4"/>
                <w:shd w:val="clear" w:color="auto" w:fill="CCFFCC"/>
                <w:vAlign w:val="center"/>
              </w:tcPr>
            </w:tcPrChange>
          </w:tcPr>
          <w:p w14:paraId="40DD6073" w14:textId="77777777" w:rsidR="00F156D5" w:rsidRPr="004065B1" w:rsidRDefault="00F156D5" w:rsidP="00273E6E">
            <w:r w:rsidRPr="000A066E">
              <w:rPr>
                <w:b/>
              </w:rPr>
              <w:t>Results</w:t>
            </w:r>
          </w:p>
        </w:tc>
      </w:tr>
      <w:tr w:rsidR="00F156D5" w14:paraId="040535CF" w14:textId="77777777" w:rsidTr="00273E6E">
        <w:trPr>
          <w:tblHeader/>
        </w:trPr>
        <w:tc>
          <w:tcPr>
            <w:tcW w:w="9526" w:type="dxa"/>
            <w:gridSpan w:val="4"/>
            <w:vAlign w:val="center"/>
          </w:tcPr>
          <w:p w14:paraId="6A8178D3" w14:textId="29BBF192" w:rsidR="00F156D5" w:rsidRPr="00A358C9" w:rsidRDefault="00F156D5" w:rsidP="00273E6E">
            <w:pPr>
              <w:jc w:val="left"/>
              <w:rPr>
                <w:i/>
              </w:rPr>
            </w:pPr>
            <w:r w:rsidRPr="00A358C9">
              <w:rPr>
                <w:i/>
              </w:rPr>
              <w:t xml:space="preserve">Confirm that the displayed symbols and text do not re-orient more often than 2 times per second and remain legible. </w:t>
            </w:r>
            <w:r w:rsidR="00A358C9">
              <w:rPr>
                <w:i/>
              </w:rPr>
              <w:t>The symbols and text may remaining</w:t>
            </w:r>
            <w:r w:rsidRPr="00A358C9">
              <w:rPr>
                <w:i/>
              </w:rPr>
              <w:t xml:space="preserve"> fixed and in this case will not</w:t>
            </w:r>
            <w:r w:rsidR="00E70490">
              <w:rPr>
                <w:i/>
              </w:rPr>
              <w:t xml:space="preserve"> </w:t>
            </w:r>
            <w:r w:rsidRPr="00A358C9">
              <w:rPr>
                <w:i/>
              </w:rPr>
              <w:t>re-orientate.</w:t>
            </w:r>
          </w:p>
        </w:tc>
      </w:tr>
    </w:tbl>
    <w:p w14:paraId="56EE030A" w14:textId="77777777" w:rsidR="00D9584F" w:rsidRDefault="00D9584F" w:rsidP="006B07D1"/>
    <w:p w14:paraId="32D12D36" w14:textId="2D2DB51A" w:rsidR="00650770" w:rsidRDefault="00650770" w:rsidP="00E30B8F">
      <w:pPr>
        <w:pStyle w:val="Heading2"/>
        <w:rPr>
          <w:ins w:id="9678" w:author="jonathan pritchard" w:date="2024-10-23T11:03:00Z" w16du:dateUtc="2024-10-23T10:03:00Z"/>
        </w:rPr>
      </w:pPr>
      <w:bookmarkStart w:id="9679" w:name="_Toc189647901"/>
      <w:ins w:id="9680" w:author="jonathan pritchard" w:date="2024-10-23T11:03:00Z" w16du:dateUtc="2024-10-23T10:03:00Z">
        <w:r>
          <w:t>Scale bar</w:t>
        </w:r>
        <w:bookmarkEnd w:id="9679"/>
      </w:ins>
    </w:p>
    <w:p w14:paraId="03F7835C" w14:textId="1FE517DD" w:rsidR="00CF2F67" w:rsidRDefault="00CF2F67">
      <w:pPr>
        <w:pStyle w:val="Heading3"/>
        <w:pPrChange w:id="9681" w:author="jonathan pritchard" w:date="2024-10-23T11:03:00Z" w16du:dateUtc="2024-10-23T10:03:00Z">
          <w:pPr>
            <w:pStyle w:val="Heading2"/>
          </w:pPr>
        </w:pPrChange>
      </w:pPr>
      <w:bookmarkStart w:id="9682" w:name="_Toc189647902"/>
      <w:r>
        <w:t>Display of scale bar</w:t>
      </w:r>
      <w:bookmarkEnd w:id="9682"/>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9683" w:author="jonathan pritchard" w:date="2025-01-23T13:50:00Z" w16du:dateUtc="2025-01-23T13:50: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9684">
          <w:tblGrid>
            <w:gridCol w:w="2381"/>
            <w:gridCol w:w="2381"/>
            <w:gridCol w:w="2382"/>
            <w:gridCol w:w="2382"/>
          </w:tblGrid>
        </w:tblGridChange>
      </w:tblGrid>
      <w:tr w:rsidR="00CF2F67" w14:paraId="2FEFCD73" w14:textId="77777777" w:rsidTr="00251401">
        <w:trPr>
          <w:trHeight w:val="454"/>
          <w:tblHeader/>
          <w:trPrChange w:id="9685" w:author="jonathan pritchard" w:date="2025-01-23T13:50:00Z" w16du:dateUtc="2025-01-23T13:50:00Z">
            <w:trPr>
              <w:trHeight w:val="454"/>
              <w:tblHeader/>
            </w:trPr>
          </w:trPrChange>
        </w:trPr>
        <w:tc>
          <w:tcPr>
            <w:tcW w:w="2381" w:type="dxa"/>
            <w:shd w:val="clear" w:color="auto" w:fill="BFBFBF" w:themeFill="background1" w:themeFillShade="BF"/>
            <w:vAlign w:val="center"/>
            <w:tcPrChange w:id="9686" w:author="jonathan pritchard" w:date="2025-01-23T13:50:00Z" w16du:dateUtc="2025-01-23T13:50:00Z">
              <w:tcPr>
                <w:tcW w:w="2381" w:type="dxa"/>
                <w:shd w:val="clear" w:color="auto" w:fill="CCFFCC"/>
                <w:vAlign w:val="center"/>
              </w:tcPr>
            </w:tcPrChange>
          </w:tcPr>
          <w:p w14:paraId="4977030A" w14:textId="77777777" w:rsidR="00CF2F67" w:rsidRPr="004065B1" w:rsidRDefault="00CF2F67" w:rsidP="008A1BCC">
            <w:r w:rsidRPr="000A066E">
              <w:rPr>
                <w:b/>
              </w:rPr>
              <w:t>Test Reference</w:t>
            </w:r>
          </w:p>
        </w:tc>
        <w:tc>
          <w:tcPr>
            <w:tcW w:w="2381" w:type="dxa"/>
            <w:shd w:val="clear" w:color="auto" w:fill="FFFFFF" w:themeFill="background1"/>
            <w:vAlign w:val="center"/>
            <w:tcPrChange w:id="9687" w:author="jonathan pritchard" w:date="2025-01-23T13:50:00Z" w16du:dateUtc="2025-01-23T13:50:00Z">
              <w:tcPr>
                <w:tcW w:w="2381" w:type="dxa"/>
                <w:shd w:val="clear" w:color="auto" w:fill="CCFFCC"/>
                <w:vAlign w:val="center"/>
              </w:tcPr>
            </w:tcPrChange>
          </w:tcPr>
          <w:p w14:paraId="75BC6D52" w14:textId="1FC38D2F" w:rsidR="00CF2F67" w:rsidRPr="004065B1" w:rsidRDefault="002E1A67" w:rsidP="008A1BCC">
            <w:proofErr w:type="spellStart"/>
            <w:r>
              <w:t>ScaleBar</w:t>
            </w:r>
            <w:proofErr w:type="spellEnd"/>
          </w:p>
        </w:tc>
        <w:tc>
          <w:tcPr>
            <w:tcW w:w="2382" w:type="dxa"/>
            <w:shd w:val="clear" w:color="auto" w:fill="BFBFBF" w:themeFill="background1" w:themeFillShade="BF"/>
            <w:vAlign w:val="center"/>
            <w:tcPrChange w:id="9688" w:author="jonathan pritchard" w:date="2025-01-23T13:50:00Z" w16du:dateUtc="2025-01-23T13:50:00Z">
              <w:tcPr>
                <w:tcW w:w="2382" w:type="dxa"/>
                <w:shd w:val="clear" w:color="auto" w:fill="CCFFCC"/>
                <w:vAlign w:val="center"/>
              </w:tcPr>
            </w:tcPrChange>
          </w:tcPr>
          <w:p w14:paraId="58BAE90F" w14:textId="77777777" w:rsidR="00CF2F67" w:rsidRPr="004065B1" w:rsidRDefault="00CF2F67" w:rsidP="008A1BCC">
            <w:r w:rsidRPr="000A066E">
              <w:rPr>
                <w:b/>
              </w:rPr>
              <w:t>IHO Reference</w:t>
            </w:r>
          </w:p>
        </w:tc>
        <w:tc>
          <w:tcPr>
            <w:tcW w:w="2382" w:type="dxa"/>
            <w:shd w:val="clear" w:color="auto" w:fill="FFFFFF" w:themeFill="background1"/>
            <w:vAlign w:val="center"/>
            <w:tcPrChange w:id="9689" w:author="jonathan pritchard" w:date="2025-01-23T13:50:00Z" w16du:dateUtc="2025-01-23T13:50:00Z">
              <w:tcPr>
                <w:tcW w:w="2382" w:type="dxa"/>
                <w:shd w:val="clear" w:color="auto" w:fill="CCFFCC"/>
                <w:vAlign w:val="center"/>
              </w:tcPr>
            </w:tcPrChange>
          </w:tcPr>
          <w:p w14:paraId="158BD179" w14:textId="494D88ED" w:rsidR="00CF2F67" w:rsidRPr="00251401" w:rsidRDefault="00E721A4" w:rsidP="00251401">
            <w:pPr>
              <w:widowControl/>
              <w:spacing w:line="240" w:lineRule="auto"/>
              <w:rPr>
                <w:rFonts w:ascii="Calibri" w:hAnsi="Calibri" w:cs="Calibri"/>
                <w:snapToGrid/>
                <w:color w:val="000000"/>
                <w:sz w:val="22"/>
                <w:szCs w:val="22"/>
              </w:rPr>
            </w:pPr>
            <w:r>
              <w:rPr>
                <w:rFonts w:ascii="Calibri" w:hAnsi="Calibri" w:cs="Calibri"/>
                <w:color w:val="000000"/>
                <w:sz w:val="22"/>
                <w:szCs w:val="22"/>
              </w:rPr>
              <w:t xml:space="preserve">S-98 </w:t>
            </w:r>
            <w:r w:rsidR="00251401">
              <w:rPr>
                <w:rFonts w:ascii="Calibri" w:hAnsi="Calibri" w:cs="Calibri"/>
                <w:color w:val="000000"/>
                <w:sz w:val="22"/>
                <w:szCs w:val="22"/>
              </w:rPr>
              <w:t>12.10.1</w:t>
            </w:r>
          </w:p>
        </w:tc>
      </w:tr>
      <w:tr w:rsidR="00CF2F67" w14:paraId="09DFF6F5" w14:textId="77777777" w:rsidTr="00B43777">
        <w:trPr>
          <w:tblHeader/>
          <w:trPrChange w:id="9690" w:author="jonathan pritchard" w:date="2025-01-23T13:50:00Z" w16du:dateUtc="2025-01-23T13:50:00Z">
            <w:trPr>
              <w:tblHeader/>
            </w:trPr>
          </w:trPrChange>
        </w:trPr>
        <w:tc>
          <w:tcPr>
            <w:tcW w:w="9526" w:type="dxa"/>
            <w:gridSpan w:val="4"/>
            <w:shd w:val="clear" w:color="auto" w:fill="BFBFBF" w:themeFill="background1" w:themeFillShade="BF"/>
            <w:vAlign w:val="center"/>
            <w:tcPrChange w:id="9691" w:author="jonathan pritchard" w:date="2025-01-23T13:50:00Z" w16du:dateUtc="2025-01-23T13:50:00Z">
              <w:tcPr>
                <w:tcW w:w="9526" w:type="dxa"/>
                <w:gridSpan w:val="4"/>
                <w:shd w:val="clear" w:color="auto" w:fill="CCFFCC"/>
                <w:vAlign w:val="center"/>
              </w:tcPr>
            </w:tcPrChange>
          </w:tcPr>
          <w:p w14:paraId="1DA97AFD" w14:textId="77777777" w:rsidR="00CF2F67" w:rsidRDefault="00CF2F67" w:rsidP="008A1BCC">
            <w:r w:rsidRPr="000A066E">
              <w:rPr>
                <w:b/>
              </w:rPr>
              <w:t>Test description</w:t>
            </w:r>
          </w:p>
        </w:tc>
      </w:tr>
      <w:tr w:rsidR="00CF2F67" w14:paraId="76085F8F" w14:textId="77777777" w:rsidTr="008A1BCC">
        <w:trPr>
          <w:tblHeader/>
        </w:trPr>
        <w:tc>
          <w:tcPr>
            <w:tcW w:w="9526" w:type="dxa"/>
            <w:gridSpan w:val="4"/>
            <w:vAlign w:val="center"/>
          </w:tcPr>
          <w:p w14:paraId="7011CD92" w14:textId="77777777" w:rsidR="00CF2F67" w:rsidRPr="00A358C9" w:rsidRDefault="00F156D5" w:rsidP="008A1BCC">
            <w:pPr>
              <w:rPr>
                <w:i/>
              </w:rPr>
            </w:pPr>
            <w:r w:rsidRPr="00A358C9">
              <w:rPr>
                <w:i/>
              </w:rPr>
              <w:t>Display of scale bar at appropriate scales.</w:t>
            </w:r>
          </w:p>
        </w:tc>
      </w:tr>
      <w:tr w:rsidR="00CF2F67" w14:paraId="4CD24B9B" w14:textId="77777777" w:rsidTr="00B43777">
        <w:trPr>
          <w:tblHeader/>
          <w:trPrChange w:id="9692" w:author="jonathan pritchard" w:date="2025-01-23T13:50:00Z" w16du:dateUtc="2025-01-23T13:50:00Z">
            <w:trPr>
              <w:tblHeader/>
            </w:trPr>
          </w:trPrChange>
        </w:trPr>
        <w:tc>
          <w:tcPr>
            <w:tcW w:w="9526" w:type="dxa"/>
            <w:gridSpan w:val="4"/>
            <w:shd w:val="clear" w:color="auto" w:fill="BFBFBF" w:themeFill="background1" w:themeFillShade="BF"/>
            <w:vAlign w:val="center"/>
            <w:tcPrChange w:id="9693" w:author="jonathan pritchard" w:date="2025-01-23T13:50:00Z" w16du:dateUtc="2025-01-23T13:50:00Z">
              <w:tcPr>
                <w:tcW w:w="9526" w:type="dxa"/>
                <w:gridSpan w:val="4"/>
                <w:shd w:val="clear" w:color="auto" w:fill="CCFFCC"/>
                <w:vAlign w:val="center"/>
              </w:tcPr>
            </w:tcPrChange>
          </w:tcPr>
          <w:p w14:paraId="3A46E52A" w14:textId="77777777" w:rsidR="00CF2F67" w:rsidRPr="004065B1" w:rsidRDefault="00CF2F67" w:rsidP="008A1BCC">
            <w:r w:rsidRPr="000A066E">
              <w:rPr>
                <w:b/>
              </w:rPr>
              <w:t>Setup</w:t>
            </w:r>
          </w:p>
        </w:tc>
      </w:tr>
      <w:tr w:rsidR="00CF2F67" w14:paraId="7E6B95B3" w14:textId="77777777" w:rsidTr="008A1BCC">
        <w:trPr>
          <w:tblHeader/>
        </w:trPr>
        <w:tc>
          <w:tcPr>
            <w:tcW w:w="9526" w:type="dxa"/>
            <w:gridSpan w:val="4"/>
            <w:vAlign w:val="center"/>
          </w:tcPr>
          <w:p w14:paraId="3AAB60DC" w14:textId="2A2F31C7" w:rsidR="00F156D5" w:rsidRPr="00A358C9" w:rsidRDefault="00F156D5" w:rsidP="00F156D5">
            <w:pPr>
              <w:rPr>
                <w:i/>
              </w:rPr>
            </w:pPr>
            <w:r w:rsidRPr="00A358C9">
              <w:rPr>
                <w:i/>
              </w:rPr>
              <w:t>Load</w:t>
            </w:r>
            <w:r w:rsidR="00B153DA">
              <w:rPr>
                <w:i/>
              </w:rPr>
              <w:t xml:space="preserve"> exchange set </w:t>
            </w:r>
            <w:proofErr w:type="spellStart"/>
            <w:r w:rsidR="00B153DA">
              <w:rPr>
                <w:b/>
                <w:bCs/>
                <w:i/>
              </w:rPr>
              <w:t>PowerUp</w:t>
            </w:r>
            <w:proofErr w:type="spellEnd"/>
            <w:r w:rsidR="00B153DA">
              <w:rPr>
                <w:b/>
                <w:bCs/>
                <w:i/>
              </w:rPr>
              <w:t xml:space="preserve"> </w:t>
            </w:r>
            <w:r w:rsidRPr="00A358C9">
              <w:rPr>
                <w:i/>
              </w:rPr>
              <w:t xml:space="preserve"> </w:t>
            </w:r>
          </w:p>
          <w:p w14:paraId="5BAFB2CF" w14:textId="084B056A" w:rsidR="00CF2F67" w:rsidRPr="00A358C9" w:rsidRDefault="00F156D5" w:rsidP="00E70490">
            <w:pPr>
              <w:rPr>
                <w:i/>
              </w:rPr>
            </w:pPr>
            <w:r w:rsidRPr="00A358C9">
              <w:rPr>
                <w:i/>
              </w:rPr>
              <w:t xml:space="preserve">Set </w:t>
            </w:r>
            <w:r w:rsidR="007D0469">
              <w:rPr>
                <w:i/>
              </w:rPr>
              <w:t>Display Category</w:t>
            </w:r>
            <w:r w:rsidRPr="00A358C9">
              <w:rPr>
                <w:i/>
              </w:rPr>
              <w:t xml:space="preserve"> B</w:t>
            </w:r>
            <w:r w:rsidR="00E70490">
              <w:rPr>
                <w:i/>
              </w:rPr>
              <w:t>ase Display</w:t>
            </w:r>
            <w:r w:rsidRPr="00A358C9">
              <w:rPr>
                <w:i/>
              </w:rPr>
              <w:t>.</w:t>
            </w:r>
          </w:p>
        </w:tc>
      </w:tr>
      <w:tr w:rsidR="00CF2F67" w14:paraId="39616F53" w14:textId="77777777" w:rsidTr="00B43777">
        <w:trPr>
          <w:tblHeader/>
          <w:trPrChange w:id="9694" w:author="jonathan pritchard" w:date="2025-01-23T13:50:00Z" w16du:dateUtc="2025-01-23T13:50:00Z">
            <w:trPr>
              <w:tblHeader/>
            </w:trPr>
          </w:trPrChange>
        </w:trPr>
        <w:tc>
          <w:tcPr>
            <w:tcW w:w="9526" w:type="dxa"/>
            <w:gridSpan w:val="4"/>
            <w:shd w:val="clear" w:color="auto" w:fill="BFBFBF" w:themeFill="background1" w:themeFillShade="BF"/>
            <w:vAlign w:val="center"/>
            <w:tcPrChange w:id="9695" w:author="jonathan pritchard" w:date="2025-01-23T13:50:00Z" w16du:dateUtc="2025-01-23T13:50:00Z">
              <w:tcPr>
                <w:tcW w:w="9526" w:type="dxa"/>
                <w:gridSpan w:val="4"/>
                <w:shd w:val="clear" w:color="auto" w:fill="CCFFCC"/>
                <w:vAlign w:val="center"/>
              </w:tcPr>
            </w:tcPrChange>
          </w:tcPr>
          <w:p w14:paraId="005AE074" w14:textId="77777777" w:rsidR="00CF2F67" w:rsidRPr="004065B1" w:rsidRDefault="00CF2F67" w:rsidP="008A1BCC">
            <w:r w:rsidRPr="000A066E">
              <w:rPr>
                <w:b/>
              </w:rPr>
              <w:t>Action</w:t>
            </w:r>
          </w:p>
        </w:tc>
      </w:tr>
      <w:tr w:rsidR="00CF2F67" w14:paraId="7EF6DB7F" w14:textId="77777777" w:rsidTr="008A1BCC">
        <w:trPr>
          <w:tblHeader/>
        </w:trPr>
        <w:tc>
          <w:tcPr>
            <w:tcW w:w="9526" w:type="dxa"/>
            <w:gridSpan w:val="4"/>
            <w:vAlign w:val="center"/>
          </w:tcPr>
          <w:p w14:paraId="69F88AEF" w14:textId="54B7B2CB" w:rsidR="00CF2F67" w:rsidRPr="00A358C9" w:rsidRDefault="00F156D5" w:rsidP="00E70490">
            <w:pPr>
              <w:rPr>
                <w:i/>
              </w:rPr>
            </w:pPr>
            <w:r w:rsidRPr="00A358C9">
              <w:rPr>
                <w:i/>
              </w:rPr>
              <w:t>Zoom to a display scale greater than 1:80</w:t>
            </w:r>
            <w:r w:rsidR="00E70490">
              <w:rPr>
                <w:i/>
              </w:rPr>
              <w:t xml:space="preserve"> </w:t>
            </w:r>
            <w:r w:rsidRPr="00A358C9">
              <w:rPr>
                <w:i/>
              </w:rPr>
              <w:t>000 (such as 1:25</w:t>
            </w:r>
            <w:r w:rsidR="00E70490">
              <w:rPr>
                <w:i/>
              </w:rPr>
              <w:t xml:space="preserve"> </w:t>
            </w:r>
            <w:r w:rsidRPr="00A358C9">
              <w:rPr>
                <w:i/>
              </w:rPr>
              <w:t>000), observe the display.</w:t>
            </w:r>
          </w:p>
        </w:tc>
      </w:tr>
      <w:tr w:rsidR="00CF2F67" w14:paraId="0A00A6B5" w14:textId="77777777" w:rsidTr="00B43777">
        <w:trPr>
          <w:tblHeader/>
          <w:trPrChange w:id="9696" w:author="jonathan pritchard" w:date="2025-01-23T13:50:00Z" w16du:dateUtc="2025-01-23T13:50:00Z">
            <w:trPr>
              <w:tblHeader/>
            </w:trPr>
          </w:trPrChange>
        </w:trPr>
        <w:tc>
          <w:tcPr>
            <w:tcW w:w="9526" w:type="dxa"/>
            <w:gridSpan w:val="4"/>
            <w:shd w:val="clear" w:color="auto" w:fill="BFBFBF" w:themeFill="background1" w:themeFillShade="BF"/>
            <w:vAlign w:val="center"/>
            <w:tcPrChange w:id="9697" w:author="jonathan pritchard" w:date="2025-01-23T13:50:00Z" w16du:dateUtc="2025-01-23T13:50:00Z">
              <w:tcPr>
                <w:tcW w:w="9526" w:type="dxa"/>
                <w:gridSpan w:val="4"/>
                <w:shd w:val="clear" w:color="auto" w:fill="CCFFCC"/>
                <w:vAlign w:val="center"/>
              </w:tcPr>
            </w:tcPrChange>
          </w:tcPr>
          <w:p w14:paraId="5F4F8DD2" w14:textId="77777777" w:rsidR="00CF2F67" w:rsidRPr="004065B1" w:rsidRDefault="00CF2F67" w:rsidP="008A1BCC">
            <w:r w:rsidRPr="000A066E">
              <w:rPr>
                <w:b/>
              </w:rPr>
              <w:t>Results</w:t>
            </w:r>
          </w:p>
        </w:tc>
      </w:tr>
      <w:tr w:rsidR="00CF2F67" w14:paraId="0ED05E8D" w14:textId="77777777" w:rsidTr="008A1BCC">
        <w:trPr>
          <w:tblHeader/>
        </w:trPr>
        <w:tc>
          <w:tcPr>
            <w:tcW w:w="9526" w:type="dxa"/>
            <w:gridSpan w:val="4"/>
            <w:vAlign w:val="center"/>
          </w:tcPr>
          <w:p w14:paraId="56081311" w14:textId="77777777" w:rsidR="00CF2F67" w:rsidRPr="00A358C9" w:rsidRDefault="00F156D5" w:rsidP="008A1BCC">
            <w:pPr>
              <w:jc w:val="left"/>
              <w:rPr>
                <w:i/>
              </w:rPr>
            </w:pPr>
            <w:r w:rsidRPr="00A358C9">
              <w:rPr>
                <w:i/>
              </w:rPr>
              <w:t>Confirm that a scale bar is displayed. Also confirm that the scale bar is displayed between 2mm and 4mm from the left side of the chart display area.</w:t>
            </w:r>
          </w:p>
        </w:tc>
      </w:tr>
    </w:tbl>
    <w:p w14:paraId="6AC805DC" w14:textId="77777777" w:rsidR="00CF2F67" w:rsidRDefault="00CF2F67" w:rsidP="00CF2F67"/>
    <w:p w14:paraId="1695C36F" w14:textId="1EA80757" w:rsidR="00CF2F67" w:rsidRPr="00D4022A" w:rsidRDefault="00CF2F67">
      <w:pPr>
        <w:pStyle w:val="Heading3"/>
        <w:pPrChange w:id="9698" w:author="jonathan pritchard" w:date="2024-10-23T11:04:00Z" w16du:dateUtc="2024-10-23T10:04:00Z">
          <w:pPr>
            <w:pStyle w:val="Heading2"/>
          </w:pPr>
        </w:pPrChange>
      </w:pPr>
      <w:bookmarkStart w:id="9699" w:name="_Toc189647903"/>
      <w:r w:rsidRPr="00D4022A">
        <w:lastRenderedPageBreak/>
        <w:t xml:space="preserve">Display of </w:t>
      </w:r>
      <w:del w:id="9700" w:author="jonathan pritchard" w:date="2024-10-23T08:59:00Z" w16du:dateUtc="2024-10-23T07:59:00Z">
        <w:r w:rsidRPr="00D4022A" w:rsidDel="00BB42EA">
          <w:delText xml:space="preserve">latitude </w:delText>
        </w:r>
      </w:del>
      <w:ins w:id="9701" w:author="jonathan pritchard" w:date="2024-10-23T08:59:00Z" w16du:dateUtc="2024-10-23T07:59:00Z">
        <w:r w:rsidR="00BB42EA" w:rsidRPr="00D4022A">
          <w:t xml:space="preserve">scale </w:t>
        </w:r>
      </w:ins>
      <w:r w:rsidRPr="00D4022A">
        <w:t>bar</w:t>
      </w:r>
      <w:bookmarkEnd w:id="9699"/>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9702" w:author="jonathan pritchard" w:date="2025-01-23T13:50:00Z" w16du:dateUtc="2025-01-23T13:50: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9703">
          <w:tblGrid>
            <w:gridCol w:w="2381"/>
            <w:gridCol w:w="2381"/>
            <w:gridCol w:w="2382"/>
            <w:gridCol w:w="2382"/>
          </w:tblGrid>
        </w:tblGridChange>
      </w:tblGrid>
      <w:tr w:rsidR="00CF2F67" w14:paraId="21BFA21C" w14:textId="77777777" w:rsidTr="00B43777">
        <w:trPr>
          <w:trHeight w:val="454"/>
          <w:tblHeader/>
          <w:trPrChange w:id="9704" w:author="jonathan pritchard" w:date="2025-01-23T13:50:00Z" w16du:dateUtc="2025-01-23T13:50:00Z">
            <w:trPr>
              <w:trHeight w:val="454"/>
              <w:tblHeader/>
            </w:trPr>
          </w:trPrChange>
        </w:trPr>
        <w:tc>
          <w:tcPr>
            <w:tcW w:w="2381" w:type="dxa"/>
            <w:shd w:val="clear" w:color="auto" w:fill="BFBFBF" w:themeFill="background1" w:themeFillShade="BF"/>
            <w:vAlign w:val="center"/>
            <w:tcPrChange w:id="9705" w:author="jonathan pritchard" w:date="2025-01-23T13:50:00Z" w16du:dateUtc="2025-01-23T13:50:00Z">
              <w:tcPr>
                <w:tcW w:w="2381" w:type="dxa"/>
                <w:shd w:val="clear" w:color="auto" w:fill="CCFFCC"/>
                <w:vAlign w:val="center"/>
              </w:tcPr>
            </w:tcPrChange>
          </w:tcPr>
          <w:p w14:paraId="0A772C34" w14:textId="77777777" w:rsidR="00CF2F67" w:rsidRPr="004065B1" w:rsidRDefault="00CF2F67" w:rsidP="008A1BCC">
            <w:r w:rsidRPr="000A066E">
              <w:rPr>
                <w:b/>
              </w:rPr>
              <w:t>Test Reference</w:t>
            </w:r>
          </w:p>
        </w:tc>
        <w:tc>
          <w:tcPr>
            <w:tcW w:w="2381" w:type="dxa"/>
            <w:shd w:val="clear" w:color="auto" w:fill="BFBFBF" w:themeFill="background1" w:themeFillShade="BF"/>
            <w:vAlign w:val="center"/>
            <w:tcPrChange w:id="9706" w:author="jonathan pritchard" w:date="2025-01-23T13:50:00Z" w16du:dateUtc="2025-01-23T13:50:00Z">
              <w:tcPr>
                <w:tcW w:w="2381" w:type="dxa"/>
                <w:shd w:val="clear" w:color="auto" w:fill="CCFFCC"/>
                <w:vAlign w:val="center"/>
              </w:tcPr>
            </w:tcPrChange>
          </w:tcPr>
          <w:p w14:paraId="18E7872F" w14:textId="353AF048" w:rsidR="00CF2F67" w:rsidRPr="004065B1" w:rsidRDefault="002E1A67" w:rsidP="008A1BCC">
            <w:proofErr w:type="spellStart"/>
            <w:r>
              <w:t>LatitudeBar</w:t>
            </w:r>
            <w:proofErr w:type="spellEnd"/>
          </w:p>
        </w:tc>
        <w:tc>
          <w:tcPr>
            <w:tcW w:w="2382" w:type="dxa"/>
            <w:shd w:val="clear" w:color="auto" w:fill="BFBFBF" w:themeFill="background1" w:themeFillShade="BF"/>
            <w:vAlign w:val="center"/>
            <w:tcPrChange w:id="9707" w:author="jonathan pritchard" w:date="2025-01-23T13:50:00Z" w16du:dateUtc="2025-01-23T13:50:00Z">
              <w:tcPr>
                <w:tcW w:w="2382" w:type="dxa"/>
                <w:shd w:val="clear" w:color="auto" w:fill="CCFFCC"/>
                <w:vAlign w:val="center"/>
              </w:tcPr>
            </w:tcPrChange>
          </w:tcPr>
          <w:p w14:paraId="0539C3B6" w14:textId="77777777" w:rsidR="00CF2F67" w:rsidRPr="004065B1" w:rsidRDefault="00CF2F67" w:rsidP="008A1BCC">
            <w:r w:rsidRPr="000A066E">
              <w:rPr>
                <w:b/>
              </w:rPr>
              <w:t>IHO Reference</w:t>
            </w:r>
          </w:p>
        </w:tc>
        <w:tc>
          <w:tcPr>
            <w:tcW w:w="2382" w:type="dxa"/>
            <w:shd w:val="clear" w:color="auto" w:fill="BFBFBF" w:themeFill="background1" w:themeFillShade="BF"/>
            <w:vAlign w:val="center"/>
            <w:tcPrChange w:id="9708" w:author="jonathan pritchard" w:date="2025-01-23T13:50:00Z" w16du:dateUtc="2025-01-23T13:50:00Z">
              <w:tcPr>
                <w:tcW w:w="2382" w:type="dxa"/>
                <w:shd w:val="clear" w:color="auto" w:fill="CCFFCC"/>
                <w:vAlign w:val="center"/>
              </w:tcPr>
            </w:tcPrChange>
          </w:tcPr>
          <w:p w14:paraId="0FE35908" w14:textId="35515D19" w:rsidR="00E721A4" w:rsidRDefault="00E721A4" w:rsidP="00E721A4">
            <w:pPr>
              <w:widowControl/>
              <w:spacing w:line="240" w:lineRule="auto"/>
              <w:rPr>
                <w:rFonts w:ascii="Calibri" w:hAnsi="Calibri" w:cs="Calibri"/>
                <w:snapToGrid/>
                <w:color w:val="000000"/>
                <w:sz w:val="22"/>
                <w:szCs w:val="22"/>
              </w:rPr>
            </w:pPr>
            <w:r>
              <w:rPr>
                <w:rFonts w:ascii="Calibri" w:hAnsi="Calibri" w:cs="Calibri"/>
                <w:color w:val="000000"/>
                <w:sz w:val="22"/>
                <w:szCs w:val="22"/>
              </w:rPr>
              <w:t>S-98 12.</w:t>
            </w:r>
            <w:r w:rsidR="00A46DE9">
              <w:rPr>
                <w:rFonts w:ascii="Calibri" w:hAnsi="Calibri" w:cs="Calibri"/>
                <w:color w:val="000000"/>
                <w:sz w:val="22"/>
                <w:szCs w:val="22"/>
              </w:rPr>
              <w:t>10.1</w:t>
            </w:r>
          </w:p>
          <w:p w14:paraId="1415C1FC" w14:textId="42642A2E" w:rsidR="00CF2F67" w:rsidRPr="004065B1" w:rsidRDefault="00CF2F67" w:rsidP="008A1BCC"/>
        </w:tc>
      </w:tr>
      <w:tr w:rsidR="00CF2F67" w14:paraId="4FB7F707" w14:textId="77777777" w:rsidTr="00B43777">
        <w:trPr>
          <w:tblHeader/>
          <w:trPrChange w:id="9709" w:author="jonathan pritchard" w:date="2025-01-23T13:50:00Z" w16du:dateUtc="2025-01-23T13:50:00Z">
            <w:trPr>
              <w:tblHeader/>
            </w:trPr>
          </w:trPrChange>
        </w:trPr>
        <w:tc>
          <w:tcPr>
            <w:tcW w:w="9526" w:type="dxa"/>
            <w:gridSpan w:val="4"/>
            <w:shd w:val="clear" w:color="auto" w:fill="BFBFBF" w:themeFill="background1" w:themeFillShade="BF"/>
            <w:vAlign w:val="center"/>
            <w:tcPrChange w:id="9710" w:author="jonathan pritchard" w:date="2025-01-23T13:50:00Z" w16du:dateUtc="2025-01-23T13:50:00Z">
              <w:tcPr>
                <w:tcW w:w="9526" w:type="dxa"/>
                <w:gridSpan w:val="4"/>
                <w:shd w:val="clear" w:color="auto" w:fill="CCFFCC"/>
                <w:vAlign w:val="center"/>
              </w:tcPr>
            </w:tcPrChange>
          </w:tcPr>
          <w:p w14:paraId="4FBAE38A" w14:textId="77777777" w:rsidR="00CF2F67" w:rsidRDefault="00CF2F67" w:rsidP="008A1BCC">
            <w:r w:rsidRPr="000A066E">
              <w:rPr>
                <w:b/>
              </w:rPr>
              <w:t>Test description</w:t>
            </w:r>
          </w:p>
        </w:tc>
      </w:tr>
      <w:tr w:rsidR="00CF2F67" w14:paraId="3428BAF8" w14:textId="77777777" w:rsidTr="008A1BCC">
        <w:trPr>
          <w:tblHeader/>
        </w:trPr>
        <w:tc>
          <w:tcPr>
            <w:tcW w:w="9526" w:type="dxa"/>
            <w:gridSpan w:val="4"/>
            <w:vAlign w:val="center"/>
          </w:tcPr>
          <w:p w14:paraId="5F8CB5D6" w14:textId="77777777" w:rsidR="00CF2F67" w:rsidRPr="00A358C9" w:rsidRDefault="00D32A6E" w:rsidP="008A1BCC">
            <w:pPr>
              <w:rPr>
                <w:i/>
              </w:rPr>
            </w:pPr>
            <w:r w:rsidRPr="00A358C9">
              <w:rPr>
                <w:i/>
              </w:rPr>
              <w:t>Display of latitude bar at appropriate scales.</w:t>
            </w:r>
          </w:p>
        </w:tc>
      </w:tr>
      <w:tr w:rsidR="00CF2F67" w14:paraId="322879DF" w14:textId="77777777" w:rsidTr="00B43777">
        <w:trPr>
          <w:tblHeader/>
          <w:trPrChange w:id="9711" w:author="jonathan pritchard" w:date="2025-01-23T13:50:00Z" w16du:dateUtc="2025-01-23T13:50:00Z">
            <w:trPr>
              <w:tblHeader/>
            </w:trPr>
          </w:trPrChange>
        </w:trPr>
        <w:tc>
          <w:tcPr>
            <w:tcW w:w="9526" w:type="dxa"/>
            <w:gridSpan w:val="4"/>
            <w:shd w:val="clear" w:color="auto" w:fill="BFBFBF" w:themeFill="background1" w:themeFillShade="BF"/>
            <w:vAlign w:val="center"/>
            <w:tcPrChange w:id="9712" w:author="jonathan pritchard" w:date="2025-01-23T13:50:00Z" w16du:dateUtc="2025-01-23T13:50:00Z">
              <w:tcPr>
                <w:tcW w:w="9526" w:type="dxa"/>
                <w:gridSpan w:val="4"/>
                <w:shd w:val="clear" w:color="auto" w:fill="CCFFCC"/>
                <w:vAlign w:val="center"/>
              </w:tcPr>
            </w:tcPrChange>
          </w:tcPr>
          <w:p w14:paraId="199988F9" w14:textId="77777777" w:rsidR="00CF2F67" w:rsidRPr="004065B1" w:rsidRDefault="00CF2F67" w:rsidP="008A1BCC">
            <w:r w:rsidRPr="000A066E">
              <w:rPr>
                <w:b/>
              </w:rPr>
              <w:t>Setup</w:t>
            </w:r>
          </w:p>
        </w:tc>
      </w:tr>
      <w:tr w:rsidR="00CF2F67" w14:paraId="74B954FB" w14:textId="77777777" w:rsidTr="008A1BCC">
        <w:trPr>
          <w:tblHeader/>
        </w:trPr>
        <w:tc>
          <w:tcPr>
            <w:tcW w:w="9526" w:type="dxa"/>
            <w:gridSpan w:val="4"/>
            <w:vAlign w:val="center"/>
          </w:tcPr>
          <w:p w14:paraId="55D82971" w14:textId="6F955A8F" w:rsidR="00D32A6E" w:rsidRPr="00A358C9" w:rsidRDefault="00B153DA" w:rsidP="00D32A6E">
            <w:pPr>
              <w:rPr>
                <w:i/>
              </w:rPr>
            </w:pPr>
            <w:r w:rsidRPr="00A358C9">
              <w:rPr>
                <w:i/>
              </w:rPr>
              <w:t>Load</w:t>
            </w:r>
            <w:r>
              <w:rPr>
                <w:i/>
              </w:rPr>
              <w:t xml:space="preserve"> exchange set </w:t>
            </w:r>
            <w:proofErr w:type="spellStart"/>
            <w:r>
              <w:rPr>
                <w:b/>
                <w:bCs/>
                <w:i/>
              </w:rPr>
              <w:t>PowerUp</w:t>
            </w:r>
            <w:proofErr w:type="spellEnd"/>
            <w:r>
              <w:rPr>
                <w:b/>
                <w:bCs/>
                <w:i/>
              </w:rPr>
              <w:t xml:space="preserve"> </w:t>
            </w:r>
            <w:r w:rsidRPr="00A358C9">
              <w:rPr>
                <w:i/>
              </w:rPr>
              <w:t xml:space="preserve"> </w:t>
            </w:r>
          </w:p>
          <w:p w14:paraId="60BAAE30" w14:textId="156D9E4C" w:rsidR="00CF2F67" w:rsidRPr="00A358C9" w:rsidRDefault="00D32A6E" w:rsidP="00E70490">
            <w:pPr>
              <w:rPr>
                <w:i/>
              </w:rPr>
            </w:pPr>
            <w:r w:rsidRPr="00A358C9">
              <w:rPr>
                <w:i/>
              </w:rPr>
              <w:t xml:space="preserve">Set </w:t>
            </w:r>
            <w:r w:rsidR="007D0469">
              <w:rPr>
                <w:i/>
              </w:rPr>
              <w:t>Display Category</w:t>
            </w:r>
            <w:r w:rsidRPr="00A358C9">
              <w:rPr>
                <w:i/>
              </w:rPr>
              <w:t xml:space="preserve"> B</w:t>
            </w:r>
            <w:r w:rsidR="00E70490">
              <w:rPr>
                <w:i/>
              </w:rPr>
              <w:t>ase Display</w:t>
            </w:r>
            <w:r w:rsidRPr="00A358C9">
              <w:rPr>
                <w:i/>
              </w:rPr>
              <w:t>.</w:t>
            </w:r>
          </w:p>
        </w:tc>
      </w:tr>
      <w:tr w:rsidR="00CF2F67" w14:paraId="21CA01F1" w14:textId="77777777" w:rsidTr="00B43777">
        <w:trPr>
          <w:tblHeader/>
          <w:trPrChange w:id="9713" w:author="jonathan pritchard" w:date="2025-01-23T13:50:00Z" w16du:dateUtc="2025-01-23T13:50:00Z">
            <w:trPr>
              <w:tblHeader/>
            </w:trPr>
          </w:trPrChange>
        </w:trPr>
        <w:tc>
          <w:tcPr>
            <w:tcW w:w="9526" w:type="dxa"/>
            <w:gridSpan w:val="4"/>
            <w:shd w:val="clear" w:color="auto" w:fill="BFBFBF" w:themeFill="background1" w:themeFillShade="BF"/>
            <w:vAlign w:val="center"/>
            <w:tcPrChange w:id="9714" w:author="jonathan pritchard" w:date="2025-01-23T13:50:00Z" w16du:dateUtc="2025-01-23T13:50:00Z">
              <w:tcPr>
                <w:tcW w:w="9526" w:type="dxa"/>
                <w:gridSpan w:val="4"/>
                <w:shd w:val="clear" w:color="auto" w:fill="CCFFCC"/>
                <w:vAlign w:val="center"/>
              </w:tcPr>
            </w:tcPrChange>
          </w:tcPr>
          <w:p w14:paraId="04FE1075" w14:textId="77777777" w:rsidR="00CF2F67" w:rsidRPr="004065B1" w:rsidRDefault="00CF2F67" w:rsidP="008A1BCC">
            <w:r w:rsidRPr="000A066E">
              <w:rPr>
                <w:b/>
              </w:rPr>
              <w:t>Action</w:t>
            </w:r>
          </w:p>
        </w:tc>
      </w:tr>
      <w:tr w:rsidR="00CF2F67" w14:paraId="26B9D69A" w14:textId="77777777" w:rsidTr="008A1BCC">
        <w:trPr>
          <w:tblHeader/>
        </w:trPr>
        <w:tc>
          <w:tcPr>
            <w:tcW w:w="9526" w:type="dxa"/>
            <w:gridSpan w:val="4"/>
            <w:vAlign w:val="center"/>
          </w:tcPr>
          <w:p w14:paraId="5DB93F2F" w14:textId="2B642A79" w:rsidR="00CF2F67" w:rsidRPr="00A358C9" w:rsidRDefault="00D32A6E" w:rsidP="00E70490">
            <w:pPr>
              <w:rPr>
                <w:i/>
              </w:rPr>
            </w:pPr>
            <w:r w:rsidRPr="00A358C9">
              <w:rPr>
                <w:i/>
              </w:rPr>
              <w:t>Zoom to a display scale less than 1:80</w:t>
            </w:r>
            <w:r w:rsidR="00E70490">
              <w:rPr>
                <w:i/>
              </w:rPr>
              <w:t xml:space="preserve"> </w:t>
            </w:r>
            <w:r w:rsidRPr="00A358C9">
              <w:rPr>
                <w:i/>
              </w:rPr>
              <w:t>000 (such as 1:300</w:t>
            </w:r>
            <w:r w:rsidR="00E70490">
              <w:rPr>
                <w:i/>
              </w:rPr>
              <w:t xml:space="preserve"> </w:t>
            </w:r>
            <w:r w:rsidRPr="00A358C9">
              <w:rPr>
                <w:i/>
              </w:rPr>
              <w:t>000), observe the display.</w:t>
            </w:r>
          </w:p>
        </w:tc>
      </w:tr>
      <w:tr w:rsidR="00CF2F67" w14:paraId="0DC9582C" w14:textId="77777777" w:rsidTr="00B43777">
        <w:trPr>
          <w:tblHeader/>
          <w:trPrChange w:id="9715" w:author="jonathan pritchard" w:date="2025-01-23T13:50:00Z" w16du:dateUtc="2025-01-23T13:50:00Z">
            <w:trPr>
              <w:tblHeader/>
            </w:trPr>
          </w:trPrChange>
        </w:trPr>
        <w:tc>
          <w:tcPr>
            <w:tcW w:w="9526" w:type="dxa"/>
            <w:gridSpan w:val="4"/>
            <w:shd w:val="clear" w:color="auto" w:fill="BFBFBF" w:themeFill="background1" w:themeFillShade="BF"/>
            <w:vAlign w:val="center"/>
            <w:tcPrChange w:id="9716" w:author="jonathan pritchard" w:date="2025-01-23T13:50:00Z" w16du:dateUtc="2025-01-23T13:50:00Z">
              <w:tcPr>
                <w:tcW w:w="9526" w:type="dxa"/>
                <w:gridSpan w:val="4"/>
                <w:shd w:val="clear" w:color="auto" w:fill="CCFFCC"/>
                <w:vAlign w:val="center"/>
              </w:tcPr>
            </w:tcPrChange>
          </w:tcPr>
          <w:p w14:paraId="426A9455" w14:textId="77777777" w:rsidR="00CF2F67" w:rsidRPr="004065B1" w:rsidRDefault="00CF2F67" w:rsidP="008A1BCC">
            <w:r w:rsidRPr="000A066E">
              <w:rPr>
                <w:b/>
              </w:rPr>
              <w:t>Results</w:t>
            </w:r>
          </w:p>
        </w:tc>
      </w:tr>
      <w:tr w:rsidR="00CF2F67" w14:paraId="72D48F0F" w14:textId="77777777" w:rsidTr="008A1BCC">
        <w:trPr>
          <w:tblHeader/>
        </w:trPr>
        <w:tc>
          <w:tcPr>
            <w:tcW w:w="9526" w:type="dxa"/>
            <w:gridSpan w:val="4"/>
            <w:vAlign w:val="center"/>
          </w:tcPr>
          <w:p w14:paraId="00485AEB" w14:textId="77777777" w:rsidR="00CF2F67" w:rsidRPr="00A358C9" w:rsidRDefault="00D32A6E" w:rsidP="008A1BCC">
            <w:pPr>
              <w:jc w:val="left"/>
              <w:rPr>
                <w:i/>
              </w:rPr>
            </w:pPr>
            <w:r w:rsidRPr="00A358C9">
              <w:rPr>
                <w:i/>
              </w:rPr>
              <w:t>Confirm that a latitude bar is displayed. Also confirm that the scale bar is displayed between 2mm and 4mm from the left side of the chart display area.</w:t>
            </w:r>
          </w:p>
        </w:tc>
      </w:tr>
    </w:tbl>
    <w:p w14:paraId="5F811A4D" w14:textId="77777777" w:rsidR="00CF2F67" w:rsidRDefault="00CF2F67" w:rsidP="00CF2F67">
      <w:pPr>
        <w:rPr>
          <w:ins w:id="9717" w:author="jonathan pritchard" w:date="2024-10-23T08:59:00Z" w16du:dateUtc="2024-10-23T07:59:00Z"/>
        </w:rPr>
      </w:pPr>
    </w:p>
    <w:p w14:paraId="42F0D047" w14:textId="77777777" w:rsidR="00BB42EA" w:rsidRDefault="00BB42EA" w:rsidP="00CF2F67"/>
    <w:p w14:paraId="76DADAC1" w14:textId="4FC013CA" w:rsidR="00CF2F67" w:rsidRDefault="00B153DA" w:rsidP="00E30B8F">
      <w:pPr>
        <w:pStyle w:val="Heading2"/>
      </w:pPr>
      <w:bookmarkStart w:id="9718" w:name="_Toc189647904"/>
      <w:r>
        <w:t xml:space="preserve">Feature </w:t>
      </w:r>
      <w:r w:rsidR="00CF2F67">
        <w:t>information</w:t>
      </w:r>
      <w:bookmarkEnd w:id="9718"/>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9719" w:author="jonathan pritchard" w:date="2025-01-23T13:50:00Z" w16du:dateUtc="2025-01-23T13:50: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9720">
          <w:tblGrid>
            <w:gridCol w:w="2381"/>
            <w:gridCol w:w="2381"/>
            <w:gridCol w:w="2382"/>
            <w:gridCol w:w="2382"/>
          </w:tblGrid>
        </w:tblGridChange>
      </w:tblGrid>
      <w:tr w:rsidR="00CF2F67" w14:paraId="68B5E677" w14:textId="77777777" w:rsidTr="002B0861">
        <w:trPr>
          <w:trHeight w:val="454"/>
          <w:tblHeader/>
          <w:trPrChange w:id="9721" w:author="jonathan pritchard" w:date="2025-01-23T13:50:00Z" w16du:dateUtc="2025-01-23T13:50:00Z">
            <w:trPr>
              <w:trHeight w:val="454"/>
              <w:tblHeader/>
            </w:trPr>
          </w:trPrChange>
        </w:trPr>
        <w:tc>
          <w:tcPr>
            <w:tcW w:w="2381" w:type="dxa"/>
            <w:shd w:val="clear" w:color="auto" w:fill="BFBFBF" w:themeFill="background1" w:themeFillShade="BF"/>
            <w:vAlign w:val="center"/>
            <w:tcPrChange w:id="9722" w:author="jonathan pritchard" w:date="2025-01-23T13:50:00Z" w16du:dateUtc="2025-01-23T13:50:00Z">
              <w:tcPr>
                <w:tcW w:w="2381" w:type="dxa"/>
                <w:shd w:val="clear" w:color="auto" w:fill="CCFFCC"/>
                <w:vAlign w:val="center"/>
              </w:tcPr>
            </w:tcPrChange>
          </w:tcPr>
          <w:p w14:paraId="450715B3" w14:textId="77777777" w:rsidR="00CF2F67" w:rsidRPr="004065B1" w:rsidRDefault="00CF2F67" w:rsidP="008A1BCC">
            <w:r w:rsidRPr="000A066E">
              <w:rPr>
                <w:b/>
              </w:rPr>
              <w:t>Test Reference</w:t>
            </w:r>
          </w:p>
        </w:tc>
        <w:tc>
          <w:tcPr>
            <w:tcW w:w="2381" w:type="dxa"/>
            <w:shd w:val="clear" w:color="auto" w:fill="FFFFFF" w:themeFill="background1"/>
            <w:vAlign w:val="center"/>
            <w:tcPrChange w:id="9723" w:author="jonathan pritchard" w:date="2025-01-23T13:50:00Z" w16du:dateUtc="2025-01-23T13:50:00Z">
              <w:tcPr>
                <w:tcW w:w="2381" w:type="dxa"/>
                <w:shd w:val="clear" w:color="auto" w:fill="CCFFCC"/>
                <w:vAlign w:val="center"/>
              </w:tcPr>
            </w:tcPrChange>
          </w:tcPr>
          <w:p w14:paraId="3BD849F8" w14:textId="450115C0" w:rsidR="00CF2F67" w:rsidRPr="004065B1" w:rsidRDefault="00E5187A" w:rsidP="008A1BCC">
            <w:r>
              <w:t>FeatureInformation</w:t>
            </w:r>
            <w:r w:rsidR="002E1A67">
              <w:t>1</w:t>
            </w:r>
          </w:p>
        </w:tc>
        <w:tc>
          <w:tcPr>
            <w:tcW w:w="2382" w:type="dxa"/>
            <w:shd w:val="clear" w:color="auto" w:fill="BFBFBF" w:themeFill="background1" w:themeFillShade="BF"/>
            <w:vAlign w:val="center"/>
            <w:tcPrChange w:id="9724" w:author="jonathan pritchard" w:date="2025-01-23T13:50:00Z" w16du:dateUtc="2025-01-23T13:50:00Z">
              <w:tcPr>
                <w:tcW w:w="2382" w:type="dxa"/>
                <w:shd w:val="clear" w:color="auto" w:fill="CCFFCC"/>
                <w:vAlign w:val="center"/>
              </w:tcPr>
            </w:tcPrChange>
          </w:tcPr>
          <w:p w14:paraId="739A960B" w14:textId="77777777" w:rsidR="00CF2F67" w:rsidRPr="004065B1" w:rsidRDefault="00CF2F67" w:rsidP="008A1BCC">
            <w:r w:rsidRPr="000A066E">
              <w:rPr>
                <w:b/>
              </w:rPr>
              <w:t>IHO Reference</w:t>
            </w:r>
          </w:p>
        </w:tc>
        <w:tc>
          <w:tcPr>
            <w:tcW w:w="2382" w:type="dxa"/>
            <w:shd w:val="clear" w:color="auto" w:fill="FFFFFF" w:themeFill="background1"/>
            <w:vAlign w:val="center"/>
            <w:tcPrChange w:id="9725" w:author="jonathan pritchard" w:date="2025-01-23T13:50:00Z" w16du:dateUtc="2025-01-23T13:50:00Z">
              <w:tcPr>
                <w:tcW w:w="2382" w:type="dxa"/>
                <w:shd w:val="clear" w:color="auto" w:fill="CCFFCC"/>
                <w:vAlign w:val="center"/>
              </w:tcPr>
            </w:tcPrChange>
          </w:tcPr>
          <w:p w14:paraId="0C7B13DE" w14:textId="7465FD64" w:rsidR="00CF2F67" w:rsidRPr="002B0861" w:rsidRDefault="002B0861" w:rsidP="002B0861">
            <w:pPr>
              <w:widowControl/>
              <w:spacing w:line="240" w:lineRule="auto"/>
              <w:rPr>
                <w:rFonts w:ascii="Calibri" w:hAnsi="Calibri" w:cs="Calibri"/>
                <w:snapToGrid/>
                <w:color w:val="000000"/>
                <w:sz w:val="22"/>
                <w:szCs w:val="22"/>
              </w:rPr>
            </w:pPr>
            <w:r>
              <w:rPr>
                <w:rFonts w:ascii="Calibri" w:hAnsi="Calibri" w:cs="Calibri"/>
                <w:color w:val="000000"/>
                <w:sz w:val="22"/>
                <w:szCs w:val="22"/>
              </w:rPr>
              <w:t>S-98 15.1</w:t>
            </w:r>
          </w:p>
        </w:tc>
      </w:tr>
      <w:tr w:rsidR="00CF2F67" w14:paraId="222FE649" w14:textId="77777777" w:rsidTr="00B43777">
        <w:trPr>
          <w:tblHeader/>
          <w:trPrChange w:id="9726" w:author="jonathan pritchard" w:date="2025-01-23T13:50:00Z" w16du:dateUtc="2025-01-23T13:50:00Z">
            <w:trPr>
              <w:tblHeader/>
            </w:trPr>
          </w:trPrChange>
        </w:trPr>
        <w:tc>
          <w:tcPr>
            <w:tcW w:w="9526" w:type="dxa"/>
            <w:gridSpan w:val="4"/>
            <w:shd w:val="clear" w:color="auto" w:fill="BFBFBF" w:themeFill="background1" w:themeFillShade="BF"/>
            <w:vAlign w:val="center"/>
            <w:tcPrChange w:id="9727" w:author="jonathan pritchard" w:date="2025-01-23T13:50:00Z" w16du:dateUtc="2025-01-23T13:50:00Z">
              <w:tcPr>
                <w:tcW w:w="9526" w:type="dxa"/>
                <w:gridSpan w:val="4"/>
                <w:shd w:val="clear" w:color="auto" w:fill="CCFFCC"/>
                <w:vAlign w:val="center"/>
              </w:tcPr>
            </w:tcPrChange>
          </w:tcPr>
          <w:p w14:paraId="255753A0" w14:textId="77777777" w:rsidR="00CF2F67" w:rsidRDefault="00CF2F67" w:rsidP="008A1BCC">
            <w:r w:rsidRPr="000A066E">
              <w:rPr>
                <w:b/>
              </w:rPr>
              <w:t>Test description</w:t>
            </w:r>
          </w:p>
        </w:tc>
      </w:tr>
      <w:tr w:rsidR="00CF2F67" w14:paraId="4727C9FC" w14:textId="77777777" w:rsidTr="008A1BCC">
        <w:trPr>
          <w:tblHeader/>
        </w:trPr>
        <w:tc>
          <w:tcPr>
            <w:tcW w:w="9526" w:type="dxa"/>
            <w:gridSpan w:val="4"/>
            <w:vAlign w:val="center"/>
          </w:tcPr>
          <w:p w14:paraId="22A24B19" w14:textId="77777777" w:rsidR="00CF2F67" w:rsidRPr="00A358C9" w:rsidRDefault="00D32A6E" w:rsidP="008A1BCC">
            <w:pPr>
              <w:rPr>
                <w:i/>
              </w:rPr>
            </w:pPr>
            <w:r w:rsidRPr="00A358C9">
              <w:rPr>
                <w:i/>
              </w:rPr>
              <w:t>General rules for cursor pick report</w:t>
            </w:r>
          </w:p>
        </w:tc>
      </w:tr>
      <w:tr w:rsidR="00CF2F67" w14:paraId="34716182" w14:textId="77777777" w:rsidTr="00B43777">
        <w:trPr>
          <w:tblHeader/>
          <w:trPrChange w:id="9728" w:author="jonathan pritchard" w:date="2025-01-23T13:50:00Z" w16du:dateUtc="2025-01-23T13:50:00Z">
            <w:trPr>
              <w:tblHeader/>
            </w:trPr>
          </w:trPrChange>
        </w:trPr>
        <w:tc>
          <w:tcPr>
            <w:tcW w:w="9526" w:type="dxa"/>
            <w:gridSpan w:val="4"/>
            <w:shd w:val="clear" w:color="auto" w:fill="BFBFBF" w:themeFill="background1" w:themeFillShade="BF"/>
            <w:vAlign w:val="center"/>
            <w:tcPrChange w:id="9729" w:author="jonathan pritchard" w:date="2025-01-23T13:50:00Z" w16du:dateUtc="2025-01-23T13:50:00Z">
              <w:tcPr>
                <w:tcW w:w="9526" w:type="dxa"/>
                <w:gridSpan w:val="4"/>
                <w:shd w:val="clear" w:color="auto" w:fill="CCFFCC"/>
                <w:vAlign w:val="center"/>
              </w:tcPr>
            </w:tcPrChange>
          </w:tcPr>
          <w:p w14:paraId="5C7CA276" w14:textId="77777777" w:rsidR="00CF2F67" w:rsidRPr="004065B1" w:rsidRDefault="00CF2F67" w:rsidP="008A1BCC">
            <w:r w:rsidRPr="000A066E">
              <w:rPr>
                <w:b/>
              </w:rPr>
              <w:t>Setup</w:t>
            </w:r>
          </w:p>
        </w:tc>
      </w:tr>
      <w:tr w:rsidR="00CF2F67" w14:paraId="025F0FBE" w14:textId="77777777" w:rsidTr="008A1BCC">
        <w:trPr>
          <w:tblHeader/>
        </w:trPr>
        <w:tc>
          <w:tcPr>
            <w:tcW w:w="9526" w:type="dxa"/>
            <w:gridSpan w:val="4"/>
            <w:vAlign w:val="center"/>
          </w:tcPr>
          <w:p w14:paraId="152DF992" w14:textId="197A35E2" w:rsidR="00BE2CA5" w:rsidRPr="00BE2CA5" w:rsidRDefault="00B153DA" w:rsidP="00BE2CA5">
            <w:pPr>
              <w:rPr>
                <w:i/>
              </w:rPr>
            </w:pPr>
            <w:r w:rsidRPr="00A358C9">
              <w:rPr>
                <w:i/>
              </w:rPr>
              <w:t>Load</w:t>
            </w:r>
            <w:r>
              <w:rPr>
                <w:i/>
              </w:rPr>
              <w:t xml:space="preserve"> exchange set </w:t>
            </w:r>
            <w:proofErr w:type="spellStart"/>
            <w:r>
              <w:rPr>
                <w:b/>
                <w:bCs/>
                <w:i/>
              </w:rPr>
              <w:t>PowerUp</w:t>
            </w:r>
            <w:proofErr w:type="spellEnd"/>
            <w:r>
              <w:rPr>
                <w:b/>
                <w:bCs/>
                <w:i/>
              </w:rPr>
              <w:t xml:space="preserve"> </w:t>
            </w:r>
            <w:r w:rsidRPr="00A358C9">
              <w:rPr>
                <w:i/>
              </w:rPr>
              <w:t xml:space="preserve"> </w:t>
            </w:r>
          </w:p>
          <w:p w14:paraId="7CB68D7E" w14:textId="66DD293B" w:rsidR="00CF2F67" w:rsidRPr="00A358C9" w:rsidRDefault="00BE2CA5" w:rsidP="00BE2CA5">
            <w:pPr>
              <w:rPr>
                <w:i/>
              </w:rPr>
            </w:pPr>
            <w:r w:rsidRPr="00BE2CA5">
              <w:rPr>
                <w:i/>
              </w:rPr>
              <w:t xml:space="preserve">Select </w:t>
            </w:r>
            <w:r w:rsidR="00DE09B9">
              <w:rPr>
                <w:i/>
              </w:rPr>
              <w:t>Display Category</w:t>
            </w:r>
            <w:r w:rsidRPr="00BE2CA5">
              <w:rPr>
                <w:i/>
              </w:rPr>
              <w:t xml:space="preserve"> Other</w:t>
            </w:r>
            <w:r w:rsidR="00DE5F53">
              <w:rPr>
                <w:i/>
              </w:rPr>
              <w:t>.</w:t>
            </w:r>
          </w:p>
        </w:tc>
      </w:tr>
      <w:tr w:rsidR="00CF2F67" w14:paraId="4EB22170" w14:textId="77777777" w:rsidTr="00B43777">
        <w:trPr>
          <w:tblHeader/>
          <w:trPrChange w:id="9730" w:author="jonathan pritchard" w:date="2025-01-23T13:50:00Z" w16du:dateUtc="2025-01-23T13:50:00Z">
            <w:trPr>
              <w:tblHeader/>
            </w:trPr>
          </w:trPrChange>
        </w:trPr>
        <w:tc>
          <w:tcPr>
            <w:tcW w:w="9526" w:type="dxa"/>
            <w:gridSpan w:val="4"/>
            <w:shd w:val="clear" w:color="auto" w:fill="BFBFBF" w:themeFill="background1" w:themeFillShade="BF"/>
            <w:vAlign w:val="center"/>
            <w:tcPrChange w:id="9731" w:author="jonathan pritchard" w:date="2025-01-23T13:50:00Z" w16du:dateUtc="2025-01-23T13:50:00Z">
              <w:tcPr>
                <w:tcW w:w="9526" w:type="dxa"/>
                <w:gridSpan w:val="4"/>
                <w:shd w:val="clear" w:color="auto" w:fill="CCFFCC"/>
                <w:vAlign w:val="center"/>
              </w:tcPr>
            </w:tcPrChange>
          </w:tcPr>
          <w:p w14:paraId="13EB8DF8" w14:textId="77777777" w:rsidR="00CF2F67" w:rsidRPr="004065B1" w:rsidRDefault="00CF2F67" w:rsidP="008A1BCC">
            <w:r w:rsidRPr="000A066E">
              <w:rPr>
                <w:b/>
              </w:rPr>
              <w:t>Action</w:t>
            </w:r>
          </w:p>
        </w:tc>
      </w:tr>
      <w:tr w:rsidR="00CF2F67" w14:paraId="152157A5" w14:textId="77777777" w:rsidTr="008A1BCC">
        <w:trPr>
          <w:tblHeader/>
        </w:trPr>
        <w:tc>
          <w:tcPr>
            <w:tcW w:w="9526" w:type="dxa"/>
            <w:gridSpan w:val="4"/>
            <w:vAlign w:val="center"/>
          </w:tcPr>
          <w:p w14:paraId="22B994F7" w14:textId="0071D967" w:rsidR="00D32A6E" w:rsidRPr="00A358C9" w:rsidRDefault="00D32A6E" w:rsidP="00D32A6E">
            <w:pPr>
              <w:rPr>
                <w:i/>
              </w:rPr>
            </w:pPr>
            <w:r w:rsidRPr="00A358C9">
              <w:rPr>
                <w:i/>
              </w:rPr>
              <w:t xml:space="preserve">1. Select several </w:t>
            </w:r>
            <w:r w:rsidR="00B153DA">
              <w:rPr>
                <w:i/>
              </w:rPr>
              <w:t>features</w:t>
            </w:r>
            <w:r w:rsidR="00B153DA" w:rsidRPr="00A358C9">
              <w:rPr>
                <w:i/>
              </w:rPr>
              <w:t xml:space="preserve"> </w:t>
            </w:r>
            <w:r w:rsidRPr="00A358C9">
              <w:rPr>
                <w:i/>
              </w:rPr>
              <w:t>of</w:t>
            </w:r>
          </w:p>
          <w:p w14:paraId="449481F3" w14:textId="77777777" w:rsidR="00D32A6E" w:rsidRPr="00A358C9" w:rsidRDefault="00D32A6E" w:rsidP="00D32A6E">
            <w:pPr>
              <w:rPr>
                <w:i/>
              </w:rPr>
            </w:pPr>
            <w:r w:rsidRPr="00A358C9">
              <w:rPr>
                <w:i/>
              </w:rPr>
              <w:t>- depth area;</w:t>
            </w:r>
          </w:p>
          <w:p w14:paraId="104A264A" w14:textId="77777777" w:rsidR="00D32A6E" w:rsidRPr="00A358C9" w:rsidRDefault="00D32A6E" w:rsidP="00D32A6E">
            <w:pPr>
              <w:rPr>
                <w:i/>
              </w:rPr>
            </w:pPr>
            <w:r w:rsidRPr="00A358C9">
              <w:rPr>
                <w:i/>
              </w:rPr>
              <w:t>- restricted area;</w:t>
            </w:r>
          </w:p>
          <w:p w14:paraId="07ABA4A7" w14:textId="77777777" w:rsidR="00D32A6E" w:rsidRPr="00A358C9" w:rsidRDefault="00D32A6E" w:rsidP="00D32A6E">
            <w:pPr>
              <w:rPr>
                <w:i/>
              </w:rPr>
            </w:pPr>
            <w:r w:rsidRPr="00A358C9">
              <w:rPr>
                <w:i/>
              </w:rPr>
              <w:t>- sea area;</w:t>
            </w:r>
          </w:p>
          <w:p w14:paraId="5ED83DE2" w14:textId="77777777" w:rsidR="00D32A6E" w:rsidRPr="00A358C9" w:rsidRDefault="00D32A6E" w:rsidP="00D32A6E">
            <w:pPr>
              <w:rPr>
                <w:i/>
              </w:rPr>
            </w:pPr>
            <w:r w:rsidRPr="00A358C9">
              <w:rPr>
                <w:i/>
              </w:rPr>
              <w:t>- depth contour;</w:t>
            </w:r>
          </w:p>
          <w:p w14:paraId="28CAEF2E" w14:textId="77777777" w:rsidR="00D32A6E" w:rsidRPr="00A358C9" w:rsidRDefault="00D32A6E" w:rsidP="00D32A6E">
            <w:pPr>
              <w:rPr>
                <w:i/>
              </w:rPr>
            </w:pPr>
            <w:r w:rsidRPr="00A358C9">
              <w:rPr>
                <w:i/>
              </w:rPr>
              <w:t>- ferry route;</w:t>
            </w:r>
          </w:p>
          <w:p w14:paraId="0C4676A7" w14:textId="77777777" w:rsidR="00D32A6E" w:rsidRPr="00A358C9" w:rsidRDefault="00D32A6E" w:rsidP="00D32A6E">
            <w:pPr>
              <w:rPr>
                <w:i/>
              </w:rPr>
            </w:pPr>
            <w:r w:rsidRPr="00A358C9">
              <w:rPr>
                <w:i/>
              </w:rPr>
              <w:t>- recommended track;</w:t>
            </w:r>
          </w:p>
          <w:p w14:paraId="0642AE54" w14:textId="4FBAE3FA" w:rsidR="00D32A6E" w:rsidRPr="00A358C9" w:rsidRDefault="00D32A6E" w:rsidP="00D32A6E">
            <w:pPr>
              <w:rPr>
                <w:i/>
              </w:rPr>
            </w:pPr>
            <w:r w:rsidRPr="00A358C9">
              <w:rPr>
                <w:i/>
              </w:rPr>
              <w:t>- buoy (</w:t>
            </w:r>
            <w:r w:rsidR="00DE5F53">
              <w:rPr>
                <w:i/>
              </w:rPr>
              <w:t>for example</w:t>
            </w:r>
            <w:r w:rsidRPr="00A358C9">
              <w:rPr>
                <w:i/>
              </w:rPr>
              <w:t xml:space="preserve"> buoy and light at 32°29.50’S  061°00.46’E);</w:t>
            </w:r>
          </w:p>
          <w:p w14:paraId="47266ED5" w14:textId="77777777" w:rsidR="00D32A6E" w:rsidRPr="00A358C9" w:rsidRDefault="00D32A6E" w:rsidP="00D32A6E">
            <w:pPr>
              <w:rPr>
                <w:i/>
              </w:rPr>
            </w:pPr>
            <w:r w:rsidRPr="00A358C9">
              <w:rPr>
                <w:i/>
              </w:rPr>
              <w:t>- light;</w:t>
            </w:r>
          </w:p>
          <w:p w14:paraId="2876C290" w14:textId="77777777" w:rsidR="00D32A6E" w:rsidRPr="00A358C9" w:rsidRDefault="00D32A6E" w:rsidP="00D32A6E">
            <w:pPr>
              <w:rPr>
                <w:i/>
              </w:rPr>
            </w:pPr>
            <w:r w:rsidRPr="00A358C9">
              <w:rPr>
                <w:i/>
              </w:rPr>
              <w:t>- wreck.</w:t>
            </w:r>
          </w:p>
          <w:p w14:paraId="6F12D857" w14:textId="2AADF4AC" w:rsidR="00D32A6E" w:rsidRPr="00A358C9" w:rsidRDefault="00D32A6E" w:rsidP="00D32A6E">
            <w:pPr>
              <w:rPr>
                <w:i/>
              </w:rPr>
            </w:pPr>
            <w:r w:rsidRPr="00A358C9">
              <w:rPr>
                <w:i/>
              </w:rPr>
              <w:t xml:space="preserve">2. Observe </w:t>
            </w:r>
            <w:r w:rsidR="00B153DA">
              <w:rPr>
                <w:i/>
              </w:rPr>
              <w:t>feature</w:t>
            </w:r>
            <w:r w:rsidR="00B153DA" w:rsidRPr="00A358C9">
              <w:rPr>
                <w:i/>
              </w:rPr>
              <w:t xml:space="preserve"> </w:t>
            </w:r>
            <w:r w:rsidRPr="00A358C9">
              <w:rPr>
                <w:i/>
              </w:rPr>
              <w:t>information</w:t>
            </w:r>
            <w:r w:rsidR="00DE5F53">
              <w:rPr>
                <w:i/>
              </w:rPr>
              <w:t>.</w:t>
            </w:r>
          </w:p>
          <w:p w14:paraId="41026D21" w14:textId="6E90436C" w:rsidR="00CF2F67" w:rsidRPr="00A358C9" w:rsidRDefault="00D32A6E" w:rsidP="00D32A6E">
            <w:pPr>
              <w:rPr>
                <w:i/>
              </w:rPr>
            </w:pPr>
            <w:r w:rsidRPr="00A358C9">
              <w:rPr>
                <w:i/>
              </w:rPr>
              <w:t xml:space="preserve">3. Remove </w:t>
            </w:r>
            <w:r w:rsidR="00B153DA">
              <w:rPr>
                <w:i/>
              </w:rPr>
              <w:t>feature</w:t>
            </w:r>
            <w:r w:rsidR="00B153DA" w:rsidRPr="00A358C9">
              <w:rPr>
                <w:i/>
              </w:rPr>
              <w:t xml:space="preserve"> </w:t>
            </w:r>
            <w:r w:rsidRPr="00A358C9">
              <w:rPr>
                <w:i/>
              </w:rPr>
              <w:t>information from display.</w:t>
            </w:r>
          </w:p>
        </w:tc>
      </w:tr>
      <w:tr w:rsidR="00CF2F67" w14:paraId="22406E93" w14:textId="77777777" w:rsidTr="00B43777">
        <w:trPr>
          <w:tblHeader/>
          <w:trPrChange w:id="9732" w:author="jonathan pritchard" w:date="2025-01-23T13:50:00Z" w16du:dateUtc="2025-01-23T13:50:00Z">
            <w:trPr>
              <w:tblHeader/>
            </w:trPr>
          </w:trPrChange>
        </w:trPr>
        <w:tc>
          <w:tcPr>
            <w:tcW w:w="9526" w:type="dxa"/>
            <w:gridSpan w:val="4"/>
            <w:shd w:val="clear" w:color="auto" w:fill="BFBFBF" w:themeFill="background1" w:themeFillShade="BF"/>
            <w:vAlign w:val="center"/>
            <w:tcPrChange w:id="9733" w:author="jonathan pritchard" w:date="2025-01-23T13:50:00Z" w16du:dateUtc="2025-01-23T13:50:00Z">
              <w:tcPr>
                <w:tcW w:w="9526" w:type="dxa"/>
                <w:gridSpan w:val="4"/>
                <w:shd w:val="clear" w:color="auto" w:fill="CCFFCC"/>
                <w:vAlign w:val="center"/>
              </w:tcPr>
            </w:tcPrChange>
          </w:tcPr>
          <w:p w14:paraId="3B2C0173" w14:textId="77777777" w:rsidR="00CF2F67" w:rsidRPr="004065B1" w:rsidRDefault="00CF2F67" w:rsidP="008A1BCC">
            <w:r w:rsidRPr="000A066E">
              <w:rPr>
                <w:b/>
              </w:rPr>
              <w:t>Results</w:t>
            </w:r>
          </w:p>
        </w:tc>
      </w:tr>
      <w:tr w:rsidR="00CF2F67" w14:paraId="48791857" w14:textId="77777777" w:rsidTr="008A1BCC">
        <w:trPr>
          <w:tblHeader/>
        </w:trPr>
        <w:tc>
          <w:tcPr>
            <w:tcW w:w="9526" w:type="dxa"/>
            <w:gridSpan w:val="4"/>
            <w:vAlign w:val="center"/>
          </w:tcPr>
          <w:p w14:paraId="6CA9C861" w14:textId="03E7BFB6" w:rsidR="00CF2F67" w:rsidRPr="00A358C9" w:rsidRDefault="00CF2F67" w:rsidP="00357E05">
            <w:pPr>
              <w:jc w:val="left"/>
              <w:rPr>
                <w:i/>
              </w:rPr>
            </w:pPr>
          </w:p>
        </w:tc>
      </w:tr>
    </w:tbl>
    <w:p w14:paraId="68A7990B" w14:textId="77777777" w:rsidR="00CF2F67" w:rsidRDefault="00CF2F67"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D32A6E" w14:paraId="32B848D5" w14:textId="77777777" w:rsidTr="00273E6E">
        <w:trPr>
          <w:tblHeader/>
        </w:trPr>
        <w:tc>
          <w:tcPr>
            <w:tcW w:w="9526" w:type="dxa"/>
            <w:vAlign w:val="center"/>
          </w:tcPr>
          <w:p w14:paraId="187FFCD2" w14:textId="10124C42" w:rsidR="002B0861" w:rsidRPr="002B0861" w:rsidRDefault="002B0861" w:rsidP="002B0861">
            <w:pPr>
              <w:pStyle w:val="ListParagraph"/>
              <w:numPr>
                <w:ilvl w:val="0"/>
                <w:numId w:val="96"/>
              </w:numPr>
              <w:jc w:val="left"/>
              <w:rPr>
                <w:i/>
              </w:rPr>
            </w:pPr>
            <w:r w:rsidRPr="002B0861">
              <w:rPr>
                <w:i/>
              </w:rPr>
              <w:lastRenderedPageBreak/>
              <w:t>The following rules shall be applied to the pick report:</w:t>
            </w:r>
          </w:p>
          <w:p w14:paraId="40FE1F08" w14:textId="77777777" w:rsidR="002B0861" w:rsidRDefault="002B0861" w:rsidP="002B0861">
            <w:pPr>
              <w:pStyle w:val="ListParagraph"/>
              <w:widowControl/>
              <w:numPr>
                <w:ilvl w:val="0"/>
                <w:numId w:val="95"/>
              </w:numPr>
              <w:spacing w:after="60" w:line="240" w:lineRule="auto"/>
              <w:contextualSpacing w:val="0"/>
            </w:pPr>
            <w:r w:rsidRPr="00B77A92">
              <w:t xml:space="preserve">Full feature and attribute names </w:t>
            </w:r>
            <w:r>
              <w:t>must</w:t>
            </w:r>
            <w:r w:rsidRPr="00B77A92">
              <w:t xml:space="preserve"> be displayed. If a language pack is installed then the feature and attribute names </w:t>
            </w:r>
            <w:r>
              <w:t>must</w:t>
            </w:r>
            <w:r w:rsidRPr="00B77A92">
              <w:t xml:space="preserve"> use the translated names contained in the language pack according to user preference</w:t>
            </w:r>
            <w:r>
              <w:t xml:space="preserve"> – user language preferences are described in clause </w:t>
            </w:r>
            <w:r>
              <w:fldChar w:fldCharType="begin"/>
            </w:r>
            <w:r>
              <w:instrText xml:space="preserve"> REF _Ref189057755 \r \h </w:instrText>
            </w:r>
            <w:r>
              <w:fldChar w:fldCharType="separate"/>
            </w:r>
            <w:r>
              <w:t>10.3</w:t>
            </w:r>
            <w:r>
              <w:fldChar w:fldCharType="end"/>
            </w:r>
            <w:r w:rsidRPr="00B77A92">
              <w:t>.</w:t>
            </w:r>
          </w:p>
          <w:p w14:paraId="6FF94E3E" w14:textId="77777777" w:rsidR="002B0861" w:rsidRPr="00B77A92" w:rsidRDefault="002B0861" w:rsidP="002B0861">
            <w:pPr>
              <w:pStyle w:val="ListParagraph"/>
              <w:widowControl/>
              <w:numPr>
                <w:ilvl w:val="0"/>
                <w:numId w:val="95"/>
              </w:numPr>
              <w:spacing w:after="60" w:line="240" w:lineRule="auto"/>
              <w:contextualSpacing w:val="0"/>
            </w:pPr>
            <w:r w:rsidRPr="00B77A92">
              <w:t xml:space="preserve">Listed value names </w:t>
            </w:r>
            <w:r>
              <w:t>must</w:t>
            </w:r>
            <w:r w:rsidRPr="00B77A92">
              <w:t xml:space="preserve"> be displayed</w:t>
            </w:r>
            <w:r>
              <w:t xml:space="preserve"> instead of the numerical code</w:t>
            </w:r>
            <w:r w:rsidRPr="00B77A92">
              <w:t>.</w:t>
            </w:r>
          </w:p>
          <w:p w14:paraId="4A3BA6A5" w14:textId="77777777" w:rsidR="002B0861" w:rsidRPr="00B77A92" w:rsidRDefault="002B0861" w:rsidP="002B0861">
            <w:pPr>
              <w:pStyle w:val="ListParagraph"/>
              <w:widowControl/>
              <w:numPr>
                <w:ilvl w:val="0"/>
                <w:numId w:val="95"/>
              </w:numPr>
              <w:spacing w:after="60" w:line="240" w:lineRule="auto"/>
              <w:contextualSpacing w:val="0"/>
            </w:pPr>
            <w:r w:rsidRPr="00B77A92">
              <w:t xml:space="preserve">There </w:t>
            </w:r>
            <w:r>
              <w:t>must</w:t>
            </w:r>
            <w:r w:rsidRPr="00B77A92">
              <w:t xml:space="preserve"> not be any padding of attribute values, for example, a height of 10 metres </w:t>
            </w:r>
            <w:r>
              <w:t>must</w:t>
            </w:r>
            <w:r w:rsidRPr="00B77A92">
              <w:t xml:space="preserve"> not be padded to 10.000000 metres as this could potentially confuse or mislead the Mariner.</w:t>
            </w:r>
          </w:p>
          <w:p w14:paraId="6D74E72C" w14:textId="77777777" w:rsidR="002B0861" w:rsidRPr="00B77A92" w:rsidRDefault="002B0861" w:rsidP="002B0861">
            <w:pPr>
              <w:pStyle w:val="ListParagraph"/>
              <w:widowControl/>
              <w:numPr>
                <w:ilvl w:val="0"/>
                <w:numId w:val="95"/>
              </w:numPr>
              <w:spacing w:after="60" w:line="240" w:lineRule="auto"/>
              <w:contextualSpacing w:val="0"/>
            </w:pPr>
            <w:r w:rsidRPr="00B77A92">
              <w:t xml:space="preserve">Units of measure </w:t>
            </w:r>
            <w:r>
              <w:t>must</w:t>
            </w:r>
            <w:r w:rsidRPr="00B77A92">
              <w:t xml:space="preserve"> be included after all attribute values </w:t>
            </w:r>
            <w:r>
              <w:t>when available.</w:t>
            </w:r>
          </w:p>
          <w:p w14:paraId="38D57E04" w14:textId="77777777" w:rsidR="002B0861" w:rsidRPr="00B77A92" w:rsidRDefault="002B0861" w:rsidP="002B0861">
            <w:pPr>
              <w:pStyle w:val="ListParagraph"/>
              <w:widowControl/>
              <w:numPr>
                <w:ilvl w:val="0"/>
                <w:numId w:val="95"/>
              </w:numPr>
              <w:spacing w:after="60" w:line="240" w:lineRule="auto"/>
              <w:contextualSpacing w:val="0"/>
            </w:pPr>
            <w:r w:rsidRPr="00B77A92">
              <w:t xml:space="preserve">Cursor </w:t>
            </w:r>
            <w:r>
              <w:t>pick report</w:t>
            </w:r>
            <w:r w:rsidRPr="00B77A92">
              <w:t xml:space="preserve"> </w:t>
            </w:r>
            <w:r>
              <w:t>must</w:t>
            </w:r>
            <w:r w:rsidRPr="00B77A92">
              <w:t xml:space="preserve"> extend to include both information associations and feature associations, including aggregations and compositions, </w:t>
            </w:r>
            <w:r w:rsidRPr="00E85AE1">
              <w:t xml:space="preserve">which may link to information types or features that carry additional information such as a </w:t>
            </w:r>
            <w:proofErr w:type="spellStart"/>
            <w:r w:rsidRPr="00E85AE1">
              <w:rPr>
                <w:i/>
                <w:iCs/>
              </w:rPr>
              <w:t>featureName</w:t>
            </w:r>
            <w:proofErr w:type="spellEnd"/>
            <w:r w:rsidRPr="00E85AE1">
              <w:t>.</w:t>
            </w:r>
            <w:r w:rsidRPr="00B77A92">
              <w:t xml:space="preserve"> </w:t>
            </w:r>
          </w:p>
          <w:p w14:paraId="7150432E" w14:textId="77777777" w:rsidR="002B0861" w:rsidRPr="00B77A92" w:rsidRDefault="002B0861" w:rsidP="002B0861">
            <w:pPr>
              <w:pStyle w:val="ListParagraph"/>
              <w:widowControl/>
              <w:numPr>
                <w:ilvl w:val="0"/>
                <w:numId w:val="95"/>
              </w:numPr>
              <w:spacing w:after="60" w:line="240" w:lineRule="auto"/>
              <w:contextualSpacing w:val="0"/>
            </w:pPr>
            <w:r w:rsidRPr="00B77A92">
              <w:t xml:space="preserve">Dates </w:t>
            </w:r>
            <w:r>
              <w:t>must</w:t>
            </w:r>
            <w:r w:rsidRPr="00B77A92">
              <w:t xml:space="preserve"> be given in the form “Day Month Year” DD-MMM-YYYY.</w:t>
            </w:r>
          </w:p>
          <w:p w14:paraId="2F2E32D9" w14:textId="77777777" w:rsidR="002B0861" w:rsidRPr="00B77A92" w:rsidRDefault="002B0861" w:rsidP="002B0861">
            <w:pPr>
              <w:pStyle w:val="ListParagraph"/>
              <w:numPr>
                <w:ilvl w:val="1"/>
                <w:numId w:val="95"/>
              </w:numPr>
              <w:spacing w:after="60" w:line="240" w:lineRule="auto"/>
            </w:pPr>
            <w:r w:rsidRPr="00B77A92">
              <w:t xml:space="preserve">Month abbreviations </w:t>
            </w:r>
            <w:r>
              <w:t>must</w:t>
            </w:r>
            <w:r w:rsidRPr="00B77A92">
              <w:t xml:space="preserve"> be: JAN, FEB, MAR, APR, MAY, JUN, JUL, AUG, SEP, OCT, NOV, DEC.</w:t>
            </w:r>
          </w:p>
          <w:p w14:paraId="1A61817B" w14:textId="77777777" w:rsidR="002B0861" w:rsidRPr="00B77A92" w:rsidRDefault="002B0861" w:rsidP="002B0861">
            <w:pPr>
              <w:pStyle w:val="ListParagraph"/>
              <w:widowControl/>
              <w:numPr>
                <w:ilvl w:val="0"/>
                <w:numId w:val="95"/>
              </w:numPr>
              <w:spacing w:after="60" w:line="240" w:lineRule="auto"/>
              <w:contextualSpacing w:val="0"/>
            </w:pPr>
            <w:r w:rsidRPr="00B77A92">
              <w:t xml:space="preserve">The Pick Report </w:t>
            </w:r>
            <w:r>
              <w:t>must</w:t>
            </w:r>
            <w:r w:rsidRPr="00B77A92">
              <w:t xml:space="preserve"> only return information about the visible features on the ECDIS display. If the viewing group is turned on all features</w:t>
            </w:r>
            <w:r>
              <w:t>,</w:t>
            </w:r>
            <w:r w:rsidRPr="00B77A92">
              <w:t xml:space="preserve"> even “no symbol” features without visible presentation within that viewing group</w:t>
            </w:r>
            <w:r>
              <w:t>,</w:t>
            </w:r>
            <w:r w:rsidRPr="00B77A92">
              <w:t xml:space="preserve"> </w:t>
            </w:r>
            <w:r>
              <w:t>must be provided in</w:t>
            </w:r>
            <w:r w:rsidRPr="00B77A92">
              <w:t xml:space="preserve"> the cursor Pick Report</w:t>
            </w:r>
            <w:r>
              <w:t>, i.e. only active drawing instructions must be included.</w:t>
            </w:r>
          </w:p>
          <w:p w14:paraId="29B10C93" w14:textId="77777777" w:rsidR="002B0861" w:rsidRPr="00B37DA9" w:rsidRDefault="002B0861" w:rsidP="002B0861">
            <w:pPr>
              <w:pStyle w:val="ListParagraph"/>
              <w:widowControl/>
              <w:numPr>
                <w:ilvl w:val="0"/>
                <w:numId w:val="95"/>
              </w:numPr>
              <w:spacing w:after="120" w:line="240" w:lineRule="auto"/>
              <w:contextualSpacing w:val="0"/>
            </w:pPr>
            <w:r w:rsidRPr="00B812CA">
              <w:t>Pick Report must include the information associated with the spatial object limited to the area of the cursor pick. For example, information related to accuracy.</w:t>
            </w:r>
            <w:r w:rsidRPr="00B37DA9">
              <w:t xml:space="preserve"> </w:t>
            </w:r>
          </w:p>
          <w:p w14:paraId="083C226C" w14:textId="77777777" w:rsidR="002B0861" w:rsidRPr="00B812CA" w:rsidRDefault="002B0861" w:rsidP="002B0861">
            <w:pPr>
              <w:pStyle w:val="ListParagraph"/>
              <w:widowControl/>
              <w:numPr>
                <w:ilvl w:val="0"/>
                <w:numId w:val="95"/>
              </w:numPr>
              <w:spacing w:after="120" w:line="240" w:lineRule="auto"/>
              <w:contextualSpacing w:val="0"/>
            </w:pPr>
            <w:r w:rsidRPr="00B812CA">
              <w:t>Complex or Simple Attributes with private visibility</w:t>
            </w:r>
            <w:r>
              <w:t xml:space="preserve"> </w:t>
            </w:r>
            <w:r w:rsidRPr="00B812CA">
              <w:t>must not be included.</w:t>
            </w:r>
          </w:p>
          <w:p w14:paraId="772153B1" w14:textId="77777777" w:rsidR="002B0861" w:rsidRDefault="002B0861" w:rsidP="002B0861">
            <w:pPr>
              <w:pStyle w:val="ListParagraph"/>
              <w:widowControl/>
              <w:numPr>
                <w:ilvl w:val="0"/>
                <w:numId w:val="95"/>
              </w:numPr>
              <w:spacing w:after="120" w:line="240" w:lineRule="auto"/>
              <w:contextualSpacing w:val="0"/>
            </w:pPr>
            <w:r>
              <w:t xml:space="preserve"> Descriptions of attributes and their values, available in the feature catalogue, must be shown on demand.</w:t>
            </w:r>
          </w:p>
          <w:p w14:paraId="32DBAB10" w14:textId="77777777" w:rsidR="002B0861" w:rsidRDefault="002B0861" w:rsidP="002B0861">
            <w:pPr>
              <w:jc w:val="left"/>
              <w:rPr>
                <w:i/>
              </w:rPr>
            </w:pPr>
          </w:p>
          <w:p w14:paraId="054847FB" w14:textId="77777777" w:rsidR="002B0861" w:rsidRDefault="002B0861" w:rsidP="002B0861">
            <w:pPr>
              <w:jc w:val="left"/>
              <w:rPr>
                <w:i/>
              </w:rPr>
            </w:pPr>
          </w:p>
          <w:p w14:paraId="6299EBA9" w14:textId="77777777" w:rsidR="002B0861" w:rsidRPr="003B7860" w:rsidRDefault="002B0861" w:rsidP="002B0861">
            <w:pPr>
              <w:jc w:val="left"/>
              <w:rPr>
                <w:i/>
              </w:rPr>
            </w:pPr>
          </w:p>
          <w:p w14:paraId="651B74B9" w14:textId="0D659861" w:rsidR="008E4368" w:rsidRPr="00A358C9" w:rsidRDefault="008E4368" w:rsidP="008E4368">
            <w:pPr>
              <w:jc w:val="left"/>
              <w:rPr>
                <w:i/>
              </w:rPr>
            </w:pPr>
            <w:r w:rsidRPr="00A358C9">
              <w:rPr>
                <w:i/>
              </w:rPr>
              <w:t xml:space="preserve">2. Text associated with chart </w:t>
            </w:r>
            <w:r w:rsidR="005512DF">
              <w:rPr>
                <w:i/>
              </w:rPr>
              <w:t>feature</w:t>
            </w:r>
            <w:r w:rsidRPr="00A358C9">
              <w:rPr>
                <w:i/>
              </w:rPr>
              <w:t>s must be removed from the display.</w:t>
            </w:r>
          </w:p>
          <w:p w14:paraId="6959BF96" w14:textId="77777777" w:rsidR="008E4368" w:rsidRPr="00A358C9" w:rsidRDefault="008E4368" w:rsidP="008E4368">
            <w:pPr>
              <w:jc w:val="left"/>
              <w:rPr>
                <w:i/>
              </w:rPr>
            </w:pPr>
          </w:p>
          <w:p w14:paraId="246B17DD" w14:textId="77777777" w:rsidR="00D32A6E" w:rsidRDefault="008E4368" w:rsidP="008E4368">
            <w:pPr>
              <w:jc w:val="left"/>
              <w:rPr>
                <w:i/>
              </w:rPr>
            </w:pPr>
            <w:r w:rsidRPr="00A358C9">
              <w:rPr>
                <w:i/>
              </w:rPr>
              <w:t>Note: The text and background colour of pick report is specified by the OEM</w:t>
            </w:r>
          </w:p>
          <w:p w14:paraId="1A0199B6" w14:textId="77777777" w:rsidR="00F15FC1" w:rsidRDefault="00F15FC1" w:rsidP="008E4368">
            <w:pPr>
              <w:jc w:val="left"/>
              <w:rPr>
                <w:i/>
              </w:rPr>
            </w:pPr>
          </w:p>
          <w:p w14:paraId="3317CA4A" w14:textId="6C36D570" w:rsidR="00F15FC1" w:rsidRPr="00F15FC1" w:rsidRDefault="00F15FC1" w:rsidP="008E4368">
            <w:pPr>
              <w:jc w:val="left"/>
              <w:rPr>
                <w:b/>
                <w:bCs/>
                <w:i/>
              </w:rPr>
            </w:pPr>
            <w:r>
              <w:rPr>
                <w:b/>
                <w:bCs/>
                <w:i/>
              </w:rPr>
              <w:t>[This test needs to also include other data products (particularly S-124 where the area covered by NW is not portrayed]</w:t>
            </w:r>
          </w:p>
        </w:tc>
      </w:tr>
    </w:tbl>
    <w:p w14:paraId="62CEE5F3" w14:textId="77777777" w:rsidR="00D32A6E" w:rsidRDefault="00D32A6E"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9734" w:author="jonathan pritchard" w:date="2025-01-23T13:50:00Z" w16du:dateUtc="2025-01-23T13:50: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9735">
          <w:tblGrid>
            <w:gridCol w:w="2381"/>
            <w:gridCol w:w="2381"/>
            <w:gridCol w:w="2382"/>
            <w:gridCol w:w="2382"/>
          </w:tblGrid>
        </w:tblGridChange>
      </w:tblGrid>
      <w:tr w:rsidR="008E4368" w14:paraId="1C474DA0" w14:textId="77777777" w:rsidTr="002B0861">
        <w:trPr>
          <w:trHeight w:val="454"/>
          <w:tblHeader/>
          <w:trPrChange w:id="9736" w:author="jonathan pritchard" w:date="2025-01-23T13:50:00Z" w16du:dateUtc="2025-01-23T13:50:00Z">
            <w:trPr>
              <w:trHeight w:val="454"/>
              <w:tblHeader/>
            </w:trPr>
          </w:trPrChange>
        </w:trPr>
        <w:tc>
          <w:tcPr>
            <w:tcW w:w="2381" w:type="dxa"/>
            <w:shd w:val="clear" w:color="auto" w:fill="BFBFBF" w:themeFill="background1" w:themeFillShade="BF"/>
            <w:vAlign w:val="center"/>
            <w:tcPrChange w:id="9737" w:author="jonathan pritchard" w:date="2025-01-23T13:50:00Z" w16du:dateUtc="2025-01-23T13:50:00Z">
              <w:tcPr>
                <w:tcW w:w="2381" w:type="dxa"/>
                <w:shd w:val="clear" w:color="auto" w:fill="CCFFCC"/>
                <w:vAlign w:val="center"/>
              </w:tcPr>
            </w:tcPrChange>
          </w:tcPr>
          <w:p w14:paraId="36587B90" w14:textId="77777777" w:rsidR="008E4368" w:rsidRPr="004065B1" w:rsidRDefault="008E4368" w:rsidP="00273E6E">
            <w:r w:rsidRPr="000A066E">
              <w:rPr>
                <w:b/>
              </w:rPr>
              <w:t>Test Reference</w:t>
            </w:r>
          </w:p>
        </w:tc>
        <w:tc>
          <w:tcPr>
            <w:tcW w:w="2381" w:type="dxa"/>
            <w:shd w:val="clear" w:color="auto" w:fill="FFFFFF" w:themeFill="background1"/>
            <w:vAlign w:val="center"/>
            <w:tcPrChange w:id="9738" w:author="jonathan pritchard" w:date="2025-01-23T13:50:00Z" w16du:dateUtc="2025-01-23T13:50:00Z">
              <w:tcPr>
                <w:tcW w:w="2381" w:type="dxa"/>
                <w:shd w:val="clear" w:color="auto" w:fill="CCFFCC"/>
                <w:vAlign w:val="center"/>
              </w:tcPr>
            </w:tcPrChange>
          </w:tcPr>
          <w:p w14:paraId="7B890672" w14:textId="0D5B5981" w:rsidR="008E4368" w:rsidRPr="004065B1" w:rsidRDefault="002E1A67" w:rsidP="00273E6E">
            <w:r>
              <w:t>FeatureInformation2</w:t>
            </w:r>
          </w:p>
        </w:tc>
        <w:tc>
          <w:tcPr>
            <w:tcW w:w="2382" w:type="dxa"/>
            <w:shd w:val="clear" w:color="auto" w:fill="BFBFBF" w:themeFill="background1" w:themeFillShade="BF"/>
            <w:vAlign w:val="center"/>
            <w:tcPrChange w:id="9739" w:author="jonathan pritchard" w:date="2025-01-23T13:50:00Z" w16du:dateUtc="2025-01-23T13:50:00Z">
              <w:tcPr>
                <w:tcW w:w="2382" w:type="dxa"/>
                <w:shd w:val="clear" w:color="auto" w:fill="CCFFCC"/>
                <w:vAlign w:val="center"/>
              </w:tcPr>
            </w:tcPrChange>
          </w:tcPr>
          <w:p w14:paraId="52C93A06" w14:textId="77777777" w:rsidR="008E4368" w:rsidRPr="004065B1" w:rsidRDefault="008E4368" w:rsidP="00273E6E">
            <w:r w:rsidRPr="000A066E">
              <w:rPr>
                <w:b/>
              </w:rPr>
              <w:t>IHO Reference</w:t>
            </w:r>
          </w:p>
        </w:tc>
        <w:tc>
          <w:tcPr>
            <w:tcW w:w="2382" w:type="dxa"/>
            <w:shd w:val="clear" w:color="auto" w:fill="FFFFFF" w:themeFill="background1"/>
            <w:vAlign w:val="center"/>
            <w:tcPrChange w:id="9740" w:author="jonathan pritchard" w:date="2025-01-23T13:50:00Z" w16du:dateUtc="2025-01-23T13:50:00Z">
              <w:tcPr>
                <w:tcW w:w="2382" w:type="dxa"/>
                <w:shd w:val="clear" w:color="auto" w:fill="CCFFCC"/>
                <w:vAlign w:val="center"/>
              </w:tcPr>
            </w:tcPrChange>
          </w:tcPr>
          <w:p w14:paraId="14AC17FF" w14:textId="201C7259" w:rsidR="00E721A4" w:rsidRDefault="00E721A4" w:rsidP="00E721A4">
            <w:pPr>
              <w:widowControl/>
              <w:spacing w:line="240" w:lineRule="auto"/>
              <w:rPr>
                <w:rFonts w:ascii="Calibri" w:hAnsi="Calibri" w:cs="Calibri"/>
                <w:snapToGrid/>
                <w:color w:val="000000"/>
                <w:sz w:val="22"/>
                <w:szCs w:val="22"/>
              </w:rPr>
            </w:pPr>
            <w:r>
              <w:rPr>
                <w:rFonts w:ascii="Calibri" w:hAnsi="Calibri" w:cs="Calibri"/>
                <w:color w:val="000000"/>
                <w:sz w:val="22"/>
                <w:szCs w:val="22"/>
              </w:rPr>
              <w:t xml:space="preserve">S-98 </w:t>
            </w:r>
            <w:r w:rsidR="002B0861">
              <w:rPr>
                <w:rFonts w:ascii="Calibri" w:hAnsi="Calibri" w:cs="Calibri"/>
                <w:color w:val="000000"/>
                <w:sz w:val="22"/>
                <w:szCs w:val="22"/>
              </w:rPr>
              <w:t>15.1</w:t>
            </w:r>
          </w:p>
          <w:p w14:paraId="527637CB" w14:textId="0E5A21C0" w:rsidR="008E4368" w:rsidRPr="004065B1" w:rsidRDefault="008E4368" w:rsidP="008E4368"/>
        </w:tc>
      </w:tr>
      <w:tr w:rsidR="008E4368" w14:paraId="363AF9A0" w14:textId="77777777" w:rsidTr="00B43777">
        <w:trPr>
          <w:tblHeader/>
          <w:trPrChange w:id="9741" w:author="jonathan pritchard" w:date="2025-01-23T13:50:00Z" w16du:dateUtc="2025-01-23T13:50:00Z">
            <w:trPr>
              <w:tblHeader/>
            </w:trPr>
          </w:trPrChange>
        </w:trPr>
        <w:tc>
          <w:tcPr>
            <w:tcW w:w="9526" w:type="dxa"/>
            <w:gridSpan w:val="4"/>
            <w:shd w:val="clear" w:color="auto" w:fill="BFBFBF" w:themeFill="background1" w:themeFillShade="BF"/>
            <w:vAlign w:val="center"/>
            <w:tcPrChange w:id="9742" w:author="jonathan pritchard" w:date="2025-01-23T13:50:00Z" w16du:dateUtc="2025-01-23T13:50:00Z">
              <w:tcPr>
                <w:tcW w:w="9526" w:type="dxa"/>
                <w:gridSpan w:val="4"/>
                <w:shd w:val="clear" w:color="auto" w:fill="CCFFCC"/>
                <w:vAlign w:val="center"/>
              </w:tcPr>
            </w:tcPrChange>
          </w:tcPr>
          <w:p w14:paraId="7679B5A9" w14:textId="77777777" w:rsidR="008E4368" w:rsidRDefault="008E4368" w:rsidP="00273E6E">
            <w:r w:rsidRPr="000A066E">
              <w:rPr>
                <w:b/>
              </w:rPr>
              <w:t>Test description</w:t>
            </w:r>
          </w:p>
        </w:tc>
      </w:tr>
      <w:tr w:rsidR="008E4368" w14:paraId="5091A53C" w14:textId="77777777" w:rsidTr="00273E6E">
        <w:trPr>
          <w:tblHeader/>
        </w:trPr>
        <w:tc>
          <w:tcPr>
            <w:tcW w:w="9526" w:type="dxa"/>
            <w:gridSpan w:val="4"/>
            <w:vAlign w:val="center"/>
          </w:tcPr>
          <w:p w14:paraId="0F8731E4" w14:textId="77777777" w:rsidR="008E4368" w:rsidRPr="00A358C9" w:rsidRDefault="008E4368" w:rsidP="00273E6E">
            <w:pPr>
              <w:rPr>
                <w:i/>
              </w:rPr>
            </w:pPr>
            <w:r w:rsidRPr="00A358C9">
              <w:rPr>
                <w:i/>
              </w:rPr>
              <w:t>Pick report descriptions and sorting</w:t>
            </w:r>
          </w:p>
        </w:tc>
      </w:tr>
      <w:tr w:rsidR="008E4368" w14:paraId="149721FA" w14:textId="77777777" w:rsidTr="00B43777">
        <w:trPr>
          <w:tblHeader/>
          <w:trPrChange w:id="9743" w:author="jonathan pritchard" w:date="2025-01-23T13:50:00Z" w16du:dateUtc="2025-01-23T13:50:00Z">
            <w:trPr>
              <w:tblHeader/>
            </w:trPr>
          </w:trPrChange>
        </w:trPr>
        <w:tc>
          <w:tcPr>
            <w:tcW w:w="9526" w:type="dxa"/>
            <w:gridSpan w:val="4"/>
            <w:shd w:val="clear" w:color="auto" w:fill="BFBFBF" w:themeFill="background1" w:themeFillShade="BF"/>
            <w:vAlign w:val="center"/>
            <w:tcPrChange w:id="9744" w:author="jonathan pritchard" w:date="2025-01-23T13:50:00Z" w16du:dateUtc="2025-01-23T13:50:00Z">
              <w:tcPr>
                <w:tcW w:w="9526" w:type="dxa"/>
                <w:gridSpan w:val="4"/>
                <w:shd w:val="clear" w:color="auto" w:fill="CCFFCC"/>
                <w:vAlign w:val="center"/>
              </w:tcPr>
            </w:tcPrChange>
          </w:tcPr>
          <w:p w14:paraId="7E7CCB7B" w14:textId="77777777" w:rsidR="008E4368" w:rsidRPr="004065B1" w:rsidRDefault="008E4368" w:rsidP="00273E6E">
            <w:r w:rsidRPr="000A066E">
              <w:rPr>
                <w:b/>
              </w:rPr>
              <w:t>Setup</w:t>
            </w:r>
          </w:p>
        </w:tc>
      </w:tr>
      <w:tr w:rsidR="008E4368" w14:paraId="4B09667D" w14:textId="77777777" w:rsidTr="00273E6E">
        <w:trPr>
          <w:tblHeader/>
        </w:trPr>
        <w:tc>
          <w:tcPr>
            <w:tcW w:w="9526" w:type="dxa"/>
            <w:gridSpan w:val="4"/>
            <w:vAlign w:val="center"/>
          </w:tcPr>
          <w:p w14:paraId="04FF23B4" w14:textId="6F23F009" w:rsidR="008E4368" w:rsidRPr="00A358C9" w:rsidRDefault="008E4368" w:rsidP="00273E6E">
            <w:pPr>
              <w:rPr>
                <w:i/>
              </w:rPr>
            </w:pPr>
            <w:r w:rsidRPr="00A358C9">
              <w:rPr>
                <w:i/>
              </w:rPr>
              <w:t>As for test 4.</w:t>
            </w:r>
            <w:r w:rsidR="002B0861">
              <w:rPr>
                <w:i/>
              </w:rPr>
              <w:t>3</w:t>
            </w:r>
          </w:p>
        </w:tc>
      </w:tr>
      <w:tr w:rsidR="008E4368" w14:paraId="1B31565B" w14:textId="77777777" w:rsidTr="00B43777">
        <w:trPr>
          <w:tblHeader/>
          <w:trPrChange w:id="9745" w:author="jonathan pritchard" w:date="2025-01-23T13:50:00Z" w16du:dateUtc="2025-01-23T13:50:00Z">
            <w:trPr>
              <w:tblHeader/>
            </w:trPr>
          </w:trPrChange>
        </w:trPr>
        <w:tc>
          <w:tcPr>
            <w:tcW w:w="9526" w:type="dxa"/>
            <w:gridSpan w:val="4"/>
            <w:shd w:val="clear" w:color="auto" w:fill="BFBFBF" w:themeFill="background1" w:themeFillShade="BF"/>
            <w:vAlign w:val="center"/>
            <w:tcPrChange w:id="9746" w:author="jonathan pritchard" w:date="2025-01-23T13:50:00Z" w16du:dateUtc="2025-01-23T13:50:00Z">
              <w:tcPr>
                <w:tcW w:w="9526" w:type="dxa"/>
                <w:gridSpan w:val="4"/>
                <w:shd w:val="clear" w:color="auto" w:fill="CCFFCC"/>
                <w:vAlign w:val="center"/>
              </w:tcPr>
            </w:tcPrChange>
          </w:tcPr>
          <w:p w14:paraId="42ADA8CB" w14:textId="77777777" w:rsidR="008E4368" w:rsidRPr="004065B1" w:rsidRDefault="008E4368" w:rsidP="00273E6E">
            <w:r w:rsidRPr="000A066E">
              <w:rPr>
                <w:b/>
              </w:rPr>
              <w:t>Action</w:t>
            </w:r>
          </w:p>
        </w:tc>
      </w:tr>
      <w:tr w:rsidR="008E4368" w14:paraId="4CEA9ADB" w14:textId="77777777" w:rsidTr="00273E6E">
        <w:trPr>
          <w:tblHeader/>
        </w:trPr>
        <w:tc>
          <w:tcPr>
            <w:tcW w:w="9526" w:type="dxa"/>
            <w:gridSpan w:val="4"/>
            <w:vAlign w:val="center"/>
          </w:tcPr>
          <w:p w14:paraId="6CE8AE44" w14:textId="77777777" w:rsidR="002B0861" w:rsidRDefault="002B0861" w:rsidP="00273E6E">
            <w:pPr>
              <w:rPr>
                <w:i/>
              </w:rPr>
            </w:pPr>
          </w:p>
          <w:p w14:paraId="7E33A2DC" w14:textId="77777777" w:rsidR="008E4368" w:rsidRDefault="008E4368" w:rsidP="00273E6E">
            <w:pPr>
              <w:rPr>
                <w:i/>
              </w:rPr>
            </w:pPr>
            <w:r w:rsidRPr="00A358C9">
              <w:rPr>
                <w:i/>
              </w:rPr>
              <w:t xml:space="preserve">Select several </w:t>
            </w:r>
            <w:r w:rsidR="005512DF">
              <w:rPr>
                <w:i/>
              </w:rPr>
              <w:t>feature</w:t>
            </w:r>
            <w:r w:rsidRPr="00A358C9">
              <w:rPr>
                <w:i/>
              </w:rPr>
              <w:t>s as mentioned in 4.</w:t>
            </w:r>
            <w:r w:rsidR="002B0861">
              <w:rPr>
                <w:i/>
              </w:rPr>
              <w:t>3</w:t>
            </w:r>
          </w:p>
          <w:p w14:paraId="4ECA9608" w14:textId="2126E9EB" w:rsidR="002B0861" w:rsidRPr="00A358C9" w:rsidRDefault="002B0861" w:rsidP="00273E6E">
            <w:pPr>
              <w:rPr>
                <w:i/>
              </w:rPr>
            </w:pPr>
          </w:p>
        </w:tc>
      </w:tr>
      <w:tr w:rsidR="008E4368" w14:paraId="3F0E6E55" w14:textId="77777777" w:rsidTr="00B43777">
        <w:trPr>
          <w:tblHeader/>
          <w:trPrChange w:id="9747" w:author="jonathan pritchard" w:date="2025-01-23T13:50:00Z" w16du:dateUtc="2025-01-23T13:50:00Z">
            <w:trPr>
              <w:tblHeader/>
            </w:trPr>
          </w:trPrChange>
        </w:trPr>
        <w:tc>
          <w:tcPr>
            <w:tcW w:w="9526" w:type="dxa"/>
            <w:gridSpan w:val="4"/>
            <w:shd w:val="clear" w:color="auto" w:fill="BFBFBF" w:themeFill="background1" w:themeFillShade="BF"/>
            <w:vAlign w:val="center"/>
            <w:tcPrChange w:id="9748" w:author="jonathan pritchard" w:date="2025-01-23T13:50:00Z" w16du:dateUtc="2025-01-23T13:50:00Z">
              <w:tcPr>
                <w:tcW w:w="9526" w:type="dxa"/>
                <w:gridSpan w:val="4"/>
                <w:shd w:val="clear" w:color="auto" w:fill="CCFFCC"/>
                <w:vAlign w:val="center"/>
              </w:tcPr>
            </w:tcPrChange>
          </w:tcPr>
          <w:p w14:paraId="5F439740" w14:textId="77777777" w:rsidR="008E4368" w:rsidRPr="004065B1" w:rsidRDefault="008E4368" w:rsidP="00273E6E">
            <w:r w:rsidRPr="000A066E">
              <w:rPr>
                <w:b/>
              </w:rPr>
              <w:t>Results</w:t>
            </w:r>
          </w:p>
        </w:tc>
      </w:tr>
      <w:tr w:rsidR="008E4368" w14:paraId="0AAB9A7D" w14:textId="77777777" w:rsidTr="00273E6E">
        <w:trPr>
          <w:tblHeader/>
        </w:trPr>
        <w:tc>
          <w:tcPr>
            <w:tcW w:w="9526" w:type="dxa"/>
            <w:gridSpan w:val="4"/>
            <w:vAlign w:val="center"/>
          </w:tcPr>
          <w:p w14:paraId="27AB84ED" w14:textId="700DBE8A" w:rsidR="008E4368" w:rsidRPr="00A358C9" w:rsidRDefault="008E4368">
            <w:pPr>
              <w:numPr>
                <w:ilvl w:val="0"/>
                <w:numId w:val="12"/>
              </w:numPr>
              <w:jc w:val="left"/>
              <w:rPr>
                <w:i/>
              </w:rPr>
            </w:pPr>
            <w:r w:rsidRPr="00A358C9">
              <w:rPr>
                <w:i/>
              </w:rPr>
              <w:t xml:space="preserve">A plain language explanation of each symbol shall be used as included in </w:t>
            </w:r>
            <w:r w:rsidR="002E1A67">
              <w:rPr>
                <w:i/>
              </w:rPr>
              <w:t>portrayal catalogue</w:t>
            </w:r>
            <w:r w:rsidRPr="00A358C9">
              <w:rPr>
                <w:i/>
              </w:rPr>
              <w:t xml:space="preserve"> to provide quick and understandable information which is not always obvious from the </w:t>
            </w:r>
            <w:r w:rsidR="002E1A67">
              <w:rPr>
                <w:i/>
              </w:rPr>
              <w:t>feature</w:t>
            </w:r>
            <w:r w:rsidRPr="00A358C9">
              <w:rPr>
                <w:i/>
              </w:rPr>
              <w:t xml:space="preserve"> class and attribute information.</w:t>
            </w:r>
          </w:p>
          <w:p w14:paraId="7A174DF6" w14:textId="77777777" w:rsidR="008E4368" w:rsidRPr="00A358C9" w:rsidRDefault="008E4368">
            <w:pPr>
              <w:numPr>
                <w:ilvl w:val="0"/>
                <w:numId w:val="12"/>
              </w:numPr>
              <w:jc w:val="left"/>
              <w:rPr>
                <w:i/>
              </w:rPr>
            </w:pPr>
            <w:r w:rsidRPr="00A358C9">
              <w:rPr>
                <w:i/>
              </w:rPr>
              <w:t>Attribute values provided in addition to the above explanation shall be connected to their meaning, and the definitions shall also be available.</w:t>
            </w:r>
          </w:p>
          <w:p w14:paraId="6B16DCB6" w14:textId="2B28AC98" w:rsidR="008E4368" w:rsidRPr="00A358C9" w:rsidRDefault="008E4368">
            <w:pPr>
              <w:numPr>
                <w:ilvl w:val="0"/>
                <w:numId w:val="12"/>
              </w:numPr>
              <w:jc w:val="left"/>
              <w:rPr>
                <w:i/>
              </w:rPr>
            </w:pPr>
            <w:r w:rsidRPr="00A358C9">
              <w:rPr>
                <w:i/>
              </w:rPr>
              <w:t xml:space="preserve">The </w:t>
            </w:r>
            <w:r w:rsidR="002E1A67">
              <w:rPr>
                <w:i/>
              </w:rPr>
              <w:t>feature</w:t>
            </w:r>
            <w:r w:rsidRPr="00A358C9">
              <w:rPr>
                <w:i/>
              </w:rPr>
              <w:t xml:space="preserve"> information shall be sorted by the drawing priority of the </w:t>
            </w:r>
            <w:r w:rsidR="005512DF">
              <w:rPr>
                <w:i/>
              </w:rPr>
              <w:t>feature</w:t>
            </w:r>
            <w:r w:rsidRPr="00A358C9">
              <w:rPr>
                <w:i/>
              </w:rPr>
              <w:t xml:space="preserve"> as defined in the </w:t>
            </w:r>
            <w:r w:rsidR="002E1A67">
              <w:rPr>
                <w:i/>
              </w:rPr>
              <w:t>portrayal catalogue</w:t>
            </w:r>
            <w:r w:rsidRPr="00A358C9">
              <w:rPr>
                <w:i/>
              </w:rPr>
              <w:t xml:space="preserve">. When the drawing priority of </w:t>
            </w:r>
            <w:r w:rsidR="002E1A67">
              <w:rPr>
                <w:i/>
              </w:rPr>
              <w:t>features</w:t>
            </w:r>
            <w:r w:rsidRPr="00A358C9">
              <w:rPr>
                <w:i/>
              </w:rPr>
              <w:t xml:space="preserve"> is equal, the geometric primitive shall be used to order the information (points followed by </w:t>
            </w:r>
            <w:r w:rsidR="002E1A67">
              <w:rPr>
                <w:i/>
              </w:rPr>
              <w:t>curves</w:t>
            </w:r>
            <w:r w:rsidRPr="00A358C9">
              <w:rPr>
                <w:i/>
              </w:rPr>
              <w:t xml:space="preserve"> and finally </w:t>
            </w:r>
            <w:r w:rsidR="002E1A67">
              <w:rPr>
                <w:i/>
              </w:rPr>
              <w:t>surfaces</w:t>
            </w:r>
            <w:r w:rsidRPr="00A358C9">
              <w:rPr>
                <w:i/>
              </w:rPr>
              <w:t>).</w:t>
            </w:r>
          </w:p>
          <w:p w14:paraId="671E262E" w14:textId="77777777" w:rsidR="008E4368" w:rsidRPr="00A358C9" w:rsidRDefault="008E4368">
            <w:pPr>
              <w:numPr>
                <w:ilvl w:val="0"/>
                <w:numId w:val="12"/>
              </w:numPr>
              <w:jc w:val="left"/>
              <w:rPr>
                <w:i/>
              </w:rPr>
            </w:pPr>
            <w:r w:rsidRPr="00A358C9">
              <w:rPr>
                <w:i/>
              </w:rPr>
              <w:t>Check that the content displayed in the pick report is configurable by the user.</w:t>
            </w:r>
          </w:p>
        </w:tc>
      </w:tr>
    </w:tbl>
    <w:p w14:paraId="745276D6" w14:textId="64F914A1" w:rsidR="008E4368" w:rsidRDefault="008E4368" w:rsidP="008E4368"/>
    <w:p w14:paraId="5B020C0E" w14:textId="77777777" w:rsidR="00B153DA" w:rsidRDefault="00B153DA" w:rsidP="008E4368"/>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9749" w:author="jonathan pritchard" w:date="2025-01-23T13:50:00Z" w16du:dateUtc="2025-01-23T13:50: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9750">
          <w:tblGrid>
            <w:gridCol w:w="2381"/>
            <w:gridCol w:w="2381"/>
            <w:gridCol w:w="2382"/>
            <w:gridCol w:w="2382"/>
          </w:tblGrid>
        </w:tblGridChange>
      </w:tblGrid>
      <w:tr w:rsidR="008E4368" w14:paraId="6A6CFEB0" w14:textId="77777777" w:rsidTr="002B0861">
        <w:trPr>
          <w:trHeight w:val="454"/>
          <w:tblHeader/>
          <w:trPrChange w:id="9751" w:author="jonathan pritchard" w:date="2025-01-23T13:50:00Z" w16du:dateUtc="2025-01-23T13:50:00Z">
            <w:trPr>
              <w:trHeight w:val="454"/>
              <w:tblHeader/>
            </w:trPr>
          </w:trPrChange>
        </w:trPr>
        <w:tc>
          <w:tcPr>
            <w:tcW w:w="2381" w:type="dxa"/>
            <w:shd w:val="clear" w:color="auto" w:fill="BFBFBF" w:themeFill="background1" w:themeFillShade="BF"/>
            <w:vAlign w:val="center"/>
            <w:tcPrChange w:id="9752" w:author="jonathan pritchard" w:date="2025-01-23T13:50:00Z" w16du:dateUtc="2025-01-23T13:50:00Z">
              <w:tcPr>
                <w:tcW w:w="2381" w:type="dxa"/>
                <w:shd w:val="clear" w:color="auto" w:fill="CCFFCC"/>
                <w:vAlign w:val="center"/>
              </w:tcPr>
            </w:tcPrChange>
          </w:tcPr>
          <w:p w14:paraId="1AA5F03F" w14:textId="77777777" w:rsidR="008E4368" w:rsidRPr="004065B1" w:rsidRDefault="008E4368" w:rsidP="00273E6E">
            <w:r w:rsidRPr="000A066E">
              <w:rPr>
                <w:b/>
              </w:rPr>
              <w:lastRenderedPageBreak/>
              <w:t>Test Reference</w:t>
            </w:r>
          </w:p>
        </w:tc>
        <w:tc>
          <w:tcPr>
            <w:tcW w:w="2381" w:type="dxa"/>
            <w:shd w:val="clear" w:color="auto" w:fill="FFFFFF" w:themeFill="background1"/>
            <w:vAlign w:val="center"/>
            <w:tcPrChange w:id="9753" w:author="jonathan pritchard" w:date="2025-01-23T13:50:00Z" w16du:dateUtc="2025-01-23T13:50:00Z">
              <w:tcPr>
                <w:tcW w:w="2381" w:type="dxa"/>
                <w:shd w:val="clear" w:color="auto" w:fill="CCFFCC"/>
                <w:vAlign w:val="center"/>
              </w:tcPr>
            </w:tcPrChange>
          </w:tcPr>
          <w:p w14:paraId="6AFE6824" w14:textId="1100AC71" w:rsidR="008E4368" w:rsidRPr="004065B1" w:rsidRDefault="002E1A67" w:rsidP="00273E6E">
            <w:r>
              <w:t>FeatureInformation3</w:t>
            </w:r>
          </w:p>
        </w:tc>
        <w:tc>
          <w:tcPr>
            <w:tcW w:w="2382" w:type="dxa"/>
            <w:shd w:val="clear" w:color="auto" w:fill="BFBFBF" w:themeFill="background1" w:themeFillShade="BF"/>
            <w:vAlign w:val="center"/>
            <w:tcPrChange w:id="9754" w:author="jonathan pritchard" w:date="2025-01-23T13:50:00Z" w16du:dateUtc="2025-01-23T13:50:00Z">
              <w:tcPr>
                <w:tcW w:w="2382" w:type="dxa"/>
                <w:shd w:val="clear" w:color="auto" w:fill="CCFFCC"/>
                <w:vAlign w:val="center"/>
              </w:tcPr>
            </w:tcPrChange>
          </w:tcPr>
          <w:p w14:paraId="3CEE2351" w14:textId="77777777" w:rsidR="008E4368" w:rsidRPr="004065B1" w:rsidRDefault="008E4368" w:rsidP="00273E6E">
            <w:r w:rsidRPr="000A066E">
              <w:rPr>
                <w:b/>
              </w:rPr>
              <w:t>IHO Reference</w:t>
            </w:r>
          </w:p>
        </w:tc>
        <w:tc>
          <w:tcPr>
            <w:tcW w:w="2382" w:type="dxa"/>
            <w:shd w:val="clear" w:color="auto" w:fill="FFFFFF" w:themeFill="background1"/>
            <w:vAlign w:val="center"/>
            <w:tcPrChange w:id="9755" w:author="jonathan pritchard" w:date="2025-01-23T13:50:00Z" w16du:dateUtc="2025-01-23T13:50:00Z">
              <w:tcPr>
                <w:tcW w:w="2382" w:type="dxa"/>
                <w:shd w:val="clear" w:color="auto" w:fill="CCFFCC"/>
                <w:vAlign w:val="center"/>
              </w:tcPr>
            </w:tcPrChange>
          </w:tcPr>
          <w:p w14:paraId="3E01C33F" w14:textId="3867D7C8" w:rsidR="00E721A4" w:rsidRDefault="00E721A4" w:rsidP="00E721A4">
            <w:pPr>
              <w:widowControl/>
              <w:spacing w:line="240" w:lineRule="auto"/>
              <w:rPr>
                <w:rFonts w:ascii="Calibri" w:hAnsi="Calibri" w:cs="Calibri"/>
                <w:snapToGrid/>
                <w:color w:val="000000"/>
                <w:sz w:val="22"/>
                <w:szCs w:val="22"/>
              </w:rPr>
            </w:pPr>
            <w:r>
              <w:rPr>
                <w:rFonts w:ascii="Calibri" w:hAnsi="Calibri" w:cs="Calibri"/>
                <w:color w:val="000000"/>
                <w:sz w:val="22"/>
                <w:szCs w:val="22"/>
              </w:rPr>
              <w:t xml:space="preserve">S-98 </w:t>
            </w:r>
            <w:r w:rsidR="002B0861">
              <w:rPr>
                <w:rFonts w:ascii="Calibri" w:hAnsi="Calibri" w:cs="Calibri"/>
                <w:color w:val="000000"/>
                <w:sz w:val="22"/>
                <w:szCs w:val="22"/>
              </w:rPr>
              <w:t>15.2.2</w:t>
            </w:r>
          </w:p>
          <w:p w14:paraId="16CDA62E" w14:textId="61E4233F" w:rsidR="008E4368" w:rsidRPr="004065B1" w:rsidRDefault="008E4368" w:rsidP="008E4368"/>
        </w:tc>
      </w:tr>
      <w:tr w:rsidR="008E4368" w14:paraId="5507FACF" w14:textId="77777777" w:rsidTr="00B43777">
        <w:trPr>
          <w:tblHeader/>
          <w:trPrChange w:id="9756" w:author="jonathan pritchard" w:date="2025-01-23T13:50:00Z" w16du:dateUtc="2025-01-23T13:50:00Z">
            <w:trPr>
              <w:tblHeader/>
            </w:trPr>
          </w:trPrChange>
        </w:trPr>
        <w:tc>
          <w:tcPr>
            <w:tcW w:w="9526" w:type="dxa"/>
            <w:gridSpan w:val="4"/>
            <w:shd w:val="clear" w:color="auto" w:fill="BFBFBF" w:themeFill="background1" w:themeFillShade="BF"/>
            <w:vAlign w:val="center"/>
            <w:tcPrChange w:id="9757" w:author="jonathan pritchard" w:date="2025-01-23T13:50:00Z" w16du:dateUtc="2025-01-23T13:50:00Z">
              <w:tcPr>
                <w:tcW w:w="9526" w:type="dxa"/>
                <w:gridSpan w:val="4"/>
                <w:shd w:val="clear" w:color="auto" w:fill="CCFFCC"/>
                <w:vAlign w:val="center"/>
              </w:tcPr>
            </w:tcPrChange>
          </w:tcPr>
          <w:p w14:paraId="727386D1" w14:textId="77777777" w:rsidR="008E4368" w:rsidRDefault="008E4368" w:rsidP="00273E6E">
            <w:r w:rsidRPr="000A066E">
              <w:rPr>
                <w:b/>
              </w:rPr>
              <w:t>Test description</w:t>
            </w:r>
          </w:p>
        </w:tc>
      </w:tr>
      <w:tr w:rsidR="008E4368" w14:paraId="294CA58C" w14:textId="77777777" w:rsidTr="00273E6E">
        <w:trPr>
          <w:tblHeader/>
        </w:trPr>
        <w:tc>
          <w:tcPr>
            <w:tcW w:w="9526" w:type="dxa"/>
            <w:gridSpan w:val="4"/>
            <w:vAlign w:val="center"/>
          </w:tcPr>
          <w:p w14:paraId="078DD35E" w14:textId="77777777" w:rsidR="002B0861" w:rsidRDefault="002B0861" w:rsidP="00273E6E">
            <w:pPr>
              <w:rPr>
                <w:i/>
              </w:rPr>
            </w:pPr>
          </w:p>
          <w:p w14:paraId="7DD1BC0D" w14:textId="77777777" w:rsidR="008E4368" w:rsidRDefault="008E4368" w:rsidP="00273E6E">
            <w:pPr>
              <w:rPr>
                <w:i/>
              </w:rPr>
            </w:pPr>
            <w:r w:rsidRPr="00A358C9">
              <w:rPr>
                <w:i/>
              </w:rPr>
              <w:t>User defined cursor pick parameters</w:t>
            </w:r>
            <w:r w:rsidR="000707F1">
              <w:rPr>
                <w:i/>
              </w:rPr>
              <w:t xml:space="preserve">, if available </w:t>
            </w:r>
          </w:p>
          <w:p w14:paraId="2E2DACD8" w14:textId="22252F21" w:rsidR="002B0861" w:rsidRPr="00A358C9" w:rsidRDefault="002B0861" w:rsidP="00273E6E">
            <w:pPr>
              <w:rPr>
                <w:i/>
              </w:rPr>
            </w:pPr>
          </w:p>
        </w:tc>
      </w:tr>
      <w:tr w:rsidR="008E4368" w14:paraId="19EDF571" w14:textId="77777777" w:rsidTr="00B43777">
        <w:trPr>
          <w:tblHeader/>
          <w:trPrChange w:id="9758" w:author="jonathan pritchard" w:date="2025-01-23T13:50:00Z" w16du:dateUtc="2025-01-23T13:50:00Z">
            <w:trPr>
              <w:tblHeader/>
            </w:trPr>
          </w:trPrChange>
        </w:trPr>
        <w:tc>
          <w:tcPr>
            <w:tcW w:w="9526" w:type="dxa"/>
            <w:gridSpan w:val="4"/>
            <w:shd w:val="clear" w:color="auto" w:fill="BFBFBF" w:themeFill="background1" w:themeFillShade="BF"/>
            <w:vAlign w:val="center"/>
            <w:tcPrChange w:id="9759" w:author="jonathan pritchard" w:date="2025-01-23T13:50:00Z" w16du:dateUtc="2025-01-23T13:50:00Z">
              <w:tcPr>
                <w:tcW w:w="9526" w:type="dxa"/>
                <w:gridSpan w:val="4"/>
                <w:shd w:val="clear" w:color="auto" w:fill="CCFFCC"/>
                <w:vAlign w:val="center"/>
              </w:tcPr>
            </w:tcPrChange>
          </w:tcPr>
          <w:p w14:paraId="7C77C5D8" w14:textId="77777777" w:rsidR="008E4368" w:rsidRPr="004065B1" w:rsidRDefault="008E4368" w:rsidP="00273E6E">
            <w:r w:rsidRPr="000A066E">
              <w:rPr>
                <w:b/>
              </w:rPr>
              <w:t>Setup</w:t>
            </w:r>
          </w:p>
        </w:tc>
      </w:tr>
      <w:tr w:rsidR="008E4368" w14:paraId="34199081" w14:textId="77777777" w:rsidTr="00273E6E">
        <w:trPr>
          <w:tblHeader/>
        </w:trPr>
        <w:tc>
          <w:tcPr>
            <w:tcW w:w="9526" w:type="dxa"/>
            <w:gridSpan w:val="4"/>
            <w:vAlign w:val="center"/>
          </w:tcPr>
          <w:p w14:paraId="58EDC132" w14:textId="77777777" w:rsidR="008E4368" w:rsidRPr="00A358C9" w:rsidRDefault="008E4368" w:rsidP="008E4368">
            <w:pPr>
              <w:rPr>
                <w:i/>
              </w:rPr>
            </w:pPr>
            <w:r w:rsidRPr="00A358C9">
              <w:rPr>
                <w:i/>
              </w:rPr>
              <w:t>As for test 4.4 a)</w:t>
            </w:r>
          </w:p>
        </w:tc>
      </w:tr>
      <w:tr w:rsidR="008E4368" w14:paraId="70E3F588" w14:textId="77777777" w:rsidTr="00B43777">
        <w:trPr>
          <w:tblHeader/>
          <w:trPrChange w:id="9760" w:author="jonathan pritchard" w:date="2025-01-23T13:50:00Z" w16du:dateUtc="2025-01-23T13:50:00Z">
            <w:trPr>
              <w:tblHeader/>
            </w:trPr>
          </w:trPrChange>
        </w:trPr>
        <w:tc>
          <w:tcPr>
            <w:tcW w:w="9526" w:type="dxa"/>
            <w:gridSpan w:val="4"/>
            <w:shd w:val="clear" w:color="auto" w:fill="BFBFBF" w:themeFill="background1" w:themeFillShade="BF"/>
            <w:vAlign w:val="center"/>
            <w:tcPrChange w:id="9761" w:author="jonathan pritchard" w:date="2025-01-23T13:50:00Z" w16du:dateUtc="2025-01-23T13:50:00Z">
              <w:tcPr>
                <w:tcW w:w="9526" w:type="dxa"/>
                <w:gridSpan w:val="4"/>
                <w:shd w:val="clear" w:color="auto" w:fill="CCFFCC"/>
                <w:vAlign w:val="center"/>
              </w:tcPr>
            </w:tcPrChange>
          </w:tcPr>
          <w:p w14:paraId="53C96992" w14:textId="77777777" w:rsidR="008E4368" w:rsidRPr="004065B1" w:rsidRDefault="008E4368" w:rsidP="00273E6E">
            <w:r w:rsidRPr="000A066E">
              <w:rPr>
                <w:b/>
              </w:rPr>
              <w:t>Action</w:t>
            </w:r>
          </w:p>
        </w:tc>
      </w:tr>
      <w:tr w:rsidR="008E4368" w14:paraId="5D24CD8A" w14:textId="77777777" w:rsidTr="00273E6E">
        <w:trPr>
          <w:tblHeader/>
        </w:trPr>
        <w:tc>
          <w:tcPr>
            <w:tcW w:w="9526" w:type="dxa"/>
            <w:gridSpan w:val="4"/>
            <w:vAlign w:val="center"/>
          </w:tcPr>
          <w:p w14:paraId="5001BCE9" w14:textId="77777777" w:rsidR="002B0861" w:rsidRDefault="002B0861" w:rsidP="008E4368">
            <w:pPr>
              <w:rPr>
                <w:i/>
              </w:rPr>
            </w:pPr>
          </w:p>
          <w:p w14:paraId="744F4708" w14:textId="6177E7BA" w:rsidR="008E4368" w:rsidRPr="00A358C9" w:rsidRDefault="008E4368" w:rsidP="008E4368">
            <w:pPr>
              <w:rPr>
                <w:i/>
              </w:rPr>
            </w:pPr>
            <w:r w:rsidRPr="00A358C9">
              <w:rPr>
                <w:i/>
              </w:rPr>
              <w:t>1. Configure the cursor pick parameter as available.</w:t>
            </w:r>
          </w:p>
          <w:p w14:paraId="00629843" w14:textId="77777777" w:rsidR="008E4368" w:rsidRDefault="008E4368" w:rsidP="008E4368">
            <w:pPr>
              <w:rPr>
                <w:i/>
              </w:rPr>
            </w:pPr>
            <w:r w:rsidRPr="00A358C9">
              <w:rPr>
                <w:i/>
              </w:rPr>
              <w:t xml:space="preserve">2. Select several </w:t>
            </w:r>
            <w:r w:rsidR="005512DF">
              <w:rPr>
                <w:i/>
              </w:rPr>
              <w:t>feature</w:t>
            </w:r>
            <w:r w:rsidRPr="00A358C9">
              <w:rPr>
                <w:i/>
              </w:rPr>
              <w:t>s as mentioned in 4.</w:t>
            </w:r>
            <w:r w:rsidR="002B0861">
              <w:rPr>
                <w:i/>
              </w:rPr>
              <w:t>3</w:t>
            </w:r>
          </w:p>
          <w:p w14:paraId="2064FC03" w14:textId="40C07D14" w:rsidR="002B0861" w:rsidRPr="00A358C9" w:rsidRDefault="002B0861" w:rsidP="008E4368">
            <w:pPr>
              <w:rPr>
                <w:i/>
              </w:rPr>
            </w:pPr>
          </w:p>
        </w:tc>
      </w:tr>
      <w:tr w:rsidR="008E4368" w14:paraId="31ADB65D" w14:textId="77777777" w:rsidTr="00B43777">
        <w:trPr>
          <w:tblHeader/>
          <w:trPrChange w:id="9762" w:author="jonathan pritchard" w:date="2025-01-23T13:50:00Z" w16du:dateUtc="2025-01-23T13:50:00Z">
            <w:trPr>
              <w:tblHeader/>
            </w:trPr>
          </w:trPrChange>
        </w:trPr>
        <w:tc>
          <w:tcPr>
            <w:tcW w:w="9526" w:type="dxa"/>
            <w:gridSpan w:val="4"/>
            <w:shd w:val="clear" w:color="auto" w:fill="BFBFBF" w:themeFill="background1" w:themeFillShade="BF"/>
            <w:vAlign w:val="center"/>
            <w:tcPrChange w:id="9763" w:author="jonathan pritchard" w:date="2025-01-23T13:50:00Z" w16du:dateUtc="2025-01-23T13:50:00Z">
              <w:tcPr>
                <w:tcW w:w="9526" w:type="dxa"/>
                <w:gridSpan w:val="4"/>
                <w:shd w:val="clear" w:color="auto" w:fill="CCFFCC"/>
                <w:vAlign w:val="center"/>
              </w:tcPr>
            </w:tcPrChange>
          </w:tcPr>
          <w:p w14:paraId="67EE07CA" w14:textId="77777777" w:rsidR="008E4368" w:rsidRPr="004065B1" w:rsidRDefault="008E4368" w:rsidP="00273E6E">
            <w:r w:rsidRPr="000A066E">
              <w:rPr>
                <w:b/>
              </w:rPr>
              <w:t>Results</w:t>
            </w:r>
          </w:p>
        </w:tc>
      </w:tr>
      <w:tr w:rsidR="008E4368" w14:paraId="0AD3D7A4" w14:textId="77777777" w:rsidTr="00273E6E">
        <w:trPr>
          <w:tblHeader/>
        </w:trPr>
        <w:tc>
          <w:tcPr>
            <w:tcW w:w="9526" w:type="dxa"/>
            <w:gridSpan w:val="4"/>
            <w:vAlign w:val="center"/>
          </w:tcPr>
          <w:p w14:paraId="72F051BB" w14:textId="77777777" w:rsidR="002B0861" w:rsidRDefault="002B0861" w:rsidP="008E4368">
            <w:pPr>
              <w:jc w:val="left"/>
              <w:rPr>
                <w:i/>
              </w:rPr>
            </w:pPr>
          </w:p>
          <w:p w14:paraId="7039C96D" w14:textId="6DB925E9" w:rsidR="008E4368" w:rsidRPr="00A358C9" w:rsidRDefault="008E4368" w:rsidP="008E4368">
            <w:pPr>
              <w:jc w:val="left"/>
              <w:rPr>
                <w:i/>
              </w:rPr>
            </w:pPr>
            <w:r w:rsidRPr="00A358C9">
              <w:rPr>
                <w:i/>
              </w:rPr>
              <w:t xml:space="preserve">1. The cursor pick parameters </w:t>
            </w:r>
            <w:r w:rsidR="000707F1">
              <w:rPr>
                <w:i/>
              </w:rPr>
              <w:t>may</w:t>
            </w:r>
            <w:r w:rsidR="000707F1" w:rsidRPr="00A358C9">
              <w:rPr>
                <w:i/>
              </w:rPr>
              <w:t xml:space="preserve"> </w:t>
            </w:r>
            <w:r w:rsidRPr="00A358C9">
              <w:rPr>
                <w:i/>
              </w:rPr>
              <w:t>be configurable by the user and available for presentation.</w:t>
            </w:r>
          </w:p>
          <w:p w14:paraId="25210817" w14:textId="77777777" w:rsidR="008E4368" w:rsidRDefault="008E4368" w:rsidP="008E4368">
            <w:pPr>
              <w:jc w:val="left"/>
              <w:rPr>
                <w:i/>
              </w:rPr>
            </w:pPr>
            <w:r w:rsidRPr="00A358C9">
              <w:rPr>
                <w:i/>
              </w:rPr>
              <w:t>2. The content of the pick report shall be presented as configured.</w:t>
            </w:r>
          </w:p>
          <w:p w14:paraId="73F14AEA" w14:textId="77777777" w:rsidR="002B0861" w:rsidRPr="00A358C9" w:rsidRDefault="002B0861" w:rsidP="008E4368">
            <w:pPr>
              <w:jc w:val="left"/>
              <w:rPr>
                <w:i/>
              </w:rPr>
            </w:pPr>
          </w:p>
        </w:tc>
      </w:tr>
    </w:tbl>
    <w:p w14:paraId="7C045FF4" w14:textId="77777777" w:rsidR="008E4368" w:rsidRDefault="008E4368" w:rsidP="00CF2F67"/>
    <w:p w14:paraId="4EE20861" w14:textId="77777777" w:rsidR="008E4368" w:rsidRDefault="008E4368" w:rsidP="00CF2F67">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9764" w:author="jonathan pritchard" w:date="2025-01-23T13:50:00Z" w16du:dateUtc="2025-01-23T13:50: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50"/>
        <w:gridCol w:w="2131"/>
        <w:gridCol w:w="1980"/>
        <w:gridCol w:w="401"/>
        <w:gridCol w:w="2150"/>
        <w:gridCol w:w="232"/>
        <w:gridCol w:w="2382"/>
        <w:tblGridChange w:id="9765">
          <w:tblGrid>
            <w:gridCol w:w="250"/>
            <w:gridCol w:w="2131"/>
            <w:gridCol w:w="1980"/>
            <w:gridCol w:w="401"/>
            <w:gridCol w:w="2150"/>
            <w:gridCol w:w="232"/>
            <w:gridCol w:w="2382"/>
          </w:tblGrid>
        </w:tblGridChange>
      </w:tblGrid>
      <w:tr w:rsidR="008E4368" w14:paraId="082EA608" w14:textId="77777777" w:rsidTr="002B0861">
        <w:trPr>
          <w:trHeight w:val="454"/>
          <w:tblHeader/>
          <w:trPrChange w:id="9766" w:author="jonathan pritchard" w:date="2025-01-23T13:50:00Z" w16du:dateUtc="2025-01-23T13:50:00Z">
            <w:trPr>
              <w:trHeight w:val="454"/>
              <w:tblHeader/>
            </w:trPr>
          </w:trPrChange>
        </w:trPr>
        <w:tc>
          <w:tcPr>
            <w:tcW w:w="2381" w:type="dxa"/>
            <w:gridSpan w:val="2"/>
            <w:shd w:val="clear" w:color="auto" w:fill="BFBFBF" w:themeFill="background1" w:themeFillShade="BF"/>
            <w:vAlign w:val="center"/>
            <w:tcPrChange w:id="9767" w:author="jonathan pritchard" w:date="2025-01-23T13:50:00Z" w16du:dateUtc="2025-01-23T13:50:00Z">
              <w:tcPr>
                <w:tcW w:w="2381" w:type="dxa"/>
                <w:gridSpan w:val="2"/>
                <w:shd w:val="clear" w:color="auto" w:fill="CCFFCC"/>
                <w:vAlign w:val="center"/>
              </w:tcPr>
            </w:tcPrChange>
          </w:tcPr>
          <w:p w14:paraId="50684B14" w14:textId="77777777" w:rsidR="008E4368" w:rsidRPr="004065B1" w:rsidRDefault="008E4368" w:rsidP="00273E6E">
            <w:r w:rsidRPr="000A066E">
              <w:rPr>
                <w:b/>
              </w:rPr>
              <w:lastRenderedPageBreak/>
              <w:t>Test Reference</w:t>
            </w:r>
          </w:p>
        </w:tc>
        <w:tc>
          <w:tcPr>
            <w:tcW w:w="2381" w:type="dxa"/>
            <w:gridSpan w:val="2"/>
            <w:shd w:val="clear" w:color="auto" w:fill="FFFFFF" w:themeFill="background1"/>
            <w:vAlign w:val="center"/>
            <w:tcPrChange w:id="9768" w:author="jonathan pritchard" w:date="2025-01-23T13:50:00Z" w16du:dateUtc="2025-01-23T13:50:00Z">
              <w:tcPr>
                <w:tcW w:w="2381" w:type="dxa"/>
                <w:gridSpan w:val="2"/>
                <w:shd w:val="clear" w:color="auto" w:fill="CCFFCC"/>
                <w:vAlign w:val="center"/>
              </w:tcPr>
            </w:tcPrChange>
          </w:tcPr>
          <w:p w14:paraId="4C150FF0" w14:textId="29873EFC" w:rsidR="008E4368" w:rsidRPr="004065B1" w:rsidRDefault="002E1A67" w:rsidP="00273E6E">
            <w:r>
              <w:t>FeatureInformation4</w:t>
            </w:r>
          </w:p>
        </w:tc>
        <w:tc>
          <w:tcPr>
            <w:tcW w:w="2382" w:type="dxa"/>
            <w:gridSpan w:val="2"/>
            <w:shd w:val="clear" w:color="auto" w:fill="BFBFBF" w:themeFill="background1" w:themeFillShade="BF"/>
            <w:vAlign w:val="center"/>
            <w:tcPrChange w:id="9769" w:author="jonathan pritchard" w:date="2025-01-23T13:50:00Z" w16du:dateUtc="2025-01-23T13:50:00Z">
              <w:tcPr>
                <w:tcW w:w="2382" w:type="dxa"/>
                <w:gridSpan w:val="2"/>
                <w:shd w:val="clear" w:color="auto" w:fill="CCFFCC"/>
                <w:vAlign w:val="center"/>
              </w:tcPr>
            </w:tcPrChange>
          </w:tcPr>
          <w:p w14:paraId="5F114393" w14:textId="77777777" w:rsidR="008E4368" w:rsidRPr="004065B1" w:rsidRDefault="008E4368" w:rsidP="00273E6E">
            <w:r w:rsidRPr="000A066E">
              <w:rPr>
                <w:b/>
              </w:rPr>
              <w:t>IHO Reference</w:t>
            </w:r>
          </w:p>
        </w:tc>
        <w:tc>
          <w:tcPr>
            <w:tcW w:w="2382" w:type="dxa"/>
            <w:shd w:val="clear" w:color="auto" w:fill="FFFFFF" w:themeFill="background1"/>
            <w:vAlign w:val="center"/>
            <w:tcPrChange w:id="9770" w:author="jonathan pritchard" w:date="2025-01-23T13:50:00Z" w16du:dateUtc="2025-01-23T13:50:00Z">
              <w:tcPr>
                <w:tcW w:w="2382" w:type="dxa"/>
                <w:shd w:val="clear" w:color="auto" w:fill="CCFFCC"/>
                <w:vAlign w:val="center"/>
              </w:tcPr>
            </w:tcPrChange>
          </w:tcPr>
          <w:p w14:paraId="345A52FE" w14:textId="455E8F61" w:rsidR="008E4368" w:rsidRPr="004065B1" w:rsidRDefault="008E4368" w:rsidP="00273E6E">
            <w:r>
              <w:t>S-</w:t>
            </w:r>
            <w:r w:rsidR="002B0861">
              <w:t>98 15.1</w:t>
            </w:r>
          </w:p>
        </w:tc>
      </w:tr>
      <w:tr w:rsidR="008E4368" w14:paraId="34669D33" w14:textId="77777777" w:rsidTr="00B43777">
        <w:trPr>
          <w:tblHeader/>
          <w:trPrChange w:id="9771" w:author="jonathan pritchard" w:date="2025-01-23T13:50:00Z" w16du:dateUtc="2025-01-23T13:50:00Z">
            <w:trPr>
              <w:tblHeader/>
            </w:trPr>
          </w:trPrChange>
        </w:trPr>
        <w:tc>
          <w:tcPr>
            <w:tcW w:w="9526" w:type="dxa"/>
            <w:gridSpan w:val="7"/>
            <w:shd w:val="clear" w:color="auto" w:fill="BFBFBF" w:themeFill="background1" w:themeFillShade="BF"/>
            <w:vAlign w:val="center"/>
            <w:tcPrChange w:id="9772" w:author="jonathan pritchard" w:date="2025-01-23T13:50:00Z" w16du:dateUtc="2025-01-23T13:50:00Z">
              <w:tcPr>
                <w:tcW w:w="9526" w:type="dxa"/>
                <w:gridSpan w:val="7"/>
                <w:shd w:val="clear" w:color="auto" w:fill="CCFFCC"/>
                <w:vAlign w:val="center"/>
              </w:tcPr>
            </w:tcPrChange>
          </w:tcPr>
          <w:p w14:paraId="00A42686" w14:textId="77777777" w:rsidR="008E4368" w:rsidRDefault="008E4368" w:rsidP="00273E6E">
            <w:r w:rsidRPr="000A066E">
              <w:rPr>
                <w:b/>
              </w:rPr>
              <w:t>Test description</w:t>
            </w:r>
          </w:p>
        </w:tc>
      </w:tr>
      <w:tr w:rsidR="008E4368" w14:paraId="5C3419A0" w14:textId="77777777" w:rsidTr="00416770">
        <w:trPr>
          <w:tblHeader/>
        </w:trPr>
        <w:tc>
          <w:tcPr>
            <w:tcW w:w="9526" w:type="dxa"/>
            <w:gridSpan w:val="7"/>
            <w:vAlign w:val="center"/>
          </w:tcPr>
          <w:p w14:paraId="5FA9820C" w14:textId="56E05377" w:rsidR="008E4368" w:rsidRPr="00A358C9" w:rsidRDefault="008E4368" w:rsidP="008E4368">
            <w:pPr>
              <w:rPr>
                <w:i/>
              </w:rPr>
            </w:pPr>
            <w:r w:rsidRPr="00A358C9">
              <w:rPr>
                <w:i/>
              </w:rPr>
              <w:t xml:space="preserve">Hover-over function for </w:t>
            </w:r>
            <w:r w:rsidR="002E1A67">
              <w:rPr>
                <w:i/>
              </w:rPr>
              <w:t>feature</w:t>
            </w:r>
            <w:r w:rsidRPr="00A358C9">
              <w:rPr>
                <w:i/>
              </w:rPr>
              <w:t xml:space="preserve"> information (optional)</w:t>
            </w:r>
          </w:p>
          <w:p w14:paraId="04EEE782" w14:textId="2FFAF3E1" w:rsidR="008E4368" w:rsidRPr="00A358C9" w:rsidRDefault="008E4368" w:rsidP="008E4368">
            <w:pPr>
              <w:rPr>
                <w:i/>
              </w:rPr>
            </w:pPr>
            <w:r w:rsidRPr="00A358C9">
              <w:rPr>
                <w:i/>
              </w:rPr>
              <w:t xml:space="preserve">Test shall only be performed if a hover-over function for </w:t>
            </w:r>
            <w:r w:rsidR="005512DF">
              <w:rPr>
                <w:i/>
              </w:rPr>
              <w:t>feature</w:t>
            </w:r>
            <w:r w:rsidRPr="00A358C9">
              <w:rPr>
                <w:i/>
              </w:rPr>
              <w:t xml:space="preserve"> information is provided.</w:t>
            </w:r>
          </w:p>
        </w:tc>
      </w:tr>
      <w:tr w:rsidR="008E4368" w14:paraId="74BC354F" w14:textId="77777777" w:rsidTr="00B43777">
        <w:trPr>
          <w:tblHeader/>
          <w:trPrChange w:id="9773" w:author="jonathan pritchard" w:date="2025-01-23T13:50:00Z" w16du:dateUtc="2025-01-23T13:50:00Z">
            <w:trPr>
              <w:tblHeader/>
            </w:trPr>
          </w:trPrChange>
        </w:trPr>
        <w:tc>
          <w:tcPr>
            <w:tcW w:w="9526" w:type="dxa"/>
            <w:gridSpan w:val="7"/>
            <w:shd w:val="clear" w:color="auto" w:fill="BFBFBF" w:themeFill="background1" w:themeFillShade="BF"/>
            <w:vAlign w:val="center"/>
            <w:tcPrChange w:id="9774" w:author="jonathan pritchard" w:date="2025-01-23T13:50:00Z" w16du:dateUtc="2025-01-23T13:50:00Z">
              <w:tcPr>
                <w:tcW w:w="9526" w:type="dxa"/>
                <w:gridSpan w:val="7"/>
                <w:shd w:val="clear" w:color="auto" w:fill="CCFFCC"/>
                <w:vAlign w:val="center"/>
              </w:tcPr>
            </w:tcPrChange>
          </w:tcPr>
          <w:p w14:paraId="55C80031" w14:textId="77777777" w:rsidR="008E4368" w:rsidRPr="004065B1" w:rsidRDefault="008E4368" w:rsidP="00273E6E">
            <w:r w:rsidRPr="000A066E">
              <w:rPr>
                <w:b/>
              </w:rPr>
              <w:t>Setup</w:t>
            </w:r>
          </w:p>
        </w:tc>
      </w:tr>
      <w:tr w:rsidR="008E4368" w14:paraId="4713DF5B" w14:textId="77777777" w:rsidTr="00416770">
        <w:trPr>
          <w:tblHeader/>
        </w:trPr>
        <w:tc>
          <w:tcPr>
            <w:tcW w:w="9526" w:type="dxa"/>
            <w:gridSpan w:val="7"/>
            <w:vAlign w:val="center"/>
          </w:tcPr>
          <w:p w14:paraId="73560BE9" w14:textId="77777777" w:rsidR="008E4368" w:rsidRPr="00A358C9" w:rsidRDefault="008E4368" w:rsidP="00273E6E">
            <w:pPr>
              <w:rPr>
                <w:i/>
              </w:rPr>
            </w:pPr>
            <w:r w:rsidRPr="00A358C9">
              <w:rPr>
                <w:i/>
              </w:rPr>
              <w:t>As for test 4.4 a)</w:t>
            </w:r>
          </w:p>
        </w:tc>
      </w:tr>
      <w:tr w:rsidR="008E4368" w14:paraId="3F84546E" w14:textId="77777777" w:rsidTr="00B43777">
        <w:trPr>
          <w:tblHeader/>
          <w:trPrChange w:id="9775" w:author="jonathan pritchard" w:date="2025-01-23T13:50:00Z" w16du:dateUtc="2025-01-23T13:50:00Z">
            <w:trPr>
              <w:tblHeader/>
            </w:trPr>
          </w:trPrChange>
        </w:trPr>
        <w:tc>
          <w:tcPr>
            <w:tcW w:w="9526" w:type="dxa"/>
            <w:gridSpan w:val="7"/>
            <w:tcBorders>
              <w:bottom w:val="single" w:sz="4" w:space="0" w:color="auto"/>
            </w:tcBorders>
            <w:shd w:val="clear" w:color="auto" w:fill="BFBFBF" w:themeFill="background1" w:themeFillShade="BF"/>
            <w:vAlign w:val="center"/>
            <w:tcPrChange w:id="9776" w:author="jonathan pritchard" w:date="2025-01-23T13:50:00Z" w16du:dateUtc="2025-01-23T13:50:00Z">
              <w:tcPr>
                <w:tcW w:w="9526" w:type="dxa"/>
                <w:gridSpan w:val="7"/>
                <w:tcBorders>
                  <w:bottom w:val="single" w:sz="4" w:space="0" w:color="auto"/>
                </w:tcBorders>
                <w:shd w:val="clear" w:color="auto" w:fill="CCFFCC"/>
                <w:vAlign w:val="center"/>
              </w:tcPr>
            </w:tcPrChange>
          </w:tcPr>
          <w:p w14:paraId="606C8DAF" w14:textId="77777777" w:rsidR="008E4368" w:rsidRPr="004065B1" w:rsidRDefault="008E4368" w:rsidP="00273E6E">
            <w:r w:rsidRPr="000A066E">
              <w:rPr>
                <w:b/>
              </w:rPr>
              <w:t>Action</w:t>
            </w:r>
          </w:p>
        </w:tc>
      </w:tr>
      <w:tr w:rsidR="008E4368" w14:paraId="71EC6EDF" w14:textId="77777777" w:rsidTr="00416770">
        <w:trPr>
          <w:tblHeader/>
        </w:trPr>
        <w:tc>
          <w:tcPr>
            <w:tcW w:w="9526" w:type="dxa"/>
            <w:gridSpan w:val="7"/>
            <w:tcBorders>
              <w:top w:val="single" w:sz="4" w:space="0" w:color="auto"/>
              <w:left w:val="single" w:sz="4" w:space="0" w:color="auto"/>
              <w:bottom w:val="nil"/>
              <w:right w:val="single" w:sz="4" w:space="0" w:color="auto"/>
            </w:tcBorders>
            <w:vAlign w:val="center"/>
          </w:tcPr>
          <w:p w14:paraId="52A7E257" w14:textId="77777777" w:rsidR="008E4368" w:rsidRPr="00A358C9" w:rsidRDefault="008E4368" w:rsidP="008E4368">
            <w:pPr>
              <w:rPr>
                <w:i/>
              </w:rPr>
            </w:pPr>
            <w:r w:rsidRPr="00A358C9">
              <w:rPr>
                <w:i/>
              </w:rPr>
              <w:t>1. Configure the hover-over function OFF.</w:t>
            </w:r>
          </w:p>
          <w:p w14:paraId="0DA31068" w14:textId="238A915C" w:rsidR="008E4368" w:rsidRPr="00A358C9" w:rsidRDefault="008E4368" w:rsidP="008E4368">
            <w:pPr>
              <w:rPr>
                <w:i/>
              </w:rPr>
            </w:pPr>
            <w:r w:rsidRPr="00A358C9">
              <w:rPr>
                <w:i/>
              </w:rPr>
              <w:t xml:space="preserve">2. Move cursor to one of the </w:t>
            </w:r>
            <w:r w:rsidR="005512DF">
              <w:rPr>
                <w:i/>
              </w:rPr>
              <w:t>feature</w:t>
            </w:r>
            <w:r w:rsidRPr="00A358C9">
              <w:rPr>
                <w:i/>
              </w:rPr>
              <w:t xml:space="preserve">s in the table below and to </w:t>
            </w:r>
            <w:r w:rsidR="002E1A67">
              <w:rPr>
                <w:i/>
              </w:rPr>
              <w:t>feature</w:t>
            </w:r>
            <w:r w:rsidRPr="00A358C9">
              <w:rPr>
                <w:i/>
              </w:rPr>
              <w:t xml:space="preserve">s where additional information is available or date dependent </w:t>
            </w:r>
            <w:r w:rsidR="002E1A67">
              <w:rPr>
                <w:i/>
              </w:rPr>
              <w:t>feature</w:t>
            </w:r>
            <w:r w:rsidRPr="00A358C9">
              <w:rPr>
                <w:i/>
              </w:rPr>
              <w:t>s:</w:t>
            </w:r>
          </w:p>
          <w:p w14:paraId="43B90F5E" w14:textId="77777777" w:rsidR="008E4368" w:rsidRPr="00A358C9" w:rsidRDefault="008E4368" w:rsidP="008E4368">
            <w:pPr>
              <w:rPr>
                <w:i/>
              </w:rPr>
            </w:pPr>
            <w:r w:rsidRPr="00A358C9">
              <w:rPr>
                <w:i/>
              </w:rPr>
              <w:t>3. Configure the hover-over function ON.</w:t>
            </w:r>
          </w:p>
          <w:p w14:paraId="2D8F5BB9" w14:textId="10566E6E" w:rsidR="008E4368" w:rsidRPr="00A358C9" w:rsidRDefault="008E4368" w:rsidP="008E4368">
            <w:pPr>
              <w:rPr>
                <w:i/>
              </w:rPr>
            </w:pPr>
            <w:r w:rsidRPr="00A358C9">
              <w:rPr>
                <w:i/>
              </w:rPr>
              <w:t xml:space="preserve">4. Move cursor to one of the </w:t>
            </w:r>
            <w:r w:rsidR="002E1A67">
              <w:rPr>
                <w:i/>
              </w:rPr>
              <w:t>feature</w:t>
            </w:r>
            <w:r w:rsidRPr="00A358C9">
              <w:rPr>
                <w:i/>
              </w:rPr>
              <w:t>s mentioned in 2.</w:t>
            </w:r>
          </w:p>
          <w:p w14:paraId="6FBE8220" w14:textId="02226491" w:rsidR="008E4368" w:rsidRPr="00A358C9" w:rsidRDefault="008E4368" w:rsidP="008E4368">
            <w:pPr>
              <w:rPr>
                <w:i/>
              </w:rPr>
            </w:pPr>
            <w:r w:rsidRPr="00A358C9">
              <w:rPr>
                <w:i/>
              </w:rPr>
              <w:t xml:space="preserve">5. Move cursor to any other </w:t>
            </w:r>
            <w:r w:rsidR="002E1A67">
              <w:rPr>
                <w:i/>
              </w:rPr>
              <w:t>feature</w:t>
            </w:r>
            <w:r w:rsidRPr="00A358C9">
              <w:rPr>
                <w:i/>
              </w:rPr>
              <w:t>s.</w:t>
            </w:r>
          </w:p>
          <w:p w14:paraId="7A92EF1F" w14:textId="77777777" w:rsidR="008E4368" w:rsidRPr="00A358C9" w:rsidRDefault="008E4368" w:rsidP="008E4368">
            <w:pPr>
              <w:rPr>
                <w:i/>
              </w:rPr>
            </w:pPr>
          </w:p>
        </w:tc>
      </w:tr>
      <w:tr w:rsidR="00416770" w14:paraId="6C725289" w14:textId="77777777" w:rsidTr="00416770">
        <w:trPr>
          <w:trHeight w:val="30"/>
          <w:tblHeader/>
        </w:trPr>
        <w:tc>
          <w:tcPr>
            <w:tcW w:w="250" w:type="dxa"/>
            <w:vMerge w:val="restart"/>
            <w:tcBorders>
              <w:top w:val="nil"/>
              <w:left w:val="single" w:sz="4" w:space="0" w:color="auto"/>
              <w:bottom w:val="nil"/>
              <w:right w:val="single" w:sz="4" w:space="0" w:color="auto"/>
            </w:tcBorders>
            <w:shd w:val="clear" w:color="auto" w:fill="auto"/>
            <w:vAlign w:val="center"/>
          </w:tcPr>
          <w:p w14:paraId="16664F89" w14:textId="77777777" w:rsidR="00416770" w:rsidRPr="00416770" w:rsidRDefault="00416770" w:rsidP="00416770">
            <w:pPr>
              <w:jc w:val="left"/>
            </w:pPr>
          </w:p>
        </w:tc>
        <w:tc>
          <w:tcPr>
            <w:tcW w:w="4111" w:type="dxa"/>
            <w:gridSpan w:val="2"/>
            <w:tcBorders>
              <w:top w:val="single" w:sz="4" w:space="0" w:color="auto"/>
              <w:left w:val="single" w:sz="4" w:space="0" w:color="auto"/>
            </w:tcBorders>
            <w:shd w:val="clear" w:color="auto" w:fill="FFFF99"/>
            <w:vAlign w:val="center"/>
          </w:tcPr>
          <w:p w14:paraId="6E05EB3F" w14:textId="77777777" w:rsidR="00416770" w:rsidRPr="00677408" w:rsidRDefault="00416770" w:rsidP="00273E6E">
            <w:pPr>
              <w:rPr>
                <w:b/>
              </w:rPr>
            </w:pPr>
            <w:r w:rsidRPr="00677408">
              <w:rPr>
                <w:b/>
              </w:rPr>
              <w:t>Features</w:t>
            </w:r>
          </w:p>
        </w:tc>
        <w:tc>
          <w:tcPr>
            <w:tcW w:w="2551" w:type="dxa"/>
            <w:gridSpan w:val="2"/>
            <w:tcBorders>
              <w:top w:val="single" w:sz="4" w:space="0" w:color="auto"/>
              <w:right w:val="single" w:sz="4" w:space="0" w:color="auto"/>
            </w:tcBorders>
            <w:shd w:val="clear" w:color="auto" w:fill="FFFF99"/>
            <w:vAlign w:val="center"/>
          </w:tcPr>
          <w:p w14:paraId="741EBDBB" w14:textId="606E94F0" w:rsidR="00416770" w:rsidRPr="00014F65" w:rsidRDefault="00416770" w:rsidP="00273E6E">
            <w:pPr>
              <w:rPr>
                <w:b/>
              </w:rPr>
            </w:pPr>
            <w:r w:rsidRPr="00014F65">
              <w:rPr>
                <w:b/>
              </w:rPr>
              <w:t>S-</w:t>
            </w:r>
            <w:r w:rsidR="00B153DA" w:rsidRPr="00014F65">
              <w:rPr>
                <w:b/>
              </w:rPr>
              <w:t>101</w:t>
            </w:r>
            <w:r w:rsidRPr="00014F65">
              <w:rPr>
                <w:b/>
              </w:rPr>
              <w:t xml:space="preserve"> Acronym</w:t>
            </w:r>
          </w:p>
        </w:tc>
        <w:tc>
          <w:tcPr>
            <w:tcW w:w="2614" w:type="dxa"/>
            <w:gridSpan w:val="2"/>
            <w:vMerge w:val="restart"/>
            <w:tcBorders>
              <w:top w:val="nil"/>
              <w:left w:val="single" w:sz="4" w:space="0" w:color="auto"/>
              <w:bottom w:val="nil"/>
              <w:right w:val="single" w:sz="4" w:space="0" w:color="auto"/>
            </w:tcBorders>
            <w:vAlign w:val="center"/>
          </w:tcPr>
          <w:p w14:paraId="5A6193DC" w14:textId="77777777" w:rsidR="00416770" w:rsidRPr="00014F65" w:rsidRDefault="00416770" w:rsidP="00273E6E"/>
        </w:tc>
      </w:tr>
      <w:tr w:rsidR="00416770" w14:paraId="7A9CA7A4"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78D53605" w14:textId="77777777" w:rsidR="00416770" w:rsidRDefault="00416770" w:rsidP="00273E6E"/>
        </w:tc>
        <w:tc>
          <w:tcPr>
            <w:tcW w:w="4111" w:type="dxa"/>
            <w:gridSpan w:val="2"/>
            <w:tcBorders>
              <w:left w:val="single" w:sz="4" w:space="0" w:color="auto"/>
            </w:tcBorders>
            <w:vAlign w:val="center"/>
          </w:tcPr>
          <w:p w14:paraId="26865F85" w14:textId="77777777" w:rsidR="00416770" w:rsidRPr="00911F6B" w:rsidRDefault="00416770" w:rsidP="00273E6E">
            <w:pPr>
              <w:rPr>
                <w:i/>
              </w:rPr>
            </w:pPr>
            <w:r w:rsidRPr="00357E05">
              <w:rPr>
                <w:i/>
              </w:rPr>
              <w:t>Lights</w:t>
            </w:r>
          </w:p>
        </w:tc>
        <w:tc>
          <w:tcPr>
            <w:tcW w:w="2551" w:type="dxa"/>
            <w:gridSpan w:val="2"/>
            <w:tcBorders>
              <w:right w:val="single" w:sz="4" w:space="0" w:color="auto"/>
            </w:tcBorders>
            <w:vAlign w:val="center"/>
          </w:tcPr>
          <w:p w14:paraId="0C0B34FB" w14:textId="44880903" w:rsidR="00416770" w:rsidRPr="00D4022A" w:rsidRDefault="00014F65" w:rsidP="00273E6E">
            <w:pPr>
              <w:rPr>
                <w:b/>
                <w:bCs/>
                <w:i/>
              </w:rPr>
            </w:pPr>
            <w:proofErr w:type="spellStart"/>
            <w:r w:rsidRPr="00D4022A">
              <w:rPr>
                <w:b/>
                <w:bCs/>
                <w:i/>
              </w:rPr>
              <w:t>AllRoundLight</w:t>
            </w:r>
            <w:proofErr w:type="spellEnd"/>
          </w:p>
        </w:tc>
        <w:tc>
          <w:tcPr>
            <w:tcW w:w="2614" w:type="dxa"/>
            <w:gridSpan w:val="2"/>
            <w:vMerge/>
            <w:tcBorders>
              <w:left w:val="single" w:sz="4" w:space="0" w:color="auto"/>
              <w:bottom w:val="nil"/>
              <w:right w:val="single" w:sz="4" w:space="0" w:color="auto"/>
            </w:tcBorders>
            <w:vAlign w:val="center"/>
          </w:tcPr>
          <w:p w14:paraId="24FC357C" w14:textId="77777777" w:rsidR="00416770" w:rsidRPr="00014F65" w:rsidRDefault="00416770" w:rsidP="00273E6E"/>
        </w:tc>
      </w:tr>
      <w:tr w:rsidR="00416770" w14:paraId="04EEBE74"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66D8375C" w14:textId="77777777" w:rsidR="00416770" w:rsidRDefault="00416770" w:rsidP="00273E6E"/>
        </w:tc>
        <w:tc>
          <w:tcPr>
            <w:tcW w:w="4111" w:type="dxa"/>
            <w:gridSpan w:val="2"/>
            <w:tcBorders>
              <w:left w:val="single" w:sz="4" w:space="0" w:color="auto"/>
            </w:tcBorders>
            <w:vAlign w:val="center"/>
          </w:tcPr>
          <w:p w14:paraId="0FD0BD22" w14:textId="77777777" w:rsidR="00416770" w:rsidRPr="00911F6B" w:rsidRDefault="00416770" w:rsidP="00273E6E">
            <w:pPr>
              <w:rPr>
                <w:i/>
              </w:rPr>
            </w:pPr>
            <w:r w:rsidRPr="00911F6B">
              <w:rPr>
                <w:i/>
              </w:rPr>
              <w:t>Beacon, cardinal</w:t>
            </w:r>
          </w:p>
        </w:tc>
        <w:tc>
          <w:tcPr>
            <w:tcW w:w="2551" w:type="dxa"/>
            <w:gridSpan w:val="2"/>
            <w:tcBorders>
              <w:right w:val="single" w:sz="4" w:space="0" w:color="auto"/>
            </w:tcBorders>
            <w:vAlign w:val="center"/>
          </w:tcPr>
          <w:p w14:paraId="55F48CBA" w14:textId="31CE8C29" w:rsidR="00416770" w:rsidRPr="00D4022A" w:rsidRDefault="00014F65" w:rsidP="00273E6E">
            <w:pPr>
              <w:rPr>
                <w:b/>
                <w:bCs/>
                <w:i/>
              </w:rPr>
            </w:pPr>
            <w:proofErr w:type="spellStart"/>
            <w:r w:rsidRPr="00D4022A">
              <w:rPr>
                <w:b/>
                <w:bCs/>
                <w:i/>
              </w:rPr>
              <w:t>BuoyCardinal</w:t>
            </w:r>
            <w:proofErr w:type="spellEnd"/>
          </w:p>
        </w:tc>
        <w:tc>
          <w:tcPr>
            <w:tcW w:w="2614" w:type="dxa"/>
            <w:gridSpan w:val="2"/>
            <w:vMerge/>
            <w:tcBorders>
              <w:left w:val="single" w:sz="4" w:space="0" w:color="auto"/>
              <w:bottom w:val="nil"/>
              <w:right w:val="single" w:sz="4" w:space="0" w:color="auto"/>
            </w:tcBorders>
            <w:vAlign w:val="center"/>
          </w:tcPr>
          <w:p w14:paraId="21C7B16F" w14:textId="77777777" w:rsidR="00416770" w:rsidRPr="00014F65" w:rsidRDefault="00416770" w:rsidP="00273E6E"/>
        </w:tc>
      </w:tr>
      <w:tr w:rsidR="00416770" w14:paraId="3D93A944"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560D146C" w14:textId="77777777" w:rsidR="00416770" w:rsidRDefault="00416770" w:rsidP="00273E6E"/>
        </w:tc>
        <w:tc>
          <w:tcPr>
            <w:tcW w:w="4111" w:type="dxa"/>
            <w:gridSpan w:val="2"/>
            <w:tcBorders>
              <w:left w:val="single" w:sz="4" w:space="0" w:color="auto"/>
            </w:tcBorders>
            <w:vAlign w:val="center"/>
          </w:tcPr>
          <w:p w14:paraId="4ED55A7C" w14:textId="77777777" w:rsidR="00416770" w:rsidRPr="00911F6B" w:rsidRDefault="00416770" w:rsidP="00273E6E">
            <w:pPr>
              <w:rPr>
                <w:i/>
              </w:rPr>
            </w:pPr>
            <w:r w:rsidRPr="00911F6B">
              <w:rPr>
                <w:i/>
              </w:rPr>
              <w:t>Beacon, isolated danger</w:t>
            </w:r>
          </w:p>
        </w:tc>
        <w:tc>
          <w:tcPr>
            <w:tcW w:w="2551" w:type="dxa"/>
            <w:gridSpan w:val="2"/>
            <w:tcBorders>
              <w:right w:val="single" w:sz="4" w:space="0" w:color="auto"/>
            </w:tcBorders>
            <w:vAlign w:val="center"/>
          </w:tcPr>
          <w:p w14:paraId="69FD2C6C" w14:textId="5BE3D317" w:rsidR="00416770" w:rsidRPr="00D4022A" w:rsidRDefault="00014F65" w:rsidP="00273E6E">
            <w:pPr>
              <w:rPr>
                <w:b/>
                <w:bCs/>
                <w:i/>
              </w:rPr>
            </w:pPr>
            <w:proofErr w:type="spellStart"/>
            <w:r w:rsidRPr="00D4022A">
              <w:rPr>
                <w:b/>
                <w:bCs/>
                <w:i/>
              </w:rPr>
              <w:t>BuoyIsolatedDAnger</w:t>
            </w:r>
            <w:proofErr w:type="spellEnd"/>
          </w:p>
        </w:tc>
        <w:tc>
          <w:tcPr>
            <w:tcW w:w="2614" w:type="dxa"/>
            <w:gridSpan w:val="2"/>
            <w:vMerge/>
            <w:tcBorders>
              <w:left w:val="single" w:sz="4" w:space="0" w:color="auto"/>
              <w:bottom w:val="nil"/>
              <w:right w:val="single" w:sz="4" w:space="0" w:color="auto"/>
            </w:tcBorders>
            <w:vAlign w:val="center"/>
          </w:tcPr>
          <w:p w14:paraId="309E2239" w14:textId="77777777" w:rsidR="00416770" w:rsidRPr="00014F65" w:rsidRDefault="00416770" w:rsidP="00273E6E"/>
        </w:tc>
      </w:tr>
      <w:tr w:rsidR="00416770" w14:paraId="1CC7F343"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64D17742" w14:textId="77777777" w:rsidR="00416770" w:rsidRDefault="00416770" w:rsidP="00273E6E"/>
        </w:tc>
        <w:tc>
          <w:tcPr>
            <w:tcW w:w="4111" w:type="dxa"/>
            <w:gridSpan w:val="2"/>
            <w:tcBorders>
              <w:left w:val="single" w:sz="4" w:space="0" w:color="auto"/>
            </w:tcBorders>
            <w:vAlign w:val="center"/>
          </w:tcPr>
          <w:p w14:paraId="52D90BD9" w14:textId="77777777" w:rsidR="00416770" w:rsidRPr="00911F6B" w:rsidRDefault="00416770" w:rsidP="00273E6E">
            <w:pPr>
              <w:rPr>
                <w:i/>
              </w:rPr>
            </w:pPr>
            <w:r w:rsidRPr="00911F6B">
              <w:rPr>
                <w:i/>
              </w:rPr>
              <w:t>Beacon, lateral</w:t>
            </w:r>
          </w:p>
        </w:tc>
        <w:tc>
          <w:tcPr>
            <w:tcW w:w="2551" w:type="dxa"/>
            <w:gridSpan w:val="2"/>
            <w:tcBorders>
              <w:right w:val="single" w:sz="4" w:space="0" w:color="auto"/>
            </w:tcBorders>
            <w:vAlign w:val="center"/>
          </w:tcPr>
          <w:p w14:paraId="6BA85ABF" w14:textId="4E25FD29" w:rsidR="00416770" w:rsidRPr="00D4022A" w:rsidRDefault="00014F65" w:rsidP="00273E6E">
            <w:pPr>
              <w:rPr>
                <w:b/>
                <w:bCs/>
                <w:i/>
              </w:rPr>
            </w:pPr>
            <w:proofErr w:type="spellStart"/>
            <w:r w:rsidRPr="00D4022A">
              <w:rPr>
                <w:b/>
                <w:bCs/>
                <w:i/>
              </w:rPr>
              <w:t>BeaconLateral</w:t>
            </w:r>
            <w:proofErr w:type="spellEnd"/>
          </w:p>
        </w:tc>
        <w:tc>
          <w:tcPr>
            <w:tcW w:w="2614" w:type="dxa"/>
            <w:gridSpan w:val="2"/>
            <w:vMerge/>
            <w:tcBorders>
              <w:left w:val="single" w:sz="4" w:space="0" w:color="auto"/>
              <w:bottom w:val="nil"/>
              <w:right w:val="single" w:sz="4" w:space="0" w:color="auto"/>
            </w:tcBorders>
            <w:vAlign w:val="center"/>
          </w:tcPr>
          <w:p w14:paraId="34AE4633" w14:textId="77777777" w:rsidR="00416770" w:rsidRPr="00014F65" w:rsidRDefault="00416770" w:rsidP="00273E6E"/>
        </w:tc>
      </w:tr>
      <w:tr w:rsidR="00416770" w14:paraId="5EAADB7E"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3DCC17EC" w14:textId="77777777" w:rsidR="00416770" w:rsidRDefault="00416770" w:rsidP="00273E6E"/>
        </w:tc>
        <w:tc>
          <w:tcPr>
            <w:tcW w:w="4111" w:type="dxa"/>
            <w:gridSpan w:val="2"/>
            <w:tcBorders>
              <w:left w:val="single" w:sz="4" w:space="0" w:color="auto"/>
            </w:tcBorders>
            <w:vAlign w:val="center"/>
          </w:tcPr>
          <w:p w14:paraId="59BE969E" w14:textId="77777777" w:rsidR="00416770" w:rsidRPr="00911F6B" w:rsidRDefault="00416770" w:rsidP="00273E6E">
            <w:pPr>
              <w:rPr>
                <w:i/>
              </w:rPr>
            </w:pPr>
            <w:r w:rsidRPr="00911F6B">
              <w:rPr>
                <w:i/>
              </w:rPr>
              <w:t>Beacon, safe water</w:t>
            </w:r>
          </w:p>
        </w:tc>
        <w:tc>
          <w:tcPr>
            <w:tcW w:w="2551" w:type="dxa"/>
            <w:gridSpan w:val="2"/>
            <w:tcBorders>
              <w:right w:val="single" w:sz="4" w:space="0" w:color="auto"/>
            </w:tcBorders>
            <w:vAlign w:val="center"/>
          </w:tcPr>
          <w:p w14:paraId="7FA51C16" w14:textId="226DE5A3" w:rsidR="00416770" w:rsidRPr="00D4022A" w:rsidRDefault="00014F65" w:rsidP="00273E6E">
            <w:pPr>
              <w:rPr>
                <w:b/>
                <w:bCs/>
                <w:i/>
              </w:rPr>
            </w:pPr>
            <w:proofErr w:type="spellStart"/>
            <w:r w:rsidRPr="00D4022A">
              <w:rPr>
                <w:b/>
                <w:bCs/>
                <w:i/>
              </w:rPr>
              <w:t>BeaconSafeWater</w:t>
            </w:r>
            <w:proofErr w:type="spellEnd"/>
          </w:p>
        </w:tc>
        <w:tc>
          <w:tcPr>
            <w:tcW w:w="2614" w:type="dxa"/>
            <w:gridSpan w:val="2"/>
            <w:vMerge/>
            <w:tcBorders>
              <w:left w:val="single" w:sz="4" w:space="0" w:color="auto"/>
              <w:bottom w:val="nil"/>
              <w:right w:val="single" w:sz="4" w:space="0" w:color="auto"/>
            </w:tcBorders>
            <w:vAlign w:val="center"/>
          </w:tcPr>
          <w:p w14:paraId="7C337F62" w14:textId="77777777" w:rsidR="00416770" w:rsidRPr="00014F65" w:rsidRDefault="00416770" w:rsidP="00273E6E"/>
        </w:tc>
      </w:tr>
      <w:tr w:rsidR="00416770" w14:paraId="5F4B8E3B"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5BB36B94" w14:textId="77777777" w:rsidR="00416770" w:rsidRDefault="00416770" w:rsidP="00273E6E"/>
        </w:tc>
        <w:tc>
          <w:tcPr>
            <w:tcW w:w="4111" w:type="dxa"/>
            <w:gridSpan w:val="2"/>
            <w:tcBorders>
              <w:left w:val="single" w:sz="4" w:space="0" w:color="auto"/>
            </w:tcBorders>
            <w:vAlign w:val="center"/>
          </w:tcPr>
          <w:p w14:paraId="0D3301CF" w14:textId="77777777" w:rsidR="00416770" w:rsidRPr="00911F6B" w:rsidRDefault="00416770" w:rsidP="00273E6E">
            <w:pPr>
              <w:rPr>
                <w:i/>
              </w:rPr>
            </w:pPr>
            <w:r w:rsidRPr="00911F6B">
              <w:rPr>
                <w:i/>
              </w:rPr>
              <w:t>Beacon, special purpose/general</w:t>
            </w:r>
          </w:p>
        </w:tc>
        <w:tc>
          <w:tcPr>
            <w:tcW w:w="2551" w:type="dxa"/>
            <w:gridSpan w:val="2"/>
            <w:tcBorders>
              <w:right w:val="single" w:sz="4" w:space="0" w:color="auto"/>
            </w:tcBorders>
            <w:vAlign w:val="center"/>
          </w:tcPr>
          <w:p w14:paraId="78D90B08" w14:textId="6D0F6C96" w:rsidR="00416770" w:rsidRPr="00D4022A" w:rsidRDefault="00014F65" w:rsidP="00273E6E">
            <w:pPr>
              <w:rPr>
                <w:b/>
                <w:bCs/>
                <w:i/>
              </w:rPr>
            </w:pPr>
            <w:proofErr w:type="spellStart"/>
            <w:r w:rsidRPr="00D4022A">
              <w:rPr>
                <w:b/>
                <w:bCs/>
                <w:i/>
              </w:rPr>
              <w:t>BeaconSpecialPurpose</w:t>
            </w:r>
            <w:proofErr w:type="spellEnd"/>
          </w:p>
        </w:tc>
        <w:tc>
          <w:tcPr>
            <w:tcW w:w="2614" w:type="dxa"/>
            <w:gridSpan w:val="2"/>
            <w:vMerge/>
            <w:tcBorders>
              <w:left w:val="single" w:sz="4" w:space="0" w:color="auto"/>
              <w:bottom w:val="nil"/>
              <w:right w:val="single" w:sz="4" w:space="0" w:color="auto"/>
            </w:tcBorders>
            <w:vAlign w:val="center"/>
          </w:tcPr>
          <w:p w14:paraId="398931E2" w14:textId="77777777" w:rsidR="00416770" w:rsidRPr="00014F65" w:rsidRDefault="00416770" w:rsidP="00273E6E"/>
        </w:tc>
      </w:tr>
      <w:tr w:rsidR="00416770" w14:paraId="1883D669"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709C532F" w14:textId="77777777" w:rsidR="00416770" w:rsidRDefault="00416770" w:rsidP="00273E6E"/>
        </w:tc>
        <w:tc>
          <w:tcPr>
            <w:tcW w:w="4111" w:type="dxa"/>
            <w:gridSpan w:val="2"/>
            <w:tcBorders>
              <w:left w:val="single" w:sz="4" w:space="0" w:color="auto"/>
            </w:tcBorders>
            <w:vAlign w:val="center"/>
          </w:tcPr>
          <w:p w14:paraId="3830258A" w14:textId="77777777" w:rsidR="00416770" w:rsidRPr="00911F6B" w:rsidRDefault="00416770" w:rsidP="00273E6E">
            <w:pPr>
              <w:rPr>
                <w:i/>
              </w:rPr>
            </w:pPr>
            <w:r w:rsidRPr="00911F6B">
              <w:rPr>
                <w:i/>
              </w:rPr>
              <w:t>Buoy, cardinal</w:t>
            </w:r>
          </w:p>
        </w:tc>
        <w:tc>
          <w:tcPr>
            <w:tcW w:w="2551" w:type="dxa"/>
            <w:gridSpan w:val="2"/>
            <w:tcBorders>
              <w:right w:val="single" w:sz="4" w:space="0" w:color="auto"/>
            </w:tcBorders>
            <w:vAlign w:val="center"/>
          </w:tcPr>
          <w:p w14:paraId="2A1CF587" w14:textId="03C5B68C" w:rsidR="00416770" w:rsidRPr="00D4022A" w:rsidRDefault="00416770" w:rsidP="00273E6E">
            <w:pPr>
              <w:rPr>
                <w:b/>
                <w:bCs/>
                <w:i/>
              </w:rPr>
            </w:pPr>
            <w:proofErr w:type="spellStart"/>
            <w:r w:rsidRPr="00D4022A">
              <w:rPr>
                <w:b/>
                <w:bCs/>
                <w:i/>
              </w:rPr>
              <w:t>B</w:t>
            </w:r>
            <w:r w:rsidR="00014F65" w:rsidRPr="00D4022A">
              <w:rPr>
                <w:b/>
                <w:bCs/>
                <w:i/>
              </w:rPr>
              <w:t>uoyCardinal</w:t>
            </w:r>
            <w:proofErr w:type="spellEnd"/>
          </w:p>
        </w:tc>
        <w:tc>
          <w:tcPr>
            <w:tcW w:w="2614" w:type="dxa"/>
            <w:gridSpan w:val="2"/>
            <w:vMerge/>
            <w:tcBorders>
              <w:left w:val="single" w:sz="4" w:space="0" w:color="auto"/>
              <w:bottom w:val="nil"/>
              <w:right w:val="single" w:sz="4" w:space="0" w:color="auto"/>
            </w:tcBorders>
            <w:vAlign w:val="center"/>
          </w:tcPr>
          <w:p w14:paraId="34040014" w14:textId="77777777" w:rsidR="00416770" w:rsidRPr="00014F65" w:rsidRDefault="00416770" w:rsidP="00273E6E"/>
        </w:tc>
      </w:tr>
      <w:tr w:rsidR="00416770" w14:paraId="1FD45E5F"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14C53724" w14:textId="77777777" w:rsidR="00416770" w:rsidRDefault="00416770" w:rsidP="00273E6E"/>
        </w:tc>
        <w:tc>
          <w:tcPr>
            <w:tcW w:w="4111" w:type="dxa"/>
            <w:gridSpan w:val="2"/>
            <w:tcBorders>
              <w:left w:val="single" w:sz="4" w:space="0" w:color="auto"/>
            </w:tcBorders>
            <w:vAlign w:val="center"/>
          </w:tcPr>
          <w:p w14:paraId="6CE10E02" w14:textId="77777777" w:rsidR="00416770" w:rsidRPr="00911F6B" w:rsidRDefault="00416770" w:rsidP="00273E6E">
            <w:pPr>
              <w:rPr>
                <w:i/>
              </w:rPr>
            </w:pPr>
            <w:r w:rsidRPr="00911F6B">
              <w:rPr>
                <w:i/>
              </w:rPr>
              <w:t>Buoy, installation</w:t>
            </w:r>
          </w:p>
        </w:tc>
        <w:tc>
          <w:tcPr>
            <w:tcW w:w="2551" w:type="dxa"/>
            <w:gridSpan w:val="2"/>
            <w:tcBorders>
              <w:right w:val="single" w:sz="4" w:space="0" w:color="auto"/>
            </w:tcBorders>
            <w:vAlign w:val="center"/>
          </w:tcPr>
          <w:p w14:paraId="10E349D5" w14:textId="303674B9" w:rsidR="00416770" w:rsidRPr="00D4022A" w:rsidRDefault="00014F65" w:rsidP="00273E6E">
            <w:pPr>
              <w:rPr>
                <w:b/>
                <w:bCs/>
                <w:i/>
              </w:rPr>
            </w:pPr>
            <w:proofErr w:type="spellStart"/>
            <w:r w:rsidRPr="00D4022A">
              <w:rPr>
                <w:b/>
                <w:bCs/>
                <w:i/>
              </w:rPr>
              <w:t>BuoyInstallation</w:t>
            </w:r>
            <w:proofErr w:type="spellEnd"/>
          </w:p>
        </w:tc>
        <w:tc>
          <w:tcPr>
            <w:tcW w:w="2614" w:type="dxa"/>
            <w:gridSpan w:val="2"/>
            <w:vMerge/>
            <w:tcBorders>
              <w:left w:val="single" w:sz="4" w:space="0" w:color="auto"/>
              <w:bottom w:val="nil"/>
              <w:right w:val="single" w:sz="4" w:space="0" w:color="auto"/>
            </w:tcBorders>
            <w:vAlign w:val="center"/>
          </w:tcPr>
          <w:p w14:paraId="7A942174" w14:textId="77777777" w:rsidR="00416770" w:rsidRPr="00014F65" w:rsidRDefault="00416770" w:rsidP="00273E6E"/>
        </w:tc>
      </w:tr>
      <w:tr w:rsidR="00416770" w14:paraId="50DD226D"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31352679" w14:textId="77777777" w:rsidR="00416770" w:rsidRDefault="00416770" w:rsidP="00273E6E"/>
        </w:tc>
        <w:tc>
          <w:tcPr>
            <w:tcW w:w="4111" w:type="dxa"/>
            <w:gridSpan w:val="2"/>
            <w:tcBorders>
              <w:left w:val="single" w:sz="4" w:space="0" w:color="auto"/>
            </w:tcBorders>
            <w:vAlign w:val="center"/>
          </w:tcPr>
          <w:p w14:paraId="5F11C021" w14:textId="77777777" w:rsidR="00416770" w:rsidRPr="00911F6B" w:rsidRDefault="00416770" w:rsidP="00273E6E">
            <w:pPr>
              <w:rPr>
                <w:i/>
              </w:rPr>
            </w:pPr>
            <w:r w:rsidRPr="00911F6B">
              <w:rPr>
                <w:i/>
              </w:rPr>
              <w:t>Buoy, isolated danger</w:t>
            </w:r>
          </w:p>
        </w:tc>
        <w:tc>
          <w:tcPr>
            <w:tcW w:w="2551" w:type="dxa"/>
            <w:gridSpan w:val="2"/>
            <w:tcBorders>
              <w:right w:val="single" w:sz="4" w:space="0" w:color="auto"/>
            </w:tcBorders>
            <w:vAlign w:val="center"/>
          </w:tcPr>
          <w:p w14:paraId="47049977" w14:textId="3428A690" w:rsidR="00416770" w:rsidRPr="00D4022A" w:rsidRDefault="00014F65" w:rsidP="00273E6E">
            <w:pPr>
              <w:rPr>
                <w:b/>
                <w:bCs/>
                <w:i/>
              </w:rPr>
            </w:pPr>
            <w:proofErr w:type="spellStart"/>
            <w:r w:rsidRPr="00D4022A">
              <w:rPr>
                <w:b/>
                <w:bCs/>
                <w:i/>
              </w:rPr>
              <w:t>BuoyIsolatedDanger</w:t>
            </w:r>
            <w:proofErr w:type="spellEnd"/>
          </w:p>
        </w:tc>
        <w:tc>
          <w:tcPr>
            <w:tcW w:w="2614" w:type="dxa"/>
            <w:gridSpan w:val="2"/>
            <w:vMerge/>
            <w:tcBorders>
              <w:left w:val="single" w:sz="4" w:space="0" w:color="auto"/>
              <w:bottom w:val="nil"/>
              <w:right w:val="single" w:sz="4" w:space="0" w:color="auto"/>
            </w:tcBorders>
            <w:vAlign w:val="center"/>
          </w:tcPr>
          <w:p w14:paraId="16803E27" w14:textId="77777777" w:rsidR="00416770" w:rsidRPr="00014F65" w:rsidRDefault="00416770" w:rsidP="00273E6E"/>
        </w:tc>
      </w:tr>
      <w:tr w:rsidR="00416770" w14:paraId="4F9B01CD"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4E7E9BA5" w14:textId="77777777" w:rsidR="00416770" w:rsidRDefault="00416770" w:rsidP="00273E6E"/>
        </w:tc>
        <w:tc>
          <w:tcPr>
            <w:tcW w:w="4111" w:type="dxa"/>
            <w:gridSpan w:val="2"/>
            <w:tcBorders>
              <w:left w:val="single" w:sz="4" w:space="0" w:color="auto"/>
            </w:tcBorders>
            <w:vAlign w:val="center"/>
          </w:tcPr>
          <w:p w14:paraId="6A25DFEE" w14:textId="77777777" w:rsidR="00416770" w:rsidRPr="00911F6B" w:rsidRDefault="00416770" w:rsidP="00273E6E">
            <w:pPr>
              <w:rPr>
                <w:i/>
              </w:rPr>
            </w:pPr>
            <w:r w:rsidRPr="00911F6B">
              <w:rPr>
                <w:i/>
              </w:rPr>
              <w:t>Buoy, lateral</w:t>
            </w:r>
          </w:p>
        </w:tc>
        <w:tc>
          <w:tcPr>
            <w:tcW w:w="2551" w:type="dxa"/>
            <w:gridSpan w:val="2"/>
            <w:tcBorders>
              <w:right w:val="single" w:sz="4" w:space="0" w:color="auto"/>
            </w:tcBorders>
            <w:vAlign w:val="center"/>
          </w:tcPr>
          <w:p w14:paraId="4A0CA93E" w14:textId="168AB57C" w:rsidR="00416770" w:rsidRPr="00D4022A" w:rsidRDefault="00014F65" w:rsidP="00273E6E">
            <w:pPr>
              <w:rPr>
                <w:b/>
                <w:bCs/>
                <w:i/>
              </w:rPr>
            </w:pPr>
            <w:proofErr w:type="spellStart"/>
            <w:r w:rsidRPr="00D4022A">
              <w:rPr>
                <w:b/>
                <w:bCs/>
                <w:i/>
              </w:rPr>
              <w:t>BuoyLateral</w:t>
            </w:r>
            <w:proofErr w:type="spellEnd"/>
          </w:p>
        </w:tc>
        <w:tc>
          <w:tcPr>
            <w:tcW w:w="2614" w:type="dxa"/>
            <w:gridSpan w:val="2"/>
            <w:vMerge/>
            <w:tcBorders>
              <w:left w:val="single" w:sz="4" w:space="0" w:color="auto"/>
              <w:bottom w:val="nil"/>
              <w:right w:val="single" w:sz="4" w:space="0" w:color="auto"/>
            </w:tcBorders>
            <w:vAlign w:val="center"/>
          </w:tcPr>
          <w:p w14:paraId="62C58C0F" w14:textId="77777777" w:rsidR="00416770" w:rsidRPr="00014F65" w:rsidRDefault="00416770" w:rsidP="00273E6E"/>
        </w:tc>
      </w:tr>
      <w:tr w:rsidR="00416770" w14:paraId="18F507E4"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08A0F3F6" w14:textId="77777777" w:rsidR="00416770" w:rsidRDefault="00416770" w:rsidP="00273E6E"/>
        </w:tc>
        <w:tc>
          <w:tcPr>
            <w:tcW w:w="4111" w:type="dxa"/>
            <w:gridSpan w:val="2"/>
            <w:tcBorders>
              <w:left w:val="single" w:sz="4" w:space="0" w:color="auto"/>
            </w:tcBorders>
            <w:vAlign w:val="center"/>
          </w:tcPr>
          <w:p w14:paraId="21BBD9B8" w14:textId="77777777" w:rsidR="00416770" w:rsidRPr="00911F6B" w:rsidRDefault="00416770" w:rsidP="00273E6E">
            <w:pPr>
              <w:rPr>
                <w:i/>
              </w:rPr>
            </w:pPr>
            <w:r w:rsidRPr="00911F6B">
              <w:rPr>
                <w:i/>
              </w:rPr>
              <w:t>Buoy, safe water</w:t>
            </w:r>
          </w:p>
        </w:tc>
        <w:tc>
          <w:tcPr>
            <w:tcW w:w="2551" w:type="dxa"/>
            <w:gridSpan w:val="2"/>
            <w:tcBorders>
              <w:right w:val="single" w:sz="4" w:space="0" w:color="auto"/>
            </w:tcBorders>
            <w:vAlign w:val="center"/>
          </w:tcPr>
          <w:p w14:paraId="3E9C27E8" w14:textId="62612159" w:rsidR="00416770" w:rsidRPr="00D4022A" w:rsidRDefault="00014F65" w:rsidP="00273E6E">
            <w:pPr>
              <w:rPr>
                <w:b/>
                <w:bCs/>
                <w:i/>
              </w:rPr>
            </w:pPr>
            <w:proofErr w:type="spellStart"/>
            <w:r w:rsidRPr="00D4022A">
              <w:rPr>
                <w:b/>
                <w:bCs/>
                <w:i/>
              </w:rPr>
              <w:t>BuoySafeWater</w:t>
            </w:r>
            <w:proofErr w:type="spellEnd"/>
          </w:p>
        </w:tc>
        <w:tc>
          <w:tcPr>
            <w:tcW w:w="2614" w:type="dxa"/>
            <w:gridSpan w:val="2"/>
            <w:vMerge/>
            <w:tcBorders>
              <w:left w:val="single" w:sz="4" w:space="0" w:color="auto"/>
              <w:bottom w:val="nil"/>
              <w:right w:val="single" w:sz="4" w:space="0" w:color="auto"/>
            </w:tcBorders>
            <w:vAlign w:val="center"/>
          </w:tcPr>
          <w:p w14:paraId="07B3D4BD" w14:textId="77777777" w:rsidR="00416770" w:rsidRPr="00014F65" w:rsidRDefault="00416770" w:rsidP="00273E6E"/>
        </w:tc>
      </w:tr>
      <w:tr w:rsidR="00416770" w14:paraId="36763437"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0B3C7645" w14:textId="77777777" w:rsidR="00416770" w:rsidRDefault="00416770" w:rsidP="00273E6E"/>
        </w:tc>
        <w:tc>
          <w:tcPr>
            <w:tcW w:w="4111" w:type="dxa"/>
            <w:gridSpan w:val="2"/>
            <w:tcBorders>
              <w:left w:val="single" w:sz="4" w:space="0" w:color="auto"/>
            </w:tcBorders>
            <w:vAlign w:val="center"/>
          </w:tcPr>
          <w:p w14:paraId="2991F0A3" w14:textId="77777777" w:rsidR="00416770" w:rsidRPr="00911F6B" w:rsidRDefault="00416770" w:rsidP="00273E6E">
            <w:pPr>
              <w:rPr>
                <w:i/>
              </w:rPr>
            </w:pPr>
            <w:r w:rsidRPr="00911F6B">
              <w:rPr>
                <w:i/>
              </w:rPr>
              <w:t>Buoy, special purpose/general</w:t>
            </w:r>
          </w:p>
        </w:tc>
        <w:tc>
          <w:tcPr>
            <w:tcW w:w="2551" w:type="dxa"/>
            <w:gridSpan w:val="2"/>
            <w:tcBorders>
              <w:right w:val="single" w:sz="4" w:space="0" w:color="auto"/>
            </w:tcBorders>
            <w:vAlign w:val="center"/>
          </w:tcPr>
          <w:p w14:paraId="5EC96033" w14:textId="4349423A" w:rsidR="00416770" w:rsidRPr="00D4022A" w:rsidRDefault="00014F65" w:rsidP="00273E6E">
            <w:pPr>
              <w:rPr>
                <w:b/>
                <w:bCs/>
                <w:i/>
              </w:rPr>
            </w:pPr>
            <w:proofErr w:type="spellStart"/>
            <w:r w:rsidRPr="00D4022A">
              <w:rPr>
                <w:b/>
                <w:bCs/>
                <w:i/>
              </w:rPr>
              <w:t>BuoySpecialPurpose</w:t>
            </w:r>
            <w:proofErr w:type="spellEnd"/>
          </w:p>
        </w:tc>
        <w:tc>
          <w:tcPr>
            <w:tcW w:w="2614" w:type="dxa"/>
            <w:gridSpan w:val="2"/>
            <w:vMerge/>
            <w:tcBorders>
              <w:left w:val="single" w:sz="4" w:space="0" w:color="auto"/>
              <w:bottom w:val="nil"/>
              <w:right w:val="single" w:sz="4" w:space="0" w:color="auto"/>
            </w:tcBorders>
            <w:vAlign w:val="center"/>
          </w:tcPr>
          <w:p w14:paraId="6E7C6D33" w14:textId="77777777" w:rsidR="00416770" w:rsidRPr="00014F65" w:rsidRDefault="00416770" w:rsidP="00273E6E"/>
        </w:tc>
      </w:tr>
      <w:tr w:rsidR="00416770" w14:paraId="001411CB"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6FBDF107" w14:textId="77777777" w:rsidR="00416770" w:rsidRDefault="00416770" w:rsidP="00273E6E"/>
        </w:tc>
        <w:tc>
          <w:tcPr>
            <w:tcW w:w="4111" w:type="dxa"/>
            <w:gridSpan w:val="2"/>
            <w:tcBorders>
              <w:left w:val="single" w:sz="4" w:space="0" w:color="auto"/>
            </w:tcBorders>
            <w:vAlign w:val="center"/>
          </w:tcPr>
          <w:p w14:paraId="64D48B95" w14:textId="77777777" w:rsidR="00416770" w:rsidRPr="00911F6B" w:rsidRDefault="00416770" w:rsidP="00273E6E">
            <w:pPr>
              <w:rPr>
                <w:i/>
              </w:rPr>
            </w:pPr>
            <w:r w:rsidRPr="00911F6B">
              <w:rPr>
                <w:i/>
              </w:rPr>
              <w:t>Landmarks</w:t>
            </w:r>
          </w:p>
        </w:tc>
        <w:tc>
          <w:tcPr>
            <w:tcW w:w="2551" w:type="dxa"/>
            <w:gridSpan w:val="2"/>
            <w:tcBorders>
              <w:right w:val="single" w:sz="4" w:space="0" w:color="auto"/>
            </w:tcBorders>
            <w:vAlign w:val="center"/>
          </w:tcPr>
          <w:p w14:paraId="48FBBEA7" w14:textId="6C7E7E50" w:rsidR="00416770" w:rsidRPr="00D4022A" w:rsidRDefault="00014F65" w:rsidP="00273E6E">
            <w:pPr>
              <w:rPr>
                <w:b/>
                <w:bCs/>
                <w:i/>
              </w:rPr>
            </w:pPr>
            <w:r w:rsidRPr="00D4022A">
              <w:rPr>
                <w:b/>
                <w:bCs/>
                <w:i/>
              </w:rPr>
              <w:t>Landmark</w:t>
            </w:r>
          </w:p>
        </w:tc>
        <w:tc>
          <w:tcPr>
            <w:tcW w:w="2614" w:type="dxa"/>
            <w:gridSpan w:val="2"/>
            <w:vMerge/>
            <w:tcBorders>
              <w:left w:val="single" w:sz="4" w:space="0" w:color="auto"/>
              <w:bottom w:val="nil"/>
              <w:right w:val="single" w:sz="4" w:space="0" w:color="auto"/>
            </w:tcBorders>
            <w:vAlign w:val="center"/>
          </w:tcPr>
          <w:p w14:paraId="7CCDD93E" w14:textId="77777777" w:rsidR="00416770" w:rsidRPr="00014F65" w:rsidRDefault="00416770" w:rsidP="00273E6E"/>
        </w:tc>
      </w:tr>
      <w:tr w:rsidR="00416770" w14:paraId="6FADB81E" w14:textId="77777777" w:rsidTr="00416770">
        <w:trPr>
          <w:tblHeader/>
        </w:trPr>
        <w:tc>
          <w:tcPr>
            <w:tcW w:w="9526" w:type="dxa"/>
            <w:gridSpan w:val="7"/>
            <w:tcBorders>
              <w:top w:val="nil"/>
              <w:left w:val="single" w:sz="4" w:space="0" w:color="auto"/>
              <w:bottom w:val="single" w:sz="4" w:space="0" w:color="auto"/>
              <w:right w:val="single" w:sz="4" w:space="0" w:color="auto"/>
            </w:tcBorders>
            <w:vAlign w:val="center"/>
          </w:tcPr>
          <w:p w14:paraId="1CFB4C60" w14:textId="77777777" w:rsidR="00416770" w:rsidRDefault="00416770" w:rsidP="00273E6E"/>
        </w:tc>
      </w:tr>
      <w:tr w:rsidR="00416770" w14:paraId="424109A8" w14:textId="77777777" w:rsidTr="00B43777">
        <w:trPr>
          <w:tblHeader/>
          <w:trPrChange w:id="9777" w:author="jonathan pritchard" w:date="2025-01-23T13:50:00Z" w16du:dateUtc="2025-01-23T13:50:00Z">
            <w:trPr>
              <w:tblHeader/>
            </w:trPr>
          </w:trPrChange>
        </w:trPr>
        <w:tc>
          <w:tcPr>
            <w:tcW w:w="9526" w:type="dxa"/>
            <w:gridSpan w:val="7"/>
            <w:tcBorders>
              <w:top w:val="single" w:sz="4" w:space="0" w:color="auto"/>
            </w:tcBorders>
            <w:shd w:val="clear" w:color="auto" w:fill="BFBFBF" w:themeFill="background1" w:themeFillShade="BF"/>
            <w:vAlign w:val="center"/>
            <w:tcPrChange w:id="9778" w:author="jonathan pritchard" w:date="2025-01-23T13:50:00Z" w16du:dateUtc="2025-01-23T13:50:00Z">
              <w:tcPr>
                <w:tcW w:w="9526" w:type="dxa"/>
                <w:gridSpan w:val="7"/>
                <w:tcBorders>
                  <w:top w:val="single" w:sz="4" w:space="0" w:color="auto"/>
                </w:tcBorders>
                <w:shd w:val="clear" w:color="auto" w:fill="CCFFCC"/>
                <w:vAlign w:val="center"/>
              </w:tcPr>
            </w:tcPrChange>
          </w:tcPr>
          <w:p w14:paraId="767D5C0B" w14:textId="77777777" w:rsidR="00416770" w:rsidRPr="004065B1" w:rsidRDefault="00416770" w:rsidP="00273E6E">
            <w:r w:rsidRPr="000A066E">
              <w:rPr>
                <w:b/>
              </w:rPr>
              <w:t>Results</w:t>
            </w:r>
          </w:p>
        </w:tc>
      </w:tr>
      <w:tr w:rsidR="00416770" w14:paraId="149EF087" w14:textId="77777777" w:rsidTr="00273E6E">
        <w:trPr>
          <w:tblHeader/>
        </w:trPr>
        <w:tc>
          <w:tcPr>
            <w:tcW w:w="9526" w:type="dxa"/>
            <w:gridSpan w:val="7"/>
            <w:vAlign w:val="center"/>
          </w:tcPr>
          <w:p w14:paraId="541C4F04" w14:textId="77777777" w:rsidR="00416770" w:rsidRPr="00A358C9" w:rsidRDefault="00416770" w:rsidP="00273E6E">
            <w:pPr>
              <w:jc w:val="left"/>
              <w:rPr>
                <w:i/>
              </w:rPr>
            </w:pPr>
            <w:r w:rsidRPr="00A358C9">
              <w:rPr>
                <w:i/>
              </w:rPr>
              <w:t>1. It shall be possible to switch OFF the hover-over function.</w:t>
            </w:r>
          </w:p>
          <w:p w14:paraId="5D103640" w14:textId="3E5E739F" w:rsidR="00416770" w:rsidRPr="00A358C9" w:rsidRDefault="00416770" w:rsidP="00273E6E">
            <w:pPr>
              <w:jc w:val="left"/>
              <w:rPr>
                <w:i/>
              </w:rPr>
            </w:pPr>
            <w:r w:rsidRPr="00A358C9">
              <w:rPr>
                <w:i/>
              </w:rPr>
              <w:t xml:space="preserve">2. There shall be no information of chart </w:t>
            </w:r>
            <w:r w:rsidR="002E1A67">
              <w:rPr>
                <w:i/>
              </w:rPr>
              <w:t>feature</w:t>
            </w:r>
            <w:r w:rsidRPr="00A358C9">
              <w:rPr>
                <w:i/>
              </w:rPr>
              <w:t>s displayed when hovering over it.</w:t>
            </w:r>
          </w:p>
          <w:p w14:paraId="51FE215F" w14:textId="77777777" w:rsidR="00416770" w:rsidRPr="00A358C9" w:rsidRDefault="00416770" w:rsidP="00273E6E">
            <w:pPr>
              <w:jc w:val="left"/>
              <w:rPr>
                <w:i/>
              </w:rPr>
            </w:pPr>
            <w:r w:rsidRPr="00A358C9">
              <w:rPr>
                <w:i/>
              </w:rPr>
              <w:t>3. It shall be possible to switch ON the hover-over function.</w:t>
            </w:r>
          </w:p>
          <w:p w14:paraId="1D531779" w14:textId="67739DCA" w:rsidR="00416770" w:rsidRPr="00A358C9" w:rsidRDefault="00416770" w:rsidP="00273E6E">
            <w:pPr>
              <w:jc w:val="left"/>
              <w:rPr>
                <w:i/>
              </w:rPr>
            </w:pPr>
            <w:r w:rsidRPr="00A358C9">
              <w:rPr>
                <w:i/>
              </w:rPr>
              <w:t xml:space="preserve">4. Important information of chart </w:t>
            </w:r>
            <w:r w:rsidR="002E1A67">
              <w:rPr>
                <w:i/>
              </w:rPr>
              <w:t>feature</w:t>
            </w:r>
            <w:r w:rsidRPr="00A358C9">
              <w:rPr>
                <w:i/>
              </w:rPr>
              <w:t>s shall be displayed when hovering over it.</w:t>
            </w:r>
          </w:p>
          <w:p w14:paraId="17B84E42" w14:textId="1C52F2FB" w:rsidR="00416770" w:rsidRPr="00A358C9" w:rsidRDefault="00416770" w:rsidP="00273E6E">
            <w:pPr>
              <w:jc w:val="left"/>
              <w:rPr>
                <w:i/>
              </w:rPr>
            </w:pPr>
            <w:r w:rsidRPr="00A358C9">
              <w:rPr>
                <w:i/>
              </w:rPr>
              <w:t xml:space="preserve">5. When hovering over other chart </w:t>
            </w:r>
            <w:r w:rsidR="002E1A67">
              <w:rPr>
                <w:i/>
              </w:rPr>
              <w:t>feature</w:t>
            </w:r>
            <w:r w:rsidRPr="00A358C9">
              <w:rPr>
                <w:i/>
              </w:rPr>
              <w:t>s no information shall be displayed.</w:t>
            </w:r>
          </w:p>
        </w:tc>
      </w:tr>
    </w:tbl>
    <w:p w14:paraId="307E2783" w14:textId="05E7CE96" w:rsidR="00416770" w:rsidRDefault="00416770" w:rsidP="008E4368"/>
    <w:p w14:paraId="28ECFA3B" w14:textId="77777777" w:rsidR="00B153DA" w:rsidRDefault="00B153DA" w:rsidP="008E4368"/>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9779" w:author="jonathan pritchard" w:date="2025-01-23T13:50:00Z" w16du:dateUtc="2025-01-23T13:50: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9780">
          <w:tblGrid>
            <w:gridCol w:w="2381"/>
            <w:gridCol w:w="2381"/>
            <w:gridCol w:w="2382"/>
            <w:gridCol w:w="2382"/>
          </w:tblGrid>
        </w:tblGridChange>
      </w:tblGrid>
      <w:tr w:rsidR="00677408" w14:paraId="4223A8CC" w14:textId="77777777" w:rsidTr="002B0861">
        <w:trPr>
          <w:trHeight w:val="454"/>
          <w:tblHeader/>
          <w:trPrChange w:id="9781" w:author="jonathan pritchard" w:date="2025-01-23T13:50:00Z" w16du:dateUtc="2025-01-23T13:50:00Z">
            <w:trPr>
              <w:trHeight w:val="454"/>
              <w:tblHeader/>
            </w:trPr>
          </w:trPrChange>
        </w:trPr>
        <w:tc>
          <w:tcPr>
            <w:tcW w:w="2381" w:type="dxa"/>
            <w:shd w:val="clear" w:color="auto" w:fill="BFBFBF" w:themeFill="background1" w:themeFillShade="BF"/>
            <w:vAlign w:val="center"/>
            <w:tcPrChange w:id="9782" w:author="jonathan pritchard" w:date="2025-01-23T13:50:00Z" w16du:dateUtc="2025-01-23T13:50:00Z">
              <w:tcPr>
                <w:tcW w:w="2381" w:type="dxa"/>
                <w:shd w:val="clear" w:color="auto" w:fill="CCFFCC"/>
                <w:vAlign w:val="center"/>
              </w:tcPr>
            </w:tcPrChange>
          </w:tcPr>
          <w:p w14:paraId="72BE9677" w14:textId="77777777" w:rsidR="00677408" w:rsidRPr="004065B1" w:rsidRDefault="00677408" w:rsidP="00273E6E">
            <w:r w:rsidRPr="000A066E">
              <w:rPr>
                <w:b/>
              </w:rPr>
              <w:t>Test Reference</w:t>
            </w:r>
          </w:p>
        </w:tc>
        <w:tc>
          <w:tcPr>
            <w:tcW w:w="2381" w:type="dxa"/>
            <w:shd w:val="clear" w:color="auto" w:fill="FFFFFF" w:themeFill="background1"/>
            <w:vAlign w:val="center"/>
            <w:tcPrChange w:id="9783" w:author="jonathan pritchard" w:date="2025-01-23T13:50:00Z" w16du:dateUtc="2025-01-23T13:50:00Z">
              <w:tcPr>
                <w:tcW w:w="2381" w:type="dxa"/>
                <w:shd w:val="clear" w:color="auto" w:fill="CCFFCC"/>
                <w:vAlign w:val="center"/>
              </w:tcPr>
            </w:tcPrChange>
          </w:tcPr>
          <w:p w14:paraId="149F572F" w14:textId="3BED8696" w:rsidR="00677408" w:rsidRPr="004065B1" w:rsidRDefault="002E1A67" w:rsidP="00273E6E">
            <w:r>
              <w:t>FeatureInformation5</w:t>
            </w:r>
          </w:p>
        </w:tc>
        <w:tc>
          <w:tcPr>
            <w:tcW w:w="2382" w:type="dxa"/>
            <w:shd w:val="clear" w:color="auto" w:fill="BFBFBF" w:themeFill="background1" w:themeFillShade="BF"/>
            <w:vAlign w:val="center"/>
            <w:tcPrChange w:id="9784" w:author="jonathan pritchard" w:date="2025-01-23T13:50:00Z" w16du:dateUtc="2025-01-23T13:50:00Z">
              <w:tcPr>
                <w:tcW w:w="2382" w:type="dxa"/>
                <w:shd w:val="clear" w:color="auto" w:fill="CCFFCC"/>
                <w:vAlign w:val="center"/>
              </w:tcPr>
            </w:tcPrChange>
          </w:tcPr>
          <w:p w14:paraId="3FE0549B" w14:textId="77777777" w:rsidR="00677408" w:rsidRPr="004065B1" w:rsidRDefault="00677408" w:rsidP="00273E6E">
            <w:r w:rsidRPr="000A066E">
              <w:rPr>
                <w:b/>
              </w:rPr>
              <w:t>IHO Reference</w:t>
            </w:r>
          </w:p>
        </w:tc>
        <w:tc>
          <w:tcPr>
            <w:tcW w:w="2382" w:type="dxa"/>
            <w:shd w:val="clear" w:color="auto" w:fill="FFFFFF" w:themeFill="background1"/>
            <w:vAlign w:val="center"/>
            <w:tcPrChange w:id="9785" w:author="jonathan pritchard" w:date="2025-01-23T13:50:00Z" w16du:dateUtc="2025-01-23T13:50:00Z">
              <w:tcPr>
                <w:tcW w:w="2382" w:type="dxa"/>
                <w:shd w:val="clear" w:color="auto" w:fill="CCFFCC"/>
                <w:vAlign w:val="center"/>
              </w:tcPr>
            </w:tcPrChange>
          </w:tcPr>
          <w:p w14:paraId="1C1A906F" w14:textId="166035EE" w:rsidR="00677408" w:rsidRPr="002B0861" w:rsidRDefault="00E721A4" w:rsidP="002B0861">
            <w:pPr>
              <w:widowControl/>
              <w:spacing w:line="240" w:lineRule="auto"/>
              <w:rPr>
                <w:rFonts w:ascii="Calibri" w:hAnsi="Calibri" w:cs="Calibri"/>
                <w:snapToGrid/>
                <w:color w:val="000000"/>
                <w:sz w:val="22"/>
                <w:szCs w:val="22"/>
              </w:rPr>
            </w:pPr>
            <w:r>
              <w:rPr>
                <w:rFonts w:ascii="Calibri" w:hAnsi="Calibri" w:cs="Calibri"/>
                <w:color w:val="000000"/>
                <w:sz w:val="22"/>
                <w:szCs w:val="22"/>
              </w:rPr>
              <w:t xml:space="preserve">S-98 </w:t>
            </w:r>
            <w:r w:rsidR="002B0861">
              <w:rPr>
                <w:rFonts w:ascii="Calibri" w:hAnsi="Calibri" w:cs="Calibri"/>
                <w:color w:val="000000"/>
                <w:sz w:val="22"/>
                <w:szCs w:val="22"/>
              </w:rPr>
              <w:t>15.1</w:t>
            </w:r>
          </w:p>
        </w:tc>
      </w:tr>
      <w:tr w:rsidR="00677408" w:rsidRPr="00D9116A" w14:paraId="052D9F76" w14:textId="77777777" w:rsidTr="00B43777">
        <w:trPr>
          <w:tblHeader/>
          <w:trPrChange w:id="9786" w:author="jonathan pritchard" w:date="2025-01-23T13:50:00Z" w16du:dateUtc="2025-01-23T13:50:00Z">
            <w:trPr>
              <w:tblHeader/>
            </w:trPr>
          </w:trPrChange>
        </w:trPr>
        <w:tc>
          <w:tcPr>
            <w:tcW w:w="9526" w:type="dxa"/>
            <w:gridSpan w:val="4"/>
            <w:shd w:val="clear" w:color="auto" w:fill="BFBFBF" w:themeFill="background1" w:themeFillShade="BF"/>
            <w:vAlign w:val="center"/>
            <w:tcPrChange w:id="9787" w:author="jonathan pritchard" w:date="2025-01-23T13:50:00Z" w16du:dateUtc="2025-01-23T13:50:00Z">
              <w:tcPr>
                <w:tcW w:w="9526" w:type="dxa"/>
                <w:gridSpan w:val="4"/>
                <w:shd w:val="clear" w:color="auto" w:fill="CCFFCC"/>
                <w:vAlign w:val="center"/>
              </w:tcPr>
            </w:tcPrChange>
          </w:tcPr>
          <w:p w14:paraId="6D0F75F8" w14:textId="77777777" w:rsidR="00677408" w:rsidRDefault="00677408" w:rsidP="00273E6E">
            <w:r w:rsidRPr="000A066E">
              <w:rPr>
                <w:b/>
              </w:rPr>
              <w:t>Test description</w:t>
            </w:r>
          </w:p>
        </w:tc>
      </w:tr>
      <w:tr w:rsidR="00677408" w14:paraId="439AE684" w14:textId="77777777" w:rsidTr="00273E6E">
        <w:trPr>
          <w:tblHeader/>
        </w:trPr>
        <w:tc>
          <w:tcPr>
            <w:tcW w:w="9526" w:type="dxa"/>
            <w:gridSpan w:val="4"/>
            <w:vAlign w:val="center"/>
          </w:tcPr>
          <w:p w14:paraId="424B28CA" w14:textId="77777777" w:rsidR="00677408" w:rsidRPr="00A358C9" w:rsidRDefault="00677408" w:rsidP="00677408">
            <w:pPr>
              <w:rPr>
                <w:i/>
              </w:rPr>
            </w:pPr>
            <w:r w:rsidRPr="00A358C9">
              <w:rPr>
                <w:i/>
              </w:rPr>
              <w:t>Presentation of unknown attributes</w:t>
            </w:r>
          </w:p>
          <w:p w14:paraId="5868ACB1" w14:textId="7BD23A2B" w:rsidR="00677408" w:rsidRPr="00A358C9" w:rsidRDefault="00677408" w:rsidP="00677408">
            <w:pPr>
              <w:rPr>
                <w:i/>
              </w:rPr>
            </w:pPr>
            <w:r w:rsidRPr="00A358C9">
              <w:rPr>
                <w:i/>
              </w:rPr>
              <w:t xml:space="preserve">There is no generic special presentation for unknown attributes. Some presentations may indicate question mark, but that is because something mandatory is missing for the </w:t>
            </w:r>
            <w:r w:rsidR="002E1A67">
              <w:rPr>
                <w:i/>
              </w:rPr>
              <w:t>feature</w:t>
            </w:r>
            <w:r w:rsidRPr="00A358C9">
              <w:rPr>
                <w:i/>
              </w:rPr>
              <w:t>.  The main purpose of this test is to check</w:t>
            </w:r>
          </w:p>
          <w:p w14:paraId="42B5DDF0" w14:textId="04CE5237" w:rsidR="00677408" w:rsidRPr="00A358C9" w:rsidRDefault="00677408" w:rsidP="00677408">
            <w:pPr>
              <w:rPr>
                <w:i/>
              </w:rPr>
            </w:pPr>
            <w:r w:rsidRPr="00A358C9">
              <w:rPr>
                <w:i/>
              </w:rPr>
              <w:t xml:space="preserve">that ECDIS is able to accept ENC </w:t>
            </w:r>
            <w:r w:rsidR="00B153DA">
              <w:rPr>
                <w:i/>
              </w:rPr>
              <w:t>datasets</w:t>
            </w:r>
            <w:r w:rsidR="00B153DA" w:rsidRPr="00A358C9">
              <w:rPr>
                <w:i/>
              </w:rPr>
              <w:t xml:space="preserve"> </w:t>
            </w:r>
            <w:r w:rsidRPr="00A358C9">
              <w:rPr>
                <w:i/>
              </w:rPr>
              <w:t>which contain unknown attributes.  The real use case is when ECDIS is not upgraded for latest IHO standard and therefore the</w:t>
            </w:r>
          </w:p>
          <w:p w14:paraId="56101FA5" w14:textId="77777777" w:rsidR="00677408" w:rsidRPr="00A358C9" w:rsidRDefault="00677408" w:rsidP="00677408">
            <w:pPr>
              <w:rPr>
                <w:i/>
              </w:rPr>
            </w:pPr>
            <w:r w:rsidRPr="00A358C9">
              <w:rPr>
                <w:i/>
              </w:rPr>
              <w:t>ECDIS does not understand all attributes.</w:t>
            </w:r>
          </w:p>
        </w:tc>
      </w:tr>
      <w:tr w:rsidR="00677408" w14:paraId="57F3B4F1" w14:textId="77777777" w:rsidTr="00B43777">
        <w:trPr>
          <w:tblHeader/>
          <w:trPrChange w:id="9788" w:author="jonathan pritchard" w:date="2025-01-23T13:50:00Z" w16du:dateUtc="2025-01-23T13:50:00Z">
            <w:trPr>
              <w:tblHeader/>
            </w:trPr>
          </w:trPrChange>
        </w:trPr>
        <w:tc>
          <w:tcPr>
            <w:tcW w:w="9526" w:type="dxa"/>
            <w:gridSpan w:val="4"/>
            <w:shd w:val="clear" w:color="auto" w:fill="BFBFBF" w:themeFill="background1" w:themeFillShade="BF"/>
            <w:vAlign w:val="center"/>
            <w:tcPrChange w:id="9789" w:author="jonathan pritchard" w:date="2025-01-23T13:50:00Z" w16du:dateUtc="2025-01-23T13:50:00Z">
              <w:tcPr>
                <w:tcW w:w="9526" w:type="dxa"/>
                <w:gridSpan w:val="4"/>
                <w:shd w:val="clear" w:color="auto" w:fill="CCFFCC"/>
                <w:vAlign w:val="center"/>
              </w:tcPr>
            </w:tcPrChange>
          </w:tcPr>
          <w:p w14:paraId="288A2D2C" w14:textId="77777777" w:rsidR="00677408" w:rsidRPr="004065B1" w:rsidRDefault="00677408" w:rsidP="00273E6E">
            <w:r w:rsidRPr="000A066E">
              <w:rPr>
                <w:b/>
              </w:rPr>
              <w:t>Setup</w:t>
            </w:r>
          </w:p>
        </w:tc>
      </w:tr>
      <w:tr w:rsidR="00677408" w14:paraId="6325BBAB" w14:textId="77777777" w:rsidTr="00273E6E">
        <w:trPr>
          <w:tblHeader/>
        </w:trPr>
        <w:tc>
          <w:tcPr>
            <w:tcW w:w="9526" w:type="dxa"/>
            <w:gridSpan w:val="4"/>
            <w:vAlign w:val="center"/>
          </w:tcPr>
          <w:p w14:paraId="3B717817" w14:textId="595C8ED2" w:rsidR="00677408" w:rsidRPr="00A358C9" w:rsidRDefault="00677408" w:rsidP="00677408">
            <w:pPr>
              <w:rPr>
                <w:i/>
              </w:rPr>
            </w:pPr>
            <w:r w:rsidRPr="00A358C9">
              <w:rPr>
                <w:i/>
              </w:rPr>
              <w:t xml:space="preserve">Load </w:t>
            </w:r>
            <w:r w:rsidR="00B153DA">
              <w:rPr>
                <w:i/>
              </w:rPr>
              <w:t xml:space="preserve">the exchange set </w:t>
            </w:r>
            <w:proofErr w:type="spellStart"/>
            <w:r w:rsidR="00B153DA">
              <w:rPr>
                <w:b/>
                <w:bCs/>
                <w:i/>
              </w:rPr>
              <w:t>InvalidFeatures</w:t>
            </w:r>
            <w:proofErr w:type="spellEnd"/>
            <w:r w:rsidR="00B153DA">
              <w:rPr>
                <w:b/>
                <w:bCs/>
                <w:i/>
              </w:rPr>
              <w:t xml:space="preserve"> </w:t>
            </w:r>
            <w:r w:rsidR="00B153DA">
              <w:rPr>
                <w:i/>
              </w:rPr>
              <w:t>dataset 101AA00I</w:t>
            </w:r>
            <w:r w:rsidRPr="00A358C9">
              <w:rPr>
                <w:i/>
              </w:rPr>
              <w:t xml:space="preserve">NVOB.000 </w:t>
            </w:r>
            <w:r w:rsidR="00B153DA">
              <w:rPr>
                <w:i/>
              </w:rPr>
              <w:t>:</w:t>
            </w:r>
          </w:p>
          <w:p w14:paraId="0B18CB79" w14:textId="6793E8B1" w:rsidR="00677408" w:rsidRPr="00E012C8" w:rsidRDefault="00677408">
            <w:pPr>
              <w:pStyle w:val="ListParagraph"/>
              <w:numPr>
                <w:ilvl w:val="0"/>
                <w:numId w:val="31"/>
              </w:numPr>
              <w:rPr>
                <w:i/>
              </w:rPr>
            </w:pPr>
            <w:r w:rsidRPr="00E012C8">
              <w:rPr>
                <w:i/>
              </w:rPr>
              <w:t xml:space="preserve">Select </w:t>
            </w:r>
            <w:r w:rsidR="00DE09B9" w:rsidRPr="00E012C8">
              <w:rPr>
                <w:i/>
              </w:rPr>
              <w:t>Display Category</w:t>
            </w:r>
            <w:r w:rsidRPr="00E012C8">
              <w:rPr>
                <w:i/>
              </w:rPr>
              <w:t xml:space="preserve"> Other</w:t>
            </w:r>
          </w:p>
          <w:p w14:paraId="51428E83" w14:textId="3052CA29" w:rsidR="00677408" w:rsidRPr="00E012C8" w:rsidRDefault="00677408">
            <w:pPr>
              <w:pStyle w:val="ListParagraph"/>
              <w:numPr>
                <w:ilvl w:val="0"/>
                <w:numId w:val="31"/>
              </w:numPr>
              <w:rPr>
                <w:i/>
              </w:rPr>
            </w:pPr>
            <w:r w:rsidRPr="00E012C8">
              <w:rPr>
                <w:i/>
              </w:rPr>
              <w:t xml:space="preserve">Set the </w:t>
            </w:r>
            <w:r w:rsidR="0069033B" w:rsidRPr="00E012C8">
              <w:rPr>
                <w:i/>
              </w:rPr>
              <w:t xml:space="preserve">Safety Contour </w:t>
            </w:r>
            <w:r w:rsidRPr="00E012C8">
              <w:rPr>
                <w:i/>
              </w:rPr>
              <w:t>value to 0 m</w:t>
            </w:r>
          </w:p>
          <w:p w14:paraId="01622238" w14:textId="77777777" w:rsidR="00677408" w:rsidRPr="00E012C8" w:rsidRDefault="00677408">
            <w:pPr>
              <w:pStyle w:val="ListParagraph"/>
              <w:numPr>
                <w:ilvl w:val="0"/>
                <w:numId w:val="31"/>
              </w:numPr>
              <w:rPr>
                <w:i/>
              </w:rPr>
            </w:pPr>
            <w:r w:rsidRPr="00E012C8">
              <w:rPr>
                <w:i/>
              </w:rPr>
              <w:t>Select Symbolized Boundaries</w:t>
            </w:r>
          </w:p>
          <w:p w14:paraId="776119BF" w14:textId="7A28E06E" w:rsidR="00677408" w:rsidRPr="00E012C8" w:rsidRDefault="00677408">
            <w:pPr>
              <w:pStyle w:val="ListParagraph"/>
              <w:numPr>
                <w:ilvl w:val="0"/>
                <w:numId w:val="31"/>
              </w:numPr>
              <w:rPr>
                <w:i/>
              </w:rPr>
            </w:pPr>
            <w:r w:rsidRPr="00E012C8">
              <w:rPr>
                <w:i/>
              </w:rPr>
              <w:t>Select Paper chart symbols</w:t>
            </w:r>
          </w:p>
        </w:tc>
      </w:tr>
    </w:tbl>
    <w:p w14:paraId="399D7A58" w14:textId="77777777" w:rsidR="00677408" w:rsidRDefault="00677408" w:rsidP="00677408"/>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9790" w:author="jonathan pritchard" w:date="2025-01-23T13:51:00Z" w16du:dateUtc="2025-01-23T13:51: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9526"/>
        <w:tblGridChange w:id="9791">
          <w:tblGrid>
            <w:gridCol w:w="9526"/>
          </w:tblGrid>
        </w:tblGridChange>
      </w:tblGrid>
      <w:tr w:rsidR="00677408" w14:paraId="56438AA8" w14:textId="77777777" w:rsidTr="00B43777">
        <w:trPr>
          <w:tblHeader/>
          <w:trPrChange w:id="9792" w:author="jonathan pritchard" w:date="2025-01-23T13:51:00Z" w16du:dateUtc="2025-01-23T13:51:00Z">
            <w:trPr>
              <w:tblHeader/>
            </w:trPr>
          </w:trPrChange>
        </w:trPr>
        <w:tc>
          <w:tcPr>
            <w:tcW w:w="9526" w:type="dxa"/>
            <w:shd w:val="clear" w:color="auto" w:fill="BFBFBF" w:themeFill="background1" w:themeFillShade="BF"/>
            <w:vAlign w:val="center"/>
            <w:tcPrChange w:id="9793" w:author="jonathan pritchard" w:date="2025-01-23T13:51:00Z" w16du:dateUtc="2025-01-23T13:51:00Z">
              <w:tcPr>
                <w:tcW w:w="9526" w:type="dxa"/>
                <w:shd w:val="clear" w:color="auto" w:fill="CCFFCC"/>
                <w:vAlign w:val="center"/>
              </w:tcPr>
            </w:tcPrChange>
          </w:tcPr>
          <w:p w14:paraId="696B5909" w14:textId="77777777" w:rsidR="00677408" w:rsidRPr="004065B1" w:rsidRDefault="00677408" w:rsidP="002164D3">
            <w:pPr>
              <w:keepNext/>
              <w:keepLines/>
            </w:pPr>
            <w:r w:rsidRPr="000A066E">
              <w:rPr>
                <w:b/>
              </w:rPr>
              <w:lastRenderedPageBreak/>
              <w:t>Action</w:t>
            </w:r>
          </w:p>
        </w:tc>
      </w:tr>
      <w:tr w:rsidR="00677408" w14:paraId="2A952724" w14:textId="77777777" w:rsidTr="00273E6E">
        <w:trPr>
          <w:tblHeader/>
        </w:trPr>
        <w:tc>
          <w:tcPr>
            <w:tcW w:w="9526" w:type="dxa"/>
            <w:vAlign w:val="center"/>
          </w:tcPr>
          <w:p w14:paraId="782B2772" w14:textId="4EE003ED" w:rsidR="00677408" w:rsidRPr="00A358C9" w:rsidRDefault="00677408" w:rsidP="00273E6E">
            <w:pPr>
              <w:rPr>
                <w:i/>
              </w:rPr>
            </w:pPr>
            <w:r w:rsidRPr="00A358C9">
              <w:rPr>
                <w:i/>
              </w:rPr>
              <w:t xml:space="preserve">Select chart </w:t>
            </w:r>
            <w:r w:rsidR="00B153DA">
              <w:rPr>
                <w:i/>
              </w:rPr>
              <w:t>features</w:t>
            </w:r>
            <w:r w:rsidR="00B153DA" w:rsidRPr="00A358C9">
              <w:rPr>
                <w:i/>
              </w:rPr>
              <w:t xml:space="preserve"> </w:t>
            </w:r>
            <w:r w:rsidRPr="00A358C9">
              <w:rPr>
                <w:i/>
              </w:rPr>
              <w:t>with unknown attribute for cursor pick report.</w:t>
            </w:r>
          </w:p>
        </w:tc>
      </w:tr>
      <w:tr w:rsidR="00677408" w14:paraId="4C192BF9" w14:textId="77777777" w:rsidTr="00B43777">
        <w:trPr>
          <w:tblHeader/>
          <w:trPrChange w:id="9794" w:author="jonathan pritchard" w:date="2025-01-23T13:51:00Z" w16du:dateUtc="2025-01-23T13:51:00Z">
            <w:trPr>
              <w:tblHeader/>
            </w:trPr>
          </w:trPrChange>
        </w:trPr>
        <w:tc>
          <w:tcPr>
            <w:tcW w:w="9526" w:type="dxa"/>
            <w:tcBorders>
              <w:bottom w:val="single" w:sz="4" w:space="0" w:color="auto"/>
            </w:tcBorders>
            <w:shd w:val="clear" w:color="auto" w:fill="BFBFBF" w:themeFill="background1" w:themeFillShade="BF"/>
            <w:vAlign w:val="center"/>
            <w:tcPrChange w:id="9795" w:author="jonathan pritchard" w:date="2025-01-23T13:51:00Z" w16du:dateUtc="2025-01-23T13:51:00Z">
              <w:tcPr>
                <w:tcW w:w="9526" w:type="dxa"/>
                <w:tcBorders>
                  <w:bottom w:val="single" w:sz="4" w:space="0" w:color="auto"/>
                </w:tcBorders>
                <w:shd w:val="clear" w:color="auto" w:fill="CCFFCC"/>
                <w:vAlign w:val="center"/>
              </w:tcPr>
            </w:tcPrChange>
          </w:tcPr>
          <w:p w14:paraId="370B6B1E" w14:textId="77777777" w:rsidR="00677408" w:rsidRPr="004065B1" w:rsidRDefault="00677408" w:rsidP="00273E6E">
            <w:r w:rsidRPr="000A066E">
              <w:rPr>
                <w:b/>
              </w:rPr>
              <w:t>Results</w:t>
            </w:r>
          </w:p>
        </w:tc>
      </w:tr>
      <w:tr w:rsidR="00677408" w14:paraId="2BA3B822" w14:textId="77777777" w:rsidTr="00C901D1">
        <w:trPr>
          <w:tblHeader/>
        </w:trPr>
        <w:tc>
          <w:tcPr>
            <w:tcW w:w="9526" w:type="dxa"/>
            <w:tcBorders>
              <w:bottom w:val="nil"/>
            </w:tcBorders>
            <w:vAlign w:val="center"/>
          </w:tcPr>
          <w:p w14:paraId="7CB8D3A2" w14:textId="0465E41D" w:rsidR="00677408" w:rsidRPr="00A358C9" w:rsidRDefault="00677408" w:rsidP="00677408">
            <w:pPr>
              <w:jc w:val="left"/>
              <w:rPr>
                <w:i/>
              </w:rPr>
            </w:pPr>
            <w:r w:rsidRPr="00A358C9">
              <w:rPr>
                <w:i/>
              </w:rPr>
              <w:t xml:space="preserve">Check ENC symbols shown in the ECDIS against the corresponding graphical plot. Select one by one each of 6 </w:t>
            </w:r>
            <w:r w:rsidR="002E1A67">
              <w:rPr>
                <w:i/>
              </w:rPr>
              <w:t>feature</w:t>
            </w:r>
            <w:r w:rsidRPr="00A358C9">
              <w:rPr>
                <w:i/>
              </w:rPr>
              <w:t>s for cursor pick report.</w:t>
            </w:r>
          </w:p>
          <w:p w14:paraId="599BE86F" w14:textId="77777777" w:rsidR="00677408" w:rsidRPr="00A358C9" w:rsidRDefault="00677408" w:rsidP="00677408">
            <w:pPr>
              <w:jc w:val="left"/>
              <w:rPr>
                <w:i/>
              </w:rPr>
            </w:pPr>
            <w:r w:rsidRPr="00A358C9">
              <w:rPr>
                <w:i/>
              </w:rPr>
              <w:t>The result of cursor pick shall be</w:t>
            </w:r>
          </w:p>
          <w:p w14:paraId="4D30CA75" w14:textId="77777777" w:rsidR="00677408" w:rsidRPr="00A358C9" w:rsidRDefault="00677408" w:rsidP="00677408">
            <w:pPr>
              <w:jc w:val="left"/>
              <w:rPr>
                <w:i/>
              </w:rPr>
            </w:pPr>
            <w:r w:rsidRPr="00A358C9">
              <w:rPr>
                <w:i/>
              </w:rPr>
              <w:t>a) Wreck with attribute Water level effect (covers and uncovers)</w:t>
            </w:r>
          </w:p>
          <w:p w14:paraId="63D3C610" w14:textId="77777777" w:rsidR="00677408" w:rsidRPr="00A358C9" w:rsidRDefault="00677408" w:rsidP="00677408">
            <w:pPr>
              <w:jc w:val="left"/>
              <w:rPr>
                <w:i/>
              </w:rPr>
            </w:pPr>
            <w:r w:rsidRPr="00A358C9">
              <w:rPr>
                <w:i/>
              </w:rPr>
              <w:t>b) Obstruction with attribute Value of sounding (no value)</w:t>
            </w:r>
          </w:p>
          <w:p w14:paraId="4E6252AA" w14:textId="77777777" w:rsidR="00677408" w:rsidRPr="00A358C9" w:rsidRDefault="00677408" w:rsidP="00677408">
            <w:pPr>
              <w:jc w:val="left"/>
              <w:rPr>
                <w:i/>
              </w:rPr>
            </w:pPr>
            <w:r w:rsidRPr="00A358C9">
              <w:rPr>
                <w:i/>
              </w:rPr>
              <w:t>c) Restricted area without any attribute</w:t>
            </w:r>
          </w:p>
          <w:p w14:paraId="2D0A3174" w14:textId="77777777" w:rsidR="00677408" w:rsidRPr="00A358C9" w:rsidRDefault="00677408" w:rsidP="00677408">
            <w:pPr>
              <w:jc w:val="left"/>
              <w:rPr>
                <w:i/>
              </w:rPr>
            </w:pPr>
            <w:r w:rsidRPr="00A358C9">
              <w:rPr>
                <w:i/>
              </w:rPr>
              <w:t xml:space="preserve">d) Buoy, cardinal with attributes Buoy shape (spar (spindle)), Category of cardinal mark (north cardinal mark) and </w:t>
            </w:r>
            <w:proofErr w:type="spellStart"/>
            <w:r w:rsidRPr="00A358C9">
              <w:rPr>
                <w:i/>
              </w:rPr>
              <w:t>Color</w:t>
            </w:r>
            <w:proofErr w:type="spellEnd"/>
            <w:r w:rsidRPr="00A358C9">
              <w:rPr>
                <w:i/>
              </w:rPr>
              <w:t xml:space="preserve"> pattern (horizontal stripes)</w:t>
            </w:r>
          </w:p>
          <w:p w14:paraId="7B1805FB" w14:textId="77777777" w:rsidR="00677408" w:rsidRPr="00A358C9" w:rsidRDefault="00677408" w:rsidP="00677408">
            <w:pPr>
              <w:jc w:val="left"/>
              <w:rPr>
                <w:i/>
              </w:rPr>
            </w:pPr>
            <w:r w:rsidRPr="00A358C9">
              <w:rPr>
                <w:i/>
              </w:rPr>
              <w:t>e) Cable, submarine without any attribute</w:t>
            </w:r>
          </w:p>
          <w:p w14:paraId="63AA5C07" w14:textId="77777777" w:rsidR="00677408" w:rsidRPr="00A358C9" w:rsidRDefault="00677408" w:rsidP="00677408">
            <w:pPr>
              <w:jc w:val="left"/>
              <w:rPr>
                <w:i/>
              </w:rPr>
            </w:pPr>
            <w:r w:rsidRPr="00A358C9">
              <w:rPr>
                <w:i/>
              </w:rPr>
              <w:t>f) Silo/Tank without any attribute</w:t>
            </w:r>
          </w:p>
          <w:p w14:paraId="19995D79" w14:textId="77777777" w:rsidR="00416770" w:rsidRPr="00A358C9" w:rsidRDefault="00416770" w:rsidP="00677408">
            <w:pPr>
              <w:jc w:val="left"/>
              <w:rPr>
                <w:i/>
              </w:rPr>
            </w:pPr>
          </w:p>
        </w:tc>
      </w:tr>
      <w:tr w:rsidR="00677408" w14:paraId="056CC587" w14:textId="77777777" w:rsidTr="00C901D1">
        <w:trPr>
          <w:tblHeader/>
        </w:trPr>
        <w:tc>
          <w:tcPr>
            <w:tcW w:w="9526" w:type="dxa"/>
            <w:tcBorders>
              <w:top w:val="nil"/>
            </w:tcBorders>
            <w:vAlign w:val="center"/>
          </w:tcPr>
          <w:p w14:paraId="2BBAD2D5" w14:textId="77777777" w:rsidR="00677408" w:rsidRDefault="0018522C" w:rsidP="00677408">
            <w:pPr>
              <w:jc w:val="center"/>
            </w:pPr>
            <w:r>
              <w:rPr>
                <w:noProof/>
                <w:lang w:eastAsia="en-GB"/>
              </w:rPr>
              <w:drawing>
                <wp:inline distT="0" distB="0" distL="0" distR="0" wp14:anchorId="3E83EA92" wp14:editId="65ECA5FB">
                  <wp:extent cx="5134062" cy="1177910"/>
                  <wp:effectExtent l="0" t="0" r="0" b="3810"/>
                  <wp:docPr id="142" name="Picture 14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4"/>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150433" cy="1181666"/>
                          </a:xfrm>
                          <a:prstGeom prst="rect">
                            <a:avLst/>
                          </a:prstGeom>
                          <a:noFill/>
                          <a:ln>
                            <a:noFill/>
                          </a:ln>
                        </pic:spPr>
                      </pic:pic>
                    </a:graphicData>
                  </a:graphic>
                </wp:inline>
              </w:drawing>
            </w:r>
          </w:p>
          <w:p w14:paraId="58962229" w14:textId="77777777" w:rsidR="004955AC" w:rsidRPr="00A44E51" w:rsidRDefault="004955AC" w:rsidP="004955AC">
            <w:pPr>
              <w:jc w:val="left"/>
              <w:rPr>
                <w:b/>
                <w:i/>
              </w:rPr>
            </w:pPr>
            <w:proofErr w:type="spellStart"/>
            <w:r>
              <w:rPr>
                <w:b/>
                <w:i/>
              </w:rPr>
              <w:t>tbd</w:t>
            </w:r>
            <w:proofErr w:type="spellEnd"/>
          </w:p>
          <w:p w14:paraId="42DBCDA3" w14:textId="239F277E" w:rsidR="004955AC" w:rsidRDefault="004955AC" w:rsidP="00677408">
            <w:pPr>
              <w:jc w:val="center"/>
            </w:pPr>
          </w:p>
        </w:tc>
      </w:tr>
    </w:tbl>
    <w:p w14:paraId="38E28151" w14:textId="77777777" w:rsidR="008E4368" w:rsidRDefault="008E4368" w:rsidP="00CF2F67">
      <w:pPr>
        <w:rPr>
          <w:ins w:id="9796" w:author="jonathan pritchard" w:date="2024-10-23T11:05:00Z" w16du:dateUtc="2024-10-23T10:05:00Z"/>
        </w:rPr>
      </w:pPr>
    </w:p>
    <w:p w14:paraId="245377F4" w14:textId="77777777" w:rsidR="00650770" w:rsidRDefault="00650770" w:rsidP="00CF2F67">
      <w:pPr>
        <w:rPr>
          <w:ins w:id="9797" w:author="jonathan pritchard" w:date="2024-10-23T11:05:00Z" w16du:dateUtc="2024-10-23T10:05:00Z"/>
        </w:rPr>
      </w:pPr>
    </w:p>
    <w:p w14:paraId="4A8BA2FD" w14:textId="77777777" w:rsidR="00650770" w:rsidRDefault="00650770" w:rsidP="00CF2F67">
      <w:pPr>
        <w:rPr>
          <w:ins w:id="9798" w:author="jonathan pritchard" w:date="2024-10-23T11:05:00Z" w16du:dateUtc="2024-10-23T10:05:00Z"/>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650770" w:rsidRPr="004065B1" w14:paraId="110CAD48" w14:textId="77777777" w:rsidTr="002B0861">
        <w:trPr>
          <w:trHeight w:val="454"/>
          <w:tblHeader/>
          <w:ins w:id="9799" w:author="jonathan pritchard" w:date="2024-10-23T11:05:00Z"/>
        </w:trPr>
        <w:tc>
          <w:tcPr>
            <w:tcW w:w="2381" w:type="dxa"/>
            <w:shd w:val="clear" w:color="auto" w:fill="E5B8B7" w:themeFill="accent2" w:themeFillTint="66"/>
            <w:vAlign w:val="center"/>
          </w:tcPr>
          <w:p w14:paraId="516BC333" w14:textId="77777777" w:rsidR="00650770" w:rsidRPr="004065B1" w:rsidRDefault="00650770" w:rsidP="00A81079">
            <w:pPr>
              <w:rPr>
                <w:ins w:id="9800" w:author="jonathan pritchard" w:date="2024-10-23T11:05:00Z" w16du:dateUtc="2024-10-23T10:05:00Z"/>
              </w:rPr>
            </w:pPr>
            <w:ins w:id="9801" w:author="jonathan pritchard" w:date="2024-10-23T11:05:00Z" w16du:dateUtc="2024-10-23T10:05:00Z">
              <w:r w:rsidRPr="000A066E">
                <w:rPr>
                  <w:b/>
                </w:rPr>
                <w:t>Test Reference</w:t>
              </w:r>
            </w:ins>
          </w:p>
        </w:tc>
        <w:tc>
          <w:tcPr>
            <w:tcW w:w="2381" w:type="dxa"/>
            <w:shd w:val="clear" w:color="auto" w:fill="FFFFFF" w:themeFill="background1"/>
            <w:vAlign w:val="center"/>
          </w:tcPr>
          <w:p w14:paraId="2E2C57D7" w14:textId="1A8FB4C5" w:rsidR="00650770" w:rsidRPr="004065B1" w:rsidRDefault="00650770" w:rsidP="00A81079">
            <w:pPr>
              <w:rPr>
                <w:ins w:id="9802" w:author="jonathan pritchard" w:date="2024-10-23T11:05:00Z" w16du:dateUtc="2024-10-23T10:05:00Z"/>
              </w:rPr>
            </w:pPr>
            <w:proofErr w:type="spellStart"/>
            <w:ins w:id="9803" w:author="jonathan pritchard" w:date="2024-10-23T11:05:00Z" w16du:dateUtc="2024-10-23T10:05:00Z">
              <w:r>
                <w:t>InteroperabilityIdentifer</w:t>
              </w:r>
              <w:proofErr w:type="spellEnd"/>
            </w:ins>
          </w:p>
        </w:tc>
        <w:tc>
          <w:tcPr>
            <w:tcW w:w="2382" w:type="dxa"/>
            <w:shd w:val="clear" w:color="auto" w:fill="E5B8B7" w:themeFill="accent2" w:themeFillTint="66"/>
            <w:vAlign w:val="center"/>
          </w:tcPr>
          <w:p w14:paraId="7632A48D" w14:textId="77777777" w:rsidR="00650770" w:rsidRPr="004065B1" w:rsidRDefault="00650770" w:rsidP="00A81079">
            <w:pPr>
              <w:rPr>
                <w:ins w:id="9804" w:author="jonathan pritchard" w:date="2024-10-23T11:05:00Z" w16du:dateUtc="2024-10-23T10:05:00Z"/>
              </w:rPr>
            </w:pPr>
            <w:ins w:id="9805" w:author="jonathan pritchard" w:date="2024-10-23T11:05:00Z" w16du:dateUtc="2024-10-23T10:05:00Z">
              <w:r w:rsidRPr="000A066E">
                <w:rPr>
                  <w:b/>
                </w:rPr>
                <w:t>IHO Reference</w:t>
              </w:r>
            </w:ins>
          </w:p>
        </w:tc>
        <w:tc>
          <w:tcPr>
            <w:tcW w:w="2382" w:type="dxa"/>
            <w:shd w:val="clear" w:color="auto" w:fill="FFFFFF" w:themeFill="background1"/>
            <w:vAlign w:val="center"/>
          </w:tcPr>
          <w:p w14:paraId="0FDFA013" w14:textId="78EEE2F4" w:rsidR="00650770" w:rsidRPr="004065B1" w:rsidRDefault="002B0861" w:rsidP="00A81079">
            <w:pPr>
              <w:jc w:val="left"/>
              <w:rPr>
                <w:ins w:id="9806" w:author="jonathan pritchard" w:date="2024-10-23T11:05:00Z" w16du:dateUtc="2024-10-23T10:05:00Z"/>
              </w:rPr>
            </w:pPr>
            <w:r>
              <w:t>15.1 (10)</w:t>
            </w:r>
          </w:p>
        </w:tc>
      </w:tr>
      <w:tr w:rsidR="00650770" w14:paraId="40B778B9" w14:textId="77777777" w:rsidTr="00A81079">
        <w:trPr>
          <w:tblHeader/>
          <w:ins w:id="9807" w:author="jonathan pritchard" w:date="2024-10-23T11:05:00Z"/>
        </w:trPr>
        <w:tc>
          <w:tcPr>
            <w:tcW w:w="9526" w:type="dxa"/>
            <w:gridSpan w:val="4"/>
            <w:shd w:val="clear" w:color="auto" w:fill="E5B8B7" w:themeFill="accent2" w:themeFillTint="66"/>
            <w:vAlign w:val="center"/>
          </w:tcPr>
          <w:p w14:paraId="2E60555C" w14:textId="77777777" w:rsidR="00650770" w:rsidRDefault="00650770" w:rsidP="00A81079">
            <w:pPr>
              <w:rPr>
                <w:ins w:id="9808" w:author="jonathan pritchard" w:date="2024-10-23T11:05:00Z" w16du:dateUtc="2024-10-23T10:05:00Z"/>
              </w:rPr>
            </w:pPr>
            <w:ins w:id="9809" w:author="jonathan pritchard" w:date="2024-10-23T11:05:00Z" w16du:dateUtc="2024-10-23T10:05:00Z">
              <w:r w:rsidRPr="000A066E">
                <w:rPr>
                  <w:b/>
                </w:rPr>
                <w:t>Test description</w:t>
              </w:r>
            </w:ins>
          </w:p>
        </w:tc>
      </w:tr>
      <w:tr w:rsidR="00650770" w:rsidRPr="005D2431" w14:paraId="49322951" w14:textId="77777777" w:rsidTr="00A81079">
        <w:trPr>
          <w:tblHeader/>
          <w:ins w:id="9810" w:author="jonathan pritchard" w:date="2024-10-23T11:05:00Z"/>
        </w:trPr>
        <w:tc>
          <w:tcPr>
            <w:tcW w:w="9526" w:type="dxa"/>
            <w:gridSpan w:val="4"/>
            <w:vAlign w:val="center"/>
          </w:tcPr>
          <w:p w14:paraId="6A7D1F3F" w14:textId="77777777" w:rsidR="00650770" w:rsidRDefault="00650770">
            <w:pPr>
              <w:pStyle w:val="ListParagraph"/>
              <w:rPr>
                <w:ins w:id="9811" w:author="jonathan pritchard" w:date="2024-10-23T11:05:00Z" w16du:dateUtc="2024-10-23T10:05:00Z"/>
                <w:i/>
              </w:rPr>
              <w:pPrChange w:id="9812" w:author="jonathan pritchard" w:date="2024-10-23T11:05:00Z" w16du:dateUtc="2024-10-23T10:05:00Z">
                <w:pPr>
                  <w:pStyle w:val="ListParagraph"/>
                  <w:numPr>
                    <w:numId w:val="84"/>
                  </w:numPr>
                  <w:ind w:hanging="360"/>
                </w:pPr>
              </w:pPrChange>
            </w:pPr>
          </w:p>
          <w:p w14:paraId="75DE8AC7" w14:textId="77777777" w:rsidR="002B0861" w:rsidRDefault="002B0861" w:rsidP="002B0861">
            <w:pPr>
              <w:pStyle w:val="ListParagraph"/>
              <w:widowControl/>
              <w:numPr>
                <w:ilvl w:val="0"/>
                <w:numId w:val="84"/>
              </w:numPr>
              <w:spacing w:after="120" w:line="240" w:lineRule="auto"/>
              <w:contextualSpacing w:val="0"/>
            </w:pPr>
            <w:r>
              <w:t>All f</w:t>
            </w:r>
            <w:r w:rsidRPr="00B812CA">
              <w:t xml:space="preserve">eatures with identical </w:t>
            </w:r>
            <w:proofErr w:type="spellStart"/>
            <w:r w:rsidRPr="00B812CA">
              <w:rPr>
                <w:i/>
                <w:iCs/>
              </w:rPr>
              <w:t>interoperabilityIdentifier</w:t>
            </w:r>
            <w:proofErr w:type="spellEnd"/>
            <w:r w:rsidRPr="00B812CA">
              <w:t xml:space="preserve"> values must be </w:t>
            </w:r>
            <w:r>
              <w:t>presented together and merged.</w:t>
            </w:r>
          </w:p>
          <w:p w14:paraId="000AA4E3" w14:textId="49A04F03" w:rsidR="00650770" w:rsidRDefault="00650770" w:rsidP="002B0861">
            <w:pPr>
              <w:pStyle w:val="ListParagraph"/>
              <w:numPr>
                <w:ilvl w:val="0"/>
                <w:numId w:val="84"/>
              </w:numPr>
              <w:rPr>
                <w:ins w:id="9813" w:author="jonathan pritchard" w:date="2024-10-23T11:05:00Z" w16du:dateUtc="2024-10-23T10:05:00Z"/>
                <w:i/>
              </w:rPr>
            </w:pPr>
            <w:ins w:id="9814" w:author="jonathan pritchard" w:date="2024-10-23T11:05:00Z" w16du:dateUtc="2024-10-23T10:05:00Z">
              <w:r>
                <w:rPr>
                  <w:i/>
                </w:rPr>
                <w:t>S-124 / S-101 is a good example</w:t>
              </w:r>
            </w:ins>
            <w:ins w:id="9815" w:author="jonathan pritchard" w:date="2024-10-23T11:06:00Z" w16du:dateUtc="2024-10-23T10:06:00Z">
              <w:r>
                <w:rPr>
                  <w:i/>
                </w:rPr>
                <w:t xml:space="preserve"> where the S-124 links to an S-101 feature</w:t>
              </w:r>
            </w:ins>
          </w:p>
          <w:p w14:paraId="599F23ED" w14:textId="659D9C2C" w:rsidR="00650770" w:rsidRPr="00A81079" w:rsidRDefault="00650770">
            <w:pPr>
              <w:pStyle w:val="ListParagraph"/>
              <w:rPr>
                <w:ins w:id="9816" w:author="jonathan pritchard" w:date="2024-10-23T11:05:00Z" w16du:dateUtc="2024-10-23T10:05:00Z"/>
                <w:i/>
              </w:rPr>
              <w:pPrChange w:id="9817" w:author="jonathan pritchard" w:date="2024-10-23T11:05:00Z" w16du:dateUtc="2024-10-23T10:05:00Z">
                <w:pPr>
                  <w:pStyle w:val="ListParagraph"/>
                  <w:numPr>
                    <w:numId w:val="84"/>
                  </w:numPr>
                  <w:ind w:hanging="360"/>
                </w:pPr>
              </w:pPrChange>
            </w:pPr>
          </w:p>
        </w:tc>
      </w:tr>
    </w:tbl>
    <w:p w14:paraId="39CE6F6F" w14:textId="77777777" w:rsidR="00650770" w:rsidRDefault="00650770" w:rsidP="00CF2F67">
      <w:pPr>
        <w:rPr>
          <w:ins w:id="9818" w:author="jonathan pritchard" w:date="2024-10-23T11:05:00Z" w16du:dateUtc="2024-10-23T10:05:00Z"/>
        </w:rPr>
      </w:pPr>
    </w:p>
    <w:p w14:paraId="6A81C233" w14:textId="77777777" w:rsidR="00650770" w:rsidRDefault="00650770" w:rsidP="00CF2F67">
      <w:pPr>
        <w:rPr>
          <w:ins w:id="9819" w:author="jonathan pritchard" w:date="2024-10-23T11:05:00Z" w16du:dateUtc="2024-10-23T10:05:00Z"/>
        </w:rPr>
      </w:pPr>
    </w:p>
    <w:p w14:paraId="6EA42DAC" w14:textId="77777777" w:rsidR="00650770" w:rsidRDefault="00650770"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9820" w:author="jonathan pritchard" w:date="2025-01-23T13:51:00Z" w16du:dateUtc="2025-01-23T13:51: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9821">
          <w:tblGrid>
            <w:gridCol w:w="2381"/>
            <w:gridCol w:w="2381"/>
            <w:gridCol w:w="2382"/>
            <w:gridCol w:w="2382"/>
          </w:tblGrid>
        </w:tblGridChange>
      </w:tblGrid>
      <w:tr w:rsidR="00677408" w14:paraId="17ADF4E4" w14:textId="77777777" w:rsidTr="002B0861">
        <w:trPr>
          <w:trHeight w:val="454"/>
          <w:tblHeader/>
          <w:trPrChange w:id="9822" w:author="jonathan pritchard" w:date="2025-01-23T13:51:00Z" w16du:dateUtc="2025-01-23T13:51:00Z">
            <w:trPr>
              <w:trHeight w:val="454"/>
              <w:tblHeader/>
            </w:trPr>
          </w:trPrChange>
        </w:trPr>
        <w:tc>
          <w:tcPr>
            <w:tcW w:w="2381" w:type="dxa"/>
            <w:shd w:val="clear" w:color="auto" w:fill="BFBFBF" w:themeFill="background1" w:themeFillShade="BF"/>
            <w:vAlign w:val="center"/>
            <w:tcPrChange w:id="9823" w:author="jonathan pritchard" w:date="2025-01-23T13:51:00Z" w16du:dateUtc="2025-01-23T13:51:00Z">
              <w:tcPr>
                <w:tcW w:w="2381" w:type="dxa"/>
                <w:shd w:val="clear" w:color="auto" w:fill="CCFFCC"/>
                <w:vAlign w:val="center"/>
              </w:tcPr>
            </w:tcPrChange>
          </w:tcPr>
          <w:p w14:paraId="6487DFE2" w14:textId="77777777" w:rsidR="00677408" w:rsidRPr="004065B1" w:rsidRDefault="00677408" w:rsidP="00273E6E">
            <w:r w:rsidRPr="000A066E">
              <w:rPr>
                <w:b/>
              </w:rPr>
              <w:t>Test Reference</w:t>
            </w:r>
          </w:p>
        </w:tc>
        <w:tc>
          <w:tcPr>
            <w:tcW w:w="2381" w:type="dxa"/>
            <w:shd w:val="clear" w:color="auto" w:fill="FFFFFF" w:themeFill="background1"/>
            <w:vAlign w:val="center"/>
            <w:tcPrChange w:id="9824" w:author="jonathan pritchard" w:date="2025-01-23T13:51:00Z" w16du:dateUtc="2025-01-23T13:51:00Z">
              <w:tcPr>
                <w:tcW w:w="2381" w:type="dxa"/>
                <w:shd w:val="clear" w:color="auto" w:fill="CCFFCC"/>
                <w:vAlign w:val="center"/>
              </w:tcPr>
            </w:tcPrChange>
          </w:tcPr>
          <w:p w14:paraId="4BA4CAAD" w14:textId="5AE7BD59" w:rsidR="00677408" w:rsidRPr="004065B1" w:rsidRDefault="006305E9" w:rsidP="00273E6E">
            <w:proofErr w:type="spellStart"/>
            <w:r>
              <w:t>TidalStreamPanelData</w:t>
            </w:r>
            <w:proofErr w:type="spellEnd"/>
          </w:p>
        </w:tc>
        <w:tc>
          <w:tcPr>
            <w:tcW w:w="2382" w:type="dxa"/>
            <w:shd w:val="clear" w:color="auto" w:fill="BFBFBF" w:themeFill="background1" w:themeFillShade="BF"/>
            <w:vAlign w:val="center"/>
            <w:tcPrChange w:id="9825" w:author="jonathan pritchard" w:date="2025-01-23T13:51:00Z" w16du:dateUtc="2025-01-23T13:51:00Z">
              <w:tcPr>
                <w:tcW w:w="2382" w:type="dxa"/>
                <w:shd w:val="clear" w:color="auto" w:fill="CCFFCC"/>
                <w:vAlign w:val="center"/>
              </w:tcPr>
            </w:tcPrChange>
          </w:tcPr>
          <w:p w14:paraId="0C002611" w14:textId="77777777" w:rsidR="00677408" w:rsidRPr="004065B1" w:rsidRDefault="00677408" w:rsidP="00273E6E">
            <w:r w:rsidRPr="000A066E">
              <w:rPr>
                <w:b/>
              </w:rPr>
              <w:t>IHO Reference</w:t>
            </w:r>
          </w:p>
        </w:tc>
        <w:tc>
          <w:tcPr>
            <w:tcW w:w="2382" w:type="dxa"/>
            <w:shd w:val="clear" w:color="auto" w:fill="FFFFFF" w:themeFill="background1"/>
            <w:vAlign w:val="center"/>
            <w:tcPrChange w:id="9826" w:author="jonathan pritchard" w:date="2025-01-23T13:51:00Z" w16du:dateUtc="2025-01-23T13:51:00Z">
              <w:tcPr>
                <w:tcW w:w="2382" w:type="dxa"/>
                <w:shd w:val="clear" w:color="auto" w:fill="CCFFCC"/>
                <w:vAlign w:val="center"/>
              </w:tcPr>
            </w:tcPrChange>
          </w:tcPr>
          <w:p w14:paraId="7CC11E22" w14:textId="757EF983" w:rsidR="00677408" w:rsidRPr="004065B1" w:rsidRDefault="005E5735" w:rsidP="00273E6E">
            <w:r>
              <w:t>S-98</w:t>
            </w:r>
            <w:r w:rsidR="00E5187A">
              <w:t xml:space="preserve"> 15.4</w:t>
            </w:r>
          </w:p>
        </w:tc>
      </w:tr>
      <w:tr w:rsidR="00677408" w14:paraId="02DCA437" w14:textId="77777777" w:rsidTr="00B43777">
        <w:trPr>
          <w:tblHeader/>
          <w:trPrChange w:id="9827" w:author="jonathan pritchard" w:date="2025-01-23T13:51:00Z" w16du:dateUtc="2025-01-23T13:51:00Z">
            <w:trPr>
              <w:tblHeader/>
            </w:trPr>
          </w:trPrChange>
        </w:trPr>
        <w:tc>
          <w:tcPr>
            <w:tcW w:w="9526" w:type="dxa"/>
            <w:gridSpan w:val="4"/>
            <w:shd w:val="clear" w:color="auto" w:fill="BFBFBF" w:themeFill="background1" w:themeFillShade="BF"/>
            <w:vAlign w:val="center"/>
            <w:tcPrChange w:id="9828" w:author="jonathan pritchard" w:date="2025-01-23T13:51:00Z" w16du:dateUtc="2025-01-23T13:51:00Z">
              <w:tcPr>
                <w:tcW w:w="9526" w:type="dxa"/>
                <w:gridSpan w:val="4"/>
                <w:shd w:val="clear" w:color="auto" w:fill="CCFFCC"/>
                <w:vAlign w:val="center"/>
              </w:tcPr>
            </w:tcPrChange>
          </w:tcPr>
          <w:p w14:paraId="07989018" w14:textId="77777777" w:rsidR="00677408" w:rsidRDefault="00677408" w:rsidP="00273E6E">
            <w:r w:rsidRPr="000A066E">
              <w:rPr>
                <w:b/>
              </w:rPr>
              <w:t>Test description</w:t>
            </w:r>
          </w:p>
        </w:tc>
      </w:tr>
      <w:tr w:rsidR="00677408" w14:paraId="0F185C70" w14:textId="77777777" w:rsidTr="003C57A2">
        <w:trPr>
          <w:tblHeader/>
        </w:trPr>
        <w:tc>
          <w:tcPr>
            <w:tcW w:w="9526" w:type="dxa"/>
            <w:gridSpan w:val="4"/>
            <w:vAlign w:val="center"/>
          </w:tcPr>
          <w:p w14:paraId="65948DFF" w14:textId="45AECDBF" w:rsidR="00677408" w:rsidRPr="00A358C9" w:rsidRDefault="00677408" w:rsidP="00273E6E">
            <w:pPr>
              <w:rPr>
                <w:i/>
              </w:rPr>
            </w:pPr>
            <w:r w:rsidRPr="00A358C9">
              <w:rPr>
                <w:i/>
              </w:rPr>
              <w:t>Display of tidal stream panel</w:t>
            </w:r>
            <w:r w:rsidR="006305E9">
              <w:rPr>
                <w:i/>
              </w:rPr>
              <w:t xml:space="preserve"> Data</w:t>
            </w:r>
          </w:p>
        </w:tc>
      </w:tr>
      <w:tr w:rsidR="00677408" w14:paraId="51346E4C" w14:textId="77777777" w:rsidTr="00B43777">
        <w:trPr>
          <w:tblHeader/>
          <w:trPrChange w:id="9829" w:author="jonathan pritchard" w:date="2025-01-23T13:51:00Z" w16du:dateUtc="2025-01-23T13:51:00Z">
            <w:trPr>
              <w:tblHeader/>
            </w:trPr>
          </w:trPrChange>
        </w:trPr>
        <w:tc>
          <w:tcPr>
            <w:tcW w:w="9526" w:type="dxa"/>
            <w:gridSpan w:val="4"/>
            <w:shd w:val="clear" w:color="auto" w:fill="BFBFBF" w:themeFill="background1" w:themeFillShade="BF"/>
            <w:vAlign w:val="center"/>
            <w:tcPrChange w:id="9830" w:author="jonathan pritchard" w:date="2025-01-23T13:51:00Z" w16du:dateUtc="2025-01-23T13:51:00Z">
              <w:tcPr>
                <w:tcW w:w="9526" w:type="dxa"/>
                <w:gridSpan w:val="4"/>
                <w:shd w:val="clear" w:color="auto" w:fill="CCFFCC"/>
                <w:vAlign w:val="center"/>
              </w:tcPr>
            </w:tcPrChange>
          </w:tcPr>
          <w:p w14:paraId="349EF547" w14:textId="77777777" w:rsidR="00677408" w:rsidRPr="004065B1" w:rsidRDefault="00677408" w:rsidP="00273E6E">
            <w:r w:rsidRPr="000A066E">
              <w:rPr>
                <w:b/>
              </w:rPr>
              <w:t>Setup</w:t>
            </w:r>
          </w:p>
        </w:tc>
      </w:tr>
      <w:tr w:rsidR="00677408" w14:paraId="17ABF890" w14:textId="77777777" w:rsidTr="003C57A2">
        <w:trPr>
          <w:tblHeader/>
        </w:trPr>
        <w:tc>
          <w:tcPr>
            <w:tcW w:w="9526" w:type="dxa"/>
            <w:gridSpan w:val="4"/>
            <w:vAlign w:val="center"/>
          </w:tcPr>
          <w:p w14:paraId="167167E8" w14:textId="7E798AAE" w:rsidR="00677408" w:rsidRPr="00E5187A" w:rsidRDefault="00677408" w:rsidP="00E5187A">
            <w:pPr>
              <w:rPr>
                <w:i/>
              </w:rPr>
            </w:pPr>
            <w:r w:rsidRPr="00A358C9">
              <w:rPr>
                <w:i/>
              </w:rPr>
              <w:t xml:space="preserve">Load </w:t>
            </w:r>
            <w:r w:rsidR="00E5187A">
              <w:rPr>
                <w:i/>
              </w:rPr>
              <w:t xml:space="preserve">exchange set </w:t>
            </w:r>
            <w:proofErr w:type="spellStart"/>
            <w:r w:rsidR="00E5187A">
              <w:rPr>
                <w:b/>
                <w:bCs/>
                <w:i/>
              </w:rPr>
              <w:t>PowerUp</w:t>
            </w:r>
            <w:proofErr w:type="spellEnd"/>
          </w:p>
        </w:tc>
      </w:tr>
      <w:tr w:rsidR="00677408" w14:paraId="24FB2F61" w14:textId="77777777" w:rsidTr="00B43777">
        <w:trPr>
          <w:tblHeader/>
          <w:trPrChange w:id="9831" w:author="jonathan pritchard" w:date="2025-01-23T13:51:00Z" w16du:dateUtc="2025-01-23T13:51:00Z">
            <w:trPr>
              <w:tblHeader/>
            </w:trPr>
          </w:trPrChange>
        </w:trPr>
        <w:tc>
          <w:tcPr>
            <w:tcW w:w="9526" w:type="dxa"/>
            <w:gridSpan w:val="4"/>
            <w:shd w:val="clear" w:color="auto" w:fill="BFBFBF" w:themeFill="background1" w:themeFillShade="BF"/>
            <w:vAlign w:val="center"/>
            <w:tcPrChange w:id="9832" w:author="jonathan pritchard" w:date="2025-01-23T13:51:00Z" w16du:dateUtc="2025-01-23T13:51:00Z">
              <w:tcPr>
                <w:tcW w:w="9526" w:type="dxa"/>
                <w:gridSpan w:val="4"/>
                <w:shd w:val="clear" w:color="auto" w:fill="CCFFCC"/>
                <w:vAlign w:val="center"/>
              </w:tcPr>
            </w:tcPrChange>
          </w:tcPr>
          <w:p w14:paraId="3B6B7884" w14:textId="77777777" w:rsidR="00677408" w:rsidRPr="004065B1" w:rsidRDefault="00677408" w:rsidP="00273E6E">
            <w:r w:rsidRPr="000A066E">
              <w:rPr>
                <w:b/>
              </w:rPr>
              <w:t>Action</w:t>
            </w:r>
          </w:p>
        </w:tc>
      </w:tr>
      <w:tr w:rsidR="00677408" w14:paraId="10618B9F" w14:textId="77777777" w:rsidTr="003C57A2">
        <w:trPr>
          <w:tblHeader/>
        </w:trPr>
        <w:tc>
          <w:tcPr>
            <w:tcW w:w="9526" w:type="dxa"/>
            <w:gridSpan w:val="4"/>
            <w:vAlign w:val="center"/>
          </w:tcPr>
          <w:p w14:paraId="53556465" w14:textId="1E5E884C" w:rsidR="00677408" w:rsidRPr="00A358C9" w:rsidRDefault="00677408" w:rsidP="00677408">
            <w:pPr>
              <w:rPr>
                <w:i/>
              </w:rPr>
            </w:pPr>
            <w:r w:rsidRPr="00A358C9">
              <w:rPr>
                <w:i/>
              </w:rPr>
              <w:t xml:space="preserve">1. Select an example of </w:t>
            </w:r>
            <w:proofErr w:type="spellStart"/>
            <w:r w:rsidR="00E5187A">
              <w:rPr>
                <w:i/>
              </w:rPr>
              <w:t>TidalStreamPanelData</w:t>
            </w:r>
            <w:proofErr w:type="spellEnd"/>
            <w:r w:rsidRPr="00A358C9">
              <w:rPr>
                <w:i/>
              </w:rPr>
              <w:t xml:space="preserve"> (tidal stream panel information)</w:t>
            </w:r>
          </w:p>
          <w:p w14:paraId="0DF94D76" w14:textId="3B6B494C" w:rsidR="00677408" w:rsidRPr="00A358C9" w:rsidRDefault="00677408" w:rsidP="00677408">
            <w:pPr>
              <w:rPr>
                <w:i/>
              </w:rPr>
            </w:pPr>
            <w:r w:rsidRPr="00A358C9">
              <w:rPr>
                <w:i/>
              </w:rPr>
              <w:t xml:space="preserve">1a. select </w:t>
            </w:r>
            <w:r w:rsidR="00E5187A">
              <w:rPr>
                <w:i/>
              </w:rPr>
              <w:t xml:space="preserve">the complex attribute </w:t>
            </w:r>
            <w:r w:rsidRPr="00A358C9">
              <w:rPr>
                <w:i/>
              </w:rPr>
              <w:t xml:space="preserve">tidal stream panel </w:t>
            </w:r>
            <w:r w:rsidR="00E5187A">
              <w:rPr>
                <w:i/>
              </w:rPr>
              <w:t xml:space="preserve">values </w:t>
            </w:r>
            <w:r w:rsidRPr="00A358C9">
              <w:rPr>
                <w:i/>
              </w:rPr>
              <w:t>at 32°31.45’S 60°56.35’E for</w:t>
            </w:r>
          </w:p>
          <w:p w14:paraId="301D6862" w14:textId="77777777" w:rsidR="00677408" w:rsidRPr="00A358C9" w:rsidRDefault="00677408" w:rsidP="00677408">
            <w:pPr>
              <w:rPr>
                <w:i/>
              </w:rPr>
            </w:pPr>
            <w:r w:rsidRPr="00A358C9">
              <w:rPr>
                <w:i/>
              </w:rPr>
              <w:t>display;</w:t>
            </w:r>
          </w:p>
          <w:p w14:paraId="733A3A23" w14:textId="0757F426" w:rsidR="00677408" w:rsidRPr="00A358C9" w:rsidRDefault="00677408" w:rsidP="00677408">
            <w:pPr>
              <w:rPr>
                <w:i/>
              </w:rPr>
            </w:pPr>
            <w:r w:rsidRPr="00A358C9">
              <w:rPr>
                <w:i/>
              </w:rPr>
              <w:t xml:space="preserve">2. Select an </w:t>
            </w:r>
            <w:r w:rsidRPr="00014F65">
              <w:rPr>
                <w:i/>
              </w:rPr>
              <w:t xml:space="preserve">example of </w:t>
            </w:r>
            <w:proofErr w:type="spellStart"/>
            <w:r w:rsidR="00014F65" w:rsidRPr="0099359B">
              <w:rPr>
                <w:i/>
                <w:highlight w:val="yellow"/>
                <w:rPrChange w:id="9833" w:author="jonathan pritchard" w:date="2024-10-23T10:07:00Z" w16du:dateUtc="2024-10-23T09:07:00Z">
                  <w:rPr>
                    <w:i/>
                  </w:rPr>
                </w:rPrChange>
              </w:rPr>
              <w:t>TidalAStreamPanelData</w:t>
            </w:r>
            <w:proofErr w:type="spellEnd"/>
            <w:r w:rsidRPr="00A358C9">
              <w:rPr>
                <w:i/>
              </w:rPr>
              <w:t xml:space="preserve"> (tidal stream prediction by harmonic methods)</w:t>
            </w:r>
          </w:p>
          <w:p w14:paraId="1BD535F2" w14:textId="41748399" w:rsidR="00677408" w:rsidRPr="00A358C9" w:rsidRDefault="00677408" w:rsidP="00677408">
            <w:pPr>
              <w:rPr>
                <w:i/>
              </w:rPr>
            </w:pPr>
            <w:r w:rsidRPr="00A358C9">
              <w:rPr>
                <w:i/>
              </w:rPr>
              <w:t xml:space="preserve">2a. select tidal stream prediction by harmonic methods </w:t>
            </w:r>
            <w:r w:rsidR="002E1A67">
              <w:rPr>
                <w:i/>
              </w:rPr>
              <w:t>feature</w:t>
            </w:r>
            <w:r w:rsidRPr="00A358C9">
              <w:rPr>
                <w:i/>
              </w:rPr>
              <w:t xml:space="preserve"> at 32°32.57’S 60°57.69’E for display;</w:t>
            </w:r>
          </w:p>
          <w:p w14:paraId="5D8347AC" w14:textId="77777777" w:rsidR="00677408" w:rsidRPr="00A358C9" w:rsidRDefault="00677408" w:rsidP="00677408">
            <w:pPr>
              <w:rPr>
                <w:i/>
              </w:rPr>
            </w:pPr>
            <w:r w:rsidRPr="00A358C9">
              <w:rPr>
                <w:i/>
              </w:rPr>
              <w:t>3. Repeat step 1 and 2 for different light conditions (DAY, DUSK, NIGHT).</w:t>
            </w:r>
          </w:p>
        </w:tc>
      </w:tr>
    </w:tbl>
    <w:p w14:paraId="09360917" w14:textId="77777777" w:rsidR="00BD0DAB" w:rsidRDefault="00BD0DAB" w:rsidP="00677408"/>
    <w:p w14:paraId="79075EEA" w14:textId="77777777" w:rsidR="00677408" w:rsidRDefault="00BD0DAB" w:rsidP="00677408">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9834" w:author="jonathan pritchard" w:date="2025-01-23T13:51:00Z" w16du:dateUtc="2025-01-23T13:51: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9526"/>
        <w:tblGridChange w:id="9835">
          <w:tblGrid>
            <w:gridCol w:w="9526"/>
          </w:tblGrid>
        </w:tblGridChange>
      </w:tblGrid>
      <w:tr w:rsidR="00677408" w14:paraId="36B5EA93" w14:textId="77777777" w:rsidTr="00B43777">
        <w:trPr>
          <w:tblHeader/>
          <w:trPrChange w:id="9836" w:author="jonathan pritchard" w:date="2025-01-23T13:51:00Z" w16du:dateUtc="2025-01-23T13:51:00Z">
            <w:trPr>
              <w:tblHeader/>
            </w:trPr>
          </w:trPrChange>
        </w:trPr>
        <w:tc>
          <w:tcPr>
            <w:tcW w:w="9526" w:type="dxa"/>
            <w:tcBorders>
              <w:bottom w:val="single" w:sz="4" w:space="0" w:color="auto"/>
            </w:tcBorders>
            <w:shd w:val="clear" w:color="auto" w:fill="BFBFBF" w:themeFill="background1" w:themeFillShade="BF"/>
            <w:vAlign w:val="center"/>
            <w:tcPrChange w:id="9837" w:author="jonathan pritchard" w:date="2025-01-23T13:51:00Z" w16du:dateUtc="2025-01-23T13:51:00Z">
              <w:tcPr>
                <w:tcW w:w="9526" w:type="dxa"/>
                <w:tcBorders>
                  <w:bottom w:val="single" w:sz="4" w:space="0" w:color="auto"/>
                </w:tcBorders>
                <w:shd w:val="clear" w:color="auto" w:fill="CCFFCC"/>
                <w:vAlign w:val="center"/>
              </w:tcPr>
            </w:tcPrChange>
          </w:tcPr>
          <w:p w14:paraId="2AD1339D" w14:textId="77777777" w:rsidR="00677408" w:rsidRPr="004065B1" w:rsidRDefault="00677408" w:rsidP="00273E6E">
            <w:r w:rsidRPr="000A066E">
              <w:rPr>
                <w:b/>
              </w:rPr>
              <w:lastRenderedPageBreak/>
              <w:t>Results</w:t>
            </w:r>
          </w:p>
        </w:tc>
      </w:tr>
      <w:tr w:rsidR="00B153DA" w:rsidRPr="00B153DA" w14:paraId="193D0A5A" w14:textId="77777777" w:rsidTr="00E86E85">
        <w:trPr>
          <w:tblHeader/>
        </w:trPr>
        <w:tc>
          <w:tcPr>
            <w:tcW w:w="9526" w:type="dxa"/>
            <w:tcBorders>
              <w:top w:val="single" w:sz="4" w:space="0" w:color="auto"/>
              <w:left w:val="single" w:sz="4" w:space="0" w:color="auto"/>
              <w:bottom w:val="nil"/>
              <w:right w:val="single" w:sz="4" w:space="0" w:color="auto"/>
            </w:tcBorders>
            <w:vAlign w:val="center"/>
          </w:tcPr>
          <w:p w14:paraId="7BF4C963" w14:textId="77777777" w:rsidR="00677408" w:rsidRPr="00357E05" w:rsidRDefault="00BD0DAB" w:rsidP="00273E6E">
            <w:pPr>
              <w:jc w:val="left"/>
              <w:rPr>
                <w:i/>
              </w:rPr>
            </w:pPr>
            <w:r w:rsidRPr="00357E05">
              <w:rPr>
                <w:i/>
              </w:rPr>
              <w:t>1a. The data must be displayed in a way that it can be easily read and is logically presented, in a format as follows:</w:t>
            </w:r>
          </w:p>
          <w:p w14:paraId="78DEDFCF" w14:textId="1FE826FA" w:rsidR="00BD0DAB" w:rsidRPr="00E012C8" w:rsidRDefault="00E5187A">
            <w:pPr>
              <w:jc w:val="center"/>
              <w:rPr>
                <w:i/>
                <w:color w:val="D9D9D9" w:themeColor="background1" w:themeShade="D9"/>
              </w:rPr>
              <w:pPrChange w:id="9838" w:author="jonathan pritchard" w:date="2024-10-23T10:07:00Z" w16du:dateUtc="2024-10-23T09:07:00Z">
                <w:pPr>
                  <w:jc w:val="left"/>
                </w:pPr>
              </w:pPrChange>
            </w:pPr>
            <w:r w:rsidRPr="00E5187A">
              <w:rPr>
                <w:i/>
                <w:noProof/>
                <w:color w:val="D9D9D9" w:themeColor="background1" w:themeShade="D9"/>
                <w:lang w:eastAsia="en-GB"/>
              </w:rPr>
              <w:drawing>
                <wp:inline distT="0" distB="0" distL="0" distR="0" wp14:anchorId="22B170CA" wp14:editId="3C12B4E7">
                  <wp:extent cx="3456820" cy="268895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458476" cy="2690244"/>
                          </a:xfrm>
                          <a:prstGeom prst="rect">
                            <a:avLst/>
                          </a:prstGeom>
                          <a:noFill/>
                          <a:ln>
                            <a:noFill/>
                          </a:ln>
                        </pic:spPr>
                      </pic:pic>
                    </a:graphicData>
                  </a:graphic>
                </wp:inline>
              </w:drawing>
            </w:r>
          </w:p>
        </w:tc>
      </w:tr>
      <w:tr w:rsidR="00B153DA" w:rsidRPr="00B153DA" w14:paraId="4EFAC4E8" w14:textId="77777777" w:rsidTr="00E86E85">
        <w:trPr>
          <w:tblHeader/>
        </w:trPr>
        <w:tc>
          <w:tcPr>
            <w:tcW w:w="9526" w:type="dxa"/>
            <w:tcBorders>
              <w:top w:val="nil"/>
            </w:tcBorders>
            <w:vAlign w:val="center"/>
          </w:tcPr>
          <w:p w14:paraId="0115A424" w14:textId="77777777" w:rsidR="00D426DF" w:rsidRPr="00E012C8" w:rsidRDefault="00D426DF" w:rsidP="00273E6E">
            <w:pPr>
              <w:jc w:val="left"/>
              <w:rPr>
                <w:i/>
                <w:color w:val="D9D9D9" w:themeColor="background1" w:themeShade="D9"/>
              </w:rPr>
            </w:pPr>
          </w:p>
          <w:p w14:paraId="3646A37D" w14:textId="77777777" w:rsidR="00D426DF" w:rsidRPr="00E012C8" w:rsidRDefault="00D426DF" w:rsidP="00273E6E">
            <w:pPr>
              <w:jc w:val="left"/>
              <w:rPr>
                <w:i/>
                <w:color w:val="D9D9D9" w:themeColor="background1" w:themeShade="D9"/>
              </w:rPr>
            </w:pPr>
            <w:r w:rsidRPr="00357E05">
              <w:rPr>
                <w:i/>
              </w:rPr>
              <w:t>3. The data must be displayed as appropriate for the selected light condition (DAY, DUSK, NIGHT).</w:t>
            </w:r>
          </w:p>
        </w:tc>
      </w:tr>
    </w:tbl>
    <w:p w14:paraId="0560DD10" w14:textId="77777777" w:rsidR="00D426DF" w:rsidRDefault="00D426DF" w:rsidP="00CF2F67">
      <w:pPr>
        <w:rPr>
          <w:ins w:id="9839" w:author="jonathan pritchard" w:date="2024-10-23T10:06:00Z" w16du:dateUtc="2024-10-23T09:06:00Z"/>
        </w:rPr>
      </w:pPr>
    </w:p>
    <w:p w14:paraId="610E851F" w14:textId="77777777" w:rsidR="0099359B" w:rsidRDefault="0099359B" w:rsidP="00CF2F67">
      <w:pPr>
        <w:rPr>
          <w:ins w:id="9840" w:author="jonathan pritchard" w:date="2024-10-23T10:06:00Z" w16du:dateUtc="2024-10-23T09:06:00Z"/>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99359B" w:rsidRPr="004065B1" w14:paraId="7A6A50FD" w14:textId="77777777" w:rsidTr="002B0861">
        <w:trPr>
          <w:trHeight w:val="454"/>
          <w:tblHeader/>
          <w:ins w:id="9841" w:author="jonathan pritchard" w:date="2024-10-23T10:06:00Z"/>
        </w:trPr>
        <w:tc>
          <w:tcPr>
            <w:tcW w:w="2381" w:type="dxa"/>
            <w:shd w:val="clear" w:color="auto" w:fill="E5B8B7" w:themeFill="accent2" w:themeFillTint="66"/>
            <w:vAlign w:val="center"/>
          </w:tcPr>
          <w:p w14:paraId="09243B5D" w14:textId="77777777" w:rsidR="0099359B" w:rsidRPr="004065B1" w:rsidRDefault="0099359B" w:rsidP="00A81079">
            <w:pPr>
              <w:rPr>
                <w:ins w:id="9842" w:author="jonathan pritchard" w:date="2024-10-23T10:06:00Z" w16du:dateUtc="2024-10-23T09:06:00Z"/>
              </w:rPr>
            </w:pPr>
            <w:ins w:id="9843" w:author="jonathan pritchard" w:date="2024-10-23T10:06:00Z" w16du:dateUtc="2024-10-23T09:06:00Z">
              <w:r w:rsidRPr="000A066E">
                <w:rPr>
                  <w:b/>
                </w:rPr>
                <w:t>Test Reference</w:t>
              </w:r>
            </w:ins>
          </w:p>
        </w:tc>
        <w:tc>
          <w:tcPr>
            <w:tcW w:w="2381" w:type="dxa"/>
            <w:shd w:val="clear" w:color="auto" w:fill="FFFFFF" w:themeFill="background1"/>
            <w:vAlign w:val="center"/>
          </w:tcPr>
          <w:p w14:paraId="4E0624C5" w14:textId="09362C57" w:rsidR="0099359B" w:rsidRPr="004065B1" w:rsidRDefault="0099359B" w:rsidP="00A81079">
            <w:pPr>
              <w:rPr>
                <w:ins w:id="9844" w:author="jonathan pritchard" w:date="2024-10-23T10:06:00Z" w16du:dateUtc="2024-10-23T09:06:00Z"/>
              </w:rPr>
            </w:pPr>
            <w:ins w:id="9845" w:author="jonathan pritchard" w:date="2024-10-23T10:06:00Z" w16du:dateUtc="2024-10-23T09:06:00Z">
              <w:r>
                <w:t>Tidal panels (2)</w:t>
              </w:r>
            </w:ins>
          </w:p>
        </w:tc>
        <w:tc>
          <w:tcPr>
            <w:tcW w:w="2382" w:type="dxa"/>
            <w:shd w:val="clear" w:color="auto" w:fill="E5B8B7" w:themeFill="accent2" w:themeFillTint="66"/>
            <w:vAlign w:val="center"/>
          </w:tcPr>
          <w:p w14:paraId="5CBD6611" w14:textId="77777777" w:rsidR="0099359B" w:rsidRPr="004065B1" w:rsidRDefault="0099359B" w:rsidP="00A81079">
            <w:pPr>
              <w:rPr>
                <w:ins w:id="9846" w:author="jonathan pritchard" w:date="2024-10-23T10:06:00Z" w16du:dateUtc="2024-10-23T09:06:00Z"/>
              </w:rPr>
            </w:pPr>
            <w:ins w:id="9847" w:author="jonathan pritchard" w:date="2024-10-23T10:06:00Z" w16du:dateUtc="2024-10-23T09:06:00Z">
              <w:r w:rsidRPr="000A066E">
                <w:rPr>
                  <w:b/>
                </w:rPr>
                <w:t>IHO Reference</w:t>
              </w:r>
            </w:ins>
          </w:p>
        </w:tc>
        <w:tc>
          <w:tcPr>
            <w:tcW w:w="2382" w:type="dxa"/>
            <w:shd w:val="clear" w:color="auto" w:fill="FFFFFF" w:themeFill="background1"/>
            <w:vAlign w:val="center"/>
          </w:tcPr>
          <w:p w14:paraId="69018579" w14:textId="47887772" w:rsidR="0099359B" w:rsidRPr="004065B1" w:rsidRDefault="002B0861" w:rsidP="00A81079">
            <w:pPr>
              <w:jc w:val="left"/>
              <w:rPr>
                <w:ins w:id="9848" w:author="jonathan pritchard" w:date="2024-10-23T10:06:00Z" w16du:dateUtc="2024-10-23T09:06:00Z"/>
              </w:rPr>
            </w:pPr>
            <w:r>
              <w:t>S-98 15.4</w:t>
            </w:r>
          </w:p>
        </w:tc>
      </w:tr>
      <w:tr w:rsidR="0099359B" w14:paraId="55989F12" w14:textId="77777777" w:rsidTr="00A81079">
        <w:trPr>
          <w:tblHeader/>
          <w:ins w:id="9849" w:author="jonathan pritchard" w:date="2024-10-23T10:06:00Z"/>
        </w:trPr>
        <w:tc>
          <w:tcPr>
            <w:tcW w:w="9526" w:type="dxa"/>
            <w:gridSpan w:val="4"/>
            <w:shd w:val="clear" w:color="auto" w:fill="E5B8B7" w:themeFill="accent2" w:themeFillTint="66"/>
            <w:vAlign w:val="center"/>
          </w:tcPr>
          <w:p w14:paraId="5BB1F88A" w14:textId="77777777" w:rsidR="0099359B" w:rsidRDefault="0099359B" w:rsidP="00A81079">
            <w:pPr>
              <w:rPr>
                <w:ins w:id="9850" w:author="jonathan pritchard" w:date="2024-10-23T10:06:00Z" w16du:dateUtc="2024-10-23T09:06:00Z"/>
              </w:rPr>
            </w:pPr>
            <w:ins w:id="9851" w:author="jonathan pritchard" w:date="2024-10-23T10:06:00Z" w16du:dateUtc="2024-10-23T09:06:00Z">
              <w:r w:rsidRPr="000A066E">
                <w:rPr>
                  <w:b/>
                </w:rPr>
                <w:t>Test description</w:t>
              </w:r>
            </w:ins>
          </w:p>
        </w:tc>
      </w:tr>
      <w:tr w:rsidR="0099359B" w:rsidRPr="005D2431" w14:paraId="06C4863C" w14:textId="77777777" w:rsidTr="00A81079">
        <w:trPr>
          <w:tblHeader/>
          <w:ins w:id="9852" w:author="jonathan pritchard" w:date="2024-10-23T10:06:00Z"/>
        </w:trPr>
        <w:tc>
          <w:tcPr>
            <w:tcW w:w="9526" w:type="dxa"/>
            <w:gridSpan w:val="4"/>
            <w:vAlign w:val="center"/>
          </w:tcPr>
          <w:p w14:paraId="4C4FFA34" w14:textId="77777777" w:rsidR="003B73EF" w:rsidRDefault="003B73EF" w:rsidP="003B73EF">
            <w:pPr>
              <w:rPr>
                <w:i/>
              </w:rPr>
            </w:pPr>
          </w:p>
          <w:p w14:paraId="7D5B013E" w14:textId="77777777" w:rsidR="0099359B" w:rsidRDefault="0099359B" w:rsidP="003B73EF">
            <w:pPr>
              <w:rPr>
                <w:i/>
              </w:rPr>
            </w:pPr>
            <w:ins w:id="9853" w:author="jonathan pritchard" w:date="2024-10-23T10:06:00Z" w16du:dateUtc="2024-10-23T09:06:00Z">
              <w:r w:rsidRPr="003B73EF">
                <w:rPr>
                  <w:i/>
                </w:rPr>
                <w:t>Show multiple tidal panels when more than one is included in the feature.</w:t>
              </w:r>
            </w:ins>
          </w:p>
          <w:p w14:paraId="519CC87F" w14:textId="4D0823BD" w:rsidR="003B73EF" w:rsidRPr="003B73EF" w:rsidRDefault="003B73EF" w:rsidP="003B73EF">
            <w:pPr>
              <w:rPr>
                <w:ins w:id="9854" w:author="jonathan pritchard" w:date="2024-10-23T10:06:00Z" w16du:dateUtc="2024-10-23T09:06:00Z"/>
                <w:i/>
              </w:rPr>
            </w:pPr>
          </w:p>
        </w:tc>
      </w:tr>
    </w:tbl>
    <w:p w14:paraId="665B9095" w14:textId="77777777" w:rsidR="0099359B" w:rsidRDefault="0099359B" w:rsidP="00CF2F67">
      <w:pPr>
        <w:rPr>
          <w:ins w:id="9855" w:author="jonathan pritchard" w:date="2024-10-23T10:06:00Z" w16du:dateUtc="2024-10-23T09:06:00Z"/>
        </w:rPr>
      </w:pPr>
    </w:p>
    <w:p w14:paraId="1B430CD4" w14:textId="77777777" w:rsidR="0099359B" w:rsidRDefault="0099359B" w:rsidP="00CF2F67">
      <w:pPr>
        <w:rPr>
          <w:ins w:id="9856" w:author="jonathan pritchard" w:date="2024-10-23T10:06:00Z" w16du:dateUtc="2024-10-23T09:06:00Z"/>
        </w:rPr>
      </w:pPr>
    </w:p>
    <w:p w14:paraId="32EE2F53" w14:textId="77777777" w:rsidR="0099359B" w:rsidRDefault="0099359B"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9857" w:author="jonathan pritchard" w:date="2025-01-23T13:52:00Z" w16du:dateUtc="2025-01-23T13:52: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9858">
          <w:tblGrid>
            <w:gridCol w:w="2381"/>
            <w:gridCol w:w="2381"/>
            <w:gridCol w:w="2382"/>
            <w:gridCol w:w="2382"/>
          </w:tblGrid>
        </w:tblGridChange>
      </w:tblGrid>
      <w:tr w:rsidR="00D06525" w14:paraId="703DA419" w14:textId="77777777" w:rsidTr="009F4AAB">
        <w:trPr>
          <w:trHeight w:val="454"/>
          <w:tblHeader/>
          <w:trPrChange w:id="9859" w:author="jonathan pritchard" w:date="2025-01-23T13:52:00Z" w16du:dateUtc="2025-01-23T13:52:00Z">
            <w:trPr>
              <w:trHeight w:val="454"/>
              <w:tblHeader/>
            </w:trPr>
          </w:trPrChange>
        </w:trPr>
        <w:tc>
          <w:tcPr>
            <w:tcW w:w="2381" w:type="dxa"/>
            <w:shd w:val="clear" w:color="auto" w:fill="BFBFBF" w:themeFill="background1" w:themeFillShade="BF"/>
            <w:vAlign w:val="center"/>
            <w:tcPrChange w:id="9860" w:author="jonathan pritchard" w:date="2025-01-23T13:52:00Z" w16du:dateUtc="2025-01-23T13:52:00Z">
              <w:tcPr>
                <w:tcW w:w="2381" w:type="dxa"/>
                <w:shd w:val="clear" w:color="auto" w:fill="CCFFCC"/>
                <w:vAlign w:val="center"/>
              </w:tcPr>
            </w:tcPrChange>
          </w:tcPr>
          <w:p w14:paraId="700D6E0D" w14:textId="77777777" w:rsidR="00D06525" w:rsidRPr="004065B1" w:rsidRDefault="00D06525" w:rsidP="00273E6E">
            <w:r w:rsidRPr="000A066E">
              <w:rPr>
                <w:b/>
              </w:rPr>
              <w:t>Test Reference</w:t>
            </w:r>
          </w:p>
        </w:tc>
        <w:tc>
          <w:tcPr>
            <w:tcW w:w="2381" w:type="dxa"/>
            <w:shd w:val="clear" w:color="auto" w:fill="FFFFFF" w:themeFill="background1"/>
            <w:vAlign w:val="center"/>
            <w:tcPrChange w:id="9861" w:author="jonathan pritchard" w:date="2025-01-23T13:52:00Z" w16du:dateUtc="2025-01-23T13:52:00Z">
              <w:tcPr>
                <w:tcW w:w="2381" w:type="dxa"/>
                <w:shd w:val="clear" w:color="auto" w:fill="CCFFCC"/>
                <w:vAlign w:val="center"/>
              </w:tcPr>
            </w:tcPrChange>
          </w:tcPr>
          <w:p w14:paraId="4E43CE40" w14:textId="6BFC750F" w:rsidR="00D06525" w:rsidRPr="004065B1" w:rsidRDefault="00E5187A" w:rsidP="00D06525">
            <w:r>
              <w:t>Supplem</w:t>
            </w:r>
            <w:del w:id="9862" w:author="jonathan pritchard" w:date="2024-10-23T10:07:00Z" w16du:dateUtc="2024-10-23T09:07:00Z">
              <w:r w:rsidDel="0099359B">
                <w:delText>n</w:delText>
              </w:r>
            </w:del>
            <w:r>
              <w:t>entaryFile2</w:t>
            </w:r>
          </w:p>
        </w:tc>
        <w:tc>
          <w:tcPr>
            <w:tcW w:w="2382" w:type="dxa"/>
            <w:shd w:val="clear" w:color="auto" w:fill="BFBFBF" w:themeFill="background1" w:themeFillShade="BF"/>
            <w:vAlign w:val="center"/>
            <w:tcPrChange w:id="9863" w:author="jonathan pritchard" w:date="2025-01-23T13:52:00Z" w16du:dateUtc="2025-01-23T13:52:00Z">
              <w:tcPr>
                <w:tcW w:w="2382" w:type="dxa"/>
                <w:shd w:val="clear" w:color="auto" w:fill="CCFFCC"/>
                <w:vAlign w:val="center"/>
              </w:tcPr>
            </w:tcPrChange>
          </w:tcPr>
          <w:p w14:paraId="1A4C4BE3" w14:textId="77777777" w:rsidR="00D06525" w:rsidRPr="004065B1" w:rsidRDefault="00D06525" w:rsidP="00273E6E">
            <w:r w:rsidRPr="000A066E">
              <w:rPr>
                <w:b/>
              </w:rPr>
              <w:t>IHO Reference</w:t>
            </w:r>
          </w:p>
        </w:tc>
        <w:tc>
          <w:tcPr>
            <w:tcW w:w="2382" w:type="dxa"/>
            <w:shd w:val="clear" w:color="auto" w:fill="FFFFFF" w:themeFill="background1"/>
            <w:vAlign w:val="center"/>
            <w:tcPrChange w:id="9864" w:author="jonathan pritchard" w:date="2025-01-23T13:52:00Z" w16du:dateUtc="2025-01-23T13:52:00Z">
              <w:tcPr>
                <w:tcW w:w="2382" w:type="dxa"/>
                <w:shd w:val="clear" w:color="auto" w:fill="CCFFCC"/>
                <w:vAlign w:val="center"/>
              </w:tcPr>
            </w:tcPrChange>
          </w:tcPr>
          <w:p w14:paraId="5AF7D1EF" w14:textId="419BAEC8" w:rsidR="00D06525" w:rsidRPr="004065B1" w:rsidRDefault="005E5735" w:rsidP="00E5187A">
            <w:r>
              <w:t>S-98</w:t>
            </w:r>
            <w:r w:rsidR="00E5187A">
              <w:t xml:space="preserve"> </w:t>
            </w:r>
            <w:r w:rsidR="009F4AAB">
              <w:t>15.2.2</w:t>
            </w:r>
          </w:p>
        </w:tc>
      </w:tr>
      <w:tr w:rsidR="00D06525" w14:paraId="6AA7CD33" w14:textId="77777777" w:rsidTr="00E2786A">
        <w:trPr>
          <w:tblHeader/>
          <w:trPrChange w:id="9865" w:author="jonathan pritchard" w:date="2025-01-23T13:52:00Z" w16du:dateUtc="2025-01-23T13:52:00Z">
            <w:trPr>
              <w:tblHeader/>
            </w:trPr>
          </w:trPrChange>
        </w:trPr>
        <w:tc>
          <w:tcPr>
            <w:tcW w:w="9526" w:type="dxa"/>
            <w:gridSpan w:val="4"/>
            <w:shd w:val="clear" w:color="auto" w:fill="BFBFBF" w:themeFill="background1" w:themeFillShade="BF"/>
            <w:vAlign w:val="center"/>
            <w:tcPrChange w:id="9866" w:author="jonathan pritchard" w:date="2025-01-23T13:52:00Z" w16du:dateUtc="2025-01-23T13:52:00Z">
              <w:tcPr>
                <w:tcW w:w="9526" w:type="dxa"/>
                <w:gridSpan w:val="4"/>
                <w:shd w:val="clear" w:color="auto" w:fill="CCFFCC"/>
                <w:vAlign w:val="center"/>
              </w:tcPr>
            </w:tcPrChange>
          </w:tcPr>
          <w:p w14:paraId="07CD50F7" w14:textId="77777777" w:rsidR="00D06525" w:rsidRDefault="00D06525" w:rsidP="00273E6E">
            <w:r w:rsidRPr="000A066E">
              <w:rPr>
                <w:b/>
              </w:rPr>
              <w:t>Test description</w:t>
            </w:r>
          </w:p>
        </w:tc>
      </w:tr>
      <w:tr w:rsidR="00D06525" w14:paraId="112E2DBE" w14:textId="77777777" w:rsidTr="00273E6E">
        <w:trPr>
          <w:tblHeader/>
        </w:trPr>
        <w:tc>
          <w:tcPr>
            <w:tcW w:w="9526" w:type="dxa"/>
            <w:gridSpan w:val="4"/>
            <w:vAlign w:val="center"/>
          </w:tcPr>
          <w:p w14:paraId="42780394" w14:textId="7576ED5E" w:rsidR="00D06525" w:rsidRPr="00A358C9" w:rsidRDefault="00D06525" w:rsidP="00273E6E">
            <w:pPr>
              <w:rPr>
                <w:i/>
              </w:rPr>
            </w:pPr>
            <w:r w:rsidRPr="00A358C9">
              <w:rPr>
                <w:i/>
              </w:rPr>
              <w:t xml:space="preserve">Display of </w:t>
            </w:r>
            <w:r w:rsidR="00B153DA">
              <w:rPr>
                <w:i/>
              </w:rPr>
              <w:t>supplementary text fi</w:t>
            </w:r>
            <w:r w:rsidR="00E5187A">
              <w:rPr>
                <w:i/>
              </w:rPr>
              <w:t>le</w:t>
            </w:r>
          </w:p>
        </w:tc>
      </w:tr>
      <w:tr w:rsidR="00D06525" w14:paraId="3FD7917D" w14:textId="77777777" w:rsidTr="00E2786A">
        <w:trPr>
          <w:tblHeader/>
          <w:trPrChange w:id="9867" w:author="jonathan pritchard" w:date="2025-01-23T13:52:00Z" w16du:dateUtc="2025-01-23T13:52:00Z">
            <w:trPr>
              <w:tblHeader/>
            </w:trPr>
          </w:trPrChange>
        </w:trPr>
        <w:tc>
          <w:tcPr>
            <w:tcW w:w="9526" w:type="dxa"/>
            <w:gridSpan w:val="4"/>
            <w:shd w:val="clear" w:color="auto" w:fill="BFBFBF" w:themeFill="background1" w:themeFillShade="BF"/>
            <w:vAlign w:val="center"/>
            <w:tcPrChange w:id="9868" w:author="jonathan pritchard" w:date="2025-01-23T13:52:00Z" w16du:dateUtc="2025-01-23T13:52:00Z">
              <w:tcPr>
                <w:tcW w:w="9526" w:type="dxa"/>
                <w:gridSpan w:val="4"/>
                <w:shd w:val="clear" w:color="auto" w:fill="CCFFCC"/>
                <w:vAlign w:val="center"/>
              </w:tcPr>
            </w:tcPrChange>
          </w:tcPr>
          <w:p w14:paraId="339D97DC" w14:textId="77777777" w:rsidR="00D06525" w:rsidRPr="004065B1" w:rsidRDefault="00D06525" w:rsidP="00273E6E">
            <w:r w:rsidRPr="000A066E">
              <w:rPr>
                <w:b/>
              </w:rPr>
              <w:t>Setup</w:t>
            </w:r>
          </w:p>
        </w:tc>
      </w:tr>
      <w:tr w:rsidR="00D06525" w14:paraId="191598C8" w14:textId="77777777" w:rsidTr="00273E6E">
        <w:trPr>
          <w:tblHeader/>
        </w:trPr>
        <w:tc>
          <w:tcPr>
            <w:tcW w:w="9526" w:type="dxa"/>
            <w:gridSpan w:val="4"/>
            <w:vAlign w:val="center"/>
          </w:tcPr>
          <w:p w14:paraId="4BF53596" w14:textId="1358E7BC" w:rsidR="00D06525" w:rsidRPr="00A358C9" w:rsidRDefault="00D06525" w:rsidP="00273E6E">
            <w:pPr>
              <w:rPr>
                <w:i/>
              </w:rPr>
            </w:pPr>
            <w:r w:rsidRPr="00A358C9">
              <w:rPr>
                <w:i/>
              </w:rPr>
              <w:t xml:space="preserve">As for test </w:t>
            </w:r>
            <w:proofErr w:type="spellStart"/>
            <w:r w:rsidR="00E5187A">
              <w:rPr>
                <w:i/>
              </w:rPr>
              <w:t>FeatureInformation</w:t>
            </w:r>
            <w:proofErr w:type="spellEnd"/>
          </w:p>
        </w:tc>
      </w:tr>
      <w:tr w:rsidR="00D06525" w14:paraId="5B189495" w14:textId="77777777" w:rsidTr="00E2786A">
        <w:trPr>
          <w:tblHeader/>
          <w:trPrChange w:id="9869" w:author="jonathan pritchard" w:date="2025-01-23T13:52:00Z" w16du:dateUtc="2025-01-23T13:52:00Z">
            <w:trPr>
              <w:tblHeader/>
            </w:trPr>
          </w:trPrChange>
        </w:trPr>
        <w:tc>
          <w:tcPr>
            <w:tcW w:w="9526" w:type="dxa"/>
            <w:gridSpan w:val="4"/>
            <w:shd w:val="clear" w:color="auto" w:fill="BFBFBF" w:themeFill="background1" w:themeFillShade="BF"/>
            <w:vAlign w:val="center"/>
            <w:tcPrChange w:id="9870" w:author="jonathan pritchard" w:date="2025-01-23T13:52:00Z" w16du:dateUtc="2025-01-23T13:52:00Z">
              <w:tcPr>
                <w:tcW w:w="9526" w:type="dxa"/>
                <w:gridSpan w:val="4"/>
                <w:shd w:val="clear" w:color="auto" w:fill="CCFFCC"/>
                <w:vAlign w:val="center"/>
              </w:tcPr>
            </w:tcPrChange>
          </w:tcPr>
          <w:p w14:paraId="6C92E999" w14:textId="77777777" w:rsidR="00D06525" w:rsidRPr="004065B1" w:rsidRDefault="00D06525" w:rsidP="00273E6E">
            <w:r w:rsidRPr="000A066E">
              <w:rPr>
                <w:b/>
              </w:rPr>
              <w:t>Action</w:t>
            </w:r>
          </w:p>
        </w:tc>
      </w:tr>
      <w:tr w:rsidR="00D06525" w14:paraId="756E1048" w14:textId="77777777" w:rsidTr="00273E6E">
        <w:trPr>
          <w:tblHeader/>
        </w:trPr>
        <w:tc>
          <w:tcPr>
            <w:tcW w:w="9526" w:type="dxa"/>
            <w:gridSpan w:val="4"/>
            <w:vAlign w:val="center"/>
          </w:tcPr>
          <w:p w14:paraId="5908F7A9" w14:textId="51E629C7" w:rsidR="00D06525" w:rsidRPr="00A358C9" w:rsidRDefault="00D06525" w:rsidP="002164D3">
            <w:pPr>
              <w:jc w:val="left"/>
              <w:rPr>
                <w:i/>
              </w:rPr>
            </w:pPr>
            <w:r w:rsidRPr="00A358C9">
              <w:rPr>
                <w:i/>
              </w:rPr>
              <w:t xml:space="preserve">1. Select an example of a note encoded using </w:t>
            </w:r>
            <w:r w:rsidR="00E5187A">
              <w:rPr>
                <w:i/>
              </w:rPr>
              <w:t>information attributes</w:t>
            </w:r>
            <w:r w:rsidRPr="00A358C9">
              <w:rPr>
                <w:i/>
              </w:rPr>
              <w:t xml:space="preserve"> (</w:t>
            </w:r>
            <w:r w:rsidR="00E5187A">
              <w:rPr>
                <w:i/>
              </w:rPr>
              <w:t xml:space="preserve">for example </w:t>
            </w:r>
            <w:r w:rsidRPr="00A358C9">
              <w:rPr>
                <w:i/>
              </w:rPr>
              <w:t xml:space="preserve">caution area at approximately 32°34.74’S </w:t>
            </w:r>
            <w:r w:rsidR="003C57A2">
              <w:rPr>
                <w:i/>
              </w:rPr>
              <w:t xml:space="preserve"> </w:t>
            </w:r>
            <w:r w:rsidRPr="00A358C9">
              <w:rPr>
                <w:i/>
              </w:rPr>
              <w:t>061°08.92’E);</w:t>
            </w:r>
          </w:p>
          <w:p w14:paraId="4811FEF0" w14:textId="77777777" w:rsidR="00D06525" w:rsidRPr="00A358C9" w:rsidRDefault="00D06525" w:rsidP="00D06525">
            <w:pPr>
              <w:rPr>
                <w:i/>
              </w:rPr>
            </w:pPr>
            <w:r w:rsidRPr="00A358C9">
              <w:rPr>
                <w:i/>
              </w:rPr>
              <w:t>2. Repeat step 1 for different light conditions (DAY, DUSK, NIGHT).</w:t>
            </w:r>
          </w:p>
        </w:tc>
      </w:tr>
      <w:tr w:rsidR="00D06525" w14:paraId="5CBC9235" w14:textId="77777777" w:rsidTr="00E2786A">
        <w:trPr>
          <w:tblHeader/>
          <w:trPrChange w:id="9871" w:author="jonathan pritchard" w:date="2025-01-23T13:52:00Z" w16du:dateUtc="2025-01-23T13:52:00Z">
            <w:trPr>
              <w:tblHeader/>
            </w:trPr>
          </w:trPrChange>
        </w:trPr>
        <w:tc>
          <w:tcPr>
            <w:tcW w:w="9526" w:type="dxa"/>
            <w:gridSpan w:val="4"/>
            <w:shd w:val="clear" w:color="auto" w:fill="BFBFBF" w:themeFill="background1" w:themeFillShade="BF"/>
            <w:vAlign w:val="center"/>
            <w:tcPrChange w:id="9872" w:author="jonathan pritchard" w:date="2025-01-23T13:52:00Z" w16du:dateUtc="2025-01-23T13:52:00Z">
              <w:tcPr>
                <w:tcW w:w="9526" w:type="dxa"/>
                <w:gridSpan w:val="4"/>
                <w:shd w:val="clear" w:color="auto" w:fill="CCFFCC"/>
                <w:vAlign w:val="center"/>
              </w:tcPr>
            </w:tcPrChange>
          </w:tcPr>
          <w:p w14:paraId="1A7384DB" w14:textId="77777777" w:rsidR="00D06525" w:rsidRPr="004065B1" w:rsidRDefault="00D06525" w:rsidP="00273E6E">
            <w:r w:rsidRPr="000A066E">
              <w:rPr>
                <w:b/>
              </w:rPr>
              <w:t>Results</w:t>
            </w:r>
          </w:p>
        </w:tc>
      </w:tr>
      <w:tr w:rsidR="00D06525" w14:paraId="66FEE4E7" w14:textId="77777777" w:rsidTr="00273E6E">
        <w:trPr>
          <w:tblHeader/>
        </w:trPr>
        <w:tc>
          <w:tcPr>
            <w:tcW w:w="9526" w:type="dxa"/>
            <w:gridSpan w:val="4"/>
            <w:vAlign w:val="center"/>
          </w:tcPr>
          <w:p w14:paraId="4941F47D" w14:textId="79231E7A" w:rsidR="00D06525" w:rsidRPr="00A358C9" w:rsidRDefault="00D06525" w:rsidP="00D06525">
            <w:pPr>
              <w:jc w:val="left"/>
              <w:rPr>
                <w:i/>
              </w:rPr>
            </w:pPr>
            <w:r w:rsidRPr="00A358C9">
              <w:rPr>
                <w:i/>
              </w:rPr>
              <w:t>1. The note must be displayed within the light level of the current display and in a way that it can be easily read, for example by displaying the note as it might appear on a paper chart (</w:t>
            </w:r>
            <w:r w:rsidR="003C57A2">
              <w:rPr>
                <w:i/>
              </w:rPr>
              <w:t>for example</w:t>
            </w:r>
            <w:r w:rsidRPr="00A358C9">
              <w:rPr>
                <w:i/>
              </w:rPr>
              <w:t xml:space="preserve"> content of </w:t>
            </w:r>
            <w:r w:rsidR="006B3BF3" w:rsidRPr="006B3BF3">
              <w:rPr>
                <w:i/>
              </w:rPr>
              <w:t>101AA00</w:t>
            </w:r>
            <w:r w:rsidRPr="00357E05">
              <w:rPr>
                <w:i/>
              </w:rPr>
              <w:t>GBIECTMP</w:t>
            </w:r>
            <w:r w:rsidRPr="00A358C9">
              <w:rPr>
                <w:i/>
              </w:rPr>
              <w:t>.TXT file as contained in the directory of loaded ENCs).</w:t>
            </w:r>
          </w:p>
          <w:p w14:paraId="5951E0C0" w14:textId="77777777" w:rsidR="00D06525" w:rsidRDefault="00D06525" w:rsidP="00D06525">
            <w:pPr>
              <w:jc w:val="left"/>
              <w:rPr>
                <w:i/>
              </w:rPr>
            </w:pPr>
            <w:r w:rsidRPr="00A358C9">
              <w:rPr>
                <w:i/>
              </w:rPr>
              <w:t>2. The note must be displayed as appropriate for the selected light condition (DAY, DUSK, NIGHT).</w:t>
            </w:r>
          </w:p>
          <w:p w14:paraId="024D3535" w14:textId="767B0DE0" w:rsidR="00E5187A" w:rsidRPr="00A358C9" w:rsidRDefault="00E5187A" w:rsidP="00D06525">
            <w:pPr>
              <w:jc w:val="left"/>
              <w:rPr>
                <w:i/>
              </w:rPr>
            </w:pPr>
            <w:r>
              <w:rPr>
                <w:i/>
              </w:rPr>
              <w:t xml:space="preserve">3. The content of the note must commence at the location specified by the </w:t>
            </w:r>
            <w:proofErr w:type="spellStart"/>
            <w:r>
              <w:rPr>
                <w:i/>
              </w:rPr>
              <w:t>fileLocator</w:t>
            </w:r>
            <w:proofErr w:type="spellEnd"/>
            <w:r>
              <w:rPr>
                <w:i/>
              </w:rPr>
              <w:t xml:space="preserve"> reference, as shown in the image </w:t>
            </w:r>
          </w:p>
        </w:tc>
      </w:tr>
    </w:tbl>
    <w:p w14:paraId="5BA06A07" w14:textId="77777777" w:rsidR="00D06525" w:rsidRDefault="00D06525" w:rsidP="00D0652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D06525" w14:paraId="78EDD651" w14:textId="77777777" w:rsidTr="00D06525">
        <w:trPr>
          <w:tblHeader/>
        </w:trPr>
        <w:tc>
          <w:tcPr>
            <w:tcW w:w="9526" w:type="dxa"/>
            <w:tcBorders>
              <w:bottom w:val="nil"/>
            </w:tcBorders>
            <w:vAlign w:val="center"/>
          </w:tcPr>
          <w:p w14:paraId="341085E8" w14:textId="14F08C5F" w:rsidR="00D06525" w:rsidRDefault="004655D2" w:rsidP="00D06525">
            <w:pPr>
              <w:jc w:val="center"/>
            </w:pPr>
            <w:r w:rsidRPr="004655D2">
              <w:rPr>
                <w:noProof/>
                <w:lang w:eastAsia="en-GB"/>
              </w:rPr>
              <w:lastRenderedPageBreak/>
              <w:drawing>
                <wp:inline distT="0" distB="0" distL="0" distR="0" wp14:anchorId="274FAC09" wp14:editId="6DA50BED">
                  <wp:extent cx="5667555" cy="4261904"/>
                  <wp:effectExtent l="0" t="0" r="0" b="5715"/>
                  <wp:docPr id="1" name="Picture 1" descr="C:\msdokut\STANDARDIT\IHO\ENCWG\Drafting 4.0.2 after Mar2016\New picture originals 23mar2016\4.4g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sdokut\STANDARDIT\IHO\ENCWG\Drafting 4.0.2 after Mar2016\New picture originals 23mar2016\4.4g picture 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78651" cy="4270248"/>
                          </a:xfrm>
                          <a:prstGeom prst="rect">
                            <a:avLst/>
                          </a:prstGeom>
                          <a:noFill/>
                          <a:ln>
                            <a:noFill/>
                          </a:ln>
                        </pic:spPr>
                      </pic:pic>
                    </a:graphicData>
                  </a:graphic>
                </wp:inline>
              </w:drawing>
            </w:r>
          </w:p>
        </w:tc>
      </w:tr>
      <w:tr w:rsidR="00D06525" w14:paraId="5C874BF6" w14:textId="77777777" w:rsidTr="00D06525">
        <w:trPr>
          <w:tblHeader/>
        </w:trPr>
        <w:tc>
          <w:tcPr>
            <w:tcW w:w="9526" w:type="dxa"/>
            <w:tcBorders>
              <w:top w:val="nil"/>
              <w:left w:val="single" w:sz="4" w:space="0" w:color="auto"/>
              <w:bottom w:val="nil"/>
              <w:right w:val="single" w:sz="4" w:space="0" w:color="auto"/>
            </w:tcBorders>
            <w:vAlign w:val="center"/>
          </w:tcPr>
          <w:p w14:paraId="3454907E" w14:textId="3CFB115B" w:rsidR="004955AC" w:rsidRPr="00A44E51" w:rsidRDefault="00D06525" w:rsidP="004955AC">
            <w:pPr>
              <w:jc w:val="left"/>
              <w:rPr>
                <w:b/>
                <w:i/>
              </w:rPr>
            </w:pPr>
            <w:r w:rsidRPr="00911F6B">
              <w:rPr>
                <w:i/>
              </w:rPr>
              <w:t xml:space="preserve">Example of Text </w:t>
            </w:r>
            <w:r w:rsidR="006B3BF3" w:rsidRPr="006B3BF3">
              <w:rPr>
                <w:i/>
              </w:rPr>
              <w:t>101AA00</w:t>
            </w:r>
            <w:r w:rsidRPr="00357E05">
              <w:rPr>
                <w:i/>
              </w:rPr>
              <w:t>IECTMP</w:t>
            </w:r>
            <w:r w:rsidRPr="00911F6B">
              <w:rPr>
                <w:i/>
              </w:rPr>
              <w:t xml:space="preserve">.TXT over cell </w:t>
            </w:r>
            <w:r w:rsidR="003B0268">
              <w:rPr>
                <w:i/>
              </w:rPr>
              <w:t>10100AA_X0000</w:t>
            </w:r>
            <w:r w:rsidRPr="00911F6B">
              <w:rPr>
                <w:i/>
              </w:rPr>
              <w:t>.000, Day palette</w:t>
            </w:r>
            <w:r w:rsidR="004955AC">
              <w:rPr>
                <w:i/>
              </w:rPr>
              <w:t xml:space="preserve"> </w:t>
            </w:r>
            <w:proofErr w:type="spellStart"/>
            <w:r w:rsidR="004955AC">
              <w:rPr>
                <w:b/>
                <w:i/>
              </w:rPr>
              <w:t>tbd</w:t>
            </w:r>
            <w:proofErr w:type="spellEnd"/>
          </w:p>
          <w:p w14:paraId="5743D4BD" w14:textId="4DA10A16" w:rsidR="00D06525" w:rsidRPr="00911F6B" w:rsidRDefault="00D06525" w:rsidP="00273E6E">
            <w:pPr>
              <w:jc w:val="left"/>
              <w:rPr>
                <w:i/>
              </w:rPr>
            </w:pPr>
          </w:p>
          <w:p w14:paraId="6045457A" w14:textId="77777777" w:rsidR="00D06525" w:rsidRDefault="00D06525" w:rsidP="00273E6E">
            <w:pPr>
              <w:jc w:val="left"/>
            </w:pPr>
          </w:p>
        </w:tc>
      </w:tr>
      <w:tr w:rsidR="00D06525" w14:paraId="5A62E6E0" w14:textId="77777777" w:rsidTr="00D06525">
        <w:trPr>
          <w:tblHeader/>
        </w:trPr>
        <w:tc>
          <w:tcPr>
            <w:tcW w:w="9526" w:type="dxa"/>
            <w:tcBorders>
              <w:top w:val="nil"/>
              <w:bottom w:val="nil"/>
            </w:tcBorders>
            <w:vAlign w:val="center"/>
          </w:tcPr>
          <w:p w14:paraId="4D79F2C2" w14:textId="7F92B64B" w:rsidR="00D06525" w:rsidRDefault="004655D2" w:rsidP="00D06525">
            <w:pPr>
              <w:jc w:val="center"/>
            </w:pPr>
            <w:r w:rsidRPr="004655D2">
              <w:rPr>
                <w:noProof/>
                <w:lang w:eastAsia="en-GB"/>
              </w:rPr>
              <w:drawing>
                <wp:inline distT="0" distB="0" distL="0" distR="0" wp14:anchorId="3A8E794F" wp14:editId="68FA60BE">
                  <wp:extent cx="5675977" cy="4264820"/>
                  <wp:effectExtent l="0" t="0" r="1270" b="2540"/>
                  <wp:docPr id="3" name="Picture 3" descr="C:\msdokut\STANDARDIT\IHO\ENCWG\Drafting 4.0.2 after Mar2016\New picture originals 23mar2016\4.4g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msdokut\STANDARDIT\IHO\ENCWG\Drafting 4.0.2 after Mar2016\New picture originals 23mar2016\4.4g picture 2.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81630" cy="4269068"/>
                          </a:xfrm>
                          <a:prstGeom prst="rect">
                            <a:avLst/>
                          </a:prstGeom>
                          <a:noFill/>
                          <a:ln>
                            <a:noFill/>
                          </a:ln>
                        </pic:spPr>
                      </pic:pic>
                    </a:graphicData>
                  </a:graphic>
                </wp:inline>
              </w:drawing>
            </w:r>
          </w:p>
        </w:tc>
      </w:tr>
      <w:tr w:rsidR="00D06525" w14:paraId="73E1094E" w14:textId="77777777" w:rsidTr="00D06525">
        <w:trPr>
          <w:tblHeader/>
        </w:trPr>
        <w:tc>
          <w:tcPr>
            <w:tcW w:w="9526" w:type="dxa"/>
            <w:tcBorders>
              <w:top w:val="nil"/>
            </w:tcBorders>
            <w:vAlign w:val="center"/>
          </w:tcPr>
          <w:p w14:paraId="3E0F19D5" w14:textId="4E879DDB" w:rsidR="004955AC" w:rsidRPr="00A44E51" w:rsidRDefault="00D06525" w:rsidP="004955AC">
            <w:pPr>
              <w:jc w:val="left"/>
              <w:rPr>
                <w:b/>
                <w:i/>
              </w:rPr>
            </w:pPr>
            <w:r w:rsidRPr="00911F6B">
              <w:rPr>
                <w:i/>
              </w:rPr>
              <w:t xml:space="preserve">Example of Text GBIECTMP.TXT over cell </w:t>
            </w:r>
            <w:r w:rsidR="003B0268">
              <w:rPr>
                <w:i/>
              </w:rPr>
              <w:t>10100AA_X0000</w:t>
            </w:r>
            <w:r w:rsidRPr="00911F6B">
              <w:rPr>
                <w:i/>
              </w:rPr>
              <w:t>.000, Dusk palette</w:t>
            </w:r>
            <w:r w:rsidR="004955AC">
              <w:rPr>
                <w:i/>
              </w:rPr>
              <w:t xml:space="preserve"> </w:t>
            </w:r>
            <w:proofErr w:type="spellStart"/>
            <w:r w:rsidR="004955AC">
              <w:rPr>
                <w:b/>
                <w:i/>
              </w:rPr>
              <w:t>tbd</w:t>
            </w:r>
            <w:proofErr w:type="spellEnd"/>
          </w:p>
          <w:p w14:paraId="1F3FF685" w14:textId="06ECF7A0" w:rsidR="00D06525" w:rsidRPr="00911F6B" w:rsidRDefault="00D06525" w:rsidP="00273E6E">
            <w:pPr>
              <w:jc w:val="left"/>
              <w:rPr>
                <w:i/>
              </w:rPr>
            </w:pPr>
          </w:p>
        </w:tc>
      </w:tr>
    </w:tbl>
    <w:p w14:paraId="1B2EEFFF" w14:textId="77777777" w:rsidR="00D06525" w:rsidRDefault="00D06525" w:rsidP="00D0652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D06525" w14:paraId="5C987C30" w14:textId="77777777" w:rsidTr="00D06525">
        <w:trPr>
          <w:tblHeader/>
        </w:trPr>
        <w:tc>
          <w:tcPr>
            <w:tcW w:w="9526" w:type="dxa"/>
            <w:tcBorders>
              <w:bottom w:val="nil"/>
            </w:tcBorders>
            <w:vAlign w:val="center"/>
          </w:tcPr>
          <w:p w14:paraId="72B9CA72" w14:textId="70FB774C" w:rsidR="00D06525" w:rsidRDefault="004655D2" w:rsidP="00D06525">
            <w:pPr>
              <w:jc w:val="center"/>
            </w:pPr>
            <w:r w:rsidRPr="004655D2">
              <w:rPr>
                <w:noProof/>
                <w:lang w:eastAsia="en-GB"/>
              </w:rPr>
              <w:drawing>
                <wp:inline distT="0" distB="0" distL="0" distR="0" wp14:anchorId="55888ED4" wp14:editId="2C16971C">
                  <wp:extent cx="5725381" cy="4313171"/>
                  <wp:effectExtent l="0" t="0" r="8890" b="0"/>
                  <wp:docPr id="7" name="Picture 7" descr="C:\msdokut\STANDARDIT\IHO\ENCWG\Drafting 4.0.2 after Mar2016\New picture originals 23mar2016\4.4g pic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msdokut\STANDARDIT\IHO\ENCWG\Drafting 4.0.2 after Mar2016\New picture originals 23mar2016\4.4g picture 3.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7160" cy="4322045"/>
                          </a:xfrm>
                          <a:prstGeom prst="rect">
                            <a:avLst/>
                          </a:prstGeom>
                          <a:noFill/>
                          <a:ln>
                            <a:noFill/>
                          </a:ln>
                        </pic:spPr>
                      </pic:pic>
                    </a:graphicData>
                  </a:graphic>
                </wp:inline>
              </w:drawing>
            </w:r>
          </w:p>
        </w:tc>
      </w:tr>
      <w:tr w:rsidR="00D06525" w14:paraId="35835943" w14:textId="77777777" w:rsidTr="00D06525">
        <w:trPr>
          <w:tblHeader/>
        </w:trPr>
        <w:tc>
          <w:tcPr>
            <w:tcW w:w="9526" w:type="dxa"/>
            <w:tcBorders>
              <w:top w:val="nil"/>
            </w:tcBorders>
            <w:vAlign w:val="center"/>
          </w:tcPr>
          <w:p w14:paraId="24C616C8" w14:textId="30161516" w:rsidR="004955AC" w:rsidRPr="00A44E51" w:rsidRDefault="00D06525" w:rsidP="004955AC">
            <w:pPr>
              <w:jc w:val="left"/>
              <w:rPr>
                <w:b/>
                <w:i/>
              </w:rPr>
            </w:pPr>
            <w:r w:rsidRPr="00A358C9">
              <w:rPr>
                <w:i/>
              </w:rPr>
              <w:t>Example of Text</w:t>
            </w:r>
            <w:r w:rsidR="006B3BF3">
              <w:rPr>
                <w:i/>
              </w:rPr>
              <w:t xml:space="preserve"> 101AA00</w:t>
            </w:r>
            <w:r w:rsidRPr="00A358C9">
              <w:rPr>
                <w:i/>
              </w:rPr>
              <w:t xml:space="preserve">IECTMP.TXT over cell </w:t>
            </w:r>
            <w:r w:rsidR="003B0268">
              <w:rPr>
                <w:i/>
              </w:rPr>
              <w:t>10100AA_X0000</w:t>
            </w:r>
            <w:r w:rsidRPr="00A358C9">
              <w:rPr>
                <w:i/>
              </w:rPr>
              <w:t>.000, Night palette</w:t>
            </w:r>
            <w:r w:rsidR="004955AC">
              <w:rPr>
                <w:i/>
              </w:rPr>
              <w:t xml:space="preserve"> </w:t>
            </w:r>
            <w:proofErr w:type="spellStart"/>
            <w:r w:rsidR="004955AC">
              <w:rPr>
                <w:b/>
                <w:i/>
              </w:rPr>
              <w:t>tbd</w:t>
            </w:r>
            <w:proofErr w:type="spellEnd"/>
          </w:p>
          <w:p w14:paraId="60E1122E" w14:textId="4AB948D2" w:rsidR="00D06525" w:rsidRPr="00A358C9" w:rsidRDefault="00D06525" w:rsidP="00273E6E">
            <w:pPr>
              <w:jc w:val="left"/>
              <w:rPr>
                <w:i/>
              </w:rPr>
            </w:pPr>
          </w:p>
        </w:tc>
      </w:tr>
    </w:tbl>
    <w:p w14:paraId="0B041E0F" w14:textId="627287AC" w:rsidR="00AA4A2A" w:rsidRDefault="00AA4A2A" w:rsidP="00D06525"/>
    <w:p w14:paraId="5ECBAD6B" w14:textId="7F1382A0" w:rsidR="003E4D19" w:rsidRDefault="003E4D19">
      <w:pPr>
        <w:widowControl/>
        <w:spacing w:line="240" w:lineRule="auto"/>
        <w:jc w:val="left"/>
      </w:pPr>
      <w:r>
        <w:br w:type="page"/>
      </w:r>
    </w:p>
    <w:p w14:paraId="2A8742CA" w14:textId="77777777" w:rsidR="0060442C" w:rsidRDefault="0060442C" w:rsidP="00D06525">
      <w:pPr>
        <w:rPr>
          <w:ins w:id="9873" w:author="jonathan pritchard" w:date="2025-01-23T13:53:00Z" w16du:dateUtc="2025-01-23T13:53:00Z"/>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0449F" w14:paraId="5D2551A2" w14:textId="77777777" w:rsidTr="003E4D19">
        <w:trPr>
          <w:trHeight w:val="454"/>
          <w:tblHeader/>
        </w:trPr>
        <w:tc>
          <w:tcPr>
            <w:tcW w:w="2381" w:type="dxa"/>
            <w:shd w:val="clear" w:color="auto" w:fill="BFBFBF" w:themeFill="background1" w:themeFillShade="BF"/>
            <w:vAlign w:val="center"/>
          </w:tcPr>
          <w:p w14:paraId="78EEE018" w14:textId="77777777" w:rsidR="00C0449F" w:rsidRPr="004065B1" w:rsidRDefault="00C0449F" w:rsidP="00273E6E">
            <w:r w:rsidRPr="000A066E">
              <w:rPr>
                <w:b/>
              </w:rPr>
              <w:t>Test Reference</w:t>
            </w:r>
          </w:p>
        </w:tc>
        <w:tc>
          <w:tcPr>
            <w:tcW w:w="2381" w:type="dxa"/>
            <w:shd w:val="clear" w:color="auto" w:fill="FFFFFF" w:themeFill="background1"/>
            <w:vAlign w:val="center"/>
          </w:tcPr>
          <w:p w14:paraId="7F17F3AC" w14:textId="06347158" w:rsidR="00C0449F" w:rsidRPr="004065B1" w:rsidRDefault="00416AF5" w:rsidP="00273E6E">
            <w:proofErr w:type="spellStart"/>
            <w:r>
              <w:t>PictorialRepresentation</w:t>
            </w:r>
            <w:proofErr w:type="spellEnd"/>
          </w:p>
        </w:tc>
        <w:tc>
          <w:tcPr>
            <w:tcW w:w="2382" w:type="dxa"/>
            <w:shd w:val="clear" w:color="auto" w:fill="BFBFBF" w:themeFill="background1" w:themeFillShade="BF"/>
            <w:vAlign w:val="center"/>
          </w:tcPr>
          <w:p w14:paraId="54EC1088" w14:textId="77777777" w:rsidR="00C0449F" w:rsidRPr="004065B1" w:rsidRDefault="00C0449F" w:rsidP="00273E6E">
            <w:r w:rsidRPr="000A066E">
              <w:rPr>
                <w:b/>
              </w:rPr>
              <w:t>IHO Reference</w:t>
            </w:r>
          </w:p>
        </w:tc>
        <w:tc>
          <w:tcPr>
            <w:tcW w:w="2382" w:type="dxa"/>
            <w:shd w:val="clear" w:color="auto" w:fill="FFFFFF" w:themeFill="background1"/>
            <w:vAlign w:val="center"/>
          </w:tcPr>
          <w:p w14:paraId="4E0CD3C7" w14:textId="142C8FC8" w:rsidR="00C0449F" w:rsidRPr="003E4D19" w:rsidRDefault="00B10E10" w:rsidP="003E4D19">
            <w:pPr>
              <w:widowControl/>
              <w:spacing w:line="240" w:lineRule="auto"/>
              <w:rPr>
                <w:rFonts w:ascii="Calibri" w:hAnsi="Calibri" w:cs="Calibri"/>
                <w:snapToGrid/>
                <w:color w:val="000000"/>
                <w:sz w:val="22"/>
                <w:szCs w:val="22"/>
              </w:rPr>
            </w:pPr>
            <w:r>
              <w:rPr>
                <w:rFonts w:ascii="Calibri" w:hAnsi="Calibri" w:cs="Calibri"/>
                <w:color w:val="000000"/>
                <w:sz w:val="22"/>
                <w:szCs w:val="22"/>
              </w:rPr>
              <w:t xml:space="preserve">S-98 </w:t>
            </w:r>
            <w:r w:rsidR="009F4AAB">
              <w:rPr>
                <w:rFonts w:ascii="Calibri" w:hAnsi="Calibri" w:cs="Calibri"/>
                <w:color w:val="000000"/>
                <w:sz w:val="22"/>
                <w:szCs w:val="22"/>
              </w:rPr>
              <w:t>15.2.2</w:t>
            </w:r>
          </w:p>
        </w:tc>
      </w:tr>
      <w:tr w:rsidR="00C0449F" w14:paraId="1960A6C2" w14:textId="77777777" w:rsidTr="003E4D19">
        <w:trPr>
          <w:tblHeader/>
        </w:trPr>
        <w:tc>
          <w:tcPr>
            <w:tcW w:w="9526" w:type="dxa"/>
            <w:gridSpan w:val="4"/>
            <w:shd w:val="clear" w:color="auto" w:fill="BFBFBF" w:themeFill="background1" w:themeFillShade="BF"/>
            <w:vAlign w:val="center"/>
          </w:tcPr>
          <w:p w14:paraId="7BB9939B" w14:textId="77777777" w:rsidR="00C0449F" w:rsidRDefault="00C0449F" w:rsidP="00273E6E">
            <w:r w:rsidRPr="000A066E">
              <w:rPr>
                <w:b/>
              </w:rPr>
              <w:t>Test description</w:t>
            </w:r>
          </w:p>
        </w:tc>
      </w:tr>
      <w:tr w:rsidR="00C0449F" w14:paraId="50F1E7F2" w14:textId="77777777" w:rsidTr="004655D2">
        <w:trPr>
          <w:tblHeader/>
        </w:trPr>
        <w:tc>
          <w:tcPr>
            <w:tcW w:w="9526" w:type="dxa"/>
            <w:gridSpan w:val="4"/>
            <w:vAlign w:val="center"/>
          </w:tcPr>
          <w:p w14:paraId="2BEA2749" w14:textId="77777777" w:rsidR="00C0449F" w:rsidRPr="00A358C9" w:rsidRDefault="00C0449F" w:rsidP="00273E6E">
            <w:pPr>
              <w:rPr>
                <w:i/>
              </w:rPr>
            </w:pPr>
            <w:r w:rsidRPr="00A358C9">
              <w:rPr>
                <w:i/>
              </w:rPr>
              <w:t>Display of picture representation</w:t>
            </w:r>
          </w:p>
        </w:tc>
      </w:tr>
      <w:tr w:rsidR="00C0449F" w14:paraId="465B13AE" w14:textId="77777777" w:rsidTr="003E4D19">
        <w:trPr>
          <w:tblHeader/>
        </w:trPr>
        <w:tc>
          <w:tcPr>
            <w:tcW w:w="9526" w:type="dxa"/>
            <w:gridSpan w:val="4"/>
            <w:shd w:val="clear" w:color="auto" w:fill="BFBFBF" w:themeFill="background1" w:themeFillShade="BF"/>
            <w:vAlign w:val="center"/>
          </w:tcPr>
          <w:p w14:paraId="6B5C133E" w14:textId="77777777" w:rsidR="00C0449F" w:rsidRPr="004065B1" w:rsidRDefault="00C0449F" w:rsidP="00273E6E">
            <w:r w:rsidRPr="000A066E">
              <w:rPr>
                <w:b/>
              </w:rPr>
              <w:t>Setup</w:t>
            </w:r>
          </w:p>
        </w:tc>
      </w:tr>
      <w:tr w:rsidR="00C0449F" w14:paraId="66A4CB7F" w14:textId="77777777" w:rsidTr="004655D2">
        <w:trPr>
          <w:tblHeader/>
        </w:trPr>
        <w:tc>
          <w:tcPr>
            <w:tcW w:w="9526" w:type="dxa"/>
            <w:gridSpan w:val="4"/>
            <w:vAlign w:val="center"/>
          </w:tcPr>
          <w:p w14:paraId="2F0ED241" w14:textId="305720EB" w:rsidR="00C0449F" w:rsidRPr="00A358C9" w:rsidRDefault="00C0449F" w:rsidP="00273E6E">
            <w:pPr>
              <w:rPr>
                <w:i/>
              </w:rPr>
            </w:pPr>
            <w:r w:rsidRPr="00A358C9">
              <w:rPr>
                <w:i/>
              </w:rPr>
              <w:t xml:space="preserve">As for test </w:t>
            </w:r>
            <w:proofErr w:type="spellStart"/>
            <w:r w:rsidR="00416AF5">
              <w:rPr>
                <w:i/>
              </w:rPr>
              <w:t>FeatureInformation</w:t>
            </w:r>
            <w:proofErr w:type="spellEnd"/>
          </w:p>
        </w:tc>
      </w:tr>
      <w:tr w:rsidR="00C0449F" w14:paraId="6AB102FC" w14:textId="77777777" w:rsidTr="003E4D19">
        <w:trPr>
          <w:tblHeader/>
        </w:trPr>
        <w:tc>
          <w:tcPr>
            <w:tcW w:w="9526" w:type="dxa"/>
            <w:gridSpan w:val="4"/>
            <w:shd w:val="clear" w:color="auto" w:fill="BFBFBF" w:themeFill="background1" w:themeFillShade="BF"/>
            <w:vAlign w:val="center"/>
          </w:tcPr>
          <w:p w14:paraId="5B1FB6B4" w14:textId="77777777" w:rsidR="00C0449F" w:rsidRPr="004065B1" w:rsidRDefault="00C0449F" w:rsidP="00273E6E">
            <w:r w:rsidRPr="000A066E">
              <w:rPr>
                <w:b/>
              </w:rPr>
              <w:t>Action</w:t>
            </w:r>
          </w:p>
        </w:tc>
      </w:tr>
      <w:tr w:rsidR="00C0449F" w14:paraId="0C1B6D54" w14:textId="77777777" w:rsidTr="004655D2">
        <w:trPr>
          <w:tblHeader/>
        </w:trPr>
        <w:tc>
          <w:tcPr>
            <w:tcW w:w="9526" w:type="dxa"/>
            <w:gridSpan w:val="4"/>
            <w:vAlign w:val="center"/>
          </w:tcPr>
          <w:p w14:paraId="23CC7775" w14:textId="34C933C4" w:rsidR="00C0449F" w:rsidRPr="00A358C9" w:rsidRDefault="00C0449F" w:rsidP="00C0449F">
            <w:pPr>
              <w:rPr>
                <w:i/>
              </w:rPr>
            </w:pPr>
            <w:r w:rsidRPr="00A358C9">
              <w:rPr>
                <w:i/>
              </w:rPr>
              <w:t xml:space="preserve">1. Select an example of </w:t>
            </w:r>
            <w:r w:rsidR="00416AF5">
              <w:rPr>
                <w:i/>
              </w:rPr>
              <w:t xml:space="preserve">the attribute </w:t>
            </w:r>
            <w:proofErr w:type="spellStart"/>
            <w:r w:rsidR="00416AF5">
              <w:rPr>
                <w:i/>
              </w:rPr>
              <w:t>pictorialRepresentation</w:t>
            </w:r>
            <w:proofErr w:type="spellEnd"/>
          </w:p>
          <w:p w14:paraId="760F8B48" w14:textId="6CF7C57B" w:rsidR="00C0449F" w:rsidRPr="00A358C9" w:rsidRDefault="00C0449F" w:rsidP="00C0449F">
            <w:pPr>
              <w:rPr>
                <w:i/>
              </w:rPr>
            </w:pPr>
            <w:r w:rsidRPr="00A358C9">
              <w:rPr>
                <w:i/>
              </w:rPr>
              <w:t xml:space="preserve">1a. select landmark </w:t>
            </w:r>
            <w:r w:rsidR="002E1A67">
              <w:rPr>
                <w:i/>
              </w:rPr>
              <w:t>feature</w:t>
            </w:r>
            <w:r w:rsidRPr="00A358C9">
              <w:rPr>
                <w:i/>
              </w:rPr>
              <w:t xml:space="preserve"> at 32°31.95’S 60°54.34’E and select picture representation for display;</w:t>
            </w:r>
          </w:p>
          <w:p w14:paraId="4D5F49CF" w14:textId="14CBE5F1" w:rsidR="00C0449F" w:rsidRPr="00A358C9" w:rsidRDefault="00C0449F" w:rsidP="00C0449F">
            <w:pPr>
              <w:rPr>
                <w:i/>
              </w:rPr>
            </w:pPr>
            <w:r w:rsidRPr="00A358C9">
              <w:rPr>
                <w:i/>
              </w:rPr>
              <w:t xml:space="preserve">1b. select area </w:t>
            </w:r>
            <w:r w:rsidR="002E1A67">
              <w:rPr>
                <w:i/>
              </w:rPr>
              <w:t>feature</w:t>
            </w:r>
            <w:r w:rsidRPr="00A358C9">
              <w:rPr>
                <w:i/>
              </w:rPr>
              <w:t xml:space="preserve"> of 32°30.25’S 60°54.64’E with </w:t>
            </w:r>
            <w:proofErr w:type="spellStart"/>
            <w:r w:rsidR="00416AF5">
              <w:rPr>
                <w:i/>
              </w:rPr>
              <w:t>NauticalInformation</w:t>
            </w:r>
            <w:proofErr w:type="spellEnd"/>
            <w:r w:rsidRPr="00A358C9">
              <w:rPr>
                <w:i/>
              </w:rPr>
              <w:t xml:space="preserve"> and select picture representation for display;</w:t>
            </w:r>
          </w:p>
          <w:p w14:paraId="5B9F5F64" w14:textId="77777777" w:rsidR="00C0449F" w:rsidRPr="00A358C9" w:rsidRDefault="00C0449F" w:rsidP="00C0449F">
            <w:pPr>
              <w:rPr>
                <w:i/>
              </w:rPr>
            </w:pPr>
            <w:r w:rsidRPr="00A358C9">
              <w:rPr>
                <w:i/>
              </w:rPr>
              <w:t>2. Repeat step 1a and b for different light conditions (DAY, DUSK, NIGHT).</w:t>
            </w:r>
          </w:p>
        </w:tc>
      </w:tr>
      <w:tr w:rsidR="00C0449F" w14:paraId="46349339" w14:textId="77777777" w:rsidTr="003E4D19">
        <w:trPr>
          <w:tblHeader/>
        </w:trPr>
        <w:tc>
          <w:tcPr>
            <w:tcW w:w="9526" w:type="dxa"/>
            <w:gridSpan w:val="4"/>
            <w:shd w:val="clear" w:color="auto" w:fill="BFBFBF" w:themeFill="background1" w:themeFillShade="BF"/>
            <w:vAlign w:val="center"/>
          </w:tcPr>
          <w:p w14:paraId="133DD582" w14:textId="77777777" w:rsidR="00C0449F" w:rsidRPr="004065B1" w:rsidRDefault="00C0449F" w:rsidP="00273E6E">
            <w:r w:rsidRPr="000A066E">
              <w:rPr>
                <w:b/>
              </w:rPr>
              <w:t>Results</w:t>
            </w:r>
          </w:p>
        </w:tc>
      </w:tr>
      <w:tr w:rsidR="00C0449F" w14:paraId="7F1696FD" w14:textId="77777777" w:rsidTr="004655D2">
        <w:trPr>
          <w:tblHeader/>
        </w:trPr>
        <w:tc>
          <w:tcPr>
            <w:tcW w:w="9526" w:type="dxa"/>
            <w:gridSpan w:val="4"/>
            <w:vAlign w:val="center"/>
          </w:tcPr>
          <w:p w14:paraId="6A00D7FB" w14:textId="46FB3CE9" w:rsidR="00C0449F" w:rsidRPr="006B3BF3" w:rsidRDefault="00C0449F" w:rsidP="00C0449F">
            <w:pPr>
              <w:jc w:val="left"/>
              <w:rPr>
                <w:i/>
              </w:rPr>
            </w:pPr>
            <w:r w:rsidRPr="00A358C9">
              <w:rPr>
                <w:i/>
              </w:rPr>
              <w:t xml:space="preserve">1a. The picture </w:t>
            </w:r>
            <w:r w:rsidR="006B3BF3" w:rsidRPr="006B3BF3">
              <w:rPr>
                <w:i/>
              </w:rPr>
              <w:t>101AA00</w:t>
            </w:r>
            <w:r w:rsidRPr="00357E05">
              <w:rPr>
                <w:i/>
              </w:rPr>
              <w:t>TESTPC.TIF</w:t>
            </w:r>
            <w:r w:rsidRPr="006B3BF3">
              <w:rPr>
                <w:i/>
              </w:rPr>
              <w:t xml:space="preserve"> must be displayed;</w:t>
            </w:r>
          </w:p>
          <w:p w14:paraId="3D6AB610" w14:textId="2F5C8E03" w:rsidR="00C0449F" w:rsidRPr="00A358C9" w:rsidRDefault="00C0449F" w:rsidP="00C0449F">
            <w:pPr>
              <w:jc w:val="left"/>
              <w:rPr>
                <w:i/>
              </w:rPr>
            </w:pPr>
            <w:r w:rsidRPr="006B3BF3">
              <w:rPr>
                <w:i/>
              </w:rPr>
              <w:t xml:space="preserve">1b. The picture </w:t>
            </w:r>
            <w:r w:rsidR="006B3BF3" w:rsidRPr="006B3BF3">
              <w:rPr>
                <w:i/>
              </w:rPr>
              <w:t>101AA00</w:t>
            </w:r>
            <w:r w:rsidRPr="00357E05">
              <w:rPr>
                <w:i/>
              </w:rPr>
              <w:t>X4000T.TIF</w:t>
            </w:r>
            <w:r w:rsidRPr="006B3BF3">
              <w:rPr>
                <w:i/>
              </w:rPr>
              <w:t xml:space="preserve"> must be displayed;</w:t>
            </w:r>
          </w:p>
          <w:p w14:paraId="41D763A5" w14:textId="77777777" w:rsidR="00C0449F" w:rsidRPr="00A358C9" w:rsidRDefault="00C0449F" w:rsidP="00C0449F">
            <w:pPr>
              <w:jc w:val="left"/>
              <w:rPr>
                <w:i/>
              </w:rPr>
            </w:pPr>
            <w:r w:rsidRPr="00A358C9">
              <w:rPr>
                <w:i/>
              </w:rPr>
              <w:t>2. The pictures must be displayed as appropriate for the selected light condition (DAY, DUSK, NIGHT). It shall not affect the user’s night vision.</w:t>
            </w:r>
          </w:p>
        </w:tc>
      </w:tr>
      <w:tr w:rsidR="00C0449F" w14:paraId="6D0A9828" w14:textId="77777777" w:rsidTr="004655D2">
        <w:trPr>
          <w:tblHeader/>
        </w:trPr>
        <w:tc>
          <w:tcPr>
            <w:tcW w:w="9526" w:type="dxa"/>
            <w:gridSpan w:val="4"/>
            <w:tcBorders>
              <w:bottom w:val="nil"/>
            </w:tcBorders>
            <w:vAlign w:val="center"/>
          </w:tcPr>
          <w:p w14:paraId="20AB7740" w14:textId="25FB211C" w:rsidR="00C0449F" w:rsidRDefault="00445B9F" w:rsidP="00273E6E">
            <w:pPr>
              <w:jc w:val="center"/>
            </w:pPr>
            <w:r w:rsidRPr="00445B9F">
              <w:rPr>
                <w:noProof/>
                <w:lang w:eastAsia="en-GB"/>
              </w:rPr>
              <w:drawing>
                <wp:inline distT="0" distB="0" distL="0" distR="0" wp14:anchorId="470A513C" wp14:editId="011664F0">
                  <wp:extent cx="5793295" cy="5900755"/>
                  <wp:effectExtent l="0" t="0" r="0" b="5080"/>
                  <wp:docPr id="55" name="Picture 55" descr="C:\msdokut\STANDARDIT\IHO\S64\Work 2016\Review Aug2016\New picture originals 16aug2016\4.4h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msdokut\STANDARDIT\IHO\S64\Work 2016\Review Aug2016\New picture originals 16aug2016\4.4h picture 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801289" cy="5908897"/>
                          </a:xfrm>
                          <a:prstGeom prst="rect">
                            <a:avLst/>
                          </a:prstGeom>
                          <a:noFill/>
                          <a:ln>
                            <a:noFill/>
                          </a:ln>
                        </pic:spPr>
                      </pic:pic>
                    </a:graphicData>
                  </a:graphic>
                </wp:inline>
              </w:drawing>
            </w:r>
          </w:p>
        </w:tc>
      </w:tr>
      <w:tr w:rsidR="00C0449F" w14:paraId="17419F05" w14:textId="77777777" w:rsidTr="004655D2">
        <w:trPr>
          <w:tblHeader/>
        </w:trPr>
        <w:tc>
          <w:tcPr>
            <w:tcW w:w="9526" w:type="dxa"/>
            <w:gridSpan w:val="4"/>
            <w:tcBorders>
              <w:top w:val="nil"/>
            </w:tcBorders>
            <w:vAlign w:val="center"/>
          </w:tcPr>
          <w:p w14:paraId="3BB701E5" w14:textId="0BEA52E3" w:rsidR="004955AC" w:rsidRPr="00A44E51" w:rsidRDefault="00C0449F" w:rsidP="004955AC">
            <w:pPr>
              <w:jc w:val="left"/>
              <w:rPr>
                <w:b/>
                <w:i/>
              </w:rPr>
            </w:pPr>
            <w:r w:rsidRPr="00A358C9">
              <w:rPr>
                <w:i/>
              </w:rPr>
              <w:t xml:space="preserve">Example of Picture </w:t>
            </w:r>
            <w:r w:rsidR="006B3BF3" w:rsidRPr="006B3BF3">
              <w:rPr>
                <w:i/>
              </w:rPr>
              <w:t>101AA00</w:t>
            </w:r>
            <w:r w:rsidRPr="00357E05">
              <w:rPr>
                <w:i/>
              </w:rPr>
              <w:t>TESTPC.TIF</w:t>
            </w:r>
            <w:r w:rsidRPr="00A358C9">
              <w:rPr>
                <w:i/>
              </w:rPr>
              <w:t xml:space="preserve"> over cell </w:t>
            </w:r>
            <w:r w:rsidR="003B0268">
              <w:rPr>
                <w:i/>
              </w:rPr>
              <w:t>10100AA_X0000</w:t>
            </w:r>
            <w:r w:rsidRPr="00A358C9">
              <w:rPr>
                <w:i/>
              </w:rPr>
              <w:t>.000, Day palette</w:t>
            </w:r>
            <w:r w:rsidR="004955AC">
              <w:rPr>
                <w:i/>
              </w:rPr>
              <w:t xml:space="preserve"> </w:t>
            </w:r>
            <w:proofErr w:type="spellStart"/>
            <w:r w:rsidR="004955AC">
              <w:rPr>
                <w:b/>
                <w:i/>
              </w:rPr>
              <w:t>tbd</w:t>
            </w:r>
            <w:proofErr w:type="spellEnd"/>
          </w:p>
          <w:p w14:paraId="4A7C226D" w14:textId="02F9E8EE" w:rsidR="00C0449F" w:rsidRPr="00A358C9" w:rsidRDefault="00C0449F" w:rsidP="00273E6E">
            <w:pPr>
              <w:jc w:val="left"/>
              <w:rPr>
                <w:i/>
              </w:rPr>
            </w:pPr>
          </w:p>
        </w:tc>
      </w:tr>
    </w:tbl>
    <w:p w14:paraId="4B7E3A1D" w14:textId="77777777" w:rsidR="00C0449F" w:rsidRDefault="00C0449F" w:rsidP="00C0449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C0449F" w14:paraId="3AFEA52F" w14:textId="77777777" w:rsidTr="00273E6E">
        <w:trPr>
          <w:tblHeader/>
        </w:trPr>
        <w:tc>
          <w:tcPr>
            <w:tcW w:w="9526" w:type="dxa"/>
            <w:tcBorders>
              <w:bottom w:val="nil"/>
            </w:tcBorders>
            <w:vAlign w:val="center"/>
          </w:tcPr>
          <w:p w14:paraId="44884653" w14:textId="362EC06D" w:rsidR="00C0449F" w:rsidRDefault="00445B9F" w:rsidP="00273E6E">
            <w:pPr>
              <w:jc w:val="center"/>
            </w:pPr>
            <w:r w:rsidRPr="00445B9F">
              <w:rPr>
                <w:noProof/>
                <w:lang w:eastAsia="en-GB"/>
              </w:rPr>
              <w:lastRenderedPageBreak/>
              <w:drawing>
                <wp:inline distT="0" distB="0" distL="0" distR="0" wp14:anchorId="61870924" wp14:editId="477BD6D8">
                  <wp:extent cx="5841564" cy="5797022"/>
                  <wp:effectExtent l="0" t="0" r="6985" b="0"/>
                  <wp:docPr id="56" name="Picture 56" descr="C:\msdokut\STANDARDIT\IHO\S64\Work 2016\Review Aug2016\New picture originals 16aug2016\4.4h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msdokut\STANDARDIT\IHO\S64\Work 2016\Review Aug2016\New picture originals 16aug2016\4.4h picture 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850095" cy="5805488"/>
                          </a:xfrm>
                          <a:prstGeom prst="rect">
                            <a:avLst/>
                          </a:prstGeom>
                          <a:noFill/>
                          <a:ln>
                            <a:noFill/>
                          </a:ln>
                        </pic:spPr>
                      </pic:pic>
                    </a:graphicData>
                  </a:graphic>
                </wp:inline>
              </w:drawing>
            </w:r>
          </w:p>
        </w:tc>
      </w:tr>
      <w:tr w:rsidR="00C0449F" w14:paraId="5321B6BF" w14:textId="77777777" w:rsidTr="00273E6E">
        <w:trPr>
          <w:tblHeader/>
        </w:trPr>
        <w:tc>
          <w:tcPr>
            <w:tcW w:w="9526" w:type="dxa"/>
            <w:tcBorders>
              <w:top w:val="nil"/>
            </w:tcBorders>
            <w:vAlign w:val="center"/>
          </w:tcPr>
          <w:p w14:paraId="244B54A4" w14:textId="7245074E" w:rsidR="004955AC" w:rsidRPr="00A44E51" w:rsidRDefault="00C0449F" w:rsidP="004955AC">
            <w:pPr>
              <w:jc w:val="left"/>
              <w:rPr>
                <w:b/>
                <w:i/>
              </w:rPr>
            </w:pPr>
            <w:r w:rsidRPr="00A358C9">
              <w:rPr>
                <w:i/>
              </w:rPr>
              <w:t xml:space="preserve">Example of Picture </w:t>
            </w:r>
            <w:r w:rsidR="006B3BF3" w:rsidRPr="006B3BF3">
              <w:rPr>
                <w:i/>
              </w:rPr>
              <w:t>101AA00</w:t>
            </w:r>
            <w:r w:rsidRPr="00357E05">
              <w:rPr>
                <w:i/>
              </w:rPr>
              <w:t>TESTPC.TIF</w:t>
            </w:r>
            <w:r w:rsidRPr="006B3BF3">
              <w:rPr>
                <w:i/>
              </w:rPr>
              <w:t xml:space="preserve"> over</w:t>
            </w:r>
            <w:r w:rsidRPr="00A358C9">
              <w:rPr>
                <w:i/>
              </w:rPr>
              <w:t xml:space="preserve"> cell </w:t>
            </w:r>
            <w:r w:rsidR="003B0268">
              <w:rPr>
                <w:i/>
              </w:rPr>
              <w:t>10100AA_X0000</w:t>
            </w:r>
            <w:r w:rsidRPr="00A358C9">
              <w:rPr>
                <w:i/>
              </w:rPr>
              <w:t>.000, Dusk palette</w:t>
            </w:r>
            <w:r w:rsidR="004955AC">
              <w:rPr>
                <w:i/>
              </w:rPr>
              <w:t xml:space="preserve"> </w:t>
            </w:r>
            <w:proofErr w:type="spellStart"/>
            <w:r w:rsidR="004955AC">
              <w:rPr>
                <w:b/>
                <w:i/>
              </w:rPr>
              <w:t>tbd</w:t>
            </w:r>
            <w:proofErr w:type="spellEnd"/>
          </w:p>
          <w:p w14:paraId="5613DD68" w14:textId="12F9D96B" w:rsidR="00C0449F" w:rsidRPr="00A358C9" w:rsidRDefault="00C0449F" w:rsidP="00273E6E">
            <w:pPr>
              <w:jc w:val="left"/>
              <w:rPr>
                <w:i/>
              </w:rPr>
            </w:pPr>
          </w:p>
        </w:tc>
      </w:tr>
    </w:tbl>
    <w:p w14:paraId="4F6CA0AB" w14:textId="77777777" w:rsidR="00C0449F" w:rsidRDefault="00C0449F" w:rsidP="00C0449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C0449F" w14:paraId="1AAB39A4" w14:textId="77777777" w:rsidTr="00273E6E">
        <w:trPr>
          <w:tblHeader/>
        </w:trPr>
        <w:tc>
          <w:tcPr>
            <w:tcW w:w="9526" w:type="dxa"/>
            <w:tcBorders>
              <w:bottom w:val="nil"/>
            </w:tcBorders>
            <w:vAlign w:val="center"/>
          </w:tcPr>
          <w:p w14:paraId="155C8D73" w14:textId="14B52837" w:rsidR="00C0449F" w:rsidRDefault="00445B9F" w:rsidP="00273E6E">
            <w:pPr>
              <w:jc w:val="center"/>
            </w:pPr>
            <w:r w:rsidRPr="00445B9F">
              <w:rPr>
                <w:noProof/>
                <w:lang w:eastAsia="en-GB"/>
              </w:rPr>
              <w:lastRenderedPageBreak/>
              <w:drawing>
                <wp:inline distT="0" distB="0" distL="0" distR="0" wp14:anchorId="7092D847" wp14:editId="500094D1">
                  <wp:extent cx="5901393" cy="5909333"/>
                  <wp:effectExtent l="0" t="0" r="4445" b="0"/>
                  <wp:docPr id="57" name="Picture 57" descr="C:\msdokut\STANDARDIT\IHO\S64\Work 2016\Review Aug2016\New picture originals 16aug2016\4.4h pic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msdokut\STANDARDIT\IHO\S64\Work 2016\Review Aug2016\New picture originals 16aug2016\4.4h picture 3.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07786" cy="5915735"/>
                          </a:xfrm>
                          <a:prstGeom prst="rect">
                            <a:avLst/>
                          </a:prstGeom>
                          <a:noFill/>
                          <a:ln>
                            <a:noFill/>
                          </a:ln>
                        </pic:spPr>
                      </pic:pic>
                    </a:graphicData>
                  </a:graphic>
                </wp:inline>
              </w:drawing>
            </w:r>
          </w:p>
        </w:tc>
      </w:tr>
      <w:tr w:rsidR="00C0449F" w14:paraId="603E1B8B" w14:textId="77777777" w:rsidTr="00273E6E">
        <w:trPr>
          <w:tblHeader/>
        </w:trPr>
        <w:tc>
          <w:tcPr>
            <w:tcW w:w="9526" w:type="dxa"/>
            <w:tcBorders>
              <w:top w:val="nil"/>
            </w:tcBorders>
            <w:vAlign w:val="center"/>
          </w:tcPr>
          <w:p w14:paraId="565368B2" w14:textId="040CF517" w:rsidR="004955AC" w:rsidRPr="00A44E51" w:rsidRDefault="00C0449F" w:rsidP="004955AC">
            <w:pPr>
              <w:jc w:val="left"/>
              <w:rPr>
                <w:b/>
                <w:i/>
              </w:rPr>
            </w:pPr>
            <w:r w:rsidRPr="00A358C9">
              <w:rPr>
                <w:i/>
              </w:rPr>
              <w:t xml:space="preserve">Example of Picture </w:t>
            </w:r>
            <w:r w:rsidR="006B3BF3" w:rsidRPr="006B3BF3">
              <w:rPr>
                <w:i/>
              </w:rPr>
              <w:t>101AA00</w:t>
            </w:r>
            <w:r w:rsidRPr="00357E05">
              <w:rPr>
                <w:i/>
              </w:rPr>
              <w:t>TESTPC.TIF</w:t>
            </w:r>
            <w:r w:rsidRPr="006B3BF3">
              <w:rPr>
                <w:i/>
              </w:rPr>
              <w:t xml:space="preserve"> over</w:t>
            </w:r>
            <w:r w:rsidRPr="00A358C9">
              <w:rPr>
                <w:i/>
              </w:rPr>
              <w:t xml:space="preserve"> cell </w:t>
            </w:r>
            <w:r w:rsidR="003B0268">
              <w:rPr>
                <w:i/>
              </w:rPr>
              <w:t>10100AA_X0000</w:t>
            </w:r>
            <w:r w:rsidRPr="00A358C9">
              <w:rPr>
                <w:i/>
              </w:rPr>
              <w:t>.000, Night palette</w:t>
            </w:r>
            <w:r w:rsidR="004955AC">
              <w:rPr>
                <w:b/>
                <w:i/>
              </w:rPr>
              <w:t xml:space="preserve"> </w:t>
            </w:r>
            <w:proofErr w:type="spellStart"/>
            <w:r w:rsidR="004955AC">
              <w:rPr>
                <w:b/>
                <w:i/>
              </w:rPr>
              <w:t>tbd</w:t>
            </w:r>
            <w:proofErr w:type="spellEnd"/>
          </w:p>
          <w:p w14:paraId="35CEF948" w14:textId="1C2591C8" w:rsidR="00C0449F" w:rsidRPr="00A358C9" w:rsidRDefault="00C0449F" w:rsidP="00273E6E">
            <w:pPr>
              <w:jc w:val="left"/>
              <w:rPr>
                <w:i/>
              </w:rPr>
            </w:pPr>
          </w:p>
        </w:tc>
      </w:tr>
    </w:tbl>
    <w:p w14:paraId="49B37BE9" w14:textId="77777777" w:rsidR="00C0449F" w:rsidRDefault="00C0449F" w:rsidP="00C0449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66"/>
      </w:tblGrid>
      <w:tr w:rsidR="00C0449F" w14:paraId="393A977A" w14:textId="77777777" w:rsidTr="00273E6E">
        <w:trPr>
          <w:tblHeader/>
        </w:trPr>
        <w:tc>
          <w:tcPr>
            <w:tcW w:w="9526" w:type="dxa"/>
            <w:tcBorders>
              <w:bottom w:val="nil"/>
            </w:tcBorders>
            <w:vAlign w:val="center"/>
          </w:tcPr>
          <w:p w14:paraId="05A58060" w14:textId="50B019A7" w:rsidR="00C0449F" w:rsidRDefault="00445B9F" w:rsidP="00273E6E">
            <w:pPr>
              <w:jc w:val="center"/>
            </w:pPr>
            <w:r w:rsidRPr="00445B9F">
              <w:rPr>
                <w:noProof/>
                <w:lang w:eastAsia="en-GB"/>
              </w:rPr>
              <w:lastRenderedPageBreak/>
              <w:drawing>
                <wp:inline distT="0" distB="0" distL="0" distR="0" wp14:anchorId="2B077012" wp14:editId="45A219F1">
                  <wp:extent cx="5995190" cy="5443399"/>
                  <wp:effectExtent l="0" t="0" r="5715" b="5080"/>
                  <wp:docPr id="58" name="Picture 58" descr="C:\msdokut\STANDARDIT\IHO\S64\Work 2016\Review Aug2016\New picture originals 16aug2016\4.4h pictur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msdokut\STANDARDIT\IHO\S64\Work 2016\Review Aug2016\New picture originals 16aug2016\4.4h picture 4.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000492" cy="5448213"/>
                          </a:xfrm>
                          <a:prstGeom prst="rect">
                            <a:avLst/>
                          </a:prstGeom>
                          <a:noFill/>
                          <a:ln>
                            <a:noFill/>
                          </a:ln>
                        </pic:spPr>
                      </pic:pic>
                    </a:graphicData>
                  </a:graphic>
                </wp:inline>
              </w:drawing>
            </w:r>
          </w:p>
        </w:tc>
      </w:tr>
      <w:tr w:rsidR="00C0449F" w14:paraId="6B1B3FE5" w14:textId="77777777" w:rsidTr="00273E6E">
        <w:trPr>
          <w:tblHeader/>
        </w:trPr>
        <w:tc>
          <w:tcPr>
            <w:tcW w:w="9526" w:type="dxa"/>
            <w:tcBorders>
              <w:top w:val="nil"/>
            </w:tcBorders>
            <w:vAlign w:val="center"/>
          </w:tcPr>
          <w:p w14:paraId="29C07F57" w14:textId="61759574" w:rsidR="004955AC" w:rsidRPr="00A44E51" w:rsidRDefault="00C0449F" w:rsidP="004955AC">
            <w:pPr>
              <w:jc w:val="left"/>
              <w:rPr>
                <w:b/>
                <w:i/>
              </w:rPr>
            </w:pPr>
            <w:r w:rsidRPr="00A358C9">
              <w:rPr>
                <w:i/>
              </w:rPr>
              <w:t xml:space="preserve">Example of Picture </w:t>
            </w:r>
            <w:r w:rsidR="006B3BF3">
              <w:rPr>
                <w:i/>
              </w:rPr>
              <w:t>101AA00</w:t>
            </w:r>
            <w:r w:rsidRPr="00A358C9">
              <w:rPr>
                <w:i/>
              </w:rPr>
              <w:t xml:space="preserve">X4000T.TIF over cell </w:t>
            </w:r>
            <w:r w:rsidR="003B0268">
              <w:rPr>
                <w:i/>
              </w:rPr>
              <w:t>10100AA_X0000</w:t>
            </w:r>
            <w:r w:rsidRPr="00A358C9">
              <w:rPr>
                <w:i/>
              </w:rPr>
              <w:t>.000, Day palette</w:t>
            </w:r>
            <w:r w:rsidR="004955AC">
              <w:rPr>
                <w:b/>
                <w:i/>
              </w:rPr>
              <w:t xml:space="preserve"> </w:t>
            </w:r>
            <w:proofErr w:type="spellStart"/>
            <w:r w:rsidR="004955AC">
              <w:rPr>
                <w:b/>
                <w:i/>
              </w:rPr>
              <w:t>tbd</w:t>
            </w:r>
            <w:proofErr w:type="spellEnd"/>
          </w:p>
          <w:p w14:paraId="17D1EA6E" w14:textId="140C1E6E" w:rsidR="00C0449F" w:rsidRPr="00A358C9" w:rsidRDefault="00C0449F" w:rsidP="00273E6E">
            <w:pPr>
              <w:jc w:val="left"/>
              <w:rPr>
                <w:i/>
              </w:rPr>
            </w:pPr>
          </w:p>
        </w:tc>
      </w:tr>
    </w:tbl>
    <w:p w14:paraId="0F6F2E67" w14:textId="77777777" w:rsidR="00C0449F" w:rsidRDefault="00C0449F" w:rsidP="00CF2F67"/>
    <w:p w14:paraId="3753E2C9" w14:textId="77777777" w:rsidR="00CF2F67" w:rsidRDefault="008E4368" w:rsidP="00E30B8F">
      <w:pPr>
        <w:pStyle w:val="Heading2"/>
      </w:pPr>
      <w:r>
        <w:br w:type="page"/>
      </w:r>
      <w:bookmarkStart w:id="9874" w:name="_Toc189647905"/>
      <w:r w:rsidR="00CF2F67">
        <w:lastRenderedPageBreak/>
        <w:t>Radar and Plotting Information</w:t>
      </w:r>
      <w:bookmarkEnd w:id="9874"/>
    </w:p>
    <w:p w14:paraId="283009CB" w14:textId="52FEDCFB" w:rsidR="00E6163D" w:rsidRDefault="00E6163D" w:rsidP="00E6163D">
      <w:pPr>
        <w:rPr>
          <w:ins w:id="9875" w:author="jonathan pritchard" w:date="2025-01-23T13:53:00Z" w16du:dateUtc="2025-01-23T13:53:00Z"/>
        </w:rPr>
      </w:pPr>
      <w:r w:rsidRPr="00E6163D">
        <w:t>Where the capability for displaying radar</w:t>
      </w:r>
      <w:r w:rsidR="000403E1">
        <w:t xml:space="preserve"> or</w:t>
      </w:r>
      <w:r w:rsidR="002B39B2">
        <w:t xml:space="preserve"> </w:t>
      </w:r>
      <w:r w:rsidRPr="00E6163D">
        <w:t>radar tracks is provided, in addition to the requirements of IEC 62288 for radar displays and presentation of target information, perform the following:</w:t>
      </w:r>
    </w:p>
    <w:p w14:paraId="78D3E704" w14:textId="77777777" w:rsidR="00E2786A" w:rsidRDefault="00E2786A" w:rsidP="00E6163D">
      <w:pPr>
        <w:rPr>
          <w:ins w:id="9876" w:author="jonathan pritchard" w:date="2025-01-23T13:53:00Z" w16du:dateUtc="2025-01-23T13:53:00Z"/>
        </w:rPr>
      </w:pPr>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E2786A" w:rsidRPr="00340B0D" w14:paraId="4227EB4E" w14:textId="77777777" w:rsidTr="00541D1A">
        <w:trPr>
          <w:trHeight w:val="416"/>
          <w:ins w:id="9877" w:author="jonathan pritchard" w:date="2025-01-23T13:53:00Z"/>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209B3C62" w14:textId="77777777" w:rsidR="00E2786A" w:rsidRPr="00340B0D" w:rsidRDefault="00E2786A" w:rsidP="00541D1A">
            <w:pPr>
              <w:jc w:val="center"/>
              <w:rPr>
                <w:ins w:id="9878" w:author="jonathan pritchard" w:date="2025-01-23T13:53:00Z" w16du:dateUtc="2025-01-23T13:53:00Z"/>
                <w:rFonts w:cs="Arial"/>
                <w:b/>
                <w:bCs/>
                <w:sz w:val="18"/>
                <w:szCs w:val="18"/>
              </w:rPr>
            </w:pPr>
            <w:ins w:id="9879" w:author="jonathan pritchard" w:date="2025-01-23T13:53:00Z" w16du:dateUtc="2025-01-23T13:53:00Z">
              <w:r w:rsidRPr="00340B0D">
                <w:rPr>
                  <w:rFonts w:cs="Arial"/>
                  <w:b/>
                  <w:bCs/>
                  <w:sz w:val="18"/>
                  <w:szCs w:val="18"/>
                </w:rPr>
                <w:t>Test Reference</w:t>
              </w:r>
            </w:ins>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7E683C90" w14:textId="0CC9F217" w:rsidR="00E2786A" w:rsidRPr="00C87169" w:rsidRDefault="003E4D19" w:rsidP="00541D1A">
            <w:pPr>
              <w:jc w:val="center"/>
              <w:rPr>
                <w:ins w:id="9880" w:author="jonathan pritchard" w:date="2025-01-23T13:53:00Z" w16du:dateUtc="2025-01-23T13:53:00Z"/>
                <w:rFonts w:cs="Arial"/>
                <w:bCs/>
              </w:rPr>
            </w:pPr>
            <w:proofErr w:type="spellStart"/>
            <w:r>
              <w:t>RadarOverlay</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7FE84CA8" w14:textId="77777777" w:rsidR="00E2786A" w:rsidRPr="00340B0D" w:rsidRDefault="00E2786A" w:rsidP="00541D1A">
            <w:pPr>
              <w:jc w:val="center"/>
              <w:rPr>
                <w:ins w:id="9881" w:author="jonathan pritchard" w:date="2025-01-23T13:53:00Z" w16du:dateUtc="2025-01-23T13:53:00Z"/>
                <w:rFonts w:cs="Arial"/>
                <w:b/>
                <w:bCs/>
                <w:sz w:val="18"/>
                <w:szCs w:val="18"/>
              </w:rPr>
            </w:pPr>
            <w:ins w:id="9882" w:author="jonathan pritchard" w:date="2025-01-23T13:53:00Z" w16du:dateUtc="2025-01-23T13:53: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0DD1BC0D" w14:textId="559607DA" w:rsidR="00E2786A" w:rsidRPr="003E4D19" w:rsidRDefault="003E4D19" w:rsidP="003E4D19">
            <w:pPr>
              <w:widowControl/>
              <w:spacing w:line="240" w:lineRule="auto"/>
              <w:rPr>
                <w:ins w:id="9883" w:author="jonathan pritchard" w:date="2025-01-23T13:53:00Z" w16du:dateUtc="2025-01-23T13:53:00Z"/>
                <w:rFonts w:ascii="Calibri" w:hAnsi="Calibri" w:cs="Calibri"/>
                <w:snapToGrid/>
                <w:color w:val="000000"/>
                <w:sz w:val="22"/>
                <w:szCs w:val="22"/>
              </w:rPr>
            </w:pPr>
            <w:r>
              <w:rPr>
                <w:rFonts w:ascii="Calibri" w:hAnsi="Calibri" w:cs="Calibri"/>
                <w:color w:val="000000"/>
                <w:sz w:val="22"/>
                <w:szCs w:val="22"/>
              </w:rPr>
              <w:t xml:space="preserve">S-98 </w:t>
            </w:r>
            <w:r w:rsidR="009F4AAB">
              <w:rPr>
                <w:rFonts w:ascii="Calibri" w:hAnsi="Calibri" w:cs="Calibri"/>
                <w:color w:val="000000"/>
                <w:sz w:val="22"/>
                <w:szCs w:val="22"/>
              </w:rPr>
              <w:t>9.2</w:t>
            </w:r>
          </w:p>
        </w:tc>
      </w:tr>
      <w:tr w:rsidR="00E2786A" w:rsidRPr="00340B0D" w14:paraId="56C04FFA" w14:textId="77777777" w:rsidTr="00541D1A">
        <w:trPr>
          <w:ins w:id="9884" w:author="jonathan pritchard" w:date="2025-01-23T13:53: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07AEC1A" w14:textId="77777777" w:rsidR="00E2786A" w:rsidRPr="00340B0D" w:rsidRDefault="00E2786A" w:rsidP="00541D1A">
            <w:pPr>
              <w:rPr>
                <w:ins w:id="9885" w:author="jonathan pritchard" w:date="2025-01-23T13:53:00Z" w16du:dateUtc="2025-01-23T13:53:00Z"/>
                <w:rFonts w:cs="Arial"/>
                <w:b/>
                <w:bCs/>
                <w:sz w:val="18"/>
                <w:szCs w:val="18"/>
              </w:rPr>
            </w:pPr>
            <w:ins w:id="9886" w:author="jonathan pritchard" w:date="2025-01-23T13:53:00Z" w16du:dateUtc="2025-01-23T13:53:00Z">
              <w:r w:rsidRPr="00340B0D">
                <w:rPr>
                  <w:rFonts w:cs="Arial"/>
                  <w:b/>
                  <w:bCs/>
                  <w:sz w:val="18"/>
                  <w:szCs w:val="18"/>
                </w:rPr>
                <w:t>Test Description</w:t>
              </w:r>
            </w:ins>
          </w:p>
        </w:tc>
      </w:tr>
      <w:tr w:rsidR="00E2786A" w:rsidRPr="00340B0D" w14:paraId="7F1E96D3" w14:textId="77777777" w:rsidTr="00541D1A">
        <w:trPr>
          <w:ins w:id="9887" w:author="jonathan pritchard" w:date="2025-01-23T13:53: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2AC8FBF1" w14:textId="77777777" w:rsidR="00E2786A" w:rsidRDefault="00E2786A" w:rsidP="00541D1A">
            <w:pPr>
              <w:rPr>
                <w:rFonts w:cs="Arial"/>
                <w:i/>
              </w:rPr>
            </w:pPr>
          </w:p>
          <w:p w14:paraId="25140757" w14:textId="0C6A611C" w:rsidR="003E4D19" w:rsidRPr="009C22F4" w:rsidRDefault="003E4D19" w:rsidP="00541D1A">
            <w:pPr>
              <w:rPr>
                <w:ins w:id="9888" w:author="jonathan pritchard" w:date="2025-01-23T13:53:00Z" w16du:dateUtc="2025-01-23T13:53:00Z"/>
                <w:rFonts w:cs="Arial"/>
                <w:i/>
              </w:rPr>
            </w:pPr>
            <w:r w:rsidRPr="00A358C9">
              <w:rPr>
                <w:i/>
              </w:rPr>
              <w:t xml:space="preserve">Display of Radar overlays </w:t>
            </w:r>
            <w:r w:rsidRPr="006B3BF3">
              <w:rPr>
                <w:i/>
              </w:rPr>
              <w:t xml:space="preserve">with </w:t>
            </w:r>
            <w:r>
              <w:rPr>
                <w:i/>
              </w:rPr>
              <w:t>System Database</w:t>
            </w:r>
            <w:r w:rsidRPr="00A358C9">
              <w:rPr>
                <w:i/>
              </w:rPr>
              <w:t xml:space="preserve"> information</w:t>
            </w:r>
          </w:p>
          <w:p w14:paraId="7B762962" w14:textId="77777777" w:rsidR="00E2786A" w:rsidRPr="009C22F4" w:rsidRDefault="00E2786A" w:rsidP="00541D1A">
            <w:pPr>
              <w:rPr>
                <w:ins w:id="9889" w:author="jonathan pritchard" w:date="2025-01-23T13:53:00Z" w16du:dateUtc="2025-01-23T13:53:00Z"/>
                <w:rFonts w:cs="Arial"/>
                <w:i/>
              </w:rPr>
            </w:pPr>
          </w:p>
        </w:tc>
      </w:tr>
      <w:tr w:rsidR="00E2786A" w:rsidRPr="00340B0D" w14:paraId="65D8637A" w14:textId="77777777" w:rsidTr="00541D1A">
        <w:trPr>
          <w:ins w:id="9890" w:author="jonathan pritchard" w:date="2025-01-23T13:53: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38D112A" w14:textId="77777777" w:rsidR="00E2786A" w:rsidRPr="00340B0D" w:rsidRDefault="00E2786A" w:rsidP="00541D1A">
            <w:pPr>
              <w:jc w:val="center"/>
              <w:rPr>
                <w:ins w:id="9891" w:author="jonathan pritchard" w:date="2025-01-23T13:53:00Z" w16du:dateUtc="2025-01-23T13:53:00Z"/>
                <w:rFonts w:cs="Arial"/>
                <w:b/>
                <w:bCs/>
                <w:sz w:val="18"/>
                <w:szCs w:val="18"/>
              </w:rPr>
            </w:pPr>
            <w:ins w:id="9892" w:author="jonathan pritchard" w:date="2025-01-23T13:53:00Z" w16du:dateUtc="2025-01-23T13:53:00Z">
              <w:r w:rsidRPr="00340B0D">
                <w:rPr>
                  <w:rFonts w:cs="Arial"/>
                  <w:b/>
                  <w:bCs/>
                  <w:sz w:val="18"/>
                  <w:szCs w:val="18"/>
                </w:rPr>
                <w:t>Loaded Data</w:t>
              </w:r>
            </w:ins>
          </w:p>
        </w:tc>
      </w:tr>
      <w:tr w:rsidR="00E2786A" w:rsidRPr="00340B0D" w14:paraId="274E0D22" w14:textId="77777777" w:rsidTr="00541D1A">
        <w:trPr>
          <w:ins w:id="9893" w:author="jonathan pritchard" w:date="2025-01-23T13:53:00Z"/>
        </w:trPr>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96D3CC0" w14:textId="77777777" w:rsidR="00E2786A" w:rsidRPr="00340B0D" w:rsidRDefault="00E2786A" w:rsidP="00541D1A">
            <w:pPr>
              <w:jc w:val="center"/>
              <w:rPr>
                <w:ins w:id="9894" w:author="jonathan pritchard" w:date="2025-01-23T13:53:00Z" w16du:dateUtc="2025-01-23T13:53:00Z"/>
                <w:rFonts w:cs="Arial"/>
                <w:b/>
                <w:bCs/>
                <w:sz w:val="18"/>
                <w:szCs w:val="18"/>
              </w:rPr>
            </w:pPr>
            <w:ins w:id="9895" w:author="jonathan pritchard" w:date="2025-01-23T13:53:00Z" w16du:dateUtc="2025-01-23T13:53: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EC06E23" w14:textId="77777777" w:rsidR="00E2786A" w:rsidRPr="00340B0D" w:rsidRDefault="00E2786A" w:rsidP="00541D1A">
            <w:pPr>
              <w:jc w:val="center"/>
              <w:rPr>
                <w:ins w:id="9896" w:author="jonathan pritchard" w:date="2025-01-23T13:53:00Z" w16du:dateUtc="2025-01-23T13:53:00Z"/>
                <w:rFonts w:cs="Arial"/>
                <w:b/>
                <w:bCs/>
                <w:sz w:val="18"/>
                <w:szCs w:val="18"/>
              </w:rPr>
            </w:pPr>
          </w:p>
        </w:tc>
      </w:tr>
      <w:tr w:rsidR="00E2786A" w:rsidRPr="00340B0D" w14:paraId="7E7280AB" w14:textId="77777777" w:rsidTr="00541D1A">
        <w:trPr>
          <w:ins w:id="9897" w:author="jonathan pritchard" w:date="2025-01-23T13:53:00Z"/>
        </w:trPr>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785A91B6" w14:textId="77777777" w:rsidR="00E2786A" w:rsidRPr="00340B0D" w:rsidRDefault="00E2786A" w:rsidP="00541D1A">
            <w:pPr>
              <w:rPr>
                <w:ins w:id="9898" w:author="jonathan pritchard" w:date="2025-01-23T13:53:00Z" w16du:dateUtc="2025-01-23T13:53: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4594F472" w14:textId="77777777" w:rsidR="00E2786A" w:rsidRPr="00340B0D" w:rsidRDefault="00E2786A" w:rsidP="00541D1A">
            <w:pPr>
              <w:rPr>
                <w:ins w:id="9899" w:author="jonathan pritchard" w:date="2025-01-23T13:53:00Z" w16du:dateUtc="2025-01-23T13:53:00Z"/>
                <w:rFonts w:cs="Arial"/>
                <w:sz w:val="18"/>
                <w:szCs w:val="18"/>
              </w:rPr>
            </w:pPr>
          </w:p>
        </w:tc>
      </w:tr>
      <w:tr w:rsidR="00E2786A" w:rsidRPr="00340B0D" w14:paraId="0A1FF154" w14:textId="77777777" w:rsidTr="00541D1A">
        <w:trPr>
          <w:ins w:id="9900" w:author="jonathan pritchard" w:date="2025-01-23T13:53:00Z"/>
        </w:trPr>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09BF165D" w14:textId="77777777" w:rsidR="00E2786A" w:rsidRPr="00340B0D" w:rsidRDefault="00E2786A" w:rsidP="00541D1A">
            <w:pPr>
              <w:rPr>
                <w:ins w:id="9901" w:author="jonathan pritchard" w:date="2025-01-23T13:53:00Z" w16du:dateUtc="2025-01-23T13:53: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02C9932E" w14:textId="77777777" w:rsidR="00E2786A" w:rsidRPr="00340B0D" w:rsidRDefault="00E2786A" w:rsidP="00541D1A">
            <w:pPr>
              <w:rPr>
                <w:ins w:id="9902" w:author="jonathan pritchard" w:date="2025-01-23T13:53:00Z" w16du:dateUtc="2025-01-23T13:53:00Z"/>
                <w:rFonts w:cs="Arial"/>
                <w:sz w:val="18"/>
                <w:szCs w:val="18"/>
              </w:rPr>
            </w:pPr>
          </w:p>
        </w:tc>
      </w:tr>
      <w:tr w:rsidR="00E2786A" w:rsidRPr="00340B0D" w14:paraId="3E06DE57" w14:textId="77777777" w:rsidTr="00541D1A">
        <w:trPr>
          <w:ins w:id="9903" w:author="jonathan pritchard" w:date="2025-01-23T13:53:00Z"/>
        </w:trPr>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679DE0A" w14:textId="77777777" w:rsidR="00E2786A" w:rsidRPr="00340B0D" w:rsidRDefault="00E2786A" w:rsidP="00541D1A">
            <w:pPr>
              <w:jc w:val="center"/>
              <w:rPr>
                <w:ins w:id="9904" w:author="jonathan pritchard" w:date="2025-01-23T13:53:00Z" w16du:dateUtc="2025-01-23T13:53:00Z"/>
                <w:rFonts w:cs="Arial"/>
                <w:b/>
                <w:bCs/>
                <w:sz w:val="18"/>
                <w:szCs w:val="18"/>
              </w:rPr>
            </w:pPr>
            <w:ins w:id="9905" w:author="jonathan pritchard" w:date="2025-01-23T13:53:00Z" w16du:dateUtc="2025-01-23T13:53: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C47EAC9" w14:textId="77777777" w:rsidR="00E2786A" w:rsidRPr="00340B0D" w:rsidRDefault="00E2786A" w:rsidP="00541D1A">
            <w:pPr>
              <w:jc w:val="center"/>
              <w:rPr>
                <w:ins w:id="9906" w:author="jonathan pritchard" w:date="2025-01-23T13:53:00Z" w16du:dateUtc="2025-01-23T13:53:00Z"/>
                <w:rFonts w:cs="Arial"/>
                <w:b/>
                <w:bCs/>
                <w:sz w:val="18"/>
                <w:szCs w:val="18"/>
              </w:rPr>
            </w:pPr>
            <w:ins w:id="9907" w:author="jonathan pritchard" w:date="2025-01-23T13:53:00Z" w16du:dateUtc="2025-01-23T13:53:00Z">
              <w:r w:rsidRPr="00340B0D">
                <w:rPr>
                  <w:rFonts w:cs="Arial"/>
                  <w:b/>
                  <w:bCs/>
                  <w:sz w:val="18"/>
                  <w:szCs w:val="18"/>
                </w:rPr>
                <w:t>Independent Mariner’s Selections</w:t>
              </w:r>
              <w:r>
                <w:rPr>
                  <w:rFonts w:cs="Arial"/>
                  <w:b/>
                  <w:bCs/>
                  <w:sz w:val="18"/>
                  <w:szCs w:val="18"/>
                </w:rPr>
                <w:t xml:space="preserve"> (default=On)</w:t>
              </w:r>
            </w:ins>
          </w:p>
        </w:tc>
      </w:tr>
      <w:tr w:rsidR="00E2786A" w:rsidRPr="00340B0D" w14:paraId="183701C7" w14:textId="77777777" w:rsidTr="00541D1A">
        <w:trPr>
          <w:ins w:id="9908" w:author="jonathan pritchard" w:date="2025-01-23T13:53:00Z"/>
        </w:trPr>
        <w:customXmlInsRangeStart w:id="9909" w:author="jonathan pritchard" w:date="2025-01-23T13:53:00Z"/>
        <w:sdt>
          <w:sdtPr>
            <w:rPr>
              <w:rFonts w:cs="Arial"/>
              <w:sz w:val="18"/>
              <w:szCs w:val="18"/>
            </w:rPr>
            <w:alias w:val="Diplay Category"/>
            <w:tag w:val="Diplay Categor"/>
            <w:id w:val="1377050378"/>
            <w:placeholder>
              <w:docPart w:val="E7C4CD129CCD4D10BE625293910EEF66"/>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9909"/>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288C80D2" w14:textId="77777777" w:rsidR="00E2786A" w:rsidRPr="00340B0D" w:rsidRDefault="00E2786A" w:rsidP="00541D1A">
                <w:pPr>
                  <w:rPr>
                    <w:ins w:id="9910" w:author="jonathan pritchard" w:date="2025-01-23T13:53:00Z" w16du:dateUtc="2025-01-23T13:53:00Z"/>
                    <w:rFonts w:cs="Arial"/>
                    <w:sz w:val="18"/>
                    <w:szCs w:val="18"/>
                  </w:rPr>
                </w:pPr>
                <w:ins w:id="9911" w:author="jonathan pritchard" w:date="2025-01-23T13:53:00Z" w16du:dateUtc="2025-01-23T13:53:00Z">
                  <w:r>
                    <w:rPr>
                      <w:rFonts w:cs="Arial"/>
                      <w:sz w:val="18"/>
                      <w:szCs w:val="18"/>
                    </w:rPr>
                    <w:t>Other</w:t>
                  </w:r>
                </w:ins>
              </w:p>
            </w:tc>
            <w:customXmlInsRangeStart w:id="9912" w:author="jonathan pritchard" w:date="2025-01-23T13:53:00Z"/>
          </w:sdtContent>
        </w:sdt>
        <w:customXmlInsRangeEnd w:id="9912"/>
        <w:tc>
          <w:tcPr>
            <w:tcW w:w="3871" w:type="dxa"/>
            <w:gridSpan w:val="5"/>
            <w:tcBorders>
              <w:left w:val="single" w:sz="12" w:space="0" w:color="auto"/>
              <w:bottom w:val="single" w:sz="4" w:space="0" w:color="auto"/>
              <w:right w:val="single" w:sz="4" w:space="0" w:color="auto"/>
            </w:tcBorders>
            <w:shd w:val="clear" w:color="auto" w:fill="auto"/>
          </w:tcPr>
          <w:p w14:paraId="3136BEF3" w14:textId="77777777" w:rsidR="00E2786A" w:rsidRPr="00340B0D" w:rsidRDefault="00E2786A" w:rsidP="00541D1A">
            <w:pPr>
              <w:rPr>
                <w:ins w:id="9913" w:author="jonathan pritchard" w:date="2025-01-23T13:53:00Z" w16du:dateUtc="2025-01-23T13:53:00Z"/>
                <w:rFonts w:cs="Arial"/>
                <w:sz w:val="18"/>
                <w:szCs w:val="18"/>
              </w:rPr>
            </w:pPr>
            <w:ins w:id="9914" w:author="jonathan pritchard" w:date="2025-01-23T13:53:00Z" w16du:dateUtc="2025-01-23T13:53: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1C482EC5" w14:textId="77777777" w:rsidR="00E2786A" w:rsidRPr="00340B0D" w:rsidRDefault="00E2786A" w:rsidP="00541D1A">
            <w:pPr>
              <w:jc w:val="center"/>
              <w:rPr>
                <w:ins w:id="9915" w:author="jonathan pritchard" w:date="2025-01-23T13:53:00Z" w16du:dateUtc="2025-01-23T13:53:00Z"/>
                <w:rFonts w:cs="Arial"/>
                <w:sz w:val="18"/>
                <w:szCs w:val="18"/>
              </w:rPr>
            </w:pPr>
          </w:p>
        </w:tc>
      </w:tr>
      <w:tr w:rsidR="00E2786A" w:rsidRPr="00340B0D" w14:paraId="674D35ED" w14:textId="77777777" w:rsidTr="00541D1A">
        <w:trPr>
          <w:ins w:id="9916" w:author="jonathan pritchard" w:date="2025-01-23T13:53:00Z"/>
        </w:trPr>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14BEA57" w14:textId="77777777" w:rsidR="00E2786A" w:rsidRPr="00340B0D" w:rsidRDefault="00E2786A" w:rsidP="00541D1A">
            <w:pPr>
              <w:jc w:val="center"/>
              <w:rPr>
                <w:ins w:id="9917" w:author="jonathan pritchard" w:date="2025-01-23T13:53:00Z" w16du:dateUtc="2025-01-23T13:53:00Z"/>
                <w:rFonts w:cs="Arial"/>
                <w:b/>
                <w:bCs/>
                <w:sz w:val="18"/>
                <w:szCs w:val="18"/>
              </w:rPr>
            </w:pPr>
            <w:ins w:id="9918" w:author="jonathan pritchard" w:date="2025-01-23T13:53:00Z" w16du:dateUtc="2025-01-23T13:53: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2869C42E" w14:textId="77777777" w:rsidR="00E2786A" w:rsidRPr="00340B0D" w:rsidRDefault="00E2786A" w:rsidP="00541D1A">
            <w:pPr>
              <w:rPr>
                <w:ins w:id="9919" w:author="jonathan pritchard" w:date="2025-01-23T13:53:00Z" w16du:dateUtc="2025-01-23T13:53:00Z"/>
                <w:rFonts w:cs="Arial"/>
                <w:sz w:val="18"/>
                <w:szCs w:val="18"/>
              </w:rPr>
            </w:pPr>
            <w:ins w:id="9920" w:author="jonathan pritchard" w:date="2025-01-23T13:53:00Z" w16du:dateUtc="2025-01-23T13:53: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7C97D181" w14:textId="77777777" w:rsidR="00E2786A" w:rsidRPr="00340B0D" w:rsidRDefault="00E2786A" w:rsidP="00541D1A">
            <w:pPr>
              <w:jc w:val="center"/>
              <w:rPr>
                <w:ins w:id="9921" w:author="jonathan pritchard" w:date="2025-01-23T13:53:00Z" w16du:dateUtc="2025-01-23T13:53:00Z"/>
                <w:rFonts w:cs="Arial"/>
                <w:sz w:val="18"/>
                <w:szCs w:val="18"/>
              </w:rPr>
            </w:pPr>
          </w:p>
        </w:tc>
      </w:tr>
      <w:tr w:rsidR="00E2786A" w:rsidRPr="00340B0D" w14:paraId="2ADF1B45" w14:textId="77777777" w:rsidTr="00541D1A">
        <w:trPr>
          <w:ins w:id="9922" w:author="jonathan pritchard" w:date="2025-01-23T13:5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81AACE0" w14:textId="77777777" w:rsidR="00E2786A" w:rsidRPr="00340B0D" w:rsidRDefault="00E2786A" w:rsidP="00541D1A">
            <w:pPr>
              <w:rPr>
                <w:ins w:id="9923" w:author="jonathan pritchard" w:date="2025-01-23T13:53:00Z" w16du:dateUtc="2025-01-23T13:53:00Z"/>
                <w:rFonts w:cs="Arial"/>
                <w:sz w:val="18"/>
                <w:szCs w:val="18"/>
              </w:rPr>
            </w:pPr>
            <w:ins w:id="9924" w:author="jonathan pritchard" w:date="2025-01-23T13:53:00Z" w16du:dateUtc="2025-01-23T13:53: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266D6CE" w14:textId="77777777" w:rsidR="00E2786A" w:rsidRPr="00340B0D" w:rsidRDefault="00E2786A" w:rsidP="00541D1A">
            <w:pPr>
              <w:rPr>
                <w:ins w:id="9925" w:author="jonathan pritchard" w:date="2025-01-23T13:53:00Z" w16du:dateUtc="2025-01-23T13:53:00Z"/>
                <w:rFonts w:cs="Arial"/>
                <w:sz w:val="18"/>
                <w:szCs w:val="18"/>
              </w:rPr>
            </w:pPr>
          </w:p>
        </w:tc>
        <w:tc>
          <w:tcPr>
            <w:tcW w:w="3871" w:type="dxa"/>
            <w:gridSpan w:val="5"/>
            <w:tcBorders>
              <w:left w:val="single" w:sz="12" w:space="0" w:color="auto"/>
            </w:tcBorders>
          </w:tcPr>
          <w:p w14:paraId="4E4B76F9" w14:textId="77777777" w:rsidR="00E2786A" w:rsidRPr="00340B0D" w:rsidRDefault="00E2786A" w:rsidP="00541D1A">
            <w:pPr>
              <w:rPr>
                <w:ins w:id="9926" w:author="jonathan pritchard" w:date="2025-01-23T13:53:00Z" w16du:dateUtc="2025-01-23T13:53:00Z"/>
                <w:rFonts w:cs="Arial"/>
                <w:sz w:val="18"/>
                <w:szCs w:val="18"/>
              </w:rPr>
            </w:pPr>
            <w:ins w:id="9927" w:author="jonathan pritchard" w:date="2025-01-23T13:53:00Z" w16du:dateUtc="2025-01-23T13:53:00Z">
              <w:r w:rsidRPr="00340B0D">
                <w:rPr>
                  <w:rFonts w:cs="Arial"/>
                  <w:sz w:val="18"/>
                  <w:szCs w:val="18"/>
                </w:rPr>
                <w:t>Highlight date dependent</w:t>
              </w:r>
            </w:ins>
          </w:p>
        </w:tc>
        <w:tc>
          <w:tcPr>
            <w:tcW w:w="672" w:type="dxa"/>
            <w:tcBorders>
              <w:right w:val="single" w:sz="12" w:space="0" w:color="auto"/>
            </w:tcBorders>
          </w:tcPr>
          <w:p w14:paraId="40201C01" w14:textId="77777777" w:rsidR="00E2786A" w:rsidRPr="00340B0D" w:rsidRDefault="00E2786A" w:rsidP="00541D1A">
            <w:pPr>
              <w:jc w:val="center"/>
              <w:rPr>
                <w:ins w:id="9928" w:author="jonathan pritchard" w:date="2025-01-23T13:53:00Z" w16du:dateUtc="2025-01-23T13:53:00Z"/>
                <w:rFonts w:cs="Arial"/>
                <w:sz w:val="18"/>
                <w:szCs w:val="18"/>
              </w:rPr>
            </w:pPr>
          </w:p>
        </w:tc>
      </w:tr>
      <w:tr w:rsidR="00E2786A" w:rsidRPr="00340B0D" w14:paraId="477F005D" w14:textId="77777777" w:rsidTr="00541D1A">
        <w:trPr>
          <w:ins w:id="9929" w:author="jonathan pritchard" w:date="2025-01-23T13:5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C25F5CA" w14:textId="77777777" w:rsidR="00E2786A" w:rsidRPr="00340B0D" w:rsidRDefault="00E2786A" w:rsidP="00541D1A">
            <w:pPr>
              <w:rPr>
                <w:ins w:id="9930" w:author="jonathan pritchard" w:date="2025-01-23T13:53:00Z" w16du:dateUtc="2025-01-23T13:53:00Z"/>
                <w:rFonts w:cs="Arial"/>
                <w:sz w:val="18"/>
                <w:szCs w:val="18"/>
              </w:rPr>
            </w:pPr>
            <w:ins w:id="9931" w:author="jonathan pritchard" w:date="2025-01-23T13:53:00Z" w16du:dateUtc="2025-01-23T13:53: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7532A69" w14:textId="77777777" w:rsidR="00E2786A" w:rsidRPr="00340B0D" w:rsidRDefault="00E2786A" w:rsidP="00541D1A">
            <w:pPr>
              <w:rPr>
                <w:ins w:id="9932" w:author="jonathan pritchard" w:date="2025-01-23T13:53:00Z" w16du:dateUtc="2025-01-23T13:53:00Z"/>
                <w:rFonts w:cs="Arial"/>
                <w:sz w:val="18"/>
                <w:szCs w:val="18"/>
              </w:rPr>
            </w:pPr>
          </w:p>
        </w:tc>
        <w:tc>
          <w:tcPr>
            <w:tcW w:w="3871" w:type="dxa"/>
            <w:gridSpan w:val="5"/>
            <w:tcBorders>
              <w:left w:val="single" w:sz="12" w:space="0" w:color="auto"/>
            </w:tcBorders>
          </w:tcPr>
          <w:p w14:paraId="7C8EEACA" w14:textId="77777777" w:rsidR="00E2786A" w:rsidRPr="00340B0D" w:rsidRDefault="00E2786A" w:rsidP="00541D1A">
            <w:pPr>
              <w:rPr>
                <w:ins w:id="9933" w:author="jonathan pritchard" w:date="2025-01-23T13:53:00Z" w16du:dateUtc="2025-01-23T13:53:00Z"/>
                <w:rFonts w:cs="Arial"/>
                <w:sz w:val="18"/>
                <w:szCs w:val="18"/>
              </w:rPr>
            </w:pPr>
            <w:ins w:id="9934" w:author="jonathan pritchard" w:date="2025-01-23T13:53:00Z" w16du:dateUtc="2025-01-23T13:53:00Z">
              <w:r w:rsidRPr="00340B0D">
                <w:rPr>
                  <w:rFonts w:cs="Arial"/>
                  <w:sz w:val="18"/>
                  <w:szCs w:val="18"/>
                </w:rPr>
                <w:t>Highlight document</w:t>
              </w:r>
            </w:ins>
          </w:p>
        </w:tc>
        <w:tc>
          <w:tcPr>
            <w:tcW w:w="672" w:type="dxa"/>
            <w:tcBorders>
              <w:right w:val="single" w:sz="12" w:space="0" w:color="auto"/>
            </w:tcBorders>
          </w:tcPr>
          <w:p w14:paraId="11D22FC3" w14:textId="77777777" w:rsidR="00E2786A" w:rsidRPr="00340B0D" w:rsidRDefault="00E2786A" w:rsidP="00541D1A">
            <w:pPr>
              <w:jc w:val="center"/>
              <w:rPr>
                <w:ins w:id="9935" w:author="jonathan pritchard" w:date="2025-01-23T13:53:00Z" w16du:dateUtc="2025-01-23T13:53:00Z"/>
                <w:rFonts w:cs="Arial"/>
                <w:sz w:val="18"/>
                <w:szCs w:val="18"/>
              </w:rPr>
            </w:pPr>
          </w:p>
        </w:tc>
      </w:tr>
      <w:tr w:rsidR="00E2786A" w:rsidRPr="00340B0D" w14:paraId="4F59E193" w14:textId="77777777" w:rsidTr="00541D1A">
        <w:trPr>
          <w:ins w:id="9936" w:author="jonathan pritchard" w:date="2025-01-23T13:5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E3DD649" w14:textId="77777777" w:rsidR="00E2786A" w:rsidRPr="00340B0D" w:rsidRDefault="00E2786A" w:rsidP="00541D1A">
            <w:pPr>
              <w:rPr>
                <w:ins w:id="9937" w:author="jonathan pritchard" w:date="2025-01-23T13:53:00Z" w16du:dateUtc="2025-01-23T13:53:00Z"/>
                <w:rFonts w:cs="Arial"/>
                <w:sz w:val="18"/>
                <w:szCs w:val="18"/>
              </w:rPr>
            </w:pPr>
            <w:ins w:id="9938" w:author="jonathan pritchard" w:date="2025-01-23T13:53:00Z" w16du:dateUtc="2025-01-23T13:53: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5529AF1" w14:textId="77777777" w:rsidR="00E2786A" w:rsidRPr="00340B0D" w:rsidRDefault="00E2786A" w:rsidP="00541D1A">
            <w:pPr>
              <w:rPr>
                <w:ins w:id="9939" w:author="jonathan pritchard" w:date="2025-01-23T13:53:00Z" w16du:dateUtc="2025-01-23T13:53:00Z"/>
                <w:rFonts w:cs="Arial"/>
                <w:sz w:val="18"/>
                <w:szCs w:val="18"/>
              </w:rPr>
            </w:pPr>
          </w:p>
        </w:tc>
        <w:tc>
          <w:tcPr>
            <w:tcW w:w="3871" w:type="dxa"/>
            <w:gridSpan w:val="5"/>
            <w:tcBorders>
              <w:left w:val="single" w:sz="12" w:space="0" w:color="auto"/>
            </w:tcBorders>
          </w:tcPr>
          <w:p w14:paraId="5D0EE318" w14:textId="77777777" w:rsidR="00E2786A" w:rsidRPr="00340B0D" w:rsidRDefault="00E2786A" w:rsidP="00541D1A">
            <w:pPr>
              <w:rPr>
                <w:ins w:id="9940" w:author="jonathan pritchard" w:date="2025-01-23T13:53:00Z" w16du:dateUtc="2025-01-23T13:53:00Z"/>
                <w:rFonts w:cs="Arial"/>
                <w:b/>
                <w:bCs/>
                <w:sz w:val="18"/>
                <w:szCs w:val="18"/>
              </w:rPr>
            </w:pPr>
            <w:ins w:id="9941" w:author="jonathan pritchard" w:date="2025-01-23T13:53:00Z" w16du:dateUtc="2025-01-23T13:53:00Z">
              <w:r w:rsidRPr="00340B0D">
                <w:rPr>
                  <w:rFonts w:cs="Arial"/>
                  <w:sz w:val="18"/>
                  <w:szCs w:val="18"/>
                </w:rPr>
                <w:t>Highlight info</w:t>
              </w:r>
            </w:ins>
          </w:p>
        </w:tc>
        <w:tc>
          <w:tcPr>
            <w:tcW w:w="672" w:type="dxa"/>
            <w:tcBorders>
              <w:right w:val="single" w:sz="12" w:space="0" w:color="auto"/>
            </w:tcBorders>
          </w:tcPr>
          <w:p w14:paraId="1F2AFDDE" w14:textId="77777777" w:rsidR="00E2786A" w:rsidRPr="00340B0D" w:rsidRDefault="00E2786A" w:rsidP="00541D1A">
            <w:pPr>
              <w:jc w:val="center"/>
              <w:rPr>
                <w:ins w:id="9942" w:author="jonathan pritchard" w:date="2025-01-23T13:53:00Z" w16du:dateUtc="2025-01-23T13:53:00Z"/>
                <w:rFonts w:cs="Arial"/>
                <w:sz w:val="18"/>
                <w:szCs w:val="18"/>
              </w:rPr>
            </w:pPr>
          </w:p>
        </w:tc>
      </w:tr>
      <w:tr w:rsidR="00E2786A" w:rsidRPr="00340B0D" w14:paraId="2B0A7112" w14:textId="77777777" w:rsidTr="00541D1A">
        <w:trPr>
          <w:ins w:id="9943" w:author="jonathan pritchard" w:date="2025-01-23T13:5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62F9985" w14:textId="77777777" w:rsidR="00E2786A" w:rsidRPr="00340B0D" w:rsidRDefault="00E2786A" w:rsidP="00541D1A">
            <w:pPr>
              <w:rPr>
                <w:ins w:id="9944" w:author="jonathan pritchard" w:date="2025-01-23T13:53:00Z" w16du:dateUtc="2025-01-23T13:53:00Z"/>
                <w:rFonts w:cs="Arial"/>
                <w:sz w:val="18"/>
                <w:szCs w:val="18"/>
              </w:rPr>
            </w:pPr>
            <w:ins w:id="9945" w:author="jonathan pritchard" w:date="2025-01-23T13:53:00Z" w16du:dateUtc="2025-01-23T13:53: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B216A58" w14:textId="77777777" w:rsidR="00E2786A" w:rsidRPr="00340B0D" w:rsidRDefault="00E2786A" w:rsidP="00541D1A">
            <w:pPr>
              <w:rPr>
                <w:ins w:id="9946" w:author="jonathan pritchard" w:date="2025-01-23T13:53:00Z" w16du:dateUtc="2025-01-23T13:53:00Z"/>
                <w:rFonts w:cs="Arial"/>
                <w:sz w:val="18"/>
                <w:szCs w:val="18"/>
              </w:rPr>
            </w:pPr>
          </w:p>
        </w:tc>
        <w:tc>
          <w:tcPr>
            <w:tcW w:w="3871" w:type="dxa"/>
            <w:gridSpan w:val="5"/>
            <w:tcBorders>
              <w:left w:val="single" w:sz="12" w:space="0" w:color="auto"/>
            </w:tcBorders>
          </w:tcPr>
          <w:p w14:paraId="3BF98271" w14:textId="77777777" w:rsidR="00E2786A" w:rsidRPr="00340B0D" w:rsidRDefault="00E2786A" w:rsidP="00541D1A">
            <w:pPr>
              <w:rPr>
                <w:ins w:id="9947" w:author="jonathan pritchard" w:date="2025-01-23T13:53:00Z" w16du:dateUtc="2025-01-23T13:53:00Z"/>
                <w:rFonts w:cs="Arial"/>
                <w:sz w:val="18"/>
                <w:szCs w:val="18"/>
              </w:rPr>
            </w:pPr>
            <w:ins w:id="9948" w:author="jonathan pritchard" w:date="2025-01-23T13:53:00Z" w16du:dateUtc="2025-01-23T13:53:00Z">
              <w:r w:rsidRPr="00340B0D">
                <w:rPr>
                  <w:rFonts w:cs="Arial"/>
                  <w:sz w:val="18"/>
                  <w:szCs w:val="18"/>
                </w:rPr>
                <w:t>Shallow Pattern</w:t>
              </w:r>
            </w:ins>
          </w:p>
        </w:tc>
        <w:tc>
          <w:tcPr>
            <w:tcW w:w="672" w:type="dxa"/>
            <w:tcBorders>
              <w:right w:val="single" w:sz="12" w:space="0" w:color="auto"/>
            </w:tcBorders>
          </w:tcPr>
          <w:p w14:paraId="6E0E0609" w14:textId="77777777" w:rsidR="00E2786A" w:rsidRPr="00340B0D" w:rsidRDefault="00E2786A" w:rsidP="00541D1A">
            <w:pPr>
              <w:jc w:val="center"/>
              <w:rPr>
                <w:ins w:id="9949" w:author="jonathan pritchard" w:date="2025-01-23T13:53:00Z" w16du:dateUtc="2025-01-23T13:53:00Z"/>
                <w:rFonts w:cs="Arial"/>
                <w:sz w:val="18"/>
                <w:szCs w:val="18"/>
              </w:rPr>
            </w:pPr>
          </w:p>
        </w:tc>
      </w:tr>
      <w:tr w:rsidR="00E2786A" w:rsidRPr="00340B0D" w14:paraId="2F661700" w14:textId="77777777" w:rsidTr="00541D1A">
        <w:trPr>
          <w:ins w:id="9950" w:author="jonathan pritchard" w:date="2025-01-23T13:5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AA0854C" w14:textId="77777777" w:rsidR="00E2786A" w:rsidRPr="00340B0D" w:rsidRDefault="00E2786A" w:rsidP="00541D1A">
            <w:pPr>
              <w:rPr>
                <w:ins w:id="9951" w:author="jonathan pritchard" w:date="2025-01-23T13:53:00Z" w16du:dateUtc="2025-01-23T13:53:00Z"/>
                <w:rFonts w:cs="Arial"/>
                <w:sz w:val="18"/>
                <w:szCs w:val="18"/>
              </w:rPr>
            </w:pPr>
            <w:ins w:id="9952" w:author="jonathan pritchard" w:date="2025-01-23T13:53:00Z" w16du:dateUtc="2025-01-23T13:53: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269293" w14:textId="77777777" w:rsidR="00E2786A" w:rsidRPr="00340B0D" w:rsidRDefault="00E2786A" w:rsidP="00541D1A">
            <w:pPr>
              <w:rPr>
                <w:ins w:id="9953" w:author="jonathan pritchard" w:date="2025-01-23T13:53:00Z" w16du:dateUtc="2025-01-23T13:53:00Z"/>
                <w:rFonts w:cs="Arial"/>
                <w:sz w:val="18"/>
                <w:szCs w:val="18"/>
              </w:rPr>
            </w:pPr>
          </w:p>
        </w:tc>
        <w:tc>
          <w:tcPr>
            <w:tcW w:w="3871" w:type="dxa"/>
            <w:gridSpan w:val="5"/>
            <w:tcBorders>
              <w:left w:val="single" w:sz="12" w:space="0" w:color="auto"/>
            </w:tcBorders>
          </w:tcPr>
          <w:p w14:paraId="61D1BC56" w14:textId="77777777" w:rsidR="00E2786A" w:rsidRPr="00340B0D" w:rsidRDefault="00E2786A" w:rsidP="00541D1A">
            <w:pPr>
              <w:rPr>
                <w:ins w:id="9954" w:author="jonathan pritchard" w:date="2025-01-23T13:53:00Z" w16du:dateUtc="2025-01-23T13:53:00Z"/>
                <w:rFonts w:cs="Arial"/>
                <w:sz w:val="18"/>
                <w:szCs w:val="18"/>
              </w:rPr>
            </w:pPr>
            <w:ins w:id="9955" w:author="jonathan pritchard" w:date="2025-01-23T13:53:00Z" w16du:dateUtc="2025-01-23T13:53:00Z">
              <w:r w:rsidRPr="00340B0D">
                <w:rPr>
                  <w:rFonts w:cs="Arial"/>
                  <w:sz w:val="18"/>
                  <w:szCs w:val="18"/>
                </w:rPr>
                <w:t>Unknown</w:t>
              </w:r>
            </w:ins>
          </w:p>
        </w:tc>
        <w:tc>
          <w:tcPr>
            <w:tcW w:w="672" w:type="dxa"/>
            <w:tcBorders>
              <w:right w:val="single" w:sz="12" w:space="0" w:color="auto"/>
            </w:tcBorders>
          </w:tcPr>
          <w:p w14:paraId="46330C27" w14:textId="77777777" w:rsidR="00E2786A" w:rsidRPr="00340B0D" w:rsidRDefault="00E2786A" w:rsidP="00541D1A">
            <w:pPr>
              <w:jc w:val="center"/>
              <w:rPr>
                <w:ins w:id="9956" w:author="jonathan pritchard" w:date="2025-01-23T13:53:00Z" w16du:dateUtc="2025-01-23T13:53:00Z"/>
                <w:rFonts w:cs="Arial"/>
                <w:sz w:val="18"/>
                <w:szCs w:val="18"/>
              </w:rPr>
            </w:pPr>
          </w:p>
        </w:tc>
      </w:tr>
      <w:tr w:rsidR="00E2786A" w:rsidRPr="00340B0D" w14:paraId="16B22B86" w14:textId="77777777" w:rsidTr="00541D1A">
        <w:trPr>
          <w:ins w:id="9957" w:author="jonathan pritchard" w:date="2025-01-23T13:5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A8D24E0" w14:textId="77777777" w:rsidR="00E2786A" w:rsidRPr="00340B0D" w:rsidRDefault="00E2786A" w:rsidP="00541D1A">
            <w:pPr>
              <w:rPr>
                <w:ins w:id="9958" w:author="jonathan pritchard" w:date="2025-01-23T13:53:00Z" w16du:dateUtc="2025-01-23T13:53:00Z"/>
                <w:rFonts w:cs="Arial"/>
                <w:sz w:val="18"/>
                <w:szCs w:val="18"/>
              </w:rPr>
            </w:pPr>
            <w:ins w:id="9959" w:author="jonathan pritchard" w:date="2025-01-23T13:53:00Z" w16du:dateUtc="2025-01-23T13:53: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3CCA954" w14:textId="77777777" w:rsidR="00E2786A" w:rsidRPr="00340B0D" w:rsidRDefault="00E2786A" w:rsidP="00541D1A">
            <w:pPr>
              <w:rPr>
                <w:ins w:id="9960" w:author="jonathan pritchard" w:date="2025-01-23T13:53:00Z" w16du:dateUtc="2025-01-23T13:53:00Z"/>
                <w:rFonts w:cs="Arial"/>
                <w:sz w:val="18"/>
                <w:szCs w:val="18"/>
              </w:rPr>
            </w:pPr>
          </w:p>
        </w:tc>
        <w:tc>
          <w:tcPr>
            <w:tcW w:w="3871" w:type="dxa"/>
            <w:gridSpan w:val="5"/>
            <w:tcBorders>
              <w:left w:val="single" w:sz="12" w:space="0" w:color="auto"/>
            </w:tcBorders>
          </w:tcPr>
          <w:p w14:paraId="2D88AA0C" w14:textId="77777777" w:rsidR="00E2786A" w:rsidRPr="00340B0D" w:rsidRDefault="00E2786A" w:rsidP="00541D1A">
            <w:pPr>
              <w:rPr>
                <w:ins w:id="9961" w:author="jonathan pritchard" w:date="2025-01-23T13:53:00Z" w16du:dateUtc="2025-01-23T13:53:00Z"/>
                <w:rFonts w:cs="Arial"/>
                <w:sz w:val="18"/>
                <w:szCs w:val="18"/>
              </w:rPr>
            </w:pPr>
            <w:ins w:id="9962" w:author="jonathan pritchard" w:date="2025-01-23T13:53:00Z" w16du:dateUtc="2025-01-23T13:53:00Z">
              <w:r w:rsidRPr="00340B0D">
                <w:rPr>
                  <w:rFonts w:cs="Arial"/>
                  <w:sz w:val="18"/>
                  <w:szCs w:val="18"/>
                </w:rPr>
                <w:t>Update Review</w:t>
              </w:r>
            </w:ins>
          </w:p>
        </w:tc>
        <w:tc>
          <w:tcPr>
            <w:tcW w:w="672" w:type="dxa"/>
            <w:tcBorders>
              <w:right w:val="single" w:sz="12" w:space="0" w:color="auto"/>
            </w:tcBorders>
          </w:tcPr>
          <w:p w14:paraId="6EF0607A" w14:textId="77777777" w:rsidR="00E2786A" w:rsidRPr="00340B0D" w:rsidRDefault="00E2786A" w:rsidP="00541D1A">
            <w:pPr>
              <w:jc w:val="center"/>
              <w:rPr>
                <w:ins w:id="9963" w:author="jonathan pritchard" w:date="2025-01-23T13:53:00Z" w16du:dateUtc="2025-01-23T13:53:00Z"/>
                <w:rFonts w:cs="Arial"/>
                <w:sz w:val="18"/>
                <w:szCs w:val="18"/>
              </w:rPr>
            </w:pPr>
          </w:p>
        </w:tc>
      </w:tr>
      <w:tr w:rsidR="00E2786A" w:rsidRPr="00340B0D" w14:paraId="1DBD2CB0" w14:textId="77777777" w:rsidTr="00541D1A">
        <w:trPr>
          <w:ins w:id="9964" w:author="jonathan pritchard" w:date="2025-01-23T13:5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C3C6941" w14:textId="77777777" w:rsidR="00E2786A" w:rsidRPr="00340B0D" w:rsidRDefault="00E2786A" w:rsidP="00541D1A">
            <w:pPr>
              <w:rPr>
                <w:ins w:id="9965" w:author="jonathan pritchard" w:date="2025-01-23T13:53:00Z" w16du:dateUtc="2025-01-23T13:53:00Z"/>
                <w:rFonts w:cs="Arial"/>
                <w:sz w:val="18"/>
                <w:szCs w:val="18"/>
              </w:rPr>
            </w:pPr>
            <w:ins w:id="9966" w:author="jonathan pritchard" w:date="2025-01-23T13:53:00Z" w16du:dateUtc="2025-01-23T13:53: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49EB795" w14:textId="77777777" w:rsidR="00E2786A" w:rsidRPr="00340B0D" w:rsidRDefault="00E2786A" w:rsidP="00541D1A">
            <w:pPr>
              <w:rPr>
                <w:ins w:id="9967" w:author="jonathan pritchard" w:date="2025-01-23T13:53:00Z" w16du:dateUtc="2025-01-23T13:53:00Z"/>
                <w:rFonts w:cs="Arial"/>
                <w:sz w:val="18"/>
                <w:szCs w:val="18"/>
              </w:rPr>
            </w:pPr>
          </w:p>
        </w:tc>
        <w:tc>
          <w:tcPr>
            <w:tcW w:w="3871" w:type="dxa"/>
            <w:gridSpan w:val="5"/>
            <w:tcBorders>
              <w:left w:val="single" w:sz="12" w:space="0" w:color="auto"/>
            </w:tcBorders>
          </w:tcPr>
          <w:p w14:paraId="17F5A839" w14:textId="77777777" w:rsidR="00E2786A" w:rsidRPr="00340B0D" w:rsidRDefault="00E2786A" w:rsidP="00541D1A">
            <w:pPr>
              <w:rPr>
                <w:ins w:id="9968" w:author="jonathan pritchard" w:date="2025-01-23T13:53:00Z" w16du:dateUtc="2025-01-23T13:53:00Z"/>
                <w:rFonts w:cs="Arial"/>
                <w:sz w:val="18"/>
                <w:szCs w:val="18"/>
              </w:rPr>
            </w:pPr>
            <w:ins w:id="9969" w:author="jonathan pritchard" w:date="2025-01-23T13:53:00Z" w16du:dateUtc="2025-01-23T13:53:00Z">
              <w:r w:rsidRPr="00340B0D">
                <w:rPr>
                  <w:rFonts w:cs="Arial"/>
                  <w:b/>
                  <w:bCs/>
                  <w:sz w:val="18"/>
                  <w:szCs w:val="18"/>
                </w:rPr>
                <w:t>Text Groups</w:t>
              </w:r>
            </w:ins>
          </w:p>
        </w:tc>
        <w:tc>
          <w:tcPr>
            <w:tcW w:w="672" w:type="dxa"/>
            <w:tcBorders>
              <w:right w:val="single" w:sz="12" w:space="0" w:color="auto"/>
            </w:tcBorders>
          </w:tcPr>
          <w:p w14:paraId="4643450F" w14:textId="77777777" w:rsidR="00E2786A" w:rsidRPr="00340B0D" w:rsidRDefault="00E2786A" w:rsidP="00541D1A">
            <w:pPr>
              <w:jc w:val="center"/>
              <w:rPr>
                <w:ins w:id="9970" w:author="jonathan pritchard" w:date="2025-01-23T13:53:00Z" w16du:dateUtc="2025-01-23T13:53:00Z"/>
                <w:rFonts w:cs="Arial"/>
                <w:sz w:val="18"/>
                <w:szCs w:val="18"/>
              </w:rPr>
            </w:pPr>
          </w:p>
        </w:tc>
      </w:tr>
      <w:tr w:rsidR="00E2786A" w:rsidRPr="00340B0D" w14:paraId="53E53A69" w14:textId="77777777" w:rsidTr="00541D1A">
        <w:trPr>
          <w:ins w:id="9971" w:author="jonathan pritchard" w:date="2025-01-23T13:5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D68266A" w14:textId="77777777" w:rsidR="00E2786A" w:rsidRPr="00340B0D" w:rsidRDefault="00E2786A" w:rsidP="00541D1A">
            <w:pPr>
              <w:rPr>
                <w:ins w:id="9972" w:author="jonathan pritchard" w:date="2025-01-23T13:53:00Z" w16du:dateUtc="2025-01-23T13:53:00Z"/>
                <w:rFonts w:cs="Arial"/>
                <w:sz w:val="18"/>
                <w:szCs w:val="18"/>
              </w:rPr>
            </w:pPr>
            <w:ins w:id="9973" w:author="jonathan pritchard" w:date="2025-01-23T13:53:00Z" w16du:dateUtc="2025-01-23T13:53: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F969F7B" w14:textId="77777777" w:rsidR="00E2786A" w:rsidRPr="00340B0D" w:rsidRDefault="00E2786A" w:rsidP="00541D1A">
            <w:pPr>
              <w:rPr>
                <w:ins w:id="9974" w:author="jonathan pritchard" w:date="2025-01-23T13:53:00Z" w16du:dateUtc="2025-01-23T13:53:00Z"/>
                <w:rFonts w:cs="Arial"/>
                <w:sz w:val="18"/>
                <w:szCs w:val="18"/>
              </w:rPr>
            </w:pPr>
          </w:p>
        </w:tc>
        <w:tc>
          <w:tcPr>
            <w:tcW w:w="3871" w:type="dxa"/>
            <w:gridSpan w:val="5"/>
            <w:tcBorders>
              <w:left w:val="single" w:sz="12" w:space="0" w:color="auto"/>
            </w:tcBorders>
          </w:tcPr>
          <w:p w14:paraId="7070E59B" w14:textId="77777777" w:rsidR="00E2786A" w:rsidRPr="00340B0D" w:rsidRDefault="00E2786A" w:rsidP="00541D1A">
            <w:pPr>
              <w:rPr>
                <w:ins w:id="9975" w:author="jonathan pritchard" w:date="2025-01-23T13:53:00Z" w16du:dateUtc="2025-01-23T13:53:00Z"/>
                <w:rFonts w:cs="Arial"/>
                <w:sz w:val="18"/>
                <w:szCs w:val="18"/>
              </w:rPr>
            </w:pPr>
            <w:ins w:id="9976" w:author="jonathan pritchard" w:date="2025-01-23T13:53:00Z" w16du:dateUtc="2025-01-23T13:53:00Z">
              <w:r w:rsidRPr="00340B0D">
                <w:rPr>
                  <w:rFonts w:cs="Arial"/>
                  <w:sz w:val="18"/>
                  <w:szCs w:val="18"/>
                </w:rPr>
                <w:t>Chart Text</w:t>
              </w:r>
            </w:ins>
          </w:p>
        </w:tc>
        <w:tc>
          <w:tcPr>
            <w:tcW w:w="672" w:type="dxa"/>
            <w:tcBorders>
              <w:right w:val="single" w:sz="12" w:space="0" w:color="auto"/>
            </w:tcBorders>
          </w:tcPr>
          <w:p w14:paraId="362566CB" w14:textId="77777777" w:rsidR="00E2786A" w:rsidRPr="00340B0D" w:rsidRDefault="00E2786A" w:rsidP="00541D1A">
            <w:pPr>
              <w:jc w:val="center"/>
              <w:rPr>
                <w:ins w:id="9977" w:author="jonathan pritchard" w:date="2025-01-23T13:53:00Z" w16du:dateUtc="2025-01-23T13:53:00Z"/>
                <w:rFonts w:cs="Arial"/>
                <w:sz w:val="18"/>
                <w:szCs w:val="18"/>
              </w:rPr>
            </w:pPr>
          </w:p>
        </w:tc>
      </w:tr>
      <w:tr w:rsidR="00E2786A" w:rsidRPr="00340B0D" w14:paraId="51C8AE4F" w14:textId="77777777" w:rsidTr="00541D1A">
        <w:trPr>
          <w:ins w:id="9978" w:author="jonathan pritchard" w:date="2025-01-23T13:5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BFE9E9F" w14:textId="77777777" w:rsidR="00E2786A" w:rsidRPr="00340B0D" w:rsidRDefault="00E2786A" w:rsidP="00541D1A">
            <w:pPr>
              <w:rPr>
                <w:ins w:id="9979" w:author="jonathan pritchard" w:date="2025-01-23T13:53:00Z" w16du:dateUtc="2025-01-23T13:53:00Z"/>
                <w:rFonts w:cs="Arial"/>
                <w:sz w:val="18"/>
                <w:szCs w:val="18"/>
              </w:rPr>
            </w:pPr>
            <w:ins w:id="9980" w:author="jonathan pritchard" w:date="2025-01-23T13:53:00Z" w16du:dateUtc="2025-01-23T13:53: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217F063" w14:textId="77777777" w:rsidR="00E2786A" w:rsidRPr="00340B0D" w:rsidRDefault="00E2786A" w:rsidP="00541D1A">
            <w:pPr>
              <w:rPr>
                <w:ins w:id="9981" w:author="jonathan pritchard" w:date="2025-01-23T13:53:00Z" w16du:dateUtc="2025-01-23T13:53:00Z"/>
                <w:rFonts w:cs="Arial"/>
                <w:sz w:val="18"/>
                <w:szCs w:val="18"/>
              </w:rPr>
            </w:pPr>
          </w:p>
        </w:tc>
        <w:tc>
          <w:tcPr>
            <w:tcW w:w="3871" w:type="dxa"/>
            <w:gridSpan w:val="5"/>
            <w:tcBorders>
              <w:left w:val="single" w:sz="12" w:space="0" w:color="auto"/>
            </w:tcBorders>
          </w:tcPr>
          <w:p w14:paraId="3B6DC967" w14:textId="77777777" w:rsidR="00E2786A" w:rsidRPr="00340B0D" w:rsidRDefault="00E2786A" w:rsidP="00541D1A">
            <w:pPr>
              <w:rPr>
                <w:ins w:id="9982" w:author="jonathan pritchard" w:date="2025-01-23T13:53:00Z" w16du:dateUtc="2025-01-23T13:53:00Z"/>
                <w:rFonts w:cs="Arial"/>
                <w:sz w:val="18"/>
                <w:szCs w:val="18"/>
              </w:rPr>
            </w:pPr>
            <w:ins w:id="9983" w:author="jonathan pritchard" w:date="2025-01-23T13:53:00Z" w16du:dateUtc="2025-01-23T13:53:00Z">
              <w:r w:rsidRPr="00340B0D">
                <w:rPr>
                  <w:rFonts w:cs="Arial"/>
                  <w:sz w:val="18"/>
                  <w:szCs w:val="18"/>
                </w:rPr>
                <w:t xml:space="preserve">    Important text</w:t>
              </w:r>
            </w:ins>
          </w:p>
        </w:tc>
        <w:tc>
          <w:tcPr>
            <w:tcW w:w="672" w:type="dxa"/>
            <w:tcBorders>
              <w:right w:val="single" w:sz="12" w:space="0" w:color="auto"/>
            </w:tcBorders>
          </w:tcPr>
          <w:p w14:paraId="7DD43A2C" w14:textId="77777777" w:rsidR="00E2786A" w:rsidRPr="00340B0D" w:rsidRDefault="00E2786A" w:rsidP="00541D1A">
            <w:pPr>
              <w:jc w:val="center"/>
              <w:rPr>
                <w:ins w:id="9984" w:author="jonathan pritchard" w:date="2025-01-23T13:53:00Z" w16du:dateUtc="2025-01-23T13:53:00Z"/>
                <w:rFonts w:cs="Arial"/>
                <w:sz w:val="18"/>
                <w:szCs w:val="18"/>
              </w:rPr>
            </w:pPr>
          </w:p>
        </w:tc>
      </w:tr>
      <w:tr w:rsidR="00E2786A" w:rsidRPr="00340B0D" w14:paraId="68F6D208" w14:textId="77777777" w:rsidTr="00541D1A">
        <w:trPr>
          <w:ins w:id="9985" w:author="jonathan pritchard" w:date="2025-01-23T13:5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AD3DE26" w14:textId="77777777" w:rsidR="00E2786A" w:rsidRPr="00340B0D" w:rsidRDefault="00E2786A" w:rsidP="00541D1A">
            <w:pPr>
              <w:rPr>
                <w:ins w:id="9986" w:author="jonathan pritchard" w:date="2025-01-23T13:53:00Z" w16du:dateUtc="2025-01-23T13:53:00Z"/>
                <w:rFonts w:cs="Arial"/>
                <w:sz w:val="18"/>
                <w:szCs w:val="18"/>
              </w:rPr>
            </w:pPr>
            <w:ins w:id="9987" w:author="jonathan pritchard" w:date="2025-01-23T13:53:00Z" w16du:dateUtc="2025-01-23T13:53: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CFE1C4A" w14:textId="77777777" w:rsidR="00E2786A" w:rsidRPr="00340B0D" w:rsidRDefault="00E2786A" w:rsidP="00541D1A">
            <w:pPr>
              <w:rPr>
                <w:ins w:id="9988" w:author="jonathan pritchard" w:date="2025-01-23T13:53:00Z" w16du:dateUtc="2025-01-23T13:53:00Z"/>
                <w:rFonts w:cs="Arial"/>
                <w:sz w:val="18"/>
                <w:szCs w:val="18"/>
              </w:rPr>
            </w:pPr>
          </w:p>
        </w:tc>
        <w:tc>
          <w:tcPr>
            <w:tcW w:w="3871" w:type="dxa"/>
            <w:gridSpan w:val="5"/>
            <w:tcBorders>
              <w:left w:val="single" w:sz="12" w:space="0" w:color="auto"/>
            </w:tcBorders>
          </w:tcPr>
          <w:p w14:paraId="4B901D79" w14:textId="77777777" w:rsidR="00E2786A" w:rsidRPr="00340B0D" w:rsidRDefault="00E2786A" w:rsidP="00541D1A">
            <w:pPr>
              <w:rPr>
                <w:ins w:id="9989" w:author="jonathan pritchard" w:date="2025-01-23T13:53:00Z" w16du:dateUtc="2025-01-23T13:53:00Z"/>
                <w:rFonts w:cs="Arial"/>
                <w:b/>
                <w:bCs/>
                <w:sz w:val="18"/>
                <w:szCs w:val="18"/>
              </w:rPr>
            </w:pPr>
            <w:ins w:id="9990" w:author="jonathan pritchard" w:date="2025-01-23T13:53:00Z" w16du:dateUtc="2025-01-23T13:53:00Z">
              <w:r w:rsidRPr="00340B0D">
                <w:rPr>
                  <w:rFonts w:cs="Arial"/>
                  <w:b/>
                  <w:bCs/>
                  <w:sz w:val="18"/>
                  <w:szCs w:val="18"/>
                </w:rPr>
                <w:t xml:space="preserve">    Other Text</w:t>
              </w:r>
            </w:ins>
          </w:p>
        </w:tc>
        <w:tc>
          <w:tcPr>
            <w:tcW w:w="672" w:type="dxa"/>
            <w:tcBorders>
              <w:right w:val="single" w:sz="12" w:space="0" w:color="auto"/>
            </w:tcBorders>
          </w:tcPr>
          <w:p w14:paraId="72C77595" w14:textId="77777777" w:rsidR="00E2786A" w:rsidRPr="00340B0D" w:rsidRDefault="00E2786A" w:rsidP="00541D1A">
            <w:pPr>
              <w:jc w:val="center"/>
              <w:rPr>
                <w:ins w:id="9991" w:author="jonathan pritchard" w:date="2025-01-23T13:53:00Z" w16du:dateUtc="2025-01-23T13:53:00Z"/>
                <w:rFonts w:cs="Arial"/>
                <w:sz w:val="18"/>
                <w:szCs w:val="18"/>
              </w:rPr>
            </w:pPr>
          </w:p>
        </w:tc>
      </w:tr>
      <w:tr w:rsidR="00E2786A" w:rsidRPr="00340B0D" w14:paraId="785D382E" w14:textId="77777777" w:rsidTr="00541D1A">
        <w:trPr>
          <w:ins w:id="9992" w:author="jonathan pritchard" w:date="2025-01-23T13:5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FE47550" w14:textId="77777777" w:rsidR="00E2786A" w:rsidRPr="00340B0D" w:rsidRDefault="00E2786A" w:rsidP="00541D1A">
            <w:pPr>
              <w:rPr>
                <w:ins w:id="9993" w:author="jonathan pritchard" w:date="2025-01-23T13:53:00Z" w16du:dateUtc="2025-01-23T13:53:00Z"/>
                <w:rFonts w:cs="Arial"/>
                <w:sz w:val="18"/>
                <w:szCs w:val="18"/>
              </w:rPr>
            </w:pPr>
            <w:ins w:id="9994" w:author="jonathan pritchard" w:date="2025-01-23T13:53:00Z" w16du:dateUtc="2025-01-23T13:53: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5A757A4B" w14:textId="77777777" w:rsidR="00E2786A" w:rsidRPr="00340B0D" w:rsidRDefault="00E2786A" w:rsidP="00541D1A">
            <w:pPr>
              <w:rPr>
                <w:ins w:id="9995" w:author="jonathan pritchard" w:date="2025-01-23T13:53:00Z" w16du:dateUtc="2025-01-23T13:53:00Z"/>
                <w:rFonts w:cs="Arial"/>
                <w:sz w:val="18"/>
                <w:szCs w:val="18"/>
              </w:rPr>
            </w:pPr>
          </w:p>
        </w:tc>
        <w:tc>
          <w:tcPr>
            <w:tcW w:w="3871" w:type="dxa"/>
            <w:gridSpan w:val="5"/>
            <w:tcBorders>
              <w:left w:val="single" w:sz="12" w:space="0" w:color="auto"/>
            </w:tcBorders>
          </w:tcPr>
          <w:p w14:paraId="67E16F3A" w14:textId="77777777" w:rsidR="00E2786A" w:rsidRPr="00340B0D" w:rsidRDefault="00E2786A" w:rsidP="00541D1A">
            <w:pPr>
              <w:rPr>
                <w:ins w:id="9996" w:author="jonathan pritchard" w:date="2025-01-23T13:53:00Z" w16du:dateUtc="2025-01-23T13:53:00Z"/>
                <w:rFonts w:cs="Arial"/>
                <w:sz w:val="18"/>
                <w:szCs w:val="18"/>
              </w:rPr>
            </w:pPr>
            <w:ins w:id="9997" w:author="jonathan pritchard" w:date="2025-01-23T13:53:00Z" w16du:dateUtc="2025-01-23T13:53:00Z">
              <w:r w:rsidRPr="00340B0D">
                <w:rPr>
                  <w:rFonts w:cs="Arial"/>
                  <w:sz w:val="18"/>
                  <w:szCs w:val="18"/>
                </w:rPr>
                <w:t xml:space="preserve">        Names</w:t>
              </w:r>
            </w:ins>
          </w:p>
        </w:tc>
        <w:tc>
          <w:tcPr>
            <w:tcW w:w="672" w:type="dxa"/>
            <w:tcBorders>
              <w:right w:val="single" w:sz="12" w:space="0" w:color="auto"/>
            </w:tcBorders>
          </w:tcPr>
          <w:p w14:paraId="4E74F80F" w14:textId="77777777" w:rsidR="00E2786A" w:rsidRPr="00340B0D" w:rsidRDefault="00E2786A" w:rsidP="00541D1A">
            <w:pPr>
              <w:jc w:val="center"/>
              <w:rPr>
                <w:ins w:id="9998" w:author="jonathan pritchard" w:date="2025-01-23T13:53:00Z" w16du:dateUtc="2025-01-23T13:53:00Z"/>
                <w:rFonts w:cs="Arial"/>
                <w:sz w:val="18"/>
                <w:szCs w:val="18"/>
              </w:rPr>
            </w:pPr>
          </w:p>
        </w:tc>
      </w:tr>
      <w:tr w:rsidR="00E2786A" w:rsidRPr="00340B0D" w14:paraId="5FD88BFD" w14:textId="77777777" w:rsidTr="00541D1A">
        <w:trPr>
          <w:ins w:id="9999" w:author="jonathan pritchard" w:date="2025-01-23T13:53:00Z"/>
        </w:trPr>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2B4129A9" w14:textId="77777777" w:rsidR="00E2786A" w:rsidRPr="00340B0D" w:rsidRDefault="00E2786A" w:rsidP="00541D1A">
            <w:pPr>
              <w:jc w:val="center"/>
              <w:rPr>
                <w:ins w:id="10000" w:author="jonathan pritchard" w:date="2025-01-23T13:53:00Z" w16du:dateUtc="2025-01-23T13:53:00Z"/>
                <w:rFonts w:cs="Arial"/>
                <w:b/>
                <w:bCs/>
                <w:sz w:val="18"/>
                <w:szCs w:val="18"/>
              </w:rPr>
            </w:pPr>
            <w:ins w:id="10001" w:author="jonathan pritchard" w:date="2025-01-23T13:53:00Z" w16du:dateUtc="2025-01-23T13:53:00Z">
              <w:r w:rsidRPr="00340B0D">
                <w:rPr>
                  <w:rFonts w:cs="Arial"/>
                  <w:b/>
                  <w:bCs/>
                  <w:sz w:val="18"/>
                  <w:szCs w:val="18"/>
                </w:rPr>
                <w:t>Palette</w:t>
              </w:r>
            </w:ins>
          </w:p>
        </w:tc>
        <w:tc>
          <w:tcPr>
            <w:tcW w:w="3871" w:type="dxa"/>
            <w:gridSpan w:val="5"/>
            <w:tcBorders>
              <w:left w:val="single" w:sz="12" w:space="0" w:color="auto"/>
            </w:tcBorders>
          </w:tcPr>
          <w:p w14:paraId="7DE7F010" w14:textId="77777777" w:rsidR="00E2786A" w:rsidRPr="00340B0D" w:rsidRDefault="00E2786A" w:rsidP="00541D1A">
            <w:pPr>
              <w:rPr>
                <w:ins w:id="10002" w:author="jonathan pritchard" w:date="2025-01-23T13:53:00Z" w16du:dateUtc="2025-01-23T13:53:00Z"/>
                <w:rFonts w:cs="Arial"/>
                <w:b/>
                <w:bCs/>
                <w:sz w:val="18"/>
                <w:szCs w:val="18"/>
              </w:rPr>
            </w:pPr>
            <w:ins w:id="10003" w:author="jonathan pritchard" w:date="2025-01-23T13:53:00Z" w16du:dateUtc="2025-01-23T13:53:00Z">
              <w:r w:rsidRPr="00340B0D">
                <w:rPr>
                  <w:rFonts w:cs="Arial"/>
                  <w:sz w:val="18"/>
                  <w:szCs w:val="18"/>
                </w:rPr>
                <w:t xml:space="preserve">        Light description</w:t>
              </w:r>
            </w:ins>
          </w:p>
        </w:tc>
        <w:tc>
          <w:tcPr>
            <w:tcW w:w="672" w:type="dxa"/>
            <w:tcBorders>
              <w:right w:val="single" w:sz="12" w:space="0" w:color="auto"/>
            </w:tcBorders>
          </w:tcPr>
          <w:p w14:paraId="45F19471" w14:textId="77777777" w:rsidR="00E2786A" w:rsidRPr="00340B0D" w:rsidRDefault="00E2786A" w:rsidP="00541D1A">
            <w:pPr>
              <w:jc w:val="center"/>
              <w:rPr>
                <w:ins w:id="10004" w:author="jonathan pritchard" w:date="2025-01-23T13:53:00Z" w16du:dateUtc="2025-01-23T13:53:00Z"/>
                <w:rFonts w:cs="Arial"/>
                <w:sz w:val="18"/>
                <w:szCs w:val="18"/>
              </w:rPr>
            </w:pPr>
          </w:p>
        </w:tc>
      </w:tr>
      <w:tr w:rsidR="00E2786A" w:rsidRPr="00340B0D" w14:paraId="1FC4F86A" w14:textId="77777777" w:rsidTr="00541D1A">
        <w:trPr>
          <w:ins w:id="10005" w:author="jonathan pritchard" w:date="2025-01-23T13:53:00Z"/>
        </w:trPr>
        <w:customXmlInsRangeStart w:id="10006" w:author="jonathan pritchard" w:date="2025-01-23T13:53:00Z"/>
        <w:sdt>
          <w:sdtPr>
            <w:rPr>
              <w:rFonts w:cs="Arial"/>
              <w:sz w:val="18"/>
              <w:szCs w:val="18"/>
            </w:rPr>
            <w:alias w:val="Palette"/>
            <w:tag w:val="Palette"/>
            <w:id w:val="203919344"/>
            <w:placeholder>
              <w:docPart w:val="EA51186B60964139A17A3DC4510241E5"/>
            </w:placeholder>
            <w:comboBox>
              <w:listItem w:displayText="Day" w:value="Day"/>
              <w:listItem w:displayText="Dusk" w:value="Dusk"/>
              <w:listItem w:displayText="Night" w:value="Night"/>
            </w:comboBox>
          </w:sdtPr>
          <w:sdtContent>
            <w:customXmlInsRangeEnd w:id="10006"/>
            <w:tc>
              <w:tcPr>
                <w:tcW w:w="4656" w:type="dxa"/>
                <w:gridSpan w:val="5"/>
                <w:tcBorders>
                  <w:left w:val="single" w:sz="12" w:space="0" w:color="auto"/>
                  <w:bottom w:val="single" w:sz="12" w:space="0" w:color="auto"/>
                  <w:right w:val="single" w:sz="12" w:space="0" w:color="auto"/>
                </w:tcBorders>
              </w:tcPr>
              <w:p w14:paraId="117F5A0E" w14:textId="77777777" w:rsidR="00E2786A" w:rsidRPr="00340B0D" w:rsidRDefault="00E2786A" w:rsidP="00541D1A">
                <w:pPr>
                  <w:rPr>
                    <w:ins w:id="10007" w:author="jonathan pritchard" w:date="2025-01-23T13:53:00Z" w16du:dateUtc="2025-01-23T13:53:00Z"/>
                    <w:rFonts w:cs="Arial"/>
                    <w:sz w:val="18"/>
                    <w:szCs w:val="18"/>
                  </w:rPr>
                </w:pPr>
                <w:ins w:id="10008" w:author="jonathan pritchard" w:date="2025-01-23T13:53:00Z" w16du:dateUtc="2025-01-23T13:53:00Z">
                  <w:r w:rsidRPr="00340B0D">
                    <w:rPr>
                      <w:rFonts w:cs="Arial"/>
                      <w:sz w:val="18"/>
                      <w:szCs w:val="18"/>
                    </w:rPr>
                    <w:t>Day</w:t>
                  </w:r>
                </w:ins>
              </w:p>
            </w:tc>
            <w:customXmlInsRangeStart w:id="10009" w:author="jonathan pritchard" w:date="2025-01-23T13:53:00Z"/>
          </w:sdtContent>
        </w:sdt>
        <w:customXmlInsRangeEnd w:id="10009"/>
        <w:tc>
          <w:tcPr>
            <w:tcW w:w="3871" w:type="dxa"/>
            <w:gridSpan w:val="5"/>
            <w:tcBorders>
              <w:left w:val="single" w:sz="12" w:space="0" w:color="auto"/>
            </w:tcBorders>
          </w:tcPr>
          <w:p w14:paraId="5DAE8933" w14:textId="77777777" w:rsidR="00E2786A" w:rsidRPr="00340B0D" w:rsidRDefault="00E2786A" w:rsidP="00541D1A">
            <w:pPr>
              <w:rPr>
                <w:ins w:id="10010" w:author="jonathan pritchard" w:date="2025-01-23T13:53:00Z" w16du:dateUtc="2025-01-23T13:53:00Z"/>
                <w:rFonts w:cs="Arial"/>
                <w:b/>
                <w:bCs/>
                <w:sz w:val="18"/>
                <w:szCs w:val="18"/>
              </w:rPr>
            </w:pPr>
            <w:ins w:id="10011" w:author="jonathan pritchard" w:date="2025-01-23T13:53:00Z" w16du:dateUtc="2025-01-23T13:53:00Z">
              <w:r w:rsidRPr="00340B0D">
                <w:rPr>
                  <w:rFonts w:cs="Arial"/>
                  <w:sz w:val="18"/>
                  <w:szCs w:val="18"/>
                </w:rPr>
                <w:t xml:space="preserve">        All other chart text</w:t>
              </w:r>
            </w:ins>
          </w:p>
        </w:tc>
        <w:tc>
          <w:tcPr>
            <w:tcW w:w="672" w:type="dxa"/>
            <w:tcBorders>
              <w:right w:val="single" w:sz="12" w:space="0" w:color="auto"/>
            </w:tcBorders>
          </w:tcPr>
          <w:p w14:paraId="0BD259A0" w14:textId="77777777" w:rsidR="00E2786A" w:rsidRPr="00340B0D" w:rsidRDefault="00E2786A" w:rsidP="00541D1A">
            <w:pPr>
              <w:jc w:val="center"/>
              <w:rPr>
                <w:ins w:id="10012" w:author="jonathan pritchard" w:date="2025-01-23T13:53:00Z" w16du:dateUtc="2025-01-23T13:53:00Z"/>
                <w:rFonts w:cs="Arial"/>
                <w:sz w:val="18"/>
                <w:szCs w:val="18"/>
              </w:rPr>
            </w:pPr>
          </w:p>
        </w:tc>
      </w:tr>
      <w:tr w:rsidR="00E2786A" w:rsidRPr="00340B0D" w14:paraId="5F04FA3D" w14:textId="77777777" w:rsidTr="00541D1A">
        <w:trPr>
          <w:ins w:id="10013" w:author="jonathan pritchard" w:date="2025-01-23T13:53:00Z"/>
        </w:trPr>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627AB134" w14:textId="77777777" w:rsidR="00E2786A" w:rsidRPr="00340B0D" w:rsidRDefault="00E2786A" w:rsidP="00541D1A">
            <w:pPr>
              <w:jc w:val="center"/>
              <w:rPr>
                <w:ins w:id="10014" w:author="jonathan pritchard" w:date="2025-01-23T13:53:00Z" w16du:dateUtc="2025-01-23T13:53:00Z"/>
                <w:rFonts w:cs="Arial"/>
                <w:b/>
                <w:bCs/>
                <w:sz w:val="18"/>
                <w:szCs w:val="18"/>
              </w:rPr>
            </w:pPr>
          </w:p>
        </w:tc>
        <w:tc>
          <w:tcPr>
            <w:tcW w:w="3871" w:type="dxa"/>
            <w:gridSpan w:val="5"/>
            <w:tcBorders>
              <w:left w:val="single" w:sz="12" w:space="0" w:color="auto"/>
            </w:tcBorders>
          </w:tcPr>
          <w:p w14:paraId="17ED08A9" w14:textId="77777777" w:rsidR="00E2786A" w:rsidRPr="00340B0D" w:rsidRDefault="00E2786A" w:rsidP="00541D1A">
            <w:pPr>
              <w:rPr>
                <w:ins w:id="10015" w:author="jonathan pritchard" w:date="2025-01-23T13:53:00Z" w16du:dateUtc="2025-01-23T13:53:00Z"/>
                <w:rFonts w:cs="Arial"/>
                <w:sz w:val="18"/>
                <w:szCs w:val="18"/>
              </w:rPr>
            </w:pPr>
          </w:p>
        </w:tc>
        <w:tc>
          <w:tcPr>
            <w:tcW w:w="672" w:type="dxa"/>
            <w:tcBorders>
              <w:right w:val="single" w:sz="12" w:space="0" w:color="auto"/>
            </w:tcBorders>
            <w:vAlign w:val="center"/>
          </w:tcPr>
          <w:p w14:paraId="7B71FD07" w14:textId="77777777" w:rsidR="00E2786A" w:rsidRPr="00340B0D" w:rsidRDefault="00E2786A" w:rsidP="00541D1A">
            <w:pPr>
              <w:jc w:val="center"/>
              <w:rPr>
                <w:ins w:id="10016" w:author="jonathan pritchard" w:date="2025-01-23T13:53:00Z" w16du:dateUtc="2025-01-23T13:53:00Z"/>
                <w:rFonts w:cs="Arial"/>
                <w:sz w:val="18"/>
                <w:szCs w:val="18"/>
              </w:rPr>
            </w:pPr>
          </w:p>
        </w:tc>
      </w:tr>
      <w:tr w:rsidR="00E2786A" w:rsidRPr="00340B0D" w14:paraId="429F92F9" w14:textId="77777777" w:rsidTr="00541D1A">
        <w:trPr>
          <w:ins w:id="10017" w:author="jonathan pritchard" w:date="2025-01-23T13:53:00Z"/>
        </w:trPr>
        <w:tc>
          <w:tcPr>
            <w:tcW w:w="4656" w:type="dxa"/>
            <w:gridSpan w:val="5"/>
            <w:tcBorders>
              <w:left w:val="single" w:sz="12" w:space="0" w:color="auto"/>
              <w:bottom w:val="single" w:sz="12" w:space="0" w:color="auto"/>
              <w:right w:val="single" w:sz="12" w:space="0" w:color="auto"/>
            </w:tcBorders>
            <w:shd w:val="clear" w:color="auto" w:fill="FFFFFF" w:themeFill="background1"/>
          </w:tcPr>
          <w:p w14:paraId="5D00EA5F" w14:textId="77777777" w:rsidR="00E2786A" w:rsidRPr="00340B0D" w:rsidRDefault="00E2786A" w:rsidP="00541D1A">
            <w:pPr>
              <w:rPr>
                <w:ins w:id="10018" w:author="jonathan pritchard" w:date="2025-01-23T13:53:00Z" w16du:dateUtc="2025-01-23T13:53:00Z"/>
                <w:rFonts w:cs="Arial"/>
                <w:sz w:val="18"/>
                <w:szCs w:val="18"/>
              </w:rPr>
            </w:pPr>
          </w:p>
        </w:tc>
        <w:tc>
          <w:tcPr>
            <w:tcW w:w="3871" w:type="dxa"/>
            <w:gridSpan w:val="5"/>
            <w:tcBorders>
              <w:left w:val="single" w:sz="12" w:space="0" w:color="auto"/>
              <w:bottom w:val="single" w:sz="12" w:space="0" w:color="auto"/>
            </w:tcBorders>
          </w:tcPr>
          <w:p w14:paraId="072C3427" w14:textId="77777777" w:rsidR="00E2786A" w:rsidRPr="00340B0D" w:rsidRDefault="00E2786A" w:rsidP="00541D1A">
            <w:pPr>
              <w:jc w:val="center"/>
              <w:rPr>
                <w:ins w:id="10019" w:author="jonathan pritchard" w:date="2025-01-23T13:53:00Z" w16du:dateUtc="2025-01-23T13:53:00Z"/>
                <w:rFonts w:cs="Arial"/>
                <w:sz w:val="18"/>
                <w:szCs w:val="18"/>
              </w:rPr>
            </w:pPr>
          </w:p>
        </w:tc>
        <w:tc>
          <w:tcPr>
            <w:tcW w:w="672" w:type="dxa"/>
            <w:tcBorders>
              <w:bottom w:val="single" w:sz="12" w:space="0" w:color="auto"/>
              <w:right w:val="single" w:sz="12" w:space="0" w:color="auto"/>
            </w:tcBorders>
            <w:vAlign w:val="center"/>
          </w:tcPr>
          <w:p w14:paraId="45D97663" w14:textId="77777777" w:rsidR="00E2786A" w:rsidRPr="00340B0D" w:rsidRDefault="00E2786A" w:rsidP="00541D1A">
            <w:pPr>
              <w:jc w:val="center"/>
              <w:rPr>
                <w:ins w:id="10020" w:author="jonathan pritchard" w:date="2025-01-23T13:53:00Z" w16du:dateUtc="2025-01-23T13:53:00Z"/>
                <w:rFonts w:cs="Arial"/>
                <w:sz w:val="18"/>
                <w:szCs w:val="18"/>
              </w:rPr>
            </w:pPr>
          </w:p>
        </w:tc>
      </w:tr>
      <w:tr w:rsidR="00E2786A" w:rsidRPr="00340B0D" w14:paraId="366F8EC4" w14:textId="77777777" w:rsidTr="00541D1A">
        <w:trPr>
          <w:ins w:id="10021" w:author="jonathan pritchard" w:date="2025-01-23T13:53:00Z"/>
        </w:trPr>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7ED64095" w14:textId="77777777" w:rsidR="00E2786A" w:rsidRPr="00340B0D" w:rsidRDefault="00E2786A" w:rsidP="00541D1A">
            <w:pPr>
              <w:jc w:val="center"/>
              <w:rPr>
                <w:ins w:id="10022" w:author="jonathan pritchard" w:date="2025-01-23T13:53:00Z" w16du:dateUtc="2025-01-23T13:53:00Z"/>
                <w:rFonts w:cs="Arial"/>
                <w:b/>
                <w:bCs/>
                <w:sz w:val="18"/>
                <w:szCs w:val="18"/>
              </w:rPr>
            </w:pPr>
            <w:ins w:id="10023" w:author="jonathan pritchard" w:date="2025-01-23T13:53:00Z" w16du:dateUtc="2025-01-23T13:53: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C788412" w14:textId="77777777" w:rsidR="00E2786A" w:rsidRPr="00340B0D" w:rsidRDefault="00E2786A" w:rsidP="00541D1A">
            <w:pPr>
              <w:jc w:val="center"/>
              <w:rPr>
                <w:ins w:id="10024" w:author="jonathan pritchard" w:date="2025-01-23T13:53:00Z" w16du:dateUtc="2025-01-23T13:53:00Z"/>
                <w:rFonts w:cs="Arial"/>
                <w:sz w:val="18"/>
                <w:szCs w:val="18"/>
              </w:rPr>
            </w:pPr>
            <w:ins w:id="10025" w:author="jonathan pritchard" w:date="2025-01-23T13:53:00Z" w16du:dateUtc="2025-01-23T13:53:00Z">
              <w:r w:rsidRPr="00340B0D">
                <w:rPr>
                  <w:rFonts w:cs="Arial"/>
                  <w:b/>
                  <w:bCs/>
                  <w:sz w:val="18"/>
                  <w:szCs w:val="18"/>
                </w:rPr>
                <w:t>Display</w:t>
              </w:r>
            </w:ins>
          </w:p>
        </w:tc>
      </w:tr>
      <w:tr w:rsidR="00E2786A" w:rsidRPr="00340B0D" w14:paraId="37AAE3FE" w14:textId="77777777" w:rsidTr="00541D1A">
        <w:trPr>
          <w:trHeight w:val="287"/>
          <w:ins w:id="10026" w:author="jonathan pritchard" w:date="2025-01-23T13:53:00Z"/>
        </w:trPr>
        <w:tc>
          <w:tcPr>
            <w:tcW w:w="1789" w:type="dxa"/>
            <w:tcBorders>
              <w:left w:val="single" w:sz="12" w:space="0" w:color="auto"/>
              <w:bottom w:val="single" w:sz="4" w:space="0" w:color="auto"/>
            </w:tcBorders>
          </w:tcPr>
          <w:p w14:paraId="70C4C227" w14:textId="77777777" w:rsidR="00E2786A" w:rsidRPr="00340B0D" w:rsidRDefault="00E2786A" w:rsidP="00541D1A">
            <w:pPr>
              <w:rPr>
                <w:ins w:id="10027" w:author="jonathan pritchard" w:date="2025-01-23T13:53:00Z" w16du:dateUtc="2025-01-23T13:53:00Z"/>
                <w:rFonts w:cs="Arial"/>
                <w:sz w:val="18"/>
                <w:szCs w:val="18"/>
              </w:rPr>
            </w:pPr>
            <w:ins w:id="10028" w:author="jonathan pritchard" w:date="2025-01-23T13:53:00Z" w16du:dateUtc="2025-01-23T13:53:00Z">
              <w:r w:rsidRPr="00340B0D">
                <w:rPr>
                  <w:rFonts w:cs="Arial"/>
                  <w:sz w:val="18"/>
                  <w:szCs w:val="18"/>
                </w:rPr>
                <w:t>Start Date</w:t>
              </w:r>
            </w:ins>
          </w:p>
        </w:tc>
        <w:tc>
          <w:tcPr>
            <w:tcW w:w="2867" w:type="dxa"/>
            <w:gridSpan w:val="4"/>
            <w:tcBorders>
              <w:bottom w:val="single" w:sz="4" w:space="0" w:color="auto"/>
              <w:right w:val="single" w:sz="12" w:space="0" w:color="auto"/>
            </w:tcBorders>
          </w:tcPr>
          <w:p w14:paraId="475940E9" w14:textId="77777777" w:rsidR="00E2786A" w:rsidRPr="00340B0D" w:rsidRDefault="00E2786A" w:rsidP="00541D1A">
            <w:pPr>
              <w:rPr>
                <w:ins w:id="10029" w:author="jonathan pritchard" w:date="2025-01-23T13:53:00Z" w16du:dateUtc="2025-01-23T13:53: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461C1677" w14:textId="77777777" w:rsidR="00E2786A" w:rsidRPr="00340B0D" w:rsidRDefault="00E2786A" w:rsidP="00541D1A">
            <w:pPr>
              <w:rPr>
                <w:ins w:id="10030" w:author="jonathan pritchard" w:date="2025-01-23T13:53:00Z" w16du:dateUtc="2025-01-23T13:53:00Z"/>
                <w:rFonts w:cs="Arial"/>
                <w:sz w:val="18"/>
                <w:szCs w:val="18"/>
              </w:rPr>
            </w:pPr>
            <w:ins w:id="10031" w:author="jonathan pritchard" w:date="2025-01-23T13:53:00Z" w16du:dateUtc="2025-01-23T13:53: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3E96BBAE" w14:textId="77777777" w:rsidR="00E2786A" w:rsidRPr="00C87169" w:rsidRDefault="00E2786A" w:rsidP="00541D1A">
            <w:pPr>
              <w:rPr>
                <w:ins w:id="10032" w:author="jonathan pritchard" w:date="2025-01-23T13:53:00Z" w16du:dateUtc="2025-01-23T13:53:00Z"/>
                <w:rFonts w:cs="Arial"/>
              </w:rPr>
            </w:pPr>
          </w:p>
        </w:tc>
      </w:tr>
      <w:tr w:rsidR="00E2786A" w:rsidRPr="00340B0D" w14:paraId="3850ED20" w14:textId="77777777" w:rsidTr="00541D1A">
        <w:trPr>
          <w:ins w:id="10033" w:author="jonathan pritchard" w:date="2025-01-23T13:53:00Z"/>
        </w:trPr>
        <w:tc>
          <w:tcPr>
            <w:tcW w:w="1789" w:type="dxa"/>
            <w:tcBorders>
              <w:left w:val="single" w:sz="12" w:space="0" w:color="auto"/>
              <w:bottom w:val="single" w:sz="4" w:space="0" w:color="auto"/>
            </w:tcBorders>
          </w:tcPr>
          <w:p w14:paraId="31F962B0" w14:textId="77777777" w:rsidR="00E2786A" w:rsidRPr="00340B0D" w:rsidRDefault="00E2786A" w:rsidP="00541D1A">
            <w:pPr>
              <w:rPr>
                <w:ins w:id="10034" w:author="jonathan pritchard" w:date="2025-01-23T13:53:00Z" w16du:dateUtc="2025-01-23T13:53:00Z"/>
                <w:rFonts w:cs="Arial"/>
                <w:sz w:val="18"/>
                <w:szCs w:val="18"/>
              </w:rPr>
            </w:pPr>
            <w:ins w:id="10035" w:author="jonathan pritchard" w:date="2025-01-23T13:53:00Z" w16du:dateUtc="2025-01-23T13:53: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474BC47E" w14:textId="77777777" w:rsidR="00E2786A" w:rsidRPr="00340B0D" w:rsidRDefault="00E2786A" w:rsidP="00541D1A">
            <w:pPr>
              <w:rPr>
                <w:ins w:id="10036" w:author="jonathan pritchard" w:date="2025-01-23T13:53:00Z" w16du:dateUtc="2025-01-23T13:53: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0BDE559" w14:textId="77777777" w:rsidR="00E2786A" w:rsidRPr="00340B0D" w:rsidRDefault="00E2786A" w:rsidP="00541D1A">
            <w:pPr>
              <w:rPr>
                <w:ins w:id="10037" w:author="jonathan pritchard" w:date="2025-01-23T13:53:00Z" w16du:dateUtc="2025-01-23T13:53:00Z"/>
                <w:rFonts w:cs="Arial"/>
                <w:sz w:val="18"/>
                <w:szCs w:val="18"/>
              </w:rPr>
            </w:pPr>
            <w:ins w:id="10038" w:author="jonathan pritchard" w:date="2025-01-23T13:53:00Z" w16du:dateUtc="2025-01-23T13:53: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50145D6D" w14:textId="77777777" w:rsidR="00E2786A" w:rsidRPr="00340B0D" w:rsidRDefault="00E2786A" w:rsidP="00541D1A">
            <w:pPr>
              <w:rPr>
                <w:ins w:id="10039" w:author="jonathan pritchard" w:date="2025-01-23T13:53:00Z" w16du:dateUtc="2025-01-23T13:53:00Z"/>
                <w:rFonts w:cs="Arial"/>
                <w:sz w:val="18"/>
                <w:szCs w:val="18"/>
              </w:rPr>
            </w:pPr>
            <w:ins w:id="10040" w:author="jonathan pritchard" w:date="2025-01-23T13:53:00Z" w16du:dateUtc="2025-01-23T13:53:00Z">
              <w:r w:rsidRPr="00340B0D">
                <w:rPr>
                  <w:rFonts w:cs="Arial"/>
                  <w:sz w:val="18"/>
                  <w:szCs w:val="18"/>
                </w:rPr>
                <w:t>1:</w:t>
              </w:r>
              <w:r>
                <w:rPr>
                  <w:rFonts w:cs="Arial"/>
                  <w:sz w:val="18"/>
                  <w:szCs w:val="18"/>
                </w:rPr>
                <w:t>60000</w:t>
              </w:r>
            </w:ins>
          </w:p>
        </w:tc>
      </w:tr>
      <w:tr w:rsidR="00E2786A" w:rsidRPr="00340B0D" w14:paraId="0B85296C" w14:textId="77777777" w:rsidTr="00541D1A">
        <w:trPr>
          <w:ins w:id="10041" w:author="jonathan pritchard" w:date="2025-01-23T13:53:00Z"/>
        </w:trPr>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13A5A5E4" w14:textId="77777777" w:rsidR="00E2786A" w:rsidRPr="00340B0D" w:rsidRDefault="00E2786A" w:rsidP="00541D1A">
            <w:pPr>
              <w:jc w:val="center"/>
              <w:rPr>
                <w:ins w:id="10042" w:author="jonathan pritchard" w:date="2025-01-23T13:53:00Z" w16du:dateUtc="2025-01-23T13:53: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54D9D752" w14:textId="77777777" w:rsidR="00E2786A" w:rsidRPr="00340B0D" w:rsidRDefault="00E2786A" w:rsidP="00541D1A">
            <w:pPr>
              <w:rPr>
                <w:ins w:id="10043" w:author="jonathan pritchard" w:date="2025-01-23T13:53:00Z" w16du:dateUtc="2025-01-23T13:53:00Z"/>
                <w:rFonts w:cs="Arial"/>
                <w:sz w:val="18"/>
                <w:szCs w:val="18"/>
              </w:rPr>
            </w:pPr>
            <w:ins w:id="10044" w:author="jonathan pritchard" w:date="2025-01-23T13:53:00Z" w16du:dateUtc="2025-01-23T13:53: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4426472C" w14:textId="77777777" w:rsidR="00E2786A" w:rsidRPr="00340B0D" w:rsidRDefault="00E2786A" w:rsidP="00541D1A">
            <w:pPr>
              <w:rPr>
                <w:ins w:id="10045" w:author="jonathan pritchard" w:date="2025-01-23T13:53:00Z" w16du:dateUtc="2025-01-23T13:53:00Z"/>
                <w:rFonts w:cs="Arial"/>
                <w:sz w:val="18"/>
                <w:szCs w:val="18"/>
              </w:rPr>
            </w:pPr>
          </w:p>
        </w:tc>
      </w:tr>
      <w:tr w:rsidR="00E2786A" w:rsidRPr="00340B0D" w14:paraId="2E88F3DD" w14:textId="77777777" w:rsidTr="00541D1A">
        <w:trPr>
          <w:ins w:id="10046" w:author="jonathan pritchard" w:date="2025-01-23T13:53:00Z"/>
        </w:trPr>
        <w:tc>
          <w:tcPr>
            <w:tcW w:w="9199" w:type="dxa"/>
            <w:gridSpan w:val="11"/>
            <w:tcBorders>
              <w:top w:val="single" w:sz="4" w:space="0" w:color="auto"/>
              <w:left w:val="single" w:sz="12" w:space="0" w:color="auto"/>
              <w:bottom w:val="single" w:sz="4" w:space="0" w:color="auto"/>
              <w:right w:val="single" w:sz="12" w:space="0" w:color="auto"/>
            </w:tcBorders>
          </w:tcPr>
          <w:p w14:paraId="0E92BDD3" w14:textId="77777777" w:rsidR="00E2786A" w:rsidRPr="00340B0D" w:rsidRDefault="00E2786A" w:rsidP="00541D1A">
            <w:pPr>
              <w:rPr>
                <w:ins w:id="10047" w:author="jonathan pritchard" w:date="2025-01-23T13:53:00Z" w16du:dateUtc="2025-01-23T13:53:00Z"/>
                <w:rFonts w:cs="Arial"/>
                <w:sz w:val="18"/>
                <w:szCs w:val="18"/>
              </w:rPr>
            </w:pPr>
          </w:p>
        </w:tc>
      </w:tr>
      <w:tr w:rsidR="00E2786A" w:rsidRPr="00340B0D" w14:paraId="3AB9F764" w14:textId="77777777" w:rsidTr="00541D1A">
        <w:trPr>
          <w:ins w:id="10048" w:author="jonathan pritchard" w:date="2025-01-23T13:53: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7001F34" w14:textId="77777777" w:rsidR="00E2786A" w:rsidRPr="00340B0D" w:rsidRDefault="00E2786A" w:rsidP="00541D1A">
            <w:pPr>
              <w:jc w:val="center"/>
              <w:rPr>
                <w:ins w:id="10049" w:author="jonathan pritchard" w:date="2025-01-23T13:53:00Z" w16du:dateUtc="2025-01-23T13:53:00Z"/>
                <w:rFonts w:cs="Arial"/>
                <w:b/>
                <w:bCs/>
                <w:sz w:val="18"/>
                <w:szCs w:val="18"/>
              </w:rPr>
            </w:pPr>
            <w:ins w:id="10050" w:author="jonathan pritchard" w:date="2025-01-23T13:53:00Z" w16du:dateUtc="2025-01-23T13:53:00Z">
              <w:r w:rsidRPr="00340B0D">
                <w:rPr>
                  <w:rFonts w:cs="Arial"/>
                  <w:b/>
                  <w:bCs/>
                  <w:sz w:val="18"/>
                  <w:szCs w:val="18"/>
                </w:rPr>
                <w:t>Viewing Group</w:t>
              </w:r>
              <w:r>
                <w:rPr>
                  <w:rFonts w:cs="Arial"/>
                  <w:b/>
                  <w:bCs/>
                  <w:sz w:val="18"/>
                  <w:szCs w:val="18"/>
                </w:rPr>
                <w:t>s (Default = On)</w:t>
              </w:r>
            </w:ins>
          </w:p>
        </w:tc>
      </w:tr>
      <w:tr w:rsidR="00E2786A" w:rsidRPr="00340B0D" w14:paraId="2D4754A2" w14:textId="77777777" w:rsidTr="00541D1A">
        <w:trPr>
          <w:ins w:id="10051" w:author="jonathan pritchard" w:date="2025-01-23T13:53:00Z"/>
        </w:trPr>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B548794" w14:textId="77777777" w:rsidR="00E2786A" w:rsidRPr="00340B0D" w:rsidRDefault="00E2786A" w:rsidP="00541D1A">
            <w:pPr>
              <w:jc w:val="center"/>
              <w:rPr>
                <w:ins w:id="10052" w:author="jonathan pritchard" w:date="2025-01-23T13:53:00Z" w16du:dateUtc="2025-01-23T13:53:00Z"/>
                <w:rFonts w:cs="Arial"/>
                <w:b/>
                <w:bCs/>
                <w:sz w:val="18"/>
                <w:szCs w:val="18"/>
              </w:rPr>
            </w:pPr>
            <w:ins w:id="10053" w:author="jonathan pritchard" w:date="2025-01-23T13:53:00Z" w16du:dateUtc="2025-01-23T13:53:00Z">
              <w:r w:rsidRPr="00340B0D">
                <w:rPr>
                  <w:rFonts w:cs="Arial"/>
                  <w:b/>
                  <w:bCs/>
                  <w:sz w:val="18"/>
                  <w:szCs w:val="18"/>
                </w:rPr>
                <w:t>Standard Display</w:t>
              </w:r>
            </w:ins>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4E200D9" w14:textId="77777777" w:rsidR="00E2786A" w:rsidRPr="00340B0D" w:rsidRDefault="00E2786A" w:rsidP="00541D1A">
            <w:pPr>
              <w:jc w:val="center"/>
              <w:rPr>
                <w:ins w:id="10054" w:author="jonathan pritchard" w:date="2025-01-23T13:53:00Z" w16du:dateUtc="2025-01-23T13:53:00Z"/>
                <w:rFonts w:cs="Arial"/>
                <w:b/>
                <w:bCs/>
                <w:sz w:val="18"/>
                <w:szCs w:val="18"/>
              </w:rPr>
            </w:pPr>
            <w:ins w:id="10055" w:author="jonathan pritchard" w:date="2025-01-23T13:53:00Z" w16du:dateUtc="2025-01-23T13:53:00Z">
              <w:r w:rsidRPr="00340B0D">
                <w:rPr>
                  <w:rFonts w:cs="Arial"/>
                  <w:b/>
                  <w:bCs/>
                  <w:sz w:val="18"/>
                  <w:szCs w:val="18"/>
                </w:rPr>
                <w:t>Other</w:t>
              </w:r>
            </w:ins>
          </w:p>
        </w:tc>
      </w:tr>
      <w:tr w:rsidR="00E2786A" w:rsidRPr="00340B0D" w14:paraId="5155E4C6" w14:textId="77777777" w:rsidTr="00541D1A">
        <w:trPr>
          <w:ins w:id="10056" w:author="jonathan pritchard" w:date="2025-01-23T13:53:00Z"/>
        </w:trPr>
        <w:tc>
          <w:tcPr>
            <w:tcW w:w="4375" w:type="dxa"/>
            <w:gridSpan w:val="4"/>
            <w:tcBorders>
              <w:top w:val="single" w:sz="4" w:space="0" w:color="auto"/>
              <w:left w:val="single" w:sz="12" w:space="0" w:color="auto"/>
              <w:bottom w:val="single" w:sz="4" w:space="0" w:color="auto"/>
              <w:right w:val="single" w:sz="4" w:space="0" w:color="auto"/>
            </w:tcBorders>
          </w:tcPr>
          <w:p w14:paraId="24868F7D" w14:textId="77777777" w:rsidR="00E2786A" w:rsidRPr="00340B0D" w:rsidRDefault="00E2786A" w:rsidP="00541D1A">
            <w:pPr>
              <w:rPr>
                <w:ins w:id="10057" w:author="jonathan pritchard" w:date="2025-01-23T13:53:00Z" w16du:dateUtc="2025-01-23T13:53:00Z"/>
                <w:rFonts w:cs="Arial"/>
                <w:sz w:val="18"/>
                <w:szCs w:val="18"/>
              </w:rPr>
            </w:pPr>
            <w:ins w:id="10058" w:author="jonathan pritchard" w:date="2025-01-23T13:53:00Z" w16du:dateUtc="2025-01-23T13:53: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593B7092" w14:textId="77777777" w:rsidR="00E2786A" w:rsidRPr="00340B0D" w:rsidRDefault="00E2786A" w:rsidP="00541D1A">
            <w:pPr>
              <w:jc w:val="center"/>
              <w:rPr>
                <w:ins w:id="10059" w:author="jonathan pritchard" w:date="2025-01-23T13:53:00Z" w16du:dateUtc="2025-01-23T13:53:00Z"/>
                <w:rFonts w:cs="Arial"/>
                <w:sz w:val="18"/>
                <w:szCs w:val="18"/>
              </w:rPr>
            </w:pPr>
          </w:p>
        </w:tc>
        <w:tc>
          <w:tcPr>
            <w:tcW w:w="3598" w:type="dxa"/>
            <w:gridSpan w:val="4"/>
            <w:tcBorders>
              <w:top w:val="single" w:sz="4" w:space="0" w:color="auto"/>
              <w:left w:val="single" w:sz="12" w:space="0" w:color="auto"/>
              <w:bottom w:val="single" w:sz="4" w:space="0" w:color="auto"/>
            </w:tcBorders>
          </w:tcPr>
          <w:p w14:paraId="585A79CA" w14:textId="77777777" w:rsidR="00E2786A" w:rsidRPr="00340B0D" w:rsidRDefault="00E2786A" w:rsidP="00541D1A">
            <w:pPr>
              <w:pStyle w:val="Default"/>
              <w:rPr>
                <w:ins w:id="10060" w:author="jonathan pritchard" w:date="2025-01-23T13:53:00Z" w16du:dateUtc="2025-01-23T13:53:00Z"/>
                <w:sz w:val="18"/>
                <w:szCs w:val="18"/>
              </w:rPr>
            </w:pPr>
            <w:ins w:id="10061" w:author="jonathan pritchard" w:date="2025-01-23T13:53:00Z" w16du:dateUtc="2025-01-23T13:53: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21FF11AD" w14:textId="77777777" w:rsidR="00E2786A" w:rsidRPr="00340B0D" w:rsidRDefault="00E2786A" w:rsidP="00541D1A">
            <w:pPr>
              <w:rPr>
                <w:ins w:id="10062" w:author="jonathan pritchard" w:date="2025-01-23T13:53:00Z" w16du:dateUtc="2025-01-23T13:53:00Z"/>
                <w:rFonts w:cs="Arial"/>
                <w:sz w:val="18"/>
                <w:szCs w:val="18"/>
              </w:rPr>
            </w:pPr>
          </w:p>
        </w:tc>
      </w:tr>
      <w:tr w:rsidR="00E2786A" w:rsidRPr="00340B0D" w14:paraId="5305CC8F" w14:textId="77777777" w:rsidTr="00541D1A">
        <w:trPr>
          <w:ins w:id="10063" w:author="jonathan pritchard" w:date="2025-01-23T13:53:00Z"/>
        </w:trPr>
        <w:tc>
          <w:tcPr>
            <w:tcW w:w="4375" w:type="dxa"/>
            <w:gridSpan w:val="4"/>
            <w:tcBorders>
              <w:top w:val="single" w:sz="4" w:space="0" w:color="auto"/>
              <w:left w:val="single" w:sz="12" w:space="0" w:color="auto"/>
              <w:bottom w:val="single" w:sz="4" w:space="0" w:color="auto"/>
              <w:right w:val="single" w:sz="4" w:space="0" w:color="auto"/>
            </w:tcBorders>
          </w:tcPr>
          <w:p w14:paraId="67367258" w14:textId="77777777" w:rsidR="00E2786A" w:rsidRPr="00340B0D" w:rsidRDefault="00E2786A" w:rsidP="00541D1A">
            <w:pPr>
              <w:pStyle w:val="Default"/>
              <w:rPr>
                <w:ins w:id="10064" w:author="jonathan pritchard" w:date="2025-01-23T13:53:00Z" w16du:dateUtc="2025-01-23T13:53:00Z"/>
                <w:sz w:val="18"/>
                <w:szCs w:val="18"/>
              </w:rPr>
            </w:pPr>
            <w:ins w:id="10065" w:author="jonathan pritchard" w:date="2025-01-23T13:53:00Z" w16du:dateUtc="2025-01-23T13:53: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2ECD81D2" w14:textId="77777777" w:rsidR="00E2786A" w:rsidRPr="00340B0D" w:rsidRDefault="00E2786A" w:rsidP="00541D1A">
            <w:pPr>
              <w:jc w:val="center"/>
              <w:rPr>
                <w:ins w:id="10066" w:author="jonathan pritchard" w:date="2025-01-23T13:53:00Z" w16du:dateUtc="2025-01-23T13:53:00Z"/>
                <w:rFonts w:cs="Arial"/>
                <w:sz w:val="18"/>
                <w:szCs w:val="18"/>
              </w:rPr>
            </w:pPr>
          </w:p>
        </w:tc>
        <w:tc>
          <w:tcPr>
            <w:tcW w:w="3598" w:type="dxa"/>
            <w:gridSpan w:val="4"/>
            <w:tcBorders>
              <w:top w:val="single" w:sz="4" w:space="0" w:color="auto"/>
              <w:left w:val="single" w:sz="12" w:space="0" w:color="auto"/>
              <w:bottom w:val="single" w:sz="4" w:space="0" w:color="auto"/>
            </w:tcBorders>
          </w:tcPr>
          <w:p w14:paraId="1CFA25B1" w14:textId="77777777" w:rsidR="00E2786A" w:rsidRPr="00340B0D" w:rsidRDefault="00E2786A" w:rsidP="00541D1A">
            <w:pPr>
              <w:pStyle w:val="Default"/>
              <w:rPr>
                <w:ins w:id="10067" w:author="jonathan pritchard" w:date="2025-01-23T13:53:00Z" w16du:dateUtc="2025-01-23T13:53:00Z"/>
                <w:sz w:val="18"/>
                <w:szCs w:val="18"/>
              </w:rPr>
            </w:pPr>
            <w:ins w:id="10068" w:author="jonathan pritchard" w:date="2025-01-23T13:53:00Z" w16du:dateUtc="2025-01-23T13:53: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4384A6F5" w14:textId="77777777" w:rsidR="00E2786A" w:rsidRPr="00340B0D" w:rsidRDefault="00E2786A" w:rsidP="00541D1A">
            <w:pPr>
              <w:rPr>
                <w:ins w:id="10069" w:author="jonathan pritchard" w:date="2025-01-23T13:53:00Z" w16du:dateUtc="2025-01-23T13:53:00Z"/>
                <w:rFonts w:cs="Arial"/>
                <w:sz w:val="18"/>
                <w:szCs w:val="18"/>
              </w:rPr>
            </w:pPr>
          </w:p>
        </w:tc>
      </w:tr>
      <w:tr w:rsidR="00E2786A" w:rsidRPr="00340B0D" w14:paraId="56CA1DCD" w14:textId="77777777" w:rsidTr="00541D1A">
        <w:trPr>
          <w:ins w:id="10070" w:author="jonathan pritchard" w:date="2025-01-23T13:53:00Z"/>
        </w:trPr>
        <w:tc>
          <w:tcPr>
            <w:tcW w:w="4375" w:type="dxa"/>
            <w:gridSpan w:val="4"/>
            <w:tcBorders>
              <w:top w:val="single" w:sz="4" w:space="0" w:color="auto"/>
              <w:left w:val="single" w:sz="12" w:space="0" w:color="auto"/>
              <w:bottom w:val="single" w:sz="4" w:space="0" w:color="auto"/>
              <w:right w:val="single" w:sz="4" w:space="0" w:color="auto"/>
            </w:tcBorders>
          </w:tcPr>
          <w:p w14:paraId="208575B3" w14:textId="77777777" w:rsidR="00E2786A" w:rsidRPr="00340B0D" w:rsidRDefault="00E2786A" w:rsidP="00541D1A">
            <w:pPr>
              <w:pStyle w:val="Default"/>
              <w:ind w:left="720"/>
              <w:rPr>
                <w:ins w:id="10071" w:author="jonathan pritchard" w:date="2025-01-23T13:53:00Z" w16du:dateUtc="2025-01-23T13:53:00Z"/>
                <w:sz w:val="18"/>
                <w:szCs w:val="18"/>
              </w:rPr>
            </w:pPr>
            <w:ins w:id="10072" w:author="jonathan pritchard" w:date="2025-01-23T13:53:00Z" w16du:dateUtc="2025-01-23T13:53: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3B010F25" w14:textId="77777777" w:rsidR="00E2786A" w:rsidRPr="00340B0D" w:rsidRDefault="00E2786A" w:rsidP="00541D1A">
            <w:pPr>
              <w:jc w:val="center"/>
              <w:rPr>
                <w:ins w:id="10073" w:author="jonathan pritchard" w:date="2025-01-23T13:53:00Z" w16du:dateUtc="2025-01-23T13:53:00Z"/>
                <w:rFonts w:cs="Arial"/>
                <w:sz w:val="18"/>
                <w:szCs w:val="18"/>
              </w:rPr>
            </w:pPr>
          </w:p>
        </w:tc>
        <w:tc>
          <w:tcPr>
            <w:tcW w:w="3598" w:type="dxa"/>
            <w:gridSpan w:val="4"/>
            <w:tcBorders>
              <w:top w:val="single" w:sz="4" w:space="0" w:color="auto"/>
              <w:left w:val="single" w:sz="12" w:space="0" w:color="auto"/>
              <w:bottom w:val="single" w:sz="4" w:space="0" w:color="auto"/>
            </w:tcBorders>
          </w:tcPr>
          <w:p w14:paraId="32AEE458" w14:textId="77777777" w:rsidR="00E2786A" w:rsidRPr="00340B0D" w:rsidRDefault="00E2786A" w:rsidP="00541D1A">
            <w:pPr>
              <w:pStyle w:val="Default"/>
              <w:rPr>
                <w:ins w:id="10074" w:author="jonathan pritchard" w:date="2025-01-23T13:53:00Z" w16du:dateUtc="2025-01-23T13:53:00Z"/>
                <w:sz w:val="18"/>
                <w:szCs w:val="18"/>
              </w:rPr>
            </w:pPr>
            <w:ins w:id="10075" w:author="jonathan pritchard" w:date="2025-01-23T13:53:00Z" w16du:dateUtc="2025-01-23T13:53: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7A7ADF01" w14:textId="77777777" w:rsidR="00E2786A" w:rsidRPr="00340B0D" w:rsidRDefault="00E2786A" w:rsidP="00541D1A">
            <w:pPr>
              <w:rPr>
                <w:ins w:id="10076" w:author="jonathan pritchard" w:date="2025-01-23T13:53:00Z" w16du:dateUtc="2025-01-23T13:53:00Z"/>
                <w:rFonts w:cs="Arial"/>
                <w:sz w:val="18"/>
                <w:szCs w:val="18"/>
              </w:rPr>
            </w:pPr>
          </w:p>
        </w:tc>
      </w:tr>
      <w:tr w:rsidR="00E2786A" w:rsidRPr="00340B0D" w14:paraId="6526728A" w14:textId="77777777" w:rsidTr="00541D1A">
        <w:trPr>
          <w:ins w:id="10077" w:author="jonathan pritchard" w:date="2025-01-23T13:53:00Z"/>
        </w:trPr>
        <w:tc>
          <w:tcPr>
            <w:tcW w:w="4375" w:type="dxa"/>
            <w:gridSpan w:val="4"/>
            <w:tcBorders>
              <w:top w:val="single" w:sz="4" w:space="0" w:color="auto"/>
              <w:left w:val="single" w:sz="12" w:space="0" w:color="auto"/>
              <w:bottom w:val="single" w:sz="4" w:space="0" w:color="auto"/>
              <w:right w:val="single" w:sz="4" w:space="0" w:color="auto"/>
            </w:tcBorders>
          </w:tcPr>
          <w:p w14:paraId="22E625CE" w14:textId="77777777" w:rsidR="00E2786A" w:rsidRPr="00340B0D" w:rsidRDefault="00E2786A" w:rsidP="00541D1A">
            <w:pPr>
              <w:pStyle w:val="Default"/>
              <w:ind w:left="720"/>
              <w:rPr>
                <w:ins w:id="10078" w:author="jonathan pritchard" w:date="2025-01-23T13:53:00Z" w16du:dateUtc="2025-01-23T13:53:00Z"/>
                <w:sz w:val="18"/>
                <w:szCs w:val="18"/>
              </w:rPr>
            </w:pPr>
            <w:ins w:id="10079" w:author="jonathan pritchard" w:date="2025-01-23T13:53:00Z" w16du:dateUtc="2025-01-23T13:53: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72450BA0" w14:textId="77777777" w:rsidR="00E2786A" w:rsidRPr="00340B0D" w:rsidRDefault="00E2786A" w:rsidP="00541D1A">
            <w:pPr>
              <w:jc w:val="center"/>
              <w:rPr>
                <w:ins w:id="10080" w:author="jonathan pritchard" w:date="2025-01-23T13:53:00Z" w16du:dateUtc="2025-01-23T13:53:00Z"/>
                <w:rFonts w:cs="Arial"/>
                <w:sz w:val="18"/>
                <w:szCs w:val="18"/>
              </w:rPr>
            </w:pPr>
          </w:p>
        </w:tc>
        <w:tc>
          <w:tcPr>
            <w:tcW w:w="3598" w:type="dxa"/>
            <w:gridSpan w:val="4"/>
            <w:tcBorders>
              <w:top w:val="single" w:sz="4" w:space="0" w:color="auto"/>
              <w:left w:val="single" w:sz="12" w:space="0" w:color="auto"/>
              <w:bottom w:val="single" w:sz="4" w:space="0" w:color="auto"/>
            </w:tcBorders>
          </w:tcPr>
          <w:p w14:paraId="5DDBF761" w14:textId="77777777" w:rsidR="00E2786A" w:rsidRPr="00340B0D" w:rsidRDefault="00E2786A" w:rsidP="00541D1A">
            <w:pPr>
              <w:pStyle w:val="Default"/>
              <w:rPr>
                <w:ins w:id="10081" w:author="jonathan pritchard" w:date="2025-01-23T13:53:00Z" w16du:dateUtc="2025-01-23T13:53:00Z"/>
                <w:sz w:val="18"/>
                <w:szCs w:val="18"/>
              </w:rPr>
            </w:pPr>
            <w:ins w:id="10082" w:author="jonathan pritchard" w:date="2025-01-23T13:53:00Z" w16du:dateUtc="2025-01-23T13:53: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5AAE20A0" w14:textId="77777777" w:rsidR="00E2786A" w:rsidRPr="00340B0D" w:rsidRDefault="00E2786A" w:rsidP="00541D1A">
            <w:pPr>
              <w:rPr>
                <w:ins w:id="10083" w:author="jonathan pritchard" w:date="2025-01-23T13:53:00Z" w16du:dateUtc="2025-01-23T13:53:00Z"/>
                <w:rFonts w:cs="Arial"/>
                <w:sz w:val="18"/>
                <w:szCs w:val="18"/>
              </w:rPr>
            </w:pPr>
          </w:p>
        </w:tc>
      </w:tr>
      <w:tr w:rsidR="00E2786A" w:rsidRPr="00340B0D" w14:paraId="6869BD73" w14:textId="77777777" w:rsidTr="00541D1A">
        <w:trPr>
          <w:ins w:id="10084" w:author="jonathan pritchard" w:date="2025-01-23T13:53:00Z"/>
        </w:trPr>
        <w:tc>
          <w:tcPr>
            <w:tcW w:w="4375" w:type="dxa"/>
            <w:gridSpan w:val="4"/>
            <w:tcBorders>
              <w:top w:val="single" w:sz="4" w:space="0" w:color="auto"/>
              <w:left w:val="single" w:sz="12" w:space="0" w:color="auto"/>
              <w:bottom w:val="single" w:sz="4" w:space="0" w:color="auto"/>
              <w:right w:val="single" w:sz="4" w:space="0" w:color="auto"/>
            </w:tcBorders>
          </w:tcPr>
          <w:p w14:paraId="0F04FEDD" w14:textId="77777777" w:rsidR="00E2786A" w:rsidRPr="00340B0D" w:rsidRDefault="00E2786A" w:rsidP="00541D1A">
            <w:pPr>
              <w:pStyle w:val="Default"/>
              <w:rPr>
                <w:ins w:id="10085" w:author="jonathan pritchard" w:date="2025-01-23T13:53:00Z" w16du:dateUtc="2025-01-23T13:53:00Z"/>
                <w:sz w:val="18"/>
                <w:szCs w:val="18"/>
              </w:rPr>
            </w:pPr>
            <w:ins w:id="10086" w:author="jonathan pritchard" w:date="2025-01-23T13:53:00Z" w16du:dateUtc="2025-01-23T13:53: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4DB218E2" w14:textId="77777777" w:rsidR="00E2786A" w:rsidRPr="00340B0D" w:rsidRDefault="00E2786A" w:rsidP="00541D1A">
            <w:pPr>
              <w:jc w:val="center"/>
              <w:rPr>
                <w:ins w:id="10087" w:author="jonathan pritchard" w:date="2025-01-23T13:53:00Z" w16du:dateUtc="2025-01-23T13:53:00Z"/>
                <w:rFonts w:cs="Arial"/>
                <w:sz w:val="18"/>
                <w:szCs w:val="18"/>
              </w:rPr>
            </w:pPr>
          </w:p>
        </w:tc>
        <w:tc>
          <w:tcPr>
            <w:tcW w:w="3598" w:type="dxa"/>
            <w:gridSpan w:val="4"/>
            <w:tcBorders>
              <w:top w:val="single" w:sz="4" w:space="0" w:color="auto"/>
              <w:left w:val="single" w:sz="12" w:space="0" w:color="auto"/>
              <w:bottom w:val="single" w:sz="4" w:space="0" w:color="auto"/>
            </w:tcBorders>
          </w:tcPr>
          <w:p w14:paraId="44718392" w14:textId="77777777" w:rsidR="00E2786A" w:rsidRPr="00340B0D" w:rsidRDefault="00E2786A" w:rsidP="00541D1A">
            <w:pPr>
              <w:pStyle w:val="Default"/>
              <w:rPr>
                <w:ins w:id="10088" w:author="jonathan pritchard" w:date="2025-01-23T13:53:00Z" w16du:dateUtc="2025-01-23T13:53:00Z"/>
                <w:sz w:val="18"/>
                <w:szCs w:val="18"/>
              </w:rPr>
            </w:pPr>
            <w:ins w:id="10089" w:author="jonathan pritchard" w:date="2025-01-23T13:53:00Z" w16du:dateUtc="2025-01-23T13:53: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51D16057" w14:textId="77777777" w:rsidR="00E2786A" w:rsidRPr="00340B0D" w:rsidRDefault="00E2786A" w:rsidP="00541D1A">
            <w:pPr>
              <w:rPr>
                <w:ins w:id="10090" w:author="jonathan pritchard" w:date="2025-01-23T13:53:00Z" w16du:dateUtc="2025-01-23T13:53:00Z"/>
                <w:rFonts w:cs="Arial"/>
                <w:sz w:val="18"/>
                <w:szCs w:val="18"/>
              </w:rPr>
            </w:pPr>
          </w:p>
        </w:tc>
      </w:tr>
      <w:tr w:rsidR="00E2786A" w:rsidRPr="00340B0D" w14:paraId="5C54B507" w14:textId="77777777" w:rsidTr="00541D1A">
        <w:trPr>
          <w:ins w:id="10091" w:author="jonathan pritchard" w:date="2025-01-23T13:53:00Z"/>
        </w:trPr>
        <w:tc>
          <w:tcPr>
            <w:tcW w:w="4375" w:type="dxa"/>
            <w:gridSpan w:val="4"/>
            <w:tcBorders>
              <w:top w:val="single" w:sz="4" w:space="0" w:color="auto"/>
              <w:left w:val="single" w:sz="12" w:space="0" w:color="auto"/>
              <w:bottom w:val="single" w:sz="4" w:space="0" w:color="auto"/>
              <w:right w:val="single" w:sz="4" w:space="0" w:color="auto"/>
            </w:tcBorders>
          </w:tcPr>
          <w:p w14:paraId="3B95C86F" w14:textId="77777777" w:rsidR="00E2786A" w:rsidRPr="00340B0D" w:rsidRDefault="00E2786A" w:rsidP="00541D1A">
            <w:pPr>
              <w:pStyle w:val="Default"/>
              <w:rPr>
                <w:ins w:id="10092" w:author="jonathan pritchard" w:date="2025-01-23T13:53:00Z" w16du:dateUtc="2025-01-23T13:53:00Z"/>
                <w:sz w:val="18"/>
                <w:szCs w:val="18"/>
              </w:rPr>
            </w:pPr>
            <w:ins w:id="10093" w:author="jonathan pritchard" w:date="2025-01-23T13:53:00Z" w16du:dateUtc="2025-01-23T13:53: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7C371420" w14:textId="77777777" w:rsidR="00E2786A" w:rsidRPr="00340B0D" w:rsidRDefault="00E2786A" w:rsidP="00541D1A">
            <w:pPr>
              <w:jc w:val="center"/>
              <w:rPr>
                <w:ins w:id="10094" w:author="jonathan pritchard" w:date="2025-01-23T13:53:00Z" w16du:dateUtc="2025-01-23T13:53:00Z"/>
                <w:rFonts w:cs="Arial"/>
                <w:sz w:val="18"/>
                <w:szCs w:val="18"/>
              </w:rPr>
            </w:pPr>
          </w:p>
        </w:tc>
        <w:tc>
          <w:tcPr>
            <w:tcW w:w="3598" w:type="dxa"/>
            <w:gridSpan w:val="4"/>
            <w:tcBorders>
              <w:top w:val="single" w:sz="4" w:space="0" w:color="auto"/>
              <w:left w:val="single" w:sz="12" w:space="0" w:color="auto"/>
              <w:bottom w:val="single" w:sz="4" w:space="0" w:color="auto"/>
            </w:tcBorders>
          </w:tcPr>
          <w:p w14:paraId="680C0C9A" w14:textId="77777777" w:rsidR="00E2786A" w:rsidRPr="00340B0D" w:rsidRDefault="00E2786A" w:rsidP="00541D1A">
            <w:pPr>
              <w:pStyle w:val="Default"/>
              <w:rPr>
                <w:ins w:id="10095" w:author="jonathan pritchard" w:date="2025-01-23T13:53:00Z" w16du:dateUtc="2025-01-23T13:53:00Z"/>
                <w:sz w:val="18"/>
                <w:szCs w:val="18"/>
              </w:rPr>
            </w:pPr>
            <w:ins w:id="10096" w:author="jonathan pritchard" w:date="2025-01-23T13:53:00Z" w16du:dateUtc="2025-01-23T13:53: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314C6F40" w14:textId="77777777" w:rsidR="00E2786A" w:rsidRPr="00340B0D" w:rsidRDefault="00E2786A" w:rsidP="00541D1A">
            <w:pPr>
              <w:rPr>
                <w:ins w:id="10097" w:author="jonathan pritchard" w:date="2025-01-23T13:53:00Z" w16du:dateUtc="2025-01-23T13:53:00Z"/>
                <w:rFonts w:cs="Arial"/>
                <w:sz w:val="18"/>
                <w:szCs w:val="18"/>
              </w:rPr>
            </w:pPr>
          </w:p>
        </w:tc>
      </w:tr>
      <w:tr w:rsidR="00E2786A" w:rsidRPr="00340B0D" w14:paraId="5E2DDA40" w14:textId="77777777" w:rsidTr="00541D1A">
        <w:trPr>
          <w:ins w:id="10098" w:author="jonathan pritchard" w:date="2025-01-23T13:53:00Z"/>
        </w:trPr>
        <w:tc>
          <w:tcPr>
            <w:tcW w:w="4375" w:type="dxa"/>
            <w:gridSpan w:val="4"/>
            <w:tcBorders>
              <w:top w:val="single" w:sz="4" w:space="0" w:color="auto"/>
              <w:left w:val="single" w:sz="12" w:space="0" w:color="auto"/>
              <w:bottom w:val="single" w:sz="4" w:space="0" w:color="auto"/>
              <w:right w:val="single" w:sz="4" w:space="0" w:color="auto"/>
            </w:tcBorders>
          </w:tcPr>
          <w:p w14:paraId="38B1B206" w14:textId="77777777" w:rsidR="00E2786A" w:rsidRPr="00340B0D" w:rsidRDefault="00E2786A" w:rsidP="00541D1A">
            <w:pPr>
              <w:pStyle w:val="Default"/>
              <w:rPr>
                <w:ins w:id="10099" w:author="jonathan pritchard" w:date="2025-01-23T13:53:00Z" w16du:dateUtc="2025-01-23T13:53:00Z"/>
                <w:sz w:val="18"/>
                <w:szCs w:val="18"/>
              </w:rPr>
            </w:pPr>
            <w:ins w:id="10100" w:author="jonathan pritchard" w:date="2025-01-23T13:53:00Z" w16du:dateUtc="2025-01-23T13:53: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140759EA" w14:textId="77777777" w:rsidR="00E2786A" w:rsidRPr="00340B0D" w:rsidRDefault="00E2786A" w:rsidP="00541D1A">
            <w:pPr>
              <w:jc w:val="center"/>
              <w:rPr>
                <w:ins w:id="10101" w:author="jonathan pritchard" w:date="2025-01-23T13:53:00Z" w16du:dateUtc="2025-01-23T13:53:00Z"/>
                <w:rFonts w:cs="Arial"/>
                <w:sz w:val="18"/>
                <w:szCs w:val="18"/>
              </w:rPr>
            </w:pPr>
          </w:p>
        </w:tc>
        <w:tc>
          <w:tcPr>
            <w:tcW w:w="3598" w:type="dxa"/>
            <w:gridSpan w:val="4"/>
            <w:tcBorders>
              <w:top w:val="single" w:sz="4" w:space="0" w:color="auto"/>
              <w:left w:val="single" w:sz="12" w:space="0" w:color="auto"/>
              <w:bottom w:val="single" w:sz="4" w:space="0" w:color="auto"/>
            </w:tcBorders>
          </w:tcPr>
          <w:p w14:paraId="79110F4A" w14:textId="77777777" w:rsidR="00E2786A" w:rsidRPr="00340B0D" w:rsidRDefault="00E2786A" w:rsidP="00541D1A">
            <w:pPr>
              <w:pStyle w:val="Default"/>
              <w:rPr>
                <w:ins w:id="10102" w:author="jonathan pritchard" w:date="2025-01-23T13:53:00Z" w16du:dateUtc="2025-01-23T13:53:00Z"/>
                <w:sz w:val="18"/>
                <w:szCs w:val="18"/>
              </w:rPr>
            </w:pPr>
            <w:ins w:id="10103" w:author="jonathan pritchard" w:date="2025-01-23T13:53:00Z" w16du:dateUtc="2025-01-23T13:53: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1E848D4F" w14:textId="77777777" w:rsidR="00E2786A" w:rsidRPr="00340B0D" w:rsidRDefault="00E2786A" w:rsidP="00541D1A">
            <w:pPr>
              <w:rPr>
                <w:ins w:id="10104" w:author="jonathan pritchard" w:date="2025-01-23T13:53:00Z" w16du:dateUtc="2025-01-23T13:53:00Z"/>
                <w:rFonts w:cs="Arial"/>
                <w:sz w:val="18"/>
                <w:szCs w:val="18"/>
              </w:rPr>
            </w:pPr>
          </w:p>
        </w:tc>
      </w:tr>
      <w:tr w:rsidR="00E2786A" w:rsidRPr="00340B0D" w14:paraId="59AD30D9" w14:textId="77777777" w:rsidTr="00541D1A">
        <w:trPr>
          <w:ins w:id="10105" w:author="jonathan pritchard" w:date="2025-01-23T13:53:00Z"/>
        </w:trPr>
        <w:tc>
          <w:tcPr>
            <w:tcW w:w="4375" w:type="dxa"/>
            <w:gridSpan w:val="4"/>
            <w:tcBorders>
              <w:top w:val="single" w:sz="4" w:space="0" w:color="auto"/>
              <w:left w:val="single" w:sz="12" w:space="0" w:color="auto"/>
              <w:bottom w:val="single" w:sz="4" w:space="0" w:color="auto"/>
              <w:right w:val="single" w:sz="4" w:space="0" w:color="auto"/>
            </w:tcBorders>
          </w:tcPr>
          <w:p w14:paraId="201ABF30" w14:textId="77777777" w:rsidR="00E2786A" w:rsidRPr="00340B0D" w:rsidRDefault="00E2786A" w:rsidP="00541D1A">
            <w:pPr>
              <w:pStyle w:val="Default"/>
              <w:rPr>
                <w:ins w:id="10106" w:author="jonathan pritchard" w:date="2025-01-23T13:53:00Z" w16du:dateUtc="2025-01-23T13:53:00Z"/>
                <w:sz w:val="18"/>
                <w:szCs w:val="18"/>
              </w:rPr>
            </w:pPr>
            <w:ins w:id="10107" w:author="jonathan pritchard" w:date="2025-01-23T13:53:00Z" w16du:dateUtc="2025-01-23T13:53: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3D256A88" w14:textId="77777777" w:rsidR="00E2786A" w:rsidRPr="00340B0D" w:rsidRDefault="00E2786A" w:rsidP="00541D1A">
            <w:pPr>
              <w:jc w:val="center"/>
              <w:rPr>
                <w:ins w:id="10108" w:author="jonathan pritchard" w:date="2025-01-23T13:53:00Z" w16du:dateUtc="2025-01-23T13:53:00Z"/>
                <w:rFonts w:cs="Arial"/>
                <w:sz w:val="18"/>
                <w:szCs w:val="18"/>
              </w:rPr>
            </w:pPr>
          </w:p>
        </w:tc>
        <w:tc>
          <w:tcPr>
            <w:tcW w:w="3598" w:type="dxa"/>
            <w:gridSpan w:val="4"/>
            <w:tcBorders>
              <w:top w:val="single" w:sz="4" w:space="0" w:color="auto"/>
              <w:left w:val="single" w:sz="12" w:space="0" w:color="auto"/>
              <w:bottom w:val="single" w:sz="4" w:space="0" w:color="auto"/>
            </w:tcBorders>
          </w:tcPr>
          <w:p w14:paraId="5F74B1EE" w14:textId="77777777" w:rsidR="00E2786A" w:rsidRPr="00340B0D" w:rsidRDefault="00E2786A" w:rsidP="00541D1A">
            <w:pPr>
              <w:pStyle w:val="Default"/>
              <w:rPr>
                <w:ins w:id="10109" w:author="jonathan pritchard" w:date="2025-01-23T13:53:00Z" w16du:dateUtc="2025-01-23T13:53:00Z"/>
                <w:sz w:val="18"/>
                <w:szCs w:val="18"/>
              </w:rPr>
            </w:pPr>
            <w:ins w:id="10110" w:author="jonathan pritchard" w:date="2025-01-23T13:53:00Z" w16du:dateUtc="2025-01-23T13:53: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1ADADF17" w14:textId="77777777" w:rsidR="00E2786A" w:rsidRPr="00340B0D" w:rsidRDefault="00E2786A" w:rsidP="00541D1A">
            <w:pPr>
              <w:rPr>
                <w:ins w:id="10111" w:author="jonathan pritchard" w:date="2025-01-23T13:53:00Z" w16du:dateUtc="2025-01-23T13:53:00Z"/>
                <w:rFonts w:cs="Arial"/>
                <w:sz w:val="18"/>
                <w:szCs w:val="18"/>
              </w:rPr>
            </w:pPr>
          </w:p>
        </w:tc>
      </w:tr>
      <w:tr w:rsidR="00E2786A" w:rsidRPr="00340B0D" w14:paraId="252B2530" w14:textId="77777777" w:rsidTr="00541D1A">
        <w:trPr>
          <w:ins w:id="10112" w:author="jonathan pritchard" w:date="2025-01-23T13:53:00Z"/>
        </w:trPr>
        <w:tc>
          <w:tcPr>
            <w:tcW w:w="4375" w:type="dxa"/>
            <w:gridSpan w:val="4"/>
            <w:tcBorders>
              <w:top w:val="single" w:sz="4" w:space="0" w:color="auto"/>
              <w:left w:val="single" w:sz="12" w:space="0" w:color="auto"/>
              <w:bottom w:val="single" w:sz="4" w:space="0" w:color="auto"/>
              <w:right w:val="single" w:sz="4" w:space="0" w:color="auto"/>
            </w:tcBorders>
          </w:tcPr>
          <w:p w14:paraId="6437D736" w14:textId="77777777" w:rsidR="00E2786A" w:rsidRPr="00340B0D" w:rsidRDefault="00E2786A" w:rsidP="00541D1A">
            <w:pPr>
              <w:pStyle w:val="Default"/>
              <w:rPr>
                <w:ins w:id="10113" w:author="jonathan pritchard" w:date="2025-01-23T13:53:00Z" w16du:dateUtc="2025-01-23T13:53:00Z"/>
                <w:sz w:val="18"/>
                <w:szCs w:val="18"/>
              </w:rPr>
            </w:pPr>
            <w:ins w:id="10114" w:author="jonathan pritchard" w:date="2025-01-23T13:53:00Z" w16du:dateUtc="2025-01-23T13:53: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4D481F6A" w14:textId="77777777" w:rsidR="00E2786A" w:rsidRPr="00340B0D" w:rsidRDefault="00E2786A" w:rsidP="00541D1A">
            <w:pPr>
              <w:jc w:val="center"/>
              <w:rPr>
                <w:ins w:id="10115" w:author="jonathan pritchard" w:date="2025-01-23T13:53:00Z" w16du:dateUtc="2025-01-23T13:53:00Z"/>
                <w:rFonts w:cs="Arial"/>
                <w:sz w:val="18"/>
                <w:szCs w:val="18"/>
              </w:rPr>
            </w:pPr>
          </w:p>
        </w:tc>
        <w:tc>
          <w:tcPr>
            <w:tcW w:w="3598" w:type="dxa"/>
            <w:gridSpan w:val="4"/>
            <w:tcBorders>
              <w:top w:val="single" w:sz="4" w:space="0" w:color="auto"/>
              <w:left w:val="single" w:sz="12" w:space="0" w:color="auto"/>
              <w:bottom w:val="single" w:sz="4" w:space="0" w:color="auto"/>
            </w:tcBorders>
          </w:tcPr>
          <w:p w14:paraId="62E9F574" w14:textId="77777777" w:rsidR="00E2786A" w:rsidRPr="00340B0D" w:rsidRDefault="00E2786A" w:rsidP="00541D1A">
            <w:pPr>
              <w:rPr>
                <w:ins w:id="10116" w:author="jonathan pritchard" w:date="2025-01-23T13:53:00Z" w16du:dateUtc="2025-01-23T13:53:00Z"/>
                <w:rFonts w:cs="Arial"/>
                <w:sz w:val="18"/>
                <w:szCs w:val="18"/>
              </w:rPr>
            </w:pPr>
          </w:p>
        </w:tc>
        <w:tc>
          <w:tcPr>
            <w:tcW w:w="672" w:type="dxa"/>
            <w:tcBorders>
              <w:top w:val="single" w:sz="4" w:space="0" w:color="auto"/>
              <w:bottom w:val="single" w:sz="4" w:space="0" w:color="auto"/>
              <w:right w:val="single" w:sz="12" w:space="0" w:color="auto"/>
            </w:tcBorders>
            <w:vAlign w:val="center"/>
          </w:tcPr>
          <w:p w14:paraId="447A5C13" w14:textId="77777777" w:rsidR="00E2786A" w:rsidRPr="00340B0D" w:rsidRDefault="00E2786A" w:rsidP="00541D1A">
            <w:pPr>
              <w:rPr>
                <w:ins w:id="10117" w:author="jonathan pritchard" w:date="2025-01-23T13:53:00Z" w16du:dateUtc="2025-01-23T13:53:00Z"/>
                <w:rFonts w:cs="Arial"/>
                <w:sz w:val="18"/>
                <w:szCs w:val="18"/>
              </w:rPr>
            </w:pPr>
          </w:p>
        </w:tc>
      </w:tr>
      <w:tr w:rsidR="00E2786A" w:rsidRPr="00340B0D" w14:paraId="69CB892D" w14:textId="77777777" w:rsidTr="00541D1A">
        <w:trPr>
          <w:ins w:id="10118" w:author="jonathan pritchard" w:date="2025-01-23T13:53:00Z"/>
        </w:trPr>
        <w:tc>
          <w:tcPr>
            <w:tcW w:w="4375" w:type="dxa"/>
            <w:gridSpan w:val="4"/>
            <w:tcBorders>
              <w:top w:val="single" w:sz="4" w:space="0" w:color="auto"/>
              <w:left w:val="single" w:sz="12" w:space="0" w:color="auto"/>
              <w:bottom w:val="single" w:sz="4" w:space="0" w:color="auto"/>
              <w:right w:val="single" w:sz="4" w:space="0" w:color="auto"/>
            </w:tcBorders>
          </w:tcPr>
          <w:p w14:paraId="033E6594" w14:textId="77777777" w:rsidR="00E2786A" w:rsidRPr="00340B0D" w:rsidRDefault="00E2786A" w:rsidP="00541D1A">
            <w:pPr>
              <w:pStyle w:val="Default"/>
              <w:rPr>
                <w:ins w:id="10119" w:author="jonathan pritchard" w:date="2025-01-23T13:53:00Z" w16du:dateUtc="2025-01-23T13:53:00Z"/>
                <w:sz w:val="18"/>
                <w:szCs w:val="18"/>
              </w:rPr>
            </w:pPr>
            <w:ins w:id="10120" w:author="jonathan pritchard" w:date="2025-01-23T13:53:00Z" w16du:dateUtc="2025-01-23T13:53: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0BCB88A7" w14:textId="77777777" w:rsidR="00E2786A" w:rsidRPr="00340B0D" w:rsidRDefault="00E2786A" w:rsidP="00541D1A">
            <w:pPr>
              <w:jc w:val="center"/>
              <w:rPr>
                <w:ins w:id="10121" w:author="jonathan pritchard" w:date="2025-01-23T13:53:00Z" w16du:dateUtc="2025-01-23T13:53:00Z"/>
                <w:rFonts w:cs="Arial"/>
                <w:sz w:val="18"/>
                <w:szCs w:val="18"/>
              </w:rPr>
            </w:pPr>
          </w:p>
        </w:tc>
        <w:tc>
          <w:tcPr>
            <w:tcW w:w="3598" w:type="dxa"/>
            <w:gridSpan w:val="4"/>
            <w:tcBorders>
              <w:top w:val="single" w:sz="4" w:space="0" w:color="auto"/>
              <w:left w:val="single" w:sz="12" w:space="0" w:color="auto"/>
              <w:bottom w:val="single" w:sz="4" w:space="0" w:color="auto"/>
            </w:tcBorders>
          </w:tcPr>
          <w:p w14:paraId="1A4636C1" w14:textId="77777777" w:rsidR="00E2786A" w:rsidRPr="00340B0D" w:rsidRDefault="00E2786A" w:rsidP="00541D1A">
            <w:pPr>
              <w:rPr>
                <w:ins w:id="10122" w:author="jonathan pritchard" w:date="2025-01-23T13:53:00Z" w16du:dateUtc="2025-01-23T13:53:00Z"/>
                <w:rFonts w:cs="Arial"/>
                <w:sz w:val="18"/>
                <w:szCs w:val="18"/>
              </w:rPr>
            </w:pPr>
          </w:p>
        </w:tc>
        <w:tc>
          <w:tcPr>
            <w:tcW w:w="672" w:type="dxa"/>
            <w:tcBorders>
              <w:top w:val="single" w:sz="4" w:space="0" w:color="auto"/>
              <w:bottom w:val="single" w:sz="4" w:space="0" w:color="auto"/>
              <w:right w:val="single" w:sz="12" w:space="0" w:color="auto"/>
            </w:tcBorders>
            <w:vAlign w:val="center"/>
          </w:tcPr>
          <w:p w14:paraId="12AF4A8C" w14:textId="77777777" w:rsidR="00E2786A" w:rsidRPr="00340B0D" w:rsidRDefault="00E2786A" w:rsidP="00541D1A">
            <w:pPr>
              <w:rPr>
                <w:ins w:id="10123" w:author="jonathan pritchard" w:date="2025-01-23T13:53:00Z" w16du:dateUtc="2025-01-23T13:53:00Z"/>
                <w:rFonts w:cs="Arial"/>
                <w:sz w:val="18"/>
                <w:szCs w:val="18"/>
              </w:rPr>
            </w:pPr>
          </w:p>
        </w:tc>
      </w:tr>
      <w:tr w:rsidR="00E2786A" w:rsidRPr="00340B0D" w14:paraId="7CC6CF1A" w14:textId="77777777" w:rsidTr="00541D1A">
        <w:trPr>
          <w:ins w:id="10124" w:author="jonathan pritchard" w:date="2025-01-23T13:53:00Z"/>
        </w:trPr>
        <w:tc>
          <w:tcPr>
            <w:tcW w:w="4375" w:type="dxa"/>
            <w:gridSpan w:val="4"/>
            <w:tcBorders>
              <w:top w:val="single" w:sz="4" w:space="0" w:color="auto"/>
              <w:left w:val="single" w:sz="12" w:space="0" w:color="auto"/>
              <w:bottom w:val="single" w:sz="4" w:space="0" w:color="auto"/>
              <w:right w:val="single" w:sz="4" w:space="0" w:color="auto"/>
            </w:tcBorders>
          </w:tcPr>
          <w:p w14:paraId="405A8144" w14:textId="77777777" w:rsidR="00E2786A" w:rsidRPr="00340B0D" w:rsidRDefault="00E2786A" w:rsidP="00541D1A">
            <w:pPr>
              <w:pStyle w:val="Default"/>
              <w:rPr>
                <w:ins w:id="10125" w:author="jonathan pritchard" w:date="2025-01-23T13:53:00Z" w16du:dateUtc="2025-01-23T13:53:00Z"/>
                <w:sz w:val="18"/>
                <w:szCs w:val="18"/>
              </w:rPr>
            </w:pPr>
            <w:ins w:id="10126" w:author="jonathan pritchard" w:date="2025-01-23T13:53:00Z" w16du:dateUtc="2025-01-23T13:53: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6B1DDDE0" w14:textId="77777777" w:rsidR="00E2786A" w:rsidRPr="00340B0D" w:rsidRDefault="00E2786A" w:rsidP="00541D1A">
            <w:pPr>
              <w:jc w:val="center"/>
              <w:rPr>
                <w:ins w:id="10127" w:author="jonathan pritchard" w:date="2025-01-23T13:53:00Z" w16du:dateUtc="2025-01-23T13:53:00Z"/>
                <w:rFonts w:cs="Arial"/>
                <w:sz w:val="18"/>
                <w:szCs w:val="18"/>
              </w:rPr>
            </w:pPr>
          </w:p>
        </w:tc>
        <w:tc>
          <w:tcPr>
            <w:tcW w:w="3598" w:type="dxa"/>
            <w:gridSpan w:val="4"/>
            <w:tcBorders>
              <w:top w:val="single" w:sz="4" w:space="0" w:color="auto"/>
              <w:left w:val="single" w:sz="12" w:space="0" w:color="auto"/>
              <w:bottom w:val="single" w:sz="4" w:space="0" w:color="auto"/>
            </w:tcBorders>
          </w:tcPr>
          <w:p w14:paraId="73D5C1D9" w14:textId="77777777" w:rsidR="00E2786A" w:rsidRPr="00340B0D" w:rsidRDefault="00E2786A" w:rsidP="00541D1A">
            <w:pPr>
              <w:rPr>
                <w:ins w:id="10128" w:author="jonathan pritchard" w:date="2025-01-23T13:53:00Z" w16du:dateUtc="2025-01-23T13:53:00Z"/>
                <w:rFonts w:cs="Arial"/>
                <w:sz w:val="18"/>
                <w:szCs w:val="18"/>
              </w:rPr>
            </w:pPr>
          </w:p>
        </w:tc>
        <w:tc>
          <w:tcPr>
            <w:tcW w:w="672" w:type="dxa"/>
            <w:tcBorders>
              <w:top w:val="single" w:sz="4" w:space="0" w:color="auto"/>
              <w:bottom w:val="single" w:sz="4" w:space="0" w:color="auto"/>
              <w:right w:val="single" w:sz="12" w:space="0" w:color="auto"/>
            </w:tcBorders>
            <w:vAlign w:val="center"/>
          </w:tcPr>
          <w:p w14:paraId="6A7A9C30" w14:textId="77777777" w:rsidR="00E2786A" w:rsidRPr="00340B0D" w:rsidRDefault="00E2786A" w:rsidP="00541D1A">
            <w:pPr>
              <w:rPr>
                <w:ins w:id="10129" w:author="jonathan pritchard" w:date="2025-01-23T13:53:00Z" w16du:dateUtc="2025-01-23T13:53:00Z"/>
                <w:rFonts w:cs="Arial"/>
                <w:sz w:val="18"/>
                <w:szCs w:val="18"/>
              </w:rPr>
            </w:pPr>
          </w:p>
        </w:tc>
      </w:tr>
      <w:tr w:rsidR="00E2786A" w:rsidRPr="00340B0D" w14:paraId="467B4BE0" w14:textId="77777777" w:rsidTr="00541D1A">
        <w:trPr>
          <w:ins w:id="10130" w:author="jonathan pritchard" w:date="2025-01-23T13:53:00Z"/>
        </w:trPr>
        <w:tc>
          <w:tcPr>
            <w:tcW w:w="4375" w:type="dxa"/>
            <w:gridSpan w:val="4"/>
            <w:tcBorders>
              <w:top w:val="single" w:sz="4" w:space="0" w:color="auto"/>
              <w:left w:val="single" w:sz="12" w:space="0" w:color="auto"/>
              <w:bottom w:val="single" w:sz="4" w:space="0" w:color="auto"/>
              <w:right w:val="single" w:sz="4" w:space="0" w:color="auto"/>
            </w:tcBorders>
          </w:tcPr>
          <w:p w14:paraId="72040756" w14:textId="77777777" w:rsidR="00E2786A" w:rsidRPr="00340B0D" w:rsidRDefault="00E2786A" w:rsidP="00541D1A">
            <w:pPr>
              <w:pStyle w:val="Default"/>
              <w:ind w:left="720"/>
              <w:rPr>
                <w:ins w:id="10131" w:author="jonathan pritchard" w:date="2025-01-23T13:53:00Z" w16du:dateUtc="2025-01-23T13:53:00Z"/>
                <w:sz w:val="18"/>
                <w:szCs w:val="18"/>
              </w:rPr>
            </w:pPr>
            <w:ins w:id="10132" w:author="jonathan pritchard" w:date="2025-01-23T13:53:00Z" w16du:dateUtc="2025-01-23T13:53: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1F9A67DA" w14:textId="77777777" w:rsidR="00E2786A" w:rsidRPr="00340B0D" w:rsidRDefault="00E2786A" w:rsidP="00541D1A">
            <w:pPr>
              <w:jc w:val="center"/>
              <w:rPr>
                <w:ins w:id="10133" w:author="jonathan pritchard" w:date="2025-01-23T13:53:00Z" w16du:dateUtc="2025-01-23T13:53:00Z"/>
                <w:rFonts w:cs="Arial"/>
                <w:sz w:val="18"/>
                <w:szCs w:val="18"/>
              </w:rPr>
            </w:pPr>
          </w:p>
        </w:tc>
        <w:tc>
          <w:tcPr>
            <w:tcW w:w="3598" w:type="dxa"/>
            <w:gridSpan w:val="4"/>
            <w:tcBorders>
              <w:top w:val="single" w:sz="4" w:space="0" w:color="auto"/>
              <w:left w:val="single" w:sz="12" w:space="0" w:color="auto"/>
              <w:bottom w:val="single" w:sz="4" w:space="0" w:color="auto"/>
            </w:tcBorders>
          </w:tcPr>
          <w:p w14:paraId="018EE88C" w14:textId="77777777" w:rsidR="00E2786A" w:rsidRPr="00340B0D" w:rsidRDefault="00E2786A" w:rsidP="00541D1A">
            <w:pPr>
              <w:rPr>
                <w:ins w:id="10134" w:author="jonathan pritchard" w:date="2025-01-23T13:53:00Z" w16du:dateUtc="2025-01-23T13:53:00Z"/>
                <w:rFonts w:cs="Arial"/>
                <w:sz w:val="18"/>
                <w:szCs w:val="18"/>
              </w:rPr>
            </w:pPr>
          </w:p>
        </w:tc>
        <w:tc>
          <w:tcPr>
            <w:tcW w:w="672" w:type="dxa"/>
            <w:tcBorders>
              <w:top w:val="single" w:sz="4" w:space="0" w:color="auto"/>
              <w:bottom w:val="single" w:sz="4" w:space="0" w:color="auto"/>
              <w:right w:val="single" w:sz="12" w:space="0" w:color="auto"/>
            </w:tcBorders>
            <w:vAlign w:val="center"/>
          </w:tcPr>
          <w:p w14:paraId="627BE7DF" w14:textId="77777777" w:rsidR="00E2786A" w:rsidRPr="00340B0D" w:rsidRDefault="00E2786A" w:rsidP="00541D1A">
            <w:pPr>
              <w:rPr>
                <w:ins w:id="10135" w:author="jonathan pritchard" w:date="2025-01-23T13:53:00Z" w16du:dateUtc="2025-01-23T13:53:00Z"/>
                <w:rFonts w:cs="Arial"/>
                <w:sz w:val="18"/>
                <w:szCs w:val="18"/>
              </w:rPr>
            </w:pPr>
          </w:p>
        </w:tc>
      </w:tr>
      <w:tr w:rsidR="00E2786A" w:rsidRPr="00340B0D" w14:paraId="33B04897" w14:textId="77777777" w:rsidTr="00541D1A">
        <w:trPr>
          <w:ins w:id="10136" w:author="jonathan pritchard" w:date="2025-01-23T13:53:00Z"/>
        </w:trPr>
        <w:tc>
          <w:tcPr>
            <w:tcW w:w="4375" w:type="dxa"/>
            <w:gridSpan w:val="4"/>
            <w:tcBorders>
              <w:top w:val="single" w:sz="4" w:space="0" w:color="auto"/>
              <w:left w:val="single" w:sz="12" w:space="0" w:color="auto"/>
              <w:bottom w:val="single" w:sz="12" w:space="0" w:color="auto"/>
              <w:right w:val="single" w:sz="4" w:space="0" w:color="auto"/>
            </w:tcBorders>
          </w:tcPr>
          <w:p w14:paraId="031AAAF8" w14:textId="77777777" w:rsidR="00E2786A" w:rsidRPr="00340B0D" w:rsidRDefault="00E2786A" w:rsidP="00541D1A">
            <w:pPr>
              <w:pStyle w:val="Default"/>
              <w:ind w:left="720"/>
              <w:rPr>
                <w:ins w:id="10137" w:author="jonathan pritchard" w:date="2025-01-23T13:53:00Z" w16du:dateUtc="2025-01-23T13:53:00Z"/>
                <w:sz w:val="18"/>
                <w:szCs w:val="18"/>
              </w:rPr>
            </w:pPr>
            <w:ins w:id="10138" w:author="jonathan pritchard" w:date="2025-01-23T13:53:00Z" w16du:dateUtc="2025-01-23T13:53: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311D905C" w14:textId="77777777" w:rsidR="00E2786A" w:rsidRPr="00340B0D" w:rsidRDefault="00E2786A" w:rsidP="00541D1A">
            <w:pPr>
              <w:jc w:val="center"/>
              <w:rPr>
                <w:ins w:id="10139" w:author="jonathan pritchard" w:date="2025-01-23T13:53:00Z" w16du:dateUtc="2025-01-23T13:53:00Z"/>
                <w:rFonts w:cs="Arial"/>
                <w:sz w:val="18"/>
                <w:szCs w:val="18"/>
              </w:rPr>
            </w:pPr>
          </w:p>
        </w:tc>
        <w:tc>
          <w:tcPr>
            <w:tcW w:w="3598" w:type="dxa"/>
            <w:gridSpan w:val="4"/>
            <w:tcBorders>
              <w:top w:val="single" w:sz="4" w:space="0" w:color="auto"/>
              <w:left w:val="single" w:sz="12" w:space="0" w:color="auto"/>
              <w:bottom w:val="single" w:sz="12" w:space="0" w:color="auto"/>
            </w:tcBorders>
          </w:tcPr>
          <w:p w14:paraId="5637EFF7" w14:textId="77777777" w:rsidR="00E2786A" w:rsidRPr="00340B0D" w:rsidRDefault="00E2786A" w:rsidP="00541D1A">
            <w:pPr>
              <w:rPr>
                <w:ins w:id="10140" w:author="jonathan pritchard" w:date="2025-01-23T13:53:00Z" w16du:dateUtc="2025-01-23T13:53:00Z"/>
                <w:rFonts w:cs="Arial"/>
                <w:sz w:val="18"/>
                <w:szCs w:val="18"/>
              </w:rPr>
            </w:pPr>
          </w:p>
        </w:tc>
        <w:tc>
          <w:tcPr>
            <w:tcW w:w="672" w:type="dxa"/>
            <w:tcBorders>
              <w:top w:val="single" w:sz="4" w:space="0" w:color="auto"/>
              <w:bottom w:val="single" w:sz="12" w:space="0" w:color="auto"/>
              <w:right w:val="single" w:sz="12" w:space="0" w:color="auto"/>
            </w:tcBorders>
            <w:vAlign w:val="center"/>
          </w:tcPr>
          <w:p w14:paraId="3AFDBFB5" w14:textId="77777777" w:rsidR="00E2786A" w:rsidRPr="00340B0D" w:rsidRDefault="00E2786A" w:rsidP="00541D1A">
            <w:pPr>
              <w:rPr>
                <w:ins w:id="10141" w:author="jonathan pritchard" w:date="2025-01-23T13:53:00Z" w16du:dateUtc="2025-01-23T13:53:00Z"/>
                <w:rFonts w:cs="Arial"/>
                <w:sz w:val="18"/>
                <w:szCs w:val="18"/>
              </w:rPr>
            </w:pPr>
          </w:p>
        </w:tc>
      </w:tr>
      <w:tr w:rsidR="00E2786A" w:rsidRPr="00340B0D" w14:paraId="29A1076A" w14:textId="77777777" w:rsidTr="00541D1A">
        <w:trPr>
          <w:ins w:id="10142" w:author="jonathan pritchard" w:date="2025-01-23T13:53:00Z"/>
        </w:trPr>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CDD876D" w14:textId="77777777" w:rsidR="00E2786A" w:rsidRPr="00EF63B4" w:rsidRDefault="00E2786A" w:rsidP="00541D1A">
            <w:pPr>
              <w:jc w:val="center"/>
              <w:rPr>
                <w:ins w:id="10143" w:author="jonathan pritchard" w:date="2025-01-23T13:53:00Z" w16du:dateUtc="2025-01-23T13:53:00Z"/>
                <w:rFonts w:cs="Arial"/>
                <w:sz w:val="18"/>
                <w:szCs w:val="18"/>
              </w:rPr>
            </w:pPr>
            <w:ins w:id="10144" w:author="jonathan pritchard" w:date="2025-01-23T13:53:00Z" w16du:dateUtc="2025-01-23T13:53:00Z">
              <w:r>
                <w:rPr>
                  <w:rFonts w:cs="Arial"/>
                  <w:b/>
                  <w:bCs/>
                  <w:sz w:val="18"/>
                  <w:szCs w:val="18"/>
                </w:rPr>
                <w:t>Additional</w:t>
              </w:r>
            </w:ins>
          </w:p>
        </w:tc>
      </w:tr>
      <w:tr w:rsidR="00E2786A" w:rsidRPr="00340B0D" w14:paraId="5EA43346" w14:textId="77777777" w:rsidTr="00541D1A">
        <w:trPr>
          <w:ins w:id="10145" w:author="jonathan pritchard" w:date="2025-01-23T13:53:00Z"/>
        </w:trPr>
        <w:tc>
          <w:tcPr>
            <w:tcW w:w="4375" w:type="dxa"/>
            <w:gridSpan w:val="4"/>
            <w:tcBorders>
              <w:top w:val="single" w:sz="4" w:space="0" w:color="auto"/>
              <w:left w:val="single" w:sz="12" w:space="0" w:color="auto"/>
              <w:bottom w:val="single" w:sz="4" w:space="0" w:color="auto"/>
              <w:right w:val="single" w:sz="4" w:space="0" w:color="auto"/>
            </w:tcBorders>
          </w:tcPr>
          <w:p w14:paraId="21A6246F" w14:textId="77777777" w:rsidR="00E2786A" w:rsidRPr="00340B0D" w:rsidRDefault="00E2786A" w:rsidP="00541D1A">
            <w:pPr>
              <w:pStyle w:val="Default"/>
              <w:ind w:left="720"/>
              <w:rPr>
                <w:ins w:id="10146" w:author="jonathan pritchard" w:date="2025-01-23T13:53:00Z" w16du:dateUtc="2025-01-23T13:53: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7DD06F44" w14:textId="77777777" w:rsidR="00E2786A" w:rsidRPr="00340B0D" w:rsidRDefault="00E2786A" w:rsidP="00541D1A">
            <w:pPr>
              <w:jc w:val="center"/>
              <w:rPr>
                <w:ins w:id="10147" w:author="jonathan pritchard" w:date="2025-01-23T13:53:00Z" w16du:dateUtc="2025-01-23T13:53:00Z"/>
                <w:rFonts w:cs="Arial"/>
                <w:sz w:val="18"/>
                <w:szCs w:val="18"/>
              </w:rPr>
            </w:pPr>
          </w:p>
        </w:tc>
        <w:tc>
          <w:tcPr>
            <w:tcW w:w="3598" w:type="dxa"/>
            <w:gridSpan w:val="4"/>
            <w:tcBorders>
              <w:top w:val="single" w:sz="4" w:space="0" w:color="auto"/>
              <w:left w:val="double" w:sz="4" w:space="0" w:color="auto"/>
              <w:bottom w:val="single" w:sz="4" w:space="0" w:color="auto"/>
            </w:tcBorders>
          </w:tcPr>
          <w:p w14:paraId="404985B4" w14:textId="77777777" w:rsidR="00E2786A" w:rsidRPr="00340B0D" w:rsidRDefault="00E2786A" w:rsidP="00541D1A">
            <w:pPr>
              <w:rPr>
                <w:ins w:id="10148" w:author="jonathan pritchard" w:date="2025-01-23T13:53:00Z" w16du:dateUtc="2025-01-23T13:53:00Z"/>
                <w:rFonts w:cs="Arial"/>
                <w:sz w:val="18"/>
                <w:szCs w:val="18"/>
              </w:rPr>
            </w:pPr>
          </w:p>
        </w:tc>
        <w:tc>
          <w:tcPr>
            <w:tcW w:w="672" w:type="dxa"/>
            <w:tcBorders>
              <w:top w:val="single" w:sz="4" w:space="0" w:color="auto"/>
              <w:bottom w:val="single" w:sz="4" w:space="0" w:color="auto"/>
              <w:right w:val="single" w:sz="12" w:space="0" w:color="auto"/>
            </w:tcBorders>
            <w:vAlign w:val="center"/>
          </w:tcPr>
          <w:p w14:paraId="5F9B29EC" w14:textId="77777777" w:rsidR="00E2786A" w:rsidRPr="00340B0D" w:rsidRDefault="00E2786A" w:rsidP="00541D1A">
            <w:pPr>
              <w:rPr>
                <w:ins w:id="10149" w:author="jonathan pritchard" w:date="2025-01-23T13:53:00Z" w16du:dateUtc="2025-01-23T13:53:00Z"/>
                <w:rFonts w:cs="Arial"/>
                <w:sz w:val="18"/>
                <w:szCs w:val="18"/>
              </w:rPr>
            </w:pPr>
          </w:p>
        </w:tc>
      </w:tr>
      <w:tr w:rsidR="00E2786A" w:rsidRPr="00340B0D" w14:paraId="70398DBE" w14:textId="77777777" w:rsidTr="00541D1A">
        <w:trPr>
          <w:ins w:id="10150" w:author="jonathan pritchard" w:date="2025-01-23T13:53:00Z"/>
        </w:trPr>
        <w:tc>
          <w:tcPr>
            <w:tcW w:w="4375" w:type="dxa"/>
            <w:gridSpan w:val="4"/>
            <w:tcBorders>
              <w:top w:val="single" w:sz="4" w:space="0" w:color="auto"/>
              <w:left w:val="single" w:sz="12" w:space="0" w:color="auto"/>
              <w:bottom w:val="single" w:sz="4" w:space="0" w:color="auto"/>
              <w:right w:val="single" w:sz="4" w:space="0" w:color="auto"/>
            </w:tcBorders>
          </w:tcPr>
          <w:p w14:paraId="5C4FFDE3" w14:textId="77777777" w:rsidR="00E2786A" w:rsidRPr="00340B0D" w:rsidRDefault="00E2786A" w:rsidP="00541D1A">
            <w:pPr>
              <w:pStyle w:val="Default"/>
              <w:ind w:left="720"/>
              <w:rPr>
                <w:ins w:id="10151" w:author="jonathan pritchard" w:date="2025-01-23T13:53:00Z" w16du:dateUtc="2025-01-23T13:53: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3CBD82B" w14:textId="77777777" w:rsidR="00E2786A" w:rsidRPr="00340B0D" w:rsidRDefault="00E2786A" w:rsidP="00541D1A">
            <w:pPr>
              <w:jc w:val="center"/>
              <w:rPr>
                <w:ins w:id="10152" w:author="jonathan pritchard" w:date="2025-01-23T13:53:00Z" w16du:dateUtc="2025-01-23T13:53:00Z"/>
                <w:rFonts w:cs="Arial"/>
                <w:sz w:val="18"/>
                <w:szCs w:val="18"/>
              </w:rPr>
            </w:pPr>
          </w:p>
        </w:tc>
        <w:tc>
          <w:tcPr>
            <w:tcW w:w="3598" w:type="dxa"/>
            <w:gridSpan w:val="4"/>
            <w:tcBorders>
              <w:top w:val="single" w:sz="4" w:space="0" w:color="auto"/>
              <w:left w:val="double" w:sz="4" w:space="0" w:color="auto"/>
              <w:bottom w:val="single" w:sz="4" w:space="0" w:color="auto"/>
            </w:tcBorders>
          </w:tcPr>
          <w:p w14:paraId="3E308FE9" w14:textId="77777777" w:rsidR="00E2786A" w:rsidRPr="00340B0D" w:rsidRDefault="00E2786A" w:rsidP="00541D1A">
            <w:pPr>
              <w:rPr>
                <w:ins w:id="10153" w:author="jonathan pritchard" w:date="2025-01-23T13:53:00Z" w16du:dateUtc="2025-01-23T13:53:00Z"/>
                <w:rFonts w:cs="Arial"/>
                <w:sz w:val="18"/>
                <w:szCs w:val="18"/>
              </w:rPr>
            </w:pPr>
          </w:p>
        </w:tc>
        <w:tc>
          <w:tcPr>
            <w:tcW w:w="672" w:type="dxa"/>
            <w:tcBorders>
              <w:top w:val="single" w:sz="4" w:space="0" w:color="auto"/>
              <w:bottom w:val="single" w:sz="4" w:space="0" w:color="auto"/>
              <w:right w:val="single" w:sz="12" w:space="0" w:color="auto"/>
            </w:tcBorders>
            <w:vAlign w:val="center"/>
          </w:tcPr>
          <w:p w14:paraId="680DB083" w14:textId="77777777" w:rsidR="00E2786A" w:rsidRPr="00340B0D" w:rsidRDefault="00E2786A" w:rsidP="00541D1A">
            <w:pPr>
              <w:rPr>
                <w:ins w:id="10154" w:author="jonathan pritchard" w:date="2025-01-23T13:53:00Z" w16du:dateUtc="2025-01-23T13:53:00Z"/>
                <w:rFonts w:cs="Arial"/>
                <w:sz w:val="18"/>
                <w:szCs w:val="18"/>
              </w:rPr>
            </w:pPr>
          </w:p>
        </w:tc>
      </w:tr>
      <w:tr w:rsidR="00E2786A" w:rsidRPr="00340B0D" w14:paraId="6E458E2A" w14:textId="77777777" w:rsidTr="00541D1A">
        <w:trPr>
          <w:ins w:id="10155" w:author="jonathan pritchard" w:date="2025-01-23T13:53: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AFFB166" w14:textId="77777777" w:rsidR="00E2786A" w:rsidRPr="00340B0D" w:rsidRDefault="00E2786A" w:rsidP="00541D1A">
            <w:pPr>
              <w:jc w:val="center"/>
              <w:rPr>
                <w:ins w:id="10156" w:author="jonathan pritchard" w:date="2025-01-23T13:53:00Z" w16du:dateUtc="2025-01-23T13:53:00Z"/>
                <w:rFonts w:cs="Arial"/>
                <w:b/>
                <w:bCs/>
                <w:sz w:val="18"/>
                <w:szCs w:val="18"/>
              </w:rPr>
            </w:pPr>
            <w:ins w:id="10157" w:author="jonathan pritchard" w:date="2025-01-23T13:53:00Z" w16du:dateUtc="2025-01-23T13:53:00Z">
              <w:r w:rsidRPr="00340B0D">
                <w:rPr>
                  <w:rFonts w:cs="Arial"/>
                  <w:b/>
                  <w:bCs/>
                  <w:sz w:val="18"/>
                  <w:szCs w:val="18"/>
                </w:rPr>
                <w:t>Setup</w:t>
              </w:r>
            </w:ins>
          </w:p>
        </w:tc>
      </w:tr>
      <w:tr w:rsidR="00E2786A" w:rsidRPr="00340B0D" w14:paraId="659346B1" w14:textId="77777777" w:rsidTr="00541D1A">
        <w:trPr>
          <w:ins w:id="10158" w:author="jonathan pritchard" w:date="2025-01-23T13:53:00Z"/>
        </w:trPr>
        <w:tc>
          <w:tcPr>
            <w:tcW w:w="9199" w:type="dxa"/>
            <w:gridSpan w:val="11"/>
            <w:tcBorders>
              <w:top w:val="single" w:sz="4" w:space="0" w:color="auto"/>
              <w:left w:val="single" w:sz="12" w:space="0" w:color="auto"/>
              <w:bottom w:val="single" w:sz="4" w:space="0" w:color="auto"/>
              <w:right w:val="single" w:sz="12" w:space="0" w:color="auto"/>
            </w:tcBorders>
          </w:tcPr>
          <w:p w14:paraId="773BD137" w14:textId="77777777" w:rsidR="003E4D19" w:rsidRPr="00A358C9" w:rsidRDefault="003E4D19" w:rsidP="003E4D19">
            <w:pPr>
              <w:rPr>
                <w:i/>
              </w:rPr>
            </w:pPr>
            <w:r w:rsidRPr="00A358C9">
              <w:rPr>
                <w:i/>
              </w:rPr>
              <w:t xml:space="preserve">Load </w:t>
            </w:r>
            <w:r>
              <w:rPr>
                <w:i/>
              </w:rPr>
              <w:t xml:space="preserve">exchange set </w:t>
            </w:r>
            <w:proofErr w:type="spellStart"/>
            <w:r>
              <w:rPr>
                <w:b/>
                <w:bCs/>
                <w:i/>
              </w:rPr>
              <w:t>PowerUp</w:t>
            </w:r>
            <w:proofErr w:type="spellEnd"/>
            <w:r>
              <w:rPr>
                <w:b/>
                <w:bCs/>
                <w:i/>
              </w:rPr>
              <w:t xml:space="preserve"> </w:t>
            </w:r>
          </w:p>
          <w:p w14:paraId="4CD60FAF" w14:textId="77777777" w:rsidR="003E4D19" w:rsidRPr="00A358C9" w:rsidRDefault="003E4D19" w:rsidP="003E4D19">
            <w:pPr>
              <w:rPr>
                <w:i/>
              </w:rPr>
            </w:pPr>
            <w:r w:rsidRPr="00A358C9">
              <w:rPr>
                <w:i/>
              </w:rPr>
              <w:lastRenderedPageBreak/>
              <w:t xml:space="preserve">Display cell </w:t>
            </w:r>
            <w:r>
              <w:rPr>
                <w:i/>
              </w:rPr>
              <w:t>10100AA_X01NE</w:t>
            </w:r>
            <w:r w:rsidRPr="00A358C9">
              <w:rPr>
                <w:i/>
              </w:rPr>
              <w:t xml:space="preserve"> at 3 NM range scale</w:t>
            </w:r>
          </w:p>
          <w:p w14:paraId="4B248B35" w14:textId="77777777" w:rsidR="003E4D19" w:rsidRPr="00E012C8" w:rsidRDefault="003E4D19" w:rsidP="003E4D19">
            <w:pPr>
              <w:pStyle w:val="ListParagraph"/>
              <w:numPr>
                <w:ilvl w:val="0"/>
                <w:numId w:val="32"/>
              </w:numPr>
              <w:rPr>
                <w:i/>
              </w:rPr>
            </w:pPr>
            <w:r w:rsidRPr="00E012C8">
              <w:rPr>
                <w:i/>
              </w:rPr>
              <w:t>Select Safety Contour value to 8 m</w:t>
            </w:r>
          </w:p>
          <w:p w14:paraId="53FD59E7" w14:textId="77777777" w:rsidR="003E4D19" w:rsidRPr="00E012C8" w:rsidRDefault="003E4D19" w:rsidP="003E4D19">
            <w:pPr>
              <w:pStyle w:val="ListParagraph"/>
              <w:numPr>
                <w:ilvl w:val="0"/>
                <w:numId w:val="32"/>
              </w:numPr>
              <w:rPr>
                <w:i/>
              </w:rPr>
            </w:pPr>
            <w:r w:rsidRPr="00E012C8">
              <w:rPr>
                <w:i/>
              </w:rPr>
              <w:t>Select Safety Depth value to 8 m</w:t>
            </w:r>
          </w:p>
          <w:p w14:paraId="396ED11B" w14:textId="77777777" w:rsidR="003E4D19" w:rsidRPr="00E012C8" w:rsidRDefault="003E4D19" w:rsidP="003E4D19">
            <w:pPr>
              <w:pStyle w:val="ListParagraph"/>
              <w:numPr>
                <w:ilvl w:val="0"/>
                <w:numId w:val="32"/>
              </w:numPr>
              <w:rPr>
                <w:i/>
              </w:rPr>
            </w:pPr>
            <w:r w:rsidRPr="00E012C8">
              <w:rPr>
                <w:i/>
              </w:rPr>
              <w:t>Select Plain Boundaries</w:t>
            </w:r>
          </w:p>
          <w:p w14:paraId="7D6BC1B0" w14:textId="6B58B8A5" w:rsidR="00E2786A" w:rsidRDefault="003E4D19" w:rsidP="003E4D19">
            <w:pPr>
              <w:rPr>
                <w:ins w:id="10159" w:author="jonathan pritchard" w:date="2025-01-23T13:53:00Z" w16du:dateUtc="2025-01-23T13:53:00Z"/>
                <w:rFonts w:cs="Arial"/>
                <w:sz w:val="18"/>
                <w:szCs w:val="18"/>
              </w:rPr>
            </w:pPr>
            <w:r w:rsidRPr="00E012C8">
              <w:rPr>
                <w:i/>
              </w:rPr>
              <w:t>Select Paper chart symbols</w:t>
            </w:r>
          </w:p>
          <w:p w14:paraId="29F27473" w14:textId="77777777" w:rsidR="00E2786A" w:rsidRPr="00110428" w:rsidRDefault="00E2786A" w:rsidP="00541D1A">
            <w:pPr>
              <w:rPr>
                <w:ins w:id="10160" w:author="jonathan pritchard" w:date="2025-01-23T13:53:00Z" w16du:dateUtc="2025-01-23T13:53:00Z"/>
                <w:rFonts w:cs="Arial"/>
              </w:rPr>
            </w:pPr>
            <w:ins w:id="10161" w:author="jonathan pritchard" w:date="2025-01-23T13:53:00Z" w16du:dateUtc="2025-01-23T13:53:00Z">
              <w:r>
                <w:rPr>
                  <w:rFonts w:cs="Arial"/>
                  <w:i/>
                </w:rPr>
                <w:t>.</w:t>
              </w:r>
              <w:r w:rsidRPr="00110428">
                <w:rPr>
                  <w:rFonts w:cs="Arial"/>
                  <w:i/>
                </w:rPr>
                <w:t xml:space="preserve">. </w:t>
              </w:r>
            </w:ins>
          </w:p>
          <w:p w14:paraId="556A2ED3" w14:textId="77777777" w:rsidR="00E2786A" w:rsidRPr="00340B0D" w:rsidRDefault="00E2786A" w:rsidP="00541D1A">
            <w:pPr>
              <w:rPr>
                <w:ins w:id="10162" w:author="jonathan pritchard" w:date="2025-01-23T13:53:00Z" w16du:dateUtc="2025-01-23T13:53:00Z"/>
                <w:rFonts w:cs="Arial"/>
                <w:sz w:val="18"/>
                <w:szCs w:val="18"/>
              </w:rPr>
            </w:pPr>
          </w:p>
        </w:tc>
      </w:tr>
      <w:tr w:rsidR="00E2786A" w:rsidRPr="00340B0D" w14:paraId="0890AE7E" w14:textId="77777777" w:rsidTr="00541D1A">
        <w:trPr>
          <w:ins w:id="10163" w:author="jonathan pritchard" w:date="2025-01-23T13:53: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E0BDFAC" w14:textId="77777777" w:rsidR="00E2786A" w:rsidRPr="00340B0D" w:rsidRDefault="00E2786A" w:rsidP="00541D1A">
            <w:pPr>
              <w:jc w:val="center"/>
              <w:rPr>
                <w:ins w:id="10164" w:author="jonathan pritchard" w:date="2025-01-23T13:53:00Z" w16du:dateUtc="2025-01-23T13:53:00Z"/>
                <w:rFonts w:cs="Arial"/>
                <w:b/>
                <w:bCs/>
                <w:sz w:val="18"/>
                <w:szCs w:val="18"/>
              </w:rPr>
            </w:pPr>
            <w:ins w:id="10165" w:author="jonathan pritchard" w:date="2025-01-23T13:53:00Z" w16du:dateUtc="2025-01-23T13:53:00Z">
              <w:r w:rsidRPr="00340B0D">
                <w:rPr>
                  <w:rFonts w:cs="Arial"/>
                  <w:b/>
                  <w:bCs/>
                  <w:sz w:val="18"/>
                  <w:szCs w:val="18"/>
                </w:rPr>
                <w:lastRenderedPageBreak/>
                <w:t>Action</w:t>
              </w:r>
            </w:ins>
          </w:p>
        </w:tc>
      </w:tr>
      <w:tr w:rsidR="00E2786A" w:rsidRPr="00340B0D" w14:paraId="00E1B1C1" w14:textId="77777777" w:rsidTr="00541D1A">
        <w:trPr>
          <w:ins w:id="10166" w:author="jonathan pritchard" w:date="2025-01-23T13:53: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D829322" w14:textId="77777777" w:rsidR="00E2786A" w:rsidRDefault="00E2786A" w:rsidP="00541D1A">
            <w:pPr>
              <w:rPr>
                <w:rFonts w:cs="Arial"/>
                <w:b/>
                <w:bCs/>
              </w:rPr>
            </w:pPr>
          </w:p>
          <w:p w14:paraId="6CBD0AB9" w14:textId="77777777" w:rsidR="003E4D19" w:rsidRPr="00A358C9" w:rsidRDefault="003E4D19" w:rsidP="003E4D19">
            <w:pPr>
              <w:rPr>
                <w:i/>
              </w:rPr>
            </w:pPr>
            <w:r w:rsidRPr="00A358C9">
              <w:rPr>
                <w:i/>
              </w:rPr>
              <w:t>Switch on the following (where available):</w:t>
            </w:r>
          </w:p>
          <w:p w14:paraId="2B51575D" w14:textId="77777777" w:rsidR="003E4D19" w:rsidRPr="00A358C9" w:rsidRDefault="003E4D19" w:rsidP="003E4D19">
            <w:pPr>
              <w:numPr>
                <w:ilvl w:val="0"/>
                <w:numId w:val="13"/>
              </w:numPr>
              <w:rPr>
                <w:i/>
              </w:rPr>
            </w:pPr>
            <w:r w:rsidRPr="00A358C9">
              <w:rPr>
                <w:i/>
              </w:rPr>
              <w:t>Radar image overlay</w:t>
            </w:r>
          </w:p>
          <w:p w14:paraId="6A9163DF" w14:textId="77777777" w:rsidR="003E4D19" w:rsidRPr="00A358C9" w:rsidRDefault="003E4D19" w:rsidP="003E4D19">
            <w:pPr>
              <w:numPr>
                <w:ilvl w:val="0"/>
                <w:numId w:val="13"/>
              </w:numPr>
              <w:rPr>
                <w:i/>
              </w:rPr>
            </w:pPr>
            <w:r w:rsidRPr="00A358C9">
              <w:rPr>
                <w:i/>
              </w:rPr>
              <w:t>Radar tracked target information</w:t>
            </w:r>
          </w:p>
          <w:p w14:paraId="66588396" w14:textId="66B16117" w:rsidR="003E4D19" w:rsidRDefault="003E4D19" w:rsidP="003E4D19">
            <w:pPr>
              <w:rPr>
                <w:rFonts w:cs="Arial"/>
                <w:b/>
                <w:bCs/>
              </w:rPr>
            </w:pPr>
            <w:r w:rsidRPr="00A358C9">
              <w:rPr>
                <w:i/>
              </w:rPr>
              <w:t>AIS information</w:t>
            </w:r>
          </w:p>
          <w:p w14:paraId="3182C58E" w14:textId="77777777" w:rsidR="003E4D19" w:rsidRPr="00110428" w:rsidRDefault="003E4D19" w:rsidP="00541D1A">
            <w:pPr>
              <w:rPr>
                <w:ins w:id="10167" w:author="jonathan pritchard" w:date="2025-01-23T13:53:00Z" w16du:dateUtc="2025-01-23T13:53:00Z"/>
                <w:rFonts w:cs="Arial"/>
                <w:b/>
                <w:bCs/>
              </w:rPr>
            </w:pPr>
          </w:p>
        </w:tc>
      </w:tr>
      <w:tr w:rsidR="00E2786A" w:rsidRPr="00340B0D" w14:paraId="079D6472" w14:textId="77777777" w:rsidTr="00541D1A">
        <w:trPr>
          <w:ins w:id="10168" w:author="jonathan pritchard" w:date="2025-01-23T13:53: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D6CF26E" w14:textId="77777777" w:rsidR="00E2786A" w:rsidRPr="00340B0D" w:rsidRDefault="00E2786A" w:rsidP="00541D1A">
            <w:pPr>
              <w:jc w:val="center"/>
              <w:rPr>
                <w:ins w:id="10169" w:author="jonathan pritchard" w:date="2025-01-23T13:53:00Z" w16du:dateUtc="2025-01-23T13:53:00Z"/>
                <w:rFonts w:cs="Arial"/>
                <w:sz w:val="18"/>
                <w:szCs w:val="18"/>
              </w:rPr>
            </w:pPr>
            <w:ins w:id="10170" w:author="jonathan pritchard" w:date="2025-01-23T13:53:00Z" w16du:dateUtc="2025-01-23T13:53:00Z">
              <w:r w:rsidRPr="00340B0D">
                <w:rPr>
                  <w:rFonts w:cs="Arial"/>
                  <w:b/>
                  <w:bCs/>
                  <w:sz w:val="18"/>
                  <w:szCs w:val="18"/>
                </w:rPr>
                <w:t>Results</w:t>
              </w:r>
            </w:ins>
          </w:p>
        </w:tc>
      </w:tr>
      <w:tr w:rsidR="00E2786A" w:rsidRPr="00340B0D" w14:paraId="1FB81223" w14:textId="77777777" w:rsidTr="00541D1A">
        <w:trPr>
          <w:ins w:id="10171" w:author="jonathan pritchard" w:date="2025-01-23T13:53:00Z"/>
        </w:trPr>
        <w:tc>
          <w:tcPr>
            <w:tcW w:w="9199" w:type="dxa"/>
            <w:gridSpan w:val="11"/>
            <w:tcBorders>
              <w:top w:val="single" w:sz="4" w:space="0" w:color="auto"/>
              <w:left w:val="single" w:sz="12" w:space="0" w:color="auto"/>
              <w:bottom w:val="single" w:sz="12" w:space="0" w:color="auto"/>
              <w:right w:val="single" w:sz="12" w:space="0" w:color="auto"/>
            </w:tcBorders>
          </w:tcPr>
          <w:p w14:paraId="3C231972" w14:textId="77777777" w:rsidR="00E2786A" w:rsidRDefault="00E2786A" w:rsidP="00541D1A">
            <w:pPr>
              <w:rPr>
                <w:ins w:id="10172" w:author="jonathan pritchard" w:date="2025-01-23T13:53:00Z" w16du:dateUtc="2025-01-23T13:53:00Z"/>
                <w:rFonts w:cs="Arial"/>
                <w:sz w:val="18"/>
                <w:szCs w:val="18"/>
              </w:rPr>
            </w:pPr>
          </w:p>
          <w:p w14:paraId="2993EE73" w14:textId="7C9D0010" w:rsidR="00E2786A" w:rsidRDefault="003E4D19" w:rsidP="00541D1A">
            <w:pPr>
              <w:rPr>
                <w:i/>
              </w:rPr>
            </w:pPr>
            <w:r w:rsidRPr="00A358C9">
              <w:rPr>
                <w:i/>
              </w:rPr>
              <w:t xml:space="preserve">Confirm by observation that </w:t>
            </w:r>
            <w:r w:rsidRPr="006B3BF3">
              <w:rPr>
                <w:i/>
              </w:rPr>
              <w:t xml:space="preserve">same </w:t>
            </w:r>
            <w:r>
              <w:rPr>
                <w:i/>
              </w:rPr>
              <w:t>System Database</w:t>
            </w:r>
            <w:r w:rsidRPr="00A358C9">
              <w:rPr>
                <w:i/>
              </w:rPr>
              <w:t xml:space="preserve"> </w:t>
            </w:r>
            <w:r w:rsidRPr="006B3BF3">
              <w:rPr>
                <w:i/>
              </w:rPr>
              <w:t xml:space="preserve">features are under or over radar echoes as in the example pictures.  Note that some examples contain intentionally a lot of radar echo noise in order to give many examples of the </w:t>
            </w:r>
            <w:r>
              <w:rPr>
                <w:i/>
              </w:rPr>
              <w:t>System Database</w:t>
            </w:r>
            <w:r w:rsidRPr="00A358C9">
              <w:rPr>
                <w:i/>
              </w:rPr>
              <w:t xml:space="preserve"> </w:t>
            </w:r>
            <w:r w:rsidRPr="006B3BF3">
              <w:rPr>
                <w:i/>
              </w:rPr>
              <w:t>features</w:t>
            </w:r>
            <w:r w:rsidRPr="00A358C9">
              <w:rPr>
                <w:i/>
              </w:rPr>
              <w:t xml:space="preserve"> which shall</w:t>
            </w:r>
            <w:r>
              <w:rPr>
                <w:i/>
              </w:rPr>
              <w:t xml:space="preserve"> </w:t>
            </w:r>
            <w:r w:rsidRPr="00A358C9">
              <w:rPr>
                <w:i/>
              </w:rPr>
              <w:t>be over or under radar echoes</w:t>
            </w:r>
          </w:p>
          <w:p w14:paraId="0A89AD3E" w14:textId="77777777" w:rsidR="003E4D19" w:rsidRDefault="003E4D19" w:rsidP="00541D1A">
            <w:pPr>
              <w:rPr>
                <w:i/>
              </w:rPr>
            </w:pPr>
          </w:p>
          <w:p w14:paraId="774E0D5F" w14:textId="60146C40" w:rsidR="003E4D19" w:rsidRDefault="003E4D19" w:rsidP="003E4D19">
            <w:pPr>
              <w:jc w:val="center"/>
              <w:rPr>
                <w:i/>
              </w:rPr>
            </w:pPr>
            <w:r w:rsidRPr="00445B9F">
              <w:rPr>
                <w:noProof/>
                <w:lang w:eastAsia="en-GB"/>
              </w:rPr>
              <w:drawing>
                <wp:inline distT="0" distB="0" distL="0" distR="0" wp14:anchorId="31A1A77E" wp14:editId="6EF24A2C">
                  <wp:extent cx="5052751" cy="4279900"/>
                  <wp:effectExtent l="0" t="0" r="0" b="6350"/>
                  <wp:docPr id="59" name="Picture 59" descr="C:\msdokut\STANDARDIT\IHO\S64\Work 2016\Review Aug2016\New picture originals 16aug2016\4.5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msdokut\STANDARDIT\IHO\S64\Work 2016\Review Aug2016\New picture originals 16aug2016\4.5 picture 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063056" cy="4288629"/>
                          </a:xfrm>
                          <a:prstGeom prst="rect">
                            <a:avLst/>
                          </a:prstGeom>
                          <a:noFill/>
                          <a:ln>
                            <a:noFill/>
                          </a:ln>
                        </pic:spPr>
                      </pic:pic>
                    </a:graphicData>
                  </a:graphic>
                </wp:inline>
              </w:drawing>
            </w:r>
          </w:p>
          <w:p w14:paraId="7D6BE415" w14:textId="77777777" w:rsidR="003E4D19" w:rsidRDefault="003E4D19" w:rsidP="00541D1A">
            <w:pPr>
              <w:rPr>
                <w:ins w:id="10173" w:author="jonathan pritchard" w:date="2025-01-23T13:53:00Z" w16du:dateUtc="2025-01-23T13:53:00Z"/>
                <w:rFonts w:cs="Arial"/>
                <w:sz w:val="18"/>
                <w:szCs w:val="18"/>
              </w:rPr>
            </w:pPr>
          </w:p>
          <w:p w14:paraId="2B2F88EC" w14:textId="77777777" w:rsidR="00E2786A" w:rsidRDefault="00E2786A" w:rsidP="00541D1A">
            <w:pPr>
              <w:rPr>
                <w:ins w:id="10174" w:author="jonathan pritchard" w:date="2025-01-23T13:53:00Z" w16du:dateUtc="2025-01-23T13:53:00Z"/>
                <w:rFonts w:cs="Arial"/>
                <w:sz w:val="18"/>
                <w:szCs w:val="18"/>
              </w:rPr>
            </w:pPr>
          </w:p>
          <w:p w14:paraId="17EAD5A6" w14:textId="03008E38" w:rsidR="00E2786A" w:rsidRPr="003E4D19" w:rsidRDefault="003E4D19" w:rsidP="003E4D19">
            <w:pPr>
              <w:jc w:val="left"/>
              <w:rPr>
                <w:ins w:id="10175" w:author="jonathan pritchard" w:date="2025-01-23T13:53:00Z" w16du:dateUtc="2025-01-23T13:53:00Z"/>
                <w:b/>
                <w:i/>
              </w:rPr>
            </w:pPr>
            <w:r w:rsidRPr="00A358C9">
              <w:rPr>
                <w:i/>
              </w:rPr>
              <w:t xml:space="preserve">Day with radar tracked targets. </w:t>
            </w:r>
            <w:r>
              <w:rPr>
                <w:i/>
              </w:rPr>
              <w:t>Display Category</w:t>
            </w:r>
            <w:r w:rsidRPr="00A358C9">
              <w:rPr>
                <w:i/>
              </w:rPr>
              <w:t xml:space="preserve"> </w:t>
            </w:r>
            <w:r>
              <w:rPr>
                <w:i/>
              </w:rPr>
              <w:t>Display Base</w:t>
            </w:r>
            <w:r w:rsidRPr="00A358C9">
              <w:rPr>
                <w:i/>
              </w:rPr>
              <w:t xml:space="preserve"> + Lights</w:t>
            </w:r>
            <w:r>
              <w:rPr>
                <w:b/>
                <w:i/>
              </w:rPr>
              <w:t xml:space="preserve"> </w:t>
            </w:r>
            <w:proofErr w:type="spellStart"/>
            <w:r>
              <w:rPr>
                <w:b/>
                <w:i/>
              </w:rPr>
              <w:t>tbd</w:t>
            </w:r>
            <w:proofErr w:type="spellEnd"/>
          </w:p>
          <w:p w14:paraId="2713051E" w14:textId="77777777" w:rsidR="00E2786A" w:rsidRPr="00340B0D" w:rsidRDefault="00E2786A" w:rsidP="00541D1A">
            <w:pPr>
              <w:rPr>
                <w:ins w:id="10176" w:author="jonathan pritchard" w:date="2025-01-23T13:53:00Z" w16du:dateUtc="2025-01-23T13:53:00Z"/>
                <w:rFonts w:cs="Arial"/>
                <w:sz w:val="18"/>
                <w:szCs w:val="18"/>
              </w:rPr>
            </w:pPr>
          </w:p>
        </w:tc>
      </w:tr>
    </w:tbl>
    <w:p w14:paraId="05348A61" w14:textId="77777777" w:rsidR="00E2786A" w:rsidRDefault="00E2786A" w:rsidP="00E6163D"/>
    <w:p w14:paraId="55F4833E" w14:textId="3D96AA74" w:rsidR="00E6163D" w:rsidRPr="00E6163D" w:rsidDel="00E2786A" w:rsidRDefault="00E6163D" w:rsidP="00E6163D">
      <w:pPr>
        <w:rPr>
          <w:del w:id="10177" w:author="jonathan pritchard" w:date="2025-01-23T13:53:00Z" w16du:dateUtc="2025-01-23T13:53:00Z"/>
        </w:rPr>
      </w:pPr>
    </w:p>
    <w:p w14:paraId="662D9FE4" w14:textId="77777777" w:rsidR="00CF2F67" w:rsidRDefault="00CF2F67"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6163D" w14:paraId="03C1E65A" w14:textId="77777777" w:rsidTr="00E6163D">
        <w:trPr>
          <w:tblHeader/>
        </w:trPr>
        <w:tc>
          <w:tcPr>
            <w:tcW w:w="9526" w:type="dxa"/>
            <w:tcBorders>
              <w:bottom w:val="nil"/>
            </w:tcBorders>
            <w:vAlign w:val="center"/>
          </w:tcPr>
          <w:p w14:paraId="7F5BE735" w14:textId="5834F39F" w:rsidR="00E6163D" w:rsidRDefault="00932857" w:rsidP="00673F49">
            <w:pPr>
              <w:jc w:val="center"/>
            </w:pPr>
            <w:r w:rsidRPr="00932857">
              <w:rPr>
                <w:noProof/>
                <w:lang w:eastAsia="en-GB"/>
              </w:rPr>
              <w:lastRenderedPageBreak/>
              <w:drawing>
                <wp:inline distT="0" distB="0" distL="0" distR="0" wp14:anchorId="0B204332" wp14:editId="77F587C4">
                  <wp:extent cx="5865962" cy="5017701"/>
                  <wp:effectExtent l="0" t="0" r="1905" b="0"/>
                  <wp:docPr id="263" name="Picture 263" descr="C:\msdokut\STANDARDIT\IHO\S64\Work 2016\Review Aug2016\New picture originals 16aug2016\4.5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msdokut\STANDARDIT\IHO\S64\Work 2016\Review Aug2016\New picture originals 16aug2016\4.5 picture 2.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888739" cy="5037184"/>
                          </a:xfrm>
                          <a:prstGeom prst="rect">
                            <a:avLst/>
                          </a:prstGeom>
                          <a:noFill/>
                          <a:ln>
                            <a:noFill/>
                          </a:ln>
                        </pic:spPr>
                      </pic:pic>
                    </a:graphicData>
                  </a:graphic>
                </wp:inline>
              </w:drawing>
            </w:r>
          </w:p>
        </w:tc>
      </w:tr>
      <w:tr w:rsidR="00E6163D" w14:paraId="09697F2E" w14:textId="77777777" w:rsidTr="00E6163D">
        <w:trPr>
          <w:tblHeader/>
        </w:trPr>
        <w:tc>
          <w:tcPr>
            <w:tcW w:w="9526" w:type="dxa"/>
            <w:tcBorders>
              <w:top w:val="nil"/>
            </w:tcBorders>
            <w:vAlign w:val="center"/>
          </w:tcPr>
          <w:p w14:paraId="72C64EC8" w14:textId="77777777" w:rsidR="004955AC" w:rsidRPr="00A44E51" w:rsidRDefault="00E6163D" w:rsidP="004955AC">
            <w:pPr>
              <w:jc w:val="left"/>
              <w:rPr>
                <w:b/>
                <w:i/>
              </w:rPr>
            </w:pPr>
            <w:r w:rsidRPr="00A358C9">
              <w:rPr>
                <w:i/>
              </w:rPr>
              <w:t xml:space="preserve">Dusk with radar tracked targets. </w:t>
            </w:r>
            <w:r w:rsidR="007D0469">
              <w:rPr>
                <w:i/>
              </w:rPr>
              <w:t>Display Category</w:t>
            </w:r>
            <w:r w:rsidRPr="00A358C9">
              <w:rPr>
                <w:i/>
              </w:rPr>
              <w:t xml:space="preserve"> </w:t>
            </w:r>
            <w:r w:rsidR="007D0469">
              <w:rPr>
                <w:i/>
              </w:rPr>
              <w:t>Display Base</w:t>
            </w:r>
            <w:r w:rsidRPr="00A358C9">
              <w:rPr>
                <w:i/>
              </w:rPr>
              <w:t xml:space="preserve"> + Lights</w:t>
            </w:r>
            <w:r w:rsidR="004955AC">
              <w:rPr>
                <w:i/>
              </w:rPr>
              <w:t xml:space="preserve"> </w:t>
            </w:r>
            <w:proofErr w:type="spellStart"/>
            <w:r w:rsidR="004955AC">
              <w:rPr>
                <w:b/>
                <w:i/>
              </w:rPr>
              <w:t>tbd</w:t>
            </w:r>
            <w:proofErr w:type="spellEnd"/>
          </w:p>
          <w:p w14:paraId="40AEB52E" w14:textId="0BBE5B12" w:rsidR="00E6163D" w:rsidRPr="00A358C9" w:rsidRDefault="00E6163D" w:rsidP="00273E6E">
            <w:pPr>
              <w:jc w:val="left"/>
              <w:rPr>
                <w:i/>
              </w:rPr>
            </w:pPr>
          </w:p>
        </w:tc>
      </w:tr>
    </w:tbl>
    <w:p w14:paraId="2F40B68B" w14:textId="77777777" w:rsidR="00E6163D" w:rsidRDefault="00E6163D"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6163D" w14:paraId="1D9C5058" w14:textId="77777777" w:rsidTr="00273E6E">
        <w:trPr>
          <w:tblHeader/>
        </w:trPr>
        <w:tc>
          <w:tcPr>
            <w:tcW w:w="9526" w:type="dxa"/>
            <w:tcBorders>
              <w:bottom w:val="nil"/>
            </w:tcBorders>
            <w:vAlign w:val="center"/>
          </w:tcPr>
          <w:p w14:paraId="60A7BA20" w14:textId="631518D2" w:rsidR="00E6163D" w:rsidRDefault="00932857" w:rsidP="00673F49">
            <w:pPr>
              <w:jc w:val="center"/>
            </w:pPr>
            <w:r w:rsidRPr="00932857">
              <w:rPr>
                <w:noProof/>
                <w:lang w:eastAsia="en-GB"/>
              </w:rPr>
              <w:lastRenderedPageBreak/>
              <w:drawing>
                <wp:inline distT="0" distB="0" distL="0" distR="0" wp14:anchorId="192027B6" wp14:editId="4038410F">
                  <wp:extent cx="5788325" cy="5026749"/>
                  <wp:effectExtent l="0" t="0" r="3175" b="2540"/>
                  <wp:docPr id="283" name="Picture 283" descr="C:\msdokut\STANDARDIT\IHO\S64\Work 2016\Review Aug2016\New picture originals 16aug2016\4.5 pic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msdokut\STANDARDIT\IHO\S64\Work 2016\Review Aug2016\New picture originals 16aug2016\4.5 picture 3.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93091" cy="5030888"/>
                          </a:xfrm>
                          <a:prstGeom prst="rect">
                            <a:avLst/>
                          </a:prstGeom>
                          <a:noFill/>
                          <a:ln>
                            <a:noFill/>
                          </a:ln>
                        </pic:spPr>
                      </pic:pic>
                    </a:graphicData>
                  </a:graphic>
                </wp:inline>
              </w:drawing>
            </w:r>
          </w:p>
        </w:tc>
      </w:tr>
      <w:tr w:rsidR="00E6163D" w14:paraId="22894802" w14:textId="77777777" w:rsidTr="00273E6E">
        <w:trPr>
          <w:tblHeader/>
        </w:trPr>
        <w:tc>
          <w:tcPr>
            <w:tcW w:w="9526" w:type="dxa"/>
            <w:tcBorders>
              <w:top w:val="nil"/>
            </w:tcBorders>
            <w:vAlign w:val="center"/>
          </w:tcPr>
          <w:p w14:paraId="1BC7695A" w14:textId="77777777" w:rsidR="004955AC" w:rsidRPr="00A44E51" w:rsidRDefault="00E6163D" w:rsidP="004955AC">
            <w:pPr>
              <w:jc w:val="left"/>
              <w:rPr>
                <w:b/>
                <w:i/>
              </w:rPr>
            </w:pPr>
            <w:r w:rsidRPr="00A358C9">
              <w:rPr>
                <w:i/>
              </w:rPr>
              <w:t xml:space="preserve">Day with radar echoes and tracked targets. </w:t>
            </w:r>
            <w:r w:rsidR="007D0469">
              <w:rPr>
                <w:i/>
              </w:rPr>
              <w:t>Display Category</w:t>
            </w:r>
            <w:r w:rsidRPr="00A358C9">
              <w:rPr>
                <w:i/>
              </w:rPr>
              <w:t xml:space="preserve"> </w:t>
            </w:r>
            <w:r w:rsidR="007D0469">
              <w:rPr>
                <w:i/>
              </w:rPr>
              <w:t>Display Base</w:t>
            </w:r>
            <w:r w:rsidRPr="00A358C9">
              <w:rPr>
                <w:i/>
              </w:rPr>
              <w:t xml:space="preserve"> + Lights</w:t>
            </w:r>
            <w:r w:rsidR="004955AC">
              <w:rPr>
                <w:i/>
              </w:rPr>
              <w:t xml:space="preserve"> </w:t>
            </w:r>
            <w:proofErr w:type="spellStart"/>
            <w:r w:rsidR="004955AC">
              <w:rPr>
                <w:b/>
                <w:i/>
              </w:rPr>
              <w:t>tbd</w:t>
            </w:r>
            <w:proofErr w:type="spellEnd"/>
          </w:p>
          <w:p w14:paraId="10C2F6F8" w14:textId="634C4A73" w:rsidR="00E6163D" w:rsidRPr="00A358C9" w:rsidRDefault="00E6163D" w:rsidP="00273E6E">
            <w:pPr>
              <w:jc w:val="left"/>
              <w:rPr>
                <w:i/>
              </w:rPr>
            </w:pPr>
          </w:p>
        </w:tc>
      </w:tr>
    </w:tbl>
    <w:p w14:paraId="079C4C3F" w14:textId="77777777" w:rsidR="00E6163D" w:rsidRDefault="00E6163D" w:rsidP="00E6163D"/>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6163D" w14:paraId="4E37771C" w14:textId="77777777" w:rsidTr="00273E6E">
        <w:trPr>
          <w:tblHeader/>
        </w:trPr>
        <w:tc>
          <w:tcPr>
            <w:tcW w:w="9526" w:type="dxa"/>
            <w:tcBorders>
              <w:bottom w:val="nil"/>
            </w:tcBorders>
            <w:vAlign w:val="center"/>
          </w:tcPr>
          <w:p w14:paraId="1225C65C" w14:textId="693DB2EE" w:rsidR="00E6163D" w:rsidRDefault="00932857" w:rsidP="00673F49">
            <w:pPr>
              <w:jc w:val="center"/>
            </w:pPr>
            <w:r w:rsidRPr="00932857">
              <w:rPr>
                <w:noProof/>
                <w:lang w:eastAsia="en-GB"/>
              </w:rPr>
              <w:lastRenderedPageBreak/>
              <w:drawing>
                <wp:inline distT="0" distB="0" distL="0" distR="0" wp14:anchorId="6481919D" wp14:editId="64AEEE9F">
                  <wp:extent cx="5831457" cy="5001466"/>
                  <wp:effectExtent l="0" t="0" r="0" b="8890"/>
                  <wp:docPr id="284" name="Picture 284" descr="C:\msdokut\STANDARDIT\IHO\S64\Work 2016\Review Aug2016\New picture originals 16aug2016\4.5 pictur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msdokut\STANDARDIT\IHO\S64\Work 2016\Review Aug2016\New picture originals 16aug2016\4.5 picture 4.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836789" cy="5006039"/>
                          </a:xfrm>
                          <a:prstGeom prst="rect">
                            <a:avLst/>
                          </a:prstGeom>
                          <a:noFill/>
                          <a:ln>
                            <a:noFill/>
                          </a:ln>
                        </pic:spPr>
                      </pic:pic>
                    </a:graphicData>
                  </a:graphic>
                </wp:inline>
              </w:drawing>
            </w:r>
          </w:p>
        </w:tc>
      </w:tr>
      <w:tr w:rsidR="00E6163D" w14:paraId="1FB2B5A4" w14:textId="77777777" w:rsidTr="00273E6E">
        <w:trPr>
          <w:tblHeader/>
        </w:trPr>
        <w:tc>
          <w:tcPr>
            <w:tcW w:w="9526" w:type="dxa"/>
            <w:tcBorders>
              <w:top w:val="nil"/>
            </w:tcBorders>
            <w:vAlign w:val="center"/>
          </w:tcPr>
          <w:p w14:paraId="798276B6" w14:textId="77777777" w:rsidR="004955AC" w:rsidRPr="00A44E51" w:rsidRDefault="00E6163D" w:rsidP="004955AC">
            <w:pPr>
              <w:jc w:val="left"/>
              <w:rPr>
                <w:b/>
                <w:i/>
              </w:rPr>
            </w:pPr>
            <w:r w:rsidRPr="00A358C9">
              <w:rPr>
                <w:i/>
              </w:rPr>
              <w:t xml:space="preserve">Dusk with radar echoes and tracked targets. </w:t>
            </w:r>
            <w:r w:rsidR="007D0469">
              <w:rPr>
                <w:i/>
              </w:rPr>
              <w:t>Display Category</w:t>
            </w:r>
            <w:r w:rsidRPr="00A358C9">
              <w:rPr>
                <w:i/>
              </w:rPr>
              <w:t xml:space="preserve"> </w:t>
            </w:r>
            <w:r w:rsidR="007D0469">
              <w:rPr>
                <w:i/>
              </w:rPr>
              <w:t>Display Base</w:t>
            </w:r>
            <w:r w:rsidRPr="00A358C9">
              <w:rPr>
                <w:i/>
              </w:rPr>
              <w:t xml:space="preserve"> + Lights</w:t>
            </w:r>
            <w:r w:rsidR="004955AC">
              <w:rPr>
                <w:i/>
              </w:rPr>
              <w:t xml:space="preserve"> </w:t>
            </w:r>
            <w:proofErr w:type="spellStart"/>
            <w:r w:rsidR="004955AC">
              <w:rPr>
                <w:b/>
                <w:i/>
              </w:rPr>
              <w:t>tbd</w:t>
            </w:r>
            <w:proofErr w:type="spellEnd"/>
          </w:p>
          <w:p w14:paraId="40E15626" w14:textId="31A39248" w:rsidR="00E6163D" w:rsidRPr="00A358C9" w:rsidRDefault="00E6163D" w:rsidP="00273E6E">
            <w:pPr>
              <w:jc w:val="left"/>
              <w:rPr>
                <w:i/>
              </w:rPr>
            </w:pPr>
          </w:p>
        </w:tc>
      </w:tr>
    </w:tbl>
    <w:p w14:paraId="25EF1325" w14:textId="77777777" w:rsidR="00E6163D" w:rsidRDefault="00E6163D" w:rsidP="00E6163D"/>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6163D" w14:paraId="209B6DB0" w14:textId="77777777" w:rsidTr="00273E6E">
        <w:trPr>
          <w:tblHeader/>
        </w:trPr>
        <w:tc>
          <w:tcPr>
            <w:tcW w:w="9526" w:type="dxa"/>
            <w:tcBorders>
              <w:bottom w:val="nil"/>
            </w:tcBorders>
            <w:vAlign w:val="center"/>
          </w:tcPr>
          <w:p w14:paraId="5FBE3F9E" w14:textId="5FA8B2EA" w:rsidR="00E6163D" w:rsidRDefault="00932857" w:rsidP="00673F49">
            <w:pPr>
              <w:jc w:val="center"/>
            </w:pPr>
            <w:r w:rsidRPr="00932857">
              <w:rPr>
                <w:noProof/>
                <w:lang w:eastAsia="en-GB"/>
              </w:rPr>
              <w:lastRenderedPageBreak/>
              <w:drawing>
                <wp:inline distT="0" distB="0" distL="0" distR="0" wp14:anchorId="1BF5903C" wp14:editId="05EDA81F">
                  <wp:extent cx="5865962" cy="5057758"/>
                  <wp:effectExtent l="0" t="0" r="1905" b="0"/>
                  <wp:docPr id="285" name="Picture 285" descr="C:\msdokut\STANDARDIT\IHO\S64\Work 2016\Review Aug2016\New picture originals 16aug2016\4.5 pictur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msdokut\STANDARDIT\IHO\S64\Work 2016\Review Aug2016\New picture originals 16aug2016\4.5 picture 5.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870042" cy="5061276"/>
                          </a:xfrm>
                          <a:prstGeom prst="rect">
                            <a:avLst/>
                          </a:prstGeom>
                          <a:noFill/>
                          <a:ln>
                            <a:noFill/>
                          </a:ln>
                        </pic:spPr>
                      </pic:pic>
                    </a:graphicData>
                  </a:graphic>
                </wp:inline>
              </w:drawing>
            </w:r>
          </w:p>
        </w:tc>
      </w:tr>
      <w:tr w:rsidR="00E6163D" w14:paraId="15FB48A0" w14:textId="77777777" w:rsidTr="00273E6E">
        <w:trPr>
          <w:tblHeader/>
        </w:trPr>
        <w:tc>
          <w:tcPr>
            <w:tcW w:w="9526" w:type="dxa"/>
            <w:tcBorders>
              <w:top w:val="nil"/>
            </w:tcBorders>
            <w:vAlign w:val="center"/>
          </w:tcPr>
          <w:p w14:paraId="05CBB1E3" w14:textId="1727A368" w:rsidR="00E6163D" w:rsidRPr="00A358C9" w:rsidRDefault="00E6163D" w:rsidP="00E6163D">
            <w:pPr>
              <w:jc w:val="left"/>
              <w:rPr>
                <w:i/>
              </w:rPr>
            </w:pPr>
            <w:r w:rsidRPr="00A358C9">
              <w:rPr>
                <w:i/>
              </w:rPr>
              <w:t xml:space="preserve">Day with very noisy radar echoes and tracked targets. </w:t>
            </w:r>
            <w:r w:rsidR="007D0469">
              <w:rPr>
                <w:i/>
              </w:rPr>
              <w:t>Display Category</w:t>
            </w:r>
            <w:r w:rsidRPr="00A358C9">
              <w:rPr>
                <w:i/>
              </w:rPr>
              <w:t xml:space="preserve"> </w:t>
            </w:r>
            <w:r w:rsidR="007D0469">
              <w:rPr>
                <w:i/>
              </w:rPr>
              <w:t>Other</w:t>
            </w:r>
            <w:r w:rsidR="00BE2CA5">
              <w:rPr>
                <w:i/>
              </w:rPr>
              <w:t xml:space="preserve">, </w:t>
            </w:r>
            <w:r w:rsidR="00BE2CA5" w:rsidRPr="00BE2CA5">
              <w:rPr>
                <w:i/>
              </w:rPr>
              <w:t>Select Highlight info, Select Shallow water dangers.</w:t>
            </w:r>
          </w:p>
          <w:p w14:paraId="727406BC" w14:textId="77777777" w:rsidR="00E6163D" w:rsidRPr="00A358C9" w:rsidRDefault="00E6163D" w:rsidP="00E6163D">
            <w:pPr>
              <w:jc w:val="left"/>
              <w:rPr>
                <w:i/>
              </w:rPr>
            </w:pPr>
          </w:p>
          <w:p w14:paraId="2FE4DCED" w14:textId="77777777" w:rsidR="004955AC" w:rsidRPr="00A44E51" w:rsidRDefault="00E6163D" w:rsidP="004955AC">
            <w:pPr>
              <w:jc w:val="left"/>
              <w:rPr>
                <w:b/>
                <w:i/>
              </w:rPr>
            </w:pPr>
            <w:r w:rsidRPr="00C572B2">
              <w:rPr>
                <w:i/>
              </w:rPr>
              <w:t xml:space="preserve">Note: This example clearly shows which </w:t>
            </w:r>
            <w:r w:rsidR="00416AF5" w:rsidRPr="00C572B2">
              <w:rPr>
                <w:i/>
              </w:rPr>
              <w:t>SYSTEM DATABASE</w:t>
            </w:r>
            <w:r w:rsidRPr="00C572B2">
              <w:rPr>
                <w:i/>
              </w:rPr>
              <w:t xml:space="preserve"> features are above radar echoes</w:t>
            </w:r>
            <w:r w:rsidR="004955AC" w:rsidRPr="00C572B2">
              <w:rPr>
                <w:i/>
              </w:rPr>
              <w:t xml:space="preserve"> </w:t>
            </w:r>
            <w:proofErr w:type="spellStart"/>
            <w:r w:rsidR="004955AC" w:rsidRPr="00C572B2">
              <w:rPr>
                <w:b/>
                <w:i/>
              </w:rPr>
              <w:t>tbd</w:t>
            </w:r>
            <w:proofErr w:type="spellEnd"/>
          </w:p>
          <w:p w14:paraId="6833601E" w14:textId="2479B604" w:rsidR="00E6163D" w:rsidRPr="00A358C9" w:rsidRDefault="00E6163D" w:rsidP="00E6163D">
            <w:pPr>
              <w:jc w:val="left"/>
              <w:rPr>
                <w:i/>
              </w:rPr>
            </w:pPr>
          </w:p>
        </w:tc>
      </w:tr>
    </w:tbl>
    <w:p w14:paraId="641DE0EA" w14:textId="77777777" w:rsidR="00E6163D" w:rsidRDefault="00E6163D" w:rsidP="00E6163D"/>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6163D" w14:paraId="63626A47" w14:textId="77777777" w:rsidTr="00273E6E">
        <w:trPr>
          <w:tblHeader/>
        </w:trPr>
        <w:tc>
          <w:tcPr>
            <w:tcW w:w="9526" w:type="dxa"/>
            <w:tcBorders>
              <w:bottom w:val="nil"/>
            </w:tcBorders>
            <w:vAlign w:val="center"/>
          </w:tcPr>
          <w:p w14:paraId="694A5316" w14:textId="3087C1BA" w:rsidR="00E6163D" w:rsidRDefault="00932857" w:rsidP="00673F49">
            <w:pPr>
              <w:jc w:val="center"/>
            </w:pPr>
            <w:r w:rsidRPr="00932857">
              <w:rPr>
                <w:noProof/>
                <w:lang w:eastAsia="en-GB"/>
              </w:rPr>
              <w:lastRenderedPageBreak/>
              <w:drawing>
                <wp:inline distT="0" distB="0" distL="0" distR="0" wp14:anchorId="422D7CA9" wp14:editId="1348049A">
                  <wp:extent cx="5727940" cy="4934999"/>
                  <wp:effectExtent l="0" t="0" r="6350" b="0"/>
                  <wp:docPr id="286" name="Picture 286" descr="C:\msdokut\STANDARDIT\IHO\S64\Work 2016\Review Aug2016\New picture originals 16aug2016\4.5 pictur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msdokut\STANDARDIT\IHO\S64\Work 2016\Review Aug2016\New picture originals 16aug2016\4.5 picture 6.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2921" cy="4939290"/>
                          </a:xfrm>
                          <a:prstGeom prst="rect">
                            <a:avLst/>
                          </a:prstGeom>
                          <a:noFill/>
                          <a:ln>
                            <a:noFill/>
                          </a:ln>
                        </pic:spPr>
                      </pic:pic>
                    </a:graphicData>
                  </a:graphic>
                </wp:inline>
              </w:drawing>
            </w:r>
          </w:p>
        </w:tc>
      </w:tr>
      <w:tr w:rsidR="00E6163D" w14:paraId="7A895B9B" w14:textId="77777777" w:rsidTr="00273E6E">
        <w:trPr>
          <w:tblHeader/>
        </w:trPr>
        <w:tc>
          <w:tcPr>
            <w:tcW w:w="9526" w:type="dxa"/>
            <w:tcBorders>
              <w:top w:val="nil"/>
            </w:tcBorders>
            <w:vAlign w:val="center"/>
          </w:tcPr>
          <w:p w14:paraId="5194063A" w14:textId="36ABEA03" w:rsidR="00E6163D" w:rsidRPr="00C572B2" w:rsidRDefault="00E6163D" w:rsidP="00E6163D">
            <w:pPr>
              <w:jc w:val="left"/>
              <w:rPr>
                <w:i/>
              </w:rPr>
            </w:pPr>
            <w:r w:rsidRPr="00C572B2">
              <w:rPr>
                <w:i/>
              </w:rPr>
              <w:t xml:space="preserve">Dusk with very noisy radar echoes and tracked targets. </w:t>
            </w:r>
            <w:r w:rsidR="007D0469" w:rsidRPr="00C572B2">
              <w:rPr>
                <w:i/>
              </w:rPr>
              <w:t>Display Category</w:t>
            </w:r>
            <w:r w:rsidRPr="00C572B2">
              <w:rPr>
                <w:i/>
              </w:rPr>
              <w:t xml:space="preserve"> </w:t>
            </w:r>
            <w:r w:rsidR="007D0469" w:rsidRPr="00C572B2">
              <w:rPr>
                <w:i/>
              </w:rPr>
              <w:t>Other</w:t>
            </w:r>
            <w:r w:rsidR="00BE2CA5" w:rsidRPr="00C572B2">
              <w:rPr>
                <w:i/>
              </w:rPr>
              <w:t>, Select Highlight info, Select Shallow water dangers.</w:t>
            </w:r>
          </w:p>
          <w:p w14:paraId="36BFB025" w14:textId="77777777" w:rsidR="00E6163D" w:rsidRPr="00C572B2" w:rsidRDefault="00E6163D" w:rsidP="00E6163D">
            <w:pPr>
              <w:jc w:val="left"/>
              <w:rPr>
                <w:i/>
              </w:rPr>
            </w:pPr>
          </w:p>
          <w:p w14:paraId="2B3F0B14" w14:textId="77777777" w:rsidR="004955AC" w:rsidRPr="00C572B2" w:rsidRDefault="00E6163D" w:rsidP="004955AC">
            <w:pPr>
              <w:jc w:val="left"/>
              <w:rPr>
                <w:b/>
                <w:i/>
              </w:rPr>
            </w:pPr>
            <w:r w:rsidRPr="00C572B2">
              <w:rPr>
                <w:i/>
              </w:rPr>
              <w:t xml:space="preserve">Note: This example clearly shows which </w:t>
            </w:r>
            <w:r w:rsidR="00416AF5" w:rsidRPr="00C572B2">
              <w:rPr>
                <w:i/>
              </w:rPr>
              <w:t>SYSTEM DATABASE</w:t>
            </w:r>
            <w:r w:rsidRPr="00C572B2">
              <w:rPr>
                <w:i/>
              </w:rPr>
              <w:t xml:space="preserve"> features are above radar echoes</w:t>
            </w:r>
            <w:r w:rsidR="004955AC" w:rsidRPr="00C572B2">
              <w:rPr>
                <w:i/>
              </w:rPr>
              <w:t xml:space="preserve"> </w:t>
            </w:r>
            <w:proofErr w:type="spellStart"/>
            <w:r w:rsidR="004955AC" w:rsidRPr="00C572B2">
              <w:rPr>
                <w:b/>
                <w:i/>
              </w:rPr>
              <w:t>tbd</w:t>
            </w:r>
            <w:proofErr w:type="spellEnd"/>
          </w:p>
          <w:p w14:paraId="72D54372" w14:textId="6F9C35C6" w:rsidR="00E6163D" w:rsidRPr="00C572B2" w:rsidRDefault="00E6163D" w:rsidP="00E6163D">
            <w:pPr>
              <w:jc w:val="left"/>
              <w:rPr>
                <w:i/>
              </w:rPr>
            </w:pPr>
          </w:p>
        </w:tc>
      </w:tr>
    </w:tbl>
    <w:p w14:paraId="028C386E" w14:textId="33665DCC" w:rsidR="00E6163D" w:rsidRDefault="00E6163D" w:rsidP="00CF2F67"/>
    <w:p w14:paraId="01967194" w14:textId="77777777" w:rsidR="009F19BD" w:rsidRDefault="009F19BD" w:rsidP="009F19BD">
      <w:pPr>
        <w:pStyle w:val="Heading3"/>
        <w:numPr>
          <w:ilvl w:val="0"/>
          <w:numId w:val="0"/>
        </w:numPr>
      </w:pPr>
    </w:p>
    <w:p w14:paraId="585D95D2" w14:textId="2EF94FB2" w:rsidR="00CF2F67" w:rsidRPr="001752C8" w:rsidRDefault="001752C8" w:rsidP="007C7CDE">
      <w:pPr>
        <w:pStyle w:val="Heading2"/>
      </w:pPr>
      <w:r>
        <w:br w:type="page"/>
      </w:r>
      <w:bookmarkStart w:id="10178" w:name="_Toc189647906"/>
      <w:r w:rsidR="00CF2F67" w:rsidRPr="001752C8">
        <w:lastRenderedPageBreak/>
        <w:t>Accuracy</w:t>
      </w:r>
      <w:bookmarkEnd w:id="10178"/>
    </w:p>
    <w:p w14:paraId="63DCD0CF" w14:textId="78B221BA" w:rsidR="0036728A" w:rsidRPr="00E012C8" w:rsidRDefault="0036728A" w:rsidP="00CF2F67">
      <w:pPr>
        <w:rPr>
          <w:b/>
          <w:bCs/>
          <w:lang w:val="en-US"/>
        </w:rPr>
      </w:pPr>
      <w:r>
        <w:rPr>
          <w:b/>
          <w:bCs/>
          <w:lang w:val="en-US"/>
        </w:rPr>
        <w:t>Note:</w:t>
      </w:r>
    </w:p>
    <w:p w14:paraId="19498C89" w14:textId="5C0917A4" w:rsidR="00CF2F67" w:rsidRPr="00CF2F67" w:rsidRDefault="00CF2F67" w:rsidP="00CF2F67">
      <w:pPr>
        <w:rPr>
          <w:lang w:val="en-US"/>
        </w:rPr>
      </w:pPr>
      <w:r w:rsidRPr="00CF2F67">
        <w:rPr>
          <w:lang w:val="en-US"/>
        </w:rPr>
        <w:t>In this section calculations ar</w:t>
      </w:r>
      <w:r w:rsidR="00507F2E">
        <w:rPr>
          <w:lang w:val="en-US"/>
        </w:rPr>
        <w:t>e based on the WGS-84 spheroid:</w:t>
      </w:r>
    </w:p>
    <w:p w14:paraId="35A115D3" w14:textId="77777777" w:rsidR="00CF2F67" w:rsidRPr="00CF2F67" w:rsidRDefault="00CF2F67" w:rsidP="00CF2F67">
      <w:pPr>
        <w:rPr>
          <w:lang w:val="en-US"/>
        </w:rPr>
      </w:pPr>
      <w:r w:rsidRPr="00CF2F67">
        <w:rPr>
          <w:lang w:val="en-US"/>
        </w:rPr>
        <w:t>Semi-major axis       6378137.0000m</w:t>
      </w:r>
    </w:p>
    <w:p w14:paraId="7FCF0003" w14:textId="77777777" w:rsidR="00CF2F67" w:rsidRPr="00CF2F67" w:rsidRDefault="00CF2F67" w:rsidP="00CF2F67">
      <w:pPr>
        <w:rPr>
          <w:lang w:val="en-US"/>
        </w:rPr>
      </w:pPr>
      <w:r w:rsidRPr="00CF2F67">
        <w:rPr>
          <w:lang w:val="en-US"/>
        </w:rPr>
        <w:t>Semi-minor axis       6356752.3142m</w:t>
      </w:r>
    </w:p>
    <w:p w14:paraId="4340746B" w14:textId="77777777" w:rsidR="00CF2F67" w:rsidRPr="00CF2F67" w:rsidRDefault="00CF2F67" w:rsidP="00CF2F67">
      <w:pPr>
        <w:rPr>
          <w:lang w:val="en-US"/>
        </w:rPr>
      </w:pPr>
      <w:r w:rsidRPr="00CF2F67">
        <w:rPr>
          <w:lang w:val="en-US"/>
        </w:rPr>
        <w:t>Eccentricity squared 0.00669437999013</w:t>
      </w:r>
    </w:p>
    <w:p w14:paraId="1ABEF421" w14:textId="77777777" w:rsidR="00CF2F67" w:rsidRPr="00CF2F67" w:rsidRDefault="00CF2F67" w:rsidP="00CF2F67">
      <w:pPr>
        <w:rPr>
          <w:lang w:val="en-US"/>
        </w:rPr>
      </w:pPr>
      <w:r w:rsidRPr="00CF2F67">
        <w:rPr>
          <w:lang w:val="en-US"/>
        </w:rPr>
        <w:t>Flattening                 298.257223563</w:t>
      </w:r>
    </w:p>
    <w:p w14:paraId="2AA865DD" w14:textId="77777777" w:rsidR="00CF2F67" w:rsidRPr="003C560C" w:rsidRDefault="00CF2F67" w:rsidP="00CF2F67">
      <w:pPr>
        <w:rPr>
          <w:sz w:val="16"/>
          <w:szCs w:val="16"/>
          <w:lang w:val="en-US"/>
        </w:rPr>
      </w:pPr>
    </w:p>
    <w:p w14:paraId="19589AE4" w14:textId="14828DA1" w:rsidR="00CF2F67" w:rsidRPr="00CF2F67" w:rsidRDefault="00CF2F67" w:rsidP="00CF2F67">
      <w:pPr>
        <w:rPr>
          <w:lang w:val="en-US"/>
        </w:rPr>
      </w:pPr>
      <w:r w:rsidRPr="00CF2F67">
        <w:rPr>
          <w:lang w:val="en-US"/>
        </w:rPr>
        <w:t>The WGS-84 spheroid is defined by its semi-major axis and flattening 1/f = 1/298.257223563</w:t>
      </w:r>
      <w:r w:rsidR="002B39B2">
        <w:rPr>
          <w:lang w:val="en-US"/>
        </w:rPr>
        <w:t>.</w:t>
      </w:r>
    </w:p>
    <w:p w14:paraId="773ADADE" w14:textId="77777777" w:rsidR="00CF2F67" w:rsidRPr="00CF2F67" w:rsidRDefault="00CF2F67" w:rsidP="00CF2F67">
      <w:pPr>
        <w:rPr>
          <w:lang w:val="en-US"/>
        </w:rPr>
      </w:pPr>
      <w:r w:rsidRPr="00CF2F67">
        <w:rPr>
          <w:lang w:val="en-US"/>
        </w:rPr>
        <w:t>The other parameters are derived from a and f.</w:t>
      </w:r>
    </w:p>
    <w:p w14:paraId="27EB5FC6" w14:textId="77777777" w:rsidR="00CF2F67" w:rsidRPr="003C560C" w:rsidRDefault="00CF2F67" w:rsidP="00CF2F67">
      <w:pPr>
        <w:rPr>
          <w:sz w:val="16"/>
          <w:szCs w:val="16"/>
          <w:lang w:val="en-US"/>
        </w:rPr>
      </w:pPr>
    </w:p>
    <w:p w14:paraId="0BC602C7" w14:textId="7C3D34DA" w:rsidR="00CF2F67" w:rsidRPr="00CF2F67" w:rsidRDefault="00CF2F67" w:rsidP="00CF2F67">
      <w:pPr>
        <w:rPr>
          <w:lang w:val="en-US"/>
        </w:rPr>
      </w:pPr>
      <w:r w:rsidRPr="00CF2F67">
        <w:rPr>
          <w:lang w:val="en-US"/>
        </w:rPr>
        <w:t xml:space="preserve">Conversion of </w:t>
      </w:r>
      <w:r w:rsidR="00375CA4">
        <w:rPr>
          <w:lang w:val="en-US"/>
        </w:rPr>
        <w:t>metres</w:t>
      </w:r>
      <w:r w:rsidRPr="00CF2F67">
        <w:rPr>
          <w:lang w:val="en-US"/>
        </w:rPr>
        <w:t xml:space="preserve"> (m) to nautical miles (NM) uses</w:t>
      </w:r>
    </w:p>
    <w:p w14:paraId="46654996" w14:textId="77777777" w:rsidR="00CF2F67" w:rsidRPr="00CF2F67" w:rsidRDefault="00CF2F67" w:rsidP="00CF2F67">
      <w:pPr>
        <w:rPr>
          <w:lang w:val="en-US"/>
        </w:rPr>
      </w:pPr>
      <w:r w:rsidRPr="00CF2F67">
        <w:rPr>
          <w:lang w:val="en-US"/>
        </w:rPr>
        <w:t>1 NM = 1852 m.</w:t>
      </w:r>
    </w:p>
    <w:p w14:paraId="36C4C94C" w14:textId="77777777" w:rsidR="00CF2F67" w:rsidRPr="003C560C" w:rsidRDefault="00CF2F67" w:rsidP="00CF2F67">
      <w:pPr>
        <w:rPr>
          <w:sz w:val="16"/>
          <w:szCs w:val="16"/>
          <w:lang w:val="en-US"/>
        </w:rPr>
      </w:pPr>
    </w:p>
    <w:p w14:paraId="366B3F3A" w14:textId="77777777" w:rsidR="00CF2F67" w:rsidRPr="00CF2F67" w:rsidRDefault="00CF2F67" w:rsidP="00CF2F67">
      <w:pPr>
        <w:rPr>
          <w:lang w:val="en-US"/>
        </w:rPr>
      </w:pPr>
      <w:r w:rsidRPr="00CF2F67">
        <w:rPr>
          <w:lang w:val="en-US"/>
        </w:rPr>
        <w:t>The tests contained within this section shall be executed using the Electronic Bearing Line (EBL) and Variable Range Marker (VRM) tools provided by the ECDIS system.</w:t>
      </w:r>
    </w:p>
    <w:p w14:paraId="4B656D03" w14:textId="77777777" w:rsidR="00CF2F67" w:rsidRPr="003C560C" w:rsidRDefault="00CF2F67" w:rsidP="00CF2F67">
      <w:pPr>
        <w:rPr>
          <w:sz w:val="16"/>
          <w:szCs w:val="16"/>
          <w:lang w:val="en-US"/>
        </w:rPr>
      </w:pPr>
    </w:p>
    <w:p w14:paraId="0D13D6DF" w14:textId="77777777" w:rsidR="00CF2F67" w:rsidRPr="00CF2F67" w:rsidRDefault="00CF2F67" w:rsidP="00CF2F67">
      <w:pPr>
        <w:rPr>
          <w:lang w:val="en-US"/>
        </w:rPr>
      </w:pPr>
      <w:r w:rsidRPr="00CF2F67">
        <w:rPr>
          <w:lang w:val="en-US"/>
        </w:rPr>
        <w:t>The tolerance for distances is 1% or 30m whichever is greater. The tolerance for bearings is 1º.</w:t>
      </w:r>
    </w:p>
    <w:p w14:paraId="4D26E720" w14:textId="77777777" w:rsidR="00CF2F67" w:rsidRPr="003C560C" w:rsidRDefault="00CF2F67" w:rsidP="00CF2F67">
      <w:pPr>
        <w:rPr>
          <w:sz w:val="16"/>
          <w:szCs w:val="16"/>
          <w:lang w:val="en-US"/>
        </w:rPr>
      </w:pPr>
    </w:p>
    <w:p w14:paraId="687DA6B7" w14:textId="225F82DE" w:rsidR="00CF2F67" w:rsidRPr="00CF2F67" w:rsidRDefault="00CF2F67" w:rsidP="00CF2F67">
      <w:pPr>
        <w:rPr>
          <w:lang w:val="en-US"/>
        </w:rPr>
      </w:pPr>
      <w:r w:rsidRPr="00CF2F67">
        <w:rPr>
          <w:lang w:val="en-US"/>
        </w:rPr>
        <w:t xml:space="preserve">The positions used in this section are also included in the files </w:t>
      </w:r>
      <w:r w:rsidR="0036728A">
        <w:rPr>
          <w:lang w:val="en-US"/>
        </w:rPr>
        <w:t>“</w:t>
      </w:r>
      <w:r w:rsidRPr="00CF2F67">
        <w:rPr>
          <w:lang w:val="en-US"/>
        </w:rPr>
        <w:t>4.6 Accuracy-Geodesic.doc</w:t>
      </w:r>
      <w:r w:rsidR="0036728A">
        <w:rPr>
          <w:lang w:val="en-US"/>
        </w:rPr>
        <w:t>”</w:t>
      </w:r>
      <w:r w:rsidRPr="00CF2F67">
        <w:rPr>
          <w:lang w:val="en-US"/>
        </w:rPr>
        <w:t xml:space="preserve"> and </w:t>
      </w:r>
      <w:r w:rsidR="0036728A">
        <w:rPr>
          <w:lang w:val="en-US"/>
        </w:rPr>
        <w:t>“</w:t>
      </w:r>
      <w:r w:rsidRPr="00CF2F67">
        <w:rPr>
          <w:lang w:val="en-US"/>
        </w:rPr>
        <w:t>4.6 Accuracy-Rhumb Lines.doc</w:t>
      </w:r>
      <w:r w:rsidR="0036728A">
        <w:rPr>
          <w:lang w:val="en-US"/>
        </w:rPr>
        <w:t>”</w:t>
      </w:r>
      <w:r w:rsidRPr="00CF2F67">
        <w:rPr>
          <w:lang w:val="en-US"/>
        </w:rPr>
        <w:t xml:space="preserve"> in the </w:t>
      </w:r>
      <w:r w:rsidR="0036728A">
        <w:rPr>
          <w:lang w:val="en-US"/>
        </w:rPr>
        <w:t>“</w:t>
      </w:r>
      <w:r w:rsidRPr="00CF2F67">
        <w:rPr>
          <w:lang w:val="en-US"/>
        </w:rPr>
        <w:t>4.6 Accuracy</w:t>
      </w:r>
      <w:r w:rsidR="0036728A">
        <w:rPr>
          <w:lang w:val="en-US"/>
        </w:rPr>
        <w:t>”</w:t>
      </w:r>
      <w:r w:rsidRPr="00CF2F67">
        <w:rPr>
          <w:lang w:val="en-US"/>
        </w:rPr>
        <w:t xml:space="preserve"> folder within the TDS.</w:t>
      </w:r>
    </w:p>
    <w:p w14:paraId="3771B07E" w14:textId="77777777" w:rsidR="00CF2F67" w:rsidRPr="00CF2F67" w:rsidRDefault="00CF2F67" w:rsidP="00E30B8F">
      <w:pPr>
        <w:pStyle w:val="Heading3"/>
        <w:rPr>
          <w:lang w:val="en-US"/>
        </w:rPr>
      </w:pPr>
      <w:bookmarkStart w:id="10179" w:name="_Toc189647907"/>
      <w:r w:rsidRPr="00CF2F67">
        <w:rPr>
          <w:lang w:val="en-US"/>
        </w:rPr>
        <w:t>Distance and azimuth between geographical positions</w:t>
      </w:r>
      <w:bookmarkEnd w:id="10179"/>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0180" w:author="jonathan pritchard" w:date="2025-01-23T13:54:00Z" w16du:dateUtc="2025-01-23T13:54: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0"/>
        <w:gridCol w:w="2382"/>
        <w:gridCol w:w="2382"/>
        <w:gridCol w:w="2382"/>
        <w:tblGridChange w:id="10181">
          <w:tblGrid>
            <w:gridCol w:w="2380"/>
            <w:gridCol w:w="2382"/>
            <w:gridCol w:w="2382"/>
            <w:gridCol w:w="2382"/>
          </w:tblGrid>
        </w:tblGridChange>
      </w:tblGrid>
      <w:tr w:rsidR="003C560C" w14:paraId="125CC1BE" w14:textId="77777777" w:rsidTr="009F4AAB">
        <w:trPr>
          <w:tblHeader/>
          <w:trPrChange w:id="10182" w:author="jonathan pritchard" w:date="2025-01-23T13:54:00Z" w16du:dateUtc="2025-01-23T13:54:00Z">
            <w:trPr>
              <w:tblHeader/>
            </w:trPr>
          </w:trPrChange>
        </w:trPr>
        <w:tc>
          <w:tcPr>
            <w:tcW w:w="2380" w:type="dxa"/>
            <w:shd w:val="clear" w:color="auto" w:fill="BFBFBF" w:themeFill="background1" w:themeFillShade="BF"/>
            <w:vAlign w:val="center"/>
            <w:tcPrChange w:id="10183" w:author="jonathan pritchard" w:date="2025-01-23T13:54:00Z" w16du:dateUtc="2025-01-23T13:54:00Z">
              <w:tcPr>
                <w:tcW w:w="2380" w:type="dxa"/>
                <w:shd w:val="clear" w:color="auto" w:fill="CCFFCC"/>
                <w:vAlign w:val="center"/>
              </w:tcPr>
            </w:tcPrChange>
          </w:tcPr>
          <w:p w14:paraId="1F8CAED6" w14:textId="77777777" w:rsidR="003C560C" w:rsidRDefault="003C560C" w:rsidP="008A1BCC">
            <w:r w:rsidRPr="000A066E">
              <w:rPr>
                <w:b/>
              </w:rPr>
              <w:t>Test Reference</w:t>
            </w:r>
          </w:p>
        </w:tc>
        <w:tc>
          <w:tcPr>
            <w:tcW w:w="2382" w:type="dxa"/>
            <w:shd w:val="clear" w:color="auto" w:fill="FFFFFF" w:themeFill="background1"/>
            <w:vAlign w:val="center"/>
            <w:tcPrChange w:id="10184" w:author="jonathan pritchard" w:date="2025-01-23T13:54:00Z" w16du:dateUtc="2025-01-23T13:54:00Z">
              <w:tcPr>
                <w:tcW w:w="2382" w:type="dxa"/>
                <w:shd w:val="clear" w:color="auto" w:fill="CCFFCC"/>
                <w:vAlign w:val="center"/>
              </w:tcPr>
            </w:tcPrChange>
          </w:tcPr>
          <w:p w14:paraId="731C1225" w14:textId="11223D7B" w:rsidR="003C560C" w:rsidRDefault="007C7CDE" w:rsidP="008A1BCC">
            <w:r>
              <w:t>Accuracy1</w:t>
            </w:r>
          </w:p>
        </w:tc>
        <w:tc>
          <w:tcPr>
            <w:tcW w:w="2382" w:type="dxa"/>
            <w:shd w:val="clear" w:color="auto" w:fill="BFBFBF" w:themeFill="background1" w:themeFillShade="BF"/>
            <w:vAlign w:val="center"/>
            <w:tcPrChange w:id="10185" w:author="jonathan pritchard" w:date="2025-01-23T13:54:00Z" w16du:dateUtc="2025-01-23T13:54:00Z">
              <w:tcPr>
                <w:tcW w:w="2382" w:type="dxa"/>
                <w:shd w:val="clear" w:color="auto" w:fill="CCFFCC"/>
                <w:vAlign w:val="center"/>
              </w:tcPr>
            </w:tcPrChange>
          </w:tcPr>
          <w:p w14:paraId="16F0FD72" w14:textId="77777777" w:rsidR="003C560C" w:rsidRDefault="003C560C" w:rsidP="008A1BCC">
            <w:r w:rsidRPr="000A066E">
              <w:rPr>
                <w:b/>
              </w:rPr>
              <w:t>IHO Reference</w:t>
            </w:r>
          </w:p>
        </w:tc>
        <w:tc>
          <w:tcPr>
            <w:tcW w:w="2382" w:type="dxa"/>
            <w:shd w:val="clear" w:color="auto" w:fill="FFFFFF" w:themeFill="background1"/>
            <w:vAlign w:val="center"/>
            <w:tcPrChange w:id="10186" w:author="jonathan pritchard" w:date="2025-01-23T13:54:00Z" w16du:dateUtc="2025-01-23T13:54:00Z">
              <w:tcPr>
                <w:tcW w:w="2382" w:type="dxa"/>
                <w:shd w:val="clear" w:color="auto" w:fill="CCFFCC"/>
                <w:vAlign w:val="center"/>
              </w:tcPr>
            </w:tcPrChange>
          </w:tcPr>
          <w:p w14:paraId="3637B663" w14:textId="77B82742" w:rsidR="003C560C" w:rsidRDefault="003C560C" w:rsidP="008A1BCC"/>
        </w:tc>
      </w:tr>
      <w:tr w:rsidR="003C560C" w14:paraId="7D0CA137" w14:textId="77777777" w:rsidTr="00E2786A">
        <w:trPr>
          <w:tblHeader/>
          <w:trPrChange w:id="10187" w:author="jonathan pritchard" w:date="2025-01-23T13:54:00Z" w16du:dateUtc="2025-01-23T13:54:00Z">
            <w:trPr>
              <w:tblHeader/>
            </w:trPr>
          </w:trPrChange>
        </w:trPr>
        <w:tc>
          <w:tcPr>
            <w:tcW w:w="9526" w:type="dxa"/>
            <w:gridSpan w:val="4"/>
            <w:shd w:val="clear" w:color="auto" w:fill="BFBFBF" w:themeFill="background1" w:themeFillShade="BF"/>
            <w:vAlign w:val="center"/>
            <w:tcPrChange w:id="10188" w:author="jonathan pritchard" w:date="2025-01-23T13:54:00Z" w16du:dateUtc="2025-01-23T13:54:00Z">
              <w:tcPr>
                <w:tcW w:w="9526" w:type="dxa"/>
                <w:gridSpan w:val="4"/>
                <w:shd w:val="clear" w:color="auto" w:fill="CCFFCC"/>
                <w:vAlign w:val="center"/>
              </w:tcPr>
            </w:tcPrChange>
          </w:tcPr>
          <w:p w14:paraId="0B815E55" w14:textId="77777777" w:rsidR="003C560C" w:rsidRPr="000A066E" w:rsidRDefault="003C560C" w:rsidP="008A1BCC">
            <w:pPr>
              <w:rPr>
                <w:b/>
              </w:rPr>
            </w:pPr>
            <w:r w:rsidRPr="000A066E">
              <w:rPr>
                <w:b/>
              </w:rPr>
              <w:t>Test description</w:t>
            </w:r>
          </w:p>
        </w:tc>
      </w:tr>
      <w:tr w:rsidR="00CF2F67" w14:paraId="3A7EC38B" w14:textId="77777777" w:rsidTr="008A1BCC">
        <w:trPr>
          <w:tblHeader/>
        </w:trPr>
        <w:tc>
          <w:tcPr>
            <w:tcW w:w="9526" w:type="dxa"/>
            <w:gridSpan w:val="4"/>
            <w:vAlign w:val="center"/>
          </w:tcPr>
          <w:p w14:paraId="6891BFFA" w14:textId="77777777" w:rsidR="00CF2F67" w:rsidRPr="00A358C9" w:rsidRDefault="00507F2E" w:rsidP="008A1BCC">
            <w:pPr>
              <w:rPr>
                <w:i/>
              </w:rPr>
            </w:pPr>
            <w:r w:rsidRPr="00A358C9">
              <w:rPr>
                <w:i/>
              </w:rPr>
              <w:t>True distance and azimuth between two geographical positions a).</w:t>
            </w:r>
          </w:p>
        </w:tc>
      </w:tr>
      <w:tr w:rsidR="00CF2F67" w14:paraId="785A1262" w14:textId="77777777" w:rsidTr="00E2786A">
        <w:trPr>
          <w:tblHeader/>
          <w:trPrChange w:id="10189" w:author="jonathan pritchard" w:date="2025-01-23T13:54:00Z" w16du:dateUtc="2025-01-23T13:54:00Z">
            <w:trPr>
              <w:tblHeader/>
            </w:trPr>
          </w:trPrChange>
        </w:trPr>
        <w:tc>
          <w:tcPr>
            <w:tcW w:w="9526" w:type="dxa"/>
            <w:gridSpan w:val="4"/>
            <w:shd w:val="clear" w:color="auto" w:fill="BFBFBF" w:themeFill="background1" w:themeFillShade="BF"/>
            <w:vAlign w:val="center"/>
            <w:tcPrChange w:id="10190" w:author="jonathan pritchard" w:date="2025-01-23T13:54:00Z" w16du:dateUtc="2025-01-23T13:54:00Z">
              <w:tcPr>
                <w:tcW w:w="9526" w:type="dxa"/>
                <w:gridSpan w:val="4"/>
                <w:shd w:val="clear" w:color="auto" w:fill="CCFFCC"/>
                <w:vAlign w:val="center"/>
              </w:tcPr>
            </w:tcPrChange>
          </w:tcPr>
          <w:p w14:paraId="2C2090A7" w14:textId="77777777" w:rsidR="00CF2F67" w:rsidRPr="004065B1" w:rsidRDefault="00CF2F67" w:rsidP="008A1BCC">
            <w:r w:rsidRPr="000A066E">
              <w:rPr>
                <w:b/>
              </w:rPr>
              <w:t>Setup</w:t>
            </w:r>
          </w:p>
        </w:tc>
      </w:tr>
      <w:tr w:rsidR="00CF2F67" w14:paraId="0B25CCA1" w14:textId="77777777" w:rsidTr="008A1BCC">
        <w:trPr>
          <w:tblHeader/>
        </w:trPr>
        <w:tc>
          <w:tcPr>
            <w:tcW w:w="9526" w:type="dxa"/>
            <w:gridSpan w:val="4"/>
            <w:vAlign w:val="center"/>
          </w:tcPr>
          <w:p w14:paraId="7AE054E5" w14:textId="0B37DBC2" w:rsidR="00CF2F67" w:rsidRPr="00A358C9" w:rsidRDefault="00507F2E" w:rsidP="0036728A">
            <w:pPr>
              <w:rPr>
                <w:i/>
              </w:rPr>
            </w:pPr>
            <w:r w:rsidRPr="00A358C9">
              <w:rPr>
                <w:i/>
              </w:rPr>
              <w:t>Load</w:t>
            </w:r>
            <w:r w:rsidR="0036728A">
              <w:rPr>
                <w:i/>
              </w:rPr>
              <w:t xml:space="preserve"> the exchange set </w:t>
            </w:r>
            <w:proofErr w:type="spellStart"/>
            <w:r w:rsidR="0036728A">
              <w:rPr>
                <w:b/>
                <w:bCs/>
                <w:i/>
              </w:rPr>
              <w:t>PowerUp</w:t>
            </w:r>
            <w:proofErr w:type="spellEnd"/>
            <w:r w:rsidR="0036728A">
              <w:rPr>
                <w:b/>
                <w:bCs/>
                <w:i/>
              </w:rPr>
              <w:t xml:space="preserve"> </w:t>
            </w:r>
          </w:p>
        </w:tc>
      </w:tr>
      <w:tr w:rsidR="00CF2F67" w14:paraId="4E4704B5" w14:textId="77777777" w:rsidTr="00E2786A">
        <w:trPr>
          <w:tblHeader/>
          <w:trPrChange w:id="10191" w:author="jonathan pritchard" w:date="2025-01-23T13:54:00Z" w16du:dateUtc="2025-01-23T13:54:00Z">
            <w:trPr>
              <w:tblHeader/>
            </w:trPr>
          </w:trPrChange>
        </w:trPr>
        <w:tc>
          <w:tcPr>
            <w:tcW w:w="9526" w:type="dxa"/>
            <w:gridSpan w:val="4"/>
            <w:shd w:val="clear" w:color="auto" w:fill="BFBFBF" w:themeFill="background1" w:themeFillShade="BF"/>
            <w:vAlign w:val="center"/>
            <w:tcPrChange w:id="10192" w:author="jonathan pritchard" w:date="2025-01-23T13:54:00Z" w16du:dateUtc="2025-01-23T13:54:00Z">
              <w:tcPr>
                <w:tcW w:w="9526" w:type="dxa"/>
                <w:gridSpan w:val="4"/>
                <w:shd w:val="clear" w:color="auto" w:fill="CCFFCC"/>
                <w:vAlign w:val="center"/>
              </w:tcPr>
            </w:tcPrChange>
          </w:tcPr>
          <w:p w14:paraId="442804A5" w14:textId="77777777" w:rsidR="00CF2F67" w:rsidRPr="004065B1" w:rsidRDefault="00CF2F67" w:rsidP="008A1BCC">
            <w:r w:rsidRPr="000A066E">
              <w:rPr>
                <w:b/>
              </w:rPr>
              <w:t>Action</w:t>
            </w:r>
          </w:p>
        </w:tc>
      </w:tr>
      <w:tr w:rsidR="00CF2F67" w14:paraId="786451FE" w14:textId="77777777" w:rsidTr="008A1BCC">
        <w:trPr>
          <w:tblHeader/>
        </w:trPr>
        <w:tc>
          <w:tcPr>
            <w:tcW w:w="9526" w:type="dxa"/>
            <w:gridSpan w:val="4"/>
            <w:vAlign w:val="center"/>
          </w:tcPr>
          <w:p w14:paraId="158C7AA2" w14:textId="78F64CEF" w:rsidR="00507F2E" w:rsidRPr="00A358C9" w:rsidRDefault="00507F2E" w:rsidP="00507F2E">
            <w:pPr>
              <w:rPr>
                <w:i/>
              </w:rPr>
            </w:pPr>
            <w:r w:rsidRPr="00A358C9">
              <w:rPr>
                <w:i/>
              </w:rPr>
              <w:t xml:space="preserve">Measure the distance and azimuth between the following two </w:t>
            </w:r>
            <w:r w:rsidR="0036728A">
              <w:rPr>
                <w:i/>
              </w:rPr>
              <w:t>features</w:t>
            </w:r>
            <w:r w:rsidRPr="00A358C9">
              <w:rPr>
                <w:i/>
              </w:rPr>
              <w:t>:</w:t>
            </w:r>
          </w:p>
          <w:p w14:paraId="49495B63" w14:textId="77777777" w:rsidR="00507F2E" w:rsidRPr="00A358C9" w:rsidRDefault="00507F2E" w:rsidP="00507F2E">
            <w:pPr>
              <w:rPr>
                <w:i/>
                <w:sz w:val="16"/>
                <w:szCs w:val="16"/>
              </w:rPr>
            </w:pPr>
          </w:p>
          <w:p w14:paraId="1E43CA32" w14:textId="637C6F6D" w:rsidR="00507F2E" w:rsidRPr="00A358C9" w:rsidRDefault="00507F2E" w:rsidP="00507F2E">
            <w:pPr>
              <w:rPr>
                <w:i/>
              </w:rPr>
            </w:pPr>
            <w:r w:rsidRPr="00A358C9">
              <w:rPr>
                <w:i/>
              </w:rPr>
              <w:t xml:space="preserve">Viking 49/27-B         32º35.224’S   </w:t>
            </w:r>
            <w:r w:rsidR="004C0BA9">
              <w:rPr>
                <w:i/>
              </w:rPr>
              <w:t>0</w:t>
            </w:r>
            <w:r w:rsidRPr="00A358C9">
              <w:rPr>
                <w:i/>
              </w:rPr>
              <w:t xml:space="preserve">61º17.710’E </w:t>
            </w:r>
          </w:p>
          <w:p w14:paraId="29B0A2DA" w14:textId="176E7C4F" w:rsidR="00CF2F67" w:rsidRPr="00A358C9" w:rsidRDefault="00507F2E" w:rsidP="00507F2E">
            <w:pPr>
              <w:rPr>
                <w:i/>
              </w:rPr>
            </w:pPr>
            <w:r w:rsidRPr="00A358C9">
              <w:rPr>
                <w:i/>
              </w:rPr>
              <w:t xml:space="preserve">Corund Cape Light   32º27.436’S   </w:t>
            </w:r>
            <w:r w:rsidR="004C0BA9">
              <w:rPr>
                <w:i/>
              </w:rPr>
              <w:t>0</w:t>
            </w:r>
            <w:r w:rsidRPr="00A358C9">
              <w:rPr>
                <w:i/>
              </w:rPr>
              <w:t>60º58.609’E</w:t>
            </w:r>
          </w:p>
        </w:tc>
      </w:tr>
      <w:tr w:rsidR="00CF2F67" w14:paraId="17A7D6F8" w14:textId="77777777" w:rsidTr="00E2786A">
        <w:trPr>
          <w:tblHeader/>
          <w:trPrChange w:id="10193" w:author="jonathan pritchard" w:date="2025-01-23T13:54:00Z" w16du:dateUtc="2025-01-23T13:54:00Z">
            <w:trPr>
              <w:tblHeader/>
            </w:trPr>
          </w:trPrChange>
        </w:trPr>
        <w:tc>
          <w:tcPr>
            <w:tcW w:w="9526" w:type="dxa"/>
            <w:gridSpan w:val="4"/>
            <w:shd w:val="clear" w:color="auto" w:fill="BFBFBF" w:themeFill="background1" w:themeFillShade="BF"/>
            <w:vAlign w:val="center"/>
            <w:tcPrChange w:id="10194" w:author="jonathan pritchard" w:date="2025-01-23T13:54:00Z" w16du:dateUtc="2025-01-23T13:54:00Z">
              <w:tcPr>
                <w:tcW w:w="9526" w:type="dxa"/>
                <w:gridSpan w:val="4"/>
                <w:shd w:val="clear" w:color="auto" w:fill="CCFFCC"/>
                <w:vAlign w:val="center"/>
              </w:tcPr>
            </w:tcPrChange>
          </w:tcPr>
          <w:p w14:paraId="3BAA8472" w14:textId="77777777" w:rsidR="00CF2F67" w:rsidRPr="004065B1" w:rsidRDefault="00CF2F67" w:rsidP="008A1BCC">
            <w:r w:rsidRPr="000A066E">
              <w:rPr>
                <w:b/>
              </w:rPr>
              <w:t>Results</w:t>
            </w:r>
          </w:p>
        </w:tc>
      </w:tr>
      <w:tr w:rsidR="00CF2F67" w14:paraId="6756F043" w14:textId="77777777" w:rsidTr="008A1BCC">
        <w:trPr>
          <w:tblHeader/>
        </w:trPr>
        <w:tc>
          <w:tcPr>
            <w:tcW w:w="9526" w:type="dxa"/>
            <w:gridSpan w:val="4"/>
            <w:vAlign w:val="center"/>
          </w:tcPr>
          <w:p w14:paraId="1CEE9B7F" w14:textId="77777777" w:rsidR="00507F2E" w:rsidRPr="00A358C9" w:rsidRDefault="00507F2E" w:rsidP="00507F2E">
            <w:pPr>
              <w:jc w:val="left"/>
              <w:rPr>
                <w:i/>
              </w:rPr>
            </w:pPr>
            <w:r w:rsidRPr="00A358C9">
              <w:rPr>
                <w:i/>
              </w:rPr>
              <w:t>Confirm that the results are as follows:</w:t>
            </w:r>
          </w:p>
          <w:p w14:paraId="08D021D8" w14:textId="77777777" w:rsidR="00507F2E" w:rsidRPr="00A358C9" w:rsidRDefault="00507F2E" w:rsidP="00507F2E">
            <w:pPr>
              <w:jc w:val="left"/>
              <w:rPr>
                <w:i/>
                <w:sz w:val="16"/>
                <w:szCs w:val="16"/>
              </w:rPr>
            </w:pPr>
          </w:p>
          <w:p w14:paraId="33AF129E" w14:textId="77777777" w:rsidR="00507F2E" w:rsidRPr="00A358C9" w:rsidRDefault="00507F2E" w:rsidP="00507F2E">
            <w:pPr>
              <w:jc w:val="left"/>
              <w:rPr>
                <w:i/>
              </w:rPr>
            </w:pPr>
            <w:r w:rsidRPr="00A358C9">
              <w:rPr>
                <w:i/>
              </w:rPr>
              <w:t xml:space="preserve">True Distance           33193.554 m / 17.9231 NM </w:t>
            </w:r>
          </w:p>
          <w:p w14:paraId="519B4B34" w14:textId="77777777" w:rsidR="000403E1" w:rsidRPr="000403E1" w:rsidRDefault="000403E1" w:rsidP="000403E1">
            <w:pPr>
              <w:jc w:val="left"/>
              <w:rPr>
                <w:i/>
              </w:rPr>
            </w:pPr>
            <w:r w:rsidRPr="000403E1">
              <w:rPr>
                <w:i/>
              </w:rPr>
              <w:t>Bearing from Viking 49/27-B to Corund Cape Light is 295.614 degrees</w:t>
            </w:r>
          </w:p>
          <w:p w14:paraId="24583787" w14:textId="12D08D81" w:rsidR="00CF2F67" w:rsidRPr="00A358C9" w:rsidRDefault="000403E1" w:rsidP="00507F2E">
            <w:pPr>
              <w:jc w:val="left"/>
              <w:rPr>
                <w:i/>
              </w:rPr>
            </w:pPr>
            <w:r w:rsidRPr="000403E1">
              <w:rPr>
                <w:i/>
              </w:rPr>
              <w:t>Bearing from Corund Cape Light to Viking 49/27-B is 115.785 degrees</w:t>
            </w:r>
          </w:p>
        </w:tc>
      </w:tr>
    </w:tbl>
    <w:p w14:paraId="2071D243" w14:textId="77777777" w:rsidR="00D47800" w:rsidRDefault="00D47800"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0195" w:author="jonathan pritchard" w:date="2025-01-23T13:54:00Z" w16du:dateUtc="2025-01-23T13:54: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0"/>
        <w:gridCol w:w="2382"/>
        <w:gridCol w:w="2382"/>
        <w:gridCol w:w="2382"/>
        <w:tblGridChange w:id="10196">
          <w:tblGrid>
            <w:gridCol w:w="2380"/>
            <w:gridCol w:w="2382"/>
            <w:gridCol w:w="2382"/>
            <w:gridCol w:w="2382"/>
          </w:tblGrid>
        </w:tblGridChange>
      </w:tblGrid>
      <w:tr w:rsidR="003C560C" w14:paraId="74707422" w14:textId="77777777" w:rsidTr="009F4AAB">
        <w:trPr>
          <w:tblHeader/>
          <w:trPrChange w:id="10197" w:author="jonathan pritchard" w:date="2025-01-23T13:54:00Z" w16du:dateUtc="2025-01-23T13:54:00Z">
            <w:trPr>
              <w:tblHeader/>
            </w:trPr>
          </w:trPrChange>
        </w:trPr>
        <w:tc>
          <w:tcPr>
            <w:tcW w:w="2380" w:type="dxa"/>
            <w:shd w:val="clear" w:color="auto" w:fill="BFBFBF" w:themeFill="background1" w:themeFillShade="BF"/>
            <w:vAlign w:val="center"/>
            <w:tcPrChange w:id="10198" w:author="jonathan pritchard" w:date="2025-01-23T13:54:00Z" w16du:dateUtc="2025-01-23T13:54:00Z">
              <w:tcPr>
                <w:tcW w:w="2380" w:type="dxa"/>
                <w:shd w:val="clear" w:color="auto" w:fill="CCFFCC"/>
                <w:vAlign w:val="center"/>
              </w:tcPr>
            </w:tcPrChange>
          </w:tcPr>
          <w:p w14:paraId="3B755176" w14:textId="77777777" w:rsidR="003C560C" w:rsidRDefault="003C560C" w:rsidP="00ED668D">
            <w:r w:rsidRPr="000A066E">
              <w:rPr>
                <w:b/>
              </w:rPr>
              <w:t>Test Reference</w:t>
            </w:r>
          </w:p>
        </w:tc>
        <w:tc>
          <w:tcPr>
            <w:tcW w:w="2382" w:type="dxa"/>
            <w:shd w:val="clear" w:color="auto" w:fill="FFFFFF" w:themeFill="background1"/>
            <w:vAlign w:val="center"/>
            <w:tcPrChange w:id="10199" w:author="jonathan pritchard" w:date="2025-01-23T13:54:00Z" w16du:dateUtc="2025-01-23T13:54:00Z">
              <w:tcPr>
                <w:tcW w:w="2382" w:type="dxa"/>
                <w:shd w:val="clear" w:color="auto" w:fill="CCFFCC"/>
                <w:vAlign w:val="center"/>
              </w:tcPr>
            </w:tcPrChange>
          </w:tcPr>
          <w:p w14:paraId="1EC2E573" w14:textId="5074B14E" w:rsidR="003C560C" w:rsidRDefault="007C7CDE" w:rsidP="003C560C">
            <w:r>
              <w:t>Accuracy</w:t>
            </w:r>
          </w:p>
        </w:tc>
        <w:tc>
          <w:tcPr>
            <w:tcW w:w="2382" w:type="dxa"/>
            <w:shd w:val="clear" w:color="auto" w:fill="BFBFBF" w:themeFill="background1" w:themeFillShade="BF"/>
            <w:vAlign w:val="center"/>
            <w:tcPrChange w:id="10200" w:author="jonathan pritchard" w:date="2025-01-23T13:54:00Z" w16du:dateUtc="2025-01-23T13:54:00Z">
              <w:tcPr>
                <w:tcW w:w="2382" w:type="dxa"/>
                <w:shd w:val="clear" w:color="auto" w:fill="CCFFCC"/>
                <w:vAlign w:val="center"/>
              </w:tcPr>
            </w:tcPrChange>
          </w:tcPr>
          <w:p w14:paraId="35E92E7E" w14:textId="77777777" w:rsidR="003C560C" w:rsidRDefault="003C560C" w:rsidP="00ED668D">
            <w:r w:rsidRPr="000A066E">
              <w:rPr>
                <w:b/>
              </w:rPr>
              <w:t>IHO Reference</w:t>
            </w:r>
          </w:p>
        </w:tc>
        <w:tc>
          <w:tcPr>
            <w:tcW w:w="2382" w:type="dxa"/>
            <w:shd w:val="clear" w:color="auto" w:fill="FFFFFF" w:themeFill="background1"/>
            <w:vAlign w:val="center"/>
            <w:tcPrChange w:id="10201" w:author="jonathan pritchard" w:date="2025-01-23T13:54:00Z" w16du:dateUtc="2025-01-23T13:54:00Z">
              <w:tcPr>
                <w:tcW w:w="2382" w:type="dxa"/>
                <w:shd w:val="clear" w:color="auto" w:fill="CCFFCC"/>
                <w:vAlign w:val="center"/>
              </w:tcPr>
            </w:tcPrChange>
          </w:tcPr>
          <w:p w14:paraId="4DA956B6" w14:textId="77777777" w:rsidR="003C560C" w:rsidRDefault="003C560C" w:rsidP="00ED668D">
            <w:r>
              <w:t>-</w:t>
            </w:r>
          </w:p>
        </w:tc>
      </w:tr>
      <w:tr w:rsidR="00507F2E" w14:paraId="1BA1A307" w14:textId="77777777" w:rsidTr="00E2786A">
        <w:trPr>
          <w:tblHeader/>
          <w:trPrChange w:id="10202" w:author="jonathan pritchard" w:date="2025-01-23T13:54:00Z" w16du:dateUtc="2025-01-23T13:54:00Z">
            <w:trPr>
              <w:tblHeader/>
            </w:trPr>
          </w:trPrChange>
        </w:trPr>
        <w:tc>
          <w:tcPr>
            <w:tcW w:w="9526" w:type="dxa"/>
            <w:gridSpan w:val="4"/>
            <w:shd w:val="clear" w:color="auto" w:fill="BFBFBF" w:themeFill="background1" w:themeFillShade="BF"/>
            <w:vAlign w:val="center"/>
            <w:tcPrChange w:id="10203" w:author="jonathan pritchard" w:date="2025-01-23T13:54:00Z" w16du:dateUtc="2025-01-23T13:54:00Z">
              <w:tcPr>
                <w:tcW w:w="9526" w:type="dxa"/>
                <w:gridSpan w:val="4"/>
                <w:shd w:val="clear" w:color="auto" w:fill="CCFFCC"/>
                <w:vAlign w:val="center"/>
              </w:tcPr>
            </w:tcPrChange>
          </w:tcPr>
          <w:p w14:paraId="19242B66" w14:textId="77777777" w:rsidR="00507F2E" w:rsidRDefault="00507F2E" w:rsidP="00273E6E">
            <w:r w:rsidRPr="000A066E">
              <w:rPr>
                <w:b/>
              </w:rPr>
              <w:t>Test description</w:t>
            </w:r>
          </w:p>
        </w:tc>
      </w:tr>
      <w:tr w:rsidR="00507F2E" w14:paraId="1D846FB9" w14:textId="77777777" w:rsidTr="00273E6E">
        <w:trPr>
          <w:tblHeader/>
        </w:trPr>
        <w:tc>
          <w:tcPr>
            <w:tcW w:w="9526" w:type="dxa"/>
            <w:gridSpan w:val="4"/>
            <w:vAlign w:val="center"/>
          </w:tcPr>
          <w:p w14:paraId="22F7F526" w14:textId="77777777" w:rsidR="00507F2E" w:rsidRPr="00A358C9" w:rsidRDefault="00507F2E" w:rsidP="00273E6E">
            <w:pPr>
              <w:rPr>
                <w:i/>
              </w:rPr>
            </w:pPr>
            <w:r w:rsidRPr="00A358C9">
              <w:rPr>
                <w:i/>
              </w:rPr>
              <w:t>True distance and azimuth between two geographical positions b).</w:t>
            </w:r>
          </w:p>
        </w:tc>
      </w:tr>
      <w:tr w:rsidR="00507F2E" w14:paraId="40AC21A1" w14:textId="77777777" w:rsidTr="00E2786A">
        <w:trPr>
          <w:tblHeader/>
          <w:trPrChange w:id="10204" w:author="jonathan pritchard" w:date="2025-01-23T13:54:00Z" w16du:dateUtc="2025-01-23T13:54:00Z">
            <w:trPr>
              <w:tblHeader/>
            </w:trPr>
          </w:trPrChange>
        </w:trPr>
        <w:tc>
          <w:tcPr>
            <w:tcW w:w="9526" w:type="dxa"/>
            <w:gridSpan w:val="4"/>
            <w:shd w:val="clear" w:color="auto" w:fill="BFBFBF" w:themeFill="background1" w:themeFillShade="BF"/>
            <w:vAlign w:val="center"/>
            <w:tcPrChange w:id="10205" w:author="jonathan pritchard" w:date="2025-01-23T13:54:00Z" w16du:dateUtc="2025-01-23T13:54:00Z">
              <w:tcPr>
                <w:tcW w:w="9526" w:type="dxa"/>
                <w:gridSpan w:val="4"/>
                <w:shd w:val="clear" w:color="auto" w:fill="CCFFCC"/>
                <w:vAlign w:val="center"/>
              </w:tcPr>
            </w:tcPrChange>
          </w:tcPr>
          <w:p w14:paraId="7CBED988" w14:textId="77777777" w:rsidR="00507F2E" w:rsidRPr="004065B1" w:rsidRDefault="00507F2E" w:rsidP="00273E6E">
            <w:r w:rsidRPr="000A066E">
              <w:rPr>
                <w:b/>
              </w:rPr>
              <w:t>Setup</w:t>
            </w:r>
          </w:p>
        </w:tc>
      </w:tr>
      <w:tr w:rsidR="00507F2E" w14:paraId="6EBFA7D7" w14:textId="77777777" w:rsidTr="00273E6E">
        <w:trPr>
          <w:tblHeader/>
        </w:trPr>
        <w:tc>
          <w:tcPr>
            <w:tcW w:w="9526" w:type="dxa"/>
            <w:gridSpan w:val="4"/>
            <w:vAlign w:val="center"/>
          </w:tcPr>
          <w:p w14:paraId="2692F4A2" w14:textId="6B67B48C" w:rsidR="00507F2E" w:rsidRPr="007C7CDE" w:rsidRDefault="00507F2E" w:rsidP="00273E6E">
            <w:r w:rsidRPr="00A358C9">
              <w:rPr>
                <w:i/>
              </w:rPr>
              <w:t xml:space="preserve">As for test </w:t>
            </w:r>
            <w:r w:rsidR="007C7CDE">
              <w:t>Accuracy1</w:t>
            </w:r>
          </w:p>
        </w:tc>
      </w:tr>
      <w:tr w:rsidR="00507F2E" w14:paraId="3BC66904" w14:textId="77777777" w:rsidTr="00E2786A">
        <w:trPr>
          <w:tblHeader/>
          <w:trPrChange w:id="10206" w:author="jonathan pritchard" w:date="2025-01-23T13:54:00Z" w16du:dateUtc="2025-01-23T13:54:00Z">
            <w:trPr>
              <w:tblHeader/>
            </w:trPr>
          </w:trPrChange>
        </w:trPr>
        <w:tc>
          <w:tcPr>
            <w:tcW w:w="9526" w:type="dxa"/>
            <w:gridSpan w:val="4"/>
            <w:shd w:val="clear" w:color="auto" w:fill="BFBFBF" w:themeFill="background1" w:themeFillShade="BF"/>
            <w:vAlign w:val="center"/>
            <w:tcPrChange w:id="10207" w:author="jonathan pritchard" w:date="2025-01-23T13:54:00Z" w16du:dateUtc="2025-01-23T13:54:00Z">
              <w:tcPr>
                <w:tcW w:w="9526" w:type="dxa"/>
                <w:gridSpan w:val="4"/>
                <w:shd w:val="clear" w:color="auto" w:fill="CCFFCC"/>
                <w:vAlign w:val="center"/>
              </w:tcPr>
            </w:tcPrChange>
          </w:tcPr>
          <w:p w14:paraId="4996DDC3" w14:textId="77777777" w:rsidR="00507F2E" w:rsidRPr="004065B1" w:rsidRDefault="00507F2E" w:rsidP="00273E6E">
            <w:r w:rsidRPr="000A066E">
              <w:rPr>
                <w:b/>
              </w:rPr>
              <w:t>Action</w:t>
            </w:r>
          </w:p>
        </w:tc>
      </w:tr>
      <w:tr w:rsidR="00507F2E" w14:paraId="34B12283" w14:textId="77777777" w:rsidTr="00273E6E">
        <w:trPr>
          <w:tblHeader/>
        </w:trPr>
        <w:tc>
          <w:tcPr>
            <w:tcW w:w="9526" w:type="dxa"/>
            <w:gridSpan w:val="4"/>
            <w:vAlign w:val="center"/>
          </w:tcPr>
          <w:p w14:paraId="45B79CDD" w14:textId="5C7CA5D7" w:rsidR="00507F2E" w:rsidRPr="00A358C9" w:rsidRDefault="00507F2E" w:rsidP="00507F2E">
            <w:pPr>
              <w:rPr>
                <w:i/>
              </w:rPr>
            </w:pPr>
            <w:r w:rsidRPr="00A358C9">
              <w:rPr>
                <w:i/>
              </w:rPr>
              <w:t xml:space="preserve">Measure the distance and azimuth between the following two </w:t>
            </w:r>
            <w:r w:rsidR="002E1A67">
              <w:rPr>
                <w:i/>
              </w:rPr>
              <w:t>feature</w:t>
            </w:r>
            <w:r w:rsidRPr="00A358C9">
              <w:rPr>
                <w:i/>
              </w:rPr>
              <w:t>s:</w:t>
            </w:r>
          </w:p>
          <w:p w14:paraId="30099F08" w14:textId="77777777" w:rsidR="00507F2E" w:rsidRPr="00A358C9" w:rsidRDefault="00507F2E" w:rsidP="00507F2E">
            <w:pPr>
              <w:rPr>
                <w:i/>
                <w:sz w:val="16"/>
                <w:szCs w:val="16"/>
              </w:rPr>
            </w:pPr>
          </w:p>
          <w:p w14:paraId="7C26BA16" w14:textId="2AFA934B" w:rsidR="00507F2E" w:rsidRPr="00A358C9" w:rsidRDefault="00507F2E" w:rsidP="00507F2E">
            <w:pPr>
              <w:rPr>
                <w:i/>
              </w:rPr>
            </w:pPr>
            <w:r w:rsidRPr="00A358C9">
              <w:rPr>
                <w:i/>
              </w:rPr>
              <w:t xml:space="preserve">Viking 49/27-B         32º35.224’S   </w:t>
            </w:r>
            <w:r w:rsidR="004C0BA9">
              <w:rPr>
                <w:i/>
              </w:rPr>
              <w:t>0</w:t>
            </w:r>
            <w:r w:rsidRPr="00A358C9">
              <w:rPr>
                <w:i/>
              </w:rPr>
              <w:t xml:space="preserve">61º17.710’E </w:t>
            </w:r>
          </w:p>
          <w:p w14:paraId="74BDE96E" w14:textId="6C46144A" w:rsidR="00507F2E" w:rsidRPr="00A358C9" w:rsidRDefault="00507F2E" w:rsidP="00507F2E">
            <w:pPr>
              <w:rPr>
                <w:i/>
              </w:rPr>
            </w:pPr>
            <w:proofErr w:type="spellStart"/>
            <w:r w:rsidRPr="00A358C9">
              <w:rPr>
                <w:i/>
              </w:rPr>
              <w:t>Castlerigg</w:t>
            </w:r>
            <w:proofErr w:type="spellEnd"/>
            <w:r w:rsidRPr="00A358C9">
              <w:rPr>
                <w:i/>
              </w:rPr>
              <w:t xml:space="preserve"> Light        32º23.280’S   </w:t>
            </w:r>
            <w:r w:rsidR="004C0BA9">
              <w:rPr>
                <w:i/>
              </w:rPr>
              <w:t>0</w:t>
            </w:r>
            <w:r w:rsidRPr="00A358C9">
              <w:rPr>
                <w:i/>
              </w:rPr>
              <w:t>60º58.496’E</w:t>
            </w:r>
          </w:p>
        </w:tc>
      </w:tr>
      <w:tr w:rsidR="00273E6E" w14:paraId="4BAFEAC1" w14:textId="77777777" w:rsidTr="00E2786A">
        <w:trPr>
          <w:tblHeader/>
          <w:trPrChange w:id="10208" w:author="jonathan pritchard" w:date="2025-01-23T13:54:00Z" w16du:dateUtc="2025-01-23T13:54:00Z">
            <w:trPr>
              <w:tblHeader/>
            </w:trPr>
          </w:trPrChange>
        </w:trPr>
        <w:tc>
          <w:tcPr>
            <w:tcW w:w="9526" w:type="dxa"/>
            <w:gridSpan w:val="4"/>
            <w:shd w:val="clear" w:color="auto" w:fill="BFBFBF" w:themeFill="background1" w:themeFillShade="BF"/>
            <w:vAlign w:val="center"/>
            <w:tcPrChange w:id="10209" w:author="jonathan pritchard" w:date="2025-01-23T13:54:00Z" w16du:dateUtc="2025-01-23T13:54:00Z">
              <w:tcPr>
                <w:tcW w:w="9526" w:type="dxa"/>
                <w:gridSpan w:val="4"/>
                <w:shd w:val="clear" w:color="auto" w:fill="CCFFCC"/>
                <w:vAlign w:val="center"/>
              </w:tcPr>
            </w:tcPrChange>
          </w:tcPr>
          <w:p w14:paraId="0A85D7AE" w14:textId="77777777" w:rsidR="00273E6E" w:rsidRPr="004065B1" w:rsidRDefault="00273E6E" w:rsidP="00273E6E">
            <w:r w:rsidRPr="000A066E">
              <w:rPr>
                <w:b/>
              </w:rPr>
              <w:t>Results</w:t>
            </w:r>
          </w:p>
        </w:tc>
      </w:tr>
      <w:tr w:rsidR="00273E6E" w14:paraId="249DE520" w14:textId="77777777" w:rsidTr="00273E6E">
        <w:trPr>
          <w:tblHeader/>
        </w:trPr>
        <w:tc>
          <w:tcPr>
            <w:tcW w:w="9526" w:type="dxa"/>
            <w:gridSpan w:val="4"/>
            <w:vAlign w:val="center"/>
          </w:tcPr>
          <w:p w14:paraId="36CDBEF6" w14:textId="77777777" w:rsidR="00273E6E" w:rsidRPr="00A358C9" w:rsidRDefault="00273E6E" w:rsidP="00273E6E">
            <w:pPr>
              <w:jc w:val="left"/>
              <w:rPr>
                <w:i/>
              </w:rPr>
            </w:pPr>
            <w:r w:rsidRPr="00A358C9">
              <w:rPr>
                <w:i/>
              </w:rPr>
              <w:t>Confirm that the results are as follows:</w:t>
            </w:r>
          </w:p>
          <w:p w14:paraId="0E23BCD6" w14:textId="77777777" w:rsidR="00273E6E" w:rsidRPr="00A358C9" w:rsidRDefault="00273E6E" w:rsidP="00273E6E">
            <w:pPr>
              <w:jc w:val="left"/>
              <w:rPr>
                <w:i/>
                <w:sz w:val="16"/>
                <w:szCs w:val="16"/>
              </w:rPr>
            </w:pPr>
          </w:p>
          <w:p w14:paraId="0C100C93" w14:textId="77777777" w:rsidR="00273E6E" w:rsidRPr="00A358C9" w:rsidRDefault="00273E6E" w:rsidP="00273E6E">
            <w:pPr>
              <w:jc w:val="left"/>
              <w:rPr>
                <w:i/>
              </w:rPr>
            </w:pPr>
            <w:r w:rsidRPr="00A358C9">
              <w:rPr>
                <w:i/>
              </w:rPr>
              <w:t xml:space="preserve">True Distance           37326.351 m / 20.1546 NM </w:t>
            </w:r>
          </w:p>
          <w:p w14:paraId="7F427429" w14:textId="77777777" w:rsidR="000403E1" w:rsidRPr="000403E1" w:rsidRDefault="000403E1" w:rsidP="000403E1">
            <w:pPr>
              <w:jc w:val="left"/>
              <w:rPr>
                <w:i/>
              </w:rPr>
            </w:pPr>
            <w:r w:rsidRPr="000403E1">
              <w:rPr>
                <w:i/>
              </w:rPr>
              <w:t xml:space="preserve">Bearing from Viking 49/27-B to </w:t>
            </w:r>
            <w:proofErr w:type="spellStart"/>
            <w:r w:rsidRPr="000403E1">
              <w:rPr>
                <w:i/>
              </w:rPr>
              <w:t>Castlerigg</w:t>
            </w:r>
            <w:proofErr w:type="spellEnd"/>
            <w:r w:rsidRPr="000403E1">
              <w:rPr>
                <w:i/>
              </w:rPr>
              <w:t xml:space="preserve"> Light is 306.172 degrees</w:t>
            </w:r>
          </w:p>
          <w:p w14:paraId="66E2C49F" w14:textId="69BDA5C9" w:rsidR="00273E6E" w:rsidRPr="00A358C9" w:rsidRDefault="000403E1" w:rsidP="00273E6E">
            <w:pPr>
              <w:jc w:val="left"/>
              <w:rPr>
                <w:i/>
              </w:rPr>
            </w:pPr>
            <w:r w:rsidRPr="000403E1">
              <w:rPr>
                <w:i/>
              </w:rPr>
              <w:t xml:space="preserve">Bearing from </w:t>
            </w:r>
            <w:proofErr w:type="spellStart"/>
            <w:r w:rsidRPr="000403E1">
              <w:rPr>
                <w:i/>
              </w:rPr>
              <w:t>Castlerigg</w:t>
            </w:r>
            <w:proofErr w:type="spellEnd"/>
            <w:r w:rsidRPr="000403E1">
              <w:rPr>
                <w:i/>
              </w:rPr>
              <w:t xml:space="preserve"> Light to Viking 49/27-B is 126.344 degrees</w:t>
            </w:r>
          </w:p>
        </w:tc>
      </w:tr>
    </w:tbl>
    <w:p w14:paraId="586BBC8A" w14:textId="77777777" w:rsidR="00273E6E" w:rsidRDefault="00273E6E" w:rsidP="00507F2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0210" w:author="jonathan pritchard" w:date="2025-01-23T13:55:00Z" w16du:dateUtc="2025-01-23T13:55: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0"/>
        <w:gridCol w:w="2382"/>
        <w:gridCol w:w="2382"/>
        <w:gridCol w:w="2382"/>
        <w:tblGridChange w:id="10211">
          <w:tblGrid>
            <w:gridCol w:w="2380"/>
            <w:gridCol w:w="2382"/>
            <w:gridCol w:w="2382"/>
            <w:gridCol w:w="2382"/>
          </w:tblGrid>
        </w:tblGridChange>
      </w:tblGrid>
      <w:tr w:rsidR="003C560C" w14:paraId="0C5C778C" w14:textId="77777777" w:rsidTr="009F4AAB">
        <w:trPr>
          <w:trHeight w:val="454"/>
          <w:tblHeader/>
          <w:trPrChange w:id="10212" w:author="jonathan pritchard" w:date="2025-01-23T13:55:00Z" w16du:dateUtc="2025-01-23T13:55:00Z">
            <w:trPr>
              <w:trHeight w:val="454"/>
              <w:tblHeader/>
            </w:trPr>
          </w:trPrChange>
        </w:trPr>
        <w:tc>
          <w:tcPr>
            <w:tcW w:w="2380" w:type="dxa"/>
            <w:shd w:val="clear" w:color="auto" w:fill="BFBFBF" w:themeFill="background1" w:themeFillShade="BF"/>
            <w:vAlign w:val="center"/>
            <w:tcPrChange w:id="10213" w:author="jonathan pritchard" w:date="2025-01-23T13:55:00Z" w16du:dateUtc="2025-01-23T13:55:00Z">
              <w:tcPr>
                <w:tcW w:w="2380" w:type="dxa"/>
                <w:shd w:val="clear" w:color="auto" w:fill="CCFFCC"/>
                <w:vAlign w:val="center"/>
              </w:tcPr>
            </w:tcPrChange>
          </w:tcPr>
          <w:p w14:paraId="382CD1A6" w14:textId="77777777" w:rsidR="003C560C" w:rsidRPr="004065B1" w:rsidRDefault="003C560C" w:rsidP="00ED668D">
            <w:r w:rsidRPr="000A066E">
              <w:rPr>
                <w:b/>
              </w:rPr>
              <w:t>Test Reference</w:t>
            </w:r>
          </w:p>
        </w:tc>
        <w:tc>
          <w:tcPr>
            <w:tcW w:w="2382" w:type="dxa"/>
            <w:shd w:val="clear" w:color="auto" w:fill="FFFFFF" w:themeFill="background1"/>
            <w:vAlign w:val="center"/>
            <w:tcPrChange w:id="10214" w:author="jonathan pritchard" w:date="2025-01-23T13:55:00Z" w16du:dateUtc="2025-01-23T13:55:00Z">
              <w:tcPr>
                <w:tcW w:w="2382" w:type="dxa"/>
                <w:shd w:val="clear" w:color="auto" w:fill="CCFFCC"/>
                <w:vAlign w:val="center"/>
              </w:tcPr>
            </w:tcPrChange>
          </w:tcPr>
          <w:p w14:paraId="2A73AD24" w14:textId="6D0F2C44" w:rsidR="003C560C" w:rsidRPr="004065B1" w:rsidRDefault="007C7CDE" w:rsidP="00ED668D">
            <w:r>
              <w:t>Accuracy2</w:t>
            </w:r>
          </w:p>
        </w:tc>
        <w:tc>
          <w:tcPr>
            <w:tcW w:w="2382" w:type="dxa"/>
            <w:shd w:val="clear" w:color="auto" w:fill="BFBFBF" w:themeFill="background1" w:themeFillShade="BF"/>
            <w:vAlign w:val="center"/>
            <w:tcPrChange w:id="10215" w:author="jonathan pritchard" w:date="2025-01-23T13:55:00Z" w16du:dateUtc="2025-01-23T13:55:00Z">
              <w:tcPr>
                <w:tcW w:w="2382" w:type="dxa"/>
                <w:shd w:val="clear" w:color="auto" w:fill="CCFFCC"/>
                <w:vAlign w:val="center"/>
              </w:tcPr>
            </w:tcPrChange>
          </w:tcPr>
          <w:p w14:paraId="32C5FDC5" w14:textId="77777777" w:rsidR="003C560C" w:rsidRPr="004065B1" w:rsidRDefault="003C560C" w:rsidP="00ED668D">
            <w:r w:rsidRPr="000A066E">
              <w:rPr>
                <w:b/>
              </w:rPr>
              <w:t>IHO Reference</w:t>
            </w:r>
          </w:p>
        </w:tc>
        <w:tc>
          <w:tcPr>
            <w:tcW w:w="2382" w:type="dxa"/>
            <w:shd w:val="clear" w:color="auto" w:fill="FFFFFF" w:themeFill="background1"/>
            <w:vAlign w:val="center"/>
            <w:tcPrChange w:id="10216" w:author="jonathan pritchard" w:date="2025-01-23T13:55:00Z" w16du:dateUtc="2025-01-23T13:55:00Z">
              <w:tcPr>
                <w:tcW w:w="2382" w:type="dxa"/>
                <w:shd w:val="clear" w:color="auto" w:fill="CCFFCC"/>
                <w:vAlign w:val="center"/>
              </w:tcPr>
            </w:tcPrChange>
          </w:tcPr>
          <w:p w14:paraId="70A5312D" w14:textId="77777777" w:rsidR="003C560C" w:rsidRPr="004065B1" w:rsidRDefault="003C560C" w:rsidP="00ED668D">
            <w:r>
              <w:t>-</w:t>
            </w:r>
          </w:p>
        </w:tc>
      </w:tr>
      <w:tr w:rsidR="00507F2E" w14:paraId="3947C6C6" w14:textId="77777777" w:rsidTr="00E2786A">
        <w:trPr>
          <w:tblHeader/>
          <w:trPrChange w:id="10217" w:author="jonathan pritchard" w:date="2025-01-23T13:55:00Z" w16du:dateUtc="2025-01-23T13:55:00Z">
            <w:trPr>
              <w:tblHeader/>
            </w:trPr>
          </w:trPrChange>
        </w:trPr>
        <w:tc>
          <w:tcPr>
            <w:tcW w:w="9526" w:type="dxa"/>
            <w:gridSpan w:val="4"/>
            <w:shd w:val="clear" w:color="auto" w:fill="BFBFBF" w:themeFill="background1" w:themeFillShade="BF"/>
            <w:vAlign w:val="center"/>
            <w:tcPrChange w:id="10218" w:author="jonathan pritchard" w:date="2025-01-23T13:55:00Z" w16du:dateUtc="2025-01-23T13:55:00Z">
              <w:tcPr>
                <w:tcW w:w="9526" w:type="dxa"/>
                <w:gridSpan w:val="4"/>
                <w:shd w:val="clear" w:color="auto" w:fill="CCFFCC"/>
                <w:vAlign w:val="center"/>
              </w:tcPr>
            </w:tcPrChange>
          </w:tcPr>
          <w:p w14:paraId="5262F46C" w14:textId="77777777" w:rsidR="00507F2E" w:rsidRDefault="00507F2E" w:rsidP="00273E6E">
            <w:r w:rsidRPr="000A066E">
              <w:rPr>
                <w:b/>
              </w:rPr>
              <w:t>Test description</w:t>
            </w:r>
          </w:p>
        </w:tc>
      </w:tr>
      <w:tr w:rsidR="00507F2E" w14:paraId="7A675849" w14:textId="77777777" w:rsidTr="00273E6E">
        <w:trPr>
          <w:tblHeader/>
        </w:trPr>
        <w:tc>
          <w:tcPr>
            <w:tcW w:w="9526" w:type="dxa"/>
            <w:gridSpan w:val="4"/>
            <w:vAlign w:val="center"/>
          </w:tcPr>
          <w:p w14:paraId="11A17738" w14:textId="77777777" w:rsidR="00507F2E" w:rsidRPr="00A358C9" w:rsidRDefault="00507F2E" w:rsidP="00273E6E">
            <w:pPr>
              <w:rPr>
                <w:i/>
              </w:rPr>
            </w:pPr>
            <w:r w:rsidRPr="00A358C9">
              <w:rPr>
                <w:i/>
              </w:rPr>
              <w:t>True distance and azimuth between two geographical positions c).</w:t>
            </w:r>
          </w:p>
        </w:tc>
      </w:tr>
      <w:tr w:rsidR="00507F2E" w14:paraId="0FDBCFDA" w14:textId="77777777" w:rsidTr="00E2786A">
        <w:trPr>
          <w:tblHeader/>
          <w:trPrChange w:id="10219" w:author="jonathan pritchard" w:date="2025-01-23T13:55:00Z" w16du:dateUtc="2025-01-23T13:55:00Z">
            <w:trPr>
              <w:tblHeader/>
            </w:trPr>
          </w:trPrChange>
        </w:trPr>
        <w:tc>
          <w:tcPr>
            <w:tcW w:w="9526" w:type="dxa"/>
            <w:gridSpan w:val="4"/>
            <w:shd w:val="clear" w:color="auto" w:fill="BFBFBF" w:themeFill="background1" w:themeFillShade="BF"/>
            <w:vAlign w:val="center"/>
            <w:tcPrChange w:id="10220" w:author="jonathan pritchard" w:date="2025-01-23T13:55:00Z" w16du:dateUtc="2025-01-23T13:55:00Z">
              <w:tcPr>
                <w:tcW w:w="9526" w:type="dxa"/>
                <w:gridSpan w:val="4"/>
                <w:shd w:val="clear" w:color="auto" w:fill="CCFFCC"/>
                <w:vAlign w:val="center"/>
              </w:tcPr>
            </w:tcPrChange>
          </w:tcPr>
          <w:p w14:paraId="69B2EA85" w14:textId="77777777" w:rsidR="00507F2E" w:rsidRPr="004065B1" w:rsidRDefault="00507F2E" w:rsidP="00273E6E">
            <w:r w:rsidRPr="000A066E">
              <w:rPr>
                <w:b/>
              </w:rPr>
              <w:t>Setup</w:t>
            </w:r>
          </w:p>
        </w:tc>
      </w:tr>
      <w:tr w:rsidR="00507F2E" w14:paraId="66653DF8" w14:textId="77777777" w:rsidTr="00273E6E">
        <w:trPr>
          <w:tblHeader/>
        </w:trPr>
        <w:tc>
          <w:tcPr>
            <w:tcW w:w="9526" w:type="dxa"/>
            <w:gridSpan w:val="4"/>
            <w:vAlign w:val="center"/>
          </w:tcPr>
          <w:p w14:paraId="7EC1A85F" w14:textId="7B2DE842" w:rsidR="00507F2E" w:rsidRPr="00A358C9" w:rsidRDefault="00507F2E" w:rsidP="00273E6E">
            <w:pPr>
              <w:rPr>
                <w:i/>
              </w:rPr>
            </w:pPr>
            <w:r w:rsidRPr="00A358C9">
              <w:rPr>
                <w:i/>
              </w:rPr>
              <w:t xml:space="preserve">As for test </w:t>
            </w:r>
            <w:r w:rsidR="007C7CDE">
              <w:t>Accuracy1</w:t>
            </w:r>
          </w:p>
        </w:tc>
      </w:tr>
      <w:tr w:rsidR="00507F2E" w14:paraId="11DD4146" w14:textId="77777777" w:rsidTr="00E2786A">
        <w:trPr>
          <w:tblHeader/>
          <w:trPrChange w:id="10221" w:author="jonathan pritchard" w:date="2025-01-23T13:55:00Z" w16du:dateUtc="2025-01-23T13:55:00Z">
            <w:trPr>
              <w:tblHeader/>
            </w:trPr>
          </w:trPrChange>
        </w:trPr>
        <w:tc>
          <w:tcPr>
            <w:tcW w:w="9526" w:type="dxa"/>
            <w:gridSpan w:val="4"/>
            <w:shd w:val="clear" w:color="auto" w:fill="BFBFBF" w:themeFill="background1" w:themeFillShade="BF"/>
            <w:vAlign w:val="center"/>
            <w:tcPrChange w:id="10222" w:author="jonathan pritchard" w:date="2025-01-23T13:55:00Z" w16du:dateUtc="2025-01-23T13:55:00Z">
              <w:tcPr>
                <w:tcW w:w="9526" w:type="dxa"/>
                <w:gridSpan w:val="4"/>
                <w:shd w:val="clear" w:color="auto" w:fill="CCFFCC"/>
                <w:vAlign w:val="center"/>
              </w:tcPr>
            </w:tcPrChange>
          </w:tcPr>
          <w:p w14:paraId="55073DDE" w14:textId="77777777" w:rsidR="00507F2E" w:rsidRPr="004065B1" w:rsidRDefault="00507F2E" w:rsidP="00273E6E">
            <w:r w:rsidRPr="000A066E">
              <w:rPr>
                <w:b/>
              </w:rPr>
              <w:t>Action</w:t>
            </w:r>
          </w:p>
        </w:tc>
      </w:tr>
      <w:tr w:rsidR="00507F2E" w14:paraId="1F121247" w14:textId="77777777" w:rsidTr="00273E6E">
        <w:trPr>
          <w:tblHeader/>
        </w:trPr>
        <w:tc>
          <w:tcPr>
            <w:tcW w:w="9526" w:type="dxa"/>
            <w:gridSpan w:val="4"/>
            <w:vAlign w:val="center"/>
          </w:tcPr>
          <w:p w14:paraId="701DC2D0" w14:textId="6D6B058D" w:rsidR="00507F2E" w:rsidRPr="00A358C9" w:rsidRDefault="00507F2E" w:rsidP="00507F2E">
            <w:pPr>
              <w:rPr>
                <w:i/>
              </w:rPr>
            </w:pPr>
            <w:r w:rsidRPr="00A358C9">
              <w:rPr>
                <w:i/>
              </w:rPr>
              <w:t xml:space="preserve">Measure the distance and azimuth between the following two </w:t>
            </w:r>
            <w:r w:rsidR="002E1A67">
              <w:rPr>
                <w:i/>
              </w:rPr>
              <w:t>feature</w:t>
            </w:r>
            <w:r w:rsidRPr="00A358C9">
              <w:rPr>
                <w:i/>
              </w:rPr>
              <w:t>s:</w:t>
            </w:r>
          </w:p>
          <w:p w14:paraId="40C7A218" w14:textId="77777777" w:rsidR="00507F2E" w:rsidRPr="00A358C9" w:rsidRDefault="00507F2E" w:rsidP="00507F2E">
            <w:pPr>
              <w:rPr>
                <w:i/>
              </w:rPr>
            </w:pPr>
          </w:p>
          <w:p w14:paraId="45A2485D" w14:textId="011A4E86" w:rsidR="00507F2E" w:rsidRPr="00A358C9" w:rsidRDefault="00507F2E" w:rsidP="00507F2E">
            <w:pPr>
              <w:rPr>
                <w:i/>
              </w:rPr>
            </w:pPr>
            <w:r w:rsidRPr="00A358C9">
              <w:rPr>
                <w:i/>
              </w:rPr>
              <w:t xml:space="preserve">Corund Cape Light   32º27.447’S   </w:t>
            </w:r>
            <w:r w:rsidR="004C0BA9">
              <w:rPr>
                <w:i/>
              </w:rPr>
              <w:t>0</w:t>
            </w:r>
            <w:r w:rsidRPr="00A358C9">
              <w:rPr>
                <w:i/>
              </w:rPr>
              <w:t xml:space="preserve">60º58.599’E </w:t>
            </w:r>
          </w:p>
          <w:p w14:paraId="7DBEE2DC" w14:textId="50E85F2F" w:rsidR="00507F2E" w:rsidRPr="00A358C9" w:rsidRDefault="00507F2E" w:rsidP="00507F2E">
            <w:pPr>
              <w:rPr>
                <w:i/>
              </w:rPr>
            </w:pPr>
            <w:r w:rsidRPr="00A358C9">
              <w:rPr>
                <w:i/>
              </w:rPr>
              <w:t xml:space="preserve">Worm Head Light    32º31.958’S   </w:t>
            </w:r>
            <w:r w:rsidR="004C0BA9">
              <w:rPr>
                <w:i/>
              </w:rPr>
              <w:t>0</w:t>
            </w:r>
            <w:r w:rsidRPr="00A358C9">
              <w:rPr>
                <w:i/>
              </w:rPr>
              <w:t>60º54.337’E</w:t>
            </w:r>
          </w:p>
        </w:tc>
      </w:tr>
      <w:tr w:rsidR="00507F2E" w14:paraId="14D61BA7" w14:textId="77777777" w:rsidTr="00E2786A">
        <w:trPr>
          <w:tblHeader/>
          <w:trPrChange w:id="10223" w:author="jonathan pritchard" w:date="2025-01-23T13:55:00Z" w16du:dateUtc="2025-01-23T13:55:00Z">
            <w:trPr>
              <w:tblHeader/>
            </w:trPr>
          </w:trPrChange>
        </w:trPr>
        <w:tc>
          <w:tcPr>
            <w:tcW w:w="9526" w:type="dxa"/>
            <w:gridSpan w:val="4"/>
            <w:shd w:val="clear" w:color="auto" w:fill="BFBFBF" w:themeFill="background1" w:themeFillShade="BF"/>
            <w:vAlign w:val="center"/>
            <w:tcPrChange w:id="10224" w:author="jonathan pritchard" w:date="2025-01-23T13:55:00Z" w16du:dateUtc="2025-01-23T13:55:00Z">
              <w:tcPr>
                <w:tcW w:w="9526" w:type="dxa"/>
                <w:gridSpan w:val="4"/>
                <w:shd w:val="clear" w:color="auto" w:fill="CCFFCC"/>
                <w:vAlign w:val="center"/>
              </w:tcPr>
            </w:tcPrChange>
          </w:tcPr>
          <w:p w14:paraId="1353E71E" w14:textId="77777777" w:rsidR="00507F2E" w:rsidRPr="004065B1" w:rsidRDefault="00507F2E" w:rsidP="00273E6E">
            <w:r w:rsidRPr="000A066E">
              <w:rPr>
                <w:b/>
              </w:rPr>
              <w:t>Results</w:t>
            </w:r>
          </w:p>
        </w:tc>
      </w:tr>
      <w:tr w:rsidR="00507F2E" w14:paraId="673B0336" w14:textId="77777777" w:rsidTr="00273E6E">
        <w:trPr>
          <w:tblHeader/>
        </w:trPr>
        <w:tc>
          <w:tcPr>
            <w:tcW w:w="9526" w:type="dxa"/>
            <w:gridSpan w:val="4"/>
            <w:vAlign w:val="center"/>
          </w:tcPr>
          <w:p w14:paraId="74EFA085" w14:textId="77777777" w:rsidR="00507F2E" w:rsidRPr="00A358C9" w:rsidRDefault="00507F2E" w:rsidP="00507F2E">
            <w:pPr>
              <w:jc w:val="left"/>
              <w:rPr>
                <w:i/>
              </w:rPr>
            </w:pPr>
            <w:r w:rsidRPr="00A358C9">
              <w:rPr>
                <w:i/>
              </w:rPr>
              <w:t>Confirm that the results are as follows:</w:t>
            </w:r>
          </w:p>
          <w:p w14:paraId="27EDF9C4" w14:textId="77777777" w:rsidR="00507F2E" w:rsidRPr="00A358C9" w:rsidRDefault="00507F2E" w:rsidP="00507F2E">
            <w:pPr>
              <w:jc w:val="left"/>
              <w:rPr>
                <w:i/>
              </w:rPr>
            </w:pPr>
          </w:p>
          <w:p w14:paraId="6F9399F5" w14:textId="77777777" w:rsidR="00507F2E" w:rsidRPr="00A358C9" w:rsidRDefault="00507F2E" w:rsidP="00507F2E">
            <w:pPr>
              <w:jc w:val="left"/>
              <w:rPr>
                <w:i/>
              </w:rPr>
            </w:pPr>
            <w:r w:rsidRPr="00A358C9">
              <w:rPr>
                <w:i/>
              </w:rPr>
              <w:t xml:space="preserve">True Distance           10680.859 m / 5.7672 NM </w:t>
            </w:r>
          </w:p>
          <w:p w14:paraId="6609E760" w14:textId="77777777" w:rsidR="000403E1" w:rsidRPr="000403E1" w:rsidRDefault="000403E1" w:rsidP="000403E1">
            <w:pPr>
              <w:jc w:val="left"/>
              <w:rPr>
                <w:i/>
              </w:rPr>
            </w:pPr>
            <w:r w:rsidRPr="000403E1">
              <w:rPr>
                <w:i/>
              </w:rPr>
              <w:t>Bearing from Corund Cape Light to Worm Head Light is 218.665 degrees</w:t>
            </w:r>
          </w:p>
          <w:p w14:paraId="17C477F7" w14:textId="5BCBA2B0" w:rsidR="00507F2E" w:rsidRPr="00A358C9" w:rsidRDefault="000403E1" w:rsidP="00507F2E">
            <w:pPr>
              <w:jc w:val="left"/>
              <w:rPr>
                <w:i/>
              </w:rPr>
            </w:pPr>
            <w:r w:rsidRPr="000403E1">
              <w:rPr>
                <w:i/>
              </w:rPr>
              <w:t>Bearing from Worm Head Light to Corund Cape Light is 38.703 degrees</w:t>
            </w:r>
          </w:p>
        </w:tc>
      </w:tr>
    </w:tbl>
    <w:p w14:paraId="5DF72F91" w14:textId="77777777" w:rsidR="00507F2E" w:rsidRDefault="00507F2E" w:rsidP="00CF2F67"/>
    <w:p w14:paraId="6EE8BEAA" w14:textId="77777777" w:rsidR="00BA33C2" w:rsidRPr="00CF2F67" w:rsidRDefault="00BA33C2" w:rsidP="00E30B8F">
      <w:pPr>
        <w:pStyle w:val="Heading3"/>
        <w:rPr>
          <w:lang w:val="en-US"/>
        </w:rPr>
      </w:pPr>
      <w:bookmarkStart w:id="10225" w:name="_Toc189647908"/>
      <w:r w:rsidRPr="00BA33C2">
        <w:rPr>
          <w:lang w:val="en-US"/>
        </w:rPr>
        <w:t>Geographical position from a known position and distance/azimuth</w:t>
      </w:r>
      <w:bookmarkEnd w:id="10225"/>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0226" w:author="jonathan pritchard" w:date="2025-01-23T13:55:00Z" w16du:dateUtc="2025-01-23T13:55: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0"/>
        <w:gridCol w:w="2382"/>
        <w:gridCol w:w="2382"/>
        <w:gridCol w:w="2382"/>
        <w:tblGridChange w:id="10227">
          <w:tblGrid>
            <w:gridCol w:w="2380"/>
            <w:gridCol w:w="2382"/>
            <w:gridCol w:w="2382"/>
            <w:gridCol w:w="2382"/>
          </w:tblGrid>
        </w:tblGridChange>
      </w:tblGrid>
      <w:tr w:rsidR="003C560C" w14:paraId="1A7D7665" w14:textId="77777777" w:rsidTr="009F4AAB">
        <w:trPr>
          <w:trHeight w:val="454"/>
          <w:tblHeader/>
          <w:trPrChange w:id="10228" w:author="jonathan pritchard" w:date="2025-01-23T13:55:00Z" w16du:dateUtc="2025-01-23T13:55:00Z">
            <w:trPr>
              <w:trHeight w:val="454"/>
              <w:tblHeader/>
            </w:trPr>
          </w:trPrChange>
        </w:trPr>
        <w:tc>
          <w:tcPr>
            <w:tcW w:w="2380" w:type="dxa"/>
            <w:shd w:val="clear" w:color="auto" w:fill="BFBFBF" w:themeFill="background1" w:themeFillShade="BF"/>
            <w:vAlign w:val="center"/>
            <w:tcPrChange w:id="10229" w:author="jonathan pritchard" w:date="2025-01-23T13:55:00Z" w16du:dateUtc="2025-01-23T13:55:00Z">
              <w:tcPr>
                <w:tcW w:w="2380" w:type="dxa"/>
                <w:shd w:val="clear" w:color="auto" w:fill="CCFFCC"/>
                <w:vAlign w:val="center"/>
              </w:tcPr>
            </w:tcPrChange>
          </w:tcPr>
          <w:p w14:paraId="71E77CA9" w14:textId="77777777" w:rsidR="003C560C" w:rsidRPr="004065B1" w:rsidRDefault="003C560C" w:rsidP="00ED668D">
            <w:r w:rsidRPr="000A066E">
              <w:rPr>
                <w:b/>
              </w:rPr>
              <w:t>Test Reference</w:t>
            </w:r>
          </w:p>
        </w:tc>
        <w:tc>
          <w:tcPr>
            <w:tcW w:w="2382" w:type="dxa"/>
            <w:shd w:val="clear" w:color="auto" w:fill="FFFFFF" w:themeFill="background1"/>
            <w:vAlign w:val="center"/>
            <w:tcPrChange w:id="10230" w:author="jonathan pritchard" w:date="2025-01-23T13:55:00Z" w16du:dateUtc="2025-01-23T13:55:00Z">
              <w:tcPr>
                <w:tcW w:w="2382" w:type="dxa"/>
                <w:shd w:val="clear" w:color="auto" w:fill="CCFFCC"/>
                <w:vAlign w:val="center"/>
              </w:tcPr>
            </w:tcPrChange>
          </w:tcPr>
          <w:p w14:paraId="58A657CE" w14:textId="37A01482" w:rsidR="003C560C" w:rsidRPr="004065B1" w:rsidRDefault="007C7CDE" w:rsidP="00ED668D">
            <w:r>
              <w:t>Accuracy3</w:t>
            </w:r>
          </w:p>
        </w:tc>
        <w:tc>
          <w:tcPr>
            <w:tcW w:w="2382" w:type="dxa"/>
            <w:shd w:val="clear" w:color="auto" w:fill="BFBFBF" w:themeFill="background1" w:themeFillShade="BF"/>
            <w:vAlign w:val="center"/>
            <w:tcPrChange w:id="10231" w:author="jonathan pritchard" w:date="2025-01-23T13:55:00Z" w16du:dateUtc="2025-01-23T13:55:00Z">
              <w:tcPr>
                <w:tcW w:w="2382" w:type="dxa"/>
                <w:shd w:val="clear" w:color="auto" w:fill="CCFFCC"/>
                <w:vAlign w:val="center"/>
              </w:tcPr>
            </w:tcPrChange>
          </w:tcPr>
          <w:p w14:paraId="00834FC8" w14:textId="77777777" w:rsidR="003C560C" w:rsidRPr="004065B1" w:rsidRDefault="003C560C" w:rsidP="00ED668D">
            <w:r w:rsidRPr="000A066E">
              <w:rPr>
                <w:b/>
              </w:rPr>
              <w:t>IHO Reference</w:t>
            </w:r>
          </w:p>
        </w:tc>
        <w:tc>
          <w:tcPr>
            <w:tcW w:w="2382" w:type="dxa"/>
            <w:shd w:val="clear" w:color="auto" w:fill="FFFFFF" w:themeFill="background1"/>
            <w:vAlign w:val="center"/>
            <w:tcPrChange w:id="10232" w:author="jonathan pritchard" w:date="2025-01-23T13:55:00Z" w16du:dateUtc="2025-01-23T13:55:00Z">
              <w:tcPr>
                <w:tcW w:w="2382" w:type="dxa"/>
                <w:shd w:val="clear" w:color="auto" w:fill="CCFFCC"/>
                <w:vAlign w:val="center"/>
              </w:tcPr>
            </w:tcPrChange>
          </w:tcPr>
          <w:p w14:paraId="48986C3F" w14:textId="77777777" w:rsidR="003C560C" w:rsidRPr="004065B1" w:rsidRDefault="003C560C" w:rsidP="00ED668D">
            <w:r>
              <w:t>-</w:t>
            </w:r>
          </w:p>
        </w:tc>
      </w:tr>
      <w:tr w:rsidR="00BA33C2" w14:paraId="0F6246F7" w14:textId="77777777" w:rsidTr="00E2786A">
        <w:trPr>
          <w:tblHeader/>
          <w:trPrChange w:id="10233" w:author="jonathan pritchard" w:date="2025-01-23T13:55:00Z" w16du:dateUtc="2025-01-23T13:55:00Z">
            <w:trPr>
              <w:tblHeader/>
            </w:trPr>
          </w:trPrChange>
        </w:trPr>
        <w:tc>
          <w:tcPr>
            <w:tcW w:w="9526" w:type="dxa"/>
            <w:gridSpan w:val="4"/>
            <w:shd w:val="clear" w:color="auto" w:fill="BFBFBF" w:themeFill="background1" w:themeFillShade="BF"/>
            <w:vAlign w:val="center"/>
            <w:tcPrChange w:id="10234" w:author="jonathan pritchard" w:date="2025-01-23T13:55:00Z" w16du:dateUtc="2025-01-23T13:55:00Z">
              <w:tcPr>
                <w:tcW w:w="9526" w:type="dxa"/>
                <w:gridSpan w:val="4"/>
                <w:shd w:val="clear" w:color="auto" w:fill="CCFFCC"/>
                <w:vAlign w:val="center"/>
              </w:tcPr>
            </w:tcPrChange>
          </w:tcPr>
          <w:p w14:paraId="5A33C6E6" w14:textId="77777777" w:rsidR="00BA33C2" w:rsidRDefault="00BA33C2" w:rsidP="008A1BCC">
            <w:r w:rsidRPr="000A066E">
              <w:rPr>
                <w:b/>
              </w:rPr>
              <w:t>Test description</w:t>
            </w:r>
          </w:p>
        </w:tc>
      </w:tr>
      <w:tr w:rsidR="00BA33C2" w14:paraId="39E8AB22" w14:textId="77777777" w:rsidTr="008A1BCC">
        <w:trPr>
          <w:tblHeader/>
        </w:trPr>
        <w:tc>
          <w:tcPr>
            <w:tcW w:w="9526" w:type="dxa"/>
            <w:gridSpan w:val="4"/>
            <w:vAlign w:val="center"/>
          </w:tcPr>
          <w:p w14:paraId="48492A4D" w14:textId="77777777" w:rsidR="00BA33C2" w:rsidRPr="00544135" w:rsidRDefault="00252F5C" w:rsidP="008A1BCC">
            <w:pPr>
              <w:rPr>
                <w:i/>
              </w:rPr>
            </w:pPr>
            <w:r w:rsidRPr="00544135">
              <w:rPr>
                <w:i/>
              </w:rPr>
              <w:t>Geographical position from known position and distance/azimuth a).</w:t>
            </w:r>
          </w:p>
        </w:tc>
      </w:tr>
      <w:tr w:rsidR="00BA33C2" w:rsidRPr="00544135" w14:paraId="6BA0AB6C" w14:textId="77777777" w:rsidTr="00E2786A">
        <w:trPr>
          <w:tblHeader/>
          <w:trPrChange w:id="10235" w:author="jonathan pritchard" w:date="2025-01-23T13:55:00Z" w16du:dateUtc="2025-01-23T13:55:00Z">
            <w:trPr>
              <w:tblHeader/>
            </w:trPr>
          </w:trPrChange>
        </w:trPr>
        <w:tc>
          <w:tcPr>
            <w:tcW w:w="9526" w:type="dxa"/>
            <w:gridSpan w:val="4"/>
            <w:shd w:val="clear" w:color="auto" w:fill="BFBFBF" w:themeFill="background1" w:themeFillShade="BF"/>
            <w:vAlign w:val="center"/>
            <w:tcPrChange w:id="10236" w:author="jonathan pritchard" w:date="2025-01-23T13:55:00Z" w16du:dateUtc="2025-01-23T13:55:00Z">
              <w:tcPr>
                <w:tcW w:w="9526" w:type="dxa"/>
                <w:gridSpan w:val="4"/>
                <w:shd w:val="clear" w:color="auto" w:fill="CCFFCC"/>
                <w:vAlign w:val="center"/>
              </w:tcPr>
            </w:tcPrChange>
          </w:tcPr>
          <w:p w14:paraId="2DFA050E" w14:textId="77777777" w:rsidR="00BA33C2" w:rsidRPr="00544135" w:rsidRDefault="00BA33C2" w:rsidP="008A1BCC">
            <w:pPr>
              <w:rPr>
                <w:i/>
              </w:rPr>
            </w:pPr>
            <w:r w:rsidRPr="00544135">
              <w:rPr>
                <w:b/>
                <w:i/>
              </w:rPr>
              <w:t>Setup</w:t>
            </w:r>
          </w:p>
        </w:tc>
      </w:tr>
      <w:tr w:rsidR="00BA33C2" w14:paraId="7A9618C8" w14:textId="77777777" w:rsidTr="008A1BCC">
        <w:trPr>
          <w:tblHeader/>
        </w:trPr>
        <w:tc>
          <w:tcPr>
            <w:tcW w:w="9526" w:type="dxa"/>
            <w:gridSpan w:val="4"/>
            <w:vAlign w:val="center"/>
          </w:tcPr>
          <w:p w14:paraId="0DDD3710" w14:textId="435C101A" w:rsidR="00BA33C2" w:rsidRPr="00544135" w:rsidRDefault="00252F5C" w:rsidP="008A1BCC">
            <w:pPr>
              <w:rPr>
                <w:i/>
              </w:rPr>
            </w:pPr>
            <w:r w:rsidRPr="00544135">
              <w:rPr>
                <w:i/>
              </w:rPr>
              <w:t xml:space="preserve">As for test </w:t>
            </w:r>
            <w:r w:rsidR="007C7CDE">
              <w:t>Accuracy1</w:t>
            </w:r>
            <w:r w:rsidRPr="00544135">
              <w:rPr>
                <w:i/>
              </w:rPr>
              <w:t>)</w:t>
            </w:r>
          </w:p>
        </w:tc>
      </w:tr>
      <w:tr w:rsidR="00BA33C2" w14:paraId="505BEE90" w14:textId="77777777" w:rsidTr="00E2786A">
        <w:trPr>
          <w:tblHeader/>
          <w:trPrChange w:id="10237" w:author="jonathan pritchard" w:date="2025-01-23T13:55:00Z" w16du:dateUtc="2025-01-23T13:55:00Z">
            <w:trPr>
              <w:tblHeader/>
            </w:trPr>
          </w:trPrChange>
        </w:trPr>
        <w:tc>
          <w:tcPr>
            <w:tcW w:w="9526" w:type="dxa"/>
            <w:gridSpan w:val="4"/>
            <w:shd w:val="clear" w:color="auto" w:fill="BFBFBF" w:themeFill="background1" w:themeFillShade="BF"/>
            <w:vAlign w:val="center"/>
            <w:tcPrChange w:id="10238" w:author="jonathan pritchard" w:date="2025-01-23T13:55:00Z" w16du:dateUtc="2025-01-23T13:55:00Z">
              <w:tcPr>
                <w:tcW w:w="9526" w:type="dxa"/>
                <w:gridSpan w:val="4"/>
                <w:shd w:val="clear" w:color="auto" w:fill="CCFFCC"/>
                <w:vAlign w:val="center"/>
              </w:tcPr>
            </w:tcPrChange>
          </w:tcPr>
          <w:p w14:paraId="6B41A4CB" w14:textId="77777777" w:rsidR="00BA33C2" w:rsidRPr="004065B1" w:rsidRDefault="00BA33C2" w:rsidP="008A1BCC">
            <w:r w:rsidRPr="000A066E">
              <w:rPr>
                <w:b/>
              </w:rPr>
              <w:t>Action</w:t>
            </w:r>
          </w:p>
        </w:tc>
      </w:tr>
      <w:tr w:rsidR="00BA33C2" w14:paraId="26343675" w14:textId="77777777" w:rsidTr="008A1BCC">
        <w:trPr>
          <w:tblHeader/>
        </w:trPr>
        <w:tc>
          <w:tcPr>
            <w:tcW w:w="9526" w:type="dxa"/>
            <w:gridSpan w:val="4"/>
            <w:vAlign w:val="center"/>
          </w:tcPr>
          <w:p w14:paraId="71DBFD06" w14:textId="77777777" w:rsidR="00252F5C" w:rsidRPr="00544135" w:rsidRDefault="00252F5C" w:rsidP="00252F5C">
            <w:pPr>
              <w:rPr>
                <w:i/>
              </w:rPr>
            </w:pPr>
            <w:r w:rsidRPr="00544135">
              <w:rPr>
                <w:i/>
              </w:rPr>
              <w:t>From the following position:</w:t>
            </w:r>
          </w:p>
          <w:p w14:paraId="1F86D2E8" w14:textId="118D9448" w:rsidR="00252F5C" w:rsidRPr="00544135" w:rsidRDefault="00252F5C" w:rsidP="00252F5C">
            <w:pPr>
              <w:ind w:left="720" w:hanging="578"/>
              <w:rPr>
                <w:i/>
              </w:rPr>
            </w:pPr>
            <w:r w:rsidRPr="00544135">
              <w:rPr>
                <w:i/>
              </w:rPr>
              <w:t xml:space="preserve">Viking 49/27-B       32º35.224’S   </w:t>
            </w:r>
            <w:r w:rsidR="004C0BA9">
              <w:rPr>
                <w:i/>
              </w:rPr>
              <w:t>0</w:t>
            </w:r>
            <w:r w:rsidRPr="00544135">
              <w:rPr>
                <w:i/>
              </w:rPr>
              <w:t>61º17.710’E</w:t>
            </w:r>
          </w:p>
          <w:p w14:paraId="1255CE59" w14:textId="77777777" w:rsidR="00252F5C" w:rsidRPr="00544135" w:rsidRDefault="00252F5C" w:rsidP="00252F5C">
            <w:pPr>
              <w:rPr>
                <w:i/>
              </w:rPr>
            </w:pPr>
            <w:r w:rsidRPr="00544135">
              <w:rPr>
                <w:i/>
              </w:rPr>
              <w:t>Enter a distance and bearing of:</w:t>
            </w:r>
          </w:p>
          <w:p w14:paraId="00D9EB6D" w14:textId="77777777" w:rsidR="00252F5C" w:rsidRPr="00544135" w:rsidRDefault="00252F5C" w:rsidP="00252F5C">
            <w:pPr>
              <w:ind w:left="720" w:hanging="578"/>
              <w:rPr>
                <w:i/>
              </w:rPr>
            </w:pPr>
            <w:r w:rsidRPr="00544135">
              <w:rPr>
                <w:i/>
              </w:rPr>
              <w:t xml:space="preserve">True Distance          33193.554 m / 17.9231 NM </w:t>
            </w:r>
          </w:p>
          <w:p w14:paraId="432965D3" w14:textId="7F7E36FD" w:rsidR="00BA33C2" w:rsidRPr="00544135" w:rsidRDefault="00252F5C" w:rsidP="00252F5C">
            <w:pPr>
              <w:ind w:left="720" w:hanging="578"/>
              <w:rPr>
                <w:i/>
              </w:rPr>
            </w:pPr>
            <w:r w:rsidRPr="00544135">
              <w:rPr>
                <w:i/>
              </w:rPr>
              <w:t>Bearing          295.614 degrees</w:t>
            </w:r>
          </w:p>
        </w:tc>
      </w:tr>
      <w:tr w:rsidR="00BA33C2" w14:paraId="49BA821A" w14:textId="77777777" w:rsidTr="00E2786A">
        <w:trPr>
          <w:tblHeader/>
          <w:trPrChange w:id="10239" w:author="jonathan pritchard" w:date="2025-01-23T13:55:00Z" w16du:dateUtc="2025-01-23T13:55:00Z">
            <w:trPr>
              <w:tblHeader/>
            </w:trPr>
          </w:trPrChange>
        </w:trPr>
        <w:tc>
          <w:tcPr>
            <w:tcW w:w="9526" w:type="dxa"/>
            <w:gridSpan w:val="4"/>
            <w:shd w:val="clear" w:color="auto" w:fill="BFBFBF" w:themeFill="background1" w:themeFillShade="BF"/>
            <w:vAlign w:val="center"/>
            <w:tcPrChange w:id="10240" w:author="jonathan pritchard" w:date="2025-01-23T13:55:00Z" w16du:dateUtc="2025-01-23T13:55:00Z">
              <w:tcPr>
                <w:tcW w:w="9526" w:type="dxa"/>
                <w:gridSpan w:val="4"/>
                <w:shd w:val="clear" w:color="auto" w:fill="CCFFCC"/>
                <w:vAlign w:val="center"/>
              </w:tcPr>
            </w:tcPrChange>
          </w:tcPr>
          <w:p w14:paraId="3C19ED89" w14:textId="77777777" w:rsidR="00BA33C2" w:rsidRPr="004065B1" w:rsidRDefault="00BA33C2" w:rsidP="008A1BCC">
            <w:r w:rsidRPr="000A066E">
              <w:rPr>
                <w:b/>
              </w:rPr>
              <w:t>Results</w:t>
            </w:r>
          </w:p>
        </w:tc>
      </w:tr>
      <w:tr w:rsidR="00BA33C2" w14:paraId="1EFED4ED" w14:textId="77777777" w:rsidTr="008A1BCC">
        <w:trPr>
          <w:tblHeader/>
        </w:trPr>
        <w:tc>
          <w:tcPr>
            <w:tcW w:w="9526" w:type="dxa"/>
            <w:gridSpan w:val="4"/>
            <w:vAlign w:val="center"/>
          </w:tcPr>
          <w:p w14:paraId="131DF76A" w14:textId="77777777" w:rsidR="00252F5C" w:rsidRPr="00544135" w:rsidRDefault="00252F5C" w:rsidP="00252F5C">
            <w:pPr>
              <w:jc w:val="left"/>
              <w:rPr>
                <w:i/>
              </w:rPr>
            </w:pPr>
            <w:r w:rsidRPr="00544135">
              <w:rPr>
                <w:i/>
              </w:rPr>
              <w:t>Confirm that the end geographical position is:</w:t>
            </w:r>
          </w:p>
          <w:p w14:paraId="7FA95A6C" w14:textId="1D39F299" w:rsidR="00BA33C2" w:rsidRPr="00544135" w:rsidRDefault="00252F5C" w:rsidP="00252F5C">
            <w:pPr>
              <w:jc w:val="left"/>
              <w:rPr>
                <w:i/>
              </w:rPr>
            </w:pPr>
            <w:r w:rsidRPr="00544135">
              <w:rPr>
                <w:i/>
              </w:rPr>
              <w:t xml:space="preserve">Corund Cape Light    32º27.436’S   </w:t>
            </w:r>
            <w:r w:rsidR="004C0BA9">
              <w:rPr>
                <w:i/>
              </w:rPr>
              <w:t>0</w:t>
            </w:r>
            <w:r w:rsidRPr="00544135">
              <w:rPr>
                <w:i/>
              </w:rPr>
              <w:t>60º58.609’E</w:t>
            </w:r>
          </w:p>
        </w:tc>
      </w:tr>
    </w:tbl>
    <w:p w14:paraId="313B4CF5" w14:textId="77777777" w:rsidR="00BA33C2" w:rsidRDefault="00BA33C2" w:rsidP="00BA33C2"/>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0241" w:author="jonathan pritchard" w:date="2025-01-23T13:55:00Z" w16du:dateUtc="2025-01-23T13:55: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0"/>
        <w:gridCol w:w="2382"/>
        <w:gridCol w:w="2382"/>
        <w:gridCol w:w="2382"/>
        <w:tblGridChange w:id="10242">
          <w:tblGrid>
            <w:gridCol w:w="2380"/>
            <w:gridCol w:w="2382"/>
            <w:gridCol w:w="2382"/>
            <w:gridCol w:w="2382"/>
          </w:tblGrid>
        </w:tblGridChange>
      </w:tblGrid>
      <w:tr w:rsidR="003C560C" w14:paraId="5E88B263" w14:textId="77777777" w:rsidTr="009F4AAB">
        <w:trPr>
          <w:trHeight w:val="454"/>
          <w:tblHeader/>
          <w:trPrChange w:id="10243" w:author="jonathan pritchard" w:date="2025-01-23T13:55:00Z" w16du:dateUtc="2025-01-23T13:55:00Z">
            <w:trPr>
              <w:trHeight w:val="454"/>
              <w:tblHeader/>
            </w:trPr>
          </w:trPrChange>
        </w:trPr>
        <w:tc>
          <w:tcPr>
            <w:tcW w:w="2380" w:type="dxa"/>
            <w:shd w:val="clear" w:color="auto" w:fill="BFBFBF" w:themeFill="background1" w:themeFillShade="BF"/>
            <w:vAlign w:val="center"/>
            <w:tcPrChange w:id="10244" w:author="jonathan pritchard" w:date="2025-01-23T13:55:00Z" w16du:dateUtc="2025-01-23T13:55:00Z">
              <w:tcPr>
                <w:tcW w:w="2380" w:type="dxa"/>
                <w:shd w:val="clear" w:color="auto" w:fill="CCFFCC"/>
                <w:vAlign w:val="center"/>
              </w:tcPr>
            </w:tcPrChange>
          </w:tcPr>
          <w:p w14:paraId="4B042A12" w14:textId="77777777" w:rsidR="003C560C" w:rsidRPr="004065B1" w:rsidRDefault="003C560C" w:rsidP="00ED668D">
            <w:r w:rsidRPr="000A066E">
              <w:rPr>
                <w:b/>
              </w:rPr>
              <w:t>Test Reference</w:t>
            </w:r>
          </w:p>
        </w:tc>
        <w:tc>
          <w:tcPr>
            <w:tcW w:w="2382" w:type="dxa"/>
            <w:shd w:val="clear" w:color="auto" w:fill="FFFFFF" w:themeFill="background1"/>
            <w:vAlign w:val="center"/>
            <w:tcPrChange w:id="10245" w:author="jonathan pritchard" w:date="2025-01-23T13:55:00Z" w16du:dateUtc="2025-01-23T13:55:00Z">
              <w:tcPr>
                <w:tcW w:w="2382" w:type="dxa"/>
                <w:shd w:val="clear" w:color="auto" w:fill="CCFFCC"/>
                <w:vAlign w:val="center"/>
              </w:tcPr>
            </w:tcPrChange>
          </w:tcPr>
          <w:p w14:paraId="79CED0EC" w14:textId="0875C325" w:rsidR="003C560C" w:rsidRPr="004065B1" w:rsidRDefault="007C7CDE" w:rsidP="00ED668D">
            <w:r>
              <w:t>Accuracy4</w:t>
            </w:r>
          </w:p>
        </w:tc>
        <w:tc>
          <w:tcPr>
            <w:tcW w:w="2382" w:type="dxa"/>
            <w:shd w:val="clear" w:color="auto" w:fill="BFBFBF" w:themeFill="background1" w:themeFillShade="BF"/>
            <w:vAlign w:val="center"/>
            <w:tcPrChange w:id="10246" w:author="jonathan pritchard" w:date="2025-01-23T13:55:00Z" w16du:dateUtc="2025-01-23T13:55:00Z">
              <w:tcPr>
                <w:tcW w:w="2382" w:type="dxa"/>
                <w:shd w:val="clear" w:color="auto" w:fill="CCFFCC"/>
                <w:vAlign w:val="center"/>
              </w:tcPr>
            </w:tcPrChange>
          </w:tcPr>
          <w:p w14:paraId="0E31EC84" w14:textId="77777777" w:rsidR="003C560C" w:rsidRPr="004065B1" w:rsidRDefault="003C560C" w:rsidP="00ED668D">
            <w:r w:rsidRPr="000A066E">
              <w:rPr>
                <w:b/>
              </w:rPr>
              <w:t>IHO Reference</w:t>
            </w:r>
          </w:p>
        </w:tc>
        <w:tc>
          <w:tcPr>
            <w:tcW w:w="2382" w:type="dxa"/>
            <w:shd w:val="clear" w:color="auto" w:fill="FFFFFF" w:themeFill="background1"/>
            <w:vAlign w:val="center"/>
            <w:tcPrChange w:id="10247" w:author="jonathan pritchard" w:date="2025-01-23T13:55:00Z" w16du:dateUtc="2025-01-23T13:55:00Z">
              <w:tcPr>
                <w:tcW w:w="2382" w:type="dxa"/>
                <w:shd w:val="clear" w:color="auto" w:fill="CCFFCC"/>
                <w:vAlign w:val="center"/>
              </w:tcPr>
            </w:tcPrChange>
          </w:tcPr>
          <w:p w14:paraId="2C4B4451" w14:textId="77777777" w:rsidR="003C560C" w:rsidRPr="004065B1" w:rsidRDefault="003C560C" w:rsidP="00ED668D">
            <w:r>
              <w:t>-</w:t>
            </w:r>
          </w:p>
        </w:tc>
      </w:tr>
      <w:tr w:rsidR="00252F5C" w14:paraId="05E323A1" w14:textId="77777777" w:rsidTr="00E2786A">
        <w:trPr>
          <w:tblHeader/>
          <w:trPrChange w:id="10248" w:author="jonathan pritchard" w:date="2025-01-23T13:55:00Z" w16du:dateUtc="2025-01-23T13:55:00Z">
            <w:trPr>
              <w:tblHeader/>
            </w:trPr>
          </w:trPrChange>
        </w:trPr>
        <w:tc>
          <w:tcPr>
            <w:tcW w:w="9526" w:type="dxa"/>
            <w:gridSpan w:val="4"/>
            <w:shd w:val="clear" w:color="auto" w:fill="BFBFBF" w:themeFill="background1" w:themeFillShade="BF"/>
            <w:vAlign w:val="center"/>
            <w:tcPrChange w:id="10249" w:author="jonathan pritchard" w:date="2025-01-23T13:55:00Z" w16du:dateUtc="2025-01-23T13:55:00Z">
              <w:tcPr>
                <w:tcW w:w="9526" w:type="dxa"/>
                <w:gridSpan w:val="4"/>
                <w:shd w:val="clear" w:color="auto" w:fill="CCFFCC"/>
                <w:vAlign w:val="center"/>
              </w:tcPr>
            </w:tcPrChange>
          </w:tcPr>
          <w:p w14:paraId="3D306D70" w14:textId="77777777" w:rsidR="00252F5C" w:rsidRDefault="00252F5C" w:rsidP="00273E6E">
            <w:r w:rsidRPr="000A066E">
              <w:rPr>
                <w:b/>
              </w:rPr>
              <w:t>Test description</w:t>
            </w:r>
          </w:p>
        </w:tc>
      </w:tr>
      <w:tr w:rsidR="00252F5C" w14:paraId="5B2C01BF" w14:textId="77777777" w:rsidTr="00273E6E">
        <w:trPr>
          <w:tblHeader/>
        </w:trPr>
        <w:tc>
          <w:tcPr>
            <w:tcW w:w="9526" w:type="dxa"/>
            <w:gridSpan w:val="4"/>
            <w:vAlign w:val="center"/>
          </w:tcPr>
          <w:p w14:paraId="75DA84F8" w14:textId="77777777" w:rsidR="00252F5C" w:rsidRPr="00544135" w:rsidRDefault="00252F5C" w:rsidP="00273E6E">
            <w:pPr>
              <w:rPr>
                <w:i/>
              </w:rPr>
            </w:pPr>
            <w:r w:rsidRPr="00544135">
              <w:rPr>
                <w:i/>
              </w:rPr>
              <w:t>Geographical position from known position and distance/azimuth b).</w:t>
            </w:r>
          </w:p>
        </w:tc>
      </w:tr>
      <w:tr w:rsidR="00252F5C" w14:paraId="75C499F1" w14:textId="77777777" w:rsidTr="00E2786A">
        <w:trPr>
          <w:tblHeader/>
          <w:trPrChange w:id="10250" w:author="jonathan pritchard" w:date="2025-01-23T13:55:00Z" w16du:dateUtc="2025-01-23T13:55:00Z">
            <w:trPr>
              <w:tblHeader/>
            </w:trPr>
          </w:trPrChange>
        </w:trPr>
        <w:tc>
          <w:tcPr>
            <w:tcW w:w="9526" w:type="dxa"/>
            <w:gridSpan w:val="4"/>
            <w:shd w:val="clear" w:color="auto" w:fill="BFBFBF" w:themeFill="background1" w:themeFillShade="BF"/>
            <w:vAlign w:val="center"/>
            <w:tcPrChange w:id="10251" w:author="jonathan pritchard" w:date="2025-01-23T13:55:00Z" w16du:dateUtc="2025-01-23T13:55:00Z">
              <w:tcPr>
                <w:tcW w:w="9526" w:type="dxa"/>
                <w:gridSpan w:val="4"/>
                <w:shd w:val="clear" w:color="auto" w:fill="CCFFCC"/>
                <w:vAlign w:val="center"/>
              </w:tcPr>
            </w:tcPrChange>
          </w:tcPr>
          <w:p w14:paraId="424BECB4" w14:textId="77777777" w:rsidR="00252F5C" w:rsidRPr="004065B1" w:rsidRDefault="00252F5C" w:rsidP="00273E6E">
            <w:r w:rsidRPr="000A066E">
              <w:rPr>
                <w:b/>
              </w:rPr>
              <w:t>Setup</w:t>
            </w:r>
          </w:p>
        </w:tc>
      </w:tr>
      <w:tr w:rsidR="00252F5C" w14:paraId="0841B7A4" w14:textId="77777777" w:rsidTr="00273E6E">
        <w:trPr>
          <w:tblHeader/>
        </w:trPr>
        <w:tc>
          <w:tcPr>
            <w:tcW w:w="9526" w:type="dxa"/>
            <w:gridSpan w:val="4"/>
            <w:vAlign w:val="center"/>
          </w:tcPr>
          <w:p w14:paraId="1252A99D" w14:textId="4621CC32" w:rsidR="00252F5C" w:rsidRPr="00544135" w:rsidRDefault="00252F5C" w:rsidP="00273E6E">
            <w:pPr>
              <w:rPr>
                <w:i/>
              </w:rPr>
            </w:pPr>
            <w:r w:rsidRPr="00544135">
              <w:rPr>
                <w:i/>
              </w:rPr>
              <w:t xml:space="preserve">As for test </w:t>
            </w:r>
            <w:r w:rsidR="007C7CDE">
              <w:t>Accuracy1</w:t>
            </w:r>
          </w:p>
        </w:tc>
      </w:tr>
      <w:tr w:rsidR="00252F5C" w14:paraId="0A6CB287" w14:textId="77777777" w:rsidTr="00E2786A">
        <w:trPr>
          <w:tblHeader/>
          <w:trPrChange w:id="10252" w:author="jonathan pritchard" w:date="2025-01-23T13:55:00Z" w16du:dateUtc="2025-01-23T13:55:00Z">
            <w:trPr>
              <w:tblHeader/>
            </w:trPr>
          </w:trPrChange>
        </w:trPr>
        <w:tc>
          <w:tcPr>
            <w:tcW w:w="9526" w:type="dxa"/>
            <w:gridSpan w:val="4"/>
            <w:shd w:val="clear" w:color="auto" w:fill="BFBFBF" w:themeFill="background1" w:themeFillShade="BF"/>
            <w:vAlign w:val="center"/>
            <w:tcPrChange w:id="10253" w:author="jonathan pritchard" w:date="2025-01-23T13:55:00Z" w16du:dateUtc="2025-01-23T13:55:00Z">
              <w:tcPr>
                <w:tcW w:w="9526" w:type="dxa"/>
                <w:gridSpan w:val="4"/>
                <w:shd w:val="clear" w:color="auto" w:fill="CCFFCC"/>
                <w:vAlign w:val="center"/>
              </w:tcPr>
            </w:tcPrChange>
          </w:tcPr>
          <w:p w14:paraId="5C2ECC9E" w14:textId="77777777" w:rsidR="00252F5C" w:rsidRPr="004065B1" w:rsidRDefault="00252F5C" w:rsidP="00273E6E">
            <w:r w:rsidRPr="000A066E">
              <w:rPr>
                <w:b/>
              </w:rPr>
              <w:t>Action</w:t>
            </w:r>
          </w:p>
        </w:tc>
      </w:tr>
      <w:tr w:rsidR="00252F5C" w14:paraId="744D8894" w14:textId="77777777" w:rsidTr="00273E6E">
        <w:trPr>
          <w:tblHeader/>
        </w:trPr>
        <w:tc>
          <w:tcPr>
            <w:tcW w:w="9526" w:type="dxa"/>
            <w:gridSpan w:val="4"/>
            <w:vAlign w:val="center"/>
          </w:tcPr>
          <w:p w14:paraId="07099274" w14:textId="77777777" w:rsidR="00252F5C" w:rsidRPr="00544135" w:rsidRDefault="00252F5C" w:rsidP="00273E6E">
            <w:pPr>
              <w:rPr>
                <w:i/>
              </w:rPr>
            </w:pPr>
            <w:r w:rsidRPr="00544135">
              <w:rPr>
                <w:i/>
              </w:rPr>
              <w:t>From the following position:</w:t>
            </w:r>
          </w:p>
          <w:p w14:paraId="15442277" w14:textId="0AD89B90" w:rsidR="00252F5C" w:rsidRPr="00544135" w:rsidRDefault="00252F5C" w:rsidP="00273E6E">
            <w:pPr>
              <w:ind w:left="720" w:hanging="578"/>
              <w:rPr>
                <w:i/>
              </w:rPr>
            </w:pPr>
            <w:r w:rsidRPr="00544135">
              <w:rPr>
                <w:i/>
              </w:rPr>
              <w:t xml:space="preserve">Viking 49/27-B       32º35.224’S   </w:t>
            </w:r>
            <w:r w:rsidR="004C0BA9">
              <w:rPr>
                <w:i/>
              </w:rPr>
              <w:t>0</w:t>
            </w:r>
            <w:r w:rsidRPr="00544135">
              <w:rPr>
                <w:i/>
              </w:rPr>
              <w:t>61º17.710’E</w:t>
            </w:r>
          </w:p>
          <w:p w14:paraId="71EAFD27" w14:textId="77777777" w:rsidR="00252F5C" w:rsidRPr="00544135" w:rsidRDefault="00252F5C" w:rsidP="00273E6E">
            <w:pPr>
              <w:rPr>
                <w:i/>
              </w:rPr>
            </w:pPr>
            <w:r w:rsidRPr="00544135">
              <w:rPr>
                <w:i/>
              </w:rPr>
              <w:t>Enter a distance and bearing of:</w:t>
            </w:r>
          </w:p>
          <w:p w14:paraId="5EFEBDC6" w14:textId="77777777" w:rsidR="00252F5C" w:rsidRPr="00544135" w:rsidRDefault="00252F5C" w:rsidP="00252F5C">
            <w:pPr>
              <w:ind w:left="720" w:hanging="578"/>
              <w:rPr>
                <w:i/>
              </w:rPr>
            </w:pPr>
            <w:r w:rsidRPr="00544135">
              <w:rPr>
                <w:i/>
              </w:rPr>
              <w:t xml:space="preserve">True Distance         37326.351 m / 20.1546 NM </w:t>
            </w:r>
          </w:p>
          <w:p w14:paraId="6DC33177" w14:textId="32D49345" w:rsidR="00252F5C" w:rsidRPr="00544135" w:rsidRDefault="00252F5C" w:rsidP="00252F5C">
            <w:pPr>
              <w:ind w:left="720" w:hanging="578"/>
              <w:rPr>
                <w:i/>
              </w:rPr>
            </w:pPr>
            <w:r w:rsidRPr="00544135">
              <w:rPr>
                <w:i/>
              </w:rPr>
              <w:t>Bearing         306.172 degrees</w:t>
            </w:r>
          </w:p>
        </w:tc>
      </w:tr>
      <w:tr w:rsidR="003C560C" w14:paraId="36A71491" w14:textId="77777777" w:rsidTr="00E2786A">
        <w:trPr>
          <w:tblHeader/>
          <w:trPrChange w:id="10254" w:author="jonathan pritchard" w:date="2025-01-23T13:55:00Z" w16du:dateUtc="2025-01-23T13:55:00Z">
            <w:trPr>
              <w:tblHeader/>
            </w:trPr>
          </w:trPrChange>
        </w:trPr>
        <w:tc>
          <w:tcPr>
            <w:tcW w:w="9526" w:type="dxa"/>
            <w:gridSpan w:val="4"/>
            <w:shd w:val="clear" w:color="auto" w:fill="BFBFBF" w:themeFill="background1" w:themeFillShade="BF"/>
            <w:vAlign w:val="center"/>
            <w:tcPrChange w:id="10255" w:author="jonathan pritchard" w:date="2025-01-23T13:55:00Z" w16du:dateUtc="2025-01-23T13:55:00Z">
              <w:tcPr>
                <w:tcW w:w="9526" w:type="dxa"/>
                <w:gridSpan w:val="4"/>
                <w:shd w:val="clear" w:color="auto" w:fill="CCFFCC"/>
                <w:vAlign w:val="center"/>
              </w:tcPr>
            </w:tcPrChange>
          </w:tcPr>
          <w:p w14:paraId="5D7D9AC3" w14:textId="77777777" w:rsidR="003C560C" w:rsidRPr="004065B1" w:rsidRDefault="003C560C" w:rsidP="00ED668D">
            <w:r w:rsidRPr="000A066E">
              <w:rPr>
                <w:b/>
              </w:rPr>
              <w:t>Results</w:t>
            </w:r>
          </w:p>
        </w:tc>
      </w:tr>
      <w:tr w:rsidR="003C560C" w14:paraId="21B4ADFD" w14:textId="77777777" w:rsidTr="00ED668D">
        <w:trPr>
          <w:tblHeader/>
        </w:trPr>
        <w:tc>
          <w:tcPr>
            <w:tcW w:w="9526" w:type="dxa"/>
            <w:gridSpan w:val="4"/>
            <w:vAlign w:val="center"/>
          </w:tcPr>
          <w:p w14:paraId="42CCBD77" w14:textId="77777777" w:rsidR="003C560C" w:rsidRPr="00544135" w:rsidRDefault="003C560C" w:rsidP="00ED668D">
            <w:pPr>
              <w:jc w:val="left"/>
              <w:rPr>
                <w:i/>
              </w:rPr>
            </w:pPr>
            <w:r w:rsidRPr="00544135">
              <w:rPr>
                <w:i/>
              </w:rPr>
              <w:t>Confirm that the end geographical position is:</w:t>
            </w:r>
          </w:p>
          <w:p w14:paraId="438D6050" w14:textId="65DAA29D" w:rsidR="003C560C" w:rsidRPr="00544135" w:rsidRDefault="003C560C" w:rsidP="00ED668D">
            <w:pPr>
              <w:jc w:val="left"/>
              <w:rPr>
                <w:i/>
              </w:rPr>
            </w:pPr>
            <w:proofErr w:type="spellStart"/>
            <w:r w:rsidRPr="00544135">
              <w:rPr>
                <w:i/>
              </w:rPr>
              <w:t>Castlerigg</w:t>
            </w:r>
            <w:proofErr w:type="spellEnd"/>
            <w:r w:rsidRPr="00544135">
              <w:rPr>
                <w:i/>
              </w:rPr>
              <w:t xml:space="preserve"> Light        32º23.280’S   </w:t>
            </w:r>
            <w:r w:rsidR="004C0BA9">
              <w:rPr>
                <w:i/>
              </w:rPr>
              <w:t>0</w:t>
            </w:r>
            <w:r w:rsidRPr="00544135">
              <w:rPr>
                <w:i/>
              </w:rPr>
              <w:t>60º58.496’E</w:t>
            </w:r>
          </w:p>
        </w:tc>
      </w:tr>
    </w:tbl>
    <w:p w14:paraId="6E5E7A41" w14:textId="6EE7F5B0" w:rsidR="003C560C" w:rsidRDefault="003C560C" w:rsidP="00252F5C"/>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0256" w:author="jonathan pritchard" w:date="2025-01-23T13:55:00Z" w16du:dateUtc="2025-01-23T13:55: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10257">
          <w:tblGrid>
            <w:gridCol w:w="2381"/>
            <w:gridCol w:w="2381"/>
            <w:gridCol w:w="2382"/>
            <w:gridCol w:w="2382"/>
          </w:tblGrid>
        </w:tblGridChange>
      </w:tblGrid>
      <w:tr w:rsidR="00252F5C" w14:paraId="73B765B5" w14:textId="77777777" w:rsidTr="009F4AAB">
        <w:trPr>
          <w:trHeight w:val="454"/>
          <w:tblHeader/>
          <w:trPrChange w:id="10258" w:author="jonathan pritchard" w:date="2025-01-23T13:55:00Z" w16du:dateUtc="2025-01-23T13:55:00Z">
            <w:trPr>
              <w:trHeight w:val="454"/>
              <w:tblHeader/>
            </w:trPr>
          </w:trPrChange>
        </w:trPr>
        <w:tc>
          <w:tcPr>
            <w:tcW w:w="2381" w:type="dxa"/>
            <w:shd w:val="clear" w:color="auto" w:fill="BFBFBF" w:themeFill="background1" w:themeFillShade="BF"/>
            <w:vAlign w:val="center"/>
            <w:tcPrChange w:id="10259" w:author="jonathan pritchard" w:date="2025-01-23T13:55:00Z" w16du:dateUtc="2025-01-23T13:55:00Z">
              <w:tcPr>
                <w:tcW w:w="2381" w:type="dxa"/>
                <w:shd w:val="clear" w:color="auto" w:fill="CCFFCC"/>
                <w:vAlign w:val="center"/>
              </w:tcPr>
            </w:tcPrChange>
          </w:tcPr>
          <w:p w14:paraId="3984FDFC" w14:textId="77777777" w:rsidR="00252F5C" w:rsidRPr="004065B1" w:rsidRDefault="00252F5C" w:rsidP="002164D3">
            <w:pPr>
              <w:keepNext/>
              <w:keepLines/>
            </w:pPr>
            <w:r w:rsidRPr="000A066E">
              <w:rPr>
                <w:b/>
              </w:rPr>
              <w:lastRenderedPageBreak/>
              <w:t>Test Reference</w:t>
            </w:r>
          </w:p>
        </w:tc>
        <w:tc>
          <w:tcPr>
            <w:tcW w:w="2381" w:type="dxa"/>
            <w:shd w:val="clear" w:color="auto" w:fill="FFFFFF" w:themeFill="background1"/>
            <w:vAlign w:val="center"/>
            <w:tcPrChange w:id="10260" w:author="jonathan pritchard" w:date="2025-01-23T13:55:00Z" w16du:dateUtc="2025-01-23T13:55:00Z">
              <w:tcPr>
                <w:tcW w:w="2381" w:type="dxa"/>
                <w:shd w:val="clear" w:color="auto" w:fill="CCFFCC"/>
                <w:vAlign w:val="center"/>
              </w:tcPr>
            </w:tcPrChange>
          </w:tcPr>
          <w:p w14:paraId="3E107574" w14:textId="3B740762" w:rsidR="00252F5C" w:rsidRPr="004065B1" w:rsidRDefault="007C7CDE" w:rsidP="002164D3">
            <w:pPr>
              <w:keepNext/>
              <w:keepLines/>
            </w:pPr>
            <w:r>
              <w:t>Accuracy5</w:t>
            </w:r>
          </w:p>
        </w:tc>
        <w:tc>
          <w:tcPr>
            <w:tcW w:w="2382" w:type="dxa"/>
            <w:shd w:val="clear" w:color="auto" w:fill="BFBFBF" w:themeFill="background1" w:themeFillShade="BF"/>
            <w:vAlign w:val="center"/>
            <w:tcPrChange w:id="10261" w:author="jonathan pritchard" w:date="2025-01-23T13:55:00Z" w16du:dateUtc="2025-01-23T13:55:00Z">
              <w:tcPr>
                <w:tcW w:w="2382" w:type="dxa"/>
                <w:shd w:val="clear" w:color="auto" w:fill="CCFFCC"/>
                <w:vAlign w:val="center"/>
              </w:tcPr>
            </w:tcPrChange>
          </w:tcPr>
          <w:p w14:paraId="1876B2DE" w14:textId="77777777" w:rsidR="00252F5C" w:rsidRPr="004065B1" w:rsidRDefault="00252F5C" w:rsidP="002164D3">
            <w:pPr>
              <w:keepNext/>
              <w:keepLines/>
            </w:pPr>
            <w:r w:rsidRPr="000A066E">
              <w:rPr>
                <w:b/>
              </w:rPr>
              <w:t>IHO Reference</w:t>
            </w:r>
          </w:p>
        </w:tc>
        <w:tc>
          <w:tcPr>
            <w:tcW w:w="2382" w:type="dxa"/>
            <w:shd w:val="clear" w:color="auto" w:fill="FFFFFF" w:themeFill="background1"/>
            <w:vAlign w:val="center"/>
            <w:tcPrChange w:id="10262" w:author="jonathan pritchard" w:date="2025-01-23T13:55:00Z" w16du:dateUtc="2025-01-23T13:55:00Z">
              <w:tcPr>
                <w:tcW w:w="2382" w:type="dxa"/>
                <w:shd w:val="clear" w:color="auto" w:fill="CCFFCC"/>
                <w:vAlign w:val="center"/>
              </w:tcPr>
            </w:tcPrChange>
          </w:tcPr>
          <w:p w14:paraId="1CB8AC51" w14:textId="77777777" w:rsidR="00252F5C" w:rsidRPr="004065B1" w:rsidRDefault="00252F5C" w:rsidP="002164D3">
            <w:pPr>
              <w:keepNext/>
              <w:keepLines/>
            </w:pPr>
            <w:r>
              <w:t>-</w:t>
            </w:r>
          </w:p>
        </w:tc>
      </w:tr>
      <w:tr w:rsidR="00252F5C" w14:paraId="055C01E1" w14:textId="77777777" w:rsidTr="00E2786A">
        <w:trPr>
          <w:tblHeader/>
          <w:trPrChange w:id="10263" w:author="jonathan pritchard" w:date="2025-01-23T13:55:00Z" w16du:dateUtc="2025-01-23T13:55:00Z">
            <w:trPr>
              <w:tblHeader/>
            </w:trPr>
          </w:trPrChange>
        </w:trPr>
        <w:tc>
          <w:tcPr>
            <w:tcW w:w="9526" w:type="dxa"/>
            <w:gridSpan w:val="4"/>
            <w:shd w:val="clear" w:color="auto" w:fill="BFBFBF" w:themeFill="background1" w:themeFillShade="BF"/>
            <w:vAlign w:val="center"/>
            <w:tcPrChange w:id="10264" w:author="jonathan pritchard" w:date="2025-01-23T13:55:00Z" w16du:dateUtc="2025-01-23T13:55:00Z">
              <w:tcPr>
                <w:tcW w:w="9526" w:type="dxa"/>
                <w:gridSpan w:val="4"/>
                <w:shd w:val="clear" w:color="auto" w:fill="CCFFCC"/>
                <w:vAlign w:val="center"/>
              </w:tcPr>
            </w:tcPrChange>
          </w:tcPr>
          <w:p w14:paraId="5DC5B921" w14:textId="77777777" w:rsidR="00252F5C" w:rsidRDefault="00252F5C" w:rsidP="002164D3">
            <w:pPr>
              <w:keepNext/>
              <w:keepLines/>
            </w:pPr>
            <w:r w:rsidRPr="000A066E">
              <w:rPr>
                <w:b/>
              </w:rPr>
              <w:t>Test description</w:t>
            </w:r>
          </w:p>
        </w:tc>
      </w:tr>
      <w:tr w:rsidR="00252F5C" w14:paraId="41B381CC" w14:textId="77777777" w:rsidTr="00273E6E">
        <w:trPr>
          <w:tblHeader/>
        </w:trPr>
        <w:tc>
          <w:tcPr>
            <w:tcW w:w="9526" w:type="dxa"/>
            <w:gridSpan w:val="4"/>
            <w:vAlign w:val="center"/>
          </w:tcPr>
          <w:p w14:paraId="35C0D4E1" w14:textId="77777777" w:rsidR="00252F5C" w:rsidRPr="00544135" w:rsidRDefault="00252F5C" w:rsidP="00273E6E">
            <w:pPr>
              <w:rPr>
                <w:i/>
              </w:rPr>
            </w:pPr>
            <w:r w:rsidRPr="00544135">
              <w:rPr>
                <w:i/>
              </w:rPr>
              <w:t>Geographical position from known position and distance/azimuth c).</w:t>
            </w:r>
          </w:p>
        </w:tc>
      </w:tr>
      <w:tr w:rsidR="00252F5C" w14:paraId="46120EF1" w14:textId="77777777" w:rsidTr="00E2786A">
        <w:trPr>
          <w:tblHeader/>
          <w:trPrChange w:id="10265" w:author="jonathan pritchard" w:date="2025-01-23T13:55:00Z" w16du:dateUtc="2025-01-23T13:55:00Z">
            <w:trPr>
              <w:tblHeader/>
            </w:trPr>
          </w:trPrChange>
        </w:trPr>
        <w:tc>
          <w:tcPr>
            <w:tcW w:w="9526" w:type="dxa"/>
            <w:gridSpan w:val="4"/>
            <w:shd w:val="clear" w:color="auto" w:fill="BFBFBF" w:themeFill="background1" w:themeFillShade="BF"/>
            <w:vAlign w:val="center"/>
            <w:tcPrChange w:id="10266" w:author="jonathan pritchard" w:date="2025-01-23T13:55:00Z" w16du:dateUtc="2025-01-23T13:55:00Z">
              <w:tcPr>
                <w:tcW w:w="9526" w:type="dxa"/>
                <w:gridSpan w:val="4"/>
                <w:shd w:val="clear" w:color="auto" w:fill="CCFFCC"/>
                <w:vAlign w:val="center"/>
              </w:tcPr>
            </w:tcPrChange>
          </w:tcPr>
          <w:p w14:paraId="1E874295" w14:textId="77777777" w:rsidR="00252F5C" w:rsidRPr="004065B1" w:rsidRDefault="00252F5C" w:rsidP="00273E6E">
            <w:r w:rsidRPr="000A066E">
              <w:rPr>
                <w:b/>
              </w:rPr>
              <w:t>Setup</w:t>
            </w:r>
          </w:p>
        </w:tc>
      </w:tr>
      <w:tr w:rsidR="00252F5C" w14:paraId="0BC1DF1D" w14:textId="77777777" w:rsidTr="00273E6E">
        <w:trPr>
          <w:tblHeader/>
        </w:trPr>
        <w:tc>
          <w:tcPr>
            <w:tcW w:w="9526" w:type="dxa"/>
            <w:gridSpan w:val="4"/>
            <w:vAlign w:val="center"/>
          </w:tcPr>
          <w:p w14:paraId="3DD411F6" w14:textId="19210BC6" w:rsidR="00252F5C" w:rsidRPr="00544135" w:rsidRDefault="00252F5C" w:rsidP="00273E6E">
            <w:pPr>
              <w:rPr>
                <w:i/>
              </w:rPr>
            </w:pPr>
            <w:r w:rsidRPr="00544135">
              <w:rPr>
                <w:i/>
              </w:rPr>
              <w:t xml:space="preserve">As for test </w:t>
            </w:r>
            <w:r w:rsidR="007C7CDE">
              <w:t>Accuracy1</w:t>
            </w:r>
          </w:p>
        </w:tc>
      </w:tr>
      <w:tr w:rsidR="00252F5C" w14:paraId="3862BAEC" w14:textId="77777777" w:rsidTr="00E2786A">
        <w:trPr>
          <w:tblHeader/>
          <w:trPrChange w:id="10267" w:author="jonathan pritchard" w:date="2025-01-23T13:55:00Z" w16du:dateUtc="2025-01-23T13:55:00Z">
            <w:trPr>
              <w:tblHeader/>
            </w:trPr>
          </w:trPrChange>
        </w:trPr>
        <w:tc>
          <w:tcPr>
            <w:tcW w:w="9526" w:type="dxa"/>
            <w:gridSpan w:val="4"/>
            <w:shd w:val="clear" w:color="auto" w:fill="BFBFBF" w:themeFill="background1" w:themeFillShade="BF"/>
            <w:vAlign w:val="center"/>
            <w:tcPrChange w:id="10268" w:author="jonathan pritchard" w:date="2025-01-23T13:55:00Z" w16du:dateUtc="2025-01-23T13:55:00Z">
              <w:tcPr>
                <w:tcW w:w="9526" w:type="dxa"/>
                <w:gridSpan w:val="4"/>
                <w:shd w:val="clear" w:color="auto" w:fill="CCFFCC"/>
                <w:vAlign w:val="center"/>
              </w:tcPr>
            </w:tcPrChange>
          </w:tcPr>
          <w:p w14:paraId="27991FB9" w14:textId="77777777" w:rsidR="00252F5C" w:rsidRPr="004065B1" w:rsidRDefault="00252F5C" w:rsidP="00273E6E">
            <w:r w:rsidRPr="000A066E">
              <w:rPr>
                <w:b/>
              </w:rPr>
              <w:t>Action</w:t>
            </w:r>
          </w:p>
        </w:tc>
      </w:tr>
      <w:tr w:rsidR="00252F5C" w14:paraId="344AD773" w14:textId="77777777" w:rsidTr="00273E6E">
        <w:trPr>
          <w:tblHeader/>
        </w:trPr>
        <w:tc>
          <w:tcPr>
            <w:tcW w:w="9526" w:type="dxa"/>
            <w:gridSpan w:val="4"/>
            <w:vAlign w:val="center"/>
          </w:tcPr>
          <w:p w14:paraId="3EA9CAD9" w14:textId="77777777" w:rsidR="00252F5C" w:rsidRPr="00544135" w:rsidRDefault="00252F5C" w:rsidP="00273E6E">
            <w:pPr>
              <w:rPr>
                <w:i/>
              </w:rPr>
            </w:pPr>
            <w:r w:rsidRPr="00544135">
              <w:rPr>
                <w:i/>
              </w:rPr>
              <w:t>From the following position:</w:t>
            </w:r>
          </w:p>
          <w:p w14:paraId="12D7BBE1" w14:textId="1F472545" w:rsidR="00252F5C" w:rsidRPr="00544135" w:rsidRDefault="00252F5C" w:rsidP="00273E6E">
            <w:pPr>
              <w:ind w:left="720" w:hanging="578"/>
              <w:rPr>
                <w:i/>
              </w:rPr>
            </w:pPr>
            <w:r w:rsidRPr="00544135">
              <w:rPr>
                <w:i/>
              </w:rPr>
              <w:t xml:space="preserve">Corund Cape Light  32º27.447’S   </w:t>
            </w:r>
            <w:r w:rsidR="004C0BA9">
              <w:rPr>
                <w:i/>
              </w:rPr>
              <w:t>0</w:t>
            </w:r>
            <w:r w:rsidRPr="00544135">
              <w:rPr>
                <w:i/>
              </w:rPr>
              <w:t>60º58.599’E</w:t>
            </w:r>
          </w:p>
          <w:p w14:paraId="794F606E" w14:textId="77777777" w:rsidR="00252F5C" w:rsidRPr="00544135" w:rsidRDefault="00252F5C" w:rsidP="00273E6E">
            <w:pPr>
              <w:rPr>
                <w:i/>
              </w:rPr>
            </w:pPr>
            <w:r w:rsidRPr="00544135">
              <w:rPr>
                <w:i/>
              </w:rPr>
              <w:t>Enter a distance and bearing of:</w:t>
            </w:r>
          </w:p>
          <w:p w14:paraId="753356EA" w14:textId="77777777" w:rsidR="00252F5C" w:rsidRPr="00544135" w:rsidRDefault="00252F5C" w:rsidP="00252F5C">
            <w:pPr>
              <w:ind w:left="720" w:hanging="578"/>
              <w:rPr>
                <w:i/>
              </w:rPr>
            </w:pPr>
            <w:r w:rsidRPr="00544135">
              <w:rPr>
                <w:i/>
              </w:rPr>
              <w:t xml:space="preserve">True Distance         10680.859 m / 5.7672 NM </w:t>
            </w:r>
          </w:p>
          <w:p w14:paraId="4D9A520F" w14:textId="076D9D6A" w:rsidR="00252F5C" w:rsidRPr="00544135" w:rsidRDefault="00252F5C" w:rsidP="00252F5C">
            <w:pPr>
              <w:ind w:left="720" w:hanging="578"/>
              <w:rPr>
                <w:i/>
              </w:rPr>
            </w:pPr>
            <w:r w:rsidRPr="00544135">
              <w:rPr>
                <w:i/>
              </w:rPr>
              <w:t>Bearing     218.665 degrees</w:t>
            </w:r>
          </w:p>
        </w:tc>
      </w:tr>
      <w:tr w:rsidR="00252F5C" w14:paraId="252F4941" w14:textId="77777777" w:rsidTr="00E2786A">
        <w:trPr>
          <w:tblHeader/>
          <w:trPrChange w:id="10269" w:author="jonathan pritchard" w:date="2025-01-23T13:55:00Z" w16du:dateUtc="2025-01-23T13:55:00Z">
            <w:trPr>
              <w:tblHeader/>
            </w:trPr>
          </w:trPrChange>
        </w:trPr>
        <w:tc>
          <w:tcPr>
            <w:tcW w:w="9526" w:type="dxa"/>
            <w:gridSpan w:val="4"/>
            <w:shd w:val="clear" w:color="auto" w:fill="BFBFBF" w:themeFill="background1" w:themeFillShade="BF"/>
            <w:vAlign w:val="center"/>
            <w:tcPrChange w:id="10270" w:author="jonathan pritchard" w:date="2025-01-23T13:55:00Z" w16du:dateUtc="2025-01-23T13:55:00Z">
              <w:tcPr>
                <w:tcW w:w="9526" w:type="dxa"/>
                <w:gridSpan w:val="4"/>
                <w:shd w:val="clear" w:color="auto" w:fill="CCFFCC"/>
                <w:vAlign w:val="center"/>
              </w:tcPr>
            </w:tcPrChange>
          </w:tcPr>
          <w:p w14:paraId="363833FD" w14:textId="77777777" w:rsidR="00252F5C" w:rsidRPr="004065B1" w:rsidRDefault="00252F5C" w:rsidP="00273E6E">
            <w:r w:rsidRPr="000A066E">
              <w:rPr>
                <w:b/>
              </w:rPr>
              <w:t>Results</w:t>
            </w:r>
          </w:p>
        </w:tc>
      </w:tr>
      <w:tr w:rsidR="00252F5C" w14:paraId="5CC96D4B" w14:textId="77777777" w:rsidTr="00273E6E">
        <w:trPr>
          <w:tblHeader/>
        </w:trPr>
        <w:tc>
          <w:tcPr>
            <w:tcW w:w="9526" w:type="dxa"/>
            <w:gridSpan w:val="4"/>
            <w:vAlign w:val="center"/>
          </w:tcPr>
          <w:p w14:paraId="2219FC03" w14:textId="77777777" w:rsidR="00252F5C" w:rsidRPr="00544135" w:rsidRDefault="00252F5C" w:rsidP="00273E6E">
            <w:pPr>
              <w:jc w:val="left"/>
              <w:rPr>
                <w:i/>
              </w:rPr>
            </w:pPr>
            <w:r w:rsidRPr="00544135">
              <w:rPr>
                <w:i/>
              </w:rPr>
              <w:t>Confirm that the end geographical position is:</w:t>
            </w:r>
          </w:p>
          <w:p w14:paraId="59E5B7CF" w14:textId="77777777" w:rsidR="00252F5C" w:rsidRPr="00544135" w:rsidRDefault="00252F5C" w:rsidP="00273E6E">
            <w:pPr>
              <w:jc w:val="left"/>
              <w:rPr>
                <w:i/>
              </w:rPr>
            </w:pPr>
            <w:r w:rsidRPr="00544135">
              <w:rPr>
                <w:i/>
              </w:rPr>
              <w:t>Worm Head Light     32º 31.958’S   60º 54.337’E</w:t>
            </w:r>
          </w:p>
        </w:tc>
      </w:tr>
    </w:tbl>
    <w:p w14:paraId="3672C212" w14:textId="77777777" w:rsidR="00252F5C" w:rsidRDefault="00252F5C" w:rsidP="00BA33C2"/>
    <w:p w14:paraId="6B8BEEA0" w14:textId="77777777" w:rsidR="00BA33C2" w:rsidRPr="00CF2F67" w:rsidRDefault="00BA33C2" w:rsidP="00E30B8F">
      <w:pPr>
        <w:pStyle w:val="Heading3"/>
        <w:rPr>
          <w:lang w:val="en-US"/>
        </w:rPr>
      </w:pPr>
      <w:bookmarkStart w:id="10271" w:name="_Toc189647909"/>
      <w:r w:rsidRPr="00BA33C2">
        <w:rPr>
          <w:lang w:val="en-US"/>
        </w:rPr>
        <w:t>Rhumb line distance and azimuth between geographical positions</w:t>
      </w:r>
      <w:bookmarkEnd w:id="10271"/>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0272" w:author="jonathan pritchard" w:date="2025-01-23T13:55:00Z" w16du:dateUtc="2025-01-23T13:55: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10273">
          <w:tblGrid>
            <w:gridCol w:w="2381"/>
            <w:gridCol w:w="2381"/>
            <w:gridCol w:w="2382"/>
            <w:gridCol w:w="2382"/>
          </w:tblGrid>
        </w:tblGridChange>
      </w:tblGrid>
      <w:tr w:rsidR="00BA33C2" w14:paraId="048CF990" w14:textId="77777777" w:rsidTr="009F4AAB">
        <w:trPr>
          <w:trHeight w:val="454"/>
          <w:tblHeader/>
          <w:trPrChange w:id="10274" w:author="jonathan pritchard" w:date="2025-01-23T13:55:00Z" w16du:dateUtc="2025-01-23T13:55:00Z">
            <w:trPr>
              <w:trHeight w:val="454"/>
              <w:tblHeader/>
            </w:trPr>
          </w:trPrChange>
        </w:trPr>
        <w:tc>
          <w:tcPr>
            <w:tcW w:w="2381" w:type="dxa"/>
            <w:shd w:val="clear" w:color="auto" w:fill="BFBFBF" w:themeFill="background1" w:themeFillShade="BF"/>
            <w:vAlign w:val="center"/>
            <w:tcPrChange w:id="10275" w:author="jonathan pritchard" w:date="2025-01-23T13:55:00Z" w16du:dateUtc="2025-01-23T13:55:00Z">
              <w:tcPr>
                <w:tcW w:w="2381" w:type="dxa"/>
                <w:shd w:val="clear" w:color="auto" w:fill="CCFFCC"/>
                <w:vAlign w:val="center"/>
              </w:tcPr>
            </w:tcPrChange>
          </w:tcPr>
          <w:p w14:paraId="724E51E7" w14:textId="77777777" w:rsidR="00BA33C2" w:rsidRPr="004065B1" w:rsidRDefault="00BA33C2" w:rsidP="008A1BCC">
            <w:r w:rsidRPr="000A066E">
              <w:rPr>
                <w:b/>
              </w:rPr>
              <w:t>Test Reference</w:t>
            </w:r>
          </w:p>
        </w:tc>
        <w:tc>
          <w:tcPr>
            <w:tcW w:w="2381" w:type="dxa"/>
            <w:shd w:val="clear" w:color="auto" w:fill="FFFFFF" w:themeFill="background1"/>
            <w:vAlign w:val="center"/>
            <w:tcPrChange w:id="10276" w:author="jonathan pritchard" w:date="2025-01-23T13:55:00Z" w16du:dateUtc="2025-01-23T13:55:00Z">
              <w:tcPr>
                <w:tcW w:w="2381" w:type="dxa"/>
                <w:shd w:val="clear" w:color="auto" w:fill="CCFFCC"/>
                <w:vAlign w:val="center"/>
              </w:tcPr>
            </w:tcPrChange>
          </w:tcPr>
          <w:p w14:paraId="41A90CC5" w14:textId="44452058" w:rsidR="00BA33C2" w:rsidRPr="004065B1" w:rsidRDefault="007C7CDE" w:rsidP="008A1BCC">
            <w:r>
              <w:t>Accuracy6</w:t>
            </w:r>
          </w:p>
        </w:tc>
        <w:tc>
          <w:tcPr>
            <w:tcW w:w="2382" w:type="dxa"/>
            <w:shd w:val="clear" w:color="auto" w:fill="BFBFBF" w:themeFill="background1" w:themeFillShade="BF"/>
            <w:vAlign w:val="center"/>
            <w:tcPrChange w:id="10277" w:author="jonathan pritchard" w:date="2025-01-23T13:55:00Z" w16du:dateUtc="2025-01-23T13:55:00Z">
              <w:tcPr>
                <w:tcW w:w="2382" w:type="dxa"/>
                <w:shd w:val="clear" w:color="auto" w:fill="CCFFCC"/>
                <w:vAlign w:val="center"/>
              </w:tcPr>
            </w:tcPrChange>
          </w:tcPr>
          <w:p w14:paraId="0D5BB32B" w14:textId="77777777" w:rsidR="00BA33C2" w:rsidRPr="004065B1" w:rsidRDefault="00BA33C2" w:rsidP="008A1BCC">
            <w:r w:rsidRPr="000A066E">
              <w:rPr>
                <w:b/>
              </w:rPr>
              <w:t>IHO Reference</w:t>
            </w:r>
          </w:p>
        </w:tc>
        <w:tc>
          <w:tcPr>
            <w:tcW w:w="2382" w:type="dxa"/>
            <w:shd w:val="clear" w:color="auto" w:fill="FFFFFF" w:themeFill="background1"/>
            <w:vAlign w:val="center"/>
            <w:tcPrChange w:id="10278" w:author="jonathan pritchard" w:date="2025-01-23T13:55:00Z" w16du:dateUtc="2025-01-23T13:55:00Z">
              <w:tcPr>
                <w:tcW w:w="2382" w:type="dxa"/>
                <w:shd w:val="clear" w:color="auto" w:fill="CCFFCC"/>
                <w:vAlign w:val="center"/>
              </w:tcPr>
            </w:tcPrChange>
          </w:tcPr>
          <w:p w14:paraId="11F524AF" w14:textId="77777777" w:rsidR="00BA33C2" w:rsidRPr="004065B1" w:rsidRDefault="00252F5C" w:rsidP="008A1BCC">
            <w:r>
              <w:t>-</w:t>
            </w:r>
          </w:p>
        </w:tc>
      </w:tr>
      <w:tr w:rsidR="00BA33C2" w14:paraId="78829C03" w14:textId="77777777" w:rsidTr="00E2786A">
        <w:trPr>
          <w:tblHeader/>
          <w:trPrChange w:id="10279" w:author="jonathan pritchard" w:date="2025-01-23T13:55:00Z" w16du:dateUtc="2025-01-23T13:55:00Z">
            <w:trPr>
              <w:tblHeader/>
            </w:trPr>
          </w:trPrChange>
        </w:trPr>
        <w:tc>
          <w:tcPr>
            <w:tcW w:w="9526" w:type="dxa"/>
            <w:gridSpan w:val="4"/>
            <w:shd w:val="clear" w:color="auto" w:fill="BFBFBF" w:themeFill="background1" w:themeFillShade="BF"/>
            <w:vAlign w:val="center"/>
            <w:tcPrChange w:id="10280" w:author="jonathan pritchard" w:date="2025-01-23T13:55:00Z" w16du:dateUtc="2025-01-23T13:55:00Z">
              <w:tcPr>
                <w:tcW w:w="9526" w:type="dxa"/>
                <w:gridSpan w:val="4"/>
                <w:shd w:val="clear" w:color="auto" w:fill="CCFFCC"/>
                <w:vAlign w:val="center"/>
              </w:tcPr>
            </w:tcPrChange>
          </w:tcPr>
          <w:p w14:paraId="2F4EAE54" w14:textId="77777777" w:rsidR="00BA33C2" w:rsidRDefault="00BA33C2" w:rsidP="008A1BCC">
            <w:r w:rsidRPr="000A066E">
              <w:rPr>
                <w:b/>
              </w:rPr>
              <w:t>Test description</w:t>
            </w:r>
          </w:p>
        </w:tc>
      </w:tr>
      <w:tr w:rsidR="00BA33C2" w14:paraId="5C2A4469" w14:textId="77777777" w:rsidTr="008A1BCC">
        <w:trPr>
          <w:tblHeader/>
        </w:trPr>
        <w:tc>
          <w:tcPr>
            <w:tcW w:w="9526" w:type="dxa"/>
            <w:gridSpan w:val="4"/>
            <w:vAlign w:val="center"/>
          </w:tcPr>
          <w:p w14:paraId="45A81494" w14:textId="77777777" w:rsidR="00BA33C2" w:rsidRPr="00544135" w:rsidRDefault="00252F5C" w:rsidP="008A1BCC">
            <w:pPr>
              <w:rPr>
                <w:i/>
              </w:rPr>
            </w:pPr>
            <w:r w:rsidRPr="00544135">
              <w:rPr>
                <w:i/>
              </w:rPr>
              <w:t>Rhumb line distance and azimuth between two geographical positions a).</w:t>
            </w:r>
          </w:p>
        </w:tc>
      </w:tr>
      <w:tr w:rsidR="00BA33C2" w14:paraId="0218A313" w14:textId="77777777" w:rsidTr="00E2786A">
        <w:trPr>
          <w:tblHeader/>
          <w:trPrChange w:id="10281" w:author="jonathan pritchard" w:date="2025-01-23T13:55:00Z" w16du:dateUtc="2025-01-23T13:55:00Z">
            <w:trPr>
              <w:tblHeader/>
            </w:trPr>
          </w:trPrChange>
        </w:trPr>
        <w:tc>
          <w:tcPr>
            <w:tcW w:w="9526" w:type="dxa"/>
            <w:gridSpan w:val="4"/>
            <w:shd w:val="clear" w:color="auto" w:fill="BFBFBF" w:themeFill="background1" w:themeFillShade="BF"/>
            <w:vAlign w:val="center"/>
            <w:tcPrChange w:id="10282" w:author="jonathan pritchard" w:date="2025-01-23T13:55:00Z" w16du:dateUtc="2025-01-23T13:55:00Z">
              <w:tcPr>
                <w:tcW w:w="9526" w:type="dxa"/>
                <w:gridSpan w:val="4"/>
                <w:shd w:val="clear" w:color="auto" w:fill="CCFFCC"/>
                <w:vAlign w:val="center"/>
              </w:tcPr>
            </w:tcPrChange>
          </w:tcPr>
          <w:p w14:paraId="5C8F5765" w14:textId="77777777" w:rsidR="00BA33C2" w:rsidRPr="004065B1" w:rsidRDefault="00BA33C2" w:rsidP="008A1BCC">
            <w:r w:rsidRPr="000A066E">
              <w:rPr>
                <w:b/>
              </w:rPr>
              <w:t>Setup</w:t>
            </w:r>
          </w:p>
        </w:tc>
      </w:tr>
      <w:tr w:rsidR="007C7CDE" w14:paraId="580AC77A" w14:textId="77777777" w:rsidTr="008A1BCC">
        <w:trPr>
          <w:tblHeader/>
        </w:trPr>
        <w:tc>
          <w:tcPr>
            <w:tcW w:w="9526" w:type="dxa"/>
            <w:gridSpan w:val="4"/>
            <w:vAlign w:val="center"/>
          </w:tcPr>
          <w:p w14:paraId="2FD6A1D2" w14:textId="7E89F3C9" w:rsidR="007C7CDE" w:rsidRPr="00544135" w:rsidRDefault="007C7CDE" w:rsidP="007C7CDE">
            <w:pPr>
              <w:rPr>
                <w:i/>
              </w:rPr>
            </w:pPr>
            <w:r w:rsidRPr="00A358C9">
              <w:rPr>
                <w:i/>
              </w:rPr>
              <w:t>Load</w:t>
            </w:r>
            <w:r>
              <w:rPr>
                <w:i/>
              </w:rPr>
              <w:t xml:space="preserve"> the exchange set </w:t>
            </w:r>
            <w:proofErr w:type="spellStart"/>
            <w:r>
              <w:rPr>
                <w:b/>
                <w:bCs/>
                <w:i/>
              </w:rPr>
              <w:t>PowerUp</w:t>
            </w:r>
            <w:proofErr w:type="spellEnd"/>
            <w:r>
              <w:rPr>
                <w:b/>
                <w:bCs/>
                <w:i/>
              </w:rPr>
              <w:t xml:space="preserve"> </w:t>
            </w:r>
          </w:p>
        </w:tc>
      </w:tr>
      <w:tr w:rsidR="007C7CDE" w14:paraId="2204E8B9" w14:textId="77777777" w:rsidTr="00E2786A">
        <w:trPr>
          <w:tblHeader/>
          <w:trPrChange w:id="10283" w:author="jonathan pritchard" w:date="2025-01-23T13:55:00Z" w16du:dateUtc="2025-01-23T13:55:00Z">
            <w:trPr>
              <w:tblHeader/>
            </w:trPr>
          </w:trPrChange>
        </w:trPr>
        <w:tc>
          <w:tcPr>
            <w:tcW w:w="9526" w:type="dxa"/>
            <w:gridSpan w:val="4"/>
            <w:shd w:val="clear" w:color="auto" w:fill="BFBFBF" w:themeFill="background1" w:themeFillShade="BF"/>
            <w:vAlign w:val="center"/>
            <w:tcPrChange w:id="10284" w:author="jonathan pritchard" w:date="2025-01-23T13:55:00Z" w16du:dateUtc="2025-01-23T13:55:00Z">
              <w:tcPr>
                <w:tcW w:w="9526" w:type="dxa"/>
                <w:gridSpan w:val="4"/>
                <w:shd w:val="clear" w:color="auto" w:fill="CCFFCC"/>
                <w:vAlign w:val="center"/>
              </w:tcPr>
            </w:tcPrChange>
          </w:tcPr>
          <w:p w14:paraId="309367E1" w14:textId="77777777" w:rsidR="007C7CDE" w:rsidRPr="004065B1" w:rsidRDefault="007C7CDE" w:rsidP="007C7CDE">
            <w:r w:rsidRPr="000A066E">
              <w:rPr>
                <w:b/>
              </w:rPr>
              <w:t>Action</w:t>
            </w:r>
          </w:p>
        </w:tc>
      </w:tr>
      <w:tr w:rsidR="007C7CDE" w14:paraId="543337D0" w14:textId="77777777" w:rsidTr="008A1BCC">
        <w:trPr>
          <w:tblHeader/>
        </w:trPr>
        <w:tc>
          <w:tcPr>
            <w:tcW w:w="9526" w:type="dxa"/>
            <w:gridSpan w:val="4"/>
            <w:vAlign w:val="center"/>
          </w:tcPr>
          <w:p w14:paraId="3160CDB6" w14:textId="2E912C61" w:rsidR="007C7CDE" w:rsidRPr="00544135" w:rsidRDefault="007C7CDE" w:rsidP="007C7CDE">
            <w:pPr>
              <w:rPr>
                <w:i/>
              </w:rPr>
            </w:pPr>
            <w:r w:rsidRPr="00544135">
              <w:rPr>
                <w:i/>
              </w:rPr>
              <w:t xml:space="preserve">Measure the distance and azimuth between the following two </w:t>
            </w:r>
            <w:r>
              <w:rPr>
                <w:i/>
              </w:rPr>
              <w:t>feature</w:t>
            </w:r>
            <w:r w:rsidRPr="00544135">
              <w:rPr>
                <w:i/>
              </w:rPr>
              <w:t>s:</w:t>
            </w:r>
          </w:p>
          <w:p w14:paraId="69C0840D" w14:textId="77777777" w:rsidR="007C7CDE" w:rsidRPr="00544135" w:rsidRDefault="007C7CDE" w:rsidP="007C7CDE">
            <w:pPr>
              <w:rPr>
                <w:i/>
              </w:rPr>
            </w:pPr>
          </w:p>
          <w:p w14:paraId="1996C4C3" w14:textId="17082298" w:rsidR="007C7CDE" w:rsidRPr="00544135" w:rsidRDefault="007C7CDE" w:rsidP="007C7CDE">
            <w:pPr>
              <w:rPr>
                <w:i/>
              </w:rPr>
            </w:pPr>
            <w:r w:rsidRPr="00544135">
              <w:rPr>
                <w:i/>
              </w:rPr>
              <w:t xml:space="preserve">Viking 49/27-B         32º35.224’S   </w:t>
            </w:r>
            <w:r>
              <w:rPr>
                <w:i/>
              </w:rPr>
              <w:t>0</w:t>
            </w:r>
            <w:r w:rsidRPr="00544135">
              <w:rPr>
                <w:i/>
              </w:rPr>
              <w:t xml:space="preserve">61º17.710’E </w:t>
            </w:r>
          </w:p>
          <w:p w14:paraId="48071EBE" w14:textId="30475AF7" w:rsidR="007C7CDE" w:rsidRPr="00544135" w:rsidRDefault="007C7CDE" w:rsidP="007C7CDE">
            <w:pPr>
              <w:rPr>
                <w:i/>
              </w:rPr>
            </w:pPr>
            <w:r w:rsidRPr="00544135">
              <w:rPr>
                <w:i/>
              </w:rPr>
              <w:t xml:space="preserve">Corund Cape Light   32º27.436’S   </w:t>
            </w:r>
            <w:r>
              <w:rPr>
                <w:i/>
              </w:rPr>
              <w:t>0</w:t>
            </w:r>
            <w:r w:rsidRPr="00544135">
              <w:rPr>
                <w:i/>
              </w:rPr>
              <w:t>60º58.609’E</w:t>
            </w:r>
          </w:p>
        </w:tc>
      </w:tr>
      <w:tr w:rsidR="007C7CDE" w14:paraId="791090EC" w14:textId="77777777" w:rsidTr="00E2786A">
        <w:trPr>
          <w:tblHeader/>
          <w:trPrChange w:id="10285" w:author="jonathan pritchard" w:date="2025-01-23T13:55:00Z" w16du:dateUtc="2025-01-23T13:55:00Z">
            <w:trPr>
              <w:tblHeader/>
            </w:trPr>
          </w:trPrChange>
        </w:trPr>
        <w:tc>
          <w:tcPr>
            <w:tcW w:w="9526" w:type="dxa"/>
            <w:gridSpan w:val="4"/>
            <w:shd w:val="clear" w:color="auto" w:fill="BFBFBF" w:themeFill="background1" w:themeFillShade="BF"/>
            <w:vAlign w:val="center"/>
            <w:tcPrChange w:id="10286" w:author="jonathan pritchard" w:date="2025-01-23T13:55:00Z" w16du:dateUtc="2025-01-23T13:55:00Z">
              <w:tcPr>
                <w:tcW w:w="9526" w:type="dxa"/>
                <w:gridSpan w:val="4"/>
                <w:shd w:val="clear" w:color="auto" w:fill="CCFFCC"/>
                <w:vAlign w:val="center"/>
              </w:tcPr>
            </w:tcPrChange>
          </w:tcPr>
          <w:p w14:paraId="4BF109C4" w14:textId="77777777" w:rsidR="007C7CDE" w:rsidRPr="004065B1" w:rsidRDefault="007C7CDE" w:rsidP="007C7CDE">
            <w:r w:rsidRPr="000A066E">
              <w:rPr>
                <w:b/>
              </w:rPr>
              <w:t>Results</w:t>
            </w:r>
          </w:p>
        </w:tc>
      </w:tr>
      <w:tr w:rsidR="007C7CDE" w14:paraId="5A3E1CFB" w14:textId="77777777" w:rsidTr="008A1BCC">
        <w:trPr>
          <w:tblHeader/>
        </w:trPr>
        <w:tc>
          <w:tcPr>
            <w:tcW w:w="9526" w:type="dxa"/>
            <w:gridSpan w:val="4"/>
            <w:vAlign w:val="center"/>
          </w:tcPr>
          <w:p w14:paraId="0B949D15" w14:textId="77777777" w:rsidR="007C7CDE" w:rsidRPr="00544135" w:rsidRDefault="007C7CDE" w:rsidP="007C7CDE">
            <w:pPr>
              <w:jc w:val="left"/>
              <w:rPr>
                <w:i/>
              </w:rPr>
            </w:pPr>
            <w:r w:rsidRPr="00544135">
              <w:rPr>
                <w:i/>
              </w:rPr>
              <w:t>Confirm that the results are as follows:</w:t>
            </w:r>
          </w:p>
          <w:p w14:paraId="5F5ADF1B" w14:textId="77777777" w:rsidR="007C7CDE" w:rsidRPr="00544135" w:rsidRDefault="007C7CDE" w:rsidP="007C7CDE">
            <w:pPr>
              <w:jc w:val="left"/>
              <w:rPr>
                <w:i/>
              </w:rPr>
            </w:pPr>
          </w:p>
          <w:p w14:paraId="3C2DFCA7" w14:textId="77777777" w:rsidR="007C7CDE" w:rsidRPr="00544135" w:rsidRDefault="007C7CDE" w:rsidP="007C7CDE">
            <w:pPr>
              <w:jc w:val="left"/>
              <w:rPr>
                <w:i/>
              </w:rPr>
            </w:pPr>
            <w:r w:rsidRPr="00544135">
              <w:rPr>
                <w:i/>
              </w:rPr>
              <w:t xml:space="preserve">True Distance           33193.567 m / 17.9231 NM </w:t>
            </w:r>
          </w:p>
          <w:p w14:paraId="5B442EC9" w14:textId="77777777" w:rsidR="007C7CDE" w:rsidRPr="000403E1" w:rsidRDefault="007C7CDE" w:rsidP="007C7CDE">
            <w:pPr>
              <w:jc w:val="left"/>
              <w:rPr>
                <w:i/>
              </w:rPr>
            </w:pPr>
            <w:r w:rsidRPr="000403E1">
              <w:rPr>
                <w:i/>
              </w:rPr>
              <w:t>Bearing from Viking 49/27-B to Corund Cape Light is 295.699 degrees</w:t>
            </w:r>
          </w:p>
          <w:p w14:paraId="4FED3604" w14:textId="1DBF4EA3" w:rsidR="007C7CDE" w:rsidRPr="00544135" w:rsidRDefault="007C7CDE" w:rsidP="007C7CDE">
            <w:pPr>
              <w:jc w:val="left"/>
              <w:rPr>
                <w:i/>
              </w:rPr>
            </w:pPr>
            <w:r w:rsidRPr="000403E1">
              <w:rPr>
                <w:i/>
              </w:rPr>
              <w:t>Bearing from Corund Cape Light to Viking 49/27-B is 115.699 degrees</w:t>
            </w:r>
          </w:p>
        </w:tc>
      </w:tr>
    </w:tbl>
    <w:p w14:paraId="1BEAA7BF" w14:textId="77777777" w:rsidR="00BA33C2" w:rsidRDefault="00BA33C2" w:rsidP="00BA33C2"/>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0287" w:author="jonathan pritchard" w:date="2025-01-23T14:33:00Z" w16du:dateUtc="2025-01-23T14:33: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10288">
          <w:tblGrid>
            <w:gridCol w:w="2381"/>
            <w:gridCol w:w="2381"/>
            <w:gridCol w:w="2382"/>
            <w:gridCol w:w="2382"/>
          </w:tblGrid>
        </w:tblGridChange>
      </w:tblGrid>
      <w:tr w:rsidR="00252F5C" w14:paraId="2A8BC0AB" w14:textId="77777777" w:rsidTr="009F4AAB">
        <w:trPr>
          <w:trHeight w:val="454"/>
          <w:tblHeader/>
          <w:trPrChange w:id="10289" w:author="jonathan pritchard" w:date="2025-01-23T14:33:00Z" w16du:dateUtc="2025-01-23T14:33:00Z">
            <w:trPr>
              <w:trHeight w:val="454"/>
              <w:tblHeader/>
            </w:trPr>
          </w:trPrChange>
        </w:trPr>
        <w:tc>
          <w:tcPr>
            <w:tcW w:w="2381" w:type="dxa"/>
            <w:shd w:val="clear" w:color="auto" w:fill="BFBFBF" w:themeFill="background1" w:themeFillShade="BF"/>
            <w:vAlign w:val="center"/>
            <w:tcPrChange w:id="10290" w:author="jonathan pritchard" w:date="2025-01-23T14:33:00Z" w16du:dateUtc="2025-01-23T14:33:00Z">
              <w:tcPr>
                <w:tcW w:w="2381" w:type="dxa"/>
                <w:shd w:val="clear" w:color="auto" w:fill="CCFFCC"/>
                <w:vAlign w:val="center"/>
              </w:tcPr>
            </w:tcPrChange>
          </w:tcPr>
          <w:p w14:paraId="143206B5" w14:textId="77777777" w:rsidR="00252F5C" w:rsidRPr="004065B1" w:rsidRDefault="00252F5C" w:rsidP="00273E6E">
            <w:r w:rsidRPr="000A066E">
              <w:rPr>
                <w:b/>
              </w:rPr>
              <w:t>Test Reference</w:t>
            </w:r>
          </w:p>
        </w:tc>
        <w:tc>
          <w:tcPr>
            <w:tcW w:w="2381" w:type="dxa"/>
            <w:shd w:val="clear" w:color="auto" w:fill="FFFFFF" w:themeFill="background1"/>
            <w:vAlign w:val="center"/>
            <w:tcPrChange w:id="10291" w:author="jonathan pritchard" w:date="2025-01-23T14:33:00Z" w16du:dateUtc="2025-01-23T14:33:00Z">
              <w:tcPr>
                <w:tcW w:w="2381" w:type="dxa"/>
                <w:shd w:val="clear" w:color="auto" w:fill="CCFFCC"/>
                <w:vAlign w:val="center"/>
              </w:tcPr>
            </w:tcPrChange>
          </w:tcPr>
          <w:p w14:paraId="5E3809B2" w14:textId="1BDE3789" w:rsidR="00252F5C" w:rsidRPr="004065B1" w:rsidRDefault="007C7CDE" w:rsidP="00273E6E">
            <w:r>
              <w:t>Accuracy7</w:t>
            </w:r>
          </w:p>
        </w:tc>
        <w:tc>
          <w:tcPr>
            <w:tcW w:w="2382" w:type="dxa"/>
            <w:shd w:val="clear" w:color="auto" w:fill="BFBFBF" w:themeFill="background1" w:themeFillShade="BF"/>
            <w:vAlign w:val="center"/>
            <w:tcPrChange w:id="10292" w:author="jonathan pritchard" w:date="2025-01-23T14:33:00Z" w16du:dateUtc="2025-01-23T14:33:00Z">
              <w:tcPr>
                <w:tcW w:w="2382" w:type="dxa"/>
                <w:shd w:val="clear" w:color="auto" w:fill="CCFFCC"/>
                <w:vAlign w:val="center"/>
              </w:tcPr>
            </w:tcPrChange>
          </w:tcPr>
          <w:p w14:paraId="26D8D77E" w14:textId="77777777" w:rsidR="00252F5C" w:rsidRPr="004065B1" w:rsidRDefault="00252F5C" w:rsidP="00273E6E">
            <w:r w:rsidRPr="000A066E">
              <w:rPr>
                <w:b/>
              </w:rPr>
              <w:t>IHO Reference</w:t>
            </w:r>
          </w:p>
        </w:tc>
        <w:tc>
          <w:tcPr>
            <w:tcW w:w="2382" w:type="dxa"/>
            <w:shd w:val="clear" w:color="auto" w:fill="FFFFFF" w:themeFill="background1"/>
            <w:vAlign w:val="center"/>
            <w:tcPrChange w:id="10293" w:author="jonathan pritchard" w:date="2025-01-23T14:33:00Z" w16du:dateUtc="2025-01-23T14:33:00Z">
              <w:tcPr>
                <w:tcW w:w="2382" w:type="dxa"/>
                <w:shd w:val="clear" w:color="auto" w:fill="CCFFCC"/>
                <w:vAlign w:val="center"/>
              </w:tcPr>
            </w:tcPrChange>
          </w:tcPr>
          <w:p w14:paraId="67CFD0D7" w14:textId="77777777" w:rsidR="00252F5C" w:rsidRPr="004065B1" w:rsidRDefault="00252F5C" w:rsidP="00273E6E">
            <w:r>
              <w:t>-</w:t>
            </w:r>
          </w:p>
        </w:tc>
      </w:tr>
      <w:tr w:rsidR="00252F5C" w14:paraId="7E59F50D" w14:textId="77777777" w:rsidTr="005C41DF">
        <w:trPr>
          <w:tblHeader/>
          <w:trPrChange w:id="10294" w:author="jonathan pritchard" w:date="2025-01-23T14:33:00Z" w16du:dateUtc="2025-01-23T14:33:00Z">
            <w:trPr>
              <w:tblHeader/>
            </w:trPr>
          </w:trPrChange>
        </w:trPr>
        <w:tc>
          <w:tcPr>
            <w:tcW w:w="9526" w:type="dxa"/>
            <w:gridSpan w:val="4"/>
            <w:shd w:val="clear" w:color="auto" w:fill="BFBFBF" w:themeFill="background1" w:themeFillShade="BF"/>
            <w:vAlign w:val="center"/>
            <w:tcPrChange w:id="10295" w:author="jonathan pritchard" w:date="2025-01-23T14:33:00Z" w16du:dateUtc="2025-01-23T14:33:00Z">
              <w:tcPr>
                <w:tcW w:w="9526" w:type="dxa"/>
                <w:gridSpan w:val="4"/>
                <w:shd w:val="clear" w:color="auto" w:fill="CCFFCC"/>
                <w:vAlign w:val="center"/>
              </w:tcPr>
            </w:tcPrChange>
          </w:tcPr>
          <w:p w14:paraId="4E6B1D90" w14:textId="77777777" w:rsidR="00252F5C" w:rsidRDefault="00252F5C" w:rsidP="00273E6E">
            <w:r w:rsidRPr="000A066E">
              <w:rPr>
                <w:b/>
              </w:rPr>
              <w:t>Test description</w:t>
            </w:r>
          </w:p>
        </w:tc>
      </w:tr>
      <w:tr w:rsidR="00252F5C" w14:paraId="0F54D0B6" w14:textId="77777777" w:rsidTr="00273E6E">
        <w:trPr>
          <w:tblHeader/>
        </w:trPr>
        <w:tc>
          <w:tcPr>
            <w:tcW w:w="9526" w:type="dxa"/>
            <w:gridSpan w:val="4"/>
            <w:vAlign w:val="center"/>
          </w:tcPr>
          <w:p w14:paraId="5C1AE876" w14:textId="77777777" w:rsidR="00252F5C" w:rsidRPr="00544135" w:rsidRDefault="00252F5C" w:rsidP="00273E6E">
            <w:pPr>
              <w:rPr>
                <w:i/>
              </w:rPr>
            </w:pPr>
            <w:r w:rsidRPr="00544135">
              <w:rPr>
                <w:i/>
              </w:rPr>
              <w:t>Rhumb line distance and azimuth between two geographical positions b).</w:t>
            </w:r>
          </w:p>
        </w:tc>
      </w:tr>
      <w:tr w:rsidR="00252F5C" w14:paraId="3D8D0BFD" w14:textId="77777777" w:rsidTr="005C41DF">
        <w:trPr>
          <w:tblHeader/>
          <w:trPrChange w:id="10296" w:author="jonathan pritchard" w:date="2025-01-23T14:33:00Z" w16du:dateUtc="2025-01-23T14:33:00Z">
            <w:trPr>
              <w:tblHeader/>
            </w:trPr>
          </w:trPrChange>
        </w:trPr>
        <w:tc>
          <w:tcPr>
            <w:tcW w:w="9526" w:type="dxa"/>
            <w:gridSpan w:val="4"/>
            <w:shd w:val="clear" w:color="auto" w:fill="BFBFBF" w:themeFill="background1" w:themeFillShade="BF"/>
            <w:vAlign w:val="center"/>
            <w:tcPrChange w:id="10297" w:author="jonathan pritchard" w:date="2025-01-23T14:33:00Z" w16du:dateUtc="2025-01-23T14:33:00Z">
              <w:tcPr>
                <w:tcW w:w="9526" w:type="dxa"/>
                <w:gridSpan w:val="4"/>
                <w:shd w:val="clear" w:color="auto" w:fill="CCFFCC"/>
                <w:vAlign w:val="center"/>
              </w:tcPr>
            </w:tcPrChange>
          </w:tcPr>
          <w:p w14:paraId="43D7816D" w14:textId="77777777" w:rsidR="00252F5C" w:rsidRPr="004065B1" w:rsidRDefault="00252F5C" w:rsidP="00273E6E">
            <w:r w:rsidRPr="000A066E">
              <w:rPr>
                <w:b/>
              </w:rPr>
              <w:t>Setup</w:t>
            </w:r>
          </w:p>
        </w:tc>
      </w:tr>
      <w:tr w:rsidR="00252F5C" w14:paraId="2DAB8578" w14:textId="77777777" w:rsidTr="00273E6E">
        <w:trPr>
          <w:tblHeader/>
        </w:trPr>
        <w:tc>
          <w:tcPr>
            <w:tcW w:w="9526" w:type="dxa"/>
            <w:gridSpan w:val="4"/>
            <w:vAlign w:val="center"/>
          </w:tcPr>
          <w:p w14:paraId="6711B722" w14:textId="06D7770A" w:rsidR="00252F5C" w:rsidRPr="00544135" w:rsidRDefault="007C7CDE" w:rsidP="00273E6E">
            <w:pPr>
              <w:rPr>
                <w:i/>
              </w:rPr>
            </w:pPr>
            <w:r w:rsidRPr="00544135">
              <w:rPr>
                <w:i/>
              </w:rPr>
              <w:t xml:space="preserve">As for test </w:t>
            </w:r>
            <w:r>
              <w:t>Accuracy1</w:t>
            </w:r>
          </w:p>
        </w:tc>
      </w:tr>
      <w:tr w:rsidR="00252F5C" w14:paraId="3EB779EC" w14:textId="77777777" w:rsidTr="005C41DF">
        <w:trPr>
          <w:tblHeader/>
          <w:trPrChange w:id="10298" w:author="jonathan pritchard" w:date="2025-01-23T14:33:00Z" w16du:dateUtc="2025-01-23T14:33:00Z">
            <w:trPr>
              <w:tblHeader/>
            </w:trPr>
          </w:trPrChange>
        </w:trPr>
        <w:tc>
          <w:tcPr>
            <w:tcW w:w="9526" w:type="dxa"/>
            <w:gridSpan w:val="4"/>
            <w:shd w:val="clear" w:color="auto" w:fill="BFBFBF" w:themeFill="background1" w:themeFillShade="BF"/>
            <w:vAlign w:val="center"/>
            <w:tcPrChange w:id="10299" w:author="jonathan pritchard" w:date="2025-01-23T14:33:00Z" w16du:dateUtc="2025-01-23T14:33:00Z">
              <w:tcPr>
                <w:tcW w:w="9526" w:type="dxa"/>
                <w:gridSpan w:val="4"/>
                <w:shd w:val="clear" w:color="auto" w:fill="CCFFCC"/>
                <w:vAlign w:val="center"/>
              </w:tcPr>
            </w:tcPrChange>
          </w:tcPr>
          <w:p w14:paraId="282C1893" w14:textId="77777777" w:rsidR="00252F5C" w:rsidRPr="004065B1" w:rsidRDefault="00252F5C" w:rsidP="00273E6E">
            <w:r w:rsidRPr="000A066E">
              <w:rPr>
                <w:b/>
              </w:rPr>
              <w:t>Action</w:t>
            </w:r>
          </w:p>
        </w:tc>
      </w:tr>
      <w:tr w:rsidR="00252F5C" w14:paraId="71091C82" w14:textId="77777777" w:rsidTr="00273E6E">
        <w:trPr>
          <w:tblHeader/>
        </w:trPr>
        <w:tc>
          <w:tcPr>
            <w:tcW w:w="9526" w:type="dxa"/>
            <w:gridSpan w:val="4"/>
            <w:vAlign w:val="center"/>
          </w:tcPr>
          <w:p w14:paraId="1FCD2741" w14:textId="115B2B6C" w:rsidR="00252F5C" w:rsidRPr="00544135" w:rsidRDefault="00252F5C" w:rsidP="00252F5C">
            <w:pPr>
              <w:rPr>
                <w:i/>
              </w:rPr>
            </w:pPr>
            <w:r w:rsidRPr="00544135">
              <w:rPr>
                <w:i/>
              </w:rPr>
              <w:t xml:space="preserve">Measure the distance and azimuth between the following two </w:t>
            </w:r>
            <w:r w:rsidR="002E1A67">
              <w:rPr>
                <w:i/>
              </w:rPr>
              <w:t>feature</w:t>
            </w:r>
            <w:r w:rsidRPr="00544135">
              <w:rPr>
                <w:i/>
              </w:rPr>
              <w:t>s:</w:t>
            </w:r>
          </w:p>
          <w:p w14:paraId="1C67BE42" w14:textId="77777777" w:rsidR="00252F5C" w:rsidRPr="00544135" w:rsidRDefault="00252F5C" w:rsidP="00252F5C">
            <w:pPr>
              <w:rPr>
                <w:i/>
              </w:rPr>
            </w:pPr>
          </w:p>
          <w:p w14:paraId="52FAB50E" w14:textId="467B7B76" w:rsidR="00252F5C" w:rsidRPr="00544135" w:rsidRDefault="00252F5C" w:rsidP="00252F5C">
            <w:pPr>
              <w:rPr>
                <w:i/>
              </w:rPr>
            </w:pPr>
            <w:r w:rsidRPr="00544135">
              <w:rPr>
                <w:i/>
              </w:rPr>
              <w:t xml:space="preserve">Viking 49/27-B         32º35.224’S   </w:t>
            </w:r>
            <w:r w:rsidR="004C0BA9">
              <w:rPr>
                <w:i/>
              </w:rPr>
              <w:t>0</w:t>
            </w:r>
            <w:r w:rsidRPr="00544135">
              <w:rPr>
                <w:i/>
              </w:rPr>
              <w:t xml:space="preserve">61º17.710’E </w:t>
            </w:r>
          </w:p>
          <w:p w14:paraId="7700B412" w14:textId="43010EA0" w:rsidR="00252F5C" w:rsidRPr="00544135" w:rsidRDefault="00252F5C" w:rsidP="00252F5C">
            <w:pPr>
              <w:rPr>
                <w:i/>
              </w:rPr>
            </w:pPr>
            <w:proofErr w:type="spellStart"/>
            <w:r w:rsidRPr="00544135">
              <w:rPr>
                <w:i/>
              </w:rPr>
              <w:t>Castlerigg</w:t>
            </w:r>
            <w:proofErr w:type="spellEnd"/>
            <w:r w:rsidRPr="00544135">
              <w:rPr>
                <w:i/>
              </w:rPr>
              <w:t xml:space="preserve"> Light        32º23.280’S   </w:t>
            </w:r>
            <w:r w:rsidR="004C0BA9">
              <w:rPr>
                <w:i/>
              </w:rPr>
              <w:t>0</w:t>
            </w:r>
            <w:r w:rsidRPr="00544135">
              <w:rPr>
                <w:i/>
              </w:rPr>
              <w:t>60º58.496’E</w:t>
            </w:r>
          </w:p>
        </w:tc>
      </w:tr>
      <w:tr w:rsidR="00252F5C" w14:paraId="24B187B6" w14:textId="77777777" w:rsidTr="005C41DF">
        <w:trPr>
          <w:tblHeader/>
          <w:trPrChange w:id="10300" w:author="jonathan pritchard" w:date="2025-01-23T14:33:00Z" w16du:dateUtc="2025-01-23T14:33:00Z">
            <w:trPr>
              <w:tblHeader/>
            </w:trPr>
          </w:trPrChange>
        </w:trPr>
        <w:tc>
          <w:tcPr>
            <w:tcW w:w="9526" w:type="dxa"/>
            <w:gridSpan w:val="4"/>
            <w:shd w:val="clear" w:color="auto" w:fill="BFBFBF" w:themeFill="background1" w:themeFillShade="BF"/>
            <w:vAlign w:val="center"/>
            <w:tcPrChange w:id="10301" w:author="jonathan pritchard" w:date="2025-01-23T14:33:00Z" w16du:dateUtc="2025-01-23T14:33:00Z">
              <w:tcPr>
                <w:tcW w:w="9526" w:type="dxa"/>
                <w:gridSpan w:val="4"/>
                <w:shd w:val="clear" w:color="auto" w:fill="CCFFCC"/>
                <w:vAlign w:val="center"/>
              </w:tcPr>
            </w:tcPrChange>
          </w:tcPr>
          <w:p w14:paraId="05979EBE" w14:textId="77777777" w:rsidR="00252F5C" w:rsidRPr="004065B1" w:rsidRDefault="00252F5C" w:rsidP="00273E6E">
            <w:r w:rsidRPr="000A066E">
              <w:rPr>
                <w:b/>
              </w:rPr>
              <w:t>Results</w:t>
            </w:r>
          </w:p>
        </w:tc>
      </w:tr>
      <w:tr w:rsidR="00252F5C" w14:paraId="69064080" w14:textId="77777777" w:rsidTr="00273E6E">
        <w:trPr>
          <w:tblHeader/>
        </w:trPr>
        <w:tc>
          <w:tcPr>
            <w:tcW w:w="9526" w:type="dxa"/>
            <w:gridSpan w:val="4"/>
            <w:vAlign w:val="center"/>
          </w:tcPr>
          <w:p w14:paraId="49B01CCB" w14:textId="77777777" w:rsidR="00252F5C" w:rsidRPr="00544135" w:rsidRDefault="00252F5C" w:rsidP="00252F5C">
            <w:pPr>
              <w:jc w:val="left"/>
              <w:rPr>
                <w:i/>
              </w:rPr>
            </w:pPr>
            <w:r w:rsidRPr="00544135">
              <w:rPr>
                <w:i/>
              </w:rPr>
              <w:t>Confirm that the results are as follows:</w:t>
            </w:r>
          </w:p>
          <w:p w14:paraId="044D831F" w14:textId="77777777" w:rsidR="00252F5C" w:rsidRPr="00544135" w:rsidRDefault="00252F5C" w:rsidP="00252F5C">
            <w:pPr>
              <w:jc w:val="left"/>
              <w:rPr>
                <w:i/>
              </w:rPr>
            </w:pPr>
          </w:p>
          <w:p w14:paraId="2CABFAE7" w14:textId="77777777" w:rsidR="00252F5C" w:rsidRPr="00544135" w:rsidRDefault="00252F5C" w:rsidP="00252F5C">
            <w:pPr>
              <w:jc w:val="left"/>
              <w:rPr>
                <w:i/>
              </w:rPr>
            </w:pPr>
            <w:r w:rsidRPr="00544135">
              <w:rPr>
                <w:i/>
              </w:rPr>
              <w:t xml:space="preserve">True Distance           37326.365 m / 20.1546 NM </w:t>
            </w:r>
          </w:p>
          <w:p w14:paraId="2A6933A5" w14:textId="77777777" w:rsidR="000403E1" w:rsidRPr="000403E1" w:rsidRDefault="000403E1" w:rsidP="000403E1">
            <w:pPr>
              <w:jc w:val="left"/>
              <w:rPr>
                <w:i/>
              </w:rPr>
            </w:pPr>
            <w:r w:rsidRPr="000403E1">
              <w:rPr>
                <w:i/>
              </w:rPr>
              <w:t xml:space="preserve">Bearing from Viking 49/27-B to </w:t>
            </w:r>
            <w:proofErr w:type="spellStart"/>
            <w:r w:rsidRPr="000403E1">
              <w:rPr>
                <w:i/>
              </w:rPr>
              <w:t>Castlerigg</w:t>
            </w:r>
            <w:proofErr w:type="spellEnd"/>
            <w:r w:rsidRPr="000403E1">
              <w:rPr>
                <w:i/>
              </w:rPr>
              <w:t xml:space="preserve"> Light is 306.258 degrees</w:t>
            </w:r>
          </w:p>
          <w:p w14:paraId="16D0F2FB" w14:textId="42FD66B0" w:rsidR="00252F5C" w:rsidRPr="00544135" w:rsidRDefault="000403E1" w:rsidP="00252F5C">
            <w:pPr>
              <w:jc w:val="left"/>
              <w:rPr>
                <w:i/>
              </w:rPr>
            </w:pPr>
            <w:r w:rsidRPr="000403E1">
              <w:rPr>
                <w:i/>
              </w:rPr>
              <w:t xml:space="preserve">Bearing from </w:t>
            </w:r>
            <w:proofErr w:type="spellStart"/>
            <w:r w:rsidRPr="000403E1">
              <w:rPr>
                <w:i/>
              </w:rPr>
              <w:t>Castlerigg</w:t>
            </w:r>
            <w:proofErr w:type="spellEnd"/>
            <w:r w:rsidRPr="000403E1">
              <w:rPr>
                <w:i/>
              </w:rPr>
              <w:t xml:space="preserve"> Light to Viking 49/27-B is 126.258 degrees</w:t>
            </w:r>
          </w:p>
        </w:tc>
      </w:tr>
    </w:tbl>
    <w:p w14:paraId="2FE56CFB" w14:textId="77777777" w:rsidR="00252F5C" w:rsidRDefault="00252F5C" w:rsidP="00252F5C"/>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0302" w:author="jonathan pritchard" w:date="2025-01-23T14:33:00Z" w16du:dateUtc="2025-01-23T14:33: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10303">
          <w:tblGrid>
            <w:gridCol w:w="2381"/>
            <w:gridCol w:w="2381"/>
            <w:gridCol w:w="2382"/>
            <w:gridCol w:w="2382"/>
          </w:tblGrid>
        </w:tblGridChange>
      </w:tblGrid>
      <w:tr w:rsidR="00252F5C" w14:paraId="23379ECD" w14:textId="77777777" w:rsidTr="009F4AAB">
        <w:trPr>
          <w:trHeight w:val="454"/>
          <w:tblHeader/>
          <w:trPrChange w:id="10304" w:author="jonathan pritchard" w:date="2025-01-23T14:33:00Z" w16du:dateUtc="2025-01-23T14:33:00Z">
            <w:trPr>
              <w:trHeight w:val="454"/>
              <w:tblHeader/>
            </w:trPr>
          </w:trPrChange>
        </w:trPr>
        <w:tc>
          <w:tcPr>
            <w:tcW w:w="2381" w:type="dxa"/>
            <w:shd w:val="clear" w:color="auto" w:fill="BFBFBF" w:themeFill="background1" w:themeFillShade="BF"/>
            <w:vAlign w:val="center"/>
            <w:tcPrChange w:id="10305" w:author="jonathan pritchard" w:date="2025-01-23T14:33:00Z" w16du:dateUtc="2025-01-23T14:33:00Z">
              <w:tcPr>
                <w:tcW w:w="2381" w:type="dxa"/>
                <w:shd w:val="clear" w:color="auto" w:fill="CCFFCC"/>
                <w:vAlign w:val="center"/>
              </w:tcPr>
            </w:tcPrChange>
          </w:tcPr>
          <w:p w14:paraId="0F92A40A" w14:textId="77777777" w:rsidR="00252F5C" w:rsidRPr="004065B1" w:rsidRDefault="00252F5C" w:rsidP="00273E6E">
            <w:r w:rsidRPr="000A066E">
              <w:rPr>
                <w:b/>
              </w:rPr>
              <w:lastRenderedPageBreak/>
              <w:t>Test Reference</w:t>
            </w:r>
          </w:p>
        </w:tc>
        <w:tc>
          <w:tcPr>
            <w:tcW w:w="2381" w:type="dxa"/>
            <w:shd w:val="clear" w:color="auto" w:fill="FFFFFF" w:themeFill="background1"/>
            <w:vAlign w:val="center"/>
            <w:tcPrChange w:id="10306" w:author="jonathan pritchard" w:date="2025-01-23T14:33:00Z" w16du:dateUtc="2025-01-23T14:33:00Z">
              <w:tcPr>
                <w:tcW w:w="2381" w:type="dxa"/>
                <w:shd w:val="clear" w:color="auto" w:fill="CCFFCC"/>
                <w:vAlign w:val="center"/>
              </w:tcPr>
            </w:tcPrChange>
          </w:tcPr>
          <w:p w14:paraId="07ABD8B8" w14:textId="5E2CDE7D" w:rsidR="00252F5C" w:rsidRPr="004065B1" w:rsidRDefault="007C7CDE" w:rsidP="00273E6E">
            <w:r>
              <w:t>Accuracy8</w:t>
            </w:r>
          </w:p>
        </w:tc>
        <w:tc>
          <w:tcPr>
            <w:tcW w:w="2382" w:type="dxa"/>
            <w:shd w:val="clear" w:color="auto" w:fill="BFBFBF" w:themeFill="background1" w:themeFillShade="BF"/>
            <w:vAlign w:val="center"/>
            <w:tcPrChange w:id="10307" w:author="jonathan pritchard" w:date="2025-01-23T14:33:00Z" w16du:dateUtc="2025-01-23T14:33:00Z">
              <w:tcPr>
                <w:tcW w:w="2382" w:type="dxa"/>
                <w:shd w:val="clear" w:color="auto" w:fill="CCFFCC"/>
                <w:vAlign w:val="center"/>
              </w:tcPr>
            </w:tcPrChange>
          </w:tcPr>
          <w:p w14:paraId="66A5D073" w14:textId="77777777" w:rsidR="00252F5C" w:rsidRPr="004065B1" w:rsidRDefault="00252F5C" w:rsidP="00273E6E">
            <w:r w:rsidRPr="000A066E">
              <w:rPr>
                <w:b/>
              </w:rPr>
              <w:t>IHO Reference</w:t>
            </w:r>
          </w:p>
        </w:tc>
        <w:tc>
          <w:tcPr>
            <w:tcW w:w="2382" w:type="dxa"/>
            <w:shd w:val="clear" w:color="auto" w:fill="FFFFFF" w:themeFill="background1"/>
            <w:vAlign w:val="center"/>
            <w:tcPrChange w:id="10308" w:author="jonathan pritchard" w:date="2025-01-23T14:33:00Z" w16du:dateUtc="2025-01-23T14:33:00Z">
              <w:tcPr>
                <w:tcW w:w="2382" w:type="dxa"/>
                <w:shd w:val="clear" w:color="auto" w:fill="CCFFCC"/>
                <w:vAlign w:val="center"/>
              </w:tcPr>
            </w:tcPrChange>
          </w:tcPr>
          <w:p w14:paraId="023AC22B" w14:textId="77777777" w:rsidR="00252F5C" w:rsidRPr="004065B1" w:rsidRDefault="00252F5C" w:rsidP="00273E6E">
            <w:r>
              <w:t>-</w:t>
            </w:r>
          </w:p>
        </w:tc>
      </w:tr>
      <w:tr w:rsidR="00252F5C" w14:paraId="04835BF2" w14:textId="77777777" w:rsidTr="005C41DF">
        <w:trPr>
          <w:tblHeader/>
          <w:trPrChange w:id="10309" w:author="jonathan pritchard" w:date="2025-01-23T14:33:00Z" w16du:dateUtc="2025-01-23T14:33:00Z">
            <w:trPr>
              <w:tblHeader/>
            </w:trPr>
          </w:trPrChange>
        </w:trPr>
        <w:tc>
          <w:tcPr>
            <w:tcW w:w="9526" w:type="dxa"/>
            <w:gridSpan w:val="4"/>
            <w:shd w:val="clear" w:color="auto" w:fill="BFBFBF" w:themeFill="background1" w:themeFillShade="BF"/>
            <w:vAlign w:val="center"/>
            <w:tcPrChange w:id="10310" w:author="jonathan pritchard" w:date="2025-01-23T14:33:00Z" w16du:dateUtc="2025-01-23T14:33:00Z">
              <w:tcPr>
                <w:tcW w:w="9526" w:type="dxa"/>
                <w:gridSpan w:val="4"/>
                <w:shd w:val="clear" w:color="auto" w:fill="CCFFCC"/>
                <w:vAlign w:val="center"/>
              </w:tcPr>
            </w:tcPrChange>
          </w:tcPr>
          <w:p w14:paraId="27D3D446" w14:textId="77777777" w:rsidR="00252F5C" w:rsidRDefault="00252F5C" w:rsidP="00273E6E">
            <w:r w:rsidRPr="000A066E">
              <w:rPr>
                <w:b/>
              </w:rPr>
              <w:t>Test description</w:t>
            </w:r>
          </w:p>
        </w:tc>
      </w:tr>
      <w:tr w:rsidR="00252F5C" w14:paraId="2D4DE011" w14:textId="77777777" w:rsidTr="00273E6E">
        <w:trPr>
          <w:tblHeader/>
        </w:trPr>
        <w:tc>
          <w:tcPr>
            <w:tcW w:w="9526" w:type="dxa"/>
            <w:gridSpan w:val="4"/>
            <w:vAlign w:val="center"/>
          </w:tcPr>
          <w:p w14:paraId="3E6B1693" w14:textId="77777777" w:rsidR="00252F5C" w:rsidRPr="00544135" w:rsidRDefault="00252F5C" w:rsidP="00273E6E">
            <w:pPr>
              <w:rPr>
                <w:i/>
              </w:rPr>
            </w:pPr>
            <w:r w:rsidRPr="00544135">
              <w:rPr>
                <w:i/>
              </w:rPr>
              <w:t>Rhumb line distance and azimuth between two geographical positions c).</w:t>
            </w:r>
          </w:p>
        </w:tc>
      </w:tr>
      <w:tr w:rsidR="00252F5C" w14:paraId="68122759" w14:textId="77777777" w:rsidTr="005C41DF">
        <w:trPr>
          <w:tblHeader/>
          <w:trPrChange w:id="10311" w:author="jonathan pritchard" w:date="2025-01-23T14:33:00Z" w16du:dateUtc="2025-01-23T14:33:00Z">
            <w:trPr>
              <w:tblHeader/>
            </w:trPr>
          </w:trPrChange>
        </w:trPr>
        <w:tc>
          <w:tcPr>
            <w:tcW w:w="9526" w:type="dxa"/>
            <w:gridSpan w:val="4"/>
            <w:shd w:val="clear" w:color="auto" w:fill="BFBFBF" w:themeFill="background1" w:themeFillShade="BF"/>
            <w:vAlign w:val="center"/>
            <w:tcPrChange w:id="10312" w:author="jonathan pritchard" w:date="2025-01-23T14:33:00Z" w16du:dateUtc="2025-01-23T14:33:00Z">
              <w:tcPr>
                <w:tcW w:w="9526" w:type="dxa"/>
                <w:gridSpan w:val="4"/>
                <w:shd w:val="clear" w:color="auto" w:fill="CCFFCC"/>
                <w:vAlign w:val="center"/>
              </w:tcPr>
            </w:tcPrChange>
          </w:tcPr>
          <w:p w14:paraId="1F99BDC6" w14:textId="77777777" w:rsidR="00252F5C" w:rsidRPr="004065B1" w:rsidRDefault="00252F5C" w:rsidP="00273E6E">
            <w:r w:rsidRPr="000A066E">
              <w:rPr>
                <w:b/>
              </w:rPr>
              <w:t>Setup</w:t>
            </w:r>
          </w:p>
        </w:tc>
      </w:tr>
      <w:tr w:rsidR="00252F5C" w14:paraId="1162C361" w14:textId="77777777" w:rsidTr="00273E6E">
        <w:trPr>
          <w:tblHeader/>
        </w:trPr>
        <w:tc>
          <w:tcPr>
            <w:tcW w:w="9526" w:type="dxa"/>
            <w:gridSpan w:val="4"/>
            <w:vAlign w:val="center"/>
          </w:tcPr>
          <w:p w14:paraId="1B7C7A0B" w14:textId="43BC51E6" w:rsidR="00252F5C" w:rsidRPr="00544135" w:rsidRDefault="007C7CDE" w:rsidP="00273E6E">
            <w:pPr>
              <w:rPr>
                <w:i/>
              </w:rPr>
            </w:pPr>
            <w:r w:rsidRPr="00544135">
              <w:rPr>
                <w:i/>
              </w:rPr>
              <w:t xml:space="preserve">As for test </w:t>
            </w:r>
            <w:r>
              <w:t>Accuracy1</w:t>
            </w:r>
          </w:p>
        </w:tc>
      </w:tr>
      <w:tr w:rsidR="00252F5C" w14:paraId="0AEA7701" w14:textId="77777777" w:rsidTr="005C41DF">
        <w:trPr>
          <w:tblHeader/>
          <w:trPrChange w:id="10313" w:author="jonathan pritchard" w:date="2025-01-23T14:33:00Z" w16du:dateUtc="2025-01-23T14:33:00Z">
            <w:trPr>
              <w:tblHeader/>
            </w:trPr>
          </w:trPrChange>
        </w:trPr>
        <w:tc>
          <w:tcPr>
            <w:tcW w:w="9526" w:type="dxa"/>
            <w:gridSpan w:val="4"/>
            <w:shd w:val="clear" w:color="auto" w:fill="BFBFBF" w:themeFill="background1" w:themeFillShade="BF"/>
            <w:vAlign w:val="center"/>
            <w:tcPrChange w:id="10314" w:author="jonathan pritchard" w:date="2025-01-23T14:33:00Z" w16du:dateUtc="2025-01-23T14:33:00Z">
              <w:tcPr>
                <w:tcW w:w="9526" w:type="dxa"/>
                <w:gridSpan w:val="4"/>
                <w:shd w:val="clear" w:color="auto" w:fill="CCFFCC"/>
                <w:vAlign w:val="center"/>
              </w:tcPr>
            </w:tcPrChange>
          </w:tcPr>
          <w:p w14:paraId="14EE0960" w14:textId="77777777" w:rsidR="00252F5C" w:rsidRPr="004065B1" w:rsidRDefault="00252F5C" w:rsidP="00273E6E">
            <w:r w:rsidRPr="000A066E">
              <w:rPr>
                <w:b/>
              </w:rPr>
              <w:t>Action</w:t>
            </w:r>
          </w:p>
        </w:tc>
      </w:tr>
      <w:tr w:rsidR="00252F5C" w14:paraId="5FFB0FCD" w14:textId="77777777" w:rsidTr="00273E6E">
        <w:trPr>
          <w:tblHeader/>
        </w:trPr>
        <w:tc>
          <w:tcPr>
            <w:tcW w:w="9526" w:type="dxa"/>
            <w:gridSpan w:val="4"/>
            <w:vAlign w:val="center"/>
          </w:tcPr>
          <w:p w14:paraId="5FE40DA5" w14:textId="42F05001" w:rsidR="00252F5C" w:rsidRPr="00544135" w:rsidRDefault="00252F5C" w:rsidP="00252F5C">
            <w:pPr>
              <w:rPr>
                <w:i/>
              </w:rPr>
            </w:pPr>
            <w:r w:rsidRPr="00544135">
              <w:rPr>
                <w:i/>
              </w:rPr>
              <w:t xml:space="preserve">Measure the distance and azimuth between the following two </w:t>
            </w:r>
            <w:r w:rsidR="002E1A67">
              <w:rPr>
                <w:i/>
              </w:rPr>
              <w:t>feature</w:t>
            </w:r>
            <w:r w:rsidRPr="00544135">
              <w:rPr>
                <w:i/>
              </w:rPr>
              <w:t>s:</w:t>
            </w:r>
          </w:p>
          <w:p w14:paraId="4AEC5A31" w14:textId="77777777" w:rsidR="00252F5C" w:rsidRPr="00544135" w:rsidRDefault="00252F5C" w:rsidP="00252F5C">
            <w:pPr>
              <w:rPr>
                <w:i/>
              </w:rPr>
            </w:pPr>
          </w:p>
          <w:p w14:paraId="684CEF2D" w14:textId="1340022A" w:rsidR="00252F5C" w:rsidRPr="00544135" w:rsidRDefault="00252F5C" w:rsidP="00252F5C">
            <w:pPr>
              <w:rPr>
                <w:i/>
              </w:rPr>
            </w:pPr>
            <w:r w:rsidRPr="00544135">
              <w:rPr>
                <w:i/>
              </w:rPr>
              <w:t xml:space="preserve">Corund Cape Light   32º27.447’S   </w:t>
            </w:r>
            <w:r w:rsidR="004C0BA9">
              <w:rPr>
                <w:i/>
              </w:rPr>
              <w:t>0</w:t>
            </w:r>
            <w:r w:rsidRPr="00544135">
              <w:rPr>
                <w:i/>
              </w:rPr>
              <w:t xml:space="preserve">60º58.599’E </w:t>
            </w:r>
          </w:p>
          <w:p w14:paraId="6A808855" w14:textId="21871E90" w:rsidR="00252F5C" w:rsidRPr="00544135" w:rsidRDefault="00252F5C" w:rsidP="00252F5C">
            <w:pPr>
              <w:rPr>
                <w:i/>
              </w:rPr>
            </w:pPr>
            <w:r w:rsidRPr="00544135">
              <w:rPr>
                <w:i/>
              </w:rPr>
              <w:t xml:space="preserve">Worm Head Light    32º31.958’S   </w:t>
            </w:r>
            <w:r w:rsidR="004C0BA9">
              <w:rPr>
                <w:i/>
              </w:rPr>
              <w:t>0</w:t>
            </w:r>
            <w:r w:rsidRPr="00544135">
              <w:rPr>
                <w:i/>
              </w:rPr>
              <w:t>60º54.337’E</w:t>
            </w:r>
          </w:p>
        </w:tc>
      </w:tr>
      <w:tr w:rsidR="00252F5C" w14:paraId="59F2B26A" w14:textId="77777777" w:rsidTr="005C41DF">
        <w:trPr>
          <w:tblHeader/>
          <w:trPrChange w:id="10315" w:author="jonathan pritchard" w:date="2025-01-23T14:33:00Z" w16du:dateUtc="2025-01-23T14:33:00Z">
            <w:trPr>
              <w:tblHeader/>
            </w:trPr>
          </w:trPrChange>
        </w:trPr>
        <w:tc>
          <w:tcPr>
            <w:tcW w:w="9526" w:type="dxa"/>
            <w:gridSpan w:val="4"/>
            <w:shd w:val="clear" w:color="auto" w:fill="BFBFBF" w:themeFill="background1" w:themeFillShade="BF"/>
            <w:vAlign w:val="center"/>
            <w:tcPrChange w:id="10316" w:author="jonathan pritchard" w:date="2025-01-23T14:33:00Z" w16du:dateUtc="2025-01-23T14:33:00Z">
              <w:tcPr>
                <w:tcW w:w="9526" w:type="dxa"/>
                <w:gridSpan w:val="4"/>
                <w:shd w:val="clear" w:color="auto" w:fill="CCFFCC"/>
                <w:vAlign w:val="center"/>
              </w:tcPr>
            </w:tcPrChange>
          </w:tcPr>
          <w:p w14:paraId="3D9A0D08" w14:textId="77777777" w:rsidR="00252F5C" w:rsidRPr="004065B1" w:rsidRDefault="00252F5C" w:rsidP="00273E6E">
            <w:r w:rsidRPr="000A066E">
              <w:rPr>
                <w:b/>
              </w:rPr>
              <w:t>Results</w:t>
            </w:r>
          </w:p>
        </w:tc>
      </w:tr>
      <w:tr w:rsidR="00252F5C" w14:paraId="1A84E00D" w14:textId="77777777" w:rsidTr="00273E6E">
        <w:trPr>
          <w:tblHeader/>
        </w:trPr>
        <w:tc>
          <w:tcPr>
            <w:tcW w:w="9526" w:type="dxa"/>
            <w:gridSpan w:val="4"/>
            <w:vAlign w:val="center"/>
          </w:tcPr>
          <w:p w14:paraId="4EB3636D" w14:textId="77777777" w:rsidR="00252F5C" w:rsidRPr="00544135" w:rsidRDefault="00252F5C" w:rsidP="00252F5C">
            <w:pPr>
              <w:jc w:val="left"/>
              <w:rPr>
                <w:i/>
              </w:rPr>
            </w:pPr>
            <w:r w:rsidRPr="00544135">
              <w:rPr>
                <w:i/>
              </w:rPr>
              <w:t>Confirm that the results are as follows:</w:t>
            </w:r>
          </w:p>
          <w:p w14:paraId="52FA1B0C" w14:textId="77777777" w:rsidR="00252F5C" w:rsidRPr="00544135" w:rsidRDefault="00252F5C" w:rsidP="00252F5C">
            <w:pPr>
              <w:jc w:val="left"/>
              <w:rPr>
                <w:i/>
              </w:rPr>
            </w:pPr>
          </w:p>
          <w:p w14:paraId="5FEC7C04" w14:textId="77777777" w:rsidR="00252F5C" w:rsidRPr="00544135" w:rsidRDefault="00252F5C" w:rsidP="00252F5C">
            <w:pPr>
              <w:jc w:val="left"/>
              <w:rPr>
                <w:i/>
              </w:rPr>
            </w:pPr>
            <w:r w:rsidRPr="00544135">
              <w:rPr>
                <w:i/>
              </w:rPr>
              <w:t xml:space="preserve">True Distance          10680.859 m / 5.7672 NM </w:t>
            </w:r>
          </w:p>
          <w:p w14:paraId="7DE21A1A" w14:textId="77777777" w:rsidR="000403E1" w:rsidRPr="000403E1" w:rsidRDefault="000403E1" w:rsidP="000403E1">
            <w:pPr>
              <w:jc w:val="left"/>
              <w:rPr>
                <w:i/>
              </w:rPr>
            </w:pPr>
            <w:r w:rsidRPr="000403E1">
              <w:rPr>
                <w:i/>
              </w:rPr>
              <w:t>Bearing from Corund Cape Light to Worm Head Light is 218.684 degrees</w:t>
            </w:r>
          </w:p>
          <w:p w14:paraId="5C17DCF7" w14:textId="06876BFA" w:rsidR="00252F5C" w:rsidRPr="00544135" w:rsidRDefault="000403E1" w:rsidP="00252F5C">
            <w:pPr>
              <w:jc w:val="left"/>
              <w:rPr>
                <w:i/>
              </w:rPr>
            </w:pPr>
            <w:r w:rsidRPr="000403E1">
              <w:rPr>
                <w:i/>
              </w:rPr>
              <w:t>Bearing from Worm Head Light to Corund Cape Light is 38.684 degrees</w:t>
            </w:r>
          </w:p>
        </w:tc>
      </w:tr>
    </w:tbl>
    <w:p w14:paraId="769410E9" w14:textId="77777777" w:rsidR="00252F5C" w:rsidRDefault="00252F5C" w:rsidP="00BA33C2"/>
    <w:p w14:paraId="3E162976" w14:textId="7A604596" w:rsidR="007C7CDE" w:rsidRDefault="007C7CDE">
      <w:pPr>
        <w:widowControl/>
        <w:spacing w:line="240" w:lineRule="auto"/>
        <w:jc w:val="left"/>
        <w:rPr>
          <w:b/>
          <w:lang w:val="en-US"/>
        </w:rPr>
      </w:pPr>
    </w:p>
    <w:p w14:paraId="2959B1B5" w14:textId="40E57715" w:rsidR="00BA33C2" w:rsidRPr="00CF2F67" w:rsidRDefault="00BA33C2" w:rsidP="00E30B8F">
      <w:pPr>
        <w:pStyle w:val="Heading3"/>
        <w:rPr>
          <w:lang w:val="en-US"/>
        </w:rPr>
      </w:pPr>
      <w:bookmarkStart w:id="10317" w:name="_Toc189647910"/>
      <w:r>
        <w:rPr>
          <w:lang w:val="en-US"/>
        </w:rPr>
        <w:t>Geodesics</w:t>
      </w:r>
      <w:bookmarkEnd w:id="10317"/>
    </w:p>
    <w:p w14:paraId="5035F42E" w14:textId="73415C9F" w:rsidR="007C7CDE" w:rsidRDefault="007C7CD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0318" w:author="jonathan pritchard" w:date="2025-01-23T14:33:00Z" w16du:dateUtc="2025-01-23T14:33: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10319">
          <w:tblGrid>
            <w:gridCol w:w="2381"/>
            <w:gridCol w:w="2381"/>
            <w:gridCol w:w="2382"/>
            <w:gridCol w:w="2382"/>
          </w:tblGrid>
        </w:tblGridChange>
      </w:tblGrid>
      <w:tr w:rsidR="00BA33C2" w14:paraId="290840AF" w14:textId="77777777" w:rsidTr="009F4AAB">
        <w:trPr>
          <w:trHeight w:val="454"/>
          <w:tblHeader/>
          <w:trPrChange w:id="10320" w:author="jonathan pritchard" w:date="2025-01-23T14:33:00Z" w16du:dateUtc="2025-01-23T14:33:00Z">
            <w:trPr>
              <w:trHeight w:val="454"/>
              <w:tblHeader/>
            </w:trPr>
          </w:trPrChange>
        </w:trPr>
        <w:tc>
          <w:tcPr>
            <w:tcW w:w="2381" w:type="dxa"/>
            <w:shd w:val="clear" w:color="auto" w:fill="BFBFBF" w:themeFill="background1" w:themeFillShade="BF"/>
            <w:vAlign w:val="center"/>
            <w:tcPrChange w:id="10321" w:author="jonathan pritchard" w:date="2025-01-23T14:33:00Z" w16du:dateUtc="2025-01-23T14:33:00Z">
              <w:tcPr>
                <w:tcW w:w="2381" w:type="dxa"/>
                <w:shd w:val="clear" w:color="auto" w:fill="CCFFCC"/>
                <w:vAlign w:val="center"/>
              </w:tcPr>
            </w:tcPrChange>
          </w:tcPr>
          <w:p w14:paraId="7103385B" w14:textId="5349C5CC" w:rsidR="00BA33C2" w:rsidRPr="004065B1" w:rsidRDefault="00BA33C2" w:rsidP="008A1BCC">
            <w:r w:rsidRPr="000A066E">
              <w:rPr>
                <w:b/>
              </w:rPr>
              <w:t>Test Reference</w:t>
            </w:r>
          </w:p>
        </w:tc>
        <w:tc>
          <w:tcPr>
            <w:tcW w:w="2381" w:type="dxa"/>
            <w:shd w:val="clear" w:color="auto" w:fill="FFFFFF" w:themeFill="background1"/>
            <w:vAlign w:val="center"/>
            <w:tcPrChange w:id="10322" w:author="jonathan pritchard" w:date="2025-01-23T14:33:00Z" w16du:dateUtc="2025-01-23T14:33:00Z">
              <w:tcPr>
                <w:tcW w:w="2381" w:type="dxa"/>
                <w:shd w:val="clear" w:color="auto" w:fill="CCFFCC"/>
                <w:vAlign w:val="center"/>
              </w:tcPr>
            </w:tcPrChange>
          </w:tcPr>
          <w:p w14:paraId="2395DF77" w14:textId="5DD66709" w:rsidR="00BA33C2" w:rsidRPr="004065B1" w:rsidRDefault="007C7CDE" w:rsidP="008A1BCC">
            <w:r>
              <w:t>Accuracy9</w:t>
            </w:r>
          </w:p>
        </w:tc>
        <w:tc>
          <w:tcPr>
            <w:tcW w:w="2382" w:type="dxa"/>
            <w:shd w:val="clear" w:color="auto" w:fill="BFBFBF" w:themeFill="background1" w:themeFillShade="BF"/>
            <w:vAlign w:val="center"/>
            <w:tcPrChange w:id="10323" w:author="jonathan pritchard" w:date="2025-01-23T14:33:00Z" w16du:dateUtc="2025-01-23T14:33:00Z">
              <w:tcPr>
                <w:tcW w:w="2382" w:type="dxa"/>
                <w:shd w:val="clear" w:color="auto" w:fill="CCFFCC"/>
                <w:vAlign w:val="center"/>
              </w:tcPr>
            </w:tcPrChange>
          </w:tcPr>
          <w:p w14:paraId="47AA9AFE" w14:textId="77777777" w:rsidR="00BA33C2" w:rsidRPr="004065B1" w:rsidRDefault="00BA33C2" w:rsidP="008A1BCC">
            <w:r w:rsidRPr="000A066E">
              <w:rPr>
                <w:b/>
              </w:rPr>
              <w:t>IHO Reference</w:t>
            </w:r>
          </w:p>
        </w:tc>
        <w:tc>
          <w:tcPr>
            <w:tcW w:w="2382" w:type="dxa"/>
            <w:shd w:val="clear" w:color="auto" w:fill="FFFFFF" w:themeFill="background1"/>
            <w:vAlign w:val="center"/>
            <w:tcPrChange w:id="10324" w:author="jonathan pritchard" w:date="2025-01-23T14:33:00Z" w16du:dateUtc="2025-01-23T14:33:00Z">
              <w:tcPr>
                <w:tcW w:w="2382" w:type="dxa"/>
                <w:shd w:val="clear" w:color="auto" w:fill="CCFFCC"/>
                <w:vAlign w:val="center"/>
              </w:tcPr>
            </w:tcPrChange>
          </w:tcPr>
          <w:p w14:paraId="7708D60A" w14:textId="77777777" w:rsidR="00BA33C2" w:rsidRPr="004065B1" w:rsidRDefault="000A3AC3" w:rsidP="008A1BCC">
            <w:r>
              <w:t>-</w:t>
            </w:r>
          </w:p>
        </w:tc>
      </w:tr>
      <w:tr w:rsidR="00BA33C2" w14:paraId="5214AF9D" w14:textId="77777777" w:rsidTr="005C41DF">
        <w:trPr>
          <w:tblHeader/>
          <w:trPrChange w:id="10325" w:author="jonathan pritchard" w:date="2025-01-23T14:33:00Z" w16du:dateUtc="2025-01-23T14:33:00Z">
            <w:trPr>
              <w:tblHeader/>
            </w:trPr>
          </w:trPrChange>
        </w:trPr>
        <w:tc>
          <w:tcPr>
            <w:tcW w:w="9526" w:type="dxa"/>
            <w:gridSpan w:val="4"/>
            <w:shd w:val="clear" w:color="auto" w:fill="BFBFBF" w:themeFill="background1" w:themeFillShade="BF"/>
            <w:vAlign w:val="center"/>
            <w:tcPrChange w:id="10326" w:author="jonathan pritchard" w:date="2025-01-23T14:33:00Z" w16du:dateUtc="2025-01-23T14:33:00Z">
              <w:tcPr>
                <w:tcW w:w="9526" w:type="dxa"/>
                <w:gridSpan w:val="4"/>
                <w:shd w:val="clear" w:color="auto" w:fill="CCFFCC"/>
                <w:vAlign w:val="center"/>
              </w:tcPr>
            </w:tcPrChange>
          </w:tcPr>
          <w:p w14:paraId="3CA64793" w14:textId="77777777" w:rsidR="00BA33C2" w:rsidRDefault="00BA33C2" w:rsidP="008A1BCC">
            <w:r w:rsidRPr="000A066E">
              <w:rPr>
                <w:b/>
              </w:rPr>
              <w:t>Test description</w:t>
            </w:r>
          </w:p>
        </w:tc>
      </w:tr>
      <w:tr w:rsidR="00BA33C2" w14:paraId="25DC2CA3" w14:textId="77777777" w:rsidTr="008A1BCC">
        <w:trPr>
          <w:tblHeader/>
        </w:trPr>
        <w:tc>
          <w:tcPr>
            <w:tcW w:w="9526" w:type="dxa"/>
            <w:gridSpan w:val="4"/>
            <w:vAlign w:val="center"/>
          </w:tcPr>
          <w:p w14:paraId="7EA1F25F" w14:textId="77777777" w:rsidR="00BA33C2" w:rsidRPr="00544135" w:rsidRDefault="000A3AC3" w:rsidP="008A1BCC">
            <w:pPr>
              <w:rPr>
                <w:i/>
              </w:rPr>
            </w:pPr>
            <w:r w:rsidRPr="00544135">
              <w:rPr>
                <w:i/>
              </w:rPr>
              <w:t>Geodesic lines and circle, northern quadrant.</w:t>
            </w:r>
          </w:p>
        </w:tc>
      </w:tr>
      <w:tr w:rsidR="00BA33C2" w14:paraId="158D7AAA" w14:textId="77777777" w:rsidTr="005C41DF">
        <w:trPr>
          <w:tblHeader/>
          <w:trPrChange w:id="10327" w:author="jonathan pritchard" w:date="2025-01-23T14:33:00Z" w16du:dateUtc="2025-01-23T14:33:00Z">
            <w:trPr>
              <w:tblHeader/>
            </w:trPr>
          </w:trPrChange>
        </w:trPr>
        <w:tc>
          <w:tcPr>
            <w:tcW w:w="9526" w:type="dxa"/>
            <w:gridSpan w:val="4"/>
            <w:shd w:val="clear" w:color="auto" w:fill="BFBFBF" w:themeFill="background1" w:themeFillShade="BF"/>
            <w:vAlign w:val="center"/>
            <w:tcPrChange w:id="10328" w:author="jonathan pritchard" w:date="2025-01-23T14:33:00Z" w16du:dateUtc="2025-01-23T14:33:00Z">
              <w:tcPr>
                <w:tcW w:w="9526" w:type="dxa"/>
                <w:gridSpan w:val="4"/>
                <w:shd w:val="clear" w:color="auto" w:fill="CCFFCC"/>
                <w:vAlign w:val="center"/>
              </w:tcPr>
            </w:tcPrChange>
          </w:tcPr>
          <w:p w14:paraId="0AA92217" w14:textId="77777777" w:rsidR="00BA33C2" w:rsidRPr="004065B1" w:rsidRDefault="00BA33C2" w:rsidP="008A1BCC">
            <w:r w:rsidRPr="000A066E">
              <w:rPr>
                <w:b/>
              </w:rPr>
              <w:t>Setup</w:t>
            </w:r>
          </w:p>
        </w:tc>
      </w:tr>
      <w:tr w:rsidR="00BA33C2" w14:paraId="093EA1A9" w14:textId="77777777" w:rsidTr="008A1BCC">
        <w:trPr>
          <w:tblHeader/>
        </w:trPr>
        <w:tc>
          <w:tcPr>
            <w:tcW w:w="9526" w:type="dxa"/>
            <w:gridSpan w:val="4"/>
            <w:vAlign w:val="center"/>
          </w:tcPr>
          <w:p w14:paraId="6FA788F9" w14:textId="26CCFC6F" w:rsidR="00BA33C2" w:rsidRPr="00544135" w:rsidRDefault="007C7CDE" w:rsidP="008A1BCC">
            <w:pPr>
              <w:rPr>
                <w:i/>
              </w:rPr>
            </w:pPr>
            <w:r w:rsidRPr="00544135">
              <w:rPr>
                <w:i/>
              </w:rPr>
              <w:t xml:space="preserve">As for test </w:t>
            </w:r>
            <w:r>
              <w:t>Accuracy1</w:t>
            </w:r>
          </w:p>
        </w:tc>
      </w:tr>
      <w:tr w:rsidR="00BA33C2" w14:paraId="3B0E5222" w14:textId="77777777" w:rsidTr="005C41DF">
        <w:trPr>
          <w:tblHeader/>
          <w:trPrChange w:id="10329" w:author="jonathan pritchard" w:date="2025-01-23T14:33:00Z" w16du:dateUtc="2025-01-23T14:33:00Z">
            <w:trPr>
              <w:tblHeader/>
            </w:trPr>
          </w:trPrChange>
        </w:trPr>
        <w:tc>
          <w:tcPr>
            <w:tcW w:w="9526" w:type="dxa"/>
            <w:gridSpan w:val="4"/>
            <w:shd w:val="clear" w:color="auto" w:fill="BFBFBF" w:themeFill="background1" w:themeFillShade="BF"/>
            <w:vAlign w:val="center"/>
            <w:tcPrChange w:id="10330" w:author="jonathan pritchard" w:date="2025-01-23T14:33:00Z" w16du:dateUtc="2025-01-23T14:33:00Z">
              <w:tcPr>
                <w:tcW w:w="9526" w:type="dxa"/>
                <w:gridSpan w:val="4"/>
                <w:shd w:val="clear" w:color="auto" w:fill="CCFFCC"/>
                <w:vAlign w:val="center"/>
              </w:tcPr>
            </w:tcPrChange>
          </w:tcPr>
          <w:p w14:paraId="42CC84C5" w14:textId="77777777" w:rsidR="00BA33C2" w:rsidRPr="004065B1" w:rsidRDefault="00BA33C2" w:rsidP="008A1BCC">
            <w:r w:rsidRPr="000A066E">
              <w:rPr>
                <w:b/>
              </w:rPr>
              <w:t>Action</w:t>
            </w:r>
          </w:p>
        </w:tc>
      </w:tr>
      <w:tr w:rsidR="00BA33C2" w14:paraId="3792C964" w14:textId="77777777" w:rsidTr="008A1BCC">
        <w:trPr>
          <w:tblHeader/>
        </w:trPr>
        <w:tc>
          <w:tcPr>
            <w:tcW w:w="9526" w:type="dxa"/>
            <w:gridSpan w:val="4"/>
            <w:vAlign w:val="center"/>
          </w:tcPr>
          <w:p w14:paraId="2F71B0A7" w14:textId="77777777" w:rsidR="00BA33C2" w:rsidRPr="00544135" w:rsidRDefault="000A3AC3" w:rsidP="008A1BCC">
            <w:pPr>
              <w:rPr>
                <w:i/>
              </w:rPr>
            </w:pPr>
            <w:r w:rsidRPr="00544135">
              <w:rPr>
                <w:i/>
              </w:rPr>
              <w:t>Plot positions listed in sets 2-6 of the positions listed in section 4.6.6</w:t>
            </w:r>
          </w:p>
        </w:tc>
      </w:tr>
      <w:tr w:rsidR="00BA33C2" w14:paraId="0AE6F156" w14:textId="77777777" w:rsidTr="005C41DF">
        <w:trPr>
          <w:tblHeader/>
          <w:trPrChange w:id="10331" w:author="jonathan pritchard" w:date="2025-01-23T14:34:00Z" w16du:dateUtc="2025-01-23T14:34:00Z">
            <w:trPr>
              <w:tblHeader/>
            </w:trPr>
          </w:trPrChange>
        </w:trPr>
        <w:tc>
          <w:tcPr>
            <w:tcW w:w="9526" w:type="dxa"/>
            <w:gridSpan w:val="4"/>
            <w:shd w:val="clear" w:color="auto" w:fill="BFBFBF" w:themeFill="background1" w:themeFillShade="BF"/>
            <w:vAlign w:val="center"/>
            <w:tcPrChange w:id="10332" w:author="jonathan pritchard" w:date="2025-01-23T14:34:00Z" w16du:dateUtc="2025-01-23T14:34:00Z">
              <w:tcPr>
                <w:tcW w:w="9526" w:type="dxa"/>
                <w:gridSpan w:val="4"/>
                <w:shd w:val="clear" w:color="auto" w:fill="CCFFCC"/>
                <w:vAlign w:val="center"/>
              </w:tcPr>
            </w:tcPrChange>
          </w:tcPr>
          <w:p w14:paraId="1544C930" w14:textId="77777777" w:rsidR="00BA33C2" w:rsidRPr="004065B1" w:rsidRDefault="00BA33C2" w:rsidP="008A1BCC">
            <w:r w:rsidRPr="000A066E">
              <w:rPr>
                <w:b/>
              </w:rPr>
              <w:t>Results</w:t>
            </w:r>
          </w:p>
        </w:tc>
      </w:tr>
      <w:tr w:rsidR="00BA33C2" w14:paraId="1CA4EAC7" w14:textId="77777777" w:rsidTr="008A1BCC">
        <w:trPr>
          <w:tblHeader/>
        </w:trPr>
        <w:tc>
          <w:tcPr>
            <w:tcW w:w="9526" w:type="dxa"/>
            <w:gridSpan w:val="4"/>
            <w:vAlign w:val="center"/>
          </w:tcPr>
          <w:p w14:paraId="58C51AE0" w14:textId="5DF9591E" w:rsidR="00BA33C2" w:rsidRPr="00544135" w:rsidRDefault="000A3AC3" w:rsidP="004C0BA9">
            <w:pPr>
              <w:jc w:val="left"/>
              <w:rPr>
                <w:i/>
              </w:rPr>
            </w:pPr>
            <w:r w:rsidRPr="00544135">
              <w:rPr>
                <w:i/>
              </w:rPr>
              <w:t>Confirm that the lines drawn pass through or sufficiently close to the listed positions and that the Geodesic circle corresponds to range rings at 2</w:t>
            </w:r>
            <w:r w:rsidR="004C0BA9">
              <w:rPr>
                <w:i/>
              </w:rPr>
              <w:t xml:space="preserve"> </w:t>
            </w:r>
            <w:r w:rsidRPr="00544135">
              <w:rPr>
                <w:i/>
              </w:rPr>
              <w:t>000</w:t>
            </w:r>
            <w:r w:rsidR="004C0BA9">
              <w:rPr>
                <w:i/>
              </w:rPr>
              <w:t> </w:t>
            </w:r>
            <w:r w:rsidRPr="00544135">
              <w:rPr>
                <w:i/>
              </w:rPr>
              <w:t>000</w:t>
            </w:r>
            <w:r w:rsidR="004C0BA9">
              <w:rPr>
                <w:i/>
              </w:rPr>
              <w:t xml:space="preserve"> </w:t>
            </w:r>
            <w:r w:rsidRPr="00544135">
              <w:rPr>
                <w:i/>
              </w:rPr>
              <w:t>m intervals.</w:t>
            </w:r>
            <w:r w:rsidR="004C0BA9">
              <w:rPr>
                <w:i/>
              </w:rPr>
              <w:t xml:space="preserve">                                                                                                     </w:t>
            </w:r>
          </w:p>
        </w:tc>
      </w:tr>
    </w:tbl>
    <w:p w14:paraId="7DCFA13E" w14:textId="77777777" w:rsidR="00BA33C2" w:rsidRDefault="00BA33C2" w:rsidP="00BA33C2"/>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0333" w:author="jonathan pritchard" w:date="2025-01-23T14:34:00Z" w16du:dateUtc="2025-01-23T14:34: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10334">
          <w:tblGrid>
            <w:gridCol w:w="2381"/>
            <w:gridCol w:w="2381"/>
            <w:gridCol w:w="2382"/>
            <w:gridCol w:w="2382"/>
          </w:tblGrid>
        </w:tblGridChange>
      </w:tblGrid>
      <w:tr w:rsidR="000A3AC3" w14:paraId="39868ECC" w14:textId="77777777" w:rsidTr="009F4AAB">
        <w:trPr>
          <w:trHeight w:val="454"/>
          <w:tblHeader/>
          <w:trPrChange w:id="10335" w:author="jonathan pritchard" w:date="2025-01-23T14:34:00Z" w16du:dateUtc="2025-01-23T14:34:00Z">
            <w:trPr>
              <w:trHeight w:val="454"/>
              <w:tblHeader/>
            </w:trPr>
          </w:trPrChange>
        </w:trPr>
        <w:tc>
          <w:tcPr>
            <w:tcW w:w="2381" w:type="dxa"/>
            <w:shd w:val="clear" w:color="auto" w:fill="BFBFBF" w:themeFill="background1" w:themeFillShade="BF"/>
            <w:vAlign w:val="center"/>
            <w:tcPrChange w:id="10336" w:author="jonathan pritchard" w:date="2025-01-23T14:34:00Z" w16du:dateUtc="2025-01-23T14:34:00Z">
              <w:tcPr>
                <w:tcW w:w="2381" w:type="dxa"/>
                <w:shd w:val="clear" w:color="auto" w:fill="CCFFCC"/>
                <w:vAlign w:val="center"/>
              </w:tcPr>
            </w:tcPrChange>
          </w:tcPr>
          <w:p w14:paraId="2169B645" w14:textId="77777777" w:rsidR="000A3AC3" w:rsidRPr="004065B1" w:rsidRDefault="000A3AC3" w:rsidP="00273E6E">
            <w:r w:rsidRPr="000A066E">
              <w:rPr>
                <w:b/>
              </w:rPr>
              <w:t>Test Reference</w:t>
            </w:r>
          </w:p>
        </w:tc>
        <w:tc>
          <w:tcPr>
            <w:tcW w:w="2381" w:type="dxa"/>
            <w:shd w:val="clear" w:color="auto" w:fill="FFFFFF" w:themeFill="background1"/>
            <w:vAlign w:val="center"/>
            <w:tcPrChange w:id="10337" w:author="jonathan pritchard" w:date="2025-01-23T14:34:00Z" w16du:dateUtc="2025-01-23T14:34:00Z">
              <w:tcPr>
                <w:tcW w:w="2381" w:type="dxa"/>
                <w:shd w:val="clear" w:color="auto" w:fill="CCFFCC"/>
                <w:vAlign w:val="center"/>
              </w:tcPr>
            </w:tcPrChange>
          </w:tcPr>
          <w:p w14:paraId="6F823A86" w14:textId="6095E057" w:rsidR="000A3AC3" w:rsidRPr="004065B1" w:rsidRDefault="007C7CDE" w:rsidP="00273E6E">
            <w:r>
              <w:t>Accuracy10</w:t>
            </w:r>
          </w:p>
        </w:tc>
        <w:tc>
          <w:tcPr>
            <w:tcW w:w="2382" w:type="dxa"/>
            <w:shd w:val="clear" w:color="auto" w:fill="BFBFBF" w:themeFill="background1" w:themeFillShade="BF"/>
            <w:vAlign w:val="center"/>
            <w:tcPrChange w:id="10338" w:author="jonathan pritchard" w:date="2025-01-23T14:34:00Z" w16du:dateUtc="2025-01-23T14:34:00Z">
              <w:tcPr>
                <w:tcW w:w="2382" w:type="dxa"/>
                <w:shd w:val="clear" w:color="auto" w:fill="CCFFCC"/>
                <w:vAlign w:val="center"/>
              </w:tcPr>
            </w:tcPrChange>
          </w:tcPr>
          <w:p w14:paraId="720C0F21" w14:textId="77777777" w:rsidR="000A3AC3" w:rsidRPr="004065B1" w:rsidRDefault="000A3AC3" w:rsidP="00273E6E">
            <w:r w:rsidRPr="000A066E">
              <w:rPr>
                <w:b/>
              </w:rPr>
              <w:t>IHO Reference</w:t>
            </w:r>
          </w:p>
        </w:tc>
        <w:tc>
          <w:tcPr>
            <w:tcW w:w="2382" w:type="dxa"/>
            <w:shd w:val="clear" w:color="auto" w:fill="FFFFFF" w:themeFill="background1"/>
            <w:vAlign w:val="center"/>
            <w:tcPrChange w:id="10339" w:author="jonathan pritchard" w:date="2025-01-23T14:34:00Z" w16du:dateUtc="2025-01-23T14:34:00Z">
              <w:tcPr>
                <w:tcW w:w="2382" w:type="dxa"/>
                <w:shd w:val="clear" w:color="auto" w:fill="CCFFCC"/>
                <w:vAlign w:val="center"/>
              </w:tcPr>
            </w:tcPrChange>
          </w:tcPr>
          <w:p w14:paraId="53AD46EB" w14:textId="77777777" w:rsidR="000A3AC3" w:rsidRPr="004065B1" w:rsidRDefault="000A3AC3" w:rsidP="00273E6E">
            <w:r>
              <w:t>-</w:t>
            </w:r>
          </w:p>
        </w:tc>
      </w:tr>
      <w:tr w:rsidR="000A3AC3" w14:paraId="5CD95587" w14:textId="77777777" w:rsidTr="005C41DF">
        <w:trPr>
          <w:tblHeader/>
          <w:trPrChange w:id="10340" w:author="jonathan pritchard" w:date="2025-01-23T14:34:00Z" w16du:dateUtc="2025-01-23T14:34:00Z">
            <w:trPr>
              <w:tblHeader/>
            </w:trPr>
          </w:trPrChange>
        </w:trPr>
        <w:tc>
          <w:tcPr>
            <w:tcW w:w="9526" w:type="dxa"/>
            <w:gridSpan w:val="4"/>
            <w:shd w:val="clear" w:color="auto" w:fill="BFBFBF" w:themeFill="background1" w:themeFillShade="BF"/>
            <w:vAlign w:val="center"/>
            <w:tcPrChange w:id="10341" w:author="jonathan pritchard" w:date="2025-01-23T14:34:00Z" w16du:dateUtc="2025-01-23T14:34:00Z">
              <w:tcPr>
                <w:tcW w:w="9526" w:type="dxa"/>
                <w:gridSpan w:val="4"/>
                <w:shd w:val="clear" w:color="auto" w:fill="CCFFCC"/>
                <w:vAlign w:val="center"/>
              </w:tcPr>
            </w:tcPrChange>
          </w:tcPr>
          <w:p w14:paraId="7A20F163" w14:textId="77777777" w:rsidR="000A3AC3" w:rsidRDefault="000A3AC3" w:rsidP="00273E6E">
            <w:r w:rsidRPr="000A066E">
              <w:rPr>
                <w:b/>
              </w:rPr>
              <w:t>Test description</w:t>
            </w:r>
          </w:p>
        </w:tc>
      </w:tr>
      <w:tr w:rsidR="000A3AC3" w14:paraId="28C2C068" w14:textId="77777777" w:rsidTr="00273E6E">
        <w:trPr>
          <w:tblHeader/>
        </w:trPr>
        <w:tc>
          <w:tcPr>
            <w:tcW w:w="9526" w:type="dxa"/>
            <w:gridSpan w:val="4"/>
            <w:vAlign w:val="center"/>
          </w:tcPr>
          <w:p w14:paraId="18B311E8" w14:textId="77777777" w:rsidR="000A3AC3" w:rsidRPr="00544135" w:rsidRDefault="000A3AC3" w:rsidP="00273E6E">
            <w:pPr>
              <w:rPr>
                <w:i/>
              </w:rPr>
            </w:pPr>
            <w:r w:rsidRPr="00544135">
              <w:rPr>
                <w:i/>
              </w:rPr>
              <w:t>Geodesic lines and circle, crossing the equator.</w:t>
            </w:r>
          </w:p>
        </w:tc>
      </w:tr>
      <w:tr w:rsidR="000A3AC3" w14:paraId="3487C4DA" w14:textId="77777777" w:rsidTr="005C41DF">
        <w:trPr>
          <w:tblHeader/>
          <w:trPrChange w:id="10342" w:author="jonathan pritchard" w:date="2025-01-23T14:34:00Z" w16du:dateUtc="2025-01-23T14:34:00Z">
            <w:trPr>
              <w:tblHeader/>
            </w:trPr>
          </w:trPrChange>
        </w:trPr>
        <w:tc>
          <w:tcPr>
            <w:tcW w:w="9526" w:type="dxa"/>
            <w:gridSpan w:val="4"/>
            <w:shd w:val="clear" w:color="auto" w:fill="BFBFBF" w:themeFill="background1" w:themeFillShade="BF"/>
            <w:vAlign w:val="center"/>
            <w:tcPrChange w:id="10343" w:author="jonathan pritchard" w:date="2025-01-23T14:34:00Z" w16du:dateUtc="2025-01-23T14:34:00Z">
              <w:tcPr>
                <w:tcW w:w="9526" w:type="dxa"/>
                <w:gridSpan w:val="4"/>
                <w:shd w:val="clear" w:color="auto" w:fill="CCFFCC"/>
                <w:vAlign w:val="center"/>
              </w:tcPr>
            </w:tcPrChange>
          </w:tcPr>
          <w:p w14:paraId="525C286D" w14:textId="77777777" w:rsidR="000A3AC3" w:rsidRPr="004065B1" w:rsidRDefault="000A3AC3" w:rsidP="00273E6E">
            <w:r w:rsidRPr="000A066E">
              <w:rPr>
                <w:b/>
              </w:rPr>
              <w:t>Setup</w:t>
            </w:r>
          </w:p>
        </w:tc>
      </w:tr>
      <w:tr w:rsidR="000A3AC3" w14:paraId="6E9D4E3D" w14:textId="77777777" w:rsidTr="00273E6E">
        <w:trPr>
          <w:tblHeader/>
        </w:trPr>
        <w:tc>
          <w:tcPr>
            <w:tcW w:w="9526" w:type="dxa"/>
            <w:gridSpan w:val="4"/>
            <w:vAlign w:val="center"/>
          </w:tcPr>
          <w:p w14:paraId="57979E35" w14:textId="247FD855" w:rsidR="000A3AC3" w:rsidRPr="00544135" w:rsidRDefault="007C7CDE" w:rsidP="00273E6E">
            <w:pPr>
              <w:rPr>
                <w:i/>
              </w:rPr>
            </w:pPr>
            <w:r w:rsidRPr="00544135">
              <w:rPr>
                <w:i/>
              </w:rPr>
              <w:t xml:space="preserve">As for test </w:t>
            </w:r>
            <w:r>
              <w:t>Accuracy1</w:t>
            </w:r>
          </w:p>
        </w:tc>
      </w:tr>
      <w:tr w:rsidR="000A3AC3" w14:paraId="6665B842" w14:textId="77777777" w:rsidTr="005C41DF">
        <w:trPr>
          <w:tblHeader/>
          <w:trPrChange w:id="10344" w:author="jonathan pritchard" w:date="2025-01-23T14:34:00Z" w16du:dateUtc="2025-01-23T14:34:00Z">
            <w:trPr>
              <w:tblHeader/>
            </w:trPr>
          </w:trPrChange>
        </w:trPr>
        <w:tc>
          <w:tcPr>
            <w:tcW w:w="9526" w:type="dxa"/>
            <w:gridSpan w:val="4"/>
            <w:shd w:val="clear" w:color="auto" w:fill="BFBFBF" w:themeFill="background1" w:themeFillShade="BF"/>
            <w:vAlign w:val="center"/>
            <w:tcPrChange w:id="10345" w:author="jonathan pritchard" w:date="2025-01-23T14:34:00Z" w16du:dateUtc="2025-01-23T14:34:00Z">
              <w:tcPr>
                <w:tcW w:w="9526" w:type="dxa"/>
                <w:gridSpan w:val="4"/>
                <w:shd w:val="clear" w:color="auto" w:fill="CCFFCC"/>
                <w:vAlign w:val="center"/>
              </w:tcPr>
            </w:tcPrChange>
          </w:tcPr>
          <w:p w14:paraId="23CF6516" w14:textId="77777777" w:rsidR="000A3AC3" w:rsidRPr="004065B1" w:rsidRDefault="000A3AC3" w:rsidP="00273E6E">
            <w:r w:rsidRPr="000A066E">
              <w:rPr>
                <w:b/>
              </w:rPr>
              <w:t>Action</w:t>
            </w:r>
          </w:p>
        </w:tc>
      </w:tr>
      <w:tr w:rsidR="000A3AC3" w14:paraId="1D17B7B9" w14:textId="77777777" w:rsidTr="00273E6E">
        <w:trPr>
          <w:tblHeader/>
        </w:trPr>
        <w:tc>
          <w:tcPr>
            <w:tcW w:w="9526" w:type="dxa"/>
            <w:gridSpan w:val="4"/>
            <w:vAlign w:val="center"/>
          </w:tcPr>
          <w:p w14:paraId="675AAFD0" w14:textId="77777777" w:rsidR="000A3AC3" w:rsidRPr="00544135" w:rsidRDefault="000A3AC3" w:rsidP="00273E6E">
            <w:pPr>
              <w:rPr>
                <w:i/>
              </w:rPr>
            </w:pPr>
            <w:r w:rsidRPr="00544135">
              <w:rPr>
                <w:i/>
              </w:rPr>
              <w:t>Plot positions listed in sets 7-11 of the positions listed in section 4.6.6</w:t>
            </w:r>
          </w:p>
        </w:tc>
      </w:tr>
      <w:tr w:rsidR="000A3AC3" w14:paraId="5FB1270A" w14:textId="77777777" w:rsidTr="005C41DF">
        <w:trPr>
          <w:tblHeader/>
        </w:trPr>
        <w:tc>
          <w:tcPr>
            <w:tcW w:w="9526" w:type="dxa"/>
            <w:gridSpan w:val="4"/>
            <w:shd w:val="clear" w:color="auto" w:fill="BFBFBF" w:themeFill="background1" w:themeFillShade="BF"/>
            <w:vAlign w:val="center"/>
          </w:tcPr>
          <w:p w14:paraId="31F00308" w14:textId="77777777" w:rsidR="000A3AC3" w:rsidRPr="004065B1" w:rsidRDefault="000A3AC3" w:rsidP="00273E6E">
            <w:r w:rsidRPr="000A066E">
              <w:rPr>
                <w:b/>
              </w:rPr>
              <w:t>Results</w:t>
            </w:r>
          </w:p>
        </w:tc>
      </w:tr>
      <w:tr w:rsidR="000A3AC3" w14:paraId="19E8D408" w14:textId="77777777" w:rsidTr="00273E6E">
        <w:trPr>
          <w:tblHeader/>
        </w:trPr>
        <w:tc>
          <w:tcPr>
            <w:tcW w:w="9526" w:type="dxa"/>
            <w:gridSpan w:val="4"/>
            <w:vAlign w:val="center"/>
          </w:tcPr>
          <w:p w14:paraId="2A33A25F" w14:textId="4A219BE9" w:rsidR="000A3AC3" w:rsidRPr="00544135" w:rsidRDefault="000A3AC3" w:rsidP="004C0BA9">
            <w:pPr>
              <w:jc w:val="left"/>
              <w:rPr>
                <w:i/>
              </w:rPr>
            </w:pPr>
            <w:r w:rsidRPr="00544135">
              <w:rPr>
                <w:i/>
              </w:rPr>
              <w:t>Confirm that the lines drawn pass through or sufficiently close to the listed positions and that the Geodesic circle corresponds to range rings at 2</w:t>
            </w:r>
            <w:r w:rsidR="004C0BA9">
              <w:rPr>
                <w:i/>
              </w:rPr>
              <w:t xml:space="preserve"> </w:t>
            </w:r>
            <w:r w:rsidRPr="00544135">
              <w:rPr>
                <w:i/>
              </w:rPr>
              <w:t>000</w:t>
            </w:r>
            <w:r w:rsidR="004C0BA9">
              <w:rPr>
                <w:i/>
              </w:rPr>
              <w:t> </w:t>
            </w:r>
            <w:r w:rsidRPr="00544135">
              <w:rPr>
                <w:i/>
              </w:rPr>
              <w:t>000</w:t>
            </w:r>
            <w:r w:rsidR="004C0BA9">
              <w:rPr>
                <w:i/>
              </w:rPr>
              <w:t xml:space="preserve"> </w:t>
            </w:r>
            <w:r w:rsidRPr="00544135">
              <w:rPr>
                <w:i/>
              </w:rPr>
              <w:t>m intervals.</w:t>
            </w:r>
          </w:p>
        </w:tc>
      </w:tr>
    </w:tbl>
    <w:p w14:paraId="68595ADD" w14:textId="1A44A0F8" w:rsidR="003C560C" w:rsidRDefault="003C560C" w:rsidP="000A3AC3"/>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3AC3" w14:paraId="1E1255DC" w14:textId="77777777" w:rsidTr="009F4AAB">
        <w:trPr>
          <w:trHeight w:val="454"/>
          <w:tblHeader/>
        </w:trPr>
        <w:tc>
          <w:tcPr>
            <w:tcW w:w="2381" w:type="dxa"/>
            <w:shd w:val="clear" w:color="auto" w:fill="BFBFBF" w:themeFill="background1" w:themeFillShade="BF"/>
            <w:vAlign w:val="center"/>
          </w:tcPr>
          <w:p w14:paraId="46FFD0B6" w14:textId="77777777" w:rsidR="000A3AC3" w:rsidRPr="004065B1" w:rsidRDefault="000A3AC3" w:rsidP="00273E6E">
            <w:r w:rsidRPr="000A066E">
              <w:rPr>
                <w:b/>
              </w:rPr>
              <w:lastRenderedPageBreak/>
              <w:t>Test Reference</w:t>
            </w:r>
          </w:p>
        </w:tc>
        <w:tc>
          <w:tcPr>
            <w:tcW w:w="2381" w:type="dxa"/>
            <w:shd w:val="clear" w:color="auto" w:fill="FFFFFF" w:themeFill="background1"/>
            <w:vAlign w:val="center"/>
          </w:tcPr>
          <w:p w14:paraId="5EF6BCB1" w14:textId="6C91010B" w:rsidR="000A3AC3" w:rsidRPr="004065B1" w:rsidRDefault="007C7CDE" w:rsidP="00273E6E">
            <w:r>
              <w:t>Accuracy11</w:t>
            </w:r>
          </w:p>
        </w:tc>
        <w:tc>
          <w:tcPr>
            <w:tcW w:w="2382" w:type="dxa"/>
            <w:shd w:val="clear" w:color="auto" w:fill="BFBFBF" w:themeFill="background1" w:themeFillShade="BF"/>
            <w:vAlign w:val="center"/>
          </w:tcPr>
          <w:p w14:paraId="3AB1C5B1" w14:textId="77777777" w:rsidR="000A3AC3" w:rsidRPr="004065B1" w:rsidRDefault="000A3AC3" w:rsidP="00273E6E">
            <w:r w:rsidRPr="000A066E">
              <w:rPr>
                <w:b/>
              </w:rPr>
              <w:t>IHO Reference</w:t>
            </w:r>
          </w:p>
        </w:tc>
        <w:tc>
          <w:tcPr>
            <w:tcW w:w="2382" w:type="dxa"/>
            <w:shd w:val="clear" w:color="auto" w:fill="FFFFFF" w:themeFill="background1"/>
            <w:vAlign w:val="center"/>
          </w:tcPr>
          <w:p w14:paraId="50F9E6A6" w14:textId="77777777" w:rsidR="000A3AC3" w:rsidRPr="004065B1" w:rsidRDefault="000A3AC3" w:rsidP="00273E6E">
            <w:r>
              <w:t>-</w:t>
            </w:r>
          </w:p>
        </w:tc>
      </w:tr>
      <w:tr w:rsidR="000A3AC3" w14:paraId="526334EA" w14:textId="77777777" w:rsidTr="005C41DF">
        <w:trPr>
          <w:tblHeader/>
        </w:trPr>
        <w:tc>
          <w:tcPr>
            <w:tcW w:w="9526" w:type="dxa"/>
            <w:gridSpan w:val="4"/>
            <w:shd w:val="clear" w:color="auto" w:fill="BFBFBF" w:themeFill="background1" w:themeFillShade="BF"/>
            <w:vAlign w:val="center"/>
          </w:tcPr>
          <w:p w14:paraId="40748D72" w14:textId="77777777" w:rsidR="000A3AC3" w:rsidRDefault="000A3AC3" w:rsidP="00273E6E">
            <w:r w:rsidRPr="000A066E">
              <w:rPr>
                <w:b/>
              </w:rPr>
              <w:t>Test description</w:t>
            </w:r>
          </w:p>
        </w:tc>
      </w:tr>
      <w:tr w:rsidR="000A3AC3" w14:paraId="54620C6E" w14:textId="77777777" w:rsidTr="00273E6E">
        <w:trPr>
          <w:tblHeader/>
        </w:trPr>
        <w:tc>
          <w:tcPr>
            <w:tcW w:w="9526" w:type="dxa"/>
            <w:gridSpan w:val="4"/>
            <w:vAlign w:val="center"/>
          </w:tcPr>
          <w:p w14:paraId="42F1E16E" w14:textId="77777777" w:rsidR="000A3AC3" w:rsidRPr="00544135" w:rsidRDefault="000A3AC3" w:rsidP="00273E6E">
            <w:pPr>
              <w:rPr>
                <w:i/>
              </w:rPr>
            </w:pPr>
            <w:r w:rsidRPr="00544135">
              <w:rPr>
                <w:i/>
              </w:rPr>
              <w:t>Geodesic lines southern quadrant.</w:t>
            </w:r>
          </w:p>
        </w:tc>
      </w:tr>
      <w:tr w:rsidR="000A3AC3" w14:paraId="6948801F" w14:textId="77777777" w:rsidTr="005C41DF">
        <w:trPr>
          <w:tblHeader/>
        </w:trPr>
        <w:tc>
          <w:tcPr>
            <w:tcW w:w="9526" w:type="dxa"/>
            <w:gridSpan w:val="4"/>
            <w:shd w:val="clear" w:color="auto" w:fill="BFBFBF" w:themeFill="background1" w:themeFillShade="BF"/>
            <w:vAlign w:val="center"/>
          </w:tcPr>
          <w:p w14:paraId="5083BF23" w14:textId="77777777" w:rsidR="000A3AC3" w:rsidRPr="004065B1" w:rsidRDefault="000A3AC3" w:rsidP="00273E6E">
            <w:r w:rsidRPr="000A066E">
              <w:rPr>
                <w:b/>
              </w:rPr>
              <w:t>Setup</w:t>
            </w:r>
          </w:p>
        </w:tc>
      </w:tr>
      <w:tr w:rsidR="000A3AC3" w14:paraId="3EAEA0B2" w14:textId="77777777" w:rsidTr="00273E6E">
        <w:trPr>
          <w:tblHeader/>
        </w:trPr>
        <w:tc>
          <w:tcPr>
            <w:tcW w:w="9526" w:type="dxa"/>
            <w:gridSpan w:val="4"/>
            <w:vAlign w:val="center"/>
          </w:tcPr>
          <w:p w14:paraId="1D68205F" w14:textId="6D663601" w:rsidR="000A3AC3" w:rsidRPr="00544135" w:rsidRDefault="007C7CDE" w:rsidP="00273E6E">
            <w:pPr>
              <w:rPr>
                <w:i/>
              </w:rPr>
            </w:pPr>
            <w:r w:rsidRPr="00544135">
              <w:rPr>
                <w:i/>
              </w:rPr>
              <w:t xml:space="preserve">As for test </w:t>
            </w:r>
            <w:r>
              <w:t>Accuracy1</w:t>
            </w:r>
          </w:p>
        </w:tc>
      </w:tr>
      <w:tr w:rsidR="000A3AC3" w14:paraId="5B4AA123" w14:textId="77777777" w:rsidTr="005C41DF">
        <w:trPr>
          <w:tblHeader/>
        </w:trPr>
        <w:tc>
          <w:tcPr>
            <w:tcW w:w="9526" w:type="dxa"/>
            <w:gridSpan w:val="4"/>
            <w:shd w:val="clear" w:color="auto" w:fill="BFBFBF" w:themeFill="background1" w:themeFillShade="BF"/>
            <w:vAlign w:val="center"/>
          </w:tcPr>
          <w:p w14:paraId="4C57B1BE" w14:textId="77777777" w:rsidR="000A3AC3" w:rsidRPr="004065B1" w:rsidRDefault="000A3AC3" w:rsidP="00273E6E">
            <w:r w:rsidRPr="000A066E">
              <w:rPr>
                <w:b/>
              </w:rPr>
              <w:t>Action</w:t>
            </w:r>
          </w:p>
        </w:tc>
      </w:tr>
      <w:tr w:rsidR="000A3AC3" w14:paraId="0502428A" w14:textId="77777777" w:rsidTr="00273E6E">
        <w:trPr>
          <w:tblHeader/>
        </w:trPr>
        <w:tc>
          <w:tcPr>
            <w:tcW w:w="9526" w:type="dxa"/>
            <w:gridSpan w:val="4"/>
            <w:vAlign w:val="center"/>
          </w:tcPr>
          <w:p w14:paraId="591490C2" w14:textId="77777777" w:rsidR="000A3AC3" w:rsidRPr="00544135" w:rsidRDefault="000A3AC3" w:rsidP="00273E6E">
            <w:pPr>
              <w:rPr>
                <w:i/>
              </w:rPr>
            </w:pPr>
            <w:r w:rsidRPr="00544135">
              <w:rPr>
                <w:i/>
              </w:rPr>
              <w:t>Plot positions listed in sets 12-16 of the positions listed in section 4.6.6</w:t>
            </w:r>
          </w:p>
        </w:tc>
      </w:tr>
      <w:tr w:rsidR="000A3AC3" w14:paraId="41610A66" w14:textId="77777777" w:rsidTr="005C41DF">
        <w:trPr>
          <w:tblHeader/>
        </w:trPr>
        <w:tc>
          <w:tcPr>
            <w:tcW w:w="9526" w:type="dxa"/>
            <w:gridSpan w:val="4"/>
            <w:shd w:val="clear" w:color="auto" w:fill="BFBFBF" w:themeFill="background1" w:themeFillShade="BF"/>
            <w:vAlign w:val="center"/>
          </w:tcPr>
          <w:p w14:paraId="42BF565D" w14:textId="77777777" w:rsidR="000A3AC3" w:rsidRPr="004065B1" w:rsidRDefault="000A3AC3" w:rsidP="00273E6E">
            <w:r w:rsidRPr="000A066E">
              <w:rPr>
                <w:b/>
              </w:rPr>
              <w:t>Results</w:t>
            </w:r>
          </w:p>
        </w:tc>
      </w:tr>
      <w:tr w:rsidR="000A3AC3" w14:paraId="0E31F775" w14:textId="77777777" w:rsidTr="00273E6E">
        <w:trPr>
          <w:tblHeader/>
        </w:trPr>
        <w:tc>
          <w:tcPr>
            <w:tcW w:w="9526" w:type="dxa"/>
            <w:gridSpan w:val="4"/>
            <w:vAlign w:val="center"/>
          </w:tcPr>
          <w:p w14:paraId="42D8B203" w14:textId="3A46BA86" w:rsidR="000A3AC3" w:rsidRPr="00544135" w:rsidRDefault="000A3AC3" w:rsidP="004C0BA9">
            <w:pPr>
              <w:jc w:val="left"/>
              <w:rPr>
                <w:i/>
              </w:rPr>
            </w:pPr>
            <w:r w:rsidRPr="00544135">
              <w:rPr>
                <w:i/>
              </w:rPr>
              <w:t>Confirm that the lines drawn pass through or sufficiently close to the listed positions and that the Geodesic circle corresponds to range rings at 2</w:t>
            </w:r>
            <w:r w:rsidR="004C0BA9">
              <w:rPr>
                <w:i/>
              </w:rPr>
              <w:t xml:space="preserve"> </w:t>
            </w:r>
            <w:r w:rsidRPr="00544135">
              <w:rPr>
                <w:i/>
              </w:rPr>
              <w:t>000</w:t>
            </w:r>
            <w:r w:rsidR="004C0BA9">
              <w:rPr>
                <w:i/>
              </w:rPr>
              <w:t> </w:t>
            </w:r>
            <w:r w:rsidRPr="00544135">
              <w:rPr>
                <w:i/>
              </w:rPr>
              <w:t>000</w:t>
            </w:r>
            <w:r w:rsidR="004C0BA9">
              <w:rPr>
                <w:i/>
              </w:rPr>
              <w:t xml:space="preserve"> </w:t>
            </w:r>
            <w:r w:rsidRPr="00544135">
              <w:rPr>
                <w:i/>
              </w:rPr>
              <w:t>m intervals.</w:t>
            </w:r>
          </w:p>
        </w:tc>
      </w:tr>
    </w:tbl>
    <w:p w14:paraId="2DEEF93B" w14:textId="77777777" w:rsidR="000A3AC3" w:rsidRDefault="000A3AC3" w:rsidP="00BA33C2"/>
    <w:p w14:paraId="43DC08FA" w14:textId="77777777" w:rsidR="00BA33C2" w:rsidRPr="00CF2F67" w:rsidRDefault="00BA33C2" w:rsidP="00E30B8F">
      <w:pPr>
        <w:pStyle w:val="Heading3"/>
        <w:rPr>
          <w:lang w:val="en-US"/>
        </w:rPr>
      </w:pPr>
      <w:bookmarkStart w:id="10346" w:name="_Toc189647911"/>
      <w:r>
        <w:rPr>
          <w:lang w:val="en-US"/>
        </w:rPr>
        <w:t>Rhumb Lines</w:t>
      </w:r>
      <w:bookmarkEnd w:id="10346"/>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BA33C2" w14:paraId="6E376F52" w14:textId="77777777" w:rsidTr="009F4AAB">
        <w:trPr>
          <w:trHeight w:val="454"/>
          <w:tblHeader/>
        </w:trPr>
        <w:tc>
          <w:tcPr>
            <w:tcW w:w="2381" w:type="dxa"/>
            <w:shd w:val="clear" w:color="auto" w:fill="BFBFBF" w:themeFill="background1" w:themeFillShade="BF"/>
            <w:vAlign w:val="center"/>
          </w:tcPr>
          <w:p w14:paraId="6B512FAA" w14:textId="77777777" w:rsidR="00BA33C2" w:rsidRPr="004065B1" w:rsidRDefault="00BA33C2" w:rsidP="008A1BCC">
            <w:r w:rsidRPr="000A066E">
              <w:rPr>
                <w:b/>
              </w:rPr>
              <w:t>Test Reference</w:t>
            </w:r>
          </w:p>
        </w:tc>
        <w:tc>
          <w:tcPr>
            <w:tcW w:w="2381" w:type="dxa"/>
            <w:shd w:val="clear" w:color="auto" w:fill="FFFFFF" w:themeFill="background1"/>
            <w:vAlign w:val="center"/>
          </w:tcPr>
          <w:p w14:paraId="249E8C96" w14:textId="228B3C5A" w:rsidR="00BA33C2" w:rsidRPr="004065B1" w:rsidRDefault="007C7CDE" w:rsidP="008A1BCC">
            <w:r>
              <w:t>Accuracy12</w:t>
            </w:r>
          </w:p>
        </w:tc>
        <w:tc>
          <w:tcPr>
            <w:tcW w:w="2382" w:type="dxa"/>
            <w:shd w:val="clear" w:color="auto" w:fill="BFBFBF" w:themeFill="background1" w:themeFillShade="BF"/>
            <w:vAlign w:val="center"/>
          </w:tcPr>
          <w:p w14:paraId="71842BD5" w14:textId="77777777" w:rsidR="00BA33C2" w:rsidRPr="004065B1" w:rsidRDefault="00BA33C2" w:rsidP="008A1BCC">
            <w:r w:rsidRPr="000A066E">
              <w:rPr>
                <w:b/>
              </w:rPr>
              <w:t>IHO Reference</w:t>
            </w:r>
          </w:p>
        </w:tc>
        <w:tc>
          <w:tcPr>
            <w:tcW w:w="2382" w:type="dxa"/>
            <w:shd w:val="clear" w:color="auto" w:fill="FFFFFF" w:themeFill="background1"/>
            <w:vAlign w:val="center"/>
          </w:tcPr>
          <w:p w14:paraId="7692864F" w14:textId="77777777" w:rsidR="00BA33C2" w:rsidRPr="004065B1" w:rsidRDefault="000A3AC3" w:rsidP="008A1BCC">
            <w:r>
              <w:t>-</w:t>
            </w:r>
          </w:p>
        </w:tc>
      </w:tr>
      <w:tr w:rsidR="00BA33C2" w14:paraId="78AF30AD" w14:textId="77777777" w:rsidTr="005C41DF">
        <w:trPr>
          <w:tblHeader/>
        </w:trPr>
        <w:tc>
          <w:tcPr>
            <w:tcW w:w="9526" w:type="dxa"/>
            <w:gridSpan w:val="4"/>
            <w:shd w:val="clear" w:color="auto" w:fill="BFBFBF" w:themeFill="background1" w:themeFillShade="BF"/>
            <w:vAlign w:val="center"/>
          </w:tcPr>
          <w:p w14:paraId="5FB688E9" w14:textId="77777777" w:rsidR="00BA33C2" w:rsidRDefault="00BA33C2" w:rsidP="008A1BCC">
            <w:r w:rsidRPr="000A066E">
              <w:rPr>
                <w:b/>
              </w:rPr>
              <w:t>Test description</w:t>
            </w:r>
          </w:p>
        </w:tc>
      </w:tr>
      <w:tr w:rsidR="00BA33C2" w14:paraId="27213043" w14:textId="77777777" w:rsidTr="008A1BCC">
        <w:trPr>
          <w:tblHeader/>
        </w:trPr>
        <w:tc>
          <w:tcPr>
            <w:tcW w:w="9526" w:type="dxa"/>
            <w:gridSpan w:val="4"/>
            <w:vAlign w:val="center"/>
          </w:tcPr>
          <w:p w14:paraId="73EB5B79" w14:textId="77777777" w:rsidR="00BA33C2" w:rsidRPr="00544135" w:rsidRDefault="000A3AC3" w:rsidP="008A1BCC">
            <w:pPr>
              <w:rPr>
                <w:i/>
              </w:rPr>
            </w:pPr>
            <w:r w:rsidRPr="00544135">
              <w:rPr>
                <w:i/>
              </w:rPr>
              <w:t>Rhumb lines, northern quadrant.</w:t>
            </w:r>
          </w:p>
        </w:tc>
      </w:tr>
      <w:tr w:rsidR="00BA33C2" w14:paraId="5F7C543F" w14:textId="77777777" w:rsidTr="005C41DF">
        <w:trPr>
          <w:tblHeader/>
        </w:trPr>
        <w:tc>
          <w:tcPr>
            <w:tcW w:w="9526" w:type="dxa"/>
            <w:gridSpan w:val="4"/>
            <w:shd w:val="clear" w:color="auto" w:fill="BFBFBF" w:themeFill="background1" w:themeFillShade="BF"/>
            <w:vAlign w:val="center"/>
          </w:tcPr>
          <w:p w14:paraId="3F454532" w14:textId="77777777" w:rsidR="00BA33C2" w:rsidRPr="004065B1" w:rsidRDefault="00BA33C2" w:rsidP="008A1BCC">
            <w:r w:rsidRPr="000A066E">
              <w:rPr>
                <w:b/>
              </w:rPr>
              <w:t>Setup</w:t>
            </w:r>
          </w:p>
        </w:tc>
      </w:tr>
      <w:tr w:rsidR="00BA33C2" w14:paraId="329727F2" w14:textId="77777777" w:rsidTr="008A1BCC">
        <w:trPr>
          <w:tblHeader/>
        </w:trPr>
        <w:tc>
          <w:tcPr>
            <w:tcW w:w="9526" w:type="dxa"/>
            <w:gridSpan w:val="4"/>
            <w:vAlign w:val="center"/>
          </w:tcPr>
          <w:p w14:paraId="3FB8E0DC" w14:textId="043C2800" w:rsidR="00BA33C2" w:rsidRPr="00544135" w:rsidRDefault="007C7CDE" w:rsidP="008A1BCC">
            <w:pPr>
              <w:rPr>
                <w:i/>
              </w:rPr>
            </w:pPr>
            <w:r w:rsidRPr="00544135">
              <w:rPr>
                <w:i/>
              </w:rPr>
              <w:t xml:space="preserve">As for test </w:t>
            </w:r>
            <w:r>
              <w:t>Accuracy1</w:t>
            </w:r>
          </w:p>
        </w:tc>
      </w:tr>
      <w:tr w:rsidR="00BA33C2" w14:paraId="2FBC664E" w14:textId="77777777" w:rsidTr="005C41DF">
        <w:trPr>
          <w:tblHeader/>
        </w:trPr>
        <w:tc>
          <w:tcPr>
            <w:tcW w:w="9526" w:type="dxa"/>
            <w:gridSpan w:val="4"/>
            <w:shd w:val="clear" w:color="auto" w:fill="BFBFBF" w:themeFill="background1" w:themeFillShade="BF"/>
            <w:vAlign w:val="center"/>
          </w:tcPr>
          <w:p w14:paraId="6BE44873" w14:textId="77777777" w:rsidR="00BA33C2" w:rsidRPr="004065B1" w:rsidRDefault="00BA33C2" w:rsidP="008A1BCC">
            <w:r w:rsidRPr="000A066E">
              <w:rPr>
                <w:b/>
              </w:rPr>
              <w:t>Action</w:t>
            </w:r>
          </w:p>
        </w:tc>
      </w:tr>
      <w:tr w:rsidR="00BA33C2" w14:paraId="4060EE4D" w14:textId="77777777" w:rsidTr="008A1BCC">
        <w:trPr>
          <w:tblHeader/>
        </w:trPr>
        <w:tc>
          <w:tcPr>
            <w:tcW w:w="9526" w:type="dxa"/>
            <w:gridSpan w:val="4"/>
            <w:vAlign w:val="center"/>
          </w:tcPr>
          <w:p w14:paraId="69AD81FE" w14:textId="77777777" w:rsidR="00BA33C2" w:rsidRPr="00544135" w:rsidRDefault="000A3AC3" w:rsidP="008A1BCC">
            <w:pPr>
              <w:rPr>
                <w:i/>
              </w:rPr>
            </w:pPr>
            <w:r w:rsidRPr="00544135">
              <w:rPr>
                <w:i/>
              </w:rPr>
              <w:t>Plot positions listed in sets 2-5 of the positions listed in section 4.6.7</w:t>
            </w:r>
          </w:p>
        </w:tc>
      </w:tr>
      <w:tr w:rsidR="00BA33C2" w14:paraId="3E4EA076" w14:textId="77777777" w:rsidTr="005C41DF">
        <w:trPr>
          <w:tblHeader/>
        </w:trPr>
        <w:tc>
          <w:tcPr>
            <w:tcW w:w="9526" w:type="dxa"/>
            <w:gridSpan w:val="4"/>
            <w:shd w:val="clear" w:color="auto" w:fill="BFBFBF" w:themeFill="background1" w:themeFillShade="BF"/>
            <w:vAlign w:val="center"/>
          </w:tcPr>
          <w:p w14:paraId="61A2D191" w14:textId="77777777" w:rsidR="00BA33C2" w:rsidRPr="004065B1" w:rsidRDefault="00BA33C2" w:rsidP="008A1BCC">
            <w:r w:rsidRPr="000A066E">
              <w:rPr>
                <w:b/>
              </w:rPr>
              <w:t>Results</w:t>
            </w:r>
          </w:p>
        </w:tc>
      </w:tr>
      <w:tr w:rsidR="00BA33C2" w14:paraId="542B865C" w14:textId="77777777" w:rsidTr="008A1BCC">
        <w:trPr>
          <w:tblHeader/>
        </w:trPr>
        <w:tc>
          <w:tcPr>
            <w:tcW w:w="9526" w:type="dxa"/>
            <w:gridSpan w:val="4"/>
            <w:vAlign w:val="center"/>
          </w:tcPr>
          <w:p w14:paraId="696EA136" w14:textId="77777777" w:rsidR="00BA33C2" w:rsidRPr="00544135" w:rsidRDefault="000A3AC3" w:rsidP="008A1BCC">
            <w:pPr>
              <w:jc w:val="left"/>
              <w:rPr>
                <w:i/>
              </w:rPr>
            </w:pPr>
            <w:r w:rsidRPr="00544135">
              <w:rPr>
                <w:i/>
              </w:rPr>
              <w:t>Confirm that the lines drawn pass through or sufficiently close to the listed positions.</w:t>
            </w:r>
          </w:p>
        </w:tc>
      </w:tr>
    </w:tbl>
    <w:p w14:paraId="24CE46EC" w14:textId="77777777" w:rsidR="00BA33C2" w:rsidRDefault="00BA33C2" w:rsidP="00BA33C2"/>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3AC3" w14:paraId="2B7452F2" w14:textId="77777777" w:rsidTr="009F4AAB">
        <w:trPr>
          <w:trHeight w:val="454"/>
          <w:tblHeader/>
        </w:trPr>
        <w:tc>
          <w:tcPr>
            <w:tcW w:w="2381" w:type="dxa"/>
            <w:shd w:val="clear" w:color="auto" w:fill="BFBFBF" w:themeFill="background1" w:themeFillShade="BF"/>
            <w:vAlign w:val="center"/>
          </w:tcPr>
          <w:p w14:paraId="18839ADD" w14:textId="77777777" w:rsidR="000A3AC3" w:rsidRPr="004065B1" w:rsidRDefault="000A3AC3" w:rsidP="00273E6E">
            <w:r w:rsidRPr="000A066E">
              <w:rPr>
                <w:b/>
              </w:rPr>
              <w:t>Test Reference</w:t>
            </w:r>
          </w:p>
        </w:tc>
        <w:tc>
          <w:tcPr>
            <w:tcW w:w="2381" w:type="dxa"/>
            <w:shd w:val="clear" w:color="auto" w:fill="FFFFFF" w:themeFill="background1"/>
            <w:vAlign w:val="center"/>
          </w:tcPr>
          <w:p w14:paraId="0BD8BC92" w14:textId="06E483AF" w:rsidR="000A3AC3" w:rsidRPr="004065B1" w:rsidRDefault="007C7CDE" w:rsidP="00273E6E">
            <w:r>
              <w:t>Accuracy13</w:t>
            </w:r>
          </w:p>
        </w:tc>
        <w:tc>
          <w:tcPr>
            <w:tcW w:w="2382" w:type="dxa"/>
            <w:shd w:val="clear" w:color="auto" w:fill="BFBFBF" w:themeFill="background1" w:themeFillShade="BF"/>
            <w:vAlign w:val="center"/>
          </w:tcPr>
          <w:p w14:paraId="14C6EDEE" w14:textId="77777777" w:rsidR="000A3AC3" w:rsidRPr="004065B1" w:rsidRDefault="000A3AC3" w:rsidP="00273E6E">
            <w:r w:rsidRPr="000A066E">
              <w:rPr>
                <w:b/>
              </w:rPr>
              <w:t>IHO Reference</w:t>
            </w:r>
          </w:p>
        </w:tc>
        <w:tc>
          <w:tcPr>
            <w:tcW w:w="2382" w:type="dxa"/>
            <w:shd w:val="clear" w:color="auto" w:fill="FFFFFF" w:themeFill="background1"/>
            <w:vAlign w:val="center"/>
          </w:tcPr>
          <w:p w14:paraId="2EA2827A" w14:textId="77777777" w:rsidR="000A3AC3" w:rsidRPr="004065B1" w:rsidRDefault="000A3AC3" w:rsidP="00273E6E">
            <w:r>
              <w:t>-</w:t>
            </w:r>
          </w:p>
        </w:tc>
      </w:tr>
      <w:tr w:rsidR="000A3AC3" w14:paraId="6FFD4D83" w14:textId="77777777" w:rsidTr="005C41DF">
        <w:trPr>
          <w:tblHeader/>
        </w:trPr>
        <w:tc>
          <w:tcPr>
            <w:tcW w:w="9526" w:type="dxa"/>
            <w:gridSpan w:val="4"/>
            <w:shd w:val="clear" w:color="auto" w:fill="BFBFBF" w:themeFill="background1" w:themeFillShade="BF"/>
            <w:vAlign w:val="center"/>
          </w:tcPr>
          <w:p w14:paraId="289ED27A" w14:textId="77777777" w:rsidR="000A3AC3" w:rsidRDefault="000A3AC3" w:rsidP="00273E6E">
            <w:r w:rsidRPr="000A066E">
              <w:rPr>
                <w:b/>
              </w:rPr>
              <w:t>Test description</w:t>
            </w:r>
          </w:p>
        </w:tc>
      </w:tr>
      <w:tr w:rsidR="000A3AC3" w14:paraId="2DC090DC" w14:textId="77777777" w:rsidTr="00273E6E">
        <w:trPr>
          <w:tblHeader/>
        </w:trPr>
        <w:tc>
          <w:tcPr>
            <w:tcW w:w="9526" w:type="dxa"/>
            <w:gridSpan w:val="4"/>
            <w:vAlign w:val="center"/>
          </w:tcPr>
          <w:p w14:paraId="63938775" w14:textId="77777777" w:rsidR="000A3AC3" w:rsidRPr="00544135" w:rsidRDefault="000A3AC3" w:rsidP="00273E6E">
            <w:pPr>
              <w:rPr>
                <w:i/>
              </w:rPr>
            </w:pPr>
            <w:r w:rsidRPr="00544135">
              <w:rPr>
                <w:i/>
              </w:rPr>
              <w:t>Rhumb lines, crossing the equator.</w:t>
            </w:r>
          </w:p>
        </w:tc>
      </w:tr>
      <w:tr w:rsidR="000A3AC3" w14:paraId="4DAC6F24" w14:textId="77777777" w:rsidTr="005C41DF">
        <w:trPr>
          <w:tblHeader/>
        </w:trPr>
        <w:tc>
          <w:tcPr>
            <w:tcW w:w="9526" w:type="dxa"/>
            <w:gridSpan w:val="4"/>
            <w:shd w:val="clear" w:color="auto" w:fill="BFBFBF" w:themeFill="background1" w:themeFillShade="BF"/>
            <w:vAlign w:val="center"/>
          </w:tcPr>
          <w:p w14:paraId="4F821D57" w14:textId="77777777" w:rsidR="000A3AC3" w:rsidRPr="004065B1" w:rsidRDefault="000A3AC3" w:rsidP="00273E6E">
            <w:r w:rsidRPr="000A066E">
              <w:rPr>
                <w:b/>
              </w:rPr>
              <w:t>Setup</w:t>
            </w:r>
          </w:p>
        </w:tc>
      </w:tr>
      <w:tr w:rsidR="000A3AC3" w14:paraId="433AC072" w14:textId="77777777" w:rsidTr="00273E6E">
        <w:trPr>
          <w:tblHeader/>
        </w:trPr>
        <w:tc>
          <w:tcPr>
            <w:tcW w:w="9526" w:type="dxa"/>
            <w:gridSpan w:val="4"/>
            <w:vAlign w:val="center"/>
          </w:tcPr>
          <w:p w14:paraId="6B309E6E" w14:textId="77777777" w:rsidR="000A3AC3" w:rsidRPr="00544135" w:rsidRDefault="000A3AC3" w:rsidP="00273E6E">
            <w:pPr>
              <w:rPr>
                <w:i/>
              </w:rPr>
            </w:pPr>
            <w:r w:rsidRPr="00544135">
              <w:rPr>
                <w:i/>
              </w:rPr>
              <w:t>As for test 4.6.1a)</w:t>
            </w:r>
          </w:p>
        </w:tc>
      </w:tr>
      <w:tr w:rsidR="000A3AC3" w14:paraId="4F9BDEEC" w14:textId="77777777" w:rsidTr="005C41DF">
        <w:trPr>
          <w:tblHeader/>
        </w:trPr>
        <w:tc>
          <w:tcPr>
            <w:tcW w:w="9526" w:type="dxa"/>
            <w:gridSpan w:val="4"/>
            <w:shd w:val="clear" w:color="auto" w:fill="BFBFBF" w:themeFill="background1" w:themeFillShade="BF"/>
            <w:vAlign w:val="center"/>
          </w:tcPr>
          <w:p w14:paraId="3FF5B134" w14:textId="77777777" w:rsidR="000A3AC3" w:rsidRPr="004065B1" w:rsidRDefault="000A3AC3" w:rsidP="00273E6E">
            <w:r w:rsidRPr="000A066E">
              <w:rPr>
                <w:b/>
              </w:rPr>
              <w:t>Action</w:t>
            </w:r>
          </w:p>
        </w:tc>
      </w:tr>
      <w:tr w:rsidR="000A3AC3" w14:paraId="5B379524" w14:textId="77777777" w:rsidTr="00273E6E">
        <w:trPr>
          <w:tblHeader/>
        </w:trPr>
        <w:tc>
          <w:tcPr>
            <w:tcW w:w="9526" w:type="dxa"/>
            <w:gridSpan w:val="4"/>
            <w:vAlign w:val="center"/>
          </w:tcPr>
          <w:p w14:paraId="29C3E511" w14:textId="77777777" w:rsidR="000A3AC3" w:rsidRPr="00544135" w:rsidRDefault="000A3AC3" w:rsidP="00273E6E">
            <w:pPr>
              <w:rPr>
                <w:i/>
              </w:rPr>
            </w:pPr>
            <w:r w:rsidRPr="00544135">
              <w:rPr>
                <w:i/>
              </w:rPr>
              <w:t>Plot positions listed in sets 6-9 of the positions listed in section 4.6.7</w:t>
            </w:r>
          </w:p>
        </w:tc>
      </w:tr>
      <w:tr w:rsidR="000A3AC3" w14:paraId="7A13BBBF" w14:textId="77777777" w:rsidTr="005C41DF">
        <w:trPr>
          <w:tblHeader/>
        </w:trPr>
        <w:tc>
          <w:tcPr>
            <w:tcW w:w="9526" w:type="dxa"/>
            <w:gridSpan w:val="4"/>
            <w:shd w:val="clear" w:color="auto" w:fill="BFBFBF" w:themeFill="background1" w:themeFillShade="BF"/>
            <w:vAlign w:val="center"/>
          </w:tcPr>
          <w:p w14:paraId="7E61695B" w14:textId="77777777" w:rsidR="000A3AC3" w:rsidRPr="004065B1" w:rsidRDefault="000A3AC3" w:rsidP="00273E6E">
            <w:r w:rsidRPr="000A066E">
              <w:rPr>
                <w:b/>
              </w:rPr>
              <w:t>Results</w:t>
            </w:r>
          </w:p>
        </w:tc>
      </w:tr>
      <w:tr w:rsidR="000A3AC3" w14:paraId="13442CD1" w14:textId="77777777" w:rsidTr="00273E6E">
        <w:trPr>
          <w:tblHeader/>
        </w:trPr>
        <w:tc>
          <w:tcPr>
            <w:tcW w:w="9526" w:type="dxa"/>
            <w:gridSpan w:val="4"/>
            <w:vAlign w:val="center"/>
          </w:tcPr>
          <w:p w14:paraId="6216799B" w14:textId="77777777" w:rsidR="000A3AC3" w:rsidRPr="00544135" w:rsidRDefault="000A3AC3" w:rsidP="00273E6E">
            <w:pPr>
              <w:jc w:val="left"/>
              <w:rPr>
                <w:i/>
              </w:rPr>
            </w:pPr>
            <w:r w:rsidRPr="00544135">
              <w:rPr>
                <w:i/>
              </w:rPr>
              <w:t>Confirm that the lines drawn pass through or sufficiently close to the listed positions.</w:t>
            </w:r>
          </w:p>
        </w:tc>
      </w:tr>
    </w:tbl>
    <w:p w14:paraId="39780AEB" w14:textId="77777777" w:rsidR="000A3AC3" w:rsidRDefault="000A3AC3" w:rsidP="000A3AC3"/>
    <w:p w14:paraId="0B487505" w14:textId="75BDF796" w:rsidR="007C7CDE" w:rsidRDefault="007C7CD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3AC3" w14:paraId="383A167B" w14:textId="77777777" w:rsidTr="009F4AAB">
        <w:trPr>
          <w:trHeight w:val="454"/>
          <w:tblHeader/>
        </w:trPr>
        <w:tc>
          <w:tcPr>
            <w:tcW w:w="2381" w:type="dxa"/>
            <w:shd w:val="clear" w:color="auto" w:fill="BFBFBF" w:themeFill="background1" w:themeFillShade="BF"/>
            <w:vAlign w:val="center"/>
          </w:tcPr>
          <w:p w14:paraId="4D47ADAA" w14:textId="5B9F59E4" w:rsidR="000A3AC3" w:rsidRPr="004065B1" w:rsidRDefault="000A3AC3" w:rsidP="00273E6E">
            <w:r w:rsidRPr="000A066E">
              <w:rPr>
                <w:b/>
              </w:rPr>
              <w:t>Test Reference</w:t>
            </w:r>
          </w:p>
        </w:tc>
        <w:tc>
          <w:tcPr>
            <w:tcW w:w="2381" w:type="dxa"/>
            <w:shd w:val="clear" w:color="auto" w:fill="FFFFFF" w:themeFill="background1"/>
            <w:vAlign w:val="center"/>
          </w:tcPr>
          <w:p w14:paraId="51DE39DC" w14:textId="21E2D2EA" w:rsidR="000A3AC3" w:rsidRPr="004065B1" w:rsidRDefault="007C7CDE" w:rsidP="00273E6E">
            <w:r>
              <w:t>Accuracy1</w:t>
            </w:r>
            <w:r w:rsidR="000A3AC3">
              <w:t>4</w:t>
            </w:r>
          </w:p>
        </w:tc>
        <w:tc>
          <w:tcPr>
            <w:tcW w:w="2382" w:type="dxa"/>
            <w:shd w:val="clear" w:color="auto" w:fill="BFBFBF" w:themeFill="background1" w:themeFillShade="BF"/>
            <w:vAlign w:val="center"/>
          </w:tcPr>
          <w:p w14:paraId="555E845D" w14:textId="77777777" w:rsidR="000A3AC3" w:rsidRPr="004065B1" w:rsidRDefault="000A3AC3" w:rsidP="00273E6E">
            <w:r w:rsidRPr="000A066E">
              <w:rPr>
                <w:b/>
              </w:rPr>
              <w:t>IHO Reference</w:t>
            </w:r>
          </w:p>
        </w:tc>
        <w:tc>
          <w:tcPr>
            <w:tcW w:w="2382" w:type="dxa"/>
            <w:shd w:val="clear" w:color="auto" w:fill="FFFFFF" w:themeFill="background1"/>
            <w:vAlign w:val="center"/>
          </w:tcPr>
          <w:p w14:paraId="2608BCA7" w14:textId="77777777" w:rsidR="000A3AC3" w:rsidRPr="004065B1" w:rsidRDefault="000A3AC3" w:rsidP="00273E6E">
            <w:r>
              <w:t>-</w:t>
            </w:r>
          </w:p>
        </w:tc>
      </w:tr>
      <w:tr w:rsidR="000A3AC3" w14:paraId="087DDD18" w14:textId="77777777" w:rsidTr="005C41DF">
        <w:trPr>
          <w:tblHeader/>
        </w:trPr>
        <w:tc>
          <w:tcPr>
            <w:tcW w:w="9526" w:type="dxa"/>
            <w:gridSpan w:val="4"/>
            <w:shd w:val="clear" w:color="auto" w:fill="BFBFBF" w:themeFill="background1" w:themeFillShade="BF"/>
            <w:vAlign w:val="center"/>
          </w:tcPr>
          <w:p w14:paraId="277D2EEC" w14:textId="77777777" w:rsidR="000A3AC3" w:rsidRDefault="000A3AC3" w:rsidP="00273E6E">
            <w:r w:rsidRPr="000A066E">
              <w:rPr>
                <w:b/>
              </w:rPr>
              <w:t>Test description</w:t>
            </w:r>
          </w:p>
        </w:tc>
      </w:tr>
      <w:tr w:rsidR="000A3AC3" w14:paraId="54439C58" w14:textId="77777777" w:rsidTr="00273E6E">
        <w:trPr>
          <w:tblHeader/>
        </w:trPr>
        <w:tc>
          <w:tcPr>
            <w:tcW w:w="9526" w:type="dxa"/>
            <w:gridSpan w:val="4"/>
            <w:vAlign w:val="center"/>
          </w:tcPr>
          <w:p w14:paraId="5F978E86" w14:textId="77777777" w:rsidR="000A3AC3" w:rsidRPr="00544135" w:rsidRDefault="000A3AC3" w:rsidP="00273E6E">
            <w:pPr>
              <w:rPr>
                <w:i/>
              </w:rPr>
            </w:pPr>
            <w:r w:rsidRPr="00544135">
              <w:rPr>
                <w:i/>
              </w:rPr>
              <w:t>Rhumb lines, southern quadrant.</w:t>
            </w:r>
          </w:p>
        </w:tc>
      </w:tr>
      <w:tr w:rsidR="000A3AC3" w14:paraId="4B605388" w14:textId="77777777" w:rsidTr="005C41DF">
        <w:trPr>
          <w:tblHeader/>
        </w:trPr>
        <w:tc>
          <w:tcPr>
            <w:tcW w:w="9526" w:type="dxa"/>
            <w:gridSpan w:val="4"/>
            <w:shd w:val="clear" w:color="auto" w:fill="BFBFBF" w:themeFill="background1" w:themeFillShade="BF"/>
            <w:vAlign w:val="center"/>
          </w:tcPr>
          <w:p w14:paraId="40D1CADD" w14:textId="77777777" w:rsidR="000A3AC3" w:rsidRPr="004065B1" w:rsidRDefault="000A3AC3" w:rsidP="00273E6E">
            <w:r w:rsidRPr="000A066E">
              <w:rPr>
                <w:b/>
              </w:rPr>
              <w:t>Setup</w:t>
            </w:r>
          </w:p>
        </w:tc>
      </w:tr>
      <w:tr w:rsidR="000A3AC3" w14:paraId="1CB0899F" w14:textId="77777777" w:rsidTr="00273E6E">
        <w:trPr>
          <w:tblHeader/>
        </w:trPr>
        <w:tc>
          <w:tcPr>
            <w:tcW w:w="9526" w:type="dxa"/>
            <w:gridSpan w:val="4"/>
            <w:vAlign w:val="center"/>
          </w:tcPr>
          <w:p w14:paraId="49715AAD" w14:textId="664DE646" w:rsidR="000A3AC3" w:rsidRPr="00544135" w:rsidRDefault="007C7CDE" w:rsidP="00273E6E">
            <w:pPr>
              <w:rPr>
                <w:i/>
              </w:rPr>
            </w:pPr>
            <w:r w:rsidRPr="00544135">
              <w:rPr>
                <w:i/>
              </w:rPr>
              <w:t xml:space="preserve">As for test </w:t>
            </w:r>
            <w:r>
              <w:t>Accuracy1</w:t>
            </w:r>
          </w:p>
        </w:tc>
      </w:tr>
      <w:tr w:rsidR="000A3AC3" w14:paraId="7AF6BA59" w14:textId="77777777" w:rsidTr="005C41DF">
        <w:trPr>
          <w:tblHeader/>
        </w:trPr>
        <w:tc>
          <w:tcPr>
            <w:tcW w:w="9526" w:type="dxa"/>
            <w:gridSpan w:val="4"/>
            <w:shd w:val="clear" w:color="auto" w:fill="BFBFBF" w:themeFill="background1" w:themeFillShade="BF"/>
            <w:vAlign w:val="center"/>
          </w:tcPr>
          <w:p w14:paraId="3B9C6C62" w14:textId="77777777" w:rsidR="000A3AC3" w:rsidRPr="004065B1" w:rsidRDefault="000A3AC3" w:rsidP="00273E6E">
            <w:r w:rsidRPr="000A066E">
              <w:rPr>
                <w:b/>
              </w:rPr>
              <w:t>Action</w:t>
            </w:r>
          </w:p>
        </w:tc>
      </w:tr>
      <w:tr w:rsidR="000A3AC3" w14:paraId="54F3C7ED" w14:textId="77777777" w:rsidTr="00273E6E">
        <w:trPr>
          <w:tblHeader/>
        </w:trPr>
        <w:tc>
          <w:tcPr>
            <w:tcW w:w="9526" w:type="dxa"/>
            <w:gridSpan w:val="4"/>
            <w:vAlign w:val="center"/>
          </w:tcPr>
          <w:p w14:paraId="6657E4DC" w14:textId="77777777" w:rsidR="000A3AC3" w:rsidRPr="00544135" w:rsidRDefault="000A3AC3" w:rsidP="00273E6E">
            <w:pPr>
              <w:rPr>
                <w:i/>
              </w:rPr>
            </w:pPr>
            <w:r w:rsidRPr="00544135">
              <w:rPr>
                <w:i/>
              </w:rPr>
              <w:t>Plot positions listed in sets 10-13 of the positions listed in section 4.6.7</w:t>
            </w:r>
          </w:p>
        </w:tc>
      </w:tr>
      <w:tr w:rsidR="000A3AC3" w14:paraId="536C481F" w14:textId="77777777" w:rsidTr="005C41DF">
        <w:trPr>
          <w:tblHeader/>
        </w:trPr>
        <w:tc>
          <w:tcPr>
            <w:tcW w:w="9526" w:type="dxa"/>
            <w:gridSpan w:val="4"/>
            <w:shd w:val="clear" w:color="auto" w:fill="BFBFBF" w:themeFill="background1" w:themeFillShade="BF"/>
            <w:vAlign w:val="center"/>
          </w:tcPr>
          <w:p w14:paraId="2749C08A" w14:textId="77777777" w:rsidR="000A3AC3" w:rsidRPr="004065B1" w:rsidRDefault="000A3AC3" w:rsidP="00273E6E">
            <w:r w:rsidRPr="000A066E">
              <w:rPr>
                <w:b/>
              </w:rPr>
              <w:t>Results</w:t>
            </w:r>
          </w:p>
        </w:tc>
      </w:tr>
      <w:tr w:rsidR="000A3AC3" w14:paraId="334FB829" w14:textId="77777777" w:rsidTr="00273E6E">
        <w:trPr>
          <w:tblHeader/>
        </w:trPr>
        <w:tc>
          <w:tcPr>
            <w:tcW w:w="9526" w:type="dxa"/>
            <w:gridSpan w:val="4"/>
            <w:vAlign w:val="center"/>
          </w:tcPr>
          <w:p w14:paraId="7C17ACDE" w14:textId="77777777" w:rsidR="000A3AC3" w:rsidRPr="00544135" w:rsidRDefault="000A3AC3" w:rsidP="00273E6E">
            <w:pPr>
              <w:jc w:val="left"/>
              <w:rPr>
                <w:i/>
              </w:rPr>
            </w:pPr>
            <w:r w:rsidRPr="00544135">
              <w:rPr>
                <w:i/>
              </w:rPr>
              <w:t>Confirm that the lines drawn pass through or sufficiently close to the listed positions.</w:t>
            </w:r>
          </w:p>
        </w:tc>
      </w:tr>
    </w:tbl>
    <w:p w14:paraId="1458CBF2" w14:textId="26C8F018" w:rsidR="000A3AC3" w:rsidRDefault="000A3AC3" w:rsidP="00BA33C2"/>
    <w:p w14:paraId="2D94CE98" w14:textId="77777777" w:rsidR="00BA33C2" w:rsidRDefault="000A3AC3" w:rsidP="00E30B8F">
      <w:pPr>
        <w:pStyle w:val="Heading3"/>
      </w:pPr>
      <w:r>
        <w:br w:type="page"/>
      </w:r>
      <w:bookmarkStart w:id="10347" w:name="_Toc189647912"/>
      <w:r w:rsidR="00BA33C2">
        <w:lastRenderedPageBreak/>
        <w:t>Positions for use in Accuracy Tests - Geodesics</w:t>
      </w:r>
      <w:bookmarkEnd w:id="10347"/>
      <w:r w:rsidR="00BA33C2">
        <w:tab/>
      </w:r>
    </w:p>
    <w:p w14:paraId="40C6623A" w14:textId="77777777" w:rsidR="00BA33C2" w:rsidRDefault="00BA33C2" w:rsidP="00BA33C2">
      <w:pPr>
        <w:jc w:val="left"/>
      </w:pPr>
      <w:r>
        <w:t>The following sections contain a series of latitudes and longitudes which define a number of geodesics.</w:t>
      </w:r>
    </w:p>
    <w:p w14:paraId="15B33014" w14:textId="43298D4A" w:rsidR="00BA33C2" w:rsidRDefault="00BA33C2" w:rsidP="002164D3">
      <w:r>
        <w:t xml:space="preserve">These points are intended to allow type approval authorities to test the ability of ECDIS to calculate geodesics correctly. </w:t>
      </w:r>
    </w:p>
    <w:p w14:paraId="16481D0D" w14:textId="77777777" w:rsidR="00BA33C2" w:rsidRDefault="00BA33C2" w:rsidP="00BA33C2">
      <w:pPr>
        <w:jc w:val="left"/>
      </w:pPr>
    </w:p>
    <w:p w14:paraId="678F2E86" w14:textId="161A78F3" w:rsidR="00BA33C2" w:rsidRDefault="00BA33C2" w:rsidP="00BA33C2">
      <w:pPr>
        <w:jc w:val="left"/>
      </w:pPr>
      <w:r>
        <w:t xml:space="preserve">Conversion of </w:t>
      </w:r>
      <w:r w:rsidR="00375CA4">
        <w:t xml:space="preserve">metres </w:t>
      </w:r>
      <w:r>
        <w:t>(m) to nautical miles (NM) uses</w:t>
      </w:r>
    </w:p>
    <w:p w14:paraId="7AF8AA5C" w14:textId="77777777" w:rsidR="00BA33C2" w:rsidRDefault="00BA33C2" w:rsidP="00BA33C2">
      <w:pPr>
        <w:jc w:val="left"/>
      </w:pPr>
      <w:r>
        <w:t>1 NM = 1852 m.</w:t>
      </w:r>
    </w:p>
    <w:p w14:paraId="30AC89E7" w14:textId="77777777" w:rsidR="00BA33C2" w:rsidRDefault="00BA33C2" w:rsidP="00BA33C2">
      <w:pPr>
        <w:jc w:val="left"/>
      </w:pPr>
    </w:p>
    <w:p w14:paraId="66332DC5" w14:textId="77777777" w:rsidR="00BA33C2" w:rsidRPr="00BA33C2" w:rsidRDefault="00BA33C2" w:rsidP="00BA33C2">
      <w:pPr>
        <w:jc w:val="left"/>
        <w:rPr>
          <w:b/>
          <w:u w:val="single"/>
        </w:rPr>
      </w:pPr>
      <w:r w:rsidRPr="00BA33C2">
        <w:rPr>
          <w:b/>
          <w:u w:val="single"/>
        </w:rPr>
        <w:t xml:space="preserve">Set 1 </w:t>
      </w:r>
      <w:proofErr w:type="spellStart"/>
      <w:r w:rsidRPr="00BA33C2">
        <w:rPr>
          <w:b/>
          <w:u w:val="single"/>
        </w:rPr>
        <w:t>Micklefirth</w:t>
      </w:r>
      <w:proofErr w:type="spellEnd"/>
    </w:p>
    <w:p w14:paraId="546FCA03" w14:textId="77777777" w:rsidR="00BA33C2" w:rsidRDefault="00BA33C2" w:rsidP="00BA33C2">
      <w:pPr>
        <w:jc w:val="left"/>
      </w:pPr>
    </w:p>
    <w:p w14:paraId="5FA5C10F" w14:textId="77777777" w:rsidR="00BA33C2" w:rsidRDefault="00BA33C2" w:rsidP="00BA33C2">
      <w:pPr>
        <w:jc w:val="left"/>
      </w:pPr>
      <w:r>
        <w:t xml:space="preserve">  Usage Band 4</w:t>
      </w:r>
    </w:p>
    <w:p w14:paraId="74EC52D5" w14:textId="77777777" w:rsidR="00BA33C2" w:rsidRDefault="00BA33C2" w:rsidP="00BA33C2">
      <w:pPr>
        <w:jc w:val="left"/>
      </w:pPr>
    </w:p>
    <w:p w14:paraId="2932B549" w14:textId="37D42F11" w:rsidR="00BA33C2" w:rsidRDefault="00BA33C2" w:rsidP="00BA33C2">
      <w:pPr>
        <w:jc w:val="left"/>
      </w:pPr>
      <w:r>
        <w:t xml:space="preserve">  Viking 49/27-B     32</w:t>
      </w:r>
      <w:r w:rsidR="00FD59D8" w:rsidRPr="002164D3">
        <w:t>º</w:t>
      </w:r>
      <w:r>
        <w:t xml:space="preserve">35.224S </w:t>
      </w:r>
      <w:r w:rsidR="00FD59D8">
        <w:t xml:space="preserve"> 0</w:t>
      </w:r>
      <w:r>
        <w:t>61</w:t>
      </w:r>
      <w:r w:rsidR="00FD59D8" w:rsidRPr="002C3DF8">
        <w:t>º</w:t>
      </w:r>
      <w:r>
        <w:t>17.710E</w:t>
      </w:r>
    </w:p>
    <w:p w14:paraId="19616765" w14:textId="42582B31" w:rsidR="00BA33C2" w:rsidRDefault="00BA33C2" w:rsidP="00BA33C2">
      <w:pPr>
        <w:jc w:val="left"/>
      </w:pPr>
      <w:r>
        <w:t xml:space="preserve">  Corund Cape Light  32</w:t>
      </w:r>
      <w:r w:rsidR="00FD59D8" w:rsidRPr="002C3DF8">
        <w:t>º</w:t>
      </w:r>
      <w:r>
        <w:t xml:space="preserve">27.436S </w:t>
      </w:r>
      <w:r w:rsidR="00FD59D8">
        <w:t xml:space="preserve"> 0</w:t>
      </w:r>
      <w:r>
        <w:t>60</w:t>
      </w:r>
      <w:r w:rsidR="00FD59D8" w:rsidRPr="002C3DF8">
        <w:t>º</w:t>
      </w:r>
      <w:r>
        <w:t>58.609E</w:t>
      </w:r>
    </w:p>
    <w:p w14:paraId="48C8582B" w14:textId="77777777" w:rsidR="00BA33C2" w:rsidRDefault="00BA33C2" w:rsidP="00BA33C2">
      <w:pPr>
        <w:jc w:val="left"/>
      </w:pPr>
      <w:r>
        <w:t xml:space="preserve">  True Distance      33193.554 m / 17.9231 NM</w:t>
      </w:r>
    </w:p>
    <w:p w14:paraId="48EB5897" w14:textId="77777777" w:rsidR="00BA33C2" w:rsidRDefault="00BA33C2" w:rsidP="00BA33C2">
      <w:pPr>
        <w:jc w:val="left"/>
      </w:pPr>
      <w:r>
        <w:t xml:space="preserve">  Forward Bearing    295.614 degrees</w:t>
      </w:r>
    </w:p>
    <w:p w14:paraId="07B27313" w14:textId="77777777" w:rsidR="00BA33C2" w:rsidRDefault="00BA33C2" w:rsidP="00BA33C2">
      <w:pPr>
        <w:jc w:val="left"/>
      </w:pPr>
      <w:r>
        <w:t xml:space="preserve">  Reverse Bearing    115.785 degrees</w:t>
      </w:r>
    </w:p>
    <w:p w14:paraId="63F547B0" w14:textId="77777777" w:rsidR="00BA33C2" w:rsidRDefault="00BA33C2" w:rsidP="00BA33C2">
      <w:pPr>
        <w:jc w:val="left"/>
      </w:pPr>
    </w:p>
    <w:p w14:paraId="53CC1616" w14:textId="33586528" w:rsidR="00BA33C2" w:rsidRDefault="00BA33C2" w:rsidP="00BA33C2">
      <w:pPr>
        <w:jc w:val="left"/>
      </w:pPr>
      <w:r>
        <w:t xml:space="preserve">  Viking 49/27-B     32</w:t>
      </w:r>
      <w:r w:rsidR="00FD59D8" w:rsidRPr="002C3DF8">
        <w:t>º</w:t>
      </w:r>
      <w:r>
        <w:t xml:space="preserve">35.224S </w:t>
      </w:r>
      <w:r w:rsidR="00FD59D8">
        <w:t xml:space="preserve"> 0</w:t>
      </w:r>
      <w:r>
        <w:t>61</w:t>
      </w:r>
      <w:r w:rsidR="00FD59D8" w:rsidRPr="002C3DF8">
        <w:t>º</w:t>
      </w:r>
      <w:r>
        <w:t>17.710E</w:t>
      </w:r>
    </w:p>
    <w:p w14:paraId="57781A17" w14:textId="2C23E5DD" w:rsidR="00BA33C2" w:rsidRDefault="00BA33C2" w:rsidP="00BA33C2">
      <w:pPr>
        <w:jc w:val="left"/>
      </w:pPr>
      <w:r>
        <w:t xml:space="preserve">  </w:t>
      </w:r>
      <w:proofErr w:type="spellStart"/>
      <w:r>
        <w:t>Castlerigg</w:t>
      </w:r>
      <w:proofErr w:type="spellEnd"/>
      <w:r>
        <w:t xml:space="preserve"> Light   32</w:t>
      </w:r>
      <w:r w:rsidR="00FD59D8" w:rsidRPr="002C3DF8">
        <w:t>º</w:t>
      </w:r>
      <w:r>
        <w:t xml:space="preserve">23.280S </w:t>
      </w:r>
      <w:r w:rsidR="00FD59D8">
        <w:t xml:space="preserve"> 0</w:t>
      </w:r>
      <w:r>
        <w:t>60</w:t>
      </w:r>
      <w:r w:rsidR="00FD59D8" w:rsidRPr="002C3DF8">
        <w:t>º</w:t>
      </w:r>
      <w:r>
        <w:t>58.496E</w:t>
      </w:r>
    </w:p>
    <w:p w14:paraId="358DC4DD" w14:textId="77777777" w:rsidR="00BA33C2" w:rsidRDefault="00BA33C2" w:rsidP="00BA33C2">
      <w:pPr>
        <w:jc w:val="left"/>
      </w:pPr>
      <w:r>
        <w:t xml:space="preserve">  True Distance      37326.351 m / 20.1546 NM</w:t>
      </w:r>
    </w:p>
    <w:p w14:paraId="1AC62A54" w14:textId="77777777" w:rsidR="00BA33C2" w:rsidRDefault="00BA33C2" w:rsidP="00BA33C2">
      <w:pPr>
        <w:jc w:val="left"/>
      </w:pPr>
      <w:r>
        <w:t xml:space="preserve">  Forward Bearing    306.172 degrees</w:t>
      </w:r>
    </w:p>
    <w:p w14:paraId="3F529C67" w14:textId="77777777" w:rsidR="00BA33C2" w:rsidRDefault="00BA33C2" w:rsidP="00BA33C2">
      <w:pPr>
        <w:jc w:val="left"/>
      </w:pPr>
      <w:r>
        <w:t xml:space="preserve">  Reverse Bearing    126.344 degrees</w:t>
      </w:r>
    </w:p>
    <w:p w14:paraId="5F46E49F" w14:textId="77777777" w:rsidR="00BA33C2" w:rsidRDefault="00BA33C2" w:rsidP="00BA33C2">
      <w:pPr>
        <w:jc w:val="left"/>
      </w:pPr>
    </w:p>
    <w:p w14:paraId="3DBD935C" w14:textId="77777777" w:rsidR="00BA33C2" w:rsidRDefault="00BA33C2" w:rsidP="00BA33C2">
      <w:pPr>
        <w:jc w:val="left"/>
      </w:pPr>
      <w:r>
        <w:t xml:space="preserve">  Usage Band 5</w:t>
      </w:r>
    </w:p>
    <w:p w14:paraId="2CCB03F8" w14:textId="77777777" w:rsidR="00BA33C2" w:rsidRDefault="00BA33C2" w:rsidP="00BA33C2">
      <w:pPr>
        <w:jc w:val="left"/>
      </w:pPr>
    </w:p>
    <w:p w14:paraId="036408E1" w14:textId="50646757" w:rsidR="00BA33C2" w:rsidRDefault="00BA33C2" w:rsidP="00BA33C2">
      <w:pPr>
        <w:jc w:val="left"/>
      </w:pPr>
      <w:r>
        <w:t xml:space="preserve">  Corund Cape Light  32</w:t>
      </w:r>
      <w:r w:rsidR="00FD59D8" w:rsidRPr="002C3DF8">
        <w:t>º</w:t>
      </w:r>
      <w:r>
        <w:t xml:space="preserve">27.447S </w:t>
      </w:r>
      <w:r w:rsidR="00FD59D8">
        <w:t xml:space="preserve"> 0</w:t>
      </w:r>
      <w:r>
        <w:t>60</w:t>
      </w:r>
      <w:r w:rsidR="00FD59D8" w:rsidRPr="002C3DF8">
        <w:t>º</w:t>
      </w:r>
      <w:r>
        <w:t>58.599E</w:t>
      </w:r>
    </w:p>
    <w:p w14:paraId="2FB553AA" w14:textId="641FB130" w:rsidR="00BA33C2" w:rsidRDefault="00BA33C2" w:rsidP="00BA33C2">
      <w:pPr>
        <w:jc w:val="left"/>
      </w:pPr>
      <w:r>
        <w:t xml:space="preserve">  Worm Head Light    32</w:t>
      </w:r>
      <w:r w:rsidR="00FD59D8" w:rsidRPr="002C3DF8">
        <w:t>º</w:t>
      </w:r>
      <w:r>
        <w:t xml:space="preserve">31.958S </w:t>
      </w:r>
      <w:r w:rsidR="00FD59D8">
        <w:t xml:space="preserve"> 0</w:t>
      </w:r>
      <w:r>
        <w:t>60</w:t>
      </w:r>
      <w:r w:rsidR="00FD59D8" w:rsidRPr="002C3DF8">
        <w:t>º</w:t>
      </w:r>
      <w:r>
        <w:t>54.337E</w:t>
      </w:r>
    </w:p>
    <w:p w14:paraId="5A5775E0" w14:textId="77777777" w:rsidR="00BA33C2" w:rsidRDefault="00BA33C2" w:rsidP="00BA33C2">
      <w:pPr>
        <w:jc w:val="left"/>
      </w:pPr>
      <w:r>
        <w:t xml:space="preserve">  True Distance      10680.859 m / 5.7672 NM</w:t>
      </w:r>
    </w:p>
    <w:p w14:paraId="6851F966" w14:textId="77777777" w:rsidR="00BA33C2" w:rsidRDefault="00BA33C2" w:rsidP="00BA33C2">
      <w:pPr>
        <w:jc w:val="left"/>
      </w:pPr>
      <w:r>
        <w:t xml:space="preserve">  Forward Bearing    218.665 degrees</w:t>
      </w:r>
    </w:p>
    <w:p w14:paraId="2BD9B4E4" w14:textId="77777777" w:rsidR="00BA33C2" w:rsidRDefault="00BA33C2" w:rsidP="00BA33C2">
      <w:pPr>
        <w:jc w:val="left"/>
      </w:pPr>
      <w:r>
        <w:t xml:space="preserve">  Reverse Bearing    38.703 degrees</w:t>
      </w:r>
    </w:p>
    <w:p w14:paraId="59FD6BD0" w14:textId="77777777" w:rsidR="00BA33C2" w:rsidRDefault="00BA33C2" w:rsidP="00BA33C2">
      <w:pPr>
        <w:jc w:val="left"/>
      </w:pPr>
    </w:p>
    <w:p w14:paraId="6A1DF45C" w14:textId="77777777" w:rsidR="00BA33C2" w:rsidRPr="00EF287F" w:rsidRDefault="00BA33C2" w:rsidP="00BA33C2">
      <w:pPr>
        <w:jc w:val="left"/>
        <w:rPr>
          <w:b/>
          <w:u w:val="single"/>
        </w:rPr>
      </w:pPr>
      <w:r w:rsidRPr="00EF287F">
        <w:rPr>
          <w:b/>
          <w:u w:val="single"/>
        </w:rPr>
        <w:t>Long Geodesics - North West Quadrant.</w:t>
      </w:r>
    </w:p>
    <w:p w14:paraId="1A34598C" w14:textId="77777777" w:rsidR="00BA33C2" w:rsidRDefault="00BA33C2" w:rsidP="00BA33C2">
      <w:pPr>
        <w:jc w:val="left"/>
      </w:pPr>
    </w:p>
    <w:p w14:paraId="655C0774" w14:textId="0E45AC02" w:rsidR="00BA33C2" w:rsidRPr="00BA33C2" w:rsidRDefault="00BA33C2" w:rsidP="00BA33C2">
      <w:pPr>
        <w:jc w:val="left"/>
        <w:rPr>
          <w:b/>
          <w:u w:val="single"/>
        </w:rPr>
      </w:pPr>
      <w:r w:rsidRPr="00BA33C2">
        <w:rPr>
          <w:b/>
          <w:u w:val="single"/>
        </w:rPr>
        <w:t>Set 2 Long Diagonal (30</w:t>
      </w:r>
      <w:r w:rsidR="009D286E" w:rsidRPr="002164D3">
        <w:rPr>
          <w:b/>
        </w:rPr>
        <w:t>º</w:t>
      </w:r>
      <w:r w:rsidRPr="00BA33C2">
        <w:rPr>
          <w:b/>
          <w:u w:val="single"/>
        </w:rPr>
        <w:t>N, 60</w:t>
      </w:r>
      <w:r w:rsidR="009D286E" w:rsidRPr="002164D3">
        <w:rPr>
          <w:b/>
        </w:rPr>
        <w:t>º</w:t>
      </w:r>
      <w:r w:rsidRPr="00BA33C2">
        <w:rPr>
          <w:b/>
          <w:u w:val="single"/>
        </w:rPr>
        <w:t>W to 60</w:t>
      </w:r>
      <w:r w:rsidR="009D286E" w:rsidRPr="002164D3">
        <w:rPr>
          <w:b/>
        </w:rPr>
        <w:t>º</w:t>
      </w:r>
      <w:r w:rsidRPr="00BA33C2">
        <w:rPr>
          <w:b/>
          <w:u w:val="single"/>
        </w:rPr>
        <w:t>N, 30</w:t>
      </w:r>
      <w:r w:rsidR="009D286E" w:rsidRPr="002164D3">
        <w:rPr>
          <w:b/>
        </w:rPr>
        <w:t>º</w:t>
      </w:r>
      <w:r w:rsidRPr="00BA33C2">
        <w:rPr>
          <w:b/>
          <w:u w:val="single"/>
        </w:rPr>
        <w:t>W)</w:t>
      </w:r>
    </w:p>
    <w:p w14:paraId="1696E4CE" w14:textId="77777777" w:rsidR="00BA33C2" w:rsidRDefault="00BA33C2" w:rsidP="00BA33C2">
      <w:pPr>
        <w:jc w:val="left"/>
      </w:pPr>
    </w:p>
    <w:p w14:paraId="35D46962" w14:textId="7D2BA67A" w:rsidR="00BA33C2" w:rsidRDefault="00BA33C2" w:rsidP="00BA33C2">
      <w:pPr>
        <w:jc w:val="left"/>
      </w:pPr>
      <w:r>
        <w:t xml:space="preserve">  Point1        30</w:t>
      </w:r>
      <w:r w:rsidR="00FD59D8" w:rsidRPr="002C3DF8">
        <w:t>º</w:t>
      </w:r>
      <w:r>
        <w:t xml:space="preserve">00.0000N     </w:t>
      </w:r>
      <w:r w:rsidR="00FD59D8">
        <w:t>0</w:t>
      </w:r>
      <w:r>
        <w:t>60</w:t>
      </w:r>
      <w:r w:rsidR="00FD59D8" w:rsidRPr="002C3DF8">
        <w:t>º</w:t>
      </w:r>
      <w:r>
        <w:t>00.0000W</w:t>
      </w:r>
    </w:p>
    <w:p w14:paraId="30DBB76F" w14:textId="76155802" w:rsidR="00BA33C2" w:rsidRDefault="00BA33C2" w:rsidP="00BA33C2">
      <w:pPr>
        <w:jc w:val="left"/>
      </w:pPr>
      <w:r>
        <w:t xml:space="preserve">  Point2        31</w:t>
      </w:r>
      <w:r w:rsidR="00FD59D8" w:rsidRPr="002C3DF8">
        <w:t>º</w:t>
      </w:r>
      <w:r>
        <w:t xml:space="preserve">38.1452N     </w:t>
      </w:r>
      <w:r w:rsidR="00FD59D8">
        <w:t>0</w:t>
      </w:r>
      <w:r>
        <w:t>59</w:t>
      </w:r>
      <w:r w:rsidR="00FD59D8" w:rsidRPr="002C3DF8">
        <w:t>º</w:t>
      </w:r>
      <w:r w:rsidR="00FD59D8">
        <w:t>0</w:t>
      </w:r>
      <w:r>
        <w:t>5.9571W</w:t>
      </w:r>
    </w:p>
    <w:p w14:paraId="7818E733" w14:textId="083559BA" w:rsidR="00BA33C2" w:rsidRDefault="00BA33C2" w:rsidP="00BA33C2">
      <w:pPr>
        <w:jc w:val="left"/>
      </w:pPr>
      <w:r>
        <w:t xml:space="preserve">  Point3        33</w:t>
      </w:r>
      <w:r w:rsidR="00FD59D8" w:rsidRPr="002C3DF8">
        <w:t>º</w:t>
      </w:r>
      <w:r>
        <w:t xml:space="preserve">15.8706N     </w:t>
      </w:r>
      <w:r w:rsidR="00FD59D8">
        <w:t>0</w:t>
      </w:r>
      <w:r>
        <w:t>58</w:t>
      </w:r>
      <w:r w:rsidR="00FD59D8" w:rsidRPr="002C3DF8">
        <w:t>º</w:t>
      </w:r>
      <w:r w:rsidR="00FD59D8">
        <w:t>0</w:t>
      </w:r>
      <w:r>
        <w:t>9.9924W</w:t>
      </w:r>
    </w:p>
    <w:p w14:paraId="6E6A9379" w14:textId="3B52793B" w:rsidR="00BA33C2" w:rsidRDefault="00BA33C2" w:rsidP="00BA33C2">
      <w:pPr>
        <w:jc w:val="left"/>
      </w:pPr>
      <w:r>
        <w:t xml:space="preserve">  Point4        34</w:t>
      </w:r>
      <w:r w:rsidR="00FD59D8" w:rsidRPr="002C3DF8">
        <w:t>º</w:t>
      </w:r>
      <w:r>
        <w:t xml:space="preserve">53.1348N     </w:t>
      </w:r>
      <w:r w:rsidR="00FD59D8">
        <w:t>0</w:t>
      </w:r>
      <w:r>
        <w:t>57</w:t>
      </w:r>
      <w:r w:rsidR="00FD59D8" w:rsidRPr="002C3DF8">
        <w:t>º</w:t>
      </w:r>
      <w:r>
        <w:t>11.9156W</w:t>
      </w:r>
    </w:p>
    <w:p w14:paraId="09A88438" w14:textId="649D3EE9" w:rsidR="00BA33C2" w:rsidRDefault="00BA33C2" w:rsidP="00BA33C2">
      <w:pPr>
        <w:jc w:val="left"/>
      </w:pPr>
      <w:r>
        <w:t xml:space="preserve">  Point5        36</w:t>
      </w:r>
      <w:r w:rsidR="00FD59D8" w:rsidRPr="002C3DF8">
        <w:t>º</w:t>
      </w:r>
      <w:r>
        <w:t xml:space="preserve">29.8923N     </w:t>
      </w:r>
      <w:r w:rsidR="00FD59D8">
        <w:t>0</w:t>
      </w:r>
      <w:r>
        <w:t>56</w:t>
      </w:r>
      <w:r w:rsidR="00FD59D8" w:rsidRPr="002C3DF8">
        <w:t>º</w:t>
      </w:r>
      <w:r>
        <w:t>11.5178W</w:t>
      </w:r>
    </w:p>
    <w:p w14:paraId="20E5042E" w14:textId="6C937448" w:rsidR="00BA33C2" w:rsidRDefault="00BA33C2" w:rsidP="00BA33C2">
      <w:pPr>
        <w:jc w:val="left"/>
      </w:pPr>
      <w:r>
        <w:t xml:space="preserve">  Point6        38</w:t>
      </w:r>
      <w:r w:rsidR="00FD59D8" w:rsidRPr="002C3DF8">
        <w:t>º</w:t>
      </w:r>
      <w:r w:rsidR="00FD59D8">
        <w:t>0</w:t>
      </w:r>
      <w:r>
        <w:t xml:space="preserve">6.0926N     </w:t>
      </w:r>
      <w:r w:rsidR="00FD59D8">
        <w:t>0</w:t>
      </w:r>
      <w:r>
        <w:t>55</w:t>
      </w:r>
      <w:r w:rsidR="00FD59D8" w:rsidRPr="002C3DF8">
        <w:t>º</w:t>
      </w:r>
      <w:r w:rsidR="00FD59D8">
        <w:t>0</w:t>
      </w:r>
      <w:r>
        <w:t>8.5692W</w:t>
      </w:r>
    </w:p>
    <w:p w14:paraId="0CDE1628" w14:textId="233C1023" w:rsidR="00BA33C2" w:rsidRDefault="00BA33C2" w:rsidP="00BA33C2">
      <w:pPr>
        <w:jc w:val="left"/>
      </w:pPr>
      <w:r>
        <w:t xml:space="preserve">  Point7        39</w:t>
      </w:r>
      <w:r w:rsidR="00FD59D8" w:rsidRPr="002C3DF8">
        <w:t>º</w:t>
      </w:r>
      <w:r>
        <w:t xml:space="preserve">41.6796N     </w:t>
      </w:r>
      <w:r w:rsidR="00FD59D8">
        <w:t>0</w:t>
      </w:r>
      <w:r>
        <w:t>54</w:t>
      </w:r>
      <w:r w:rsidR="00FD59D8" w:rsidRPr="002C3DF8">
        <w:t>º</w:t>
      </w:r>
      <w:r w:rsidR="00FD59D8">
        <w:t>0</w:t>
      </w:r>
      <w:r>
        <w:t>2.8166W</w:t>
      </w:r>
    </w:p>
    <w:p w14:paraId="3F04ADE9" w14:textId="0E498EC9" w:rsidR="00BA33C2" w:rsidRDefault="00BA33C2" w:rsidP="00BA33C2">
      <w:pPr>
        <w:jc w:val="left"/>
      </w:pPr>
      <w:r>
        <w:t xml:space="preserve">  Point8        41</w:t>
      </w:r>
      <w:r w:rsidR="00FD59D8" w:rsidRPr="002C3DF8">
        <w:t>º</w:t>
      </w:r>
      <w:r>
        <w:t xml:space="preserve">16.5909N     </w:t>
      </w:r>
      <w:r w:rsidR="00FD59D8">
        <w:t>0</w:t>
      </w:r>
      <w:r>
        <w:t>52</w:t>
      </w:r>
      <w:r w:rsidR="00FD59D8" w:rsidRPr="002C3DF8">
        <w:t>º</w:t>
      </w:r>
      <w:r>
        <w:t>53.9805W</w:t>
      </w:r>
    </w:p>
    <w:p w14:paraId="31909205" w14:textId="4B4B6F00" w:rsidR="00BA33C2" w:rsidRDefault="00BA33C2" w:rsidP="00BA33C2">
      <w:pPr>
        <w:jc w:val="left"/>
      </w:pPr>
      <w:r>
        <w:t xml:space="preserve">  Point9        42</w:t>
      </w:r>
      <w:r w:rsidR="00FD59D8">
        <w:t>º</w:t>
      </w:r>
      <w:r>
        <w:t xml:space="preserve">50.7564N     </w:t>
      </w:r>
      <w:r w:rsidR="00FD59D8">
        <w:t>0</w:t>
      </w:r>
      <w:r>
        <w:t>51</w:t>
      </w:r>
      <w:r w:rsidR="00FD59D8">
        <w:t>º</w:t>
      </w:r>
      <w:r>
        <w:t>41.7515W</w:t>
      </w:r>
    </w:p>
    <w:p w14:paraId="123EA382" w14:textId="1EA5E7BF" w:rsidR="00BA33C2" w:rsidRDefault="00BA33C2" w:rsidP="00BA33C2">
      <w:pPr>
        <w:jc w:val="left"/>
      </w:pPr>
      <w:r>
        <w:t xml:space="preserve">  Point10      44</w:t>
      </w:r>
      <w:r w:rsidR="00FD59D8">
        <w:t>º</w:t>
      </w:r>
      <w:r>
        <w:t xml:space="preserve">24.0976N     </w:t>
      </w:r>
      <w:r w:rsidR="00FD59D8">
        <w:t>0</w:t>
      </w:r>
      <w:r>
        <w:t>50</w:t>
      </w:r>
      <w:r w:rsidR="00FD59D8">
        <w:t>º</w:t>
      </w:r>
      <w:r>
        <w:t>25.7868W</w:t>
      </w:r>
    </w:p>
    <w:p w14:paraId="081375F7" w14:textId="433E651F" w:rsidR="00BA33C2" w:rsidRDefault="00BA33C2" w:rsidP="00BA33C2">
      <w:pPr>
        <w:jc w:val="left"/>
      </w:pPr>
      <w:r>
        <w:t xml:space="preserve">  Point11      45</w:t>
      </w:r>
      <w:r w:rsidR="00FD59D8">
        <w:t>º</w:t>
      </w:r>
      <w:r>
        <w:t xml:space="preserve">56.5257N     </w:t>
      </w:r>
      <w:r w:rsidR="00FD59D8">
        <w:t>0</w:t>
      </w:r>
      <w:r>
        <w:t>49</w:t>
      </w:r>
      <w:r w:rsidR="00FD59D8">
        <w:t>º0</w:t>
      </w:r>
      <w:r>
        <w:t>5.7067W</w:t>
      </w:r>
    </w:p>
    <w:p w14:paraId="6DA13FFF" w14:textId="530240EF" w:rsidR="00BA33C2" w:rsidRDefault="00BA33C2" w:rsidP="00BA33C2">
      <w:pPr>
        <w:jc w:val="left"/>
      </w:pPr>
      <w:r>
        <w:t xml:space="preserve">  Point12      47</w:t>
      </w:r>
      <w:r w:rsidR="00FD59D8">
        <w:t>º</w:t>
      </w:r>
      <w:r>
        <w:t xml:space="preserve">27.9409N     </w:t>
      </w:r>
      <w:r w:rsidR="00FD59D8">
        <w:t>0</w:t>
      </w:r>
      <w:r>
        <w:t>47</w:t>
      </w:r>
      <w:r w:rsidR="00FD59D8">
        <w:t>º</w:t>
      </w:r>
      <w:r>
        <w:t>41.0895W</w:t>
      </w:r>
    </w:p>
    <w:p w14:paraId="5E210D79" w14:textId="74DD1D80" w:rsidR="00BA33C2" w:rsidRDefault="00BA33C2" w:rsidP="00BA33C2">
      <w:pPr>
        <w:jc w:val="left"/>
      </w:pPr>
      <w:r>
        <w:t xml:space="preserve">  Point13      48</w:t>
      </w:r>
      <w:r w:rsidR="00FD59D8">
        <w:t>º</w:t>
      </w:r>
      <w:r>
        <w:t xml:space="preserve">58.2294N     </w:t>
      </w:r>
      <w:r w:rsidR="00FD59D8">
        <w:t>0</w:t>
      </w:r>
      <w:r>
        <w:t>46</w:t>
      </w:r>
      <w:r w:rsidR="00FD59D8">
        <w:t>º</w:t>
      </w:r>
      <w:r>
        <w:t>11.4681W</w:t>
      </w:r>
    </w:p>
    <w:p w14:paraId="14F21178" w14:textId="46CA23AC" w:rsidR="00BA33C2" w:rsidRDefault="00BA33C2" w:rsidP="00BA33C2">
      <w:pPr>
        <w:jc w:val="left"/>
      </w:pPr>
      <w:r>
        <w:t xml:space="preserve">  Point14      50</w:t>
      </w:r>
      <w:r w:rsidR="00FD59D8">
        <w:t>º</w:t>
      </w:r>
      <w:r>
        <w:t xml:space="preserve">27.2626N     </w:t>
      </w:r>
      <w:r w:rsidR="00FD59D8">
        <w:t>0</w:t>
      </w:r>
      <w:r>
        <w:t>44</w:t>
      </w:r>
      <w:r w:rsidR="00FD59D8">
        <w:t>º</w:t>
      </w:r>
      <w:r>
        <w:t>36.3244W</w:t>
      </w:r>
    </w:p>
    <w:p w14:paraId="2594D720" w14:textId="7916E8B2" w:rsidR="00BA33C2" w:rsidRDefault="00BA33C2" w:rsidP="00BA33C2">
      <w:pPr>
        <w:jc w:val="left"/>
      </w:pPr>
      <w:r>
        <w:t xml:space="preserve">  Point15      51</w:t>
      </w:r>
      <w:r w:rsidR="00FD59D8">
        <w:t>º</w:t>
      </w:r>
      <w:r>
        <w:t xml:space="preserve">54.8937N     </w:t>
      </w:r>
      <w:r w:rsidR="00FD59D8">
        <w:t>0</w:t>
      </w:r>
      <w:r>
        <w:t>42</w:t>
      </w:r>
      <w:r w:rsidR="00FD59D8">
        <w:t>º</w:t>
      </w:r>
      <w:r>
        <w:t>55.0855W</w:t>
      </w:r>
    </w:p>
    <w:p w14:paraId="5A0DB8BF" w14:textId="77777777" w:rsidR="00BA33C2" w:rsidRDefault="00BA33C2" w:rsidP="00BA33C2">
      <w:pPr>
        <w:jc w:val="left"/>
      </w:pPr>
    </w:p>
    <w:p w14:paraId="5B755439" w14:textId="0C12EF3A" w:rsidR="00BA33C2" w:rsidRDefault="003C560C" w:rsidP="00BA33C2">
      <w:pPr>
        <w:jc w:val="left"/>
      </w:pPr>
      <w:r>
        <w:br w:type="page"/>
      </w:r>
      <w:r w:rsidR="00BA33C2">
        <w:lastRenderedPageBreak/>
        <w:t xml:space="preserve">  Point16      53</w:t>
      </w:r>
      <w:r w:rsidR="00FD59D8">
        <w:t>º</w:t>
      </w:r>
      <w:r w:rsidR="00BA33C2">
        <w:t xml:space="preserve">20.9554N     </w:t>
      </w:r>
      <w:r w:rsidR="00FD59D8">
        <w:t>0</w:t>
      </w:r>
      <w:r w:rsidR="008612D1">
        <w:t>41</w:t>
      </w:r>
      <w:r w:rsidR="00FD59D8">
        <w:t>º0</w:t>
      </w:r>
      <w:r w:rsidR="00BA33C2">
        <w:t>7.1195W</w:t>
      </w:r>
    </w:p>
    <w:p w14:paraId="3F2CEA92" w14:textId="2598BDAB" w:rsidR="00BA33C2" w:rsidRDefault="00BA33C2" w:rsidP="00BA33C2">
      <w:pPr>
        <w:jc w:val="left"/>
      </w:pPr>
      <w:r>
        <w:t xml:space="preserve">  Point17      54</w:t>
      </w:r>
      <w:r w:rsidR="00FD59D8">
        <w:t>º</w:t>
      </w:r>
      <w:r>
        <w:t xml:space="preserve">45.2565N     </w:t>
      </w:r>
      <w:r w:rsidR="00FD59D8">
        <w:t>0</w:t>
      </w:r>
      <w:r>
        <w:t>39</w:t>
      </w:r>
      <w:r w:rsidR="00FD59D8">
        <w:t>º</w:t>
      </w:r>
      <w:r>
        <w:t>11.7330W</w:t>
      </w:r>
    </w:p>
    <w:p w14:paraId="392FB10A" w14:textId="59299730" w:rsidR="00BA33C2" w:rsidRDefault="00BA33C2" w:rsidP="00BA33C2">
      <w:pPr>
        <w:jc w:val="left"/>
      </w:pPr>
      <w:r>
        <w:t xml:space="preserve">  Point18      </w:t>
      </w:r>
      <w:r w:rsidR="008612D1">
        <w:t>56</w:t>
      </w:r>
      <w:r w:rsidR="00FD59D8">
        <w:t>º0</w:t>
      </w:r>
      <w:r>
        <w:t xml:space="preserve">7.5789N     </w:t>
      </w:r>
      <w:r w:rsidR="00FD59D8">
        <w:t>0</w:t>
      </w:r>
      <w:r w:rsidR="008612D1">
        <w:t>37</w:t>
      </w:r>
      <w:r w:rsidR="00FD59D8">
        <w:t>º0</w:t>
      </w:r>
      <w:r>
        <w:t>8.1699W</w:t>
      </w:r>
    </w:p>
    <w:p w14:paraId="75A7A9D7" w14:textId="7C1A0917" w:rsidR="00BA33C2" w:rsidRDefault="00BA33C2" w:rsidP="00BA33C2">
      <w:pPr>
        <w:jc w:val="left"/>
      </w:pPr>
      <w:r>
        <w:t xml:space="preserve">  Point19      57</w:t>
      </w:r>
      <w:r w:rsidR="00FD59D8">
        <w:t>º</w:t>
      </w:r>
      <w:r>
        <w:t xml:space="preserve">27.6730N     </w:t>
      </w:r>
      <w:r w:rsidR="00FD59D8">
        <w:t>0</w:t>
      </w:r>
      <w:r>
        <w:t>34</w:t>
      </w:r>
      <w:r w:rsidR="00FD59D8">
        <w:t>º</w:t>
      </w:r>
      <w:r>
        <w:t>55.6135W</w:t>
      </w:r>
    </w:p>
    <w:p w14:paraId="3C2B9BCF" w14:textId="5A626B2D" w:rsidR="00BA33C2" w:rsidRDefault="00BA33C2" w:rsidP="00BA33C2">
      <w:pPr>
        <w:jc w:val="left"/>
      </w:pPr>
      <w:r>
        <w:t xml:space="preserve">  Point20      58</w:t>
      </w:r>
      <w:r w:rsidR="00FD59D8">
        <w:t>º</w:t>
      </w:r>
      <w:r>
        <w:t xml:space="preserve">45.2547N     </w:t>
      </w:r>
      <w:r w:rsidR="00FD59D8">
        <w:t>0</w:t>
      </w:r>
      <w:r>
        <w:t>32</w:t>
      </w:r>
      <w:r w:rsidR="00FD59D8">
        <w:t>º</w:t>
      </w:r>
      <w:r>
        <w:t>33.1935W</w:t>
      </w:r>
    </w:p>
    <w:p w14:paraId="70053408" w14:textId="555F320B" w:rsidR="00BA33C2" w:rsidRDefault="00BA33C2" w:rsidP="00BA33C2">
      <w:pPr>
        <w:jc w:val="left"/>
      </w:pPr>
      <w:r>
        <w:t xml:space="preserve">  Point21      60</w:t>
      </w:r>
      <w:r w:rsidR="00FD59D8">
        <w:t>º</w:t>
      </w:r>
      <w:r>
        <w:t xml:space="preserve">00.0000N     </w:t>
      </w:r>
      <w:r w:rsidR="00FD59D8">
        <w:t>0</w:t>
      </w:r>
      <w:r>
        <w:t>30</w:t>
      </w:r>
      <w:r w:rsidR="00FD59D8">
        <w:t>º</w:t>
      </w:r>
      <w:r>
        <w:t>00.0000W</w:t>
      </w:r>
    </w:p>
    <w:p w14:paraId="12A9FCF6" w14:textId="77777777" w:rsidR="00BA33C2" w:rsidRDefault="00BA33C2" w:rsidP="00BA33C2">
      <w:pPr>
        <w:jc w:val="left"/>
      </w:pPr>
    </w:p>
    <w:p w14:paraId="1E5A2C21" w14:textId="3BE86E6B" w:rsidR="00BA33C2" w:rsidRPr="00BA33C2" w:rsidRDefault="00BA33C2" w:rsidP="00BA33C2">
      <w:pPr>
        <w:jc w:val="left"/>
        <w:rPr>
          <w:b/>
          <w:u w:val="single"/>
        </w:rPr>
      </w:pPr>
      <w:r w:rsidRPr="00BA33C2">
        <w:rPr>
          <w:b/>
          <w:u w:val="single"/>
        </w:rPr>
        <w:t>Set 3 Long Diagonal (30</w:t>
      </w:r>
      <w:r w:rsidR="009D286E" w:rsidRPr="002164D3">
        <w:rPr>
          <w:b/>
        </w:rPr>
        <w:t>º</w:t>
      </w:r>
      <w:r w:rsidRPr="00BA33C2">
        <w:rPr>
          <w:b/>
          <w:u w:val="single"/>
        </w:rPr>
        <w:t>N, 30</w:t>
      </w:r>
      <w:r w:rsidR="009D286E" w:rsidRPr="002164D3">
        <w:rPr>
          <w:b/>
        </w:rPr>
        <w:t>º</w:t>
      </w:r>
      <w:r w:rsidRPr="00BA33C2">
        <w:rPr>
          <w:b/>
          <w:u w:val="single"/>
        </w:rPr>
        <w:t>W to 60</w:t>
      </w:r>
      <w:r w:rsidR="009D286E" w:rsidRPr="002164D3">
        <w:rPr>
          <w:b/>
        </w:rPr>
        <w:t>º</w:t>
      </w:r>
      <w:r w:rsidRPr="00BA33C2">
        <w:rPr>
          <w:b/>
          <w:u w:val="single"/>
        </w:rPr>
        <w:t>N, 60</w:t>
      </w:r>
      <w:r w:rsidR="009D286E" w:rsidRPr="002164D3">
        <w:rPr>
          <w:b/>
        </w:rPr>
        <w:t>º</w:t>
      </w:r>
      <w:r w:rsidRPr="00BA33C2">
        <w:rPr>
          <w:b/>
          <w:u w:val="single"/>
        </w:rPr>
        <w:t>W)</w:t>
      </w:r>
    </w:p>
    <w:p w14:paraId="045BC1C3" w14:textId="77777777" w:rsidR="00BA33C2" w:rsidRDefault="00BA33C2" w:rsidP="00BA33C2">
      <w:pPr>
        <w:jc w:val="left"/>
      </w:pPr>
    </w:p>
    <w:p w14:paraId="4F250C2A" w14:textId="374EC1BF" w:rsidR="00BA33C2" w:rsidRDefault="00BA33C2" w:rsidP="00BA33C2">
      <w:pPr>
        <w:jc w:val="left"/>
      </w:pPr>
      <w:r>
        <w:t xml:space="preserve">  Point1        30</w:t>
      </w:r>
      <w:r w:rsidR="00FD59D8">
        <w:t>º</w:t>
      </w:r>
      <w:r>
        <w:t xml:space="preserve">00.0000N     </w:t>
      </w:r>
      <w:r w:rsidR="00FD59D8">
        <w:t>0</w:t>
      </w:r>
      <w:r>
        <w:t>30</w:t>
      </w:r>
      <w:r w:rsidR="00FD59D8">
        <w:t>º</w:t>
      </w:r>
      <w:r>
        <w:t>00.0000W</w:t>
      </w:r>
    </w:p>
    <w:p w14:paraId="5B50752F" w14:textId="30AE6969" w:rsidR="00BA33C2" w:rsidRDefault="00BA33C2" w:rsidP="00BA33C2">
      <w:pPr>
        <w:jc w:val="left"/>
      </w:pPr>
      <w:r>
        <w:t xml:space="preserve">  Point2        31</w:t>
      </w:r>
      <w:r w:rsidR="00FD59D8">
        <w:t>º</w:t>
      </w:r>
      <w:r>
        <w:t xml:space="preserve">38.1452N     </w:t>
      </w:r>
      <w:r w:rsidR="00FD59D8">
        <w:t>0</w:t>
      </w:r>
      <w:r>
        <w:t>30</w:t>
      </w:r>
      <w:r w:rsidR="00FD59D8">
        <w:t>º</w:t>
      </w:r>
      <w:r>
        <w:t>54.0429W</w:t>
      </w:r>
    </w:p>
    <w:p w14:paraId="38AC6251" w14:textId="01797D27" w:rsidR="00BA33C2" w:rsidRDefault="00BA33C2" w:rsidP="00BA33C2">
      <w:pPr>
        <w:jc w:val="left"/>
      </w:pPr>
      <w:r>
        <w:t xml:space="preserve">  Point3        33</w:t>
      </w:r>
      <w:r w:rsidR="00FD59D8">
        <w:t>º</w:t>
      </w:r>
      <w:r>
        <w:t xml:space="preserve">15.8706N     </w:t>
      </w:r>
      <w:r w:rsidR="00FD59D8">
        <w:t>0</w:t>
      </w:r>
      <w:r>
        <w:t>31</w:t>
      </w:r>
      <w:r w:rsidR="00FD59D8">
        <w:t>º</w:t>
      </w:r>
      <w:r>
        <w:t>50.0076W</w:t>
      </w:r>
    </w:p>
    <w:p w14:paraId="484499E3" w14:textId="4CF11DF8" w:rsidR="00BA33C2" w:rsidRDefault="00BA33C2" w:rsidP="00BA33C2">
      <w:pPr>
        <w:jc w:val="left"/>
      </w:pPr>
      <w:r>
        <w:t xml:space="preserve">  Point4        34</w:t>
      </w:r>
      <w:r w:rsidR="00FD59D8">
        <w:t>º</w:t>
      </w:r>
      <w:r>
        <w:t xml:space="preserve">53.1348N     </w:t>
      </w:r>
      <w:r w:rsidR="00FD59D8">
        <w:t>0</w:t>
      </w:r>
      <w:r>
        <w:t>32</w:t>
      </w:r>
      <w:r w:rsidR="00FD59D8">
        <w:t>º</w:t>
      </w:r>
      <w:r>
        <w:t>48.0844W</w:t>
      </w:r>
    </w:p>
    <w:p w14:paraId="0AD078DA" w14:textId="78BE606C" w:rsidR="00BA33C2" w:rsidRDefault="00BA33C2" w:rsidP="00BA33C2">
      <w:pPr>
        <w:jc w:val="left"/>
      </w:pPr>
      <w:r>
        <w:t xml:space="preserve">  Point5        36</w:t>
      </w:r>
      <w:r w:rsidR="00FD59D8">
        <w:t>º</w:t>
      </w:r>
      <w:r>
        <w:t xml:space="preserve">29.8923N     </w:t>
      </w:r>
      <w:r w:rsidR="00FD59D8">
        <w:t>0</w:t>
      </w:r>
      <w:r>
        <w:t>33</w:t>
      </w:r>
      <w:r w:rsidR="00FD59D8">
        <w:t>º</w:t>
      </w:r>
      <w:r>
        <w:t>48.4822W</w:t>
      </w:r>
    </w:p>
    <w:p w14:paraId="7AB8FF6F" w14:textId="37684BD2" w:rsidR="00BA33C2" w:rsidRDefault="00BA33C2" w:rsidP="00BA33C2">
      <w:pPr>
        <w:jc w:val="left"/>
      </w:pPr>
      <w:r>
        <w:t xml:space="preserve">  Point6        </w:t>
      </w:r>
      <w:r w:rsidR="008612D1">
        <w:t>38</w:t>
      </w:r>
      <w:r w:rsidR="00FD59D8">
        <w:t>º0</w:t>
      </w:r>
      <w:r>
        <w:t xml:space="preserve">6.0926N     </w:t>
      </w:r>
      <w:r w:rsidR="00FD59D8">
        <w:t>0</w:t>
      </w:r>
      <w:r>
        <w:t>34</w:t>
      </w:r>
      <w:r w:rsidR="00FD59D8">
        <w:t>º</w:t>
      </w:r>
      <w:r>
        <w:t>51.4308W</w:t>
      </w:r>
    </w:p>
    <w:p w14:paraId="262C4707" w14:textId="0517BF77" w:rsidR="00BA33C2" w:rsidRDefault="00BA33C2" w:rsidP="00BA33C2">
      <w:pPr>
        <w:jc w:val="left"/>
      </w:pPr>
      <w:r>
        <w:t xml:space="preserve">  Point7        39</w:t>
      </w:r>
      <w:r w:rsidR="00FD59D8">
        <w:t>º</w:t>
      </w:r>
      <w:r>
        <w:t xml:space="preserve">41.6796N     </w:t>
      </w:r>
      <w:r w:rsidR="00FD59D8">
        <w:t>0</w:t>
      </w:r>
      <w:r>
        <w:t>35</w:t>
      </w:r>
      <w:r w:rsidR="00FD59D8">
        <w:t>º</w:t>
      </w:r>
      <w:r>
        <w:t>57.1833W</w:t>
      </w:r>
    </w:p>
    <w:p w14:paraId="0BAD9B35" w14:textId="045F8437" w:rsidR="00BA33C2" w:rsidRDefault="00BA33C2" w:rsidP="00BA33C2">
      <w:pPr>
        <w:jc w:val="left"/>
      </w:pPr>
      <w:r>
        <w:t xml:space="preserve">  Point8        41</w:t>
      </w:r>
      <w:r w:rsidR="00FD59D8">
        <w:t>º</w:t>
      </w:r>
      <w:r>
        <w:t xml:space="preserve">16.5909N     </w:t>
      </w:r>
      <w:r w:rsidR="00FD59D8">
        <w:t>0</w:t>
      </w:r>
      <w:r w:rsidR="008612D1">
        <w:t>37</w:t>
      </w:r>
      <w:r w:rsidR="00FD59D8">
        <w:t>º0</w:t>
      </w:r>
      <w:r>
        <w:t>6.0195W</w:t>
      </w:r>
    </w:p>
    <w:p w14:paraId="1E27F48E" w14:textId="7F652EFB" w:rsidR="00BA33C2" w:rsidRDefault="00BA33C2" w:rsidP="00BA33C2">
      <w:pPr>
        <w:jc w:val="left"/>
      </w:pPr>
      <w:r>
        <w:t xml:space="preserve">  Point9        42</w:t>
      </w:r>
      <w:r w:rsidR="00FD59D8">
        <w:t>º</w:t>
      </w:r>
      <w:r>
        <w:t xml:space="preserve">50.7564N     </w:t>
      </w:r>
      <w:r w:rsidR="00FD59D8">
        <w:t>0</w:t>
      </w:r>
      <w:r>
        <w:t>38</w:t>
      </w:r>
      <w:r w:rsidR="00FD59D8">
        <w:t>º</w:t>
      </w:r>
      <w:r>
        <w:t>18.2485W</w:t>
      </w:r>
    </w:p>
    <w:p w14:paraId="7DDDBD2E" w14:textId="190AFC88" w:rsidR="00BA33C2" w:rsidRDefault="00BA33C2" w:rsidP="00BA33C2">
      <w:pPr>
        <w:jc w:val="left"/>
      </w:pPr>
      <w:r>
        <w:t xml:space="preserve">  Point10      44</w:t>
      </w:r>
      <w:r w:rsidR="00FD59D8">
        <w:t>º</w:t>
      </w:r>
      <w:r>
        <w:t xml:space="preserve">24.0976N     </w:t>
      </w:r>
      <w:r w:rsidR="00FD59D8">
        <w:t>0</w:t>
      </w:r>
      <w:r>
        <w:t>39</w:t>
      </w:r>
      <w:r w:rsidR="00FD59D8">
        <w:t>º</w:t>
      </w:r>
      <w:r>
        <w:t>34.2132W</w:t>
      </w:r>
    </w:p>
    <w:p w14:paraId="3EAF867F" w14:textId="2E17339C" w:rsidR="00BA33C2" w:rsidRDefault="00BA33C2" w:rsidP="00BA33C2">
      <w:pPr>
        <w:jc w:val="left"/>
      </w:pPr>
      <w:r>
        <w:t xml:space="preserve">  Point11      45</w:t>
      </w:r>
      <w:r w:rsidR="00FD59D8">
        <w:t>º</w:t>
      </w:r>
      <w:r>
        <w:t xml:space="preserve">56.5257N     </w:t>
      </w:r>
      <w:r w:rsidR="00FD59D8">
        <w:t>0</w:t>
      </w:r>
      <w:r>
        <w:t>40</w:t>
      </w:r>
      <w:r w:rsidR="00FD59D8">
        <w:t>º</w:t>
      </w:r>
      <w:r>
        <w:t>54.2933W</w:t>
      </w:r>
    </w:p>
    <w:p w14:paraId="6EC7887B" w14:textId="0F07EF17" w:rsidR="00BA33C2" w:rsidRDefault="00BA33C2" w:rsidP="00BA33C2">
      <w:pPr>
        <w:jc w:val="left"/>
      </w:pPr>
      <w:r>
        <w:t xml:space="preserve">  Point12      47</w:t>
      </w:r>
      <w:r w:rsidR="00FD59D8">
        <w:t>º</w:t>
      </w:r>
      <w:r>
        <w:t xml:space="preserve">27.9409N     </w:t>
      </w:r>
      <w:r w:rsidR="00FD59D8">
        <w:t>0</w:t>
      </w:r>
      <w:r>
        <w:t>42</w:t>
      </w:r>
      <w:r w:rsidR="00FD59D8">
        <w:t>º</w:t>
      </w:r>
      <w:r>
        <w:t>18.9105W</w:t>
      </w:r>
    </w:p>
    <w:p w14:paraId="77CBC86C" w14:textId="1E0980DE" w:rsidR="00BA33C2" w:rsidRDefault="00BA33C2" w:rsidP="00BA33C2">
      <w:pPr>
        <w:jc w:val="left"/>
      </w:pPr>
      <w:r>
        <w:t xml:space="preserve">  Point13      48</w:t>
      </w:r>
      <w:r w:rsidR="00FD59D8">
        <w:t>º</w:t>
      </w:r>
      <w:r>
        <w:t xml:space="preserve">58.2294N     </w:t>
      </w:r>
      <w:r w:rsidR="00FD59D8">
        <w:t>0</w:t>
      </w:r>
      <w:r>
        <w:t>43</w:t>
      </w:r>
      <w:r w:rsidR="00FD59D8">
        <w:t>º</w:t>
      </w:r>
      <w:r>
        <w:t>48.5319W</w:t>
      </w:r>
    </w:p>
    <w:p w14:paraId="5FD4CD3F" w14:textId="549103CB" w:rsidR="00BA33C2" w:rsidRDefault="00BA33C2" w:rsidP="00BA33C2">
      <w:pPr>
        <w:jc w:val="left"/>
      </w:pPr>
      <w:r>
        <w:t xml:space="preserve">  Point14      50</w:t>
      </w:r>
      <w:r w:rsidR="00FD59D8">
        <w:t>º</w:t>
      </w:r>
      <w:r>
        <w:t xml:space="preserve">27.2626N     </w:t>
      </w:r>
      <w:r w:rsidR="00FD59D8">
        <w:t>0</w:t>
      </w:r>
      <w:r>
        <w:t>45</w:t>
      </w:r>
      <w:r w:rsidR="00FD59D8">
        <w:t>º</w:t>
      </w:r>
      <w:r>
        <w:t>23.6756W</w:t>
      </w:r>
    </w:p>
    <w:p w14:paraId="01D2C707" w14:textId="312A3DD5" w:rsidR="00BA33C2" w:rsidRDefault="00BA33C2" w:rsidP="00BA33C2">
      <w:pPr>
        <w:jc w:val="left"/>
      </w:pPr>
      <w:r>
        <w:t xml:space="preserve">  Point15      51</w:t>
      </w:r>
      <w:r w:rsidR="00FD59D8">
        <w:t>º</w:t>
      </w:r>
      <w:r>
        <w:t xml:space="preserve">54.8937N     </w:t>
      </w:r>
      <w:r w:rsidR="00FD59D8">
        <w:t>0</w:t>
      </w:r>
      <w:r w:rsidR="008612D1">
        <w:t>47</w:t>
      </w:r>
      <w:r w:rsidR="00FD59D8">
        <w:t>º0</w:t>
      </w:r>
      <w:r>
        <w:t>4.9145W</w:t>
      </w:r>
    </w:p>
    <w:p w14:paraId="0E2A028E" w14:textId="0F84DFBC" w:rsidR="00BA33C2" w:rsidRDefault="00BA33C2" w:rsidP="00BA33C2">
      <w:pPr>
        <w:jc w:val="left"/>
      </w:pPr>
      <w:r>
        <w:t xml:space="preserve">  Point16      53</w:t>
      </w:r>
      <w:r w:rsidR="00FD59D8">
        <w:t>º</w:t>
      </w:r>
      <w:r>
        <w:t xml:space="preserve">20.9554N     </w:t>
      </w:r>
      <w:r w:rsidR="00FD59D8">
        <w:t>0</w:t>
      </w:r>
      <w:r>
        <w:t>48</w:t>
      </w:r>
      <w:r w:rsidR="00FD59D8">
        <w:t>º</w:t>
      </w:r>
      <w:r>
        <w:t>52.8805W</w:t>
      </w:r>
    </w:p>
    <w:p w14:paraId="7CB0BF1A" w14:textId="05C5FBAD" w:rsidR="00BA33C2" w:rsidRDefault="00BA33C2" w:rsidP="00BA33C2">
      <w:pPr>
        <w:jc w:val="left"/>
      </w:pPr>
      <w:r>
        <w:t xml:space="preserve">  Point17      54</w:t>
      </w:r>
      <w:r w:rsidR="00FD59D8">
        <w:t>º</w:t>
      </w:r>
      <w:r>
        <w:t xml:space="preserve">45.2565N     </w:t>
      </w:r>
      <w:r w:rsidR="00FD59D8">
        <w:t>0</w:t>
      </w:r>
      <w:r>
        <w:t>50</w:t>
      </w:r>
      <w:r w:rsidR="00FD59D8">
        <w:t>º</w:t>
      </w:r>
      <w:r>
        <w:t>48.2670W</w:t>
      </w:r>
    </w:p>
    <w:p w14:paraId="23A03E29" w14:textId="0E09C31E" w:rsidR="00BA33C2" w:rsidRDefault="00BA33C2" w:rsidP="00BA33C2">
      <w:pPr>
        <w:jc w:val="left"/>
      </w:pPr>
      <w:r>
        <w:t xml:space="preserve">  Point18      </w:t>
      </w:r>
      <w:r w:rsidR="008612D1">
        <w:t>56</w:t>
      </w:r>
      <w:r w:rsidR="00FD59D8">
        <w:t>º0</w:t>
      </w:r>
      <w:r>
        <w:t xml:space="preserve">7.5789N     </w:t>
      </w:r>
      <w:r w:rsidR="00FD59D8">
        <w:t>0</w:t>
      </w:r>
      <w:r>
        <w:t>52</w:t>
      </w:r>
      <w:r w:rsidR="00FD59D8">
        <w:t>º</w:t>
      </w:r>
      <w:r>
        <w:t>51.8301W</w:t>
      </w:r>
    </w:p>
    <w:p w14:paraId="557D6C28" w14:textId="63061E1E" w:rsidR="00BA33C2" w:rsidRDefault="00BA33C2" w:rsidP="00BA33C2">
      <w:pPr>
        <w:jc w:val="left"/>
      </w:pPr>
      <w:r>
        <w:t xml:space="preserve">  Point19      57</w:t>
      </w:r>
      <w:r w:rsidR="00FD59D8">
        <w:t>º</w:t>
      </w:r>
      <w:r>
        <w:t xml:space="preserve">27.6730N     </w:t>
      </w:r>
      <w:r w:rsidR="00FD59D8">
        <w:t>0</w:t>
      </w:r>
      <w:r w:rsidR="008612D1">
        <w:t>55</w:t>
      </w:r>
      <w:r w:rsidR="00FD59D8">
        <w:t>º0</w:t>
      </w:r>
      <w:r>
        <w:t>4.3865W</w:t>
      </w:r>
    </w:p>
    <w:p w14:paraId="47AB1C63" w14:textId="77F353AE" w:rsidR="00BA33C2" w:rsidRDefault="00BA33C2" w:rsidP="00BA33C2">
      <w:pPr>
        <w:jc w:val="left"/>
      </w:pPr>
      <w:r>
        <w:t xml:space="preserve">  Point20      58</w:t>
      </w:r>
      <w:r w:rsidR="00FD59D8">
        <w:t>º</w:t>
      </w:r>
      <w:r>
        <w:t xml:space="preserve">45.2547N     </w:t>
      </w:r>
      <w:r w:rsidR="00FD59D8">
        <w:t>0</w:t>
      </w:r>
      <w:r>
        <w:t>57</w:t>
      </w:r>
      <w:r w:rsidR="00FD59D8">
        <w:t>º</w:t>
      </w:r>
      <w:r>
        <w:t>26.8065W</w:t>
      </w:r>
    </w:p>
    <w:p w14:paraId="0A6CE459" w14:textId="3DDB06B0" w:rsidR="00BA33C2" w:rsidRDefault="00BA33C2" w:rsidP="00BA33C2">
      <w:pPr>
        <w:jc w:val="left"/>
      </w:pPr>
      <w:r>
        <w:t xml:space="preserve">  Point21      60</w:t>
      </w:r>
      <w:r w:rsidR="00FD59D8">
        <w:t>º</w:t>
      </w:r>
      <w:r>
        <w:t xml:space="preserve">00.0000N     </w:t>
      </w:r>
      <w:r w:rsidR="00FD59D8">
        <w:t>0</w:t>
      </w:r>
      <w:r>
        <w:t>60</w:t>
      </w:r>
      <w:r w:rsidR="00FD59D8">
        <w:t>º</w:t>
      </w:r>
      <w:r>
        <w:t>00.0000W</w:t>
      </w:r>
    </w:p>
    <w:p w14:paraId="0E80F0C5" w14:textId="77777777" w:rsidR="00BA33C2" w:rsidRDefault="00BA33C2" w:rsidP="00BA33C2">
      <w:pPr>
        <w:jc w:val="left"/>
      </w:pPr>
    </w:p>
    <w:p w14:paraId="03A15F28" w14:textId="42C5E533" w:rsidR="00BA33C2" w:rsidRPr="00BA33C2" w:rsidRDefault="00BA33C2" w:rsidP="00BA33C2">
      <w:pPr>
        <w:jc w:val="left"/>
        <w:rPr>
          <w:b/>
          <w:u w:val="single"/>
        </w:rPr>
      </w:pPr>
      <w:r w:rsidRPr="00BA33C2">
        <w:rPr>
          <w:b/>
          <w:u w:val="single"/>
        </w:rPr>
        <w:t>Set 4 Long Horizontal (45</w:t>
      </w:r>
      <w:r w:rsidR="009D286E" w:rsidRPr="002164D3">
        <w:rPr>
          <w:b/>
        </w:rPr>
        <w:t>º</w:t>
      </w:r>
      <w:r w:rsidRPr="00BA33C2">
        <w:rPr>
          <w:b/>
          <w:u w:val="single"/>
        </w:rPr>
        <w:t>N, 60</w:t>
      </w:r>
      <w:r w:rsidR="009D286E" w:rsidRPr="002164D3">
        <w:rPr>
          <w:b/>
        </w:rPr>
        <w:t>º</w:t>
      </w:r>
      <w:r w:rsidRPr="00BA33C2">
        <w:rPr>
          <w:b/>
          <w:u w:val="single"/>
        </w:rPr>
        <w:t>W to 45</w:t>
      </w:r>
      <w:r w:rsidR="009D286E" w:rsidRPr="002164D3">
        <w:rPr>
          <w:b/>
        </w:rPr>
        <w:t>º</w:t>
      </w:r>
      <w:r w:rsidRPr="00BA33C2">
        <w:rPr>
          <w:b/>
          <w:u w:val="single"/>
        </w:rPr>
        <w:t>N, 30</w:t>
      </w:r>
      <w:r w:rsidR="009D286E" w:rsidRPr="002164D3">
        <w:rPr>
          <w:b/>
        </w:rPr>
        <w:t>º</w:t>
      </w:r>
      <w:r w:rsidRPr="00BA33C2">
        <w:rPr>
          <w:b/>
          <w:u w:val="single"/>
        </w:rPr>
        <w:t>W)</w:t>
      </w:r>
    </w:p>
    <w:p w14:paraId="60CC2DBD" w14:textId="77777777" w:rsidR="00BA33C2" w:rsidRDefault="00BA33C2" w:rsidP="00BA33C2">
      <w:pPr>
        <w:jc w:val="left"/>
      </w:pPr>
    </w:p>
    <w:p w14:paraId="14038BF2" w14:textId="0A5FCDC2" w:rsidR="00BA33C2" w:rsidRDefault="00BA33C2" w:rsidP="00BA33C2">
      <w:pPr>
        <w:jc w:val="left"/>
      </w:pPr>
      <w:r>
        <w:t xml:space="preserve">  Point1        45</w:t>
      </w:r>
      <w:r w:rsidR="00FD59D8">
        <w:t>º</w:t>
      </w:r>
      <w:r>
        <w:t xml:space="preserve">00.0000N     </w:t>
      </w:r>
      <w:r w:rsidR="00FD59D8">
        <w:t>0</w:t>
      </w:r>
      <w:r>
        <w:t>60</w:t>
      </w:r>
      <w:r w:rsidR="00FD59D8">
        <w:t>º</w:t>
      </w:r>
      <w:r>
        <w:t>00.0000W</w:t>
      </w:r>
    </w:p>
    <w:p w14:paraId="671C860C" w14:textId="009FB7A2" w:rsidR="00BA33C2" w:rsidRDefault="00BA33C2" w:rsidP="00BA33C2">
      <w:pPr>
        <w:jc w:val="left"/>
      </w:pPr>
      <w:r>
        <w:t xml:space="preserve">  Point2        45</w:t>
      </w:r>
      <w:r w:rsidR="00FD59D8">
        <w:t>º</w:t>
      </w:r>
      <w:r>
        <w:t xml:space="preserve">11.2519N     </w:t>
      </w:r>
      <w:r w:rsidR="00FD59D8">
        <w:t>0</w:t>
      </w:r>
      <w:r>
        <w:t>58</w:t>
      </w:r>
      <w:r w:rsidR="00FD59D8">
        <w:t>º</w:t>
      </w:r>
      <w:r>
        <w:t>31.7916W</w:t>
      </w:r>
    </w:p>
    <w:p w14:paraId="4C4F70F8" w14:textId="65E68086" w:rsidR="00BA33C2" w:rsidRDefault="00BA33C2" w:rsidP="00BA33C2">
      <w:pPr>
        <w:jc w:val="left"/>
      </w:pPr>
      <w:r>
        <w:t xml:space="preserve">  Point3        45</w:t>
      </w:r>
      <w:r w:rsidR="00FD59D8">
        <w:t>º</w:t>
      </w:r>
      <w:r>
        <w:t xml:space="preserve">21.3608N     </w:t>
      </w:r>
      <w:r w:rsidR="00FD59D8">
        <w:t>0</w:t>
      </w:r>
      <w:r w:rsidR="008612D1">
        <w:t>57</w:t>
      </w:r>
      <w:r w:rsidR="00FD59D8">
        <w:t>º0</w:t>
      </w:r>
      <w:r>
        <w:t>3.0317W</w:t>
      </w:r>
    </w:p>
    <w:p w14:paraId="1EADC88A" w14:textId="086B5FF1" w:rsidR="00BA33C2" w:rsidRDefault="00BA33C2" w:rsidP="00BA33C2">
      <w:pPr>
        <w:jc w:val="left"/>
      </w:pPr>
      <w:r>
        <w:t xml:space="preserve">  Point4        45</w:t>
      </w:r>
      <w:r w:rsidR="00FD59D8">
        <w:t>º</w:t>
      </w:r>
      <w:r>
        <w:t xml:space="preserve">30.3133N     </w:t>
      </w:r>
      <w:r w:rsidR="00FD59D8">
        <w:t>0</w:t>
      </w:r>
      <w:r>
        <w:t>55</w:t>
      </w:r>
      <w:r w:rsidR="00FD59D8">
        <w:t>º</w:t>
      </w:r>
      <w:r>
        <w:t>33.7738W</w:t>
      </w:r>
    </w:p>
    <w:p w14:paraId="0BF325EF" w14:textId="7CB0A8AD" w:rsidR="00BA33C2" w:rsidRDefault="00BA33C2" w:rsidP="00BA33C2">
      <w:pPr>
        <w:jc w:val="left"/>
      </w:pPr>
      <w:r>
        <w:t xml:space="preserve">  Point5        45</w:t>
      </w:r>
      <w:r w:rsidR="00FD59D8">
        <w:t>º</w:t>
      </w:r>
      <w:r>
        <w:t xml:space="preserve">38.0973N     </w:t>
      </w:r>
      <w:r w:rsidR="00FD59D8">
        <w:t>0</w:t>
      </w:r>
      <w:r w:rsidR="008612D1">
        <w:t>54</w:t>
      </w:r>
      <w:r w:rsidR="00FD59D8">
        <w:t>º0</w:t>
      </w:r>
      <w:r>
        <w:t>4.0740W</w:t>
      </w:r>
    </w:p>
    <w:p w14:paraId="0A030676" w14:textId="6C2DADAC" w:rsidR="00BA33C2" w:rsidRDefault="00BA33C2" w:rsidP="00BA33C2">
      <w:pPr>
        <w:jc w:val="left"/>
      </w:pPr>
      <w:r>
        <w:t xml:space="preserve">  Point6        45</w:t>
      </w:r>
      <w:r w:rsidR="00FD59D8">
        <w:t>º</w:t>
      </w:r>
      <w:r>
        <w:t xml:space="preserve">44.7022N     </w:t>
      </w:r>
      <w:r w:rsidR="00FD59D8">
        <w:t>0</w:t>
      </w:r>
      <w:r>
        <w:t>52</w:t>
      </w:r>
      <w:r w:rsidR="00FD59D8">
        <w:t>º</w:t>
      </w:r>
      <w:r>
        <w:t>33.9908W</w:t>
      </w:r>
    </w:p>
    <w:p w14:paraId="311B9F08" w14:textId="71CA3C33" w:rsidR="00BA33C2" w:rsidRDefault="00BA33C2" w:rsidP="00BA33C2">
      <w:pPr>
        <w:jc w:val="left"/>
      </w:pPr>
      <w:r>
        <w:t xml:space="preserve">  Point7        45</w:t>
      </w:r>
      <w:r w:rsidR="00FD59D8">
        <w:t>º</w:t>
      </w:r>
      <w:r>
        <w:t xml:space="preserve">50.1188N     </w:t>
      </w:r>
      <w:r w:rsidR="00FD59D8">
        <w:t>0</w:t>
      </w:r>
      <w:r w:rsidR="008612D1">
        <w:t>51</w:t>
      </w:r>
      <w:r w:rsidR="00FD59D8">
        <w:t>º0</w:t>
      </w:r>
      <w:r>
        <w:t>3.5849W</w:t>
      </w:r>
    </w:p>
    <w:p w14:paraId="0BB0B84C" w14:textId="6CBF201F" w:rsidR="00BA33C2" w:rsidRDefault="00BA33C2" w:rsidP="00BA33C2">
      <w:pPr>
        <w:jc w:val="left"/>
      </w:pPr>
      <w:r>
        <w:t xml:space="preserve">  Point8        45</w:t>
      </w:r>
      <w:r w:rsidR="00FD59D8">
        <w:t>º</w:t>
      </w:r>
      <w:r>
        <w:t xml:space="preserve">54.3397N     </w:t>
      </w:r>
      <w:r w:rsidR="00FD59D8">
        <w:t>0</w:t>
      </w:r>
      <w:r>
        <w:t>49</w:t>
      </w:r>
      <w:r w:rsidR="00FD59D8">
        <w:t>º</w:t>
      </w:r>
      <w:r>
        <w:t>32.9185W</w:t>
      </w:r>
    </w:p>
    <w:p w14:paraId="159AEC8A" w14:textId="6BCCB6F1" w:rsidR="00BA33C2" w:rsidRDefault="00BA33C2" w:rsidP="00BA33C2">
      <w:pPr>
        <w:jc w:val="left"/>
      </w:pPr>
      <w:r>
        <w:t xml:space="preserve">  Point9        45</w:t>
      </w:r>
      <w:r w:rsidR="00FD59D8">
        <w:t>º</w:t>
      </w:r>
      <w:r>
        <w:t xml:space="preserve">57.3588N     </w:t>
      </w:r>
      <w:r w:rsidR="00FD59D8">
        <w:t>0</w:t>
      </w:r>
      <w:r w:rsidR="008612D1">
        <w:t>48</w:t>
      </w:r>
      <w:r w:rsidR="00FD59D8">
        <w:t>º0</w:t>
      </w:r>
      <w:r>
        <w:t>2.0555W</w:t>
      </w:r>
    </w:p>
    <w:p w14:paraId="7371350F" w14:textId="54BC3AC4" w:rsidR="00BA33C2" w:rsidRDefault="00BA33C2" w:rsidP="00BA33C2">
      <w:pPr>
        <w:jc w:val="left"/>
      </w:pPr>
      <w:r>
        <w:t xml:space="preserve">  Point10      45</w:t>
      </w:r>
      <w:r w:rsidR="00FD59D8">
        <w:t>º</w:t>
      </w:r>
      <w:r>
        <w:t xml:space="preserve">59.1720N     </w:t>
      </w:r>
      <w:r w:rsidR="00FD59D8">
        <w:t>0</w:t>
      </w:r>
      <w:r>
        <w:t>46</w:t>
      </w:r>
      <w:r w:rsidR="00FD59D8">
        <w:t>º</w:t>
      </w:r>
      <w:r>
        <w:t>31.0608W</w:t>
      </w:r>
    </w:p>
    <w:p w14:paraId="590D72DD" w14:textId="38BEDAFC" w:rsidR="00BA33C2" w:rsidRDefault="00BA33C2" w:rsidP="00BA33C2">
      <w:pPr>
        <w:jc w:val="left"/>
      </w:pPr>
      <w:r>
        <w:t xml:space="preserve">  Point11      45</w:t>
      </w:r>
      <w:r w:rsidR="00FD59D8">
        <w:t>º</w:t>
      </w:r>
      <w:r>
        <w:t xml:space="preserve">59.7767N     </w:t>
      </w:r>
      <w:r w:rsidR="00FD59D8">
        <w:t>0</w:t>
      </w:r>
      <w:r w:rsidR="008612D1">
        <w:t>45</w:t>
      </w:r>
      <w:r w:rsidR="00FD59D8">
        <w:t>º0</w:t>
      </w:r>
      <w:r>
        <w:t>0.0000W</w:t>
      </w:r>
    </w:p>
    <w:p w14:paraId="73FC7035" w14:textId="7C7AE4E3" w:rsidR="00BA33C2" w:rsidRDefault="00BA33C2" w:rsidP="00BA33C2">
      <w:pPr>
        <w:jc w:val="left"/>
      </w:pPr>
      <w:r>
        <w:t xml:space="preserve">  Point12      45</w:t>
      </w:r>
      <w:r w:rsidR="00FD59D8">
        <w:t>º</w:t>
      </w:r>
      <w:r>
        <w:t xml:space="preserve">59.1720N     </w:t>
      </w:r>
      <w:r w:rsidR="00FD59D8">
        <w:t>0</w:t>
      </w:r>
      <w:r>
        <w:t>43</w:t>
      </w:r>
      <w:r w:rsidR="00FD59D8">
        <w:t>º</w:t>
      </w:r>
      <w:r>
        <w:t>28.9392W</w:t>
      </w:r>
    </w:p>
    <w:p w14:paraId="36699EFC" w14:textId="5A362271" w:rsidR="00BA33C2" w:rsidRDefault="00BA33C2" w:rsidP="00BA33C2">
      <w:pPr>
        <w:jc w:val="left"/>
      </w:pPr>
      <w:r>
        <w:t xml:space="preserve">  Point13      45</w:t>
      </w:r>
      <w:r w:rsidR="00FD59D8">
        <w:t>º</w:t>
      </w:r>
      <w:r>
        <w:t xml:space="preserve">57.3588N     </w:t>
      </w:r>
      <w:r w:rsidR="00FD59D8">
        <w:t>0</w:t>
      </w:r>
      <w:r>
        <w:t>41</w:t>
      </w:r>
      <w:r w:rsidR="00FD59D8">
        <w:t>º</w:t>
      </w:r>
      <w:r>
        <w:t>57.9446W</w:t>
      </w:r>
    </w:p>
    <w:p w14:paraId="0D04FB99" w14:textId="00D2EB10" w:rsidR="00BA33C2" w:rsidRDefault="00BA33C2" w:rsidP="00BA33C2">
      <w:pPr>
        <w:jc w:val="left"/>
      </w:pPr>
      <w:r>
        <w:t xml:space="preserve">  Point14      45</w:t>
      </w:r>
      <w:r w:rsidR="00FD59D8">
        <w:t>º</w:t>
      </w:r>
      <w:r>
        <w:t xml:space="preserve">54.3397N     </w:t>
      </w:r>
      <w:r w:rsidR="00FD59D8">
        <w:t>0</w:t>
      </w:r>
      <w:r>
        <w:t>40</w:t>
      </w:r>
      <w:r w:rsidR="00FD59D8">
        <w:t>º</w:t>
      </w:r>
      <w:r>
        <w:t>27.0815W</w:t>
      </w:r>
    </w:p>
    <w:p w14:paraId="1334CC17" w14:textId="7BFD7129" w:rsidR="00BA33C2" w:rsidRDefault="00BA33C2" w:rsidP="00BA33C2">
      <w:pPr>
        <w:jc w:val="left"/>
      </w:pPr>
      <w:r>
        <w:t xml:space="preserve">  Point15      45</w:t>
      </w:r>
      <w:r w:rsidR="00FD59D8">
        <w:t>º</w:t>
      </w:r>
      <w:r>
        <w:t xml:space="preserve">50.1188N     </w:t>
      </w:r>
      <w:r w:rsidR="00FD59D8">
        <w:t>0</w:t>
      </w:r>
      <w:r>
        <w:t>38</w:t>
      </w:r>
      <w:r w:rsidR="00FD59D8">
        <w:t>º</w:t>
      </w:r>
      <w:r>
        <w:t>56.4152W</w:t>
      </w:r>
    </w:p>
    <w:p w14:paraId="6B8647F9" w14:textId="061A27D4" w:rsidR="00BA33C2" w:rsidRDefault="00BA33C2" w:rsidP="00BA33C2">
      <w:pPr>
        <w:jc w:val="left"/>
      </w:pPr>
      <w:r>
        <w:t xml:space="preserve">  Point16      45</w:t>
      </w:r>
      <w:r w:rsidR="00FD59D8">
        <w:t>º</w:t>
      </w:r>
      <w:r>
        <w:t xml:space="preserve">44.7022N     </w:t>
      </w:r>
      <w:r w:rsidR="00FD59D8">
        <w:t>0</w:t>
      </w:r>
      <w:r>
        <w:t>37</w:t>
      </w:r>
      <w:r w:rsidR="00FD59D8">
        <w:t>º</w:t>
      </w:r>
      <w:r>
        <w:t>26.0092W</w:t>
      </w:r>
    </w:p>
    <w:p w14:paraId="19840F73" w14:textId="3D8D7568" w:rsidR="00BA33C2" w:rsidRDefault="00BA33C2" w:rsidP="00BA33C2">
      <w:pPr>
        <w:jc w:val="left"/>
      </w:pPr>
      <w:r>
        <w:t xml:space="preserve">  Point17      45</w:t>
      </w:r>
      <w:r w:rsidR="00FD59D8">
        <w:t>º</w:t>
      </w:r>
      <w:r>
        <w:t xml:space="preserve">38.0973N     </w:t>
      </w:r>
      <w:r w:rsidR="00FD59D8">
        <w:t>0</w:t>
      </w:r>
      <w:r>
        <w:t>35</w:t>
      </w:r>
      <w:r w:rsidR="00FD59D8">
        <w:t>º</w:t>
      </w:r>
      <w:r>
        <w:t>55.9260W</w:t>
      </w:r>
    </w:p>
    <w:p w14:paraId="7A516925" w14:textId="3261C6B5" w:rsidR="00BA33C2" w:rsidRDefault="00BA33C2" w:rsidP="00BA33C2">
      <w:pPr>
        <w:jc w:val="left"/>
      </w:pPr>
      <w:r>
        <w:t xml:space="preserve">  Point18      45</w:t>
      </w:r>
      <w:r w:rsidR="00FD59D8">
        <w:t>º</w:t>
      </w:r>
      <w:r>
        <w:t xml:space="preserve">30.3133N     </w:t>
      </w:r>
      <w:r w:rsidR="00FD59D8">
        <w:t>0</w:t>
      </w:r>
      <w:r>
        <w:t>34</w:t>
      </w:r>
      <w:r w:rsidR="00FD59D8">
        <w:t>º</w:t>
      </w:r>
      <w:r>
        <w:t>26.2263W</w:t>
      </w:r>
    </w:p>
    <w:p w14:paraId="203B9D64" w14:textId="005C4FAF" w:rsidR="00BA33C2" w:rsidRDefault="00BA33C2" w:rsidP="00BA33C2">
      <w:pPr>
        <w:jc w:val="left"/>
      </w:pPr>
      <w:r>
        <w:t xml:space="preserve">  Point19      45</w:t>
      </w:r>
      <w:r w:rsidR="00FD59D8">
        <w:t>º</w:t>
      </w:r>
      <w:r>
        <w:t xml:space="preserve">21.3608N     </w:t>
      </w:r>
      <w:r w:rsidR="00FD59D8">
        <w:t>0</w:t>
      </w:r>
      <w:r>
        <w:t>32</w:t>
      </w:r>
      <w:r w:rsidR="00FD59D8">
        <w:t>º</w:t>
      </w:r>
      <w:r>
        <w:t>56.9684W</w:t>
      </w:r>
    </w:p>
    <w:p w14:paraId="2A11BD00" w14:textId="79BF8746" w:rsidR="00BA33C2" w:rsidRDefault="00BA33C2" w:rsidP="00BA33C2">
      <w:pPr>
        <w:jc w:val="left"/>
      </w:pPr>
      <w:r>
        <w:t xml:space="preserve">  Point20      45</w:t>
      </w:r>
      <w:r w:rsidR="00FD59D8">
        <w:t>º</w:t>
      </w:r>
      <w:r>
        <w:t xml:space="preserve">11.2519N     </w:t>
      </w:r>
      <w:r w:rsidR="00FD59D8">
        <w:t>0</w:t>
      </w:r>
      <w:r>
        <w:t>31</w:t>
      </w:r>
      <w:r w:rsidR="00FD59D8">
        <w:t>º</w:t>
      </w:r>
      <w:r>
        <w:t>28.2085W</w:t>
      </w:r>
    </w:p>
    <w:p w14:paraId="058C8145" w14:textId="01109B84" w:rsidR="00BA33C2" w:rsidRDefault="00BA33C2" w:rsidP="00BA33C2">
      <w:pPr>
        <w:jc w:val="left"/>
      </w:pPr>
      <w:r>
        <w:t xml:space="preserve">  Point21      45</w:t>
      </w:r>
      <w:r w:rsidR="00FD59D8">
        <w:t>º</w:t>
      </w:r>
      <w:r>
        <w:t xml:space="preserve">00.0000N     </w:t>
      </w:r>
      <w:r w:rsidR="00FD59D8">
        <w:t>0</w:t>
      </w:r>
      <w:r>
        <w:t>30</w:t>
      </w:r>
      <w:r w:rsidR="00FD59D8">
        <w:t>º</w:t>
      </w:r>
      <w:r>
        <w:t>00.0000W</w:t>
      </w:r>
    </w:p>
    <w:p w14:paraId="7A47E67D" w14:textId="77777777" w:rsidR="00BA33C2" w:rsidRDefault="00BA33C2" w:rsidP="00BA33C2">
      <w:pPr>
        <w:jc w:val="left"/>
      </w:pPr>
    </w:p>
    <w:p w14:paraId="336252FB" w14:textId="04DA6834" w:rsidR="00BA33C2" w:rsidRPr="00BA33C2" w:rsidRDefault="003C560C" w:rsidP="00BA33C2">
      <w:pPr>
        <w:jc w:val="left"/>
        <w:rPr>
          <w:b/>
          <w:u w:val="single"/>
        </w:rPr>
      </w:pPr>
      <w:r>
        <w:rPr>
          <w:b/>
          <w:u w:val="single"/>
        </w:rPr>
        <w:br w:type="page"/>
      </w:r>
      <w:r w:rsidR="00BA33C2" w:rsidRPr="00BA33C2">
        <w:rPr>
          <w:b/>
          <w:u w:val="single"/>
        </w:rPr>
        <w:lastRenderedPageBreak/>
        <w:t>Set 5 Long Vertical (30</w:t>
      </w:r>
      <w:r w:rsidR="009D286E" w:rsidRPr="002164D3">
        <w:rPr>
          <w:b/>
        </w:rPr>
        <w:t>º</w:t>
      </w:r>
      <w:r w:rsidR="00BA33C2" w:rsidRPr="00BA33C2">
        <w:rPr>
          <w:b/>
          <w:u w:val="single"/>
        </w:rPr>
        <w:t>N, 45</w:t>
      </w:r>
      <w:r w:rsidR="009D286E" w:rsidRPr="002164D3">
        <w:rPr>
          <w:b/>
        </w:rPr>
        <w:t>º</w:t>
      </w:r>
      <w:r w:rsidR="00BA33C2" w:rsidRPr="00BA33C2">
        <w:rPr>
          <w:b/>
          <w:u w:val="single"/>
        </w:rPr>
        <w:t>W to 60</w:t>
      </w:r>
      <w:r w:rsidR="009D286E" w:rsidRPr="002164D3">
        <w:rPr>
          <w:b/>
        </w:rPr>
        <w:t>º</w:t>
      </w:r>
      <w:r w:rsidR="00BA33C2" w:rsidRPr="00BA33C2">
        <w:rPr>
          <w:b/>
          <w:u w:val="single"/>
        </w:rPr>
        <w:t>N, 45</w:t>
      </w:r>
      <w:r w:rsidR="009D286E" w:rsidRPr="002164D3">
        <w:rPr>
          <w:b/>
        </w:rPr>
        <w:t>º</w:t>
      </w:r>
      <w:r w:rsidR="00BA33C2" w:rsidRPr="00BA33C2">
        <w:rPr>
          <w:b/>
          <w:u w:val="single"/>
        </w:rPr>
        <w:t>W)</w:t>
      </w:r>
    </w:p>
    <w:p w14:paraId="5E162D8A" w14:textId="77777777" w:rsidR="00BA33C2" w:rsidRPr="003C560C" w:rsidRDefault="00BA33C2" w:rsidP="00BA33C2">
      <w:pPr>
        <w:jc w:val="left"/>
        <w:rPr>
          <w:sz w:val="16"/>
          <w:szCs w:val="16"/>
        </w:rPr>
      </w:pPr>
    </w:p>
    <w:p w14:paraId="13DDF67B" w14:textId="2C5BFD73" w:rsidR="00BA33C2" w:rsidRDefault="00BA33C2" w:rsidP="00BA33C2">
      <w:pPr>
        <w:jc w:val="left"/>
      </w:pPr>
      <w:r>
        <w:t xml:space="preserve">  The geodesic runs along the 45</w:t>
      </w:r>
      <w:r w:rsidR="00FD59D8" w:rsidRPr="002C3DF8">
        <w:t>º</w:t>
      </w:r>
      <w:r>
        <w:t>W meridian.</w:t>
      </w:r>
    </w:p>
    <w:p w14:paraId="45457D03" w14:textId="77777777" w:rsidR="00BA33C2" w:rsidRPr="003C560C" w:rsidRDefault="00BA33C2" w:rsidP="00BA33C2">
      <w:pPr>
        <w:jc w:val="left"/>
        <w:rPr>
          <w:sz w:val="16"/>
          <w:szCs w:val="16"/>
        </w:rPr>
      </w:pPr>
    </w:p>
    <w:p w14:paraId="15D9BC00" w14:textId="070EDF58" w:rsidR="00BA33C2" w:rsidRPr="00BA33C2" w:rsidRDefault="00BA33C2" w:rsidP="00BA33C2">
      <w:pPr>
        <w:jc w:val="left"/>
        <w:rPr>
          <w:b/>
          <w:u w:val="single"/>
        </w:rPr>
      </w:pPr>
      <w:r w:rsidRPr="00BA33C2">
        <w:rPr>
          <w:b/>
          <w:u w:val="single"/>
        </w:rPr>
        <w:t>Set 6 Circle (Centre 45</w:t>
      </w:r>
      <w:r w:rsidR="009D286E" w:rsidRPr="002164D3">
        <w:rPr>
          <w:b/>
        </w:rPr>
        <w:t>º</w:t>
      </w:r>
      <w:r w:rsidRPr="00BA33C2">
        <w:rPr>
          <w:b/>
          <w:u w:val="single"/>
        </w:rPr>
        <w:t>N, 45</w:t>
      </w:r>
      <w:r w:rsidR="009D286E" w:rsidRPr="002164D3">
        <w:rPr>
          <w:b/>
        </w:rPr>
        <w:t>º</w:t>
      </w:r>
      <w:r w:rsidRPr="00BA33C2">
        <w:rPr>
          <w:b/>
          <w:u w:val="single"/>
        </w:rPr>
        <w:t>W Radius 2</w:t>
      </w:r>
      <w:r w:rsidR="009D286E">
        <w:rPr>
          <w:b/>
          <w:u w:val="single"/>
        </w:rPr>
        <w:t xml:space="preserve"> </w:t>
      </w:r>
      <w:r w:rsidRPr="00BA33C2">
        <w:rPr>
          <w:b/>
          <w:u w:val="single"/>
        </w:rPr>
        <w:t>000</w:t>
      </w:r>
      <w:r w:rsidR="009D286E">
        <w:rPr>
          <w:b/>
          <w:u w:val="single"/>
        </w:rPr>
        <w:t xml:space="preserve"> </w:t>
      </w:r>
      <w:r w:rsidRPr="00BA33C2">
        <w:rPr>
          <w:b/>
          <w:u w:val="single"/>
        </w:rPr>
        <w:t>000 m Points every 15 degrees)</w:t>
      </w:r>
    </w:p>
    <w:p w14:paraId="5D0E12A8" w14:textId="77777777" w:rsidR="00BA33C2" w:rsidRPr="003C560C" w:rsidRDefault="00BA33C2" w:rsidP="00BA33C2">
      <w:pPr>
        <w:jc w:val="left"/>
        <w:rPr>
          <w:sz w:val="16"/>
          <w:szCs w:val="16"/>
        </w:rPr>
      </w:pPr>
    </w:p>
    <w:p w14:paraId="7FEE9BE2" w14:textId="301D4562" w:rsidR="00BA33C2" w:rsidRDefault="00BA33C2" w:rsidP="00BA33C2">
      <w:pPr>
        <w:jc w:val="left"/>
      </w:pPr>
      <w:r>
        <w:t xml:space="preserve">  Point1        62</w:t>
      </w:r>
      <w:r w:rsidR="00FD59D8">
        <w:t>º</w:t>
      </w:r>
      <w:r>
        <w:t xml:space="preserve">58.1482N     </w:t>
      </w:r>
      <w:r w:rsidR="008612D1">
        <w:t xml:space="preserve"> </w:t>
      </w:r>
      <w:r w:rsidR="00FD59D8">
        <w:t>0</w:t>
      </w:r>
      <w:r>
        <w:t>45</w:t>
      </w:r>
      <w:r w:rsidR="00FD59D8">
        <w:t>º</w:t>
      </w:r>
      <w:r>
        <w:t>00.0000W</w:t>
      </w:r>
    </w:p>
    <w:p w14:paraId="7FDF19AB" w14:textId="45984F6D" w:rsidR="00BA33C2" w:rsidRDefault="00BA33C2" w:rsidP="00BA33C2">
      <w:pPr>
        <w:jc w:val="left"/>
      </w:pPr>
      <w:r>
        <w:t xml:space="preserve">  Point2        </w:t>
      </w:r>
      <w:r w:rsidR="008612D1">
        <w:t>62</w:t>
      </w:r>
      <w:r w:rsidR="00FD59D8">
        <w:t>º0</w:t>
      </w:r>
      <w:r>
        <w:t xml:space="preserve">2.9175N     </w:t>
      </w:r>
      <w:r w:rsidR="008612D1">
        <w:t xml:space="preserve"> </w:t>
      </w:r>
      <w:r w:rsidR="00FD59D8">
        <w:t>0</w:t>
      </w:r>
      <w:r>
        <w:t>35</w:t>
      </w:r>
      <w:r w:rsidR="00FD59D8">
        <w:t>º</w:t>
      </w:r>
      <w:r>
        <w:t>13.1324W</w:t>
      </w:r>
    </w:p>
    <w:p w14:paraId="2CE8BCF8" w14:textId="4FC069B3" w:rsidR="00BA33C2" w:rsidRDefault="00BA33C2" w:rsidP="00BA33C2">
      <w:pPr>
        <w:jc w:val="left"/>
      </w:pPr>
      <w:r>
        <w:t xml:space="preserve">  Point3        59</w:t>
      </w:r>
      <w:r w:rsidR="00FD59D8">
        <w:t>º</w:t>
      </w:r>
      <w:r>
        <w:t xml:space="preserve">29.7703N     </w:t>
      </w:r>
      <w:r w:rsidR="008612D1">
        <w:t xml:space="preserve"> </w:t>
      </w:r>
      <w:r w:rsidR="00FD59D8">
        <w:t>0</w:t>
      </w:r>
      <w:r>
        <w:t>27</w:t>
      </w:r>
      <w:r w:rsidR="00FD59D8">
        <w:t>º</w:t>
      </w:r>
      <w:r>
        <w:t>21.3716W</w:t>
      </w:r>
    </w:p>
    <w:p w14:paraId="77A635B4" w14:textId="5D135633" w:rsidR="00BA33C2" w:rsidRDefault="00BA33C2" w:rsidP="00BA33C2">
      <w:pPr>
        <w:jc w:val="left"/>
      </w:pPr>
      <w:r>
        <w:t xml:space="preserve">  Point4        55</w:t>
      </w:r>
      <w:r w:rsidR="00FD59D8">
        <w:t>º</w:t>
      </w:r>
      <w:r>
        <w:t xml:space="preserve">47.3417N     </w:t>
      </w:r>
      <w:r w:rsidR="008612D1">
        <w:t xml:space="preserve"> </w:t>
      </w:r>
      <w:r w:rsidR="00FD59D8">
        <w:t>0</w:t>
      </w:r>
      <w:r>
        <w:t>22</w:t>
      </w:r>
      <w:r w:rsidR="00FD59D8">
        <w:t>º</w:t>
      </w:r>
      <w:r>
        <w:t>13.6842W</w:t>
      </w:r>
    </w:p>
    <w:p w14:paraId="3E6742C3" w14:textId="04CA0756" w:rsidR="00BA33C2" w:rsidRDefault="00BA33C2" w:rsidP="00BA33C2">
      <w:pPr>
        <w:jc w:val="left"/>
      </w:pPr>
      <w:r>
        <w:t xml:space="preserve">  Point5        51</w:t>
      </w:r>
      <w:r w:rsidR="00FD59D8">
        <w:t>º</w:t>
      </w:r>
      <w:r>
        <w:t xml:space="preserve">25.6105N     </w:t>
      </w:r>
      <w:r w:rsidR="008612D1">
        <w:t xml:space="preserve"> </w:t>
      </w:r>
      <w:r w:rsidR="00FD59D8">
        <w:t>0</w:t>
      </w:r>
      <w:r>
        <w:t>19</w:t>
      </w:r>
      <w:r w:rsidR="00FD59D8">
        <w:t>º</w:t>
      </w:r>
      <w:r>
        <w:t>41.1668W</w:t>
      </w:r>
    </w:p>
    <w:p w14:paraId="1A78FCCC" w14:textId="62B61F30" w:rsidR="00BA33C2" w:rsidRDefault="00BA33C2" w:rsidP="00BA33C2">
      <w:pPr>
        <w:jc w:val="left"/>
      </w:pPr>
      <w:r>
        <w:t xml:space="preserve">  Point6        46</w:t>
      </w:r>
      <w:r w:rsidR="00FD59D8">
        <w:t>º</w:t>
      </w:r>
      <w:r>
        <w:t xml:space="preserve">49.0062N     </w:t>
      </w:r>
      <w:r w:rsidR="008612D1">
        <w:t xml:space="preserve"> </w:t>
      </w:r>
      <w:r w:rsidR="00FD59D8">
        <w:t>0</w:t>
      </w:r>
      <w:r>
        <w:t>19</w:t>
      </w:r>
      <w:r w:rsidR="00FD59D8">
        <w:t>º</w:t>
      </w:r>
      <w:r>
        <w:t>14.2861W</w:t>
      </w:r>
    </w:p>
    <w:p w14:paraId="2E86DC4D" w14:textId="023347D9" w:rsidR="00BA33C2" w:rsidRDefault="00BA33C2" w:rsidP="00BA33C2">
      <w:pPr>
        <w:jc w:val="left"/>
      </w:pPr>
      <w:r>
        <w:t xml:space="preserve">  Point7        42</w:t>
      </w:r>
      <w:r w:rsidR="00FD59D8">
        <w:t>º</w:t>
      </w:r>
      <w:r>
        <w:t xml:space="preserve">16.1548N     </w:t>
      </w:r>
      <w:r w:rsidR="008612D1">
        <w:t xml:space="preserve"> </w:t>
      </w:r>
      <w:r w:rsidR="00FD59D8">
        <w:t>0</w:t>
      </w:r>
      <w:r>
        <w:t>20</w:t>
      </w:r>
      <w:r w:rsidR="00FD59D8">
        <w:t>º</w:t>
      </w:r>
      <w:r>
        <w:t>24.1958W</w:t>
      </w:r>
    </w:p>
    <w:p w14:paraId="06BE46AD" w14:textId="3F6CC069" w:rsidR="00BA33C2" w:rsidRDefault="00BA33C2" w:rsidP="00BA33C2">
      <w:pPr>
        <w:jc w:val="left"/>
      </w:pPr>
      <w:r>
        <w:t xml:space="preserve">  Point8        </w:t>
      </w:r>
      <w:r w:rsidR="008612D1">
        <w:t>38</w:t>
      </w:r>
      <w:r w:rsidR="00FD59D8">
        <w:t>º</w:t>
      </w:r>
      <w:r>
        <w:t xml:space="preserve">1.4970N     </w:t>
      </w:r>
      <w:r w:rsidR="008612D1">
        <w:t xml:space="preserve">   </w:t>
      </w:r>
      <w:r w:rsidR="00FD59D8">
        <w:t>0</w:t>
      </w:r>
      <w:r>
        <w:t>22</w:t>
      </w:r>
      <w:r w:rsidR="00FD59D8">
        <w:t>º</w:t>
      </w:r>
      <w:r>
        <w:t>48.2871W</w:t>
      </w:r>
    </w:p>
    <w:p w14:paraId="4CAA0003" w14:textId="05A79ECF" w:rsidR="00BA33C2" w:rsidRDefault="00BA33C2" w:rsidP="00BA33C2">
      <w:pPr>
        <w:jc w:val="left"/>
      </w:pPr>
      <w:r>
        <w:t xml:space="preserve">  Point9        34</w:t>
      </w:r>
      <w:r w:rsidR="00FD59D8">
        <w:t>º</w:t>
      </w:r>
      <w:r>
        <w:t xml:space="preserve">16.6609N     </w:t>
      </w:r>
      <w:r w:rsidR="008612D1">
        <w:t xml:space="preserve"> </w:t>
      </w:r>
      <w:r w:rsidR="00FD59D8">
        <w:t>0</w:t>
      </w:r>
      <w:r w:rsidR="008612D1">
        <w:t>26</w:t>
      </w:r>
      <w:r w:rsidR="00FD59D8">
        <w:t>º0</w:t>
      </w:r>
      <w:r>
        <w:t>9.5368W</w:t>
      </w:r>
    </w:p>
    <w:p w14:paraId="30CF5087" w14:textId="0F521703" w:rsidR="00BA33C2" w:rsidRDefault="00BA33C2" w:rsidP="00BA33C2">
      <w:pPr>
        <w:jc w:val="left"/>
      </w:pPr>
      <w:r>
        <w:t xml:space="preserve">  Point10      31</w:t>
      </w:r>
      <w:r w:rsidR="00FD59D8">
        <w:t>º</w:t>
      </w:r>
      <w:r>
        <w:t xml:space="preserve">11.2085N     </w:t>
      </w:r>
      <w:r w:rsidR="00FD59D8">
        <w:t xml:space="preserve"> 0</w:t>
      </w:r>
      <w:r>
        <w:t>30</w:t>
      </w:r>
      <w:r w:rsidR="00FD59D8">
        <w:t>º</w:t>
      </w:r>
      <w:r>
        <w:t>14.5458W</w:t>
      </w:r>
    </w:p>
    <w:p w14:paraId="1C5111ED" w14:textId="4318182B" w:rsidR="00BA33C2" w:rsidRDefault="00BA33C2" w:rsidP="00BA33C2">
      <w:pPr>
        <w:jc w:val="left"/>
      </w:pPr>
      <w:r>
        <w:t xml:space="preserve">  Point11      28</w:t>
      </w:r>
      <w:r w:rsidR="00FD59D8">
        <w:t>º</w:t>
      </w:r>
      <w:r>
        <w:t xml:space="preserve">52.8672N     </w:t>
      </w:r>
      <w:r w:rsidR="00FD59D8">
        <w:t xml:space="preserve"> 0</w:t>
      </w:r>
      <w:r>
        <w:t>34</w:t>
      </w:r>
      <w:r w:rsidR="00FD59D8">
        <w:t>º</w:t>
      </w:r>
      <w:r>
        <w:t>51.8044W</w:t>
      </w:r>
    </w:p>
    <w:p w14:paraId="6D29847E" w14:textId="683686A7" w:rsidR="00BA33C2" w:rsidRDefault="00BA33C2" w:rsidP="00BA33C2">
      <w:pPr>
        <w:jc w:val="left"/>
      </w:pPr>
      <w:r>
        <w:t xml:space="preserve">  Point12      27</w:t>
      </w:r>
      <w:r w:rsidR="00FD59D8">
        <w:t>º</w:t>
      </w:r>
      <w:r>
        <w:t xml:space="preserve">27.4359N     </w:t>
      </w:r>
      <w:r w:rsidR="00FD59D8">
        <w:t xml:space="preserve"> 0</w:t>
      </w:r>
      <w:r>
        <w:t>39</w:t>
      </w:r>
      <w:r w:rsidR="00FD59D8">
        <w:t>º</w:t>
      </w:r>
      <w:r>
        <w:t>50.5197W</w:t>
      </w:r>
    </w:p>
    <w:p w14:paraId="6CCCB5FB" w14:textId="5B395A9B" w:rsidR="00BA33C2" w:rsidRDefault="00BA33C2" w:rsidP="00BA33C2">
      <w:pPr>
        <w:jc w:val="left"/>
      </w:pPr>
      <w:r>
        <w:t xml:space="preserve">  Point13      26</w:t>
      </w:r>
      <w:r w:rsidR="00FD59D8">
        <w:t>º</w:t>
      </w:r>
      <w:r>
        <w:t xml:space="preserve">58.5455N     </w:t>
      </w:r>
      <w:r w:rsidR="00FD59D8">
        <w:t xml:space="preserve"> 0</w:t>
      </w:r>
      <w:r w:rsidR="008612D1">
        <w:t>45</w:t>
      </w:r>
      <w:r w:rsidR="00FD59D8">
        <w:t>º0</w:t>
      </w:r>
      <w:r>
        <w:t>0.0000W</w:t>
      </w:r>
    </w:p>
    <w:p w14:paraId="046E40B8" w14:textId="1D27F7F5" w:rsidR="00BA33C2" w:rsidRDefault="00BA33C2" w:rsidP="00BA33C2">
      <w:pPr>
        <w:jc w:val="left"/>
      </w:pPr>
      <w:r>
        <w:t xml:space="preserve">  Point14      27</w:t>
      </w:r>
      <w:r w:rsidR="00FD59D8">
        <w:t>º</w:t>
      </w:r>
      <w:r>
        <w:t xml:space="preserve">27.4359N     </w:t>
      </w:r>
      <w:r w:rsidR="00FD59D8">
        <w:t xml:space="preserve"> 0</w:t>
      </w:r>
      <w:r w:rsidR="008612D1">
        <w:t>50</w:t>
      </w:r>
      <w:r w:rsidR="00FD59D8">
        <w:t>º0</w:t>
      </w:r>
      <w:r>
        <w:t>9.4803W</w:t>
      </w:r>
    </w:p>
    <w:p w14:paraId="14B580ED" w14:textId="792B0A93" w:rsidR="00BA33C2" w:rsidRDefault="00BA33C2" w:rsidP="00BA33C2">
      <w:pPr>
        <w:jc w:val="left"/>
      </w:pPr>
      <w:r>
        <w:t xml:space="preserve">  Point15      28</w:t>
      </w:r>
      <w:r w:rsidR="00FD59D8">
        <w:t>º</w:t>
      </w:r>
      <w:r>
        <w:t xml:space="preserve">52.8672N     </w:t>
      </w:r>
      <w:r w:rsidR="00FD59D8">
        <w:t xml:space="preserve"> 0</w:t>
      </w:r>
      <w:r w:rsidR="008612D1">
        <w:t>55</w:t>
      </w:r>
      <w:r w:rsidR="00FD59D8">
        <w:t>º0</w:t>
      </w:r>
      <w:r>
        <w:t>8.1956W</w:t>
      </w:r>
    </w:p>
    <w:p w14:paraId="121FD2C7" w14:textId="0D47DF53" w:rsidR="00BA33C2" w:rsidRDefault="00BA33C2" w:rsidP="00BA33C2">
      <w:pPr>
        <w:jc w:val="left"/>
      </w:pPr>
      <w:r>
        <w:t xml:space="preserve">  Point16      31</w:t>
      </w:r>
      <w:r w:rsidR="00FD59D8">
        <w:t>º</w:t>
      </w:r>
      <w:r>
        <w:t xml:space="preserve">11.2085N     </w:t>
      </w:r>
      <w:r w:rsidR="00FD59D8">
        <w:t xml:space="preserve"> 0</w:t>
      </w:r>
      <w:r>
        <w:t>59</w:t>
      </w:r>
      <w:r w:rsidR="00FD59D8">
        <w:t>º</w:t>
      </w:r>
      <w:r>
        <w:t>45.4542W</w:t>
      </w:r>
    </w:p>
    <w:p w14:paraId="69E5C520" w14:textId="136A8025" w:rsidR="00BA33C2" w:rsidRDefault="00BA33C2" w:rsidP="00BA33C2">
      <w:pPr>
        <w:jc w:val="left"/>
      </w:pPr>
      <w:r>
        <w:t xml:space="preserve">  Point17      34</w:t>
      </w:r>
      <w:r w:rsidR="00FD59D8">
        <w:t>º</w:t>
      </w:r>
      <w:r>
        <w:t xml:space="preserve">16.6609N     </w:t>
      </w:r>
      <w:r w:rsidR="00FD59D8">
        <w:t xml:space="preserve"> 0</w:t>
      </w:r>
      <w:r>
        <w:t>63</w:t>
      </w:r>
      <w:r w:rsidR="00FD59D8">
        <w:t>º</w:t>
      </w:r>
      <w:r>
        <w:t>50.4632W</w:t>
      </w:r>
    </w:p>
    <w:p w14:paraId="2EC85C9B" w14:textId="100FDB77" w:rsidR="00BA33C2" w:rsidRDefault="00BA33C2" w:rsidP="00BA33C2">
      <w:pPr>
        <w:jc w:val="left"/>
      </w:pPr>
      <w:r>
        <w:t xml:space="preserve">  Point18      </w:t>
      </w:r>
      <w:r w:rsidR="008612D1">
        <w:t>38</w:t>
      </w:r>
      <w:r w:rsidR="00FD59D8">
        <w:t>º0</w:t>
      </w:r>
      <w:r>
        <w:t xml:space="preserve">1.4970N     </w:t>
      </w:r>
      <w:r w:rsidR="008612D1">
        <w:t xml:space="preserve"> </w:t>
      </w:r>
      <w:r w:rsidR="00FD59D8">
        <w:t>0</w:t>
      </w:r>
      <w:r>
        <w:t>67</w:t>
      </w:r>
      <w:r w:rsidR="00FD59D8">
        <w:t>º</w:t>
      </w:r>
      <w:r>
        <w:t>11.7129W</w:t>
      </w:r>
    </w:p>
    <w:p w14:paraId="57956313" w14:textId="4A6F4AF6" w:rsidR="00BA33C2" w:rsidRDefault="00BA33C2" w:rsidP="00BA33C2">
      <w:pPr>
        <w:jc w:val="left"/>
      </w:pPr>
      <w:r>
        <w:t xml:space="preserve">  Point19      42</w:t>
      </w:r>
      <w:r w:rsidR="00FD59D8">
        <w:t>º</w:t>
      </w:r>
      <w:r>
        <w:t xml:space="preserve">16.1548N     </w:t>
      </w:r>
      <w:r w:rsidR="00FD59D8">
        <w:t xml:space="preserve"> 0</w:t>
      </w:r>
      <w:r>
        <w:t>69</w:t>
      </w:r>
      <w:r w:rsidR="00FD59D8">
        <w:t>º</w:t>
      </w:r>
      <w:r>
        <w:t>35.8042W</w:t>
      </w:r>
    </w:p>
    <w:p w14:paraId="1906B5A8" w14:textId="1B789348" w:rsidR="00BA33C2" w:rsidRDefault="00BA33C2" w:rsidP="00BA33C2">
      <w:pPr>
        <w:jc w:val="left"/>
      </w:pPr>
      <w:r>
        <w:t xml:space="preserve">  Point20      46</w:t>
      </w:r>
      <w:r w:rsidR="00FD59D8">
        <w:t>º</w:t>
      </w:r>
      <w:r>
        <w:t xml:space="preserve">49.0062N     </w:t>
      </w:r>
      <w:r w:rsidR="00FD59D8">
        <w:t xml:space="preserve"> 0</w:t>
      </w:r>
      <w:r>
        <w:t>70</w:t>
      </w:r>
      <w:r w:rsidR="00FD59D8">
        <w:t>º</w:t>
      </w:r>
      <w:r>
        <w:t>45.7139W</w:t>
      </w:r>
    </w:p>
    <w:p w14:paraId="3173BB22" w14:textId="1435232C" w:rsidR="00BA33C2" w:rsidRDefault="00BA33C2" w:rsidP="00BA33C2">
      <w:pPr>
        <w:jc w:val="left"/>
      </w:pPr>
      <w:r>
        <w:t xml:space="preserve">  Point21      51</w:t>
      </w:r>
      <w:r w:rsidR="00FD59D8">
        <w:t>º</w:t>
      </w:r>
      <w:r>
        <w:t xml:space="preserve">25.6105N     </w:t>
      </w:r>
      <w:r w:rsidR="00FD59D8">
        <w:t xml:space="preserve"> 0</w:t>
      </w:r>
      <w:r>
        <w:t>70</w:t>
      </w:r>
      <w:r w:rsidR="00FD59D8">
        <w:t>º</w:t>
      </w:r>
      <w:r>
        <w:t>18.8332W</w:t>
      </w:r>
    </w:p>
    <w:p w14:paraId="3FDEDDAB" w14:textId="15BB70D2" w:rsidR="00BA33C2" w:rsidRDefault="00BA33C2" w:rsidP="00BA33C2">
      <w:pPr>
        <w:jc w:val="left"/>
      </w:pPr>
      <w:r>
        <w:t xml:space="preserve">  Point22      55</w:t>
      </w:r>
      <w:r w:rsidR="00FD59D8">
        <w:t>º</w:t>
      </w:r>
      <w:r>
        <w:t xml:space="preserve">47.3417N     </w:t>
      </w:r>
      <w:r w:rsidR="00FD59D8">
        <w:t xml:space="preserve"> 0</w:t>
      </w:r>
      <w:r>
        <w:t>67</w:t>
      </w:r>
      <w:r w:rsidR="00FD59D8">
        <w:t>º</w:t>
      </w:r>
      <w:r>
        <w:t>46.3158W</w:t>
      </w:r>
    </w:p>
    <w:p w14:paraId="63EACC8D" w14:textId="27F62580" w:rsidR="00BA33C2" w:rsidRDefault="00BA33C2" w:rsidP="00BA33C2">
      <w:pPr>
        <w:jc w:val="left"/>
      </w:pPr>
      <w:r>
        <w:t xml:space="preserve">  Point23      59</w:t>
      </w:r>
      <w:r w:rsidR="00FD59D8">
        <w:t>º</w:t>
      </w:r>
      <w:r>
        <w:t xml:space="preserve">29.7703N     </w:t>
      </w:r>
      <w:r w:rsidR="00FD59D8">
        <w:t xml:space="preserve"> 0</w:t>
      </w:r>
      <w:r>
        <w:t>62</w:t>
      </w:r>
      <w:r w:rsidR="00FD59D8">
        <w:t>º</w:t>
      </w:r>
      <w:r>
        <w:t>38.6284W</w:t>
      </w:r>
    </w:p>
    <w:p w14:paraId="41B6187C" w14:textId="6495F029" w:rsidR="00BA33C2" w:rsidRDefault="00BA33C2" w:rsidP="00BA33C2">
      <w:pPr>
        <w:jc w:val="left"/>
      </w:pPr>
      <w:r>
        <w:t xml:space="preserve">  Point24      </w:t>
      </w:r>
      <w:r w:rsidR="008612D1">
        <w:t>62</w:t>
      </w:r>
      <w:r w:rsidR="00FD59D8">
        <w:t>º0</w:t>
      </w:r>
      <w:r>
        <w:t xml:space="preserve">2.9175N     </w:t>
      </w:r>
      <w:r w:rsidR="008612D1">
        <w:t xml:space="preserve"> </w:t>
      </w:r>
      <w:r w:rsidR="00FD59D8">
        <w:t>0</w:t>
      </w:r>
      <w:r>
        <w:t>54</w:t>
      </w:r>
      <w:r w:rsidR="00FD59D8">
        <w:t>º</w:t>
      </w:r>
      <w:r>
        <w:t>46.8676W</w:t>
      </w:r>
    </w:p>
    <w:p w14:paraId="01D63008" w14:textId="0B4E46FD" w:rsidR="00BA33C2" w:rsidRDefault="00BA33C2" w:rsidP="00BA33C2">
      <w:pPr>
        <w:jc w:val="left"/>
      </w:pPr>
      <w:r>
        <w:t xml:space="preserve">  Point25      62</w:t>
      </w:r>
      <w:r w:rsidR="00FD59D8">
        <w:t>º</w:t>
      </w:r>
      <w:r>
        <w:t xml:space="preserve">58.1482N     </w:t>
      </w:r>
      <w:r w:rsidR="00FD59D8">
        <w:t xml:space="preserve"> 0</w:t>
      </w:r>
      <w:r w:rsidR="008612D1">
        <w:t>45</w:t>
      </w:r>
      <w:r w:rsidR="00FD59D8">
        <w:t>º0</w:t>
      </w:r>
      <w:r>
        <w:t>0.0000W</w:t>
      </w:r>
    </w:p>
    <w:p w14:paraId="10FD545D" w14:textId="77777777" w:rsidR="00BA33C2" w:rsidRDefault="00BA33C2" w:rsidP="00BA33C2">
      <w:pPr>
        <w:jc w:val="left"/>
      </w:pPr>
    </w:p>
    <w:p w14:paraId="619A22C4" w14:textId="77777777" w:rsidR="00BA33C2" w:rsidRPr="00EF287F" w:rsidRDefault="00BA33C2" w:rsidP="00BA33C2">
      <w:pPr>
        <w:jc w:val="left"/>
        <w:rPr>
          <w:b/>
          <w:u w:val="single"/>
        </w:rPr>
      </w:pPr>
      <w:r w:rsidRPr="00EF287F">
        <w:rPr>
          <w:b/>
          <w:u w:val="single"/>
        </w:rPr>
        <w:t>Long Geodesics (Crossing Equator).</w:t>
      </w:r>
    </w:p>
    <w:p w14:paraId="7134A5C6" w14:textId="77777777" w:rsidR="00BA33C2" w:rsidRDefault="00BA33C2" w:rsidP="00BA33C2">
      <w:pPr>
        <w:jc w:val="left"/>
      </w:pPr>
    </w:p>
    <w:p w14:paraId="0BC87E57" w14:textId="68F58907" w:rsidR="00BA33C2" w:rsidRPr="00BA33C2" w:rsidRDefault="00BA33C2" w:rsidP="00BA33C2">
      <w:pPr>
        <w:jc w:val="left"/>
        <w:rPr>
          <w:b/>
          <w:u w:val="single"/>
        </w:rPr>
      </w:pPr>
      <w:r w:rsidRPr="00BA33C2">
        <w:rPr>
          <w:b/>
          <w:u w:val="single"/>
        </w:rPr>
        <w:t>Set 7 Long Diagonal (15</w:t>
      </w:r>
      <w:r w:rsidR="009D286E" w:rsidRPr="002164D3">
        <w:rPr>
          <w:b/>
        </w:rPr>
        <w:t>º</w:t>
      </w:r>
      <w:r w:rsidRPr="00BA33C2">
        <w:rPr>
          <w:b/>
          <w:u w:val="single"/>
        </w:rPr>
        <w:t>N, 60</w:t>
      </w:r>
      <w:r w:rsidR="009D286E" w:rsidRPr="002164D3">
        <w:rPr>
          <w:b/>
        </w:rPr>
        <w:t>º</w:t>
      </w:r>
      <w:r w:rsidRPr="00BA33C2">
        <w:rPr>
          <w:b/>
          <w:u w:val="single"/>
        </w:rPr>
        <w:t>W to 15</w:t>
      </w:r>
      <w:r w:rsidR="009D286E" w:rsidRPr="002164D3">
        <w:rPr>
          <w:b/>
        </w:rPr>
        <w:t>º</w:t>
      </w:r>
      <w:r w:rsidRPr="00BA33C2">
        <w:rPr>
          <w:b/>
          <w:u w:val="single"/>
        </w:rPr>
        <w:t>S, 30</w:t>
      </w:r>
      <w:r w:rsidR="009D286E" w:rsidRPr="002164D3">
        <w:rPr>
          <w:b/>
        </w:rPr>
        <w:t>º</w:t>
      </w:r>
      <w:r w:rsidRPr="00BA33C2">
        <w:rPr>
          <w:b/>
          <w:u w:val="single"/>
        </w:rPr>
        <w:t>W)</w:t>
      </w:r>
    </w:p>
    <w:p w14:paraId="25A3882E" w14:textId="77777777" w:rsidR="00BA33C2" w:rsidRPr="003C560C" w:rsidRDefault="00BA33C2" w:rsidP="00BA33C2">
      <w:pPr>
        <w:jc w:val="left"/>
        <w:rPr>
          <w:sz w:val="16"/>
          <w:szCs w:val="16"/>
        </w:rPr>
      </w:pPr>
    </w:p>
    <w:p w14:paraId="0DAC0583" w14:textId="117F0FF4" w:rsidR="00BA33C2" w:rsidRDefault="00BA33C2" w:rsidP="00BA33C2">
      <w:pPr>
        <w:jc w:val="left"/>
      </w:pPr>
      <w:r>
        <w:t xml:space="preserve">  Point1        </w:t>
      </w:r>
      <w:r w:rsidR="008612D1">
        <w:t>15</w:t>
      </w:r>
      <w:r w:rsidR="00FD59D8">
        <w:t>º0</w:t>
      </w:r>
      <w:r>
        <w:t xml:space="preserve">0.0000N     </w:t>
      </w:r>
      <w:r w:rsidR="00FD59D8">
        <w:t>0</w:t>
      </w:r>
      <w:r w:rsidR="008612D1">
        <w:t>60</w:t>
      </w:r>
      <w:r w:rsidR="00FD59D8">
        <w:t>º0</w:t>
      </w:r>
      <w:r>
        <w:t>0.0000W</w:t>
      </w:r>
    </w:p>
    <w:p w14:paraId="1B5C19EE" w14:textId="067D7BBD" w:rsidR="00BA33C2" w:rsidRDefault="00BA33C2" w:rsidP="00BA33C2">
      <w:pPr>
        <w:jc w:val="left"/>
      </w:pPr>
      <w:r>
        <w:t xml:space="preserve">  Point2        13</w:t>
      </w:r>
      <w:r w:rsidR="00FD59D8">
        <w:t>º</w:t>
      </w:r>
      <w:r>
        <w:t xml:space="preserve">31.8194N    </w:t>
      </w:r>
      <w:r w:rsidR="008612D1">
        <w:t xml:space="preserve"> </w:t>
      </w:r>
      <w:r w:rsidR="00FD59D8">
        <w:t>0</w:t>
      </w:r>
      <w:r>
        <w:t>58</w:t>
      </w:r>
      <w:r w:rsidR="00FD59D8">
        <w:t>º</w:t>
      </w:r>
      <w:r>
        <w:t>26.4185W</w:t>
      </w:r>
    </w:p>
    <w:p w14:paraId="375B80CD" w14:textId="050BD87A" w:rsidR="00BA33C2" w:rsidRDefault="00BA33C2" w:rsidP="00BA33C2">
      <w:pPr>
        <w:jc w:val="left"/>
      </w:pPr>
      <w:r>
        <w:t xml:space="preserve">  Point3        </w:t>
      </w:r>
      <w:r w:rsidR="008612D1">
        <w:t>12</w:t>
      </w:r>
      <w:r w:rsidR="00FD59D8">
        <w:t>º0</w:t>
      </w:r>
      <w:r>
        <w:t xml:space="preserve">3.0524N     </w:t>
      </w:r>
      <w:r w:rsidR="00FD59D8">
        <w:t>0</w:t>
      </w:r>
      <w:r>
        <w:t>56</w:t>
      </w:r>
      <w:r w:rsidR="00FD59D8">
        <w:t>º</w:t>
      </w:r>
      <w:r>
        <w:t>53.9818W</w:t>
      </w:r>
    </w:p>
    <w:p w14:paraId="4C68FAEF" w14:textId="6BEBE559" w:rsidR="00BA33C2" w:rsidRDefault="00BA33C2" w:rsidP="00BA33C2">
      <w:pPr>
        <w:jc w:val="left"/>
      </w:pPr>
      <w:r>
        <w:t xml:space="preserve">  Point4        10</w:t>
      </w:r>
      <w:r w:rsidR="00FD59D8">
        <w:t>º</w:t>
      </w:r>
      <w:r>
        <w:t xml:space="preserve">33.7708N     </w:t>
      </w:r>
      <w:r w:rsidR="00FD59D8">
        <w:t>0</w:t>
      </w:r>
      <w:r>
        <w:t>55</w:t>
      </w:r>
      <w:r w:rsidR="00FD59D8">
        <w:t>º</w:t>
      </w:r>
      <w:r>
        <w:t>22.5552W</w:t>
      </w:r>
    </w:p>
    <w:p w14:paraId="726F8115" w14:textId="4F525CD3" w:rsidR="00BA33C2" w:rsidRDefault="00BA33C2" w:rsidP="00BA33C2">
      <w:pPr>
        <w:jc w:val="left"/>
      </w:pPr>
      <w:r>
        <w:t xml:space="preserve">  Point5        </w:t>
      </w:r>
      <w:r w:rsidR="00FD59D8">
        <w:t>0</w:t>
      </w:r>
      <w:r w:rsidR="008612D1">
        <w:t>9</w:t>
      </w:r>
      <w:r w:rsidR="00FD59D8">
        <w:t>º0</w:t>
      </w:r>
      <w:r>
        <w:t xml:space="preserve">4.0440N     </w:t>
      </w:r>
      <w:r w:rsidR="00FD59D8">
        <w:t>0</w:t>
      </w:r>
      <w:r>
        <w:t>53</w:t>
      </w:r>
      <w:r w:rsidR="00FD59D8">
        <w:t>º</w:t>
      </w:r>
      <w:r>
        <w:t>52.0065W</w:t>
      </w:r>
    </w:p>
    <w:p w14:paraId="3AB7EFCD" w14:textId="3DA194AE" w:rsidR="00BA33C2" w:rsidRDefault="00BA33C2" w:rsidP="00BA33C2">
      <w:pPr>
        <w:jc w:val="left"/>
      </w:pPr>
      <w:r>
        <w:t xml:space="preserve">  Point6        </w:t>
      </w:r>
      <w:r w:rsidR="00FD59D8">
        <w:t>0</w:t>
      </w:r>
      <w:r>
        <w:t>7</w:t>
      </w:r>
      <w:r w:rsidR="00FD59D8">
        <w:t>º</w:t>
      </w:r>
      <w:r>
        <w:t xml:space="preserve">33.9393N     </w:t>
      </w:r>
      <w:r w:rsidR="00FD59D8">
        <w:t>0</w:t>
      </w:r>
      <w:r>
        <w:t>52</w:t>
      </w:r>
      <w:r w:rsidR="00FD59D8">
        <w:t>º</w:t>
      </w:r>
      <w:r>
        <w:t>22.2057W</w:t>
      </w:r>
    </w:p>
    <w:p w14:paraId="3D7757FA" w14:textId="53DD74E8" w:rsidR="00BA33C2" w:rsidRDefault="00BA33C2" w:rsidP="00BA33C2">
      <w:pPr>
        <w:jc w:val="left"/>
      </w:pPr>
      <w:r>
        <w:t xml:space="preserve">  Point7        </w:t>
      </w:r>
      <w:r w:rsidR="00FD59D8">
        <w:t>0</w:t>
      </w:r>
      <w:r w:rsidR="008612D1">
        <w:t>6</w:t>
      </w:r>
      <w:r w:rsidR="00FD59D8">
        <w:t>º0</w:t>
      </w:r>
      <w:r>
        <w:t xml:space="preserve">3.5224N     </w:t>
      </w:r>
      <w:r w:rsidR="00FD59D8">
        <w:t>0</w:t>
      </w:r>
      <w:r>
        <w:t>50</w:t>
      </w:r>
      <w:r w:rsidR="00FD59D8">
        <w:t>º</w:t>
      </w:r>
      <w:r>
        <w:t>53.0251W</w:t>
      </w:r>
    </w:p>
    <w:p w14:paraId="2676D6C2" w14:textId="344C59E5" w:rsidR="00BA33C2" w:rsidRDefault="00BA33C2" w:rsidP="00BA33C2">
      <w:pPr>
        <w:jc w:val="left"/>
      </w:pPr>
      <w:r>
        <w:t xml:space="preserve">  Point8        </w:t>
      </w:r>
      <w:r w:rsidR="00FD59D8">
        <w:t>0</w:t>
      </w:r>
      <w:r>
        <w:t>4</w:t>
      </w:r>
      <w:r w:rsidR="00FD59D8">
        <w:t>º</w:t>
      </w:r>
      <w:r>
        <w:t xml:space="preserve">32.8574N     </w:t>
      </w:r>
      <w:r w:rsidR="00FD59D8">
        <w:t>0</w:t>
      </w:r>
      <w:r>
        <w:t>49</w:t>
      </w:r>
      <w:r w:rsidR="00FD59D8">
        <w:t>º</w:t>
      </w:r>
      <w:r>
        <w:t>24.3384W</w:t>
      </w:r>
    </w:p>
    <w:p w14:paraId="38198826" w14:textId="0B8C9748" w:rsidR="00BA33C2" w:rsidRDefault="00BA33C2" w:rsidP="00BA33C2">
      <w:pPr>
        <w:jc w:val="left"/>
      </w:pPr>
      <w:r>
        <w:t xml:space="preserve">  Point9        </w:t>
      </w:r>
      <w:r w:rsidR="00FD59D8">
        <w:t>0</w:t>
      </w:r>
      <w:r w:rsidR="008612D1">
        <w:t>3</w:t>
      </w:r>
      <w:r w:rsidR="00FD59D8">
        <w:t>º0</w:t>
      </w:r>
      <w:r>
        <w:t xml:space="preserve">2.0073N     </w:t>
      </w:r>
      <w:r w:rsidR="00FD59D8">
        <w:t>0</w:t>
      </w:r>
      <w:r>
        <w:t>47</w:t>
      </w:r>
      <w:r w:rsidR="00FD59D8">
        <w:t>º</w:t>
      </w:r>
      <w:r>
        <w:t>56.0210W</w:t>
      </w:r>
    </w:p>
    <w:p w14:paraId="4688F212" w14:textId="380035E2" w:rsidR="00BA33C2" w:rsidRDefault="00BA33C2" w:rsidP="00BA33C2">
      <w:pPr>
        <w:jc w:val="left"/>
      </w:pPr>
      <w:r>
        <w:t xml:space="preserve">  Point10      </w:t>
      </w:r>
      <w:r w:rsidR="00FD59D8">
        <w:t>0</w:t>
      </w:r>
      <w:r>
        <w:t>1</w:t>
      </w:r>
      <w:r w:rsidR="00FD59D8">
        <w:t>º</w:t>
      </w:r>
      <w:r>
        <w:t xml:space="preserve">31.0343N     </w:t>
      </w:r>
      <w:r w:rsidR="00FD59D8">
        <w:t>0</w:t>
      </w:r>
      <w:r>
        <w:t>46</w:t>
      </w:r>
      <w:r w:rsidR="00FD59D8">
        <w:t>º</w:t>
      </w:r>
      <w:r>
        <w:t>27.9492W</w:t>
      </w:r>
    </w:p>
    <w:p w14:paraId="0EBB7555" w14:textId="044DDE19" w:rsidR="00BA33C2" w:rsidRDefault="00BA33C2" w:rsidP="00BA33C2">
      <w:pPr>
        <w:jc w:val="left"/>
      </w:pPr>
      <w:r>
        <w:t xml:space="preserve">  Point11      </w:t>
      </w:r>
      <w:r w:rsidR="00FD59D8">
        <w:t>0</w:t>
      </w:r>
      <w:r w:rsidR="008612D1">
        <w:t>0</w:t>
      </w:r>
      <w:r w:rsidR="00FD59D8">
        <w:t>º0</w:t>
      </w:r>
      <w:r>
        <w:t xml:space="preserve">0.0000N     </w:t>
      </w:r>
      <w:r w:rsidR="00FD59D8">
        <w:t>0</w:t>
      </w:r>
      <w:r w:rsidR="008612D1">
        <w:t>45</w:t>
      </w:r>
      <w:r w:rsidR="00FD59D8">
        <w:t>º0</w:t>
      </w:r>
      <w:r>
        <w:t>0.0000W</w:t>
      </w:r>
    </w:p>
    <w:p w14:paraId="4890FAB8" w14:textId="3F286313" w:rsidR="00BA33C2" w:rsidRDefault="00BA33C2" w:rsidP="00BA33C2">
      <w:pPr>
        <w:jc w:val="left"/>
      </w:pPr>
      <w:r>
        <w:t xml:space="preserve">  Point12      </w:t>
      </w:r>
      <w:r w:rsidR="00FD59D8">
        <w:t>0</w:t>
      </w:r>
      <w:r>
        <w:t>1</w:t>
      </w:r>
      <w:r w:rsidR="00FD59D8">
        <w:t>º</w:t>
      </w:r>
      <w:r>
        <w:t xml:space="preserve">31.0343S     </w:t>
      </w:r>
      <w:r w:rsidR="00FD59D8">
        <w:t>0</w:t>
      </w:r>
      <w:r>
        <w:t>43</w:t>
      </w:r>
      <w:r w:rsidR="00FD59D8">
        <w:t>º</w:t>
      </w:r>
      <w:r>
        <w:t>32.0508W</w:t>
      </w:r>
    </w:p>
    <w:p w14:paraId="7CEF5190" w14:textId="52AB384B" w:rsidR="00BA33C2" w:rsidRDefault="00BA33C2" w:rsidP="00BA33C2">
      <w:pPr>
        <w:jc w:val="left"/>
      </w:pPr>
      <w:r>
        <w:t xml:space="preserve">  Point13      </w:t>
      </w:r>
      <w:r w:rsidR="00FD59D8">
        <w:t>0</w:t>
      </w:r>
      <w:r w:rsidR="008612D1">
        <w:t>3</w:t>
      </w:r>
      <w:r w:rsidR="00FD59D8">
        <w:t>º0</w:t>
      </w:r>
      <w:r>
        <w:t xml:space="preserve">2.0073S     </w:t>
      </w:r>
      <w:r w:rsidR="00FD59D8">
        <w:t>0</w:t>
      </w:r>
      <w:r w:rsidR="008612D1">
        <w:t>42</w:t>
      </w:r>
      <w:r w:rsidR="00FD59D8">
        <w:t>º0</w:t>
      </w:r>
      <w:r>
        <w:t>3.9789W</w:t>
      </w:r>
    </w:p>
    <w:p w14:paraId="0418F0A9" w14:textId="64C3F361" w:rsidR="00BA33C2" w:rsidRDefault="00BA33C2" w:rsidP="00BA33C2">
      <w:pPr>
        <w:jc w:val="left"/>
      </w:pPr>
      <w:r>
        <w:t xml:space="preserve">  Point14      </w:t>
      </w:r>
      <w:r w:rsidR="00FD59D8">
        <w:t>0</w:t>
      </w:r>
      <w:r>
        <w:t>4</w:t>
      </w:r>
      <w:r w:rsidR="00FD59D8">
        <w:t>º</w:t>
      </w:r>
      <w:r>
        <w:t xml:space="preserve">32.8574S     </w:t>
      </w:r>
      <w:r w:rsidR="00FD59D8">
        <w:t>0</w:t>
      </w:r>
      <w:r>
        <w:t>40</w:t>
      </w:r>
      <w:r w:rsidR="00FD59D8">
        <w:t>º</w:t>
      </w:r>
      <w:r>
        <w:t>35.6615W</w:t>
      </w:r>
    </w:p>
    <w:p w14:paraId="4BD533DF" w14:textId="38DDEB98" w:rsidR="00BA33C2" w:rsidRDefault="00BA33C2" w:rsidP="00BA33C2">
      <w:pPr>
        <w:jc w:val="left"/>
      </w:pPr>
      <w:r>
        <w:t xml:space="preserve">  Point15      </w:t>
      </w:r>
      <w:r w:rsidR="00FD59D8">
        <w:t>0</w:t>
      </w:r>
      <w:r w:rsidR="008612D1">
        <w:t>6</w:t>
      </w:r>
      <w:r w:rsidR="00FD59D8">
        <w:t>º0</w:t>
      </w:r>
      <w:r>
        <w:t xml:space="preserve">3.5224S     </w:t>
      </w:r>
      <w:r w:rsidR="000B4A0D">
        <w:t>0</w:t>
      </w:r>
      <w:r w:rsidR="008612D1">
        <w:t>39</w:t>
      </w:r>
      <w:r w:rsidR="000B4A0D">
        <w:t>º0</w:t>
      </w:r>
      <w:r>
        <w:t>6.9749W</w:t>
      </w:r>
    </w:p>
    <w:p w14:paraId="4D33DFDB" w14:textId="42F6EBD2" w:rsidR="00BA33C2" w:rsidRDefault="00BA33C2" w:rsidP="00BA33C2">
      <w:pPr>
        <w:jc w:val="left"/>
      </w:pPr>
      <w:r>
        <w:t xml:space="preserve">  Point16      </w:t>
      </w:r>
      <w:r w:rsidR="000B4A0D">
        <w:t>0</w:t>
      </w:r>
      <w:r>
        <w:t>7</w:t>
      </w:r>
      <w:r w:rsidR="000B4A0D">
        <w:t>º</w:t>
      </w:r>
      <w:r>
        <w:t xml:space="preserve">33.9393S     </w:t>
      </w:r>
      <w:r w:rsidR="000B4A0D">
        <w:t>0</w:t>
      </w:r>
      <w:r>
        <w:t>37</w:t>
      </w:r>
      <w:r w:rsidR="000B4A0D">
        <w:t>º</w:t>
      </w:r>
      <w:r>
        <w:t>37.7942W</w:t>
      </w:r>
    </w:p>
    <w:p w14:paraId="5A1FB956" w14:textId="4F228490" w:rsidR="00BA33C2" w:rsidRDefault="00BA33C2" w:rsidP="00BA33C2">
      <w:pPr>
        <w:jc w:val="left"/>
      </w:pPr>
      <w:r>
        <w:t xml:space="preserve">  Point17      </w:t>
      </w:r>
      <w:r w:rsidR="000B4A0D">
        <w:t>0</w:t>
      </w:r>
      <w:r w:rsidR="008612D1">
        <w:t>9</w:t>
      </w:r>
      <w:r w:rsidR="000B4A0D">
        <w:t>º0</w:t>
      </w:r>
      <w:r>
        <w:t xml:space="preserve">4.0440S     </w:t>
      </w:r>
      <w:r w:rsidR="000B4A0D">
        <w:t>0</w:t>
      </w:r>
      <w:r w:rsidR="008612D1">
        <w:t>36</w:t>
      </w:r>
      <w:r w:rsidR="000B4A0D">
        <w:t>º0</w:t>
      </w:r>
      <w:r>
        <w:t>7.9935W</w:t>
      </w:r>
    </w:p>
    <w:p w14:paraId="0E15FDD9" w14:textId="738894B6" w:rsidR="00BA33C2" w:rsidRDefault="00BA33C2" w:rsidP="00BA33C2">
      <w:pPr>
        <w:jc w:val="left"/>
      </w:pPr>
      <w:r>
        <w:t xml:space="preserve">  Point18      10</w:t>
      </w:r>
      <w:r w:rsidR="000B4A0D">
        <w:t>º</w:t>
      </w:r>
      <w:r>
        <w:t xml:space="preserve">33.7708S     </w:t>
      </w:r>
      <w:r w:rsidR="000B4A0D">
        <w:t>0</w:t>
      </w:r>
      <w:r>
        <w:t>34</w:t>
      </w:r>
      <w:r w:rsidR="000B4A0D">
        <w:t>º</w:t>
      </w:r>
      <w:r>
        <w:t>37.4447W</w:t>
      </w:r>
    </w:p>
    <w:p w14:paraId="7CB82CFE" w14:textId="24E6A187" w:rsidR="00BA33C2" w:rsidRDefault="00BA33C2" w:rsidP="00BA33C2">
      <w:pPr>
        <w:jc w:val="left"/>
      </w:pPr>
      <w:r>
        <w:t xml:space="preserve">  Point19      </w:t>
      </w:r>
      <w:r w:rsidR="008612D1">
        <w:t>12</w:t>
      </w:r>
      <w:r w:rsidR="000B4A0D">
        <w:t>º0</w:t>
      </w:r>
      <w:r>
        <w:t xml:space="preserve">3.0524S     </w:t>
      </w:r>
      <w:r w:rsidR="000B4A0D">
        <w:t>0</w:t>
      </w:r>
      <w:r w:rsidR="008612D1">
        <w:t>33</w:t>
      </w:r>
      <w:r w:rsidR="000B4A0D">
        <w:t>º0</w:t>
      </w:r>
      <w:r>
        <w:t>6.0182W</w:t>
      </w:r>
    </w:p>
    <w:p w14:paraId="40A31132" w14:textId="48CB5695" w:rsidR="00BA33C2" w:rsidRDefault="00BA33C2" w:rsidP="00BA33C2">
      <w:pPr>
        <w:jc w:val="left"/>
      </w:pPr>
      <w:r>
        <w:t xml:space="preserve">  Point20      13</w:t>
      </w:r>
      <w:r w:rsidR="000B4A0D">
        <w:t>º</w:t>
      </w:r>
      <w:r>
        <w:t xml:space="preserve">31.8194S     </w:t>
      </w:r>
      <w:r w:rsidR="000B4A0D">
        <w:t>0</w:t>
      </w:r>
      <w:r>
        <w:t>31</w:t>
      </w:r>
      <w:r w:rsidR="000B4A0D">
        <w:t>º</w:t>
      </w:r>
      <w:r>
        <w:t>33.5815W</w:t>
      </w:r>
    </w:p>
    <w:p w14:paraId="4AD78DFF" w14:textId="51B09768" w:rsidR="00BA33C2" w:rsidRDefault="00BA33C2" w:rsidP="00BA33C2">
      <w:pPr>
        <w:jc w:val="left"/>
      </w:pPr>
      <w:r>
        <w:t xml:space="preserve">  Point21      </w:t>
      </w:r>
      <w:r w:rsidR="008612D1">
        <w:t>15</w:t>
      </w:r>
      <w:r w:rsidR="000B4A0D">
        <w:t>º0</w:t>
      </w:r>
      <w:r>
        <w:t xml:space="preserve">0.0000S     </w:t>
      </w:r>
      <w:r w:rsidR="000B4A0D">
        <w:t>0</w:t>
      </w:r>
      <w:r w:rsidR="008612D1">
        <w:t>30</w:t>
      </w:r>
      <w:r w:rsidR="000B4A0D">
        <w:t>º</w:t>
      </w:r>
      <w:r>
        <w:t>0</w:t>
      </w:r>
      <w:r w:rsidR="000B4A0D">
        <w:t>0</w:t>
      </w:r>
      <w:r>
        <w:t>.0000W</w:t>
      </w:r>
    </w:p>
    <w:p w14:paraId="4A6F3984" w14:textId="77777777" w:rsidR="00BA33C2" w:rsidRDefault="00BA33C2" w:rsidP="00BA33C2">
      <w:pPr>
        <w:jc w:val="left"/>
      </w:pPr>
    </w:p>
    <w:p w14:paraId="27FE5A8A" w14:textId="51DB837A" w:rsidR="00BA33C2" w:rsidRPr="00BA33C2" w:rsidRDefault="00BA33C2" w:rsidP="00BA33C2">
      <w:pPr>
        <w:jc w:val="left"/>
        <w:rPr>
          <w:b/>
          <w:u w:val="single"/>
        </w:rPr>
      </w:pPr>
      <w:r w:rsidRPr="00BA33C2">
        <w:rPr>
          <w:b/>
          <w:u w:val="single"/>
        </w:rPr>
        <w:t>Set 8 Long Diagonal (15</w:t>
      </w:r>
      <w:r w:rsidR="009D286E" w:rsidRPr="002164D3">
        <w:rPr>
          <w:b/>
        </w:rPr>
        <w:t>º</w:t>
      </w:r>
      <w:r w:rsidRPr="00BA33C2">
        <w:rPr>
          <w:b/>
          <w:u w:val="single"/>
        </w:rPr>
        <w:t>N, 30</w:t>
      </w:r>
      <w:r w:rsidR="009D286E" w:rsidRPr="002164D3">
        <w:rPr>
          <w:b/>
        </w:rPr>
        <w:t>º</w:t>
      </w:r>
      <w:r w:rsidRPr="00BA33C2">
        <w:rPr>
          <w:b/>
          <w:u w:val="single"/>
        </w:rPr>
        <w:t>W to 15</w:t>
      </w:r>
      <w:r w:rsidR="009D286E" w:rsidRPr="002164D3">
        <w:rPr>
          <w:b/>
        </w:rPr>
        <w:t>º</w:t>
      </w:r>
      <w:r w:rsidRPr="00BA33C2">
        <w:rPr>
          <w:b/>
          <w:u w:val="single"/>
        </w:rPr>
        <w:t>S, 60</w:t>
      </w:r>
      <w:r w:rsidR="009D286E" w:rsidRPr="002164D3">
        <w:rPr>
          <w:b/>
        </w:rPr>
        <w:t>º</w:t>
      </w:r>
      <w:r w:rsidRPr="00BA33C2">
        <w:rPr>
          <w:b/>
          <w:u w:val="single"/>
        </w:rPr>
        <w:t>W)</w:t>
      </w:r>
    </w:p>
    <w:p w14:paraId="63E434F3" w14:textId="77777777" w:rsidR="00BA33C2" w:rsidRDefault="00BA33C2" w:rsidP="00BA33C2">
      <w:pPr>
        <w:jc w:val="left"/>
      </w:pPr>
    </w:p>
    <w:p w14:paraId="44D03FCB" w14:textId="0DC6D6E7" w:rsidR="00BA33C2" w:rsidRDefault="00BA33C2" w:rsidP="00BA33C2">
      <w:pPr>
        <w:jc w:val="left"/>
      </w:pPr>
      <w:r>
        <w:t xml:space="preserve">  Point1        </w:t>
      </w:r>
      <w:r w:rsidR="008612D1">
        <w:t>15</w:t>
      </w:r>
      <w:r w:rsidR="002525A2">
        <w:t>º0</w:t>
      </w:r>
      <w:r>
        <w:t xml:space="preserve">0.0000N   </w:t>
      </w:r>
      <w:r w:rsidR="002525A2">
        <w:t xml:space="preserve"> 0</w:t>
      </w:r>
      <w:r w:rsidR="008612D1">
        <w:t>30</w:t>
      </w:r>
      <w:r w:rsidR="002525A2">
        <w:t>º0</w:t>
      </w:r>
      <w:r>
        <w:t>0.0000W</w:t>
      </w:r>
    </w:p>
    <w:p w14:paraId="042C2FB5" w14:textId="499F19A8" w:rsidR="00BA33C2" w:rsidRDefault="00BA33C2" w:rsidP="00BA33C2">
      <w:pPr>
        <w:jc w:val="left"/>
      </w:pPr>
      <w:r>
        <w:t xml:space="preserve">  Point2        13</w:t>
      </w:r>
      <w:r w:rsidR="002525A2">
        <w:t>º</w:t>
      </w:r>
      <w:r>
        <w:t xml:space="preserve">31.8194N    </w:t>
      </w:r>
      <w:r w:rsidR="002525A2">
        <w:t>0</w:t>
      </w:r>
      <w:r>
        <w:t>31</w:t>
      </w:r>
      <w:r w:rsidR="002525A2">
        <w:t>º</w:t>
      </w:r>
      <w:r>
        <w:t>33.5815W</w:t>
      </w:r>
    </w:p>
    <w:p w14:paraId="2E2EE7E1" w14:textId="4E3ED555" w:rsidR="00BA33C2" w:rsidRDefault="00BA33C2" w:rsidP="00BA33C2">
      <w:pPr>
        <w:jc w:val="left"/>
      </w:pPr>
      <w:r>
        <w:t xml:space="preserve">  Point3        </w:t>
      </w:r>
      <w:r w:rsidR="008612D1">
        <w:t>12</w:t>
      </w:r>
      <w:r w:rsidR="002525A2">
        <w:t>º0</w:t>
      </w:r>
      <w:r>
        <w:t xml:space="preserve">3.0524N    </w:t>
      </w:r>
      <w:r w:rsidR="002525A2">
        <w:t>0</w:t>
      </w:r>
      <w:r w:rsidR="008612D1">
        <w:t>33</w:t>
      </w:r>
      <w:r w:rsidR="002525A2">
        <w:t>º0</w:t>
      </w:r>
      <w:r>
        <w:t>6.0182W</w:t>
      </w:r>
    </w:p>
    <w:p w14:paraId="1FB2F9CC" w14:textId="7E22D5F1" w:rsidR="00BA33C2" w:rsidRDefault="00BA33C2" w:rsidP="00BA33C2">
      <w:pPr>
        <w:jc w:val="left"/>
      </w:pPr>
      <w:r>
        <w:t xml:space="preserve">  Point4        10</w:t>
      </w:r>
      <w:r w:rsidR="002525A2">
        <w:t>º</w:t>
      </w:r>
      <w:r>
        <w:t xml:space="preserve">33.7708N    </w:t>
      </w:r>
      <w:r w:rsidR="002525A2">
        <w:t>0</w:t>
      </w:r>
      <w:r>
        <w:t>34</w:t>
      </w:r>
      <w:r w:rsidR="002525A2">
        <w:t>º</w:t>
      </w:r>
      <w:r>
        <w:t>37.4448W</w:t>
      </w:r>
    </w:p>
    <w:p w14:paraId="3025B737" w14:textId="1DD42B78" w:rsidR="00BA33C2" w:rsidRDefault="00BA33C2" w:rsidP="00BA33C2">
      <w:pPr>
        <w:jc w:val="left"/>
      </w:pPr>
      <w:r>
        <w:t xml:space="preserve">  Point5        </w:t>
      </w:r>
      <w:r w:rsidR="002525A2">
        <w:t>0</w:t>
      </w:r>
      <w:r w:rsidR="008612D1">
        <w:t>9</w:t>
      </w:r>
      <w:r w:rsidR="002525A2">
        <w:t>º0</w:t>
      </w:r>
      <w:r>
        <w:t xml:space="preserve">4.0440N    </w:t>
      </w:r>
      <w:r w:rsidR="002525A2">
        <w:t>0</w:t>
      </w:r>
      <w:r w:rsidR="008612D1">
        <w:t>36</w:t>
      </w:r>
      <w:r w:rsidR="002525A2">
        <w:t>º0</w:t>
      </w:r>
      <w:r>
        <w:t>7.9935W</w:t>
      </w:r>
    </w:p>
    <w:p w14:paraId="31F283FC" w14:textId="30D8F377" w:rsidR="00BA33C2" w:rsidRDefault="00BA33C2" w:rsidP="00BA33C2">
      <w:pPr>
        <w:jc w:val="left"/>
      </w:pPr>
      <w:r>
        <w:t xml:space="preserve">  Point6        </w:t>
      </w:r>
      <w:r w:rsidR="002525A2">
        <w:t>0</w:t>
      </w:r>
      <w:r>
        <w:t>7</w:t>
      </w:r>
      <w:r w:rsidR="002525A2">
        <w:t>º</w:t>
      </w:r>
      <w:r>
        <w:t xml:space="preserve">33.9393N    </w:t>
      </w:r>
      <w:r w:rsidR="002525A2">
        <w:t>0</w:t>
      </w:r>
      <w:r>
        <w:t>37</w:t>
      </w:r>
      <w:r w:rsidR="002525A2">
        <w:t>º</w:t>
      </w:r>
      <w:r>
        <w:t>37.7943W</w:t>
      </w:r>
    </w:p>
    <w:p w14:paraId="3FBE2D91" w14:textId="395D2688" w:rsidR="00BA33C2" w:rsidRDefault="00BA33C2" w:rsidP="00BA33C2">
      <w:pPr>
        <w:jc w:val="left"/>
      </w:pPr>
      <w:r>
        <w:t xml:space="preserve">  Point7        </w:t>
      </w:r>
      <w:r w:rsidR="002525A2">
        <w:t>0</w:t>
      </w:r>
      <w:r w:rsidR="008612D1">
        <w:t>6</w:t>
      </w:r>
      <w:r w:rsidR="002525A2">
        <w:t>º0</w:t>
      </w:r>
      <w:r>
        <w:t xml:space="preserve">3.5224N    </w:t>
      </w:r>
      <w:r w:rsidR="002525A2">
        <w:t>0</w:t>
      </w:r>
      <w:r w:rsidR="008612D1">
        <w:t>39</w:t>
      </w:r>
      <w:r w:rsidR="002525A2">
        <w:t>º0</w:t>
      </w:r>
      <w:r>
        <w:t>6.9749W</w:t>
      </w:r>
    </w:p>
    <w:p w14:paraId="7DE6F767" w14:textId="1E62F073" w:rsidR="00BA33C2" w:rsidRDefault="00BA33C2" w:rsidP="00BA33C2">
      <w:pPr>
        <w:jc w:val="left"/>
      </w:pPr>
      <w:r>
        <w:t xml:space="preserve">  Point8        </w:t>
      </w:r>
      <w:r w:rsidR="002525A2">
        <w:t>0</w:t>
      </w:r>
      <w:r>
        <w:t>4</w:t>
      </w:r>
      <w:r w:rsidR="002525A2">
        <w:t>º</w:t>
      </w:r>
      <w:r>
        <w:t xml:space="preserve">32.8574N    </w:t>
      </w:r>
      <w:r w:rsidR="002525A2">
        <w:t>0</w:t>
      </w:r>
      <w:r>
        <w:t>40</w:t>
      </w:r>
      <w:r w:rsidR="002525A2">
        <w:t>º</w:t>
      </w:r>
      <w:r>
        <w:t>35.6616W</w:t>
      </w:r>
    </w:p>
    <w:p w14:paraId="20AE218E" w14:textId="33565FF7" w:rsidR="00BA33C2" w:rsidRDefault="00BA33C2" w:rsidP="00BA33C2">
      <w:pPr>
        <w:jc w:val="left"/>
      </w:pPr>
      <w:r>
        <w:t xml:space="preserve">  Point9        </w:t>
      </w:r>
      <w:r w:rsidR="002525A2">
        <w:t>0</w:t>
      </w:r>
      <w:r w:rsidR="008612D1">
        <w:t>3</w:t>
      </w:r>
      <w:r w:rsidR="002525A2">
        <w:t>º0</w:t>
      </w:r>
      <w:r>
        <w:t xml:space="preserve">2.0073N    </w:t>
      </w:r>
      <w:r w:rsidR="002525A2">
        <w:t>0</w:t>
      </w:r>
      <w:r w:rsidR="008612D1">
        <w:t>42</w:t>
      </w:r>
      <w:r w:rsidR="002525A2">
        <w:t>º0</w:t>
      </w:r>
      <w:r>
        <w:t>3.9790W</w:t>
      </w:r>
    </w:p>
    <w:p w14:paraId="534A173B" w14:textId="31A29D5D" w:rsidR="00BA33C2" w:rsidRDefault="00BA33C2" w:rsidP="00BA33C2">
      <w:pPr>
        <w:jc w:val="left"/>
      </w:pPr>
      <w:r>
        <w:t xml:space="preserve">  Point10      </w:t>
      </w:r>
      <w:r w:rsidR="002525A2">
        <w:t>0</w:t>
      </w:r>
      <w:r>
        <w:t>1</w:t>
      </w:r>
      <w:r w:rsidR="002525A2">
        <w:t>º</w:t>
      </w:r>
      <w:r>
        <w:t xml:space="preserve">31.0343N    </w:t>
      </w:r>
      <w:r w:rsidR="002525A2">
        <w:t>0</w:t>
      </w:r>
      <w:r>
        <w:t>43</w:t>
      </w:r>
      <w:r w:rsidR="002525A2">
        <w:t>º</w:t>
      </w:r>
      <w:r>
        <w:t>32.0508W</w:t>
      </w:r>
    </w:p>
    <w:p w14:paraId="5C6A19AF" w14:textId="73348B24" w:rsidR="00BA33C2" w:rsidRDefault="00BA33C2" w:rsidP="00BA33C2">
      <w:pPr>
        <w:jc w:val="left"/>
      </w:pPr>
      <w:r>
        <w:t xml:space="preserve">  Point11      </w:t>
      </w:r>
      <w:r w:rsidR="002525A2">
        <w:t>0</w:t>
      </w:r>
      <w:r w:rsidR="008612D1">
        <w:t>0</w:t>
      </w:r>
      <w:r w:rsidR="002525A2">
        <w:t>º0</w:t>
      </w:r>
      <w:r>
        <w:t xml:space="preserve">0.0000N    </w:t>
      </w:r>
      <w:r w:rsidR="002525A2">
        <w:t>0</w:t>
      </w:r>
      <w:r w:rsidR="008612D1">
        <w:t>45</w:t>
      </w:r>
      <w:r w:rsidR="002525A2">
        <w:t>º0</w:t>
      </w:r>
      <w:r>
        <w:t>0.0000W</w:t>
      </w:r>
    </w:p>
    <w:p w14:paraId="6D6833F3" w14:textId="1E096CA2" w:rsidR="00BA33C2" w:rsidRDefault="00BA33C2" w:rsidP="00BA33C2">
      <w:pPr>
        <w:jc w:val="left"/>
      </w:pPr>
      <w:r>
        <w:t xml:space="preserve">  Point12      </w:t>
      </w:r>
      <w:r w:rsidR="002525A2">
        <w:t>0</w:t>
      </w:r>
      <w:r>
        <w:t>1</w:t>
      </w:r>
      <w:r w:rsidR="002525A2">
        <w:t>º</w:t>
      </w:r>
      <w:r>
        <w:t xml:space="preserve">31.0343S    </w:t>
      </w:r>
      <w:r w:rsidR="002525A2">
        <w:t>0</w:t>
      </w:r>
      <w:r>
        <w:t>46</w:t>
      </w:r>
      <w:r w:rsidR="002525A2">
        <w:t>º</w:t>
      </w:r>
      <w:r>
        <w:t>27.9492W</w:t>
      </w:r>
    </w:p>
    <w:p w14:paraId="519DE843" w14:textId="234644AB" w:rsidR="00BA33C2" w:rsidRDefault="00BA33C2" w:rsidP="00BA33C2">
      <w:pPr>
        <w:jc w:val="left"/>
      </w:pPr>
      <w:r>
        <w:t xml:space="preserve">  Point13      </w:t>
      </w:r>
      <w:r w:rsidR="002525A2">
        <w:t>0</w:t>
      </w:r>
      <w:r w:rsidR="008612D1">
        <w:t>3</w:t>
      </w:r>
      <w:r w:rsidR="002525A2">
        <w:t>º0</w:t>
      </w:r>
      <w:r>
        <w:t xml:space="preserve">2.0073S    </w:t>
      </w:r>
      <w:r w:rsidR="002525A2">
        <w:t>0</w:t>
      </w:r>
      <w:r>
        <w:t>47</w:t>
      </w:r>
      <w:r w:rsidR="002525A2">
        <w:t>º</w:t>
      </w:r>
      <w:r>
        <w:t>56.0211W</w:t>
      </w:r>
    </w:p>
    <w:p w14:paraId="31E43D44" w14:textId="0397D172" w:rsidR="00BA33C2" w:rsidRDefault="00BA33C2" w:rsidP="00BA33C2">
      <w:pPr>
        <w:jc w:val="left"/>
      </w:pPr>
      <w:r>
        <w:t xml:space="preserve">  Point14      </w:t>
      </w:r>
      <w:r w:rsidR="002525A2">
        <w:t>0</w:t>
      </w:r>
      <w:r>
        <w:t>4</w:t>
      </w:r>
      <w:r w:rsidR="002525A2">
        <w:t>º</w:t>
      </w:r>
      <w:r>
        <w:t xml:space="preserve">32.8574S    </w:t>
      </w:r>
      <w:r w:rsidR="002525A2">
        <w:t>0</w:t>
      </w:r>
      <w:r>
        <w:t>49</w:t>
      </w:r>
      <w:r w:rsidR="002525A2">
        <w:t>º</w:t>
      </w:r>
      <w:r>
        <w:t>24.3385W</w:t>
      </w:r>
    </w:p>
    <w:p w14:paraId="1C0F14E6" w14:textId="28985623" w:rsidR="00BA33C2" w:rsidRDefault="00BA33C2" w:rsidP="00BA33C2">
      <w:pPr>
        <w:jc w:val="left"/>
      </w:pPr>
      <w:r>
        <w:t xml:space="preserve">  Point15      </w:t>
      </w:r>
      <w:r w:rsidR="002525A2">
        <w:t>0</w:t>
      </w:r>
      <w:r w:rsidR="008612D1">
        <w:t>6</w:t>
      </w:r>
      <w:r w:rsidR="002525A2">
        <w:t>º0</w:t>
      </w:r>
      <w:r>
        <w:t xml:space="preserve">3.5224S    </w:t>
      </w:r>
      <w:r w:rsidR="002525A2">
        <w:t>0</w:t>
      </w:r>
      <w:r>
        <w:t>50</w:t>
      </w:r>
      <w:r w:rsidR="002525A2">
        <w:t>º</w:t>
      </w:r>
      <w:r>
        <w:t>53.0251W</w:t>
      </w:r>
    </w:p>
    <w:p w14:paraId="09A18211" w14:textId="42731FD7" w:rsidR="00BA33C2" w:rsidRDefault="00BA33C2" w:rsidP="00BA33C2">
      <w:pPr>
        <w:jc w:val="left"/>
      </w:pPr>
      <w:r>
        <w:t xml:space="preserve">  Point16      </w:t>
      </w:r>
      <w:r w:rsidR="002525A2">
        <w:t>0</w:t>
      </w:r>
      <w:r>
        <w:t>7</w:t>
      </w:r>
      <w:r w:rsidR="002525A2">
        <w:t>º</w:t>
      </w:r>
      <w:r>
        <w:t xml:space="preserve">33.9393S    </w:t>
      </w:r>
      <w:r w:rsidR="002525A2">
        <w:t>0</w:t>
      </w:r>
      <w:r>
        <w:t>52</w:t>
      </w:r>
      <w:r w:rsidR="002525A2">
        <w:t>º</w:t>
      </w:r>
      <w:r>
        <w:t>22.2058W</w:t>
      </w:r>
    </w:p>
    <w:p w14:paraId="140776BB" w14:textId="0F930E09" w:rsidR="00BA33C2" w:rsidRDefault="00BA33C2" w:rsidP="00BA33C2">
      <w:pPr>
        <w:jc w:val="left"/>
      </w:pPr>
      <w:r>
        <w:t xml:space="preserve">  Point17      </w:t>
      </w:r>
      <w:r w:rsidR="002525A2">
        <w:t>0</w:t>
      </w:r>
      <w:r w:rsidR="008612D1">
        <w:t>9</w:t>
      </w:r>
      <w:r w:rsidR="002525A2">
        <w:t>º0</w:t>
      </w:r>
      <w:r>
        <w:t xml:space="preserve">4.0440S    </w:t>
      </w:r>
      <w:r w:rsidR="002525A2">
        <w:t>0</w:t>
      </w:r>
      <w:r>
        <w:t>53</w:t>
      </w:r>
      <w:r w:rsidR="002525A2">
        <w:t>º</w:t>
      </w:r>
      <w:r>
        <w:t>52.0065W</w:t>
      </w:r>
    </w:p>
    <w:p w14:paraId="7D62B261" w14:textId="5BF1D174" w:rsidR="00BA33C2" w:rsidRDefault="00BA33C2" w:rsidP="00BA33C2">
      <w:pPr>
        <w:jc w:val="left"/>
      </w:pPr>
      <w:r>
        <w:t xml:space="preserve">  Point18      10</w:t>
      </w:r>
      <w:r w:rsidR="002525A2">
        <w:t>º</w:t>
      </w:r>
      <w:r>
        <w:t xml:space="preserve">33.7708S    </w:t>
      </w:r>
      <w:r w:rsidR="002525A2">
        <w:t>0</w:t>
      </w:r>
      <w:r>
        <w:t>55</w:t>
      </w:r>
      <w:r w:rsidR="002525A2">
        <w:t>º</w:t>
      </w:r>
      <w:r>
        <w:t>22.5553W</w:t>
      </w:r>
    </w:p>
    <w:p w14:paraId="4E623A42" w14:textId="21EE05EA" w:rsidR="00BA33C2" w:rsidRDefault="00BA33C2" w:rsidP="00BA33C2">
      <w:pPr>
        <w:jc w:val="left"/>
      </w:pPr>
      <w:r>
        <w:t xml:space="preserve">  Point19      </w:t>
      </w:r>
      <w:r w:rsidR="008612D1">
        <w:t>12</w:t>
      </w:r>
      <w:r w:rsidR="002525A2">
        <w:t>º0</w:t>
      </w:r>
      <w:r>
        <w:t xml:space="preserve">3.0524S    </w:t>
      </w:r>
      <w:r w:rsidR="002525A2">
        <w:t>0</w:t>
      </w:r>
      <w:r>
        <w:t>56</w:t>
      </w:r>
      <w:r w:rsidR="002525A2">
        <w:t>º</w:t>
      </w:r>
      <w:r>
        <w:t>53.9819W</w:t>
      </w:r>
    </w:p>
    <w:p w14:paraId="2961DC1B" w14:textId="3D3825C4" w:rsidR="00BA33C2" w:rsidRDefault="00BA33C2" w:rsidP="00BA33C2">
      <w:pPr>
        <w:jc w:val="left"/>
      </w:pPr>
      <w:r>
        <w:t xml:space="preserve">  Point20      13</w:t>
      </w:r>
      <w:r w:rsidR="002525A2">
        <w:t>º</w:t>
      </w:r>
      <w:r>
        <w:t xml:space="preserve">31.8194S    </w:t>
      </w:r>
      <w:r w:rsidR="002525A2">
        <w:t>0</w:t>
      </w:r>
      <w:r>
        <w:t>58</w:t>
      </w:r>
      <w:r w:rsidR="002525A2">
        <w:t>º</w:t>
      </w:r>
      <w:r>
        <w:t>26.4185W</w:t>
      </w:r>
    </w:p>
    <w:p w14:paraId="2A45C164" w14:textId="7D767ABB" w:rsidR="00BA33C2" w:rsidRDefault="00BA33C2" w:rsidP="00BA33C2">
      <w:pPr>
        <w:jc w:val="left"/>
      </w:pPr>
      <w:r>
        <w:t xml:space="preserve">  Point21      </w:t>
      </w:r>
      <w:r w:rsidR="008612D1">
        <w:t>15</w:t>
      </w:r>
      <w:r w:rsidR="002525A2">
        <w:t>º0</w:t>
      </w:r>
      <w:r>
        <w:t xml:space="preserve">0.0000S    </w:t>
      </w:r>
      <w:r w:rsidR="002525A2">
        <w:t>0</w:t>
      </w:r>
      <w:r w:rsidR="008612D1">
        <w:t>60</w:t>
      </w:r>
      <w:r w:rsidR="002525A2">
        <w:t>º0</w:t>
      </w:r>
      <w:r>
        <w:t>0.0000W</w:t>
      </w:r>
    </w:p>
    <w:p w14:paraId="5118DB0A" w14:textId="77777777" w:rsidR="00BA33C2" w:rsidRDefault="00BA33C2" w:rsidP="00BA33C2">
      <w:pPr>
        <w:jc w:val="left"/>
      </w:pPr>
    </w:p>
    <w:p w14:paraId="4197F3F0" w14:textId="271A9516" w:rsidR="00BA33C2" w:rsidRPr="00BA33C2" w:rsidRDefault="00BA33C2" w:rsidP="00BA33C2">
      <w:pPr>
        <w:jc w:val="left"/>
        <w:rPr>
          <w:b/>
          <w:u w:val="single"/>
        </w:rPr>
      </w:pPr>
      <w:r w:rsidRPr="00BA33C2">
        <w:rPr>
          <w:b/>
          <w:u w:val="single"/>
        </w:rPr>
        <w:t>Set 9 Long Horizontal (0</w:t>
      </w:r>
      <w:r w:rsidR="009D286E" w:rsidRPr="002164D3">
        <w:rPr>
          <w:b/>
        </w:rPr>
        <w:t>º</w:t>
      </w:r>
      <w:r w:rsidRPr="00BA33C2">
        <w:rPr>
          <w:b/>
          <w:u w:val="single"/>
        </w:rPr>
        <w:t>N, 60</w:t>
      </w:r>
      <w:r w:rsidR="009D286E" w:rsidRPr="002164D3">
        <w:rPr>
          <w:b/>
        </w:rPr>
        <w:t>º</w:t>
      </w:r>
      <w:r w:rsidRPr="00BA33C2">
        <w:rPr>
          <w:b/>
          <w:u w:val="single"/>
        </w:rPr>
        <w:t>W to 0</w:t>
      </w:r>
      <w:r w:rsidR="009D286E" w:rsidRPr="002164D3">
        <w:rPr>
          <w:b/>
        </w:rPr>
        <w:t>º</w:t>
      </w:r>
      <w:r w:rsidRPr="00BA33C2">
        <w:rPr>
          <w:b/>
          <w:u w:val="single"/>
        </w:rPr>
        <w:t>N, 30</w:t>
      </w:r>
      <w:r w:rsidR="009D286E" w:rsidRPr="002164D3">
        <w:rPr>
          <w:b/>
        </w:rPr>
        <w:t>º</w:t>
      </w:r>
      <w:r w:rsidRPr="00BA33C2">
        <w:rPr>
          <w:b/>
          <w:u w:val="single"/>
        </w:rPr>
        <w:t>W)</w:t>
      </w:r>
    </w:p>
    <w:p w14:paraId="7D7607D7" w14:textId="77777777" w:rsidR="00BA33C2" w:rsidRPr="003C560C" w:rsidRDefault="00BA33C2" w:rsidP="00BA33C2">
      <w:pPr>
        <w:jc w:val="left"/>
        <w:rPr>
          <w:sz w:val="16"/>
          <w:szCs w:val="16"/>
        </w:rPr>
      </w:pPr>
    </w:p>
    <w:p w14:paraId="3417B226" w14:textId="77777777" w:rsidR="00BA33C2" w:rsidRDefault="00BA33C2" w:rsidP="00BA33C2">
      <w:pPr>
        <w:jc w:val="left"/>
      </w:pPr>
      <w:r>
        <w:t xml:space="preserve">  The geodesic runs along the Equator.</w:t>
      </w:r>
    </w:p>
    <w:p w14:paraId="0C1A3D24" w14:textId="77777777" w:rsidR="00BA33C2" w:rsidRDefault="00BA33C2" w:rsidP="00BA33C2">
      <w:pPr>
        <w:jc w:val="left"/>
      </w:pPr>
    </w:p>
    <w:p w14:paraId="65A83FAE" w14:textId="6BB231D3" w:rsidR="00BA33C2" w:rsidRPr="00BA33C2" w:rsidRDefault="00BA33C2" w:rsidP="00BA33C2">
      <w:pPr>
        <w:jc w:val="left"/>
        <w:rPr>
          <w:b/>
          <w:u w:val="single"/>
        </w:rPr>
      </w:pPr>
      <w:r w:rsidRPr="00BA33C2">
        <w:rPr>
          <w:b/>
          <w:u w:val="single"/>
        </w:rPr>
        <w:t>Set 10 Long Vertical (15</w:t>
      </w:r>
      <w:r w:rsidR="009D286E" w:rsidRPr="002164D3">
        <w:rPr>
          <w:b/>
        </w:rPr>
        <w:t>º</w:t>
      </w:r>
      <w:r w:rsidRPr="00BA33C2">
        <w:rPr>
          <w:b/>
          <w:u w:val="single"/>
        </w:rPr>
        <w:t>S, 45</w:t>
      </w:r>
      <w:r w:rsidR="009D286E" w:rsidRPr="002164D3">
        <w:rPr>
          <w:b/>
        </w:rPr>
        <w:t>º</w:t>
      </w:r>
      <w:r w:rsidRPr="00BA33C2">
        <w:rPr>
          <w:b/>
          <w:u w:val="single"/>
        </w:rPr>
        <w:t>W to 15</w:t>
      </w:r>
      <w:r w:rsidR="009D286E" w:rsidRPr="002164D3">
        <w:rPr>
          <w:b/>
        </w:rPr>
        <w:t>º</w:t>
      </w:r>
      <w:r w:rsidRPr="00BA33C2">
        <w:rPr>
          <w:b/>
          <w:u w:val="single"/>
        </w:rPr>
        <w:t>N, 45</w:t>
      </w:r>
      <w:r w:rsidR="009D286E" w:rsidRPr="002164D3">
        <w:rPr>
          <w:b/>
        </w:rPr>
        <w:t>º</w:t>
      </w:r>
      <w:r w:rsidRPr="00BA33C2">
        <w:rPr>
          <w:b/>
          <w:u w:val="single"/>
        </w:rPr>
        <w:t>W)</w:t>
      </w:r>
    </w:p>
    <w:p w14:paraId="029FD97F" w14:textId="77777777" w:rsidR="00BA33C2" w:rsidRPr="003C560C" w:rsidRDefault="00BA33C2" w:rsidP="00BA33C2">
      <w:pPr>
        <w:jc w:val="left"/>
        <w:rPr>
          <w:sz w:val="16"/>
          <w:szCs w:val="16"/>
        </w:rPr>
      </w:pPr>
    </w:p>
    <w:p w14:paraId="49678419" w14:textId="0CC8CC09" w:rsidR="00BA33C2" w:rsidRDefault="00BA33C2" w:rsidP="00BA33C2">
      <w:pPr>
        <w:jc w:val="left"/>
      </w:pPr>
      <w:r>
        <w:t xml:space="preserve">  The geodesic runs along the 45</w:t>
      </w:r>
      <w:r w:rsidR="009D286E" w:rsidRPr="002C3DF8">
        <w:t>º</w:t>
      </w:r>
      <w:r>
        <w:t>W meridian.</w:t>
      </w:r>
    </w:p>
    <w:p w14:paraId="23439E4F" w14:textId="77777777" w:rsidR="00BA33C2" w:rsidRDefault="00BA33C2" w:rsidP="00BA33C2">
      <w:pPr>
        <w:jc w:val="left"/>
      </w:pPr>
    </w:p>
    <w:p w14:paraId="741D0467" w14:textId="0DBBE212" w:rsidR="00BA33C2" w:rsidRPr="00BA33C2" w:rsidRDefault="00BA33C2" w:rsidP="00BA33C2">
      <w:pPr>
        <w:jc w:val="left"/>
        <w:rPr>
          <w:b/>
          <w:u w:val="single"/>
        </w:rPr>
      </w:pPr>
      <w:r w:rsidRPr="00BA33C2">
        <w:rPr>
          <w:b/>
          <w:u w:val="single"/>
        </w:rPr>
        <w:t>Set 11 Circle (Centre 0</w:t>
      </w:r>
      <w:r w:rsidR="009D286E" w:rsidRPr="002164D3">
        <w:rPr>
          <w:b/>
        </w:rPr>
        <w:t>º</w:t>
      </w:r>
      <w:r w:rsidRPr="00BA33C2">
        <w:rPr>
          <w:b/>
          <w:u w:val="single"/>
        </w:rPr>
        <w:t>N, 45</w:t>
      </w:r>
      <w:r w:rsidR="009D286E" w:rsidRPr="002164D3">
        <w:rPr>
          <w:b/>
        </w:rPr>
        <w:t>º</w:t>
      </w:r>
      <w:r w:rsidRPr="00BA33C2">
        <w:rPr>
          <w:b/>
          <w:u w:val="single"/>
        </w:rPr>
        <w:t>W Radius 2</w:t>
      </w:r>
      <w:r w:rsidR="009D286E">
        <w:rPr>
          <w:b/>
          <w:u w:val="single"/>
        </w:rPr>
        <w:t xml:space="preserve"> </w:t>
      </w:r>
      <w:r w:rsidRPr="00BA33C2">
        <w:rPr>
          <w:b/>
          <w:u w:val="single"/>
        </w:rPr>
        <w:t>000</w:t>
      </w:r>
      <w:r w:rsidR="009D286E">
        <w:rPr>
          <w:b/>
          <w:u w:val="single"/>
        </w:rPr>
        <w:t xml:space="preserve"> </w:t>
      </w:r>
      <w:r w:rsidRPr="00BA33C2">
        <w:rPr>
          <w:b/>
          <w:u w:val="single"/>
        </w:rPr>
        <w:t>000 m Points every 15 degrees)</w:t>
      </w:r>
    </w:p>
    <w:p w14:paraId="183EDD1B" w14:textId="77777777" w:rsidR="00BA33C2" w:rsidRPr="003C560C" w:rsidRDefault="00BA33C2" w:rsidP="00BA33C2">
      <w:pPr>
        <w:jc w:val="left"/>
        <w:rPr>
          <w:sz w:val="16"/>
          <w:szCs w:val="16"/>
        </w:rPr>
      </w:pPr>
    </w:p>
    <w:p w14:paraId="3EB507AF" w14:textId="6357157D" w:rsidR="00BA33C2" w:rsidRDefault="00BA33C2" w:rsidP="00BA33C2">
      <w:pPr>
        <w:jc w:val="left"/>
      </w:pPr>
      <w:r>
        <w:t xml:space="preserve">  Point1        </w:t>
      </w:r>
      <w:r w:rsidR="008612D1">
        <w:t xml:space="preserve"> 18</w:t>
      </w:r>
      <w:r w:rsidR="002525A2">
        <w:t>º0</w:t>
      </w:r>
      <w:r>
        <w:t xml:space="preserve">4.8887N     </w:t>
      </w:r>
      <w:r w:rsidR="002525A2">
        <w:t>0</w:t>
      </w:r>
      <w:r>
        <w:t>45</w:t>
      </w:r>
      <w:r w:rsidR="002525A2">
        <w:t>º</w:t>
      </w:r>
      <w:r>
        <w:t>00.0000W</w:t>
      </w:r>
    </w:p>
    <w:p w14:paraId="41F4AB3A" w14:textId="1AFE21E1" w:rsidR="00BA33C2" w:rsidRDefault="00BA33C2" w:rsidP="00BA33C2">
      <w:pPr>
        <w:jc w:val="left"/>
      </w:pPr>
      <w:r>
        <w:t xml:space="preserve">  Point2        </w:t>
      </w:r>
      <w:r w:rsidR="008612D1">
        <w:t xml:space="preserve"> </w:t>
      </w:r>
      <w:r>
        <w:t>17</w:t>
      </w:r>
      <w:r w:rsidR="002525A2">
        <w:t>º</w:t>
      </w:r>
      <w:r>
        <w:t xml:space="preserve">26.7433N     </w:t>
      </w:r>
      <w:r w:rsidR="002525A2">
        <w:t>0</w:t>
      </w:r>
      <w:r>
        <w:t>40</w:t>
      </w:r>
      <w:r w:rsidR="002525A2">
        <w:t>º</w:t>
      </w:r>
      <w:r>
        <w:t>12.0936W</w:t>
      </w:r>
    </w:p>
    <w:p w14:paraId="6259A410" w14:textId="525082C2" w:rsidR="00BA33C2" w:rsidRDefault="00BA33C2" w:rsidP="00BA33C2">
      <w:pPr>
        <w:jc w:val="left"/>
      </w:pPr>
      <w:r>
        <w:t xml:space="preserve">  Point3        </w:t>
      </w:r>
      <w:r w:rsidR="008612D1">
        <w:t xml:space="preserve"> </w:t>
      </w:r>
      <w:r>
        <w:t>15</w:t>
      </w:r>
      <w:r w:rsidR="002525A2">
        <w:t>º</w:t>
      </w:r>
      <w:r>
        <w:t xml:space="preserve">35.6306N     </w:t>
      </w:r>
      <w:r w:rsidR="002525A2">
        <w:t>0</w:t>
      </w:r>
      <w:r>
        <w:t>35</w:t>
      </w:r>
      <w:r w:rsidR="002525A2">
        <w:t>º</w:t>
      </w:r>
      <w:r>
        <w:t>47.3375W</w:t>
      </w:r>
    </w:p>
    <w:p w14:paraId="23F7EB68" w14:textId="41D95F9B" w:rsidR="00BA33C2" w:rsidRDefault="00BA33C2" w:rsidP="00BA33C2">
      <w:pPr>
        <w:jc w:val="left"/>
      </w:pPr>
      <w:r>
        <w:t xml:space="preserve">  Point4        </w:t>
      </w:r>
      <w:r w:rsidR="008612D1">
        <w:t xml:space="preserve"> </w:t>
      </w:r>
      <w:r>
        <w:t>12</w:t>
      </w:r>
      <w:r w:rsidR="002525A2">
        <w:t>º</w:t>
      </w:r>
      <w:r>
        <w:t xml:space="preserve">40.8191N     </w:t>
      </w:r>
      <w:r w:rsidR="002525A2">
        <w:t>0</w:t>
      </w:r>
      <w:r w:rsidR="008612D1">
        <w:t>32</w:t>
      </w:r>
      <w:r w:rsidR="002525A2">
        <w:t>º0</w:t>
      </w:r>
      <w:r>
        <w:t>5.0570W</w:t>
      </w:r>
    </w:p>
    <w:p w14:paraId="790EB657" w14:textId="47804EAE" w:rsidR="00BA33C2" w:rsidRDefault="00BA33C2" w:rsidP="00BA33C2">
      <w:pPr>
        <w:jc w:val="left"/>
      </w:pPr>
      <w:r>
        <w:t xml:space="preserve">  Point5        </w:t>
      </w:r>
      <w:r w:rsidR="008612D1">
        <w:t xml:space="preserve"> </w:t>
      </w:r>
      <w:r w:rsidR="002525A2">
        <w:t>0</w:t>
      </w:r>
      <w:r>
        <w:t>8</w:t>
      </w:r>
      <w:r w:rsidR="002525A2">
        <w:t>º</w:t>
      </w:r>
      <w:r>
        <w:t xml:space="preserve">55.8234N     </w:t>
      </w:r>
      <w:r w:rsidR="002525A2">
        <w:t>0</w:t>
      </w:r>
      <w:r>
        <w:t>29</w:t>
      </w:r>
      <w:r w:rsidR="002525A2">
        <w:t>º</w:t>
      </w:r>
      <w:r>
        <w:t>18.7826W</w:t>
      </w:r>
    </w:p>
    <w:p w14:paraId="44762556" w14:textId="3D2CD0E2" w:rsidR="00BA33C2" w:rsidRDefault="00BA33C2" w:rsidP="00BA33C2">
      <w:pPr>
        <w:jc w:val="left"/>
      </w:pPr>
      <w:r>
        <w:t xml:space="preserve">  Point6        </w:t>
      </w:r>
      <w:r w:rsidR="008612D1">
        <w:t xml:space="preserve"> </w:t>
      </w:r>
      <w:r w:rsidR="002525A2">
        <w:t>0</w:t>
      </w:r>
      <w:r>
        <w:t>4</w:t>
      </w:r>
      <w:r w:rsidR="002525A2">
        <w:t>º</w:t>
      </w:r>
      <w:r>
        <w:t xml:space="preserve">36.5608N     </w:t>
      </w:r>
      <w:r w:rsidR="002525A2">
        <w:t>0</w:t>
      </w:r>
      <w:r>
        <w:t>27</w:t>
      </w:r>
      <w:r w:rsidR="002525A2">
        <w:t>º</w:t>
      </w:r>
      <w:r>
        <w:t>36.4877W</w:t>
      </w:r>
    </w:p>
    <w:p w14:paraId="0383264B" w14:textId="792E2E2B" w:rsidR="00BA33C2" w:rsidRDefault="00BA33C2" w:rsidP="00BA33C2">
      <w:pPr>
        <w:jc w:val="left"/>
      </w:pPr>
      <w:r>
        <w:t xml:space="preserve">  Point7        </w:t>
      </w:r>
      <w:r w:rsidR="008612D1">
        <w:t xml:space="preserve"> </w:t>
      </w:r>
      <w:r w:rsidR="002525A2">
        <w:t>0</w:t>
      </w:r>
      <w:r w:rsidR="008612D1">
        <w:t>0</w:t>
      </w:r>
      <w:r w:rsidR="002525A2">
        <w:t>º0</w:t>
      </w:r>
      <w:r>
        <w:t xml:space="preserve">0.0000N     </w:t>
      </w:r>
      <w:r w:rsidR="002525A2">
        <w:t>0</w:t>
      </w:r>
      <w:r w:rsidR="008612D1">
        <w:t>27</w:t>
      </w:r>
      <w:r w:rsidR="002525A2">
        <w:t>º0</w:t>
      </w:r>
      <w:r>
        <w:t>2.0217W</w:t>
      </w:r>
    </w:p>
    <w:p w14:paraId="5960BAC0" w14:textId="71D99AA8" w:rsidR="00BA33C2" w:rsidRDefault="00BA33C2" w:rsidP="00BA33C2">
      <w:pPr>
        <w:jc w:val="left"/>
      </w:pPr>
      <w:r>
        <w:t xml:space="preserve">  Point8        </w:t>
      </w:r>
      <w:r w:rsidR="008612D1">
        <w:t xml:space="preserve"> </w:t>
      </w:r>
      <w:r w:rsidR="002525A2">
        <w:t>0</w:t>
      </w:r>
      <w:r>
        <w:t>4</w:t>
      </w:r>
      <w:r w:rsidR="002525A2">
        <w:t>º</w:t>
      </w:r>
      <w:r>
        <w:t xml:space="preserve">36.5608S     </w:t>
      </w:r>
      <w:r w:rsidR="002525A2">
        <w:t>0</w:t>
      </w:r>
      <w:r>
        <w:t>27</w:t>
      </w:r>
      <w:r w:rsidR="002525A2">
        <w:t>º</w:t>
      </w:r>
      <w:r>
        <w:t>36.4877W</w:t>
      </w:r>
    </w:p>
    <w:p w14:paraId="6EE937BB" w14:textId="3A917D04" w:rsidR="00BA33C2" w:rsidRDefault="00BA33C2" w:rsidP="00BA33C2">
      <w:pPr>
        <w:jc w:val="left"/>
      </w:pPr>
      <w:r>
        <w:t xml:space="preserve">  Point9        </w:t>
      </w:r>
      <w:r w:rsidR="008612D1">
        <w:t xml:space="preserve"> </w:t>
      </w:r>
      <w:r w:rsidR="002525A2">
        <w:t>0</w:t>
      </w:r>
      <w:r>
        <w:t>8</w:t>
      </w:r>
      <w:r w:rsidR="002525A2">
        <w:t>º</w:t>
      </w:r>
      <w:r>
        <w:t xml:space="preserve">55.8234S     </w:t>
      </w:r>
      <w:r w:rsidR="002525A2">
        <w:t>0</w:t>
      </w:r>
      <w:r>
        <w:t>29</w:t>
      </w:r>
      <w:r w:rsidR="002525A2">
        <w:t>º</w:t>
      </w:r>
      <w:r>
        <w:t>18.7826W</w:t>
      </w:r>
    </w:p>
    <w:p w14:paraId="040BF4ED" w14:textId="16B9391C" w:rsidR="00BA33C2" w:rsidRDefault="00BA33C2" w:rsidP="00BA33C2">
      <w:pPr>
        <w:jc w:val="left"/>
      </w:pPr>
      <w:r>
        <w:t xml:space="preserve">  Point10      </w:t>
      </w:r>
      <w:r w:rsidR="008612D1">
        <w:t xml:space="preserve"> </w:t>
      </w:r>
      <w:r>
        <w:t>12</w:t>
      </w:r>
      <w:r w:rsidR="002525A2">
        <w:t>º</w:t>
      </w:r>
      <w:r>
        <w:t xml:space="preserve">40.8191S     </w:t>
      </w:r>
      <w:r w:rsidR="002525A2">
        <w:t>0</w:t>
      </w:r>
      <w:r w:rsidR="008612D1">
        <w:t>32</w:t>
      </w:r>
      <w:r w:rsidR="002525A2">
        <w:t>º</w:t>
      </w:r>
      <w:r w:rsidR="009D286E">
        <w:t>0</w:t>
      </w:r>
      <w:r>
        <w:t>5.0570W</w:t>
      </w:r>
    </w:p>
    <w:p w14:paraId="59BFE277" w14:textId="129283E8" w:rsidR="00BA33C2" w:rsidRDefault="00BA33C2" w:rsidP="00BA33C2">
      <w:pPr>
        <w:jc w:val="left"/>
      </w:pPr>
      <w:r>
        <w:t xml:space="preserve">  Point11       15</w:t>
      </w:r>
      <w:r w:rsidR="002525A2">
        <w:t>º</w:t>
      </w:r>
      <w:r>
        <w:t xml:space="preserve">35.6306S     </w:t>
      </w:r>
      <w:r w:rsidR="002525A2">
        <w:t>0</w:t>
      </w:r>
      <w:r>
        <w:t>35</w:t>
      </w:r>
      <w:r w:rsidR="002525A2">
        <w:t>º</w:t>
      </w:r>
      <w:r>
        <w:t>47.3375W</w:t>
      </w:r>
    </w:p>
    <w:p w14:paraId="315FDC2D" w14:textId="05D1A322" w:rsidR="00BA33C2" w:rsidRDefault="00BA33C2" w:rsidP="00BA33C2">
      <w:pPr>
        <w:jc w:val="left"/>
      </w:pPr>
      <w:r>
        <w:t xml:space="preserve">  Point12       17</w:t>
      </w:r>
      <w:r w:rsidR="002525A2">
        <w:t>º</w:t>
      </w:r>
      <w:r>
        <w:t xml:space="preserve">26.7433S     </w:t>
      </w:r>
      <w:r w:rsidR="002525A2">
        <w:t>0</w:t>
      </w:r>
      <w:r>
        <w:t>40</w:t>
      </w:r>
      <w:r w:rsidR="002525A2">
        <w:t>º</w:t>
      </w:r>
      <w:r>
        <w:t>12.0936W</w:t>
      </w:r>
    </w:p>
    <w:p w14:paraId="458E883C" w14:textId="643128C3" w:rsidR="00BA33C2" w:rsidRDefault="00BA33C2" w:rsidP="00BA33C2">
      <w:pPr>
        <w:jc w:val="left"/>
      </w:pPr>
      <w:r>
        <w:t xml:space="preserve">  Point13       </w:t>
      </w:r>
      <w:r w:rsidR="008612D1">
        <w:t>18</w:t>
      </w:r>
      <w:r w:rsidR="002525A2">
        <w:t>º</w:t>
      </w:r>
      <w:r w:rsidR="009D286E">
        <w:t>0</w:t>
      </w:r>
      <w:r>
        <w:t xml:space="preserve">4.8887S     </w:t>
      </w:r>
      <w:r w:rsidR="002525A2">
        <w:t>0</w:t>
      </w:r>
      <w:r w:rsidR="008612D1">
        <w:t>45</w:t>
      </w:r>
      <w:r w:rsidR="002525A2">
        <w:t>º0</w:t>
      </w:r>
      <w:r>
        <w:t>0.0000W</w:t>
      </w:r>
    </w:p>
    <w:p w14:paraId="080D3021" w14:textId="056CB4B0" w:rsidR="00BA33C2" w:rsidRDefault="00BA33C2" w:rsidP="00BA33C2">
      <w:pPr>
        <w:jc w:val="left"/>
      </w:pPr>
      <w:r>
        <w:t xml:space="preserve">  Point14       17</w:t>
      </w:r>
      <w:r w:rsidR="002525A2">
        <w:t>º</w:t>
      </w:r>
      <w:r>
        <w:t xml:space="preserve">26.7433S     </w:t>
      </w:r>
      <w:r w:rsidR="002525A2">
        <w:t>0</w:t>
      </w:r>
      <w:r>
        <w:t>49</w:t>
      </w:r>
      <w:r w:rsidR="002525A2">
        <w:t>º</w:t>
      </w:r>
      <w:r>
        <w:t>47.9064W</w:t>
      </w:r>
    </w:p>
    <w:p w14:paraId="7CFC1CA7" w14:textId="154C8473" w:rsidR="00BA33C2" w:rsidRDefault="00BA33C2" w:rsidP="00BA33C2">
      <w:pPr>
        <w:jc w:val="left"/>
      </w:pPr>
      <w:r>
        <w:t xml:space="preserve">  Point15       15</w:t>
      </w:r>
      <w:r w:rsidR="009D286E">
        <w:t>º</w:t>
      </w:r>
      <w:r>
        <w:t xml:space="preserve">35.6306S     </w:t>
      </w:r>
      <w:r w:rsidR="009D286E">
        <w:t>0</w:t>
      </w:r>
      <w:r>
        <w:t>54</w:t>
      </w:r>
      <w:r w:rsidR="009D286E">
        <w:t>º</w:t>
      </w:r>
      <w:r>
        <w:t>12.6625W</w:t>
      </w:r>
    </w:p>
    <w:p w14:paraId="6EE43B7C" w14:textId="19626181" w:rsidR="00BA33C2" w:rsidRDefault="00BA33C2" w:rsidP="00BA33C2">
      <w:pPr>
        <w:jc w:val="left"/>
      </w:pPr>
      <w:r>
        <w:t xml:space="preserve">  Point16       12</w:t>
      </w:r>
      <w:r w:rsidR="009D286E">
        <w:t>º</w:t>
      </w:r>
      <w:r>
        <w:t xml:space="preserve">40.8191S     </w:t>
      </w:r>
      <w:r w:rsidR="009D286E">
        <w:t>0</w:t>
      </w:r>
      <w:r>
        <w:t>57</w:t>
      </w:r>
      <w:r w:rsidR="009D286E">
        <w:t>º</w:t>
      </w:r>
      <w:r>
        <w:t>54.9430W</w:t>
      </w:r>
    </w:p>
    <w:p w14:paraId="44CAF7F6" w14:textId="05AD1E7F" w:rsidR="00BA33C2" w:rsidRDefault="00BA33C2" w:rsidP="00BA33C2">
      <w:pPr>
        <w:jc w:val="left"/>
      </w:pPr>
      <w:r>
        <w:t xml:space="preserve">  Point17       </w:t>
      </w:r>
      <w:r w:rsidR="009D286E">
        <w:t>0</w:t>
      </w:r>
      <w:r>
        <w:t>8</w:t>
      </w:r>
      <w:r w:rsidR="009D286E">
        <w:t>º</w:t>
      </w:r>
      <w:r>
        <w:t xml:space="preserve">55.8234S     </w:t>
      </w:r>
      <w:r w:rsidR="009D286E">
        <w:t>0</w:t>
      </w:r>
      <w:r>
        <w:t>60</w:t>
      </w:r>
      <w:r w:rsidR="009D286E">
        <w:t>º</w:t>
      </w:r>
      <w:r>
        <w:t>41.2174W</w:t>
      </w:r>
    </w:p>
    <w:p w14:paraId="39977235" w14:textId="0EC92F19" w:rsidR="00BA33C2" w:rsidRDefault="00BA33C2" w:rsidP="00BA33C2">
      <w:pPr>
        <w:jc w:val="left"/>
      </w:pPr>
      <w:r>
        <w:t xml:space="preserve">  Point18       </w:t>
      </w:r>
      <w:r w:rsidR="009D286E">
        <w:t>0</w:t>
      </w:r>
      <w:r>
        <w:t>4</w:t>
      </w:r>
      <w:r w:rsidR="009D286E">
        <w:t>º</w:t>
      </w:r>
      <w:r>
        <w:t xml:space="preserve">36.5608S     </w:t>
      </w:r>
      <w:r w:rsidR="009D286E">
        <w:t>0</w:t>
      </w:r>
      <w:r>
        <w:t>62</w:t>
      </w:r>
      <w:r w:rsidR="009D286E">
        <w:t>º</w:t>
      </w:r>
      <w:r>
        <w:t>23.5123W</w:t>
      </w:r>
    </w:p>
    <w:p w14:paraId="02052CEE" w14:textId="52B8D0E1" w:rsidR="00BA33C2" w:rsidRDefault="00BA33C2" w:rsidP="00BA33C2">
      <w:pPr>
        <w:jc w:val="left"/>
      </w:pPr>
      <w:r>
        <w:t xml:space="preserve">  Point19       </w:t>
      </w:r>
      <w:r w:rsidR="009D286E">
        <w:t>0</w:t>
      </w:r>
      <w:r w:rsidR="008612D1">
        <w:t>0</w:t>
      </w:r>
      <w:r w:rsidR="009D286E">
        <w:t>º</w:t>
      </w:r>
      <w:r>
        <w:t>0</w:t>
      </w:r>
      <w:r w:rsidR="009D286E">
        <w:t>0</w:t>
      </w:r>
      <w:r>
        <w:t xml:space="preserve">.0000N     </w:t>
      </w:r>
      <w:r w:rsidR="009D286E">
        <w:t>0</w:t>
      </w:r>
      <w:r>
        <w:t>62</w:t>
      </w:r>
      <w:r w:rsidR="009D286E">
        <w:t>º</w:t>
      </w:r>
      <w:r>
        <w:t>57.9783W</w:t>
      </w:r>
    </w:p>
    <w:p w14:paraId="1B99597D" w14:textId="476CA39F" w:rsidR="00BA33C2" w:rsidRDefault="00BA33C2" w:rsidP="00BA33C2">
      <w:pPr>
        <w:jc w:val="left"/>
      </w:pPr>
      <w:r>
        <w:t xml:space="preserve">  Point20       </w:t>
      </w:r>
      <w:r w:rsidR="009D286E">
        <w:t>0</w:t>
      </w:r>
      <w:r>
        <w:t>4</w:t>
      </w:r>
      <w:r w:rsidR="009D286E">
        <w:t>º</w:t>
      </w:r>
      <w:r>
        <w:t xml:space="preserve">36.5608N     </w:t>
      </w:r>
      <w:r w:rsidR="009D286E">
        <w:t>0</w:t>
      </w:r>
      <w:r>
        <w:t>62</w:t>
      </w:r>
      <w:r w:rsidR="009D286E">
        <w:t>º</w:t>
      </w:r>
      <w:r>
        <w:t>23.5123W</w:t>
      </w:r>
    </w:p>
    <w:p w14:paraId="650ADEA3" w14:textId="0A75B27B" w:rsidR="00BA33C2" w:rsidRDefault="00BA33C2" w:rsidP="00BA33C2">
      <w:pPr>
        <w:jc w:val="left"/>
      </w:pPr>
      <w:r>
        <w:t xml:space="preserve">  Point21       </w:t>
      </w:r>
      <w:r w:rsidR="009D286E">
        <w:t>0</w:t>
      </w:r>
      <w:r>
        <w:t>8</w:t>
      </w:r>
      <w:r w:rsidR="009D286E">
        <w:t>º</w:t>
      </w:r>
      <w:r>
        <w:t xml:space="preserve">55.8234N     </w:t>
      </w:r>
      <w:r w:rsidR="009D286E">
        <w:t>0</w:t>
      </w:r>
      <w:r>
        <w:t>60</w:t>
      </w:r>
      <w:r w:rsidR="009D286E">
        <w:t>º</w:t>
      </w:r>
      <w:r>
        <w:t>41.2174W</w:t>
      </w:r>
    </w:p>
    <w:p w14:paraId="6D0BF5F8" w14:textId="7C2FFED9" w:rsidR="00BA33C2" w:rsidRDefault="00BA33C2" w:rsidP="00BA33C2">
      <w:pPr>
        <w:jc w:val="left"/>
      </w:pPr>
      <w:r>
        <w:t xml:space="preserve">  Point22       12</w:t>
      </w:r>
      <w:r w:rsidR="009D286E">
        <w:t>º</w:t>
      </w:r>
      <w:r>
        <w:t xml:space="preserve">40.8191N     </w:t>
      </w:r>
      <w:r w:rsidR="009D286E">
        <w:t>0</w:t>
      </w:r>
      <w:r>
        <w:t>57</w:t>
      </w:r>
      <w:r w:rsidR="009D286E">
        <w:t>º</w:t>
      </w:r>
      <w:r>
        <w:t>54.9430W</w:t>
      </w:r>
    </w:p>
    <w:p w14:paraId="7EE8145D" w14:textId="2FA67D4A" w:rsidR="00BA33C2" w:rsidRDefault="00BA33C2" w:rsidP="00BA33C2">
      <w:pPr>
        <w:jc w:val="left"/>
      </w:pPr>
      <w:r>
        <w:lastRenderedPageBreak/>
        <w:t xml:space="preserve">  Point23       15</w:t>
      </w:r>
      <w:r w:rsidR="009D286E">
        <w:t>º</w:t>
      </w:r>
      <w:r>
        <w:t xml:space="preserve">35.6306N     </w:t>
      </w:r>
      <w:r w:rsidR="009D286E">
        <w:t>0</w:t>
      </w:r>
      <w:r>
        <w:t>54</w:t>
      </w:r>
      <w:r w:rsidR="009D286E">
        <w:t>º</w:t>
      </w:r>
      <w:r>
        <w:t>12.6625W</w:t>
      </w:r>
    </w:p>
    <w:p w14:paraId="28623BEE" w14:textId="15DB12A2" w:rsidR="00BA33C2" w:rsidRDefault="00BA33C2" w:rsidP="00BA33C2">
      <w:pPr>
        <w:jc w:val="left"/>
      </w:pPr>
      <w:r>
        <w:t xml:space="preserve">  Point24       17</w:t>
      </w:r>
      <w:r w:rsidR="009D286E">
        <w:t>º</w:t>
      </w:r>
      <w:r>
        <w:t xml:space="preserve">26.7433N     </w:t>
      </w:r>
      <w:r w:rsidR="009D286E">
        <w:t>0</w:t>
      </w:r>
      <w:r>
        <w:t>49</w:t>
      </w:r>
      <w:r w:rsidR="009D286E">
        <w:t>º</w:t>
      </w:r>
      <w:r>
        <w:t>47.9064W</w:t>
      </w:r>
    </w:p>
    <w:p w14:paraId="5BA1F4F2" w14:textId="422E013B" w:rsidR="00BA33C2" w:rsidRDefault="00BA33C2" w:rsidP="00BA33C2">
      <w:pPr>
        <w:jc w:val="left"/>
      </w:pPr>
      <w:r>
        <w:t xml:space="preserve">  Point25       </w:t>
      </w:r>
      <w:r w:rsidR="008612D1">
        <w:t>18</w:t>
      </w:r>
      <w:r w:rsidR="009D286E">
        <w:t>º0</w:t>
      </w:r>
      <w:r>
        <w:t xml:space="preserve">4.8887N     </w:t>
      </w:r>
      <w:r w:rsidR="009D286E">
        <w:t>0</w:t>
      </w:r>
      <w:r w:rsidR="008612D1">
        <w:t>45</w:t>
      </w:r>
      <w:r w:rsidR="009D286E">
        <w:t>º0</w:t>
      </w:r>
      <w:r>
        <w:t>0.0000W</w:t>
      </w:r>
    </w:p>
    <w:p w14:paraId="6F3EDFCC" w14:textId="77777777" w:rsidR="00BA33C2" w:rsidRDefault="00BA33C2" w:rsidP="00BA33C2">
      <w:pPr>
        <w:jc w:val="left"/>
      </w:pPr>
    </w:p>
    <w:p w14:paraId="5A1C86ED" w14:textId="77777777" w:rsidR="00BA33C2" w:rsidRPr="00EF287F" w:rsidRDefault="00BA33C2" w:rsidP="00BA33C2">
      <w:pPr>
        <w:jc w:val="left"/>
        <w:rPr>
          <w:b/>
          <w:u w:val="single"/>
        </w:rPr>
      </w:pPr>
      <w:r w:rsidRPr="00EF287F">
        <w:rPr>
          <w:b/>
          <w:u w:val="single"/>
        </w:rPr>
        <w:t>Long Geodesics - South West Quadrant.</w:t>
      </w:r>
    </w:p>
    <w:p w14:paraId="137108A5" w14:textId="77777777" w:rsidR="00BA33C2" w:rsidRDefault="00BA33C2" w:rsidP="00BA33C2">
      <w:pPr>
        <w:jc w:val="left"/>
      </w:pPr>
    </w:p>
    <w:p w14:paraId="72654D8C" w14:textId="44B895DB" w:rsidR="00BA33C2" w:rsidRPr="00BA33C2" w:rsidRDefault="00BA33C2" w:rsidP="00BA33C2">
      <w:pPr>
        <w:jc w:val="left"/>
        <w:rPr>
          <w:b/>
          <w:u w:val="single"/>
        </w:rPr>
      </w:pPr>
      <w:r w:rsidRPr="00BA33C2">
        <w:rPr>
          <w:b/>
          <w:u w:val="single"/>
        </w:rPr>
        <w:t>Set 12 Long Diagonal (30</w:t>
      </w:r>
      <w:r w:rsidR="009D286E" w:rsidRPr="002164D3">
        <w:rPr>
          <w:b/>
        </w:rPr>
        <w:t>º</w:t>
      </w:r>
      <w:r w:rsidRPr="00BA33C2">
        <w:rPr>
          <w:b/>
          <w:u w:val="single"/>
        </w:rPr>
        <w:t>S, 60</w:t>
      </w:r>
      <w:r w:rsidR="009D286E" w:rsidRPr="002164D3">
        <w:rPr>
          <w:b/>
        </w:rPr>
        <w:t>º</w:t>
      </w:r>
      <w:r w:rsidRPr="00BA33C2">
        <w:rPr>
          <w:b/>
          <w:u w:val="single"/>
        </w:rPr>
        <w:t>W to 60</w:t>
      </w:r>
      <w:r w:rsidR="009D286E" w:rsidRPr="002164D3">
        <w:rPr>
          <w:b/>
        </w:rPr>
        <w:t>º</w:t>
      </w:r>
      <w:r w:rsidRPr="00BA33C2">
        <w:rPr>
          <w:b/>
          <w:u w:val="single"/>
        </w:rPr>
        <w:t>S, 30</w:t>
      </w:r>
      <w:r w:rsidR="009D286E" w:rsidRPr="002164D3">
        <w:rPr>
          <w:b/>
        </w:rPr>
        <w:t>º</w:t>
      </w:r>
      <w:r w:rsidRPr="00BA33C2">
        <w:rPr>
          <w:b/>
          <w:u w:val="single"/>
        </w:rPr>
        <w:t>W)</w:t>
      </w:r>
    </w:p>
    <w:p w14:paraId="335CE920" w14:textId="77777777" w:rsidR="00BA33C2" w:rsidRDefault="00BA33C2" w:rsidP="00BA33C2">
      <w:pPr>
        <w:jc w:val="left"/>
      </w:pPr>
    </w:p>
    <w:p w14:paraId="0E682E72" w14:textId="535744EA" w:rsidR="00BA33C2" w:rsidRDefault="00BA33C2" w:rsidP="00BA33C2">
      <w:pPr>
        <w:jc w:val="left"/>
      </w:pPr>
      <w:r>
        <w:t xml:space="preserve">  Point1        30</w:t>
      </w:r>
      <w:r w:rsidR="009D286E">
        <w:t>º</w:t>
      </w:r>
      <w:r>
        <w:t xml:space="preserve">00.0000S     </w:t>
      </w:r>
      <w:r w:rsidR="008612D1">
        <w:t xml:space="preserve"> </w:t>
      </w:r>
      <w:r w:rsidR="009D286E">
        <w:t>0</w:t>
      </w:r>
      <w:r>
        <w:t>60</w:t>
      </w:r>
      <w:r w:rsidR="009D286E">
        <w:t>º</w:t>
      </w:r>
      <w:r>
        <w:t>00.0000W</w:t>
      </w:r>
    </w:p>
    <w:p w14:paraId="4DCA7945" w14:textId="336B2116" w:rsidR="00BA33C2" w:rsidRDefault="00BA33C2" w:rsidP="00BA33C2">
      <w:pPr>
        <w:jc w:val="left"/>
      </w:pPr>
      <w:r>
        <w:t xml:space="preserve">  Point2        31</w:t>
      </w:r>
      <w:r w:rsidR="009D286E">
        <w:t>º</w:t>
      </w:r>
      <w:r>
        <w:t xml:space="preserve">38.1452S     </w:t>
      </w:r>
      <w:r w:rsidR="008612D1">
        <w:t xml:space="preserve"> </w:t>
      </w:r>
      <w:r w:rsidR="009D286E">
        <w:t>0</w:t>
      </w:r>
      <w:r w:rsidR="008612D1">
        <w:t>59</w:t>
      </w:r>
      <w:r w:rsidR="009D286E">
        <w:t>º0</w:t>
      </w:r>
      <w:r>
        <w:t>5.9571W</w:t>
      </w:r>
    </w:p>
    <w:p w14:paraId="6B9B2C32" w14:textId="6C3E48D3" w:rsidR="00BA33C2" w:rsidRDefault="00BA33C2" w:rsidP="00BA33C2">
      <w:pPr>
        <w:jc w:val="left"/>
      </w:pPr>
      <w:r>
        <w:t xml:space="preserve">  Point3        33</w:t>
      </w:r>
      <w:r w:rsidR="009D286E">
        <w:t>º</w:t>
      </w:r>
      <w:r>
        <w:t xml:space="preserve">15.8706S     </w:t>
      </w:r>
      <w:r w:rsidR="008612D1">
        <w:t xml:space="preserve"> </w:t>
      </w:r>
      <w:r w:rsidR="009D286E">
        <w:t>0</w:t>
      </w:r>
      <w:r w:rsidR="008612D1">
        <w:t>58</w:t>
      </w:r>
      <w:r w:rsidR="009D286E">
        <w:t>º0</w:t>
      </w:r>
      <w:r>
        <w:t>9.9924W</w:t>
      </w:r>
    </w:p>
    <w:p w14:paraId="3AFB7C17" w14:textId="4522C824" w:rsidR="00BA33C2" w:rsidRDefault="00BA33C2" w:rsidP="00BA33C2">
      <w:pPr>
        <w:jc w:val="left"/>
      </w:pPr>
      <w:r>
        <w:t xml:space="preserve">  Point4        34</w:t>
      </w:r>
      <w:r w:rsidR="009D286E">
        <w:t>º</w:t>
      </w:r>
      <w:r>
        <w:t xml:space="preserve">53.1348S     </w:t>
      </w:r>
      <w:r w:rsidR="008612D1">
        <w:t xml:space="preserve"> </w:t>
      </w:r>
      <w:r w:rsidR="009D286E">
        <w:t>0</w:t>
      </w:r>
      <w:r>
        <w:t>57</w:t>
      </w:r>
      <w:r w:rsidR="009D286E">
        <w:t>º</w:t>
      </w:r>
      <w:r>
        <w:t>11.9156W</w:t>
      </w:r>
    </w:p>
    <w:p w14:paraId="5CD456FF" w14:textId="525AC9CB" w:rsidR="00BA33C2" w:rsidRDefault="00BA33C2" w:rsidP="00BA33C2">
      <w:pPr>
        <w:jc w:val="left"/>
      </w:pPr>
      <w:r>
        <w:t xml:space="preserve">  Point5        36</w:t>
      </w:r>
      <w:r w:rsidR="009D286E">
        <w:t>º</w:t>
      </w:r>
      <w:r>
        <w:t xml:space="preserve">29.8923S     </w:t>
      </w:r>
      <w:r w:rsidR="008612D1">
        <w:t xml:space="preserve"> </w:t>
      </w:r>
      <w:r w:rsidR="009D286E">
        <w:t>0</w:t>
      </w:r>
      <w:r>
        <w:t>56</w:t>
      </w:r>
      <w:r w:rsidR="009D286E">
        <w:t>º</w:t>
      </w:r>
      <w:r>
        <w:t>11.5178W</w:t>
      </w:r>
    </w:p>
    <w:p w14:paraId="591A49E7" w14:textId="27636520" w:rsidR="00BA33C2" w:rsidRDefault="00BA33C2" w:rsidP="00BA33C2">
      <w:pPr>
        <w:jc w:val="left"/>
      </w:pPr>
      <w:r>
        <w:t xml:space="preserve">  Point6        </w:t>
      </w:r>
      <w:r w:rsidR="008612D1">
        <w:t>38</w:t>
      </w:r>
      <w:r w:rsidR="009D286E">
        <w:t>º0</w:t>
      </w:r>
      <w:r>
        <w:t xml:space="preserve">6.0926S     </w:t>
      </w:r>
      <w:r w:rsidR="008612D1">
        <w:t xml:space="preserve"> </w:t>
      </w:r>
      <w:r w:rsidR="009D286E">
        <w:t>0</w:t>
      </w:r>
      <w:r w:rsidR="008612D1">
        <w:t>55</w:t>
      </w:r>
      <w:r w:rsidR="009D286E">
        <w:t>º0</w:t>
      </w:r>
      <w:r>
        <w:t>8.5692W</w:t>
      </w:r>
    </w:p>
    <w:p w14:paraId="609217E1" w14:textId="36E918B1" w:rsidR="00BA33C2" w:rsidRDefault="00BA33C2" w:rsidP="00BA33C2">
      <w:pPr>
        <w:jc w:val="left"/>
      </w:pPr>
      <w:r>
        <w:t xml:space="preserve">  Point7        39</w:t>
      </w:r>
      <w:r w:rsidR="009D286E">
        <w:t>º</w:t>
      </w:r>
      <w:r>
        <w:t xml:space="preserve">41.6796S     </w:t>
      </w:r>
      <w:r w:rsidR="008612D1">
        <w:t xml:space="preserve"> </w:t>
      </w:r>
      <w:r w:rsidR="009D286E">
        <w:t>0</w:t>
      </w:r>
      <w:r w:rsidR="008612D1">
        <w:t>54</w:t>
      </w:r>
      <w:r w:rsidR="009D286E">
        <w:t>º0</w:t>
      </w:r>
      <w:r>
        <w:t>2.8166W</w:t>
      </w:r>
    </w:p>
    <w:p w14:paraId="5FAB0155" w14:textId="690BF4E6" w:rsidR="00BA33C2" w:rsidRDefault="00BA33C2" w:rsidP="00BA33C2">
      <w:pPr>
        <w:jc w:val="left"/>
      </w:pPr>
      <w:r>
        <w:t xml:space="preserve">  Point8        41</w:t>
      </w:r>
      <w:r w:rsidR="009D286E">
        <w:t>º</w:t>
      </w:r>
      <w:r>
        <w:t xml:space="preserve">16.5909S     </w:t>
      </w:r>
      <w:r w:rsidR="008612D1">
        <w:t xml:space="preserve"> </w:t>
      </w:r>
      <w:r w:rsidR="009D286E">
        <w:t>0</w:t>
      </w:r>
      <w:r>
        <w:t>52</w:t>
      </w:r>
      <w:r w:rsidR="009D286E">
        <w:t>º</w:t>
      </w:r>
      <w:r>
        <w:t>53.9805W</w:t>
      </w:r>
    </w:p>
    <w:p w14:paraId="3E5EF79D" w14:textId="5EBE687C" w:rsidR="00BA33C2" w:rsidRDefault="00BA33C2" w:rsidP="00BA33C2">
      <w:pPr>
        <w:jc w:val="left"/>
      </w:pPr>
      <w:r>
        <w:t xml:space="preserve">  Point9        42</w:t>
      </w:r>
      <w:r w:rsidR="009D286E">
        <w:t>º</w:t>
      </w:r>
      <w:r>
        <w:t xml:space="preserve">50.7564S     </w:t>
      </w:r>
      <w:r w:rsidR="008612D1">
        <w:t xml:space="preserve"> </w:t>
      </w:r>
      <w:r w:rsidR="009D286E">
        <w:t>0</w:t>
      </w:r>
      <w:r>
        <w:t>51</w:t>
      </w:r>
      <w:r w:rsidR="009D286E">
        <w:t>º</w:t>
      </w:r>
      <w:r>
        <w:t>41.7515W</w:t>
      </w:r>
    </w:p>
    <w:p w14:paraId="5C4E24CA" w14:textId="0E1A3633" w:rsidR="00BA33C2" w:rsidRDefault="00BA33C2" w:rsidP="00BA33C2">
      <w:pPr>
        <w:jc w:val="left"/>
      </w:pPr>
      <w:r>
        <w:t xml:space="preserve">  Point10      44</w:t>
      </w:r>
      <w:r w:rsidR="009D286E">
        <w:t>º</w:t>
      </w:r>
      <w:r>
        <w:t xml:space="preserve">24.0976S     </w:t>
      </w:r>
      <w:r w:rsidR="009D286E">
        <w:t xml:space="preserve"> 0</w:t>
      </w:r>
      <w:r>
        <w:t>50</w:t>
      </w:r>
      <w:r w:rsidR="009D286E">
        <w:t>º</w:t>
      </w:r>
      <w:r>
        <w:t>25.7868W</w:t>
      </w:r>
    </w:p>
    <w:p w14:paraId="3CE642A8" w14:textId="4713DE02" w:rsidR="00BA33C2" w:rsidRDefault="00BA33C2" w:rsidP="00BA33C2">
      <w:pPr>
        <w:jc w:val="left"/>
      </w:pPr>
      <w:r>
        <w:t xml:space="preserve">  Point11      45</w:t>
      </w:r>
      <w:r w:rsidR="009D286E">
        <w:t>º</w:t>
      </w:r>
      <w:r>
        <w:t xml:space="preserve">56.5257S     </w:t>
      </w:r>
      <w:r w:rsidR="009D286E">
        <w:t xml:space="preserve"> 0</w:t>
      </w:r>
      <w:r w:rsidR="008612D1">
        <w:t>49</w:t>
      </w:r>
      <w:r w:rsidR="009D286E">
        <w:t>º0</w:t>
      </w:r>
      <w:r>
        <w:t>5.7067W</w:t>
      </w:r>
    </w:p>
    <w:p w14:paraId="689808BC" w14:textId="11767566" w:rsidR="00BA33C2" w:rsidRDefault="00BA33C2" w:rsidP="00BA33C2">
      <w:pPr>
        <w:jc w:val="left"/>
      </w:pPr>
      <w:r>
        <w:t xml:space="preserve">  Point12      47</w:t>
      </w:r>
      <w:r w:rsidR="009D286E">
        <w:t>º</w:t>
      </w:r>
      <w:r>
        <w:t xml:space="preserve">27.9409S     </w:t>
      </w:r>
      <w:r w:rsidR="009D286E">
        <w:t xml:space="preserve"> 0</w:t>
      </w:r>
      <w:r>
        <w:t>47</w:t>
      </w:r>
      <w:r w:rsidR="009D286E">
        <w:t>º</w:t>
      </w:r>
      <w:r>
        <w:t>41.0895W</w:t>
      </w:r>
    </w:p>
    <w:p w14:paraId="2B940F1B" w14:textId="5CEC9BF6" w:rsidR="00BA33C2" w:rsidRDefault="00BA33C2" w:rsidP="00BA33C2">
      <w:pPr>
        <w:jc w:val="left"/>
      </w:pPr>
      <w:r>
        <w:t xml:space="preserve">  Point13      48</w:t>
      </w:r>
      <w:r w:rsidR="009D286E">
        <w:t>º</w:t>
      </w:r>
      <w:r>
        <w:t xml:space="preserve">58.2294S     </w:t>
      </w:r>
      <w:r w:rsidR="009D286E">
        <w:t xml:space="preserve"> 0</w:t>
      </w:r>
      <w:r>
        <w:t>46</w:t>
      </w:r>
      <w:r w:rsidR="009D286E">
        <w:t>º</w:t>
      </w:r>
      <w:r>
        <w:t>11.4681W</w:t>
      </w:r>
    </w:p>
    <w:p w14:paraId="6A144D7B" w14:textId="54DD7515" w:rsidR="00BA33C2" w:rsidRDefault="00BA33C2" w:rsidP="00BA33C2">
      <w:pPr>
        <w:jc w:val="left"/>
      </w:pPr>
      <w:r>
        <w:t xml:space="preserve">  Point14      50</w:t>
      </w:r>
      <w:r w:rsidR="009D286E">
        <w:t>º</w:t>
      </w:r>
      <w:r>
        <w:t xml:space="preserve">27.2626S     </w:t>
      </w:r>
      <w:r w:rsidR="009D286E">
        <w:t xml:space="preserve"> 0</w:t>
      </w:r>
      <w:r>
        <w:t>44</w:t>
      </w:r>
      <w:r w:rsidR="009D286E">
        <w:t>º</w:t>
      </w:r>
      <w:r>
        <w:t>36.3244W</w:t>
      </w:r>
    </w:p>
    <w:p w14:paraId="27ED5D3F" w14:textId="2ECD1B77" w:rsidR="00BA33C2" w:rsidRDefault="00BA33C2" w:rsidP="00BA33C2">
      <w:pPr>
        <w:jc w:val="left"/>
      </w:pPr>
      <w:r>
        <w:t xml:space="preserve">  Point15      51</w:t>
      </w:r>
      <w:r w:rsidR="009D286E">
        <w:t>º</w:t>
      </w:r>
      <w:r>
        <w:t xml:space="preserve">54.8937S     </w:t>
      </w:r>
      <w:r w:rsidR="009D286E">
        <w:t xml:space="preserve"> 0</w:t>
      </w:r>
      <w:r>
        <w:t>42</w:t>
      </w:r>
      <w:r w:rsidR="009D286E">
        <w:t>º</w:t>
      </w:r>
      <w:r>
        <w:t>55.0855W</w:t>
      </w:r>
    </w:p>
    <w:p w14:paraId="581F1380" w14:textId="6C48D7BE" w:rsidR="00BA33C2" w:rsidRDefault="00BA33C2" w:rsidP="00BA33C2">
      <w:pPr>
        <w:jc w:val="left"/>
      </w:pPr>
      <w:r>
        <w:t xml:space="preserve">  Point16      53</w:t>
      </w:r>
      <w:r w:rsidR="009D286E">
        <w:t>º</w:t>
      </w:r>
      <w:r>
        <w:t xml:space="preserve">20.9554S     </w:t>
      </w:r>
      <w:r w:rsidR="009D286E">
        <w:t xml:space="preserve"> 0</w:t>
      </w:r>
      <w:r w:rsidR="008612D1">
        <w:t>41</w:t>
      </w:r>
      <w:r w:rsidR="009D286E">
        <w:t>º0</w:t>
      </w:r>
      <w:r>
        <w:t>7.1195W</w:t>
      </w:r>
    </w:p>
    <w:p w14:paraId="3B3BF8A1" w14:textId="4A51131B" w:rsidR="00BA33C2" w:rsidRDefault="00BA33C2" w:rsidP="00BA33C2">
      <w:pPr>
        <w:jc w:val="left"/>
      </w:pPr>
      <w:r>
        <w:t xml:space="preserve">  Point17      54</w:t>
      </w:r>
      <w:r w:rsidR="009D286E">
        <w:t>º</w:t>
      </w:r>
      <w:r>
        <w:t xml:space="preserve">45.2565S     </w:t>
      </w:r>
      <w:r w:rsidR="009D286E">
        <w:t xml:space="preserve"> 0</w:t>
      </w:r>
      <w:r>
        <w:t>39</w:t>
      </w:r>
      <w:r w:rsidR="009D286E">
        <w:t>º</w:t>
      </w:r>
      <w:r>
        <w:t>11.7330W</w:t>
      </w:r>
    </w:p>
    <w:p w14:paraId="06BE1E3F" w14:textId="539733BA" w:rsidR="00BA33C2" w:rsidRDefault="00BA33C2" w:rsidP="00BA33C2">
      <w:pPr>
        <w:jc w:val="left"/>
      </w:pPr>
      <w:r>
        <w:t xml:space="preserve">  Point18      </w:t>
      </w:r>
      <w:r w:rsidR="008612D1">
        <w:t>56</w:t>
      </w:r>
      <w:r w:rsidR="009D286E">
        <w:t>º0</w:t>
      </w:r>
      <w:r>
        <w:t xml:space="preserve">7.5789S     </w:t>
      </w:r>
      <w:r w:rsidR="008612D1">
        <w:t xml:space="preserve"> </w:t>
      </w:r>
      <w:r w:rsidR="009D286E">
        <w:t>0</w:t>
      </w:r>
      <w:r w:rsidR="008612D1">
        <w:t>37</w:t>
      </w:r>
      <w:r w:rsidR="009D286E">
        <w:t>º0</w:t>
      </w:r>
      <w:r>
        <w:t>8.1699W</w:t>
      </w:r>
    </w:p>
    <w:p w14:paraId="469AFDA0" w14:textId="4D2126A1" w:rsidR="00BA33C2" w:rsidRDefault="00BA33C2" w:rsidP="00BA33C2">
      <w:pPr>
        <w:jc w:val="left"/>
      </w:pPr>
      <w:r>
        <w:t xml:space="preserve">  Point19      57</w:t>
      </w:r>
      <w:r w:rsidR="009D286E">
        <w:t>º</w:t>
      </w:r>
      <w:r>
        <w:t xml:space="preserve">27.6730S     </w:t>
      </w:r>
      <w:r w:rsidR="009D286E">
        <w:t xml:space="preserve"> 0</w:t>
      </w:r>
      <w:r>
        <w:t>34</w:t>
      </w:r>
      <w:r w:rsidR="009D286E">
        <w:t>º</w:t>
      </w:r>
      <w:r>
        <w:t>55.6135W</w:t>
      </w:r>
    </w:p>
    <w:p w14:paraId="4300B971" w14:textId="4F904959" w:rsidR="00BA33C2" w:rsidRDefault="00BA33C2" w:rsidP="00BA33C2">
      <w:pPr>
        <w:jc w:val="left"/>
      </w:pPr>
      <w:r>
        <w:t xml:space="preserve">  Point20      58</w:t>
      </w:r>
      <w:r w:rsidR="009D286E">
        <w:t>º</w:t>
      </w:r>
      <w:r>
        <w:t xml:space="preserve">45.2547S     </w:t>
      </w:r>
      <w:r w:rsidR="009D286E">
        <w:t xml:space="preserve"> 0</w:t>
      </w:r>
      <w:r>
        <w:t>32</w:t>
      </w:r>
      <w:r w:rsidR="009D286E">
        <w:t>º</w:t>
      </w:r>
      <w:r>
        <w:t>33.1935W</w:t>
      </w:r>
    </w:p>
    <w:p w14:paraId="0DD7077C" w14:textId="06938BF3" w:rsidR="00BA33C2" w:rsidRDefault="00BA33C2" w:rsidP="00BA33C2">
      <w:pPr>
        <w:jc w:val="left"/>
      </w:pPr>
      <w:r>
        <w:t xml:space="preserve">  Point21      60</w:t>
      </w:r>
      <w:r w:rsidR="009D286E">
        <w:t>º</w:t>
      </w:r>
      <w:r>
        <w:t xml:space="preserve">00.0000S     </w:t>
      </w:r>
      <w:r w:rsidR="009D286E">
        <w:t xml:space="preserve"> 0</w:t>
      </w:r>
      <w:r>
        <w:t>30</w:t>
      </w:r>
      <w:r w:rsidR="009D286E">
        <w:t>º</w:t>
      </w:r>
      <w:r>
        <w:t>00.0000W</w:t>
      </w:r>
    </w:p>
    <w:p w14:paraId="0D46D4F3" w14:textId="77777777" w:rsidR="00BA33C2" w:rsidRDefault="00BA33C2" w:rsidP="00BA33C2">
      <w:pPr>
        <w:jc w:val="left"/>
      </w:pPr>
    </w:p>
    <w:p w14:paraId="71642AE4" w14:textId="3E71514E" w:rsidR="00BA33C2" w:rsidRPr="00BA33C2" w:rsidRDefault="00BA33C2" w:rsidP="00BA33C2">
      <w:pPr>
        <w:jc w:val="left"/>
        <w:rPr>
          <w:b/>
          <w:u w:val="single"/>
        </w:rPr>
      </w:pPr>
      <w:r w:rsidRPr="00BA33C2">
        <w:rPr>
          <w:b/>
          <w:u w:val="single"/>
        </w:rPr>
        <w:t>Set 13 Long Diagonal (30</w:t>
      </w:r>
      <w:r w:rsidR="009D286E" w:rsidRPr="002164D3">
        <w:rPr>
          <w:b/>
        </w:rPr>
        <w:t>º</w:t>
      </w:r>
      <w:r w:rsidRPr="00BA33C2">
        <w:rPr>
          <w:b/>
          <w:u w:val="single"/>
        </w:rPr>
        <w:t>S, 30</w:t>
      </w:r>
      <w:r w:rsidR="009D286E" w:rsidRPr="002164D3">
        <w:rPr>
          <w:b/>
        </w:rPr>
        <w:t>º</w:t>
      </w:r>
      <w:r w:rsidRPr="00BA33C2">
        <w:rPr>
          <w:b/>
          <w:u w:val="single"/>
        </w:rPr>
        <w:t>W to 60</w:t>
      </w:r>
      <w:r w:rsidR="009D286E" w:rsidRPr="002164D3">
        <w:rPr>
          <w:b/>
        </w:rPr>
        <w:t>º</w:t>
      </w:r>
      <w:r w:rsidRPr="00BA33C2">
        <w:rPr>
          <w:b/>
          <w:u w:val="single"/>
        </w:rPr>
        <w:t>S, 60</w:t>
      </w:r>
      <w:r w:rsidR="009D286E" w:rsidRPr="002164D3">
        <w:rPr>
          <w:b/>
        </w:rPr>
        <w:t>º</w:t>
      </w:r>
      <w:r w:rsidRPr="00BA33C2">
        <w:rPr>
          <w:b/>
          <w:u w:val="single"/>
        </w:rPr>
        <w:t>W)</w:t>
      </w:r>
    </w:p>
    <w:p w14:paraId="2ACE6B02" w14:textId="77777777" w:rsidR="00BA33C2" w:rsidRDefault="00BA33C2" w:rsidP="00BA33C2">
      <w:pPr>
        <w:jc w:val="left"/>
      </w:pPr>
    </w:p>
    <w:p w14:paraId="4BEC0112" w14:textId="148F753A" w:rsidR="00BA33C2" w:rsidRDefault="00BA33C2" w:rsidP="00BA33C2">
      <w:pPr>
        <w:jc w:val="left"/>
      </w:pPr>
      <w:r>
        <w:t xml:space="preserve">  Point1        30</w:t>
      </w:r>
      <w:r w:rsidR="009D286E">
        <w:t>º</w:t>
      </w:r>
      <w:r>
        <w:t xml:space="preserve">00.0000S     </w:t>
      </w:r>
      <w:r w:rsidR="009D286E">
        <w:t>0</w:t>
      </w:r>
      <w:r>
        <w:t>30</w:t>
      </w:r>
      <w:r w:rsidR="009D286E">
        <w:t>º</w:t>
      </w:r>
      <w:r>
        <w:t>00.0000W</w:t>
      </w:r>
    </w:p>
    <w:p w14:paraId="37F1E51C" w14:textId="773BE39B" w:rsidR="00BA33C2" w:rsidRDefault="00BA33C2" w:rsidP="00BA33C2">
      <w:pPr>
        <w:jc w:val="left"/>
      </w:pPr>
      <w:r>
        <w:t xml:space="preserve">  Point2        31</w:t>
      </w:r>
      <w:r w:rsidR="009D286E">
        <w:t>º</w:t>
      </w:r>
      <w:r>
        <w:t xml:space="preserve">38.1452S     </w:t>
      </w:r>
      <w:r w:rsidR="009D286E">
        <w:t>0</w:t>
      </w:r>
      <w:r>
        <w:t>30</w:t>
      </w:r>
      <w:r w:rsidR="009D286E">
        <w:t>º</w:t>
      </w:r>
      <w:r>
        <w:t>54.0429W</w:t>
      </w:r>
    </w:p>
    <w:p w14:paraId="55EF2748" w14:textId="09B85DF5" w:rsidR="00BA33C2" w:rsidRDefault="00BA33C2" w:rsidP="00BA33C2">
      <w:pPr>
        <w:jc w:val="left"/>
      </w:pPr>
      <w:r>
        <w:t xml:space="preserve">  Point3        33</w:t>
      </w:r>
      <w:r w:rsidR="009D286E">
        <w:t>º</w:t>
      </w:r>
      <w:r>
        <w:t xml:space="preserve">15.8706S     </w:t>
      </w:r>
      <w:r w:rsidR="009D286E">
        <w:t>0</w:t>
      </w:r>
      <w:r>
        <w:t>31</w:t>
      </w:r>
      <w:r w:rsidR="009D286E">
        <w:t>º</w:t>
      </w:r>
      <w:r>
        <w:t>50.0076W</w:t>
      </w:r>
    </w:p>
    <w:p w14:paraId="52C2D344" w14:textId="7501D2CA" w:rsidR="00BA33C2" w:rsidRDefault="00BA33C2" w:rsidP="00BA33C2">
      <w:pPr>
        <w:jc w:val="left"/>
      </w:pPr>
      <w:r>
        <w:t xml:space="preserve">  Point4        34</w:t>
      </w:r>
      <w:r w:rsidR="009D286E">
        <w:t>º</w:t>
      </w:r>
      <w:r>
        <w:t xml:space="preserve">53.1348S     </w:t>
      </w:r>
      <w:r w:rsidR="009D286E">
        <w:t>0</w:t>
      </w:r>
      <w:r>
        <w:t>32</w:t>
      </w:r>
      <w:r w:rsidR="009D286E">
        <w:t>º</w:t>
      </w:r>
      <w:r>
        <w:t>48.0844W</w:t>
      </w:r>
    </w:p>
    <w:p w14:paraId="172FB6F1" w14:textId="4A0A30C8" w:rsidR="00BA33C2" w:rsidRDefault="00BA33C2" w:rsidP="00BA33C2">
      <w:pPr>
        <w:jc w:val="left"/>
      </w:pPr>
      <w:r>
        <w:t xml:space="preserve">  Point5        36</w:t>
      </w:r>
      <w:r w:rsidR="009D286E">
        <w:t>º</w:t>
      </w:r>
      <w:r>
        <w:t xml:space="preserve">29.8923S     </w:t>
      </w:r>
      <w:r w:rsidR="009D286E">
        <w:t>0</w:t>
      </w:r>
      <w:r>
        <w:t>33</w:t>
      </w:r>
      <w:r w:rsidR="009D286E">
        <w:t>º</w:t>
      </w:r>
      <w:r>
        <w:t>48.4822W</w:t>
      </w:r>
    </w:p>
    <w:p w14:paraId="1C89E9DC" w14:textId="6EAF970A" w:rsidR="00BA33C2" w:rsidRDefault="00BA33C2" w:rsidP="00BA33C2">
      <w:pPr>
        <w:jc w:val="left"/>
      </w:pPr>
      <w:r>
        <w:t xml:space="preserve">  Point6        </w:t>
      </w:r>
      <w:r w:rsidR="008612D1">
        <w:t>38</w:t>
      </w:r>
      <w:r w:rsidR="009D286E">
        <w:t>º0</w:t>
      </w:r>
      <w:r>
        <w:t xml:space="preserve">6.0926S     </w:t>
      </w:r>
      <w:r w:rsidR="009D286E">
        <w:t>0</w:t>
      </w:r>
      <w:r>
        <w:t>34</w:t>
      </w:r>
      <w:r w:rsidR="009D286E">
        <w:t>º</w:t>
      </w:r>
      <w:r>
        <w:t>51.4308W</w:t>
      </w:r>
    </w:p>
    <w:p w14:paraId="71DD5A23" w14:textId="482DE64D" w:rsidR="00BA33C2" w:rsidRDefault="00BA33C2" w:rsidP="00BA33C2">
      <w:pPr>
        <w:jc w:val="left"/>
      </w:pPr>
      <w:r>
        <w:t xml:space="preserve">  Point7        39</w:t>
      </w:r>
      <w:r w:rsidR="009D286E">
        <w:t>º</w:t>
      </w:r>
      <w:r>
        <w:t xml:space="preserve">41.6796S     </w:t>
      </w:r>
      <w:r w:rsidR="009D286E">
        <w:t>0</w:t>
      </w:r>
      <w:r>
        <w:t>35</w:t>
      </w:r>
      <w:r w:rsidR="009D286E">
        <w:t>º</w:t>
      </w:r>
      <w:r>
        <w:t>57.1833W</w:t>
      </w:r>
    </w:p>
    <w:p w14:paraId="53D7D9EA" w14:textId="3B57E150" w:rsidR="00BA33C2" w:rsidRDefault="00BA33C2" w:rsidP="00BA33C2">
      <w:pPr>
        <w:jc w:val="left"/>
      </w:pPr>
      <w:r>
        <w:t xml:space="preserve">  Point8        41</w:t>
      </w:r>
      <w:r w:rsidR="009D286E">
        <w:t>º</w:t>
      </w:r>
      <w:r>
        <w:t xml:space="preserve">16.5909S     </w:t>
      </w:r>
      <w:r w:rsidR="009D286E">
        <w:t>0</w:t>
      </w:r>
      <w:r w:rsidR="008612D1">
        <w:t>37</w:t>
      </w:r>
      <w:r w:rsidR="009D286E">
        <w:t>º0</w:t>
      </w:r>
      <w:r>
        <w:t>6.0195W</w:t>
      </w:r>
    </w:p>
    <w:p w14:paraId="1ACFC0C0" w14:textId="78A612A6" w:rsidR="00BA33C2" w:rsidRDefault="00BA33C2" w:rsidP="00BA33C2">
      <w:pPr>
        <w:jc w:val="left"/>
      </w:pPr>
      <w:r>
        <w:t xml:space="preserve">  Point9        42</w:t>
      </w:r>
      <w:r w:rsidR="009D286E">
        <w:t>º</w:t>
      </w:r>
      <w:r>
        <w:t xml:space="preserve">50.7564S     </w:t>
      </w:r>
      <w:r w:rsidR="009D286E">
        <w:t>0</w:t>
      </w:r>
      <w:r>
        <w:t>38</w:t>
      </w:r>
      <w:r w:rsidR="009D286E">
        <w:t>º</w:t>
      </w:r>
      <w:r>
        <w:t>18.2485W</w:t>
      </w:r>
    </w:p>
    <w:p w14:paraId="2F2237F4" w14:textId="7FB37036" w:rsidR="00BA33C2" w:rsidRDefault="00BA33C2" w:rsidP="00BA33C2">
      <w:pPr>
        <w:jc w:val="left"/>
      </w:pPr>
      <w:r>
        <w:t xml:space="preserve">  Point10      44</w:t>
      </w:r>
      <w:r w:rsidR="009D286E">
        <w:t>º</w:t>
      </w:r>
      <w:r>
        <w:t xml:space="preserve">24.0976S     </w:t>
      </w:r>
      <w:r w:rsidR="009D286E">
        <w:t>0</w:t>
      </w:r>
      <w:r>
        <w:t>39</w:t>
      </w:r>
      <w:r w:rsidR="009D286E">
        <w:t>º</w:t>
      </w:r>
      <w:r>
        <w:t>34.2132W</w:t>
      </w:r>
    </w:p>
    <w:p w14:paraId="4EC959F1" w14:textId="40A0E3EA" w:rsidR="00BA33C2" w:rsidRDefault="00BA33C2" w:rsidP="00BA33C2">
      <w:pPr>
        <w:jc w:val="left"/>
      </w:pPr>
      <w:r>
        <w:t xml:space="preserve">  Point11      45</w:t>
      </w:r>
      <w:r w:rsidR="009D286E">
        <w:t>º</w:t>
      </w:r>
      <w:r>
        <w:t xml:space="preserve">56.5257S     </w:t>
      </w:r>
      <w:r w:rsidR="009D286E">
        <w:t>0</w:t>
      </w:r>
      <w:r>
        <w:t>40</w:t>
      </w:r>
      <w:r w:rsidR="009D286E">
        <w:t>º</w:t>
      </w:r>
      <w:r>
        <w:t>54.2933W</w:t>
      </w:r>
    </w:p>
    <w:p w14:paraId="1D8C4546" w14:textId="21699EC5" w:rsidR="00BA33C2" w:rsidRDefault="00BA33C2" w:rsidP="00BA33C2">
      <w:pPr>
        <w:jc w:val="left"/>
      </w:pPr>
      <w:r>
        <w:t xml:space="preserve">  Point12      47</w:t>
      </w:r>
      <w:r w:rsidR="009D286E">
        <w:t>º</w:t>
      </w:r>
      <w:r>
        <w:t xml:space="preserve">27.9409S     </w:t>
      </w:r>
      <w:r w:rsidR="009D286E">
        <w:t>0</w:t>
      </w:r>
      <w:r>
        <w:t>42</w:t>
      </w:r>
      <w:r w:rsidR="009D286E">
        <w:t>º</w:t>
      </w:r>
      <w:r>
        <w:t>18.9105W</w:t>
      </w:r>
    </w:p>
    <w:p w14:paraId="294A564A" w14:textId="41064F0D" w:rsidR="00BA33C2" w:rsidRDefault="00BA33C2" w:rsidP="00BA33C2">
      <w:pPr>
        <w:jc w:val="left"/>
      </w:pPr>
      <w:r>
        <w:t xml:space="preserve">  Point13      48</w:t>
      </w:r>
      <w:r w:rsidR="009D286E">
        <w:t>º</w:t>
      </w:r>
      <w:r>
        <w:t xml:space="preserve">58.2294S     </w:t>
      </w:r>
      <w:r w:rsidR="009D286E">
        <w:t>0</w:t>
      </w:r>
      <w:r>
        <w:t>43</w:t>
      </w:r>
      <w:r w:rsidR="009D286E">
        <w:t>º</w:t>
      </w:r>
      <w:r>
        <w:t>48.5319W</w:t>
      </w:r>
    </w:p>
    <w:p w14:paraId="23DD0FC7" w14:textId="2914886C" w:rsidR="00BA33C2" w:rsidRDefault="00BA33C2" w:rsidP="00BA33C2">
      <w:pPr>
        <w:jc w:val="left"/>
      </w:pPr>
      <w:r>
        <w:t xml:space="preserve">  Point14      50</w:t>
      </w:r>
      <w:r w:rsidR="009D286E">
        <w:t>º</w:t>
      </w:r>
      <w:r>
        <w:t xml:space="preserve">27.2626S     </w:t>
      </w:r>
      <w:r w:rsidR="009D286E">
        <w:t>0</w:t>
      </w:r>
      <w:r>
        <w:t>45</w:t>
      </w:r>
      <w:r w:rsidR="009D286E">
        <w:t>º</w:t>
      </w:r>
      <w:r>
        <w:t>23.6756W</w:t>
      </w:r>
    </w:p>
    <w:p w14:paraId="72B3164A" w14:textId="6826D02A" w:rsidR="00BA33C2" w:rsidRDefault="00BA33C2" w:rsidP="00BA33C2">
      <w:pPr>
        <w:jc w:val="left"/>
      </w:pPr>
      <w:r>
        <w:t xml:space="preserve">  Point15      51</w:t>
      </w:r>
      <w:r w:rsidR="009D286E">
        <w:t>º</w:t>
      </w:r>
      <w:r>
        <w:t xml:space="preserve">54.8937S     </w:t>
      </w:r>
      <w:r w:rsidR="009D286E">
        <w:t>0</w:t>
      </w:r>
      <w:r w:rsidR="008612D1">
        <w:t>47</w:t>
      </w:r>
      <w:r w:rsidR="009D286E">
        <w:t>º0</w:t>
      </w:r>
      <w:r>
        <w:t>4.9145W</w:t>
      </w:r>
    </w:p>
    <w:p w14:paraId="5B6AFC48" w14:textId="51582356" w:rsidR="00BA33C2" w:rsidRDefault="00BA33C2" w:rsidP="00BA33C2">
      <w:pPr>
        <w:jc w:val="left"/>
      </w:pPr>
      <w:r>
        <w:t xml:space="preserve">  Point16      53</w:t>
      </w:r>
      <w:r w:rsidR="009D286E">
        <w:t>º</w:t>
      </w:r>
      <w:r>
        <w:t xml:space="preserve">20.9554S     </w:t>
      </w:r>
      <w:r w:rsidR="009D286E">
        <w:t>0</w:t>
      </w:r>
      <w:r>
        <w:t>48</w:t>
      </w:r>
      <w:r w:rsidR="009D286E">
        <w:t>º</w:t>
      </w:r>
      <w:r>
        <w:t>52.8805W</w:t>
      </w:r>
    </w:p>
    <w:p w14:paraId="325D4979" w14:textId="38D30176" w:rsidR="00BA33C2" w:rsidRDefault="00BA33C2" w:rsidP="00BA33C2">
      <w:pPr>
        <w:jc w:val="left"/>
      </w:pPr>
      <w:r>
        <w:t xml:space="preserve">  Point17      54</w:t>
      </w:r>
      <w:r w:rsidR="009D286E">
        <w:t>º</w:t>
      </w:r>
      <w:r>
        <w:t xml:space="preserve">45.2565S     </w:t>
      </w:r>
      <w:r w:rsidR="009D286E">
        <w:t>0</w:t>
      </w:r>
      <w:r>
        <w:t>50</w:t>
      </w:r>
      <w:r w:rsidR="009D286E">
        <w:t>º</w:t>
      </w:r>
      <w:r>
        <w:t>48.2670W</w:t>
      </w:r>
    </w:p>
    <w:p w14:paraId="3FD86F57" w14:textId="507FAF68" w:rsidR="00BA33C2" w:rsidRDefault="00BA33C2" w:rsidP="00BA33C2">
      <w:pPr>
        <w:jc w:val="left"/>
      </w:pPr>
      <w:r>
        <w:t xml:space="preserve">  Point18      </w:t>
      </w:r>
      <w:r w:rsidR="008612D1">
        <w:t>56</w:t>
      </w:r>
      <w:r w:rsidR="009D286E">
        <w:t>º</w:t>
      </w:r>
      <w:r>
        <w:t xml:space="preserve">7.5789S     </w:t>
      </w:r>
      <w:r w:rsidR="008612D1">
        <w:t xml:space="preserve">  </w:t>
      </w:r>
      <w:r w:rsidR="009D286E">
        <w:t>0</w:t>
      </w:r>
      <w:r>
        <w:t>52</w:t>
      </w:r>
      <w:r w:rsidR="009D286E">
        <w:t>º</w:t>
      </w:r>
      <w:r>
        <w:t>51.8301W</w:t>
      </w:r>
    </w:p>
    <w:p w14:paraId="6D3421E9" w14:textId="00B469C7" w:rsidR="00BA33C2" w:rsidRDefault="00BA33C2" w:rsidP="00BA33C2">
      <w:pPr>
        <w:jc w:val="left"/>
      </w:pPr>
      <w:r>
        <w:t xml:space="preserve">  Point19      57</w:t>
      </w:r>
      <w:r w:rsidR="009D286E">
        <w:t>º</w:t>
      </w:r>
      <w:r>
        <w:t xml:space="preserve">27.6730S     </w:t>
      </w:r>
      <w:r w:rsidR="009D286E">
        <w:t>0</w:t>
      </w:r>
      <w:r w:rsidR="008612D1">
        <w:t>55</w:t>
      </w:r>
      <w:r w:rsidR="009D286E">
        <w:t>º0</w:t>
      </w:r>
      <w:r>
        <w:t>4.3865W</w:t>
      </w:r>
    </w:p>
    <w:p w14:paraId="0405E886" w14:textId="3032E054" w:rsidR="00BA33C2" w:rsidRDefault="00BA33C2" w:rsidP="00BA33C2">
      <w:pPr>
        <w:jc w:val="left"/>
      </w:pPr>
      <w:r>
        <w:t xml:space="preserve">  Point20      58</w:t>
      </w:r>
      <w:r w:rsidR="009D286E">
        <w:t>º</w:t>
      </w:r>
      <w:r>
        <w:t xml:space="preserve">45.2547S     </w:t>
      </w:r>
      <w:r w:rsidR="009D286E">
        <w:t>0</w:t>
      </w:r>
      <w:r>
        <w:t>57</w:t>
      </w:r>
      <w:r w:rsidR="009D286E">
        <w:t>º</w:t>
      </w:r>
      <w:r>
        <w:t>26.8065W</w:t>
      </w:r>
    </w:p>
    <w:p w14:paraId="71B62056" w14:textId="44985243" w:rsidR="00BA33C2" w:rsidRDefault="00BA33C2" w:rsidP="00BA33C2">
      <w:pPr>
        <w:jc w:val="left"/>
      </w:pPr>
      <w:r>
        <w:t xml:space="preserve">  Point21      60</w:t>
      </w:r>
      <w:r w:rsidR="009D286E">
        <w:t>º</w:t>
      </w:r>
      <w:r>
        <w:t xml:space="preserve">00.0000S     </w:t>
      </w:r>
      <w:r w:rsidR="009D286E">
        <w:t>0</w:t>
      </w:r>
      <w:r>
        <w:t>60</w:t>
      </w:r>
      <w:r w:rsidR="009D286E">
        <w:t>º</w:t>
      </w:r>
      <w:r>
        <w:t>00.0000W</w:t>
      </w:r>
    </w:p>
    <w:p w14:paraId="73038444" w14:textId="77777777" w:rsidR="00BA33C2" w:rsidRDefault="00BA33C2" w:rsidP="00BA33C2">
      <w:pPr>
        <w:jc w:val="left"/>
      </w:pPr>
    </w:p>
    <w:p w14:paraId="68F61CD0" w14:textId="39EC079E" w:rsidR="00BA33C2" w:rsidRPr="00BA33C2" w:rsidRDefault="003C560C" w:rsidP="00BA33C2">
      <w:pPr>
        <w:jc w:val="left"/>
        <w:rPr>
          <w:b/>
          <w:u w:val="single"/>
        </w:rPr>
      </w:pPr>
      <w:r>
        <w:rPr>
          <w:b/>
          <w:u w:val="single"/>
        </w:rPr>
        <w:br w:type="page"/>
      </w:r>
      <w:r w:rsidR="00BA33C2" w:rsidRPr="00BA33C2">
        <w:rPr>
          <w:b/>
          <w:u w:val="single"/>
        </w:rPr>
        <w:lastRenderedPageBreak/>
        <w:t>Set 14 Long Horizontal (45</w:t>
      </w:r>
      <w:r w:rsidR="009D286E" w:rsidRPr="002164D3">
        <w:rPr>
          <w:b/>
        </w:rPr>
        <w:t>º</w:t>
      </w:r>
      <w:r w:rsidR="00BA33C2" w:rsidRPr="00BA33C2">
        <w:rPr>
          <w:b/>
          <w:u w:val="single"/>
        </w:rPr>
        <w:t>S, 60</w:t>
      </w:r>
      <w:r w:rsidR="009D286E" w:rsidRPr="002164D3">
        <w:rPr>
          <w:b/>
        </w:rPr>
        <w:t>º</w:t>
      </w:r>
      <w:r w:rsidR="00BA33C2" w:rsidRPr="00BA33C2">
        <w:rPr>
          <w:b/>
          <w:u w:val="single"/>
        </w:rPr>
        <w:t>W to 45</w:t>
      </w:r>
      <w:r w:rsidR="009D286E" w:rsidRPr="002164D3">
        <w:rPr>
          <w:b/>
        </w:rPr>
        <w:t>º</w:t>
      </w:r>
      <w:r w:rsidR="00BA33C2" w:rsidRPr="00BA33C2">
        <w:rPr>
          <w:b/>
          <w:u w:val="single"/>
        </w:rPr>
        <w:t>S, 30</w:t>
      </w:r>
      <w:r w:rsidR="009D286E" w:rsidRPr="002164D3">
        <w:rPr>
          <w:b/>
        </w:rPr>
        <w:t>º</w:t>
      </w:r>
      <w:r w:rsidR="00BA33C2" w:rsidRPr="00BA33C2">
        <w:rPr>
          <w:b/>
          <w:u w:val="single"/>
        </w:rPr>
        <w:t>W)</w:t>
      </w:r>
    </w:p>
    <w:p w14:paraId="44BC37FF" w14:textId="77777777" w:rsidR="00BA33C2" w:rsidRDefault="00BA33C2" w:rsidP="00BA33C2">
      <w:pPr>
        <w:jc w:val="left"/>
      </w:pPr>
    </w:p>
    <w:p w14:paraId="03BD02B7" w14:textId="548D4155" w:rsidR="00BA33C2" w:rsidRDefault="00BA33C2" w:rsidP="00BA33C2">
      <w:pPr>
        <w:jc w:val="left"/>
      </w:pPr>
      <w:r>
        <w:t xml:space="preserve">  Point1        45</w:t>
      </w:r>
      <w:r w:rsidR="009D286E">
        <w:t>º</w:t>
      </w:r>
      <w:r>
        <w:t xml:space="preserve">00.0000S     </w:t>
      </w:r>
      <w:r w:rsidR="009D286E">
        <w:t>0</w:t>
      </w:r>
      <w:r>
        <w:t>60</w:t>
      </w:r>
      <w:r w:rsidR="009D286E">
        <w:t>º</w:t>
      </w:r>
      <w:r>
        <w:t>00.0000W</w:t>
      </w:r>
    </w:p>
    <w:p w14:paraId="051DC821" w14:textId="6CDBD1A6" w:rsidR="00BA33C2" w:rsidRDefault="00BA33C2" w:rsidP="00BA33C2">
      <w:pPr>
        <w:jc w:val="left"/>
      </w:pPr>
      <w:r>
        <w:t xml:space="preserve">  Point2        45</w:t>
      </w:r>
      <w:r w:rsidR="009D286E">
        <w:t>º</w:t>
      </w:r>
      <w:r>
        <w:t xml:space="preserve">11.2519S     </w:t>
      </w:r>
      <w:r w:rsidR="009D286E">
        <w:t>0</w:t>
      </w:r>
      <w:r>
        <w:t>58</w:t>
      </w:r>
      <w:r w:rsidR="009D286E">
        <w:t>º</w:t>
      </w:r>
      <w:r>
        <w:t>31.7916W</w:t>
      </w:r>
    </w:p>
    <w:p w14:paraId="62933C74" w14:textId="452CA6D2" w:rsidR="00BA33C2" w:rsidRDefault="00BA33C2" w:rsidP="00BA33C2">
      <w:pPr>
        <w:jc w:val="left"/>
      </w:pPr>
      <w:r>
        <w:t xml:space="preserve">  Point3        45</w:t>
      </w:r>
      <w:r w:rsidR="009D286E">
        <w:t>º</w:t>
      </w:r>
      <w:r>
        <w:t xml:space="preserve">21.3608S     </w:t>
      </w:r>
      <w:r w:rsidR="009D286E">
        <w:t>0</w:t>
      </w:r>
      <w:r w:rsidR="008612D1">
        <w:t>57</w:t>
      </w:r>
      <w:r w:rsidR="009D286E">
        <w:t>º0</w:t>
      </w:r>
      <w:r>
        <w:t>3.0317W</w:t>
      </w:r>
    </w:p>
    <w:p w14:paraId="45831D42" w14:textId="3191A587" w:rsidR="00BA33C2" w:rsidRDefault="00BA33C2" w:rsidP="00BA33C2">
      <w:pPr>
        <w:jc w:val="left"/>
      </w:pPr>
      <w:r>
        <w:t xml:space="preserve">  Point4        45</w:t>
      </w:r>
      <w:r w:rsidR="009D286E">
        <w:t>º</w:t>
      </w:r>
      <w:r>
        <w:t xml:space="preserve">30.3133S     </w:t>
      </w:r>
      <w:r w:rsidR="009D286E">
        <w:t>0</w:t>
      </w:r>
      <w:r>
        <w:t>55</w:t>
      </w:r>
      <w:r w:rsidR="009D286E">
        <w:t>º</w:t>
      </w:r>
      <w:r>
        <w:t>33.7738W</w:t>
      </w:r>
    </w:p>
    <w:p w14:paraId="52065520" w14:textId="6C1A237D" w:rsidR="00BA33C2" w:rsidRDefault="00BA33C2" w:rsidP="00BA33C2">
      <w:pPr>
        <w:jc w:val="left"/>
      </w:pPr>
      <w:r>
        <w:t xml:space="preserve">  Point5        45</w:t>
      </w:r>
      <w:r w:rsidR="009D286E">
        <w:t>º</w:t>
      </w:r>
      <w:r>
        <w:t xml:space="preserve">38.0973S     </w:t>
      </w:r>
      <w:r w:rsidR="009D286E">
        <w:t>0</w:t>
      </w:r>
      <w:r w:rsidR="008612D1">
        <w:t>54</w:t>
      </w:r>
      <w:r w:rsidR="009D286E">
        <w:t>º0</w:t>
      </w:r>
      <w:r>
        <w:t>4.0740W</w:t>
      </w:r>
    </w:p>
    <w:p w14:paraId="57FC98E5" w14:textId="707154C1" w:rsidR="00BA33C2" w:rsidRDefault="00BA33C2" w:rsidP="00BA33C2">
      <w:pPr>
        <w:jc w:val="left"/>
      </w:pPr>
      <w:r>
        <w:t xml:space="preserve">  Point6        45</w:t>
      </w:r>
      <w:r w:rsidR="009D286E">
        <w:t>º</w:t>
      </w:r>
      <w:r>
        <w:t xml:space="preserve">44.7022S     </w:t>
      </w:r>
      <w:r w:rsidR="009D286E">
        <w:t>0</w:t>
      </w:r>
      <w:r>
        <w:t>52</w:t>
      </w:r>
      <w:r w:rsidR="009D286E">
        <w:t>º</w:t>
      </w:r>
      <w:r>
        <w:t>33.9908W</w:t>
      </w:r>
    </w:p>
    <w:p w14:paraId="10827517" w14:textId="4FD3E258" w:rsidR="00BA33C2" w:rsidRDefault="00BA33C2" w:rsidP="00BA33C2">
      <w:pPr>
        <w:jc w:val="left"/>
      </w:pPr>
      <w:r>
        <w:t xml:space="preserve">  Point7        45</w:t>
      </w:r>
      <w:r w:rsidR="009D286E">
        <w:t>º</w:t>
      </w:r>
      <w:r>
        <w:t xml:space="preserve">50.1188S     </w:t>
      </w:r>
      <w:r w:rsidR="009D286E">
        <w:t>0</w:t>
      </w:r>
      <w:r w:rsidR="008612D1">
        <w:t>51</w:t>
      </w:r>
      <w:r w:rsidR="009D286E">
        <w:t>º0</w:t>
      </w:r>
      <w:r>
        <w:t>3.5849W</w:t>
      </w:r>
    </w:p>
    <w:p w14:paraId="77D2BC68" w14:textId="0D2D0B58" w:rsidR="00BA33C2" w:rsidRDefault="00BA33C2" w:rsidP="00BA33C2">
      <w:pPr>
        <w:jc w:val="left"/>
      </w:pPr>
      <w:r>
        <w:t xml:space="preserve">  Point8        45</w:t>
      </w:r>
      <w:r w:rsidR="009D286E">
        <w:t>º</w:t>
      </w:r>
      <w:r>
        <w:t xml:space="preserve">54.3397S     </w:t>
      </w:r>
      <w:r w:rsidR="009D286E">
        <w:t>0</w:t>
      </w:r>
      <w:r>
        <w:t>49</w:t>
      </w:r>
      <w:r w:rsidR="009D286E">
        <w:t>º</w:t>
      </w:r>
      <w:r>
        <w:t>32.9185W</w:t>
      </w:r>
    </w:p>
    <w:p w14:paraId="6A92E5CD" w14:textId="1B774CC9" w:rsidR="00BA33C2" w:rsidRDefault="00BA33C2" w:rsidP="00BA33C2">
      <w:pPr>
        <w:jc w:val="left"/>
      </w:pPr>
      <w:r>
        <w:t xml:space="preserve">  Point9        45</w:t>
      </w:r>
      <w:r w:rsidR="009D286E">
        <w:t>º</w:t>
      </w:r>
      <w:r>
        <w:t xml:space="preserve">57.3588S     </w:t>
      </w:r>
      <w:r w:rsidR="009D286E">
        <w:t>0</w:t>
      </w:r>
      <w:r>
        <w:t>4</w:t>
      </w:r>
      <w:r w:rsidR="008612D1">
        <w:t>8</w:t>
      </w:r>
      <w:r w:rsidR="009D286E">
        <w:t>º0</w:t>
      </w:r>
      <w:r>
        <w:t>2.0555W</w:t>
      </w:r>
    </w:p>
    <w:p w14:paraId="2086EBC6" w14:textId="53A520B3" w:rsidR="00BA33C2" w:rsidRDefault="00BA33C2" w:rsidP="00BA33C2">
      <w:pPr>
        <w:jc w:val="left"/>
      </w:pPr>
      <w:r>
        <w:t xml:space="preserve">  Point10      45</w:t>
      </w:r>
      <w:r w:rsidR="009D286E">
        <w:t>º</w:t>
      </w:r>
      <w:r>
        <w:t xml:space="preserve">59.1720S     </w:t>
      </w:r>
      <w:r w:rsidR="009D286E">
        <w:t>0</w:t>
      </w:r>
      <w:r>
        <w:t>46</w:t>
      </w:r>
      <w:r w:rsidR="009D286E">
        <w:t>º</w:t>
      </w:r>
      <w:r>
        <w:t>31.0608W</w:t>
      </w:r>
    </w:p>
    <w:p w14:paraId="730FDFE5" w14:textId="3178FBB0" w:rsidR="00BA33C2" w:rsidRDefault="00BA33C2" w:rsidP="00BA33C2">
      <w:pPr>
        <w:jc w:val="left"/>
      </w:pPr>
      <w:r>
        <w:t xml:space="preserve">  Point11      45</w:t>
      </w:r>
      <w:r w:rsidR="009D286E">
        <w:t>º</w:t>
      </w:r>
      <w:r>
        <w:t xml:space="preserve">59.7767S     </w:t>
      </w:r>
      <w:r w:rsidR="009D286E">
        <w:t>0</w:t>
      </w:r>
      <w:r w:rsidR="008612D1">
        <w:t>45</w:t>
      </w:r>
      <w:r w:rsidR="009D286E">
        <w:t>º0</w:t>
      </w:r>
      <w:r>
        <w:t>0.0000W</w:t>
      </w:r>
    </w:p>
    <w:p w14:paraId="430D53A5" w14:textId="1E0D40D5" w:rsidR="00BA33C2" w:rsidRDefault="00BA33C2" w:rsidP="00BA33C2">
      <w:pPr>
        <w:jc w:val="left"/>
      </w:pPr>
      <w:r>
        <w:t xml:space="preserve">  Point12      45</w:t>
      </w:r>
      <w:r w:rsidR="009D286E">
        <w:t>º</w:t>
      </w:r>
      <w:r>
        <w:t xml:space="preserve">59.1720S     </w:t>
      </w:r>
      <w:r w:rsidR="009D286E">
        <w:t>0</w:t>
      </w:r>
      <w:r>
        <w:t>43</w:t>
      </w:r>
      <w:r w:rsidR="009D286E">
        <w:t>º</w:t>
      </w:r>
      <w:r>
        <w:t>28.9392W</w:t>
      </w:r>
    </w:p>
    <w:p w14:paraId="714EB9BB" w14:textId="38D60875" w:rsidR="00BA33C2" w:rsidRDefault="00BA33C2" w:rsidP="00BA33C2">
      <w:pPr>
        <w:jc w:val="left"/>
      </w:pPr>
      <w:r>
        <w:t xml:space="preserve">  Point13      45</w:t>
      </w:r>
      <w:r w:rsidR="009D286E">
        <w:t>º</w:t>
      </w:r>
      <w:r>
        <w:t xml:space="preserve">57.3588S     </w:t>
      </w:r>
      <w:r w:rsidR="009D286E">
        <w:t>0</w:t>
      </w:r>
      <w:r>
        <w:t>41</w:t>
      </w:r>
      <w:r w:rsidR="009D286E">
        <w:t>º</w:t>
      </w:r>
      <w:r>
        <w:t>57.9446W</w:t>
      </w:r>
    </w:p>
    <w:p w14:paraId="74381E23" w14:textId="51090378" w:rsidR="00BA33C2" w:rsidRDefault="00BA33C2" w:rsidP="00BA33C2">
      <w:pPr>
        <w:jc w:val="left"/>
      </w:pPr>
      <w:r>
        <w:t xml:space="preserve">  Point14      45</w:t>
      </w:r>
      <w:r w:rsidR="009D286E">
        <w:t>º</w:t>
      </w:r>
      <w:r>
        <w:t xml:space="preserve">54.3397S     </w:t>
      </w:r>
      <w:r w:rsidR="009D286E">
        <w:t>0</w:t>
      </w:r>
      <w:r>
        <w:t>40</w:t>
      </w:r>
      <w:r w:rsidR="009D286E">
        <w:t>º</w:t>
      </w:r>
      <w:r>
        <w:t>27.0815W</w:t>
      </w:r>
    </w:p>
    <w:p w14:paraId="27E91170" w14:textId="12E8C391" w:rsidR="00BA33C2" w:rsidRDefault="00BA33C2" w:rsidP="00BA33C2">
      <w:pPr>
        <w:jc w:val="left"/>
      </w:pPr>
      <w:r>
        <w:t xml:space="preserve">  Point15      45</w:t>
      </w:r>
      <w:r w:rsidR="009D286E">
        <w:t>º</w:t>
      </w:r>
      <w:r>
        <w:t xml:space="preserve">50.1188S     </w:t>
      </w:r>
      <w:r w:rsidR="009D286E">
        <w:t>0</w:t>
      </w:r>
      <w:r>
        <w:t>38</w:t>
      </w:r>
      <w:r w:rsidR="009D286E">
        <w:t>º</w:t>
      </w:r>
      <w:r>
        <w:t>56.4152W</w:t>
      </w:r>
    </w:p>
    <w:p w14:paraId="334EBEBE" w14:textId="0082E11E" w:rsidR="00BA33C2" w:rsidRDefault="00BA33C2" w:rsidP="00BA33C2">
      <w:pPr>
        <w:jc w:val="left"/>
      </w:pPr>
      <w:r>
        <w:t xml:space="preserve">  Point16      45</w:t>
      </w:r>
      <w:r w:rsidR="009D286E">
        <w:t>º</w:t>
      </w:r>
      <w:r>
        <w:t xml:space="preserve">44.7022S     </w:t>
      </w:r>
      <w:r w:rsidR="009D286E">
        <w:t>0</w:t>
      </w:r>
      <w:r>
        <w:t>37</w:t>
      </w:r>
      <w:r w:rsidR="009D286E">
        <w:t>º</w:t>
      </w:r>
      <w:r>
        <w:t>26.0092W</w:t>
      </w:r>
    </w:p>
    <w:p w14:paraId="6EF85CAE" w14:textId="61E1F1B5" w:rsidR="00BA33C2" w:rsidRDefault="00BA33C2" w:rsidP="00BA33C2">
      <w:pPr>
        <w:jc w:val="left"/>
      </w:pPr>
      <w:r>
        <w:t xml:space="preserve">  Point17      45</w:t>
      </w:r>
      <w:r w:rsidR="009D286E">
        <w:t>º</w:t>
      </w:r>
      <w:r>
        <w:t xml:space="preserve">38.0973S     </w:t>
      </w:r>
      <w:r w:rsidR="009D286E">
        <w:t>0</w:t>
      </w:r>
      <w:r>
        <w:t>35</w:t>
      </w:r>
      <w:r w:rsidR="009D286E">
        <w:t>º</w:t>
      </w:r>
      <w:r>
        <w:t>55.9260W</w:t>
      </w:r>
    </w:p>
    <w:p w14:paraId="4908815C" w14:textId="522945E4" w:rsidR="00BA33C2" w:rsidRDefault="00BA33C2" w:rsidP="00BA33C2">
      <w:pPr>
        <w:jc w:val="left"/>
      </w:pPr>
      <w:r>
        <w:t xml:space="preserve">  Point18      45</w:t>
      </w:r>
      <w:r w:rsidR="009D286E">
        <w:t>º</w:t>
      </w:r>
      <w:r>
        <w:t xml:space="preserve">30.3133S     </w:t>
      </w:r>
      <w:r w:rsidR="009D286E">
        <w:t>0</w:t>
      </w:r>
      <w:r>
        <w:t>34</w:t>
      </w:r>
      <w:r w:rsidR="009D286E">
        <w:t>º</w:t>
      </w:r>
      <w:r>
        <w:t>26.2263W</w:t>
      </w:r>
    </w:p>
    <w:p w14:paraId="665793E4" w14:textId="7269B45E" w:rsidR="00BA33C2" w:rsidRDefault="00BA33C2" w:rsidP="00BA33C2">
      <w:pPr>
        <w:jc w:val="left"/>
      </w:pPr>
      <w:r>
        <w:t xml:space="preserve">  Point19      45</w:t>
      </w:r>
      <w:r w:rsidR="009D286E">
        <w:t>º</w:t>
      </w:r>
      <w:r>
        <w:t xml:space="preserve">21.3608S     </w:t>
      </w:r>
      <w:r w:rsidR="009D286E">
        <w:t>0</w:t>
      </w:r>
      <w:r>
        <w:t>32</w:t>
      </w:r>
      <w:r w:rsidR="009D286E">
        <w:t>º</w:t>
      </w:r>
      <w:r>
        <w:t>56.9684W</w:t>
      </w:r>
    </w:p>
    <w:p w14:paraId="48D17A21" w14:textId="08714C88" w:rsidR="00BA33C2" w:rsidRDefault="00BA33C2" w:rsidP="00BA33C2">
      <w:pPr>
        <w:jc w:val="left"/>
      </w:pPr>
      <w:r>
        <w:t xml:space="preserve">  Point20      45</w:t>
      </w:r>
      <w:r w:rsidR="009D286E">
        <w:t>º</w:t>
      </w:r>
      <w:r>
        <w:t xml:space="preserve">11.2519S     </w:t>
      </w:r>
      <w:r w:rsidR="009D286E">
        <w:t>0</w:t>
      </w:r>
      <w:r>
        <w:t>31</w:t>
      </w:r>
      <w:r w:rsidR="009D286E">
        <w:t>º</w:t>
      </w:r>
      <w:r>
        <w:t>28.2085W</w:t>
      </w:r>
    </w:p>
    <w:p w14:paraId="274717D6" w14:textId="0E49CCED" w:rsidR="00BA33C2" w:rsidRDefault="00BA33C2" w:rsidP="00BA33C2">
      <w:pPr>
        <w:jc w:val="left"/>
      </w:pPr>
      <w:r>
        <w:t xml:space="preserve">  Point21      45</w:t>
      </w:r>
      <w:r w:rsidR="009D286E">
        <w:t>º</w:t>
      </w:r>
      <w:r>
        <w:t xml:space="preserve">00.0000S     </w:t>
      </w:r>
      <w:r w:rsidR="009D286E">
        <w:t>0</w:t>
      </w:r>
      <w:r>
        <w:t>30</w:t>
      </w:r>
      <w:r w:rsidR="009D286E">
        <w:t>º</w:t>
      </w:r>
      <w:r>
        <w:t>00.0000W</w:t>
      </w:r>
    </w:p>
    <w:p w14:paraId="6D6A2A08" w14:textId="77777777" w:rsidR="00BA33C2" w:rsidRDefault="00BA33C2" w:rsidP="00BA33C2">
      <w:pPr>
        <w:jc w:val="left"/>
      </w:pPr>
    </w:p>
    <w:p w14:paraId="1CDB6514" w14:textId="144DB8C6" w:rsidR="00BA33C2" w:rsidRPr="00BA33C2" w:rsidRDefault="00BA33C2" w:rsidP="00BA33C2">
      <w:pPr>
        <w:jc w:val="left"/>
        <w:rPr>
          <w:b/>
          <w:u w:val="single"/>
        </w:rPr>
      </w:pPr>
      <w:r w:rsidRPr="00BA33C2">
        <w:rPr>
          <w:b/>
          <w:u w:val="single"/>
        </w:rPr>
        <w:t>Set 15 Long Vertical (30</w:t>
      </w:r>
      <w:r w:rsidR="009D286E" w:rsidRPr="002164D3">
        <w:rPr>
          <w:b/>
        </w:rPr>
        <w:t>º</w:t>
      </w:r>
      <w:r w:rsidRPr="00BA33C2">
        <w:rPr>
          <w:b/>
          <w:u w:val="single"/>
        </w:rPr>
        <w:t>S, 45</w:t>
      </w:r>
      <w:r w:rsidR="009D286E" w:rsidRPr="002164D3">
        <w:rPr>
          <w:b/>
        </w:rPr>
        <w:t>º</w:t>
      </w:r>
      <w:r w:rsidRPr="00BA33C2">
        <w:rPr>
          <w:b/>
          <w:u w:val="single"/>
        </w:rPr>
        <w:t>W to 60</w:t>
      </w:r>
      <w:r w:rsidR="009D286E" w:rsidRPr="002164D3">
        <w:rPr>
          <w:b/>
        </w:rPr>
        <w:t>º</w:t>
      </w:r>
      <w:r w:rsidRPr="00BA33C2">
        <w:rPr>
          <w:b/>
          <w:u w:val="single"/>
        </w:rPr>
        <w:t>S, 45</w:t>
      </w:r>
      <w:r w:rsidR="009D286E" w:rsidRPr="002164D3">
        <w:rPr>
          <w:b/>
        </w:rPr>
        <w:t>º</w:t>
      </w:r>
      <w:r w:rsidRPr="00BA33C2">
        <w:rPr>
          <w:b/>
          <w:u w:val="single"/>
        </w:rPr>
        <w:t>W)</w:t>
      </w:r>
    </w:p>
    <w:p w14:paraId="27C16099" w14:textId="77777777" w:rsidR="00BA33C2" w:rsidRDefault="00BA33C2" w:rsidP="00BA33C2">
      <w:pPr>
        <w:jc w:val="left"/>
      </w:pPr>
    </w:p>
    <w:p w14:paraId="40A38721" w14:textId="4E78323E" w:rsidR="00BA33C2" w:rsidRDefault="00BA33C2" w:rsidP="00BA33C2">
      <w:pPr>
        <w:jc w:val="left"/>
      </w:pPr>
      <w:r>
        <w:t xml:space="preserve">  The geodesic runs along the 45</w:t>
      </w:r>
      <w:r w:rsidR="009D286E" w:rsidRPr="002C3DF8">
        <w:t>º</w:t>
      </w:r>
      <w:r>
        <w:t>W meridian.</w:t>
      </w:r>
    </w:p>
    <w:p w14:paraId="5C83C3A5" w14:textId="77777777" w:rsidR="00BA33C2" w:rsidRDefault="00BA33C2" w:rsidP="00BA33C2">
      <w:pPr>
        <w:jc w:val="left"/>
      </w:pPr>
    </w:p>
    <w:p w14:paraId="45F575CB" w14:textId="0A24AE2D" w:rsidR="00BA33C2" w:rsidRPr="00BA33C2" w:rsidRDefault="00BA33C2" w:rsidP="00BA33C2">
      <w:pPr>
        <w:jc w:val="left"/>
        <w:rPr>
          <w:b/>
          <w:u w:val="single"/>
        </w:rPr>
      </w:pPr>
      <w:r w:rsidRPr="00BA33C2">
        <w:rPr>
          <w:b/>
          <w:u w:val="single"/>
        </w:rPr>
        <w:t>Set 16 Circle (Centre 45</w:t>
      </w:r>
      <w:r w:rsidR="009D286E" w:rsidRPr="002164D3">
        <w:rPr>
          <w:b/>
        </w:rPr>
        <w:t>º</w:t>
      </w:r>
      <w:r w:rsidRPr="00BA33C2">
        <w:rPr>
          <w:b/>
          <w:u w:val="single"/>
        </w:rPr>
        <w:t>S, 45</w:t>
      </w:r>
      <w:r w:rsidR="009D286E" w:rsidRPr="002164D3">
        <w:rPr>
          <w:b/>
        </w:rPr>
        <w:t>º</w:t>
      </w:r>
      <w:r w:rsidRPr="00BA33C2">
        <w:rPr>
          <w:b/>
          <w:u w:val="single"/>
        </w:rPr>
        <w:t>W Radius 2</w:t>
      </w:r>
      <w:r w:rsidR="009D286E">
        <w:rPr>
          <w:b/>
          <w:u w:val="single"/>
        </w:rPr>
        <w:t xml:space="preserve"> </w:t>
      </w:r>
      <w:r w:rsidRPr="00BA33C2">
        <w:rPr>
          <w:b/>
          <w:u w:val="single"/>
        </w:rPr>
        <w:t>000</w:t>
      </w:r>
      <w:r w:rsidR="009D286E">
        <w:rPr>
          <w:b/>
          <w:u w:val="single"/>
        </w:rPr>
        <w:t xml:space="preserve"> </w:t>
      </w:r>
      <w:r w:rsidRPr="00BA33C2">
        <w:rPr>
          <w:b/>
          <w:u w:val="single"/>
        </w:rPr>
        <w:t>000 m Points every 15 degrees)</w:t>
      </w:r>
    </w:p>
    <w:p w14:paraId="74B4D950" w14:textId="77777777" w:rsidR="00BA33C2" w:rsidRDefault="00BA33C2" w:rsidP="00BA33C2">
      <w:pPr>
        <w:jc w:val="left"/>
      </w:pPr>
    </w:p>
    <w:p w14:paraId="5901D9D5" w14:textId="2F878F5F" w:rsidR="00BA33C2" w:rsidRDefault="00BA33C2" w:rsidP="00BA33C2">
      <w:pPr>
        <w:jc w:val="left"/>
      </w:pPr>
      <w:r>
        <w:t xml:space="preserve">  Point1        62</w:t>
      </w:r>
      <w:r w:rsidR="009D286E">
        <w:t>º</w:t>
      </w:r>
      <w:r>
        <w:t xml:space="preserve">58.1482S     </w:t>
      </w:r>
      <w:r w:rsidR="002A79B8">
        <w:t xml:space="preserve"> </w:t>
      </w:r>
      <w:r w:rsidR="009D286E">
        <w:t>0</w:t>
      </w:r>
      <w:r>
        <w:t>45</w:t>
      </w:r>
      <w:r w:rsidR="009D286E">
        <w:t>º</w:t>
      </w:r>
      <w:r>
        <w:t>00.0000W</w:t>
      </w:r>
    </w:p>
    <w:p w14:paraId="370E9F50" w14:textId="0E3AD0D8" w:rsidR="00BA33C2" w:rsidRDefault="00BA33C2" w:rsidP="00BA33C2">
      <w:pPr>
        <w:jc w:val="left"/>
      </w:pPr>
      <w:r>
        <w:t xml:space="preserve">  Point2        62</w:t>
      </w:r>
      <w:r w:rsidR="009D286E">
        <w:t>º</w:t>
      </w:r>
      <w:r>
        <w:t>2.</w:t>
      </w:r>
      <w:r w:rsidR="009D286E">
        <w:t>0</w:t>
      </w:r>
      <w:r>
        <w:t xml:space="preserve">9175S     </w:t>
      </w:r>
      <w:r w:rsidR="002A79B8">
        <w:t xml:space="preserve"> </w:t>
      </w:r>
      <w:r w:rsidR="009D286E">
        <w:t>0</w:t>
      </w:r>
      <w:r>
        <w:t>35</w:t>
      </w:r>
      <w:r w:rsidR="009D286E">
        <w:t>º</w:t>
      </w:r>
      <w:r>
        <w:t>13.1324W</w:t>
      </w:r>
    </w:p>
    <w:p w14:paraId="47029F39" w14:textId="733DEDCC" w:rsidR="00BA33C2" w:rsidRDefault="00BA33C2" w:rsidP="00BA33C2">
      <w:pPr>
        <w:jc w:val="left"/>
      </w:pPr>
      <w:r>
        <w:t xml:space="preserve">  Point3        59</w:t>
      </w:r>
      <w:r w:rsidR="009D286E">
        <w:t>º</w:t>
      </w:r>
      <w:r>
        <w:t xml:space="preserve">29.7703S     </w:t>
      </w:r>
      <w:r w:rsidR="002A79B8">
        <w:t xml:space="preserve"> </w:t>
      </w:r>
      <w:r w:rsidR="009D286E">
        <w:t>0</w:t>
      </w:r>
      <w:r>
        <w:t>27</w:t>
      </w:r>
      <w:r w:rsidR="009D286E">
        <w:t>º</w:t>
      </w:r>
      <w:r>
        <w:t>21.3716W</w:t>
      </w:r>
    </w:p>
    <w:p w14:paraId="4AA31B68" w14:textId="7845185D" w:rsidR="00BA33C2" w:rsidRDefault="00BA33C2" w:rsidP="00BA33C2">
      <w:pPr>
        <w:jc w:val="left"/>
      </w:pPr>
      <w:r>
        <w:t xml:space="preserve">  Point4        55</w:t>
      </w:r>
      <w:r w:rsidR="009D286E">
        <w:t>º</w:t>
      </w:r>
      <w:r>
        <w:t xml:space="preserve">47.3417S     </w:t>
      </w:r>
      <w:r w:rsidR="002A79B8">
        <w:t xml:space="preserve"> </w:t>
      </w:r>
      <w:r w:rsidR="009D286E">
        <w:t>0</w:t>
      </w:r>
      <w:r>
        <w:t>22</w:t>
      </w:r>
      <w:r w:rsidR="009D286E">
        <w:t>º</w:t>
      </w:r>
      <w:r>
        <w:t>13.6842W</w:t>
      </w:r>
    </w:p>
    <w:p w14:paraId="6E5F4C7B" w14:textId="4DA0F8E5" w:rsidR="00BA33C2" w:rsidRDefault="00BA33C2" w:rsidP="00BA33C2">
      <w:pPr>
        <w:jc w:val="left"/>
      </w:pPr>
      <w:r>
        <w:t xml:space="preserve">  Point5        51</w:t>
      </w:r>
      <w:r w:rsidR="009D286E">
        <w:t>º</w:t>
      </w:r>
      <w:r>
        <w:t xml:space="preserve">25.6105S     </w:t>
      </w:r>
      <w:r w:rsidR="002A79B8">
        <w:t xml:space="preserve"> </w:t>
      </w:r>
      <w:r w:rsidR="009D286E">
        <w:t>0</w:t>
      </w:r>
      <w:r>
        <w:t>19</w:t>
      </w:r>
      <w:r w:rsidR="009D286E">
        <w:t>º</w:t>
      </w:r>
      <w:r>
        <w:t>41.1668W</w:t>
      </w:r>
    </w:p>
    <w:p w14:paraId="5905F382" w14:textId="4D3B8505" w:rsidR="00BA33C2" w:rsidRDefault="00BA33C2" w:rsidP="00BA33C2">
      <w:pPr>
        <w:jc w:val="left"/>
      </w:pPr>
      <w:r>
        <w:t xml:space="preserve">  Point6        46</w:t>
      </w:r>
      <w:r w:rsidR="009D286E">
        <w:t>º</w:t>
      </w:r>
      <w:r>
        <w:t xml:space="preserve">49.0062S     </w:t>
      </w:r>
      <w:r w:rsidR="002A79B8">
        <w:t xml:space="preserve"> </w:t>
      </w:r>
      <w:r w:rsidR="009D286E">
        <w:t>0</w:t>
      </w:r>
      <w:r>
        <w:t>19</w:t>
      </w:r>
      <w:r w:rsidR="009D286E">
        <w:t>º</w:t>
      </w:r>
      <w:r>
        <w:t>14.2861W</w:t>
      </w:r>
    </w:p>
    <w:p w14:paraId="545BA08F" w14:textId="42BEEBF4" w:rsidR="00BA33C2" w:rsidRDefault="00BA33C2" w:rsidP="00BA33C2">
      <w:pPr>
        <w:jc w:val="left"/>
      </w:pPr>
      <w:r>
        <w:t xml:space="preserve">  Point7        42</w:t>
      </w:r>
      <w:r w:rsidR="009D286E">
        <w:t>º</w:t>
      </w:r>
      <w:r>
        <w:t xml:space="preserve">16.1548S     </w:t>
      </w:r>
      <w:r w:rsidR="002A79B8">
        <w:t xml:space="preserve"> </w:t>
      </w:r>
      <w:r w:rsidR="009D286E">
        <w:t>0</w:t>
      </w:r>
      <w:r>
        <w:t>20</w:t>
      </w:r>
      <w:r w:rsidR="009D286E">
        <w:t>º</w:t>
      </w:r>
      <w:r>
        <w:t>24.1958W</w:t>
      </w:r>
    </w:p>
    <w:p w14:paraId="5A2B8216" w14:textId="41A4B2A4" w:rsidR="00BA33C2" w:rsidRDefault="00BA33C2" w:rsidP="00BA33C2">
      <w:pPr>
        <w:jc w:val="left"/>
      </w:pPr>
      <w:r>
        <w:t xml:space="preserve">  Point8        </w:t>
      </w:r>
      <w:r w:rsidR="002A79B8">
        <w:t>38</w:t>
      </w:r>
      <w:r w:rsidR="009D286E">
        <w:t>º0</w:t>
      </w:r>
      <w:r>
        <w:t xml:space="preserve">1.4970S     </w:t>
      </w:r>
      <w:r w:rsidR="002A79B8">
        <w:t xml:space="preserve"> </w:t>
      </w:r>
      <w:r w:rsidR="009D286E">
        <w:t>0</w:t>
      </w:r>
      <w:r>
        <w:t>22</w:t>
      </w:r>
      <w:r w:rsidR="009D286E">
        <w:t>º</w:t>
      </w:r>
      <w:r>
        <w:t>48.2871W</w:t>
      </w:r>
    </w:p>
    <w:p w14:paraId="522A74A9" w14:textId="77C7FC94" w:rsidR="00BA33C2" w:rsidRDefault="00BA33C2" w:rsidP="00BA33C2">
      <w:pPr>
        <w:jc w:val="left"/>
      </w:pPr>
      <w:r>
        <w:t xml:space="preserve">  Point9        34</w:t>
      </w:r>
      <w:r w:rsidR="009D286E">
        <w:t>º</w:t>
      </w:r>
      <w:r>
        <w:t xml:space="preserve">16.6609S     </w:t>
      </w:r>
      <w:r w:rsidR="002A79B8">
        <w:t xml:space="preserve"> </w:t>
      </w:r>
      <w:r w:rsidR="009D286E">
        <w:t>0</w:t>
      </w:r>
      <w:r w:rsidR="002A79B8">
        <w:t>26</w:t>
      </w:r>
      <w:r w:rsidR="009D286E">
        <w:t>º0</w:t>
      </w:r>
      <w:r>
        <w:t>9.5368W</w:t>
      </w:r>
    </w:p>
    <w:p w14:paraId="41CA5C19" w14:textId="77419802" w:rsidR="00BA33C2" w:rsidRDefault="00BA33C2" w:rsidP="00BA33C2">
      <w:pPr>
        <w:jc w:val="left"/>
      </w:pPr>
      <w:r>
        <w:t xml:space="preserve">  Point10      31</w:t>
      </w:r>
      <w:r w:rsidR="009D286E">
        <w:t>º</w:t>
      </w:r>
      <w:r>
        <w:t xml:space="preserve">11.2085S     </w:t>
      </w:r>
      <w:r w:rsidR="009D286E">
        <w:t xml:space="preserve"> 0</w:t>
      </w:r>
      <w:r>
        <w:t>30</w:t>
      </w:r>
      <w:r w:rsidR="009D286E">
        <w:t>º</w:t>
      </w:r>
      <w:r>
        <w:t>14.5458W</w:t>
      </w:r>
    </w:p>
    <w:p w14:paraId="0B3C09B8" w14:textId="3E200AF4" w:rsidR="00BA33C2" w:rsidRDefault="00BA33C2" w:rsidP="00BA33C2">
      <w:pPr>
        <w:jc w:val="left"/>
      </w:pPr>
      <w:r>
        <w:t xml:space="preserve">  Point11      28</w:t>
      </w:r>
      <w:r w:rsidR="009D286E">
        <w:t>º</w:t>
      </w:r>
      <w:r>
        <w:t xml:space="preserve">52.8672S     </w:t>
      </w:r>
      <w:r w:rsidR="009D286E">
        <w:t xml:space="preserve"> 0</w:t>
      </w:r>
      <w:r>
        <w:t>34</w:t>
      </w:r>
      <w:r w:rsidR="009D286E">
        <w:t>º</w:t>
      </w:r>
      <w:r>
        <w:t>51.8044W</w:t>
      </w:r>
    </w:p>
    <w:p w14:paraId="194D9B22" w14:textId="53BBC246" w:rsidR="00BA33C2" w:rsidRDefault="00BA33C2" w:rsidP="00BA33C2">
      <w:pPr>
        <w:jc w:val="left"/>
      </w:pPr>
      <w:r>
        <w:t xml:space="preserve">  Point12      27</w:t>
      </w:r>
      <w:r w:rsidR="009D286E">
        <w:t>º</w:t>
      </w:r>
      <w:r>
        <w:t xml:space="preserve">27.4359S     </w:t>
      </w:r>
      <w:r w:rsidR="009D286E">
        <w:t xml:space="preserve"> 0</w:t>
      </w:r>
      <w:r>
        <w:t>39</w:t>
      </w:r>
      <w:r w:rsidR="009D286E">
        <w:t>º</w:t>
      </w:r>
      <w:r>
        <w:t>50.5197W</w:t>
      </w:r>
    </w:p>
    <w:p w14:paraId="51451F2C" w14:textId="25B8F819" w:rsidR="00BA33C2" w:rsidRDefault="00BA33C2" w:rsidP="00BA33C2">
      <w:pPr>
        <w:jc w:val="left"/>
      </w:pPr>
      <w:r>
        <w:t xml:space="preserve">  Point13      26</w:t>
      </w:r>
      <w:r w:rsidR="009D286E">
        <w:t>º</w:t>
      </w:r>
      <w:r>
        <w:t xml:space="preserve">58.5455S     </w:t>
      </w:r>
      <w:r w:rsidR="009D286E">
        <w:t xml:space="preserve"> 0</w:t>
      </w:r>
      <w:r w:rsidR="002A79B8">
        <w:t>45</w:t>
      </w:r>
      <w:r w:rsidR="009D286E">
        <w:t>º0</w:t>
      </w:r>
      <w:r>
        <w:t>0.0000W</w:t>
      </w:r>
    </w:p>
    <w:p w14:paraId="63C9C12F" w14:textId="13B36C5C" w:rsidR="00BA33C2" w:rsidRDefault="00BA33C2" w:rsidP="00BA33C2">
      <w:pPr>
        <w:jc w:val="left"/>
      </w:pPr>
      <w:r>
        <w:t xml:space="preserve">  Point14      27</w:t>
      </w:r>
      <w:r w:rsidR="009D286E">
        <w:t>º</w:t>
      </w:r>
      <w:r>
        <w:t xml:space="preserve">27.4359S     </w:t>
      </w:r>
      <w:r w:rsidR="009D286E">
        <w:t xml:space="preserve"> 0</w:t>
      </w:r>
      <w:r w:rsidR="002A79B8">
        <w:t>50</w:t>
      </w:r>
      <w:r w:rsidR="009D286E">
        <w:t>º0</w:t>
      </w:r>
      <w:r>
        <w:t>9.4803W</w:t>
      </w:r>
    </w:p>
    <w:p w14:paraId="4E051EFC" w14:textId="2101D55D" w:rsidR="00BA33C2" w:rsidRDefault="00BA33C2" w:rsidP="00BA33C2">
      <w:pPr>
        <w:jc w:val="left"/>
      </w:pPr>
      <w:r>
        <w:t xml:space="preserve">  Point15      28</w:t>
      </w:r>
      <w:r w:rsidR="009D286E">
        <w:t>º</w:t>
      </w:r>
      <w:r>
        <w:t xml:space="preserve">52.8672S     </w:t>
      </w:r>
      <w:r w:rsidR="009D286E">
        <w:t xml:space="preserve"> 0</w:t>
      </w:r>
      <w:r w:rsidR="002A79B8">
        <w:t>55</w:t>
      </w:r>
      <w:r w:rsidR="009D286E">
        <w:t>º0</w:t>
      </w:r>
      <w:r>
        <w:t>8.1956W</w:t>
      </w:r>
    </w:p>
    <w:p w14:paraId="35828D81" w14:textId="31DD34E4" w:rsidR="00BA33C2" w:rsidRDefault="00BA33C2" w:rsidP="00BA33C2">
      <w:pPr>
        <w:jc w:val="left"/>
      </w:pPr>
      <w:r>
        <w:t xml:space="preserve">  Point16      31</w:t>
      </w:r>
      <w:r w:rsidR="009D286E">
        <w:t>º</w:t>
      </w:r>
      <w:r>
        <w:t xml:space="preserve">11.2085S     </w:t>
      </w:r>
      <w:r w:rsidR="009D286E">
        <w:t xml:space="preserve"> 0</w:t>
      </w:r>
      <w:r>
        <w:t>59</w:t>
      </w:r>
      <w:r w:rsidR="009D286E">
        <w:t>º</w:t>
      </w:r>
      <w:r>
        <w:t>45.4542W</w:t>
      </w:r>
    </w:p>
    <w:p w14:paraId="6C7B4D2D" w14:textId="5909CF1D" w:rsidR="00BA33C2" w:rsidRDefault="00BA33C2" w:rsidP="00BA33C2">
      <w:pPr>
        <w:jc w:val="left"/>
      </w:pPr>
      <w:r>
        <w:t xml:space="preserve">  Point17      34</w:t>
      </w:r>
      <w:r w:rsidR="009D286E">
        <w:t>º</w:t>
      </w:r>
      <w:r>
        <w:t xml:space="preserve">16.6609S     </w:t>
      </w:r>
      <w:r w:rsidR="009D286E">
        <w:t xml:space="preserve"> 0</w:t>
      </w:r>
      <w:r>
        <w:t>63</w:t>
      </w:r>
      <w:r w:rsidR="009D286E">
        <w:t>º</w:t>
      </w:r>
      <w:r>
        <w:t>50.4632W</w:t>
      </w:r>
    </w:p>
    <w:p w14:paraId="514CA3D8" w14:textId="3422DBC9" w:rsidR="00BA33C2" w:rsidRDefault="00BA33C2" w:rsidP="00BA33C2">
      <w:pPr>
        <w:jc w:val="left"/>
      </w:pPr>
      <w:r>
        <w:t xml:space="preserve">  Point18      </w:t>
      </w:r>
      <w:r w:rsidR="002A79B8">
        <w:t>38</w:t>
      </w:r>
      <w:r w:rsidR="009D286E">
        <w:t>º0</w:t>
      </w:r>
      <w:r>
        <w:t xml:space="preserve">1.4970S     </w:t>
      </w:r>
      <w:r w:rsidR="002A79B8">
        <w:t xml:space="preserve"> </w:t>
      </w:r>
      <w:r w:rsidR="009D286E">
        <w:t>0</w:t>
      </w:r>
      <w:r>
        <w:t>67</w:t>
      </w:r>
      <w:r w:rsidR="009D286E">
        <w:t>º</w:t>
      </w:r>
      <w:r>
        <w:t>11.7129W</w:t>
      </w:r>
    </w:p>
    <w:p w14:paraId="04366FE9" w14:textId="40E80B0A" w:rsidR="00BA33C2" w:rsidRDefault="00BA33C2" w:rsidP="00BA33C2">
      <w:pPr>
        <w:jc w:val="left"/>
      </w:pPr>
      <w:r>
        <w:t xml:space="preserve">  Point19      42</w:t>
      </w:r>
      <w:r w:rsidR="009D286E">
        <w:t>º</w:t>
      </w:r>
      <w:r>
        <w:t xml:space="preserve">16.1548S     </w:t>
      </w:r>
      <w:r w:rsidR="009D286E">
        <w:t xml:space="preserve"> 0</w:t>
      </w:r>
      <w:r>
        <w:t>69</w:t>
      </w:r>
      <w:r w:rsidR="009D286E">
        <w:t>º</w:t>
      </w:r>
      <w:r>
        <w:t>35.8042W</w:t>
      </w:r>
    </w:p>
    <w:p w14:paraId="376FFA56" w14:textId="700ACC06" w:rsidR="00BA33C2" w:rsidRDefault="00BA33C2" w:rsidP="00BA33C2">
      <w:pPr>
        <w:jc w:val="left"/>
      </w:pPr>
      <w:r>
        <w:t xml:space="preserve">  Point20      46</w:t>
      </w:r>
      <w:r w:rsidR="009D286E">
        <w:t>º</w:t>
      </w:r>
      <w:r>
        <w:t xml:space="preserve">49.0062S     </w:t>
      </w:r>
      <w:r w:rsidR="009D286E">
        <w:t xml:space="preserve"> 0</w:t>
      </w:r>
      <w:r>
        <w:t>70</w:t>
      </w:r>
      <w:r w:rsidR="009D286E">
        <w:t>º</w:t>
      </w:r>
      <w:r>
        <w:t>45.7139W</w:t>
      </w:r>
    </w:p>
    <w:p w14:paraId="5DE39406" w14:textId="2EB03858" w:rsidR="00BA33C2" w:rsidRDefault="00BA33C2" w:rsidP="00BA33C2">
      <w:pPr>
        <w:jc w:val="left"/>
      </w:pPr>
      <w:r>
        <w:t xml:space="preserve">  Point21      51</w:t>
      </w:r>
      <w:r w:rsidR="009D286E">
        <w:t>º</w:t>
      </w:r>
      <w:r>
        <w:t xml:space="preserve">25.6105S     </w:t>
      </w:r>
      <w:r w:rsidR="009D286E">
        <w:t xml:space="preserve"> 0</w:t>
      </w:r>
      <w:r>
        <w:t>70</w:t>
      </w:r>
      <w:r w:rsidR="009D286E">
        <w:t>º</w:t>
      </w:r>
      <w:r>
        <w:t>18.8332W</w:t>
      </w:r>
    </w:p>
    <w:p w14:paraId="7EB2A1C3" w14:textId="6AEDF3A3" w:rsidR="00BA33C2" w:rsidRDefault="00BA33C2" w:rsidP="00BA33C2">
      <w:pPr>
        <w:jc w:val="left"/>
      </w:pPr>
      <w:r>
        <w:t xml:space="preserve">  Point22      55</w:t>
      </w:r>
      <w:r w:rsidR="009D286E">
        <w:t>º</w:t>
      </w:r>
      <w:r>
        <w:t xml:space="preserve">47.3417S     </w:t>
      </w:r>
      <w:r w:rsidR="009D286E">
        <w:t xml:space="preserve"> 0</w:t>
      </w:r>
      <w:r>
        <w:t>67</w:t>
      </w:r>
      <w:r w:rsidR="009D286E">
        <w:t>º</w:t>
      </w:r>
      <w:r>
        <w:t>46.3158W</w:t>
      </w:r>
    </w:p>
    <w:p w14:paraId="25F4B226" w14:textId="0F125813" w:rsidR="00BA33C2" w:rsidRDefault="00BA33C2" w:rsidP="00BA33C2">
      <w:pPr>
        <w:jc w:val="left"/>
      </w:pPr>
      <w:r>
        <w:t xml:space="preserve">  Point23      59</w:t>
      </w:r>
      <w:r w:rsidR="009D286E">
        <w:t>º</w:t>
      </w:r>
      <w:r>
        <w:t xml:space="preserve">29.7703S     </w:t>
      </w:r>
      <w:r w:rsidR="009D286E">
        <w:t xml:space="preserve"> 0</w:t>
      </w:r>
      <w:r>
        <w:t>62</w:t>
      </w:r>
      <w:r w:rsidR="009D286E">
        <w:t>º</w:t>
      </w:r>
      <w:r>
        <w:t>38.6284W</w:t>
      </w:r>
    </w:p>
    <w:p w14:paraId="37631C78" w14:textId="63DEB034" w:rsidR="00BA33C2" w:rsidRDefault="00BA33C2" w:rsidP="00BA33C2">
      <w:pPr>
        <w:jc w:val="left"/>
      </w:pPr>
      <w:r>
        <w:t xml:space="preserve">  Point24      </w:t>
      </w:r>
      <w:r w:rsidR="002A79B8">
        <w:t>62</w:t>
      </w:r>
      <w:r w:rsidR="009D286E">
        <w:t>º0</w:t>
      </w:r>
      <w:r>
        <w:t xml:space="preserve">2.9175S     </w:t>
      </w:r>
      <w:r w:rsidR="002A79B8">
        <w:t xml:space="preserve"> </w:t>
      </w:r>
      <w:r w:rsidR="009D286E">
        <w:t>0</w:t>
      </w:r>
      <w:r>
        <w:t>54</w:t>
      </w:r>
      <w:r w:rsidR="009D286E">
        <w:t>º</w:t>
      </w:r>
      <w:r>
        <w:t>46.8676W</w:t>
      </w:r>
    </w:p>
    <w:p w14:paraId="7047F810" w14:textId="6B88D72A" w:rsidR="00BA33C2" w:rsidRDefault="00BA33C2" w:rsidP="00BA33C2">
      <w:pPr>
        <w:jc w:val="left"/>
      </w:pPr>
      <w:r>
        <w:t xml:space="preserve">  Point25      62</w:t>
      </w:r>
      <w:r w:rsidR="009D286E">
        <w:t>º</w:t>
      </w:r>
      <w:r>
        <w:t xml:space="preserve">58.1482S     </w:t>
      </w:r>
      <w:r w:rsidR="009D286E">
        <w:t xml:space="preserve"> 0</w:t>
      </w:r>
      <w:r w:rsidR="002A79B8">
        <w:t>45</w:t>
      </w:r>
      <w:r w:rsidR="009D286E">
        <w:t>º0</w:t>
      </w:r>
      <w:r>
        <w:t>0.0000W</w:t>
      </w:r>
    </w:p>
    <w:p w14:paraId="1404812A" w14:textId="77777777" w:rsidR="00BA33C2" w:rsidRDefault="00BA33C2" w:rsidP="00BA33C2">
      <w:pPr>
        <w:jc w:val="left"/>
      </w:pPr>
    </w:p>
    <w:p w14:paraId="0BDBEBC6" w14:textId="77777777" w:rsidR="00BA33C2" w:rsidRDefault="00BA33C2" w:rsidP="00E30B8F">
      <w:pPr>
        <w:pStyle w:val="Heading3"/>
      </w:pPr>
      <w:bookmarkStart w:id="10348" w:name="_Toc189647913"/>
      <w:r>
        <w:lastRenderedPageBreak/>
        <w:t>Positions for use in Accuracy Tests – Rhumb Lines</w:t>
      </w:r>
      <w:bookmarkEnd w:id="10348"/>
    </w:p>
    <w:p w14:paraId="0EF0B14C" w14:textId="2C1E1EA2" w:rsidR="00BA33C2" w:rsidRDefault="00BA33C2" w:rsidP="002164D3">
      <w:r>
        <w:t>The following sections contain a series of latitudes and longitudes which define a number of rhumb lines. These points are intended to allow type approval authorities to test the ability of ECDIS to calculate rhumb lines correctly.</w:t>
      </w:r>
    </w:p>
    <w:p w14:paraId="42CE6416" w14:textId="77777777" w:rsidR="00BA33C2" w:rsidRPr="00187591" w:rsidRDefault="00BA33C2" w:rsidP="00BA33C2">
      <w:pPr>
        <w:jc w:val="left"/>
        <w:rPr>
          <w:sz w:val="16"/>
          <w:szCs w:val="16"/>
        </w:rPr>
      </w:pPr>
    </w:p>
    <w:p w14:paraId="02E271AB" w14:textId="77777777" w:rsidR="00BA33C2" w:rsidRDefault="00BA33C2" w:rsidP="00BA33C2">
      <w:pPr>
        <w:jc w:val="left"/>
      </w:pPr>
      <w:r>
        <w:t>All calculations are based on the WGS-84 spheroid:</w:t>
      </w:r>
    </w:p>
    <w:p w14:paraId="442F6026" w14:textId="77777777" w:rsidR="00BA33C2" w:rsidRPr="00187591" w:rsidRDefault="00BA33C2" w:rsidP="00BA33C2">
      <w:pPr>
        <w:jc w:val="left"/>
        <w:rPr>
          <w:sz w:val="16"/>
          <w:szCs w:val="16"/>
        </w:rPr>
      </w:pPr>
    </w:p>
    <w:p w14:paraId="68886008" w14:textId="77777777" w:rsidR="00BA33C2" w:rsidRDefault="00BA33C2" w:rsidP="00BA33C2">
      <w:pPr>
        <w:jc w:val="left"/>
      </w:pPr>
      <w:r>
        <w:t>Semi-major axis</w:t>
      </w:r>
      <w:r>
        <w:tab/>
      </w:r>
      <w:r>
        <w:tab/>
        <w:t>6378137.0000m</w:t>
      </w:r>
    </w:p>
    <w:p w14:paraId="52D8F5A9" w14:textId="77777777" w:rsidR="00BA33C2" w:rsidRDefault="00BA33C2" w:rsidP="00BA33C2">
      <w:pPr>
        <w:jc w:val="left"/>
      </w:pPr>
      <w:r>
        <w:t xml:space="preserve">Semi-minor axis </w:t>
      </w:r>
      <w:r>
        <w:tab/>
        <w:t>6356752.3142m</w:t>
      </w:r>
    </w:p>
    <w:p w14:paraId="68553DAB" w14:textId="77777777" w:rsidR="00BA33C2" w:rsidRDefault="00BA33C2" w:rsidP="00BA33C2">
      <w:pPr>
        <w:jc w:val="left"/>
      </w:pPr>
      <w:r>
        <w:t>Eccentricity squared</w:t>
      </w:r>
      <w:r>
        <w:tab/>
        <w:t>0.0066943800</w:t>
      </w:r>
    </w:p>
    <w:p w14:paraId="292BAAD4" w14:textId="77777777" w:rsidR="00BA33C2" w:rsidRDefault="00BA33C2" w:rsidP="00BA33C2">
      <w:pPr>
        <w:jc w:val="left"/>
      </w:pPr>
      <w:r>
        <w:t>Flattening</w:t>
      </w:r>
      <w:r>
        <w:tab/>
      </w:r>
      <w:r>
        <w:tab/>
        <w:t>298.25722356</w:t>
      </w:r>
    </w:p>
    <w:p w14:paraId="0B455B77" w14:textId="77777777" w:rsidR="00BA33C2" w:rsidRPr="00187591" w:rsidRDefault="00BA33C2" w:rsidP="00BA33C2">
      <w:pPr>
        <w:jc w:val="left"/>
        <w:rPr>
          <w:sz w:val="16"/>
          <w:szCs w:val="16"/>
        </w:rPr>
      </w:pPr>
    </w:p>
    <w:p w14:paraId="7ED28C8A" w14:textId="7BB35F7D" w:rsidR="00BA33C2" w:rsidRDefault="00BA33C2" w:rsidP="00BA33C2">
      <w:pPr>
        <w:jc w:val="left"/>
      </w:pPr>
      <w:r>
        <w:t xml:space="preserve">Conversion of </w:t>
      </w:r>
      <w:r w:rsidR="00375CA4">
        <w:t>metres</w:t>
      </w:r>
      <w:r>
        <w:t xml:space="preserve"> (m) to nautical miles (NM) uses</w:t>
      </w:r>
    </w:p>
    <w:p w14:paraId="6E667FB1" w14:textId="77777777" w:rsidR="00BA33C2" w:rsidRDefault="00BA33C2" w:rsidP="00BA33C2">
      <w:pPr>
        <w:jc w:val="left"/>
      </w:pPr>
      <w:r>
        <w:t>1 NM = 1852 m.</w:t>
      </w:r>
    </w:p>
    <w:p w14:paraId="6D3DA95A" w14:textId="77777777" w:rsidR="00BA33C2" w:rsidRPr="00187591" w:rsidRDefault="00BA33C2" w:rsidP="00BA33C2">
      <w:pPr>
        <w:jc w:val="left"/>
        <w:rPr>
          <w:sz w:val="16"/>
          <w:szCs w:val="16"/>
        </w:rPr>
      </w:pPr>
    </w:p>
    <w:p w14:paraId="7196CBDE" w14:textId="77777777" w:rsidR="00BA33C2" w:rsidRPr="00187591" w:rsidRDefault="00BA33C2" w:rsidP="00BA33C2">
      <w:pPr>
        <w:jc w:val="left"/>
        <w:rPr>
          <w:b/>
          <w:u w:val="single"/>
        </w:rPr>
      </w:pPr>
      <w:r w:rsidRPr="00187591">
        <w:rPr>
          <w:b/>
          <w:u w:val="single"/>
        </w:rPr>
        <w:t>Set 1 – not applicable</w:t>
      </w:r>
    </w:p>
    <w:p w14:paraId="4117EC53" w14:textId="77777777" w:rsidR="00BA33C2" w:rsidRPr="00187591" w:rsidRDefault="00BA33C2" w:rsidP="00BA33C2">
      <w:pPr>
        <w:jc w:val="left"/>
        <w:rPr>
          <w:sz w:val="16"/>
          <w:szCs w:val="16"/>
        </w:rPr>
      </w:pPr>
    </w:p>
    <w:p w14:paraId="4DD1FC8D" w14:textId="77777777" w:rsidR="00BA33C2" w:rsidRPr="00EF287F" w:rsidRDefault="00BA33C2" w:rsidP="00BA33C2">
      <w:pPr>
        <w:jc w:val="left"/>
        <w:rPr>
          <w:b/>
          <w:u w:val="single"/>
        </w:rPr>
      </w:pPr>
      <w:r w:rsidRPr="00EF287F">
        <w:rPr>
          <w:b/>
          <w:u w:val="single"/>
        </w:rPr>
        <w:t>Long Rhumb Lines - North West Quadrant.</w:t>
      </w:r>
    </w:p>
    <w:p w14:paraId="0BD2833E" w14:textId="77777777" w:rsidR="00BA33C2" w:rsidRDefault="00BA33C2" w:rsidP="00BA33C2">
      <w:pPr>
        <w:jc w:val="left"/>
      </w:pPr>
    </w:p>
    <w:p w14:paraId="2601A915" w14:textId="4A6AF8E0" w:rsidR="00BA33C2" w:rsidRPr="00BA33C2" w:rsidRDefault="00BA33C2" w:rsidP="00BA33C2">
      <w:pPr>
        <w:jc w:val="left"/>
        <w:rPr>
          <w:b/>
          <w:u w:val="single"/>
        </w:rPr>
      </w:pPr>
      <w:r w:rsidRPr="00BA33C2">
        <w:rPr>
          <w:b/>
          <w:u w:val="single"/>
        </w:rPr>
        <w:t>Set 2 Long Diagonal (30</w:t>
      </w:r>
      <w:r w:rsidR="009D286E" w:rsidRPr="002164D3">
        <w:rPr>
          <w:b/>
        </w:rPr>
        <w:t>º</w:t>
      </w:r>
      <w:r w:rsidRPr="00BA33C2">
        <w:rPr>
          <w:b/>
          <w:u w:val="single"/>
        </w:rPr>
        <w:t>N, 30</w:t>
      </w:r>
      <w:r w:rsidR="009D286E" w:rsidRPr="002164D3">
        <w:rPr>
          <w:b/>
        </w:rPr>
        <w:t>º</w:t>
      </w:r>
      <w:r w:rsidRPr="00BA33C2">
        <w:rPr>
          <w:b/>
          <w:u w:val="single"/>
        </w:rPr>
        <w:t>W to 60</w:t>
      </w:r>
      <w:r w:rsidR="009D286E" w:rsidRPr="002164D3">
        <w:rPr>
          <w:b/>
        </w:rPr>
        <w:t>º</w:t>
      </w:r>
      <w:r w:rsidRPr="00BA33C2">
        <w:rPr>
          <w:b/>
          <w:u w:val="single"/>
        </w:rPr>
        <w:t>N, 60</w:t>
      </w:r>
      <w:r w:rsidR="009D286E" w:rsidRPr="002164D3">
        <w:rPr>
          <w:b/>
        </w:rPr>
        <w:t>º</w:t>
      </w:r>
      <w:r w:rsidRPr="00BA33C2">
        <w:rPr>
          <w:b/>
          <w:u w:val="single"/>
        </w:rPr>
        <w:t>W)</w:t>
      </w:r>
    </w:p>
    <w:p w14:paraId="28C05004" w14:textId="77777777" w:rsidR="00BA33C2" w:rsidRPr="00187591" w:rsidRDefault="00BA33C2" w:rsidP="00BA33C2">
      <w:pPr>
        <w:jc w:val="left"/>
        <w:rPr>
          <w:sz w:val="16"/>
          <w:szCs w:val="16"/>
        </w:rPr>
      </w:pPr>
    </w:p>
    <w:p w14:paraId="74CA6492" w14:textId="18D06582" w:rsidR="00BA33C2" w:rsidRDefault="00BA33C2" w:rsidP="00BA33C2">
      <w:pPr>
        <w:jc w:val="left"/>
      </w:pPr>
      <w:r>
        <w:t xml:space="preserve">  Point1</w:t>
      </w:r>
      <w:r>
        <w:tab/>
      </w:r>
      <w:r>
        <w:tab/>
        <w:t>30</w:t>
      </w:r>
      <w:r w:rsidR="009D286E">
        <w:t>º</w:t>
      </w:r>
      <w:r>
        <w:t>00.0000N</w:t>
      </w:r>
      <w:r>
        <w:tab/>
      </w:r>
      <w:r w:rsidR="009D286E">
        <w:t>0</w:t>
      </w:r>
      <w:r>
        <w:t>30</w:t>
      </w:r>
      <w:r w:rsidR="009D286E">
        <w:t>º</w:t>
      </w:r>
      <w:r>
        <w:t>00.0000W</w:t>
      </w:r>
    </w:p>
    <w:p w14:paraId="13811AF2" w14:textId="72353C03" w:rsidR="00BA33C2" w:rsidRDefault="00BA33C2" w:rsidP="00BA33C2">
      <w:pPr>
        <w:jc w:val="left"/>
      </w:pPr>
      <w:r>
        <w:t xml:space="preserve">  Point2</w:t>
      </w:r>
      <w:r>
        <w:tab/>
      </w:r>
      <w:r>
        <w:tab/>
        <w:t>31</w:t>
      </w:r>
      <w:r w:rsidR="009D286E">
        <w:t>º</w:t>
      </w:r>
      <w:r>
        <w:t>30.2165N</w:t>
      </w:r>
      <w:r>
        <w:tab/>
      </w:r>
      <w:r w:rsidR="009D286E">
        <w:t>0</w:t>
      </w:r>
      <w:r>
        <w:t>31</w:t>
      </w:r>
      <w:r w:rsidR="009D286E">
        <w:t>º</w:t>
      </w:r>
      <w:r>
        <w:t>11.4806W</w:t>
      </w:r>
    </w:p>
    <w:p w14:paraId="5AF36A96" w14:textId="27C97897" w:rsidR="00BA33C2" w:rsidRDefault="002A79B8" w:rsidP="00BA33C2">
      <w:pPr>
        <w:jc w:val="left"/>
      </w:pPr>
      <w:r>
        <w:t xml:space="preserve">  Point3</w:t>
      </w:r>
      <w:r>
        <w:tab/>
      </w:r>
      <w:r>
        <w:tab/>
        <w:t>33</w:t>
      </w:r>
      <w:r w:rsidR="009D286E">
        <w:t>º0</w:t>
      </w:r>
      <w:r w:rsidR="00BA33C2">
        <w:t>0.4119N</w:t>
      </w:r>
      <w:r w:rsidR="00BA33C2">
        <w:tab/>
      </w:r>
      <w:r w:rsidR="009D286E">
        <w:t>0</w:t>
      </w:r>
      <w:r w:rsidR="00BA33C2">
        <w:t>32</w:t>
      </w:r>
      <w:r w:rsidR="009D286E">
        <w:t>º</w:t>
      </w:r>
      <w:r w:rsidR="00BA33C2">
        <w:t>24.1146W</w:t>
      </w:r>
    </w:p>
    <w:p w14:paraId="474CF0EE" w14:textId="38CF434F" w:rsidR="00BA33C2" w:rsidRDefault="00BA33C2" w:rsidP="00BA33C2">
      <w:pPr>
        <w:jc w:val="left"/>
      </w:pPr>
      <w:r>
        <w:t xml:space="preserve">  Point4</w:t>
      </w:r>
      <w:r>
        <w:tab/>
      </w:r>
      <w:r>
        <w:tab/>
        <w:t>34</w:t>
      </w:r>
      <w:r w:rsidR="009D286E">
        <w:t>º</w:t>
      </w:r>
      <w:r>
        <w:t>30.5854N</w:t>
      </w:r>
      <w:r>
        <w:tab/>
      </w:r>
      <w:r w:rsidR="009D286E">
        <w:t>0</w:t>
      </w:r>
      <w:r>
        <w:t>33</w:t>
      </w:r>
      <w:r w:rsidR="009D286E">
        <w:t>º</w:t>
      </w:r>
      <w:r>
        <w:t>37.9913W</w:t>
      </w:r>
    </w:p>
    <w:p w14:paraId="6DC3BEA3" w14:textId="39498C5B" w:rsidR="00BA33C2" w:rsidRDefault="002A79B8" w:rsidP="00BA33C2">
      <w:pPr>
        <w:jc w:val="left"/>
      </w:pPr>
      <w:r>
        <w:t xml:space="preserve">  Point5</w:t>
      </w:r>
      <w:r>
        <w:tab/>
      </w:r>
      <w:r>
        <w:tab/>
        <w:t>36</w:t>
      </w:r>
      <w:r w:rsidR="009D286E">
        <w:t>º0</w:t>
      </w:r>
      <w:r w:rsidR="00BA33C2">
        <w:t>0.7368N</w:t>
      </w:r>
      <w:r w:rsidR="00BA33C2">
        <w:tab/>
      </w:r>
      <w:r w:rsidR="009D286E">
        <w:t>0</w:t>
      </w:r>
      <w:r w:rsidR="00BA33C2">
        <w:t>34</w:t>
      </w:r>
      <w:r w:rsidR="009D286E">
        <w:t>º</w:t>
      </w:r>
      <w:r w:rsidR="00BA33C2">
        <w:t>53.2065W</w:t>
      </w:r>
    </w:p>
    <w:p w14:paraId="09756DCD" w14:textId="1EE985DE" w:rsidR="00BA33C2" w:rsidRDefault="002A79B8" w:rsidP="00BA33C2">
      <w:pPr>
        <w:jc w:val="left"/>
      </w:pPr>
      <w:r>
        <w:t xml:space="preserve">  Point6</w:t>
      </w:r>
      <w:r>
        <w:tab/>
      </w:r>
      <w:r>
        <w:tab/>
        <w:t>37</w:t>
      </w:r>
      <w:r w:rsidR="009D286E">
        <w:t>º</w:t>
      </w:r>
      <w:r>
        <w:t>30.8656N</w:t>
      </w:r>
      <w:r>
        <w:tab/>
      </w:r>
      <w:r w:rsidR="009D286E">
        <w:t>0</w:t>
      </w:r>
      <w:r>
        <w:t>36</w:t>
      </w:r>
      <w:r w:rsidR="009D286E">
        <w:t>º0</w:t>
      </w:r>
      <w:r w:rsidR="00BA33C2">
        <w:t>9.8628W</w:t>
      </w:r>
    </w:p>
    <w:p w14:paraId="79020B3D" w14:textId="37FC2152" w:rsidR="00BA33C2" w:rsidRDefault="002A79B8" w:rsidP="00BA33C2">
      <w:pPr>
        <w:jc w:val="left"/>
      </w:pPr>
      <w:r>
        <w:t xml:space="preserve">  Point7</w:t>
      </w:r>
      <w:r>
        <w:tab/>
      </w:r>
      <w:r>
        <w:tab/>
        <w:t>39</w:t>
      </w:r>
      <w:r w:rsidR="009D286E">
        <w:t>º0</w:t>
      </w:r>
      <w:r w:rsidR="00BA33C2">
        <w:t>0.9713N</w:t>
      </w:r>
      <w:r w:rsidR="00BA33C2">
        <w:tab/>
      </w:r>
      <w:r w:rsidR="009D286E">
        <w:t>0</w:t>
      </w:r>
      <w:r w:rsidR="00BA33C2">
        <w:t>37</w:t>
      </w:r>
      <w:r w:rsidR="009D286E">
        <w:t>º</w:t>
      </w:r>
      <w:r w:rsidR="00BA33C2">
        <w:t>28.0713W</w:t>
      </w:r>
    </w:p>
    <w:p w14:paraId="5E762516" w14:textId="647B6CCD" w:rsidR="00BA33C2" w:rsidRDefault="002A79B8" w:rsidP="00BA33C2">
      <w:pPr>
        <w:jc w:val="left"/>
      </w:pPr>
      <w:r>
        <w:t xml:space="preserve">  Point8</w:t>
      </w:r>
      <w:r>
        <w:tab/>
      </w:r>
      <w:r>
        <w:tab/>
        <w:t>40</w:t>
      </w:r>
      <w:r w:rsidR="009D286E">
        <w:t>º</w:t>
      </w:r>
      <w:r w:rsidR="00BA33C2">
        <w:t>31.0539N</w:t>
      </w:r>
      <w:r w:rsidR="00BA33C2">
        <w:tab/>
      </w:r>
      <w:r w:rsidR="009D286E">
        <w:t>0</w:t>
      </w:r>
      <w:r w:rsidR="00BA33C2">
        <w:t>38</w:t>
      </w:r>
      <w:r w:rsidR="009D286E">
        <w:t>º</w:t>
      </w:r>
      <w:r w:rsidR="00BA33C2">
        <w:t>47.9519W</w:t>
      </w:r>
    </w:p>
    <w:p w14:paraId="757995A1" w14:textId="09E91CFA" w:rsidR="00BA33C2" w:rsidRDefault="002A79B8" w:rsidP="00BA33C2">
      <w:pPr>
        <w:jc w:val="left"/>
      </w:pPr>
      <w:r>
        <w:t xml:space="preserve">  Point9</w:t>
      </w:r>
      <w:r>
        <w:tab/>
      </w:r>
      <w:r>
        <w:tab/>
        <w:t>42</w:t>
      </w:r>
      <w:r w:rsidR="009D286E">
        <w:t>º0</w:t>
      </w:r>
      <w:r>
        <w:t>1.1129N</w:t>
      </w:r>
      <w:r>
        <w:tab/>
      </w:r>
      <w:r w:rsidR="009D286E">
        <w:t>0</w:t>
      </w:r>
      <w:r>
        <w:t>40</w:t>
      </w:r>
      <w:r w:rsidR="009D286E">
        <w:t>º0</w:t>
      </w:r>
      <w:r w:rsidR="00BA33C2">
        <w:t>9.6347W</w:t>
      </w:r>
    </w:p>
    <w:p w14:paraId="546E3D1E" w14:textId="37654F12" w:rsidR="00BA33C2" w:rsidRDefault="00BA33C2" w:rsidP="00BA33C2">
      <w:pPr>
        <w:jc w:val="left"/>
      </w:pPr>
      <w:r>
        <w:t xml:space="preserve">  Point10</w:t>
      </w:r>
      <w:r>
        <w:tab/>
        <w:t>43</w:t>
      </w:r>
      <w:r w:rsidR="009D286E">
        <w:t>º</w:t>
      </w:r>
      <w:r>
        <w:t>31.1484N</w:t>
      </w:r>
      <w:r>
        <w:tab/>
      </w:r>
      <w:r w:rsidR="009D286E">
        <w:t>0</w:t>
      </w:r>
      <w:r>
        <w:t>41</w:t>
      </w:r>
      <w:r w:rsidR="009D286E">
        <w:t>º</w:t>
      </w:r>
      <w:r>
        <w:t>33.2615W</w:t>
      </w:r>
    </w:p>
    <w:p w14:paraId="242B9D03" w14:textId="78E303DB" w:rsidR="00BA33C2" w:rsidRDefault="002A79B8" w:rsidP="00BA33C2">
      <w:pPr>
        <w:jc w:val="left"/>
      </w:pPr>
      <w:r>
        <w:t xml:space="preserve">  Point11</w:t>
      </w:r>
      <w:r>
        <w:tab/>
        <w:t>45</w:t>
      </w:r>
      <w:r w:rsidR="009D286E">
        <w:t>º0</w:t>
      </w:r>
      <w:r w:rsidR="00BA33C2">
        <w:t>1.1601N</w:t>
      </w:r>
      <w:r w:rsidR="00BA33C2">
        <w:tab/>
      </w:r>
      <w:r w:rsidR="009D286E">
        <w:t>0</w:t>
      </w:r>
      <w:r w:rsidR="00BA33C2">
        <w:t>42</w:t>
      </w:r>
      <w:r w:rsidR="009D286E">
        <w:t>º</w:t>
      </w:r>
      <w:r w:rsidR="00BA33C2">
        <w:t>58.9871W</w:t>
      </w:r>
    </w:p>
    <w:p w14:paraId="38335242" w14:textId="07E1D73F" w:rsidR="00BA33C2" w:rsidRDefault="00BA33C2" w:rsidP="00BA33C2">
      <w:pPr>
        <w:jc w:val="left"/>
      </w:pPr>
      <w:r>
        <w:t xml:space="preserve">  Point12</w:t>
      </w:r>
      <w:r>
        <w:tab/>
        <w:t>46</w:t>
      </w:r>
      <w:r w:rsidR="009D286E">
        <w:t>º</w:t>
      </w:r>
      <w:r>
        <w:t>31.1481N</w:t>
      </w:r>
      <w:r>
        <w:tab/>
      </w:r>
      <w:r w:rsidR="009D286E">
        <w:t>0</w:t>
      </w:r>
      <w:r>
        <w:t>44</w:t>
      </w:r>
      <w:r w:rsidR="009D286E">
        <w:t>º</w:t>
      </w:r>
      <w:r>
        <w:t>26.9812W</w:t>
      </w:r>
    </w:p>
    <w:p w14:paraId="23E78379" w14:textId="10C14201" w:rsidR="00BA33C2" w:rsidRDefault="002A79B8" w:rsidP="00BA33C2">
      <w:pPr>
        <w:jc w:val="left"/>
      </w:pPr>
      <w:r>
        <w:t xml:space="preserve">  Point13</w:t>
      </w:r>
      <w:r>
        <w:tab/>
        <w:t>48</w:t>
      </w:r>
      <w:r w:rsidR="009D286E">
        <w:t>º0</w:t>
      </w:r>
      <w:r w:rsidR="00BA33C2">
        <w:t>1.1124N</w:t>
      </w:r>
      <w:r w:rsidR="00BA33C2">
        <w:tab/>
      </w:r>
      <w:r w:rsidR="009D286E">
        <w:t>0</w:t>
      </w:r>
      <w:r w:rsidR="00BA33C2">
        <w:t>45</w:t>
      </w:r>
      <w:r w:rsidR="009D286E">
        <w:t>º</w:t>
      </w:r>
      <w:r w:rsidR="00BA33C2">
        <w:t>57.4306W</w:t>
      </w:r>
    </w:p>
    <w:p w14:paraId="03AB761A" w14:textId="6A39F423" w:rsidR="00BA33C2" w:rsidRDefault="00BA33C2" w:rsidP="00BA33C2">
      <w:pPr>
        <w:jc w:val="left"/>
      </w:pPr>
      <w:r>
        <w:t xml:space="preserve">  Point14</w:t>
      </w:r>
      <w:r>
        <w:tab/>
        <w:t>49</w:t>
      </w:r>
      <w:r w:rsidR="009D286E">
        <w:t>º</w:t>
      </w:r>
      <w:r>
        <w:t>31.0531N</w:t>
      </w:r>
      <w:r>
        <w:tab/>
      </w:r>
      <w:r w:rsidR="009D286E">
        <w:t>0</w:t>
      </w:r>
      <w:r>
        <w:t>47</w:t>
      </w:r>
      <w:r w:rsidR="009D286E">
        <w:t>º</w:t>
      </w:r>
      <w:r>
        <w:t>30.5417W</w:t>
      </w:r>
    </w:p>
    <w:p w14:paraId="63DE7F50" w14:textId="61673187" w:rsidR="00BA33C2" w:rsidRDefault="002A79B8" w:rsidP="00BA33C2">
      <w:pPr>
        <w:jc w:val="left"/>
      </w:pPr>
      <w:r>
        <w:t xml:space="preserve">  Point15</w:t>
      </w:r>
      <w:r>
        <w:tab/>
        <w:t>51</w:t>
      </w:r>
      <w:r w:rsidR="009D286E">
        <w:t>º0</w:t>
      </w:r>
      <w:r>
        <w:t>0.9704N</w:t>
      </w:r>
      <w:r>
        <w:tab/>
      </w:r>
      <w:r w:rsidR="009D286E">
        <w:t>0</w:t>
      </w:r>
      <w:r>
        <w:t>49</w:t>
      </w:r>
      <w:r w:rsidR="009D286E">
        <w:t>º0</w:t>
      </w:r>
      <w:r w:rsidR="00BA33C2">
        <w:t>6.5435W</w:t>
      </w:r>
    </w:p>
    <w:p w14:paraId="69C6FEEB" w14:textId="177A2B7C" w:rsidR="00BA33C2" w:rsidRDefault="00BA33C2" w:rsidP="00BA33C2">
      <w:pPr>
        <w:jc w:val="left"/>
      </w:pPr>
      <w:r>
        <w:t xml:space="preserve">  Point16</w:t>
      </w:r>
      <w:r>
        <w:tab/>
        <w:t>52</w:t>
      </w:r>
      <w:r w:rsidR="009D286E">
        <w:t>º</w:t>
      </w:r>
      <w:r>
        <w:t>30.8645N</w:t>
      </w:r>
      <w:r>
        <w:tab/>
      </w:r>
      <w:r w:rsidR="009D286E">
        <w:t>0</w:t>
      </w:r>
      <w:r>
        <w:t>50</w:t>
      </w:r>
      <w:r w:rsidR="009D286E">
        <w:t>º</w:t>
      </w:r>
      <w:r>
        <w:t>45.6910W</w:t>
      </w:r>
    </w:p>
    <w:p w14:paraId="122E7BEE" w14:textId="4F5A570B" w:rsidR="00BA33C2" w:rsidRDefault="002A79B8" w:rsidP="00BA33C2">
      <w:pPr>
        <w:jc w:val="left"/>
      </w:pPr>
      <w:r>
        <w:t xml:space="preserve">  Point17</w:t>
      </w:r>
      <w:r>
        <w:tab/>
        <w:t>54</w:t>
      </w:r>
      <w:r w:rsidR="009D286E">
        <w:t>º0</w:t>
      </w:r>
      <w:r w:rsidR="00BA33C2">
        <w:t>0.7358N</w:t>
      </w:r>
      <w:r w:rsidR="00BA33C2">
        <w:tab/>
      </w:r>
      <w:r w:rsidR="009D286E">
        <w:t>0</w:t>
      </w:r>
      <w:r w:rsidR="00BA33C2">
        <w:t>52</w:t>
      </w:r>
      <w:r w:rsidR="009D286E">
        <w:t>º</w:t>
      </w:r>
      <w:r w:rsidR="00BA33C2">
        <w:t>28.2698W</w:t>
      </w:r>
    </w:p>
    <w:p w14:paraId="1C5504EC" w14:textId="7DD0A84B" w:rsidR="00BA33C2" w:rsidRDefault="00BA33C2" w:rsidP="00BA33C2">
      <w:pPr>
        <w:jc w:val="left"/>
      </w:pPr>
      <w:r>
        <w:t xml:space="preserve">  Point18</w:t>
      </w:r>
      <w:r>
        <w:tab/>
        <w:t>55</w:t>
      </w:r>
      <w:r w:rsidR="009D286E">
        <w:t>º</w:t>
      </w:r>
      <w:r>
        <w:t>30.5845N</w:t>
      </w:r>
      <w:r>
        <w:tab/>
      </w:r>
      <w:r w:rsidR="009D286E">
        <w:t>0</w:t>
      </w:r>
      <w:r>
        <w:t>54</w:t>
      </w:r>
      <w:r w:rsidR="009D286E">
        <w:t>º</w:t>
      </w:r>
      <w:r>
        <w:t>14.6010W</w:t>
      </w:r>
    </w:p>
    <w:p w14:paraId="04AA92B3" w14:textId="36F33440" w:rsidR="00BA33C2" w:rsidRDefault="002A79B8" w:rsidP="00BA33C2">
      <w:pPr>
        <w:jc w:val="left"/>
      </w:pPr>
      <w:r>
        <w:t xml:space="preserve">  Point19</w:t>
      </w:r>
      <w:r>
        <w:tab/>
        <w:t>57</w:t>
      </w:r>
      <w:r w:rsidR="009D286E">
        <w:t>º0</w:t>
      </w:r>
      <w:r w:rsidR="00BA33C2">
        <w:t>0.4</w:t>
      </w:r>
      <w:r>
        <w:t>111N</w:t>
      </w:r>
      <w:r>
        <w:tab/>
      </w:r>
      <w:r w:rsidR="009D286E">
        <w:t>0</w:t>
      </w:r>
      <w:r>
        <w:t>56</w:t>
      </w:r>
      <w:r w:rsidR="009D286E">
        <w:t>º0</w:t>
      </w:r>
      <w:r w:rsidR="00BA33C2">
        <w:t>5.0479W</w:t>
      </w:r>
    </w:p>
    <w:p w14:paraId="1ECAA303" w14:textId="469436AC" w:rsidR="00BA33C2" w:rsidRDefault="002A79B8" w:rsidP="00BA33C2">
      <w:pPr>
        <w:jc w:val="left"/>
      </w:pPr>
      <w:r>
        <w:t xml:space="preserve">  Point20</w:t>
      </w:r>
      <w:r>
        <w:tab/>
        <w:t>58</w:t>
      </w:r>
      <w:r w:rsidR="009D286E">
        <w:t>º</w:t>
      </w:r>
      <w:r>
        <w:t>30.2161N</w:t>
      </w:r>
      <w:r>
        <w:tab/>
      </w:r>
      <w:r w:rsidR="000D6C9F">
        <w:t>0</w:t>
      </w:r>
      <w:r>
        <w:t>58</w:t>
      </w:r>
      <w:r w:rsidR="009D286E">
        <w:t>º</w:t>
      </w:r>
      <w:r w:rsidR="000D6C9F">
        <w:t>0</w:t>
      </w:r>
      <w:r w:rsidR="00BA33C2">
        <w:t>0.0234W</w:t>
      </w:r>
    </w:p>
    <w:p w14:paraId="5EDC7697" w14:textId="547CA38E" w:rsidR="00BA33C2" w:rsidRDefault="002A79B8" w:rsidP="00BA33C2">
      <w:pPr>
        <w:jc w:val="left"/>
      </w:pPr>
      <w:r>
        <w:t xml:space="preserve">  Point21</w:t>
      </w:r>
      <w:r>
        <w:tab/>
        <w:t>60</w:t>
      </w:r>
      <w:r w:rsidR="000D6C9F">
        <w:t>º</w:t>
      </w:r>
      <w:r>
        <w:t>00.0000N</w:t>
      </w:r>
      <w:r>
        <w:tab/>
      </w:r>
      <w:r w:rsidR="000D6C9F">
        <w:t>0</w:t>
      </w:r>
      <w:r>
        <w:t>60</w:t>
      </w:r>
      <w:r w:rsidR="000D6C9F">
        <w:t>º0</w:t>
      </w:r>
      <w:r w:rsidR="00BA33C2">
        <w:t>0.0000W</w:t>
      </w:r>
    </w:p>
    <w:p w14:paraId="4ABE6A27" w14:textId="77777777" w:rsidR="00BA33C2" w:rsidRPr="00187591" w:rsidRDefault="00BA33C2" w:rsidP="00BA33C2">
      <w:pPr>
        <w:jc w:val="left"/>
        <w:rPr>
          <w:sz w:val="16"/>
          <w:szCs w:val="16"/>
        </w:rPr>
      </w:pPr>
    </w:p>
    <w:p w14:paraId="05FB3835" w14:textId="651E5E81" w:rsidR="00BA33C2" w:rsidRPr="00BA33C2" w:rsidRDefault="00BA33C2" w:rsidP="00BA33C2">
      <w:pPr>
        <w:jc w:val="left"/>
        <w:rPr>
          <w:b/>
          <w:u w:val="single"/>
        </w:rPr>
      </w:pPr>
      <w:r w:rsidRPr="001663A8">
        <w:rPr>
          <w:b/>
          <w:u w:val="single"/>
        </w:rPr>
        <w:t>Set 3 Long Diagonal (60</w:t>
      </w:r>
      <w:r w:rsidR="001663A8" w:rsidRPr="002164D3">
        <w:rPr>
          <w:b/>
        </w:rPr>
        <w:t>º</w:t>
      </w:r>
      <w:r w:rsidRPr="001663A8">
        <w:rPr>
          <w:b/>
          <w:u w:val="single"/>
        </w:rPr>
        <w:t>N, 30</w:t>
      </w:r>
      <w:r w:rsidR="001663A8" w:rsidRPr="002164D3">
        <w:rPr>
          <w:b/>
        </w:rPr>
        <w:t>º</w:t>
      </w:r>
      <w:r w:rsidRPr="001663A8">
        <w:rPr>
          <w:b/>
          <w:u w:val="single"/>
        </w:rPr>
        <w:t>W to 30</w:t>
      </w:r>
      <w:r w:rsidR="001663A8" w:rsidRPr="002164D3">
        <w:rPr>
          <w:b/>
        </w:rPr>
        <w:t>º</w:t>
      </w:r>
      <w:r w:rsidRPr="001663A8">
        <w:rPr>
          <w:b/>
          <w:u w:val="single"/>
        </w:rPr>
        <w:t>N, 60</w:t>
      </w:r>
      <w:r w:rsidR="001663A8" w:rsidRPr="002164D3">
        <w:rPr>
          <w:b/>
        </w:rPr>
        <w:t>º</w:t>
      </w:r>
      <w:r w:rsidRPr="001663A8">
        <w:rPr>
          <w:b/>
          <w:u w:val="single"/>
        </w:rPr>
        <w:t>W)</w:t>
      </w:r>
    </w:p>
    <w:p w14:paraId="11A7FB29" w14:textId="77777777" w:rsidR="00BA33C2" w:rsidRPr="00187591" w:rsidRDefault="00BA33C2" w:rsidP="00BA33C2">
      <w:pPr>
        <w:jc w:val="left"/>
        <w:rPr>
          <w:sz w:val="16"/>
          <w:szCs w:val="16"/>
        </w:rPr>
      </w:pPr>
    </w:p>
    <w:p w14:paraId="745B0652" w14:textId="0128A1EB" w:rsidR="00BA33C2" w:rsidRDefault="00BA33C2" w:rsidP="00BA33C2">
      <w:pPr>
        <w:jc w:val="left"/>
      </w:pPr>
      <w:r>
        <w:t xml:space="preserve">  Point1</w:t>
      </w:r>
      <w:r>
        <w:tab/>
      </w:r>
      <w:r>
        <w:tab/>
        <w:t>60</w:t>
      </w:r>
      <w:r w:rsidR="001663A8">
        <w:t>º</w:t>
      </w:r>
      <w:r>
        <w:t>00.0000N</w:t>
      </w:r>
      <w:r>
        <w:tab/>
      </w:r>
      <w:r w:rsidR="001663A8">
        <w:t>0</w:t>
      </w:r>
      <w:r>
        <w:t>30</w:t>
      </w:r>
      <w:r w:rsidR="001663A8">
        <w:t>º</w:t>
      </w:r>
      <w:r>
        <w:t>00.0000W</w:t>
      </w:r>
    </w:p>
    <w:p w14:paraId="630E5AFE" w14:textId="1CCD3BC3" w:rsidR="00BA33C2" w:rsidRDefault="00BA33C2" w:rsidP="00BA33C2">
      <w:pPr>
        <w:jc w:val="left"/>
      </w:pPr>
      <w:r>
        <w:t xml:space="preserve">  Point2</w:t>
      </w:r>
      <w:r>
        <w:tab/>
      </w:r>
      <w:r>
        <w:tab/>
        <w:t>58</w:t>
      </w:r>
      <w:r w:rsidR="001663A8">
        <w:t>º</w:t>
      </w:r>
      <w:r>
        <w:t>30.2161N</w:t>
      </w:r>
      <w:r>
        <w:tab/>
      </w:r>
      <w:r w:rsidR="001663A8">
        <w:t>0</w:t>
      </w:r>
      <w:r>
        <w:t>31</w:t>
      </w:r>
      <w:r w:rsidR="001663A8">
        <w:t>º</w:t>
      </w:r>
      <w:r>
        <w:t>59.9767W</w:t>
      </w:r>
    </w:p>
    <w:p w14:paraId="38C5AEFF" w14:textId="59996DD3" w:rsidR="00BA33C2" w:rsidRDefault="002A79B8" w:rsidP="00BA33C2">
      <w:pPr>
        <w:jc w:val="left"/>
      </w:pPr>
      <w:r>
        <w:t xml:space="preserve">  Point3</w:t>
      </w:r>
      <w:r>
        <w:tab/>
      </w:r>
      <w:r>
        <w:tab/>
        <w:t>57</w:t>
      </w:r>
      <w:r w:rsidR="001663A8">
        <w:t>º0</w:t>
      </w:r>
      <w:r w:rsidR="00BA33C2">
        <w:t>0.4111N</w:t>
      </w:r>
      <w:r w:rsidR="00BA33C2">
        <w:tab/>
      </w:r>
      <w:r w:rsidR="001663A8">
        <w:t>0</w:t>
      </w:r>
      <w:r w:rsidR="00BA33C2">
        <w:t>33</w:t>
      </w:r>
      <w:r w:rsidR="001663A8">
        <w:t>º</w:t>
      </w:r>
      <w:r w:rsidR="00BA33C2">
        <w:t>54.9521W</w:t>
      </w:r>
    </w:p>
    <w:p w14:paraId="12D7359F" w14:textId="07A07DFC" w:rsidR="00BA33C2" w:rsidRDefault="00BA33C2" w:rsidP="00BA33C2">
      <w:pPr>
        <w:jc w:val="left"/>
      </w:pPr>
      <w:r>
        <w:t xml:space="preserve">  Point4</w:t>
      </w:r>
      <w:r>
        <w:tab/>
      </w:r>
      <w:r>
        <w:tab/>
        <w:t>55</w:t>
      </w:r>
      <w:r w:rsidR="001663A8">
        <w:t>º</w:t>
      </w:r>
      <w:r>
        <w:t>30.5845N</w:t>
      </w:r>
      <w:r>
        <w:tab/>
      </w:r>
      <w:r w:rsidR="001663A8">
        <w:t>0</w:t>
      </w:r>
      <w:r>
        <w:t>35</w:t>
      </w:r>
      <w:r w:rsidR="001663A8">
        <w:t>º</w:t>
      </w:r>
      <w:r>
        <w:t>45.3990W</w:t>
      </w:r>
    </w:p>
    <w:p w14:paraId="6530C517" w14:textId="340232C1" w:rsidR="00BA33C2" w:rsidRDefault="002A79B8" w:rsidP="00BA33C2">
      <w:pPr>
        <w:jc w:val="left"/>
      </w:pPr>
      <w:r>
        <w:t xml:space="preserve">  Point5</w:t>
      </w:r>
      <w:r>
        <w:tab/>
      </w:r>
      <w:r>
        <w:tab/>
        <w:t>54</w:t>
      </w:r>
      <w:r w:rsidR="001663A8">
        <w:t>º0</w:t>
      </w:r>
      <w:r w:rsidR="00BA33C2">
        <w:t>0.7358N</w:t>
      </w:r>
      <w:r w:rsidR="00BA33C2">
        <w:tab/>
      </w:r>
      <w:r w:rsidR="001663A8">
        <w:t>0</w:t>
      </w:r>
      <w:r w:rsidR="00BA33C2">
        <w:t>37</w:t>
      </w:r>
      <w:r w:rsidR="001663A8">
        <w:t>º</w:t>
      </w:r>
      <w:r w:rsidR="00BA33C2">
        <w:t>31.7302W</w:t>
      </w:r>
    </w:p>
    <w:p w14:paraId="1B05E344" w14:textId="6B68218A" w:rsidR="00BA33C2" w:rsidRDefault="00BA33C2" w:rsidP="00BA33C2">
      <w:pPr>
        <w:jc w:val="left"/>
      </w:pPr>
      <w:r>
        <w:t xml:space="preserve">  Point6</w:t>
      </w:r>
      <w:r>
        <w:tab/>
      </w:r>
      <w:r>
        <w:tab/>
        <w:t>52</w:t>
      </w:r>
      <w:r w:rsidR="001663A8">
        <w:t>º</w:t>
      </w:r>
      <w:r>
        <w:t>30.8645N</w:t>
      </w:r>
      <w:r>
        <w:tab/>
      </w:r>
      <w:r w:rsidR="001663A8">
        <w:t>0</w:t>
      </w:r>
      <w:r>
        <w:t>39</w:t>
      </w:r>
      <w:r w:rsidR="001663A8">
        <w:t>º</w:t>
      </w:r>
      <w:r>
        <w:t>14.3090W</w:t>
      </w:r>
    </w:p>
    <w:p w14:paraId="4BEC6E5C" w14:textId="48B66618" w:rsidR="00BA33C2" w:rsidRDefault="002A79B8" w:rsidP="00BA33C2">
      <w:pPr>
        <w:jc w:val="left"/>
      </w:pPr>
      <w:r>
        <w:t xml:space="preserve">  Point7</w:t>
      </w:r>
      <w:r>
        <w:tab/>
      </w:r>
      <w:r>
        <w:tab/>
        <w:t>51</w:t>
      </w:r>
      <w:r w:rsidR="001663A8">
        <w:t>º0</w:t>
      </w:r>
      <w:r w:rsidR="00BA33C2">
        <w:t>0.9704N</w:t>
      </w:r>
      <w:r w:rsidR="00BA33C2">
        <w:tab/>
      </w:r>
      <w:r w:rsidR="001663A8">
        <w:t>0</w:t>
      </w:r>
      <w:r w:rsidR="00BA33C2">
        <w:t>40</w:t>
      </w:r>
      <w:r w:rsidR="001663A8">
        <w:t>º</w:t>
      </w:r>
      <w:r w:rsidR="00BA33C2">
        <w:t>53.4565W</w:t>
      </w:r>
    </w:p>
    <w:p w14:paraId="4852A446" w14:textId="3CBF51C9" w:rsidR="00BA33C2" w:rsidRDefault="00BA33C2" w:rsidP="00BA33C2">
      <w:pPr>
        <w:jc w:val="left"/>
      </w:pPr>
      <w:r>
        <w:t xml:space="preserve">  Point8</w:t>
      </w:r>
      <w:r>
        <w:tab/>
      </w:r>
      <w:r>
        <w:tab/>
        <w:t>49</w:t>
      </w:r>
      <w:r w:rsidR="001663A8">
        <w:t>º</w:t>
      </w:r>
      <w:r>
        <w:t>31.0531N</w:t>
      </w:r>
      <w:r>
        <w:tab/>
      </w:r>
      <w:r w:rsidR="001663A8">
        <w:t>0</w:t>
      </w:r>
      <w:r>
        <w:t>42</w:t>
      </w:r>
      <w:r w:rsidR="001663A8">
        <w:t>º</w:t>
      </w:r>
      <w:r>
        <w:t>29.4583W</w:t>
      </w:r>
    </w:p>
    <w:p w14:paraId="2574FE01" w14:textId="37B4FC17" w:rsidR="00BA33C2" w:rsidRDefault="002A79B8" w:rsidP="00BA33C2">
      <w:pPr>
        <w:jc w:val="left"/>
      </w:pPr>
      <w:r>
        <w:t xml:space="preserve">  Point9</w:t>
      </w:r>
      <w:r>
        <w:tab/>
      </w:r>
      <w:r>
        <w:tab/>
        <w:t>48</w:t>
      </w:r>
      <w:r w:rsidR="001663A8">
        <w:t>º0</w:t>
      </w:r>
      <w:r>
        <w:t>1.1124N</w:t>
      </w:r>
      <w:r>
        <w:tab/>
      </w:r>
      <w:r w:rsidR="001663A8">
        <w:t>0</w:t>
      </w:r>
      <w:r>
        <w:t>44</w:t>
      </w:r>
      <w:r w:rsidR="001663A8">
        <w:t>º0</w:t>
      </w:r>
      <w:r w:rsidR="00BA33C2">
        <w:t>2.5694W</w:t>
      </w:r>
    </w:p>
    <w:p w14:paraId="14412769" w14:textId="3956F462" w:rsidR="00BA33C2" w:rsidRDefault="00BA33C2" w:rsidP="00BA33C2">
      <w:pPr>
        <w:jc w:val="left"/>
      </w:pPr>
      <w:r>
        <w:t xml:space="preserve">  Point10</w:t>
      </w:r>
      <w:r>
        <w:tab/>
        <w:t>46</w:t>
      </w:r>
      <w:r w:rsidR="001663A8">
        <w:t>º</w:t>
      </w:r>
      <w:r>
        <w:t>31.1481N</w:t>
      </w:r>
      <w:r>
        <w:tab/>
      </w:r>
      <w:r w:rsidR="001663A8">
        <w:t>0</w:t>
      </w:r>
      <w:r>
        <w:t>45</w:t>
      </w:r>
      <w:r w:rsidR="001663A8">
        <w:t>º</w:t>
      </w:r>
      <w:r>
        <w:t>33.0188W</w:t>
      </w:r>
    </w:p>
    <w:p w14:paraId="22919FB8" w14:textId="4A7720E8" w:rsidR="00BA33C2" w:rsidRDefault="002A79B8" w:rsidP="00BA33C2">
      <w:pPr>
        <w:jc w:val="left"/>
      </w:pPr>
      <w:r>
        <w:t xml:space="preserve">  Point11</w:t>
      </w:r>
      <w:r>
        <w:tab/>
        <w:t>45</w:t>
      </w:r>
      <w:r w:rsidR="001663A8">
        <w:t>º0</w:t>
      </w:r>
      <w:r>
        <w:t>1.1601N</w:t>
      </w:r>
      <w:r>
        <w:tab/>
      </w:r>
      <w:r w:rsidR="001663A8">
        <w:t>0</w:t>
      </w:r>
      <w:r>
        <w:t>47</w:t>
      </w:r>
      <w:r w:rsidR="001663A8">
        <w:t>º0</w:t>
      </w:r>
      <w:r w:rsidR="00BA33C2">
        <w:t>1.0129W</w:t>
      </w:r>
    </w:p>
    <w:p w14:paraId="47A90EA4" w14:textId="5A10795E" w:rsidR="00BA33C2" w:rsidRDefault="00BA33C2" w:rsidP="00BA33C2">
      <w:pPr>
        <w:jc w:val="left"/>
      </w:pPr>
      <w:r>
        <w:t xml:space="preserve">  Point12</w:t>
      </w:r>
      <w:r>
        <w:tab/>
        <w:t>43</w:t>
      </w:r>
      <w:r w:rsidR="001663A8">
        <w:t>º</w:t>
      </w:r>
      <w:r>
        <w:t>31.1484N</w:t>
      </w:r>
      <w:r>
        <w:tab/>
      </w:r>
      <w:r w:rsidR="001663A8">
        <w:t>0</w:t>
      </w:r>
      <w:r>
        <w:t>48</w:t>
      </w:r>
      <w:r w:rsidR="001663A8">
        <w:t>º</w:t>
      </w:r>
      <w:r>
        <w:t>26.7385W</w:t>
      </w:r>
    </w:p>
    <w:p w14:paraId="3BA37748" w14:textId="1D4BD1F8" w:rsidR="00BA33C2" w:rsidRDefault="002A79B8" w:rsidP="00BA33C2">
      <w:pPr>
        <w:jc w:val="left"/>
      </w:pPr>
      <w:r>
        <w:lastRenderedPageBreak/>
        <w:t xml:space="preserve">  Point13</w:t>
      </w:r>
      <w:r>
        <w:tab/>
        <w:t>42</w:t>
      </w:r>
      <w:r w:rsidR="001663A8">
        <w:t>º0</w:t>
      </w:r>
      <w:r w:rsidR="00BA33C2">
        <w:t>1.1129N</w:t>
      </w:r>
      <w:r w:rsidR="00BA33C2">
        <w:tab/>
      </w:r>
      <w:r w:rsidR="001663A8">
        <w:t>0</w:t>
      </w:r>
      <w:r w:rsidR="00BA33C2">
        <w:t>49</w:t>
      </w:r>
      <w:r w:rsidR="001663A8">
        <w:t>º</w:t>
      </w:r>
      <w:r w:rsidR="00BA33C2">
        <w:t>50.3653W</w:t>
      </w:r>
    </w:p>
    <w:p w14:paraId="0923C67F" w14:textId="4E1E1AF9" w:rsidR="00BA33C2" w:rsidRDefault="00BA33C2" w:rsidP="00BA33C2">
      <w:pPr>
        <w:jc w:val="left"/>
      </w:pPr>
      <w:r>
        <w:t xml:space="preserve">  Point14</w:t>
      </w:r>
      <w:r>
        <w:tab/>
        <w:t>40</w:t>
      </w:r>
      <w:r w:rsidR="001663A8">
        <w:t>º</w:t>
      </w:r>
      <w:r>
        <w:t>31.0539N</w:t>
      </w:r>
      <w:r>
        <w:tab/>
      </w:r>
      <w:r w:rsidR="001663A8">
        <w:t>0</w:t>
      </w:r>
      <w:r>
        <w:t>51</w:t>
      </w:r>
      <w:r w:rsidR="001663A8">
        <w:t>º</w:t>
      </w:r>
      <w:r>
        <w:t>12.0481W</w:t>
      </w:r>
    </w:p>
    <w:p w14:paraId="3C82B899" w14:textId="66E5A444" w:rsidR="00BA33C2" w:rsidRDefault="002A79B8" w:rsidP="00BA33C2">
      <w:pPr>
        <w:jc w:val="left"/>
      </w:pPr>
      <w:r>
        <w:t xml:space="preserve">  Point15</w:t>
      </w:r>
      <w:r>
        <w:tab/>
        <w:t>39</w:t>
      </w:r>
      <w:r w:rsidR="001663A8">
        <w:t>º0</w:t>
      </w:r>
      <w:r w:rsidR="00BA33C2">
        <w:t>0.9713N</w:t>
      </w:r>
      <w:r w:rsidR="00BA33C2">
        <w:tab/>
      </w:r>
      <w:r w:rsidR="001663A8">
        <w:t>0</w:t>
      </w:r>
      <w:r w:rsidR="00BA33C2">
        <w:t>52</w:t>
      </w:r>
      <w:r w:rsidR="001663A8">
        <w:t>º</w:t>
      </w:r>
      <w:r w:rsidR="00BA33C2">
        <w:t>31.9287W</w:t>
      </w:r>
    </w:p>
    <w:p w14:paraId="7DF0A3D7" w14:textId="0F4401D3" w:rsidR="00BA33C2" w:rsidRDefault="00BA33C2" w:rsidP="00BA33C2">
      <w:pPr>
        <w:jc w:val="left"/>
      </w:pPr>
      <w:r>
        <w:t xml:space="preserve">  Point16</w:t>
      </w:r>
      <w:r>
        <w:tab/>
        <w:t>37</w:t>
      </w:r>
      <w:r w:rsidR="001663A8">
        <w:t>º</w:t>
      </w:r>
      <w:r>
        <w:t>30.8656N</w:t>
      </w:r>
      <w:r>
        <w:tab/>
      </w:r>
      <w:r w:rsidR="001663A8">
        <w:t>0</w:t>
      </w:r>
      <w:r>
        <w:t>53</w:t>
      </w:r>
      <w:r w:rsidR="001663A8">
        <w:t>º</w:t>
      </w:r>
      <w:r>
        <w:t>50.1372W</w:t>
      </w:r>
    </w:p>
    <w:p w14:paraId="13CA5C47" w14:textId="00BDFC8A" w:rsidR="00BA33C2" w:rsidRDefault="002A79B8" w:rsidP="00BA33C2">
      <w:pPr>
        <w:jc w:val="left"/>
      </w:pPr>
      <w:r>
        <w:t xml:space="preserve">  Point17</w:t>
      </w:r>
      <w:r>
        <w:tab/>
        <w:t>36</w:t>
      </w:r>
      <w:r w:rsidR="001663A8">
        <w:t>º0</w:t>
      </w:r>
      <w:r>
        <w:t>0.7368N</w:t>
      </w:r>
      <w:r>
        <w:tab/>
      </w:r>
      <w:r w:rsidR="001663A8">
        <w:t>0</w:t>
      </w:r>
      <w:r>
        <w:t>55</w:t>
      </w:r>
      <w:r w:rsidR="001663A8">
        <w:t>º0</w:t>
      </w:r>
      <w:r w:rsidR="00BA33C2">
        <w:t>6.7935W</w:t>
      </w:r>
    </w:p>
    <w:p w14:paraId="5542DC4B" w14:textId="488AB834" w:rsidR="00BA33C2" w:rsidRDefault="00BA33C2" w:rsidP="00BA33C2">
      <w:pPr>
        <w:jc w:val="left"/>
      </w:pPr>
      <w:r>
        <w:t xml:space="preserve">  Point18</w:t>
      </w:r>
      <w:r>
        <w:tab/>
        <w:t>34</w:t>
      </w:r>
      <w:r w:rsidR="001663A8">
        <w:t>º</w:t>
      </w:r>
      <w:r>
        <w:t>30.5854N</w:t>
      </w:r>
      <w:r>
        <w:tab/>
      </w:r>
      <w:r w:rsidR="001663A8">
        <w:t>0</w:t>
      </w:r>
      <w:r>
        <w:t>56</w:t>
      </w:r>
      <w:r w:rsidR="001663A8">
        <w:t>º</w:t>
      </w:r>
      <w:r>
        <w:t>22.0087W</w:t>
      </w:r>
    </w:p>
    <w:p w14:paraId="010A148C" w14:textId="2B0059D8" w:rsidR="00BA33C2" w:rsidRDefault="002A79B8" w:rsidP="00BA33C2">
      <w:pPr>
        <w:jc w:val="left"/>
      </w:pPr>
      <w:r>
        <w:t xml:space="preserve">  Point19</w:t>
      </w:r>
      <w:r>
        <w:tab/>
        <w:t>33</w:t>
      </w:r>
      <w:r w:rsidR="001663A8">
        <w:t>º0</w:t>
      </w:r>
      <w:r w:rsidR="00BA33C2">
        <w:t>0.4119N</w:t>
      </w:r>
      <w:r w:rsidR="00BA33C2">
        <w:tab/>
      </w:r>
      <w:r w:rsidR="001663A8">
        <w:t>0</w:t>
      </w:r>
      <w:r w:rsidR="00BA33C2">
        <w:t>57</w:t>
      </w:r>
      <w:r w:rsidR="001663A8">
        <w:t>º</w:t>
      </w:r>
      <w:r w:rsidR="00BA33C2">
        <w:t>35.8854W</w:t>
      </w:r>
    </w:p>
    <w:p w14:paraId="7AC2F687" w14:textId="1ACB78A7" w:rsidR="00BA33C2" w:rsidRDefault="00BA33C2" w:rsidP="00BA33C2">
      <w:pPr>
        <w:jc w:val="left"/>
      </w:pPr>
      <w:r>
        <w:t xml:space="preserve">  Point20</w:t>
      </w:r>
      <w:r>
        <w:tab/>
        <w:t>31</w:t>
      </w:r>
      <w:r w:rsidR="001663A8">
        <w:t>º</w:t>
      </w:r>
      <w:r>
        <w:t>30.2165N</w:t>
      </w:r>
      <w:r>
        <w:tab/>
      </w:r>
      <w:r w:rsidR="001663A8">
        <w:t>0</w:t>
      </w:r>
      <w:r>
        <w:t>58</w:t>
      </w:r>
      <w:r w:rsidR="001663A8">
        <w:t>º</w:t>
      </w:r>
      <w:r>
        <w:t>48.5194W</w:t>
      </w:r>
    </w:p>
    <w:p w14:paraId="247897AD" w14:textId="5C9951A5" w:rsidR="00BA33C2" w:rsidRDefault="002A79B8" w:rsidP="00BA33C2">
      <w:pPr>
        <w:jc w:val="left"/>
      </w:pPr>
      <w:r>
        <w:t xml:space="preserve">  Point21</w:t>
      </w:r>
      <w:r>
        <w:tab/>
        <w:t>30</w:t>
      </w:r>
      <w:r w:rsidR="001663A8">
        <w:t>º</w:t>
      </w:r>
      <w:r>
        <w:t>00.0000N</w:t>
      </w:r>
      <w:r>
        <w:tab/>
      </w:r>
      <w:r w:rsidR="001663A8">
        <w:t>0</w:t>
      </w:r>
      <w:r>
        <w:t>60</w:t>
      </w:r>
      <w:r w:rsidR="001663A8">
        <w:t>º0</w:t>
      </w:r>
      <w:r w:rsidR="00BA33C2">
        <w:t>0.0000W</w:t>
      </w:r>
    </w:p>
    <w:p w14:paraId="415F85D0" w14:textId="77777777" w:rsidR="00BA33C2" w:rsidRDefault="00BA33C2" w:rsidP="00BA33C2">
      <w:pPr>
        <w:jc w:val="left"/>
      </w:pPr>
    </w:p>
    <w:p w14:paraId="089D5EB9" w14:textId="22888F0C" w:rsidR="00BA33C2" w:rsidRPr="00BA33C2" w:rsidRDefault="00BA33C2" w:rsidP="00BA33C2">
      <w:pPr>
        <w:jc w:val="left"/>
        <w:rPr>
          <w:b/>
          <w:u w:val="single"/>
        </w:rPr>
      </w:pPr>
      <w:r w:rsidRPr="00BA33C2">
        <w:rPr>
          <w:b/>
          <w:u w:val="single"/>
        </w:rPr>
        <w:t>Set 4 Long Horizontal (45</w:t>
      </w:r>
      <w:r w:rsidR="001663A8" w:rsidRPr="002164D3">
        <w:rPr>
          <w:b/>
        </w:rPr>
        <w:t>º</w:t>
      </w:r>
      <w:r w:rsidRPr="00BA33C2">
        <w:rPr>
          <w:b/>
          <w:u w:val="single"/>
        </w:rPr>
        <w:t>N, 60</w:t>
      </w:r>
      <w:r w:rsidR="001663A8" w:rsidRPr="002164D3">
        <w:rPr>
          <w:b/>
        </w:rPr>
        <w:t>º</w:t>
      </w:r>
      <w:r w:rsidRPr="00BA33C2">
        <w:rPr>
          <w:b/>
          <w:u w:val="single"/>
        </w:rPr>
        <w:t>W to 45</w:t>
      </w:r>
      <w:r w:rsidR="001663A8" w:rsidRPr="002164D3">
        <w:rPr>
          <w:b/>
        </w:rPr>
        <w:t>º</w:t>
      </w:r>
      <w:r w:rsidRPr="00BA33C2">
        <w:rPr>
          <w:b/>
          <w:u w:val="single"/>
        </w:rPr>
        <w:t>N, 30</w:t>
      </w:r>
      <w:r w:rsidR="001663A8" w:rsidRPr="002164D3">
        <w:rPr>
          <w:b/>
        </w:rPr>
        <w:t>º</w:t>
      </w:r>
      <w:r w:rsidRPr="00BA33C2">
        <w:rPr>
          <w:b/>
          <w:u w:val="single"/>
        </w:rPr>
        <w:t>W)</w:t>
      </w:r>
    </w:p>
    <w:p w14:paraId="184790BD" w14:textId="77777777" w:rsidR="00BA33C2" w:rsidRDefault="00BA33C2" w:rsidP="00BA33C2">
      <w:pPr>
        <w:jc w:val="left"/>
      </w:pPr>
    </w:p>
    <w:p w14:paraId="0C88589D" w14:textId="3B1D19E7" w:rsidR="00BA33C2" w:rsidRDefault="00BA33C2" w:rsidP="00BA33C2">
      <w:pPr>
        <w:jc w:val="left"/>
      </w:pPr>
      <w:r>
        <w:t xml:space="preserve">  The rhumb line runs along the 45</w:t>
      </w:r>
      <w:r w:rsidR="001663A8">
        <w:t>º</w:t>
      </w:r>
      <w:r>
        <w:t>N parallel.</w:t>
      </w:r>
    </w:p>
    <w:p w14:paraId="65BC2A1E" w14:textId="77777777" w:rsidR="00BA33C2" w:rsidRDefault="00BA33C2" w:rsidP="00BA33C2">
      <w:pPr>
        <w:jc w:val="left"/>
      </w:pPr>
    </w:p>
    <w:p w14:paraId="7EA8ABBE" w14:textId="324A513A" w:rsidR="00BA33C2" w:rsidRPr="00BA33C2" w:rsidRDefault="00BA33C2" w:rsidP="00BA33C2">
      <w:pPr>
        <w:jc w:val="left"/>
        <w:rPr>
          <w:b/>
          <w:u w:val="single"/>
        </w:rPr>
      </w:pPr>
      <w:r w:rsidRPr="00BA33C2">
        <w:rPr>
          <w:b/>
          <w:u w:val="single"/>
        </w:rPr>
        <w:t>Set 5 Long Vertical (30</w:t>
      </w:r>
      <w:r w:rsidR="001663A8" w:rsidRPr="002164D3">
        <w:rPr>
          <w:b/>
        </w:rPr>
        <w:t>º</w:t>
      </w:r>
      <w:r w:rsidRPr="00BA33C2">
        <w:rPr>
          <w:b/>
          <w:u w:val="single"/>
        </w:rPr>
        <w:t>N, 45</w:t>
      </w:r>
      <w:r w:rsidR="001663A8" w:rsidRPr="002164D3">
        <w:rPr>
          <w:b/>
        </w:rPr>
        <w:t>º</w:t>
      </w:r>
      <w:r w:rsidRPr="00BA33C2">
        <w:rPr>
          <w:b/>
          <w:u w:val="single"/>
        </w:rPr>
        <w:t>W to 60</w:t>
      </w:r>
      <w:r w:rsidR="001663A8" w:rsidRPr="002164D3">
        <w:rPr>
          <w:b/>
        </w:rPr>
        <w:t>º</w:t>
      </w:r>
      <w:r w:rsidRPr="00BA33C2">
        <w:rPr>
          <w:b/>
          <w:u w:val="single"/>
        </w:rPr>
        <w:t>N, 45</w:t>
      </w:r>
      <w:r w:rsidR="001663A8" w:rsidRPr="002164D3">
        <w:rPr>
          <w:b/>
        </w:rPr>
        <w:t>º</w:t>
      </w:r>
      <w:r w:rsidRPr="00BA33C2">
        <w:rPr>
          <w:b/>
          <w:u w:val="single"/>
        </w:rPr>
        <w:t>W)</w:t>
      </w:r>
    </w:p>
    <w:p w14:paraId="27D198FA" w14:textId="77777777" w:rsidR="00BA33C2" w:rsidRDefault="00BA33C2" w:rsidP="00BA33C2">
      <w:pPr>
        <w:jc w:val="left"/>
      </w:pPr>
    </w:p>
    <w:p w14:paraId="2EE67986" w14:textId="1A6611FB" w:rsidR="00BA33C2" w:rsidRDefault="00BA33C2" w:rsidP="00BA33C2">
      <w:pPr>
        <w:jc w:val="left"/>
      </w:pPr>
      <w:r>
        <w:t xml:space="preserve">  The rhumb line runs along the 45</w:t>
      </w:r>
      <w:r w:rsidR="001663A8">
        <w:t>º</w:t>
      </w:r>
      <w:r>
        <w:t>W meridian.</w:t>
      </w:r>
    </w:p>
    <w:p w14:paraId="5AD0E730" w14:textId="77777777" w:rsidR="00BA33C2" w:rsidRDefault="00BA33C2" w:rsidP="00BA33C2">
      <w:pPr>
        <w:jc w:val="left"/>
      </w:pPr>
    </w:p>
    <w:p w14:paraId="1B4210A7" w14:textId="77777777" w:rsidR="00BA33C2" w:rsidRPr="00BA33C2" w:rsidRDefault="00BA33C2" w:rsidP="00BA33C2">
      <w:pPr>
        <w:jc w:val="left"/>
        <w:rPr>
          <w:b/>
          <w:u w:val="single"/>
        </w:rPr>
      </w:pPr>
      <w:r w:rsidRPr="00BA33C2">
        <w:rPr>
          <w:b/>
          <w:u w:val="single"/>
        </w:rPr>
        <w:t>Long Rhumb Lines (Crossing Equator).</w:t>
      </w:r>
    </w:p>
    <w:p w14:paraId="5085A5F1" w14:textId="77777777" w:rsidR="00BA33C2" w:rsidRDefault="00BA33C2" w:rsidP="00BA33C2">
      <w:pPr>
        <w:jc w:val="left"/>
      </w:pPr>
    </w:p>
    <w:p w14:paraId="323BEF22" w14:textId="085C3A3D" w:rsidR="00BA33C2" w:rsidRPr="00BA33C2" w:rsidRDefault="00BA33C2" w:rsidP="00BA33C2">
      <w:pPr>
        <w:jc w:val="left"/>
        <w:rPr>
          <w:b/>
          <w:u w:val="single"/>
        </w:rPr>
      </w:pPr>
      <w:r w:rsidRPr="00BA33C2">
        <w:rPr>
          <w:b/>
          <w:u w:val="single"/>
        </w:rPr>
        <w:t>Set 6 Long Diagonal (15</w:t>
      </w:r>
      <w:r w:rsidR="00D84731" w:rsidRPr="002164D3">
        <w:rPr>
          <w:b/>
        </w:rPr>
        <w:t>º</w:t>
      </w:r>
      <w:r w:rsidRPr="00BA33C2">
        <w:rPr>
          <w:b/>
          <w:u w:val="single"/>
        </w:rPr>
        <w:t>N, 60</w:t>
      </w:r>
      <w:r w:rsidR="00D84731" w:rsidRPr="002164D3">
        <w:rPr>
          <w:b/>
        </w:rPr>
        <w:t>º</w:t>
      </w:r>
      <w:r w:rsidRPr="00BA33C2">
        <w:rPr>
          <w:b/>
          <w:u w:val="single"/>
        </w:rPr>
        <w:t>W to 15</w:t>
      </w:r>
      <w:r w:rsidR="00D84731" w:rsidRPr="002164D3">
        <w:rPr>
          <w:b/>
        </w:rPr>
        <w:t>º</w:t>
      </w:r>
      <w:r w:rsidRPr="00BA33C2">
        <w:rPr>
          <w:b/>
          <w:u w:val="single"/>
        </w:rPr>
        <w:t>S, 30</w:t>
      </w:r>
      <w:r w:rsidR="00D84731" w:rsidRPr="002164D3">
        <w:rPr>
          <w:b/>
        </w:rPr>
        <w:t>º</w:t>
      </w:r>
      <w:r w:rsidRPr="00BA33C2">
        <w:rPr>
          <w:b/>
          <w:u w:val="single"/>
        </w:rPr>
        <w:t>W)</w:t>
      </w:r>
    </w:p>
    <w:p w14:paraId="4051CA5C" w14:textId="77777777" w:rsidR="00BA33C2" w:rsidRDefault="00BA33C2" w:rsidP="00BA33C2">
      <w:pPr>
        <w:jc w:val="left"/>
      </w:pPr>
    </w:p>
    <w:p w14:paraId="1CCD118D" w14:textId="60B6BFFB" w:rsidR="00BA33C2" w:rsidRDefault="00BA33C2" w:rsidP="00BA33C2">
      <w:pPr>
        <w:jc w:val="left"/>
      </w:pPr>
      <w:r>
        <w:t xml:space="preserve">  </w:t>
      </w:r>
      <w:r w:rsidR="002A79B8">
        <w:t>Point1</w:t>
      </w:r>
      <w:r w:rsidR="002A79B8">
        <w:tab/>
      </w:r>
      <w:r w:rsidR="002A79B8">
        <w:tab/>
        <w:t>15</w:t>
      </w:r>
      <w:r w:rsidR="00D84731">
        <w:t>º0</w:t>
      </w:r>
      <w:r w:rsidR="002A79B8">
        <w:t>0.0000N</w:t>
      </w:r>
      <w:r w:rsidR="002A79B8">
        <w:tab/>
      </w:r>
      <w:r w:rsidR="00D84731">
        <w:t>0</w:t>
      </w:r>
      <w:r w:rsidR="002A79B8">
        <w:t>60</w:t>
      </w:r>
      <w:r w:rsidR="00D84731">
        <w:t>º0</w:t>
      </w:r>
      <w:r>
        <w:t>0.0000W</w:t>
      </w:r>
    </w:p>
    <w:p w14:paraId="022717CE" w14:textId="57D09B31" w:rsidR="00BA33C2" w:rsidRDefault="00BA33C2" w:rsidP="00BA33C2">
      <w:pPr>
        <w:jc w:val="left"/>
      </w:pPr>
      <w:r>
        <w:t xml:space="preserve">  Point2</w:t>
      </w:r>
      <w:r>
        <w:tab/>
      </w:r>
      <w:r>
        <w:tab/>
        <w:t>13</w:t>
      </w:r>
      <w:r w:rsidR="00D84731">
        <w:t>º</w:t>
      </w:r>
      <w:r>
        <w:t>30.0344N</w:t>
      </w:r>
      <w:r>
        <w:tab/>
      </w:r>
      <w:r w:rsidR="00D84731">
        <w:t>0</w:t>
      </w:r>
      <w:r>
        <w:t>58</w:t>
      </w:r>
      <w:r w:rsidR="00D84731">
        <w:t>º</w:t>
      </w:r>
      <w:r>
        <w:t>28.2185W</w:t>
      </w:r>
    </w:p>
    <w:p w14:paraId="30C8FB8D" w14:textId="0B6FBFF3" w:rsidR="00BA33C2" w:rsidRDefault="002A79B8" w:rsidP="00BA33C2">
      <w:pPr>
        <w:jc w:val="left"/>
      </w:pPr>
      <w:r>
        <w:t xml:space="preserve">  Point3</w:t>
      </w:r>
      <w:r>
        <w:tab/>
      </w:r>
      <w:r>
        <w:tab/>
        <w:t>12</w:t>
      </w:r>
      <w:r w:rsidR="00D84731">
        <w:t>º0</w:t>
      </w:r>
      <w:r w:rsidR="00BA33C2">
        <w:t>0.0581N</w:t>
      </w:r>
      <w:r w:rsidR="00BA33C2">
        <w:tab/>
      </w:r>
      <w:r w:rsidR="00D84731">
        <w:t>0</w:t>
      </w:r>
      <w:r w:rsidR="00BA33C2">
        <w:t>56</w:t>
      </w:r>
      <w:r w:rsidR="00D84731">
        <w:t>º</w:t>
      </w:r>
      <w:r w:rsidR="00BA33C2">
        <w:t>57.0084W</w:t>
      </w:r>
    </w:p>
    <w:p w14:paraId="29670F2B" w14:textId="456D96FD" w:rsidR="00BA33C2" w:rsidRDefault="00BA33C2" w:rsidP="00BA33C2">
      <w:pPr>
        <w:jc w:val="left"/>
      </w:pPr>
      <w:r>
        <w:t xml:space="preserve">  Point4</w:t>
      </w:r>
      <w:r>
        <w:tab/>
      </w:r>
      <w:r>
        <w:tab/>
        <w:t>10</w:t>
      </w:r>
      <w:r w:rsidR="00D84731">
        <w:t>º</w:t>
      </w:r>
      <w:r>
        <w:t>30.0722N</w:t>
      </w:r>
      <w:r>
        <w:tab/>
      </w:r>
      <w:r w:rsidR="00D84731">
        <w:t>0</w:t>
      </w:r>
      <w:r>
        <w:t>55</w:t>
      </w:r>
      <w:r w:rsidR="00D84731">
        <w:t>º</w:t>
      </w:r>
      <w:r>
        <w:t>26.3012W</w:t>
      </w:r>
    </w:p>
    <w:p w14:paraId="71BD9EEA" w14:textId="58F68433" w:rsidR="00BA33C2" w:rsidRDefault="002A79B8" w:rsidP="00BA33C2">
      <w:pPr>
        <w:jc w:val="left"/>
      </w:pPr>
      <w:r>
        <w:t xml:space="preserve">  Point5</w:t>
      </w:r>
      <w:r>
        <w:tab/>
      </w:r>
      <w:r>
        <w:tab/>
        <w:t xml:space="preserve"> </w:t>
      </w:r>
      <w:r w:rsidR="00D84731">
        <w:t>0</w:t>
      </w:r>
      <w:r>
        <w:t>9</w:t>
      </w:r>
      <w:r w:rsidR="00D84731">
        <w:t>º0</w:t>
      </w:r>
      <w:r w:rsidR="00BA33C2">
        <w:t>0.0778N</w:t>
      </w:r>
      <w:r w:rsidR="00BA33C2">
        <w:tab/>
      </w:r>
      <w:r w:rsidR="00D84731">
        <w:t>0</w:t>
      </w:r>
      <w:r w:rsidR="00BA33C2">
        <w:t>53</w:t>
      </w:r>
      <w:r w:rsidR="00D84731">
        <w:t>º</w:t>
      </w:r>
      <w:r w:rsidR="00BA33C2">
        <w:t>56.0303W</w:t>
      </w:r>
    </w:p>
    <w:p w14:paraId="12865CFD" w14:textId="51CC4B9D" w:rsidR="00BA33C2" w:rsidRDefault="00BA33C2" w:rsidP="00BA33C2">
      <w:pPr>
        <w:jc w:val="left"/>
      </w:pPr>
      <w:r>
        <w:t xml:space="preserve">  Point6</w:t>
      </w:r>
      <w:r>
        <w:tab/>
      </w:r>
      <w:r>
        <w:tab/>
        <w:t xml:space="preserve"> </w:t>
      </w:r>
      <w:r w:rsidR="00D84731">
        <w:t>0</w:t>
      </w:r>
      <w:r>
        <w:t>7</w:t>
      </w:r>
      <w:r w:rsidR="00D84731">
        <w:t>º</w:t>
      </w:r>
      <w:r>
        <w:t>30.0761N</w:t>
      </w:r>
      <w:r>
        <w:tab/>
      </w:r>
      <w:r w:rsidR="00D84731">
        <w:t>0</w:t>
      </w:r>
      <w:r>
        <w:t>52</w:t>
      </w:r>
      <w:r w:rsidR="00D84731">
        <w:t>º</w:t>
      </w:r>
      <w:r>
        <w:t>26.1306W</w:t>
      </w:r>
    </w:p>
    <w:p w14:paraId="47AA11A1" w14:textId="5E73F12B" w:rsidR="00BA33C2" w:rsidRDefault="002A79B8" w:rsidP="00BA33C2">
      <w:pPr>
        <w:jc w:val="left"/>
      </w:pPr>
      <w:r>
        <w:t xml:space="preserve">  Point7</w:t>
      </w:r>
      <w:r>
        <w:tab/>
      </w:r>
      <w:r>
        <w:tab/>
        <w:t xml:space="preserve"> </w:t>
      </w:r>
      <w:r w:rsidR="00D84731">
        <w:t>0</w:t>
      </w:r>
      <w:r>
        <w:t>6</w:t>
      </w:r>
      <w:r w:rsidR="00D84731">
        <w:t>º0</w:t>
      </w:r>
      <w:r w:rsidR="00BA33C2">
        <w:t>0.0683N</w:t>
      </w:r>
      <w:r w:rsidR="00BA33C2">
        <w:tab/>
      </w:r>
      <w:r w:rsidR="00D84731">
        <w:t>0</w:t>
      </w:r>
      <w:r w:rsidR="00BA33C2">
        <w:t>50</w:t>
      </w:r>
      <w:r w:rsidR="00D84731">
        <w:t>º</w:t>
      </w:r>
      <w:r w:rsidR="00BA33C2">
        <w:t>56.5384W</w:t>
      </w:r>
    </w:p>
    <w:p w14:paraId="62731E69" w14:textId="60856989" w:rsidR="00BA33C2" w:rsidRDefault="00BA33C2" w:rsidP="00BA33C2">
      <w:pPr>
        <w:jc w:val="left"/>
      </w:pPr>
      <w:r>
        <w:t xml:space="preserve">  Point8</w:t>
      </w:r>
      <w:r>
        <w:tab/>
      </w:r>
      <w:r>
        <w:tab/>
        <w:t xml:space="preserve"> </w:t>
      </w:r>
      <w:r w:rsidR="00D84731">
        <w:t>0</w:t>
      </w:r>
      <w:r>
        <w:t>4</w:t>
      </w:r>
      <w:r w:rsidR="00D84731">
        <w:t>º</w:t>
      </w:r>
      <w:r>
        <w:t>30.0555N</w:t>
      </w:r>
      <w:r>
        <w:tab/>
      </w:r>
      <w:r w:rsidR="00D84731">
        <w:t>0</w:t>
      </w:r>
      <w:r>
        <w:t>49</w:t>
      </w:r>
      <w:r w:rsidR="00D84731">
        <w:t>º</w:t>
      </w:r>
      <w:r>
        <w:t>27.1908W</w:t>
      </w:r>
    </w:p>
    <w:p w14:paraId="75628293" w14:textId="0BF6FD6E" w:rsidR="00BA33C2" w:rsidRDefault="002A79B8" w:rsidP="00BA33C2">
      <w:pPr>
        <w:jc w:val="left"/>
      </w:pPr>
      <w:r>
        <w:t xml:space="preserve">  Point9</w:t>
      </w:r>
      <w:r>
        <w:tab/>
      </w:r>
      <w:r>
        <w:tab/>
        <w:t xml:space="preserve"> </w:t>
      </w:r>
      <w:r w:rsidR="00D84731">
        <w:t>0</w:t>
      </w:r>
      <w:r>
        <w:t>3</w:t>
      </w:r>
      <w:r w:rsidR="00D84731">
        <w:t>º0</w:t>
      </w:r>
      <w:r w:rsidR="00BA33C2">
        <w:t>0.0391N</w:t>
      </w:r>
      <w:r w:rsidR="00BA33C2">
        <w:tab/>
      </w:r>
      <w:r w:rsidR="00D84731">
        <w:t>0</w:t>
      </w:r>
      <w:r w:rsidR="00BA33C2">
        <w:t>47</w:t>
      </w:r>
      <w:r w:rsidR="00D84731">
        <w:t>º</w:t>
      </w:r>
      <w:r w:rsidR="00BA33C2">
        <w:t>58.0260W</w:t>
      </w:r>
    </w:p>
    <w:p w14:paraId="5F3838D6" w14:textId="4A505365" w:rsidR="00BA33C2" w:rsidRDefault="00BA33C2" w:rsidP="00BA33C2">
      <w:pPr>
        <w:jc w:val="left"/>
      </w:pPr>
      <w:r>
        <w:t xml:space="preserve">  Point10</w:t>
      </w:r>
      <w:r>
        <w:tab/>
        <w:t xml:space="preserve"> </w:t>
      </w:r>
      <w:r w:rsidR="00D84731">
        <w:t>0</w:t>
      </w:r>
      <w:r>
        <w:t>1</w:t>
      </w:r>
      <w:r w:rsidR="00D84731">
        <w:t>º</w:t>
      </w:r>
      <w:r>
        <w:t>30.0202N</w:t>
      </w:r>
      <w:r>
        <w:tab/>
      </w:r>
      <w:r w:rsidR="00D84731">
        <w:t>0</w:t>
      </w:r>
      <w:r>
        <w:t>46</w:t>
      </w:r>
      <w:r w:rsidR="00D84731">
        <w:t>º</w:t>
      </w:r>
      <w:r>
        <w:t>28.9826W</w:t>
      </w:r>
    </w:p>
    <w:p w14:paraId="0AE95844" w14:textId="2E2BB42B" w:rsidR="00BA33C2" w:rsidRDefault="002A79B8" w:rsidP="00BA33C2">
      <w:pPr>
        <w:jc w:val="left"/>
      </w:pPr>
      <w:r>
        <w:t xml:space="preserve">  Point11</w:t>
      </w:r>
      <w:r>
        <w:tab/>
        <w:t xml:space="preserve"> </w:t>
      </w:r>
      <w:r w:rsidR="00D84731">
        <w:t>0</w:t>
      </w:r>
      <w:r>
        <w:t>0</w:t>
      </w:r>
      <w:r w:rsidR="00D84731">
        <w:t>º0</w:t>
      </w:r>
      <w:r>
        <w:t>0.0000N</w:t>
      </w:r>
      <w:r>
        <w:tab/>
      </w:r>
      <w:r w:rsidR="00D84731">
        <w:t>0</w:t>
      </w:r>
      <w:r>
        <w:t>45</w:t>
      </w:r>
      <w:r w:rsidR="00D84731">
        <w:t>º0</w:t>
      </w:r>
      <w:r w:rsidR="00BA33C2">
        <w:t>0.0000W</w:t>
      </w:r>
    </w:p>
    <w:p w14:paraId="34EBD91C" w14:textId="1AD3BD71" w:rsidR="00BA33C2" w:rsidRDefault="00BA33C2" w:rsidP="00BA33C2">
      <w:pPr>
        <w:jc w:val="left"/>
      </w:pPr>
      <w:r>
        <w:t xml:space="preserve">  Point12</w:t>
      </w:r>
      <w:r>
        <w:tab/>
        <w:t xml:space="preserve"> </w:t>
      </w:r>
      <w:r w:rsidR="00D84731">
        <w:t>0</w:t>
      </w:r>
      <w:r>
        <w:t>1</w:t>
      </w:r>
      <w:r w:rsidR="00D84731">
        <w:t>º</w:t>
      </w:r>
      <w:r>
        <w:t>30.0202S</w:t>
      </w:r>
      <w:r>
        <w:tab/>
      </w:r>
      <w:r w:rsidR="00D84731">
        <w:t>0</w:t>
      </w:r>
      <w:r>
        <w:t>43</w:t>
      </w:r>
      <w:r w:rsidR="00D84731">
        <w:t>º</w:t>
      </w:r>
      <w:r>
        <w:t>31.0173W</w:t>
      </w:r>
    </w:p>
    <w:p w14:paraId="56F4C7AF" w14:textId="45485735" w:rsidR="00BA33C2" w:rsidRDefault="002A79B8" w:rsidP="00BA33C2">
      <w:pPr>
        <w:jc w:val="left"/>
      </w:pPr>
      <w:r>
        <w:t xml:space="preserve">  Point13</w:t>
      </w:r>
      <w:r>
        <w:tab/>
        <w:t xml:space="preserve"> </w:t>
      </w:r>
      <w:r w:rsidR="00D84731">
        <w:t>0</w:t>
      </w:r>
      <w:r>
        <w:t>3</w:t>
      </w:r>
      <w:r w:rsidR="00D84731">
        <w:t>º0</w:t>
      </w:r>
      <w:r w:rsidR="00BA33C2">
        <w:t>0.0</w:t>
      </w:r>
      <w:r>
        <w:t>391S</w:t>
      </w:r>
      <w:r>
        <w:tab/>
      </w:r>
      <w:r w:rsidR="00D84731">
        <w:t>0</w:t>
      </w:r>
      <w:r>
        <w:t>42</w:t>
      </w:r>
      <w:r w:rsidR="00D84731">
        <w:t>º0</w:t>
      </w:r>
      <w:r w:rsidR="00BA33C2">
        <w:t>1.9740W</w:t>
      </w:r>
    </w:p>
    <w:p w14:paraId="079D6D7A" w14:textId="40EF5F8F" w:rsidR="00BA33C2" w:rsidRDefault="00BA33C2" w:rsidP="00BA33C2">
      <w:pPr>
        <w:jc w:val="left"/>
      </w:pPr>
      <w:r>
        <w:t xml:space="preserve">  Point14</w:t>
      </w:r>
      <w:r>
        <w:tab/>
        <w:t xml:space="preserve"> </w:t>
      </w:r>
      <w:r w:rsidR="00D84731">
        <w:t>0</w:t>
      </w:r>
      <w:r>
        <w:t>4</w:t>
      </w:r>
      <w:r w:rsidR="00D84731">
        <w:t>º</w:t>
      </w:r>
      <w:r>
        <w:t>30.0555S</w:t>
      </w:r>
      <w:r>
        <w:tab/>
      </w:r>
      <w:r w:rsidR="00D84731">
        <w:t>0</w:t>
      </w:r>
      <w:r>
        <w:t>40</w:t>
      </w:r>
      <w:r w:rsidR="00D84731">
        <w:t>º</w:t>
      </w:r>
      <w:r>
        <w:t>32.8092W</w:t>
      </w:r>
    </w:p>
    <w:p w14:paraId="3D7DA030" w14:textId="25543801" w:rsidR="00BA33C2" w:rsidRDefault="002A79B8" w:rsidP="00BA33C2">
      <w:pPr>
        <w:jc w:val="left"/>
      </w:pPr>
      <w:r>
        <w:t xml:space="preserve">  Point15</w:t>
      </w:r>
      <w:r>
        <w:tab/>
        <w:t xml:space="preserve"> </w:t>
      </w:r>
      <w:r w:rsidR="00D84731">
        <w:t>0</w:t>
      </w:r>
      <w:r>
        <w:t>6</w:t>
      </w:r>
      <w:r w:rsidR="00D84731">
        <w:t>º0</w:t>
      </w:r>
      <w:r>
        <w:t>0.0683S</w:t>
      </w:r>
      <w:r>
        <w:tab/>
      </w:r>
      <w:r w:rsidR="00D84731">
        <w:t>0</w:t>
      </w:r>
      <w:r>
        <w:t>39</w:t>
      </w:r>
      <w:r w:rsidR="00D84731">
        <w:t>º0</w:t>
      </w:r>
      <w:r w:rsidR="00BA33C2">
        <w:t>3.4616W</w:t>
      </w:r>
    </w:p>
    <w:p w14:paraId="17771420" w14:textId="1FF543B2" w:rsidR="00BA33C2" w:rsidRDefault="00BA33C2" w:rsidP="00BA33C2">
      <w:pPr>
        <w:jc w:val="left"/>
      </w:pPr>
      <w:r>
        <w:t xml:space="preserve">  Point16</w:t>
      </w:r>
      <w:r>
        <w:tab/>
        <w:t xml:space="preserve"> </w:t>
      </w:r>
      <w:r w:rsidR="00D84731">
        <w:t>0</w:t>
      </w:r>
      <w:r>
        <w:t>7</w:t>
      </w:r>
      <w:r w:rsidR="00D84731">
        <w:t>º</w:t>
      </w:r>
      <w:r>
        <w:t>30.0761S</w:t>
      </w:r>
      <w:r>
        <w:tab/>
      </w:r>
      <w:r w:rsidR="00D84731">
        <w:t>0</w:t>
      </w:r>
      <w:r>
        <w:t>37</w:t>
      </w:r>
      <w:r w:rsidR="00D84731">
        <w:t>º</w:t>
      </w:r>
      <w:r>
        <w:t>33.8694W</w:t>
      </w:r>
    </w:p>
    <w:p w14:paraId="4E4BDC6D" w14:textId="7ADBECE4" w:rsidR="00BA33C2" w:rsidRDefault="002A79B8" w:rsidP="00BA33C2">
      <w:pPr>
        <w:jc w:val="left"/>
      </w:pPr>
      <w:r>
        <w:t xml:space="preserve">  Point17</w:t>
      </w:r>
      <w:r>
        <w:tab/>
        <w:t xml:space="preserve"> </w:t>
      </w:r>
      <w:r w:rsidR="00D84731">
        <w:t>0</w:t>
      </w:r>
      <w:r>
        <w:t>9</w:t>
      </w:r>
      <w:r w:rsidR="00D84731">
        <w:t>º0</w:t>
      </w:r>
      <w:r w:rsidR="00BA33C2">
        <w:t>0.0778S</w:t>
      </w:r>
      <w:r w:rsidR="00BA33C2">
        <w:tab/>
      </w:r>
      <w:r w:rsidR="00D84731">
        <w:t>0</w:t>
      </w:r>
      <w:r w:rsidR="00BA33C2">
        <w:t>36</w:t>
      </w:r>
      <w:r w:rsidR="00D84731">
        <w:t>º0</w:t>
      </w:r>
      <w:r w:rsidR="00BA33C2">
        <w:t>3.9697W</w:t>
      </w:r>
    </w:p>
    <w:p w14:paraId="4F542268" w14:textId="5FE0393D" w:rsidR="00BA33C2" w:rsidRDefault="00BA33C2" w:rsidP="00BA33C2">
      <w:pPr>
        <w:jc w:val="left"/>
      </w:pPr>
      <w:r>
        <w:t xml:space="preserve">  Point18</w:t>
      </w:r>
      <w:r>
        <w:tab/>
        <w:t>10</w:t>
      </w:r>
      <w:r w:rsidR="00D84731">
        <w:t>º</w:t>
      </w:r>
      <w:r>
        <w:t>30.0722S</w:t>
      </w:r>
      <w:r>
        <w:tab/>
      </w:r>
      <w:r w:rsidR="00D84731">
        <w:t>0</w:t>
      </w:r>
      <w:r>
        <w:t>34</w:t>
      </w:r>
      <w:r w:rsidR="00D84731">
        <w:t>º</w:t>
      </w:r>
      <w:r>
        <w:t>33.6988W</w:t>
      </w:r>
    </w:p>
    <w:p w14:paraId="69B8BD54" w14:textId="12AB4174" w:rsidR="00BA33C2" w:rsidRDefault="002A79B8" w:rsidP="00BA33C2">
      <w:pPr>
        <w:jc w:val="left"/>
      </w:pPr>
      <w:r>
        <w:t xml:space="preserve">  Point19</w:t>
      </w:r>
      <w:r>
        <w:tab/>
        <w:t>12</w:t>
      </w:r>
      <w:r w:rsidR="00D84731">
        <w:t>º0</w:t>
      </w:r>
      <w:r>
        <w:t>0.0581S</w:t>
      </w:r>
      <w:r>
        <w:tab/>
      </w:r>
      <w:r w:rsidR="00D84731">
        <w:t>0</w:t>
      </w:r>
      <w:r>
        <w:t>33</w:t>
      </w:r>
      <w:r w:rsidR="00D84731">
        <w:t>º0</w:t>
      </w:r>
      <w:r w:rsidR="00BA33C2">
        <w:t>2.9916W</w:t>
      </w:r>
    </w:p>
    <w:p w14:paraId="6F443FA4" w14:textId="0352812F" w:rsidR="00BA33C2" w:rsidRDefault="00BA33C2" w:rsidP="00BA33C2">
      <w:pPr>
        <w:jc w:val="left"/>
      </w:pPr>
      <w:r>
        <w:t xml:space="preserve">  Point20</w:t>
      </w:r>
      <w:r>
        <w:tab/>
        <w:t>13</w:t>
      </w:r>
      <w:r w:rsidR="00D84731">
        <w:t>º</w:t>
      </w:r>
      <w:r>
        <w:t>30.0344S</w:t>
      </w:r>
      <w:r>
        <w:tab/>
      </w:r>
      <w:r w:rsidR="00D84731">
        <w:t>0</w:t>
      </w:r>
      <w:r>
        <w:t>31</w:t>
      </w:r>
      <w:r w:rsidR="00D84731">
        <w:t>º</w:t>
      </w:r>
      <w:r>
        <w:t>31.7815W</w:t>
      </w:r>
    </w:p>
    <w:p w14:paraId="284A67A6" w14:textId="2607450F" w:rsidR="00BA33C2" w:rsidRDefault="00BA33C2" w:rsidP="00BA33C2">
      <w:pPr>
        <w:jc w:val="left"/>
      </w:pPr>
      <w:r>
        <w:t xml:space="preserve"> </w:t>
      </w:r>
      <w:r w:rsidR="002A79B8">
        <w:t xml:space="preserve"> Point21</w:t>
      </w:r>
      <w:r w:rsidR="002A79B8">
        <w:tab/>
        <w:t>15</w:t>
      </w:r>
      <w:r w:rsidR="00D84731">
        <w:t>º0</w:t>
      </w:r>
      <w:r w:rsidR="002A79B8">
        <w:t>0.0000S</w:t>
      </w:r>
      <w:r w:rsidR="002A79B8">
        <w:tab/>
      </w:r>
      <w:r w:rsidR="00D84731">
        <w:t>0</w:t>
      </w:r>
      <w:r w:rsidR="002A79B8">
        <w:t>30</w:t>
      </w:r>
      <w:r w:rsidR="00D84731">
        <w:t>º0</w:t>
      </w:r>
      <w:r>
        <w:t>0.0000W</w:t>
      </w:r>
    </w:p>
    <w:p w14:paraId="49770287" w14:textId="77777777" w:rsidR="00BA33C2" w:rsidRDefault="00BA33C2" w:rsidP="00BA33C2">
      <w:pPr>
        <w:jc w:val="left"/>
      </w:pPr>
    </w:p>
    <w:p w14:paraId="75A8C9DC" w14:textId="35CDA416" w:rsidR="00BA33C2" w:rsidRPr="00BA33C2" w:rsidRDefault="00BA33C2" w:rsidP="00BA33C2">
      <w:pPr>
        <w:jc w:val="left"/>
        <w:rPr>
          <w:b/>
          <w:u w:val="single"/>
        </w:rPr>
      </w:pPr>
      <w:r w:rsidRPr="00BA33C2">
        <w:rPr>
          <w:b/>
          <w:u w:val="single"/>
        </w:rPr>
        <w:t>Set 7 Long Diagonal (15</w:t>
      </w:r>
      <w:r w:rsidR="00D84731" w:rsidRPr="002164D3">
        <w:rPr>
          <w:b/>
        </w:rPr>
        <w:t>º</w:t>
      </w:r>
      <w:r w:rsidRPr="00BA33C2">
        <w:rPr>
          <w:b/>
          <w:u w:val="single"/>
        </w:rPr>
        <w:t>N, 30</w:t>
      </w:r>
      <w:r w:rsidR="00D84731" w:rsidRPr="002164D3">
        <w:rPr>
          <w:b/>
        </w:rPr>
        <w:t>º</w:t>
      </w:r>
      <w:r w:rsidRPr="00BA33C2">
        <w:rPr>
          <w:b/>
          <w:u w:val="single"/>
        </w:rPr>
        <w:t>W to 15</w:t>
      </w:r>
      <w:r w:rsidR="00D84731" w:rsidRPr="002164D3">
        <w:rPr>
          <w:b/>
        </w:rPr>
        <w:t>º</w:t>
      </w:r>
      <w:r w:rsidRPr="00BA33C2">
        <w:rPr>
          <w:b/>
          <w:u w:val="single"/>
        </w:rPr>
        <w:t>S, 60</w:t>
      </w:r>
      <w:r w:rsidR="00D84731" w:rsidRPr="002164D3">
        <w:rPr>
          <w:b/>
        </w:rPr>
        <w:t>º</w:t>
      </w:r>
      <w:r w:rsidRPr="00BA33C2">
        <w:rPr>
          <w:b/>
          <w:u w:val="single"/>
        </w:rPr>
        <w:t>W)</w:t>
      </w:r>
    </w:p>
    <w:p w14:paraId="6754EE70" w14:textId="77777777" w:rsidR="00BA33C2" w:rsidRDefault="00BA33C2" w:rsidP="00BA33C2">
      <w:pPr>
        <w:jc w:val="left"/>
      </w:pPr>
    </w:p>
    <w:p w14:paraId="404C1FB8" w14:textId="5FD3C2DE" w:rsidR="00BA33C2" w:rsidRDefault="00BA33C2" w:rsidP="00BA33C2">
      <w:pPr>
        <w:jc w:val="left"/>
      </w:pPr>
      <w:r>
        <w:t xml:space="preserve">  </w:t>
      </w:r>
      <w:r w:rsidR="002A79B8">
        <w:t>Point1</w:t>
      </w:r>
      <w:r w:rsidR="002A79B8">
        <w:tab/>
      </w:r>
      <w:r w:rsidR="002A79B8">
        <w:tab/>
        <w:t>15</w:t>
      </w:r>
      <w:r w:rsidR="00D84731">
        <w:t>º</w:t>
      </w:r>
      <w:r w:rsidR="006C334D">
        <w:t>0</w:t>
      </w:r>
      <w:r w:rsidR="002A79B8">
        <w:t>0.0000N</w:t>
      </w:r>
      <w:r w:rsidR="002A79B8">
        <w:tab/>
      </w:r>
      <w:r w:rsidR="006C334D">
        <w:t>0</w:t>
      </w:r>
      <w:r w:rsidR="002A79B8">
        <w:t>30</w:t>
      </w:r>
      <w:r w:rsidR="00D84731">
        <w:t>º</w:t>
      </w:r>
      <w:r w:rsidR="006C334D">
        <w:t>0</w:t>
      </w:r>
      <w:r>
        <w:t>0.0000W</w:t>
      </w:r>
    </w:p>
    <w:p w14:paraId="4369B84D" w14:textId="25E5B8AB" w:rsidR="00BA33C2" w:rsidRDefault="00BA33C2" w:rsidP="00BA33C2">
      <w:pPr>
        <w:jc w:val="left"/>
      </w:pPr>
      <w:r>
        <w:t xml:space="preserve">  Point2</w:t>
      </w:r>
      <w:r>
        <w:tab/>
      </w:r>
      <w:r>
        <w:tab/>
        <w:t>13</w:t>
      </w:r>
      <w:r w:rsidR="00D84731">
        <w:t>º</w:t>
      </w:r>
      <w:r>
        <w:t>30.0344N</w:t>
      </w:r>
      <w:r>
        <w:tab/>
      </w:r>
      <w:r w:rsidR="006C334D">
        <w:t>0</w:t>
      </w:r>
      <w:r>
        <w:t>31</w:t>
      </w:r>
      <w:r w:rsidR="00D84731">
        <w:t>º</w:t>
      </w:r>
      <w:r>
        <w:t>31.7815W</w:t>
      </w:r>
    </w:p>
    <w:p w14:paraId="49D02F60" w14:textId="4E79F182" w:rsidR="00BA33C2" w:rsidRDefault="002A79B8" w:rsidP="00BA33C2">
      <w:pPr>
        <w:jc w:val="left"/>
      </w:pPr>
      <w:r>
        <w:t xml:space="preserve">  Point3</w:t>
      </w:r>
      <w:r>
        <w:tab/>
      </w:r>
      <w:r>
        <w:tab/>
        <w:t>12</w:t>
      </w:r>
      <w:r w:rsidR="00D84731">
        <w:t>º</w:t>
      </w:r>
      <w:r w:rsidR="006C334D">
        <w:t>0</w:t>
      </w:r>
      <w:r>
        <w:t>0.0581N</w:t>
      </w:r>
      <w:r>
        <w:tab/>
      </w:r>
      <w:r w:rsidR="006C334D">
        <w:t>0</w:t>
      </w:r>
      <w:r>
        <w:t>33</w:t>
      </w:r>
      <w:r w:rsidR="00D84731">
        <w:t>º</w:t>
      </w:r>
      <w:r w:rsidR="006C334D">
        <w:t>0</w:t>
      </w:r>
      <w:r w:rsidR="00BA33C2">
        <w:t>2.9916W</w:t>
      </w:r>
    </w:p>
    <w:p w14:paraId="52B641B4" w14:textId="350F03BF" w:rsidR="00BA33C2" w:rsidRDefault="00BA33C2" w:rsidP="00BA33C2">
      <w:pPr>
        <w:jc w:val="left"/>
      </w:pPr>
      <w:r>
        <w:t xml:space="preserve">  Point4</w:t>
      </w:r>
      <w:r>
        <w:tab/>
      </w:r>
      <w:r>
        <w:tab/>
        <w:t>10</w:t>
      </w:r>
      <w:r w:rsidR="00D84731">
        <w:t>º</w:t>
      </w:r>
      <w:r>
        <w:t>30.0722N</w:t>
      </w:r>
      <w:r>
        <w:tab/>
      </w:r>
      <w:r w:rsidR="006C334D">
        <w:t>0</w:t>
      </w:r>
      <w:r>
        <w:t>34</w:t>
      </w:r>
      <w:r w:rsidR="00D84731">
        <w:t>º</w:t>
      </w:r>
      <w:r>
        <w:t>33.6988W</w:t>
      </w:r>
    </w:p>
    <w:p w14:paraId="35036956" w14:textId="1B5F1B48" w:rsidR="00BA33C2" w:rsidRDefault="002A79B8" w:rsidP="00BA33C2">
      <w:pPr>
        <w:jc w:val="left"/>
      </w:pPr>
      <w:r>
        <w:t xml:space="preserve">  Point5</w:t>
      </w:r>
      <w:r>
        <w:tab/>
      </w:r>
      <w:r>
        <w:tab/>
        <w:t xml:space="preserve"> </w:t>
      </w:r>
      <w:r w:rsidR="006C334D">
        <w:t>0</w:t>
      </w:r>
      <w:r>
        <w:t>9</w:t>
      </w:r>
      <w:r w:rsidR="00D84731">
        <w:t>º</w:t>
      </w:r>
      <w:r w:rsidR="006C334D">
        <w:t>0</w:t>
      </w:r>
      <w:r>
        <w:t>0.0778N</w:t>
      </w:r>
      <w:r>
        <w:tab/>
      </w:r>
      <w:r w:rsidR="006C334D">
        <w:t>0</w:t>
      </w:r>
      <w:r>
        <w:t>36</w:t>
      </w:r>
      <w:r w:rsidR="00D84731">
        <w:t>º</w:t>
      </w:r>
      <w:r w:rsidR="006C334D">
        <w:t>0</w:t>
      </w:r>
      <w:r w:rsidR="00BA33C2">
        <w:t>3.9697W</w:t>
      </w:r>
    </w:p>
    <w:p w14:paraId="5EECE500" w14:textId="4949AF5A" w:rsidR="00BA33C2" w:rsidRDefault="00BA33C2" w:rsidP="00BA33C2">
      <w:pPr>
        <w:jc w:val="left"/>
      </w:pPr>
      <w:r>
        <w:t xml:space="preserve">  Point6</w:t>
      </w:r>
      <w:r>
        <w:tab/>
      </w:r>
      <w:r>
        <w:tab/>
        <w:t xml:space="preserve"> </w:t>
      </w:r>
      <w:r w:rsidR="006C334D">
        <w:t>0</w:t>
      </w:r>
      <w:r>
        <w:t>7</w:t>
      </w:r>
      <w:r w:rsidR="00D84731">
        <w:t>º</w:t>
      </w:r>
      <w:r>
        <w:t>30.0761N</w:t>
      </w:r>
      <w:r>
        <w:tab/>
      </w:r>
      <w:r w:rsidR="006C334D">
        <w:t>0</w:t>
      </w:r>
      <w:r>
        <w:t>37</w:t>
      </w:r>
      <w:r w:rsidR="00D84731">
        <w:t>º</w:t>
      </w:r>
      <w:r>
        <w:t>33.8694W</w:t>
      </w:r>
    </w:p>
    <w:p w14:paraId="411A2C42" w14:textId="5CBDD2E0" w:rsidR="00BA33C2" w:rsidRDefault="002A79B8" w:rsidP="00BA33C2">
      <w:pPr>
        <w:jc w:val="left"/>
      </w:pPr>
      <w:r>
        <w:t xml:space="preserve">  Point7</w:t>
      </w:r>
      <w:r>
        <w:tab/>
      </w:r>
      <w:r>
        <w:tab/>
        <w:t xml:space="preserve"> </w:t>
      </w:r>
      <w:r w:rsidR="006C334D">
        <w:t>0</w:t>
      </w:r>
      <w:r>
        <w:t>6</w:t>
      </w:r>
      <w:r w:rsidR="00D84731">
        <w:t>º</w:t>
      </w:r>
      <w:r w:rsidR="006C334D">
        <w:t>0</w:t>
      </w:r>
      <w:r>
        <w:t>0.0683N</w:t>
      </w:r>
      <w:r>
        <w:tab/>
      </w:r>
      <w:r w:rsidR="006C334D">
        <w:t>0</w:t>
      </w:r>
      <w:r>
        <w:t>39</w:t>
      </w:r>
      <w:r w:rsidR="00D84731">
        <w:t>º</w:t>
      </w:r>
      <w:r w:rsidR="006C334D">
        <w:t>0</w:t>
      </w:r>
      <w:r w:rsidR="00BA33C2">
        <w:t>3.4616W</w:t>
      </w:r>
    </w:p>
    <w:p w14:paraId="2420B21A" w14:textId="01AE533E" w:rsidR="00BA33C2" w:rsidRDefault="00BA33C2" w:rsidP="00BA33C2">
      <w:pPr>
        <w:jc w:val="left"/>
      </w:pPr>
      <w:r>
        <w:t xml:space="preserve">  Point8</w:t>
      </w:r>
      <w:r>
        <w:tab/>
      </w:r>
      <w:r>
        <w:tab/>
        <w:t xml:space="preserve"> </w:t>
      </w:r>
      <w:r w:rsidR="006C334D">
        <w:t>0</w:t>
      </w:r>
      <w:r>
        <w:t>4</w:t>
      </w:r>
      <w:r w:rsidR="00D84731">
        <w:t>º</w:t>
      </w:r>
      <w:r>
        <w:t>30.0555N</w:t>
      </w:r>
      <w:r>
        <w:tab/>
      </w:r>
      <w:r w:rsidR="006C334D">
        <w:t>0</w:t>
      </w:r>
      <w:r>
        <w:t>40</w:t>
      </w:r>
      <w:r w:rsidR="00D84731">
        <w:t>º</w:t>
      </w:r>
      <w:r>
        <w:t>32.8092W</w:t>
      </w:r>
    </w:p>
    <w:p w14:paraId="155D45EC" w14:textId="28B3395D" w:rsidR="00BA33C2" w:rsidRDefault="002A79B8" w:rsidP="00BA33C2">
      <w:pPr>
        <w:jc w:val="left"/>
      </w:pPr>
      <w:r>
        <w:t xml:space="preserve">  Point9</w:t>
      </w:r>
      <w:r>
        <w:tab/>
      </w:r>
      <w:r>
        <w:tab/>
        <w:t xml:space="preserve"> </w:t>
      </w:r>
      <w:r w:rsidR="006C334D">
        <w:t>0</w:t>
      </w:r>
      <w:r>
        <w:t>3</w:t>
      </w:r>
      <w:r w:rsidR="00D84731">
        <w:t>º</w:t>
      </w:r>
      <w:r w:rsidR="006C334D">
        <w:t>0</w:t>
      </w:r>
      <w:r>
        <w:t>0.0391N</w:t>
      </w:r>
      <w:r>
        <w:tab/>
      </w:r>
      <w:r w:rsidR="006C334D">
        <w:t>0</w:t>
      </w:r>
      <w:r>
        <w:t>42</w:t>
      </w:r>
      <w:r w:rsidR="00D84731">
        <w:t>º</w:t>
      </w:r>
      <w:r w:rsidR="006C334D">
        <w:t>0</w:t>
      </w:r>
      <w:r w:rsidR="00BA33C2">
        <w:t>1.9740W</w:t>
      </w:r>
    </w:p>
    <w:p w14:paraId="3650243C" w14:textId="39AAFB7F" w:rsidR="00BA33C2" w:rsidRDefault="00BA33C2" w:rsidP="00BA33C2">
      <w:pPr>
        <w:jc w:val="left"/>
      </w:pPr>
      <w:r>
        <w:t xml:space="preserve">  Point10</w:t>
      </w:r>
      <w:r>
        <w:tab/>
        <w:t xml:space="preserve"> </w:t>
      </w:r>
      <w:r w:rsidR="006C334D">
        <w:t>0</w:t>
      </w:r>
      <w:r>
        <w:t>1</w:t>
      </w:r>
      <w:r w:rsidR="00D84731">
        <w:t>º</w:t>
      </w:r>
      <w:r>
        <w:t>30.0202N</w:t>
      </w:r>
      <w:r>
        <w:tab/>
      </w:r>
      <w:r w:rsidR="006C334D">
        <w:t>0</w:t>
      </w:r>
      <w:r>
        <w:t>43</w:t>
      </w:r>
      <w:r w:rsidR="00D84731">
        <w:t>º</w:t>
      </w:r>
      <w:r>
        <w:t>31.0174W</w:t>
      </w:r>
    </w:p>
    <w:p w14:paraId="3B8ADFCC" w14:textId="79001563" w:rsidR="00BA33C2" w:rsidRDefault="002A79B8" w:rsidP="00BA33C2">
      <w:pPr>
        <w:jc w:val="left"/>
      </w:pPr>
      <w:r>
        <w:lastRenderedPageBreak/>
        <w:t xml:space="preserve">  Point11</w:t>
      </w:r>
      <w:r>
        <w:tab/>
        <w:t xml:space="preserve"> </w:t>
      </w:r>
      <w:r w:rsidR="006C334D">
        <w:t>0</w:t>
      </w:r>
      <w:r>
        <w:t>0</w:t>
      </w:r>
      <w:r w:rsidR="00D84731">
        <w:t>º</w:t>
      </w:r>
      <w:r w:rsidR="006C334D">
        <w:t>0</w:t>
      </w:r>
      <w:r>
        <w:t>0.0000N</w:t>
      </w:r>
      <w:r>
        <w:tab/>
      </w:r>
      <w:r w:rsidR="006C334D">
        <w:t>0</w:t>
      </w:r>
      <w:r>
        <w:t>45</w:t>
      </w:r>
      <w:r w:rsidR="00D84731">
        <w:t>º</w:t>
      </w:r>
      <w:r w:rsidR="006C334D">
        <w:t>0</w:t>
      </w:r>
      <w:r w:rsidR="00BA33C2">
        <w:t>0.0000W</w:t>
      </w:r>
    </w:p>
    <w:p w14:paraId="59B87252" w14:textId="4E27252A" w:rsidR="00BA33C2" w:rsidRDefault="00BA33C2" w:rsidP="00BA33C2">
      <w:pPr>
        <w:jc w:val="left"/>
      </w:pPr>
      <w:r>
        <w:t xml:space="preserve">  Point12</w:t>
      </w:r>
      <w:r>
        <w:tab/>
        <w:t xml:space="preserve"> </w:t>
      </w:r>
      <w:r w:rsidR="006C334D">
        <w:t>0</w:t>
      </w:r>
      <w:r>
        <w:t>1</w:t>
      </w:r>
      <w:r w:rsidR="00D84731">
        <w:t>º</w:t>
      </w:r>
      <w:r>
        <w:t>30.0202S</w:t>
      </w:r>
      <w:r>
        <w:tab/>
      </w:r>
      <w:r w:rsidR="006C334D">
        <w:t>0</w:t>
      </w:r>
      <w:r>
        <w:t>46</w:t>
      </w:r>
      <w:r w:rsidR="00D84731">
        <w:t>º</w:t>
      </w:r>
      <w:r>
        <w:t>28.9827W</w:t>
      </w:r>
    </w:p>
    <w:p w14:paraId="14068C22" w14:textId="28D79481" w:rsidR="00BA33C2" w:rsidRDefault="002A79B8" w:rsidP="00BA33C2">
      <w:pPr>
        <w:jc w:val="left"/>
      </w:pPr>
      <w:r>
        <w:t xml:space="preserve">  Point13</w:t>
      </w:r>
      <w:r>
        <w:tab/>
        <w:t xml:space="preserve"> </w:t>
      </w:r>
      <w:r w:rsidR="006C334D">
        <w:t>0</w:t>
      </w:r>
      <w:r>
        <w:t>3</w:t>
      </w:r>
      <w:r w:rsidR="00D84731">
        <w:t>º</w:t>
      </w:r>
      <w:r w:rsidR="006C334D">
        <w:t>0</w:t>
      </w:r>
      <w:r w:rsidR="00BA33C2">
        <w:t>0.0391S</w:t>
      </w:r>
      <w:r w:rsidR="00BA33C2">
        <w:tab/>
      </w:r>
      <w:r w:rsidR="006C334D">
        <w:t>0</w:t>
      </w:r>
      <w:r w:rsidR="00BA33C2">
        <w:t>47</w:t>
      </w:r>
      <w:r w:rsidR="00D84731">
        <w:t>º</w:t>
      </w:r>
      <w:r w:rsidR="00BA33C2">
        <w:t>58.0260W</w:t>
      </w:r>
    </w:p>
    <w:p w14:paraId="5A3AADBF" w14:textId="5D7F4B40" w:rsidR="00BA33C2" w:rsidRDefault="00BA33C2" w:rsidP="00BA33C2">
      <w:pPr>
        <w:jc w:val="left"/>
      </w:pPr>
      <w:r>
        <w:t xml:space="preserve">  Point14</w:t>
      </w:r>
      <w:r>
        <w:tab/>
        <w:t xml:space="preserve"> </w:t>
      </w:r>
      <w:r w:rsidR="006C334D">
        <w:t>0</w:t>
      </w:r>
      <w:r>
        <w:t>4</w:t>
      </w:r>
      <w:r w:rsidR="00D84731">
        <w:t>º</w:t>
      </w:r>
      <w:r>
        <w:t>30.0555S</w:t>
      </w:r>
      <w:r>
        <w:tab/>
      </w:r>
      <w:r w:rsidR="006C334D">
        <w:t>0</w:t>
      </w:r>
      <w:r>
        <w:t>49</w:t>
      </w:r>
      <w:r w:rsidR="00D84731">
        <w:t>º</w:t>
      </w:r>
      <w:r>
        <w:t>27.1908W</w:t>
      </w:r>
    </w:p>
    <w:p w14:paraId="18285779" w14:textId="1F4E3408" w:rsidR="00BA33C2" w:rsidRDefault="002A79B8" w:rsidP="00BA33C2">
      <w:pPr>
        <w:jc w:val="left"/>
      </w:pPr>
      <w:r>
        <w:t xml:space="preserve">  Point15</w:t>
      </w:r>
      <w:r>
        <w:tab/>
        <w:t xml:space="preserve"> </w:t>
      </w:r>
      <w:r w:rsidR="006C334D">
        <w:t>0</w:t>
      </w:r>
      <w:r>
        <w:t>6</w:t>
      </w:r>
      <w:r w:rsidR="00D84731">
        <w:t>º</w:t>
      </w:r>
      <w:r w:rsidR="006C334D">
        <w:t>0</w:t>
      </w:r>
      <w:r w:rsidR="00BA33C2">
        <w:t>0.0683S</w:t>
      </w:r>
      <w:r w:rsidR="00BA33C2">
        <w:tab/>
      </w:r>
      <w:r w:rsidR="006C334D">
        <w:t>0</w:t>
      </w:r>
      <w:r w:rsidR="00BA33C2">
        <w:t>50</w:t>
      </w:r>
      <w:r w:rsidR="00D84731">
        <w:t>º</w:t>
      </w:r>
      <w:r w:rsidR="00BA33C2">
        <w:t>56.5384W</w:t>
      </w:r>
    </w:p>
    <w:p w14:paraId="5EB083B0" w14:textId="1C0B63CB" w:rsidR="00BA33C2" w:rsidRDefault="00BA33C2" w:rsidP="00BA33C2">
      <w:pPr>
        <w:jc w:val="left"/>
      </w:pPr>
      <w:r>
        <w:t xml:space="preserve">  Point16</w:t>
      </w:r>
      <w:r>
        <w:tab/>
        <w:t xml:space="preserve"> </w:t>
      </w:r>
      <w:r w:rsidR="006C334D">
        <w:t>0</w:t>
      </w:r>
      <w:r>
        <w:t>7</w:t>
      </w:r>
      <w:r w:rsidR="00D84731">
        <w:t>º</w:t>
      </w:r>
      <w:r>
        <w:t>30.0761S</w:t>
      </w:r>
      <w:r>
        <w:tab/>
      </w:r>
      <w:r w:rsidR="006C334D">
        <w:t>0</w:t>
      </w:r>
      <w:r>
        <w:t>52</w:t>
      </w:r>
      <w:r w:rsidR="00D84731">
        <w:t>º</w:t>
      </w:r>
      <w:r>
        <w:t>26.1306W</w:t>
      </w:r>
    </w:p>
    <w:p w14:paraId="34B8E2C3" w14:textId="2CC87EB4" w:rsidR="00BA33C2" w:rsidRDefault="002A79B8" w:rsidP="00BA33C2">
      <w:pPr>
        <w:jc w:val="left"/>
      </w:pPr>
      <w:r>
        <w:t xml:space="preserve">  Point17</w:t>
      </w:r>
      <w:r>
        <w:tab/>
        <w:t xml:space="preserve"> </w:t>
      </w:r>
      <w:r w:rsidR="006C334D">
        <w:t>0</w:t>
      </w:r>
      <w:r>
        <w:t>9</w:t>
      </w:r>
      <w:r w:rsidR="00D84731">
        <w:t>º</w:t>
      </w:r>
      <w:r w:rsidR="006C334D">
        <w:t>0</w:t>
      </w:r>
      <w:r w:rsidR="00BA33C2">
        <w:t>0.0778S</w:t>
      </w:r>
      <w:r w:rsidR="00BA33C2">
        <w:tab/>
      </w:r>
      <w:r w:rsidR="006C334D">
        <w:t>0</w:t>
      </w:r>
      <w:r w:rsidR="00BA33C2">
        <w:t>53</w:t>
      </w:r>
      <w:r w:rsidR="00D84731">
        <w:t>º</w:t>
      </w:r>
      <w:r w:rsidR="00BA33C2">
        <w:t>56.0303W</w:t>
      </w:r>
    </w:p>
    <w:p w14:paraId="33E014ED" w14:textId="12503E1C" w:rsidR="00BA33C2" w:rsidRDefault="00BA33C2" w:rsidP="00BA33C2">
      <w:pPr>
        <w:jc w:val="left"/>
      </w:pPr>
      <w:r>
        <w:t xml:space="preserve">  Point18</w:t>
      </w:r>
      <w:r>
        <w:tab/>
        <w:t>10</w:t>
      </w:r>
      <w:r w:rsidR="00D84731">
        <w:t>º</w:t>
      </w:r>
      <w:r>
        <w:t>30.0722S</w:t>
      </w:r>
      <w:r>
        <w:tab/>
      </w:r>
      <w:r w:rsidR="006C334D">
        <w:t>0</w:t>
      </w:r>
      <w:r>
        <w:t>55</w:t>
      </w:r>
      <w:r w:rsidR="00D84731">
        <w:t>º</w:t>
      </w:r>
      <w:r>
        <w:t>26.3012W</w:t>
      </w:r>
    </w:p>
    <w:p w14:paraId="368FA9E1" w14:textId="52FC51C0" w:rsidR="00BA33C2" w:rsidRDefault="002A79B8" w:rsidP="00BA33C2">
      <w:pPr>
        <w:jc w:val="left"/>
      </w:pPr>
      <w:r>
        <w:t xml:space="preserve">  Point19</w:t>
      </w:r>
      <w:r>
        <w:tab/>
        <w:t>12</w:t>
      </w:r>
      <w:r w:rsidR="006C334D">
        <w:t>º0</w:t>
      </w:r>
      <w:r w:rsidR="00BA33C2">
        <w:t>0.0581S</w:t>
      </w:r>
      <w:r w:rsidR="00BA33C2">
        <w:tab/>
      </w:r>
      <w:r w:rsidR="006C334D">
        <w:t>0</w:t>
      </w:r>
      <w:r w:rsidR="00BA33C2">
        <w:t>56</w:t>
      </w:r>
      <w:r w:rsidR="006C334D">
        <w:t>º</w:t>
      </w:r>
      <w:r w:rsidR="00BA33C2">
        <w:t>57.0084W</w:t>
      </w:r>
    </w:p>
    <w:p w14:paraId="4074F827" w14:textId="096824A1" w:rsidR="00BA33C2" w:rsidRDefault="00BA33C2" w:rsidP="00BA33C2">
      <w:pPr>
        <w:jc w:val="left"/>
      </w:pPr>
      <w:r>
        <w:t xml:space="preserve">  Point20</w:t>
      </w:r>
      <w:r>
        <w:tab/>
        <w:t>13</w:t>
      </w:r>
      <w:r w:rsidR="006C334D">
        <w:t>º</w:t>
      </w:r>
      <w:r>
        <w:t>30.0344S</w:t>
      </w:r>
      <w:r>
        <w:tab/>
      </w:r>
      <w:r w:rsidR="006C334D">
        <w:t>0</w:t>
      </w:r>
      <w:r>
        <w:t>58</w:t>
      </w:r>
      <w:r w:rsidR="006C334D">
        <w:t>º</w:t>
      </w:r>
      <w:r>
        <w:t>28.2185W</w:t>
      </w:r>
    </w:p>
    <w:p w14:paraId="6260BAB8" w14:textId="114AF440" w:rsidR="00BA33C2" w:rsidRDefault="00BA33C2" w:rsidP="00BA33C2">
      <w:pPr>
        <w:jc w:val="left"/>
      </w:pPr>
      <w:r>
        <w:t xml:space="preserve">  Point21</w:t>
      </w:r>
      <w:r>
        <w:tab/>
      </w:r>
      <w:r w:rsidR="002A79B8">
        <w:t>15</w:t>
      </w:r>
      <w:r w:rsidR="006C334D">
        <w:t>º0</w:t>
      </w:r>
      <w:r w:rsidR="002A79B8">
        <w:t>0.0000S</w:t>
      </w:r>
      <w:r w:rsidR="002A79B8">
        <w:tab/>
      </w:r>
      <w:r w:rsidR="006C334D">
        <w:t>0</w:t>
      </w:r>
      <w:r w:rsidR="002A79B8">
        <w:t>60</w:t>
      </w:r>
      <w:r w:rsidR="006C334D">
        <w:t>º0</w:t>
      </w:r>
      <w:r>
        <w:t>0.0000W</w:t>
      </w:r>
    </w:p>
    <w:p w14:paraId="33E81AC8" w14:textId="77777777" w:rsidR="00BA33C2" w:rsidRDefault="00BA33C2" w:rsidP="00BA33C2">
      <w:pPr>
        <w:jc w:val="left"/>
      </w:pPr>
    </w:p>
    <w:p w14:paraId="6A5840BF" w14:textId="4599062C" w:rsidR="00BA33C2" w:rsidRPr="00BA33C2" w:rsidRDefault="00BA33C2" w:rsidP="00BA33C2">
      <w:pPr>
        <w:jc w:val="left"/>
        <w:rPr>
          <w:b/>
          <w:u w:val="single"/>
        </w:rPr>
      </w:pPr>
      <w:r w:rsidRPr="00BA33C2">
        <w:rPr>
          <w:b/>
          <w:u w:val="single"/>
        </w:rPr>
        <w:t>Set 8 Long Horizontal (0</w:t>
      </w:r>
      <w:r w:rsidR="006C334D" w:rsidRPr="002164D3">
        <w:rPr>
          <w:b/>
        </w:rPr>
        <w:t>º</w:t>
      </w:r>
      <w:r w:rsidRPr="00BA33C2">
        <w:rPr>
          <w:b/>
          <w:u w:val="single"/>
        </w:rPr>
        <w:t>N, 60</w:t>
      </w:r>
      <w:r w:rsidR="006C334D" w:rsidRPr="002164D3">
        <w:rPr>
          <w:b/>
        </w:rPr>
        <w:t>º</w:t>
      </w:r>
      <w:r w:rsidRPr="00BA33C2">
        <w:rPr>
          <w:b/>
          <w:u w:val="single"/>
        </w:rPr>
        <w:t>W to 0</w:t>
      </w:r>
      <w:r w:rsidR="006C334D" w:rsidRPr="002164D3">
        <w:rPr>
          <w:b/>
        </w:rPr>
        <w:t>º</w:t>
      </w:r>
      <w:r w:rsidRPr="00BA33C2">
        <w:rPr>
          <w:b/>
          <w:u w:val="single"/>
        </w:rPr>
        <w:t>N, 30</w:t>
      </w:r>
      <w:r w:rsidR="006C334D" w:rsidRPr="002164D3">
        <w:rPr>
          <w:b/>
        </w:rPr>
        <w:t>º</w:t>
      </w:r>
      <w:r w:rsidRPr="00BA33C2">
        <w:rPr>
          <w:b/>
          <w:u w:val="single"/>
        </w:rPr>
        <w:t>W)</w:t>
      </w:r>
    </w:p>
    <w:p w14:paraId="56B8D446" w14:textId="77777777" w:rsidR="00BA33C2" w:rsidRDefault="00BA33C2" w:rsidP="00BA33C2">
      <w:pPr>
        <w:jc w:val="left"/>
      </w:pPr>
    </w:p>
    <w:p w14:paraId="0BB4690F" w14:textId="77777777" w:rsidR="00BA33C2" w:rsidRDefault="00BA33C2" w:rsidP="00BA33C2">
      <w:pPr>
        <w:jc w:val="left"/>
      </w:pPr>
      <w:r>
        <w:t xml:space="preserve">  The rhumb line runs along the Equator.</w:t>
      </w:r>
    </w:p>
    <w:p w14:paraId="232F1FF2" w14:textId="77777777" w:rsidR="00BA33C2" w:rsidRDefault="00BA33C2" w:rsidP="00BA33C2">
      <w:pPr>
        <w:jc w:val="left"/>
      </w:pPr>
    </w:p>
    <w:p w14:paraId="61E942EE" w14:textId="2A685EE9" w:rsidR="00BA33C2" w:rsidRPr="00BA33C2" w:rsidRDefault="00BA33C2" w:rsidP="00BA33C2">
      <w:pPr>
        <w:jc w:val="left"/>
        <w:rPr>
          <w:b/>
          <w:u w:val="single"/>
        </w:rPr>
      </w:pPr>
      <w:r w:rsidRPr="00BA33C2">
        <w:rPr>
          <w:b/>
          <w:u w:val="single"/>
        </w:rPr>
        <w:t>Set 9 Long Vertical (15</w:t>
      </w:r>
      <w:r w:rsidR="006C334D" w:rsidRPr="002164D3">
        <w:rPr>
          <w:b/>
        </w:rPr>
        <w:t>º</w:t>
      </w:r>
      <w:r w:rsidRPr="00BA33C2">
        <w:rPr>
          <w:b/>
          <w:u w:val="single"/>
        </w:rPr>
        <w:t>S, 45</w:t>
      </w:r>
      <w:r w:rsidR="006C334D" w:rsidRPr="002164D3">
        <w:rPr>
          <w:b/>
        </w:rPr>
        <w:t>º</w:t>
      </w:r>
      <w:r w:rsidRPr="00BA33C2">
        <w:rPr>
          <w:b/>
          <w:u w:val="single"/>
        </w:rPr>
        <w:t>W to 15</w:t>
      </w:r>
      <w:r w:rsidR="006C334D" w:rsidRPr="002164D3">
        <w:rPr>
          <w:b/>
        </w:rPr>
        <w:t>º</w:t>
      </w:r>
      <w:r w:rsidRPr="00BA33C2">
        <w:rPr>
          <w:b/>
          <w:u w:val="single"/>
        </w:rPr>
        <w:t>N, 45</w:t>
      </w:r>
      <w:r w:rsidR="006C334D" w:rsidRPr="002164D3">
        <w:rPr>
          <w:b/>
        </w:rPr>
        <w:t>º</w:t>
      </w:r>
      <w:r w:rsidRPr="00BA33C2">
        <w:rPr>
          <w:b/>
          <w:u w:val="single"/>
        </w:rPr>
        <w:t>W)</w:t>
      </w:r>
    </w:p>
    <w:p w14:paraId="4CB99142" w14:textId="77777777" w:rsidR="00BA33C2" w:rsidRDefault="00BA33C2" w:rsidP="00BA33C2">
      <w:pPr>
        <w:jc w:val="left"/>
      </w:pPr>
    </w:p>
    <w:p w14:paraId="060660EE" w14:textId="27CCE5DA" w:rsidR="00BA33C2" w:rsidRDefault="00BA33C2" w:rsidP="00BA33C2">
      <w:pPr>
        <w:jc w:val="left"/>
      </w:pPr>
      <w:r>
        <w:t xml:space="preserve">  The rhumb line runs along the 45</w:t>
      </w:r>
      <w:r w:rsidR="006C334D">
        <w:t>º</w:t>
      </w:r>
      <w:r>
        <w:t>W meridian.</w:t>
      </w:r>
    </w:p>
    <w:p w14:paraId="3DC136AB" w14:textId="77777777" w:rsidR="00BA33C2" w:rsidRDefault="00BA33C2" w:rsidP="00BA33C2">
      <w:pPr>
        <w:jc w:val="left"/>
      </w:pPr>
    </w:p>
    <w:p w14:paraId="385B1E68" w14:textId="7A5295F3" w:rsidR="00BA33C2" w:rsidRPr="00EF287F" w:rsidRDefault="00BA33C2" w:rsidP="00BA33C2">
      <w:pPr>
        <w:jc w:val="left"/>
        <w:rPr>
          <w:b/>
          <w:u w:val="single"/>
        </w:rPr>
      </w:pPr>
      <w:r w:rsidRPr="00EF287F">
        <w:rPr>
          <w:b/>
          <w:u w:val="single"/>
        </w:rPr>
        <w:t>Long Rhumb Line</w:t>
      </w:r>
      <w:r w:rsidR="00943705">
        <w:rPr>
          <w:b/>
          <w:u w:val="single"/>
        </w:rPr>
        <w:t>s</w:t>
      </w:r>
      <w:r w:rsidRPr="00EF287F">
        <w:rPr>
          <w:b/>
          <w:u w:val="single"/>
        </w:rPr>
        <w:t xml:space="preserve"> - South West Quadrant.</w:t>
      </w:r>
    </w:p>
    <w:p w14:paraId="1AAA3EEB" w14:textId="77777777" w:rsidR="00BA33C2" w:rsidRDefault="00BA33C2" w:rsidP="00BA33C2">
      <w:pPr>
        <w:jc w:val="left"/>
      </w:pPr>
    </w:p>
    <w:p w14:paraId="103C8D9F" w14:textId="7FC8D240" w:rsidR="00BA33C2" w:rsidRPr="00BA33C2" w:rsidRDefault="00BA33C2" w:rsidP="00BA33C2">
      <w:pPr>
        <w:jc w:val="left"/>
        <w:rPr>
          <w:b/>
          <w:u w:val="single"/>
        </w:rPr>
      </w:pPr>
      <w:r w:rsidRPr="00BA33C2">
        <w:rPr>
          <w:b/>
          <w:u w:val="single"/>
        </w:rPr>
        <w:t>Set 10 Long Diagonal (30</w:t>
      </w:r>
      <w:r w:rsidR="006C334D" w:rsidRPr="002164D3">
        <w:rPr>
          <w:b/>
        </w:rPr>
        <w:t>º</w:t>
      </w:r>
      <w:r w:rsidRPr="00BA33C2">
        <w:rPr>
          <w:b/>
          <w:u w:val="single"/>
        </w:rPr>
        <w:t>S, 30</w:t>
      </w:r>
      <w:r w:rsidR="006C334D" w:rsidRPr="002164D3">
        <w:rPr>
          <w:b/>
        </w:rPr>
        <w:t>º</w:t>
      </w:r>
      <w:r w:rsidRPr="00BA33C2">
        <w:rPr>
          <w:b/>
          <w:u w:val="single"/>
        </w:rPr>
        <w:t>W to 60</w:t>
      </w:r>
      <w:r w:rsidR="006C334D" w:rsidRPr="002164D3">
        <w:rPr>
          <w:b/>
        </w:rPr>
        <w:t>º</w:t>
      </w:r>
      <w:r w:rsidRPr="00BA33C2">
        <w:rPr>
          <w:b/>
          <w:u w:val="single"/>
        </w:rPr>
        <w:t>S, 60</w:t>
      </w:r>
      <w:r w:rsidR="006C334D" w:rsidRPr="002164D3">
        <w:rPr>
          <w:b/>
        </w:rPr>
        <w:t>º</w:t>
      </w:r>
      <w:r w:rsidRPr="00BA33C2">
        <w:rPr>
          <w:b/>
          <w:u w:val="single"/>
        </w:rPr>
        <w:t>W)</w:t>
      </w:r>
    </w:p>
    <w:p w14:paraId="7E11D4D7" w14:textId="77777777" w:rsidR="00BA33C2" w:rsidRDefault="00BA33C2" w:rsidP="00BA33C2">
      <w:pPr>
        <w:jc w:val="left"/>
      </w:pPr>
    </w:p>
    <w:p w14:paraId="0D1F3245" w14:textId="369A2E7C" w:rsidR="00BA33C2" w:rsidRDefault="00BA33C2" w:rsidP="00BA33C2">
      <w:pPr>
        <w:jc w:val="left"/>
      </w:pPr>
      <w:r>
        <w:t xml:space="preserve">  Point1</w:t>
      </w:r>
      <w:r>
        <w:tab/>
      </w:r>
      <w:r>
        <w:tab/>
        <w:t>30</w:t>
      </w:r>
      <w:r w:rsidR="006C334D">
        <w:t>º</w:t>
      </w:r>
      <w:r>
        <w:t>00.0000S</w:t>
      </w:r>
      <w:r>
        <w:tab/>
      </w:r>
      <w:r w:rsidR="006C334D">
        <w:t>0</w:t>
      </w:r>
      <w:r>
        <w:t>30</w:t>
      </w:r>
      <w:r w:rsidR="006C334D">
        <w:t>º</w:t>
      </w:r>
      <w:r>
        <w:t>00.0000W</w:t>
      </w:r>
    </w:p>
    <w:p w14:paraId="00D845C8" w14:textId="24F7A9E1" w:rsidR="00BA33C2" w:rsidRDefault="00BA33C2" w:rsidP="00BA33C2">
      <w:pPr>
        <w:jc w:val="left"/>
      </w:pPr>
      <w:r>
        <w:t xml:space="preserve">  Point2</w:t>
      </w:r>
      <w:r>
        <w:tab/>
      </w:r>
      <w:r>
        <w:tab/>
        <w:t>31</w:t>
      </w:r>
      <w:r w:rsidR="006C334D">
        <w:t>º</w:t>
      </w:r>
      <w:r>
        <w:t>30.2165S</w:t>
      </w:r>
      <w:r>
        <w:tab/>
      </w:r>
      <w:r w:rsidR="006C334D">
        <w:t>0</w:t>
      </w:r>
      <w:r>
        <w:t>31</w:t>
      </w:r>
      <w:r w:rsidR="006C334D">
        <w:t>º</w:t>
      </w:r>
      <w:r>
        <w:t>11.4806W</w:t>
      </w:r>
    </w:p>
    <w:p w14:paraId="03F9AC6D" w14:textId="587EEC70" w:rsidR="00BA33C2" w:rsidRDefault="002A79B8" w:rsidP="00BA33C2">
      <w:pPr>
        <w:jc w:val="left"/>
      </w:pPr>
      <w:r>
        <w:t xml:space="preserve">  Point3</w:t>
      </w:r>
      <w:r>
        <w:tab/>
      </w:r>
      <w:r>
        <w:tab/>
        <w:t>33</w:t>
      </w:r>
      <w:r w:rsidR="006C334D">
        <w:t>º0</w:t>
      </w:r>
      <w:r w:rsidR="00BA33C2">
        <w:t>0.4119S</w:t>
      </w:r>
      <w:r w:rsidR="00BA33C2">
        <w:tab/>
      </w:r>
      <w:r w:rsidR="006C334D">
        <w:t>0</w:t>
      </w:r>
      <w:r w:rsidR="00BA33C2">
        <w:t>32</w:t>
      </w:r>
      <w:r w:rsidR="006C334D">
        <w:t>º</w:t>
      </w:r>
      <w:r w:rsidR="00BA33C2">
        <w:t>24.1146W</w:t>
      </w:r>
    </w:p>
    <w:p w14:paraId="1C588FDE" w14:textId="216954F9" w:rsidR="00BA33C2" w:rsidRDefault="00BA33C2" w:rsidP="00BA33C2">
      <w:pPr>
        <w:jc w:val="left"/>
      </w:pPr>
      <w:r>
        <w:t xml:space="preserve">  Point4</w:t>
      </w:r>
      <w:r>
        <w:tab/>
      </w:r>
      <w:r>
        <w:tab/>
        <w:t>34</w:t>
      </w:r>
      <w:r w:rsidR="006C334D">
        <w:t>º</w:t>
      </w:r>
      <w:r>
        <w:t>30.5854S</w:t>
      </w:r>
      <w:r>
        <w:tab/>
      </w:r>
      <w:r w:rsidR="006C334D">
        <w:t>0</w:t>
      </w:r>
      <w:r>
        <w:t>33</w:t>
      </w:r>
      <w:r w:rsidR="006C334D">
        <w:t>º</w:t>
      </w:r>
      <w:r>
        <w:t>37.9913W</w:t>
      </w:r>
    </w:p>
    <w:p w14:paraId="0C93F474" w14:textId="15229AE0" w:rsidR="00BA33C2" w:rsidRDefault="002A79B8" w:rsidP="00BA33C2">
      <w:pPr>
        <w:jc w:val="left"/>
      </w:pPr>
      <w:r>
        <w:t xml:space="preserve">  Point5</w:t>
      </w:r>
      <w:r>
        <w:tab/>
      </w:r>
      <w:r>
        <w:tab/>
        <w:t>36</w:t>
      </w:r>
      <w:r w:rsidR="006C334D">
        <w:t>º0</w:t>
      </w:r>
      <w:r w:rsidR="00BA33C2">
        <w:t>0.7368S</w:t>
      </w:r>
      <w:r w:rsidR="00BA33C2">
        <w:tab/>
      </w:r>
      <w:r w:rsidR="006C334D">
        <w:t>0</w:t>
      </w:r>
      <w:r w:rsidR="00BA33C2">
        <w:t>34</w:t>
      </w:r>
      <w:r w:rsidR="006C334D">
        <w:t>º</w:t>
      </w:r>
      <w:r w:rsidR="00BA33C2">
        <w:t>53.2065W</w:t>
      </w:r>
    </w:p>
    <w:p w14:paraId="2315AE31" w14:textId="65EDB877" w:rsidR="00BA33C2" w:rsidRDefault="002A79B8" w:rsidP="00BA33C2">
      <w:pPr>
        <w:jc w:val="left"/>
      </w:pPr>
      <w:r>
        <w:t xml:space="preserve">  Point6</w:t>
      </w:r>
      <w:r>
        <w:tab/>
      </w:r>
      <w:r>
        <w:tab/>
        <w:t>37</w:t>
      </w:r>
      <w:r w:rsidR="006C334D">
        <w:t>º</w:t>
      </w:r>
      <w:r>
        <w:t>30.8656S</w:t>
      </w:r>
      <w:r>
        <w:tab/>
      </w:r>
      <w:r w:rsidR="006C334D">
        <w:t>0</w:t>
      </w:r>
      <w:r>
        <w:t>36</w:t>
      </w:r>
      <w:r w:rsidR="006C334D">
        <w:t>º0</w:t>
      </w:r>
      <w:r w:rsidR="00BA33C2">
        <w:t>9.8628W</w:t>
      </w:r>
    </w:p>
    <w:p w14:paraId="11C857CC" w14:textId="560DF3CB" w:rsidR="00BA33C2" w:rsidRDefault="002A79B8" w:rsidP="00BA33C2">
      <w:pPr>
        <w:jc w:val="left"/>
      </w:pPr>
      <w:r>
        <w:t xml:space="preserve">  Point7</w:t>
      </w:r>
      <w:r>
        <w:tab/>
      </w:r>
      <w:r>
        <w:tab/>
        <w:t>39</w:t>
      </w:r>
      <w:r w:rsidR="006C334D">
        <w:t>º0</w:t>
      </w:r>
      <w:r w:rsidR="00BA33C2">
        <w:t>0.9713S</w:t>
      </w:r>
      <w:r w:rsidR="00BA33C2">
        <w:tab/>
      </w:r>
      <w:r w:rsidR="006C334D">
        <w:t>0</w:t>
      </w:r>
      <w:r w:rsidR="00BA33C2">
        <w:t>37</w:t>
      </w:r>
      <w:r w:rsidR="006C334D">
        <w:t>º</w:t>
      </w:r>
      <w:r w:rsidR="00BA33C2">
        <w:t>28.0713W</w:t>
      </w:r>
    </w:p>
    <w:p w14:paraId="4DDCDB9A" w14:textId="11B619AF" w:rsidR="00BA33C2" w:rsidRDefault="00BA33C2" w:rsidP="00BA33C2">
      <w:pPr>
        <w:jc w:val="left"/>
      </w:pPr>
      <w:r>
        <w:t xml:space="preserve">  Point8</w:t>
      </w:r>
      <w:r>
        <w:tab/>
      </w:r>
      <w:r>
        <w:tab/>
        <w:t>40</w:t>
      </w:r>
      <w:r w:rsidR="006C334D">
        <w:t>º</w:t>
      </w:r>
      <w:r>
        <w:t>31.0539S</w:t>
      </w:r>
      <w:r>
        <w:tab/>
      </w:r>
      <w:r w:rsidR="006C334D">
        <w:t>0</w:t>
      </w:r>
      <w:r>
        <w:t>38</w:t>
      </w:r>
      <w:r w:rsidR="006C334D">
        <w:t>º</w:t>
      </w:r>
      <w:r>
        <w:t>47.9519W</w:t>
      </w:r>
    </w:p>
    <w:p w14:paraId="2CE184C4" w14:textId="3E9600FB" w:rsidR="00BA33C2" w:rsidRDefault="002A79B8" w:rsidP="00BA33C2">
      <w:pPr>
        <w:jc w:val="left"/>
      </w:pPr>
      <w:r>
        <w:t xml:space="preserve">  Point9</w:t>
      </w:r>
      <w:r>
        <w:tab/>
      </w:r>
      <w:r>
        <w:tab/>
        <w:t>42</w:t>
      </w:r>
      <w:r w:rsidR="006C334D">
        <w:t>º0</w:t>
      </w:r>
      <w:r>
        <w:t>1.1129S</w:t>
      </w:r>
      <w:r>
        <w:tab/>
      </w:r>
      <w:r w:rsidR="006C334D">
        <w:t>0</w:t>
      </w:r>
      <w:r>
        <w:t>40</w:t>
      </w:r>
      <w:r w:rsidR="006C334D">
        <w:t>º0</w:t>
      </w:r>
      <w:r w:rsidR="00BA33C2">
        <w:t>9.6347W</w:t>
      </w:r>
    </w:p>
    <w:p w14:paraId="62AF1EE1" w14:textId="5C9C29CC" w:rsidR="00BA33C2" w:rsidRDefault="00BA33C2" w:rsidP="00BA33C2">
      <w:pPr>
        <w:jc w:val="left"/>
      </w:pPr>
      <w:r>
        <w:t xml:space="preserve">  Point10</w:t>
      </w:r>
      <w:r>
        <w:tab/>
        <w:t>43</w:t>
      </w:r>
      <w:r w:rsidR="006C334D">
        <w:t>º</w:t>
      </w:r>
      <w:r>
        <w:t>31.1484S</w:t>
      </w:r>
      <w:r>
        <w:tab/>
      </w:r>
      <w:r w:rsidR="006C334D">
        <w:t>0</w:t>
      </w:r>
      <w:r>
        <w:t>41</w:t>
      </w:r>
      <w:r w:rsidR="006C334D">
        <w:t>º</w:t>
      </w:r>
      <w:r>
        <w:t>33.2615W</w:t>
      </w:r>
    </w:p>
    <w:p w14:paraId="7340891C" w14:textId="066C2CEA" w:rsidR="00BA33C2" w:rsidRDefault="002A79B8" w:rsidP="00BA33C2">
      <w:pPr>
        <w:jc w:val="left"/>
      </w:pPr>
      <w:r>
        <w:t xml:space="preserve">  Point11</w:t>
      </w:r>
      <w:r>
        <w:tab/>
        <w:t>45</w:t>
      </w:r>
      <w:r w:rsidR="006C334D">
        <w:t>º0</w:t>
      </w:r>
      <w:r w:rsidR="00BA33C2">
        <w:t>1.1601S</w:t>
      </w:r>
      <w:r w:rsidR="00BA33C2">
        <w:tab/>
      </w:r>
      <w:r w:rsidR="006C334D">
        <w:t>0</w:t>
      </w:r>
      <w:r w:rsidR="00BA33C2">
        <w:t>42</w:t>
      </w:r>
      <w:r w:rsidR="006C334D">
        <w:t>º</w:t>
      </w:r>
      <w:r w:rsidR="00BA33C2">
        <w:t>58.9871W</w:t>
      </w:r>
    </w:p>
    <w:p w14:paraId="0DD8DC2E" w14:textId="4F3298C0" w:rsidR="00BA33C2" w:rsidRDefault="00BA33C2" w:rsidP="00BA33C2">
      <w:pPr>
        <w:jc w:val="left"/>
      </w:pPr>
      <w:r>
        <w:t xml:space="preserve">  Point12</w:t>
      </w:r>
      <w:r>
        <w:tab/>
        <w:t>46</w:t>
      </w:r>
      <w:r w:rsidR="006C334D">
        <w:t>º</w:t>
      </w:r>
      <w:r>
        <w:t>31.1481S</w:t>
      </w:r>
      <w:r>
        <w:tab/>
      </w:r>
      <w:r w:rsidR="006C334D">
        <w:t>0</w:t>
      </w:r>
      <w:r>
        <w:t>44</w:t>
      </w:r>
      <w:r w:rsidR="006C334D">
        <w:t>º</w:t>
      </w:r>
      <w:r>
        <w:t>26.9812W</w:t>
      </w:r>
    </w:p>
    <w:p w14:paraId="53837E7E" w14:textId="1A0C73AA" w:rsidR="00BA33C2" w:rsidRDefault="002A79B8" w:rsidP="00BA33C2">
      <w:pPr>
        <w:jc w:val="left"/>
      </w:pPr>
      <w:r>
        <w:t xml:space="preserve">  Point13</w:t>
      </w:r>
      <w:r>
        <w:tab/>
        <w:t>48</w:t>
      </w:r>
      <w:r w:rsidR="006C334D">
        <w:t>º0</w:t>
      </w:r>
      <w:r w:rsidR="00BA33C2">
        <w:t>1.1124S</w:t>
      </w:r>
      <w:r w:rsidR="00BA33C2">
        <w:tab/>
      </w:r>
      <w:r w:rsidR="006C334D">
        <w:t>0</w:t>
      </w:r>
      <w:r w:rsidR="00BA33C2">
        <w:t>45</w:t>
      </w:r>
      <w:r w:rsidR="006C334D">
        <w:t>º</w:t>
      </w:r>
      <w:r w:rsidR="00BA33C2">
        <w:t>57.4306W</w:t>
      </w:r>
    </w:p>
    <w:p w14:paraId="769880EF" w14:textId="1735121B" w:rsidR="00BA33C2" w:rsidRDefault="00BA33C2" w:rsidP="00BA33C2">
      <w:pPr>
        <w:jc w:val="left"/>
      </w:pPr>
      <w:r>
        <w:t xml:space="preserve">  Point14</w:t>
      </w:r>
      <w:r>
        <w:tab/>
        <w:t>49</w:t>
      </w:r>
      <w:r w:rsidR="006C334D">
        <w:t>º</w:t>
      </w:r>
      <w:r>
        <w:t>31.0531S</w:t>
      </w:r>
      <w:r>
        <w:tab/>
      </w:r>
      <w:r w:rsidR="006C334D">
        <w:t>0</w:t>
      </w:r>
      <w:r>
        <w:t>47</w:t>
      </w:r>
      <w:r w:rsidR="006C334D">
        <w:t>º</w:t>
      </w:r>
      <w:r>
        <w:t>30.5417W</w:t>
      </w:r>
    </w:p>
    <w:p w14:paraId="539756DF" w14:textId="430EB516" w:rsidR="00BA33C2" w:rsidRDefault="00BA33C2" w:rsidP="00BA33C2">
      <w:pPr>
        <w:jc w:val="left"/>
      </w:pPr>
      <w:r>
        <w:t xml:space="preserve">  Poi</w:t>
      </w:r>
      <w:r w:rsidR="002A79B8">
        <w:t>nt15</w:t>
      </w:r>
      <w:r w:rsidR="002A79B8">
        <w:tab/>
        <w:t>51</w:t>
      </w:r>
      <w:r w:rsidR="006C334D">
        <w:t>º0</w:t>
      </w:r>
      <w:r w:rsidR="002A79B8">
        <w:t>0.9704S</w:t>
      </w:r>
      <w:r w:rsidR="002A79B8">
        <w:tab/>
      </w:r>
      <w:r w:rsidR="006C334D">
        <w:t>0</w:t>
      </w:r>
      <w:r w:rsidR="002A79B8">
        <w:t>49</w:t>
      </w:r>
      <w:r w:rsidR="006C334D">
        <w:t>º0</w:t>
      </w:r>
      <w:r>
        <w:t>6.5435W</w:t>
      </w:r>
    </w:p>
    <w:p w14:paraId="6FEC8133" w14:textId="626A8E69" w:rsidR="00BA33C2" w:rsidRDefault="00BA33C2" w:rsidP="00BA33C2">
      <w:pPr>
        <w:jc w:val="left"/>
      </w:pPr>
      <w:r>
        <w:t xml:space="preserve">  Point16</w:t>
      </w:r>
      <w:r>
        <w:tab/>
        <w:t>52</w:t>
      </w:r>
      <w:r w:rsidR="006C334D">
        <w:t>º</w:t>
      </w:r>
      <w:r>
        <w:t>30.8645S</w:t>
      </w:r>
      <w:r>
        <w:tab/>
      </w:r>
      <w:r w:rsidR="006C334D">
        <w:t>0</w:t>
      </w:r>
      <w:r>
        <w:t>50</w:t>
      </w:r>
      <w:r w:rsidR="006C334D">
        <w:t>º</w:t>
      </w:r>
      <w:r>
        <w:t>45.6910W</w:t>
      </w:r>
    </w:p>
    <w:p w14:paraId="5F2579B6" w14:textId="19B0007E" w:rsidR="00BA33C2" w:rsidRDefault="002A79B8" w:rsidP="00BA33C2">
      <w:pPr>
        <w:jc w:val="left"/>
      </w:pPr>
      <w:r>
        <w:t xml:space="preserve">  Point17</w:t>
      </w:r>
      <w:r>
        <w:tab/>
        <w:t>54</w:t>
      </w:r>
      <w:r w:rsidR="006C334D">
        <w:t>º0</w:t>
      </w:r>
      <w:r w:rsidR="00BA33C2">
        <w:t>0.7358S</w:t>
      </w:r>
      <w:r w:rsidR="00BA33C2">
        <w:tab/>
      </w:r>
      <w:r w:rsidR="006C334D">
        <w:t>0</w:t>
      </w:r>
      <w:r w:rsidR="00BA33C2">
        <w:t>52</w:t>
      </w:r>
      <w:r w:rsidR="006C334D">
        <w:t>º</w:t>
      </w:r>
      <w:r w:rsidR="00BA33C2">
        <w:t>28.2698W</w:t>
      </w:r>
    </w:p>
    <w:p w14:paraId="3BBB2272" w14:textId="40FA48A1" w:rsidR="00BA33C2" w:rsidRDefault="00BA33C2" w:rsidP="00BA33C2">
      <w:pPr>
        <w:jc w:val="left"/>
      </w:pPr>
      <w:r>
        <w:t xml:space="preserve">  Point18</w:t>
      </w:r>
      <w:r>
        <w:tab/>
        <w:t>55</w:t>
      </w:r>
      <w:r w:rsidR="006C334D">
        <w:t>º</w:t>
      </w:r>
      <w:r>
        <w:t>30.5845S</w:t>
      </w:r>
      <w:r>
        <w:tab/>
      </w:r>
      <w:r w:rsidR="006C334D">
        <w:t>0</w:t>
      </w:r>
      <w:r>
        <w:t>54</w:t>
      </w:r>
      <w:r w:rsidR="006C334D">
        <w:t>º</w:t>
      </w:r>
      <w:r>
        <w:t>14.6010W</w:t>
      </w:r>
    </w:p>
    <w:p w14:paraId="15253566" w14:textId="77D047E0" w:rsidR="00BA33C2" w:rsidRDefault="002A79B8" w:rsidP="00BA33C2">
      <w:pPr>
        <w:jc w:val="left"/>
      </w:pPr>
      <w:r>
        <w:t xml:space="preserve">  Point19</w:t>
      </w:r>
      <w:r>
        <w:tab/>
        <w:t>57</w:t>
      </w:r>
      <w:r w:rsidR="006C334D">
        <w:t>º0</w:t>
      </w:r>
      <w:r>
        <w:t>0.4111S</w:t>
      </w:r>
      <w:r>
        <w:tab/>
      </w:r>
      <w:r w:rsidR="006C334D">
        <w:t>0</w:t>
      </w:r>
      <w:r>
        <w:t>56</w:t>
      </w:r>
      <w:r w:rsidR="006C334D">
        <w:t>º0</w:t>
      </w:r>
      <w:r w:rsidR="00BA33C2">
        <w:t>5.0479W</w:t>
      </w:r>
    </w:p>
    <w:p w14:paraId="4F7E568E" w14:textId="32E2BE65" w:rsidR="00BA33C2" w:rsidRDefault="002A79B8" w:rsidP="00BA33C2">
      <w:pPr>
        <w:jc w:val="left"/>
      </w:pPr>
      <w:r>
        <w:t xml:space="preserve">  Point20</w:t>
      </w:r>
      <w:r>
        <w:tab/>
        <w:t>58</w:t>
      </w:r>
      <w:r w:rsidR="006C334D">
        <w:t>º</w:t>
      </w:r>
      <w:r>
        <w:t>30.2161S</w:t>
      </w:r>
      <w:r>
        <w:tab/>
      </w:r>
      <w:r w:rsidR="006C334D">
        <w:t>0</w:t>
      </w:r>
      <w:r>
        <w:t>58</w:t>
      </w:r>
      <w:r w:rsidR="006C334D">
        <w:t>º0</w:t>
      </w:r>
      <w:r w:rsidR="00BA33C2">
        <w:t>0.0234W</w:t>
      </w:r>
    </w:p>
    <w:p w14:paraId="3CCB70E2" w14:textId="372956C7" w:rsidR="00BA33C2" w:rsidRDefault="002A79B8" w:rsidP="00BA33C2">
      <w:pPr>
        <w:jc w:val="left"/>
      </w:pPr>
      <w:r>
        <w:t xml:space="preserve">  Point21</w:t>
      </w:r>
      <w:r>
        <w:tab/>
        <w:t>60</w:t>
      </w:r>
      <w:r w:rsidR="006C334D">
        <w:t>º</w:t>
      </w:r>
      <w:r>
        <w:t>00.0000S</w:t>
      </w:r>
      <w:r>
        <w:tab/>
      </w:r>
      <w:r w:rsidR="006C334D">
        <w:t>0</w:t>
      </w:r>
      <w:r>
        <w:t>60</w:t>
      </w:r>
      <w:r w:rsidR="006C334D">
        <w:t>º0</w:t>
      </w:r>
      <w:r w:rsidR="00BA33C2">
        <w:t>0.0000W</w:t>
      </w:r>
    </w:p>
    <w:p w14:paraId="63B66C22" w14:textId="77777777" w:rsidR="00BA33C2" w:rsidRDefault="00BA33C2" w:rsidP="00BA33C2">
      <w:pPr>
        <w:jc w:val="left"/>
      </w:pPr>
    </w:p>
    <w:p w14:paraId="685F52FA" w14:textId="21DE6730" w:rsidR="00BA33C2" w:rsidRPr="00BA33C2" w:rsidRDefault="00BA33C2" w:rsidP="00BA33C2">
      <w:pPr>
        <w:jc w:val="left"/>
        <w:rPr>
          <w:b/>
          <w:u w:val="single"/>
        </w:rPr>
      </w:pPr>
      <w:r w:rsidRPr="00BA33C2">
        <w:rPr>
          <w:b/>
          <w:u w:val="single"/>
        </w:rPr>
        <w:t>Set 11 Long Diagonal (60</w:t>
      </w:r>
      <w:r w:rsidR="006C334D" w:rsidRPr="002164D3">
        <w:rPr>
          <w:b/>
        </w:rPr>
        <w:t>º</w:t>
      </w:r>
      <w:r w:rsidRPr="00BA33C2">
        <w:rPr>
          <w:b/>
          <w:u w:val="single"/>
        </w:rPr>
        <w:t>S, 30</w:t>
      </w:r>
      <w:r w:rsidR="006C334D" w:rsidRPr="002164D3">
        <w:rPr>
          <w:b/>
        </w:rPr>
        <w:t>º</w:t>
      </w:r>
      <w:r w:rsidRPr="00BA33C2">
        <w:rPr>
          <w:b/>
          <w:u w:val="single"/>
        </w:rPr>
        <w:t>W to 30</w:t>
      </w:r>
      <w:r w:rsidR="006C334D" w:rsidRPr="002164D3">
        <w:rPr>
          <w:b/>
        </w:rPr>
        <w:t>º</w:t>
      </w:r>
      <w:r w:rsidRPr="00BA33C2">
        <w:rPr>
          <w:b/>
          <w:u w:val="single"/>
        </w:rPr>
        <w:t>S, 60</w:t>
      </w:r>
      <w:r w:rsidR="006C334D" w:rsidRPr="002164D3">
        <w:rPr>
          <w:b/>
        </w:rPr>
        <w:t>º</w:t>
      </w:r>
      <w:r w:rsidRPr="00BA33C2">
        <w:rPr>
          <w:b/>
          <w:u w:val="single"/>
        </w:rPr>
        <w:t>W)</w:t>
      </w:r>
    </w:p>
    <w:p w14:paraId="2BFF3FFA" w14:textId="77777777" w:rsidR="00BA33C2" w:rsidRDefault="00BA33C2" w:rsidP="00BA33C2">
      <w:pPr>
        <w:jc w:val="left"/>
      </w:pPr>
    </w:p>
    <w:p w14:paraId="7A4616A9" w14:textId="4D4F090C" w:rsidR="00BA33C2" w:rsidRDefault="00BA33C2" w:rsidP="00BA33C2">
      <w:pPr>
        <w:jc w:val="left"/>
      </w:pPr>
      <w:r>
        <w:t xml:space="preserve">  Point1</w:t>
      </w:r>
      <w:r>
        <w:tab/>
      </w:r>
      <w:r>
        <w:tab/>
        <w:t>60</w:t>
      </w:r>
      <w:r w:rsidR="006C334D">
        <w:t>º</w:t>
      </w:r>
      <w:r>
        <w:t>00.0000S</w:t>
      </w:r>
      <w:r>
        <w:tab/>
      </w:r>
      <w:r w:rsidR="006C334D">
        <w:t>0</w:t>
      </w:r>
      <w:r>
        <w:t>30</w:t>
      </w:r>
      <w:r w:rsidR="006C334D">
        <w:t>º</w:t>
      </w:r>
      <w:r>
        <w:t>00.0000W</w:t>
      </w:r>
    </w:p>
    <w:p w14:paraId="6DE03E1D" w14:textId="62B792ED" w:rsidR="00BA33C2" w:rsidRDefault="00BA33C2" w:rsidP="00BA33C2">
      <w:pPr>
        <w:jc w:val="left"/>
      </w:pPr>
      <w:r>
        <w:t xml:space="preserve">  Point2</w:t>
      </w:r>
      <w:r>
        <w:tab/>
      </w:r>
      <w:r>
        <w:tab/>
        <w:t>58</w:t>
      </w:r>
      <w:r w:rsidR="006C334D">
        <w:t>º</w:t>
      </w:r>
      <w:r>
        <w:t>30.2161S</w:t>
      </w:r>
      <w:r>
        <w:tab/>
      </w:r>
      <w:r w:rsidR="006C334D">
        <w:t>0</w:t>
      </w:r>
      <w:r>
        <w:t>31</w:t>
      </w:r>
      <w:r w:rsidR="006C334D">
        <w:t>º</w:t>
      </w:r>
      <w:r>
        <w:t>59.9767W</w:t>
      </w:r>
    </w:p>
    <w:p w14:paraId="4EBBCDF4" w14:textId="237E9134" w:rsidR="00BA33C2" w:rsidRDefault="002A79B8" w:rsidP="00BA33C2">
      <w:pPr>
        <w:jc w:val="left"/>
      </w:pPr>
      <w:r>
        <w:t xml:space="preserve">  Point3</w:t>
      </w:r>
      <w:r>
        <w:tab/>
      </w:r>
      <w:r>
        <w:tab/>
        <w:t>57</w:t>
      </w:r>
      <w:r w:rsidR="006C334D">
        <w:t>º0</w:t>
      </w:r>
      <w:r w:rsidR="00BA33C2">
        <w:t>0.4111S</w:t>
      </w:r>
      <w:r w:rsidR="00BA33C2">
        <w:tab/>
      </w:r>
      <w:r w:rsidR="006C334D">
        <w:t>0</w:t>
      </w:r>
      <w:r w:rsidR="00BA33C2">
        <w:t>33</w:t>
      </w:r>
      <w:r w:rsidR="006C334D">
        <w:t>º</w:t>
      </w:r>
      <w:r w:rsidR="00BA33C2">
        <w:t>54.9521W</w:t>
      </w:r>
    </w:p>
    <w:p w14:paraId="15D8E761" w14:textId="7BD2B9A0" w:rsidR="00BA33C2" w:rsidRDefault="00BA33C2" w:rsidP="00BA33C2">
      <w:pPr>
        <w:jc w:val="left"/>
      </w:pPr>
      <w:r>
        <w:t xml:space="preserve">  Point4</w:t>
      </w:r>
      <w:r>
        <w:tab/>
      </w:r>
      <w:r>
        <w:tab/>
        <w:t>55</w:t>
      </w:r>
      <w:r w:rsidR="006C334D">
        <w:t>º</w:t>
      </w:r>
      <w:r>
        <w:t>30.5845S</w:t>
      </w:r>
      <w:r>
        <w:tab/>
      </w:r>
      <w:r w:rsidR="006C334D">
        <w:t>0</w:t>
      </w:r>
      <w:r>
        <w:t>35</w:t>
      </w:r>
      <w:r w:rsidR="006C334D">
        <w:t>º</w:t>
      </w:r>
      <w:r>
        <w:t>45.3990W</w:t>
      </w:r>
    </w:p>
    <w:p w14:paraId="3D3130A2" w14:textId="46DA7931" w:rsidR="00BA33C2" w:rsidRDefault="002A79B8" w:rsidP="00BA33C2">
      <w:pPr>
        <w:jc w:val="left"/>
      </w:pPr>
      <w:r>
        <w:t xml:space="preserve">  Point5</w:t>
      </w:r>
      <w:r>
        <w:tab/>
      </w:r>
      <w:r>
        <w:tab/>
        <w:t>54</w:t>
      </w:r>
      <w:r w:rsidR="006C334D">
        <w:t>º0</w:t>
      </w:r>
      <w:r w:rsidR="00BA33C2">
        <w:t>0.7358S</w:t>
      </w:r>
      <w:r w:rsidR="00BA33C2">
        <w:tab/>
      </w:r>
      <w:r w:rsidR="006C334D">
        <w:t>0</w:t>
      </w:r>
      <w:r w:rsidR="00BA33C2">
        <w:t>37</w:t>
      </w:r>
      <w:r w:rsidR="006C334D">
        <w:t>º</w:t>
      </w:r>
      <w:r w:rsidR="00BA33C2">
        <w:t>31.7302W</w:t>
      </w:r>
    </w:p>
    <w:p w14:paraId="232379C4" w14:textId="27373561" w:rsidR="00BA33C2" w:rsidRDefault="00BA33C2" w:rsidP="00BA33C2">
      <w:pPr>
        <w:jc w:val="left"/>
      </w:pPr>
      <w:r>
        <w:t xml:space="preserve">  Point6</w:t>
      </w:r>
      <w:r>
        <w:tab/>
      </w:r>
      <w:r>
        <w:tab/>
        <w:t>52</w:t>
      </w:r>
      <w:r w:rsidR="006C334D">
        <w:t>º</w:t>
      </w:r>
      <w:r>
        <w:t>30.8645S</w:t>
      </w:r>
      <w:r>
        <w:tab/>
      </w:r>
      <w:r w:rsidR="006C334D">
        <w:t>0</w:t>
      </w:r>
      <w:r>
        <w:t>39</w:t>
      </w:r>
      <w:r w:rsidR="006C334D">
        <w:t>º</w:t>
      </w:r>
      <w:r>
        <w:t>14.3090W</w:t>
      </w:r>
    </w:p>
    <w:p w14:paraId="23030F8C" w14:textId="176E7BA5" w:rsidR="00BA33C2" w:rsidRDefault="002A79B8" w:rsidP="00BA33C2">
      <w:pPr>
        <w:jc w:val="left"/>
      </w:pPr>
      <w:r>
        <w:t xml:space="preserve">  Point7</w:t>
      </w:r>
      <w:r>
        <w:tab/>
      </w:r>
      <w:r>
        <w:tab/>
        <w:t>51</w:t>
      </w:r>
      <w:r w:rsidR="006C334D">
        <w:t>º0</w:t>
      </w:r>
      <w:r w:rsidR="00BA33C2">
        <w:t>0.9704S</w:t>
      </w:r>
      <w:r w:rsidR="00BA33C2">
        <w:tab/>
      </w:r>
      <w:r w:rsidR="006C334D">
        <w:t>0</w:t>
      </w:r>
      <w:r w:rsidR="00BA33C2">
        <w:t>40</w:t>
      </w:r>
      <w:r w:rsidR="006C334D">
        <w:t>º</w:t>
      </w:r>
      <w:r w:rsidR="00BA33C2">
        <w:t>53.4565W</w:t>
      </w:r>
    </w:p>
    <w:p w14:paraId="4778424E" w14:textId="43E68A38" w:rsidR="00BA33C2" w:rsidRDefault="00BA33C2" w:rsidP="00BA33C2">
      <w:pPr>
        <w:jc w:val="left"/>
      </w:pPr>
      <w:r>
        <w:t xml:space="preserve">  Point8</w:t>
      </w:r>
      <w:r>
        <w:tab/>
      </w:r>
      <w:r>
        <w:tab/>
        <w:t>49</w:t>
      </w:r>
      <w:r w:rsidR="006C334D">
        <w:t>º</w:t>
      </w:r>
      <w:r>
        <w:t>31.0531S</w:t>
      </w:r>
      <w:r>
        <w:tab/>
      </w:r>
      <w:r w:rsidR="006C334D">
        <w:t>0</w:t>
      </w:r>
      <w:r>
        <w:t>42</w:t>
      </w:r>
      <w:r w:rsidR="006C334D">
        <w:t>º</w:t>
      </w:r>
      <w:r>
        <w:t>29.4583W</w:t>
      </w:r>
    </w:p>
    <w:p w14:paraId="6B947902" w14:textId="158CFE19" w:rsidR="00BA33C2" w:rsidRDefault="002A79B8" w:rsidP="00BA33C2">
      <w:pPr>
        <w:jc w:val="left"/>
      </w:pPr>
      <w:r>
        <w:lastRenderedPageBreak/>
        <w:t xml:space="preserve">  Point9</w:t>
      </w:r>
      <w:r>
        <w:tab/>
      </w:r>
      <w:r>
        <w:tab/>
        <w:t>48</w:t>
      </w:r>
      <w:r w:rsidR="006C334D">
        <w:t>º0</w:t>
      </w:r>
      <w:r>
        <w:t>1.1124S</w:t>
      </w:r>
      <w:r>
        <w:tab/>
      </w:r>
      <w:r w:rsidR="006C334D">
        <w:t>0</w:t>
      </w:r>
      <w:r>
        <w:t>44</w:t>
      </w:r>
      <w:r w:rsidR="006C334D">
        <w:t>º0</w:t>
      </w:r>
      <w:r w:rsidR="00BA33C2">
        <w:t>2.5694W</w:t>
      </w:r>
    </w:p>
    <w:p w14:paraId="39F3374A" w14:textId="694EF471" w:rsidR="00BA33C2" w:rsidRDefault="00BA33C2" w:rsidP="00BA33C2">
      <w:pPr>
        <w:jc w:val="left"/>
      </w:pPr>
      <w:r>
        <w:t xml:space="preserve">  Point10</w:t>
      </w:r>
      <w:r>
        <w:tab/>
        <w:t>46</w:t>
      </w:r>
      <w:r w:rsidR="006C334D">
        <w:t>º</w:t>
      </w:r>
      <w:r>
        <w:t>31.1481S</w:t>
      </w:r>
      <w:r>
        <w:tab/>
      </w:r>
      <w:r w:rsidR="006C334D">
        <w:t>0</w:t>
      </w:r>
      <w:r>
        <w:t>45</w:t>
      </w:r>
      <w:r w:rsidR="006C334D">
        <w:t>º</w:t>
      </w:r>
      <w:r>
        <w:t>33.0188W</w:t>
      </w:r>
    </w:p>
    <w:p w14:paraId="429CEB92" w14:textId="6A3EC58B" w:rsidR="00BA33C2" w:rsidRDefault="002A79B8" w:rsidP="00BA33C2">
      <w:pPr>
        <w:jc w:val="left"/>
      </w:pPr>
      <w:r>
        <w:t xml:space="preserve">  Point11</w:t>
      </w:r>
      <w:r>
        <w:tab/>
        <w:t>45</w:t>
      </w:r>
      <w:r w:rsidR="006C334D">
        <w:t>º0</w:t>
      </w:r>
      <w:r>
        <w:t>1.1601S</w:t>
      </w:r>
      <w:r>
        <w:tab/>
      </w:r>
      <w:r w:rsidR="006C334D">
        <w:t>0</w:t>
      </w:r>
      <w:r>
        <w:t>47</w:t>
      </w:r>
      <w:r w:rsidR="006C334D">
        <w:t>º0</w:t>
      </w:r>
      <w:r w:rsidR="00BA33C2">
        <w:t>1.0129W</w:t>
      </w:r>
    </w:p>
    <w:p w14:paraId="19062A24" w14:textId="37B4EBF2" w:rsidR="00BA33C2" w:rsidRDefault="00BA33C2" w:rsidP="00BA33C2">
      <w:pPr>
        <w:jc w:val="left"/>
      </w:pPr>
      <w:r>
        <w:t xml:space="preserve">  Point12</w:t>
      </w:r>
      <w:r>
        <w:tab/>
        <w:t>43</w:t>
      </w:r>
      <w:r w:rsidR="006C334D">
        <w:t>º</w:t>
      </w:r>
      <w:r>
        <w:t>31.1484S</w:t>
      </w:r>
      <w:r>
        <w:tab/>
      </w:r>
      <w:r w:rsidR="006C334D">
        <w:t>0</w:t>
      </w:r>
      <w:r>
        <w:t>48</w:t>
      </w:r>
      <w:r w:rsidR="006C334D">
        <w:t>º</w:t>
      </w:r>
      <w:r>
        <w:t>26.7385W</w:t>
      </w:r>
    </w:p>
    <w:p w14:paraId="1C8B6259" w14:textId="66C72D38" w:rsidR="00BA33C2" w:rsidRDefault="002A79B8" w:rsidP="00BA33C2">
      <w:pPr>
        <w:jc w:val="left"/>
      </w:pPr>
      <w:r>
        <w:t xml:space="preserve">  Point13</w:t>
      </w:r>
      <w:r>
        <w:tab/>
        <w:t>42</w:t>
      </w:r>
      <w:r w:rsidR="006C334D">
        <w:t>º0</w:t>
      </w:r>
      <w:r w:rsidR="00BA33C2">
        <w:t>1.1129S</w:t>
      </w:r>
      <w:r w:rsidR="00BA33C2">
        <w:tab/>
      </w:r>
      <w:r w:rsidR="006C334D">
        <w:t>0</w:t>
      </w:r>
      <w:r w:rsidR="00BA33C2">
        <w:t>49</w:t>
      </w:r>
      <w:r w:rsidR="006C334D">
        <w:t>º</w:t>
      </w:r>
      <w:r w:rsidR="00BA33C2">
        <w:t>50.3653W</w:t>
      </w:r>
    </w:p>
    <w:p w14:paraId="2A48BDCF" w14:textId="6D079BCF" w:rsidR="00BA33C2" w:rsidRDefault="00BA33C2" w:rsidP="00BA33C2">
      <w:pPr>
        <w:jc w:val="left"/>
      </w:pPr>
      <w:r>
        <w:t xml:space="preserve">  Point14</w:t>
      </w:r>
      <w:r>
        <w:tab/>
        <w:t>40</w:t>
      </w:r>
      <w:r w:rsidR="006C334D">
        <w:t>º</w:t>
      </w:r>
      <w:r>
        <w:t>31.0539S</w:t>
      </w:r>
      <w:r>
        <w:tab/>
      </w:r>
      <w:r w:rsidR="006C334D">
        <w:t>0</w:t>
      </w:r>
      <w:r>
        <w:t>51</w:t>
      </w:r>
      <w:r w:rsidR="006C334D">
        <w:t>º</w:t>
      </w:r>
      <w:r>
        <w:t>12.0481W</w:t>
      </w:r>
    </w:p>
    <w:p w14:paraId="43A680FF" w14:textId="5F03AA51" w:rsidR="00BA33C2" w:rsidRDefault="002A79B8" w:rsidP="00BA33C2">
      <w:pPr>
        <w:jc w:val="left"/>
      </w:pPr>
      <w:r>
        <w:t xml:space="preserve">  Point15</w:t>
      </w:r>
      <w:r>
        <w:tab/>
        <w:t>39</w:t>
      </w:r>
      <w:r w:rsidR="006C334D">
        <w:t>º0</w:t>
      </w:r>
      <w:r w:rsidR="00BA33C2">
        <w:t>0.9713S</w:t>
      </w:r>
      <w:r w:rsidR="00BA33C2">
        <w:tab/>
      </w:r>
      <w:r w:rsidR="006C334D">
        <w:t>0</w:t>
      </w:r>
      <w:r w:rsidR="00BA33C2">
        <w:t>52</w:t>
      </w:r>
      <w:r w:rsidR="006C334D">
        <w:t>º</w:t>
      </w:r>
      <w:r w:rsidR="00BA33C2">
        <w:t>31.9287W</w:t>
      </w:r>
    </w:p>
    <w:p w14:paraId="65AF8576" w14:textId="505FDFBE" w:rsidR="00BA33C2" w:rsidRDefault="00BA33C2" w:rsidP="00BA33C2">
      <w:pPr>
        <w:jc w:val="left"/>
      </w:pPr>
      <w:r>
        <w:t xml:space="preserve">  Point16</w:t>
      </w:r>
      <w:r>
        <w:tab/>
        <w:t>37</w:t>
      </w:r>
      <w:r w:rsidR="006C334D">
        <w:t>º</w:t>
      </w:r>
      <w:r>
        <w:t>30.8656S</w:t>
      </w:r>
      <w:r>
        <w:tab/>
      </w:r>
      <w:r w:rsidR="006C334D">
        <w:t>0</w:t>
      </w:r>
      <w:r>
        <w:t>53</w:t>
      </w:r>
      <w:r w:rsidR="006C334D">
        <w:t>º</w:t>
      </w:r>
      <w:r>
        <w:t>50.1372W</w:t>
      </w:r>
    </w:p>
    <w:p w14:paraId="199FDD01" w14:textId="5DB642EF" w:rsidR="00BA33C2" w:rsidRDefault="002A79B8" w:rsidP="00BA33C2">
      <w:pPr>
        <w:jc w:val="left"/>
      </w:pPr>
      <w:r>
        <w:t xml:space="preserve">  Point17</w:t>
      </w:r>
      <w:r>
        <w:tab/>
        <w:t>36</w:t>
      </w:r>
      <w:r w:rsidR="006C334D">
        <w:t>º0</w:t>
      </w:r>
      <w:r>
        <w:t>0.7368S</w:t>
      </w:r>
      <w:r>
        <w:tab/>
      </w:r>
      <w:r w:rsidR="006C334D">
        <w:t>0</w:t>
      </w:r>
      <w:r>
        <w:t>55</w:t>
      </w:r>
      <w:r w:rsidR="006C334D">
        <w:t>º0</w:t>
      </w:r>
      <w:r w:rsidR="00BA33C2">
        <w:t>6.7935W</w:t>
      </w:r>
    </w:p>
    <w:p w14:paraId="24EE40BD" w14:textId="156E04BC" w:rsidR="00BA33C2" w:rsidRDefault="00BA33C2" w:rsidP="00BA33C2">
      <w:pPr>
        <w:jc w:val="left"/>
      </w:pPr>
      <w:r>
        <w:t xml:space="preserve">  Point18</w:t>
      </w:r>
      <w:r>
        <w:tab/>
        <w:t>34</w:t>
      </w:r>
      <w:r w:rsidR="006C334D">
        <w:t>º</w:t>
      </w:r>
      <w:r>
        <w:t>30.5854S</w:t>
      </w:r>
      <w:r>
        <w:tab/>
      </w:r>
      <w:r w:rsidR="006C334D">
        <w:t>0</w:t>
      </w:r>
      <w:r>
        <w:t>56</w:t>
      </w:r>
      <w:r w:rsidR="006C334D">
        <w:t>º</w:t>
      </w:r>
      <w:r>
        <w:t>22.0087W</w:t>
      </w:r>
    </w:p>
    <w:p w14:paraId="6336502D" w14:textId="14B46A9C" w:rsidR="00BA33C2" w:rsidRDefault="002A79B8" w:rsidP="00BA33C2">
      <w:pPr>
        <w:jc w:val="left"/>
      </w:pPr>
      <w:r>
        <w:t xml:space="preserve">  Point19</w:t>
      </w:r>
      <w:r>
        <w:tab/>
        <w:t>33</w:t>
      </w:r>
      <w:r w:rsidR="006C334D">
        <w:t>º0</w:t>
      </w:r>
      <w:r w:rsidR="00BA33C2">
        <w:t>0.4119S</w:t>
      </w:r>
      <w:r w:rsidR="00BA33C2">
        <w:tab/>
      </w:r>
      <w:r w:rsidR="006C334D">
        <w:t>0</w:t>
      </w:r>
      <w:r w:rsidR="00BA33C2">
        <w:t>57</w:t>
      </w:r>
      <w:r w:rsidR="006C334D">
        <w:t>º</w:t>
      </w:r>
      <w:r w:rsidR="00BA33C2">
        <w:t>35.8854W</w:t>
      </w:r>
    </w:p>
    <w:p w14:paraId="35AEAD0F" w14:textId="5E568739" w:rsidR="00BA33C2" w:rsidRDefault="00BA33C2" w:rsidP="00BA33C2">
      <w:pPr>
        <w:jc w:val="left"/>
      </w:pPr>
      <w:r>
        <w:t xml:space="preserve">  Point20</w:t>
      </w:r>
      <w:r>
        <w:tab/>
        <w:t>31</w:t>
      </w:r>
      <w:r w:rsidR="006C334D">
        <w:t>º</w:t>
      </w:r>
      <w:r>
        <w:t>30.2165S</w:t>
      </w:r>
      <w:r>
        <w:tab/>
      </w:r>
      <w:r w:rsidR="006C334D">
        <w:t>0</w:t>
      </w:r>
      <w:r>
        <w:t>58</w:t>
      </w:r>
      <w:r w:rsidR="006C334D">
        <w:t>º</w:t>
      </w:r>
      <w:r>
        <w:t>48.5194W</w:t>
      </w:r>
    </w:p>
    <w:p w14:paraId="0931E2B5" w14:textId="4C657381" w:rsidR="00BA33C2" w:rsidRDefault="002A79B8" w:rsidP="00BA33C2">
      <w:pPr>
        <w:jc w:val="left"/>
      </w:pPr>
      <w:r>
        <w:t xml:space="preserve">  Point21</w:t>
      </w:r>
      <w:r>
        <w:tab/>
        <w:t>30</w:t>
      </w:r>
      <w:r w:rsidR="006C334D">
        <w:t>º</w:t>
      </w:r>
      <w:r>
        <w:t>00.0000S</w:t>
      </w:r>
      <w:r>
        <w:tab/>
      </w:r>
      <w:r w:rsidR="006C334D">
        <w:t>0</w:t>
      </w:r>
      <w:r>
        <w:t>60</w:t>
      </w:r>
      <w:r w:rsidR="006C334D">
        <w:t>º0</w:t>
      </w:r>
      <w:r w:rsidR="00BA33C2">
        <w:t>0.0000W</w:t>
      </w:r>
    </w:p>
    <w:p w14:paraId="59D2ED74" w14:textId="77777777" w:rsidR="00BA33C2" w:rsidRDefault="00BA33C2" w:rsidP="00BA33C2">
      <w:pPr>
        <w:jc w:val="left"/>
      </w:pPr>
    </w:p>
    <w:p w14:paraId="0BEC61B9" w14:textId="79A6FAB7" w:rsidR="00BA33C2" w:rsidRPr="00BA33C2" w:rsidRDefault="00BA33C2" w:rsidP="00BA33C2">
      <w:pPr>
        <w:jc w:val="left"/>
        <w:rPr>
          <w:b/>
          <w:u w:val="single"/>
        </w:rPr>
      </w:pPr>
      <w:r w:rsidRPr="00BA33C2">
        <w:rPr>
          <w:b/>
          <w:u w:val="single"/>
        </w:rPr>
        <w:t>Set 12 Long Horizontal (45</w:t>
      </w:r>
      <w:r w:rsidR="006C334D" w:rsidRPr="002164D3">
        <w:rPr>
          <w:b/>
        </w:rPr>
        <w:t>º</w:t>
      </w:r>
      <w:r w:rsidRPr="00BA33C2">
        <w:rPr>
          <w:b/>
          <w:u w:val="single"/>
        </w:rPr>
        <w:t>S, 60</w:t>
      </w:r>
      <w:r w:rsidR="006C334D" w:rsidRPr="002164D3">
        <w:rPr>
          <w:b/>
        </w:rPr>
        <w:t>º</w:t>
      </w:r>
      <w:r w:rsidRPr="00BA33C2">
        <w:rPr>
          <w:b/>
          <w:u w:val="single"/>
        </w:rPr>
        <w:t>W to 45</w:t>
      </w:r>
      <w:r w:rsidR="006C334D" w:rsidRPr="002164D3">
        <w:rPr>
          <w:b/>
        </w:rPr>
        <w:t>º</w:t>
      </w:r>
      <w:r w:rsidRPr="00BA33C2">
        <w:rPr>
          <w:b/>
          <w:u w:val="single"/>
        </w:rPr>
        <w:t>S, 30</w:t>
      </w:r>
      <w:r w:rsidR="006C334D" w:rsidRPr="002164D3">
        <w:rPr>
          <w:b/>
        </w:rPr>
        <w:t>º</w:t>
      </w:r>
      <w:r w:rsidRPr="00BA33C2">
        <w:rPr>
          <w:b/>
          <w:u w:val="single"/>
        </w:rPr>
        <w:t>W)</w:t>
      </w:r>
    </w:p>
    <w:p w14:paraId="066D9CE0" w14:textId="77777777" w:rsidR="00BA33C2" w:rsidRDefault="00BA33C2" w:rsidP="00BA33C2">
      <w:pPr>
        <w:jc w:val="left"/>
      </w:pPr>
    </w:p>
    <w:p w14:paraId="3627E65D" w14:textId="0FC92CCC" w:rsidR="00BA33C2" w:rsidRDefault="00BA33C2" w:rsidP="00BA33C2">
      <w:pPr>
        <w:jc w:val="left"/>
      </w:pPr>
      <w:r>
        <w:t xml:space="preserve">  The rhumb line runs along the 45</w:t>
      </w:r>
      <w:r w:rsidR="006C334D">
        <w:t>º</w:t>
      </w:r>
      <w:r>
        <w:t>S parallel.</w:t>
      </w:r>
    </w:p>
    <w:p w14:paraId="33BD3EF9" w14:textId="77777777" w:rsidR="00BA33C2" w:rsidRDefault="00BA33C2" w:rsidP="00BA33C2">
      <w:pPr>
        <w:jc w:val="left"/>
      </w:pPr>
    </w:p>
    <w:p w14:paraId="7E25B157" w14:textId="140D50B8" w:rsidR="00BA33C2" w:rsidRPr="00BA33C2" w:rsidRDefault="00BA33C2" w:rsidP="00BA33C2">
      <w:pPr>
        <w:jc w:val="left"/>
        <w:rPr>
          <w:b/>
          <w:u w:val="single"/>
        </w:rPr>
      </w:pPr>
      <w:r w:rsidRPr="00BA33C2">
        <w:rPr>
          <w:b/>
          <w:u w:val="single"/>
        </w:rPr>
        <w:t>Set 13 Long Vertical (30</w:t>
      </w:r>
      <w:r w:rsidR="006C334D" w:rsidRPr="002164D3">
        <w:rPr>
          <w:b/>
        </w:rPr>
        <w:t>º</w:t>
      </w:r>
      <w:r w:rsidRPr="00BA33C2">
        <w:rPr>
          <w:b/>
          <w:u w:val="single"/>
        </w:rPr>
        <w:t>S, 45</w:t>
      </w:r>
      <w:r w:rsidR="006C334D" w:rsidRPr="002164D3">
        <w:rPr>
          <w:b/>
        </w:rPr>
        <w:t>º</w:t>
      </w:r>
      <w:r w:rsidRPr="00BA33C2">
        <w:rPr>
          <w:b/>
          <w:u w:val="single"/>
        </w:rPr>
        <w:t>W to 60</w:t>
      </w:r>
      <w:r w:rsidR="006C334D" w:rsidRPr="002164D3">
        <w:rPr>
          <w:b/>
        </w:rPr>
        <w:t>º</w:t>
      </w:r>
      <w:r w:rsidRPr="00BA33C2">
        <w:rPr>
          <w:b/>
          <w:u w:val="single"/>
        </w:rPr>
        <w:t>S, 45</w:t>
      </w:r>
      <w:r w:rsidR="006C334D" w:rsidRPr="002164D3">
        <w:rPr>
          <w:b/>
        </w:rPr>
        <w:t>º</w:t>
      </w:r>
      <w:r w:rsidRPr="00BA33C2">
        <w:rPr>
          <w:b/>
          <w:u w:val="single"/>
        </w:rPr>
        <w:t>W)</w:t>
      </w:r>
    </w:p>
    <w:p w14:paraId="07116379" w14:textId="77777777" w:rsidR="00BA33C2" w:rsidRDefault="00BA33C2" w:rsidP="00BA33C2">
      <w:pPr>
        <w:jc w:val="left"/>
      </w:pPr>
    </w:p>
    <w:p w14:paraId="4121DF04" w14:textId="4B114784" w:rsidR="00BA33C2" w:rsidRDefault="00BA33C2" w:rsidP="00BA33C2">
      <w:pPr>
        <w:jc w:val="left"/>
      </w:pPr>
      <w:r>
        <w:t xml:space="preserve">  The rhumb line runs along the 45</w:t>
      </w:r>
      <w:r w:rsidR="006C334D">
        <w:t>º</w:t>
      </w:r>
      <w:r>
        <w:t>W meridian.</w:t>
      </w:r>
    </w:p>
    <w:p w14:paraId="4B756FEC" w14:textId="77777777" w:rsidR="00BA33C2" w:rsidRDefault="00BA33C2" w:rsidP="00BA33C2">
      <w:pPr>
        <w:jc w:val="left"/>
      </w:pPr>
    </w:p>
    <w:p w14:paraId="735397E8" w14:textId="77777777" w:rsidR="00BA33C2" w:rsidRDefault="00187591" w:rsidP="00E30B8F">
      <w:pPr>
        <w:pStyle w:val="Heading2"/>
      </w:pPr>
      <w:r>
        <w:br w:type="page"/>
      </w:r>
      <w:bookmarkStart w:id="10349" w:name="_Toc189647914"/>
      <w:r w:rsidR="00BA33C2">
        <w:lastRenderedPageBreak/>
        <w:t>Symbols</w:t>
      </w:r>
      <w:bookmarkEnd w:id="10349"/>
    </w:p>
    <w:p w14:paraId="68F7A40D" w14:textId="77777777" w:rsidR="00BA33C2" w:rsidRPr="00CF2F67" w:rsidRDefault="00BA33C2" w:rsidP="00E30B8F">
      <w:pPr>
        <w:pStyle w:val="Heading3"/>
        <w:rPr>
          <w:lang w:val="en-US"/>
        </w:rPr>
      </w:pPr>
      <w:bookmarkStart w:id="10350" w:name="_Toc189647915"/>
      <w:r>
        <w:rPr>
          <w:lang w:val="en-US"/>
        </w:rPr>
        <w:t>Symbol Size</w:t>
      </w:r>
      <w:bookmarkEnd w:id="10350"/>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BA33C2" w14:paraId="62EC6FE0" w14:textId="77777777" w:rsidTr="009F4AAB">
        <w:trPr>
          <w:trHeight w:val="454"/>
          <w:tblHeader/>
        </w:trPr>
        <w:tc>
          <w:tcPr>
            <w:tcW w:w="2381" w:type="dxa"/>
            <w:shd w:val="clear" w:color="auto" w:fill="BFBFBF" w:themeFill="background1" w:themeFillShade="BF"/>
            <w:vAlign w:val="center"/>
          </w:tcPr>
          <w:p w14:paraId="7F5D81D4" w14:textId="77777777" w:rsidR="00BA33C2" w:rsidRPr="004065B1" w:rsidRDefault="00BA33C2" w:rsidP="008A1BCC">
            <w:r w:rsidRPr="000A066E">
              <w:rPr>
                <w:b/>
              </w:rPr>
              <w:t>Test Reference</w:t>
            </w:r>
          </w:p>
        </w:tc>
        <w:tc>
          <w:tcPr>
            <w:tcW w:w="2381" w:type="dxa"/>
            <w:shd w:val="clear" w:color="auto" w:fill="FFFFFF" w:themeFill="background1"/>
            <w:vAlign w:val="center"/>
          </w:tcPr>
          <w:p w14:paraId="414A8C90" w14:textId="5095BE03" w:rsidR="00BA33C2" w:rsidRPr="004065B1" w:rsidRDefault="00F20C92" w:rsidP="00BA33C2">
            <w:proofErr w:type="spellStart"/>
            <w:r>
              <w:t>SymbolSize</w:t>
            </w:r>
            <w:proofErr w:type="spellEnd"/>
          </w:p>
        </w:tc>
        <w:tc>
          <w:tcPr>
            <w:tcW w:w="2382" w:type="dxa"/>
            <w:shd w:val="clear" w:color="auto" w:fill="BFBFBF" w:themeFill="background1" w:themeFillShade="BF"/>
            <w:vAlign w:val="center"/>
          </w:tcPr>
          <w:p w14:paraId="63FF558A" w14:textId="77777777" w:rsidR="00BA33C2" w:rsidRPr="004065B1" w:rsidRDefault="00BA33C2" w:rsidP="008A1BCC">
            <w:r w:rsidRPr="000A066E">
              <w:rPr>
                <w:b/>
              </w:rPr>
              <w:t>IHO Reference</w:t>
            </w:r>
          </w:p>
        </w:tc>
        <w:tc>
          <w:tcPr>
            <w:tcW w:w="2382" w:type="dxa"/>
            <w:shd w:val="clear" w:color="auto" w:fill="FFFFFF" w:themeFill="background1"/>
            <w:vAlign w:val="center"/>
          </w:tcPr>
          <w:p w14:paraId="5581782E" w14:textId="48CBC001" w:rsidR="00BA33C2" w:rsidRPr="009F4AAB" w:rsidRDefault="00DB27A6" w:rsidP="009F4AAB">
            <w:pPr>
              <w:widowControl/>
              <w:spacing w:line="240" w:lineRule="auto"/>
              <w:rPr>
                <w:rFonts w:ascii="Calibri" w:hAnsi="Calibri" w:cs="Calibri"/>
                <w:snapToGrid/>
                <w:color w:val="000000"/>
                <w:sz w:val="22"/>
                <w:szCs w:val="22"/>
              </w:rPr>
            </w:pPr>
            <w:r>
              <w:rPr>
                <w:rFonts w:ascii="Calibri" w:hAnsi="Calibri" w:cs="Calibri"/>
                <w:color w:val="000000"/>
                <w:sz w:val="22"/>
                <w:szCs w:val="22"/>
              </w:rPr>
              <w:t xml:space="preserve">S-98 </w:t>
            </w:r>
            <w:r w:rsidR="009F4AAB">
              <w:rPr>
                <w:rFonts w:ascii="Calibri" w:hAnsi="Calibri" w:cs="Calibri"/>
                <w:color w:val="000000"/>
                <w:sz w:val="22"/>
                <w:szCs w:val="22"/>
              </w:rPr>
              <w:t>10.2.3</w:t>
            </w:r>
          </w:p>
        </w:tc>
      </w:tr>
      <w:tr w:rsidR="00BA33C2" w14:paraId="6A75699F" w14:textId="77777777" w:rsidTr="005C41DF">
        <w:trPr>
          <w:tblHeader/>
        </w:trPr>
        <w:tc>
          <w:tcPr>
            <w:tcW w:w="9526" w:type="dxa"/>
            <w:gridSpan w:val="4"/>
            <w:shd w:val="clear" w:color="auto" w:fill="BFBFBF" w:themeFill="background1" w:themeFillShade="BF"/>
            <w:vAlign w:val="center"/>
          </w:tcPr>
          <w:p w14:paraId="238CC52F" w14:textId="77777777" w:rsidR="00BA33C2" w:rsidRDefault="00BA33C2" w:rsidP="008A1BCC">
            <w:r w:rsidRPr="000A066E">
              <w:rPr>
                <w:b/>
              </w:rPr>
              <w:t>Test description</w:t>
            </w:r>
          </w:p>
        </w:tc>
      </w:tr>
      <w:tr w:rsidR="00BA33C2" w14:paraId="0A960D89" w14:textId="77777777" w:rsidTr="008A1BCC">
        <w:trPr>
          <w:tblHeader/>
        </w:trPr>
        <w:tc>
          <w:tcPr>
            <w:tcW w:w="9526" w:type="dxa"/>
            <w:gridSpan w:val="4"/>
            <w:vAlign w:val="center"/>
          </w:tcPr>
          <w:p w14:paraId="3561F8E4" w14:textId="77777777" w:rsidR="00BA33C2" w:rsidRPr="00544135" w:rsidRDefault="00187591" w:rsidP="008A1BCC">
            <w:pPr>
              <w:rPr>
                <w:i/>
              </w:rPr>
            </w:pPr>
            <w:r w:rsidRPr="00544135">
              <w:rPr>
                <w:i/>
              </w:rPr>
              <w:t>Display of symbols in size shown in the IHO Presentation Library.</w:t>
            </w:r>
          </w:p>
        </w:tc>
      </w:tr>
      <w:tr w:rsidR="00BA33C2" w14:paraId="2FE0C039" w14:textId="77777777" w:rsidTr="005C41DF">
        <w:trPr>
          <w:tblHeader/>
        </w:trPr>
        <w:tc>
          <w:tcPr>
            <w:tcW w:w="9526" w:type="dxa"/>
            <w:gridSpan w:val="4"/>
            <w:shd w:val="clear" w:color="auto" w:fill="BFBFBF" w:themeFill="background1" w:themeFillShade="BF"/>
            <w:vAlign w:val="center"/>
          </w:tcPr>
          <w:p w14:paraId="3991F7EB" w14:textId="77777777" w:rsidR="00BA33C2" w:rsidRPr="004065B1" w:rsidRDefault="00BA33C2" w:rsidP="008A1BCC">
            <w:r w:rsidRPr="000A066E">
              <w:rPr>
                <w:b/>
              </w:rPr>
              <w:t>Setup</w:t>
            </w:r>
          </w:p>
        </w:tc>
      </w:tr>
      <w:tr w:rsidR="00BA33C2" w14:paraId="2DEB4837" w14:textId="77777777" w:rsidTr="008A1BCC">
        <w:trPr>
          <w:tblHeader/>
        </w:trPr>
        <w:tc>
          <w:tcPr>
            <w:tcW w:w="9526" w:type="dxa"/>
            <w:gridSpan w:val="4"/>
            <w:vAlign w:val="center"/>
          </w:tcPr>
          <w:p w14:paraId="626092C4" w14:textId="3994DE8B" w:rsidR="00BA33C2" w:rsidRPr="00544135" w:rsidRDefault="00187591" w:rsidP="0036728A">
            <w:pPr>
              <w:rPr>
                <w:i/>
              </w:rPr>
            </w:pPr>
            <w:r w:rsidRPr="00544135">
              <w:rPr>
                <w:i/>
              </w:rPr>
              <w:t xml:space="preserve">Load </w:t>
            </w:r>
            <w:r w:rsidR="0036728A">
              <w:rPr>
                <w:i/>
              </w:rPr>
              <w:t xml:space="preserve">the exchange set </w:t>
            </w:r>
            <w:proofErr w:type="spellStart"/>
            <w:r w:rsidR="0036728A">
              <w:rPr>
                <w:b/>
                <w:bCs/>
                <w:i/>
              </w:rPr>
              <w:t>PowerUp</w:t>
            </w:r>
            <w:proofErr w:type="spellEnd"/>
            <w:r w:rsidR="0036728A">
              <w:rPr>
                <w:b/>
                <w:bCs/>
                <w:i/>
              </w:rPr>
              <w:t xml:space="preserve"> </w:t>
            </w:r>
          </w:p>
        </w:tc>
      </w:tr>
      <w:tr w:rsidR="00BA33C2" w14:paraId="093AD9F8" w14:textId="77777777" w:rsidTr="005C41DF">
        <w:trPr>
          <w:tblHeader/>
        </w:trPr>
        <w:tc>
          <w:tcPr>
            <w:tcW w:w="9526" w:type="dxa"/>
            <w:gridSpan w:val="4"/>
            <w:shd w:val="clear" w:color="auto" w:fill="BFBFBF" w:themeFill="background1" w:themeFillShade="BF"/>
            <w:vAlign w:val="center"/>
          </w:tcPr>
          <w:p w14:paraId="363E25BF" w14:textId="77777777" w:rsidR="00BA33C2" w:rsidRPr="004065B1" w:rsidRDefault="00BA33C2" w:rsidP="008A1BCC">
            <w:r w:rsidRPr="000A066E">
              <w:rPr>
                <w:b/>
              </w:rPr>
              <w:t>Action</w:t>
            </w:r>
          </w:p>
        </w:tc>
      </w:tr>
      <w:tr w:rsidR="00BA33C2" w14:paraId="7D998423" w14:textId="77777777" w:rsidTr="008A1BCC">
        <w:trPr>
          <w:tblHeader/>
        </w:trPr>
        <w:tc>
          <w:tcPr>
            <w:tcW w:w="9526" w:type="dxa"/>
            <w:gridSpan w:val="4"/>
            <w:vAlign w:val="center"/>
          </w:tcPr>
          <w:p w14:paraId="31C8C0CF" w14:textId="6B0CF5A0" w:rsidR="00BA33C2" w:rsidRPr="00544135" w:rsidRDefault="00187591" w:rsidP="008A1BCC">
            <w:pPr>
              <w:rPr>
                <w:i/>
              </w:rPr>
            </w:pPr>
            <w:r w:rsidRPr="00544135">
              <w:rPr>
                <w:i/>
              </w:rPr>
              <w:t xml:space="preserve">Perform zoom-in and zoom-out operations in each </w:t>
            </w:r>
            <w:r w:rsidR="007D0469">
              <w:rPr>
                <w:i/>
              </w:rPr>
              <w:t>Display Category</w:t>
            </w:r>
            <w:r w:rsidRPr="00544135">
              <w:rPr>
                <w:i/>
              </w:rPr>
              <w:t>.</w:t>
            </w:r>
          </w:p>
        </w:tc>
      </w:tr>
      <w:tr w:rsidR="00BA33C2" w14:paraId="13944F0E" w14:textId="77777777" w:rsidTr="005C41DF">
        <w:trPr>
          <w:tblHeader/>
        </w:trPr>
        <w:tc>
          <w:tcPr>
            <w:tcW w:w="9526" w:type="dxa"/>
            <w:gridSpan w:val="4"/>
            <w:shd w:val="clear" w:color="auto" w:fill="BFBFBF" w:themeFill="background1" w:themeFillShade="BF"/>
            <w:vAlign w:val="center"/>
          </w:tcPr>
          <w:p w14:paraId="056F22BD" w14:textId="77777777" w:rsidR="00BA33C2" w:rsidRPr="004065B1" w:rsidRDefault="00BA33C2" w:rsidP="008A1BCC">
            <w:r w:rsidRPr="000A066E">
              <w:rPr>
                <w:b/>
              </w:rPr>
              <w:t>Results</w:t>
            </w:r>
          </w:p>
        </w:tc>
      </w:tr>
      <w:tr w:rsidR="00BA33C2" w14:paraId="1410060E" w14:textId="77777777" w:rsidTr="008A1BCC">
        <w:trPr>
          <w:tblHeader/>
        </w:trPr>
        <w:tc>
          <w:tcPr>
            <w:tcW w:w="9526" w:type="dxa"/>
            <w:gridSpan w:val="4"/>
            <w:vAlign w:val="center"/>
          </w:tcPr>
          <w:p w14:paraId="72B49048" w14:textId="6B37EC31" w:rsidR="00BA33C2" w:rsidRPr="00544135" w:rsidRDefault="00187591" w:rsidP="00187591">
            <w:pPr>
              <w:jc w:val="left"/>
              <w:rPr>
                <w:i/>
              </w:rPr>
            </w:pPr>
            <w:r w:rsidRPr="00544135">
              <w:rPr>
                <w:i/>
              </w:rPr>
              <w:t>Confirm that the symbols do not decrease in size below that shown in the IHO</w:t>
            </w:r>
            <w:r w:rsidR="00AB57F1">
              <w:rPr>
                <w:i/>
              </w:rPr>
              <w:t xml:space="preserve"> </w:t>
            </w:r>
            <w:r w:rsidRPr="00544135">
              <w:rPr>
                <w:i/>
              </w:rPr>
              <w:t>Presentation Library.</w:t>
            </w:r>
          </w:p>
        </w:tc>
      </w:tr>
    </w:tbl>
    <w:p w14:paraId="45C51024" w14:textId="77777777" w:rsidR="00BA33C2" w:rsidRDefault="00BA33C2" w:rsidP="00BA33C2"/>
    <w:p w14:paraId="340912BD" w14:textId="77777777" w:rsidR="006E0D80" w:rsidRPr="00CF2F67" w:rsidRDefault="00187591" w:rsidP="00E30B8F">
      <w:pPr>
        <w:pStyle w:val="Heading3"/>
        <w:rPr>
          <w:lang w:val="en-US"/>
        </w:rPr>
      </w:pPr>
      <w:bookmarkStart w:id="10351" w:name="_Hlk127980756"/>
      <w:bookmarkStart w:id="10352" w:name="_Toc189647916"/>
      <w:r w:rsidRPr="00187591">
        <w:rPr>
          <w:lang w:val="en-US"/>
        </w:rPr>
        <w:t>Display of ECDIS chart 1 symbols of correct size</w:t>
      </w:r>
      <w:bookmarkEnd w:id="10352"/>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E0D80" w14:paraId="6BCCACCA" w14:textId="77777777" w:rsidTr="009F4AAB">
        <w:trPr>
          <w:trHeight w:val="454"/>
          <w:tblHeader/>
        </w:trPr>
        <w:tc>
          <w:tcPr>
            <w:tcW w:w="2381" w:type="dxa"/>
            <w:shd w:val="clear" w:color="auto" w:fill="BFBFBF" w:themeFill="background1" w:themeFillShade="BF"/>
            <w:vAlign w:val="center"/>
          </w:tcPr>
          <w:p w14:paraId="5B20B872" w14:textId="77777777" w:rsidR="006E0D80" w:rsidRPr="004065B1" w:rsidRDefault="006E0D80" w:rsidP="008A1BCC">
            <w:r w:rsidRPr="000A066E">
              <w:rPr>
                <w:b/>
              </w:rPr>
              <w:t>Test Reference</w:t>
            </w:r>
          </w:p>
        </w:tc>
        <w:tc>
          <w:tcPr>
            <w:tcW w:w="2381" w:type="dxa"/>
            <w:shd w:val="clear" w:color="auto" w:fill="FFFFFF" w:themeFill="background1"/>
            <w:vAlign w:val="center"/>
          </w:tcPr>
          <w:p w14:paraId="1150DAD0" w14:textId="73AF9347" w:rsidR="006E0D80" w:rsidRPr="004065B1" w:rsidRDefault="00F20C92" w:rsidP="008A1BCC">
            <w:r>
              <w:t>Chart</w:t>
            </w:r>
            <w:r w:rsidR="009F4AAB">
              <w:t>1</w:t>
            </w:r>
            <w:r>
              <w:t>Symbols</w:t>
            </w:r>
          </w:p>
        </w:tc>
        <w:tc>
          <w:tcPr>
            <w:tcW w:w="2382" w:type="dxa"/>
            <w:shd w:val="clear" w:color="auto" w:fill="BFBFBF" w:themeFill="background1" w:themeFillShade="BF"/>
            <w:vAlign w:val="center"/>
          </w:tcPr>
          <w:p w14:paraId="65E71887" w14:textId="77777777" w:rsidR="006E0D80" w:rsidRPr="004065B1" w:rsidRDefault="006E0D80" w:rsidP="008A1BCC">
            <w:r w:rsidRPr="000A066E">
              <w:rPr>
                <w:b/>
              </w:rPr>
              <w:t>IHO Reference</w:t>
            </w:r>
          </w:p>
        </w:tc>
        <w:tc>
          <w:tcPr>
            <w:tcW w:w="2382" w:type="dxa"/>
            <w:shd w:val="clear" w:color="auto" w:fill="FFFFFF" w:themeFill="background1"/>
            <w:vAlign w:val="center"/>
          </w:tcPr>
          <w:p w14:paraId="13BEE898" w14:textId="77777777" w:rsidR="006E0D80" w:rsidRDefault="009F4AAB" w:rsidP="008A1BCC">
            <w:r>
              <w:t>S-98 19.6.1</w:t>
            </w:r>
          </w:p>
          <w:p w14:paraId="6DA4F15F" w14:textId="035D90F8" w:rsidR="009F4AAB" w:rsidRPr="004065B1" w:rsidRDefault="009F4AAB" w:rsidP="008A1BCC">
            <w:r>
              <w:t>S-98 10.2.2</w:t>
            </w:r>
          </w:p>
        </w:tc>
      </w:tr>
      <w:tr w:rsidR="006E0D80" w14:paraId="76EB3EB4" w14:textId="77777777" w:rsidTr="005C41DF">
        <w:trPr>
          <w:tblHeader/>
        </w:trPr>
        <w:tc>
          <w:tcPr>
            <w:tcW w:w="9526" w:type="dxa"/>
            <w:gridSpan w:val="4"/>
            <w:shd w:val="clear" w:color="auto" w:fill="BFBFBF" w:themeFill="background1" w:themeFillShade="BF"/>
            <w:vAlign w:val="center"/>
          </w:tcPr>
          <w:p w14:paraId="260DB526" w14:textId="77777777" w:rsidR="006E0D80" w:rsidRDefault="006E0D80" w:rsidP="008A1BCC">
            <w:r w:rsidRPr="000A066E">
              <w:rPr>
                <w:b/>
              </w:rPr>
              <w:t>Test description</w:t>
            </w:r>
          </w:p>
        </w:tc>
      </w:tr>
      <w:tr w:rsidR="006E0D80" w14:paraId="351B9BC3" w14:textId="77777777" w:rsidTr="008A1BCC">
        <w:trPr>
          <w:tblHeader/>
        </w:trPr>
        <w:tc>
          <w:tcPr>
            <w:tcW w:w="9526" w:type="dxa"/>
            <w:gridSpan w:val="4"/>
            <w:vAlign w:val="center"/>
          </w:tcPr>
          <w:p w14:paraId="39D17FAB" w14:textId="77777777" w:rsidR="006E0D80" w:rsidRPr="00544135" w:rsidRDefault="00187591" w:rsidP="008A1BCC">
            <w:pPr>
              <w:rPr>
                <w:i/>
              </w:rPr>
            </w:pPr>
            <w:r w:rsidRPr="00544135">
              <w:rPr>
                <w:i/>
              </w:rPr>
              <w:t>Display of the check symbol of the correct size (in mm).</w:t>
            </w:r>
          </w:p>
        </w:tc>
      </w:tr>
      <w:tr w:rsidR="006E0D80" w14:paraId="7087C9C5" w14:textId="77777777" w:rsidTr="005C41DF">
        <w:trPr>
          <w:tblHeader/>
        </w:trPr>
        <w:tc>
          <w:tcPr>
            <w:tcW w:w="9526" w:type="dxa"/>
            <w:gridSpan w:val="4"/>
            <w:shd w:val="clear" w:color="auto" w:fill="BFBFBF" w:themeFill="background1" w:themeFillShade="BF"/>
            <w:vAlign w:val="center"/>
          </w:tcPr>
          <w:p w14:paraId="7F335D1B" w14:textId="77777777" w:rsidR="006E0D80" w:rsidRPr="004065B1" w:rsidRDefault="006E0D80" w:rsidP="008A1BCC">
            <w:r w:rsidRPr="000A066E">
              <w:rPr>
                <w:b/>
              </w:rPr>
              <w:t>Setup</w:t>
            </w:r>
          </w:p>
        </w:tc>
      </w:tr>
      <w:tr w:rsidR="006E0D80" w14:paraId="57BBD793" w14:textId="77777777" w:rsidTr="008A1BCC">
        <w:trPr>
          <w:tblHeader/>
        </w:trPr>
        <w:tc>
          <w:tcPr>
            <w:tcW w:w="9526" w:type="dxa"/>
            <w:gridSpan w:val="4"/>
            <w:vAlign w:val="center"/>
          </w:tcPr>
          <w:p w14:paraId="4B1FACE3" w14:textId="77777777" w:rsidR="009F4AAB" w:rsidRDefault="009F4AAB" w:rsidP="002164D3">
            <w:pPr>
              <w:jc w:val="left"/>
              <w:rPr>
                <w:i/>
              </w:rPr>
            </w:pPr>
          </w:p>
          <w:p w14:paraId="7A59AED5" w14:textId="4D62C9C8" w:rsidR="0036728A" w:rsidRDefault="009F4AAB" w:rsidP="002164D3">
            <w:pPr>
              <w:jc w:val="left"/>
              <w:rPr>
                <w:i/>
              </w:rPr>
            </w:pPr>
            <w:r>
              <w:rPr>
                <w:i/>
              </w:rPr>
              <w:t xml:space="preserve">Use the ECDIS to access Chart 1 </w:t>
            </w:r>
            <w:r w:rsidRPr="009F4AAB">
              <w:rPr>
                <w:b/>
                <w:bCs/>
                <w:i/>
              </w:rPr>
              <w:t>OR</w:t>
            </w:r>
            <w:r>
              <w:rPr>
                <w:i/>
              </w:rPr>
              <w:t xml:space="preserve"> </w:t>
            </w:r>
            <w:r w:rsidR="0036728A">
              <w:rPr>
                <w:i/>
              </w:rPr>
              <w:t xml:space="preserve">Load the exchange set </w:t>
            </w:r>
            <w:r w:rsidR="0036728A" w:rsidRPr="00E012C8">
              <w:rPr>
                <w:b/>
                <w:bCs/>
                <w:i/>
              </w:rPr>
              <w:t>Char</w:t>
            </w:r>
            <w:r>
              <w:rPr>
                <w:b/>
                <w:bCs/>
                <w:i/>
              </w:rPr>
              <w:t>t1</w:t>
            </w:r>
          </w:p>
          <w:p w14:paraId="2454793D" w14:textId="39B8C5AA" w:rsidR="006E0D80" w:rsidRPr="00544135" w:rsidRDefault="006E0D80" w:rsidP="002164D3">
            <w:pPr>
              <w:jc w:val="left"/>
              <w:rPr>
                <w:i/>
              </w:rPr>
            </w:pPr>
          </w:p>
        </w:tc>
      </w:tr>
      <w:tr w:rsidR="006E0D80" w14:paraId="1F21F3E5" w14:textId="77777777" w:rsidTr="005C41DF">
        <w:trPr>
          <w:tblHeader/>
        </w:trPr>
        <w:tc>
          <w:tcPr>
            <w:tcW w:w="9526" w:type="dxa"/>
            <w:gridSpan w:val="4"/>
            <w:shd w:val="clear" w:color="auto" w:fill="BFBFBF" w:themeFill="background1" w:themeFillShade="BF"/>
            <w:vAlign w:val="center"/>
          </w:tcPr>
          <w:p w14:paraId="5C4A0801" w14:textId="77777777" w:rsidR="006E0D80" w:rsidRPr="004065B1" w:rsidRDefault="006E0D80" w:rsidP="008A1BCC">
            <w:r w:rsidRPr="000A066E">
              <w:rPr>
                <w:b/>
              </w:rPr>
              <w:t>Action</w:t>
            </w:r>
          </w:p>
        </w:tc>
      </w:tr>
      <w:tr w:rsidR="006E0D80" w14:paraId="449C4453" w14:textId="77777777" w:rsidTr="008A1BCC">
        <w:trPr>
          <w:tblHeader/>
        </w:trPr>
        <w:tc>
          <w:tcPr>
            <w:tcW w:w="9526" w:type="dxa"/>
            <w:gridSpan w:val="4"/>
            <w:vAlign w:val="center"/>
          </w:tcPr>
          <w:p w14:paraId="4596C8A5" w14:textId="7D7537DB" w:rsidR="006E0D80" w:rsidRPr="00544135" w:rsidRDefault="00187591" w:rsidP="00187591">
            <w:pPr>
              <w:rPr>
                <w:i/>
              </w:rPr>
            </w:pPr>
            <w:r w:rsidRPr="00544135">
              <w:rPr>
                <w:i/>
              </w:rPr>
              <w:t xml:space="preserve">Observe the </w:t>
            </w:r>
            <w:r w:rsidRPr="009F4AAB">
              <w:rPr>
                <w:i/>
              </w:rPr>
              <w:t>CHKSYM01</w:t>
            </w:r>
            <w:r w:rsidRPr="00544135">
              <w:rPr>
                <w:i/>
              </w:rPr>
              <w:t xml:space="preserve"> symbol within the Information about the chart display</w:t>
            </w:r>
            <w:r w:rsidR="00AB57F1">
              <w:rPr>
                <w:i/>
              </w:rPr>
              <w:t xml:space="preserve"> </w:t>
            </w:r>
            <w:r w:rsidRPr="00544135">
              <w:rPr>
                <w:i/>
              </w:rPr>
              <w:t>(A,B) section.</w:t>
            </w:r>
          </w:p>
        </w:tc>
      </w:tr>
      <w:tr w:rsidR="006E0D80" w14:paraId="2A354C71" w14:textId="77777777" w:rsidTr="005C41DF">
        <w:trPr>
          <w:tblHeader/>
        </w:trPr>
        <w:tc>
          <w:tcPr>
            <w:tcW w:w="9526" w:type="dxa"/>
            <w:gridSpan w:val="4"/>
            <w:shd w:val="clear" w:color="auto" w:fill="BFBFBF" w:themeFill="background1" w:themeFillShade="BF"/>
            <w:vAlign w:val="center"/>
          </w:tcPr>
          <w:p w14:paraId="39F5EA96" w14:textId="77777777" w:rsidR="006E0D80" w:rsidRPr="004065B1" w:rsidRDefault="006E0D80" w:rsidP="008A1BCC">
            <w:r w:rsidRPr="000A066E">
              <w:rPr>
                <w:b/>
              </w:rPr>
              <w:t>Results</w:t>
            </w:r>
          </w:p>
        </w:tc>
      </w:tr>
      <w:tr w:rsidR="006E0D80" w14:paraId="108E7D0C" w14:textId="77777777" w:rsidTr="008A1BCC">
        <w:trPr>
          <w:tblHeader/>
        </w:trPr>
        <w:tc>
          <w:tcPr>
            <w:tcW w:w="9526" w:type="dxa"/>
            <w:gridSpan w:val="4"/>
            <w:vAlign w:val="center"/>
          </w:tcPr>
          <w:p w14:paraId="7C701913" w14:textId="77777777" w:rsidR="009F4AAB" w:rsidRDefault="009F4AAB" w:rsidP="008A1BCC">
            <w:pPr>
              <w:jc w:val="left"/>
              <w:rPr>
                <w:i/>
              </w:rPr>
            </w:pPr>
          </w:p>
          <w:p w14:paraId="64D25263" w14:textId="77777777" w:rsidR="006E0D80" w:rsidRDefault="00187591" w:rsidP="008A1BCC">
            <w:pPr>
              <w:jc w:val="left"/>
              <w:rPr>
                <w:i/>
              </w:rPr>
            </w:pPr>
            <w:r w:rsidRPr="00544135">
              <w:rPr>
                <w:i/>
              </w:rPr>
              <w:t xml:space="preserve">Confirm that the height of the </w:t>
            </w:r>
            <w:r w:rsidRPr="009F4AAB">
              <w:rPr>
                <w:i/>
              </w:rPr>
              <w:t>CHKSYM01</w:t>
            </w:r>
            <w:r w:rsidRPr="00544135">
              <w:rPr>
                <w:i/>
              </w:rPr>
              <w:t xml:space="preserve"> symbol is not less than 5.0mm and not greater than 5.5mm.</w:t>
            </w:r>
          </w:p>
          <w:p w14:paraId="59C25D9F" w14:textId="61E3D505" w:rsidR="009F4AAB" w:rsidRPr="00544135" w:rsidRDefault="009F4AAB" w:rsidP="008A1BCC">
            <w:pPr>
              <w:jc w:val="left"/>
              <w:rPr>
                <w:i/>
              </w:rPr>
            </w:pPr>
          </w:p>
        </w:tc>
      </w:tr>
      <w:bookmarkEnd w:id="10351"/>
    </w:tbl>
    <w:p w14:paraId="455FF87F" w14:textId="77777777" w:rsidR="006E0D80" w:rsidRDefault="006E0D80" w:rsidP="006E0D80"/>
    <w:p w14:paraId="0DCCF063" w14:textId="77777777" w:rsidR="000A72CE" w:rsidRPr="00CF2F67" w:rsidRDefault="00187591" w:rsidP="00E30B8F">
      <w:pPr>
        <w:pStyle w:val="Heading3"/>
        <w:rPr>
          <w:lang w:val="en-US"/>
        </w:rPr>
      </w:pPr>
      <w:bookmarkStart w:id="10353" w:name="_Toc189647917"/>
      <w:r w:rsidRPr="00187591">
        <w:rPr>
          <w:lang w:val="en-US"/>
        </w:rPr>
        <w:t>Size in pixels of the check symbol CHKSYM01</w:t>
      </w:r>
      <w:bookmarkEnd w:id="10353"/>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5A7D856D" w14:textId="77777777" w:rsidTr="009F4AAB">
        <w:trPr>
          <w:trHeight w:val="454"/>
          <w:tblHeader/>
        </w:trPr>
        <w:tc>
          <w:tcPr>
            <w:tcW w:w="2381" w:type="dxa"/>
            <w:shd w:val="clear" w:color="auto" w:fill="BFBFBF" w:themeFill="background1" w:themeFillShade="BF"/>
            <w:vAlign w:val="center"/>
          </w:tcPr>
          <w:p w14:paraId="0A2ECE0D" w14:textId="77777777" w:rsidR="000A72CE" w:rsidRPr="004065B1" w:rsidRDefault="000A72CE" w:rsidP="008A1BCC">
            <w:r w:rsidRPr="000A066E">
              <w:rPr>
                <w:b/>
              </w:rPr>
              <w:t>Test Reference</w:t>
            </w:r>
          </w:p>
        </w:tc>
        <w:tc>
          <w:tcPr>
            <w:tcW w:w="2381" w:type="dxa"/>
            <w:shd w:val="clear" w:color="auto" w:fill="FFFFFF" w:themeFill="background1"/>
            <w:vAlign w:val="center"/>
          </w:tcPr>
          <w:p w14:paraId="40A37229" w14:textId="7F1050D3" w:rsidR="000A72CE" w:rsidRPr="004065B1" w:rsidRDefault="00F20C92" w:rsidP="008A1BCC">
            <w:proofErr w:type="spellStart"/>
            <w:r>
              <w:t>CheckSym</w:t>
            </w:r>
            <w:proofErr w:type="spellEnd"/>
          </w:p>
        </w:tc>
        <w:tc>
          <w:tcPr>
            <w:tcW w:w="2382" w:type="dxa"/>
            <w:shd w:val="clear" w:color="auto" w:fill="BFBFBF" w:themeFill="background1" w:themeFillShade="BF"/>
            <w:vAlign w:val="center"/>
          </w:tcPr>
          <w:p w14:paraId="595F5387" w14:textId="77777777" w:rsidR="000A72CE" w:rsidRPr="004065B1" w:rsidRDefault="000A72CE" w:rsidP="008A1BCC">
            <w:r w:rsidRPr="000A066E">
              <w:rPr>
                <w:b/>
              </w:rPr>
              <w:t>IHO Reference</w:t>
            </w:r>
          </w:p>
        </w:tc>
        <w:tc>
          <w:tcPr>
            <w:tcW w:w="2382" w:type="dxa"/>
            <w:shd w:val="clear" w:color="auto" w:fill="FFFFFF" w:themeFill="background1"/>
            <w:vAlign w:val="center"/>
          </w:tcPr>
          <w:p w14:paraId="39144A92" w14:textId="41633ECB" w:rsidR="000A72CE" w:rsidRPr="004065B1" w:rsidRDefault="009F4AAB" w:rsidP="008A1BCC">
            <w:r>
              <w:t>S-98 10.2.2</w:t>
            </w:r>
          </w:p>
        </w:tc>
      </w:tr>
      <w:tr w:rsidR="000A72CE" w14:paraId="3C0E5EC2" w14:textId="77777777" w:rsidTr="005C41DF">
        <w:trPr>
          <w:tblHeader/>
        </w:trPr>
        <w:tc>
          <w:tcPr>
            <w:tcW w:w="9526" w:type="dxa"/>
            <w:gridSpan w:val="4"/>
            <w:shd w:val="clear" w:color="auto" w:fill="BFBFBF" w:themeFill="background1" w:themeFillShade="BF"/>
            <w:vAlign w:val="center"/>
          </w:tcPr>
          <w:p w14:paraId="1C747DE4" w14:textId="77777777" w:rsidR="000A72CE" w:rsidRDefault="000A72CE" w:rsidP="008A1BCC">
            <w:r w:rsidRPr="000A066E">
              <w:rPr>
                <w:b/>
              </w:rPr>
              <w:t>Test description</w:t>
            </w:r>
          </w:p>
        </w:tc>
      </w:tr>
      <w:tr w:rsidR="000A72CE" w14:paraId="14F896E6" w14:textId="77777777" w:rsidTr="008A1BCC">
        <w:trPr>
          <w:tblHeader/>
        </w:trPr>
        <w:tc>
          <w:tcPr>
            <w:tcW w:w="9526" w:type="dxa"/>
            <w:gridSpan w:val="4"/>
            <w:vAlign w:val="center"/>
          </w:tcPr>
          <w:p w14:paraId="0E560488" w14:textId="77777777" w:rsidR="000A72CE" w:rsidRPr="00544135" w:rsidRDefault="00187591" w:rsidP="008A1BCC">
            <w:pPr>
              <w:rPr>
                <w:i/>
              </w:rPr>
            </w:pPr>
            <w:r w:rsidRPr="00544135">
              <w:rPr>
                <w:i/>
              </w:rPr>
              <w:t>Display of the check symbol of the correct size (in pixels).</w:t>
            </w:r>
          </w:p>
        </w:tc>
      </w:tr>
      <w:tr w:rsidR="000A72CE" w14:paraId="621439DF" w14:textId="77777777" w:rsidTr="005C41DF">
        <w:trPr>
          <w:tblHeader/>
        </w:trPr>
        <w:tc>
          <w:tcPr>
            <w:tcW w:w="9526" w:type="dxa"/>
            <w:gridSpan w:val="4"/>
            <w:shd w:val="clear" w:color="auto" w:fill="BFBFBF" w:themeFill="background1" w:themeFillShade="BF"/>
            <w:vAlign w:val="center"/>
          </w:tcPr>
          <w:p w14:paraId="1FC19F97" w14:textId="77777777" w:rsidR="000A72CE" w:rsidRPr="004065B1" w:rsidRDefault="000A72CE" w:rsidP="008A1BCC">
            <w:r w:rsidRPr="000A066E">
              <w:rPr>
                <w:b/>
              </w:rPr>
              <w:t>Setup</w:t>
            </w:r>
          </w:p>
        </w:tc>
      </w:tr>
      <w:tr w:rsidR="000A72CE" w14:paraId="530C4F35" w14:textId="77777777" w:rsidTr="008A1BCC">
        <w:trPr>
          <w:tblHeader/>
        </w:trPr>
        <w:tc>
          <w:tcPr>
            <w:tcW w:w="9526" w:type="dxa"/>
            <w:gridSpan w:val="4"/>
            <w:vAlign w:val="center"/>
          </w:tcPr>
          <w:p w14:paraId="3CFD0DEF" w14:textId="3E5D7796" w:rsidR="000A72CE" w:rsidRPr="00F20C92" w:rsidRDefault="00187591" w:rsidP="008A1BCC">
            <w:r w:rsidRPr="00544135">
              <w:rPr>
                <w:i/>
              </w:rPr>
              <w:t xml:space="preserve">As for test </w:t>
            </w:r>
            <w:r w:rsidR="00F20C92">
              <w:t>Chart1Symbols</w:t>
            </w:r>
          </w:p>
        </w:tc>
      </w:tr>
      <w:tr w:rsidR="000A72CE" w14:paraId="44E26333" w14:textId="77777777" w:rsidTr="005C41DF">
        <w:trPr>
          <w:tblHeader/>
        </w:trPr>
        <w:tc>
          <w:tcPr>
            <w:tcW w:w="9526" w:type="dxa"/>
            <w:gridSpan w:val="4"/>
            <w:shd w:val="clear" w:color="auto" w:fill="BFBFBF" w:themeFill="background1" w:themeFillShade="BF"/>
            <w:vAlign w:val="center"/>
          </w:tcPr>
          <w:p w14:paraId="1A4785BD" w14:textId="77777777" w:rsidR="000A72CE" w:rsidRPr="004065B1" w:rsidRDefault="000A72CE" w:rsidP="008A1BCC">
            <w:r w:rsidRPr="000A066E">
              <w:rPr>
                <w:b/>
              </w:rPr>
              <w:t>Action</w:t>
            </w:r>
          </w:p>
        </w:tc>
      </w:tr>
      <w:tr w:rsidR="000A72CE" w14:paraId="0B83B7EF" w14:textId="77777777" w:rsidTr="008A1BCC">
        <w:trPr>
          <w:tblHeader/>
        </w:trPr>
        <w:tc>
          <w:tcPr>
            <w:tcW w:w="9526" w:type="dxa"/>
            <w:gridSpan w:val="4"/>
            <w:vAlign w:val="center"/>
          </w:tcPr>
          <w:p w14:paraId="124566C1" w14:textId="5A5013D5" w:rsidR="000A72CE" w:rsidRPr="00544135" w:rsidRDefault="00187591" w:rsidP="00187591">
            <w:pPr>
              <w:rPr>
                <w:i/>
              </w:rPr>
            </w:pPr>
            <w:r w:rsidRPr="00544135">
              <w:rPr>
                <w:i/>
              </w:rPr>
              <w:t xml:space="preserve">Observe the </w:t>
            </w:r>
            <w:r w:rsidRPr="009F4AAB">
              <w:rPr>
                <w:i/>
              </w:rPr>
              <w:t>CHKSYM01</w:t>
            </w:r>
            <w:r w:rsidRPr="00544135">
              <w:rPr>
                <w:i/>
              </w:rPr>
              <w:t xml:space="preserve"> symbol within the Information about the chart display</w:t>
            </w:r>
            <w:r w:rsidR="00AB57F1">
              <w:rPr>
                <w:i/>
              </w:rPr>
              <w:t xml:space="preserve"> </w:t>
            </w:r>
            <w:r w:rsidRPr="00544135">
              <w:rPr>
                <w:i/>
              </w:rPr>
              <w:t>(A,B) section.</w:t>
            </w:r>
          </w:p>
        </w:tc>
      </w:tr>
      <w:tr w:rsidR="000A72CE" w14:paraId="7FFE6857" w14:textId="77777777" w:rsidTr="005C41DF">
        <w:trPr>
          <w:tblHeader/>
        </w:trPr>
        <w:tc>
          <w:tcPr>
            <w:tcW w:w="9526" w:type="dxa"/>
            <w:gridSpan w:val="4"/>
            <w:shd w:val="clear" w:color="auto" w:fill="BFBFBF" w:themeFill="background1" w:themeFillShade="BF"/>
            <w:vAlign w:val="center"/>
          </w:tcPr>
          <w:p w14:paraId="5733F9AE" w14:textId="77777777" w:rsidR="000A72CE" w:rsidRPr="004065B1" w:rsidRDefault="000A72CE" w:rsidP="008A1BCC">
            <w:r w:rsidRPr="000A066E">
              <w:rPr>
                <w:b/>
              </w:rPr>
              <w:t>Results</w:t>
            </w:r>
          </w:p>
        </w:tc>
      </w:tr>
      <w:tr w:rsidR="000A72CE" w14:paraId="01E91518" w14:textId="77777777" w:rsidTr="008A1BCC">
        <w:trPr>
          <w:tblHeader/>
        </w:trPr>
        <w:tc>
          <w:tcPr>
            <w:tcW w:w="9526" w:type="dxa"/>
            <w:gridSpan w:val="4"/>
            <w:vAlign w:val="center"/>
          </w:tcPr>
          <w:p w14:paraId="5DF5D388" w14:textId="77777777" w:rsidR="00187591" w:rsidRPr="00544135" w:rsidRDefault="00187591" w:rsidP="00187591">
            <w:pPr>
              <w:jc w:val="left"/>
              <w:rPr>
                <w:i/>
              </w:rPr>
            </w:pPr>
            <w:r w:rsidRPr="00544135">
              <w:rPr>
                <w:i/>
              </w:rPr>
              <w:t xml:space="preserve">Confirm that the number of pixels (lines) which comprise the vertical extent of the symbol </w:t>
            </w:r>
            <w:r w:rsidRPr="009F4AAB">
              <w:rPr>
                <w:i/>
              </w:rPr>
              <w:t>CHKSYM01</w:t>
            </w:r>
            <w:r w:rsidRPr="00544135">
              <w:rPr>
                <w:i/>
              </w:rPr>
              <w:t xml:space="preserve"> is not less than 16.</w:t>
            </w:r>
          </w:p>
          <w:p w14:paraId="3AC0E10C" w14:textId="77777777" w:rsidR="00187591" w:rsidRPr="00544135" w:rsidRDefault="00187591" w:rsidP="00187591">
            <w:pPr>
              <w:jc w:val="left"/>
              <w:rPr>
                <w:i/>
              </w:rPr>
            </w:pPr>
          </w:p>
          <w:p w14:paraId="14865EA1" w14:textId="77777777" w:rsidR="000A72CE" w:rsidRPr="00544135" w:rsidRDefault="00187591" w:rsidP="00187591">
            <w:pPr>
              <w:jc w:val="left"/>
              <w:rPr>
                <w:i/>
              </w:rPr>
            </w:pPr>
            <w:r w:rsidRPr="00544135">
              <w:rPr>
                <w:i/>
              </w:rPr>
              <w:t>This test may be conducted by calculation based on the properties of the EUT.</w:t>
            </w:r>
          </w:p>
        </w:tc>
      </w:tr>
    </w:tbl>
    <w:p w14:paraId="65DADB96" w14:textId="77777777" w:rsidR="000A72CE" w:rsidRDefault="000A72CE" w:rsidP="000A72CE"/>
    <w:p w14:paraId="1826E73C" w14:textId="77777777" w:rsidR="000A72CE" w:rsidRPr="00CF2F67" w:rsidRDefault="00187591" w:rsidP="00E30B8F">
      <w:pPr>
        <w:pStyle w:val="Heading3"/>
        <w:rPr>
          <w:lang w:val="en-US"/>
        </w:rPr>
      </w:pPr>
      <w:r>
        <w:rPr>
          <w:lang w:val="en-US"/>
        </w:rPr>
        <w:br w:type="page"/>
      </w:r>
      <w:bookmarkStart w:id="10354" w:name="_Toc189647918"/>
      <w:r>
        <w:rPr>
          <w:lang w:val="en-US"/>
        </w:rPr>
        <w:lastRenderedPageBreak/>
        <w:t>Display of text at the correct size</w:t>
      </w:r>
      <w:bookmarkEnd w:id="10354"/>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08BCB444" w14:textId="77777777" w:rsidTr="009F4AAB">
        <w:trPr>
          <w:trHeight w:val="454"/>
          <w:tblHeader/>
        </w:trPr>
        <w:tc>
          <w:tcPr>
            <w:tcW w:w="2381" w:type="dxa"/>
            <w:shd w:val="clear" w:color="auto" w:fill="BFBFBF" w:themeFill="background1" w:themeFillShade="BF"/>
            <w:vAlign w:val="center"/>
          </w:tcPr>
          <w:p w14:paraId="278195D5" w14:textId="77777777" w:rsidR="000A72CE" w:rsidRPr="004065B1" w:rsidRDefault="000A72CE" w:rsidP="008A1BCC">
            <w:r w:rsidRPr="000A066E">
              <w:rPr>
                <w:b/>
              </w:rPr>
              <w:t>Test Reference</w:t>
            </w:r>
          </w:p>
        </w:tc>
        <w:tc>
          <w:tcPr>
            <w:tcW w:w="2381" w:type="dxa"/>
            <w:shd w:val="clear" w:color="auto" w:fill="FFFFFF" w:themeFill="background1"/>
            <w:vAlign w:val="center"/>
          </w:tcPr>
          <w:p w14:paraId="315DC63A" w14:textId="4668E99D" w:rsidR="000A72CE" w:rsidRPr="004065B1" w:rsidRDefault="00F20C92" w:rsidP="008A1BCC">
            <w:proofErr w:type="spellStart"/>
            <w:r>
              <w:t>TextSize</w:t>
            </w:r>
            <w:proofErr w:type="spellEnd"/>
          </w:p>
        </w:tc>
        <w:tc>
          <w:tcPr>
            <w:tcW w:w="2382" w:type="dxa"/>
            <w:shd w:val="clear" w:color="auto" w:fill="BFBFBF" w:themeFill="background1" w:themeFillShade="BF"/>
            <w:vAlign w:val="center"/>
          </w:tcPr>
          <w:p w14:paraId="758A5B3C" w14:textId="77777777" w:rsidR="000A72CE" w:rsidRPr="004065B1" w:rsidRDefault="000A72CE" w:rsidP="008A1BCC">
            <w:r w:rsidRPr="000A066E">
              <w:rPr>
                <w:b/>
              </w:rPr>
              <w:t>IHO Reference</w:t>
            </w:r>
          </w:p>
        </w:tc>
        <w:tc>
          <w:tcPr>
            <w:tcW w:w="2382" w:type="dxa"/>
            <w:shd w:val="clear" w:color="auto" w:fill="FFFFFF" w:themeFill="background1"/>
            <w:vAlign w:val="center"/>
          </w:tcPr>
          <w:p w14:paraId="57DB0787" w14:textId="77777777" w:rsidR="000A72CE" w:rsidRPr="004065B1" w:rsidRDefault="000A72CE" w:rsidP="008A1BCC">
            <w:r>
              <w:t>S-52 [3.1.5]</w:t>
            </w:r>
          </w:p>
        </w:tc>
      </w:tr>
      <w:tr w:rsidR="000A72CE" w14:paraId="52667194" w14:textId="77777777" w:rsidTr="005C41DF">
        <w:trPr>
          <w:tblHeader/>
        </w:trPr>
        <w:tc>
          <w:tcPr>
            <w:tcW w:w="9526" w:type="dxa"/>
            <w:gridSpan w:val="4"/>
            <w:shd w:val="clear" w:color="auto" w:fill="BFBFBF" w:themeFill="background1" w:themeFillShade="BF"/>
            <w:vAlign w:val="center"/>
          </w:tcPr>
          <w:p w14:paraId="4A5C4F99" w14:textId="77777777" w:rsidR="000A72CE" w:rsidRDefault="000A72CE" w:rsidP="008A1BCC">
            <w:r w:rsidRPr="000A066E">
              <w:rPr>
                <w:b/>
              </w:rPr>
              <w:t>Test description</w:t>
            </w:r>
          </w:p>
        </w:tc>
      </w:tr>
      <w:tr w:rsidR="000A72CE" w14:paraId="4ECB9892" w14:textId="77777777" w:rsidTr="008A1BCC">
        <w:trPr>
          <w:tblHeader/>
        </w:trPr>
        <w:tc>
          <w:tcPr>
            <w:tcW w:w="9526" w:type="dxa"/>
            <w:gridSpan w:val="4"/>
            <w:vAlign w:val="center"/>
          </w:tcPr>
          <w:p w14:paraId="3F20222B" w14:textId="77777777" w:rsidR="000A72CE" w:rsidRPr="00544135" w:rsidRDefault="00187591" w:rsidP="008A1BCC">
            <w:pPr>
              <w:rPr>
                <w:i/>
              </w:rPr>
            </w:pPr>
            <w:r w:rsidRPr="00544135">
              <w:rPr>
                <w:i/>
              </w:rPr>
              <w:t>Display of text within the chart display and pick report.</w:t>
            </w:r>
          </w:p>
        </w:tc>
      </w:tr>
      <w:tr w:rsidR="000A72CE" w14:paraId="369C6F54" w14:textId="77777777" w:rsidTr="005C41DF">
        <w:trPr>
          <w:tblHeader/>
        </w:trPr>
        <w:tc>
          <w:tcPr>
            <w:tcW w:w="9526" w:type="dxa"/>
            <w:gridSpan w:val="4"/>
            <w:shd w:val="clear" w:color="auto" w:fill="BFBFBF" w:themeFill="background1" w:themeFillShade="BF"/>
            <w:vAlign w:val="center"/>
          </w:tcPr>
          <w:p w14:paraId="73A907C8" w14:textId="77777777" w:rsidR="000A72CE" w:rsidRPr="004065B1" w:rsidRDefault="000A72CE" w:rsidP="008A1BCC">
            <w:r w:rsidRPr="000A066E">
              <w:rPr>
                <w:b/>
              </w:rPr>
              <w:t>Setup</w:t>
            </w:r>
          </w:p>
        </w:tc>
      </w:tr>
      <w:tr w:rsidR="000A72CE" w14:paraId="132C413C" w14:textId="77777777" w:rsidTr="008A1BCC">
        <w:trPr>
          <w:tblHeader/>
        </w:trPr>
        <w:tc>
          <w:tcPr>
            <w:tcW w:w="9526" w:type="dxa"/>
            <w:gridSpan w:val="4"/>
            <w:vAlign w:val="center"/>
          </w:tcPr>
          <w:p w14:paraId="69DB0A6F" w14:textId="7AFC0624" w:rsidR="000A72CE" w:rsidRPr="00544135" w:rsidRDefault="00187591" w:rsidP="0036728A">
            <w:pPr>
              <w:rPr>
                <w:i/>
              </w:rPr>
            </w:pPr>
            <w:r w:rsidRPr="00544135">
              <w:rPr>
                <w:i/>
              </w:rPr>
              <w:t xml:space="preserve">Load </w:t>
            </w:r>
            <w:r w:rsidR="0036728A">
              <w:rPr>
                <w:i/>
              </w:rPr>
              <w:t xml:space="preserve">the exchange set </w:t>
            </w:r>
            <w:proofErr w:type="spellStart"/>
            <w:r w:rsidR="0036728A">
              <w:rPr>
                <w:b/>
                <w:bCs/>
                <w:i/>
              </w:rPr>
              <w:t>PowerUp</w:t>
            </w:r>
            <w:proofErr w:type="spellEnd"/>
            <w:r w:rsidR="0036728A">
              <w:rPr>
                <w:b/>
                <w:bCs/>
                <w:i/>
              </w:rPr>
              <w:t xml:space="preserve"> </w:t>
            </w:r>
          </w:p>
        </w:tc>
      </w:tr>
      <w:tr w:rsidR="000A72CE" w14:paraId="61CCD2AE" w14:textId="77777777" w:rsidTr="005C41DF">
        <w:trPr>
          <w:tblHeader/>
        </w:trPr>
        <w:tc>
          <w:tcPr>
            <w:tcW w:w="9526" w:type="dxa"/>
            <w:gridSpan w:val="4"/>
            <w:shd w:val="clear" w:color="auto" w:fill="BFBFBF" w:themeFill="background1" w:themeFillShade="BF"/>
            <w:vAlign w:val="center"/>
          </w:tcPr>
          <w:p w14:paraId="23CF4668" w14:textId="77777777" w:rsidR="000A72CE" w:rsidRPr="004065B1" w:rsidRDefault="000A72CE" w:rsidP="008A1BCC">
            <w:r w:rsidRPr="000A066E">
              <w:rPr>
                <w:b/>
              </w:rPr>
              <w:t>Action</w:t>
            </w:r>
          </w:p>
        </w:tc>
      </w:tr>
      <w:tr w:rsidR="000A72CE" w14:paraId="096562C9" w14:textId="77777777" w:rsidTr="008A1BCC">
        <w:trPr>
          <w:tblHeader/>
        </w:trPr>
        <w:tc>
          <w:tcPr>
            <w:tcW w:w="9526" w:type="dxa"/>
            <w:gridSpan w:val="4"/>
            <w:vAlign w:val="center"/>
          </w:tcPr>
          <w:p w14:paraId="09BB4152" w14:textId="77777777" w:rsidR="00187591" w:rsidRPr="00544135" w:rsidRDefault="00187591" w:rsidP="00187591">
            <w:pPr>
              <w:rPr>
                <w:i/>
              </w:rPr>
            </w:pPr>
            <w:r w:rsidRPr="00544135">
              <w:rPr>
                <w:i/>
              </w:rPr>
              <w:t>Observe the chart display.</w:t>
            </w:r>
          </w:p>
          <w:p w14:paraId="6FC58DAD" w14:textId="4701983E" w:rsidR="00187591" w:rsidRPr="00544135" w:rsidRDefault="00187591" w:rsidP="00187591">
            <w:pPr>
              <w:rPr>
                <w:i/>
              </w:rPr>
            </w:pPr>
            <w:r w:rsidRPr="00544135">
              <w:rPr>
                <w:i/>
              </w:rPr>
              <w:t xml:space="preserve">Pick a </w:t>
            </w:r>
            <w:r w:rsidR="0036728A">
              <w:rPr>
                <w:i/>
              </w:rPr>
              <w:t>feature</w:t>
            </w:r>
            <w:r w:rsidR="0036728A" w:rsidRPr="00544135">
              <w:rPr>
                <w:i/>
              </w:rPr>
              <w:t xml:space="preserve"> </w:t>
            </w:r>
            <w:r w:rsidRPr="00544135">
              <w:rPr>
                <w:i/>
              </w:rPr>
              <w:t xml:space="preserve">and observe the text within the pick report. </w:t>
            </w:r>
          </w:p>
          <w:p w14:paraId="08D90A1B" w14:textId="77777777" w:rsidR="000A72CE" w:rsidRPr="00544135" w:rsidRDefault="00187591" w:rsidP="00187591">
            <w:pPr>
              <w:rPr>
                <w:i/>
              </w:rPr>
            </w:pPr>
            <w:r w:rsidRPr="00544135">
              <w:rPr>
                <w:i/>
              </w:rPr>
              <w:t>Create a Mariner’s note with text and observe its display.</w:t>
            </w:r>
          </w:p>
        </w:tc>
      </w:tr>
      <w:tr w:rsidR="000A72CE" w14:paraId="2F381A01" w14:textId="77777777" w:rsidTr="005C41DF">
        <w:trPr>
          <w:tblHeader/>
        </w:trPr>
        <w:tc>
          <w:tcPr>
            <w:tcW w:w="9526" w:type="dxa"/>
            <w:gridSpan w:val="4"/>
            <w:shd w:val="clear" w:color="auto" w:fill="BFBFBF" w:themeFill="background1" w:themeFillShade="BF"/>
            <w:vAlign w:val="center"/>
          </w:tcPr>
          <w:p w14:paraId="118B7C9C" w14:textId="77777777" w:rsidR="000A72CE" w:rsidRPr="004065B1" w:rsidRDefault="000A72CE" w:rsidP="008A1BCC">
            <w:r w:rsidRPr="000A066E">
              <w:rPr>
                <w:b/>
              </w:rPr>
              <w:t>Results</w:t>
            </w:r>
          </w:p>
        </w:tc>
      </w:tr>
      <w:tr w:rsidR="000A72CE" w14:paraId="406DEDAD" w14:textId="77777777" w:rsidTr="008A1BCC">
        <w:trPr>
          <w:tblHeader/>
        </w:trPr>
        <w:tc>
          <w:tcPr>
            <w:tcW w:w="9526" w:type="dxa"/>
            <w:gridSpan w:val="4"/>
            <w:vAlign w:val="center"/>
          </w:tcPr>
          <w:p w14:paraId="164A6E16" w14:textId="133347E5" w:rsidR="000A72CE" w:rsidRPr="00544135" w:rsidRDefault="00A015E1" w:rsidP="008A1BCC">
            <w:pPr>
              <w:jc w:val="left"/>
              <w:rPr>
                <w:i/>
              </w:rPr>
            </w:pPr>
            <w:r>
              <w:rPr>
                <w:i/>
              </w:rPr>
              <w:t>B</w:t>
            </w:r>
            <w:r w:rsidRPr="00A015E1">
              <w:rPr>
                <w:i/>
              </w:rPr>
              <w:t>ased on viewing distance spec</w:t>
            </w:r>
            <w:r>
              <w:rPr>
                <w:i/>
              </w:rPr>
              <w:t xml:space="preserve">ified in manufacturer manuals, </w:t>
            </w:r>
            <w:r w:rsidRPr="00A015E1">
              <w:rPr>
                <w:i/>
              </w:rPr>
              <w:t>confirm that for all text observed the height of upper-case characters is not less than 3.5</w:t>
            </w:r>
            <w:r>
              <w:t xml:space="preserve"> </w:t>
            </w:r>
            <w:r>
              <w:rPr>
                <w:i/>
              </w:rPr>
              <w:t>mm per 1 metre</w:t>
            </w:r>
            <w:r w:rsidRPr="00A015E1">
              <w:rPr>
                <w:i/>
              </w:rPr>
              <w:t xml:space="preserve"> viewing distance</w:t>
            </w:r>
            <w:r w:rsidRPr="00A015E1" w:rsidDel="00A015E1">
              <w:rPr>
                <w:i/>
              </w:rPr>
              <w:t xml:space="preserve"> </w:t>
            </w:r>
          </w:p>
        </w:tc>
      </w:tr>
    </w:tbl>
    <w:p w14:paraId="5443DBB7" w14:textId="77777777" w:rsidR="000A72CE" w:rsidRDefault="000A72CE" w:rsidP="000A72CE"/>
    <w:p w14:paraId="4A50DB77" w14:textId="77777777" w:rsidR="000A72CE" w:rsidRPr="00CF2F67" w:rsidRDefault="00187591" w:rsidP="00E30B8F">
      <w:pPr>
        <w:pStyle w:val="Heading3"/>
        <w:rPr>
          <w:lang w:val="en-US"/>
        </w:rPr>
      </w:pPr>
      <w:bookmarkStart w:id="10355" w:name="_Toc189647919"/>
      <w:r>
        <w:rPr>
          <w:lang w:val="en-US"/>
        </w:rPr>
        <w:t>Display redraw</w:t>
      </w:r>
      <w:bookmarkEnd w:id="10355"/>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075CD7FE" w14:textId="77777777" w:rsidTr="009F4AAB">
        <w:trPr>
          <w:trHeight w:val="454"/>
          <w:tblHeader/>
        </w:trPr>
        <w:tc>
          <w:tcPr>
            <w:tcW w:w="2381" w:type="dxa"/>
            <w:shd w:val="clear" w:color="auto" w:fill="BFBFBF" w:themeFill="background1" w:themeFillShade="BF"/>
            <w:vAlign w:val="center"/>
          </w:tcPr>
          <w:p w14:paraId="1B0031DC" w14:textId="77777777" w:rsidR="000A72CE" w:rsidRPr="004065B1" w:rsidRDefault="000A72CE" w:rsidP="008A1BCC">
            <w:r w:rsidRPr="000A066E">
              <w:rPr>
                <w:b/>
              </w:rPr>
              <w:t>Test Reference</w:t>
            </w:r>
          </w:p>
        </w:tc>
        <w:tc>
          <w:tcPr>
            <w:tcW w:w="2381" w:type="dxa"/>
            <w:shd w:val="clear" w:color="auto" w:fill="FFFFFF" w:themeFill="background1"/>
            <w:vAlign w:val="center"/>
          </w:tcPr>
          <w:p w14:paraId="71857F4A" w14:textId="616120F9" w:rsidR="000A72CE" w:rsidRPr="004065B1" w:rsidRDefault="00F20C92" w:rsidP="008A1BCC">
            <w:r>
              <w:t>Redraw</w:t>
            </w:r>
          </w:p>
        </w:tc>
        <w:tc>
          <w:tcPr>
            <w:tcW w:w="2382" w:type="dxa"/>
            <w:shd w:val="clear" w:color="auto" w:fill="BFBFBF" w:themeFill="background1" w:themeFillShade="BF"/>
            <w:vAlign w:val="center"/>
          </w:tcPr>
          <w:p w14:paraId="297126D5" w14:textId="77777777" w:rsidR="000A72CE" w:rsidRPr="004065B1" w:rsidRDefault="000A72CE" w:rsidP="008A1BCC">
            <w:r w:rsidRPr="000A066E">
              <w:rPr>
                <w:b/>
              </w:rPr>
              <w:t>IHO Reference</w:t>
            </w:r>
          </w:p>
        </w:tc>
        <w:tc>
          <w:tcPr>
            <w:tcW w:w="2382" w:type="dxa"/>
            <w:shd w:val="clear" w:color="auto" w:fill="FFFFFF" w:themeFill="background1"/>
            <w:vAlign w:val="center"/>
          </w:tcPr>
          <w:p w14:paraId="74EB710C" w14:textId="35BC9EE3" w:rsidR="000A72CE" w:rsidRPr="004065B1" w:rsidRDefault="009F4AAB" w:rsidP="008A1BCC">
            <w:r>
              <w:t>S-98 19.1</w:t>
            </w:r>
          </w:p>
        </w:tc>
      </w:tr>
      <w:tr w:rsidR="000A72CE" w14:paraId="4109BEF9" w14:textId="77777777" w:rsidTr="005C41DF">
        <w:trPr>
          <w:tblHeader/>
        </w:trPr>
        <w:tc>
          <w:tcPr>
            <w:tcW w:w="9526" w:type="dxa"/>
            <w:gridSpan w:val="4"/>
            <w:shd w:val="clear" w:color="auto" w:fill="BFBFBF" w:themeFill="background1" w:themeFillShade="BF"/>
            <w:vAlign w:val="center"/>
          </w:tcPr>
          <w:p w14:paraId="0FD6DDDA" w14:textId="77777777" w:rsidR="000A72CE" w:rsidRDefault="000A72CE" w:rsidP="008A1BCC">
            <w:r w:rsidRPr="000A066E">
              <w:rPr>
                <w:b/>
              </w:rPr>
              <w:t>Test description</w:t>
            </w:r>
          </w:p>
        </w:tc>
      </w:tr>
      <w:tr w:rsidR="000A72CE" w14:paraId="7411D2EA" w14:textId="77777777" w:rsidTr="008A1BCC">
        <w:trPr>
          <w:tblHeader/>
        </w:trPr>
        <w:tc>
          <w:tcPr>
            <w:tcW w:w="9526" w:type="dxa"/>
            <w:gridSpan w:val="4"/>
            <w:vAlign w:val="center"/>
          </w:tcPr>
          <w:p w14:paraId="2DF03AF0" w14:textId="77777777" w:rsidR="000A72CE" w:rsidRPr="00544135" w:rsidRDefault="00187591" w:rsidP="008A1BCC">
            <w:pPr>
              <w:rPr>
                <w:i/>
              </w:rPr>
            </w:pPr>
            <w:r w:rsidRPr="00544135">
              <w:rPr>
                <w:i/>
              </w:rPr>
              <w:t>Display of text within the chart display and pick report.</w:t>
            </w:r>
          </w:p>
        </w:tc>
      </w:tr>
      <w:tr w:rsidR="000A72CE" w14:paraId="149209F5" w14:textId="77777777" w:rsidTr="005C41DF">
        <w:trPr>
          <w:tblHeader/>
        </w:trPr>
        <w:tc>
          <w:tcPr>
            <w:tcW w:w="9526" w:type="dxa"/>
            <w:gridSpan w:val="4"/>
            <w:shd w:val="clear" w:color="auto" w:fill="BFBFBF" w:themeFill="background1" w:themeFillShade="BF"/>
            <w:vAlign w:val="center"/>
          </w:tcPr>
          <w:p w14:paraId="6AD55105" w14:textId="77777777" w:rsidR="000A72CE" w:rsidRPr="004065B1" w:rsidRDefault="000A72CE" w:rsidP="008A1BCC">
            <w:r w:rsidRPr="000A066E">
              <w:rPr>
                <w:b/>
              </w:rPr>
              <w:t>Setup</w:t>
            </w:r>
          </w:p>
        </w:tc>
      </w:tr>
      <w:tr w:rsidR="000A72CE" w14:paraId="3C2AAA5E" w14:textId="77777777" w:rsidTr="008A1BCC">
        <w:trPr>
          <w:tblHeader/>
        </w:trPr>
        <w:tc>
          <w:tcPr>
            <w:tcW w:w="9526" w:type="dxa"/>
            <w:gridSpan w:val="4"/>
            <w:vAlign w:val="center"/>
          </w:tcPr>
          <w:p w14:paraId="7EDAE1D6" w14:textId="5E90F882" w:rsidR="00187591" w:rsidRDefault="0036728A" w:rsidP="0036728A">
            <w:pPr>
              <w:rPr>
                <w:i/>
              </w:rPr>
            </w:pPr>
            <w:r w:rsidRPr="00544135">
              <w:rPr>
                <w:i/>
              </w:rPr>
              <w:t xml:space="preserve">Load </w:t>
            </w:r>
            <w:r>
              <w:rPr>
                <w:i/>
              </w:rPr>
              <w:t xml:space="preserve">the exchange set </w:t>
            </w:r>
            <w:proofErr w:type="spellStart"/>
            <w:r>
              <w:rPr>
                <w:b/>
                <w:bCs/>
                <w:i/>
              </w:rPr>
              <w:t>PowerUp</w:t>
            </w:r>
            <w:proofErr w:type="spellEnd"/>
            <w:r>
              <w:rPr>
                <w:b/>
                <w:bCs/>
                <w:i/>
              </w:rPr>
              <w:t xml:space="preserve"> </w:t>
            </w:r>
          </w:p>
          <w:p w14:paraId="1C3AC0E1" w14:textId="77777777" w:rsidR="00CB4AAC" w:rsidRPr="00E012C8" w:rsidRDefault="00CB4AAC">
            <w:pPr>
              <w:pStyle w:val="ListParagraph"/>
              <w:numPr>
                <w:ilvl w:val="0"/>
                <w:numId w:val="33"/>
              </w:numPr>
              <w:rPr>
                <w:i/>
              </w:rPr>
            </w:pPr>
            <w:r w:rsidRPr="00E012C8">
              <w:rPr>
                <w:i/>
              </w:rPr>
              <w:t>Select North up true motion</w:t>
            </w:r>
          </w:p>
          <w:p w14:paraId="150647C4" w14:textId="3159CE2B" w:rsidR="00CB4AAC" w:rsidRPr="00E012C8" w:rsidRDefault="00CB4AAC">
            <w:pPr>
              <w:pStyle w:val="ListParagraph"/>
              <w:numPr>
                <w:ilvl w:val="0"/>
                <w:numId w:val="33"/>
              </w:numPr>
              <w:rPr>
                <w:i/>
              </w:rPr>
            </w:pPr>
            <w:r w:rsidRPr="00E012C8">
              <w:rPr>
                <w:i/>
              </w:rPr>
              <w:t xml:space="preserve">Select </w:t>
            </w:r>
            <w:r w:rsidR="00AB57F1" w:rsidRPr="00E012C8">
              <w:rPr>
                <w:i/>
              </w:rPr>
              <w:t xml:space="preserve">Display Category </w:t>
            </w:r>
            <w:r w:rsidRPr="00E012C8">
              <w:rPr>
                <w:i/>
              </w:rPr>
              <w:t>Other</w:t>
            </w:r>
          </w:p>
          <w:p w14:paraId="48D093B5" w14:textId="2CFBDD61" w:rsidR="00CB4AAC" w:rsidRPr="00E012C8" w:rsidRDefault="00CB4AAC">
            <w:pPr>
              <w:pStyle w:val="ListParagraph"/>
              <w:numPr>
                <w:ilvl w:val="0"/>
                <w:numId w:val="33"/>
              </w:numPr>
              <w:rPr>
                <w:i/>
              </w:rPr>
            </w:pPr>
            <w:r w:rsidRPr="00E012C8">
              <w:rPr>
                <w:i/>
              </w:rPr>
              <w:t>Select All Independent Mariner selectors</w:t>
            </w:r>
          </w:p>
          <w:p w14:paraId="2E16CFB2" w14:textId="7BDD2711" w:rsidR="000A72CE" w:rsidRPr="00E012C8" w:rsidRDefault="00187591">
            <w:pPr>
              <w:pStyle w:val="ListParagraph"/>
              <w:numPr>
                <w:ilvl w:val="0"/>
                <w:numId w:val="33"/>
              </w:numPr>
              <w:rPr>
                <w:i/>
              </w:rPr>
            </w:pPr>
            <w:r w:rsidRPr="00E012C8">
              <w:rPr>
                <w:i/>
              </w:rPr>
              <w:t>Simulate the own ship</w:t>
            </w:r>
            <w:r w:rsidR="00ED0D85" w:rsidRPr="00E012C8">
              <w:rPr>
                <w:i/>
              </w:rPr>
              <w:t>’</w:t>
            </w:r>
            <w:r w:rsidRPr="00E012C8">
              <w:rPr>
                <w:i/>
              </w:rPr>
              <w:t xml:space="preserve">s movement from </w:t>
            </w:r>
            <w:proofErr w:type="spellStart"/>
            <w:r w:rsidRPr="00E012C8">
              <w:rPr>
                <w:i/>
              </w:rPr>
              <w:t>Micklefirth</w:t>
            </w:r>
            <w:proofErr w:type="spellEnd"/>
            <w:r w:rsidRPr="00E012C8">
              <w:rPr>
                <w:i/>
              </w:rPr>
              <w:t xml:space="preserve"> through the </w:t>
            </w:r>
            <w:proofErr w:type="spellStart"/>
            <w:r w:rsidRPr="00E012C8">
              <w:rPr>
                <w:i/>
              </w:rPr>
              <w:t>Mickelfirth</w:t>
            </w:r>
            <w:proofErr w:type="spellEnd"/>
            <w:r w:rsidRPr="00E012C8">
              <w:rPr>
                <w:i/>
              </w:rPr>
              <w:t xml:space="preserve"> channel and to the </w:t>
            </w:r>
            <w:proofErr w:type="spellStart"/>
            <w:r w:rsidRPr="00E012C8">
              <w:rPr>
                <w:i/>
              </w:rPr>
              <w:t>Mickleden</w:t>
            </w:r>
            <w:proofErr w:type="spellEnd"/>
            <w:r w:rsidRPr="00E012C8">
              <w:rPr>
                <w:i/>
              </w:rPr>
              <w:t xml:space="preserve"> TSS roundabout.</w:t>
            </w:r>
          </w:p>
        </w:tc>
      </w:tr>
      <w:tr w:rsidR="000A72CE" w14:paraId="0703E240" w14:textId="77777777" w:rsidTr="005C41DF">
        <w:trPr>
          <w:tblHeader/>
        </w:trPr>
        <w:tc>
          <w:tcPr>
            <w:tcW w:w="9526" w:type="dxa"/>
            <w:gridSpan w:val="4"/>
            <w:shd w:val="clear" w:color="auto" w:fill="BFBFBF" w:themeFill="background1" w:themeFillShade="BF"/>
            <w:vAlign w:val="center"/>
          </w:tcPr>
          <w:p w14:paraId="4BD6B5A9" w14:textId="77777777" w:rsidR="000A72CE" w:rsidRPr="004065B1" w:rsidRDefault="000A72CE" w:rsidP="008A1BCC">
            <w:r w:rsidRPr="000A066E">
              <w:rPr>
                <w:b/>
              </w:rPr>
              <w:t>Action</w:t>
            </w:r>
          </w:p>
        </w:tc>
      </w:tr>
      <w:tr w:rsidR="000A72CE" w14:paraId="3D8EB77A" w14:textId="77777777" w:rsidTr="008A1BCC">
        <w:trPr>
          <w:tblHeader/>
        </w:trPr>
        <w:tc>
          <w:tcPr>
            <w:tcW w:w="9526" w:type="dxa"/>
            <w:gridSpan w:val="4"/>
            <w:vAlign w:val="center"/>
          </w:tcPr>
          <w:p w14:paraId="3B0B5A29" w14:textId="77777777" w:rsidR="000A72CE" w:rsidRPr="00544135" w:rsidRDefault="00187591" w:rsidP="008A1BCC">
            <w:pPr>
              <w:rPr>
                <w:i/>
              </w:rPr>
            </w:pPr>
            <w:r w:rsidRPr="00544135">
              <w:rPr>
                <w:i/>
              </w:rPr>
              <w:t>Monitor the display at a viewing scale of 1:20,000</w:t>
            </w:r>
          </w:p>
        </w:tc>
      </w:tr>
      <w:tr w:rsidR="000A72CE" w14:paraId="505D56A4" w14:textId="77777777" w:rsidTr="005C41DF">
        <w:trPr>
          <w:tblHeader/>
        </w:trPr>
        <w:tc>
          <w:tcPr>
            <w:tcW w:w="9526" w:type="dxa"/>
            <w:gridSpan w:val="4"/>
            <w:shd w:val="clear" w:color="auto" w:fill="BFBFBF" w:themeFill="background1" w:themeFillShade="BF"/>
            <w:vAlign w:val="center"/>
          </w:tcPr>
          <w:p w14:paraId="2721A255" w14:textId="77777777" w:rsidR="000A72CE" w:rsidRPr="004065B1" w:rsidRDefault="000A72CE" w:rsidP="008A1BCC">
            <w:r w:rsidRPr="000A066E">
              <w:rPr>
                <w:b/>
              </w:rPr>
              <w:t>Results</w:t>
            </w:r>
          </w:p>
        </w:tc>
      </w:tr>
      <w:tr w:rsidR="000A72CE" w14:paraId="73FB28A1" w14:textId="77777777" w:rsidTr="008A1BCC">
        <w:trPr>
          <w:tblHeader/>
        </w:trPr>
        <w:tc>
          <w:tcPr>
            <w:tcW w:w="9526" w:type="dxa"/>
            <w:gridSpan w:val="4"/>
            <w:vAlign w:val="center"/>
          </w:tcPr>
          <w:p w14:paraId="27D1C186" w14:textId="77777777" w:rsidR="00187591" w:rsidRPr="00544135" w:rsidRDefault="00187591" w:rsidP="00187591">
            <w:pPr>
              <w:jc w:val="left"/>
              <w:rPr>
                <w:i/>
              </w:rPr>
            </w:pPr>
            <w:r w:rsidRPr="00544135">
              <w:rPr>
                <w:i/>
              </w:rPr>
              <w:t>Confirm that the display redraws in less than 5 seconds for the duration of the own ship movement.</w:t>
            </w:r>
          </w:p>
          <w:p w14:paraId="34F9F365" w14:textId="28487067" w:rsidR="000A72CE" w:rsidRPr="00544135" w:rsidRDefault="00187591" w:rsidP="00187591">
            <w:pPr>
              <w:jc w:val="left"/>
              <w:rPr>
                <w:i/>
              </w:rPr>
            </w:pPr>
            <w:r w:rsidRPr="00544135">
              <w:rPr>
                <w:i/>
              </w:rPr>
              <w:t xml:space="preserve">Select the display of the area north of the </w:t>
            </w:r>
            <w:proofErr w:type="spellStart"/>
            <w:r w:rsidRPr="00544135">
              <w:rPr>
                <w:i/>
              </w:rPr>
              <w:t>Lowesmore</w:t>
            </w:r>
            <w:proofErr w:type="spellEnd"/>
            <w:r w:rsidRPr="00544135">
              <w:rPr>
                <w:i/>
              </w:rPr>
              <w:t xml:space="preserve"> Oilfield </w:t>
            </w:r>
            <w:r w:rsidR="00C63E77">
              <w:rPr>
                <w:i/>
              </w:rPr>
              <w:t xml:space="preserve">and </w:t>
            </w:r>
            <w:r w:rsidRPr="00544135">
              <w:rPr>
                <w:i/>
              </w:rPr>
              <w:t>confirm that the display redraws in 5 seconds or informs the user and retains the previous display until ready.</w:t>
            </w:r>
          </w:p>
        </w:tc>
      </w:tr>
    </w:tbl>
    <w:p w14:paraId="05529883" w14:textId="77777777" w:rsidR="000A72CE" w:rsidRDefault="000A72CE" w:rsidP="000A72CE"/>
    <w:p w14:paraId="4CB17BFB" w14:textId="77777777" w:rsidR="000A72CE" w:rsidRDefault="00187591" w:rsidP="00E30B8F">
      <w:pPr>
        <w:pStyle w:val="Heading2"/>
      </w:pPr>
      <w:r>
        <w:br w:type="page"/>
      </w:r>
      <w:bookmarkStart w:id="10356" w:name="_Toc189647920"/>
      <w:r w:rsidR="000A72CE">
        <w:lastRenderedPageBreak/>
        <w:t>Units and Legend</w:t>
      </w:r>
      <w:bookmarkEnd w:id="10356"/>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
        <w:gridCol w:w="2131"/>
        <w:gridCol w:w="421"/>
        <w:gridCol w:w="1960"/>
        <w:gridCol w:w="2382"/>
        <w:gridCol w:w="2382"/>
      </w:tblGrid>
      <w:tr w:rsidR="000A72CE" w14:paraId="254962DC" w14:textId="77777777" w:rsidTr="009F4AAB">
        <w:trPr>
          <w:trHeight w:val="454"/>
          <w:tblHeader/>
        </w:trPr>
        <w:tc>
          <w:tcPr>
            <w:tcW w:w="2381" w:type="dxa"/>
            <w:gridSpan w:val="2"/>
            <w:shd w:val="clear" w:color="auto" w:fill="BFBFBF" w:themeFill="background1" w:themeFillShade="BF"/>
            <w:vAlign w:val="center"/>
          </w:tcPr>
          <w:p w14:paraId="4FEE3455" w14:textId="77777777" w:rsidR="000A72CE" w:rsidRPr="004065B1" w:rsidRDefault="000A72CE" w:rsidP="008A1BCC">
            <w:r w:rsidRPr="000A066E">
              <w:rPr>
                <w:b/>
              </w:rPr>
              <w:t>Test Reference</w:t>
            </w:r>
          </w:p>
        </w:tc>
        <w:tc>
          <w:tcPr>
            <w:tcW w:w="2381" w:type="dxa"/>
            <w:gridSpan w:val="2"/>
            <w:shd w:val="clear" w:color="auto" w:fill="FFFFFF" w:themeFill="background1"/>
            <w:vAlign w:val="center"/>
          </w:tcPr>
          <w:p w14:paraId="005A8D28" w14:textId="7B9FF28D" w:rsidR="000A72CE" w:rsidRPr="004065B1" w:rsidRDefault="00F20C92" w:rsidP="000A72CE">
            <w:proofErr w:type="spellStart"/>
            <w:r>
              <w:t>UnitsLegend</w:t>
            </w:r>
            <w:proofErr w:type="spellEnd"/>
          </w:p>
        </w:tc>
        <w:tc>
          <w:tcPr>
            <w:tcW w:w="2382" w:type="dxa"/>
            <w:shd w:val="clear" w:color="auto" w:fill="BFBFBF" w:themeFill="background1" w:themeFillShade="BF"/>
            <w:vAlign w:val="center"/>
          </w:tcPr>
          <w:p w14:paraId="2CE5D6B4" w14:textId="77777777" w:rsidR="000A72CE" w:rsidRPr="004065B1" w:rsidRDefault="000A72CE" w:rsidP="008A1BCC">
            <w:r w:rsidRPr="000A066E">
              <w:rPr>
                <w:b/>
              </w:rPr>
              <w:t>IHO Reference</w:t>
            </w:r>
          </w:p>
        </w:tc>
        <w:tc>
          <w:tcPr>
            <w:tcW w:w="2382" w:type="dxa"/>
            <w:shd w:val="clear" w:color="auto" w:fill="FFFFFF" w:themeFill="background1"/>
            <w:vAlign w:val="center"/>
          </w:tcPr>
          <w:p w14:paraId="78CE8175" w14:textId="768E18A7" w:rsidR="000A72CE" w:rsidRPr="004065B1" w:rsidRDefault="009F4AAB" w:rsidP="000A72CE">
            <w:r>
              <w:t>S-98 9.1.5</w:t>
            </w:r>
          </w:p>
        </w:tc>
      </w:tr>
      <w:tr w:rsidR="000A72CE" w14:paraId="59263103" w14:textId="77777777" w:rsidTr="005C41DF">
        <w:trPr>
          <w:tblHeader/>
        </w:trPr>
        <w:tc>
          <w:tcPr>
            <w:tcW w:w="9526" w:type="dxa"/>
            <w:gridSpan w:val="6"/>
            <w:shd w:val="clear" w:color="auto" w:fill="BFBFBF" w:themeFill="background1" w:themeFillShade="BF"/>
            <w:vAlign w:val="center"/>
          </w:tcPr>
          <w:p w14:paraId="0B62676B" w14:textId="77777777" w:rsidR="000A72CE" w:rsidRDefault="000A72CE" w:rsidP="008A1BCC">
            <w:r w:rsidRPr="000A066E">
              <w:rPr>
                <w:b/>
              </w:rPr>
              <w:t>Test description</w:t>
            </w:r>
          </w:p>
        </w:tc>
      </w:tr>
      <w:tr w:rsidR="000A72CE" w14:paraId="29B882A6" w14:textId="77777777" w:rsidTr="008A1BCC">
        <w:trPr>
          <w:tblHeader/>
        </w:trPr>
        <w:tc>
          <w:tcPr>
            <w:tcW w:w="9526" w:type="dxa"/>
            <w:gridSpan w:val="6"/>
            <w:vAlign w:val="center"/>
          </w:tcPr>
          <w:p w14:paraId="29332253" w14:textId="77777777" w:rsidR="000A72CE" w:rsidRPr="00544135" w:rsidRDefault="00187591" w:rsidP="008A1BCC">
            <w:pPr>
              <w:rPr>
                <w:i/>
              </w:rPr>
            </w:pPr>
            <w:r w:rsidRPr="00544135">
              <w:rPr>
                <w:i/>
              </w:rPr>
              <w:t>Display units and chart legend.</w:t>
            </w:r>
          </w:p>
        </w:tc>
      </w:tr>
      <w:tr w:rsidR="000A72CE" w14:paraId="08FBC3F6" w14:textId="77777777" w:rsidTr="005C41DF">
        <w:trPr>
          <w:tblHeader/>
        </w:trPr>
        <w:tc>
          <w:tcPr>
            <w:tcW w:w="9526" w:type="dxa"/>
            <w:gridSpan w:val="6"/>
            <w:shd w:val="clear" w:color="auto" w:fill="BFBFBF" w:themeFill="background1" w:themeFillShade="BF"/>
            <w:vAlign w:val="center"/>
          </w:tcPr>
          <w:p w14:paraId="2678F27F" w14:textId="77777777" w:rsidR="000A72CE" w:rsidRPr="004065B1" w:rsidRDefault="000A72CE" w:rsidP="008A1BCC">
            <w:r w:rsidRPr="000A066E">
              <w:rPr>
                <w:b/>
              </w:rPr>
              <w:t>Setup</w:t>
            </w:r>
          </w:p>
        </w:tc>
      </w:tr>
      <w:tr w:rsidR="000A72CE" w14:paraId="309C01CA" w14:textId="77777777" w:rsidTr="008A1BCC">
        <w:trPr>
          <w:tblHeader/>
        </w:trPr>
        <w:tc>
          <w:tcPr>
            <w:tcW w:w="9526" w:type="dxa"/>
            <w:gridSpan w:val="6"/>
            <w:vAlign w:val="center"/>
          </w:tcPr>
          <w:p w14:paraId="433703DD" w14:textId="2EFBB8A5" w:rsidR="000A72CE" w:rsidRPr="00544135" w:rsidRDefault="00187591" w:rsidP="00187591">
            <w:pPr>
              <w:rPr>
                <w:i/>
              </w:rPr>
            </w:pPr>
            <w:r w:rsidRPr="00544135">
              <w:rPr>
                <w:i/>
              </w:rPr>
              <w:t xml:space="preserve">Load </w:t>
            </w:r>
            <w:r w:rsidR="0036728A">
              <w:rPr>
                <w:i/>
              </w:rPr>
              <w:t xml:space="preserve">the exchange set </w:t>
            </w:r>
            <w:proofErr w:type="spellStart"/>
            <w:r w:rsidR="0036728A">
              <w:rPr>
                <w:b/>
                <w:bCs/>
                <w:i/>
              </w:rPr>
              <w:t>PowerUp</w:t>
            </w:r>
            <w:proofErr w:type="spellEnd"/>
          </w:p>
        </w:tc>
      </w:tr>
      <w:tr w:rsidR="000A72CE" w14:paraId="73716C75" w14:textId="77777777" w:rsidTr="005C41DF">
        <w:trPr>
          <w:tblHeader/>
        </w:trPr>
        <w:tc>
          <w:tcPr>
            <w:tcW w:w="9526" w:type="dxa"/>
            <w:gridSpan w:val="6"/>
            <w:shd w:val="clear" w:color="auto" w:fill="BFBFBF" w:themeFill="background1" w:themeFillShade="BF"/>
            <w:vAlign w:val="center"/>
          </w:tcPr>
          <w:p w14:paraId="6BFD6751" w14:textId="77777777" w:rsidR="000A72CE" w:rsidRPr="004065B1" w:rsidRDefault="000A72CE" w:rsidP="008A1BCC">
            <w:r w:rsidRPr="000A066E">
              <w:rPr>
                <w:b/>
              </w:rPr>
              <w:t>Action</w:t>
            </w:r>
          </w:p>
        </w:tc>
      </w:tr>
      <w:tr w:rsidR="000A72CE" w14:paraId="71FFA816" w14:textId="77777777" w:rsidTr="008A1BCC">
        <w:trPr>
          <w:tblHeader/>
        </w:trPr>
        <w:tc>
          <w:tcPr>
            <w:tcW w:w="9526" w:type="dxa"/>
            <w:gridSpan w:val="6"/>
            <w:vAlign w:val="center"/>
          </w:tcPr>
          <w:p w14:paraId="615AC335" w14:textId="77777777" w:rsidR="000A72CE" w:rsidRPr="00544135" w:rsidRDefault="00187591" w:rsidP="008A1BCC">
            <w:pPr>
              <w:rPr>
                <w:i/>
              </w:rPr>
            </w:pPr>
            <w:r w:rsidRPr="00544135">
              <w:rPr>
                <w:i/>
              </w:rPr>
              <w:t>Select a position for display applicable chart legend</w:t>
            </w:r>
          </w:p>
        </w:tc>
      </w:tr>
      <w:tr w:rsidR="000A72CE" w14:paraId="701FA11E" w14:textId="77777777" w:rsidTr="005C41DF">
        <w:trPr>
          <w:tblHeader/>
        </w:trPr>
        <w:tc>
          <w:tcPr>
            <w:tcW w:w="9526" w:type="dxa"/>
            <w:gridSpan w:val="6"/>
            <w:tcBorders>
              <w:bottom w:val="single" w:sz="4" w:space="0" w:color="auto"/>
            </w:tcBorders>
            <w:shd w:val="clear" w:color="auto" w:fill="BFBFBF" w:themeFill="background1" w:themeFillShade="BF"/>
            <w:vAlign w:val="center"/>
          </w:tcPr>
          <w:p w14:paraId="77E03A0B" w14:textId="77777777" w:rsidR="000A72CE" w:rsidRPr="004065B1" w:rsidRDefault="000A72CE" w:rsidP="008A1BCC">
            <w:r w:rsidRPr="000A066E">
              <w:rPr>
                <w:b/>
              </w:rPr>
              <w:t>Results</w:t>
            </w:r>
          </w:p>
        </w:tc>
      </w:tr>
      <w:tr w:rsidR="000A72CE" w14:paraId="7B3577E7" w14:textId="77777777" w:rsidTr="00C254BB">
        <w:trPr>
          <w:tblHeader/>
        </w:trPr>
        <w:tc>
          <w:tcPr>
            <w:tcW w:w="9526" w:type="dxa"/>
            <w:gridSpan w:val="6"/>
            <w:tcBorders>
              <w:bottom w:val="nil"/>
            </w:tcBorders>
            <w:vAlign w:val="center"/>
          </w:tcPr>
          <w:p w14:paraId="0A124D8B" w14:textId="5D472761" w:rsidR="000A72CE" w:rsidRPr="00544135" w:rsidRDefault="00187591" w:rsidP="00187591">
            <w:pPr>
              <w:jc w:val="left"/>
              <w:rPr>
                <w:i/>
              </w:rPr>
            </w:pPr>
            <w:r w:rsidRPr="00544135">
              <w:rPr>
                <w:i/>
              </w:rPr>
              <w:t>As a minimum the information listed below must be presented clearly (the complete list needs not always to be shown). Examples from the dataset loaded</w:t>
            </w:r>
            <w:r w:rsidR="00AB57F1">
              <w:rPr>
                <w:i/>
              </w:rPr>
              <w:t xml:space="preserve"> </w:t>
            </w:r>
            <w:r w:rsidRPr="00544135">
              <w:rPr>
                <w:i/>
              </w:rPr>
              <w:t>are listed in bold text where appropriate.</w:t>
            </w:r>
          </w:p>
        </w:tc>
      </w:tr>
      <w:tr w:rsidR="00C254BB" w14:paraId="7DC76739" w14:textId="77777777" w:rsidTr="00C254BB">
        <w:trPr>
          <w:trHeight w:val="30"/>
          <w:tblHeader/>
        </w:trPr>
        <w:tc>
          <w:tcPr>
            <w:tcW w:w="250" w:type="dxa"/>
            <w:vMerge w:val="restart"/>
            <w:tcBorders>
              <w:top w:val="nil"/>
              <w:bottom w:val="nil"/>
            </w:tcBorders>
            <w:vAlign w:val="center"/>
          </w:tcPr>
          <w:p w14:paraId="4D45D1C7" w14:textId="77777777" w:rsidR="00C254BB" w:rsidRPr="00544135" w:rsidRDefault="00C254BB" w:rsidP="00ED668D">
            <w:pPr>
              <w:jc w:val="left"/>
              <w:rPr>
                <w:i/>
              </w:rPr>
            </w:pPr>
          </w:p>
        </w:tc>
        <w:tc>
          <w:tcPr>
            <w:tcW w:w="2552" w:type="dxa"/>
            <w:gridSpan w:val="2"/>
            <w:shd w:val="clear" w:color="auto" w:fill="FFFF99"/>
            <w:vAlign w:val="center"/>
          </w:tcPr>
          <w:p w14:paraId="0A8D98B0" w14:textId="77777777" w:rsidR="00C254BB" w:rsidRPr="00544135" w:rsidRDefault="00C254BB" w:rsidP="00ED668D">
            <w:pPr>
              <w:jc w:val="left"/>
              <w:rPr>
                <w:i/>
              </w:rPr>
            </w:pPr>
            <w:r w:rsidRPr="00544135">
              <w:rPr>
                <w:i/>
              </w:rPr>
              <w:t>ECDIS Legend</w:t>
            </w:r>
          </w:p>
        </w:tc>
        <w:tc>
          <w:tcPr>
            <w:tcW w:w="6724" w:type="dxa"/>
            <w:gridSpan w:val="3"/>
            <w:shd w:val="clear" w:color="auto" w:fill="FFFF99"/>
            <w:vAlign w:val="center"/>
          </w:tcPr>
          <w:p w14:paraId="75273FCC" w14:textId="77777777" w:rsidR="00C254BB" w:rsidRPr="00544135" w:rsidRDefault="00C254BB" w:rsidP="00ED668D">
            <w:pPr>
              <w:jc w:val="left"/>
              <w:rPr>
                <w:i/>
              </w:rPr>
            </w:pPr>
            <w:r w:rsidRPr="00544135">
              <w:rPr>
                <w:i/>
              </w:rPr>
              <w:t>Values</w:t>
            </w:r>
          </w:p>
        </w:tc>
      </w:tr>
      <w:tr w:rsidR="00C254BB" w14:paraId="75D2D5E1" w14:textId="77777777" w:rsidTr="00C254BB">
        <w:trPr>
          <w:trHeight w:val="20"/>
          <w:tblHeader/>
        </w:trPr>
        <w:tc>
          <w:tcPr>
            <w:tcW w:w="250" w:type="dxa"/>
            <w:vMerge/>
            <w:tcBorders>
              <w:bottom w:val="nil"/>
            </w:tcBorders>
            <w:vAlign w:val="center"/>
          </w:tcPr>
          <w:p w14:paraId="65CFE81F" w14:textId="77777777" w:rsidR="00C254BB" w:rsidRPr="00544135" w:rsidRDefault="00C254BB" w:rsidP="00ED668D">
            <w:pPr>
              <w:jc w:val="left"/>
              <w:rPr>
                <w:i/>
              </w:rPr>
            </w:pPr>
          </w:p>
        </w:tc>
        <w:tc>
          <w:tcPr>
            <w:tcW w:w="2552" w:type="dxa"/>
            <w:gridSpan w:val="2"/>
            <w:vAlign w:val="center"/>
          </w:tcPr>
          <w:p w14:paraId="7408D52F" w14:textId="77777777" w:rsidR="00C254BB" w:rsidRPr="00544135" w:rsidRDefault="00C254BB" w:rsidP="00ED668D">
            <w:pPr>
              <w:jc w:val="left"/>
              <w:rPr>
                <w:i/>
              </w:rPr>
            </w:pPr>
            <w:r w:rsidRPr="00544135">
              <w:rPr>
                <w:i/>
              </w:rPr>
              <w:t>Units for depth</w:t>
            </w:r>
          </w:p>
        </w:tc>
        <w:tc>
          <w:tcPr>
            <w:tcW w:w="6724" w:type="dxa"/>
            <w:gridSpan w:val="3"/>
            <w:vAlign w:val="center"/>
          </w:tcPr>
          <w:p w14:paraId="11E769CF" w14:textId="5B83D2EC" w:rsidR="00C254BB" w:rsidRPr="00544135" w:rsidRDefault="00E66884" w:rsidP="00ED668D">
            <w:pPr>
              <w:jc w:val="left"/>
              <w:rPr>
                <w:i/>
              </w:rPr>
            </w:pPr>
            <w:r>
              <w:rPr>
                <w:i/>
              </w:rPr>
              <w:t>m</w:t>
            </w:r>
          </w:p>
        </w:tc>
      </w:tr>
      <w:tr w:rsidR="00C254BB" w14:paraId="1801397F" w14:textId="77777777" w:rsidTr="00C254BB">
        <w:trPr>
          <w:trHeight w:val="20"/>
          <w:tblHeader/>
        </w:trPr>
        <w:tc>
          <w:tcPr>
            <w:tcW w:w="250" w:type="dxa"/>
            <w:vMerge/>
            <w:tcBorders>
              <w:bottom w:val="nil"/>
            </w:tcBorders>
            <w:vAlign w:val="center"/>
          </w:tcPr>
          <w:p w14:paraId="346414F8" w14:textId="77777777" w:rsidR="00C254BB" w:rsidRPr="00544135" w:rsidRDefault="00C254BB" w:rsidP="00ED668D">
            <w:pPr>
              <w:jc w:val="left"/>
              <w:rPr>
                <w:i/>
              </w:rPr>
            </w:pPr>
          </w:p>
        </w:tc>
        <w:tc>
          <w:tcPr>
            <w:tcW w:w="2552" w:type="dxa"/>
            <w:gridSpan w:val="2"/>
            <w:vAlign w:val="center"/>
          </w:tcPr>
          <w:p w14:paraId="7E854E39" w14:textId="77777777" w:rsidR="00C254BB" w:rsidRPr="00544135" w:rsidRDefault="00C254BB" w:rsidP="00ED668D">
            <w:pPr>
              <w:jc w:val="left"/>
              <w:rPr>
                <w:i/>
              </w:rPr>
            </w:pPr>
            <w:r w:rsidRPr="00544135">
              <w:rPr>
                <w:i/>
              </w:rPr>
              <w:t>Units for height</w:t>
            </w:r>
          </w:p>
        </w:tc>
        <w:tc>
          <w:tcPr>
            <w:tcW w:w="6724" w:type="dxa"/>
            <w:gridSpan w:val="3"/>
            <w:vAlign w:val="center"/>
          </w:tcPr>
          <w:p w14:paraId="5B16E2A2" w14:textId="78AA790B" w:rsidR="00C254BB" w:rsidRPr="00544135" w:rsidRDefault="00E66884" w:rsidP="00ED668D">
            <w:pPr>
              <w:jc w:val="left"/>
              <w:rPr>
                <w:i/>
              </w:rPr>
            </w:pPr>
            <w:r>
              <w:rPr>
                <w:i/>
              </w:rPr>
              <w:t>m</w:t>
            </w:r>
          </w:p>
        </w:tc>
      </w:tr>
      <w:tr w:rsidR="00C254BB" w14:paraId="3B2BA5D1" w14:textId="77777777" w:rsidTr="00C254BB">
        <w:trPr>
          <w:trHeight w:val="20"/>
          <w:tblHeader/>
        </w:trPr>
        <w:tc>
          <w:tcPr>
            <w:tcW w:w="250" w:type="dxa"/>
            <w:vMerge/>
            <w:tcBorders>
              <w:bottom w:val="nil"/>
            </w:tcBorders>
            <w:vAlign w:val="center"/>
          </w:tcPr>
          <w:p w14:paraId="02076C0C" w14:textId="77777777" w:rsidR="00C254BB" w:rsidRPr="00544135" w:rsidRDefault="00C254BB" w:rsidP="00ED668D">
            <w:pPr>
              <w:jc w:val="left"/>
              <w:rPr>
                <w:i/>
              </w:rPr>
            </w:pPr>
          </w:p>
        </w:tc>
        <w:tc>
          <w:tcPr>
            <w:tcW w:w="9276" w:type="dxa"/>
            <w:gridSpan w:val="5"/>
            <w:vAlign w:val="center"/>
          </w:tcPr>
          <w:p w14:paraId="71C8B098" w14:textId="38AB88BF" w:rsidR="00C254BB" w:rsidRPr="00E012C8" w:rsidRDefault="00C254BB" w:rsidP="00AB57F1">
            <w:pPr>
              <w:jc w:val="left"/>
              <w:rPr>
                <w:i/>
                <w:color w:val="D9D9D9" w:themeColor="background1" w:themeShade="D9"/>
              </w:rPr>
            </w:pPr>
            <w:r w:rsidRPr="00357E05">
              <w:rPr>
                <w:i/>
              </w:rPr>
              <w:t>Note</w:t>
            </w:r>
            <w:r w:rsidRPr="00357E05">
              <w:rPr>
                <w:b/>
                <w:i/>
              </w:rPr>
              <w:t xml:space="preserve">: </w:t>
            </w:r>
            <w:r w:rsidRPr="00357E05">
              <w:rPr>
                <w:i/>
              </w:rPr>
              <w:t xml:space="preserve">Units for depth and height: </w:t>
            </w:r>
            <w:r w:rsidR="00AB57F1" w:rsidRPr="00357E05">
              <w:rPr>
                <w:i/>
              </w:rPr>
              <w:t xml:space="preserve">Although </w:t>
            </w:r>
            <w:r w:rsidRPr="00357E05">
              <w:rPr>
                <w:i/>
              </w:rPr>
              <w:t>the ENC Product Specification</w:t>
            </w:r>
            <w:r w:rsidR="006B47DF">
              <w:rPr>
                <w:i/>
              </w:rPr>
              <w:t xml:space="preserve">, S-101 </w:t>
            </w:r>
            <w:r w:rsidRPr="00357E05">
              <w:rPr>
                <w:i/>
              </w:rPr>
              <w:t>does not allow any other than metric depths and heights, these two elements shall be stated for clarity for the Mariner.</w:t>
            </w:r>
          </w:p>
        </w:tc>
      </w:tr>
      <w:tr w:rsidR="00C254BB" w14:paraId="5A93C6A0" w14:textId="77777777" w:rsidTr="00C254BB">
        <w:trPr>
          <w:trHeight w:val="20"/>
          <w:tblHeader/>
        </w:trPr>
        <w:tc>
          <w:tcPr>
            <w:tcW w:w="250" w:type="dxa"/>
            <w:vMerge/>
            <w:tcBorders>
              <w:bottom w:val="nil"/>
            </w:tcBorders>
            <w:vAlign w:val="center"/>
          </w:tcPr>
          <w:p w14:paraId="14851161" w14:textId="77777777" w:rsidR="00C254BB" w:rsidRPr="00544135" w:rsidRDefault="00C254BB" w:rsidP="00ED668D">
            <w:pPr>
              <w:jc w:val="left"/>
              <w:rPr>
                <w:i/>
              </w:rPr>
            </w:pPr>
          </w:p>
        </w:tc>
        <w:tc>
          <w:tcPr>
            <w:tcW w:w="2552" w:type="dxa"/>
            <w:gridSpan w:val="2"/>
            <w:vAlign w:val="center"/>
          </w:tcPr>
          <w:p w14:paraId="4FF87088" w14:textId="77777777" w:rsidR="00C254BB" w:rsidRPr="00544135" w:rsidRDefault="00C254BB" w:rsidP="00ED668D">
            <w:pPr>
              <w:jc w:val="left"/>
              <w:rPr>
                <w:i/>
              </w:rPr>
            </w:pPr>
            <w:r w:rsidRPr="00544135">
              <w:rPr>
                <w:i/>
              </w:rPr>
              <w:t>Scale of display</w:t>
            </w:r>
          </w:p>
        </w:tc>
        <w:tc>
          <w:tcPr>
            <w:tcW w:w="6724" w:type="dxa"/>
            <w:gridSpan w:val="3"/>
            <w:vAlign w:val="center"/>
          </w:tcPr>
          <w:p w14:paraId="59328D2F" w14:textId="69DF0E45" w:rsidR="00C254BB" w:rsidRPr="00E06787" w:rsidRDefault="00C254BB" w:rsidP="00AB57F1">
            <w:pPr>
              <w:jc w:val="left"/>
              <w:rPr>
                <w:i/>
              </w:rPr>
            </w:pPr>
            <w:r w:rsidRPr="00E06787">
              <w:rPr>
                <w:i/>
              </w:rPr>
              <w:t xml:space="preserve">Selected by Mariner. (The default display scale is defined by the </w:t>
            </w:r>
            <w:r w:rsidR="00E06787">
              <w:rPr>
                <w:i/>
              </w:rPr>
              <w:t>optimum</w:t>
            </w:r>
            <w:r w:rsidR="0036728A" w:rsidRPr="00E06787">
              <w:rPr>
                <w:i/>
              </w:rPr>
              <w:t xml:space="preserve"> display scal</w:t>
            </w:r>
            <w:r w:rsidR="00F20C92" w:rsidRPr="00E06787">
              <w:rPr>
                <w:i/>
              </w:rPr>
              <w:t>e</w:t>
            </w:r>
            <w:r w:rsidRPr="00E06787">
              <w:rPr>
                <w:i/>
              </w:rPr>
              <w:t>)</w:t>
            </w:r>
          </w:p>
          <w:p w14:paraId="2B7C4C9C" w14:textId="11DEB43F" w:rsidR="00E06787" w:rsidRPr="00E06787" w:rsidRDefault="00E06787" w:rsidP="00AB57F1">
            <w:pPr>
              <w:jc w:val="left"/>
              <w:rPr>
                <w:i/>
              </w:rPr>
            </w:pPr>
            <w:r w:rsidRPr="00E06787">
              <w:rPr>
                <w:i/>
              </w:rPr>
              <w:t>Overscale indication where appropriate.</w:t>
            </w:r>
          </w:p>
        </w:tc>
      </w:tr>
      <w:tr w:rsidR="00C254BB" w14:paraId="5362C202" w14:textId="77777777" w:rsidTr="00C254BB">
        <w:trPr>
          <w:trHeight w:val="20"/>
          <w:tblHeader/>
        </w:trPr>
        <w:tc>
          <w:tcPr>
            <w:tcW w:w="250" w:type="dxa"/>
            <w:vMerge/>
            <w:tcBorders>
              <w:bottom w:val="nil"/>
            </w:tcBorders>
            <w:vAlign w:val="center"/>
          </w:tcPr>
          <w:p w14:paraId="7237CCAD" w14:textId="77777777" w:rsidR="00C254BB" w:rsidRPr="00544135" w:rsidRDefault="00C254BB" w:rsidP="00ED668D">
            <w:pPr>
              <w:jc w:val="left"/>
              <w:rPr>
                <w:i/>
              </w:rPr>
            </w:pPr>
          </w:p>
        </w:tc>
        <w:tc>
          <w:tcPr>
            <w:tcW w:w="2552" w:type="dxa"/>
            <w:gridSpan w:val="2"/>
            <w:vAlign w:val="center"/>
          </w:tcPr>
          <w:p w14:paraId="61B3FFE8" w14:textId="77777777" w:rsidR="00C254BB" w:rsidRPr="00544135" w:rsidRDefault="00C254BB" w:rsidP="00ED668D">
            <w:pPr>
              <w:jc w:val="left"/>
              <w:rPr>
                <w:i/>
              </w:rPr>
            </w:pPr>
            <w:r w:rsidRPr="00544135">
              <w:rPr>
                <w:i/>
              </w:rPr>
              <w:t>Data quality indicator</w:t>
            </w:r>
          </w:p>
        </w:tc>
        <w:tc>
          <w:tcPr>
            <w:tcW w:w="6724" w:type="dxa"/>
            <w:gridSpan w:val="3"/>
            <w:vAlign w:val="center"/>
          </w:tcPr>
          <w:p w14:paraId="516D593F" w14:textId="6CC2A225" w:rsidR="00C254BB" w:rsidRPr="00544135" w:rsidRDefault="00C254BB" w:rsidP="00C254BB">
            <w:pPr>
              <w:jc w:val="left"/>
              <w:rPr>
                <w:i/>
              </w:rPr>
            </w:pPr>
            <w:r w:rsidRPr="00544135">
              <w:rPr>
                <w:i/>
              </w:rPr>
              <w:t xml:space="preserve">a.  </w:t>
            </w:r>
            <w:r w:rsidR="00F20C92">
              <w:rPr>
                <w:i/>
              </w:rPr>
              <w:t>category of zone of confidence</w:t>
            </w:r>
            <w:r w:rsidRPr="00544135">
              <w:rPr>
                <w:i/>
              </w:rPr>
              <w:t xml:space="preserve"> attribute of the</w:t>
            </w:r>
            <w:r w:rsidR="00F20C92">
              <w:rPr>
                <w:i/>
              </w:rPr>
              <w:t xml:space="preserve"> Quality of Bathymetric Data</w:t>
            </w:r>
            <w:r w:rsidRPr="00544135">
              <w:rPr>
                <w:i/>
              </w:rPr>
              <w:t xml:space="preserve"> </w:t>
            </w:r>
            <w:r w:rsidR="002E1A67">
              <w:rPr>
                <w:i/>
              </w:rPr>
              <w:t>feature</w:t>
            </w:r>
            <w:r w:rsidRPr="00544135">
              <w:rPr>
                <w:i/>
              </w:rPr>
              <w:t xml:space="preserve"> for bathymetric data.</w:t>
            </w:r>
          </w:p>
          <w:p w14:paraId="6B05AA4A" w14:textId="7FD78BB0" w:rsidR="00C254BB" w:rsidRPr="00544135" w:rsidRDefault="00C254BB" w:rsidP="00C254BB">
            <w:pPr>
              <w:jc w:val="left"/>
              <w:rPr>
                <w:i/>
              </w:rPr>
            </w:pPr>
            <w:r w:rsidRPr="00544135">
              <w:rPr>
                <w:i/>
              </w:rPr>
              <w:t xml:space="preserve">b. </w:t>
            </w:r>
            <w:r w:rsidR="00F20C92">
              <w:rPr>
                <w:i/>
              </w:rPr>
              <w:t xml:space="preserve">Quality of Non Bathymetric Data </w:t>
            </w:r>
            <w:r w:rsidRPr="00544135">
              <w:rPr>
                <w:i/>
              </w:rPr>
              <w:t>attribute (if available) for non-bathymetric data.</w:t>
            </w:r>
          </w:p>
        </w:tc>
      </w:tr>
      <w:tr w:rsidR="00C254BB" w14:paraId="40E89636" w14:textId="77777777" w:rsidTr="00C254BB">
        <w:trPr>
          <w:trHeight w:val="20"/>
          <w:tblHeader/>
        </w:trPr>
        <w:tc>
          <w:tcPr>
            <w:tcW w:w="250" w:type="dxa"/>
            <w:vMerge/>
            <w:tcBorders>
              <w:bottom w:val="nil"/>
            </w:tcBorders>
            <w:vAlign w:val="center"/>
          </w:tcPr>
          <w:p w14:paraId="0EB99A93" w14:textId="77777777" w:rsidR="00C254BB" w:rsidRPr="00544135" w:rsidRDefault="00C254BB" w:rsidP="00ED668D">
            <w:pPr>
              <w:jc w:val="left"/>
              <w:rPr>
                <w:i/>
              </w:rPr>
            </w:pPr>
          </w:p>
        </w:tc>
        <w:tc>
          <w:tcPr>
            <w:tcW w:w="9276" w:type="dxa"/>
            <w:gridSpan w:val="5"/>
            <w:vAlign w:val="center"/>
          </w:tcPr>
          <w:p w14:paraId="1C4C9479" w14:textId="046CC876" w:rsidR="00C254BB" w:rsidRPr="00544135" w:rsidRDefault="00C254BB" w:rsidP="00C254BB">
            <w:pPr>
              <w:jc w:val="left"/>
              <w:rPr>
                <w:i/>
              </w:rPr>
            </w:pPr>
            <w:r w:rsidRPr="00EF287F">
              <w:rPr>
                <w:i/>
              </w:rPr>
              <w:t>Note:</w:t>
            </w:r>
            <w:r w:rsidRPr="00544135">
              <w:rPr>
                <w:i/>
              </w:rPr>
              <w:t xml:space="preserve"> Due to the way quality is encoded in the ENC, both values (a. and b.)</w:t>
            </w:r>
            <w:r w:rsidR="00AB57F1">
              <w:rPr>
                <w:i/>
              </w:rPr>
              <w:t xml:space="preserve"> </w:t>
            </w:r>
            <w:r w:rsidRPr="00544135">
              <w:rPr>
                <w:i/>
              </w:rPr>
              <w:t>shall be used.</w:t>
            </w:r>
          </w:p>
        </w:tc>
      </w:tr>
      <w:tr w:rsidR="00C254BB" w14:paraId="55B65A85" w14:textId="77777777" w:rsidTr="00C254BB">
        <w:trPr>
          <w:trHeight w:val="20"/>
          <w:tblHeader/>
        </w:trPr>
        <w:tc>
          <w:tcPr>
            <w:tcW w:w="250" w:type="dxa"/>
            <w:vMerge/>
            <w:tcBorders>
              <w:bottom w:val="nil"/>
            </w:tcBorders>
            <w:vAlign w:val="center"/>
          </w:tcPr>
          <w:p w14:paraId="35D77A0F" w14:textId="77777777" w:rsidR="00C254BB" w:rsidRPr="00544135" w:rsidRDefault="00C254BB" w:rsidP="00ED668D">
            <w:pPr>
              <w:jc w:val="left"/>
              <w:rPr>
                <w:i/>
              </w:rPr>
            </w:pPr>
          </w:p>
        </w:tc>
        <w:tc>
          <w:tcPr>
            <w:tcW w:w="2552" w:type="dxa"/>
            <w:gridSpan w:val="2"/>
            <w:vAlign w:val="center"/>
          </w:tcPr>
          <w:p w14:paraId="26726AEA" w14:textId="77777777" w:rsidR="00C254BB" w:rsidRPr="00544135" w:rsidRDefault="00C254BB" w:rsidP="00ED668D">
            <w:pPr>
              <w:jc w:val="left"/>
              <w:rPr>
                <w:i/>
              </w:rPr>
            </w:pPr>
            <w:r w:rsidRPr="00544135">
              <w:rPr>
                <w:i/>
              </w:rPr>
              <w:t>Sounding/vertical datum</w:t>
            </w:r>
          </w:p>
        </w:tc>
        <w:tc>
          <w:tcPr>
            <w:tcW w:w="6724" w:type="dxa"/>
            <w:gridSpan w:val="3"/>
            <w:vAlign w:val="center"/>
          </w:tcPr>
          <w:p w14:paraId="0E7C6834" w14:textId="0836B4CD" w:rsidR="00C254BB" w:rsidRPr="00E06787" w:rsidRDefault="00C254BB" w:rsidP="00ED668D">
            <w:pPr>
              <w:jc w:val="left"/>
              <w:rPr>
                <w:i/>
              </w:rPr>
            </w:pPr>
            <w:r w:rsidRPr="00E06787">
              <w:rPr>
                <w:i/>
              </w:rPr>
              <w:t xml:space="preserve">Sounding datum – </w:t>
            </w:r>
            <w:r w:rsidRPr="00E06787">
              <w:rPr>
                <w:b/>
                <w:i/>
              </w:rPr>
              <w:t>Lowest astronomical tide</w:t>
            </w:r>
            <w:r w:rsidRPr="00E06787">
              <w:rPr>
                <w:i/>
              </w:rPr>
              <w:t xml:space="preserve"> Vertical datum – </w:t>
            </w:r>
            <w:r w:rsidRPr="00E06787">
              <w:rPr>
                <w:b/>
                <w:i/>
              </w:rPr>
              <w:t>Mean high water springs</w:t>
            </w:r>
            <w:r w:rsidRPr="00E06787">
              <w:rPr>
                <w:i/>
              </w:rPr>
              <w:t xml:space="preserve"> (VERDAT attributes of individual </w:t>
            </w:r>
            <w:r w:rsidR="002E1A67" w:rsidRPr="00E06787">
              <w:rPr>
                <w:i/>
              </w:rPr>
              <w:t>feature</w:t>
            </w:r>
            <w:r w:rsidRPr="00E06787">
              <w:rPr>
                <w:i/>
              </w:rPr>
              <w:t>s shall not be used for the legend)</w:t>
            </w:r>
            <w:r w:rsidR="00AB57F1" w:rsidRPr="00E06787">
              <w:rPr>
                <w:i/>
              </w:rPr>
              <w:t>.</w:t>
            </w:r>
          </w:p>
        </w:tc>
      </w:tr>
      <w:tr w:rsidR="00C254BB" w14:paraId="58206FDC" w14:textId="77777777" w:rsidTr="00C254BB">
        <w:trPr>
          <w:trHeight w:val="20"/>
          <w:tblHeader/>
        </w:trPr>
        <w:tc>
          <w:tcPr>
            <w:tcW w:w="250" w:type="dxa"/>
            <w:vMerge/>
            <w:tcBorders>
              <w:bottom w:val="nil"/>
            </w:tcBorders>
            <w:vAlign w:val="center"/>
          </w:tcPr>
          <w:p w14:paraId="4FBB9308" w14:textId="77777777" w:rsidR="00C254BB" w:rsidRPr="00544135" w:rsidRDefault="00C254BB" w:rsidP="00ED668D">
            <w:pPr>
              <w:jc w:val="left"/>
              <w:rPr>
                <w:i/>
              </w:rPr>
            </w:pPr>
          </w:p>
        </w:tc>
        <w:tc>
          <w:tcPr>
            <w:tcW w:w="2552" w:type="dxa"/>
            <w:gridSpan w:val="2"/>
            <w:vAlign w:val="center"/>
          </w:tcPr>
          <w:p w14:paraId="6A047744" w14:textId="77777777" w:rsidR="00C254BB" w:rsidRPr="00544135" w:rsidRDefault="00C254BB" w:rsidP="00ED668D">
            <w:pPr>
              <w:jc w:val="left"/>
              <w:rPr>
                <w:i/>
              </w:rPr>
            </w:pPr>
            <w:r w:rsidRPr="00544135">
              <w:rPr>
                <w:i/>
              </w:rPr>
              <w:t>Horizontal datum</w:t>
            </w:r>
          </w:p>
        </w:tc>
        <w:tc>
          <w:tcPr>
            <w:tcW w:w="6724" w:type="dxa"/>
            <w:gridSpan w:val="3"/>
            <w:vAlign w:val="center"/>
          </w:tcPr>
          <w:p w14:paraId="486051FB" w14:textId="77777777" w:rsidR="00C254BB" w:rsidRPr="00E06787" w:rsidRDefault="00C254BB" w:rsidP="00C254BB">
            <w:pPr>
              <w:jc w:val="left"/>
              <w:rPr>
                <w:i/>
              </w:rPr>
            </w:pPr>
            <w:r w:rsidRPr="00E06787">
              <w:rPr>
                <w:i/>
              </w:rPr>
              <w:t>HDAT subfield of the DPSM field.</w:t>
            </w:r>
          </w:p>
          <w:p w14:paraId="3235E1B3" w14:textId="77777777" w:rsidR="00C254BB" w:rsidRPr="00E06787" w:rsidRDefault="00C254BB" w:rsidP="00C254BB">
            <w:pPr>
              <w:jc w:val="left"/>
              <w:rPr>
                <w:b/>
                <w:i/>
              </w:rPr>
            </w:pPr>
            <w:r w:rsidRPr="00E06787">
              <w:rPr>
                <w:b/>
                <w:i/>
              </w:rPr>
              <w:t>WGS 84</w:t>
            </w:r>
          </w:p>
        </w:tc>
      </w:tr>
      <w:tr w:rsidR="00C254BB" w14:paraId="2A693C55" w14:textId="77777777" w:rsidTr="00C254BB">
        <w:trPr>
          <w:trHeight w:val="20"/>
          <w:tblHeader/>
        </w:trPr>
        <w:tc>
          <w:tcPr>
            <w:tcW w:w="250" w:type="dxa"/>
            <w:vMerge/>
            <w:tcBorders>
              <w:bottom w:val="nil"/>
            </w:tcBorders>
            <w:vAlign w:val="center"/>
          </w:tcPr>
          <w:p w14:paraId="6F7030F9" w14:textId="77777777" w:rsidR="00C254BB" w:rsidRPr="00544135" w:rsidRDefault="00C254BB" w:rsidP="00ED668D">
            <w:pPr>
              <w:jc w:val="left"/>
              <w:rPr>
                <w:i/>
              </w:rPr>
            </w:pPr>
          </w:p>
        </w:tc>
        <w:tc>
          <w:tcPr>
            <w:tcW w:w="2552" w:type="dxa"/>
            <w:gridSpan w:val="2"/>
            <w:vAlign w:val="center"/>
          </w:tcPr>
          <w:p w14:paraId="3E13A96F" w14:textId="77777777" w:rsidR="00C254BB" w:rsidRPr="00544135" w:rsidRDefault="00C254BB" w:rsidP="00ED668D">
            <w:pPr>
              <w:jc w:val="left"/>
              <w:rPr>
                <w:i/>
              </w:rPr>
            </w:pPr>
            <w:r w:rsidRPr="00544135">
              <w:rPr>
                <w:i/>
              </w:rPr>
              <w:t>Value of safety depth</w:t>
            </w:r>
          </w:p>
        </w:tc>
        <w:tc>
          <w:tcPr>
            <w:tcW w:w="6724" w:type="dxa"/>
            <w:gridSpan w:val="3"/>
            <w:vAlign w:val="center"/>
          </w:tcPr>
          <w:p w14:paraId="1357CD3C" w14:textId="18A57FCE" w:rsidR="00C254BB" w:rsidRPr="00E06787" w:rsidRDefault="00C254BB" w:rsidP="00ED668D">
            <w:pPr>
              <w:jc w:val="left"/>
              <w:rPr>
                <w:i/>
              </w:rPr>
            </w:pPr>
            <w:r w:rsidRPr="00E06787">
              <w:rPr>
                <w:i/>
              </w:rPr>
              <w:t xml:space="preserve">Selected by Mariner (default is 30 </w:t>
            </w:r>
            <w:r w:rsidR="00E66884" w:rsidRPr="00E06787">
              <w:rPr>
                <w:i/>
              </w:rPr>
              <w:t>m</w:t>
            </w:r>
            <w:r w:rsidRPr="00E06787">
              <w:rPr>
                <w:i/>
              </w:rPr>
              <w:t>).</w:t>
            </w:r>
          </w:p>
        </w:tc>
      </w:tr>
      <w:tr w:rsidR="00C254BB" w14:paraId="495CBBD9" w14:textId="77777777" w:rsidTr="00C254BB">
        <w:trPr>
          <w:trHeight w:val="20"/>
          <w:tblHeader/>
        </w:trPr>
        <w:tc>
          <w:tcPr>
            <w:tcW w:w="250" w:type="dxa"/>
            <w:vMerge/>
            <w:tcBorders>
              <w:bottom w:val="nil"/>
            </w:tcBorders>
            <w:vAlign w:val="center"/>
          </w:tcPr>
          <w:p w14:paraId="223C51F0" w14:textId="77777777" w:rsidR="00C254BB" w:rsidRPr="00544135" w:rsidRDefault="00C254BB" w:rsidP="00ED668D">
            <w:pPr>
              <w:jc w:val="left"/>
              <w:rPr>
                <w:i/>
              </w:rPr>
            </w:pPr>
          </w:p>
        </w:tc>
        <w:tc>
          <w:tcPr>
            <w:tcW w:w="2552" w:type="dxa"/>
            <w:gridSpan w:val="2"/>
            <w:vAlign w:val="center"/>
          </w:tcPr>
          <w:p w14:paraId="7F201B7B" w14:textId="77777777" w:rsidR="00C254BB" w:rsidRPr="00544135" w:rsidRDefault="00C254BB" w:rsidP="00ED668D">
            <w:pPr>
              <w:jc w:val="left"/>
              <w:rPr>
                <w:i/>
              </w:rPr>
            </w:pPr>
            <w:r w:rsidRPr="00544135">
              <w:rPr>
                <w:i/>
              </w:rPr>
              <w:t>Value of safety contour</w:t>
            </w:r>
          </w:p>
        </w:tc>
        <w:tc>
          <w:tcPr>
            <w:tcW w:w="6724" w:type="dxa"/>
            <w:gridSpan w:val="3"/>
            <w:vAlign w:val="center"/>
          </w:tcPr>
          <w:p w14:paraId="0DCB3FD6" w14:textId="2024C9B2" w:rsidR="00C254BB" w:rsidRPr="00E06787" w:rsidRDefault="00C254BB" w:rsidP="00ED668D">
            <w:pPr>
              <w:jc w:val="left"/>
              <w:rPr>
                <w:i/>
              </w:rPr>
            </w:pPr>
            <w:r w:rsidRPr="00E06787">
              <w:rPr>
                <w:i/>
              </w:rPr>
              <w:t xml:space="preserve">Selected by Mariner (default is 30 </w:t>
            </w:r>
            <w:r w:rsidR="00E66884" w:rsidRPr="00E06787">
              <w:rPr>
                <w:i/>
              </w:rPr>
              <w:t>m</w:t>
            </w:r>
            <w:r w:rsidRPr="00E06787">
              <w:rPr>
                <w:i/>
              </w:rPr>
              <w:t>).</w:t>
            </w:r>
          </w:p>
        </w:tc>
      </w:tr>
      <w:tr w:rsidR="00C254BB" w14:paraId="4EAA59D1" w14:textId="77777777" w:rsidTr="00C254BB">
        <w:trPr>
          <w:trHeight w:val="20"/>
          <w:tblHeader/>
        </w:trPr>
        <w:tc>
          <w:tcPr>
            <w:tcW w:w="250" w:type="dxa"/>
            <w:vMerge/>
            <w:tcBorders>
              <w:bottom w:val="nil"/>
            </w:tcBorders>
            <w:vAlign w:val="center"/>
          </w:tcPr>
          <w:p w14:paraId="059F5C23" w14:textId="77777777" w:rsidR="00C254BB" w:rsidRPr="00544135" w:rsidRDefault="00C254BB" w:rsidP="00ED668D">
            <w:pPr>
              <w:jc w:val="left"/>
              <w:rPr>
                <w:i/>
              </w:rPr>
            </w:pPr>
          </w:p>
        </w:tc>
        <w:tc>
          <w:tcPr>
            <w:tcW w:w="9276" w:type="dxa"/>
            <w:gridSpan w:val="5"/>
            <w:vAlign w:val="center"/>
          </w:tcPr>
          <w:p w14:paraId="4D9E5832" w14:textId="77777777" w:rsidR="00C254BB" w:rsidRPr="00E06787" w:rsidRDefault="00C254BB" w:rsidP="00ED668D">
            <w:pPr>
              <w:jc w:val="left"/>
              <w:rPr>
                <w:i/>
              </w:rPr>
            </w:pPr>
            <w:r w:rsidRPr="00E06787">
              <w:rPr>
                <w:i/>
              </w:rPr>
              <w:t>Note: If the Mariner has selected a contour that is not available in the ENC and the  ECDIS displays  a  default  contour, both the  contour  selected and  the contour displayed shall be quoted.</w:t>
            </w:r>
          </w:p>
        </w:tc>
      </w:tr>
      <w:tr w:rsidR="00C254BB" w:rsidRPr="00AA4DE2" w14:paraId="70B96351" w14:textId="77777777" w:rsidTr="00C254BB">
        <w:trPr>
          <w:trHeight w:val="20"/>
          <w:tblHeader/>
        </w:trPr>
        <w:tc>
          <w:tcPr>
            <w:tcW w:w="250" w:type="dxa"/>
            <w:vMerge/>
            <w:tcBorders>
              <w:bottom w:val="nil"/>
            </w:tcBorders>
            <w:vAlign w:val="center"/>
          </w:tcPr>
          <w:p w14:paraId="78449717" w14:textId="77777777" w:rsidR="00C254BB" w:rsidRPr="00544135" w:rsidRDefault="00C254BB" w:rsidP="00ED668D">
            <w:pPr>
              <w:jc w:val="left"/>
              <w:rPr>
                <w:i/>
              </w:rPr>
            </w:pPr>
          </w:p>
        </w:tc>
        <w:tc>
          <w:tcPr>
            <w:tcW w:w="2552" w:type="dxa"/>
            <w:gridSpan w:val="2"/>
            <w:vAlign w:val="center"/>
          </w:tcPr>
          <w:p w14:paraId="7A654A55" w14:textId="77777777" w:rsidR="00C254BB" w:rsidRPr="00544135" w:rsidRDefault="00C254BB" w:rsidP="00ED668D">
            <w:pPr>
              <w:jc w:val="left"/>
              <w:rPr>
                <w:i/>
              </w:rPr>
            </w:pPr>
            <w:r w:rsidRPr="00544135">
              <w:rPr>
                <w:i/>
              </w:rPr>
              <w:t>Magnetic variation</w:t>
            </w:r>
          </w:p>
        </w:tc>
        <w:tc>
          <w:tcPr>
            <w:tcW w:w="6724" w:type="dxa"/>
            <w:gridSpan w:val="3"/>
            <w:vAlign w:val="center"/>
          </w:tcPr>
          <w:p w14:paraId="5C7E3BED" w14:textId="74BE4FC1" w:rsidR="00C254BB" w:rsidRPr="00E06787" w:rsidRDefault="00F20C92" w:rsidP="00C254BB">
            <w:pPr>
              <w:jc w:val="left"/>
              <w:rPr>
                <w:i/>
              </w:rPr>
            </w:pPr>
            <w:r w:rsidRPr="00E06787">
              <w:rPr>
                <w:i/>
              </w:rPr>
              <w:t>Value of Magnetic variation</w:t>
            </w:r>
            <w:r w:rsidR="00C254BB" w:rsidRPr="00E06787">
              <w:rPr>
                <w:i/>
              </w:rPr>
              <w:t>, RYRMGV and VALACM of the MAGVAR</w:t>
            </w:r>
            <w:r w:rsidR="00D441A5" w:rsidRPr="00E06787">
              <w:rPr>
                <w:i/>
              </w:rPr>
              <w:t xml:space="preserve"> </w:t>
            </w:r>
            <w:r w:rsidR="002E1A67" w:rsidRPr="00E06787">
              <w:rPr>
                <w:i/>
              </w:rPr>
              <w:t>feature</w:t>
            </w:r>
            <w:r w:rsidR="00C254BB" w:rsidRPr="00E06787">
              <w:rPr>
                <w:i/>
              </w:rPr>
              <w:t xml:space="preserve"> shall be displayed as: </w:t>
            </w:r>
          </w:p>
          <w:p w14:paraId="71CDDE8B" w14:textId="77777777" w:rsidR="00C254BB" w:rsidRPr="00E06787" w:rsidRDefault="00C254BB" w:rsidP="00C254BB">
            <w:pPr>
              <w:jc w:val="left"/>
              <w:rPr>
                <w:i/>
              </w:rPr>
            </w:pPr>
          </w:p>
          <w:p w14:paraId="01DF6679" w14:textId="77777777" w:rsidR="00C254BB" w:rsidRPr="00E06787" w:rsidRDefault="00C254BB" w:rsidP="00C254BB">
            <w:pPr>
              <w:jc w:val="left"/>
              <w:rPr>
                <w:i/>
                <w:lang w:val="es-ES_tradnl"/>
              </w:rPr>
            </w:pPr>
            <w:r w:rsidRPr="00E06787">
              <w:rPr>
                <w:i/>
                <w:lang w:val="es-ES_tradnl"/>
              </w:rPr>
              <w:t>VALMAG RYRMGV (VALACM)</w:t>
            </w:r>
          </w:p>
          <w:p w14:paraId="726AD9B0" w14:textId="77777777" w:rsidR="00C254BB" w:rsidRPr="00E06787" w:rsidRDefault="00C254BB" w:rsidP="00C254BB">
            <w:pPr>
              <w:jc w:val="left"/>
              <w:rPr>
                <w:i/>
                <w:lang w:val="es-ES_tradnl"/>
              </w:rPr>
            </w:pPr>
          </w:p>
          <w:p w14:paraId="082E3BD1" w14:textId="74EA268D" w:rsidR="00C254BB" w:rsidRPr="00E06787" w:rsidRDefault="00D441A5" w:rsidP="00C254BB">
            <w:pPr>
              <w:jc w:val="left"/>
              <w:rPr>
                <w:i/>
                <w:lang w:val="es-ES_tradnl"/>
              </w:rPr>
            </w:pPr>
            <w:proofErr w:type="spellStart"/>
            <w:r w:rsidRPr="00E06787">
              <w:rPr>
                <w:i/>
                <w:lang w:val="es-ES_tradnl"/>
              </w:rPr>
              <w:t>For</w:t>
            </w:r>
            <w:proofErr w:type="spellEnd"/>
            <w:r w:rsidRPr="00E06787">
              <w:rPr>
                <w:i/>
                <w:lang w:val="es-ES_tradnl"/>
              </w:rPr>
              <w:t xml:space="preserve"> </w:t>
            </w:r>
            <w:proofErr w:type="spellStart"/>
            <w:r w:rsidRPr="00E06787">
              <w:rPr>
                <w:i/>
                <w:lang w:val="es-ES_tradnl"/>
              </w:rPr>
              <w:t>example</w:t>
            </w:r>
            <w:proofErr w:type="spellEnd"/>
            <w:r w:rsidR="00C254BB" w:rsidRPr="00E06787">
              <w:rPr>
                <w:i/>
                <w:lang w:val="es-ES_tradnl"/>
              </w:rPr>
              <w:t>, 4°15W 1990 (8’E)</w:t>
            </w:r>
          </w:p>
        </w:tc>
      </w:tr>
      <w:tr w:rsidR="00C254BB" w14:paraId="3B0F6619" w14:textId="77777777" w:rsidTr="00C254BB">
        <w:trPr>
          <w:trHeight w:val="20"/>
          <w:tblHeader/>
        </w:trPr>
        <w:tc>
          <w:tcPr>
            <w:tcW w:w="250" w:type="dxa"/>
            <w:vMerge/>
            <w:tcBorders>
              <w:bottom w:val="nil"/>
            </w:tcBorders>
            <w:vAlign w:val="center"/>
          </w:tcPr>
          <w:p w14:paraId="13240294" w14:textId="77777777" w:rsidR="00C254BB" w:rsidRPr="00773ABB" w:rsidRDefault="00C254BB" w:rsidP="00ED668D">
            <w:pPr>
              <w:jc w:val="left"/>
              <w:rPr>
                <w:i/>
                <w:lang w:val="es-ES_tradnl"/>
              </w:rPr>
            </w:pPr>
          </w:p>
        </w:tc>
        <w:tc>
          <w:tcPr>
            <w:tcW w:w="2552" w:type="dxa"/>
            <w:gridSpan w:val="2"/>
            <w:vAlign w:val="center"/>
          </w:tcPr>
          <w:p w14:paraId="6783ADD2" w14:textId="77777777" w:rsidR="00C254BB" w:rsidRPr="00544135" w:rsidRDefault="00C254BB" w:rsidP="00C254BB">
            <w:pPr>
              <w:jc w:val="left"/>
              <w:rPr>
                <w:i/>
              </w:rPr>
            </w:pPr>
            <w:r w:rsidRPr="00544135">
              <w:rPr>
                <w:i/>
              </w:rPr>
              <w:t>Date and number of latest update affecting chart cells currently in use.</w:t>
            </w:r>
          </w:p>
        </w:tc>
        <w:tc>
          <w:tcPr>
            <w:tcW w:w="6724" w:type="dxa"/>
            <w:gridSpan w:val="3"/>
            <w:vAlign w:val="center"/>
          </w:tcPr>
          <w:p w14:paraId="01F3D4D2" w14:textId="77777777" w:rsidR="00E06787" w:rsidRDefault="00E06787" w:rsidP="00C254BB">
            <w:pPr>
              <w:jc w:val="left"/>
              <w:rPr>
                <w:i/>
              </w:rPr>
            </w:pPr>
            <w:r>
              <w:rPr>
                <w:i/>
              </w:rPr>
              <w:t>Issue date</w:t>
            </w:r>
            <w:r w:rsidR="00C254BB" w:rsidRPr="00E06787">
              <w:rPr>
                <w:i/>
              </w:rPr>
              <w:t xml:space="preserve"> and</w:t>
            </w:r>
            <w:r>
              <w:rPr>
                <w:i/>
              </w:rPr>
              <w:t xml:space="preserve"> update number </w:t>
            </w:r>
            <w:r w:rsidR="00C254BB" w:rsidRPr="00E06787">
              <w:rPr>
                <w:i/>
              </w:rPr>
              <w:t xml:space="preserve">of the last update cell update file (ER data set) applied. </w:t>
            </w:r>
          </w:p>
          <w:p w14:paraId="41B04B1F" w14:textId="4317C52B" w:rsidR="00C254BB" w:rsidRPr="00E06787" w:rsidRDefault="00C254BB" w:rsidP="00C254BB">
            <w:pPr>
              <w:jc w:val="left"/>
              <w:rPr>
                <w:b/>
                <w:i/>
              </w:rPr>
            </w:pPr>
            <w:r w:rsidRPr="00E06787">
              <w:rPr>
                <w:b/>
                <w:i/>
              </w:rPr>
              <w:t>Issue Date – 20010409</w:t>
            </w:r>
          </w:p>
          <w:p w14:paraId="233ECB71" w14:textId="46321989" w:rsidR="00C254BB" w:rsidRPr="00E06787" w:rsidRDefault="00C254BB" w:rsidP="00C254BB">
            <w:pPr>
              <w:jc w:val="left"/>
              <w:rPr>
                <w:b/>
                <w:i/>
              </w:rPr>
            </w:pPr>
            <w:r w:rsidRPr="00E06787">
              <w:rPr>
                <w:b/>
                <w:i/>
              </w:rPr>
              <w:t>Update Number</w:t>
            </w:r>
            <w:r w:rsidR="00D441A5" w:rsidRPr="00E06787">
              <w:rPr>
                <w:b/>
                <w:i/>
              </w:rPr>
              <w:t xml:space="preserve"> </w:t>
            </w:r>
            <w:r w:rsidRPr="00E06787">
              <w:rPr>
                <w:b/>
                <w:i/>
              </w:rPr>
              <w:t>- 0</w:t>
            </w:r>
          </w:p>
        </w:tc>
      </w:tr>
      <w:tr w:rsidR="00E06787" w14:paraId="0694B0B7" w14:textId="77777777" w:rsidTr="00C254BB">
        <w:trPr>
          <w:trHeight w:val="20"/>
          <w:tblHeader/>
        </w:trPr>
        <w:tc>
          <w:tcPr>
            <w:tcW w:w="250" w:type="dxa"/>
            <w:tcBorders>
              <w:bottom w:val="nil"/>
            </w:tcBorders>
            <w:vAlign w:val="center"/>
          </w:tcPr>
          <w:p w14:paraId="0F3B3FB1" w14:textId="77777777" w:rsidR="00E06787" w:rsidRPr="00773ABB" w:rsidRDefault="00E06787" w:rsidP="00ED668D">
            <w:pPr>
              <w:jc w:val="left"/>
              <w:rPr>
                <w:i/>
                <w:lang w:val="es-ES_tradnl"/>
              </w:rPr>
            </w:pPr>
          </w:p>
        </w:tc>
        <w:tc>
          <w:tcPr>
            <w:tcW w:w="2552" w:type="dxa"/>
            <w:gridSpan w:val="2"/>
            <w:vAlign w:val="center"/>
          </w:tcPr>
          <w:p w14:paraId="6F0719A1" w14:textId="3914CDAB" w:rsidR="00E06787" w:rsidRPr="00544135" w:rsidRDefault="00E06787" w:rsidP="00C254BB">
            <w:pPr>
              <w:jc w:val="left"/>
              <w:rPr>
                <w:i/>
              </w:rPr>
            </w:pPr>
            <w:r>
              <w:rPr>
                <w:i/>
              </w:rPr>
              <w:t>Projection</w:t>
            </w:r>
          </w:p>
        </w:tc>
        <w:tc>
          <w:tcPr>
            <w:tcW w:w="6724" w:type="dxa"/>
            <w:gridSpan w:val="3"/>
            <w:vAlign w:val="center"/>
          </w:tcPr>
          <w:p w14:paraId="7E6F1565" w14:textId="69C12037" w:rsidR="00E06787" w:rsidRDefault="00E06787" w:rsidP="00C254BB">
            <w:pPr>
              <w:jc w:val="left"/>
              <w:rPr>
                <w:i/>
              </w:rPr>
            </w:pPr>
            <w:r>
              <w:rPr>
                <w:i/>
              </w:rPr>
              <w:t>The ENC chart projection in use</w:t>
            </w:r>
          </w:p>
        </w:tc>
      </w:tr>
      <w:tr w:rsidR="00E06787" w14:paraId="7DD463BA" w14:textId="77777777" w:rsidTr="00C254BB">
        <w:trPr>
          <w:trHeight w:val="20"/>
          <w:tblHeader/>
        </w:trPr>
        <w:tc>
          <w:tcPr>
            <w:tcW w:w="250" w:type="dxa"/>
            <w:tcBorders>
              <w:bottom w:val="nil"/>
            </w:tcBorders>
            <w:vAlign w:val="center"/>
          </w:tcPr>
          <w:p w14:paraId="5DBDE130" w14:textId="77777777" w:rsidR="00E06787" w:rsidRPr="00773ABB" w:rsidRDefault="00E06787" w:rsidP="00ED668D">
            <w:pPr>
              <w:jc w:val="left"/>
              <w:rPr>
                <w:i/>
                <w:lang w:val="es-ES_tradnl"/>
              </w:rPr>
            </w:pPr>
          </w:p>
        </w:tc>
        <w:tc>
          <w:tcPr>
            <w:tcW w:w="2552" w:type="dxa"/>
            <w:gridSpan w:val="2"/>
            <w:vAlign w:val="center"/>
          </w:tcPr>
          <w:p w14:paraId="5874E918" w14:textId="10C2AD15" w:rsidR="00E06787" w:rsidRDefault="00E06787" w:rsidP="00C254BB">
            <w:pPr>
              <w:jc w:val="left"/>
              <w:rPr>
                <w:i/>
              </w:rPr>
            </w:pPr>
            <w:r>
              <w:rPr>
                <w:i/>
              </w:rPr>
              <w:t>WLA Method</w:t>
            </w:r>
          </w:p>
        </w:tc>
        <w:tc>
          <w:tcPr>
            <w:tcW w:w="6724" w:type="dxa"/>
            <w:gridSpan w:val="3"/>
            <w:vAlign w:val="center"/>
          </w:tcPr>
          <w:p w14:paraId="181F24D3" w14:textId="2C03923E" w:rsidR="00E06787" w:rsidRDefault="00E06787" w:rsidP="00C254BB">
            <w:pPr>
              <w:jc w:val="left"/>
              <w:rPr>
                <w:i/>
              </w:rPr>
            </w:pPr>
            <w:r>
              <w:rPr>
                <w:i/>
              </w:rPr>
              <w:t>The method of water level adjustment (if used)</w:t>
            </w:r>
          </w:p>
        </w:tc>
      </w:tr>
      <w:tr w:rsidR="00187591" w14:paraId="02A61352" w14:textId="77777777" w:rsidTr="00C254BB">
        <w:trPr>
          <w:tblHeader/>
        </w:trPr>
        <w:tc>
          <w:tcPr>
            <w:tcW w:w="9526" w:type="dxa"/>
            <w:gridSpan w:val="6"/>
            <w:tcBorders>
              <w:top w:val="nil"/>
            </w:tcBorders>
            <w:vAlign w:val="center"/>
          </w:tcPr>
          <w:p w14:paraId="58CCA1D3" w14:textId="77777777" w:rsidR="00C254BB" w:rsidRPr="00544135" w:rsidRDefault="00C254BB" w:rsidP="00187591">
            <w:pPr>
              <w:jc w:val="left"/>
              <w:rPr>
                <w:i/>
              </w:rPr>
            </w:pPr>
          </w:p>
          <w:p w14:paraId="3D690633" w14:textId="77777777" w:rsidR="00187591" w:rsidRPr="00544135" w:rsidRDefault="00187591" w:rsidP="00187591">
            <w:pPr>
              <w:jc w:val="left"/>
              <w:rPr>
                <w:i/>
              </w:rPr>
            </w:pPr>
            <w:r w:rsidRPr="00544135">
              <w:rPr>
                <w:i/>
              </w:rPr>
              <w:t>In addition the following units shall be indicated:</w:t>
            </w:r>
          </w:p>
          <w:p w14:paraId="011FB79C" w14:textId="77777777" w:rsidR="00187591" w:rsidRPr="00544135" w:rsidRDefault="00187591">
            <w:pPr>
              <w:numPr>
                <w:ilvl w:val="0"/>
                <w:numId w:val="14"/>
              </w:numPr>
              <w:jc w:val="left"/>
              <w:rPr>
                <w:i/>
              </w:rPr>
            </w:pPr>
            <w:r w:rsidRPr="00544135">
              <w:rPr>
                <w:i/>
              </w:rPr>
              <w:t>position;</w:t>
            </w:r>
          </w:p>
          <w:p w14:paraId="38D3906C" w14:textId="77777777" w:rsidR="00187591" w:rsidRPr="00544135" w:rsidRDefault="00187591">
            <w:pPr>
              <w:numPr>
                <w:ilvl w:val="0"/>
                <w:numId w:val="14"/>
              </w:numPr>
              <w:jc w:val="left"/>
              <w:rPr>
                <w:i/>
              </w:rPr>
            </w:pPr>
            <w:r w:rsidRPr="00544135">
              <w:rPr>
                <w:i/>
              </w:rPr>
              <w:t>distance;</w:t>
            </w:r>
          </w:p>
          <w:p w14:paraId="27585448" w14:textId="77777777" w:rsidR="00187591" w:rsidRPr="00544135" w:rsidRDefault="00187591">
            <w:pPr>
              <w:numPr>
                <w:ilvl w:val="0"/>
                <w:numId w:val="14"/>
              </w:numPr>
              <w:jc w:val="left"/>
              <w:rPr>
                <w:i/>
              </w:rPr>
            </w:pPr>
            <w:r w:rsidRPr="00544135">
              <w:rPr>
                <w:i/>
              </w:rPr>
              <w:t>speed.</w:t>
            </w:r>
          </w:p>
        </w:tc>
      </w:tr>
    </w:tbl>
    <w:p w14:paraId="383FD701" w14:textId="77777777" w:rsidR="00187591" w:rsidRDefault="00187591" w:rsidP="000A72CE"/>
    <w:p w14:paraId="1E52F9B6" w14:textId="1CFA86D3" w:rsidR="00414AA1" w:rsidRDefault="00414AA1" w:rsidP="00414AA1">
      <w:pPr>
        <w:pStyle w:val="Heading3"/>
        <w:rPr>
          <w:ins w:id="10357" w:author="jonathan pritchard" w:date="2024-10-22T14:08:00Z" w16du:dateUtc="2024-10-22T13:08:00Z"/>
        </w:rPr>
      </w:pPr>
      <w:bookmarkStart w:id="10358" w:name="_Toc189647921"/>
      <w:ins w:id="10359" w:author="jonathan pritchard" w:date="2024-10-22T14:07:00Z" w16du:dateUtc="2024-10-22T13:07:00Z">
        <w:r>
          <w:lastRenderedPageBreak/>
          <w:t>L</w:t>
        </w:r>
      </w:ins>
      <w:ins w:id="10360" w:author="jonathan pritchard" w:date="2024-10-22T14:08:00Z" w16du:dateUtc="2024-10-22T13:08:00Z">
        <w:r>
          <w:t>egend – Multiple Product Specifications.</w:t>
        </w:r>
        <w:bookmarkEnd w:id="10358"/>
      </w:ins>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414AA1" w:rsidRPr="004065B1" w14:paraId="3FBBE503" w14:textId="77777777" w:rsidTr="009F4AAB">
        <w:trPr>
          <w:trHeight w:val="454"/>
          <w:tblHeader/>
          <w:ins w:id="10361" w:author="jonathan pritchard" w:date="2024-10-22T14:09:00Z"/>
        </w:trPr>
        <w:tc>
          <w:tcPr>
            <w:tcW w:w="2381" w:type="dxa"/>
            <w:shd w:val="clear" w:color="auto" w:fill="E5B8B7" w:themeFill="accent2" w:themeFillTint="66"/>
            <w:vAlign w:val="center"/>
          </w:tcPr>
          <w:p w14:paraId="7577BE2F" w14:textId="77777777" w:rsidR="00414AA1" w:rsidRPr="004065B1" w:rsidRDefault="00414AA1" w:rsidP="00A81079">
            <w:pPr>
              <w:rPr>
                <w:ins w:id="10362" w:author="jonathan pritchard" w:date="2024-10-22T14:09:00Z" w16du:dateUtc="2024-10-22T13:09:00Z"/>
              </w:rPr>
            </w:pPr>
            <w:ins w:id="10363" w:author="jonathan pritchard" w:date="2024-10-22T14:09:00Z" w16du:dateUtc="2024-10-22T13:09:00Z">
              <w:r w:rsidRPr="000A066E">
                <w:rPr>
                  <w:b/>
                </w:rPr>
                <w:t>Test Reference</w:t>
              </w:r>
            </w:ins>
          </w:p>
        </w:tc>
        <w:tc>
          <w:tcPr>
            <w:tcW w:w="2381" w:type="dxa"/>
            <w:shd w:val="clear" w:color="auto" w:fill="FFFFFF" w:themeFill="background1"/>
            <w:vAlign w:val="center"/>
          </w:tcPr>
          <w:p w14:paraId="0DC80238" w14:textId="342E76BF" w:rsidR="00414AA1" w:rsidRPr="004065B1" w:rsidRDefault="00BB42EA" w:rsidP="00A81079">
            <w:pPr>
              <w:rPr>
                <w:ins w:id="10364" w:author="jonathan pritchard" w:date="2024-10-22T14:09:00Z" w16du:dateUtc="2024-10-22T13:09:00Z"/>
              </w:rPr>
            </w:pPr>
            <w:proofErr w:type="spellStart"/>
            <w:ins w:id="10365" w:author="jonathan pritchard" w:date="2024-10-23T08:57:00Z" w16du:dateUtc="2024-10-23T07:57:00Z">
              <w:r>
                <w:t>LegendItems</w:t>
              </w:r>
            </w:ins>
            <w:proofErr w:type="spellEnd"/>
          </w:p>
        </w:tc>
        <w:tc>
          <w:tcPr>
            <w:tcW w:w="2382" w:type="dxa"/>
            <w:shd w:val="clear" w:color="auto" w:fill="E5B8B7" w:themeFill="accent2" w:themeFillTint="66"/>
            <w:vAlign w:val="center"/>
          </w:tcPr>
          <w:p w14:paraId="4D09DC9C" w14:textId="77777777" w:rsidR="00414AA1" w:rsidRPr="004065B1" w:rsidRDefault="00414AA1" w:rsidP="00A81079">
            <w:pPr>
              <w:rPr>
                <w:ins w:id="10366" w:author="jonathan pritchard" w:date="2024-10-22T14:09:00Z" w16du:dateUtc="2024-10-22T13:09:00Z"/>
              </w:rPr>
            </w:pPr>
            <w:ins w:id="10367" w:author="jonathan pritchard" w:date="2024-10-22T14:09:00Z" w16du:dateUtc="2024-10-22T13:09:00Z">
              <w:r w:rsidRPr="000A066E">
                <w:rPr>
                  <w:b/>
                </w:rPr>
                <w:t>IHO Reference</w:t>
              </w:r>
            </w:ins>
          </w:p>
        </w:tc>
        <w:tc>
          <w:tcPr>
            <w:tcW w:w="2382" w:type="dxa"/>
            <w:shd w:val="clear" w:color="auto" w:fill="FFFFFF" w:themeFill="background1"/>
            <w:vAlign w:val="center"/>
          </w:tcPr>
          <w:p w14:paraId="0E612457" w14:textId="37FCACD2" w:rsidR="00414AA1" w:rsidRPr="004065B1" w:rsidRDefault="009F4AAB" w:rsidP="00A81079">
            <w:pPr>
              <w:jc w:val="left"/>
              <w:rPr>
                <w:ins w:id="10368" w:author="jonathan pritchard" w:date="2024-10-22T14:09:00Z" w16du:dateUtc="2024-10-22T13:09:00Z"/>
              </w:rPr>
            </w:pPr>
            <w:r>
              <w:t>S-98 9.1.5</w:t>
            </w:r>
          </w:p>
        </w:tc>
      </w:tr>
      <w:tr w:rsidR="00414AA1" w14:paraId="067D3E48" w14:textId="77777777" w:rsidTr="00A81079">
        <w:trPr>
          <w:tblHeader/>
          <w:ins w:id="10369" w:author="jonathan pritchard" w:date="2024-10-22T14:09:00Z"/>
        </w:trPr>
        <w:tc>
          <w:tcPr>
            <w:tcW w:w="9526" w:type="dxa"/>
            <w:gridSpan w:val="4"/>
            <w:shd w:val="clear" w:color="auto" w:fill="E5B8B7" w:themeFill="accent2" w:themeFillTint="66"/>
            <w:vAlign w:val="center"/>
          </w:tcPr>
          <w:p w14:paraId="264D81E7" w14:textId="77777777" w:rsidR="00414AA1" w:rsidRDefault="00414AA1" w:rsidP="00A81079">
            <w:pPr>
              <w:rPr>
                <w:ins w:id="10370" w:author="jonathan pritchard" w:date="2024-10-22T14:09:00Z" w16du:dateUtc="2024-10-22T13:09:00Z"/>
              </w:rPr>
            </w:pPr>
            <w:ins w:id="10371" w:author="jonathan pritchard" w:date="2024-10-22T14:09:00Z" w16du:dateUtc="2024-10-22T13:09:00Z">
              <w:r w:rsidRPr="000A066E">
                <w:rPr>
                  <w:b/>
                </w:rPr>
                <w:t>Test description</w:t>
              </w:r>
            </w:ins>
          </w:p>
        </w:tc>
      </w:tr>
      <w:tr w:rsidR="00414AA1" w:rsidRPr="005D2431" w14:paraId="6FA77CBF" w14:textId="77777777" w:rsidTr="00A81079">
        <w:trPr>
          <w:tblHeader/>
          <w:ins w:id="10372" w:author="jonathan pritchard" w:date="2024-10-22T14:09:00Z"/>
        </w:trPr>
        <w:tc>
          <w:tcPr>
            <w:tcW w:w="9526" w:type="dxa"/>
            <w:gridSpan w:val="4"/>
            <w:vAlign w:val="center"/>
          </w:tcPr>
          <w:p w14:paraId="104BC91A" w14:textId="77777777" w:rsidR="00D4022A" w:rsidRPr="00D4022A" w:rsidRDefault="00D4022A" w:rsidP="00D4022A">
            <w:pPr>
              <w:rPr>
                <w:i/>
              </w:rPr>
            </w:pPr>
          </w:p>
          <w:p w14:paraId="5062D8B7" w14:textId="1C859CDA" w:rsidR="00D4022A" w:rsidRDefault="009F4AAB" w:rsidP="009F4AAB">
            <w:pPr>
              <w:rPr>
                <w:i/>
              </w:rPr>
            </w:pPr>
            <w:r>
              <w:rPr>
                <w:i/>
              </w:rPr>
              <w:t>Multiple product specifications (particularly gridded data) may have an effect on the Legend and the interpretation of the requirement in S-98: This test adds those elements.</w:t>
            </w:r>
          </w:p>
          <w:p w14:paraId="27F07FE3" w14:textId="77777777" w:rsidR="009F4AAB" w:rsidRPr="009F4AAB" w:rsidRDefault="009F4AAB" w:rsidP="009F4AAB">
            <w:pPr>
              <w:rPr>
                <w:i/>
              </w:rPr>
            </w:pPr>
          </w:p>
          <w:p w14:paraId="4C01D5E0" w14:textId="00D74C53" w:rsidR="00D4022A" w:rsidRPr="009F4AAB" w:rsidRDefault="00414AA1" w:rsidP="009F4AAB">
            <w:pPr>
              <w:pStyle w:val="ListParagraph"/>
              <w:numPr>
                <w:ilvl w:val="0"/>
                <w:numId w:val="84"/>
              </w:numPr>
              <w:rPr>
                <w:i/>
              </w:rPr>
            </w:pPr>
            <w:ins w:id="10373" w:author="jonathan pritchard" w:date="2024-10-22T14:09:00Z" w16du:dateUtc="2024-10-22T13:09:00Z">
              <w:r w:rsidRPr="00A81079">
                <w:rPr>
                  <w:i/>
                </w:rPr>
                <w:t xml:space="preserve">Test </w:t>
              </w:r>
            </w:ins>
            <w:r w:rsidR="00D4022A">
              <w:rPr>
                <w:i/>
              </w:rPr>
              <w:t>behaviour of the legend with multiple product specifications loaded.</w:t>
            </w:r>
          </w:p>
          <w:p w14:paraId="3E842C62" w14:textId="0F4C344E" w:rsidR="00414AA1" w:rsidRPr="00A81079" w:rsidRDefault="00414AA1" w:rsidP="00D4022A">
            <w:pPr>
              <w:pStyle w:val="ListParagraph"/>
              <w:rPr>
                <w:ins w:id="10374" w:author="jonathan pritchard" w:date="2024-10-22T14:09:00Z" w16du:dateUtc="2024-10-22T13:09:00Z"/>
                <w:i/>
              </w:rPr>
            </w:pPr>
          </w:p>
        </w:tc>
      </w:tr>
    </w:tbl>
    <w:p w14:paraId="33379847" w14:textId="77777777" w:rsidR="00414AA1" w:rsidRDefault="00414AA1">
      <w:pPr>
        <w:widowControl/>
        <w:spacing w:line="240" w:lineRule="auto"/>
        <w:jc w:val="left"/>
        <w:rPr>
          <w:ins w:id="10375" w:author="jonathan pritchard" w:date="2024-10-22T14:08:00Z" w16du:dateUtc="2024-10-22T13:08:00Z"/>
        </w:rPr>
      </w:pPr>
    </w:p>
    <w:p w14:paraId="065A07EF" w14:textId="77777777" w:rsidR="00414AA1" w:rsidRDefault="00414AA1">
      <w:pPr>
        <w:widowControl/>
        <w:spacing w:line="240" w:lineRule="auto"/>
        <w:jc w:val="left"/>
        <w:rPr>
          <w:ins w:id="10376" w:author="jonathan pritchard" w:date="2024-10-22T14:07:00Z" w16du:dateUtc="2024-10-22T13:07:00Z"/>
        </w:rPr>
      </w:pPr>
    </w:p>
    <w:p w14:paraId="48B4B108" w14:textId="778E0497" w:rsidR="00F20C92" w:rsidRDefault="00F20C92">
      <w:pPr>
        <w:widowControl/>
        <w:spacing w:line="240" w:lineRule="auto"/>
        <w:jc w:val="left"/>
        <w:rPr>
          <w:b/>
        </w:rPr>
      </w:pPr>
      <w:r>
        <w:br w:type="page"/>
      </w:r>
    </w:p>
    <w:p w14:paraId="1BF14A08" w14:textId="4D5F1D52" w:rsidR="00F20C92" w:rsidRDefault="000A72CE" w:rsidP="000A72CE">
      <w:pPr>
        <w:pStyle w:val="Heading2"/>
      </w:pPr>
      <w:bookmarkStart w:id="10377" w:name="_Toc189647922"/>
      <w:r w:rsidRPr="000A72CE">
        <w:lastRenderedPageBreak/>
        <w:t xml:space="preserve">Other </w:t>
      </w:r>
      <w:r w:rsidR="00806DA0">
        <w:t>ECDIS and Chart</w:t>
      </w:r>
      <w:r w:rsidRPr="000A72CE">
        <w:t xml:space="preserve"> Related Functionality</w:t>
      </w:r>
      <w:bookmarkEnd w:id="10377"/>
    </w:p>
    <w:p w14:paraId="01CA208F" w14:textId="0AF0B091" w:rsidR="002761A1" w:rsidRPr="009F4AAB" w:rsidRDefault="002761A1" w:rsidP="00E30B8F">
      <w:pPr>
        <w:pStyle w:val="Heading3"/>
        <w:rPr>
          <w:lang w:val="en-US"/>
        </w:rPr>
      </w:pPr>
      <w:bookmarkStart w:id="10378" w:name="_Hlk127980775"/>
      <w:bookmarkStart w:id="10379" w:name="_Toc189647923"/>
      <w:r w:rsidRPr="009F4AAB">
        <w:rPr>
          <w:lang w:val="en-US"/>
        </w:rPr>
        <w:t>ECDIS Chart 1</w:t>
      </w:r>
      <w:bookmarkEnd w:id="10379"/>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1527EA" w:rsidRPr="00340B0D" w14:paraId="66C98594"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68262AC5" w14:textId="77777777" w:rsidR="001527EA" w:rsidRPr="00340B0D" w:rsidRDefault="001527EA"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1B43C5F9" w14:textId="75AC9A38" w:rsidR="001527EA" w:rsidRPr="00C87169" w:rsidRDefault="00D4022A" w:rsidP="00541D1A">
            <w:pPr>
              <w:jc w:val="center"/>
              <w:rPr>
                <w:rFonts w:cs="Arial"/>
                <w:bCs/>
              </w:rPr>
            </w:pPr>
            <w:proofErr w:type="spellStart"/>
            <w:r>
              <w:t>ChartOne</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120EA558" w14:textId="77777777" w:rsidR="001527EA" w:rsidRPr="00340B0D" w:rsidRDefault="001527EA"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56E9EA2C" w14:textId="49F76B32" w:rsidR="001527EA" w:rsidRPr="00340B0D" w:rsidRDefault="00D4022A" w:rsidP="00541D1A">
            <w:pPr>
              <w:jc w:val="center"/>
              <w:rPr>
                <w:rFonts w:cs="Arial"/>
                <w:sz w:val="18"/>
                <w:szCs w:val="18"/>
              </w:rPr>
            </w:pPr>
            <w:r w:rsidRPr="00455FA6">
              <w:t>S-52 1</w:t>
            </w:r>
            <w:r w:rsidR="00774B59">
              <w:t>9.6.1</w:t>
            </w:r>
          </w:p>
        </w:tc>
      </w:tr>
      <w:tr w:rsidR="001527EA" w:rsidRPr="00340B0D" w14:paraId="65204CA1"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C1678AC" w14:textId="77777777" w:rsidR="001527EA" w:rsidRPr="00340B0D" w:rsidRDefault="001527EA" w:rsidP="00541D1A">
            <w:pPr>
              <w:rPr>
                <w:rFonts w:cs="Arial"/>
                <w:b/>
                <w:bCs/>
                <w:sz w:val="18"/>
                <w:szCs w:val="18"/>
              </w:rPr>
            </w:pPr>
            <w:r w:rsidRPr="00340B0D">
              <w:rPr>
                <w:rFonts w:cs="Arial"/>
                <w:b/>
                <w:bCs/>
                <w:sz w:val="18"/>
                <w:szCs w:val="18"/>
              </w:rPr>
              <w:t>Test Description</w:t>
            </w:r>
          </w:p>
        </w:tc>
      </w:tr>
      <w:tr w:rsidR="001527EA" w:rsidRPr="00340B0D" w14:paraId="4A01142C"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232896C7" w14:textId="77777777" w:rsidR="001527EA" w:rsidRPr="009C22F4" w:rsidRDefault="001527EA" w:rsidP="00541D1A">
            <w:pPr>
              <w:rPr>
                <w:rFonts w:cs="Arial"/>
                <w:i/>
              </w:rPr>
            </w:pPr>
          </w:p>
          <w:p w14:paraId="2229B1BA" w14:textId="77777777" w:rsidR="001527EA" w:rsidRDefault="00D4022A" w:rsidP="00541D1A">
            <w:pPr>
              <w:rPr>
                <w:i/>
              </w:rPr>
            </w:pPr>
            <w:r w:rsidRPr="00544135">
              <w:rPr>
                <w:i/>
              </w:rPr>
              <w:t>Display of ECDIS chart 1</w:t>
            </w:r>
          </w:p>
          <w:p w14:paraId="672D2569" w14:textId="2ECCDB13" w:rsidR="00D4022A" w:rsidRPr="009C22F4" w:rsidRDefault="00D4022A" w:rsidP="00541D1A">
            <w:pPr>
              <w:rPr>
                <w:rFonts w:cs="Arial"/>
                <w:i/>
              </w:rPr>
            </w:pPr>
          </w:p>
        </w:tc>
      </w:tr>
      <w:tr w:rsidR="001527EA" w:rsidRPr="00340B0D" w14:paraId="2537E17E"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66FAC76" w14:textId="77777777" w:rsidR="001527EA" w:rsidRPr="00340B0D" w:rsidRDefault="001527EA" w:rsidP="00541D1A">
            <w:pPr>
              <w:jc w:val="center"/>
              <w:rPr>
                <w:rFonts w:cs="Arial"/>
                <w:b/>
                <w:bCs/>
                <w:sz w:val="18"/>
                <w:szCs w:val="18"/>
              </w:rPr>
            </w:pPr>
            <w:r w:rsidRPr="00340B0D">
              <w:rPr>
                <w:rFonts w:cs="Arial"/>
                <w:b/>
                <w:bCs/>
                <w:sz w:val="18"/>
                <w:szCs w:val="18"/>
              </w:rPr>
              <w:t>Loaded Data</w:t>
            </w:r>
          </w:p>
        </w:tc>
      </w:tr>
      <w:tr w:rsidR="001527EA" w:rsidRPr="00340B0D" w14:paraId="23067BE9"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BD26235" w14:textId="77777777" w:rsidR="001527EA" w:rsidRPr="00340B0D" w:rsidRDefault="001527EA"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10E7761" w14:textId="77777777" w:rsidR="001527EA" w:rsidRPr="00340B0D" w:rsidRDefault="001527EA" w:rsidP="00541D1A">
            <w:pPr>
              <w:jc w:val="center"/>
              <w:rPr>
                <w:rFonts w:cs="Arial"/>
                <w:b/>
                <w:bCs/>
                <w:sz w:val="18"/>
                <w:szCs w:val="18"/>
              </w:rPr>
            </w:pPr>
          </w:p>
        </w:tc>
      </w:tr>
      <w:tr w:rsidR="001527EA" w:rsidRPr="00340B0D" w14:paraId="0D1451B8"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4ACC71E9" w14:textId="77777777" w:rsidR="001527EA" w:rsidRPr="00340B0D" w:rsidRDefault="001527EA"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203ADBF0" w14:textId="77777777" w:rsidR="001527EA" w:rsidRPr="00340B0D" w:rsidRDefault="001527EA" w:rsidP="00541D1A">
            <w:pPr>
              <w:rPr>
                <w:rFonts w:cs="Arial"/>
                <w:sz w:val="18"/>
                <w:szCs w:val="18"/>
              </w:rPr>
            </w:pPr>
          </w:p>
        </w:tc>
      </w:tr>
      <w:tr w:rsidR="001527EA" w:rsidRPr="00340B0D" w14:paraId="066DBD03"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5F8FB6EA" w14:textId="77777777" w:rsidR="001527EA" w:rsidRPr="00340B0D" w:rsidRDefault="001527EA"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27691C41" w14:textId="77777777" w:rsidR="001527EA" w:rsidRPr="00340B0D" w:rsidRDefault="001527EA" w:rsidP="00541D1A">
            <w:pPr>
              <w:rPr>
                <w:rFonts w:cs="Arial"/>
                <w:sz w:val="18"/>
                <w:szCs w:val="18"/>
              </w:rPr>
            </w:pPr>
          </w:p>
        </w:tc>
      </w:tr>
      <w:tr w:rsidR="001527EA" w:rsidRPr="00340B0D" w14:paraId="23FDBB6E"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AF8D5EF" w14:textId="77777777" w:rsidR="001527EA" w:rsidRPr="00340B0D" w:rsidRDefault="001527EA"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734145A" w14:textId="77777777" w:rsidR="001527EA" w:rsidRPr="00340B0D" w:rsidRDefault="001527EA"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1527EA" w:rsidRPr="00340B0D" w14:paraId="5D968AF0" w14:textId="77777777" w:rsidTr="00541D1A">
        <w:sdt>
          <w:sdtPr>
            <w:rPr>
              <w:rFonts w:cs="Arial"/>
              <w:sz w:val="18"/>
              <w:szCs w:val="18"/>
            </w:rPr>
            <w:alias w:val="Diplay Category"/>
            <w:tag w:val="Diplay Categor"/>
            <w:id w:val="330261596"/>
            <w:placeholder>
              <w:docPart w:val="F8A54D0893004C99AB2D005B4EB340D0"/>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580C32D1" w14:textId="77777777" w:rsidR="001527EA" w:rsidRPr="00340B0D" w:rsidRDefault="001527EA"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67065D2E" w14:textId="77777777" w:rsidR="001527EA" w:rsidRPr="00340B0D" w:rsidRDefault="001527EA"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7A31A512" w14:textId="77777777" w:rsidR="001527EA" w:rsidRPr="00340B0D" w:rsidRDefault="001527EA" w:rsidP="00541D1A">
            <w:pPr>
              <w:jc w:val="center"/>
              <w:rPr>
                <w:rFonts w:cs="Arial"/>
                <w:sz w:val="18"/>
                <w:szCs w:val="18"/>
              </w:rPr>
            </w:pPr>
          </w:p>
        </w:tc>
      </w:tr>
      <w:tr w:rsidR="001527EA" w:rsidRPr="00340B0D" w14:paraId="3900B76B"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35D0C80" w14:textId="77777777" w:rsidR="001527EA" w:rsidRPr="00340B0D" w:rsidRDefault="001527EA"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53B5793E" w14:textId="77777777" w:rsidR="001527EA" w:rsidRPr="00340B0D" w:rsidRDefault="001527EA"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73F92B58" w14:textId="4D0F7AA0" w:rsidR="001527EA" w:rsidRPr="00340B0D" w:rsidRDefault="00D4022A" w:rsidP="00541D1A">
            <w:pPr>
              <w:jc w:val="center"/>
              <w:rPr>
                <w:rFonts w:cs="Arial"/>
                <w:sz w:val="18"/>
                <w:szCs w:val="18"/>
              </w:rPr>
            </w:pPr>
            <w:r>
              <w:rPr>
                <w:rFonts w:cs="Arial"/>
                <w:sz w:val="18"/>
                <w:szCs w:val="18"/>
              </w:rPr>
              <w:t>On</w:t>
            </w:r>
          </w:p>
        </w:tc>
      </w:tr>
      <w:tr w:rsidR="001527EA" w:rsidRPr="00340B0D" w14:paraId="7A55B9E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B8965CD" w14:textId="77777777" w:rsidR="001527EA" w:rsidRPr="00340B0D" w:rsidRDefault="001527EA"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11352D3" w14:textId="5E97866B" w:rsidR="001527EA" w:rsidRPr="00340B0D" w:rsidRDefault="00D4022A" w:rsidP="00541D1A">
            <w:pPr>
              <w:rPr>
                <w:rFonts w:cs="Arial"/>
                <w:sz w:val="18"/>
                <w:szCs w:val="18"/>
              </w:rPr>
            </w:pPr>
            <w:r>
              <w:rPr>
                <w:rFonts w:cs="Arial"/>
                <w:sz w:val="18"/>
                <w:szCs w:val="18"/>
              </w:rPr>
              <w:t>10</w:t>
            </w:r>
          </w:p>
        </w:tc>
        <w:tc>
          <w:tcPr>
            <w:tcW w:w="3871" w:type="dxa"/>
            <w:gridSpan w:val="5"/>
            <w:tcBorders>
              <w:left w:val="single" w:sz="12" w:space="0" w:color="auto"/>
            </w:tcBorders>
          </w:tcPr>
          <w:p w14:paraId="2D5D2B1D" w14:textId="77777777" w:rsidR="001527EA" w:rsidRPr="00340B0D" w:rsidRDefault="001527EA"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6A4BD5CB" w14:textId="77777777" w:rsidR="001527EA" w:rsidRPr="00340B0D" w:rsidRDefault="001527EA" w:rsidP="00541D1A">
            <w:pPr>
              <w:jc w:val="center"/>
              <w:rPr>
                <w:rFonts w:cs="Arial"/>
                <w:sz w:val="18"/>
                <w:szCs w:val="18"/>
              </w:rPr>
            </w:pPr>
          </w:p>
        </w:tc>
      </w:tr>
      <w:tr w:rsidR="001527EA" w:rsidRPr="00340B0D" w14:paraId="4C06837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5CA38CC" w14:textId="77777777" w:rsidR="001527EA" w:rsidRPr="00340B0D" w:rsidRDefault="001527EA"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F1CE6F" w14:textId="4216566B" w:rsidR="001527EA" w:rsidRPr="00340B0D" w:rsidRDefault="00D4022A" w:rsidP="00541D1A">
            <w:pPr>
              <w:rPr>
                <w:rFonts w:cs="Arial"/>
                <w:sz w:val="18"/>
                <w:szCs w:val="18"/>
              </w:rPr>
            </w:pPr>
            <w:r>
              <w:rPr>
                <w:rFonts w:cs="Arial"/>
                <w:sz w:val="18"/>
                <w:szCs w:val="18"/>
              </w:rPr>
              <w:t>8</w:t>
            </w:r>
          </w:p>
        </w:tc>
        <w:tc>
          <w:tcPr>
            <w:tcW w:w="3871" w:type="dxa"/>
            <w:gridSpan w:val="5"/>
            <w:tcBorders>
              <w:left w:val="single" w:sz="12" w:space="0" w:color="auto"/>
            </w:tcBorders>
          </w:tcPr>
          <w:p w14:paraId="4C8980D8" w14:textId="77777777" w:rsidR="001527EA" w:rsidRPr="00340B0D" w:rsidRDefault="001527EA"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5220B682" w14:textId="77777777" w:rsidR="001527EA" w:rsidRPr="00340B0D" w:rsidRDefault="001527EA" w:rsidP="00541D1A">
            <w:pPr>
              <w:jc w:val="center"/>
              <w:rPr>
                <w:rFonts w:cs="Arial"/>
                <w:sz w:val="18"/>
                <w:szCs w:val="18"/>
              </w:rPr>
            </w:pPr>
          </w:p>
        </w:tc>
      </w:tr>
      <w:tr w:rsidR="001527EA" w:rsidRPr="00340B0D" w14:paraId="71DE344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0EEA887" w14:textId="77777777" w:rsidR="001527EA" w:rsidRPr="00340B0D" w:rsidRDefault="001527EA"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EC40847" w14:textId="4A3A853D" w:rsidR="001527EA" w:rsidRPr="00340B0D" w:rsidRDefault="00D4022A" w:rsidP="00541D1A">
            <w:pPr>
              <w:rPr>
                <w:rFonts w:cs="Arial"/>
                <w:sz w:val="18"/>
                <w:szCs w:val="18"/>
              </w:rPr>
            </w:pPr>
            <w:r>
              <w:rPr>
                <w:rFonts w:cs="Arial"/>
                <w:sz w:val="18"/>
                <w:szCs w:val="18"/>
              </w:rPr>
              <w:t>30</w:t>
            </w:r>
          </w:p>
        </w:tc>
        <w:tc>
          <w:tcPr>
            <w:tcW w:w="3871" w:type="dxa"/>
            <w:gridSpan w:val="5"/>
            <w:tcBorders>
              <w:left w:val="single" w:sz="12" w:space="0" w:color="auto"/>
            </w:tcBorders>
          </w:tcPr>
          <w:p w14:paraId="517E5F56" w14:textId="77777777" w:rsidR="001527EA" w:rsidRPr="00340B0D" w:rsidRDefault="001527EA"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781C5462" w14:textId="77777777" w:rsidR="001527EA" w:rsidRPr="00340B0D" w:rsidRDefault="001527EA" w:rsidP="00541D1A">
            <w:pPr>
              <w:jc w:val="center"/>
              <w:rPr>
                <w:rFonts w:cs="Arial"/>
                <w:sz w:val="18"/>
                <w:szCs w:val="18"/>
              </w:rPr>
            </w:pPr>
          </w:p>
        </w:tc>
      </w:tr>
      <w:tr w:rsidR="001527EA" w:rsidRPr="00340B0D" w14:paraId="24BA559E"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48776CE" w14:textId="77777777" w:rsidR="001527EA" w:rsidRPr="00340B0D" w:rsidRDefault="001527EA"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E5AAE9" w14:textId="760C9966" w:rsidR="001527EA" w:rsidRPr="00340B0D" w:rsidRDefault="00D4022A" w:rsidP="00541D1A">
            <w:pPr>
              <w:rPr>
                <w:rFonts w:cs="Arial"/>
                <w:sz w:val="18"/>
                <w:szCs w:val="18"/>
              </w:rPr>
            </w:pPr>
            <w:r>
              <w:rPr>
                <w:rFonts w:cs="Arial"/>
                <w:sz w:val="18"/>
                <w:szCs w:val="18"/>
              </w:rPr>
              <w:t>5</w:t>
            </w:r>
          </w:p>
        </w:tc>
        <w:tc>
          <w:tcPr>
            <w:tcW w:w="3871" w:type="dxa"/>
            <w:gridSpan w:val="5"/>
            <w:tcBorders>
              <w:left w:val="single" w:sz="12" w:space="0" w:color="auto"/>
            </w:tcBorders>
          </w:tcPr>
          <w:p w14:paraId="04DA59AE" w14:textId="77777777" w:rsidR="001527EA" w:rsidRPr="00340B0D" w:rsidRDefault="001527EA"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47AF220E" w14:textId="77777777" w:rsidR="001527EA" w:rsidRPr="00340B0D" w:rsidRDefault="001527EA" w:rsidP="00541D1A">
            <w:pPr>
              <w:jc w:val="center"/>
              <w:rPr>
                <w:rFonts w:cs="Arial"/>
                <w:sz w:val="18"/>
                <w:szCs w:val="18"/>
              </w:rPr>
            </w:pPr>
          </w:p>
        </w:tc>
      </w:tr>
      <w:tr w:rsidR="001527EA" w:rsidRPr="00340B0D" w14:paraId="72BF898F"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B7362C5" w14:textId="77777777" w:rsidR="001527EA" w:rsidRPr="00340B0D" w:rsidRDefault="001527EA"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4A0E746" w14:textId="6536CE37" w:rsidR="001527EA" w:rsidRPr="00340B0D" w:rsidRDefault="00D4022A" w:rsidP="00541D1A">
            <w:pPr>
              <w:rPr>
                <w:rFonts w:cs="Arial"/>
                <w:sz w:val="18"/>
                <w:szCs w:val="18"/>
              </w:rPr>
            </w:pPr>
            <w:r>
              <w:rPr>
                <w:rFonts w:cs="Arial"/>
                <w:sz w:val="18"/>
                <w:szCs w:val="18"/>
              </w:rPr>
              <w:t>On</w:t>
            </w:r>
          </w:p>
        </w:tc>
        <w:tc>
          <w:tcPr>
            <w:tcW w:w="3871" w:type="dxa"/>
            <w:gridSpan w:val="5"/>
            <w:tcBorders>
              <w:left w:val="single" w:sz="12" w:space="0" w:color="auto"/>
            </w:tcBorders>
          </w:tcPr>
          <w:p w14:paraId="1BD53BC1" w14:textId="77777777" w:rsidR="001527EA" w:rsidRPr="00340B0D" w:rsidRDefault="001527EA"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5E620DFD" w14:textId="388A8758" w:rsidR="001527EA" w:rsidRPr="00340B0D" w:rsidRDefault="00D4022A" w:rsidP="00541D1A">
            <w:pPr>
              <w:jc w:val="center"/>
              <w:rPr>
                <w:rFonts w:cs="Arial"/>
                <w:sz w:val="18"/>
                <w:szCs w:val="18"/>
              </w:rPr>
            </w:pPr>
            <w:r>
              <w:rPr>
                <w:rFonts w:cs="Arial"/>
                <w:sz w:val="18"/>
                <w:szCs w:val="18"/>
              </w:rPr>
              <w:t>On</w:t>
            </w:r>
          </w:p>
        </w:tc>
      </w:tr>
      <w:tr w:rsidR="001527EA" w:rsidRPr="00340B0D" w14:paraId="225A73F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90D2D4F" w14:textId="77777777" w:rsidR="001527EA" w:rsidRPr="00340B0D" w:rsidRDefault="001527EA"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98FFB00"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339D1DE5" w14:textId="77777777" w:rsidR="001527EA" w:rsidRPr="00340B0D" w:rsidRDefault="001527EA"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2D90AD70" w14:textId="77777777" w:rsidR="001527EA" w:rsidRPr="00340B0D" w:rsidRDefault="001527EA" w:rsidP="00541D1A">
            <w:pPr>
              <w:jc w:val="center"/>
              <w:rPr>
                <w:rFonts w:cs="Arial"/>
                <w:sz w:val="18"/>
                <w:szCs w:val="18"/>
              </w:rPr>
            </w:pPr>
          </w:p>
        </w:tc>
      </w:tr>
      <w:tr w:rsidR="001527EA" w:rsidRPr="00340B0D" w14:paraId="4DB387B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31F68C8" w14:textId="77777777" w:rsidR="001527EA" w:rsidRPr="00340B0D" w:rsidRDefault="001527EA"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7036DE9" w14:textId="1F92F7E5" w:rsidR="001527EA" w:rsidRPr="00340B0D" w:rsidRDefault="00D4022A" w:rsidP="00541D1A">
            <w:pPr>
              <w:rPr>
                <w:rFonts w:cs="Arial"/>
                <w:sz w:val="18"/>
                <w:szCs w:val="18"/>
              </w:rPr>
            </w:pPr>
            <w:r>
              <w:rPr>
                <w:rFonts w:cs="Arial"/>
                <w:sz w:val="18"/>
                <w:szCs w:val="18"/>
              </w:rPr>
              <w:t>Off</w:t>
            </w:r>
          </w:p>
        </w:tc>
        <w:tc>
          <w:tcPr>
            <w:tcW w:w="3871" w:type="dxa"/>
            <w:gridSpan w:val="5"/>
            <w:tcBorders>
              <w:left w:val="single" w:sz="12" w:space="0" w:color="auto"/>
            </w:tcBorders>
          </w:tcPr>
          <w:p w14:paraId="099C78C3" w14:textId="77777777" w:rsidR="001527EA" w:rsidRPr="00340B0D" w:rsidRDefault="001527EA"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52D197A5" w14:textId="47E6870D" w:rsidR="001527EA" w:rsidRPr="00340B0D" w:rsidRDefault="00D4022A" w:rsidP="00541D1A">
            <w:pPr>
              <w:jc w:val="center"/>
              <w:rPr>
                <w:rFonts w:cs="Arial"/>
                <w:sz w:val="18"/>
                <w:szCs w:val="18"/>
              </w:rPr>
            </w:pPr>
            <w:r>
              <w:rPr>
                <w:rFonts w:cs="Arial"/>
                <w:sz w:val="18"/>
                <w:szCs w:val="18"/>
              </w:rPr>
              <w:t>On</w:t>
            </w:r>
          </w:p>
        </w:tc>
      </w:tr>
      <w:tr w:rsidR="001527EA" w:rsidRPr="00340B0D" w14:paraId="2F563FC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B6AF542" w14:textId="77777777" w:rsidR="001527EA" w:rsidRPr="00340B0D" w:rsidRDefault="001527EA"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14FED7F" w14:textId="28865BB5" w:rsidR="001527EA" w:rsidRPr="00340B0D" w:rsidRDefault="00D4022A" w:rsidP="00541D1A">
            <w:pPr>
              <w:rPr>
                <w:rFonts w:cs="Arial"/>
                <w:sz w:val="18"/>
                <w:szCs w:val="18"/>
              </w:rPr>
            </w:pPr>
            <w:r>
              <w:rPr>
                <w:rFonts w:cs="Arial"/>
                <w:sz w:val="18"/>
                <w:szCs w:val="18"/>
              </w:rPr>
              <w:t>Off</w:t>
            </w:r>
          </w:p>
        </w:tc>
        <w:tc>
          <w:tcPr>
            <w:tcW w:w="3871" w:type="dxa"/>
            <w:gridSpan w:val="5"/>
            <w:tcBorders>
              <w:left w:val="single" w:sz="12" w:space="0" w:color="auto"/>
            </w:tcBorders>
          </w:tcPr>
          <w:p w14:paraId="0256F92E" w14:textId="77777777" w:rsidR="001527EA" w:rsidRPr="00340B0D" w:rsidRDefault="001527EA"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5DA21D98" w14:textId="77777777" w:rsidR="001527EA" w:rsidRPr="00340B0D" w:rsidRDefault="001527EA" w:rsidP="00541D1A">
            <w:pPr>
              <w:jc w:val="center"/>
              <w:rPr>
                <w:rFonts w:cs="Arial"/>
                <w:sz w:val="18"/>
                <w:szCs w:val="18"/>
              </w:rPr>
            </w:pPr>
          </w:p>
        </w:tc>
      </w:tr>
      <w:tr w:rsidR="001527EA" w:rsidRPr="00340B0D" w14:paraId="52EFFA0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ADA049F" w14:textId="77777777" w:rsidR="001527EA" w:rsidRPr="00340B0D" w:rsidRDefault="001527EA"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8F0123E"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6CF89D20" w14:textId="77777777" w:rsidR="001527EA" w:rsidRPr="00340B0D" w:rsidRDefault="001527EA"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18B0D534" w14:textId="77777777" w:rsidR="001527EA" w:rsidRPr="00340B0D" w:rsidRDefault="001527EA" w:rsidP="00541D1A">
            <w:pPr>
              <w:jc w:val="center"/>
              <w:rPr>
                <w:rFonts w:cs="Arial"/>
                <w:sz w:val="18"/>
                <w:szCs w:val="18"/>
              </w:rPr>
            </w:pPr>
          </w:p>
        </w:tc>
      </w:tr>
      <w:tr w:rsidR="001527EA" w:rsidRPr="00340B0D" w14:paraId="2B8FD1C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B583CC7" w14:textId="77777777" w:rsidR="001527EA" w:rsidRPr="00340B0D" w:rsidRDefault="001527EA"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32094C1"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73F7909E" w14:textId="77777777" w:rsidR="001527EA" w:rsidRPr="00340B0D" w:rsidRDefault="001527EA"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7B73FBCD" w14:textId="77777777" w:rsidR="001527EA" w:rsidRPr="00340B0D" w:rsidRDefault="001527EA" w:rsidP="00541D1A">
            <w:pPr>
              <w:jc w:val="center"/>
              <w:rPr>
                <w:rFonts w:cs="Arial"/>
                <w:sz w:val="18"/>
                <w:szCs w:val="18"/>
              </w:rPr>
            </w:pPr>
          </w:p>
        </w:tc>
      </w:tr>
      <w:tr w:rsidR="001527EA" w:rsidRPr="00340B0D" w14:paraId="364B02D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7704F5C" w14:textId="77777777" w:rsidR="001527EA" w:rsidRPr="00340B0D" w:rsidRDefault="001527EA"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3AA14481"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57CDD8A9" w14:textId="77777777" w:rsidR="001527EA" w:rsidRPr="00340B0D" w:rsidRDefault="001527EA"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0EFDB665" w14:textId="77777777" w:rsidR="001527EA" w:rsidRPr="00340B0D" w:rsidRDefault="001527EA" w:rsidP="00541D1A">
            <w:pPr>
              <w:jc w:val="center"/>
              <w:rPr>
                <w:rFonts w:cs="Arial"/>
                <w:sz w:val="18"/>
                <w:szCs w:val="18"/>
              </w:rPr>
            </w:pPr>
          </w:p>
        </w:tc>
      </w:tr>
      <w:tr w:rsidR="001527EA" w:rsidRPr="00340B0D" w14:paraId="51CAB6FF"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76B94DF1" w14:textId="77777777" w:rsidR="001527EA" w:rsidRPr="00340B0D" w:rsidRDefault="001527EA"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3DF01435" w14:textId="77777777" w:rsidR="001527EA" w:rsidRPr="00340B0D" w:rsidRDefault="001527EA"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3E440042" w14:textId="77777777" w:rsidR="001527EA" w:rsidRPr="00340B0D" w:rsidRDefault="001527EA" w:rsidP="00541D1A">
            <w:pPr>
              <w:jc w:val="center"/>
              <w:rPr>
                <w:rFonts w:cs="Arial"/>
                <w:sz w:val="18"/>
                <w:szCs w:val="18"/>
              </w:rPr>
            </w:pPr>
          </w:p>
        </w:tc>
      </w:tr>
      <w:tr w:rsidR="001527EA" w:rsidRPr="00340B0D" w14:paraId="58ABCEBF" w14:textId="77777777" w:rsidTr="00541D1A">
        <w:sdt>
          <w:sdtPr>
            <w:rPr>
              <w:rFonts w:cs="Arial"/>
              <w:sz w:val="18"/>
              <w:szCs w:val="18"/>
            </w:rPr>
            <w:alias w:val="Palette"/>
            <w:tag w:val="Palette"/>
            <w:id w:val="1759633448"/>
            <w:placeholder>
              <w:docPart w:val="E56E12D0AEF243498723F400CB3D74C3"/>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68DB385D" w14:textId="77777777" w:rsidR="001527EA" w:rsidRPr="00340B0D" w:rsidRDefault="001527EA"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3D0E3EEC" w14:textId="77777777" w:rsidR="001527EA" w:rsidRPr="00340B0D" w:rsidRDefault="001527EA"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6690B63A" w14:textId="77777777" w:rsidR="001527EA" w:rsidRPr="00340B0D" w:rsidRDefault="001527EA" w:rsidP="00541D1A">
            <w:pPr>
              <w:jc w:val="center"/>
              <w:rPr>
                <w:rFonts w:cs="Arial"/>
                <w:sz w:val="18"/>
                <w:szCs w:val="18"/>
              </w:rPr>
            </w:pPr>
          </w:p>
        </w:tc>
      </w:tr>
      <w:tr w:rsidR="001527EA" w:rsidRPr="00340B0D" w14:paraId="1257CD44"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52276302" w14:textId="77777777" w:rsidR="001527EA" w:rsidRPr="00340B0D" w:rsidRDefault="001527EA" w:rsidP="00541D1A">
            <w:pPr>
              <w:jc w:val="center"/>
              <w:rPr>
                <w:rFonts w:cs="Arial"/>
                <w:b/>
                <w:bCs/>
                <w:sz w:val="18"/>
                <w:szCs w:val="18"/>
              </w:rPr>
            </w:pPr>
          </w:p>
        </w:tc>
        <w:tc>
          <w:tcPr>
            <w:tcW w:w="3871" w:type="dxa"/>
            <w:gridSpan w:val="5"/>
            <w:tcBorders>
              <w:left w:val="single" w:sz="12" w:space="0" w:color="auto"/>
            </w:tcBorders>
          </w:tcPr>
          <w:p w14:paraId="4C0E139A" w14:textId="77777777" w:rsidR="001527EA" w:rsidRPr="00340B0D" w:rsidRDefault="001527EA" w:rsidP="00541D1A">
            <w:pPr>
              <w:rPr>
                <w:rFonts w:cs="Arial"/>
                <w:sz w:val="18"/>
                <w:szCs w:val="18"/>
              </w:rPr>
            </w:pPr>
          </w:p>
        </w:tc>
        <w:tc>
          <w:tcPr>
            <w:tcW w:w="672" w:type="dxa"/>
            <w:tcBorders>
              <w:right w:val="single" w:sz="12" w:space="0" w:color="auto"/>
            </w:tcBorders>
            <w:vAlign w:val="center"/>
          </w:tcPr>
          <w:p w14:paraId="5312C68C" w14:textId="77777777" w:rsidR="001527EA" w:rsidRPr="00340B0D" w:rsidRDefault="001527EA" w:rsidP="00541D1A">
            <w:pPr>
              <w:jc w:val="center"/>
              <w:rPr>
                <w:rFonts w:cs="Arial"/>
                <w:sz w:val="18"/>
                <w:szCs w:val="18"/>
              </w:rPr>
            </w:pPr>
          </w:p>
        </w:tc>
      </w:tr>
      <w:tr w:rsidR="001527EA" w:rsidRPr="00340B0D" w14:paraId="07C6E6DE"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4D6A6C77" w14:textId="77777777" w:rsidR="001527EA" w:rsidRPr="00340B0D" w:rsidRDefault="001527EA" w:rsidP="00541D1A">
            <w:pPr>
              <w:rPr>
                <w:rFonts w:cs="Arial"/>
                <w:sz w:val="18"/>
                <w:szCs w:val="18"/>
              </w:rPr>
            </w:pPr>
          </w:p>
        </w:tc>
        <w:tc>
          <w:tcPr>
            <w:tcW w:w="3871" w:type="dxa"/>
            <w:gridSpan w:val="5"/>
            <w:tcBorders>
              <w:left w:val="single" w:sz="12" w:space="0" w:color="auto"/>
              <w:bottom w:val="single" w:sz="12" w:space="0" w:color="auto"/>
            </w:tcBorders>
          </w:tcPr>
          <w:p w14:paraId="06CFE501" w14:textId="77777777" w:rsidR="001527EA" w:rsidRPr="00340B0D" w:rsidRDefault="001527EA" w:rsidP="00541D1A">
            <w:pPr>
              <w:jc w:val="center"/>
              <w:rPr>
                <w:rFonts w:cs="Arial"/>
                <w:sz w:val="18"/>
                <w:szCs w:val="18"/>
              </w:rPr>
            </w:pPr>
          </w:p>
        </w:tc>
        <w:tc>
          <w:tcPr>
            <w:tcW w:w="672" w:type="dxa"/>
            <w:tcBorders>
              <w:bottom w:val="single" w:sz="12" w:space="0" w:color="auto"/>
              <w:right w:val="single" w:sz="12" w:space="0" w:color="auto"/>
            </w:tcBorders>
            <w:vAlign w:val="center"/>
          </w:tcPr>
          <w:p w14:paraId="70910DAF" w14:textId="77777777" w:rsidR="001527EA" w:rsidRPr="00340B0D" w:rsidRDefault="001527EA" w:rsidP="00541D1A">
            <w:pPr>
              <w:jc w:val="center"/>
              <w:rPr>
                <w:rFonts w:cs="Arial"/>
                <w:sz w:val="18"/>
                <w:szCs w:val="18"/>
              </w:rPr>
            </w:pPr>
          </w:p>
        </w:tc>
      </w:tr>
      <w:tr w:rsidR="001527EA" w:rsidRPr="00340B0D" w14:paraId="4C5AA165"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74938286" w14:textId="77777777" w:rsidR="001527EA" w:rsidRPr="00340B0D" w:rsidRDefault="001527EA"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A035181" w14:textId="77777777" w:rsidR="001527EA" w:rsidRPr="00340B0D" w:rsidRDefault="001527EA" w:rsidP="00541D1A">
            <w:pPr>
              <w:jc w:val="center"/>
              <w:rPr>
                <w:rFonts w:cs="Arial"/>
                <w:sz w:val="18"/>
                <w:szCs w:val="18"/>
              </w:rPr>
            </w:pPr>
            <w:r w:rsidRPr="00340B0D">
              <w:rPr>
                <w:rFonts w:cs="Arial"/>
                <w:b/>
                <w:bCs/>
                <w:sz w:val="18"/>
                <w:szCs w:val="18"/>
              </w:rPr>
              <w:t>Display</w:t>
            </w:r>
          </w:p>
        </w:tc>
      </w:tr>
      <w:tr w:rsidR="001527EA" w:rsidRPr="00340B0D" w14:paraId="1E4A278A" w14:textId="77777777" w:rsidTr="00541D1A">
        <w:trPr>
          <w:trHeight w:val="287"/>
        </w:trPr>
        <w:tc>
          <w:tcPr>
            <w:tcW w:w="1789" w:type="dxa"/>
            <w:tcBorders>
              <w:left w:val="single" w:sz="12" w:space="0" w:color="auto"/>
              <w:bottom w:val="single" w:sz="4" w:space="0" w:color="auto"/>
            </w:tcBorders>
          </w:tcPr>
          <w:p w14:paraId="4BEE903C" w14:textId="77777777" w:rsidR="001527EA" w:rsidRPr="00340B0D" w:rsidRDefault="001527EA"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1A2020E5" w14:textId="77777777" w:rsidR="001527EA" w:rsidRPr="00340B0D" w:rsidRDefault="001527EA"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5D9AB586" w14:textId="77777777" w:rsidR="001527EA" w:rsidRPr="00340B0D" w:rsidRDefault="001527EA"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1332C8B3" w14:textId="77777777" w:rsidR="001527EA" w:rsidRPr="00C87169" w:rsidRDefault="001527EA" w:rsidP="00541D1A">
            <w:pPr>
              <w:rPr>
                <w:rFonts w:cs="Arial"/>
              </w:rPr>
            </w:pPr>
          </w:p>
        </w:tc>
      </w:tr>
      <w:tr w:rsidR="001527EA" w:rsidRPr="00340B0D" w14:paraId="71B77021" w14:textId="77777777" w:rsidTr="00541D1A">
        <w:tc>
          <w:tcPr>
            <w:tcW w:w="1789" w:type="dxa"/>
            <w:tcBorders>
              <w:left w:val="single" w:sz="12" w:space="0" w:color="auto"/>
              <w:bottom w:val="single" w:sz="4" w:space="0" w:color="auto"/>
            </w:tcBorders>
          </w:tcPr>
          <w:p w14:paraId="1DDB8891" w14:textId="77777777" w:rsidR="001527EA" w:rsidRPr="00340B0D" w:rsidRDefault="001527EA"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0A12D555" w14:textId="77777777" w:rsidR="001527EA" w:rsidRPr="00340B0D" w:rsidRDefault="001527EA"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F8EC944" w14:textId="77777777" w:rsidR="001527EA" w:rsidRPr="00340B0D" w:rsidRDefault="001527EA"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73CBEFB2" w14:textId="77777777" w:rsidR="001527EA" w:rsidRPr="00340B0D" w:rsidRDefault="001527EA" w:rsidP="00541D1A">
            <w:pPr>
              <w:rPr>
                <w:rFonts w:cs="Arial"/>
                <w:sz w:val="18"/>
                <w:szCs w:val="18"/>
              </w:rPr>
            </w:pPr>
            <w:r w:rsidRPr="00340B0D">
              <w:rPr>
                <w:rFonts w:cs="Arial"/>
                <w:sz w:val="18"/>
                <w:szCs w:val="18"/>
              </w:rPr>
              <w:t>1:</w:t>
            </w:r>
            <w:r>
              <w:rPr>
                <w:rFonts w:cs="Arial"/>
                <w:sz w:val="18"/>
                <w:szCs w:val="18"/>
              </w:rPr>
              <w:t>60000</w:t>
            </w:r>
          </w:p>
        </w:tc>
      </w:tr>
      <w:tr w:rsidR="001527EA" w:rsidRPr="00340B0D" w14:paraId="07F8138C"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2555948E" w14:textId="77777777" w:rsidR="001527EA" w:rsidRPr="00340B0D" w:rsidRDefault="001527EA"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5F30DB15" w14:textId="77777777" w:rsidR="001527EA" w:rsidRPr="00340B0D" w:rsidRDefault="001527EA"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7051AA1D" w14:textId="77777777" w:rsidR="001527EA" w:rsidRPr="00340B0D" w:rsidRDefault="001527EA" w:rsidP="00541D1A">
            <w:pPr>
              <w:rPr>
                <w:rFonts w:cs="Arial"/>
                <w:sz w:val="18"/>
                <w:szCs w:val="18"/>
              </w:rPr>
            </w:pPr>
          </w:p>
        </w:tc>
      </w:tr>
      <w:tr w:rsidR="001527EA" w:rsidRPr="00340B0D" w14:paraId="0CFD3EA4"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5312A2D2" w14:textId="77777777" w:rsidR="001527EA" w:rsidRPr="00340B0D" w:rsidRDefault="001527EA" w:rsidP="00541D1A">
            <w:pPr>
              <w:rPr>
                <w:rFonts w:cs="Arial"/>
                <w:sz w:val="18"/>
                <w:szCs w:val="18"/>
              </w:rPr>
            </w:pPr>
          </w:p>
        </w:tc>
      </w:tr>
      <w:tr w:rsidR="001527EA" w:rsidRPr="00340B0D" w14:paraId="69BFBAC7"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A58BFB7" w14:textId="77777777" w:rsidR="001527EA" w:rsidRPr="00340B0D" w:rsidRDefault="001527EA"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1527EA" w:rsidRPr="00340B0D" w14:paraId="0A3E999A"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B6D4253" w14:textId="77777777" w:rsidR="001527EA" w:rsidRPr="00340B0D" w:rsidRDefault="001527EA"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99668C8" w14:textId="77777777" w:rsidR="001527EA" w:rsidRPr="00340B0D" w:rsidRDefault="001527EA" w:rsidP="00541D1A">
            <w:pPr>
              <w:jc w:val="center"/>
              <w:rPr>
                <w:rFonts w:cs="Arial"/>
                <w:b/>
                <w:bCs/>
                <w:sz w:val="18"/>
                <w:szCs w:val="18"/>
              </w:rPr>
            </w:pPr>
            <w:r w:rsidRPr="00340B0D">
              <w:rPr>
                <w:rFonts w:cs="Arial"/>
                <w:b/>
                <w:bCs/>
                <w:sz w:val="18"/>
                <w:szCs w:val="18"/>
              </w:rPr>
              <w:t>Other</w:t>
            </w:r>
          </w:p>
        </w:tc>
      </w:tr>
      <w:tr w:rsidR="001527EA" w:rsidRPr="00340B0D" w14:paraId="2F4D1DB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E974D5D" w14:textId="77777777" w:rsidR="001527EA" w:rsidRPr="00340B0D" w:rsidRDefault="001527EA"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2D7FA6E7"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532B5A6" w14:textId="77777777" w:rsidR="001527EA" w:rsidRPr="00340B0D" w:rsidRDefault="001527EA"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556F70F4" w14:textId="77777777" w:rsidR="001527EA" w:rsidRPr="00340B0D" w:rsidRDefault="001527EA" w:rsidP="00541D1A">
            <w:pPr>
              <w:rPr>
                <w:rFonts w:cs="Arial"/>
                <w:sz w:val="18"/>
                <w:szCs w:val="18"/>
              </w:rPr>
            </w:pPr>
          </w:p>
        </w:tc>
      </w:tr>
      <w:tr w:rsidR="001527EA" w:rsidRPr="00340B0D" w14:paraId="2AF709D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C794CCC" w14:textId="77777777" w:rsidR="001527EA" w:rsidRPr="00340B0D" w:rsidRDefault="001527EA"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1483EFC0"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49150B9" w14:textId="77777777" w:rsidR="001527EA" w:rsidRPr="00340B0D" w:rsidRDefault="001527EA"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75D296FB" w14:textId="77777777" w:rsidR="001527EA" w:rsidRPr="00340B0D" w:rsidRDefault="001527EA" w:rsidP="00541D1A">
            <w:pPr>
              <w:rPr>
                <w:rFonts w:cs="Arial"/>
                <w:sz w:val="18"/>
                <w:szCs w:val="18"/>
              </w:rPr>
            </w:pPr>
          </w:p>
        </w:tc>
      </w:tr>
      <w:tr w:rsidR="001527EA" w:rsidRPr="00340B0D" w14:paraId="35AEB2E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241D4F9" w14:textId="77777777" w:rsidR="001527EA" w:rsidRPr="00340B0D" w:rsidRDefault="001527EA"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12943A10"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B8436FA" w14:textId="77777777" w:rsidR="001527EA" w:rsidRPr="00340B0D" w:rsidRDefault="001527EA"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7A3DF360" w14:textId="77777777" w:rsidR="001527EA" w:rsidRPr="00340B0D" w:rsidRDefault="001527EA" w:rsidP="00541D1A">
            <w:pPr>
              <w:rPr>
                <w:rFonts w:cs="Arial"/>
                <w:sz w:val="18"/>
                <w:szCs w:val="18"/>
              </w:rPr>
            </w:pPr>
          </w:p>
        </w:tc>
      </w:tr>
      <w:tr w:rsidR="001527EA" w:rsidRPr="00340B0D" w14:paraId="6851C7D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A12C3C1" w14:textId="77777777" w:rsidR="001527EA" w:rsidRPr="00340B0D" w:rsidRDefault="001527EA"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0CEC898D"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9658FCE" w14:textId="77777777" w:rsidR="001527EA" w:rsidRPr="00340B0D" w:rsidRDefault="001527EA"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784ACAC4" w14:textId="77777777" w:rsidR="001527EA" w:rsidRPr="00340B0D" w:rsidRDefault="001527EA" w:rsidP="00541D1A">
            <w:pPr>
              <w:rPr>
                <w:rFonts w:cs="Arial"/>
                <w:sz w:val="18"/>
                <w:szCs w:val="18"/>
              </w:rPr>
            </w:pPr>
          </w:p>
        </w:tc>
      </w:tr>
      <w:tr w:rsidR="001527EA" w:rsidRPr="00340B0D" w14:paraId="30C2937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46CB968" w14:textId="77777777" w:rsidR="001527EA" w:rsidRPr="00340B0D" w:rsidRDefault="001527EA"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7A11A1FF"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1809DF7" w14:textId="77777777" w:rsidR="001527EA" w:rsidRPr="00340B0D" w:rsidRDefault="001527EA"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0E38B69E" w14:textId="77777777" w:rsidR="001527EA" w:rsidRPr="00340B0D" w:rsidRDefault="001527EA" w:rsidP="00541D1A">
            <w:pPr>
              <w:rPr>
                <w:rFonts w:cs="Arial"/>
                <w:sz w:val="18"/>
                <w:szCs w:val="18"/>
              </w:rPr>
            </w:pPr>
          </w:p>
        </w:tc>
      </w:tr>
      <w:tr w:rsidR="001527EA" w:rsidRPr="00340B0D" w14:paraId="38B1C9A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3A0A57C" w14:textId="77777777" w:rsidR="001527EA" w:rsidRPr="00340B0D" w:rsidRDefault="001527EA"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34F94AAF"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AB2DDBC" w14:textId="77777777" w:rsidR="001527EA" w:rsidRPr="00340B0D" w:rsidRDefault="001527EA"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1AF15E0D" w14:textId="77777777" w:rsidR="001527EA" w:rsidRPr="00340B0D" w:rsidRDefault="001527EA" w:rsidP="00541D1A">
            <w:pPr>
              <w:rPr>
                <w:rFonts w:cs="Arial"/>
                <w:sz w:val="18"/>
                <w:szCs w:val="18"/>
              </w:rPr>
            </w:pPr>
          </w:p>
        </w:tc>
      </w:tr>
      <w:tr w:rsidR="001527EA" w:rsidRPr="00340B0D" w14:paraId="0C00916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791D699" w14:textId="77777777" w:rsidR="001527EA" w:rsidRPr="00340B0D" w:rsidRDefault="001527EA"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50E277A2"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B1469B4" w14:textId="77777777" w:rsidR="001527EA" w:rsidRPr="00340B0D" w:rsidRDefault="001527EA"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7927EEC9" w14:textId="77777777" w:rsidR="001527EA" w:rsidRPr="00340B0D" w:rsidRDefault="001527EA" w:rsidP="00541D1A">
            <w:pPr>
              <w:rPr>
                <w:rFonts w:cs="Arial"/>
                <w:sz w:val="18"/>
                <w:szCs w:val="18"/>
              </w:rPr>
            </w:pPr>
          </w:p>
        </w:tc>
      </w:tr>
      <w:tr w:rsidR="001527EA" w:rsidRPr="00340B0D" w14:paraId="60DAA28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CD6E3FA" w14:textId="77777777" w:rsidR="001527EA" w:rsidRPr="00340B0D" w:rsidRDefault="001527EA"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2AF4B335"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88BB360" w14:textId="77777777" w:rsidR="001527EA" w:rsidRPr="00340B0D" w:rsidRDefault="001527EA"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726D2969" w14:textId="77777777" w:rsidR="001527EA" w:rsidRPr="00340B0D" w:rsidRDefault="001527EA" w:rsidP="00541D1A">
            <w:pPr>
              <w:rPr>
                <w:rFonts w:cs="Arial"/>
                <w:sz w:val="18"/>
                <w:szCs w:val="18"/>
              </w:rPr>
            </w:pPr>
          </w:p>
        </w:tc>
      </w:tr>
      <w:tr w:rsidR="001527EA" w:rsidRPr="00340B0D" w14:paraId="66C3B645"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E9AA303" w14:textId="77777777" w:rsidR="001527EA" w:rsidRPr="00340B0D" w:rsidRDefault="001527EA"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4D6C6EE0"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3E65779" w14:textId="77777777" w:rsidR="001527EA" w:rsidRPr="00340B0D" w:rsidRDefault="001527E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6B69D77" w14:textId="77777777" w:rsidR="001527EA" w:rsidRPr="00340B0D" w:rsidRDefault="001527EA" w:rsidP="00541D1A">
            <w:pPr>
              <w:rPr>
                <w:rFonts w:cs="Arial"/>
                <w:sz w:val="18"/>
                <w:szCs w:val="18"/>
              </w:rPr>
            </w:pPr>
          </w:p>
        </w:tc>
      </w:tr>
      <w:tr w:rsidR="001527EA" w:rsidRPr="00340B0D" w14:paraId="0EA6B9C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D345F50" w14:textId="77777777" w:rsidR="001527EA" w:rsidRPr="00340B0D" w:rsidRDefault="001527EA"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5D396FA1"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F7C5F28" w14:textId="77777777" w:rsidR="001527EA" w:rsidRPr="00340B0D" w:rsidRDefault="001527E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15B8268" w14:textId="77777777" w:rsidR="001527EA" w:rsidRPr="00340B0D" w:rsidRDefault="001527EA" w:rsidP="00541D1A">
            <w:pPr>
              <w:rPr>
                <w:rFonts w:cs="Arial"/>
                <w:sz w:val="18"/>
                <w:szCs w:val="18"/>
              </w:rPr>
            </w:pPr>
          </w:p>
        </w:tc>
      </w:tr>
      <w:tr w:rsidR="001527EA" w:rsidRPr="00340B0D" w14:paraId="1192350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D32EE80" w14:textId="77777777" w:rsidR="001527EA" w:rsidRPr="00340B0D" w:rsidRDefault="001527EA"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15F4761A"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E636F80" w14:textId="77777777" w:rsidR="001527EA" w:rsidRPr="00340B0D" w:rsidRDefault="001527E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7B97A36" w14:textId="77777777" w:rsidR="001527EA" w:rsidRPr="00340B0D" w:rsidRDefault="001527EA" w:rsidP="00541D1A">
            <w:pPr>
              <w:rPr>
                <w:rFonts w:cs="Arial"/>
                <w:sz w:val="18"/>
                <w:szCs w:val="18"/>
              </w:rPr>
            </w:pPr>
          </w:p>
        </w:tc>
      </w:tr>
      <w:tr w:rsidR="001527EA" w:rsidRPr="00340B0D" w14:paraId="04BBE36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107EA23" w14:textId="77777777" w:rsidR="001527EA" w:rsidRPr="00340B0D" w:rsidRDefault="001527EA"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17AE0FD8"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BA27DC1" w14:textId="77777777" w:rsidR="001527EA" w:rsidRPr="00340B0D" w:rsidRDefault="001527E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3BF1600" w14:textId="77777777" w:rsidR="001527EA" w:rsidRPr="00340B0D" w:rsidRDefault="001527EA" w:rsidP="00541D1A">
            <w:pPr>
              <w:rPr>
                <w:rFonts w:cs="Arial"/>
                <w:sz w:val="18"/>
                <w:szCs w:val="18"/>
              </w:rPr>
            </w:pPr>
          </w:p>
        </w:tc>
      </w:tr>
      <w:tr w:rsidR="001527EA" w:rsidRPr="00340B0D" w14:paraId="110BC203"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370ED0F0" w14:textId="77777777" w:rsidR="001527EA" w:rsidRPr="00340B0D" w:rsidRDefault="001527EA"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4E7252B7"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12DC13EB" w14:textId="77777777" w:rsidR="001527EA" w:rsidRPr="00340B0D" w:rsidRDefault="001527EA"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1FF4E541" w14:textId="77777777" w:rsidR="001527EA" w:rsidRPr="00340B0D" w:rsidRDefault="001527EA" w:rsidP="00541D1A">
            <w:pPr>
              <w:rPr>
                <w:rFonts w:cs="Arial"/>
                <w:sz w:val="18"/>
                <w:szCs w:val="18"/>
              </w:rPr>
            </w:pPr>
          </w:p>
        </w:tc>
      </w:tr>
      <w:tr w:rsidR="001527EA" w:rsidRPr="00340B0D" w14:paraId="31F7015B"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B1EA6F0" w14:textId="77777777" w:rsidR="001527EA" w:rsidRPr="00EF63B4" w:rsidRDefault="001527EA" w:rsidP="00541D1A">
            <w:pPr>
              <w:jc w:val="center"/>
              <w:rPr>
                <w:rFonts w:cs="Arial"/>
                <w:sz w:val="18"/>
                <w:szCs w:val="18"/>
              </w:rPr>
            </w:pPr>
            <w:r>
              <w:rPr>
                <w:rFonts w:cs="Arial"/>
                <w:b/>
                <w:bCs/>
                <w:sz w:val="18"/>
                <w:szCs w:val="18"/>
              </w:rPr>
              <w:t>Additional</w:t>
            </w:r>
          </w:p>
        </w:tc>
      </w:tr>
      <w:tr w:rsidR="001527EA" w:rsidRPr="00340B0D" w14:paraId="67C5BD6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BFBD46D" w14:textId="77777777" w:rsidR="001527EA" w:rsidRPr="00340B0D" w:rsidRDefault="001527EA"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371147AB" w14:textId="77777777" w:rsidR="001527EA" w:rsidRPr="00340B0D" w:rsidRDefault="001527EA"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2CF73E85" w14:textId="77777777" w:rsidR="001527EA" w:rsidRPr="00340B0D" w:rsidRDefault="001527E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4262E2A" w14:textId="77777777" w:rsidR="001527EA" w:rsidRPr="00340B0D" w:rsidRDefault="001527EA" w:rsidP="00541D1A">
            <w:pPr>
              <w:rPr>
                <w:rFonts w:cs="Arial"/>
                <w:sz w:val="18"/>
                <w:szCs w:val="18"/>
              </w:rPr>
            </w:pPr>
          </w:p>
        </w:tc>
      </w:tr>
      <w:tr w:rsidR="001527EA" w:rsidRPr="00340B0D" w14:paraId="023CA83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800D2F8" w14:textId="77777777" w:rsidR="001527EA" w:rsidRPr="00340B0D" w:rsidRDefault="001527EA"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42AA3BCD" w14:textId="77777777" w:rsidR="001527EA" w:rsidRPr="00340B0D" w:rsidRDefault="001527EA"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17C4FACC" w14:textId="77777777" w:rsidR="001527EA" w:rsidRPr="00340B0D" w:rsidRDefault="001527E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AD616FC" w14:textId="77777777" w:rsidR="001527EA" w:rsidRPr="00340B0D" w:rsidRDefault="001527EA" w:rsidP="00541D1A">
            <w:pPr>
              <w:rPr>
                <w:rFonts w:cs="Arial"/>
                <w:sz w:val="18"/>
                <w:szCs w:val="18"/>
              </w:rPr>
            </w:pPr>
          </w:p>
        </w:tc>
      </w:tr>
      <w:tr w:rsidR="001527EA" w:rsidRPr="00340B0D" w14:paraId="5D0E1FA6"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C0D80AB" w14:textId="77777777" w:rsidR="001527EA" w:rsidRPr="00340B0D" w:rsidRDefault="001527EA" w:rsidP="00541D1A">
            <w:pPr>
              <w:jc w:val="center"/>
              <w:rPr>
                <w:rFonts w:cs="Arial"/>
                <w:b/>
                <w:bCs/>
                <w:sz w:val="18"/>
                <w:szCs w:val="18"/>
              </w:rPr>
            </w:pPr>
            <w:r w:rsidRPr="00340B0D">
              <w:rPr>
                <w:rFonts w:cs="Arial"/>
                <w:b/>
                <w:bCs/>
                <w:sz w:val="18"/>
                <w:szCs w:val="18"/>
              </w:rPr>
              <w:t>Setup</w:t>
            </w:r>
          </w:p>
        </w:tc>
      </w:tr>
      <w:tr w:rsidR="001527EA" w:rsidRPr="00340B0D" w14:paraId="7FE71A97"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29BDBF11" w14:textId="77777777" w:rsidR="001527EA" w:rsidRDefault="001527EA" w:rsidP="00541D1A">
            <w:pPr>
              <w:rPr>
                <w:rFonts w:cs="Arial"/>
                <w:sz w:val="18"/>
                <w:szCs w:val="18"/>
              </w:rPr>
            </w:pPr>
          </w:p>
          <w:p w14:paraId="5BD44F3D" w14:textId="77777777" w:rsidR="00D4022A" w:rsidRDefault="00D4022A" w:rsidP="00541D1A">
            <w:pPr>
              <w:rPr>
                <w:rFonts w:cs="Arial"/>
                <w:sz w:val="18"/>
                <w:szCs w:val="18"/>
              </w:rPr>
            </w:pPr>
            <w:r>
              <w:rPr>
                <w:rFonts w:cs="Arial"/>
                <w:sz w:val="18"/>
                <w:szCs w:val="18"/>
              </w:rPr>
              <w:t>Ensure the ECDIS has a feature to allow Chart 1 to be displayed</w:t>
            </w:r>
          </w:p>
          <w:p w14:paraId="482649B9" w14:textId="78674B0B" w:rsidR="00D4022A" w:rsidRPr="00340B0D" w:rsidRDefault="00D4022A" w:rsidP="00541D1A">
            <w:pPr>
              <w:rPr>
                <w:rFonts w:cs="Arial"/>
                <w:sz w:val="18"/>
                <w:szCs w:val="18"/>
              </w:rPr>
            </w:pPr>
          </w:p>
        </w:tc>
      </w:tr>
      <w:tr w:rsidR="001527EA" w:rsidRPr="00340B0D" w14:paraId="31555A94"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FF411A2" w14:textId="77777777" w:rsidR="001527EA" w:rsidRPr="00340B0D" w:rsidRDefault="001527EA" w:rsidP="00541D1A">
            <w:pPr>
              <w:jc w:val="center"/>
              <w:rPr>
                <w:rFonts w:cs="Arial"/>
                <w:b/>
                <w:bCs/>
                <w:sz w:val="18"/>
                <w:szCs w:val="18"/>
              </w:rPr>
            </w:pPr>
            <w:r w:rsidRPr="00340B0D">
              <w:rPr>
                <w:rFonts w:cs="Arial"/>
                <w:b/>
                <w:bCs/>
                <w:sz w:val="18"/>
                <w:szCs w:val="18"/>
              </w:rPr>
              <w:lastRenderedPageBreak/>
              <w:t>Action</w:t>
            </w:r>
          </w:p>
        </w:tc>
      </w:tr>
      <w:tr w:rsidR="00D4022A" w:rsidRPr="00340B0D" w14:paraId="0F885F0B" w14:textId="77777777" w:rsidTr="00371B68">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tcPr>
          <w:p w14:paraId="23F7D210" w14:textId="77777777" w:rsidR="00D4022A" w:rsidRDefault="00D4022A" w:rsidP="00D4022A">
            <w:pPr>
              <w:rPr>
                <w:rFonts w:cs="Arial"/>
                <w:sz w:val="18"/>
                <w:szCs w:val="18"/>
              </w:rPr>
            </w:pPr>
          </w:p>
          <w:p w14:paraId="75427D6F" w14:textId="77777777" w:rsidR="00D4022A" w:rsidRPr="00544135" w:rsidRDefault="00D4022A" w:rsidP="00D4022A">
            <w:pPr>
              <w:rPr>
                <w:i/>
              </w:rPr>
            </w:pPr>
            <w:r w:rsidRPr="00544135">
              <w:rPr>
                <w:i/>
              </w:rPr>
              <w:t>Navigate to ECDIS chart 1.</w:t>
            </w:r>
          </w:p>
          <w:p w14:paraId="31FFF245" w14:textId="77777777" w:rsidR="00774B59" w:rsidRDefault="00774B59" w:rsidP="00D4022A">
            <w:pPr>
              <w:rPr>
                <w:i/>
              </w:rPr>
            </w:pPr>
          </w:p>
          <w:p w14:paraId="12D3126C" w14:textId="1E4757CC" w:rsidR="00D4022A" w:rsidRDefault="00D4022A" w:rsidP="00D4022A">
            <w:pPr>
              <w:rPr>
                <w:i/>
              </w:rPr>
            </w:pPr>
            <w:r w:rsidRPr="00544135">
              <w:rPr>
                <w:i/>
              </w:rPr>
              <w:t xml:space="preserve">Compare the displayed image with the plots </w:t>
            </w:r>
            <w:r>
              <w:rPr>
                <w:i/>
              </w:rPr>
              <w:t>shown bel</w:t>
            </w:r>
            <w:r w:rsidR="00774B59">
              <w:rPr>
                <w:i/>
              </w:rPr>
              <w:t>ow</w:t>
            </w:r>
          </w:p>
          <w:p w14:paraId="46767FE4" w14:textId="77777777" w:rsidR="00D4022A" w:rsidRDefault="00D4022A" w:rsidP="00D4022A">
            <w:pPr>
              <w:rPr>
                <w:i/>
              </w:rPr>
            </w:pPr>
          </w:p>
          <w:p w14:paraId="4B1532AE" w14:textId="77777777" w:rsidR="00D4022A" w:rsidRDefault="00D4022A" w:rsidP="00D4022A">
            <w:pPr>
              <w:rPr>
                <w:b/>
                <w:bCs/>
                <w:i/>
              </w:rPr>
            </w:pPr>
            <w:r>
              <w:rPr>
                <w:i/>
              </w:rPr>
              <w:t>[</w:t>
            </w:r>
            <w:r>
              <w:rPr>
                <w:b/>
                <w:bCs/>
                <w:i/>
              </w:rPr>
              <w:t>any other instructions for display? NFN?]</w:t>
            </w:r>
          </w:p>
          <w:p w14:paraId="1F8BE062" w14:textId="77777777" w:rsidR="00D4022A" w:rsidRDefault="00D4022A" w:rsidP="00D4022A">
            <w:pPr>
              <w:rPr>
                <w:b/>
                <w:bCs/>
                <w:i/>
              </w:rPr>
            </w:pPr>
          </w:p>
          <w:p w14:paraId="57FD3E97" w14:textId="77777777" w:rsidR="00D4022A" w:rsidRPr="00DE128D" w:rsidRDefault="00D4022A" w:rsidP="00D4022A">
            <w:pPr>
              <w:rPr>
                <w:i/>
              </w:rPr>
            </w:pPr>
            <w:r w:rsidRPr="00DE128D">
              <w:rPr>
                <w:i/>
              </w:rPr>
              <w:t>Screen plots are as displayed by compilation scale</w:t>
            </w:r>
            <w:r>
              <w:rPr>
                <w:i/>
              </w:rPr>
              <w:t>, that is</w:t>
            </w:r>
            <w:r w:rsidRPr="00DE128D">
              <w:rPr>
                <w:i/>
              </w:rPr>
              <w:t xml:space="preserve"> 1:60 000 or 1:14 000.  Screen plot number 1 is 1:60 000 and all others are 1:14 000.</w:t>
            </w:r>
          </w:p>
          <w:p w14:paraId="29571DEB" w14:textId="77777777" w:rsidR="00D4022A" w:rsidRPr="00DE128D" w:rsidRDefault="00D4022A" w:rsidP="00D4022A">
            <w:pPr>
              <w:rPr>
                <w:i/>
              </w:rPr>
            </w:pPr>
            <w:r w:rsidRPr="00DE128D">
              <w:rPr>
                <w:i/>
              </w:rPr>
              <w:t xml:space="preserve"> </w:t>
            </w:r>
          </w:p>
          <w:p w14:paraId="3EA763A9" w14:textId="77777777" w:rsidR="00624927" w:rsidRPr="00624927" w:rsidRDefault="00D4022A" w:rsidP="00624927">
            <w:pPr>
              <w:pStyle w:val="ListParagraph"/>
              <w:numPr>
                <w:ilvl w:val="0"/>
                <w:numId w:val="90"/>
              </w:numPr>
              <w:rPr>
                <w:i/>
              </w:rPr>
            </w:pPr>
            <w:r w:rsidRPr="00624927">
              <w:rPr>
                <w:i/>
              </w:rPr>
              <w:t>Two of the screen plots (numbers 11 and 13) use “Select Simplified Point Symbols”</w:t>
            </w:r>
          </w:p>
          <w:p w14:paraId="0E238BE7" w14:textId="38F58977" w:rsidR="00D4022A" w:rsidRPr="00624927" w:rsidRDefault="00D4022A" w:rsidP="00624927">
            <w:pPr>
              <w:pStyle w:val="ListParagraph"/>
              <w:numPr>
                <w:ilvl w:val="0"/>
                <w:numId w:val="90"/>
              </w:numPr>
              <w:rPr>
                <w:i/>
              </w:rPr>
            </w:pPr>
            <w:r w:rsidRPr="00624927">
              <w:rPr>
                <w:i/>
              </w:rPr>
              <w:t>One screen plot (number 6) use “Select Accuracy”.</w:t>
            </w:r>
          </w:p>
          <w:p w14:paraId="308ACD93" w14:textId="77777777" w:rsidR="00D4022A" w:rsidRPr="00D4022A" w:rsidRDefault="00D4022A" w:rsidP="00D4022A">
            <w:pPr>
              <w:rPr>
                <w:b/>
                <w:bCs/>
                <w:i/>
              </w:rPr>
            </w:pPr>
          </w:p>
          <w:p w14:paraId="3280BABB" w14:textId="77777777" w:rsidR="00D4022A" w:rsidRPr="00110428" w:rsidRDefault="00D4022A" w:rsidP="00D4022A">
            <w:pPr>
              <w:rPr>
                <w:rFonts w:cs="Arial"/>
                <w:b/>
                <w:bCs/>
              </w:rPr>
            </w:pPr>
          </w:p>
        </w:tc>
      </w:tr>
      <w:tr w:rsidR="00D4022A" w:rsidRPr="00340B0D" w14:paraId="53EBA6AB"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DB2EAEE" w14:textId="77777777" w:rsidR="00D4022A" w:rsidRPr="00340B0D" w:rsidRDefault="00D4022A" w:rsidP="00D4022A">
            <w:pPr>
              <w:jc w:val="center"/>
              <w:rPr>
                <w:rFonts w:cs="Arial"/>
                <w:sz w:val="18"/>
                <w:szCs w:val="18"/>
              </w:rPr>
            </w:pPr>
            <w:r w:rsidRPr="00340B0D">
              <w:rPr>
                <w:rFonts w:cs="Arial"/>
                <w:b/>
                <w:bCs/>
                <w:sz w:val="18"/>
                <w:szCs w:val="18"/>
              </w:rPr>
              <w:t>Results</w:t>
            </w:r>
          </w:p>
        </w:tc>
      </w:tr>
      <w:tr w:rsidR="00D4022A" w:rsidRPr="00340B0D" w14:paraId="6BF2768B"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1265D1DB" w14:textId="77777777" w:rsidR="00D4022A" w:rsidRDefault="00D4022A" w:rsidP="00D4022A">
            <w:pPr>
              <w:rPr>
                <w:rFonts w:cs="Arial"/>
                <w:sz w:val="18"/>
                <w:szCs w:val="18"/>
              </w:rPr>
            </w:pPr>
          </w:p>
          <w:p w14:paraId="1BF975DF" w14:textId="067AB8F6" w:rsidR="00D4022A" w:rsidRPr="00544135" w:rsidRDefault="00D4022A" w:rsidP="00D4022A">
            <w:pPr>
              <w:jc w:val="left"/>
              <w:rPr>
                <w:i/>
              </w:rPr>
            </w:pPr>
            <w:r w:rsidRPr="00544135">
              <w:rPr>
                <w:i/>
              </w:rPr>
              <w:t>Confirm that ECDIS chart 1 is displayed</w:t>
            </w:r>
            <w:r w:rsidR="009E74A4">
              <w:rPr>
                <w:i/>
              </w:rPr>
              <w:t xml:space="preserve"> and fills the screen when first displayed</w:t>
            </w:r>
          </w:p>
          <w:p w14:paraId="4A317271" w14:textId="176A35E3" w:rsidR="00D4022A" w:rsidRDefault="00D4022A" w:rsidP="00624927">
            <w:pPr>
              <w:jc w:val="left"/>
              <w:rPr>
                <w:i/>
              </w:rPr>
            </w:pPr>
            <w:r w:rsidRPr="00544135">
              <w:rPr>
                <w:i/>
              </w:rPr>
              <w:t>Confirm that the displayed image</w:t>
            </w:r>
            <w:r w:rsidR="00624927">
              <w:rPr>
                <w:i/>
              </w:rPr>
              <w:t>s</w:t>
            </w:r>
            <w:r w:rsidRPr="00544135">
              <w:rPr>
                <w:i/>
              </w:rPr>
              <w:t xml:space="preserve"> </w:t>
            </w:r>
            <w:r w:rsidR="00624927">
              <w:rPr>
                <w:i/>
              </w:rPr>
              <w:t>are</w:t>
            </w:r>
            <w:r w:rsidRPr="00544135">
              <w:rPr>
                <w:i/>
              </w:rPr>
              <w:t xml:space="preserve"> consistent with the plots provided</w:t>
            </w:r>
          </w:p>
          <w:p w14:paraId="5136A754" w14:textId="76BC0D2F" w:rsidR="009E74A4" w:rsidRDefault="009E74A4" w:rsidP="00624927">
            <w:pPr>
              <w:jc w:val="left"/>
              <w:rPr>
                <w:i/>
              </w:rPr>
            </w:pPr>
            <w:r>
              <w:rPr>
                <w:i/>
              </w:rPr>
              <w:t>Ensure Chart 1 is labelled Not For Navigation</w:t>
            </w:r>
          </w:p>
          <w:p w14:paraId="673068F7" w14:textId="446CFA82" w:rsidR="00D4022A" w:rsidRPr="00624927" w:rsidRDefault="00D4022A" w:rsidP="00D4022A">
            <w:pPr>
              <w:rPr>
                <w:rFonts w:cs="Arial"/>
                <w:b/>
                <w:bCs/>
                <w:sz w:val="18"/>
                <w:szCs w:val="18"/>
              </w:rPr>
            </w:pPr>
            <w:ins w:id="10380" w:author="jonathan pritchard" w:date="2024-10-23T08:58:00Z" w16du:dateUtc="2024-10-23T07:58:00Z">
              <w:r w:rsidRPr="00D4022A">
                <w:rPr>
                  <w:i/>
                </w:rPr>
                <w:t>Confirm Revision information of Chart 1 – issue date and edition number</w:t>
              </w:r>
            </w:ins>
            <w:r>
              <w:rPr>
                <w:i/>
              </w:rPr>
              <w:t xml:space="preserve"> </w:t>
            </w:r>
            <w:r w:rsidRPr="00624927">
              <w:rPr>
                <w:b/>
                <w:bCs/>
                <w:i/>
              </w:rPr>
              <w:t>should be 2.0.0</w:t>
            </w:r>
          </w:p>
          <w:p w14:paraId="4737C497" w14:textId="77777777" w:rsidR="00D4022A" w:rsidRPr="00624927" w:rsidRDefault="00D4022A" w:rsidP="00D4022A">
            <w:pPr>
              <w:rPr>
                <w:rFonts w:cs="Arial"/>
                <w:b/>
                <w:bCs/>
                <w:sz w:val="18"/>
                <w:szCs w:val="18"/>
              </w:rPr>
            </w:pPr>
          </w:p>
          <w:p w14:paraId="417DAE2C" w14:textId="77777777" w:rsidR="00D4022A" w:rsidRPr="00340B0D" w:rsidRDefault="00D4022A" w:rsidP="00D4022A">
            <w:pPr>
              <w:jc w:val="center"/>
              <w:rPr>
                <w:rFonts w:cs="Arial"/>
                <w:sz w:val="18"/>
                <w:szCs w:val="18"/>
              </w:rPr>
            </w:pPr>
          </w:p>
          <w:p w14:paraId="0D8F953F" w14:textId="77777777" w:rsidR="00D4022A" w:rsidRDefault="00D4022A" w:rsidP="00D4022A">
            <w:pPr>
              <w:tabs>
                <w:tab w:val="left" w:pos="3048"/>
              </w:tabs>
              <w:jc w:val="center"/>
              <w:rPr>
                <w:rFonts w:cs="Arial"/>
                <w:sz w:val="18"/>
                <w:szCs w:val="18"/>
              </w:rPr>
            </w:pPr>
          </w:p>
          <w:p w14:paraId="585D3B65" w14:textId="77777777" w:rsidR="00D4022A" w:rsidRPr="00340B0D" w:rsidRDefault="00D4022A" w:rsidP="00D4022A">
            <w:pPr>
              <w:tabs>
                <w:tab w:val="left" w:pos="3048"/>
              </w:tabs>
              <w:jc w:val="center"/>
              <w:rPr>
                <w:rFonts w:cs="Arial"/>
                <w:sz w:val="18"/>
                <w:szCs w:val="18"/>
              </w:rPr>
            </w:pPr>
          </w:p>
          <w:p w14:paraId="0BBC83A9" w14:textId="77777777" w:rsidR="00D4022A" w:rsidRDefault="00D4022A" w:rsidP="00D4022A">
            <w:pPr>
              <w:jc w:val="center"/>
              <w:rPr>
                <w:rFonts w:cs="Arial"/>
                <w:sz w:val="18"/>
                <w:szCs w:val="18"/>
              </w:rPr>
            </w:pPr>
          </w:p>
          <w:p w14:paraId="5A13A86F" w14:textId="77777777" w:rsidR="00D4022A" w:rsidRDefault="00D4022A" w:rsidP="00D4022A">
            <w:pPr>
              <w:jc w:val="center"/>
              <w:rPr>
                <w:rFonts w:cs="Arial"/>
                <w:sz w:val="18"/>
                <w:szCs w:val="18"/>
              </w:rPr>
            </w:pPr>
          </w:p>
          <w:p w14:paraId="3F319373" w14:textId="77777777" w:rsidR="00D4022A" w:rsidRPr="00340B0D" w:rsidRDefault="00D4022A" w:rsidP="00D4022A">
            <w:pPr>
              <w:rPr>
                <w:rFonts w:cs="Arial"/>
                <w:sz w:val="18"/>
                <w:szCs w:val="18"/>
              </w:rPr>
            </w:pPr>
          </w:p>
        </w:tc>
      </w:tr>
    </w:tbl>
    <w:p w14:paraId="13304580" w14:textId="77777777" w:rsidR="001527EA" w:rsidRDefault="001527EA" w:rsidP="001527EA">
      <w:pPr>
        <w:rPr>
          <w:lang w:val="en-US"/>
        </w:rPr>
      </w:pPr>
    </w:p>
    <w:p w14:paraId="3C3A09E3" w14:textId="77777777" w:rsidR="001527EA" w:rsidRPr="001527EA" w:rsidRDefault="001527EA" w:rsidP="001527EA">
      <w:pPr>
        <w:rPr>
          <w:lang w:val="en-US"/>
        </w:rPr>
      </w:pPr>
    </w:p>
    <w:p w14:paraId="4B11B036" w14:textId="77777777" w:rsidR="002761A1" w:rsidRDefault="002761A1" w:rsidP="002761A1"/>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761A1" w14:paraId="67A46B8B" w14:textId="77777777" w:rsidTr="00624927">
        <w:trPr>
          <w:trHeight w:val="454"/>
          <w:tblHeader/>
        </w:trPr>
        <w:tc>
          <w:tcPr>
            <w:tcW w:w="2381" w:type="dxa"/>
            <w:shd w:val="clear" w:color="auto" w:fill="D9D9D9" w:themeFill="background1" w:themeFillShade="D9"/>
            <w:vAlign w:val="center"/>
          </w:tcPr>
          <w:p w14:paraId="00A1E967" w14:textId="77777777" w:rsidR="002761A1" w:rsidRPr="004065B1" w:rsidRDefault="002761A1" w:rsidP="00094373">
            <w:r w:rsidRPr="000A066E">
              <w:rPr>
                <w:b/>
              </w:rPr>
              <w:t>Test Reference</w:t>
            </w:r>
          </w:p>
        </w:tc>
        <w:tc>
          <w:tcPr>
            <w:tcW w:w="2381" w:type="dxa"/>
            <w:shd w:val="clear" w:color="auto" w:fill="FFFFFF" w:themeFill="background1"/>
            <w:vAlign w:val="center"/>
          </w:tcPr>
          <w:p w14:paraId="5E83C977" w14:textId="77777777" w:rsidR="002761A1" w:rsidRPr="004065B1" w:rsidRDefault="002761A1" w:rsidP="00094373">
            <w:r>
              <w:t>ChartOne2</w:t>
            </w:r>
          </w:p>
        </w:tc>
        <w:tc>
          <w:tcPr>
            <w:tcW w:w="2382" w:type="dxa"/>
            <w:shd w:val="clear" w:color="auto" w:fill="D9D9D9" w:themeFill="background1" w:themeFillShade="D9"/>
            <w:vAlign w:val="center"/>
          </w:tcPr>
          <w:p w14:paraId="00D4CB27" w14:textId="77777777" w:rsidR="002761A1" w:rsidRPr="004065B1" w:rsidRDefault="002761A1" w:rsidP="00094373">
            <w:r w:rsidRPr="000A066E">
              <w:rPr>
                <w:b/>
              </w:rPr>
              <w:t>IHO Reference</w:t>
            </w:r>
          </w:p>
        </w:tc>
        <w:tc>
          <w:tcPr>
            <w:tcW w:w="2382" w:type="dxa"/>
            <w:shd w:val="clear" w:color="auto" w:fill="FFFFFF" w:themeFill="background1"/>
            <w:vAlign w:val="center"/>
          </w:tcPr>
          <w:p w14:paraId="7E824BD7" w14:textId="1219C63E" w:rsidR="002761A1" w:rsidRPr="004065B1" w:rsidRDefault="002761A1" w:rsidP="00094373">
            <w:r w:rsidRPr="00455FA6">
              <w:t xml:space="preserve">S-52 </w:t>
            </w:r>
            <w:r w:rsidR="00774B59">
              <w:t>19.6.1</w:t>
            </w:r>
          </w:p>
        </w:tc>
      </w:tr>
      <w:tr w:rsidR="002761A1" w14:paraId="11884827" w14:textId="77777777" w:rsidTr="00624927">
        <w:trPr>
          <w:tblHeader/>
        </w:trPr>
        <w:tc>
          <w:tcPr>
            <w:tcW w:w="9526" w:type="dxa"/>
            <w:gridSpan w:val="4"/>
            <w:shd w:val="clear" w:color="auto" w:fill="D9D9D9" w:themeFill="background1" w:themeFillShade="D9"/>
            <w:vAlign w:val="center"/>
          </w:tcPr>
          <w:p w14:paraId="29BEA337" w14:textId="77777777" w:rsidR="002761A1" w:rsidRDefault="002761A1" w:rsidP="00094373">
            <w:r w:rsidRPr="000A066E">
              <w:rPr>
                <w:b/>
              </w:rPr>
              <w:t>Test description</w:t>
            </w:r>
          </w:p>
        </w:tc>
      </w:tr>
      <w:tr w:rsidR="002761A1" w14:paraId="4E3EA97D" w14:textId="77777777" w:rsidTr="00094373">
        <w:trPr>
          <w:tblHeader/>
        </w:trPr>
        <w:tc>
          <w:tcPr>
            <w:tcW w:w="9526" w:type="dxa"/>
            <w:gridSpan w:val="4"/>
            <w:vAlign w:val="center"/>
          </w:tcPr>
          <w:p w14:paraId="3444CB79" w14:textId="77777777" w:rsidR="002761A1" w:rsidRPr="00544135" w:rsidRDefault="002761A1" w:rsidP="00094373">
            <w:pPr>
              <w:rPr>
                <w:i/>
              </w:rPr>
            </w:pPr>
            <w:r w:rsidRPr="00544135">
              <w:rPr>
                <w:i/>
              </w:rPr>
              <w:t>Interrogation of ECDIS chart 1.</w:t>
            </w:r>
          </w:p>
        </w:tc>
      </w:tr>
      <w:tr w:rsidR="002761A1" w14:paraId="6DA8464D" w14:textId="77777777" w:rsidTr="00624927">
        <w:trPr>
          <w:tblHeader/>
        </w:trPr>
        <w:tc>
          <w:tcPr>
            <w:tcW w:w="9526" w:type="dxa"/>
            <w:gridSpan w:val="4"/>
            <w:shd w:val="clear" w:color="auto" w:fill="D9D9D9" w:themeFill="background1" w:themeFillShade="D9"/>
            <w:vAlign w:val="center"/>
          </w:tcPr>
          <w:p w14:paraId="54F8F3A8" w14:textId="77777777" w:rsidR="002761A1" w:rsidRPr="004065B1" w:rsidRDefault="002761A1" w:rsidP="00094373">
            <w:r w:rsidRPr="000A066E">
              <w:rPr>
                <w:b/>
              </w:rPr>
              <w:t>Setup</w:t>
            </w:r>
          </w:p>
        </w:tc>
      </w:tr>
      <w:tr w:rsidR="002761A1" w14:paraId="23108D15" w14:textId="77777777" w:rsidTr="00094373">
        <w:trPr>
          <w:tblHeader/>
        </w:trPr>
        <w:tc>
          <w:tcPr>
            <w:tcW w:w="9526" w:type="dxa"/>
            <w:gridSpan w:val="4"/>
            <w:vAlign w:val="center"/>
          </w:tcPr>
          <w:p w14:paraId="6B9DE2BE" w14:textId="77777777" w:rsidR="002761A1" w:rsidRPr="00544135" w:rsidRDefault="002761A1" w:rsidP="00094373">
            <w:pPr>
              <w:rPr>
                <w:i/>
              </w:rPr>
            </w:pPr>
            <w:r w:rsidRPr="00544135">
              <w:rPr>
                <w:i/>
              </w:rPr>
              <w:t>With ECDIS chart 1 displayed.</w:t>
            </w:r>
          </w:p>
        </w:tc>
      </w:tr>
      <w:tr w:rsidR="002761A1" w14:paraId="4244EC40" w14:textId="77777777" w:rsidTr="00624927">
        <w:trPr>
          <w:tblHeader/>
        </w:trPr>
        <w:tc>
          <w:tcPr>
            <w:tcW w:w="9526" w:type="dxa"/>
            <w:gridSpan w:val="4"/>
            <w:shd w:val="clear" w:color="auto" w:fill="D9D9D9" w:themeFill="background1" w:themeFillShade="D9"/>
            <w:vAlign w:val="center"/>
          </w:tcPr>
          <w:p w14:paraId="4D01346C" w14:textId="77777777" w:rsidR="002761A1" w:rsidRPr="004065B1" w:rsidRDefault="002761A1" w:rsidP="00094373">
            <w:r w:rsidRPr="000A066E">
              <w:rPr>
                <w:b/>
              </w:rPr>
              <w:t>Action</w:t>
            </w:r>
          </w:p>
        </w:tc>
      </w:tr>
      <w:tr w:rsidR="002761A1" w14:paraId="44202AFF" w14:textId="77777777" w:rsidTr="00094373">
        <w:trPr>
          <w:tblHeader/>
        </w:trPr>
        <w:tc>
          <w:tcPr>
            <w:tcW w:w="9526" w:type="dxa"/>
            <w:gridSpan w:val="4"/>
            <w:vAlign w:val="center"/>
          </w:tcPr>
          <w:p w14:paraId="692824FF" w14:textId="77777777" w:rsidR="002761A1" w:rsidRPr="00544135" w:rsidRDefault="002761A1" w:rsidP="00094373">
            <w:pPr>
              <w:rPr>
                <w:i/>
              </w:rPr>
            </w:pPr>
            <w:r w:rsidRPr="00544135">
              <w:rPr>
                <w:i/>
              </w:rPr>
              <w:t>Interrogate 3 symbols by cursor pick.</w:t>
            </w:r>
          </w:p>
        </w:tc>
      </w:tr>
      <w:tr w:rsidR="002761A1" w14:paraId="20F33F27" w14:textId="77777777" w:rsidTr="00624927">
        <w:trPr>
          <w:tblHeader/>
        </w:trPr>
        <w:tc>
          <w:tcPr>
            <w:tcW w:w="9526" w:type="dxa"/>
            <w:gridSpan w:val="4"/>
            <w:shd w:val="clear" w:color="auto" w:fill="D9D9D9" w:themeFill="background1" w:themeFillShade="D9"/>
            <w:vAlign w:val="center"/>
          </w:tcPr>
          <w:p w14:paraId="211E42BE" w14:textId="77777777" w:rsidR="002761A1" w:rsidRPr="004065B1" w:rsidRDefault="002761A1" w:rsidP="00094373">
            <w:r w:rsidRPr="000A066E">
              <w:rPr>
                <w:b/>
              </w:rPr>
              <w:t>Results</w:t>
            </w:r>
          </w:p>
        </w:tc>
      </w:tr>
      <w:tr w:rsidR="002761A1" w14:paraId="2A285D67" w14:textId="77777777" w:rsidTr="00094373">
        <w:trPr>
          <w:tblHeader/>
        </w:trPr>
        <w:tc>
          <w:tcPr>
            <w:tcW w:w="9526" w:type="dxa"/>
            <w:gridSpan w:val="4"/>
            <w:vAlign w:val="center"/>
          </w:tcPr>
          <w:p w14:paraId="442C4155" w14:textId="77777777" w:rsidR="00624927" w:rsidRDefault="00624927" w:rsidP="00094373">
            <w:pPr>
              <w:jc w:val="left"/>
              <w:rPr>
                <w:i/>
              </w:rPr>
            </w:pPr>
          </w:p>
          <w:p w14:paraId="02149A39" w14:textId="703F7902" w:rsidR="00624927" w:rsidRDefault="00624927" w:rsidP="00094373">
            <w:pPr>
              <w:jc w:val="left"/>
              <w:rPr>
                <w:b/>
                <w:bCs/>
                <w:i/>
              </w:rPr>
            </w:pPr>
            <w:r>
              <w:rPr>
                <w:b/>
                <w:bCs/>
                <w:i/>
              </w:rPr>
              <w:t>[Requires input from the Chart 1 datasets according to S-98]</w:t>
            </w:r>
          </w:p>
          <w:p w14:paraId="2BBD6D20" w14:textId="77777777" w:rsidR="00624927" w:rsidRPr="00624927" w:rsidRDefault="00624927" w:rsidP="00094373">
            <w:pPr>
              <w:jc w:val="left"/>
              <w:rPr>
                <w:b/>
                <w:bCs/>
                <w:i/>
              </w:rPr>
            </w:pPr>
          </w:p>
          <w:p w14:paraId="00016B2A" w14:textId="4843E787" w:rsidR="002761A1" w:rsidRDefault="002761A1" w:rsidP="00094373">
            <w:pPr>
              <w:jc w:val="left"/>
              <w:rPr>
                <w:i/>
              </w:rPr>
            </w:pPr>
            <w:r w:rsidRPr="00544135">
              <w:rPr>
                <w:i/>
              </w:rPr>
              <w:t xml:space="preserve">Upon interrogation the description of the </w:t>
            </w:r>
            <w:r w:rsidR="00624927">
              <w:rPr>
                <w:i/>
              </w:rPr>
              <w:t>feature</w:t>
            </w:r>
            <w:r w:rsidRPr="00544135">
              <w:rPr>
                <w:i/>
              </w:rPr>
              <w:t xml:space="preserve"> is presented.</w:t>
            </w:r>
          </w:p>
          <w:p w14:paraId="2ECA83A0" w14:textId="316FE4B7" w:rsidR="00624927" w:rsidRPr="00544135" w:rsidRDefault="00624927" w:rsidP="00094373">
            <w:pPr>
              <w:jc w:val="left"/>
              <w:rPr>
                <w:i/>
              </w:rPr>
            </w:pPr>
          </w:p>
        </w:tc>
      </w:tr>
    </w:tbl>
    <w:p w14:paraId="6586C9FA" w14:textId="77777777" w:rsidR="002761A1" w:rsidRDefault="002761A1" w:rsidP="000379F6">
      <w:pPr>
        <w:rPr>
          <w:ins w:id="10381" w:author="jonathan pritchard" w:date="2024-10-23T09:58:00Z" w16du:dateUtc="2024-10-23T08:58:00Z"/>
        </w:rPr>
      </w:pPr>
    </w:p>
    <w:p w14:paraId="62135E69" w14:textId="09C36B53" w:rsidR="008E54C8" w:rsidRDefault="008E54C8">
      <w:pPr>
        <w:widowControl/>
        <w:spacing w:line="240" w:lineRule="auto"/>
        <w:jc w:val="left"/>
      </w:pPr>
      <w:r>
        <w:br w:type="page"/>
      </w:r>
    </w:p>
    <w:p w14:paraId="28F9040E" w14:textId="77777777" w:rsidR="002E1EBB" w:rsidRDefault="002E1EBB" w:rsidP="000379F6">
      <w:pPr>
        <w:rPr>
          <w:ins w:id="10382" w:author="jonathan pritchard" w:date="2024-10-23T08:58:00Z" w16du:dateUtc="2024-10-23T07:58:00Z"/>
        </w:rPr>
      </w:pPr>
    </w:p>
    <w:p w14:paraId="3486F33A" w14:textId="3B1EB018" w:rsidR="00BB42EA" w:rsidRDefault="00FA3013">
      <w:pPr>
        <w:pStyle w:val="Heading3"/>
      </w:pPr>
      <w:bookmarkStart w:id="10383" w:name="_Toc189647924"/>
      <w:ins w:id="10384" w:author="jonathan pritchard" w:date="2024-10-24T13:02:00Z" w16du:dateUtc="2024-10-24T12:02:00Z">
        <w:r>
          <w:t xml:space="preserve">Use of the </w:t>
        </w:r>
      </w:ins>
      <w:ins w:id="10385" w:author="jonathan pritchard" w:date="2024-10-23T09:57:00Z" w16du:dateUtc="2024-10-23T08:57:00Z">
        <w:r w:rsidR="002E1EBB">
          <w:t>Colour Differentiation Diagram</w:t>
        </w:r>
      </w:ins>
      <w:bookmarkEnd w:id="10383"/>
    </w:p>
    <w:p w14:paraId="26C0A6F3" w14:textId="0DC89748" w:rsidR="007971E1" w:rsidRPr="007971E1" w:rsidRDefault="007971E1" w:rsidP="007971E1">
      <w:pPr>
        <w:pStyle w:val="Heading4"/>
        <w:rPr>
          <w:b w:val="0"/>
          <w:bCs w:val="0"/>
          <w:lang w:val="en-US"/>
        </w:rPr>
      </w:pPr>
      <w:r w:rsidRPr="007971E1">
        <w:rPr>
          <w:b w:val="0"/>
          <w:bCs w:val="0"/>
          <w:lang w:val="en-US"/>
        </w:rPr>
        <w:t>The following preparatory text has been brought from S-98 into S-164 and provides instructions for testers carrying out ECDIS type approval. These procedures should be carried out prior to executing the tests on the colour differentiation diagram.</w:t>
      </w:r>
    </w:p>
    <w:p w14:paraId="3BDDFB3F" w14:textId="77777777" w:rsidR="007B5A46" w:rsidRDefault="007971E1" w:rsidP="007971E1">
      <w:pPr>
        <w:spacing w:after="120" w:line="240" w:lineRule="auto"/>
      </w:pPr>
      <w:r w:rsidRPr="00B77A92">
        <w:t>The dusk and night tables should be checked by means of the colour differentiation test diagram, which is provided as an S-101 file</w:t>
      </w:r>
      <w:r>
        <w:t xml:space="preserve">. </w:t>
      </w:r>
    </w:p>
    <w:p w14:paraId="4A0E068A" w14:textId="5F28D0C5" w:rsidR="007971E1" w:rsidRPr="00B77A92" w:rsidRDefault="007971E1" w:rsidP="007971E1">
      <w:pPr>
        <w:spacing w:after="120" w:line="240" w:lineRule="auto"/>
      </w:pPr>
      <w:r>
        <w:t>Prior to the test</w:t>
      </w:r>
      <w:r w:rsidRPr="00B77A92">
        <w:t>:</w:t>
      </w:r>
    </w:p>
    <w:p w14:paraId="171DC99B" w14:textId="77777777" w:rsidR="007971E1" w:rsidRPr="00B77A92" w:rsidRDefault="007971E1" w:rsidP="007971E1">
      <w:pPr>
        <w:spacing w:after="120" w:line="240" w:lineRule="auto"/>
      </w:pPr>
      <w:r w:rsidRPr="00B77A92">
        <w:t xml:space="preserve">(1) The person carrying out the test should have passed the </w:t>
      </w:r>
      <w:proofErr w:type="spellStart"/>
      <w:r w:rsidRPr="00B77A92">
        <w:t>Isihara</w:t>
      </w:r>
      <w:proofErr w:type="spellEnd"/>
      <w:r w:rsidRPr="00B77A92">
        <w:t xml:space="preserve"> colour blindness test, or other test used to qualify bridge watch keepers, and should adapt to night viewing for 10 minutes before checking the night display;</w:t>
      </w:r>
    </w:p>
    <w:p w14:paraId="6CCC013E" w14:textId="77777777" w:rsidR="007971E1" w:rsidRPr="00B77A92" w:rsidRDefault="007971E1" w:rsidP="007971E1">
      <w:pPr>
        <w:spacing w:after="120" w:line="240" w:lineRule="auto"/>
      </w:pPr>
      <w:r w:rsidRPr="00B77A92">
        <w:t>(2) The controls should be set to their calibrated settings;</w:t>
      </w:r>
    </w:p>
    <w:p w14:paraId="6958A1BB" w14:textId="77777777" w:rsidR="007971E1" w:rsidRPr="00B77A92" w:rsidRDefault="007971E1" w:rsidP="007971E1">
      <w:pPr>
        <w:spacing w:after="60" w:line="240" w:lineRule="auto"/>
      </w:pPr>
      <w:r w:rsidRPr="00B77A92">
        <w:t>(3) While the display is off, adjust the ambient light reflected from white paper positioned on the display screen to the following values:</w:t>
      </w:r>
    </w:p>
    <w:p w14:paraId="084166AB" w14:textId="77777777" w:rsidR="007971E1" w:rsidRPr="00B77A92" w:rsidRDefault="007971E1" w:rsidP="007971E1">
      <w:pPr>
        <w:spacing w:after="60" w:line="240" w:lineRule="auto"/>
        <w:ind w:left="720"/>
      </w:pPr>
      <w:r w:rsidRPr="00B77A92">
        <w:t>Colour profile</w:t>
      </w:r>
      <w:r w:rsidRPr="00B77A92">
        <w:tab/>
        <w:t>Light level</w:t>
      </w:r>
    </w:p>
    <w:p w14:paraId="500C5888" w14:textId="77777777" w:rsidR="007971E1" w:rsidRPr="00B77A92" w:rsidRDefault="007971E1" w:rsidP="007971E1">
      <w:pPr>
        <w:spacing w:after="60" w:line="240" w:lineRule="auto"/>
        <w:ind w:left="720"/>
      </w:pPr>
      <w:r w:rsidRPr="00B77A92">
        <w:t>Day</w:t>
      </w:r>
      <w:r w:rsidRPr="00B77A92">
        <w:tab/>
      </w:r>
      <w:r w:rsidRPr="00B77A92">
        <w:tab/>
        <w:t>200 cd/sq. m</w:t>
      </w:r>
    </w:p>
    <w:p w14:paraId="04AD2BE8" w14:textId="77777777" w:rsidR="007971E1" w:rsidRPr="00B77A92" w:rsidRDefault="007971E1" w:rsidP="007971E1">
      <w:pPr>
        <w:spacing w:after="60" w:line="240" w:lineRule="auto"/>
        <w:ind w:left="720"/>
      </w:pPr>
      <w:r w:rsidRPr="00B77A92">
        <w:t>Dusk</w:t>
      </w:r>
      <w:r w:rsidRPr="00B77A92">
        <w:tab/>
      </w:r>
      <w:r w:rsidRPr="00B77A92">
        <w:tab/>
        <w:t>10 cd/sq. m</w:t>
      </w:r>
    </w:p>
    <w:p w14:paraId="027A163D" w14:textId="77777777" w:rsidR="007971E1" w:rsidRPr="00B77A92" w:rsidRDefault="007971E1" w:rsidP="007971E1">
      <w:pPr>
        <w:spacing w:after="120" w:line="240" w:lineRule="auto"/>
        <w:ind w:left="720"/>
      </w:pPr>
      <w:r w:rsidRPr="00B77A92">
        <w:t>Night</w:t>
      </w:r>
      <w:r w:rsidRPr="00B77A92">
        <w:tab/>
      </w:r>
      <w:r w:rsidRPr="00B77A92">
        <w:tab/>
        <w:t>darkness (the ECDIS display is the predominant light source)</w:t>
      </w:r>
    </w:p>
    <w:p w14:paraId="20B3C30E" w14:textId="77777777" w:rsidR="007971E1" w:rsidRDefault="007971E1" w:rsidP="007971E1">
      <w:pPr>
        <w:spacing w:after="120" w:line="240" w:lineRule="auto"/>
      </w:pPr>
      <w:r w:rsidRPr="00B77A92">
        <w:t>Preferably use natural daylight for the day table;</w:t>
      </w:r>
    </w:p>
    <w:p w14:paraId="779A684D" w14:textId="62ABA6A8" w:rsidR="007971E1" w:rsidRDefault="007971E1" w:rsidP="007971E1">
      <w:pPr>
        <w:spacing w:after="120" w:line="240" w:lineRule="auto"/>
      </w:pPr>
      <w:r>
        <w:t>The tester should also ensure that the colour differentiation diagram has the correct issue date and edition number (from IHO).</w:t>
      </w:r>
    </w:p>
    <w:p w14:paraId="7C90AC6A" w14:textId="77777777" w:rsidR="007971E1" w:rsidRPr="00B77A92" w:rsidRDefault="007971E1" w:rsidP="007971E1">
      <w:pPr>
        <w:spacing w:after="120" w:line="240" w:lineRule="auto"/>
      </w:pPr>
      <w:r w:rsidRPr="00B77A92">
        <w:t xml:space="preserve">The Colour Test must be applied on the day and dusk colour tables. </w:t>
      </w:r>
    </w:p>
    <w:p w14:paraId="55335498" w14:textId="77777777" w:rsidR="007971E1" w:rsidRPr="00B77A92" w:rsidRDefault="007971E1" w:rsidP="007971E1">
      <w:pPr>
        <w:spacing w:after="60" w:line="240" w:lineRule="auto"/>
      </w:pPr>
      <w:r w:rsidRPr="00B77A92">
        <w:t xml:space="preserve">Before the Colour Test diagram is used, the black-adjust symbol </w:t>
      </w:r>
      <w:r w:rsidRPr="00F7211D">
        <w:t>BLKADJ01</w:t>
      </w:r>
      <w:r w:rsidRPr="00B77A92">
        <w:t xml:space="preserve"> must be brought up on the screen and the contrast and brightness controls (or equivalent controls for an LCD) must be adjusted as follows:</w:t>
      </w:r>
    </w:p>
    <w:p w14:paraId="2D412F40" w14:textId="77777777" w:rsidR="007971E1" w:rsidRPr="00B77A92" w:rsidRDefault="007971E1" w:rsidP="007971E1">
      <w:pPr>
        <w:spacing w:after="60" w:line="240" w:lineRule="auto"/>
        <w:ind w:left="720" w:hanging="11"/>
      </w:pPr>
      <w:r w:rsidRPr="00B77A92">
        <w:t>1</w:t>
      </w:r>
      <w:r>
        <w:t xml:space="preserve"> </w:t>
      </w:r>
      <w:r w:rsidRPr="00B77A92">
        <w:t>First, set contrast to a maximum, brightness to a minimum. Look at the black-adjust symbol. Then either:</w:t>
      </w:r>
    </w:p>
    <w:p w14:paraId="38BE7089" w14:textId="77777777" w:rsidR="007971E1" w:rsidRPr="00B77A92" w:rsidRDefault="007971E1" w:rsidP="007971E1">
      <w:pPr>
        <w:spacing w:after="60" w:line="240" w:lineRule="auto"/>
        <w:ind w:left="720" w:hanging="11"/>
      </w:pPr>
      <w:r w:rsidRPr="00B77A92">
        <w:t>2A</w:t>
      </w:r>
      <w:r>
        <w:t xml:space="preserve"> </w:t>
      </w:r>
      <w:r w:rsidRPr="00B77A92">
        <w:t xml:space="preserve">If the centre square is not visible, turn up the brightness until it just appears; </w:t>
      </w:r>
    </w:p>
    <w:p w14:paraId="7CEFF9C7" w14:textId="77777777" w:rsidR="007971E1" w:rsidRPr="00B77A92" w:rsidRDefault="007971E1" w:rsidP="007971E1">
      <w:pPr>
        <w:spacing w:after="60" w:line="240" w:lineRule="auto"/>
        <w:ind w:left="720" w:hanging="11"/>
      </w:pPr>
      <w:r w:rsidRPr="00B77A92">
        <w:t>or</w:t>
      </w:r>
    </w:p>
    <w:p w14:paraId="1D4E4879" w14:textId="77777777" w:rsidR="007971E1" w:rsidRPr="00B77A92" w:rsidRDefault="007971E1" w:rsidP="007971E1">
      <w:pPr>
        <w:spacing w:after="120" w:line="240" w:lineRule="auto"/>
        <w:ind w:left="720" w:hanging="11"/>
      </w:pPr>
      <w:r w:rsidRPr="00B77A92">
        <w:t>2B</w:t>
      </w:r>
      <w:r>
        <w:t xml:space="preserve"> </w:t>
      </w:r>
      <w:r w:rsidRPr="00B77A92">
        <w:t>If the centre square is clearly visible (with contrast at maximum, brightness at minimum), turn the contrast down until the inner square disappears, then turn contrast back up until the inner square is just visible again.</w:t>
      </w:r>
    </w:p>
    <w:p w14:paraId="5F3F0320" w14:textId="77777777" w:rsidR="007971E1" w:rsidRPr="00B77A92" w:rsidRDefault="007971E1" w:rsidP="007971E1">
      <w:pPr>
        <w:spacing w:after="120" w:line="240" w:lineRule="auto"/>
      </w:pPr>
      <w:r w:rsidRPr="00B77A92">
        <w:t>(If the above adjustment is not successful, select a more appropriate colour table and repeat this procedure).</w:t>
      </w:r>
    </w:p>
    <w:p w14:paraId="0F67D32C" w14:textId="77777777" w:rsidR="007971E1" w:rsidRPr="00B77A92" w:rsidRDefault="007971E1" w:rsidP="007971E1">
      <w:pPr>
        <w:spacing w:after="120" w:line="240" w:lineRule="auto"/>
      </w:pPr>
      <w:r w:rsidRPr="00B77A92">
        <w:t>The "black level" is then correctly set. If a brighter display is required use the contrast control, but preferably do not adjust the controls unless lighting conditions on the bridge change.</w:t>
      </w:r>
    </w:p>
    <w:p w14:paraId="1DC3D35F" w14:textId="7FD8CF5C" w:rsidR="007971E1" w:rsidRPr="00B77A92" w:rsidRDefault="007971E1" w:rsidP="007971E1">
      <w:pPr>
        <w:spacing w:after="120" w:line="240" w:lineRule="auto"/>
      </w:pPr>
      <w:r w:rsidRPr="00B77A92">
        <w:t>The test consists of being able to distinguish the background colours and to pick out the like foreground colours, that is to say that squares 3, 5, 11, 15, 18 and 20 all have a shallow water blue background, and that squares 3, 10 and 17 have a grey line.</w:t>
      </w:r>
    </w:p>
    <w:p w14:paraId="09E81029" w14:textId="77777777" w:rsidR="007971E1" w:rsidRPr="007971E1" w:rsidRDefault="007971E1" w:rsidP="007971E1">
      <w:pPr>
        <w:rPr>
          <w:ins w:id="10386" w:author="jonathan pritchard" w:date="2024-10-23T09:57:00Z" w16du:dateUtc="2024-10-23T08:57:00Z"/>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2E1EBB" w:rsidRPr="004065B1" w14:paraId="5815BF35" w14:textId="77777777" w:rsidTr="00624927">
        <w:trPr>
          <w:trHeight w:val="454"/>
          <w:tblHeader/>
          <w:ins w:id="10387" w:author="jonathan pritchard" w:date="2024-10-23T09:57:00Z"/>
        </w:trPr>
        <w:tc>
          <w:tcPr>
            <w:tcW w:w="2381" w:type="dxa"/>
            <w:shd w:val="clear" w:color="auto" w:fill="E5B8B7" w:themeFill="accent2" w:themeFillTint="66"/>
            <w:vAlign w:val="center"/>
          </w:tcPr>
          <w:p w14:paraId="3CF04250" w14:textId="77777777" w:rsidR="002E1EBB" w:rsidRPr="004065B1" w:rsidRDefault="002E1EBB" w:rsidP="00A81079">
            <w:pPr>
              <w:rPr>
                <w:ins w:id="10388" w:author="jonathan pritchard" w:date="2024-10-23T09:57:00Z" w16du:dateUtc="2024-10-23T08:57:00Z"/>
              </w:rPr>
            </w:pPr>
            <w:ins w:id="10389" w:author="jonathan pritchard" w:date="2024-10-23T09:57:00Z" w16du:dateUtc="2024-10-23T08:57:00Z">
              <w:r w:rsidRPr="000A066E">
                <w:rPr>
                  <w:b/>
                </w:rPr>
                <w:t>Test Reference</w:t>
              </w:r>
            </w:ins>
          </w:p>
        </w:tc>
        <w:tc>
          <w:tcPr>
            <w:tcW w:w="2381" w:type="dxa"/>
            <w:shd w:val="clear" w:color="auto" w:fill="FFFFFF" w:themeFill="background1"/>
            <w:vAlign w:val="center"/>
          </w:tcPr>
          <w:p w14:paraId="682CD386" w14:textId="2EE46C21" w:rsidR="002E1EBB" w:rsidRPr="004065B1" w:rsidRDefault="002E1EBB" w:rsidP="00A81079">
            <w:pPr>
              <w:rPr>
                <w:ins w:id="10390" w:author="jonathan pritchard" w:date="2024-10-23T09:57:00Z" w16du:dateUtc="2024-10-23T08:57:00Z"/>
              </w:rPr>
            </w:pPr>
            <w:proofErr w:type="spellStart"/>
            <w:ins w:id="10391" w:author="jonathan pritchard" w:date="2024-10-23T09:59:00Z" w16du:dateUtc="2024-10-23T08:59:00Z">
              <w:r>
                <w:t>ColourDifferentiation</w:t>
              </w:r>
            </w:ins>
            <w:proofErr w:type="spellEnd"/>
          </w:p>
        </w:tc>
        <w:tc>
          <w:tcPr>
            <w:tcW w:w="2382" w:type="dxa"/>
            <w:shd w:val="clear" w:color="auto" w:fill="E5B8B7" w:themeFill="accent2" w:themeFillTint="66"/>
            <w:vAlign w:val="center"/>
          </w:tcPr>
          <w:p w14:paraId="1ABB9B11" w14:textId="77777777" w:rsidR="002E1EBB" w:rsidRPr="004065B1" w:rsidRDefault="002E1EBB" w:rsidP="00A81079">
            <w:pPr>
              <w:rPr>
                <w:ins w:id="10392" w:author="jonathan pritchard" w:date="2024-10-23T09:57:00Z" w16du:dateUtc="2024-10-23T08:57:00Z"/>
              </w:rPr>
            </w:pPr>
            <w:ins w:id="10393" w:author="jonathan pritchard" w:date="2024-10-23T09:57:00Z" w16du:dateUtc="2024-10-23T08:57:00Z">
              <w:r w:rsidRPr="000A066E">
                <w:rPr>
                  <w:b/>
                </w:rPr>
                <w:t>IHO Reference</w:t>
              </w:r>
            </w:ins>
          </w:p>
        </w:tc>
        <w:tc>
          <w:tcPr>
            <w:tcW w:w="2382" w:type="dxa"/>
            <w:shd w:val="clear" w:color="auto" w:fill="FFFFFF" w:themeFill="background1"/>
            <w:vAlign w:val="center"/>
          </w:tcPr>
          <w:p w14:paraId="2A38976B" w14:textId="2395F595" w:rsidR="002E1EBB" w:rsidRPr="004065B1" w:rsidRDefault="00774B59" w:rsidP="00A81079">
            <w:pPr>
              <w:jc w:val="left"/>
              <w:rPr>
                <w:ins w:id="10394" w:author="jonathan pritchard" w:date="2024-10-23T09:57:00Z" w16du:dateUtc="2024-10-23T08:57:00Z"/>
              </w:rPr>
            </w:pPr>
            <w:r>
              <w:t>S-98 19.6.2</w:t>
            </w:r>
          </w:p>
        </w:tc>
      </w:tr>
      <w:tr w:rsidR="002E1EBB" w14:paraId="42402496" w14:textId="77777777" w:rsidTr="00A81079">
        <w:trPr>
          <w:tblHeader/>
          <w:ins w:id="10395" w:author="jonathan pritchard" w:date="2024-10-23T09:57:00Z"/>
        </w:trPr>
        <w:tc>
          <w:tcPr>
            <w:tcW w:w="9526" w:type="dxa"/>
            <w:gridSpan w:val="4"/>
            <w:shd w:val="clear" w:color="auto" w:fill="E5B8B7" w:themeFill="accent2" w:themeFillTint="66"/>
            <w:vAlign w:val="center"/>
          </w:tcPr>
          <w:p w14:paraId="55553E34" w14:textId="77777777" w:rsidR="002E1EBB" w:rsidRDefault="002E1EBB" w:rsidP="00A81079">
            <w:pPr>
              <w:rPr>
                <w:ins w:id="10396" w:author="jonathan pritchard" w:date="2024-10-23T09:57:00Z" w16du:dateUtc="2024-10-23T08:57:00Z"/>
              </w:rPr>
            </w:pPr>
            <w:ins w:id="10397" w:author="jonathan pritchard" w:date="2024-10-23T09:57:00Z" w16du:dateUtc="2024-10-23T08:57:00Z">
              <w:r w:rsidRPr="000A066E">
                <w:rPr>
                  <w:b/>
                </w:rPr>
                <w:t>Test description</w:t>
              </w:r>
            </w:ins>
          </w:p>
        </w:tc>
      </w:tr>
      <w:tr w:rsidR="002E1EBB" w:rsidRPr="005D2431" w14:paraId="2783298A" w14:textId="77777777" w:rsidTr="00A81079">
        <w:trPr>
          <w:tblHeader/>
          <w:ins w:id="10398" w:author="jonathan pritchard" w:date="2024-10-23T09:57:00Z"/>
        </w:trPr>
        <w:tc>
          <w:tcPr>
            <w:tcW w:w="9526" w:type="dxa"/>
            <w:gridSpan w:val="4"/>
            <w:vAlign w:val="center"/>
          </w:tcPr>
          <w:p w14:paraId="1DE3D144" w14:textId="6645B58E" w:rsidR="008E54C8" w:rsidRPr="00B77A92" w:rsidRDefault="008E54C8" w:rsidP="008E54C8">
            <w:pPr>
              <w:spacing w:after="120" w:line="240" w:lineRule="auto"/>
            </w:pPr>
            <w:r w:rsidRPr="00B77A92">
              <w:t>Under each of the conditions</w:t>
            </w:r>
            <w:r w:rsidR="007971E1">
              <w:t xml:space="preserve"> described in the introduction</w:t>
            </w:r>
            <w:r w:rsidRPr="00B77A92">
              <w:t>, display the colour differentiation test diagram for the colour profiles.</w:t>
            </w:r>
          </w:p>
          <w:p w14:paraId="47DFEEED" w14:textId="77777777" w:rsidR="008E54C8" w:rsidRPr="00B77A92" w:rsidRDefault="008E54C8" w:rsidP="008E54C8">
            <w:pPr>
              <w:spacing w:after="60" w:line="240" w:lineRule="auto"/>
            </w:pPr>
            <w:r w:rsidRPr="00B77A92">
              <w:t>Select each table in turn and ensure that:</w:t>
            </w:r>
          </w:p>
          <w:p w14:paraId="74DDD00A" w14:textId="77777777" w:rsidR="008E54C8" w:rsidRPr="00B77A92" w:rsidRDefault="008E54C8" w:rsidP="008E54C8">
            <w:pPr>
              <w:pStyle w:val="ListParagraph"/>
              <w:widowControl/>
              <w:numPr>
                <w:ilvl w:val="0"/>
                <w:numId w:val="88"/>
              </w:numPr>
              <w:spacing w:after="60" w:line="240" w:lineRule="auto"/>
              <w:contextualSpacing w:val="0"/>
            </w:pPr>
            <w:r w:rsidRPr="00B77A92">
              <w:t>Each foreground diagonal line is clearly distinguished from its background; and</w:t>
            </w:r>
          </w:p>
          <w:p w14:paraId="25437243" w14:textId="29E559B9" w:rsidR="00610740" w:rsidRPr="007971E1" w:rsidRDefault="008E54C8">
            <w:pPr>
              <w:pStyle w:val="ListParagraph"/>
              <w:widowControl/>
              <w:numPr>
                <w:ilvl w:val="0"/>
                <w:numId w:val="88"/>
              </w:numPr>
              <w:spacing w:after="120" w:line="240" w:lineRule="auto"/>
              <w:contextualSpacing w:val="0"/>
              <w:rPr>
                <w:ins w:id="10399" w:author="jonathan pritchard" w:date="2024-10-23T09:57:00Z" w16du:dateUtc="2024-10-23T08:57:00Z"/>
              </w:rPr>
              <w:pPrChange w:id="10400" w:author="jonathan pritchard" w:date="2024-10-23T10:54:00Z" w16du:dateUtc="2024-10-23T09:54:00Z">
                <w:pPr>
                  <w:pStyle w:val="ListParagraph"/>
                  <w:numPr>
                    <w:numId w:val="84"/>
                  </w:numPr>
                  <w:ind w:hanging="360"/>
                </w:pPr>
              </w:pPrChange>
            </w:pPr>
            <w:r w:rsidRPr="00B77A92">
              <w:t>The foreground lines representing yellow, orange, magenta (purple), green, blue and grey may be clearly identified.</w:t>
            </w:r>
          </w:p>
        </w:tc>
      </w:tr>
    </w:tbl>
    <w:p w14:paraId="59030BC3" w14:textId="77777777" w:rsidR="002E1EBB" w:rsidRDefault="002E1EBB" w:rsidP="000379F6">
      <w:pPr>
        <w:rPr>
          <w:ins w:id="10401" w:author="jonathan pritchard" w:date="2024-10-25T17:13:00Z" w16du:dateUtc="2024-10-25T16:13:00Z"/>
        </w:rPr>
      </w:pPr>
    </w:p>
    <w:p w14:paraId="3ED04202" w14:textId="77777777" w:rsidR="0035160A" w:rsidRDefault="0035160A" w:rsidP="000379F6">
      <w:pPr>
        <w:rPr>
          <w:ins w:id="10402" w:author="jonathan pritchard" w:date="2024-10-23T09:59:00Z" w16du:dateUtc="2024-10-23T08:59:00Z"/>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610740" w:rsidRPr="004065B1" w14:paraId="7671162E" w14:textId="77777777" w:rsidTr="00624927">
        <w:trPr>
          <w:trHeight w:val="454"/>
          <w:tblHeader/>
          <w:ins w:id="10403" w:author="jonathan pritchard" w:date="2024-10-23T10:54:00Z"/>
        </w:trPr>
        <w:tc>
          <w:tcPr>
            <w:tcW w:w="2381" w:type="dxa"/>
            <w:shd w:val="clear" w:color="auto" w:fill="E5B8B7" w:themeFill="accent2" w:themeFillTint="66"/>
            <w:vAlign w:val="center"/>
          </w:tcPr>
          <w:p w14:paraId="7C4334C7" w14:textId="77777777" w:rsidR="00610740" w:rsidRPr="004065B1" w:rsidRDefault="00610740" w:rsidP="00A81079">
            <w:pPr>
              <w:rPr>
                <w:ins w:id="10404" w:author="jonathan pritchard" w:date="2024-10-23T10:54:00Z" w16du:dateUtc="2024-10-23T09:54:00Z"/>
              </w:rPr>
            </w:pPr>
            <w:ins w:id="10405" w:author="jonathan pritchard" w:date="2024-10-23T10:54:00Z" w16du:dateUtc="2024-10-23T09:54:00Z">
              <w:r w:rsidRPr="000A066E">
                <w:rPr>
                  <w:b/>
                </w:rPr>
                <w:lastRenderedPageBreak/>
                <w:t>Test Reference</w:t>
              </w:r>
            </w:ins>
          </w:p>
        </w:tc>
        <w:tc>
          <w:tcPr>
            <w:tcW w:w="2381" w:type="dxa"/>
            <w:shd w:val="clear" w:color="auto" w:fill="FFFFFF" w:themeFill="background1"/>
            <w:vAlign w:val="center"/>
          </w:tcPr>
          <w:p w14:paraId="394CA423" w14:textId="71009D3F" w:rsidR="00610740" w:rsidRPr="004065B1" w:rsidRDefault="00610740" w:rsidP="00A81079">
            <w:pPr>
              <w:rPr>
                <w:ins w:id="10406" w:author="jonathan pritchard" w:date="2024-10-23T10:54:00Z" w16du:dateUtc="2024-10-23T09:54:00Z"/>
              </w:rPr>
            </w:pPr>
            <w:proofErr w:type="spellStart"/>
            <w:ins w:id="10407" w:author="jonathan pritchard" w:date="2024-10-23T10:54:00Z" w16du:dateUtc="2024-10-23T09:54:00Z">
              <w:r>
                <w:t>ColourCalibration</w:t>
              </w:r>
              <w:proofErr w:type="spellEnd"/>
            </w:ins>
          </w:p>
        </w:tc>
        <w:tc>
          <w:tcPr>
            <w:tcW w:w="2382" w:type="dxa"/>
            <w:shd w:val="clear" w:color="auto" w:fill="E5B8B7" w:themeFill="accent2" w:themeFillTint="66"/>
            <w:vAlign w:val="center"/>
          </w:tcPr>
          <w:p w14:paraId="4C41B7A5" w14:textId="77777777" w:rsidR="00610740" w:rsidRPr="004065B1" w:rsidRDefault="00610740" w:rsidP="00A81079">
            <w:pPr>
              <w:rPr>
                <w:ins w:id="10408" w:author="jonathan pritchard" w:date="2024-10-23T10:54:00Z" w16du:dateUtc="2024-10-23T09:54:00Z"/>
              </w:rPr>
            </w:pPr>
            <w:ins w:id="10409" w:author="jonathan pritchard" w:date="2024-10-23T10:54:00Z" w16du:dateUtc="2024-10-23T09:54:00Z">
              <w:r w:rsidRPr="000A066E">
                <w:rPr>
                  <w:b/>
                </w:rPr>
                <w:t>IHO Reference</w:t>
              </w:r>
            </w:ins>
          </w:p>
        </w:tc>
        <w:tc>
          <w:tcPr>
            <w:tcW w:w="2382" w:type="dxa"/>
            <w:shd w:val="clear" w:color="auto" w:fill="FFFFFF" w:themeFill="background1"/>
            <w:vAlign w:val="center"/>
          </w:tcPr>
          <w:p w14:paraId="102F021F" w14:textId="4230AB8D" w:rsidR="00610740" w:rsidRPr="004065B1" w:rsidRDefault="00774B59" w:rsidP="00A81079">
            <w:pPr>
              <w:jc w:val="left"/>
              <w:rPr>
                <w:ins w:id="10410" w:author="jonathan pritchard" w:date="2024-10-23T10:54:00Z" w16du:dateUtc="2024-10-23T09:54:00Z"/>
              </w:rPr>
            </w:pPr>
            <w:r>
              <w:t>S-98 19.</w:t>
            </w:r>
            <w:r w:rsidR="009E74A4">
              <w:t>3.5</w:t>
            </w:r>
          </w:p>
        </w:tc>
      </w:tr>
      <w:tr w:rsidR="00610740" w14:paraId="4C1BD33D" w14:textId="77777777" w:rsidTr="00A81079">
        <w:trPr>
          <w:tblHeader/>
          <w:ins w:id="10411" w:author="jonathan pritchard" w:date="2024-10-23T10:54:00Z"/>
        </w:trPr>
        <w:tc>
          <w:tcPr>
            <w:tcW w:w="9526" w:type="dxa"/>
            <w:gridSpan w:val="4"/>
            <w:shd w:val="clear" w:color="auto" w:fill="E5B8B7" w:themeFill="accent2" w:themeFillTint="66"/>
            <w:vAlign w:val="center"/>
          </w:tcPr>
          <w:p w14:paraId="6B6CE861" w14:textId="77777777" w:rsidR="00610740" w:rsidRDefault="00610740" w:rsidP="00A81079">
            <w:pPr>
              <w:rPr>
                <w:ins w:id="10412" w:author="jonathan pritchard" w:date="2024-10-23T10:54:00Z" w16du:dateUtc="2024-10-23T09:54:00Z"/>
              </w:rPr>
            </w:pPr>
            <w:ins w:id="10413" w:author="jonathan pritchard" w:date="2024-10-23T10:54:00Z" w16du:dateUtc="2024-10-23T09:54:00Z">
              <w:r w:rsidRPr="000A066E">
                <w:rPr>
                  <w:b/>
                </w:rPr>
                <w:t>Test description</w:t>
              </w:r>
            </w:ins>
          </w:p>
        </w:tc>
      </w:tr>
      <w:tr w:rsidR="00610740" w:rsidRPr="005D2431" w14:paraId="1CF3D39D" w14:textId="77777777" w:rsidTr="00A81079">
        <w:trPr>
          <w:tblHeader/>
          <w:ins w:id="10414" w:author="jonathan pritchard" w:date="2024-10-23T10:54:00Z"/>
        </w:trPr>
        <w:tc>
          <w:tcPr>
            <w:tcW w:w="9526" w:type="dxa"/>
            <w:gridSpan w:val="4"/>
            <w:vAlign w:val="center"/>
          </w:tcPr>
          <w:p w14:paraId="6283AAB1" w14:textId="77777777" w:rsidR="00610740" w:rsidRDefault="00610740" w:rsidP="00A81079">
            <w:pPr>
              <w:pStyle w:val="ListParagraph"/>
              <w:rPr>
                <w:ins w:id="10415" w:author="jonathan pritchard" w:date="2024-10-23T10:54:00Z" w16du:dateUtc="2024-10-23T09:54:00Z"/>
                <w:i/>
              </w:rPr>
            </w:pPr>
          </w:p>
          <w:p w14:paraId="37E98991" w14:textId="7C6070F0" w:rsidR="00610740" w:rsidRDefault="00610740" w:rsidP="00A81079">
            <w:pPr>
              <w:pStyle w:val="ListParagraph"/>
              <w:numPr>
                <w:ilvl w:val="0"/>
                <w:numId w:val="84"/>
              </w:numPr>
              <w:rPr>
                <w:i/>
              </w:rPr>
            </w:pPr>
            <w:ins w:id="10416" w:author="jonathan pritchard" w:date="2024-10-23T10:54:00Z" w16du:dateUtc="2024-10-23T09:54:00Z">
              <w:r>
                <w:rPr>
                  <w:i/>
                </w:rPr>
                <w:t xml:space="preserve">Relocated test from </w:t>
              </w:r>
            </w:ins>
            <w:r w:rsidR="005E5735">
              <w:rPr>
                <w:i/>
              </w:rPr>
              <w:t>S-98</w:t>
            </w:r>
            <w:ins w:id="10417" w:author="jonathan pritchard" w:date="2024-10-23T10:54:00Z" w16du:dateUtc="2024-10-23T09:54:00Z">
              <w:r>
                <w:rPr>
                  <w:i/>
                </w:rPr>
                <w:t xml:space="preserve"> on colour calibration.</w:t>
              </w:r>
            </w:ins>
          </w:p>
          <w:p w14:paraId="7EA597E4" w14:textId="1601C31B" w:rsidR="009E74A4" w:rsidRDefault="009E74A4" w:rsidP="00A81079">
            <w:pPr>
              <w:pStyle w:val="ListParagraph"/>
              <w:numPr>
                <w:ilvl w:val="0"/>
                <w:numId w:val="84"/>
              </w:numPr>
              <w:rPr>
                <w:i/>
              </w:rPr>
            </w:pPr>
            <w:r>
              <w:rPr>
                <w:i/>
              </w:rPr>
              <w:t>Ensure the ECDIS has instructions for colour calibration, as per S-98 19.3.5</w:t>
            </w:r>
          </w:p>
          <w:p w14:paraId="459A5FE6" w14:textId="48BE29FB" w:rsidR="009E74A4" w:rsidRDefault="009E74A4" w:rsidP="00A81079">
            <w:pPr>
              <w:pStyle w:val="ListParagraph"/>
              <w:numPr>
                <w:ilvl w:val="0"/>
                <w:numId w:val="84"/>
              </w:numPr>
              <w:rPr>
                <w:i/>
              </w:rPr>
            </w:pPr>
            <w:r>
              <w:rPr>
                <w:i/>
              </w:rPr>
              <w:t>Check colour calibration controls have a provision to return to the calibrated settings.</w:t>
            </w:r>
          </w:p>
          <w:p w14:paraId="139D1879" w14:textId="4B3049B4" w:rsidR="009E74A4" w:rsidRDefault="009E74A4" w:rsidP="00A81079">
            <w:pPr>
              <w:pStyle w:val="ListParagraph"/>
              <w:numPr>
                <w:ilvl w:val="0"/>
                <w:numId w:val="84"/>
              </w:numPr>
              <w:rPr>
                <w:i/>
              </w:rPr>
            </w:pPr>
            <w:r>
              <w:rPr>
                <w:i/>
              </w:rPr>
              <w:t>Check for a warning that uncalibrated settings may adversely affect visibility of information on the display.</w:t>
            </w:r>
          </w:p>
          <w:p w14:paraId="7D816475" w14:textId="7FC1B71A" w:rsidR="009E74A4" w:rsidRDefault="009E74A4" w:rsidP="00A81079">
            <w:pPr>
              <w:pStyle w:val="ListParagraph"/>
              <w:numPr>
                <w:ilvl w:val="0"/>
                <w:numId w:val="84"/>
              </w:numPr>
              <w:rPr>
                <w:i/>
              </w:rPr>
            </w:pPr>
            <w:r>
              <w:rPr>
                <w:i/>
              </w:rPr>
              <w:t>For instance:</w:t>
            </w:r>
          </w:p>
          <w:p w14:paraId="0C33BA78" w14:textId="09C13A36" w:rsidR="009E74A4" w:rsidRDefault="009E74A4" w:rsidP="009E74A4">
            <w:pPr>
              <w:rPr>
                <w:i/>
              </w:rPr>
            </w:pPr>
          </w:p>
          <w:p w14:paraId="558A6F6B" w14:textId="7B5E51E6" w:rsidR="009E74A4" w:rsidRPr="009E74A4" w:rsidRDefault="009E74A4" w:rsidP="009E74A4">
            <w:pPr>
              <w:rPr>
                <w:ins w:id="10418" w:author="jonathan pritchard" w:date="2024-10-23T10:54:00Z" w16du:dateUtc="2024-10-23T09:54:00Z"/>
                <w:i/>
              </w:rPr>
            </w:pPr>
            <w:r w:rsidRPr="009E74A4">
              <w:rPr>
                <w:rFonts w:eastAsia="MS Mincho"/>
                <w:noProof/>
                <w:snapToGrid/>
                <w:lang w:eastAsia="ja-JP"/>
              </w:rPr>
              <mc:AlternateContent>
                <mc:Choice Requires="wps">
                  <w:drawing>
                    <wp:anchor distT="45720" distB="45720" distL="114300" distR="114300" simplePos="0" relativeHeight="251660800" behindDoc="0" locked="0" layoutInCell="1" allowOverlap="1" wp14:anchorId="5E46CE6D" wp14:editId="3F1E1662">
                      <wp:simplePos x="0" y="0"/>
                      <wp:positionH relativeFrom="column">
                        <wp:posOffset>693420</wp:posOffset>
                      </wp:positionH>
                      <wp:positionV relativeFrom="paragraph">
                        <wp:posOffset>160655</wp:posOffset>
                      </wp:positionV>
                      <wp:extent cx="4518660" cy="3151505"/>
                      <wp:effectExtent l="0" t="0" r="2540" b="0"/>
                      <wp:wrapSquare wrapText="bothSides"/>
                      <wp:docPr id="2134713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518660" cy="3151505"/>
                              </a:xfrm>
                              <a:prstGeom prst="rect">
                                <a:avLst/>
                              </a:prstGeom>
                              <a:solidFill>
                                <a:srgbClr val="FFFFFF"/>
                              </a:solidFill>
                              <a:ln w="9525">
                                <a:solidFill>
                                  <a:srgbClr val="000000"/>
                                </a:solidFill>
                                <a:miter lim="800000"/>
                                <a:headEnd/>
                                <a:tailEnd/>
                              </a:ln>
                            </wps:spPr>
                            <wps:txbx>
                              <w:txbxContent>
                                <w:p w14:paraId="732CD60E" w14:textId="77777777" w:rsidR="009E74A4" w:rsidRPr="00B812CA" w:rsidRDefault="009E74A4" w:rsidP="009E74A4">
                                  <w:pPr>
                                    <w:spacing w:after="60" w:line="240" w:lineRule="auto"/>
                                  </w:pPr>
                                  <w:r w:rsidRPr="00B812CA">
                                    <w:t>First, set brilliance to calibration position. Look at the black-adjust symbol.</w:t>
                                  </w:r>
                                </w:p>
                                <w:p w14:paraId="1A1CC71B" w14:textId="77777777" w:rsidR="009E74A4" w:rsidRPr="00B812CA" w:rsidRDefault="009E74A4" w:rsidP="009E74A4">
                                  <w:pPr>
                                    <w:spacing w:after="60" w:line="240" w:lineRule="auto"/>
                                  </w:pPr>
                                  <w:r w:rsidRPr="00B812CA">
                                    <w:t>Then either:</w:t>
                                  </w:r>
                                </w:p>
                                <w:p w14:paraId="5D0F1F90" w14:textId="77777777" w:rsidR="009E74A4" w:rsidRPr="00B812CA" w:rsidRDefault="009E74A4" w:rsidP="009E74A4">
                                  <w:pPr>
                                    <w:pStyle w:val="ListParagraph"/>
                                    <w:widowControl/>
                                    <w:numPr>
                                      <w:ilvl w:val="0"/>
                                      <w:numId w:val="98"/>
                                    </w:numPr>
                                    <w:spacing w:after="60" w:line="240" w:lineRule="auto"/>
                                    <w:contextualSpacing w:val="0"/>
                                  </w:pPr>
                                  <w:r w:rsidRPr="00B812CA">
                                    <w:t>If the centre square is not visible, turn up the brilliance until it just appears;</w:t>
                                  </w:r>
                                </w:p>
                                <w:p w14:paraId="283ABF77" w14:textId="77777777" w:rsidR="009E74A4" w:rsidRPr="00B812CA" w:rsidRDefault="009E74A4" w:rsidP="009E74A4">
                                  <w:pPr>
                                    <w:spacing w:after="60" w:line="240" w:lineRule="auto"/>
                                    <w:ind w:left="360"/>
                                  </w:pPr>
                                  <w:r w:rsidRPr="00B812CA">
                                    <w:t>or</w:t>
                                  </w:r>
                                </w:p>
                                <w:p w14:paraId="70CFFE23" w14:textId="77777777" w:rsidR="009E74A4" w:rsidRPr="00B812CA" w:rsidRDefault="009E74A4" w:rsidP="009E74A4">
                                  <w:pPr>
                                    <w:pStyle w:val="ListParagraph"/>
                                    <w:widowControl/>
                                    <w:numPr>
                                      <w:ilvl w:val="0"/>
                                      <w:numId w:val="98"/>
                                    </w:numPr>
                                    <w:spacing w:after="120" w:line="240" w:lineRule="auto"/>
                                    <w:contextualSpacing w:val="0"/>
                                  </w:pPr>
                                  <w:r w:rsidRPr="00B812CA">
                                    <w:t>If the centre square is clearly visible, turn down the brilliance until the inner square disappears, then turn brilliance back up until the inner square is just visible again.</w:t>
                                  </w:r>
                                </w:p>
                                <w:p w14:paraId="7655709C" w14:textId="77777777" w:rsidR="009E74A4" w:rsidRPr="00B812CA" w:rsidRDefault="009E74A4" w:rsidP="009E74A4">
                                  <w:pPr>
                                    <w:spacing w:after="120" w:line="240" w:lineRule="auto"/>
                                  </w:pPr>
                                  <w:r w:rsidRPr="00B812CA">
                                    <w:t>(If the above adjustment is not successful, select a more appropriate colour table and repeat this procedure.)</w:t>
                                  </w:r>
                                </w:p>
                                <w:p w14:paraId="46CE0017" w14:textId="77777777" w:rsidR="009E74A4" w:rsidRPr="00B812CA" w:rsidRDefault="009E74A4" w:rsidP="009E74A4">
                                  <w:pPr>
                                    <w:spacing w:after="120" w:line="240" w:lineRule="auto"/>
                                  </w:pPr>
                                  <w:r w:rsidRPr="00B812CA">
                                    <w:t>The "black level" is now correctly set. If a brighter display is required use the brilliance control, but it is better not to re-adjust the controls unless lighting conditions on the bridge change.</w:t>
                                  </w:r>
                                </w:p>
                                <w:p w14:paraId="67E65017" w14:textId="77777777" w:rsidR="009E74A4" w:rsidRPr="00B812CA" w:rsidRDefault="009E74A4" w:rsidP="009E74A4">
                                  <w:pPr>
                                    <w:spacing w:after="60" w:line="240" w:lineRule="auto"/>
                                  </w:pPr>
                                  <w:r w:rsidRPr="00B812CA">
                                    <w:t>Note that the black-adjust symbol should be displayed to check that the inner square remains visible on the following occasions:</w:t>
                                  </w:r>
                                </w:p>
                                <w:p w14:paraId="099B651D" w14:textId="77777777" w:rsidR="009E74A4" w:rsidRPr="00B812CA" w:rsidRDefault="009E74A4" w:rsidP="009E74A4">
                                  <w:pPr>
                                    <w:pStyle w:val="ListParagraph"/>
                                    <w:widowControl/>
                                    <w:numPr>
                                      <w:ilvl w:val="1"/>
                                      <w:numId w:val="97"/>
                                    </w:numPr>
                                    <w:spacing w:after="60" w:line="240" w:lineRule="auto"/>
                                    <w:ind w:left="709" w:hanging="283"/>
                                    <w:contextualSpacing w:val="0"/>
                                  </w:pPr>
                                  <w:r w:rsidRPr="00B812CA">
                                    <w:t>Every time that the brightness or contrast controls are adjusted.</w:t>
                                  </w:r>
                                </w:p>
                                <w:p w14:paraId="2982CC73" w14:textId="77777777" w:rsidR="009E74A4" w:rsidRDefault="009E74A4" w:rsidP="009E74A4">
                                  <w:pPr>
                                    <w:pStyle w:val="ListParagraph"/>
                                    <w:widowControl/>
                                    <w:numPr>
                                      <w:ilvl w:val="1"/>
                                      <w:numId w:val="97"/>
                                    </w:numPr>
                                    <w:spacing w:after="120" w:line="240" w:lineRule="auto"/>
                                    <w:ind w:left="709" w:hanging="283"/>
                                    <w:contextualSpacing w:val="0"/>
                                  </w:pPr>
                                  <w:r w:rsidRPr="00B812CA">
                                    <w:t>Every time that the display is switched to the night colour table.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5E46CE6D" id="Text Box 2" o:spid="_x0000_s1033" type="#_x0000_t202" style="position:absolute;left:0;text-align:left;margin-left:54.6pt;margin-top:12.65pt;width:355.8pt;height:248.15pt;z-index:25166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">
                      <v:path arrowok="t"/>
                      <v:textbox style="mso-fit-shape-to-text:t">
                        <w:txbxContent>
                          <w:p w14:paraId="732CD60E" w14:textId="77777777" w:rsidR="009E74A4" w:rsidRPr="00B812CA" w:rsidRDefault="009E74A4" w:rsidP="009E74A4">
                            <w:pPr>
                              <w:spacing w:after="60" w:line="240" w:lineRule="auto"/>
                            </w:pPr>
                            <w:r w:rsidRPr="00B812CA">
                              <w:t>First, set brilliance to calibration position. Look at the black-adjust symbol.</w:t>
                            </w:r>
                          </w:p>
                          <w:p w14:paraId="1A1CC71B" w14:textId="77777777" w:rsidR="009E74A4" w:rsidRPr="00B812CA" w:rsidRDefault="009E74A4" w:rsidP="009E74A4">
                            <w:pPr>
                              <w:spacing w:after="60" w:line="240" w:lineRule="auto"/>
                            </w:pPr>
                            <w:r w:rsidRPr="00B812CA">
                              <w:t>Then either:</w:t>
                            </w:r>
                          </w:p>
                          <w:p w14:paraId="5D0F1F90" w14:textId="77777777" w:rsidR="009E74A4" w:rsidRPr="00B812CA" w:rsidRDefault="009E74A4" w:rsidP="009E74A4">
                            <w:pPr>
                              <w:pStyle w:val="ListParagraph"/>
                              <w:widowControl/>
                              <w:numPr>
                                <w:ilvl w:val="0"/>
                                <w:numId w:val="98"/>
                              </w:numPr>
                              <w:spacing w:after="60" w:line="240" w:lineRule="auto"/>
                              <w:contextualSpacing w:val="0"/>
                            </w:pPr>
                            <w:r w:rsidRPr="00B812CA">
                              <w:t>If the centre square is not visible, turn up the brilliance until it just appears;</w:t>
                            </w:r>
                          </w:p>
                          <w:p w14:paraId="283ABF77" w14:textId="77777777" w:rsidR="009E74A4" w:rsidRPr="00B812CA" w:rsidRDefault="009E74A4" w:rsidP="009E74A4">
                            <w:pPr>
                              <w:spacing w:after="60" w:line="240" w:lineRule="auto"/>
                              <w:ind w:left="360"/>
                            </w:pPr>
                            <w:r w:rsidRPr="00B812CA">
                              <w:t>or</w:t>
                            </w:r>
                          </w:p>
                          <w:p w14:paraId="70CFFE23" w14:textId="77777777" w:rsidR="009E74A4" w:rsidRPr="00B812CA" w:rsidRDefault="009E74A4" w:rsidP="009E74A4">
                            <w:pPr>
                              <w:pStyle w:val="ListParagraph"/>
                              <w:widowControl/>
                              <w:numPr>
                                <w:ilvl w:val="0"/>
                                <w:numId w:val="98"/>
                              </w:numPr>
                              <w:spacing w:after="120" w:line="240" w:lineRule="auto"/>
                              <w:contextualSpacing w:val="0"/>
                            </w:pPr>
                            <w:r w:rsidRPr="00B812CA">
                              <w:t>If the centre square is clearly visible, turn down the brilliance until the inner square disappears, then turn brilliance back up until the inner square is just visible again.</w:t>
                            </w:r>
                          </w:p>
                          <w:p w14:paraId="7655709C" w14:textId="77777777" w:rsidR="009E74A4" w:rsidRPr="00B812CA" w:rsidRDefault="009E74A4" w:rsidP="009E74A4">
                            <w:pPr>
                              <w:spacing w:after="120" w:line="240" w:lineRule="auto"/>
                            </w:pPr>
                            <w:r w:rsidRPr="00B812CA">
                              <w:t>(If the above adjustment is not successful, select a more appropriate colour table and repeat this procedure.)</w:t>
                            </w:r>
                          </w:p>
                          <w:p w14:paraId="46CE0017" w14:textId="77777777" w:rsidR="009E74A4" w:rsidRPr="00B812CA" w:rsidRDefault="009E74A4" w:rsidP="009E74A4">
                            <w:pPr>
                              <w:spacing w:after="120" w:line="240" w:lineRule="auto"/>
                            </w:pPr>
                            <w:r w:rsidRPr="00B812CA">
                              <w:t>The "black level" is now correctly set. If a brighter display is required use the brilliance control, but it is better not to re-adjust the controls unless lighting conditions on the bridge change.</w:t>
                            </w:r>
                          </w:p>
                          <w:p w14:paraId="67E65017" w14:textId="77777777" w:rsidR="009E74A4" w:rsidRPr="00B812CA" w:rsidRDefault="009E74A4" w:rsidP="009E74A4">
                            <w:pPr>
                              <w:spacing w:after="60" w:line="240" w:lineRule="auto"/>
                            </w:pPr>
                            <w:r w:rsidRPr="00B812CA">
                              <w:t>Note that the black-adjust symbol should be displayed to check that the inner square remains visible on the following occasions:</w:t>
                            </w:r>
                          </w:p>
                          <w:p w14:paraId="099B651D" w14:textId="77777777" w:rsidR="009E74A4" w:rsidRPr="00B812CA" w:rsidRDefault="009E74A4" w:rsidP="009E74A4">
                            <w:pPr>
                              <w:pStyle w:val="ListParagraph"/>
                              <w:widowControl/>
                              <w:numPr>
                                <w:ilvl w:val="1"/>
                                <w:numId w:val="97"/>
                              </w:numPr>
                              <w:spacing w:after="60" w:line="240" w:lineRule="auto"/>
                              <w:ind w:left="709" w:hanging="283"/>
                              <w:contextualSpacing w:val="0"/>
                            </w:pPr>
                            <w:r w:rsidRPr="00B812CA">
                              <w:t>Every time that the brightness or contrast controls are adjusted.</w:t>
                            </w:r>
                          </w:p>
                          <w:p w14:paraId="2982CC73" w14:textId="77777777" w:rsidR="009E74A4" w:rsidRDefault="009E74A4" w:rsidP="009E74A4">
                            <w:pPr>
                              <w:pStyle w:val="ListParagraph"/>
                              <w:widowControl/>
                              <w:numPr>
                                <w:ilvl w:val="1"/>
                                <w:numId w:val="97"/>
                              </w:numPr>
                              <w:spacing w:after="120" w:line="240" w:lineRule="auto"/>
                              <w:ind w:left="709" w:hanging="283"/>
                              <w:contextualSpacing w:val="0"/>
                            </w:pPr>
                            <w:r w:rsidRPr="00B812CA">
                              <w:t>Every time that the display is switched to the night colour table.</w:t>
                            </w:r>
                          </w:p>
                        </w:txbxContent>
                      </v:textbox>
                      <w10:wrap type="square"/>
                    </v:shape>
                  </w:pict>
                </mc:Fallback>
              </mc:AlternateContent>
            </w:r>
          </w:p>
          <w:p w14:paraId="7617AAC5" w14:textId="77777777" w:rsidR="00610740" w:rsidRDefault="00610740" w:rsidP="00A81079">
            <w:pPr>
              <w:pStyle w:val="ListParagraph"/>
              <w:rPr>
                <w:i/>
              </w:rPr>
            </w:pPr>
          </w:p>
          <w:p w14:paraId="49ECE9C1" w14:textId="77777777" w:rsidR="009E74A4" w:rsidRDefault="009E74A4" w:rsidP="00A81079">
            <w:pPr>
              <w:pStyle w:val="ListParagraph"/>
              <w:rPr>
                <w:i/>
              </w:rPr>
            </w:pPr>
          </w:p>
          <w:p w14:paraId="749B9BB8" w14:textId="77777777" w:rsidR="009E74A4" w:rsidRDefault="009E74A4" w:rsidP="00A81079">
            <w:pPr>
              <w:pStyle w:val="ListParagraph"/>
              <w:rPr>
                <w:i/>
              </w:rPr>
            </w:pPr>
          </w:p>
          <w:p w14:paraId="0FF53DAB" w14:textId="77777777" w:rsidR="009E74A4" w:rsidRDefault="009E74A4" w:rsidP="00A81079">
            <w:pPr>
              <w:pStyle w:val="ListParagraph"/>
              <w:rPr>
                <w:i/>
              </w:rPr>
            </w:pPr>
          </w:p>
          <w:p w14:paraId="4264DAD4" w14:textId="77777777" w:rsidR="009E74A4" w:rsidRDefault="009E74A4" w:rsidP="00A81079">
            <w:pPr>
              <w:pStyle w:val="ListParagraph"/>
              <w:rPr>
                <w:i/>
              </w:rPr>
            </w:pPr>
          </w:p>
          <w:p w14:paraId="57F4FC57" w14:textId="77777777" w:rsidR="009E74A4" w:rsidRDefault="009E74A4" w:rsidP="00A81079">
            <w:pPr>
              <w:pStyle w:val="ListParagraph"/>
              <w:rPr>
                <w:i/>
              </w:rPr>
            </w:pPr>
          </w:p>
          <w:p w14:paraId="3C77DBC5" w14:textId="77777777" w:rsidR="009E74A4" w:rsidRDefault="009E74A4" w:rsidP="00A81079">
            <w:pPr>
              <w:pStyle w:val="ListParagraph"/>
              <w:rPr>
                <w:i/>
              </w:rPr>
            </w:pPr>
          </w:p>
          <w:p w14:paraId="1BDE4610" w14:textId="77777777" w:rsidR="009E74A4" w:rsidRDefault="009E74A4" w:rsidP="00A81079">
            <w:pPr>
              <w:pStyle w:val="ListParagraph"/>
              <w:rPr>
                <w:i/>
              </w:rPr>
            </w:pPr>
          </w:p>
          <w:p w14:paraId="669EC3F6" w14:textId="77777777" w:rsidR="009E74A4" w:rsidRDefault="009E74A4" w:rsidP="00A81079">
            <w:pPr>
              <w:pStyle w:val="ListParagraph"/>
              <w:rPr>
                <w:i/>
              </w:rPr>
            </w:pPr>
          </w:p>
          <w:p w14:paraId="258CFAAA" w14:textId="77777777" w:rsidR="009E74A4" w:rsidRDefault="009E74A4" w:rsidP="00A81079">
            <w:pPr>
              <w:pStyle w:val="ListParagraph"/>
              <w:rPr>
                <w:i/>
              </w:rPr>
            </w:pPr>
          </w:p>
          <w:p w14:paraId="3DC9BA15" w14:textId="77777777" w:rsidR="009E74A4" w:rsidRDefault="009E74A4" w:rsidP="00A81079">
            <w:pPr>
              <w:pStyle w:val="ListParagraph"/>
              <w:rPr>
                <w:i/>
              </w:rPr>
            </w:pPr>
          </w:p>
          <w:p w14:paraId="085DB02F" w14:textId="77777777" w:rsidR="009E74A4" w:rsidRDefault="009E74A4" w:rsidP="00A81079">
            <w:pPr>
              <w:pStyle w:val="ListParagraph"/>
              <w:rPr>
                <w:i/>
              </w:rPr>
            </w:pPr>
          </w:p>
          <w:p w14:paraId="69C242C2" w14:textId="77777777" w:rsidR="009E74A4" w:rsidRDefault="009E74A4" w:rsidP="00A81079">
            <w:pPr>
              <w:pStyle w:val="ListParagraph"/>
              <w:rPr>
                <w:i/>
              </w:rPr>
            </w:pPr>
          </w:p>
          <w:p w14:paraId="675323CC" w14:textId="77777777" w:rsidR="009E74A4" w:rsidRDefault="009E74A4" w:rsidP="00A81079">
            <w:pPr>
              <w:pStyle w:val="ListParagraph"/>
              <w:rPr>
                <w:i/>
              </w:rPr>
            </w:pPr>
          </w:p>
          <w:p w14:paraId="0FAAD441" w14:textId="77777777" w:rsidR="009E74A4" w:rsidRDefault="009E74A4" w:rsidP="00A81079">
            <w:pPr>
              <w:pStyle w:val="ListParagraph"/>
              <w:rPr>
                <w:i/>
              </w:rPr>
            </w:pPr>
          </w:p>
          <w:p w14:paraId="610EA917" w14:textId="77777777" w:rsidR="009E74A4" w:rsidRDefault="009E74A4" w:rsidP="00A81079">
            <w:pPr>
              <w:pStyle w:val="ListParagraph"/>
              <w:rPr>
                <w:i/>
              </w:rPr>
            </w:pPr>
          </w:p>
          <w:p w14:paraId="7E1328D8" w14:textId="77777777" w:rsidR="009E74A4" w:rsidRDefault="009E74A4" w:rsidP="00A81079">
            <w:pPr>
              <w:pStyle w:val="ListParagraph"/>
              <w:rPr>
                <w:i/>
              </w:rPr>
            </w:pPr>
          </w:p>
          <w:p w14:paraId="2F08B32A" w14:textId="77777777" w:rsidR="009E74A4" w:rsidRDefault="009E74A4" w:rsidP="00A81079">
            <w:pPr>
              <w:pStyle w:val="ListParagraph"/>
              <w:rPr>
                <w:i/>
              </w:rPr>
            </w:pPr>
          </w:p>
          <w:p w14:paraId="2EFD3293" w14:textId="77777777" w:rsidR="009E74A4" w:rsidRDefault="009E74A4" w:rsidP="00A81079">
            <w:pPr>
              <w:pStyle w:val="ListParagraph"/>
              <w:rPr>
                <w:i/>
              </w:rPr>
            </w:pPr>
          </w:p>
          <w:p w14:paraId="43DB66D6" w14:textId="77777777" w:rsidR="009E74A4" w:rsidRDefault="009E74A4" w:rsidP="00A81079">
            <w:pPr>
              <w:pStyle w:val="ListParagraph"/>
              <w:rPr>
                <w:i/>
              </w:rPr>
            </w:pPr>
          </w:p>
          <w:p w14:paraId="7EEDB18F" w14:textId="77777777" w:rsidR="009E74A4" w:rsidRDefault="009E74A4" w:rsidP="00A81079">
            <w:pPr>
              <w:pStyle w:val="ListParagraph"/>
              <w:rPr>
                <w:i/>
              </w:rPr>
            </w:pPr>
          </w:p>
          <w:p w14:paraId="154F4417" w14:textId="7A932E26" w:rsidR="009E74A4" w:rsidRPr="00A81079" w:rsidRDefault="009E74A4" w:rsidP="00A81079">
            <w:pPr>
              <w:pStyle w:val="ListParagraph"/>
              <w:rPr>
                <w:ins w:id="10419" w:author="jonathan pritchard" w:date="2024-10-23T10:54:00Z" w16du:dateUtc="2024-10-23T09:54:00Z"/>
                <w:i/>
              </w:rPr>
            </w:pPr>
          </w:p>
        </w:tc>
      </w:tr>
    </w:tbl>
    <w:p w14:paraId="45D25AC9" w14:textId="77777777" w:rsidR="002E1EBB" w:rsidRDefault="002E1EBB" w:rsidP="000379F6">
      <w:pPr>
        <w:rPr>
          <w:ins w:id="10420" w:author="jonathan pritchard" w:date="2024-10-23T09:59:00Z" w16du:dateUtc="2024-10-23T08:59:00Z"/>
        </w:rPr>
      </w:pPr>
    </w:p>
    <w:p w14:paraId="41AEE3B4" w14:textId="77777777" w:rsidR="002E1EBB" w:rsidRPr="000379F6" w:rsidRDefault="002E1EBB" w:rsidP="000379F6"/>
    <w:p w14:paraId="5145A749" w14:textId="77777777" w:rsidR="007971E1" w:rsidRDefault="007971E1">
      <w:pPr>
        <w:widowControl/>
        <w:spacing w:line="240" w:lineRule="auto"/>
        <w:jc w:val="left"/>
        <w:rPr>
          <w:b/>
          <w:lang w:val="en-US"/>
        </w:rPr>
      </w:pPr>
      <w:r>
        <w:rPr>
          <w:lang w:val="en-US"/>
        </w:rPr>
        <w:br w:type="page"/>
      </w:r>
    </w:p>
    <w:p w14:paraId="658D0683" w14:textId="611DDA1E" w:rsidR="000A72CE" w:rsidRDefault="002761A1" w:rsidP="00E30B8F">
      <w:pPr>
        <w:pStyle w:val="Heading3"/>
        <w:rPr>
          <w:lang w:val="en-US"/>
        </w:rPr>
      </w:pPr>
      <w:bookmarkStart w:id="10421" w:name="_Toc189647925"/>
      <w:r>
        <w:rPr>
          <w:lang w:val="en-US"/>
        </w:rPr>
        <w:lastRenderedPageBreak/>
        <w:t>Data Quality Indicators</w:t>
      </w:r>
      <w:ins w:id="10422" w:author="jonathan pritchard" w:date="2024-10-24T13:08:00Z" w16du:dateUtc="2024-10-24T12:08:00Z">
        <w:r w:rsidR="00666079">
          <w:rPr>
            <w:lang w:val="en-US"/>
          </w:rPr>
          <w:t xml:space="preserve"> and Portrayal</w:t>
        </w:r>
      </w:ins>
      <w:bookmarkEnd w:id="10421"/>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761A1" w14:paraId="558E4E72" w14:textId="77777777" w:rsidTr="00774B59">
        <w:trPr>
          <w:trHeight w:val="454"/>
          <w:tblHeader/>
        </w:trPr>
        <w:tc>
          <w:tcPr>
            <w:tcW w:w="2381" w:type="dxa"/>
            <w:shd w:val="clear" w:color="auto" w:fill="BFBFBF" w:themeFill="background1" w:themeFillShade="BF"/>
            <w:vAlign w:val="center"/>
          </w:tcPr>
          <w:p w14:paraId="51C22823" w14:textId="77777777" w:rsidR="002761A1" w:rsidRPr="004065B1" w:rsidRDefault="002761A1" w:rsidP="00094373">
            <w:r w:rsidRPr="000A066E">
              <w:rPr>
                <w:b/>
              </w:rPr>
              <w:t>Test Reference</w:t>
            </w:r>
          </w:p>
        </w:tc>
        <w:tc>
          <w:tcPr>
            <w:tcW w:w="2381" w:type="dxa"/>
            <w:shd w:val="clear" w:color="auto" w:fill="FFFFFF" w:themeFill="background1"/>
            <w:vAlign w:val="center"/>
          </w:tcPr>
          <w:p w14:paraId="208AB83C" w14:textId="20432DC3" w:rsidR="002761A1" w:rsidRPr="004065B1" w:rsidRDefault="00774B59" w:rsidP="00094373">
            <w:proofErr w:type="spellStart"/>
            <w:ins w:id="10423" w:author="jonathan pritchard" w:date="2024-10-24T13:08:00Z" w16du:dateUtc="2024-10-24T12:08:00Z">
              <w:r>
                <w:t>DataQualityPortrayal</w:t>
              </w:r>
            </w:ins>
            <w:proofErr w:type="spellEnd"/>
          </w:p>
        </w:tc>
        <w:tc>
          <w:tcPr>
            <w:tcW w:w="2382" w:type="dxa"/>
            <w:shd w:val="clear" w:color="auto" w:fill="BFBFBF" w:themeFill="background1" w:themeFillShade="BF"/>
            <w:vAlign w:val="center"/>
          </w:tcPr>
          <w:p w14:paraId="04CA9065" w14:textId="77777777" w:rsidR="002761A1" w:rsidRPr="004065B1" w:rsidRDefault="002761A1" w:rsidP="00094373">
            <w:r w:rsidRPr="000A066E">
              <w:rPr>
                <w:b/>
              </w:rPr>
              <w:t>IHO Reference</w:t>
            </w:r>
          </w:p>
        </w:tc>
        <w:tc>
          <w:tcPr>
            <w:tcW w:w="2382" w:type="dxa"/>
            <w:shd w:val="clear" w:color="auto" w:fill="FFFFFF" w:themeFill="background1"/>
            <w:vAlign w:val="center"/>
          </w:tcPr>
          <w:p w14:paraId="6A1227D0" w14:textId="269C49B5" w:rsidR="002761A1" w:rsidRPr="004065B1" w:rsidRDefault="00774B59" w:rsidP="00094373">
            <w:r>
              <w:t>S-98 12.10.10</w:t>
            </w:r>
          </w:p>
        </w:tc>
      </w:tr>
      <w:tr w:rsidR="002761A1" w14:paraId="585976E6" w14:textId="77777777" w:rsidTr="001527EA">
        <w:trPr>
          <w:tblHeader/>
        </w:trPr>
        <w:tc>
          <w:tcPr>
            <w:tcW w:w="9526" w:type="dxa"/>
            <w:gridSpan w:val="4"/>
            <w:shd w:val="clear" w:color="auto" w:fill="BFBFBF" w:themeFill="background1" w:themeFillShade="BF"/>
            <w:vAlign w:val="center"/>
          </w:tcPr>
          <w:p w14:paraId="4F645D3B" w14:textId="77777777" w:rsidR="002761A1" w:rsidRDefault="002761A1" w:rsidP="00094373">
            <w:r w:rsidRPr="000A066E">
              <w:rPr>
                <w:b/>
              </w:rPr>
              <w:t>Test description</w:t>
            </w:r>
          </w:p>
        </w:tc>
      </w:tr>
      <w:tr w:rsidR="002761A1" w14:paraId="79349EC0" w14:textId="77777777" w:rsidTr="00094373">
        <w:trPr>
          <w:tblHeader/>
        </w:trPr>
        <w:tc>
          <w:tcPr>
            <w:tcW w:w="9526" w:type="dxa"/>
            <w:gridSpan w:val="4"/>
            <w:vAlign w:val="center"/>
          </w:tcPr>
          <w:p w14:paraId="6E1605FC" w14:textId="77777777" w:rsidR="00774B59" w:rsidRDefault="00774B59" w:rsidP="00094373">
            <w:pPr>
              <w:rPr>
                <w:i/>
              </w:rPr>
            </w:pPr>
          </w:p>
          <w:p w14:paraId="2C602F39" w14:textId="3BF62C80" w:rsidR="002761A1" w:rsidRPr="000379F6" w:rsidRDefault="002761A1" w:rsidP="00094373">
            <w:pPr>
              <w:rPr>
                <w:i/>
                <w:lang w:val="en-US"/>
              </w:rPr>
            </w:pPr>
            <w:r>
              <w:rPr>
                <w:i/>
              </w:rPr>
              <w:t>Test for visibility of chart data quality indicators.</w:t>
            </w:r>
          </w:p>
          <w:p w14:paraId="7B3346EB" w14:textId="7B40BD24" w:rsidR="002761A1" w:rsidRPr="00544135" w:rsidRDefault="002761A1" w:rsidP="00094373">
            <w:pPr>
              <w:rPr>
                <w:i/>
              </w:rPr>
            </w:pPr>
          </w:p>
        </w:tc>
      </w:tr>
      <w:tr w:rsidR="002761A1" w14:paraId="130D7052" w14:textId="77777777" w:rsidTr="001527EA">
        <w:trPr>
          <w:tblHeader/>
        </w:trPr>
        <w:tc>
          <w:tcPr>
            <w:tcW w:w="9526" w:type="dxa"/>
            <w:gridSpan w:val="4"/>
            <w:shd w:val="clear" w:color="auto" w:fill="BFBFBF" w:themeFill="background1" w:themeFillShade="BF"/>
            <w:vAlign w:val="center"/>
          </w:tcPr>
          <w:p w14:paraId="72BB35D7" w14:textId="77777777" w:rsidR="002761A1" w:rsidRPr="004065B1" w:rsidRDefault="002761A1" w:rsidP="00094373">
            <w:r w:rsidRPr="000A066E">
              <w:rPr>
                <w:b/>
              </w:rPr>
              <w:t>Setup</w:t>
            </w:r>
          </w:p>
        </w:tc>
      </w:tr>
      <w:tr w:rsidR="002761A1" w14:paraId="19EA5BE5" w14:textId="77777777" w:rsidTr="00094373">
        <w:trPr>
          <w:tblHeader/>
        </w:trPr>
        <w:tc>
          <w:tcPr>
            <w:tcW w:w="9526" w:type="dxa"/>
            <w:gridSpan w:val="4"/>
            <w:vAlign w:val="center"/>
          </w:tcPr>
          <w:p w14:paraId="059AACF8" w14:textId="06898287" w:rsidR="002761A1" w:rsidRPr="00544135" w:rsidRDefault="002761A1" w:rsidP="00094373">
            <w:pPr>
              <w:rPr>
                <w:i/>
              </w:rPr>
            </w:pPr>
          </w:p>
        </w:tc>
      </w:tr>
      <w:tr w:rsidR="002761A1" w14:paraId="3B6A7D1E" w14:textId="77777777" w:rsidTr="001527EA">
        <w:trPr>
          <w:tblHeader/>
        </w:trPr>
        <w:tc>
          <w:tcPr>
            <w:tcW w:w="9526" w:type="dxa"/>
            <w:gridSpan w:val="4"/>
            <w:shd w:val="clear" w:color="auto" w:fill="BFBFBF" w:themeFill="background1" w:themeFillShade="BF"/>
            <w:vAlign w:val="center"/>
          </w:tcPr>
          <w:p w14:paraId="4ED423B4" w14:textId="77777777" w:rsidR="002761A1" w:rsidRPr="004065B1" w:rsidRDefault="002761A1" w:rsidP="00094373">
            <w:r w:rsidRPr="000A066E">
              <w:rPr>
                <w:b/>
              </w:rPr>
              <w:t>Action</w:t>
            </w:r>
          </w:p>
        </w:tc>
      </w:tr>
      <w:tr w:rsidR="002761A1" w14:paraId="6931ABA4" w14:textId="77777777" w:rsidTr="00094373">
        <w:trPr>
          <w:tblHeader/>
        </w:trPr>
        <w:tc>
          <w:tcPr>
            <w:tcW w:w="9526" w:type="dxa"/>
            <w:gridSpan w:val="4"/>
            <w:vAlign w:val="center"/>
          </w:tcPr>
          <w:p w14:paraId="480454AF" w14:textId="77777777" w:rsidR="002761A1" w:rsidRPr="00544135" w:rsidRDefault="002761A1" w:rsidP="002761A1">
            <w:pPr>
              <w:rPr>
                <w:i/>
              </w:rPr>
            </w:pPr>
          </w:p>
        </w:tc>
      </w:tr>
      <w:tr w:rsidR="002761A1" w14:paraId="62E75F94" w14:textId="77777777" w:rsidTr="001527EA">
        <w:trPr>
          <w:tblHeader/>
        </w:trPr>
        <w:tc>
          <w:tcPr>
            <w:tcW w:w="9526" w:type="dxa"/>
            <w:gridSpan w:val="4"/>
            <w:shd w:val="clear" w:color="auto" w:fill="BFBFBF" w:themeFill="background1" w:themeFillShade="BF"/>
            <w:vAlign w:val="center"/>
          </w:tcPr>
          <w:p w14:paraId="3192AC43" w14:textId="77777777" w:rsidR="002761A1" w:rsidRPr="004065B1" w:rsidRDefault="002761A1" w:rsidP="00094373">
            <w:r w:rsidRPr="000A066E">
              <w:rPr>
                <w:b/>
              </w:rPr>
              <w:t>Results</w:t>
            </w:r>
          </w:p>
        </w:tc>
      </w:tr>
      <w:tr w:rsidR="002761A1" w14:paraId="5B5D8AE0" w14:textId="77777777" w:rsidTr="00094373">
        <w:trPr>
          <w:tblHeader/>
        </w:trPr>
        <w:tc>
          <w:tcPr>
            <w:tcW w:w="9526" w:type="dxa"/>
            <w:gridSpan w:val="4"/>
            <w:vAlign w:val="center"/>
          </w:tcPr>
          <w:p w14:paraId="059FB7DF" w14:textId="0664D363" w:rsidR="002761A1" w:rsidRPr="00544135" w:rsidRDefault="002761A1" w:rsidP="00094373">
            <w:pPr>
              <w:jc w:val="left"/>
              <w:rPr>
                <w:i/>
              </w:rPr>
            </w:pPr>
          </w:p>
        </w:tc>
      </w:tr>
    </w:tbl>
    <w:p w14:paraId="2EA59B4D" w14:textId="77777777" w:rsidR="002761A1" w:rsidDel="00666079" w:rsidRDefault="002761A1" w:rsidP="002761A1">
      <w:pPr>
        <w:rPr>
          <w:del w:id="10424" w:author="jonathan pritchard" w:date="2024-10-24T13:08:00Z" w16du:dateUtc="2024-10-24T12:08:00Z"/>
        </w:rPr>
      </w:pPr>
    </w:p>
    <w:p w14:paraId="4AAD00BD" w14:textId="58401BB5" w:rsidR="00666079" w:rsidRDefault="00666079">
      <w:pPr>
        <w:pStyle w:val="Heading3"/>
        <w:numPr>
          <w:ilvl w:val="0"/>
          <w:numId w:val="0"/>
        </w:numPr>
        <w:rPr>
          <w:ins w:id="10425" w:author="jonathan pritchard" w:date="2024-10-24T13:07:00Z" w16du:dateUtc="2024-10-24T12:07:00Z"/>
        </w:rPr>
        <w:pPrChange w:id="10426" w:author="jonathan pritchard" w:date="2024-10-24T13:08:00Z" w16du:dateUtc="2024-10-24T12:08:00Z">
          <w:pPr>
            <w:pStyle w:val="Heading3"/>
          </w:pPr>
        </w:pPrChange>
      </w:pPr>
    </w:p>
    <w:p w14:paraId="6A021FAF" w14:textId="77777777" w:rsidR="00666079" w:rsidRDefault="00666079" w:rsidP="00666079">
      <w:pPr>
        <w:rPr>
          <w:ins w:id="10427" w:author="jonathan pritchard" w:date="2024-10-24T13:07:00Z" w16du:dateUtc="2024-10-24T12:07:00Z"/>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666079" w:rsidRPr="004065B1" w14:paraId="594B4A49" w14:textId="77777777" w:rsidTr="00774B59">
        <w:trPr>
          <w:trHeight w:val="454"/>
          <w:tblHeader/>
          <w:ins w:id="10428" w:author="jonathan pritchard" w:date="2024-10-24T13:07:00Z"/>
        </w:trPr>
        <w:tc>
          <w:tcPr>
            <w:tcW w:w="2381" w:type="dxa"/>
            <w:shd w:val="clear" w:color="auto" w:fill="E5B8B7" w:themeFill="accent2" w:themeFillTint="66"/>
            <w:vAlign w:val="center"/>
          </w:tcPr>
          <w:p w14:paraId="6E867249" w14:textId="77777777" w:rsidR="00666079" w:rsidRPr="004065B1" w:rsidRDefault="00666079" w:rsidP="00B06D25">
            <w:pPr>
              <w:rPr>
                <w:ins w:id="10429" w:author="jonathan pritchard" w:date="2024-10-24T13:07:00Z" w16du:dateUtc="2024-10-24T12:07:00Z"/>
              </w:rPr>
            </w:pPr>
            <w:ins w:id="10430" w:author="jonathan pritchard" w:date="2024-10-24T13:07:00Z" w16du:dateUtc="2024-10-24T12:07:00Z">
              <w:r w:rsidRPr="000A066E">
                <w:rPr>
                  <w:b/>
                </w:rPr>
                <w:t>Test Reference</w:t>
              </w:r>
            </w:ins>
          </w:p>
        </w:tc>
        <w:tc>
          <w:tcPr>
            <w:tcW w:w="2381" w:type="dxa"/>
            <w:shd w:val="clear" w:color="auto" w:fill="FFFFFF" w:themeFill="background1"/>
            <w:vAlign w:val="center"/>
          </w:tcPr>
          <w:p w14:paraId="36DB4212" w14:textId="7C19D98A" w:rsidR="00666079" w:rsidRPr="004065B1" w:rsidRDefault="00666079" w:rsidP="00B06D25">
            <w:pPr>
              <w:rPr>
                <w:ins w:id="10431" w:author="jonathan pritchard" w:date="2024-10-24T13:07:00Z" w16du:dateUtc="2024-10-24T12:07:00Z"/>
              </w:rPr>
            </w:pPr>
            <w:proofErr w:type="spellStart"/>
            <w:ins w:id="10432" w:author="jonathan pritchard" w:date="2024-10-24T13:08:00Z" w16du:dateUtc="2024-10-24T12:08:00Z">
              <w:r>
                <w:t>DataQualityPortrayal</w:t>
              </w:r>
            </w:ins>
            <w:proofErr w:type="spellEnd"/>
          </w:p>
        </w:tc>
        <w:tc>
          <w:tcPr>
            <w:tcW w:w="2382" w:type="dxa"/>
            <w:shd w:val="clear" w:color="auto" w:fill="E5B8B7" w:themeFill="accent2" w:themeFillTint="66"/>
            <w:vAlign w:val="center"/>
          </w:tcPr>
          <w:p w14:paraId="14828794" w14:textId="77777777" w:rsidR="00666079" w:rsidRPr="004065B1" w:rsidRDefault="00666079" w:rsidP="00B06D25">
            <w:pPr>
              <w:rPr>
                <w:ins w:id="10433" w:author="jonathan pritchard" w:date="2024-10-24T13:07:00Z" w16du:dateUtc="2024-10-24T12:07:00Z"/>
              </w:rPr>
            </w:pPr>
            <w:ins w:id="10434" w:author="jonathan pritchard" w:date="2024-10-24T13:07:00Z" w16du:dateUtc="2024-10-24T12:07:00Z">
              <w:r w:rsidRPr="000A066E">
                <w:rPr>
                  <w:b/>
                </w:rPr>
                <w:t>IHO Reference</w:t>
              </w:r>
            </w:ins>
          </w:p>
        </w:tc>
        <w:tc>
          <w:tcPr>
            <w:tcW w:w="2382" w:type="dxa"/>
            <w:shd w:val="clear" w:color="auto" w:fill="FFFFFF" w:themeFill="background1"/>
            <w:vAlign w:val="center"/>
          </w:tcPr>
          <w:p w14:paraId="6E9806D7" w14:textId="774C8E79" w:rsidR="00666079" w:rsidRPr="004065B1" w:rsidRDefault="00774B59" w:rsidP="00B06D25">
            <w:pPr>
              <w:jc w:val="left"/>
              <w:rPr>
                <w:ins w:id="10435" w:author="jonathan pritchard" w:date="2024-10-24T13:07:00Z" w16du:dateUtc="2024-10-24T12:07:00Z"/>
              </w:rPr>
            </w:pPr>
            <w:r>
              <w:t>S-98 10.5.13.3</w:t>
            </w:r>
          </w:p>
        </w:tc>
      </w:tr>
      <w:tr w:rsidR="00666079" w14:paraId="61A560A9" w14:textId="77777777" w:rsidTr="00B06D25">
        <w:trPr>
          <w:tblHeader/>
          <w:ins w:id="10436" w:author="jonathan pritchard" w:date="2024-10-24T13:07:00Z"/>
        </w:trPr>
        <w:tc>
          <w:tcPr>
            <w:tcW w:w="9526" w:type="dxa"/>
            <w:gridSpan w:val="4"/>
            <w:shd w:val="clear" w:color="auto" w:fill="E5B8B7" w:themeFill="accent2" w:themeFillTint="66"/>
            <w:vAlign w:val="center"/>
          </w:tcPr>
          <w:p w14:paraId="386DA6D1" w14:textId="77777777" w:rsidR="00666079" w:rsidRDefault="00666079" w:rsidP="00B06D25">
            <w:pPr>
              <w:rPr>
                <w:ins w:id="10437" w:author="jonathan pritchard" w:date="2024-10-24T13:07:00Z" w16du:dateUtc="2024-10-24T12:07:00Z"/>
              </w:rPr>
            </w:pPr>
            <w:ins w:id="10438" w:author="jonathan pritchard" w:date="2024-10-24T13:07:00Z" w16du:dateUtc="2024-10-24T12:07:00Z">
              <w:r w:rsidRPr="000A066E">
                <w:rPr>
                  <w:b/>
                </w:rPr>
                <w:t>Test description</w:t>
              </w:r>
            </w:ins>
          </w:p>
        </w:tc>
      </w:tr>
      <w:tr w:rsidR="00666079" w:rsidRPr="005D2431" w14:paraId="126011CE" w14:textId="77777777" w:rsidTr="00B06D25">
        <w:trPr>
          <w:tblHeader/>
          <w:ins w:id="10439" w:author="jonathan pritchard" w:date="2024-10-24T13:07:00Z"/>
        </w:trPr>
        <w:tc>
          <w:tcPr>
            <w:tcW w:w="9526" w:type="dxa"/>
            <w:gridSpan w:val="4"/>
            <w:vAlign w:val="center"/>
          </w:tcPr>
          <w:p w14:paraId="207A3134" w14:textId="77777777" w:rsidR="00666079" w:rsidRDefault="00666079" w:rsidP="00B06D25">
            <w:pPr>
              <w:pStyle w:val="ListParagraph"/>
              <w:rPr>
                <w:ins w:id="10440" w:author="jonathan pritchard" w:date="2024-10-24T13:07:00Z" w16du:dateUtc="2024-10-24T12:07:00Z"/>
                <w:i/>
              </w:rPr>
            </w:pPr>
          </w:p>
          <w:p w14:paraId="355D28AB" w14:textId="1E46CE69" w:rsidR="00774B59" w:rsidRDefault="00774B59" w:rsidP="00B06D25">
            <w:pPr>
              <w:pStyle w:val="ListParagraph"/>
              <w:numPr>
                <w:ilvl w:val="0"/>
                <w:numId w:val="84"/>
              </w:numPr>
              <w:rPr>
                <w:i/>
              </w:rPr>
            </w:pPr>
            <w:r>
              <w:rPr>
                <w:i/>
              </w:rPr>
              <w:t>Test that Data quality is taken into consideration, can be configured, and meets the S-98 requirement, particularly when moving between different Data Quality areas.</w:t>
            </w:r>
          </w:p>
          <w:p w14:paraId="025FD2A1" w14:textId="4F02B16B" w:rsidR="00666079" w:rsidRDefault="00666079" w:rsidP="00B06D25">
            <w:pPr>
              <w:pStyle w:val="ListParagraph"/>
              <w:numPr>
                <w:ilvl w:val="0"/>
                <w:numId w:val="84"/>
              </w:numPr>
              <w:rPr>
                <w:ins w:id="10441" w:author="jonathan pritchard" w:date="2024-10-24T13:12:00Z" w16du:dateUtc="2024-10-24T12:12:00Z"/>
                <w:i/>
              </w:rPr>
            </w:pPr>
            <w:ins w:id="10442" w:author="jonathan pritchard" w:date="2024-10-24T13:08:00Z" w16du:dateUtc="2024-10-24T12:08:00Z">
              <w:r>
                <w:rPr>
                  <w:i/>
                </w:rPr>
                <w:t xml:space="preserve">Test that different combinations of data quality portrayal </w:t>
              </w:r>
            </w:ins>
            <w:ins w:id="10443" w:author="jonathan pritchard" w:date="2024-10-24T13:12:00Z" w16du:dateUtc="2024-10-24T12:12:00Z">
              <w:r>
                <w:rPr>
                  <w:i/>
                </w:rPr>
                <w:t>behave correctly.</w:t>
              </w:r>
            </w:ins>
          </w:p>
          <w:p w14:paraId="10392093" w14:textId="77777777" w:rsidR="00666079" w:rsidRDefault="00666079" w:rsidP="00B06D25">
            <w:pPr>
              <w:pStyle w:val="ListParagraph"/>
              <w:numPr>
                <w:ilvl w:val="0"/>
                <w:numId w:val="84"/>
              </w:numPr>
              <w:rPr>
                <w:ins w:id="10444" w:author="jonathan pritchard" w:date="2024-10-24T13:13:00Z" w16du:dateUtc="2024-10-24T12:13:00Z"/>
                <w:i/>
              </w:rPr>
            </w:pPr>
            <w:ins w:id="10445" w:author="jonathan pritchard" w:date="2024-10-24T13:12:00Z" w16du:dateUtc="2024-10-24T12:12:00Z">
              <w:r>
                <w:rPr>
                  <w:i/>
                </w:rPr>
                <w:t xml:space="preserve">Include all situations </w:t>
              </w:r>
            </w:ins>
            <w:ins w:id="10446" w:author="jonathan pritchard" w:date="2024-10-24T13:13:00Z" w16du:dateUtc="2024-10-24T12:13:00Z">
              <w:r>
                <w:rPr>
                  <w:i/>
                </w:rPr>
                <w:t xml:space="preserve">from Figure 11.1 in S-101PS. </w:t>
              </w:r>
            </w:ins>
          </w:p>
          <w:p w14:paraId="4138C880" w14:textId="4BF0C7D2" w:rsidR="00666079" w:rsidRDefault="00666079" w:rsidP="00B06D25">
            <w:pPr>
              <w:pStyle w:val="ListParagraph"/>
              <w:numPr>
                <w:ilvl w:val="0"/>
                <w:numId w:val="84"/>
              </w:numPr>
              <w:rPr>
                <w:ins w:id="10447" w:author="jonathan pritchard" w:date="2024-10-24T13:07:00Z" w16du:dateUtc="2024-10-24T12:07:00Z"/>
                <w:i/>
              </w:rPr>
            </w:pPr>
            <w:ins w:id="10448" w:author="jonathan pritchard" w:date="2024-10-24T13:13:00Z" w16du:dateUtc="2024-10-24T12:13:00Z">
              <w:r>
                <w:rPr>
                  <w:i/>
                </w:rPr>
                <w:t xml:space="preserve">Vertically overlapping </w:t>
              </w:r>
              <w:proofErr w:type="spellStart"/>
              <w:r>
                <w:rPr>
                  <w:i/>
                </w:rPr>
                <w:t>QoBD</w:t>
              </w:r>
              <w:proofErr w:type="spellEnd"/>
              <w:r>
                <w:rPr>
                  <w:i/>
                </w:rPr>
                <w:t xml:space="preserve"> features</w:t>
              </w:r>
            </w:ins>
            <w:ins w:id="10449" w:author="jonathan pritchard" w:date="2024-10-24T13:07:00Z" w16du:dateUtc="2024-10-24T12:07:00Z">
              <w:r>
                <w:rPr>
                  <w:i/>
                </w:rPr>
                <w:t>.</w:t>
              </w:r>
            </w:ins>
          </w:p>
          <w:p w14:paraId="3A66895D" w14:textId="77777777" w:rsidR="00666079" w:rsidRDefault="00666079" w:rsidP="00B06D25">
            <w:pPr>
              <w:pStyle w:val="ListParagraph"/>
              <w:rPr>
                <w:i/>
              </w:rPr>
            </w:pPr>
          </w:p>
          <w:p w14:paraId="3CD93C1F" w14:textId="77777777" w:rsidR="007971E1" w:rsidRPr="007971E1" w:rsidRDefault="007971E1" w:rsidP="007971E1">
            <w:pPr>
              <w:rPr>
                <w:b/>
                <w:bCs/>
                <w:iCs/>
              </w:rPr>
            </w:pPr>
            <w:r w:rsidRPr="007971E1">
              <w:rPr>
                <w:b/>
                <w:bCs/>
                <w:iCs/>
              </w:rPr>
              <w:t xml:space="preserve">These tests test horizontal quality portrayal. The use of vertical uncertainty in safety contour and water level adjustment processing is included in the WLA tests later </w:t>
            </w:r>
          </w:p>
          <w:p w14:paraId="3A70BF1A" w14:textId="3146CB9C" w:rsidR="007971E1" w:rsidRPr="007971E1" w:rsidRDefault="007971E1" w:rsidP="007971E1">
            <w:pPr>
              <w:rPr>
                <w:ins w:id="10450" w:author="jonathan pritchard" w:date="2024-10-24T13:07:00Z" w16du:dateUtc="2024-10-24T12:07:00Z"/>
                <w:iCs/>
              </w:rPr>
            </w:pPr>
          </w:p>
        </w:tc>
      </w:tr>
    </w:tbl>
    <w:p w14:paraId="4AEE3E4C" w14:textId="77777777" w:rsidR="002761A1" w:rsidRDefault="002761A1" w:rsidP="000379F6">
      <w:pPr>
        <w:rPr>
          <w:ins w:id="10451" w:author="jonathan pritchard" w:date="2024-10-24T13:07:00Z" w16du:dateUtc="2024-10-24T12:07:00Z"/>
        </w:rPr>
      </w:pPr>
    </w:p>
    <w:p w14:paraId="38BB243A" w14:textId="77777777" w:rsidR="00666079" w:rsidRPr="000379F6" w:rsidRDefault="00666079" w:rsidP="000379F6"/>
    <w:p w14:paraId="51FFB7F4" w14:textId="21B6BA20" w:rsidR="00806DA0" w:rsidRDefault="00806DA0" w:rsidP="000A72CE">
      <w:pPr>
        <w:pStyle w:val="Heading3"/>
      </w:pPr>
      <w:bookmarkStart w:id="10452" w:name="_Toc189647926"/>
      <w:bookmarkEnd w:id="10378"/>
      <w:r>
        <w:t>Under Keel Clearance Management Tests</w:t>
      </w:r>
      <w:bookmarkEnd w:id="10452"/>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806DA0" w:rsidRPr="004065B1" w14:paraId="74F9CA22" w14:textId="77777777" w:rsidTr="00F44A8B">
        <w:trPr>
          <w:trHeight w:val="454"/>
          <w:tblHeader/>
          <w:ins w:id="10453" w:author="jonathan pritchard" w:date="2024-10-24T07:29:00Z"/>
        </w:trPr>
        <w:tc>
          <w:tcPr>
            <w:tcW w:w="2381" w:type="dxa"/>
            <w:shd w:val="clear" w:color="auto" w:fill="E5B8B7" w:themeFill="accent2" w:themeFillTint="66"/>
            <w:vAlign w:val="center"/>
          </w:tcPr>
          <w:p w14:paraId="0FBF4947" w14:textId="77777777" w:rsidR="00806DA0" w:rsidRPr="004065B1" w:rsidRDefault="00806DA0" w:rsidP="00F44A8B">
            <w:pPr>
              <w:rPr>
                <w:ins w:id="10454" w:author="jonathan pritchard" w:date="2024-10-24T07:29:00Z" w16du:dateUtc="2024-10-24T06:29:00Z"/>
              </w:rPr>
            </w:pPr>
            <w:ins w:id="10455" w:author="jonathan pritchard" w:date="2024-10-24T07:29:00Z" w16du:dateUtc="2024-10-24T06:29:00Z">
              <w:r w:rsidRPr="000A066E">
                <w:rPr>
                  <w:b/>
                </w:rPr>
                <w:t>Test Reference</w:t>
              </w:r>
            </w:ins>
          </w:p>
        </w:tc>
        <w:tc>
          <w:tcPr>
            <w:tcW w:w="2381" w:type="dxa"/>
            <w:shd w:val="clear" w:color="auto" w:fill="FFFFFF" w:themeFill="background1"/>
            <w:vAlign w:val="center"/>
          </w:tcPr>
          <w:p w14:paraId="386ADF91" w14:textId="03AFCED6" w:rsidR="00806DA0" w:rsidRPr="004065B1" w:rsidRDefault="00806DA0" w:rsidP="00F44A8B">
            <w:pPr>
              <w:rPr>
                <w:ins w:id="10456" w:author="jonathan pritchard" w:date="2024-10-24T07:29:00Z" w16du:dateUtc="2024-10-24T06:29:00Z"/>
              </w:rPr>
            </w:pPr>
            <w:proofErr w:type="spellStart"/>
            <w:r>
              <w:t>UKCManagement</w:t>
            </w:r>
            <w:proofErr w:type="spellEnd"/>
          </w:p>
        </w:tc>
        <w:tc>
          <w:tcPr>
            <w:tcW w:w="2382" w:type="dxa"/>
            <w:shd w:val="clear" w:color="auto" w:fill="E5B8B7" w:themeFill="accent2" w:themeFillTint="66"/>
            <w:vAlign w:val="center"/>
          </w:tcPr>
          <w:p w14:paraId="770F8F0B" w14:textId="77777777" w:rsidR="00806DA0" w:rsidRPr="004065B1" w:rsidRDefault="00806DA0" w:rsidP="00F44A8B">
            <w:pPr>
              <w:rPr>
                <w:ins w:id="10457" w:author="jonathan pritchard" w:date="2024-10-24T07:29:00Z" w16du:dateUtc="2024-10-24T06:29:00Z"/>
              </w:rPr>
            </w:pPr>
            <w:ins w:id="10458" w:author="jonathan pritchard" w:date="2024-10-24T07:29:00Z" w16du:dateUtc="2024-10-24T06:29:00Z">
              <w:r w:rsidRPr="000A066E">
                <w:rPr>
                  <w:b/>
                </w:rPr>
                <w:t>IHO Reference</w:t>
              </w:r>
            </w:ins>
          </w:p>
        </w:tc>
        <w:tc>
          <w:tcPr>
            <w:tcW w:w="2382" w:type="dxa"/>
            <w:shd w:val="clear" w:color="auto" w:fill="FFFFFF" w:themeFill="background1"/>
            <w:vAlign w:val="center"/>
          </w:tcPr>
          <w:p w14:paraId="465639F2" w14:textId="78147182" w:rsidR="00806DA0" w:rsidRPr="004065B1" w:rsidRDefault="00806DA0" w:rsidP="00F44A8B">
            <w:pPr>
              <w:jc w:val="left"/>
              <w:rPr>
                <w:ins w:id="10459" w:author="jonathan pritchard" w:date="2024-10-24T07:29:00Z" w16du:dateUtc="2024-10-24T06:29:00Z"/>
              </w:rPr>
            </w:pPr>
            <w:r>
              <w:t>S-129</w:t>
            </w:r>
          </w:p>
        </w:tc>
      </w:tr>
      <w:tr w:rsidR="00806DA0" w14:paraId="17F0F20F" w14:textId="77777777" w:rsidTr="00F44A8B">
        <w:trPr>
          <w:tblHeader/>
          <w:ins w:id="10460" w:author="jonathan pritchard" w:date="2024-10-24T07:29:00Z"/>
        </w:trPr>
        <w:tc>
          <w:tcPr>
            <w:tcW w:w="9526" w:type="dxa"/>
            <w:gridSpan w:val="4"/>
            <w:shd w:val="clear" w:color="auto" w:fill="E5B8B7" w:themeFill="accent2" w:themeFillTint="66"/>
            <w:vAlign w:val="center"/>
          </w:tcPr>
          <w:p w14:paraId="2DCC76A9" w14:textId="77777777" w:rsidR="00806DA0" w:rsidRDefault="00806DA0" w:rsidP="00F44A8B">
            <w:pPr>
              <w:rPr>
                <w:ins w:id="10461" w:author="jonathan pritchard" w:date="2024-10-24T07:29:00Z" w16du:dateUtc="2024-10-24T06:29:00Z"/>
              </w:rPr>
            </w:pPr>
            <w:ins w:id="10462" w:author="jonathan pritchard" w:date="2024-10-24T07:29:00Z" w16du:dateUtc="2024-10-24T06:29:00Z">
              <w:r w:rsidRPr="000A066E">
                <w:rPr>
                  <w:b/>
                </w:rPr>
                <w:t>Test description</w:t>
              </w:r>
            </w:ins>
          </w:p>
        </w:tc>
      </w:tr>
      <w:tr w:rsidR="00806DA0" w:rsidRPr="005D2431" w14:paraId="1F0B54ED" w14:textId="77777777" w:rsidTr="00F44A8B">
        <w:trPr>
          <w:tblHeader/>
          <w:ins w:id="10463" w:author="jonathan pritchard" w:date="2024-10-24T07:29:00Z"/>
        </w:trPr>
        <w:tc>
          <w:tcPr>
            <w:tcW w:w="9526" w:type="dxa"/>
            <w:gridSpan w:val="4"/>
            <w:vAlign w:val="center"/>
          </w:tcPr>
          <w:p w14:paraId="1182F9ED" w14:textId="77777777" w:rsidR="00806DA0" w:rsidRDefault="00806DA0" w:rsidP="00F44A8B">
            <w:pPr>
              <w:pStyle w:val="ListParagraph"/>
              <w:rPr>
                <w:ins w:id="10464" w:author="jonathan pritchard" w:date="2024-10-24T07:29:00Z" w16du:dateUtc="2024-10-24T06:29:00Z"/>
                <w:i/>
              </w:rPr>
            </w:pPr>
          </w:p>
          <w:p w14:paraId="1D5C6C6C" w14:textId="33F33271" w:rsidR="00806DA0" w:rsidRDefault="00806DA0" w:rsidP="00F44A8B">
            <w:pPr>
              <w:pStyle w:val="ListParagraph"/>
              <w:numPr>
                <w:ilvl w:val="0"/>
                <w:numId w:val="84"/>
              </w:numPr>
              <w:rPr>
                <w:i/>
              </w:rPr>
            </w:pPr>
            <w:r>
              <w:rPr>
                <w:i/>
              </w:rPr>
              <w:t>It is not clear at the time of drafting whether UKC management specific tests are necessary other than those included in the SECOM tests</w:t>
            </w:r>
          </w:p>
          <w:p w14:paraId="03B27055" w14:textId="1B0C26EB" w:rsidR="00806DA0" w:rsidRDefault="00806DA0" w:rsidP="00F44A8B">
            <w:pPr>
              <w:pStyle w:val="ListParagraph"/>
              <w:numPr>
                <w:ilvl w:val="0"/>
                <w:numId w:val="84"/>
              </w:numPr>
              <w:rPr>
                <w:i/>
              </w:rPr>
            </w:pPr>
            <w:r>
              <w:rPr>
                <w:i/>
              </w:rPr>
              <w:t>This section is a placeholder awaiting input from the S-129PT.</w:t>
            </w:r>
          </w:p>
          <w:p w14:paraId="2B755A21" w14:textId="25A98674" w:rsidR="00806DA0" w:rsidRDefault="00806DA0" w:rsidP="00F44A8B">
            <w:pPr>
              <w:pStyle w:val="ListParagraph"/>
              <w:numPr>
                <w:ilvl w:val="0"/>
                <w:numId w:val="84"/>
              </w:numPr>
              <w:rPr>
                <w:ins w:id="10465" w:author="jonathan pritchard" w:date="2024-10-24T07:29:00Z" w16du:dateUtc="2024-10-24T06:29:00Z"/>
                <w:i/>
              </w:rPr>
            </w:pPr>
            <w:r>
              <w:rPr>
                <w:i/>
              </w:rPr>
              <w:t>When test datasets are being added to S-164 it will be enhanced if need be with any specific functions, portrayal or management required by S-129.</w:t>
            </w:r>
          </w:p>
          <w:p w14:paraId="7DB83662" w14:textId="77777777" w:rsidR="00806DA0" w:rsidRPr="00A81079" w:rsidRDefault="00806DA0" w:rsidP="00F44A8B">
            <w:pPr>
              <w:pStyle w:val="ListParagraph"/>
              <w:rPr>
                <w:ins w:id="10466" w:author="jonathan pritchard" w:date="2024-10-24T07:29:00Z" w16du:dateUtc="2024-10-24T06:29:00Z"/>
                <w:i/>
              </w:rPr>
            </w:pPr>
          </w:p>
        </w:tc>
      </w:tr>
    </w:tbl>
    <w:p w14:paraId="32F5573E" w14:textId="77777777" w:rsidR="00806DA0" w:rsidRPr="00806DA0" w:rsidRDefault="00806DA0" w:rsidP="00806DA0"/>
    <w:p w14:paraId="3092AD1E" w14:textId="762A5B5B" w:rsidR="00595932" w:rsidRDefault="00595932" w:rsidP="000A72CE">
      <w:pPr>
        <w:pStyle w:val="Heading3"/>
        <w:rPr>
          <w:ins w:id="10467" w:author="jonathan pritchard" w:date="2024-10-24T07:29:00Z" w16du:dateUtc="2024-10-24T06:29:00Z"/>
        </w:rPr>
      </w:pPr>
      <w:bookmarkStart w:id="10468" w:name="_Toc189647927"/>
      <w:ins w:id="10469" w:author="jonathan pritchard" w:date="2024-10-24T07:30:00Z" w16du:dateUtc="2024-10-24T06:30:00Z">
        <w:r>
          <w:lastRenderedPageBreak/>
          <w:t>ENC encoding</w:t>
        </w:r>
      </w:ins>
      <w:bookmarkEnd w:id="10468"/>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595932" w:rsidRPr="004065B1" w14:paraId="5AA14748" w14:textId="77777777" w:rsidTr="00774B59">
        <w:trPr>
          <w:trHeight w:val="454"/>
          <w:tblHeader/>
          <w:ins w:id="10470" w:author="jonathan pritchard" w:date="2024-10-24T07:29:00Z"/>
        </w:trPr>
        <w:tc>
          <w:tcPr>
            <w:tcW w:w="2381" w:type="dxa"/>
            <w:shd w:val="clear" w:color="auto" w:fill="E5B8B7" w:themeFill="accent2" w:themeFillTint="66"/>
            <w:vAlign w:val="center"/>
          </w:tcPr>
          <w:p w14:paraId="51230413" w14:textId="77777777" w:rsidR="00595932" w:rsidRPr="004065B1" w:rsidRDefault="00595932" w:rsidP="00B06D25">
            <w:pPr>
              <w:rPr>
                <w:ins w:id="10471" w:author="jonathan pritchard" w:date="2024-10-24T07:29:00Z" w16du:dateUtc="2024-10-24T06:29:00Z"/>
              </w:rPr>
            </w:pPr>
            <w:ins w:id="10472" w:author="jonathan pritchard" w:date="2024-10-24T07:29:00Z" w16du:dateUtc="2024-10-24T06:29:00Z">
              <w:r w:rsidRPr="000A066E">
                <w:rPr>
                  <w:b/>
                </w:rPr>
                <w:t>Test Reference</w:t>
              </w:r>
            </w:ins>
          </w:p>
        </w:tc>
        <w:tc>
          <w:tcPr>
            <w:tcW w:w="2381" w:type="dxa"/>
            <w:shd w:val="clear" w:color="auto" w:fill="FFFFFF" w:themeFill="background1"/>
            <w:vAlign w:val="center"/>
          </w:tcPr>
          <w:p w14:paraId="47603640" w14:textId="7CD8652F" w:rsidR="00595932" w:rsidRPr="004065B1" w:rsidRDefault="00595932" w:rsidP="00B06D25">
            <w:pPr>
              <w:rPr>
                <w:ins w:id="10473" w:author="jonathan pritchard" w:date="2024-10-24T07:29:00Z" w16du:dateUtc="2024-10-24T06:29:00Z"/>
              </w:rPr>
            </w:pPr>
            <w:ins w:id="10474" w:author="jonathan pritchard" w:date="2024-10-24T07:30:00Z" w16du:dateUtc="2024-10-24T06:30:00Z">
              <w:r>
                <w:t>ENC encoding</w:t>
              </w:r>
            </w:ins>
          </w:p>
        </w:tc>
        <w:tc>
          <w:tcPr>
            <w:tcW w:w="2382" w:type="dxa"/>
            <w:shd w:val="clear" w:color="auto" w:fill="E5B8B7" w:themeFill="accent2" w:themeFillTint="66"/>
            <w:vAlign w:val="center"/>
          </w:tcPr>
          <w:p w14:paraId="510E1DED" w14:textId="77777777" w:rsidR="00595932" w:rsidRPr="004065B1" w:rsidRDefault="00595932" w:rsidP="00B06D25">
            <w:pPr>
              <w:rPr>
                <w:ins w:id="10475" w:author="jonathan pritchard" w:date="2024-10-24T07:29:00Z" w16du:dateUtc="2024-10-24T06:29:00Z"/>
              </w:rPr>
            </w:pPr>
            <w:ins w:id="10476" w:author="jonathan pritchard" w:date="2024-10-24T07:29:00Z" w16du:dateUtc="2024-10-24T06:29:00Z">
              <w:r w:rsidRPr="000A066E">
                <w:rPr>
                  <w:b/>
                </w:rPr>
                <w:t>IHO Reference</w:t>
              </w:r>
            </w:ins>
          </w:p>
        </w:tc>
        <w:tc>
          <w:tcPr>
            <w:tcW w:w="2382" w:type="dxa"/>
            <w:shd w:val="clear" w:color="auto" w:fill="FFFFFF" w:themeFill="background1"/>
            <w:vAlign w:val="center"/>
          </w:tcPr>
          <w:p w14:paraId="6D4D3CFC" w14:textId="5BA74B07" w:rsidR="00774B59" w:rsidRDefault="00774B59" w:rsidP="00B06D25">
            <w:pPr>
              <w:jc w:val="left"/>
            </w:pPr>
            <w:r>
              <w:t>S-101PC</w:t>
            </w:r>
          </w:p>
          <w:p w14:paraId="259EDD6C" w14:textId="1FADE595" w:rsidR="00595932" w:rsidRPr="004065B1" w:rsidRDefault="00774B59" w:rsidP="00B06D25">
            <w:pPr>
              <w:jc w:val="left"/>
              <w:rPr>
                <w:ins w:id="10477" w:author="jonathan pritchard" w:date="2024-10-24T07:29:00Z" w16du:dateUtc="2024-10-24T06:29:00Z"/>
              </w:rPr>
            </w:pPr>
            <w:r>
              <w:t>S-100 Part 10a</w:t>
            </w:r>
          </w:p>
        </w:tc>
      </w:tr>
      <w:tr w:rsidR="00595932" w14:paraId="2BA7748A" w14:textId="77777777" w:rsidTr="00B06D25">
        <w:trPr>
          <w:tblHeader/>
          <w:ins w:id="10478" w:author="jonathan pritchard" w:date="2024-10-24T07:29:00Z"/>
        </w:trPr>
        <w:tc>
          <w:tcPr>
            <w:tcW w:w="9526" w:type="dxa"/>
            <w:gridSpan w:val="4"/>
            <w:shd w:val="clear" w:color="auto" w:fill="E5B8B7" w:themeFill="accent2" w:themeFillTint="66"/>
            <w:vAlign w:val="center"/>
          </w:tcPr>
          <w:p w14:paraId="78388732" w14:textId="77777777" w:rsidR="00595932" w:rsidRDefault="00595932" w:rsidP="00B06D25">
            <w:pPr>
              <w:rPr>
                <w:ins w:id="10479" w:author="jonathan pritchard" w:date="2024-10-24T07:29:00Z" w16du:dateUtc="2024-10-24T06:29:00Z"/>
              </w:rPr>
            </w:pPr>
            <w:ins w:id="10480" w:author="jonathan pritchard" w:date="2024-10-24T07:29:00Z" w16du:dateUtc="2024-10-24T06:29:00Z">
              <w:r w:rsidRPr="000A066E">
                <w:rPr>
                  <w:b/>
                </w:rPr>
                <w:t>Test description</w:t>
              </w:r>
            </w:ins>
          </w:p>
        </w:tc>
      </w:tr>
      <w:tr w:rsidR="00595932" w:rsidRPr="005D2431" w14:paraId="27C2B610" w14:textId="77777777" w:rsidTr="00B06D25">
        <w:trPr>
          <w:tblHeader/>
          <w:ins w:id="10481" w:author="jonathan pritchard" w:date="2024-10-24T07:29:00Z"/>
        </w:trPr>
        <w:tc>
          <w:tcPr>
            <w:tcW w:w="9526" w:type="dxa"/>
            <w:gridSpan w:val="4"/>
            <w:vAlign w:val="center"/>
          </w:tcPr>
          <w:p w14:paraId="522E90D9" w14:textId="77777777" w:rsidR="00595932" w:rsidRDefault="00595932" w:rsidP="00B06D25">
            <w:pPr>
              <w:pStyle w:val="ListParagraph"/>
              <w:rPr>
                <w:ins w:id="10482" w:author="jonathan pritchard" w:date="2024-10-24T07:29:00Z" w16du:dateUtc="2024-10-24T06:29:00Z"/>
                <w:i/>
              </w:rPr>
            </w:pPr>
          </w:p>
          <w:p w14:paraId="3719CF52" w14:textId="4FFFE1A7" w:rsidR="00595932" w:rsidRDefault="00595932" w:rsidP="00B06D25">
            <w:pPr>
              <w:pStyle w:val="ListParagraph"/>
              <w:numPr>
                <w:ilvl w:val="0"/>
                <w:numId w:val="84"/>
              </w:numPr>
              <w:rPr>
                <w:ins w:id="10483" w:author="jonathan pritchard" w:date="2024-10-24T07:30:00Z" w16du:dateUtc="2024-10-24T06:30:00Z"/>
                <w:i/>
              </w:rPr>
            </w:pPr>
            <w:ins w:id="10484" w:author="jonathan pritchard" w:date="2024-10-24T07:30:00Z" w16du:dateUtc="2024-10-24T06:30:00Z">
              <w:r>
                <w:rPr>
                  <w:i/>
                </w:rPr>
                <w:t>Tests for complex portrayal of ENC</w:t>
              </w:r>
            </w:ins>
            <w:ins w:id="10485" w:author="jonathan pritchard" w:date="2024-10-24T07:31:00Z" w16du:dateUtc="2024-10-24T06:31:00Z">
              <w:r>
                <w:rPr>
                  <w:i/>
                </w:rPr>
                <w:t xml:space="preserve"> – from PC</w:t>
              </w:r>
            </w:ins>
          </w:p>
          <w:p w14:paraId="7E3BC0DE" w14:textId="77777777" w:rsidR="00595932" w:rsidRDefault="00595932" w:rsidP="00B06D25">
            <w:pPr>
              <w:pStyle w:val="ListParagraph"/>
              <w:numPr>
                <w:ilvl w:val="0"/>
                <w:numId w:val="84"/>
              </w:numPr>
              <w:rPr>
                <w:ins w:id="10486" w:author="jonathan pritchard" w:date="2024-10-24T07:30:00Z" w16du:dateUtc="2024-10-24T06:30:00Z"/>
                <w:i/>
              </w:rPr>
            </w:pPr>
            <w:ins w:id="10487" w:author="jonathan pritchard" w:date="2024-10-24T07:30:00Z" w16du:dateUtc="2024-10-24T06:30:00Z">
              <w:r>
                <w:rPr>
                  <w:i/>
                </w:rPr>
                <w:t>Long record test 00000 header</w:t>
              </w:r>
            </w:ins>
          </w:p>
          <w:p w14:paraId="12C8A35C" w14:textId="77777777" w:rsidR="00595932" w:rsidRDefault="00595932" w:rsidP="00B06D25">
            <w:pPr>
              <w:pStyle w:val="ListParagraph"/>
              <w:numPr>
                <w:ilvl w:val="0"/>
                <w:numId w:val="84"/>
              </w:numPr>
              <w:rPr>
                <w:ins w:id="10488" w:author="jonathan pritchard" w:date="2024-10-24T07:30:00Z" w16du:dateUtc="2024-10-24T06:30:00Z"/>
                <w:i/>
              </w:rPr>
            </w:pPr>
            <w:ins w:id="10489" w:author="jonathan pritchard" w:date="2024-10-24T07:30:00Z" w16du:dateUtc="2024-10-24T06:30:00Z">
              <w:r>
                <w:rPr>
                  <w:i/>
                </w:rPr>
                <w:t>Multiple spatial associations (if enabled)</w:t>
              </w:r>
            </w:ins>
          </w:p>
          <w:p w14:paraId="36436653" w14:textId="77777777" w:rsidR="00595932" w:rsidRDefault="00595932" w:rsidP="00B06D25">
            <w:pPr>
              <w:pStyle w:val="ListParagraph"/>
              <w:numPr>
                <w:ilvl w:val="0"/>
                <w:numId w:val="84"/>
              </w:numPr>
              <w:rPr>
                <w:ins w:id="10490" w:author="jonathan pritchard" w:date="2024-10-24T13:23:00Z" w16du:dateUtc="2024-10-24T12:23:00Z"/>
                <w:i/>
              </w:rPr>
            </w:pPr>
            <w:ins w:id="10491" w:author="jonathan pritchard" w:date="2024-10-24T07:30:00Z" w16du:dateUtc="2024-10-24T06:30:00Z">
              <w:r>
                <w:rPr>
                  <w:i/>
                </w:rPr>
                <w:t>Composite curves a</w:t>
              </w:r>
            </w:ins>
            <w:ins w:id="10492" w:author="jonathan pritchard" w:date="2024-10-24T07:31:00Z" w16du:dateUtc="2024-10-24T06:31:00Z">
              <w:r>
                <w:rPr>
                  <w:i/>
                </w:rPr>
                <w:t>s multiple records/repeated subfields</w:t>
              </w:r>
            </w:ins>
          </w:p>
          <w:p w14:paraId="10F34EA5" w14:textId="47810091" w:rsidR="00CA1E74" w:rsidRDefault="007B5A46" w:rsidP="00B06D25">
            <w:pPr>
              <w:pStyle w:val="ListParagraph"/>
              <w:numPr>
                <w:ilvl w:val="0"/>
                <w:numId w:val="84"/>
              </w:numPr>
              <w:rPr>
                <w:ins w:id="10493" w:author="jonathan pritchard" w:date="2024-10-24T07:31:00Z" w16du:dateUtc="2024-10-24T06:31:00Z"/>
                <w:i/>
              </w:rPr>
            </w:pPr>
            <w:r>
              <w:rPr>
                <w:i/>
              </w:rPr>
              <w:t>E</w:t>
            </w:r>
            <w:ins w:id="10494" w:author="jonathan pritchard" w:date="2024-10-24T13:23:00Z" w16du:dateUtc="2024-10-24T12:23:00Z">
              <w:r w:rsidR="00CA1E74">
                <w:rPr>
                  <w:i/>
                </w:rPr>
                <w:t>xhaustive ISO8211 tests</w:t>
              </w:r>
            </w:ins>
            <w:r>
              <w:rPr>
                <w:i/>
              </w:rPr>
              <w:t xml:space="preserve"> according to S-101’s profile of Part 10a</w:t>
            </w:r>
          </w:p>
          <w:p w14:paraId="5F77AFF1" w14:textId="634E13F8" w:rsidR="00595932" w:rsidRDefault="00595932" w:rsidP="00B06D25">
            <w:pPr>
              <w:pStyle w:val="ListParagraph"/>
              <w:numPr>
                <w:ilvl w:val="0"/>
                <w:numId w:val="84"/>
              </w:numPr>
              <w:rPr>
                <w:ins w:id="10495" w:author="jonathan pritchard" w:date="2024-10-24T13:14:00Z" w16du:dateUtc="2024-10-24T12:14:00Z"/>
                <w:i/>
              </w:rPr>
            </w:pPr>
            <w:ins w:id="10496" w:author="jonathan pritchard" w:date="2024-10-24T07:31:00Z" w16du:dateUtc="2024-10-24T06:31:00Z">
              <w:r>
                <w:rPr>
                  <w:i/>
                </w:rPr>
                <w:t>Surfaces as multiple records/repeated subfields</w:t>
              </w:r>
            </w:ins>
            <w:ins w:id="10497" w:author="jonathan pritchard" w:date="2024-10-24T07:29:00Z" w16du:dateUtc="2024-10-24T06:29:00Z">
              <w:r>
                <w:rPr>
                  <w:i/>
                </w:rPr>
                <w:t>.</w:t>
              </w:r>
            </w:ins>
          </w:p>
          <w:p w14:paraId="2FF4BC96" w14:textId="4286188C" w:rsidR="00EB6E4A" w:rsidRDefault="00EB6E4A" w:rsidP="00B06D25">
            <w:pPr>
              <w:pStyle w:val="ListParagraph"/>
              <w:numPr>
                <w:ilvl w:val="0"/>
                <w:numId w:val="84"/>
              </w:numPr>
              <w:rPr>
                <w:ins w:id="10498" w:author="jonathan pritchard" w:date="2024-10-24T13:14:00Z" w16du:dateUtc="2024-10-24T12:14:00Z"/>
                <w:i/>
              </w:rPr>
            </w:pPr>
            <w:ins w:id="10499" w:author="jonathan pritchard" w:date="2024-10-24T13:14:00Z" w16du:dateUtc="2024-10-24T12:14:00Z">
              <w:r>
                <w:rPr>
                  <w:i/>
                </w:rPr>
                <w:t xml:space="preserve">Portrayal of Shared Edges (PC </w:t>
              </w:r>
              <w:proofErr w:type="spellStart"/>
              <w:r>
                <w:rPr>
                  <w:i/>
                </w:rPr>
                <w:t>Github</w:t>
              </w:r>
              <w:proofErr w:type="spellEnd"/>
              <w:r>
                <w:rPr>
                  <w:i/>
                </w:rPr>
                <w:t xml:space="preserve"> 100 &amp; TSM paper)</w:t>
              </w:r>
            </w:ins>
          </w:p>
          <w:p w14:paraId="250AFBED" w14:textId="17DE4E99" w:rsidR="00EB6E4A" w:rsidRPr="005C6EDC" w:rsidRDefault="0035160A" w:rsidP="00B06D25">
            <w:pPr>
              <w:pStyle w:val="ListParagraph"/>
              <w:numPr>
                <w:ilvl w:val="0"/>
                <w:numId w:val="84"/>
              </w:numPr>
              <w:rPr>
                <w:ins w:id="10500" w:author="jonathan pritchard" w:date="2024-10-24T15:40:00Z" w16du:dateUtc="2024-10-24T14:40:00Z"/>
                <w:i/>
                <w:rPrChange w:id="10501" w:author="jonathan pritchard" w:date="2024-10-24T15:40:00Z" w16du:dateUtc="2024-10-24T14:40:00Z">
                  <w:rPr>
                    <w:ins w:id="10502" w:author="jonathan pritchard" w:date="2024-10-24T15:40:00Z" w16du:dateUtc="2024-10-24T14:40:00Z"/>
                    <w:iCs/>
                  </w:rPr>
                </w:rPrChange>
              </w:rPr>
            </w:pPr>
            <w:ins w:id="10503" w:author="jonathan pritchard" w:date="2024-10-25T17:11:00Z" w16du:dateUtc="2024-10-25T16:11:00Z">
              <w:r>
                <w:rPr>
                  <w:i/>
                </w:rPr>
                <w:t xml:space="preserve">Full </w:t>
              </w:r>
            </w:ins>
            <w:ins w:id="10504" w:author="jonathan pritchard" w:date="2024-10-24T15:33:00Z" w16du:dateUtc="2024-10-24T14:33:00Z">
              <w:r w:rsidR="005C6EDC" w:rsidRPr="005C6EDC">
                <w:rPr>
                  <w:i/>
                  <w:rPrChange w:id="10505" w:author="jonathan pritchard" w:date="2024-10-24T15:33:00Z" w16du:dateUtc="2024-10-24T14:33:00Z">
                    <w:rPr>
                      <w:iCs/>
                    </w:rPr>
                  </w:rPrChange>
                </w:rPr>
                <w:t>Updating</w:t>
              </w:r>
              <w:r w:rsidR="005C6EDC">
                <w:rPr>
                  <w:iCs/>
                </w:rPr>
                <w:t>.</w:t>
              </w:r>
            </w:ins>
          </w:p>
          <w:p w14:paraId="7F65C221" w14:textId="3ECB0F41" w:rsidR="005C6EDC" w:rsidRDefault="005C6EDC" w:rsidP="00B06D25">
            <w:pPr>
              <w:pStyle w:val="ListParagraph"/>
              <w:numPr>
                <w:ilvl w:val="0"/>
                <w:numId w:val="84"/>
              </w:numPr>
              <w:rPr>
                <w:ins w:id="10506" w:author="jonathan pritchard" w:date="2024-10-24T07:29:00Z" w16du:dateUtc="2024-10-24T06:29:00Z"/>
                <w:i/>
              </w:rPr>
            </w:pPr>
            <w:ins w:id="10507" w:author="jonathan pritchard" w:date="2024-10-24T15:40:00Z" w16du:dateUtc="2024-10-24T14:40:00Z">
              <w:r>
                <w:rPr>
                  <w:i/>
                </w:rPr>
                <w:t>Coordinate Order</w:t>
              </w:r>
            </w:ins>
            <w:ins w:id="10508" w:author="jonathan pritchard" w:date="2024-10-25T17:11:00Z" w16du:dateUtc="2024-10-25T16:11:00Z">
              <w:r w:rsidR="0035160A">
                <w:rPr>
                  <w:i/>
                </w:rPr>
                <w:t xml:space="preserve"> of GML products</w:t>
              </w:r>
            </w:ins>
          </w:p>
          <w:p w14:paraId="0DA5ABF6" w14:textId="77777777" w:rsidR="00595932" w:rsidRPr="00A81079" w:rsidRDefault="00595932" w:rsidP="00B06D25">
            <w:pPr>
              <w:pStyle w:val="ListParagraph"/>
              <w:rPr>
                <w:ins w:id="10509" w:author="jonathan pritchard" w:date="2024-10-24T07:29:00Z" w16du:dateUtc="2024-10-24T06:29:00Z"/>
                <w:i/>
              </w:rPr>
            </w:pPr>
          </w:p>
        </w:tc>
      </w:tr>
    </w:tbl>
    <w:p w14:paraId="363295A2" w14:textId="77777777" w:rsidR="00595932" w:rsidRDefault="00595932" w:rsidP="000A72CE"/>
    <w:p w14:paraId="3343E214" w14:textId="77777777" w:rsidR="000A72CE" w:rsidRDefault="00455FA6" w:rsidP="00E30B8F">
      <w:pPr>
        <w:pStyle w:val="Heading1"/>
      </w:pPr>
      <w:r>
        <w:br w:type="page"/>
      </w:r>
      <w:bookmarkStart w:id="10510" w:name="_Toc189647928"/>
      <w:r w:rsidR="000A72CE">
        <w:lastRenderedPageBreak/>
        <w:t>Detection and Notification of Navigational Hazards</w:t>
      </w:r>
      <w:bookmarkEnd w:id="10510"/>
    </w:p>
    <w:p w14:paraId="4E44EC83" w14:textId="15EC1978" w:rsidR="000A72CE" w:rsidRPr="00774B59" w:rsidRDefault="000A72CE" w:rsidP="00E30B8F">
      <w:pPr>
        <w:pStyle w:val="Heading2"/>
      </w:pPr>
      <w:bookmarkStart w:id="10511" w:name="_Toc189647929"/>
      <w:r w:rsidRPr="00774B59">
        <w:t>Detection and Notification of Navigational Hazards - Basic test</w:t>
      </w:r>
      <w:bookmarkEnd w:id="10511"/>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1527EA" w:rsidRPr="00340B0D" w14:paraId="71055B48"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7C13558C" w14:textId="77777777" w:rsidR="001527EA" w:rsidRPr="00340B0D" w:rsidRDefault="001527EA"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0CC5C5A9" w14:textId="5BC0835B" w:rsidR="001527EA" w:rsidRPr="00C87169" w:rsidRDefault="00674E38" w:rsidP="00541D1A">
            <w:pPr>
              <w:jc w:val="center"/>
              <w:rPr>
                <w:rFonts w:cs="Arial"/>
                <w:bCs/>
              </w:rPr>
            </w:pPr>
            <w:proofErr w:type="spellStart"/>
            <w:r>
              <w:t>NavigationalHazards</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1A3CAA28" w14:textId="77777777" w:rsidR="001527EA" w:rsidRPr="00340B0D" w:rsidRDefault="001527EA"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24587821" w14:textId="3B83BDFC" w:rsidR="001527EA" w:rsidRPr="00340B0D" w:rsidRDefault="00674E38" w:rsidP="00541D1A">
            <w:pPr>
              <w:jc w:val="center"/>
              <w:rPr>
                <w:rFonts w:cs="Arial"/>
                <w:sz w:val="18"/>
                <w:szCs w:val="18"/>
              </w:rPr>
            </w:pPr>
            <w:r>
              <w:rPr>
                <w:rFonts w:ascii="Calibri" w:hAnsi="Calibri" w:cs="Calibri"/>
                <w:color w:val="000000"/>
                <w:sz w:val="22"/>
                <w:szCs w:val="22"/>
              </w:rPr>
              <w:t>S-98 12.</w:t>
            </w:r>
            <w:r w:rsidR="00774B59">
              <w:rPr>
                <w:rFonts w:ascii="Calibri" w:hAnsi="Calibri" w:cs="Calibri"/>
                <w:color w:val="000000"/>
                <w:sz w:val="22"/>
                <w:szCs w:val="22"/>
              </w:rPr>
              <w:t>10.6</w:t>
            </w:r>
          </w:p>
        </w:tc>
      </w:tr>
      <w:tr w:rsidR="001527EA" w:rsidRPr="00340B0D" w14:paraId="11944ACB"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58BDC6D" w14:textId="77777777" w:rsidR="001527EA" w:rsidRPr="00340B0D" w:rsidRDefault="001527EA" w:rsidP="00541D1A">
            <w:pPr>
              <w:rPr>
                <w:rFonts w:cs="Arial"/>
                <w:b/>
                <w:bCs/>
                <w:sz w:val="18"/>
                <w:szCs w:val="18"/>
              </w:rPr>
            </w:pPr>
            <w:r w:rsidRPr="00340B0D">
              <w:rPr>
                <w:rFonts w:cs="Arial"/>
                <w:b/>
                <w:bCs/>
                <w:sz w:val="18"/>
                <w:szCs w:val="18"/>
              </w:rPr>
              <w:t>Test Description</w:t>
            </w:r>
          </w:p>
        </w:tc>
      </w:tr>
      <w:tr w:rsidR="001527EA" w:rsidRPr="00340B0D" w14:paraId="537DAED4"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010617B4" w14:textId="77777777" w:rsidR="001527EA" w:rsidRDefault="001527EA" w:rsidP="00541D1A">
            <w:pPr>
              <w:rPr>
                <w:rFonts w:cs="Arial"/>
                <w:i/>
              </w:rPr>
            </w:pPr>
          </w:p>
          <w:p w14:paraId="6290B760" w14:textId="2B9EA0F9" w:rsidR="00674E38" w:rsidRPr="00544135" w:rsidRDefault="00674E38" w:rsidP="00674E38">
            <w:pPr>
              <w:jc w:val="left"/>
              <w:rPr>
                <w:i/>
              </w:rPr>
            </w:pPr>
            <w:r w:rsidRPr="00544135">
              <w:rPr>
                <w:i/>
              </w:rPr>
              <w:t xml:space="preserve">The purpose of this test is to verify by observation that ECDIS provides an appropriate indication when the Mariner plans a route closer than a user-specified distance from any </w:t>
            </w:r>
            <w:r>
              <w:rPr>
                <w:i/>
              </w:rPr>
              <w:t>feature</w:t>
            </w:r>
            <w:r w:rsidRPr="00544135">
              <w:rPr>
                <w:i/>
              </w:rPr>
              <w:t xml:space="preserve">s satisfying the conditions for this test as </w:t>
            </w:r>
            <w:r w:rsidRPr="00674E38">
              <w:rPr>
                <w:i/>
              </w:rPr>
              <w:t xml:space="preserve">listed </w:t>
            </w:r>
            <w:r>
              <w:rPr>
                <w:i/>
              </w:rPr>
              <w:t xml:space="preserve"> in the S101 alert and Indications catalogue </w:t>
            </w:r>
            <w:r w:rsidRPr="00544135">
              <w:rPr>
                <w:i/>
              </w:rPr>
              <w:t xml:space="preserve">and included in the test </w:t>
            </w:r>
            <w:r>
              <w:rPr>
                <w:i/>
              </w:rPr>
              <w:t>dataset</w:t>
            </w:r>
            <w:r w:rsidRPr="00544135">
              <w:rPr>
                <w:i/>
              </w:rPr>
              <w:t xml:space="preserve"> </w:t>
            </w:r>
            <w:r>
              <w:rPr>
                <w:i/>
              </w:rPr>
              <w:t>101AA00N</w:t>
            </w:r>
            <w:r w:rsidRPr="00544135">
              <w:rPr>
                <w:i/>
              </w:rPr>
              <w:t>AVHZ.000.</w:t>
            </w:r>
          </w:p>
          <w:p w14:paraId="64D7D3A9" w14:textId="77777777" w:rsidR="00674E38" w:rsidRPr="00544135" w:rsidRDefault="00674E38" w:rsidP="00674E38">
            <w:pPr>
              <w:rPr>
                <w:i/>
              </w:rPr>
            </w:pPr>
          </w:p>
          <w:p w14:paraId="61C81294" w14:textId="77777777" w:rsidR="001527EA" w:rsidRPr="009C22F4" w:rsidRDefault="001527EA" w:rsidP="007B5A46">
            <w:pPr>
              <w:rPr>
                <w:rFonts w:cs="Arial"/>
                <w:i/>
              </w:rPr>
            </w:pPr>
          </w:p>
        </w:tc>
      </w:tr>
      <w:tr w:rsidR="001527EA" w:rsidRPr="00340B0D" w14:paraId="428D6C25"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7A8D203" w14:textId="77777777" w:rsidR="001527EA" w:rsidRPr="00340B0D" w:rsidRDefault="001527EA" w:rsidP="00541D1A">
            <w:pPr>
              <w:jc w:val="center"/>
              <w:rPr>
                <w:rFonts w:cs="Arial"/>
                <w:b/>
                <w:bCs/>
                <w:sz w:val="18"/>
                <w:szCs w:val="18"/>
              </w:rPr>
            </w:pPr>
            <w:r w:rsidRPr="00340B0D">
              <w:rPr>
                <w:rFonts w:cs="Arial"/>
                <w:b/>
                <w:bCs/>
                <w:sz w:val="18"/>
                <w:szCs w:val="18"/>
              </w:rPr>
              <w:t>Loaded Data</w:t>
            </w:r>
          </w:p>
        </w:tc>
      </w:tr>
      <w:tr w:rsidR="001527EA" w:rsidRPr="00340B0D" w14:paraId="73CE3A77"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67AA3FA" w14:textId="77777777" w:rsidR="001527EA" w:rsidRPr="00340B0D" w:rsidRDefault="001527EA"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9F1942C" w14:textId="77777777" w:rsidR="001527EA" w:rsidRPr="00340B0D" w:rsidRDefault="001527EA" w:rsidP="00541D1A">
            <w:pPr>
              <w:jc w:val="center"/>
              <w:rPr>
                <w:rFonts w:cs="Arial"/>
                <w:b/>
                <w:bCs/>
                <w:sz w:val="18"/>
                <w:szCs w:val="18"/>
              </w:rPr>
            </w:pPr>
          </w:p>
        </w:tc>
      </w:tr>
      <w:tr w:rsidR="001527EA" w:rsidRPr="00340B0D" w14:paraId="40A58D4B"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49A5E94E" w14:textId="77777777" w:rsidR="001527EA" w:rsidRPr="00340B0D" w:rsidRDefault="001527EA"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7CF43BC2" w14:textId="77777777" w:rsidR="001527EA" w:rsidRPr="00340B0D" w:rsidRDefault="001527EA" w:rsidP="00541D1A">
            <w:pPr>
              <w:rPr>
                <w:rFonts w:cs="Arial"/>
                <w:sz w:val="18"/>
                <w:szCs w:val="18"/>
              </w:rPr>
            </w:pPr>
          </w:p>
        </w:tc>
      </w:tr>
      <w:tr w:rsidR="001527EA" w:rsidRPr="00340B0D" w14:paraId="4CE41735"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2A2A4DFD" w14:textId="77777777" w:rsidR="001527EA" w:rsidRPr="00340B0D" w:rsidRDefault="001527EA"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33FEB149" w14:textId="77777777" w:rsidR="001527EA" w:rsidRPr="00340B0D" w:rsidRDefault="001527EA" w:rsidP="00541D1A">
            <w:pPr>
              <w:rPr>
                <w:rFonts w:cs="Arial"/>
                <w:sz w:val="18"/>
                <w:szCs w:val="18"/>
              </w:rPr>
            </w:pPr>
          </w:p>
        </w:tc>
      </w:tr>
      <w:tr w:rsidR="001527EA" w:rsidRPr="00340B0D" w14:paraId="131CEFFF"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55B365A" w14:textId="77777777" w:rsidR="001527EA" w:rsidRPr="00340B0D" w:rsidRDefault="001527EA"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740FC53" w14:textId="77777777" w:rsidR="001527EA" w:rsidRPr="00340B0D" w:rsidRDefault="001527EA"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1527EA" w:rsidRPr="00340B0D" w14:paraId="6654C283" w14:textId="77777777" w:rsidTr="00541D1A">
        <w:sdt>
          <w:sdtPr>
            <w:rPr>
              <w:rFonts w:cs="Arial"/>
              <w:sz w:val="18"/>
              <w:szCs w:val="18"/>
            </w:rPr>
            <w:alias w:val="Diplay Category"/>
            <w:tag w:val="Diplay Categor"/>
            <w:id w:val="1008642854"/>
            <w:placeholder>
              <w:docPart w:val="7CF8762BC1B34393863E5F36602B7BBC"/>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582FB638" w14:textId="77777777" w:rsidR="001527EA" w:rsidRPr="00340B0D" w:rsidRDefault="001527EA"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396E5F1B" w14:textId="77777777" w:rsidR="001527EA" w:rsidRPr="00340B0D" w:rsidRDefault="001527EA"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5A4363B3" w14:textId="77777777" w:rsidR="001527EA" w:rsidRPr="00340B0D" w:rsidRDefault="001527EA" w:rsidP="00541D1A">
            <w:pPr>
              <w:jc w:val="center"/>
              <w:rPr>
                <w:rFonts w:cs="Arial"/>
                <w:sz w:val="18"/>
                <w:szCs w:val="18"/>
              </w:rPr>
            </w:pPr>
          </w:p>
        </w:tc>
      </w:tr>
      <w:tr w:rsidR="001527EA" w:rsidRPr="00340B0D" w14:paraId="0B147EF0"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CB6F86D" w14:textId="77777777" w:rsidR="001527EA" w:rsidRPr="00340B0D" w:rsidRDefault="001527EA"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72654975" w14:textId="77777777" w:rsidR="001527EA" w:rsidRPr="00340B0D" w:rsidRDefault="001527EA"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32C001DE" w14:textId="77777777" w:rsidR="001527EA" w:rsidRPr="00340B0D" w:rsidRDefault="001527EA" w:rsidP="00541D1A">
            <w:pPr>
              <w:jc w:val="center"/>
              <w:rPr>
                <w:rFonts w:cs="Arial"/>
                <w:sz w:val="18"/>
                <w:szCs w:val="18"/>
              </w:rPr>
            </w:pPr>
          </w:p>
        </w:tc>
      </w:tr>
      <w:tr w:rsidR="001527EA" w:rsidRPr="00340B0D" w14:paraId="5858196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C567622" w14:textId="77777777" w:rsidR="001527EA" w:rsidRPr="00340B0D" w:rsidRDefault="001527EA"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FED1FE"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49CAB65E" w14:textId="77777777" w:rsidR="001527EA" w:rsidRPr="00340B0D" w:rsidRDefault="001527EA"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00C31DBA" w14:textId="77777777" w:rsidR="001527EA" w:rsidRPr="00340B0D" w:rsidRDefault="001527EA" w:rsidP="00541D1A">
            <w:pPr>
              <w:jc w:val="center"/>
              <w:rPr>
                <w:rFonts w:cs="Arial"/>
                <w:sz w:val="18"/>
                <w:szCs w:val="18"/>
              </w:rPr>
            </w:pPr>
          </w:p>
        </w:tc>
      </w:tr>
      <w:tr w:rsidR="001527EA" w:rsidRPr="00340B0D" w14:paraId="0A4F856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6D42E8F" w14:textId="77777777" w:rsidR="001527EA" w:rsidRPr="00340B0D" w:rsidRDefault="001527EA"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50AFF96"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21FBFCF4" w14:textId="77777777" w:rsidR="001527EA" w:rsidRPr="00340B0D" w:rsidRDefault="001527EA"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5B23DFDA" w14:textId="77777777" w:rsidR="001527EA" w:rsidRPr="00340B0D" w:rsidRDefault="001527EA" w:rsidP="00541D1A">
            <w:pPr>
              <w:jc w:val="center"/>
              <w:rPr>
                <w:rFonts w:cs="Arial"/>
                <w:sz w:val="18"/>
                <w:szCs w:val="18"/>
              </w:rPr>
            </w:pPr>
          </w:p>
        </w:tc>
      </w:tr>
      <w:tr w:rsidR="001527EA" w:rsidRPr="00340B0D" w14:paraId="2A065B9D"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7BDF778" w14:textId="77777777" w:rsidR="001527EA" w:rsidRPr="00340B0D" w:rsidRDefault="001527EA"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DCB86C4"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43FDF4AE" w14:textId="77777777" w:rsidR="001527EA" w:rsidRPr="00340B0D" w:rsidRDefault="001527EA"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00A08B23" w14:textId="77777777" w:rsidR="001527EA" w:rsidRPr="00340B0D" w:rsidRDefault="001527EA" w:rsidP="00541D1A">
            <w:pPr>
              <w:jc w:val="center"/>
              <w:rPr>
                <w:rFonts w:cs="Arial"/>
                <w:sz w:val="18"/>
                <w:szCs w:val="18"/>
              </w:rPr>
            </w:pPr>
          </w:p>
        </w:tc>
      </w:tr>
      <w:tr w:rsidR="001527EA" w:rsidRPr="00340B0D" w14:paraId="5F1AC26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0F55BB8" w14:textId="77777777" w:rsidR="001527EA" w:rsidRPr="00340B0D" w:rsidRDefault="001527EA"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FCC8456"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13FDBB59" w14:textId="77777777" w:rsidR="001527EA" w:rsidRPr="00340B0D" w:rsidRDefault="001527EA"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08091296" w14:textId="77777777" w:rsidR="001527EA" w:rsidRPr="00340B0D" w:rsidRDefault="001527EA" w:rsidP="00541D1A">
            <w:pPr>
              <w:jc w:val="center"/>
              <w:rPr>
                <w:rFonts w:cs="Arial"/>
                <w:sz w:val="18"/>
                <w:szCs w:val="18"/>
              </w:rPr>
            </w:pPr>
          </w:p>
        </w:tc>
      </w:tr>
      <w:tr w:rsidR="001527EA" w:rsidRPr="00340B0D" w14:paraId="5A48B99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0A004CB" w14:textId="77777777" w:rsidR="001527EA" w:rsidRPr="00340B0D" w:rsidRDefault="001527EA"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5E49565"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1D441FA2" w14:textId="77777777" w:rsidR="001527EA" w:rsidRPr="00340B0D" w:rsidRDefault="001527EA"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597E3875" w14:textId="77777777" w:rsidR="001527EA" w:rsidRPr="00340B0D" w:rsidRDefault="001527EA" w:rsidP="00541D1A">
            <w:pPr>
              <w:jc w:val="center"/>
              <w:rPr>
                <w:rFonts w:cs="Arial"/>
                <w:sz w:val="18"/>
                <w:szCs w:val="18"/>
              </w:rPr>
            </w:pPr>
          </w:p>
        </w:tc>
      </w:tr>
      <w:tr w:rsidR="001527EA" w:rsidRPr="00340B0D" w14:paraId="075A7B6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304D4EF" w14:textId="77777777" w:rsidR="001527EA" w:rsidRPr="00340B0D" w:rsidRDefault="001527EA"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B69B10F"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00BA7D4C" w14:textId="77777777" w:rsidR="001527EA" w:rsidRPr="00340B0D" w:rsidRDefault="001527EA"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0D656EDB" w14:textId="77777777" w:rsidR="001527EA" w:rsidRPr="00340B0D" w:rsidRDefault="001527EA" w:rsidP="00541D1A">
            <w:pPr>
              <w:jc w:val="center"/>
              <w:rPr>
                <w:rFonts w:cs="Arial"/>
                <w:sz w:val="18"/>
                <w:szCs w:val="18"/>
              </w:rPr>
            </w:pPr>
          </w:p>
        </w:tc>
      </w:tr>
      <w:tr w:rsidR="001527EA" w:rsidRPr="00340B0D" w14:paraId="6B08EA0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53D44CC" w14:textId="77777777" w:rsidR="001527EA" w:rsidRPr="00340B0D" w:rsidRDefault="001527EA"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A85198C"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2F31BA02" w14:textId="77777777" w:rsidR="001527EA" w:rsidRPr="00340B0D" w:rsidRDefault="001527EA"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21B9AC04" w14:textId="77777777" w:rsidR="001527EA" w:rsidRPr="00340B0D" w:rsidRDefault="001527EA" w:rsidP="00541D1A">
            <w:pPr>
              <w:jc w:val="center"/>
              <w:rPr>
                <w:rFonts w:cs="Arial"/>
                <w:sz w:val="18"/>
                <w:szCs w:val="18"/>
              </w:rPr>
            </w:pPr>
          </w:p>
        </w:tc>
      </w:tr>
      <w:tr w:rsidR="001527EA" w:rsidRPr="00340B0D" w14:paraId="05D34CB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0063B09" w14:textId="77777777" w:rsidR="001527EA" w:rsidRPr="00340B0D" w:rsidRDefault="001527EA"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A13A482"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7E9AD9B4" w14:textId="77777777" w:rsidR="001527EA" w:rsidRPr="00340B0D" w:rsidRDefault="001527EA"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159EBD5D" w14:textId="77777777" w:rsidR="001527EA" w:rsidRPr="00340B0D" w:rsidRDefault="001527EA" w:rsidP="00541D1A">
            <w:pPr>
              <w:jc w:val="center"/>
              <w:rPr>
                <w:rFonts w:cs="Arial"/>
                <w:sz w:val="18"/>
                <w:szCs w:val="18"/>
              </w:rPr>
            </w:pPr>
          </w:p>
        </w:tc>
      </w:tr>
      <w:tr w:rsidR="001527EA" w:rsidRPr="00340B0D" w14:paraId="78EA547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632B73D" w14:textId="77777777" w:rsidR="001527EA" w:rsidRPr="00340B0D" w:rsidRDefault="001527EA"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AC5FD3"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19E4F221" w14:textId="77777777" w:rsidR="001527EA" w:rsidRPr="00340B0D" w:rsidRDefault="001527EA"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7F29929C" w14:textId="77777777" w:rsidR="001527EA" w:rsidRPr="00340B0D" w:rsidRDefault="001527EA" w:rsidP="00541D1A">
            <w:pPr>
              <w:jc w:val="center"/>
              <w:rPr>
                <w:rFonts w:cs="Arial"/>
                <w:sz w:val="18"/>
                <w:szCs w:val="18"/>
              </w:rPr>
            </w:pPr>
          </w:p>
        </w:tc>
      </w:tr>
      <w:tr w:rsidR="001527EA" w:rsidRPr="00340B0D" w14:paraId="6CF9918E"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0B76BB7" w14:textId="77777777" w:rsidR="001527EA" w:rsidRPr="00340B0D" w:rsidRDefault="001527EA"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7AC2984"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12C18539" w14:textId="77777777" w:rsidR="001527EA" w:rsidRPr="00340B0D" w:rsidRDefault="001527EA"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25208E23" w14:textId="77777777" w:rsidR="001527EA" w:rsidRPr="00340B0D" w:rsidRDefault="001527EA" w:rsidP="00541D1A">
            <w:pPr>
              <w:jc w:val="center"/>
              <w:rPr>
                <w:rFonts w:cs="Arial"/>
                <w:sz w:val="18"/>
                <w:szCs w:val="18"/>
              </w:rPr>
            </w:pPr>
          </w:p>
        </w:tc>
      </w:tr>
      <w:tr w:rsidR="001527EA" w:rsidRPr="00340B0D" w14:paraId="5FEC01E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D51E14F" w14:textId="77777777" w:rsidR="001527EA" w:rsidRPr="00340B0D" w:rsidRDefault="001527EA"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093D5CC2"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121C35C7" w14:textId="77777777" w:rsidR="001527EA" w:rsidRPr="00340B0D" w:rsidRDefault="001527EA"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5F47C8B7" w14:textId="77777777" w:rsidR="001527EA" w:rsidRPr="00340B0D" w:rsidRDefault="001527EA" w:rsidP="00541D1A">
            <w:pPr>
              <w:jc w:val="center"/>
              <w:rPr>
                <w:rFonts w:cs="Arial"/>
                <w:sz w:val="18"/>
                <w:szCs w:val="18"/>
              </w:rPr>
            </w:pPr>
          </w:p>
        </w:tc>
      </w:tr>
      <w:tr w:rsidR="001527EA" w:rsidRPr="00340B0D" w14:paraId="421630B1"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7C10CFB4" w14:textId="77777777" w:rsidR="001527EA" w:rsidRPr="00340B0D" w:rsidRDefault="001527EA"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2BFD2AB9" w14:textId="77777777" w:rsidR="001527EA" w:rsidRPr="00340B0D" w:rsidRDefault="001527EA"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2A5CB846" w14:textId="77777777" w:rsidR="001527EA" w:rsidRPr="00340B0D" w:rsidRDefault="001527EA" w:rsidP="00541D1A">
            <w:pPr>
              <w:jc w:val="center"/>
              <w:rPr>
                <w:rFonts w:cs="Arial"/>
                <w:sz w:val="18"/>
                <w:szCs w:val="18"/>
              </w:rPr>
            </w:pPr>
          </w:p>
        </w:tc>
      </w:tr>
      <w:tr w:rsidR="001527EA" w:rsidRPr="00340B0D" w14:paraId="0285A50B" w14:textId="77777777" w:rsidTr="00541D1A">
        <w:sdt>
          <w:sdtPr>
            <w:rPr>
              <w:rFonts w:cs="Arial"/>
              <w:sz w:val="18"/>
              <w:szCs w:val="18"/>
            </w:rPr>
            <w:alias w:val="Palette"/>
            <w:tag w:val="Palette"/>
            <w:id w:val="847065003"/>
            <w:placeholder>
              <w:docPart w:val="BA2D5A11004F42A88C6D088D4757101D"/>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6856D947" w14:textId="77777777" w:rsidR="001527EA" w:rsidRPr="00340B0D" w:rsidRDefault="001527EA"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66DA76F8" w14:textId="77777777" w:rsidR="001527EA" w:rsidRPr="00340B0D" w:rsidRDefault="001527EA"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661303CC" w14:textId="77777777" w:rsidR="001527EA" w:rsidRPr="00340B0D" w:rsidRDefault="001527EA" w:rsidP="00541D1A">
            <w:pPr>
              <w:jc w:val="center"/>
              <w:rPr>
                <w:rFonts w:cs="Arial"/>
                <w:sz w:val="18"/>
                <w:szCs w:val="18"/>
              </w:rPr>
            </w:pPr>
          </w:p>
        </w:tc>
      </w:tr>
      <w:tr w:rsidR="001527EA" w:rsidRPr="00340B0D" w14:paraId="52353D46"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5C195B1B" w14:textId="77777777" w:rsidR="001527EA" w:rsidRPr="00340B0D" w:rsidRDefault="001527EA" w:rsidP="00541D1A">
            <w:pPr>
              <w:jc w:val="center"/>
              <w:rPr>
                <w:rFonts w:cs="Arial"/>
                <w:b/>
                <w:bCs/>
                <w:sz w:val="18"/>
                <w:szCs w:val="18"/>
              </w:rPr>
            </w:pPr>
          </w:p>
        </w:tc>
        <w:tc>
          <w:tcPr>
            <w:tcW w:w="3871" w:type="dxa"/>
            <w:gridSpan w:val="5"/>
            <w:tcBorders>
              <w:left w:val="single" w:sz="12" w:space="0" w:color="auto"/>
            </w:tcBorders>
          </w:tcPr>
          <w:p w14:paraId="53C8F8EC" w14:textId="77777777" w:rsidR="001527EA" w:rsidRPr="00340B0D" w:rsidRDefault="001527EA" w:rsidP="00541D1A">
            <w:pPr>
              <w:rPr>
                <w:rFonts w:cs="Arial"/>
                <w:sz w:val="18"/>
                <w:szCs w:val="18"/>
              </w:rPr>
            </w:pPr>
          </w:p>
        </w:tc>
        <w:tc>
          <w:tcPr>
            <w:tcW w:w="672" w:type="dxa"/>
            <w:tcBorders>
              <w:right w:val="single" w:sz="12" w:space="0" w:color="auto"/>
            </w:tcBorders>
            <w:vAlign w:val="center"/>
          </w:tcPr>
          <w:p w14:paraId="6002459B" w14:textId="77777777" w:rsidR="001527EA" w:rsidRPr="00340B0D" w:rsidRDefault="001527EA" w:rsidP="00541D1A">
            <w:pPr>
              <w:jc w:val="center"/>
              <w:rPr>
                <w:rFonts w:cs="Arial"/>
                <w:sz w:val="18"/>
                <w:szCs w:val="18"/>
              </w:rPr>
            </w:pPr>
          </w:p>
        </w:tc>
      </w:tr>
      <w:tr w:rsidR="001527EA" w:rsidRPr="00340B0D" w14:paraId="3DB8D18A"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5F7C8AD5" w14:textId="77777777" w:rsidR="001527EA" w:rsidRPr="00340B0D" w:rsidRDefault="001527EA" w:rsidP="00541D1A">
            <w:pPr>
              <w:rPr>
                <w:rFonts w:cs="Arial"/>
                <w:sz w:val="18"/>
                <w:szCs w:val="18"/>
              </w:rPr>
            </w:pPr>
          </w:p>
        </w:tc>
        <w:tc>
          <w:tcPr>
            <w:tcW w:w="3871" w:type="dxa"/>
            <w:gridSpan w:val="5"/>
            <w:tcBorders>
              <w:left w:val="single" w:sz="12" w:space="0" w:color="auto"/>
              <w:bottom w:val="single" w:sz="12" w:space="0" w:color="auto"/>
            </w:tcBorders>
          </w:tcPr>
          <w:p w14:paraId="47E6F681" w14:textId="77777777" w:rsidR="001527EA" w:rsidRPr="00340B0D" w:rsidRDefault="001527EA" w:rsidP="00541D1A">
            <w:pPr>
              <w:jc w:val="center"/>
              <w:rPr>
                <w:rFonts w:cs="Arial"/>
                <w:sz w:val="18"/>
                <w:szCs w:val="18"/>
              </w:rPr>
            </w:pPr>
          </w:p>
        </w:tc>
        <w:tc>
          <w:tcPr>
            <w:tcW w:w="672" w:type="dxa"/>
            <w:tcBorders>
              <w:bottom w:val="single" w:sz="12" w:space="0" w:color="auto"/>
              <w:right w:val="single" w:sz="12" w:space="0" w:color="auto"/>
            </w:tcBorders>
            <w:vAlign w:val="center"/>
          </w:tcPr>
          <w:p w14:paraId="028B86A3" w14:textId="77777777" w:rsidR="001527EA" w:rsidRPr="00340B0D" w:rsidRDefault="001527EA" w:rsidP="00541D1A">
            <w:pPr>
              <w:jc w:val="center"/>
              <w:rPr>
                <w:rFonts w:cs="Arial"/>
                <w:sz w:val="18"/>
                <w:szCs w:val="18"/>
              </w:rPr>
            </w:pPr>
          </w:p>
        </w:tc>
      </w:tr>
      <w:tr w:rsidR="001527EA" w:rsidRPr="00340B0D" w14:paraId="14ECED36"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764B690F" w14:textId="77777777" w:rsidR="001527EA" w:rsidRPr="00340B0D" w:rsidRDefault="001527EA"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60A51B2" w14:textId="77777777" w:rsidR="001527EA" w:rsidRPr="00340B0D" w:rsidRDefault="001527EA" w:rsidP="00541D1A">
            <w:pPr>
              <w:jc w:val="center"/>
              <w:rPr>
                <w:rFonts w:cs="Arial"/>
                <w:sz w:val="18"/>
                <w:szCs w:val="18"/>
              </w:rPr>
            </w:pPr>
            <w:r w:rsidRPr="00340B0D">
              <w:rPr>
                <w:rFonts w:cs="Arial"/>
                <w:b/>
                <w:bCs/>
                <w:sz w:val="18"/>
                <w:szCs w:val="18"/>
              </w:rPr>
              <w:t>Display</w:t>
            </w:r>
          </w:p>
        </w:tc>
      </w:tr>
      <w:tr w:rsidR="001527EA" w:rsidRPr="00340B0D" w14:paraId="40AC2B4A" w14:textId="77777777" w:rsidTr="00541D1A">
        <w:trPr>
          <w:trHeight w:val="287"/>
        </w:trPr>
        <w:tc>
          <w:tcPr>
            <w:tcW w:w="1789" w:type="dxa"/>
            <w:tcBorders>
              <w:left w:val="single" w:sz="12" w:space="0" w:color="auto"/>
              <w:bottom w:val="single" w:sz="4" w:space="0" w:color="auto"/>
            </w:tcBorders>
          </w:tcPr>
          <w:p w14:paraId="6054F866" w14:textId="77777777" w:rsidR="001527EA" w:rsidRPr="00340B0D" w:rsidRDefault="001527EA"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36CA3B58" w14:textId="77777777" w:rsidR="001527EA" w:rsidRPr="00340B0D" w:rsidRDefault="001527EA"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07537417" w14:textId="77777777" w:rsidR="001527EA" w:rsidRPr="00340B0D" w:rsidRDefault="001527EA"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27995705" w14:textId="77777777" w:rsidR="001527EA" w:rsidRPr="00C87169" w:rsidRDefault="001527EA" w:rsidP="00541D1A">
            <w:pPr>
              <w:rPr>
                <w:rFonts w:cs="Arial"/>
              </w:rPr>
            </w:pPr>
          </w:p>
        </w:tc>
      </w:tr>
      <w:tr w:rsidR="001527EA" w:rsidRPr="00340B0D" w14:paraId="4BB8491A" w14:textId="77777777" w:rsidTr="00541D1A">
        <w:tc>
          <w:tcPr>
            <w:tcW w:w="1789" w:type="dxa"/>
            <w:tcBorders>
              <w:left w:val="single" w:sz="12" w:space="0" w:color="auto"/>
              <w:bottom w:val="single" w:sz="4" w:space="0" w:color="auto"/>
            </w:tcBorders>
          </w:tcPr>
          <w:p w14:paraId="280592DF" w14:textId="77777777" w:rsidR="001527EA" w:rsidRPr="00340B0D" w:rsidRDefault="001527EA"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78E03872" w14:textId="77777777" w:rsidR="001527EA" w:rsidRPr="00340B0D" w:rsidRDefault="001527EA"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CE25989" w14:textId="77777777" w:rsidR="001527EA" w:rsidRPr="00340B0D" w:rsidRDefault="001527EA"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2291BACF" w14:textId="77777777" w:rsidR="001527EA" w:rsidRPr="00340B0D" w:rsidRDefault="001527EA" w:rsidP="00541D1A">
            <w:pPr>
              <w:rPr>
                <w:rFonts w:cs="Arial"/>
                <w:sz w:val="18"/>
                <w:szCs w:val="18"/>
              </w:rPr>
            </w:pPr>
            <w:r w:rsidRPr="00340B0D">
              <w:rPr>
                <w:rFonts w:cs="Arial"/>
                <w:sz w:val="18"/>
                <w:szCs w:val="18"/>
              </w:rPr>
              <w:t>1:</w:t>
            </w:r>
            <w:r>
              <w:rPr>
                <w:rFonts w:cs="Arial"/>
                <w:sz w:val="18"/>
                <w:szCs w:val="18"/>
              </w:rPr>
              <w:t>60000</w:t>
            </w:r>
          </w:p>
        </w:tc>
      </w:tr>
      <w:tr w:rsidR="001527EA" w:rsidRPr="00340B0D" w14:paraId="70C3362F"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77D9433B" w14:textId="77777777" w:rsidR="001527EA" w:rsidRPr="00340B0D" w:rsidRDefault="001527EA"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64F53800" w14:textId="77777777" w:rsidR="001527EA" w:rsidRPr="00340B0D" w:rsidRDefault="001527EA"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2E7244B9" w14:textId="77777777" w:rsidR="001527EA" w:rsidRPr="00340B0D" w:rsidRDefault="001527EA" w:rsidP="00541D1A">
            <w:pPr>
              <w:rPr>
                <w:rFonts w:cs="Arial"/>
                <w:sz w:val="18"/>
                <w:szCs w:val="18"/>
              </w:rPr>
            </w:pPr>
          </w:p>
        </w:tc>
      </w:tr>
      <w:tr w:rsidR="001527EA" w:rsidRPr="00340B0D" w14:paraId="5CAC1FF8"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0C02A622" w14:textId="77777777" w:rsidR="001527EA" w:rsidRPr="00340B0D" w:rsidRDefault="001527EA" w:rsidP="00541D1A">
            <w:pPr>
              <w:rPr>
                <w:rFonts w:cs="Arial"/>
                <w:sz w:val="18"/>
                <w:szCs w:val="18"/>
              </w:rPr>
            </w:pPr>
          </w:p>
        </w:tc>
      </w:tr>
      <w:tr w:rsidR="001527EA" w:rsidRPr="00340B0D" w14:paraId="63C0435C"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2536115" w14:textId="77777777" w:rsidR="001527EA" w:rsidRPr="00340B0D" w:rsidRDefault="001527EA"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1527EA" w:rsidRPr="00340B0D" w14:paraId="1E80FC9A"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1E50D5E" w14:textId="77777777" w:rsidR="001527EA" w:rsidRPr="00340B0D" w:rsidRDefault="001527EA"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B3EAD09" w14:textId="77777777" w:rsidR="001527EA" w:rsidRPr="00340B0D" w:rsidRDefault="001527EA" w:rsidP="00541D1A">
            <w:pPr>
              <w:jc w:val="center"/>
              <w:rPr>
                <w:rFonts w:cs="Arial"/>
                <w:b/>
                <w:bCs/>
                <w:sz w:val="18"/>
                <w:szCs w:val="18"/>
              </w:rPr>
            </w:pPr>
            <w:r w:rsidRPr="00340B0D">
              <w:rPr>
                <w:rFonts w:cs="Arial"/>
                <w:b/>
                <w:bCs/>
                <w:sz w:val="18"/>
                <w:szCs w:val="18"/>
              </w:rPr>
              <w:t>Other</w:t>
            </w:r>
          </w:p>
        </w:tc>
      </w:tr>
      <w:tr w:rsidR="001527EA" w:rsidRPr="00340B0D" w14:paraId="2C13812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5675A9D" w14:textId="77777777" w:rsidR="001527EA" w:rsidRPr="00340B0D" w:rsidRDefault="001527EA"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790C1B7D"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0877E2C" w14:textId="77777777" w:rsidR="001527EA" w:rsidRPr="00340B0D" w:rsidRDefault="001527EA"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49005040" w14:textId="77777777" w:rsidR="001527EA" w:rsidRPr="00340B0D" w:rsidRDefault="001527EA" w:rsidP="00541D1A">
            <w:pPr>
              <w:rPr>
                <w:rFonts w:cs="Arial"/>
                <w:sz w:val="18"/>
                <w:szCs w:val="18"/>
              </w:rPr>
            </w:pPr>
          </w:p>
        </w:tc>
      </w:tr>
      <w:tr w:rsidR="001527EA" w:rsidRPr="00340B0D" w14:paraId="5EB1BA9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34F00E7" w14:textId="77777777" w:rsidR="001527EA" w:rsidRPr="00340B0D" w:rsidRDefault="001527EA"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08E24CD4"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CAA0941" w14:textId="77777777" w:rsidR="001527EA" w:rsidRPr="00340B0D" w:rsidRDefault="001527EA"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5231E1D6" w14:textId="77777777" w:rsidR="001527EA" w:rsidRPr="00340B0D" w:rsidRDefault="001527EA" w:rsidP="00541D1A">
            <w:pPr>
              <w:rPr>
                <w:rFonts w:cs="Arial"/>
                <w:sz w:val="18"/>
                <w:szCs w:val="18"/>
              </w:rPr>
            </w:pPr>
          </w:p>
        </w:tc>
      </w:tr>
      <w:tr w:rsidR="001527EA" w:rsidRPr="00340B0D" w14:paraId="49C72C7E"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34F0EC3" w14:textId="77777777" w:rsidR="001527EA" w:rsidRPr="00340B0D" w:rsidRDefault="001527EA"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6AF6309E"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1B41F2E" w14:textId="77777777" w:rsidR="001527EA" w:rsidRPr="00340B0D" w:rsidRDefault="001527EA"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761CCBE6" w14:textId="77777777" w:rsidR="001527EA" w:rsidRPr="00340B0D" w:rsidRDefault="001527EA" w:rsidP="00541D1A">
            <w:pPr>
              <w:rPr>
                <w:rFonts w:cs="Arial"/>
                <w:sz w:val="18"/>
                <w:szCs w:val="18"/>
              </w:rPr>
            </w:pPr>
          </w:p>
        </w:tc>
      </w:tr>
      <w:tr w:rsidR="001527EA" w:rsidRPr="00340B0D" w14:paraId="2BA84DF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902CAF1" w14:textId="77777777" w:rsidR="001527EA" w:rsidRPr="00340B0D" w:rsidRDefault="001527EA"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7B307256"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C9F57F0" w14:textId="77777777" w:rsidR="001527EA" w:rsidRPr="00340B0D" w:rsidRDefault="001527EA"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57FD4E0E" w14:textId="77777777" w:rsidR="001527EA" w:rsidRPr="00340B0D" w:rsidRDefault="001527EA" w:rsidP="00541D1A">
            <w:pPr>
              <w:rPr>
                <w:rFonts w:cs="Arial"/>
                <w:sz w:val="18"/>
                <w:szCs w:val="18"/>
              </w:rPr>
            </w:pPr>
          </w:p>
        </w:tc>
      </w:tr>
      <w:tr w:rsidR="001527EA" w:rsidRPr="00340B0D" w14:paraId="0E8F072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2C3151A" w14:textId="77777777" w:rsidR="001527EA" w:rsidRPr="00340B0D" w:rsidRDefault="001527EA"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410D7EA1"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DBFCDD1" w14:textId="77777777" w:rsidR="001527EA" w:rsidRPr="00340B0D" w:rsidRDefault="001527EA"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024790EA" w14:textId="77777777" w:rsidR="001527EA" w:rsidRPr="00340B0D" w:rsidRDefault="001527EA" w:rsidP="00541D1A">
            <w:pPr>
              <w:rPr>
                <w:rFonts w:cs="Arial"/>
                <w:sz w:val="18"/>
                <w:szCs w:val="18"/>
              </w:rPr>
            </w:pPr>
          </w:p>
        </w:tc>
      </w:tr>
      <w:tr w:rsidR="001527EA" w:rsidRPr="00340B0D" w14:paraId="7091849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01201BE" w14:textId="77777777" w:rsidR="001527EA" w:rsidRPr="00340B0D" w:rsidRDefault="001527EA"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6DD9A4B2"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190363A" w14:textId="77777777" w:rsidR="001527EA" w:rsidRPr="00340B0D" w:rsidRDefault="001527EA"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247D28C3" w14:textId="77777777" w:rsidR="001527EA" w:rsidRPr="00340B0D" w:rsidRDefault="001527EA" w:rsidP="00541D1A">
            <w:pPr>
              <w:rPr>
                <w:rFonts w:cs="Arial"/>
                <w:sz w:val="18"/>
                <w:szCs w:val="18"/>
              </w:rPr>
            </w:pPr>
          </w:p>
        </w:tc>
      </w:tr>
      <w:tr w:rsidR="001527EA" w:rsidRPr="00340B0D" w14:paraId="677EE6A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997DD09" w14:textId="77777777" w:rsidR="001527EA" w:rsidRPr="00340B0D" w:rsidRDefault="001527EA"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72076FD1"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259A50E" w14:textId="77777777" w:rsidR="001527EA" w:rsidRPr="00340B0D" w:rsidRDefault="001527EA"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641DD4F0" w14:textId="77777777" w:rsidR="001527EA" w:rsidRPr="00340B0D" w:rsidRDefault="001527EA" w:rsidP="00541D1A">
            <w:pPr>
              <w:rPr>
                <w:rFonts w:cs="Arial"/>
                <w:sz w:val="18"/>
                <w:szCs w:val="18"/>
              </w:rPr>
            </w:pPr>
          </w:p>
        </w:tc>
      </w:tr>
      <w:tr w:rsidR="001527EA" w:rsidRPr="00340B0D" w14:paraId="59D9BB7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A62C0D4" w14:textId="77777777" w:rsidR="001527EA" w:rsidRPr="00340B0D" w:rsidRDefault="001527EA"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098C2EAE"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1E77C63" w14:textId="77777777" w:rsidR="001527EA" w:rsidRPr="00340B0D" w:rsidRDefault="001527EA"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089BBE21" w14:textId="77777777" w:rsidR="001527EA" w:rsidRPr="00340B0D" w:rsidRDefault="001527EA" w:rsidP="00541D1A">
            <w:pPr>
              <w:rPr>
                <w:rFonts w:cs="Arial"/>
                <w:sz w:val="18"/>
                <w:szCs w:val="18"/>
              </w:rPr>
            </w:pPr>
          </w:p>
        </w:tc>
      </w:tr>
      <w:tr w:rsidR="001527EA" w:rsidRPr="00340B0D" w14:paraId="2D29042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0FAEA3B" w14:textId="77777777" w:rsidR="001527EA" w:rsidRPr="00340B0D" w:rsidRDefault="001527EA"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04F88CEA"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E429851" w14:textId="77777777" w:rsidR="001527EA" w:rsidRPr="00340B0D" w:rsidRDefault="001527E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BDA34D0" w14:textId="77777777" w:rsidR="001527EA" w:rsidRPr="00340B0D" w:rsidRDefault="001527EA" w:rsidP="00541D1A">
            <w:pPr>
              <w:rPr>
                <w:rFonts w:cs="Arial"/>
                <w:sz w:val="18"/>
                <w:szCs w:val="18"/>
              </w:rPr>
            </w:pPr>
          </w:p>
        </w:tc>
      </w:tr>
      <w:tr w:rsidR="001527EA" w:rsidRPr="00340B0D" w14:paraId="7943DAE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99117EC" w14:textId="77777777" w:rsidR="001527EA" w:rsidRPr="00340B0D" w:rsidRDefault="001527EA"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6E4F84B6"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BA31AFF" w14:textId="77777777" w:rsidR="001527EA" w:rsidRPr="00340B0D" w:rsidRDefault="001527E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B4FA398" w14:textId="77777777" w:rsidR="001527EA" w:rsidRPr="00340B0D" w:rsidRDefault="001527EA" w:rsidP="00541D1A">
            <w:pPr>
              <w:rPr>
                <w:rFonts w:cs="Arial"/>
                <w:sz w:val="18"/>
                <w:szCs w:val="18"/>
              </w:rPr>
            </w:pPr>
          </w:p>
        </w:tc>
      </w:tr>
      <w:tr w:rsidR="001527EA" w:rsidRPr="00340B0D" w14:paraId="5C3BAD2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B31C435" w14:textId="77777777" w:rsidR="001527EA" w:rsidRPr="00340B0D" w:rsidRDefault="001527EA"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7F40FB7E"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AFD1398" w14:textId="77777777" w:rsidR="001527EA" w:rsidRPr="00340B0D" w:rsidRDefault="001527E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9E5B41D" w14:textId="77777777" w:rsidR="001527EA" w:rsidRPr="00340B0D" w:rsidRDefault="001527EA" w:rsidP="00541D1A">
            <w:pPr>
              <w:rPr>
                <w:rFonts w:cs="Arial"/>
                <w:sz w:val="18"/>
                <w:szCs w:val="18"/>
              </w:rPr>
            </w:pPr>
          </w:p>
        </w:tc>
      </w:tr>
      <w:tr w:rsidR="001527EA" w:rsidRPr="00340B0D" w14:paraId="7FEA895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86E8B3B" w14:textId="77777777" w:rsidR="001527EA" w:rsidRPr="00340B0D" w:rsidRDefault="001527EA"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43E03D03"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C916932" w14:textId="77777777" w:rsidR="001527EA" w:rsidRPr="00340B0D" w:rsidRDefault="001527E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17D531E" w14:textId="77777777" w:rsidR="001527EA" w:rsidRPr="00340B0D" w:rsidRDefault="001527EA" w:rsidP="00541D1A">
            <w:pPr>
              <w:rPr>
                <w:rFonts w:cs="Arial"/>
                <w:sz w:val="18"/>
                <w:szCs w:val="18"/>
              </w:rPr>
            </w:pPr>
          </w:p>
        </w:tc>
      </w:tr>
      <w:tr w:rsidR="001527EA" w:rsidRPr="00340B0D" w14:paraId="08731769"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63A336C7" w14:textId="77777777" w:rsidR="001527EA" w:rsidRPr="00340B0D" w:rsidRDefault="001527EA"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0779536D"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54823BFC" w14:textId="77777777" w:rsidR="001527EA" w:rsidRPr="00340B0D" w:rsidRDefault="001527EA"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23442603" w14:textId="77777777" w:rsidR="001527EA" w:rsidRPr="00340B0D" w:rsidRDefault="001527EA" w:rsidP="00541D1A">
            <w:pPr>
              <w:rPr>
                <w:rFonts w:cs="Arial"/>
                <w:sz w:val="18"/>
                <w:szCs w:val="18"/>
              </w:rPr>
            </w:pPr>
          </w:p>
        </w:tc>
      </w:tr>
      <w:tr w:rsidR="001527EA" w:rsidRPr="00340B0D" w14:paraId="71BAF6E1"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255D436" w14:textId="77777777" w:rsidR="001527EA" w:rsidRPr="00EF63B4" w:rsidRDefault="001527EA" w:rsidP="00541D1A">
            <w:pPr>
              <w:jc w:val="center"/>
              <w:rPr>
                <w:rFonts w:cs="Arial"/>
                <w:sz w:val="18"/>
                <w:szCs w:val="18"/>
              </w:rPr>
            </w:pPr>
            <w:r>
              <w:rPr>
                <w:rFonts w:cs="Arial"/>
                <w:b/>
                <w:bCs/>
                <w:sz w:val="18"/>
                <w:szCs w:val="18"/>
              </w:rPr>
              <w:t>Additional</w:t>
            </w:r>
          </w:p>
        </w:tc>
      </w:tr>
      <w:tr w:rsidR="001527EA" w:rsidRPr="00340B0D" w14:paraId="611C65B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C9DF8B8" w14:textId="77777777" w:rsidR="001527EA" w:rsidRPr="00340B0D" w:rsidRDefault="001527EA"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435B82BC" w14:textId="77777777" w:rsidR="001527EA" w:rsidRPr="00340B0D" w:rsidRDefault="001527EA"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28B3429C" w14:textId="77777777" w:rsidR="001527EA" w:rsidRPr="00340B0D" w:rsidRDefault="001527E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00F2C20" w14:textId="77777777" w:rsidR="001527EA" w:rsidRPr="00340B0D" w:rsidRDefault="001527EA" w:rsidP="00541D1A">
            <w:pPr>
              <w:rPr>
                <w:rFonts w:cs="Arial"/>
                <w:sz w:val="18"/>
                <w:szCs w:val="18"/>
              </w:rPr>
            </w:pPr>
          </w:p>
        </w:tc>
      </w:tr>
      <w:tr w:rsidR="001527EA" w:rsidRPr="00340B0D" w14:paraId="33358CA5"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9782AFB" w14:textId="77777777" w:rsidR="001527EA" w:rsidRPr="00340B0D" w:rsidRDefault="001527EA"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32159116" w14:textId="77777777" w:rsidR="001527EA" w:rsidRPr="00340B0D" w:rsidRDefault="001527EA"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006BD1C9" w14:textId="77777777" w:rsidR="001527EA" w:rsidRPr="00340B0D" w:rsidRDefault="001527E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35BC8DD" w14:textId="77777777" w:rsidR="001527EA" w:rsidRPr="00340B0D" w:rsidRDefault="001527EA" w:rsidP="00541D1A">
            <w:pPr>
              <w:rPr>
                <w:rFonts w:cs="Arial"/>
                <w:sz w:val="18"/>
                <w:szCs w:val="18"/>
              </w:rPr>
            </w:pPr>
          </w:p>
        </w:tc>
      </w:tr>
      <w:tr w:rsidR="001527EA" w:rsidRPr="00340B0D" w14:paraId="3C3B26A4"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8616A63" w14:textId="77777777" w:rsidR="001527EA" w:rsidRPr="00340B0D" w:rsidRDefault="001527EA" w:rsidP="00541D1A">
            <w:pPr>
              <w:jc w:val="center"/>
              <w:rPr>
                <w:rFonts w:cs="Arial"/>
                <w:b/>
                <w:bCs/>
                <w:sz w:val="18"/>
                <w:szCs w:val="18"/>
              </w:rPr>
            </w:pPr>
            <w:r w:rsidRPr="00340B0D">
              <w:rPr>
                <w:rFonts w:cs="Arial"/>
                <w:b/>
                <w:bCs/>
                <w:sz w:val="18"/>
                <w:szCs w:val="18"/>
              </w:rPr>
              <w:t>Setup</w:t>
            </w:r>
          </w:p>
        </w:tc>
      </w:tr>
      <w:tr w:rsidR="001527EA" w:rsidRPr="00340B0D" w14:paraId="32D47FE6"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444630C7" w14:textId="77777777" w:rsidR="001527EA" w:rsidRDefault="001527EA" w:rsidP="00541D1A">
            <w:pPr>
              <w:rPr>
                <w:rFonts w:cs="Arial"/>
                <w:sz w:val="18"/>
                <w:szCs w:val="18"/>
              </w:rPr>
            </w:pPr>
          </w:p>
          <w:p w14:paraId="3F69F4FF" w14:textId="77777777" w:rsidR="007B5A46" w:rsidRPr="009C22F4" w:rsidRDefault="007B5A46" w:rsidP="007B5A46">
            <w:pPr>
              <w:rPr>
                <w:rFonts w:cs="Arial"/>
                <w:i/>
              </w:rPr>
            </w:pPr>
            <w:r w:rsidRPr="00544135">
              <w:rPr>
                <w:i/>
              </w:rPr>
              <w:t xml:space="preserve">This test is performed by loading the test cell </w:t>
            </w:r>
            <w:r>
              <w:rPr>
                <w:i/>
              </w:rPr>
              <w:t>101AA00N</w:t>
            </w:r>
            <w:r w:rsidRPr="00544135">
              <w:rPr>
                <w:i/>
              </w:rPr>
              <w:t>AVHZ.000, manually creating a route connecting all way points between feature</w:t>
            </w:r>
            <w:r>
              <w:rPr>
                <w:i/>
              </w:rPr>
              <w:t xml:space="preserve">s </w:t>
            </w:r>
            <w:r w:rsidRPr="00544135">
              <w:rPr>
                <w:i/>
              </w:rPr>
              <w:t>marked as WP1 through WP18 and checking display against the corresponding graphical plot</w:t>
            </w:r>
          </w:p>
          <w:p w14:paraId="7410B12D" w14:textId="77777777" w:rsidR="007B5A46" w:rsidRDefault="007B5A46" w:rsidP="00541D1A">
            <w:pPr>
              <w:rPr>
                <w:rFonts w:cs="Arial"/>
                <w:sz w:val="18"/>
                <w:szCs w:val="18"/>
              </w:rPr>
            </w:pPr>
          </w:p>
          <w:p w14:paraId="7D365E7B" w14:textId="516528CD" w:rsidR="00674E38" w:rsidRPr="00544135" w:rsidRDefault="007B5A46" w:rsidP="00674E38">
            <w:pPr>
              <w:rPr>
                <w:i/>
              </w:rPr>
            </w:pPr>
            <w:r>
              <w:rPr>
                <w:i/>
              </w:rPr>
              <w:t>View</w:t>
            </w:r>
            <w:r w:rsidR="00674E38" w:rsidRPr="00544135">
              <w:rPr>
                <w:i/>
              </w:rPr>
              <w:t xml:space="preserve"> </w:t>
            </w:r>
            <w:r w:rsidR="00674E38">
              <w:rPr>
                <w:i/>
              </w:rPr>
              <w:t>dataset</w:t>
            </w:r>
            <w:r w:rsidR="00674E38" w:rsidRPr="00544135">
              <w:rPr>
                <w:i/>
              </w:rPr>
              <w:t xml:space="preserve"> </w:t>
            </w:r>
            <w:r w:rsidR="00674E38">
              <w:rPr>
                <w:i/>
              </w:rPr>
              <w:t>101AA00N</w:t>
            </w:r>
            <w:r w:rsidR="00674E38" w:rsidRPr="00544135">
              <w:rPr>
                <w:i/>
              </w:rPr>
              <w:t xml:space="preserve">AVHZ.000 from </w:t>
            </w:r>
            <w:r w:rsidR="00674E38">
              <w:rPr>
                <w:i/>
              </w:rPr>
              <w:t xml:space="preserve">exchange set </w:t>
            </w:r>
            <w:proofErr w:type="spellStart"/>
            <w:r w:rsidR="00674E38" w:rsidRPr="00E012C8">
              <w:rPr>
                <w:b/>
                <w:bCs/>
                <w:i/>
              </w:rPr>
              <w:t>NavigationalHazards</w:t>
            </w:r>
            <w:proofErr w:type="spellEnd"/>
          </w:p>
          <w:p w14:paraId="29D3A047" w14:textId="77777777" w:rsidR="00674E38" w:rsidRPr="00E012C8" w:rsidRDefault="00674E38" w:rsidP="00674E38">
            <w:pPr>
              <w:pStyle w:val="ListParagraph"/>
              <w:numPr>
                <w:ilvl w:val="0"/>
                <w:numId w:val="35"/>
              </w:numPr>
              <w:rPr>
                <w:i/>
              </w:rPr>
            </w:pPr>
            <w:r w:rsidRPr="00E012C8">
              <w:rPr>
                <w:i/>
              </w:rPr>
              <w:t>Select Display Category Other</w:t>
            </w:r>
          </w:p>
          <w:p w14:paraId="36B8868E" w14:textId="77777777" w:rsidR="00674E38" w:rsidRPr="00E012C8" w:rsidRDefault="00674E38" w:rsidP="00674E38">
            <w:pPr>
              <w:pStyle w:val="ListParagraph"/>
              <w:numPr>
                <w:ilvl w:val="0"/>
                <w:numId w:val="35"/>
              </w:numPr>
              <w:rPr>
                <w:i/>
              </w:rPr>
            </w:pPr>
            <w:r w:rsidRPr="00E012C8">
              <w:rPr>
                <w:i/>
              </w:rPr>
              <w:t>Set the Safety Contour value to 0 m</w:t>
            </w:r>
          </w:p>
          <w:p w14:paraId="600EC95B" w14:textId="77777777" w:rsidR="00674E38" w:rsidRPr="00E012C8" w:rsidRDefault="00674E38" w:rsidP="00674E38">
            <w:pPr>
              <w:pStyle w:val="ListParagraph"/>
              <w:numPr>
                <w:ilvl w:val="0"/>
                <w:numId w:val="35"/>
              </w:numPr>
              <w:rPr>
                <w:i/>
              </w:rPr>
            </w:pPr>
            <w:r w:rsidRPr="00E012C8">
              <w:rPr>
                <w:i/>
              </w:rPr>
              <w:t>Set the Safety Depth  value to 30 m</w:t>
            </w:r>
          </w:p>
          <w:p w14:paraId="324F84BF" w14:textId="77777777" w:rsidR="00674E38" w:rsidRPr="00E012C8" w:rsidRDefault="00674E38" w:rsidP="00674E38">
            <w:pPr>
              <w:pStyle w:val="ListParagraph"/>
              <w:numPr>
                <w:ilvl w:val="0"/>
                <w:numId w:val="35"/>
              </w:numPr>
              <w:rPr>
                <w:i/>
              </w:rPr>
            </w:pPr>
            <w:r w:rsidRPr="00E012C8">
              <w:rPr>
                <w:i/>
              </w:rPr>
              <w:t xml:space="preserve">Select Symbolized Boundaries </w:t>
            </w:r>
          </w:p>
          <w:p w14:paraId="2FA46150" w14:textId="77777777" w:rsidR="00674E38" w:rsidRPr="00E012C8" w:rsidRDefault="00674E38" w:rsidP="00674E38">
            <w:pPr>
              <w:pStyle w:val="ListParagraph"/>
              <w:numPr>
                <w:ilvl w:val="0"/>
                <w:numId w:val="35"/>
              </w:numPr>
              <w:rPr>
                <w:i/>
              </w:rPr>
            </w:pPr>
            <w:r w:rsidRPr="00E012C8">
              <w:rPr>
                <w:i/>
              </w:rPr>
              <w:t xml:space="preserve">Select Paper chart symbols </w:t>
            </w:r>
          </w:p>
          <w:p w14:paraId="5036104E" w14:textId="77777777" w:rsidR="00674E38" w:rsidRPr="00E012C8" w:rsidRDefault="00674E38" w:rsidP="00674E38">
            <w:pPr>
              <w:pStyle w:val="ListParagraph"/>
              <w:numPr>
                <w:ilvl w:val="0"/>
                <w:numId w:val="35"/>
              </w:numPr>
              <w:rPr>
                <w:i/>
              </w:rPr>
            </w:pPr>
            <w:r w:rsidRPr="00E012C8">
              <w:rPr>
                <w:i/>
              </w:rPr>
              <w:t>Select all Text groups</w:t>
            </w:r>
          </w:p>
          <w:p w14:paraId="451C5CCC" w14:textId="77777777" w:rsidR="00674E38" w:rsidRPr="00E012C8" w:rsidRDefault="00674E38" w:rsidP="00674E38">
            <w:pPr>
              <w:pStyle w:val="ListParagraph"/>
              <w:numPr>
                <w:ilvl w:val="0"/>
                <w:numId w:val="35"/>
              </w:numPr>
              <w:rPr>
                <w:i/>
              </w:rPr>
            </w:pPr>
            <w:r w:rsidRPr="00E012C8">
              <w:rPr>
                <w:i/>
              </w:rPr>
              <w:t xml:space="preserve">Manually create a route connecting all way points between feature </w:t>
            </w:r>
            <w:r>
              <w:rPr>
                <w:i/>
              </w:rPr>
              <w:t>feature</w:t>
            </w:r>
            <w:r w:rsidRPr="00E012C8">
              <w:rPr>
                <w:i/>
              </w:rPr>
              <w:t>s marked WP1 through WP18</w:t>
            </w:r>
          </w:p>
          <w:p w14:paraId="53CA1BE8" w14:textId="6C20DD7E" w:rsidR="001527EA" w:rsidRPr="00110428" w:rsidRDefault="00674E38" w:rsidP="00674E38">
            <w:pPr>
              <w:rPr>
                <w:rFonts w:cs="Arial"/>
              </w:rPr>
            </w:pPr>
            <w:r w:rsidRPr="00E012C8">
              <w:rPr>
                <w:i/>
              </w:rPr>
              <w:t>Set user-specified distance for indication navigational hazards as 0.1 NM</w:t>
            </w:r>
          </w:p>
          <w:p w14:paraId="0B9D766A" w14:textId="77777777" w:rsidR="001527EA" w:rsidRPr="00340B0D" w:rsidRDefault="001527EA" w:rsidP="00541D1A">
            <w:pPr>
              <w:rPr>
                <w:rFonts w:cs="Arial"/>
                <w:sz w:val="18"/>
                <w:szCs w:val="18"/>
              </w:rPr>
            </w:pPr>
          </w:p>
        </w:tc>
      </w:tr>
      <w:tr w:rsidR="001527EA" w:rsidRPr="00340B0D" w14:paraId="0B046E5A"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D3B67A9" w14:textId="77777777" w:rsidR="001527EA" w:rsidRPr="00340B0D" w:rsidRDefault="001527EA" w:rsidP="00541D1A">
            <w:pPr>
              <w:jc w:val="center"/>
              <w:rPr>
                <w:rFonts w:cs="Arial"/>
                <w:b/>
                <w:bCs/>
                <w:sz w:val="18"/>
                <w:szCs w:val="18"/>
              </w:rPr>
            </w:pPr>
            <w:r w:rsidRPr="00340B0D">
              <w:rPr>
                <w:rFonts w:cs="Arial"/>
                <w:b/>
                <w:bCs/>
                <w:sz w:val="18"/>
                <w:szCs w:val="18"/>
              </w:rPr>
              <w:t>Action</w:t>
            </w:r>
          </w:p>
        </w:tc>
      </w:tr>
      <w:tr w:rsidR="001527EA" w:rsidRPr="00340B0D" w14:paraId="55D7271A"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6094478A" w14:textId="77777777" w:rsidR="001527EA" w:rsidRDefault="001527EA" w:rsidP="00541D1A">
            <w:pPr>
              <w:rPr>
                <w:rFonts w:cs="Arial"/>
                <w:b/>
                <w:bCs/>
              </w:rPr>
            </w:pPr>
          </w:p>
          <w:p w14:paraId="6D9D83DD" w14:textId="77777777" w:rsidR="00674E38" w:rsidRPr="00544135" w:rsidRDefault="00674E38" w:rsidP="00674E38">
            <w:pPr>
              <w:rPr>
                <w:i/>
              </w:rPr>
            </w:pPr>
            <w:r w:rsidRPr="00544135">
              <w:rPr>
                <w:i/>
              </w:rPr>
              <w:t>Check ENC symbols shown in the ECDIS against the corresponding graphical plot.</w:t>
            </w:r>
          </w:p>
          <w:p w14:paraId="4ED8A41B" w14:textId="77777777" w:rsidR="00674E38" w:rsidRPr="00544135" w:rsidRDefault="00674E38" w:rsidP="00674E38">
            <w:pPr>
              <w:rPr>
                <w:i/>
              </w:rPr>
            </w:pPr>
          </w:p>
          <w:p w14:paraId="373B00E1" w14:textId="681C6C29" w:rsidR="00674E38" w:rsidRDefault="00674E38" w:rsidP="00674E38">
            <w:pPr>
              <w:rPr>
                <w:rFonts w:cs="Arial"/>
                <w:b/>
                <w:bCs/>
              </w:rPr>
            </w:pPr>
            <w:r w:rsidRPr="00544135">
              <w:rPr>
                <w:i/>
              </w:rPr>
              <w:t xml:space="preserve">Repeat sequentially with a </w:t>
            </w:r>
            <w:r>
              <w:rPr>
                <w:i/>
              </w:rPr>
              <w:t xml:space="preserve">Safety Contour value </w:t>
            </w:r>
            <w:r w:rsidRPr="00544135">
              <w:rPr>
                <w:i/>
              </w:rPr>
              <w:t>of 0m, 2m, 4m, 5m, 6m, 8m, 9m, 10m, 11m, 16m, 21m, 31m, 42m, 50m, 51m</w:t>
            </w:r>
          </w:p>
          <w:p w14:paraId="440A2FC3" w14:textId="77777777" w:rsidR="00674E38" w:rsidRPr="00110428" w:rsidRDefault="00674E38" w:rsidP="00541D1A">
            <w:pPr>
              <w:rPr>
                <w:rFonts w:cs="Arial"/>
                <w:b/>
                <w:bCs/>
              </w:rPr>
            </w:pPr>
          </w:p>
        </w:tc>
      </w:tr>
      <w:tr w:rsidR="001527EA" w:rsidRPr="00340B0D" w14:paraId="449E746A"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A03F36D" w14:textId="77777777" w:rsidR="001527EA" w:rsidRPr="00340B0D" w:rsidRDefault="001527EA" w:rsidP="00541D1A">
            <w:pPr>
              <w:jc w:val="center"/>
              <w:rPr>
                <w:rFonts w:cs="Arial"/>
                <w:sz w:val="18"/>
                <w:szCs w:val="18"/>
              </w:rPr>
            </w:pPr>
            <w:r w:rsidRPr="00340B0D">
              <w:rPr>
                <w:rFonts w:cs="Arial"/>
                <w:b/>
                <w:bCs/>
                <w:sz w:val="18"/>
                <w:szCs w:val="18"/>
              </w:rPr>
              <w:t>Results</w:t>
            </w:r>
          </w:p>
        </w:tc>
      </w:tr>
      <w:tr w:rsidR="001527EA" w:rsidRPr="00340B0D" w14:paraId="1A6A3580"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0DE4DBDB" w14:textId="77777777" w:rsidR="001527EA" w:rsidRDefault="001527EA" w:rsidP="00541D1A">
            <w:pPr>
              <w:rPr>
                <w:rFonts w:cs="Arial"/>
                <w:sz w:val="18"/>
                <w:szCs w:val="18"/>
              </w:rPr>
            </w:pPr>
          </w:p>
          <w:p w14:paraId="15FB7087" w14:textId="77777777" w:rsidR="00674E38" w:rsidRDefault="00674E38" w:rsidP="00674E38">
            <w:pPr>
              <w:jc w:val="left"/>
              <w:rPr>
                <w:i/>
              </w:rPr>
            </w:pPr>
            <w:r w:rsidRPr="00544135">
              <w:rPr>
                <w:i/>
              </w:rPr>
              <w:t>The ENC in the ECDIS should match the corresponding graphical plot shown below.</w:t>
            </w:r>
          </w:p>
          <w:p w14:paraId="1FD30FC4" w14:textId="6A18ADA8" w:rsidR="001527EA" w:rsidRDefault="00674E38" w:rsidP="00674E38">
            <w:pPr>
              <w:rPr>
                <w:rFonts w:cs="Arial"/>
                <w:sz w:val="18"/>
                <w:szCs w:val="18"/>
              </w:rPr>
            </w:pPr>
            <w:r w:rsidRPr="00FF43AD">
              <w:rPr>
                <w:i/>
              </w:rPr>
              <w:t xml:space="preserve">Note: To increase the prominence of dangers in unsafe waters it is permitted to highlight </w:t>
            </w:r>
            <w:r>
              <w:rPr>
                <w:i/>
              </w:rPr>
              <w:t>feature</w:t>
            </w:r>
            <w:r w:rsidRPr="00FF43AD">
              <w:rPr>
                <w:i/>
              </w:rPr>
              <w:t>s with an isolated danger mark when they are wholly located in this area</w:t>
            </w:r>
          </w:p>
          <w:p w14:paraId="356E3A83" w14:textId="77777777" w:rsidR="001527EA" w:rsidRDefault="001527EA" w:rsidP="00541D1A">
            <w:pPr>
              <w:rPr>
                <w:rFonts w:cs="Arial"/>
                <w:sz w:val="18"/>
                <w:szCs w:val="18"/>
              </w:rPr>
            </w:pPr>
          </w:p>
          <w:p w14:paraId="4F3DCFCE" w14:textId="77777777" w:rsidR="00674E38" w:rsidRDefault="00674E38" w:rsidP="00674E38">
            <w:pPr>
              <w:jc w:val="center"/>
              <w:rPr>
                <w:rFonts w:cs="Arial"/>
                <w:sz w:val="18"/>
                <w:szCs w:val="18"/>
              </w:rPr>
            </w:pPr>
            <w:r>
              <w:rPr>
                <w:noProof/>
                <w:lang w:eastAsia="en-GB"/>
              </w:rPr>
              <w:drawing>
                <wp:inline distT="0" distB="0" distL="0" distR="0" wp14:anchorId="6D909F95" wp14:editId="003A04A2">
                  <wp:extent cx="4978400" cy="3898900"/>
                  <wp:effectExtent l="0" t="0" r="0" b="6350"/>
                  <wp:docPr id="204" name="Picture 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978405" cy="3898904"/>
                          </a:xfrm>
                          <a:prstGeom prst="rect">
                            <a:avLst/>
                          </a:prstGeom>
                          <a:noFill/>
                          <a:ln>
                            <a:noFill/>
                            <a:prstDash/>
                          </a:ln>
                        </pic:spPr>
                      </pic:pic>
                    </a:graphicData>
                  </a:graphic>
                </wp:inline>
              </w:drawing>
            </w:r>
          </w:p>
          <w:p w14:paraId="5874F866" w14:textId="1159E47C" w:rsidR="00674E38" w:rsidRPr="00340B0D" w:rsidRDefault="00674E38" w:rsidP="00541D1A">
            <w:pPr>
              <w:rPr>
                <w:rFonts w:cs="Arial"/>
                <w:sz w:val="18"/>
                <w:szCs w:val="18"/>
              </w:rPr>
            </w:pPr>
            <w:r>
              <w:rPr>
                <w:i/>
              </w:rPr>
              <w:t xml:space="preserve">Safety Contour </w:t>
            </w:r>
            <w:r w:rsidRPr="00544135">
              <w:rPr>
                <w:i/>
              </w:rPr>
              <w:t>= 0 m</w:t>
            </w:r>
            <w:r>
              <w:rPr>
                <w:i/>
              </w:rPr>
              <w:t>, Alternative 1</w:t>
            </w:r>
          </w:p>
        </w:tc>
      </w:tr>
    </w:tbl>
    <w:p w14:paraId="3CC6DB82" w14:textId="77777777" w:rsidR="001527EA" w:rsidRDefault="001527EA" w:rsidP="001527EA"/>
    <w:p w14:paraId="489EDF59" w14:textId="77777777" w:rsidR="001527EA" w:rsidRPr="001527EA" w:rsidRDefault="001527EA" w:rsidP="001527EA"/>
    <w:p w14:paraId="36881E4A" w14:textId="77777777" w:rsidR="000A72CE" w:rsidRDefault="000A72CE" w:rsidP="000A72CE">
      <w:pPr>
        <w:rPr>
          <w:ins w:id="10512" w:author="jonathan pritchard" w:date="2024-10-23T10:54:00Z" w16du:dateUtc="2024-10-23T09:54:00Z"/>
        </w:rPr>
      </w:pPr>
    </w:p>
    <w:p w14:paraId="3C041F0A" w14:textId="77777777" w:rsidR="00610740" w:rsidRDefault="00610740" w:rsidP="000A72CE"/>
    <w:tbl>
      <w:tblPr>
        <w:tblW w:w="96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1"/>
      </w:tblGrid>
      <w:tr w:rsidR="0063294C" w14:paraId="0E3A9443" w14:textId="77777777" w:rsidTr="0063294C">
        <w:trPr>
          <w:trHeight w:val="407"/>
          <w:tblHeader/>
        </w:trPr>
        <w:tc>
          <w:tcPr>
            <w:tcW w:w="9691" w:type="dxa"/>
            <w:tcBorders>
              <w:top w:val="single" w:sz="4" w:space="0" w:color="auto"/>
              <w:bottom w:val="nil"/>
            </w:tcBorders>
            <w:vAlign w:val="center"/>
          </w:tcPr>
          <w:p w14:paraId="5F16F179" w14:textId="0AA11B34" w:rsidR="0063294C" w:rsidRPr="00544135" w:rsidRDefault="0063294C" w:rsidP="0063294C">
            <w:pPr>
              <w:jc w:val="center"/>
              <w:rPr>
                <w:i/>
              </w:rPr>
            </w:pPr>
          </w:p>
        </w:tc>
      </w:tr>
      <w:tr w:rsidR="0063294C" w14:paraId="136ECA92" w14:textId="77777777" w:rsidTr="0063294C">
        <w:trPr>
          <w:trHeight w:val="407"/>
          <w:tblHeader/>
        </w:trPr>
        <w:tc>
          <w:tcPr>
            <w:tcW w:w="9691" w:type="dxa"/>
            <w:tcBorders>
              <w:top w:val="nil"/>
              <w:bottom w:val="nil"/>
            </w:tcBorders>
            <w:vAlign w:val="center"/>
          </w:tcPr>
          <w:p w14:paraId="22362D26" w14:textId="3FE79BC4" w:rsidR="0063294C" w:rsidRPr="00544135" w:rsidRDefault="0063294C" w:rsidP="00ED668D">
            <w:pPr>
              <w:jc w:val="left"/>
              <w:rPr>
                <w:i/>
              </w:rPr>
            </w:pPr>
          </w:p>
        </w:tc>
      </w:tr>
      <w:tr w:rsidR="0063294C" w14:paraId="3099BFF3" w14:textId="77777777" w:rsidTr="0063294C">
        <w:trPr>
          <w:trHeight w:val="407"/>
          <w:tblHeader/>
        </w:trPr>
        <w:tc>
          <w:tcPr>
            <w:tcW w:w="9691" w:type="dxa"/>
            <w:tcBorders>
              <w:top w:val="nil"/>
              <w:bottom w:val="nil"/>
            </w:tcBorders>
            <w:vAlign w:val="center"/>
          </w:tcPr>
          <w:p w14:paraId="42076425" w14:textId="4953311D" w:rsidR="0063294C" w:rsidRDefault="0063294C" w:rsidP="0063294C">
            <w:pPr>
              <w:jc w:val="center"/>
              <w:rPr>
                <w:i/>
              </w:rPr>
            </w:pPr>
            <w:r w:rsidRPr="0063294C">
              <w:rPr>
                <w:i/>
                <w:noProof/>
                <w:lang w:eastAsia="en-GB"/>
              </w:rPr>
              <w:drawing>
                <wp:inline distT="0" distB="0" distL="0" distR="0" wp14:anchorId="177967F3" wp14:editId="2A17057E">
                  <wp:extent cx="5495026" cy="4407123"/>
                  <wp:effectExtent l="0" t="0" r="0" b="0"/>
                  <wp:docPr id="282" name="Picture 282" descr="C:\msdokut\STANDARDIT\IHO\ENCWG\Drafting 4.0.2 after Mar2016\New picture originals 23mar2016\5.1 picture 1 - Safety contour = 0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msdokut\STANDARDIT\IHO\ENCWG\Drafting 4.0.2 after Mar2016\New picture originals 23mar2016\5.1 picture 1 - Safety contour = 0 meter.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12501" cy="4421138"/>
                          </a:xfrm>
                          <a:prstGeom prst="rect">
                            <a:avLst/>
                          </a:prstGeom>
                          <a:noFill/>
                          <a:ln>
                            <a:noFill/>
                          </a:ln>
                        </pic:spPr>
                      </pic:pic>
                    </a:graphicData>
                  </a:graphic>
                </wp:inline>
              </w:drawing>
            </w:r>
          </w:p>
        </w:tc>
      </w:tr>
      <w:tr w:rsidR="0063294C" w14:paraId="7A9BF574" w14:textId="77777777" w:rsidTr="0063294C">
        <w:trPr>
          <w:trHeight w:val="407"/>
          <w:tblHeader/>
        </w:trPr>
        <w:tc>
          <w:tcPr>
            <w:tcW w:w="9691" w:type="dxa"/>
            <w:tcBorders>
              <w:top w:val="nil"/>
            </w:tcBorders>
            <w:vAlign w:val="center"/>
          </w:tcPr>
          <w:p w14:paraId="38283C3E" w14:textId="34DC85CD" w:rsidR="0063294C" w:rsidRPr="00544135" w:rsidRDefault="0069033B" w:rsidP="0063294C">
            <w:pPr>
              <w:jc w:val="left"/>
              <w:rPr>
                <w:i/>
              </w:rPr>
            </w:pPr>
            <w:r>
              <w:rPr>
                <w:i/>
              </w:rPr>
              <w:t xml:space="preserve">Safety Contour </w:t>
            </w:r>
            <w:r w:rsidR="0063294C" w:rsidRPr="00544135">
              <w:rPr>
                <w:i/>
              </w:rPr>
              <w:t>= 0 m</w:t>
            </w:r>
            <w:r w:rsidR="0063294C">
              <w:rPr>
                <w:i/>
              </w:rPr>
              <w:t>, Alternative 2</w:t>
            </w:r>
          </w:p>
        </w:tc>
      </w:tr>
    </w:tbl>
    <w:p w14:paraId="470B4ECB" w14:textId="77777777" w:rsidR="00667697" w:rsidRDefault="00667697" w:rsidP="000A72CE"/>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63294C" w14:paraId="72B35520" w14:textId="77777777" w:rsidTr="00973573">
        <w:trPr>
          <w:tblHeader/>
        </w:trPr>
        <w:tc>
          <w:tcPr>
            <w:tcW w:w="9691" w:type="dxa"/>
            <w:vAlign w:val="center"/>
          </w:tcPr>
          <w:p w14:paraId="532CA499" w14:textId="2A22CD4F" w:rsidR="0063294C" w:rsidRPr="0063294C" w:rsidRDefault="009274A1" w:rsidP="007944FC">
            <w:pPr>
              <w:jc w:val="center"/>
              <w:rPr>
                <w:noProof/>
                <w:lang w:eastAsia="en-GB"/>
              </w:rPr>
            </w:pPr>
            <w:r>
              <w:rPr>
                <w:noProof/>
                <w:lang w:eastAsia="en-GB"/>
              </w:rPr>
              <w:lastRenderedPageBreak/>
              <w:drawing>
                <wp:inline distT="0" distB="0" distL="0" distR="0" wp14:anchorId="2CBD8C37" wp14:editId="7EB8F371">
                  <wp:extent cx="5731514" cy="5055232"/>
                  <wp:effectExtent l="0" t="0" r="2536" b="0"/>
                  <wp:docPr id="206" name="Picture 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731514" cy="5055232"/>
                          </a:xfrm>
                          <a:prstGeom prst="rect">
                            <a:avLst/>
                          </a:prstGeom>
                          <a:noFill/>
                          <a:ln>
                            <a:noFill/>
                            <a:prstDash/>
                          </a:ln>
                        </pic:spPr>
                      </pic:pic>
                    </a:graphicData>
                  </a:graphic>
                </wp:inline>
              </w:drawing>
            </w:r>
          </w:p>
        </w:tc>
      </w:tr>
      <w:tr w:rsidR="0063294C" w14:paraId="719F5201" w14:textId="77777777" w:rsidTr="00973573">
        <w:trPr>
          <w:tblHeader/>
        </w:trPr>
        <w:tc>
          <w:tcPr>
            <w:tcW w:w="9691" w:type="dxa"/>
            <w:vAlign w:val="center"/>
          </w:tcPr>
          <w:p w14:paraId="64D59AC5" w14:textId="0B05DDFF" w:rsidR="0063294C" w:rsidRPr="0063294C" w:rsidRDefault="0069033B" w:rsidP="0063294C">
            <w:pPr>
              <w:jc w:val="center"/>
              <w:rPr>
                <w:noProof/>
                <w:lang w:eastAsia="en-GB"/>
              </w:rPr>
            </w:pPr>
            <w:r>
              <w:rPr>
                <w:noProof/>
                <w:lang w:eastAsia="en-GB"/>
              </w:rPr>
              <w:t xml:space="preserve">Safety Contour </w:t>
            </w:r>
            <w:r w:rsidR="0063294C">
              <w:rPr>
                <w:noProof/>
                <w:lang w:eastAsia="en-GB"/>
              </w:rPr>
              <w:t>= 2</w:t>
            </w:r>
            <w:r w:rsidR="0063294C" w:rsidRPr="0063294C">
              <w:rPr>
                <w:noProof/>
                <w:lang w:eastAsia="en-GB"/>
              </w:rPr>
              <w:t xml:space="preserve"> m, Alternative 1</w:t>
            </w:r>
          </w:p>
        </w:tc>
      </w:tr>
      <w:tr w:rsidR="0063294C" w14:paraId="61D08ECE" w14:textId="77777777" w:rsidTr="00973573">
        <w:trPr>
          <w:tblHeader/>
        </w:trPr>
        <w:tc>
          <w:tcPr>
            <w:tcW w:w="9691" w:type="dxa"/>
            <w:vAlign w:val="center"/>
          </w:tcPr>
          <w:p w14:paraId="0819D36C" w14:textId="7E91511F" w:rsidR="0063294C" w:rsidRPr="0063294C" w:rsidRDefault="00973573" w:rsidP="007944FC">
            <w:pPr>
              <w:jc w:val="center"/>
              <w:rPr>
                <w:noProof/>
                <w:lang w:eastAsia="en-GB"/>
              </w:rPr>
            </w:pPr>
            <w:r w:rsidRPr="00973573">
              <w:rPr>
                <w:noProof/>
                <w:lang w:eastAsia="en-GB"/>
              </w:rPr>
              <w:lastRenderedPageBreak/>
              <w:drawing>
                <wp:inline distT="0" distB="0" distL="0" distR="0" wp14:anchorId="5796F2DA" wp14:editId="43ABAEC1">
                  <wp:extent cx="5484357" cy="4354116"/>
                  <wp:effectExtent l="0" t="0" r="2540" b="8890"/>
                  <wp:docPr id="291" name="Picture 291" descr="C:\msdokut\STANDARDIT\IHO\ENCWG\Drafting 4.0.2 after Mar2016\New picture originals 23mar2016\5.1 picture 2 - Safety contour = 2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msdokut\STANDARDIT\IHO\ENCWG\Drafting 4.0.2 after Mar2016\New picture originals 23mar2016\5.1 picture 2 - Safety contour = 2 meter.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84357" cy="4354116"/>
                          </a:xfrm>
                          <a:prstGeom prst="rect">
                            <a:avLst/>
                          </a:prstGeom>
                          <a:noFill/>
                          <a:ln>
                            <a:noFill/>
                          </a:ln>
                        </pic:spPr>
                      </pic:pic>
                    </a:graphicData>
                  </a:graphic>
                </wp:inline>
              </w:drawing>
            </w:r>
          </w:p>
        </w:tc>
      </w:tr>
      <w:tr w:rsidR="0063294C" w14:paraId="2A9D0131" w14:textId="77777777" w:rsidTr="00973573">
        <w:trPr>
          <w:tblHeader/>
        </w:trPr>
        <w:tc>
          <w:tcPr>
            <w:tcW w:w="9691" w:type="dxa"/>
            <w:vAlign w:val="center"/>
          </w:tcPr>
          <w:p w14:paraId="0A4F9893" w14:textId="696EB872" w:rsidR="0063294C" w:rsidRPr="0063294C" w:rsidRDefault="0069033B" w:rsidP="007944FC">
            <w:pPr>
              <w:jc w:val="center"/>
              <w:rPr>
                <w:noProof/>
                <w:lang w:eastAsia="en-GB"/>
              </w:rPr>
            </w:pPr>
            <w:r>
              <w:rPr>
                <w:noProof/>
                <w:lang w:eastAsia="en-GB"/>
              </w:rPr>
              <w:t xml:space="preserve">Safety Contour </w:t>
            </w:r>
            <w:r w:rsidR="00973573">
              <w:rPr>
                <w:noProof/>
                <w:lang w:eastAsia="en-GB"/>
              </w:rPr>
              <w:t>= 2</w:t>
            </w:r>
            <w:r w:rsidR="0063294C" w:rsidRPr="0063294C">
              <w:rPr>
                <w:noProof/>
                <w:lang w:eastAsia="en-GB"/>
              </w:rPr>
              <w:t xml:space="preserve"> m, Alternative 2</w:t>
            </w:r>
          </w:p>
        </w:tc>
      </w:tr>
    </w:tbl>
    <w:p w14:paraId="266BCB0A" w14:textId="77777777" w:rsidR="0063294C" w:rsidRDefault="0063294C" w:rsidP="00667697"/>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0E65C8B9" w14:textId="77777777" w:rsidTr="007944FC">
        <w:trPr>
          <w:tblHeader/>
        </w:trPr>
        <w:tc>
          <w:tcPr>
            <w:tcW w:w="9691" w:type="dxa"/>
            <w:vAlign w:val="center"/>
          </w:tcPr>
          <w:p w14:paraId="35836FD3" w14:textId="15F77A9B"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019399B1" wp14:editId="167BDC6B">
                  <wp:extent cx="5731514" cy="4957447"/>
                  <wp:effectExtent l="0" t="0" r="2536" b="0"/>
                  <wp:docPr id="207" name="Picture 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731514" cy="4957447"/>
                          </a:xfrm>
                          <a:prstGeom prst="rect">
                            <a:avLst/>
                          </a:prstGeom>
                          <a:noFill/>
                          <a:ln>
                            <a:noFill/>
                            <a:prstDash/>
                          </a:ln>
                        </pic:spPr>
                      </pic:pic>
                    </a:graphicData>
                  </a:graphic>
                </wp:inline>
              </w:drawing>
            </w:r>
          </w:p>
        </w:tc>
      </w:tr>
      <w:tr w:rsidR="00973573" w14:paraId="23D20ADA" w14:textId="77777777" w:rsidTr="007944FC">
        <w:trPr>
          <w:tblHeader/>
        </w:trPr>
        <w:tc>
          <w:tcPr>
            <w:tcW w:w="9691" w:type="dxa"/>
            <w:vAlign w:val="center"/>
          </w:tcPr>
          <w:p w14:paraId="71D2173A" w14:textId="57A6EDEA" w:rsidR="00973573" w:rsidRPr="0063294C" w:rsidRDefault="0069033B" w:rsidP="007944FC">
            <w:pPr>
              <w:jc w:val="center"/>
              <w:rPr>
                <w:noProof/>
                <w:lang w:eastAsia="en-GB"/>
              </w:rPr>
            </w:pPr>
            <w:r>
              <w:rPr>
                <w:noProof/>
                <w:lang w:eastAsia="en-GB"/>
              </w:rPr>
              <w:t xml:space="preserve">Safety Contour </w:t>
            </w:r>
            <w:r w:rsidR="00973573">
              <w:rPr>
                <w:noProof/>
                <w:lang w:eastAsia="en-GB"/>
              </w:rPr>
              <w:t>= 4</w:t>
            </w:r>
            <w:r w:rsidR="00973573" w:rsidRPr="0063294C">
              <w:rPr>
                <w:noProof/>
                <w:lang w:eastAsia="en-GB"/>
              </w:rPr>
              <w:t xml:space="preserve"> m, Alternative 1</w:t>
            </w:r>
          </w:p>
        </w:tc>
      </w:tr>
      <w:tr w:rsidR="00973573" w14:paraId="5FD001E9" w14:textId="77777777" w:rsidTr="007944FC">
        <w:trPr>
          <w:tblHeader/>
        </w:trPr>
        <w:tc>
          <w:tcPr>
            <w:tcW w:w="9691" w:type="dxa"/>
            <w:vAlign w:val="center"/>
          </w:tcPr>
          <w:p w14:paraId="4BF70D8F" w14:textId="548D395E"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7730B5">
              <w:rPr>
                <w:noProof/>
                <w:lang w:eastAsia="en-GB"/>
              </w:rPr>
              <w:drawing>
                <wp:inline distT="0" distB="0" distL="0" distR="0" wp14:anchorId="3A4FCB8D" wp14:editId="35EA5BF1">
                  <wp:extent cx="5408654" cy="4333042"/>
                  <wp:effectExtent l="0" t="0" r="1905" b="0"/>
                  <wp:docPr id="293" name="Picture 293" descr="C:\msdokut\STANDARDIT\IHO\ENCWG\Drafting 4.0.2 after Mar2016\New picture originals 23mar2016\5.1 picture 3 - Safety contour = 4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msdokut\STANDARDIT\IHO\ENCWG\Drafting 4.0.2 after Mar2016\New picture originals 23mar2016\5.1 picture 3 - Safety contour = 4 meter.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20000" cy="4342132"/>
                          </a:xfrm>
                          <a:prstGeom prst="rect">
                            <a:avLst/>
                          </a:prstGeom>
                          <a:noFill/>
                          <a:ln>
                            <a:noFill/>
                          </a:ln>
                        </pic:spPr>
                      </pic:pic>
                    </a:graphicData>
                  </a:graphic>
                </wp:inline>
              </w:drawing>
            </w:r>
          </w:p>
        </w:tc>
      </w:tr>
      <w:tr w:rsidR="00973573" w14:paraId="1F9081D6" w14:textId="77777777" w:rsidTr="007944FC">
        <w:trPr>
          <w:tblHeader/>
        </w:trPr>
        <w:tc>
          <w:tcPr>
            <w:tcW w:w="9691" w:type="dxa"/>
            <w:vAlign w:val="center"/>
          </w:tcPr>
          <w:p w14:paraId="49E6351D" w14:textId="3A02178E" w:rsidR="00973573" w:rsidRPr="0063294C" w:rsidRDefault="0069033B" w:rsidP="007944FC">
            <w:pPr>
              <w:jc w:val="center"/>
              <w:rPr>
                <w:noProof/>
                <w:lang w:eastAsia="en-GB"/>
              </w:rPr>
            </w:pPr>
            <w:r>
              <w:rPr>
                <w:noProof/>
                <w:lang w:eastAsia="en-GB"/>
              </w:rPr>
              <w:t xml:space="preserve">Safety Contour </w:t>
            </w:r>
            <w:r w:rsidR="00973573">
              <w:rPr>
                <w:noProof/>
                <w:lang w:eastAsia="en-GB"/>
              </w:rPr>
              <w:t>= 4</w:t>
            </w:r>
            <w:r w:rsidR="00973573" w:rsidRPr="0063294C">
              <w:rPr>
                <w:noProof/>
                <w:lang w:eastAsia="en-GB"/>
              </w:rPr>
              <w:t xml:space="preserve"> m, Alternative 2</w:t>
            </w:r>
          </w:p>
        </w:tc>
      </w:tr>
    </w:tbl>
    <w:p w14:paraId="05D1C297"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3C802E76" w14:textId="77777777" w:rsidTr="007944FC">
        <w:trPr>
          <w:tblHeader/>
        </w:trPr>
        <w:tc>
          <w:tcPr>
            <w:tcW w:w="9691" w:type="dxa"/>
            <w:vAlign w:val="center"/>
          </w:tcPr>
          <w:p w14:paraId="1B1CD766" w14:textId="1857D2D0"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6BF1B8F6" wp14:editId="3351B7F8">
                  <wp:extent cx="5731514" cy="4845048"/>
                  <wp:effectExtent l="0" t="0" r="2536" b="0"/>
                  <wp:docPr id="208" name="Picture 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731514" cy="4845048"/>
                          </a:xfrm>
                          <a:prstGeom prst="rect">
                            <a:avLst/>
                          </a:prstGeom>
                          <a:noFill/>
                          <a:ln>
                            <a:noFill/>
                            <a:prstDash/>
                          </a:ln>
                        </pic:spPr>
                      </pic:pic>
                    </a:graphicData>
                  </a:graphic>
                </wp:inline>
              </w:drawing>
            </w:r>
          </w:p>
        </w:tc>
      </w:tr>
      <w:tr w:rsidR="00973573" w14:paraId="6E690132" w14:textId="77777777" w:rsidTr="007944FC">
        <w:trPr>
          <w:tblHeader/>
        </w:trPr>
        <w:tc>
          <w:tcPr>
            <w:tcW w:w="9691" w:type="dxa"/>
            <w:vAlign w:val="center"/>
          </w:tcPr>
          <w:p w14:paraId="1C832682" w14:textId="7D4E6B7D" w:rsidR="00973573" w:rsidRPr="0063294C" w:rsidRDefault="0069033B" w:rsidP="007944FC">
            <w:pPr>
              <w:jc w:val="center"/>
              <w:rPr>
                <w:noProof/>
                <w:lang w:eastAsia="en-GB"/>
              </w:rPr>
            </w:pPr>
            <w:r>
              <w:rPr>
                <w:noProof/>
                <w:lang w:eastAsia="en-GB"/>
              </w:rPr>
              <w:t xml:space="preserve">Safety Contour </w:t>
            </w:r>
            <w:r w:rsidR="00973573">
              <w:rPr>
                <w:noProof/>
                <w:lang w:eastAsia="en-GB"/>
              </w:rPr>
              <w:t>= 5</w:t>
            </w:r>
            <w:r w:rsidR="00973573" w:rsidRPr="0063294C">
              <w:rPr>
                <w:noProof/>
                <w:lang w:eastAsia="en-GB"/>
              </w:rPr>
              <w:t xml:space="preserve"> m, Alternative 1</w:t>
            </w:r>
          </w:p>
        </w:tc>
      </w:tr>
      <w:tr w:rsidR="00973573" w14:paraId="6FA0ABCA" w14:textId="77777777" w:rsidTr="007944FC">
        <w:trPr>
          <w:tblHeader/>
        </w:trPr>
        <w:tc>
          <w:tcPr>
            <w:tcW w:w="9691" w:type="dxa"/>
            <w:vAlign w:val="center"/>
          </w:tcPr>
          <w:p w14:paraId="4D5FCF4D" w14:textId="2618CC9A"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7730B5">
              <w:rPr>
                <w:noProof/>
                <w:lang w:eastAsia="en-GB"/>
              </w:rPr>
              <w:drawing>
                <wp:inline distT="0" distB="0" distL="0" distR="0" wp14:anchorId="6FBF0387" wp14:editId="6A03CF0B">
                  <wp:extent cx="5451858" cy="4316905"/>
                  <wp:effectExtent l="0" t="0" r="0" b="7620"/>
                  <wp:docPr id="295" name="Picture 295" descr="C:\msdokut\STANDARDIT\IHO\ENCWG\Drafting 4.0.2 after Mar2016\New picture originals 23mar2016\5.1 picture 4 - Safety contour = 5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msdokut\STANDARDIT\IHO\ENCWG\Drafting 4.0.2 after Mar2016\New picture originals 23mar2016\5.1 picture 4 - Safety contour = 5 meter.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54923" cy="4319332"/>
                          </a:xfrm>
                          <a:prstGeom prst="rect">
                            <a:avLst/>
                          </a:prstGeom>
                          <a:noFill/>
                          <a:ln>
                            <a:noFill/>
                          </a:ln>
                        </pic:spPr>
                      </pic:pic>
                    </a:graphicData>
                  </a:graphic>
                </wp:inline>
              </w:drawing>
            </w:r>
          </w:p>
        </w:tc>
      </w:tr>
      <w:tr w:rsidR="00973573" w14:paraId="3C7657B9" w14:textId="77777777" w:rsidTr="007944FC">
        <w:trPr>
          <w:tblHeader/>
        </w:trPr>
        <w:tc>
          <w:tcPr>
            <w:tcW w:w="9691" w:type="dxa"/>
            <w:vAlign w:val="center"/>
          </w:tcPr>
          <w:p w14:paraId="01EB5707" w14:textId="467A3C2A" w:rsidR="00973573" w:rsidRPr="0063294C" w:rsidRDefault="0069033B" w:rsidP="007944FC">
            <w:pPr>
              <w:jc w:val="center"/>
              <w:rPr>
                <w:noProof/>
                <w:lang w:eastAsia="en-GB"/>
              </w:rPr>
            </w:pPr>
            <w:r>
              <w:rPr>
                <w:noProof/>
                <w:lang w:eastAsia="en-GB"/>
              </w:rPr>
              <w:lastRenderedPageBreak/>
              <w:t xml:space="preserve">Safety Contour </w:t>
            </w:r>
            <w:r w:rsidR="00973573">
              <w:rPr>
                <w:noProof/>
                <w:lang w:eastAsia="en-GB"/>
              </w:rPr>
              <w:t>= 5</w:t>
            </w:r>
            <w:r w:rsidR="00973573" w:rsidRPr="0063294C">
              <w:rPr>
                <w:noProof/>
                <w:lang w:eastAsia="en-GB"/>
              </w:rPr>
              <w:t xml:space="preserve"> m, Alternative 2</w:t>
            </w:r>
          </w:p>
        </w:tc>
      </w:tr>
    </w:tbl>
    <w:p w14:paraId="2310262F"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71A525EF" w14:textId="77777777" w:rsidTr="007944FC">
        <w:trPr>
          <w:tblHeader/>
        </w:trPr>
        <w:tc>
          <w:tcPr>
            <w:tcW w:w="9691" w:type="dxa"/>
            <w:vAlign w:val="center"/>
          </w:tcPr>
          <w:p w14:paraId="1A20A6A1" w14:textId="6B5BC2A4"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193059FD" wp14:editId="6EF8F8FA">
                  <wp:extent cx="5731514" cy="4838062"/>
                  <wp:effectExtent l="0" t="0" r="2536" b="638"/>
                  <wp:docPr id="209" name="Picture 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731514" cy="4838062"/>
                          </a:xfrm>
                          <a:prstGeom prst="rect">
                            <a:avLst/>
                          </a:prstGeom>
                          <a:noFill/>
                          <a:ln>
                            <a:noFill/>
                            <a:prstDash/>
                          </a:ln>
                        </pic:spPr>
                      </pic:pic>
                    </a:graphicData>
                  </a:graphic>
                </wp:inline>
              </w:drawing>
            </w:r>
          </w:p>
        </w:tc>
      </w:tr>
      <w:tr w:rsidR="00973573" w14:paraId="796C7F16" w14:textId="77777777" w:rsidTr="007944FC">
        <w:trPr>
          <w:tblHeader/>
        </w:trPr>
        <w:tc>
          <w:tcPr>
            <w:tcW w:w="9691" w:type="dxa"/>
            <w:vAlign w:val="center"/>
          </w:tcPr>
          <w:p w14:paraId="67AD2B8C" w14:textId="5A6303E7" w:rsidR="00973573" w:rsidRPr="0063294C" w:rsidRDefault="0069033B" w:rsidP="007944FC">
            <w:pPr>
              <w:jc w:val="center"/>
              <w:rPr>
                <w:noProof/>
                <w:lang w:eastAsia="en-GB"/>
              </w:rPr>
            </w:pPr>
            <w:r>
              <w:rPr>
                <w:noProof/>
                <w:lang w:eastAsia="en-GB"/>
              </w:rPr>
              <w:t xml:space="preserve">Safety Contour </w:t>
            </w:r>
            <w:r w:rsidR="00973573">
              <w:rPr>
                <w:noProof/>
                <w:lang w:eastAsia="en-GB"/>
              </w:rPr>
              <w:t>= 6</w:t>
            </w:r>
            <w:r w:rsidR="00973573" w:rsidRPr="0063294C">
              <w:rPr>
                <w:noProof/>
                <w:lang w:eastAsia="en-GB"/>
              </w:rPr>
              <w:t xml:space="preserve"> m, Alternative 1</w:t>
            </w:r>
          </w:p>
        </w:tc>
      </w:tr>
      <w:tr w:rsidR="00973573" w14:paraId="08C26AF3" w14:textId="77777777" w:rsidTr="007944FC">
        <w:trPr>
          <w:tblHeader/>
        </w:trPr>
        <w:tc>
          <w:tcPr>
            <w:tcW w:w="9691" w:type="dxa"/>
            <w:vAlign w:val="center"/>
          </w:tcPr>
          <w:p w14:paraId="5254580A" w14:textId="28467DC0"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7730B5">
              <w:rPr>
                <w:noProof/>
                <w:lang w:eastAsia="en-GB"/>
              </w:rPr>
              <w:drawing>
                <wp:inline distT="0" distB="0" distL="0" distR="0" wp14:anchorId="011D48A5" wp14:editId="12ACE124">
                  <wp:extent cx="5454587" cy="4279014"/>
                  <wp:effectExtent l="0" t="0" r="0" b="7620"/>
                  <wp:docPr id="297" name="Picture 297" descr="C:\msdokut\STANDARDIT\IHO\ENCWG\Drafting 4.0.2 after Mar2016\New picture originals 23mar2016\5.1 picture 5 - Safety contour = 6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msdokut\STANDARDIT\IHO\ENCWG\Drafting 4.0.2 after Mar2016\New picture originals 23mar2016\5.1 picture 5 - Safety contour = 6 meter.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64460" cy="4286759"/>
                          </a:xfrm>
                          <a:prstGeom prst="rect">
                            <a:avLst/>
                          </a:prstGeom>
                          <a:noFill/>
                          <a:ln>
                            <a:noFill/>
                          </a:ln>
                        </pic:spPr>
                      </pic:pic>
                    </a:graphicData>
                  </a:graphic>
                </wp:inline>
              </w:drawing>
            </w:r>
          </w:p>
        </w:tc>
      </w:tr>
      <w:tr w:rsidR="00973573" w14:paraId="48587CB4" w14:textId="77777777" w:rsidTr="007944FC">
        <w:trPr>
          <w:tblHeader/>
        </w:trPr>
        <w:tc>
          <w:tcPr>
            <w:tcW w:w="9691" w:type="dxa"/>
            <w:vAlign w:val="center"/>
          </w:tcPr>
          <w:p w14:paraId="258DB4A9" w14:textId="23999D4C" w:rsidR="00973573" w:rsidRPr="0063294C" w:rsidRDefault="0069033B" w:rsidP="007944FC">
            <w:pPr>
              <w:jc w:val="center"/>
              <w:rPr>
                <w:noProof/>
                <w:lang w:eastAsia="en-GB"/>
              </w:rPr>
            </w:pPr>
            <w:r>
              <w:rPr>
                <w:noProof/>
                <w:lang w:eastAsia="en-GB"/>
              </w:rPr>
              <w:lastRenderedPageBreak/>
              <w:t xml:space="preserve">Safety Contour </w:t>
            </w:r>
            <w:r w:rsidR="00973573">
              <w:rPr>
                <w:noProof/>
                <w:lang w:eastAsia="en-GB"/>
              </w:rPr>
              <w:t>= 6</w:t>
            </w:r>
            <w:r w:rsidR="00973573" w:rsidRPr="0063294C">
              <w:rPr>
                <w:noProof/>
                <w:lang w:eastAsia="en-GB"/>
              </w:rPr>
              <w:t xml:space="preserve"> m, Alternative 2</w:t>
            </w:r>
          </w:p>
        </w:tc>
      </w:tr>
    </w:tbl>
    <w:p w14:paraId="05B4DFE8"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542F9007" w14:textId="77777777" w:rsidTr="007944FC">
        <w:trPr>
          <w:tblHeader/>
        </w:trPr>
        <w:tc>
          <w:tcPr>
            <w:tcW w:w="9691" w:type="dxa"/>
            <w:vAlign w:val="center"/>
          </w:tcPr>
          <w:p w14:paraId="0DE98F6A" w14:textId="654A7655" w:rsidR="00973573" w:rsidRPr="0063294C" w:rsidRDefault="00FF44E8"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62DE5E11" wp14:editId="07CB9456">
                  <wp:extent cx="5731514" cy="4881881"/>
                  <wp:effectExtent l="0" t="0" r="2536" b="0"/>
                  <wp:docPr id="210" name="Picture 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731514" cy="4881881"/>
                          </a:xfrm>
                          <a:prstGeom prst="rect">
                            <a:avLst/>
                          </a:prstGeom>
                          <a:noFill/>
                          <a:ln>
                            <a:noFill/>
                            <a:prstDash/>
                          </a:ln>
                        </pic:spPr>
                      </pic:pic>
                    </a:graphicData>
                  </a:graphic>
                </wp:inline>
              </w:drawing>
            </w:r>
          </w:p>
        </w:tc>
      </w:tr>
      <w:tr w:rsidR="00973573" w14:paraId="25280875" w14:textId="77777777" w:rsidTr="007944FC">
        <w:trPr>
          <w:tblHeader/>
        </w:trPr>
        <w:tc>
          <w:tcPr>
            <w:tcW w:w="9691" w:type="dxa"/>
            <w:vAlign w:val="center"/>
          </w:tcPr>
          <w:p w14:paraId="3FB53110" w14:textId="5734210F" w:rsidR="00973573" w:rsidRPr="0063294C" w:rsidRDefault="0069033B" w:rsidP="007944FC">
            <w:pPr>
              <w:jc w:val="center"/>
              <w:rPr>
                <w:noProof/>
                <w:lang w:eastAsia="en-GB"/>
              </w:rPr>
            </w:pPr>
            <w:r>
              <w:rPr>
                <w:noProof/>
                <w:lang w:eastAsia="en-GB"/>
              </w:rPr>
              <w:t xml:space="preserve">Safety Contour </w:t>
            </w:r>
            <w:r w:rsidR="00973573">
              <w:rPr>
                <w:noProof/>
                <w:lang w:eastAsia="en-GB"/>
              </w:rPr>
              <w:t>= 8</w:t>
            </w:r>
            <w:r w:rsidR="00973573" w:rsidRPr="0063294C">
              <w:rPr>
                <w:noProof/>
                <w:lang w:eastAsia="en-GB"/>
              </w:rPr>
              <w:t xml:space="preserve"> m, Alternative 1</w:t>
            </w:r>
          </w:p>
        </w:tc>
      </w:tr>
      <w:tr w:rsidR="00973573" w14:paraId="27CF9D1F" w14:textId="77777777" w:rsidTr="007944FC">
        <w:trPr>
          <w:tblHeader/>
        </w:trPr>
        <w:tc>
          <w:tcPr>
            <w:tcW w:w="9691" w:type="dxa"/>
            <w:vAlign w:val="center"/>
          </w:tcPr>
          <w:p w14:paraId="0BD93B96" w14:textId="14A8ACCF" w:rsidR="00973573" w:rsidRPr="0063294C" w:rsidRDefault="00FF44E8"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FF44E8">
              <w:rPr>
                <w:noProof/>
                <w:lang w:eastAsia="en-GB"/>
              </w:rPr>
              <w:drawing>
                <wp:inline distT="0" distB="0" distL="0" distR="0" wp14:anchorId="09BE5DD4" wp14:editId="47E5448D">
                  <wp:extent cx="5572520" cy="4371530"/>
                  <wp:effectExtent l="0" t="0" r="9525" b="0"/>
                  <wp:docPr id="299" name="Picture 299" descr="C:\msdokut\STANDARDIT\IHO\ENCWG\Drafting 4.0.2 after Mar2016\New picture originals 23mar2016\5.1 picture 6 - Safety contour = 8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msdokut\STANDARDIT\IHO\ENCWG\Drafting 4.0.2 after Mar2016\New picture originals 23mar2016\5.1 picture 6 - Safety contour = 8 meter.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582041" cy="4378999"/>
                          </a:xfrm>
                          <a:prstGeom prst="rect">
                            <a:avLst/>
                          </a:prstGeom>
                          <a:noFill/>
                          <a:ln>
                            <a:noFill/>
                          </a:ln>
                        </pic:spPr>
                      </pic:pic>
                    </a:graphicData>
                  </a:graphic>
                </wp:inline>
              </w:drawing>
            </w:r>
          </w:p>
        </w:tc>
      </w:tr>
      <w:tr w:rsidR="00973573" w14:paraId="304EB760" w14:textId="77777777" w:rsidTr="007944FC">
        <w:trPr>
          <w:tblHeader/>
        </w:trPr>
        <w:tc>
          <w:tcPr>
            <w:tcW w:w="9691" w:type="dxa"/>
            <w:vAlign w:val="center"/>
          </w:tcPr>
          <w:p w14:paraId="62CB6781" w14:textId="05E51BFD" w:rsidR="00973573" w:rsidRPr="0063294C" w:rsidRDefault="0069033B" w:rsidP="007944FC">
            <w:pPr>
              <w:jc w:val="center"/>
              <w:rPr>
                <w:noProof/>
                <w:lang w:eastAsia="en-GB"/>
              </w:rPr>
            </w:pPr>
            <w:r>
              <w:rPr>
                <w:noProof/>
                <w:lang w:eastAsia="en-GB"/>
              </w:rPr>
              <w:t xml:space="preserve">Safety Contour </w:t>
            </w:r>
            <w:r w:rsidR="00973573">
              <w:rPr>
                <w:noProof/>
                <w:lang w:eastAsia="en-GB"/>
              </w:rPr>
              <w:t>= 8</w:t>
            </w:r>
            <w:r w:rsidR="00973573" w:rsidRPr="0063294C">
              <w:rPr>
                <w:noProof/>
                <w:lang w:eastAsia="en-GB"/>
              </w:rPr>
              <w:t xml:space="preserve"> m, Alternative 2</w:t>
            </w:r>
          </w:p>
        </w:tc>
      </w:tr>
    </w:tbl>
    <w:p w14:paraId="56DDACD9"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2E761794" w14:textId="77777777" w:rsidTr="007944FC">
        <w:trPr>
          <w:tblHeader/>
        </w:trPr>
        <w:tc>
          <w:tcPr>
            <w:tcW w:w="9691" w:type="dxa"/>
            <w:vAlign w:val="center"/>
          </w:tcPr>
          <w:p w14:paraId="4CA69A31" w14:textId="0C6BE045"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70F3F6F6" wp14:editId="5A562278">
                  <wp:extent cx="5731514" cy="4899656"/>
                  <wp:effectExtent l="0" t="0" r="2536" b="0"/>
                  <wp:docPr id="211" name="Picture 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731514" cy="4899656"/>
                          </a:xfrm>
                          <a:prstGeom prst="rect">
                            <a:avLst/>
                          </a:prstGeom>
                          <a:noFill/>
                          <a:ln>
                            <a:noFill/>
                            <a:prstDash/>
                          </a:ln>
                        </pic:spPr>
                      </pic:pic>
                    </a:graphicData>
                  </a:graphic>
                </wp:inline>
              </w:drawing>
            </w:r>
          </w:p>
        </w:tc>
      </w:tr>
      <w:tr w:rsidR="00973573" w14:paraId="79FA043D" w14:textId="77777777" w:rsidTr="007944FC">
        <w:trPr>
          <w:tblHeader/>
        </w:trPr>
        <w:tc>
          <w:tcPr>
            <w:tcW w:w="9691" w:type="dxa"/>
            <w:vAlign w:val="center"/>
          </w:tcPr>
          <w:p w14:paraId="03735113" w14:textId="416F5CBA" w:rsidR="00973573" w:rsidRPr="0063294C" w:rsidRDefault="0069033B" w:rsidP="007944FC">
            <w:pPr>
              <w:jc w:val="center"/>
              <w:rPr>
                <w:noProof/>
                <w:lang w:eastAsia="en-GB"/>
              </w:rPr>
            </w:pPr>
            <w:r>
              <w:rPr>
                <w:noProof/>
                <w:lang w:eastAsia="en-GB"/>
              </w:rPr>
              <w:t xml:space="preserve">Safety Contour </w:t>
            </w:r>
            <w:r w:rsidR="00973573">
              <w:rPr>
                <w:noProof/>
                <w:lang w:eastAsia="en-GB"/>
              </w:rPr>
              <w:t>= 9</w:t>
            </w:r>
            <w:r w:rsidR="00973573" w:rsidRPr="0063294C">
              <w:rPr>
                <w:noProof/>
                <w:lang w:eastAsia="en-GB"/>
              </w:rPr>
              <w:t xml:space="preserve"> m, Alternative 1</w:t>
            </w:r>
          </w:p>
        </w:tc>
      </w:tr>
      <w:tr w:rsidR="00973573" w14:paraId="1276F142" w14:textId="77777777" w:rsidTr="007944FC">
        <w:trPr>
          <w:tblHeader/>
        </w:trPr>
        <w:tc>
          <w:tcPr>
            <w:tcW w:w="9691" w:type="dxa"/>
            <w:vAlign w:val="center"/>
          </w:tcPr>
          <w:p w14:paraId="07819D29" w14:textId="54D484D7"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853239">
              <w:rPr>
                <w:noProof/>
                <w:lang w:eastAsia="en-GB"/>
              </w:rPr>
              <w:drawing>
                <wp:inline distT="0" distB="0" distL="0" distR="0" wp14:anchorId="01845568" wp14:editId="1E9ABC2F">
                  <wp:extent cx="5494883" cy="4310625"/>
                  <wp:effectExtent l="0" t="0" r="0" b="0"/>
                  <wp:docPr id="301" name="Picture 301" descr="C:\msdokut\STANDARDIT\IHO\ENCWG\Drafting 4.0.2 after Mar2016\New picture originals 23mar2016\5.1 picture 7 - Safety contour = 9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msdokut\STANDARDIT\IHO\ENCWG\Drafting 4.0.2 after Mar2016\New picture originals 23mar2016\5.1 picture 7 - Safety contour = 9 meter.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500520" cy="4315047"/>
                          </a:xfrm>
                          <a:prstGeom prst="rect">
                            <a:avLst/>
                          </a:prstGeom>
                          <a:noFill/>
                          <a:ln>
                            <a:noFill/>
                          </a:ln>
                        </pic:spPr>
                      </pic:pic>
                    </a:graphicData>
                  </a:graphic>
                </wp:inline>
              </w:drawing>
            </w:r>
          </w:p>
        </w:tc>
      </w:tr>
      <w:tr w:rsidR="00973573" w14:paraId="6CBF5448" w14:textId="77777777" w:rsidTr="007944FC">
        <w:trPr>
          <w:tblHeader/>
        </w:trPr>
        <w:tc>
          <w:tcPr>
            <w:tcW w:w="9691" w:type="dxa"/>
            <w:vAlign w:val="center"/>
          </w:tcPr>
          <w:p w14:paraId="78122FC3" w14:textId="68451EAA" w:rsidR="00973573" w:rsidRPr="0063294C" w:rsidRDefault="0069033B" w:rsidP="007944FC">
            <w:pPr>
              <w:jc w:val="center"/>
              <w:rPr>
                <w:noProof/>
                <w:lang w:eastAsia="en-GB"/>
              </w:rPr>
            </w:pPr>
            <w:r>
              <w:rPr>
                <w:noProof/>
                <w:lang w:eastAsia="en-GB"/>
              </w:rPr>
              <w:lastRenderedPageBreak/>
              <w:t xml:space="preserve">Safety Contour </w:t>
            </w:r>
            <w:r w:rsidR="00973573">
              <w:rPr>
                <w:noProof/>
                <w:lang w:eastAsia="en-GB"/>
              </w:rPr>
              <w:t>= 9</w:t>
            </w:r>
            <w:r w:rsidR="00973573" w:rsidRPr="0063294C">
              <w:rPr>
                <w:noProof/>
                <w:lang w:eastAsia="en-GB"/>
              </w:rPr>
              <w:t xml:space="preserve"> m, Alternative 2</w:t>
            </w:r>
          </w:p>
        </w:tc>
      </w:tr>
    </w:tbl>
    <w:p w14:paraId="03114585"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5477221E" w14:textId="77777777" w:rsidTr="007944FC">
        <w:trPr>
          <w:tblHeader/>
        </w:trPr>
        <w:tc>
          <w:tcPr>
            <w:tcW w:w="9691" w:type="dxa"/>
            <w:vAlign w:val="center"/>
          </w:tcPr>
          <w:p w14:paraId="3D111C4A" w14:textId="7F65DE47"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387FD3CB" wp14:editId="1AECD9B5">
                  <wp:extent cx="5731514" cy="4971419"/>
                  <wp:effectExtent l="0" t="0" r="2536" b="631"/>
                  <wp:docPr id="212" name="Picture 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731514" cy="4971419"/>
                          </a:xfrm>
                          <a:prstGeom prst="rect">
                            <a:avLst/>
                          </a:prstGeom>
                          <a:noFill/>
                          <a:ln>
                            <a:noFill/>
                            <a:prstDash/>
                          </a:ln>
                        </pic:spPr>
                      </pic:pic>
                    </a:graphicData>
                  </a:graphic>
                </wp:inline>
              </w:drawing>
            </w:r>
            <w:r w:rsidR="009274A1">
              <w:rPr>
                <w:noProof/>
                <w:lang w:eastAsia="en-GB"/>
              </w:rPr>
              <w:lastRenderedPageBreak/>
              <w:drawing>
                <wp:inline distT="0" distB="0" distL="0" distR="0" wp14:anchorId="55B0CF06" wp14:editId="7B02E9B9">
                  <wp:extent cx="5731514" cy="4801230"/>
                  <wp:effectExtent l="0" t="0" r="2536" b="0"/>
                  <wp:docPr id="213" name="Picture 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731514" cy="4801230"/>
                          </a:xfrm>
                          <a:prstGeom prst="rect">
                            <a:avLst/>
                          </a:prstGeom>
                          <a:noFill/>
                          <a:ln>
                            <a:noFill/>
                            <a:prstDash/>
                          </a:ln>
                        </pic:spPr>
                      </pic:pic>
                    </a:graphicData>
                  </a:graphic>
                </wp:inline>
              </w:drawing>
            </w:r>
          </w:p>
        </w:tc>
      </w:tr>
      <w:tr w:rsidR="00973573" w14:paraId="26637742" w14:textId="77777777" w:rsidTr="007944FC">
        <w:trPr>
          <w:tblHeader/>
        </w:trPr>
        <w:tc>
          <w:tcPr>
            <w:tcW w:w="9691" w:type="dxa"/>
            <w:vAlign w:val="center"/>
          </w:tcPr>
          <w:p w14:paraId="7964AD90" w14:textId="3EB64A75" w:rsidR="00973573" w:rsidRPr="0063294C" w:rsidRDefault="0069033B" w:rsidP="007944FC">
            <w:pPr>
              <w:jc w:val="center"/>
              <w:rPr>
                <w:noProof/>
                <w:lang w:eastAsia="en-GB"/>
              </w:rPr>
            </w:pPr>
            <w:r>
              <w:rPr>
                <w:noProof/>
                <w:lang w:eastAsia="en-GB"/>
              </w:rPr>
              <w:lastRenderedPageBreak/>
              <w:t xml:space="preserve">Safety Contour </w:t>
            </w:r>
            <w:r w:rsidR="00973573">
              <w:rPr>
                <w:noProof/>
                <w:lang w:eastAsia="en-GB"/>
              </w:rPr>
              <w:t>= 10</w:t>
            </w:r>
            <w:r w:rsidR="00973573" w:rsidRPr="0063294C">
              <w:rPr>
                <w:noProof/>
                <w:lang w:eastAsia="en-GB"/>
              </w:rPr>
              <w:t xml:space="preserve"> m, Alternative 1</w:t>
            </w:r>
          </w:p>
        </w:tc>
      </w:tr>
      <w:tr w:rsidR="00973573" w14:paraId="2B00A32C" w14:textId="77777777" w:rsidTr="007944FC">
        <w:trPr>
          <w:tblHeader/>
        </w:trPr>
        <w:tc>
          <w:tcPr>
            <w:tcW w:w="9691" w:type="dxa"/>
            <w:vAlign w:val="center"/>
          </w:tcPr>
          <w:p w14:paraId="50E2E1E3" w14:textId="5EC5D200"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853239">
              <w:rPr>
                <w:noProof/>
                <w:lang w:eastAsia="en-GB"/>
              </w:rPr>
              <w:drawing>
                <wp:inline distT="0" distB="0" distL="0" distR="0" wp14:anchorId="148A1EBF" wp14:editId="4B932A36">
                  <wp:extent cx="5586542" cy="4382530"/>
                  <wp:effectExtent l="0" t="0" r="0" b="0"/>
                  <wp:docPr id="303" name="Picture 303" descr="C:\msdokut\STANDARDIT\IHO\ENCWG\Drafting 4.0.2 after Mar2016\New picture originals 23mar2016\5.1 picture 8 - Safety contour = 10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msdokut\STANDARDIT\IHO\ENCWG\Drafting 4.0.2 after Mar2016\New picture originals 23mar2016\5.1 picture 8 - Safety contour = 10 meter.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592831" cy="4387463"/>
                          </a:xfrm>
                          <a:prstGeom prst="rect">
                            <a:avLst/>
                          </a:prstGeom>
                          <a:noFill/>
                          <a:ln>
                            <a:noFill/>
                          </a:ln>
                        </pic:spPr>
                      </pic:pic>
                    </a:graphicData>
                  </a:graphic>
                </wp:inline>
              </w:drawing>
            </w:r>
          </w:p>
        </w:tc>
      </w:tr>
      <w:tr w:rsidR="00973573" w14:paraId="2C0A81A3" w14:textId="77777777" w:rsidTr="007944FC">
        <w:trPr>
          <w:tblHeader/>
        </w:trPr>
        <w:tc>
          <w:tcPr>
            <w:tcW w:w="9691" w:type="dxa"/>
            <w:vAlign w:val="center"/>
          </w:tcPr>
          <w:p w14:paraId="5280A36E" w14:textId="72533727" w:rsidR="00973573" w:rsidRPr="0063294C" w:rsidRDefault="0069033B" w:rsidP="007944FC">
            <w:pPr>
              <w:jc w:val="center"/>
              <w:rPr>
                <w:noProof/>
                <w:lang w:eastAsia="en-GB"/>
              </w:rPr>
            </w:pPr>
            <w:r>
              <w:rPr>
                <w:noProof/>
                <w:lang w:eastAsia="en-GB"/>
              </w:rPr>
              <w:lastRenderedPageBreak/>
              <w:t xml:space="preserve">Safety Contour </w:t>
            </w:r>
            <w:r w:rsidR="00973573">
              <w:rPr>
                <w:noProof/>
                <w:lang w:eastAsia="en-GB"/>
              </w:rPr>
              <w:t>= 10</w:t>
            </w:r>
            <w:r w:rsidR="00973573" w:rsidRPr="0063294C">
              <w:rPr>
                <w:noProof/>
                <w:lang w:eastAsia="en-GB"/>
              </w:rPr>
              <w:t xml:space="preserve"> m, Alternative 2</w:t>
            </w:r>
          </w:p>
        </w:tc>
      </w:tr>
    </w:tbl>
    <w:p w14:paraId="2A1C196A"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043BFFB6" w14:textId="77777777" w:rsidTr="007944FC">
        <w:trPr>
          <w:tblHeader/>
        </w:trPr>
        <w:tc>
          <w:tcPr>
            <w:tcW w:w="9691" w:type="dxa"/>
            <w:vAlign w:val="center"/>
          </w:tcPr>
          <w:p w14:paraId="4472D401" w14:textId="2EE4DC0A"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1CEABF2C" wp14:editId="74B4CC94">
                  <wp:extent cx="5731514" cy="4993638"/>
                  <wp:effectExtent l="0" t="0" r="2536" b="0"/>
                  <wp:docPr id="214" name="Picture 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731514" cy="4993638"/>
                          </a:xfrm>
                          <a:prstGeom prst="rect">
                            <a:avLst/>
                          </a:prstGeom>
                          <a:noFill/>
                          <a:ln>
                            <a:noFill/>
                            <a:prstDash/>
                          </a:ln>
                        </pic:spPr>
                      </pic:pic>
                    </a:graphicData>
                  </a:graphic>
                </wp:inline>
              </w:drawing>
            </w:r>
          </w:p>
        </w:tc>
      </w:tr>
      <w:tr w:rsidR="00973573" w14:paraId="46596C43" w14:textId="77777777" w:rsidTr="007944FC">
        <w:trPr>
          <w:tblHeader/>
        </w:trPr>
        <w:tc>
          <w:tcPr>
            <w:tcW w:w="9691" w:type="dxa"/>
            <w:vAlign w:val="center"/>
          </w:tcPr>
          <w:p w14:paraId="0CCD9853" w14:textId="7D77CC66" w:rsidR="00973573" w:rsidRPr="0063294C" w:rsidRDefault="0069033B" w:rsidP="007944FC">
            <w:pPr>
              <w:jc w:val="center"/>
              <w:rPr>
                <w:noProof/>
                <w:lang w:eastAsia="en-GB"/>
              </w:rPr>
            </w:pPr>
            <w:r>
              <w:rPr>
                <w:noProof/>
                <w:lang w:eastAsia="en-GB"/>
              </w:rPr>
              <w:t xml:space="preserve">Safety Contour </w:t>
            </w:r>
            <w:r w:rsidR="00973573">
              <w:rPr>
                <w:noProof/>
                <w:lang w:eastAsia="en-GB"/>
              </w:rPr>
              <w:t>= 11</w:t>
            </w:r>
            <w:r w:rsidR="00973573" w:rsidRPr="0063294C">
              <w:rPr>
                <w:noProof/>
                <w:lang w:eastAsia="en-GB"/>
              </w:rPr>
              <w:t xml:space="preserve"> m, Alternative 1</w:t>
            </w:r>
          </w:p>
        </w:tc>
      </w:tr>
      <w:tr w:rsidR="00973573" w14:paraId="2DD22F03" w14:textId="77777777" w:rsidTr="007944FC">
        <w:trPr>
          <w:tblHeader/>
        </w:trPr>
        <w:tc>
          <w:tcPr>
            <w:tcW w:w="9691" w:type="dxa"/>
            <w:vAlign w:val="center"/>
          </w:tcPr>
          <w:p w14:paraId="6F9B2472" w14:textId="7C9EEDED"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853239">
              <w:rPr>
                <w:noProof/>
                <w:lang w:eastAsia="en-GB"/>
              </w:rPr>
              <w:drawing>
                <wp:inline distT="0" distB="0" distL="0" distR="0" wp14:anchorId="1A05A385" wp14:editId="7D71F37E">
                  <wp:extent cx="5545239" cy="4350130"/>
                  <wp:effectExtent l="0" t="0" r="0" b="0"/>
                  <wp:docPr id="305" name="Picture 305" descr="C:\msdokut\STANDARDIT\IHO\ENCWG\Drafting 4.0.2 after Mar2016\New picture originals 23mar2016\5.1 picture 9 - Safety contour = 11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msdokut\STANDARDIT\IHO\ENCWG\Drafting 4.0.2 after Mar2016\New picture originals 23mar2016\5.1 picture 9 - Safety contour = 11 meter.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547679" cy="4352044"/>
                          </a:xfrm>
                          <a:prstGeom prst="rect">
                            <a:avLst/>
                          </a:prstGeom>
                          <a:noFill/>
                          <a:ln>
                            <a:noFill/>
                          </a:ln>
                        </pic:spPr>
                      </pic:pic>
                    </a:graphicData>
                  </a:graphic>
                </wp:inline>
              </w:drawing>
            </w:r>
          </w:p>
        </w:tc>
      </w:tr>
      <w:tr w:rsidR="00973573" w14:paraId="1F4387EE" w14:textId="77777777" w:rsidTr="007944FC">
        <w:trPr>
          <w:tblHeader/>
        </w:trPr>
        <w:tc>
          <w:tcPr>
            <w:tcW w:w="9691" w:type="dxa"/>
            <w:vAlign w:val="center"/>
          </w:tcPr>
          <w:p w14:paraId="73625AD5" w14:textId="77E9615C" w:rsidR="00973573" w:rsidRPr="0063294C" w:rsidRDefault="0069033B" w:rsidP="007944FC">
            <w:pPr>
              <w:jc w:val="center"/>
              <w:rPr>
                <w:noProof/>
                <w:lang w:eastAsia="en-GB"/>
              </w:rPr>
            </w:pPr>
            <w:r>
              <w:rPr>
                <w:noProof/>
                <w:lang w:eastAsia="en-GB"/>
              </w:rPr>
              <w:t xml:space="preserve">Safety Contour </w:t>
            </w:r>
            <w:r w:rsidR="00973573">
              <w:rPr>
                <w:noProof/>
                <w:lang w:eastAsia="en-GB"/>
              </w:rPr>
              <w:t>= 11</w:t>
            </w:r>
            <w:r w:rsidR="00973573" w:rsidRPr="0063294C">
              <w:rPr>
                <w:noProof/>
                <w:lang w:eastAsia="en-GB"/>
              </w:rPr>
              <w:t xml:space="preserve"> m, Alternative 2</w:t>
            </w:r>
          </w:p>
        </w:tc>
      </w:tr>
    </w:tbl>
    <w:p w14:paraId="7CC27453"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67B2C9CD" w14:textId="77777777" w:rsidTr="007944FC">
        <w:trPr>
          <w:tblHeader/>
        </w:trPr>
        <w:tc>
          <w:tcPr>
            <w:tcW w:w="9691" w:type="dxa"/>
            <w:vAlign w:val="center"/>
          </w:tcPr>
          <w:p w14:paraId="0E4AD3FA" w14:textId="5F37BBB8"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30968894" wp14:editId="1A027082">
                  <wp:extent cx="5731514" cy="4993638"/>
                  <wp:effectExtent l="0" t="0" r="2536" b="0"/>
                  <wp:docPr id="217" name="Picture 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731514" cy="4993638"/>
                          </a:xfrm>
                          <a:prstGeom prst="rect">
                            <a:avLst/>
                          </a:prstGeom>
                          <a:noFill/>
                          <a:ln>
                            <a:noFill/>
                            <a:prstDash/>
                          </a:ln>
                        </pic:spPr>
                      </pic:pic>
                    </a:graphicData>
                  </a:graphic>
                </wp:inline>
              </w:drawing>
            </w:r>
          </w:p>
        </w:tc>
      </w:tr>
      <w:tr w:rsidR="00973573" w14:paraId="55F2A07A" w14:textId="77777777" w:rsidTr="007944FC">
        <w:trPr>
          <w:tblHeader/>
        </w:trPr>
        <w:tc>
          <w:tcPr>
            <w:tcW w:w="9691" w:type="dxa"/>
            <w:vAlign w:val="center"/>
          </w:tcPr>
          <w:p w14:paraId="50F4AF37" w14:textId="4F48ED73" w:rsidR="00973573" w:rsidRPr="0063294C" w:rsidRDefault="0069033B" w:rsidP="007944FC">
            <w:pPr>
              <w:jc w:val="center"/>
              <w:rPr>
                <w:noProof/>
                <w:lang w:eastAsia="en-GB"/>
              </w:rPr>
            </w:pPr>
            <w:r>
              <w:rPr>
                <w:noProof/>
                <w:lang w:eastAsia="en-GB"/>
              </w:rPr>
              <w:t xml:space="preserve">Safety Contour </w:t>
            </w:r>
            <w:r w:rsidR="00973573">
              <w:rPr>
                <w:noProof/>
                <w:lang w:eastAsia="en-GB"/>
              </w:rPr>
              <w:t>= 16</w:t>
            </w:r>
            <w:r w:rsidR="00973573" w:rsidRPr="0063294C">
              <w:rPr>
                <w:noProof/>
                <w:lang w:eastAsia="en-GB"/>
              </w:rPr>
              <w:t xml:space="preserve"> m, Alternative 1</w:t>
            </w:r>
          </w:p>
        </w:tc>
      </w:tr>
      <w:tr w:rsidR="00973573" w14:paraId="1432A0D9" w14:textId="77777777" w:rsidTr="007944FC">
        <w:trPr>
          <w:tblHeader/>
        </w:trPr>
        <w:tc>
          <w:tcPr>
            <w:tcW w:w="9691" w:type="dxa"/>
            <w:vAlign w:val="center"/>
          </w:tcPr>
          <w:p w14:paraId="58035DCF" w14:textId="71A5D4D4"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853239">
              <w:rPr>
                <w:noProof/>
                <w:lang w:eastAsia="en-GB"/>
              </w:rPr>
              <w:drawing>
                <wp:inline distT="0" distB="0" distL="0" distR="0" wp14:anchorId="2FFD5930" wp14:editId="6A5A87FE">
                  <wp:extent cx="5586542" cy="4382530"/>
                  <wp:effectExtent l="0" t="0" r="0" b="0"/>
                  <wp:docPr id="307" name="Picture 307" descr="C:\msdokut\STANDARDIT\IHO\ENCWG\Drafting 4.0.2 after Mar2016\New picture originals 23mar2016\5.1 picture 10 - Safety contour = 16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msdokut\STANDARDIT\IHO\ENCWG\Drafting 4.0.2 after Mar2016\New picture originals 23mar2016\5.1 picture 10 - Safety contour = 16 meter.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592232" cy="4386993"/>
                          </a:xfrm>
                          <a:prstGeom prst="rect">
                            <a:avLst/>
                          </a:prstGeom>
                          <a:noFill/>
                          <a:ln>
                            <a:noFill/>
                          </a:ln>
                        </pic:spPr>
                      </pic:pic>
                    </a:graphicData>
                  </a:graphic>
                </wp:inline>
              </w:drawing>
            </w:r>
          </w:p>
        </w:tc>
      </w:tr>
      <w:tr w:rsidR="00973573" w14:paraId="4EB82939" w14:textId="77777777" w:rsidTr="007944FC">
        <w:trPr>
          <w:tblHeader/>
        </w:trPr>
        <w:tc>
          <w:tcPr>
            <w:tcW w:w="9691" w:type="dxa"/>
            <w:vAlign w:val="center"/>
          </w:tcPr>
          <w:p w14:paraId="755165B8" w14:textId="3BCA2553" w:rsidR="00973573" w:rsidRPr="0063294C" w:rsidRDefault="0069033B" w:rsidP="007944FC">
            <w:pPr>
              <w:jc w:val="center"/>
              <w:rPr>
                <w:noProof/>
                <w:lang w:eastAsia="en-GB"/>
              </w:rPr>
            </w:pPr>
            <w:r>
              <w:rPr>
                <w:noProof/>
                <w:lang w:eastAsia="en-GB"/>
              </w:rPr>
              <w:t xml:space="preserve">Safety Contour </w:t>
            </w:r>
            <w:r w:rsidR="00973573">
              <w:rPr>
                <w:noProof/>
                <w:lang w:eastAsia="en-GB"/>
              </w:rPr>
              <w:t>= 16</w:t>
            </w:r>
            <w:r w:rsidR="00973573" w:rsidRPr="0063294C">
              <w:rPr>
                <w:noProof/>
                <w:lang w:eastAsia="en-GB"/>
              </w:rPr>
              <w:t xml:space="preserve"> m, Alternative 2</w:t>
            </w:r>
          </w:p>
        </w:tc>
      </w:tr>
    </w:tbl>
    <w:p w14:paraId="0A124069"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4677213F" w14:textId="77777777" w:rsidTr="007944FC">
        <w:trPr>
          <w:tblHeader/>
        </w:trPr>
        <w:tc>
          <w:tcPr>
            <w:tcW w:w="9691" w:type="dxa"/>
            <w:vAlign w:val="center"/>
          </w:tcPr>
          <w:p w14:paraId="64525AED" w14:textId="4EF329D0"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0C54ACDA" wp14:editId="2777DD85">
                  <wp:extent cx="5731514" cy="5010783"/>
                  <wp:effectExtent l="0" t="0" r="2536" b="0"/>
                  <wp:docPr id="219" name="Picture 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731514" cy="5010783"/>
                          </a:xfrm>
                          <a:prstGeom prst="rect">
                            <a:avLst/>
                          </a:prstGeom>
                          <a:noFill/>
                          <a:ln>
                            <a:noFill/>
                            <a:prstDash/>
                          </a:ln>
                        </pic:spPr>
                      </pic:pic>
                    </a:graphicData>
                  </a:graphic>
                </wp:inline>
              </w:drawing>
            </w:r>
          </w:p>
        </w:tc>
      </w:tr>
      <w:tr w:rsidR="00973573" w14:paraId="25ADCD0E" w14:textId="77777777" w:rsidTr="007944FC">
        <w:trPr>
          <w:tblHeader/>
        </w:trPr>
        <w:tc>
          <w:tcPr>
            <w:tcW w:w="9691" w:type="dxa"/>
            <w:vAlign w:val="center"/>
          </w:tcPr>
          <w:p w14:paraId="63433DFC" w14:textId="7FC4827C" w:rsidR="00973573" w:rsidRPr="0063294C" w:rsidRDefault="0069033B" w:rsidP="007944FC">
            <w:pPr>
              <w:jc w:val="center"/>
              <w:rPr>
                <w:noProof/>
                <w:lang w:eastAsia="en-GB"/>
              </w:rPr>
            </w:pPr>
            <w:r>
              <w:rPr>
                <w:noProof/>
                <w:lang w:eastAsia="en-GB"/>
              </w:rPr>
              <w:t xml:space="preserve">Safety Contour </w:t>
            </w:r>
            <w:r w:rsidR="00973573">
              <w:rPr>
                <w:noProof/>
                <w:lang w:eastAsia="en-GB"/>
              </w:rPr>
              <w:t>= 21</w:t>
            </w:r>
            <w:r w:rsidR="00973573" w:rsidRPr="0063294C">
              <w:rPr>
                <w:noProof/>
                <w:lang w:eastAsia="en-GB"/>
              </w:rPr>
              <w:t xml:space="preserve"> m, Alternative 1</w:t>
            </w:r>
          </w:p>
        </w:tc>
      </w:tr>
      <w:tr w:rsidR="00973573" w14:paraId="001437E1" w14:textId="77777777" w:rsidTr="007944FC">
        <w:trPr>
          <w:tblHeader/>
        </w:trPr>
        <w:tc>
          <w:tcPr>
            <w:tcW w:w="9691" w:type="dxa"/>
            <w:vAlign w:val="center"/>
          </w:tcPr>
          <w:p w14:paraId="17A06A21" w14:textId="280FA647"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853239">
              <w:rPr>
                <w:noProof/>
                <w:lang w:eastAsia="en-GB"/>
              </w:rPr>
              <w:drawing>
                <wp:inline distT="0" distB="0" distL="0" distR="0" wp14:anchorId="74FBB54A" wp14:editId="77096FE0">
                  <wp:extent cx="5615652" cy="4405366"/>
                  <wp:effectExtent l="0" t="0" r="4445" b="0"/>
                  <wp:docPr id="309" name="Picture 309" descr="C:\msdokut\STANDARDIT\IHO\ENCWG\Drafting 4.0.2 after Mar2016\New picture originals 23mar2016\5.1 picture 11 - Safety contour = 21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msdokut\STANDARDIT\IHO\ENCWG\Drafting 4.0.2 after Mar2016\New picture originals 23mar2016\5.1 picture 11 - Safety contour = 21 meter.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625256" cy="4412900"/>
                          </a:xfrm>
                          <a:prstGeom prst="rect">
                            <a:avLst/>
                          </a:prstGeom>
                          <a:noFill/>
                          <a:ln>
                            <a:noFill/>
                          </a:ln>
                        </pic:spPr>
                      </pic:pic>
                    </a:graphicData>
                  </a:graphic>
                </wp:inline>
              </w:drawing>
            </w:r>
          </w:p>
        </w:tc>
      </w:tr>
      <w:tr w:rsidR="00973573" w14:paraId="61CFFA5D" w14:textId="77777777" w:rsidTr="007944FC">
        <w:trPr>
          <w:tblHeader/>
        </w:trPr>
        <w:tc>
          <w:tcPr>
            <w:tcW w:w="9691" w:type="dxa"/>
            <w:vAlign w:val="center"/>
          </w:tcPr>
          <w:p w14:paraId="22B05595" w14:textId="30CEBB8B" w:rsidR="00973573" w:rsidRPr="0063294C" w:rsidRDefault="0069033B" w:rsidP="007944FC">
            <w:pPr>
              <w:jc w:val="center"/>
              <w:rPr>
                <w:noProof/>
                <w:lang w:eastAsia="en-GB"/>
              </w:rPr>
            </w:pPr>
            <w:r>
              <w:rPr>
                <w:noProof/>
                <w:lang w:eastAsia="en-GB"/>
              </w:rPr>
              <w:t xml:space="preserve">Safety Contour </w:t>
            </w:r>
            <w:r w:rsidR="00973573">
              <w:rPr>
                <w:noProof/>
                <w:lang w:eastAsia="en-GB"/>
              </w:rPr>
              <w:t>= 21</w:t>
            </w:r>
            <w:r w:rsidR="00973573" w:rsidRPr="0063294C">
              <w:rPr>
                <w:noProof/>
                <w:lang w:eastAsia="en-GB"/>
              </w:rPr>
              <w:t xml:space="preserve"> m, Alternative 2</w:t>
            </w:r>
          </w:p>
        </w:tc>
      </w:tr>
    </w:tbl>
    <w:p w14:paraId="02C4A2F9"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6B747174" w14:textId="77777777" w:rsidTr="007944FC">
        <w:trPr>
          <w:tblHeader/>
        </w:trPr>
        <w:tc>
          <w:tcPr>
            <w:tcW w:w="9691" w:type="dxa"/>
            <w:vAlign w:val="center"/>
          </w:tcPr>
          <w:p w14:paraId="206C07D0" w14:textId="4C416AE8"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30837B39" wp14:editId="3F1B0F47">
                  <wp:extent cx="5731514" cy="4930773"/>
                  <wp:effectExtent l="0" t="0" r="2536" b="3177"/>
                  <wp:docPr id="220" name="Picture 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731514" cy="4930773"/>
                          </a:xfrm>
                          <a:prstGeom prst="rect">
                            <a:avLst/>
                          </a:prstGeom>
                          <a:noFill/>
                          <a:ln>
                            <a:noFill/>
                            <a:prstDash/>
                          </a:ln>
                        </pic:spPr>
                      </pic:pic>
                    </a:graphicData>
                  </a:graphic>
                </wp:inline>
              </w:drawing>
            </w:r>
          </w:p>
        </w:tc>
      </w:tr>
      <w:tr w:rsidR="00973573" w14:paraId="1B3623FB" w14:textId="77777777" w:rsidTr="007944FC">
        <w:trPr>
          <w:tblHeader/>
        </w:trPr>
        <w:tc>
          <w:tcPr>
            <w:tcW w:w="9691" w:type="dxa"/>
            <w:vAlign w:val="center"/>
          </w:tcPr>
          <w:p w14:paraId="6D316680" w14:textId="05FD9DF0" w:rsidR="00973573" w:rsidRPr="0063294C" w:rsidRDefault="0069033B" w:rsidP="007944FC">
            <w:pPr>
              <w:jc w:val="center"/>
              <w:rPr>
                <w:noProof/>
                <w:lang w:eastAsia="en-GB"/>
              </w:rPr>
            </w:pPr>
            <w:r>
              <w:rPr>
                <w:noProof/>
                <w:lang w:eastAsia="en-GB"/>
              </w:rPr>
              <w:t xml:space="preserve">Safety Contour </w:t>
            </w:r>
            <w:r w:rsidR="00973573">
              <w:rPr>
                <w:noProof/>
                <w:lang w:eastAsia="en-GB"/>
              </w:rPr>
              <w:t>= 31</w:t>
            </w:r>
            <w:r w:rsidR="00973573" w:rsidRPr="0063294C">
              <w:rPr>
                <w:noProof/>
                <w:lang w:eastAsia="en-GB"/>
              </w:rPr>
              <w:t xml:space="preserve"> m, Alternative 1</w:t>
            </w:r>
          </w:p>
        </w:tc>
      </w:tr>
      <w:tr w:rsidR="00973573" w14:paraId="65C57A27" w14:textId="77777777" w:rsidTr="007944FC">
        <w:trPr>
          <w:tblHeader/>
        </w:trPr>
        <w:tc>
          <w:tcPr>
            <w:tcW w:w="9691" w:type="dxa"/>
            <w:vAlign w:val="center"/>
          </w:tcPr>
          <w:p w14:paraId="070F01D2" w14:textId="4CC87D22"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853239">
              <w:rPr>
                <w:noProof/>
                <w:lang w:eastAsia="en-GB"/>
              </w:rPr>
              <w:drawing>
                <wp:inline distT="0" distB="0" distL="0" distR="0" wp14:anchorId="38E19DD3" wp14:editId="087162F2">
                  <wp:extent cx="5624279" cy="4412134"/>
                  <wp:effectExtent l="0" t="0" r="0" b="7620"/>
                  <wp:docPr id="311" name="Picture 311" descr="C:\msdokut\STANDARDIT\IHO\ENCWG\Drafting 4.0.2 after Mar2016\New picture originals 23mar2016\5.1 picture 12 - Safety contour = 31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msdokut\STANDARDIT\IHO\ENCWG\Drafting 4.0.2 after Mar2016\New picture originals 23mar2016\5.1 picture 12 - Safety contour = 31 meter.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629049" cy="4415876"/>
                          </a:xfrm>
                          <a:prstGeom prst="rect">
                            <a:avLst/>
                          </a:prstGeom>
                          <a:noFill/>
                          <a:ln>
                            <a:noFill/>
                          </a:ln>
                        </pic:spPr>
                      </pic:pic>
                    </a:graphicData>
                  </a:graphic>
                </wp:inline>
              </w:drawing>
            </w:r>
          </w:p>
        </w:tc>
      </w:tr>
      <w:tr w:rsidR="00973573" w14:paraId="727EFA15" w14:textId="77777777" w:rsidTr="007944FC">
        <w:trPr>
          <w:tblHeader/>
        </w:trPr>
        <w:tc>
          <w:tcPr>
            <w:tcW w:w="9691" w:type="dxa"/>
            <w:vAlign w:val="center"/>
          </w:tcPr>
          <w:p w14:paraId="63EC1217" w14:textId="6DA0BCE1" w:rsidR="00973573" w:rsidRPr="0063294C" w:rsidRDefault="0069033B" w:rsidP="007944FC">
            <w:pPr>
              <w:jc w:val="center"/>
              <w:rPr>
                <w:noProof/>
                <w:lang w:eastAsia="en-GB"/>
              </w:rPr>
            </w:pPr>
            <w:r>
              <w:rPr>
                <w:noProof/>
                <w:lang w:eastAsia="en-GB"/>
              </w:rPr>
              <w:t xml:space="preserve">Safety Contour </w:t>
            </w:r>
            <w:r w:rsidR="00973573">
              <w:rPr>
                <w:noProof/>
                <w:lang w:eastAsia="en-GB"/>
              </w:rPr>
              <w:t>= 31</w:t>
            </w:r>
            <w:r w:rsidR="00973573" w:rsidRPr="0063294C">
              <w:rPr>
                <w:noProof/>
                <w:lang w:eastAsia="en-GB"/>
              </w:rPr>
              <w:t xml:space="preserve"> m, Alternative 2</w:t>
            </w:r>
          </w:p>
        </w:tc>
      </w:tr>
    </w:tbl>
    <w:p w14:paraId="0C4CEFE4"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11115184" w14:textId="77777777" w:rsidTr="007944FC">
        <w:trPr>
          <w:tblHeader/>
        </w:trPr>
        <w:tc>
          <w:tcPr>
            <w:tcW w:w="9691" w:type="dxa"/>
            <w:vAlign w:val="center"/>
          </w:tcPr>
          <w:p w14:paraId="49851206" w14:textId="771D6D4D"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3225511D" wp14:editId="5CA5957B">
                  <wp:extent cx="5731514" cy="4982208"/>
                  <wp:effectExtent l="0" t="0" r="2536" b="8892"/>
                  <wp:docPr id="222" name="Picture 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731514" cy="4982208"/>
                          </a:xfrm>
                          <a:prstGeom prst="rect">
                            <a:avLst/>
                          </a:prstGeom>
                          <a:noFill/>
                          <a:ln>
                            <a:noFill/>
                            <a:prstDash/>
                          </a:ln>
                        </pic:spPr>
                      </pic:pic>
                    </a:graphicData>
                  </a:graphic>
                </wp:inline>
              </w:drawing>
            </w:r>
          </w:p>
        </w:tc>
      </w:tr>
      <w:tr w:rsidR="00973573" w14:paraId="6649B8DD" w14:textId="77777777" w:rsidTr="007944FC">
        <w:trPr>
          <w:tblHeader/>
        </w:trPr>
        <w:tc>
          <w:tcPr>
            <w:tcW w:w="9691" w:type="dxa"/>
            <w:vAlign w:val="center"/>
          </w:tcPr>
          <w:p w14:paraId="6070E68E" w14:textId="4A7AE286" w:rsidR="00973573" w:rsidRPr="0063294C" w:rsidRDefault="0069033B" w:rsidP="007944FC">
            <w:pPr>
              <w:jc w:val="center"/>
              <w:rPr>
                <w:noProof/>
                <w:lang w:eastAsia="en-GB"/>
              </w:rPr>
            </w:pPr>
            <w:r>
              <w:rPr>
                <w:noProof/>
                <w:lang w:eastAsia="en-GB"/>
              </w:rPr>
              <w:t xml:space="preserve">Safety Contour </w:t>
            </w:r>
            <w:r w:rsidR="00973573">
              <w:rPr>
                <w:noProof/>
                <w:lang w:eastAsia="en-GB"/>
              </w:rPr>
              <w:t>= 42</w:t>
            </w:r>
            <w:r w:rsidR="00973573" w:rsidRPr="0063294C">
              <w:rPr>
                <w:noProof/>
                <w:lang w:eastAsia="en-GB"/>
              </w:rPr>
              <w:t xml:space="preserve"> m, Alternative 1</w:t>
            </w:r>
          </w:p>
        </w:tc>
      </w:tr>
      <w:tr w:rsidR="00973573" w14:paraId="562DE0AE" w14:textId="77777777" w:rsidTr="007944FC">
        <w:trPr>
          <w:tblHeader/>
        </w:trPr>
        <w:tc>
          <w:tcPr>
            <w:tcW w:w="9691" w:type="dxa"/>
            <w:vAlign w:val="center"/>
          </w:tcPr>
          <w:p w14:paraId="3545E9FA" w14:textId="1EEED7FB" w:rsidR="00973573" w:rsidRPr="0063294C" w:rsidRDefault="00F17887"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F17887">
              <w:rPr>
                <w:noProof/>
                <w:lang w:eastAsia="en-GB"/>
              </w:rPr>
              <w:drawing>
                <wp:inline distT="0" distB="0" distL="0" distR="0" wp14:anchorId="49D0FEF0" wp14:editId="39623090">
                  <wp:extent cx="5548115" cy="4352385"/>
                  <wp:effectExtent l="0" t="0" r="0" b="0"/>
                  <wp:docPr id="314" name="Picture 314" descr="C:\msdokut\STANDARDIT\IHO\ENCWG\Drafting 4.0.2 after Mar2016\New picture originals 23mar2016\5.1 picture 13 - Safety contour = 42 meter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msdokut\STANDARDIT\IHO\ENCWG\Drafting 4.0.2 after Mar2016\New picture originals 23mar2016\5.1 picture 13 - Safety contour = 42 meter - Alternative.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548115" cy="4352385"/>
                          </a:xfrm>
                          <a:prstGeom prst="rect">
                            <a:avLst/>
                          </a:prstGeom>
                          <a:noFill/>
                          <a:ln>
                            <a:noFill/>
                          </a:ln>
                        </pic:spPr>
                      </pic:pic>
                    </a:graphicData>
                  </a:graphic>
                </wp:inline>
              </w:drawing>
            </w:r>
          </w:p>
        </w:tc>
      </w:tr>
      <w:tr w:rsidR="00973573" w14:paraId="675B622D" w14:textId="77777777" w:rsidTr="007944FC">
        <w:trPr>
          <w:tblHeader/>
        </w:trPr>
        <w:tc>
          <w:tcPr>
            <w:tcW w:w="9691" w:type="dxa"/>
            <w:vAlign w:val="center"/>
          </w:tcPr>
          <w:p w14:paraId="39114A47" w14:textId="6750FFFA" w:rsidR="00973573" w:rsidRPr="0063294C" w:rsidRDefault="0069033B" w:rsidP="007944FC">
            <w:pPr>
              <w:jc w:val="center"/>
              <w:rPr>
                <w:noProof/>
                <w:lang w:eastAsia="en-GB"/>
              </w:rPr>
            </w:pPr>
            <w:r>
              <w:rPr>
                <w:noProof/>
                <w:lang w:eastAsia="en-GB"/>
              </w:rPr>
              <w:t xml:space="preserve">Safety Contour </w:t>
            </w:r>
            <w:r w:rsidR="00973573">
              <w:rPr>
                <w:noProof/>
                <w:lang w:eastAsia="en-GB"/>
              </w:rPr>
              <w:t>= 42</w:t>
            </w:r>
            <w:r w:rsidR="00973573" w:rsidRPr="0063294C">
              <w:rPr>
                <w:noProof/>
                <w:lang w:eastAsia="en-GB"/>
              </w:rPr>
              <w:t xml:space="preserve"> m, Alternative 2</w:t>
            </w:r>
          </w:p>
        </w:tc>
      </w:tr>
    </w:tbl>
    <w:p w14:paraId="37D25721"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112B5EF2" w14:textId="77777777" w:rsidTr="007944FC">
        <w:trPr>
          <w:tblHeader/>
        </w:trPr>
        <w:tc>
          <w:tcPr>
            <w:tcW w:w="9691" w:type="dxa"/>
            <w:vAlign w:val="center"/>
          </w:tcPr>
          <w:p w14:paraId="20DB1E6F" w14:textId="0F521D41" w:rsidR="00973573" w:rsidRPr="0063294C" w:rsidRDefault="00F17887"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0307A1DB" wp14:editId="56D8F778">
                  <wp:extent cx="5731514" cy="5022854"/>
                  <wp:effectExtent l="0" t="0" r="2536" b="6346"/>
                  <wp:docPr id="223" name="Picture 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731514" cy="5022854"/>
                          </a:xfrm>
                          <a:prstGeom prst="rect">
                            <a:avLst/>
                          </a:prstGeom>
                          <a:noFill/>
                          <a:ln>
                            <a:noFill/>
                            <a:prstDash/>
                          </a:ln>
                        </pic:spPr>
                      </pic:pic>
                    </a:graphicData>
                  </a:graphic>
                </wp:inline>
              </w:drawing>
            </w:r>
          </w:p>
        </w:tc>
      </w:tr>
      <w:tr w:rsidR="00973573" w14:paraId="61DFD88D" w14:textId="77777777" w:rsidTr="007944FC">
        <w:trPr>
          <w:tblHeader/>
        </w:trPr>
        <w:tc>
          <w:tcPr>
            <w:tcW w:w="9691" w:type="dxa"/>
            <w:vAlign w:val="center"/>
          </w:tcPr>
          <w:p w14:paraId="47E61C7E" w14:textId="2978F6BC" w:rsidR="00973573" w:rsidRPr="0063294C" w:rsidRDefault="0069033B" w:rsidP="007944FC">
            <w:pPr>
              <w:jc w:val="center"/>
              <w:rPr>
                <w:noProof/>
                <w:lang w:eastAsia="en-GB"/>
              </w:rPr>
            </w:pPr>
            <w:r>
              <w:rPr>
                <w:noProof/>
                <w:lang w:eastAsia="en-GB"/>
              </w:rPr>
              <w:t xml:space="preserve">Safety Contour </w:t>
            </w:r>
            <w:r w:rsidR="00973573">
              <w:rPr>
                <w:noProof/>
                <w:lang w:eastAsia="en-GB"/>
              </w:rPr>
              <w:t>= 50</w:t>
            </w:r>
            <w:r w:rsidR="00973573" w:rsidRPr="0063294C">
              <w:rPr>
                <w:noProof/>
                <w:lang w:eastAsia="en-GB"/>
              </w:rPr>
              <w:t xml:space="preserve"> m, Alternative 1</w:t>
            </w:r>
          </w:p>
        </w:tc>
      </w:tr>
      <w:tr w:rsidR="00973573" w14:paraId="467A2C1F" w14:textId="77777777" w:rsidTr="007944FC">
        <w:trPr>
          <w:tblHeader/>
        </w:trPr>
        <w:tc>
          <w:tcPr>
            <w:tcW w:w="9691" w:type="dxa"/>
            <w:vAlign w:val="center"/>
          </w:tcPr>
          <w:p w14:paraId="63837DB3" w14:textId="5A9251FB" w:rsidR="00973573" w:rsidRPr="0063294C" w:rsidRDefault="00F17887"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F17887">
              <w:rPr>
                <w:noProof/>
                <w:lang w:eastAsia="en-GB"/>
              </w:rPr>
              <w:drawing>
                <wp:inline distT="0" distB="0" distL="0" distR="0" wp14:anchorId="4BFCB4D7" wp14:editId="781A8D89">
                  <wp:extent cx="5575546" cy="4373904"/>
                  <wp:effectExtent l="0" t="0" r="6350" b="7620"/>
                  <wp:docPr id="317" name="Picture 317" descr="C:\msdokut\STANDARDIT\IHO\ENCWG\Drafting 4.0.2 after Mar2016\New picture originals 23mar2016\5.1 picture 14 - Safety contour = 50 meter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msdokut\STANDARDIT\IHO\ENCWG\Drafting 4.0.2 after Mar2016\New picture originals 23mar2016\5.1 picture 14 - Safety contour = 50 meter - Alternative.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579910" cy="4377328"/>
                          </a:xfrm>
                          <a:prstGeom prst="rect">
                            <a:avLst/>
                          </a:prstGeom>
                          <a:noFill/>
                          <a:ln>
                            <a:noFill/>
                          </a:ln>
                        </pic:spPr>
                      </pic:pic>
                    </a:graphicData>
                  </a:graphic>
                </wp:inline>
              </w:drawing>
            </w:r>
          </w:p>
        </w:tc>
      </w:tr>
      <w:tr w:rsidR="00973573" w14:paraId="642777B4" w14:textId="77777777" w:rsidTr="007944FC">
        <w:trPr>
          <w:tblHeader/>
        </w:trPr>
        <w:tc>
          <w:tcPr>
            <w:tcW w:w="9691" w:type="dxa"/>
            <w:vAlign w:val="center"/>
          </w:tcPr>
          <w:p w14:paraId="57FB70E9" w14:textId="209E46C4" w:rsidR="00973573" w:rsidRPr="0063294C" w:rsidRDefault="0069033B" w:rsidP="007944FC">
            <w:pPr>
              <w:jc w:val="center"/>
              <w:rPr>
                <w:noProof/>
                <w:lang w:eastAsia="en-GB"/>
              </w:rPr>
            </w:pPr>
            <w:r>
              <w:rPr>
                <w:noProof/>
                <w:lang w:eastAsia="en-GB"/>
              </w:rPr>
              <w:t xml:space="preserve">Safety Contour </w:t>
            </w:r>
            <w:r w:rsidR="00973573">
              <w:rPr>
                <w:noProof/>
                <w:lang w:eastAsia="en-GB"/>
              </w:rPr>
              <w:t>= 50</w:t>
            </w:r>
            <w:r w:rsidR="00973573" w:rsidRPr="0063294C">
              <w:rPr>
                <w:noProof/>
                <w:lang w:eastAsia="en-GB"/>
              </w:rPr>
              <w:t xml:space="preserve"> m, Alternative 2</w:t>
            </w:r>
          </w:p>
        </w:tc>
      </w:tr>
    </w:tbl>
    <w:p w14:paraId="59282528"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386C4332" w14:textId="77777777" w:rsidTr="007944FC">
        <w:trPr>
          <w:tblHeader/>
        </w:trPr>
        <w:tc>
          <w:tcPr>
            <w:tcW w:w="9691" w:type="dxa"/>
            <w:vAlign w:val="center"/>
          </w:tcPr>
          <w:p w14:paraId="796525E9" w14:textId="5351E096" w:rsidR="00973573" w:rsidRPr="0063294C" w:rsidRDefault="00F17887"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5D6E5504" wp14:editId="6CC06E5D">
                  <wp:extent cx="5731514" cy="4854577"/>
                  <wp:effectExtent l="0" t="0" r="2536" b="3173"/>
                  <wp:docPr id="224" name="Picture 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731514" cy="4854577"/>
                          </a:xfrm>
                          <a:prstGeom prst="rect">
                            <a:avLst/>
                          </a:prstGeom>
                          <a:noFill/>
                          <a:ln>
                            <a:noFill/>
                            <a:prstDash/>
                          </a:ln>
                        </pic:spPr>
                      </pic:pic>
                    </a:graphicData>
                  </a:graphic>
                </wp:inline>
              </w:drawing>
            </w:r>
          </w:p>
        </w:tc>
      </w:tr>
      <w:tr w:rsidR="00973573" w14:paraId="2E2688F8" w14:textId="77777777" w:rsidTr="007944FC">
        <w:trPr>
          <w:tblHeader/>
        </w:trPr>
        <w:tc>
          <w:tcPr>
            <w:tcW w:w="9691" w:type="dxa"/>
            <w:vAlign w:val="center"/>
          </w:tcPr>
          <w:p w14:paraId="2C5AB034" w14:textId="730D9714" w:rsidR="00973573" w:rsidRPr="0063294C" w:rsidRDefault="0069033B" w:rsidP="007944FC">
            <w:pPr>
              <w:jc w:val="center"/>
              <w:rPr>
                <w:noProof/>
                <w:lang w:eastAsia="en-GB"/>
              </w:rPr>
            </w:pPr>
            <w:r>
              <w:rPr>
                <w:noProof/>
                <w:lang w:eastAsia="en-GB"/>
              </w:rPr>
              <w:t xml:space="preserve">Safety Contour </w:t>
            </w:r>
            <w:r w:rsidR="00973573">
              <w:rPr>
                <w:noProof/>
                <w:lang w:eastAsia="en-GB"/>
              </w:rPr>
              <w:t>= 51</w:t>
            </w:r>
            <w:r w:rsidR="00973573" w:rsidRPr="0063294C">
              <w:rPr>
                <w:noProof/>
                <w:lang w:eastAsia="en-GB"/>
              </w:rPr>
              <w:t xml:space="preserve"> m, Alternative 1</w:t>
            </w:r>
          </w:p>
        </w:tc>
      </w:tr>
      <w:tr w:rsidR="00973573" w14:paraId="0B4371DE" w14:textId="77777777" w:rsidTr="007944FC">
        <w:trPr>
          <w:tblHeader/>
        </w:trPr>
        <w:tc>
          <w:tcPr>
            <w:tcW w:w="9691" w:type="dxa"/>
            <w:vAlign w:val="center"/>
          </w:tcPr>
          <w:p w14:paraId="17614FEA" w14:textId="20012FFC" w:rsidR="00973573" w:rsidRPr="0063294C" w:rsidRDefault="00F17887"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F17887">
              <w:rPr>
                <w:noProof/>
                <w:lang w:eastAsia="en-GB"/>
              </w:rPr>
              <w:drawing>
                <wp:inline distT="0" distB="0" distL="0" distR="0" wp14:anchorId="3575004C" wp14:editId="5EF73B54">
                  <wp:extent cx="5541930" cy="4399652"/>
                  <wp:effectExtent l="0" t="0" r="1905" b="1270"/>
                  <wp:docPr id="320" name="Picture 320" descr="C:\msdokut\STANDARDIT\IHO\ENCWG\Drafting 4.0.2 after Mar2016\New picture originals 23mar2016\5.1 picture 15 - Safety contour = 51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msdokut\STANDARDIT\IHO\ENCWG\Drafting 4.0.2 after Mar2016\New picture originals 23mar2016\5.1 picture 15 - Safety contour = 51 meter.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555332" cy="4410292"/>
                          </a:xfrm>
                          <a:prstGeom prst="rect">
                            <a:avLst/>
                          </a:prstGeom>
                          <a:noFill/>
                          <a:ln>
                            <a:noFill/>
                          </a:ln>
                        </pic:spPr>
                      </pic:pic>
                    </a:graphicData>
                  </a:graphic>
                </wp:inline>
              </w:drawing>
            </w:r>
          </w:p>
        </w:tc>
      </w:tr>
      <w:tr w:rsidR="00973573" w14:paraId="3FE6E36F" w14:textId="77777777" w:rsidTr="007944FC">
        <w:trPr>
          <w:tblHeader/>
        </w:trPr>
        <w:tc>
          <w:tcPr>
            <w:tcW w:w="9691" w:type="dxa"/>
            <w:vAlign w:val="center"/>
          </w:tcPr>
          <w:p w14:paraId="35740B6B" w14:textId="6B69DE36" w:rsidR="00973573" w:rsidRPr="0063294C" w:rsidRDefault="0069033B" w:rsidP="007944FC">
            <w:pPr>
              <w:jc w:val="center"/>
              <w:rPr>
                <w:noProof/>
                <w:lang w:eastAsia="en-GB"/>
              </w:rPr>
            </w:pPr>
            <w:r>
              <w:rPr>
                <w:noProof/>
                <w:lang w:eastAsia="en-GB"/>
              </w:rPr>
              <w:t xml:space="preserve">Safety Contour </w:t>
            </w:r>
            <w:r w:rsidR="00973573">
              <w:rPr>
                <w:noProof/>
                <w:lang w:eastAsia="en-GB"/>
              </w:rPr>
              <w:t>= 51</w:t>
            </w:r>
            <w:r w:rsidR="00973573" w:rsidRPr="0063294C">
              <w:rPr>
                <w:noProof/>
                <w:lang w:eastAsia="en-GB"/>
              </w:rPr>
              <w:t xml:space="preserve"> m, Alternative 2</w:t>
            </w:r>
          </w:p>
        </w:tc>
      </w:tr>
    </w:tbl>
    <w:p w14:paraId="01A37089" w14:textId="77777777" w:rsidR="00667697" w:rsidRDefault="00667697" w:rsidP="000A72CE">
      <w:pPr>
        <w:rPr>
          <w:ins w:id="10513" w:author="jonathan pritchard" w:date="2024-10-24T13:04:00Z" w16du:dateUtc="2024-10-24T12:04:00Z"/>
        </w:rPr>
      </w:pPr>
    </w:p>
    <w:p w14:paraId="212EDF4F" w14:textId="32640221" w:rsidR="00FA3013" w:rsidRDefault="00FA3013">
      <w:pPr>
        <w:pStyle w:val="Heading3"/>
        <w:rPr>
          <w:ins w:id="10514" w:author="jonathan pritchard" w:date="2024-10-24T13:04:00Z" w16du:dateUtc="2024-10-24T12:04:00Z"/>
        </w:rPr>
        <w:pPrChange w:id="10515" w:author="jonathan pritchard" w:date="2024-10-24T13:04:00Z" w16du:dateUtc="2024-10-24T12:04:00Z">
          <w:pPr/>
        </w:pPrChange>
      </w:pPr>
      <w:bookmarkStart w:id="10516" w:name="_Toc189647930"/>
      <w:ins w:id="10517" w:author="jonathan pritchard" w:date="2024-10-24T13:04:00Z" w16du:dateUtc="2024-10-24T12:04:00Z">
        <w:r>
          <w:t xml:space="preserve">User selection of </w:t>
        </w:r>
      </w:ins>
      <w:ins w:id="10518" w:author="jonathan pritchard" w:date="2024-10-24T13:05:00Z" w16du:dateUtc="2024-10-24T12:05:00Z">
        <w:r>
          <w:t>prohibited areas</w:t>
        </w:r>
      </w:ins>
      <w:bookmarkEnd w:id="10516"/>
    </w:p>
    <w:p w14:paraId="00DAFDDA" w14:textId="77777777" w:rsidR="00FA3013" w:rsidRDefault="00FA3013" w:rsidP="000A72CE">
      <w:pPr>
        <w:rPr>
          <w:ins w:id="10519" w:author="jonathan pritchard" w:date="2024-10-24T13:04:00Z" w16du:dateUtc="2024-10-24T12:04:00Z"/>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FA3013" w:rsidRPr="004065B1" w14:paraId="0864538C" w14:textId="77777777" w:rsidTr="00B06D25">
        <w:trPr>
          <w:trHeight w:val="454"/>
          <w:tblHeader/>
          <w:ins w:id="10520" w:author="jonathan pritchard" w:date="2024-10-24T13:04:00Z"/>
        </w:trPr>
        <w:tc>
          <w:tcPr>
            <w:tcW w:w="2381" w:type="dxa"/>
            <w:shd w:val="clear" w:color="auto" w:fill="E5B8B7" w:themeFill="accent2" w:themeFillTint="66"/>
            <w:vAlign w:val="center"/>
          </w:tcPr>
          <w:p w14:paraId="37CA4BB0" w14:textId="77777777" w:rsidR="00FA3013" w:rsidRPr="004065B1" w:rsidRDefault="00FA3013" w:rsidP="00B06D25">
            <w:pPr>
              <w:rPr>
                <w:ins w:id="10521" w:author="jonathan pritchard" w:date="2024-10-24T13:04:00Z" w16du:dateUtc="2024-10-24T12:04:00Z"/>
              </w:rPr>
            </w:pPr>
            <w:ins w:id="10522" w:author="jonathan pritchard" w:date="2024-10-24T13:04:00Z" w16du:dateUtc="2024-10-24T12:04:00Z">
              <w:r w:rsidRPr="000A066E">
                <w:rPr>
                  <w:b/>
                </w:rPr>
                <w:t>Test Reference</w:t>
              </w:r>
            </w:ins>
          </w:p>
        </w:tc>
        <w:tc>
          <w:tcPr>
            <w:tcW w:w="2381" w:type="dxa"/>
            <w:shd w:val="clear" w:color="auto" w:fill="E5B8B7" w:themeFill="accent2" w:themeFillTint="66"/>
            <w:vAlign w:val="center"/>
          </w:tcPr>
          <w:p w14:paraId="66C67A46" w14:textId="549A0399" w:rsidR="00FA3013" w:rsidRPr="004065B1" w:rsidRDefault="00FA3013" w:rsidP="00B06D25">
            <w:pPr>
              <w:rPr>
                <w:ins w:id="10523" w:author="jonathan pritchard" w:date="2024-10-24T13:04:00Z" w16du:dateUtc="2024-10-24T12:04:00Z"/>
              </w:rPr>
            </w:pPr>
            <w:proofErr w:type="spellStart"/>
            <w:ins w:id="10524" w:author="jonathan pritchard" w:date="2024-10-24T13:05:00Z" w16du:dateUtc="2024-10-24T12:05:00Z">
              <w:r>
                <w:t>UserSelectionProhibited</w:t>
              </w:r>
              <w:proofErr w:type="spellEnd"/>
              <w:r>
                <w:t xml:space="preserve"> Areas</w:t>
              </w:r>
            </w:ins>
          </w:p>
        </w:tc>
        <w:tc>
          <w:tcPr>
            <w:tcW w:w="2382" w:type="dxa"/>
            <w:shd w:val="clear" w:color="auto" w:fill="E5B8B7" w:themeFill="accent2" w:themeFillTint="66"/>
            <w:vAlign w:val="center"/>
          </w:tcPr>
          <w:p w14:paraId="674DB960" w14:textId="77777777" w:rsidR="00FA3013" w:rsidRPr="004065B1" w:rsidRDefault="00FA3013" w:rsidP="00B06D25">
            <w:pPr>
              <w:rPr>
                <w:ins w:id="10525" w:author="jonathan pritchard" w:date="2024-10-24T13:04:00Z" w16du:dateUtc="2024-10-24T12:04:00Z"/>
              </w:rPr>
            </w:pPr>
            <w:ins w:id="10526" w:author="jonathan pritchard" w:date="2024-10-24T13:04:00Z" w16du:dateUtc="2024-10-24T12:04:00Z">
              <w:r w:rsidRPr="000A066E">
                <w:rPr>
                  <w:b/>
                </w:rPr>
                <w:t>IHO Reference</w:t>
              </w:r>
            </w:ins>
          </w:p>
        </w:tc>
        <w:tc>
          <w:tcPr>
            <w:tcW w:w="2382" w:type="dxa"/>
            <w:shd w:val="clear" w:color="auto" w:fill="E5B8B7" w:themeFill="accent2" w:themeFillTint="66"/>
            <w:vAlign w:val="center"/>
          </w:tcPr>
          <w:p w14:paraId="2BCD91EF" w14:textId="77777777" w:rsidR="00FA3013" w:rsidRPr="004065B1" w:rsidRDefault="00FA3013" w:rsidP="00B06D25">
            <w:pPr>
              <w:jc w:val="left"/>
              <w:rPr>
                <w:ins w:id="10527" w:author="jonathan pritchard" w:date="2024-10-24T13:04:00Z" w16du:dateUtc="2024-10-24T12:04:00Z"/>
              </w:rPr>
            </w:pPr>
          </w:p>
        </w:tc>
      </w:tr>
      <w:tr w:rsidR="00FA3013" w14:paraId="0A0B235E" w14:textId="77777777" w:rsidTr="00B06D25">
        <w:trPr>
          <w:tblHeader/>
          <w:ins w:id="10528" w:author="jonathan pritchard" w:date="2024-10-24T13:04:00Z"/>
        </w:trPr>
        <w:tc>
          <w:tcPr>
            <w:tcW w:w="9526" w:type="dxa"/>
            <w:gridSpan w:val="4"/>
            <w:shd w:val="clear" w:color="auto" w:fill="E5B8B7" w:themeFill="accent2" w:themeFillTint="66"/>
            <w:vAlign w:val="center"/>
          </w:tcPr>
          <w:p w14:paraId="0BE5CD8C" w14:textId="77777777" w:rsidR="00FA3013" w:rsidRDefault="00FA3013" w:rsidP="00B06D25">
            <w:pPr>
              <w:rPr>
                <w:ins w:id="10529" w:author="jonathan pritchard" w:date="2024-10-24T13:04:00Z" w16du:dateUtc="2024-10-24T12:04:00Z"/>
              </w:rPr>
            </w:pPr>
            <w:ins w:id="10530" w:author="jonathan pritchard" w:date="2024-10-24T13:04:00Z" w16du:dateUtc="2024-10-24T12:04:00Z">
              <w:r w:rsidRPr="000A066E">
                <w:rPr>
                  <w:b/>
                </w:rPr>
                <w:t>Test description</w:t>
              </w:r>
            </w:ins>
          </w:p>
        </w:tc>
      </w:tr>
      <w:tr w:rsidR="00FA3013" w:rsidRPr="005D2431" w14:paraId="16B66F5B" w14:textId="77777777" w:rsidTr="00B06D25">
        <w:trPr>
          <w:tblHeader/>
          <w:ins w:id="10531" w:author="jonathan pritchard" w:date="2024-10-24T13:04:00Z"/>
        </w:trPr>
        <w:tc>
          <w:tcPr>
            <w:tcW w:w="9526" w:type="dxa"/>
            <w:gridSpan w:val="4"/>
            <w:vAlign w:val="center"/>
          </w:tcPr>
          <w:p w14:paraId="685886C4" w14:textId="77777777" w:rsidR="00FA3013" w:rsidRDefault="00FA3013" w:rsidP="00B06D25">
            <w:pPr>
              <w:pStyle w:val="ListParagraph"/>
              <w:rPr>
                <w:ins w:id="10532" w:author="jonathan pritchard" w:date="2024-10-24T13:04:00Z" w16du:dateUtc="2024-10-24T12:04:00Z"/>
                <w:i/>
              </w:rPr>
            </w:pPr>
          </w:p>
          <w:p w14:paraId="27370132" w14:textId="2B5F7D95" w:rsidR="00FA3013" w:rsidRDefault="00FA3013" w:rsidP="00B06D25">
            <w:pPr>
              <w:pStyle w:val="ListParagraph"/>
              <w:numPr>
                <w:ilvl w:val="0"/>
                <w:numId w:val="84"/>
              </w:numPr>
              <w:rPr>
                <w:ins w:id="10533" w:author="jonathan pritchard" w:date="2024-10-24T13:05:00Z" w16du:dateUtc="2024-10-24T12:05:00Z"/>
                <w:i/>
              </w:rPr>
            </w:pPr>
            <w:ins w:id="10534" w:author="jonathan pritchard" w:date="2024-10-24T13:05:00Z" w16du:dateUtc="2024-10-24T12:05:00Z">
              <w:r>
                <w:rPr>
                  <w:i/>
                </w:rPr>
                <w:t>From PC (</w:t>
              </w:r>
              <w:proofErr w:type="spellStart"/>
              <w:r>
                <w:rPr>
                  <w:i/>
                </w:rPr>
                <w:t>Github</w:t>
              </w:r>
              <w:proofErr w:type="spellEnd"/>
              <w:r>
                <w:rPr>
                  <w:i/>
                </w:rPr>
                <w:t xml:space="preserve"> Isse 136)</w:t>
              </w:r>
            </w:ins>
          </w:p>
          <w:p w14:paraId="18E16037" w14:textId="4DBBD387" w:rsidR="00FA3013" w:rsidRDefault="00FA3013" w:rsidP="00B06D25">
            <w:pPr>
              <w:pStyle w:val="ListParagraph"/>
              <w:numPr>
                <w:ilvl w:val="0"/>
                <w:numId w:val="84"/>
              </w:numPr>
              <w:rPr>
                <w:ins w:id="10535" w:author="jonathan pritchard" w:date="2024-10-24T13:04:00Z" w16du:dateUtc="2024-10-24T12:04:00Z"/>
                <w:i/>
              </w:rPr>
            </w:pPr>
            <w:ins w:id="10536" w:author="jonathan pritchard" w:date="2024-10-24T13:05:00Z" w16du:dateUtc="2024-10-24T12:05:00Z">
              <w:r>
                <w:rPr>
                  <w:i/>
                </w:rPr>
                <w:t>Need to test selectors exist for each individual type of prohibited area.</w:t>
              </w:r>
            </w:ins>
          </w:p>
          <w:p w14:paraId="0435958A" w14:textId="77777777" w:rsidR="00FA3013" w:rsidRPr="00A81079" w:rsidRDefault="00FA3013" w:rsidP="00B06D25">
            <w:pPr>
              <w:pStyle w:val="ListParagraph"/>
              <w:rPr>
                <w:ins w:id="10537" w:author="jonathan pritchard" w:date="2024-10-24T13:04:00Z" w16du:dateUtc="2024-10-24T12:04:00Z"/>
                <w:i/>
              </w:rPr>
            </w:pPr>
          </w:p>
        </w:tc>
      </w:tr>
    </w:tbl>
    <w:p w14:paraId="7892F475" w14:textId="77777777" w:rsidR="00FA3013" w:rsidRDefault="00FA3013" w:rsidP="000A72CE">
      <w:pPr>
        <w:rPr>
          <w:ins w:id="10538" w:author="jonathan pritchard" w:date="2024-10-24T13:04:00Z" w16du:dateUtc="2024-10-24T12:04:00Z"/>
        </w:rPr>
      </w:pPr>
    </w:p>
    <w:p w14:paraId="5152FD69" w14:textId="77777777" w:rsidR="00FA3013" w:rsidRDefault="00FA3013" w:rsidP="000A72CE"/>
    <w:p w14:paraId="7620E001" w14:textId="77777777" w:rsidR="000A72CE" w:rsidRPr="00664B62" w:rsidRDefault="00667697" w:rsidP="00E30B8F">
      <w:pPr>
        <w:pStyle w:val="Heading2"/>
      </w:pPr>
      <w:r>
        <w:br w:type="page"/>
      </w:r>
      <w:bookmarkStart w:id="10539" w:name="_Toc189647931"/>
      <w:r w:rsidR="000A72CE" w:rsidRPr="00664B62">
        <w:lastRenderedPageBreak/>
        <w:t>Detection and Notification of Navigational Hazards – Use of largest scale available</w:t>
      </w:r>
      <w:bookmarkEnd w:id="10539"/>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1570A4" w:rsidRPr="00340B0D" w14:paraId="00AA576A"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1385CC29" w14:textId="77777777" w:rsidR="001570A4" w:rsidRPr="00340B0D" w:rsidRDefault="001570A4"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0EF5EDB4" w14:textId="3B35DCD4" w:rsidR="001570A4" w:rsidRPr="00C87169" w:rsidRDefault="00674E38" w:rsidP="00541D1A">
            <w:pPr>
              <w:jc w:val="center"/>
              <w:rPr>
                <w:rFonts w:cs="Arial"/>
                <w:bCs/>
              </w:rPr>
            </w:pPr>
            <w:proofErr w:type="spellStart"/>
            <w:r>
              <w:t>NavigationalHazardsLS</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0BACDDB2" w14:textId="77777777" w:rsidR="001570A4" w:rsidRPr="00340B0D" w:rsidRDefault="001570A4"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01C1BE33" w14:textId="73C13F98" w:rsidR="001570A4" w:rsidRPr="00674E38" w:rsidRDefault="00774B59" w:rsidP="00674E38">
            <w:pPr>
              <w:widowControl/>
              <w:spacing w:line="240" w:lineRule="auto"/>
              <w:rPr>
                <w:rFonts w:ascii="Calibri" w:hAnsi="Calibri" w:cs="Calibri"/>
                <w:snapToGrid/>
                <w:color w:val="000000"/>
                <w:sz w:val="22"/>
                <w:szCs w:val="22"/>
              </w:rPr>
            </w:pPr>
            <w:r>
              <w:rPr>
                <w:rFonts w:ascii="Calibri" w:hAnsi="Calibri" w:cs="Calibri"/>
                <w:color w:val="000000"/>
                <w:sz w:val="22"/>
                <w:szCs w:val="22"/>
              </w:rPr>
              <w:t>S-98 12.10.6</w:t>
            </w:r>
          </w:p>
        </w:tc>
      </w:tr>
      <w:tr w:rsidR="001570A4" w:rsidRPr="00340B0D" w14:paraId="6289C947"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1E8296C" w14:textId="77777777" w:rsidR="001570A4" w:rsidRPr="00340B0D" w:rsidRDefault="001570A4" w:rsidP="00541D1A">
            <w:pPr>
              <w:rPr>
                <w:rFonts w:cs="Arial"/>
                <w:b/>
                <w:bCs/>
                <w:sz w:val="18"/>
                <w:szCs w:val="18"/>
              </w:rPr>
            </w:pPr>
            <w:r w:rsidRPr="00340B0D">
              <w:rPr>
                <w:rFonts w:cs="Arial"/>
                <w:b/>
                <w:bCs/>
                <w:sz w:val="18"/>
                <w:szCs w:val="18"/>
              </w:rPr>
              <w:t>Test Description</w:t>
            </w:r>
          </w:p>
        </w:tc>
      </w:tr>
      <w:tr w:rsidR="001570A4" w:rsidRPr="00340B0D" w14:paraId="330CFF65"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5AFB8690" w14:textId="77777777" w:rsidR="001570A4" w:rsidRDefault="001570A4" w:rsidP="00541D1A">
            <w:pPr>
              <w:rPr>
                <w:rFonts w:cs="Arial"/>
                <w:i/>
              </w:rPr>
            </w:pPr>
          </w:p>
          <w:p w14:paraId="4901F01C" w14:textId="77777777" w:rsidR="00674E38" w:rsidRPr="00A53E84" w:rsidRDefault="00674E38" w:rsidP="00674E38">
            <w:pPr>
              <w:jc w:val="left"/>
              <w:rPr>
                <w:i/>
              </w:rPr>
            </w:pPr>
            <w:r w:rsidRPr="00A53E84">
              <w:rPr>
                <w:i/>
              </w:rPr>
              <w:t>The purpose of this test is to verify by observation that ECDIS uses the largest scale available for detection of navigational hazards.</w:t>
            </w:r>
          </w:p>
          <w:p w14:paraId="6A653950" w14:textId="77777777" w:rsidR="00674E38" w:rsidRPr="00A53E84" w:rsidRDefault="00674E38" w:rsidP="00674E38">
            <w:pPr>
              <w:rPr>
                <w:i/>
              </w:rPr>
            </w:pPr>
          </w:p>
          <w:p w14:paraId="7E663BB1" w14:textId="77777777" w:rsidR="001570A4" w:rsidRPr="009C22F4" w:rsidRDefault="001570A4" w:rsidP="00664B62">
            <w:pPr>
              <w:rPr>
                <w:rFonts w:cs="Arial"/>
                <w:i/>
              </w:rPr>
            </w:pPr>
          </w:p>
        </w:tc>
      </w:tr>
      <w:tr w:rsidR="001570A4" w:rsidRPr="00340B0D" w14:paraId="08D2059A"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4AE968B" w14:textId="77777777" w:rsidR="001570A4" w:rsidRPr="00340B0D" w:rsidRDefault="001570A4" w:rsidP="00541D1A">
            <w:pPr>
              <w:jc w:val="center"/>
              <w:rPr>
                <w:rFonts w:cs="Arial"/>
                <w:b/>
                <w:bCs/>
                <w:sz w:val="18"/>
                <w:szCs w:val="18"/>
              </w:rPr>
            </w:pPr>
            <w:r w:rsidRPr="00340B0D">
              <w:rPr>
                <w:rFonts w:cs="Arial"/>
                <w:b/>
                <w:bCs/>
                <w:sz w:val="18"/>
                <w:szCs w:val="18"/>
              </w:rPr>
              <w:t>Loaded Data</w:t>
            </w:r>
          </w:p>
        </w:tc>
      </w:tr>
      <w:tr w:rsidR="001570A4" w:rsidRPr="00340B0D" w14:paraId="1EAF5074"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C2D93C6" w14:textId="77777777" w:rsidR="001570A4" w:rsidRPr="00340B0D" w:rsidRDefault="001570A4"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B8B00EC" w14:textId="77777777" w:rsidR="001570A4" w:rsidRPr="00340B0D" w:rsidRDefault="001570A4" w:rsidP="00541D1A">
            <w:pPr>
              <w:jc w:val="center"/>
              <w:rPr>
                <w:rFonts w:cs="Arial"/>
                <w:b/>
                <w:bCs/>
                <w:sz w:val="18"/>
                <w:szCs w:val="18"/>
              </w:rPr>
            </w:pPr>
          </w:p>
        </w:tc>
      </w:tr>
      <w:tr w:rsidR="001570A4" w:rsidRPr="00340B0D" w14:paraId="3A6B96AE"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46AE2936" w14:textId="77777777" w:rsidR="001570A4" w:rsidRPr="00340B0D" w:rsidRDefault="001570A4"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226FE9DD" w14:textId="77777777" w:rsidR="001570A4" w:rsidRPr="00340B0D" w:rsidRDefault="001570A4" w:rsidP="00541D1A">
            <w:pPr>
              <w:rPr>
                <w:rFonts w:cs="Arial"/>
                <w:sz w:val="18"/>
                <w:szCs w:val="18"/>
              </w:rPr>
            </w:pPr>
          </w:p>
        </w:tc>
      </w:tr>
      <w:tr w:rsidR="001570A4" w:rsidRPr="00340B0D" w14:paraId="72C55BC9"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4C80716B" w14:textId="77777777" w:rsidR="001570A4" w:rsidRPr="00340B0D" w:rsidRDefault="001570A4"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768BF866" w14:textId="77777777" w:rsidR="001570A4" w:rsidRPr="00340B0D" w:rsidRDefault="001570A4" w:rsidP="00541D1A">
            <w:pPr>
              <w:rPr>
                <w:rFonts w:cs="Arial"/>
                <w:sz w:val="18"/>
                <w:szCs w:val="18"/>
              </w:rPr>
            </w:pPr>
          </w:p>
        </w:tc>
      </w:tr>
      <w:tr w:rsidR="001570A4" w:rsidRPr="00340B0D" w14:paraId="753686BD"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85F1C3E" w14:textId="77777777" w:rsidR="001570A4" w:rsidRPr="00340B0D" w:rsidRDefault="001570A4"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3CB317F" w14:textId="77777777" w:rsidR="001570A4" w:rsidRPr="00340B0D" w:rsidRDefault="001570A4"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1570A4" w:rsidRPr="00340B0D" w14:paraId="2582638B" w14:textId="77777777" w:rsidTr="00541D1A">
        <w:sdt>
          <w:sdtPr>
            <w:rPr>
              <w:rFonts w:cs="Arial"/>
              <w:sz w:val="18"/>
              <w:szCs w:val="18"/>
            </w:rPr>
            <w:alias w:val="Diplay Category"/>
            <w:tag w:val="Diplay Categor"/>
            <w:id w:val="3103305"/>
            <w:placeholder>
              <w:docPart w:val="96DE130BE183403C85C3C12D2178512C"/>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47DBE3F1" w14:textId="77777777" w:rsidR="001570A4" w:rsidRPr="00340B0D" w:rsidRDefault="001570A4"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59C461F3" w14:textId="77777777" w:rsidR="001570A4" w:rsidRPr="00340B0D" w:rsidRDefault="001570A4"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5DEE9977" w14:textId="77777777" w:rsidR="001570A4" w:rsidRPr="00340B0D" w:rsidRDefault="001570A4" w:rsidP="00541D1A">
            <w:pPr>
              <w:jc w:val="center"/>
              <w:rPr>
                <w:rFonts w:cs="Arial"/>
                <w:sz w:val="18"/>
                <w:szCs w:val="18"/>
              </w:rPr>
            </w:pPr>
          </w:p>
        </w:tc>
      </w:tr>
      <w:tr w:rsidR="001570A4" w:rsidRPr="00340B0D" w14:paraId="4432765F"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63181E6" w14:textId="77777777" w:rsidR="001570A4" w:rsidRPr="00340B0D" w:rsidRDefault="001570A4"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04510317" w14:textId="77777777" w:rsidR="001570A4" w:rsidRPr="00340B0D" w:rsidRDefault="001570A4"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32F0351D" w14:textId="77777777" w:rsidR="001570A4" w:rsidRPr="00340B0D" w:rsidRDefault="001570A4" w:rsidP="00541D1A">
            <w:pPr>
              <w:jc w:val="center"/>
              <w:rPr>
                <w:rFonts w:cs="Arial"/>
                <w:sz w:val="18"/>
                <w:szCs w:val="18"/>
              </w:rPr>
            </w:pPr>
          </w:p>
        </w:tc>
      </w:tr>
      <w:tr w:rsidR="001570A4" w:rsidRPr="00340B0D" w14:paraId="2805B92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EF3F65F" w14:textId="77777777" w:rsidR="001570A4" w:rsidRPr="00340B0D" w:rsidRDefault="001570A4"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03F8EE0"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1590496" w14:textId="77777777" w:rsidR="001570A4" w:rsidRPr="00340B0D" w:rsidRDefault="001570A4"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3F11C6D5" w14:textId="77777777" w:rsidR="001570A4" w:rsidRPr="00340B0D" w:rsidRDefault="001570A4" w:rsidP="00541D1A">
            <w:pPr>
              <w:jc w:val="center"/>
              <w:rPr>
                <w:rFonts w:cs="Arial"/>
                <w:sz w:val="18"/>
                <w:szCs w:val="18"/>
              </w:rPr>
            </w:pPr>
          </w:p>
        </w:tc>
      </w:tr>
      <w:tr w:rsidR="001570A4" w:rsidRPr="00340B0D" w14:paraId="79DEA59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E9C52CC" w14:textId="77777777" w:rsidR="001570A4" w:rsidRPr="00340B0D" w:rsidRDefault="001570A4"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E214934"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6E023BB6" w14:textId="77777777" w:rsidR="001570A4" w:rsidRPr="00340B0D" w:rsidRDefault="001570A4"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66B99D91" w14:textId="77777777" w:rsidR="001570A4" w:rsidRPr="00340B0D" w:rsidRDefault="001570A4" w:rsidP="00541D1A">
            <w:pPr>
              <w:jc w:val="center"/>
              <w:rPr>
                <w:rFonts w:cs="Arial"/>
                <w:sz w:val="18"/>
                <w:szCs w:val="18"/>
              </w:rPr>
            </w:pPr>
          </w:p>
        </w:tc>
      </w:tr>
      <w:tr w:rsidR="001570A4" w:rsidRPr="00340B0D" w14:paraId="3FDEDC4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D8414A8" w14:textId="77777777" w:rsidR="001570A4" w:rsidRPr="00340B0D" w:rsidRDefault="001570A4"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F1959DA"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A9904E6" w14:textId="77777777" w:rsidR="001570A4" w:rsidRPr="00340B0D" w:rsidRDefault="001570A4"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2B5D930B" w14:textId="77777777" w:rsidR="001570A4" w:rsidRPr="00340B0D" w:rsidRDefault="001570A4" w:rsidP="00541D1A">
            <w:pPr>
              <w:jc w:val="center"/>
              <w:rPr>
                <w:rFonts w:cs="Arial"/>
                <w:sz w:val="18"/>
                <w:szCs w:val="18"/>
              </w:rPr>
            </w:pPr>
          </w:p>
        </w:tc>
      </w:tr>
      <w:tr w:rsidR="001570A4" w:rsidRPr="00340B0D" w14:paraId="0B5DF751"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3B523A6" w14:textId="77777777" w:rsidR="001570A4" w:rsidRPr="00340B0D" w:rsidRDefault="001570A4"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257651"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338C131" w14:textId="77777777" w:rsidR="001570A4" w:rsidRPr="00340B0D" w:rsidRDefault="001570A4"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23583E62" w14:textId="77777777" w:rsidR="001570A4" w:rsidRPr="00340B0D" w:rsidRDefault="001570A4" w:rsidP="00541D1A">
            <w:pPr>
              <w:jc w:val="center"/>
              <w:rPr>
                <w:rFonts w:cs="Arial"/>
                <w:sz w:val="18"/>
                <w:szCs w:val="18"/>
              </w:rPr>
            </w:pPr>
          </w:p>
        </w:tc>
      </w:tr>
      <w:tr w:rsidR="001570A4" w:rsidRPr="00340B0D" w14:paraId="15F514D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EE59D5E" w14:textId="77777777" w:rsidR="001570A4" w:rsidRPr="00340B0D" w:rsidRDefault="001570A4"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D2E8CE"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6B39EF84" w14:textId="77777777" w:rsidR="001570A4" w:rsidRPr="00340B0D" w:rsidRDefault="001570A4"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28A67C23" w14:textId="77777777" w:rsidR="001570A4" w:rsidRPr="00340B0D" w:rsidRDefault="001570A4" w:rsidP="00541D1A">
            <w:pPr>
              <w:jc w:val="center"/>
              <w:rPr>
                <w:rFonts w:cs="Arial"/>
                <w:sz w:val="18"/>
                <w:szCs w:val="18"/>
              </w:rPr>
            </w:pPr>
          </w:p>
        </w:tc>
      </w:tr>
      <w:tr w:rsidR="001570A4" w:rsidRPr="00340B0D" w14:paraId="290E9C01"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62C886A" w14:textId="77777777" w:rsidR="001570A4" w:rsidRPr="00340B0D" w:rsidRDefault="001570A4"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57A3954"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5CF617DE" w14:textId="77777777" w:rsidR="001570A4" w:rsidRPr="00340B0D" w:rsidRDefault="001570A4"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67FE7D02" w14:textId="77777777" w:rsidR="001570A4" w:rsidRPr="00340B0D" w:rsidRDefault="001570A4" w:rsidP="00541D1A">
            <w:pPr>
              <w:jc w:val="center"/>
              <w:rPr>
                <w:rFonts w:cs="Arial"/>
                <w:sz w:val="18"/>
                <w:szCs w:val="18"/>
              </w:rPr>
            </w:pPr>
          </w:p>
        </w:tc>
      </w:tr>
      <w:tr w:rsidR="001570A4" w:rsidRPr="00340B0D" w14:paraId="6922BCB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083A9E1" w14:textId="77777777" w:rsidR="001570A4" w:rsidRPr="00340B0D" w:rsidRDefault="001570A4"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618FC92"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479E5317" w14:textId="77777777" w:rsidR="001570A4" w:rsidRPr="00340B0D" w:rsidRDefault="001570A4"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1FE68255" w14:textId="77777777" w:rsidR="001570A4" w:rsidRPr="00340B0D" w:rsidRDefault="001570A4" w:rsidP="00541D1A">
            <w:pPr>
              <w:jc w:val="center"/>
              <w:rPr>
                <w:rFonts w:cs="Arial"/>
                <w:sz w:val="18"/>
                <w:szCs w:val="18"/>
              </w:rPr>
            </w:pPr>
          </w:p>
        </w:tc>
      </w:tr>
      <w:tr w:rsidR="001570A4" w:rsidRPr="00340B0D" w14:paraId="32D35B1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4AE770B" w14:textId="77777777" w:rsidR="001570A4" w:rsidRPr="00340B0D" w:rsidRDefault="001570A4"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419D489"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4DFB6934" w14:textId="77777777" w:rsidR="001570A4" w:rsidRPr="00340B0D" w:rsidRDefault="001570A4"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40FFDD23" w14:textId="77777777" w:rsidR="001570A4" w:rsidRPr="00340B0D" w:rsidRDefault="001570A4" w:rsidP="00541D1A">
            <w:pPr>
              <w:jc w:val="center"/>
              <w:rPr>
                <w:rFonts w:cs="Arial"/>
                <w:sz w:val="18"/>
                <w:szCs w:val="18"/>
              </w:rPr>
            </w:pPr>
          </w:p>
        </w:tc>
      </w:tr>
      <w:tr w:rsidR="001570A4" w:rsidRPr="00340B0D" w14:paraId="1F217D8E"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15B2161" w14:textId="77777777" w:rsidR="001570A4" w:rsidRPr="00340B0D" w:rsidRDefault="001570A4"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01C68C5"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6CEC2202" w14:textId="77777777" w:rsidR="001570A4" w:rsidRPr="00340B0D" w:rsidRDefault="001570A4"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39E19BC4" w14:textId="77777777" w:rsidR="001570A4" w:rsidRPr="00340B0D" w:rsidRDefault="001570A4" w:rsidP="00541D1A">
            <w:pPr>
              <w:jc w:val="center"/>
              <w:rPr>
                <w:rFonts w:cs="Arial"/>
                <w:sz w:val="18"/>
                <w:szCs w:val="18"/>
              </w:rPr>
            </w:pPr>
          </w:p>
        </w:tc>
      </w:tr>
      <w:tr w:rsidR="001570A4" w:rsidRPr="00340B0D" w14:paraId="79DC645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2DA71C6" w14:textId="77777777" w:rsidR="001570A4" w:rsidRPr="00340B0D" w:rsidRDefault="001570A4"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14B93D1"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B729F6D" w14:textId="77777777" w:rsidR="001570A4" w:rsidRPr="00340B0D" w:rsidRDefault="001570A4"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775B0504" w14:textId="77777777" w:rsidR="001570A4" w:rsidRPr="00340B0D" w:rsidRDefault="001570A4" w:rsidP="00541D1A">
            <w:pPr>
              <w:jc w:val="center"/>
              <w:rPr>
                <w:rFonts w:cs="Arial"/>
                <w:sz w:val="18"/>
                <w:szCs w:val="18"/>
              </w:rPr>
            </w:pPr>
          </w:p>
        </w:tc>
      </w:tr>
      <w:tr w:rsidR="001570A4" w:rsidRPr="00340B0D" w14:paraId="7B5305B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7030BA5" w14:textId="77777777" w:rsidR="001570A4" w:rsidRPr="00340B0D" w:rsidRDefault="001570A4"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6AE273E8"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C85899D" w14:textId="77777777" w:rsidR="001570A4" w:rsidRPr="00340B0D" w:rsidRDefault="001570A4"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79FD0919" w14:textId="77777777" w:rsidR="001570A4" w:rsidRPr="00340B0D" w:rsidRDefault="001570A4" w:rsidP="00541D1A">
            <w:pPr>
              <w:jc w:val="center"/>
              <w:rPr>
                <w:rFonts w:cs="Arial"/>
                <w:sz w:val="18"/>
                <w:szCs w:val="18"/>
              </w:rPr>
            </w:pPr>
          </w:p>
        </w:tc>
      </w:tr>
      <w:tr w:rsidR="001570A4" w:rsidRPr="00340B0D" w14:paraId="2E43339B"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3B0ED3E2" w14:textId="77777777" w:rsidR="001570A4" w:rsidRPr="00340B0D" w:rsidRDefault="001570A4"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42E36AEE" w14:textId="77777777" w:rsidR="001570A4" w:rsidRPr="00340B0D" w:rsidRDefault="001570A4"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298A0088" w14:textId="77777777" w:rsidR="001570A4" w:rsidRPr="00340B0D" w:rsidRDefault="001570A4" w:rsidP="00541D1A">
            <w:pPr>
              <w:jc w:val="center"/>
              <w:rPr>
                <w:rFonts w:cs="Arial"/>
                <w:sz w:val="18"/>
                <w:szCs w:val="18"/>
              </w:rPr>
            </w:pPr>
          </w:p>
        </w:tc>
      </w:tr>
      <w:tr w:rsidR="001570A4" w:rsidRPr="00340B0D" w14:paraId="3D58367F" w14:textId="77777777" w:rsidTr="00541D1A">
        <w:sdt>
          <w:sdtPr>
            <w:rPr>
              <w:rFonts w:cs="Arial"/>
              <w:sz w:val="18"/>
              <w:szCs w:val="18"/>
            </w:rPr>
            <w:alias w:val="Palette"/>
            <w:tag w:val="Palette"/>
            <w:id w:val="-276406066"/>
            <w:placeholder>
              <w:docPart w:val="1640664DA542498495C7D4B88B657E52"/>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631F7EBF" w14:textId="77777777" w:rsidR="001570A4" w:rsidRPr="00340B0D" w:rsidRDefault="001570A4"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4A4E637E" w14:textId="77777777" w:rsidR="001570A4" w:rsidRPr="00340B0D" w:rsidRDefault="001570A4"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3C4BA726" w14:textId="77777777" w:rsidR="001570A4" w:rsidRPr="00340B0D" w:rsidRDefault="001570A4" w:rsidP="00541D1A">
            <w:pPr>
              <w:jc w:val="center"/>
              <w:rPr>
                <w:rFonts w:cs="Arial"/>
                <w:sz w:val="18"/>
                <w:szCs w:val="18"/>
              </w:rPr>
            </w:pPr>
          </w:p>
        </w:tc>
      </w:tr>
      <w:tr w:rsidR="001570A4" w:rsidRPr="00340B0D" w14:paraId="45367F8A"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7C2F69DE" w14:textId="77777777" w:rsidR="001570A4" w:rsidRPr="00340B0D" w:rsidRDefault="001570A4" w:rsidP="00541D1A">
            <w:pPr>
              <w:jc w:val="center"/>
              <w:rPr>
                <w:rFonts w:cs="Arial"/>
                <w:b/>
                <w:bCs/>
                <w:sz w:val="18"/>
                <w:szCs w:val="18"/>
              </w:rPr>
            </w:pPr>
          </w:p>
        </w:tc>
        <w:tc>
          <w:tcPr>
            <w:tcW w:w="3871" w:type="dxa"/>
            <w:gridSpan w:val="5"/>
            <w:tcBorders>
              <w:left w:val="single" w:sz="12" w:space="0" w:color="auto"/>
            </w:tcBorders>
          </w:tcPr>
          <w:p w14:paraId="41FD71A5" w14:textId="77777777" w:rsidR="001570A4" w:rsidRPr="00340B0D" w:rsidRDefault="001570A4" w:rsidP="00541D1A">
            <w:pPr>
              <w:rPr>
                <w:rFonts w:cs="Arial"/>
                <w:sz w:val="18"/>
                <w:szCs w:val="18"/>
              </w:rPr>
            </w:pPr>
          </w:p>
        </w:tc>
        <w:tc>
          <w:tcPr>
            <w:tcW w:w="672" w:type="dxa"/>
            <w:tcBorders>
              <w:right w:val="single" w:sz="12" w:space="0" w:color="auto"/>
            </w:tcBorders>
            <w:vAlign w:val="center"/>
          </w:tcPr>
          <w:p w14:paraId="32FD947E" w14:textId="77777777" w:rsidR="001570A4" w:rsidRPr="00340B0D" w:rsidRDefault="001570A4" w:rsidP="00541D1A">
            <w:pPr>
              <w:jc w:val="center"/>
              <w:rPr>
                <w:rFonts w:cs="Arial"/>
                <w:sz w:val="18"/>
                <w:szCs w:val="18"/>
              </w:rPr>
            </w:pPr>
          </w:p>
        </w:tc>
      </w:tr>
      <w:tr w:rsidR="001570A4" w:rsidRPr="00340B0D" w14:paraId="02A9D182"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56C79BD6" w14:textId="77777777" w:rsidR="001570A4" w:rsidRPr="00340B0D" w:rsidRDefault="001570A4" w:rsidP="00541D1A">
            <w:pPr>
              <w:rPr>
                <w:rFonts w:cs="Arial"/>
                <w:sz w:val="18"/>
                <w:szCs w:val="18"/>
              </w:rPr>
            </w:pPr>
          </w:p>
        </w:tc>
        <w:tc>
          <w:tcPr>
            <w:tcW w:w="3871" w:type="dxa"/>
            <w:gridSpan w:val="5"/>
            <w:tcBorders>
              <w:left w:val="single" w:sz="12" w:space="0" w:color="auto"/>
              <w:bottom w:val="single" w:sz="12" w:space="0" w:color="auto"/>
            </w:tcBorders>
          </w:tcPr>
          <w:p w14:paraId="42B23E41" w14:textId="77777777" w:rsidR="001570A4" w:rsidRPr="00340B0D" w:rsidRDefault="001570A4" w:rsidP="00541D1A">
            <w:pPr>
              <w:jc w:val="center"/>
              <w:rPr>
                <w:rFonts w:cs="Arial"/>
                <w:sz w:val="18"/>
                <w:szCs w:val="18"/>
              </w:rPr>
            </w:pPr>
          </w:p>
        </w:tc>
        <w:tc>
          <w:tcPr>
            <w:tcW w:w="672" w:type="dxa"/>
            <w:tcBorders>
              <w:bottom w:val="single" w:sz="12" w:space="0" w:color="auto"/>
              <w:right w:val="single" w:sz="12" w:space="0" w:color="auto"/>
            </w:tcBorders>
            <w:vAlign w:val="center"/>
          </w:tcPr>
          <w:p w14:paraId="4B0B1177" w14:textId="77777777" w:rsidR="001570A4" w:rsidRPr="00340B0D" w:rsidRDefault="001570A4" w:rsidP="00541D1A">
            <w:pPr>
              <w:jc w:val="center"/>
              <w:rPr>
                <w:rFonts w:cs="Arial"/>
                <w:sz w:val="18"/>
                <w:szCs w:val="18"/>
              </w:rPr>
            </w:pPr>
          </w:p>
        </w:tc>
      </w:tr>
      <w:tr w:rsidR="001570A4" w:rsidRPr="00340B0D" w14:paraId="013A825E"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47D72272" w14:textId="77777777" w:rsidR="001570A4" w:rsidRPr="00340B0D" w:rsidRDefault="001570A4"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3514E6D" w14:textId="77777777" w:rsidR="001570A4" w:rsidRPr="00340B0D" w:rsidRDefault="001570A4" w:rsidP="00541D1A">
            <w:pPr>
              <w:jc w:val="center"/>
              <w:rPr>
                <w:rFonts w:cs="Arial"/>
                <w:sz w:val="18"/>
                <w:szCs w:val="18"/>
              </w:rPr>
            </w:pPr>
            <w:r w:rsidRPr="00340B0D">
              <w:rPr>
                <w:rFonts w:cs="Arial"/>
                <w:b/>
                <w:bCs/>
                <w:sz w:val="18"/>
                <w:szCs w:val="18"/>
              </w:rPr>
              <w:t>Display</w:t>
            </w:r>
          </w:p>
        </w:tc>
      </w:tr>
      <w:tr w:rsidR="001570A4" w:rsidRPr="00340B0D" w14:paraId="6C5C4FCC" w14:textId="77777777" w:rsidTr="00541D1A">
        <w:trPr>
          <w:trHeight w:val="287"/>
        </w:trPr>
        <w:tc>
          <w:tcPr>
            <w:tcW w:w="1789" w:type="dxa"/>
            <w:tcBorders>
              <w:left w:val="single" w:sz="12" w:space="0" w:color="auto"/>
              <w:bottom w:val="single" w:sz="4" w:space="0" w:color="auto"/>
            </w:tcBorders>
          </w:tcPr>
          <w:p w14:paraId="3CA810AA" w14:textId="77777777" w:rsidR="001570A4" w:rsidRPr="00340B0D" w:rsidRDefault="001570A4"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16940C4C" w14:textId="77777777" w:rsidR="001570A4" w:rsidRPr="00340B0D" w:rsidRDefault="001570A4"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48A889F0" w14:textId="77777777" w:rsidR="001570A4" w:rsidRPr="00340B0D" w:rsidRDefault="001570A4"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04C09D39" w14:textId="77777777" w:rsidR="001570A4" w:rsidRPr="00C87169" w:rsidRDefault="001570A4" w:rsidP="00541D1A">
            <w:pPr>
              <w:rPr>
                <w:rFonts w:cs="Arial"/>
              </w:rPr>
            </w:pPr>
          </w:p>
        </w:tc>
      </w:tr>
      <w:tr w:rsidR="001570A4" w:rsidRPr="00340B0D" w14:paraId="4D3EBDF6" w14:textId="77777777" w:rsidTr="00541D1A">
        <w:tc>
          <w:tcPr>
            <w:tcW w:w="1789" w:type="dxa"/>
            <w:tcBorders>
              <w:left w:val="single" w:sz="12" w:space="0" w:color="auto"/>
              <w:bottom w:val="single" w:sz="4" w:space="0" w:color="auto"/>
            </w:tcBorders>
          </w:tcPr>
          <w:p w14:paraId="2C6E38E0" w14:textId="77777777" w:rsidR="001570A4" w:rsidRPr="00340B0D" w:rsidRDefault="001570A4"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1B88B548" w14:textId="77777777" w:rsidR="001570A4" w:rsidRPr="00340B0D" w:rsidRDefault="001570A4"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69F3EB4" w14:textId="77777777" w:rsidR="001570A4" w:rsidRPr="00340B0D" w:rsidRDefault="001570A4"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06357E66" w14:textId="77777777" w:rsidR="001570A4" w:rsidRPr="00340B0D" w:rsidRDefault="001570A4" w:rsidP="00541D1A">
            <w:pPr>
              <w:rPr>
                <w:rFonts w:cs="Arial"/>
                <w:sz w:val="18"/>
                <w:szCs w:val="18"/>
              </w:rPr>
            </w:pPr>
            <w:r w:rsidRPr="00340B0D">
              <w:rPr>
                <w:rFonts w:cs="Arial"/>
                <w:sz w:val="18"/>
                <w:szCs w:val="18"/>
              </w:rPr>
              <w:t>1:</w:t>
            </w:r>
            <w:r>
              <w:rPr>
                <w:rFonts w:cs="Arial"/>
                <w:sz w:val="18"/>
                <w:szCs w:val="18"/>
              </w:rPr>
              <w:t>60000</w:t>
            </w:r>
          </w:p>
        </w:tc>
      </w:tr>
      <w:tr w:rsidR="001570A4" w:rsidRPr="00340B0D" w14:paraId="31828639"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7B0A54F7" w14:textId="77777777" w:rsidR="001570A4" w:rsidRPr="00340B0D" w:rsidRDefault="001570A4"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566A7653" w14:textId="77777777" w:rsidR="001570A4" w:rsidRPr="00340B0D" w:rsidRDefault="001570A4"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4D4A2BE3" w14:textId="77777777" w:rsidR="001570A4" w:rsidRPr="00340B0D" w:rsidRDefault="001570A4" w:rsidP="00541D1A">
            <w:pPr>
              <w:rPr>
                <w:rFonts w:cs="Arial"/>
                <w:sz w:val="18"/>
                <w:szCs w:val="18"/>
              </w:rPr>
            </w:pPr>
          </w:p>
        </w:tc>
      </w:tr>
      <w:tr w:rsidR="001570A4" w:rsidRPr="00340B0D" w14:paraId="51B8BE1B"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7763FB9D" w14:textId="77777777" w:rsidR="001570A4" w:rsidRPr="00340B0D" w:rsidRDefault="001570A4" w:rsidP="00541D1A">
            <w:pPr>
              <w:rPr>
                <w:rFonts w:cs="Arial"/>
                <w:sz w:val="18"/>
                <w:szCs w:val="18"/>
              </w:rPr>
            </w:pPr>
          </w:p>
        </w:tc>
      </w:tr>
      <w:tr w:rsidR="001570A4" w:rsidRPr="00340B0D" w14:paraId="41CB1A4A"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761E641" w14:textId="77777777" w:rsidR="001570A4" w:rsidRPr="00340B0D" w:rsidRDefault="001570A4"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1570A4" w:rsidRPr="00340B0D" w14:paraId="3798E8A8"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7BC5815" w14:textId="77777777" w:rsidR="001570A4" w:rsidRPr="00340B0D" w:rsidRDefault="001570A4"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F8BF73D" w14:textId="77777777" w:rsidR="001570A4" w:rsidRPr="00340B0D" w:rsidRDefault="001570A4" w:rsidP="00541D1A">
            <w:pPr>
              <w:jc w:val="center"/>
              <w:rPr>
                <w:rFonts w:cs="Arial"/>
                <w:b/>
                <w:bCs/>
                <w:sz w:val="18"/>
                <w:szCs w:val="18"/>
              </w:rPr>
            </w:pPr>
            <w:r w:rsidRPr="00340B0D">
              <w:rPr>
                <w:rFonts w:cs="Arial"/>
                <w:b/>
                <w:bCs/>
                <w:sz w:val="18"/>
                <w:szCs w:val="18"/>
              </w:rPr>
              <w:t>Other</w:t>
            </w:r>
          </w:p>
        </w:tc>
      </w:tr>
      <w:tr w:rsidR="001570A4" w:rsidRPr="00340B0D" w14:paraId="2272310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0223480" w14:textId="77777777" w:rsidR="001570A4" w:rsidRPr="00340B0D" w:rsidRDefault="001570A4"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3B44C035"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78E8373" w14:textId="77777777" w:rsidR="001570A4" w:rsidRPr="00340B0D" w:rsidRDefault="001570A4"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1155C4F9" w14:textId="77777777" w:rsidR="001570A4" w:rsidRPr="00340B0D" w:rsidRDefault="001570A4" w:rsidP="00541D1A">
            <w:pPr>
              <w:rPr>
                <w:rFonts w:cs="Arial"/>
                <w:sz w:val="18"/>
                <w:szCs w:val="18"/>
              </w:rPr>
            </w:pPr>
          </w:p>
        </w:tc>
      </w:tr>
      <w:tr w:rsidR="001570A4" w:rsidRPr="00340B0D" w14:paraId="50DF35E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1D02966" w14:textId="77777777" w:rsidR="001570A4" w:rsidRPr="00340B0D" w:rsidRDefault="001570A4"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79D0DC95"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CAB389D" w14:textId="77777777" w:rsidR="001570A4" w:rsidRPr="00340B0D" w:rsidRDefault="001570A4"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2FA7BBDF" w14:textId="77777777" w:rsidR="001570A4" w:rsidRPr="00340B0D" w:rsidRDefault="001570A4" w:rsidP="00541D1A">
            <w:pPr>
              <w:rPr>
                <w:rFonts w:cs="Arial"/>
                <w:sz w:val="18"/>
                <w:szCs w:val="18"/>
              </w:rPr>
            </w:pPr>
          </w:p>
        </w:tc>
      </w:tr>
      <w:tr w:rsidR="001570A4" w:rsidRPr="00340B0D" w14:paraId="61081C4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E22A061" w14:textId="77777777" w:rsidR="001570A4" w:rsidRPr="00340B0D" w:rsidRDefault="001570A4"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316F6016"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8C60456" w14:textId="77777777" w:rsidR="001570A4" w:rsidRPr="00340B0D" w:rsidRDefault="001570A4"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7FA110A2" w14:textId="77777777" w:rsidR="001570A4" w:rsidRPr="00340B0D" w:rsidRDefault="001570A4" w:rsidP="00541D1A">
            <w:pPr>
              <w:rPr>
                <w:rFonts w:cs="Arial"/>
                <w:sz w:val="18"/>
                <w:szCs w:val="18"/>
              </w:rPr>
            </w:pPr>
          </w:p>
        </w:tc>
      </w:tr>
      <w:tr w:rsidR="001570A4" w:rsidRPr="00340B0D" w14:paraId="2EE2B7C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F327CC8" w14:textId="77777777" w:rsidR="001570A4" w:rsidRPr="00340B0D" w:rsidRDefault="001570A4"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1EE9D116"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B06F6F6" w14:textId="77777777" w:rsidR="001570A4" w:rsidRPr="00340B0D" w:rsidRDefault="001570A4"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253CF729" w14:textId="77777777" w:rsidR="001570A4" w:rsidRPr="00340B0D" w:rsidRDefault="001570A4" w:rsidP="00541D1A">
            <w:pPr>
              <w:rPr>
                <w:rFonts w:cs="Arial"/>
                <w:sz w:val="18"/>
                <w:szCs w:val="18"/>
              </w:rPr>
            </w:pPr>
          </w:p>
        </w:tc>
      </w:tr>
      <w:tr w:rsidR="001570A4" w:rsidRPr="00340B0D" w14:paraId="650D2C8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AB17655" w14:textId="77777777" w:rsidR="001570A4" w:rsidRPr="00340B0D" w:rsidRDefault="001570A4"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15156C54"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1E996FF" w14:textId="77777777" w:rsidR="001570A4" w:rsidRPr="00340B0D" w:rsidRDefault="001570A4"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2952B597" w14:textId="77777777" w:rsidR="001570A4" w:rsidRPr="00340B0D" w:rsidRDefault="001570A4" w:rsidP="00541D1A">
            <w:pPr>
              <w:rPr>
                <w:rFonts w:cs="Arial"/>
                <w:sz w:val="18"/>
                <w:szCs w:val="18"/>
              </w:rPr>
            </w:pPr>
          </w:p>
        </w:tc>
      </w:tr>
      <w:tr w:rsidR="001570A4" w:rsidRPr="00340B0D" w14:paraId="46C3E56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5734776" w14:textId="77777777" w:rsidR="001570A4" w:rsidRPr="00340B0D" w:rsidRDefault="001570A4"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728947B7"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7912D1F" w14:textId="77777777" w:rsidR="001570A4" w:rsidRPr="00340B0D" w:rsidRDefault="001570A4"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377CB8A2" w14:textId="77777777" w:rsidR="001570A4" w:rsidRPr="00340B0D" w:rsidRDefault="001570A4" w:rsidP="00541D1A">
            <w:pPr>
              <w:rPr>
                <w:rFonts w:cs="Arial"/>
                <w:sz w:val="18"/>
                <w:szCs w:val="18"/>
              </w:rPr>
            </w:pPr>
          </w:p>
        </w:tc>
      </w:tr>
      <w:tr w:rsidR="001570A4" w:rsidRPr="00340B0D" w14:paraId="161001E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445B135" w14:textId="77777777" w:rsidR="001570A4" w:rsidRPr="00340B0D" w:rsidRDefault="001570A4"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60AC2EF2"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891DAF2" w14:textId="77777777" w:rsidR="001570A4" w:rsidRPr="00340B0D" w:rsidRDefault="001570A4"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1E89585F" w14:textId="77777777" w:rsidR="001570A4" w:rsidRPr="00340B0D" w:rsidRDefault="001570A4" w:rsidP="00541D1A">
            <w:pPr>
              <w:rPr>
                <w:rFonts w:cs="Arial"/>
                <w:sz w:val="18"/>
                <w:szCs w:val="18"/>
              </w:rPr>
            </w:pPr>
          </w:p>
        </w:tc>
      </w:tr>
      <w:tr w:rsidR="001570A4" w:rsidRPr="00340B0D" w14:paraId="2BE93D9E"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F2639D5" w14:textId="77777777" w:rsidR="001570A4" w:rsidRPr="00340B0D" w:rsidRDefault="001570A4"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788599AF"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865D1C6" w14:textId="77777777" w:rsidR="001570A4" w:rsidRPr="00340B0D" w:rsidRDefault="001570A4"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352D74DE" w14:textId="77777777" w:rsidR="001570A4" w:rsidRPr="00340B0D" w:rsidRDefault="001570A4" w:rsidP="00541D1A">
            <w:pPr>
              <w:rPr>
                <w:rFonts w:cs="Arial"/>
                <w:sz w:val="18"/>
                <w:szCs w:val="18"/>
              </w:rPr>
            </w:pPr>
          </w:p>
        </w:tc>
      </w:tr>
      <w:tr w:rsidR="001570A4" w:rsidRPr="00340B0D" w14:paraId="5D2151C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DEDAF7D" w14:textId="77777777" w:rsidR="001570A4" w:rsidRPr="00340B0D" w:rsidRDefault="001570A4"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12722721"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053D2DD"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ACD32C3" w14:textId="77777777" w:rsidR="001570A4" w:rsidRPr="00340B0D" w:rsidRDefault="001570A4" w:rsidP="00541D1A">
            <w:pPr>
              <w:rPr>
                <w:rFonts w:cs="Arial"/>
                <w:sz w:val="18"/>
                <w:szCs w:val="18"/>
              </w:rPr>
            </w:pPr>
          </w:p>
        </w:tc>
      </w:tr>
      <w:tr w:rsidR="001570A4" w:rsidRPr="00340B0D" w14:paraId="313B751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24C4C7C" w14:textId="77777777" w:rsidR="001570A4" w:rsidRPr="00340B0D" w:rsidRDefault="001570A4"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241F2C88"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AFC1E11"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51A6904" w14:textId="77777777" w:rsidR="001570A4" w:rsidRPr="00340B0D" w:rsidRDefault="001570A4" w:rsidP="00541D1A">
            <w:pPr>
              <w:rPr>
                <w:rFonts w:cs="Arial"/>
                <w:sz w:val="18"/>
                <w:szCs w:val="18"/>
              </w:rPr>
            </w:pPr>
          </w:p>
        </w:tc>
      </w:tr>
      <w:tr w:rsidR="001570A4" w:rsidRPr="00340B0D" w14:paraId="579A306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10743B3" w14:textId="77777777" w:rsidR="001570A4" w:rsidRPr="00340B0D" w:rsidRDefault="001570A4"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1EBD1627"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7078DC4"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7D66980" w14:textId="77777777" w:rsidR="001570A4" w:rsidRPr="00340B0D" w:rsidRDefault="001570A4" w:rsidP="00541D1A">
            <w:pPr>
              <w:rPr>
                <w:rFonts w:cs="Arial"/>
                <w:sz w:val="18"/>
                <w:szCs w:val="18"/>
              </w:rPr>
            </w:pPr>
          </w:p>
        </w:tc>
      </w:tr>
      <w:tr w:rsidR="001570A4" w:rsidRPr="00340B0D" w14:paraId="30E689B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1400EF9" w14:textId="77777777" w:rsidR="001570A4" w:rsidRPr="00340B0D" w:rsidRDefault="001570A4"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218B56B4"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989EE9C"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B93D1DB" w14:textId="77777777" w:rsidR="001570A4" w:rsidRPr="00340B0D" w:rsidRDefault="001570A4" w:rsidP="00541D1A">
            <w:pPr>
              <w:rPr>
                <w:rFonts w:cs="Arial"/>
                <w:sz w:val="18"/>
                <w:szCs w:val="18"/>
              </w:rPr>
            </w:pPr>
          </w:p>
        </w:tc>
      </w:tr>
      <w:tr w:rsidR="001570A4" w:rsidRPr="00340B0D" w14:paraId="07CAB9C7"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173DEC14" w14:textId="77777777" w:rsidR="001570A4" w:rsidRPr="00340B0D" w:rsidRDefault="001570A4"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3D967064"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4F627DD9" w14:textId="77777777" w:rsidR="001570A4" w:rsidRPr="00340B0D" w:rsidRDefault="001570A4"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1082DFA7" w14:textId="77777777" w:rsidR="001570A4" w:rsidRPr="00340B0D" w:rsidRDefault="001570A4" w:rsidP="00541D1A">
            <w:pPr>
              <w:rPr>
                <w:rFonts w:cs="Arial"/>
                <w:sz w:val="18"/>
                <w:szCs w:val="18"/>
              </w:rPr>
            </w:pPr>
          </w:p>
        </w:tc>
      </w:tr>
      <w:tr w:rsidR="001570A4" w:rsidRPr="00340B0D" w14:paraId="16E1C2D9"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745ABF0" w14:textId="77777777" w:rsidR="001570A4" w:rsidRPr="00EF63B4" w:rsidRDefault="001570A4" w:rsidP="00541D1A">
            <w:pPr>
              <w:jc w:val="center"/>
              <w:rPr>
                <w:rFonts w:cs="Arial"/>
                <w:sz w:val="18"/>
                <w:szCs w:val="18"/>
              </w:rPr>
            </w:pPr>
            <w:r>
              <w:rPr>
                <w:rFonts w:cs="Arial"/>
                <w:b/>
                <w:bCs/>
                <w:sz w:val="18"/>
                <w:szCs w:val="18"/>
              </w:rPr>
              <w:t>Additional</w:t>
            </w:r>
          </w:p>
        </w:tc>
      </w:tr>
      <w:tr w:rsidR="001570A4" w:rsidRPr="00340B0D" w14:paraId="383B8AA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DFCBC32"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13CCC14E"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3120799F"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5E689A6" w14:textId="77777777" w:rsidR="001570A4" w:rsidRPr="00340B0D" w:rsidRDefault="001570A4" w:rsidP="00541D1A">
            <w:pPr>
              <w:rPr>
                <w:rFonts w:cs="Arial"/>
                <w:sz w:val="18"/>
                <w:szCs w:val="18"/>
              </w:rPr>
            </w:pPr>
          </w:p>
        </w:tc>
      </w:tr>
      <w:tr w:rsidR="001570A4" w:rsidRPr="00340B0D" w14:paraId="7B7A15E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F442C32"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55606516"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6E12DE8C"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4F08DBA" w14:textId="77777777" w:rsidR="001570A4" w:rsidRPr="00340B0D" w:rsidRDefault="001570A4" w:rsidP="00541D1A">
            <w:pPr>
              <w:rPr>
                <w:rFonts w:cs="Arial"/>
                <w:sz w:val="18"/>
                <w:szCs w:val="18"/>
              </w:rPr>
            </w:pPr>
          </w:p>
        </w:tc>
      </w:tr>
      <w:tr w:rsidR="001570A4" w:rsidRPr="00340B0D" w14:paraId="6842767D"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5A7FA85" w14:textId="77777777" w:rsidR="001570A4" w:rsidRPr="00340B0D" w:rsidRDefault="001570A4" w:rsidP="00541D1A">
            <w:pPr>
              <w:jc w:val="center"/>
              <w:rPr>
                <w:rFonts w:cs="Arial"/>
                <w:b/>
                <w:bCs/>
                <w:sz w:val="18"/>
                <w:szCs w:val="18"/>
              </w:rPr>
            </w:pPr>
            <w:r w:rsidRPr="00340B0D">
              <w:rPr>
                <w:rFonts w:cs="Arial"/>
                <w:b/>
                <w:bCs/>
                <w:sz w:val="18"/>
                <w:szCs w:val="18"/>
              </w:rPr>
              <w:t>Setup</w:t>
            </w:r>
          </w:p>
        </w:tc>
      </w:tr>
      <w:tr w:rsidR="001570A4" w:rsidRPr="00340B0D" w14:paraId="50A9CDB6"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58C87FC3" w14:textId="77777777" w:rsidR="001570A4" w:rsidRDefault="001570A4" w:rsidP="00541D1A">
            <w:pPr>
              <w:rPr>
                <w:rFonts w:cs="Arial"/>
                <w:sz w:val="18"/>
                <w:szCs w:val="18"/>
              </w:rPr>
            </w:pPr>
          </w:p>
          <w:p w14:paraId="03320FB4" w14:textId="77777777" w:rsidR="00664B62" w:rsidRPr="009C22F4" w:rsidRDefault="00664B62" w:rsidP="00664B62">
            <w:pPr>
              <w:rPr>
                <w:rFonts w:cs="Arial"/>
                <w:i/>
              </w:rPr>
            </w:pPr>
            <w:r w:rsidRPr="00A53E84">
              <w:rPr>
                <w:i/>
              </w:rPr>
              <w:t xml:space="preserve">This test is performed by loading the test </w:t>
            </w:r>
            <w:r>
              <w:rPr>
                <w:i/>
              </w:rPr>
              <w:t>datasets</w:t>
            </w:r>
            <w:r w:rsidRPr="00A53E84">
              <w:rPr>
                <w:i/>
              </w:rPr>
              <w:t xml:space="preserve"> </w:t>
            </w:r>
            <w:r>
              <w:rPr>
                <w:i/>
              </w:rPr>
              <w:t>101</w:t>
            </w:r>
            <w:r w:rsidRPr="00A53E84">
              <w:rPr>
                <w:i/>
              </w:rPr>
              <w:t>AA</w:t>
            </w:r>
            <w:r>
              <w:rPr>
                <w:i/>
              </w:rPr>
              <w:t>00</w:t>
            </w:r>
            <w:r w:rsidRPr="00A53E84">
              <w:rPr>
                <w:i/>
              </w:rPr>
              <w:t xml:space="preserve">OVRVU.000 and </w:t>
            </w:r>
            <w:r>
              <w:rPr>
                <w:i/>
              </w:rPr>
              <w:t>101AA00</w:t>
            </w:r>
            <w:r w:rsidRPr="00A53E84">
              <w:rPr>
                <w:i/>
              </w:rPr>
              <w:t xml:space="preserve">NAVHZ.000, </w:t>
            </w:r>
            <w:r w:rsidRPr="00A53E84">
              <w:rPr>
                <w:i/>
              </w:rPr>
              <w:lastRenderedPageBreak/>
              <w:t>manually creating a route connecting all way points between feature</w:t>
            </w:r>
            <w:r>
              <w:rPr>
                <w:i/>
              </w:rPr>
              <w:t>s</w:t>
            </w:r>
            <w:r w:rsidRPr="00A53E84">
              <w:rPr>
                <w:i/>
              </w:rPr>
              <w:t xml:space="preserve"> marked as WP1 through WP8 and checking display against the corresponding graphical plot</w:t>
            </w:r>
          </w:p>
          <w:p w14:paraId="602193DB" w14:textId="77777777" w:rsidR="00664B62" w:rsidRDefault="00664B62" w:rsidP="00541D1A">
            <w:pPr>
              <w:rPr>
                <w:rFonts w:cs="Arial"/>
                <w:sz w:val="18"/>
                <w:szCs w:val="18"/>
              </w:rPr>
            </w:pPr>
          </w:p>
          <w:p w14:paraId="6CBE196F" w14:textId="77777777" w:rsidR="00674E38" w:rsidRPr="00A53E84" w:rsidRDefault="001570A4" w:rsidP="00674E38">
            <w:pPr>
              <w:rPr>
                <w:i/>
              </w:rPr>
            </w:pPr>
            <w:r>
              <w:rPr>
                <w:rFonts w:cs="Arial"/>
                <w:i/>
              </w:rPr>
              <w:t>.</w:t>
            </w:r>
            <w:r w:rsidRPr="00110428">
              <w:rPr>
                <w:rFonts w:cs="Arial"/>
                <w:i/>
              </w:rPr>
              <w:t xml:space="preserve">. </w:t>
            </w:r>
            <w:r w:rsidR="00674E38" w:rsidRPr="00A53E84">
              <w:rPr>
                <w:i/>
              </w:rPr>
              <w:t xml:space="preserve">Load </w:t>
            </w:r>
            <w:r w:rsidR="00674E38">
              <w:rPr>
                <w:i/>
              </w:rPr>
              <w:t xml:space="preserve">the exchange set </w:t>
            </w:r>
            <w:proofErr w:type="spellStart"/>
            <w:r w:rsidR="00674E38" w:rsidRPr="00E012C8">
              <w:rPr>
                <w:b/>
                <w:bCs/>
                <w:i/>
              </w:rPr>
              <w:t>NavigationalHazards</w:t>
            </w:r>
            <w:proofErr w:type="spellEnd"/>
            <w:r w:rsidR="00674E38">
              <w:rPr>
                <w:i/>
              </w:rPr>
              <w:t xml:space="preserve"> and the exchange set </w:t>
            </w:r>
            <w:proofErr w:type="spellStart"/>
            <w:r w:rsidR="00674E38" w:rsidRPr="00E012C8">
              <w:rPr>
                <w:b/>
                <w:bCs/>
                <w:i/>
              </w:rPr>
              <w:t>NavigationalHazardsOverview</w:t>
            </w:r>
            <w:proofErr w:type="spellEnd"/>
          </w:p>
          <w:p w14:paraId="53E2B7E6" w14:textId="77777777" w:rsidR="00674E38" w:rsidRPr="00E012C8" w:rsidRDefault="00674E38" w:rsidP="00674E38">
            <w:pPr>
              <w:pStyle w:val="ListParagraph"/>
              <w:numPr>
                <w:ilvl w:val="0"/>
                <w:numId w:val="36"/>
              </w:numPr>
              <w:rPr>
                <w:i/>
              </w:rPr>
            </w:pPr>
            <w:r w:rsidRPr="00E012C8">
              <w:rPr>
                <w:i/>
              </w:rPr>
              <w:t>Select Display Category Other</w:t>
            </w:r>
          </w:p>
          <w:p w14:paraId="3BB5E712" w14:textId="77777777" w:rsidR="00674E38" w:rsidRPr="00E012C8" w:rsidRDefault="00674E38" w:rsidP="00674E38">
            <w:pPr>
              <w:pStyle w:val="ListParagraph"/>
              <w:numPr>
                <w:ilvl w:val="0"/>
                <w:numId w:val="36"/>
              </w:numPr>
              <w:rPr>
                <w:i/>
              </w:rPr>
            </w:pPr>
            <w:r w:rsidRPr="00E012C8">
              <w:rPr>
                <w:i/>
              </w:rPr>
              <w:t>Set the Safety Contour value to 30 m</w:t>
            </w:r>
          </w:p>
          <w:p w14:paraId="4C6E6253" w14:textId="77777777" w:rsidR="00674E38" w:rsidRPr="00E012C8" w:rsidRDefault="00674E38" w:rsidP="00674E38">
            <w:pPr>
              <w:pStyle w:val="ListParagraph"/>
              <w:numPr>
                <w:ilvl w:val="0"/>
                <w:numId w:val="36"/>
              </w:numPr>
              <w:rPr>
                <w:i/>
              </w:rPr>
            </w:pPr>
            <w:r w:rsidRPr="00E012C8">
              <w:rPr>
                <w:i/>
              </w:rPr>
              <w:t>Set the Safety Depth  value to 30 m</w:t>
            </w:r>
          </w:p>
          <w:p w14:paraId="41BEDA40" w14:textId="77777777" w:rsidR="00674E38" w:rsidRPr="00E012C8" w:rsidRDefault="00674E38" w:rsidP="00674E38">
            <w:pPr>
              <w:pStyle w:val="ListParagraph"/>
              <w:numPr>
                <w:ilvl w:val="0"/>
                <w:numId w:val="36"/>
              </w:numPr>
              <w:rPr>
                <w:i/>
              </w:rPr>
            </w:pPr>
            <w:r w:rsidRPr="00E012C8">
              <w:rPr>
                <w:i/>
              </w:rPr>
              <w:t xml:space="preserve">Select </w:t>
            </w:r>
            <w:r>
              <w:rPr>
                <w:i/>
              </w:rPr>
              <w:t>Plain Boundaries to Off</w:t>
            </w:r>
          </w:p>
          <w:p w14:paraId="51C7A9C2" w14:textId="77777777" w:rsidR="00674E38" w:rsidRPr="00E012C8" w:rsidRDefault="00674E38" w:rsidP="00674E38">
            <w:pPr>
              <w:pStyle w:val="ListParagraph"/>
              <w:numPr>
                <w:ilvl w:val="0"/>
                <w:numId w:val="36"/>
              </w:numPr>
              <w:rPr>
                <w:i/>
              </w:rPr>
            </w:pPr>
            <w:r w:rsidRPr="00E012C8">
              <w:rPr>
                <w:i/>
              </w:rPr>
              <w:t xml:space="preserve">Select </w:t>
            </w:r>
            <w:r>
              <w:rPr>
                <w:i/>
              </w:rPr>
              <w:t>Simplified Symbols to Off</w:t>
            </w:r>
          </w:p>
          <w:p w14:paraId="1EDA3A54" w14:textId="1B3F550F" w:rsidR="001570A4" w:rsidRPr="00110428" w:rsidRDefault="00674E38" w:rsidP="00674E38">
            <w:pPr>
              <w:rPr>
                <w:rFonts w:cs="Arial"/>
              </w:rPr>
            </w:pPr>
            <w:r w:rsidRPr="00E012C8">
              <w:rPr>
                <w:i/>
              </w:rPr>
              <w:t>Select all Text groups</w:t>
            </w:r>
            <w:r>
              <w:rPr>
                <w:i/>
              </w:rPr>
              <w:t xml:space="preserve"> to On</w:t>
            </w:r>
          </w:p>
          <w:p w14:paraId="34FC5DDE" w14:textId="77777777" w:rsidR="001570A4" w:rsidRPr="00340B0D" w:rsidRDefault="001570A4" w:rsidP="00541D1A">
            <w:pPr>
              <w:rPr>
                <w:rFonts w:cs="Arial"/>
                <w:sz w:val="18"/>
                <w:szCs w:val="18"/>
              </w:rPr>
            </w:pPr>
          </w:p>
        </w:tc>
      </w:tr>
      <w:tr w:rsidR="001570A4" w:rsidRPr="00340B0D" w14:paraId="13C74CA2"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D45A493" w14:textId="77777777" w:rsidR="001570A4" w:rsidRPr="00340B0D" w:rsidRDefault="001570A4" w:rsidP="00541D1A">
            <w:pPr>
              <w:jc w:val="center"/>
              <w:rPr>
                <w:rFonts w:cs="Arial"/>
                <w:b/>
                <w:bCs/>
                <w:sz w:val="18"/>
                <w:szCs w:val="18"/>
              </w:rPr>
            </w:pPr>
            <w:r w:rsidRPr="00340B0D">
              <w:rPr>
                <w:rFonts w:cs="Arial"/>
                <w:b/>
                <w:bCs/>
                <w:sz w:val="18"/>
                <w:szCs w:val="18"/>
              </w:rPr>
              <w:lastRenderedPageBreak/>
              <w:t>Action</w:t>
            </w:r>
          </w:p>
        </w:tc>
      </w:tr>
      <w:tr w:rsidR="001570A4" w:rsidRPr="00340B0D" w14:paraId="552C2FD0"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4998782F" w14:textId="77777777" w:rsidR="001570A4" w:rsidRDefault="001570A4" w:rsidP="00541D1A">
            <w:pPr>
              <w:rPr>
                <w:rFonts w:cs="Arial"/>
                <w:b/>
                <w:bCs/>
              </w:rPr>
            </w:pPr>
          </w:p>
          <w:p w14:paraId="794786A7" w14:textId="57D25A80" w:rsidR="00674E38" w:rsidRPr="00A53E84" w:rsidRDefault="00674E38" w:rsidP="00674E38">
            <w:pPr>
              <w:jc w:val="left"/>
              <w:rPr>
                <w:i/>
              </w:rPr>
            </w:pPr>
            <w:r w:rsidRPr="00A53E84">
              <w:rPr>
                <w:i/>
              </w:rPr>
              <w:t xml:space="preserve">Select position 39°57.000’N 104°49.000’W at </w:t>
            </w:r>
            <w:r w:rsidR="00E81CDD">
              <w:rPr>
                <w:i/>
              </w:rPr>
              <w:t>optimum</w:t>
            </w:r>
            <w:r>
              <w:rPr>
                <w:i/>
              </w:rPr>
              <w:t xml:space="preserve"> display</w:t>
            </w:r>
            <w:r w:rsidRPr="00A53E84">
              <w:rPr>
                <w:i/>
              </w:rPr>
              <w:t xml:space="preserve"> scale (1:350 000) of </w:t>
            </w:r>
            <w:r>
              <w:rPr>
                <w:i/>
              </w:rPr>
              <w:t>101</w:t>
            </w:r>
            <w:r w:rsidRPr="00A53E84">
              <w:rPr>
                <w:i/>
              </w:rPr>
              <w:t>AA</w:t>
            </w:r>
            <w:r>
              <w:rPr>
                <w:i/>
              </w:rPr>
              <w:t>00</w:t>
            </w:r>
            <w:r w:rsidRPr="00A53E84">
              <w:rPr>
                <w:i/>
              </w:rPr>
              <w:t>OVRVU.</w:t>
            </w:r>
          </w:p>
          <w:p w14:paraId="48059DDE" w14:textId="77777777" w:rsidR="00674E38" w:rsidRPr="00A53E84" w:rsidRDefault="00674E38" w:rsidP="00674E38">
            <w:pPr>
              <w:jc w:val="left"/>
              <w:rPr>
                <w:i/>
              </w:rPr>
            </w:pPr>
            <w:r w:rsidRPr="00A53E84">
              <w:rPr>
                <w:i/>
              </w:rPr>
              <w:t>1) View chart before route planning</w:t>
            </w:r>
            <w:r>
              <w:rPr>
                <w:i/>
              </w:rPr>
              <w:t>.</w:t>
            </w:r>
          </w:p>
          <w:p w14:paraId="39406B7A" w14:textId="77777777" w:rsidR="00674E38" w:rsidRDefault="00674E38" w:rsidP="00674E38">
            <w:pPr>
              <w:rPr>
                <w:i/>
              </w:rPr>
            </w:pPr>
            <w:r w:rsidRPr="00A53E84">
              <w:rPr>
                <w:i/>
              </w:rPr>
              <w:t>2) Manually create a route connecting all way points between feature</w:t>
            </w:r>
            <w:r>
              <w:rPr>
                <w:i/>
              </w:rPr>
              <w:t>s</w:t>
            </w:r>
            <w:r w:rsidRPr="00A53E84">
              <w:rPr>
                <w:i/>
              </w:rPr>
              <w:t xml:space="preserve"> marked WP1 through WP8. Set user-specified distance for indication navigational hazards as 0.5 NM. Check ENC symbols shown in the ECDIS against the corresponding graphical plot</w:t>
            </w:r>
          </w:p>
          <w:p w14:paraId="5FD3A34A" w14:textId="1A862864" w:rsidR="00674E38" w:rsidRPr="00110428" w:rsidRDefault="00674E38" w:rsidP="00674E38">
            <w:pPr>
              <w:rPr>
                <w:rFonts w:cs="Arial"/>
                <w:b/>
                <w:bCs/>
              </w:rPr>
            </w:pPr>
          </w:p>
        </w:tc>
      </w:tr>
      <w:tr w:rsidR="001570A4" w:rsidRPr="00340B0D" w14:paraId="148EFE53"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B3327EA" w14:textId="77777777" w:rsidR="001570A4" w:rsidRPr="00340B0D" w:rsidRDefault="001570A4" w:rsidP="00541D1A">
            <w:pPr>
              <w:jc w:val="center"/>
              <w:rPr>
                <w:rFonts w:cs="Arial"/>
                <w:sz w:val="18"/>
                <w:szCs w:val="18"/>
              </w:rPr>
            </w:pPr>
            <w:r w:rsidRPr="00340B0D">
              <w:rPr>
                <w:rFonts w:cs="Arial"/>
                <w:b/>
                <w:bCs/>
                <w:sz w:val="18"/>
                <w:szCs w:val="18"/>
              </w:rPr>
              <w:t>Results</w:t>
            </w:r>
          </w:p>
        </w:tc>
      </w:tr>
      <w:tr w:rsidR="001570A4" w:rsidRPr="00340B0D" w14:paraId="1FED0FEA"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4CBF601D" w14:textId="77777777" w:rsidR="001570A4" w:rsidRDefault="001570A4" w:rsidP="00541D1A">
            <w:pPr>
              <w:rPr>
                <w:rFonts w:cs="Arial"/>
                <w:sz w:val="18"/>
                <w:szCs w:val="18"/>
              </w:rPr>
            </w:pPr>
          </w:p>
          <w:p w14:paraId="64D70795" w14:textId="3562D87B" w:rsidR="001570A4" w:rsidRDefault="00674E38" w:rsidP="00541D1A">
            <w:pPr>
              <w:rPr>
                <w:rFonts w:cs="Arial"/>
                <w:sz w:val="18"/>
                <w:szCs w:val="18"/>
              </w:rPr>
            </w:pPr>
            <w:r w:rsidRPr="00A53E84">
              <w:rPr>
                <w:i/>
              </w:rPr>
              <w:t>The ENC in the ECDIS should match the corresponding graphical plot shown below</w:t>
            </w:r>
          </w:p>
          <w:p w14:paraId="284AD12C" w14:textId="156E550A" w:rsidR="001570A4" w:rsidRDefault="00674E38" w:rsidP="00541D1A">
            <w:pPr>
              <w:rPr>
                <w:i/>
              </w:rPr>
            </w:pPr>
            <w:r w:rsidRPr="00A53E84">
              <w:rPr>
                <w:i/>
              </w:rPr>
              <w:t xml:space="preserve">1) Situation before route planning. Chart </w:t>
            </w:r>
            <w:r>
              <w:rPr>
                <w:i/>
              </w:rPr>
              <w:t>101</w:t>
            </w:r>
            <w:r w:rsidRPr="00A53E84">
              <w:rPr>
                <w:i/>
              </w:rPr>
              <w:t>AA</w:t>
            </w:r>
            <w:r>
              <w:rPr>
                <w:i/>
              </w:rPr>
              <w:t>00</w:t>
            </w:r>
            <w:r w:rsidRPr="00A53E84">
              <w:rPr>
                <w:i/>
              </w:rPr>
              <w:t>OVRVU</w:t>
            </w:r>
            <w:r w:rsidRPr="00A53E84" w:rsidDel="00B63223">
              <w:rPr>
                <w:i/>
              </w:rPr>
              <w:t xml:space="preserve"> </w:t>
            </w:r>
            <w:r w:rsidRPr="00A53E84">
              <w:rPr>
                <w:i/>
              </w:rPr>
              <w:t>displayed as it is</w:t>
            </w:r>
          </w:p>
          <w:p w14:paraId="4129E571" w14:textId="0F1DB901" w:rsidR="00674E38" w:rsidRDefault="00674E38" w:rsidP="00541D1A">
            <w:pPr>
              <w:rPr>
                <w:rFonts w:cs="Arial"/>
                <w:sz w:val="18"/>
                <w:szCs w:val="18"/>
              </w:rPr>
            </w:pPr>
            <w:r w:rsidRPr="007944FC">
              <w:rPr>
                <w:noProof/>
                <w:lang w:eastAsia="en-GB"/>
              </w:rPr>
              <w:drawing>
                <wp:inline distT="0" distB="0" distL="0" distR="0" wp14:anchorId="024F058D" wp14:editId="2C94AFD1">
                  <wp:extent cx="5857050" cy="2639431"/>
                  <wp:effectExtent l="0" t="0" r="0" b="8890"/>
                  <wp:docPr id="322" name="Picture 322" descr="C:\msdokut\STANDARDIT\IHO\ENCWG\Drafting 4.0.2 after Mar2016\New picture originals 23mar2016\5.2 picture 1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msdokut\STANDARDIT\IHO\ENCWG\Drafting 4.0.2 after Mar2016\New picture originals 23mar2016\5.2 picture 1 - Alternative.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866303" cy="2643601"/>
                          </a:xfrm>
                          <a:prstGeom prst="rect">
                            <a:avLst/>
                          </a:prstGeom>
                          <a:noFill/>
                          <a:ln>
                            <a:noFill/>
                          </a:ln>
                        </pic:spPr>
                      </pic:pic>
                    </a:graphicData>
                  </a:graphic>
                </wp:inline>
              </w:drawing>
            </w:r>
          </w:p>
          <w:p w14:paraId="52E8A67C" w14:textId="77777777" w:rsidR="00674E38" w:rsidRDefault="00674E38" w:rsidP="00541D1A">
            <w:pPr>
              <w:rPr>
                <w:rFonts w:cs="Arial"/>
                <w:sz w:val="18"/>
                <w:szCs w:val="18"/>
              </w:rPr>
            </w:pPr>
          </w:p>
          <w:p w14:paraId="594749FE" w14:textId="17278B56" w:rsidR="001570A4" w:rsidRPr="00340B0D" w:rsidRDefault="00674E38" w:rsidP="00674E38">
            <w:pPr>
              <w:jc w:val="left"/>
              <w:rPr>
                <w:rFonts w:cs="Arial"/>
                <w:sz w:val="18"/>
                <w:szCs w:val="18"/>
              </w:rPr>
            </w:pPr>
            <w:r w:rsidRPr="00A53E84">
              <w:rPr>
                <w:i/>
              </w:rPr>
              <w:t>2) Situation after route planning. Alerts indicated from largest scale available for each location</w:t>
            </w:r>
          </w:p>
          <w:p w14:paraId="1EEE7A47" w14:textId="77777777" w:rsidR="001570A4" w:rsidRDefault="001570A4" w:rsidP="00541D1A">
            <w:pPr>
              <w:tabs>
                <w:tab w:val="left" w:pos="3048"/>
              </w:tabs>
              <w:jc w:val="center"/>
              <w:rPr>
                <w:rFonts w:cs="Arial"/>
                <w:sz w:val="18"/>
                <w:szCs w:val="18"/>
              </w:rPr>
            </w:pPr>
          </w:p>
          <w:p w14:paraId="3DD5C9F0" w14:textId="4FBE7EA6" w:rsidR="001570A4" w:rsidRPr="00340B0D" w:rsidRDefault="00674E38" w:rsidP="00541D1A">
            <w:pPr>
              <w:tabs>
                <w:tab w:val="left" w:pos="3048"/>
              </w:tabs>
              <w:jc w:val="center"/>
              <w:rPr>
                <w:rFonts w:cs="Arial"/>
                <w:sz w:val="18"/>
                <w:szCs w:val="18"/>
              </w:rPr>
            </w:pPr>
            <w:r w:rsidRPr="00AA18DD">
              <w:rPr>
                <w:noProof/>
                <w:lang w:eastAsia="en-GB"/>
              </w:rPr>
              <w:lastRenderedPageBreak/>
              <w:drawing>
                <wp:inline distT="0" distB="0" distL="0" distR="0" wp14:anchorId="5A0D7594" wp14:editId="51648F59">
                  <wp:extent cx="5728059" cy="2713405"/>
                  <wp:effectExtent l="0" t="0" r="6350" b="0"/>
                  <wp:docPr id="228" name="Picture 228" descr="C:\msdokut\STANDARDIT\IHO\ENCWG\work 2017\S-64, New picture originals 20may2017\5.2 picture 2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msdokut\STANDARDIT\IHO\ENCWG\work 2017\S-64, New picture originals 20may2017\5.2 picture 2 - Alternative.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55615" cy="2726458"/>
                          </a:xfrm>
                          <a:prstGeom prst="rect">
                            <a:avLst/>
                          </a:prstGeom>
                          <a:noFill/>
                          <a:ln>
                            <a:noFill/>
                          </a:ln>
                        </pic:spPr>
                      </pic:pic>
                    </a:graphicData>
                  </a:graphic>
                </wp:inline>
              </w:drawing>
            </w:r>
          </w:p>
          <w:p w14:paraId="4DB0D55A" w14:textId="77777777" w:rsidR="001570A4" w:rsidRDefault="001570A4" w:rsidP="00541D1A">
            <w:pPr>
              <w:jc w:val="center"/>
              <w:rPr>
                <w:rFonts w:cs="Arial"/>
                <w:sz w:val="18"/>
                <w:szCs w:val="18"/>
              </w:rPr>
            </w:pPr>
          </w:p>
          <w:p w14:paraId="13F5BD62" w14:textId="77777777" w:rsidR="001570A4" w:rsidRDefault="001570A4" w:rsidP="00541D1A">
            <w:pPr>
              <w:jc w:val="center"/>
              <w:rPr>
                <w:rFonts w:cs="Arial"/>
                <w:sz w:val="18"/>
                <w:szCs w:val="18"/>
              </w:rPr>
            </w:pPr>
          </w:p>
          <w:p w14:paraId="556F0A5A" w14:textId="77777777" w:rsidR="001570A4" w:rsidRPr="00340B0D" w:rsidRDefault="001570A4" w:rsidP="00541D1A">
            <w:pPr>
              <w:rPr>
                <w:rFonts w:cs="Arial"/>
                <w:sz w:val="18"/>
                <w:szCs w:val="18"/>
              </w:rPr>
            </w:pPr>
          </w:p>
        </w:tc>
      </w:tr>
    </w:tbl>
    <w:p w14:paraId="680616E7" w14:textId="77777777" w:rsidR="001570A4" w:rsidRDefault="001570A4" w:rsidP="001570A4"/>
    <w:p w14:paraId="7E13CF36" w14:textId="77777777" w:rsidR="001570A4" w:rsidRPr="001570A4" w:rsidRDefault="001570A4" w:rsidP="001570A4"/>
    <w:p w14:paraId="285F54FA" w14:textId="77777777" w:rsidR="008F108C" w:rsidRDefault="008F108C" w:rsidP="000A72CE"/>
    <w:p w14:paraId="6C4BC2F9" w14:textId="77777777" w:rsidR="000A72CE" w:rsidRPr="00215214" w:rsidRDefault="008F108C" w:rsidP="00E30B8F">
      <w:pPr>
        <w:pStyle w:val="Heading2"/>
      </w:pPr>
      <w:r>
        <w:br w:type="page"/>
      </w:r>
      <w:bookmarkStart w:id="10540" w:name="_Toc189647932"/>
      <w:r w:rsidR="000A72CE" w:rsidRPr="00215214">
        <w:lastRenderedPageBreak/>
        <w:t>Detection and Notification of Navigational Hazards – Basic test Monitoring Mode</w:t>
      </w:r>
      <w:bookmarkEnd w:id="10540"/>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1570A4" w:rsidRPr="00340B0D" w14:paraId="70200A95"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31DE260A" w14:textId="77777777" w:rsidR="001570A4" w:rsidRPr="00340B0D" w:rsidRDefault="001570A4"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32662813" w14:textId="5E5C1911" w:rsidR="001570A4" w:rsidRPr="00C87169" w:rsidRDefault="00215214" w:rsidP="00541D1A">
            <w:pPr>
              <w:jc w:val="center"/>
              <w:rPr>
                <w:rFonts w:cs="Arial"/>
                <w:bCs/>
              </w:rPr>
            </w:pPr>
            <w:proofErr w:type="spellStart"/>
            <w:r>
              <w:t>NavigationalHazardsMon</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141C1D99" w14:textId="77777777" w:rsidR="001570A4" w:rsidRPr="00340B0D" w:rsidRDefault="001570A4"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7CA14908" w14:textId="072698FB" w:rsidR="00215214" w:rsidRDefault="00215214" w:rsidP="00215214">
            <w:pPr>
              <w:widowControl/>
              <w:spacing w:line="240" w:lineRule="auto"/>
              <w:rPr>
                <w:rFonts w:ascii="Calibri" w:hAnsi="Calibri" w:cs="Calibri"/>
                <w:snapToGrid/>
                <w:color w:val="000000"/>
                <w:sz w:val="22"/>
                <w:szCs w:val="22"/>
              </w:rPr>
            </w:pPr>
          </w:p>
          <w:p w14:paraId="15A82F02" w14:textId="77777777" w:rsidR="001570A4" w:rsidRPr="00340B0D" w:rsidRDefault="001570A4" w:rsidP="00541D1A">
            <w:pPr>
              <w:jc w:val="center"/>
              <w:rPr>
                <w:rFonts w:cs="Arial"/>
                <w:sz w:val="18"/>
                <w:szCs w:val="18"/>
              </w:rPr>
            </w:pPr>
          </w:p>
        </w:tc>
      </w:tr>
      <w:tr w:rsidR="001570A4" w:rsidRPr="00340B0D" w14:paraId="5B5B7359"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842F270" w14:textId="77777777" w:rsidR="001570A4" w:rsidRPr="00340B0D" w:rsidRDefault="001570A4" w:rsidP="00541D1A">
            <w:pPr>
              <w:rPr>
                <w:rFonts w:cs="Arial"/>
                <w:b/>
                <w:bCs/>
                <w:sz w:val="18"/>
                <w:szCs w:val="18"/>
              </w:rPr>
            </w:pPr>
            <w:r w:rsidRPr="00340B0D">
              <w:rPr>
                <w:rFonts w:cs="Arial"/>
                <w:b/>
                <w:bCs/>
                <w:sz w:val="18"/>
                <w:szCs w:val="18"/>
              </w:rPr>
              <w:t>Test Description</w:t>
            </w:r>
          </w:p>
        </w:tc>
      </w:tr>
      <w:tr w:rsidR="001570A4" w:rsidRPr="00340B0D" w14:paraId="77DC2E1B"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5E65142B" w14:textId="77777777" w:rsidR="001570A4" w:rsidRDefault="001570A4" w:rsidP="00541D1A">
            <w:pPr>
              <w:rPr>
                <w:rFonts w:cs="Arial"/>
                <w:i/>
              </w:rPr>
            </w:pPr>
          </w:p>
          <w:p w14:paraId="48B877F4" w14:textId="77777777" w:rsidR="00215214" w:rsidRPr="00A53E84" w:rsidRDefault="00215214" w:rsidP="00215214">
            <w:pPr>
              <w:jc w:val="left"/>
              <w:rPr>
                <w:i/>
              </w:rPr>
            </w:pPr>
            <w:r w:rsidRPr="00A53E84">
              <w:rPr>
                <w:i/>
              </w:rPr>
              <w:t xml:space="preserve">The purpose of this test is to verify by observation that ECDIS provides an appropriate indication if, continuing on its present course and speed, over a specified time or distance set by the Mariner, own ship will pass closer than a user-specified distance from any </w:t>
            </w:r>
            <w:r>
              <w:rPr>
                <w:i/>
              </w:rPr>
              <w:t>feature</w:t>
            </w:r>
            <w:r w:rsidRPr="00A53E84">
              <w:rPr>
                <w:i/>
              </w:rPr>
              <w:t xml:space="preserve">s satisfying the conditions for this test (as listed in section 10.5.9 of IHO S-52 and included in the test cell </w:t>
            </w:r>
            <w:r>
              <w:rPr>
                <w:i/>
              </w:rPr>
              <w:t>101AA00</w:t>
            </w:r>
            <w:r w:rsidRPr="00A53E84">
              <w:rPr>
                <w:i/>
              </w:rPr>
              <w:t>NAVHZ.000) that is shallower than the Mariner's safety contour.</w:t>
            </w:r>
          </w:p>
          <w:p w14:paraId="67DEB5A9" w14:textId="77777777" w:rsidR="00215214" w:rsidRPr="00A53E84" w:rsidRDefault="00215214" w:rsidP="00215214">
            <w:pPr>
              <w:jc w:val="left"/>
              <w:rPr>
                <w:i/>
              </w:rPr>
            </w:pPr>
          </w:p>
          <w:p w14:paraId="66C3929B" w14:textId="77777777" w:rsidR="001570A4" w:rsidRPr="009C22F4" w:rsidRDefault="001570A4" w:rsidP="00541D1A">
            <w:pPr>
              <w:rPr>
                <w:rFonts w:cs="Arial"/>
                <w:i/>
              </w:rPr>
            </w:pPr>
          </w:p>
        </w:tc>
      </w:tr>
      <w:tr w:rsidR="001570A4" w:rsidRPr="00340B0D" w14:paraId="70DA617E"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4E1ADEE" w14:textId="77777777" w:rsidR="001570A4" w:rsidRPr="00340B0D" w:rsidRDefault="001570A4" w:rsidP="00541D1A">
            <w:pPr>
              <w:jc w:val="center"/>
              <w:rPr>
                <w:rFonts w:cs="Arial"/>
                <w:b/>
                <w:bCs/>
                <w:sz w:val="18"/>
                <w:szCs w:val="18"/>
              </w:rPr>
            </w:pPr>
            <w:r w:rsidRPr="00340B0D">
              <w:rPr>
                <w:rFonts w:cs="Arial"/>
                <w:b/>
                <w:bCs/>
                <w:sz w:val="18"/>
                <w:szCs w:val="18"/>
              </w:rPr>
              <w:t>Loaded Data</w:t>
            </w:r>
          </w:p>
        </w:tc>
      </w:tr>
      <w:tr w:rsidR="001570A4" w:rsidRPr="00340B0D" w14:paraId="5E838133"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4DB1D68" w14:textId="77777777" w:rsidR="001570A4" w:rsidRPr="00340B0D" w:rsidRDefault="001570A4"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503D15B" w14:textId="77777777" w:rsidR="001570A4" w:rsidRPr="00340B0D" w:rsidRDefault="001570A4" w:rsidP="00541D1A">
            <w:pPr>
              <w:jc w:val="center"/>
              <w:rPr>
                <w:rFonts w:cs="Arial"/>
                <w:b/>
                <w:bCs/>
                <w:sz w:val="18"/>
                <w:szCs w:val="18"/>
              </w:rPr>
            </w:pPr>
          </w:p>
        </w:tc>
      </w:tr>
      <w:tr w:rsidR="001570A4" w:rsidRPr="00340B0D" w14:paraId="6BC16C26"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76006601" w14:textId="77777777" w:rsidR="001570A4" w:rsidRPr="00340B0D" w:rsidRDefault="001570A4"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08562476" w14:textId="77777777" w:rsidR="001570A4" w:rsidRPr="00340B0D" w:rsidRDefault="001570A4" w:rsidP="00541D1A">
            <w:pPr>
              <w:rPr>
                <w:rFonts w:cs="Arial"/>
                <w:sz w:val="18"/>
                <w:szCs w:val="18"/>
              </w:rPr>
            </w:pPr>
          </w:p>
        </w:tc>
      </w:tr>
      <w:tr w:rsidR="001570A4" w:rsidRPr="00340B0D" w14:paraId="7F6C6F8E"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765EF13A" w14:textId="77777777" w:rsidR="001570A4" w:rsidRPr="00340B0D" w:rsidRDefault="001570A4"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33592EFD" w14:textId="77777777" w:rsidR="001570A4" w:rsidRPr="00340B0D" w:rsidRDefault="001570A4" w:rsidP="00541D1A">
            <w:pPr>
              <w:rPr>
                <w:rFonts w:cs="Arial"/>
                <w:sz w:val="18"/>
                <w:szCs w:val="18"/>
              </w:rPr>
            </w:pPr>
          </w:p>
        </w:tc>
      </w:tr>
      <w:tr w:rsidR="001570A4" w:rsidRPr="00340B0D" w14:paraId="2B24C097"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E009E02" w14:textId="77777777" w:rsidR="001570A4" w:rsidRPr="00340B0D" w:rsidRDefault="001570A4"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8BAA3A4" w14:textId="77777777" w:rsidR="001570A4" w:rsidRPr="00340B0D" w:rsidRDefault="001570A4"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1570A4" w:rsidRPr="00340B0D" w14:paraId="21CE3A13" w14:textId="77777777" w:rsidTr="00541D1A">
        <w:sdt>
          <w:sdtPr>
            <w:rPr>
              <w:rFonts w:cs="Arial"/>
              <w:sz w:val="18"/>
              <w:szCs w:val="18"/>
            </w:rPr>
            <w:alias w:val="Diplay Category"/>
            <w:tag w:val="Diplay Categor"/>
            <w:id w:val="1154884053"/>
            <w:placeholder>
              <w:docPart w:val="59B0260197764007A97EF174A9875F88"/>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3BFD3DFE" w14:textId="77777777" w:rsidR="001570A4" w:rsidRPr="00340B0D" w:rsidRDefault="001570A4"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7D400AA4" w14:textId="77777777" w:rsidR="001570A4" w:rsidRPr="00340B0D" w:rsidRDefault="001570A4"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1CE53FD3" w14:textId="77777777" w:rsidR="001570A4" w:rsidRPr="00340B0D" w:rsidRDefault="001570A4" w:rsidP="00541D1A">
            <w:pPr>
              <w:jc w:val="center"/>
              <w:rPr>
                <w:rFonts w:cs="Arial"/>
                <w:sz w:val="18"/>
                <w:szCs w:val="18"/>
              </w:rPr>
            </w:pPr>
          </w:p>
        </w:tc>
      </w:tr>
      <w:tr w:rsidR="001570A4" w:rsidRPr="00340B0D" w14:paraId="33285BDD"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F96BC1F" w14:textId="77777777" w:rsidR="001570A4" w:rsidRPr="00340B0D" w:rsidRDefault="001570A4"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54BBED91" w14:textId="77777777" w:rsidR="001570A4" w:rsidRPr="00340B0D" w:rsidRDefault="001570A4"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4895BAB4" w14:textId="77777777" w:rsidR="001570A4" w:rsidRPr="00340B0D" w:rsidRDefault="001570A4" w:rsidP="00541D1A">
            <w:pPr>
              <w:jc w:val="center"/>
              <w:rPr>
                <w:rFonts w:cs="Arial"/>
                <w:sz w:val="18"/>
                <w:szCs w:val="18"/>
              </w:rPr>
            </w:pPr>
          </w:p>
        </w:tc>
      </w:tr>
      <w:tr w:rsidR="001570A4" w:rsidRPr="00340B0D" w14:paraId="5344557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E590A46" w14:textId="77777777" w:rsidR="001570A4" w:rsidRPr="00340B0D" w:rsidRDefault="001570A4"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8EBE2DE"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C6B2467" w14:textId="77777777" w:rsidR="001570A4" w:rsidRPr="00340B0D" w:rsidRDefault="001570A4"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356087BE" w14:textId="77777777" w:rsidR="001570A4" w:rsidRPr="00340B0D" w:rsidRDefault="001570A4" w:rsidP="00541D1A">
            <w:pPr>
              <w:jc w:val="center"/>
              <w:rPr>
                <w:rFonts w:cs="Arial"/>
                <w:sz w:val="18"/>
                <w:szCs w:val="18"/>
              </w:rPr>
            </w:pPr>
          </w:p>
        </w:tc>
      </w:tr>
      <w:tr w:rsidR="001570A4" w:rsidRPr="00340B0D" w14:paraId="53544AF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F8FC770" w14:textId="77777777" w:rsidR="001570A4" w:rsidRPr="00340B0D" w:rsidRDefault="001570A4"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9E314A4"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279BA249" w14:textId="77777777" w:rsidR="001570A4" w:rsidRPr="00340B0D" w:rsidRDefault="001570A4"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18AD81AB" w14:textId="77777777" w:rsidR="001570A4" w:rsidRPr="00340B0D" w:rsidRDefault="001570A4" w:rsidP="00541D1A">
            <w:pPr>
              <w:jc w:val="center"/>
              <w:rPr>
                <w:rFonts w:cs="Arial"/>
                <w:sz w:val="18"/>
                <w:szCs w:val="18"/>
              </w:rPr>
            </w:pPr>
          </w:p>
        </w:tc>
      </w:tr>
      <w:tr w:rsidR="001570A4" w:rsidRPr="00340B0D" w14:paraId="43974DC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3CD01BB" w14:textId="77777777" w:rsidR="001570A4" w:rsidRPr="00340B0D" w:rsidRDefault="001570A4"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AC84384"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FD2FDF5" w14:textId="77777777" w:rsidR="001570A4" w:rsidRPr="00340B0D" w:rsidRDefault="001570A4"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5C65AC7E" w14:textId="77777777" w:rsidR="001570A4" w:rsidRPr="00340B0D" w:rsidRDefault="001570A4" w:rsidP="00541D1A">
            <w:pPr>
              <w:jc w:val="center"/>
              <w:rPr>
                <w:rFonts w:cs="Arial"/>
                <w:sz w:val="18"/>
                <w:szCs w:val="18"/>
              </w:rPr>
            </w:pPr>
          </w:p>
        </w:tc>
      </w:tr>
      <w:tr w:rsidR="001570A4" w:rsidRPr="00340B0D" w14:paraId="5D2519A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E902D6E" w14:textId="77777777" w:rsidR="001570A4" w:rsidRPr="00340B0D" w:rsidRDefault="001570A4"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C2B8FC8"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4E37B5AF" w14:textId="77777777" w:rsidR="001570A4" w:rsidRPr="00340B0D" w:rsidRDefault="001570A4"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4A41E619" w14:textId="77777777" w:rsidR="001570A4" w:rsidRPr="00340B0D" w:rsidRDefault="001570A4" w:rsidP="00541D1A">
            <w:pPr>
              <w:jc w:val="center"/>
              <w:rPr>
                <w:rFonts w:cs="Arial"/>
                <w:sz w:val="18"/>
                <w:szCs w:val="18"/>
              </w:rPr>
            </w:pPr>
          </w:p>
        </w:tc>
      </w:tr>
      <w:tr w:rsidR="001570A4" w:rsidRPr="00340B0D" w14:paraId="330A0B0D"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356344B" w14:textId="77777777" w:rsidR="001570A4" w:rsidRPr="00340B0D" w:rsidRDefault="001570A4"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D212186"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B0FEA53" w14:textId="77777777" w:rsidR="001570A4" w:rsidRPr="00340B0D" w:rsidRDefault="001570A4"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7C9D210E" w14:textId="77777777" w:rsidR="001570A4" w:rsidRPr="00340B0D" w:rsidRDefault="001570A4" w:rsidP="00541D1A">
            <w:pPr>
              <w:jc w:val="center"/>
              <w:rPr>
                <w:rFonts w:cs="Arial"/>
                <w:sz w:val="18"/>
                <w:szCs w:val="18"/>
              </w:rPr>
            </w:pPr>
          </w:p>
        </w:tc>
      </w:tr>
      <w:tr w:rsidR="001570A4" w:rsidRPr="00340B0D" w14:paraId="111292E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356BA08" w14:textId="77777777" w:rsidR="001570A4" w:rsidRPr="00340B0D" w:rsidRDefault="001570A4"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12B833F"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D56E686" w14:textId="77777777" w:rsidR="001570A4" w:rsidRPr="00340B0D" w:rsidRDefault="001570A4"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59D665F7" w14:textId="77777777" w:rsidR="001570A4" w:rsidRPr="00340B0D" w:rsidRDefault="001570A4" w:rsidP="00541D1A">
            <w:pPr>
              <w:jc w:val="center"/>
              <w:rPr>
                <w:rFonts w:cs="Arial"/>
                <w:sz w:val="18"/>
                <w:szCs w:val="18"/>
              </w:rPr>
            </w:pPr>
          </w:p>
        </w:tc>
      </w:tr>
      <w:tr w:rsidR="001570A4" w:rsidRPr="00340B0D" w14:paraId="2CA452BE"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09B0137" w14:textId="77777777" w:rsidR="001570A4" w:rsidRPr="00340B0D" w:rsidRDefault="001570A4"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58A452B"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448C4036" w14:textId="77777777" w:rsidR="001570A4" w:rsidRPr="00340B0D" w:rsidRDefault="001570A4"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53883D4B" w14:textId="77777777" w:rsidR="001570A4" w:rsidRPr="00340B0D" w:rsidRDefault="001570A4" w:rsidP="00541D1A">
            <w:pPr>
              <w:jc w:val="center"/>
              <w:rPr>
                <w:rFonts w:cs="Arial"/>
                <w:sz w:val="18"/>
                <w:szCs w:val="18"/>
              </w:rPr>
            </w:pPr>
          </w:p>
        </w:tc>
      </w:tr>
      <w:tr w:rsidR="001570A4" w:rsidRPr="00340B0D" w14:paraId="60E6851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7071D76" w14:textId="77777777" w:rsidR="001570A4" w:rsidRPr="00340B0D" w:rsidRDefault="001570A4"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7021AED"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16CFAE86" w14:textId="77777777" w:rsidR="001570A4" w:rsidRPr="00340B0D" w:rsidRDefault="001570A4"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3866F58A" w14:textId="77777777" w:rsidR="001570A4" w:rsidRPr="00340B0D" w:rsidRDefault="001570A4" w:rsidP="00541D1A">
            <w:pPr>
              <w:jc w:val="center"/>
              <w:rPr>
                <w:rFonts w:cs="Arial"/>
                <w:sz w:val="18"/>
                <w:szCs w:val="18"/>
              </w:rPr>
            </w:pPr>
          </w:p>
        </w:tc>
      </w:tr>
      <w:tr w:rsidR="001570A4" w:rsidRPr="00340B0D" w14:paraId="7CD8086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68C10DC" w14:textId="77777777" w:rsidR="001570A4" w:rsidRPr="00340B0D" w:rsidRDefault="001570A4"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66F6B10"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B6B25EC" w14:textId="77777777" w:rsidR="001570A4" w:rsidRPr="00340B0D" w:rsidRDefault="001570A4"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189A91CC" w14:textId="77777777" w:rsidR="001570A4" w:rsidRPr="00340B0D" w:rsidRDefault="001570A4" w:rsidP="00541D1A">
            <w:pPr>
              <w:jc w:val="center"/>
              <w:rPr>
                <w:rFonts w:cs="Arial"/>
                <w:sz w:val="18"/>
                <w:szCs w:val="18"/>
              </w:rPr>
            </w:pPr>
          </w:p>
        </w:tc>
      </w:tr>
      <w:tr w:rsidR="001570A4" w:rsidRPr="00340B0D" w14:paraId="4EEC0FD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6C6B089" w14:textId="77777777" w:rsidR="001570A4" w:rsidRPr="00340B0D" w:rsidRDefault="001570A4"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F6F20E9"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54E3368" w14:textId="77777777" w:rsidR="001570A4" w:rsidRPr="00340B0D" w:rsidRDefault="001570A4"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1416EF6E" w14:textId="77777777" w:rsidR="001570A4" w:rsidRPr="00340B0D" w:rsidRDefault="001570A4" w:rsidP="00541D1A">
            <w:pPr>
              <w:jc w:val="center"/>
              <w:rPr>
                <w:rFonts w:cs="Arial"/>
                <w:sz w:val="18"/>
                <w:szCs w:val="18"/>
              </w:rPr>
            </w:pPr>
          </w:p>
        </w:tc>
      </w:tr>
      <w:tr w:rsidR="001570A4" w:rsidRPr="00340B0D" w14:paraId="77453EF1"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128DD36" w14:textId="77777777" w:rsidR="001570A4" w:rsidRPr="00340B0D" w:rsidRDefault="001570A4"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27BB313E"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535CDC15" w14:textId="77777777" w:rsidR="001570A4" w:rsidRPr="00340B0D" w:rsidRDefault="001570A4"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2C73F330" w14:textId="77777777" w:rsidR="001570A4" w:rsidRPr="00340B0D" w:rsidRDefault="001570A4" w:rsidP="00541D1A">
            <w:pPr>
              <w:jc w:val="center"/>
              <w:rPr>
                <w:rFonts w:cs="Arial"/>
                <w:sz w:val="18"/>
                <w:szCs w:val="18"/>
              </w:rPr>
            </w:pPr>
          </w:p>
        </w:tc>
      </w:tr>
      <w:tr w:rsidR="001570A4" w:rsidRPr="00340B0D" w14:paraId="4A4DFE76"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368CA0D5" w14:textId="77777777" w:rsidR="001570A4" w:rsidRPr="00340B0D" w:rsidRDefault="001570A4"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4C02D9D4" w14:textId="77777777" w:rsidR="001570A4" w:rsidRPr="00340B0D" w:rsidRDefault="001570A4"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246B7AAD" w14:textId="77777777" w:rsidR="001570A4" w:rsidRPr="00340B0D" w:rsidRDefault="001570A4" w:rsidP="00541D1A">
            <w:pPr>
              <w:jc w:val="center"/>
              <w:rPr>
                <w:rFonts w:cs="Arial"/>
                <w:sz w:val="18"/>
                <w:szCs w:val="18"/>
              </w:rPr>
            </w:pPr>
          </w:p>
        </w:tc>
      </w:tr>
      <w:tr w:rsidR="001570A4" w:rsidRPr="00340B0D" w14:paraId="141ED364" w14:textId="77777777" w:rsidTr="00541D1A">
        <w:sdt>
          <w:sdtPr>
            <w:rPr>
              <w:rFonts w:cs="Arial"/>
              <w:sz w:val="18"/>
              <w:szCs w:val="18"/>
            </w:rPr>
            <w:alias w:val="Palette"/>
            <w:tag w:val="Palette"/>
            <w:id w:val="717632039"/>
            <w:placeholder>
              <w:docPart w:val="5B7770A0F09F4EBAB17FCBB097685BA3"/>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2D27D6E0" w14:textId="77777777" w:rsidR="001570A4" w:rsidRPr="00340B0D" w:rsidRDefault="001570A4"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6C6B1954" w14:textId="77777777" w:rsidR="001570A4" w:rsidRPr="00340B0D" w:rsidRDefault="001570A4"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63B79011" w14:textId="77777777" w:rsidR="001570A4" w:rsidRPr="00340B0D" w:rsidRDefault="001570A4" w:rsidP="00541D1A">
            <w:pPr>
              <w:jc w:val="center"/>
              <w:rPr>
                <w:rFonts w:cs="Arial"/>
                <w:sz w:val="18"/>
                <w:szCs w:val="18"/>
              </w:rPr>
            </w:pPr>
          </w:p>
        </w:tc>
      </w:tr>
      <w:tr w:rsidR="001570A4" w:rsidRPr="00340B0D" w14:paraId="316F2C7B"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7DA0566D" w14:textId="77777777" w:rsidR="001570A4" w:rsidRPr="00340B0D" w:rsidRDefault="001570A4" w:rsidP="00541D1A">
            <w:pPr>
              <w:jc w:val="center"/>
              <w:rPr>
                <w:rFonts w:cs="Arial"/>
                <w:b/>
                <w:bCs/>
                <w:sz w:val="18"/>
                <w:szCs w:val="18"/>
              </w:rPr>
            </w:pPr>
          </w:p>
        </w:tc>
        <w:tc>
          <w:tcPr>
            <w:tcW w:w="3871" w:type="dxa"/>
            <w:gridSpan w:val="5"/>
            <w:tcBorders>
              <w:left w:val="single" w:sz="12" w:space="0" w:color="auto"/>
            </w:tcBorders>
          </w:tcPr>
          <w:p w14:paraId="0B208F28" w14:textId="77777777" w:rsidR="001570A4" w:rsidRPr="00340B0D" w:rsidRDefault="001570A4" w:rsidP="00541D1A">
            <w:pPr>
              <w:rPr>
                <w:rFonts w:cs="Arial"/>
                <w:sz w:val="18"/>
                <w:szCs w:val="18"/>
              </w:rPr>
            </w:pPr>
          </w:p>
        </w:tc>
        <w:tc>
          <w:tcPr>
            <w:tcW w:w="672" w:type="dxa"/>
            <w:tcBorders>
              <w:right w:val="single" w:sz="12" w:space="0" w:color="auto"/>
            </w:tcBorders>
            <w:vAlign w:val="center"/>
          </w:tcPr>
          <w:p w14:paraId="7B20B93C" w14:textId="77777777" w:rsidR="001570A4" w:rsidRPr="00340B0D" w:rsidRDefault="001570A4" w:rsidP="00541D1A">
            <w:pPr>
              <w:jc w:val="center"/>
              <w:rPr>
                <w:rFonts w:cs="Arial"/>
                <w:sz w:val="18"/>
                <w:szCs w:val="18"/>
              </w:rPr>
            </w:pPr>
          </w:p>
        </w:tc>
      </w:tr>
      <w:tr w:rsidR="001570A4" w:rsidRPr="00340B0D" w14:paraId="58F8C098"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110A43ED" w14:textId="77777777" w:rsidR="001570A4" w:rsidRPr="00340B0D" w:rsidRDefault="001570A4" w:rsidP="00541D1A">
            <w:pPr>
              <w:rPr>
                <w:rFonts w:cs="Arial"/>
                <w:sz w:val="18"/>
                <w:szCs w:val="18"/>
              </w:rPr>
            </w:pPr>
          </w:p>
        </w:tc>
        <w:tc>
          <w:tcPr>
            <w:tcW w:w="3871" w:type="dxa"/>
            <w:gridSpan w:val="5"/>
            <w:tcBorders>
              <w:left w:val="single" w:sz="12" w:space="0" w:color="auto"/>
              <w:bottom w:val="single" w:sz="12" w:space="0" w:color="auto"/>
            </w:tcBorders>
          </w:tcPr>
          <w:p w14:paraId="51DC9B63" w14:textId="77777777" w:rsidR="001570A4" w:rsidRPr="00340B0D" w:rsidRDefault="001570A4" w:rsidP="00541D1A">
            <w:pPr>
              <w:jc w:val="center"/>
              <w:rPr>
                <w:rFonts w:cs="Arial"/>
                <w:sz w:val="18"/>
                <w:szCs w:val="18"/>
              </w:rPr>
            </w:pPr>
          </w:p>
        </w:tc>
        <w:tc>
          <w:tcPr>
            <w:tcW w:w="672" w:type="dxa"/>
            <w:tcBorders>
              <w:bottom w:val="single" w:sz="12" w:space="0" w:color="auto"/>
              <w:right w:val="single" w:sz="12" w:space="0" w:color="auto"/>
            </w:tcBorders>
            <w:vAlign w:val="center"/>
          </w:tcPr>
          <w:p w14:paraId="1741F8F6" w14:textId="77777777" w:rsidR="001570A4" w:rsidRPr="00340B0D" w:rsidRDefault="001570A4" w:rsidP="00541D1A">
            <w:pPr>
              <w:jc w:val="center"/>
              <w:rPr>
                <w:rFonts w:cs="Arial"/>
                <w:sz w:val="18"/>
                <w:szCs w:val="18"/>
              </w:rPr>
            </w:pPr>
          </w:p>
        </w:tc>
      </w:tr>
      <w:tr w:rsidR="001570A4" w:rsidRPr="00340B0D" w14:paraId="36789819"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5A016F25" w14:textId="77777777" w:rsidR="001570A4" w:rsidRPr="00340B0D" w:rsidRDefault="001570A4"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411B5D0" w14:textId="77777777" w:rsidR="001570A4" w:rsidRPr="00340B0D" w:rsidRDefault="001570A4" w:rsidP="00541D1A">
            <w:pPr>
              <w:jc w:val="center"/>
              <w:rPr>
                <w:rFonts w:cs="Arial"/>
                <w:sz w:val="18"/>
                <w:szCs w:val="18"/>
              </w:rPr>
            </w:pPr>
            <w:r w:rsidRPr="00340B0D">
              <w:rPr>
                <w:rFonts w:cs="Arial"/>
                <w:b/>
                <w:bCs/>
                <w:sz w:val="18"/>
                <w:szCs w:val="18"/>
              </w:rPr>
              <w:t>Display</w:t>
            </w:r>
          </w:p>
        </w:tc>
      </w:tr>
      <w:tr w:rsidR="001570A4" w:rsidRPr="00340B0D" w14:paraId="3703C22E" w14:textId="77777777" w:rsidTr="00541D1A">
        <w:trPr>
          <w:trHeight w:val="287"/>
        </w:trPr>
        <w:tc>
          <w:tcPr>
            <w:tcW w:w="1789" w:type="dxa"/>
            <w:tcBorders>
              <w:left w:val="single" w:sz="12" w:space="0" w:color="auto"/>
              <w:bottom w:val="single" w:sz="4" w:space="0" w:color="auto"/>
            </w:tcBorders>
          </w:tcPr>
          <w:p w14:paraId="4B6FBF03" w14:textId="77777777" w:rsidR="001570A4" w:rsidRPr="00340B0D" w:rsidRDefault="001570A4"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18FFBE51" w14:textId="77777777" w:rsidR="001570A4" w:rsidRPr="00340B0D" w:rsidRDefault="001570A4"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2634F64E" w14:textId="77777777" w:rsidR="001570A4" w:rsidRPr="00340B0D" w:rsidRDefault="001570A4"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58D9CFBF" w14:textId="77777777" w:rsidR="001570A4" w:rsidRPr="00C87169" w:rsidRDefault="001570A4" w:rsidP="00541D1A">
            <w:pPr>
              <w:rPr>
                <w:rFonts w:cs="Arial"/>
              </w:rPr>
            </w:pPr>
          </w:p>
        </w:tc>
      </w:tr>
      <w:tr w:rsidR="001570A4" w:rsidRPr="00340B0D" w14:paraId="24B3924A" w14:textId="77777777" w:rsidTr="00541D1A">
        <w:tc>
          <w:tcPr>
            <w:tcW w:w="1789" w:type="dxa"/>
            <w:tcBorders>
              <w:left w:val="single" w:sz="12" w:space="0" w:color="auto"/>
              <w:bottom w:val="single" w:sz="4" w:space="0" w:color="auto"/>
            </w:tcBorders>
          </w:tcPr>
          <w:p w14:paraId="263D38DA" w14:textId="77777777" w:rsidR="001570A4" w:rsidRPr="00340B0D" w:rsidRDefault="001570A4"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15BACA61" w14:textId="77777777" w:rsidR="001570A4" w:rsidRPr="00340B0D" w:rsidRDefault="001570A4"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39F2B425" w14:textId="77777777" w:rsidR="001570A4" w:rsidRPr="00340B0D" w:rsidRDefault="001570A4"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2EF5BF2B" w14:textId="77777777" w:rsidR="001570A4" w:rsidRPr="00340B0D" w:rsidRDefault="001570A4" w:rsidP="00541D1A">
            <w:pPr>
              <w:rPr>
                <w:rFonts w:cs="Arial"/>
                <w:sz w:val="18"/>
                <w:szCs w:val="18"/>
              </w:rPr>
            </w:pPr>
            <w:r w:rsidRPr="00340B0D">
              <w:rPr>
                <w:rFonts w:cs="Arial"/>
                <w:sz w:val="18"/>
                <w:szCs w:val="18"/>
              </w:rPr>
              <w:t>1:</w:t>
            </w:r>
            <w:r>
              <w:rPr>
                <w:rFonts w:cs="Arial"/>
                <w:sz w:val="18"/>
                <w:szCs w:val="18"/>
              </w:rPr>
              <w:t>60000</w:t>
            </w:r>
          </w:p>
        </w:tc>
      </w:tr>
      <w:tr w:rsidR="001570A4" w:rsidRPr="00340B0D" w14:paraId="3FBAE44B"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17FFE72B" w14:textId="77777777" w:rsidR="001570A4" w:rsidRPr="00340B0D" w:rsidRDefault="001570A4"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4F541EA2" w14:textId="77777777" w:rsidR="001570A4" w:rsidRPr="00340B0D" w:rsidRDefault="001570A4"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692807AA" w14:textId="77777777" w:rsidR="001570A4" w:rsidRPr="00340B0D" w:rsidRDefault="001570A4" w:rsidP="00541D1A">
            <w:pPr>
              <w:rPr>
                <w:rFonts w:cs="Arial"/>
                <w:sz w:val="18"/>
                <w:szCs w:val="18"/>
              </w:rPr>
            </w:pPr>
          </w:p>
        </w:tc>
      </w:tr>
      <w:tr w:rsidR="001570A4" w:rsidRPr="00340B0D" w14:paraId="23F2B7B2"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7FD4DB6C" w14:textId="77777777" w:rsidR="001570A4" w:rsidRPr="00340B0D" w:rsidRDefault="001570A4" w:rsidP="00541D1A">
            <w:pPr>
              <w:rPr>
                <w:rFonts w:cs="Arial"/>
                <w:sz w:val="18"/>
                <w:szCs w:val="18"/>
              </w:rPr>
            </w:pPr>
          </w:p>
        </w:tc>
      </w:tr>
      <w:tr w:rsidR="001570A4" w:rsidRPr="00340B0D" w14:paraId="46D66886"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17DEC13" w14:textId="77777777" w:rsidR="001570A4" w:rsidRPr="00340B0D" w:rsidRDefault="001570A4"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1570A4" w:rsidRPr="00340B0D" w14:paraId="5BBDD47B"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A74AB6E" w14:textId="77777777" w:rsidR="001570A4" w:rsidRPr="00340B0D" w:rsidRDefault="001570A4"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8E17121" w14:textId="77777777" w:rsidR="001570A4" w:rsidRPr="00340B0D" w:rsidRDefault="001570A4" w:rsidP="00541D1A">
            <w:pPr>
              <w:jc w:val="center"/>
              <w:rPr>
                <w:rFonts w:cs="Arial"/>
                <w:b/>
                <w:bCs/>
                <w:sz w:val="18"/>
                <w:szCs w:val="18"/>
              </w:rPr>
            </w:pPr>
            <w:r w:rsidRPr="00340B0D">
              <w:rPr>
                <w:rFonts w:cs="Arial"/>
                <w:b/>
                <w:bCs/>
                <w:sz w:val="18"/>
                <w:szCs w:val="18"/>
              </w:rPr>
              <w:t>Other</w:t>
            </w:r>
          </w:p>
        </w:tc>
      </w:tr>
      <w:tr w:rsidR="001570A4" w:rsidRPr="00340B0D" w14:paraId="044BF87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C8D5631" w14:textId="77777777" w:rsidR="001570A4" w:rsidRPr="00340B0D" w:rsidRDefault="001570A4"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753051AA"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9B9EBFB" w14:textId="77777777" w:rsidR="001570A4" w:rsidRPr="00340B0D" w:rsidRDefault="001570A4"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4C9ED486" w14:textId="77777777" w:rsidR="001570A4" w:rsidRPr="00340B0D" w:rsidRDefault="001570A4" w:rsidP="00541D1A">
            <w:pPr>
              <w:rPr>
                <w:rFonts w:cs="Arial"/>
                <w:sz w:val="18"/>
                <w:szCs w:val="18"/>
              </w:rPr>
            </w:pPr>
          </w:p>
        </w:tc>
      </w:tr>
      <w:tr w:rsidR="001570A4" w:rsidRPr="00340B0D" w14:paraId="10B9CBB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186BFC5" w14:textId="77777777" w:rsidR="001570A4" w:rsidRPr="00340B0D" w:rsidRDefault="001570A4"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5977D5A9"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54CA037" w14:textId="77777777" w:rsidR="001570A4" w:rsidRPr="00340B0D" w:rsidRDefault="001570A4"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47AB466E" w14:textId="77777777" w:rsidR="001570A4" w:rsidRPr="00340B0D" w:rsidRDefault="001570A4" w:rsidP="00541D1A">
            <w:pPr>
              <w:rPr>
                <w:rFonts w:cs="Arial"/>
                <w:sz w:val="18"/>
                <w:szCs w:val="18"/>
              </w:rPr>
            </w:pPr>
          </w:p>
        </w:tc>
      </w:tr>
      <w:tr w:rsidR="001570A4" w:rsidRPr="00340B0D" w14:paraId="61CE79D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2CA1370" w14:textId="77777777" w:rsidR="001570A4" w:rsidRPr="00340B0D" w:rsidRDefault="001570A4"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5D587A3D"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6566C19" w14:textId="77777777" w:rsidR="001570A4" w:rsidRPr="00340B0D" w:rsidRDefault="001570A4"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5C7DD12C" w14:textId="77777777" w:rsidR="001570A4" w:rsidRPr="00340B0D" w:rsidRDefault="001570A4" w:rsidP="00541D1A">
            <w:pPr>
              <w:rPr>
                <w:rFonts w:cs="Arial"/>
                <w:sz w:val="18"/>
                <w:szCs w:val="18"/>
              </w:rPr>
            </w:pPr>
          </w:p>
        </w:tc>
      </w:tr>
      <w:tr w:rsidR="001570A4" w:rsidRPr="00340B0D" w14:paraId="15AB0B9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92647A3" w14:textId="77777777" w:rsidR="001570A4" w:rsidRPr="00340B0D" w:rsidRDefault="001570A4"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5C971A12"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BD006EC" w14:textId="77777777" w:rsidR="001570A4" w:rsidRPr="00340B0D" w:rsidRDefault="001570A4"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66A6522A" w14:textId="77777777" w:rsidR="001570A4" w:rsidRPr="00340B0D" w:rsidRDefault="001570A4" w:rsidP="00541D1A">
            <w:pPr>
              <w:rPr>
                <w:rFonts w:cs="Arial"/>
                <w:sz w:val="18"/>
                <w:szCs w:val="18"/>
              </w:rPr>
            </w:pPr>
          </w:p>
        </w:tc>
      </w:tr>
      <w:tr w:rsidR="001570A4" w:rsidRPr="00340B0D" w14:paraId="47FAFBA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DE7B29C" w14:textId="77777777" w:rsidR="001570A4" w:rsidRPr="00340B0D" w:rsidRDefault="001570A4"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1CBBEAF5"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0317C23" w14:textId="77777777" w:rsidR="001570A4" w:rsidRPr="00340B0D" w:rsidRDefault="001570A4"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35744154" w14:textId="77777777" w:rsidR="001570A4" w:rsidRPr="00340B0D" w:rsidRDefault="001570A4" w:rsidP="00541D1A">
            <w:pPr>
              <w:rPr>
                <w:rFonts w:cs="Arial"/>
                <w:sz w:val="18"/>
                <w:szCs w:val="18"/>
              </w:rPr>
            </w:pPr>
          </w:p>
        </w:tc>
      </w:tr>
      <w:tr w:rsidR="001570A4" w:rsidRPr="00340B0D" w14:paraId="529CF0A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295CC41" w14:textId="77777777" w:rsidR="001570A4" w:rsidRPr="00340B0D" w:rsidRDefault="001570A4"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47C99A20"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C2AA688" w14:textId="77777777" w:rsidR="001570A4" w:rsidRPr="00340B0D" w:rsidRDefault="001570A4"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2B435EEA" w14:textId="77777777" w:rsidR="001570A4" w:rsidRPr="00340B0D" w:rsidRDefault="001570A4" w:rsidP="00541D1A">
            <w:pPr>
              <w:rPr>
                <w:rFonts w:cs="Arial"/>
                <w:sz w:val="18"/>
                <w:szCs w:val="18"/>
              </w:rPr>
            </w:pPr>
          </w:p>
        </w:tc>
      </w:tr>
      <w:tr w:rsidR="001570A4" w:rsidRPr="00340B0D" w14:paraId="21DD882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9C81E1D" w14:textId="77777777" w:rsidR="001570A4" w:rsidRPr="00340B0D" w:rsidRDefault="001570A4"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3D381F45"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D1460A6" w14:textId="77777777" w:rsidR="001570A4" w:rsidRPr="00340B0D" w:rsidRDefault="001570A4"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01CC9E32" w14:textId="77777777" w:rsidR="001570A4" w:rsidRPr="00340B0D" w:rsidRDefault="001570A4" w:rsidP="00541D1A">
            <w:pPr>
              <w:rPr>
                <w:rFonts w:cs="Arial"/>
                <w:sz w:val="18"/>
                <w:szCs w:val="18"/>
              </w:rPr>
            </w:pPr>
          </w:p>
        </w:tc>
      </w:tr>
      <w:tr w:rsidR="001570A4" w:rsidRPr="00340B0D" w14:paraId="1229DC7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ABC3B06" w14:textId="77777777" w:rsidR="001570A4" w:rsidRPr="00340B0D" w:rsidRDefault="001570A4"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32312847"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2E2F021" w14:textId="77777777" w:rsidR="001570A4" w:rsidRPr="00340B0D" w:rsidRDefault="001570A4"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7722EEA3" w14:textId="77777777" w:rsidR="001570A4" w:rsidRPr="00340B0D" w:rsidRDefault="001570A4" w:rsidP="00541D1A">
            <w:pPr>
              <w:rPr>
                <w:rFonts w:cs="Arial"/>
                <w:sz w:val="18"/>
                <w:szCs w:val="18"/>
              </w:rPr>
            </w:pPr>
          </w:p>
        </w:tc>
      </w:tr>
      <w:tr w:rsidR="001570A4" w:rsidRPr="00340B0D" w14:paraId="4B884748"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AFAFDB8" w14:textId="77777777" w:rsidR="001570A4" w:rsidRPr="00340B0D" w:rsidRDefault="001570A4"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39E462CC"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9AEF5C4"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81728E3" w14:textId="77777777" w:rsidR="001570A4" w:rsidRPr="00340B0D" w:rsidRDefault="001570A4" w:rsidP="00541D1A">
            <w:pPr>
              <w:rPr>
                <w:rFonts w:cs="Arial"/>
                <w:sz w:val="18"/>
                <w:szCs w:val="18"/>
              </w:rPr>
            </w:pPr>
          </w:p>
        </w:tc>
      </w:tr>
      <w:tr w:rsidR="001570A4" w:rsidRPr="00340B0D" w14:paraId="3767BFF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623858C" w14:textId="77777777" w:rsidR="001570A4" w:rsidRPr="00340B0D" w:rsidRDefault="001570A4"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5BC73761"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4A4772F"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47CEB9D" w14:textId="77777777" w:rsidR="001570A4" w:rsidRPr="00340B0D" w:rsidRDefault="001570A4" w:rsidP="00541D1A">
            <w:pPr>
              <w:rPr>
                <w:rFonts w:cs="Arial"/>
                <w:sz w:val="18"/>
                <w:szCs w:val="18"/>
              </w:rPr>
            </w:pPr>
          </w:p>
        </w:tc>
      </w:tr>
      <w:tr w:rsidR="001570A4" w:rsidRPr="00340B0D" w14:paraId="6BF75A4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23BA5EB" w14:textId="77777777" w:rsidR="001570A4" w:rsidRPr="00340B0D" w:rsidRDefault="001570A4"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6558FDA3"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2074B2E"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CDBEBF2" w14:textId="77777777" w:rsidR="001570A4" w:rsidRPr="00340B0D" w:rsidRDefault="001570A4" w:rsidP="00541D1A">
            <w:pPr>
              <w:rPr>
                <w:rFonts w:cs="Arial"/>
                <w:sz w:val="18"/>
                <w:szCs w:val="18"/>
              </w:rPr>
            </w:pPr>
          </w:p>
        </w:tc>
      </w:tr>
      <w:tr w:rsidR="001570A4" w:rsidRPr="00340B0D" w14:paraId="4C1E971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B4F8547" w14:textId="77777777" w:rsidR="001570A4" w:rsidRPr="00340B0D" w:rsidRDefault="001570A4"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04B8B7DC"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D7215D7"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CBCA54E" w14:textId="77777777" w:rsidR="001570A4" w:rsidRPr="00340B0D" w:rsidRDefault="001570A4" w:rsidP="00541D1A">
            <w:pPr>
              <w:rPr>
                <w:rFonts w:cs="Arial"/>
                <w:sz w:val="18"/>
                <w:szCs w:val="18"/>
              </w:rPr>
            </w:pPr>
          </w:p>
        </w:tc>
      </w:tr>
      <w:tr w:rsidR="001570A4" w:rsidRPr="00340B0D" w14:paraId="5A9E85C4"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4C986EC8" w14:textId="77777777" w:rsidR="001570A4" w:rsidRPr="00340B0D" w:rsidRDefault="001570A4"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0EDEC56D"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1348A71D" w14:textId="77777777" w:rsidR="001570A4" w:rsidRPr="00340B0D" w:rsidRDefault="001570A4"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653FC612" w14:textId="77777777" w:rsidR="001570A4" w:rsidRPr="00340B0D" w:rsidRDefault="001570A4" w:rsidP="00541D1A">
            <w:pPr>
              <w:rPr>
                <w:rFonts w:cs="Arial"/>
                <w:sz w:val="18"/>
                <w:szCs w:val="18"/>
              </w:rPr>
            </w:pPr>
          </w:p>
        </w:tc>
      </w:tr>
      <w:tr w:rsidR="001570A4" w:rsidRPr="00340B0D" w14:paraId="29CA1F6B"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E7E9942" w14:textId="77777777" w:rsidR="001570A4" w:rsidRPr="00EF63B4" w:rsidRDefault="001570A4" w:rsidP="00541D1A">
            <w:pPr>
              <w:jc w:val="center"/>
              <w:rPr>
                <w:rFonts w:cs="Arial"/>
                <w:sz w:val="18"/>
                <w:szCs w:val="18"/>
              </w:rPr>
            </w:pPr>
            <w:r>
              <w:rPr>
                <w:rFonts w:cs="Arial"/>
                <w:b/>
                <w:bCs/>
                <w:sz w:val="18"/>
                <w:szCs w:val="18"/>
              </w:rPr>
              <w:t>Additional</w:t>
            </w:r>
          </w:p>
        </w:tc>
      </w:tr>
      <w:tr w:rsidR="001570A4" w:rsidRPr="00340B0D" w14:paraId="7B82D2B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A240651"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63131EFA"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6F983695"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D72E332" w14:textId="77777777" w:rsidR="001570A4" w:rsidRPr="00340B0D" w:rsidRDefault="001570A4" w:rsidP="00541D1A">
            <w:pPr>
              <w:rPr>
                <w:rFonts w:cs="Arial"/>
                <w:sz w:val="18"/>
                <w:szCs w:val="18"/>
              </w:rPr>
            </w:pPr>
          </w:p>
        </w:tc>
      </w:tr>
      <w:tr w:rsidR="001570A4" w:rsidRPr="00340B0D" w14:paraId="5D21664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4DBE491"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62DC8031"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402EB8C2"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B72C5F6" w14:textId="77777777" w:rsidR="001570A4" w:rsidRPr="00340B0D" w:rsidRDefault="001570A4" w:rsidP="00541D1A">
            <w:pPr>
              <w:rPr>
                <w:rFonts w:cs="Arial"/>
                <w:sz w:val="18"/>
                <w:szCs w:val="18"/>
              </w:rPr>
            </w:pPr>
          </w:p>
        </w:tc>
      </w:tr>
      <w:tr w:rsidR="001570A4" w:rsidRPr="00340B0D" w14:paraId="2C1C3DA5"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55C9710" w14:textId="77777777" w:rsidR="001570A4" w:rsidRPr="00340B0D" w:rsidRDefault="001570A4" w:rsidP="00541D1A">
            <w:pPr>
              <w:jc w:val="center"/>
              <w:rPr>
                <w:rFonts w:cs="Arial"/>
                <w:b/>
                <w:bCs/>
                <w:sz w:val="18"/>
                <w:szCs w:val="18"/>
              </w:rPr>
            </w:pPr>
            <w:r w:rsidRPr="00340B0D">
              <w:rPr>
                <w:rFonts w:cs="Arial"/>
                <w:b/>
                <w:bCs/>
                <w:sz w:val="18"/>
                <w:szCs w:val="18"/>
              </w:rPr>
              <w:t>Setup</w:t>
            </w:r>
          </w:p>
        </w:tc>
      </w:tr>
      <w:tr w:rsidR="001570A4" w:rsidRPr="00340B0D" w14:paraId="59C8235B"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05ED68E7" w14:textId="77777777" w:rsidR="00664B62" w:rsidRPr="009C22F4" w:rsidRDefault="00664B62" w:rsidP="00664B62">
            <w:pPr>
              <w:rPr>
                <w:rFonts w:cs="Arial"/>
                <w:i/>
              </w:rPr>
            </w:pPr>
            <w:r w:rsidRPr="00A53E84">
              <w:rPr>
                <w:i/>
              </w:rPr>
              <w:t xml:space="preserve">This test is performed by loading the test cell </w:t>
            </w:r>
            <w:r>
              <w:rPr>
                <w:i/>
              </w:rPr>
              <w:t>101AA00</w:t>
            </w:r>
            <w:r w:rsidRPr="00A53E84">
              <w:rPr>
                <w:i/>
              </w:rPr>
              <w:t xml:space="preserve">NAVHZ.000, sailing with a simulated ship over the test area, setting the </w:t>
            </w:r>
            <w:r>
              <w:rPr>
                <w:i/>
              </w:rPr>
              <w:t xml:space="preserve">Safety Contour </w:t>
            </w:r>
            <w:r w:rsidRPr="00A53E84">
              <w:rPr>
                <w:i/>
              </w:rPr>
              <w:t xml:space="preserve">to the appropriate values (0m, 2m, 5m, 6m, 8m, 9m, 10m, 11m, 16m, 21m, 31m, 42m, 50m, 51m) and checking display against the graphical plots of test 5.1 (Route plan) corresponding to each set of </w:t>
            </w:r>
            <w:r>
              <w:rPr>
                <w:i/>
              </w:rPr>
              <w:t xml:space="preserve">Safety Contour </w:t>
            </w:r>
            <w:r w:rsidRPr="00A53E84">
              <w:rPr>
                <w:i/>
              </w:rPr>
              <w:t>settings</w:t>
            </w:r>
          </w:p>
          <w:p w14:paraId="5275ADF2" w14:textId="77777777" w:rsidR="001570A4" w:rsidRDefault="001570A4" w:rsidP="00541D1A">
            <w:pPr>
              <w:rPr>
                <w:rFonts w:cs="Arial"/>
                <w:sz w:val="18"/>
                <w:szCs w:val="18"/>
              </w:rPr>
            </w:pPr>
          </w:p>
          <w:p w14:paraId="06308CFD" w14:textId="77777777" w:rsidR="00664B62" w:rsidRDefault="00664B62" w:rsidP="00541D1A">
            <w:pPr>
              <w:rPr>
                <w:rFonts w:cs="Arial"/>
                <w:sz w:val="18"/>
                <w:szCs w:val="18"/>
              </w:rPr>
            </w:pPr>
          </w:p>
          <w:p w14:paraId="17D5831D" w14:textId="77777777" w:rsidR="00215214" w:rsidRDefault="00215214" w:rsidP="00215214">
            <w:r w:rsidRPr="00A53E84">
              <w:rPr>
                <w:i/>
              </w:rPr>
              <w:t>As for test 5.1</w:t>
            </w:r>
            <w:r>
              <w:t xml:space="preserve"> </w:t>
            </w:r>
          </w:p>
          <w:p w14:paraId="59FE9CE2" w14:textId="7513B06C" w:rsidR="00215214" w:rsidRDefault="00215214" w:rsidP="00215214">
            <w:pPr>
              <w:rPr>
                <w:rFonts w:cs="Arial"/>
                <w:sz w:val="18"/>
                <w:szCs w:val="18"/>
              </w:rPr>
            </w:pPr>
            <w:r w:rsidRPr="00C70072">
              <w:rPr>
                <w:i/>
              </w:rPr>
              <w:t>Select all Text groups</w:t>
            </w:r>
          </w:p>
          <w:p w14:paraId="7767878D" w14:textId="5BAEF288" w:rsidR="001570A4" w:rsidRPr="00664B62" w:rsidRDefault="001570A4" w:rsidP="00541D1A">
            <w:pPr>
              <w:rPr>
                <w:rFonts w:cs="Arial"/>
              </w:rPr>
            </w:pPr>
          </w:p>
        </w:tc>
      </w:tr>
      <w:tr w:rsidR="001570A4" w:rsidRPr="00340B0D" w14:paraId="43DC9A6D"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E015311" w14:textId="77777777" w:rsidR="001570A4" w:rsidRPr="00340B0D" w:rsidRDefault="001570A4" w:rsidP="00541D1A">
            <w:pPr>
              <w:jc w:val="center"/>
              <w:rPr>
                <w:rFonts w:cs="Arial"/>
                <w:b/>
                <w:bCs/>
                <w:sz w:val="18"/>
                <w:szCs w:val="18"/>
              </w:rPr>
            </w:pPr>
            <w:r w:rsidRPr="00340B0D">
              <w:rPr>
                <w:rFonts w:cs="Arial"/>
                <w:b/>
                <w:bCs/>
                <w:sz w:val="18"/>
                <w:szCs w:val="18"/>
              </w:rPr>
              <w:t>Action</w:t>
            </w:r>
          </w:p>
        </w:tc>
      </w:tr>
      <w:tr w:rsidR="001570A4" w:rsidRPr="00340B0D" w14:paraId="5759032F"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5E172B3C" w14:textId="77777777" w:rsidR="001570A4" w:rsidRDefault="001570A4" w:rsidP="00541D1A">
            <w:pPr>
              <w:rPr>
                <w:rFonts w:cs="Arial"/>
                <w:b/>
                <w:bCs/>
              </w:rPr>
            </w:pPr>
          </w:p>
          <w:p w14:paraId="44B6A5CB" w14:textId="2E033F47" w:rsidR="00215214" w:rsidRDefault="00215214" w:rsidP="00541D1A">
            <w:pPr>
              <w:rPr>
                <w:rFonts w:cs="Arial"/>
                <w:b/>
                <w:bCs/>
              </w:rPr>
            </w:pPr>
            <w:r w:rsidRPr="00A53E84">
              <w:rPr>
                <w:i/>
              </w:rPr>
              <w:t xml:space="preserve">Check ENC symbols shown in the ECDIS for each </w:t>
            </w:r>
            <w:r>
              <w:rPr>
                <w:i/>
              </w:rPr>
              <w:t xml:space="preserve">Safety Contour </w:t>
            </w:r>
            <w:r w:rsidRPr="00A53E84">
              <w:rPr>
                <w:i/>
              </w:rPr>
              <w:t>setting against the corresponding graphical plot.</w:t>
            </w:r>
          </w:p>
          <w:p w14:paraId="011D2D21" w14:textId="77777777" w:rsidR="00215214" w:rsidRPr="00110428" w:rsidRDefault="00215214" w:rsidP="00541D1A">
            <w:pPr>
              <w:rPr>
                <w:rFonts w:cs="Arial"/>
                <w:b/>
                <w:bCs/>
              </w:rPr>
            </w:pPr>
          </w:p>
        </w:tc>
      </w:tr>
      <w:tr w:rsidR="001570A4" w:rsidRPr="00340B0D" w14:paraId="6FAF4DE1"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CDC04C2" w14:textId="77777777" w:rsidR="001570A4" w:rsidRPr="00340B0D" w:rsidRDefault="001570A4" w:rsidP="00541D1A">
            <w:pPr>
              <w:jc w:val="center"/>
              <w:rPr>
                <w:rFonts w:cs="Arial"/>
                <w:sz w:val="18"/>
                <w:szCs w:val="18"/>
              </w:rPr>
            </w:pPr>
            <w:r w:rsidRPr="00340B0D">
              <w:rPr>
                <w:rFonts w:cs="Arial"/>
                <w:b/>
                <w:bCs/>
                <w:sz w:val="18"/>
                <w:szCs w:val="18"/>
              </w:rPr>
              <w:t>Results</w:t>
            </w:r>
          </w:p>
        </w:tc>
      </w:tr>
      <w:tr w:rsidR="001570A4" w:rsidRPr="00340B0D" w14:paraId="4459A44A"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334BB4EA" w14:textId="77777777" w:rsidR="001570A4" w:rsidRDefault="001570A4" w:rsidP="00541D1A">
            <w:pPr>
              <w:rPr>
                <w:rFonts w:cs="Arial"/>
                <w:sz w:val="18"/>
                <w:szCs w:val="18"/>
              </w:rPr>
            </w:pPr>
          </w:p>
          <w:p w14:paraId="7A68385D" w14:textId="2A8BCFF7" w:rsidR="001570A4" w:rsidRDefault="00215214" w:rsidP="00541D1A">
            <w:pPr>
              <w:rPr>
                <w:i/>
              </w:rPr>
            </w:pPr>
            <w:r w:rsidRPr="00A53E84">
              <w:rPr>
                <w:i/>
              </w:rPr>
              <w:t>The ENC in the ECDIS should match the corresponding graphical plot of test 5.1.</w:t>
            </w:r>
          </w:p>
          <w:p w14:paraId="6FD24ECF" w14:textId="77777777" w:rsidR="00215214" w:rsidRDefault="00215214" w:rsidP="00541D1A">
            <w:pPr>
              <w:rPr>
                <w:rFonts w:cs="Arial"/>
                <w:sz w:val="18"/>
                <w:szCs w:val="18"/>
              </w:rPr>
            </w:pPr>
          </w:p>
          <w:p w14:paraId="0B47534E" w14:textId="5FB89E9E" w:rsidR="001570A4" w:rsidRDefault="00215214" w:rsidP="00541D1A">
            <w:pPr>
              <w:rPr>
                <w:rFonts w:cs="Arial"/>
                <w:sz w:val="18"/>
                <w:szCs w:val="18"/>
              </w:rPr>
            </w:pPr>
            <w:r w:rsidRPr="007944FC">
              <w:rPr>
                <w:noProof/>
                <w:lang w:eastAsia="en-GB"/>
              </w:rPr>
              <w:drawing>
                <wp:inline distT="0" distB="0" distL="0" distR="0" wp14:anchorId="48A9FCE6" wp14:editId="3C57D3CE">
                  <wp:extent cx="4088765" cy="4373880"/>
                  <wp:effectExtent l="0" t="0" r="6985" b="7620"/>
                  <wp:docPr id="326" name="Picture 326" descr="C:\msdokut\STANDARDIT\IHO\ENCWG\Drafting 4.0.2 after Mar2016\New picture originals 23mar2016\5.3 picture 1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msdokut\STANDARDIT\IHO\ENCWG\Drafting 4.0.2 after Mar2016\New picture originals 23mar2016\5.3 picture 1 - Alternative.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088765" cy="4373880"/>
                          </a:xfrm>
                          <a:prstGeom prst="rect">
                            <a:avLst/>
                          </a:prstGeom>
                          <a:noFill/>
                          <a:ln>
                            <a:noFill/>
                          </a:ln>
                        </pic:spPr>
                      </pic:pic>
                    </a:graphicData>
                  </a:graphic>
                </wp:inline>
              </w:drawing>
            </w:r>
          </w:p>
          <w:p w14:paraId="4A539334" w14:textId="44D801EC" w:rsidR="001570A4" w:rsidRPr="00340B0D" w:rsidRDefault="00215214" w:rsidP="00215214">
            <w:pPr>
              <w:jc w:val="left"/>
              <w:rPr>
                <w:rFonts w:cs="Arial"/>
                <w:sz w:val="18"/>
                <w:szCs w:val="18"/>
              </w:rPr>
            </w:pPr>
            <w:r w:rsidRPr="00A53E84">
              <w:rPr>
                <w:i/>
              </w:rPr>
              <w:t xml:space="preserve">An example with </w:t>
            </w:r>
            <w:r>
              <w:rPr>
                <w:i/>
              </w:rPr>
              <w:t xml:space="preserve">Safety Contour </w:t>
            </w:r>
            <w:r w:rsidRPr="00A53E84">
              <w:rPr>
                <w:i/>
              </w:rPr>
              <w:t>= 10 m.</w:t>
            </w:r>
          </w:p>
          <w:p w14:paraId="034310C1" w14:textId="77777777" w:rsidR="001570A4" w:rsidRDefault="001570A4" w:rsidP="00541D1A">
            <w:pPr>
              <w:tabs>
                <w:tab w:val="left" w:pos="3048"/>
              </w:tabs>
              <w:jc w:val="center"/>
              <w:rPr>
                <w:rFonts w:cs="Arial"/>
                <w:sz w:val="18"/>
                <w:szCs w:val="18"/>
              </w:rPr>
            </w:pPr>
          </w:p>
          <w:p w14:paraId="3EE66DF1" w14:textId="77777777" w:rsidR="001570A4" w:rsidRPr="00340B0D" w:rsidRDefault="001570A4" w:rsidP="00541D1A">
            <w:pPr>
              <w:tabs>
                <w:tab w:val="left" w:pos="3048"/>
              </w:tabs>
              <w:jc w:val="center"/>
              <w:rPr>
                <w:rFonts w:cs="Arial"/>
                <w:sz w:val="18"/>
                <w:szCs w:val="18"/>
              </w:rPr>
            </w:pPr>
          </w:p>
          <w:p w14:paraId="29148860" w14:textId="77777777" w:rsidR="001570A4" w:rsidRDefault="001570A4" w:rsidP="00541D1A">
            <w:pPr>
              <w:jc w:val="center"/>
              <w:rPr>
                <w:rFonts w:cs="Arial"/>
                <w:sz w:val="18"/>
                <w:szCs w:val="18"/>
              </w:rPr>
            </w:pPr>
          </w:p>
          <w:p w14:paraId="13C0A2D8" w14:textId="77777777" w:rsidR="001570A4" w:rsidRDefault="001570A4" w:rsidP="00541D1A">
            <w:pPr>
              <w:jc w:val="center"/>
              <w:rPr>
                <w:rFonts w:cs="Arial"/>
                <w:sz w:val="18"/>
                <w:szCs w:val="18"/>
              </w:rPr>
            </w:pPr>
          </w:p>
          <w:p w14:paraId="6033F562" w14:textId="77777777" w:rsidR="001570A4" w:rsidRPr="00340B0D" w:rsidRDefault="001570A4" w:rsidP="00541D1A">
            <w:pPr>
              <w:rPr>
                <w:rFonts w:cs="Arial"/>
                <w:sz w:val="18"/>
                <w:szCs w:val="18"/>
              </w:rPr>
            </w:pPr>
          </w:p>
        </w:tc>
      </w:tr>
    </w:tbl>
    <w:p w14:paraId="40F3D0CD" w14:textId="77777777" w:rsidR="001570A4" w:rsidRDefault="001570A4" w:rsidP="001570A4"/>
    <w:p w14:paraId="4752FA1F" w14:textId="77777777" w:rsidR="001570A4" w:rsidRPr="001570A4" w:rsidRDefault="001570A4" w:rsidP="001570A4"/>
    <w:p w14:paraId="0C02272E" w14:textId="77777777" w:rsidR="000A72CE" w:rsidRDefault="000A72CE" w:rsidP="000A72CE"/>
    <w:p w14:paraId="49A5C25D" w14:textId="77777777" w:rsidR="000A72CE" w:rsidRPr="00215214" w:rsidRDefault="00F7151D" w:rsidP="00E30B8F">
      <w:pPr>
        <w:pStyle w:val="Heading2"/>
        <w:rPr>
          <w:sz w:val="18"/>
          <w:szCs w:val="18"/>
        </w:rPr>
      </w:pPr>
      <w:r w:rsidRPr="005E38EB">
        <w:rPr>
          <w:sz w:val="18"/>
          <w:szCs w:val="18"/>
        </w:rPr>
        <w:br w:type="page"/>
      </w:r>
      <w:bookmarkStart w:id="10541" w:name="_Toc189647933"/>
      <w:r w:rsidR="000A72CE" w:rsidRPr="00215214">
        <w:rPr>
          <w:sz w:val="18"/>
          <w:szCs w:val="18"/>
        </w:rPr>
        <w:lastRenderedPageBreak/>
        <w:t>Detection and Notification of Navigational Hazards – Use of largest scale available – Monitoring Mode</w:t>
      </w:r>
      <w:bookmarkEnd w:id="10541"/>
    </w:p>
    <w:tbl>
      <w:tblPr>
        <w:tblStyle w:val="TableGrid"/>
        <w:tblW w:w="9199" w:type="dxa"/>
        <w:tblLayout w:type="fixed"/>
        <w:tblLook w:val="04A0" w:firstRow="1" w:lastRow="0" w:firstColumn="1" w:lastColumn="0" w:noHBand="0" w:noVBand="1"/>
      </w:tblPr>
      <w:tblGrid>
        <w:gridCol w:w="1789"/>
        <w:gridCol w:w="492"/>
        <w:gridCol w:w="68"/>
        <w:gridCol w:w="2026"/>
        <w:gridCol w:w="281"/>
        <w:gridCol w:w="432"/>
        <w:gridCol w:w="1142"/>
        <w:gridCol w:w="347"/>
        <w:gridCol w:w="509"/>
        <w:gridCol w:w="1441"/>
        <w:gridCol w:w="672"/>
      </w:tblGrid>
      <w:tr w:rsidR="001570A4" w:rsidRPr="00340B0D" w14:paraId="01BA8CBF" w14:textId="77777777" w:rsidTr="00774B59">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35967CDA" w14:textId="77777777" w:rsidR="001570A4" w:rsidRPr="00340B0D" w:rsidRDefault="001570A4" w:rsidP="00541D1A">
            <w:pPr>
              <w:jc w:val="center"/>
              <w:rPr>
                <w:rFonts w:cs="Arial"/>
                <w:b/>
                <w:bCs/>
                <w:sz w:val="18"/>
                <w:szCs w:val="18"/>
              </w:rPr>
            </w:pPr>
            <w:r w:rsidRPr="00340B0D">
              <w:rPr>
                <w:rFonts w:cs="Arial"/>
                <w:b/>
                <w:bCs/>
                <w:sz w:val="18"/>
                <w:szCs w:val="18"/>
              </w:rPr>
              <w:t>Test Reference</w:t>
            </w:r>
          </w:p>
        </w:tc>
        <w:tc>
          <w:tcPr>
            <w:tcW w:w="2807"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6940869E" w14:textId="63B8D8C7" w:rsidR="001570A4" w:rsidRPr="00C87169" w:rsidRDefault="00774B59" w:rsidP="00541D1A">
            <w:pPr>
              <w:jc w:val="center"/>
              <w:rPr>
                <w:rFonts w:cs="Arial"/>
                <w:bCs/>
              </w:rPr>
            </w:pPr>
            <w:proofErr w:type="spellStart"/>
            <w:r>
              <w:t>NavigationalHazardsMonLS</w:t>
            </w:r>
            <w:proofErr w:type="spellEnd"/>
          </w:p>
        </w:tc>
        <w:tc>
          <w:tcPr>
            <w:tcW w:w="1998"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6B7949EA" w14:textId="77777777" w:rsidR="001570A4" w:rsidRPr="00340B0D" w:rsidRDefault="001570A4"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27159324" w14:textId="77777777" w:rsidR="001570A4" w:rsidRPr="00340B0D" w:rsidRDefault="001570A4" w:rsidP="00541D1A">
            <w:pPr>
              <w:jc w:val="center"/>
              <w:rPr>
                <w:rFonts w:cs="Arial"/>
                <w:sz w:val="18"/>
                <w:szCs w:val="18"/>
              </w:rPr>
            </w:pPr>
          </w:p>
        </w:tc>
      </w:tr>
      <w:tr w:rsidR="001570A4" w:rsidRPr="00340B0D" w14:paraId="22C95621"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CB6257E" w14:textId="77777777" w:rsidR="001570A4" w:rsidRPr="00340B0D" w:rsidRDefault="001570A4" w:rsidP="00541D1A">
            <w:pPr>
              <w:rPr>
                <w:rFonts w:cs="Arial"/>
                <w:b/>
                <w:bCs/>
                <w:sz w:val="18"/>
                <w:szCs w:val="18"/>
              </w:rPr>
            </w:pPr>
            <w:r w:rsidRPr="00340B0D">
              <w:rPr>
                <w:rFonts w:cs="Arial"/>
                <w:b/>
                <w:bCs/>
                <w:sz w:val="18"/>
                <w:szCs w:val="18"/>
              </w:rPr>
              <w:t>Test Description</w:t>
            </w:r>
          </w:p>
        </w:tc>
      </w:tr>
      <w:tr w:rsidR="00774B59" w:rsidRPr="00340B0D" w14:paraId="31F34F6F"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574DC010" w14:textId="77777777" w:rsidR="00774B59" w:rsidRDefault="00774B59" w:rsidP="00774B59">
            <w:pPr>
              <w:rPr>
                <w:i/>
              </w:rPr>
            </w:pPr>
          </w:p>
          <w:p w14:paraId="64B32866" w14:textId="77777777" w:rsidR="00774B59" w:rsidRDefault="00774B59" w:rsidP="00774B59">
            <w:pPr>
              <w:rPr>
                <w:i/>
              </w:rPr>
            </w:pPr>
            <w:r w:rsidRPr="00A53E84">
              <w:rPr>
                <w:i/>
              </w:rPr>
              <w:t>The purpose of this test is to verify by observation that ECDIS uses the largest scale available for detection of navigational hazards.</w:t>
            </w:r>
            <w:r>
              <w:rPr>
                <w:i/>
              </w:rPr>
              <w:t xml:space="preserve"> </w:t>
            </w:r>
            <w:r w:rsidRPr="00A53E84">
              <w:rPr>
                <w:i/>
              </w:rPr>
              <w:t xml:space="preserve">This test is performed by loading the test cells </w:t>
            </w:r>
            <w:r>
              <w:rPr>
                <w:i/>
              </w:rPr>
              <w:t>101</w:t>
            </w:r>
            <w:r w:rsidRPr="00A53E84">
              <w:rPr>
                <w:i/>
              </w:rPr>
              <w:t>AA</w:t>
            </w:r>
            <w:r>
              <w:rPr>
                <w:i/>
              </w:rPr>
              <w:t>00</w:t>
            </w:r>
            <w:r w:rsidRPr="00A53E84">
              <w:rPr>
                <w:i/>
              </w:rPr>
              <w:t xml:space="preserve">OVRVU.000 and </w:t>
            </w:r>
            <w:r>
              <w:rPr>
                <w:i/>
              </w:rPr>
              <w:t>101AA00</w:t>
            </w:r>
            <w:r w:rsidRPr="00A53E84">
              <w:rPr>
                <w:i/>
              </w:rPr>
              <w:t>NAVHZ.000, manually creating a route connecting all way points between feature</w:t>
            </w:r>
            <w:r>
              <w:rPr>
                <w:i/>
              </w:rPr>
              <w:t xml:space="preserve">s </w:t>
            </w:r>
            <w:r w:rsidRPr="00A53E84">
              <w:rPr>
                <w:i/>
              </w:rPr>
              <w:t>marked as WP1 through WP8 and checking display against the corresponding graphical plot.</w:t>
            </w:r>
          </w:p>
          <w:p w14:paraId="2DAF1CDF" w14:textId="1D441105" w:rsidR="00774B59" w:rsidRPr="009C22F4" w:rsidRDefault="00774B59" w:rsidP="00774B59">
            <w:pPr>
              <w:rPr>
                <w:rFonts w:cs="Arial"/>
                <w:i/>
              </w:rPr>
            </w:pPr>
          </w:p>
        </w:tc>
      </w:tr>
      <w:tr w:rsidR="00774B59" w:rsidRPr="00340B0D" w14:paraId="1E429ECE"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3B268C" w14:textId="77777777" w:rsidR="00774B59" w:rsidRPr="00340B0D" w:rsidRDefault="00774B59" w:rsidP="00774B59">
            <w:pPr>
              <w:jc w:val="center"/>
              <w:rPr>
                <w:rFonts w:cs="Arial"/>
                <w:b/>
                <w:bCs/>
                <w:sz w:val="18"/>
                <w:szCs w:val="18"/>
              </w:rPr>
            </w:pPr>
            <w:r w:rsidRPr="00340B0D">
              <w:rPr>
                <w:rFonts w:cs="Arial"/>
                <w:b/>
                <w:bCs/>
                <w:sz w:val="18"/>
                <w:szCs w:val="18"/>
              </w:rPr>
              <w:t>Loaded Data</w:t>
            </w:r>
          </w:p>
        </w:tc>
      </w:tr>
      <w:tr w:rsidR="00774B59" w:rsidRPr="00340B0D" w14:paraId="4E9EF6A0"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CD3056C" w14:textId="77777777" w:rsidR="00774B59" w:rsidRPr="00340B0D" w:rsidRDefault="00774B59" w:rsidP="00774B59">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683F01A" w14:textId="77777777" w:rsidR="00774B59" w:rsidRPr="00340B0D" w:rsidRDefault="00774B59" w:rsidP="00774B59">
            <w:pPr>
              <w:jc w:val="center"/>
              <w:rPr>
                <w:rFonts w:cs="Arial"/>
                <w:b/>
                <w:bCs/>
                <w:sz w:val="18"/>
                <w:szCs w:val="18"/>
              </w:rPr>
            </w:pPr>
          </w:p>
        </w:tc>
      </w:tr>
      <w:tr w:rsidR="00774B59" w:rsidRPr="00340B0D" w14:paraId="729AA3E5"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43684884" w14:textId="77777777" w:rsidR="00774B59" w:rsidRPr="00340B0D" w:rsidRDefault="00774B59" w:rsidP="00774B59">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12B2DB7A" w14:textId="77777777" w:rsidR="00774B59" w:rsidRPr="00340B0D" w:rsidRDefault="00774B59" w:rsidP="00774B59">
            <w:pPr>
              <w:rPr>
                <w:rFonts w:cs="Arial"/>
                <w:sz w:val="18"/>
                <w:szCs w:val="18"/>
              </w:rPr>
            </w:pPr>
          </w:p>
        </w:tc>
      </w:tr>
      <w:tr w:rsidR="00774B59" w:rsidRPr="00340B0D" w14:paraId="16A52563"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318E7A75" w14:textId="77777777" w:rsidR="00774B59" w:rsidRPr="00340B0D" w:rsidRDefault="00774B59" w:rsidP="00774B59">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41FCB47E" w14:textId="77777777" w:rsidR="00774B59" w:rsidRPr="00340B0D" w:rsidRDefault="00774B59" w:rsidP="00774B59">
            <w:pPr>
              <w:rPr>
                <w:rFonts w:cs="Arial"/>
                <w:sz w:val="18"/>
                <w:szCs w:val="18"/>
              </w:rPr>
            </w:pPr>
          </w:p>
        </w:tc>
      </w:tr>
      <w:tr w:rsidR="00774B59" w:rsidRPr="00340B0D" w14:paraId="3074A148"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897F1BF" w14:textId="77777777" w:rsidR="00774B59" w:rsidRPr="00340B0D" w:rsidRDefault="00774B59" w:rsidP="00774B59">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82221B9" w14:textId="77777777" w:rsidR="00774B59" w:rsidRPr="00340B0D" w:rsidRDefault="00774B59" w:rsidP="00774B59">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774B59" w:rsidRPr="00340B0D" w14:paraId="31743B5D" w14:textId="77777777" w:rsidTr="00541D1A">
        <w:sdt>
          <w:sdtPr>
            <w:rPr>
              <w:rFonts w:cs="Arial"/>
              <w:sz w:val="18"/>
              <w:szCs w:val="18"/>
            </w:rPr>
            <w:alias w:val="Diplay Category"/>
            <w:tag w:val="Diplay Categor"/>
            <w:id w:val="1705136676"/>
            <w:placeholder>
              <w:docPart w:val="8B7A9AF531FB43DBA83E95B1823B6602"/>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055C104A" w14:textId="77777777" w:rsidR="00774B59" w:rsidRPr="00340B0D" w:rsidRDefault="00774B59" w:rsidP="00774B59">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37E9A526" w14:textId="77777777" w:rsidR="00774B59" w:rsidRPr="00340B0D" w:rsidRDefault="00774B59" w:rsidP="00774B59">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19717A79" w14:textId="77777777" w:rsidR="00774B59" w:rsidRPr="00340B0D" w:rsidRDefault="00774B59" w:rsidP="00774B59">
            <w:pPr>
              <w:jc w:val="center"/>
              <w:rPr>
                <w:rFonts w:cs="Arial"/>
                <w:sz w:val="18"/>
                <w:szCs w:val="18"/>
              </w:rPr>
            </w:pPr>
          </w:p>
        </w:tc>
      </w:tr>
      <w:tr w:rsidR="00774B59" w:rsidRPr="00340B0D" w14:paraId="2C85F179"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3163C98" w14:textId="77777777" w:rsidR="00774B59" w:rsidRPr="00340B0D" w:rsidRDefault="00774B59" w:rsidP="00774B59">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171F7CF2" w14:textId="77777777" w:rsidR="00774B59" w:rsidRPr="00340B0D" w:rsidRDefault="00774B59" w:rsidP="00774B59">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2E090EB5" w14:textId="77777777" w:rsidR="00774B59" w:rsidRPr="00340B0D" w:rsidRDefault="00774B59" w:rsidP="00774B59">
            <w:pPr>
              <w:jc w:val="center"/>
              <w:rPr>
                <w:rFonts w:cs="Arial"/>
                <w:sz w:val="18"/>
                <w:szCs w:val="18"/>
              </w:rPr>
            </w:pPr>
          </w:p>
        </w:tc>
      </w:tr>
      <w:tr w:rsidR="00774B59" w:rsidRPr="00340B0D" w14:paraId="09A6F45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98D7FE2" w14:textId="77777777" w:rsidR="00774B59" w:rsidRPr="00340B0D" w:rsidRDefault="00774B59" w:rsidP="00774B59">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46FBB2C" w14:textId="77777777" w:rsidR="00774B59" w:rsidRPr="00340B0D" w:rsidRDefault="00774B59" w:rsidP="00774B59">
            <w:pPr>
              <w:rPr>
                <w:rFonts w:cs="Arial"/>
                <w:sz w:val="18"/>
                <w:szCs w:val="18"/>
              </w:rPr>
            </w:pPr>
          </w:p>
        </w:tc>
        <w:tc>
          <w:tcPr>
            <w:tcW w:w="3871" w:type="dxa"/>
            <w:gridSpan w:val="5"/>
            <w:tcBorders>
              <w:left w:val="single" w:sz="12" w:space="0" w:color="auto"/>
            </w:tcBorders>
          </w:tcPr>
          <w:p w14:paraId="3D6C580F" w14:textId="77777777" w:rsidR="00774B59" w:rsidRPr="00340B0D" w:rsidRDefault="00774B59" w:rsidP="00774B59">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007AFF76" w14:textId="77777777" w:rsidR="00774B59" w:rsidRPr="00340B0D" w:rsidRDefault="00774B59" w:rsidP="00774B59">
            <w:pPr>
              <w:jc w:val="center"/>
              <w:rPr>
                <w:rFonts w:cs="Arial"/>
                <w:sz w:val="18"/>
                <w:szCs w:val="18"/>
              </w:rPr>
            </w:pPr>
          </w:p>
        </w:tc>
      </w:tr>
      <w:tr w:rsidR="00774B59" w:rsidRPr="00340B0D" w14:paraId="3F2A15E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4F84FFF" w14:textId="77777777" w:rsidR="00774B59" w:rsidRPr="00340B0D" w:rsidRDefault="00774B59" w:rsidP="00774B59">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521DD4A" w14:textId="77777777" w:rsidR="00774B59" w:rsidRPr="00340B0D" w:rsidRDefault="00774B59" w:rsidP="00774B59">
            <w:pPr>
              <w:rPr>
                <w:rFonts w:cs="Arial"/>
                <w:sz w:val="18"/>
                <w:szCs w:val="18"/>
              </w:rPr>
            </w:pPr>
          </w:p>
        </w:tc>
        <w:tc>
          <w:tcPr>
            <w:tcW w:w="3871" w:type="dxa"/>
            <w:gridSpan w:val="5"/>
            <w:tcBorders>
              <w:left w:val="single" w:sz="12" w:space="0" w:color="auto"/>
            </w:tcBorders>
          </w:tcPr>
          <w:p w14:paraId="1F333467" w14:textId="77777777" w:rsidR="00774B59" w:rsidRPr="00340B0D" w:rsidRDefault="00774B59" w:rsidP="00774B59">
            <w:pPr>
              <w:rPr>
                <w:rFonts w:cs="Arial"/>
                <w:sz w:val="18"/>
                <w:szCs w:val="18"/>
              </w:rPr>
            </w:pPr>
            <w:r w:rsidRPr="00340B0D">
              <w:rPr>
                <w:rFonts w:cs="Arial"/>
                <w:sz w:val="18"/>
                <w:szCs w:val="18"/>
              </w:rPr>
              <w:t>Highlight document</w:t>
            </w:r>
          </w:p>
        </w:tc>
        <w:tc>
          <w:tcPr>
            <w:tcW w:w="672" w:type="dxa"/>
            <w:tcBorders>
              <w:right w:val="single" w:sz="12" w:space="0" w:color="auto"/>
            </w:tcBorders>
          </w:tcPr>
          <w:p w14:paraId="0A6E2911" w14:textId="77777777" w:rsidR="00774B59" w:rsidRPr="00340B0D" w:rsidRDefault="00774B59" w:rsidP="00774B59">
            <w:pPr>
              <w:jc w:val="center"/>
              <w:rPr>
                <w:rFonts w:cs="Arial"/>
                <w:sz w:val="18"/>
                <w:szCs w:val="18"/>
              </w:rPr>
            </w:pPr>
          </w:p>
        </w:tc>
      </w:tr>
      <w:tr w:rsidR="00774B59" w:rsidRPr="00340B0D" w14:paraId="641B0B3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C96A5D1" w14:textId="77777777" w:rsidR="00774B59" w:rsidRPr="00340B0D" w:rsidRDefault="00774B59" w:rsidP="00774B59">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A642289" w14:textId="77777777" w:rsidR="00774B59" w:rsidRPr="00340B0D" w:rsidRDefault="00774B59" w:rsidP="00774B59">
            <w:pPr>
              <w:rPr>
                <w:rFonts w:cs="Arial"/>
                <w:sz w:val="18"/>
                <w:szCs w:val="18"/>
              </w:rPr>
            </w:pPr>
          </w:p>
        </w:tc>
        <w:tc>
          <w:tcPr>
            <w:tcW w:w="3871" w:type="dxa"/>
            <w:gridSpan w:val="5"/>
            <w:tcBorders>
              <w:left w:val="single" w:sz="12" w:space="0" w:color="auto"/>
            </w:tcBorders>
          </w:tcPr>
          <w:p w14:paraId="7E8DB2EA" w14:textId="77777777" w:rsidR="00774B59" w:rsidRPr="00340B0D" w:rsidRDefault="00774B59" w:rsidP="00774B59">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1D15B059" w14:textId="77777777" w:rsidR="00774B59" w:rsidRPr="00340B0D" w:rsidRDefault="00774B59" w:rsidP="00774B59">
            <w:pPr>
              <w:jc w:val="center"/>
              <w:rPr>
                <w:rFonts w:cs="Arial"/>
                <w:sz w:val="18"/>
                <w:szCs w:val="18"/>
              </w:rPr>
            </w:pPr>
          </w:p>
        </w:tc>
      </w:tr>
      <w:tr w:rsidR="00774B59" w:rsidRPr="00340B0D" w14:paraId="3E6E49D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C892DDD" w14:textId="77777777" w:rsidR="00774B59" w:rsidRPr="00340B0D" w:rsidRDefault="00774B59" w:rsidP="00774B59">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5B17A09" w14:textId="77777777" w:rsidR="00774B59" w:rsidRPr="00340B0D" w:rsidRDefault="00774B59" w:rsidP="00774B59">
            <w:pPr>
              <w:rPr>
                <w:rFonts w:cs="Arial"/>
                <w:sz w:val="18"/>
                <w:szCs w:val="18"/>
              </w:rPr>
            </w:pPr>
          </w:p>
        </w:tc>
        <w:tc>
          <w:tcPr>
            <w:tcW w:w="3871" w:type="dxa"/>
            <w:gridSpan w:val="5"/>
            <w:tcBorders>
              <w:left w:val="single" w:sz="12" w:space="0" w:color="auto"/>
            </w:tcBorders>
          </w:tcPr>
          <w:p w14:paraId="74A383C2" w14:textId="77777777" w:rsidR="00774B59" w:rsidRPr="00340B0D" w:rsidRDefault="00774B59" w:rsidP="00774B59">
            <w:pPr>
              <w:rPr>
                <w:rFonts w:cs="Arial"/>
                <w:sz w:val="18"/>
                <w:szCs w:val="18"/>
              </w:rPr>
            </w:pPr>
            <w:r w:rsidRPr="00340B0D">
              <w:rPr>
                <w:rFonts w:cs="Arial"/>
                <w:sz w:val="18"/>
                <w:szCs w:val="18"/>
              </w:rPr>
              <w:t>Shallow Pattern</w:t>
            </w:r>
          </w:p>
        </w:tc>
        <w:tc>
          <w:tcPr>
            <w:tcW w:w="672" w:type="dxa"/>
            <w:tcBorders>
              <w:right w:val="single" w:sz="12" w:space="0" w:color="auto"/>
            </w:tcBorders>
          </w:tcPr>
          <w:p w14:paraId="4002972C" w14:textId="77777777" w:rsidR="00774B59" w:rsidRPr="00340B0D" w:rsidRDefault="00774B59" w:rsidP="00774B59">
            <w:pPr>
              <w:jc w:val="center"/>
              <w:rPr>
                <w:rFonts w:cs="Arial"/>
                <w:sz w:val="18"/>
                <w:szCs w:val="18"/>
              </w:rPr>
            </w:pPr>
          </w:p>
        </w:tc>
      </w:tr>
      <w:tr w:rsidR="00774B59" w:rsidRPr="00340B0D" w14:paraId="2453942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8131180" w14:textId="77777777" w:rsidR="00774B59" w:rsidRPr="00340B0D" w:rsidRDefault="00774B59" w:rsidP="00774B59">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E9319E9" w14:textId="77777777" w:rsidR="00774B59" w:rsidRPr="00340B0D" w:rsidRDefault="00774B59" w:rsidP="00774B59">
            <w:pPr>
              <w:rPr>
                <w:rFonts w:cs="Arial"/>
                <w:sz w:val="18"/>
                <w:szCs w:val="18"/>
              </w:rPr>
            </w:pPr>
          </w:p>
        </w:tc>
        <w:tc>
          <w:tcPr>
            <w:tcW w:w="3871" w:type="dxa"/>
            <w:gridSpan w:val="5"/>
            <w:tcBorders>
              <w:left w:val="single" w:sz="12" w:space="0" w:color="auto"/>
            </w:tcBorders>
          </w:tcPr>
          <w:p w14:paraId="6C560B9C" w14:textId="77777777" w:rsidR="00774B59" w:rsidRPr="00340B0D" w:rsidRDefault="00774B59" w:rsidP="00774B59">
            <w:pPr>
              <w:rPr>
                <w:rFonts w:cs="Arial"/>
                <w:sz w:val="18"/>
                <w:szCs w:val="18"/>
              </w:rPr>
            </w:pPr>
            <w:r w:rsidRPr="00340B0D">
              <w:rPr>
                <w:rFonts w:cs="Arial"/>
                <w:sz w:val="18"/>
                <w:szCs w:val="18"/>
              </w:rPr>
              <w:t>Unknown</w:t>
            </w:r>
          </w:p>
        </w:tc>
        <w:tc>
          <w:tcPr>
            <w:tcW w:w="672" w:type="dxa"/>
            <w:tcBorders>
              <w:right w:val="single" w:sz="12" w:space="0" w:color="auto"/>
            </w:tcBorders>
          </w:tcPr>
          <w:p w14:paraId="3C084533" w14:textId="77777777" w:rsidR="00774B59" w:rsidRPr="00340B0D" w:rsidRDefault="00774B59" w:rsidP="00774B59">
            <w:pPr>
              <w:jc w:val="center"/>
              <w:rPr>
                <w:rFonts w:cs="Arial"/>
                <w:sz w:val="18"/>
                <w:szCs w:val="18"/>
              </w:rPr>
            </w:pPr>
          </w:p>
        </w:tc>
      </w:tr>
      <w:tr w:rsidR="00774B59" w:rsidRPr="00340B0D" w14:paraId="4575710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567D28B" w14:textId="77777777" w:rsidR="00774B59" w:rsidRPr="00340B0D" w:rsidRDefault="00774B59" w:rsidP="00774B59">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B04FCAE" w14:textId="77777777" w:rsidR="00774B59" w:rsidRPr="00340B0D" w:rsidRDefault="00774B59" w:rsidP="00774B59">
            <w:pPr>
              <w:rPr>
                <w:rFonts w:cs="Arial"/>
                <w:sz w:val="18"/>
                <w:szCs w:val="18"/>
              </w:rPr>
            </w:pPr>
          </w:p>
        </w:tc>
        <w:tc>
          <w:tcPr>
            <w:tcW w:w="3871" w:type="dxa"/>
            <w:gridSpan w:val="5"/>
            <w:tcBorders>
              <w:left w:val="single" w:sz="12" w:space="0" w:color="auto"/>
            </w:tcBorders>
          </w:tcPr>
          <w:p w14:paraId="395E856A" w14:textId="77777777" w:rsidR="00774B59" w:rsidRPr="00340B0D" w:rsidRDefault="00774B59" w:rsidP="00774B59">
            <w:pPr>
              <w:rPr>
                <w:rFonts w:cs="Arial"/>
                <w:sz w:val="18"/>
                <w:szCs w:val="18"/>
              </w:rPr>
            </w:pPr>
            <w:r w:rsidRPr="00340B0D">
              <w:rPr>
                <w:rFonts w:cs="Arial"/>
                <w:sz w:val="18"/>
                <w:szCs w:val="18"/>
              </w:rPr>
              <w:t>Update Review</w:t>
            </w:r>
          </w:p>
        </w:tc>
        <w:tc>
          <w:tcPr>
            <w:tcW w:w="672" w:type="dxa"/>
            <w:tcBorders>
              <w:right w:val="single" w:sz="12" w:space="0" w:color="auto"/>
            </w:tcBorders>
          </w:tcPr>
          <w:p w14:paraId="7A31040D" w14:textId="77777777" w:rsidR="00774B59" w:rsidRPr="00340B0D" w:rsidRDefault="00774B59" w:rsidP="00774B59">
            <w:pPr>
              <w:jc w:val="center"/>
              <w:rPr>
                <w:rFonts w:cs="Arial"/>
                <w:sz w:val="18"/>
                <w:szCs w:val="18"/>
              </w:rPr>
            </w:pPr>
          </w:p>
        </w:tc>
      </w:tr>
      <w:tr w:rsidR="00774B59" w:rsidRPr="00340B0D" w14:paraId="3FE7418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57E7276" w14:textId="77777777" w:rsidR="00774B59" w:rsidRPr="00340B0D" w:rsidRDefault="00774B59" w:rsidP="00774B59">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EF9ECF0" w14:textId="77777777" w:rsidR="00774B59" w:rsidRPr="00340B0D" w:rsidRDefault="00774B59" w:rsidP="00774B59">
            <w:pPr>
              <w:rPr>
                <w:rFonts w:cs="Arial"/>
                <w:sz w:val="18"/>
                <w:szCs w:val="18"/>
              </w:rPr>
            </w:pPr>
          </w:p>
        </w:tc>
        <w:tc>
          <w:tcPr>
            <w:tcW w:w="3871" w:type="dxa"/>
            <w:gridSpan w:val="5"/>
            <w:tcBorders>
              <w:left w:val="single" w:sz="12" w:space="0" w:color="auto"/>
            </w:tcBorders>
          </w:tcPr>
          <w:p w14:paraId="75038562" w14:textId="77777777" w:rsidR="00774B59" w:rsidRPr="00340B0D" w:rsidRDefault="00774B59" w:rsidP="00774B59">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2320E468" w14:textId="77777777" w:rsidR="00774B59" w:rsidRPr="00340B0D" w:rsidRDefault="00774B59" w:rsidP="00774B59">
            <w:pPr>
              <w:jc w:val="center"/>
              <w:rPr>
                <w:rFonts w:cs="Arial"/>
                <w:sz w:val="18"/>
                <w:szCs w:val="18"/>
              </w:rPr>
            </w:pPr>
          </w:p>
        </w:tc>
      </w:tr>
      <w:tr w:rsidR="00774B59" w:rsidRPr="00340B0D" w14:paraId="460101D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5C9800E" w14:textId="77777777" w:rsidR="00774B59" w:rsidRPr="00340B0D" w:rsidRDefault="00774B59" w:rsidP="00774B59">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E4272C7" w14:textId="77777777" w:rsidR="00774B59" w:rsidRPr="00340B0D" w:rsidRDefault="00774B59" w:rsidP="00774B59">
            <w:pPr>
              <w:rPr>
                <w:rFonts w:cs="Arial"/>
                <w:sz w:val="18"/>
                <w:szCs w:val="18"/>
              </w:rPr>
            </w:pPr>
          </w:p>
        </w:tc>
        <w:tc>
          <w:tcPr>
            <w:tcW w:w="3871" w:type="dxa"/>
            <w:gridSpan w:val="5"/>
            <w:tcBorders>
              <w:left w:val="single" w:sz="12" w:space="0" w:color="auto"/>
            </w:tcBorders>
          </w:tcPr>
          <w:p w14:paraId="163A0008" w14:textId="77777777" w:rsidR="00774B59" w:rsidRPr="00340B0D" w:rsidRDefault="00774B59" w:rsidP="00774B59">
            <w:pPr>
              <w:rPr>
                <w:rFonts w:cs="Arial"/>
                <w:sz w:val="18"/>
                <w:szCs w:val="18"/>
              </w:rPr>
            </w:pPr>
            <w:r w:rsidRPr="00340B0D">
              <w:rPr>
                <w:rFonts w:cs="Arial"/>
                <w:sz w:val="18"/>
                <w:szCs w:val="18"/>
              </w:rPr>
              <w:t>Chart Text</w:t>
            </w:r>
          </w:p>
        </w:tc>
        <w:tc>
          <w:tcPr>
            <w:tcW w:w="672" w:type="dxa"/>
            <w:tcBorders>
              <w:right w:val="single" w:sz="12" w:space="0" w:color="auto"/>
            </w:tcBorders>
          </w:tcPr>
          <w:p w14:paraId="4A1FEE2D" w14:textId="77777777" w:rsidR="00774B59" w:rsidRPr="00340B0D" w:rsidRDefault="00774B59" w:rsidP="00774B59">
            <w:pPr>
              <w:jc w:val="center"/>
              <w:rPr>
                <w:rFonts w:cs="Arial"/>
                <w:sz w:val="18"/>
                <w:szCs w:val="18"/>
              </w:rPr>
            </w:pPr>
          </w:p>
        </w:tc>
      </w:tr>
      <w:tr w:rsidR="00774B59" w:rsidRPr="00340B0D" w14:paraId="1D7837E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FAFCE73" w14:textId="77777777" w:rsidR="00774B59" w:rsidRPr="00340B0D" w:rsidRDefault="00774B59" w:rsidP="00774B59">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68FE09B" w14:textId="77777777" w:rsidR="00774B59" w:rsidRPr="00340B0D" w:rsidRDefault="00774B59" w:rsidP="00774B59">
            <w:pPr>
              <w:rPr>
                <w:rFonts w:cs="Arial"/>
                <w:sz w:val="18"/>
                <w:szCs w:val="18"/>
              </w:rPr>
            </w:pPr>
          </w:p>
        </w:tc>
        <w:tc>
          <w:tcPr>
            <w:tcW w:w="3871" w:type="dxa"/>
            <w:gridSpan w:val="5"/>
            <w:tcBorders>
              <w:left w:val="single" w:sz="12" w:space="0" w:color="auto"/>
            </w:tcBorders>
          </w:tcPr>
          <w:p w14:paraId="58A85114" w14:textId="77777777" w:rsidR="00774B59" w:rsidRPr="00340B0D" w:rsidRDefault="00774B59" w:rsidP="00774B59">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4C3B6400" w14:textId="77777777" w:rsidR="00774B59" w:rsidRPr="00340B0D" w:rsidRDefault="00774B59" w:rsidP="00774B59">
            <w:pPr>
              <w:jc w:val="center"/>
              <w:rPr>
                <w:rFonts w:cs="Arial"/>
                <w:sz w:val="18"/>
                <w:szCs w:val="18"/>
              </w:rPr>
            </w:pPr>
          </w:p>
        </w:tc>
      </w:tr>
      <w:tr w:rsidR="00774B59" w:rsidRPr="00340B0D" w14:paraId="0BF14E8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8049173" w14:textId="77777777" w:rsidR="00774B59" w:rsidRPr="00340B0D" w:rsidRDefault="00774B59" w:rsidP="00774B59">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24CB308" w14:textId="77777777" w:rsidR="00774B59" w:rsidRPr="00340B0D" w:rsidRDefault="00774B59" w:rsidP="00774B59">
            <w:pPr>
              <w:rPr>
                <w:rFonts w:cs="Arial"/>
                <w:sz w:val="18"/>
                <w:szCs w:val="18"/>
              </w:rPr>
            </w:pPr>
          </w:p>
        </w:tc>
        <w:tc>
          <w:tcPr>
            <w:tcW w:w="3871" w:type="dxa"/>
            <w:gridSpan w:val="5"/>
            <w:tcBorders>
              <w:left w:val="single" w:sz="12" w:space="0" w:color="auto"/>
            </w:tcBorders>
          </w:tcPr>
          <w:p w14:paraId="637D13F8" w14:textId="77777777" w:rsidR="00774B59" w:rsidRPr="00340B0D" w:rsidRDefault="00774B59" w:rsidP="00774B59">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5073F7AB" w14:textId="77777777" w:rsidR="00774B59" w:rsidRPr="00340B0D" w:rsidRDefault="00774B59" w:rsidP="00774B59">
            <w:pPr>
              <w:jc w:val="center"/>
              <w:rPr>
                <w:rFonts w:cs="Arial"/>
                <w:sz w:val="18"/>
                <w:szCs w:val="18"/>
              </w:rPr>
            </w:pPr>
          </w:p>
        </w:tc>
      </w:tr>
      <w:tr w:rsidR="00774B59" w:rsidRPr="00340B0D" w14:paraId="73FCA3B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35DC6F0" w14:textId="77777777" w:rsidR="00774B59" w:rsidRPr="00340B0D" w:rsidRDefault="00774B59" w:rsidP="00774B59">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7FA5CCBC" w14:textId="77777777" w:rsidR="00774B59" w:rsidRPr="00340B0D" w:rsidRDefault="00774B59" w:rsidP="00774B59">
            <w:pPr>
              <w:rPr>
                <w:rFonts w:cs="Arial"/>
                <w:sz w:val="18"/>
                <w:szCs w:val="18"/>
              </w:rPr>
            </w:pPr>
          </w:p>
        </w:tc>
        <w:tc>
          <w:tcPr>
            <w:tcW w:w="3871" w:type="dxa"/>
            <w:gridSpan w:val="5"/>
            <w:tcBorders>
              <w:left w:val="single" w:sz="12" w:space="0" w:color="auto"/>
            </w:tcBorders>
          </w:tcPr>
          <w:p w14:paraId="16AC498D" w14:textId="77777777" w:rsidR="00774B59" w:rsidRPr="00340B0D" w:rsidRDefault="00774B59" w:rsidP="00774B59">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6A8E666F" w14:textId="77777777" w:rsidR="00774B59" w:rsidRPr="00340B0D" w:rsidRDefault="00774B59" w:rsidP="00774B59">
            <w:pPr>
              <w:jc w:val="center"/>
              <w:rPr>
                <w:rFonts w:cs="Arial"/>
                <w:sz w:val="18"/>
                <w:szCs w:val="18"/>
              </w:rPr>
            </w:pPr>
          </w:p>
        </w:tc>
      </w:tr>
      <w:tr w:rsidR="00774B59" w:rsidRPr="00340B0D" w14:paraId="79DD4BB4"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3E2172D4" w14:textId="77777777" w:rsidR="00774B59" w:rsidRPr="00340B0D" w:rsidRDefault="00774B59" w:rsidP="00774B59">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243F16A5" w14:textId="77777777" w:rsidR="00774B59" w:rsidRPr="00340B0D" w:rsidRDefault="00774B59" w:rsidP="00774B59">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23547370" w14:textId="77777777" w:rsidR="00774B59" w:rsidRPr="00340B0D" w:rsidRDefault="00774B59" w:rsidP="00774B59">
            <w:pPr>
              <w:jc w:val="center"/>
              <w:rPr>
                <w:rFonts w:cs="Arial"/>
                <w:sz w:val="18"/>
                <w:szCs w:val="18"/>
              </w:rPr>
            </w:pPr>
          </w:p>
        </w:tc>
      </w:tr>
      <w:tr w:rsidR="00774B59" w:rsidRPr="00340B0D" w14:paraId="01DDF20E" w14:textId="77777777" w:rsidTr="00541D1A">
        <w:sdt>
          <w:sdtPr>
            <w:rPr>
              <w:rFonts w:cs="Arial"/>
              <w:sz w:val="18"/>
              <w:szCs w:val="18"/>
            </w:rPr>
            <w:alias w:val="Palette"/>
            <w:tag w:val="Palette"/>
            <w:id w:val="-1895649706"/>
            <w:placeholder>
              <w:docPart w:val="49170113B9E647BB82259E4387BBA925"/>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39AE2530" w14:textId="77777777" w:rsidR="00774B59" w:rsidRPr="00340B0D" w:rsidRDefault="00774B59" w:rsidP="00774B59">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68D57262" w14:textId="77777777" w:rsidR="00774B59" w:rsidRPr="00340B0D" w:rsidRDefault="00774B59" w:rsidP="00774B59">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5F921289" w14:textId="77777777" w:rsidR="00774B59" w:rsidRPr="00340B0D" w:rsidRDefault="00774B59" w:rsidP="00774B59">
            <w:pPr>
              <w:jc w:val="center"/>
              <w:rPr>
                <w:rFonts w:cs="Arial"/>
                <w:sz w:val="18"/>
                <w:szCs w:val="18"/>
              </w:rPr>
            </w:pPr>
          </w:p>
        </w:tc>
      </w:tr>
      <w:tr w:rsidR="00774B59" w:rsidRPr="00340B0D" w14:paraId="0F483F17"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3A9BC639" w14:textId="77777777" w:rsidR="00774B59" w:rsidRPr="00340B0D" w:rsidRDefault="00774B59" w:rsidP="00774B59">
            <w:pPr>
              <w:jc w:val="center"/>
              <w:rPr>
                <w:rFonts w:cs="Arial"/>
                <w:b/>
                <w:bCs/>
                <w:sz w:val="18"/>
                <w:szCs w:val="18"/>
              </w:rPr>
            </w:pPr>
          </w:p>
        </w:tc>
        <w:tc>
          <w:tcPr>
            <w:tcW w:w="3871" w:type="dxa"/>
            <w:gridSpan w:val="5"/>
            <w:tcBorders>
              <w:left w:val="single" w:sz="12" w:space="0" w:color="auto"/>
            </w:tcBorders>
          </w:tcPr>
          <w:p w14:paraId="051048F6" w14:textId="77777777" w:rsidR="00774B59" w:rsidRPr="00340B0D" w:rsidRDefault="00774B59" w:rsidP="00774B59">
            <w:pPr>
              <w:rPr>
                <w:rFonts w:cs="Arial"/>
                <w:sz w:val="18"/>
                <w:szCs w:val="18"/>
              </w:rPr>
            </w:pPr>
          </w:p>
        </w:tc>
        <w:tc>
          <w:tcPr>
            <w:tcW w:w="672" w:type="dxa"/>
            <w:tcBorders>
              <w:right w:val="single" w:sz="12" w:space="0" w:color="auto"/>
            </w:tcBorders>
            <w:vAlign w:val="center"/>
          </w:tcPr>
          <w:p w14:paraId="5CCBBE16" w14:textId="77777777" w:rsidR="00774B59" w:rsidRPr="00340B0D" w:rsidRDefault="00774B59" w:rsidP="00774B59">
            <w:pPr>
              <w:jc w:val="center"/>
              <w:rPr>
                <w:rFonts w:cs="Arial"/>
                <w:sz w:val="18"/>
                <w:szCs w:val="18"/>
              </w:rPr>
            </w:pPr>
          </w:p>
        </w:tc>
      </w:tr>
      <w:tr w:rsidR="00774B59" w:rsidRPr="00340B0D" w14:paraId="287B006D"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61A91AD0" w14:textId="77777777" w:rsidR="00774B59" w:rsidRPr="00340B0D" w:rsidRDefault="00774B59" w:rsidP="00774B59">
            <w:pPr>
              <w:rPr>
                <w:rFonts w:cs="Arial"/>
                <w:sz w:val="18"/>
                <w:szCs w:val="18"/>
              </w:rPr>
            </w:pPr>
          </w:p>
        </w:tc>
        <w:tc>
          <w:tcPr>
            <w:tcW w:w="3871" w:type="dxa"/>
            <w:gridSpan w:val="5"/>
            <w:tcBorders>
              <w:left w:val="single" w:sz="12" w:space="0" w:color="auto"/>
              <w:bottom w:val="single" w:sz="12" w:space="0" w:color="auto"/>
            </w:tcBorders>
          </w:tcPr>
          <w:p w14:paraId="2F768604" w14:textId="77777777" w:rsidR="00774B59" w:rsidRPr="00340B0D" w:rsidRDefault="00774B59" w:rsidP="00774B59">
            <w:pPr>
              <w:jc w:val="center"/>
              <w:rPr>
                <w:rFonts w:cs="Arial"/>
                <w:sz w:val="18"/>
                <w:szCs w:val="18"/>
              </w:rPr>
            </w:pPr>
          </w:p>
        </w:tc>
        <w:tc>
          <w:tcPr>
            <w:tcW w:w="672" w:type="dxa"/>
            <w:tcBorders>
              <w:bottom w:val="single" w:sz="12" w:space="0" w:color="auto"/>
              <w:right w:val="single" w:sz="12" w:space="0" w:color="auto"/>
            </w:tcBorders>
            <w:vAlign w:val="center"/>
          </w:tcPr>
          <w:p w14:paraId="710002DE" w14:textId="77777777" w:rsidR="00774B59" w:rsidRPr="00340B0D" w:rsidRDefault="00774B59" w:rsidP="00774B59">
            <w:pPr>
              <w:jc w:val="center"/>
              <w:rPr>
                <w:rFonts w:cs="Arial"/>
                <w:sz w:val="18"/>
                <w:szCs w:val="18"/>
              </w:rPr>
            </w:pPr>
          </w:p>
        </w:tc>
      </w:tr>
      <w:tr w:rsidR="00774B59" w:rsidRPr="00340B0D" w14:paraId="429F1A1E"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11CC2028" w14:textId="77777777" w:rsidR="00774B59" w:rsidRPr="00340B0D" w:rsidRDefault="00774B59" w:rsidP="00774B59">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FA47BE" w14:textId="77777777" w:rsidR="00774B59" w:rsidRPr="00340B0D" w:rsidRDefault="00774B59" w:rsidP="00774B59">
            <w:pPr>
              <w:jc w:val="center"/>
              <w:rPr>
                <w:rFonts w:cs="Arial"/>
                <w:sz w:val="18"/>
                <w:szCs w:val="18"/>
              </w:rPr>
            </w:pPr>
            <w:r w:rsidRPr="00340B0D">
              <w:rPr>
                <w:rFonts w:cs="Arial"/>
                <w:b/>
                <w:bCs/>
                <w:sz w:val="18"/>
                <w:szCs w:val="18"/>
              </w:rPr>
              <w:t>Display</w:t>
            </w:r>
          </w:p>
        </w:tc>
      </w:tr>
      <w:tr w:rsidR="00774B59" w:rsidRPr="00340B0D" w14:paraId="181C3F2C" w14:textId="77777777" w:rsidTr="00541D1A">
        <w:trPr>
          <w:trHeight w:val="287"/>
        </w:trPr>
        <w:tc>
          <w:tcPr>
            <w:tcW w:w="1789" w:type="dxa"/>
            <w:tcBorders>
              <w:left w:val="single" w:sz="12" w:space="0" w:color="auto"/>
              <w:bottom w:val="single" w:sz="4" w:space="0" w:color="auto"/>
            </w:tcBorders>
          </w:tcPr>
          <w:p w14:paraId="6CB9BF6C" w14:textId="77777777" w:rsidR="00774B59" w:rsidRPr="00340B0D" w:rsidRDefault="00774B59" w:rsidP="00774B59">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2CF179DD" w14:textId="77777777" w:rsidR="00774B59" w:rsidRPr="00340B0D" w:rsidRDefault="00774B59" w:rsidP="00774B59">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46DCCEDA" w14:textId="77777777" w:rsidR="00774B59" w:rsidRPr="00340B0D" w:rsidRDefault="00774B59" w:rsidP="00774B59">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1FF86A8C" w14:textId="77777777" w:rsidR="00774B59" w:rsidRPr="00C87169" w:rsidRDefault="00774B59" w:rsidP="00774B59">
            <w:pPr>
              <w:rPr>
                <w:rFonts w:cs="Arial"/>
              </w:rPr>
            </w:pPr>
          </w:p>
        </w:tc>
      </w:tr>
      <w:tr w:rsidR="00774B59" w:rsidRPr="00340B0D" w14:paraId="127F9C1A" w14:textId="77777777" w:rsidTr="00541D1A">
        <w:tc>
          <w:tcPr>
            <w:tcW w:w="1789" w:type="dxa"/>
            <w:tcBorders>
              <w:left w:val="single" w:sz="12" w:space="0" w:color="auto"/>
              <w:bottom w:val="single" w:sz="4" w:space="0" w:color="auto"/>
            </w:tcBorders>
          </w:tcPr>
          <w:p w14:paraId="0EB04B50" w14:textId="77777777" w:rsidR="00774B59" w:rsidRPr="00340B0D" w:rsidRDefault="00774B59" w:rsidP="00774B59">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1C45E4C0" w14:textId="77777777" w:rsidR="00774B59" w:rsidRPr="00340B0D" w:rsidRDefault="00774B59" w:rsidP="00774B59">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065656E" w14:textId="77777777" w:rsidR="00774B59" w:rsidRPr="00340B0D" w:rsidRDefault="00774B59" w:rsidP="00774B59">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0CF0F1F9" w14:textId="77777777" w:rsidR="00774B59" w:rsidRPr="00340B0D" w:rsidRDefault="00774B59" w:rsidP="00774B59">
            <w:pPr>
              <w:rPr>
                <w:rFonts w:cs="Arial"/>
                <w:sz w:val="18"/>
                <w:szCs w:val="18"/>
              </w:rPr>
            </w:pPr>
            <w:r w:rsidRPr="00340B0D">
              <w:rPr>
                <w:rFonts w:cs="Arial"/>
                <w:sz w:val="18"/>
                <w:szCs w:val="18"/>
              </w:rPr>
              <w:t>1:</w:t>
            </w:r>
            <w:r>
              <w:rPr>
                <w:rFonts w:cs="Arial"/>
                <w:sz w:val="18"/>
                <w:szCs w:val="18"/>
              </w:rPr>
              <w:t>60000</w:t>
            </w:r>
          </w:p>
        </w:tc>
      </w:tr>
      <w:tr w:rsidR="00774B59" w:rsidRPr="00340B0D" w14:paraId="66C724CC"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44943F3A" w14:textId="77777777" w:rsidR="00774B59" w:rsidRPr="00340B0D" w:rsidRDefault="00774B59" w:rsidP="00774B59">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064A6D3D" w14:textId="77777777" w:rsidR="00774B59" w:rsidRPr="00340B0D" w:rsidRDefault="00774B59" w:rsidP="00774B59">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704D767A" w14:textId="77777777" w:rsidR="00774B59" w:rsidRPr="00340B0D" w:rsidRDefault="00774B59" w:rsidP="00774B59">
            <w:pPr>
              <w:rPr>
                <w:rFonts w:cs="Arial"/>
                <w:sz w:val="18"/>
                <w:szCs w:val="18"/>
              </w:rPr>
            </w:pPr>
          </w:p>
        </w:tc>
      </w:tr>
      <w:tr w:rsidR="00774B59" w:rsidRPr="00340B0D" w14:paraId="0349369B"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00DB9755" w14:textId="77777777" w:rsidR="00774B59" w:rsidRPr="00340B0D" w:rsidRDefault="00774B59" w:rsidP="00774B59">
            <w:pPr>
              <w:rPr>
                <w:rFonts w:cs="Arial"/>
                <w:sz w:val="18"/>
                <w:szCs w:val="18"/>
              </w:rPr>
            </w:pPr>
          </w:p>
        </w:tc>
      </w:tr>
      <w:tr w:rsidR="00774B59" w:rsidRPr="00340B0D" w14:paraId="34B75E1C"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AC0778E" w14:textId="77777777" w:rsidR="00774B59" w:rsidRPr="00340B0D" w:rsidRDefault="00774B59" w:rsidP="00774B59">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774B59" w:rsidRPr="00340B0D" w14:paraId="339241F9" w14:textId="77777777" w:rsidTr="00774B59">
        <w:tc>
          <w:tcPr>
            <w:tcW w:w="5088"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9A2295A" w14:textId="77777777" w:rsidR="00774B59" w:rsidRPr="00340B0D" w:rsidRDefault="00774B59" w:rsidP="00774B59">
            <w:pPr>
              <w:jc w:val="center"/>
              <w:rPr>
                <w:rFonts w:cs="Arial"/>
                <w:b/>
                <w:bCs/>
                <w:sz w:val="18"/>
                <w:szCs w:val="18"/>
              </w:rPr>
            </w:pPr>
            <w:r w:rsidRPr="00340B0D">
              <w:rPr>
                <w:rFonts w:cs="Arial"/>
                <w:b/>
                <w:bCs/>
                <w:sz w:val="18"/>
                <w:szCs w:val="18"/>
              </w:rPr>
              <w:t>Standard Display</w:t>
            </w:r>
          </w:p>
        </w:tc>
        <w:tc>
          <w:tcPr>
            <w:tcW w:w="4111"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D196DB3" w14:textId="77777777" w:rsidR="00774B59" w:rsidRPr="00340B0D" w:rsidRDefault="00774B59" w:rsidP="00774B59">
            <w:pPr>
              <w:jc w:val="center"/>
              <w:rPr>
                <w:rFonts w:cs="Arial"/>
                <w:b/>
                <w:bCs/>
                <w:sz w:val="18"/>
                <w:szCs w:val="18"/>
              </w:rPr>
            </w:pPr>
            <w:r w:rsidRPr="00340B0D">
              <w:rPr>
                <w:rFonts w:cs="Arial"/>
                <w:b/>
                <w:bCs/>
                <w:sz w:val="18"/>
                <w:szCs w:val="18"/>
              </w:rPr>
              <w:t>Other</w:t>
            </w:r>
          </w:p>
        </w:tc>
      </w:tr>
      <w:tr w:rsidR="00774B59" w:rsidRPr="00340B0D" w14:paraId="2D341478" w14:textId="77777777" w:rsidTr="00774B59">
        <w:tc>
          <w:tcPr>
            <w:tcW w:w="4375" w:type="dxa"/>
            <w:gridSpan w:val="4"/>
            <w:tcBorders>
              <w:top w:val="single" w:sz="4" w:space="0" w:color="auto"/>
              <w:left w:val="single" w:sz="12" w:space="0" w:color="auto"/>
              <w:bottom w:val="single" w:sz="4" w:space="0" w:color="auto"/>
              <w:right w:val="single" w:sz="4" w:space="0" w:color="auto"/>
            </w:tcBorders>
          </w:tcPr>
          <w:p w14:paraId="0CF9AE0C" w14:textId="77777777" w:rsidR="00774B59" w:rsidRPr="00340B0D" w:rsidRDefault="00774B59" w:rsidP="00774B59">
            <w:pPr>
              <w:rPr>
                <w:rFonts w:cs="Arial"/>
                <w:sz w:val="18"/>
                <w:szCs w:val="18"/>
              </w:rPr>
            </w:pPr>
            <w:r w:rsidRPr="00340B0D">
              <w:rPr>
                <w:rFonts w:cs="Arial"/>
                <w:sz w:val="18"/>
                <w:szCs w:val="18"/>
              </w:rPr>
              <w:t>Drying lines</w:t>
            </w:r>
          </w:p>
        </w:tc>
        <w:tc>
          <w:tcPr>
            <w:tcW w:w="713" w:type="dxa"/>
            <w:gridSpan w:val="2"/>
            <w:tcBorders>
              <w:top w:val="single" w:sz="4" w:space="0" w:color="auto"/>
              <w:left w:val="single" w:sz="4" w:space="0" w:color="auto"/>
              <w:bottom w:val="single" w:sz="4" w:space="0" w:color="auto"/>
              <w:right w:val="single" w:sz="12" w:space="0" w:color="auto"/>
            </w:tcBorders>
          </w:tcPr>
          <w:p w14:paraId="6196CBDD" w14:textId="77777777" w:rsidR="00774B59" w:rsidRPr="00340B0D" w:rsidRDefault="00774B59" w:rsidP="00774B59">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7117BE64" w14:textId="77777777" w:rsidR="00774B59" w:rsidRPr="00340B0D" w:rsidRDefault="00774B59" w:rsidP="00774B59">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36EFEBC1" w14:textId="77777777" w:rsidR="00774B59" w:rsidRPr="00340B0D" w:rsidRDefault="00774B59" w:rsidP="00774B59">
            <w:pPr>
              <w:rPr>
                <w:rFonts w:cs="Arial"/>
                <w:sz w:val="18"/>
                <w:szCs w:val="18"/>
              </w:rPr>
            </w:pPr>
          </w:p>
        </w:tc>
      </w:tr>
      <w:tr w:rsidR="00774B59" w:rsidRPr="00340B0D" w14:paraId="5BBBDB7A" w14:textId="77777777" w:rsidTr="00774B59">
        <w:tc>
          <w:tcPr>
            <w:tcW w:w="4375" w:type="dxa"/>
            <w:gridSpan w:val="4"/>
            <w:tcBorders>
              <w:top w:val="single" w:sz="4" w:space="0" w:color="auto"/>
              <w:left w:val="single" w:sz="12" w:space="0" w:color="auto"/>
              <w:bottom w:val="single" w:sz="4" w:space="0" w:color="auto"/>
              <w:right w:val="single" w:sz="4" w:space="0" w:color="auto"/>
            </w:tcBorders>
          </w:tcPr>
          <w:p w14:paraId="420212C4" w14:textId="77777777" w:rsidR="00774B59" w:rsidRPr="00340B0D" w:rsidRDefault="00774B59" w:rsidP="00774B59">
            <w:pPr>
              <w:pStyle w:val="Default"/>
              <w:rPr>
                <w:sz w:val="18"/>
                <w:szCs w:val="18"/>
              </w:rPr>
            </w:pPr>
            <w:r w:rsidRPr="00340B0D">
              <w:rPr>
                <w:sz w:val="18"/>
                <w:szCs w:val="18"/>
              </w:rPr>
              <w:t>Buoys. Beacons, aids to navigation</w:t>
            </w:r>
          </w:p>
        </w:tc>
        <w:tc>
          <w:tcPr>
            <w:tcW w:w="713" w:type="dxa"/>
            <w:gridSpan w:val="2"/>
            <w:tcBorders>
              <w:top w:val="single" w:sz="4" w:space="0" w:color="auto"/>
              <w:left w:val="single" w:sz="4" w:space="0" w:color="auto"/>
              <w:bottom w:val="single" w:sz="4" w:space="0" w:color="auto"/>
              <w:right w:val="single" w:sz="12" w:space="0" w:color="auto"/>
            </w:tcBorders>
          </w:tcPr>
          <w:p w14:paraId="6496B481" w14:textId="77777777" w:rsidR="00774B59" w:rsidRPr="00340B0D" w:rsidRDefault="00774B59" w:rsidP="00774B59">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0497A7C3" w14:textId="77777777" w:rsidR="00774B59" w:rsidRPr="00340B0D" w:rsidRDefault="00774B59" w:rsidP="00774B59">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490B90B9" w14:textId="77777777" w:rsidR="00774B59" w:rsidRPr="00340B0D" w:rsidRDefault="00774B59" w:rsidP="00774B59">
            <w:pPr>
              <w:rPr>
                <w:rFonts w:cs="Arial"/>
                <w:sz w:val="18"/>
                <w:szCs w:val="18"/>
              </w:rPr>
            </w:pPr>
          </w:p>
        </w:tc>
      </w:tr>
      <w:tr w:rsidR="00774B59" w:rsidRPr="00340B0D" w14:paraId="12D99191" w14:textId="77777777" w:rsidTr="00774B59">
        <w:tc>
          <w:tcPr>
            <w:tcW w:w="4375" w:type="dxa"/>
            <w:gridSpan w:val="4"/>
            <w:tcBorders>
              <w:top w:val="single" w:sz="4" w:space="0" w:color="auto"/>
              <w:left w:val="single" w:sz="12" w:space="0" w:color="auto"/>
              <w:bottom w:val="single" w:sz="4" w:space="0" w:color="auto"/>
              <w:right w:val="single" w:sz="4" w:space="0" w:color="auto"/>
            </w:tcBorders>
          </w:tcPr>
          <w:p w14:paraId="50DFC218" w14:textId="77777777" w:rsidR="00774B59" w:rsidRPr="00340B0D" w:rsidRDefault="00774B59" w:rsidP="00774B59">
            <w:pPr>
              <w:pStyle w:val="Default"/>
              <w:ind w:left="720"/>
              <w:rPr>
                <w:sz w:val="18"/>
                <w:szCs w:val="18"/>
              </w:rPr>
            </w:pPr>
            <w:r w:rsidRPr="00340B0D">
              <w:rPr>
                <w:sz w:val="18"/>
                <w:szCs w:val="18"/>
              </w:rPr>
              <w:t xml:space="preserve">Buoys, beacons, structures </w:t>
            </w:r>
          </w:p>
        </w:tc>
        <w:tc>
          <w:tcPr>
            <w:tcW w:w="713" w:type="dxa"/>
            <w:gridSpan w:val="2"/>
            <w:tcBorders>
              <w:top w:val="single" w:sz="4" w:space="0" w:color="auto"/>
              <w:left w:val="single" w:sz="4" w:space="0" w:color="auto"/>
              <w:bottom w:val="single" w:sz="4" w:space="0" w:color="auto"/>
              <w:right w:val="single" w:sz="12" w:space="0" w:color="auto"/>
            </w:tcBorders>
          </w:tcPr>
          <w:p w14:paraId="3325E657" w14:textId="77777777" w:rsidR="00774B59" w:rsidRPr="00340B0D" w:rsidRDefault="00774B59" w:rsidP="00774B59">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5002665B" w14:textId="77777777" w:rsidR="00774B59" w:rsidRPr="00340B0D" w:rsidRDefault="00774B59" w:rsidP="00774B59">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071D873B" w14:textId="77777777" w:rsidR="00774B59" w:rsidRPr="00340B0D" w:rsidRDefault="00774B59" w:rsidP="00774B59">
            <w:pPr>
              <w:rPr>
                <w:rFonts w:cs="Arial"/>
                <w:sz w:val="18"/>
                <w:szCs w:val="18"/>
              </w:rPr>
            </w:pPr>
          </w:p>
        </w:tc>
      </w:tr>
      <w:tr w:rsidR="00774B59" w:rsidRPr="00340B0D" w14:paraId="4115B137" w14:textId="77777777" w:rsidTr="00774B59">
        <w:tc>
          <w:tcPr>
            <w:tcW w:w="4375" w:type="dxa"/>
            <w:gridSpan w:val="4"/>
            <w:tcBorders>
              <w:top w:val="single" w:sz="4" w:space="0" w:color="auto"/>
              <w:left w:val="single" w:sz="12" w:space="0" w:color="auto"/>
              <w:bottom w:val="single" w:sz="4" w:space="0" w:color="auto"/>
              <w:right w:val="single" w:sz="4" w:space="0" w:color="auto"/>
            </w:tcBorders>
          </w:tcPr>
          <w:p w14:paraId="3FB224D1" w14:textId="77777777" w:rsidR="00774B59" w:rsidRPr="00340B0D" w:rsidRDefault="00774B59" w:rsidP="00774B59">
            <w:pPr>
              <w:pStyle w:val="Default"/>
              <w:ind w:left="720"/>
              <w:rPr>
                <w:sz w:val="18"/>
                <w:szCs w:val="18"/>
              </w:rPr>
            </w:pPr>
            <w:r w:rsidRPr="00340B0D">
              <w:rPr>
                <w:sz w:val="18"/>
                <w:szCs w:val="18"/>
              </w:rPr>
              <w:t>Lights</w:t>
            </w:r>
          </w:p>
        </w:tc>
        <w:tc>
          <w:tcPr>
            <w:tcW w:w="713" w:type="dxa"/>
            <w:gridSpan w:val="2"/>
            <w:tcBorders>
              <w:top w:val="single" w:sz="4" w:space="0" w:color="auto"/>
              <w:left w:val="single" w:sz="4" w:space="0" w:color="auto"/>
              <w:bottom w:val="single" w:sz="4" w:space="0" w:color="auto"/>
              <w:right w:val="single" w:sz="12" w:space="0" w:color="auto"/>
            </w:tcBorders>
          </w:tcPr>
          <w:p w14:paraId="303B4828" w14:textId="77777777" w:rsidR="00774B59" w:rsidRPr="00340B0D" w:rsidRDefault="00774B59" w:rsidP="00774B59">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6D4C0563" w14:textId="77777777" w:rsidR="00774B59" w:rsidRPr="00340B0D" w:rsidRDefault="00774B59" w:rsidP="00774B59">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1877A585" w14:textId="77777777" w:rsidR="00774B59" w:rsidRPr="00340B0D" w:rsidRDefault="00774B59" w:rsidP="00774B59">
            <w:pPr>
              <w:rPr>
                <w:rFonts w:cs="Arial"/>
                <w:sz w:val="18"/>
                <w:szCs w:val="18"/>
              </w:rPr>
            </w:pPr>
          </w:p>
        </w:tc>
      </w:tr>
      <w:tr w:rsidR="00774B59" w:rsidRPr="00340B0D" w14:paraId="079074D9" w14:textId="77777777" w:rsidTr="00774B59">
        <w:tc>
          <w:tcPr>
            <w:tcW w:w="4375" w:type="dxa"/>
            <w:gridSpan w:val="4"/>
            <w:tcBorders>
              <w:top w:val="single" w:sz="4" w:space="0" w:color="auto"/>
              <w:left w:val="single" w:sz="12" w:space="0" w:color="auto"/>
              <w:bottom w:val="single" w:sz="4" w:space="0" w:color="auto"/>
              <w:right w:val="single" w:sz="4" w:space="0" w:color="auto"/>
            </w:tcBorders>
          </w:tcPr>
          <w:p w14:paraId="783C52E9" w14:textId="77777777" w:rsidR="00774B59" w:rsidRPr="00340B0D" w:rsidRDefault="00774B59" w:rsidP="00774B59">
            <w:pPr>
              <w:pStyle w:val="Default"/>
              <w:rPr>
                <w:sz w:val="18"/>
                <w:szCs w:val="18"/>
              </w:rPr>
            </w:pPr>
            <w:r w:rsidRPr="00340B0D">
              <w:rPr>
                <w:sz w:val="18"/>
                <w:szCs w:val="18"/>
              </w:rPr>
              <w:t>Boundaries and limits</w:t>
            </w:r>
          </w:p>
        </w:tc>
        <w:tc>
          <w:tcPr>
            <w:tcW w:w="713" w:type="dxa"/>
            <w:gridSpan w:val="2"/>
            <w:tcBorders>
              <w:top w:val="single" w:sz="4" w:space="0" w:color="auto"/>
              <w:left w:val="single" w:sz="4" w:space="0" w:color="auto"/>
              <w:bottom w:val="single" w:sz="4" w:space="0" w:color="auto"/>
              <w:right w:val="single" w:sz="12" w:space="0" w:color="auto"/>
            </w:tcBorders>
          </w:tcPr>
          <w:p w14:paraId="3D459CDF" w14:textId="77777777" w:rsidR="00774B59" w:rsidRPr="00340B0D" w:rsidRDefault="00774B59" w:rsidP="00774B59">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329FE3F7" w14:textId="77777777" w:rsidR="00774B59" w:rsidRPr="00340B0D" w:rsidRDefault="00774B59" w:rsidP="00774B59">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3AF9431D" w14:textId="77777777" w:rsidR="00774B59" w:rsidRPr="00340B0D" w:rsidRDefault="00774B59" w:rsidP="00774B59">
            <w:pPr>
              <w:rPr>
                <w:rFonts w:cs="Arial"/>
                <w:sz w:val="18"/>
                <w:szCs w:val="18"/>
              </w:rPr>
            </w:pPr>
          </w:p>
        </w:tc>
      </w:tr>
      <w:tr w:rsidR="00774B59" w:rsidRPr="00340B0D" w14:paraId="44DA0684" w14:textId="77777777" w:rsidTr="00774B59">
        <w:tc>
          <w:tcPr>
            <w:tcW w:w="4375" w:type="dxa"/>
            <w:gridSpan w:val="4"/>
            <w:tcBorders>
              <w:top w:val="single" w:sz="4" w:space="0" w:color="auto"/>
              <w:left w:val="single" w:sz="12" w:space="0" w:color="auto"/>
              <w:bottom w:val="single" w:sz="4" w:space="0" w:color="auto"/>
              <w:right w:val="single" w:sz="4" w:space="0" w:color="auto"/>
            </w:tcBorders>
          </w:tcPr>
          <w:p w14:paraId="4BDF5CFB" w14:textId="77777777" w:rsidR="00774B59" w:rsidRPr="00340B0D" w:rsidRDefault="00774B59" w:rsidP="00774B59">
            <w:pPr>
              <w:pStyle w:val="Default"/>
              <w:rPr>
                <w:sz w:val="18"/>
                <w:szCs w:val="18"/>
              </w:rPr>
            </w:pPr>
            <w:r w:rsidRPr="00340B0D">
              <w:rPr>
                <w:sz w:val="18"/>
                <w:szCs w:val="18"/>
              </w:rPr>
              <w:t>Prohibited and restricted areas</w:t>
            </w:r>
          </w:p>
        </w:tc>
        <w:tc>
          <w:tcPr>
            <w:tcW w:w="713" w:type="dxa"/>
            <w:gridSpan w:val="2"/>
            <w:tcBorders>
              <w:top w:val="single" w:sz="4" w:space="0" w:color="auto"/>
              <w:left w:val="single" w:sz="4" w:space="0" w:color="auto"/>
              <w:bottom w:val="single" w:sz="4" w:space="0" w:color="auto"/>
              <w:right w:val="single" w:sz="12" w:space="0" w:color="auto"/>
            </w:tcBorders>
          </w:tcPr>
          <w:p w14:paraId="52FEF335" w14:textId="77777777" w:rsidR="00774B59" w:rsidRPr="00340B0D" w:rsidRDefault="00774B59" w:rsidP="00774B59">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19C512EB" w14:textId="77777777" w:rsidR="00774B59" w:rsidRPr="00340B0D" w:rsidRDefault="00774B59" w:rsidP="00774B59">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387392F8" w14:textId="77777777" w:rsidR="00774B59" w:rsidRPr="00340B0D" w:rsidRDefault="00774B59" w:rsidP="00774B59">
            <w:pPr>
              <w:rPr>
                <w:rFonts w:cs="Arial"/>
                <w:sz w:val="18"/>
                <w:szCs w:val="18"/>
              </w:rPr>
            </w:pPr>
          </w:p>
        </w:tc>
      </w:tr>
      <w:tr w:rsidR="00774B59" w:rsidRPr="00340B0D" w14:paraId="41E95376" w14:textId="77777777" w:rsidTr="00774B59">
        <w:tc>
          <w:tcPr>
            <w:tcW w:w="4375" w:type="dxa"/>
            <w:gridSpan w:val="4"/>
            <w:tcBorders>
              <w:top w:val="single" w:sz="4" w:space="0" w:color="auto"/>
              <w:left w:val="single" w:sz="12" w:space="0" w:color="auto"/>
              <w:bottom w:val="single" w:sz="4" w:space="0" w:color="auto"/>
              <w:right w:val="single" w:sz="4" w:space="0" w:color="auto"/>
            </w:tcBorders>
          </w:tcPr>
          <w:p w14:paraId="7B38C84C" w14:textId="77777777" w:rsidR="00774B59" w:rsidRPr="00340B0D" w:rsidRDefault="00774B59" w:rsidP="00774B59">
            <w:pPr>
              <w:pStyle w:val="Default"/>
              <w:rPr>
                <w:sz w:val="18"/>
                <w:szCs w:val="18"/>
              </w:rPr>
            </w:pPr>
            <w:r w:rsidRPr="00340B0D">
              <w:rPr>
                <w:sz w:val="18"/>
                <w:szCs w:val="18"/>
              </w:rPr>
              <w:t>Chart scale boundaries</w:t>
            </w:r>
          </w:p>
        </w:tc>
        <w:tc>
          <w:tcPr>
            <w:tcW w:w="713" w:type="dxa"/>
            <w:gridSpan w:val="2"/>
            <w:tcBorders>
              <w:top w:val="single" w:sz="4" w:space="0" w:color="auto"/>
              <w:left w:val="single" w:sz="4" w:space="0" w:color="auto"/>
              <w:bottom w:val="single" w:sz="4" w:space="0" w:color="auto"/>
              <w:right w:val="single" w:sz="12" w:space="0" w:color="auto"/>
            </w:tcBorders>
          </w:tcPr>
          <w:p w14:paraId="4C68FD5A" w14:textId="77777777" w:rsidR="00774B59" w:rsidRPr="00340B0D" w:rsidRDefault="00774B59" w:rsidP="00774B59">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72CC3557" w14:textId="77777777" w:rsidR="00774B59" w:rsidRPr="00340B0D" w:rsidRDefault="00774B59" w:rsidP="00774B59">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1F274E08" w14:textId="77777777" w:rsidR="00774B59" w:rsidRPr="00340B0D" w:rsidRDefault="00774B59" w:rsidP="00774B59">
            <w:pPr>
              <w:rPr>
                <w:rFonts w:cs="Arial"/>
                <w:sz w:val="18"/>
                <w:szCs w:val="18"/>
              </w:rPr>
            </w:pPr>
          </w:p>
        </w:tc>
      </w:tr>
      <w:tr w:rsidR="00774B59" w:rsidRPr="00340B0D" w14:paraId="324552EB" w14:textId="77777777" w:rsidTr="00774B59">
        <w:tc>
          <w:tcPr>
            <w:tcW w:w="4375" w:type="dxa"/>
            <w:gridSpan w:val="4"/>
            <w:tcBorders>
              <w:top w:val="single" w:sz="4" w:space="0" w:color="auto"/>
              <w:left w:val="single" w:sz="12" w:space="0" w:color="auto"/>
              <w:bottom w:val="single" w:sz="4" w:space="0" w:color="auto"/>
              <w:right w:val="single" w:sz="4" w:space="0" w:color="auto"/>
            </w:tcBorders>
          </w:tcPr>
          <w:p w14:paraId="2F33A571" w14:textId="77777777" w:rsidR="00774B59" w:rsidRPr="00340B0D" w:rsidRDefault="00774B59" w:rsidP="00774B59">
            <w:pPr>
              <w:pStyle w:val="Default"/>
              <w:rPr>
                <w:sz w:val="18"/>
                <w:szCs w:val="18"/>
              </w:rPr>
            </w:pPr>
            <w:r w:rsidRPr="00340B0D">
              <w:rPr>
                <w:sz w:val="18"/>
                <w:szCs w:val="18"/>
              </w:rPr>
              <w:t>Cautionary notes</w:t>
            </w:r>
          </w:p>
        </w:tc>
        <w:tc>
          <w:tcPr>
            <w:tcW w:w="713" w:type="dxa"/>
            <w:gridSpan w:val="2"/>
            <w:tcBorders>
              <w:top w:val="single" w:sz="4" w:space="0" w:color="auto"/>
              <w:left w:val="single" w:sz="4" w:space="0" w:color="auto"/>
              <w:bottom w:val="single" w:sz="4" w:space="0" w:color="auto"/>
              <w:right w:val="single" w:sz="12" w:space="0" w:color="auto"/>
            </w:tcBorders>
          </w:tcPr>
          <w:p w14:paraId="6B5EB624" w14:textId="77777777" w:rsidR="00774B59" w:rsidRPr="00340B0D" w:rsidRDefault="00774B59" w:rsidP="00774B59">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2B7E77F8" w14:textId="77777777" w:rsidR="00774B59" w:rsidRPr="00340B0D" w:rsidRDefault="00774B59" w:rsidP="00774B59">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2DCD265C" w14:textId="77777777" w:rsidR="00774B59" w:rsidRPr="00340B0D" w:rsidRDefault="00774B59" w:rsidP="00774B59">
            <w:pPr>
              <w:rPr>
                <w:rFonts w:cs="Arial"/>
                <w:sz w:val="18"/>
                <w:szCs w:val="18"/>
              </w:rPr>
            </w:pPr>
          </w:p>
        </w:tc>
      </w:tr>
      <w:tr w:rsidR="00774B59" w:rsidRPr="00340B0D" w14:paraId="5B980ACB" w14:textId="77777777" w:rsidTr="00774B59">
        <w:tc>
          <w:tcPr>
            <w:tcW w:w="4375" w:type="dxa"/>
            <w:gridSpan w:val="4"/>
            <w:tcBorders>
              <w:top w:val="single" w:sz="4" w:space="0" w:color="auto"/>
              <w:left w:val="single" w:sz="12" w:space="0" w:color="auto"/>
              <w:bottom w:val="single" w:sz="4" w:space="0" w:color="auto"/>
              <w:right w:val="single" w:sz="4" w:space="0" w:color="auto"/>
            </w:tcBorders>
          </w:tcPr>
          <w:p w14:paraId="288ABD64" w14:textId="77777777" w:rsidR="00774B59" w:rsidRPr="00340B0D" w:rsidRDefault="00774B59" w:rsidP="00774B59">
            <w:pPr>
              <w:pStyle w:val="Default"/>
              <w:rPr>
                <w:sz w:val="18"/>
                <w:szCs w:val="18"/>
              </w:rPr>
            </w:pPr>
            <w:r w:rsidRPr="00340B0D">
              <w:rPr>
                <w:sz w:val="18"/>
                <w:szCs w:val="18"/>
              </w:rPr>
              <w:t>Ships’ routeing systems and ferry routes</w:t>
            </w:r>
          </w:p>
        </w:tc>
        <w:tc>
          <w:tcPr>
            <w:tcW w:w="713" w:type="dxa"/>
            <w:gridSpan w:val="2"/>
            <w:tcBorders>
              <w:top w:val="single" w:sz="4" w:space="0" w:color="auto"/>
              <w:left w:val="single" w:sz="4" w:space="0" w:color="auto"/>
              <w:bottom w:val="single" w:sz="4" w:space="0" w:color="auto"/>
              <w:right w:val="single" w:sz="12" w:space="0" w:color="auto"/>
            </w:tcBorders>
          </w:tcPr>
          <w:p w14:paraId="6D906BC2" w14:textId="77777777" w:rsidR="00774B59" w:rsidRPr="00340B0D" w:rsidRDefault="00774B59" w:rsidP="00774B59">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5882E7CA" w14:textId="77777777" w:rsidR="00774B59" w:rsidRPr="00340B0D" w:rsidRDefault="00774B59" w:rsidP="00774B59">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1030308" w14:textId="77777777" w:rsidR="00774B59" w:rsidRPr="00340B0D" w:rsidRDefault="00774B59" w:rsidP="00774B59">
            <w:pPr>
              <w:rPr>
                <w:rFonts w:cs="Arial"/>
                <w:sz w:val="18"/>
                <w:szCs w:val="18"/>
              </w:rPr>
            </w:pPr>
          </w:p>
        </w:tc>
      </w:tr>
      <w:tr w:rsidR="00774B59" w:rsidRPr="00340B0D" w14:paraId="014248FD" w14:textId="77777777" w:rsidTr="00774B59">
        <w:tc>
          <w:tcPr>
            <w:tcW w:w="4375" w:type="dxa"/>
            <w:gridSpan w:val="4"/>
            <w:tcBorders>
              <w:top w:val="single" w:sz="4" w:space="0" w:color="auto"/>
              <w:left w:val="single" w:sz="12" w:space="0" w:color="auto"/>
              <w:bottom w:val="single" w:sz="4" w:space="0" w:color="auto"/>
              <w:right w:val="single" w:sz="4" w:space="0" w:color="auto"/>
            </w:tcBorders>
          </w:tcPr>
          <w:p w14:paraId="72E2F31F" w14:textId="77777777" w:rsidR="00774B59" w:rsidRPr="00340B0D" w:rsidRDefault="00774B59" w:rsidP="00774B59">
            <w:pPr>
              <w:pStyle w:val="Default"/>
              <w:rPr>
                <w:sz w:val="18"/>
                <w:szCs w:val="18"/>
              </w:rPr>
            </w:pPr>
            <w:r w:rsidRPr="00340B0D">
              <w:rPr>
                <w:sz w:val="18"/>
                <w:szCs w:val="18"/>
              </w:rPr>
              <w:t xml:space="preserve">Archipelagic sea lanes </w:t>
            </w:r>
          </w:p>
        </w:tc>
        <w:tc>
          <w:tcPr>
            <w:tcW w:w="713" w:type="dxa"/>
            <w:gridSpan w:val="2"/>
            <w:tcBorders>
              <w:top w:val="single" w:sz="4" w:space="0" w:color="auto"/>
              <w:left w:val="single" w:sz="4" w:space="0" w:color="auto"/>
              <w:bottom w:val="single" w:sz="4" w:space="0" w:color="auto"/>
              <w:right w:val="single" w:sz="12" w:space="0" w:color="auto"/>
            </w:tcBorders>
          </w:tcPr>
          <w:p w14:paraId="0795E340" w14:textId="77777777" w:rsidR="00774B59" w:rsidRPr="00340B0D" w:rsidRDefault="00774B59" w:rsidP="00774B59">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1C3BD2D0" w14:textId="77777777" w:rsidR="00774B59" w:rsidRPr="00340B0D" w:rsidRDefault="00774B59" w:rsidP="00774B59">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E1330C2" w14:textId="77777777" w:rsidR="00774B59" w:rsidRPr="00340B0D" w:rsidRDefault="00774B59" w:rsidP="00774B59">
            <w:pPr>
              <w:rPr>
                <w:rFonts w:cs="Arial"/>
                <w:sz w:val="18"/>
                <w:szCs w:val="18"/>
              </w:rPr>
            </w:pPr>
          </w:p>
        </w:tc>
      </w:tr>
      <w:tr w:rsidR="00774B59" w:rsidRPr="00340B0D" w14:paraId="04AAC368" w14:textId="77777777" w:rsidTr="00774B59">
        <w:tc>
          <w:tcPr>
            <w:tcW w:w="4375" w:type="dxa"/>
            <w:gridSpan w:val="4"/>
            <w:tcBorders>
              <w:top w:val="single" w:sz="4" w:space="0" w:color="auto"/>
              <w:left w:val="single" w:sz="12" w:space="0" w:color="auto"/>
              <w:bottom w:val="single" w:sz="4" w:space="0" w:color="auto"/>
              <w:right w:val="single" w:sz="4" w:space="0" w:color="auto"/>
            </w:tcBorders>
          </w:tcPr>
          <w:p w14:paraId="66F6C276" w14:textId="77777777" w:rsidR="00774B59" w:rsidRPr="00340B0D" w:rsidRDefault="00774B59" w:rsidP="00774B59">
            <w:pPr>
              <w:pStyle w:val="Default"/>
              <w:rPr>
                <w:sz w:val="18"/>
                <w:szCs w:val="18"/>
              </w:rPr>
            </w:pPr>
            <w:r w:rsidRPr="00340B0D">
              <w:rPr>
                <w:sz w:val="18"/>
                <w:szCs w:val="18"/>
              </w:rPr>
              <w:t>Miscellaneous (Standard)</w:t>
            </w:r>
          </w:p>
        </w:tc>
        <w:tc>
          <w:tcPr>
            <w:tcW w:w="713" w:type="dxa"/>
            <w:gridSpan w:val="2"/>
            <w:tcBorders>
              <w:top w:val="single" w:sz="4" w:space="0" w:color="auto"/>
              <w:left w:val="single" w:sz="4" w:space="0" w:color="auto"/>
              <w:bottom w:val="single" w:sz="4" w:space="0" w:color="auto"/>
              <w:right w:val="single" w:sz="12" w:space="0" w:color="auto"/>
            </w:tcBorders>
          </w:tcPr>
          <w:p w14:paraId="238F1DAF" w14:textId="77777777" w:rsidR="00774B59" w:rsidRPr="00340B0D" w:rsidRDefault="00774B59" w:rsidP="00774B59">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44728855" w14:textId="77777777" w:rsidR="00774B59" w:rsidRPr="00340B0D" w:rsidRDefault="00774B59" w:rsidP="00774B59">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8E502D6" w14:textId="77777777" w:rsidR="00774B59" w:rsidRPr="00340B0D" w:rsidRDefault="00774B59" w:rsidP="00774B59">
            <w:pPr>
              <w:rPr>
                <w:rFonts w:cs="Arial"/>
                <w:sz w:val="18"/>
                <w:szCs w:val="18"/>
              </w:rPr>
            </w:pPr>
          </w:p>
        </w:tc>
      </w:tr>
      <w:tr w:rsidR="00774B59" w:rsidRPr="00340B0D" w14:paraId="76D38813" w14:textId="77777777" w:rsidTr="00774B59">
        <w:tc>
          <w:tcPr>
            <w:tcW w:w="4375" w:type="dxa"/>
            <w:gridSpan w:val="4"/>
            <w:tcBorders>
              <w:top w:val="single" w:sz="4" w:space="0" w:color="auto"/>
              <w:left w:val="single" w:sz="12" w:space="0" w:color="auto"/>
              <w:bottom w:val="single" w:sz="4" w:space="0" w:color="auto"/>
              <w:right w:val="single" w:sz="4" w:space="0" w:color="auto"/>
            </w:tcBorders>
          </w:tcPr>
          <w:p w14:paraId="26172368" w14:textId="77777777" w:rsidR="00774B59" w:rsidRPr="00340B0D" w:rsidRDefault="00774B59" w:rsidP="00774B59">
            <w:pPr>
              <w:pStyle w:val="Default"/>
              <w:ind w:left="720"/>
              <w:rPr>
                <w:sz w:val="18"/>
                <w:szCs w:val="18"/>
              </w:rPr>
            </w:pPr>
            <w:r w:rsidRPr="00340B0D">
              <w:rPr>
                <w:sz w:val="18"/>
                <w:szCs w:val="18"/>
              </w:rPr>
              <w:t>Chart (Standard)</w:t>
            </w:r>
          </w:p>
        </w:tc>
        <w:tc>
          <w:tcPr>
            <w:tcW w:w="713" w:type="dxa"/>
            <w:gridSpan w:val="2"/>
            <w:tcBorders>
              <w:top w:val="single" w:sz="4" w:space="0" w:color="auto"/>
              <w:left w:val="single" w:sz="4" w:space="0" w:color="auto"/>
              <w:bottom w:val="single" w:sz="4" w:space="0" w:color="auto"/>
              <w:right w:val="single" w:sz="12" w:space="0" w:color="auto"/>
            </w:tcBorders>
          </w:tcPr>
          <w:p w14:paraId="60B61037" w14:textId="77777777" w:rsidR="00774B59" w:rsidRPr="00340B0D" w:rsidRDefault="00774B59" w:rsidP="00774B59">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4398FA1A" w14:textId="77777777" w:rsidR="00774B59" w:rsidRPr="00340B0D" w:rsidRDefault="00774B59" w:rsidP="00774B59">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EBF9567" w14:textId="77777777" w:rsidR="00774B59" w:rsidRPr="00340B0D" w:rsidRDefault="00774B59" w:rsidP="00774B59">
            <w:pPr>
              <w:rPr>
                <w:rFonts w:cs="Arial"/>
                <w:sz w:val="18"/>
                <w:szCs w:val="18"/>
              </w:rPr>
            </w:pPr>
          </w:p>
        </w:tc>
      </w:tr>
      <w:tr w:rsidR="00774B59" w:rsidRPr="00340B0D" w14:paraId="2AF5D0DF" w14:textId="77777777" w:rsidTr="00774B59">
        <w:tc>
          <w:tcPr>
            <w:tcW w:w="4375" w:type="dxa"/>
            <w:gridSpan w:val="4"/>
            <w:tcBorders>
              <w:top w:val="single" w:sz="4" w:space="0" w:color="auto"/>
              <w:left w:val="single" w:sz="12" w:space="0" w:color="auto"/>
              <w:bottom w:val="single" w:sz="12" w:space="0" w:color="auto"/>
              <w:right w:val="single" w:sz="4" w:space="0" w:color="auto"/>
            </w:tcBorders>
          </w:tcPr>
          <w:p w14:paraId="2C18442E" w14:textId="77777777" w:rsidR="00774B59" w:rsidRPr="00340B0D" w:rsidRDefault="00774B59" w:rsidP="00774B59">
            <w:pPr>
              <w:pStyle w:val="Default"/>
              <w:ind w:left="720"/>
              <w:rPr>
                <w:sz w:val="18"/>
                <w:szCs w:val="18"/>
              </w:rPr>
            </w:pPr>
            <w:r w:rsidRPr="00340B0D">
              <w:rPr>
                <w:sz w:val="18"/>
                <w:szCs w:val="18"/>
              </w:rPr>
              <w:t>Alert Highlights (Standard)</w:t>
            </w:r>
          </w:p>
        </w:tc>
        <w:tc>
          <w:tcPr>
            <w:tcW w:w="713" w:type="dxa"/>
            <w:gridSpan w:val="2"/>
            <w:tcBorders>
              <w:top w:val="single" w:sz="4" w:space="0" w:color="auto"/>
              <w:left w:val="single" w:sz="4" w:space="0" w:color="auto"/>
              <w:bottom w:val="single" w:sz="12" w:space="0" w:color="auto"/>
              <w:right w:val="single" w:sz="12" w:space="0" w:color="auto"/>
            </w:tcBorders>
          </w:tcPr>
          <w:p w14:paraId="39FC552E" w14:textId="77777777" w:rsidR="00774B59" w:rsidRPr="00340B0D" w:rsidRDefault="00774B59" w:rsidP="00774B59">
            <w:pPr>
              <w:jc w:val="center"/>
              <w:rPr>
                <w:rFonts w:cs="Arial"/>
                <w:sz w:val="18"/>
                <w:szCs w:val="18"/>
              </w:rPr>
            </w:pPr>
          </w:p>
        </w:tc>
        <w:tc>
          <w:tcPr>
            <w:tcW w:w="3439" w:type="dxa"/>
            <w:gridSpan w:val="4"/>
            <w:tcBorders>
              <w:top w:val="single" w:sz="4" w:space="0" w:color="auto"/>
              <w:left w:val="single" w:sz="12" w:space="0" w:color="auto"/>
              <w:bottom w:val="single" w:sz="12" w:space="0" w:color="auto"/>
            </w:tcBorders>
          </w:tcPr>
          <w:p w14:paraId="205C8F98" w14:textId="77777777" w:rsidR="00774B59" w:rsidRPr="00340B0D" w:rsidRDefault="00774B59" w:rsidP="00774B59">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19FD7172" w14:textId="77777777" w:rsidR="00774B59" w:rsidRPr="00340B0D" w:rsidRDefault="00774B59" w:rsidP="00774B59">
            <w:pPr>
              <w:rPr>
                <w:rFonts w:cs="Arial"/>
                <w:sz w:val="18"/>
                <w:szCs w:val="18"/>
              </w:rPr>
            </w:pPr>
          </w:p>
        </w:tc>
      </w:tr>
      <w:tr w:rsidR="00774B59" w:rsidRPr="00340B0D" w14:paraId="3C711A37"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335AC62A" w14:textId="77777777" w:rsidR="00774B59" w:rsidRPr="00EF63B4" w:rsidRDefault="00774B59" w:rsidP="00774B59">
            <w:pPr>
              <w:jc w:val="center"/>
              <w:rPr>
                <w:rFonts w:cs="Arial"/>
                <w:sz w:val="18"/>
                <w:szCs w:val="18"/>
              </w:rPr>
            </w:pPr>
            <w:r>
              <w:rPr>
                <w:rFonts w:cs="Arial"/>
                <w:b/>
                <w:bCs/>
                <w:sz w:val="18"/>
                <w:szCs w:val="18"/>
              </w:rPr>
              <w:t>Additional</w:t>
            </w:r>
          </w:p>
        </w:tc>
      </w:tr>
      <w:tr w:rsidR="00774B59" w:rsidRPr="00340B0D" w14:paraId="0E04B336" w14:textId="77777777" w:rsidTr="00774B59">
        <w:tc>
          <w:tcPr>
            <w:tcW w:w="4375" w:type="dxa"/>
            <w:gridSpan w:val="4"/>
            <w:tcBorders>
              <w:top w:val="single" w:sz="4" w:space="0" w:color="auto"/>
              <w:left w:val="single" w:sz="12" w:space="0" w:color="auto"/>
              <w:bottom w:val="single" w:sz="4" w:space="0" w:color="auto"/>
              <w:right w:val="single" w:sz="4" w:space="0" w:color="auto"/>
            </w:tcBorders>
          </w:tcPr>
          <w:p w14:paraId="5A078B77" w14:textId="77777777" w:rsidR="00774B59" w:rsidRPr="00340B0D" w:rsidRDefault="00774B59" w:rsidP="00774B59">
            <w:pPr>
              <w:pStyle w:val="Default"/>
              <w:ind w:left="720"/>
              <w:rPr>
                <w:sz w:val="18"/>
                <w:szCs w:val="18"/>
              </w:rPr>
            </w:pPr>
          </w:p>
        </w:tc>
        <w:tc>
          <w:tcPr>
            <w:tcW w:w="713" w:type="dxa"/>
            <w:gridSpan w:val="2"/>
            <w:tcBorders>
              <w:top w:val="single" w:sz="4" w:space="0" w:color="auto"/>
              <w:left w:val="single" w:sz="4" w:space="0" w:color="auto"/>
              <w:bottom w:val="single" w:sz="4" w:space="0" w:color="auto"/>
              <w:right w:val="double" w:sz="4" w:space="0" w:color="auto"/>
            </w:tcBorders>
          </w:tcPr>
          <w:p w14:paraId="6E7E4C1D" w14:textId="77777777" w:rsidR="00774B59" w:rsidRPr="00340B0D" w:rsidRDefault="00774B59" w:rsidP="00774B59">
            <w:pPr>
              <w:jc w:val="center"/>
              <w:rPr>
                <w:rFonts w:cs="Arial"/>
                <w:sz w:val="18"/>
                <w:szCs w:val="18"/>
              </w:rPr>
            </w:pPr>
          </w:p>
        </w:tc>
        <w:tc>
          <w:tcPr>
            <w:tcW w:w="3439" w:type="dxa"/>
            <w:gridSpan w:val="4"/>
            <w:tcBorders>
              <w:top w:val="single" w:sz="4" w:space="0" w:color="auto"/>
              <w:left w:val="double" w:sz="4" w:space="0" w:color="auto"/>
              <w:bottom w:val="single" w:sz="4" w:space="0" w:color="auto"/>
            </w:tcBorders>
          </w:tcPr>
          <w:p w14:paraId="7E3AE659" w14:textId="77777777" w:rsidR="00774B59" w:rsidRPr="00340B0D" w:rsidRDefault="00774B59" w:rsidP="00774B59">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4A3E13D" w14:textId="77777777" w:rsidR="00774B59" w:rsidRPr="00340B0D" w:rsidRDefault="00774B59" w:rsidP="00774B59">
            <w:pPr>
              <w:rPr>
                <w:rFonts w:cs="Arial"/>
                <w:sz w:val="18"/>
                <w:szCs w:val="18"/>
              </w:rPr>
            </w:pPr>
          </w:p>
        </w:tc>
      </w:tr>
      <w:tr w:rsidR="00774B59" w:rsidRPr="00340B0D" w14:paraId="0185E5BD" w14:textId="77777777" w:rsidTr="00774B59">
        <w:tc>
          <w:tcPr>
            <w:tcW w:w="4375" w:type="dxa"/>
            <w:gridSpan w:val="4"/>
            <w:tcBorders>
              <w:top w:val="single" w:sz="4" w:space="0" w:color="auto"/>
              <w:left w:val="single" w:sz="12" w:space="0" w:color="auto"/>
              <w:bottom w:val="single" w:sz="4" w:space="0" w:color="auto"/>
              <w:right w:val="single" w:sz="4" w:space="0" w:color="auto"/>
            </w:tcBorders>
          </w:tcPr>
          <w:p w14:paraId="655BCE1F" w14:textId="77777777" w:rsidR="00774B59" w:rsidRPr="00340B0D" w:rsidRDefault="00774B59" w:rsidP="00774B59">
            <w:pPr>
              <w:pStyle w:val="Default"/>
              <w:ind w:left="720"/>
              <w:rPr>
                <w:sz w:val="18"/>
                <w:szCs w:val="18"/>
              </w:rPr>
            </w:pPr>
          </w:p>
        </w:tc>
        <w:tc>
          <w:tcPr>
            <w:tcW w:w="713" w:type="dxa"/>
            <w:gridSpan w:val="2"/>
            <w:tcBorders>
              <w:top w:val="single" w:sz="4" w:space="0" w:color="auto"/>
              <w:left w:val="single" w:sz="4" w:space="0" w:color="auto"/>
              <w:bottom w:val="single" w:sz="4" w:space="0" w:color="auto"/>
              <w:right w:val="double" w:sz="4" w:space="0" w:color="auto"/>
            </w:tcBorders>
          </w:tcPr>
          <w:p w14:paraId="0DFF5B40" w14:textId="77777777" w:rsidR="00774B59" w:rsidRPr="00340B0D" w:rsidRDefault="00774B59" w:rsidP="00774B59">
            <w:pPr>
              <w:jc w:val="center"/>
              <w:rPr>
                <w:rFonts w:cs="Arial"/>
                <w:sz w:val="18"/>
                <w:szCs w:val="18"/>
              </w:rPr>
            </w:pPr>
          </w:p>
        </w:tc>
        <w:tc>
          <w:tcPr>
            <w:tcW w:w="3439" w:type="dxa"/>
            <w:gridSpan w:val="4"/>
            <w:tcBorders>
              <w:top w:val="single" w:sz="4" w:space="0" w:color="auto"/>
              <w:left w:val="double" w:sz="4" w:space="0" w:color="auto"/>
              <w:bottom w:val="single" w:sz="4" w:space="0" w:color="auto"/>
            </w:tcBorders>
          </w:tcPr>
          <w:p w14:paraId="185C4D84" w14:textId="77777777" w:rsidR="00774B59" w:rsidRPr="00340B0D" w:rsidRDefault="00774B59" w:rsidP="00774B59">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8167B53" w14:textId="77777777" w:rsidR="00774B59" w:rsidRPr="00340B0D" w:rsidRDefault="00774B59" w:rsidP="00774B59">
            <w:pPr>
              <w:rPr>
                <w:rFonts w:cs="Arial"/>
                <w:sz w:val="18"/>
                <w:szCs w:val="18"/>
              </w:rPr>
            </w:pPr>
          </w:p>
        </w:tc>
      </w:tr>
      <w:tr w:rsidR="00774B59" w:rsidRPr="00340B0D" w14:paraId="77AA4467"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8CB3B30" w14:textId="77777777" w:rsidR="00774B59" w:rsidRPr="00340B0D" w:rsidRDefault="00774B59" w:rsidP="00774B59">
            <w:pPr>
              <w:jc w:val="center"/>
              <w:rPr>
                <w:rFonts w:cs="Arial"/>
                <w:b/>
                <w:bCs/>
                <w:sz w:val="18"/>
                <w:szCs w:val="18"/>
              </w:rPr>
            </w:pPr>
            <w:r w:rsidRPr="00340B0D">
              <w:rPr>
                <w:rFonts w:cs="Arial"/>
                <w:b/>
                <w:bCs/>
                <w:sz w:val="18"/>
                <w:szCs w:val="18"/>
              </w:rPr>
              <w:t>Setup</w:t>
            </w:r>
          </w:p>
        </w:tc>
      </w:tr>
      <w:tr w:rsidR="00774B59" w:rsidRPr="00340B0D" w14:paraId="40038751"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6D862089" w14:textId="77777777" w:rsidR="00774B59" w:rsidRPr="00A53E84" w:rsidRDefault="00774B59" w:rsidP="00774B59">
            <w:pPr>
              <w:rPr>
                <w:i/>
              </w:rPr>
            </w:pPr>
            <w:r w:rsidRPr="00A53E84">
              <w:rPr>
                <w:i/>
              </w:rPr>
              <w:t xml:space="preserve">Load </w:t>
            </w:r>
            <w:r>
              <w:rPr>
                <w:i/>
              </w:rPr>
              <w:t xml:space="preserve">the exchange set </w:t>
            </w:r>
            <w:proofErr w:type="spellStart"/>
            <w:r w:rsidRPr="00E012C8">
              <w:rPr>
                <w:b/>
                <w:bCs/>
                <w:i/>
              </w:rPr>
              <w:t>NavigationalHazards</w:t>
            </w:r>
            <w:proofErr w:type="spellEnd"/>
          </w:p>
          <w:p w14:paraId="4D9B10F8" w14:textId="77777777" w:rsidR="00774B59" w:rsidRPr="00A53E84" w:rsidRDefault="00774B59" w:rsidP="00774B59">
            <w:pPr>
              <w:rPr>
                <w:i/>
              </w:rPr>
            </w:pPr>
            <w:r w:rsidRPr="00A53E84">
              <w:rPr>
                <w:i/>
              </w:rPr>
              <w:lastRenderedPageBreak/>
              <w:t xml:space="preserve">Load </w:t>
            </w:r>
            <w:r>
              <w:rPr>
                <w:i/>
              </w:rPr>
              <w:t xml:space="preserve">the exchange set </w:t>
            </w:r>
            <w:proofErr w:type="spellStart"/>
            <w:r w:rsidRPr="00E012C8">
              <w:rPr>
                <w:b/>
                <w:bCs/>
                <w:i/>
              </w:rPr>
              <w:t>NavigationalHazardsOverview</w:t>
            </w:r>
            <w:proofErr w:type="spellEnd"/>
          </w:p>
          <w:p w14:paraId="50E6D4D5" w14:textId="77777777" w:rsidR="00774B59" w:rsidRPr="00E012C8" w:rsidRDefault="00774B59" w:rsidP="00774B59">
            <w:pPr>
              <w:pStyle w:val="ListParagraph"/>
              <w:numPr>
                <w:ilvl w:val="0"/>
                <w:numId w:val="37"/>
              </w:numPr>
              <w:rPr>
                <w:i/>
              </w:rPr>
            </w:pPr>
            <w:r w:rsidRPr="00E012C8">
              <w:rPr>
                <w:i/>
              </w:rPr>
              <w:t>Select Display Category Other</w:t>
            </w:r>
          </w:p>
          <w:p w14:paraId="427FC7F2" w14:textId="77777777" w:rsidR="00774B59" w:rsidRPr="00E012C8" w:rsidRDefault="00774B59" w:rsidP="00774B59">
            <w:pPr>
              <w:pStyle w:val="ListParagraph"/>
              <w:numPr>
                <w:ilvl w:val="0"/>
                <w:numId w:val="37"/>
              </w:numPr>
              <w:rPr>
                <w:i/>
              </w:rPr>
            </w:pPr>
            <w:r w:rsidRPr="00E012C8">
              <w:rPr>
                <w:i/>
              </w:rPr>
              <w:t>Set the Safety Contour value to 30 m</w:t>
            </w:r>
          </w:p>
          <w:p w14:paraId="3B265D37" w14:textId="77777777" w:rsidR="00774B59" w:rsidRPr="00E012C8" w:rsidRDefault="00774B59" w:rsidP="00774B59">
            <w:pPr>
              <w:pStyle w:val="ListParagraph"/>
              <w:numPr>
                <w:ilvl w:val="0"/>
                <w:numId w:val="37"/>
              </w:numPr>
              <w:rPr>
                <w:i/>
              </w:rPr>
            </w:pPr>
            <w:r w:rsidRPr="00E012C8">
              <w:rPr>
                <w:i/>
              </w:rPr>
              <w:t>Set the Safety Depth  value to 30 m</w:t>
            </w:r>
          </w:p>
          <w:p w14:paraId="49D2D9B3" w14:textId="77777777" w:rsidR="00774B59" w:rsidRPr="00E012C8" w:rsidRDefault="00774B59" w:rsidP="00774B59">
            <w:pPr>
              <w:pStyle w:val="ListParagraph"/>
              <w:numPr>
                <w:ilvl w:val="0"/>
                <w:numId w:val="37"/>
              </w:numPr>
              <w:rPr>
                <w:i/>
              </w:rPr>
            </w:pPr>
            <w:r w:rsidRPr="00E012C8">
              <w:rPr>
                <w:i/>
              </w:rPr>
              <w:t xml:space="preserve">Select Symbolized Boundaries </w:t>
            </w:r>
          </w:p>
          <w:p w14:paraId="38F6963F" w14:textId="77777777" w:rsidR="00774B59" w:rsidRPr="00E012C8" w:rsidRDefault="00774B59" w:rsidP="00774B59">
            <w:pPr>
              <w:pStyle w:val="ListParagraph"/>
              <w:numPr>
                <w:ilvl w:val="0"/>
                <w:numId w:val="37"/>
              </w:numPr>
              <w:rPr>
                <w:i/>
              </w:rPr>
            </w:pPr>
            <w:r w:rsidRPr="00E012C8">
              <w:rPr>
                <w:i/>
              </w:rPr>
              <w:t>Select Paper chart symbols</w:t>
            </w:r>
          </w:p>
          <w:p w14:paraId="5A0F0FF3" w14:textId="66EED024" w:rsidR="00774B59" w:rsidRDefault="00774B59" w:rsidP="00774B59">
            <w:pPr>
              <w:rPr>
                <w:rFonts w:cs="Arial"/>
                <w:sz w:val="18"/>
                <w:szCs w:val="18"/>
              </w:rPr>
            </w:pPr>
            <w:r w:rsidRPr="00E012C8">
              <w:rPr>
                <w:i/>
              </w:rPr>
              <w:t>Select all Text groups</w:t>
            </w:r>
          </w:p>
          <w:p w14:paraId="0EE3CE7F" w14:textId="77777777" w:rsidR="00774B59" w:rsidRPr="00110428" w:rsidRDefault="00774B59" w:rsidP="00774B59">
            <w:pPr>
              <w:rPr>
                <w:rFonts w:cs="Arial"/>
              </w:rPr>
            </w:pPr>
            <w:r>
              <w:rPr>
                <w:rFonts w:cs="Arial"/>
                <w:i/>
              </w:rPr>
              <w:t>.</w:t>
            </w:r>
            <w:r w:rsidRPr="00110428">
              <w:rPr>
                <w:rFonts w:cs="Arial"/>
                <w:i/>
              </w:rPr>
              <w:t xml:space="preserve">. </w:t>
            </w:r>
          </w:p>
          <w:p w14:paraId="5475A338" w14:textId="77777777" w:rsidR="00774B59" w:rsidRPr="00340B0D" w:rsidRDefault="00774B59" w:rsidP="00774B59">
            <w:pPr>
              <w:rPr>
                <w:rFonts w:cs="Arial"/>
                <w:sz w:val="18"/>
                <w:szCs w:val="18"/>
              </w:rPr>
            </w:pPr>
          </w:p>
        </w:tc>
      </w:tr>
      <w:tr w:rsidR="00774B59" w:rsidRPr="00340B0D" w14:paraId="3DB05B51"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26AFE73" w14:textId="77777777" w:rsidR="00774B59" w:rsidRPr="00340B0D" w:rsidRDefault="00774B59" w:rsidP="00774B59">
            <w:pPr>
              <w:jc w:val="center"/>
              <w:rPr>
                <w:rFonts w:cs="Arial"/>
                <w:b/>
                <w:bCs/>
                <w:sz w:val="18"/>
                <w:szCs w:val="18"/>
              </w:rPr>
            </w:pPr>
            <w:r w:rsidRPr="00340B0D">
              <w:rPr>
                <w:rFonts w:cs="Arial"/>
                <w:b/>
                <w:bCs/>
                <w:sz w:val="18"/>
                <w:szCs w:val="18"/>
              </w:rPr>
              <w:lastRenderedPageBreak/>
              <w:t>Action</w:t>
            </w:r>
          </w:p>
        </w:tc>
      </w:tr>
      <w:tr w:rsidR="00774B59" w:rsidRPr="00340B0D" w14:paraId="30B87A5E"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CD43A41" w14:textId="77777777" w:rsidR="00774B59" w:rsidRDefault="00774B59" w:rsidP="00774B59">
            <w:pPr>
              <w:rPr>
                <w:rFonts w:cs="Arial"/>
                <w:b/>
                <w:bCs/>
              </w:rPr>
            </w:pPr>
          </w:p>
          <w:p w14:paraId="057C58E4" w14:textId="77777777" w:rsidR="00774B59" w:rsidRPr="007A7590" w:rsidRDefault="00774B59" w:rsidP="00774B59">
            <w:pPr>
              <w:jc w:val="left"/>
              <w:rPr>
                <w:i/>
              </w:rPr>
            </w:pPr>
            <w:r w:rsidRPr="007A7590">
              <w:rPr>
                <w:i/>
              </w:rPr>
              <w:t xml:space="preserve">Select position 39°57.000’N 104°49.000’W at </w:t>
            </w:r>
            <w:r>
              <w:rPr>
                <w:i/>
              </w:rPr>
              <w:t>the maximum display</w:t>
            </w:r>
            <w:r w:rsidRPr="007A7590">
              <w:rPr>
                <w:i/>
              </w:rPr>
              <w:t xml:space="preserve"> scale (1:350 000) of </w:t>
            </w:r>
            <w:r>
              <w:rPr>
                <w:i/>
              </w:rPr>
              <w:t>101</w:t>
            </w:r>
            <w:r w:rsidRPr="00A53E84">
              <w:rPr>
                <w:i/>
              </w:rPr>
              <w:t>AA</w:t>
            </w:r>
            <w:r>
              <w:rPr>
                <w:i/>
              </w:rPr>
              <w:t>00</w:t>
            </w:r>
            <w:r w:rsidRPr="00A53E84">
              <w:rPr>
                <w:i/>
              </w:rPr>
              <w:t>OVRVU</w:t>
            </w:r>
            <w:r w:rsidRPr="007A7590">
              <w:rPr>
                <w:i/>
              </w:rPr>
              <w:t>.</w:t>
            </w:r>
          </w:p>
          <w:p w14:paraId="0E6AE3A5" w14:textId="77777777" w:rsidR="00774B59" w:rsidRDefault="00774B59" w:rsidP="00774B59">
            <w:pPr>
              <w:jc w:val="left"/>
              <w:rPr>
                <w:i/>
              </w:rPr>
            </w:pPr>
            <w:r w:rsidRPr="007A7590">
              <w:rPr>
                <w:i/>
              </w:rPr>
              <w:t xml:space="preserve">Set simulated own ship for 39°49.587’N 104°54.930’W with heading set for 10.0°  </w:t>
            </w:r>
          </w:p>
          <w:p w14:paraId="73C91D77" w14:textId="35ABE8FD" w:rsidR="00774B59" w:rsidRDefault="00774B59" w:rsidP="00774B59">
            <w:pPr>
              <w:rPr>
                <w:rFonts w:cs="Arial"/>
                <w:b/>
                <w:bCs/>
              </w:rPr>
            </w:pPr>
            <w:r w:rsidRPr="007A7590">
              <w:rPr>
                <w:i/>
              </w:rPr>
              <w:t>Select size of own ship check area as 1.0 NM width and 8.0 NM length.</w:t>
            </w:r>
          </w:p>
          <w:p w14:paraId="31AC0E97" w14:textId="77777777" w:rsidR="00774B59" w:rsidRPr="00110428" w:rsidRDefault="00774B59" w:rsidP="00774B59">
            <w:pPr>
              <w:rPr>
                <w:rFonts w:cs="Arial"/>
                <w:b/>
                <w:bCs/>
              </w:rPr>
            </w:pPr>
          </w:p>
        </w:tc>
      </w:tr>
      <w:tr w:rsidR="00774B59" w:rsidRPr="00340B0D" w14:paraId="6A684F36"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03B34E0" w14:textId="77777777" w:rsidR="00774B59" w:rsidRPr="00340B0D" w:rsidRDefault="00774B59" w:rsidP="00774B59">
            <w:pPr>
              <w:jc w:val="center"/>
              <w:rPr>
                <w:rFonts w:cs="Arial"/>
                <w:sz w:val="18"/>
                <w:szCs w:val="18"/>
              </w:rPr>
            </w:pPr>
            <w:r w:rsidRPr="00340B0D">
              <w:rPr>
                <w:rFonts w:cs="Arial"/>
                <w:b/>
                <w:bCs/>
                <w:sz w:val="18"/>
                <w:szCs w:val="18"/>
              </w:rPr>
              <w:t>Results</w:t>
            </w:r>
          </w:p>
        </w:tc>
      </w:tr>
    </w:tbl>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0A72CE" w14:paraId="24FD618D" w14:textId="77777777" w:rsidTr="00F20C92">
        <w:trPr>
          <w:cantSplit/>
        </w:trPr>
        <w:tc>
          <w:tcPr>
            <w:tcW w:w="9526" w:type="dxa"/>
            <w:tcBorders>
              <w:bottom w:val="nil"/>
            </w:tcBorders>
            <w:vAlign w:val="center"/>
          </w:tcPr>
          <w:p w14:paraId="13364B8F" w14:textId="0895FDAF" w:rsidR="00C901D1" w:rsidRPr="00A53E84" w:rsidRDefault="007A7590" w:rsidP="008A1BCC">
            <w:pPr>
              <w:jc w:val="left"/>
              <w:rPr>
                <w:i/>
              </w:rPr>
            </w:pPr>
            <w:r w:rsidRPr="007A7590">
              <w:rPr>
                <w:i/>
              </w:rPr>
              <w:t>The ENC in the ECDIS should match the corresponding graphical plot shown below.</w:t>
            </w:r>
          </w:p>
        </w:tc>
      </w:tr>
      <w:tr w:rsidR="00890ADE" w14:paraId="7968EFD0" w14:textId="77777777" w:rsidTr="00F20C92">
        <w:trPr>
          <w:cantSplit/>
        </w:trPr>
        <w:tc>
          <w:tcPr>
            <w:tcW w:w="9526" w:type="dxa"/>
            <w:tcBorders>
              <w:top w:val="nil"/>
              <w:bottom w:val="nil"/>
            </w:tcBorders>
            <w:vAlign w:val="center"/>
          </w:tcPr>
          <w:p w14:paraId="317EB1FF" w14:textId="77777777" w:rsidR="007A7590" w:rsidRDefault="007944FC" w:rsidP="00890ADE">
            <w:pPr>
              <w:jc w:val="center"/>
            </w:pPr>
            <w:r w:rsidRPr="007944FC">
              <w:rPr>
                <w:noProof/>
                <w:lang w:eastAsia="en-GB"/>
              </w:rPr>
              <w:drawing>
                <wp:inline distT="0" distB="0" distL="0" distR="0" wp14:anchorId="21A44BBC" wp14:editId="4FC75705">
                  <wp:extent cx="5742196" cy="2587673"/>
                  <wp:effectExtent l="0" t="0" r="0" b="3175"/>
                  <wp:docPr id="328" name="Picture 328" descr="C:\msdokut\STANDARDIT\IHO\ENCWG\Drafting 4.0.2 after Mar2016\New picture originals 23mar2016\5.4 picture 1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msdokut\STANDARDIT\IHO\ENCWG\Drafting 4.0.2 after Mar2016\New picture originals 23mar2016\5.4 picture 1 - Alternative.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42196" cy="2587673"/>
                          </a:xfrm>
                          <a:prstGeom prst="rect">
                            <a:avLst/>
                          </a:prstGeom>
                          <a:noFill/>
                          <a:ln>
                            <a:noFill/>
                          </a:ln>
                        </pic:spPr>
                      </pic:pic>
                    </a:graphicData>
                  </a:graphic>
                </wp:inline>
              </w:drawing>
            </w:r>
          </w:p>
          <w:p w14:paraId="27942555" w14:textId="3D75599F" w:rsidR="009274A1" w:rsidRPr="0015247B" w:rsidRDefault="009274A1" w:rsidP="00890ADE">
            <w:pPr>
              <w:jc w:val="center"/>
            </w:pPr>
            <w:r>
              <w:rPr>
                <w:b/>
                <w:noProof/>
                <w:lang w:eastAsia="en-GB"/>
              </w:rPr>
              <w:t>tbd</w:t>
            </w:r>
          </w:p>
        </w:tc>
      </w:tr>
      <w:tr w:rsidR="00890ADE" w14:paraId="2488814C" w14:textId="77777777" w:rsidTr="00F20C92">
        <w:trPr>
          <w:cantSplit/>
        </w:trPr>
        <w:tc>
          <w:tcPr>
            <w:tcW w:w="9526" w:type="dxa"/>
            <w:tcBorders>
              <w:top w:val="nil"/>
              <w:bottom w:val="nil"/>
            </w:tcBorders>
            <w:vAlign w:val="center"/>
          </w:tcPr>
          <w:p w14:paraId="49C4F8C5" w14:textId="65413F03" w:rsidR="00890ADE" w:rsidRPr="00A53E84" w:rsidRDefault="00890ADE" w:rsidP="008A1BCC">
            <w:pPr>
              <w:jc w:val="left"/>
              <w:rPr>
                <w:i/>
              </w:rPr>
            </w:pPr>
            <w:r w:rsidRPr="00A53E84">
              <w:rPr>
                <w:i/>
              </w:rPr>
              <w:t>1) Situation before route monitoring. Ch</w:t>
            </w:r>
            <w:r w:rsidR="007944FC">
              <w:rPr>
                <w:i/>
              </w:rPr>
              <w:t xml:space="preserve">art </w:t>
            </w:r>
            <w:r w:rsidR="00453FD3">
              <w:rPr>
                <w:i/>
              </w:rPr>
              <w:t>101</w:t>
            </w:r>
            <w:r w:rsidR="00453FD3" w:rsidRPr="00A53E84">
              <w:rPr>
                <w:i/>
              </w:rPr>
              <w:t>AA</w:t>
            </w:r>
            <w:r w:rsidR="00453FD3">
              <w:rPr>
                <w:i/>
              </w:rPr>
              <w:t>00</w:t>
            </w:r>
            <w:r w:rsidR="00453FD3" w:rsidRPr="00A53E84">
              <w:rPr>
                <w:i/>
              </w:rPr>
              <w:t>OVRVU</w:t>
            </w:r>
            <w:r w:rsidR="00453FD3" w:rsidDel="00453FD3">
              <w:rPr>
                <w:i/>
              </w:rPr>
              <w:t xml:space="preserve"> </w:t>
            </w:r>
            <w:r w:rsidR="007944FC">
              <w:rPr>
                <w:i/>
              </w:rPr>
              <w:t>displayed as it is. Presentation alternative 1</w:t>
            </w:r>
          </w:p>
        </w:tc>
      </w:tr>
      <w:tr w:rsidR="007944FC" w14:paraId="7BD35323" w14:textId="77777777" w:rsidTr="00F20C92">
        <w:trPr>
          <w:cantSplit/>
        </w:trPr>
        <w:tc>
          <w:tcPr>
            <w:tcW w:w="9526" w:type="dxa"/>
            <w:tcBorders>
              <w:top w:val="nil"/>
              <w:bottom w:val="nil"/>
            </w:tcBorders>
            <w:vAlign w:val="center"/>
          </w:tcPr>
          <w:p w14:paraId="63DC46EA" w14:textId="77777777" w:rsidR="007944FC" w:rsidRDefault="00B47E63" w:rsidP="008A1BCC">
            <w:pPr>
              <w:jc w:val="left"/>
              <w:rPr>
                <w:i/>
              </w:rPr>
            </w:pPr>
            <w:r w:rsidRPr="00B47E63">
              <w:rPr>
                <w:i/>
                <w:noProof/>
                <w:lang w:eastAsia="en-GB"/>
              </w:rPr>
              <w:drawing>
                <wp:inline distT="0" distB="0" distL="0" distR="0" wp14:anchorId="08BA3CB4" wp14:editId="4DBA125C">
                  <wp:extent cx="5857050" cy="2639431"/>
                  <wp:effectExtent l="0" t="0" r="0" b="8890"/>
                  <wp:docPr id="329" name="Picture 329" descr="C:\msdokut\STANDARDIT\IHO\ENCWG\Drafting 4.0.2 after Mar2016\New picture originals 23mar2016\5.4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msdokut\STANDARDIT\IHO\ENCWG\Drafting 4.0.2 after Mar2016\New picture originals 23mar2016\5.4 picture 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888501" cy="2653604"/>
                          </a:xfrm>
                          <a:prstGeom prst="rect">
                            <a:avLst/>
                          </a:prstGeom>
                          <a:noFill/>
                          <a:ln>
                            <a:noFill/>
                          </a:ln>
                        </pic:spPr>
                      </pic:pic>
                    </a:graphicData>
                  </a:graphic>
                </wp:inline>
              </w:drawing>
            </w:r>
          </w:p>
          <w:p w14:paraId="3D9442CC" w14:textId="18951EAD" w:rsidR="009274A1" w:rsidRPr="00A53E84" w:rsidRDefault="009274A1" w:rsidP="008A1BCC">
            <w:pPr>
              <w:jc w:val="left"/>
              <w:rPr>
                <w:i/>
              </w:rPr>
            </w:pPr>
            <w:r>
              <w:rPr>
                <w:b/>
                <w:noProof/>
                <w:lang w:eastAsia="en-GB"/>
              </w:rPr>
              <w:t>tbd</w:t>
            </w:r>
          </w:p>
        </w:tc>
      </w:tr>
      <w:tr w:rsidR="007944FC" w14:paraId="6ACB8F46" w14:textId="77777777" w:rsidTr="00F20C92">
        <w:trPr>
          <w:cantSplit/>
        </w:trPr>
        <w:tc>
          <w:tcPr>
            <w:tcW w:w="9526" w:type="dxa"/>
            <w:tcBorders>
              <w:top w:val="nil"/>
            </w:tcBorders>
            <w:vAlign w:val="center"/>
          </w:tcPr>
          <w:p w14:paraId="64B765DC" w14:textId="131B51F3" w:rsidR="007944FC" w:rsidRPr="00A53E84" w:rsidRDefault="007944FC" w:rsidP="008A1BCC">
            <w:pPr>
              <w:jc w:val="left"/>
              <w:rPr>
                <w:i/>
              </w:rPr>
            </w:pPr>
            <w:r w:rsidRPr="00A53E84">
              <w:rPr>
                <w:i/>
              </w:rPr>
              <w:t>Situation before route monitoring. Ch</w:t>
            </w:r>
            <w:r>
              <w:rPr>
                <w:i/>
              </w:rPr>
              <w:t xml:space="preserve">art </w:t>
            </w:r>
            <w:r w:rsidR="008D43CA">
              <w:rPr>
                <w:i/>
              </w:rPr>
              <w:t>101</w:t>
            </w:r>
            <w:r w:rsidR="008D43CA" w:rsidRPr="00A53E84">
              <w:rPr>
                <w:i/>
              </w:rPr>
              <w:t>AA</w:t>
            </w:r>
            <w:r w:rsidR="008D43CA">
              <w:rPr>
                <w:i/>
              </w:rPr>
              <w:t>00</w:t>
            </w:r>
            <w:r w:rsidR="008D43CA" w:rsidRPr="00A53E84">
              <w:rPr>
                <w:i/>
              </w:rPr>
              <w:t>OVRVU</w:t>
            </w:r>
            <w:r w:rsidR="008D43CA" w:rsidDel="00453FD3">
              <w:rPr>
                <w:i/>
              </w:rPr>
              <w:t xml:space="preserve"> </w:t>
            </w:r>
            <w:r>
              <w:rPr>
                <w:i/>
              </w:rPr>
              <w:t>displayed as it is. Presentation alternative 2</w:t>
            </w:r>
          </w:p>
        </w:tc>
      </w:tr>
    </w:tbl>
    <w:p w14:paraId="23D51162" w14:textId="77777777" w:rsidR="000A72CE" w:rsidRDefault="000A72CE" w:rsidP="000A72C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890ADE" w14:paraId="28322B66" w14:textId="77777777" w:rsidTr="00C901D1">
        <w:trPr>
          <w:tblHeader/>
        </w:trPr>
        <w:tc>
          <w:tcPr>
            <w:tcW w:w="9526" w:type="dxa"/>
            <w:tcBorders>
              <w:bottom w:val="nil"/>
            </w:tcBorders>
            <w:vAlign w:val="center"/>
          </w:tcPr>
          <w:p w14:paraId="7E0703CA" w14:textId="77777777" w:rsidR="00890ADE" w:rsidRDefault="00B47E63" w:rsidP="00890ADE">
            <w:pPr>
              <w:jc w:val="center"/>
            </w:pPr>
            <w:r w:rsidRPr="00B47E63">
              <w:rPr>
                <w:noProof/>
                <w:lang w:eastAsia="en-GB"/>
              </w:rPr>
              <w:lastRenderedPageBreak/>
              <w:drawing>
                <wp:inline distT="0" distB="0" distL="0" distR="0" wp14:anchorId="4DEBE4D1" wp14:editId="45352024">
                  <wp:extent cx="2327275" cy="1828800"/>
                  <wp:effectExtent l="0" t="0" r="0" b="0"/>
                  <wp:docPr id="331" name="Picture 331" descr="C:\msdokut\STANDARDIT\IHO\ENCWG\Drafting 4.0.2 after Mar2016\New picture originals 23mar2016\5.4 picture 2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msdokut\STANDARDIT\IHO\ENCWG\Drafting 4.0.2 after Mar2016\New picture originals 23mar2016\5.4 picture 2 - Alternative.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327275" cy="1828800"/>
                          </a:xfrm>
                          <a:prstGeom prst="rect">
                            <a:avLst/>
                          </a:prstGeom>
                          <a:noFill/>
                          <a:ln>
                            <a:noFill/>
                          </a:ln>
                        </pic:spPr>
                      </pic:pic>
                    </a:graphicData>
                  </a:graphic>
                </wp:inline>
              </w:drawing>
            </w:r>
          </w:p>
          <w:p w14:paraId="4008AF19" w14:textId="06BB02E7" w:rsidR="009274A1" w:rsidRPr="0015247B" w:rsidRDefault="009274A1" w:rsidP="00890ADE">
            <w:pPr>
              <w:jc w:val="center"/>
            </w:pPr>
            <w:r>
              <w:rPr>
                <w:b/>
                <w:noProof/>
                <w:lang w:eastAsia="en-GB"/>
              </w:rPr>
              <w:t>tbd</w:t>
            </w:r>
          </w:p>
        </w:tc>
      </w:tr>
      <w:tr w:rsidR="00890ADE" w14:paraId="4CCD5FF0" w14:textId="77777777" w:rsidTr="00B47E63">
        <w:trPr>
          <w:tblHeader/>
        </w:trPr>
        <w:tc>
          <w:tcPr>
            <w:tcW w:w="9526" w:type="dxa"/>
            <w:tcBorders>
              <w:top w:val="nil"/>
              <w:bottom w:val="nil"/>
            </w:tcBorders>
            <w:vAlign w:val="center"/>
          </w:tcPr>
          <w:p w14:paraId="27B7AF50" w14:textId="58685A90" w:rsidR="00890ADE" w:rsidRPr="00A53E84" w:rsidRDefault="00890ADE" w:rsidP="00B47E63">
            <w:pPr>
              <w:jc w:val="left"/>
              <w:rPr>
                <w:i/>
              </w:rPr>
            </w:pPr>
            <w:r w:rsidRPr="00A53E84">
              <w:rPr>
                <w:i/>
              </w:rPr>
              <w:t>2) Situation during route monitoring. Alerts indicated from largest scale available for each location</w:t>
            </w:r>
            <w:r w:rsidR="00B47E63">
              <w:rPr>
                <w:i/>
              </w:rPr>
              <w:t xml:space="preserve"> Presentation alternative 1</w:t>
            </w:r>
          </w:p>
        </w:tc>
      </w:tr>
      <w:tr w:rsidR="00B47E63" w14:paraId="0E209EA9" w14:textId="77777777" w:rsidTr="00B47E63">
        <w:trPr>
          <w:tblHeader/>
        </w:trPr>
        <w:tc>
          <w:tcPr>
            <w:tcW w:w="9526" w:type="dxa"/>
            <w:tcBorders>
              <w:top w:val="nil"/>
              <w:bottom w:val="nil"/>
            </w:tcBorders>
            <w:vAlign w:val="center"/>
          </w:tcPr>
          <w:p w14:paraId="7C91E999" w14:textId="77777777" w:rsidR="00B47E63" w:rsidRDefault="00B47E63" w:rsidP="00B47E63">
            <w:pPr>
              <w:jc w:val="center"/>
              <w:rPr>
                <w:i/>
              </w:rPr>
            </w:pPr>
            <w:r w:rsidRPr="00B47E63">
              <w:rPr>
                <w:i/>
                <w:noProof/>
                <w:lang w:eastAsia="en-GB"/>
              </w:rPr>
              <w:drawing>
                <wp:inline distT="0" distB="0" distL="0" distR="0" wp14:anchorId="26886CFA" wp14:editId="2C9A1649">
                  <wp:extent cx="2312035" cy="1828800"/>
                  <wp:effectExtent l="0" t="0" r="0" b="0"/>
                  <wp:docPr id="332" name="Picture 332" descr="C:\msdokut\STANDARDIT\IHO\ENCWG\Drafting 4.0.2 after Mar2016\New picture originals 23mar2016\5.4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msdokut\STANDARDIT\IHO\ENCWG\Drafting 4.0.2 after Mar2016\New picture originals 23mar2016\5.4 picture 2.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312035" cy="1828800"/>
                          </a:xfrm>
                          <a:prstGeom prst="rect">
                            <a:avLst/>
                          </a:prstGeom>
                          <a:noFill/>
                          <a:ln>
                            <a:noFill/>
                          </a:ln>
                        </pic:spPr>
                      </pic:pic>
                    </a:graphicData>
                  </a:graphic>
                </wp:inline>
              </w:drawing>
            </w:r>
          </w:p>
          <w:p w14:paraId="40295EA4" w14:textId="3BE8C1C0" w:rsidR="009274A1" w:rsidRPr="00A53E84" w:rsidRDefault="009274A1" w:rsidP="00B47E63">
            <w:pPr>
              <w:jc w:val="center"/>
              <w:rPr>
                <w:i/>
              </w:rPr>
            </w:pPr>
            <w:r>
              <w:rPr>
                <w:b/>
                <w:noProof/>
                <w:lang w:eastAsia="en-GB"/>
              </w:rPr>
              <w:t>tbd</w:t>
            </w:r>
          </w:p>
        </w:tc>
      </w:tr>
      <w:tr w:rsidR="00B47E63" w14:paraId="2BFB5F82" w14:textId="77777777" w:rsidTr="00C901D1">
        <w:trPr>
          <w:tblHeader/>
        </w:trPr>
        <w:tc>
          <w:tcPr>
            <w:tcW w:w="9526" w:type="dxa"/>
            <w:tcBorders>
              <w:top w:val="nil"/>
            </w:tcBorders>
            <w:vAlign w:val="center"/>
          </w:tcPr>
          <w:p w14:paraId="380C8DC1" w14:textId="77777777" w:rsidR="00B47E63" w:rsidRDefault="00B47E63" w:rsidP="00B47E63">
            <w:pPr>
              <w:jc w:val="left"/>
              <w:rPr>
                <w:i/>
              </w:rPr>
            </w:pPr>
            <w:r w:rsidRPr="00A53E84">
              <w:rPr>
                <w:i/>
              </w:rPr>
              <w:t xml:space="preserve">Situation </w:t>
            </w:r>
            <w:r>
              <w:rPr>
                <w:i/>
              </w:rPr>
              <w:t>during</w:t>
            </w:r>
            <w:r w:rsidRPr="00A53E84">
              <w:rPr>
                <w:i/>
              </w:rPr>
              <w:t xml:space="preserve"> route monitoring. Alerts indicated from largest scale available for each location</w:t>
            </w:r>
            <w:r>
              <w:rPr>
                <w:i/>
              </w:rPr>
              <w:t>. Presentation alternative 2</w:t>
            </w:r>
          </w:p>
          <w:p w14:paraId="3B037EF6" w14:textId="77777777" w:rsidR="00C21451" w:rsidRDefault="00C21451" w:rsidP="00B47E63">
            <w:pPr>
              <w:jc w:val="left"/>
              <w:rPr>
                <w:i/>
              </w:rPr>
            </w:pPr>
          </w:p>
          <w:p w14:paraId="2BAD21EE" w14:textId="578EEC55" w:rsidR="00C21451" w:rsidRPr="00A53E84" w:rsidRDefault="00C21451" w:rsidP="00B47E63">
            <w:pPr>
              <w:jc w:val="left"/>
              <w:rPr>
                <w:i/>
              </w:rPr>
            </w:pPr>
            <w:r w:rsidRPr="00C21451">
              <w:rPr>
                <w:i/>
              </w:rPr>
              <w:t>Note: The parameters and shapes of the ship's check area are examples</w:t>
            </w:r>
          </w:p>
        </w:tc>
      </w:tr>
    </w:tbl>
    <w:p w14:paraId="7DE645C9" w14:textId="77777777" w:rsidR="00890ADE" w:rsidRDefault="00890ADE" w:rsidP="000A72CE">
      <w:pPr>
        <w:rPr>
          <w:ins w:id="10542" w:author="jonathan pritchard" w:date="2024-10-23T10:55:00Z" w16du:dateUtc="2024-10-23T09:55:00Z"/>
        </w:rPr>
      </w:pPr>
    </w:p>
    <w:p w14:paraId="570AD8FC" w14:textId="515B90FF" w:rsidR="00610740" w:rsidRDefault="00610740" w:rsidP="00610740">
      <w:pPr>
        <w:pStyle w:val="Heading2"/>
        <w:rPr>
          <w:ins w:id="10543" w:author="jonathan pritchard" w:date="2024-10-23T10:55:00Z" w16du:dateUtc="2024-10-23T09:55:00Z"/>
        </w:rPr>
      </w:pPr>
      <w:bookmarkStart w:id="10544" w:name="_Toc189647934"/>
      <w:ins w:id="10545" w:author="jonathan pritchard" w:date="2024-10-23T10:55:00Z" w16du:dateUtc="2024-10-23T09:55:00Z">
        <w:r>
          <w:t>Use of Data Quality Information.</w:t>
        </w:r>
        <w:bookmarkEnd w:id="10544"/>
      </w:ins>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610740" w:rsidRPr="004065B1" w14:paraId="163BCD3A" w14:textId="77777777" w:rsidTr="00111DC7">
        <w:trPr>
          <w:trHeight w:val="454"/>
          <w:tblHeader/>
          <w:ins w:id="10546" w:author="jonathan pritchard" w:date="2024-10-23T10:55:00Z"/>
        </w:trPr>
        <w:tc>
          <w:tcPr>
            <w:tcW w:w="2381" w:type="dxa"/>
            <w:shd w:val="clear" w:color="auto" w:fill="E5B8B7" w:themeFill="accent2" w:themeFillTint="66"/>
            <w:vAlign w:val="center"/>
          </w:tcPr>
          <w:p w14:paraId="548AD0B2" w14:textId="77777777" w:rsidR="00610740" w:rsidRPr="004065B1" w:rsidRDefault="00610740" w:rsidP="00A81079">
            <w:pPr>
              <w:rPr>
                <w:ins w:id="10547" w:author="jonathan pritchard" w:date="2024-10-23T10:55:00Z" w16du:dateUtc="2024-10-23T09:55:00Z"/>
              </w:rPr>
            </w:pPr>
            <w:ins w:id="10548" w:author="jonathan pritchard" w:date="2024-10-23T10:55:00Z" w16du:dateUtc="2024-10-23T09:55:00Z">
              <w:r w:rsidRPr="000A066E">
                <w:rPr>
                  <w:b/>
                </w:rPr>
                <w:t>Test Reference</w:t>
              </w:r>
            </w:ins>
          </w:p>
        </w:tc>
        <w:tc>
          <w:tcPr>
            <w:tcW w:w="2381" w:type="dxa"/>
            <w:shd w:val="clear" w:color="auto" w:fill="FFFFFF" w:themeFill="background1"/>
            <w:vAlign w:val="center"/>
          </w:tcPr>
          <w:p w14:paraId="6C7513F4" w14:textId="3B5CD657" w:rsidR="00610740" w:rsidRPr="004065B1" w:rsidRDefault="00610740" w:rsidP="00A81079">
            <w:pPr>
              <w:rPr>
                <w:ins w:id="10549" w:author="jonathan pritchard" w:date="2024-10-23T10:55:00Z" w16du:dateUtc="2024-10-23T09:55:00Z"/>
              </w:rPr>
            </w:pPr>
            <w:proofErr w:type="spellStart"/>
            <w:ins w:id="10550" w:author="jonathan pritchard" w:date="2024-10-23T10:55:00Z" w16du:dateUtc="2024-10-23T09:55:00Z">
              <w:r>
                <w:t>DataQuality</w:t>
              </w:r>
              <w:proofErr w:type="spellEnd"/>
            </w:ins>
          </w:p>
        </w:tc>
        <w:tc>
          <w:tcPr>
            <w:tcW w:w="2382" w:type="dxa"/>
            <w:shd w:val="clear" w:color="auto" w:fill="E5B8B7" w:themeFill="accent2" w:themeFillTint="66"/>
            <w:vAlign w:val="center"/>
          </w:tcPr>
          <w:p w14:paraId="628B68EE" w14:textId="77777777" w:rsidR="00610740" w:rsidRPr="004065B1" w:rsidRDefault="00610740" w:rsidP="00A81079">
            <w:pPr>
              <w:rPr>
                <w:ins w:id="10551" w:author="jonathan pritchard" w:date="2024-10-23T10:55:00Z" w16du:dateUtc="2024-10-23T09:55:00Z"/>
              </w:rPr>
            </w:pPr>
            <w:ins w:id="10552" w:author="jonathan pritchard" w:date="2024-10-23T10:55:00Z" w16du:dateUtc="2024-10-23T09:55:00Z">
              <w:r w:rsidRPr="000A066E">
                <w:rPr>
                  <w:b/>
                </w:rPr>
                <w:t>IHO Reference</w:t>
              </w:r>
            </w:ins>
          </w:p>
        </w:tc>
        <w:tc>
          <w:tcPr>
            <w:tcW w:w="2382" w:type="dxa"/>
            <w:shd w:val="clear" w:color="auto" w:fill="FFFFFF" w:themeFill="background1"/>
            <w:vAlign w:val="center"/>
          </w:tcPr>
          <w:p w14:paraId="194564E1" w14:textId="77777777" w:rsidR="00610740" w:rsidRPr="004065B1" w:rsidRDefault="00610740" w:rsidP="00A81079">
            <w:pPr>
              <w:jc w:val="left"/>
              <w:rPr>
                <w:ins w:id="10553" w:author="jonathan pritchard" w:date="2024-10-23T10:55:00Z" w16du:dateUtc="2024-10-23T09:55:00Z"/>
              </w:rPr>
            </w:pPr>
          </w:p>
        </w:tc>
      </w:tr>
      <w:tr w:rsidR="00610740" w14:paraId="3161A39D" w14:textId="77777777" w:rsidTr="00A81079">
        <w:trPr>
          <w:tblHeader/>
          <w:ins w:id="10554" w:author="jonathan pritchard" w:date="2024-10-23T10:55:00Z"/>
        </w:trPr>
        <w:tc>
          <w:tcPr>
            <w:tcW w:w="9526" w:type="dxa"/>
            <w:gridSpan w:val="4"/>
            <w:shd w:val="clear" w:color="auto" w:fill="E5B8B7" w:themeFill="accent2" w:themeFillTint="66"/>
            <w:vAlign w:val="center"/>
          </w:tcPr>
          <w:p w14:paraId="0F3CFA79" w14:textId="77777777" w:rsidR="00610740" w:rsidRDefault="00610740" w:rsidP="00A81079">
            <w:pPr>
              <w:rPr>
                <w:ins w:id="10555" w:author="jonathan pritchard" w:date="2024-10-23T10:55:00Z" w16du:dateUtc="2024-10-23T09:55:00Z"/>
              </w:rPr>
            </w:pPr>
            <w:ins w:id="10556" w:author="jonathan pritchard" w:date="2024-10-23T10:55:00Z" w16du:dateUtc="2024-10-23T09:55:00Z">
              <w:r w:rsidRPr="000A066E">
                <w:rPr>
                  <w:b/>
                </w:rPr>
                <w:t>Test description</w:t>
              </w:r>
            </w:ins>
          </w:p>
        </w:tc>
      </w:tr>
      <w:tr w:rsidR="00610740" w:rsidRPr="005D2431" w14:paraId="5BCC2689" w14:textId="77777777" w:rsidTr="00A81079">
        <w:trPr>
          <w:tblHeader/>
          <w:ins w:id="10557" w:author="jonathan pritchard" w:date="2024-10-23T10:55:00Z"/>
        </w:trPr>
        <w:tc>
          <w:tcPr>
            <w:tcW w:w="9526" w:type="dxa"/>
            <w:gridSpan w:val="4"/>
            <w:vAlign w:val="center"/>
          </w:tcPr>
          <w:p w14:paraId="6298FB3F" w14:textId="55E4712A" w:rsidR="00774B59" w:rsidRDefault="00774B59" w:rsidP="00774B59">
            <w:pPr>
              <w:rPr>
                <w:b/>
                <w:bCs/>
                <w:i/>
              </w:rPr>
            </w:pPr>
          </w:p>
          <w:p w14:paraId="2FAB967D" w14:textId="60E35770" w:rsidR="00774B59" w:rsidRDefault="00774B59" w:rsidP="00774B59">
            <w:pPr>
              <w:rPr>
                <w:b/>
                <w:bCs/>
                <w:i/>
              </w:rPr>
            </w:pPr>
            <w:r>
              <w:rPr>
                <w:b/>
                <w:bCs/>
                <w:i/>
              </w:rPr>
              <w:t>This new test could be located in the Data Quality section or left here.</w:t>
            </w:r>
          </w:p>
          <w:p w14:paraId="302C38E0" w14:textId="77777777" w:rsidR="00774B59" w:rsidRPr="00774B59" w:rsidRDefault="00774B59" w:rsidP="00774B59">
            <w:pPr>
              <w:rPr>
                <w:ins w:id="10558" w:author="jonathan pritchard" w:date="2024-10-23T10:55:00Z" w16du:dateUtc="2024-10-23T09:55:00Z"/>
                <w:b/>
                <w:bCs/>
                <w:i/>
              </w:rPr>
            </w:pPr>
          </w:p>
          <w:p w14:paraId="242D3E6E" w14:textId="4AB01225" w:rsidR="00610740" w:rsidRDefault="00610740" w:rsidP="00A81079">
            <w:pPr>
              <w:pStyle w:val="ListParagraph"/>
              <w:numPr>
                <w:ilvl w:val="0"/>
                <w:numId w:val="84"/>
              </w:numPr>
              <w:rPr>
                <w:ins w:id="10559" w:author="jonathan pritchard" w:date="2024-10-23T10:56:00Z" w16du:dateUtc="2024-10-23T09:56:00Z"/>
                <w:i/>
              </w:rPr>
            </w:pPr>
            <w:ins w:id="10560" w:author="jonathan pritchard" w:date="2024-10-23T10:55:00Z" w16du:dateUtc="2024-10-23T09:55:00Z">
              <w:r>
                <w:rPr>
                  <w:i/>
                </w:rPr>
                <w:t xml:space="preserve">Test use of </w:t>
              </w:r>
            </w:ins>
            <w:ins w:id="10561" w:author="jonathan pritchard" w:date="2024-10-23T10:56:00Z" w16du:dateUtc="2024-10-23T09:56:00Z">
              <w:r>
                <w:rPr>
                  <w:i/>
                </w:rPr>
                <w:t>data quality mode.</w:t>
              </w:r>
            </w:ins>
          </w:p>
          <w:p w14:paraId="5C039696" w14:textId="3D3D5DED" w:rsidR="00610740" w:rsidRDefault="00610740" w:rsidP="00A81079">
            <w:pPr>
              <w:pStyle w:val="ListParagraph"/>
              <w:numPr>
                <w:ilvl w:val="0"/>
                <w:numId w:val="84"/>
              </w:numPr>
              <w:rPr>
                <w:ins w:id="10562" w:author="jonathan pritchard" w:date="2024-10-23T10:56:00Z" w16du:dateUtc="2024-10-23T09:56:00Z"/>
                <w:i/>
              </w:rPr>
            </w:pPr>
            <w:ins w:id="10563" w:author="jonathan pritchard" w:date="2024-10-23T10:56:00Z" w16du:dateUtc="2024-10-23T09:56:00Z">
              <w:r>
                <w:rPr>
                  <w:i/>
                </w:rPr>
                <w:t>Test for offset of lookahead for alerts and indications.</w:t>
              </w:r>
            </w:ins>
          </w:p>
          <w:p w14:paraId="084C79EC" w14:textId="27481AD2" w:rsidR="00610740" w:rsidRDefault="00610740" w:rsidP="00A81079">
            <w:pPr>
              <w:pStyle w:val="ListParagraph"/>
              <w:numPr>
                <w:ilvl w:val="0"/>
                <w:numId w:val="84"/>
              </w:numPr>
              <w:rPr>
                <w:ins w:id="10564" w:author="jonathan pritchard" w:date="2024-10-23T10:55:00Z" w16du:dateUtc="2024-10-23T09:55:00Z"/>
                <w:i/>
              </w:rPr>
            </w:pPr>
            <w:ins w:id="10565" w:author="jonathan pritchard" w:date="2024-10-23T10:56:00Z" w16du:dateUtc="2024-10-23T09:56:00Z">
              <w:r>
                <w:rPr>
                  <w:i/>
                </w:rPr>
                <w:t>Also test for different CATZOC zones.</w:t>
              </w:r>
            </w:ins>
          </w:p>
          <w:p w14:paraId="76C0C17F" w14:textId="77777777" w:rsidR="00610740" w:rsidRPr="00A81079" w:rsidRDefault="00610740" w:rsidP="00A81079">
            <w:pPr>
              <w:pStyle w:val="ListParagraph"/>
              <w:rPr>
                <w:ins w:id="10566" w:author="jonathan pritchard" w:date="2024-10-23T10:55:00Z" w16du:dateUtc="2024-10-23T09:55:00Z"/>
                <w:i/>
              </w:rPr>
            </w:pPr>
          </w:p>
        </w:tc>
      </w:tr>
    </w:tbl>
    <w:p w14:paraId="22933CCE" w14:textId="77777777" w:rsidR="00610740" w:rsidRPr="00610740" w:rsidRDefault="00610740" w:rsidP="00610740"/>
    <w:p w14:paraId="06103ACA" w14:textId="77777777" w:rsidR="000A72CE" w:rsidRDefault="000A72CE" w:rsidP="00E30B8F">
      <w:pPr>
        <w:pStyle w:val="Heading1"/>
      </w:pPr>
      <w:r>
        <w:br w:type="page"/>
      </w:r>
      <w:bookmarkStart w:id="10567" w:name="_Toc189647935"/>
      <w:r>
        <w:lastRenderedPageBreak/>
        <w:t>Detection of Areas for which Special Conditions Exist</w:t>
      </w:r>
      <w:bookmarkEnd w:id="10567"/>
    </w:p>
    <w:p w14:paraId="37AC1A25" w14:textId="5E614B1F" w:rsidR="000A72CE" w:rsidRPr="00774B59" w:rsidRDefault="000A72CE" w:rsidP="00E30B8F">
      <w:pPr>
        <w:pStyle w:val="Heading2"/>
      </w:pPr>
      <w:bookmarkStart w:id="10568" w:name="_Toc189647936"/>
      <w:r w:rsidRPr="00774B59">
        <w:t>Detection of Areas for which Special Conditions Exist - Basic test</w:t>
      </w:r>
      <w:bookmarkEnd w:id="10568"/>
    </w:p>
    <w:tbl>
      <w:tblPr>
        <w:tblStyle w:val="TableGrid"/>
        <w:tblW w:w="9624"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1097"/>
      </w:tblGrid>
      <w:tr w:rsidR="001570A4" w:rsidRPr="00340B0D" w14:paraId="126AD021" w14:textId="77777777" w:rsidTr="00C6052F">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38782E17" w14:textId="77777777" w:rsidR="001570A4" w:rsidRPr="00340B0D" w:rsidRDefault="001570A4"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758D0BA2" w14:textId="3B4D56BB" w:rsidR="001570A4" w:rsidRPr="00C87169" w:rsidRDefault="00CB4C8F" w:rsidP="00541D1A">
            <w:pPr>
              <w:jc w:val="center"/>
              <w:rPr>
                <w:rFonts w:cs="Arial"/>
                <w:bCs/>
              </w:rPr>
            </w:pPr>
            <w:proofErr w:type="spellStart"/>
            <w:r>
              <w:t>SpecialConditions</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3F04398B" w14:textId="77777777" w:rsidR="001570A4" w:rsidRPr="00340B0D" w:rsidRDefault="001570A4" w:rsidP="00541D1A">
            <w:pPr>
              <w:jc w:val="center"/>
              <w:rPr>
                <w:rFonts w:cs="Arial"/>
                <w:b/>
                <w:bCs/>
                <w:sz w:val="18"/>
                <w:szCs w:val="18"/>
              </w:rPr>
            </w:pPr>
            <w:r w:rsidRPr="00340B0D">
              <w:rPr>
                <w:rFonts w:cs="Arial"/>
                <w:b/>
                <w:bCs/>
                <w:sz w:val="18"/>
                <w:szCs w:val="18"/>
              </w:rPr>
              <w:t>IHO Reference</w:t>
            </w:r>
          </w:p>
        </w:tc>
        <w:tc>
          <w:tcPr>
            <w:tcW w:w="2538"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20204E5C" w14:textId="19ADB7B7" w:rsidR="001570A4" w:rsidRPr="00774B59" w:rsidRDefault="00CB4C8F" w:rsidP="00774B59">
            <w:pPr>
              <w:widowControl/>
              <w:spacing w:line="240" w:lineRule="auto"/>
              <w:rPr>
                <w:rFonts w:ascii="Calibri" w:hAnsi="Calibri" w:cs="Calibri"/>
                <w:snapToGrid/>
                <w:color w:val="000000"/>
                <w:sz w:val="22"/>
                <w:szCs w:val="22"/>
              </w:rPr>
            </w:pPr>
            <w:r>
              <w:rPr>
                <w:rFonts w:ascii="Calibri" w:hAnsi="Calibri" w:cs="Calibri"/>
                <w:color w:val="000000"/>
                <w:sz w:val="22"/>
                <w:szCs w:val="22"/>
              </w:rPr>
              <w:t xml:space="preserve">S-98 </w:t>
            </w:r>
            <w:r w:rsidR="00774B59">
              <w:rPr>
                <w:rFonts w:ascii="Calibri" w:hAnsi="Calibri" w:cs="Calibri"/>
                <w:color w:val="000000"/>
                <w:sz w:val="22"/>
                <w:szCs w:val="22"/>
              </w:rPr>
              <w:t>12.10.7</w:t>
            </w:r>
          </w:p>
        </w:tc>
      </w:tr>
      <w:tr w:rsidR="001570A4" w:rsidRPr="00340B0D" w14:paraId="10D4A382" w14:textId="77777777" w:rsidTr="00C6052F">
        <w:tc>
          <w:tcPr>
            <w:tcW w:w="9624"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6BF3803" w14:textId="77777777" w:rsidR="001570A4" w:rsidRPr="00340B0D" w:rsidRDefault="001570A4" w:rsidP="00541D1A">
            <w:pPr>
              <w:rPr>
                <w:rFonts w:cs="Arial"/>
                <w:b/>
                <w:bCs/>
                <w:sz w:val="18"/>
                <w:szCs w:val="18"/>
              </w:rPr>
            </w:pPr>
            <w:r w:rsidRPr="00340B0D">
              <w:rPr>
                <w:rFonts w:cs="Arial"/>
                <w:b/>
                <w:bCs/>
                <w:sz w:val="18"/>
                <w:szCs w:val="18"/>
              </w:rPr>
              <w:t>Test Description</w:t>
            </w:r>
          </w:p>
        </w:tc>
      </w:tr>
      <w:tr w:rsidR="001570A4" w:rsidRPr="00340B0D" w14:paraId="24AE7066" w14:textId="77777777" w:rsidTr="00C6052F">
        <w:tc>
          <w:tcPr>
            <w:tcW w:w="9624"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48917297" w14:textId="77777777" w:rsidR="001570A4" w:rsidRDefault="001570A4" w:rsidP="00541D1A">
            <w:pPr>
              <w:rPr>
                <w:rFonts w:cs="Arial"/>
                <w:i/>
              </w:rPr>
            </w:pPr>
          </w:p>
          <w:p w14:paraId="397F2415" w14:textId="3C647646" w:rsidR="00CB4C8F" w:rsidRPr="00774B59" w:rsidRDefault="00CB4C8F" w:rsidP="00CB4C8F">
            <w:pPr>
              <w:jc w:val="left"/>
              <w:rPr>
                <w:i/>
              </w:rPr>
            </w:pPr>
            <w:r w:rsidRPr="00A53E84">
              <w:rPr>
                <w:i/>
              </w:rPr>
              <w:t xml:space="preserve">The purpose of this test is to verify by observation that ECDIS provides an appropriate indication when the Mariner plans </w:t>
            </w:r>
            <w:r w:rsidRPr="00774B59">
              <w:rPr>
                <w:i/>
              </w:rPr>
              <w:t xml:space="preserve">a route closer than a user-specified distance from the boundary of a prohibited area or a geographic area for which special conditions exist. The features satisfying the conditions for this test are listed </w:t>
            </w:r>
            <w:r w:rsidR="00E81CDD">
              <w:rPr>
                <w:i/>
              </w:rPr>
              <w:t xml:space="preserve">the S-101 Alerts and indications catalogue </w:t>
            </w:r>
            <w:r w:rsidRPr="00774B59">
              <w:rPr>
                <w:i/>
              </w:rPr>
              <w:t>and are included in the test cell 101AA00ARSPC.000.</w:t>
            </w:r>
          </w:p>
          <w:p w14:paraId="5D981185" w14:textId="77777777" w:rsidR="00CB4C8F" w:rsidRPr="00774B59" w:rsidRDefault="00CB4C8F" w:rsidP="00CB4C8F">
            <w:pPr>
              <w:jc w:val="left"/>
              <w:rPr>
                <w:i/>
              </w:rPr>
            </w:pPr>
          </w:p>
          <w:p w14:paraId="0EE5E5D2" w14:textId="77777777" w:rsidR="001570A4" w:rsidRPr="009C22F4" w:rsidRDefault="001570A4" w:rsidP="00E81CDD">
            <w:pPr>
              <w:rPr>
                <w:rFonts w:cs="Arial"/>
                <w:i/>
              </w:rPr>
            </w:pPr>
          </w:p>
        </w:tc>
      </w:tr>
      <w:tr w:rsidR="001570A4" w:rsidRPr="00340B0D" w14:paraId="4384761E" w14:textId="77777777" w:rsidTr="00C6052F">
        <w:tc>
          <w:tcPr>
            <w:tcW w:w="9624"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31ABAFE" w14:textId="77777777" w:rsidR="001570A4" w:rsidRPr="00340B0D" w:rsidRDefault="001570A4" w:rsidP="00541D1A">
            <w:pPr>
              <w:jc w:val="center"/>
              <w:rPr>
                <w:rFonts w:cs="Arial"/>
                <w:b/>
                <w:bCs/>
                <w:sz w:val="18"/>
                <w:szCs w:val="18"/>
              </w:rPr>
            </w:pPr>
            <w:r w:rsidRPr="00340B0D">
              <w:rPr>
                <w:rFonts w:cs="Arial"/>
                <w:b/>
                <w:bCs/>
                <w:sz w:val="18"/>
                <w:szCs w:val="18"/>
              </w:rPr>
              <w:t>Loaded Data</w:t>
            </w:r>
          </w:p>
        </w:tc>
      </w:tr>
      <w:tr w:rsidR="001570A4" w:rsidRPr="00340B0D" w14:paraId="48C83FF2" w14:textId="77777777" w:rsidTr="00C6052F">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BB4408D" w14:textId="77777777" w:rsidR="001570A4" w:rsidRPr="00340B0D" w:rsidRDefault="001570A4" w:rsidP="00541D1A">
            <w:pPr>
              <w:jc w:val="center"/>
              <w:rPr>
                <w:rFonts w:cs="Arial"/>
                <w:b/>
                <w:bCs/>
                <w:sz w:val="18"/>
                <w:szCs w:val="18"/>
              </w:rPr>
            </w:pPr>
            <w:r w:rsidRPr="00340B0D">
              <w:rPr>
                <w:rFonts w:cs="Arial"/>
                <w:b/>
                <w:bCs/>
                <w:sz w:val="18"/>
                <w:szCs w:val="18"/>
              </w:rPr>
              <w:t>Exchange Set Name</w:t>
            </w:r>
          </w:p>
        </w:tc>
        <w:tc>
          <w:tcPr>
            <w:tcW w:w="3047"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D1D5164" w14:textId="77777777" w:rsidR="001570A4" w:rsidRPr="00340B0D" w:rsidRDefault="001570A4" w:rsidP="00541D1A">
            <w:pPr>
              <w:jc w:val="center"/>
              <w:rPr>
                <w:rFonts w:cs="Arial"/>
                <w:b/>
                <w:bCs/>
                <w:sz w:val="18"/>
                <w:szCs w:val="18"/>
              </w:rPr>
            </w:pPr>
          </w:p>
        </w:tc>
      </w:tr>
      <w:tr w:rsidR="001570A4" w:rsidRPr="00340B0D" w14:paraId="092FAABA" w14:textId="77777777" w:rsidTr="00C6052F">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4549FFDB" w14:textId="77777777" w:rsidR="001570A4" w:rsidRPr="00340B0D" w:rsidRDefault="001570A4" w:rsidP="00541D1A">
            <w:pPr>
              <w:rPr>
                <w:rFonts w:cs="Arial"/>
                <w:sz w:val="18"/>
                <w:szCs w:val="18"/>
              </w:rPr>
            </w:pPr>
          </w:p>
        </w:tc>
        <w:tc>
          <w:tcPr>
            <w:tcW w:w="3047" w:type="dxa"/>
            <w:gridSpan w:val="3"/>
            <w:tcBorders>
              <w:top w:val="single" w:sz="4" w:space="0" w:color="auto"/>
              <w:left w:val="single" w:sz="12" w:space="0" w:color="auto"/>
              <w:bottom w:val="single" w:sz="4" w:space="0" w:color="auto"/>
              <w:right w:val="single" w:sz="12" w:space="0" w:color="auto"/>
            </w:tcBorders>
            <w:shd w:val="clear" w:color="auto" w:fill="auto"/>
          </w:tcPr>
          <w:p w14:paraId="42E93F56" w14:textId="77777777" w:rsidR="001570A4" w:rsidRPr="00340B0D" w:rsidRDefault="001570A4" w:rsidP="00541D1A">
            <w:pPr>
              <w:rPr>
                <w:rFonts w:cs="Arial"/>
                <w:sz w:val="18"/>
                <w:szCs w:val="18"/>
              </w:rPr>
            </w:pPr>
          </w:p>
        </w:tc>
      </w:tr>
      <w:tr w:rsidR="001570A4" w:rsidRPr="00340B0D" w14:paraId="7ACF40CD" w14:textId="77777777" w:rsidTr="00C6052F">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04B544F1" w14:textId="77777777" w:rsidR="001570A4" w:rsidRPr="00340B0D" w:rsidRDefault="001570A4" w:rsidP="00541D1A">
            <w:pPr>
              <w:rPr>
                <w:rFonts w:cs="Arial"/>
                <w:sz w:val="18"/>
                <w:szCs w:val="18"/>
              </w:rPr>
            </w:pPr>
          </w:p>
        </w:tc>
        <w:tc>
          <w:tcPr>
            <w:tcW w:w="3047" w:type="dxa"/>
            <w:gridSpan w:val="3"/>
            <w:tcBorders>
              <w:top w:val="single" w:sz="4" w:space="0" w:color="auto"/>
              <w:left w:val="single" w:sz="12" w:space="0" w:color="auto"/>
              <w:bottom w:val="single" w:sz="12" w:space="0" w:color="auto"/>
              <w:right w:val="single" w:sz="12" w:space="0" w:color="auto"/>
            </w:tcBorders>
            <w:shd w:val="clear" w:color="auto" w:fill="auto"/>
          </w:tcPr>
          <w:p w14:paraId="39227AD6" w14:textId="77777777" w:rsidR="001570A4" w:rsidRPr="00340B0D" w:rsidRDefault="001570A4" w:rsidP="00541D1A">
            <w:pPr>
              <w:rPr>
                <w:rFonts w:cs="Arial"/>
                <w:sz w:val="18"/>
                <w:szCs w:val="18"/>
              </w:rPr>
            </w:pPr>
          </w:p>
        </w:tc>
      </w:tr>
      <w:tr w:rsidR="001570A4" w:rsidRPr="00340B0D" w14:paraId="6FF9302C" w14:textId="77777777" w:rsidTr="00C6052F">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BF5E93D" w14:textId="77777777" w:rsidR="001570A4" w:rsidRPr="00340B0D" w:rsidRDefault="001570A4" w:rsidP="00541D1A">
            <w:pPr>
              <w:jc w:val="center"/>
              <w:rPr>
                <w:rFonts w:cs="Arial"/>
                <w:b/>
                <w:bCs/>
                <w:sz w:val="18"/>
                <w:szCs w:val="18"/>
              </w:rPr>
            </w:pPr>
            <w:r w:rsidRPr="00340B0D">
              <w:rPr>
                <w:rFonts w:cs="Arial"/>
                <w:b/>
                <w:bCs/>
                <w:sz w:val="18"/>
                <w:szCs w:val="18"/>
              </w:rPr>
              <w:t>Display Mode</w:t>
            </w:r>
          </w:p>
        </w:tc>
        <w:tc>
          <w:tcPr>
            <w:tcW w:w="4968"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401B13D" w14:textId="77777777" w:rsidR="001570A4" w:rsidRPr="00340B0D" w:rsidRDefault="001570A4"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1570A4" w:rsidRPr="00340B0D" w14:paraId="731A5B98" w14:textId="77777777" w:rsidTr="00C6052F">
        <w:sdt>
          <w:sdtPr>
            <w:rPr>
              <w:rFonts w:cs="Arial"/>
              <w:sz w:val="18"/>
              <w:szCs w:val="18"/>
            </w:rPr>
            <w:alias w:val="Diplay Category"/>
            <w:tag w:val="Diplay Categor"/>
            <w:id w:val="5724176"/>
            <w:placeholder>
              <w:docPart w:val="B5C5B5FFA845437ABF9128EA8E8A4A1A"/>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45B9FEF8" w14:textId="77777777" w:rsidR="001570A4" w:rsidRPr="00340B0D" w:rsidRDefault="001570A4"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0B775B05" w14:textId="77777777" w:rsidR="001570A4" w:rsidRPr="00340B0D" w:rsidRDefault="001570A4" w:rsidP="00541D1A">
            <w:pPr>
              <w:rPr>
                <w:rFonts w:cs="Arial"/>
                <w:sz w:val="18"/>
                <w:szCs w:val="18"/>
              </w:rPr>
            </w:pPr>
            <w:r w:rsidRPr="00340B0D">
              <w:rPr>
                <w:rFonts w:cs="Arial"/>
                <w:sz w:val="18"/>
                <w:szCs w:val="18"/>
              </w:rPr>
              <w:t>Accuracy</w:t>
            </w:r>
          </w:p>
        </w:tc>
        <w:tc>
          <w:tcPr>
            <w:tcW w:w="1097" w:type="dxa"/>
            <w:tcBorders>
              <w:left w:val="single" w:sz="4" w:space="0" w:color="auto"/>
              <w:right w:val="single" w:sz="12" w:space="0" w:color="auto"/>
            </w:tcBorders>
            <w:shd w:val="clear" w:color="auto" w:fill="auto"/>
            <w:vAlign w:val="center"/>
          </w:tcPr>
          <w:p w14:paraId="7CEB8A02" w14:textId="77777777" w:rsidR="001570A4" w:rsidRPr="00340B0D" w:rsidRDefault="001570A4" w:rsidP="00541D1A">
            <w:pPr>
              <w:jc w:val="center"/>
              <w:rPr>
                <w:rFonts w:cs="Arial"/>
                <w:sz w:val="18"/>
                <w:szCs w:val="18"/>
              </w:rPr>
            </w:pPr>
          </w:p>
        </w:tc>
      </w:tr>
      <w:tr w:rsidR="001570A4" w:rsidRPr="00340B0D" w14:paraId="23C44DE6" w14:textId="77777777" w:rsidTr="00C6052F">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538D393" w14:textId="77777777" w:rsidR="001570A4" w:rsidRPr="00340B0D" w:rsidRDefault="001570A4"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001983E6" w14:textId="77777777" w:rsidR="001570A4" w:rsidRPr="00340B0D" w:rsidRDefault="001570A4" w:rsidP="00541D1A">
            <w:pPr>
              <w:rPr>
                <w:rFonts w:cs="Arial"/>
                <w:sz w:val="18"/>
                <w:szCs w:val="18"/>
              </w:rPr>
            </w:pPr>
            <w:r w:rsidRPr="00340B0D">
              <w:rPr>
                <w:rFonts w:cs="Arial"/>
                <w:sz w:val="18"/>
                <w:szCs w:val="18"/>
              </w:rPr>
              <w:t>Contour label</w:t>
            </w:r>
          </w:p>
        </w:tc>
        <w:tc>
          <w:tcPr>
            <w:tcW w:w="1097" w:type="dxa"/>
            <w:tcBorders>
              <w:left w:val="single" w:sz="4" w:space="0" w:color="auto"/>
              <w:right w:val="single" w:sz="12" w:space="0" w:color="auto"/>
            </w:tcBorders>
            <w:shd w:val="clear" w:color="auto" w:fill="auto"/>
            <w:vAlign w:val="center"/>
          </w:tcPr>
          <w:p w14:paraId="6DE5CBB2" w14:textId="77777777" w:rsidR="001570A4" w:rsidRPr="00340B0D" w:rsidRDefault="001570A4" w:rsidP="00541D1A">
            <w:pPr>
              <w:jc w:val="center"/>
              <w:rPr>
                <w:rFonts w:cs="Arial"/>
                <w:sz w:val="18"/>
                <w:szCs w:val="18"/>
              </w:rPr>
            </w:pPr>
          </w:p>
        </w:tc>
      </w:tr>
      <w:tr w:rsidR="001570A4" w:rsidRPr="00340B0D" w14:paraId="0583236D" w14:textId="77777777" w:rsidTr="00C6052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CED36C3" w14:textId="77777777" w:rsidR="001570A4" w:rsidRPr="00340B0D" w:rsidRDefault="001570A4"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35AB83E"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A5B27D1" w14:textId="77777777" w:rsidR="001570A4" w:rsidRPr="00340B0D" w:rsidRDefault="001570A4" w:rsidP="00541D1A">
            <w:pPr>
              <w:rPr>
                <w:rFonts w:cs="Arial"/>
                <w:sz w:val="18"/>
                <w:szCs w:val="18"/>
              </w:rPr>
            </w:pPr>
            <w:r w:rsidRPr="00340B0D">
              <w:rPr>
                <w:rFonts w:cs="Arial"/>
                <w:sz w:val="18"/>
                <w:szCs w:val="18"/>
              </w:rPr>
              <w:t>Highlight date dependent</w:t>
            </w:r>
          </w:p>
        </w:tc>
        <w:tc>
          <w:tcPr>
            <w:tcW w:w="1097" w:type="dxa"/>
            <w:tcBorders>
              <w:right w:val="single" w:sz="12" w:space="0" w:color="auto"/>
            </w:tcBorders>
          </w:tcPr>
          <w:p w14:paraId="16138287" w14:textId="77777777" w:rsidR="001570A4" w:rsidRPr="00340B0D" w:rsidRDefault="001570A4" w:rsidP="00541D1A">
            <w:pPr>
              <w:jc w:val="center"/>
              <w:rPr>
                <w:rFonts w:cs="Arial"/>
                <w:sz w:val="18"/>
                <w:szCs w:val="18"/>
              </w:rPr>
            </w:pPr>
          </w:p>
        </w:tc>
      </w:tr>
      <w:tr w:rsidR="001570A4" w:rsidRPr="00340B0D" w14:paraId="5DC65E7E" w14:textId="77777777" w:rsidTr="00C6052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2F2D0C9" w14:textId="77777777" w:rsidR="001570A4" w:rsidRPr="00340B0D" w:rsidRDefault="001570A4"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8406DBD"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2ABEA069" w14:textId="77777777" w:rsidR="001570A4" w:rsidRPr="00340B0D" w:rsidRDefault="001570A4" w:rsidP="00541D1A">
            <w:pPr>
              <w:rPr>
                <w:rFonts w:cs="Arial"/>
                <w:sz w:val="18"/>
                <w:szCs w:val="18"/>
              </w:rPr>
            </w:pPr>
            <w:r w:rsidRPr="00340B0D">
              <w:rPr>
                <w:rFonts w:cs="Arial"/>
                <w:sz w:val="18"/>
                <w:szCs w:val="18"/>
              </w:rPr>
              <w:t>Highlight document</w:t>
            </w:r>
          </w:p>
        </w:tc>
        <w:tc>
          <w:tcPr>
            <w:tcW w:w="1097" w:type="dxa"/>
            <w:tcBorders>
              <w:right w:val="single" w:sz="12" w:space="0" w:color="auto"/>
            </w:tcBorders>
          </w:tcPr>
          <w:p w14:paraId="6E1CB130" w14:textId="77777777" w:rsidR="001570A4" w:rsidRPr="00340B0D" w:rsidRDefault="001570A4" w:rsidP="00541D1A">
            <w:pPr>
              <w:jc w:val="center"/>
              <w:rPr>
                <w:rFonts w:cs="Arial"/>
                <w:sz w:val="18"/>
                <w:szCs w:val="18"/>
              </w:rPr>
            </w:pPr>
          </w:p>
        </w:tc>
      </w:tr>
      <w:tr w:rsidR="001570A4" w:rsidRPr="00340B0D" w14:paraId="647B32B5" w14:textId="77777777" w:rsidTr="00C6052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E2402E2" w14:textId="77777777" w:rsidR="001570A4" w:rsidRPr="00340B0D" w:rsidRDefault="001570A4"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68F5C49"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24D4419A" w14:textId="77777777" w:rsidR="001570A4" w:rsidRPr="00340B0D" w:rsidRDefault="001570A4" w:rsidP="00541D1A">
            <w:pPr>
              <w:rPr>
                <w:rFonts w:cs="Arial"/>
                <w:b/>
                <w:bCs/>
                <w:sz w:val="18"/>
                <w:szCs w:val="18"/>
              </w:rPr>
            </w:pPr>
            <w:r w:rsidRPr="00340B0D">
              <w:rPr>
                <w:rFonts w:cs="Arial"/>
                <w:sz w:val="18"/>
                <w:szCs w:val="18"/>
              </w:rPr>
              <w:t>Highlight info</w:t>
            </w:r>
          </w:p>
        </w:tc>
        <w:tc>
          <w:tcPr>
            <w:tcW w:w="1097" w:type="dxa"/>
            <w:tcBorders>
              <w:right w:val="single" w:sz="12" w:space="0" w:color="auto"/>
            </w:tcBorders>
          </w:tcPr>
          <w:p w14:paraId="7DE565B1" w14:textId="77777777" w:rsidR="001570A4" w:rsidRPr="00340B0D" w:rsidRDefault="001570A4" w:rsidP="00541D1A">
            <w:pPr>
              <w:jc w:val="center"/>
              <w:rPr>
                <w:rFonts w:cs="Arial"/>
                <w:sz w:val="18"/>
                <w:szCs w:val="18"/>
              </w:rPr>
            </w:pPr>
          </w:p>
        </w:tc>
      </w:tr>
      <w:tr w:rsidR="001570A4" w:rsidRPr="00340B0D" w14:paraId="47EF30C9" w14:textId="77777777" w:rsidTr="00C6052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55529E3" w14:textId="77777777" w:rsidR="001570A4" w:rsidRPr="00340B0D" w:rsidRDefault="001570A4"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F34C508"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6777608" w14:textId="77777777" w:rsidR="001570A4" w:rsidRPr="00340B0D" w:rsidRDefault="001570A4" w:rsidP="00541D1A">
            <w:pPr>
              <w:rPr>
                <w:rFonts w:cs="Arial"/>
                <w:sz w:val="18"/>
                <w:szCs w:val="18"/>
              </w:rPr>
            </w:pPr>
            <w:r w:rsidRPr="00340B0D">
              <w:rPr>
                <w:rFonts w:cs="Arial"/>
                <w:sz w:val="18"/>
                <w:szCs w:val="18"/>
              </w:rPr>
              <w:t>Shallow Pattern</w:t>
            </w:r>
          </w:p>
        </w:tc>
        <w:tc>
          <w:tcPr>
            <w:tcW w:w="1097" w:type="dxa"/>
            <w:tcBorders>
              <w:right w:val="single" w:sz="12" w:space="0" w:color="auto"/>
            </w:tcBorders>
          </w:tcPr>
          <w:p w14:paraId="5FF7FE9A" w14:textId="77777777" w:rsidR="001570A4" w:rsidRPr="00340B0D" w:rsidRDefault="001570A4" w:rsidP="00541D1A">
            <w:pPr>
              <w:jc w:val="center"/>
              <w:rPr>
                <w:rFonts w:cs="Arial"/>
                <w:sz w:val="18"/>
                <w:szCs w:val="18"/>
              </w:rPr>
            </w:pPr>
          </w:p>
        </w:tc>
      </w:tr>
      <w:tr w:rsidR="001570A4" w:rsidRPr="00340B0D" w14:paraId="0B7A0DD5" w14:textId="77777777" w:rsidTr="00C6052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E2F7CDD" w14:textId="77777777" w:rsidR="001570A4" w:rsidRPr="00340B0D" w:rsidRDefault="001570A4"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ED60F10"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50CBE6B" w14:textId="77777777" w:rsidR="001570A4" w:rsidRPr="00340B0D" w:rsidRDefault="001570A4" w:rsidP="00541D1A">
            <w:pPr>
              <w:rPr>
                <w:rFonts w:cs="Arial"/>
                <w:sz w:val="18"/>
                <w:szCs w:val="18"/>
              </w:rPr>
            </w:pPr>
            <w:r w:rsidRPr="00340B0D">
              <w:rPr>
                <w:rFonts w:cs="Arial"/>
                <w:sz w:val="18"/>
                <w:szCs w:val="18"/>
              </w:rPr>
              <w:t>Unknown</w:t>
            </w:r>
          </w:p>
        </w:tc>
        <w:tc>
          <w:tcPr>
            <w:tcW w:w="1097" w:type="dxa"/>
            <w:tcBorders>
              <w:right w:val="single" w:sz="12" w:space="0" w:color="auto"/>
            </w:tcBorders>
          </w:tcPr>
          <w:p w14:paraId="44F1CE09" w14:textId="77777777" w:rsidR="001570A4" w:rsidRPr="00340B0D" w:rsidRDefault="001570A4" w:rsidP="00541D1A">
            <w:pPr>
              <w:jc w:val="center"/>
              <w:rPr>
                <w:rFonts w:cs="Arial"/>
                <w:sz w:val="18"/>
                <w:szCs w:val="18"/>
              </w:rPr>
            </w:pPr>
          </w:p>
        </w:tc>
      </w:tr>
      <w:tr w:rsidR="001570A4" w:rsidRPr="00340B0D" w14:paraId="3A3C4AE7" w14:textId="77777777" w:rsidTr="00C6052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47160B2" w14:textId="77777777" w:rsidR="001570A4" w:rsidRPr="00340B0D" w:rsidRDefault="001570A4"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C976EF8"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88905ED" w14:textId="77777777" w:rsidR="001570A4" w:rsidRPr="00340B0D" w:rsidRDefault="001570A4" w:rsidP="00541D1A">
            <w:pPr>
              <w:rPr>
                <w:rFonts w:cs="Arial"/>
                <w:sz w:val="18"/>
                <w:szCs w:val="18"/>
              </w:rPr>
            </w:pPr>
            <w:r w:rsidRPr="00340B0D">
              <w:rPr>
                <w:rFonts w:cs="Arial"/>
                <w:sz w:val="18"/>
                <w:szCs w:val="18"/>
              </w:rPr>
              <w:t>Update Review</w:t>
            </w:r>
          </w:p>
        </w:tc>
        <w:tc>
          <w:tcPr>
            <w:tcW w:w="1097" w:type="dxa"/>
            <w:tcBorders>
              <w:right w:val="single" w:sz="12" w:space="0" w:color="auto"/>
            </w:tcBorders>
          </w:tcPr>
          <w:p w14:paraId="0BB502E2" w14:textId="77777777" w:rsidR="001570A4" w:rsidRPr="00340B0D" w:rsidRDefault="001570A4" w:rsidP="00541D1A">
            <w:pPr>
              <w:jc w:val="center"/>
              <w:rPr>
                <w:rFonts w:cs="Arial"/>
                <w:sz w:val="18"/>
                <w:szCs w:val="18"/>
              </w:rPr>
            </w:pPr>
          </w:p>
        </w:tc>
      </w:tr>
      <w:tr w:rsidR="001570A4" w:rsidRPr="00340B0D" w14:paraId="75B122BB" w14:textId="77777777" w:rsidTr="00C6052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6125F9A" w14:textId="77777777" w:rsidR="001570A4" w:rsidRPr="00340B0D" w:rsidRDefault="001570A4"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EA6F0F"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1B383AB" w14:textId="77777777" w:rsidR="001570A4" w:rsidRPr="00340B0D" w:rsidRDefault="001570A4" w:rsidP="00541D1A">
            <w:pPr>
              <w:rPr>
                <w:rFonts w:cs="Arial"/>
                <w:sz w:val="18"/>
                <w:szCs w:val="18"/>
              </w:rPr>
            </w:pPr>
            <w:r w:rsidRPr="00340B0D">
              <w:rPr>
                <w:rFonts w:cs="Arial"/>
                <w:b/>
                <w:bCs/>
                <w:sz w:val="18"/>
                <w:szCs w:val="18"/>
              </w:rPr>
              <w:t>Text Groups</w:t>
            </w:r>
          </w:p>
        </w:tc>
        <w:tc>
          <w:tcPr>
            <w:tcW w:w="1097" w:type="dxa"/>
            <w:tcBorders>
              <w:right w:val="single" w:sz="12" w:space="0" w:color="auto"/>
            </w:tcBorders>
          </w:tcPr>
          <w:p w14:paraId="4ECEFC48" w14:textId="77777777" w:rsidR="001570A4" w:rsidRPr="00340B0D" w:rsidRDefault="001570A4" w:rsidP="00541D1A">
            <w:pPr>
              <w:jc w:val="center"/>
              <w:rPr>
                <w:rFonts w:cs="Arial"/>
                <w:sz w:val="18"/>
                <w:szCs w:val="18"/>
              </w:rPr>
            </w:pPr>
          </w:p>
        </w:tc>
      </w:tr>
      <w:tr w:rsidR="001570A4" w:rsidRPr="00340B0D" w14:paraId="448EB5D7" w14:textId="77777777" w:rsidTr="00C6052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78E5233" w14:textId="77777777" w:rsidR="001570A4" w:rsidRPr="00340B0D" w:rsidRDefault="001570A4"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9F44885"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4B8ECF90" w14:textId="77777777" w:rsidR="001570A4" w:rsidRPr="00340B0D" w:rsidRDefault="001570A4" w:rsidP="00541D1A">
            <w:pPr>
              <w:rPr>
                <w:rFonts w:cs="Arial"/>
                <w:sz w:val="18"/>
                <w:szCs w:val="18"/>
              </w:rPr>
            </w:pPr>
            <w:r w:rsidRPr="00340B0D">
              <w:rPr>
                <w:rFonts w:cs="Arial"/>
                <w:sz w:val="18"/>
                <w:szCs w:val="18"/>
              </w:rPr>
              <w:t>Chart Text</w:t>
            </w:r>
          </w:p>
        </w:tc>
        <w:tc>
          <w:tcPr>
            <w:tcW w:w="1097" w:type="dxa"/>
            <w:tcBorders>
              <w:right w:val="single" w:sz="12" w:space="0" w:color="auto"/>
            </w:tcBorders>
          </w:tcPr>
          <w:p w14:paraId="40BD9876" w14:textId="77777777" w:rsidR="001570A4" w:rsidRPr="00340B0D" w:rsidRDefault="001570A4" w:rsidP="00541D1A">
            <w:pPr>
              <w:jc w:val="center"/>
              <w:rPr>
                <w:rFonts w:cs="Arial"/>
                <w:sz w:val="18"/>
                <w:szCs w:val="18"/>
              </w:rPr>
            </w:pPr>
          </w:p>
        </w:tc>
      </w:tr>
      <w:tr w:rsidR="001570A4" w:rsidRPr="00340B0D" w14:paraId="19236324" w14:textId="77777777" w:rsidTr="00C6052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1E2E42E" w14:textId="77777777" w:rsidR="001570A4" w:rsidRPr="00340B0D" w:rsidRDefault="001570A4"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85881D7"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2679F9BC" w14:textId="77777777" w:rsidR="001570A4" w:rsidRPr="00340B0D" w:rsidRDefault="001570A4" w:rsidP="00541D1A">
            <w:pPr>
              <w:rPr>
                <w:rFonts w:cs="Arial"/>
                <w:sz w:val="18"/>
                <w:szCs w:val="18"/>
              </w:rPr>
            </w:pPr>
            <w:r w:rsidRPr="00340B0D">
              <w:rPr>
                <w:rFonts w:cs="Arial"/>
                <w:sz w:val="18"/>
                <w:szCs w:val="18"/>
              </w:rPr>
              <w:t xml:space="preserve">    Important text</w:t>
            </w:r>
          </w:p>
        </w:tc>
        <w:tc>
          <w:tcPr>
            <w:tcW w:w="1097" w:type="dxa"/>
            <w:tcBorders>
              <w:right w:val="single" w:sz="12" w:space="0" w:color="auto"/>
            </w:tcBorders>
          </w:tcPr>
          <w:p w14:paraId="306E78F7" w14:textId="77777777" w:rsidR="001570A4" w:rsidRPr="00340B0D" w:rsidRDefault="001570A4" w:rsidP="00541D1A">
            <w:pPr>
              <w:jc w:val="center"/>
              <w:rPr>
                <w:rFonts w:cs="Arial"/>
                <w:sz w:val="18"/>
                <w:szCs w:val="18"/>
              </w:rPr>
            </w:pPr>
          </w:p>
        </w:tc>
      </w:tr>
      <w:tr w:rsidR="001570A4" w:rsidRPr="00340B0D" w14:paraId="04C52414" w14:textId="77777777" w:rsidTr="00C6052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D9F1386" w14:textId="77777777" w:rsidR="001570A4" w:rsidRPr="00340B0D" w:rsidRDefault="001570A4"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ABCE567"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1BB985A6" w14:textId="77777777" w:rsidR="001570A4" w:rsidRPr="00340B0D" w:rsidRDefault="001570A4" w:rsidP="00541D1A">
            <w:pPr>
              <w:rPr>
                <w:rFonts w:cs="Arial"/>
                <w:b/>
                <w:bCs/>
                <w:sz w:val="18"/>
                <w:szCs w:val="18"/>
              </w:rPr>
            </w:pPr>
            <w:r w:rsidRPr="00340B0D">
              <w:rPr>
                <w:rFonts w:cs="Arial"/>
                <w:b/>
                <w:bCs/>
                <w:sz w:val="18"/>
                <w:szCs w:val="18"/>
              </w:rPr>
              <w:t xml:space="preserve">    Other Text</w:t>
            </w:r>
          </w:p>
        </w:tc>
        <w:tc>
          <w:tcPr>
            <w:tcW w:w="1097" w:type="dxa"/>
            <w:tcBorders>
              <w:right w:val="single" w:sz="12" w:space="0" w:color="auto"/>
            </w:tcBorders>
          </w:tcPr>
          <w:p w14:paraId="3748F3FE" w14:textId="77777777" w:rsidR="001570A4" w:rsidRPr="00340B0D" w:rsidRDefault="001570A4" w:rsidP="00541D1A">
            <w:pPr>
              <w:jc w:val="center"/>
              <w:rPr>
                <w:rFonts w:cs="Arial"/>
                <w:sz w:val="18"/>
                <w:szCs w:val="18"/>
              </w:rPr>
            </w:pPr>
          </w:p>
        </w:tc>
      </w:tr>
      <w:tr w:rsidR="001570A4" w:rsidRPr="00340B0D" w14:paraId="2135FEE0" w14:textId="77777777" w:rsidTr="00C6052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A05CDB6" w14:textId="77777777" w:rsidR="001570A4" w:rsidRPr="00340B0D" w:rsidRDefault="001570A4"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6BB18CAA"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156E55E3" w14:textId="77777777" w:rsidR="001570A4" w:rsidRPr="00340B0D" w:rsidRDefault="001570A4" w:rsidP="00541D1A">
            <w:pPr>
              <w:rPr>
                <w:rFonts w:cs="Arial"/>
                <w:sz w:val="18"/>
                <w:szCs w:val="18"/>
              </w:rPr>
            </w:pPr>
            <w:r w:rsidRPr="00340B0D">
              <w:rPr>
                <w:rFonts w:cs="Arial"/>
                <w:sz w:val="18"/>
                <w:szCs w:val="18"/>
              </w:rPr>
              <w:t xml:space="preserve">        Names</w:t>
            </w:r>
          </w:p>
        </w:tc>
        <w:tc>
          <w:tcPr>
            <w:tcW w:w="1097" w:type="dxa"/>
            <w:tcBorders>
              <w:right w:val="single" w:sz="12" w:space="0" w:color="auto"/>
            </w:tcBorders>
          </w:tcPr>
          <w:p w14:paraId="44E1B051" w14:textId="77777777" w:rsidR="001570A4" w:rsidRPr="00340B0D" w:rsidRDefault="001570A4" w:rsidP="00541D1A">
            <w:pPr>
              <w:jc w:val="center"/>
              <w:rPr>
                <w:rFonts w:cs="Arial"/>
                <w:sz w:val="18"/>
                <w:szCs w:val="18"/>
              </w:rPr>
            </w:pPr>
          </w:p>
        </w:tc>
      </w:tr>
      <w:tr w:rsidR="001570A4" w:rsidRPr="00340B0D" w14:paraId="2FF712EE" w14:textId="77777777" w:rsidTr="00C6052F">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2F7F9CFC" w14:textId="77777777" w:rsidR="001570A4" w:rsidRPr="00340B0D" w:rsidRDefault="001570A4"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4DB63F92" w14:textId="77777777" w:rsidR="001570A4" w:rsidRPr="00340B0D" w:rsidRDefault="001570A4" w:rsidP="00541D1A">
            <w:pPr>
              <w:rPr>
                <w:rFonts w:cs="Arial"/>
                <w:b/>
                <w:bCs/>
                <w:sz w:val="18"/>
                <w:szCs w:val="18"/>
              </w:rPr>
            </w:pPr>
            <w:r w:rsidRPr="00340B0D">
              <w:rPr>
                <w:rFonts w:cs="Arial"/>
                <w:sz w:val="18"/>
                <w:szCs w:val="18"/>
              </w:rPr>
              <w:t xml:space="preserve">        Light description</w:t>
            </w:r>
          </w:p>
        </w:tc>
        <w:tc>
          <w:tcPr>
            <w:tcW w:w="1097" w:type="dxa"/>
            <w:tcBorders>
              <w:right w:val="single" w:sz="12" w:space="0" w:color="auto"/>
            </w:tcBorders>
          </w:tcPr>
          <w:p w14:paraId="63B19D94" w14:textId="77777777" w:rsidR="001570A4" w:rsidRPr="00340B0D" w:rsidRDefault="001570A4" w:rsidP="00541D1A">
            <w:pPr>
              <w:jc w:val="center"/>
              <w:rPr>
                <w:rFonts w:cs="Arial"/>
                <w:sz w:val="18"/>
                <w:szCs w:val="18"/>
              </w:rPr>
            </w:pPr>
          </w:p>
        </w:tc>
      </w:tr>
      <w:tr w:rsidR="001570A4" w:rsidRPr="00340B0D" w14:paraId="67114EAD" w14:textId="77777777" w:rsidTr="00C6052F">
        <w:sdt>
          <w:sdtPr>
            <w:rPr>
              <w:rFonts w:cs="Arial"/>
              <w:sz w:val="18"/>
              <w:szCs w:val="18"/>
            </w:rPr>
            <w:alias w:val="Palette"/>
            <w:tag w:val="Palette"/>
            <w:id w:val="-1146894747"/>
            <w:placeholder>
              <w:docPart w:val="2EC8D681BD724E52B3C06CC5C0106BB3"/>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349DF7F9" w14:textId="77777777" w:rsidR="001570A4" w:rsidRPr="00340B0D" w:rsidRDefault="001570A4"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2B3ED82F" w14:textId="77777777" w:rsidR="001570A4" w:rsidRPr="00340B0D" w:rsidRDefault="001570A4" w:rsidP="00541D1A">
            <w:pPr>
              <w:rPr>
                <w:rFonts w:cs="Arial"/>
                <w:b/>
                <w:bCs/>
                <w:sz w:val="18"/>
                <w:szCs w:val="18"/>
              </w:rPr>
            </w:pPr>
            <w:r w:rsidRPr="00340B0D">
              <w:rPr>
                <w:rFonts w:cs="Arial"/>
                <w:sz w:val="18"/>
                <w:szCs w:val="18"/>
              </w:rPr>
              <w:t xml:space="preserve">        All other chart text</w:t>
            </w:r>
          </w:p>
        </w:tc>
        <w:tc>
          <w:tcPr>
            <w:tcW w:w="1097" w:type="dxa"/>
            <w:tcBorders>
              <w:right w:val="single" w:sz="12" w:space="0" w:color="auto"/>
            </w:tcBorders>
          </w:tcPr>
          <w:p w14:paraId="24F85CEA" w14:textId="77777777" w:rsidR="001570A4" w:rsidRPr="00340B0D" w:rsidRDefault="001570A4" w:rsidP="00541D1A">
            <w:pPr>
              <w:jc w:val="center"/>
              <w:rPr>
                <w:rFonts w:cs="Arial"/>
                <w:sz w:val="18"/>
                <w:szCs w:val="18"/>
              </w:rPr>
            </w:pPr>
          </w:p>
        </w:tc>
      </w:tr>
      <w:tr w:rsidR="001570A4" w:rsidRPr="00340B0D" w14:paraId="0C91D1A4" w14:textId="77777777" w:rsidTr="00C6052F">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1E04429A" w14:textId="77777777" w:rsidR="001570A4" w:rsidRPr="00340B0D" w:rsidRDefault="001570A4" w:rsidP="00541D1A">
            <w:pPr>
              <w:jc w:val="center"/>
              <w:rPr>
                <w:rFonts w:cs="Arial"/>
                <w:b/>
                <w:bCs/>
                <w:sz w:val="18"/>
                <w:szCs w:val="18"/>
              </w:rPr>
            </w:pPr>
          </w:p>
        </w:tc>
        <w:tc>
          <w:tcPr>
            <w:tcW w:w="3871" w:type="dxa"/>
            <w:gridSpan w:val="5"/>
            <w:tcBorders>
              <w:left w:val="single" w:sz="12" w:space="0" w:color="auto"/>
            </w:tcBorders>
          </w:tcPr>
          <w:p w14:paraId="247BDC2C" w14:textId="77777777" w:rsidR="001570A4" w:rsidRPr="00340B0D" w:rsidRDefault="001570A4" w:rsidP="00541D1A">
            <w:pPr>
              <w:rPr>
                <w:rFonts w:cs="Arial"/>
                <w:sz w:val="18"/>
                <w:szCs w:val="18"/>
              </w:rPr>
            </w:pPr>
          </w:p>
        </w:tc>
        <w:tc>
          <w:tcPr>
            <w:tcW w:w="1097" w:type="dxa"/>
            <w:tcBorders>
              <w:right w:val="single" w:sz="12" w:space="0" w:color="auto"/>
            </w:tcBorders>
            <w:vAlign w:val="center"/>
          </w:tcPr>
          <w:p w14:paraId="3EBA4FBD" w14:textId="77777777" w:rsidR="001570A4" w:rsidRPr="00340B0D" w:rsidRDefault="001570A4" w:rsidP="00541D1A">
            <w:pPr>
              <w:jc w:val="center"/>
              <w:rPr>
                <w:rFonts w:cs="Arial"/>
                <w:sz w:val="18"/>
                <w:szCs w:val="18"/>
              </w:rPr>
            </w:pPr>
          </w:p>
        </w:tc>
      </w:tr>
      <w:tr w:rsidR="001570A4" w:rsidRPr="00340B0D" w14:paraId="7A1CA301" w14:textId="77777777" w:rsidTr="00C6052F">
        <w:tc>
          <w:tcPr>
            <w:tcW w:w="4656" w:type="dxa"/>
            <w:gridSpan w:val="5"/>
            <w:tcBorders>
              <w:left w:val="single" w:sz="12" w:space="0" w:color="auto"/>
              <w:bottom w:val="single" w:sz="12" w:space="0" w:color="auto"/>
              <w:right w:val="single" w:sz="12" w:space="0" w:color="auto"/>
            </w:tcBorders>
            <w:shd w:val="clear" w:color="auto" w:fill="FFFFFF" w:themeFill="background1"/>
          </w:tcPr>
          <w:p w14:paraId="51243B19" w14:textId="77777777" w:rsidR="001570A4" w:rsidRPr="00340B0D" w:rsidRDefault="001570A4" w:rsidP="00541D1A">
            <w:pPr>
              <w:rPr>
                <w:rFonts w:cs="Arial"/>
                <w:sz w:val="18"/>
                <w:szCs w:val="18"/>
              </w:rPr>
            </w:pPr>
          </w:p>
        </w:tc>
        <w:tc>
          <w:tcPr>
            <w:tcW w:w="3871" w:type="dxa"/>
            <w:gridSpan w:val="5"/>
            <w:tcBorders>
              <w:left w:val="single" w:sz="12" w:space="0" w:color="auto"/>
              <w:bottom w:val="single" w:sz="12" w:space="0" w:color="auto"/>
            </w:tcBorders>
          </w:tcPr>
          <w:p w14:paraId="75FC0299" w14:textId="77777777" w:rsidR="001570A4" w:rsidRPr="00340B0D" w:rsidRDefault="001570A4" w:rsidP="00541D1A">
            <w:pPr>
              <w:jc w:val="center"/>
              <w:rPr>
                <w:rFonts w:cs="Arial"/>
                <w:sz w:val="18"/>
                <w:szCs w:val="18"/>
              </w:rPr>
            </w:pPr>
          </w:p>
        </w:tc>
        <w:tc>
          <w:tcPr>
            <w:tcW w:w="1097" w:type="dxa"/>
            <w:tcBorders>
              <w:bottom w:val="single" w:sz="12" w:space="0" w:color="auto"/>
              <w:right w:val="single" w:sz="12" w:space="0" w:color="auto"/>
            </w:tcBorders>
            <w:vAlign w:val="center"/>
          </w:tcPr>
          <w:p w14:paraId="5FFCA396" w14:textId="77777777" w:rsidR="001570A4" w:rsidRPr="00340B0D" w:rsidRDefault="001570A4" w:rsidP="00541D1A">
            <w:pPr>
              <w:jc w:val="center"/>
              <w:rPr>
                <w:rFonts w:cs="Arial"/>
                <w:sz w:val="18"/>
                <w:szCs w:val="18"/>
              </w:rPr>
            </w:pPr>
          </w:p>
        </w:tc>
      </w:tr>
      <w:tr w:rsidR="001570A4" w:rsidRPr="00340B0D" w14:paraId="6ADE1C13" w14:textId="77777777" w:rsidTr="00C6052F">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37A664AF" w14:textId="77777777" w:rsidR="001570A4" w:rsidRPr="00340B0D" w:rsidRDefault="001570A4" w:rsidP="00541D1A">
            <w:pPr>
              <w:jc w:val="center"/>
              <w:rPr>
                <w:rFonts w:cs="Arial"/>
                <w:b/>
                <w:bCs/>
                <w:sz w:val="18"/>
                <w:szCs w:val="18"/>
              </w:rPr>
            </w:pPr>
            <w:r w:rsidRPr="00340B0D">
              <w:rPr>
                <w:rFonts w:cs="Arial"/>
                <w:b/>
                <w:bCs/>
                <w:sz w:val="18"/>
                <w:szCs w:val="18"/>
              </w:rPr>
              <w:t>Date Dependent Objects</w:t>
            </w:r>
          </w:p>
        </w:tc>
        <w:tc>
          <w:tcPr>
            <w:tcW w:w="4968"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5716937" w14:textId="77777777" w:rsidR="001570A4" w:rsidRPr="00340B0D" w:rsidRDefault="001570A4" w:rsidP="00541D1A">
            <w:pPr>
              <w:jc w:val="center"/>
              <w:rPr>
                <w:rFonts w:cs="Arial"/>
                <w:sz w:val="18"/>
                <w:szCs w:val="18"/>
              </w:rPr>
            </w:pPr>
            <w:r w:rsidRPr="00340B0D">
              <w:rPr>
                <w:rFonts w:cs="Arial"/>
                <w:b/>
                <w:bCs/>
                <w:sz w:val="18"/>
                <w:szCs w:val="18"/>
              </w:rPr>
              <w:t>Display</w:t>
            </w:r>
          </w:p>
        </w:tc>
      </w:tr>
      <w:tr w:rsidR="001570A4" w:rsidRPr="00340B0D" w14:paraId="173C9582" w14:textId="77777777" w:rsidTr="00C6052F">
        <w:trPr>
          <w:trHeight w:val="287"/>
        </w:trPr>
        <w:tc>
          <w:tcPr>
            <w:tcW w:w="1789" w:type="dxa"/>
            <w:tcBorders>
              <w:left w:val="single" w:sz="12" w:space="0" w:color="auto"/>
              <w:bottom w:val="single" w:sz="4" w:space="0" w:color="auto"/>
            </w:tcBorders>
          </w:tcPr>
          <w:p w14:paraId="65E7EE79" w14:textId="77777777" w:rsidR="001570A4" w:rsidRPr="00340B0D" w:rsidRDefault="001570A4"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0DB4959D" w14:textId="77777777" w:rsidR="001570A4" w:rsidRPr="00340B0D" w:rsidRDefault="001570A4"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63DC72F6" w14:textId="77777777" w:rsidR="001570A4" w:rsidRPr="00340B0D" w:rsidRDefault="001570A4" w:rsidP="00541D1A">
            <w:pPr>
              <w:rPr>
                <w:rFonts w:cs="Arial"/>
                <w:sz w:val="18"/>
                <w:szCs w:val="18"/>
              </w:rPr>
            </w:pPr>
            <w:r w:rsidRPr="00340B0D">
              <w:rPr>
                <w:rFonts w:cs="Arial"/>
                <w:sz w:val="18"/>
                <w:szCs w:val="18"/>
              </w:rPr>
              <w:t>Centre</w:t>
            </w:r>
          </w:p>
        </w:tc>
        <w:tc>
          <w:tcPr>
            <w:tcW w:w="3394" w:type="dxa"/>
            <w:gridSpan w:val="4"/>
            <w:tcBorders>
              <w:left w:val="single" w:sz="4" w:space="0" w:color="auto"/>
              <w:bottom w:val="single" w:sz="4" w:space="0" w:color="auto"/>
              <w:right w:val="single" w:sz="12" w:space="0" w:color="auto"/>
            </w:tcBorders>
            <w:vAlign w:val="center"/>
          </w:tcPr>
          <w:p w14:paraId="1B3339C9" w14:textId="77777777" w:rsidR="001570A4" w:rsidRPr="00C87169" w:rsidRDefault="001570A4" w:rsidP="00541D1A">
            <w:pPr>
              <w:rPr>
                <w:rFonts w:cs="Arial"/>
              </w:rPr>
            </w:pPr>
          </w:p>
        </w:tc>
      </w:tr>
      <w:tr w:rsidR="001570A4" w:rsidRPr="00340B0D" w14:paraId="0DEB8916" w14:textId="77777777" w:rsidTr="00C6052F">
        <w:tc>
          <w:tcPr>
            <w:tcW w:w="1789" w:type="dxa"/>
            <w:tcBorders>
              <w:left w:val="single" w:sz="12" w:space="0" w:color="auto"/>
              <w:bottom w:val="single" w:sz="4" w:space="0" w:color="auto"/>
            </w:tcBorders>
          </w:tcPr>
          <w:p w14:paraId="0A406CA1" w14:textId="77777777" w:rsidR="001570A4" w:rsidRPr="00340B0D" w:rsidRDefault="001570A4"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64940C24" w14:textId="77777777" w:rsidR="001570A4" w:rsidRPr="00340B0D" w:rsidRDefault="001570A4"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EA2AF00" w14:textId="77777777" w:rsidR="001570A4" w:rsidRPr="00340B0D" w:rsidRDefault="001570A4" w:rsidP="00541D1A">
            <w:pPr>
              <w:rPr>
                <w:rFonts w:cs="Arial"/>
                <w:sz w:val="18"/>
                <w:szCs w:val="18"/>
              </w:rPr>
            </w:pPr>
            <w:r w:rsidRPr="00340B0D">
              <w:rPr>
                <w:rFonts w:cs="Arial"/>
                <w:sz w:val="18"/>
                <w:szCs w:val="18"/>
              </w:rPr>
              <w:t>Scale</w:t>
            </w:r>
          </w:p>
        </w:tc>
        <w:tc>
          <w:tcPr>
            <w:tcW w:w="3394"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62205862" w14:textId="77777777" w:rsidR="001570A4" w:rsidRPr="00340B0D" w:rsidRDefault="001570A4" w:rsidP="00541D1A">
            <w:pPr>
              <w:rPr>
                <w:rFonts w:cs="Arial"/>
                <w:sz w:val="18"/>
                <w:szCs w:val="18"/>
              </w:rPr>
            </w:pPr>
            <w:r w:rsidRPr="00340B0D">
              <w:rPr>
                <w:rFonts w:cs="Arial"/>
                <w:sz w:val="18"/>
                <w:szCs w:val="18"/>
              </w:rPr>
              <w:t>1:</w:t>
            </w:r>
            <w:r>
              <w:rPr>
                <w:rFonts w:cs="Arial"/>
                <w:sz w:val="18"/>
                <w:szCs w:val="18"/>
              </w:rPr>
              <w:t>60000</w:t>
            </w:r>
          </w:p>
        </w:tc>
      </w:tr>
      <w:tr w:rsidR="001570A4" w:rsidRPr="00340B0D" w14:paraId="61634296" w14:textId="77777777" w:rsidTr="00C6052F">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1FF6D089" w14:textId="77777777" w:rsidR="001570A4" w:rsidRPr="00340B0D" w:rsidRDefault="001570A4"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5AAACC71" w14:textId="77777777" w:rsidR="001570A4" w:rsidRPr="00340B0D" w:rsidRDefault="001570A4" w:rsidP="00541D1A">
            <w:pPr>
              <w:rPr>
                <w:rFonts w:cs="Arial"/>
                <w:sz w:val="18"/>
                <w:szCs w:val="18"/>
              </w:rPr>
            </w:pPr>
            <w:r w:rsidRPr="00340B0D">
              <w:rPr>
                <w:rFonts w:cs="Arial"/>
                <w:sz w:val="18"/>
                <w:szCs w:val="18"/>
              </w:rPr>
              <w:t xml:space="preserve">Orientation </w:t>
            </w:r>
          </w:p>
        </w:tc>
        <w:tc>
          <w:tcPr>
            <w:tcW w:w="3394"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6571FF7D" w14:textId="77777777" w:rsidR="001570A4" w:rsidRPr="00340B0D" w:rsidRDefault="001570A4" w:rsidP="00541D1A">
            <w:pPr>
              <w:rPr>
                <w:rFonts w:cs="Arial"/>
                <w:sz w:val="18"/>
                <w:szCs w:val="18"/>
              </w:rPr>
            </w:pPr>
          </w:p>
        </w:tc>
      </w:tr>
      <w:tr w:rsidR="001570A4" w:rsidRPr="00340B0D" w14:paraId="36F80C09" w14:textId="77777777" w:rsidTr="00C6052F">
        <w:tc>
          <w:tcPr>
            <w:tcW w:w="9624" w:type="dxa"/>
            <w:gridSpan w:val="11"/>
            <w:tcBorders>
              <w:top w:val="single" w:sz="4" w:space="0" w:color="auto"/>
              <w:left w:val="single" w:sz="12" w:space="0" w:color="auto"/>
              <w:bottom w:val="single" w:sz="4" w:space="0" w:color="auto"/>
              <w:right w:val="single" w:sz="12" w:space="0" w:color="auto"/>
            </w:tcBorders>
          </w:tcPr>
          <w:p w14:paraId="37FE6F13" w14:textId="77777777" w:rsidR="001570A4" w:rsidRPr="00340B0D" w:rsidRDefault="001570A4" w:rsidP="00541D1A">
            <w:pPr>
              <w:rPr>
                <w:rFonts w:cs="Arial"/>
                <w:sz w:val="18"/>
                <w:szCs w:val="18"/>
              </w:rPr>
            </w:pPr>
          </w:p>
        </w:tc>
      </w:tr>
      <w:tr w:rsidR="001570A4" w:rsidRPr="00340B0D" w14:paraId="48AB13DE" w14:textId="77777777" w:rsidTr="00C6052F">
        <w:tc>
          <w:tcPr>
            <w:tcW w:w="9624"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4F290D4" w14:textId="77777777" w:rsidR="001570A4" w:rsidRPr="00340B0D" w:rsidRDefault="001570A4"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1570A4" w:rsidRPr="00340B0D" w14:paraId="4BE2C20B" w14:textId="77777777" w:rsidTr="00C6052F">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6261957" w14:textId="77777777" w:rsidR="001570A4" w:rsidRPr="00340B0D" w:rsidRDefault="001570A4" w:rsidP="00541D1A">
            <w:pPr>
              <w:jc w:val="center"/>
              <w:rPr>
                <w:rFonts w:cs="Arial"/>
                <w:b/>
                <w:bCs/>
                <w:sz w:val="18"/>
                <w:szCs w:val="18"/>
              </w:rPr>
            </w:pPr>
            <w:r w:rsidRPr="00340B0D">
              <w:rPr>
                <w:rFonts w:cs="Arial"/>
                <w:b/>
                <w:bCs/>
                <w:sz w:val="18"/>
                <w:szCs w:val="18"/>
              </w:rPr>
              <w:t>Standard Display</w:t>
            </w:r>
          </w:p>
        </w:tc>
        <w:tc>
          <w:tcPr>
            <w:tcW w:w="469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A71BCF" w14:textId="77777777" w:rsidR="001570A4" w:rsidRPr="00340B0D" w:rsidRDefault="001570A4" w:rsidP="00541D1A">
            <w:pPr>
              <w:jc w:val="center"/>
              <w:rPr>
                <w:rFonts w:cs="Arial"/>
                <w:b/>
                <w:bCs/>
                <w:sz w:val="18"/>
                <w:szCs w:val="18"/>
              </w:rPr>
            </w:pPr>
            <w:r w:rsidRPr="00340B0D">
              <w:rPr>
                <w:rFonts w:cs="Arial"/>
                <w:b/>
                <w:bCs/>
                <w:sz w:val="18"/>
                <w:szCs w:val="18"/>
              </w:rPr>
              <w:t>Other</w:t>
            </w:r>
          </w:p>
        </w:tc>
      </w:tr>
      <w:tr w:rsidR="001570A4" w:rsidRPr="00340B0D" w14:paraId="6D7A3448"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553B04C6" w14:textId="77777777" w:rsidR="001570A4" w:rsidRPr="00340B0D" w:rsidRDefault="001570A4"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54330588"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46817EF" w14:textId="77777777" w:rsidR="001570A4" w:rsidRPr="00340B0D" w:rsidRDefault="001570A4" w:rsidP="00541D1A">
            <w:pPr>
              <w:pStyle w:val="Default"/>
              <w:rPr>
                <w:sz w:val="18"/>
                <w:szCs w:val="18"/>
              </w:rPr>
            </w:pPr>
            <w:r w:rsidRPr="00340B0D">
              <w:rPr>
                <w:sz w:val="18"/>
                <w:szCs w:val="18"/>
              </w:rPr>
              <w:t>Spot soundings</w:t>
            </w:r>
          </w:p>
        </w:tc>
        <w:tc>
          <w:tcPr>
            <w:tcW w:w="1097" w:type="dxa"/>
            <w:tcBorders>
              <w:top w:val="single" w:sz="4" w:space="0" w:color="auto"/>
              <w:bottom w:val="single" w:sz="4" w:space="0" w:color="auto"/>
              <w:right w:val="single" w:sz="12" w:space="0" w:color="auto"/>
            </w:tcBorders>
            <w:vAlign w:val="center"/>
          </w:tcPr>
          <w:p w14:paraId="686B0A62" w14:textId="77777777" w:rsidR="001570A4" w:rsidRPr="00340B0D" w:rsidRDefault="001570A4" w:rsidP="00541D1A">
            <w:pPr>
              <w:rPr>
                <w:rFonts w:cs="Arial"/>
                <w:sz w:val="18"/>
                <w:szCs w:val="18"/>
              </w:rPr>
            </w:pPr>
          </w:p>
        </w:tc>
      </w:tr>
      <w:tr w:rsidR="001570A4" w:rsidRPr="00340B0D" w14:paraId="0653BF53"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04349077" w14:textId="77777777" w:rsidR="001570A4" w:rsidRPr="00340B0D" w:rsidRDefault="001570A4"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6F96E4B1"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AD054BD" w14:textId="77777777" w:rsidR="001570A4" w:rsidRPr="00340B0D" w:rsidRDefault="001570A4" w:rsidP="00541D1A">
            <w:pPr>
              <w:pStyle w:val="Default"/>
              <w:rPr>
                <w:sz w:val="18"/>
                <w:szCs w:val="18"/>
              </w:rPr>
            </w:pPr>
            <w:r w:rsidRPr="00340B0D">
              <w:rPr>
                <w:sz w:val="18"/>
                <w:szCs w:val="18"/>
              </w:rPr>
              <w:t>Submarine cables and pipelines</w:t>
            </w:r>
          </w:p>
        </w:tc>
        <w:tc>
          <w:tcPr>
            <w:tcW w:w="1097" w:type="dxa"/>
            <w:tcBorders>
              <w:top w:val="single" w:sz="4" w:space="0" w:color="auto"/>
              <w:bottom w:val="single" w:sz="4" w:space="0" w:color="auto"/>
              <w:right w:val="single" w:sz="12" w:space="0" w:color="auto"/>
            </w:tcBorders>
            <w:vAlign w:val="center"/>
          </w:tcPr>
          <w:p w14:paraId="754F82A4" w14:textId="77777777" w:rsidR="001570A4" w:rsidRPr="00340B0D" w:rsidRDefault="001570A4" w:rsidP="00541D1A">
            <w:pPr>
              <w:rPr>
                <w:rFonts w:cs="Arial"/>
                <w:sz w:val="18"/>
                <w:szCs w:val="18"/>
              </w:rPr>
            </w:pPr>
          </w:p>
        </w:tc>
      </w:tr>
      <w:tr w:rsidR="001570A4" w:rsidRPr="00340B0D" w14:paraId="622C74D3"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55DF7C70" w14:textId="77777777" w:rsidR="001570A4" w:rsidRPr="00340B0D" w:rsidRDefault="001570A4"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79B5B1BF"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A70DD27" w14:textId="77777777" w:rsidR="001570A4" w:rsidRPr="00340B0D" w:rsidRDefault="001570A4" w:rsidP="00541D1A">
            <w:pPr>
              <w:pStyle w:val="Default"/>
              <w:rPr>
                <w:sz w:val="18"/>
                <w:szCs w:val="18"/>
              </w:rPr>
            </w:pPr>
            <w:r w:rsidRPr="00340B0D">
              <w:rPr>
                <w:sz w:val="18"/>
                <w:szCs w:val="18"/>
              </w:rPr>
              <w:t>All isolated dangers</w:t>
            </w:r>
          </w:p>
        </w:tc>
        <w:tc>
          <w:tcPr>
            <w:tcW w:w="1097" w:type="dxa"/>
            <w:tcBorders>
              <w:top w:val="single" w:sz="4" w:space="0" w:color="auto"/>
              <w:bottom w:val="single" w:sz="4" w:space="0" w:color="auto"/>
              <w:right w:val="single" w:sz="12" w:space="0" w:color="auto"/>
            </w:tcBorders>
            <w:vAlign w:val="center"/>
          </w:tcPr>
          <w:p w14:paraId="66E1093E" w14:textId="77777777" w:rsidR="001570A4" w:rsidRPr="00340B0D" w:rsidRDefault="001570A4" w:rsidP="00541D1A">
            <w:pPr>
              <w:rPr>
                <w:rFonts w:cs="Arial"/>
                <w:sz w:val="18"/>
                <w:szCs w:val="18"/>
              </w:rPr>
            </w:pPr>
          </w:p>
        </w:tc>
      </w:tr>
      <w:tr w:rsidR="001570A4" w:rsidRPr="00340B0D" w14:paraId="5D2DC8C9"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5E8AB2AB" w14:textId="77777777" w:rsidR="001570A4" w:rsidRPr="00340B0D" w:rsidRDefault="001570A4"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09F5392B"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F9EE171" w14:textId="77777777" w:rsidR="001570A4" w:rsidRPr="00340B0D" w:rsidRDefault="001570A4" w:rsidP="00541D1A">
            <w:pPr>
              <w:pStyle w:val="Default"/>
              <w:rPr>
                <w:sz w:val="18"/>
                <w:szCs w:val="18"/>
              </w:rPr>
            </w:pPr>
            <w:r w:rsidRPr="00340B0D">
              <w:rPr>
                <w:sz w:val="18"/>
                <w:szCs w:val="18"/>
              </w:rPr>
              <w:t>Magnetic variation</w:t>
            </w:r>
          </w:p>
        </w:tc>
        <w:tc>
          <w:tcPr>
            <w:tcW w:w="1097" w:type="dxa"/>
            <w:tcBorders>
              <w:top w:val="single" w:sz="4" w:space="0" w:color="auto"/>
              <w:bottom w:val="single" w:sz="4" w:space="0" w:color="auto"/>
              <w:right w:val="single" w:sz="12" w:space="0" w:color="auto"/>
            </w:tcBorders>
            <w:vAlign w:val="center"/>
          </w:tcPr>
          <w:p w14:paraId="2D3B7615" w14:textId="77777777" w:rsidR="001570A4" w:rsidRPr="00340B0D" w:rsidRDefault="001570A4" w:rsidP="00541D1A">
            <w:pPr>
              <w:rPr>
                <w:rFonts w:cs="Arial"/>
                <w:sz w:val="18"/>
                <w:szCs w:val="18"/>
              </w:rPr>
            </w:pPr>
          </w:p>
        </w:tc>
      </w:tr>
      <w:tr w:rsidR="001570A4" w:rsidRPr="00340B0D" w14:paraId="40C5FAEC"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407CB9F6" w14:textId="77777777" w:rsidR="001570A4" w:rsidRPr="00340B0D" w:rsidRDefault="001570A4"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0BF6DE46"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8B9D6FC" w14:textId="77777777" w:rsidR="001570A4" w:rsidRPr="00340B0D" w:rsidRDefault="001570A4" w:rsidP="00541D1A">
            <w:pPr>
              <w:pStyle w:val="Default"/>
              <w:rPr>
                <w:sz w:val="18"/>
                <w:szCs w:val="18"/>
              </w:rPr>
            </w:pPr>
            <w:r w:rsidRPr="00340B0D">
              <w:rPr>
                <w:sz w:val="18"/>
                <w:szCs w:val="18"/>
              </w:rPr>
              <w:t>Depth contours</w:t>
            </w:r>
          </w:p>
        </w:tc>
        <w:tc>
          <w:tcPr>
            <w:tcW w:w="1097" w:type="dxa"/>
            <w:tcBorders>
              <w:top w:val="single" w:sz="4" w:space="0" w:color="auto"/>
              <w:bottom w:val="single" w:sz="4" w:space="0" w:color="auto"/>
              <w:right w:val="single" w:sz="12" w:space="0" w:color="auto"/>
            </w:tcBorders>
            <w:vAlign w:val="center"/>
          </w:tcPr>
          <w:p w14:paraId="2C7933D3" w14:textId="77777777" w:rsidR="001570A4" w:rsidRPr="00340B0D" w:rsidRDefault="001570A4" w:rsidP="00541D1A">
            <w:pPr>
              <w:rPr>
                <w:rFonts w:cs="Arial"/>
                <w:sz w:val="18"/>
                <w:szCs w:val="18"/>
              </w:rPr>
            </w:pPr>
          </w:p>
        </w:tc>
      </w:tr>
      <w:tr w:rsidR="001570A4" w:rsidRPr="00340B0D" w14:paraId="21901383"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0637FE57" w14:textId="77777777" w:rsidR="001570A4" w:rsidRPr="00340B0D" w:rsidRDefault="001570A4"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2D24F179"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D508CB0" w14:textId="77777777" w:rsidR="001570A4" w:rsidRPr="00340B0D" w:rsidRDefault="001570A4" w:rsidP="00541D1A">
            <w:pPr>
              <w:pStyle w:val="Default"/>
              <w:rPr>
                <w:sz w:val="18"/>
                <w:szCs w:val="18"/>
              </w:rPr>
            </w:pPr>
            <w:r w:rsidRPr="00340B0D">
              <w:rPr>
                <w:sz w:val="18"/>
                <w:szCs w:val="18"/>
              </w:rPr>
              <w:t>Seabed</w:t>
            </w:r>
          </w:p>
        </w:tc>
        <w:tc>
          <w:tcPr>
            <w:tcW w:w="1097" w:type="dxa"/>
            <w:tcBorders>
              <w:top w:val="single" w:sz="4" w:space="0" w:color="auto"/>
              <w:bottom w:val="single" w:sz="4" w:space="0" w:color="auto"/>
              <w:right w:val="single" w:sz="12" w:space="0" w:color="auto"/>
            </w:tcBorders>
            <w:vAlign w:val="center"/>
          </w:tcPr>
          <w:p w14:paraId="1632450F" w14:textId="77777777" w:rsidR="001570A4" w:rsidRPr="00340B0D" w:rsidRDefault="001570A4" w:rsidP="00541D1A">
            <w:pPr>
              <w:rPr>
                <w:rFonts w:cs="Arial"/>
                <w:sz w:val="18"/>
                <w:szCs w:val="18"/>
              </w:rPr>
            </w:pPr>
          </w:p>
        </w:tc>
      </w:tr>
      <w:tr w:rsidR="001570A4" w:rsidRPr="00340B0D" w14:paraId="5DBDFFF4"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2F4951DF" w14:textId="77777777" w:rsidR="001570A4" w:rsidRPr="00340B0D" w:rsidRDefault="001570A4"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2AD6A437"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766A169" w14:textId="77777777" w:rsidR="001570A4" w:rsidRPr="00340B0D" w:rsidRDefault="001570A4" w:rsidP="00541D1A">
            <w:pPr>
              <w:pStyle w:val="Default"/>
              <w:rPr>
                <w:sz w:val="18"/>
                <w:szCs w:val="18"/>
              </w:rPr>
            </w:pPr>
            <w:r w:rsidRPr="00340B0D">
              <w:rPr>
                <w:sz w:val="18"/>
                <w:szCs w:val="18"/>
              </w:rPr>
              <w:t>Tidal</w:t>
            </w:r>
          </w:p>
        </w:tc>
        <w:tc>
          <w:tcPr>
            <w:tcW w:w="1097" w:type="dxa"/>
            <w:tcBorders>
              <w:top w:val="single" w:sz="4" w:space="0" w:color="auto"/>
              <w:bottom w:val="single" w:sz="4" w:space="0" w:color="auto"/>
              <w:right w:val="single" w:sz="12" w:space="0" w:color="auto"/>
            </w:tcBorders>
            <w:vAlign w:val="center"/>
          </w:tcPr>
          <w:p w14:paraId="074ADAF1" w14:textId="77777777" w:rsidR="001570A4" w:rsidRPr="00340B0D" w:rsidRDefault="001570A4" w:rsidP="00541D1A">
            <w:pPr>
              <w:rPr>
                <w:rFonts w:cs="Arial"/>
                <w:sz w:val="18"/>
                <w:szCs w:val="18"/>
              </w:rPr>
            </w:pPr>
          </w:p>
        </w:tc>
      </w:tr>
      <w:tr w:rsidR="001570A4" w:rsidRPr="00340B0D" w14:paraId="6DE20F30"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5D111A84" w14:textId="77777777" w:rsidR="001570A4" w:rsidRPr="00340B0D" w:rsidRDefault="001570A4"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743322DA"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8CCEA6C" w14:textId="77777777" w:rsidR="001570A4" w:rsidRPr="00340B0D" w:rsidRDefault="001570A4" w:rsidP="00541D1A">
            <w:pPr>
              <w:pStyle w:val="Default"/>
              <w:rPr>
                <w:sz w:val="18"/>
                <w:szCs w:val="18"/>
              </w:rPr>
            </w:pPr>
            <w:r w:rsidRPr="00340B0D">
              <w:rPr>
                <w:sz w:val="18"/>
                <w:szCs w:val="18"/>
              </w:rPr>
              <w:t>Miscellaneous (Other)</w:t>
            </w:r>
          </w:p>
        </w:tc>
        <w:tc>
          <w:tcPr>
            <w:tcW w:w="1097" w:type="dxa"/>
            <w:tcBorders>
              <w:top w:val="single" w:sz="4" w:space="0" w:color="auto"/>
              <w:bottom w:val="single" w:sz="4" w:space="0" w:color="auto"/>
              <w:right w:val="single" w:sz="12" w:space="0" w:color="auto"/>
            </w:tcBorders>
            <w:vAlign w:val="center"/>
          </w:tcPr>
          <w:p w14:paraId="184A1A5D" w14:textId="77777777" w:rsidR="001570A4" w:rsidRPr="00340B0D" w:rsidRDefault="001570A4" w:rsidP="00541D1A">
            <w:pPr>
              <w:rPr>
                <w:rFonts w:cs="Arial"/>
                <w:sz w:val="18"/>
                <w:szCs w:val="18"/>
              </w:rPr>
            </w:pPr>
          </w:p>
        </w:tc>
      </w:tr>
      <w:tr w:rsidR="001570A4" w:rsidRPr="00340B0D" w14:paraId="30C1FCD0"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146DA77D" w14:textId="77777777" w:rsidR="001570A4" w:rsidRPr="00340B0D" w:rsidRDefault="001570A4"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4DBF3469"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B4A7D5B"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33B7E466" w14:textId="77777777" w:rsidR="001570A4" w:rsidRPr="00340B0D" w:rsidRDefault="001570A4" w:rsidP="00541D1A">
            <w:pPr>
              <w:rPr>
                <w:rFonts w:cs="Arial"/>
                <w:sz w:val="18"/>
                <w:szCs w:val="18"/>
              </w:rPr>
            </w:pPr>
          </w:p>
        </w:tc>
      </w:tr>
      <w:tr w:rsidR="001570A4" w:rsidRPr="00340B0D" w14:paraId="3E72589E"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1D0C96A6" w14:textId="77777777" w:rsidR="001570A4" w:rsidRPr="00340B0D" w:rsidRDefault="001570A4"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06FC250A"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225B618"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4BC778CE" w14:textId="77777777" w:rsidR="001570A4" w:rsidRPr="00340B0D" w:rsidRDefault="001570A4" w:rsidP="00541D1A">
            <w:pPr>
              <w:rPr>
                <w:rFonts w:cs="Arial"/>
                <w:sz w:val="18"/>
                <w:szCs w:val="18"/>
              </w:rPr>
            </w:pPr>
          </w:p>
        </w:tc>
      </w:tr>
      <w:tr w:rsidR="001570A4" w:rsidRPr="00340B0D" w14:paraId="5D6324FD"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43BE80D0" w14:textId="77777777" w:rsidR="001570A4" w:rsidRPr="00340B0D" w:rsidRDefault="001570A4"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7E60761D"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5A02C79"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7CD6F432" w14:textId="77777777" w:rsidR="001570A4" w:rsidRPr="00340B0D" w:rsidRDefault="001570A4" w:rsidP="00541D1A">
            <w:pPr>
              <w:rPr>
                <w:rFonts w:cs="Arial"/>
                <w:sz w:val="18"/>
                <w:szCs w:val="18"/>
              </w:rPr>
            </w:pPr>
          </w:p>
        </w:tc>
      </w:tr>
      <w:tr w:rsidR="001570A4" w:rsidRPr="00340B0D" w14:paraId="4C80A27E"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3F8EDD72" w14:textId="77777777" w:rsidR="001570A4" w:rsidRPr="00340B0D" w:rsidRDefault="001570A4"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66D22897"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76C2251"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7A6D41C2" w14:textId="77777777" w:rsidR="001570A4" w:rsidRPr="00340B0D" w:rsidRDefault="001570A4" w:rsidP="00541D1A">
            <w:pPr>
              <w:rPr>
                <w:rFonts w:cs="Arial"/>
                <w:sz w:val="18"/>
                <w:szCs w:val="18"/>
              </w:rPr>
            </w:pPr>
          </w:p>
        </w:tc>
      </w:tr>
      <w:tr w:rsidR="001570A4" w:rsidRPr="00340B0D" w14:paraId="64A60CDB" w14:textId="77777777" w:rsidTr="00C6052F">
        <w:tc>
          <w:tcPr>
            <w:tcW w:w="4375" w:type="dxa"/>
            <w:gridSpan w:val="4"/>
            <w:tcBorders>
              <w:top w:val="single" w:sz="4" w:space="0" w:color="auto"/>
              <w:left w:val="single" w:sz="12" w:space="0" w:color="auto"/>
              <w:bottom w:val="single" w:sz="12" w:space="0" w:color="auto"/>
              <w:right w:val="single" w:sz="4" w:space="0" w:color="auto"/>
            </w:tcBorders>
          </w:tcPr>
          <w:p w14:paraId="7DE68EB7" w14:textId="77777777" w:rsidR="001570A4" w:rsidRPr="00340B0D" w:rsidRDefault="001570A4"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10FE059C"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7C29E059" w14:textId="77777777" w:rsidR="001570A4" w:rsidRPr="00340B0D" w:rsidRDefault="001570A4" w:rsidP="00541D1A">
            <w:pPr>
              <w:rPr>
                <w:rFonts w:cs="Arial"/>
                <w:sz w:val="18"/>
                <w:szCs w:val="18"/>
              </w:rPr>
            </w:pPr>
          </w:p>
        </w:tc>
        <w:tc>
          <w:tcPr>
            <w:tcW w:w="1097" w:type="dxa"/>
            <w:tcBorders>
              <w:top w:val="single" w:sz="4" w:space="0" w:color="auto"/>
              <w:bottom w:val="single" w:sz="12" w:space="0" w:color="auto"/>
              <w:right w:val="single" w:sz="12" w:space="0" w:color="auto"/>
            </w:tcBorders>
            <w:vAlign w:val="center"/>
          </w:tcPr>
          <w:p w14:paraId="6D90BCC0" w14:textId="77777777" w:rsidR="001570A4" w:rsidRPr="00340B0D" w:rsidRDefault="001570A4" w:rsidP="00541D1A">
            <w:pPr>
              <w:rPr>
                <w:rFonts w:cs="Arial"/>
                <w:sz w:val="18"/>
                <w:szCs w:val="18"/>
              </w:rPr>
            </w:pPr>
          </w:p>
        </w:tc>
      </w:tr>
      <w:tr w:rsidR="001570A4" w:rsidRPr="00340B0D" w14:paraId="55D488C2" w14:textId="77777777" w:rsidTr="00C6052F">
        <w:tc>
          <w:tcPr>
            <w:tcW w:w="9624"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5148182E" w14:textId="77777777" w:rsidR="001570A4" w:rsidRPr="00EF63B4" w:rsidRDefault="001570A4" w:rsidP="00541D1A">
            <w:pPr>
              <w:jc w:val="center"/>
              <w:rPr>
                <w:rFonts w:cs="Arial"/>
                <w:sz w:val="18"/>
                <w:szCs w:val="18"/>
              </w:rPr>
            </w:pPr>
            <w:r>
              <w:rPr>
                <w:rFonts w:cs="Arial"/>
                <w:b/>
                <w:bCs/>
                <w:sz w:val="18"/>
                <w:szCs w:val="18"/>
              </w:rPr>
              <w:t>Additional</w:t>
            </w:r>
          </w:p>
        </w:tc>
      </w:tr>
      <w:tr w:rsidR="001570A4" w:rsidRPr="00340B0D" w14:paraId="7407A3BF"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558F5178"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76353E02"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7398D5A0"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4948418D" w14:textId="77777777" w:rsidR="001570A4" w:rsidRPr="00340B0D" w:rsidRDefault="001570A4" w:rsidP="00541D1A">
            <w:pPr>
              <w:rPr>
                <w:rFonts w:cs="Arial"/>
                <w:sz w:val="18"/>
                <w:szCs w:val="18"/>
              </w:rPr>
            </w:pPr>
          </w:p>
        </w:tc>
      </w:tr>
      <w:tr w:rsidR="001570A4" w:rsidRPr="00340B0D" w14:paraId="6BD8F8A1"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6421DB4F"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1E74889"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20D6534A"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5945F51B" w14:textId="77777777" w:rsidR="001570A4" w:rsidRPr="00340B0D" w:rsidRDefault="001570A4" w:rsidP="00541D1A">
            <w:pPr>
              <w:rPr>
                <w:rFonts w:cs="Arial"/>
                <w:sz w:val="18"/>
                <w:szCs w:val="18"/>
              </w:rPr>
            </w:pPr>
          </w:p>
        </w:tc>
      </w:tr>
      <w:tr w:rsidR="001570A4" w:rsidRPr="00340B0D" w14:paraId="5B47791E" w14:textId="77777777" w:rsidTr="00C6052F">
        <w:tc>
          <w:tcPr>
            <w:tcW w:w="9624"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DC720EF" w14:textId="77777777" w:rsidR="001570A4" w:rsidRPr="00340B0D" w:rsidRDefault="001570A4" w:rsidP="00541D1A">
            <w:pPr>
              <w:jc w:val="center"/>
              <w:rPr>
                <w:rFonts w:cs="Arial"/>
                <w:b/>
                <w:bCs/>
                <w:sz w:val="18"/>
                <w:szCs w:val="18"/>
              </w:rPr>
            </w:pPr>
            <w:r w:rsidRPr="00340B0D">
              <w:rPr>
                <w:rFonts w:cs="Arial"/>
                <w:b/>
                <w:bCs/>
                <w:sz w:val="18"/>
                <w:szCs w:val="18"/>
              </w:rPr>
              <w:t>Setup</w:t>
            </w:r>
          </w:p>
        </w:tc>
      </w:tr>
      <w:tr w:rsidR="001570A4" w:rsidRPr="00340B0D" w14:paraId="7FA89277" w14:textId="77777777" w:rsidTr="00C6052F">
        <w:tc>
          <w:tcPr>
            <w:tcW w:w="9624" w:type="dxa"/>
            <w:gridSpan w:val="11"/>
            <w:tcBorders>
              <w:top w:val="single" w:sz="4" w:space="0" w:color="auto"/>
              <w:left w:val="single" w:sz="12" w:space="0" w:color="auto"/>
              <w:bottom w:val="single" w:sz="4" w:space="0" w:color="auto"/>
              <w:right w:val="single" w:sz="12" w:space="0" w:color="auto"/>
            </w:tcBorders>
          </w:tcPr>
          <w:p w14:paraId="11FE6BD7" w14:textId="77777777" w:rsidR="00E81CDD" w:rsidRDefault="00E81CDD" w:rsidP="00E81CDD">
            <w:pPr>
              <w:rPr>
                <w:i/>
              </w:rPr>
            </w:pPr>
          </w:p>
          <w:p w14:paraId="0A719E9F" w14:textId="4350E8C3" w:rsidR="00E81CDD" w:rsidRPr="009C22F4" w:rsidRDefault="00E81CDD" w:rsidP="00E81CDD">
            <w:pPr>
              <w:rPr>
                <w:rFonts w:cs="Arial"/>
                <w:i/>
              </w:rPr>
            </w:pPr>
            <w:r w:rsidRPr="00774B59">
              <w:rPr>
                <w:i/>
              </w:rPr>
              <w:t>This test is performed by loading the test cell 101AA00ARSPC.000, manually creating a route connecting all way points between features marked as WP1 through WP4</w:t>
            </w:r>
            <w:r w:rsidRPr="00A53E84">
              <w:rPr>
                <w:i/>
              </w:rPr>
              <w:t xml:space="preserve"> and checking display against the corresponding graphical plot</w:t>
            </w:r>
          </w:p>
          <w:p w14:paraId="5FFE5D52" w14:textId="77777777" w:rsidR="001570A4" w:rsidRDefault="001570A4" w:rsidP="00541D1A">
            <w:pPr>
              <w:rPr>
                <w:rFonts w:cs="Arial"/>
                <w:sz w:val="18"/>
                <w:szCs w:val="18"/>
              </w:rPr>
            </w:pPr>
          </w:p>
          <w:p w14:paraId="5C5BD435" w14:textId="58D01F62" w:rsidR="00C6052F" w:rsidRPr="00A53E84" w:rsidRDefault="001570A4" w:rsidP="00C6052F">
            <w:pPr>
              <w:rPr>
                <w:i/>
              </w:rPr>
            </w:pPr>
            <w:r w:rsidRPr="00110428">
              <w:rPr>
                <w:rFonts w:cs="Arial"/>
                <w:i/>
              </w:rPr>
              <w:t xml:space="preserve"> </w:t>
            </w:r>
            <w:r w:rsidR="00C6052F" w:rsidRPr="00A53E84">
              <w:rPr>
                <w:i/>
              </w:rPr>
              <w:t xml:space="preserve">Load </w:t>
            </w:r>
            <w:r w:rsidR="00C6052F">
              <w:rPr>
                <w:i/>
              </w:rPr>
              <w:t xml:space="preserve">the exchange set </w:t>
            </w:r>
            <w:proofErr w:type="spellStart"/>
            <w:r w:rsidR="00C6052F" w:rsidRPr="00E012C8">
              <w:rPr>
                <w:b/>
                <w:bCs/>
                <w:i/>
              </w:rPr>
              <w:t>SpecialConditions</w:t>
            </w:r>
            <w:proofErr w:type="spellEnd"/>
          </w:p>
          <w:p w14:paraId="49E8E1F9" w14:textId="77777777" w:rsidR="00C6052F" w:rsidRPr="00E012C8" w:rsidRDefault="00C6052F" w:rsidP="00C6052F">
            <w:pPr>
              <w:pStyle w:val="ListParagraph"/>
              <w:numPr>
                <w:ilvl w:val="0"/>
                <w:numId w:val="38"/>
              </w:numPr>
              <w:rPr>
                <w:i/>
              </w:rPr>
            </w:pPr>
            <w:r w:rsidRPr="00E012C8">
              <w:rPr>
                <w:i/>
              </w:rPr>
              <w:t>Select Display Category Other</w:t>
            </w:r>
          </w:p>
          <w:p w14:paraId="0631FCCE" w14:textId="77777777" w:rsidR="00C6052F" w:rsidRPr="00E012C8" w:rsidRDefault="00C6052F" w:rsidP="00C6052F">
            <w:pPr>
              <w:pStyle w:val="ListParagraph"/>
              <w:numPr>
                <w:ilvl w:val="0"/>
                <w:numId w:val="38"/>
              </w:numPr>
              <w:rPr>
                <w:i/>
              </w:rPr>
            </w:pPr>
            <w:r w:rsidRPr="00E012C8">
              <w:rPr>
                <w:i/>
              </w:rPr>
              <w:t>Set the Safety Contour value to 0 m</w:t>
            </w:r>
          </w:p>
          <w:p w14:paraId="46BC1B2A" w14:textId="77777777" w:rsidR="00C6052F" w:rsidRPr="00E012C8" w:rsidRDefault="00C6052F" w:rsidP="00C6052F">
            <w:pPr>
              <w:pStyle w:val="ListParagraph"/>
              <w:numPr>
                <w:ilvl w:val="0"/>
                <w:numId w:val="38"/>
              </w:numPr>
              <w:rPr>
                <w:i/>
              </w:rPr>
            </w:pPr>
            <w:r w:rsidRPr="00E012C8">
              <w:rPr>
                <w:i/>
              </w:rPr>
              <w:t>Set the Safety Depth  value to 30 m</w:t>
            </w:r>
          </w:p>
          <w:p w14:paraId="396AFA2B" w14:textId="77777777" w:rsidR="00C6052F" w:rsidRPr="00E012C8" w:rsidRDefault="00C6052F" w:rsidP="00C6052F">
            <w:pPr>
              <w:pStyle w:val="ListParagraph"/>
              <w:numPr>
                <w:ilvl w:val="0"/>
                <w:numId w:val="38"/>
              </w:numPr>
              <w:rPr>
                <w:i/>
              </w:rPr>
            </w:pPr>
            <w:r w:rsidRPr="00E012C8">
              <w:rPr>
                <w:i/>
              </w:rPr>
              <w:t xml:space="preserve">Select Symbolized Boundaries </w:t>
            </w:r>
          </w:p>
          <w:p w14:paraId="580C0A47" w14:textId="77777777" w:rsidR="00C6052F" w:rsidRPr="00E012C8" w:rsidRDefault="00C6052F" w:rsidP="00C6052F">
            <w:pPr>
              <w:pStyle w:val="ListParagraph"/>
              <w:numPr>
                <w:ilvl w:val="0"/>
                <w:numId w:val="38"/>
              </w:numPr>
              <w:rPr>
                <w:i/>
              </w:rPr>
            </w:pPr>
            <w:r w:rsidRPr="00E012C8">
              <w:rPr>
                <w:i/>
              </w:rPr>
              <w:t xml:space="preserve">Select Paper chart symbols </w:t>
            </w:r>
          </w:p>
          <w:p w14:paraId="60F32AA5" w14:textId="77777777" w:rsidR="00C6052F" w:rsidRPr="00E012C8" w:rsidRDefault="00C6052F" w:rsidP="00C6052F">
            <w:pPr>
              <w:pStyle w:val="ListParagraph"/>
              <w:numPr>
                <w:ilvl w:val="0"/>
                <w:numId w:val="38"/>
              </w:numPr>
              <w:rPr>
                <w:i/>
              </w:rPr>
            </w:pPr>
            <w:r w:rsidRPr="00E012C8">
              <w:rPr>
                <w:i/>
              </w:rPr>
              <w:t>Manually create a route connecting all way points between feature</w:t>
            </w:r>
            <w:r>
              <w:rPr>
                <w:i/>
              </w:rPr>
              <w:t xml:space="preserve">s </w:t>
            </w:r>
            <w:r w:rsidRPr="00E012C8">
              <w:rPr>
                <w:i/>
              </w:rPr>
              <w:t>marked WP1 through WP4</w:t>
            </w:r>
          </w:p>
          <w:p w14:paraId="3C4F026F" w14:textId="6BB7E883" w:rsidR="001570A4" w:rsidRPr="00110428" w:rsidRDefault="00C6052F" w:rsidP="00C6052F">
            <w:pPr>
              <w:rPr>
                <w:rFonts w:cs="Arial"/>
              </w:rPr>
            </w:pPr>
            <w:r w:rsidRPr="00E012C8">
              <w:rPr>
                <w:i/>
              </w:rPr>
              <w:t>Set user-specified distance for indication of areas with special condition as 0.1 NM</w:t>
            </w:r>
          </w:p>
          <w:p w14:paraId="3E1D2887" w14:textId="77777777" w:rsidR="001570A4" w:rsidRPr="00340B0D" w:rsidRDefault="001570A4" w:rsidP="00541D1A">
            <w:pPr>
              <w:rPr>
                <w:rFonts w:cs="Arial"/>
                <w:sz w:val="18"/>
                <w:szCs w:val="18"/>
              </w:rPr>
            </w:pPr>
          </w:p>
        </w:tc>
      </w:tr>
      <w:tr w:rsidR="001570A4" w:rsidRPr="00340B0D" w14:paraId="236D1598" w14:textId="77777777" w:rsidTr="00C6052F">
        <w:tc>
          <w:tcPr>
            <w:tcW w:w="9624"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107CDC1" w14:textId="77777777" w:rsidR="001570A4" w:rsidRPr="00340B0D" w:rsidRDefault="001570A4" w:rsidP="00541D1A">
            <w:pPr>
              <w:jc w:val="center"/>
              <w:rPr>
                <w:rFonts w:cs="Arial"/>
                <w:b/>
                <w:bCs/>
                <w:sz w:val="18"/>
                <w:szCs w:val="18"/>
              </w:rPr>
            </w:pPr>
            <w:r w:rsidRPr="00340B0D">
              <w:rPr>
                <w:rFonts w:cs="Arial"/>
                <w:b/>
                <w:bCs/>
                <w:sz w:val="18"/>
                <w:szCs w:val="18"/>
              </w:rPr>
              <w:t>Action</w:t>
            </w:r>
          </w:p>
        </w:tc>
      </w:tr>
      <w:tr w:rsidR="001570A4" w:rsidRPr="00340B0D" w14:paraId="424CD64F" w14:textId="77777777" w:rsidTr="00C6052F">
        <w:tc>
          <w:tcPr>
            <w:tcW w:w="9624"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E4960AA" w14:textId="77777777" w:rsidR="001570A4" w:rsidRDefault="001570A4" w:rsidP="00541D1A">
            <w:pPr>
              <w:rPr>
                <w:rFonts w:cs="Arial"/>
                <w:b/>
                <w:bCs/>
              </w:rPr>
            </w:pPr>
          </w:p>
          <w:p w14:paraId="39DBBD67" w14:textId="3DFDFA93" w:rsidR="00C6052F" w:rsidRDefault="00C6052F" w:rsidP="00541D1A">
            <w:pPr>
              <w:rPr>
                <w:rFonts w:cs="Arial"/>
                <w:b/>
                <w:bCs/>
              </w:rPr>
            </w:pPr>
            <w:r w:rsidRPr="00774B59">
              <w:rPr>
                <w:i/>
              </w:rPr>
              <w:t>Check ENC symbols shown in the ECDIS against the corresponding graphical plot. selecting one by one each special condition for the test</w:t>
            </w:r>
          </w:p>
          <w:p w14:paraId="2AE22FB4" w14:textId="77777777" w:rsidR="00C6052F" w:rsidRPr="00110428" w:rsidRDefault="00C6052F" w:rsidP="00541D1A">
            <w:pPr>
              <w:rPr>
                <w:rFonts w:cs="Arial"/>
                <w:b/>
                <w:bCs/>
              </w:rPr>
            </w:pPr>
          </w:p>
        </w:tc>
      </w:tr>
      <w:tr w:rsidR="001570A4" w:rsidRPr="00340B0D" w14:paraId="0DC0FA66" w14:textId="77777777" w:rsidTr="00C6052F">
        <w:tc>
          <w:tcPr>
            <w:tcW w:w="9624"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8C66297" w14:textId="77777777" w:rsidR="001570A4" w:rsidRPr="00340B0D" w:rsidRDefault="001570A4" w:rsidP="00541D1A">
            <w:pPr>
              <w:jc w:val="center"/>
              <w:rPr>
                <w:rFonts w:cs="Arial"/>
                <w:sz w:val="18"/>
                <w:szCs w:val="18"/>
              </w:rPr>
            </w:pPr>
            <w:r w:rsidRPr="00340B0D">
              <w:rPr>
                <w:rFonts w:cs="Arial"/>
                <w:b/>
                <w:bCs/>
                <w:sz w:val="18"/>
                <w:szCs w:val="18"/>
              </w:rPr>
              <w:t>Results</w:t>
            </w:r>
          </w:p>
        </w:tc>
      </w:tr>
    </w:tbl>
    <w:tbl>
      <w:tblPr>
        <w:tblW w:w="96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88"/>
      </w:tblGrid>
      <w:tr w:rsidR="000A72CE" w14:paraId="75018CB8" w14:textId="77777777" w:rsidTr="00C6052F">
        <w:trPr>
          <w:tblHeader/>
        </w:trPr>
        <w:tc>
          <w:tcPr>
            <w:tcW w:w="9688" w:type="dxa"/>
            <w:tcBorders>
              <w:bottom w:val="nil"/>
            </w:tcBorders>
            <w:vAlign w:val="center"/>
          </w:tcPr>
          <w:p w14:paraId="7146B355" w14:textId="77777777" w:rsidR="000A72CE" w:rsidRPr="00A53E84" w:rsidRDefault="0079068D" w:rsidP="008A1BCC">
            <w:pPr>
              <w:jc w:val="left"/>
              <w:rPr>
                <w:i/>
              </w:rPr>
            </w:pPr>
            <w:r w:rsidRPr="00A53E84">
              <w:rPr>
                <w:i/>
              </w:rPr>
              <w:t>The ENC in the ECDIS should match the corresponding graphical plot shown below.</w:t>
            </w:r>
          </w:p>
          <w:p w14:paraId="405AC342" w14:textId="77777777" w:rsidR="0079068D" w:rsidRPr="00A53E84" w:rsidRDefault="0079068D" w:rsidP="008A1BCC">
            <w:pPr>
              <w:jc w:val="left"/>
              <w:rPr>
                <w:i/>
              </w:rPr>
            </w:pPr>
          </w:p>
        </w:tc>
      </w:tr>
      <w:tr w:rsidR="0079068D" w:rsidRPr="00F21F83" w14:paraId="762B05ED" w14:textId="77777777" w:rsidTr="00C6052F">
        <w:trPr>
          <w:tblHeader/>
        </w:trPr>
        <w:tc>
          <w:tcPr>
            <w:tcW w:w="9688" w:type="dxa"/>
            <w:tcBorders>
              <w:top w:val="nil"/>
              <w:bottom w:val="nil"/>
            </w:tcBorders>
            <w:vAlign w:val="center"/>
          </w:tcPr>
          <w:p w14:paraId="57807590" w14:textId="4620D277" w:rsidR="0079068D" w:rsidRPr="0015247B" w:rsidRDefault="00B47E63" w:rsidP="0079068D">
            <w:pPr>
              <w:jc w:val="center"/>
            </w:pPr>
            <w:r w:rsidRPr="00B47E63">
              <w:rPr>
                <w:noProof/>
                <w:lang w:eastAsia="en-GB"/>
              </w:rPr>
              <w:drawing>
                <wp:inline distT="0" distB="0" distL="0" distR="0" wp14:anchorId="1CEF23B9" wp14:editId="44385FD5">
                  <wp:extent cx="6009376" cy="1025293"/>
                  <wp:effectExtent l="0" t="0" r="0" b="3810"/>
                  <wp:docPr id="333" name="Picture 333" descr="C:\msdokut\STANDARDIT\IHO\ENCWG\Drafting 4.0.2 after Mar2016\New picture originals 23mar2016\6.1 picture 1 - Traffic separation 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msdokut\STANDARDIT\IHO\ENCWG\Drafting 4.0.2 after Mar2016\New picture originals 23mar2016\6.1 picture 1 - Traffic separation zone.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033416" cy="1029395"/>
                          </a:xfrm>
                          <a:prstGeom prst="rect">
                            <a:avLst/>
                          </a:prstGeom>
                          <a:noFill/>
                          <a:ln>
                            <a:noFill/>
                          </a:ln>
                        </pic:spPr>
                      </pic:pic>
                    </a:graphicData>
                  </a:graphic>
                </wp:inline>
              </w:drawing>
            </w:r>
          </w:p>
        </w:tc>
      </w:tr>
      <w:tr w:rsidR="0079068D" w14:paraId="0BA45CD3" w14:textId="77777777" w:rsidTr="00C6052F">
        <w:trPr>
          <w:tblHeader/>
        </w:trPr>
        <w:tc>
          <w:tcPr>
            <w:tcW w:w="9688" w:type="dxa"/>
            <w:tcBorders>
              <w:top w:val="nil"/>
              <w:bottom w:val="nil"/>
            </w:tcBorders>
            <w:vAlign w:val="center"/>
          </w:tcPr>
          <w:p w14:paraId="6B8F5586" w14:textId="77777777" w:rsidR="0079068D" w:rsidRPr="00A53E84" w:rsidRDefault="0079068D" w:rsidP="008A1BCC">
            <w:pPr>
              <w:jc w:val="left"/>
              <w:rPr>
                <w:i/>
              </w:rPr>
            </w:pPr>
            <w:r w:rsidRPr="00A53E84">
              <w:rPr>
                <w:i/>
              </w:rPr>
              <w:t>Selected: Traffic separation zone</w:t>
            </w:r>
          </w:p>
          <w:p w14:paraId="74D0DC67" w14:textId="77777777" w:rsidR="0079068D" w:rsidRPr="00A53E84" w:rsidRDefault="0079068D" w:rsidP="008A1BCC">
            <w:pPr>
              <w:jc w:val="left"/>
              <w:rPr>
                <w:i/>
              </w:rPr>
            </w:pPr>
          </w:p>
        </w:tc>
      </w:tr>
      <w:tr w:rsidR="0079068D" w14:paraId="2C8F5DD6" w14:textId="77777777" w:rsidTr="00C6052F">
        <w:trPr>
          <w:tblHeader/>
        </w:trPr>
        <w:tc>
          <w:tcPr>
            <w:tcW w:w="9688" w:type="dxa"/>
            <w:tcBorders>
              <w:top w:val="nil"/>
              <w:bottom w:val="nil"/>
            </w:tcBorders>
            <w:vAlign w:val="center"/>
          </w:tcPr>
          <w:p w14:paraId="3B89B271" w14:textId="632C3149" w:rsidR="0079068D" w:rsidRPr="0015247B" w:rsidRDefault="00B47E63" w:rsidP="0079068D">
            <w:pPr>
              <w:jc w:val="center"/>
            </w:pPr>
            <w:r w:rsidRPr="00B47E63">
              <w:rPr>
                <w:noProof/>
                <w:lang w:eastAsia="en-GB"/>
              </w:rPr>
              <w:drawing>
                <wp:inline distT="0" distB="0" distL="0" distR="0" wp14:anchorId="10FF0047" wp14:editId="528EC470">
                  <wp:extent cx="6009376" cy="1047450"/>
                  <wp:effectExtent l="0" t="0" r="0" b="635"/>
                  <wp:docPr id="334" name="Picture 334" descr="C:\msdokut\STANDARDIT\IHO\ENCWG\Drafting 4.0.2 after Mar2016\New picture originals 23mar2016\6.1 picture 2 - Inshore traffic 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msdokut\STANDARDIT\IHO\ENCWG\Drafting 4.0.2 after Mar2016\New picture originals 23mar2016\6.1 picture 2 - Inshore traffic zone.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025152" cy="1050200"/>
                          </a:xfrm>
                          <a:prstGeom prst="rect">
                            <a:avLst/>
                          </a:prstGeom>
                          <a:noFill/>
                          <a:ln>
                            <a:noFill/>
                          </a:ln>
                        </pic:spPr>
                      </pic:pic>
                    </a:graphicData>
                  </a:graphic>
                </wp:inline>
              </w:drawing>
            </w:r>
          </w:p>
        </w:tc>
      </w:tr>
      <w:tr w:rsidR="0079068D" w14:paraId="09E49114" w14:textId="77777777" w:rsidTr="00C6052F">
        <w:trPr>
          <w:tblHeader/>
        </w:trPr>
        <w:tc>
          <w:tcPr>
            <w:tcW w:w="9688" w:type="dxa"/>
            <w:tcBorders>
              <w:top w:val="nil"/>
              <w:bottom w:val="nil"/>
            </w:tcBorders>
            <w:vAlign w:val="center"/>
          </w:tcPr>
          <w:p w14:paraId="130FAAD8" w14:textId="77777777" w:rsidR="0079068D" w:rsidRPr="00A53E84" w:rsidRDefault="0079068D" w:rsidP="00ED668D">
            <w:pPr>
              <w:jc w:val="left"/>
              <w:rPr>
                <w:i/>
              </w:rPr>
            </w:pPr>
            <w:r w:rsidRPr="00A53E84">
              <w:rPr>
                <w:i/>
              </w:rPr>
              <w:t>Selected: Inshore traffic zone</w:t>
            </w:r>
          </w:p>
          <w:p w14:paraId="5B19DA9D" w14:textId="77777777" w:rsidR="005D4448" w:rsidRPr="00A53E84" w:rsidRDefault="005D4448" w:rsidP="00ED668D">
            <w:pPr>
              <w:jc w:val="left"/>
              <w:rPr>
                <w:i/>
              </w:rPr>
            </w:pPr>
          </w:p>
        </w:tc>
      </w:tr>
      <w:tr w:rsidR="0079068D" w14:paraId="7941515F" w14:textId="77777777" w:rsidTr="005D4448">
        <w:trPr>
          <w:tblHeader/>
        </w:trPr>
        <w:tc>
          <w:tcPr>
            <w:tcW w:w="9688" w:type="dxa"/>
            <w:tcBorders>
              <w:top w:val="nil"/>
              <w:bottom w:val="nil"/>
            </w:tcBorders>
            <w:vAlign w:val="center"/>
          </w:tcPr>
          <w:p w14:paraId="209E7027" w14:textId="41E4F026" w:rsidR="0079068D" w:rsidRPr="0015247B" w:rsidRDefault="00AD1DA9" w:rsidP="00ED668D">
            <w:pPr>
              <w:jc w:val="center"/>
            </w:pPr>
            <w:r w:rsidRPr="00AD1DA9">
              <w:rPr>
                <w:noProof/>
                <w:lang w:eastAsia="en-GB"/>
              </w:rPr>
              <w:drawing>
                <wp:inline distT="0" distB="0" distL="0" distR="0" wp14:anchorId="2E5646BA" wp14:editId="3557D321">
                  <wp:extent cx="6009005" cy="1028869"/>
                  <wp:effectExtent l="0" t="0" r="0" b="0"/>
                  <wp:docPr id="337" name="Picture 337" descr="C:\msdokut\STANDARDIT\IHO\ENCWG\Drafting 4.0.2 after Mar2016\New picture originals 23mar2016\6.1 picture 3 - Restricted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msdokut\STANDARDIT\IHO\ENCWG\Drafting 4.0.2 after Mar2016\New picture originals 23mar2016\6.1 picture 3 - Restricted area.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012714" cy="1029504"/>
                          </a:xfrm>
                          <a:prstGeom prst="rect">
                            <a:avLst/>
                          </a:prstGeom>
                          <a:noFill/>
                          <a:ln>
                            <a:noFill/>
                          </a:ln>
                        </pic:spPr>
                      </pic:pic>
                    </a:graphicData>
                  </a:graphic>
                </wp:inline>
              </w:drawing>
            </w:r>
          </w:p>
        </w:tc>
      </w:tr>
      <w:tr w:rsidR="0079068D" w14:paraId="57F426B7" w14:textId="77777777" w:rsidTr="005D4448">
        <w:trPr>
          <w:tblHeader/>
        </w:trPr>
        <w:tc>
          <w:tcPr>
            <w:tcW w:w="9688" w:type="dxa"/>
            <w:tcBorders>
              <w:top w:val="nil"/>
            </w:tcBorders>
            <w:vAlign w:val="center"/>
          </w:tcPr>
          <w:p w14:paraId="59DB951C" w14:textId="77777777" w:rsidR="0079068D" w:rsidRPr="00A53E84" w:rsidRDefault="0079068D" w:rsidP="00ED668D">
            <w:pPr>
              <w:jc w:val="left"/>
              <w:rPr>
                <w:i/>
              </w:rPr>
            </w:pPr>
            <w:r w:rsidRPr="00A53E84">
              <w:rPr>
                <w:i/>
              </w:rPr>
              <w:t>Selected: Restricted area</w:t>
            </w:r>
          </w:p>
        </w:tc>
      </w:tr>
    </w:tbl>
    <w:p w14:paraId="4C7E28A0" w14:textId="77777777" w:rsidR="0079068D" w:rsidRDefault="0079068D" w:rsidP="0079068D"/>
    <w:tbl>
      <w:tblPr>
        <w:tblW w:w="96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6"/>
      </w:tblGrid>
      <w:tr w:rsidR="0079068D" w14:paraId="798B23A0" w14:textId="77777777" w:rsidTr="005D4448">
        <w:trPr>
          <w:tblHeader/>
        </w:trPr>
        <w:tc>
          <w:tcPr>
            <w:tcW w:w="9686" w:type="dxa"/>
            <w:tcBorders>
              <w:bottom w:val="nil"/>
            </w:tcBorders>
            <w:vAlign w:val="center"/>
          </w:tcPr>
          <w:p w14:paraId="1EE95C6A" w14:textId="184FB442" w:rsidR="0079068D" w:rsidRPr="0015247B" w:rsidRDefault="00AD1DA9" w:rsidP="00ED668D">
            <w:pPr>
              <w:jc w:val="center"/>
            </w:pPr>
            <w:r w:rsidRPr="00AD1DA9">
              <w:rPr>
                <w:noProof/>
                <w:lang w:eastAsia="en-GB"/>
              </w:rPr>
              <w:lastRenderedPageBreak/>
              <w:drawing>
                <wp:inline distT="0" distB="0" distL="0" distR="0" wp14:anchorId="798E0786" wp14:editId="52A8A6ED">
                  <wp:extent cx="6009376" cy="1028039"/>
                  <wp:effectExtent l="0" t="0" r="0" b="1270"/>
                  <wp:docPr id="338" name="Picture 338" descr="C:\msdokut\STANDARDIT\IHO\ENCWG\Drafting 4.0.2 after Mar2016\New picture originals 23mar2016\6.1 picture 4 - Caution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msdokut\STANDARDIT\IHO\ENCWG\Drafting 4.0.2 after Mar2016\New picture originals 23mar2016\6.1 picture 4 - Caution area.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025607" cy="1030816"/>
                          </a:xfrm>
                          <a:prstGeom prst="rect">
                            <a:avLst/>
                          </a:prstGeom>
                          <a:noFill/>
                          <a:ln>
                            <a:noFill/>
                          </a:ln>
                        </pic:spPr>
                      </pic:pic>
                    </a:graphicData>
                  </a:graphic>
                </wp:inline>
              </w:drawing>
            </w:r>
          </w:p>
        </w:tc>
      </w:tr>
      <w:tr w:rsidR="0079068D" w14:paraId="0B00B070" w14:textId="77777777" w:rsidTr="005D4448">
        <w:trPr>
          <w:tblHeader/>
        </w:trPr>
        <w:tc>
          <w:tcPr>
            <w:tcW w:w="9686" w:type="dxa"/>
            <w:tcBorders>
              <w:top w:val="nil"/>
              <w:bottom w:val="nil"/>
            </w:tcBorders>
            <w:vAlign w:val="center"/>
          </w:tcPr>
          <w:p w14:paraId="69E29826" w14:textId="77777777" w:rsidR="0079068D" w:rsidRPr="00A53E84" w:rsidRDefault="0079068D" w:rsidP="00ED668D">
            <w:pPr>
              <w:jc w:val="left"/>
              <w:rPr>
                <w:i/>
              </w:rPr>
            </w:pPr>
            <w:r w:rsidRPr="00A53E84">
              <w:rPr>
                <w:i/>
              </w:rPr>
              <w:t>Selected: Caution area</w:t>
            </w:r>
          </w:p>
          <w:p w14:paraId="34F3E0B8" w14:textId="77777777" w:rsidR="005D4448" w:rsidRPr="00A53E84" w:rsidRDefault="005D4448" w:rsidP="00ED668D">
            <w:pPr>
              <w:jc w:val="left"/>
              <w:rPr>
                <w:i/>
              </w:rPr>
            </w:pPr>
          </w:p>
        </w:tc>
      </w:tr>
      <w:tr w:rsidR="0079068D" w14:paraId="4C71847F" w14:textId="77777777" w:rsidTr="005D4448">
        <w:trPr>
          <w:tblHeader/>
        </w:trPr>
        <w:tc>
          <w:tcPr>
            <w:tcW w:w="9690" w:type="dxa"/>
            <w:tcBorders>
              <w:top w:val="nil"/>
              <w:bottom w:val="nil"/>
            </w:tcBorders>
            <w:vAlign w:val="center"/>
          </w:tcPr>
          <w:p w14:paraId="347D7801" w14:textId="227EB048" w:rsidR="0079068D" w:rsidRPr="0015247B" w:rsidRDefault="00AD1DA9" w:rsidP="00ED668D">
            <w:pPr>
              <w:jc w:val="center"/>
            </w:pPr>
            <w:r w:rsidRPr="00AD1DA9">
              <w:rPr>
                <w:noProof/>
                <w:lang w:eastAsia="en-GB"/>
              </w:rPr>
              <w:drawing>
                <wp:inline distT="0" distB="0" distL="0" distR="0" wp14:anchorId="176AFE1F" wp14:editId="245004FC">
                  <wp:extent cx="6009005" cy="1041691"/>
                  <wp:effectExtent l="0" t="0" r="0" b="6350"/>
                  <wp:docPr id="339" name="Picture 339" descr="C:\msdokut\STANDARDIT\IHO\ENCWG\Drafting 4.0.2 after Mar2016\New picture originals 23mar2016\6.1 picture 5 - Offshore production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msdokut\STANDARDIT\IHO\ENCWG\Drafting 4.0.2 after Mar2016\New picture originals 23mar2016\6.1 picture 5 - Offshore production area.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035253" cy="1046241"/>
                          </a:xfrm>
                          <a:prstGeom prst="rect">
                            <a:avLst/>
                          </a:prstGeom>
                          <a:noFill/>
                          <a:ln>
                            <a:noFill/>
                          </a:ln>
                        </pic:spPr>
                      </pic:pic>
                    </a:graphicData>
                  </a:graphic>
                </wp:inline>
              </w:drawing>
            </w:r>
          </w:p>
        </w:tc>
      </w:tr>
      <w:tr w:rsidR="0079068D" w14:paraId="12C36F4B" w14:textId="77777777" w:rsidTr="005D4448">
        <w:trPr>
          <w:tblHeader/>
        </w:trPr>
        <w:tc>
          <w:tcPr>
            <w:tcW w:w="9690" w:type="dxa"/>
            <w:tcBorders>
              <w:top w:val="nil"/>
              <w:bottom w:val="nil"/>
            </w:tcBorders>
            <w:vAlign w:val="center"/>
          </w:tcPr>
          <w:p w14:paraId="39F4D693" w14:textId="77777777" w:rsidR="0079068D" w:rsidRPr="00A53E84" w:rsidRDefault="0079068D" w:rsidP="00ED668D">
            <w:pPr>
              <w:jc w:val="left"/>
              <w:rPr>
                <w:i/>
              </w:rPr>
            </w:pPr>
            <w:r w:rsidRPr="00A53E84">
              <w:rPr>
                <w:i/>
              </w:rPr>
              <w:t>Selected: Offshore production area</w:t>
            </w:r>
          </w:p>
          <w:p w14:paraId="00D8A876" w14:textId="77777777" w:rsidR="005D4448" w:rsidRPr="00A53E84" w:rsidRDefault="005D4448" w:rsidP="00ED668D">
            <w:pPr>
              <w:jc w:val="left"/>
              <w:rPr>
                <w:i/>
              </w:rPr>
            </w:pPr>
          </w:p>
        </w:tc>
      </w:tr>
      <w:tr w:rsidR="0079068D" w14:paraId="54955C40" w14:textId="77777777" w:rsidTr="005D4448">
        <w:trPr>
          <w:tblHeader/>
        </w:trPr>
        <w:tc>
          <w:tcPr>
            <w:tcW w:w="9690" w:type="dxa"/>
            <w:tcBorders>
              <w:top w:val="nil"/>
              <w:bottom w:val="nil"/>
            </w:tcBorders>
            <w:vAlign w:val="center"/>
          </w:tcPr>
          <w:p w14:paraId="6E913B1B" w14:textId="677614B0" w:rsidR="0079068D" w:rsidRPr="0015247B" w:rsidRDefault="00AD1DA9" w:rsidP="00ED668D">
            <w:pPr>
              <w:jc w:val="center"/>
            </w:pPr>
            <w:r w:rsidRPr="00AD1DA9">
              <w:rPr>
                <w:noProof/>
                <w:lang w:eastAsia="en-GB"/>
              </w:rPr>
              <w:drawing>
                <wp:inline distT="0" distB="0" distL="0" distR="0" wp14:anchorId="288DC14E" wp14:editId="058ED13B">
                  <wp:extent cx="6019800" cy="1029822"/>
                  <wp:effectExtent l="0" t="0" r="0" b="0"/>
                  <wp:docPr id="340" name="Picture 340" descr="C:\msdokut\STANDARDIT\IHO\ENCWG\Drafting 4.0.2 after Mar2016\New picture originals 23mar2016\6.1 picture 6 - Area to be avoi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msdokut\STANDARDIT\IHO\ENCWG\Drafting 4.0.2 after Mar2016\New picture originals 23mar2016\6.1 picture 6 - Area to be avoided.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035976" cy="1032589"/>
                          </a:xfrm>
                          <a:prstGeom prst="rect">
                            <a:avLst/>
                          </a:prstGeom>
                          <a:noFill/>
                          <a:ln>
                            <a:noFill/>
                          </a:ln>
                        </pic:spPr>
                      </pic:pic>
                    </a:graphicData>
                  </a:graphic>
                </wp:inline>
              </w:drawing>
            </w:r>
          </w:p>
        </w:tc>
      </w:tr>
      <w:tr w:rsidR="0079068D" w14:paraId="6836FE42" w14:textId="77777777" w:rsidTr="005D4448">
        <w:trPr>
          <w:tblHeader/>
        </w:trPr>
        <w:tc>
          <w:tcPr>
            <w:tcW w:w="9690" w:type="dxa"/>
            <w:tcBorders>
              <w:top w:val="nil"/>
              <w:bottom w:val="nil"/>
            </w:tcBorders>
            <w:vAlign w:val="center"/>
          </w:tcPr>
          <w:p w14:paraId="0100F8F7" w14:textId="77777777" w:rsidR="0079068D" w:rsidRPr="00A53E84" w:rsidRDefault="0079068D" w:rsidP="00ED668D">
            <w:pPr>
              <w:jc w:val="left"/>
              <w:rPr>
                <w:i/>
              </w:rPr>
            </w:pPr>
            <w:r w:rsidRPr="00A53E84">
              <w:rPr>
                <w:i/>
              </w:rPr>
              <w:t>Selected: Area to be avoided</w:t>
            </w:r>
          </w:p>
          <w:p w14:paraId="1D5BDCEC" w14:textId="77777777" w:rsidR="005D4448" w:rsidRPr="00A53E84" w:rsidRDefault="005D4448" w:rsidP="00ED668D">
            <w:pPr>
              <w:jc w:val="left"/>
              <w:rPr>
                <w:i/>
              </w:rPr>
            </w:pPr>
          </w:p>
        </w:tc>
      </w:tr>
      <w:tr w:rsidR="0079068D" w14:paraId="44CF40DA" w14:textId="77777777" w:rsidTr="005D4448">
        <w:trPr>
          <w:tblHeader/>
        </w:trPr>
        <w:tc>
          <w:tcPr>
            <w:tcW w:w="9690" w:type="dxa"/>
            <w:tcBorders>
              <w:top w:val="nil"/>
              <w:bottom w:val="nil"/>
            </w:tcBorders>
            <w:vAlign w:val="center"/>
          </w:tcPr>
          <w:p w14:paraId="20C51BFB" w14:textId="6AF87683" w:rsidR="0079068D" w:rsidRPr="0015247B" w:rsidRDefault="00AD1DA9" w:rsidP="00ED668D">
            <w:pPr>
              <w:jc w:val="center"/>
            </w:pPr>
            <w:r w:rsidRPr="00AD1DA9">
              <w:rPr>
                <w:noProof/>
                <w:lang w:eastAsia="en-GB"/>
              </w:rPr>
              <w:drawing>
                <wp:inline distT="0" distB="0" distL="0" distR="0" wp14:anchorId="4A849904" wp14:editId="75AE5E73">
                  <wp:extent cx="5952226" cy="1031849"/>
                  <wp:effectExtent l="0" t="0" r="0" b="0"/>
                  <wp:docPr id="341" name="Picture 341" descr="C:\msdokut\STANDARDIT\IHO\ENCWG\Drafting 4.0.2 after Mar2016\New picture originals 23mar2016\6.1 picture 7 - Military practice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msdokut\STANDARDIT\IHO\ENCWG\Drafting 4.0.2 after Mar2016\New picture originals 23mar2016\6.1 picture 7 - Military practice area.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62592" cy="1033646"/>
                          </a:xfrm>
                          <a:prstGeom prst="rect">
                            <a:avLst/>
                          </a:prstGeom>
                          <a:noFill/>
                          <a:ln>
                            <a:noFill/>
                          </a:ln>
                        </pic:spPr>
                      </pic:pic>
                    </a:graphicData>
                  </a:graphic>
                </wp:inline>
              </w:drawing>
            </w:r>
          </w:p>
        </w:tc>
      </w:tr>
      <w:tr w:rsidR="0079068D" w14:paraId="384EABBA" w14:textId="77777777" w:rsidTr="005D4448">
        <w:trPr>
          <w:tblHeader/>
        </w:trPr>
        <w:tc>
          <w:tcPr>
            <w:tcW w:w="9690" w:type="dxa"/>
            <w:tcBorders>
              <w:top w:val="nil"/>
              <w:bottom w:val="nil"/>
            </w:tcBorders>
            <w:vAlign w:val="center"/>
          </w:tcPr>
          <w:p w14:paraId="5DF7CEC6" w14:textId="77777777" w:rsidR="0079068D" w:rsidRPr="00A53E84" w:rsidRDefault="0079068D" w:rsidP="005D4448">
            <w:pPr>
              <w:jc w:val="left"/>
              <w:rPr>
                <w:i/>
              </w:rPr>
            </w:pPr>
            <w:r w:rsidRPr="00A53E84">
              <w:rPr>
                <w:i/>
              </w:rPr>
              <w:t>Selected: Military practice area</w:t>
            </w:r>
          </w:p>
          <w:p w14:paraId="06C46B22" w14:textId="77777777" w:rsidR="005D4448" w:rsidRPr="00A53E84" w:rsidRDefault="005D4448" w:rsidP="005D4448">
            <w:pPr>
              <w:jc w:val="left"/>
              <w:rPr>
                <w:i/>
              </w:rPr>
            </w:pPr>
          </w:p>
        </w:tc>
      </w:tr>
      <w:tr w:rsidR="0079068D" w14:paraId="63302803" w14:textId="77777777" w:rsidTr="005D4448">
        <w:trPr>
          <w:tblHeader/>
        </w:trPr>
        <w:tc>
          <w:tcPr>
            <w:tcW w:w="9690" w:type="dxa"/>
            <w:tcBorders>
              <w:top w:val="nil"/>
              <w:bottom w:val="nil"/>
            </w:tcBorders>
            <w:vAlign w:val="center"/>
          </w:tcPr>
          <w:p w14:paraId="3D1ED723" w14:textId="75FCBB56" w:rsidR="0079068D" w:rsidRPr="0015247B" w:rsidRDefault="00AD1DA9" w:rsidP="00ED668D">
            <w:pPr>
              <w:jc w:val="center"/>
            </w:pPr>
            <w:r w:rsidRPr="00AD1DA9">
              <w:rPr>
                <w:noProof/>
                <w:lang w:eastAsia="en-GB"/>
              </w:rPr>
              <w:drawing>
                <wp:inline distT="0" distB="0" distL="0" distR="0" wp14:anchorId="2E3C3B0A" wp14:editId="544384C4">
                  <wp:extent cx="6009005" cy="1027975"/>
                  <wp:effectExtent l="0" t="0" r="0" b="1270"/>
                  <wp:docPr id="342" name="Picture 342" descr="C:\msdokut\STANDARDIT\IHO\ENCWG\Drafting 4.0.2 after Mar2016\New picture originals 23mar2016\6.1 picture 8 - Seaplane landing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msdokut\STANDARDIT\IHO\ENCWG\Drafting 4.0.2 after Mar2016\New picture originals 23mar2016\6.1 picture 8 - Seaplane landing area.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023919" cy="1030526"/>
                          </a:xfrm>
                          <a:prstGeom prst="rect">
                            <a:avLst/>
                          </a:prstGeom>
                          <a:noFill/>
                          <a:ln>
                            <a:noFill/>
                          </a:ln>
                        </pic:spPr>
                      </pic:pic>
                    </a:graphicData>
                  </a:graphic>
                </wp:inline>
              </w:drawing>
            </w:r>
          </w:p>
        </w:tc>
      </w:tr>
      <w:tr w:rsidR="0079068D" w14:paraId="1886EE26" w14:textId="77777777" w:rsidTr="005D4448">
        <w:trPr>
          <w:tblHeader/>
        </w:trPr>
        <w:tc>
          <w:tcPr>
            <w:tcW w:w="9690" w:type="dxa"/>
            <w:tcBorders>
              <w:top w:val="nil"/>
              <w:bottom w:val="nil"/>
            </w:tcBorders>
            <w:vAlign w:val="center"/>
          </w:tcPr>
          <w:p w14:paraId="497BF42C" w14:textId="77777777" w:rsidR="0079068D" w:rsidRPr="00A53E84" w:rsidRDefault="005D4448" w:rsidP="00ED668D">
            <w:pPr>
              <w:jc w:val="left"/>
              <w:rPr>
                <w:i/>
              </w:rPr>
            </w:pPr>
            <w:r w:rsidRPr="00A53E84">
              <w:rPr>
                <w:i/>
              </w:rPr>
              <w:t xml:space="preserve">Selected: </w:t>
            </w:r>
            <w:r w:rsidR="0079068D" w:rsidRPr="00A53E84">
              <w:rPr>
                <w:i/>
              </w:rPr>
              <w:t>Seaplane landing area</w:t>
            </w:r>
          </w:p>
          <w:p w14:paraId="33532A34" w14:textId="77777777" w:rsidR="005D4448" w:rsidRPr="00A53E84" w:rsidRDefault="005D4448" w:rsidP="00ED668D">
            <w:pPr>
              <w:jc w:val="left"/>
              <w:rPr>
                <w:i/>
              </w:rPr>
            </w:pPr>
          </w:p>
        </w:tc>
      </w:tr>
      <w:tr w:rsidR="0079068D" w14:paraId="21D7B7E0" w14:textId="77777777" w:rsidTr="005D4448">
        <w:trPr>
          <w:tblHeader/>
        </w:trPr>
        <w:tc>
          <w:tcPr>
            <w:tcW w:w="9690" w:type="dxa"/>
            <w:tcBorders>
              <w:top w:val="nil"/>
              <w:bottom w:val="nil"/>
            </w:tcBorders>
            <w:vAlign w:val="center"/>
          </w:tcPr>
          <w:p w14:paraId="0B6AF8CE" w14:textId="2ED91296" w:rsidR="0079068D" w:rsidRPr="0015247B" w:rsidRDefault="00AD1DA9" w:rsidP="00ED668D">
            <w:pPr>
              <w:jc w:val="center"/>
            </w:pPr>
            <w:r w:rsidRPr="00AD1DA9">
              <w:rPr>
                <w:noProof/>
                <w:lang w:eastAsia="en-GB"/>
              </w:rPr>
              <w:drawing>
                <wp:inline distT="0" distB="0" distL="0" distR="0" wp14:anchorId="6FA820B4" wp14:editId="22C1BB2F">
                  <wp:extent cx="5986361" cy="1024102"/>
                  <wp:effectExtent l="0" t="0" r="0" b="5080"/>
                  <wp:docPr id="343" name="Picture 343" descr="C:\msdokut\STANDARDIT\IHO\ENCWG\Drafting 4.0.2 after Mar2016\New picture originals 23mar2016\6.1 picture 9 - Submarine transit 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msdokut\STANDARDIT\IHO\ENCWG\Drafting 4.0.2 after Mar2016\New picture originals 23mar2016\6.1 picture 9 - Submarine transit lane.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000525" cy="1026525"/>
                          </a:xfrm>
                          <a:prstGeom prst="rect">
                            <a:avLst/>
                          </a:prstGeom>
                          <a:noFill/>
                          <a:ln>
                            <a:noFill/>
                          </a:ln>
                        </pic:spPr>
                      </pic:pic>
                    </a:graphicData>
                  </a:graphic>
                </wp:inline>
              </w:drawing>
            </w:r>
          </w:p>
        </w:tc>
      </w:tr>
      <w:tr w:rsidR="0079068D" w14:paraId="7156C403" w14:textId="77777777" w:rsidTr="005D4448">
        <w:trPr>
          <w:tblHeader/>
        </w:trPr>
        <w:tc>
          <w:tcPr>
            <w:tcW w:w="9690" w:type="dxa"/>
            <w:tcBorders>
              <w:top w:val="nil"/>
            </w:tcBorders>
            <w:vAlign w:val="center"/>
          </w:tcPr>
          <w:p w14:paraId="6BB5D953" w14:textId="77777777" w:rsidR="0079068D" w:rsidRPr="00A53E84" w:rsidRDefault="0079068D" w:rsidP="00ED668D">
            <w:pPr>
              <w:jc w:val="left"/>
              <w:rPr>
                <w:i/>
              </w:rPr>
            </w:pPr>
            <w:r w:rsidRPr="00A53E84">
              <w:rPr>
                <w:i/>
              </w:rPr>
              <w:t>Selected: Submarine transit lane</w:t>
            </w:r>
          </w:p>
          <w:p w14:paraId="3A5F33E6" w14:textId="77777777" w:rsidR="005D4448" w:rsidRPr="00A53E84" w:rsidRDefault="005D4448" w:rsidP="00ED668D">
            <w:pPr>
              <w:jc w:val="left"/>
              <w:rPr>
                <w:i/>
              </w:rPr>
            </w:pPr>
          </w:p>
        </w:tc>
      </w:tr>
    </w:tbl>
    <w:p w14:paraId="28AA8F8B" w14:textId="77777777" w:rsidR="005D4448" w:rsidRDefault="005D4448" w:rsidP="0079068D"/>
    <w:p w14:paraId="32518311" w14:textId="77777777" w:rsidR="0079068D" w:rsidRDefault="005D4448" w:rsidP="0079068D">
      <w:r>
        <w:br w:type="page"/>
      </w:r>
    </w:p>
    <w:tbl>
      <w:tblPr>
        <w:tblW w:w="96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6"/>
      </w:tblGrid>
      <w:tr w:rsidR="0079068D" w14:paraId="22139B92" w14:textId="77777777" w:rsidTr="005D4448">
        <w:trPr>
          <w:tblHeader/>
        </w:trPr>
        <w:tc>
          <w:tcPr>
            <w:tcW w:w="9684" w:type="dxa"/>
            <w:tcBorders>
              <w:bottom w:val="nil"/>
            </w:tcBorders>
            <w:vAlign w:val="center"/>
          </w:tcPr>
          <w:p w14:paraId="7C1DE629" w14:textId="60557626" w:rsidR="0079068D" w:rsidRPr="0015247B" w:rsidRDefault="00AD1DA9" w:rsidP="00ED668D">
            <w:pPr>
              <w:jc w:val="center"/>
            </w:pPr>
            <w:r w:rsidRPr="00AD1DA9">
              <w:rPr>
                <w:noProof/>
                <w:lang w:eastAsia="en-GB"/>
              </w:rPr>
              <w:lastRenderedPageBreak/>
              <w:drawing>
                <wp:inline distT="0" distB="0" distL="0" distR="0" wp14:anchorId="38DB54CE" wp14:editId="4EF4C3CE">
                  <wp:extent cx="5960853" cy="1019738"/>
                  <wp:effectExtent l="0" t="0" r="1905" b="9525"/>
                  <wp:docPr id="344" name="Picture 344" descr="C:\msdokut\STANDARDIT\IHO\ENCWG\Drafting 4.0.2 after Mar2016\New picture originals 23mar2016\6.1 picture 10 - Anchorage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msdokut\STANDARDIT\IHO\ENCWG\Drafting 4.0.2 after Mar2016\New picture originals 23mar2016\6.1 picture 10 - Anchorage area.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72018" cy="1021648"/>
                          </a:xfrm>
                          <a:prstGeom prst="rect">
                            <a:avLst/>
                          </a:prstGeom>
                          <a:noFill/>
                          <a:ln>
                            <a:noFill/>
                          </a:ln>
                        </pic:spPr>
                      </pic:pic>
                    </a:graphicData>
                  </a:graphic>
                </wp:inline>
              </w:drawing>
            </w:r>
          </w:p>
        </w:tc>
      </w:tr>
      <w:tr w:rsidR="0079068D" w14:paraId="10C24D50" w14:textId="77777777" w:rsidTr="005D4448">
        <w:trPr>
          <w:tblHeader/>
        </w:trPr>
        <w:tc>
          <w:tcPr>
            <w:tcW w:w="9684" w:type="dxa"/>
            <w:tcBorders>
              <w:top w:val="nil"/>
              <w:bottom w:val="nil"/>
            </w:tcBorders>
            <w:vAlign w:val="center"/>
          </w:tcPr>
          <w:p w14:paraId="6544006F" w14:textId="77777777" w:rsidR="0079068D" w:rsidRPr="00A53E84" w:rsidRDefault="0079068D" w:rsidP="00ED668D">
            <w:pPr>
              <w:jc w:val="left"/>
              <w:rPr>
                <w:i/>
              </w:rPr>
            </w:pPr>
            <w:r w:rsidRPr="00A53E84">
              <w:rPr>
                <w:i/>
              </w:rPr>
              <w:t>Selected: Anchorage area</w:t>
            </w:r>
          </w:p>
          <w:p w14:paraId="7CD19EB4" w14:textId="77777777" w:rsidR="005D4448" w:rsidRPr="00A53E84" w:rsidRDefault="005D4448" w:rsidP="00ED668D">
            <w:pPr>
              <w:jc w:val="left"/>
              <w:rPr>
                <w:i/>
              </w:rPr>
            </w:pPr>
          </w:p>
        </w:tc>
      </w:tr>
      <w:tr w:rsidR="0079068D" w14:paraId="2E52C5C5" w14:textId="77777777" w:rsidTr="005D4448">
        <w:trPr>
          <w:tblHeader/>
        </w:trPr>
        <w:tc>
          <w:tcPr>
            <w:tcW w:w="9684" w:type="dxa"/>
            <w:tcBorders>
              <w:top w:val="nil"/>
              <w:bottom w:val="nil"/>
            </w:tcBorders>
            <w:vAlign w:val="center"/>
          </w:tcPr>
          <w:p w14:paraId="091CBB86" w14:textId="52310252" w:rsidR="0079068D" w:rsidRPr="0015247B" w:rsidRDefault="00AD1DA9" w:rsidP="00ED668D">
            <w:pPr>
              <w:jc w:val="center"/>
            </w:pPr>
            <w:r w:rsidRPr="00AD1DA9">
              <w:rPr>
                <w:noProof/>
                <w:lang w:eastAsia="en-GB"/>
              </w:rPr>
              <w:drawing>
                <wp:inline distT="0" distB="0" distL="0" distR="0" wp14:anchorId="5EB1B0D1" wp14:editId="2AD333A9">
                  <wp:extent cx="6019800" cy="1043563"/>
                  <wp:effectExtent l="0" t="0" r="0" b="4445"/>
                  <wp:docPr id="345" name="Picture 345" descr="C:\msdokut\STANDARDIT\IHO\ENCWG\Drafting 4.0.2 after Mar2016\New picture originals 23mar2016\6.1 picture 11 - Marine farm aquacul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msdokut\STANDARDIT\IHO\ENCWG\Drafting 4.0.2 after Mar2016\New picture originals 23mar2016\6.1 picture 11 - Marine farm aquaculture.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030838" cy="1045476"/>
                          </a:xfrm>
                          <a:prstGeom prst="rect">
                            <a:avLst/>
                          </a:prstGeom>
                          <a:noFill/>
                          <a:ln>
                            <a:noFill/>
                          </a:ln>
                        </pic:spPr>
                      </pic:pic>
                    </a:graphicData>
                  </a:graphic>
                </wp:inline>
              </w:drawing>
            </w:r>
          </w:p>
        </w:tc>
      </w:tr>
      <w:tr w:rsidR="0079068D" w14:paraId="35FB26EC" w14:textId="77777777" w:rsidTr="005D4448">
        <w:trPr>
          <w:tblHeader/>
        </w:trPr>
        <w:tc>
          <w:tcPr>
            <w:tcW w:w="9684" w:type="dxa"/>
            <w:tcBorders>
              <w:top w:val="nil"/>
              <w:bottom w:val="nil"/>
            </w:tcBorders>
            <w:vAlign w:val="center"/>
          </w:tcPr>
          <w:p w14:paraId="3879D1FC" w14:textId="77777777" w:rsidR="0079068D" w:rsidRPr="00A53E84" w:rsidRDefault="0079068D" w:rsidP="00ED668D">
            <w:pPr>
              <w:jc w:val="left"/>
              <w:rPr>
                <w:i/>
              </w:rPr>
            </w:pPr>
            <w:r w:rsidRPr="00A53E84">
              <w:rPr>
                <w:i/>
              </w:rPr>
              <w:t>Selected: Marine farm/aquaculture</w:t>
            </w:r>
          </w:p>
          <w:p w14:paraId="34798BF6" w14:textId="77777777" w:rsidR="005D4448" w:rsidRPr="00A53E84" w:rsidRDefault="005D4448" w:rsidP="00ED668D">
            <w:pPr>
              <w:jc w:val="left"/>
              <w:rPr>
                <w:i/>
              </w:rPr>
            </w:pPr>
          </w:p>
        </w:tc>
      </w:tr>
      <w:tr w:rsidR="0079068D" w14:paraId="4985DBCB" w14:textId="77777777" w:rsidTr="005D4448">
        <w:trPr>
          <w:tblHeader/>
        </w:trPr>
        <w:tc>
          <w:tcPr>
            <w:tcW w:w="9691" w:type="dxa"/>
            <w:tcBorders>
              <w:top w:val="nil"/>
              <w:bottom w:val="nil"/>
            </w:tcBorders>
            <w:vAlign w:val="center"/>
          </w:tcPr>
          <w:p w14:paraId="7F10FB4E" w14:textId="4A44543B" w:rsidR="0079068D" w:rsidRPr="0015247B" w:rsidRDefault="00AD1DA9" w:rsidP="00ED668D">
            <w:pPr>
              <w:jc w:val="center"/>
            </w:pPr>
            <w:r w:rsidRPr="00AD1DA9">
              <w:rPr>
                <w:noProof/>
                <w:lang w:eastAsia="en-GB"/>
              </w:rPr>
              <w:drawing>
                <wp:inline distT="0" distB="0" distL="0" distR="0" wp14:anchorId="54C6049F" wp14:editId="5E66A8C2">
                  <wp:extent cx="5986624" cy="1037812"/>
                  <wp:effectExtent l="0" t="0" r="0" b="0"/>
                  <wp:docPr id="346" name="Picture 346" descr="C:\msdokut\STANDARDIT\IHO\ENCWG\Drafting 4.0.2 after Mar2016\New picture originals 23mar2016\6.1 picture 12 - PS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msdokut\STANDARDIT\IHO\ENCWG\Drafting 4.0.2 after Mar2016\New picture originals 23mar2016\6.1 picture 12 - PSSA.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009663" cy="1041806"/>
                          </a:xfrm>
                          <a:prstGeom prst="rect">
                            <a:avLst/>
                          </a:prstGeom>
                          <a:noFill/>
                          <a:ln>
                            <a:noFill/>
                          </a:ln>
                        </pic:spPr>
                      </pic:pic>
                    </a:graphicData>
                  </a:graphic>
                </wp:inline>
              </w:drawing>
            </w:r>
          </w:p>
        </w:tc>
      </w:tr>
      <w:tr w:rsidR="0079068D" w14:paraId="5C8B290C" w14:textId="77777777" w:rsidTr="005D4448">
        <w:trPr>
          <w:tblHeader/>
        </w:trPr>
        <w:tc>
          <w:tcPr>
            <w:tcW w:w="9691" w:type="dxa"/>
            <w:tcBorders>
              <w:top w:val="nil"/>
            </w:tcBorders>
            <w:vAlign w:val="center"/>
          </w:tcPr>
          <w:p w14:paraId="2F4DC959" w14:textId="712A14EE" w:rsidR="0079068D" w:rsidRDefault="0079068D" w:rsidP="00ED668D">
            <w:pPr>
              <w:jc w:val="left"/>
              <w:rPr>
                <w:i/>
              </w:rPr>
            </w:pPr>
            <w:r w:rsidRPr="00A53E84">
              <w:rPr>
                <w:i/>
              </w:rPr>
              <w:t>Selected: PSSA (Particularly Sensitive Sea Area)</w:t>
            </w:r>
          </w:p>
          <w:p w14:paraId="7671DF4D" w14:textId="219C78B9" w:rsidR="009274A1" w:rsidRPr="00A53E84" w:rsidRDefault="009274A1" w:rsidP="00ED668D">
            <w:pPr>
              <w:jc w:val="left"/>
              <w:rPr>
                <w:i/>
              </w:rPr>
            </w:pPr>
            <w:r>
              <w:rPr>
                <w:b/>
                <w:noProof/>
                <w:lang w:eastAsia="en-GB"/>
              </w:rPr>
              <w:t>tbd</w:t>
            </w:r>
          </w:p>
          <w:p w14:paraId="56322390" w14:textId="77777777" w:rsidR="005D4448" w:rsidRPr="0015247B" w:rsidRDefault="005D4448" w:rsidP="00ED668D">
            <w:pPr>
              <w:jc w:val="left"/>
            </w:pPr>
          </w:p>
        </w:tc>
      </w:tr>
    </w:tbl>
    <w:p w14:paraId="61B2941D" w14:textId="77777777" w:rsidR="0079068D" w:rsidRDefault="0079068D" w:rsidP="0079068D"/>
    <w:p w14:paraId="564340D4" w14:textId="21B32082" w:rsidR="00FA3013" w:rsidRDefault="00FA3013" w:rsidP="00FA3013">
      <w:pPr>
        <w:pStyle w:val="Heading3"/>
        <w:rPr>
          <w:ins w:id="10569" w:author="jonathan pritchard" w:date="2024-10-24T13:06:00Z" w16du:dateUtc="2024-10-24T12:06:00Z"/>
        </w:rPr>
      </w:pPr>
      <w:bookmarkStart w:id="10570" w:name="_Toc189647937"/>
      <w:ins w:id="10571" w:author="jonathan pritchard" w:date="2024-10-24T13:06:00Z" w16du:dateUtc="2024-10-24T12:06:00Z">
        <w:r>
          <w:t>User selection of Areas with Special Conditions</w:t>
        </w:r>
        <w:bookmarkEnd w:id="10570"/>
      </w:ins>
    </w:p>
    <w:p w14:paraId="6D1AEF30" w14:textId="77777777" w:rsidR="00FA3013" w:rsidRDefault="00FA3013" w:rsidP="00FA3013">
      <w:pPr>
        <w:rPr>
          <w:ins w:id="10572" w:author="jonathan pritchard" w:date="2024-10-24T13:06:00Z" w16du:dateUtc="2024-10-24T12:06:00Z"/>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3143"/>
        <w:gridCol w:w="1984"/>
        <w:gridCol w:w="2018"/>
      </w:tblGrid>
      <w:tr w:rsidR="00FA3013" w:rsidRPr="004065B1" w14:paraId="55D4135B" w14:textId="77777777" w:rsidTr="00111DC7">
        <w:trPr>
          <w:trHeight w:val="454"/>
          <w:tblHeader/>
          <w:ins w:id="10573" w:author="jonathan pritchard" w:date="2024-10-24T13:06:00Z"/>
        </w:trPr>
        <w:tc>
          <w:tcPr>
            <w:tcW w:w="2381" w:type="dxa"/>
            <w:shd w:val="clear" w:color="auto" w:fill="E5B8B7" w:themeFill="accent2" w:themeFillTint="66"/>
            <w:vAlign w:val="center"/>
          </w:tcPr>
          <w:p w14:paraId="3D56ED0A" w14:textId="77777777" w:rsidR="00FA3013" w:rsidRPr="004065B1" w:rsidRDefault="00FA3013" w:rsidP="00B06D25">
            <w:pPr>
              <w:rPr>
                <w:ins w:id="10574" w:author="jonathan pritchard" w:date="2024-10-24T13:06:00Z" w16du:dateUtc="2024-10-24T12:06:00Z"/>
              </w:rPr>
            </w:pPr>
            <w:ins w:id="10575" w:author="jonathan pritchard" w:date="2024-10-24T13:06:00Z" w16du:dateUtc="2024-10-24T12:06:00Z">
              <w:r w:rsidRPr="000A066E">
                <w:rPr>
                  <w:b/>
                </w:rPr>
                <w:t>Test Reference</w:t>
              </w:r>
            </w:ins>
          </w:p>
        </w:tc>
        <w:tc>
          <w:tcPr>
            <w:tcW w:w="3143" w:type="dxa"/>
            <w:shd w:val="clear" w:color="auto" w:fill="FFFFFF" w:themeFill="background1"/>
            <w:vAlign w:val="center"/>
          </w:tcPr>
          <w:p w14:paraId="4AD061FD" w14:textId="77777777" w:rsidR="00FA3013" w:rsidRPr="004065B1" w:rsidRDefault="00FA3013" w:rsidP="00B06D25">
            <w:pPr>
              <w:rPr>
                <w:ins w:id="10576" w:author="jonathan pritchard" w:date="2024-10-24T13:06:00Z" w16du:dateUtc="2024-10-24T12:06:00Z"/>
              </w:rPr>
            </w:pPr>
            <w:proofErr w:type="spellStart"/>
            <w:ins w:id="10577" w:author="jonathan pritchard" w:date="2024-10-24T13:06:00Z" w16du:dateUtc="2024-10-24T12:06:00Z">
              <w:r>
                <w:t>UserSelectionProhibited</w:t>
              </w:r>
              <w:proofErr w:type="spellEnd"/>
              <w:r>
                <w:t xml:space="preserve"> Areas</w:t>
              </w:r>
            </w:ins>
          </w:p>
        </w:tc>
        <w:tc>
          <w:tcPr>
            <w:tcW w:w="1984" w:type="dxa"/>
            <w:shd w:val="clear" w:color="auto" w:fill="E5B8B7" w:themeFill="accent2" w:themeFillTint="66"/>
            <w:vAlign w:val="center"/>
          </w:tcPr>
          <w:p w14:paraId="374BFA15" w14:textId="77777777" w:rsidR="00FA3013" w:rsidRPr="004065B1" w:rsidRDefault="00FA3013" w:rsidP="00B06D25">
            <w:pPr>
              <w:rPr>
                <w:ins w:id="10578" w:author="jonathan pritchard" w:date="2024-10-24T13:06:00Z" w16du:dateUtc="2024-10-24T12:06:00Z"/>
              </w:rPr>
            </w:pPr>
            <w:ins w:id="10579" w:author="jonathan pritchard" w:date="2024-10-24T13:06:00Z" w16du:dateUtc="2024-10-24T12:06:00Z">
              <w:r w:rsidRPr="000A066E">
                <w:rPr>
                  <w:b/>
                </w:rPr>
                <w:t>IHO Reference</w:t>
              </w:r>
            </w:ins>
          </w:p>
        </w:tc>
        <w:tc>
          <w:tcPr>
            <w:tcW w:w="2018" w:type="dxa"/>
            <w:shd w:val="clear" w:color="auto" w:fill="FFFFFF" w:themeFill="background1"/>
            <w:vAlign w:val="center"/>
          </w:tcPr>
          <w:p w14:paraId="78C5C2EE" w14:textId="77777777" w:rsidR="00FA3013" w:rsidRPr="004065B1" w:rsidRDefault="00FA3013" w:rsidP="00B06D25">
            <w:pPr>
              <w:jc w:val="left"/>
              <w:rPr>
                <w:ins w:id="10580" w:author="jonathan pritchard" w:date="2024-10-24T13:06:00Z" w16du:dateUtc="2024-10-24T12:06:00Z"/>
              </w:rPr>
            </w:pPr>
          </w:p>
        </w:tc>
      </w:tr>
      <w:tr w:rsidR="00FA3013" w14:paraId="03C34B9C" w14:textId="77777777" w:rsidTr="00B06D25">
        <w:trPr>
          <w:tblHeader/>
          <w:ins w:id="10581" w:author="jonathan pritchard" w:date="2024-10-24T13:06:00Z"/>
        </w:trPr>
        <w:tc>
          <w:tcPr>
            <w:tcW w:w="9526" w:type="dxa"/>
            <w:gridSpan w:val="4"/>
            <w:shd w:val="clear" w:color="auto" w:fill="E5B8B7" w:themeFill="accent2" w:themeFillTint="66"/>
            <w:vAlign w:val="center"/>
          </w:tcPr>
          <w:p w14:paraId="43F75D4E" w14:textId="77777777" w:rsidR="00FA3013" w:rsidRDefault="00FA3013" w:rsidP="00B06D25">
            <w:pPr>
              <w:rPr>
                <w:ins w:id="10582" w:author="jonathan pritchard" w:date="2024-10-24T13:06:00Z" w16du:dateUtc="2024-10-24T12:06:00Z"/>
              </w:rPr>
            </w:pPr>
            <w:ins w:id="10583" w:author="jonathan pritchard" w:date="2024-10-24T13:06:00Z" w16du:dateUtc="2024-10-24T12:06:00Z">
              <w:r w:rsidRPr="000A066E">
                <w:rPr>
                  <w:b/>
                </w:rPr>
                <w:t>Test description</w:t>
              </w:r>
            </w:ins>
          </w:p>
        </w:tc>
      </w:tr>
      <w:tr w:rsidR="00FA3013" w:rsidRPr="005D2431" w14:paraId="2F857BFC" w14:textId="77777777" w:rsidTr="00B06D25">
        <w:trPr>
          <w:tblHeader/>
          <w:ins w:id="10584" w:author="jonathan pritchard" w:date="2024-10-24T13:06:00Z"/>
        </w:trPr>
        <w:tc>
          <w:tcPr>
            <w:tcW w:w="9526" w:type="dxa"/>
            <w:gridSpan w:val="4"/>
            <w:vAlign w:val="center"/>
          </w:tcPr>
          <w:p w14:paraId="76386414" w14:textId="77777777" w:rsidR="00FA3013" w:rsidRDefault="00FA3013" w:rsidP="00B06D25">
            <w:pPr>
              <w:pStyle w:val="ListParagraph"/>
              <w:rPr>
                <w:i/>
              </w:rPr>
            </w:pPr>
          </w:p>
          <w:p w14:paraId="5140A963" w14:textId="77777777" w:rsidR="00111DC7" w:rsidRPr="00111DC7" w:rsidRDefault="00111DC7" w:rsidP="00111DC7">
            <w:pPr>
              <w:rPr>
                <w:ins w:id="10585" w:author="jonathan pritchard" w:date="2024-10-24T13:06:00Z" w16du:dateUtc="2024-10-24T12:06:00Z"/>
                <w:iCs/>
              </w:rPr>
            </w:pPr>
          </w:p>
          <w:p w14:paraId="6C644D3F" w14:textId="77777777" w:rsidR="00FA3013" w:rsidRDefault="00FA3013" w:rsidP="00B06D25">
            <w:pPr>
              <w:pStyle w:val="ListParagraph"/>
              <w:numPr>
                <w:ilvl w:val="0"/>
                <w:numId w:val="84"/>
              </w:numPr>
              <w:rPr>
                <w:ins w:id="10586" w:author="jonathan pritchard" w:date="2024-10-24T13:06:00Z" w16du:dateUtc="2024-10-24T12:06:00Z"/>
                <w:i/>
              </w:rPr>
            </w:pPr>
            <w:ins w:id="10587" w:author="jonathan pritchard" w:date="2024-10-24T13:06:00Z" w16du:dateUtc="2024-10-24T12:06:00Z">
              <w:r>
                <w:rPr>
                  <w:i/>
                </w:rPr>
                <w:t>From PC (</w:t>
              </w:r>
              <w:proofErr w:type="spellStart"/>
              <w:r>
                <w:rPr>
                  <w:i/>
                </w:rPr>
                <w:t>Github</w:t>
              </w:r>
              <w:proofErr w:type="spellEnd"/>
              <w:r>
                <w:rPr>
                  <w:i/>
                </w:rPr>
                <w:t xml:space="preserve"> Isse 136)</w:t>
              </w:r>
            </w:ins>
          </w:p>
          <w:p w14:paraId="5EF45F00" w14:textId="707D8A2B" w:rsidR="00FA3013" w:rsidRDefault="00FA3013" w:rsidP="00B06D25">
            <w:pPr>
              <w:pStyle w:val="ListParagraph"/>
              <w:numPr>
                <w:ilvl w:val="0"/>
                <w:numId w:val="84"/>
              </w:numPr>
              <w:rPr>
                <w:ins w:id="10588" w:author="jonathan pritchard" w:date="2024-10-24T13:06:00Z" w16du:dateUtc="2024-10-24T12:06:00Z"/>
                <w:i/>
              </w:rPr>
            </w:pPr>
            <w:ins w:id="10589" w:author="jonathan pritchard" w:date="2024-10-24T13:06:00Z" w16du:dateUtc="2024-10-24T12:06:00Z">
              <w:r>
                <w:rPr>
                  <w:i/>
                </w:rPr>
                <w:t>Need to test selectors exist for each individual type areas with special conditions..</w:t>
              </w:r>
            </w:ins>
          </w:p>
          <w:p w14:paraId="709307E4" w14:textId="77777777" w:rsidR="00FA3013" w:rsidRDefault="00FA3013" w:rsidP="00111DC7">
            <w:pPr>
              <w:rPr>
                <w:i/>
              </w:rPr>
            </w:pPr>
          </w:p>
          <w:p w14:paraId="0B932DFD" w14:textId="77777777" w:rsidR="00111DC7" w:rsidRDefault="00111DC7" w:rsidP="00111DC7">
            <w:pPr>
              <w:rPr>
                <w:b/>
                <w:bCs/>
                <w:i/>
              </w:rPr>
            </w:pPr>
          </w:p>
          <w:p w14:paraId="7F23B48F" w14:textId="17D2C318" w:rsidR="00111DC7" w:rsidRDefault="00111DC7" w:rsidP="00111DC7">
            <w:pPr>
              <w:rPr>
                <w:b/>
                <w:bCs/>
                <w:i/>
              </w:rPr>
            </w:pPr>
            <w:r>
              <w:rPr>
                <w:b/>
                <w:bCs/>
                <w:i/>
              </w:rPr>
              <w:t>[check that an S-98 requirement exists? Or is this all in the S-101PC?]</w:t>
            </w:r>
          </w:p>
          <w:p w14:paraId="5FED593E" w14:textId="74FC96F0" w:rsidR="00111DC7" w:rsidRPr="00111DC7" w:rsidRDefault="00111DC7" w:rsidP="00111DC7">
            <w:pPr>
              <w:rPr>
                <w:ins w:id="10590" w:author="jonathan pritchard" w:date="2024-10-24T13:06:00Z" w16du:dateUtc="2024-10-24T12:06:00Z"/>
                <w:b/>
                <w:bCs/>
                <w:i/>
              </w:rPr>
            </w:pPr>
          </w:p>
        </w:tc>
      </w:tr>
    </w:tbl>
    <w:p w14:paraId="1AE905D0" w14:textId="77777777" w:rsidR="0079068D" w:rsidRDefault="0079068D" w:rsidP="0079068D"/>
    <w:p w14:paraId="7890B7E7" w14:textId="0C0B6603" w:rsidR="00C6052F" w:rsidRDefault="00C6052F">
      <w:pPr>
        <w:widowControl/>
        <w:spacing w:line="240" w:lineRule="auto"/>
        <w:jc w:val="left"/>
      </w:pPr>
      <w:r>
        <w:br w:type="page"/>
      </w:r>
    </w:p>
    <w:p w14:paraId="3D96C8C9" w14:textId="0D917762" w:rsidR="00C6052F" w:rsidRDefault="000A72CE" w:rsidP="00C6052F">
      <w:pPr>
        <w:pStyle w:val="Heading2"/>
      </w:pPr>
      <w:bookmarkStart w:id="10591" w:name="_Toc189647938"/>
      <w:r>
        <w:lastRenderedPageBreak/>
        <w:t xml:space="preserve">Detection of Areas for </w:t>
      </w:r>
      <w:r w:rsidR="008D1CB3">
        <w:t xml:space="preserve">which Special Conditions Exist </w:t>
      </w:r>
      <w:r>
        <w:t>- Use of largest scale available</w:t>
      </w:r>
      <w:bookmarkEnd w:id="10591"/>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C6052F" w:rsidRPr="00340B0D" w14:paraId="5422A643" w14:textId="77777777" w:rsidTr="00087740">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45191855" w14:textId="77777777" w:rsidR="00C6052F" w:rsidRPr="00340B0D" w:rsidRDefault="00C6052F" w:rsidP="00087740">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6EC75B01" w14:textId="1669BDB5" w:rsidR="00C6052F" w:rsidRPr="00C87169" w:rsidRDefault="00C6052F" w:rsidP="00087740">
            <w:pPr>
              <w:jc w:val="center"/>
              <w:rPr>
                <w:rFonts w:cs="Arial"/>
                <w:bCs/>
              </w:rPr>
            </w:pPr>
            <w:proofErr w:type="spellStart"/>
            <w:r>
              <w:t>SpecialConditionsLS</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70FB254E" w14:textId="77777777" w:rsidR="00C6052F" w:rsidRPr="00340B0D" w:rsidRDefault="00C6052F" w:rsidP="00087740">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6DD3098F" w14:textId="62376570" w:rsidR="00C6052F" w:rsidRPr="00C6052F" w:rsidRDefault="00111DC7" w:rsidP="00C6052F">
            <w:pPr>
              <w:widowControl/>
              <w:spacing w:line="240" w:lineRule="auto"/>
              <w:rPr>
                <w:rFonts w:ascii="Calibri" w:hAnsi="Calibri" w:cs="Calibri"/>
                <w:snapToGrid/>
                <w:color w:val="000000"/>
                <w:sz w:val="22"/>
                <w:szCs w:val="22"/>
              </w:rPr>
            </w:pPr>
            <w:r>
              <w:rPr>
                <w:rFonts w:ascii="Calibri" w:hAnsi="Calibri" w:cs="Calibri"/>
                <w:color w:val="000000"/>
                <w:sz w:val="22"/>
                <w:szCs w:val="22"/>
              </w:rPr>
              <w:t>S-98 12.10.7</w:t>
            </w:r>
          </w:p>
        </w:tc>
      </w:tr>
      <w:tr w:rsidR="00C6052F" w:rsidRPr="00340B0D" w14:paraId="5923BC2C" w14:textId="77777777" w:rsidTr="00087740">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0514728" w14:textId="77777777" w:rsidR="00C6052F" w:rsidRPr="00340B0D" w:rsidRDefault="00C6052F" w:rsidP="00087740">
            <w:pPr>
              <w:rPr>
                <w:rFonts w:cs="Arial"/>
                <w:b/>
                <w:bCs/>
                <w:sz w:val="18"/>
                <w:szCs w:val="18"/>
              </w:rPr>
            </w:pPr>
            <w:r w:rsidRPr="00340B0D">
              <w:rPr>
                <w:rFonts w:cs="Arial"/>
                <w:b/>
                <w:bCs/>
                <w:sz w:val="18"/>
                <w:szCs w:val="18"/>
              </w:rPr>
              <w:t>Test Description</w:t>
            </w:r>
          </w:p>
        </w:tc>
      </w:tr>
      <w:tr w:rsidR="00C6052F" w:rsidRPr="00340B0D" w14:paraId="4A7A5792" w14:textId="77777777" w:rsidTr="00087740">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4AF6BA60" w14:textId="77777777" w:rsidR="00C6052F" w:rsidRPr="009C22F4" w:rsidRDefault="00C6052F" w:rsidP="00087740">
            <w:pPr>
              <w:rPr>
                <w:rFonts w:cs="Arial"/>
                <w:i/>
              </w:rPr>
            </w:pPr>
          </w:p>
          <w:p w14:paraId="464D2A21" w14:textId="77777777" w:rsidR="00C6052F" w:rsidRPr="00A53E84" w:rsidRDefault="00C6052F" w:rsidP="00C6052F">
            <w:pPr>
              <w:jc w:val="left"/>
              <w:rPr>
                <w:i/>
              </w:rPr>
            </w:pPr>
            <w:r w:rsidRPr="00A53E84">
              <w:rPr>
                <w:i/>
              </w:rPr>
              <w:t>The purpose of this test is to verify by observation that ECDIS uses the largest scale available for detection of areas with special condition.</w:t>
            </w:r>
          </w:p>
          <w:p w14:paraId="1955FDDF" w14:textId="77777777" w:rsidR="00C6052F" w:rsidRPr="00A53E84" w:rsidRDefault="00C6052F" w:rsidP="00C6052F">
            <w:pPr>
              <w:jc w:val="left"/>
              <w:rPr>
                <w:i/>
              </w:rPr>
            </w:pPr>
          </w:p>
          <w:p w14:paraId="2FDCD7BD" w14:textId="12F90B3D" w:rsidR="00C6052F" w:rsidRDefault="00C6052F" w:rsidP="00C6052F">
            <w:pPr>
              <w:rPr>
                <w:rFonts w:cs="Arial"/>
                <w:i/>
              </w:rPr>
            </w:pPr>
            <w:r w:rsidRPr="00A53E84">
              <w:rPr>
                <w:i/>
              </w:rPr>
              <w:t xml:space="preserve">This test is performed by loading the test cells </w:t>
            </w:r>
            <w:r>
              <w:rPr>
                <w:i/>
              </w:rPr>
              <w:t>101</w:t>
            </w:r>
            <w:r w:rsidRPr="00A53E84">
              <w:rPr>
                <w:i/>
              </w:rPr>
              <w:t>AA</w:t>
            </w:r>
            <w:r>
              <w:rPr>
                <w:i/>
              </w:rPr>
              <w:t>00</w:t>
            </w:r>
            <w:r w:rsidRPr="00A53E84">
              <w:rPr>
                <w:i/>
              </w:rPr>
              <w:t xml:space="preserve">OVRVU.000 and </w:t>
            </w:r>
            <w:r>
              <w:rPr>
                <w:i/>
              </w:rPr>
              <w:t>101AA00</w:t>
            </w:r>
            <w:r w:rsidRPr="00A53E84">
              <w:rPr>
                <w:i/>
              </w:rPr>
              <w:t>ARSPC.000, manually creating a route connecting way points between feature</w:t>
            </w:r>
            <w:r>
              <w:rPr>
                <w:i/>
              </w:rPr>
              <w:t>s</w:t>
            </w:r>
            <w:r w:rsidRPr="00A53E84">
              <w:rPr>
                <w:i/>
              </w:rPr>
              <w:t xml:space="preserve"> marked as WP20 and WP22 and checking display against the corresponding graphical plot</w:t>
            </w:r>
          </w:p>
          <w:p w14:paraId="7658DF45" w14:textId="77777777" w:rsidR="00C6052F" w:rsidRPr="009C22F4" w:rsidRDefault="00C6052F" w:rsidP="00087740">
            <w:pPr>
              <w:rPr>
                <w:rFonts w:cs="Arial"/>
                <w:i/>
              </w:rPr>
            </w:pPr>
          </w:p>
        </w:tc>
      </w:tr>
      <w:tr w:rsidR="00C6052F" w:rsidRPr="00340B0D" w14:paraId="552159DB" w14:textId="77777777" w:rsidTr="00087740">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27E5F78" w14:textId="77777777" w:rsidR="00C6052F" w:rsidRPr="00340B0D" w:rsidRDefault="00C6052F" w:rsidP="00087740">
            <w:pPr>
              <w:jc w:val="center"/>
              <w:rPr>
                <w:rFonts w:cs="Arial"/>
                <w:b/>
                <w:bCs/>
                <w:sz w:val="18"/>
                <w:szCs w:val="18"/>
              </w:rPr>
            </w:pPr>
            <w:r w:rsidRPr="00340B0D">
              <w:rPr>
                <w:rFonts w:cs="Arial"/>
                <w:b/>
                <w:bCs/>
                <w:sz w:val="18"/>
                <w:szCs w:val="18"/>
              </w:rPr>
              <w:t>Loaded Data</w:t>
            </w:r>
          </w:p>
        </w:tc>
      </w:tr>
      <w:tr w:rsidR="00C6052F" w:rsidRPr="00340B0D" w14:paraId="6311A19E" w14:textId="77777777" w:rsidTr="00087740">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B810989" w14:textId="77777777" w:rsidR="00C6052F" w:rsidRPr="00340B0D" w:rsidRDefault="00C6052F" w:rsidP="00087740">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057CAF3" w14:textId="77777777" w:rsidR="00C6052F" w:rsidRPr="00340B0D" w:rsidRDefault="00C6052F" w:rsidP="00087740">
            <w:pPr>
              <w:jc w:val="center"/>
              <w:rPr>
                <w:rFonts w:cs="Arial"/>
                <w:b/>
                <w:bCs/>
                <w:sz w:val="18"/>
                <w:szCs w:val="18"/>
              </w:rPr>
            </w:pPr>
          </w:p>
        </w:tc>
      </w:tr>
      <w:tr w:rsidR="00C6052F" w:rsidRPr="00340B0D" w14:paraId="1C241E06" w14:textId="77777777" w:rsidTr="00087740">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36722655" w14:textId="77777777" w:rsidR="00C6052F" w:rsidRPr="00340B0D" w:rsidRDefault="00C6052F" w:rsidP="00087740">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54354EFD" w14:textId="77777777" w:rsidR="00C6052F" w:rsidRPr="00340B0D" w:rsidRDefault="00C6052F" w:rsidP="00087740">
            <w:pPr>
              <w:rPr>
                <w:rFonts w:cs="Arial"/>
                <w:sz w:val="18"/>
                <w:szCs w:val="18"/>
              </w:rPr>
            </w:pPr>
          </w:p>
        </w:tc>
      </w:tr>
      <w:tr w:rsidR="00C6052F" w:rsidRPr="00340B0D" w14:paraId="0C3D97E9" w14:textId="77777777" w:rsidTr="00087740">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30A0850D" w14:textId="77777777" w:rsidR="00C6052F" w:rsidRPr="00340B0D" w:rsidRDefault="00C6052F" w:rsidP="00087740">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191D1865" w14:textId="77777777" w:rsidR="00C6052F" w:rsidRPr="00340B0D" w:rsidRDefault="00C6052F" w:rsidP="00087740">
            <w:pPr>
              <w:rPr>
                <w:rFonts w:cs="Arial"/>
                <w:sz w:val="18"/>
                <w:szCs w:val="18"/>
              </w:rPr>
            </w:pPr>
          </w:p>
        </w:tc>
      </w:tr>
      <w:tr w:rsidR="00C6052F" w:rsidRPr="00340B0D" w14:paraId="08A454CE" w14:textId="77777777" w:rsidTr="00087740">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1F9887B" w14:textId="77777777" w:rsidR="00C6052F" w:rsidRPr="00340B0D" w:rsidRDefault="00C6052F" w:rsidP="00087740">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CF5B16C" w14:textId="77777777" w:rsidR="00C6052F" w:rsidRPr="00340B0D" w:rsidRDefault="00C6052F" w:rsidP="00087740">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C6052F" w:rsidRPr="00340B0D" w14:paraId="7051EBEF" w14:textId="77777777" w:rsidTr="00087740">
        <w:sdt>
          <w:sdtPr>
            <w:rPr>
              <w:rFonts w:cs="Arial"/>
              <w:sz w:val="18"/>
              <w:szCs w:val="18"/>
            </w:rPr>
            <w:alias w:val="Diplay Category"/>
            <w:tag w:val="Diplay Categor"/>
            <w:id w:val="-1776705103"/>
            <w:placeholder>
              <w:docPart w:val="BAEEFAA7B441432B84CD27BFE208FA28"/>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23560AC6" w14:textId="77777777" w:rsidR="00C6052F" w:rsidRPr="00340B0D" w:rsidRDefault="00C6052F" w:rsidP="00087740">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36E820A7" w14:textId="77777777" w:rsidR="00C6052F" w:rsidRPr="00340B0D" w:rsidRDefault="00C6052F" w:rsidP="00087740">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02396E87" w14:textId="77777777" w:rsidR="00C6052F" w:rsidRPr="00340B0D" w:rsidRDefault="00C6052F" w:rsidP="00087740">
            <w:pPr>
              <w:jc w:val="center"/>
              <w:rPr>
                <w:rFonts w:cs="Arial"/>
                <w:sz w:val="18"/>
                <w:szCs w:val="18"/>
              </w:rPr>
            </w:pPr>
          </w:p>
        </w:tc>
      </w:tr>
      <w:tr w:rsidR="00C6052F" w:rsidRPr="00340B0D" w14:paraId="5FE5A83E" w14:textId="77777777" w:rsidTr="00087740">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1D52731" w14:textId="77777777" w:rsidR="00C6052F" w:rsidRPr="00340B0D" w:rsidRDefault="00C6052F" w:rsidP="00087740">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394D347B" w14:textId="77777777" w:rsidR="00C6052F" w:rsidRPr="00340B0D" w:rsidRDefault="00C6052F" w:rsidP="00087740">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61E31691" w14:textId="77777777" w:rsidR="00C6052F" w:rsidRPr="00340B0D" w:rsidRDefault="00C6052F" w:rsidP="00087740">
            <w:pPr>
              <w:jc w:val="center"/>
              <w:rPr>
                <w:rFonts w:cs="Arial"/>
                <w:sz w:val="18"/>
                <w:szCs w:val="18"/>
              </w:rPr>
            </w:pPr>
          </w:p>
        </w:tc>
      </w:tr>
      <w:tr w:rsidR="00C6052F" w:rsidRPr="00340B0D" w14:paraId="5A1313D1"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8743E20" w14:textId="77777777" w:rsidR="00C6052F" w:rsidRPr="00340B0D" w:rsidRDefault="00C6052F" w:rsidP="00087740">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E7FFECE" w14:textId="77777777" w:rsidR="00C6052F" w:rsidRPr="00340B0D" w:rsidRDefault="00C6052F" w:rsidP="00087740">
            <w:pPr>
              <w:rPr>
                <w:rFonts w:cs="Arial"/>
                <w:sz w:val="18"/>
                <w:szCs w:val="18"/>
              </w:rPr>
            </w:pPr>
          </w:p>
        </w:tc>
        <w:tc>
          <w:tcPr>
            <w:tcW w:w="3871" w:type="dxa"/>
            <w:gridSpan w:val="5"/>
            <w:tcBorders>
              <w:left w:val="single" w:sz="12" w:space="0" w:color="auto"/>
            </w:tcBorders>
          </w:tcPr>
          <w:p w14:paraId="3F5F12FB" w14:textId="77777777" w:rsidR="00C6052F" w:rsidRPr="00340B0D" w:rsidRDefault="00C6052F" w:rsidP="00087740">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3D68019F" w14:textId="77777777" w:rsidR="00C6052F" w:rsidRPr="00340B0D" w:rsidRDefault="00C6052F" w:rsidP="00087740">
            <w:pPr>
              <w:jc w:val="center"/>
              <w:rPr>
                <w:rFonts w:cs="Arial"/>
                <w:sz w:val="18"/>
                <w:szCs w:val="18"/>
              </w:rPr>
            </w:pPr>
          </w:p>
        </w:tc>
      </w:tr>
      <w:tr w:rsidR="00C6052F" w:rsidRPr="00340B0D" w14:paraId="54940311"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8EC17B6" w14:textId="77777777" w:rsidR="00C6052F" w:rsidRPr="00340B0D" w:rsidRDefault="00C6052F" w:rsidP="00087740">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4567258" w14:textId="77777777" w:rsidR="00C6052F" w:rsidRPr="00340B0D" w:rsidRDefault="00C6052F" w:rsidP="00087740">
            <w:pPr>
              <w:rPr>
                <w:rFonts w:cs="Arial"/>
                <w:sz w:val="18"/>
                <w:szCs w:val="18"/>
              </w:rPr>
            </w:pPr>
          </w:p>
        </w:tc>
        <w:tc>
          <w:tcPr>
            <w:tcW w:w="3871" w:type="dxa"/>
            <w:gridSpan w:val="5"/>
            <w:tcBorders>
              <w:left w:val="single" w:sz="12" w:space="0" w:color="auto"/>
            </w:tcBorders>
          </w:tcPr>
          <w:p w14:paraId="036D498D" w14:textId="77777777" w:rsidR="00C6052F" w:rsidRPr="00340B0D" w:rsidRDefault="00C6052F" w:rsidP="00087740">
            <w:pPr>
              <w:rPr>
                <w:rFonts w:cs="Arial"/>
                <w:sz w:val="18"/>
                <w:szCs w:val="18"/>
              </w:rPr>
            </w:pPr>
            <w:r w:rsidRPr="00340B0D">
              <w:rPr>
                <w:rFonts w:cs="Arial"/>
                <w:sz w:val="18"/>
                <w:szCs w:val="18"/>
              </w:rPr>
              <w:t>Highlight document</w:t>
            </w:r>
          </w:p>
        </w:tc>
        <w:tc>
          <w:tcPr>
            <w:tcW w:w="672" w:type="dxa"/>
            <w:tcBorders>
              <w:right w:val="single" w:sz="12" w:space="0" w:color="auto"/>
            </w:tcBorders>
          </w:tcPr>
          <w:p w14:paraId="12AB66D0" w14:textId="77777777" w:rsidR="00C6052F" w:rsidRPr="00340B0D" w:rsidRDefault="00C6052F" w:rsidP="00087740">
            <w:pPr>
              <w:jc w:val="center"/>
              <w:rPr>
                <w:rFonts w:cs="Arial"/>
                <w:sz w:val="18"/>
                <w:szCs w:val="18"/>
              </w:rPr>
            </w:pPr>
          </w:p>
        </w:tc>
      </w:tr>
      <w:tr w:rsidR="00C6052F" w:rsidRPr="00340B0D" w14:paraId="189E95C2"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D468448" w14:textId="77777777" w:rsidR="00C6052F" w:rsidRPr="00340B0D" w:rsidRDefault="00C6052F" w:rsidP="00087740">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54DA795" w14:textId="77777777" w:rsidR="00C6052F" w:rsidRPr="00340B0D" w:rsidRDefault="00C6052F" w:rsidP="00087740">
            <w:pPr>
              <w:rPr>
                <w:rFonts w:cs="Arial"/>
                <w:sz w:val="18"/>
                <w:szCs w:val="18"/>
              </w:rPr>
            </w:pPr>
          </w:p>
        </w:tc>
        <w:tc>
          <w:tcPr>
            <w:tcW w:w="3871" w:type="dxa"/>
            <w:gridSpan w:val="5"/>
            <w:tcBorders>
              <w:left w:val="single" w:sz="12" w:space="0" w:color="auto"/>
            </w:tcBorders>
          </w:tcPr>
          <w:p w14:paraId="2F22C869" w14:textId="77777777" w:rsidR="00C6052F" w:rsidRPr="00340B0D" w:rsidRDefault="00C6052F" w:rsidP="00087740">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646F3058" w14:textId="77777777" w:rsidR="00C6052F" w:rsidRPr="00340B0D" w:rsidRDefault="00C6052F" w:rsidP="00087740">
            <w:pPr>
              <w:jc w:val="center"/>
              <w:rPr>
                <w:rFonts w:cs="Arial"/>
                <w:sz w:val="18"/>
                <w:szCs w:val="18"/>
              </w:rPr>
            </w:pPr>
          </w:p>
        </w:tc>
      </w:tr>
      <w:tr w:rsidR="00C6052F" w:rsidRPr="00340B0D" w14:paraId="603839BE"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6E3FBA3" w14:textId="77777777" w:rsidR="00C6052F" w:rsidRPr="00340B0D" w:rsidRDefault="00C6052F" w:rsidP="00087740">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3394C9E" w14:textId="77777777" w:rsidR="00C6052F" w:rsidRPr="00340B0D" w:rsidRDefault="00C6052F" w:rsidP="00087740">
            <w:pPr>
              <w:rPr>
                <w:rFonts w:cs="Arial"/>
                <w:sz w:val="18"/>
                <w:szCs w:val="18"/>
              </w:rPr>
            </w:pPr>
          </w:p>
        </w:tc>
        <w:tc>
          <w:tcPr>
            <w:tcW w:w="3871" w:type="dxa"/>
            <w:gridSpan w:val="5"/>
            <w:tcBorders>
              <w:left w:val="single" w:sz="12" w:space="0" w:color="auto"/>
            </w:tcBorders>
          </w:tcPr>
          <w:p w14:paraId="083D3047" w14:textId="77777777" w:rsidR="00C6052F" w:rsidRPr="00340B0D" w:rsidRDefault="00C6052F" w:rsidP="00087740">
            <w:pPr>
              <w:rPr>
                <w:rFonts w:cs="Arial"/>
                <w:sz w:val="18"/>
                <w:szCs w:val="18"/>
              </w:rPr>
            </w:pPr>
            <w:r w:rsidRPr="00340B0D">
              <w:rPr>
                <w:rFonts w:cs="Arial"/>
                <w:sz w:val="18"/>
                <w:szCs w:val="18"/>
              </w:rPr>
              <w:t>Shallow Pattern</w:t>
            </w:r>
          </w:p>
        </w:tc>
        <w:tc>
          <w:tcPr>
            <w:tcW w:w="672" w:type="dxa"/>
            <w:tcBorders>
              <w:right w:val="single" w:sz="12" w:space="0" w:color="auto"/>
            </w:tcBorders>
          </w:tcPr>
          <w:p w14:paraId="2E71D655" w14:textId="77777777" w:rsidR="00C6052F" w:rsidRPr="00340B0D" w:rsidRDefault="00C6052F" w:rsidP="00087740">
            <w:pPr>
              <w:jc w:val="center"/>
              <w:rPr>
                <w:rFonts w:cs="Arial"/>
                <w:sz w:val="18"/>
                <w:szCs w:val="18"/>
              </w:rPr>
            </w:pPr>
          </w:p>
        </w:tc>
      </w:tr>
      <w:tr w:rsidR="00C6052F" w:rsidRPr="00340B0D" w14:paraId="4CFB6D07"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80C1712" w14:textId="77777777" w:rsidR="00C6052F" w:rsidRPr="00340B0D" w:rsidRDefault="00C6052F" w:rsidP="00087740">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DE00B4" w14:textId="77777777" w:rsidR="00C6052F" w:rsidRPr="00340B0D" w:rsidRDefault="00C6052F" w:rsidP="00087740">
            <w:pPr>
              <w:rPr>
                <w:rFonts w:cs="Arial"/>
                <w:sz w:val="18"/>
                <w:szCs w:val="18"/>
              </w:rPr>
            </w:pPr>
          </w:p>
        </w:tc>
        <w:tc>
          <w:tcPr>
            <w:tcW w:w="3871" w:type="dxa"/>
            <w:gridSpan w:val="5"/>
            <w:tcBorders>
              <w:left w:val="single" w:sz="12" w:space="0" w:color="auto"/>
            </w:tcBorders>
          </w:tcPr>
          <w:p w14:paraId="09CDDA34" w14:textId="77777777" w:rsidR="00C6052F" w:rsidRPr="00340B0D" w:rsidRDefault="00C6052F" w:rsidP="00087740">
            <w:pPr>
              <w:rPr>
                <w:rFonts w:cs="Arial"/>
                <w:sz w:val="18"/>
                <w:szCs w:val="18"/>
              </w:rPr>
            </w:pPr>
            <w:r w:rsidRPr="00340B0D">
              <w:rPr>
                <w:rFonts w:cs="Arial"/>
                <w:sz w:val="18"/>
                <w:szCs w:val="18"/>
              </w:rPr>
              <w:t>Unknown</w:t>
            </w:r>
          </w:p>
        </w:tc>
        <w:tc>
          <w:tcPr>
            <w:tcW w:w="672" w:type="dxa"/>
            <w:tcBorders>
              <w:right w:val="single" w:sz="12" w:space="0" w:color="auto"/>
            </w:tcBorders>
          </w:tcPr>
          <w:p w14:paraId="3938A414" w14:textId="77777777" w:rsidR="00C6052F" w:rsidRPr="00340B0D" w:rsidRDefault="00C6052F" w:rsidP="00087740">
            <w:pPr>
              <w:jc w:val="center"/>
              <w:rPr>
                <w:rFonts w:cs="Arial"/>
                <w:sz w:val="18"/>
                <w:szCs w:val="18"/>
              </w:rPr>
            </w:pPr>
          </w:p>
        </w:tc>
      </w:tr>
      <w:tr w:rsidR="00C6052F" w:rsidRPr="00340B0D" w14:paraId="01338840"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492969C" w14:textId="77777777" w:rsidR="00C6052F" w:rsidRPr="00340B0D" w:rsidRDefault="00C6052F" w:rsidP="00087740">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6A8BC2E" w14:textId="77777777" w:rsidR="00C6052F" w:rsidRPr="00340B0D" w:rsidRDefault="00C6052F" w:rsidP="00087740">
            <w:pPr>
              <w:rPr>
                <w:rFonts w:cs="Arial"/>
                <w:sz w:val="18"/>
                <w:szCs w:val="18"/>
              </w:rPr>
            </w:pPr>
          </w:p>
        </w:tc>
        <w:tc>
          <w:tcPr>
            <w:tcW w:w="3871" w:type="dxa"/>
            <w:gridSpan w:val="5"/>
            <w:tcBorders>
              <w:left w:val="single" w:sz="12" w:space="0" w:color="auto"/>
            </w:tcBorders>
          </w:tcPr>
          <w:p w14:paraId="724824EC" w14:textId="77777777" w:rsidR="00C6052F" w:rsidRPr="00340B0D" w:rsidRDefault="00C6052F" w:rsidP="00087740">
            <w:pPr>
              <w:rPr>
                <w:rFonts w:cs="Arial"/>
                <w:sz w:val="18"/>
                <w:szCs w:val="18"/>
              </w:rPr>
            </w:pPr>
            <w:r w:rsidRPr="00340B0D">
              <w:rPr>
                <w:rFonts w:cs="Arial"/>
                <w:sz w:val="18"/>
                <w:szCs w:val="18"/>
              </w:rPr>
              <w:t>Update Review</w:t>
            </w:r>
          </w:p>
        </w:tc>
        <w:tc>
          <w:tcPr>
            <w:tcW w:w="672" w:type="dxa"/>
            <w:tcBorders>
              <w:right w:val="single" w:sz="12" w:space="0" w:color="auto"/>
            </w:tcBorders>
          </w:tcPr>
          <w:p w14:paraId="54BD675F" w14:textId="77777777" w:rsidR="00C6052F" w:rsidRPr="00340B0D" w:rsidRDefault="00C6052F" w:rsidP="00087740">
            <w:pPr>
              <w:jc w:val="center"/>
              <w:rPr>
                <w:rFonts w:cs="Arial"/>
                <w:sz w:val="18"/>
                <w:szCs w:val="18"/>
              </w:rPr>
            </w:pPr>
          </w:p>
        </w:tc>
      </w:tr>
      <w:tr w:rsidR="00C6052F" w:rsidRPr="00340B0D" w14:paraId="362D56EF"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0FE9F78" w14:textId="77777777" w:rsidR="00C6052F" w:rsidRPr="00340B0D" w:rsidRDefault="00C6052F" w:rsidP="00087740">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389C7B" w14:textId="77777777" w:rsidR="00C6052F" w:rsidRPr="00340B0D" w:rsidRDefault="00C6052F" w:rsidP="00087740">
            <w:pPr>
              <w:rPr>
                <w:rFonts w:cs="Arial"/>
                <w:sz w:val="18"/>
                <w:szCs w:val="18"/>
              </w:rPr>
            </w:pPr>
          </w:p>
        </w:tc>
        <w:tc>
          <w:tcPr>
            <w:tcW w:w="3871" w:type="dxa"/>
            <w:gridSpan w:val="5"/>
            <w:tcBorders>
              <w:left w:val="single" w:sz="12" w:space="0" w:color="auto"/>
            </w:tcBorders>
          </w:tcPr>
          <w:p w14:paraId="1DD7F084" w14:textId="77777777" w:rsidR="00C6052F" w:rsidRPr="00340B0D" w:rsidRDefault="00C6052F" w:rsidP="00087740">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0032C146" w14:textId="77777777" w:rsidR="00C6052F" w:rsidRPr="00340B0D" w:rsidRDefault="00C6052F" w:rsidP="00087740">
            <w:pPr>
              <w:jc w:val="center"/>
              <w:rPr>
                <w:rFonts w:cs="Arial"/>
                <w:sz w:val="18"/>
                <w:szCs w:val="18"/>
              </w:rPr>
            </w:pPr>
          </w:p>
        </w:tc>
      </w:tr>
      <w:tr w:rsidR="00C6052F" w:rsidRPr="00340B0D" w14:paraId="71EBF1D7"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46CEF60" w14:textId="77777777" w:rsidR="00C6052F" w:rsidRPr="00340B0D" w:rsidRDefault="00C6052F" w:rsidP="00087740">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227E634" w14:textId="77777777" w:rsidR="00C6052F" w:rsidRPr="00340B0D" w:rsidRDefault="00C6052F" w:rsidP="00087740">
            <w:pPr>
              <w:rPr>
                <w:rFonts w:cs="Arial"/>
                <w:sz w:val="18"/>
                <w:szCs w:val="18"/>
              </w:rPr>
            </w:pPr>
          </w:p>
        </w:tc>
        <w:tc>
          <w:tcPr>
            <w:tcW w:w="3871" w:type="dxa"/>
            <w:gridSpan w:val="5"/>
            <w:tcBorders>
              <w:left w:val="single" w:sz="12" w:space="0" w:color="auto"/>
            </w:tcBorders>
          </w:tcPr>
          <w:p w14:paraId="2FB738CD" w14:textId="77777777" w:rsidR="00C6052F" w:rsidRPr="00340B0D" w:rsidRDefault="00C6052F" w:rsidP="00087740">
            <w:pPr>
              <w:rPr>
                <w:rFonts w:cs="Arial"/>
                <w:sz w:val="18"/>
                <w:szCs w:val="18"/>
              </w:rPr>
            </w:pPr>
            <w:r w:rsidRPr="00340B0D">
              <w:rPr>
                <w:rFonts w:cs="Arial"/>
                <w:sz w:val="18"/>
                <w:szCs w:val="18"/>
              </w:rPr>
              <w:t>Chart Text</w:t>
            </w:r>
          </w:p>
        </w:tc>
        <w:tc>
          <w:tcPr>
            <w:tcW w:w="672" w:type="dxa"/>
            <w:tcBorders>
              <w:right w:val="single" w:sz="12" w:space="0" w:color="auto"/>
            </w:tcBorders>
          </w:tcPr>
          <w:p w14:paraId="230AD722" w14:textId="77777777" w:rsidR="00C6052F" w:rsidRPr="00340B0D" w:rsidRDefault="00C6052F" w:rsidP="00087740">
            <w:pPr>
              <w:jc w:val="center"/>
              <w:rPr>
                <w:rFonts w:cs="Arial"/>
                <w:sz w:val="18"/>
                <w:szCs w:val="18"/>
              </w:rPr>
            </w:pPr>
          </w:p>
        </w:tc>
      </w:tr>
      <w:tr w:rsidR="00C6052F" w:rsidRPr="00340B0D" w14:paraId="606112CB"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3A9B1AE" w14:textId="77777777" w:rsidR="00C6052F" w:rsidRPr="00340B0D" w:rsidRDefault="00C6052F" w:rsidP="00087740">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0121B55" w14:textId="77777777" w:rsidR="00C6052F" w:rsidRPr="00340B0D" w:rsidRDefault="00C6052F" w:rsidP="00087740">
            <w:pPr>
              <w:rPr>
                <w:rFonts w:cs="Arial"/>
                <w:sz w:val="18"/>
                <w:szCs w:val="18"/>
              </w:rPr>
            </w:pPr>
          </w:p>
        </w:tc>
        <w:tc>
          <w:tcPr>
            <w:tcW w:w="3871" w:type="dxa"/>
            <w:gridSpan w:val="5"/>
            <w:tcBorders>
              <w:left w:val="single" w:sz="12" w:space="0" w:color="auto"/>
            </w:tcBorders>
          </w:tcPr>
          <w:p w14:paraId="71AF4B6A" w14:textId="77777777" w:rsidR="00C6052F" w:rsidRPr="00340B0D" w:rsidRDefault="00C6052F" w:rsidP="00087740">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6CED22E8" w14:textId="77777777" w:rsidR="00C6052F" w:rsidRPr="00340B0D" w:rsidRDefault="00C6052F" w:rsidP="00087740">
            <w:pPr>
              <w:jc w:val="center"/>
              <w:rPr>
                <w:rFonts w:cs="Arial"/>
                <w:sz w:val="18"/>
                <w:szCs w:val="18"/>
              </w:rPr>
            </w:pPr>
          </w:p>
        </w:tc>
      </w:tr>
      <w:tr w:rsidR="00C6052F" w:rsidRPr="00340B0D" w14:paraId="06404FC5"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71AE0F9" w14:textId="77777777" w:rsidR="00C6052F" w:rsidRPr="00340B0D" w:rsidRDefault="00C6052F" w:rsidP="00087740">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D356129" w14:textId="77777777" w:rsidR="00C6052F" w:rsidRPr="00340B0D" w:rsidRDefault="00C6052F" w:rsidP="00087740">
            <w:pPr>
              <w:rPr>
                <w:rFonts w:cs="Arial"/>
                <w:sz w:val="18"/>
                <w:szCs w:val="18"/>
              </w:rPr>
            </w:pPr>
          </w:p>
        </w:tc>
        <w:tc>
          <w:tcPr>
            <w:tcW w:w="3871" w:type="dxa"/>
            <w:gridSpan w:val="5"/>
            <w:tcBorders>
              <w:left w:val="single" w:sz="12" w:space="0" w:color="auto"/>
            </w:tcBorders>
          </w:tcPr>
          <w:p w14:paraId="73DD3E47" w14:textId="77777777" w:rsidR="00C6052F" w:rsidRPr="00340B0D" w:rsidRDefault="00C6052F" w:rsidP="00087740">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09AB2893" w14:textId="77777777" w:rsidR="00C6052F" w:rsidRPr="00340B0D" w:rsidRDefault="00C6052F" w:rsidP="00087740">
            <w:pPr>
              <w:jc w:val="center"/>
              <w:rPr>
                <w:rFonts w:cs="Arial"/>
                <w:sz w:val="18"/>
                <w:szCs w:val="18"/>
              </w:rPr>
            </w:pPr>
          </w:p>
        </w:tc>
      </w:tr>
      <w:tr w:rsidR="00C6052F" w:rsidRPr="00340B0D" w14:paraId="00E0791C"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C40ED2A" w14:textId="77777777" w:rsidR="00C6052F" w:rsidRPr="00340B0D" w:rsidRDefault="00C6052F" w:rsidP="00087740">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11D751BB" w14:textId="77777777" w:rsidR="00C6052F" w:rsidRPr="00340B0D" w:rsidRDefault="00C6052F" w:rsidP="00087740">
            <w:pPr>
              <w:rPr>
                <w:rFonts w:cs="Arial"/>
                <w:sz w:val="18"/>
                <w:szCs w:val="18"/>
              </w:rPr>
            </w:pPr>
          </w:p>
        </w:tc>
        <w:tc>
          <w:tcPr>
            <w:tcW w:w="3871" w:type="dxa"/>
            <w:gridSpan w:val="5"/>
            <w:tcBorders>
              <w:left w:val="single" w:sz="12" w:space="0" w:color="auto"/>
            </w:tcBorders>
          </w:tcPr>
          <w:p w14:paraId="0C6734F3" w14:textId="77777777" w:rsidR="00C6052F" w:rsidRPr="00340B0D" w:rsidRDefault="00C6052F" w:rsidP="00087740">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6E6702BA" w14:textId="77777777" w:rsidR="00C6052F" w:rsidRPr="00340B0D" w:rsidRDefault="00C6052F" w:rsidP="00087740">
            <w:pPr>
              <w:jc w:val="center"/>
              <w:rPr>
                <w:rFonts w:cs="Arial"/>
                <w:sz w:val="18"/>
                <w:szCs w:val="18"/>
              </w:rPr>
            </w:pPr>
          </w:p>
        </w:tc>
      </w:tr>
      <w:tr w:rsidR="00C6052F" w:rsidRPr="00340B0D" w14:paraId="1C65D2E2" w14:textId="77777777" w:rsidTr="00087740">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3E92CB10" w14:textId="77777777" w:rsidR="00C6052F" w:rsidRPr="00340B0D" w:rsidRDefault="00C6052F" w:rsidP="00087740">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2084FEE1" w14:textId="77777777" w:rsidR="00C6052F" w:rsidRPr="00340B0D" w:rsidRDefault="00C6052F" w:rsidP="00087740">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2932C96B" w14:textId="77777777" w:rsidR="00C6052F" w:rsidRPr="00340B0D" w:rsidRDefault="00C6052F" w:rsidP="00087740">
            <w:pPr>
              <w:jc w:val="center"/>
              <w:rPr>
                <w:rFonts w:cs="Arial"/>
                <w:sz w:val="18"/>
                <w:szCs w:val="18"/>
              </w:rPr>
            </w:pPr>
          </w:p>
        </w:tc>
      </w:tr>
      <w:tr w:rsidR="00C6052F" w:rsidRPr="00340B0D" w14:paraId="7ED6D3B3" w14:textId="77777777" w:rsidTr="00087740">
        <w:sdt>
          <w:sdtPr>
            <w:rPr>
              <w:rFonts w:cs="Arial"/>
              <w:sz w:val="18"/>
              <w:szCs w:val="18"/>
            </w:rPr>
            <w:alias w:val="Palette"/>
            <w:tag w:val="Palette"/>
            <w:id w:val="1627579888"/>
            <w:placeholder>
              <w:docPart w:val="FA61F09BC89B4E53A8457BB951B367A5"/>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0957E6BF" w14:textId="77777777" w:rsidR="00C6052F" w:rsidRPr="00340B0D" w:rsidRDefault="00C6052F" w:rsidP="00087740">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0C3BDB2C" w14:textId="77777777" w:rsidR="00C6052F" w:rsidRPr="00340B0D" w:rsidRDefault="00C6052F" w:rsidP="00087740">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6F53D9C8" w14:textId="77777777" w:rsidR="00C6052F" w:rsidRPr="00340B0D" w:rsidRDefault="00C6052F" w:rsidP="00087740">
            <w:pPr>
              <w:jc w:val="center"/>
              <w:rPr>
                <w:rFonts w:cs="Arial"/>
                <w:sz w:val="18"/>
                <w:szCs w:val="18"/>
              </w:rPr>
            </w:pPr>
          </w:p>
        </w:tc>
      </w:tr>
      <w:tr w:rsidR="00C6052F" w:rsidRPr="00340B0D" w14:paraId="5A9A3C2E" w14:textId="77777777" w:rsidTr="00087740">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12847896" w14:textId="77777777" w:rsidR="00C6052F" w:rsidRPr="00340B0D" w:rsidRDefault="00C6052F" w:rsidP="00087740">
            <w:pPr>
              <w:jc w:val="center"/>
              <w:rPr>
                <w:rFonts w:cs="Arial"/>
                <w:b/>
                <w:bCs/>
                <w:sz w:val="18"/>
                <w:szCs w:val="18"/>
              </w:rPr>
            </w:pPr>
          </w:p>
        </w:tc>
        <w:tc>
          <w:tcPr>
            <w:tcW w:w="3871" w:type="dxa"/>
            <w:gridSpan w:val="5"/>
            <w:tcBorders>
              <w:left w:val="single" w:sz="12" w:space="0" w:color="auto"/>
            </w:tcBorders>
          </w:tcPr>
          <w:p w14:paraId="7F12BE06" w14:textId="77777777" w:rsidR="00C6052F" w:rsidRPr="00340B0D" w:rsidRDefault="00C6052F" w:rsidP="00087740">
            <w:pPr>
              <w:rPr>
                <w:rFonts w:cs="Arial"/>
                <w:sz w:val="18"/>
                <w:szCs w:val="18"/>
              </w:rPr>
            </w:pPr>
          </w:p>
        </w:tc>
        <w:tc>
          <w:tcPr>
            <w:tcW w:w="672" w:type="dxa"/>
            <w:tcBorders>
              <w:right w:val="single" w:sz="12" w:space="0" w:color="auto"/>
            </w:tcBorders>
            <w:vAlign w:val="center"/>
          </w:tcPr>
          <w:p w14:paraId="0D10DA7A" w14:textId="77777777" w:rsidR="00C6052F" w:rsidRPr="00340B0D" w:rsidRDefault="00C6052F" w:rsidP="00087740">
            <w:pPr>
              <w:jc w:val="center"/>
              <w:rPr>
                <w:rFonts w:cs="Arial"/>
                <w:sz w:val="18"/>
                <w:szCs w:val="18"/>
              </w:rPr>
            </w:pPr>
          </w:p>
        </w:tc>
      </w:tr>
      <w:tr w:rsidR="00C6052F" w:rsidRPr="00340B0D" w14:paraId="58C24D17" w14:textId="77777777" w:rsidTr="00087740">
        <w:tc>
          <w:tcPr>
            <w:tcW w:w="4656" w:type="dxa"/>
            <w:gridSpan w:val="5"/>
            <w:tcBorders>
              <w:left w:val="single" w:sz="12" w:space="0" w:color="auto"/>
              <w:bottom w:val="single" w:sz="12" w:space="0" w:color="auto"/>
              <w:right w:val="single" w:sz="12" w:space="0" w:color="auto"/>
            </w:tcBorders>
            <w:shd w:val="clear" w:color="auto" w:fill="FFFFFF" w:themeFill="background1"/>
          </w:tcPr>
          <w:p w14:paraId="6A03A3F3" w14:textId="77777777" w:rsidR="00C6052F" w:rsidRPr="00340B0D" w:rsidRDefault="00C6052F" w:rsidP="00087740">
            <w:pPr>
              <w:rPr>
                <w:rFonts w:cs="Arial"/>
                <w:sz w:val="18"/>
                <w:szCs w:val="18"/>
              </w:rPr>
            </w:pPr>
          </w:p>
        </w:tc>
        <w:tc>
          <w:tcPr>
            <w:tcW w:w="3871" w:type="dxa"/>
            <w:gridSpan w:val="5"/>
            <w:tcBorders>
              <w:left w:val="single" w:sz="12" w:space="0" w:color="auto"/>
              <w:bottom w:val="single" w:sz="12" w:space="0" w:color="auto"/>
            </w:tcBorders>
          </w:tcPr>
          <w:p w14:paraId="28B5890E" w14:textId="77777777" w:rsidR="00C6052F" w:rsidRPr="00340B0D" w:rsidRDefault="00C6052F" w:rsidP="00087740">
            <w:pPr>
              <w:jc w:val="center"/>
              <w:rPr>
                <w:rFonts w:cs="Arial"/>
                <w:sz w:val="18"/>
                <w:szCs w:val="18"/>
              </w:rPr>
            </w:pPr>
          </w:p>
        </w:tc>
        <w:tc>
          <w:tcPr>
            <w:tcW w:w="672" w:type="dxa"/>
            <w:tcBorders>
              <w:bottom w:val="single" w:sz="12" w:space="0" w:color="auto"/>
              <w:right w:val="single" w:sz="12" w:space="0" w:color="auto"/>
            </w:tcBorders>
            <w:vAlign w:val="center"/>
          </w:tcPr>
          <w:p w14:paraId="5757A784" w14:textId="77777777" w:rsidR="00C6052F" w:rsidRPr="00340B0D" w:rsidRDefault="00C6052F" w:rsidP="00087740">
            <w:pPr>
              <w:jc w:val="center"/>
              <w:rPr>
                <w:rFonts w:cs="Arial"/>
                <w:sz w:val="18"/>
                <w:szCs w:val="18"/>
              </w:rPr>
            </w:pPr>
          </w:p>
        </w:tc>
      </w:tr>
      <w:tr w:rsidR="00C6052F" w:rsidRPr="00340B0D" w14:paraId="3A799460" w14:textId="77777777" w:rsidTr="00087740">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311458E7" w14:textId="77777777" w:rsidR="00C6052F" w:rsidRPr="00340B0D" w:rsidRDefault="00C6052F" w:rsidP="00087740">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4A35ED2" w14:textId="77777777" w:rsidR="00C6052F" w:rsidRPr="00340B0D" w:rsidRDefault="00C6052F" w:rsidP="00087740">
            <w:pPr>
              <w:jc w:val="center"/>
              <w:rPr>
                <w:rFonts w:cs="Arial"/>
                <w:sz w:val="18"/>
                <w:szCs w:val="18"/>
              </w:rPr>
            </w:pPr>
            <w:r w:rsidRPr="00340B0D">
              <w:rPr>
                <w:rFonts w:cs="Arial"/>
                <w:b/>
                <w:bCs/>
                <w:sz w:val="18"/>
                <w:szCs w:val="18"/>
              </w:rPr>
              <w:t>Display</w:t>
            </w:r>
          </w:p>
        </w:tc>
      </w:tr>
      <w:tr w:rsidR="00C6052F" w:rsidRPr="00340B0D" w14:paraId="5A0EEF48" w14:textId="77777777" w:rsidTr="00087740">
        <w:trPr>
          <w:trHeight w:val="287"/>
        </w:trPr>
        <w:tc>
          <w:tcPr>
            <w:tcW w:w="1789" w:type="dxa"/>
            <w:tcBorders>
              <w:left w:val="single" w:sz="12" w:space="0" w:color="auto"/>
              <w:bottom w:val="single" w:sz="4" w:space="0" w:color="auto"/>
            </w:tcBorders>
          </w:tcPr>
          <w:p w14:paraId="653E0AE7" w14:textId="77777777" w:rsidR="00C6052F" w:rsidRPr="00340B0D" w:rsidRDefault="00C6052F" w:rsidP="00087740">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18352C91" w14:textId="77777777" w:rsidR="00C6052F" w:rsidRPr="00340B0D" w:rsidRDefault="00C6052F" w:rsidP="00087740">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4AFB78B0" w14:textId="77777777" w:rsidR="00C6052F" w:rsidRPr="00340B0D" w:rsidRDefault="00C6052F" w:rsidP="00087740">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2C51D2C1" w14:textId="77777777" w:rsidR="00C6052F" w:rsidRPr="00C87169" w:rsidRDefault="00C6052F" w:rsidP="00087740">
            <w:pPr>
              <w:rPr>
                <w:rFonts w:cs="Arial"/>
              </w:rPr>
            </w:pPr>
          </w:p>
        </w:tc>
      </w:tr>
      <w:tr w:rsidR="00C6052F" w:rsidRPr="00340B0D" w14:paraId="4AB2F6B0" w14:textId="77777777" w:rsidTr="00087740">
        <w:tc>
          <w:tcPr>
            <w:tcW w:w="1789" w:type="dxa"/>
            <w:tcBorders>
              <w:left w:val="single" w:sz="12" w:space="0" w:color="auto"/>
              <w:bottom w:val="single" w:sz="4" w:space="0" w:color="auto"/>
            </w:tcBorders>
          </w:tcPr>
          <w:p w14:paraId="09FE8DB4" w14:textId="77777777" w:rsidR="00C6052F" w:rsidRPr="00340B0D" w:rsidRDefault="00C6052F" w:rsidP="00087740">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058EDF20" w14:textId="77777777" w:rsidR="00C6052F" w:rsidRPr="00340B0D" w:rsidRDefault="00C6052F" w:rsidP="00087740">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551292F5" w14:textId="77777777" w:rsidR="00C6052F" w:rsidRPr="00340B0D" w:rsidRDefault="00C6052F" w:rsidP="00087740">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449CB405" w14:textId="77777777" w:rsidR="00C6052F" w:rsidRPr="00340B0D" w:rsidRDefault="00C6052F" w:rsidP="00087740">
            <w:pPr>
              <w:rPr>
                <w:rFonts w:cs="Arial"/>
                <w:sz w:val="18"/>
                <w:szCs w:val="18"/>
              </w:rPr>
            </w:pPr>
            <w:r w:rsidRPr="00340B0D">
              <w:rPr>
                <w:rFonts w:cs="Arial"/>
                <w:sz w:val="18"/>
                <w:szCs w:val="18"/>
              </w:rPr>
              <w:t>1:</w:t>
            </w:r>
            <w:r>
              <w:rPr>
                <w:rFonts w:cs="Arial"/>
                <w:sz w:val="18"/>
                <w:szCs w:val="18"/>
              </w:rPr>
              <w:t>60000</w:t>
            </w:r>
          </w:p>
        </w:tc>
      </w:tr>
      <w:tr w:rsidR="00C6052F" w:rsidRPr="00340B0D" w14:paraId="0115BF8B" w14:textId="77777777" w:rsidTr="00087740">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4EAE93BB" w14:textId="77777777" w:rsidR="00C6052F" w:rsidRPr="00340B0D" w:rsidRDefault="00C6052F" w:rsidP="00087740">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1A6645F3" w14:textId="77777777" w:rsidR="00C6052F" w:rsidRPr="00340B0D" w:rsidRDefault="00C6052F" w:rsidP="00087740">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60964D06" w14:textId="77777777" w:rsidR="00C6052F" w:rsidRPr="00340B0D" w:rsidRDefault="00C6052F" w:rsidP="00087740">
            <w:pPr>
              <w:rPr>
                <w:rFonts w:cs="Arial"/>
                <w:sz w:val="18"/>
                <w:szCs w:val="18"/>
              </w:rPr>
            </w:pPr>
          </w:p>
        </w:tc>
      </w:tr>
      <w:tr w:rsidR="00C6052F" w:rsidRPr="00340B0D" w14:paraId="57247F4A" w14:textId="77777777" w:rsidTr="00087740">
        <w:tc>
          <w:tcPr>
            <w:tcW w:w="9199" w:type="dxa"/>
            <w:gridSpan w:val="11"/>
            <w:tcBorders>
              <w:top w:val="single" w:sz="4" w:space="0" w:color="auto"/>
              <w:left w:val="single" w:sz="12" w:space="0" w:color="auto"/>
              <w:bottom w:val="single" w:sz="4" w:space="0" w:color="auto"/>
              <w:right w:val="single" w:sz="12" w:space="0" w:color="auto"/>
            </w:tcBorders>
          </w:tcPr>
          <w:p w14:paraId="3A61DB3D" w14:textId="77777777" w:rsidR="00C6052F" w:rsidRPr="00340B0D" w:rsidRDefault="00C6052F" w:rsidP="00087740">
            <w:pPr>
              <w:rPr>
                <w:rFonts w:cs="Arial"/>
                <w:sz w:val="18"/>
                <w:szCs w:val="18"/>
              </w:rPr>
            </w:pPr>
          </w:p>
        </w:tc>
      </w:tr>
      <w:tr w:rsidR="00C6052F" w:rsidRPr="00340B0D" w14:paraId="1E025C19" w14:textId="77777777" w:rsidTr="00087740">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E340DCE" w14:textId="77777777" w:rsidR="00C6052F" w:rsidRPr="00340B0D" w:rsidRDefault="00C6052F" w:rsidP="00087740">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C6052F" w:rsidRPr="00340B0D" w14:paraId="6CC56194" w14:textId="77777777" w:rsidTr="00087740">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B93F0C4" w14:textId="77777777" w:rsidR="00C6052F" w:rsidRPr="00340B0D" w:rsidRDefault="00C6052F" w:rsidP="00087740">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5886632" w14:textId="77777777" w:rsidR="00C6052F" w:rsidRPr="00340B0D" w:rsidRDefault="00C6052F" w:rsidP="00087740">
            <w:pPr>
              <w:jc w:val="center"/>
              <w:rPr>
                <w:rFonts w:cs="Arial"/>
                <w:b/>
                <w:bCs/>
                <w:sz w:val="18"/>
                <w:szCs w:val="18"/>
              </w:rPr>
            </w:pPr>
            <w:r w:rsidRPr="00340B0D">
              <w:rPr>
                <w:rFonts w:cs="Arial"/>
                <w:b/>
                <w:bCs/>
                <w:sz w:val="18"/>
                <w:szCs w:val="18"/>
              </w:rPr>
              <w:t>Other</w:t>
            </w:r>
          </w:p>
        </w:tc>
      </w:tr>
      <w:tr w:rsidR="00C6052F" w:rsidRPr="00340B0D" w14:paraId="5EB36E8B"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6B3D6DAA" w14:textId="77777777" w:rsidR="00C6052F" w:rsidRPr="00340B0D" w:rsidRDefault="00C6052F" w:rsidP="00087740">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2EA4F930" w14:textId="77777777" w:rsidR="00C6052F" w:rsidRPr="00340B0D" w:rsidRDefault="00C6052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9F8659B" w14:textId="77777777" w:rsidR="00C6052F" w:rsidRPr="00340B0D" w:rsidRDefault="00C6052F" w:rsidP="00087740">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195EA382" w14:textId="77777777" w:rsidR="00C6052F" w:rsidRPr="00340B0D" w:rsidRDefault="00C6052F" w:rsidP="00087740">
            <w:pPr>
              <w:rPr>
                <w:rFonts w:cs="Arial"/>
                <w:sz w:val="18"/>
                <w:szCs w:val="18"/>
              </w:rPr>
            </w:pPr>
          </w:p>
        </w:tc>
      </w:tr>
      <w:tr w:rsidR="00C6052F" w:rsidRPr="00340B0D" w14:paraId="7B9C239A"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24A4ACCE" w14:textId="77777777" w:rsidR="00C6052F" w:rsidRPr="00340B0D" w:rsidRDefault="00C6052F" w:rsidP="00087740">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5C861A4C" w14:textId="77777777" w:rsidR="00C6052F" w:rsidRPr="00340B0D" w:rsidRDefault="00C6052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FABD00B" w14:textId="77777777" w:rsidR="00C6052F" w:rsidRPr="00340B0D" w:rsidRDefault="00C6052F" w:rsidP="00087740">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1D590832" w14:textId="77777777" w:rsidR="00C6052F" w:rsidRPr="00340B0D" w:rsidRDefault="00C6052F" w:rsidP="00087740">
            <w:pPr>
              <w:rPr>
                <w:rFonts w:cs="Arial"/>
                <w:sz w:val="18"/>
                <w:szCs w:val="18"/>
              </w:rPr>
            </w:pPr>
          </w:p>
        </w:tc>
      </w:tr>
      <w:tr w:rsidR="00C6052F" w:rsidRPr="00340B0D" w14:paraId="21993498"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300EC90D" w14:textId="77777777" w:rsidR="00C6052F" w:rsidRPr="00340B0D" w:rsidRDefault="00C6052F" w:rsidP="00087740">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4243C62C" w14:textId="77777777" w:rsidR="00C6052F" w:rsidRPr="00340B0D" w:rsidRDefault="00C6052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D1666A4" w14:textId="77777777" w:rsidR="00C6052F" w:rsidRPr="00340B0D" w:rsidRDefault="00C6052F" w:rsidP="00087740">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1F6C878F" w14:textId="77777777" w:rsidR="00C6052F" w:rsidRPr="00340B0D" w:rsidRDefault="00C6052F" w:rsidP="00087740">
            <w:pPr>
              <w:rPr>
                <w:rFonts w:cs="Arial"/>
                <w:sz w:val="18"/>
                <w:szCs w:val="18"/>
              </w:rPr>
            </w:pPr>
          </w:p>
        </w:tc>
      </w:tr>
      <w:tr w:rsidR="00C6052F" w:rsidRPr="00340B0D" w14:paraId="276A9EB8"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0D83752D" w14:textId="77777777" w:rsidR="00C6052F" w:rsidRPr="00340B0D" w:rsidRDefault="00C6052F" w:rsidP="00087740">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0732FD8B" w14:textId="77777777" w:rsidR="00C6052F" w:rsidRPr="00340B0D" w:rsidRDefault="00C6052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A3567D5" w14:textId="77777777" w:rsidR="00C6052F" w:rsidRPr="00340B0D" w:rsidRDefault="00C6052F" w:rsidP="00087740">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7DDD21E7" w14:textId="77777777" w:rsidR="00C6052F" w:rsidRPr="00340B0D" w:rsidRDefault="00C6052F" w:rsidP="00087740">
            <w:pPr>
              <w:rPr>
                <w:rFonts w:cs="Arial"/>
                <w:sz w:val="18"/>
                <w:szCs w:val="18"/>
              </w:rPr>
            </w:pPr>
          </w:p>
        </w:tc>
      </w:tr>
      <w:tr w:rsidR="00C6052F" w:rsidRPr="00340B0D" w14:paraId="0CD7C30D"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4057BFCD" w14:textId="77777777" w:rsidR="00C6052F" w:rsidRPr="00340B0D" w:rsidRDefault="00C6052F" w:rsidP="00087740">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0165F5D7" w14:textId="77777777" w:rsidR="00C6052F" w:rsidRPr="00340B0D" w:rsidRDefault="00C6052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F94EED4" w14:textId="77777777" w:rsidR="00C6052F" w:rsidRPr="00340B0D" w:rsidRDefault="00C6052F" w:rsidP="00087740">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4F9B1DEC" w14:textId="77777777" w:rsidR="00C6052F" w:rsidRPr="00340B0D" w:rsidRDefault="00C6052F" w:rsidP="00087740">
            <w:pPr>
              <w:rPr>
                <w:rFonts w:cs="Arial"/>
                <w:sz w:val="18"/>
                <w:szCs w:val="18"/>
              </w:rPr>
            </w:pPr>
          </w:p>
        </w:tc>
      </w:tr>
      <w:tr w:rsidR="00C6052F" w:rsidRPr="00340B0D" w14:paraId="3EA0B0E1"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4C6274CE" w14:textId="77777777" w:rsidR="00C6052F" w:rsidRPr="00340B0D" w:rsidRDefault="00C6052F" w:rsidP="00087740">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7827EDAE" w14:textId="77777777" w:rsidR="00C6052F" w:rsidRPr="00340B0D" w:rsidRDefault="00C6052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ED62D2A" w14:textId="77777777" w:rsidR="00C6052F" w:rsidRPr="00340B0D" w:rsidRDefault="00C6052F" w:rsidP="00087740">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698F6EF6" w14:textId="77777777" w:rsidR="00C6052F" w:rsidRPr="00340B0D" w:rsidRDefault="00C6052F" w:rsidP="00087740">
            <w:pPr>
              <w:rPr>
                <w:rFonts w:cs="Arial"/>
                <w:sz w:val="18"/>
                <w:szCs w:val="18"/>
              </w:rPr>
            </w:pPr>
          </w:p>
        </w:tc>
      </w:tr>
      <w:tr w:rsidR="00C6052F" w:rsidRPr="00340B0D" w14:paraId="61E81506"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35AE7597" w14:textId="77777777" w:rsidR="00C6052F" w:rsidRPr="00340B0D" w:rsidRDefault="00C6052F" w:rsidP="00087740">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00E1F122" w14:textId="77777777" w:rsidR="00C6052F" w:rsidRPr="00340B0D" w:rsidRDefault="00C6052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6EC5F91" w14:textId="77777777" w:rsidR="00C6052F" w:rsidRPr="00340B0D" w:rsidRDefault="00C6052F" w:rsidP="00087740">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651B430C" w14:textId="77777777" w:rsidR="00C6052F" w:rsidRPr="00340B0D" w:rsidRDefault="00C6052F" w:rsidP="00087740">
            <w:pPr>
              <w:rPr>
                <w:rFonts w:cs="Arial"/>
                <w:sz w:val="18"/>
                <w:szCs w:val="18"/>
              </w:rPr>
            </w:pPr>
          </w:p>
        </w:tc>
      </w:tr>
      <w:tr w:rsidR="00C6052F" w:rsidRPr="00340B0D" w14:paraId="59C3ED77"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1F7B7613" w14:textId="77777777" w:rsidR="00C6052F" w:rsidRPr="00340B0D" w:rsidRDefault="00C6052F" w:rsidP="00087740">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5E6D8A25" w14:textId="77777777" w:rsidR="00C6052F" w:rsidRPr="00340B0D" w:rsidRDefault="00C6052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B59A614" w14:textId="77777777" w:rsidR="00C6052F" w:rsidRPr="00340B0D" w:rsidRDefault="00C6052F" w:rsidP="00087740">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294511AD" w14:textId="77777777" w:rsidR="00C6052F" w:rsidRPr="00340B0D" w:rsidRDefault="00C6052F" w:rsidP="00087740">
            <w:pPr>
              <w:rPr>
                <w:rFonts w:cs="Arial"/>
                <w:sz w:val="18"/>
                <w:szCs w:val="18"/>
              </w:rPr>
            </w:pPr>
          </w:p>
        </w:tc>
      </w:tr>
      <w:tr w:rsidR="00C6052F" w:rsidRPr="00340B0D" w14:paraId="3734FD94"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4C79E358" w14:textId="77777777" w:rsidR="00C6052F" w:rsidRPr="00340B0D" w:rsidRDefault="00C6052F" w:rsidP="00087740">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7B137D22" w14:textId="77777777" w:rsidR="00C6052F" w:rsidRPr="00340B0D" w:rsidRDefault="00C6052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5B47D36" w14:textId="77777777" w:rsidR="00C6052F" w:rsidRPr="00340B0D" w:rsidRDefault="00C6052F" w:rsidP="00087740">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8343DD5" w14:textId="77777777" w:rsidR="00C6052F" w:rsidRPr="00340B0D" w:rsidRDefault="00C6052F" w:rsidP="00087740">
            <w:pPr>
              <w:rPr>
                <w:rFonts w:cs="Arial"/>
                <w:sz w:val="18"/>
                <w:szCs w:val="18"/>
              </w:rPr>
            </w:pPr>
          </w:p>
        </w:tc>
      </w:tr>
      <w:tr w:rsidR="00C6052F" w:rsidRPr="00340B0D" w14:paraId="744132AA"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06F0F182" w14:textId="77777777" w:rsidR="00C6052F" w:rsidRPr="00340B0D" w:rsidRDefault="00C6052F" w:rsidP="00087740">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646DBA6D" w14:textId="77777777" w:rsidR="00C6052F" w:rsidRPr="00340B0D" w:rsidRDefault="00C6052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095DC42" w14:textId="77777777" w:rsidR="00C6052F" w:rsidRPr="00340B0D" w:rsidRDefault="00C6052F" w:rsidP="00087740">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02FC90F" w14:textId="77777777" w:rsidR="00C6052F" w:rsidRPr="00340B0D" w:rsidRDefault="00C6052F" w:rsidP="00087740">
            <w:pPr>
              <w:rPr>
                <w:rFonts w:cs="Arial"/>
                <w:sz w:val="18"/>
                <w:szCs w:val="18"/>
              </w:rPr>
            </w:pPr>
          </w:p>
        </w:tc>
      </w:tr>
      <w:tr w:rsidR="00C6052F" w:rsidRPr="00340B0D" w14:paraId="26C395A3"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0441AB75" w14:textId="77777777" w:rsidR="00C6052F" w:rsidRPr="00340B0D" w:rsidRDefault="00C6052F" w:rsidP="00087740">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665B592E" w14:textId="77777777" w:rsidR="00C6052F" w:rsidRPr="00340B0D" w:rsidRDefault="00C6052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97923F5" w14:textId="77777777" w:rsidR="00C6052F" w:rsidRPr="00340B0D" w:rsidRDefault="00C6052F" w:rsidP="00087740">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7655D93" w14:textId="77777777" w:rsidR="00C6052F" w:rsidRPr="00340B0D" w:rsidRDefault="00C6052F" w:rsidP="00087740">
            <w:pPr>
              <w:rPr>
                <w:rFonts w:cs="Arial"/>
                <w:sz w:val="18"/>
                <w:szCs w:val="18"/>
              </w:rPr>
            </w:pPr>
          </w:p>
        </w:tc>
      </w:tr>
      <w:tr w:rsidR="00C6052F" w:rsidRPr="00340B0D" w14:paraId="1FD31901"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385061C3" w14:textId="77777777" w:rsidR="00C6052F" w:rsidRPr="00340B0D" w:rsidRDefault="00C6052F" w:rsidP="00087740">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7EC33D9E" w14:textId="77777777" w:rsidR="00C6052F" w:rsidRPr="00340B0D" w:rsidRDefault="00C6052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31FD70D" w14:textId="77777777" w:rsidR="00C6052F" w:rsidRPr="00340B0D" w:rsidRDefault="00C6052F" w:rsidP="00087740">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789E2EB" w14:textId="77777777" w:rsidR="00C6052F" w:rsidRPr="00340B0D" w:rsidRDefault="00C6052F" w:rsidP="00087740">
            <w:pPr>
              <w:rPr>
                <w:rFonts w:cs="Arial"/>
                <w:sz w:val="18"/>
                <w:szCs w:val="18"/>
              </w:rPr>
            </w:pPr>
          </w:p>
        </w:tc>
      </w:tr>
      <w:tr w:rsidR="00C6052F" w:rsidRPr="00340B0D" w14:paraId="44F0E805" w14:textId="77777777" w:rsidTr="00087740">
        <w:tc>
          <w:tcPr>
            <w:tcW w:w="4375" w:type="dxa"/>
            <w:gridSpan w:val="4"/>
            <w:tcBorders>
              <w:top w:val="single" w:sz="4" w:space="0" w:color="auto"/>
              <w:left w:val="single" w:sz="12" w:space="0" w:color="auto"/>
              <w:bottom w:val="single" w:sz="12" w:space="0" w:color="auto"/>
              <w:right w:val="single" w:sz="4" w:space="0" w:color="auto"/>
            </w:tcBorders>
          </w:tcPr>
          <w:p w14:paraId="007307B8" w14:textId="77777777" w:rsidR="00C6052F" w:rsidRPr="00340B0D" w:rsidRDefault="00C6052F" w:rsidP="00087740">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57FBD4D7" w14:textId="77777777" w:rsidR="00C6052F" w:rsidRPr="00340B0D" w:rsidRDefault="00C6052F" w:rsidP="00087740">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73212262" w14:textId="77777777" w:rsidR="00C6052F" w:rsidRPr="00340B0D" w:rsidRDefault="00C6052F" w:rsidP="00087740">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5930EC95" w14:textId="77777777" w:rsidR="00C6052F" w:rsidRPr="00340B0D" w:rsidRDefault="00C6052F" w:rsidP="00087740">
            <w:pPr>
              <w:rPr>
                <w:rFonts w:cs="Arial"/>
                <w:sz w:val="18"/>
                <w:szCs w:val="18"/>
              </w:rPr>
            </w:pPr>
          </w:p>
        </w:tc>
      </w:tr>
      <w:tr w:rsidR="00C6052F" w:rsidRPr="00340B0D" w14:paraId="08999770" w14:textId="77777777" w:rsidTr="00087740">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901E420" w14:textId="77777777" w:rsidR="00C6052F" w:rsidRPr="00EF63B4" w:rsidRDefault="00C6052F" w:rsidP="00087740">
            <w:pPr>
              <w:jc w:val="center"/>
              <w:rPr>
                <w:rFonts w:cs="Arial"/>
                <w:sz w:val="18"/>
                <w:szCs w:val="18"/>
              </w:rPr>
            </w:pPr>
            <w:r>
              <w:rPr>
                <w:rFonts w:cs="Arial"/>
                <w:b/>
                <w:bCs/>
                <w:sz w:val="18"/>
                <w:szCs w:val="18"/>
              </w:rPr>
              <w:t>Additional</w:t>
            </w:r>
          </w:p>
        </w:tc>
      </w:tr>
      <w:tr w:rsidR="00C6052F" w:rsidRPr="00340B0D" w14:paraId="6E4F56BF"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0753682D" w14:textId="77777777" w:rsidR="00C6052F" w:rsidRPr="00340B0D" w:rsidRDefault="00C6052F" w:rsidP="00087740">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25D03A93" w14:textId="77777777" w:rsidR="00C6052F" w:rsidRPr="00340B0D" w:rsidRDefault="00C6052F" w:rsidP="00087740">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4063E408" w14:textId="77777777" w:rsidR="00C6052F" w:rsidRPr="00340B0D" w:rsidRDefault="00C6052F" w:rsidP="00087740">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32FDD73" w14:textId="77777777" w:rsidR="00C6052F" w:rsidRPr="00340B0D" w:rsidRDefault="00C6052F" w:rsidP="00087740">
            <w:pPr>
              <w:rPr>
                <w:rFonts w:cs="Arial"/>
                <w:sz w:val="18"/>
                <w:szCs w:val="18"/>
              </w:rPr>
            </w:pPr>
          </w:p>
        </w:tc>
      </w:tr>
      <w:tr w:rsidR="00C6052F" w:rsidRPr="00340B0D" w14:paraId="735ABE10"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74BFD2A6" w14:textId="77777777" w:rsidR="00C6052F" w:rsidRPr="00340B0D" w:rsidRDefault="00C6052F" w:rsidP="00087740">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7E010E7B" w14:textId="77777777" w:rsidR="00C6052F" w:rsidRPr="00340B0D" w:rsidRDefault="00C6052F" w:rsidP="00087740">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09957F58" w14:textId="77777777" w:rsidR="00C6052F" w:rsidRPr="00340B0D" w:rsidRDefault="00C6052F" w:rsidP="00087740">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74313C8" w14:textId="77777777" w:rsidR="00C6052F" w:rsidRPr="00340B0D" w:rsidRDefault="00C6052F" w:rsidP="00087740">
            <w:pPr>
              <w:rPr>
                <w:rFonts w:cs="Arial"/>
                <w:sz w:val="18"/>
                <w:szCs w:val="18"/>
              </w:rPr>
            </w:pPr>
          </w:p>
        </w:tc>
      </w:tr>
      <w:tr w:rsidR="00C6052F" w:rsidRPr="00340B0D" w14:paraId="0A8B2FFF" w14:textId="77777777" w:rsidTr="00087740">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B3A66EB" w14:textId="77777777" w:rsidR="00C6052F" w:rsidRPr="00340B0D" w:rsidRDefault="00C6052F" w:rsidP="00087740">
            <w:pPr>
              <w:jc w:val="center"/>
              <w:rPr>
                <w:rFonts w:cs="Arial"/>
                <w:b/>
                <w:bCs/>
                <w:sz w:val="18"/>
                <w:szCs w:val="18"/>
              </w:rPr>
            </w:pPr>
            <w:r w:rsidRPr="00340B0D">
              <w:rPr>
                <w:rFonts w:cs="Arial"/>
                <w:b/>
                <w:bCs/>
                <w:sz w:val="18"/>
                <w:szCs w:val="18"/>
              </w:rPr>
              <w:lastRenderedPageBreak/>
              <w:t>Setup</w:t>
            </w:r>
          </w:p>
        </w:tc>
      </w:tr>
      <w:tr w:rsidR="00C6052F" w:rsidRPr="00340B0D" w14:paraId="174046A5" w14:textId="77777777" w:rsidTr="00087740">
        <w:tc>
          <w:tcPr>
            <w:tcW w:w="9199" w:type="dxa"/>
            <w:gridSpan w:val="11"/>
            <w:tcBorders>
              <w:top w:val="single" w:sz="4" w:space="0" w:color="auto"/>
              <w:left w:val="single" w:sz="12" w:space="0" w:color="auto"/>
              <w:bottom w:val="single" w:sz="4" w:space="0" w:color="auto"/>
              <w:right w:val="single" w:sz="12" w:space="0" w:color="auto"/>
            </w:tcBorders>
          </w:tcPr>
          <w:p w14:paraId="2EB81414" w14:textId="77777777" w:rsidR="00C6052F" w:rsidRDefault="00C6052F" w:rsidP="00087740">
            <w:pPr>
              <w:rPr>
                <w:rFonts w:cs="Arial"/>
                <w:sz w:val="18"/>
                <w:szCs w:val="18"/>
              </w:rPr>
            </w:pPr>
          </w:p>
          <w:p w14:paraId="512EEE94" w14:textId="77777777" w:rsidR="00C6052F" w:rsidRDefault="00C6052F" w:rsidP="00C6052F">
            <w:pPr>
              <w:jc w:val="left"/>
              <w:rPr>
                <w:i/>
              </w:rPr>
            </w:pPr>
            <w:r w:rsidRPr="00A53E84">
              <w:rPr>
                <w:i/>
              </w:rPr>
              <w:t xml:space="preserve">As for test </w:t>
            </w:r>
            <w:proofErr w:type="spellStart"/>
            <w:r>
              <w:rPr>
                <w:i/>
              </w:rPr>
              <w:t>SpecialConditions</w:t>
            </w:r>
            <w:proofErr w:type="spellEnd"/>
            <w:r w:rsidRPr="00A53E84">
              <w:rPr>
                <w:i/>
              </w:rPr>
              <w:t xml:space="preserve"> and in addition </w:t>
            </w:r>
            <w:r>
              <w:rPr>
                <w:i/>
              </w:rPr>
              <w:t xml:space="preserve">load the exchange set </w:t>
            </w:r>
            <w:proofErr w:type="spellStart"/>
            <w:r w:rsidRPr="00E012C8">
              <w:rPr>
                <w:b/>
                <w:bCs/>
                <w:i/>
              </w:rPr>
              <w:t>NavigationalHazardsOverview</w:t>
            </w:r>
            <w:proofErr w:type="spellEnd"/>
          </w:p>
          <w:p w14:paraId="10837C8F" w14:textId="77777777" w:rsidR="00C6052F" w:rsidRPr="00A53E84" w:rsidRDefault="00C6052F" w:rsidP="00C6052F">
            <w:pPr>
              <w:jc w:val="left"/>
              <w:rPr>
                <w:i/>
              </w:rPr>
            </w:pPr>
          </w:p>
          <w:p w14:paraId="1F4E36CB" w14:textId="77777777" w:rsidR="00C6052F" w:rsidRPr="00E012C8" w:rsidRDefault="00C6052F" w:rsidP="00C6052F">
            <w:pPr>
              <w:pStyle w:val="ListParagraph"/>
              <w:numPr>
                <w:ilvl w:val="0"/>
                <w:numId w:val="39"/>
              </w:numPr>
              <w:jc w:val="left"/>
              <w:rPr>
                <w:i/>
              </w:rPr>
            </w:pPr>
            <w:r w:rsidRPr="00E012C8">
              <w:rPr>
                <w:i/>
              </w:rPr>
              <w:t>Select Display Category Other</w:t>
            </w:r>
          </w:p>
          <w:p w14:paraId="1698D01B" w14:textId="77777777" w:rsidR="00C6052F" w:rsidRPr="00E012C8" w:rsidRDefault="00C6052F" w:rsidP="00C6052F">
            <w:pPr>
              <w:pStyle w:val="ListParagraph"/>
              <w:numPr>
                <w:ilvl w:val="0"/>
                <w:numId w:val="39"/>
              </w:numPr>
              <w:jc w:val="left"/>
              <w:rPr>
                <w:i/>
              </w:rPr>
            </w:pPr>
            <w:r w:rsidRPr="00E012C8">
              <w:rPr>
                <w:i/>
              </w:rPr>
              <w:t xml:space="preserve">Set the Safety Contour value to 0 m </w:t>
            </w:r>
          </w:p>
          <w:p w14:paraId="7F7464C9" w14:textId="77777777" w:rsidR="00C6052F" w:rsidRPr="00E012C8" w:rsidRDefault="00C6052F" w:rsidP="00C6052F">
            <w:pPr>
              <w:pStyle w:val="ListParagraph"/>
              <w:numPr>
                <w:ilvl w:val="0"/>
                <w:numId w:val="39"/>
              </w:numPr>
              <w:jc w:val="left"/>
              <w:rPr>
                <w:i/>
              </w:rPr>
            </w:pPr>
            <w:r w:rsidRPr="00E012C8">
              <w:rPr>
                <w:i/>
              </w:rPr>
              <w:t>Set the Safety Depth  value to 30 m</w:t>
            </w:r>
          </w:p>
          <w:p w14:paraId="2F4B7014" w14:textId="77777777" w:rsidR="00C6052F" w:rsidRPr="00E012C8" w:rsidRDefault="00C6052F" w:rsidP="00C6052F">
            <w:pPr>
              <w:pStyle w:val="ListParagraph"/>
              <w:numPr>
                <w:ilvl w:val="0"/>
                <w:numId w:val="39"/>
              </w:numPr>
              <w:jc w:val="left"/>
              <w:rPr>
                <w:i/>
              </w:rPr>
            </w:pPr>
            <w:r w:rsidRPr="00E012C8">
              <w:rPr>
                <w:i/>
              </w:rPr>
              <w:t>Select Symbolized Boundaries</w:t>
            </w:r>
          </w:p>
          <w:p w14:paraId="7C1768E2" w14:textId="77777777" w:rsidR="00C6052F" w:rsidRPr="00E012C8" w:rsidRDefault="00C6052F" w:rsidP="00C6052F">
            <w:pPr>
              <w:pStyle w:val="ListParagraph"/>
              <w:numPr>
                <w:ilvl w:val="0"/>
                <w:numId w:val="39"/>
              </w:numPr>
              <w:jc w:val="left"/>
              <w:rPr>
                <w:i/>
              </w:rPr>
            </w:pPr>
            <w:r w:rsidRPr="00E012C8">
              <w:rPr>
                <w:i/>
              </w:rPr>
              <w:t xml:space="preserve">Select </w:t>
            </w:r>
            <w:r>
              <w:rPr>
                <w:i/>
              </w:rPr>
              <w:t>Simplified point</w:t>
            </w:r>
            <w:r w:rsidRPr="00E012C8">
              <w:rPr>
                <w:i/>
              </w:rPr>
              <w:t xml:space="preserve"> symbols</w:t>
            </w:r>
          </w:p>
          <w:p w14:paraId="48326A90" w14:textId="291F9A18" w:rsidR="00C6052F" w:rsidRDefault="00C6052F" w:rsidP="00C6052F">
            <w:pPr>
              <w:rPr>
                <w:rFonts w:cs="Arial"/>
                <w:sz w:val="18"/>
                <w:szCs w:val="18"/>
              </w:rPr>
            </w:pPr>
            <w:r w:rsidRPr="00E012C8">
              <w:rPr>
                <w:i/>
              </w:rPr>
              <w:t>Select all Text groups</w:t>
            </w:r>
          </w:p>
          <w:p w14:paraId="4DD59EF7" w14:textId="1B3E524F" w:rsidR="00C6052F" w:rsidRPr="00C6052F" w:rsidRDefault="00C6052F" w:rsidP="00087740">
            <w:pPr>
              <w:rPr>
                <w:rFonts w:cs="Arial"/>
              </w:rPr>
            </w:pPr>
          </w:p>
        </w:tc>
      </w:tr>
      <w:tr w:rsidR="00C6052F" w:rsidRPr="00340B0D" w14:paraId="76615A05" w14:textId="77777777" w:rsidTr="00087740">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7E2E469" w14:textId="77777777" w:rsidR="00C6052F" w:rsidRPr="00340B0D" w:rsidRDefault="00C6052F" w:rsidP="00087740">
            <w:pPr>
              <w:jc w:val="center"/>
              <w:rPr>
                <w:rFonts w:cs="Arial"/>
                <w:b/>
                <w:bCs/>
                <w:sz w:val="18"/>
                <w:szCs w:val="18"/>
              </w:rPr>
            </w:pPr>
            <w:r w:rsidRPr="00340B0D">
              <w:rPr>
                <w:rFonts w:cs="Arial"/>
                <w:b/>
                <w:bCs/>
                <w:sz w:val="18"/>
                <w:szCs w:val="18"/>
              </w:rPr>
              <w:t>Action</w:t>
            </w:r>
          </w:p>
        </w:tc>
      </w:tr>
      <w:tr w:rsidR="00C6052F" w:rsidRPr="00340B0D" w14:paraId="71FDB518" w14:textId="77777777" w:rsidTr="00087740">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57E2A948" w14:textId="77777777" w:rsidR="00C6052F" w:rsidRDefault="00C6052F" w:rsidP="00087740">
            <w:pPr>
              <w:rPr>
                <w:rFonts w:cs="Arial"/>
                <w:b/>
                <w:bCs/>
              </w:rPr>
            </w:pPr>
          </w:p>
          <w:p w14:paraId="5A060666" w14:textId="77777777" w:rsidR="00C6052F" w:rsidRPr="00A53E84" w:rsidRDefault="00C6052F" w:rsidP="00C6052F">
            <w:pPr>
              <w:jc w:val="left"/>
              <w:rPr>
                <w:i/>
              </w:rPr>
            </w:pPr>
            <w:r w:rsidRPr="00A53E84">
              <w:rPr>
                <w:i/>
              </w:rPr>
              <w:t>Select position 39°45′•000N 104°49′•000W at compilation scale (1:350 000) of</w:t>
            </w:r>
            <w:r>
              <w:rPr>
                <w:i/>
              </w:rPr>
              <w:t xml:space="preserve"> 101</w:t>
            </w:r>
            <w:r w:rsidRPr="00A53E84">
              <w:rPr>
                <w:i/>
              </w:rPr>
              <w:t>AA</w:t>
            </w:r>
            <w:r>
              <w:rPr>
                <w:i/>
              </w:rPr>
              <w:t>00</w:t>
            </w:r>
            <w:r w:rsidRPr="00A53E84">
              <w:rPr>
                <w:i/>
              </w:rPr>
              <w:t>OVRVU.</w:t>
            </w:r>
          </w:p>
          <w:p w14:paraId="34305A30" w14:textId="77777777" w:rsidR="00C6052F" w:rsidRPr="00A53E84" w:rsidRDefault="00C6052F" w:rsidP="00C6052F">
            <w:pPr>
              <w:jc w:val="left"/>
              <w:rPr>
                <w:i/>
              </w:rPr>
            </w:pPr>
            <w:r w:rsidRPr="00A53E84">
              <w:rPr>
                <w:i/>
              </w:rPr>
              <w:t>1) View chart before route planning</w:t>
            </w:r>
            <w:r>
              <w:rPr>
                <w:i/>
              </w:rPr>
              <w:t>.</w:t>
            </w:r>
          </w:p>
          <w:p w14:paraId="67CA615C" w14:textId="3E00A2D4" w:rsidR="00C6052F" w:rsidRDefault="00C6052F" w:rsidP="00C6052F">
            <w:pPr>
              <w:rPr>
                <w:rFonts w:cs="Arial"/>
                <w:b/>
                <w:bCs/>
              </w:rPr>
            </w:pPr>
            <w:r w:rsidRPr="00A53E84">
              <w:rPr>
                <w:i/>
              </w:rPr>
              <w:t>2) Manually create a route connecting two way points between feature</w:t>
            </w:r>
            <w:r>
              <w:rPr>
                <w:i/>
              </w:rPr>
              <w:t xml:space="preserve">s </w:t>
            </w:r>
            <w:r w:rsidRPr="00A53E84">
              <w:rPr>
                <w:i/>
              </w:rPr>
              <w:t>marked WP20 and WP22. Set user-specified distance for indication of areas with special conditions as 0.5 NM. Check ENC symbols shown in the ECDIS against the corresponding graphical plot</w:t>
            </w:r>
          </w:p>
          <w:p w14:paraId="0FC775C5" w14:textId="77777777" w:rsidR="00C6052F" w:rsidRPr="00110428" w:rsidRDefault="00C6052F" w:rsidP="00087740">
            <w:pPr>
              <w:rPr>
                <w:rFonts w:cs="Arial"/>
                <w:b/>
                <w:bCs/>
              </w:rPr>
            </w:pPr>
          </w:p>
        </w:tc>
      </w:tr>
      <w:tr w:rsidR="00C6052F" w:rsidRPr="00340B0D" w14:paraId="3F7371BA" w14:textId="77777777" w:rsidTr="00087740">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D195234" w14:textId="77777777" w:rsidR="00C6052F" w:rsidRPr="00340B0D" w:rsidRDefault="00C6052F" w:rsidP="00087740">
            <w:pPr>
              <w:jc w:val="center"/>
              <w:rPr>
                <w:rFonts w:cs="Arial"/>
                <w:sz w:val="18"/>
                <w:szCs w:val="18"/>
              </w:rPr>
            </w:pPr>
            <w:r w:rsidRPr="00340B0D">
              <w:rPr>
                <w:rFonts w:cs="Arial"/>
                <w:b/>
                <w:bCs/>
                <w:sz w:val="18"/>
                <w:szCs w:val="18"/>
              </w:rPr>
              <w:t>Results</w:t>
            </w:r>
          </w:p>
        </w:tc>
      </w:tr>
      <w:tr w:rsidR="00C6052F" w:rsidRPr="00340B0D" w14:paraId="72B7D8DF" w14:textId="77777777" w:rsidTr="00087740">
        <w:tc>
          <w:tcPr>
            <w:tcW w:w="9199" w:type="dxa"/>
            <w:gridSpan w:val="11"/>
            <w:tcBorders>
              <w:top w:val="single" w:sz="4" w:space="0" w:color="auto"/>
              <w:left w:val="single" w:sz="12" w:space="0" w:color="auto"/>
              <w:bottom w:val="single" w:sz="12" w:space="0" w:color="auto"/>
              <w:right w:val="single" w:sz="12" w:space="0" w:color="auto"/>
            </w:tcBorders>
          </w:tcPr>
          <w:p w14:paraId="4ADEC86F" w14:textId="77777777" w:rsidR="00C6052F" w:rsidRDefault="00C6052F" w:rsidP="00087740">
            <w:pPr>
              <w:rPr>
                <w:rFonts w:cs="Arial"/>
                <w:sz w:val="18"/>
                <w:szCs w:val="18"/>
              </w:rPr>
            </w:pPr>
          </w:p>
          <w:p w14:paraId="5FBC1853" w14:textId="05F53DA9" w:rsidR="00C6052F" w:rsidRDefault="00C6052F" w:rsidP="00087740">
            <w:pPr>
              <w:rPr>
                <w:i/>
              </w:rPr>
            </w:pPr>
            <w:r w:rsidRPr="00A53E84">
              <w:rPr>
                <w:i/>
              </w:rPr>
              <w:t>The ENC in the ECDIS should match the corresponding graphical plot shown below</w:t>
            </w:r>
          </w:p>
          <w:p w14:paraId="5ACBD771" w14:textId="77777777" w:rsidR="00C6052F" w:rsidRDefault="00C6052F" w:rsidP="00087740">
            <w:pPr>
              <w:rPr>
                <w:i/>
              </w:rPr>
            </w:pPr>
          </w:p>
          <w:p w14:paraId="0B49BDF0" w14:textId="27084C8C" w:rsidR="00C6052F" w:rsidRDefault="00C6052F" w:rsidP="00087740">
            <w:pPr>
              <w:rPr>
                <w:i/>
              </w:rPr>
            </w:pPr>
            <w:r w:rsidRPr="00AD1DA9">
              <w:rPr>
                <w:noProof/>
                <w:lang w:eastAsia="en-GB"/>
              </w:rPr>
              <w:drawing>
                <wp:inline distT="0" distB="0" distL="0" distR="0" wp14:anchorId="046D5EB8" wp14:editId="72D773BC">
                  <wp:extent cx="5960853" cy="794621"/>
                  <wp:effectExtent l="0" t="0" r="1905" b="5715"/>
                  <wp:docPr id="347" name="Picture 347" descr="C:\msdokut\STANDARDIT\IHO\ENCWG\Drafting 4.0.2 after Mar2016\New picture originals 23mar2016\6.2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msdokut\STANDARDIT\IHO\ENCWG\Drafting 4.0.2 after Mar2016\New picture originals 23mar2016\6.2 picture 1.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89675" cy="798463"/>
                          </a:xfrm>
                          <a:prstGeom prst="rect">
                            <a:avLst/>
                          </a:prstGeom>
                          <a:noFill/>
                          <a:ln>
                            <a:noFill/>
                          </a:ln>
                        </pic:spPr>
                      </pic:pic>
                    </a:graphicData>
                  </a:graphic>
                </wp:inline>
              </w:drawing>
            </w:r>
          </w:p>
          <w:p w14:paraId="13F596CB" w14:textId="77777777" w:rsidR="00C6052F" w:rsidRDefault="00C6052F" w:rsidP="00087740">
            <w:pPr>
              <w:rPr>
                <w:rFonts w:cs="Arial"/>
                <w:sz w:val="18"/>
                <w:szCs w:val="18"/>
              </w:rPr>
            </w:pPr>
          </w:p>
          <w:p w14:paraId="471E4D25" w14:textId="77777777" w:rsidR="00C6052F" w:rsidRPr="00A53E84" w:rsidRDefault="00C6052F" w:rsidP="00C6052F">
            <w:pPr>
              <w:jc w:val="left"/>
              <w:rPr>
                <w:i/>
              </w:rPr>
            </w:pPr>
            <w:r w:rsidRPr="00A53E84">
              <w:rPr>
                <w:i/>
              </w:rPr>
              <w:t xml:space="preserve">1) Situation before route planning. Chart </w:t>
            </w:r>
            <w:r>
              <w:rPr>
                <w:i/>
              </w:rPr>
              <w:t>101</w:t>
            </w:r>
            <w:r w:rsidRPr="00A53E84">
              <w:rPr>
                <w:i/>
              </w:rPr>
              <w:t>AA</w:t>
            </w:r>
            <w:r>
              <w:rPr>
                <w:i/>
              </w:rPr>
              <w:t>00</w:t>
            </w:r>
            <w:r w:rsidRPr="00A53E84">
              <w:rPr>
                <w:i/>
              </w:rPr>
              <w:t>OVRVU displayed as it is</w:t>
            </w:r>
          </w:p>
          <w:p w14:paraId="4DFE055D" w14:textId="77777777" w:rsidR="00C6052F" w:rsidRDefault="00C6052F" w:rsidP="00087740">
            <w:pPr>
              <w:rPr>
                <w:rFonts w:cs="Arial"/>
                <w:sz w:val="18"/>
                <w:szCs w:val="18"/>
              </w:rPr>
            </w:pPr>
          </w:p>
          <w:p w14:paraId="56EBA4DC" w14:textId="2FFA8E9D" w:rsidR="00C6052F" w:rsidRDefault="00C6052F" w:rsidP="00087740">
            <w:pPr>
              <w:rPr>
                <w:rFonts w:cs="Arial"/>
                <w:sz w:val="18"/>
                <w:szCs w:val="18"/>
              </w:rPr>
            </w:pPr>
            <w:r w:rsidRPr="00AD1DA9">
              <w:rPr>
                <w:noProof/>
                <w:lang w:eastAsia="en-GB"/>
              </w:rPr>
              <w:drawing>
                <wp:inline distT="0" distB="0" distL="0" distR="0" wp14:anchorId="3A3DF5E7" wp14:editId="760F711D">
                  <wp:extent cx="5926347" cy="801921"/>
                  <wp:effectExtent l="0" t="0" r="0" b="0"/>
                  <wp:docPr id="348" name="Picture 348" descr="C:\msdokut\STANDARDIT\IHO\ENCWG\Drafting 4.0.2 after Mar2016\New picture originals 23mar2016\6.2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msdokut\STANDARDIT\IHO\ENCWG\Drafting 4.0.2 after Mar2016\New picture originals 23mar2016\6.2 picture 2.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002474" cy="812222"/>
                          </a:xfrm>
                          <a:prstGeom prst="rect">
                            <a:avLst/>
                          </a:prstGeom>
                          <a:noFill/>
                          <a:ln>
                            <a:noFill/>
                          </a:ln>
                        </pic:spPr>
                      </pic:pic>
                    </a:graphicData>
                  </a:graphic>
                </wp:inline>
              </w:drawing>
            </w:r>
          </w:p>
          <w:p w14:paraId="66D16658" w14:textId="77777777" w:rsidR="00C6052F" w:rsidRDefault="00C6052F" w:rsidP="00087740">
            <w:pPr>
              <w:rPr>
                <w:rFonts w:cs="Arial"/>
                <w:sz w:val="18"/>
                <w:szCs w:val="18"/>
              </w:rPr>
            </w:pPr>
          </w:p>
          <w:p w14:paraId="2DA202E9" w14:textId="77777777" w:rsidR="00C6052F" w:rsidRPr="00A53E84" w:rsidRDefault="00C6052F" w:rsidP="00C6052F">
            <w:pPr>
              <w:jc w:val="left"/>
              <w:rPr>
                <w:i/>
              </w:rPr>
            </w:pPr>
            <w:r w:rsidRPr="00A53E84">
              <w:rPr>
                <w:i/>
              </w:rPr>
              <w:t>2) Situation after route planning. Alerts indicated from largest scale available for each location. An example with Seaplane landing area and Marine farm/culture area as selected.</w:t>
            </w:r>
          </w:p>
          <w:p w14:paraId="2D9AF7E4" w14:textId="6F3FF6FD" w:rsidR="00C6052F" w:rsidRPr="00C6052F" w:rsidRDefault="00C6052F" w:rsidP="00C6052F">
            <w:pPr>
              <w:rPr>
                <w:b/>
                <w:noProof/>
                <w:lang w:eastAsia="en-GB"/>
              </w:rPr>
            </w:pPr>
            <w:r>
              <w:rPr>
                <w:b/>
                <w:noProof/>
                <w:lang w:eastAsia="en-GB"/>
              </w:rPr>
              <w:t>Tbd</w:t>
            </w:r>
          </w:p>
          <w:p w14:paraId="2D24AAC3" w14:textId="77777777" w:rsidR="00C6052F" w:rsidRPr="00340B0D" w:rsidRDefault="00C6052F" w:rsidP="00087740">
            <w:pPr>
              <w:rPr>
                <w:rFonts w:cs="Arial"/>
                <w:sz w:val="18"/>
                <w:szCs w:val="18"/>
              </w:rPr>
            </w:pPr>
          </w:p>
        </w:tc>
      </w:tr>
    </w:tbl>
    <w:p w14:paraId="3D0CE778" w14:textId="77777777" w:rsidR="00C6052F" w:rsidRDefault="00C6052F" w:rsidP="00C6052F"/>
    <w:p w14:paraId="5678E10F" w14:textId="77777777" w:rsidR="00C6052F" w:rsidRPr="00C6052F" w:rsidRDefault="00C6052F" w:rsidP="00C6052F"/>
    <w:p w14:paraId="182CDFA0" w14:textId="77777777" w:rsidR="0012511C" w:rsidRDefault="0012511C" w:rsidP="000A72CE"/>
    <w:p w14:paraId="0C8BAF68" w14:textId="42E3C2E0" w:rsidR="000A72CE" w:rsidRPr="00111DC7" w:rsidRDefault="0012511C" w:rsidP="00E30B8F">
      <w:pPr>
        <w:pStyle w:val="Heading2"/>
      </w:pPr>
      <w:r>
        <w:br w:type="page"/>
      </w:r>
      <w:bookmarkStart w:id="10592" w:name="_Toc189647939"/>
      <w:r w:rsidR="000A72CE" w:rsidRPr="00111DC7">
        <w:lastRenderedPageBreak/>
        <w:t>Detection of Areas for which Special Conditions Exist - Monitoring Mode</w:t>
      </w:r>
      <w:bookmarkEnd w:id="10592"/>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1570A4" w:rsidRPr="00340B0D" w14:paraId="1EDE3D94"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01A7FF05" w14:textId="77777777" w:rsidR="001570A4" w:rsidRPr="00340B0D" w:rsidRDefault="001570A4"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24EF0FC6" w14:textId="7E025EA1" w:rsidR="001570A4" w:rsidRPr="00C87169" w:rsidRDefault="00C6052F" w:rsidP="00541D1A">
            <w:pPr>
              <w:jc w:val="center"/>
              <w:rPr>
                <w:rFonts w:cs="Arial"/>
                <w:bCs/>
              </w:rPr>
            </w:pPr>
            <w:proofErr w:type="spellStart"/>
            <w:r>
              <w:t>SpecialConditionsMon</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023CF82D" w14:textId="77777777" w:rsidR="001570A4" w:rsidRPr="00340B0D" w:rsidRDefault="001570A4"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78097BC5" w14:textId="3C786BC1" w:rsidR="001570A4" w:rsidRPr="00340B0D" w:rsidRDefault="00111DC7" w:rsidP="00541D1A">
            <w:pPr>
              <w:jc w:val="center"/>
              <w:rPr>
                <w:rFonts w:cs="Arial"/>
                <w:sz w:val="18"/>
                <w:szCs w:val="18"/>
              </w:rPr>
            </w:pPr>
            <w:r>
              <w:rPr>
                <w:rFonts w:ascii="Calibri" w:hAnsi="Calibri" w:cs="Calibri"/>
                <w:color w:val="000000"/>
                <w:sz w:val="22"/>
                <w:szCs w:val="22"/>
              </w:rPr>
              <w:t>S-98 12.10.7</w:t>
            </w:r>
          </w:p>
        </w:tc>
      </w:tr>
      <w:tr w:rsidR="001570A4" w:rsidRPr="00340B0D" w14:paraId="7801EEEF"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EED1315" w14:textId="77777777" w:rsidR="001570A4" w:rsidRPr="00340B0D" w:rsidRDefault="001570A4" w:rsidP="00541D1A">
            <w:pPr>
              <w:rPr>
                <w:rFonts w:cs="Arial"/>
                <w:b/>
                <w:bCs/>
                <w:sz w:val="18"/>
                <w:szCs w:val="18"/>
              </w:rPr>
            </w:pPr>
            <w:r w:rsidRPr="00340B0D">
              <w:rPr>
                <w:rFonts w:cs="Arial"/>
                <w:b/>
                <w:bCs/>
                <w:sz w:val="18"/>
                <w:szCs w:val="18"/>
              </w:rPr>
              <w:t>Test Description</w:t>
            </w:r>
          </w:p>
        </w:tc>
      </w:tr>
      <w:tr w:rsidR="001570A4" w:rsidRPr="00340B0D" w14:paraId="33DEC2CE"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7D382CA6" w14:textId="77777777" w:rsidR="001570A4" w:rsidRPr="009C22F4" w:rsidRDefault="001570A4" w:rsidP="00541D1A">
            <w:pPr>
              <w:rPr>
                <w:rFonts w:cs="Arial"/>
                <w:i/>
              </w:rPr>
            </w:pPr>
          </w:p>
          <w:p w14:paraId="6F15D6CF" w14:textId="77777777" w:rsidR="001570A4" w:rsidRPr="009C22F4" w:rsidRDefault="001570A4" w:rsidP="00541D1A">
            <w:pPr>
              <w:rPr>
                <w:rFonts w:cs="Arial"/>
                <w:i/>
              </w:rPr>
            </w:pPr>
          </w:p>
        </w:tc>
      </w:tr>
      <w:tr w:rsidR="001570A4" w:rsidRPr="00340B0D" w14:paraId="60A7947D"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3E41934" w14:textId="77777777" w:rsidR="001570A4" w:rsidRPr="00340B0D" w:rsidRDefault="001570A4" w:rsidP="00541D1A">
            <w:pPr>
              <w:jc w:val="center"/>
              <w:rPr>
                <w:rFonts w:cs="Arial"/>
                <w:b/>
                <w:bCs/>
                <w:sz w:val="18"/>
                <w:szCs w:val="18"/>
              </w:rPr>
            </w:pPr>
            <w:r w:rsidRPr="00340B0D">
              <w:rPr>
                <w:rFonts w:cs="Arial"/>
                <w:b/>
                <w:bCs/>
                <w:sz w:val="18"/>
                <w:szCs w:val="18"/>
              </w:rPr>
              <w:t>Loaded Data</w:t>
            </w:r>
          </w:p>
        </w:tc>
      </w:tr>
      <w:tr w:rsidR="001570A4" w:rsidRPr="00340B0D" w14:paraId="34873F7B"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7F86CE2" w14:textId="77777777" w:rsidR="001570A4" w:rsidRPr="00340B0D" w:rsidRDefault="001570A4"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075DC0A" w14:textId="77777777" w:rsidR="001570A4" w:rsidRPr="00340B0D" w:rsidRDefault="001570A4" w:rsidP="00541D1A">
            <w:pPr>
              <w:jc w:val="center"/>
              <w:rPr>
                <w:rFonts w:cs="Arial"/>
                <w:b/>
                <w:bCs/>
                <w:sz w:val="18"/>
                <w:szCs w:val="18"/>
              </w:rPr>
            </w:pPr>
          </w:p>
        </w:tc>
      </w:tr>
      <w:tr w:rsidR="001570A4" w:rsidRPr="00340B0D" w14:paraId="71FA0EBD"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439B0EFA" w14:textId="77777777" w:rsidR="001570A4" w:rsidRPr="00340B0D" w:rsidRDefault="001570A4"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2E9A56A0" w14:textId="77777777" w:rsidR="001570A4" w:rsidRPr="00340B0D" w:rsidRDefault="001570A4" w:rsidP="00541D1A">
            <w:pPr>
              <w:rPr>
                <w:rFonts w:cs="Arial"/>
                <w:sz w:val="18"/>
                <w:szCs w:val="18"/>
              </w:rPr>
            </w:pPr>
          </w:p>
        </w:tc>
      </w:tr>
      <w:tr w:rsidR="001570A4" w:rsidRPr="00340B0D" w14:paraId="42DEF494"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211467F7" w14:textId="77777777" w:rsidR="001570A4" w:rsidRPr="00340B0D" w:rsidRDefault="001570A4"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26E53996" w14:textId="77777777" w:rsidR="001570A4" w:rsidRPr="00340B0D" w:rsidRDefault="001570A4" w:rsidP="00541D1A">
            <w:pPr>
              <w:rPr>
                <w:rFonts w:cs="Arial"/>
                <w:sz w:val="18"/>
                <w:szCs w:val="18"/>
              </w:rPr>
            </w:pPr>
          </w:p>
        </w:tc>
      </w:tr>
      <w:tr w:rsidR="001570A4" w:rsidRPr="00340B0D" w14:paraId="7F4F0A17"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E59975F" w14:textId="77777777" w:rsidR="001570A4" w:rsidRPr="00340B0D" w:rsidRDefault="001570A4"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E110DE6" w14:textId="77777777" w:rsidR="001570A4" w:rsidRPr="00340B0D" w:rsidRDefault="001570A4"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1570A4" w:rsidRPr="00340B0D" w14:paraId="1633E477" w14:textId="77777777" w:rsidTr="00541D1A">
        <w:sdt>
          <w:sdtPr>
            <w:rPr>
              <w:rFonts w:cs="Arial"/>
              <w:sz w:val="18"/>
              <w:szCs w:val="18"/>
            </w:rPr>
            <w:alias w:val="Diplay Category"/>
            <w:tag w:val="Diplay Categor"/>
            <w:id w:val="233138064"/>
            <w:placeholder>
              <w:docPart w:val="C5E5DB2B259B484DB49DE75A6066526F"/>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164316E2" w14:textId="77777777" w:rsidR="001570A4" w:rsidRPr="00340B0D" w:rsidRDefault="001570A4"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26D19FC4" w14:textId="77777777" w:rsidR="001570A4" w:rsidRPr="00340B0D" w:rsidRDefault="001570A4"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52EAD681" w14:textId="77777777" w:rsidR="001570A4" w:rsidRPr="00340B0D" w:rsidRDefault="001570A4" w:rsidP="00541D1A">
            <w:pPr>
              <w:jc w:val="center"/>
              <w:rPr>
                <w:rFonts w:cs="Arial"/>
                <w:sz w:val="18"/>
                <w:szCs w:val="18"/>
              </w:rPr>
            </w:pPr>
          </w:p>
        </w:tc>
      </w:tr>
      <w:tr w:rsidR="001570A4" w:rsidRPr="00340B0D" w14:paraId="1C586F10"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FD05549" w14:textId="77777777" w:rsidR="001570A4" w:rsidRPr="00340B0D" w:rsidRDefault="001570A4"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5664CA3A" w14:textId="77777777" w:rsidR="001570A4" w:rsidRPr="00340B0D" w:rsidRDefault="001570A4"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73AF04CF" w14:textId="77777777" w:rsidR="001570A4" w:rsidRPr="00340B0D" w:rsidRDefault="001570A4" w:rsidP="00541D1A">
            <w:pPr>
              <w:jc w:val="center"/>
              <w:rPr>
                <w:rFonts w:cs="Arial"/>
                <w:sz w:val="18"/>
                <w:szCs w:val="18"/>
              </w:rPr>
            </w:pPr>
          </w:p>
        </w:tc>
      </w:tr>
      <w:tr w:rsidR="001570A4" w:rsidRPr="00340B0D" w14:paraId="3EEEC3A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7A98804" w14:textId="77777777" w:rsidR="001570A4" w:rsidRPr="00340B0D" w:rsidRDefault="001570A4"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DD3B4B5"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DC84086" w14:textId="77777777" w:rsidR="001570A4" w:rsidRPr="00340B0D" w:rsidRDefault="001570A4"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56601411" w14:textId="77777777" w:rsidR="001570A4" w:rsidRPr="00340B0D" w:rsidRDefault="001570A4" w:rsidP="00541D1A">
            <w:pPr>
              <w:jc w:val="center"/>
              <w:rPr>
                <w:rFonts w:cs="Arial"/>
                <w:sz w:val="18"/>
                <w:szCs w:val="18"/>
              </w:rPr>
            </w:pPr>
          </w:p>
        </w:tc>
      </w:tr>
      <w:tr w:rsidR="001570A4" w:rsidRPr="00340B0D" w14:paraId="307FACB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8D440E5" w14:textId="77777777" w:rsidR="001570A4" w:rsidRPr="00340B0D" w:rsidRDefault="001570A4"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CA749F"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EE8D306" w14:textId="77777777" w:rsidR="001570A4" w:rsidRPr="00340B0D" w:rsidRDefault="001570A4"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04F4702A" w14:textId="77777777" w:rsidR="001570A4" w:rsidRPr="00340B0D" w:rsidRDefault="001570A4" w:rsidP="00541D1A">
            <w:pPr>
              <w:jc w:val="center"/>
              <w:rPr>
                <w:rFonts w:cs="Arial"/>
                <w:sz w:val="18"/>
                <w:szCs w:val="18"/>
              </w:rPr>
            </w:pPr>
          </w:p>
        </w:tc>
      </w:tr>
      <w:tr w:rsidR="001570A4" w:rsidRPr="00340B0D" w14:paraId="64E1BA9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D119776" w14:textId="77777777" w:rsidR="001570A4" w:rsidRPr="00340B0D" w:rsidRDefault="001570A4"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6EC5F70"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5160FCD" w14:textId="77777777" w:rsidR="001570A4" w:rsidRPr="00340B0D" w:rsidRDefault="001570A4"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3A68E338" w14:textId="77777777" w:rsidR="001570A4" w:rsidRPr="00340B0D" w:rsidRDefault="001570A4" w:rsidP="00541D1A">
            <w:pPr>
              <w:jc w:val="center"/>
              <w:rPr>
                <w:rFonts w:cs="Arial"/>
                <w:sz w:val="18"/>
                <w:szCs w:val="18"/>
              </w:rPr>
            </w:pPr>
          </w:p>
        </w:tc>
      </w:tr>
      <w:tr w:rsidR="001570A4" w:rsidRPr="00340B0D" w14:paraId="751406C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2BF946F" w14:textId="77777777" w:rsidR="001570A4" w:rsidRPr="00340B0D" w:rsidRDefault="001570A4"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AAE49E7"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1B560C1F" w14:textId="77777777" w:rsidR="001570A4" w:rsidRPr="00340B0D" w:rsidRDefault="001570A4"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4F1BB5A3" w14:textId="77777777" w:rsidR="001570A4" w:rsidRPr="00340B0D" w:rsidRDefault="001570A4" w:rsidP="00541D1A">
            <w:pPr>
              <w:jc w:val="center"/>
              <w:rPr>
                <w:rFonts w:cs="Arial"/>
                <w:sz w:val="18"/>
                <w:szCs w:val="18"/>
              </w:rPr>
            </w:pPr>
          </w:p>
        </w:tc>
      </w:tr>
      <w:tr w:rsidR="001570A4" w:rsidRPr="00340B0D" w14:paraId="32D7A7C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C54F4F5" w14:textId="77777777" w:rsidR="001570A4" w:rsidRPr="00340B0D" w:rsidRDefault="001570A4"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2462DCE"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5957E04C" w14:textId="77777777" w:rsidR="001570A4" w:rsidRPr="00340B0D" w:rsidRDefault="001570A4"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1B44A0C0" w14:textId="77777777" w:rsidR="001570A4" w:rsidRPr="00340B0D" w:rsidRDefault="001570A4" w:rsidP="00541D1A">
            <w:pPr>
              <w:jc w:val="center"/>
              <w:rPr>
                <w:rFonts w:cs="Arial"/>
                <w:sz w:val="18"/>
                <w:szCs w:val="18"/>
              </w:rPr>
            </w:pPr>
          </w:p>
        </w:tc>
      </w:tr>
      <w:tr w:rsidR="001570A4" w:rsidRPr="00340B0D" w14:paraId="006BDB4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64BBEA8" w14:textId="77777777" w:rsidR="001570A4" w:rsidRPr="00340B0D" w:rsidRDefault="001570A4"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2DDEC33"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46BB5112" w14:textId="77777777" w:rsidR="001570A4" w:rsidRPr="00340B0D" w:rsidRDefault="001570A4"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1B21F2C9" w14:textId="77777777" w:rsidR="001570A4" w:rsidRPr="00340B0D" w:rsidRDefault="001570A4" w:rsidP="00541D1A">
            <w:pPr>
              <w:jc w:val="center"/>
              <w:rPr>
                <w:rFonts w:cs="Arial"/>
                <w:sz w:val="18"/>
                <w:szCs w:val="18"/>
              </w:rPr>
            </w:pPr>
          </w:p>
        </w:tc>
      </w:tr>
      <w:tr w:rsidR="001570A4" w:rsidRPr="00340B0D" w14:paraId="611B6E6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4C890A8" w14:textId="77777777" w:rsidR="001570A4" w:rsidRPr="00340B0D" w:rsidRDefault="001570A4"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D6250A7"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1FBCF0E2" w14:textId="77777777" w:rsidR="001570A4" w:rsidRPr="00340B0D" w:rsidRDefault="001570A4"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2E71DC41" w14:textId="77777777" w:rsidR="001570A4" w:rsidRPr="00340B0D" w:rsidRDefault="001570A4" w:rsidP="00541D1A">
            <w:pPr>
              <w:jc w:val="center"/>
              <w:rPr>
                <w:rFonts w:cs="Arial"/>
                <w:sz w:val="18"/>
                <w:szCs w:val="18"/>
              </w:rPr>
            </w:pPr>
          </w:p>
        </w:tc>
      </w:tr>
      <w:tr w:rsidR="001570A4" w:rsidRPr="00340B0D" w14:paraId="4CF666AF"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4670F26" w14:textId="77777777" w:rsidR="001570A4" w:rsidRPr="00340B0D" w:rsidRDefault="001570A4"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0BD2BAD"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644163E3" w14:textId="77777777" w:rsidR="001570A4" w:rsidRPr="00340B0D" w:rsidRDefault="001570A4"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3BA1E5B7" w14:textId="77777777" w:rsidR="001570A4" w:rsidRPr="00340B0D" w:rsidRDefault="001570A4" w:rsidP="00541D1A">
            <w:pPr>
              <w:jc w:val="center"/>
              <w:rPr>
                <w:rFonts w:cs="Arial"/>
                <w:sz w:val="18"/>
                <w:szCs w:val="18"/>
              </w:rPr>
            </w:pPr>
          </w:p>
        </w:tc>
      </w:tr>
      <w:tr w:rsidR="001570A4" w:rsidRPr="00340B0D" w14:paraId="40369EB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3CE332C" w14:textId="77777777" w:rsidR="001570A4" w:rsidRPr="00340B0D" w:rsidRDefault="001570A4"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88DF288"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89E1330" w14:textId="77777777" w:rsidR="001570A4" w:rsidRPr="00340B0D" w:rsidRDefault="001570A4"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2352F2BA" w14:textId="77777777" w:rsidR="001570A4" w:rsidRPr="00340B0D" w:rsidRDefault="001570A4" w:rsidP="00541D1A">
            <w:pPr>
              <w:jc w:val="center"/>
              <w:rPr>
                <w:rFonts w:cs="Arial"/>
                <w:sz w:val="18"/>
                <w:szCs w:val="18"/>
              </w:rPr>
            </w:pPr>
          </w:p>
        </w:tc>
      </w:tr>
      <w:tr w:rsidR="001570A4" w:rsidRPr="00340B0D" w14:paraId="5928C1F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A72ACF8" w14:textId="77777777" w:rsidR="001570A4" w:rsidRPr="00340B0D" w:rsidRDefault="001570A4"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C625033"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12ABB7E1" w14:textId="77777777" w:rsidR="001570A4" w:rsidRPr="00340B0D" w:rsidRDefault="001570A4"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60B9F63F" w14:textId="77777777" w:rsidR="001570A4" w:rsidRPr="00340B0D" w:rsidRDefault="001570A4" w:rsidP="00541D1A">
            <w:pPr>
              <w:jc w:val="center"/>
              <w:rPr>
                <w:rFonts w:cs="Arial"/>
                <w:sz w:val="18"/>
                <w:szCs w:val="18"/>
              </w:rPr>
            </w:pPr>
          </w:p>
        </w:tc>
      </w:tr>
      <w:tr w:rsidR="001570A4" w:rsidRPr="00340B0D" w14:paraId="7AF2D4A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BA66DAA" w14:textId="77777777" w:rsidR="001570A4" w:rsidRPr="00340B0D" w:rsidRDefault="001570A4"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0AC9BE12"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88D6B90" w14:textId="77777777" w:rsidR="001570A4" w:rsidRPr="00340B0D" w:rsidRDefault="001570A4"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646467E6" w14:textId="77777777" w:rsidR="001570A4" w:rsidRPr="00340B0D" w:rsidRDefault="001570A4" w:rsidP="00541D1A">
            <w:pPr>
              <w:jc w:val="center"/>
              <w:rPr>
                <w:rFonts w:cs="Arial"/>
                <w:sz w:val="18"/>
                <w:szCs w:val="18"/>
              </w:rPr>
            </w:pPr>
          </w:p>
        </w:tc>
      </w:tr>
      <w:tr w:rsidR="001570A4" w:rsidRPr="00340B0D" w14:paraId="218A277E"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50D59676" w14:textId="77777777" w:rsidR="001570A4" w:rsidRPr="00340B0D" w:rsidRDefault="001570A4"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2CFA0DE7" w14:textId="77777777" w:rsidR="001570A4" w:rsidRPr="00340B0D" w:rsidRDefault="001570A4"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0FF41304" w14:textId="77777777" w:rsidR="001570A4" w:rsidRPr="00340B0D" w:rsidRDefault="001570A4" w:rsidP="00541D1A">
            <w:pPr>
              <w:jc w:val="center"/>
              <w:rPr>
                <w:rFonts w:cs="Arial"/>
                <w:sz w:val="18"/>
                <w:szCs w:val="18"/>
              </w:rPr>
            </w:pPr>
          </w:p>
        </w:tc>
      </w:tr>
      <w:tr w:rsidR="001570A4" w:rsidRPr="00340B0D" w14:paraId="1581CEC1" w14:textId="77777777" w:rsidTr="00541D1A">
        <w:sdt>
          <w:sdtPr>
            <w:rPr>
              <w:rFonts w:cs="Arial"/>
              <w:sz w:val="18"/>
              <w:szCs w:val="18"/>
            </w:rPr>
            <w:alias w:val="Palette"/>
            <w:tag w:val="Palette"/>
            <w:id w:val="1686623603"/>
            <w:placeholder>
              <w:docPart w:val="96231B505DB646D6B11EB734BBA19B61"/>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4C19D89A" w14:textId="77777777" w:rsidR="001570A4" w:rsidRPr="00340B0D" w:rsidRDefault="001570A4"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16975EE5" w14:textId="77777777" w:rsidR="001570A4" w:rsidRPr="00340B0D" w:rsidRDefault="001570A4"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48202D97" w14:textId="77777777" w:rsidR="001570A4" w:rsidRPr="00340B0D" w:rsidRDefault="001570A4" w:rsidP="00541D1A">
            <w:pPr>
              <w:jc w:val="center"/>
              <w:rPr>
                <w:rFonts w:cs="Arial"/>
                <w:sz w:val="18"/>
                <w:szCs w:val="18"/>
              </w:rPr>
            </w:pPr>
          </w:p>
        </w:tc>
      </w:tr>
      <w:tr w:rsidR="001570A4" w:rsidRPr="00340B0D" w14:paraId="35473AAA"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2FE56DDF" w14:textId="77777777" w:rsidR="001570A4" w:rsidRPr="00340B0D" w:rsidRDefault="001570A4" w:rsidP="00541D1A">
            <w:pPr>
              <w:jc w:val="center"/>
              <w:rPr>
                <w:rFonts w:cs="Arial"/>
                <w:b/>
                <w:bCs/>
                <w:sz w:val="18"/>
                <w:szCs w:val="18"/>
              </w:rPr>
            </w:pPr>
          </w:p>
        </w:tc>
        <w:tc>
          <w:tcPr>
            <w:tcW w:w="3871" w:type="dxa"/>
            <w:gridSpan w:val="5"/>
            <w:tcBorders>
              <w:left w:val="single" w:sz="12" w:space="0" w:color="auto"/>
            </w:tcBorders>
          </w:tcPr>
          <w:p w14:paraId="0FB4E0DA" w14:textId="77777777" w:rsidR="001570A4" w:rsidRPr="00340B0D" w:rsidRDefault="001570A4" w:rsidP="00541D1A">
            <w:pPr>
              <w:rPr>
                <w:rFonts w:cs="Arial"/>
                <w:sz w:val="18"/>
                <w:szCs w:val="18"/>
              </w:rPr>
            </w:pPr>
          </w:p>
        </w:tc>
        <w:tc>
          <w:tcPr>
            <w:tcW w:w="672" w:type="dxa"/>
            <w:tcBorders>
              <w:right w:val="single" w:sz="12" w:space="0" w:color="auto"/>
            </w:tcBorders>
            <w:vAlign w:val="center"/>
          </w:tcPr>
          <w:p w14:paraId="2922C0B2" w14:textId="77777777" w:rsidR="001570A4" w:rsidRPr="00340B0D" w:rsidRDefault="001570A4" w:rsidP="00541D1A">
            <w:pPr>
              <w:jc w:val="center"/>
              <w:rPr>
                <w:rFonts w:cs="Arial"/>
                <w:sz w:val="18"/>
                <w:szCs w:val="18"/>
              </w:rPr>
            </w:pPr>
          </w:p>
        </w:tc>
      </w:tr>
      <w:tr w:rsidR="001570A4" w:rsidRPr="00340B0D" w14:paraId="5E3DD8B6"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08A268F9" w14:textId="77777777" w:rsidR="001570A4" w:rsidRPr="00340B0D" w:rsidRDefault="001570A4" w:rsidP="00541D1A">
            <w:pPr>
              <w:rPr>
                <w:rFonts w:cs="Arial"/>
                <w:sz w:val="18"/>
                <w:szCs w:val="18"/>
              </w:rPr>
            </w:pPr>
          </w:p>
        </w:tc>
        <w:tc>
          <w:tcPr>
            <w:tcW w:w="3871" w:type="dxa"/>
            <w:gridSpan w:val="5"/>
            <w:tcBorders>
              <w:left w:val="single" w:sz="12" w:space="0" w:color="auto"/>
              <w:bottom w:val="single" w:sz="12" w:space="0" w:color="auto"/>
            </w:tcBorders>
          </w:tcPr>
          <w:p w14:paraId="59A1CA6F" w14:textId="77777777" w:rsidR="001570A4" w:rsidRPr="00340B0D" w:rsidRDefault="001570A4" w:rsidP="00541D1A">
            <w:pPr>
              <w:jc w:val="center"/>
              <w:rPr>
                <w:rFonts w:cs="Arial"/>
                <w:sz w:val="18"/>
                <w:szCs w:val="18"/>
              </w:rPr>
            </w:pPr>
          </w:p>
        </w:tc>
        <w:tc>
          <w:tcPr>
            <w:tcW w:w="672" w:type="dxa"/>
            <w:tcBorders>
              <w:bottom w:val="single" w:sz="12" w:space="0" w:color="auto"/>
              <w:right w:val="single" w:sz="12" w:space="0" w:color="auto"/>
            </w:tcBorders>
            <w:vAlign w:val="center"/>
          </w:tcPr>
          <w:p w14:paraId="2EDFE415" w14:textId="77777777" w:rsidR="001570A4" w:rsidRPr="00340B0D" w:rsidRDefault="001570A4" w:rsidP="00541D1A">
            <w:pPr>
              <w:jc w:val="center"/>
              <w:rPr>
                <w:rFonts w:cs="Arial"/>
                <w:sz w:val="18"/>
                <w:szCs w:val="18"/>
              </w:rPr>
            </w:pPr>
          </w:p>
        </w:tc>
      </w:tr>
      <w:tr w:rsidR="001570A4" w:rsidRPr="00340B0D" w14:paraId="4D5E0B23"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05AFAB37" w14:textId="77777777" w:rsidR="001570A4" w:rsidRPr="00340B0D" w:rsidRDefault="001570A4"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F482270" w14:textId="77777777" w:rsidR="001570A4" w:rsidRPr="00340B0D" w:rsidRDefault="001570A4" w:rsidP="00541D1A">
            <w:pPr>
              <w:jc w:val="center"/>
              <w:rPr>
                <w:rFonts w:cs="Arial"/>
                <w:sz w:val="18"/>
                <w:szCs w:val="18"/>
              </w:rPr>
            </w:pPr>
            <w:r w:rsidRPr="00340B0D">
              <w:rPr>
                <w:rFonts w:cs="Arial"/>
                <w:b/>
                <w:bCs/>
                <w:sz w:val="18"/>
                <w:szCs w:val="18"/>
              </w:rPr>
              <w:t>Display</w:t>
            </w:r>
          </w:p>
        </w:tc>
      </w:tr>
      <w:tr w:rsidR="001570A4" w:rsidRPr="00340B0D" w14:paraId="1378D8BE" w14:textId="77777777" w:rsidTr="00541D1A">
        <w:trPr>
          <w:trHeight w:val="287"/>
        </w:trPr>
        <w:tc>
          <w:tcPr>
            <w:tcW w:w="1789" w:type="dxa"/>
            <w:tcBorders>
              <w:left w:val="single" w:sz="12" w:space="0" w:color="auto"/>
              <w:bottom w:val="single" w:sz="4" w:space="0" w:color="auto"/>
            </w:tcBorders>
          </w:tcPr>
          <w:p w14:paraId="2BDE1F7F" w14:textId="77777777" w:rsidR="001570A4" w:rsidRPr="00340B0D" w:rsidRDefault="001570A4"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036B268E" w14:textId="77777777" w:rsidR="001570A4" w:rsidRPr="00340B0D" w:rsidRDefault="001570A4"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40B2B9C7" w14:textId="77777777" w:rsidR="001570A4" w:rsidRPr="00340B0D" w:rsidRDefault="001570A4"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238DD6DE" w14:textId="77777777" w:rsidR="001570A4" w:rsidRPr="00C87169" w:rsidRDefault="001570A4" w:rsidP="00541D1A">
            <w:pPr>
              <w:rPr>
                <w:rFonts w:cs="Arial"/>
              </w:rPr>
            </w:pPr>
          </w:p>
        </w:tc>
      </w:tr>
      <w:tr w:rsidR="001570A4" w:rsidRPr="00340B0D" w14:paraId="1C28CF68" w14:textId="77777777" w:rsidTr="00541D1A">
        <w:tc>
          <w:tcPr>
            <w:tcW w:w="1789" w:type="dxa"/>
            <w:tcBorders>
              <w:left w:val="single" w:sz="12" w:space="0" w:color="auto"/>
              <w:bottom w:val="single" w:sz="4" w:space="0" w:color="auto"/>
            </w:tcBorders>
          </w:tcPr>
          <w:p w14:paraId="1E1FBF8D" w14:textId="77777777" w:rsidR="001570A4" w:rsidRPr="00340B0D" w:rsidRDefault="001570A4"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4304457C" w14:textId="77777777" w:rsidR="001570A4" w:rsidRPr="00340B0D" w:rsidRDefault="001570A4"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5EA87E8" w14:textId="77777777" w:rsidR="001570A4" w:rsidRPr="00340B0D" w:rsidRDefault="001570A4"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616C8B4C" w14:textId="77777777" w:rsidR="001570A4" w:rsidRPr="00340B0D" w:rsidRDefault="001570A4" w:rsidP="00541D1A">
            <w:pPr>
              <w:rPr>
                <w:rFonts w:cs="Arial"/>
                <w:sz w:val="18"/>
                <w:szCs w:val="18"/>
              </w:rPr>
            </w:pPr>
            <w:r w:rsidRPr="00340B0D">
              <w:rPr>
                <w:rFonts w:cs="Arial"/>
                <w:sz w:val="18"/>
                <w:szCs w:val="18"/>
              </w:rPr>
              <w:t>1:</w:t>
            </w:r>
            <w:r>
              <w:rPr>
                <w:rFonts w:cs="Arial"/>
                <w:sz w:val="18"/>
                <w:szCs w:val="18"/>
              </w:rPr>
              <w:t>60000</w:t>
            </w:r>
          </w:p>
        </w:tc>
      </w:tr>
      <w:tr w:rsidR="001570A4" w:rsidRPr="00340B0D" w14:paraId="1E3D45F1"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64A998BA" w14:textId="77777777" w:rsidR="001570A4" w:rsidRPr="00340B0D" w:rsidRDefault="001570A4"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59551081" w14:textId="77777777" w:rsidR="001570A4" w:rsidRPr="00340B0D" w:rsidRDefault="001570A4"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2F670526" w14:textId="77777777" w:rsidR="001570A4" w:rsidRPr="00340B0D" w:rsidRDefault="001570A4" w:rsidP="00541D1A">
            <w:pPr>
              <w:rPr>
                <w:rFonts w:cs="Arial"/>
                <w:sz w:val="18"/>
                <w:szCs w:val="18"/>
              </w:rPr>
            </w:pPr>
          </w:p>
        </w:tc>
      </w:tr>
      <w:tr w:rsidR="001570A4" w:rsidRPr="00340B0D" w14:paraId="342BC68E"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2FB0FECD" w14:textId="77777777" w:rsidR="001570A4" w:rsidRPr="00340B0D" w:rsidRDefault="001570A4" w:rsidP="00541D1A">
            <w:pPr>
              <w:rPr>
                <w:rFonts w:cs="Arial"/>
                <w:sz w:val="18"/>
                <w:szCs w:val="18"/>
              </w:rPr>
            </w:pPr>
          </w:p>
        </w:tc>
      </w:tr>
      <w:tr w:rsidR="001570A4" w:rsidRPr="00340B0D" w14:paraId="07746B9A"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E6D0563" w14:textId="77777777" w:rsidR="001570A4" w:rsidRPr="00340B0D" w:rsidRDefault="001570A4"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1570A4" w:rsidRPr="00340B0D" w14:paraId="2C82063E"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850B51C" w14:textId="77777777" w:rsidR="001570A4" w:rsidRPr="00340B0D" w:rsidRDefault="001570A4"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B40B58E" w14:textId="77777777" w:rsidR="001570A4" w:rsidRPr="00340B0D" w:rsidRDefault="001570A4" w:rsidP="00541D1A">
            <w:pPr>
              <w:jc w:val="center"/>
              <w:rPr>
                <w:rFonts w:cs="Arial"/>
                <w:b/>
                <w:bCs/>
                <w:sz w:val="18"/>
                <w:szCs w:val="18"/>
              </w:rPr>
            </w:pPr>
            <w:r w:rsidRPr="00340B0D">
              <w:rPr>
                <w:rFonts w:cs="Arial"/>
                <w:b/>
                <w:bCs/>
                <w:sz w:val="18"/>
                <w:szCs w:val="18"/>
              </w:rPr>
              <w:t>Other</w:t>
            </w:r>
          </w:p>
        </w:tc>
      </w:tr>
      <w:tr w:rsidR="001570A4" w:rsidRPr="00340B0D" w14:paraId="3C8A649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3364388" w14:textId="77777777" w:rsidR="001570A4" w:rsidRPr="00340B0D" w:rsidRDefault="001570A4"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23C96511"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036FA8C" w14:textId="77777777" w:rsidR="001570A4" w:rsidRPr="00340B0D" w:rsidRDefault="001570A4"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58367745" w14:textId="77777777" w:rsidR="001570A4" w:rsidRPr="00340B0D" w:rsidRDefault="001570A4" w:rsidP="00541D1A">
            <w:pPr>
              <w:rPr>
                <w:rFonts w:cs="Arial"/>
                <w:sz w:val="18"/>
                <w:szCs w:val="18"/>
              </w:rPr>
            </w:pPr>
          </w:p>
        </w:tc>
      </w:tr>
      <w:tr w:rsidR="001570A4" w:rsidRPr="00340B0D" w14:paraId="11EC24E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440D004" w14:textId="77777777" w:rsidR="001570A4" w:rsidRPr="00340B0D" w:rsidRDefault="001570A4"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6578EBEA"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AFF4E44" w14:textId="77777777" w:rsidR="001570A4" w:rsidRPr="00340B0D" w:rsidRDefault="001570A4"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5F6A73DF" w14:textId="77777777" w:rsidR="001570A4" w:rsidRPr="00340B0D" w:rsidRDefault="001570A4" w:rsidP="00541D1A">
            <w:pPr>
              <w:rPr>
                <w:rFonts w:cs="Arial"/>
                <w:sz w:val="18"/>
                <w:szCs w:val="18"/>
              </w:rPr>
            </w:pPr>
          </w:p>
        </w:tc>
      </w:tr>
      <w:tr w:rsidR="001570A4" w:rsidRPr="00340B0D" w14:paraId="2B2E509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B4F90AD" w14:textId="77777777" w:rsidR="001570A4" w:rsidRPr="00340B0D" w:rsidRDefault="001570A4"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266DF485"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34A6A95" w14:textId="77777777" w:rsidR="001570A4" w:rsidRPr="00340B0D" w:rsidRDefault="001570A4"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38E7AEEB" w14:textId="77777777" w:rsidR="001570A4" w:rsidRPr="00340B0D" w:rsidRDefault="001570A4" w:rsidP="00541D1A">
            <w:pPr>
              <w:rPr>
                <w:rFonts w:cs="Arial"/>
                <w:sz w:val="18"/>
                <w:szCs w:val="18"/>
              </w:rPr>
            </w:pPr>
          </w:p>
        </w:tc>
      </w:tr>
      <w:tr w:rsidR="001570A4" w:rsidRPr="00340B0D" w14:paraId="4A25152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AD60420" w14:textId="77777777" w:rsidR="001570A4" w:rsidRPr="00340B0D" w:rsidRDefault="001570A4"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6F69089A"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B7BF901" w14:textId="77777777" w:rsidR="001570A4" w:rsidRPr="00340B0D" w:rsidRDefault="001570A4"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4E0C54FC" w14:textId="77777777" w:rsidR="001570A4" w:rsidRPr="00340B0D" w:rsidRDefault="001570A4" w:rsidP="00541D1A">
            <w:pPr>
              <w:rPr>
                <w:rFonts w:cs="Arial"/>
                <w:sz w:val="18"/>
                <w:szCs w:val="18"/>
              </w:rPr>
            </w:pPr>
          </w:p>
        </w:tc>
      </w:tr>
      <w:tr w:rsidR="001570A4" w:rsidRPr="00340B0D" w14:paraId="016DF7E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BAA19B8" w14:textId="77777777" w:rsidR="001570A4" w:rsidRPr="00340B0D" w:rsidRDefault="001570A4"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17A96E6E"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9FE297B" w14:textId="77777777" w:rsidR="001570A4" w:rsidRPr="00340B0D" w:rsidRDefault="001570A4"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068A4461" w14:textId="77777777" w:rsidR="001570A4" w:rsidRPr="00340B0D" w:rsidRDefault="001570A4" w:rsidP="00541D1A">
            <w:pPr>
              <w:rPr>
                <w:rFonts w:cs="Arial"/>
                <w:sz w:val="18"/>
                <w:szCs w:val="18"/>
              </w:rPr>
            </w:pPr>
          </w:p>
        </w:tc>
      </w:tr>
      <w:tr w:rsidR="001570A4" w:rsidRPr="00340B0D" w14:paraId="6B4766A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2CC61BC" w14:textId="77777777" w:rsidR="001570A4" w:rsidRPr="00340B0D" w:rsidRDefault="001570A4"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25CE5D10"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8D50640" w14:textId="77777777" w:rsidR="001570A4" w:rsidRPr="00340B0D" w:rsidRDefault="001570A4"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1F5DC47B" w14:textId="77777777" w:rsidR="001570A4" w:rsidRPr="00340B0D" w:rsidRDefault="001570A4" w:rsidP="00541D1A">
            <w:pPr>
              <w:rPr>
                <w:rFonts w:cs="Arial"/>
                <w:sz w:val="18"/>
                <w:szCs w:val="18"/>
              </w:rPr>
            </w:pPr>
          </w:p>
        </w:tc>
      </w:tr>
      <w:tr w:rsidR="001570A4" w:rsidRPr="00340B0D" w14:paraId="4904F4D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D39981E" w14:textId="77777777" w:rsidR="001570A4" w:rsidRPr="00340B0D" w:rsidRDefault="001570A4"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158D782A"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F479EC0" w14:textId="77777777" w:rsidR="001570A4" w:rsidRPr="00340B0D" w:rsidRDefault="001570A4"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29A20E22" w14:textId="77777777" w:rsidR="001570A4" w:rsidRPr="00340B0D" w:rsidRDefault="001570A4" w:rsidP="00541D1A">
            <w:pPr>
              <w:rPr>
                <w:rFonts w:cs="Arial"/>
                <w:sz w:val="18"/>
                <w:szCs w:val="18"/>
              </w:rPr>
            </w:pPr>
          </w:p>
        </w:tc>
      </w:tr>
      <w:tr w:rsidR="001570A4" w:rsidRPr="00340B0D" w14:paraId="34471895"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E3272D6" w14:textId="77777777" w:rsidR="001570A4" w:rsidRPr="00340B0D" w:rsidRDefault="001570A4"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506C708E"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B26D83E" w14:textId="77777777" w:rsidR="001570A4" w:rsidRPr="00340B0D" w:rsidRDefault="001570A4"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4C42A880" w14:textId="77777777" w:rsidR="001570A4" w:rsidRPr="00340B0D" w:rsidRDefault="001570A4" w:rsidP="00541D1A">
            <w:pPr>
              <w:rPr>
                <w:rFonts w:cs="Arial"/>
                <w:sz w:val="18"/>
                <w:szCs w:val="18"/>
              </w:rPr>
            </w:pPr>
          </w:p>
        </w:tc>
      </w:tr>
      <w:tr w:rsidR="001570A4" w:rsidRPr="00340B0D" w14:paraId="4138B94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686DD0E" w14:textId="77777777" w:rsidR="001570A4" w:rsidRPr="00340B0D" w:rsidRDefault="001570A4"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1EDB1C28"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6D3FB9A"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D683151" w14:textId="77777777" w:rsidR="001570A4" w:rsidRPr="00340B0D" w:rsidRDefault="001570A4" w:rsidP="00541D1A">
            <w:pPr>
              <w:rPr>
                <w:rFonts w:cs="Arial"/>
                <w:sz w:val="18"/>
                <w:szCs w:val="18"/>
              </w:rPr>
            </w:pPr>
          </w:p>
        </w:tc>
      </w:tr>
      <w:tr w:rsidR="001570A4" w:rsidRPr="00340B0D" w14:paraId="7F06B22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827E1BC" w14:textId="77777777" w:rsidR="001570A4" w:rsidRPr="00340B0D" w:rsidRDefault="001570A4"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6D0BAB15"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3AF30E6"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2F3D387" w14:textId="77777777" w:rsidR="001570A4" w:rsidRPr="00340B0D" w:rsidRDefault="001570A4" w:rsidP="00541D1A">
            <w:pPr>
              <w:rPr>
                <w:rFonts w:cs="Arial"/>
                <w:sz w:val="18"/>
                <w:szCs w:val="18"/>
              </w:rPr>
            </w:pPr>
          </w:p>
        </w:tc>
      </w:tr>
      <w:tr w:rsidR="001570A4" w:rsidRPr="00340B0D" w14:paraId="3A3FE365"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EECEF96" w14:textId="77777777" w:rsidR="001570A4" w:rsidRPr="00340B0D" w:rsidRDefault="001570A4"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22B02589"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A9CBCA7"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9FE423C" w14:textId="77777777" w:rsidR="001570A4" w:rsidRPr="00340B0D" w:rsidRDefault="001570A4" w:rsidP="00541D1A">
            <w:pPr>
              <w:rPr>
                <w:rFonts w:cs="Arial"/>
                <w:sz w:val="18"/>
                <w:szCs w:val="18"/>
              </w:rPr>
            </w:pPr>
          </w:p>
        </w:tc>
      </w:tr>
      <w:tr w:rsidR="001570A4" w:rsidRPr="00340B0D" w14:paraId="0EDAADB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0036D3D" w14:textId="77777777" w:rsidR="001570A4" w:rsidRPr="00340B0D" w:rsidRDefault="001570A4"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5E8284F1"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032EBD7"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C8E6C39" w14:textId="77777777" w:rsidR="001570A4" w:rsidRPr="00340B0D" w:rsidRDefault="001570A4" w:rsidP="00541D1A">
            <w:pPr>
              <w:rPr>
                <w:rFonts w:cs="Arial"/>
                <w:sz w:val="18"/>
                <w:szCs w:val="18"/>
              </w:rPr>
            </w:pPr>
          </w:p>
        </w:tc>
      </w:tr>
      <w:tr w:rsidR="001570A4" w:rsidRPr="00340B0D" w14:paraId="0B65D00B"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7647D5C4" w14:textId="77777777" w:rsidR="001570A4" w:rsidRPr="00340B0D" w:rsidRDefault="001570A4"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3CE0C38E"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15BAE219" w14:textId="77777777" w:rsidR="001570A4" w:rsidRPr="00340B0D" w:rsidRDefault="001570A4"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3D80A5CF" w14:textId="77777777" w:rsidR="001570A4" w:rsidRPr="00340B0D" w:rsidRDefault="001570A4" w:rsidP="00541D1A">
            <w:pPr>
              <w:rPr>
                <w:rFonts w:cs="Arial"/>
                <w:sz w:val="18"/>
                <w:szCs w:val="18"/>
              </w:rPr>
            </w:pPr>
          </w:p>
        </w:tc>
      </w:tr>
      <w:tr w:rsidR="001570A4" w:rsidRPr="00340B0D" w14:paraId="5CD246B9"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5BEAE14E" w14:textId="77777777" w:rsidR="001570A4" w:rsidRPr="00EF63B4" w:rsidRDefault="001570A4" w:rsidP="00541D1A">
            <w:pPr>
              <w:jc w:val="center"/>
              <w:rPr>
                <w:rFonts w:cs="Arial"/>
                <w:sz w:val="18"/>
                <w:szCs w:val="18"/>
              </w:rPr>
            </w:pPr>
            <w:r>
              <w:rPr>
                <w:rFonts w:cs="Arial"/>
                <w:b/>
                <w:bCs/>
                <w:sz w:val="18"/>
                <w:szCs w:val="18"/>
              </w:rPr>
              <w:t>Additional</w:t>
            </w:r>
          </w:p>
        </w:tc>
      </w:tr>
      <w:tr w:rsidR="001570A4" w:rsidRPr="00340B0D" w14:paraId="537D543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9F01BCD"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5B672CDC"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2030E644"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EFE793A" w14:textId="77777777" w:rsidR="001570A4" w:rsidRPr="00340B0D" w:rsidRDefault="001570A4" w:rsidP="00541D1A">
            <w:pPr>
              <w:rPr>
                <w:rFonts w:cs="Arial"/>
                <w:sz w:val="18"/>
                <w:szCs w:val="18"/>
              </w:rPr>
            </w:pPr>
          </w:p>
        </w:tc>
      </w:tr>
      <w:tr w:rsidR="001570A4" w:rsidRPr="00340B0D" w14:paraId="0AF61D4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A150AB8"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6448D98F"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59CF1CF0"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99602CB" w14:textId="77777777" w:rsidR="001570A4" w:rsidRPr="00340B0D" w:rsidRDefault="001570A4" w:rsidP="00541D1A">
            <w:pPr>
              <w:rPr>
                <w:rFonts w:cs="Arial"/>
                <w:sz w:val="18"/>
                <w:szCs w:val="18"/>
              </w:rPr>
            </w:pPr>
          </w:p>
        </w:tc>
      </w:tr>
      <w:tr w:rsidR="001570A4" w:rsidRPr="00340B0D" w14:paraId="4284A439"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ECD3C07" w14:textId="77777777" w:rsidR="001570A4" w:rsidRPr="00340B0D" w:rsidRDefault="001570A4" w:rsidP="00541D1A">
            <w:pPr>
              <w:jc w:val="center"/>
              <w:rPr>
                <w:rFonts w:cs="Arial"/>
                <w:b/>
                <w:bCs/>
                <w:sz w:val="18"/>
                <w:szCs w:val="18"/>
              </w:rPr>
            </w:pPr>
            <w:r w:rsidRPr="00340B0D">
              <w:rPr>
                <w:rFonts w:cs="Arial"/>
                <w:b/>
                <w:bCs/>
                <w:sz w:val="18"/>
                <w:szCs w:val="18"/>
              </w:rPr>
              <w:t>Setup</w:t>
            </w:r>
          </w:p>
        </w:tc>
      </w:tr>
      <w:tr w:rsidR="001570A4" w:rsidRPr="00340B0D" w14:paraId="1AF05DF8"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759CE3B7" w14:textId="77777777" w:rsidR="001570A4" w:rsidRDefault="001570A4" w:rsidP="00541D1A">
            <w:pPr>
              <w:rPr>
                <w:rFonts w:cs="Arial"/>
                <w:sz w:val="18"/>
                <w:szCs w:val="18"/>
              </w:rPr>
            </w:pPr>
          </w:p>
          <w:p w14:paraId="28178834" w14:textId="77777777" w:rsidR="00C6052F" w:rsidRPr="00A53E84" w:rsidRDefault="001570A4" w:rsidP="00C6052F">
            <w:pPr>
              <w:jc w:val="left"/>
              <w:rPr>
                <w:i/>
              </w:rPr>
            </w:pPr>
            <w:r>
              <w:rPr>
                <w:rFonts w:cs="Arial"/>
                <w:i/>
              </w:rPr>
              <w:t>.</w:t>
            </w:r>
            <w:r w:rsidRPr="00110428">
              <w:rPr>
                <w:rFonts w:cs="Arial"/>
                <w:i/>
              </w:rPr>
              <w:t xml:space="preserve">. </w:t>
            </w:r>
            <w:r w:rsidR="00C6052F" w:rsidRPr="00A53E84">
              <w:rPr>
                <w:i/>
              </w:rPr>
              <w:t xml:space="preserve">The purpose of this test is to verify by observation that ECDIS provides an appropriate alarm or indication, as selected by the Mariner, if, within a specified time set by the Mariner, own ship will cross the boundary of a prohibited area or area for which special conditions exist. The </w:t>
            </w:r>
            <w:r w:rsidR="00C6052F">
              <w:rPr>
                <w:i/>
              </w:rPr>
              <w:t>feature</w:t>
            </w:r>
            <w:r w:rsidR="00C6052F" w:rsidRPr="00A53E84">
              <w:rPr>
                <w:i/>
              </w:rPr>
              <w:t xml:space="preserve">s satisfying the conditions for this test are listed in </w:t>
            </w:r>
            <w:r w:rsidR="00C6052F">
              <w:rPr>
                <w:i/>
              </w:rPr>
              <w:t xml:space="preserve">the Alerts and Indications section of the portrayal </w:t>
            </w:r>
            <w:r w:rsidR="00C6052F">
              <w:rPr>
                <w:i/>
              </w:rPr>
              <w:lastRenderedPageBreak/>
              <w:t xml:space="preserve">catalogue </w:t>
            </w:r>
            <w:r w:rsidR="00C6052F" w:rsidRPr="00A53E84">
              <w:rPr>
                <w:i/>
              </w:rPr>
              <w:t xml:space="preserve">and are included in the test cell </w:t>
            </w:r>
            <w:r w:rsidR="00C6052F">
              <w:rPr>
                <w:i/>
              </w:rPr>
              <w:t>101AA00</w:t>
            </w:r>
            <w:r w:rsidR="00C6052F" w:rsidRPr="00A53E84">
              <w:rPr>
                <w:i/>
              </w:rPr>
              <w:t>ARSPC.000.</w:t>
            </w:r>
          </w:p>
          <w:p w14:paraId="29D10B28" w14:textId="77777777" w:rsidR="00C6052F" w:rsidRPr="00A53E84" w:rsidRDefault="00C6052F" w:rsidP="00C6052F">
            <w:pPr>
              <w:jc w:val="left"/>
              <w:rPr>
                <w:i/>
              </w:rPr>
            </w:pPr>
          </w:p>
          <w:p w14:paraId="1ED8C87C" w14:textId="53A5D652" w:rsidR="001570A4" w:rsidRPr="00110428" w:rsidRDefault="00C6052F" w:rsidP="00C6052F">
            <w:pPr>
              <w:rPr>
                <w:rFonts w:cs="Arial"/>
              </w:rPr>
            </w:pPr>
            <w:r w:rsidRPr="00A53E84">
              <w:rPr>
                <w:i/>
              </w:rPr>
              <w:t xml:space="preserve">This test is performed by loading the test cell </w:t>
            </w:r>
            <w:r>
              <w:rPr>
                <w:i/>
              </w:rPr>
              <w:t>101AA00</w:t>
            </w:r>
            <w:r w:rsidRPr="00A53E84">
              <w:rPr>
                <w:i/>
              </w:rPr>
              <w:t xml:space="preserve">ARSPC.000, sailing with a simulated ship over the test area, selecting one by one each special condition for the test and checking display against the graphical plots of test 6.1 (Route plan) corresponding to each set of </w:t>
            </w:r>
            <w:r>
              <w:rPr>
                <w:i/>
              </w:rPr>
              <w:t xml:space="preserve">Safety Contour </w:t>
            </w:r>
            <w:r w:rsidRPr="00A53E84">
              <w:rPr>
                <w:i/>
              </w:rPr>
              <w:t>settings</w:t>
            </w:r>
          </w:p>
          <w:p w14:paraId="7D901130" w14:textId="77777777" w:rsidR="001570A4" w:rsidRPr="00340B0D" w:rsidRDefault="001570A4" w:rsidP="00541D1A">
            <w:pPr>
              <w:rPr>
                <w:rFonts w:cs="Arial"/>
                <w:sz w:val="18"/>
                <w:szCs w:val="18"/>
              </w:rPr>
            </w:pPr>
          </w:p>
        </w:tc>
      </w:tr>
      <w:tr w:rsidR="001570A4" w:rsidRPr="00340B0D" w14:paraId="6255F65D"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251AC91" w14:textId="77777777" w:rsidR="001570A4" w:rsidRPr="00340B0D" w:rsidRDefault="001570A4" w:rsidP="00541D1A">
            <w:pPr>
              <w:jc w:val="center"/>
              <w:rPr>
                <w:rFonts w:cs="Arial"/>
                <w:b/>
                <w:bCs/>
                <w:sz w:val="18"/>
                <w:szCs w:val="18"/>
              </w:rPr>
            </w:pPr>
            <w:r w:rsidRPr="00340B0D">
              <w:rPr>
                <w:rFonts w:cs="Arial"/>
                <w:b/>
                <w:bCs/>
                <w:sz w:val="18"/>
                <w:szCs w:val="18"/>
              </w:rPr>
              <w:lastRenderedPageBreak/>
              <w:t>Action</w:t>
            </w:r>
          </w:p>
        </w:tc>
      </w:tr>
      <w:tr w:rsidR="001570A4" w:rsidRPr="00340B0D" w14:paraId="26169CAD"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40E3302" w14:textId="77777777" w:rsidR="001570A4" w:rsidRDefault="001570A4" w:rsidP="00541D1A">
            <w:pPr>
              <w:rPr>
                <w:rFonts w:cs="Arial"/>
                <w:b/>
                <w:bCs/>
              </w:rPr>
            </w:pPr>
          </w:p>
          <w:p w14:paraId="363E54AF" w14:textId="10437CBE" w:rsidR="00C6052F" w:rsidRDefault="00C6052F" w:rsidP="00541D1A">
            <w:pPr>
              <w:rPr>
                <w:rFonts w:cs="Arial"/>
                <w:b/>
                <w:bCs/>
              </w:rPr>
            </w:pPr>
            <w:r w:rsidRPr="00A53E84">
              <w:rPr>
                <w:i/>
              </w:rPr>
              <w:t>Check ENC symbols shown in the ECDIS for each special condition against the corresponding graphical plot</w:t>
            </w:r>
          </w:p>
          <w:p w14:paraId="16D936C3" w14:textId="77777777" w:rsidR="00C6052F" w:rsidRPr="00110428" w:rsidRDefault="00C6052F" w:rsidP="00541D1A">
            <w:pPr>
              <w:rPr>
                <w:rFonts w:cs="Arial"/>
                <w:b/>
                <w:bCs/>
              </w:rPr>
            </w:pPr>
          </w:p>
        </w:tc>
      </w:tr>
      <w:tr w:rsidR="001570A4" w:rsidRPr="00340B0D" w14:paraId="32774AAF"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C85576A" w14:textId="77777777" w:rsidR="001570A4" w:rsidRPr="00340B0D" w:rsidRDefault="001570A4" w:rsidP="00541D1A">
            <w:pPr>
              <w:jc w:val="center"/>
              <w:rPr>
                <w:rFonts w:cs="Arial"/>
                <w:sz w:val="18"/>
                <w:szCs w:val="18"/>
              </w:rPr>
            </w:pPr>
            <w:r w:rsidRPr="00340B0D">
              <w:rPr>
                <w:rFonts w:cs="Arial"/>
                <w:b/>
                <w:bCs/>
                <w:sz w:val="18"/>
                <w:szCs w:val="18"/>
              </w:rPr>
              <w:t>Results</w:t>
            </w:r>
          </w:p>
        </w:tc>
      </w:tr>
      <w:tr w:rsidR="001570A4" w:rsidRPr="00340B0D" w14:paraId="7271D760"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2578F8DD" w14:textId="77777777" w:rsidR="001570A4" w:rsidRDefault="001570A4" w:rsidP="00541D1A">
            <w:pPr>
              <w:rPr>
                <w:rFonts w:cs="Arial"/>
                <w:sz w:val="18"/>
                <w:szCs w:val="18"/>
              </w:rPr>
            </w:pPr>
          </w:p>
          <w:p w14:paraId="34F7EF72" w14:textId="77777777" w:rsidR="00C6052F" w:rsidRPr="00A53E84" w:rsidRDefault="00C6052F" w:rsidP="00C6052F">
            <w:pPr>
              <w:jc w:val="left"/>
              <w:rPr>
                <w:i/>
              </w:rPr>
            </w:pPr>
            <w:r w:rsidRPr="00A53E84">
              <w:rPr>
                <w:i/>
              </w:rPr>
              <w:t>The ENC in the ECDIS should match the corresponding graphical plot of test 6.1.</w:t>
            </w:r>
          </w:p>
          <w:p w14:paraId="2CEFEF3B" w14:textId="77777777" w:rsidR="001570A4" w:rsidRDefault="001570A4" w:rsidP="00541D1A">
            <w:pPr>
              <w:rPr>
                <w:rFonts w:cs="Arial"/>
                <w:sz w:val="18"/>
                <w:szCs w:val="18"/>
              </w:rPr>
            </w:pPr>
          </w:p>
          <w:p w14:paraId="586E9637" w14:textId="03E5C127" w:rsidR="00C6052F" w:rsidRDefault="00C6052F" w:rsidP="00541D1A">
            <w:pPr>
              <w:rPr>
                <w:rFonts w:cs="Arial"/>
                <w:sz w:val="18"/>
                <w:szCs w:val="18"/>
              </w:rPr>
            </w:pPr>
            <w:r w:rsidRPr="00AD1DA9">
              <w:rPr>
                <w:noProof/>
                <w:lang w:eastAsia="en-GB"/>
              </w:rPr>
              <w:drawing>
                <wp:inline distT="0" distB="0" distL="0" distR="0" wp14:anchorId="202F9F6E" wp14:editId="5E040385">
                  <wp:extent cx="3536950" cy="1621790"/>
                  <wp:effectExtent l="0" t="0" r="6350" b="0"/>
                  <wp:docPr id="349" name="Picture 349" descr="C:\msdokut\STANDARDIT\IHO\ENCWG\Drafting 4.0.2 after Mar2016\New picture originals 23mar2016\6.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msdokut\STANDARDIT\IHO\ENCWG\Drafting 4.0.2 after Mar2016\New picture originals 23mar2016\6.3 picture 1.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536950" cy="1621790"/>
                          </a:xfrm>
                          <a:prstGeom prst="rect">
                            <a:avLst/>
                          </a:prstGeom>
                          <a:noFill/>
                          <a:ln>
                            <a:noFill/>
                          </a:ln>
                        </pic:spPr>
                      </pic:pic>
                    </a:graphicData>
                  </a:graphic>
                </wp:inline>
              </w:drawing>
            </w:r>
          </w:p>
          <w:p w14:paraId="0BB98613" w14:textId="77777777" w:rsidR="001570A4" w:rsidRDefault="001570A4" w:rsidP="00541D1A">
            <w:pPr>
              <w:rPr>
                <w:rFonts w:cs="Arial"/>
                <w:sz w:val="18"/>
                <w:szCs w:val="18"/>
              </w:rPr>
            </w:pPr>
          </w:p>
          <w:p w14:paraId="4A09A310" w14:textId="77777777" w:rsidR="00C6052F" w:rsidRDefault="00C6052F" w:rsidP="00C6052F">
            <w:pPr>
              <w:jc w:val="left"/>
              <w:rPr>
                <w:i/>
              </w:rPr>
            </w:pPr>
            <w:r w:rsidRPr="00A53E84">
              <w:rPr>
                <w:i/>
              </w:rPr>
              <w:t>An example with PSSA and Military practice area as selected.</w:t>
            </w:r>
          </w:p>
          <w:p w14:paraId="61DBD866" w14:textId="6EC17527" w:rsidR="00C6052F" w:rsidRDefault="00C6052F" w:rsidP="00C6052F">
            <w:pPr>
              <w:rPr>
                <w:rFonts w:cs="Arial"/>
                <w:sz w:val="18"/>
                <w:szCs w:val="18"/>
              </w:rPr>
            </w:pPr>
            <w:r>
              <w:rPr>
                <w:b/>
                <w:noProof/>
                <w:lang w:eastAsia="en-GB"/>
              </w:rPr>
              <w:t>tbd</w:t>
            </w:r>
          </w:p>
          <w:p w14:paraId="67593FFF" w14:textId="77777777" w:rsidR="001570A4" w:rsidRPr="00340B0D" w:rsidRDefault="001570A4" w:rsidP="00541D1A">
            <w:pPr>
              <w:jc w:val="center"/>
              <w:rPr>
                <w:rFonts w:cs="Arial"/>
                <w:sz w:val="18"/>
                <w:szCs w:val="18"/>
              </w:rPr>
            </w:pPr>
          </w:p>
          <w:p w14:paraId="65F90335" w14:textId="77777777" w:rsidR="001570A4" w:rsidRDefault="001570A4" w:rsidP="00541D1A">
            <w:pPr>
              <w:tabs>
                <w:tab w:val="left" w:pos="3048"/>
              </w:tabs>
              <w:jc w:val="center"/>
              <w:rPr>
                <w:rFonts w:cs="Arial"/>
                <w:sz w:val="18"/>
                <w:szCs w:val="18"/>
              </w:rPr>
            </w:pPr>
          </w:p>
          <w:p w14:paraId="1CFD05D6" w14:textId="77777777" w:rsidR="001570A4" w:rsidRPr="00340B0D" w:rsidRDefault="001570A4" w:rsidP="00541D1A">
            <w:pPr>
              <w:tabs>
                <w:tab w:val="left" w:pos="3048"/>
              </w:tabs>
              <w:jc w:val="center"/>
              <w:rPr>
                <w:rFonts w:cs="Arial"/>
                <w:sz w:val="18"/>
                <w:szCs w:val="18"/>
              </w:rPr>
            </w:pPr>
          </w:p>
          <w:p w14:paraId="31D5A6B4" w14:textId="77777777" w:rsidR="001570A4" w:rsidRDefault="001570A4" w:rsidP="00541D1A">
            <w:pPr>
              <w:jc w:val="center"/>
              <w:rPr>
                <w:rFonts w:cs="Arial"/>
                <w:sz w:val="18"/>
                <w:szCs w:val="18"/>
              </w:rPr>
            </w:pPr>
          </w:p>
          <w:p w14:paraId="6C691790" w14:textId="77777777" w:rsidR="001570A4" w:rsidRDefault="001570A4" w:rsidP="00541D1A">
            <w:pPr>
              <w:jc w:val="center"/>
              <w:rPr>
                <w:rFonts w:cs="Arial"/>
                <w:sz w:val="18"/>
                <w:szCs w:val="18"/>
              </w:rPr>
            </w:pPr>
          </w:p>
          <w:p w14:paraId="16B9D6CB" w14:textId="77777777" w:rsidR="001570A4" w:rsidRPr="00340B0D" w:rsidRDefault="001570A4" w:rsidP="00541D1A">
            <w:pPr>
              <w:rPr>
                <w:rFonts w:cs="Arial"/>
                <w:sz w:val="18"/>
                <w:szCs w:val="18"/>
              </w:rPr>
            </w:pPr>
          </w:p>
        </w:tc>
      </w:tr>
    </w:tbl>
    <w:p w14:paraId="47064765" w14:textId="77777777" w:rsidR="000A72CE" w:rsidRDefault="000A72CE" w:rsidP="000A72CE"/>
    <w:p w14:paraId="56EDC714" w14:textId="57611295" w:rsidR="000A72CE" w:rsidRDefault="00C84493" w:rsidP="00E30B8F">
      <w:pPr>
        <w:pStyle w:val="Heading2"/>
      </w:pPr>
      <w:r>
        <w:br w:type="page"/>
      </w:r>
      <w:bookmarkStart w:id="10593" w:name="_Toc189647940"/>
      <w:r w:rsidR="000A72CE">
        <w:lastRenderedPageBreak/>
        <w:t>Detection of Areas for which Special Conditions Exist - Use of largest scale available – Monitoring Mode</w:t>
      </w:r>
      <w:bookmarkEnd w:id="10593"/>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0"/>
        <w:gridCol w:w="2451"/>
        <w:gridCol w:w="2360"/>
        <w:gridCol w:w="2355"/>
      </w:tblGrid>
      <w:tr w:rsidR="000A72CE" w14:paraId="5856665D" w14:textId="77777777" w:rsidTr="00111DC7">
        <w:trPr>
          <w:trHeight w:val="454"/>
          <w:tblHeader/>
        </w:trPr>
        <w:tc>
          <w:tcPr>
            <w:tcW w:w="2381" w:type="dxa"/>
            <w:shd w:val="clear" w:color="auto" w:fill="BFBFBF" w:themeFill="background1" w:themeFillShade="BF"/>
            <w:vAlign w:val="center"/>
          </w:tcPr>
          <w:p w14:paraId="7AFB3EDA" w14:textId="77777777" w:rsidR="000A72CE" w:rsidRPr="004065B1" w:rsidRDefault="000A72CE" w:rsidP="008A1BCC">
            <w:r w:rsidRPr="000A066E">
              <w:rPr>
                <w:b/>
              </w:rPr>
              <w:t>Test Reference</w:t>
            </w:r>
          </w:p>
        </w:tc>
        <w:tc>
          <w:tcPr>
            <w:tcW w:w="2381" w:type="dxa"/>
            <w:shd w:val="clear" w:color="auto" w:fill="FFFFFF" w:themeFill="background1"/>
            <w:vAlign w:val="center"/>
          </w:tcPr>
          <w:p w14:paraId="13A72350" w14:textId="2C0E036B" w:rsidR="000A72CE" w:rsidRPr="004065B1" w:rsidRDefault="00322370" w:rsidP="008A1BCC">
            <w:proofErr w:type="spellStart"/>
            <w:r>
              <w:t>SpecialConditionsMon</w:t>
            </w:r>
            <w:r w:rsidR="005E38EB">
              <w:t>LS</w:t>
            </w:r>
            <w:proofErr w:type="spellEnd"/>
          </w:p>
        </w:tc>
        <w:tc>
          <w:tcPr>
            <w:tcW w:w="2382" w:type="dxa"/>
            <w:shd w:val="clear" w:color="auto" w:fill="BFBFBF" w:themeFill="background1" w:themeFillShade="BF"/>
            <w:vAlign w:val="center"/>
          </w:tcPr>
          <w:p w14:paraId="0E02801E" w14:textId="77777777" w:rsidR="000A72CE" w:rsidRPr="004065B1" w:rsidRDefault="000A72CE" w:rsidP="008A1BCC">
            <w:r w:rsidRPr="000A066E">
              <w:rPr>
                <w:b/>
              </w:rPr>
              <w:t>IHO Reference</w:t>
            </w:r>
          </w:p>
        </w:tc>
        <w:tc>
          <w:tcPr>
            <w:tcW w:w="2382" w:type="dxa"/>
            <w:shd w:val="clear" w:color="auto" w:fill="FFFFFF" w:themeFill="background1"/>
            <w:vAlign w:val="center"/>
          </w:tcPr>
          <w:p w14:paraId="10F9C064" w14:textId="46E2B000" w:rsidR="000A72CE" w:rsidRPr="00111DC7" w:rsidRDefault="00111DC7" w:rsidP="00111DC7">
            <w:pPr>
              <w:widowControl/>
              <w:spacing w:line="240" w:lineRule="auto"/>
              <w:rPr>
                <w:rFonts w:ascii="Calibri" w:hAnsi="Calibri" w:cs="Calibri"/>
                <w:snapToGrid/>
                <w:color w:val="000000"/>
                <w:sz w:val="22"/>
                <w:szCs w:val="22"/>
              </w:rPr>
            </w:pPr>
            <w:r>
              <w:rPr>
                <w:rFonts w:ascii="Calibri" w:hAnsi="Calibri" w:cs="Calibri"/>
                <w:color w:val="000000"/>
                <w:sz w:val="22"/>
                <w:szCs w:val="22"/>
              </w:rPr>
              <w:t>S-98 12.10.7</w:t>
            </w:r>
          </w:p>
        </w:tc>
      </w:tr>
      <w:tr w:rsidR="000A72CE" w14:paraId="2C474D65" w14:textId="77777777" w:rsidTr="001570A4">
        <w:trPr>
          <w:tblHeader/>
        </w:trPr>
        <w:tc>
          <w:tcPr>
            <w:tcW w:w="9526" w:type="dxa"/>
            <w:gridSpan w:val="4"/>
            <w:shd w:val="clear" w:color="auto" w:fill="BFBFBF" w:themeFill="background1" w:themeFillShade="BF"/>
            <w:vAlign w:val="center"/>
          </w:tcPr>
          <w:p w14:paraId="05A1D3CF" w14:textId="77777777" w:rsidR="000A72CE" w:rsidRDefault="000A72CE" w:rsidP="008A1BCC">
            <w:r w:rsidRPr="000A066E">
              <w:rPr>
                <w:b/>
              </w:rPr>
              <w:t>Test description</w:t>
            </w:r>
          </w:p>
        </w:tc>
      </w:tr>
      <w:tr w:rsidR="000A72CE" w14:paraId="30EABFE7" w14:textId="77777777" w:rsidTr="008A1BCC">
        <w:trPr>
          <w:tblHeader/>
        </w:trPr>
        <w:tc>
          <w:tcPr>
            <w:tcW w:w="9526" w:type="dxa"/>
            <w:gridSpan w:val="4"/>
            <w:vAlign w:val="center"/>
          </w:tcPr>
          <w:p w14:paraId="4670E113" w14:textId="77777777" w:rsidR="00C84493" w:rsidRPr="00A53E84" w:rsidRDefault="00C84493" w:rsidP="002164D3">
            <w:pPr>
              <w:jc w:val="left"/>
              <w:rPr>
                <w:i/>
              </w:rPr>
            </w:pPr>
            <w:r w:rsidRPr="00A53E84">
              <w:rPr>
                <w:i/>
              </w:rPr>
              <w:t>The purpose of this test is to verify by observation that ECDIS uses the largest scale available for detection of areas with special condition.</w:t>
            </w:r>
          </w:p>
          <w:p w14:paraId="73777762" w14:textId="77777777" w:rsidR="00C84493" w:rsidRPr="00A53E84" w:rsidRDefault="00C84493" w:rsidP="002164D3">
            <w:pPr>
              <w:jc w:val="left"/>
              <w:rPr>
                <w:i/>
              </w:rPr>
            </w:pPr>
          </w:p>
          <w:p w14:paraId="492BD081" w14:textId="5F6A10B9" w:rsidR="000A72CE" w:rsidRPr="00A53E84" w:rsidRDefault="00C84493" w:rsidP="002164D3">
            <w:pPr>
              <w:jc w:val="left"/>
              <w:rPr>
                <w:i/>
              </w:rPr>
            </w:pPr>
            <w:r w:rsidRPr="00A53E84">
              <w:rPr>
                <w:i/>
              </w:rPr>
              <w:t xml:space="preserve">This test is performed by loading the test cells </w:t>
            </w:r>
            <w:r w:rsidR="008D43CA">
              <w:rPr>
                <w:i/>
              </w:rPr>
              <w:t>101</w:t>
            </w:r>
            <w:r w:rsidR="008D43CA" w:rsidRPr="00A53E84">
              <w:rPr>
                <w:i/>
              </w:rPr>
              <w:t>AA</w:t>
            </w:r>
            <w:r w:rsidR="008D43CA">
              <w:rPr>
                <w:i/>
              </w:rPr>
              <w:t>00</w:t>
            </w:r>
            <w:r w:rsidR="008D43CA" w:rsidRPr="00A53E84">
              <w:rPr>
                <w:i/>
              </w:rPr>
              <w:t xml:space="preserve">OVRVU.000 and </w:t>
            </w:r>
            <w:r w:rsidR="008D43CA">
              <w:rPr>
                <w:i/>
              </w:rPr>
              <w:t>101AA00</w:t>
            </w:r>
            <w:r w:rsidR="008D43CA" w:rsidRPr="00A53E84">
              <w:rPr>
                <w:i/>
              </w:rPr>
              <w:t>ARSPC.000</w:t>
            </w:r>
            <w:r w:rsidRPr="00A53E84">
              <w:rPr>
                <w:i/>
              </w:rPr>
              <w:t>, sailing with a simulated ship over the test area, selecting one by one each special condition for the test and checking display against the graphical plots of tests 6.1 and 6.2 (Route plan) corresponding to each special condition settings.</w:t>
            </w:r>
          </w:p>
        </w:tc>
      </w:tr>
      <w:tr w:rsidR="000A72CE" w14:paraId="3DA1CA74" w14:textId="77777777" w:rsidTr="001570A4">
        <w:trPr>
          <w:tblHeader/>
        </w:trPr>
        <w:tc>
          <w:tcPr>
            <w:tcW w:w="9526" w:type="dxa"/>
            <w:gridSpan w:val="4"/>
            <w:shd w:val="clear" w:color="auto" w:fill="BFBFBF" w:themeFill="background1" w:themeFillShade="BF"/>
            <w:vAlign w:val="center"/>
          </w:tcPr>
          <w:p w14:paraId="38D0CEFE" w14:textId="77777777" w:rsidR="000A72CE" w:rsidRPr="004065B1" w:rsidRDefault="000A72CE" w:rsidP="008A1BCC">
            <w:r w:rsidRPr="000A066E">
              <w:rPr>
                <w:b/>
              </w:rPr>
              <w:t>Setup</w:t>
            </w:r>
          </w:p>
        </w:tc>
      </w:tr>
      <w:tr w:rsidR="000A72CE" w14:paraId="7D41E18D" w14:textId="77777777" w:rsidTr="008A1BCC">
        <w:trPr>
          <w:tblHeader/>
        </w:trPr>
        <w:tc>
          <w:tcPr>
            <w:tcW w:w="9526" w:type="dxa"/>
            <w:gridSpan w:val="4"/>
            <w:vAlign w:val="center"/>
          </w:tcPr>
          <w:p w14:paraId="02E0985D" w14:textId="2092BED1" w:rsidR="000A72CE" w:rsidRPr="00404DD5" w:rsidRDefault="00C84493" w:rsidP="008A1BCC">
            <w:r w:rsidRPr="00A53E84">
              <w:rPr>
                <w:i/>
              </w:rPr>
              <w:t>As for test</w:t>
            </w:r>
            <w:r w:rsidR="00404DD5">
              <w:t xml:space="preserve"> </w:t>
            </w:r>
            <w:proofErr w:type="spellStart"/>
            <w:r w:rsidR="00404DD5">
              <w:t>SpecialConditionsLS</w:t>
            </w:r>
            <w:proofErr w:type="spellEnd"/>
          </w:p>
        </w:tc>
      </w:tr>
      <w:tr w:rsidR="000A72CE" w14:paraId="6282015F" w14:textId="77777777" w:rsidTr="001570A4">
        <w:trPr>
          <w:tblHeader/>
        </w:trPr>
        <w:tc>
          <w:tcPr>
            <w:tcW w:w="9526" w:type="dxa"/>
            <w:gridSpan w:val="4"/>
            <w:shd w:val="clear" w:color="auto" w:fill="BFBFBF" w:themeFill="background1" w:themeFillShade="BF"/>
            <w:vAlign w:val="center"/>
          </w:tcPr>
          <w:p w14:paraId="6376E026" w14:textId="77777777" w:rsidR="000A72CE" w:rsidRPr="004065B1" w:rsidRDefault="000A72CE" w:rsidP="008A1BCC">
            <w:r w:rsidRPr="000A066E">
              <w:rPr>
                <w:b/>
              </w:rPr>
              <w:t>Action</w:t>
            </w:r>
          </w:p>
        </w:tc>
      </w:tr>
      <w:tr w:rsidR="000A72CE" w14:paraId="0DAE56B8" w14:textId="77777777" w:rsidTr="008A1BCC">
        <w:trPr>
          <w:tblHeader/>
        </w:trPr>
        <w:tc>
          <w:tcPr>
            <w:tcW w:w="9526" w:type="dxa"/>
            <w:gridSpan w:val="4"/>
            <w:vAlign w:val="center"/>
          </w:tcPr>
          <w:p w14:paraId="22C23D6F" w14:textId="03106453" w:rsidR="007132F4" w:rsidRPr="007132F4" w:rsidRDefault="007132F4" w:rsidP="007132F4">
            <w:pPr>
              <w:rPr>
                <w:i/>
              </w:rPr>
            </w:pPr>
            <w:r w:rsidRPr="007132F4">
              <w:rPr>
                <w:i/>
              </w:rPr>
              <w:t>Select position 39°45′•000N 104°49′•000W at c</w:t>
            </w:r>
            <w:r>
              <w:rPr>
                <w:i/>
              </w:rPr>
              <w:t xml:space="preserve">ompilation scale (1:350 000) of </w:t>
            </w:r>
            <w:r w:rsidR="008D43CA">
              <w:rPr>
                <w:i/>
              </w:rPr>
              <w:t>101</w:t>
            </w:r>
            <w:r w:rsidR="008D43CA" w:rsidRPr="00A53E84">
              <w:rPr>
                <w:i/>
              </w:rPr>
              <w:t>AA</w:t>
            </w:r>
            <w:r w:rsidR="008D43CA">
              <w:rPr>
                <w:i/>
              </w:rPr>
              <w:t>00</w:t>
            </w:r>
            <w:r w:rsidR="008D43CA" w:rsidRPr="00A53E84">
              <w:rPr>
                <w:i/>
              </w:rPr>
              <w:t>OVRVU</w:t>
            </w:r>
            <w:r w:rsidRPr="007132F4">
              <w:rPr>
                <w:i/>
              </w:rPr>
              <w:t>.</w:t>
            </w:r>
            <w:r>
              <w:rPr>
                <w:i/>
              </w:rPr>
              <w:t xml:space="preserve"> Heading </w:t>
            </w:r>
            <w:r w:rsidR="00133480">
              <w:rPr>
                <w:i/>
              </w:rPr>
              <w:t>approximately</w:t>
            </w:r>
            <w:r>
              <w:rPr>
                <w:i/>
              </w:rPr>
              <w:t xml:space="preserve"> 100</w:t>
            </w:r>
            <w:r w:rsidR="00133480" w:rsidRPr="00133480">
              <w:rPr>
                <w:i/>
              </w:rPr>
              <w:t>°</w:t>
            </w:r>
            <w:r w:rsidR="00865F2F">
              <w:rPr>
                <w:i/>
              </w:rPr>
              <w:t>.</w:t>
            </w:r>
          </w:p>
          <w:p w14:paraId="4E33C1A8" w14:textId="6D91CEB4" w:rsidR="00865F2F" w:rsidRDefault="00846536" w:rsidP="00846536">
            <w:pPr>
              <w:rPr>
                <w:i/>
              </w:rPr>
            </w:pPr>
            <w:r>
              <w:rPr>
                <w:i/>
              </w:rPr>
              <w:t xml:space="preserve">Set vessel position to </w:t>
            </w:r>
            <w:r w:rsidRPr="00846536">
              <w:rPr>
                <w:i/>
              </w:rPr>
              <w:t>39°47.877'N 104°57.590'W</w:t>
            </w:r>
            <w:r>
              <w:rPr>
                <w:i/>
              </w:rPr>
              <w:t>, heading 94.3</w:t>
            </w:r>
            <w:r w:rsidRPr="00846536">
              <w:rPr>
                <w:i/>
              </w:rPr>
              <w:t>°</w:t>
            </w:r>
            <w:r w:rsidR="00865F2F">
              <w:rPr>
                <w:i/>
              </w:rPr>
              <w:t>.</w:t>
            </w:r>
          </w:p>
          <w:p w14:paraId="307B851C" w14:textId="0863F733" w:rsidR="000A72CE" w:rsidRPr="00A53E84" w:rsidRDefault="00C84493" w:rsidP="00846536">
            <w:pPr>
              <w:rPr>
                <w:i/>
              </w:rPr>
            </w:pPr>
            <w:r w:rsidRPr="00A53E84">
              <w:rPr>
                <w:i/>
              </w:rPr>
              <w:t>Check ENC symbols shown in the ECDIS for each special condition against the corresponding graphical plot</w:t>
            </w:r>
            <w:r w:rsidR="00865F2F">
              <w:rPr>
                <w:i/>
              </w:rPr>
              <w:t>.</w:t>
            </w:r>
          </w:p>
        </w:tc>
      </w:tr>
      <w:tr w:rsidR="000A72CE" w14:paraId="13890C6B" w14:textId="77777777" w:rsidTr="001570A4">
        <w:trPr>
          <w:tblHeader/>
        </w:trPr>
        <w:tc>
          <w:tcPr>
            <w:tcW w:w="9526" w:type="dxa"/>
            <w:gridSpan w:val="4"/>
            <w:tcBorders>
              <w:bottom w:val="single" w:sz="4" w:space="0" w:color="auto"/>
            </w:tcBorders>
            <w:shd w:val="clear" w:color="auto" w:fill="BFBFBF" w:themeFill="background1" w:themeFillShade="BF"/>
            <w:vAlign w:val="center"/>
          </w:tcPr>
          <w:p w14:paraId="7441989F" w14:textId="77777777" w:rsidR="000A72CE" w:rsidRPr="004065B1" w:rsidRDefault="000A72CE" w:rsidP="008A1BCC">
            <w:r w:rsidRPr="000A066E">
              <w:rPr>
                <w:b/>
              </w:rPr>
              <w:t>Results</w:t>
            </w:r>
          </w:p>
        </w:tc>
      </w:tr>
      <w:tr w:rsidR="000A72CE" w14:paraId="3BD8BA88" w14:textId="77777777" w:rsidTr="00C84493">
        <w:trPr>
          <w:tblHeader/>
        </w:trPr>
        <w:tc>
          <w:tcPr>
            <w:tcW w:w="9526" w:type="dxa"/>
            <w:gridSpan w:val="4"/>
            <w:tcBorders>
              <w:bottom w:val="nil"/>
            </w:tcBorders>
            <w:vAlign w:val="center"/>
          </w:tcPr>
          <w:p w14:paraId="0BAE13B4" w14:textId="77777777" w:rsidR="000A72CE" w:rsidRPr="00A53E84" w:rsidRDefault="00C84493" w:rsidP="008A1BCC">
            <w:pPr>
              <w:jc w:val="left"/>
              <w:rPr>
                <w:i/>
              </w:rPr>
            </w:pPr>
            <w:r w:rsidRPr="00A53E84">
              <w:rPr>
                <w:i/>
              </w:rPr>
              <w:t>The ENC in the ECDIS should match the corresponding graphical plot of test 6.1 and 6.2.</w:t>
            </w:r>
          </w:p>
          <w:p w14:paraId="3036A806" w14:textId="77777777" w:rsidR="00C84493" w:rsidRPr="00A53E84" w:rsidRDefault="00C84493" w:rsidP="008A1BCC">
            <w:pPr>
              <w:jc w:val="left"/>
              <w:rPr>
                <w:i/>
              </w:rPr>
            </w:pPr>
          </w:p>
        </w:tc>
      </w:tr>
      <w:tr w:rsidR="00C84493" w14:paraId="29EDD57B" w14:textId="77777777" w:rsidTr="00C84493">
        <w:trPr>
          <w:tblHeader/>
        </w:trPr>
        <w:tc>
          <w:tcPr>
            <w:tcW w:w="9526" w:type="dxa"/>
            <w:gridSpan w:val="4"/>
            <w:tcBorders>
              <w:top w:val="nil"/>
              <w:bottom w:val="nil"/>
            </w:tcBorders>
            <w:vAlign w:val="center"/>
          </w:tcPr>
          <w:p w14:paraId="0478D0C5" w14:textId="541D3CFA" w:rsidR="00C84493" w:rsidRPr="00C84493" w:rsidRDefault="00AD1DA9" w:rsidP="008A1BCC">
            <w:pPr>
              <w:jc w:val="left"/>
            </w:pPr>
            <w:r w:rsidRPr="00AD1DA9">
              <w:rPr>
                <w:noProof/>
                <w:lang w:eastAsia="en-GB"/>
              </w:rPr>
              <w:drawing>
                <wp:inline distT="0" distB="0" distL="0" distR="0" wp14:anchorId="02F7ED37" wp14:editId="332CAE08">
                  <wp:extent cx="1716405" cy="551815"/>
                  <wp:effectExtent l="0" t="0" r="0" b="635"/>
                  <wp:docPr id="350" name="Picture 350" descr="C:\msdokut\STANDARDIT\IHO\ENCWG\Drafting 4.0.2 after Mar2016\New picture originals 23mar2016\6.4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msdokut\STANDARDIT\IHO\ENCWG\Drafting 4.0.2 after Mar2016\New picture originals 23mar2016\6.4 picture 1.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16405" cy="551815"/>
                          </a:xfrm>
                          <a:prstGeom prst="rect">
                            <a:avLst/>
                          </a:prstGeom>
                          <a:noFill/>
                          <a:ln>
                            <a:noFill/>
                          </a:ln>
                        </pic:spPr>
                      </pic:pic>
                    </a:graphicData>
                  </a:graphic>
                </wp:inline>
              </w:drawing>
            </w:r>
          </w:p>
        </w:tc>
      </w:tr>
      <w:tr w:rsidR="00C84493" w14:paraId="06D22F5D" w14:textId="77777777" w:rsidTr="00C84493">
        <w:trPr>
          <w:tblHeader/>
        </w:trPr>
        <w:tc>
          <w:tcPr>
            <w:tcW w:w="9526" w:type="dxa"/>
            <w:gridSpan w:val="4"/>
            <w:tcBorders>
              <w:top w:val="nil"/>
            </w:tcBorders>
            <w:vAlign w:val="center"/>
          </w:tcPr>
          <w:p w14:paraId="15CDD32B" w14:textId="77777777" w:rsidR="00C84493" w:rsidRDefault="007132F4" w:rsidP="008A1BCC">
            <w:pPr>
              <w:jc w:val="left"/>
              <w:rPr>
                <w:i/>
              </w:rPr>
            </w:pPr>
            <w:r w:rsidRPr="007132F4">
              <w:rPr>
                <w:i/>
              </w:rPr>
              <w:t>An example with Caution area, Military practice area and PSSA as selected</w:t>
            </w:r>
          </w:p>
          <w:p w14:paraId="2423A734" w14:textId="18A35F5A" w:rsidR="009274A1" w:rsidRPr="00A53E84" w:rsidRDefault="009274A1" w:rsidP="008A1BCC">
            <w:pPr>
              <w:jc w:val="left"/>
              <w:rPr>
                <w:i/>
              </w:rPr>
            </w:pPr>
            <w:r>
              <w:rPr>
                <w:b/>
                <w:noProof/>
                <w:lang w:eastAsia="en-GB"/>
              </w:rPr>
              <w:t>tbd</w:t>
            </w:r>
          </w:p>
        </w:tc>
      </w:tr>
    </w:tbl>
    <w:p w14:paraId="486FC279" w14:textId="77777777" w:rsidR="000A72CE" w:rsidRDefault="000A72CE" w:rsidP="000A72CE"/>
    <w:p w14:paraId="028484F0" w14:textId="77777777" w:rsidR="000A72CE" w:rsidRDefault="000A72CE" w:rsidP="00E30B8F">
      <w:pPr>
        <w:pStyle w:val="Heading1"/>
      </w:pPr>
      <w:r>
        <w:br w:type="page"/>
      </w:r>
      <w:bookmarkStart w:id="10594" w:name="_Toc189647941"/>
      <w:r>
        <w:lastRenderedPageBreak/>
        <w:t>Detection and Notification of the Safety Contour</w:t>
      </w:r>
      <w:bookmarkEnd w:id="10594"/>
    </w:p>
    <w:p w14:paraId="30EC8AA9" w14:textId="4AD6B429" w:rsidR="000A72CE" w:rsidRPr="00111DC7" w:rsidRDefault="000A72CE" w:rsidP="00E30B8F">
      <w:pPr>
        <w:pStyle w:val="Heading2"/>
      </w:pPr>
      <w:bookmarkStart w:id="10595" w:name="_Toc189647942"/>
      <w:r w:rsidRPr="00111DC7">
        <w:t xml:space="preserve">Detection and Notification of the </w:t>
      </w:r>
      <w:r w:rsidR="0069033B" w:rsidRPr="00111DC7">
        <w:t xml:space="preserve">Safety Contour </w:t>
      </w:r>
      <w:r w:rsidRPr="00111DC7">
        <w:t>- Basic test</w:t>
      </w:r>
      <w:bookmarkEnd w:id="10595"/>
    </w:p>
    <w:tbl>
      <w:tblPr>
        <w:tblStyle w:val="TableGrid"/>
        <w:tblW w:w="9624"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1097"/>
      </w:tblGrid>
      <w:tr w:rsidR="001570A4" w:rsidRPr="00340B0D" w14:paraId="5B091F90" w14:textId="77777777" w:rsidTr="00C87366">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446871C0" w14:textId="77777777" w:rsidR="001570A4" w:rsidRPr="00340B0D" w:rsidRDefault="001570A4"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75E0BD38" w14:textId="3178D62D" w:rsidR="001570A4" w:rsidRPr="00C87169" w:rsidRDefault="00C87366" w:rsidP="00541D1A">
            <w:pPr>
              <w:jc w:val="center"/>
              <w:rPr>
                <w:rFonts w:cs="Arial"/>
                <w:bCs/>
              </w:rPr>
            </w:pPr>
            <w:proofErr w:type="spellStart"/>
            <w:r>
              <w:t>SafetyContour</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49C811D1" w14:textId="77777777" w:rsidR="001570A4" w:rsidRPr="00340B0D" w:rsidRDefault="001570A4" w:rsidP="00541D1A">
            <w:pPr>
              <w:jc w:val="center"/>
              <w:rPr>
                <w:rFonts w:cs="Arial"/>
                <w:b/>
                <w:bCs/>
                <w:sz w:val="18"/>
                <w:szCs w:val="18"/>
              </w:rPr>
            </w:pPr>
            <w:r w:rsidRPr="00340B0D">
              <w:rPr>
                <w:rFonts w:cs="Arial"/>
                <w:b/>
                <w:bCs/>
                <w:sz w:val="18"/>
                <w:szCs w:val="18"/>
              </w:rPr>
              <w:t>IHO Reference</w:t>
            </w:r>
          </w:p>
        </w:tc>
        <w:tc>
          <w:tcPr>
            <w:tcW w:w="2538"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1B605E2A" w14:textId="23BF9258" w:rsidR="001570A4" w:rsidRPr="00C87366" w:rsidRDefault="00C87366" w:rsidP="00C87366">
            <w:pPr>
              <w:widowControl/>
              <w:spacing w:line="240" w:lineRule="auto"/>
              <w:rPr>
                <w:rFonts w:ascii="Calibri" w:hAnsi="Calibri" w:cs="Calibri"/>
                <w:snapToGrid/>
                <w:color w:val="000000"/>
                <w:sz w:val="22"/>
                <w:szCs w:val="22"/>
              </w:rPr>
            </w:pPr>
            <w:r>
              <w:rPr>
                <w:rFonts w:ascii="Calibri" w:hAnsi="Calibri" w:cs="Calibri"/>
                <w:color w:val="000000"/>
                <w:sz w:val="22"/>
                <w:szCs w:val="22"/>
              </w:rPr>
              <w:t>S-98 12.</w:t>
            </w:r>
            <w:r w:rsidR="00111DC7">
              <w:rPr>
                <w:rFonts w:ascii="Calibri" w:hAnsi="Calibri" w:cs="Calibri"/>
                <w:color w:val="000000"/>
                <w:sz w:val="22"/>
                <w:szCs w:val="22"/>
              </w:rPr>
              <w:t>10</w:t>
            </w:r>
            <w:r>
              <w:rPr>
                <w:rFonts w:ascii="Calibri" w:hAnsi="Calibri" w:cs="Calibri"/>
                <w:color w:val="000000"/>
                <w:sz w:val="22"/>
                <w:szCs w:val="22"/>
              </w:rPr>
              <w:t>.</w:t>
            </w:r>
            <w:r w:rsidR="00111DC7">
              <w:rPr>
                <w:rFonts w:ascii="Calibri" w:hAnsi="Calibri" w:cs="Calibri"/>
                <w:color w:val="000000"/>
                <w:sz w:val="22"/>
                <w:szCs w:val="22"/>
              </w:rPr>
              <w:t>9</w:t>
            </w:r>
          </w:p>
        </w:tc>
      </w:tr>
      <w:tr w:rsidR="001570A4" w:rsidRPr="00340B0D" w14:paraId="6B6AA606" w14:textId="77777777" w:rsidTr="00C87366">
        <w:tc>
          <w:tcPr>
            <w:tcW w:w="9624"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80CBAE5" w14:textId="77777777" w:rsidR="001570A4" w:rsidRPr="00340B0D" w:rsidRDefault="001570A4" w:rsidP="00541D1A">
            <w:pPr>
              <w:rPr>
                <w:rFonts w:cs="Arial"/>
                <w:b/>
                <w:bCs/>
                <w:sz w:val="18"/>
                <w:szCs w:val="18"/>
              </w:rPr>
            </w:pPr>
            <w:r w:rsidRPr="00340B0D">
              <w:rPr>
                <w:rFonts w:cs="Arial"/>
                <w:b/>
                <w:bCs/>
                <w:sz w:val="18"/>
                <w:szCs w:val="18"/>
              </w:rPr>
              <w:t>Test Description</w:t>
            </w:r>
          </w:p>
        </w:tc>
      </w:tr>
      <w:tr w:rsidR="001570A4" w:rsidRPr="00340B0D" w14:paraId="0C07DE75" w14:textId="77777777" w:rsidTr="00C87366">
        <w:tc>
          <w:tcPr>
            <w:tcW w:w="9624"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75703547" w14:textId="77777777" w:rsidR="001570A4" w:rsidRPr="009C22F4" w:rsidRDefault="001570A4" w:rsidP="00541D1A">
            <w:pPr>
              <w:rPr>
                <w:rFonts w:cs="Arial"/>
                <w:i/>
              </w:rPr>
            </w:pPr>
          </w:p>
          <w:p w14:paraId="73C8ED4A" w14:textId="180A534A" w:rsidR="003361B3" w:rsidRPr="00A53E84" w:rsidRDefault="003361B3" w:rsidP="003361B3">
            <w:pPr>
              <w:jc w:val="left"/>
              <w:rPr>
                <w:i/>
              </w:rPr>
            </w:pPr>
            <w:r w:rsidRPr="00A53E84">
              <w:rPr>
                <w:i/>
              </w:rPr>
              <w:t xml:space="preserve">The purpose of this test is to verify by observation that ECDIS provides an appropriate indication when the Mariner plans a route across an own ship's safety contour. The </w:t>
            </w:r>
            <w:r>
              <w:rPr>
                <w:i/>
              </w:rPr>
              <w:t>features</w:t>
            </w:r>
            <w:r w:rsidRPr="00A53E84">
              <w:rPr>
                <w:i/>
              </w:rPr>
              <w:t xml:space="preserve"> satisfying the conditions for this test are listed in </w:t>
            </w:r>
            <w:r>
              <w:rPr>
                <w:i/>
              </w:rPr>
              <w:t>the alerts and indications catalogue in the S-101 Portrayal Catalogue</w:t>
            </w:r>
            <w:r w:rsidRPr="00462502">
              <w:rPr>
                <w:i/>
                <w:color w:val="BFBFBF" w:themeColor="background1" w:themeShade="BF"/>
              </w:rPr>
              <w:t xml:space="preserve"> </w:t>
            </w:r>
            <w:r w:rsidRPr="00A53E84">
              <w:rPr>
                <w:i/>
              </w:rPr>
              <w:t xml:space="preserve">and are included in the test </w:t>
            </w:r>
            <w:r>
              <w:rPr>
                <w:i/>
              </w:rPr>
              <w:t>dataset</w:t>
            </w:r>
            <w:r w:rsidRPr="00A53E84">
              <w:rPr>
                <w:i/>
              </w:rPr>
              <w:t xml:space="preserve"> </w:t>
            </w:r>
            <w:r>
              <w:rPr>
                <w:i/>
              </w:rPr>
              <w:t>101AA00</w:t>
            </w:r>
            <w:r w:rsidRPr="00A53E84">
              <w:rPr>
                <w:i/>
              </w:rPr>
              <w:t>SAFCO.000.</w:t>
            </w:r>
          </w:p>
          <w:p w14:paraId="6CB8E3CB" w14:textId="77777777" w:rsidR="001570A4" w:rsidRPr="009C22F4" w:rsidRDefault="001570A4" w:rsidP="00541D1A">
            <w:pPr>
              <w:rPr>
                <w:rFonts w:cs="Arial"/>
                <w:i/>
              </w:rPr>
            </w:pPr>
          </w:p>
        </w:tc>
      </w:tr>
      <w:tr w:rsidR="001570A4" w:rsidRPr="00340B0D" w14:paraId="54623319" w14:textId="77777777" w:rsidTr="00C87366">
        <w:tc>
          <w:tcPr>
            <w:tcW w:w="9624"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4EDDDC9" w14:textId="77777777" w:rsidR="001570A4" w:rsidRPr="00340B0D" w:rsidRDefault="001570A4" w:rsidP="00541D1A">
            <w:pPr>
              <w:jc w:val="center"/>
              <w:rPr>
                <w:rFonts w:cs="Arial"/>
                <w:b/>
                <w:bCs/>
                <w:sz w:val="18"/>
                <w:szCs w:val="18"/>
              </w:rPr>
            </w:pPr>
            <w:r w:rsidRPr="00340B0D">
              <w:rPr>
                <w:rFonts w:cs="Arial"/>
                <w:b/>
                <w:bCs/>
                <w:sz w:val="18"/>
                <w:szCs w:val="18"/>
              </w:rPr>
              <w:t>Loaded Data</w:t>
            </w:r>
          </w:p>
        </w:tc>
      </w:tr>
      <w:tr w:rsidR="001570A4" w:rsidRPr="00340B0D" w14:paraId="4E26ACF4" w14:textId="77777777" w:rsidTr="00C87366">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64F2012" w14:textId="77777777" w:rsidR="001570A4" w:rsidRPr="00340B0D" w:rsidRDefault="001570A4" w:rsidP="00541D1A">
            <w:pPr>
              <w:jc w:val="center"/>
              <w:rPr>
                <w:rFonts w:cs="Arial"/>
                <w:b/>
                <w:bCs/>
                <w:sz w:val="18"/>
                <w:szCs w:val="18"/>
              </w:rPr>
            </w:pPr>
            <w:r w:rsidRPr="00340B0D">
              <w:rPr>
                <w:rFonts w:cs="Arial"/>
                <w:b/>
                <w:bCs/>
                <w:sz w:val="18"/>
                <w:szCs w:val="18"/>
              </w:rPr>
              <w:t>Exchange Set Name</w:t>
            </w:r>
          </w:p>
        </w:tc>
        <w:tc>
          <w:tcPr>
            <w:tcW w:w="3047"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48E3226" w14:textId="77777777" w:rsidR="001570A4" w:rsidRPr="00340B0D" w:rsidRDefault="001570A4" w:rsidP="00541D1A">
            <w:pPr>
              <w:jc w:val="center"/>
              <w:rPr>
                <w:rFonts w:cs="Arial"/>
                <w:b/>
                <w:bCs/>
                <w:sz w:val="18"/>
                <w:szCs w:val="18"/>
              </w:rPr>
            </w:pPr>
          </w:p>
        </w:tc>
      </w:tr>
      <w:tr w:rsidR="001570A4" w:rsidRPr="00340B0D" w14:paraId="0F42584E" w14:textId="77777777" w:rsidTr="00C87366">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3CC5DB9E" w14:textId="77777777" w:rsidR="001570A4" w:rsidRPr="00340B0D" w:rsidRDefault="001570A4" w:rsidP="00541D1A">
            <w:pPr>
              <w:rPr>
                <w:rFonts w:cs="Arial"/>
                <w:sz w:val="18"/>
                <w:szCs w:val="18"/>
              </w:rPr>
            </w:pPr>
          </w:p>
        </w:tc>
        <w:tc>
          <w:tcPr>
            <w:tcW w:w="3047" w:type="dxa"/>
            <w:gridSpan w:val="3"/>
            <w:tcBorders>
              <w:top w:val="single" w:sz="4" w:space="0" w:color="auto"/>
              <w:left w:val="single" w:sz="12" w:space="0" w:color="auto"/>
              <w:bottom w:val="single" w:sz="4" w:space="0" w:color="auto"/>
              <w:right w:val="single" w:sz="12" w:space="0" w:color="auto"/>
            </w:tcBorders>
            <w:shd w:val="clear" w:color="auto" w:fill="auto"/>
          </w:tcPr>
          <w:p w14:paraId="0D87011C" w14:textId="77777777" w:rsidR="001570A4" w:rsidRPr="00340B0D" w:rsidRDefault="001570A4" w:rsidP="00541D1A">
            <w:pPr>
              <w:rPr>
                <w:rFonts w:cs="Arial"/>
                <w:sz w:val="18"/>
                <w:szCs w:val="18"/>
              </w:rPr>
            </w:pPr>
          </w:p>
        </w:tc>
      </w:tr>
      <w:tr w:rsidR="001570A4" w:rsidRPr="00340B0D" w14:paraId="5682C397" w14:textId="77777777" w:rsidTr="00C87366">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7F426699" w14:textId="77777777" w:rsidR="001570A4" w:rsidRPr="00340B0D" w:rsidRDefault="001570A4" w:rsidP="00541D1A">
            <w:pPr>
              <w:rPr>
                <w:rFonts w:cs="Arial"/>
                <w:sz w:val="18"/>
                <w:szCs w:val="18"/>
              </w:rPr>
            </w:pPr>
          </w:p>
        </w:tc>
        <w:tc>
          <w:tcPr>
            <w:tcW w:w="3047" w:type="dxa"/>
            <w:gridSpan w:val="3"/>
            <w:tcBorders>
              <w:top w:val="single" w:sz="4" w:space="0" w:color="auto"/>
              <w:left w:val="single" w:sz="12" w:space="0" w:color="auto"/>
              <w:bottom w:val="single" w:sz="12" w:space="0" w:color="auto"/>
              <w:right w:val="single" w:sz="12" w:space="0" w:color="auto"/>
            </w:tcBorders>
            <w:shd w:val="clear" w:color="auto" w:fill="auto"/>
          </w:tcPr>
          <w:p w14:paraId="3166F99D" w14:textId="77777777" w:rsidR="001570A4" w:rsidRPr="00340B0D" w:rsidRDefault="001570A4" w:rsidP="00541D1A">
            <w:pPr>
              <w:rPr>
                <w:rFonts w:cs="Arial"/>
                <w:sz w:val="18"/>
                <w:szCs w:val="18"/>
              </w:rPr>
            </w:pPr>
          </w:p>
        </w:tc>
      </w:tr>
      <w:tr w:rsidR="001570A4" w:rsidRPr="00340B0D" w14:paraId="60B5F793" w14:textId="77777777" w:rsidTr="00C87366">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196639A" w14:textId="77777777" w:rsidR="001570A4" w:rsidRPr="00340B0D" w:rsidRDefault="001570A4" w:rsidP="00541D1A">
            <w:pPr>
              <w:jc w:val="center"/>
              <w:rPr>
                <w:rFonts w:cs="Arial"/>
                <w:b/>
                <w:bCs/>
                <w:sz w:val="18"/>
                <w:szCs w:val="18"/>
              </w:rPr>
            </w:pPr>
            <w:r w:rsidRPr="00340B0D">
              <w:rPr>
                <w:rFonts w:cs="Arial"/>
                <w:b/>
                <w:bCs/>
                <w:sz w:val="18"/>
                <w:szCs w:val="18"/>
              </w:rPr>
              <w:t>Display Mode</w:t>
            </w:r>
          </w:p>
        </w:tc>
        <w:tc>
          <w:tcPr>
            <w:tcW w:w="4968"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177EC6E" w14:textId="77777777" w:rsidR="001570A4" w:rsidRPr="00340B0D" w:rsidRDefault="001570A4"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1570A4" w:rsidRPr="00340B0D" w14:paraId="1E5BDEEA" w14:textId="77777777" w:rsidTr="00C87366">
        <w:sdt>
          <w:sdtPr>
            <w:rPr>
              <w:rFonts w:cs="Arial"/>
              <w:sz w:val="18"/>
              <w:szCs w:val="18"/>
            </w:rPr>
            <w:alias w:val="Diplay Category"/>
            <w:tag w:val="Diplay Categor"/>
            <w:id w:val="2060280779"/>
            <w:placeholder>
              <w:docPart w:val="1E696AB5AC4E4521903EF1FDCB436DC0"/>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3FE7A469" w14:textId="77777777" w:rsidR="001570A4" w:rsidRPr="00340B0D" w:rsidRDefault="001570A4"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349B1A1A" w14:textId="77777777" w:rsidR="001570A4" w:rsidRPr="00340B0D" w:rsidRDefault="001570A4" w:rsidP="00541D1A">
            <w:pPr>
              <w:rPr>
                <w:rFonts w:cs="Arial"/>
                <w:sz w:val="18"/>
                <w:szCs w:val="18"/>
              </w:rPr>
            </w:pPr>
            <w:r w:rsidRPr="00340B0D">
              <w:rPr>
                <w:rFonts w:cs="Arial"/>
                <w:sz w:val="18"/>
                <w:szCs w:val="18"/>
              </w:rPr>
              <w:t>Accuracy</w:t>
            </w:r>
          </w:p>
        </w:tc>
        <w:tc>
          <w:tcPr>
            <w:tcW w:w="1097" w:type="dxa"/>
            <w:tcBorders>
              <w:left w:val="single" w:sz="4" w:space="0" w:color="auto"/>
              <w:right w:val="single" w:sz="12" w:space="0" w:color="auto"/>
            </w:tcBorders>
            <w:shd w:val="clear" w:color="auto" w:fill="auto"/>
            <w:vAlign w:val="center"/>
          </w:tcPr>
          <w:p w14:paraId="3D4515A3" w14:textId="77777777" w:rsidR="001570A4" w:rsidRPr="00340B0D" w:rsidRDefault="001570A4" w:rsidP="00541D1A">
            <w:pPr>
              <w:jc w:val="center"/>
              <w:rPr>
                <w:rFonts w:cs="Arial"/>
                <w:sz w:val="18"/>
                <w:szCs w:val="18"/>
              </w:rPr>
            </w:pPr>
          </w:p>
        </w:tc>
      </w:tr>
      <w:tr w:rsidR="001570A4" w:rsidRPr="00340B0D" w14:paraId="13D3C11D" w14:textId="77777777" w:rsidTr="00C87366">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45838289" w14:textId="77777777" w:rsidR="001570A4" w:rsidRPr="00340B0D" w:rsidRDefault="001570A4"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61339F34" w14:textId="77777777" w:rsidR="001570A4" w:rsidRPr="00340B0D" w:rsidRDefault="001570A4" w:rsidP="00541D1A">
            <w:pPr>
              <w:rPr>
                <w:rFonts w:cs="Arial"/>
                <w:sz w:val="18"/>
                <w:szCs w:val="18"/>
              </w:rPr>
            </w:pPr>
            <w:r w:rsidRPr="00340B0D">
              <w:rPr>
                <w:rFonts w:cs="Arial"/>
                <w:sz w:val="18"/>
                <w:szCs w:val="18"/>
              </w:rPr>
              <w:t>Contour label</w:t>
            </w:r>
          </w:p>
        </w:tc>
        <w:tc>
          <w:tcPr>
            <w:tcW w:w="1097" w:type="dxa"/>
            <w:tcBorders>
              <w:left w:val="single" w:sz="4" w:space="0" w:color="auto"/>
              <w:right w:val="single" w:sz="12" w:space="0" w:color="auto"/>
            </w:tcBorders>
            <w:shd w:val="clear" w:color="auto" w:fill="auto"/>
            <w:vAlign w:val="center"/>
          </w:tcPr>
          <w:p w14:paraId="146F7B24" w14:textId="77777777" w:rsidR="001570A4" w:rsidRPr="00340B0D" w:rsidRDefault="001570A4" w:rsidP="00541D1A">
            <w:pPr>
              <w:jc w:val="center"/>
              <w:rPr>
                <w:rFonts w:cs="Arial"/>
                <w:sz w:val="18"/>
                <w:szCs w:val="18"/>
              </w:rPr>
            </w:pPr>
          </w:p>
        </w:tc>
      </w:tr>
      <w:tr w:rsidR="001570A4" w:rsidRPr="00340B0D" w14:paraId="1D218184"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DA42F61" w14:textId="77777777" w:rsidR="001570A4" w:rsidRPr="00340B0D" w:rsidRDefault="001570A4"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EBA7EC4"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39E1FF0" w14:textId="77777777" w:rsidR="001570A4" w:rsidRPr="00340B0D" w:rsidRDefault="001570A4" w:rsidP="00541D1A">
            <w:pPr>
              <w:rPr>
                <w:rFonts w:cs="Arial"/>
                <w:sz w:val="18"/>
                <w:szCs w:val="18"/>
              </w:rPr>
            </w:pPr>
            <w:r w:rsidRPr="00340B0D">
              <w:rPr>
                <w:rFonts w:cs="Arial"/>
                <w:sz w:val="18"/>
                <w:szCs w:val="18"/>
              </w:rPr>
              <w:t>Highlight date dependent</w:t>
            </w:r>
          </w:p>
        </w:tc>
        <w:tc>
          <w:tcPr>
            <w:tcW w:w="1097" w:type="dxa"/>
            <w:tcBorders>
              <w:right w:val="single" w:sz="12" w:space="0" w:color="auto"/>
            </w:tcBorders>
          </w:tcPr>
          <w:p w14:paraId="543C01E5" w14:textId="77777777" w:rsidR="001570A4" w:rsidRPr="00340B0D" w:rsidRDefault="001570A4" w:rsidP="00541D1A">
            <w:pPr>
              <w:jc w:val="center"/>
              <w:rPr>
                <w:rFonts w:cs="Arial"/>
                <w:sz w:val="18"/>
                <w:szCs w:val="18"/>
              </w:rPr>
            </w:pPr>
          </w:p>
        </w:tc>
      </w:tr>
      <w:tr w:rsidR="001570A4" w:rsidRPr="00340B0D" w14:paraId="57FC078D"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97257D5" w14:textId="77777777" w:rsidR="001570A4" w:rsidRPr="00340B0D" w:rsidRDefault="001570A4"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2A046AB"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9C3E21D" w14:textId="77777777" w:rsidR="001570A4" w:rsidRPr="00340B0D" w:rsidRDefault="001570A4" w:rsidP="00541D1A">
            <w:pPr>
              <w:rPr>
                <w:rFonts w:cs="Arial"/>
                <w:sz w:val="18"/>
                <w:szCs w:val="18"/>
              </w:rPr>
            </w:pPr>
            <w:r w:rsidRPr="00340B0D">
              <w:rPr>
                <w:rFonts w:cs="Arial"/>
                <w:sz w:val="18"/>
                <w:szCs w:val="18"/>
              </w:rPr>
              <w:t>Highlight document</w:t>
            </w:r>
          </w:p>
        </w:tc>
        <w:tc>
          <w:tcPr>
            <w:tcW w:w="1097" w:type="dxa"/>
            <w:tcBorders>
              <w:right w:val="single" w:sz="12" w:space="0" w:color="auto"/>
            </w:tcBorders>
          </w:tcPr>
          <w:p w14:paraId="6AC66420" w14:textId="77777777" w:rsidR="001570A4" w:rsidRPr="00340B0D" w:rsidRDefault="001570A4" w:rsidP="00541D1A">
            <w:pPr>
              <w:jc w:val="center"/>
              <w:rPr>
                <w:rFonts w:cs="Arial"/>
                <w:sz w:val="18"/>
                <w:szCs w:val="18"/>
              </w:rPr>
            </w:pPr>
          </w:p>
        </w:tc>
      </w:tr>
      <w:tr w:rsidR="001570A4" w:rsidRPr="00340B0D" w14:paraId="30FE19E3"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ABA83A9" w14:textId="77777777" w:rsidR="001570A4" w:rsidRPr="00340B0D" w:rsidRDefault="001570A4"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059E99F"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4646315" w14:textId="77777777" w:rsidR="001570A4" w:rsidRPr="00340B0D" w:rsidRDefault="001570A4" w:rsidP="00541D1A">
            <w:pPr>
              <w:rPr>
                <w:rFonts w:cs="Arial"/>
                <w:b/>
                <w:bCs/>
                <w:sz w:val="18"/>
                <w:szCs w:val="18"/>
              </w:rPr>
            </w:pPr>
            <w:r w:rsidRPr="00340B0D">
              <w:rPr>
                <w:rFonts w:cs="Arial"/>
                <w:sz w:val="18"/>
                <w:szCs w:val="18"/>
              </w:rPr>
              <w:t>Highlight info</w:t>
            </w:r>
          </w:p>
        </w:tc>
        <w:tc>
          <w:tcPr>
            <w:tcW w:w="1097" w:type="dxa"/>
            <w:tcBorders>
              <w:right w:val="single" w:sz="12" w:space="0" w:color="auto"/>
            </w:tcBorders>
          </w:tcPr>
          <w:p w14:paraId="4A3A132A" w14:textId="77777777" w:rsidR="001570A4" w:rsidRPr="00340B0D" w:rsidRDefault="001570A4" w:rsidP="00541D1A">
            <w:pPr>
              <w:jc w:val="center"/>
              <w:rPr>
                <w:rFonts w:cs="Arial"/>
                <w:sz w:val="18"/>
                <w:szCs w:val="18"/>
              </w:rPr>
            </w:pPr>
          </w:p>
        </w:tc>
      </w:tr>
      <w:tr w:rsidR="001570A4" w:rsidRPr="00340B0D" w14:paraId="64ED9AEF"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F33D4F6" w14:textId="77777777" w:rsidR="001570A4" w:rsidRPr="00340B0D" w:rsidRDefault="001570A4"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27D9D63"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480BA566" w14:textId="77777777" w:rsidR="001570A4" w:rsidRPr="00340B0D" w:rsidRDefault="001570A4" w:rsidP="00541D1A">
            <w:pPr>
              <w:rPr>
                <w:rFonts w:cs="Arial"/>
                <w:sz w:val="18"/>
                <w:szCs w:val="18"/>
              </w:rPr>
            </w:pPr>
            <w:r w:rsidRPr="00340B0D">
              <w:rPr>
                <w:rFonts w:cs="Arial"/>
                <w:sz w:val="18"/>
                <w:szCs w:val="18"/>
              </w:rPr>
              <w:t>Shallow Pattern</w:t>
            </w:r>
          </w:p>
        </w:tc>
        <w:tc>
          <w:tcPr>
            <w:tcW w:w="1097" w:type="dxa"/>
            <w:tcBorders>
              <w:right w:val="single" w:sz="12" w:space="0" w:color="auto"/>
            </w:tcBorders>
          </w:tcPr>
          <w:p w14:paraId="01D50A02" w14:textId="77777777" w:rsidR="001570A4" w:rsidRPr="00340B0D" w:rsidRDefault="001570A4" w:rsidP="00541D1A">
            <w:pPr>
              <w:jc w:val="center"/>
              <w:rPr>
                <w:rFonts w:cs="Arial"/>
                <w:sz w:val="18"/>
                <w:szCs w:val="18"/>
              </w:rPr>
            </w:pPr>
          </w:p>
        </w:tc>
      </w:tr>
      <w:tr w:rsidR="001570A4" w:rsidRPr="00340B0D" w14:paraId="49962378"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A5DA31D" w14:textId="77777777" w:rsidR="001570A4" w:rsidRPr="00340B0D" w:rsidRDefault="001570A4"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5474350"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59EE1B3E" w14:textId="77777777" w:rsidR="001570A4" w:rsidRPr="00340B0D" w:rsidRDefault="001570A4" w:rsidP="00541D1A">
            <w:pPr>
              <w:rPr>
                <w:rFonts w:cs="Arial"/>
                <w:sz w:val="18"/>
                <w:szCs w:val="18"/>
              </w:rPr>
            </w:pPr>
            <w:r w:rsidRPr="00340B0D">
              <w:rPr>
                <w:rFonts w:cs="Arial"/>
                <w:sz w:val="18"/>
                <w:szCs w:val="18"/>
              </w:rPr>
              <w:t>Unknown</w:t>
            </w:r>
          </w:p>
        </w:tc>
        <w:tc>
          <w:tcPr>
            <w:tcW w:w="1097" w:type="dxa"/>
            <w:tcBorders>
              <w:right w:val="single" w:sz="12" w:space="0" w:color="auto"/>
            </w:tcBorders>
          </w:tcPr>
          <w:p w14:paraId="1E9808CB" w14:textId="77777777" w:rsidR="001570A4" w:rsidRPr="00340B0D" w:rsidRDefault="001570A4" w:rsidP="00541D1A">
            <w:pPr>
              <w:jc w:val="center"/>
              <w:rPr>
                <w:rFonts w:cs="Arial"/>
                <w:sz w:val="18"/>
                <w:szCs w:val="18"/>
              </w:rPr>
            </w:pPr>
          </w:p>
        </w:tc>
      </w:tr>
      <w:tr w:rsidR="001570A4" w:rsidRPr="00340B0D" w14:paraId="2AE50881"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FDB96A0" w14:textId="77777777" w:rsidR="001570A4" w:rsidRPr="00340B0D" w:rsidRDefault="001570A4"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62E3E68"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71D0427" w14:textId="77777777" w:rsidR="001570A4" w:rsidRPr="00340B0D" w:rsidRDefault="001570A4" w:rsidP="00541D1A">
            <w:pPr>
              <w:rPr>
                <w:rFonts w:cs="Arial"/>
                <w:sz w:val="18"/>
                <w:szCs w:val="18"/>
              </w:rPr>
            </w:pPr>
            <w:r w:rsidRPr="00340B0D">
              <w:rPr>
                <w:rFonts w:cs="Arial"/>
                <w:sz w:val="18"/>
                <w:szCs w:val="18"/>
              </w:rPr>
              <w:t>Update Review</w:t>
            </w:r>
          </w:p>
        </w:tc>
        <w:tc>
          <w:tcPr>
            <w:tcW w:w="1097" w:type="dxa"/>
            <w:tcBorders>
              <w:right w:val="single" w:sz="12" w:space="0" w:color="auto"/>
            </w:tcBorders>
          </w:tcPr>
          <w:p w14:paraId="2F354D58" w14:textId="77777777" w:rsidR="001570A4" w:rsidRPr="00340B0D" w:rsidRDefault="001570A4" w:rsidP="00541D1A">
            <w:pPr>
              <w:jc w:val="center"/>
              <w:rPr>
                <w:rFonts w:cs="Arial"/>
                <w:sz w:val="18"/>
                <w:szCs w:val="18"/>
              </w:rPr>
            </w:pPr>
          </w:p>
        </w:tc>
      </w:tr>
      <w:tr w:rsidR="001570A4" w:rsidRPr="00340B0D" w14:paraId="377D6F88"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F84070B" w14:textId="77777777" w:rsidR="001570A4" w:rsidRPr="00340B0D" w:rsidRDefault="001570A4"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70F0417"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161CD10E" w14:textId="77777777" w:rsidR="001570A4" w:rsidRPr="00340B0D" w:rsidRDefault="001570A4" w:rsidP="00541D1A">
            <w:pPr>
              <w:rPr>
                <w:rFonts w:cs="Arial"/>
                <w:sz w:val="18"/>
                <w:szCs w:val="18"/>
              </w:rPr>
            </w:pPr>
            <w:r w:rsidRPr="00340B0D">
              <w:rPr>
                <w:rFonts w:cs="Arial"/>
                <w:b/>
                <w:bCs/>
                <w:sz w:val="18"/>
                <w:szCs w:val="18"/>
              </w:rPr>
              <w:t>Text Groups</w:t>
            </w:r>
          </w:p>
        </w:tc>
        <w:tc>
          <w:tcPr>
            <w:tcW w:w="1097" w:type="dxa"/>
            <w:tcBorders>
              <w:right w:val="single" w:sz="12" w:space="0" w:color="auto"/>
            </w:tcBorders>
          </w:tcPr>
          <w:p w14:paraId="6A8CD2BC" w14:textId="77777777" w:rsidR="001570A4" w:rsidRPr="00340B0D" w:rsidRDefault="001570A4" w:rsidP="00541D1A">
            <w:pPr>
              <w:jc w:val="center"/>
              <w:rPr>
                <w:rFonts w:cs="Arial"/>
                <w:sz w:val="18"/>
                <w:szCs w:val="18"/>
              </w:rPr>
            </w:pPr>
          </w:p>
        </w:tc>
      </w:tr>
      <w:tr w:rsidR="001570A4" w:rsidRPr="00340B0D" w14:paraId="1D625B35"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22C8A33" w14:textId="77777777" w:rsidR="001570A4" w:rsidRPr="00340B0D" w:rsidRDefault="001570A4"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1BE9F8A"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68FB693E" w14:textId="77777777" w:rsidR="001570A4" w:rsidRPr="00340B0D" w:rsidRDefault="001570A4" w:rsidP="00541D1A">
            <w:pPr>
              <w:rPr>
                <w:rFonts w:cs="Arial"/>
                <w:sz w:val="18"/>
                <w:szCs w:val="18"/>
              </w:rPr>
            </w:pPr>
            <w:r w:rsidRPr="00340B0D">
              <w:rPr>
                <w:rFonts w:cs="Arial"/>
                <w:sz w:val="18"/>
                <w:szCs w:val="18"/>
              </w:rPr>
              <w:t>Chart Text</w:t>
            </w:r>
          </w:p>
        </w:tc>
        <w:tc>
          <w:tcPr>
            <w:tcW w:w="1097" w:type="dxa"/>
            <w:tcBorders>
              <w:right w:val="single" w:sz="12" w:space="0" w:color="auto"/>
            </w:tcBorders>
          </w:tcPr>
          <w:p w14:paraId="10014FE2" w14:textId="77777777" w:rsidR="001570A4" w:rsidRPr="00340B0D" w:rsidRDefault="001570A4" w:rsidP="00541D1A">
            <w:pPr>
              <w:jc w:val="center"/>
              <w:rPr>
                <w:rFonts w:cs="Arial"/>
                <w:sz w:val="18"/>
                <w:szCs w:val="18"/>
              </w:rPr>
            </w:pPr>
          </w:p>
        </w:tc>
      </w:tr>
      <w:tr w:rsidR="001570A4" w:rsidRPr="00340B0D" w14:paraId="54ED0FC4"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151CC61" w14:textId="77777777" w:rsidR="001570A4" w:rsidRPr="00340B0D" w:rsidRDefault="001570A4"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A1A940F"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8AECFBB" w14:textId="77777777" w:rsidR="001570A4" w:rsidRPr="00340B0D" w:rsidRDefault="001570A4" w:rsidP="00541D1A">
            <w:pPr>
              <w:rPr>
                <w:rFonts w:cs="Arial"/>
                <w:sz w:val="18"/>
                <w:szCs w:val="18"/>
              </w:rPr>
            </w:pPr>
            <w:r w:rsidRPr="00340B0D">
              <w:rPr>
                <w:rFonts w:cs="Arial"/>
                <w:sz w:val="18"/>
                <w:szCs w:val="18"/>
              </w:rPr>
              <w:t xml:space="preserve">    Important text</w:t>
            </w:r>
          </w:p>
        </w:tc>
        <w:tc>
          <w:tcPr>
            <w:tcW w:w="1097" w:type="dxa"/>
            <w:tcBorders>
              <w:right w:val="single" w:sz="12" w:space="0" w:color="auto"/>
            </w:tcBorders>
          </w:tcPr>
          <w:p w14:paraId="3563E8F7" w14:textId="77777777" w:rsidR="001570A4" w:rsidRPr="00340B0D" w:rsidRDefault="001570A4" w:rsidP="00541D1A">
            <w:pPr>
              <w:jc w:val="center"/>
              <w:rPr>
                <w:rFonts w:cs="Arial"/>
                <w:sz w:val="18"/>
                <w:szCs w:val="18"/>
              </w:rPr>
            </w:pPr>
          </w:p>
        </w:tc>
      </w:tr>
      <w:tr w:rsidR="001570A4" w:rsidRPr="00340B0D" w14:paraId="737CE764"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582A959" w14:textId="77777777" w:rsidR="001570A4" w:rsidRPr="00340B0D" w:rsidRDefault="001570A4"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0A77853"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53BFDC72" w14:textId="77777777" w:rsidR="001570A4" w:rsidRPr="00340B0D" w:rsidRDefault="001570A4" w:rsidP="00541D1A">
            <w:pPr>
              <w:rPr>
                <w:rFonts w:cs="Arial"/>
                <w:b/>
                <w:bCs/>
                <w:sz w:val="18"/>
                <w:szCs w:val="18"/>
              </w:rPr>
            </w:pPr>
            <w:r w:rsidRPr="00340B0D">
              <w:rPr>
                <w:rFonts w:cs="Arial"/>
                <w:b/>
                <w:bCs/>
                <w:sz w:val="18"/>
                <w:szCs w:val="18"/>
              </w:rPr>
              <w:t xml:space="preserve">    Other Text</w:t>
            </w:r>
          </w:p>
        </w:tc>
        <w:tc>
          <w:tcPr>
            <w:tcW w:w="1097" w:type="dxa"/>
            <w:tcBorders>
              <w:right w:val="single" w:sz="12" w:space="0" w:color="auto"/>
            </w:tcBorders>
          </w:tcPr>
          <w:p w14:paraId="0278E885" w14:textId="77777777" w:rsidR="001570A4" w:rsidRPr="00340B0D" w:rsidRDefault="001570A4" w:rsidP="00541D1A">
            <w:pPr>
              <w:jc w:val="center"/>
              <w:rPr>
                <w:rFonts w:cs="Arial"/>
                <w:sz w:val="18"/>
                <w:szCs w:val="18"/>
              </w:rPr>
            </w:pPr>
          </w:p>
        </w:tc>
      </w:tr>
      <w:tr w:rsidR="001570A4" w:rsidRPr="00340B0D" w14:paraId="61B39B75"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9C5E690" w14:textId="77777777" w:rsidR="001570A4" w:rsidRPr="00340B0D" w:rsidRDefault="001570A4"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582AD6D6"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E80B63E" w14:textId="77777777" w:rsidR="001570A4" w:rsidRPr="00340B0D" w:rsidRDefault="001570A4" w:rsidP="00541D1A">
            <w:pPr>
              <w:rPr>
                <w:rFonts w:cs="Arial"/>
                <w:sz w:val="18"/>
                <w:szCs w:val="18"/>
              </w:rPr>
            </w:pPr>
            <w:r w:rsidRPr="00340B0D">
              <w:rPr>
                <w:rFonts w:cs="Arial"/>
                <w:sz w:val="18"/>
                <w:szCs w:val="18"/>
              </w:rPr>
              <w:t xml:space="preserve">        Names</w:t>
            </w:r>
          </w:p>
        </w:tc>
        <w:tc>
          <w:tcPr>
            <w:tcW w:w="1097" w:type="dxa"/>
            <w:tcBorders>
              <w:right w:val="single" w:sz="12" w:space="0" w:color="auto"/>
            </w:tcBorders>
          </w:tcPr>
          <w:p w14:paraId="2ADC54F2" w14:textId="77777777" w:rsidR="001570A4" w:rsidRPr="00340B0D" w:rsidRDefault="001570A4" w:rsidP="00541D1A">
            <w:pPr>
              <w:jc w:val="center"/>
              <w:rPr>
                <w:rFonts w:cs="Arial"/>
                <w:sz w:val="18"/>
                <w:szCs w:val="18"/>
              </w:rPr>
            </w:pPr>
          </w:p>
        </w:tc>
      </w:tr>
      <w:tr w:rsidR="001570A4" w:rsidRPr="00340B0D" w14:paraId="2DE95945" w14:textId="77777777" w:rsidTr="00C87366">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425FC5A6" w14:textId="77777777" w:rsidR="001570A4" w:rsidRPr="00340B0D" w:rsidRDefault="001570A4"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6F2E4B97" w14:textId="77777777" w:rsidR="001570A4" w:rsidRPr="00340B0D" w:rsidRDefault="001570A4" w:rsidP="00541D1A">
            <w:pPr>
              <w:rPr>
                <w:rFonts w:cs="Arial"/>
                <w:b/>
                <w:bCs/>
                <w:sz w:val="18"/>
                <w:szCs w:val="18"/>
              </w:rPr>
            </w:pPr>
            <w:r w:rsidRPr="00340B0D">
              <w:rPr>
                <w:rFonts w:cs="Arial"/>
                <w:sz w:val="18"/>
                <w:szCs w:val="18"/>
              </w:rPr>
              <w:t xml:space="preserve">        Light description</w:t>
            </w:r>
          </w:p>
        </w:tc>
        <w:tc>
          <w:tcPr>
            <w:tcW w:w="1097" w:type="dxa"/>
            <w:tcBorders>
              <w:right w:val="single" w:sz="12" w:space="0" w:color="auto"/>
            </w:tcBorders>
          </w:tcPr>
          <w:p w14:paraId="5E16DB56" w14:textId="77777777" w:rsidR="001570A4" w:rsidRPr="00340B0D" w:rsidRDefault="001570A4" w:rsidP="00541D1A">
            <w:pPr>
              <w:jc w:val="center"/>
              <w:rPr>
                <w:rFonts w:cs="Arial"/>
                <w:sz w:val="18"/>
                <w:szCs w:val="18"/>
              </w:rPr>
            </w:pPr>
          </w:p>
        </w:tc>
      </w:tr>
      <w:tr w:rsidR="001570A4" w:rsidRPr="00340B0D" w14:paraId="0D1ECFA9" w14:textId="77777777" w:rsidTr="00C87366">
        <w:sdt>
          <w:sdtPr>
            <w:rPr>
              <w:rFonts w:cs="Arial"/>
              <w:sz w:val="18"/>
              <w:szCs w:val="18"/>
            </w:rPr>
            <w:alias w:val="Palette"/>
            <w:tag w:val="Palette"/>
            <w:id w:val="-931047009"/>
            <w:placeholder>
              <w:docPart w:val="E2421109E0A34490B73B56D83AE83A65"/>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6C127C89" w14:textId="77777777" w:rsidR="001570A4" w:rsidRPr="00340B0D" w:rsidRDefault="001570A4"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1C40971F" w14:textId="77777777" w:rsidR="001570A4" w:rsidRPr="00340B0D" w:rsidRDefault="001570A4" w:rsidP="00541D1A">
            <w:pPr>
              <w:rPr>
                <w:rFonts w:cs="Arial"/>
                <w:b/>
                <w:bCs/>
                <w:sz w:val="18"/>
                <w:szCs w:val="18"/>
              </w:rPr>
            </w:pPr>
            <w:r w:rsidRPr="00340B0D">
              <w:rPr>
                <w:rFonts w:cs="Arial"/>
                <w:sz w:val="18"/>
                <w:szCs w:val="18"/>
              </w:rPr>
              <w:t xml:space="preserve">        All other chart text</w:t>
            </w:r>
          </w:p>
        </w:tc>
        <w:tc>
          <w:tcPr>
            <w:tcW w:w="1097" w:type="dxa"/>
            <w:tcBorders>
              <w:right w:val="single" w:sz="12" w:space="0" w:color="auto"/>
            </w:tcBorders>
          </w:tcPr>
          <w:p w14:paraId="74F243C5" w14:textId="77777777" w:rsidR="001570A4" w:rsidRPr="00340B0D" w:rsidRDefault="001570A4" w:rsidP="00541D1A">
            <w:pPr>
              <w:jc w:val="center"/>
              <w:rPr>
                <w:rFonts w:cs="Arial"/>
                <w:sz w:val="18"/>
                <w:szCs w:val="18"/>
              </w:rPr>
            </w:pPr>
          </w:p>
        </w:tc>
      </w:tr>
      <w:tr w:rsidR="001570A4" w:rsidRPr="00340B0D" w14:paraId="2C8C54B3" w14:textId="77777777" w:rsidTr="00C87366">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721139DE" w14:textId="77777777" w:rsidR="001570A4" w:rsidRPr="00340B0D" w:rsidRDefault="001570A4" w:rsidP="00541D1A">
            <w:pPr>
              <w:jc w:val="center"/>
              <w:rPr>
                <w:rFonts w:cs="Arial"/>
                <w:b/>
                <w:bCs/>
                <w:sz w:val="18"/>
                <w:szCs w:val="18"/>
              </w:rPr>
            </w:pPr>
          </w:p>
        </w:tc>
        <w:tc>
          <w:tcPr>
            <w:tcW w:w="3871" w:type="dxa"/>
            <w:gridSpan w:val="5"/>
            <w:tcBorders>
              <w:left w:val="single" w:sz="12" w:space="0" w:color="auto"/>
            </w:tcBorders>
          </w:tcPr>
          <w:p w14:paraId="19E5F1B0" w14:textId="77777777" w:rsidR="001570A4" w:rsidRPr="00340B0D" w:rsidRDefault="001570A4" w:rsidP="00541D1A">
            <w:pPr>
              <w:rPr>
                <w:rFonts w:cs="Arial"/>
                <w:sz w:val="18"/>
                <w:szCs w:val="18"/>
              </w:rPr>
            </w:pPr>
          </w:p>
        </w:tc>
        <w:tc>
          <w:tcPr>
            <w:tcW w:w="1097" w:type="dxa"/>
            <w:tcBorders>
              <w:right w:val="single" w:sz="12" w:space="0" w:color="auto"/>
            </w:tcBorders>
            <w:vAlign w:val="center"/>
          </w:tcPr>
          <w:p w14:paraId="2575A01E" w14:textId="77777777" w:rsidR="001570A4" w:rsidRPr="00340B0D" w:rsidRDefault="001570A4" w:rsidP="00541D1A">
            <w:pPr>
              <w:jc w:val="center"/>
              <w:rPr>
                <w:rFonts w:cs="Arial"/>
                <w:sz w:val="18"/>
                <w:szCs w:val="18"/>
              </w:rPr>
            </w:pPr>
          </w:p>
        </w:tc>
      </w:tr>
      <w:tr w:rsidR="001570A4" w:rsidRPr="00340B0D" w14:paraId="3D824383" w14:textId="77777777" w:rsidTr="00C87366">
        <w:tc>
          <w:tcPr>
            <w:tcW w:w="4656" w:type="dxa"/>
            <w:gridSpan w:val="5"/>
            <w:tcBorders>
              <w:left w:val="single" w:sz="12" w:space="0" w:color="auto"/>
              <w:bottom w:val="single" w:sz="12" w:space="0" w:color="auto"/>
              <w:right w:val="single" w:sz="12" w:space="0" w:color="auto"/>
            </w:tcBorders>
            <w:shd w:val="clear" w:color="auto" w:fill="FFFFFF" w:themeFill="background1"/>
          </w:tcPr>
          <w:p w14:paraId="1E9A1A8A" w14:textId="77777777" w:rsidR="001570A4" w:rsidRPr="00340B0D" w:rsidRDefault="001570A4" w:rsidP="00541D1A">
            <w:pPr>
              <w:rPr>
                <w:rFonts w:cs="Arial"/>
                <w:sz w:val="18"/>
                <w:szCs w:val="18"/>
              </w:rPr>
            </w:pPr>
          </w:p>
        </w:tc>
        <w:tc>
          <w:tcPr>
            <w:tcW w:w="3871" w:type="dxa"/>
            <w:gridSpan w:val="5"/>
            <w:tcBorders>
              <w:left w:val="single" w:sz="12" w:space="0" w:color="auto"/>
              <w:bottom w:val="single" w:sz="12" w:space="0" w:color="auto"/>
            </w:tcBorders>
          </w:tcPr>
          <w:p w14:paraId="18F8ECDD" w14:textId="77777777" w:rsidR="001570A4" w:rsidRPr="00340B0D" w:rsidRDefault="001570A4" w:rsidP="00541D1A">
            <w:pPr>
              <w:jc w:val="center"/>
              <w:rPr>
                <w:rFonts w:cs="Arial"/>
                <w:sz w:val="18"/>
                <w:szCs w:val="18"/>
              </w:rPr>
            </w:pPr>
          </w:p>
        </w:tc>
        <w:tc>
          <w:tcPr>
            <w:tcW w:w="1097" w:type="dxa"/>
            <w:tcBorders>
              <w:bottom w:val="single" w:sz="12" w:space="0" w:color="auto"/>
              <w:right w:val="single" w:sz="12" w:space="0" w:color="auto"/>
            </w:tcBorders>
            <w:vAlign w:val="center"/>
          </w:tcPr>
          <w:p w14:paraId="20A38DC3" w14:textId="77777777" w:rsidR="001570A4" w:rsidRPr="00340B0D" w:rsidRDefault="001570A4" w:rsidP="00541D1A">
            <w:pPr>
              <w:jc w:val="center"/>
              <w:rPr>
                <w:rFonts w:cs="Arial"/>
                <w:sz w:val="18"/>
                <w:szCs w:val="18"/>
              </w:rPr>
            </w:pPr>
          </w:p>
        </w:tc>
      </w:tr>
      <w:tr w:rsidR="001570A4" w:rsidRPr="00340B0D" w14:paraId="75C47FE5" w14:textId="77777777" w:rsidTr="00C87366">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4964D1FB" w14:textId="77777777" w:rsidR="001570A4" w:rsidRPr="00340B0D" w:rsidRDefault="001570A4" w:rsidP="00541D1A">
            <w:pPr>
              <w:jc w:val="center"/>
              <w:rPr>
                <w:rFonts w:cs="Arial"/>
                <w:b/>
                <w:bCs/>
                <w:sz w:val="18"/>
                <w:szCs w:val="18"/>
              </w:rPr>
            </w:pPr>
            <w:r w:rsidRPr="00340B0D">
              <w:rPr>
                <w:rFonts w:cs="Arial"/>
                <w:b/>
                <w:bCs/>
                <w:sz w:val="18"/>
                <w:szCs w:val="18"/>
              </w:rPr>
              <w:t>Date Dependent Objects</w:t>
            </w:r>
          </w:p>
        </w:tc>
        <w:tc>
          <w:tcPr>
            <w:tcW w:w="4968"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BD85869" w14:textId="77777777" w:rsidR="001570A4" w:rsidRPr="00340B0D" w:rsidRDefault="001570A4" w:rsidP="00541D1A">
            <w:pPr>
              <w:jc w:val="center"/>
              <w:rPr>
                <w:rFonts w:cs="Arial"/>
                <w:sz w:val="18"/>
                <w:szCs w:val="18"/>
              </w:rPr>
            </w:pPr>
            <w:r w:rsidRPr="00340B0D">
              <w:rPr>
                <w:rFonts w:cs="Arial"/>
                <w:b/>
                <w:bCs/>
                <w:sz w:val="18"/>
                <w:szCs w:val="18"/>
              </w:rPr>
              <w:t>Display</w:t>
            </w:r>
          </w:p>
        </w:tc>
      </w:tr>
      <w:tr w:rsidR="001570A4" w:rsidRPr="00340B0D" w14:paraId="155FF54D" w14:textId="77777777" w:rsidTr="00C87366">
        <w:trPr>
          <w:trHeight w:val="287"/>
        </w:trPr>
        <w:tc>
          <w:tcPr>
            <w:tcW w:w="1789" w:type="dxa"/>
            <w:tcBorders>
              <w:left w:val="single" w:sz="12" w:space="0" w:color="auto"/>
              <w:bottom w:val="single" w:sz="4" w:space="0" w:color="auto"/>
            </w:tcBorders>
          </w:tcPr>
          <w:p w14:paraId="0E6B6689" w14:textId="77777777" w:rsidR="001570A4" w:rsidRPr="00340B0D" w:rsidRDefault="001570A4"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49495070" w14:textId="77777777" w:rsidR="001570A4" w:rsidRPr="00340B0D" w:rsidRDefault="001570A4"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1C9FBB25" w14:textId="77777777" w:rsidR="001570A4" w:rsidRPr="00340B0D" w:rsidRDefault="001570A4" w:rsidP="00541D1A">
            <w:pPr>
              <w:rPr>
                <w:rFonts w:cs="Arial"/>
                <w:sz w:val="18"/>
                <w:szCs w:val="18"/>
              </w:rPr>
            </w:pPr>
            <w:r w:rsidRPr="00340B0D">
              <w:rPr>
                <w:rFonts w:cs="Arial"/>
                <w:sz w:val="18"/>
                <w:szCs w:val="18"/>
              </w:rPr>
              <w:t>Centre</w:t>
            </w:r>
          </w:p>
        </w:tc>
        <w:tc>
          <w:tcPr>
            <w:tcW w:w="3394" w:type="dxa"/>
            <w:gridSpan w:val="4"/>
            <w:tcBorders>
              <w:left w:val="single" w:sz="4" w:space="0" w:color="auto"/>
              <w:bottom w:val="single" w:sz="4" w:space="0" w:color="auto"/>
              <w:right w:val="single" w:sz="12" w:space="0" w:color="auto"/>
            </w:tcBorders>
            <w:vAlign w:val="center"/>
          </w:tcPr>
          <w:p w14:paraId="36DB47D8" w14:textId="77777777" w:rsidR="001570A4" w:rsidRPr="00C87169" w:rsidRDefault="001570A4" w:rsidP="00541D1A">
            <w:pPr>
              <w:rPr>
                <w:rFonts w:cs="Arial"/>
              </w:rPr>
            </w:pPr>
          </w:p>
        </w:tc>
      </w:tr>
      <w:tr w:rsidR="001570A4" w:rsidRPr="00340B0D" w14:paraId="15AF0983" w14:textId="77777777" w:rsidTr="00C87366">
        <w:tc>
          <w:tcPr>
            <w:tcW w:w="1789" w:type="dxa"/>
            <w:tcBorders>
              <w:left w:val="single" w:sz="12" w:space="0" w:color="auto"/>
              <w:bottom w:val="single" w:sz="4" w:space="0" w:color="auto"/>
            </w:tcBorders>
          </w:tcPr>
          <w:p w14:paraId="1D52378F" w14:textId="77777777" w:rsidR="001570A4" w:rsidRPr="00340B0D" w:rsidRDefault="001570A4"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762A1F58" w14:textId="77777777" w:rsidR="001570A4" w:rsidRPr="00340B0D" w:rsidRDefault="001570A4"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9016E3A" w14:textId="77777777" w:rsidR="001570A4" w:rsidRPr="00340B0D" w:rsidRDefault="001570A4" w:rsidP="00541D1A">
            <w:pPr>
              <w:rPr>
                <w:rFonts w:cs="Arial"/>
                <w:sz w:val="18"/>
                <w:szCs w:val="18"/>
              </w:rPr>
            </w:pPr>
            <w:r w:rsidRPr="00340B0D">
              <w:rPr>
                <w:rFonts w:cs="Arial"/>
                <w:sz w:val="18"/>
                <w:szCs w:val="18"/>
              </w:rPr>
              <w:t>Scale</w:t>
            </w:r>
          </w:p>
        </w:tc>
        <w:tc>
          <w:tcPr>
            <w:tcW w:w="3394"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56EE7944" w14:textId="77777777" w:rsidR="001570A4" w:rsidRPr="00340B0D" w:rsidRDefault="001570A4" w:rsidP="00541D1A">
            <w:pPr>
              <w:rPr>
                <w:rFonts w:cs="Arial"/>
                <w:sz w:val="18"/>
                <w:szCs w:val="18"/>
              </w:rPr>
            </w:pPr>
            <w:r w:rsidRPr="00340B0D">
              <w:rPr>
                <w:rFonts w:cs="Arial"/>
                <w:sz w:val="18"/>
                <w:szCs w:val="18"/>
              </w:rPr>
              <w:t>1:</w:t>
            </w:r>
            <w:r>
              <w:rPr>
                <w:rFonts w:cs="Arial"/>
                <w:sz w:val="18"/>
                <w:szCs w:val="18"/>
              </w:rPr>
              <w:t>60000</w:t>
            </w:r>
          </w:p>
        </w:tc>
      </w:tr>
      <w:tr w:rsidR="001570A4" w:rsidRPr="00340B0D" w14:paraId="6D797FFE" w14:textId="77777777" w:rsidTr="00C87366">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770C97F7" w14:textId="77777777" w:rsidR="001570A4" w:rsidRPr="00340B0D" w:rsidRDefault="001570A4"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392ED378" w14:textId="77777777" w:rsidR="001570A4" w:rsidRPr="00340B0D" w:rsidRDefault="001570A4" w:rsidP="00541D1A">
            <w:pPr>
              <w:rPr>
                <w:rFonts w:cs="Arial"/>
                <w:sz w:val="18"/>
                <w:szCs w:val="18"/>
              </w:rPr>
            </w:pPr>
            <w:r w:rsidRPr="00340B0D">
              <w:rPr>
                <w:rFonts w:cs="Arial"/>
                <w:sz w:val="18"/>
                <w:szCs w:val="18"/>
              </w:rPr>
              <w:t xml:space="preserve">Orientation </w:t>
            </w:r>
          </w:p>
        </w:tc>
        <w:tc>
          <w:tcPr>
            <w:tcW w:w="3394"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54737C6F" w14:textId="77777777" w:rsidR="001570A4" w:rsidRPr="00340B0D" w:rsidRDefault="001570A4" w:rsidP="00541D1A">
            <w:pPr>
              <w:rPr>
                <w:rFonts w:cs="Arial"/>
                <w:sz w:val="18"/>
                <w:szCs w:val="18"/>
              </w:rPr>
            </w:pPr>
          </w:p>
        </w:tc>
      </w:tr>
      <w:tr w:rsidR="001570A4" w:rsidRPr="00340B0D" w14:paraId="792261D7" w14:textId="77777777" w:rsidTr="00C87366">
        <w:tc>
          <w:tcPr>
            <w:tcW w:w="9624" w:type="dxa"/>
            <w:gridSpan w:val="11"/>
            <w:tcBorders>
              <w:top w:val="single" w:sz="4" w:space="0" w:color="auto"/>
              <w:left w:val="single" w:sz="12" w:space="0" w:color="auto"/>
              <w:bottom w:val="single" w:sz="4" w:space="0" w:color="auto"/>
              <w:right w:val="single" w:sz="12" w:space="0" w:color="auto"/>
            </w:tcBorders>
          </w:tcPr>
          <w:p w14:paraId="69303306" w14:textId="77777777" w:rsidR="001570A4" w:rsidRPr="00340B0D" w:rsidRDefault="001570A4" w:rsidP="00541D1A">
            <w:pPr>
              <w:rPr>
                <w:rFonts w:cs="Arial"/>
                <w:sz w:val="18"/>
                <w:szCs w:val="18"/>
              </w:rPr>
            </w:pPr>
          </w:p>
        </w:tc>
      </w:tr>
      <w:tr w:rsidR="001570A4" w:rsidRPr="00340B0D" w14:paraId="0C6015A9" w14:textId="77777777" w:rsidTr="00C87366">
        <w:tc>
          <w:tcPr>
            <w:tcW w:w="9624"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7106E31" w14:textId="77777777" w:rsidR="001570A4" w:rsidRPr="00340B0D" w:rsidRDefault="001570A4"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1570A4" w:rsidRPr="00340B0D" w14:paraId="77A6F123" w14:textId="77777777" w:rsidTr="00C87366">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D2BAF49" w14:textId="77777777" w:rsidR="001570A4" w:rsidRPr="00340B0D" w:rsidRDefault="001570A4" w:rsidP="00541D1A">
            <w:pPr>
              <w:jc w:val="center"/>
              <w:rPr>
                <w:rFonts w:cs="Arial"/>
                <w:b/>
                <w:bCs/>
                <w:sz w:val="18"/>
                <w:szCs w:val="18"/>
              </w:rPr>
            </w:pPr>
            <w:r w:rsidRPr="00340B0D">
              <w:rPr>
                <w:rFonts w:cs="Arial"/>
                <w:b/>
                <w:bCs/>
                <w:sz w:val="18"/>
                <w:szCs w:val="18"/>
              </w:rPr>
              <w:t>Standard Display</w:t>
            </w:r>
          </w:p>
        </w:tc>
        <w:tc>
          <w:tcPr>
            <w:tcW w:w="469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FF07AE1" w14:textId="77777777" w:rsidR="001570A4" w:rsidRPr="00340B0D" w:rsidRDefault="001570A4" w:rsidP="00541D1A">
            <w:pPr>
              <w:jc w:val="center"/>
              <w:rPr>
                <w:rFonts w:cs="Arial"/>
                <w:b/>
                <w:bCs/>
                <w:sz w:val="18"/>
                <w:szCs w:val="18"/>
              </w:rPr>
            </w:pPr>
            <w:r w:rsidRPr="00340B0D">
              <w:rPr>
                <w:rFonts w:cs="Arial"/>
                <w:b/>
                <w:bCs/>
                <w:sz w:val="18"/>
                <w:szCs w:val="18"/>
              </w:rPr>
              <w:t>Other</w:t>
            </w:r>
          </w:p>
        </w:tc>
      </w:tr>
      <w:tr w:rsidR="001570A4" w:rsidRPr="00340B0D" w14:paraId="282EF34A"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5A7DBF07" w14:textId="77777777" w:rsidR="001570A4" w:rsidRPr="00340B0D" w:rsidRDefault="001570A4"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25165E5D"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62EE20F" w14:textId="77777777" w:rsidR="001570A4" w:rsidRPr="00340B0D" w:rsidRDefault="001570A4" w:rsidP="00541D1A">
            <w:pPr>
              <w:pStyle w:val="Default"/>
              <w:rPr>
                <w:sz w:val="18"/>
                <w:szCs w:val="18"/>
              </w:rPr>
            </w:pPr>
            <w:r w:rsidRPr="00340B0D">
              <w:rPr>
                <w:sz w:val="18"/>
                <w:szCs w:val="18"/>
              </w:rPr>
              <w:t>Spot soundings</w:t>
            </w:r>
          </w:p>
        </w:tc>
        <w:tc>
          <w:tcPr>
            <w:tcW w:w="1097" w:type="dxa"/>
            <w:tcBorders>
              <w:top w:val="single" w:sz="4" w:space="0" w:color="auto"/>
              <w:bottom w:val="single" w:sz="4" w:space="0" w:color="auto"/>
              <w:right w:val="single" w:sz="12" w:space="0" w:color="auto"/>
            </w:tcBorders>
            <w:vAlign w:val="center"/>
          </w:tcPr>
          <w:p w14:paraId="2FA35635" w14:textId="77777777" w:rsidR="001570A4" w:rsidRPr="00340B0D" w:rsidRDefault="001570A4" w:rsidP="00541D1A">
            <w:pPr>
              <w:rPr>
                <w:rFonts w:cs="Arial"/>
                <w:sz w:val="18"/>
                <w:szCs w:val="18"/>
              </w:rPr>
            </w:pPr>
          </w:p>
        </w:tc>
      </w:tr>
      <w:tr w:rsidR="001570A4" w:rsidRPr="00340B0D" w14:paraId="15A6F274"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2C383507" w14:textId="77777777" w:rsidR="001570A4" w:rsidRPr="00340B0D" w:rsidRDefault="001570A4"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03570A8A"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D3BFE10" w14:textId="77777777" w:rsidR="001570A4" w:rsidRPr="00340B0D" w:rsidRDefault="001570A4" w:rsidP="00541D1A">
            <w:pPr>
              <w:pStyle w:val="Default"/>
              <w:rPr>
                <w:sz w:val="18"/>
                <w:szCs w:val="18"/>
              </w:rPr>
            </w:pPr>
            <w:r w:rsidRPr="00340B0D">
              <w:rPr>
                <w:sz w:val="18"/>
                <w:szCs w:val="18"/>
              </w:rPr>
              <w:t>Submarine cables and pipelines</w:t>
            </w:r>
          </w:p>
        </w:tc>
        <w:tc>
          <w:tcPr>
            <w:tcW w:w="1097" w:type="dxa"/>
            <w:tcBorders>
              <w:top w:val="single" w:sz="4" w:space="0" w:color="auto"/>
              <w:bottom w:val="single" w:sz="4" w:space="0" w:color="auto"/>
              <w:right w:val="single" w:sz="12" w:space="0" w:color="auto"/>
            </w:tcBorders>
            <w:vAlign w:val="center"/>
          </w:tcPr>
          <w:p w14:paraId="418E92EA" w14:textId="77777777" w:rsidR="001570A4" w:rsidRPr="00340B0D" w:rsidRDefault="001570A4" w:rsidP="00541D1A">
            <w:pPr>
              <w:rPr>
                <w:rFonts w:cs="Arial"/>
                <w:sz w:val="18"/>
                <w:szCs w:val="18"/>
              </w:rPr>
            </w:pPr>
          </w:p>
        </w:tc>
      </w:tr>
      <w:tr w:rsidR="001570A4" w:rsidRPr="00340B0D" w14:paraId="7C71A0E4"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40AFFEA5" w14:textId="77777777" w:rsidR="001570A4" w:rsidRPr="00340B0D" w:rsidRDefault="001570A4"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3AC8C3C1"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30A855A" w14:textId="77777777" w:rsidR="001570A4" w:rsidRPr="00340B0D" w:rsidRDefault="001570A4" w:rsidP="00541D1A">
            <w:pPr>
              <w:pStyle w:val="Default"/>
              <w:rPr>
                <w:sz w:val="18"/>
                <w:szCs w:val="18"/>
              </w:rPr>
            </w:pPr>
            <w:r w:rsidRPr="00340B0D">
              <w:rPr>
                <w:sz w:val="18"/>
                <w:szCs w:val="18"/>
              </w:rPr>
              <w:t>All isolated dangers</w:t>
            </w:r>
          </w:p>
        </w:tc>
        <w:tc>
          <w:tcPr>
            <w:tcW w:w="1097" w:type="dxa"/>
            <w:tcBorders>
              <w:top w:val="single" w:sz="4" w:space="0" w:color="auto"/>
              <w:bottom w:val="single" w:sz="4" w:space="0" w:color="auto"/>
              <w:right w:val="single" w:sz="12" w:space="0" w:color="auto"/>
            </w:tcBorders>
            <w:vAlign w:val="center"/>
          </w:tcPr>
          <w:p w14:paraId="05AA970E" w14:textId="77777777" w:rsidR="001570A4" w:rsidRPr="00340B0D" w:rsidRDefault="001570A4" w:rsidP="00541D1A">
            <w:pPr>
              <w:rPr>
                <w:rFonts w:cs="Arial"/>
                <w:sz w:val="18"/>
                <w:szCs w:val="18"/>
              </w:rPr>
            </w:pPr>
          </w:p>
        </w:tc>
      </w:tr>
      <w:tr w:rsidR="001570A4" w:rsidRPr="00340B0D" w14:paraId="5540E2D8"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2E363C7F" w14:textId="77777777" w:rsidR="001570A4" w:rsidRPr="00340B0D" w:rsidRDefault="001570A4"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71BB9CBD"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578FF3D" w14:textId="77777777" w:rsidR="001570A4" w:rsidRPr="00340B0D" w:rsidRDefault="001570A4" w:rsidP="00541D1A">
            <w:pPr>
              <w:pStyle w:val="Default"/>
              <w:rPr>
                <w:sz w:val="18"/>
                <w:szCs w:val="18"/>
              </w:rPr>
            </w:pPr>
            <w:r w:rsidRPr="00340B0D">
              <w:rPr>
                <w:sz w:val="18"/>
                <w:szCs w:val="18"/>
              </w:rPr>
              <w:t>Magnetic variation</w:t>
            </w:r>
          </w:p>
        </w:tc>
        <w:tc>
          <w:tcPr>
            <w:tcW w:w="1097" w:type="dxa"/>
            <w:tcBorders>
              <w:top w:val="single" w:sz="4" w:space="0" w:color="auto"/>
              <w:bottom w:val="single" w:sz="4" w:space="0" w:color="auto"/>
              <w:right w:val="single" w:sz="12" w:space="0" w:color="auto"/>
            </w:tcBorders>
            <w:vAlign w:val="center"/>
          </w:tcPr>
          <w:p w14:paraId="4DE4954F" w14:textId="77777777" w:rsidR="001570A4" w:rsidRPr="00340B0D" w:rsidRDefault="001570A4" w:rsidP="00541D1A">
            <w:pPr>
              <w:rPr>
                <w:rFonts w:cs="Arial"/>
                <w:sz w:val="18"/>
                <w:szCs w:val="18"/>
              </w:rPr>
            </w:pPr>
          </w:p>
        </w:tc>
      </w:tr>
      <w:tr w:rsidR="001570A4" w:rsidRPr="00340B0D" w14:paraId="2E51A927"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354B6EEE" w14:textId="77777777" w:rsidR="001570A4" w:rsidRPr="00340B0D" w:rsidRDefault="001570A4"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29EB80F8"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ABF8222" w14:textId="77777777" w:rsidR="001570A4" w:rsidRPr="00340B0D" w:rsidRDefault="001570A4" w:rsidP="00541D1A">
            <w:pPr>
              <w:pStyle w:val="Default"/>
              <w:rPr>
                <w:sz w:val="18"/>
                <w:szCs w:val="18"/>
              </w:rPr>
            </w:pPr>
            <w:r w:rsidRPr="00340B0D">
              <w:rPr>
                <w:sz w:val="18"/>
                <w:szCs w:val="18"/>
              </w:rPr>
              <w:t>Depth contours</w:t>
            </w:r>
          </w:p>
        </w:tc>
        <w:tc>
          <w:tcPr>
            <w:tcW w:w="1097" w:type="dxa"/>
            <w:tcBorders>
              <w:top w:val="single" w:sz="4" w:space="0" w:color="auto"/>
              <w:bottom w:val="single" w:sz="4" w:space="0" w:color="auto"/>
              <w:right w:val="single" w:sz="12" w:space="0" w:color="auto"/>
            </w:tcBorders>
            <w:vAlign w:val="center"/>
          </w:tcPr>
          <w:p w14:paraId="2FF03C9A" w14:textId="77777777" w:rsidR="001570A4" w:rsidRPr="00340B0D" w:rsidRDefault="001570A4" w:rsidP="00541D1A">
            <w:pPr>
              <w:rPr>
                <w:rFonts w:cs="Arial"/>
                <w:sz w:val="18"/>
                <w:szCs w:val="18"/>
              </w:rPr>
            </w:pPr>
          </w:p>
        </w:tc>
      </w:tr>
      <w:tr w:rsidR="001570A4" w:rsidRPr="00340B0D" w14:paraId="4A6A4A99"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0DD30268" w14:textId="77777777" w:rsidR="001570A4" w:rsidRPr="00340B0D" w:rsidRDefault="001570A4"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730FFCF6"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7685783" w14:textId="77777777" w:rsidR="001570A4" w:rsidRPr="00340B0D" w:rsidRDefault="001570A4" w:rsidP="00541D1A">
            <w:pPr>
              <w:pStyle w:val="Default"/>
              <w:rPr>
                <w:sz w:val="18"/>
                <w:szCs w:val="18"/>
              </w:rPr>
            </w:pPr>
            <w:r w:rsidRPr="00340B0D">
              <w:rPr>
                <w:sz w:val="18"/>
                <w:szCs w:val="18"/>
              </w:rPr>
              <w:t>Seabed</w:t>
            </w:r>
          </w:p>
        </w:tc>
        <w:tc>
          <w:tcPr>
            <w:tcW w:w="1097" w:type="dxa"/>
            <w:tcBorders>
              <w:top w:val="single" w:sz="4" w:space="0" w:color="auto"/>
              <w:bottom w:val="single" w:sz="4" w:space="0" w:color="auto"/>
              <w:right w:val="single" w:sz="12" w:space="0" w:color="auto"/>
            </w:tcBorders>
            <w:vAlign w:val="center"/>
          </w:tcPr>
          <w:p w14:paraId="08F21708" w14:textId="77777777" w:rsidR="001570A4" w:rsidRPr="00340B0D" w:rsidRDefault="001570A4" w:rsidP="00541D1A">
            <w:pPr>
              <w:rPr>
                <w:rFonts w:cs="Arial"/>
                <w:sz w:val="18"/>
                <w:szCs w:val="18"/>
              </w:rPr>
            </w:pPr>
          </w:p>
        </w:tc>
      </w:tr>
      <w:tr w:rsidR="001570A4" w:rsidRPr="00340B0D" w14:paraId="657C9A39"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6ABCAE5D" w14:textId="77777777" w:rsidR="001570A4" w:rsidRPr="00340B0D" w:rsidRDefault="001570A4"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637A1D5E"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EC59B74" w14:textId="77777777" w:rsidR="001570A4" w:rsidRPr="00340B0D" w:rsidRDefault="001570A4" w:rsidP="00541D1A">
            <w:pPr>
              <w:pStyle w:val="Default"/>
              <w:rPr>
                <w:sz w:val="18"/>
                <w:szCs w:val="18"/>
              </w:rPr>
            </w:pPr>
            <w:r w:rsidRPr="00340B0D">
              <w:rPr>
                <w:sz w:val="18"/>
                <w:szCs w:val="18"/>
              </w:rPr>
              <w:t>Tidal</w:t>
            </w:r>
          </w:p>
        </w:tc>
        <w:tc>
          <w:tcPr>
            <w:tcW w:w="1097" w:type="dxa"/>
            <w:tcBorders>
              <w:top w:val="single" w:sz="4" w:space="0" w:color="auto"/>
              <w:bottom w:val="single" w:sz="4" w:space="0" w:color="auto"/>
              <w:right w:val="single" w:sz="12" w:space="0" w:color="auto"/>
            </w:tcBorders>
            <w:vAlign w:val="center"/>
          </w:tcPr>
          <w:p w14:paraId="5DE99817" w14:textId="77777777" w:rsidR="001570A4" w:rsidRPr="00340B0D" w:rsidRDefault="001570A4" w:rsidP="00541D1A">
            <w:pPr>
              <w:rPr>
                <w:rFonts w:cs="Arial"/>
                <w:sz w:val="18"/>
                <w:szCs w:val="18"/>
              </w:rPr>
            </w:pPr>
          </w:p>
        </w:tc>
      </w:tr>
      <w:tr w:rsidR="001570A4" w:rsidRPr="00340B0D" w14:paraId="626A4FAD"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78355DD0" w14:textId="77777777" w:rsidR="001570A4" w:rsidRPr="00340B0D" w:rsidRDefault="001570A4"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325CDDFD"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FBCFC44" w14:textId="77777777" w:rsidR="001570A4" w:rsidRPr="00340B0D" w:rsidRDefault="001570A4" w:rsidP="00541D1A">
            <w:pPr>
              <w:pStyle w:val="Default"/>
              <w:rPr>
                <w:sz w:val="18"/>
                <w:szCs w:val="18"/>
              </w:rPr>
            </w:pPr>
            <w:r w:rsidRPr="00340B0D">
              <w:rPr>
                <w:sz w:val="18"/>
                <w:szCs w:val="18"/>
              </w:rPr>
              <w:t>Miscellaneous (Other)</w:t>
            </w:r>
          </w:p>
        </w:tc>
        <w:tc>
          <w:tcPr>
            <w:tcW w:w="1097" w:type="dxa"/>
            <w:tcBorders>
              <w:top w:val="single" w:sz="4" w:space="0" w:color="auto"/>
              <w:bottom w:val="single" w:sz="4" w:space="0" w:color="auto"/>
              <w:right w:val="single" w:sz="12" w:space="0" w:color="auto"/>
            </w:tcBorders>
            <w:vAlign w:val="center"/>
          </w:tcPr>
          <w:p w14:paraId="00268FE1" w14:textId="77777777" w:rsidR="001570A4" w:rsidRPr="00340B0D" w:rsidRDefault="001570A4" w:rsidP="00541D1A">
            <w:pPr>
              <w:rPr>
                <w:rFonts w:cs="Arial"/>
                <w:sz w:val="18"/>
                <w:szCs w:val="18"/>
              </w:rPr>
            </w:pPr>
          </w:p>
        </w:tc>
      </w:tr>
      <w:tr w:rsidR="001570A4" w:rsidRPr="00340B0D" w14:paraId="332AC4BF"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237F8EBF" w14:textId="77777777" w:rsidR="001570A4" w:rsidRPr="00340B0D" w:rsidRDefault="001570A4"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6F93F0A7"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9842A83"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7E5F902B" w14:textId="77777777" w:rsidR="001570A4" w:rsidRPr="00340B0D" w:rsidRDefault="001570A4" w:rsidP="00541D1A">
            <w:pPr>
              <w:rPr>
                <w:rFonts w:cs="Arial"/>
                <w:sz w:val="18"/>
                <w:szCs w:val="18"/>
              </w:rPr>
            </w:pPr>
          </w:p>
        </w:tc>
      </w:tr>
      <w:tr w:rsidR="001570A4" w:rsidRPr="00340B0D" w14:paraId="07883970"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0ACAA86F" w14:textId="77777777" w:rsidR="001570A4" w:rsidRPr="00340B0D" w:rsidRDefault="001570A4"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1BAC6406"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F85E869"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0F31E0C2" w14:textId="77777777" w:rsidR="001570A4" w:rsidRPr="00340B0D" w:rsidRDefault="001570A4" w:rsidP="00541D1A">
            <w:pPr>
              <w:rPr>
                <w:rFonts w:cs="Arial"/>
                <w:sz w:val="18"/>
                <w:szCs w:val="18"/>
              </w:rPr>
            </w:pPr>
          </w:p>
        </w:tc>
      </w:tr>
      <w:tr w:rsidR="001570A4" w:rsidRPr="00340B0D" w14:paraId="19FA3BA6"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101031B1" w14:textId="77777777" w:rsidR="001570A4" w:rsidRPr="00340B0D" w:rsidRDefault="001570A4"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584F0906"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B1A0E15"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619B32D7" w14:textId="77777777" w:rsidR="001570A4" w:rsidRPr="00340B0D" w:rsidRDefault="001570A4" w:rsidP="00541D1A">
            <w:pPr>
              <w:rPr>
                <w:rFonts w:cs="Arial"/>
                <w:sz w:val="18"/>
                <w:szCs w:val="18"/>
              </w:rPr>
            </w:pPr>
          </w:p>
        </w:tc>
      </w:tr>
      <w:tr w:rsidR="001570A4" w:rsidRPr="00340B0D" w14:paraId="3CEE206B"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2FCF051B" w14:textId="77777777" w:rsidR="001570A4" w:rsidRPr="00340B0D" w:rsidRDefault="001570A4"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3403A052"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A2A3685"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107A3FCC" w14:textId="77777777" w:rsidR="001570A4" w:rsidRPr="00340B0D" w:rsidRDefault="001570A4" w:rsidP="00541D1A">
            <w:pPr>
              <w:rPr>
                <w:rFonts w:cs="Arial"/>
                <w:sz w:val="18"/>
                <w:szCs w:val="18"/>
              </w:rPr>
            </w:pPr>
          </w:p>
        </w:tc>
      </w:tr>
      <w:tr w:rsidR="001570A4" w:rsidRPr="00340B0D" w14:paraId="040F3313" w14:textId="77777777" w:rsidTr="00C87366">
        <w:tc>
          <w:tcPr>
            <w:tcW w:w="4375" w:type="dxa"/>
            <w:gridSpan w:val="4"/>
            <w:tcBorders>
              <w:top w:val="single" w:sz="4" w:space="0" w:color="auto"/>
              <w:left w:val="single" w:sz="12" w:space="0" w:color="auto"/>
              <w:bottom w:val="single" w:sz="12" w:space="0" w:color="auto"/>
              <w:right w:val="single" w:sz="4" w:space="0" w:color="auto"/>
            </w:tcBorders>
          </w:tcPr>
          <w:p w14:paraId="165E8243" w14:textId="77777777" w:rsidR="001570A4" w:rsidRPr="00340B0D" w:rsidRDefault="001570A4"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42B81291"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2AAD106E" w14:textId="77777777" w:rsidR="001570A4" w:rsidRPr="00340B0D" w:rsidRDefault="001570A4" w:rsidP="00541D1A">
            <w:pPr>
              <w:rPr>
                <w:rFonts w:cs="Arial"/>
                <w:sz w:val="18"/>
                <w:szCs w:val="18"/>
              </w:rPr>
            </w:pPr>
          </w:p>
        </w:tc>
        <w:tc>
          <w:tcPr>
            <w:tcW w:w="1097" w:type="dxa"/>
            <w:tcBorders>
              <w:top w:val="single" w:sz="4" w:space="0" w:color="auto"/>
              <w:bottom w:val="single" w:sz="12" w:space="0" w:color="auto"/>
              <w:right w:val="single" w:sz="12" w:space="0" w:color="auto"/>
            </w:tcBorders>
            <w:vAlign w:val="center"/>
          </w:tcPr>
          <w:p w14:paraId="4C5C17F0" w14:textId="77777777" w:rsidR="001570A4" w:rsidRPr="00340B0D" w:rsidRDefault="001570A4" w:rsidP="00541D1A">
            <w:pPr>
              <w:rPr>
                <w:rFonts w:cs="Arial"/>
                <w:sz w:val="18"/>
                <w:szCs w:val="18"/>
              </w:rPr>
            </w:pPr>
          </w:p>
        </w:tc>
      </w:tr>
      <w:tr w:rsidR="001570A4" w:rsidRPr="00340B0D" w14:paraId="33532B18" w14:textId="77777777" w:rsidTr="00C87366">
        <w:tc>
          <w:tcPr>
            <w:tcW w:w="9624"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56270E0F" w14:textId="77777777" w:rsidR="001570A4" w:rsidRPr="00EF63B4" w:rsidRDefault="001570A4" w:rsidP="00541D1A">
            <w:pPr>
              <w:jc w:val="center"/>
              <w:rPr>
                <w:rFonts w:cs="Arial"/>
                <w:sz w:val="18"/>
                <w:szCs w:val="18"/>
              </w:rPr>
            </w:pPr>
            <w:r>
              <w:rPr>
                <w:rFonts w:cs="Arial"/>
                <w:b/>
                <w:bCs/>
                <w:sz w:val="18"/>
                <w:szCs w:val="18"/>
              </w:rPr>
              <w:t>Additional</w:t>
            </w:r>
          </w:p>
        </w:tc>
      </w:tr>
      <w:tr w:rsidR="001570A4" w:rsidRPr="00340B0D" w14:paraId="100671C1"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18A902CD"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26DD261A"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0D0B6CB2"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0A559374" w14:textId="77777777" w:rsidR="001570A4" w:rsidRPr="00340B0D" w:rsidRDefault="001570A4" w:rsidP="00541D1A">
            <w:pPr>
              <w:rPr>
                <w:rFonts w:cs="Arial"/>
                <w:sz w:val="18"/>
                <w:szCs w:val="18"/>
              </w:rPr>
            </w:pPr>
          </w:p>
        </w:tc>
      </w:tr>
      <w:tr w:rsidR="001570A4" w:rsidRPr="00340B0D" w14:paraId="465975FE"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6246BDD2"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4EED10C8"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77A9AD48"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4369A130" w14:textId="77777777" w:rsidR="001570A4" w:rsidRPr="00340B0D" w:rsidRDefault="001570A4" w:rsidP="00541D1A">
            <w:pPr>
              <w:rPr>
                <w:rFonts w:cs="Arial"/>
                <w:sz w:val="18"/>
                <w:szCs w:val="18"/>
              </w:rPr>
            </w:pPr>
          </w:p>
        </w:tc>
      </w:tr>
      <w:tr w:rsidR="001570A4" w:rsidRPr="00340B0D" w14:paraId="20990A4D" w14:textId="77777777" w:rsidTr="00C87366">
        <w:tc>
          <w:tcPr>
            <w:tcW w:w="9624"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1107D05" w14:textId="77777777" w:rsidR="001570A4" w:rsidRPr="00340B0D" w:rsidRDefault="001570A4" w:rsidP="00541D1A">
            <w:pPr>
              <w:jc w:val="center"/>
              <w:rPr>
                <w:rFonts w:cs="Arial"/>
                <w:b/>
                <w:bCs/>
                <w:sz w:val="18"/>
                <w:szCs w:val="18"/>
              </w:rPr>
            </w:pPr>
            <w:r w:rsidRPr="00340B0D">
              <w:rPr>
                <w:rFonts w:cs="Arial"/>
                <w:b/>
                <w:bCs/>
                <w:sz w:val="18"/>
                <w:szCs w:val="18"/>
              </w:rPr>
              <w:lastRenderedPageBreak/>
              <w:t>Setup</w:t>
            </w:r>
          </w:p>
        </w:tc>
      </w:tr>
      <w:tr w:rsidR="001570A4" w:rsidRPr="00340B0D" w14:paraId="5DB331B1" w14:textId="77777777" w:rsidTr="00C87366">
        <w:tc>
          <w:tcPr>
            <w:tcW w:w="9624" w:type="dxa"/>
            <w:gridSpan w:val="11"/>
            <w:tcBorders>
              <w:top w:val="single" w:sz="4" w:space="0" w:color="auto"/>
              <w:left w:val="single" w:sz="12" w:space="0" w:color="auto"/>
              <w:bottom w:val="single" w:sz="4" w:space="0" w:color="auto"/>
              <w:right w:val="single" w:sz="12" w:space="0" w:color="auto"/>
            </w:tcBorders>
          </w:tcPr>
          <w:p w14:paraId="2A2CEB97" w14:textId="77777777" w:rsidR="001570A4" w:rsidRDefault="001570A4" w:rsidP="00541D1A">
            <w:pPr>
              <w:rPr>
                <w:rFonts w:cs="Arial"/>
                <w:sz w:val="18"/>
                <w:szCs w:val="18"/>
              </w:rPr>
            </w:pPr>
          </w:p>
          <w:p w14:paraId="4B6F6574" w14:textId="77777777" w:rsidR="00C87366" w:rsidRPr="00A53E84" w:rsidRDefault="00C87366" w:rsidP="00C87366">
            <w:pPr>
              <w:jc w:val="left"/>
              <w:rPr>
                <w:i/>
              </w:rPr>
            </w:pPr>
          </w:p>
          <w:p w14:paraId="1856BB80" w14:textId="0B93E1AB" w:rsidR="001570A4" w:rsidRPr="00110428" w:rsidRDefault="00C87366" w:rsidP="00C87366">
            <w:pPr>
              <w:rPr>
                <w:rFonts w:cs="Arial"/>
              </w:rPr>
            </w:pPr>
            <w:r w:rsidRPr="00A53E84">
              <w:rPr>
                <w:i/>
              </w:rPr>
              <w:t xml:space="preserve">This test is performed by loading the test cell </w:t>
            </w:r>
            <w:r>
              <w:rPr>
                <w:i/>
              </w:rPr>
              <w:t>101AA00</w:t>
            </w:r>
            <w:r w:rsidRPr="00A53E84">
              <w:rPr>
                <w:i/>
              </w:rPr>
              <w:t>SAFCO.000, manually creating a route connecting all way points between feature</w:t>
            </w:r>
            <w:r>
              <w:rPr>
                <w:i/>
              </w:rPr>
              <w:t>s</w:t>
            </w:r>
            <w:r w:rsidRPr="00A53E84">
              <w:rPr>
                <w:i/>
              </w:rPr>
              <w:t xml:space="preserve"> marked as WP1 through WP4 and checking display against the corresponding graphical plot</w:t>
            </w:r>
          </w:p>
          <w:p w14:paraId="5263E774" w14:textId="77777777" w:rsidR="001570A4" w:rsidRPr="00340B0D" w:rsidRDefault="001570A4" w:rsidP="00541D1A">
            <w:pPr>
              <w:rPr>
                <w:rFonts w:cs="Arial"/>
                <w:sz w:val="18"/>
                <w:szCs w:val="18"/>
              </w:rPr>
            </w:pPr>
          </w:p>
        </w:tc>
      </w:tr>
      <w:tr w:rsidR="001570A4" w:rsidRPr="00340B0D" w14:paraId="40DF9D50" w14:textId="77777777" w:rsidTr="00C87366">
        <w:tc>
          <w:tcPr>
            <w:tcW w:w="9624"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E864A5D" w14:textId="77777777" w:rsidR="001570A4" w:rsidRPr="00340B0D" w:rsidRDefault="001570A4" w:rsidP="00541D1A">
            <w:pPr>
              <w:jc w:val="center"/>
              <w:rPr>
                <w:rFonts w:cs="Arial"/>
                <w:b/>
                <w:bCs/>
                <w:sz w:val="18"/>
                <w:szCs w:val="18"/>
              </w:rPr>
            </w:pPr>
            <w:r w:rsidRPr="00340B0D">
              <w:rPr>
                <w:rFonts w:cs="Arial"/>
                <w:b/>
                <w:bCs/>
                <w:sz w:val="18"/>
                <w:szCs w:val="18"/>
              </w:rPr>
              <w:t>Action</w:t>
            </w:r>
          </w:p>
        </w:tc>
      </w:tr>
      <w:tr w:rsidR="001570A4" w:rsidRPr="00340B0D" w14:paraId="4CFE6C62" w14:textId="77777777" w:rsidTr="00C87366">
        <w:tc>
          <w:tcPr>
            <w:tcW w:w="9624"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07F269C" w14:textId="77777777" w:rsidR="001570A4" w:rsidRDefault="001570A4" w:rsidP="00541D1A">
            <w:pPr>
              <w:rPr>
                <w:rFonts w:cs="Arial"/>
                <w:b/>
                <w:bCs/>
              </w:rPr>
            </w:pPr>
          </w:p>
          <w:p w14:paraId="1A642284" w14:textId="77777777" w:rsidR="00C87366" w:rsidRPr="00A53E84" w:rsidRDefault="00C87366" w:rsidP="00C87366">
            <w:pPr>
              <w:rPr>
                <w:i/>
              </w:rPr>
            </w:pPr>
            <w:r w:rsidRPr="00A53E84">
              <w:rPr>
                <w:i/>
              </w:rPr>
              <w:t xml:space="preserve">Load </w:t>
            </w:r>
            <w:r>
              <w:rPr>
                <w:i/>
              </w:rPr>
              <w:t>the</w:t>
            </w:r>
            <w:r w:rsidRPr="00A53E84">
              <w:rPr>
                <w:i/>
              </w:rPr>
              <w:t xml:space="preserve"> </w:t>
            </w:r>
            <w:r>
              <w:rPr>
                <w:i/>
              </w:rPr>
              <w:t xml:space="preserve">exchange set </w:t>
            </w:r>
            <w:proofErr w:type="spellStart"/>
            <w:r w:rsidRPr="00E012C8">
              <w:rPr>
                <w:b/>
                <w:bCs/>
                <w:i/>
              </w:rPr>
              <w:t>SafetyContour</w:t>
            </w:r>
            <w:proofErr w:type="spellEnd"/>
          </w:p>
          <w:p w14:paraId="0E8CEF82" w14:textId="77777777" w:rsidR="00C87366" w:rsidRPr="00E012C8" w:rsidRDefault="00C87366" w:rsidP="00C87366">
            <w:pPr>
              <w:pStyle w:val="ListParagraph"/>
              <w:numPr>
                <w:ilvl w:val="0"/>
                <w:numId w:val="40"/>
              </w:numPr>
              <w:rPr>
                <w:i/>
              </w:rPr>
            </w:pPr>
            <w:r w:rsidRPr="00E012C8">
              <w:rPr>
                <w:i/>
              </w:rPr>
              <w:t>Select Display Category Other</w:t>
            </w:r>
          </w:p>
          <w:p w14:paraId="4FCD01A0" w14:textId="77777777" w:rsidR="00C87366" w:rsidRPr="00E012C8" w:rsidRDefault="00C87366" w:rsidP="00C87366">
            <w:pPr>
              <w:pStyle w:val="ListParagraph"/>
              <w:numPr>
                <w:ilvl w:val="0"/>
                <w:numId w:val="40"/>
              </w:numPr>
              <w:rPr>
                <w:i/>
              </w:rPr>
            </w:pPr>
            <w:r w:rsidRPr="00E012C8">
              <w:rPr>
                <w:i/>
              </w:rPr>
              <w:t>Set the Safety Contour value to 0 m</w:t>
            </w:r>
          </w:p>
          <w:p w14:paraId="06C44832" w14:textId="77777777" w:rsidR="00C87366" w:rsidRPr="00E012C8" w:rsidRDefault="00C87366" w:rsidP="00C87366">
            <w:pPr>
              <w:pStyle w:val="ListParagraph"/>
              <w:numPr>
                <w:ilvl w:val="0"/>
                <w:numId w:val="40"/>
              </w:numPr>
              <w:rPr>
                <w:i/>
              </w:rPr>
            </w:pPr>
            <w:r w:rsidRPr="00E012C8">
              <w:rPr>
                <w:i/>
              </w:rPr>
              <w:t>Set the Safety Depth  value to 30 m</w:t>
            </w:r>
          </w:p>
          <w:p w14:paraId="33125D50" w14:textId="77777777" w:rsidR="00C87366" w:rsidRPr="00E012C8" w:rsidRDefault="00C87366" w:rsidP="00C87366">
            <w:pPr>
              <w:pStyle w:val="ListParagraph"/>
              <w:numPr>
                <w:ilvl w:val="0"/>
                <w:numId w:val="40"/>
              </w:numPr>
              <w:rPr>
                <w:i/>
              </w:rPr>
            </w:pPr>
            <w:r w:rsidRPr="00E012C8">
              <w:rPr>
                <w:i/>
              </w:rPr>
              <w:t xml:space="preserve">Select Symbolized Boundaries </w:t>
            </w:r>
          </w:p>
          <w:p w14:paraId="629293E9" w14:textId="77777777" w:rsidR="00C87366" w:rsidRPr="00E012C8" w:rsidRDefault="00C87366" w:rsidP="00C87366">
            <w:pPr>
              <w:pStyle w:val="ListParagraph"/>
              <w:numPr>
                <w:ilvl w:val="0"/>
                <w:numId w:val="40"/>
              </w:numPr>
              <w:rPr>
                <w:i/>
              </w:rPr>
            </w:pPr>
            <w:r w:rsidRPr="00E012C8">
              <w:rPr>
                <w:i/>
              </w:rPr>
              <w:t xml:space="preserve">Select Paper chart symbols </w:t>
            </w:r>
          </w:p>
          <w:p w14:paraId="2C414749" w14:textId="77777777" w:rsidR="00C87366" w:rsidRPr="00E012C8" w:rsidRDefault="00C87366" w:rsidP="00C87366">
            <w:pPr>
              <w:pStyle w:val="ListParagraph"/>
              <w:numPr>
                <w:ilvl w:val="0"/>
                <w:numId w:val="40"/>
              </w:numPr>
              <w:rPr>
                <w:i/>
              </w:rPr>
            </w:pPr>
            <w:r w:rsidRPr="00E012C8">
              <w:rPr>
                <w:i/>
              </w:rPr>
              <w:t>Select all Text groups</w:t>
            </w:r>
          </w:p>
          <w:p w14:paraId="5F5875BD" w14:textId="77777777" w:rsidR="00C87366" w:rsidRPr="00E012C8" w:rsidRDefault="00C87366" w:rsidP="00C87366">
            <w:pPr>
              <w:pStyle w:val="ListParagraph"/>
              <w:numPr>
                <w:ilvl w:val="0"/>
                <w:numId w:val="40"/>
              </w:numPr>
              <w:rPr>
                <w:i/>
              </w:rPr>
            </w:pPr>
            <w:r w:rsidRPr="00E012C8">
              <w:rPr>
                <w:i/>
              </w:rPr>
              <w:t>Select Contour label</w:t>
            </w:r>
            <w:r w:rsidRPr="00E012C8" w:rsidDel="00AF6FF4">
              <w:rPr>
                <w:i/>
              </w:rPr>
              <w:t xml:space="preserve"> </w:t>
            </w:r>
          </w:p>
          <w:p w14:paraId="5FA9B2AB" w14:textId="77777777" w:rsidR="00C87366" w:rsidRPr="00E012C8" w:rsidRDefault="00C87366" w:rsidP="00C87366">
            <w:pPr>
              <w:pStyle w:val="ListParagraph"/>
              <w:numPr>
                <w:ilvl w:val="0"/>
                <w:numId w:val="40"/>
              </w:numPr>
              <w:rPr>
                <w:i/>
              </w:rPr>
            </w:pPr>
            <w:r w:rsidRPr="00E012C8">
              <w:rPr>
                <w:i/>
              </w:rPr>
              <w:t>Manually create a route connecting all way points between feature</w:t>
            </w:r>
            <w:r>
              <w:rPr>
                <w:i/>
              </w:rPr>
              <w:t>s</w:t>
            </w:r>
            <w:r w:rsidRPr="00E012C8">
              <w:rPr>
                <w:i/>
              </w:rPr>
              <w:t xml:space="preserve"> marked WP1 through WP4</w:t>
            </w:r>
          </w:p>
          <w:p w14:paraId="2150233A" w14:textId="0C383040" w:rsidR="00C87366" w:rsidRDefault="00C87366" w:rsidP="00C87366">
            <w:pPr>
              <w:rPr>
                <w:rFonts w:cs="Arial"/>
                <w:b/>
                <w:bCs/>
              </w:rPr>
            </w:pPr>
            <w:r w:rsidRPr="00E012C8">
              <w:rPr>
                <w:i/>
              </w:rPr>
              <w:t>Set user-specified distance for detecting of Safety Contour as 0.1 NM</w:t>
            </w:r>
          </w:p>
          <w:p w14:paraId="24B491B8" w14:textId="77777777" w:rsidR="00C87366" w:rsidRDefault="00C87366" w:rsidP="00541D1A">
            <w:pPr>
              <w:rPr>
                <w:rFonts w:cs="Arial"/>
                <w:b/>
                <w:bCs/>
              </w:rPr>
            </w:pPr>
          </w:p>
          <w:p w14:paraId="0803407C" w14:textId="77777777" w:rsidR="00C87366" w:rsidRPr="00A53E84" w:rsidRDefault="00C87366" w:rsidP="00C87366">
            <w:pPr>
              <w:rPr>
                <w:i/>
              </w:rPr>
            </w:pPr>
            <w:r w:rsidRPr="00A53E84">
              <w:rPr>
                <w:i/>
              </w:rPr>
              <w:t>Check ENC symbols shown in the ECDIS against the corresponding graphical plot.</w:t>
            </w:r>
          </w:p>
          <w:p w14:paraId="7FCD85BF" w14:textId="77777777" w:rsidR="00C87366" w:rsidRPr="00A53E84" w:rsidRDefault="00C87366" w:rsidP="00C87366">
            <w:pPr>
              <w:rPr>
                <w:i/>
              </w:rPr>
            </w:pPr>
          </w:p>
          <w:p w14:paraId="445B922A" w14:textId="0A90F324" w:rsidR="00C87366" w:rsidRDefault="00C87366" w:rsidP="00C87366">
            <w:pPr>
              <w:rPr>
                <w:rFonts w:cs="Arial"/>
                <w:b/>
                <w:bCs/>
              </w:rPr>
            </w:pPr>
            <w:r w:rsidRPr="00A53E84">
              <w:rPr>
                <w:i/>
              </w:rPr>
              <w:t xml:space="preserve">Repeat sequentially for </w:t>
            </w:r>
            <w:r>
              <w:rPr>
                <w:i/>
              </w:rPr>
              <w:t xml:space="preserve">Safety Contour value </w:t>
            </w:r>
            <w:r w:rsidRPr="00A53E84">
              <w:rPr>
                <w:i/>
              </w:rPr>
              <w:t>0m, 6m, 11m, 13m, 43m</w:t>
            </w:r>
          </w:p>
          <w:p w14:paraId="5DA2E37F" w14:textId="77777777" w:rsidR="00C87366" w:rsidRPr="00110428" w:rsidRDefault="00C87366" w:rsidP="00541D1A">
            <w:pPr>
              <w:rPr>
                <w:rFonts w:cs="Arial"/>
                <w:b/>
                <w:bCs/>
              </w:rPr>
            </w:pPr>
          </w:p>
        </w:tc>
      </w:tr>
      <w:tr w:rsidR="001570A4" w:rsidRPr="00340B0D" w14:paraId="66FC1CD8" w14:textId="77777777" w:rsidTr="00C87366">
        <w:tc>
          <w:tcPr>
            <w:tcW w:w="9624"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790BEFF" w14:textId="77777777" w:rsidR="001570A4" w:rsidRPr="00340B0D" w:rsidRDefault="001570A4" w:rsidP="00541D1A">
            <w:pPr>
              <w:jc w:val="center"/>
              <w:rPr>
                <w:rFonts w:cs="Arial"/>
                <w:sz w:val="18"/>
                <w:szCs w:val="18"/>
              </w:rPr>
            </w:pPr>
            <w:r w:rsidRPr="00340B0D">
              <w:rPr>
                <w:rFonts w:cs="Arial"/>
                <w:b/>
                <w:bCs/>
                <w:sz w:val="18"/>
                <w:szCs w:val="18"/>
              </w:rPr>
              <w:t>Results</w:t>
            </w:r>
          </w:p>
        </w:tc>
      </w:tr>
    </w:tbl>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9681"/>
      </w:tblGrid>
      <w:tr w:rsidR="000A72CE" w14:paraId="4FE5AD5A" w14:textId="77777777" w:rsidTr="00C87366">
        <w:trPr>
          <w:cantSplit/>
        </w:trPr>
        <w:tc>
          <w:tcPr>
            <w:tcW w:w="9493" w:type="dxa"/>
            <w:tcBorders>
              <w:bottom w:val="nil"/>
            </w:tcBorders>
            <w:vAlign w:val="center"/>
          </w:tcPr>
          <w:p w14:paraId="3440D31E" w14:textId="76FD5114" w:rsidR="000A72CE" w:rsidRDefault="003776F0" w:rsidP="008A1BCC">
            <w:pPr>
              <w:jc w:val="left"/>
              <w:rPr>
                <w:i/>
              </w:rPr>
            </w:pPr>
            <w:r w:rsidRPr="00A53E84">
              <w:rPr>
                <w:i/>
              </w:rPr>
              <w:t>The ENC in the ECDIS should match the corresponding graphical plot shown below.</w:t>
            </w:r>
          </w:p>
          <w:p w14:paraId="6F1C7515" w14:textId="6FA25A8F" w:rsidR="00FF43AD" w:rsidRPr="00A53E84" w:rsidRDefault="00FF43AD" w:rsidP="008A1BCC">
            <w:pPr>
              <w:jc w:val="left"/>
              <w:rPr>
                <w:i/>
              </w:rPr>
            </w:pPr>
            <w:r w:rsidRPr="00FF43AD">
              <w:rPr>
                <w:i/>
              </w:rPr>
              <w:t xml:space="preserve">Note: To increase the prominence of dangers in unsafe waters it is permitted to highlight </w:t>
            </w:r>
            <w:r w:rsidR="008D43CA">
              <w:rPr>
                <w:i/>
              </w:rPr>
              <w:t>features</w:t>
            </w:r>
            <w:r w:rsidR="008D43CA" w:rsidRPr="00FF43AD">
              <w:rPr>
                <w:i/>
              </w:rPr>
              <w:t xml:space="preserve"> </w:t>
            </w:r>
            <w:r w:rsidRPr="00FF43AD">
              <w:rPr>
                <w:i/>
              </w:rPr>
              <w:t>with an isolated danger mark when they are wholly located in this area</w:t>
            </w:r>
            <w:r w:rsidR="00865F2F">
              <w:rPr>
                <w:i/>
              </w:rPr>
              <w:t>.</w:t>
            </w:r>
          </w:p>
          <w:p w14:paraId="35EFE9B6" w14:textId="77777777" w:rsidR="003776F0" w:rsidRPr="00A53E84" w:rsidRDefault="003776F0" w:rsidP="008A1BCC">
            <w:pPr>
              <w:jc w:val="left"/>
              <w:rPr>
                <w:i/>
              </w:rPr>
            </w:pPr>
          </w:p>
        </w:tc>
      </w:tr>
      <w:tr w:rsidR="003776F0" w14:paraId="3ECBC6AE" w14:textId="77777777" w:rsidTr="00C87366">
        <w:trPr>
          <w:cantSplit/>
        </w:trPr>
        <w:tc>
          <w:tcPr>
            <w:tcW w:w="9493" w:type="dxa"/>
            <w:tcBorders>
              <w:top w:val="nil"/>
              <w:bottom w:val="nil"/>
            </w:tcBorders>
            <w:vAlign w:val="center"/>
          </w:tcPr>
          <w:p w14:paraId="3938456A" w14:textId="46D2534C" w:rsidR="003776F0" w:rsidRPr="003776F0" w:rsidRDefault="005714BE" w:rsidP="003776F0">
            <w:pPr>
              <w:jc w:val="center"/>
            </w:pPr>
            <w:r w:rsidRPr="005714BE">
              <w:rPr>
                <w:noProof/>
                <w:lang w:eastAsia="en-GB"/>
              </w:rPr>
              <w:drawing>
                <wp:inline distT="0" distB="0" distL="0" distR="0" wp14:anchorId="012C4ACD" wp14:editId="56EADCAC">
                  <wp:extent cx="5986696" cy="1725681"/>
                  <wp:effectExtent l="0" t="0" r="0" b="8255"/>
                  <wp:docPr id="277" name="Picture 277" descr="C:\msdokut\STANDARDIT\IHO\ENCWG\work 2017\S-64, New picture originals 20may2017\7.1 picture 1 - Safety contour = 0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msdokut\STANDARDIT\IHO\ENCWG\work 2017\S-64, New picture originals 20may2017\7.1 picture 1 - Safety contour = 0 meter.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97377" cy="1728760"/>
                          </a:xfrm>
                          <a:prstGeom prst="rect">
                            <a:avLst/>
                          </a:prstGeom>
                          <a:noFill/>
                          <a:ln>
                            <a:noFill/>
                          </a:ln>
                        </pic:spPr>
                      </pic:pic>
                    </a:graphicData>
                  </a:graphic>
                </wp:inline>
              </w:drawing>
            </w:r>
          </w:p>
        </w:tc>
      </w:tr>
      <w:tr w:rsidR="003776F0" w14:paraId="0F68E44C" w14:textId="77777777" w:rsidTr="00C87366">
        <w:trPr>
          <w:cantSplit/>
        </w:trPr>
        <w:tc>
          <w:tcPr>
            <w:tcW w:w="9493" w:type="dxa"/>
            <w:tcBorders>
              <w:top w:val="nil"/>
              <w:bottom w:val="nil"/>
            </w:tcBorders>
            <w:vAlign w:val="center"/>
          </w:tcPr>
          <w:p w14:paraId="2A91CC84" w14:textId="64EBC593" w:rsidR="003776F0" w:rsidRPr="00A53E84" w:rsidRDefault="0069033B" w:rsidP="008A1BCC">
            <w:pPr>
              <w:jc w:val="left"/>
              <w:rPr>
                <w:i/>
              </w:rPr>
            </w:pPr>
            <w:r>
              <w:rPr>
                <w:i/>
              </w:rPr>
              <w:t xml:space="preserve">Safety Contour </w:t>
            </w:r>
            <w:r w:rsidR="003776F0" w:rsidRPr="00A53E84">
              <w:rPr>
                <w:i/>
              </w:rPr>
              <w:t>= 0 m</w:t>
            </w:r>
          </w:p>
          <w:p w14:paraId="365FAC7C" w14:textId="77777777" w:rsidR="003776F0" w:rsidRPr="00A53E84" w:rsidRDefault="003776F0" w:rsidP="008A1BCC">
            <w:pPr>
              <w:jc w:val="left"/>
              <w:rPr>
                <w:i/>
              </w:rPr>
            </w:pPr>
          </w:p>
        </w:tc>
      </w:tr>
      <w:tr w:rsidR="003776F0" w14:paraId="2AC729BA" w14:textId="77777777" w:rsidTr="00C87366">
        <w:trPr>
          <w:cantSplit/>
        </w:trPr>
        <w:tc>
          <w:tcPr>
            <w:tcW w:w="9493" w:type="dxa"/>
            <w:tcBorders>
              <w:top w:val="nil"/>
              <w:bottom w:val="nil"/>
            </w:tcBorders>
            <w:vAlign w:val="center"/>
          </w:tcPr>
          <w:p w14:paraId="460AE384" w14:textId="43B71DBB" w:rsidR="003776F0" w:rsidRPr="003776F0" w:rsidRDefault="005714BE" w:rsidP="003776F0">
            <w:pPr>
              <w:jc w:val="center"/>
            </w:pPr>
            <w:r w:rsidRPr="005714BE">
              <w:rPr>
                <w:noProof/>
                <w:lang w:eastAsia="en-GB"/>
              </w:rPr>
              <w:drawing>
                <wp:inline distT="0" distB="0" distL="0" distR="0" wp14:anchorId="6D0290C3" wp14:editId="477C5913">
                  <wp:extent cx="6010275" cy="1733803"/>
                  <wp:effectExtent l="0" t="0" r="0" b="0"/>
                  <wp:docPr id="40" name="Picture 40" descr="C:\msdokut\STANDARDIT\IHO\ENCWG\work 2017\S-64, New picture originals 20may2017\7.1 picture 2 - Safety contour = 6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msdokut\STANDARDIT\IHO\ENCWG\work 2017\S-64, New picture originals 20may2017\7.1 picture 2 - Safety contour = 6 meter.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019487" cy="1736460"/>
                          </a:xfrm>
                          <a:prstGeom prst="rect">
                            <a:avLst/>
                          </a:prstGeom>
                          <a:noFill/>
                          <a:ln>
                            <a:noFill/>
                          </a:ln>
                        </pic:spPr>
                      </pic:pic>
                    </a:graphicData>
                  </a:graphic>
                </wp:inline>
              </w:drawing>
            </w:r>
          </w:p>
        </w:tc>
      </w:tr>
      <w:tr w:rsidR="003776F0" w14:paraId="3A135E8D" w14:textId="77777777" w:rsidTr="00C87366">
        <w:trPr>
          <w:cantSplit/>
        </w:trPr>
        <w:tc>
          <w:tcPr>
            <w:tcW w:w="9493" w:type="dxa"/>
            <w:tcBorders>
              <w:top w:val="nil"/>
            </w:tcBorders>
            <w:vAlign w:val="center"/>
          </w:tcPr>
          <w:p w14:paraId="35989831" w14:textId="4407771D" w:rsidR="003776F0" w:rsidRPr="00A53E84" w:rsidRDefault="0069033B" w:rsidP="003776F0">
            <w:pPr>
              <w:jc w:val="left"/>
              <w:rPr>
                <w:i/>
              </w:rPr>
            </w:pPr>
            <w:r>
              <w:rPr>
                <w:i/>
              </w:rPr>
              <w:t xml:space="preserve">Safety Contour </w:t>
            </w:r>
            <w:r w:rsidR="003776F0" w:rsidRPr="00A53E84">
              <w:rPr>
                <w:i/>
              </w:rPr>
              <w:t>= 6 m</w:t>
            </w:r>
          </w:p>
        </w:tc>
      </w:tr>
    </w:tbl>
    <w:p w14:paraId="141F1D65" w14:textId="77777777" w:rsidR="003776F0" w:rsidRDefault="003776F0" w:rsidP="000A72CE"/>
    <w:tbl>
      <w:tblPr>
        <w:tblW w:w="96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86"/>
      </w:tblGrid>
      <w:tr w:rsidR="003776F0" w14:paraId="7D240DCA" w14:textId="77777777" w:rsidTr="003776F0">
        <w:trPr>
          <w:tblHeader/>
        </w:trPr>
        <w:tc>
          <w:tcPr>
            <w:tcW w:w="9686" w:type="dxa"/>
            <w:tcBorders>
              <w:bottom w:val="nil"/>
            </w:tcBorders>
            <w:vAlign w:val="center"/>
          </w:tcPr>
          <w:p w14:paraId="08B75AD3" w14:textId="7B7A30EE" w:rsidR="003776F0" w:rsidRPr="003776F0" w:rsidRDefault="005714BE" w:rsidP="003776F0">
            <w:pPr>
              <w:jc w:val="center"/>
            </w:pPr>
            <w:r w:rsidRPr="005714BE">
              <w:rPr>
                <w:noProof/>
                <w:lang w:eastAsia="en-GB"/>
              </w:rPr>
              <w:lastRenderedPageBreak/>
              <w:drawing>
                <wp:inline distT="0" distB="0" distL="0" distR="0" wp14:anchorId="68C377C6" wp14:editId="225B604D">
                  <wp:extent cx="6010275" cy="1747914"/>
                  <wp:effectExtent l="0" t="0" r="0" b="5080"/>
                  <wp:docPr id="52" name="Picture 52" descr="C:\msdokut\STANDARDIT\IHO\ENCWG\work 2017\S-64, New picture originals 20may2017\7.1 picture 3 - Safety contour = 11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msdokut\STANDARDIT\IHO\ENCWG\work 2017\S-64, New picture originals 20may2017\7.1 picture 3 - Safety contour = 11 meter.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012593" cy="1748588"/>
                          </a:xfrm>
                          <a:prstGeom prst="rect">
                            <a:avLst/>
                          </a:prstGeom>
                          <a:noFill/>
                          <a:ln>
                            <a:noFill/>
                          </a:ln>
                        </pic:spPr>
                      </pic:pic>
                    </a:graphicData>
                  </a:graphic>
                </wp:inline>
              </w:drawing>
            </w:r>
          </w:p>
        </w:tc>
      </w:tr>
      <w:tr w:rsidR="003776F0" w14:paraId="07C5625A" w14:textId="77777777" w:rsidTr="003776F0">
        <w:trPr>
          <w:tblHeader/>
        </w:trPr>
        <w:tc>
          <w:tcPr>
            <w:tcW w:w="9686" w:type="dxa"/>
            <w:tcBorders>
              <w:top w:val="nil"/>
              <w:bottom w:val="nil"/>
            </w:tcBorders>
            <w:vAlign w:val="center"/>
          </w:tcPr>
          <w:p w14:paraId="6B3206FA" w14:textId="6D715DC9" w:rsidR="003776F0" w:rsidRPr="00A53E84" w:rsidRDefault="0069033B" w:rsidP="00ED668D">
            <w:pPr>
              <w:jc w:val="left"/>
              <w:rPr>
                <w:i/>
              </w:rPr>
            </w:pPr>
            <w:r>
              <w:rPr>
                <w:i/>
              </w:rPr>
              <w:t xml:space="preserve">Safety Contour </w:t>
            </w:r>
            <w:r w:rsidR="003776F0" w:rsidRPr="00A53E84">
              <w:rPr>
                <w:i/>
              </w:rPr>
              <w:t>= 11 m</w:t>
            </w:r>
          </w:p>
          <w:p w14:paraId="794283C0" w14:textId="77777777" w:rsidR="003776F0" w:rsidRPr="00A53E84" w:rsidRDefault="003776F0" w:rsidP="00ED668D">
            <w:pPr>
              <w:jc w:val="left"/>
              <w:rPr>
                <w:i/>
              </w:rPr>
            </w:pPr>
          </w:p>
        </w:tc>
      </w:tr>
      <w:tr w:rsidR="003776F0" w14:paraId="47475473" w14:textId="77777777" w:rsidTr="003776F0">
        <w:trPr>
          <w:tblHeader/>
        </w:trPr>
        <w:tc>
          <w:tcPr>
            <w:tcW w:w="9686" w:type="dxa"/>
            <w:tcBorders>
              <w:top w:val="nil"/>
              <w:bottom w:val="nil"/>
            </w:tcBorders>
            <w:vAlign w:val="center"/>
          </w:tcPr>
          <w:p w14:paraId="3A5AC514" w14:textId="2DA8CD7D" w:rsidR="003776F0" w:rsidRPr="003776F0" w:rsidRDefault="005714BE" w:rsidP="003776F0">
            <w:pPr>
              <w:jc w:val="center"/>
            </w:pPr>
            <w:r w:rsidRPr="005714BE">
              <w:rPr>
                <w:noProof/>
                <w:lang w:eastAsia="en-GB"/>
              </w:rPr>
              <w:drawing>
                <wp:inline distT="0" distB="0" distL="0" distR="0" wp14:anchorId="76D95746" wp14:editId="75165905">
                  <wp:extent cx="6004302" cy="1725283"/>
                  <wp:effectExtent l="0" t="0" r="0" b="8890"/>
                  <wp:docPr id="66" name="Picture 66" descr="C:\msdokut\STANDARDIT\IHO\ENCWG\work 2017\S-64, New picture originals 20may2017\7.1 picture 4 - Safety contour = 13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msdokut\STANDARDIT\IHO\ENCWG\work 2017\S-64, New picture originals 20may2017\7.1 picture 4 - Safety contour = 13 meter.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028790" cy="1732320"/>
                          </a:xfrm>
                          <a:prstGeom prst="rect">
                            <a:avLst/>
                          </a:prstGeom>
                          <a:noFill/>
                          <a:ln>
                            <a:noFill/>
                          </a:ln>
                        </pic:spPr>
                      </pic:pic>
                    </a:graphicData>
                  </a:graphic>
                </wp:inline>
              </w:drawing>
            </w:r>
          </w:p>
        </w:tc>
      </w:tr>
      <w:tr w:rsidR="003776F0" w14:paraId="0491DB88" w14:textId="77777777" w:rsidTr="003776F0">
        <w:trPr>
          <w:tblHeader/>
        </w:trPr>
        <w:tc>
          <w:tcPr>
            <w:tcW w:w="9686" w:type="dxa"/>
            <w:tcBorders>
              <w:top w:val="nil"/>
              <w:bottom w:val="nil"/>
            </w:tcBorders>
            <w:vAlign w:val="center"/>
          </w:tcPr>
          <w:p w14:paraId="167FA4DC" w14:textId="3127E873" w:rsidR="003776F0" w:rsidRPr="00A53E84" w:rsidRDefault="0069033B" w:rsidP="00ED668D">
            <w:pPr>
              <w:jc w:val="left"/>
              <w:rPr>
                <w:i/>
              </w:rPr>
            </w:pPr>
            <w:r>
              <w:rPr>
                <w:i/>
              </w:rPr>
              <w:t xml:space="preserve">Safety Contour </w:t>
            </w:r>
            <w:r w:rsidR="003776F0" w:rsidRPr="00A53E84">
              <w:rPr>
                <w:i/>
              </w:rPr>
              <w:t>= 13 m</w:t>
            </w:r>
          </w:p>
          <w:p w14:paraId="39E440AC" w14:textId="77777777" w:rsidR="003776F0" w:rsidRPr="00A53E84" w:rsidRDefault="003776F0" w:rsidP="00ED668D">
            <w:pPr>
              <w:jc w:val="left"/>
              <w:rPr>
                <w:i/>
              </w:rPr>
            </w:pPr>
          </w:p>
        </w:tc>
      </w:tr>
      <w:tr w:rsidR="003776F0" w14:paraId="0A4D7C0B" w14:textId="77777777" w:rsidTr="003776F0">
        <w:trPr>
          <w:tblHeader/>
        </w:trPr>
        <w:tc>
          <w:tcPr>
            <w:tcW w:w="9684" w:type="dxa"/>
            <w:tcBorders>
              <w:top w:val="nil"/>
              <w:bottom w:val="nil"/>
            </w:tcBorders>
            <w:vAlign w:val="center"/>
          </w:tcPr>
          <w:p w14:paraId="6A9FAA19" w14:textId="77D71858" w:rsidR="003776F0" w:rsidRPr="003776F0" w:rsidRDefault="005714BE" w:rsidP="003776F0">
            <w:pPr>
              <w:jc w:val="center"/>
            </w:pPr>
            <w:r w:rsidRPr="005714BE">
              <w:rPr>
                <w:noProof/>
                <w:lang w:eastAsia="en-GB"/>
              </w:rPr>
              <w:drawing>
                <wp:inline distT="0" distB="0" distL="0" distR="0" wp14:anchorId="69198D20" wp14:editId="0F20280F">
                  <wp:extent cx="5995430" cy="1741495"/>
                  <wp:effectExtent l="0" t="0" r="5715" b="0"/>
                  <wp:docPr id="69" name="Picture 69" descr="C:\msdokut\STANDARDIT\IHO\ENCWG\work 2017\S-64, New picture originals 20may2017\7.1 picture 5 - Safety contour = 43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msdokut\STANDARDIT\IHO\ENCWG\work 2017\S-64, New picture originals 20may2017\7.1 picture 5 - Safety contour = 43 meter.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010877" cy="1745982"/>
                          </a:xfrm>
                          <a:prstGeom prst="rect">
                            <a:avLst/>
                          </a:prstGeom>
                          <a:noFill/>
                          <a:ln>
                            <a:noFill/>
                          </a:ln>
                        </pic:spPr>
                      </pic:pic>
                    </a:graphicData>
                  </a:graphic>
                </wp:inline>
              </w:drawing>
            </w:r>
          </w:p>
        </w:tc>
      </w:tr>
      <w:tr w:rsidR="003776F0" w14:paraId="2AFEDBD5" w14:textId="77777777" w:rsidTr="003776F0">
        <w:trPr>
          <w:tblHeader/>
        </w:trPr>
        <w:tc>
          <w:tcPr>
            <w:tcW w:w="9684" w:type="dxa"/>
            <w:tcBorders>
              <w:top w:val="nil"/>
            </w:tcBorders>
            <w:vAlign w:val="center"/>
          </w:tcPr>
          <w:p w14:paraId="599C683E" w14:textId="630D4424" w:rsidR="003776F0" w:rsidRPr="00A53E84" w:rsidRDefault="0069033B" w:rsidP="00ED668D">
            <w:pPr>
              <w:jc w:val="left"/>
              <w:rPr>
                <w:i/>
              </w:rPr>
            </w:pPr>
            <w:r>
              <w:rPr>
                <w:i/>
              </w:rPr>
              <w:t xml:space="preserve">Safety Contour </w:t>
            </w:r>
            <w:r w:rsidR="003776F0" w:rsidRPr="00A53E84">
              <w:rPr>
                <w:i/>
              </w:rPr>
              <w:t>= 43 m</w:t>
            </w:r>
          </w:p>
          <w:p w14:paraId="6057FFD8" w14:textId="03287416" w:rsidR="003776F0" w:rsidRPr="00A53E84" w:rsidRDefault="009274A1" w:rsidP="00ED668D">
            <w:pPr>
              <w:jc w:val="left"/>
              <w:rPr>
                <w:i/>
              </w:rPr>
            </w:pPr>
            <w:r>
              <w:rPr>
                <w:b/>
                <w:noProof/>
                <w:lang w:eastAsia="en-GB"/>
              </w:rPr>
              <w:t>tbd</w:t>
            </w:r>
          </w:p>
        </w:tc>
      </w:tr>
    </w:tbl>
    <w:p w14:paraId="0E445678" w14:textId="77777777" w:rsidR="003776F0" w:rsidRDefault="003776F0" w:rsidP="000A72CE"/>
    <w:p w14:paraId="6EB5F622" w14:textId="0EFBF40B" w:rsidR="000A72CE" w:rsidRPr="00C87366" w:rsidRDefault="003776F0" w:rsidP="00E30B8F">
      <w:pPr>
        <w:pStyle w:val="Heading2"/>
      </w:pPr>
      <w:r>
        <w:br w:type="page"/>
      </w:r>
      <w:bookmarkStart w:id="10596" w:name="_Toc189647943"/>
      <w:r w:rsidR="000A72CE" w:rsidRPr="00C87366">
        <w:lastRenderedPageBreak/>
        <w:t xml:space="preserve">Detection and Notification of the </w:t>
      </w:r>
      <w:r w:rsidR="0069033B" w:rsidRPr="00C87366">
        <w:t xml:space="preserve">Safety Contour </w:t>
      </w:r>
      <w:r w:rsidR="000A72CE" w:rsidRPr="00C87366">
        <w:t>– Use of largest scale available</w:t>
      </w:r>
      <w:bookmarkEnd w:id="10596"/>
    </w:p>
    <w:tbl>
      <w:tblPr>
        <w:tblStyle w:val="TableGrid"/>
        <w:tblW w:w="9624"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1097"/>
      </w:tblGrid>
      <w:tr w:rsidR="001570A4" w:rsidRPr="00340B0D" w14:paraId="144286B7" w14:textId="77777777" w:rsidTr="00C87366">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6EC70E82" w14:textId="77777777" w:rsidR="001570A4" w:rsidRPr="00340B0D" w:rsidRDefault="001570A4"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65847554" w14:textId="487C46CF" w:rsidR="001570A4" w:rsidRPr="00C87169" w:rsidRDefault="00C87366" w:rsidP="00541D1A">
            <w:pPr>
              <w:jc w:val="center"/>
              <w:rPr>
                <w:rFonts w:cs="Arial"/>
                <w:bCs/>
              </w:rPr>
            </w:pPr>
            <w:proofErr w:type="spellStart"/>
            <w:r>
              <w:t>SafetyContourLS</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25960B22" w14:textId="77777777" w:rsidR="001570A4" w:rsidRPr="00340B0D" w:rsidRDefault="001570A4" w:rsidP="00541D1A">
            <w:pPr>
              <w:jc w:val="center"/>
              <w:rPr>
                <w:rFonts w:cs="Arial"/>
                <w:b/>
                <w:bCs/>
                <w:sz w:val="18"/>
                <w:szCs w:val="18"/>
              </w:rPr>
            </w:pPr>
            <w:r w:rsidRPr="00340B0D">
              <w:rPr>
                <w:rFonts w:cs="Arial"/>
                <w:b/>
                <w:bCs/>
                <w:sz w:val="18"/>
                <w:szCs w:val="18"/>
              </w:rPr>
              <w:t>IHO Reference</w:t>
            </w:r>
          </w:p>
        </w:tc>
        <w:tc>
          <w:tcPr>
            <w:tcW w:w="2538"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0835D53F" w14:textId="66801B7B" w:rsidR="001570A4" w:rsidRPr="00A16323" w:rsidRDefault="00C87366" w:rsidP="00A16323">
            <w:pPr>
              <w:widowControl/>
              <w:spacing w:line="240" w:lineRule="auto"/>
              <w:rPr>
                <w:rFonts w:ascii="Calibri" w:hAnsi="Calibri" w:cs="Calibri"/>
                <w:snapToGrid/>
                <w:color w:val="000000"/>
                <w:sz w:val="22"/>
                <w:szCs w:val="22"/>
              </w:rPr>
            </w:pPr>
            <w:r>
              <w:rPr>
                <w:rFonts w:ascii="Calibri" w:hAnsi="Calibri" w:cs="Calibri"/>
                <w:color w:val="000000"/>
                <w:sz w:val="22"/>
                <w:szCs w:val="22"/>
              </w:rPr>
              <w:t xml:space="preserve">S-98 </w:t>
            </w:r>
            <w:r w:rsidR="00A16323">
              <w:rPr>
                <w:rFonts w:ascii="Calibri" w:hAnsi="Calibri" w:cs="Calibri"/>
                <w:color w:val="000000"/>
                <w:sz w:val="22"/>
                <w:szCs w:val="22"/>
              </w:rPr>
              <w:t>12.10.9</w:t>
            </w:r>
          </w:p>
        </w:tc>
      </w:tr>
      <w:tr w:rsidR="001570A4" w:rsidRPr="00340B0D" w14:paraId="6CDB5DEC" w14:textId="77777777" w:rsidTr="00C87366">
        <w:tc>
          <w:tcPr>
            <w:tcW w:w="9624"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736D021" w14:textId="77777777" w:rsidR="001570A4" w:rsidRPr="00340B0D" w:rsidRDefault="001570A4" w:rsidP="00541D1A">
            <w:pPr>
              <w:rPr>
                <w:rFonts w:cs="Arial"/>
                <w:b/>
                <w:bCs/>
                <w:sz w:val="18"/>
                <w:szCs w:val="18"/>
              </w:rPr>
            </w:pPr>
            <w:r w:rsidRPr="00340B0D">
              <w:rPr>
                <w:rFonts w:cs="Arial"/>
                <w:b/>
                <w:bCs/>
                <w:sz w:val="18"/>
                <w:szCs w:val="18"/>
              </w:rPr>
              <w:t>Test Description</w:t>
            </w:r>
          </w:p>
        </w:tc>
      </w:tr>
      <w:tr w:rsidR="001570A4" w:rsidRPr="00340B0D" w14:paraId="524E2C29" w14:textId="77777777" w:rsidTr="00C87366">
        <w:tc>
          <w:tcPr>
            <w:tcW w:w="9624"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36AF2211" w14:textId="77777777" w:rsidR="001570A4" w:rsidRDefault="001570A4" w:rsidP="00541D1A">
            <w:pPr>
              <w:rPr>
                <w:rFonts w:cs="Arial"/>
                <w:i/>
              </w:rPr>
            </w:pPr>
          </w:p>
          <w:p w14:paraId="0722C7C0" w14:textId="77777777" w:rsidR="00C87366" w:rsidRPr="00A53E84" w:rsidRDefault="00C87366" w:rsidP="00C87366">
            <w:pPr>
              <w:jc w:val="left"/>
              <w:rPr>
                <w:i/>
              </w:rPr>
            </w:pPr>
            <w:r w:rsidRPr="00A53E84">
              <w:rPr>
                <w:i/>
              </w:rPr>
              <w:t>The purpose of this test is to verify by observation that ECDIS uses the largest scale available for detecting that the route crosses an own shi</w:t>
            </w:r>
            <w:r>
              <w:rPr>
                <w:i/>
              </w:rPr>
              <w:t>p’s</w:t>
            </w:r>
            <w:r w:rsidRPr="00A53E84">
              <w:rPr>
                <w:i/>
              </w:rPr>
              <w:t xml:space="preserve"> safety contour.</w:t>
            </w:r>
          </w:p>
          <w:p w14:paraId="5C55D4EF" w14:textId="77777777" w:rsidR="00C87366" w:rsidRPr="00A53E84" w:rsidRDefault="00C87366" w:rsidP="00C87366">
            <w:pPr>
              <w:jc w:val="left"/>
              <w:rPr>
                <w:i/>
              </w:rPr>
            </w:pPr>
          </w:p>
          <w:p w14:paraId="77BABF6A" w14:textId="77777777" w:rsidR="001570A4" w:rsidRPr="009C22F4" w:rsidRDefault="001570A4" w:rsidP="003361B3">
            <w:pPr>
              <w:rPr>
                <w:rFonts w:cs="Arial"/>
                <w:i/>
              </w:rPr>
            </w:pPr>
          </w:p>
        </w:tc>
      </w:tr>
      <w:tr w:rsidR="001570A4" w:rsidRPr="00340B0D" w14:paraId="6BC559CC" w14:textId="77777777" w:rsidTr="00C87366">
        <w:tc>
          <w:tcPr>
            <w:tcW w:w="9624"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C00F50B" w14:textId="77777777" w:rsidR="001570A4" w:rsidRPr="00340B0D" w:rsidRDefault="001570A4" w:rsidP="00541D1A">
            <w:pPr>
              <w:jc w:val="center"/>
              <w:rPr>
                <w:rFonts w:cs="Arial"/>
                <w:b/>
                <w:bCs/>
                <w:sz w:val="18"/>
                <w:szCs w:val="18"/>
              </w:rPr>
            </w:pPr>
            <w:r w:rsidRPr="00340B0D">
              <w:rPr>
                <w:rFonts w:cs="Arial"/>
                <w:b/>
                <w:bCs/>
                <w:sz w:val="18"/>
                <w:szCs w:val="18"/>
              </w:rPr>
              <w:t>Loaded Data</w:t>
            </w:r>
          </w:p>
        </w:tc>
      </w:tr>
      <w:tr w:rsidR="001570A4" w:rsidRPr="00340B0D" w14:paraId="3FC59602" w14:textId="77777777" w:rsidTr="00C87366">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D12C6CC" w14:textId="77777777" w:rsidR="001570A4" w:rsidRPr="00340B0D" w:rsidRDefault="001570A4" w:rsidP="00541D1A">
            <w:pPr>
              <w:jc w:val="center"/>
              <w:rPr>
                <w:rFonts w:cs="Arial"/>
                <w:b/>
                <w:bCs/>
                <w:sz w:val="18"/>
                <w:szCs w:val="18"/>
              </w:rPr>
            </w:pPr>
            <w:r w:rsidRPr="00340B0D">
              <w:rPr>
                <w:rFonts w:cs="Arial"/>
                <w:b/>
                <w:bCs/>
                <w:sz w:val="18"/>
                <w:szCs w:val="18"/>
              </w:rPr>
              <w:t>Exchange Set Name</w:t>
            </w:r>
          </w:p>
        </w:tc>
        <w:tc>
          <w:tcPr>
            <w:tcW w:w="3047"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46131F0" w14:textId="77777777" w:rsidR="001570A4" w:rsidRPr="00340B0D" w:rsidRDefault="001570A4" w:rsidP="00541D1A">
            <w:pPr>
              <w:jc w:val="center"/>
              <w:rPr>
                <w:rFonts w:cs="Arial"/>
                <w:b/>
                <w:bCs/>
                <w:sz w:val="18"/>
                <w:szCs w:val="18"/>
              </w:rPr>
            </w:pPr>
          </w:p>
        </w:tc>
      </w:tr>
      <w:tr w:rsidR="001570A4" w:rsidRPr="00340B0D" w14:paraId="2B5E440B" w14:textId="77777777" w:rsidTr="00C87366">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1A18B20E" w14:textId="77777777" w:rsidR="001570A4" w:rsidRPr="00340B0D" w:rsidRDefault="001570A4" w:rsidP="00541D1A">
            <w:pPr>
              <w:rPr>
                <w:rFonts w:cs="Arial"/>
                <w:sz w:val="18"/>
                <w:szCs w:val="18"/>
              </w:rPr>
            </w:pPr>
          </w:p>
        </w:tc>
        <w:tc>
          <w:tcPr>
            <w:tcW w:w="3047" w:type="dxa"/>
            <w:gridSpan w:val="3"/>
            <w:tcBorders>
              <w:top w:val="single" w:sz="4" w:space="0" w:color="auto"/>
              <w:left w:val="single" w:sz="12" w:space="0" w:color="auto"/>
              <w:bottom w:val="single" w:sz="4" w:space="0" w:color="auto"/>
              <w:right w:val="single" w:sz="12" w:space="0" w:color="auto"/>
            </w:tcBorders>
            <w:shd w:val="clear" w:color="auto" w:fill="auto"/>
          </w:tcPr>
          <w:p w14:paraId="40738912" w14:textId="77777777" w:rsidR="001570A4" w:rsidRPr="00340B0D" w:rsidRDefault="001570A4" w:rsidP="00541D1A">
            <w:pPr>
              <w:rPr>
                <w:rFonts w:cs="Arial"/>
                <w:sz w:val="18"/>
                <w:szCs w:val="18"/>
              </w:rPr>
            </w:pPr>
          </w:p>
        </w:tc>
      </w:tr>
      <w:tr w:rsidR="001570A4" w:rsidRPr="00340B0D" w14:paraId="327BD667" w14:textId="77777777" w:rsidTr="00C87366">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5A651EEE" w14:textId="77777777" w:rsidR="001570A4" w:rsidRPr="00340B0D" w:rsidRDefault="001570A4" w:rsidP="00541D1A">
            <w:pPr>
              <w:rPr>
                <w:rFonts w:cs="Arial"/>
                <w:sz w:val="18"/>
                <w:szCs w:val="18"/>
              </w:rPr>
            </w:pPr>
          </w:p>
        </w:tc>
        <w:tc>
          <w:tcPr>
            <w:tcW w:w="3047" w:type="dxa"/>
            <w:gridSpan w:val="3"/>
            <w:tcBorders>
              <w:top w:val="single" w:sz="4" w:space="0" w:color="auto"/>
              <w:left w:val="single" w:sz="12" w:space="0" w:color="auto"/>
              <w:bottom w:val="single" w:sz="12" w:space="0" w:color="auto"/>
              <w:right w:val="single" w:sz="12" w:space="0" w:color="auto"/>
            </w:tcBorders>
            <w:shd w:val="clear" w:color="auto" w:fill="auto"/>
          </w:tcPr>
          <w:p w14:paraId="74606E7E" w14:textId="77777777" w:rsidR="001570A4" w:rsidRPr="00340B0D" w:rsidRDefault="001570A4" w:rsidP="00541D1A">
            <w:pPr>
              <w:rPr>
                <w:rFonts w:cs="Arial"/>
                <w:sz w:val="18"/>
                <w:szCs w:val="18"/>
              </w:rPr>
            </w:pPr>
          </w:p>
        </w:tc>
      </w:tr>
      <w:tr w:rsidR="001570A4" w:rsidRPr="00340B0D" w14:paraId="65AC0301" w14:textId="77777777" w:rsidTr="00C87366">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3DD065B" w14:textId="77777777" w:rsidR="001570A4" w:rsidRPr="00340B0D" w:rsidRDefault="001570A4" w:rsidP="00541D1A">
            <w:pPr>
              <w:jc w:val="center"/>
              <w:rPr>
                <w:rFonts w:cs="Arial"/>
                <w:b/>
                <w:bCs/>
                <w:sz w:val="18"/>
                <w:szCs w:val="18"/>
              </w:rPr>
            </w:pPr>
            <w:r w:rsidRPr="00340B0D">
              <w:rPr>
                <w:rFonts w:cs="Arial"/>
                <w:b/>
                <w:bCs/>
                <w:sz w:val="18"/>
                <w:szCs w:val="18"/>
              </w:rPr>
              <w:t>Display Mode</w:t>
            </w:r>
          </w:p>
        </w:tc>
        <w:tc>
          <w:tcPr>
            <w:tcW w:w="4968"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149C233" w14:textId="77777777" w:rsidR="001570A4" w:rsidRPr="00340B0D" w:rsidRDefault="001570A4"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1570A4" w:rsidRPr="00340B0D" w14:paraId="0A9F5BFE" w14:textId="77777777" w:rsidTr="00C87366">
        <w:sdt>
          <w:sdtPr>
            <w:rPr>
              <w:rFonts w:cs="Arial"/>
              <w:sz w:val="18"/>
              <w:szCs w:val="18"/>
            </w:rPr>
            <w:alias w:val="Diplay Category"/>
            <w:tag w:val="Diplay Categor"/>
            <w:id w:val="-1035262511"/>
            <w:placeholder>
              <w:docPart w:val="3AE70BCB3FBB4DDDA26E1CDC7CA344A0"/>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12FC2D76" w14:textId="77777777" w:rsidR="001570A4" w:rsidRPr="00340B0D" w:rsidRDefault="001570A4"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6F68B126" w14:textId="77777777" w:rsidR="001570A4" w:rsidRPr="00340B0D" w:rsidRDefault="001570A4" w:rsidP="00541D1A">
            <w:pPr>
              <w:rPr>
                <w:rFonts w:cs="Arial"/>
                <w:sz w:val="18"/>
                <w:szCs w:val="18"/>
              </w:rPr>
            </w:pPr>
            <w:r w:rsidRPr="00340B0D">
              <w:rPr>
                <w:rFonts w:cs="Arial"/>
                <w:sz w:val="18"/>
                <w:szCs w:val="18"/>
              </w:rPr>
              <w:t>Accuracy</w:t>
            </w:r>
          </w:p>
        </w:tc>
        <w:tc>
          <w:tcPr>
            <w:tcW w:w="1097" w:type="dxa"/>
            <w:tcBorders>
              <w:left w:val="single" w:sz="4" w:space="0" w:color="auto"/>
              <w:right w:val="single" w:sz="12" w:space="0" w:color="auto"/>
            </w:tcBorders>
            <w:shd w:val="clear" w:color="auto" w:fill="auto"/>
            <w:vAlign w:val="center"/>
          </w:tcPr>
          <w:p w14:paraId="1E61023B" w14:textId="77777777" w:rsidR="001570A4" w:rsidRPr="00340B0D" w:rsidRDefault="001570A4" w:rsidP="00541D1A">
            <w:pPr>
              <w:jc w:val="center"/>
              <w:rPr>
                <w:rFonts w:cs="Arial"/>
                <w:sz w:val="18"/>
                <w:szCs w:val="18"/>
              </w:rPr>
            </w:pPr>
          </w:p>
        </w:tc>
      </w:tr>
      <w:tr w:rsidR="001570A4" w:rsidRPr="00340B0D" w14:paraId="44386D92" w14:textId="77777777" w:rsidTr="00C87366">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E98C87D" w14:textId="77777777" w:rsidR="001570A4" w:rsidRPr="00340B0D" w:rsidRDefault="001570A4"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66501323" w14:textId="77777777" w:rsidR="001570A4" w:rsidRPr="00340B0D" w:rsidRDefault="001570A4" w:rsidP="00541D1A">
            <w:pPr>
              <w:rPr>
                <w:rFonts w:cs="Arial"/>
                <w:sz w:val="18"/>
                <w:szCs w:val="18"/>
              </w:rPr>
            </w:pPr>
            <w:r w:rsidRPr="00340B0D">
              <w:rPr>
                <w:rFonts w:cs="Arial"/>
                <w:sz w:val="18"/>
                <w:szCs w:val="18"/>
              </w:rPr>
              <w:t>Contour label</w:t>
            </w:r>
          </w:p>
        </w:tc>
        <w:tc>
          <w:tcPr>
            <w:tcW w:w="1097" w:type="dxa"/>
            <w:tcBorders>
              <w:left w:val="single" w:sz="4" w:space="0" w:color="auto"/>
              <w:right w:val="single" w:sz="12" w:space="0" w:color="auto"/>
            </w:tcBorders>
            <w:shd w:val="clear" w:color="auto" w:fill="auto"/>
            <w:vAlign w:val="center"/>
          </w:tcPr>
          <w:p w14:paraId="28FB1A9B" w14:textId="77777777" w:rsidR="001570A4" w:rsidRPr="00340B0D" w:rsidRDefault="001570A4" w:rsidP="00541D1A">
            <w:pPr>
              <w:jc w:val="center"/>
              <w:rPr>
                <w:rFonts w:cs="Arial"/>
                <w:sz w:val="18"/>
                <w:szCs w:val="18"/>
              </w:rPr>
            </w:pPr>
          </w:p>
        </w:tc>
      </w:tr>
      <w:tr w:rsidR="001570A4" w:rsidRPr="00340B0D" w14:paraId="190254F3"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3D05BE5" w14:textId="77777777" w:rsidR="001570A4" w:rsidRPr="00340B0D" w:rsidRDefault="001570A4"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B624293"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3A0C7D5" w14:textId="77777777" w:rsidR="001570A4" w:rsidRPr="00340B0D" w:rsidRDefault="001570A4" w:rsidP="00541D1A">
            <w:pPr>
              <w:rPr>
                <w:rFonts w:cs="Arial"/>
                <w:sz w:val="18"/>
                <w:szCs w:val="18"/>
              </w:rPr>
            </w:pPr>
            <w:r w:rsidRPr="00340B0D">
              <w:rPr>
                <w:rFonts w:cs="Arial"/>
                <w:sz w:val="18"/>
                <w:szCs w:val="18"/>
              </w:rPr>
              <w:t>Highlight date dependent</w:t>
            </w:r>
          </w:p>
        </w:tc>
        <w:tc>
          <w:tcPr>
            <w:tcW w:w="1097" w:type="dxa"/>
            <w:tcBorders>
              <w:right w:val="single" w:sz="12" w:space="0" w:color="auto"/>
            </w:tcBorders>
          </w:tcPr>
          <w:p w14:paraId="7A1F2CB0" w14:textId="77777777" w:rsidR="001570A4" w:rsidRPr="00340B0D" w:rsidRDefault="001570A4" w:rsidP="00541D1A">
            <w:pPr>
              <w:jc w:val="center"/>
              <w:rPr>
                <w:rFonts w:cs="Arial"/>
                <w:sz w:val="18"/>
                <w:szCs w:val="18"/>
              </w:rPr>
            </w:pPr>
          </w:p>
        </w:tc>
      </w:tr>
      <w:tr w:rsidR="001570A4" w:rsidRPr="00340B0D" w14:paraId="64F572AE"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981AF3E" w14:textId="77777777" w:rsidR="001570A4" w:rsidRPr="00340B0D" w:rsidRDefault="001570A4"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F2CA382"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E897EBA" w14:textId="77777777" w:rsidR="001570A4" w:rsidRPr="00340B0D" w:rsidRDefault="001570A4" w:rsidP="00541D1A">
            <w:pPr>
              <w:rPr>
                <w:rFonts w:cs="Arial"/>
                <w:sz w:val="18"/>
                <w:szCs w:val="18"/>
              </w:rPr>
            </w:pPr>
            <w:r w:rsidRPr="00340B0D">
              <w:rPr>
                <w:rFonts w:cs="Arial"/>
                <w:sz w:val="18"/>
                <w:szCs w:val="18"/>
              </w:rPr>
              <w:t>Highlight document</w:t>
            </w:r>
          </w:p>
        </w:tc>
        <w:tc>
          <w:tcPr>
            <w:tcW w:w="1097" w:type="dxa"/>
            <w:tcBorders>
              <w:right w:val="single" w:sz="12" w:space="0" w:color="auto"/>
            </w:tcBorders>
          </w:tcPr>
          <w:p w14:paraId="7BCF90DD" w14:textId="77777777" w:rsidR="001570A4" w:rsidRPr="00340B0D" w:rsidRDefault="001570A4" w:rsidP="00541D1A">
            <w:pPr>
              <w:jc w:val="center"/>
              <w:rPr>
                <w:rFonts w:cs="Arial"/>
                <w:sz w:val="18"/>
                <w:szCs w:val="18"/>
              </w:rPr>
            </w:pPr>
          </w:p>
        </w:tc>
      </w:tr>
      <w:tr w:rsidR="001570A4" w:rsidRPr="00340B0D" w14:paraId="44AC84DB"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73D7BEA" w14:textId="77777777" w:rsidR="001570A4" w:rsidRPr="00340B0D" w:rsidRDefault="001570A4"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CC79FC4"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2149014A" w14:textId="77777777" w:rsidR="001570A4" w:rsidRPr="00340B0D" w:rsidRDefault="001570A4" w:rsidP="00541D1A">
            <w:pPr>
              <w:rPr>
                <w:rFonts w:cs="Arial"/>
                <w:b/>
                <w:bCs/>
                <w:sz w:val="18"/>
                <w:szCs w:val="18"/>
              </w:rPr>
            </w:pPr>
            <w:r w:rsidRPr="00340B0D">
              <w:rPr>
                <w:rFonts w:cs="Arial"/>
                <w:sz w:val="18"/>
                <w:szCs w:val="18"/>
              </w:rPr>
              <w:t>Highlight info</w:t>
            </w:r>
          </w:p>
        </w:tc>
        <w:tc>
          <w:tcPr>
            <w:tcW w:w="1097" w:type="dxa"/>
            <w:tcBorders>
              <w:right w:val="single" w:sz="12" w:space="0" w:color="auto"/>
            </w:tcBorders>
          </w:tcPr>
          <w:p w14:paraId="08C33A9E" w14:textId="77777777" w:rsidR="001570A4" w:rsidRPr="00340B0D" w:rsidRDefault="001570A4" w:rsidP="00541D1A">
            <w:pPr>
              <w:jc w:val="center"/>
              <w:rPr>
                <w:rFonts w:cs="Arial"/>
                <w:sz w:val="18"/>
                <w:szCs w:val="18"/>
              </w:rPr>
            </w:pPr>
          </w:p>
        </w:tc>
      </w:tr>
      <w:tr w:rsidR="001570A4" w:rsidRPr="00340B0D" w14:paraId="697D87EC"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971AE03" w14:textId="77777777" w:rsidR="001570A4" w:rsidRPr="00340B0D" w:rsidRDefault="001570A4"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92D6483"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2D75AAA4" w14:textId="77777777" w:rsidR="001570A4" w:rsidRPr="00340B0D" w:rsidRDefault="001570A4" w:rsidP="00541D1A">
            <w:pPr>
              <w:rPr>
                <w:rFonts w:cs="Arial"/>
                <w:sz w:val="18"/>
                <w:szCs w:val="18"/>
              </w:rPr>
            </w:pPr>
            <w:r w:rsidRPr="00340B0D">
              <w:rPr>
                <w:rFonts w:cs="Arial"/>
                <w:sz w:val="18"/>
                <w:szCs w:val="18"/>
              </w:rPr>
              <w:t>Shallow Pattern</w:t>
            </w:r>
          </w:p>
        </w:tc>
        <w:tc>
          <w:tcPr>
            <w:tcW w:w="1097" w:type="dxa"/>
            <w:tcBorders>
              <w:right w:val="single" w:sz="12" w:space="0" w:color="auto"/>
            </w:tcBorders>
          </w:tcPr>
          <w:p w14:paraId="16202022" w14:textId="77777777" w:rsidR="001570A4" w:rsidRPr="00340B0D" w:rsidRDefault="001570A4" w:rsidP="00541D1A">
            <w:pPr>
              <w:jc w:val="center"/>
              <w:rPr>
                <w:rFonts w:cs="Arial"/>
                <w:sz w:val="18"/>
                <w:szCs w:val="18"/>
              </w:rPr>
            </w:pPr>
          </w:p>
        </w:tc>
      </w:tr>
      <w:tr w:rsidR="001570A4" w:rsidRPr="00340B0D" w14:paraId="4D8C7A2F"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FD46532" w14:textId="77777777" w:rsidR="001570A4" w:rsidRPr="00340B0D" w:rsidRDefault="001570A4"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23AD753"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66372C8" w14:textId="77777777" w:rsidR="001570A4" w:rsidRPr="00340B0D" w:rsidRDefault="001570A4" w:rsidP="00541D1A">
            <w:pPr>
              <w:rPr>
                <w:rFonts w:cs="Arial"/>
                <w:sz w:val="18"/>
                <w:szCs w:val="18"/>
              </w:rPr>
            </w:pPr>
            <w:r w:rsidRPr="00340B0D">
              <w:rPr>
                <w:rFonts w:cs="Arial"/>
                <w:sz w:val="18"/>
                <w:szCs w:val="18"/>
              </w:rPr>
              <w:t>Unknown</w:t>
            </w:r>
          </w:p>
        </w:tc>
        <w:tc>
          <w:tcPr>
            <w:tcW w:w="1097" w:type="dxa"/>
            <w:tcBorders>
              <w:right w:val="single" w:sz="12" w:space="0" w:color="auto"/>
            </w:tcBorders>
          </w:tcPr>
          <w:p w14:paraId="30371E27" w14:textId="77777777" w:rsidR="001570A4" w:rsidRPr="00340B0D" w:rsidRDefault="001570A4" w:rsidP="00541D1A">
            <w:pPr>
              <w:jc w:val="center"/>
              <w:rPr>
                <w:rFonts w:cs="Arial"/>
                <w:sz w:val="18"/>
                <w:szCs w:val="18"/>
              </w:rPr>
            </w:pPr>
          </w:p>
        </w:tc>
      </w:tr>
      <w:tr w:rsidR="001570A4" w:rsidRPr="00340B0D" w14:paraId="2C86222B"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13849DF" w14:textId="77777777" w:rsidR="001570A4" w:rsidRPr="00340B0D" w:rsidRDefault="001570A4"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776BFF7"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1AF12EF" w14:textId="77777777" w:rsidR="001570A4" w:rsidRPr="00340B0D" w:rsidRDefault="001570A4" w:rsidP="00541D1A">
            <w:pPr>
              <w:rPr>
                <w:rFonts w:cs="Arial"/>
                <w:sz w:val="18"/>
                <w:szCs w:val="18"/>
              </w:rPr>
            </w:pPr>
            <w:r w:rsidRPr="00340B0D">
              <w:rPr>
                <w:rFonts w:cs="Arial"/>
                <w:sz w:val="18"/>
                <w:szCs w:val="18"/>
              </w:rPr>
              <w:t>Update Review</w:t>
            </w:r>
          </w:p>
        </w:tc>
        <w:tc>
          <w:tcPr>
            <w:tcW w:w="1097" w:type="dxa"/>
            <w:tcBorders>
              <w:right w:val="single" w:sz="12" w:space="0" w:color="auto"/>
            </w:tcBorders>
          </w:tcPr>
          <w:p w14:paraId="64766178" w14:textId="77777777" w:rsidR="001570A4" w:rsidRPr="00340B0D" w:rsidRDefault="001570A4" w:rsidP="00541D1A">
            <w:pPr>
              <w:jc w:val="center"/>
              <w:rPr>
                <w:rFonts w:cs="Arial"/>
                <w:sz w:val="18"/>
                <w:szCs w:val="18"/>
              </w:rPr>
            </w:pPr>
          </w:p>
        </w:tc>
      </w:tr>
      <w:tr w:rsidR="001570A4" w:rsidRPr="00340B0D" w14:paraId="25596C1F"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0D9A2D7" w14:textId="77777777" w:rsidR="001570A4" w:rsidRPr="00340B0D" w:rsidRDefault="001570A4"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848D611"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D491A5A" w14:textId="77777777" w:rsidR="001570A4" w:rsidRPr="00340B0D" w:rsidRDefault="001570A4" w:rsidP="00541D1A">
            <w:pPr>
              <w:rPr>
                <w:rFonts w:cs="Arial"/>
                <w:sz w:val="18"/>
                <w:szCs w:val="18"/>
              </w:rPr>
            </w:pPr>
            <w:r w:rsidRPr="00340B0D">
              <w:rPr>
                <w:rFonts w:cs="Arial"/>
                <w:b/>
                <w:bCs/>
                <w:sz w:val="18"/>
                <w:szCs w:val="18"/>
              </w:rPr>
              <w:t>Text Groups</w:t>
            </w:r>
          </w:p>
        </w:tc>
        <w:tc>
          <w:tcPr>
            <w:tcW w:w="1097" w:type="dxa"/>
            <w:tcBorders>
              <w:right w:val="single" w:sz="12" w:space="0" w:color="auto"/>
            </w:tcBorders>
          </w:tcPr>
          <w:p w14:paraId="4884AFCF" w14:textId="77777777" w:rsidR="001570A4" w:rsidRPr="00340B0D" w:rsidRDefault="001570A4" w:rsidP="00541D1A">
            <w:pPr>
              <w:jc w:val="center"/>
              <w:rPr>
                <w:rFonts w:cs="Arial"/>
                <w:sz w:val="18"/>
                <w:szCs w:val="18"/>
              </w:rPr>
            </w:pPr>
          </w:p>
        </w:tc>
      </w:tr>
      <w:tr w:rsidR="001570A4" w:rsidRPr="00340B0D" w14:paraId="32B6EE4F"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295A585" w14:textId="77777777" w:rsidR="001570A4" w:rsidRPr="00340B0D" w:rsidRDefault="001570A4"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1FBCB5C"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63B585ED" w14:textId="77777777" w:rsidR="001570A4" w:rsidRPr="00340B0D" w:rsidRDefault="001570A4" w:rsidP="00541D1A">
            <w:pPr>
              <w:rPr>
                <w:rFonts w:cs="Arial"/>
                <w:sz w:val="18"/>
                <w:szCs w:val="18"/>
              </w:rPr>
            </w:pPr>
            <w:r w:rsidRPr="00340B0D">
              <w:rPr>
                <w:rFonts w:cs="Arial"/>
                <w:sz w:val="18"/>
                <w:szCs w:val="18"/>
              </w:rPr>
              <w:t>Chart Text</w:t>
            </w:r>
          </w:p>
        </w:tc>
        <w:tc>
          <w:tcPr>
            <w:tcW w:w="1097" w:type="dxa"/>
            <w:tcBorders>
              <w:right w:val="single" w:sz="12" w:space="0" w:color="auto"/>
            </w:tcBorders>
          </w:tcPr>
          <w:p w14:paraId="45DFB887" w14:textId="77777777" w:rsidR="001570A4" w:rsidRPr="00340B0D" w:rsidRDefault="001570A4" w:rsidP="00541D1A">
            <w:pPr>
              <w:jc w:val="center"/>
              <w:rPr>
                <w:rFonts w:cs="Arial"/>
                <w:sz w:val="18"/>
                <w:szCs w:val="18"/>
              </w:rPr>
            </w:pPr>
          </w:p>
        </w:tc>
      </w:tr>
      <w:tr w:rsidR="001570A4" w:rsidRPr="00340B0D" w14:paraId="69DE3174"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EE10951" w14:textId="77777777" w:rsidR="001570A4" w:rsidRPr="00340B0D" w:rsidRDefault="001570A4"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A2F403F"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51C05FDE" w14:textId="77777777" w:rsidR="001570A4" w:rsidRPr="00340B0D" w:rsidRDefault="001570A4" w:rsidP="00541D1A">
            <w:pPr>
              <w:rPr>
                <w:rFonts w:cs="Arial"/>
                <w:sz w:val="18"/>
                <w:szCs w:val="18"/>
              </w:rPr>
            </w:pPr>
            <w:r w:rsidRPr="00340B0D">
              <w:rPr>
                <w:rFonts w:cs="Arial"/>
                <w:sz w:val="18"/>
                <w:szCs w:val="18"/>
              </w:rPr>
              <w:t xml:space="preserve">    Important text</w:t>
            </w:r>
          </w:p>
        </w:tc>
        <w:tc>
          <w:tcPr>
            <w:tcW w:w="1097" w:type="dxa"/>
            <w:tcBorders>
              <w:right w:val="single" w:sz="12" w:space="0" w:color="auto"/>
            </w:tcBorders>
          </w:tcPr>
          <w:p w14:paraId="5C2A9D37" w14:textId="77777777" w:rsidR="001570A4" w:rsidRPr="00340B0D" w:rsidRDefault="001570A4" w:rsidP="00541D1A">
            <w:pPr>
              <w:jc w:val="center"/>
              <w:rPr>
                <w:rFonts w:cs="Arial"/>
                <w:sz w:val="18"/>
                <w:szCs w:val="18"/>
              </w:rPr>
            </w:pPr>
          </w:p>
        </w:tc>
      </w:tr>
      <w:tr w:rsidR="001570A4" w:rsidRPr="00340B0D" w14:paraId="698494A5"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C1C0D41" w14:textId="77777777" w:rsidR="001570A4" w:rsidRPr="00340B0D" w:rsidRDefault="001570A4"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B352F7C"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26B7CB8" w14:textId="77777777" w:rsidR="001570A4" w:rsidRPr="00340B0D" w:rsidRDefault="001570A4" w:rsidP="00541D1A">
            <w:pPr>
              <w:rPr>
                <w:rFonts w:cs="Arial"/>
                <w:b/>
                <w:bCs/>
                <w:sz w:val="18"/>
                <w:szCs w:val="18"/>
              </w:rPr>
            </w:pPr>
            <w:r w:rsidRPr="00340B0D">
              <w:rPr>
                <w:rFonts w:cs="Arial"/>
                <w:b/>
                <w:bCs/>
                <w:sz w:val="18"/>
                <w:szCs w:val="18"/>
              </w:rPr>
              <w:t xml:space="preserve">    Other Text</w:t>
            </w:r>
          </w:p>
        </w:tc>
        <w:tc>
          <w:tcPr>
            <w:tcW w:w="1097" w:type="dxa"/>
            <w:tcBorders>
              <w:right w:val="single" w:sz="12" w:space="0" w:color="auto"/>
            </w:tcBorders>
          </w:tcPr>
          <w:p w14:paraId="609C5C0F" w14:textId="77777777" w:rsidR="001570A4" w:rsidRPr="00340B0D" w:rsidRDefault="001570A4" w:rsidP="00541D1A">
            <w:pPr>
              <w:jc w:val="center"/>
              <w:rPr>
                <w:rFonts w:cs="Arial"/>
                <w:sz w:val="18"/>
                <w:szCs w:val="18"/>
              </w:rPr>
            </w:pPr>
          </w:p>
        </w:tc>
      </w:tr>
      <w:tr w:rsidR="001570A4" w:rsidRPr="00340B0D" w14:paraId="3B1D4655"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E477F0C" w14:textId="77777777" w:rsidR="001570A4" w:rsidRPr="00340B0D" w:rsidRDefault="001570A4"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37E1A190"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65FFDF9C" w14:textId="77777777" w:rsidR="001570A4" w:rsidRPr="00340B0D" w:rsidRDefault="001570A4" w:rsidP="00541D1A">
            <w:pPr>
              <w:rPr>
                <w:rFonts w:cs="Arial"/>
                <w:sz w:val="18"/>
                <w:szCs w:val="18"/>
              </w:rPr>
            </w:pPr>
            <w:r w:rsidRPr="00340B0D">
              <w:rPr>
                <w:rFonts w:cs="Arial"/>
                <w:sz w:val="18"/>
                <w:szCs w:val="18"/>
              </w:rPr>
              <w:t xml:space="preserve">        Names</w:t>
            </w:r>
          </w:p>
        </w:tc>
        <w:tc>
          <w:tcPr>
            <w:tcW w:w="1097" w:type="dxa"/>
            <w:tcBorders>
              <w:right w:val="single" w:sz="12" w:space="0" w:color="auto"/>
            </w:tcBorders>
          </w:tcPr>
          <w:p w14:paraId="24325CC2" w14:textId="77777777" w:rsidR="001570A4" w:rsidRPr="00340B0D" w:rsidRDefault="001570A4" w:rsidP="00541D1A">
            <w:pPr>
              <w:jc w:val="center"/>
              <w:rPr>
                <w:rFonts w:cs="Arial"/>
                <w:sz w:val="18"/>
                <w:szCs w:val="18"/>
              </w:rPr>
            </w:pPr>
          </w:p>
        </w:tc>
      </w:tr>
      <w:tr w:rsidR="001570A4" w:rsidRPr="00340B0D" w14:paraId="45AAF724" w14:textId="77777777" w:rsidTr="00C87366">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6D200C22" w14:textId="77777777" w:rsidR="001570A4" w:rsidRPr="00340B0D" w:rsidRDefault="001570A4"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017E6BB7" w14:textId="77777777" w:rsidR="001570A4" w:rsidRPr="00340B0D" w:rsidRDefault="001570A4" w:rsidP="00541D1A">
            <w:pPr>
              <w:rPr>
                <w:rFonts w:cs="Arial"/>
                <w:b/>
                <w:bCs/>
                <w:sz w:val="18"/>
                <w:szCs w:val="18"/>
              </w:rPr>
            </w:pPr>
            <w:r w:rsidRPr="00340B0D">
              <w:rPr>
                <w:rFonts w:cs="Arial"/>
                <w:sz w:val="18"/>
                <w:szCs w:val="18"/>
              </w:rPr>
              <w:t xml:space="preserve">        Light description</w:t>
            </w:r>
          </w:p>
        </w:tc>
        <w:tc>
          <w:tcPr>
            <w:tcW w:w="1097" w:type="dxa"/>
            <w:tcBorders>
              <w:right w:val="single" w:sz="12" w:space="0" w:color="auto"/>
            </w:tcBorders>
          </w:tcPr>
          <w:p w14:paraId="69F70C97" w14:textId="77777777" w:rsidR="001570A4" w:rsidRPr="00340B0D" w:rsidRDefault="001570A4" w:rsidP="00541D1A">
            <w:pPr>
              <w:jc w:val="center"/>
              <w:rPr>
                <w:rFonts w:cs="Arial"/>
                <w:sz w:val="18"/>
                <w:szCs w:val="18"/>
              </w:rPr>
            </w:pPr>
          </w:p>
        </w:tc>
      </w:tr>
      <w:tr w:rsidR="001570A4" w:rsidRPr="00340B0D" w14:paraId="4B1769D1" w14:textId="77777777" w:rsidTr="00C87366">
        <w:sdt>
          <w:sdtPr>
            <w:rPr>
              <w:rFonts w:cs="Arial"/>
              <w:sz w:val="18"/>
              <w:szCs w:val="18"/>
            </w:rPr>
            <w:alias w:val="Palette"/>
            <w:tag w:val="Palette"/>
            <w:id w:val="-2008822648"/>
            <w:placeholder>
              <w:docPart w:val="21A26ACFA60741B992021565C379456A"/>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4AD7EFCD" w14:textId="77777777" w:rsidR="001570A4" w:rsidRPr="00340B0D" w:rsidRDefault="001570A4"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59176F80" w14:textId="77777777" w:rsidR="001570A4" w:rsidRPr="00340B0D" w:rsidRDefault="001570A4" w:rsidP="00541D1A">
            <w:pPr>
              <w:rPr>
                <w:rFonts w:cs="Arial"/>
                <w:b/>
                <w:bCs/>
                <w:sz w:val="18"/>
                <w:szCs w:val="18"/>
              </w:rPr>
            </w:pPr>
            <w:r w:rsidRPr="00340B0D">
              <w:rPr>
                <w:rFonts w:cs="Arial"/>
                <w:sz w:val="18"/>
                <w:szCs w:val="18"/>
              </w:rPr>
              <w:t xml:space="preserve">        All other chart text</w:t>
            </w:r>
          </w:p>
        </w:tc>
        <w:tc>
          <w:tcPr>
            <w:tcW w:w="1097" w:type="dxa"/>
            <w:tcBorders>
              <w:right w:val="single" w:sz="12" w:space="0" w:color="auto"/>
            </w:tcBorders>
          </w:tcPr>
          <w:p w14:paraId="731D6E25" w14:textId="77777777" w:rsidR="001570A4" w:rsidRPr="00340B0D" w:rsidRDefault="001570A4" w:rsidP="00541D1A">
            <w:pPr>
              <w:jc w:val="center"/>
              <w:rPr>
                <w:rFonts w:cs="Arial"/>
                <w:sz w:val="18"/>
                <w:szCs w:val="18"/>
              </w:rPr>
            </w:pPr>
          </w:p>
        </w:tc>
      </w:tr>
      <w:tr w:rsidR="001570A4" w:rsidRPr="00340B0D" w14:paraId="2A4F5245" w14:textId="77777777" w:rsidTr="00C87366">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5C4351D0" w14:textId="77777777" w:rsidR="001570A4" w:rsidRPr="00340B0D" w:rsidRDefault="001570A4" w:rsidP="00541D1A">
            <w:pPr>
              <w:jc w:val="center"/>
              <w:rPr>
                <w:rFonts w:cs="Arial"/>
                <w:b/>
                <w:bCs/>
                <w:sz w:val="18"/>
                <w:szCs w:val="18"/>
              </w:rPr>
            </w:pPr>
          </w:p>
        </w:tc>
        <w:tc>
          <w:tcPr>
            <w:tcW w:w="3871" w:type="dxa"/>
            <w:gridSpan w:val="5"/>
            <w:tcBorders>
              <w:left w:val="single" w:sz="12" w:space="0" w:color="auto"/>
            </w:tcBorders>
          </w:tcPr>
          <w:p w14:paraId="1DA67F11" w14:textId="77777777" w:rsidR="001570A4" w:rsidRPr="00340B0D" w:rsidRDefault="001570A4" w:rsidP="00541D1A">
            <w:pPr>
              <w:rPr>
                <w:rFonts w:cs="Arial"/>
                <w:sz w:val="18"/>
                <w:szCs w:val="18"/>
              </w:rPr>
            </w:pPr>
          </w:p>
        </w:tc>
        <w:tc>
          <w:tcPr>
            <w:tcW w:w="1097" w:type="dxa"/>
            <w:tcBorders>
              <w:right w:val="single" w:sz="12" w:space="0" w:color="auto"/>
            </w:tcBorders>
            <w:vAlign w:val="center"/>
          </w:tcPr>
          <w:p w14:paraId="1765753D" w14:textId="77777777" w:rsidR="001570A4" w:rsidRPr="00340B0D" w:rsidRDefault="001570A4" w:rsidP="00541D1A">
            <w:pPr>
              <w:jc w:val="center"/>
              <w:rPr>
                <w:rFonts w:cs="Arial"/>
                <w:sz w:val="18"/>
                <w:szCs w:val="18"/>
              </w:rPr>
            </w:pPr>
          </w:p>
        </w:tc>
      </w:tr>
      <w:tr w:rsidR="001570A4" w:rsidRPr="00340B0D" w14:paraId="123DBE69" w14:textId="77777777" w:rsidTr="00C87366">
        <w:tc>
          <w:tcPr>
            <w:tcW w:w="4656" w:type="dxa"/>
            <w:gridSpan w:val="5"/>
            <w:tcBorders>
              <w:left w:val="single" w:sz="12" w:space="0" w:color="auto"/>
              <w:bottom w:val="single" w:sz="12" w:space="0" w:color="auto"/>
              <w:right w:val="single" w:sz="12" w:space="0" w:color="auto"/>
            </w:tcBorders>
            <w:shd w:val="clear" w:color="auto" w:fill="FFFFFF" w:themeFill="background1"/>
          </w:tcPr>
          <w:p w14:paraId="4013E1E1" w14:textId="77777777" w:rsidR="001570A4" w:rsidRPr="00340B0D" w:rsidRDefault="001570A4" w:rsidP="00541D1A">
            <w:pPr>
              <w:rPr>
                <w:rFonts w:cs="Arial"/>
                <w:sz w:val="18"/>
                <w:szCs w:val="18"/>
              </w:rPr>
            </w:pPr>
          </w:p>
        </w:tc>
        <w:tc>
          <w:tcPr>
            <w:tcW w:w="3871" w:type="dxa"/>
            <w:gridSpan w:val="5"/>
            <w:tcBorders>
              <w:left w:val="single" w:sz="12" w:space="0" w:color="auto"/>
              <w:bottom w:val="single" w:sz="12" w:space="0" w:color="auto"/>
            </w:tcBorders>
          </w:tcPr>
          <w:p w14:paraId="55CD5326" w14:textId="77777777" w:rsidR="001570A4" w:rsidRPr="00340B0D" w:rsidRDefault="001570A4" w:rsidP="00541D1A">
            <w:pPr>
              <w:jc w:val="center"/>
              <w:rPr>
                <w:rFonts w:cs="Arial"/>
                <w:sz w:val="18"/>
                <w:szCs w:val="18"/>
              </w:rPr>
            </w:pPr>
          </w:p>
        </w:tc>
        <w:tc>
          <w:tcPr>
            <w:tcW w:w="1097" w:type="dxa"/>
            <w:tcBorders>
              <w:bottom w:val="single" w:sz="12" w:space="0" w:color="auto"/>
              <w:right w:val="single" w:sz="12" w:space="0" w:color="auto"/>
            </w:tcBorders>
            <w:vAlign w:val="center"/>
          </w:tcPr>
          <w:p w14:paraId="40FBAD8D" w14:textId="77777777" w:rsidR="001570A4" w:rsidRPr="00340B0D" w:rsidRDefault="001570A4" w:rsidP="00541D1A">
            <w:pPr>
              <w:jc w:val="center"/>
              <w:rPr>
                <w:rFonts w:cs="Arial"/>
                <w:sz w:val="18"/>
                <w:szCs w:val="18"/>
              </w:rPr>
            </w:pPr>
          </w:p>
        </w:tc>
      </w:tr>
      <w:tr w:rsidR="001570A4" w:rsidRPr="00340B0D" w14:paraId="4F185550" w14:textId="77777777" w:rsidTr="00C87366">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65BE80DC" w14:textId="77777777" w:rsidR="001570A4" w:rsidRPr="00340B0D" w:rsidRDefault="001570A4" w:rsidP="00541D1A">
            <w:pPr>
              <w:jc w:val="center"/>
              <w:rPr>
                <w:rFonts w:cs="Arial"/>
                <w:b/>
                <w:bCs/>
                <w:sz w:val="18"/>
                <w:szCs w:val="18"/>
              </w:rPr>
            </w:pPr>
            <w:r w:rsidRPr="00340B0D">
              <w:rPr>
                <w:rFonts w:cs="Arial"/>
                <w:b/>
                <w:bCs/>
                <w:sz w:val="18"/>
                <w:szCs w:val="18"/>
              </w:rPr>
              <w:t>Date Dependent Objects</w:t>
            </w:r>
          </w:p>
        </w:tc>
        <w:tc>
          <w:tcPr>
            <w:tcW w:w="4968"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8625309" w14:textId="77777777" w:rsidR="001570A4" w:rsidRPr="00340B0D" w:rsidRDefault="001570A4" w:rsidP="00541D1A">
            <w:pPr>
              <w:jc w:val="center"/>
              <w:rPr>
                <w:rFonts w:cs="Arial"/>
                <w:sz w:val="18"/>
                <w:szCs w:val="18"/>
              </w:rPr>
            </w:pPr>
            <w:r w:rsidRPr="00340B0D">
              <w:rPr>
                <w:rFonts w:cs="Arial"/>
                <w:b/>
                <w:bCs/>
                <w:sz w:val="18"/>
                <w:szCs w:val="18"/>
              </w:rPr>
              <w:t>Display</w:t>
            </w:r>
          </w:p>
        </w:tc>
      </w:tr>
      <w:tr w:rsidR="001570A4" w:rsidRPr="00340B0D" w14:paraId="28D1A0CF" w14:textId="77777777" w:rsidTr="00C87366">
        <w:trPr>
          <w:trHeight w:val="287"/>
        </w:trPr>
        <w:tc>
          <w:tcPr>
            <w:tcW w:w="1789" w:type="dxa"/>
            <w:tcBorders>
              <w:left w:val="single" w:sz="12" w:space="0" w:color="auto"/>
              <w:bottom w:val="single" w:sz="4" w:space="0" w:color="auto"/>
            </w:tcBorders>
          </w:tcPr>
          <w:p w14:paraId="738DBE1E" w14:textId="77777777" w:rsidR="001570A4" w:rsidRPr="00340B0D" w:rsidRDefault="001570A4"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1FC37FDC" w14:textId="77777777" w:rsidR="001570A4" w:rsidRPr="00340B0D" w:rsidRDefault="001570A4"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2A0CD13F" w14:textId="77777777" w:rsidR="001570A4" w:rsidRPr="00340B0D" w:rsidRDefault="001570A4" w:rsidP="00541D1A">
            <w:pPr>
              <w:rPr>
                <w:rFonts w:cs="Arial"/>
                <w:sz w:val="18"/>
                <w:szCs w:val="18"/>
              </w:rPr>
            </w:pPr>
            <w:r w:rsidRPr="00340B0D">
              <w:rPr>
                <w:rFonts w:cs="Arial"/>
                <w:sz w:val="18"/>
                <w:szCs w:val="18"/>
              </w:rPr>
              <w:t>Centre</w:t>
            </w:r>
          </w:p>
        </w:tc>
        <w:tc>
          <w:tcPr>
            <w:tcW w:w="3394" w:type="dxa"/>
            <w:gridSpan w:val="4"/>
            <w:tcBorders>
              <w:left w:val="single" w:sz="4" w:space="0" w:color="auto"/>
              <w:bottom w:val="single" w:sz="4" w:space="0" w:color="auto"/>
              <w:right w:val="single" w:sz="12" w:space="0" w:color="auto"/>
            </w:tcBorders>
            <w:vAlign w:val="center"/>
          </w:tcPr>
          <w:p w14:paraId="48C42BD0" w14:textId="77777777" w:rsidR="001570A4" w:rsidRPr="00C87169" w:rsidRDefault="001570A4" w:rsidP="00541D1A">
            <w:pPr>
              <w:rPr>
                <w:rFonts w:cs="Arial"/>
              </w:rPr>
            </w:pPr>
          </w:p>
        </w:tc>
      </w:tr>
      <w:tr w:rsidR="001570A4" w:rsidRPr="00340B0D" w14:paraId="6E0240D9" w14:textId="77777777" w:rsidTr="00C87366">
        <w:tc>
          <w:tcPr>
            <w:tcW w:w="1789" w:type="dxa"/>
            <w:tcBorders>
              <w:left w:val="single" w:sz="12" w:space="0" w:color="auto"/>
              <w:bottom w:val="single" w:sz="4" w:space="0" w:color="auto"/>
            </w:tcBorders>
          </w:tcPr>
          <w:p w14:paraId="0D12DB4D" w14:textId="77777777" w:rsidR="001570A4" w:rsidRPr="00340B0D" w:rsidRDefault="001570A4"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2773D1FF" w14:textId="77777777" w:rsidR="001570A4" w:rsidRPr="00340B0D" w:rsidRDefault="001570A4"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214BDFE2" w14:textId="77777777" w:rsidR="001570A4" w:rsidRPr="00340B0D" w:rsidRDefault="001570A4" w:rsidP="00541D1A">
            <w:pPr>
              <w:rPr>
                <w:rFonts w:cs="Arial"/>
                <w:sz w:val="18"/>
                <w:szCs w:val="18"/>
              </w:rPr>
            </w:pPr>
            <w:r w:rsidRPr="00340B0D">
              <w:rPr>
                <w:rFonts w:cs="Arial"/>
                <w:sz w:val="18"/>
                <w:szCs w:val="18"/>
              </w:rPr>
              <w:t>Scale</w:t>
            </w:r>
          </w:p>
        </w:tc>
        <w:tc>
          <w:tcPr>
            <w:tcW w:w="3394"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76D89613" w14:textId="77777777" w:rsidR="001570A4" w:rsidRPr="00340B0D" w:rsidRDefault="001570A4" w:rsidP="00541D1A">
            <w:pPr>
              <w:rPr>
                <w:rFonts w:cs="Arial"/>
                <w:sz w:val="18"/>
                <w:szCs w:val="18"/>
              </w:rPr>
            </w:pPr>
            <w:r w:rsidRPr="00340B0D">
              <w:rPr>
                <w:rFonts w:cs="Arial"/>
                <w:sz w:val="18"/>
                <w:szCs w:val="18"/>
              </w:rPr>
              <w:t>1:</w:t>
            </w:r>
            <w:r>
              <w:rPr>
                <w:rFonts w:cs="Arial"/>
                <w:sz w:val="18"/>
                <w:szCs w:val="18"/>
              </w:rPr>
              <w:t>60000</w:t>
            </w:r>
          </w:p>
        </w:tc>
      </w:tr>
      <w:tr w:rsidR="001570A4" w:rsidRPr="00340B0D" w14:paraId="1E6E7673" w14:textId="77777777" w:rsidTr="00C87366">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677EBF0A" w14:textId="77777777" w:rsidR="001570A4" w:rsidRPr="00340B0D" w:rsidRDefault="001570A4"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0473C65E" w14:textId="77777777" w:rsidR="001570A4" w:rsidRPr="00340B0D" w:rsidRDefault="001570A4" w:rsidP="00541D1A">
            <w:pPr>
              <w:rPr>
                <w:rFonts w:cs="Arial"/>
                <w:sz w:val="18"/>
                <w:szCs w:val="18"/>
              </w:rPr>
            </w:pPr>
            <w:r w:rsidRPr="00340B0D">
              <w:rPr>
                <w:rFonts w:cs="Arial"/>
                <w:sz w:val="18"/>
                <w:szCs w:val="18"/>
              </w:rPr>
              <w:t xml:space="preserve">Orientation </w:t>
            </w:r>
          </w:p>
        </w:tc>
        <w:tc>
          <w:tcPr>
            <w:tcW w:w="3394"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688DAE8E" w14:textId="77777777" w:rsidR="001570A4" w:rsidRPr="00340B0D" w:rsidRDefault="001570A4" w:rsidP="00541D1A">
            <w:pPr>
              <w:rPr>
                <w:rFonts w:cs="Arial"/>
                <w:sz w:val="18"/>
                <w:szCs w:val="18"/>
              </w:rPr>
            </w:pPr>
          </w:p>
        </w:tc>
      </w:tr>
      <w:tr w:rsidR="001570A4" w:rsidRPr="00340B0D" w14:paraId="6234E930" w14:textId="77777777" w:rsidTr="00C87366">
        <w:tc>
          <w:tcPr>
            <w:tcW w:w="9624" w:type="dxa"/>
            <w:gridSpan w:val="11"/>
            <w:tcBorders>
              <w:top w:val="single" w:sz="4" w:space="0" w:color="auto"/>
              <w:left w:val="single" w:sz="12" w:space="0" w:color="auto"/>
              <w:bottom w:val="single" w:sz="4" w:space="0" w:color="auto"/>
              <w:right w:val="single" w:sz="12" w:space="0" w:color="auto"/>
            </w:tcBorders>
          </w:tcPr>
          <w:p w14:paraId="0EC2CCBB" w14:textId="77777777" w:rsidR="001570A4" w:rsidRPr="00340B0D" w:rsidRDefault="001570A4" w:rsidP="00541D1A">
            <w:pPr>
              <w:rPr>
                <w:rFonts w:cs="Arial"/>
                <w:sz w:val="18"/>
                <w:szCs w:val="18"/>
              </w:rPr>
            </w:pPr>
          </w:p>
        </w:tc>
      </w:tr>
      <w:tr w:rsidR="001570A4" w:rsidRPr="00340B0D" w14:paraId="71D2D473" w14:textId="77777777" w:rsidTr="00C87366">
        <w:tc>
          <w:tcPr>
            <w:tcW w:w="9624"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2E2CCAD" w14:textId="77777777" w:rsidR="001570A4" w:rsidRPr="00340B0D" w:rsidRDefault="001570A4"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1570A4" w:rsidRPr="00340B0D" w14:paraId="74D1A282" w14:textId="77777777" w:rsidTr="00C87366">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02D242E" w14:textId="77777777" w:rsidR="001570A4" w:rsidRPr="00340B0D" w:rsidRDefault="001570A4" w:rsidP="00541D1A">
            <w:pPr>
              <w:jc w:val="center"/>
              <w:rPr>
                <w:rFonts w:cs="Arial"/>
                <w:b/>
                <w:bCs/>
                <w:sz w:val="18"/>
                <w:szCs w:val="18"/>
              </w:rPr>
            </w:pPr>
            <w:r w:rsidRPr="00340B0D">
              <w:rPr>
                <w:rFonts w:cs="Arial"/>
                <w:b/>
                <w:bCs/>
                <w:sz w:val="18"/>
                <w:szCs w:val="18"/>
              </w:rPr>
              <w:t>Standard Display</w:t>
            </w:r>
          </w:p>
        </w:tc>
        <w:tc>
          <w:tcPr>
            <w:tcW w:w="469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ED1E1D6" w14:textId="77777777" w:rsidR="001570A4" w:rsidRPr="00340B0D" w:rsidRDefault="001570A4" w:rsidP="00541D1A">
            <w:pPr>
              <w:jc w:val="center"/>
              <w:rPr>
                <w:rFonts w:cs="Arial"/>
                <w:b/>
                <w:bCs/>
                <w:sz w:val="18"/>
                <w:szCs w:val="18"/>
              </w:rPr>
            </w:pPr>
            <w:r w:rsidRPr="00340B0D">
              <w:rPr>
                <w:rFonts w:cs="Arial"/>
                <w:b/>
                <w:bCs/>
                <w:sz w:val="18"/>
                <w:szCs w:val="18"/>
              </w:rPr>
              <w:t>Other</w:t>
            </w:r>
          </w:p>
        </w:tc>
      </w:tr>
      <w:tr w:rsidR="001570A4" w:rsidRPr="00340B0D" w14:paraId="007997BB"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29545847" w14:textId="77777777" w:rsidR="001570A4" w:rsidRPr="00340B0D" w:rsidRDefault="001570A4"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23CB69CC"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DA66DF5" w14:textId="77777777" w:rsidR="001570A4" w:rsidRPr="00340B0D" w:rsidRDefault="001570A4" w:rsidP="00541D1A">
            <w:pPr>
              <w:pStyle w:val="Default"/>
              <w:rPr>
                <w:sz w:val="18"/>
                <w:szCs w:val="18"/>
              </w:rPr>
            </w:pPr>
            <w:r w:rsidRPr="00340B0D">
              <w:rPr>
                <w:sz w:val="18"/>
                <w:szCs w:val="18"/>
              </w:rPr>
              <w:t>Spot soundings</w:t>
            </w:r>
          </w:p>
        </w:tc>
        <w:tc>
          <w:tcPr>
            <w:tcW w:w="1097" w:type="dxa"/>
            <w:tcBorders>
              <w:top w:val="single" w:sz="4" w:space="0" w:color="auto"/>
              <w:bottom w:val="single" w:sz="4" w:space="0" w:color="auto"/>
              <w:right w:val="single" w:sz="12" w:space="0" w:color="auto"/>
            </w:tcBorders>
            <w:vAlign w:val="center"/>
          </w:tcPr>
          <w:p w14:paraId="04D52859" w14:textId="77777777" w:rsidR="001570A4" w:rsidRPr="00340B0D" w:rsidRDefault="001570A4" w:rsidP="00541D1A">
            <w:pPr>
              <w:rPr>
                <w:rFonts w:cs="Arial"/>
                <w:sz w:val="18"/>
                <w:szCs w:val="18"/>
              </w:rPr>
            </w:pPr>
          </w:p>
        </w:tc>
      </w:tr>
      <w:tr w:rsidR="001570A4" w:rsidRPr="00340B0D" w14:paraId="7E51E485"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53BE99A7" w14:textId="77777777" w:rsidR="001570A4" w:rsidRPr="00340B0D" w:rsidRDefault="001570A4"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521988C4"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8A09820" w14:textId="77777777" w:rsidR="001570A4" w:rsidRPr="00340B0D" w:rsidRDefault="001570A4" w:rsidP="00541D1A">
            <w:pPr>
              <w:pStyle w:val="Default"/>
              <w:rPr>
                <w:sz w:val="18"/>
                <w:szCs w:val="18"/>
              </w:rPr>
            </w:pPr>
            <w:r w:rsidRPr="00340B0D">
              <w:rPr>
                <w:sz w:val="18"/>
                <w:szCs w:val="18"/>
              </w:rPr>
              <w:t>Submarine cables and pipelines</w:t>
            </w:r>
          </w:p>
        </w:tc>
        <w:tc>
          <w:tcPr>
            <w:tcW w:w="1097" w:type="dxa"/>
            <w:tcBorders>
              <w:top w:val="single" w:sz="4" w:space="0" w:color="auto"/>
              <w:bottom w:val="single" w:sz="4" w:space="0" w:color="auto"/>
              <w:right w:val="single" w:sz="12" w:space="0" w:color="auto"/>
            </w:tcBorders>
            <w:vAlign w:val="center"/>
          </w:tcPr>
          <w:p w14:paraId="03F8E410" w14:textId="77777777" w:rsidR="001570A4" w:rsidRPr="00340B0D" w:rsidRDefault="001570A4" w:rsidP="00541D1A">
            <w:pPr>
              <w:rPr>
                <w:rFonts w:cs="Arial"/>
                <w:sz w:val="18"/>
                <w:szCs w:val="18"/>
              </w:rPr>
            </w:pPr>
          </w:p>
        </w:tc>
      </w:tr>
      <w:tr w:rsidR="001570A4" w:rsidRPr="00340B0D" w14:paraId="7852B6A9"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26B8B0B0" w14:textId="77777777" w:rsidR="001570A4" w:rsidRPr="00340B0D" w:rsidRDefault="001570A4"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165F18D8"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948E631" w14:textId="77777777" w:rsidR="001570A4" w:rsidRPr="00340B0D" w:rsidRDefault="001570A4" w:rsidP="00541D1A">
            <w:pPr>
              <w:pStyle w:val="Default"/>
              <w:rPr>
                <w:sz w:val="18"/>
                <w:szCs w:val="18"/>
              </w:rPr>
            </w:pPr>
            <w:r w:rsidRPr="00340B0D">
              <w:rPr>
                <w:sz w:val="18"/>
                <w:szCs w:val="18"/>
              </w:rPr>
              <w:t>All isolated dangers</w:t>
            </w:r>
          </w:p>
        </w:tc>
        <w:tc>
          <w:tcPr>
            <w:tcW w:w="1097" w:type="dxa"/>
            <w:tcBorders>
              <w:top w:val="single" w:sz="4" w:space="0" w:color="auto"/>
              <w:bottom w:val="single" w:sz="4" w:space="0" w:color="auto"/>
              <w:right w:val="single" w:sz="12" w:space="0" w:color="auto"/>
            </w:tcBorders>
            <w:vAlign w:val="center"/>
          </w:tcPr>
          <w:p w14:paraId="5CB3C9D4" w14:textId="77777777" w:rsidR="001570A4" w:rsidRPr="00340B0D" w:rsidRDefault="001570A4" w:rsidP="00541D1A">
            <w:pPr>
              <w:rPr>
                <w:rFonts w:cs="Arial"/>
                <w:sz w:val="18"/>
                <w:szCs w:val="18"/>
              </w:rPr>
            </w:pPr>
          </w:p>
        </w:tc>
      </w:tr>
      <w:tr w:rsidR="001570A4" w:rsidRPr="00340B0D" w14:paraId="6B9C6478"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183659C6" w14:textId="77777777" w:rsidR="001570A4" w:rsidRPr="00340B0D" w:rsidRDefault="001570A4"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781EB574"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D2409A4" w14:textId="77777777" w:rsidR="001570A4" w:rsidRPr="00340B0D" w:rsidRDefault="001570A4" w:rsidP="00541D1A">
            <w:pPr>
              <w:pStyle w:val="Default"/>
              <w:rPr>
                <w:sz w:val="18"/>
                <w:szCs w:val="18"/>
              </w:rPr>
            </w:pPr>
            <w:r w:rsidRPr="00340B0D">
              <w:rPr>
                <w:sz w:val="18"/>
                <w:szCs w:val="18"/>
              </w:rPr>
              <w:t>Magnetic variation</w:t>
            </w:r>
          </w:p>
        </w:tc>
        <w:tc>
          <w:tcPr>
            <w:tcW w:w="1097" w:type="dxa"/>
            <w:tcBorders>
              <w:top w:val="single" w:sz="4" w:space="0" w:color="auto"/>
              <w:bottom w:val="single" w:sz="4" w:space="0" w:color="auto"/>
              <w:right w:val="single" w:sz="12" w:space="0" w:color="auto"/>
            </w:tcBorders>
            <w:vAlign w:val="center"/>
          </w:tcPr>
          <w:p w14:paraId="7A92C4FF" w14:textId="77777777" w:rsidR="001570A4" w:rsidRPr="00340B0D" w:rsidRDefault="001570A4" w:rsidP="00541D1A">
            <w:pPr>
              <w:rPr>
                <w:rFonts w:cs="Arial"/>
                <w:sz w:val="18"/>
                <w:szCs w:val="18"/>
              </w:rPr>
            </w:pPr>
          </w:p>
        </w:tc>
      </w:tr>
      <w:tr w:rsidR="001570A4" w:rsidRPr="00340B0D" w14:paraId="175C89F2"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69C736EB" w14:textId="77777777" w:rsidR="001570A4" w:rsidRPr="00340B0D" w:rsidRDefault="001570A4"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1A92C1CC"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B215C38" w14:textId="77777777" w:rsidR="001570A4" w:rsidRPr="00340B0D" w:rsidRDefault="001570A4" w:rsidP="00541D1A">
            <w:pPr>
              <w:pStyle w:val="Default"/>
              <w:rPr>
                <w:sz w:val="18"/>
                <w:szCs w:val="18"/>
              </w:rPr>
            </w:pPr>
            <w:r w:rsidRPr="00340B0D">
              <w:rPr>
                <w:sz w:val="18"/>
                <w:szCs w:val="18"/>
              </w:rPr>
              <w:t>Depth contours</w:t>
            </w:r>
          </w:p>
        </w:tc>
        <w:tc>
          <w:tcPr>
            <w:tcW w:w="1097" w:type="dxa"/>
            <w:tcBorders>
              <w:top w:val="single" w:sz="4" w:space="0" w:color="auto"/>
              <w:bottom w:val="single" w:sz="4" w:space="0" w:color="auto"/>
              <w:right w:val="single" w:sz="12" w:space="0" w:color="auto"/>
            </w:tcBorders>
            <w:vAlign w:val="center"/>
          </w:tcPr>
          <w:p w14:paraId="19DB9129" w14:textId="77777777" w:rsidR="001570A4" w:rsidRPr="00340B0D" w:rsidRDefault="001570A4" w:rsidP="00541D1A">
            <w:pPr>
              <w:rPr>
                <w:rFonts w:cs="Arial"/>
                <w:sz w:val="18"/>
                <w:szCs w:val="18"/>
              </w:rPr>
            </w:pPr>
          </w:p>
        </w:tc>
      </w:tr>
      <w:tr w:rsidR="001570A4" w:rsidRPr="00340B0D" w14:paraId="75E5233E"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5424B74B" w14:textId="77777777" w:rsidR="001570A4" w:rsidRPr="00340B0D" w:rsidRDefault="001570A4"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1F98A2CC"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DAA2AD3" w14:textId="77777777" w:rsidR="001570A4" w:rsidRPr="00340B0D" w:rsidRDefault="001570A4" w:rsidP="00541D1A">
            <w:pPr>
              <w:pStyle w:val="Default"/>
              <w:rPr>
                <w:sz w:val="18"/>
                <w:szCs w:val="18"/>
              </w:rPr>
            </w:pPr>
            <w:r w:rsidRPr="00340B0D">
              <w:rPr>
                <w:sz w:val="18"/>
                <w:szCs w:val="18"/>
              </w:rPr>
              <w:t>Seabed</w:t>
            </w:r>
          </w:p>
        </w:tc>
        <w:tc>
          <w:tcPr>
            <w:tcW w:w="1097" w:type="dxa"/>
            <w:tcBorders>
              <w:top w:val="single" w:sz="4" w:space="0" w:color="auto"/>
              <w:bottom w:val="single" w:sz="4" w:space="0" w:color="auto"/>
              <w:right w:val="single" w:sz="12" w:space="0" w:color="auto"/>
            </w:tcBorders>
            <w:vAlign w:val="center"/>
          </w:tcPr>
          <w:p w14:paraId="4439BBC4" w14:textId="77777777" w:rsidR="001570A4" w:rsidRPr="00340B0D" w:rsidRDefault="001570A4" w:rsidP="00541D1A">
            <w:pPr>
              <w:rPr>
                <w:rFonts w:cs="Arial"/>
                <w:sz w:val="18"/>
                <w:szCs w:val="18"/>
              </w:rPr>
            </w:pPr>
          </w:p>
        </w:tc>
      </w:tr>
      <w:tr w:rsidR="001570A4" w:rsidRPr="00340B0D" w14:paraId="29B26B79"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728607F1" w14:textId="77777777" w:rsidR="001570A4" w:rsidRPr="00340B0D" w:rsidRDefault="001570A4"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1AEBA3A9"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CF24EA7" w14:textId="77777777" w:rsidR="001570A4" w:rsidRPr="00340B0D" w:rsidRDefault="001570A4" w:rsidP="00541D1A">
            <w:pPr>
              <w:pStyle w:val="Default"/>
              <w:rPr>
                <w:sz w:val="18"/>
                <w:szCs w:val="18"/>
              </w:rPr>
            </w:pPr>
            <w:r w:rsidRPr="00340B0D">
              <w:rPr>
                <w:sz w:val="18"/>
                <w:szCs w:val="18"/>
              </w:rPr>
              <w:t>Tidal</w:t>
            </w:r>
          </w:p>
        </w:tc>
        <w:tc>
          <w:tcPr>
            <w:tcW w:w="1097" w:type="dxa"/>
            <w:tcBorders>
              <w:top w:val="single" w:sz="4" w:space="0" w:color="auto"/>
              <w:bottom w:val="single" w:sz="4" w:space="0" w:color="auto"/>
              <w:right w:val="single" w:sz="12" w:space="0" w:color="auto"/>
            </w:tcBorders>
            <w:vAlign w:val="center"/>
          </w:tcPr>
          <w:p w14:paraId="56C048B7" w14:textId="77777777" w:rsidR="001570A4" w:rsidRPr="00340B0D" w:rsidRDefault="001570A4" w:rsidP="00541D1A">
            <w:pPr>
              <w:rPr>
                <w:rFonts w:cs="Arial"/>
                <w:sz w:val="18"/>
                <w:szCs w:val="18"/>
              </w:rPr>
            </w:pPr>
          </w:p>
        </w:tc>
      </w:tr>
      <w:tr w:rsidR="001570A4" w:rsidRPr="00340B0D" w14:paraId="0F1E607A"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3CD1D660" w14:textId="77777777" w:rsidR="001570A4" w:rsidRPr="00340B0D" w:rsidRDefault="001570A4"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5919FD69"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51B8B7F" w14:textId="77777777" w:rsidR="001570A4" w:rsidRPr="00340B0D" w:rsidRDefault="001570A4" w:rsidP="00541D1A">
            <w:pPr>
              <w:pStyle w:val="Default"/>
              <w:rPr>
                <w:sz w:val="18"/>
                <w:szCs w:val="18"/>
              </w:rPr>
            </w:pPr>
            <w:r w:rsidRPr="00340B0D">
              <w:rPr>
                <w:sz w:val="18"/>
                <w:szCs w:val="18"/>
              </w:rPr>
              <w:t>Miscellaneous (Other)</w:t>
            </w:r>
          </w:p>
        </w:tc>
        <w:tc>
          <w:tcPr>
            <w:tcW w:w="1097" w:type="dxa"/>
            <w:tcBorders>
              <w:top w:val="single" w:sz="4" w:space="0" w:color="auto"/>
              <w:bottom w:val="single" w:sz="4" w:space="0" w:color="auto"/>
              <w:right w:val="single" w:sz="12" w:space="0" w:color="auto"/>
            </w:tcBorders>
            <w:vAlign w:val="center"/>
          </w:tcPr>
          <w:p w14:paraId="1CC365A0" w14:textId="77777777" w:rsidR="001570A4" w:rsidRPr="00340B0D" w:rsidRDefault="001570A4" w:rsidP="00541D1A">
            <w:pPr>
              <w:rPr>
                <w:rFonts w:cs="Arial"/>
                <w:sz w:val="18"/>
                <w:szCs w:val="18"/>
              </w:rPr>
            </w:pPr>
          </w:p>
        </w:tc>
      </w:tr>
      <w:tr w:rsidR="001570A4" w:rsidRPr="00340B0D" w14:paraId="229E0A1C"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1B67E863" w14:textId="77777777" w:rsidR="001570A4" w:rsidRPr="00340B0D" w:rsidRDefault="001570A4"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7C4ADD0D"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F0F39AD"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662488B9" w14:textId="77777777" w:rsidR="001570A4" w:rsidRPr="00340B0D" w:rsidRDefault="001570A4" w:rsidP="00541D1A">
            <w:pPr>
              <w:rPr>
                <w:rFonts w:cs="Arial"/>
                <w:sz w:val="18"/>
                <w:szCs w:val="18"/>
              </w:rPr>
            </w:pPr>
          </w:p>
        </w:tc>
      </w:tr>
      <w:tr w:rsidR="001570A4" w:rsidRPr="00340B0D" w14:paraId="746CB74F"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23F6930A" w14:textId="77777777" w:rsidR="001570A4" w:rsidRPr="00340B0D" w:rsidRDefault="001570A4"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4573A952"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1337B98"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2F1930AA" w14:textId="77777777" w:rsidR="001570A4" w:rsidRPr="00340B0D" w:rsidRDefault="001570A4" w:rsidP="00541D1A">
            <w:pPr>
              <w:rPr>
                <w:rFonts w:cs="Arial"/>
                <w:sz w:val="18"/>
                <w:szCs w:val="18"/>
              </w:rPr>
            </w:pPr>
          </w:p>
        </w:tc>
      </w:tr>
      <w:tr w:rsidR="001570A4" w:rsidRPr="00340B0D" w14:paraId="2A43D450"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09C136F8" w14:textId="77777777" w:rsidR="001570A4" w:rsidRPr="00340B0D" w:rsidRDefault="001570A4"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54667B1E"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A8E227C"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39CDE12A" w14:textId="77777777" w:rsidR="001570A4" w:rsidRPr="00340B0D" w:rsidRDefault="001570A4" w:rsidP="00541D1A">
            <w:pPr>
              <w:rPr>
                <w:rFonts w:cs="Arial"/>
                <w:sz w:val="18"/>
                <w:szCs w:val="18"/>
              </w:rPr>
            </w:pPr>
          </w:p>
        </w:tc>
      </w:tr>
      <w:tr w:rsidR="001570A4" w:rsidRPr="00340B0D" w14:paraId="54BC8B5D"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0734C28E" w14:textId="77777777" w:rsidR="001570A4" w:rsidRPr="00340B0D" w:rsidRDefault="001570A4"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0E186BA0"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9E588C7"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55BD2836" w14:textId="77777777" w:rsidR="001570A4" w:rsidRPr="00340B0D" w:rsidRDefault="001570A4" w:rsidP="00541D1A">
            <w:pPr>
              <w:rPr>
                <w:rFonts w:cs="Arial"/>
                <w:sz w:val="18"/>
                <w:szCs w:val="18"/>
              </w:rPr>
            </w:pPr>
          </w:p>
        </w:tc>
      </w:tr>
      <w:tr w:rsidR="001570A4" w:rsidRPr="00340B0D" w14:paraId="1308C8F7" w14:textId="77777777" w:rsidTr="00C87366">
        <w:tc>
          <w:tcPr>
            <w:tcW w:w="4375" w:type="dxa"/>
            <w:gridSpan w:val="4"/>
            <w:tcBorders>
              <w:top w:val="single" w:sz="4" w:space="0" w:color="auto"/>
              <w:left w:val="single" w:sz="12" w:space="0" w:color="auto"/>
              <w:bottom w:val="single" w:sz="12" w:space="0" w:color="auto"/>
              <w:right w:val="single" w:sz="4" w:space="0" w:color="auto"/>
            </w:tcBorders>
          </w:tcPr>
          <w:p w14:paraId="603B5044" w14:textId="77777777" w:rsidR="001570A4" w:rsidRPr="00340B0D" w:rsidRDefault="001570A4"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5E83269B"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686CE358" w14:textId="77777777" w:rsidR="001570A4" w:rsidRPr="00340B0D" w:rsidRDefault="001570A4" w:rsidP="00541D1A">
            <w:pPr>
              <w:rPr>
                <w:rFonts w:cs="Arial"/>
                <w:sz w:val="18"/>
                <w:szCs w:val="18"/>
              </w:rPr>
            </w:pPr>
          </w:p>
        </w:tc>
        <w:tc>
          <w:tcPr>
            <w:tcW w:w="1097" w:type="dxa"/>
            <w:tcBorders>
              <w:top w:val="single" w:sz="4" w:space="0" w:color="auto"/>
              <w:bottom w:val="single" w:sz="12" w:space="0" w:color="auto"/>
              <w:right w:val="single" w:sz="12" w:space="0" w:color="auto"/>
            </w:tcBorders>
            <w:vAlign w:val="center"/>
          </w:tcPr>
          <w:p w14:paraId="345A9B69" w14:textId="77777777" w:rsidR="001570A4" w:rsidRPr="00340B0D" w:rsidRDefault="001570A4" w:rsidP="00541D1A">
            <w:pPr>
              <w:rPr>
                <w:rFonts w:cs="Arial"/>
                <w:sz w:val="18"/>
                <w:szCs w:val="18"/>
              </w:rPr>
            </w:pPr>
          </w:p>
        </w:tc>
      </w:tr>
      <w:tr w:rsidR="001570A4" w:rsidRPr="00340B0D" w14:paraId="0203AFA1" w14:textId="77777777" w:rsidTr="00C87366">
        <w:tc>
          <w:tcPr>
            <w:tcW w:w="9624"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53125996" w14:textId="77777777" w:rsidR="001570A4" w:rsidRPr="00EF63B4" w:rsidRDefault="001570A4" w:rsidP="00541D1A">
            <w:pPr>
              <w:jc w:val="center"/>
              <w:rPr>
                <w:rFonts w:cs="Arial"/>
                <w:sz w:val="18"/>
                <w:szCs w:val="18"/>
              </w:rPr>
            </w:pPr>
            <w:r>
              <w:rPr>
                <w:rFonts w:cs="Arial"/>
                <w:b/>
                <w:bCs/>
                <w:sz w:val="18"/>
                <w:szCs w:val="18"/>
              </w:rPr>
              <w:t>Additional</w:t>
            </w:r>
          </w:p>
        </w:tc>
      </w:tr>
      <w:tr w:rsidR="001570A4" w:rsidRPr="00340B0D" w14:paraId="17DF1546"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627568B0"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4D3E006E"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5EA35A4B"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3BCBE363" w14:textId="77777777" w:rsidR="001570A4" w:rsidRPr="00340B0D" w:rsidRDefault="001570A4" w:rsidP="00541D1A">
            <w:pPr>
              <w:rPr>
                <w:rFonts w:cs="Arial"/>
                <w:sz w:val="18"/>
                <w:szCs w:val="18"/>
              </w:rPr>
            </w:pPr>
          </w:p>
        </w:tc>
      </w:tr>
      <w:tr w:rsidR="001570A4" w:rsidRPr="00340B0D" w14:paraId="57FD0D12"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643FDCC5"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1055034"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43E29E2D"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67DB0288" w14:textId="77777777" w:rsidR="001570A4" w:rsidRPr="00340B0D" w:rsidRDefault="001570A4" w:rsidP="00541D1A">
            <w:pPr>
              <w:rPr>
                <w:rFonts w:cs="Arial"/>
                <w:sz w:val="18"/>
                <w:szCs w:val="18"/>
              </w:rPr>
            </w:pPr>
          </w:p>
        </w:tc>
      </w:tr>
      <w:tr w:rsidR="001570A4" w:rsidRPr="00340B0D" w14:paraId="5CF92791" w14:textId="77777777" w:rsidTr="00C87366">
        <w:tc>
          <w:tcPr>
            <w:tcW w:w="9624"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1EB5A6F" w14:textId="77777777" w:rsidR="001570A4" w:rsidRPr="00340B0D" w:rsidRDefault="001570A4" w:rsidP="00541D1A">
            <w:pPr>
              <w:jc w:val="center"/>
              <w:rPr>
                <w:rFonts w:cs="Arial"/>
                <w:b/>
                <w:bCs/>
                <w:sz w:val="18"/>
                <w:szCs w:val="18"/>
              </w:rPr>
            </w:pPr>
            <w:r w:rsidRPr="00340B0D">
              <w:rPr>
                <w:rFonts w:cs="Arial"/>
                <w:b/>
                <w:bCs/>
                <w:sz w:val="18"/>
                <w:szCs w:val="18"/>
              </w:rPr>
              <w:t>Setup</w:t>
            </w:r>
          </w:p>
        </w:tc>
      </w:tr>
      <w:tr w:rsidR="001570A4" w:rsidRPr="00340B0D" w14:paraId="4C4BDC84" w14:textId="77777777" w:rsidTr="00C87366">
        <w:tc>
          <w:tcPr>
            <w:tcW w:w="9624" w:type="dxa"/>
            <w:gridSpan w:val="11"/>
            <w:tcBorders>
              <w:top w:val="single" w:sz="4" w:space="0" w:color="auto"/>
              <w:left w:val="single" w:sz="12" w:space="0" w:color="auto"/>
              <w:bottom w:val="single" w:sz="4" w:space="0" w:color="auto"/>
              <w:right w:val="single" w:sz="12" w:space="0" w:color="auto"/>
            </w:tcBorders>
          </w:tcPr>
          <w:p w14:paraId="27B06779" w14:textId="14EC8DA1" w:rsidR="001570A4" w:rsidRDefault="001570A4" w:rsidP="00541D1A">
            <w:pPr>
              <w:rPr>
                <w:rFonts w:cs="Arial"/>
                <w:sz w:val="18"/>
                <w:szCs w:val="18"/>
              </w:rPr>
            </w:pPr>
          </w:p>
          <w:p w14:paraId="6E54F0A6" w14:textId="77777777" w:rsidR="003361B3" w:rsidRPr="009C22F4" w:rsidRDefault="003361B3" w:rsidP="003361B3">
            <w:pPr>
              <w:rPr>
                <w:rFonts w:cs="Arial"/>
                <w:i/>
              </w:rPr>
            </w:pPr>
            <w:r w:rsidRPr="00A16323">
              <w:rPr>
                <w:i/>
              </w:rPr>
              <w:t xml:space="preserve">This test is performed by loading the test cells 101AA00OVRVU.000 and 101AA00ARSPC.000, manually </w:t>
            </w:r>
            <w:r w:rsidRPr="00A16323">
              <w:rPr>
                <w:i/>
              </w:rPr>
              <w:lastRenderedPageBreak/>
              <w:t>creating a route connecting way points between features marked as WP11, WP24, WP25 and WP26 and checking display against the corresponding graphical plot</w:t>
            </w:r>
          </w:p>
          <w:p w14:paraId="34032F30" w14:textId="77777777" w:rsidR="003361B3" w:rsidRDefault="003361B3" w:rsidP="00541D1A">
            <w:pPr>
              <w:rPr>
                <w:rFonts w:cs="Arial"/>
                <w:sz w:val="18"/>
                <w:szCs w:val="18"/>
              </w:rPr>
            </w:pPr>
          </w:p>
          <w:p w14:paraId="0C578B3F" w14:textId="77777777" w:rsidR="00C87366" w:rsidRDefault="00C87366" w:rsidP="00C87366">
            <w:pPr>
              <w:jc w:val="left"/>
              <w:rPr>
                <w:i/>
              </w:rPr>
            </w:pPr>
            <w:r w:rsidRPr="00A53E84">
              <w:rPr>
                <w:i/>
              </w:rPr>
              <w:t xml:space="preserve">As for test 7.1 and in addition load </w:t>
            </w:r>
            <w:r>
              <w:rPr>
                <w:i/>
              </w:rPr>
              <w:t>the exchange set</w:t>
            </w:r>
            <w:r w:rsidRPr="00A53E84">
              <w:rPr>
                <w:i/>
              </w:rPr>
              <w:t xml:space="preserve"> </w:t>
            </w:r>
            <w:proofErr w:type="spellStart"/>
            <w:r w:rsidRPr="00E012C8">
              <w:rPr>
                <w:b/>
                <w:bCs/>
                <w:i/>
              </w:rPr>
              <w:t>NavigationalHazardsOverview</w:t>
            </w:r>
            <w:proofErr w:type="spellEnd"/>
          </w:p>
          <w:p w14:paraId="1585AFA7" w14:textId="77777777" w:rsidR="00C87366" w:rsidRPr="00A53E84" w:rsidRDefault="00C87366" w:rsidP="00C87366">
            <w:pPr>
              <w:jc w:val="left"/>
              <w:rPr>
                <w:i/>
              </w:rPr>
            </w:pPr>
          </w:p>
          <w:p w14:paraId="44B0633F" w14:textId="77777777" w:rsidR="00C87366" w:rsidRPr="00E012C8" w:rsidRDefault="00C87366" w:rsidP="00C87366">
            <w:pPr>
              <w:pStyle w:val="ListParagraph"/>
              <w:numPr>
                <w:ilvl w:val="0"/>
                <w:numId w:val="41"/>
              </w:numPr>
              <w:jc w:val="left"/>
              <w:rPr>
                <w:i/>
              </w:rPr>
            </w:pPr>
            <w:r w:rsidRPr="00E012C8">
              <w:rPr>
                <w:i/>
              </w:rPr>
              <w:t xml:space="preserve">Select Display Category Other </w:t>
            </w:r>
          </w:p>
          <w:p w14:paraId="3DDC4FF6" w14:textId="77777777" w:rsidR="00C87366" w:rsidRPr="00E012C8" w:rsidRDefault="00C87366" w:rsidP="00C87366">
            <w:pPr>
              <w:pStyle w:val="ListParagraph"/>
              <w:numPr>
                <w:ilvl w:val="0"/>
                <w:numId w:val="41"/>
              </w:numPr>
              <w:jc w:val="left"/>
              <w:rPr>
                <w:i/>
              </w:rPr>
            </w:pPr>
            <w:r w:rsidRPr="00E012C8">
              <w:rPr>
                <w:i/>
              </w:rPr>
              <w:t>Set the Safety Contour value to 11 m</w:t>
            </w:r>
          </w:p>
          <w:p w14:paraId="47F475AC" w14:textId="77777777" w:rsidR="00C87366" w:rsidRPr="00E012C8" w:rsidRDefault="00C87366" w:rsidP="00C87366">
            <w:pPr>
              <w:pStyle w:val="ListParagraph"/>
              <w:numPr>
                <w:ilvl w:val="0"/>
                <w:numId w:val="41"/>
              </w:numPr>
              <w:jc w:val="left"/>
              <w:rPr>
                <w:i/>
              </w:rPr>
            </w:pPr>
            <w:r w:rsidRPr="00E012C8">
              <w:rPr>
                <w:i/>
              </w:rPr>
              <w:t xml:space="preserve">Set the Safety Depth  value to 30 m </w:t>
            </w:r>
          </w:p>
          <w:p w14:paraId="08531125" w14:textId="77777777" w:rsidR="00C87366" w:rsidRPr="00E012C8" w:rsidRDefault="00C87366" w:rsidP="00C87366">
            <w:pPr>
              <w:pStyle w:val="ListParagraph"/>
              <w:numPr>
                <w:ilvl w:val="0"/>
                <w:numId w:val="41"/>
              </w:numPr>
              <w:jc w:val="left"/>
              <w:rPr>
                <w:i/>
              </w:rPr>
            </w:pPr>
            <w:r w:rsidRPr="00E012C8">
              <w:rPr>
                <w:i/>
              </w:rPr>
              <w:t xml:space="preserve">Select Symbolized Boundaries </w:t>
            </w:r>
          </w:p>
          <w:p w14:paraId="75C55AC1" w14:textId="77777777" w:rsidR="00C87366" w:rsidRPr="00E012C8" w:rsidRDefault="00C87366" w:rsidP="00C87366">
            <w:pPr>
              <w:pStyle w:val="ListParagraph"/>
              <w:numPr>
                <w:ilvl w:val="0"/>
                <w:numId w:val="41"/>
              </w:numPr>
              <w:jc w:val="left"/>
              <w:rPr>
                <w:i/>
              </w:rPr>
            </w:pPr>
            <w:r w:rsidRPr="00E012C8">
              <w:rPr>
                <w:i/>
              </w:rPr>
              <w:t xml:space="preserve">Select </w:t>
            </w:r>
            <w:r>
              <w:rPr>
                <w:i/>
              </w:rPr>
              <w:t>Simplified Point Symbols = false</w:t>
            </w:r>
          </w:p>
          <w:p w14:paraId="37E2A16C" w14:textId="2F37A5A9" w:rsidR="00C87366" w:rsidRPr="00110428" w:rsidRDefault="00C87366" w:rsidP="00C87366">
            <w:pPr>
              <w:rPr>
                <w:rFonts w:cs="Arial"/>
              </w:rPr>
            </w:pPr>
            <w:r w:rsidRPr="00E012C8">
              <w:rPr>
                <w:i/>
              </w:rPr>
              <w:t>Select Contour label</w:t>
            </w:r>
          </w:p>
          <w:p w14:paraId="357E6094" w14:textId="77777777" w:rsidR="001570A4" w:rsidRPr="00340B0D" w:rsidRDefault="001570A4" w:rsidP="00541D1A">
            <w:pPr>
              <w:rPr>
                <w:rFonts w:cs="Arial"/>
                <w:sz w:val="18"/>
                <w:szCs w:val="18"/>
              </w:rPr>
            </w:pPr>
          </w:p>
        </w:tc>
      </w:tr>
      <w:tr w:rsidR="001570A4" w:rsidRPr="00340B0D" w14:paraId="5A5A9CC1" w14:textId="77777777" w:rsidTr="00C87366">
        <w:tc>
          <w:tcPr>
            <w:tcW w:w="9624"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5578A20" w14:textId="77777777" w:rsidR="001570A4" w:rsidRPr="00340B0D" w:rsidRDefault="001570A4" w:rsidP="00541D1A">
            <w:pPr>
              <w:jc w:val="center"/>
              <w:rPr>
                <w:rFonts w:cs="Arial"/>
                <w:b/>
                <w:bCs/>
                <w:sz w:val="18"/>
                <w:szCs w:val="18"/>
              </w:rPr>
            </w:pPr>
            <w:r w:rsidRPr="00340B0D">
              <w:rPr>
                <w:rFonts w:cs="Arial"/>
                <w:b/>
                <w:bCs/>
                <w:sz w:val="18"/>
                <w:szCs w:val="18"/>
              </w:rPr>
              <w:lastRenderedPageBreak/>
              <w:t>Action</w:t>
            </w:r>
          </w:p>
        </w:tc>
      </w:tr>
      <w:tr w:rsidR="00C87366" w:rsidRPr="00340B0D" w14:paraId="685F3EA1" w14:textId="77777777" w:rsidTr="00C87366">
        <w:tc>
          <w:tcPr>
            <w:tcW w:w="9624"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7D18599A" w14:textId="77777777" w:rsidR="00C87366" w:rsidRDefault="00C87366" w:rsidP="00C87366">
            <w:pPr>
              <w:jc w:val="left"/>
              <w:rPr>
                <w:i/>
              </w:rPr>
            </w:pPr>
          </w:p>
          <w:p w14:paraId="158A752C" w14:textId="2A78F33E" w:rsidR="00C87366" w:rsidRPr="00A53E84" w:rsidRDefault="00C87366" w:rsidP="00C87366">
            <w:pPr>
              <w:jc w:val="left"/>
              <w:rPr>
                <w:i/>
              </w:rPr>
            </w:pPr>
            <w:r w:rsidRPr="00A53E84">
              <w:rPr>
                <w:i/>
              </w:rPr>
              <w:t xml:space="preserve">Select position 39°27′•000N 104°49′•000W at </w:t>
            </w:r>
            <w:r>
              <w:rPr>
                <w:i/>
              </w:rPr>
              <w:t>maximum display</w:t>
            </w:r>
            <w:r w:rsidRPr="00A53E84">
              <w:rPr>
                <w:i/>
              </w:rPr>
              <w:t xml:space="preserve"> scale (1:350 000) of </w:t>
            </w:r>
            <w:r>
              <w:rPr>
                <w:i/>
              </w:rPr>
              <w:t>101</w:t>
            </w:r>
            <w:r w:rsidRPr="00A53E84">
              <w:rPr>
                <w:i/>
              </w:rPr>
              <w:t>AA</w:t>
            </w:r>
            <w:r>
              <w:rPr>
                <w:i/>
              </w:rPr>
              <w:t>00</w:t>
            </w:r>
            <w:r w:rsidRPr="00A53E84">
              <w:rPr>
                <w:i/>
              </w:rPr>
              <w:t>OVRVU.</w:t>
            </w:r>
          </w:p>
          <w:p w14:paraId="7BBDE196" w14:textId="77777777" w:rsidR="00C87366" w:rsidRPr="00A53E84" w:rsidRDefault="00C87366" w:rsidP="00C87366">
            <w:pPr>
              <w:jc w:val="left"/>
              <w:rPr>
                <w:i/>
              </w:rPr>
            </w:pPr>
            <w:r w:rsidRPr="00A53E84">
              <w:rPr>
                <w:i/>
              </w:rPr>
              <w:t>1) View chart before route planning</w:t>
            </w:r>
            <w:r>
              <w:rPr>
                <w:i/>
              </w:rPr>
              <w:t>.</w:t>
            </w:r>
          </w:p>
          <w:p w14:paraId="37F0C316" w14:textId="77777777" w:rsidR="00C87366" w:rsidRDefault="00C87366" w:rsidP="00C87366">
            <w:pPr>
              <w:rPr>
                <w:i/>
              </w:rPr>
            </w:pPr>
            <w:r w:rsidRPr="00A53E84">
              <w:rPr>
                <w:i/>
              </w:rPr>
              <w:t>2) Manually create a route connecting way points between feature</w:t>
            </w:r>
            <w:r>
              <w:rPr>
                <w:i/>
              </w:rPr>
              <w:t>s</w:t>
            </w:r>
            <w:r w:rsidRPr="00A53E84">
              <w:rPr>
                <w:i/>
              </w:rPr>
              <w:t xml:space="preserve"> marked WP11, WP24, WP25 and WP26. Set user-specified distance for indication navigational hazards as 0.5 NM. Check ENC symbols shown in the ECDIS against the corresponding graphical plot.</w:t>
            </w:r>
          </w:p>
          <w:p w14:paraId="613C7B9E" w14:textId="3E843812" w:rsidR="00C87366" w:rsidRPr="00110428" w:rsidRDefault="00C87366" w:rsidP="00C87366">
            <w:pPr>
              <w:rPr>
                <w:rFonts w:cs="Arial"/>
                <w:b/>
                <w:bCs/>
              </w:rPr>
            </w:pPr>
          </w:p>
        </w:tc>
      </w:tr>
      <w:tr w:rsidR="00C87366" w:rsidRPr="00340B0D" w14:paraId="7AF27F85" w14:textId="77777777" w:rsidTr="00C87366">
        <w:tc>
          <w:tcPr>
            <w:tcW w:w="9624"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8F28559" w14:textId="77777777" w:rsidR="00C87366" w:rsidRPr="00340B0D" w:rsidRDefault="00C87366" w:rsidP="00C87366">
            <w:pPr>
              <w:jc w:val="center"/>
              <w:rPr>
                <w:rFonts w:cs="Arial"/>
                <w:sz w:val="18"/>
                <w:szCs w:val="18"/>
              </w:rPr>
            </w:pPr>
            <w:r w:rsidRPr="00340B0D">
              <w:rPr>
                <w:rFonts w:cs="Arial"/>
                <w:b/>
                <w:bCs/>
                <w:sz w:val="18"/>
                <w:szCs w:val="18"/>
              </w:rPr>
              <w:t>Results</w:t>
            </w:r>
          </w:p>
        </w:tc>
      </w:tr>
    </w:tbl>
    <w:tbl>
      <w:tblPr>
        <w:tblW w:w="9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9696"/>
      </w:tblGrid>
      <w:tr w:rsidR="000A72CE" w14:paraId="3DCFFD66" w14:textId="77777777" w:rsidTr="00C87366">
        <w:trPr>
          <w:tblHeader/>
        </w:trPr>
        <w:tc>
          <w:tcPr>
            <w:tcW w:w="9696" w:type="dxa"/>
            <w:tcBorders>
              <w:bottom w:val="nil"/>
            </w:tcBorders>
            <w:vAlign w:val="center"/>
          </w:tcPr>
          <w:p w14:paraId="63B0104C" w14:textId="77777777" w:rsidR="000A72CE" w:rsidRPr="00A53E84" w:rsidRDefault="008F69C7" w:rsidP="008A1BCC">
            <w:pPr>
              <w:jc w:val="left"/>
              <w:rPr>
                <w:i/>
              </w:rPr>
            </w:pPr>
            <w:r w:rsidRPr="00A53E84">
              <w:rPr>
                <w:i/>
              </w:rPr>
              <w:t>The ENC in the ECDIS should match the corresponding graphical plot shown below.</w:t>
            </w:r>
          </w:p>
          <w:p w14:paraId="746E12B1" w14:textId="77777777" w:rsidR="006549EF" w:rsidRPr="00A53E84" w:rsidRDefault="006549EF" w:rsidP="008A1BCC">
            <w:pPr>
              <w:jc w:val="left"/>
              <w:rPr>
                <w:i/>
              </w:rPr>
            </w:pPr>
          </w:p>
        </w:tc>
      </w:tr>
      <w:tr w:rsidR="008F69C7" w14:paraId="777C4509" w14:textId="77777777" w:rsidTr="00C87366">
        <w:trPr>
          <w:tblHeader/>
        </w:trPr>
        <w:tc>
          <w:tcPr>
            <w:tcW w:w="9696" w:type="dxa"/>
            <w:tcBorders>
              <w:top w:val="nil"/>
              <w:bottom w:val="nil"/>
            </w:tcBorders>
            <w:vAlign w:val="center"/>
          </w:tcPr>
          <w:p w14:paraId="6F38F783" w14:textId="77777777" w:rsidR="008F69C7" w:rsidRPr="008F69C7" w:rsidRDefault="0018522C" w:rsidP="006549EF">
            <w:pPr>
              <w:jc w:val="center"/>
            </w:pPr>
            <w:r>
              <w:rPr>
                <w:noProof/>
                <w:lang w:eastAsia="en-GB"/>
              </w:rPr>
              <w:drawing>
                <wp:inline distT="0" distB="0" distL="0" distR="0" wp14:anchorId="6B1D7A50" wp14:editId="64EA5029">
                  <wp:extent cx="6010275" cy="2552700"/>
                  <wp:effectExtent l="0" t="0" r="9525" b="0"/>
                  <wp:docPr id="197" name="Picture 19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7"/>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6010275" cy="2552700"/>
                          </a:xfrm>
                          <a:prstGeom prst="rect">
                            <a:avLst/>
                          </a:prstGeom>
                          <a:noFill/>
                          <a:ln>
                            <a:noFill/>
                          </a:ln>
                        </pic:spPr>
                      </pic:pic>
                    </a:graphicData>
                  </a:graphic>
                </wp:inline>
              </w:drawing>
            </w:r>
          </w:p>
        </w:tc>
      </w:tr>
      <w:tr w:rsidR="008F69C7" w14:paraId="1A7B0704" w14:textId="77777777" w:rsidTr="00C87366">
        <w:trPr>
          <w:tblHeader/>
        </w:trPr>
        <w:tc>
          <w:tcPr>
            <w:tcW w:w="9696" w:type="dxa"/>
            <w:tcBorders>
              <w:top w:val="nil"/>
            </w:tcBorders>
            <w:vAlign w:val="center"/>
          </w:tcPr>
          <w:p w14:paraId="75717290" w14:textId="714C43BB" w:rsidR="008F69C7" w:rsidRPr="00357E05" w:rsidRDefault="008F69C7" w:rsidP="00357E05">
            <w:pPr>
              <w:pStyle w:val="ListParagraph"/>
              <w:numPr>
                <w:ilvl w:val="0"/>
                <w:numId w:val="66"/>
              </w:numPr>
              <w:jc w:val="left"/>
              <w:rPr>
                <w:i/>
              </w:rPr>
            </w:pPr>
            <w:r w:rsidRPr="00357E05">
              <w:rPr>
                <w:i/>
              </w:rPr>
              <w:t xml:space="preserve">Situation before route planning. Chart </w:t>
            </w:r>
            <w:r w:rsidR="008D43CA" w:rsidRPr="00357E05">
              <w:rPr>
                <w:i/>
              </w:rPr>
              <w:t>101AA00OVRVU</w:t>
            </w:r>
            <w:r w:rsidR="008D43CA" w:rsidRPr="00357E05" w:rsidDel="008D43CA">
              <w:rPr>
                <w:i/>
              </w:rPr>
              <w:t xml:space="preserve"> </w:t>
            </w:r>
            <w:r w:rsidRPr="00357E05">
              <w:rPr>
                <w:i/>
              </w:rPr>
              <w:t>displayed as it is</w:t>
            </w:r>
          </w:p>
          <w:p w14:paraId="047EE84C" w14:textId="210036E3" w:rsidR="009274A1" w:rsidRPr="00357E05" w:rsidRDefault="009274A1" w:rsidP="00357E05">
            <w:pPr>
              <w:pStyle w:val="ListParagraph"/>
              <w:numPr>
                <w:ilvl w:val="0"/>
                <w:numId w:val="66"/>
              </w:numPr>
              <w:jc w:val="left"/>
              <w:rPr>
                <w:i/>
              </w:rPr>
            </w:pPr>
            <w:r>
              <w:rPr>
                <w:b/>
                <w:noProof/>
                <w:lang w:eastAsia="en-GB"/>
              </w:rPr>
              <w:t>tbd</w:t>
            </w:r>
          </w:p>
          <w:p w14:paraId="1C44E7BD" w14:textId="77777777" w:rsidR="006549EF" w:rsidRPr="00A53E84" w:rsidRDefault="006549EF" w:rsidP="008A1BCC">
            <w:pPr>
              <w:jc w:val="left"/>
              <w:rPr>
                <w:i/>
              </w:rPr>
            </w:pPr>
          </w:p>
        </w:tc>
      </w:tr>
    </w:tbl>
    <w:p w14:paraId="7CC8F79F" w14:textId="77777777" w:rsidR="000A72CE" w:rsidRDefault="000A72CE" w:rsidP="000A72C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6"/>
      </w:tblGrid>
      <w:tr w:rsidR="008F69C7" w14:paraId="0DDBC492" w14:textId="77777777" w:rsidTr="006549EF">
        <w:trPr>
          <w:tblHeader/>
        </w:trPr>
        <w:tc>
          <w:tcPr>
            <w:tcW w:w="9526" w:type="dxa"/>
            <w:tcBorders>
              <w:bottom w:val="nil"/>
            </w:tcBorders>
            <w:vAlign w:val="center"/>
          </w:tcPr>
          <w:p w14:paraId="44D0806E" w14:textId="77777777" w:rsidR="008F69C7" w:rsidRPr="008F69C7" w:rsidRDefault="0018522C" w:rsidP="006549EF">
            <w:pPr>
              <w:jc w:val="center"/>
            </w:pPr>
            <w:r>
              <w:rPr>
                <w:noProof/>
                <w:lang w:eastAsia="en-GB"/>
              </w:rPr>
              <w:lastRenderedPageBreak/>
              <w:drawing>
                <wp:inline distT="0" distB="0" distL="0" distR="0" wp14:anchorId="0C1233E7" wp14:editId="315DD3D3">
                  <wp:extent cx="6010275" cy="2533650"/>
                  <wp:effectExtent l="0" t="0" r="9525" b="0"/>
                  <wp:docPr id="198" name="Picture 198"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7"/>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6010275" cy="2533650"/>
                          </a:xfrm>
                          <a:prstGeom prst="rect">
                            <a:avLst/>
                          </a:prstGeom>
                          <a:noFill/>
                          <a:ln>
                            <a:noFill/>
                          </a:ln>
                        </pic:spPr>
                      </pic:pic>
                    </a:graphicData>
                  </a:graphic>
                </wp:inline>
              </w:drawing>
            </w:r>
          </w:p>
        </w:tc>
      </w:tr>
      <w:tr w:rsidR="008F69C7" w14:paraId="37E781F8" w14:textId="77777777" w:rsidTr="006549EF">
        <w:trPr>
          <w:tblHeader/>
        </w:trPr>
        <w:tc>
          <w:tcPr>
            <w:tcW w:w="9526" w:type="dxa"/>
            <w:tcBorders>
              <w:top w:val="nil"/>
            </w:tcBorders>
            <w:vAlign w:val="center"/>
          </w:tcPr>
          <w:p w14:paraId="4310C8E4" w14:textId="4BB4EF12" w:rsidR="008F69C7" w:rsidRPr="00A53E84" w:rsidRDefault="008F69C7" w:rsidP="00ED668D">
            <w:pPr>
              <w:jc w:val="left"/>
              <w:rPr>
                <w:i/>
              </w:rPr>
            </w:pPr>
            <w:r w:rsidRPr="00A53E84">
              <w:rPr>
                <w:i/>
              </w:rPr>
              <w:t xml:space="preserve">2) Situation after route planning. Alerts indicated from largest scale available for each location.  An example with </w:t>
            </w:r>
            <w:r w:rsidR="0069033B">
              <w:rPr>
                <w:i/>
              </w:rPr>
              <w:t xml:space="preserve">Safety Contour </w:t>
            </w:r>
            <w:r w:rsidRPr="00A53E84">
              <w:rPr>
                <w:i/>
              </w:rPr>
              <w:t>= 11 m.</w:t>
            </w:r>
          </w:p>
          <w:p w14:paraId="75F7A0FA" w14:textId="77777777" w:rsidR="006549EF" w:rsidRPr="00A53E84" w:rsidRDefault="006549EF" w:rsidP="00ED668D">
            <w:pPr>
              <w:jc w:val="left"/>
              <w:rPr>
                <w:i/>
              </w:rPr>
            </w:pPr>
          </w:p>
        </w:tc>
      </w:tr>
    </w:tbl>
    <w:p w14:paraId="4771D758" w14:textId="7BA4C055" w:rsidR="00C87366" w:rsidRDefault="00C87366" w:rsidP="000A72CE"/>
    <w:p w14:paraId="2839DD4C" w14:textId="377ED325" w:rsidR="00B9749B" w:rsidRPr="00215214" w:rsidRDefault="00B9749B" w:rsidP="00C17846">
      <w:pPr>
        <w:pStyle w:val="Heading2"/>
      </w:pPr>
      <w:r>
        <w:br w:type="page"/>
      </w:r>
      <w:bookmarkStart w:id="10597" w:name="_Toc189647944"/>
      <w:r w:rsidRPr="00215214">
        <w:lastRenderedPageBreak/>
        <w:t xml:space="preserve">Detection and Notification of </w:t>
      </w:r>
      <w:r>
        <w:t xml:space="preserve">Safety Contour Next Leg - </w:t>
      </w:r>
      <w:r w:rsidRPr="00215214">
        <w:t xml:space="preserve"> </w:t>
      </w:r>
      <w:r>
        <w:t>Planning Mode</w:t>
      </w:r>
      <w:bookmarkEnd w:id="10597"/>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B9749B" w14:paraId="6E3FEBA4" w14:textId="77777777" w:rsidTr="00087740">
        <w:trPr>
          <w:trHeight w:val="454"/>
          <w:tblHeader/>
        </w:trPr>
        <w:tc>
          <w:tcPr>
            <w:tcW w:w="2381" w:type="dxa"/>
            <w:shd w:val="clear" w:color="auto" w:fill="BFBFBF" w:themeFill="background1" w:themeFillShade="BF"/>
            <w:vAlign w:val="center"/>
          </w:tcPr>
          <w:p w14:paraId="6C24B388" w14:textId="77777777" w:rsidR="00B9749B" w:rsidRPr="004065B1" w:rsidRDefault="00B9749B" w:rsidP="00087740">
            <w:r w:rsidRPr="000A066E">
              <w:rPr>
                <w:b/>
              </w:rPr>
              <w:t>Test Reference</w:t>
            </w:r>
          </w:p>
        </w:tc>
        <w:tc>
          <w:tcPr>
            <w:tcW w:w="2381" w:type="dxa"/>
            <w:shd w:val="clear" w:color="auto" w:fill="FFFFFF" w:themeFill="background1"/>
            <w:vAlign w:val="center"/>
          </w:tcPr>
          <w:p w14:paraId="5708647D" w14:textId="46E6D44E" w:rsidR="00B9749B" w:rsidRPr="004065B1" w:rsidRDefault="00B9749B" w:rsidP="00087740">
            <w:proofErr w:type="spellStart"/>
            <w:r>
              <w:t>SafetyContourNextLeg</w:t>
            </w:r>
            <w:proofErr w:type="spellEnd"/>
          </w:p>
        </w:tc>
        <w:tc>
          <w:tcPr>
            <w:tcW w:w="2382" w:type="dxa"/>
            <w:shd w:val="clear" w:color="auto" w:fill="BFBFBF" w:themeFill="background1" w:themeFillShade="BF"/>
            <w:vAlign w:val="center"/>
          </w:tcPr>
          <w:p w14:paraId="7803E174" w14:textId="77777777" w:rsidR="00B9749B" w:rsidRPr="004065B1" w:rsidRDefault="00B9749B" w:rsidP="00087740">
            <w:r w:rsidRPr="000A066E">
              <w:rPr>
                <w:b/>
              </w:rPr>
              <w:t>IHO Reference</w:t>
            </w:r>
          </w:p>
        </w:tc>
        <w:tc>
          <w:tcPr>
            <w:tcW w:w="2382" w:type="dxa"/>
            <w:shd w:val="clear" w:color="auto" w:fill="FFFFFF" w:themeFill="background1"/>
            <w:vAlign w:val="center"/>
          </w:tcPr>
          <w:p w14:paraId="47ED1B5F" w14:textId="2406DD87" w:rsidR="00B9749B" w:rsidRPr="003361B3" w:rsidRDefault="00B9749B" w:rsidP="00087740">
            <w:pPr>
              <w:widowControl/>
              <w:spacing w:line="240" w:lineRule="auto"/>
              <w:rPr>
                <w:rFonts w:ascii="Calibri" w:hAnsi="Calibri" w:cs="Calibri"/>
                <w:snapToGrid/>
                <w:color w:val="000000"/>
                <w:sz w:val="22"/>
                <w:szCs w:val="22"/>
              </w:rPr>
            </w:pPr>
            <w:r>
              <w:t>S-98 12.10.9</w:t>
            </w:r>
          </w:p>
        </w:tc>
      </w:tr>
      <w:tr w:rsidR="00B9749B" w14:paraId="2193D181" w14:textId="77777777" w:rsidTr="00087740">
        <w:trPr>
          <w:tblHeader/>
        </w:trPr>
        <w:tc>
          <w:tcPr>
            <w:tcW w:w="9526" w:type="dxa"/>
            <w:gridSpan w:val="4"/>
            <w:shd w:val="clear" w:color="auto" w:fill="BFBFBF" w:themeFill="background1" w:themeFillShade="BF"/>
            <w:vAlign w:val="center"/>
          </w:tcPr>
          <w:p w14:paraId="253FF481" w14:textId="77777777" w:rsidR="00B9749B" w:rsidRDefault="00B9749B" w:rsidP="00087740">
            <w:r w:rsidRPr="000A066E">
              <w:rPr>
                <w:b/>
              </w:rPr>
              <w:t>Test description</w:t>
            </w:r>
          </w:p>
        </w:tc>
      </w:tr>
      <w:tr w:rsidR="00B9749B" w14:paraId="295941F4" w14:textId="77777777" w:rsidTr="00087740">
        <w:trPr>
          <w:tblHeader/>
        </w:trPr>
        <w:tc>
          <w:tcPr>
            <w:tcW w:w="9526" w:type="dxa"/>
            <w:gridSpan w:val="4"/>
            <w:vAlign w:val="center"/>
          </w:tcPr>
          <w:p w14:paraId="27F561A3" w14:textId="54261A09" w:rsidR="00B9749B" w:rsidRDefault="00B9749B" w:rsidP="00087740">
            <w:pPr>
              <w:rPr>
                <w:b/>
                <w:bCs/>
                <w:i/>
              </w:rPr>
            </w:pPr>
            <w:r>
              <w:rPr>
                <w:b/>
                <w:bCs/>
                <w:i/>
              </w:rPr>
              <w:t>TBD – New Requirement in S-98 requires a new test.</w:t>
            </w:r>
          </w:p>
          <w:p w14:paraId="294C6413" w14:textId="77777777" w:rsidR="00B9749B" w:rsidRPr="00B9749B" w:rsidRDefault="00B9749B" w:rsidP="00087740">
            <w:pPr>
              <w:rPr>
                <w:b/>
                <w:bCs/>
                <w:i/>
              </w:rPr>
            </w:pPr>
          </w:p>
          <w:p w14:paraId="3FD5071F" w14:textId="6A7F127E" w:rsidR="00B9749B" w:rsidRDefault="00B9749B" w:rsidP="00087740">
            <w:pPr>
              <w:rPr>
                <w:i/>
              </w:rPr>
            </w:pPr>
            <w:r w:rsidRPr="00A53E84">
              <w:rPr>
                <w:i/>
              </w:rPr>
              <w:t xml:space="preserve">The purpose of this test is to verify by observation that ECDIS provides an appropriate indication when the Mariner plans a route </w:t>
            </w:r>
            <w:r>
              <w:rPr>
                <w:i/>
              </w:rPr>
              <w:t>where the next leg passes closer than a user-specified distance from the safety contour.</w:t>
            </w:r>
          </w:p>
          <w:p w14:paraId="3ED91722" w14:textId="5E266618" w:rsidR="00B9749B" w:rsidRPr="00C808C9" w:rsidRDefault="00B9749B" w:rsidP="00087740">
            <w:pPr>
              <w:rPr>
                <w:i/>
              </w:rPr>
            </w:pPr>
          </w:p>
        </w:tc>
      </w:tr>
      <w:tr w:rsidR="00B9749B" w14:paraId="2A3C49C0" w14:textId="77777777" w:rsidTr="00087740">
        <w:trPr>
          <w:tblHeader/>
        </w:trPr>
        <w:tc>
          <w:tcPr>
            <w:tcW w:w="9526" w:type="dxa"/>
            <w:gridSpan w:val="4"/>
            <w:shd w:val="clear" w:color="auto" w:fill="BFBFBF" w:themeFill="background1" w:themeFillShade="BF"/>
            <w:vAlign w:val="center"/>
          </w:tcPr>
          <w:p w14:paraId="6043F5DF" w14:textId="77777777" w:rsidR="00B9749B" w:rsidRPr="004065B1" w:rsidRDefault="00B9749B" w:rsidP="00087740">
            <w:r w:rsidRPr="000A066E">
              <w:rPr>
                <w:b/>
              </w:rPr>
              <w:t>Setup</w:t>
            </w:r>
          </w:p>
        </w:tc>
      </w:tr>
      <w:tr w:rsidR="00B9749B" w14:paraId="43664EF6" w14:textId="77777777" w:rsidTr="00087740">
        <w:trPr>
          <w:tblHeader/>
        </w:trPr>
        <w:tc>
          <w:tcPr>
            <w:tcW w:w="9526" w:type="dxa"/>
            <w:gridSpan w:val="4"/>
            <w:vAlign w:val="center"/>
          </w:tcPr>
          <w:p w14:paraId="4C8FCADD" w14:textId="0BAF7958" w:rsidR="00B9749B" w:rsidRPr="00C808C9" w:rsidRDefault="00B9749B" w:rsidP="00087740">
            <w:pPr>
              <w:pStyle w:val="ListParagraph"/>
              <w:numPr>
                <w:ilvl w:val="0"/>
                <w:numId w:val="14"/>
              </w:numPr>
            </w:pPr>
          </w:p>
        </w:tc>
      </w:tr>
      <w:tr w:rsidR="00B9749B" w14:paraId="009F4E4B" w14:textId="77777777" w:rsidTr="00087740">
        <w:trPr>
          <w:tblHeader/>
        </w:trPr>
        <w:tc>
          <w:tcPr>
            <w:tcW w:w="9526" w:type="dxa"/>
            <w:gridSpan w:val="4"/>
            <w:shd w:val="clear" w:color="auto" w:fill="BFBFBF" w:themeFill="background1" w:themeFillShade="BF"/>
            <w:vAlign w:val="center"/>
          </w:tcPr>
          <w:p w14:paraId="46F00291" w14:textId="77777777" w:rsidR="00B9749B" w:rsidRPr="004065B1" w:rsidRDefault="00B9749B" w:rsidP="00087740">
            <w:r w:rsidRPr="000A066E">
              <w:rPr>
                <w:b/>
              </w:rPr>
              <w:t>Action</w:t>
            </w:r>
          </w:p>
        </w:tc>
      </w:tr>
      <w:tr w:rsidR="00B9749B" w14:paraId="1B52AA71" w14:textId="77777777" w:rsidTr="00087740">
        <w:trPr>
          <w:tblHeader/>
        </w:trPr>
        <w:tc>
          <w:tcPr>
            <w:tcW w:w="9526" w:type="dxa"/>
            <w:gridSpan w:val="4"/>
            <w:vAlign w:val="center"/>
          </w:tcPr>
          <w:p w14:paraId="7A8B5002" w14:textId="77777777" w:rsidR="00B9749B" w:rsidRDefault="00B9749B" w:rsidP="00087740">
            <w:pPr>
              <w:rPr>
                <w:i/>
              </w:rPr>
            </w:pPr>
          </w:p>
          <w:p w14:paraId="4D8968D8" w14:textId="77777777" w:rsidR="00B9749B" w:rsidRDefault="00B9749B" w:rsidP="00087740">
            <w:pPr>
              <w:rPr>
                <w:i/>
              </w:rPr>
            </w:pPr>
            <w:r w:rsidRPr="00A53E84">
              <w:rPr>
                <w:i/>
              </w:rPr>
              <w:t>Check ENC symbols shown in the ECDIS against the corresponding graphical plot.</w:t>
            </w:r>
          </w:p>
          <w:p w14:paraId="2B87FF1C" w14:textId="77777777" w:rsidR="00B9749B" w:rsidRPr="00EF287F" w:rsidRDefault="00B9749B" w:rsidP="00087740">
            <w:pPr>
              <w:rPr>
                <w:i/>
              </w:rPr>
            </w:pPr>
          </w:p>
        </w:tc>
      </w:tr>
      <w:tr w:rsidR="00B9749B" w14:paraId="306AF1E6" w14:textId="77777777" w:rsidTr="00087740">
        <w:trPr>
          <w:tblHeader/>
        </w:trPr>
        <w:tc>
          <w:tcPr>
            <w:tcW w:w="9526" w:type="dxa"/>
            <w:gridSpan w:val="4"/>
            <w:shd w:val="clear" w:color="auto" w:fill="BFBFBF" w:themeFill="background1" w:themeFillShade="BF"/>
            <w:vAlign w:val="center"/>
          </w:tcPr>
          <w:p w14:paraId="4D617FA6" w14:textId="77777777" w:rsidR="00B9749B" w:rsidRPr="004065B1" w:rsidRDefault="00B9749B" w:rsidP="00087740">
            <w:r w:rsidRPr="000A066E">
              <w:rPr>
                <w:b/>
              </w:rPr>
              <w:t>Results</w:t>
            </w:r>
          </w:p>
        </w:tc>
      </w:tr>
      <w:tr w:rsidR="00B9749B" w14:paraId="357E4158" w14:textId="77777777" w:rsidTr="00087740">
        <w:trPr>
          <w:tblHeader/>
        </w:trPr>
        <w:tc>
          <w:tcPr>
            <w:tcW w:w="9526" w:type="dxa"/>
            <w:gridSpan w:val="4"/>
            <w:vAlign w:val="center"/>
          </w:tcPr>
          <w:p w14:paraId="7ED9E1FC" w14:textId="77777777" w:rsidR="00B9749B" w:rsidRDefault="00B9749B" w:rsidP="00087740">
            <w:pPr>
              <w:jc w:val="left"/>
              <w:rPr>
                <w:rFonts w:cs="Arial"/>
                <w:i/>
                <w:iCs/>
                <w:position w:val="-1"/>
                <w:lang w:val="en-US"/>
              </w:rPr>
            </w:pPr>
          </w:p>
          <w:p w14:paraId="595090C5" w14:textId="16F0B70D" w:rsidR="00B9749B" w:rsidRDefault="00B9749B" w:rsidP="00087740">
            <w:pPr>
              <w:jc w:val="left"/>
              <w:rPr>
                <w:rFonts w:cs="Arial"/>
                <w:i/>
                <w:iCs/>
                <w:position w:val="-1"/>
                <w:lang w:val="en-US"/>
              </w:rPr>
            </w:pPr>
            <w:r>
              <w:rPr>
                <w:rFonts w:cs="Arial"/>
                <w:i/>
                <w:iCs/>
                <w:position w:val="-1"/>
                <w:lang w:val="en-US"/>
              </w:rPr>
              <w:t>Verify safety contour detection in next leg of planned route.</w:t>
            </w:r>
          </w:p>
          <w:p w14:paraId="01B5C61F" w14:textId="366D5950" w:rsidR="00B9749B" w:rsidRPr="00C808C9" w:rsidRDefault="00B9749B" w:rsidP="00087740">
            <w:pPr>
              <w:jc w:val="left"/>
              <w:rPr>
                <w:rFonts w:cs="Arial"/>
                <w:i/>
                <w:iCs/>
                <w:position w:val="-1"/>
                <w:lang w:val="en-US"/>
              </w:rPr>
            </w:pPr>
          </w:p>
        </w:tc>
      </w:tr>
    </w:tbl>
    <w:p w14:paraId="7A737450" w14:textId="77777777" w:rsidR="00C87366" w:rsidRDefault="00C87366">
      <w:pPr>
        <w:widowControl/>
        <w:spacing w:line="240" w:lineRule="auto"/>
        <w:jc w:val="left"/>
      </w:pPr>
      <w:r>
        <w:br w:type="page"/>
      </w:r>
    </w:p>
    <w:p w14:paraId="22493D73" w14:textId="7FA0906F" w:rsidR="00C808C9" w:rsidRPr="007E2CFE" w:rsidRDefault="00C808C9" w:rsidP="00C17846">
      <w:pPr>
        <w:pStyle w:val="Heading2"/>
      </w:pPr>
      <w:bookmarkStart w:id="10598" w:name="_Toc189647945"/>
      <w:r>
        <w:lastRenderedPageBreak/>
        <w:t>Detection and Notification of Safety Contour – Water Level Adjustment</w:t>
      </w:r>
      <w:r w:rsidR="00BE2A73">
        <w:t>.</w:t>
      </w:r>
      <w:bookmarkEnd w:id="10598"/>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C808C9" w14:paraId="7757EF25" w14:textId="77777777" w:rsidTr="00C87366">
        <w:trPr>
          <w:trHeight w:val="454"/>
          <w:tblHeader/>
        </w:trPr>
        <w:tc>
          <w:tcPr>
            <w:tcW w:w="2381" w:type="dxa"/>
            <w:shd w:val="clear" w:color="auto" w:fill="BFBFBF" w:themeFill="background1" w:themeFillShade="BF"/>
            <w:vAlign w:val="center"/>
          </w:tcPr>
          <w:p w14:paraId="6EC72FEE" w14:textId="77777777" w:rsidR="00C808C9" w:rsidRPr="004065B1" w:rsidRDefault="00C808C9" w:rsidP="00280DEE">
            <w:r w:rsidRPr="000A066E">
              <w:rPr>
                <w:b/>
              </w:rPr>
              <w:t>Test Reference</w:t>
            </w:r>
          </w:p>
        </w:tc>
        <w:tc>
          <w:tcPr>
            <w:tcW w:w="2381" w:type="dxa"/>
            <w:shd w:val="clear" w:color="auto" w:fill="FFFFFF" w:themeFill="background1"/>
            <w:vAlign w:val="center"/>
          </w:tcPr>
          <w:p w14:paraId="6A869E6A" w14:textId="31FFD362" w:rsidR="00C808C9" w:rsidRPr="004065B1" w:rsidRDefault="00BE2A73" w:rsidP="00280DEE">
            <w:proofErr w:type="spellStart"/>
            <w:r>
              <w:t>SafetyContourWLA</w:t>
            </w:r>
            <w:proofErr w:type="spellEnd"/>
          </w:p>
        </w:tc>
        <w:tc>
          <w:tcPr>
            <w:tcW w:w="2382" w:type="dxa"/>
            <w:shd w:val="clear" w:color="auto" w:fill="BFBFBF" w:themeFill="background1" w:themeFillShade="BF"/>
            <w:vAlign w:val="center"/>
          </w:tcPr>
          <w:p w14:paraId="49784A82" w14:textId="77777777" w:rsidR="00C808C9" w:rsidRPr="004065B1" w:rsidRDefault="00C808C9" w:rsidP="00280DEE">
            <w:r w:rsidRPr="000A066E">
              <w:rPr>
                <w:b/>
              </w:rPr>
              <w:t>IHO Reference</w:t>
            </w:r>
          </w:p>
        </w:tc>
        <w:tc>
          <w:tcPr>
            <w:tcW w:w="2382" w:type="dxa"/>
            <w:shd w:val="clear" w:color="auto" w:fill="FFFFFF" w:themeFill="background1"/>
            <w:vAlign w:val="center"/>
          </w:tcPr>
          <w:p w14:paraId="26CF3CB0" w14:textId="280E1165" w:rsidR="00C808C9" w:rsidRPr="003361B3" w:rsidRDefault="003361B3" w:rsidP="003361B3">
            <w:pPr>
              <w:widowControl/>
              <w:spacing w:line="240" w:lineRule="auto"/>
              <w:rPr>
                <w:rFonts w:ascii="Calibri" w:hAnsi="Calibri" w:cs="Calibri"/>
                <w:snapToGrid/>
                <w:color w:val="000000"/>
                <w:sz w:val="22"/>
                <w:szCs w:val="22"/>
              </w:rPr>
            </w:pPr>
            <w:r>
              <w:t>S-98 Appendix D-3</w:t>
            </w:r>
          </w:p>
        </w:tc>
      </w:tr>
      <w:tr w:rsidR="00C808C9" w14:paraId="219D1624" w14:textId="77777777" w:rsidTr="00C87366">
        <w:trPr>
          <w:tblHeader/>
        </w:trPr>
        <w:tc>
          <w:tcPr>
            <w:tcW w:w="9526" w:type="dxa"/>
            <w:gridSpan w:val="4"/>
            <w:shd w:val="clear" w:color="auto" w:fill="BFBFBF" w:themeFill="background1" w:themeFillShade="BF"/>
            <w:vAlign w:val="center"/>
          </w:tcPr>
          <w:p w14:paraId="037E5C06" w14:textId="77777777" w:rsidR="00C808C9" w:rsidRDefault="00C808C9" w:rsidP="00280DEE">
            <w:r w:rsidRPr="000A066E">
              <w:rPr>
                <w:b/>
              </w:rPr>
              <w:t>Test description</w:t>
            </w:r>
          </w:p>
        </w:tc>
      </w:tr>
      <w:tr w:rsidR="00C808C9" w14:paraId="6C2605B9" w14:textId="77777777" w:rsidTr="00280DEE">
        <w:trPr>
          <w:tblHeader/>
        </w:trPr>
        <w:tc>
          <w:tcPr>
            <w:tcW w:w="9526" w:type="dxa"/>
            <w:gridSpan w:val="4"/>
            <w:vAlign w:val="center"/>
          </w:tcPr>
          <w:p w14:paraId="22673341" w14:textId="1456D111" w:rsidR="00C808C9" w:rsidRPr="00C808C9" w:rsidRDefault="00C808C9" w:rsidP="00C808C9">
            <w:pPr>
              <w:rPr>
                <w:i/>
              </w:rPr>
            </w:pPr>
            <w:r w:rsidRPr="00A53E84">
              <w:rPr>
                <w:i/>
              </w:rPr>
              <w:t>The purpose of this test is to verify by observation that ECDIS provides an appropriate indication when the Mariner plans a route across an own ship's safety contour</w:t>
            </w:r>
            <w:r>
              <w:rPr>
                <w:i/>
              </w:rPr>
              <w:t xml:space="preserve"> whilst operating with Water Level Adjustment enabled in areas of S-101, S-102 and S-104 coverage.</w:t>
            </w:r>
          </w:p>
        </w:tc>
      </w:tr>
      <w:tr w:rsidR="00C808C9" w14:paraId="3A059A09" w14:textId="77777777" w:rsidTr="00C87366">
        <w:trPr>
          <w:tblHeader/>
        </w:trPr>
        <w:tc>
          <w:tcPr>
            <w:tcW w:w="9526" w:type="dxa"/>
            <w:gridSpan w:val="4"/>
            <w:shd w:val="clear" w:color="auto" w:fill="BFBFBF" w:themeFill="background1" w:themeFillShade="BF"/>
            <w:vAlign w:val="center"/>
          </w:tcPr>
          <w:p w14:paraId="09B6847E" w14:textId="77777777" w:rsidR="00C808C9" w:rsidRPr="004065B1" w:rsidRDefault="00C808C9" w:rsidP="00280DEE">
            <w:r w:rsidRPr="000A066E">
              <w:rPr>
                <w:b/>
              </w:rPr>
              <w:t>Setup</w:t>
            </w:r>
          </w:p>
        </w:tc>
      </w:tr>
      <w:tr w:rsidR="00C808C9" w14:paraId="4DCE8E9A" w14:textId="77777777" w:rsidTr="00280DEE">
        <w:trPr>
          <w:tblHeader/>
        </w:trPr>
        <w:tc>
          <w:tcPr>
            <w:tcW w:w="9526" w:type="dxa"/>
            <w:gridSpan w:val="4"/>
            <w:vAlign w:val="center"/>
          </w:tcPr>
          <w:p w14:paraId="32D07545" w14:textId="77777777" w:rsidR="00C808C9" w:rsidRDefault="00C808C9" w:rsidP="00C808C9">
            <w:r>
              <w:rPr>
                <w:i/>
              </w:rPr>
              <w:t xml:space="preserve">As for test </w:t>
            </w:r>
            <w:proofErr w:type="spellStart"/>
            <w:r>
              <w:t>SafetyContour</w:t>
            </w:r>
            <w:proofErr w:type="spellEnd"/>
            <w:r>
              <w:t xml:space="preserve"> with the additional settings:</w:t>
            </w:r>
          </w:p>
          <w:p w14:paraId="6D7A4890" w14:textId="77777777" w:rsidR="00C808C9" w:rsidRDefault="00C808C9">
            <w:pPr>
              <w:pStyle w:val="ListParagraph"/>
              <w:numPr>
                <w:ilvl w:val="0"/>
                <w:numId w:val="14"/>
              </w:numPr>
            </w:pPr>
            <w:r>
              <w:t>Set User Selected Safety Contour = 11.4m</w:t>
            </w:r>
          </w:p>
          <w:p w14:paraId="37636CDA" w14:textId="77777777" w:rsidR="00C808C9" w:rsidRDefault="00C808C9">
            <w:pPr>
              <w:pStyle w:val="ListParagraph"/>
              <w:numPr>
                <w:ilvl w:val="0"/>
                <w:numId w:val="14"/>
              </w:numPr>
            </w:pPr>
            <w:r>
              <w:t>Select Water Level Adjustment = true</w:t>
            </w:r>
          </w:p>
          <w:p w14:paraId="4E091745" w14:textId="7C15713D" w:rsidR="00C808C9" w:rsidRPr="00C808C9" w:rsidRDefault="00C808C9">
            <w:pPr>
              <w:pStyle w:val="ListParagraph"/>
              <w:numPr>
                <w:ilvl w:val="0"/>
                <w:numId w:val="14"/>
              </w:numPr>
            </w:pPr>
            <w:r>
              <w:t>Set system date = 2022-14-11</w:t>
            </w:r>
          </w:p>
        </w:tc>
      </w:tr>
      <w:tr w:rsidR="00C808C9" w14:paraId="56499218" w14:textId="77777777" w:rsidTr="00C87366">
        <w:trPr>
          <w:tblHeader/>
        </w:trPr>
        <w:tc>
          <w:tcPr>
            <w:tcW w:w="9526" w:type="dxa"/>
            <w:gridSpan w:val="4"/>
            <w:shd w:val="clear" w:color="auto" w:fill="BFBFBF" w:themeFill="background1" w:themeFillShade="BF"/>
            <w:vAlign w:val="center"/>
          </w:tcPr>
          <w:p w14:paraId="0841904D" w14:textId="77777777" w:rsidR="00C808C9" w:rsidRPr="004065B1" w:rsidRDefault="00C808C9" w:rsidP="00280DEE">
            <w:r w:rsidRPr="000A066E">
              <w:rPr>
                <w:b/>
              </w:rPr>
              <w:t>Action</w:t>
            </w:r>
          </w:p>
        </w:tc>
      </w:tr>
      <w:tr w:rsidR="00C808C9" w14:paraId="751E3776" w14:textId="77777777" w:rsidTr="00280DEE">
        <w:trPr>
          <w:tblHeader/>
        </w:trPr>
        <w:tc>
          <w:tcPr>
            <w:tcW w:w="9526" w:type="dxa"/>
            <w:gridSpan w:val="4"/>
            <w:vAlign w:val="center"/>
          </w:tcPr>
          <w:p w14:paraId="5F767E6E" w14:textId="77777777" w:rsidR="00C808C9" w:rsidRDefault="00C808C9" w:rsidP="00280DEE">
            <w:pPr>
              <w:rPr>
                <w:i/>
              </w:rPr>
            </w:pPr>
          </w:p>
          <w:p w14:paraId="5FDD2863" w14:textId="1AB9CEBF" w:rsidR="00C808C9" w:rsidRDefault="00C808C9" w:rsidP="00280DEE">
            <w:pPr>
              <w:rPr>
                <w:i/>
              </w:rPr>
            </w:pPr>
            <w:r w:rsidRPr="00A53E84">
              <w:rPr>
                <w:i/>
              </w:rPr>
              <w:t>Check ENC symbols shown in the ECDIS against the corresponding graphical plot.</w:t>
            </w:r>
          </w:p>
          <w:p w14:paraId="4263436B" w14:textId="77777777" w:rsidR="00C808C9" w:rsidRPr="00EF287F" w:rsidRDefault="00C808C9" w:rsidP="00280DEE">
            <w:pPr>
              <w:rPr>
                <w:i/>
              </w:rPr>
            </w:pPr>
          </w:p>
        </w:tc>
      </w:tr>
      <w:tr w:rsidR="00C808C9" w14:paraId="4BB4D20D" w14:textId="77777777" w:rsidTr="00C87366">
        <w:trPr>
          <w:tblHeader/>
        </w:trPr>
        <w:tc>
          <w:tcPr>
            <w:tcW w:w="9526" w:type="dxa"/>
            <w:gridSpan w:val="4"/>
            <w:shd w:val="clear" w:color="auto" w:fill="BFBFBF" w:themeFill="background1" w:themeFillShade="BF"/>
            <w:vAlign w:val="center"/>
          </w:tcPr>
          <w:p w14:paraId="234290AC" w14:textId="77777777" w:rsidR="00C808C9" w:rsidRPr="004065B1" w:rsidRDefault="00C808C9" w:rsidP="00280DEE">
            <w:r w:rsidRPr="000A066E">
              <w:rPr>
                <w:b/>
              </w:rPr>
              <w:t>Results</w:t>
            </w:r>
          </w:p>
        </w:tc>
      </w:tr>
      <w:tr w:rsidR="00C808C9" w14:paraId="6CAA3988" w14:textId="77777777" w:rsidTr="00280DEE">
        <w:trPr>
          <w:tblHeader/>
        </w:trPr>
        <w:tc>
          <w:tcPr>
            <w:tcW w:w="9526" w:type="dxa"/>
            <w:gridSpan w:val="4"/>
            <w:vAlign w:val="center"/>
          </w:tcPr>
          <w:p w14:paraId="72EB2612" w14:textId="77777777" w:rsidR="00C808C9" w:rsidRDefault="00C808C9" w:rsidP="00280DEE">
            <w:pPr>
              <w:jc w:val="left"/>
              <w:rPr>
                <w:rFonts w:cs="Arial"/>
                <w:i/>
                <w:iCs/>
                <w:position w:val="-1"/>
                <w:lang w:val="en-US"/>
              </w:rPr>
            </w:pPr>
          </w:p>
          <w:p w14:paraId="55117E20" w14:textId="77777777" w:rsidR="00C808C9" w:rsidRDefault="00C808C9" w:rsidP="00C808C9">
            <w:pPr>
              <w:jc w:val="left"/>
              <w:rPr>
                <w:rFonts w:cs="Arial"/>
                <w:i/>
                <w:iCs/>
                <w:position w:val="-1"/>
                <w:lang w:val="en-US"/>
              </w:rPr>
            </w:pPr>
            <w:r>
              <w:rPr>
                <w:rFonts w:cs="Arial"/>
                <w:i/>
                <w:iCs/>
                <w:position w:val="-1"/>
                <w:lang w:val="en-US"/>
              </w:rPr>
              <w:t>Verify correct existence of user selected safety contour in areas without either S-102 or S-104 coverage, areas with only S-102 coverage and areas with both S-102 and S-104 coverage.</w:t>
            </w:r>
          </w:p>
          <w:p w14:paraId="47EC8D33" w14:textId="77777777" w:rsidR="00C808C9" w:rsidRDefault="00C808C9" w:rsidP="00C808C9">
            <w:pPr>
              <w:jc w:val="left"/>
              <w:rPr>
                <w:rFonts w:cs="Arial"/>
                <w:i/>
                <w:iCs/>
                <w:position w:val="-1"/>
                <w:lang w:val="en-US"/>
              </w:rPr>
            </w:pPr>
          </w:p>
          <w:p w14:paraId="41CCE642" w14:textId="14707759" w:rsidR="009274A1" w:rsidRPr="00C808C9" w:rsidRDefault="00C808C9" w:rsidP="00C808C9">
            <w:pPr>
              <w:jc w:val="left"/>
              <w:rPr>
                <w:rFonts w:cs="Arial"/>
                <w:i/>
                <w:iCs/>
                <w:position w:val="-1"/>
                <w:lang w:val="en-US"/>
              </w:rPr>
            </w:pPr>
            <w:r>
              <w:rPr>
                <w:rFonts w:cs="Arial"/>
                <w:i/>
                <w:iCs/>
                <w:position w:val="-1"/>
                <w:lang w:val="en-US"/>
              </w:rPr>
              <w:t xml:space="preserve">Areas should be delimited and permanent indications of WLA mode shown as per test </w:t>
            </w:r>
            <w:proofErr w:type="spellStart"/>
            <w:r>
              <w:rPr>
                <w:rFonts w:cs="Arial"/>
                <w:i/>
                <w:iCs/>
                <w:position w:val="-1"/>
                <w:lang w:val="en-US"/>
              </w:rPr>
              <w:t>WaterLevelAdjustment</w:t>
            </w:r>
            <w:proofErr w:type="spellEnd"/>
            <w:r>
              <w:rPr>
                <w:rFonts w:cs="Arial"/>
                <w:i/>
                <w:iCs/>
                <w:position w:val="-1"/>
                <w:lang w:val="en-US"/>
              </w:rPr>
              <w:t>.</w:t>
            </w:r>
          </w:p>
        </w:tc>
      </w:tr>
    </w:tbl>
    <w:p w14:paraId="4267CCBD" w14:textId="1259DE8F" w:rsidR="00C808C9" w:rsidRDefault="00C808C9" w:rsidP="000A72CE"/>
    <w:p w14:paraId="755F130C" w14:textId="7744758E" w:rsidR="000A72CE" w:rsidRPr="00842DC8" w:rsidRDefault="006549EF" w:rsidP="00C17846">
      <w:pPr>
        <w:pStyle w:val="Heading2"/>
      </w:pPr>
      <w:r>
        <w:br w:type="page"/>
      </w:r>
      <w:bookmarkStart w:id="10599" w:name="_Toc189647946"/>
      <w:r w:rsidR="000A72CE" w:rsidRPr="00842DC8">
        <w:lastRenderedPageBreak/>
        <w:t xml:space="preserve">Detection and Notification of the </w:t>
      </w:r>
      <w:r w:rsidR="0069033B" w:rsidRPr="00842DC8">
        <w:t xml:space="preserve">Safety Contour </w:t>
      </w:r>
      <w:r w:rsidR="000A72CE" w:rsidRPr="00842DC8">
        <w:t>- Basic test – Monitoring Mode</w:t>
      </w:r>
      <w:bookmarkEnd w:id="10599"/>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1570A4" w:rsidRPr="00340B0D" w14:paraId="72C0251C"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2AFAFFE7" w14:textId="77777777" w:rsidR="001570A4" w:rsidRPr="00340B0D" w:rsidRDefault="001570A4"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7A381C2D" w14:textId="3EBDFCBF" w:rsidR="001570A4" w:rsidRPr="00C87169" w:rsidRDefault="00842DC8" w:rsidP="00541D1A">
            <w:pPr>
              <w:jc w:val="center"/>
              <w:rPr>
                <w:rFonts w:cs="Arial"/>
                <w:bCs/>
              </w:rPr>
            </w:pPr>
            <w:proofErr w:type="spellStart"/>
            <w:r>
              <w:t>SafetyContourMon</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559DF3B1" w14:textId="77777777" w:rsidR="001570A4" w:rsidRPr="00340B0D" w:rsidRDefault="001570A4"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279AA532" w14:textId="6D23408E" w:rsidR="001570A4" w:rsidRPr="00842DC8" w:rsidRDefault="00842DC8" w:rsidP="00842DC8">
            <w:pPr>
              <w:widowControl/>
              <w:spacing w:line="240" w:lineRule="auto"/>
              <w:rPr>
                <w:rFonts w:ascii="Calibri" w:hAnsi="Calibri" w:cs="Calibri"/>
                <w:snapToGrid/>
                <w:color w:val="000000"/>
                <w:sz w:val="22"/>
                <w:szCs w:val="22"/>
              </w:rPr>
            </w:pPr>
            <w:r>
              <w:rPr>
                <w:rFonts w:ascii="Calibri" w:hAnsi="Calibri" w:cs="Calibri"/>
                <w:color w:val="000000"/>
                <w:sz w:val="22"/>
                <w:szCs w:val="22"/>
              </w:rPr>
              <w:t>S-98 12.</w:t>
            </w:r>
            <w:r w:rsidR="003361B3">
              <w:rPr>
                <w:rFonts w:ascii="Calibri" w:hAnsi="Calibri" w:cs="Calibri"/>
                <w:color w:val="000000"/>
                <w:sz w:val="22"/>
                <w:szCs w:val="22"/>
              </w:rPr>
              <w:t>10.9</w:t>
            </w:r>
          </w:p>
        </w:tc>
      </w:tr>
      <w:tr w:rsidR="001570A4" w:rsidRPr="00340B0D" w14:paraId="0BB27A1C"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05C9AFB" w14:textId="77777777" w:rsidR="001570A4" w:rsidRPr="00340B0D" w:rsidRDefault="001570A4" w:rsidP="00541D1A">
            <w:pPr>
              <w:rPr>
                <w:rFonts w:cs="Arial"/>
                <w:b/>
                <w:bCs/>
                <w:sz w:val="18"/>
                <w:szCs w:val="18"/>
              </w:rPr>
            </w:pPr>
            <w:r w:rsidRPr="00340B0D">
              <w:rPr>
                <w:rFonts w:cs="Arial"/>
                <w:b/>
                <w:bCs/>
                <w:sz w:val="18"/>
                <w:szCs w:val="18"/>
              </w:rPr>
              <w:t>Test Description</w:t>
            </w:r>
          </w:p>
        </w:tc>
      </w:tr>
      <w:tr w:rsidR="001570A4" w:rsidRPr="00340B0D" w14:paraId="3A9F66F3"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59033F5D" w14:textId="77777777" w:rsidR="001570A4" w:rsidRPr="009C22F4" w:rsidRDefault="001570A4" w:rsidP="00541D1A">
            <w:pPr>
              <w:rPr>
                <w:rFonts w:cs="Arial"/>
                <w:i/>
              </w:rPr>
            </w:pPr>
          </w:p>
          <w:p w14:paraId="1DBBD66B" w14:textId="62D261CB" w:rsidR="00842DC8" w:rsidRPr="00A53E84" w:rsidRDefault="00842DC8" w:rsidP="00842DC8">
            <w:pPr>
              <w:jc w:val="left"/>
              <w:rPr>
                <w:i/>
              </w:rPr>
            </w:pPr>
            <w:r w:rsidRPr="00A53E84">
              <w:rPr>
                <w:i/>
              </w:rPr>
              <w:t xml:space="preserve">The purpose of this test is to verify by observation that ECDIS provides an appropriate alarm if the ship, within a specified time set by the Mariner, is going to cross own ship's safety contour. The </w:t>
            </w:r>
            <w:r>
              <w:rPr>
                <w:i/>
              </w:rPr>
              <w:t>features</w:t>
            </w:r>
            <w:r w:rsidRPr="00A53E84">
              <w:rPr>
                <w:i/>
              </w:rPr>
              <w:t xml:space="preserve"> satisfying the conditions for this test are listed i</w:t>
            </w:r>
            <w:r w:rsidR="003361B3">
              <w:rPr>
                <w:i/>
              </w:rPr>
              <w:t>n the S-101 Alert and indications catalogue</w:t>
            </w:r>
            <w:r>
              <w:rPr>
                <w:i/>
              </w:rPr>
              <w:t xml:space="preserve"> </w:t>
            </w:r>
            <w:r w:rsidRPr="00A53E84">
              <w:rPr>
                <w:i/>
              </w:rPr>
              <w:t xml:space="preserve">and are included in the test cell </w:t>
            </w:r>
            <w:r>
              <w:rPr>
                <w:i/>
              </w:rPr>
              <w:t>101AA00</w:t>
            </w:r>
            <w:r w:rsidRPr="00A53E84">
              <w:rPr>
                <w:i/>
              </w:rPr>
              <w:t>SAFCO.000.</w:t>
            </w:r>
          </w:p>
          <w:p w14:paraId="4A1D8B21" w14:textId="77777777" w:rsidR="00842DC8" w:rsidRPr="00A53E84" w:rsidRDefault="00842DC8" w:rsidP="00842DC8">
            <w:pPr>
              <w:jc w:val="left"/>
              <w:rPr>
                <w:i/>
              </w:rPr>
            </w:pPr>
          </w:p>
          <w:p w14:paraId="6CA2BFA7" w14:textId="77777777" w:rsidR="00842DC8" w:rsidRPr="009C22F4" w:rsidRDefault="00842DC8" w:rsidP="003361B3">
            <w:pPr>
              <w:rPr>
                <w:rFonts w:cs="Arial"/>
                <w:i/>
              </w:rPr>
            </w:pPr>
          </w:p>
        </w:tc>
      </w:tr>
      <w:tr w:rsidR="001570A4" w:rsidRPr="00340B0D" w14:paraId="19CF2E3B"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03D46BB" w14:textId="77777777" w:rsidR="001570A4" w:rsidRPr="00340B0D" w:rsidRDefault="001570A4" w:rsidP="00541D1A">
            <w:pPr>
              <w:jc w:val="center"/>
              <w:rPr>
                <w:rFonts w:cs="Arial"/>
                <w:b/>
                <w:bCs/>
                <w:sz w:val="18"/>
                <w:szCs w:val="18"/>
              </w:rPr>
            </w:pPr>
            <w:r w:rsidRPr="00340B0D">
              <w:rPr>
                <w:rFonts w:cs="Arial"/>
                <w:b/>
                <w:bCs/>
                <w:sz w:val="18"/>
                <w:szCs w:val="18"/>
              </w:rPr>
              <w:t>Loaded Data</w:t>
            </w:r>
          </w:p>
        </w:tc>
      </w:tr>
      <w:tr w:rsidR="001570A4" w:rsidRPr="00340B0D" w14:paraId="41AE8B1A"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C2D4D0C" w14:textId="77777777" w:rsidR="001570A4" w:rsidRPr="00340B0D" w:rsidRDefault="001570A4"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0F1A75E" w14:textId="77777777" w:rsidR="001570A4" w:rsidRPr="00340B0D" w:rsidRDefault="001570A4" w:rsidP="00541D1A">
            <w:pPr>
              <w:jc w:val="center"/>
              <w:rPr>
                <w:rFonts w:cs="Arial"/>
                <w:b/>
                <w:bCs/>
                <w:sz w:val="18"/>
                <w:szCs w:val="18"/>
              </w:rPr>
            </w:pPr>
          </w:p>
        </w:tc>
      </w:tr>
      <w:tr w:rsidR="001570A4" w:rsidRPr="00340B0D" w14:paraId="67007F8E"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601B48FF" w14:textId="77777777" w:rsidR="001570A4" w:rsidRPr="00340B0D" w:rsidRDefault="001570A4"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11CC55B3" w14:textId="77777777" w:rsidR="001570A4" w:rsidRPr="00340B0D" w:rsidRDefault="001570A4" w:rsidP="00541D1A">
            <w:pPr>
              <w:rPr>
                <w:rFonts w:cs="Arial"/>
                <w:sz w:val="18"/>
                <w:szCs w:val="18"/>
              </w:rPr>
            </w:pPr>
          </w:p>
        </w:tc>
      </w:tr>
      <w:tr w:rsidR="001570A4" w:rsidRPr="00340B0D" w14:paraId="280F9A36"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192A4806" w14:textId="77777777" w:rsidR="001570A4" w:rsidRPr="00340B0D" w:rsidRDefault="001570A4"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0619D511" w14:textId="77777777" w:rsidR="001570A4" w:rsidRPr="00340B0D" w:rsidRDefault="001570A4" w:rsidP="00541D1A">
            <w:pPr>
              <w:rPr>
                <w:rFonts w:cs="Arial"/>
                <w:sz w:val="18"/>
                <w:szCs w:val="18"/>
              </w:rPr>
            </w:pPr>
          </w:p>
        </w:tc>
      </w:tr>
      <w:tr w:rsidR="001570A4" w:rsidRPr="00340B0D" w14:paraId="75FFE57F"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99BC375" w14:textId="77777777" w:rsidR="001570A4" w:rsidRPr="00340B0D" w:rsidRDefault="001570A4"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7A66865" w14:textId="77777777" w:rsidR="001570A4" w:rsidRPr="00340B0D" w:rsidRDefault="001570A4"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1570A4" w:rsidRPr="00340B0D" w14:paraId="343857BD" w14:textId="77777777" w:rsidTr="00541D1A">
        <w:sdt>
          <w:sdtPr>
            <w:rPr>
              <w:rFonts w:cs="Arial"/>
              <w:sz w:val="18"/>
              <w:szCs w:val="18"/>
            </w:rPr>
            <w:alias w:val="Diplay Category"/>
            <w:tag w:val="Diplay Categor"/>
            <w:id w:val="200905812"/>
            <w:placeholder>
              <w:docPart w:val="6519058546FA46E896F3E6C142C74E82"/>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75142E2C" w14:textId="77777777" w:rsidR="001570A4" w:rsidRPr="00340B0D" w:rsidRDefault="001570A4"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223C43B3" w14:textId="77777777" w:rsidR="001570A4" w:rsidRPr="00340B0D" w:rsidRDefault="001570A4"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7CFDEB49" w14:textId="77777777" w:rsidR="001570A4" w:rsidRPr="00340B0D" w:rsidRDefault="001570A4" w:rsidP="00541D1A">
            <w:pPr>
              <w:jc w:val="center"/>
              <w:rPr>
                <w:rFonts w:cs="Arial"/>
                <w:sz w:val="18"/>
                <w:szCs w:val="18"/>
              </w:rPr>
            </w:pPr>
          </w:p>
        </w:tc>
      </w:tr>
      <w:tr w:rsidR="001570A4" w:rsidRPr="00340B0D" w14:paraId="61D9385C"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08AD030" w14:textId="77777777" w:rsidR="001570A4" w:rsidRPr="00340B0D" w:rsidRDefault="001570A4"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1861BC2C" w14:textId="77777777" w:rsidR="001570A4" w:rsidRPr="00340B0D" w:rsidRDefault="001570A4"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787CABD6" w14:textId="77777777" w:rsidR="001570A4" w:rsidRPr="00340B0D" w:rsidRDefault="001570A4" w:rsidP="00541D1A">
            <w:pPr>
              <w:jc w:val="center"/>
              <w:rPr>
                <w:rFonts w:cs="Arial"/>
                <w:sz w:val="18"/>
                <w:szCs w:val="18"/>
              </w:rPr>
            </w:pPr>
          </w:p>
        </w:tc>
      </w:tr>
      <w:tr w:rsidR="001570A4" w:rsidRPr="00340B0D" w14:paraId="36A98B8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55418EE" w14:textId="77777777" w:rsidR="001570A4" w:rsidRPr="00340B0D" w:rsidRDefault="001570A4"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64D57CC"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402E182F" w14:textId="77777777" w:rsidR="001570A4" w:rsidRPr="00340B0D" w:rsidRDefault="001570A4"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43628C34" w14:textId="77777777" w:rsidR="001570A4" w:rsidRPr="00340B0D" w:rsidRDefault="001570A4" w:rsidP="00541D1A">
            <w:pPr>
              <w:jc w:val="center"/>
              <w:rPr>
                <w:rFonts w:cs="Arial"/>
                <w:sz w:val="18"/>
                <w:szCs w:val="18"/>
              </w:rPr>
            </w:pPr>
          </w:p>
        </w:tc>
      </w:tr>
      <w:tr w:rsidR="001570A4" w:rsidRPr="00340B0D" w14:paraId="267118A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15A44FC" w14:textId="77777777" w:rsidR="001570A4" w:rsidRPr="00340B0D" w:rsidRDefault="001570A4"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F153EF5"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D1CF474" w14:textId="77777777" w:rsidR="001570A4" w:rsidRPr="00340B0D" w:rsidRDefault="001570A4"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2ADAC981" w14:textId="77777777" w:rsidR="001570A4" w:rsidRPr="00340B0D" w:rsidRDefault="001570A4" w:rsidP="00541D1A">
            <w:pPr>
              <w:jc w:val="center"/>
              <w:rPr>
                <w:rFonts w:cs="Arial"/>
                <w:sz w:val="18"/>
                <w:szCs w:val="18"/>
              </w:rPr>
            </w:pPr>
          </w:p>
        </w:tc>
      </w:tr>
      <w:tr w:rsidR="001570A4" w:rsidRPr="00340B0D" w14:paraId="5644A99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BCBA0BF" w14:textId="77777777" w:rsidR="001570A4" w:rsidRPr="00340B0D" w:rsidRDefault="001570A4"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DE2B6AD"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6D86C4EA" w14:textId="77777777" w:rsidR="001570A4" w:rsidRPr="00340B0D" w:rsidRDefault="001570A4"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663D3C71" w14:textId="77777777" w:rsidR="001570A4" w:rsidRPr="00340B0D" w:rsidRDefault="001570A4" w:rsidP="00541D1A">
            <w:pPr>
              <w:jc w:val="center"/>
              <w:rPr>
                <w:rFonts w:cs="Arial"/>
                <w:sz w:val="18"/>
                <w:szCs w:val="18"/>
              </w:rPr>
            </w:pPr>
          </w:p>
        </w:tc>
      </w:tr>
      <w:tr w:rsidR="001570A4" w:rsidRPr="00340B0D" w14:paraId="3D695E4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32A1CCF" w14:textId="77777777" w:rsidR="001570A4" w:rsidRPr="00340B0D" w:rsidRDefault="001570A4"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19FF1B7"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1008BC05" w14:textId="77777777" w:rsidR="001570A4" w:rsidRPr="00340B0D" w:rsidRDefault="001570A4"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3A21CAAF" w14:textId="77777777" w:rsidR="001570A4" w:rsidRPr="00340B0D" w:rsidRDefault="001570A4" w:rsidP="00541D1A">
            <w:pPr>
              <w:jc w:val="center"/>
              <w:rPr>
                <w:rFonts w:cs="Arial"/>
                <w:sz w:val="18"/>
                <w:szCs w:val="18"/>
              </w:rPr>
            </w:pPr>
          </w:p>
        </w:tc>
      </w:tr>
      <w:tr w:rsidR="001570A4" w:rsidRPr="00340B0D" w14:paraId="7ED79DE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E51FD25" w14:textId="77777777" w:rsidR="001570A4" w:rsidRPr="00340B0D" w:rsidRDefault="001570A4"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A692EE2"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0388804" w14:textId="77777777" w:rsidR="001570A4" w:rsidRPr="00340B0D" w:rsidRDefault="001570A4"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03C6DB4C" w14:textId="77777777" w:rsidR="001570A4" w:rsidRPr="00340B0D" w:rsidRDefault="001570A4" w:rsidP="00541D1A">
            <w:pPr>
              <w:jc w:val="center"/>
              <w:rPr>
                <w:rFonts w:cs="Arial"/>
                <w:sz w:val="18"/>
                <w:szCs w:val="18"/>
              </w:rPr>
            </w:pPr>
          </w:p>
        </w:tc>
      </w:tr>
      <w:tr w:rsidR="001570A4" w:rsidRPr="00340B0D" w14:paraId="51AEB2C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0D219C3" w14:textId="77777777" w:rsidR="001570A4" w:rsidRPr="00340B0D" w:rsidRDefault="001570A4"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7331C25"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4ECB63CC" w14:textId="77777777" w:rsidR="001570A4" w:rsidRPr="00340B0D" w:rsidRDefault="001570A4"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6BC07754" w14:textId="77777777" w:rsidR="001570A4" w:rsidRPr="00340B0D" w:rsidRDefault="001570A4" w:rsidP="00541D1A">
            <w:pPr>
              <w:jc w:val="center"/>
              <w:rPr>
                <w:rFonts w:cs="Arial"/>
                <w:sz w:val="18"/>
                <w:szCs w:val="18"/>
              </w:rPr>
            </w:pPr>
          </w:p>
        </w:tc>
      </w:tr>
      <w:tr w:rsidR="001570A4" w:rsidRPr="00340B0D" w14:paraId="618EFAB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60D2714" w14:textId="77777777" w:rsidR="001570A4" w:rsidRPr="00340B0D" w:rsidRDefault="001570A4"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A0F93E"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786843D" w14:textId="77777777" w:rsidR="001570A4" w:rsidRPr="00340B0D" w:rsidRDefault="001570A4"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4E8BBAED" w14:textId="77777777" w:rsidR="001570A4" w:rsidRPr="00340B0D" w:rsidRDefault="001570A4" w:rsidP="00541D1A">
            <w:pPr>
              <w:jc w:val="center"/>
              <w:rPr>
                <w:rFonts w:cs="Arial"/>
                <w:sz w:val="18"/>
                <w:szCs w:val="18"/>
              </w:rPr>
            </w:pPr>
          </w:p>
        </w:tc>
      </w:tr>
      <w:tr w:rsidR="001570A4" w:rsidRPr="00340B0D" w14:paraId="6589F8B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535893D" w14:textId="77777777" w:rsidR="001570A4" w:rsidRPr="00340B0D" w:rsidRDefault="001570A4"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DEB091"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4728887C" w14:textId="77777777" w:rsidR="001570A4" w:rsidRPr="00340B0D" w:rsidRDefault="001570A4"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7908E6C4" w14:textId="77777777" w:rsidR="001570A4" w:rsidRPr="00340B0D" w:rsidRDefault="001570A4" w:rsidP="00541D1A">
            <w:pPr>
              <w:jc w:val="center"/>
              <w:rPr>
                <w:rFonts w:cs="Arial"/>
                <w:sz w:val="18"/>
                <w:szCs w:val="18"/>
              </w:rPr>
            </w:pPr>
          </w:p>
        </w:tc>
      </w:tr>
      <w:tr w:rsidR="001570A4" w:rsidRPr="00340B0D" w14:paraId="0B3517D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9178D12" w14:textId="77777777" w:rsidR="001570A4" w:rsidRPr="00340B0D" w:rsidRDefault="001570A4"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78BF0C4"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6EA0412E" w14:textId="77777777" w:rsidR="001570A4" w:rsidRPr="00340B0D" w:rsidRDefault="001570A4"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14F16179" w14:textId="77777777" w:rsidR="001570A4" w:rsidRPr="00340B0D" w:rsidRDefault="001570A4" w:rsidP="00541D1A">
            <w:pPr>
              <w:jc w:val="center"/>
              <w:rPr>
                <w:rFonts w:cs="Arial"/>
                <w:sz w:val="18"/>
                <w:szCs w:val="18"/>
              </w:rPr>
            </w:pPr>
          </w:p>
        </w:tc>
      </w:tr>
      <w:tr w:rsidR="001570A4" w:rsidRPr="00340B0D" w14:paraId="4A3C5B0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EDFF4B0" w14:textId="77777777" w:rsidR="001570A4" w:rsidRPr="00340B0D" w:rsidRDefault="001570A4"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0BAC127"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5790DE5E" w14:textId="77777777" w:rsidR="001570A4" w:rsidRPr="00340B0D" w:rsidRDefault="001570A4"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6BAF96E2" w14:textId="77777777" w:rsidR="001570A4" w:rsidRPr="00340B0D" w:rsidRDefault="001570A4" w:rsidP="00541D1A">
            <w:pPr>
              <w:jc w:val="center"/>
              <w:rPr>
                <w:rFonts w:cs="Arial"/>
                <w:sz w:val="18"/>
                <w:szCs w:val="18"/>
              </w:rPr>
            </w:pPr>
          </w:p>
        </w:tc>
      </w:tr>
      <w:tr w:rsidR="001570A4" w:rsidRPr="00340B0D" w14:paraId="3481EE8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87D105C" w14:textId="77777777" w:rsidR="001570A4" w:rsidRPr="00340B0D" w:rsidRDefault="001570A4"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40E953B7"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523D7975" w14:textId="77777777" w:rsidR="001570A4" w:rsidRPr="00340B0D" w:rsidRDefault="001570A4"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1B695F83" w14:textId="77777777" w:rsidR="001570A4" w:rsidRPr="00340B0D" w:rsidRDefault="001570A4" w:rsidP="00541D1A">
            <w:pPr>
              <w:jc w:val="center"/>
              <w:rPr>
                <w:rFonts w:cs="Arial"/>
                <w:sz w:val="18"/>
                <w:szCs w:val="18"/>
              </w:rPr>
            </w:pPr>
          </w:p>
        </w:tc>
      </w:tr>
      <w:tr w:rsidR="001570A4" w:rsidRPr="00340B0D" w14:paraId="2363CE26"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77A92F0C" w14:textId="77777777" w:rsidR="001570A4" w:rsidRPr="00340B0D" w:rsidRDefault="001570A4"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307ED66C" w14:textId="77777777" w:rsidR="001570A4" w:rsidRPr="00340B0D" w:rsidRDefault="001570A4"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0CF4B8D7" w14:textId="77777777" w:rsidR="001570A4" w:rsidRPr="00340B0D" w:rsidRDefault="001570A4" w:rsidP="00541D1A">
            <w:pPr>
              <w:jc w:val="center"/>
              <w:rPr>
                <w:rFonts w:cs="Arial"/>
                <w:sz w:val="18"/>
                <w:szCs w:val="18"/>
              </w:rPr>
            </w:pPr>
          </w:p>
        </w:tc>
      </w:tr>
      <w:tr w:rsidR="001570A4" w:rsidRPr="00340B0D" w14:paraId="042E8D60" w14:textId="77777777" w:rsidTr="00541D1A">
        <w:sdt>
          <w:sdtPr>
            <w:rPr>
              <w:rFonts w:cs="Arial"/>
              <w:sz w:val="18"/>
              <w:szCs w:val="18"/>
            </w:rPr>
            <w:alias w:val="Palette"/>
            <w:tag w:val="Palette"/>
            <w:id w:val="-919790179"/>
            <w:placeholder>
              <w:docPart w:val="120EDD590CCB415887E68EA38F97D016"/>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46E84A91" w14:textId="77777777" w:rsidR="001570A4" w:rsidRPr="00340B0D" w:rsidRDefault="001570A4"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58817072" w14:textId="77777777" w:rsidR="001570A4" w:rsidRPr="00340B0D" w:rsidRDefault="001570A4"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78C3A219" w14:textId="77777777" w:rsidR="001570A4" w:rsidRPr="00340B0D" w:rsidRDefault="001570A4" w:rsidP="00541D1A">
            <w:pPr>
              <w:jc w:val="center"/>
              <w:rPr>
                <w:rFonts w:cs="Arial"/>
                <w:sz w:val="18"/>
                <w:szCs w:val="18"/>
              </w:rPr>
            </w:pPr>
          </w:p>
        </w:tc>
      </w:tr>
      <w:tr w:rsidR="001570A4" w:rsidRPr="00340B0D" w14:paraId="51C60EA0"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08F24BC2" w14:textId="77777777" w:rsidR="001570A4" w:rsidRPr="00340B0D" w:rsidRDefault="001570A4" w:rsidP="00541D1A">
            <w:pPr>
              <w:jc w:val="center"/>
              <w:rPr>
                <w:rFonts w:cs="Arial"/>
                <w:b/>
                <w:bCs/>
                <w:sz w:val="18"/>
                <w:szCs w:val="18"/>
              </w:rPr>
            </w:pPr>
          </w:p>
        </w:tc>
        <w:tc>
          <w:tcPr>
            <w:tcW w:w="3871" w:type="dxa"/>
            <w:gridSpan w:val="5"/>
            <w:tcBorders>
              <w:left w:val="single" w:sz="12" w:space="0" w:color="auto"/>
            </w:tcBorders>
          </w:tcPr>
          <w:p w14:paraId="52510793" w14:textId="77777777" w:rsidR="001570A4" w:rsidRPr="00340B0D" w:rsidRDefault="001570A4" w:rsidP="00541D1A">
            <w:pPr>
              <w:rPr>
                <w:rFonts w:cs="Arial"/>
                <w:sz w:val="18"/>
                <w:szCs w:val="18"/>
              </w:rPr>
            </w:pPr>
          </w:p>
        </w:tc>
        <w:tc>
          <w:tcPr>
            <w:tcW w:w="672" w:type="dxa"/>
            <w:tcBorders>
              <w:right w:val="single" w:sz="12" w:space="0" w:color="auto"/>
            </w:tcBorders>
            <w:vAlign w:val="center"/>
          </w:tcPr>
          <w:p w14:paraId="099C71CA" w14:textId="77777777" w:rsidR="001570A4" w:rsidRPr="00340B0D" w:rsidRDefault="001570A4" w:rsidP="00541D1A">
            <w:pPr>
              <w:jc w:val="center"/>
              <w:rPr>
                <w:rFonts w:cs="Arial"/>
                <w:sz w:val="18"/>
                <w:szCs w:val="18"/>
              </w:rPr>
            </w:pPr>
          </w:p>
        </w:tc>
      </w:tr>
      <w:tr w:rsidR="001570A4" w:rsidRPr="00340B0D" w14:paraId="605D097A"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362BEB77" w14:textId="77777777" w:rsidR="001570A4" w:rsidRPr="00340B0D" w:rsidRDefault="001570A4" w:rsidP="00541D1A">
            <w:pPr>
              <w:rPr>
                <w:rFonts w:cs="Arial"/>
                <w:sz w:val="18"/>
                <w:szCs w:val="18"/>
              </w:rPr>
            </w:pPr>
          </w:p>
        </w:tc>
        <w:tc>
          <w:tcPr>
            <w:tcW w:w="3871" w:type="dxa"/>
            <w:gridSpan w:val="5"/>
            <w:tcBorders>
              <w:left w:val="single" w:sz="12" w:space="0" w:color="auto"/>
              <w:bottom w:val="single" w:sz="12" w:space="0" w:color="auto"/>
            </w:tcBorders>
          </w:tcPr>
          <w:p w14:paraId="4DF4F7D1" w14:textId="77777777" w:rsidR="001570A4" w:rsidRPr="00340B0D" w:rsidRDefault="001570A4" w:rsidP="00541D1A">
            <w:pPr>
              <w:jc w:val="center"/>
              <w:rPr>
                <w:rFonts w:cs="Arial"/>
                <w:sz w:val="18"/>
                <w:szCs w:val="18"/>
              </w:rPr>
            </w:pPr>
          </w:p>
        </w:tc>
        <w:tc>
          <w:tcPr>
            <w:tcW w:w="672" w:type="dxa"/>
            <w:tcBorders>
              <w:bottom w:val="single" w:sz="12" w:space="0" w:color="auto"/>
              <w:right w:val="single" w:sz="12" w:space="0" w:color="auto"/>
            </w:tcBorders>
            <w:vAlign w:val="center"/>
          </w:tcPr>
          <w:p w14:paraId="49D3E09F" w14:textId="77777777" w:rsidR="001570A4" w:rsidRPr="00340B0D" w:rsidRDefault="001570A4" w:rsidP="00541D1A">
            <w:pPr>
              <w:jc w:val="center"/>
              <w:rPr>
                <w:rFonts w:cs="Arial"/>
                <w:sz w:val="18"/>
                <w:szCs w:val="18"/>
              </w:rPr>
            </w:pPr>
          </w:p>
        </w:tc>
      </w:tr>
      <w:tr w:rsidR="001570A4" w:rsidRPr="00340B0D" w14:paraId="2327949C"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6C4185BA" w14:textId="77777777" w:rsidR="001570A4" w:rsidRPr="00340B0D" w:rsidRDefault="001570A4"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8B42CCE" w14:textId="77777777" w:rsidR="001570A4" w:rsidRPr="00340B0D" w:rsidRDefault="001570A4" w:rsidP="00541D1A">
            <w:pPr>
              <w:jc w:val="center"/>
              <w:rPr>
                <w:rFonts w:cs="Arial"/>
                <w:sz w:val="18"/>
                <w:szCs w:val="18"/>
              </w:rPr>
            </w:pPr>
            <w:r w:rsidRPr="00340B0D">
              <w:rPr>
                <w:rFonts w:cs="Arial"/>
                <w:b/>
                <w:bCs/>
                <w:sz w:val="18"/>
                <w:szCs w:val="18"/>
              </w:rPr>
              <w:t>Display</w:t>
            </w:r>
          </w:p>
        </w:tc>
      </w:tr>
      <w:tr w:rsidR="001570A4" w:rsidRPr="00340B0D" w14:paraId="416B6935" w14:textId="77777777" w:rsidTr="00541D1A">
        <w:trPr>
          <w:trHeight w:val="287"/>
        </w:trPr>
        <w:tc>
          <w:tcPr>
            <w:tcW w:w="1789" w:type="dxa"/>
            <w:tcBorders>
              <w:left w:val="single" w:sz="12" w:space="0" w:color="auto"/>
              <w:bottom w:val="single" w:sz="4" w:space="0" w:color="auto"/>
            </w:tcBorders>
          </w:tcPr>
          <w:p w14:paraId="407CD9DF" w14:textId="77777777" w:rsidR="001570A4" w:rsidRPr="00340B0D" w:rsidRDefault="001570A4"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10BF1881" w14:textId="77777777" w:rsidR="001570A4" w:rsidRPr="00340B0D" w:rsidRDefault="001570A4"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0E1BD433" w14:textId="77777777" w:rsidR="001570A4" w:rsidRPr="00340B0D" w:rsidRDefault="001570A4"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5CA85901" w14:textId="77777777" w:rsidR="001570A4" w:rsidRPr="00C87169" w:rsidRDefault="001570A4" w:rsidP="00541D1A">
            <w:pPr>
              <w:rPr>
                <w:rFonts w:cs="Arial"/>
              </w:rPr>
            </w:pPr>
          </w:p>
        </w:tc>
      </w:tr>
      <w:tr w:rsidR="001570A4" w:rsidRPr="00340B0D" w14:paraId="604BCE2A" w14:textId="77777777" w:rsidTr="00541D1A">
        <w:tc>
          <w:tcPr>
            <w:tcW w:w="1789" w:type="dxa"/>
            <w:tcBorders>
              <w:left w:val="single" w:sz="12" w:space="0" w:color="auto"/>
              <w:bottom w:val="single" w:sz="4" w:space="0" w:color="auto"/>
            </w:tcBorders>
          </w:tcPr>
          <w:p w14:paraId="50AFFB08" w14:textId="77777777" w:rsidR="001570A4" w:rsidRPr="00340B0D" w:rsidRDefault="001570A4"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0A3E4783" w14:textId="77777777" w:rsidR="001570A4" w:rsidRPr="00340B0D" w:rsidRDefault="001570A4"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24A2BC2" w14:textId="77777777" w:rsidR="001570A4" w:rsidRPr="00340B0D" w:rsidRDefault="001570A4"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427D69AC" w14:textId="77777777" w:rsidR="001570A4" w:rsidRPr="00340B0D" w:rsidRDefault="001570A4" w:rsidP="00541D1A">
            <w:pPr>
              <w:rPr>
                <w:rFonts w:cs="Arial"/>
                <w:sz w:val="18"/>
                <w:szCs w:val="18"/>
              </w:rPr>
            </w:pPr>
            <w:r w:rsidRPr="00340B0D">
              <w:rPr>
                <w:rFonts w:cs="Arial"/>
                <w:sz w:val="18"/>
                <w:szCs w:val="18"/>
              </w:rPr>
              <w:t>1:</w:t>
            </w:r>
            <w:r>
              <w:rPr>
                <w:rFonts w:cs="Arial"/>
                <w:sz w:val="18"/>
                <w:szCs w:val="18"/>
              </w:rPr>
              <w:t>60000</w:t>
            </w:r>
          </w:p>
        </w:tc>
      </w:tr>
      <w:tr w:rsidR="001570A4" w:rsidRPr="00340B0D" w14:paraId="64981200"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57310390" w14:textId="77777777" w:rsidR="001570A4" w:rsidRPr="00340B0D" w:rsidRDefault="001570A4"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0E629125" w14:textId="77777777" w:rsidR="001570A4" w:rsidRPr="00340B0D" w:rsidRDefault="001570A4"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7666E625" w14:textId="77777777" w:rsidR="001570A4" w:rsidRPr="00340B0D" w:rsidRDefault="001570A4" w:rsidP="00541D1A">
            <w:pPr>
              <w:rPr>
                <w:rFonts w:cs="Arial"/>
                <w:sz w:val="18"/>
                <w:szCs w:val="18"/>
              </w:rPr>
            </w:pPr>
          </w:p>
        </w:tc>
      </w:tr>
      <w:tr w:rsidR="001570A4" w:rsidRPr="00340B0D" w14:paraId="073F2F74"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38F76DE1" w14:textId="77777777" w:rsidR="001570A4" w:rsidRPr="00340B0D" w:rsidRDefault="001570A4" w:rsidP="00541D1A">
            <w:pPr>
              <w:rPr>
                <w:rFonts w:cs="Arial"/>
                <w:sz w:val="18"/>
                <w:szCs w:val="18"/>
              </w:rPr>
            </w:pPr>
          </w:p>
        </w:tc>
      </w:tr>
      <w:tr w:rsidR="001570A4" w:rsidRPr="00340B0D" w14:paraId="512921F8"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E0C1909" w14:textId="77777777" w:rsidR="001570A4" w:rsidRPr="00340B0D" w:rsidRDefault="001570A4"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1570A4" w:rsidRPr="00340B0D" w14:paraId="5CAA0CF0"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2090DAC" w14:textId="77777777" w:rsidR="001570A4" w:rsidRPr="00340B0D" w:rsidRDefault="001570A4"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05E4C83" w14:textId="77777777" w:rsidR="001570A4" w:rsidRPr="00340B0D" w:rsidRDefault="001570A4" w:rsidP="00541D1A">
            <w:pPr>
              <w:jc w:val="center"/>
              <w:rPr>
                <w:rFonts w:cs="Arial"/>
                <w:b/>
                <w:bCs/>
                <w:sz w:val="18"/>
                <w:szCs w:val="18"/>
              </w:rPr>
            </w:pPr>
            <w:r w:rsidRPr="00340B0D">
              <w:rPr>
                <w:rFonts w:cs="Arial"/>
                <w:b/>
                <w:bCs/>
                <w:sz w:val="18"/>
                <w:szCs w:val="18"/>
              </w:rPr>
              <w:t>Other</w:t>
            </w:r>
          </w:p>
        </w:tc>
      </w:tr>
      <w:tr w:rsidR="001570A4" w:rsidRPr="00340B0D" w14:paraId="56552F1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2BF3ABE" w14:textId="77777777" w:rsidR="001570A4" w:rsidRPr="00340B0D" w:rsidRDefault="001570A4"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7D3D3F8B"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1BBC45D" w14:textId="77777777" w:rsidR="001570A4" w:rsidRPr="00340B0D" w:rsidRDefault="001570A4"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0B6900ED" w14:textId="77777777" w:rsidR="001570A4" w:rsidRPr="00340B0D" w:rsidRDefault="001570A4" w:rsidP="00541D1A">
            <w:pPr>
              <w:rPr>
                <w:rFonts w:cs="Arial"/>
                <w:sz w:val="18"/>
                <w:szCs w:val="18"/>
              </w:rPr>
            </w:pPr>
          </w:p>
        </w:tc>
      </w:tr>
      <w:tr w:rsidR="001570A4" w:rsidRPr="00340B0D" w14:paraId="02D6D3A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CFD02B1" w14:textId="77777777" w:rsidR="001570A4" w:rsidRPr="00340B0D" w:rsidRDefault="001570A4"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315CF8A6"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6BBC28F" w14:textId="77777777" w:rsidR="001570A4" w:rsidRPr="00340B0D" w:rsidRDefault="001570A4"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7C23C202" w14:textId="77777777" w:rsidR="001570A4" w:rsidRPr="00340B0D" w:rsidRDefault="001570A4" w:rsidP="00541D1A">
            <w:pPr>
              <w:rPr>
                <w:rFonts w:cs="Arial"/>
                <w:sz w:val="18"/>
                <w:szCs w:val="18"/>
              </w:rPr>
            </w:pPr>
          </w:p>
        </w:tc>
      </w:tr>
      <w:tr w:rsidR="001570A4" w:rsidRPr="00340B0D" w14:paraId="274307DE"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683143A" w14:textId="77777777" w:rsidR="001570A4" w:rsidRPr="00340B0D" w:rsidRDefault="001570A4"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6DABA506"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CE6D19A" w14:textId="77777777" w:rsidR="001570A4" w:rsidRPr="00340B0D" w:rsidRDefault="001570A4"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6E03EA5E" w14:textId="77777777" w:rsidR="001570A4" w:rsidRPr="00340B0D" w:rsidRDefault="001570A4" w:rsidP="00541D1A">
            <w:pPr>
              <w:rPr>
                <w:rFonts w:cs="Arial"/>
                <w:sz w:val="18"/>
                <w:szCs w:val="18"/>
              </w:rPr>
            </w:pPr>
          </w:p>
        </w:tc>
      </w:tr>
      <w:tr w:rsidR="001570A4" w:rsidRPr="00340B0D" w14:paraId="3246F04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191A2E5" w14:textId="77777777" w:rsidR="001570A4" w:rsidRPr="00340B0D" w:rsidRDefault="001570A4"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5B22FD76"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86282A3" w14:textId="77777777" w:rsidR="001570A4" w:rsidRPr="00340B0D" w:rsidRDefault="001570A4"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263AA133" w14:textId="77777777" w:rsidR="001570A4" w:rsidRPr="00340B0D" w:rsidRDefault="001570A4" w:rsidP="00541D1A">
            <w:pPr>
              <w:rPr>
                <w:rFonts w:cs="Arial"/>
                <w:sz w:val="18"/>
                <w:szCs w:val="18"/>
              </w:rPr>
            </w:pPr>
          </w:p>
        </w:tc>
      </w:tr>
      <w:tr w:rsidR="001570A4" w:rsidRPr="00340B0D" w14:paraId="667104F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67CA9F5" w14:textId="77777777" w:rsidR="001570A4" w:rsidRPr="00340B0D" w:rsidRDefault="001570A4"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579117DC"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44D366C" w14:textId="77777777" w:rsidR="001570A4" w:rsidRPr="00340B0D" w:rsidRDefault="001570A4"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512DD5D4" w14:textId="77777777" w:rsidR="001570A4" w:rsidRPr="00340B0D" w:rsidRDefault="001570A4" w:rsidP="00541D1A">
            <w:pPr>
              <w:rPr>
                <w:rFonts w:cs="Arial"/>
                <w:sz w:val="18"/>
                <w:szCs w:val="18"/>
              </w:rPr>
            </w:pPr>
          </w:p>
        </w:tc>
      </w:tr>
      <w:tr w:rsidR="001570A4" w:rsidRPr="00340B0D" w14:paraId="6CE16C6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8D7BD70" w14:textId="77777777" w:rsidR="001570A4" w:rsidRPr="00340B0D" w:rsidRDefault="001570A4"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278B3F64"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40BA0AB" w14:textId="77777777" w:rsidR="001570A4" w:rsidRPr="00340B0D" w:rsidRDefault="001570A4"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6D1F8294" w14:textId="77777777" w:rsidR="001570A4" w:rsidRPr="00340B0D" w:rsidRDefault="001570A4" w:rsidP="00541D1A">
            <w:pPr>
              <w:rPr>
                <w:rFonts w:cs="Arial"/>
                <w:sz w:val="18"/>
                <w:szCs w:val="18"/>
              </w:rPr>
            </w:pPr>
          </w:p>
        </w:tc>
      </w:tr>
      <w:tr w:rsidR="001570A4" w:rsidRPr="00340B0D" w14:paraId="1512C00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F07FF4A" w14:textId="77777777" w:rsidR="001570A4" w:rsidRPr="00340B0D" w:rsidRDefault="001570A4"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10D96DF6"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05C3310" w14:textId="77777777" w:rsidR="001570A4" w:rsidRPr="00340B0D" w:rsidRDefault="001570A4"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6C1FA53B" w14:textId="77777777" w:rsidR="001570A4" w:rsidRPr="00340B0D" w:rsidRDefault="001570A4" w:rsidP="00541D1A">
            <w:pPr>
              <w:rPr>
                <w:rFonts w:cs="Arial"/>
                <w:sz w:val="18"/>
                <w:szCs w:val="18"/>
              </w:rPr>
            </w:pPr>
          </w:p>
        </w:tc>
      </w:tr>
      <w:tr w:rsidR="001570A4" w:rsidRPr="00340B0D" w14:paraId="5F92E08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B5D6426" w14:textId="77777777" w:rsidR="001570A4" w:rsidRPr="00340B0D" w:rsidRDefault="001570A4"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18D7C19A"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82AE27A" w14:textId="77777777" w:rsidR="001570A4" w:rsidRPr="00340B0D" w:rsidRDefault="001570A4"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103F1846" w14:textId="77777777" w:rsidR="001570A4" w:rsidRPr="00340B0D" w:rsidRDefault="001570A4" w:rsidP="00541D1A">
            <w:pPr>
              <w:rPr>
                <w:rFonts w:cs="Arial"/>
                <w:sz w:val="18"/>
                <w:szCs w:val="18"/>
              </w:rPr>
            </w:pPr>
          </w:p>
        </w:tc>
      </w:tr>
      <w:tr w:rsidR="001570A4" w:rsidRPr="00340B0D" w14:paraId="445AAE4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0BBEC71" w14:textId="77777777" w:rsidR="001570A4" w:rsidRPr="00340B0D" w:rsidRDefault="001570A4"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646A5F46"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FD5F16C"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D9B92C7" w14:textId="77777777" w:rsidR="001570A4" w:rsidRPr="00340B0D" w:rsidRDefault="001570A4" w:rsidP="00541D1A">
            <w:pPr>
              <w:rPr>
                <w:rFonts w:cs="Arial"/>
                <w:sz w:val="18"/>
                <w:szCs w:val="18"/>
              </w:rPr>
            </w:pPr>
          </w:p>
        </w:tc>
      </w:tr>
      <w:tr w:rsidR="001570A4" w:rsidRPr="00340B0D" w14:paraId="7E42194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5DC359A" w14:textId="77777777" w:rsidR="001570A4" w:rsidRPr="00340B0D" w:rsidRDefault="001570A4"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4C01390D"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5F674F9"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AF258B6" w14:textId="77777777" w:rsidR="001570A4" w:rsidRPr="00340B0D" w:rsidRDefault="001570A4" w:rsidP="00541D1A">
            <w:pPr>
              <w:rPr>
                <w:rFonts w:cs="Arial"/>
                <w:sz w:val="18"/>
                <w:szCs w:val="18"/>
              </w:rPr>
            </w:pPr>
          </w:p>
        </w:tc>
      </w:tr>
      <w:tr w:rsidR="001570A4" w:rsidRPr="00340B0D" w14:paraId="5EDAC32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8D1A159" w14:textId="77777777" w:rsidR="001570A4" w:rsidRPr="00340B0D" w:rsidRDefault="001570A4"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2D27AF45"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67BBF08"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45C955C" w14:textId="77777777" w:rsidR="001570A4" w:rsidRPr="00340B0D" w:rsidRDefault="001570A4" w:rsidP="00541D1A">
            <w:pPr>
              <w:rPr>
                <w:rFonts w:cs="Arial"/>
                <w:sz w:val="18"/>
                <w:szCs w:val="18"/>
              </w:rPr>
            </w:pPr>
          </w:p>
        </w:tc>
      </w:tr>
      <w:tr w:rsidR="001570A4" w:rsidRPr="00340B0D" w14:paraId="0090EF7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97CF1F5" w14:textId="77777777" w:rsidR="001570A4" w:rsidRPr="00340B0D" w:rsidRDefault="001570A4"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195AE81F"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F87B5DE"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458DFDD" w14:textId="77777777" w:rsidR="001570A4" w:rsidRPr="00340B0D" w:rsidRDefault="001570A4" w:rsidP="00541D1A">
            <w:pPr>
              <w:rPr>
                <w:rFonts w:cs="Arial"/>
                <w:sz w:val="18"/>
                <w:szCs w:val="18"/>
              </w:rPr>
            </w:pPr>
          </w:p>
        </w:tc>
      </w:tr>
      <w:tr w:rsidR="001570A4" w:rsidRPr="00340B0D" w14:paraId="7584757E"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533E6079" w14:textId="77777777" w:rsidR="001570A4" w:rsidRPr="00340B0D" w:rsidRDefault="001570A4"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1B07D20F"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16124F0F" w14:textId="77777777" w:rsidR="001570A4" w:rsidRPr="00340B0D" w:rsidRDefault="001570A4"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576FC279" w14:textId="77777777" w:rsidR="001570A4" w:rsidRPr="00340B0D" w:rsidRDefault="001570A4" w:rsidP="00541D1A">
            <w:pPr>
              <w:rPr>
                <w:rFonts w:cs="Arial"/>
                <w:sz w:val="18"/>
                <w:szCs w:val="18"/>
              </w:rPr>
            </w:pPr>
          </w:p>
        </w:tc>
      </w:tr>
      <w:tr w:rsidR="001570A4" w:rsidRPr="00340B0D" w14:paraId="0BE6FEA3"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759C654C" w14:textId="77777777" w:rsidR="001570A4" w:rsidRPr="00EF63B4" w:rsidRDefault="001570A4" w:rsidP="00541D1A">
            <w:pPr>
              <w:jc w:val="center"/>
              <w:rPr>
                <w:rFonts w:cs="Arial"/>
                <w:sz w:val="18"/>
                <w:szCs w:val="18"/>
              </w:rPr>
            </w:pPr>
            <w:r>
              <w:rPr>
                <w:rFonts w:cs="Arial"/>
                <w:b/>
                <w:bCs/>
                <w:sz w:val="18"/>
                <w:szCs w:val="18"/>
              </w:rPr>
              <w:t>Additional</w:t>
            </w:r>
          </w:p>
        </w:tc>
      </w:tr>
      <w:tr w:rsidR="001570A4" w:rsidRPr="00340B0D" w14:paraId="5B5674A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7C36797"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5E69E46B"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1F6CD189"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CAF477E" w14:textId="77777777" w:rsidR="001570A4" w:rsidRPr="00340B0D" w:rsidRDefault="001570A4" w:rsidP="00541D1A">
            <w:pPr>
              <w:rPr>
                <w:rFonts w:cs="Arial"/>
                <w:sz w:val="18"/>
                <w:szCs w:val="18"/>
              </w:rPr>
            </w:pPr>
          </w:p>
        </w:tc>
      </w:tr>
      <w:tr w:rsidR="001570A4" w:rsidRPr="00340B0D" w14:paraId="732926E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EC525BF"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C45E163"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6FE45400"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5777751" w14:textId="77777777" w:rsidR="001570A4" w:rsidRPr="00340B0D" w:rsidRDefault="001570A4" w:rsidP="00541D1A">
            <w:pPr>
              <w:rPr>
                <w:rFonts w:cs="Arial"/>
                <w:sz w:val="18"/>
                <w:szCs w:val="18"/>
              </w:rPr>
            </w:pPr>
          </w:p>
        </w:tc>
      </w:tr>
      <w:tr w:rsidR="001570A4" w:rsidRPr="00340B0D" w14:paraId="0EA7F7C9"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CC57862" w14:textId="77777777" w:rsidR="001570A4" w:rsidRPr="00340B0D" w:rsidRDefault="001570A4" w:rsidP="00541D1A">
            <w:pPr>
              <w:jc w:val="center"/>
              <w:rPr>
                <w:rFonts w:cs="Arial"/>
                <w:b/>
                <w:bCs/>
                <w:sz w:val="18"/>
                <w:szCs w:val="18"/>
              </w:rPr>
            </w:pPr>
            <w:r w:rsidRPr="00340B0D">
              <w:rPr>
                <w:rFonts w:cs="Arial"/>
                <w:b/>
                <w:bCs/>
                <w:sz w:val="18"/>
                <w:szCs w:val="18"/>
              </w:rPr>
              <w:t>Setup</w:t>
            </w:r>
          </w:p>
        </w:tc>
      </w:tr>
      <w:tr w:rsidR="001570A4" w:rsidRPr="00340B0D" w14:paraId="565851CA"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5CD985A0" w14:textId="12870D51" w:rsidR="001570A4" w:rsidRPr="003361B3" w:rsidRDefault="003361B3" w:rsidP="00541D1A">
            <w:pPr>
              <w:rPr>
                <w:rFonts w:cs="Arial"/>
                <w:i/>
              </w:rPr>
            </w:pPr>
            <w:r w:rsidRPr="00A53E84">
              <w:rPr>
                <w:i/>
              </w:rPr>
              <w:lastRenderedPageBreak/>
              <w:t xml:space="preserve">This test is performed by loading the test cell </w:t>
            </w:r>
            <w:r>
              <w:rPr>
                <w:i/>
              </w:rPr>
              <w:t>101AA00</w:t>
            </w:r>
            <w:r w:rsidRPr="00A53E84">
              <w:rPr>
                <w:i/>
              </w:rPr>
              <w:t xml:space="preserve">SAFCO.000, sailing with a simulated ship over the test area, setting the </w:t>
            </w:r>
            <w:r>
              <w:rPr>
                <w:i/>
              </w:rPr>
              <w:t xml:space="preserve">Safety Contour </w:t>
            </w:r>
            <w:r w:rsidRPr="00A53E84">
              <w:rPr>
                <w:i/>
              </w:rPr>
              <w:t xml:space="preserve">to the appropriate values (0m, 6m, 11m, 13m, 43m) and checking display against the graphical plots of test 7.1 (Route plan) corresponding to each set of </w:t>
            </w:r>
            <w:r>
              <w:rPr>
                <w:i/>
              </w:rPr>
              <w:t xml:space="preserve">Safety Contour </w:t>
            </w:r>
            <w:r w:rsidRPr="00A53E84">
              <w:rPr>
                <w:i/>
              </w:rPr>
              <w:t>settings</w:t>
            </w:r>
          </w:p>
          <w:p w14:paraId="4825D990" w14:textId="77777777" w:rsidR="003361B3" w:rsidRDefault="003361B3" w:rsidP="00541D1A">
            <w:pPr>
              <w:rPr>
                <w:rFonts w:cs="Arial"/>
                <w:sz w:val="18"/>
                <w:szCs w:val="18"/>
              </w:rPr>
            </w:pPr>
          </w:p>
          <w:p w14:paraId="2253FC7C" w14:textId="77777777" w:rsidR="00842DC8" w:rsidRPr="0053204B" w:rsidRDefault="00842DC8" w:rsidP="00842DC8">
            <w:r w:rsidRPr="00A53E84">
              <w:rPr>
                <w:i/>
              </w:rPr>
              <w:t xml:space="preserve">As for test </w:t>
            </w:r>
            <w:proofErr w:type="spellStart"/>
            <w:r>
              <w:t>SafetyContour</w:t>
            </w:r>
            <w:proofErr w:type="spellEnd"/>
          </w:p>
          <w:p w14:paraId="0B09E11D" w14:textId="77777777" w:rsidR="00842DC8" w:rsidRPr="00D23291" w:rsidRDefault="00842DC8" w:rsidP="00842DC8">
            <w:pPr>
              <w:rPr>
                <w:i/>
              </w:rPr>
            </w:pPr>
            <w:r w:rsidRPr="00D23291">
              <w:rPr>
                <w:i/>
              </w:rPr>
              <w:t>Select all Text groups</w:t>
            </w:r>
          </w:p>
          <w:p w14:paraId="1FE84064" w14:textId="150DD4A1" w:rsidR="001570A4" w:rsidRPr="00110428" w:rsidRDefault="00842DC8" w:rsidP="00842DC8">
            <w:pPr>
              <w:rPr>
                <w:rFonts w:cs="Arial"/>
              </w:rPr>
            </w:pPr>
            <w:r w:rsidRPr="00D23291">
              <w:rPr>
                <w:i/>
              </w:rPr>
              <w:t>Select Contour label</w:t>
            </w:r>
            <w:r w:rsidR="001570A4">
              <w:rPr>
                <w:rFonts w:cs="Arial"/>
                <w:i/>
              </w:rPr>
              <w:t>.</w:t>
            </w:r>
            <w:r w:rsidR="001570A4" w:rsidRPr="00110428">
              <w:rPr>
                <w:rFonts w:cs="Arial"/>
                <w:i/>
              </w:rPr>
              <w:t xml:space="preserve">. </w:t>
            </w:r>
          </w:p>
          <w:p w14:paraId="2BFAFA12" w14:textId="77777777" w:rsidR="001570A4" w:rsidRPr="00340B0D" w:rsidRDefault="001570A4" w:rsidP="00541D1A">
            <w:pPr>
              <w:rPr>
                <w:rFonts w:cs="Arial"/>
                <w:sz w:val="18"/>
                <w:szCs w:val="18"/>
              </w:rPr>
            </w:pPr>
          </w:p>
        </w:tc>
      </w:tr>
      <w:tr w:rsidR="001570A4" w:rsidRPr="00340B0D" w14:paraId="500DC667"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54696A4" w14:textId="77777777" w:rsidR="001570A4" w:rsidRPr="00340B0D" w:rsidRDefault="001570A4" w:rsidP="00541D1A">
            <w:pPr>
              <w:jc w:val="center"/>
              <w:rPr>
                <w:rFonts w:cs="Arial"/>
                <w:b/>
                <w:bCs/>
                <w:sz w:val="18"/>
                <w:szCs w:val="18"/>
              </w:rPr>
            </w:pPr>
            <w:r w:rsidRPr="00340B0D">
              <w:rPr>
                <w:rFonts w:cs="Arial"/>
                <w:b/>
                <w:bCs/>
                <w:sz w:val="18"/>
                <w:szCs w:val="18"/>
              </w:rPr>
              <w:t>Action</w:t>
            </w:r>
          </w:p>
        </w:tc>
      </w:tr>
      <w:tr w:rsidR="001570A4" w:rsidRPr="00340B0D" w14:paraId="67850CE5"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3B1C348" w14:textId="77777777" w:rsidR="001570A4" w:rsidRDefault="001570A4" w:rsidP="00541D1A">
            <w:pPr>
              <w:rPr>
                <w:rFonts w:cs="Arial"/>
                <w:b/>
                <w:bCs/>
              </w:rPr>
            </w:pPr>
          </w:p>
          <w:p w14:paraId="44174ABC" w14:textId="4C9AD9F9" w:rsidR="00842DC8" w:rsidRDefault="00842DC8" w:rsidP="00541D1A">
            <w:pPr>
              <w:rPr>
                <w:rFonts w:cs="Arial"/>
                <w:b/>
                <w:bCs/>
              </w:rPr>
            </w:pPr>
            <w:r>
              <w:rPr>
                <w:i/>
              </w:rPr>
              <w:t xml:space="preserve">Set vessel position to </w:t>
            </w:r>
            <w:r w:rsidRPr="00846536">
              <w:rPr>
                <w:i/>
              </w:rPr>
              <w:t>39°36.516'N 104°55.737'W</w:t>
            </w:r>
            <w:r>
              <w:rPr>
                <w:i/>
              </w:rPr>
              <w:t>, heading 70.3</w:t>
            </w:r>
            <w:r w:rsidRPr="00846536">
              <w:rPr>
                <w:i/>
              </w:rPr>
              <w:t>°</w:t>
            </w:r>
            <w:r>
              <w:rPr>
                <w:i/>
              </w:rPr>
              <w:t xml:space="preserve">. </w:t>
            </w:r>
            <w:r w:rsidRPr="00A53E84">
              <w:rPr>
                <w:i/>
              </w:rPr>
              <w:t xml:space="preserve">Check ENC symbols shown in the ECDIS for each </w:t>
            </w:r>
            <w:r>
              <w:rPr>
                <w:i/>
              </w:rPr>
              <w:t xml:space="preserve">Safety Contour </w:t>
            </w:r>
            <w:r w:rsidRPr="00A53E84">
              <w:rPr>
                <w:i/>
              </w:rPr>
              <w:t>setting against the corresponding graphical plot</w:t>
            </w:r>
          </w:p>
          <w:p w14:paraId="3B81396E" w14:textId="77777777" w:rsidR="00842DC8" w:rsidRPr="00110428" w:rsidRDefault="00842DC8" w:rsidP="00541D1A">
            <w:pPr>
              <w:rPr>
                <w:rFonts w:cs="Arial"/>
                <w:b/>
                <w:bCs/>
              </w:rPr>
            </w:pPr>
          </w:p>
        </w:tc>
      </w:tr>
      <w:tr w:rsidR="001570A4" w:rsidRPr="00340B0D" w14:paraId="75E9F5C4"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64CA885" w14:textId="77777777" w:rsidR="001570A4" w:rsidRPr="00340B0D" w:rsidRDefault="001570A4" w:rsidP="00541D1A">
            <w:pPr>
              <w:jc w:val="center"/>
              <w:rPr>
                <w:rFonts w:cs="Arial"/>
                <w:sz w:val="18"/>
                <w:szCs w:val="18"/>
              </w:rPr>
            </w:pPr>
            <w:r w:rsidRPr="00340B0D">
              <w:rPr>
                <w:rFonts w:cs="Arial"/>
                <w:b/>
                <w:bCs/>
                <w:sz w:val="18"/>
                <w:szCs w:val="18"/>
              </w:rPr>
              <w:t>Results</w:t>
            </w:r>
          </w:p>
        </w:tc>
      </w:tr>
      <w:tr w:rsidR="001570A4" w:rsidRPr="00340B0D" w14:paraId="74C8DE99"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2B865F5C" w14:textId="77777777" w:rsidR="001570A4" w:rsidRDefault="001570A4" w:rsidP="00541D1A">
            <w:pPr>
              <w:rPr>
                <w:rFonts w:cs="Arial"/>
                <w:sz w:val="18"/>
                <w:szCs w:val="18"/>
              </w:rPr>
            </w:pPr>
          </w:p>
          <w:p w14:paraId="6410E5F6" w14:textId="77777777" w:rsidR="00842DC8" w:rsidRDefault="00842DC8" w:rsidP="00842DC8">
            <w:pPr>
              <w:jc w:val="left"/>
              <w:rPr>
                <w:i/>
              </w:rPr>
            </w:pPr>
            <w:r w:rsidRPr="00A53E84">
              <w:rPr>
                <w:i/>
              </w:rPr>
              <w:t>The ENC in the ECDIS should match the corresponding graphical plot of test 7.1</w:t>
            </w:r>
          </w:p>
          <w:p w14:paraId="7D61EC84" w14:textId="77777777" w:rsidR="00842DC8" w:rsidRPr="00A53E84" w:rsidRDefault="00842DC8" w:rsidP="00842DC8">
            <w:pPr>
              <w:jc w:val="left"/>
              <w:rPr>
                <w:i/>
              </w:rPr>
            </w:pPr>
          </w:p>
          <w:p w14:paraId="5D050956" w14:textId="4205DB67" w:rsidR="001570A4" w:rsidRDefault="00842DC8" w:rsidP="00541D1A">
            <w:pPr>
              <w:rPr>
                <w:rFonts w:cs="Arial"/>
                <w:sz w:val="18"/>
                <w:szCs w:val="18"/>
              </w:rPr>
            </w:pPr>
            <w:r w:rsidRPr="001A42C6">
              <w:rPr>
                <w:noProof/>
                <w:lang w:eastAsia="en-GB"/>
              </w:rPr>
              <w:drawing>
                <wp:inline distT="0" distB="0" distL="0" distR="0" wp14:anchorId="75BEC36D" wp14:editId="325C119A">
                  <wp:extent cx="5477690" cy="2510287"/>
                  <wp:effectExtent l="0" t="0" r="8890" b="4445"/>
                  <wp:docPr id="73" name="Picture 73" descr="C:\msdokut\STANDARDIT\IHO\ENCWG\work 2017\S-64, New picture originals 20may2017\7.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msdokut\STANDARDIT\IHO\ENCWG\work 2017\S-64, New picture originals 20may2017\7.3 picture 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480407" cy="2511532"/>
                          </a:xfrm>
                          <a:prstGeom prst="rect">
                            <a:avLst/>
                          </a:prstGeom>
                          <a:noFill/>
                          <a:ln>
                            <a:noFill/>
                          </a:ln>
                        </pic:spPr>
                      </pic:pic>
                    </a:graphicData>
                  </a:graphic>
                </wp:inline>
              </w:drawing>
            </w:r>
          </w:p>
          <w:p w14:paraId="42892C17" w14:textId="77777777" w:rsidR="00842DC8" w:rsidRDefault="00842DC8" w:rsidP="00541D1A">
            <w:pPr>
              <w:rPr>
                <w:rFonts w:cs="Arial"/>
                <w:sz w:val="18"/>
                <w:szCs w:val="18"/>
              </w:rPr>
            </w:pPr>
          </w:p>
          <w:p w14:paraId="25441BEF" w14:textId="77777777" w:rsidR="001570A4" w:rsidRDefault="001570A4" w:rsidP="00541D1A">
            <w:pPr>
              <w:rPr>
                <w:rFonts w:cs="Arial"/>
                <w:sz w:val="18"/>
                <w:szCs w:val="18"/>
              </w:rPr>
            </w:pPr>
          </w:p>
          <w:p w14:paraId="0CF5CCD9" w14:textId="77777777" w:rsidR="00842DC8" w:rsidRDefault="00842DC8" w:rsidP="00842DC8">
            <w:pPr>
              <w:jc w:val="left"/>
              <w:rPr>
                <w:i/>
              </w:rPr>
            </w:pPr>
            <w:r w:rsidRPr="00A53E84">
              <w:rPr>
                <w:i/>
              </w:rPr>
              <w:t xml:space="preserve">An example with </w:t>
            </w:r>
            <w:r>
              <w:rPr>
                <w:i/>
              </w:rPr>
              <w:t xml:space="preserve">Safety Contour </w:t>
            </w:r>
            <w:r w:rsidRPr="00A53E84">
              <w:rPr>
                <w:i/>
              </w:rPr>
              <w:t>= 6 m.</w:t>
            </w:r>
          </w:p>
          <w:p w14:paraId="40F064AF" w14:textId="4CC052BC" w:rsidR="001570A4" w:rsidRPr="00340B0D" w:rsidRDefault="00842DC8" w:rsidP="00842DC8">
            <w:pPr>
              <w:rPr>
                <w:rFonts w:cs="Arial"/>
                <w:sz w:val="18"/>
                <w:szCs w:val="18"/>
              </w:rPr>
            </w:pPr>
            <w:r>
              <w:rPr>
                <w:b/>
                <w:noProof/>
                <w:lang w:eastAsia="en-GB"/>
              </w:rPr>
              <w:t>tbd</w:t>
            </w:r>
          </w:p>
          <w:p w14:paraId="615364A4" w14:textId="77777777" w:rsidR="001570A4" w:rsidRDefault="001570A4" w:rsidP="00541D1A">
            <w:pPr>
              <w:tabs>
                <w:tab w:val="left" w:pos="3048"/>
              </w:tabs>
              <w:jc w:val="center"/>
              <w:rPr>
                <w:rFonts w:cs="Arial"/>
                <w:sz w:val="18"/>
                <w:szCs w:val="18"/>
              </w:rPr>
            </w:pPr>
          </w:p>
          <w:p w14:paraId="5748C3F7" w14:textId="77777777" w:rsidR="001570A4" w:rsidRPr="00340B0D" w:rsidRDefault="001570A4" w:rsidP="00541D1A">
            <w:pPr>
              <w:tabs>
                <w:tab w:val="left" w:pos="3048"/>
              </w:tabs>
              <w:jc w:val="center"/>
              <w:rPr>
                <w:rFonts w:cs="Arial"/>
                <w:sz w:val="18"/>
                <w:szCs w:val="18"/>
              </w:rPr>
            </w:pPr>
          </w:p>
          <w:p w14:paraId="1D92B326" w14:textId="77777777" w:rsidR="001570A4" w:rsidRDefault="001570A4" w:rsidP="00541D1A">
            <w:pPr>
              <w:jc w:val="center"/>
              <w:rPr>
                <w:rFonts w:cs="Arial"/>
                <w:sz w:val="18"/>
                <w:szCs w:val="18"/>
              </w:rPr>
            </w:pPr>
          </w:p>
          <w:p w14:paraId="1FEF792C" w14:textId="77777777" w:rsidR="001570A4" w:rsidRDefault="001570A4" w:rsidP="00541D1A">
            <w:pPr>
              <w:jc w:val="center"/>
              <w:rPr>
                <w:rFonts w:cs="Arial"/>
                <w:sz w:val="18"/>
                <w:szCs w:val="18"/>
              </w:rPr>
            </w:pPr>
          </w:p>
          <w:p w14:paraId="41084196" w14:textId="77777777" w:rsidR="001570A4" w:rsidRPr="00340B0D" w:rsidRDefault="001570A4" w:rsidP="00541D1A">
            <w:pPr>
              <w:rPr>
                <w:rFonts w:cs="Arial"/>
                <w:sz w:val="18"/>
                <w:szCs w:val="18"/>
              </w:rPr>
            </w:pPr>
          </w:p>
        </w:tc>
      </w:tr>
    </w:tbl>
    <w:p w14:paraId="00336452" w14:textId="77777777" w:rsidR="001570A4" w:rsidRDefault="001570A4" w:rsidP="001570A4"/>
    <w:p w14:paraId="12C7290B" w14:textId="77777777" w:rsidR="001570A4" w:rsidRPr="001570A4" w:rsidRDefault="001570A4" w:rsidP="001570A4"/>
    <w:p w14:paraId="5F09536D" w14:textId="77777777" w:rsidR="000A72CE" w:rsidRDefault="000A72CE" w:rsidP="000A72CE"/>
    <w:p w14:paraId="03D2741D" w14:textId="27538838" w:rsidR="000A72CE" w:rsidRPr="00842DC8" w:rsidRDefault="006549EF" w:rsidP="00E30B8F">
      <w:pPr>
        <w:pStyle w:val="Heading2"/>
      </w:pPr>
      <w:r>
        <w:br w:type="page"/>
      </w:r>
      <w:bookmarkStart w:id="10600" w:name="_Toc189647947"/>
      <w:r w:rsidR="000A72CE" w:rsidRPr="00842DC8">
        <w:lastRenderedPageBreak/>
        <w:t xml:space="preserve">Detection and Notification of the </w:t>
      </w:r>
      <w:r w:rsidR="0069033B" w:rsidRPr="00842DC8">
        <w:t xml:space="preserve">Safety Contour </w:t>
      </w:r>
      <w:r w:rsidR="000A72CE" w:rsidRPr="00842DC8">
        <w:t>– Use of largest scale available – Monitoring Mode</w:t>
      </w:r>
      <w:bookmarkEnd w:id="10600"/>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1570A4" w:rsidRPr="00340B0D" w14:paraId="3F2BAD76"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73072D74" w14:textId="77777777" w:rsidR="001570A4" w:rsidRPr="00340B0D" w:rsidRDefault="001570A4"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7567AD07" w14:textId="62EFC764" w:rsidR="001570A4" w:rsidRPr="00C87169" w:rsidRDefault="00FF3C83" w:rsidP="00541D1A">
            <w:pPr>
              <w:jc w:val="center"/>
              <w:rPr>
                <w:rFonts w:cs="Arial"/>
                <w:bCs/>
              </w:rPr>
            </w:pPr>
            <w:proofErr w:type="spellStart"/>
            <w:r>
              <w:t>SafetyContourMonLS</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2565E958" w14:textId="77777777" w:rsidR="001570A4" w:rsidRPr="00340B0D" w:rsidRDefault="001570A4"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51B59BED" w14:textId="50A6C2FD" w:rsidR="001570A4" w:rsidRPr="00FF3C83" w:rsidRDefault="00FF3C83" w:rsidP="00FF3C83">
            <w:pPr>
              <w:widowControl/>
              <w:spacing w:line="240" w:lineRule="auto"/>
              <w:rPr>
                <w:rFonts w:ascii="Calibri" w:hAnsi="Calibri" w:cs="Calibri"/>
                <w:snapToGrid/>
                <w:color w:val="000000"/>
                <w:sz w:val="22"/>
                <w:szCs w:val="22"/>
              </w:rPr>
            </w:pPr>
            <w:r>
              <w:rPr>
                <w:rFonts w:ascii="Calibri" w:hAnsi="Calibri" w:cs="Calibri"/>
                <w:color w:val="000000"/>
                <w:sz w:val="22"/>
                <w:szCs w:val="22"/>
              </w:rPr>
              <w:t>S-98 12.</w:t>
            </w:r>
            <w:r w:rsidR="003361B3">
              <w:rPr>
                <w:rFonts w:ascii="Calibri" w:hAnsi="Calibri" w:cs="Calibri"/>
                <w:color w:val="000000"/>
                <w:sz w:val="22"/>
                <w:szCs w:val="22"/>
              </w:rPr>
              <w:t>10.9</w:t>
            </w:r>
          </w:p>
        </w:tc>
      </w:tr>
      <w:tr w:rsidR="001570A4" w:rsidRPr="00340B0D" w14:paraId="68C96A8B"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9AA63F5" w14:textId="77777777" w:rsidR="001570A4" w:rsidRPr="00340B0D" w:rsidRDefault="001570A4" w:rsidP="00541D1A">
            <w:pPr>
              <w:rPr>
                <w:rFonts w:cs="Arial"/>
                <w:b/>
                <w:bCs/>
                <w:sz w:val="18"/>
                <w:szCs w:val="18"/>
              </w:rPr>
            </w:pPr>
            <w:r w:rsidRPr="00340B0D">
              <w:rPr>
                <w:rFonts w:cs="Arial"/>
                <w:b/>
                <w:bCs/>
                <w:sz w:val="18"/>
                <w:szCs w:val="18"/>
              </w:rPr>
              <w:t>Test Description</w:t>
            </w:r>
          </w:p>
        </w:tc>
      </w:tr>
      <w:tr w:rsidR="001570A4" w:rsidRPr="00340B0D" w14:paraId="61B72389"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12094DB6" w14:textId="77777777" w:rsidR="001570A4" w:rsidRDefault="001570A4" w:rsidP="00541D1A">
            <w:pPr>
              <w:rPr>
                <w:rFonts w:cs="Arial"/>
                <w:i/>
              </w:rPr>
            </w:pPr>
          </w:p>
          <w:p w14:paraId="7B09793F" w14:textId="3E7096F9" w:rsidR="00FF3C83" w:rsidRPr="00A53E84" w:rsidRDefault="00FF3C83" w:rsidP="00FF3C83">
            <w:pPr>
              <w:jc w:val="left"/>
              <w:rPr>
                <w:i/>
              </w:rPr>
            </w:pPr>
            <w:r w:rsidRPr="00A53E84">
              <w:rPr>
                <w:i/>
              </w:rPr>
              <w:t xml:space="preserve">The purpose of this test is to verify by observation that ECDIS uses the largest scale available for providing an appropriate alarm if the ship, within a specified time set by the Mariner, is going to cross own ship's safety contour. The </w:t>
            </w:r>
            <w:r>
              <w:rPr>
                <w:i/>
              </w:rPr>
              <w:t>features</w:t>
            </w:r>
            <w:r w:rsidRPr="00A53E84">
              <w:rPr>
                <w:i/>
              </w:rPr>
              <w:t xml:space="preserve"> satisfying the conditions for this test are listed in </w:t>
            </w:r>
            <w:r w:rsidR="00C572B2">
              <w:rPr>
                <w:i/>
              </w:rPr>
              <w:t xml:space="preserve">the S-101 Alerts and Indications catalogue </w:t>
            </w:r>
            <w:r w:rsidRPr="00A53E84">
              <w:rPr>
                <w:i/>
              </w:rPr>
              <w:t xml:space="preserve">and are included in the test cell </w:t>
            </w:r>
            <w:r>
              <w:rPr>
                <w:i/>
              </w:rPr>
              <w:t>101AA00</w:t>
            </w:r>
            <w:r w:rsidRPr="00A53E84">
              <w:rPr>
                <w:i/>
              </w:rPr>
              <w:t>SAFCO.000.</w:t>
            </w:r>
          </w:p>
          <w:p w14:paraId="357D6F02" w14:textId="77777777" w:rsidR="00FF3C83" w:rsidRPr="00A53E84" w:rsidRDefault="00FF3C83" w:rsidP="00FF3C83">
            <w:pPr>
              <w:jc w:val="left"/>
              <w:rPr>
                <w:i/>
              </w:rPr>
            </w:pPr>
          </w:p>
          <w:p w14:paraId="6A05C954" w14:textId="281862CA" w:rsidR="00FF3C83" w:rsidRPr="009C22F4" w:rsidRDefault="00FF3C83" w:rsidP="00FF3C83">
            <w:pPr>
              <w:rPr>
                <w:rFonts w:cs="Arial"/>
                <w:i/>
              </w:rPr>
            </w:pPr>
            <w:r w:rsidRPr="00A53E84">
              <w:rPr>
                <w:i/>
              </w:rPr>
              <w:t xml:space="preserve">This test is performed by loading the test cells </w:t>
            </w:r>
            <w:r>
              <w:rPr>
                <w:i/>
              </w:rPr>
              <w:t>101AA00</w:t>
            </w:r>
            <w:r w:rsidRPr="00A53E84">
              <w:rPr>
                <w:i/>
              </w:rPr>
              <w:t xml:space="preserve">OVRVU.000 and </w:t>
            </w:r>
            <w:r>
              <w:rPr>
                <w:i/>
              </w:rPr>
              <w:t>101AA00</w:t>
            </w:r>
            <w:r w:rsidRPr="00A53E84">
              <w:rPr>
                <w:i/>
              </w:rPr>
              <w:t xml:space="preserve">SAFCO.000, sailing with a simulated ship over the test area, setting the </w:t>
            </w:r>
            <w:r>
              <w:rPr>
                <w:i/>
              </w:rPr>
              <w:t xml:space="preserve">Safety Contour </w:t>
            </w:r>
            <w:r w:rsidRPr="00A53E84">
              <w:rPr>
                <w:i/>
              </w:rPr>
              <w:t xml:space="preserve">to the appropriate values (0m, 6m, 11m, 13m, 43m) and checking display against the graphical plots of tests 7.1 and 7.2 (Route plan) corresponding to each set of </w:t>
            </w:r>
            <w:r>
              <w:rPr>
                <w:i/>
              </w:rPr>
              <w:t xml:space="preserve">Safety Contour </w:t>
            </w:r>
            <w:r w:rsidRPr="00A53E84">
              <w:rPr>
                <w:i/>
              </w:rPr>
              <w:t>settings</w:t>
            </w:r>
          </w:p>
          <w:p w14:paraId="09F6F239" w14:textId="77777777" w:rsidR="001570A4" w:rsidRPr="009C22F4" w:rsidRDefault="001570A4" w:rsidP="00541D1A">
            <w:pPr>
              <w:rPr>
                <w:rFonts w:cs="Arial"/>
                <w:i/>
              </w:rPr>
            </w:pPr>
          </w:p>
        </w:tc>
      </w:tr>
      <w:tr w:rsidR="001570A4" w:rsidRPr="00340B0D" w14:paraId="7851278D"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9DB2CC4" w14:textId="77777777" w:rsidR="001570A4" w:rsidRPr="00340B0D" w:rsidRDefault="001570A4" w:rsidP="00541D1A">
            <w:pPr>
              <w:jc w:val="center"/>
              <w:rPr>
                <w:rFonts w:cs="Arial"/>
                <w:b/>
                <w:bCs/>
                <w:sz w:val="18"/>
                <w:szCs w:val="18"/>
              </w:rPr>
            </w:pPr>
            <w:r w:rsidRPr="00340B0D">
              <w:rPr>
                <w:rFonts w:cs="Arial"/>
                <w:b/>
                <w:bCs/>
                <w:sz w:val="18"/>
                <w:szCs w:val="18"/>
              </w:rPr>
              <w:t>Loaded Data</w:t>
            </w:r>
          </w:p>
        </w:tc>
      </w:tr>
      <w:tr w:rsidR="001570A4" w:rsidRPr="00340B0D" w14:paraId="0BA23810"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C674FF2" w14:textId="77777777" w:rsidR="001570A4" w:rsidRPr="00340B0D" w:rsidRDefault="001570A4"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272DD58" w14:textId="77777777" w:rsidR="001570A4" w:rsidRPr="00340B0D" w:rsidRDefault="001570A4" w:rsidP="00541D1A">
            <w:pPr>
              <w:jc w:val="center"/>
              <w:rPr>
                <w:rFonts w:cs="Arial"/>
                <w:b/>
                <w:bCs/>
                <w:sz w:val="18"/>
                <w:szCs w:val="18"/>
              </w:rPr>
            </w:pPr>
          </w:p>
        </w:tc>
      </w:tr>
      <w:tr w:rsidR="001570A4" w:rsidRPr="00340B0D" w14:paraId="3FADD58A"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694D6F0A" w14:textId="77777777" w:rsidR="001570A4" w:rsidRPr="00340B0D" w:rsidRDefault="001570A4"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5AA9D06D" w14:textId="77777777" w:rsidR="001570A4" w:rsidRPr="00340B0D" w:rsidRDefault="001570A4" w:rsidP="00541D1A">
            <w:pPr>
              <w:rPr>
                <w:rFonts w:cs="Arial"/>
                <w:sz w:val="18"/>
                <w:szCs w:val="18"/>
              </w:rPr>
            </w:pPr>
          </w:p>
        </w:tc>
      </w:tr>
      <w:tr w:rsidR="001570A4" w:rsidRPr="00340B0D" w14:paraId="2861E49B"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0AE5F736" w14:textId="77777777" w:rsidR="001570A4" w:rsidRPr="00340B0D" w:rsidRDefault="001570A4"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3349918F" w14:textId="77777777" w:rsidR="001570A4" w:rsidRPr="00340B0D" w:rsidRDefault="001570A4" w:rsidP="00541D1A">
            <w:pPr>
              <w:rPr>
                <w:rFonts w:cs="Arial"/>
                <w:sz w:val="18"/>
                <w:szCs w:val="18"/>
              </w:rPr>
            </w:pPr>
          </w:p>
        </w:tc>
      </w:tr>
      <w:tr w:rsidR="001570A4" w:rsidRPr="00340B0D" w14:paraId="196F27C0"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E8BD6FD" w14:textId="77777777" w:rsidR="001570A4" w:rsidRPr="00340B0D" w:rsidRDefault="001570A4"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5C38917" w14:textId="77777777" w:rsidR="001570A4" w:rsidRPr="00340B0D" w:rsidRDefault="001570A4"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1570A4" w:rsidRPr="00340B0D" w14:paraId="4E49B096" w14:textId="77777777" w:rsidTr="00541D1A">
        <w:sdt>
          <w:sdtPr>
            <w:rPr>
              <w:rFonts w:cs="Arial"/>
              <w:sz w:val="18"/>
              <w:szCs w:val="18"/>
            </w:rPr>
            <w:alias w:val="Diplay Category"/>
            <w:tag w:val="Diplay Categor"/>
            <w:id w:val="2146776325"/>
            <w:placeholder>
              <w:docPart w:val="DD4ED7F52281469590E1EF33C1636222"/>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5854B5E8" w14:textId="77777777" w:rsidR="001570A4" w:rsidRPr="00340B0D" w:rsidRDefault="001570A4"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44D37839" w14:textId="77777777" w:rsidR="001570A4" w:rsidRPr="00340B0D" w:rsidRDefault="001570A4"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7FB7EE9B" w14:textId="77777777" w:rsidR="001570A4" w:rsidRPr="00340B0D" w:rsidRDefault="001570A4" w:rsidP="00541D1A">
            <w:pPr>
              <w:jc w:val="center"/>
              <w:rPr>
                <w:rFonts w:cs="Arial"/>
                <w:sz w:val="18"/>
                <w:szCs w:val="18"/>
              </w:rPr>
            </w:pPr>
          </w:p>
        </w:tc>
      </w:tr>
      <w:tr w:rsidR="001570A4" w:rsidRPr="00340B0D" w14:paraId="5108B5C2"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C084321" w14:textId="77777777" w:rsidR="001570A4" w:rsidRPr="00340B0D" w:rsidRDefault="001570A4"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6404449E" w14:textId="77777777" w:rsidR="001570A4" w:rsidRPr="00340B0D" w:rsidRDefault="001570A4"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12C95684" w14:textId="77777777" w:rsidR="001570A4" w:rsidRPr="00340B0D" w:rsidRDefault="001570A4" w:rsidP="00541D1A">
            <w:pPr>
              <w:jc w:val="center"/>
              <w:rPr>
                <w:rFonts w:cs="Arial"/>
                <w:sz w:val="18"/>
                <w:szCs w:val="18"/>
              </w:rPr>
            </w:pPr>
          </w:p>
        </w:tc>
      </w:tr>
      <w:tr w:rsidR="001570A4" w:rsidRPr="00340B0D" w14:paraId="65CD996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631A8F8" w14:textId="77777777" w:rsidR="001570A4" w:rsidRPr="00340B0D" w:rsidRDefault="001570A4"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A2C1599"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184570D1" w14:textId="77777777" w:rsidR="001570A4" w:rsidRPr="00340B0D" w:rsidRDefault="001570A4"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3B05BA6C" w14:textId="77777777" w:rsidR="001570A4" w:rsidRPr="00340B0D" w:rsidRDefault="001570A4" w:rsidP="00541D1A">
            <w:pPr>
              <w:jc w:val="center"/>
              <w:rPr>
                <w:rFonts w:cs="Arial"/>
                <w:sz w:val="18"/>
                <w:szCs w:val="18"/>
              </w:rPr>
            </w:pPr>
          </w:p>
        </w:tc>
      </w:tr>
      <w:tr w:rsidR="001570A4" w:rsidRPr="00340B0D" w14:paraId="1BB6B9A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B83BC6C" w14:textId="77777777" w:rsidR="001570A4" w:rsidRPr="00340B0D" w:rsidRDefault="001570A4"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7E03C33"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60723682" w14:textId="77777777" w:rsidR="001570A4" w:rsidRPr="00340B0D" w:rsidRDefault="001570A4"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18A20C18" w14:textId="77777777" w:rsidR="001570A4" w:rsidRPr="00340B0D" w:rsidRDefault="001570A4" w:rsidP="00541D1A">
            <w:pPr>
              <w:jc w:val="center"/>
              <w:rPr>
                <w:rFonts w:cs="Arial"/>
                <w:sz w:val="18"/>
                <w:szCs w:val="18"/>
              </w:rPr>
            </w:pPr>
          </w:p>
        </w:tc>
      </w:tr>
      <w:tr w:rsidR="001570A4" w:rsidRPr="00340B0D" w14:paraId="1209487F"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BFD19B4" w14:textId="77777777" w:rsidR="001570A4" w:rsidRPr="00340B0D" w:rsidRDefault="001570A4"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7CFE6A8"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DD093D3" w14:textId="77777777" w:rsidR="001570A4" w:rsidRPr="00340B0D" w:rsidRDefault="001570A4"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15C3C27F" w14:textId="77777777" w:rsidR="001570A4" w:rsidRPr="00340B0D" w:rsidRDefault="001570A4" w:rsidP="00541D1A">
            <w:pPr>
              <w:jc w:val="center"/>
              <w:rPr>
                <w:rFonts w:cs="Arial"/>
                <w:sz w:val="18"/>
                <w:szCs w:val="18"/>
              </w:rPr>
            </w:pPr>
          </w:p>
        </w:tc>
      </w:tr>
      <w:tr w:rsidR="001570A4" w:rsidRPr="00340B0D" w14:paraId="65A1BFC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92EF91F" w14:textId="77777777" w:rsidR="001570A4" w:rsidRPr="00340B0D" w:rsidRDefault="001570A4"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A17CA97"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2DC3E2C4" w14:textId="77777777" w:rsidR="001570A4" w:rsidRPr="00340B0D" w:rsidRDefault="001570A4"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4EDF3FDC" w14:textId="77777777" w:rsidR="001570A4" w:rsidRPr="00340B0D" w:rsidRDefault="001570A4" w:rsidP="00541D1A">
            <w:pPr>
              <w:jc w:val="center"/>
              <w:rPr>
                <w:rFonts w:cs="Arial"/>
                <w:sz w:val="18"/>
                <w:szCs w:val="18"/>
              </w:rPr>
            </w:pPr>
          </w:p>
        </w:tc>
      </w:tr>
      <w:tr w:rsidR="001570A4" w:rsidRPr="00340B0D" w14:paraId="271203C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946FB81" w14:textId="77777777" w:rsidR="001570A4" w:rsidRPr="00340B0D" w:rsidRDefault="001570A4"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32B3EE9"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2D192938" w14:textId="77777777" w:rsidR="001570A4" w:rsidRPr="00340B0D" w:rsidRDefault="001570A4"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394F0224" w14:textId="77777777" w:rsidR="001570A4" w:rsidRPr="00340B0D" w:rsidRDefault="001570A4" w:rsidP="00541D1A">
            <w:pPr>
              <w:jc w:val="center"/>
              <w:rPr>
                <w:rFonts w:cs="Arial"/>
                <w:sz w:val="18"/>
                <w:szCs w:val="18"/>
              </w:rPr>
            </w:pPr>
          </w:p>
        </w:tc>
      </w:tr>
      <w:tr w:rsidR="001570A4" w:rsidRPr="00340B0D" w14:paraId="74FEB3C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927EE4A" w14:textId="77777777" w:rsidR="001570A4" w:rsidRPr="00340B0D" w:rsidRDefault="001570A4"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ED7689"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2FE91DBE" w14:textId="77777777" w:rsidR="001570A4" w:rsidRPr="00340B0D" w:rsidRDefault="001570A4"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1D26CFCD" w14:textId="77777777" w:rsidR="001570A4" w:rsidRPr="00340B0D" w:rsidRDefault="001570A4" w:rsidP="00541D1A">
            <w:pPr>
              <w:jc w:val="center"/>
              <w:rPr>
                <w:rFonts w:cs="Arial"/>
                <w:sz w:val="18"/>
                <w:szCs w:val="18"/>
              </w:rPr>
            </w:pPr>
          </w:p>
        </w:tc>
      </w:tr>
      <w:tr w:rsidR="001570A4" w:rsidRPr="00340B0D" w14:paraId="050637F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A43BDFF" w14:textId="77777777" w:rsidR="001570A4" w:rsidRPr="00340B0D" w:rsidRDefault="001570A4"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3DCBE45"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67C46B8" w14:textId="77777777" w:rsidR="001570A4" w:rsidRPr="00340B0D" w:rsidRDefault="001570A4"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68B1B8AA" w14:textId="77777777" w:rsidR="001570A4" w:rsidRPr="00340B0D" w:rsidRDefault="001570A4" w:rsidP="00541D1A">
            <w:pPr>
              <w:jc w:val="center"/>
              <w:rPr>
                <w:rFonts w:cs="Arial"/>
                <w:sz w:val="18"/>
                <w:szCs w:val="18"/>
              </w:rPr>
            </w:pPr>
          </w:p>
        </w:tc>
      </w:tr>
      <w:tr w:rsidR="001570A4" w:rsidRPr="00340B0D" w14:paraId="3100AD2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A9DA8EA" w14:textId="77777777" w:rsidR="001570A4" w:rsidRPr="00340B0D" w:rsidRDefault="001570A4"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D65FCF6"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CA64F0B" w14:textId="77777777" w:rsidR="001570A4" w:rsidRPr="00340B0D" w:rsidRDefault="001570A4"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13334592" w14:textId="77777777" w:rsidR="001570A4" w:rsidRPr="00340B0D" w:rsidRDefault="001570A4" w:rsidP="00541D1A">
            <w:pPr>
              <w:jc w:val="center"/>
              <w:rPr>
                <w:rFonts w:cs="Arial"/>
                <w:sz w:val="18"/>
                <w:szCs w:val="18"/>
              </w:rPr>
            </w:pPr>
          </w:p>
        </w:tc>
      </w:tr>
      <w:tr w:rsidR="001570A4" w:rsidRPr="00340B0D" w14:paraId="146B40F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1FFBD70" w14:textId="77777777" w:rsidR="001570A4" w:rsidRPr="00340B0D" w:rsidRDefault="001570A4"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B13265D"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8B38BDD" w14:textId="77777777" w:rsidR="001570A4" w:rsidRPr="00340B0D" w:rsidRDefault="001570A4"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5B09721A" w14:textId="77777777" w:rsidR="001570A4" w:rsidRPr="00340B0D" w:rsidRDefault="001570A4" w:rsidP="00541D1A">
            <w:pPr>
              <w:jc w:val="center"/>
              <w:rPr>
                <w:rFonts w:cs="Arial"/>
                <w:sz w:val="18"/>
                <w:szCs w:val="18"/>
              </w:rPr>
            </w:pPr>
          </w:p>
        </w:tc>
      </w:tr>
      <w:tr w:rsidR="001570A4" w:rsidRPr="00340B0D" w14:paraId="5C01C9E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1A7FE52" w14:textId="77777777" w:rsidR="001570A4" w:rsidRPr="00340B0D" w:rsidRDefault="001570A4"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4D491A4"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9E4122C" w14:textId="77777777" w:rsidR="001570A4" w:rsidRPr="00340B0D" w:rsidRDefault="001570A4"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3D9A1AC5" w14:textId="77777777" w:rsidR="001570A4" w:rsidRPr="00340B0D" w:rsidRDefault="001570A4" w:rsidP="00541D1A">
            <w:pPr>
              <w:jc w:val="center"/>
              <w:rPr>
                <w:rFonts w:cs="Arial"/>
                <w:sz w:val="18"/>
                <w:szCs w:val="18"/>
              </w:rPr>
            </w:pPr>
          </w:p>
        </w:tc>
      </w:tr>
      <w:tr w:rsidR="001570A4" w:rsidRPr="00340B0D" w14:paraId="55910FA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BABE163" w14:textId="77777777" w:rsidR="001570A4" w:rsidRPr="00340B0D" w:rsidRDefault="001570A4"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1BF26277"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CB83E5B" w14:textId="77777777" w:rsidR="001570A4" w:rsidRPr="00340B0D" w:rsidRDefault="001570A4"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033CFBB5" w14:textId="77777777" w:rsidR="001570A4" w:rsidRPr="00340B0D" w:rsidRDefault="001570A4" w:rsidP="00541D1A">
            <w:pPr>
              <w:jc w:val="center"/>
              <w:rPr>
                <w:rFonts w:cs="Arial"/>
                <w:sz w:val="18"/>
                <w:szCs w:val="18"/>
              </w:rPr>
            </w:pPr>
          </w:p>
        </w:tc>
      </w:tr>
      <w:tr w:rsidR="001570A4" w:rsidRPr="00340B0D" w14:paraId="21647180"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3911EBF6" w14:textId="77777777" w:rsidR="001570A4" w:rsidRPr="00340B0D" w:rsidRDefault="001570A4"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7F95FDA0" w14:textId="77777777" w:rsidR="001570A4" w:rsidRPr="00340B0D" w:rsidRDefault="001570A4"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382FEB58" w14:textId="77777777" w:rsidR="001570A4" w:rsidRPr="00340B0D" w:rsidRDefault="001570A4" w:rsidP="00541D1A">
            <w:pPr>
              <w:jc w:val="center"/>
              <w:rPr>
                <w:rFonts w:cs="Arial"/>
                <w:sz w:val="18"/>
                <w:szCs w:val="18"/>
              </w:rPr>
            </w:pPr>
          </w:p>
        </w:tc>
      </w:tr>
      <w:tr w:rsidR="001570A4" w:rsidRPr="00340B0D" w14:paraId="33BABF80" w14:textId="77777777" w:rsidTr="00541D1A">
        <w:sdt>
          <w:sdtPr>
            <w:rPr>
              <w:rFonts w:cs="Arial"/>
              <w:sz w:val="18"/>
              <w:szCs w:val="18"/>
            </w:rPr>
            <w:alias w:val="Palette"/>
            <w:tag w:val="Palette"/>
            <w:id w:val="1513259615"/>
            <w:placeholder>
              <w:docPart w:val="146D0785EA2B45C2B41810128DB97AC3"/>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25630FDF" w14:textId="77777777" w:rsidR="001570A4" w:rsidRPr="00340B0D" w:rsidRDefault="001570A4"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6464A5B7" w14:textId="77777777" w:rsidR="001570A4" w:rsidRPr="00340B0D" w:rsidRDefault="001570A4"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0436572B" w14:textId="77777777" w:rsidR="001570A4" w:rsidRPr="00340B0D" w:rsidRDefault="001570A4" w:rsidP="00541D1A">
            <w:pPr>
              <w:jc w:val="center"/>
              <w:rPr>
                <w:rFonts w:cs="Arial"/>
                <w:sz w:val="18"/>
                <w:szCs w:val="18"/>
              </w:rPr>
            </w:pPr>
          </w:p>
        </w:tc>
      </w:tr>
      <w:tr w:rsidR="001570A4" w:rsidRPr="00340B0D" w14:paraId="31AE7728"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1E5151CA" w14:textId="77777777" w:rsidR="001570A4" w:rsidRPr="00340B0D" w:rsidRDefault="001570A4" w:rsidP="00541D1A">
            <w:pPr>
              <w:jc w:val="center"/>
              <w:rPr>
                <w:rFonts w:cs="Arial"/>
                <w:b/>
                <w:bCs/>
                <w:sz w:val="18"/>
                <w:szCs w:val="18"/>
              </w:rPr>
            </w:pPr>
          </w:p>
        </w:tc>
        <w:tc>
          <w:tcPr>
            <w:tcW w:w="3871" w:type="dxa"/>
            <w:gridSpan w:val="5"/>
            <w:tcBorders>
              <w:left w:val="single" w:sz="12" w:space="0" w:color="auto"/>
            </w:tcBorders>
          </w:tcPr>
          <w:p w14:paraId="30BB8661" w14:textId="77777777" w:rsidR="001570A4" w:rsidRPr="00340B0D" w:rsidRDefault="001570A4" w:rsidP="00541D1A">
            <w:pPr>
              <w:rPr>
                <w:rFonts w:cs="Arial"/>
                <w:sz w:val="18"/>
                <w:szCs w:val="18"/>
              </w:rPr>
            </w:pPr>
          </w:p>
        </w:tc>
        <w:tc>
          <w:tcPr>
            <w:tcW w:w="672" w:type="dxa"/>
            <w:tcBorders>
              <w:right w:val="single" w:sz="12" w:space="0" w:color="auto"/>
            </w:tcBorders>
            <w:vAlign w:val="center"/>
          </w:tcPr>
          <w:p w14:paraId="251F0278" w14:textId="77777777" w:rsidR="001570A4" w:rsidRPr="00340B0D" w:rsidRDefault="001570A4" w:rsidP="00541D1A">
            <w:pPr>
              <w:jc w:val="center"/>
              <w:rPr>
                <w:rFonts w:cs="Arial"/>
                <w:sz w:val="18"/>
                <w:szCs w:val="18"/>
              </w:rPr>
            </w:pPr>
          </w:p>
        </w:tc>
      </w:tr>
      <w:tr w:rsidR="001570A4" w:rsidRPr="00340B0D" w14:paraId="155C7DC4"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0D1E10E7" w14:textId="77777777" w:rsidR="001570A4" w:rsidRPr="00340B0D" w:rsidRDefault="001570A4" w:rsidP="00541D1A">
            <w:pPr>
              <w:rPr>
                <w:rFonts w:cs="Arial"/>
                <w:sz w:val="18"/>
                <w:szCs w:val="18"/>
              </w:rPr>
            </w:pPr>
          </w:p>
        </w:tc>
        <w:tc>
          <w:tcPr>
            <w:tcW w:w="3871" w:type="dxa"/>
            <w:gridSpan w:val="5"/>
            <w:tcBorders>
              <w:left w:val="single" w:sz="12" w:space="0" w:color="auto"/>
              <w:bottom w:val="single" w:sz="12" w:space="0" w:color="auto"/>
            </w:tcBorders>
          </w:tcPr>
          <w:p w14:paraId="557B1973" w14:textId="77777777" w:rsidR="001570A4" w:rsidRPr="00340B0D" w:rsidRDefault="001570A4" w:rsidP="00541D1A">
            <w:pPr>
              <w:jc w:val="center"/>
              <w:rPr>
                <w:rFonts w:cs="Arial"/>
                <w:sz w:val="18"/>
                <w:szCs w:val="18"/>
              </w:rPr>
            </w:pPr>
          </w:p>
        </w:tc>
        <w:tc>
          <w:tcPr>
            <w:tcW w:w="672" w:type="dxa"/>
            <w:tcBorders>
              <w:bottom w:val="single" w:sz="12" w:space="0" w:color="auto"/>
              <w:right w:val="single" w:sz="12" w:space="0" w:color="auto"/>
            </w:tcBorders>
            <w:vAlign w:val="center"/>
          </w:tcPr>
          <w:p w14:paraId="6E8C3F12" w14:textId="77777777" w:rsidR="001570A4" w:rsidRPr="00340B0D" w:rsidRDefault="001570A4" w:rsidP="00541D1A">
            <w:pPr>
              <w:jc w:val="center"/>
              <w:rPr>
                <w:rFonts w:cs="Arial"/>
                <w:sz w:val="18"/>
                <w:szCs w:val="18"/>
              </w:rPr>
            </w:pPr>
          </w:p>
        </w:tc>
      </w:tr>
      <w:tr w:rsidR="001570A4" w:rsidRPr="00340B0D" w14:paraId="3874C151"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18519528" w14:textId="77777777" w:rsidR="001570A4" w:rsidRPr="00340B0D" w:rsidRDefault="001570A4"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CD3E7EA" w14:textId="77777777" w:rsidR="001570A4" w:rsidRPr="00340B0D" w:rsidRDefault="001570A4" w:rsidP="00541D1A">
            <w:pPr>
              <w:jc w:val="center"/>
              <w:rPr>
                <w:rFonts w:cs="Arial"/>
                <w:sz w:val="18"/>
                <w:szCs w:val="18"/>
              </w:rPr>
            </w:pPr>
            <w:r w:rsidRPr="00340B0D">
              <w:rPr>
                <w:rFonts w:cs="Arial"/>
                <w:b/>
                <w:bCs/>
                <w:sz w:val="18"/>
                <w:szCs w:val="18"/>
              </w:rPr>
              <w:t>Display</w:t>
            </w:r>
          </w:p>
        </w:tc>
      </w:tr>
      <w:tr w:rsidR="001570A4" w:rsidRPr="00340B0D" w14:paraId="51E2186D" w14:textId="77777777" w:rsidTr="00541D1A">
        <w:trPr>
          <w:trHeight w:val="287"/>
        </w:trPr>
        <w:tc>
          <w:tcPr>
            <w:tcW w:w="1789" w:type="dxa"/>
            <w:tcBorders>
              <w:left w:val="single" w:sz="12" w:space="0" w:color="auto"/>
              <w:bottom w:val="single" w:sz="4" w:space="0" w:color="auto"/>
            </w:tcBorders>
          </w:tcPr>
          <w:p w14:paraId="72291AF0" w14:textId="77777777" w:rsidR="001570A4" w:rsidRPr="00340B0D" w:rsidRDefault="001570A4"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2DFB5336" w14:textId="77777777" w:rsidR="001570A4" w:rsidRPr="00340B0D" w:rsidRDefault="001570A4"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1DB4195C" w14:textId="77777777" w:rsidR="001570A4" w:rsidRPr="00340B0D" w:rsidRDefault="001570A4"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213D90A0" w14:textId="77777777" w:rsidR="001570A4" w:rsidRPr="00C87169" w:rsidRDefault="001570A4" w:rsidP="00541D1A">
            <w:pPr>
              <w:rPr>
                <w:rFonts w:cs="Arial"/>
              </w:rPr>
            </w:pPr>
          </w:p>
        </w:tc>
      </w:tr>
      <w:tr w:rsidR="001570A4" w:rsidRPr="00340B0D" w14:paraId="597E6514" w14:textId="77777777" w:rsidTr="00541D1A">
        <w:tc>
          <w:tcPr>
            <w:tcW w:w="1789" w:type="dxa"/>
            <w:tcBorders>
              <w:left w:val="single" w:sz="12" w:space="0" w:color="auto"/>
              <w:bottom w:val="single" w:sz="4" w:space="0" w:color="auto"/>
            </w:tcBorders>
          </w:tcPr>
          <w:p w14:paraId="69CFE051" w14:textId="77777777" w:rsidR="001570A4" w:rsidRPr="00340B0D" w:rsidRDefault="001570A4"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66DD71A5" w14:textId="77777777" w:rsidR="001570A4" w:rsidRPr="00340B0D" w:rsidRDefault="001570A4"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585DA832" w14:textId="77777777" w:rsidR="001570A4" w:rsidRPr="00340B0D" w:rsidRDefault="001570A4"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1C0A7D87" w14:textId="77777777" w:rsidR="001570A4" w:rsidRPr="00340B0D" w:rsidRDefault="001570A4" w:rsidP="00541D1A">
            <w:pPr>
              <w:rPr>
                <w:rFonts w:cs="Arial"/>
                <w:sz w:val="18"/>
                <w:szCs w:val="18"/>
              </w:rPr>
            </w:pPr>
            <w:r w:rsidRPr="00340B0D">
              <w:rPr>
                <w:rFonts w:cs="Arial"/>
                <w:sz w:val="18"/>
                <w:szCs w:val="18"/>
              </w:rPr>
              <w:t>1:</w:t>
            </w:r>
            <w:r>
              <w:rPr>
                <w:rFonts w:cs="Arial"/>
                <w:sz w:val="18"/>
                <w:szCs w:val="18"/>
              </w:rPr>
              <w:t>60000</w:t>
            </w:r>
          </w:p>
        </w:tc>
      </w:tr>
      <w:tr w:rsidR="001570A4" w:rsidRPr="00340B0D" w14:paraId="60888B11"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60F8A394" w14:textId="77777777" w:rsidR="001570A4" w:rsidRPr="00340B0D" w:rsidRDefault="001570A4"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3DA85383" w14:textId="77777777" w:rsidR="001570A4" w:rsidRPr="00340B0D" w:rsidRDefault="001570A4"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7D988DE5" w14:textId="77777777" w:rsidR="001570A4" w:rsidRPr="00340B0D" w:rsidRDefault="001570A4" w:rsidP="00541D1A">
            <w:pPr>
              <w:rPr>
                <w:rFonts w:cs="Arial"/>
                <w:sz w:val="18"/>
                <w:szCs w:val="18"/>
              </w:rPr>
            </w:pPr>
          </w:p>
        </w:tc>
      </w:tr>
      <w:tr w:rsidR="001570A4" w:rsidRPr="00340B0D" w14:paraId="0A0A8032"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714BF532" w14:textId="77777777" w:rsidR="001570A4" w:rsidRPr="00340B0D" w:rsidRDefault="001570A4" w:rsidP="00541D1A">
            <w:pPr>
              <w:rPr>
                <w:rFonts w:cs="Arial"/>
                <w:sz w:val="18"/>
                <w:szCs w:val="18"/>
              </w:rPr>
            </w:pPr>
          </w:p>
        </w:tc>
      </w:tr>
      <w:tr w:rsidR="001570A4" w:rsidRPr="00340B0D" w14:paraId="12494038"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FE4A98C" w14:textId="77777777" w:rsidR="001570A4" w:rsidRPr="00340B0D" w:rsidRDefault="001570A4"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1570A4" w:rsidRPr="00340B0D" w14:paraId="782775BC"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F316E73" w14:textId="77777777" w:rsidR="001570A4" w:rsidRPr="00340B0D" w:rsidRDefault="001570A4"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666FDE8" w14:textId="77777777" w:rsidR="001570A4" w:rsidRPr="00340B0D" w:rsidRDefault="001570A4" w:rsidP="00541D1A">
            <w:pPr>
              <w:jc w:val="center"/>
              <w:rPr>
                <w:rFonts w:cs="Arial"/>
                <w:b/>
                <w:bCs/>
                <w:sz w:val="18"/>
                <w:szCs w:val="18"/>
              </w:rPr>
            </w:pPr>
            <w:r w:rsidRPr="00340B0D">
              <w:rPr>
                <w:rFonts w:cs="Arial"/>
                <w:b/>
                <w:bCs/>
                <w:sz w:val="18"/>
                <w:szCs w:val="18"/>
              </w:rPr>
              <w:t>Other</w:t>
            </w:r>
          </w:p>
        </w:tc>
      </w:tr>
      <w:tr w:rsidR="001570A4" w:rsidRPr="00340B0D" w14:paraId="412CCED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CDC9FF1" w14:textId="77777777" w:rsidR="001570A4" w:rsidRPr="00340B0D" w:rsidRDefault="001570A4"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56F090BB"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5ED27E7" w14:textId="77777777" w:rsidR="001570A4" w:rsidRPr="00340B0D" w:rsidRDefault="001570A4"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5620BE2E" w14:textId="77777777" w:rsidR="001570A4" w:rsidRPr="00340B0D" w:rsidRDefault="001570A4" w:rsidP="00541D1A">
            <w:pPr>
              <w:rPr>
                <w:rFonts w:cs="Arial"/>
                <w:sz w:val="18"/>
                <w:szCs w:val="18"/>
              </w:rPr>
            </w:pPr>
          </w:p>
        </w:tc>
      </w:tr>
      <w:tr w:rsidR="001570A4" w:rsidRPr="00340B0D" w14:paraId="1444F97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F06F52D" w14:textId="77777777" w:rsidR="001570A4" w:rsidRPr="00340B0D" w:rsidRDefault="001570A4"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78F8A399"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5A92648" w14:textId="77777777" w:rsidR="001570A4" w:rsidRPr="00340B0D" w:rsidRDefault="001570A4"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752E822D" w14:textId="77777777" w:rsidR="001570A4" w:rsidRPr="00340B0D" w:rsidRDefault="001570A4" w:rsidP="00541D1A">
            <w:pPr>
              <w:rPr>
                <w:rFonts w:cs="Arial"/>
                <w:sz w:val="18"/>
                <w:szCs w:val="18"/>
              </w:rPr>
            </w:pPr>
          </w:p>
        </w:tc>
      </w:tr>
      <w:tr w:rsidR="001570A4" w:rsidRPr="00340B0D" w14:paraId="6FFF95C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522896B" w14:textId="77777777" w:rsidR="001570A4" w:rsidRPr="00340B0D" w:rsidRDefault="001570A4"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08FEA325"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BC56AAE" w14:textId="77777777" w:rsidR="001570A4" w:rsidRPr="00340B0D" w:rsidRDefault="001570A4"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4F9A5D71" w14:textId="77777777" w:rsidR="001570A4" w:rsidRPr="00340B0D" w:rsidRDefault="001570A4" w:rsidP="00541D1A">
            <w:pPr>
              <w:rPr>
                <w:rFonts w:cs="Arial"/>
                <w:sz w:val="18"/>
                <w:szCs w:val="18"/>
              </w:rPr>
            </w:pPr>
          </w:p>
        </w:tc>
      </w:tr>
      <w:tr w:rsidR="001570A4" w:rsidRPr="00340B0D" w14:paraId="046FACA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B2222C7" w14:textId="77777777" w:rsidR="001570A4" w:rsidRPr="00340B0D" w:rsidRDefault="001570A4"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279CEF5B"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A973F57" w14:textId="77777777" w:rsidR="001570A4" w:rsidRPr="00340B0D" w:rsidRDefault="001570A4"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2765B8CF" w14:textId="77777777" w:rsidR="001570A4" w:rsidRPr="00340B0D" w:rsidRDefault="001570A4" w:rsidP="00541D1A">
            <w:pPr>
              <w:rPr>
                <w:rFonts w:cs="Arial"/>
                <w:sz w:val="18"/>
                <w:szCs w:val="18"/>
              </w:rPr>
            </w:pPr>
          </w:p>
        </w:tc>
      </w:tr>
      <w:tr w:rsidR="001570A4" w:rsidRPr="00340B0D" w14:paraId="26796D45"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B3E3E48" w14:textId="77777777" w:rsidR="001570A4" w:rsidRPr="00340B0D" w:rsidRDefault="001570A4"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2DE826ED"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E2A129D" w14:textId="77777777" w:rsidR="001570A4" w:rsidRPr="00340B0D" w:rsidRDefault="001570A4"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6F18D392" w14:textId="77777777" w:rsidR="001570A4" w:rsidRPr="00340B0D" w:rsidRDefault="001570A4" w:rsidP="00541D1A">
            <w:pPr>
              <w:rPr>
                <w:rFonts w:cs="Arial"/>
                <w:sz w:val="18"/>
                <w:szCs w:val="18"/>
              </w:rPr>
            </w:pPr>
          </w:p>
        </w:tc>
      </w:tr>
      <w:tr w:rsidR="001570A4" w:rsidRPr="00340B0D" w14:paraId="4AE35F7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B61B2D4" w14:textId="77777777" w:rsidR="001570A4" w:rsidRPr="00340B0D" w:rsidRDefault="001570A4"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0E1642CA"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70CF5B6" w14:textId="77777777" w:rsidR="001570A4" w:rsidRPr="00340B0D" w:rsidRDefault="001570A4"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173AEEAF" w14:textId="77777777" w:rsidR="001570A4" w:rsidRPr="00340B0D" w:rsidRDefault="001570A4" w:rsidP="00541D1A">
            <w:pPr>
              <w:rPr>
                <w:rFonts w:cs="Arial"/>
                <w:sz w:val="18"/>
                <w:szCs w:val="18"/>
              </w:rPr>
            </w:pPr>
          </w:p>
        </w:tc>
      </w:tr>
      <w:tr w:rsidR="001570A4" w:rsidRPr="00340B0D" w14:paraId="3B45A888"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FD1C19B" w14:textId="77777777" w:rsidR="001570A4" w:rsidRPr="00340B0D" w:rsidRDefault="001570A4"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7CFD1053"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3684920" w14:textId="77777777" w:rsidR="001570A4" w:rsidRPr="00340B0D" w:rsidRDefault="001570A4"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22CA059A" w14:textId="77777777" w:rsidR="001570A4" w:rsidRPr="00340B0D" w:rsidRDefault="001570A4" w:rsidP="00541D1A">
            <w:pPr>
              <w:rPr>
                <w:rFonts w:cs="Arial"/>
                <w:sz w:val="18"/>
                <w:szCs w:val="18"/>
              </w:rPr>
            </w:pPr>
          </w:p>
        </w:tc>
      </w:tr>
      <w:tr w:rsidR="001570A4" w:rsidRPr="00340B0D" w14:paraId="2C0391E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A5F3D19" w14:textId="77777777" w:rsidR="001570A4" w:rsidRPr="00340B0D" w:rsidRDefault="001570A4"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32B7E42A"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3B8F14E" w14:textId="77777777" w:rsidR="001570A4" w:rsidRPr="00340B0D" w:rsidRDefault="001570A4"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790E1333" w14:textId="77777777" w:rsidR="001570A4" w:rsidRPr="00340B0D" w:rsidRDefault="001570A4" w:rsidP="00541D1A">
            <w:pPr>
              <w:rPr>
                <w:rFonts w:cs="Arial"/>
                <w:sz w:val="18"/>
                <w:szCs w:val="18"/>
              </w:rPr>
            </w:pPr>
          </w:p>
        </w:tc>
      </w:tr>
      <w:tr w:rsidR="001570A4" w:rsidRPr="00340B0D" w14:paraId="62BDEAD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0000C14" w14:textId="77777777" w:rsidR="001570A4" w:rsidRPr="00340B0D" w:rsidRDefault="001570A4"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3CDC1C9B"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34228C5"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C22EBD3" w14:textId="77777777" w:rsidR="001570A4" w:rsidRPr="00340B0D" w:rsidRDefault="001570A4" w:rsidP="00541D1A">
            <w:pPr>
              <w:rPr>
                <w:rFonts w:cs="Arial"/>
                <w:sz w:val="18"/>
                <w:szCs w:val="18"/>
              </w:rPr>
            </w:pPr>
          </w:p>
        </w:tc>
      </w:tr>
      <w:tr w:rsidR="001570A4" w:rsidRPr="00340B0D" w14:paraId="24B141E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AE66D28" w14:textId="77777777" w:rsidR="001570A4" w:rsidRPr="00340B0D" w:rsidRDefault="001570A4"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64F65C77"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A461F44"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F2A4BF8" w14:textId="77777777" w:rsidR="001570A4" w:rsidRPr="00340B0D" w:rsidRDefault="001570A4" w:rsidP="00541D1A">
            <w:pPr>
              <w:rPr>
                <w:rFonts w:cs="Arial"/>
                <w:sz w:val="18"/>
                <w:szCs w:val="18"/>
              </w:rPr>
            </w:pPr>
          </w:p>
        </w:tc>
      </w:tr>
      <w:tr w:rsidR="001570A4" w:rsidRPr="00340B0D" w14:paraId="3A78C79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F395E4F" w14:textId="77777777" w:rsidR="001570A4" w:rsidRPr="00340B0D" w:rsidRDefault="001570A4"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16E3C30F"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ABEDF6E"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78E55A7" w14:textId="77777777" w:rsidR="001570A4" w:rsidRPr="00340B0D" w:rsidRDefault="001570A4" w:rsidP="00541D1A">
            <w:pPr>
              <w:rPr>
                <w:rFonts w:cs="Arial"/>
                <w:sz w:val="18"/>
                <w:szCs w:val="18"/>
              </w:rPr>
            </w:pPr>
          </w:p>
        </w:tc>
      </w:tr>
      <w:tr w:rsidR="001570A4" w:rsidRPr="00340B0D" w14:paraId="1DF9BDC8"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68D3F6C" w14:textId="77777777" w:rsidR="001570A4" w:rsidRPr="00340B0D" w:rsidRDefault="001570A4" w:rsidP="00541D1A">
            <w:pPr>
              <w:pStyle w:val="Default"/>
              <w:ind w:left="720"/>
              <w:rPr>
                <w:sz w:val="18"/>
                <w:szCs w:val="18"/>
              </w:rPr>
            </w:pPr>
            <w:r w:rsidRPr="00340B0D">
              <w:rPr>
                <w:sz w:val="18"/>
                <w:szCs w:val="18"/>
              </w:rPr>
              <w:lastRenderedPageBreak/>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33C6F717"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301F38F"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CE9BCB9" w14:textId="77777777" w:rsidR="001570A4" w:rsidRPr="00340B0D" w:rsidRDefault="001570A4" w:rsidP="00541D1A">
            <w:pPr>
              <w:rPr>
                <w:rFonts w:cs="Arial"/>
                <w:sz w:val="18"/>
                <w:szCs w:val="18"/>
              </w:rPr>
            </w:pPr>
          </w:p>
        </w:tc>
      </w:tr>
      <w:tr w:rsidR="001570A4" w:rsidRPr="00340B0D" w14:paraId="324838A8"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10F25A75" w14:textId="77777777" w:rsidR="001570A4" w:rsidRPr="00340B0D" w:rsidRDefault="001570A4"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3C84E1D8"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50D8DCCE" w14:textId="77777777" w:rsidR="001570A4" w:rsidRPr="00340B0D" w:rsidRDefault="001570A4"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2A9BB3AA" w14:textId="77777777" w:rsidR="001570A4" w:rsidRPr="00340B0D" w:rsidRDefault="001570A4" w:rsidP="00541D1A">
            <w:pPr>
              <w:rPr>
                <w:rFonts w:cs="Arial"/>
                <w:sz w:val="18"/>
                <w:szCs w:val="18"/>
              </w:rPr>
            </w:pPr>
          </w:p>
        </w:tc>
      </w:tr>
      <w:tr w:rsidR="001570A4" w:rsidRPr="00340B0D" w14:paraId="2E144389"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17B24BD7" w14:textId="77777777" w:rsidR="001570A4" w:rsidRPr="00EF63B4" w:rsidRDefault="001570A4" w:rsidP="00541D1A">
            <w:pPr>
              <w:jc w:val="center"/>
              <w:rPr>
                <w:rFonts w:cs="Arial"/>
                <w:sz w:val="18"/>
                <w:szCs w:val="18"/>
              </w:rPr>
            </w:pPr>
            <w:r>
              <w:rPr>
                <w:rFonts w:cs="Arial"/>
                <w:b/>
                <w:bCs/>
                <w:sz w:val="18"/>
                <w:szCs w:val="18"/>
              </w:rPr>
              <w:t>Additional</w:t>
            </w:r>
          </w:p>
        </w:tc>
      </w:tr>
      <w:tr w:rsidR="001570A4" w:rsidRPr="00340B0D" w14:paraId="4897D4C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A6F9CBC"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6DCBA75"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5CE9CC08"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0452B39" w14:textId="77777777" w:rsidR="001570A4" w:rsidRPr="00340B0D" w:rsidRDefault="001570A4" w:rsidP="00541D1A">
            <w:pPr>
              <w:rPr>
                <w:rFonts w:cs="Arial"/>
                <w:sz w:val="18"/>
                <w:szCs w:val="18"/>
              </w:rPr>
            </w:pPr>
          </w:p>
        </w:tc>
      </w:tr>
      <w:tr w:rsidR="001570A4" w:rsidRPr="00340B0D" w14:paraId="3096F81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3CB343C"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259F9606"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764B2ECE"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D4F91BE" w14:textId="77777777" w:rsidR="001570A4" w:rsidRPr="00340B0D" w:rsidRDefault="001570A4" w:rsidP="00541D1A">
            <w:pPr>
              <w:rPr>
                <w:rFonts w:cs="Arial"/>
                <w:sz w:val="18"/>
                <w:szCs w:val="18"/>
              </w:rPr>
            </w:pPr>
          </w:p>
        </w:tc>
      </w:tr>
      <w:tr w:rsidR="001570A4" w:rsidRPr="00340B0D" w14:paraId="619195C3"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AB7A069" w14:textId="77777777" w:rsidR="001570A4" w:rsidRPr="00340B0D" w:rsidRDefault="001570A4" w:rsidP="00541D1A">
            <w:pPr>
              <w:jc w:val="center"/>
              <w:rPr>
                <w:rFonts w:cs="Arial"/>
                <w:b/>
                <w:bCs/>
                <w:sz w:val="18"/>
                <w:szCs w:val="18"/>
              </w:rPr>
            </w:pPr>
            <w:r w:rsidRPr="00340B0D">
              <w:rPr>
                <w:rFonts w:cs="Arial"/>
                <w:b/>
                <w:bCs/>
                <w:sz w:val="18"/>
                <w:szCs w:val="18"/>
              </w:rPr>
              <w:t>Setup</w:t>
            </w:r>
          </w:p>
        </w:tc>
      </w:tr>
      <w:tr w:rsidR="001570A4" w:rsidRPr="00340B0D" w14:paraId="23D884EA"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292B4DD5" w14:textId="77777777" w:rsidR="001570A4" w:rsidRDefault="001570A4" w:rsidP="00541D1A">
            <w:pPr>
              <w:rPr>
                <w:rFonts w:cs="Arial"/>
                <w:sz w:val="18"/>
                <w:szCs w:val="18"/>
              </w:rPr>
            </w:pPr>
          </w:p>
          <w:p w14:paraId="6D6988AF" w14:textId="04AD8874" w:rsidR="00FF3C83" w:rsidRDefault="00FF3C83" w:rsidP="00541D1A">
            <w:pPr>
              <w:rPr>
                <w:rFonts w:cs="Arial"/>
                <w:sz w:val="18"/>
                <w:szCs w:val="18"/>
              </w:rPr>
            </w:pPr>
            <w:r w:rsidRPr="00A53E84">
              <w:rPr>
                <w:i/>
              </w:rPr>
              <w:t xml:space="preserve">As for test </w:t>
            </w:r>
            <w:proofErr w:type="spellStart"/>
            <w:r>
              <w:t>SafetyContourLS</w:t>
            </w:r>
            <w:proofErr w:type="spellEnd"/>
          </w:p>
          <w:p w14:paraId="7D559EBF" w14:textId="77777777" w:rsidR="001570A4" w:rsidRPr="00110428" w:rsidRDefault="001570A4" w:rsidP="00541D1A">
            <w:pPr>
              <w:rPr>
                <w:rFonts w:cs="Arial"/>
              </w:rPr>
            </w:pPr>
            <w:r>
              <w:rPr>
                <w:rFonts w:cs="Arial"/>
                <w:i/>
              </w:rPr>
              <w:t>.</w:t>
            </w:r>
            <w:r w:rsidRPr="00110428">
              <w:rPr>
                <w:rFonts w:cs="Arial"/>
                <w:i/>
              </w:rPr>
              <w:t xml:space="preserve">. </w:t>
            </w:r>
          </w:p>
          <w:p w14:paraId="58B7F255" w14:textId="77777777" w:rsidR="001570A4" w:rsidRPr="00340B0D" w:rsidRDefault="001570A4" w:rsidP="00541D1A">
            <w:pPr>
              <w:rPr>
                <w:rFonts w:cs="Arial"/>
                <w:sz w:val="18"/>
                <w:szCs w:val="18"/>
              </w:rPr>
            </w:pPr>
          </w:p>
        </w:tc>
      </w:tr>
      <w:tr w:rsidR="001570A4" w:rsidRPr="00340B0D" w14:paraId="12889F39"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46FDD46" w14:textId="77777777" w:rsidR="001570A4" w:rsidRPr="00340B0D" w:rsidRDefault="001570A4" w:rsidP="00541D1A">
            <w:pPr>
              <w:jc w:val="center"/>
              <w:rPr>
                <w:rFonts w:cs="Arial"/>
                <w:b/>
                <w:bCs/>
                <w:sz w:val="18"/>
                <w:szCs w:val="18"/>
              </w:rPr>
            </w:pPr>
            <w:r w:rsidRPr="00340B0D">
              <w:rPr>
                <w:rFonts w:cs="Arial"/>
                <w:b/>
                <w:bCs/>
                <w:sz w:val="18"/>
                <w:szCs w:val="18"/>
              </w:rPr>
              <w:t>Action</w:t>
            </w:r>
          </w:p>
        </w:tc>
      </w:tr>
      <w:tr w:rsidR="001570A4" w:rsidRPr="00340B0D" w14:paraId="260E8995"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0C75F3B" w14:textId="77777777" w:rsidR="001570A4" w:rsidRDefault="001570A4" w:rsidP="00541D1A">
            <w:pPr>
              <w:rPr>
                <w:rFonts w:cs="Arial"/>
                <w:b/>
                <w:bCs/>
              </w:rPr>
            </w:pPr>
          </w:p>
          <w:p w14:paraId="73FD4BDF" w14:textId="5754AFD5" w:rsidR="00FF3C83" w:rsidRDefault="00FF3C83" w:rsidP="00541D1A">
            <w:pPr>
              <w:rPr>
                <w:rFonts w:cs="Arial"/>
                <w:b/>
                <w:bCs/>
              </w:rPr>
            </w:pPr>
            <w:r w:rsidRPr="00A268EA">
              <w:rPr>
                <w:i/>
              </w:rPr>
              <w:t>Set vessel position to</w:t>
            </w:r>
            <w:r>
              <w:rPr>
                <w:i/>
              </w:rPr>
              <w:t xml:space="preserve"> </w:t>
            </w:r>
            <w:r w:rsidRPr="00846536">
              <w:rPr>
                <w:i/>
              </w:rPr>
              <w:t>39°40.522'N 105°05.654'W</w:t>
            </w:r>
            <w:r>
              <w:rPr>
                <w:i/>
              </w:rPr>
              <w:t>, heading 112</w:t>
            </w:r>
            <w:r w:rsidRPr="00846536">
              <w:rPr>
                <w:i/>
              </w:rPr>
              <w:t>°</w:t>
            </w:r>
            <w:r>
              <w:rPr>
                <w:i/>
              </w:rPr>
              <w:t>.</w:t>
            </w:r>
            <w:r w:rsidRPr="00A268EA">
              <w:rPr>
                <w:i/>
              </w:rPr>
              <w:t xml:space="preserve"> </w:t>
            </w:r>
            <w:r w:rsidRPr="00A53E84">
              <w:rPr>
                <w:i/>
              </w:rPr>
              <w:t xml:space="preserve">Check ENC symbols shown in the ECDIS for each </w:t>
            </w:r>
            <w:r>
              <w:rPr>
                <w:i/>
              </w:rPr>
              <w:t xml:space="preserve">Safety Contour </w:t>
            </w:r>
            <w:r w:rsidRPr="00A53E84">
              <w:rPr>
                <w:i/>
              </w:rPr>
              <w:t>setting against the corresponding graphical plot</w:t>
            </w:r>
          </w:p>
          <w:p w14:paraId="1E510A8D" w14:textId="77777777" w:rsidR="00FF3C83" w:rsidRPr="00110428" w:rsidRDefault="00FF3C83" w:rsidP="00541D1A">
            <w:pPr>
              <w:rPr>
                <w:rFonts w:cs="Arial"/>
                <w:b/>
                <w:bCs/>
              </w:rPr>
            </w:pPr>
          </w:p>
        </w:tc>
      </w:tr>
      <w:tr w:rsidR="001570A4" w:rsidRPr="00340B0D" w14:paraId="00AF22DE"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6C0E21D" w14:textId="77777777" w:rsidR="001570A4" w:rsidRPr="00340B0D" w:rsidRDefault="001570A4" w:rsidP="00541D1A">
            <w:pPr>
              <w:jc w:val="center"/>
              <w:rPr>
                <w:rFonts w:cs="Arial"/>
                <w:sz w:val="18"/>
                <w:szCs w:val="18"/>
              </w:rPr>
            </w:pPr>
            <w:r w:rsidRPr="00340B0D">
              <w:rPr>
                <w:rFonts w:cs="Arial"/>
                <w:b/>
                <w:bCs/>
                <w:sz w:val="18"/>
                <w:szCs w:val="18"/>
              </w:rPr>
              <w:t>Results</w:t>
            </w:r>
          </w:p>
        </w:tc>
      </w:tr>
      <w:tr w:rsidR="001570A4" w:rsidRPr="00340B0D" w14:paraId="39778A41"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59D95831" w14:textId="77777777" w:rsidR="001570A4" w:rsidRDefault="001570A4" w:rsidP="00541D1A">
            <w:pPr>
              <w:rPr>
                <w:rFonts w:cs="Arial"/>
                <w:sz w:val="18"/>
                <w:szCs w:val="18"/>
              </w:rPr>
            </w:pPr>
          </w:p>
          <w:p w14:paraId="02193CD4" w14:textId="4F5736A5" w:rsidR="001570A4" w:rsidRDefault="00FF3C83" w:rsidP="00541D1A">
            <w:pPr>
              <w:rPr>
                <w:i/>
              </w:rPr>
            </w:pPr>
            <w:r w:rsidRPr="00A53E84">
              <w:rPr>
                <w:i/>
              </w:rPr>
              <w:t>The ENC in the ECDIS should match the corresponding graphical plot of test 7.1 and 7.</w:t>
            </w:r>
            <w:r>
              <w:rPr>
                <w:i/>
              </w:rPr>
              <w:t>2</w:t>
            </w:r>
          </w:p>
          <w:p w14:paraId="02AD2655" w14:textId="77777777" w:rsidR="00FF3C83" w:rsidRDefault="00FF3C83" w:rsidP="00541D1A">
            <w:pPr>
              <w:rPr>
                <w:i/>
              </w:rPr>
            </w:pPr>
          </w:p>
          <w:p w14:paraId="058E1CFE" w14:textId="6CDEF876" w:rsidR="00FF3C83" w:rsidRDefault="00FF3C83" w:rsidP="00FF3C83">
            <w:pPr>
              <w:jc w:val="center"/>
              <w:rPr>
                <w:rFonts w:cs="Arial"/>
                <w:sz w:val="18"/>
                <w:szCs w:val="18"/>
              </w:rPr>
            </w:pPr>
            <w:r>
              <w:rPr>
                <w:noProof/>
                <w:lang w:eastAsia="en-GB"/>
              </w:rPr>
              <w:drawing>
                <wp:inline distT="0" distB="0" distL="0" distR="0" wp14:anchorId="40EEA893" wp14:editId="1EC5E3D9">
                  <wp:extent cx="4514850" cy="2409825"/>
                  <wp:effectExtent l="0" t="0" r="0" b="9525"/>
                  <wp:docPr id="200" name="Picture 20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7"/>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4514850" cy="2409825"/>
                          </a:xfrm>
                          <a:prstGeom prst="rect">
                            <a:avLst/>
                          </a:prstGeom>
                          <a:noFill/>
                          <a:ln>
                            <a:noFill/>
                          </a:ln>
                        </pic:spPr>
                      </pic:pic>
                    </a:graphicData>
                  </a:graphic>
                </wp:inline>
              </w:drawing>
            </w:r>
          </w:p>
          <w:p w14:paraId="1D3F349C" w14:textId="77777777" w:rsidR="001570A4" w:rsidRDefault="001570A4" w:rsidP="00541D1A">
            <w:pPr>
              <w:rPr>
                <w:rFonts w:cs="Arial"/>
                <w:sz w:val="18"/>
                <w:szCs w:val="18"/>
              </w:rPr>
            </w:pPr>
          </w:p>
          <w:p w14:paraId="1CD202DE" w14:textId="77777777" w:rsidR="001570A4" w:rsidRPr="00340B0D" w:rsidRDefault="001570A4" w:rsidP="00FF3C83">
            <w:pPr>
              <w:rPr>
                <w:rFonts w:cs="Arial"/>
                <w:sz w:val="18"/>
                <w:szCs w:val="18"/>
              </w:rPr>
            </w:pPr>
          </w:p>
          <w:p w14:paraId="1B3F9A24" w14:textId="77777777" w:rsidR="00FF3C83" w:rsidRPr="00A53E84" w:rsidRDefault="00FF3C83" w:rsidP="00FF3C83">
            <w:pPr>
              <w:jc w:val="left"/>
              <w:rPr>
                <w:i/>
              </w:rPr>
            </w:pPr>
            <w:r w:rsidRPr="00A53E84">
              <w:rPr>
                <w:i/>
              </w:rPr>
              <w:t xml:space="preserve">An example with </w:t>
            </w:r>
            <w:r>
              <w:rPr>
                <w:i/>
              </w:rPr>
              <w:t xml:space="preserve">Safety Contour </w:t>
            </w:r>
            <w:r w:rsidRPr="00A53E84">
              <w:rPr>
                <w:i/>
              </w:rPr>
              <w:t>= 11 m.</w:t>
            </w:r>
          </w:p>
          <w:p w14:paraId="3FC4BFFC" w14:textId="7209242D" w:rsidR="001570A4" w:rsidRDefault="00FF3C83" w:rsidP="00FF3C83">
            <w:pPr>
              <w:tabs>
                <w:tab w:val="left" w:pos="3048"/>
              </w:tabs>
              <w:rPr>
                <w:rFonts w:cs="Arial"/>
                <w:sz w:val="18"/>
                <w:szCs w:val="18"/>
              </w:rPr>
            </w:pPr>
            <w:r>
              <w:rPr>
                <w:b/>
                <w:noProof/>
                <w:lang w:eastAsia="en-GB"/>
              </w:rPr>
              <w:t>tbd</w:t>
            </w:r>
          </w:p>
          <w:p w14:paraId="71D5FDD3" w14:textId="77777777" w:rsidR="001570A4" w:rsidRPr="00340B0D" w:rsidRDefault="001570A4" w:rsidP="00541D1A">
            <w:pPr>
              <w:rPr>
                <w:rFonts w:cs="Arial"/>
                <w:sz w:val="18"/>
                <w:szCs w:val="18"/>
              </w:rPr>
            </w:pPr>
          </w:p>
        </w:tc>
      </w:tr>
    </w:tbl>
    <w:p w14:paraId="31E1085C" w14:textId="77777777" w:rsidR="001570A4" w:rsidRDefault="001570A4" w:rsidP="001570A4"/>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firstRow="1" w:lastRow="0" w:firstColumn="1" w:lastColumn="0" w:noHBand="0" w:noVBand="1"/>
      </w:tblPr>
      <w:tblGrid>
        <w:gridCol w:w="9526"/>
      </w:tblGrid>
      <w:tr w:rsidR="0068367B" w14:paraId="304A0306" w14:textId="77777777" w:rsidTr="00A53E84">
        <w:trPr>
          <w:tblHeader/>
        </w:trPr>
        <w:tc>
          <w:tcPr>
            <w:tcW w:w="9526" w:type="dxa"/>
            <w:tcBorders>
              <w:top w:val="nil"/>
              <w:bottom w:val="nil"/>
            </w:tcBorders>
            <w:vAlign w:val="center"/>
          </w:tcPr>
          <w:p w14:paraId="7BF63B33" w14:textId="0E54F8F1" w:rsidR="0068367B" w:rsidRPr="0068367B" w:rsidRDefault="0068367B" w:rsidP="0068367B">
            <w:pPr>
              <w:jc w:val="center"/>
            </w:pPr>
            <w:bookmarkStart w:id="10601" w:name="_Hlk119982162"/>
          </w:p>
        </w:tc>
      </w:tr>
      <w:tr w:rsidR="0068367B" w14:paraId="4EB0D909" w14:textId="77777777" w:rsidTr="00A53E84">
        <w:trPr>
          <w:tblHeader/>
        </w:trPr>
        <w:tc>
          <w:tcPr>
            <w:tcW w:w="9526" w:type="dxa"/>
            <w:tcBorders>
              <w:top w:val="nil"/>
            </w:tcBorders>
            <w:vAlign w:val="center"/>
          </w:tcPr>
          <w:p w14:paraId="40BDDC15" w14:textId="1A4319C0" w:rsidR="0068367B" w:rsidRPr="00A53E84" w:rsidRDefault="0068367B" w:rsidP="008A1BCC">
            <w:pPr>
              <w:jc w:val="left"/>
              <w:rPr>
                <w:i/>
              </w:rPr>
            </w:pPr>
          </w:p>
        </w:tc>
      </w:tr>
      <w:bookmarkEnd w:id="10601"/>
    </w:tbl>
    <w:p w14:paraId="7D90FE1E" w14:textId="77777777" w:rsidR="000212E6" w:rsidRDefault="000212E6">
      <w:pPr>
        <w:widowControl/>
        <w:spacing w:line="240" w:lineRule="auto"/>
        <w:jc w:val="left"/>
      </w:pPr>
    </w:p>
    <w:p w14:paraId="2C8F549C" w14:textId="77777777" w:rsidR="000212E6" w:rsidRDefault="000212E6">
      <w:pPr>
        <w:widowControl/>
        <w:spacing w:line="240" w:lineRule="auto"/>
        <w:jc w:val="left"/>
      </w:pPr>
      <w:r>
        <w:br w:type="page"/>
      </w:r>
    </w:p>
    <w:p w14:paraId="3F0FD349" w14:textId="11ADAAA8" w:rsidR="000212E6" w:rsidRPr="000212E6" w:rsidRDefault="000212E6">
      <w:pPr>
        <w:widowControl/>
        <w:spacing w:line="240" w:lineRule="auto"/>
        <w:jc w:val="left"/>
      </w:pPr>
    </w:p>
    <w:p w14:paraId="533BE551" w14:textId="77DB9C80" w:rsidR="00AA7BE3" w:rsidRDefault="00AA7BE3" w:rsidP="00AA7BE3">
      <w:pPr>
        <w:pStyle w:val="Heading1"/>
      </w:pPr>
      <w:bookmarkStart w:id="10602" w:name="_Toc189647948"/>
      <w:r>
        <w:t>S-57 Testing</w:t>
      </w:r>
      <w:bookmarkEnd w:id="10602"/>
      <w:r>
        <w:t xml:space="preserve"> </w:t>
      </w:r>
    </w:p>
    <w:p w14:paraId="0321F7F3" w14:textId="77702DAE" w:rsidR="00AA7BE3" w:rsidRPr="003361B3" w:rsidRDefault="00AA7BE3" w:rsidP="00AA7BE3">
      <w:pPr>
        <w:pStyle w:val="Heading2"/>
      </w:pPr>
      <w:bookmarkStart w:id="10603" w:name="_Toc189647949"/>
      <w:r w:rsidRPr="003361B3">
        <w:t>Introduction</w:t>
      </w:r>
      <w:bookmarkEnd w:id="10603"/>
    </w:p>
    <w:p w14:paraId="058C5F81" w14:textId="5C0E4A93" w:rsidR="00A35011" w:rsidRPr="003361B3" w:rsidRDefault="00A35011" w:rsidP="00A35011">
      <w:r w:rsidRPr="003361B3">
        <w:t xml:space="preserve">During the transition period to full S-100 operation on all ECDIS parallel operation of S-57 and S-100 services will take place servicing users who still </w:t>
      </w:r>
      <w:r w:rsidR="003361B3">
        <w:t>require</w:t>
      </w:r>
      <w:r w:rsidRPr="003361B3">
        <w:t xml:space="preserve"> the S-57 legacy format. During this period ECDIS systems will require compatibility with both S-100 and S-57 formats of ENC data. The next section in this manual deals with testing of the so-called “Duel Fuel mode” of operation of such ECDIS where S-57 and S-101 data are used simultaneously. The next section deals specifically with those test scenarios using both S-57 and S-101 at the same time.</w:t>
      </w:r>
    </w:p>
    <w:p w14:paraId="22E9BC69" w14:textId="7BEDBF70" w:rsidR="00A35011" w:rsidRPr="003361B3" w:rsidRDefault="00A35011" w:rsidP="00A35011"/>
    <w:p w14:paraId="35A95837" w14:textId="5AAB2584" w:rsidR="00A35011" w:rsidRPr="003361B3" w:rsidRDefault="00A35011" w:rsidP="00A35011">
      <w:r w:rsidRPr="003361B3">
        <w:t>In order to maintain minimum levels of safety and conformance with IMO documentation compatibility with S-57 data must be maintained by systems under test. Therefore, during this period, and by reference from this manual there is a continued requirement for EUT to be tested for correct operation under S-5 and S-63, supported by this manual and IHO test datasets.</w:t>
      </w:r>
    </w:p>
    <w:p w14:paraId="72CB1D81" w14:textId="7537D4EC" w:rsidR="00A35011" w:rsidRPr="003361B3" w:rsidRDefault="00A35011" w:rsidP="00A35011"/>
    <w:p w14:paraId="79F053B2" w14:textId="3E255F7C" w:rsidR="00A35011" w:rsidRPr="003361B3" w:rsidRDefault="00A35011" w:rsidP="00A35011">
      <w:r w:rsidRPr="003361B3">
        <w:t>This manual, therefore, references the existing IHO S-64 guidance for testing the operation of type approved ECDIS available at:</w:t>
      </w:r>
    </w:p>
    <w:p w14:paraId="3ACCFE1A" w14:textId="653CEE0E" w:rsidR="00A35011" w:rsidRPr="003361B3" w:rsidRDefault="00A35011" w:rsidP="00A35011"/>
    <w:p w14:paraId="6B0321E2" w14:textId="07D04069" w:rsidR="00A35011" w:rsidRPr="003361B3" w:rsidRDefault="00A35011" w:rsidP="00E012C8">
      <w:hyperlink r:id="rId240" w:history="1">
        <w:r w:rsidRPr="003361B3">
          <w:rPr>
            <w:rStyle w:val="Hyperlink"/>
          </w:rPr>
          <w:t>https://iho.int/iho_pubs/standard/S-64/S-64_Edition_3.0.2/index.htm</w:t>
        </w:r>
      </w:hyperlink>
    </w:p>
    <w:p w14:paraId="618C4C2F" w14:textId="77777777" w:rsidR="00A35011" w:rsidRPr="003361B3" w:rsidRDefault="00A35011" w:rsidP="00E012C8"/>
    <w:p w14:paraId="2E917C83" w14:textId="6B53761C" w:rsidR="00AA7BE3" w:rsidRPr="003361B3" w:rsidRDefault="00AA7BE3" w:rsidP="00E012C8">
      <w:pPr>
        <w:pStyle w:val="Heading2"/>
      </w:pPr>
      <w:bookmarkStart w:id="10604" w:name="_Toc189647950"/>
      <w:r w:rsidRPr="003361B3">
        <w:t>Notes on specific tests.</w:t>
      </w:r>
      <w:bookmarkEnd w:id="10604"/>
    </w:p>
    <w:p w14:paraId="3385E4B9" w14:textId="33B268C9" w:rsidR="00A35011" w:rsidRPr="003361B3" w:rsidRDefault="00A35011" w:rsidP="00A35011">
      <w:r w:rsidRPr="003361B3">
        <w:t xml:space="preserve">Whilst testing under the existing S-57 is still a requirement during the transition period a number of caveats should be made prior to the execution of the </w:t>
      </w:r>
      <w:r w:rsidR="005D3222" w:rsidRPr="003361B3">
        <w:t>S</w:t>
      </w:r>
      <w:r w:rsidRPr="003361B3">
        <w:t>-64 test suites.</w:t>
      </w:r>
    </w:p>
    <w:p w14:paraId="46B15B7A" w14:textId="77777777" w:rsidR="00A35011" w:rsidRPr="003361B3" w:rsidRDefault="00A35011" w:rsidP="00A35011"/>
    <w:p w14:paraId="4CD1BB34" w14:textId="77777777" w:rsidR="003361B3" w:rsidRDefault="00A35011" w:rsidP="003361B3">
      <w:pPr>
        <w:pStyle w:val="ListParagraph"/>
        <w:numPr>
          <w:ilvl w:val="0"/>
          <w:numId w:val="65"/>
        </w:numPr>
      </w:pPr>
      <w:r w:rsidRPr="003361B3">
        <w:t>It m</w:t>
      </w:r>
      <w:r w:rsidR="00667E6F" w:rsidRPr="003361B3">
        <w:t xml:space="preserve">ay not be necessary to do all the tests if </w:t>
      </w:r>
      <w:r w:rsidRPr="003361B3">
        <w:t>certain generic</w:t>
      </w:r>
      <w:r w:rsidR="00667E6F" w:rsidRPr="003361B3">
        <w:t xml:space="preserve"> functionality has already been </w:t>
      </w:r>
      <w:r w:rsidRPr="003361B3">
        <w:t xml:space="preserve">tested as part of the S-100 elements of testing </w:t>
      </w:r>
      <w:r w:rsidR="00667E6F" w:rsidRPr="003361B3">
        <w:t>done.</w:t>
      </w:r>
      <w:r w:rsidRPr="003361B3">
        <w:t xml:space="preserve"> </w:t>
      </w:r>
      <w:r w:rsidR="003361B3">
        <w:t>Some</w:t>
      </w:r>
      <w:r w:rsidRPr="003361B3">
        <w:t xml:space="preserve"> sections should be considered complete if successfully executed in an S-100 mode of operation</w:t>
      </w:r>
    </w:p>
    <w:p w14:paraId="5414CF81" w14:textId="232ED4BD" w:rsidR="00A35011" w:rsidRPr="003361B3" w:rsidRDefault="003361B3" w:rsidP="003361B3">
      <w:pPr>
        <w:pStyle w:val="ListParagraph"/>
        <w:numPr>
          <w:ilvl w:val="1"/>
          <w:numId w:val="65"/>
        </w:numPr>
      </w:pPr>
      <w:r>
        <w:rPr>
          <w:b/>
          <w:bCs/>
        </w:rPr>
        <w:t>To Be Determined from testing</w:t>
      </w:r>
      <w:r w:rsidR="00A35011" w:rsidRPr="003361B3">
        <w:t>:</w:t>
      </w:r>
    </w:p>
    <w:p w14:paraId="3AE14262" w14:textId="20D98825" w:rsidR="00322370" w:rsidRPr="003361B3" w:rsidRDefault="005D3222">
      <w:pPr>
        <w:pStyle w:val="ListParagraph"/>
        <w:numPr>
          <w:ilvl w:val="0"/>
          <w:numId w:val="65"/>
        </w:numPr>
      </w:pPr>
      <w:r w:rsidRPr="003361B3">
        <w:t>Skin of the Earth t</w:t>
      </w:r>
      <w:r w:rsidR="00322370" w:rsidRPr="003361B3">
        <w:t xml:space="preserve">ests </w:t>
      </w:r>
      <w:r w:rsidRPr="003361B3">
        <w:t>relate to anomalies detected in an S-57 mode and do not apply in the S-100 test suite.</w:t>
      </w:r>
    </w:p>
    <w:p w14:paraId="13FE1441" w14:textId="3A0CD440" w:rsidR="00AE1551" w:rsidRPr="003361B3" w:rsidRDefault="00AE1551">
      <w:pPr>
        <w:pStyle w:val="ListParagraph"/>
        <w:numPr>
          <w:ilvl w:val="0"/>
          <w:numId w:val="65"/>
        </w:numPr>
      </w:pPr>
      <w:r w:rsidRPr="003361B3">
        <w:t xml:space="preserve">S-100 replaces many user settings with “Context Parameters”. Where the S-57/S-64 tests refer to certain user controls and parameters </w:t>
      </w:r>
      <w:r w:rsidR="003361B3">
        <w:t>there is an equivalence between such parameters. A future edition of this manual will list these exhaustively</w:t>
      </w:r>
      <w:r w:rsidRPr="003361B3">
        <w:t xml:space="preserve">. </w:t>
      </w:r>
    </w:p>
    <w:p w14:paraId="3D9E3BBC" w14:textId="5CDE1CDA" w:rsidR="00AE1551" w:rsidRPr="003361B3" w:rsidRDefault="00AE1551" w:rsidP="00AE1551"/>
    <w:p w14:paraId="5005B65B" w14:textId="77777777" w:rsidR="00AE1551" w:rsidRPr="00AA7BE3" w:rsidRDefault="00AE1551" w:rsidP="00AE1551"/>
    <w:p w14:paraId="0EDF7F4A" w14:textId="4CAFE1DC" w:rsidR="008C0F63" w:rsidRDefault="00AA7BE3">
      <w:pPr>
        <w:widowControl/>
        <w:spacing w:line="240" w:lineRule="auto"/>
        <w:jc w:val="left"/>
      </w:pPr>
      <w:r>
        <w:br w:type="page"/>
      </w:r>
    </w:p>
    <w:p w14:paraId="0F98D7EF" w14:textId="77777777" w:rsidR="00AA7BE3" w:rsidRDefault="00AA7BE3">
      <w:pPr>
        <w:widowControl/>
        <w:spacing w:line="240" w:lineRule="auto"/>
        <w:jc w:val="left"/>
        <w:rPr>
          <w:b/>
        </w:rPr>
      </w:pPr>
    </w:p>
    <w:p w14:paraId="1A032994" w14:textId="77777777" w:rsidR="00667E6F" w:rsidRPr="00667E6F" w:rsidRDefault="00667E6F" w:rsidP="00E012C8"/>
    <w:p w14:paraId="2FA779B8" w14:textId="77777777" w:rsidR="00590615" w:rsidRDefault="00590615" w:rsidP="00590615">
      <w:pPr>
        <w:pStyle w:val="Heading1"/>
      </w:pPr>
      <w:bookmarkStart w:id="10605" w:name="_Toc189647951"/>
      <w:r>
        <w:t>Dual Fuel Mode testing</w:t>
      </w:r>
      <w:bookmarkEnd w:id="10605"/>
    </w:p>
    <w:p w14:paraId="46F56667" w14:textId="77777777" w:rsidR="00590615" w:rsidRDefault="00590615" w:rsidP="00590615">
      <w:pPr>
        <w:pStyle w:val="Heading2"/>
      </w:pPr>
      <w:bookmarkStart w:id="10606" w:name="_Toc189647952"/>
      <w:r>
        <w:t>Introduction</w:t>
      </w:r>
      <w:bookmarkEnd w:id="10606"/>
    </w:p>
    <w:p w14:paraId="78BDBBE4" w14:textId="4C89552D" w:rsidR="00590615" w:rsidRDefault="005D3222" w:rsidP="00590615">
      <w:r>
        <w:t>As referenced in the previous section of this manual</w:t>
      </w:r>
      <w:r w:rsidR="003361B3">
        <w:t>, during the</w:t>
      </w:r>
      <w:r>
        <w:t xml:space="preserve"> transition period from S-57 to S-10</w:t>
      </w:r>
      <w:r w:rsidR="003361B3">
        <w:t xml:space="preserve">1 ENCs ECDIS will be required to support “Dual Fuel” mode. This entails display of either S-57 or S-101, or both in areas where S-101 is not available yet. The tests in this section verify the ECDIS operation when both S-57 and S-101 are in operation together. </w:t>
      </w:r>
    </w:p>
    <w:p w14:paraId="21DE17DC" w14:textId="6094D75E" w:rsidR="00590615" w:rsidRDefault="00590615" w:rsidP="00590615"/>
    <w:p w14:paraId="1557EEB6" w14:textId="77777777" w:rsidR="00B173F7" w:rsidRDefault="00B173F7" w:rsidP="00B173F7">
      <w:pPr>
        <w:pStyle w:val="Heading2"/>
      </w:pPr>
      <w:bookmarkStart w:id="10607" w:name="_Toc189647953"/>
      <w:r>
        <w:t>Data Scheming for Dual Fuel testing</w:t>
      </w:r>
      <w:bookmarkEnd w:id="10607"/>
    </w:p>
    <w:p w14:paraId="21F0D1AF" w14:textId="68256589" w:rsidR="00B173F7" w:rsidRPr="00B173F7" w:rsidRDefault="00B173F7" w:rsidP="00B173F7">
      <w:r>
        <w:t>In order to simplify the arrangement of test data for Dual Fuel testing, some original S-57 datasets (from IHO S-64) have been used alongside S-101 versions to create the reference test datasets. The arrangement of data coverage</w:t>
      </w:r>
      <w:r w:rsidR="003361B3">
        <w:t xml:space="preserve"> for these tests </w:t>
      </w:r>
      <w:r>
        <w:t xml:space="preserve">is </w:t>
      </w:r>
      <w:r w:rsidR="003361B3">
        <w:t xml:space="preserve">therefore </w:t>
      </w:r>
      <w:r>
        <w:t>largely unchange</w:t>
      </w:r>
      <w:r w:rsidR="003361B3">
        <w:t>d</w:t>
      </w:r>
      <w:r>
        <w:t>.</w:t>
      </w:r>
      <w:r w:rsidR="003361B3">
        <w:t xml:space="preserve"> </w:t>
      </w:r>
      <w:r>
        <w:t>A notable exception is the data scheming for the tests for navigational hazards, safety contour detection and areas where special conditions exist. These have been created alongside the original S-57 datasets, allowing exhaustive tests to be run across both types of chart format using single routes. All data is arranged in exchange sets to allow for straightforward test setup and execution.</w:t>
      </w:r>
    </w:p>
    <w:p w14:paraId="4917139B" w14:textId="77777777" w:rsidR="00B173F7" w:rsidRPr="00470F3A" w:rsidRDefault="00B173F7" w:rsidP="00590615"/>
    <w:p w14:paraId="122FB3FE" w14:textId="06292A30" w:rsidR="00590615" w:rsidRPr="007E2CFE" w:rsidRDefault="00590615" w:rsidP="00590615">
      <w:pPr>
        <w:pStyle w:val="Heading2"/>
      </w:pPr>
      <w:bookmarkStart w:id="10608" w:name="_Toc189647954"/>
      <w:r w:rsidRPr="00667E6F">
        <w:t>Chart Loading and Update</w:t>
      </w:r>
      <w:bookmarkEnd w:id="10608"/>
    </w:p>
    <w:p w14:paraId="4B18E114" w14:textId="77777777" w:rsidR="00590615" w:rsidRPr="007E2CFE" w:rsidRDefault="00590615" w:rsidP="00590615">
      <w:pPr>
        <w:pStyle w:val="Heading3"/>
      </w:pPr>
      <w:bookmarkStart w:id="10609" w:name="_Toc189647955"/>
      <w:r>
        <w:t>Initial Loading of charts in Dual fuel mode.</w:t>
      </w:r>
      <w:bookmarkEnd w:id="10609"/>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590615" w14:paraId="6DC44A9D" w14:textId="77777777" w:rsidTr="00D410A6">
        <w:trPr>
          <w:trHeight w:val="454"/>
          <w:tblHeader/>
        </w:trPr>
        <w:tc>
          <w:tcPr>
            <w:tcW w:w="2381" w:type="dxa"/>
            <w:shd w:val="clear" w:color="auto" w:fill="BFBFBF" w:themeFill="background1" w:themeFillShade="BF"/>
            <w:vAlign w:val="center"/>
          </w:tcPr>
          <w:p w14:paraId="147F92E3" w14:textId="77777777" w:rsidR="00590615" w:rsidRPr="004065B1" w:rsidRDefault="00590615" w:rsidP="00280DEE">
            <w:r w:rsidRPr="000A066E">
              <w:rPr>
                <w:b/>
              </w:rPr>
              <w:t>Test Reference</w:t>
            </w:r>
          </w:p>
        </w:tc>
        <w:tc>
          <w:tcPr>
            <w:tcW w:w="2381" w:type="dxa"/>
            <w:shd w:val="clear" w:color="auto" w:fill="BFBFBF" w:themeFill="background1" w:themeFillShade="BF"/>
            <w:vAlign w:val="center"/>
          </w:tcPr>
          <w:p w14:paraId="7D32C10A" w14:textId="77777777" w:rsidR="00590615" w:rsidRPr="004065B1" w:rsidRDefault="00590615" w:rsidP="00280DEE">
            <w:proofErr w:type="spellStart"/>
            <w:r>
              <w:t>DualFuelSimple</w:t>
            </w:r>
            <w:proofErr w:type="spellEnd"/>
          </w:p>
        </w:tc>
        <w:tc>
          <w:tcPr>
            <w:tcW w:w="2382" w:type="dxa"/>
            <w:shd w:val="clear" w:color="auto" w:fill="BFBFBF" w:themeFill="background1" w:themeFillShade="BF"/>
            <w:vAlign w:val="center"/>
          </w:tcPr>
          <w:p w14:paraId="1F248DC7" w14:textId="77777777" w:rsidR="00590615" w:rsidRPr="004065B1" w:rsidRDefault="00590615" w:rsidP="00280DEE">
            <w:r w:rsidRPr="000A066E">
              <w:rPr>
                <w:b/>
              </w:rPr>
              <w:t>IHO Reference</w:t>
            </w:r>
          </w:p>
        </w:tc>
        <w:tc>
          <w:tcPr>
            <w:tcW w:w="2382" w:type="dxa"/>
            <w:shd w:val="clear" w:color="auto" w:fill="BFBFBF" w:themeFill="background1" w:themeFillShade="BF"/>
            <w:vAlign w:val="center"/>
          </w:tcPr>
          <w:p w14:paraId="585FC98F" w14:textId="2AB4BB31" w:rsidR="00590615" w:rsidRPr="004065B1" w:rsidRDefault="005E5735" w:rsidP="00280DEE">
            <w:r>
              <w:t>S-98</w:t>
            </w:r>
            <w:r w:rsidR="00E019D7">
              <w:t xml:space="preserve"> 18.</w:t>
            </w:r>
            <w:r w:rsidR="003361B3">
              <w:t>2</w:t>
            </w:r>
          </w:p>
        </w:tc>
      </w:tr>
      <w:tr w:rsidR="00590615" w14:paraId="3061FAB9" w14:textId="77777777" w:rsidTr="00D410A6">
        <w:trPr>
          <w:tblHeader/>
        </w:trPr>
        <w:tc>
          <w:tcPr>
            <w:tcW w:w="9526" w:type="dxa"/>
            <w:gridSpan w:val="4"/>
            <w:shd w:val="clear" w:color="auto" w:fill="BFBFBF" w:themeFill="background1" w:themeFillShade="BF"/>
            <w:vAlign w:val="center"/>
          </w:tcPr>
          <w:p w14:paraId="1E6F56CF" w14:textId="77777777" w:rsidR="00590615" w:rsidRDefault="00590615" w:rsidP="00280DEE">
            <w:r w:rsidRPr="000A066E">
              <w:rPr>
                <w:b/>
              </w:rPr>
              <w:t>Test description</w:t>
            </w:r>
          </w:p>
        </w:tc>
      </w:tr>
      <w:tr w:rsidR="00590615" w14:paraId="54CA49CD" w14:textId="77777777" w:rsidTr="00280DEE">
        <w:trPr>
          <w:tblHeader/>
        </w:trPr>
        <w:tc>
          <w:tcPr>
            <w:tcW w:w="9526" w:type="dxa"/>
            <w:gridSpan w:val="4"/>
            <w:vAlign w:val="center"/>
          </w:tcPr>
          <w:p w14:paraId="39DC5589" w14:textId="77777777" w:rsidR="00590615" w:rsidRPr="00C84F55" w:rsidRDefault="00590615" w:rsidP="00280DEE">
            <w:pPr>
              <w:rPr>
                <w:i/>
              </w:rPr>
            </w:pPr>
            <w:r>
              <w:rPr>
                <w:i/>
              </w:rPr>
              <w:t xml:space="preserve">Initial import of a dual fuel exchange set. </w:t>
            </w:r>
          </w:p>
        </w:tc>
      </w:tr>
      <w:tr w:rsidR="00590615" w14:paraId="549BBADC" w14:textId="77777777" w:rsidTr="00D410A6">
        <w:trPr>
          <w:tblHeader/>
        </w:trPr>
        <w:tc>
          <w:tcPr>
            <w:tcW w:w="9526" w:type="dxa"/>
            <w:gridSpan w:val="4"/>
            <w:shd w:val="clear" w:color="auto" w:fill="BFBFBF" w:themeFill="background1" w:themeFillShade="BF"/>
            <w:vAlign w:val="center"/>
          </w:tcPr>
          <w:p w14:paraId="6F7E1FED" w14:textId="77777777" w:rsidR="00590615" w:rsidRPr="004065B1" w:rsidRDefault="00590615" w:rsidP="00280DEE">
            <w:r w:rsidRPr="000A066E">
              <w:rPr>
                <w:b/>
              </w:rPr>
              <w:t>Setup</w:t>
            </w:r>
          </w:p>
        </w:tc>
      </w:tr>
      <w:tr w:rsidR="00590615" w14:paraId="5FD2A895" w14:textId="77777777" w:rsidTr="00280DEE">
        <w:trPr>
          <w:tblHeader/>
        </w:trPr>
        <w:tc>
          <w:tcPr>
            <w:tcW w:w="9526" w:type="dxa"/>
            <w:gridSpan w:val="4"/>
            <w:vAlign w:val="center"/>
          </w:tcPr>
          <w:p w14:paraId="755C7C2F" w14:textId="77777777" w:rsidR="00590615" w:rsidRDefault="00590615" w:rsidP="00280DEE">
            <w:pPr>
              <w:jc w:val="left"/>
              <w:rPr>
                <w:i/>
              </w:rPr>
            </w:pPr>
          </w:p>
          <w:p w14:paraId="78151759" w14:textId="77777777" w:rsidR="00590615" w:rsidRDefault="00590615" w:rsidP="00280DEE">
            <w:pPr>
              <w:jc w:val="left"/>
              <w:rPr>
                <w:b/>
                <w:bCs/>
                <w:i/>
              </w:rPr>
            </w:pPr>
            <w:r>
              <w:rPr>
                <w:i/>
              </w:rPr>
              <w:t xml:space="preserve">Load exchange set </w:t>
            </w:r>
            <w:proofErr w:type="spellStart"/>
            <w:r>
              <w:rPr>
                <w:b/>
                <w:bCs/>
                <w:i/>
              </w:rPr>
              <w:t>DualFuelSimple</w:t>
            </w:r>
            <w:proofErr w:type="spellEnd"/>
          </w:p>
          <w:p w14:paraId="5C2DB056" w14:textId="77777777" w:rsidR="00590615" w:rsidRPr="00DA41A6" w:rsidRDefault="00590615" w:rsidP="00280DEE">
            <w:pPr>
              <w:jc w:val="left"/>
              <w:rPr>
                <w:i/>
              </w:rPr>
            </w:pPr>
          </w:p>
        </w:tc>
      </w:tr>
      <w:tr w:rsidR="00590615" w14:paraId="4F3121EC" w14:textId="77777777" w:rsidTr="00D410A6">
        <w:trPr>
          <w:tblHeader/>
        </w:trPr>
        <w:tc>
          <w:tcPr>
            <w:tcW w:w="9526" w:type="dxa"/>
            <w:gridSpan w:val="4"/>
            <w:shd w:val="clear" w:color="auto" w:fill="BFBFBF" w:themeFill="background1" w:themeFillShade="BF"/>
            <w:vAlign w:val="center"/>
          </w:tcPr>
          <w:p w14:paraId="2F9A5810" w14:textId="77777777" w:rsidR="00590615" w:rsidRPr="004065B1" w:rsidRDefault="00590615" w:rsidP="00280DEE">
            <w:r w:rsidRPr="000A066E">
              <w:rPr>
                <w:b/>
              </w:rPr>
              <w:t>Action</w:t>
            </w:r>
          </w:p>
        </w:tc>
      </w:tr>
      <w:tr w:rsidR="00590615" w14:paraId="4BCFEF0F" w14:textId="77777777" w:rsidTr="00280DEE">
        <w:trPr>
          <w:tblHeader/>
        </w:trPr>
        <w:tc>
          <w:tcPr>
            <w:tcW w:w="9526" w:type="dxa"/>
            <w:gridSpan w:val="4"/>
            <w:vAlign w:val="center"/>
          </w:tcPr>
          <w:p w14:paraId="2AEF38D9" w14:textId="76BB8DBF" w:rsidR="00590615" w:rsidRDefault="00590615" w:rsidP="00280DEE">
            <w:pPr>
              <w:rPr>
                <w:i/>
              </w:rPr>
            </w:pPr>
            <w:r>
              <w:rPr>
                <w:i/>
              </w:rPr>
              <w:t xml:space="preserve">Ensure exchange set is loaded. Inspect contents of </w:t>
            </w:r>
            <w:r w:rsidR="00416AF5">
              <w:rPr>
                <w:i/>
              </w:rPr>
              <w:t>System Database</w:t>
            </w:r>
            <w:r>
              <w:rPr>
                <w:i/>
              </w:rPr>
              <w:t>.</w:t>
            </w:r>
          </w:p>
          <w:p w14:paraId="366495B4" w14:textId="77777777" w:rsidR="00590615" w:rsidRPr="00EF287F" w:rsidRDefault="00590615" w:rsidP="00280DEE">
            <w:pPr>
              <w:rPr>
                <w:i/>
              </w:rPr>
            </w:pPr>
          </w:p>
        </w:tc>
      </w:tr>
      <w:tr w:rsidR="00590615" w14:paraId="097553BF" w14:textId="77777777" w:rsidTr="00D410A6">
        <w:trPr>
          <w:tblHeader/>
        </w:trPr>
        <w:tc>
          <w:tcPr>
            <w:tcW w:w="9526" w:type="dxa"/>
            <w:gridSpan w:val="4"/>
            <w:shd w:val="clear" w:color="auto" w:fill="BFBFBF" w:themeFill="background1" w:themeFillShade="BF"/>
            <w:vAlign w:val="center"/>
          </w:tcPr>
          <w:p w14:paraId="0312F608" w14:textId="422B38AF" w:rsidR="00590615" w:rsidRPr="004065B1" w:rsidRDefault="00590615" w:rsidP="00280DEE">
            <w:r w:rsidRPr="000A066E">
              <w:rPr>
                <w:b/>
              </w:rPr>
              <w:t>Results</w:t>
            </w:r>
            <w:r w:rsidR="00D410A6">
              <w:rPr>
                <w:b/>
              </w:rPr>
              <w:t xml:space="preserve"> </w:t>
            </w:r>
          </w:p>
        </w:tc>
      </w:tr>
      <w:tr w:rsidR="00590615" w14:paraId="366CB649" w14:textId="77777777" w:rsidTr="00280DEE">
        <w:trPr>
          <w:tblHeader/>
        </w:trPr>
        <w:tc>
          <w:tcPr>
            <w:tcW w:w="9526" w:type="dxa"/>
            <w:gridSpan w:val="4"/>
            <w:vAlign w:val="center"/>
          </w:tcPr>
          <w:p w14:paraId="751A7AC3" w14:textId="77777777" w:rsidR="00590615" w:rsidRDefault="00590615" w:rsidP="00280DEE">
            <w:pPr>
              <w:jc w:val="left"/>
              <w:rPr>
                <w:rFonts w:cs="Arial"/>
                <w:i/>
                <w:iCs/>
                <w:position w:val="-1"/>
                <w:lang w:val="en-US"/>
              </w:rPr>
            </w:pPr>
          </w:p>
          <w:p w14:paraId="13E47A67" w14:textId="0A92E678" w:rsidR="00590615" w:rsidRDefault="00590615" w:rsidP="00280DEE">
            <w:pPr>
              <w:jc w:val="left"/>
              <w:rPr>
                <w:rFonts w:cs="Arial"/>
                <w:i/>
                <w:iCs/>
                <w:position w:val="-1"/>
                <w:lang w:val="en-US"/>
              </w:rPr>
            </w:pPr>
            <w:r>
              <w:rPr>
                <w:rFonts w:cs="Arial"/>
                <w:i/>
                <w:iCs/>
                <w:position w:val="-1"/>
                <w:lang w:val="en-US"/>
              </w:rPr>
              <w:t xml:space="preserve">The </w:t>
            </w:r>
            <w:r w:rsidR="00416AF5">
              <w:rPr>
                <w:rFonts w:cs="Arial"/>
                <w:i/>
                <w:iCs/>
                <w:position w:val="-1"/>
                <w:lang w:val="en-US"/>
              </w:rPr>
              <w:t>System Database</w:t>
            </w:r>
            <w:r>
              <w:rPr>
                <w:rFonts w:cs="Arial"/>
                <w:i/>
                <w:iCs/>
                <w:position w:val="-1"/>
                <w:lang w:val="en-US"/>
              </w:rPr>
              <w:t xml:space="preserve"> should contain the following entries.</w:t>
            </w:r>
          </w:p>
          <w:p w14:paraId="3F387771" w14:textId="77777777" w:rsidR="00590615" w:rsidRDefault="00590615" w:rsidP="00280DEE">
            <w:pPr>
              <w:jc w:val="left"/>
              <w:rPr>
                <w:rFonts w:cs="Arial"/>
                <w:i/>
                <w:iCs/>
                <w:position w:val="-1"/>
                <w:lang w:val="en-US"/>
              </w:rPr>
            </w:pPr>
          </w:p>
          <w:tbl>
            <w:tblPr>
              <w:tblW w:w="72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299"/>
              <w:gridCol w:w="1170"/>
              <w:gridCol w:w="1871"/>
              <w:gridCol w:w="1881"/>
            </w:tblGrid>
            <w:tr w:rsidR="00590615" w:rsidRPr="008B51BD" w14:paraId="3D2AFFB7" w14:textId="77777777" w:rsidTr="00280DEE">
              <w:trPr>
                <w:tblHeader/>
              </w:trPr>
              <w:tc>
                <w:tcPr>
                  <w:tcW w:w="2299" w:type="dxa"/>
                  <w:tcBorders>
                    <w:top w:val="single" w:sz="4" w:space="0" w:color="auto"/>
                    <w:left w:val="single" w:sz="4" w:space="0" w:color="auto"/>
                    <w:bottom w:val="single" w:sz="4" w:space="0" w:color="auto"/>
                  </w:tcBorders>
                  <w:shd w:val="clear" w:color="auto" w:fill="B8CCE4"/>
                  <w:vAlign w:val="center"/>
                </w:tcPr>
                <w:p w14:paraId="744B0277" w14:textId="77777777" w:rsidR="00590615" w:rsidRPr="008B51BD" w:rsidRDefault="00590615" w:rsidP="00280DEE">
                  <w:pPr>
                    <w:rPr>
                      <w:sz w:val="18"/>
                      <w:szCs w:val="18"/>
                    </w:rPr>
                  </w:pPr>
                  <w:r w:rsidRPr="008B51BD">
                    <w:rPr>
                      <w:sz w:val="18"/>
                      <w:szCs w:val="18"/>
                    </w:rPr>
                    <w:t>ENC</w:t>
                  </w:r>
                </w:p>
              </w:tc>
              <w:tc>
                <w:tcPr>
                  <w:tcW w:w="1170" w:type="dxa"/>
                  <w:tcBorders>
                    <w:top w:val="single" w:sz="4" w:space="0" w:color="auto"/>
                    <w:bottom w:val="single" w:sz="4" w:space="0" w:color="auto"/>
                  </w:tcBorders>
                  <w:shd w:val="clear" w:color="auto" w:fill="B8CCE4"/>
                  <w:vAlign w:val="center"/>
                </w:tcPr>
                <w:p w14:paraId="7CAA75F4" w14:textId="77777777" w:rsidR="00590615" w:rsidRPr="008B51BD" w:rsidRDefault="00590615" w:rsidP="00280DEE">
                  <w:pPr>
                    <w:rPr>
                      <w:sz w:val="18"/>
                      <w:szCs w:val="18"/>
                    </w:rPr>
                  </w:pPr>
                  <w:r w:rsidRPr="008B51BD">
                    <w:rPr>
                      <w:sz w:val="18"/>
                      <w:szCs w:val="18"/>
                    </w:rPr>
                    <w:t>Edition</w:t>
                  </w:r>
                </w:p>
                <w:p w14:paraId="327C130B" w14:textId="77777777" w:rsidR="00590615" w:rsidRPr="008B51BD" w:rsidRDefault="00590615" w:rsidP="00280DEE">
                  <w:pPr>
                    <w:rPr>
                      <w:sz w:val="18"/>
                      <w:szCs w:val="18"/>
                    </w:rPr>
                  </w:pPr>
                  <w:r w:rsidRPr="008B51BD">
                    <w:rPr>
                      <w:sz w:val="18"/>
                      <w:szCs w:val="18"/>
                    </w:rPr>
                    <w:t>(EDTN)</w:t>
                  </w:r>
                </w:p>
              </w:tc>
              <w:tc>
                <w:tcPr>
                  <w:tcW w:w="1871" w:type="dxa"/>
                  <w:tcBorders>
                    <w:top w:val="single" w:sz="4" w:space="0" w:color="auto"/>
                    <w:bottom w:val="single" w:sz="4" w:space="0" w:color="auto"/>
                  </w:tcBorders>
                  <w:shd w:val="clear" w:color="auto" w:fill="B8CCE4"/>
                  <w:vAlign w:val="center"/>
                </w:tcPr>
                <w:p w14:paraId="5CF35B25" w14:textId="77777777" w:rsidR="00590615" w:rsidRPr="008B51BD" w:rsidRDefault="00590615" w:rsidP="00280DEE">
                  <w:pPr>
                    <w:rPr>
                      <w:sz w:val="18"/>
                      <w:szCs w:val="18"/>
                    </w:rPr>
                  </w:pPr>
                  <w:r w:rsidRPr="008B51BD">
                    <w:rPr>
                      <w:sz w:val="18"/>
                      <w:szCs w:val="18"/>
                    </w:rPr>
                    <w:t>Update number</w:t>
                  </w:r>
                </w:p>
                <w:p w14:paraId="7EFC8596" w14:textId="77777777" w:rsidR="00590615" w:rsidRPr="008B51BD" w:rsidRDefault="00590615" w:rsidP="00280DEE">
                  <w:pPr>
                    <w:rPr>
                      <w:sz w:val="18"/>
                      <w:szCs w:val="18"/>
                    </w:rPr>
                  </w:pPr>
                  <w:r w:rsidRPr="008B51BD">
                    <w:rPr>
                      <w:sz w:val="18"/>
                      <w:szCs w:val="18"/>
                    </w:rPr>
                    <w:t>(UPDN)</w:t>
                  </w:r>
                </w:p>
              </w:tc>
              <w:tc>
                <w:tcPr>
                  <w:tcW w:w="1881" w:type="dxa"/>
                  <w:tcBorders>
                    <w:top w:val="single" w:sz="4" w:space="0" w:color="auto"/>
                    <w:bottom w:val="single" w:sz="4" w:space="0" w:color="auto"/>
                    <w:right w:val="single" w:sz="4" w:space="0" w:color="auto"/>
                  </w:tcBorders>
                  <w:shd w:val="clear" w:color="auto" w:fill="B8CCE4"/>
                  <w:vAlign w:val="center"/>
                </w:tcPr>
                <w:p w14:paraId="389DC1F4" w14:textId="77777777" w:rsidR="00590615" w:rsidRPr="008B51BD" w:rsidRDefault="00590615" w:rsidP="00280DEE">
                  <w:pPr>
                    <w:rPr>
                      <w:sz w:val="18"/>
                      <w:szCs w:val="18"/>
                    </w:rPr>
                  </w:pPr>
                  <w:r w:rsidRPr="008B51BD">
                    <w:rPr>
                      <w:sz w:val="18"/>
                      <w:szCs w:val="18"/>
                    </w:rPr>
                    <w:t>Issue Date</w:t>
                  </w:r>
                </w:p>
                <w:p w14:paraId="17268E3A" w14:textId="77777777" w:rsidR="00590615" w:rsidRPr="008B51BD" w:rsidRDefault="00590615" w:rsidP="00280DEE">
                  <w:pPr>
                    <w:rPr>
                      <w:sz w:val="18"/>
                      <w:szCs w:val="18"/>
                    </w:rPr>
                  </w:pPr>
                  <w:r w:rsidRPr="008B51BD">
                    <w:rPr>
                      <w:sz w:val="18"/>
                      <w:szCs w:val="18"/>
                    </w:rPr>
                    <w:t>(ISDT)</w:t>
                  </w:r>
                </w:p>
              </w:tc>
            </w:tr>
            <w:tr w:rsidR="00590615" w:rsidRPr="008B51BD" w14:paraId="68DFA107" w14:textId="77777777" w:rsidTr="00280DEE">
              <w:trPr>
                <w:tblHeader/>
              </w:trPr>
              <w:tc>
                <w:tcPr>
                  <w:tcW w:w="2299" w:type="dxa"/>
                  <w:tcBorders>
                    <w:top w:val="single" w:sz="4" w:space="0" w:color="auto"/>
                    <w:left w:val="single" w:sz="4" w:space="0" w:color="auto"/>
                  </w:tcBorders>
                  <w:shd w:val="clear" w:color="auto" w:fill="DBE5F1"/>
                  <w:vAlign w:val="center"/>
                </w:tcPr>
                <w:p w14:paraId="35A0F59C" w14:textId="7C87C14C" w:rsidR="00590615" w:rsidRPr="008B51BD" w:rsidRDefault="003B0268" w:rsidP="00280DEE">
                  <w:pPr>
                    <w:rPr>
                      <w:sz w:val="18"/>
                      <w:szCs w:val="18"/>
                    </w:rPr>
                  </w:pPr>
                  <w:r>
                    <w:rPr>
                      <w:rFonts w:ascii="Consolas" w:hAnsi="Consolas"/>
                      <w:sz w:val="18"/>
                      <w:szCs w:val="18"/>
                    </w:rPr>
                    <w:t>10100AA_X0000</w:t>
                  </w:r>
                  <w:r w:rsidR="00590615">
                    <w:rPr>
                      <w:rFonts w:ascii="Consolas" w:hAnsi="Consolas"/>
                      <w:sz w:val="18"/>
                      <w:szCs w:val="18"/>
                    </w:rPr>
                    <w:t>.000</w:t>
                  </w:r>
                </w:p>
              </w:tc>
              <w:tc>
                <w:tcPr>
                  <w:tcW w:w="1170" w:type="dxa"/>
                  <w:tcBorders>
                    <w:top w:val="single" w:sz="4" w:space="0" w:color="auto"/>
                  </w:tcBorders>
                  <w:shd w:val="clear" w:color="auto" w:fill="DBE5F1"/>
                  <w:vAlign w:val="center"/>
                </w:tcPr>
                <w:p w14:paraId="7AFB2B40" w14:textId="77777777" w:rsidR="00590615" w:rsidRPr="008B51BD" w:rsidRDefault="00590615" w:rsidP="00280DEE">
                  <w:pPr>
                    <w:rPr>
                      <w:sz w:val="18"/>
                      <w:szCs w:val="18"/>
                    </w:rPr>
                  </w:pPr>
                  <w:r>
                    <w:rPr>
                      <w:sz w:val="18"/>
                      <w:szCs w:val="18"/>
                    </w:rPr>
                    <w:t>1</w:t>
                  </w:r>
                </w:p>
              </w:tc>
              <w:tc>
                <w:tcPr>
                  <w:tcW w:w="1871" w:type="dxa"/>
                  <w:tcBorders>
                    <w:top w:val="single" w:sz="4" w:space="0" w:color="auto"/>
                  </w:tcBorders>
                  <w:shd w:val="clear" w:color="auto" w:fill="DBE5F1"/>
                  <w:vAlign w:val="center"/>
                </w:tcPr>
                <w:p w14:paraId="10B71E54" w14:textId="77777777" w:rsidR="00590615" w:rsidRPr="008B51BD" w:rsidRDefault="00590615" w:rsidP="00280DEE">
                  <w:pPr>
                    <w:rPr>
                      <w:sz w:val="18"/>
                      <w:szCs w:val="18"/>
                    </w:rPr>
                  </w:pPr>
                  <w:r w:rsidRPr="008B51BD">
                    <w:rPr>
                      <w:sz w:val="18"/>
                      <w:szCs w:val="18"/>
                    </w:rPr>
                    <w:t>0</w:t>
                  </w:r>
                </w:p>
              </w:tc>
              <w:tc>
                <w:tcPr>
                  <w:tcW w:w="1881" w:type="dxa"/>
                  <w:tcBorders>
                    <w:top w:val="single" w:sz="4" w:space="0" w:color="auto"/>
                    <w:right w:val="single" w:sz="4" w:space="0" w:color="auto"/>
                  </w:tcBorders>
                  <w:shd w:val="clear" w:color="auto" w:fill="DBE5F1"/>
                  <w:vAlign w:val="center"/>
                </w:tcPr>
                <w:p w14:paraId="5C133B87" w14:textId="77777777" w:rsidR="00590615" w:rsidRPr="008B51BD" w:rsidRDefault="00590615" w:rsidP="00280DEE">
                  <w:pPr>
                    <w:rPr>
                      <w:sz w:val="18"/>
                      <w:szCs w:val="18"/>
                    </w:rPr>
                  </w:pPr>
                  <w:r w:rsidRPr="008B51BD">
                    <w:rPr>
                      <w:sz w:val="18"/>
                      <w:szCs w:val="18"/>
                    </w:rPr>
                    <w:t>20</w:t>
                  </w:r>
                  <w:r>
                    <w:rPr>
                      <w:sz w:val="18"/>
                      <w:szCs w:val="18"/>
                    </w:rPr>
                    <w:t>19</w:t>
                  </w:r>
                  <w:r w:rsidRPr="008B51BD">
                    <w:rPr>
                      <w:sz w:val="18"/>
                      <w:szCs w:val="18"/>
                    </w:rPr>
                    <w:t>0409</w:t>
                  </w:r>
                </w:p>
              </w:tc>
            </w:tr>
            <w:tr w:rsidR="00590615" w:rsidRPr="008B51BD" w14:paraId="2222AFD7" w14:textId="77777777" w:rsidTr="00280DEE">
              <w:trPr>
                <w:tblHeader/>
              </w:trPr>
              <w:tc>
                <w:tcPr>
                  <w:tcW w:w="2299" w:type="dxa"/>
                  <w:tcBorders>
                    <w:left w:val="single" w:sz="4" w:space="0" w:color="auto"/>
                  </w:tcBorders>
                  <w:shd w:val="clear" w:color="auto" w:fill="DBE5F1"/>
                  <w:vAlign w:val="center"/>
                </w:tcPr>
                <w:p w14:paraId="66317477" w14:textId="7F0F696E" w:rsidR="00590615" w:rsidRPr="008B51BD" w:rsidRDefault="003B0268" w:rsidP="00280DEE">
                  <w:pPr>
                    <w:rPr>
                      <w:sz w:val="18"/>
                      <w:szCs w:val="18"/>
                    </w:rPr>
                  </w:pPr>
                  <w:r>
                    <w:rPr>
                      <w:rFonts w:ascii="Consolas" w:hAnsi="Consolas"/>
                      <w:sz w:val="18"/>
                      <w:szCs w:val="18"/>
                    </w:rPr>
                    <w:t>10100AA_X01NE</w:t>
                  </w:r>
                  <w:r w:rsidR="00590615">
                    <w:rPr>
                      <w:rFonts w:ascii="Consolas" w:hAnsi="Consolas"/>
                      <w:sz w:val="18"/>
                      <w:szCs w:val="18"/>
                    </w:rPr>
                    <w:t>.000</w:t>
                  </w:r>
                </w:p>
              </w:tc>
              <w:tc>
                <w:tcPr>
                  <w:tcW w:w="1170" w:type="dxa"/>
                  <w:shd w:val="clear" w:color="auto" w:fill="DBE5F1"/>
                  <w:vAlign w:val="center"/>
                </w:tcPr>
                <w:p w14:paraId="124DDACA" w14:textId="77777777" w:rsidR="00590615" w:rsidRPr="008B51BD" w:rsidRDefault="00590615" w:rsidP="00280DEE">
                  <w:pPr>
                    <w:rPr>
                      <w:sz w:val="18"/>
                      <w:szCs w:val="18"/>
                    </w:rPr>
                  </w:pPr>
                  <w:r w:rsidRPr="008B51BD">
                    <w:rPr>
                      <w:sz w:val="18"/>
                      <w:szCs w:val="18"/>
                    </w:rPr>
                    <w:t>1</w:t>
                  </w:r>
                </w:p>
              </w:tc>
              <w:tc>
                <w:tcPr>
                  <w:tcW w:w="1871" w:type="dxa"/>
                  <w:shd w:val="clear" w:color="auto" w:fill="DBE5F1"/>
                  <w:vAlign w:val="center"/>
                </w:tcPr>
                <w:p w14:paraId="4FCF3DE4" w14:textId="77777777" w:rsidR="00590615" w:rsidRPr="008B51BD" w:rsidRDefault="00590615" w:rsidP="00280DEE">
                  <w:pPr>
                    <w:rPr>
                      <w:sz w:val="18"/>
                      <w:szCs w:val="18"/>
                    </w:rPr>
                  </w:pPr>
                  <w:r w:rsidRPr="008B51BD">
                    <w:rPr>
                      <w:sz w:val="18"/>
                      <w:szCs w:val="18"/>
                    </w:rPr>
                    <w:t>0</w:t>
                  </w:r>
                </w:p>
              </w:tc>
              <w:tc>
                <w:tcPr>
                  <w:tcW w:w="1881" w:type="dxa"/>
                  <w:tcBorders>
                    <w:right w:val="single" w:sz="4" w:space="0" w:color="auto"/>
                  </w:tcBorders>
                  <w:shd w:val="clear" w:color="auto" w:fill="DBE5F1"/>
                  <w:vAlign w:val="center"/>
                </w:tcPr>
                <w:p w14:paraId="5C862ABE" w14:textId="77777777" w:rsidR="00590615" w:rsidRPr="008B51BD" w:rsidRDefault="00590615" w:rsidP="00280DEE">
                  <w:pPr>
                    <w:rPr>
                      <w:sz w:val="18"/>
                      <w:szCs w:val="18"/>
                    </w:rPr>
                  </w:pPr>
                  <w:r w:rsidRPr="008B51BD">
                    <w:rPr>
                      <w:sz w:val="18"/>
                      <w:szCs w:val="18"/>
                    </w:rPr>
                    <w:t>20</w:t>
                  </w:r>
                  <w:r>
                    <w:rPr>
                      <w:sz w:val="18"/>
                      <w:szCs w:val="18"/>
                    </w:rPr>
                    <w:t>2</w:t>
                  </w:r>
                  <w:r w:rsidRPr="008B51BD">
                    <w:rPr>
                      <w:sz w:val="18"/>
                      <w:szCs w:val="18"/>
                    </w:rPr>
                    <w:t>10406</w:t>
                  </w:r>
                </w:p>
              </w:tc>
            </w:tr>
            <w:tr w:rsidR="00590615" w:rsidRPr="008B51BD" w14:paraId="77B627EB" w14:textId="77777777" w:rsidTr="00280DEE">
              <w:trPr>
                <w:tblHeader/>
              </w:trPr>
              <w:tc>
                <w:tcPr>
                  <w:tcW w:w="2299" w:type="dxa"/>
                  <w:tcBorders>
                    <w:left w:val="single" w:sz="4" w:space="0" w:color="auto"/>
                  </w:tcBorders>
                  <w:shd w:val="clear" w:color="auto" w:fill="DBE5F1"/>
                  <w:vAlign w:val="center"/>
                </w:tcPr>
                <w:p w14:paraId="27C08567" w14:textId="77777777" w:rsidR="00590615" w:rsidRDefault="00590615" w:rsidP="00280DEE">
                  <w:pPr>
                    <w:rPr>
                      <w:sz w:val="18"/>
                      <w:szCs w:val="18"/>
                    </w:rPr>
                  </w:pPr>
                  <w:r>
                    <w:rPr>
                      <w:rFonts w:ascii="Consolas" w:hAnsi="Consolas"/>
                      <w:color w:val="000000"/>
                      <w:sz w:val="18"/>
                      <w:szCs w:val="18"/>
                    </w:rPr>
                    <w:t>GB5X01NW.000</w:t>
                  </w:r>
                </w:p>
              </w:tc>
              <w:tc>
                <w:tcPr>
                  <w:tcW w:w="1170" w:type="dxa"/>
                  <w:shd w:val="clear" w:color="auto" w:fill="DBE5F1"/>
                  <w:vAlign w:val="center"/>
                </w:tcPr>
                <w:p w14:paraId="1FCA8009" w14:textId="77777777" w:rsidR="00590615" w:rsidRPr="008B51BD" w:rsidRDefault="00590615" w:rsidP="00280DEE">
                  <w:pPr>
                    <w:rPr>
                      <w:sz w:val="18"/>
                      <w:szCs w:val="18"/>
                    </w:rPr>
                  </w:pPr>
                  <w:r>
                    <w:rPr>
                      <w:sz w:val="18"/>
                      <w:szCs w:val="18"/>
                    </w:rPr>
                    <w:t>1</w:t>
                  </w:r>
                </w:p>
              </w:tc>
              <w:tc>
                <w:tcPr>
                  <w:tcW w:w="1871" w:type="dxa"/>
                  <w:shd w:val="clear" w:color="auto" w:fill="DBE5F1"/>
                  <w:vAlign w:val="center"/>
                </w:tcPr>
                <w:p w14:paraId="369E94EA" w14:textId="77777777" w:rsidR="00590615" w:rsidRPr="008B51BD" w:rsidRDefault="00590615" w:rsidP="00280DEE">
                  <w:pPr>
                    <w:rPr>
                      <w:sz w:val="18"/>
                      <w:szCs w:val="18"/>
                    </w:rPr>
                  </w:pPr>
                  <w:r>
                    <w:rPr>
                      <w:sz w:val="18"/>
                      <w:szCs w:val="18"/>
                    </w:rPr>
                    <w:t>0</w:t>
                  </w:r>
                </w:p>
              </w:tc>
              <w:tc>
                <w:tcPr>
                  <w:tcW w:w="1881" w:type="dxa"/>
                  <w:tcBorders>
                    <w:right w:val="single" w:sz="4" w:space="0" w:color="auto"/>
                  </w:tcBorders>
                  <w:shd w:val="clear" w:color="auto" w:fill="DBE5F1"/>
                </w:tcPr>
                <w:p w14:paraId="7CC39EF5" w14:textId="77777777" w:rsidR="00590615" w:rsidRPr="008B51BD" w:rsidRDefault="00590615" w:rsidP="00280DEE">
                  <w:pPr>
                    <w:rPr>
                      <w:sz w:val="18"/>
                      <w:szCs w:val="18"/>
                    </w:rPr>
                  </w:pPr>
                  <w:r w:rsidRPr="00806595">
                    <w:rPr>
                      <w:sz w:val="18"/>
                      <w:szCs w:val="18"/>
                    </w:rPr>
                    <w:t>20210406</w:t>
                  </w:r>
                </w:p>
              </w:tc>
            </w:tr>
          </w:tbl>
          <w:p w14:paraId="22265996" w14:textId="77777777" w:rsidR="00590615" w:rsidRPr="00DA41A6" w:rsidRDefault="00590615" w:rsidP="00280DEE">
            <w:pPr>
              <w:jc w:val="left"/>
              <w:rPr>
                <w:rFonts w:cs="Arial"/>
              </w:rPr>
            </w:pPr>
          </w:p>
          <w:p w14:paraId="344782AB" w14:textId="77777777" w:rsidR="00590615" w:rsidRPr="00DA41A6" w:rsidRDefault="00590615" w:rsidP="00280DEE">
            <w:pPr>
              <w:jc w:val="left"/>
              <w:rPr>
                <w:rFonts w:cs="Arial"/>
              </w:rPr>
            </w:pPr>
          </w:p>
        </w:tc>
      </w:tr>
    </w:tbl>
    <w:p w14:paraId="0399D209" w14:textId="77777777" w:rsidR="00590615" w:rsidRPr="000231A2" w:rsidRDefault="00590615" w:rsidP="00590615"/>
    <w:p w14:paraId="3F1B49A2" w14:textId="77777777" w:rsidR="00590615" w:rsidRDefault="00590615" w:rsidP="00590615"/>
    <w:p w14:paraId="14E4A5B2" w14:textId="152E70B9" w:rsidR="00590615" w:rsidRDefault="00590615" w:rsidP="00590615">
      <w:pPr>
        <w:pStyle w:val="Heading3"/>
      </w:pPr>
      <w:bookmarkStart w:id="10610" w:name="_Toc189647956"/>
      <w:r>
        <w:lastRenderedPageBreak/>
        <w:t>Update</w:t>
      </w:r>
      <w:r w:rsidR="00D410A6">
        <w:t>(s) o</w:t>
      </w:r>
      <w:r>
        <w:t>f combined exchange set.</w:t>
      </w:r>
      <w:bookmarkEnd w:id="10610"/>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54"/>
        <w:gridCol w:w="3072"/>
        <w:gridCol w:w="2354"/>
        <w:gridCol w:w="1972"/>
      </w:tblGrid>
      <w:tr w:rsidR="00590615" w14:paraId="2E0555DF" w14:textId="77777777" w:rsidTr="00D410A6">
        <w:trPr>
          <w:trHeight w:val="454"/>
          <w:tblHeader/>
        </w:trPr>
        <w:tc>
          <w:tcPr>
            <w:tcW w:w="2381" w:type="dxa"/>
            <w:shd w:val="clear" w:color="auto" w:fill="BFBFBF" w:themeFill="background1" w:themeFillShade="BF"/>
            <w:vAlign w:val="center"/>
          </w:tcPr>
          <w:p w14:paraId="22B548FA" w14:textId="77777777" w:rsidR="00590615" w:rsidRPr="004065B1" w:rsidRDefault="00590615" w:rsidP="00280DEE">
            <w:r w:rsidRPr="000A066E">
              <w:rPr>
                <w:b/>
              </w:rPr>
              <w:t>Test Reference</w:t>
            </w:r>
          </w:p>
        </w:tc>
        <w:tc>
          <w:tcPr>
            <w:tcW w:w="2381" w:type="dxa"/>
            <w:shd w:val="clear" w:color="auto" w:fill="BFBFBF" w:themeFill="background1" w:themeFillShade="BF"/>
            <w:vAlign w:val="center"/>
          </w:tcPr>
          <w:p w14:paraId="1FBD51D9" w14:textId="77777777" w:rsidR="00590615" w:rsidRPr="004065B1" w:rsidRDefault="00590615" w:rsidP="00280DEE">
            <w:proofErr w:type="spellStart"/>
            <w:r>
              <w:t>DualFuelSimpleUpdate</w:t>
            </w:r>
            <w:proofErr w:type="spellEnd"/>
          </w:p>
        </w:tc>
        <w:tc>
          <w:tcPr>
            <w:tcW w:w="2382" w:type="dxa"/>
            <w:shd w:val="clear" w:color="auto" w:fill="BFBFBF" w:themeFill="background1" w:themeFillShade="BF"/>
            <w:vAlign w:val="center"/>
          </w:tcPr>
          <w:p w14:paraId="3CF9C00F" w14:textId="77777777" w:rsidR="00590615" w:rsidRPr="004065B1" w:rsidRDefault="00590615" w:rsidP="00280DEE">
            <w:r w:rsidRPr="000A066E">
              <w:rPr>
                <w:b/>
              </w:rPr>
              <w:t>IHO Reference</w:t>
            </w:r>
          </w:p>
        </w:tc>
        <w:tc>
          <w:tcPr>
            <w:tcW w:w="2382" w:type="dxa"/>
            <w:shd w:val="clear" w:color="auto" w:fill="BFBFBF" w:themeFill="background1" w:themeFillShade="BF"/>
            <w:vAlign w:val="center"/>
          </w:tcPr>
          <w:p w14:paraId="5449CB33" w14:textId="5AE9810D" w:rsidR="00590615" w:rsidRPr="004065B1" w:rsidRDefault="005E5735" w:rsidP="00280DEE">
            <w:r>
              <w:t>S-98</w:t>
            </w:r>
            <w:r w:rsidR="00E019D7">
              <w:t xml:space="preserve"> 18.</w:t>
            </w:r>
            <w:r w:rsidR="003361B3">
              <w:t>2</w:t>
            </w:r>
          </w:p>
        </w:tc>
      </w:tr>
      <w:tr w:rsidR="00590615" w14:paraId="515363ED" w14:textId="77777777" w:rsidTr="00D410A6">
        <w:trPr>
          <w:tblHeader/>
        </w:trPr>
        <w:tc>
          <w:tcPr>
            <w:tcW w:w="9526" w:type="dxa"/>
            <w:gridSpan w:val="4"/>
            <w:shd w:val="clear" w:color="auto" w:fill="BFBFBF" w:themeFill="background1" w:themeFillShade="BF"/>
            <w:vAlign w:val="center"/>
          </w:tcPr>
          <w:p w14:paraId="1DBC0688" w14:textId="77777777" w:rsidR="00590615" w:rsidRDefault="00590615" w:rsidP="00280DEE">
            <w:r w:rsidRPr="000A066E">
              <w:rPr>
                <w:b/>
              </w:rPr>
              <w:t>Test description</w:t>
            </w:r>
          </w:p>
        </w:tc>
      </w:tr>
      <w:tr w:rsidR="00590615" w14:paraId="6D89D901" w14:textId="77777777" w:rsidTr="00280DEE">
        <w:trPr>
          <w:tblHeader/>
        </w:trPr>
        <w:tc>
          <w:tcPr>
            <w:tcW w:w="9526" w:type="dxa"/>
            <w:gridSpan w:val="4"/>
            <w:vAlign w:val="center"/>
          </w:tcPr>
          <w:p w14:paraId="072D50BF" w14:textId="77777777" w:rsidR="00590615" w:rsidRDefault="00590615" w:rsidP="00280DEE">
            <w:pPr>
              <w:rPr>
                <w:i/>
              </w:rPr>
            </w:pPr>
          </w:p>
          <w:p w14:paraId="707F5419" w14:textId="77777777" w:rsidR="00590615" w:rsidRDefault="00590615" w:rsidP="00280DEE">
            <w:pPr>
              <w:rPr>
                <w:i/>
              </w:rPr>
            </w:pPr>
            <w:r>
              <w:rPr>
                <w:i/>
              </w:rPr>
              <w:t>This tests verifies the ECDIS is able to load updates to Dual Fuel datasets from a combined update exchange set.</w:t>
            </w:r>
          </w:p>
          <w:p w14:paraId="293ACA02" w14:textId="77777777" w:rsidR="003361B3" w:rsidRDefault="003361B3" w:rsidP="00280DEE">
            <w:pPr>
              <w:rPr>
                <w:i/>
              </w:rPr>
            </w:pPr>
          </w:p>
          <w:p w14:paraId="7AEBFEC4" w14:textId="405AC85D" w:rsidR="003361B3" w:rsidRDefault="003361B3" w:rsidP="00280DEE">
            <w:pPr>
              <w:rPr>
                <w:b/>
                <w:bCs/>
                <w:i/>
              </w:rPr>
            </w:pPr>
            <w:r>
              <w:rPr>
                <w:b/>
                <w:bCs/>
                <w:i/>
              </w:rPr>
              <w:t xml:space="preserve">[these tests are very basic and may be expanded with more comprehensive exchange sets including ones where S-57 is deleted and S-101 installed instead. Additionally, dual updates, multiple data coverage and exchange sets with multiple datasets at different MSVS will be supplied. The aim is to test all reasonable edge cases when loading and basic portrayal of dual fuel is enabled. </w:t>
            </w:r>
          </w:p>
          <w:p w14:paraId="331213E2" w14:textId="77777777" w:rsidR="003361B3" w:rsidRDefault="003361B3" w:rsidP="00280DEE">
            <w:pPr>
              <w:rPr>
                <w:b/>
                <w:bCs/>
                <w:i/>
              </w:rPr>
            </w:pPr>
          </w:p>
          <w:p w14:paraId="08015B6F" w14:textId="2E63AE40" w:rsidR="003361B3" w:rsidRPr="003361B3" w:rsidRDefault="003361B3" w:rsidP="00280DEE">
            <w:pPr>
              <w:rPr>
                <w:b/>
                <w:bCs/>
                <w:i/>
              </w:rPr>
            </w:pPr>
            <w:r>
              <w:rPr>
                <w:b/>
                <w:bCs/>
                <w:i/>
              </w:rPr>
              <w:t xml:space="preserve">Additionally, the viewing of extra layers on top of dual fuel displays will be tested. This will show interleaving on S-101, not on S-57 – S-98 </w:t>
            </w:r>
            <w:r w:rsidR="00E6520E">
              <w:rPr>
                <w:b/>
                <w:bCs/>
                <w:i/>
              </w:rPr>
              <w:t>18.2]</w:t>
            </w:r>
          </w:p>
          <w:p w14:paraId="5FCA436F" w14:textId="77777777" w:rsidR="00590615" w:rsidRPr="00DA41A6" w:rsidRDefault="00590615" w:rsidP="00280DEE">
            <w:pPr>
              <w:rPr>
                <w:i/>
              </w:rPr>
            </w:pPr>
          </w:p>
        </w:tc>
      </w:tr>
      <w:tr w:rsidR="00590615" w14:paraId="0FBB9E53" w14:textId="77777777" w:rsidTr="00D410A6">
        <w:trPr>
          <w:tblHeader/>
        </w:trPr>
        <w:tc>
          <w:tcPr>
            <w:tcW w:w="9526" w:type="dxa"/>
            <w:gridSpan w:val="4"/>
            <w:shd w:val="clear" w:color="auto" w:fill="BFBFBF" w:themeFill="background1" w:themeFillShade="BF"/>
            <w:vAlign w:val="center"/>
          </w:tcPr>
          <w:p w14:paraId="5C56F9D7" w14:textId="77777777" w:rsidR="00590615" w:rsidRPr="004065B1" w:rsidRDefault="00590615" w:rsidP="00280DEE">
            <w:r w:rsidRPr="000A066E">
              <w:rPr>
                <w:b/>
              </w:rPr>
              <w:t>Setup</w:t>
            </w:r>
          </w:p>
        </w:tc>
      </w:tr>
      <w:tr w:rsidR="00590615" w14:paraId="06FF5366" w14:textId="77777777" w:rsidTr="00280DEE">
        <w:trPr>
          <w:tblHeader/>
        </w:trPr>
        <w:tc>
          <w:tcPr>
            <w:tcW w:w="9526" w:type="dxa"/>
            <w:gridSpan w:val="4"/>
            <w:vAlign w:val="center"/>
          </w:tcPr>
          <w:p w14:paraId="2BB59B3D" w14:textId="77777777" w:rsidR="00590615" w:rsidRDefault="00590615" w:rsidP="00280DEE">
            <w:pPr>
              <w:jc w:val="left"/>
              <w:rPr>
                <w:i/>
              </w:rPr>
            </w:pPr>
          </w:p>
          <w:p w14:paraId="711138C4" w14:textId="77777777" w:rsidR="00590615" w:rsidRDefault="00590615" w:rsidP="00280DEE">
            <w:pPr>
              <w:jc w:val="left"/>
              <w:rPr>
                <w:i/>
              </w:rPr>
            </w:pPr>
            <w:r>
              <w:rPr>
                <w:i/>
              </w:rPr>
              <w:t xml:space="preserve">As per previous test </w:t>
            </w:r>
            <w:proofErr w:type="spellStart"/>
            <w:r w:rsidRPr="00DA41A6">
              <w:rPr>
                <w:b/>
                <w:bCs/>
                <w:i/>
              </w:rPr>
              <w:t>DualFuelSimple</w:t>
            </w:r>
            <w:proofErr w:type="spellEnd"/>
          </w:p>
          <w:p w14:paraId="3CBBAD97" w14:textId="77777777" w:rsidR="00590615" w:rsidRPr="00EF287F" w:rsidRDefault="00590615" w:rsidP="00280DEE">
            <w:pPr>
              <w:jc w:val="left"/>
              <w:rPr>
                <w:i/>
              </w:rPr>
            </w:pPr>
          </w:p>
        </w:tc>
      </w:tr>
      <w:tr w:rsidR="00590615" w14:paraId="07CC0613" w14:textId="77777777" w:rsidTr="00D410A6">
        <w:trPr>
          <w:tblHeader/>
        </w:trPr>
        <w:tc>
          <w:tcPr>
            <w:tcW w:w="9526" w:type="dxa"/>
            <w:gridSpan w:val="4"/>
            <w:shd w:val="clear" w:color="auto" w:fill="BFBFBF" w:themeFill="background1" w:themeFillShade="BF"/>
            <w:vAlign w:val="center"/>
          </w:tcPr>
          <w:p w14:paraId="0C2F25DB" w14:textId="77777777" w:rsidR="00590615" w:rsidRPr="004065B1" w:rsidRDefault="00590615" w:rsidP="00280DEE">
            <w:r w:rsidRPr="000A066E">
              <w:rPr>
                <w:b/>
              </w:rPr>
              <w:t>Action</w:t>
            </w:r>
          </w:p>
        </w:tc>
      </w:tr>
      <w:tr w:rsidR="00590615" w14:paraId="35E9D429" w14:textId="77777777" w:rsidTr="00280DEE">
        <w:trPr>
          <w:tblHeader/>
        </w:trPr>
        <w:tc>
          <w:tcPr>
            <w:tcW w:w="9526" w:type="dxa"/>
            <w:gridSpan w:val="4"/>
            <w:vAlign w:val="center"/>
          </w:tcPr>
          <w:p w14:paraId="3911AD44" w14:textId="77777777" w:rsidR="00590615" w:rsidRDefault="00590615" w:rsidP="00280DEE">
            <w:pPr>
              <w:rPr>
                <w:i/>
              </w:rPr>
            </w:pPr>
          </w:p>
          <w:p w14:paraId="7630E38A" w14:textId="77777777" w:rsidR="00590615" w:rsidRDefault="00590615" w:rsidP="00280DEE">
            <w:pPr>
              <w:rPr>
                <w:i/>
              </w:rPr>
            </w:pPr>
            <w:r>
              <w:rPr>
                <w:i/>
              </w:rPr>
              <w:t xml:space="preserve">Load exchange set </w:t>
            </w:r>
            <w:proofErr w:type="spellStart"/>
            <w:r w:rsidRPr="00DA41A6">
              <w:rPr>
                <w:b/>
                <w:bCs/>
                <w:i/>
              </w:rPr>
              <w:t>DualFuelSimpleUpdate</w:t>
            </w:r>
            <w:proofErr w:type="spellEnd"/>
          </w:p>
          <w:p w14:paraId="4C961D2B" w14:textId="77777777" w:rsidR="00590615" w:rsidRPr="00EF287F" w:rsidRDefault="00590615" w:rsidP="00280DEE">
            <w:pPr>
              <w:rPr>
                <w:i/>
              </w:rPr>
            </w:pPr>
          </w:p>
        </w:tc>
      </w:tr>
      <w:tr w:rsidR="00590615" w14:paraId="6537D3F5" w14:textId="77777777" w:rsidTr="00D410A6">
        <w:trPr>
          <w:tblHeader/>
        </w:trPr>
        <w:tc>
          <w:tcPr>
            <w:tcW w:w="9526" w:type="dxa"/>
            <w:gridSpan w:val="4"/>
            <w:shd w:val="clear" w:color="auto" w:fill="BFBFBF" w:themeFill="background1" w:themeFillShade="BF"/>
            <w:vAlign w:val="center"/>
          </w:tcPr>
          <w:p w14:paraId="667D050E" w14:textId="77777777" w:rsidR="00590615" w:rsidRPr="004065B1" w:rsidRDefault="00590615" w:rsidP="00280DEE">
            <w:r w:rsidRPr="000A066E">
              <w:rPr>
                <w:b/>
              </w:rPr>
              <w:t>Results</w:t>
            </w:r>
          </w:p>
        </w:tc>
      </w:tr>
      <w:tr w:rsidR="00590615" w14:paraId="27D32E7E" w14:textId="77777777" w:rsidTr="00280DEE">
        <w:trPr>
          <w:tblHeader/>
        </w:trPr>
        <w:tc>
          <w:tcPr>
            <w:tcW w:w="9526" w:type="dxa"/>
            <w:gridSpan w:val="4"/>
            <w:vAlign w:val="center"/>
          </w:tcPr>
          <w:p w14:paraId="29CB5118" w14:textId="77777777" w:rsidR="00590615" w:rsidRDefault="00590615" w:rsidP="00280DEE">
            <w:pPr>
              <w:jc w:val="left"/>
              <w:rPr>
                <w:rFonts w:cs="Arial"/>
                <w:i/>
                <w:iCs/>
                <w:position w:val="-1"/>
                <w:lang w:val="en-US"/>
              </w:rPr>
            </w:pPr>
          </w:p>
          <w:p w14:paraId="77F2DF8E" w14:textId="744DF34F" w:rsidR="00590615" w:rsidRDefault="00547B8A" w:rsidP="00280DEE">
            <w:pPr>
              <w:jc w:val="left"/>
              <w:rPr>
                <w:rFonts w:cs="Arial"/>
                <w:i/>
                <w:iCs/>
                <w:position w:val="-1"/>
                <w:lang w:val="en-US"/>
              </w:rPr>
            </w:pPr>
            <w:r>
              <w:rPr>
                <w:rFonts w:cs="Arial"/>
                <w:i/>
                <w:iCs/>
                <w:position w:val="-1"/>
                <w:lang w:val="en-US"/>
              </w:rPr>
              <w:t>System Database</w:t>
            </w:r>
            <w:r w:rsidR="00590615">
              <w:rPr>
                <w:rFonts w:cs="Arial"/>
                <w:i/>
                <w:iCs/>
                <w:position w:val="-1"/>
                <w:lang w:val="en-US"/>
              </w:rPr>
              <w:t xml:space="preserve"> contents should show:</w:t>
            </w:r>
          </w:p>
          <w:p w14:paraId="3B77429F" w14:textId="77777777" w:rsidR="00590615" w:rsidRDefault="00590615" w:rsidP="00280DEE">
            <w:pPr>
              <w:jc w:val="left"/>
              <w:rPr>
                <w:rFonts w:cs="Arial"/>
                <w:i/>
                <w:iCs/>
                <w:position w:val="-1"/>
                <w:lang w:val="en-US"/>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299"/>
              <w:gridCol w:w="1170"/>
              <w:gridCol w:w="1871"/>
              <w:gridCol w:w="2305"/>
              <w:gridCol w:w="1881"/>
            </w:tblGrid>
            <w:tr w:rsidR="00590615" w:rsidRPr="008B51BD" w14:paraId="615968F8" w14:textId="77777777" w:rsidTr="00280DEE">
              <w:trPr>
                <w:tblHeader/>
              </w:trPr>
              <w:tc>
                <w:tcPr>
                  <w:tcW w:w="2299" w:type="dxa"/>
                  <w:tcBorders>
                    <w:top w:val="single" w:sz="4" w:space="0" w:color="auto"/>
                    <w:left w:val="single" w:sz="4" w:space="0" w:color="auto"/>
                    <w:bottom w:val="single" w:sz="4" w:space="0" w:color="auto"/>
                  </w:tcBorders>
                  <w:shd w:val="clear" w:color="auto" w:fill="B8CCE4"/>
                  <w:vAlign w:val="center"/>
                </w:tcPr>
                <w:p w14:paraId="6943A74D" w14:textId="77777777" w:rsidR="00590615" w:rsidRPr="008B51BD" w:rsidRDefault="00590615" w:rsidP="00280DEE">
                  <w:pPr>
                    <w:rPr>
                      <w:sz w:val="18"/>
                      <w:szCs w:val="18"/>
                    </w:rPr>
                  </w:pPr>
                  <w:r w:rsidRPr="008B51BD">
                    <w:rPr>
                      <w:sz w:val="18"/>
                      <w:szCs w:val="18"/>
                    </w:rPr>
                    <w:t>ENC</w:t>
                  </w:r>
                </w:p>
              </w:tc>
              <w:tc>
                <w:tcPr>
                  <w:tcW w:w="1170" w:type="dxa"/>
                  <w:tcBorders>
                    <w:top w:val="single" w:sz="4" w:space="0" w:color="auto"/>
                    <w:bottom w:val="single" w:sz="4" w:space="0" w:color="auto"/>
                  </w:tcBorders>
                  <w:shd w:val="clear" w:color="auto" w:fill="B8CCE4"/>
                  <w:vAlign w:val="center"/>
                </w:tcPr>
                <w:p w14:paraId="63761122" w14:textId="77777777" w:rsidR="00590615" w:rsidRPr="008B51BD" w:rsidRDefault="00590615" w:rsidP="00280DEE">
                  <w:pPr>
                    <w:rPr>
                      <w:sz w:val="18"/>
                      <w:szCs w:val="18"/>
                    </w:rPr>
                  </w:pPr>
                  <w:r w:rsidRPr="008B51BD">
                    <w:rPr>
                      <w:sz w:val="18"/>
                      <w:szCs w:val="18"/>
                    </w:rPr>
                    <w:t>Edition</w:t>
                  </w:r>
                </w:p>
                <w:p w14:paraId="437C2F3A" w14:textId="77777777" w:rsidR="00590615" w:rsidRPr="008B51BD" w:rsidRDefault="00590615" w:rsidP="00280DEE">
                  <w:pPr>
                    <w:rPr>
                      <w:sz w:val="18"/>
                      <w:szCs w:val="18"/>
                    </w:rPr>
                  </w:pPr>
                  <w:r w:rsidRPr="008B51BD">
                    <w:rPr>
                      <w:sz w:val="18"/>
                      <w:szCs w:val="18"/>
                    </w:rPr>
                    <w:t>(EDTN)</w:t>
                  </w:r>
                </w:p>
              </w:tc>
              <w:tc>
                <w:tcPr>
                  <w:tcW w:w="1871" w:type="dxa"/>
                  <w:tcBorders>
                    <w:top w:val="single" w:sz="4" w:space="0" w:color="auto"/>
                    <w:bottom w:val="single" w:sz="4" w:space="0" w:color="auto"/>
                  </w:tcBorders>
                  <w:shd w:val="clear" w:color="auto" w:fill="B8CCE4"/>
                  <w:vAlign w:val="center"/>
                </w:tcPr>
                <w:p w14:paraId="0E2C90CD" w14:textId="77777777" w:rsidR="00590615" w:rsidRPr="008B51BD" w:rsidRDefault="00590615" w:rsidP="00280DEE">
                  <w:pPr>
                    <w:rPr>
                      <w:sz w:val="18"/>
                      <w:szCs w:val="18"/>
                    </w:rPr>
                  </w:pPr>
                  <w:r w:rsidRPr="008B51BD">
                    <w:rPr>
                      <w:sz w:val="18"/>
                      <w:szCs w:val="18"/>
                    </w:rPr>
                    <w:t>Update number</w:t>
                  </w:r>
                </w:p>
                <w:p w14:paraId="5EBBBBF2" w14:textId="77777777" w:rsidR="00590615" w:rsidRPr="008B51BD" w:rsidRDefault="00590615" w:rsidP="00280DEE">
                  <w:pPr>
                    <w:rPr>
                      <w:sz w:val="18"/>
                      <w:szCs w:val="18"/>
                    </w:rPr>
                  </w:pPr>
                  <w:r w:rsidRPr="008B51BD">
                    <w:rPr>
                      <w:sz w:val="18"/>
                      <w:szCs w:val="18"/>
                    </w:rPr>
                    <w:t>(UPDN)</w:t>
                  </w:r>
                </w:p>
              </w:tc>
              <w:tc>
                <w:tcPr>
                  <w:tcW w:w="2305" w:type="dxa"/>
                  <w:tcBorders>
                    <w:top w:val="single" w:sz="4" w:space="0" w:color="auto"/>
                    <w:bottom w:val="single" w:sz="4" w:space="0" w:color="auto"/>
                  </w:tcBorders>
                  <w:shd w:val="clear" w:color="auto" w:fill="B8CCE4"/>
                  <w:vAlign w:val="center"/>
                </w:tcPr>
                <w:p w14:paraId="63262AF3" w14:textId="77777777" w:rsidR="00590615" w:rsidRPr="008B51BD" w:rsidRDefault="00590615" w:rsidP="00280DEE">
                  <w:pPr>
                    <w:rPr>
                      <w:sz w:val="18"/>
                      <w:szCs w:val="18"/>
                    </w:rPr>
                  </w:pPr>
                  <w:r w:rsidRPr="008B51BD">
                    <w:rPr>
                      <w:sz w:val="18"/>
                      <w:szCs w:val="18"/>
                    </w:rPr>
                    <w:t>Update Application</w:t>
                  </w:r>
                </w:p>
                <w:p w14:paraId="4A4A85AB" w14:textId="77777777" w:rsidR="00590615" w:rsidRPr="008B51BD" w:rsidRDefault="00590615" w:rsidP="00280DEE">
                  <w:pPr>
                    <w:rPr>
                      <w:sz w:val="18"/>
                      <w:szCs w:val="18"/>
                    </w:rPr>
                  </w:pPr>
                  <w:r w:rsidRPr="008B51BD">
                    <w:rPr>
                      <w:sz w:val="18"/>
                      <w:szCs w:val="18"/>
                    </w:rPr>
                    <w:t>Date (UADT)</w:t>
                  </w:r>
                </w:p>
              </w:tc>
              <w:tc>
                <w:tcPr>
                  <w:tcW w:w="1881" w:type="dxa"/>
                  <w:tcBorders>
                    <w:top w:val="single" w:sz="4" w:space="0" w:color="auto"/>
                    <w:bottom w:val="single" w:sz="4" w:space="0" w:color="auto"/>
                    <w:right w:val="single" w:sz="4" w:space="0" w:color="auto"/>
                  </w:tcBorders>
                  <w:shd w:val="clear" w:color="auto" w:fill="B8CCE4"/>
                  <w:vAlign w:val="center"/>
                </w:tcPr>
                <w:p w14:paraId="27F6BF59" w14:textId="77777777" w:rsidR="00590615" w:rsidRPr="008B51BD" w:rsidRDefault="00590615" w:rsidP="00280DEE">
                  <w:pPr>
                    <w:rPr>
                      <w:sz w:val="18"/>
                      <w:szCs w:val="18"/>
                    </w:rPr>
                  </w:pPr>
                  <w:r w:rsidRPr="008B51BD">
                    <w:rPr>
                      <w:sz w:val="18"/>
                      <w:szCs w:val="18"/>
                    </w:rPr>
                    <w:t>Issue Date</w:t>
                  </w:r>
                </w:p>
                <w:p w14:paraId="40178516" w14:textId="77777777" w:rsidR="00590615" w:rsidRPr="008B51BD" w:rsidRDefault="00590615" w:rsidP="00280DEE">
                  <w:pPr>
                    <w:rPr>
                      <w:sz w:val="18"/>
                      <w:szCs w:val="18"/>
                    </w:rPr>
                  </w:pPr>
                  <w:r w:rsidRPr="008B51BD">
                    <w:rPr>
                      <w:sz w:val="18"/>
                      <w:szCs w:val="18"/>
                    </w:rPr>
                    <w:t>(ISDT)</w:t>
                  </w:r>
                </w:p>
              </w:tc>
            </w:tr>
            <w:tr w:rsidR="00590615" w:rsidRPr="008B51BD" w14:paraId="530D405D" w14:textId="77777777" w:rsidTr="00280DEE">
              <w:trPr>
                <w:tblHeader/>
              </w:trPr>
              <w:tc>
                <w:tcPr>
                  <w:tcW w:w="2299" w:type="dxa"/>
                  <w:tcBorders>
                    <w:top w:val="single" w:sz="4" w:space="0" w:color="auto"/>
                    <w:left w:val="single" w:sz="4" w:space="0" w:color="auto"/>
                  </w:tcBorders>
                  <w:shd w:val="clear" w:color="auto" w:fill="DBE5F1"/>
                  <w:vAlign w:val="center"/>
                </w:tcPr>
                <w:p w14:paraId="3E1CD2FA" w14:textId="77777777" w:rsidR="00590615" w:rsidRPr="008B51BD" w:rsidRDefault="00590615" w:rsidP="00280DEE">
                  <w:pPr>
                    <w:rPr>
                      <w:sz w:val="18"/>
                      <w:szCs w:val="18"/>
                    </w:rPr>
                  </w:pPr>
                  <w:r w:rsidRPr="003E3203">
                    <w:rPr>
                      <w:sz w:val="18"/>
                      <w:szCs w:val="18"/>
                    </w:rPr>
                    <w:t>GB5X01NW.000</w:t>
                  </w:r>
                </w:p>
              </w:tc>
              <w:tc>
                <w:tcPr>
                  <w:tcW w:w="1170" w:type="dxa"/>
                  <w:tcBorders>
                    <w:top w:val="single" w:sz="4" w:space="0" w:color="auto"/>
                  </w:tcBorders>
                  <w:shd w:val="clear" w:color="auto" w:fill="DBE5F1"/>
                  <w:vAlign w:val="center"/>
                </w:tcPr>
                <w:p w14:paraId="72D69556" w14:textId="77777777" w:rsidR="00590615" w:rsidRPr="008B51BD" w:rsidRDefault="00590615" w:rsidP="00280DEE">
                  <w:pPr>
                    <w:rPr>
                      <w:sz w:val="18"/>
                      <w:szCs w:val="18"/>
                    </w:rPr>
                  </w:pPr>
                  <w:r>
                    <w:rPr>
                      <w:sz w:val="18"/>
                      <w:szCs w:val="18"/>
                    </w:rPr>
                    <w:t>1</w:t>
                  </w:r>
                </w:p>
              </w:tc>
              <w:tc>
                <w:tcPr>
                  <w:tcW w:w="1871" w:type="dxa"/>
                  <w:tcBorders>
                    <w:top w:val="single" w:sz="4" w:space="0" w:color="auto"/>
                  </w:tcBorders>
                  <w:shd w:val="clear" w:color="auto" w:fill="DBE5F1"/>
                  <w:vAlign w:val="center"/>
                </w:tcPr>
                <w:p w14:paraId="2D2C0040" w14:textId="77777777" w:rsidR="00590615" w:rsidRPr="008B51BD" w:rsidRDefault="00590615" w:rsidP="00280DEE">
                  <w:pPr>
                    <w:rPr>
                      <w:sz w:val="18"/>
                      <w:szCs w:val="18"/>
                    </w:rPr>
                  </w:pPr>
                  <w:r>
                    <w:rPr>
                      <w:sz w:val="18"/>
                      <w:szCs w:val="18"/>
                    </w:rPr>
                    <w:t>1</w:t>
                  </w:r>
                </w:p>
              </w:tc>
              <w:tc>
                <w:tcPr>
                  <w:tcW w:w="2305" w:type="dxa"/>
                  <w:tcBorders>
                    <w:top w:val="single" w:sz="4" w:space="0" w:color="auto"/>
                  </w:tcBorders>
                  <w:shd w:val="clear" w:color="auto" w:fill="DBE5F1"/>
                  <w:vAlign w:val="center"/>
                </w:tcPr>
                <w:p w14:paraId="0C126268" w14:textId="77777777" w:rsidR="00590615" w:rsidRPr="008B51BD" w:rsidRDefault="00590615" w:rsidP="00280DEE">
                  <w:pPr>
                    <w:rPr>
                      <w:sz w:val="18"/>
                      <w:szCs w:val="18"/>
                    </w:rPr>
                  </w:pPr>
                  <w:r w:rsidRPr="008B51BD">
                    <w:rPr>
                      <w:sz w:val="18"/>
                      <w:szCs w:val="18"/>
                    </w:rPr>
                    <w:t>20</w:t>
                  </w:r>
                  <w:r>
                    <w:rPr>
                      <w:sz w:val="18"/>
                      <w:szCs w:val="18"/>
                    </w:rPr>
                    <w:t>19</w:t>
                  </w:r>
                  <w:r w:rsidRPr="008B51BD">
                    <w:rPr>
                      <w:sz w:val="18"/>
                      <w:szCs w:val="18"/>
                    </w:rPr>
                    <w:t>0409</w:t>
                  </w:r>
                </w:p>
              </w:tc>
              <w:tc>
                <w:tcPr>
                  <w:tcW w:w="1881" w:type="dxa"/>
                  <w:tcBorders>
                    <w:top w:val="single" w:sz="4" w:space="0" w:color="auto"/>
                    <w:right w:val="single" w:sz="4" w:space="0" w:color="auto"/>
                  </w:tcBorders>
                  <w:shd w:val="clear" w:color="auto" w:fill="DBE5F1"/>
                  <w:vAlign w:val="center"/>
                </w:tcPr>
                <w:p w14:paraId="3855EA60" w14:textId="77777777" w:rsidR="00590615" w:rsidRPr="008B51BD" w:rsidRDefault="00590615" w:rsidP="00280DEE">
                  <w:pPr>
                    <w:rPr>
                      <w:sz w:val="18"/>
                      <w:szCs w:val="18"/>
                    </w:rPr>
                  </w:pPr>
                  <w:r w:rsidRPr="008B51BD">
                    <w:rPr>
                      <w:sz w:val="18"/>
                      <w:szCs w:val="18"/>
                    </w:rPr>
                    <w:t>20</w:t>
                  </w:r>
                  <w:r>
                    <w:rPr>
                      <w:sz w:val="18"/>
                      <w:szCs w:val="18"/>
                    </w:rPr>
                    <w:t>19</w:t>
                  </w:r>
                  <w:r w:rsidRPr="008B51BD">
                    <w:rPr>
                      <w:sz w:val="18"/>
                      <w:szCs w:val="18"/>
                    </w:rPr>
                    <w:t>0409</w:t>
                  </w:r>
                </w:p>
              </w:tc>
            </w:tr>
            <w:tr w:rsidR="00590615" w:rsidRPr="008B51BD" w14:paraId="07EE5B85" w14:textId="77777777" w:rsidTr="00280DEE">
              <w:trPr>
                <w:tblHeader/>
              </w:trPr>
              <w:tc>
                <w:tcPr>
                  <w:tcW w:w="2299" w:type="dxa"/>
                  <w:tcBorders>
                    <w:left w:val="single" w:sz="4" w:space="0" w:color="auto"/>
                    <w:bottom w:val="single" w:sz="4" w:space="0" w:color="auto"/>
                  </w:tcBorders>
                  <w:shd w:val="clear" w:color="auto" w:fill="DBE5F1"/>
                  <w:vAlign w:val="center"/>
                </w:tcPr>
                <w:p w14:paraId="3E6B014F" w14:textId="507C123F" w:rsidR="00590615" w:rsidRPr="008B51BD" w:rsidRDefault="003B0268" w:rsidP="00280DEE">
                  <w:pPr>
                    <w:rPr>
                      <w:sz w:val="18"/>
                      <w:szCs w:val="18"/>
                    </w:rPr>
                  </w:pPr>
                  <w:r>
                    <w:rPr>
                      <w:sz w:val="18"/>
                      <w:szCs w:val="18"/>
                    </w:rPr>
                    <w:t>10100AA_X01NE</w:t>
                  </w:r>
                  <w:r w:rsidR="00590615" w:rsidRPr="008B51BD">
                    <w:rPr>
                      <w:sz w:val="18"/>
                      <w:szCs w:val="18"/>
                    </w:rPr>
                    <w:t>.000</w:t>
                  </w:r>
                </w:p>
              </w:tc>
              <w:tc>
                <w:tcPr>
                  <w:tcW w:w="1170" w:type="dxa"/>
                  <w:tcBorders>
                    <w:bottom w:val="single" w:sz="4" w:space="0" w:color="auto"/>
                  </w:tcBorders>
                  <w:shd w:val="clear" w:color="auto" w:fill="DBE5F1"/>
                  <w:vAlign w:val="center"/>
                </w:tcPr>
                <w:p w14:paraId="2A1DFF27" w14:textId="77777777" w:rsidR="00590615" w:rsidRPr="008B51BD" w:rsidRDefault="00590615" w:rsidP="00280DEE">
                  <w:pPr>
                    <w:rPr>
                      <w:sz w:val="18"/>
                      <w:szCs w:val="18"/>
                    </w:rPr>
                  </w:pPr>
                  <w:r w:rsidRPr="008B51BD">
                    <w:rPr>
                      <w:sz w:val="18"/>
                      <w:szCs w:val="18"/>
                    </w:rPr>
                    <w:t>1</w:t>
                  </w:r>
                </w:p>
              </w:tc>
              <w:tc>
                <w:tcPr>
                  <w:tcW w:w="1871" w:type="dxa"/>
                  <w:tcBorders>
                    <w:bottom w:val="single" w:sz="4" w:space="0" w:color="auto"/>
                  </w:tcBorders>
                  <w:shd w:val="clear" w:color="auto" w:fill="DBE5F1"/>
                  <w:vAlign w:val="center"/>
                </w:tcPr>
                <w:p w14:paraId="5BD251A2" w14:textId="77777777" w:rsidR="00590615" w:rsidRPr="008B51BD" w:rsidRDefault="00590615" w:rsidP="00280DEE">
                  <w:pPr>
                    <w:rPr>
                      <w:sz w:val="18"/>
                      <w:szCs w:val="18"/>
                    </w:rPr>
                  </w:pPr>
                  <w:r>
                    <w:rPr>
                      <w:sz w:val="18"/>
                      <w:szCs w:val="18"/>
                    </w:rPr>
                    <w:t>1</w:t>
                  </w:r>
                </w:p>
              </w:tc>
              <w:tc>
                <w:tcPr>
                  <w:tcW w:w="2305" w:type="dxa"/>
                  <w:tcBorders>
                    <w:bottom w:val="single" w:sz="4" w:space="0" w:color="auto"/>
                  </w:tcBorders>
                  <w:shd w:val="clear" w:color="auto" w:fill="DBE5F1"/>
                  <w:vAlign w:val="center"/>
                </w:tcPr>
                <w:p w14:paraId="2E92A538" w14:textId="77777777" w:rsidR="00590615" w:rsidRPr="008B51BD" w:rsidRDefault="00590615" w:rsidP="00280DEE">
                  <w:pPr>
                    <w:rPr>
                      <w:sz w:val="18"/>
                      <w:szCs w:val="18"/>
                    </w:rPr>
                  </w:pPr>
                  <w:r w:rsidRPr="008B51BD">
                    <w:rPr>
                      <w:sz w:val="18"/>
                      <w:szCs w:val="18"/>
                    </w:rPr>
                    <w:t>20</w:t>
                  </w:r>
                  <w:r>
                    <w:rPr>
                      <w:sz w:val="18"/>
                      <w:szCs w:val="18"/>
                    </w:rPr>
                    <w:t>2</w:t>
                  </w:r>
                  <w:r w:rsidRPr="008B51BD">
                    <w:rPr>
                      <w:sz w:val="18"/>
                      <w:szCs w:val="18"/>
                    </w:rPr>
                    <w:t>10406</w:t>
                  </w:r>
                </w:p>
              </w:tc>
              <w:tc>
                <w:tcPr>
                  <w:tcW w:w="1881" w:type="dxa"/>
                  <w:tcBorders>
                    <w:bottom w:val="single" w:sz="4" w:space="0" w:color="auto"/>
                    <w:right w:val="single" w:sz="4" w:space="0" w:color="auto"/>
                  </w:tcBorders>
                  <w:shd w:val="clear" w:color="auto" w:fill="DBE5F1"/>
                  <w:vAlign w:val="center"/>
                </w:tcPr>
                <w:p w14:paraId="4AD9285D" w14:textId="77777777" w:rsidR="00590615" w:rsidRPr="008B51BD" w:rsidRDefault="00590615" w:rsidP="00280DEE">
                  <w:pPr>
                    <w:rPr>
                      <w:sz w:val="18"/>
                      <w:szCs w:val="18"/>
                    </w:rPr>
                  </w:pPr>
                  <w:r w:rsidRPr="008B51BD">
                    <w:rPr>
                      <w:sz w:val="18"/>
                      <w:szCs w:val="18"/>
                    </w:rPr>
                    <w:t>20</w:t>
                  </w:r>
                  <w:r>
                    <w:rPr>
                      <w:sz w:val="18"/>
                      <w:szCs w:val="18"/>
                    </w:rPr>
                    <w:t>2</w:t>
                  </w:r>
                  <w:r w:rsidRPr="008B51BD">
                    <w:rPr>
                      <w:sz w:val="18"/>
                      <w:szCs w:val="18"/>
                    </w:rPr>
                    <w:t>10406</w:t>
                  </w:r>
                </w:p>
              </w:tc>
            </w:tr>
          </w:tbl>
          <w:p w14:paraId="5E39A7B9" w14:textId="77777777" w:rsidR="00590615" w:rsidRDefault="00590615" w:rsidP="00280DEE">
            <w:pPr>
              <w:jc w:val="left"/>
              <w:rPr>
                <w:rFonts w:cs="Arial"/>
              </w:rPr>
            </w:pPr>
          </w:p>
          <w:p w14:paraId="64E45D10" w14:textId="77777777" w:rsidR="00590615" w:rsidRPr="00DA41A6" w:rsidRDefault="00590615" w:rsidP="00280DEE">
            <w:pPr>
              <w:jc w:val="left"/>
              <w:rPr>
                <w:rFonts w:cs="Arial"/>
              </w:rPr>
            </w:pPr>
          </w:p>
        </w:tc>
      </w:tr>
    </w:tbl>
    <w:p w14:paraId="6BAB5F07" w14:textId="77777777" w:rsidR="00590615" w:rsidRDefault="00590615" w:rsidP="00590615"/>
    <w:p w14:paraId="2C4B522A" w14:textId="77777777" w:rsidR="00590615" w:rsidRPr="000231A2" w:rsidRDefault="00590615" w:rsidP="00590615"/>
    <w:p w14:paraId="609BF04B" w14:textId="77777777" w:rsidR="00590615" w:rsidRDefault="00590615" w:rsidP="00590615">
      <w:pPr>
        <w:pStyle w:val="Heading2"/>
      </w:pPr>
      <w:bookmarkStart w:id="10611" w:name="_Toc189647957"/>
      <w:r w:rsidRPr="00667E6F">
        <w:lastRenderedPageBreak/>
        <w:t>Functions associated with chart display</w:t>
      </w:r>
      <w:bookmarkEnd w:id="10611"/>
    </w:p>
    <w:p w14:paraId="14D65AC2" w14:textId="77777777" w:rsidR="00590615" w:rsidRPr="007E2CFE" w:rsidRDefault="00590615" w:rsidP="00590615">
      <w:pPr>
        <w:pStyle w:val="Heading3"/>
      </w:pPr>
      <w:bookmarkStart w:id="10612" w:name="_Toc189647958"/>
      <w:r>
        <w:t>Dual Fuel feature information</w:t>
      </w:r>
      <w:bookmarkEnd w:id="10612"/>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288"/>
        <w:gridCol w:w="2707"/>
        <w:gridCol w:w="2288"/>
        <w:gridCol w:w="2243"/>
      </w:tblGrid>
      <w:tr w:rsidR="00590615" w14:paraId="124799FE" w14:textId="77777777" w:rsidTr="00D410A6">
        <w:trPr>
          <w:trHeight w:val="454"/>
          <w:tblHeader/>
        </w:trPr>
        <w:tc>
          <w:tcPr>
            <w:tcW w:w="2381" w:type="dxa"/>
            <w:shd w:val="clear" w:color="auto" w:fill="BFBFBF" w:themeFill="background1" w:themeFillShade="BF"/>
            <w:vAlign w:val="center"/>
          </w:tcPr>
          <w:p w14:paraId="7E647254" w14:textId="77777777" w:rsidR="00590615" w:rsidRPr="004065B1" w:rsidRDefault="00590615" w:rsidP="00280DEE">
            <w:r w:rsidRPr="000A066E">
              <w:rPr>
                <w:b/>
              </w:rPr>
              <w:t>Test Reference</w:t>
            </w:r>
          </w:p>
        </w:tc>
        <w:tc>
          <w:tcPr>
            <w:tcW w:w="2381" w:type="dxa"/>
            <w:shd w:val="clear" w:color="auto" w:fill="BFBFBF" w:themeFill="background1" w:themeFillShade="BF"/>
            <w:vAlign w:val="center"/>
          </w:tcPr>
          <w:p w14:paraId="6E830702" w14:textId="1B821DC2" w:rsidR="00590615" w:rsidRPr="004065B1" w:rsidRDefault="0053204B" w:rsidP="00280DEE">
            <w:proofErr w:type="spellStart"/>
            <w:r>
              <w:t>DualFuelFeatureInformation</w:t>
            </w:r>
            <w:proofErr w:type="spellEnd"/>
          </w:p>
        </w:tc>
        <w:tc>
          <w:tcPr>
            <w:tcW w:w="2382" w:type="dxa"/>
            <w:shd w:val="clear" w:color="auto" w:fill="BFBFBF" w:themeFill="background1" w:themeFillShade="BF"/>
            <w:vAlign w:val="center"/>
          </w:tcPr>
          <w:p w14:paraId="33B0D9BA" w14:textId="77777777" w:rsidR="00590615" w:rsidRPr="004065B1" w:rsidRDefault="00590615" w:rsidP="00280DEE">
            <w:r w:rsidRPr="000A066E">
              <w:rPr>
                <w:b/>
              </w:rPr>
              <w:t>IHO Reference</w:t>
            </w:r>
          </w:p>
        </w:tc>
        <w:tc>
          <w:tcPr>
            <w:tcW w:w="2382" w:type="dxa"/>
            <w:shd w:val="clear" w:color="auto" w:fill="BFBFBF" w:themeFill="background1" w:themeFillShade="BF"/>
            <w:vAlign w:val="center"/>
          </w:tcPr>
          <w:p w14:paraId="2A1A8473" w14:textId="5657EB58" w:rsidR="00E6520E" w:rsidRPr="00E6520E" w:rsidRDefault="00E6520E" w:rsidP="00DB27A6">
            <w:pPr>
              <w:widowControl/>
              <w:spacing w:line="240" w:lineRule="auto"/>
            </w:pPr>
            <w:r>
              <w:t>S-98 18.2</w:t>
            </w:r>
          </w:p>
          <w:p w14:paraId="229D941B" w14:textId="3E48DCDE" w:rsidR="00590615" w:rsidRPr="004065B1" w:rsidRDefault="00590615" w:rsidP="00280DEE"/>
        </w:tc>
      </w:tr>
      <w:tr w:rsidR="00590615" w14:paraId="61B5DB0F" w14:textId="77777777" w:rsidTr="00D410A6">
        <w:trPr>
          <w:tblHeader/>
        </w:trPr>
        <w:tc>
          <w:tcPr>
            <w:tcW w:w="9526" w:type="dxa"/>
            <w:gridSpan w:val="4"/>
            <w:shd w:val="clear" w:color="auto" w:fill="BFBFBF" w:themeFill="background1" w:themeFillShade="BF"/>
            <w:vAlign w:val="center"/>
          </w:tcPr>
          <w:p w14:paraId="5FEB5201" w14:textId="77777777" w:rsidR="00590615" w:rsidRDefault="00590615" w:rsidP="00280DEE">
            <w:r w:rsidRPr="000A066E">
              <w:rPr>
                <w:b/>
              </w:rPr>
              <w:t>Test description</w:t>
            </w:r>
          </w:p>
        </w:tc>
      </w:tr>
      <w:tr w:rsidR="00590615" w14:paraId="1DF6992D" w14:textId="77777777" w:rsidTr="00280DEE">
        <w:trPr>
          <w:tblHeader/>
        </w:trPr>
        <w:tc>
          <w:tcPr>
            <w:tcW w:w="9526" w:type="dxa"/>
            <w:gridSpan w:val="4"/>
            <w:vAlign w:val="center"/>
          </w:tcPr>
          <w:p w14:paraId="18A1C178" w14:textId="77777777" w:rsidR="00590615" w:rsidRDefault="00590615" w:rsidP="00280DEE">
            <w:pPr>
              <w:rPr>
                <w:i/>
              </w:rPr>
            </w:pPr>
          </w:p>
          <w:p w14:paraId="1087C51B" w14:textId="77777777" w:rsidR="00590615" w:rsidRDefault="00590615" w:rsidP="00280DEE">
            <w:pPr>
              <w:rPr>
                <w:i/>
              </w:rPr>
            </w:pPr>
            <w:r w:rsidRPr="00E6520E">
              <w:rPr>
                <w:i/>
              </w:rPr>
              <w:t>Cursor picking in an area of DF should result in a unified display of information..</w:t>
            </w:r>
          </w:p>
          <w:p w14:paraId="43A14C3D" w14:textId="77777777" w:rsidR="00590615" w:rsidRPr="00036D8A" w:rsidRDefault="00590615" w:rsidP="00280DEE">
            <w:pPr>
              <w:rPr>
                <w:i/>
              </w:rPr>
            </w:pPr>
          </w:p>
        </w:tc>
      </w:tr>
      <w:tr w:rsidR="00590615" w14:paraId="151EEA14" w14:textId="77777777" w:rsidTr="00D410A6">
        <w:trPr>
          <w:tblHeader/>
        </w:trPr>
        <w:tc>
          <w:tcPr>
            <w:tcW w:w="9526" w:type="dxa"/>
            <w:gridSpan w:val="4"/>
            <w:shd w:val="clear" w:color="auto" w:fill="BFBFBF" w:themeFill="background1" w:themeFillShade="BF"/>
            <w:vAlign w:val="center"/>
          </w:tcPr>
          <w:p w14:paraId="185F2519" w14:textId="77777777" w:rsidR="00590615" w:rsidRPr="004065B1" w:rsidRDefault="00590615" w:rsidP="00280DEE">
            <w:r w:rsidRPr="000A066E">
              <w:rPr>
                <w:b/>
              </w:rPr>
              <w:t>Setup</w:t>
            </w:r>
          </w:p>
        </w:tc>
      </w:tr>
      <w:tr w:rsidR="00590615" w14:paraId="2E23D08C" w14:textId="77777777" w:rsidTr="00280DEE">
        <w:trPr>
          <w:tblHeader/>
        </w:trPr>
        <w:tc>
          <w:tcPr>
            <w:tcW w:w="9526" w:type="dxa"/>
            <w:gridSpan w:val="4"/>
            <w:vAlign w:val="center"/>
          </w:tcPr>
          <w:p w14:paraId="5E06CB5E" w14:textId="77777777" w:rsidR="00590615" w:rsidRDefault="00590615" w:rsidP="00280DEE">
            <w:pPr>
              <w:jc w:val="left"/>
              <w:rPr>
                <w:i/>
              </w:rPr>
            </w:pPr>
          </w:p>
          <w:p w14:paraId="45B4C7A4" w14:textId="77777777" w:rsidR="00590615" w:rsidRDefault="00590615" w:rsidP="00280DEE">
            <w:pPr>
              <w:jc w:val="left"/>
              <w:rPr>
                <w:i/>
              </w:rPr>
            </w:pPr>
            <w:r>
              <w:rPr>
                <w:i/>
              </w:rPr>
              <w:t xml:space="preserve">As per test </w:t>
            </w:r>
            <w:proofErr w:type="spellStart"/>
            <w:r>
              <w:rPr>
                <w:i/>
              </w:rPr>
              <w:t>DualFuelUpdate</w:t>
            </w:r>
            <w:proofErr w:type="spellEnd"/>
          </w:p>
          <w:p w14:paraId="435BA709" w14:textId="77777777" w:rsidR="00590615" w:rsidRPr="00EF287F" w:rsidRDefault="00590615" w:rsidP="00280DEE">
            <w:pPr>
              <w:jc w:val="left"/>
              <w:rPr>
                <w:i/>
              </w:rPr>
            </w:pPr>
          </w:p>
        </w:tc>
      </w:tr>
      <w:tr w:rsidR="00590615" w14:paraId="5613BEA6" w14:textId="77777777" w:rsidTr="00D410A6">
        <w:trPr>
          <w:tblHeader/>
        </w:trPr>
        <w:tc>
          <w:tcPr>
            <w:tcW w:w="9526" w:type="dxa"/>
            <w:gridSpan w:val="4"/>
            <w:shd w:val="clear" w:color="auto" w:fill="BFBFBF" w:themeFill="background1" w:themeFillShade="BF"/>
            <w:vAlign w:val="center"/>
          </w:tcPr>
          <w:p w14:paraId="2F046141" w14:textId="77777777" w:rsidR="00590615" w:rsidRPr="004065B1" w:rsidRDefault="00590615" w:rsidP="00280DEE">
            <w:r w:rsidRPr="000A066E">
              <w:rPr>
                <w:b/>
              </w:rPr>
              <w:t>Action</w:t>
            </w:r>
          </w:p>
        </w:tc>
      </w:tr>
      <w:tr w:rsidR="00590615" w14:paraId="06550486" w14:textId="77777777" w:rsidTr="00280DEE">
        <w:trPr>
          <w:tblHeader/>
        </w:trPr>
        <w:tc>
          <w:tcPr>
            <w:tcW w:w="9526" w:type="dxa"/>
            <w:gridSpan w:val="4"/>
            <w:vAlign w:val="center"/>
          </w:tcPr>
          <w:p w14:paraId="4E85BD72" w14:textId="77777777" w:rsidR="00590615" w:rsidRDefault="00590615" w:rsidP="00280DEE">
            <w:pPr>
              <w:rPr>
                <w:i/>
              </w:rPr>
            </w:pPr>
          </w:p>
          <w:p w14:paraId="7BC1A1C4" w14:textId="77777777" w:rsidR="00590615" w:rsidRDefault="00590615">
            <w:pPr>
              <w:pStyle w:val="ListParagraph"/>
              <w:numPr>
                <w:ilvl w:val="0"/>
                <w:numId w:val="60"/>
              </w:numPr>
            </w:pPr>
            <w:r>
              <w:t>Set position to (60.9277,-32.4966)</w:t>
            </w:r>
          </w:p>
          <w:p w14:paraId="4E67D6DC" w14:textId="77777777" w:rsidR="00590615" w:rsidRDefault="00590615">
            <w:pPr>
              <w:pStyle w:val="ListParagraph"/>
              <w:numPr>
                <w:ilvl w:val="0"/>
                <w:numId w:val="60"/>
              </w:numPr>
            </w:pPr>
            <w:r>
              <w:t>Set display scale = 45,000</w:t>
            </w:r>
          </w:p>
          <w:p w14:paraId="00AA9D1A" w14:textId="77777777" w:rsidR="00590615" w:rsidRDefault="00590615">
            <w:pPr>
              <w:pStyle w:val="ListParagraph"/>
              <w:numPr>
                <w:ilvl w:val="0"/>
                <w:numId w:val="60"/>
              </w:numPr>
            </w:pPr>
            <w:r>
              <w:t>Interrogate features in display</w:t>
            </w:r>
          </w:p>
          <w:p w14:paraId="2C59A67E" w14:textId="77777777" w:rsidR="00590615" w:rsidRPr="00EF287F" w:rsidRDefault="00590615" w:rsidP="00280DEE">
            <w:pPr>
              <w:rPr>
                <w:i/>
              </w:rPr>
            </w:pPr>
          </w:p>
        </w:tc>
      </w:tr>
      <w:tr w:rsidR="00590615" w14:paraId="0ADA1DBB" w14:textId="77777777" w:rsidTr="00D410A6">
        <w:trPr>
          <w:tblHeader/>
        </w:trPr>
        <w:tc>
          <w:tcPr>
            <w:tcW w:w="9526" w:type="dxa"/>
            <w:gridSpan w:val="4"/>
            <w:shd w:val="clear" w:color="auto" w:fill="BFBFBF" w:themeFill="background1" w:themeFillShade="BF"/>
            <w:vAlign w:val="center"/>
          </w:tcPr>
          <w:p w14:paraId="069B3202" w14:textId="77777777" w:rsidR="00590615" w:rsidRPr="004065B1" w:rsidRDefault="00590615" w:rsidP="00280DEE">
            <w:r w:rsidRPr="000A066E">
              <w:rPr>
                <w:b/>
              </w:rPr>
              <w:t>Results</w:t>
            </w:r>
          </w:p>
        </w:tc>
      </w:tr>
      <w:tr w:rsidR="00590615" w14:paraId="771AFB06" w14:textId="77777777" w:rsidTr="00280DEE">
        <w:trPr>
          <w:tblHeader/>
        </w:trPr>
        <w:tc>
          <w:tcPr>
            <w:tcW w:w="9526" w:type="dxa"/>
            <w:gridSpan w:val="4"/>
            <w:vAlign w:val="center"/>
          </w:tcPr>
          <w:p w14:paraId="6CB34418" w14:textId="77777777" w:rsidR="00590615" w:rsidRDefault="00590615" w:rsidP="00280DEE">
            <w:pPr>
              <w:jc w:val="left"/>
              <w:rPr>
                <w:rFonts w:cs="Arial"/>
                <w:i/>
                <w:iCs/>
                <w:position w:val="-1"/>
                <w:lang w:val="en-US"/>
              </w:rPr>
            </w:pPr>
          </w:p>
          <w:p w14:paraId="344834E8" w14:textId="77777777" w:rsidR="00590615" w:rsidRDefault="00590615" w:rsidP="00280DEE">
            <w:pPr>
              <w:jc w:val="left"/>
              <w:rPr>
                <w:rFonts w:cs="Arial"/>
                <w:i/>
                <w:iCs/>
                <w:position w:val="-1"/>
                <w:lang w:val="en-US"/>
              </w:rPr>
            </w:pPr>
            <w:r>
              <w:rPr>
                <w:rFonts w:cs="Arial"/>
                <w:i/>
                <w:iCs/>
                <w:position w:val="-1"/>
                <w:lang w:val="en-US"/>
              </w:rPr>
              <w:t>Verify the information available to the user contains information from both S-57 and S-101 sources. The pick report information should contain the following information.</w:t>
            </w:r>
          </w:p>
          <w:p w14:paraId="512284F8" w14:textId="77777777" w:rsidR="00590615" w:rsidRDefault="00590615" w:rsidP="00280DEE">
            <w:pPr>
              <w:jc w:val="left"/>
              <w:rPr>
                <w:rFonts w:cs="Arial"/>
                <w:i/>
                <w:iCs/>
                <w:position w:val="-1"/>
                <w:lang w:val="en-US"/>
              </w:rPr>
            </w:pPr>
          </w:p>
          <w:p w14:paraId="3453EC05" w14:textId="77777777" w:rsidR="00590615" w:rsidRDefault="00590615">
            <w:pPr>
              <w:pStyle w:val="ListParagraph"/>
              <w:numPr>
                <w:ilvl w:val="0"/>
                <w:numId w:val="42"/>
              </w:numPr>
              <w:jc w:val="left"/>
              <w:rPr>
                <w:rFonts w:cs="Arial"/>
                <w:i/>
                <w:iCs/>
                <w:position w:val="-1"/>
                <w:lang w:val="en-US"/>
              </w:rPr>
            </w:pPr>
            <w:r>
              <w:rPr>
                <w:rFonts w:cs="Arial"/>
                <w:i/>
                <w:iCs/>
                <w:position w:val="-1"/>
                <w:lang w:val="en-US"/>
              </w:rPr>
              <w:t>DRGARE (S-57) from GB5X01NW.000</w:t>
            </w:r>
          </w:p>
          <w:p w14:paraId="12925210" w14:textId="5268C881" w:rsidR="00590615" w:rsidRPr="00B44C0D" w:rsidRDefault="00590615">
            <w:pPr>
              <w:pStyle w:val="ListParagraph"/>
              <w:numPr>
                <w:ilvl w:val="0"/>
                <w:numId w:val="42"/>
              </w:numPr>
              <w:jc w:val="left"/>
              <w:rPr>
                <w:rFonts w:cs="Arial"/>
                <w:i/>
                <w:iCs/>
                <w:position w:val="-1"/>
                <w:lang w:val="en-US"/>
              </w:rPr>
            </w:pPr>
            <w:proofErr w:type="spellStart"/>
            <w:r>
              <w:rPr>
                <w:rFonts w:cs="Arial"/>
                <w:i/>
                <w:iCs/>
                <w:position w:val="-1"/>
                <w:lang w:val="en-US"/>
              </w:rPr>
              <w:t>DredgedArea</w:t>
            </w:r>
            <w:proofErr w:type="spellEnd"/>
            <w:r>
              <w:rPr>
                <w:rFonts w:cs="Arial"/>
                <w:i/>
                <w:iCs/>
                <w:position w:val="-1"/>
                <w:lang w:val="en-US"/>
              </w:rPr>
              <w:t xml:space="preserve"> (S-101) from </w:t>
            </w:r>
            <w:r w:rsidR="003B0268">
              <w:rPr>
                <w:rFonts w:cs="Arial"/>
                <w:i/>
                <w:iCs/>
                <w:position w:val="-1"/>
                <w:lang w:val="en-US"/>
              </w:rPr>
              <w:t>10100AA_X01NW</w:t>
            </w:r>
            <w:r>
              <w:rPr>
                <w:rFonts w:cs="Arial"/>
                <w:i/>
                <w:iCs/>
                <w:position w:val="-1"/>
                <w:lang w:val="en-US"/>
              </w:rPr>
              <w:t>.000</w:t>
            </w:r>
          </w:p>
          <w:p w14:paraId="1262E5EA" w14:textId="77777777" w:rsidR="00590615" w:rsidRPr="0079402D" w:rsidRDefault="00590615" w:rsidP="00280DEE">
            <w:pPr>
              <w:jc w:val="left"/>
              <w:rPr>
                <w:rFonts w:cs="Arial"/>
                <w:i/>
                <w:iCs/>
                <w:position w:val="-1"/>
                <w:lang w:val="en-US"/>
              </w:rPr>
            </w:pPr>
          </w:p>
        </w:tc>
      </w:tr>
    </w:tbl>
    <w:p w14:paraId="611D1E26" w14:textId="77777777" w:rsidR="00590615" w:rsidRPr="000231A2" w:rsidRDefault="00590615" w:rsidP="00590615"/>
    <w:p w14:paraId="351A7325" w14:textId="77777777" w:rsidR="00590615" w:rsidRDefault="00590615" w:rsidP="00590615">
      <w:pPr>
        <w:pStyle w:val="Heading2"/>
      </w:pPr>
      <w:bookmarkStart w:id="10613" w:name="_Toc189647959"/>
      <w:r>
        <w:t>Detection and Notification of Navigational Hazards</w:t>
      </w:r>
      <w:bookmarkEnd w:id="10613"/>
    </w:p>
    <w:p w14:paraId="52C01607" w14:textId="77777777" w:rsidR="00590615" w:rsidRDefault="00590615" w:rsidP="00590615">
      <w:pPr>
        <w:pStyle w:val="Heading3"/>
      </w:pPr>
      <w:bookmarkStart w:id="10614" w:name="_Toc189647960"/>
      <w:r>
        <w:t>Detection and Notification of Navigational Hazards – basic test</w:t>
      </w:r>
      <w:bookmarkEnd w:id="10614"/>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D410A6" w:rsidRPr="00340B0D" w14:paraId="425BE1AB"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7CD9C449" w14:textId="77777777" w:rsidR="00D410A6" w:rsidRPr="00340B0D" w:rsidRDefault="00D410A6"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494C3189" w14:textId="6E3449C4" w:rsidR="00D410A6" w:rsidRPr="00C87169" w:rsidRDefault="00E6520E" w:rsidP="00541D1A">
            <w:pPr>
              <w:jc w:val="center"/>
              <w:rPr>
                <w:rFonts w:cs="Arial"/>
                <w:bCs/>
              </w:rPr>
            </w:pPr>
            <w:proofErr w:type="spellStart"/>
            <w:r w:rsidRPr="009269D5">
              <w:rPr>
                <w:i/>
              </w:rPr>
              <w:t>NavigationalHazardsDF</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0B1528EB" w14:textId="77777777" w:rsidR="00D410A6" w:rsidRPr="00340B0D" w:rsidRDefault="00D410A6"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45CF722C" w14:textId="77777777" w:rsidR="00D410A6" w:rsidRPr="00340B0D" w:rsidRDefault="00D410A6" w:rsidP="00541D1A">
            <w:pPr>
              <w:jc w:val="center"/>
              <w:rPr>
                <w:rFonts w:cs="Arial"/>
                <w:sz w:val="18"/>
                <w:szCs w:val="18"/>
              </w:rPr>
            </w:pPr>
          </w:p>
        </w:tc>
      </w:tr>
      <w:tr w:rsidR="00D410A6" w:rsidRPr="00340B0D" w14:paraId="7C203003"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9ED353C" w14:textId="77777777" w:rsidR="00D410A6" w:rsidRPr="00340B0D" w:rsidRDefault="00D410A6" w:rsidP="00541D1A">
            <w:pPr>
              <w:rPr>
                <w:rFonts w:cs="Arial"/>
                <w:b/>
                <w:bCs/>
                <w:sz w:val="18"/>
                <w:szCs w:val="18"/>
              </w:rPr>
            </w:pPr>
            <w:r w:rsidRPr="00340B0D">
              <w:rPr>
                <w:rFonts w:cs="Arial"/>
                <w:b/>
                <w:bCs/>
                <w:sz w:val="18"/>
                <w:szCs w:val="18"/>
              </w:rPr>
              <w:t>Test Description</w:t>
            </w:r>
          </w:p>
        </w:tc>
      </w:tr>
      <w:tr w:rsidR="00D410A6" w:rsidRPr="00340B0D" w14:paraId="4D6D8DDD"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79DECE89" w14:textId="77777777" w:rsidR="00D410A6" w:rsidRPr="009C22F4" w:rsidRDefault="00D410A6" w:rsidP="00541D1A">
            <w:pPr>
              <w:rPr>
                <w:rFonts w:cs="Arial"/>
                <w:i/>
              </w:rPr>
            </w:pPr>
          </w:p>
          <w:p w14:paraId="13987D2B" w14:textId="14D785E5" w:rsidR="00E6520E" w:rsidRPr="00544135" w:rsidRDefault="00E6520E" w:rsidP="00E6520E">
            <w:pPr>
              <w:jc w:val="left"/>
              <w:rPr>
                <w:i/>
              </w:rPr>
            </w:pPr>
            <w:r w:rsidRPr="00544135">
              <w:rPr>
                <w:i/>
              </w:rPr>
              <w:t>The purpose of this test is to verify by observation that ECDIS</w:t>
            </w:r>
            <w:r>
              <w:rPr>
                <w:i/>
              </w:rPr>
              <w:t xml:space="preserve"> operating in Dual Fuel mode</w:t>
            </w:r>
            <w:r w:rsidRPr="00544135">
              <w:rPr>
                <w:i/>
              </w:rPr>
              <w:t xml:space="preserve"> provides an appropriate indication when the Mariner plans a route closer than a user-specified distance from any </w:t>
            </w:r>
            <w:r>
              <w:rPr>
                <w:i/>
              </w:rPr>
              <w:t>feature</w:t>
            </w:r>
            <w:r w:rsidRPr="00544135">
              <w:rPr>
                <w:i/>
              </w:rPr>
              <w:t>s satisfying the conditions for this test as listed in S-</w:t>
            </w:r>
            <w:r>
              <w:rPr>
                <w:i/>
              </w:rPr>
              <w:t xml:space="preserve">98 and the S-101 Alerts and Indications Catalogue. These are </w:t>
            </w:r>
            <w:r w:rsidRPr="00544135">
              <w:rPr>
                <w:i/>
              </w:rPr>
              <w:t xml:space="preserve">included in the test </w:t>
            </w:r>
            <w:r>
              <w:rPr>
                <w:i/>
              </w:rPr>
              <w:t>datasets</w:t>
            </w:r>
            <w:r w:rsidRPr="00544135">
              <w:rPr>
                <w:i/>
              </w:rPr>
              <w:t xml:space="preserve"> </w:t>
            </w:r>
            <w:r>
              <w:rPr>
                <w:i/>
              </w:rPr>
              <w:t>AA5NAVHZ.000 and 101AA00N</w:t>
            </w:r>
            <w:r w:rsidRPr="00544135">
              <w:rPr>
                <w:i/>
              </w:rPr>
              <w:t>AVHZ.000.</w:t>
            </w:r>
          </w:p>
          <w:p w14:paraId="73A649E3" w14:textId="77777777" w:rsidR="00D410A6" w:rsidRPr="009C22F4" w:rsidRDefault="00D410A6" w:rsidP="00E6520E">
            <w:pPr>
              <w:rPr>
                <w:rFonts w:cs="Arial"/>
                <w:i/>
              </w:rPr>
            </w:pPr>
          </w:p>
        </w:tc>
      </w:tr>
      <w:tr w:rsidR="00D410A6" w:rsidRPr="00340B0D" w14:paraId="2C77ECE3"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EE82F9F" w14:textId="77777777" w:rsidR="00D410A6" w:rsidRPr="00340B0D" w:rsidRDefault="00D410A6" w:rsidP="00541D1A">
            <w:pPr>
              <w:jc w:val="center"/>
              <w:rPr>
                <w:rFonts w:cs="Arial"/>
                <w:b/>
                <w:bCs/>
                <w:sz w:val="18"/>
                <w:szCs w:val="18"/>
              </w:rPr>
            </w:pPr>
            <w:r w:rsidRPr="00340B0D">
              <w:rPr>
                <w:rFonts w:cs="Arial"/>
                <w:b/>
                <w:bCs/>
                <w:sz w:val="18"/>
                <w:szCs w:val="18"/>
              </w:rPr>
              <w:t>Loaded Data</w:t>
            </w:r>
          </w:p>
        </w:tc>
      </w:tr>
      <w:tr w:rsidR="00D410A6" w:rsidRPr="00340B0D" w14:paraId="33A44A3A"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FC77957" w14:textId="77777777" w:rsidR="00D410A6" w:rsidRPr="00340B0D" w:rsidRDefault="00D410A6"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286ACE9" w14:textId="77777777" w:rsidR="00D410A6" w:rsidRPr="00340B0D" w:rsidRDefault="00D410A6" w:rsidP="00541D1A">
            <w:pPr>
              <w:jc w:val="center"/>
              <w:rPr>
                <w:rFonts w:cs="Arial"/>
                <w:b/>
                <w:bCs/>
                <w:sz w:val="18"/>
                <w:szCs w:val="18"/>
              </w:rPr>
            </w:pPr>
          </w:p>
        </w:tc>
      </w:tr>
      <w:tr w:rsidR="00D410A6" w:rsidRPr="00340B0D" w14:paraId="3BFE8246"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40C055FB" w14:textId="77777777" w:rsidR="00D410A6" w:rsidRPr="00340B0D" w:rsidRDefault="00D410A6"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2DAF5FE4" w14:textId="77777777" w:rsidR="00D410A6" w:rsidRPr="00340B0D" w:rsidRDefault="00D410A6" w:rsidP="00541D1A">
            <w:pPr>
              <w:rPr>
                <w:rFonts w:cs="Arial"/>
                <w:sz w:val="18"/>
                <w:szCs w:val="18"/>
              </w:rPr>
            </w:pPr>
          </w:p>
        </w:tc>
      </w:tr>
      <w:tr w:rsidR="00D410A6" w:rsidRPr="00340B0D" w14:paraId="449DEB57"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2DD8861B" w14:textId="77777777" w:rsidR="00D410A6" w:rsidRPr="00340B0D" w:rsidRDefault="00D410A6"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669D8901" w14:textId="77777777" w:rsidR="00D410A6" w:rsidRPr="00340B0D" w:rsidRDefault="00D410A6" w:rsidP="00541D1A">
            <w:pPr>
              <w:rPr>
                <w:rFonts w:cs="Arial"/>
                <w:sz w:val="18"/>
                <w:szCs w:val="18"/>
              </w:rPr>
            </w:pPr>
          </w:p>
        </w:tc>
      </w:tr>
      <w:tr w:rsidR="00D410A6" w:rsidRPr="00340B0D" w14:paraId="77EA2CF8"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95A4BBC" w14:textId="77777777" w:rsidR="00D410A6" w:rsidRPr="00340B0D" w:rsidRDefault="00D410A6"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818510D" w14:textId="77777777" w:rsidR="00D410A6" w:rsidRPr="00340B0D" w:rsidRDefault="00D410A6"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D410A6" w:rsidRPr="00340B0D" w14:paraId="40B89AEC" w14:textId="77777777" w:rsidTr="00541D1A">
        <w:sdt>
          <w:sdtPr>
            <w:rPr>
              <w:rFonts w:cs="Arial"/>
              <w:sz w:val="18"/>
              <w:szCs w:val="18"/>
            </w:rPr>
            <w:alias w:val="Diplay Category"/>
            <w:tag w:val="Diplay Categor"/>
            <w:id w:val="-1940898592"/>
            <w:placeholder>
              <w:docPart w:val="6384DCC8120E4CA6A14D7460CCEFC4D9"/>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6DCC30B5" w14:textId="77777777" w:rsidR="00D410A6" w:rsidRPr="00340B0D" w:rsidRDefault="00D410A6"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4D759174" w14:textId="77777777" w:rsidR="00D410A6" w:rsidRPr="00340B0D" w:rsidRDefault="00D410A6"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3259F92A" w14:textId="77777777" w:rsidR="00D410A6" w:rsidRPr="00340B0D" w:rsidRDefault="00D410A6" w:rsidP="00541D1A">
            <w:pPr>
              <w:jc w:val="center"/>
              <w:rPr>
                <w:rFonts w:cs="Arial"/>
                <w:sz w:val="18"/>
                <w:szCs w:val="18"/>
              </w:rPr>
            </w:pPr>
          </w:p>
        </w:tc>
      </w:tr>
      <w:tr w:rsidR="00D410A6" w:rsidRPr="00340B0D" w14:paraId="2D936D2B"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051C2156" w14:textId="77777777" w:rsidR="00D410A6" w:rsidRPr="00340B0D" w:rsidRDefault="00D410A6"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23378C4D" w14:textId="77777777" w:rsidR="00D410A6" w:rsidRPr="00340B0D" w:rsidRDefault="00D410A6"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250E3852" w14:textId="77777777" w:rsidR="00D410A6" w:rsidRPr="00340B0D" w:rsidRDefault="00D410A6" w:rsidP="00541D1A">
            <w:pPr>
              <w:jc w:val="center"/>
              <w:rPr>
                <w:rFonts w:cs="Arial"/>
                <w:sz w:val="18"/>
                <w:szCs w:val="18"/>
              </w:rPr>
            </w:pPr>
          </w:p>
        </w:tc>
      </w:tr>
      <w:tr w:rsidR="00D410A6" w:rsidRPr="00340B0D" w14:paraId="3105341D"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BCFDA20" w14:textId="77777777" w:rsidR="00D410A6" w:rsidRPr="00340B0D" w:rsidRDefault="00D410A6"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FEFA663"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67CEF69C" w14:textId="77777777" w:rsidR="00D410A6" w:rsidRPr="00340B0D" w:rsidRDefault="00D410A6"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09D7A5ED" w14:textId="77777777" w:rsidR="00D410A6" w:rsidRPr="00340B0D" w:rsidRDefault="00D410A6" w:rsidP="00541D1A">
            <w:pPr>
              <w:jc w:val="center"/>
              <w:rPr>
                <w:rFonts w:cs="Arial"/>
                <w:sz w:val="18"/>
                <w:szCs w:val="18"/>
              </w:rPr>
            </w:pPr>
          </w:p>
        </w:tc>
      </w:tr>
      <w:tr w:rsidR="00D410A6" w:rsidRPr="00340B0D" w14:paraId="7D5CB8AF"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FAD0D29" w14:textId="77777777" w:rsidR="00D410A6" w:rsidRPr="00340B0D" w:rsidRDefault="00D410A6"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CDEA275"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240B1DB3" w14:textId="77777777" w:rsidR="00D410A6" w:rsidRPr="00340B0D" w:rsidRDefault="00D410A6"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597F2289" w14:textId="77777777" w:rsidR="00D410A6" w:rsidRPr="00340B0D" w:rsidRDefault="00D410A6" w:rsidP="00541D1A">
            <w:pPr>
              <w:jc w:val="center"/>
              <w:rPr>
                <w:rFonts w:cs="Arial"/>
                <w:sz w:val="18"/>
                <w:szCs w:val="18"/>
              </w:rPr>
            </w:pPr>
          </w:p>
        </w:tc>
      </w:tr>
      <w:tr w:rsidR="00D410A6" w:rsidRPr="00340B0D" w14:paraId="21C2130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9260663" w14:textId="77777777" w:rsidR="00D410A6" w:rsidRPr="00340B0D" w:rsidRDefault="00D410A6"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2CFE4B2"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2C856D9C" w14:textId="77777777" w:rsidR="00D410A6" w:rsidRPr="00340B0D" w:rsidRDefault="00D410A6"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15CAD7B6" w14:textId="77777777" w:rsidR="00D410A6" w:rsidRPr="00340B0D" w:rsidRDefault="00D410A6" w:rsidP="00541D1A">
            <w:pPr>
              <w:jc w:val="center"/>
              <w:rPr>
                <w:rFonts w:cs="Arial"/>
                <w:sz w:val="18"/>
                <w:szCs w:val="18"/>
              </w:rPr>
            </w:pPr>
          </w:p>
        </w:tc>
      </w:tr>
      <w:tr w:rsidR="00D410A6" w:rsidRPr="00340B0D" w14:paraId="4C1528D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D607F9C" w14:textId="77777777" w:rsidR="00D410A6" w:rsidRPr="00340B0D" w:rsidRDefault="00D410A6"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A0C4083"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7313CE4F" w14:textId="77777777" w:rsidR="00D410A6" w:rsidRPr="00340B0D" w:rsidRDefault="00D410A6"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59DE9C0B" w14:textId="77777777" w:rsidR="00D410A6" w:rsidRPr="00340B0D" w:rsidRDefault="00D410A6" w:rsidP="00541D1A">
            <w:pPr>
              <w:jc w:val="center"/>
              <w:rPr>
                <w:rFonts w:cs="Arial"/>
                <w:sz w:val="18"/>
                <w:szCs w:val="18"/>
              </w:rPr>
            </w:pPr>
          </w:p>
        </w:tc>
      </w:tr>
      <w:tr w:rsidR="00D410A6" w:rsidRPr="00340B0D" w14:paraId="2AA03DDE"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2CC8796" w14:textId="77777777" w:rsidR="00D410A6" w:rsidRPr="00340B0D" w:rsidRDefault="00D410A6"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B7A6A45"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024BBEAC" w14:textId="77777777" w:rsidR="00D410A6" w:rsidRPr="00340B0D" w:rsidRDefault="00D410A6"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2EDE8BA6" w14:textId="77777777" w:rsidR="00D410A6" w:rsidRPr="00340B0D" w:rsidRDefault="00D410A6" w:rsidP="00541D1A">
            <w:pPr>
              <w:jc w:val="center"/>
              <w:rPr>
                <w:rFonts w:cs="Arial"/>
                <w:sz w:val="18"/>
                <w:szCs w:val="18"/>
              </w:rPr>
            </w:pPr>
          </w:p>
        </w:tc>
      </w:tr>
      <w:tr w:rsidR="00D410A6" w:rsidRPr="00340B0D" w14:paraId="7DDAC5A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07240F8" w14:textId="77777777" w:rsidR="00D410A6" w:rsidRPr="00340B0D" w:rsidRDefault="00D410A6" w:rsidP="00541D1A">
            <w:pPr>
              <w:rPr>
                <w:rFonts w:cs="Arial"/>
                <w:sz w:val="18"/>
                <w:szCs w:val="18"/>
              </w:rPr>
            </w:pPr>
            <w:r w:rsidRPr="00340B0D">
              <w:rPr>
                <w:rFonts w:cs="Arial"/>
                <w:sz w:val="18"/>
                <w:szCs w:val="18"/>
              </w:rPr>
              <w:lastRenderedPageBreak/>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A334356"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3BAAFA88" w14:textId="77777777" w:rsidR="00D410A6" w:rsidRPr="00340B0D" w:rsidRDefault="00D410A6"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295A0767" w14:textId="77777777" w:rsidR="00D410A6" w:rsidRPr="00340B0D" w:rsidRDefault="00D410A6" w:rsidP="00541D1A">
            <w:pPr>
              <w:jc w:val="center"/>
              <w:rPr>
                <w:rFonts w:cs="Arial"/>
                <w:sz w:val="18"/>
                <w:szCs w:val="18"/>
              </w:rPr>
            </w:pPr>
          </w:p>
        </w:tc>
      </w:tr>
      <w:tr w:rsidR="00D410A6" w:rsidRPr="00340B0D" w14:paraId="7916478D"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CDD32DE" w14:textId="77777777" w:rsidR="00D410A6" w:rsidRPr="00340B0D" w:rsidRDefault="00D410A6"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CF54617"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488EB938" w14:textId="77777777" w:rsidR="00D410A6" w:rsidRPr="00340B0D" w:rsidRDefault="00D410A6"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26648385" w14:textId="77777777" w:rsidR="00D410A6" w:rsidRPr="00340B0D" w:rsidRDefault="00D410A6" w:rsidP="00541D1A">
            <w:pPr>
              <w:jc w:val="center"/>
              <w:rPr>
                <w:rFonts w:cs="Arial"/>
                <w:sz w:val="18"/>
                <w:szCs w:val="18"/>
              </w:rPr>
            </w:pPr>
          </w:p>
        </w:tc>
      </w:tr>
      <w:tr w:rsidR="00D410A6" w:rsidRPr="00340B0D" w14:paraId="279B80B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6C3DBF0" w14:textId="77777777" w:rsidR="00D410A6" w:rsidRPr="00340B0D" w:rsidRDefault="00D410A6"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2D97FCD"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6D088761" w14:textId="77777777" w:rsidR="00D410A6" w:rsidRPr="00340B0D" w:rsidRDefault="00D410A6"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7B3E7F03" w14:textId="77777777" w:rsidR="00D410A6" w:rsidRPr="00340B0D" w:rsidRDefault="00D410A6" w:rsidP="00541D1A">
            <w:pPr>
              <w:jc w:val="center"/>
              <w:rPr>
                <w:rFonts w:cs="Arial"/>
                <w:sz w:val="18"/>
                <w:szCs w:val="18"/>
              </w:rPr>
            </w:pPr>
          </w:p>
        </w:tc>
      </w:tr>
      <w:tr w:rsidR="00D410A6" w:rsidRPr="00340B0D" w14:paraId="1054BEC1"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3A5B23E" w14:textId="77777777" w:rsidR="00D410A6" w:rsidRPr="00340B0D" w:rsidRDefault="00D410A6"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6B3AC1F"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45DEF28F" w14:textId="77777777" w:rsidR="00D410A6" w:rsidRPr="00340B0D" w:rsidRDefault="00D410A6"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150C34DD" w14:textId="77777777" w:rsidR="00D410A6" w:rsidRPr="00340B0D" w:rsidRDefault="00D410A6" w:rsidP="00541D1A">
            <w:pPr>
              <w:jc w:val="center"/>
              <w:rPr>
                <w:rFonts w:cs="Arial"/>
                <w:sz w:val="18"/>
                <w:szCs w:val="18"/>
              </w:rPr>
            </w:pPr>
          </w:p>
        </w:tc>
      </w:tr>
      <w:tr w:rsidR="00D410A6" w:rsidRPr="00340B0D" w14:paraId="2EBCCB4E"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E26BBFF" w14:textId="77777777" w:rsidR="00D410A6" w:rsidRPr="00340B0D" w:rsidRDefault="00D410A6"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F06DCDC"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5553B8BD" w14:textId="77777777" w:rsidR="00D410A6" w:rsidRPr="00340B0D" w:rsidRDefault="00D410A6"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07E31C2E" w14:textId="77777777" w:rsidR="00D410A6" w:rsidRPr="00340B0D" w:rsidRDefault="00D410A6" w:rsidP="00541D1A">
            <w:pPr>
              <w:jc w:val="center"/>
              <w:rPr>
                <w:rFonts w:cs="Arial"/>
                <w:sz w:val="18"/>
                <w:szCs w:val="18"/>
              </w:rPr>
            </w:pPr>
          </w:p>
        </w:tc>
      </w:tr>
      <w:tr w:rsidR="00D410A6" w:rsidRPr="00340B0D" w14:paraId="28C3A98E"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BD04AD3" w14:textId="77777777" w:rsidR="00D410A6" w:rsidRPr="00340B0D" w:rsidRDefault="00D410A6"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20D3522D"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660453CC" w14:textId="77777777" w:rsidR="00D410A6" w:rsidRPr="00340B0D" w:rsidRDefault="00D410A6"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4F0FB5F0" w14:textId="77777777" w:rsidR="00D410A6" w:rsidRPr="00340B0D" w:rsidRDefault="00D410A6" w:rsidP="00541D1A">
            <w:pPr>
              <w:jc w:val="center"/>
              <w:rPr>
                <w:rFonts w:cs="Arial"/>
                <w:sz w:val="18"/>
                <w:szCs w:val="18"/>
              </w:rPr>
            </w:pPr>
          </w:p>
        </w:tc>
      </w:tr>
      <w:tr w:rsidR="00D410A6" w:rsidRPr="00340B0D" w14:paraId="256A6126"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754C7F9B" w14:textId="77777777" w:rsidR="00D410A6" w:rsidRPr="00340B0D" w:rsidRDefault="00D410A6"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12C8410B" w14:textId="77777777" w:rsidR="00D410A6" w:rsidRPr="00340B0D" w:rsidRDefault="00D410A6"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2773ED7B" w14:textId="77777777" w:rsidR="00D410A6" w:rsidRPr="00340B0D" w:rsidRDefault="00D410A6" w:rsidP="00541D1A">
            <w:pPr>
              <w:jc w:val="center"/>
              <w:rPr>
                <w:rFonts w:cs="Arial"/>
                <w:sz w:val="18"/>
                <w:szCs w:val="18"/>
              </w:rPr>
            </w:pPr>
          </w:p>
        </w:tc>
      </w:tr>
      <w:tr w:rsidR="00D410A6" w:rsidRPr="00340B0D" w14:paraId="5C06A253" w14:textId="77777777" w:rsidTr="00541D1A">
        <w:sdt>
          <w:sdtPr>
            <w:rPr>
              <w:rFonts w:cs="Arial"/>
              <w:sz w:val="18"/>
              <w:szCs w:val="18"/>
            </w:rPr>
            <w:alias w:val="Palette"/>
            <w:tag w:val="Palette"/>
            <w:id w:val="-1406297369"/>
            <w:placeholder>
              <w:docPart w:val="418F837C447B4ED7BB45DA20FA565D48"/>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7D1DC3FF" w14:textId="77777777" w:rsidR="00D410A6" w:rsidRPr="00340B0D" w:rsidRDefault="00D410A6"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79F4FBA1" w14:textId="77777777" w:rsidR="00D410A6" w:rsidRPr="00340B0D" w:rsidRDefault="00D410A6"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46664234" w14:textId="77777777" w:rsidR="00D410A6" w:rsidRPr="00340B0D" w:rsidRDefault="00D410A6" w:rsidP="00541D1A">
            <w:pPr>
              <w:jc w:val="center"/>
              <w:rPr>
                <w:rFonts w:cs="Arial"/>
                <w:sz w:val="18"/>
                <w:szCs w:val="18"/>
              </w:rPr>
            </w:pPr>
          </w:p>
        </w:tc>
      </w:tr>
      <w:tr w:rsidR="00D410A6" w:rsidRPr="00340B0D" w14:paraId="66A18413"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058E3767" w14:textId="77777777" w:rsidR="00D410A6" w:rsidRPr="00340B0D" w:rsidRDefault="00D410A6" w:rsidP="00541D1A">
            <w:pPr>
              <w:jc w:val="center"/>
              <w:rPr>
                <w:rFonts w:cs="Arial"/>
                <w:b/>
                <w:bCs/>
                <w:sz w:val="18"/>
                <w:szCs w:val="18"/>
              </w:rPr>
            </w:pPr>
          </w:p>
        </w:tc>
        <w:tc>
          <w:tcPr>
            <w:tcW w:w="3871" w:type="dxa"/>
            <w:gridSpan w:val="5"/>
            <w:tcBorders>
              <w:left w:val="single" w:sz="12" w:space="0" w:color="auto"/>
            </w:tcBorders>
          </w:tcPr>
          <w:p w14:paraId="3BF01773" w14:textId="77777777" w:rsidR="00D410A6" w:rsidRPr="00340B0D" w:rsidRDefault="00D410A6" w:rsidP="00541D1A">
            <w:pPr>
              <w:rPr>
                <w:rFonts w:cs="Arial"/>
                <w:sz w:val="18"/>
                <w:szCs w:val="18"/>
              </w:rPr>
            </w:pPr>
          </w:p>
        </w:tc>
        <w:tc>
          <w:tcPr>
            <w:tcW w:w="672" w:type="dxa"/>
            <w:tcBorders>
              <w:right w:val="single" w:sz="12" w:space="0" w:color="auto"/>
            </w:tcBorders>
            <w:vAlign w:val="center"/>
          </w:tcPr>
          <w:p w14:paraId="04C076FD" w14:textId="77777777" w:rsidR="00D410A6" w:rsidRPr="00340B0D" w:rsidRDefault="00D410A6" w:rsidP="00541D1A">
            <w:pPr>
              <w:jc w:val="center"/>
              <w:rPr>
                <w:rFonts w:cs="Arial"/>
                <w:sz w:val="18"/>
                <w:szCs w:val="18"/>
              </w:rPr>
            </w:pPr>
          </w:p>
        </w:tc>
      </w:tr>
      <w:tr w:rsidR="00D410A6" w:rsidRPr="00340B0D" w14:paraId="49907653"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5D54C7A2" w14:textId="77777777" w:rsidR="00D410A6" w:rsidRPr="00340B0D" w:rsidRDefault="00D410A6" w:rsidP="00541D1A">
            <w:pPr>
              <w:rPr>
                <w:rFonts w:cs="Arial"/>
                <w:sz w:val="18"/>
                <w:szCs w:val="18"/>
              </w:rPr>
            </w:pPr>
          </w:p>
        </w:tc>
        <w:tc>
          <w:tcPr>
            <w:tcW w:w="3871" w:type="dxa"/>
            <w:gridSpan w:val="5"/>
            <w:tcBorders>
              <w:left w:val="single" w:sz="12" w:space="0" w:color="auto"/>
              <w:bottom w:val="single" w:sz="12" w:space="0" w:color="auto"/>
            </w:tcBorders>
          </w:tcPr>
          <w:p w14:paraId="187B7FED" w14:textId="77777777" w:rsidR="00D410A6" w:rsidRPr="00340B0D" w:rsidRDefault="00D410A6" w:rsidP="00541D1A">
            <w:pPr>
              <w:jc w:val="center"/>
              <w:rPr>
                <w:rFonts w:cs="Arial"/>
                <w:sz w:val="18"/>
                <w:szCs w:val="18"/>
              </w:rPr>
            </w:pPr>
          </w:p>
        </w:tc>
        <w:tc>
          <w:tcPr>
            <w:tcW w:w="672" w:type="dxa"/>
            <w:tcBorders>
              <w:bottom w:val="single" w:sz="12" w:space="0" w:color="auto"/>
              <w:right w:val="single" w:sz="12" w:space="0" w:color="auto"/>
            </w:tcBorders>
            <w:vAlign w:val="center"/>
          </w:tcPr>
          <w:p w14:paraId="54E7540E" w14:textId="77777777" w:rsidR="00D410A6" w:rsidRPr="00340B0D" w:rsidRDefault="00D410A6" w:rsidP="00541D1A">
            <w:pPr>
              <w:jc w:val="center"/>
              <w:rPr>
                <w:rFonts w:cs="Arial"/>
                <w:sz w:val="18"/>
                <w:szCs w:val="18"/>
              </w:rPr>
            </w:pPr>
          </w:p>
        </w:tc>
      </w:tr>
      <w:tr w:rsidR="00D410A6" w:rsidRPr="00340B0D" w14:paraId="29DD349C"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461834CE" w14:textId="77777777" w:rsidR="00D410A6" w:rsidRPr="00340B0D" w:rsidRDefault="00D410A6"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9AE96D5" w14:textId="77777777" w:rsidR="00D410A6" w:rsidRPr="00340B0D" w:rsidRDefault="00D410A6" w:rsidP="00541D1A">
            <w:pPr>
              <w:jc w:val="center"/>
              <w:rPr>
                <w:rFonts w:cs="Arial"/>
                <w:sz w:val="18"/>
                <w:szCs w:val="18"/>
              </w:rPr>
            </w:pPr>
            <w:r w:rsidRPr="00340B0D">
              <w:rPr>
                <w:rFonts w:cs="Arial"/>
                <w:b/>
                <w:bCs/>
                <w:sz w:val="18"/>
                <w:szCs w:val="18"/>
              </w:rPr>
              <w:t>Display</w:t>
            </w:r>
          </w:p>
        </w:tc>
      </w:tr>
      <w:tr w:rsidR="00D410A6" w:rsidRPr="00340B0D" w14:paraId="5EBB5917" w14:textId="77777777" w:rsidTr="00541D1A">
        <w:trPr>
          <w:trHeight w:val="287"/>
        </w:trPr>
        <w:tc>
          <w:tcPr>
            <w:tcW w:w="1789" w:type="dxa"/>
            <w:tcBorders>
              <w:left w:val="single" w:sz="12" w:space="0" w:color="auto"/>
              <w:bottom w:val="single" w:sz="4" w:space="0" w:color="auto"/>
            </w:tcBorders>
          </w:tcPr>
          <w:p w14:paraId="2638063C" w14:textId="77777777" w:rsidR="00D410A6" w:rsidRPr="00340B0D" w:rsidRDefault="00D410A6"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4E54032A" w14:textId="77777777" w:rsidR="00D410A6" w:rsidRPr="00340B0D" w:rsidRDefault="00D410A6"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080A3428" w14:textId="77777777" w:rsidR="00D410A6" w:rsidRPr="00340B0D" w:rsidRDefault="00D410A6"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0A7FAA77" w14:textId="77777777" w:rsidR="00D410A6" w:rsidRPr="00C87169" w:rsidRDefault="00D410A6" w:rsidP="00541D1A">
            <w:pPr>
              <w:rPr>
                <w:rFonts w:cs="Arial"/>
              </w:rPr>
            </w:pPr>
          </w:p>
        </w:tc>
      </w:tr>
      <w:tr w:rsidR="00D410A6" w:rsidRPr="00340B0D" w14:paraId="2455389C" w14:textId="77777777" w:rsidTr="00541D1A">
        <w:tc>
          <w:tcPr>
            <w:tcW w:w="1789" w:type="dxa"/>
            <w:tcBorders>
              <w:left w:val="single" w:sz="12" w:space="0" w:color="auto"/>
              <w:bottom w:val="single" w:sz="4" w:space="0" w:color="auto"/>
            </w:tcBorders>
          </w:tcPr>
          <w:p w14:paraId="5455BA98" w14:textId="77777777" w:rsidR="00D410A6" w:rsidRPr="00340B0D" w:rsidRDefault="00D410A6"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77E440FE" w14:textId="77777777" w:rsidR="00D410A6" w:rsidRPr="00340B0D" w:rsidRDefault="00D410A6"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A9E4012" w14:textId="77777777" w:rsidR="00D410A6" w:rsidRPr="00340B0D" w:rsidRDefault="00D410A6"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740CA650" w14:textId="77777777" w:rsidR="00D410A6" w:rsidRPr="00340B0D" w:rsidRDefault="00D410A6" w:rsidP="00541D1A">
            <w:pPr>
              <w:rPr>
                <w:rFonts w:cs="Arial"/>
                <w:sz w:val="18"/>
                <w:szCs w:val="18"/>
              </w:rPr>
            </w:pPr>
            <w:r w:rsidRPr="00340B0D">
              <w:rPr>
                <w:rFonts w:cs="Arial"/>
                <w:sz w:val="18"/>
                <w:szCs w:val="18"/>
              </w:rPr>
              <w:t>1:</w:t>
            </w:r>
            <w:r>
              <w:rPr>
                <w:rFonts w:cs="Arial"/>
                <w:sz w:val="18"/>
                <w:szCs w:val="18"/>
              </w:rPr>
              <w:t>60000</w:t>
            </w:r>
          </w:p>
        </w:tc>
      </w:tr>
      <w:tr w:rsidR="00D410A6" w:rsidRPr="00340B0D" w14:paraId="19EC027C"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746981B9" w14:textId="77777777" w:rsidR="00D410A6" w:rsidRPr="00340B0D" w:rsidRDefault="00D410A6"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0EA29A3C" w14:textId="77777777" w:rsidR="00D410A6" w:rsidRPr="00340B0D" w:rsidRDefault="00D410A6"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0F03A560" w14:textId="77777777" w:rsidR="00D410A6" w:rsidRPr="00340B0D" w:rsidRDefault="00D410A6" w:rsidP="00541D1A">
            <w:pPr>
              <w:rPr>
                <w:rFonts w:cs="Arial"/>
                <w:sz w:val="18"/>
                <w:szCs w:val="18"/>
              </w:rPr>
            </w:pPr>
          </w:p>
        </w:tc>
      </w:tr>
      <w:tr w:rsidR="00D410A6" w:rsidRPr="00340B0D" w14:paraId="2FD8E1A5"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0E2801C7" w14:textId="77777777" w:rsidR="00D410A6" w:rsidRPr="00340B0D" w:rsidRDefault="00D410A6" w:rsidP="00541D1A">
            <w:pPr>
              <w:rPr>
                <w:rFonts w:cs="Arial"/>
                <w:sz w:val="18"/>
                <w:szCs w:val="18"/>
              </w:rPr>
            </w:pPr>
          </w:p>
        </w:tc>
      </w:tr>
      <w:tr w:rsidR="00D410A6" w:rsidRPr="00340B0D" w14:paraId="1A64D631"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E55532E" w14:textId="77777777" w:rsidR="00D410A6" w:rsidRPr="00340B0D" w:rsidRDefault="00D410A6"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D410A6" w:rsidRPr="00340B0D" w14:paraId="5896A5C9"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979DE68" w14:textId="77777777" w:rsidR="00D410A6" w:rsidRPr="00340B0D" w:rsidRDefault="00D410A6"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35615FF" w14:textId="77777777" w:rsidR="00D410A6" w:rsidRPr="00340B0D" w:rsidRDefault="00D410A6" w:rsidP="00541D1A">
            <w:pPr>
              <w:jc w:val="center"/>
              <w:rPr>
                <w:rFonts w:cs="Arial"/>
                <w:b/>
                <w:bCs/>
                <w:sz w:val="18"/>
                <w:szCs w:val="18"/>
              </w:rPr>
            </w:pPr>
            <w:r w:rsidRPr="00340B0D">
              <w:rPr>
                <w:rFonts w:cs="Arial"/>
                <w:b/>
                <w:bCs/>
                <w:sz w:val="18"/>
                <w:szCs w:val="18"/>
              </w:rPr>
              <w:t>Other</w:t>
            </w:r>
          </w:p>
        </w:tc>
      </w:tr>
      <w:tr w:rsidR="00D410A6" w:rsidRPr="00340B0D" w14:paraId="07CF158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662FB2B" w14:textId="77777777" w:rsidR="00D410A6" w:rsidRPr="00340B0D" w:rsidRDefault="00D410A6"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3E4A70B8" w14:textId="77777777" w:rsidR="00D410A6" w:rsidRPr="00340B0D" w:rsidRDefault="00D410A6"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8D3235A" w14:textId="77777777" w:rsidR="00D410A6" w:rsidRPr="00340B0D" w:rsidRDefault="00D410A6"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67000BBC" w14:textId="77777777" w:rsidR="00D410A6" w:rsidRPr="00340B0D" w:rsidRDefault="00D410A6" w:rsidP="00541D1A">
            <w:pPr>
              <w:rPr>
                <w:rFonts w:cs="Arial"/>
                <w:sz w:val="18"/>
                <w:szCs w:val="18"/>
              </w:rPr>
            </w:pPr>
          </w:p>
        </w:tc>
      </w:tr>
      <w:tr w:rsidR="00D410A6" w:rsidRPr="00340B0D" w14:paraId="700EA71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E7A6511" w14:textId="77777777" w:rsidR="00D410A6" w:rsidRPr="00340B0D" w:rsidRDefault="00D410A6"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28840269" w14:textId="77777777" w:rsidR="00D410A6" w:rsidRPr="00340B0D" w:rsidRDefault="00D410A6"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B5D49B0" w14:textId="77777777" w:rsidR="00D410A6" w:rsidRPr="00340B0D" w:rsidRDefault="00D410A6"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74E0D314" w14:textId="77777777" w:rsidR="00D410A6" w:rsidRPr="00340B0D" w:rsidRDefault="00D410A6" w:rsidP="00541D1A">
            <w:pPr>
              <w:rPr>
                <w:rFonts w:cs="Arial"/>
                <w:sz w:val="18"/>
                <w:szCs w:val="18"/>
              </w:rPr>
            </w:pPr>
          </w:p>
        </w:tc>
      </w:tr>
      <w:tr w:rsidR="00D410A6" w:rsidRPr="00340B0D" w14:paraId="3621DAD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D2C1A4D" w14:textId="77777777" w:rsidR="00D410A6" w:rsidRPr="00340B0D" w:rsidRDefault="00D410A6"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1FFA082A" w14:textId="77777777" w:rsidR="00D410A6" w:rsidRPr="00340B0D" w:rsidRDefault="00D410A6"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6180767" w14:textId="77777777" w:rsidR="00D410A6" w:rsidRPr="00340B0D" w:rsidRDefault="00D410A6"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72E0D394" w14:textId="77777777" w:rsidR="00D410A6" w:rsidRPr="00340B0D" w:rsidRDefault="00D410A6" w:rsidP="00541D1A">
            <w:pPr>
              <w:rPr>
                <w:rFonts w:cs="Arial"/>
                <w:sz w:val="18"/>
                <w:szCs w:val="18"/>
              </w:rPr>
            </w:pPr>
          </w:p>
        </w:tc>
      </w:tr>
      <w:tr w:rsidR="00D410A6" w:rsidRPr="00340B0D" w14:paraId="216D78D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BD435C1" w14:textId="77777777" w:rsidR="00D410A6" w:rsidRPr="00340B0D" w:rsidRDefault="00D410A6"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271EFEF0" w14:textId="77777777" w:rsidR="00D410A6" w:rsidRPr="00340B0D" w:rsidRDefault="00D410A6"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B26FE26" w14:textId="77777777" w:rsidR="00D410A6" w:rsidRPr="00340B0D" w:rsidRDefault="00D410A6"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51F0E426" w14:textId="77777777" w:rsidR="00D410A6" w:rsidRPr="00340B0D" w:rsidRDefault="00D410A6" w:rsidP="00541D1A">
            <w:pPr>
              <w:rPr>
                <w:rFonts w:cs="Arial"/>
                <w:sz w:val="18"/>
                <w:szCs w:val="18"/>
              </w:rPr>
            </w:pPr>
          </w:p>
        </w:tc>
      </w:tr>
      <w:tr w:rsidR="00D410A6" w:rsidRPr="00340B0D" w14:paraId="7D7EE73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FC0E328" w14:textId="77777777" w:rsidR="00D410A6" w:rsidRPr="00340B0D" w:rsidRDefault="00D410A6"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25D771B0" w14:textId="77777777" w:rsidR="00D410A6" w:rsidRPr="00340B0D" w:rsidRDefault="00D410A6"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5314607" w14:textId="77777777" w:rsidR="00D410A6" w:rsidRPr="00340B0D" w:rsidRDefault="00D410A6"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5E585342" w14:textId="77777777" w:rsidR="00D410A6" w:rsidRPr="00340B0D" w:rsidRDefault="00D410A6" w:rsidP="00541D1A">
            <w:pPr>
              <w:rPr>
                <w:rFonts w:cs="Arial"/>
                <w:sz w:val="18"/>
                <w:szCs w:val="18"/>
              </w:rPr>
            </w:pPr>
          </w:p>
        </w:tc>
      </w:tr>
      <w:tr w:rsidR="00D410A6" w:rsidRPr="00340B0D" w14:paraId="664E43E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878F377" w14:textId="77777777" w:rsidR="00D410A6" w:rsidRPr="00340B0D" w:rsidRDefault="00D410A6"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2320BEA0" w14:textId="77777777" w:rsidR="00D410A6" w:rsidRPr="00340B0D" w:rsidRDefault="00D410A6"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A3DC1EA" w14:textId="77777777" w:rsidR="00D410A6" w:rsidRPr="00340B0D" w:rsidRDefault="00D410A6"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6E44F3EA" w14:textId="77777777" w:rsidR="00D410A6" w:rsidRPr="00340B0D" w:rsidRDefault="00D410A6" w:rsidP="00541D1A">
            <w:pPr>
              <w:rPr>
                <w:rFonts w:cs="Arial"/>
                <w:sz w:val="18"/>
                <w:szCs w:val="18"/>
              </w:rPr>
            </w:pPr>
          </w:p>
        </w:tc>
      </w:tr>
      <w:tr w:rsidR="00D410A6" w:rsidRPr="00340B0D" w14:paraId="231E735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38FE456" w14:textId="77777777" w:rsidR="00D410A6" w:rsidRPr="00340B0D" w:rsidRDefault="00D410A6"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223794E8" w14:textId="77777777" w:rsidR="00D410A6" w:rsidRPr="00340B0D" w:rsidRDefault="00D410A6"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9583DB4" w14:textId="77777777" w:rsidR="00D410A6" w:rsidRPr="00340B0D" w:rsidRDefault="00D410A6"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59440FC9" w14:textId="77777777" w:rsidR="00D410A6" w:rsidRPr="00340B0D" w:rsidRDefault="00D410A6" w:rsidP="00541D1A">
            <w:pPr>
              <w:rPr>
                <w:rFonts w:cs="Arial"/>
                <w:sz w:val="18"/>
                <w:szCs w:val="18"/>
              </w:rPr>
            </w:pPr>
          </w:p>
        </w:tc>
      </w:tr>
      <w:tr w:rsidR="00D410A6" w:rsidRPr="00340B0D" w14:paraId="2B35825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23C1BA9" w14:textId="77777777" w:rsidR="00D410A6" w:rsidRPr="00340B0D" w:rsidRDefault="00D410A6"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36FE05AD" w14:textId="77777777" w:rsidR="00D410A6" w:rsidRPr="00340B0D" w:rsidRDefault="00D410A6"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A2C8B2C" w14:textId="77777777" w:rsidR="00D410A6" w:rsidRPr="00340B0D" w:rsidRDefault="00D410A6"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29E40235" w14:textId="77777777" w:rsidR="00D410A6" w:rsidRPr="00340B0D" w:rsidRDefault="00D410A6" w:rsidP="00541D1A">
            <w:pPr>
              <w:rPr>
                <w:rFonts w:cs="Arial"/>
                <w:sz w:val="18"/>
                <w:szCs w:val="18"/>
              </w:rPr>
            </w:pPr>
          </w:p>
        </w:tc>
      </w:tr>
      <w:tr w:rsidR="00D410A6" w:rsidRPr="00340B0D" w14:paraId="432E20A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ED5602D" w14:textId="77777777" w:rsidR="00D410A6" w:rsidRPr="00340B0D" w:rsidRDefault="00D410A6"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1AD776C4" w14:textId="77777777" w:rsidR="00D410A6" w:rsidRPr="00340B0D" w:rsidRDefault="00D410A6"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6F3FD91" w14:textId="77777777" w:rsidR="00D410A6" w:rsidRPr="00340B0D" w:rsidRDefault="00D410A6"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9537EA3" w14:textId="77777777" w:rsidR="00D410A6" w:rsidRPr="00340B0D" w:rsidRDefault="00D410A6" w:rsidP="00541D1A">
            <w:pPr>
              <w:rPr>
                <w:rFonts w:cs="Arial"/>
                <w:sz w:val="18"/>
                <w:szCs w:val="18"/>
              </w:rPr>
            </w:pPr>
          </w:p>
        </w:tc>
      </w:tr>
      <w:tr w:rsidR="00D410A6" w:rsidRPr="00340B0D" w14:paraId="66C68C4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BA8C1DF" w14:textId="77777777" w:rsidR="00D410A6" w:rsidRPr="00340B0D" w:rsidRDefault="00D410A6"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74228238" w14:textId="77777777" w:rsidR="00D410A6" w:rsidRPr="00340B0D" w:rsidRDefault="00D410A6"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AEA81FF" w14:textId="77777777" w:rsidR="00D410A6" w:rsidRPr="00340B0D" w:rsidRDefault="00D410A6"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18A03F4" w14:textId="77777777" w:rsidR="00D410A6" w:rsidRPr="00340B0D" w:rsidRDefault="00D410A6" w:rsidP="00541D1A">
            <w:pPr>
              <w:rPr>
                <w:rFonts w:cs="Arial"/>
                <w:sz w:val="18"/>
                <w:szCs w:val="18"/>
              </w:rPr>
            </w:pPr>
          </w:p>
        </w:tc>
      </w:tr>
      <w:tr w:rsidR="00D410A6" w:rsidRPr="00340B0D" w14:paraId="4057CA6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A000ABB" w14:textId="77777777" w:rsidR="00D410A6" w:rsidRPr="00340B0D" w:rsidRDefault="00D410A6"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1EA895B5" w14:textId="77777777" w:rsidR="00D410A6" w:rsidRPr="00340B0D" w:rsidRDefault="00D410A6"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483F833" w14:textId="77777777" w:rsidR="00D410A6" w:rsidRPr="00340B0D" w:rsidRDefault="00D410A6"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5D5A641" w14:textId="77777777" w:rsidR="00D410A6" w:rsidRPr="00340B0D" w:rsidRDefault="00D410A6" w:rsidP="00541D1A">
            <w:pPr>
              <w:rPr>
                <w:rFonts w:cs="Arial"/>
                <w:sz w:val="18"/>
                <w:szCs w:val="18"/>
              </w:rPr>
            </w:pPr>
          </w:p>
        </w:tc>
      </w:tr>
      <w:tr w:rsidR="00D410A6" w:rsidRPr="00340B0D" w14:paraId="4F52B07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2FCB381" w14:textId="77777777" w:rsidR="00D410A6" w:rsidRPr="00340B0D" w:rsidRDefault="00D410A6"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337F066C" w14:textId="77777777" w:rsidR="00D410A6" w:rsidRPr="00340B0D" w:rsidRDefault="00D410A6"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B263DAC" w14:textId="77777777" w:rsidR="00D410A6" w:rsidRPr="00340B0D" w:rsidRDefault="00D410A6"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518B132" w14:textId="77777777" w:rsidR="00D410A6" w:rsidRPr="00340B0D" w:rsidRDefault="00D410A6" w:rsidP="00541D1A">
            <w:pPr>
              <w:rPr>
                <w:rFonts w:cs="Arial"/>
                <w:sz w:val="18"/>
                <w:szCs w:val="18"/>
              </w:rPr>
            </w:pPr>
          </w:p>
        </w:tc>
      </w:tr>
      <w:tr w:rsidR="00D410A6" w:rsidRPr="00340B0D" w14:paraId="2AD76F9E"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3248B540" w14:textId="77777777" w:rsidR="00D410A6" w:rsidRPr="00340B0D" w:rsidRDefault="00D410A6"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2A5E20EF" w14:textId="77777777" w:rsidR="00D410A6" w:rsidRPr="00340B0D" w:rsidRDefault="00D410A6"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78222BA4" w14:textId="77777777" w:rsidR="00D410A6" w:rsidRPr="00340B0D" w:rsidRDefault="00D410A6"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51F122F8" w14:textId="77777777" w:rsidR="00D410A6" w:rsidRPr="00340B0D" w:rsidRDefault="00D410A6" w:rsidP="00541D1A">
            <w:pPr>
              <w:rPr>
                <w:rFonts w:cs="Arial"/>
                <w:sz w:val="18"/>
                <w:szCs w:val="18"/>
              </w:rPr>
            </w:pPr>
          </w:p>
        </w:tc>
      </w:tr>
      <w:tr w:rsidR="00D410A6" w:rsidRPr="00340B0D" w14:paraId="62815EB9"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5E1CCFA" w14:textId="77777777" w:rsidR="00D410A6" w:rsidRPr="00EF63B4" w:rsidRDefault="00D410A6" w:rsidP="00541D1A">
            <w:pPr>
              <w:jc w:val="center"/>
              <w:rPr>
                <w:rFonts w:cs="Arial"/>
                <w:sz w:val="18"/>
                <w:szCs w:val="18"/>
              </w:rPr>
            </w:pPr>
            <w:r>
              <w:rPr>
                <w:rFonts w:cs="Arial"/>
                <w:b/>
                <w:bCs/>
                <w:sz w:val="18"/>
                <w:szCs w:val="18"/>
              </w:rPr>
              <w:t>Additional</w:t>
            </w:r>
          </w:p>
        </w:tc>
      </w:tr>
      <w:tr w:rsidR="00D410A6" w:rsidRPr="00340B0D" w14:paraId="4490CCAE"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81BB920" w14:textId="77777777" w:rsidR="00D410A6" w:rsidRPr="00340B0D" w:rsidRDefault="00D410A6"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7A99B2E6" w14:textId="77777777" w:rsidR="00D410A6" w:rsidRPr="00340B0D" w:rsidRDefault="00D410A6"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75711D2F" w14:textId="77777777" w:rsidR="00D410A6" w:rsidRPr="00340B0D" w:rsidRDefault="00D410A6"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F798931" w14:textId="77777777" w:rsidR="00D410A6" w:rsidRPr="00340B0D" w:rsidRDefault="00D410A6" w:rsidP="00541D1A">
            <w:pPr>
              <w:rPr>
                <w:rFonts w:cs="Arial"/>
                <w:sz w:val="18"/>
                <w:szCs w:val="18"/>
              </w:rPr>
            </w:pPr>
          </w:p>
        </w:tc>
      </w:tr>
      <w:tr w:rsidR="00D410A6" w:rsidRPr="00340B0D" w14:paraId="37E8D78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2090BAD" w14:textId="77777777" w:rsidR="00D410A6" w:rsidRPr="00340B0D" w:rsidRDefault="00D410A6"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3011A4DF" w14:textId="77777777" w:rsidR="00D410A6" w:rsidRPr="00340B0D" w:rsidRDefault="00D410A6"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2FEEBB42" w14:textId="77777777" w:rsidR="00D410A6" w:rsidRPr="00340B0D" w:rsidRDefault="00D410A6"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4929EF3" w14:textId="77777777" w:rsidR="00D410A6" w:rsidRPr="00340B0D" w:rsidRDefault="00D410A6" w:rsidP="00541D1A">
            <w:pPr>
              <w:rPr>
                <w:rFonts w:cs="Arial"/>
                <w:sz w:val="18"/>
                <w:szCs w:val="18"/>
              </w:rPr>
            </w:pPr>
          </w:p>
        </w:tc>
      </w:tr>
      <w:tr w:rsidR="00D410A6" w:rsidRPr="00340B0D" w14:paraId="0E2DCE0B"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AA10445" w14:textId="77777777" w:rsidR="00D410A6" w:rsidRPr="00340B0D" w:rsidRDefault="00D410A6" w:rsidP="00541D1A">
            <w:pPr>
              <w:jc w:val="center"/>
              <w:rPr>
                <w:rFonts w:cs="Arial"/>
                <w:b/>
                <w:bCs/>
                <w:sz w:val="18"/>
                <w:szCs w:val="18"/>
              </w:rPr>
            </w:pPr>
            <w:r w:rsidRPr="00340B0D">
              <w:rPr>
                <w:rFonts w:cs="Arial"/>
                <w:b/>
                <w:bCs/>
                <w:sz w:val="18"/>
                <w:szCs w:val="18"/>
              </w:rPr>
              <w:t>Setup</w:t>
            </w:r>
          </w:p>
        </w:tc>
      </w:tr>
      <w:tr w:rsidR="00D410A6" w:rsidRPr="00340B0D" w14:paraId="18DF25AF"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5E5B0CBD" w14:textId="77777777" w:rsidR="00E6520E" w:rsidRPr="00544135" w:rsidRDefault="00E6520E" w:rsidP="00E6520E">
            <w:pPr>
              <w:rPr>
                <w:i/>
              </w:rPr>
            </w:pPr>
          </w:p>
          <w:p w14:paraId="6604984F" w14:textId="77777777" w:rsidR="00E6520E" w:rsidRDefault="00E6520E" w:rsidP="00E6520E">
            <w:pPr>
              <w:rPr>
                <w:i/>
              </w:rPr>
            </w:pPr>
            <w:r w:rsidRPr="00544135">
              <w:rPr>
                <w:i/>
              </w:rPr>
              <w:t xml:space="preserve">This test is performed by loading the </w:t>
            </w:r>
            <w:r>
              <w:rPr>
                <w:i/>
              </w:rPr>
              <w:t xml:space="preserve">dual fuel exchange set </w:t>
            </w:r>
            <w:proofErr w:type="spellStart"/>
            <w:r>
              <w:rPr>
                <w:i/>
              </w:rPr>
              <w:t>NavigationalHazards</w:t>
            </w:r>
            <w:proofErr w:type="spellEnd"/>
            <w:r>
              <w:rPr>
                <w:i/>
              </w:rPr>
              <w:t xml:space="preserve">, </w:t>
            </w:r>
            <w:r w:rsidRPr="00544135">
              <w:rPr>
                <w:i/>
              </w:rPr>
              <w:t>WP1 through WP</w:t>
            </w:r>
            <w:r>
              <w:rPr>
                <w:i/>
              </w:rPr>
              <w:t>36</w:t>
            </w:r>
            <w:r w:rsidRPr="00544135">
              <w:rPr>
                <w:i/>
              </w:rPr>
              <w:t xml:space="preserve"> and checking </w:t>
            </w:r>
            <w:r>
              <w:rPr>
                <w:i/>
              </w:rPr>
              <w:t xml:space="preserve">the </w:t>
            </w:r>
            <w:r w:rsidRPr="00544135">
              <w:rPr>
                <w:i/>
              </w:rPr>
              <w:t>display against the corresponding graphical plot</w:t>
            </w:r>
            <w:r>
              <w:rPr>
                <w:i/>
              </w:rPr>
              <w:t>.</w:t>
            </w:r>
          </w:p>
          <w:p w14:paraId="1A0E6EF4" w14:textId="77777777" w:rsidR="00E6520E" w:rsidRDefault="00E6520E" w:rsidP="00E6520E">
            <w:pPr>
              <w:rPr>
                <w:i/>
              </w:rPr>
            </w:pPr>
          </w:p>
          <w:p w14:paraId="1CC81A10" w14:textId="13CC275A" w:rsidR="00E6520E" w:rsidRPr="00544135" w:rsidRDefault="00E6520E" w:rsidP="00E6520E">
            <w:pPr>
              <w:rPr>
                <w:i/>
              </w:rPr>
            </w:pPr>
            <w:r w:rsidRPr="00544135">
              <w:rPr>
                <w:i/>
              </w:rPr>
              <w:t xml:space="preserve">Load </w:t>
            </w:r>
            <w:r>
              <w:rPr>
                <w:i/>
              </w:rPr>
              <w:t>the</w:t>
            </w:r>
            <w:r w:rsidRPr="00544135">
              <w:rPr>
                <w:i/>
              </w:rPr>
              <w:t xml:space="preserve"> </w:t>
            </w:r>
            <w:r>
              <w:rPr>
                <w:i/>
              </w:rPr>
              <w:t xml:space="preserve">exchange set </w:t>
            </w:r>
            <w:proofErr w:type="spellStart"/>
            <w:r w:rsidRPr="00E012C8">
              <w:rPr>
                <w:b/>
                <w:bCs/>
                <w:i/>
              </w:rPr>
              <w:t>NavigationalHazards</w:t>
            </w:r>
            <w:r>
              <w:rPr>
                <w:b/>
                <w:bCs/>
                <w:i/>
              </w:rPr>
              <w:t>DF</w:t>
            </w:r>
            <w:proofErr w:type="spellEnd"/>
          </w:p>
          <w:p w14:paraId="439C92C8" w14:textId="77777777" w:rsidR="00E6520E" w:rsidRPr="00E012C8" w:rsidRDefault="00E6520E" w:rsidP="00E6520E">
            <w:pPr>
              <w:pStyle w:val="ListParagraph"/>
              <w:numPr>
                <w:ilvl w:val="0"/>
                <w:numId w:val="35"/>
              </w:numPr>
              <w:rPr>
                <w:i/>
              </w:rPr>
            </w:pPr>
            <w:r w:rsidRPr="00E012C8">
              <w:rPr>
                <w:i/>
              </w:rPr>
              <w:t>Select Display Category Other</w:t>
            </w:r>
          </w:p>
          <w:p w14:paraId="68B7DA9F" w14:textId="77777777" w:rsidR="00E6520E" w:rsidRPr="00E012C8" w:rsidRDefault="00E6520E" w:rsidP="00E6520E">
            <w:pPr>
              <w:pStyle w:val="ListParagraph"/>
              <w:numPr>
                <w:ilvl w:val="0"/>
                <w:numId w:val="35"/>
              </w:numPr>
              <w:rPr>
                <w:i/>
              </w:rPr>
            </w:pPr>
            <w:r w:rsidRPr="00E012C8">
              <w:rPr>
                <w:i/>
              </w:rPr>
              <w:t>Set the Safety Contour value to 0 m</w:t>
            </w:r>
          </w:p>
          <w:p w14:paraId="704AE90A" w14:textId="77777777" w:rsidR="00E6520E" w:rsidRPr="00E012C8" w:rsidRDefault="00E6520E" w:rsidP="00E6520E">
            <w:pPr>
              <w:pStyle w:val="ListParagraph"/>
              <w:numPr>
                <w:ilvl w:val="0"/>
                <w:numId w:val="35"/>
              </w:numPr>
              <w:rPr>
                <w:i/>
              </w:rPr>
            </w:pPr>
            <w:r w:rsidRPr="00E012C8">
              <w:rPr>
                <w:i/>
              </w:rPr>
              <w:t>Set the Safety Depth  value to 30 m</w:t>
            </w:r>
          </w:p>
          <w:p w14:paraId="04DB1853" w14:textId="77777777" w:rsidR="00E6520E" w:rsidRPr="00E012C8" w:rsidRDefault="00E6520E" w:rsidP="00E6520E">
            <w:pPr>
              <w:pStyle w:val="ListParagraph"/>
              <w:numPr>
                <w:ilvl w:val="0"/>
                <w:numId w:val="35"/>
              </w:numPr>
              <w:rPr>
                <w:i/>
              </w:rPr>
            </w:pPr>
            <w:r w:rsidRPr="00E012C8">
              <w:rPr>
                <w:i/>
              </w:rPr>
              <w:t xml:space="preserve">Select Symbolized Boundaries </w:t>
            </w:r>
          </w:p>
          <w:p w14:paraId="6440ED02" w14:textId="77777777" w:rsidR="00E6520E" w:rsidRPr="00E012C8" w:rsidRDefault="00E6520E" w:rsidP="00E6520E">
            <w:pPr>
              <w:pStyle w:val="ListParagraph"/>
              <w:numPr>
                <w:ilvl w:val="0"/>
                <w:numId w:val="35"/>
              </w:numPr>
              <w:rPr>
                <w:i/>
              </w:rPr>
            </w:pPr>
            <w:r w:rsidRPr="00E012C8">
              <w:rPr>
                <w:i/>
              </w:rPr>
              <w:t xml:space="preserve">Select </w:t>
            </w:r>
            <w:r>
              <w:rPr>
                <w:i/>
              </w:rPr>
              <w:t>Simplified Point Symbols = false</w:t>
            </w:r>
            <w:r w:rsidRPr="00E012C8">
              <w:rPr>
                <w:i/>
              </w:rPr>
              <w:t xml:space="preserve"> </w:t>
            </w:r>
          </w:p>
          <w:p w14:paraId="29D16328" w14:textId="77777777" w:rsidR="00E6520E" w:rsidRPr="00E012C8" w:rsidRDefault="00E6520E" w:rsidP="00E6520E">
            <w:pPr>
              <w:pStyle w:val="ListParagraph"/>
              <w:numPr>
                <w:ilvl w:val="0"/>
                <w:numId w:val="35"/>
              </w:numPr>
              <w:rPr>
                <w:i/>
              </w:rPr>
            </w:pPr>
            <w:r w:rsidRPr="00E012C8">
              <w:rPr>
                <w:i/>
              </w:rPr>
              <w:t>Select all Text groups</w:t>
            </w:r>
          </w:p>
          <w:p w14:paraId="60D5D1EB" w14:textId="77777777" w:rsidR="00E6520E" w:rsidRPr="00E012C8" w:rsidRDefault="00E6520E" w:rsidP="00E6520E">
            <w:pPr>
              <w:pStyle w:val="ListParagraph"/>
              <w:numPr>
                <w:ilvl w:val="0"/>
                <w:numId w:val="35"/>
              </w:numPr>
              <w:rPr>
                <w:i/>
              </w:rPr>
            </w:pPr>
            <w:r w:rsidRPr="00E012C8">
              <w:rPr>
                <w:i/>
              </w:rPr>
              <w:t>Manually create a route connecting all way points between feature</w:t>
            </w:r>
            <w:r>
              <w:rPr>
                <w:i/>
              </w:rPr>
              <w:t>s</w:t>
            </w:r>
            <w:r w:rsidRPr="00E012C8">
              <w:rPr>
                <w:i/>
              </w:rPr>
              <w:t xml:space="preserve"> marked WP1 through WP</w:t>
            </w:r>
            <w:r>
              <w:rPr>
                <w:i/>
              </w:rPr>
              <w:t>36</w:t>
            </w:r>
          </w:p>
          <w:p w14:paraId="05E2FCCA" w14:textId="77777777" w:rsidR="00E6520E" w:rsidRDefault="00E6520E" w:rsidP="00E6520E">
            <w:pPr>
              <w:jc w:val="left"/>
              <w:rPr>
                <w:i/>
              </w:rPr>
            </w:pPr>
          </w:p>
          <w:p w14:paraId="700891BE" w14:textId="77777777" w:rsidR="00E6520E" w:rsidRDefault="00E6520E" w:rsidP="00E6520E">
            <w:pPr>
              <w:jc w:val="left"/>
              <w:rPr>
                <w:i/>
              </w:rPr>
            </w:pPr>
            <w:r w:rsidRPr="00E012C8">
              <w:rPr>
                <w:i/>
              </w:rPr>
              <w:t>Set user-specified distance for indication navigational hazards as 0.1 NM</w:t>
            </w:r>
          </w:p>
          <w:p w14:paraId="38836501" w14:textId="79F08FC3" w:rsidR="00D410A6" w:rsidRPr="00110428" w:rsidRDefault="00D410A6" w:rsidP="00541D1A">
            <w:pPr>
              <w:rPr>
                <w:rFonts w:cs="Arial"/>
              </w:rPr>
            </w:pPr>
          </w:p>
          <w:p w14:paraId="23C6B374" w14:textId="77777777" w:rsidR="00D410A6" w:rsidRPr="00340B0D" w:rsidRDefault="00D410A6" w:rsidP="00541D1A">
            <w:pPr>
              <w:rPr>
                <w:rFonts w:cs="Arial"/>
                <w:sz w:val="18"/>
                <w:szCs w:val="18"/>
              </w:rPr>
            </w:pPr>
          </w:p>
        </w:tc>
      </w:tr>
      <w:tr w:rsidR="00D410A6" w:rsidRPr="00340B0D" w14:paraId="244CB7B3"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3B57B6C" w14:textId="77777777" w:rsidR="00D410A6" w:rsidRPr="00340B0D" w:rsidRDefault="00D410A6" w:rsidP="00541D1A">
            <w:pPr>
              <w:jc w:val="center"/>
              <w:rPr>
                <w:rFonts w:cs="Arial"/>
                <w:b/>
                <w:bCs/>
                <w:sz w:val="18"/>
                <w:szCs w:val="18"/>
              </w:rPr>
            </w:pPr>
            <w:r w:rsidRPr="00340B0D">
              <w:rPr>
                <w:rFonts w:cs="Arial"/>
                <w:b/>
                <w:bCs/>
                <w:sz w:val="18"/>
                <w:szCs w:val="18"/>
              </w:rPr>
              <w:t>Action</w:t>
            </w:r>
          </w:p>
        </w:tc>
      </w:tr>
      <w:tr w:rsidR="00D410A6" w:rsidRPr="00340B0D" w14:paraId="07C40958"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54F7AC0A" w14:textId="77777777" w:rsidR="00D410A6" w:rsidRDefault="00D410A6" w:rsidP="00541D1A">
            <w:pPr>
              <w:rPr>
                <w:rFonts w:cs="Arial"/>
                <w:b/>
                <w:bCs/>
              </w:rPr>
            </w:pPr>
          </w:p>
          <w:p w14:paraId="141835BA" w14:textId="77777777" w:rsidR="00E6520E" w:rsidRPr="00544135" w:rsidRDefault="00E6520E" w:rsidP="00E6520E">
            <w:pPr>
              <w:rPr>
                <w:i/>
              </w:rPr>
            </w:pPr>
            <w:r w:rsidRPr="00544135">
              <w:rPr>
                <w:i/>
              </w:rPr>
              <w:t>Check ENC symbols shown in the ECDIS against the corresponding graphical plot.</w:t>
            </w:r>
          </w:p>
          <w:p w14:paraId="7FD1D6BD" w14:textId="77777777" w:rsidR="00E6520E" w:rsidRPr="00544135" w:rsidRDefault="00E6520E" w:rsidP="00E6520E">
            <w:pPr>
              <w:rPr>
                <w:i/>
              </w:rPr>
            </w:pPr>
          </w:p>
          <w:p w14:paraId="30281D60" w14:textId="77777777" w:rsidR="00E6520E" w:rsidRDefault="00E6520E" w:rsidP="00E6520E">
            <w:pPr>
              <w:rPr>
                <w:i/>
              </w:rPr>
            </w:pPr>
            <w:r w:rsidRPr="00544135">
              <w:rPr>
                <w:i/>
              </w:rPr>
              <w:t xml:space="preserve">Repeat sequentially with a </w:t>
            </w:r>
            <w:r>
              <w:rPr>
                <w:i/>
              </w:rPr>
              <w:t xml:space="preserve">Safety Contour value </w:t>
            </w:r>
            <w:r w:rsidRPr="00544135">
              <w:rPr>
                <w:i/>
              </w:rPr>
              <w:t xml:space="preserve">of 0m, 2m, 4m, 5m, 6m, 8m, 9m, 10m, 11m, 16m, </w:t>
            </w:r>
            <w:r w:rsidRPr="00544135">
              <w:rPr>
                <w:i/>
              </w:rPr>
              <w:lastRenderedPageBreak/>
              <w:t>21m, 31m, 42m, 50m, 51m</w:t>
            </w:r>
            <w:r>
              <w:rPr>
                <w:i/>
              </w:rPr>
              <w:t>.</w:t>
            </w:r>
          </w:p>
          <w:p w14:paraId="756A8FB6" w14:textId="77777777" w:rsidR="00E6520E" w:rsidRDefault="00E6520E" w:rsidP="00541D1A">
            <w:pPr>
              <w:rPr>
                <w:rFonts w:cs="Arial"/>
                <w:b/>
                <w:bCs/>
              </w:rPr>
            </w:pPr>
          </w:p>
          <w:p w14:paraId="2E302339" w14:textId="77777777" w:rsidR="00E6520E" w:rsidRPr="00110428" w:rsidRDefault="00E6520E" w:rsidP="00541D1A">
            <w:pPr>
              <w:rPr>
                <w:rFonts w:cs="Arial"/>
                <w:b/>
                <w:bCs/>
              </w:rPr>
            </w:pPr>
          </w:p>
        </w:tc>
      </w:tr>
      <w:tr w:rsidR="00D410A6" w:rsidRPr="00340B0D" w14:paraId="53C2065D"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6A71AF6" w14:textId="77777777" w:rsidR="00D410A6" w:rsidRPr="00340B0D" w:rsidRDefault="00D410A6" w:rsidP="00541D1A">
            <w:pPr>
              <w:jc w:val="center"/>
              <w:rPr>
                <w:rFonts w:cs="Arial"/>
                <w:sz w:val="18"/>
                <w:szCs w:val="18"/>
              </w:rPr>
            </w:pPr>
            <w:r w:rsidRPr="00340B0D">
              <w:rPr>
                <w:rFonts w:cs="Arial"/>
                <w:b/>
                <w:bCs/>
                <w:sz w:val="18"/>
                <w:szCs w:val="18"/>
              </w:rPr>
              <w:lastRenderedPageBreak/>
              <w:t>Results</w:t>
            </w:r>
          </w:p>
        </w:tc>
      </w:tr>
      <w:tr w:rsidR="00D410A6" w:rsidRPr="00340B0D" w14:paraId="28F7E527"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4F651375" w14:textId="77777777" w:rsidR="00D410A6" w:rsidRPr="00340B0D" w:rsidRDefault="00D410A6" w:rsidP="00E6520E">
            <w:pPr>
              <w:rPr>
                <w:rFonts w:cs="Arial"/>
                <w:sz w:val="18"/>
                <w:szCs w:val="18"/>
              </w:rPr>
            </w:pPr>
          </w:p>
          <w:p w14:paraId="0F94C6E1" w14:textId="77777777" w:rsidR="00E6520E" w:rsidRDefault="00E6520E" w:rsidP="00E6520E">
            <w:pPr>
              <w:jc w:val="left"/>
              <w:rPr>
                <w:i/>
              </w:rPr>
            </w:pPr>
            <w:r w:rsidRPr="00544135">
              <w:rPr>
                <w:i/>
              </w:rPr>
              <w:t>The ENC in the ECDIS should match the corresponding graphical plot shown below.</w:t>
            </w:r>
          </w:p>
          <w:p w14:paraId="6AD92F49" w14:textId="77777777" w:rsidR="00D410A6" w:rsidRPr="00340B0D" w:rsidRDefault="00D410A6" w:rsidP="00541D1A">
            <w:pPr>
              <w:rPr>
                <w:rFonts w:cs="Arial"/>
                <w:sz w:val="18"/>
                <w:szCs w:val="18"/>
              </w:rPr>
            </w:pPr>
          </w:p>
        </w:tc>
      </w:tr>
    </w:tbl>
    <w:p w14:paraId="6503D416" w14:textId="77777777" w:rsidR="00590615" w:rsidRDefault="00590615" w:rsidP="00590615"/>
    <w:p w14:paraId="5EEC3884" w14:textId="77777777" w:rsidR="00590615" w:rsidRDefault="00590615" w:rsidP="00590615"/>
    <w:p w14:paraId="274108B4" w14:textId="77777777" w:rsidR="00590615" w:rsidRDefault="00590615" w:rsidP="00590615"/>
    <w:p w14:paraId="04F7B8B0" w14:textId="77777777" w:rsidR="00590615" w:rsidRDefault="00590615" w:rsidP="00590615"/>
    <w:p w14:paraId="2E74DC81" w14:textId="77777777" w:rsidR="00590615" w:rsidRDefault="00590615" w:rsidP="00590615">
      <w:pPr>
        <w:widowControl/>
        <w:spacing w:after="160" w:line="259" w:lineRule="auto"/>
        <w:jc w:val="left"/>
        <w:rPr>
          <w:b/>
        </w:rPr>
      </w:pPr>
      <w:r>
        <w:br w:type="page"/>
      </w:r>
    </w:p>
    <w:p w14:paraId="543C0CEA" w14:textId="77777777" w:rsidR="00590615" w:rsidRPr="007E2CFE" w:rsidRDefault="00590615" w:rsidP="00590615">
      <w:pPr>
        <w:pStyle w:val="Heading3"/>
      </w:pPr>
      <w:bookmarkStart w:id="10615" w:name="_Toc189647961"/>
      <w:r>
        <w:lastRenderedPageBreak/>
        <w:t xml:space="preserve">Dual </w:t>
      </w:r>
      <w:r w:rsidRPr="00A437F1">
        <w:t>Fuel</w:t>
      </w:r>
      <w:r>
        <w:t xml:space="preserve"> Detection and Notification of Navigational Hazards – Use of largest scale available.</w:t>
      </w:r>
      <w:bookmarkEnd w:id="10615"/>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23"/>
        <w:gridCol w:w="2573"/>
        <w:gridCol w:w="2324"/>
        <w:gridCol w:w="2306"/>
      </w:tblGrid>
      <w:tr w:rsidR="00590615" w14:paraId="4D74C6DC" w14:textId="77777777" w:rsidTr="00D410A6">
        <w:trPr>
          <w:trHeight w:val="454"/>
          <w:tblHeader/>
        </w:trPr>
        <w:tc>
          <w:tcPr>
            <w:tcW w:w="2381" w:type="dxa"/>
            <w:shd w:val="clear" w:color="auto" w:fill="BFBFBF" w:themeFill="background1" w:themeFillShade="BF"/>
            <w:vAlign w:val="center"/>
          </w:tcPr>
          <w:p w14:paraId="1EC854DC" w14:textId="77777777" w:rsidR="00590615" w:rsidRPr="004065B1" w:rsidRDefault="00590615" w:rsidP="00280DEE">
            <w:r w:rsidRPr="000A066E">
              <w:rPr>
                <w:b/>
              </w:rPr>
              <w:t>Test Reference</w:t>
            </w:r>
          </w:p>
        </w:tc>
        <w:tc>
          <w:tcPr>
            <w:tcW w:w="2381" w:type="dxa"/>
            <w:shd w:val="clear" w:color="auto" w:fill="BFBFBF" w:themeFill="background1" w:themeFillShade="BF"/>
            <w:vAlign w:val="center"/>
          </w:tcPr>
          <w:p w14:paraId="066C4C53" w14:textId="77777777" w:rsidR="00590615" w:rsidRPr="004065B1" w:rsidRDefault="00590615" w:rsidP="00280DEE">
            <w:proofErr w:type="spellStart"/>
            <w:r w:rsidRPr="009269D5">
              <w:rPr>
                <w:i/>
              </w:rPr>
              <w:t>NavigationalHazardsDF</w:t>
            </w:r>
            <w:r>
              <w:rPr>
                <w:i/>
              </w:rPr>
              <w:t>LS</w:t>
            </w:r>
            <w:proofErr w:type="spellEnd"/>
          </w:p>
        </w:tc>
        <w:tc>
          <w:tcPr>
            <w:tcW w:w="2382" w:type="dxa"/>
            <w:shd w:val="clear" w:color="auto" w:fill="BFBFBF" w:themeFill="background1" w:themeFillShade="BF"/>
            <w:vAlign w:val="center"/>
          </w:tcPr>
          <w:p w14:paraId="03B8BBD0" w14:textId="77777777" w:rsidR="00590615" w:rsidRPr="004065B1" w:rsidRDefault="00590615" w:rsidP="00280DEE">
            <w:r w:rsidRPr="000A066E">
              <w:rPr>
                <w:b/>
              </w:rPr>
              <w:t>IHO Reference</w:t>
            </w:r>
          </w:p>
        </w:tc>
        <w:tc>
          <w:tcPr>
            <w:tcW w:w="2382" w:type="dxa"/>
            <w:shd w:val="clear" w:color="auto" w:fill="BFBFBF" w:themeFill="background1" w:themeFillShade="BF"/>
            <w:vAlign w:val="center"/>
          </w:tcPr>
          <w:p w14:paraId="6109BBC1" w14:textId="7B0A837C" w:rsidR="00590615" w:rsidRPr="004065B1" w:rsidRDefault="00E6520E" w:rsidP="00E6520E">
            <w:r>
              <w:t>S-101PC</w:t>
            </w:r>
          </w:p>
        </w:tc>
      </w:tr>
      <w:tr w:rsidR="00590615" w14:paraId="09D7A053" w14:textId="77777777" w:rsidTr="00D410A6">
        <w:trPr>
          <w:tblHeader/>
        </w:trPr>
        <w:tc>
          <w:tcPr>
            <w:tcW w:w="9526" w:type="dxa"/>
            <w:gridSpan w:val="4"/>
            <w:shd w:val="clear" w:color="auto" w:fill="BFBFBF" w:themeFill="background1" w:themeFillShade="BF"/>
            <w:vAlign w:val="center"/>
          </w:tcPr>
          <w:p w14:paraId="13FDC768" w14:textId="77777777" w:rsidR="00590615" w:rsidRDefault="00590615" w:rsidP="00280DEE">
            <w:r w:rsidRPr="000A066E">
              <w:rPr>
                <w:b/>
              </w:rPr>
              <w:t>Test description</w:t>
            </w:r>
          </w:p>
        </w:tc>
      </w:tr>
      <w:tr w:rsidR="00590615" w14:paraId="59FFA1EA" w14:textId="77777777" w:rsidTr="00280DEE">
        <w:trPr>
          <w:tblHeader/>
        </w:trPr>
        <w:tc>
          <w:tcPr>
            <w:tcW w:w="9526" w:type="dxa"/>
            <w:gridSpan w:val="4"/>
            <w:vAlign w:val="center"/>
          </w:tcPr>
          <w:p w14:paraId="302E44D4" w14:textId="77777777" w:rsidR="00590615" w:rsidRDefault="00590615" w:rsidP="00280DEE">
            <w:pPr>
              <w:rPr>
                <w:i/>
              </w:rPr>
            </w:pPr>
          </w:p>
          <w:p w14:paraId="7A134716" w14:textId="77777777" w:rsidR="00590615" w:rsidRPr="00A53E84" w:rsidRDefault="00590615" w:rsidP="00280DEE">
            <w:pPr>
              <w:jc w:val="left"/>
              <w:rPr>
                <w:i/>
              </w:rPr>
            </w:pPr>
            <w:r w:rsidRPr="00A53E84">
              <w:rPr>
                <w:i/>
              </w:rPr>
              <w:t>The purpose of this test is to verify by observation that ECDIS uses the largest scale available for detection of navigational hazards.</w:t>
            </w:r>
          </w:p>
          <w:p w14:paraId="509B2189" w14:textId="77777777" w:rsidR="00590615" w:rsidRPr="00A53E84" w:rsidRDefault="00590615" w:rsidP="00280DEE">
            <w:pPr>
              <w:rPr>
                <w:i/>
              </w:rPr>
            </w:pPr>
          </w:p>
          <w:p w14:paraId="6A625910" w14:textId="77777777" w:rsidR="00590615" w:rsidRPr="0079402D" w:rsidRDefault="00590615" w:rsidP="00280DEE">
            <w:pPr>
              <w:rPr>
                <w:i/>
              </w:rPr>
            </w:pPr>
            <w:r w:rsidRPr="00A53E84">
              <w:rPr>
                <w:i/>
              </w:rPr>
              <w:t>This test is performed by loading</w:t>
            </w:r>
            <w:r>
              <w:rPr>
                <w:i/>
              </w:rPr>
              <w:t xml:space="preserve"> dual fuel exchange sets</w:t>
            </w:r>
            <w:r w:rsidRPr="00A53E84">
              <w:rPr>
                <w:i/>
              </w:rPr>
              <w:t xml:space="preserve">, manually creating a route connecting all way points between </w:t>
            </w:r>
            <w:r>
              <w:rPr>
                <w:i/>
              </w:rPr>
              <w:t xml:space="preserve">marked </w:t>
            </w:r>
            <w:r w:rsidRPr="00A53E84">
              <w:rPr>
                <w:i/>
              </w:rPr>
              <w:t>feature</w:t>
            </w:r>
            <w:r>
              <w:rPr>
                <w:i/>
              </w:rPr>
              <w:t>s</w:t>
            </w:r>
            <w:r w:rsidRPr="00A53E84">
              <w:rPr>
                <w:i/>
              </w:rPr>
              <w:t xml:space="preserve"> and checking display against </w:t>
            </w:r>
            <w:r>
              <w:rPr>
                <w:i/>
              </w:rPr>
              <w:t>a</w:t>
            </w:r>
            <w:r w:rsidRPr="00A53E84">
              <w:rPr>
                <w:i/>
              </w:rPr>
              <w:t xml:space="preserve"> corresponding graphical plot.</w:t>
            </w:r>
            <w:r>
              <w:rPr>
                <w:i/>
              </w:rPr>
              <w:t xml:space="preserve"> The same test is run twice with different overview exchange sets comprising the smaller scale data.</w:t>
            </w:r>
          </w:p>
        </w:tc>
      </w:tr>
      <w:tr w:rsidR="00590615" w14:paraId="1A87C5A5" w14:textId="77777777" w:rsidTr="00D410A6">
        <w:trPr>
          <w:tblHeader/>
        </w:trPr>
        <w:tc>
          <w:tcPr>
            <w:tcW w:w="9526" w:type="dxa"/>
            <w:gridSpan w:val="4"/>
            <w:shd w:val="clear" w:color="auto" w:fill="BFBFBF" w:themeFill="background1" w:themeFillShade="BF"/>
            <w:vAlign w:val="center"/>
          </w:tcPr>
          <w:p w14:paraId="3EF36573" w14:textId="77777777" w:rsidR="00590615" w:rsidRPr="004065B1" w:rsidRDefault="00590615" w:rsidP="00280DEE">
            <w:r w:rsidRPr="000A066E">
              <w:rPr>
                <w:b/>
              </w:rPr>
              <w:t>Setup</w:t>
            </w:r>
          </w:p>
        </w:tc>
      </w:tr>
      <w:tr w:rsidR="00590615" w14:paraId="3F7AED95" w14:textId="77777777" w:rsidTr="00280DEE">
        <w:trPr>
          <w:tblHeader/>
        </w:trPr>
        <w:tc>
          <w:tcPr>
            <w:tcW w:w="9526" w:type="dxa"/>
            <w:gridSpan w:val="4"/>
            <w:vAlign w:val="center"/>
          </w:tcPr>
          <w:p w14:paraId="65B60EC0" w14:textId="77777777" w:rsidR="00590615" w:rsidRDefault="00590615" w:rsidP="00280DEE">
            <w:pPr>
              <w:jc w:val="left"/>
              <w:rPr>
                <w:i/>
              </w:rPr>
            </w:pPr>
          </w:p>
          <w:p w14:paraId="1460C45A" w14:textId="77777777" w:rsidR="00590615" w:rsidRPr="00B24861" w:rsidRDefault="00590615" w:rsidP="00280DEE">
            <w:pPr>
              <w:rPr>
                <w:b/>
                <w:bCs/>
                <w:i/>
              </w:rPr>
            </w:pPr>
            <w:r w:rsidRPr="00B24861">
              <w:rPr>
                <w:i/>
              </w:rPr>
              <w:t>(</w:t>
            </w:r>
            <w:r>
              <w:rPr>
                <w:i/>
              </w:rPr>
              <w:t xml:space="preserve">A) </w:t>
            </w:r>
            <w:r w:rsidRPr="00B24861">
              <w:rPr>
                <w:i/>
              </w:rPr>
              <w:t xml:space="preserve">Load the exchange set </w:t>
            </w:r>
            <w:proofErr w:type="spellStart"/>
            <w:r w:rsidRPr="00B24861">
              <w:rPr>
                <w:b/>
                <w:bCs/>
                <w:i/>
              </w:rPr>
              <w:t>NavigationalHazardsDF</w:t>
            </w:r>
            <w:proofErr w:type="spellEnd"/>
            <w:r w:rsidRPr="00B24861">
              <w:rPr>
                <w:i/>
              </w:rPr>
              <w:t xml:space="preserve"> and the exchange set </w:t>
            </w:r>
            <w:r w:rsidRPr="00B24861">
              <w:rPr>
                <w:b/>
                <w:bCs/>
                <w:i/>
              </w:rPr>
              <w:t>NavigationalHazardsOverview</w:t>
            </w:r>
            <w:r>
              <w:rPr>
                <w:b/>
                <w:bCs/>
                <w:i/>
              </w:rPr>
              <w:t>DF</w:t>
            </w:r>
            <w:r w:rsidRPr="00B24861">
              <w:rPr>
                <w:b/>
                <w:bCs/>
                <w:i/>
              </w:rPr>
              <w:t>1</w:t>
            </w:r>
          </w:p>
          <w:p w14:paraId="5F597A0C" w14:textId="77777777" w:rsidR="00590615" w:rsidRPr="00B24861" w:rsidRDefault="00590615" w:rsidP="00280DEE">
            <w:pPr>
              <w:rPr>
                <w:b/>
                <w:bCs/>
                <w:i/>
              </w:rPr>
            </w:pPr>
          </w:p>
          <w:p w14:paraId="06AC17E6" w14:textId="77777777" w:rsidR="00590615" w:rsidRPr="00E012C8" w:rsidRDefault="00590615">
            <w:pPr>
              <w:pStyle w:val="ListParagraph"/>
              <w:numPr>
                <w:ilvl w:val="0"/>
                <w:numId w:val="36"/>
              </w:numPr>
              <w:rPr>
                <w:i/>
              </w:rPr>
            </w:pPr>
            <w:r w:rsidRPr="00E012C8">
              <w:rPr>
                <w:i/>
              </w:rPr>
              <w:t>Select Display Category Other</w:t>
            </w:r>
          </w:p>
          <w:p w14:paraId="131D777F" w14:textId="77777777" w:rsidR="00590615" w:rsidRPr="00E012C8" w:rsidRDefault="00590615">
            <w:pPr>
              <w:pStyle w:val="ListParagraph"/>
              <w:numPr>
                <w:ilvl w:val="0"/>
                <w:numId w:val="36"/>
              </w:numPr>
              <w:rPr>
                <w:i/>
              </w:rPr>
            </w:pPr>
            <w:r w:rsidRPr="00E012C8">
              <w:rPr>
                <w:i/>
              </w:rPr>
              <w:t>Set the Safety Contour value to 30 m</w:t>
            </w:r>
          </w:p>
          <w:p w14:paraId="6C7E0BAA" w14:textId="77777777" w:rsidR="00590615" w:rsidRPr="00E012C8" w:rsidRDefault="00590615">
            <w:pPr>
              <w:pStyle w:val="ListParagraph"/>
              <w:numPr>
                <w:ilvl w:val="0"/>
                <w:numId w:val="36"/>
              </w:numPr>
              <w:rPr>
                <w:i/>
              </w:rPr>
            </w:pPr>
            <w:r w:rsidRPr="00E012C8">
              <w:rPr>
                <w:i/>
              </w:rPr>
              <w:t>Set the Safety Depth  value to 30 m</w:t>
            </w:r>
          </w:p>
          <w:p w14:paraId="3A92725E" w14:textId="77777777" w:rsidR="00590615" w:rsidRPr="00E012C8" w:rsidRDefault="00590615">
            <w:pPr>
              <w:pStyle w:val="ListParagraph"/>
              <w:numPr>
                <w:ilvl w:val="0"/>
                <w:numId w:val="36"/>
              </w:numPr>
              <w:rPr>
                <w:i/>
              </w:rPr>
            </w:pPr>
            <w:r w:rsidRPr="00E012C8">
              <w:rPr>
                <w:i/>
              </w:rPr>
              <w:t xml:space="preserve">Select Symbolized Boundaries </w:t>
            </w:r>
          </w:p>
          <w:p w14:paraId="1F3A527F" w14:textId="77777777" w:rsidR="00590615" w:rsidRDefault="00590615">
            <w:pPr>
              <w:pStyle w:val="ListParagraph"/>
              <w:numPr>
                <w:ilvl w:val="0"/>
                <w:numId w:val="36"/>
              </w:numPr>
              <w:rPr>
                <w:i/>
              </w:rPr>
            </w:pPr>
            <w:r w:rsidRPr="00E012C8">
              <w:rPr>
                <w:i/>
              </w:rPr>
              <w:t xml:space="preserve">Select </w:t>
            </w:r>
            <w:proofErr w:type="spellStart"/>
            <w:r>
              <w:rPr>
                <w:i/>
              </w:rPr>
              <w:t>Simplfied</w:t>
            </w:r>
            <w:proofErr w:type="spellEnd"/>
            <w:r>
              <w:rPr>
                <w:i/>
              </w:rPr>
              <w:t xml:space="preserve"> point symbols = false</w:t>
            </w:r>
          </w:p>
          <w:p w14:paraId="1B7B9D84" w14:textId="77777777" w:rsidR="00590615" w:rsidRDefault="00590615">
            <w:pPr>
              <w:pStyle w:val="ListParagraph"/>
              <w:numPr>
                <w:ilvl w:val="0"/>
                <w:numId w:val="36"/>
              </w:numPr>
              <w:rPr>
                <w:i/>
              </w:rPr>
            </w:pPr>
            <w:r w:rsidRPr="00B24861">
              <w:rPr>
                <w:i/>
              </w:rPr>
              <w:t>Select all Text groups</w:t>
            </w:r>
          </w:p>
          <w:p w14:paraId="7056A073" w14:textId="77777777" w:rsidR="00590615" w:rsidRDefault="00590615" w:rsidP="00280DEE">
            <w:pPr>
              <w:rPr>
                <w:i/>
              </w:rPr>
            </w:pPr>
          </w:p>
          <w:p w14:paraId="46565144" w14:textId="77777777" w:rsidR="00590615" w:rsidRPr="00B24861" w:rsidRDefault="00590615" w:rsidP="00280DEE">
            <w:pPr>
              <w:rPr>
                <w:i/>
              </w:rPr>
            </w:pPr>
            <w:r w:rsidRPr="00B24861">
              <w:rPr>
                <w:i/>
              </w:rPr>
              <w:t>(</w:t>
            </w:r>
            <w:r>
              <w:rPr>
                <w:i/>
              </w:rPr>
              <w:t xml:space="preserve">B) </w:t>
            </w:r>
            <w:r w:rsidRPr="00B24861">
              <w:rPr>
                <w:i/>
              </w:rPr>
              <w:t xml:space="preserve">Repeat test using exchange sets </w:t>
            </w:r>
            <w:proofErr w:type="spellStart"/>
            <w:r w:rsidRPr="00B24861">
              <w:rPr>
                <w:b/>
                <w:bCs/>
                <w:i/>
              </w:rPr>
              <w:t>NavigationalHazardsDF</w:t>
            </w:r>
            <w:proofErr w:type="spellEnd"/>
            <w:r w:rsidRPr="00B24861">
              <w:rPr>
                <w:i/>
              </w:rPr>
              <w:t xml:space="preserve"> and </w:t>
            </w:r>
            <w:r w:rsidRPr="00B24861">
              <w:rPr>
                <w:b/>
                <w:bCs/>
                <w:i/>
              </w:rPr>
              <w:t>NavigationalHazardsOverview</w:t>
            </w:r>
            <w:r>
              <w:rPr>
                <w:b/>
                <w:bCs/>
                <w:i/>
              </w:rPr>
              <w:t>DF</w:t>
            </w:r>
            <w:r w:rsidRPr="00B24861">
              <w:rPr>
                <w:b/>
                <w:bCs/>
                <w:i/>
              </w:rPr>
              <w:t>2</w:t>
            </w:r>
          </w:p>
          <w:p w14:paraId="78787059" w14:textId="77777777" w:rsidR="00590615" w:rsidRPr="00EF287F" w:rsidRDefault="00590615" w:rsidP="00280DEE">
            <w:pPr>
              <w:jc w:val="left"/>
              <w:rPr>
                <w:i/>
              </w:rPr>
            </w:pPr>
          </w:p>
        </w:tc>
      </w:tr>
      <w:tr w:rsidR="00590615" w14:paraId="1CE4D598" w14:textId="77777777" w:rsidTr="00D410A6">
        <w:trPr>
          <w:tblHeader/>
        </w:trPr>
        <w:tc>
          <w:tcPr>
            <w:tcW w:w="9526" w:type="dxa"/>
            <w:gridSpan w:val="4"/>
            <w:shd w:val="clear" w:color="auto" w:fill="BFBFBF" w:themeFill="background1" w:themeFillShade="BF"/>
            <w:vAlign w:val="center"/>
          </w:tcPr>
          <w:p w14:paraId="69F952A8" w14:textId="77777777" w:rsidR="00590615" w:rsidRPr="004065B1" w:rsidRDefault="00590615" w:rsidP="00280DEE">
            <w:r w:rsidRPr="000A066E">
              <w:rPr>
                <w:b/>
              </w:rPr>
              <w:t>Action</w:t>
            </w:r>
          </w:p>
        </w:tc>
      </w:tr>
      <w:tr w:rsidR="00590615" w14:paraId="40C90BAA" w14:textId="77777777" w:rsidTr="00280DEE">
        <w:trPr>
          <w:tblHeader/>
        </w:trPr>
        <w:tc>
          <w:tcPr>
            <w:tcW w:w="9526" w:type="dxa"/>
            <w:gridSpan w:val="4"/>
            <w:vAlign w:val="center"/>
          </w:tcPr>
          <w:p w14:paraId="11E2E48A" w14:textId="77777777" w:rsidR="00590615" w:rsidRDefault="00590615" w:rsidP="00280DEE">
            <w:pPr>
              <w:jc w:val="left"/>
              <w:rPr>
                <w:i/>
              </w:rPr>
            </w:pPr>
          </w:p>
          <w:p w14:paraId="48663E13" w14:textId="77777777" w:rsidR="00590615" w:rsidRDefault="00590615" w:rsidP="00280DEE">
            <w:pPr>
              <w:jc w:val="left"/>
              <w:rPr>
                <w:i/>
              </w:rPr>
            </w:pPr>
            <w:r>
              <w:rPr>
                <w:i/>
              </w:rPr>
              <w:t xml:space="preserve">For each of (1) and (2) </w:t>
            </w:r>
          </w:p>
          <w:p w14:paraId="156844BC" w14:textId="77777777" w:rsidR="00590615" w:rsidRDefault="00590615" w:rsidP="00280DEE">
            <w:pPr>
              <w:jc w:val="left"/>
              <w:rPr>
                <w:i/>
              </w:rPr>
            </w:pPr>
          </w:p>
          <w:p w14:paraId="5C218E00" w14:textId="77777777" w:rsidR="00590615" w:rsidRPr="00A53E84" w:rsidRDefault="00590615" w:rsidP="00280DEE">
            <w:pPr>
              <w:jc w:val="left"/>
              <w:rPr>
                <w:i/>
              </w:rPr>
            </w:pPr>
            <w:r w:rsidRPr="00A53E84">
              <w:rPr>
                <w:i/>
              </w:rPr>
              <w:t xml:space="preserve">Select position 39°57.000’N 104°49.000’W at </w:t>
            </w:r>
            <w:r>
              <w:rPr>
                <w:i/>
              </w:rPr>
              <w:t>maximum display</w:t>
            </w:r>
            <w:r w:rsidRPr="00A53E84">
              <w:rPr>
                <w:i/>
              </w:rPr>
              <w:t xml:space="preserve"> scale (1:350 000) of </w:t>
            </w:r>
            <w:r>
              <w:rPr>
                <w:i/>
              </w:rPr>
              <w:t>101</w:t>
            </w:r>
            <w:r w:rsidRPr="00A53E84">
              <w:rPr>
                <w:i/>
              </w:rPr>
              <w:t>AA</w:t>
            </w:r>
            <w:r>
              <w:rPr>
                <w:i/>
              </w:rPr>
              <w:t>00</w:t>
            </w:r>
            <w:r w:rsidRPr="00A53E84">
              <w:rPr>
                <w:i/>
              </w:rPr>
              <w:t>OVRVU.</w:t>
            </w:r>
          </w:p>
          <w:p w14:paraId="0E518E90" w14:textId="77777777" w:rsidR="00590615" w:rsidRPr="00A53E84" w:rsidRDefault="00590615" w:rsidP="00280DEE">
            <w:pPr>
              <w:jc w:val="left"/>
              <w:rPr>
                <w:i/>
              </w:rPr>
            </w:pPr>
            <w:r>
              <w:rPr>
                <w:i/>
              </w:rPr>
              <w:t>1</w:t>
            </w:r>
            <w:r w:rsidRPr="00A53E84">
              <w:rPr>
                <w:i/>
              </w:rPr>
              <w:t>) View chart before route planning</w:t>
            </w:r>
            <w:r>
              <w:rPr>
                <w:i/>
              </w:rPr>
              <w:t>.</w:t>
            </w:r>
          </w:p>
          <w:p w14:paraId="69D6E7C0" w14:textId="77777777" w:rsidR="00590615" w:rsidRDefault="00590615" w:rsidP="00280DEE">
            <w:pPr>
              <w:rPr>
                <w:i/>
              </w:rPr>
            </w:pPr>
            <w:r w:rsidRPr="00A53E84">
              <w:rPr>
                <w:i/>
              </w:rPr>
              <w:t>2) Manually create a route connecting all way points between feature</w:t>
            </w:r>
            <w:r>
              <w:rPr>
                <w:i/>
              </w:rPr>
              <w:t>s</w:t>
            </w:r>
            <w:r w:rsidRPr="00A53E84">
              <w:rPr>
                <w:i/>
              </w:rPr>
              <w:t xml:space="preserve"> marked WP</w:t>
            </w:r>
            <w:r>
              <w:rPr>
                <w:i/>
              </w:rPr>
              <w:t>1</w:t>
            </w:r>
            <w:r w:rsidRPr="00A53E84">
              <w:rPr>
                <w:i/>
              </w:rPr>
              <w:t xml:space="preserve"> through WP8. Set user-specified distance for indication navigational hazards as 0.5 NM. Check ENC symbols shown in the ECDIS against the corresponding graphical plot.</w:t>
            </w:r>
          </w:p>
          <w:p w14:paraId="7485AEDA" w14:textId="77777777" w:rsidR="00590615" w:rsidRDefault="00590615" w:rsidP="00280DEE">
            <w:pPr>
              <w:rPr>
                <w:i/>
              </w:rPr>
            </w:pPr>
          </w:p>
          <w:p w14:paraId="4791D5EF" w14:textId="77777777" w:rsidR="00590615" w:rsidRPr="00EF287F" w:rsidRDefault="00590615" w:rsidP="00280DEE">
            <w:pPr>
              <w:rPr>
                <w:i/>
              </w:rPr>
            </w:pPr>
          </w:p>
        </w:tc>
      </w:tr>
      <w:tr w:rsidR="00590615" w14:paraId="2721375A" w14:textId="77777777" w:rsidTr="00D410A6">
        <w:trPr>
          <w:tblHeader/>
        </w:trPr>
        <w:tc>
          <w:tcPr>
            <w:tcW w:w="9526" w:type="dxa"/>
            <w:gridSpan w:val="4"/>
            <w:shd w:val="clear" w:color="auto" w:fill="BFBFBF" w:themeFill="background1" w:themeFillShade="BF"/>
            <w:vAlign w:val="center"/>
          </w:tcPr>
          <w:p w14:paraId="7BD14A6D" w14:textId="77777777" w:rsidR="00590615" w:rsidRPr="004065B1" w:rsidRDefault="00590615" w:rsidP="00280DEE">
            <w:r w:rsidRPr="000A066E">
              <w:rPr>
                <w:b/>
              </w:rPr>
              <w:t>Results</w:t>
            </w:r>
          </w:p>
        </w:tc>
      </w:tr>
      <w:tr w:rsidR="00590615" w14:paraId="419C1AEC" w14:textId="77777777" w:rsidTr="00280DEE">
        <w:trPr>
          <w:tblHeader/>
        </w:trPr>
        <w:tc>
          <w:tcPr>
            <w:tcW w:w="9526" w:type="dxa"/>
            <w:gridSpan w:val="4"/>
            <w:vAlign w:val="center"/>
          </w:tcPr>
          <w:p w14:paraId="405545FF" w14:textId="77777777" w:rsidR="00590615" w:rsidRDefault="00590615" w:rsidP="00280DEE">
            <w:pPr>
              <w:jc w:val="left"/>
              <w:rPr>
                <w:rFonts w:cs="Arial"/>
                <w:i/>
                <w:iCs/>
                <w:position w:val="-1"/>
                <w:lang w:val="en-US"/>
              </w:rPr>
            </w:pPr>
          </w:p>
          <w:p w14:paraId="226B1A5C" w14:textId="77777777" w:rsidR="00590615" w:rsidRPr="00A53E84" w:rsidRDefault="00590615" w:rsidP="00280DEE">
            <w:pPr>
              <w:jc w:val="left"/>
              <w:rPr>
                <w:i/>
              </w:rPr>
            </w:pPr>
            <w:r w:rsidRPr="00A53E84">
              <w:rPr>
                <w:i/>
              </w:rPr>
              <w:t>The ENC in the ECDIS should match the corresponding graphical plot shown below.</w:t>
            </w:r>
          </w:p>
          <w:p w14:paraId="01DF0348" w14:textId="77777777" w:rsidR="00590615" w:rsidRPr="00A53E84" w:rsidRDefault="00590615" w:rsidP="00280DEE">
            <w:pPr>
              <w:jc w:val="left"/>
              <w:rPr>
                <w:i/>
              </w:rPr>
            </w:pPr>
          </w:p>
          <w:p w14:paraId="638D9C0C" w14:textId="77777777" w:rsidR="00590615" w:rsidRDefault="00590615" w:rsidP="00280DEE">
            <w:pPr>
              <w:jc w:val="left"/>
              <w:rPr>
                <w:i/>
              </w:rPr>
            </w:pPr>
            <w:r>
              <w:rPr>
                <w:i/>
              </w:rPr>
              <w:t>A</w:t>
            </w:r>
            <w:r w:rsidRPr="00A53E84">
              <w:rPr>
                <w:i/>
              </w:rPr>
              <w:t xml:space="preserve">) Situation before route planning. Chart </w:t>
            </w:r>
            <w:r>
              <w:rPr>
                <w:i/>
              </w:rPr>
              <w:t>101</w:t>
            </w:r>
            <w:r w:rsidRPr="00A53E84">
              <w:rPr>
                <w:i/>
              </w:rPr>
              <w:t>AA</w:t>
            </w:r>
            <w:r>
              <w:rPr>
                <w:i/>
              </w:rPr>
              <w:t>00</w:t>
            </w:r>
            <w:r w:rsidRPr="00A53E84">
              <w:rPr>
                <w:i/>
              </w:rPr>
              <w:t>OVRVU</w:t>
            </w:r>
            <w:r w:rsidRPr="00A53E84" w:rsidDel="00B63223">
              <w:rPr>
                <w:i/>
              </w:rPr>
              <w:t xml:space="preserve"> </w:t>
            </w:r>
            <w:r w:rsidRPr="00A53E84">
              <w:rPr>
                <w:i/>
              </w:rPr>
              <w:t>displayed as it is-</w:t>
            </w:r>
          </w:p>
          <w:p w14:paraId="4AA86FB9" w14:textId="77777777" w:rsidR="00590615" w:rsidRDefault="00590615" w:rsidP="00280DEE">
            <w:pPr>
              <w:jc w:val="left"/>
              <w:rPr>
                <w:i/>
                <w:iCs/>
                <w:position w:val="-1"/>
                <w:lang w:val="en-US"/>
              </w:rPr>
            </w:pPr>
          </w:p>
          <w:p w14:paraId="3AD2E440" w14:textId="77777777" w:rsidR="00590615" w:rsidRDefault="00590615" w:rsidP="00280DEE">
            <w:pPr>
              <w:jc w:val="left"/>
              <w:rPr>
                <w:rFonts w:cs="Arial"/>
                <w:i/>
                <w:iCs/>
                <w:position w:val="-1"/>
                <w:lang w:val="en-US"/>
              </w:rPr>
            </w:pPr>
            <w:r>
              <w:rPr>
                <w:i/>
                <w:iCs/>
                <w:position w:val="-1"/>
                <w:lang w:val="en-US"/>
              </w:rPr>
              <w:t>B) Situation before route planning. Chart AA5OVRVU displayed as it is-</w:t>
            </w:r>
          </w:p>
          <w:p w14:paraId="478B2F23" w14:textId="77777777" w:rsidR="00590615" w:rsidRPr="00A437F1" w:rsidRDefault="00590615" w:rsidP="00280DEE">
            <w:pPr>
              <w:jc w:val="left"/>
              <w:rPr>
                <w:rFonts w:cs="Arial"/>
                <w:i/>
                <w:iCs/>
                <w:position w:val="-1"/>
                <w:lang w:val="en-US"/>
              </w:rPr>
            </w:pPr>
          </w:p>
        </w:tc>
      </w:tr>
    </w:tbl>
    <w:p w14:paraId="1CC194F8" w14:textId="77777777" w:rsidR="00590615" w:rsidRDefault="00590615" w:rsidP="00590615"/>
    <w:p w14:paraId="497CC1A3" w14:textId="77777777" w:rsidR="00590615" w:rsidRDefault="00590615" w:rsidP="00590615"/>
    <w:p w14:paraId="521D785C" w14:textId="77777777" w:rsidR="00590615" w:rsidRDefault="00590615" w:rsidP="00590615"/>
    <w:p w14:paraId="4F9F3BB6" w14:textId="5B86AD18" w:rsidR="00D410A6" w:rsidRDefault="00D410A6">
      <w:pPr>
        <w:widowControl/>
        <w:spacing w:line="240" w:lineRule="auto"/>
        <w:jc w:val="left"/>
      </w:pPr>
      <w:r>
        <w:br w:type="page"/>
      </w:r>
    </w:p>
    <w:p w14:paraId="58AB5C44" w14:textId="77777777" w:rsidR="00590615" w:rsidRDefault="00590615" w:rsidP="00590615"/>
    <w:p w14:paraId="2AC28A3D" w14:textId="77777777" w:rsidR="00590615" w:rsidRPr="00E6520E" w:rsidRDefault="00590615" w:rsidP="00590615">
      <w:pPr>
        <w:pStyle w:val="Heading3"/>
      </w:pPr>
      <w:bookmarkStart w:id="10616" w:name="_Toc189647962"/>
      <w:r w:rsidRPr="00E6520E">
        <w:t>Detection and Notification of Navigational Hazards – monitoring mode</w:t>
      </w:r>
      <w:bookmarkEnd w:id="10616"/>
    </w:p>
    <w:tbl>
      <w:tblPr>
        <w:tblStyle w:val="TableGrid"/>
        <w:tblW w:w="9199" w:type="dxa"/>
        <w:tblLayout w:type="fixed"/>
        <w:tblLook w:val="04A0" w:firstRow="1" w:lastRow="0" w:firstColumn="1" w:lastColumn="0" w:noHBand="0" w:noVBand="1"/>
      </w:tblPr>
      <w:tblGrid>
        <w:gridCol w:w="1789"/>
        <w:gridCol w:w="492"/>
        <w:gridCol w:w="68"/>
        <w:gridCol w:w="2026"/>
        <w:gridCol w:w="281"/>
        <w:gridCol w:w="432"/>
        <w:gridCol w:w="1142"/>
        <w:gridCol w:w="347"/>
        <w:gridCol w:w="509"/>
        <w:gridCol w:w="1441"/>
        <w:gridCol w:w="672"/>
      </w:tblGrid>
      <w:tr w:rsidR="00D410A6" w:rsidRPr="00340B0D" w14:paraId="4038F43D" w14:textId="77777777" w:rsidTr="006A18A4">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4ECB1AAD" w14:textId="77777777" w:rsidR="00D410A6" w:rsidRPr="00340B0D" w:rsidRDefault="00D410A6" w:rsidP="00541D1A">
            <w:pPr>
              <w:jc w:val="center"/>
              <w:rPr>
                <w:rFonts w:cs="Arial"/>
                <w:b/>
                <w:bCs/>
                <w:sz w:val="18"/>
                <w:szCs w:val="18"/>
              </w:rPr>
            </w:pPr>
            <w:r w:rsidRPr="00340B0D">
              <w:rPr>
                <w:rFonts w:cs="Arial"/>
                <w:b/>
                <w:bCs/>
                <w:sz w:val="18"/>
                <w:szCs w:val="18"/>
              </w:rPr>
              <w:t>Test Reference</w:t>
            </w:r>
          </w:p>
        </w:tc>
        <w:tc>
          <w:tcPr>
            <w:tcW w:w="2807"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60CB2BCC" w14:textId="79B8F8B8" w:rsidR="00D410A6" w:rsidRPr="00C87169" w:rsidRDefault="006A18A4" w:rsidP="00541D1A">
            <w:pPr>
              <w:jc w:val="center"/>
              <w:rPr>
                <w:rFonts w:cs="Arial"/>
                <w:bCs/>
              </w:rPr>
            </w:pPr>
            <w:proofErr w:type="spellStart"/>
            <w:r>
              <w:t>NavigationalHazardsDFMon</w:t>
            </w:r>
            <w:proofErr w:type="spellEnd"/>
          </w:p>
        </w:tc>
        <w:tc>
          <w:tcPr>
            <w:tcW w:w="1998"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6D5C1FDA" w14:textId="77777777" w:rsidR="00D410A6" w:rsidRPr="00340B0D" w:rsidRDefault="00D410A6"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023ED9DF" w14:textId="77777777" w:rsidR="00D410A6" w:rsidRPr="00340B0D" w:rsidRDefault="00D410A6" w:rsidP="00A46DE9">
            <w:pPr>
              <w:widowControl/>
              <w:spacing w:line="240" w:lineRule="auto"/>
              <w:rPr>
                <w:rFonts w:cs="Arial"/>
                <w:sz w:val="18"/>
                <w:szCs w:val="18"/>
              </w:rPr>
            </w:pPr>
          </w:p>
        </w:tc>
      </w:tr>
      <w:tr w:rsidR="00D410A6" w:rsidRPr="00340B0D" w14:paraId="38523CEE"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3FE92CA" w14:textId="77777777" w:rsidR="00D410A6" w:rsidRPr="00340B0D" w:rsidRDefault="00D410A6" w:rsidP="00541D1A">
            <w:pPr>
              <w:rPr>
                <w:rFonts w:cs="Arial"/>
                <w:b/>
                <w:bCs/>
                <w:sz w:val="18"/>
                <w:szCs w:val="18"/>
              </w:rPr>
            </w:pPr>
            <w:r w:rsidRPr="00340B0D">
              <w:rPr>
                <w:rFonts w:cs="Arial"/>
                <w:b/>
                <w:bCs/>
                <w:sz w:val="18"/>
                <w:szCs w:val="18"/>
              </w:rPr>
              <w:t>Test Description</w:t>
            </w:r>
          </w:p>
        </w:tc>
      </w:tr>
      <w:tr w:rsidR="006A18A4" w:rsidRPr="00340B0D" w14:paraId="295DF70B" w14:textId="77777777" w:rsidTr="002F2C90">
        <w:tc>
          <w:tcPr>
            <w:tcW w:w="9199" w:type="dxa"/>
            <w:gridSpan w:val="11"/>
            <w:tcBorders>
              <w:top w:val="single" w:sz="4" w:space="0" w:color="auto"/>
              <w:left w:val="single" w:sz="12" w:space="0" w:color="auto"/>
              <w:bottom w:val="single" w:sz="12" w:space="0" w:color="auto"/>
              <w:right w:val="single" w:sz="12" w:space="0" w:color="auto"/>
            </w:tcBorders>
            <w:shd w:val="clear" w:color="auto" w:fill="auto"/>
          </w:tcPr>
          <w:p w14:paraId="12B9CBA1" w14:textId="77777777" w:rsidR="00E6520E" w:rsidRDefault="00E6520E" w:rsidP="006A18A4">
            <w:pPr>
              <w:jc w:val="left"/>
              <w:rPr>
                <w:rFonts w:cs="Arial"/>
                <w:sz w:val="18"/>
                <w:szCs w:val="18"/>
              </w:rPr>
            </w:pPr>
          </w:p>
          <w:p w14:paraId="1445D12E" w14:textId="2438D108" w:rsidR="006A18A4" w:rsidRPr="00A53E84" w:rsidRDefault="006A18A4" w:rsidP="006A18A4">
            <w:pPr>
              <w:jc w:val="left"/>
              <w:rPr>
                <w:i/>
              </w:rPr>
            </w:pPr>
            <w:r w:rsidRPr="00110428">
              <w:rPr>
                <w:rFonts w:cs="Arial"/>
                <w:i/>
              </w:rPr>
              <w:t xml:space="preserve"> </w:t>
            </w:r>
            <w:r w:rsidRPr="00A53E84">
              <w:rPr>
                <w:i/>
              </w:rPr>
              <w:t xml:space="preserve">The purpose of this test is to verify by observation that ECDIS provides an appropriate indication if, continuing on its present course and speed, over a specified time or distance set by the Mariner, own ship will pass closer than a user-specified distance from any </w:t>
            </w:r>
            <w:r>
              <w:rPr>
                <w:i/>
              </w:rPr>
              <w:t>feature</w:t>
            </w:r>
            <w:r w:rsidRPr="00A53E84">
              <w:rPr>
                <w:i/>
              </w:rPr>
              <w:t>s satisfying the conditions for this test</w:t>
            </w:r>
            <w:r w:rsidR="00E6520E">
              <w:rPr>
                <w:i/>
              </w:rPr>
              <w:t>. These are</w:t>
            </w:r>
            <w:r w:rsidRPr="00A53E84">
              <w:rPr>
                <w:i/>
              </w:rPr>
              <w:t xml:space="preserve"> included in the test cell</w:t>
            </w:r>
            <w:r>
              <w:rPr>
                <w:i/>
              </w:rPr>
              <w:t>s</w:t>
            </w:r>
            <w:r w:rsidRPr="00A53E84">
              <w:rPr>
                <w:i/>
              </w:rPr>
              <w:t xml:space="preserve"> </w:t>
            </w:r>
            <w:r>
              <w:rPr>
                <w:i/>
              </w:rPr>
              <w:t>AA5NAVHZ.000 and 101AA00</w:t>
            </w:r>
            <w:r w:rsidRPr="00A53E84">
              <w:rPr>
                <w:i/>
              </w:rPr>
              <w:t>NAVHZ.000) that is shallower than the Mariner's safety contour.</w:t>
            </w:r>
          </w:p>
          <w:p w14:paraId="5576821D" w14:textId="77777777" w:rsidR="006A18A4" w:rsidRPr="00A53E84" w:rsidRDefault="006A18A4" w:rsidP="006A18A4">
            <w:pPr>
              <w:jc w:val="left"/>
              <w:rPr>
                <w:i/>
              </w:rPr>
            </w:pPr>
          </w:p>
          <w:p w14:paraId="5FA3C8DF" w14:textId="77777777" w:rsidR="006A18A4" w:rsidRPr="009C22F4" w:rsidRDefault="006A18A4" w:rsidP="006A18A4">
            <w:pPr>
              <w:rPr>
                <w:rFonts w:cs="Arial"/>
                <w:i/>
              </w:rPr>
            </w:pPr>
          </w:p>
        </w:tc>
      </w:tr>
      <w:tr w:rsidR="006A18A4" w:rsidRPr="00340B0D" w14:paraId="367EB72B"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4DB2748" w14:textId="77777777" w:rsidR="006A18A4" w:rsidRPr="00340B0D" w:rsidRDefault="006A18A4" w:rsidP="006A18A4">
            <w:pPr>
              <w:jc w:val="center"/>
              <w:rPr>
                <w:rFonts w:cs="Arial"/>
                <w:b/>
                <w:bCs/>
                <w:sz w:val="18"/>
                <w:szCs w:val="18"/>
              </w:rPr>
            </w:pPr>
            <w:r w:rsidRPr="00340B0D">
              <w:rPr>
                <w:rFonts w:cs="Arial"/>
                <w:b/>
                <w:bCs/>
                <w:sz w:val="18"/>
                <w:szCs w:val="18"/>
              </w:rPr>
              <w:t>Loaded Data</w:t>
            </w:r>
          </w:p>
        </w:tc>
      </w:tr>
      <w:tr w:rsidR="006A18A4" w:rsidRPr="00340B0D" w14:paraId="6FBFDE19"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645C76F" w14:textId="77777777" w:rsidR="006A18A4" w:rsidRPr="00340B0D" w:rsidRDefault="006A18A4" w:rsidP="006A18A4">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E00CCDC" w14:textId="77777777" w:rsidR="006A18A4" w:rsidRPr="00340B0D" w:rsidRDefault="006A18A4" w:rsidP="006A18A4">
            <w:pPr>
              <w:jc w:val="center"/>
              <w:rPr>
                <w:rFonts w:cs="Arial"/>
                <w:b/>
                <w:bCs/>
                <w:sz w:val="18"/>
                <w:szCs w:val="18"/>
              </w:rPr>
            </w:pPr>
          </w:p>
        </w:tc>
      </w:tr>
      <w:tr w:rsidR="006A18A4" w:rsidRPr="00340B0D" w14:paraId="611B9DE6"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2EB85E8B" w14:textId="77777777" w:rsidR="006A18A4" w:rsidRPr="00340B0D" w:rsidRDefault="006A18A4" w:rsidP="006A18A4">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720FBEE7" w14:textId="77777777" w:rsidR="006A18A4" w:rsidRPr="00340B0D" w:rsidRDefault="006A18A4" w:rsidP="006A18A4">
            <w:pPr>
              <w:rPr>
                <w:rFonts w:cs="Arial"/>
                <w:sz w:val="18"/>
                <w:szCs w:val="18"/>
              </w:rPr>
            </w:pPr>
          </w:p>
        </w:tc>
      </w:tr>
      <w:tr w:rsidR="006A18A4" w:rsidRPr="00340B0D" w14:paraId="7BBEA786"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7B8575AA" w14:textId="77777777" w:rsidR="006A18A4" w:rsidRPr="00340B0D" w:rsidRDefault="006A18A4" w:rsidP="006A18A4">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49FFF74A" w14:textId="77777777" w:rsidR="006A18A4" w:rsidRPr="00340B0D" w:rsidRDefault="006A18A4" w:rsidP="006A18A4">
            <w:pPr>
              <w:rPr>
                <w:rFonts w:cs="Arial"/>
                <w:sz w:val="18"/>
                <w:szCs w:val="18"/>
              </w:rPr>
            </w:pPr>
          </w:p>
        </w:tc>
      </w:tr>
      <w:tr w:rsidR="006A18A4" w:rsidRPr="00340B0D" w14:paraId="33DE529A"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C2DB11F" w14:textId="77777777" w:rsidR="006A18A4" w:rsidRPr="00340B0D" w:rsidRDefault="006A18A4" w:rsidP="006A18A4">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FF0CC66" w14:textId="77777777" w:rsidR="006A18A4" w:rsidRPr="00340B0D" w:rsidRDefault="006A18A4" w:rsidP="006A18A4">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A18A4" w:rsidRPr="00340B0D" w14:paraId="7A710CB3" w14:textId="77777777" w:rsidTr="00541D1A">
        <w:sdt>
          <w:sdtPr>
            <w:rPr>
              <w:rFonts w:cs="Arial"/>
              <w:sz w:val="18"/>
              <w:szCs w:val="18"/>
            </w:rPr>
            <w:alias w:val="Diplay Category"/>
            <w:tag w:val="Diplay Categor"/>
            <w:id w:val="-1216964651"/>
            <w:placeholder>
              <w:docPart w:val="97A63521C5D24323AACF4CD5F9CD472A"/>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7313A6D9" w14:textId="77777777" w:rsidR="006A18A4" w:rsidRPr="00340B0D" w:rsidRDefault="006A18A4" w:rsidP="006A18A4">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53F4C8EB" w14:textId="77777777" w:rsidR="006A18A4" w:rsidRPr="00340B0D" w:rsidRDefault="006A18A4" w:rsidP="006A18A4">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70CCC366" w14:textId="77777777" w:rsidR="006A18A4" w:rsidRPr="00340B0D" w:rsidRDefault="006A18A4" w:rsidP="006A18A4">
            <w:pPr>
              <w:jc w:val="center"/>
              <w:rPr>
                <w:rFonts w:cs="Arial"/>
                <w:sz w:val="18"/>
                <w:szCs w:val="18"/>
              </w:rPr>
            </w:pPr>
          </w:p>
        </w:tc>
      </w:tr>
      <w:tr w:rsidR="006A18A4" w:rsidRPr="00340B0D" w14:paraId="26CDA9B8"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E01178D" w14:textId="77777777" w:rsidR="006A18A4" w:rsidRPr="00340B0D" w:rsidRDefault="006A18A4" w:rsidP="006A18A4">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6AF1650C" w14:textId="77777777" w:rsidR="006A18A4" w:rsidRPr="00340B0D" w:rsidRDefault="006A18A4" w:rsidP="006A18A4">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49BE5B9E" w14:textId="77777777" w:rsidR="006A18A4" w:rsidRPr="00340B0D" w:rsidRDefault="006A18A4" w:rsidP="006A18A4">
            <w:pPr>
              <w:jc w:val="center"/>
              <w:rPr>
                <w:rFonts w:cs="Arial"/>
                <w:sz w:val="18"/>
                <w:szCs w:val="18"/>
              </w:rPr>
            </w:pPr>
          </w:p>
        </w:tc>
      </w:tr>
      <w:tr w:rsidR="006A18A4" w:rsidRPr="00340B0D" w14:paraId="6656CB2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AF4D235" w14:textId="77777777" w:rsidR="006A18A4" w:rsidRPr="00340B0D" w:rsidRDefault="006A18A4" w:rsidP="006A18A4">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D311757" w14:textId="77777777" w:rsidR="006A18A4" w:rsidRPr="00340B0D" w:rsidRDefault="006A18A4" w:rsidP="006A18A4">
            <w:pPr>
              <w:rPr>
                <w:rFonts w:cs="Arial"/>
                <w:sz w:val="18"/>
                <w:szCs w:val="18"/>
              </w:rPr>
            </w:pPr>
          </w:p>
        </w:tc>
        <w:tc>
          <w:tcPr>
            <w:tcW w:w="3871" w:type="dxa"/>
            <w:gridSpan w:val="5"/>
            <w:tcBorders>
              <w:left w:val="single" w:sz="12" w:space="0" w:color="auto"/>
            </w:tcBorders>
          </w:tcPr>
          <w:p w14:paraId="3F594783" w14:textId="77777777" w:rsidR="006A18A4" w:rsidRPr="00340B0D" w:rsidRDefault="006A18A4" w:rsidP="006A18A4">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5F193D70" w14:textId="77777777" w:rsidR="006A18A4" w:rsidRPr="00340B0D" w:rsidRDefault="006A18A4" w:rsidP="006A18A4">
            <w:pPr>
              <w:jc w:val="center"/>
              <w:rPr>
                <w:rFonts w:cs="Arial"/>
                <w:sz w:val="18"/>
                <w:szCs w:val="18"/>
              </w:rPr>
            </w:pPr>
          </w:p>
        </w:tc>
      </w:tr>
      <w:tr w:rsidR="006A18A4" w:rsidRPr="00340B0D" w14:paraId="0BF0367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ABC6C5D" w14:textId="77777777" w:rsidR="006A18A4" w:rsidRPr="00340B0D" w:rsidRDefault="006A18A4" w:rsidP="006A18A4">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995F36B" w14:textId="77777777" w:rsidR="006A18A4" w:rsidRPr="00340B0D" w:rsidRDefault="006A18A4" w:rsidP="006A18A4">
            <w:pPr>
              <w:rPr>
                <w:rFonts w:cs="Arial"/>
                <w:sz w:val="18"/>
                <w:szCs w:val="18"/>
              </w:rPr>
            </w:pPr>
          </w:p>
        </w:tc>
        <w:tc>
          <w:tcPr>
            <w:tcW w:w="3871" w:type="dxa"/>
            <w:gridSpan w:val="5"/>
            <w:tcBorders>
              <w:left w:val="single" w:sz="12" w:space="0" w:color="auto"/>
            </w:tcBorders>
          </w:tcPr>
          <w:p w14:paraId="28A81C3A" w14:textId="77777777" w:rsidR="006A18A4" w:rsidRPr="00340B0D" w:rsidRDefault="006A18A4" w:rsidP="006A18A4">
            <w:pPr>
              <w:rPr>
                <w:rFonts w:cs="Arial"/>
                <w:sz w:val="18"/>
                <w:szCs w:val="18"/>
              </w:rPr>
            </w:pPr>
            <w:r w:rsidRPr="00340B0D">
              <w:rPr>
                <w:rFonts w:cs="Arial"/>
                <w:sz w:val="18"/>
                <w:szCs w:val="18"/>
              </w:rPr>
              <w:t>Highlight document</w:t>
            </w:r>
          </w:p>
        </w:tc>
        <w:tc>
          <w:tcPr>
            <w:tcW w:w="672" w:type="dxa"/>
            <w:tcBorders>
              <w:right w:val="single" w:sz="12" w:space="0" w:color="auto"/>
            </w:tcBorders>
          </w:tcPr>
          <w:p w14:paraId="544F9411" w14:textId="77777777" w:rsidR="006A18A4" w:rsidRPr="00340B0D" w:rsidRDefault="006A18A4" w:rsidP="006A18A4">
            <w:pPr>
              <w:jc w:val="center"/>
              <w:rPr>
                <w:rFonts w:cs="Arial"/>
                <w:sz w:val="18"/>
                <w:szCs w:val="18"/>
              </w:rPr>
            </w:pPr>
          </w:p>
        </w:tc>
      </w:tr>
      <w:tr w:rsidR="006A18A4" w:rsidRPr="00340B0D" w14:paraId="4E9AECE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965D7A9" w14:textId="77777777" w:rsidR="006A18A4" w:rsidRPr="00340B0D" w:rsidRDefault="006A18A4" w:rsidP="006A18A4">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30F27DD" w14:textId="77777777" w:rsidR="006A18A4" w:rsidRPr="00340B0D" w:rsidRDefault="006A18A4" w:rsidP="006A18A4">
            <w:pPr>
              <w:rPr>
                <w:rFonts w:cs="Arial"/>
                <w:sz w:val="18"/>
                <w:szCs w:val="18"/>
              </w:rPr>
            </w:pPr>
          </w:p>
        </w:tc>
        <w:tc>
          <w:tcPr>
            <w:tcW w:w="3871" w:type="dxa"/>
            <w:gridSpan w:val="5"/>
            <w:tcBorders>
              <w:left w:val="single" w:sz="12" w:space="0" w:color="auto"/>
            </w:tcBorders>
          </w:tcPr>
          <w:p w14:paraId="27792F57" w14:textId="77777777" w:rsidR="006A18A4" w:rsidRPr="00340B0D" w:rsidRDefault="006A18A4" w:rsidP="006A18A4">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6F19DF5D" w14:textId="77777777" w:rsidR="006A18A4" w:rsidRPr="00340B0D" w:rsidRDefault="006A18A4" w:rsidP="006A18A4">
            <w:pPr>
              <w:jc w:val="center"/>
              <w:rPr>
                <w:rFonts w:cs="Arial"/>
                <w:sz w:val="18"/>
                <w:szCs w:val="18"/>
              </w:rPr>
            </w:pPr>
          </w:p>
        </w:tc>
      </w:tr>
      <w:tr w:rsidR="006A18A4" w:rsidRPr="00340B0D" w14:paraId="771D388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87FD036" w14:textId="77777777" w:rsidR="006A18A4" w:rsidRPr="00340B0D" w:rsidRDefault="006A18A4" w:rsidP="006A18A4">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A635D1E" w14:textId="77777777" w:rsidR="006A18A4" w:rsidRPr="00340B0D" w:rsidRDefault="006A18A4" w:rsidP="006A18A4">
            <w:pPr>
              <w:rPr>
                <w:rFonts w:cs="Arial"/>
                <w:sz w:val="18"/>
                <w:szCs w:val="18"/>
              </w:rPr>
            </w:pPr>
          </w:p>
        </w:tc>
        <w:tc>
          <w:tcPr>
            <w:tcW w:w="3871" w:type="dxa"/>
            <w:gridSpan w:val="5"/>
            <w:tcBorders>
              <w:left w:val="single" w:sz="12" w:space="0" w:color="auto"/>
            </w:tcBorders>
          </w:tcPr>
          <w:p w14:paraId="60F815E6" w14:textId="77777777" w:rsidR="006A18A4" w:rsidRPr="00340B0D" w:rsidRDefault="006A18A4" w:rsidP="006A18A4">
            <w:pPr>
              <w:rPr>
                <w:rFonts w:cs="Arial"/>
                <w:sz w:val="18"/>
                <w:szCs w:val="18"/>
              </w:rPr>
            </w:pPr>
            <w:r w:rsidRPr="00340B0D">
              <w:rPr>
                <w:rFonts w:cs="Arial"/>
                <w:sz w:val="18"/>
                <w:szCs w:val="18"/>
              </w:rPr>
              <w:t>Shallow Pattern</w:t>
            </w:r>
          </w:p>
        </w:tc>
        <w:tc>
          <w:tcPr>
            <w:tcW w:w="672" w:type="dxa"/>
            <w:tcBorders>
              <w:right w:val="single" w:sz="12" w:space="0" w:color="auto"/>
            </w:tcBorders>
          </w:tcPr>
          <w:p w14:paraId="286CF5C4" w14:textId="77777777" w:rsidR="006A18A4" w:rsidRPr="00340B0D" w:rsidRDefault="006A18A4" w:rsidP="006A18A4">
            <w:pPr>
              <w:jc w:val="center"/>
              <w:rPr>
                <w:rFonts w:cs="Arial"/>
                <w:sz w:val="18"/>
                <w:szCs w:val="18"/>
              </w:rPr>
            </w:pPr>
          </w:p>
        </w:tc>
      </w:tr>
      <w:tr w:rsidR="006A18A4" w:rsidRPr="00340B0D" w14:paraId="37202B7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70F0C41" w14:textId="77777777" w:rsidR="006A18A4" w:rsidRPr="00340B0D" w:rsidRDefault="006A18A4" w:rsidP="006A18A4">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755F8D9" w14:textId="77777777" w:rsidR="006A18A4" w:rsidRPr="00340B0D" w:rsidRDefault="006A18A4" w:rsidP="006A18A4">
            <w:pPr>
              <w:rPr>
                <w:rFonts w:cs="Arial"/>
                <w:sz w:val="18"/>
                <w:szCs w:val="18"/>
              </w:rPr>
            </w:pPr>
          </w:p>
        </w:tc>
        <w:tc>
          <w:tcPr>
            <w:tcW w:w="3871" w:type="dxa"/>
            <w:gridSpan w:val="5"/>
            <w:tcBorders>
              <w:left w:val="single" w:sz="12" w:space="0" w:color="auto"/>
            </w:tcBorders>
          </w:tcPr>
          <w:p w14:paraId="18387181" w14:textId="77777777" w:rsidR="006A18A4" w:rsidRPr="00340B0D" w:rsidRDefault="006A18A4" w:rsidP="006A18A4">
            <w:pPr>
              <w:rPr>
                <w:rFonts w:cs="Arial"/>
                <w:sz w:val="18"/>
                <w:szCs w:val="18"/>
              </w:rPr>
            </w:pPr>
            <w:r w:rsidRPr="00340B0D">
              <w:rPr>
                <w:rFonts w:cs="Arial"/>
                <w:sz w:val="18"/>
                <w:szCs w:val="18"/>
              </w:rPr>
              <w:t>Unknown</w:t>
            </w:r>
          </w:p>
        </w:tc>
        <w:tc>
          <w:tcPr>
            <w:tcW w:w="672" w:type="dxa"/>
            <w:tcBorders>
              <w:right w:val="single" w:sz="12" w:space="0" w:color="auto"/>
            </w:tcBorders>
          </w:tcPr>
          <w:p w14:paraId="48671F14" w14:textId="77777777" w:rsidR="006A18A4" w:rsidRPr="00340B0D" w:rsidRDefault="006A18A4" w:rsidP="006A18A4">
            <w:pPr>
              <w:jc w:val="center"/>
              <w:rPr>
                <w:rFonts w:cs="Arial"/>
                <w:sz w:val="18"/>
                <w:szCs w:val="18"/>
              </w:rPr>
            </w:pPr>
          </w:p>
        </w:tc>
      </w:tr>
      <w:tr w:rsidR="006A18A4" w:rsidRPr="00340B0D" w14:paraId="69F761D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8304EF7" w14:textId="77777777" w:rsidR="006A18A4" w:rsidRPr="00340B0D" w:rsidRDefault="006A18A4" w:rsidP="006A18A4">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05258A9" w14:textId="77777777" w:rsidR="006A18A4" w:rsidRPr="00340B0D" w:rsidRDefault="006A18A4" w:rsidP="006A18A4">
            <w:pPr>
              <w:rPr>
                <w:rFonts w:cs="Arial"/>
                <w:sz w:val="18"/>
                <w:szCs w:val="18"/>
              </w:rPr>
            </w:pPr>
          </w:p>
        </w:tc>
        <w:tc>
          <w:tcPr>
            <w:tcW w:w="3871" w:type="dxa"/>
            <w:gridSpan w:val="5"/>
            <w:tcBorders>
              <w:left w:val="single" w:sz="12" w:space="0" w:color="auto"/>
            </w:tcBorders>
          </w:tcPr>
          <w:p w14:paraId="122019B3" w14:textId="77777777" w:rsidR="006A18A4" w:rsidRPr="00340B0D" w:rsidRDefault="006A18A4" w:rsidP="006A18A4">
            <w:pPr>
              <w:rPr>
                <w:rFonts w:cs="Arial"/>
                <w:sz w:val="18"/>
                <w:szCs w:val="18"/>
              </w:rPr>
            </w:pPr>
            <w:r w:rsidRPr="00340B0D">
              <w:rPr>
                <w:rFonts w:cs="Arial"/>
                <w:sz w:val="18"/>
                <w:szCs w:val="18"/>
              </w:rPr>
              <w:t>Update Review</w:t>
            </w:r>
          </w:p>
        </w:tc>
        <w:tc>
          <w:tcPr>
            <w:tcW w:w="672" w:type="dxa"/>
            <w:tcBorders>
              <w:right w:val="single" w:sz="12" w:space="0" w:color="auto"/>
            </w:tcBorders>
          </w:tcPr>
          <w:p w14:paraId="74869462" w14:textId="77777777" w:rsidR="006A18A4" w:rsidRPr="00340B0D" w:rsidRDefault="006A18A4" w:rsidP="006A18A4">
            <w:pPr>
              <w:jc w:val="center"/>
              <w:rPr>
                <w:rFonts w:cs="Arial"/>
                <w:sz w:val="18"/>
                <w:szCs w:val="18"/>
              </w:rPr>
            </w:pPr>
          </w:p>
        </w:tc>
      </w:tr>
      <w:tr w:rsidR="006A18A4" w:rsidRPr="00340B0D" w14:paraId="5B43908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270969F" w14:textId="77777777" w:rsidR="006A18A4" w:rsidRPr="00340B0D" w:rsidRDefault="006A18A4" w:rsidP="006A18A4">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44F29BA" w14:textId="77777777" w:rsidR="006A18A4" w:rsidRPr="00340B0D" w:rsidRDefault="006A18A4" w:rsidP="006A18A4">
            <w:pPr>
              <w:rPr>
                <w:rFonts w:cs="Arial"/>
                <w:sz w:val="18"/>
                <w:szCs w:val="18"/>
              </w:rPr>
            </w:pPr>
          </w:p>
        </w:tc>
        <w:tc>
          <w:tcPr>
            <w:tcW w:w="3871" w:type="dxa"/>
            <w:gridSpan w:val="5"/>
            <w:tcBorders>
              <w:left w:val="single" w:sz="12" w:space="0" w:color="auto"/>
            </w:tcBorders>
          </w:tcPr>
          <w:p w14:paraId="2C00A7DA" w14:textId="77777777" w:rsidR="006A18A4" w:rsidRPr="00340B0D" w:rsidRDefault="006A18A4" w:rsidP="006A18A4">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30342386" w14:textId="77777777" w:rsidR="006A18A4" w:rsidRPr="00340B0D" w:rsidRDefault="006A18A4" w:rsidP="006A18A4">
            <w:pPr>
              <w:jc w:val="center"/>
              <w:rPr>
                <w:rFonts w:cs="Arial"/>
                <w:sz w:val="18"/>
                <w:szCs w:val="18"/>
              </w:rPr>
            </w:pPr>
          </w:p>
        </w:tc>
      </w:tr>
      <w:tr w:rsidR="006A18A4" w:rsidRPr="00340B0D" w14:paraId="1E16AF5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A0CD533" w14:textId="77777777" w:rsidR="006A18A4" w:rsidRPr="00340B0D" w:rsidRDefault="006A18A4" w:rsidP="006A18A4">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95BE1E9" w14:textId="77777777" w:rsidR="006A18A4" w:rsidRPr="00340B0D" w:rsidRDefault="006A18A4" w:rsidP="006A18A4">
            <w:pPr>
              <w:rPr>
                <w:rFonts w:cs="Arial"/>
                <w:sz w:val="18"/>
                <w:szCs w:val="18"/>
              </w:rPr>
            </w:pPr>
          </w:p>
        </w:tc>
        <w:tc>
          <w:tcPr>
            <w:tcW w:w="3871" w:type="dxa"/>
            <w:gridSpan w:val="5"/>
            <w:tcBorders>
              <w:left w:val="single" w:sz="12" w:space="0" w:color="auto"/>
            </w:tcBorders>
          </w:tcPr>
          <w:p w14:paraId="04F6A66D" w14:textId="77777777" w:rsidR="006A18A4" w:rsidRPr="00340B0D" w:rsidRDefault="006A18A4" w:rsidP="006A18A4">
            <w:pPr>
              <w:rPr>
                <w:rFonts w:cs="Arial"/>
                <w:sz w:val="18"/>
                <w:szCs w:val="18"/>
              </w:rPr>
            </w:pPr>
            <w:r w:rsidRPr="00340B0D">
              <w:rPr>
                <w:rFonts w:cs="Arial"/>
                <w:sz w:val="18"/>
                <w:szCs w:val="18"/>
              </w:rPr>
              <w:t>Chart Text</w:t>
            </w:r>
          </w:p>
        </w:tc>
        <w:tc>
          <w:tcPr>
            <w:tcW w:w="672" w:type="dxa"/>
            <w:tcBorders>
              <w:right w:val="single" w:sz="12" w:space="0" w:color="auto"/>
            </w:tcBorders>
          </w:tcPr>
          <w:p w14:paraId="055B63F7" w14:textId="77777777" w:rsidR="006A18A4" w:rsidRPr="00340B0D" w:rsidRDefault="006A18A4" w:rsidP="006A18A4">
            <w:pPr>
              <w:jc w:val="center"/>
              <w:rPr>
                <w:rFonts w:cs="Arial"/>
                <w:sz w:val="18"/>
                <w:szCs w:val="18"/>
              </w:rPr>
            </w:pPr>
          </w:p>
        </w:tc>
      </w:tr>
      <w:tr w:rsidR="006A18A4" w:rsidRPr="00340B0D" w14:paraId="7B4E13A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75116FC" w14:textId="77777777" w:rsidR="006A18A4" w:rsidRPr="00340B0D" w:rsidRDefault="006A18A4" w:rsidP="006A18A4">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CEBA9D9" w14:textId="77777777" w:rsidR="006A18A4" w:rsidRPr="00340B0D" w:rsidRDefault="006A18A4" w:rsidP="006A18A4">
            <w:pPr>
              <w:rPr>
                <w:rFonts w:cs="Arial"/>
                <w:sz w:val="18"/>
                <w:szCs w:val="18"/>
              </w:rPr>
            </w:pPr>
          </w:p>
        </w:tc>
        <w:tc>
          <w:tcPr>
            <w:tcW w:w="3871" w:type="dxa"/>
            <w:gridSpan w:val="5"/>
            <w:tcBorders>
              <w:left w:val="single" w:sz="12" w:space="0" w:color="auto"/>
            </w:tcBorders>
          </w:tcPr>
          <w:p w14:paraId="67DFBDAD" w14:textId="77777777" w:rsidR="006A18A4" w:rsidRPr="00340B0D" w:rsidRDefault="006A18A4" w:rsidP="006A18A4">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0D7C7981" w14:textId="77777777" w:rsidR="006A18A4" w:rsidRPr="00340B0D" w:rsidRDefault="006A18A4" w:rsidP="006A18A4">
            <w:pPr>
              <w:jc w:val="center"/>
              <w:rPr>
                <w:rFonts w:cs="Arial"/>
                <w:sz w:val="18"/>
                <w:szCs w:val="18"/>
              </w:rPr>
            </w:pPr>
          </w:p>
        </w:tc>
      </w:tr>
      <w:tr w:rsidR="006A18A4" w:rsidRPr="00340B0D" w14:paraId="480DAE8F"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D555DBC" w14:textId="77777777" w:rsidR="006A18A4" w:rsidRPr="00340B0D" w:rsidRDefault="006A18A4" w:rsidP="006A18A4">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EF9F499" w14:textId="77777777" w:rsidR="006A18A4" w:rsidRPr="00340B0D" w:rsidRDefault="006A18A4" w:rsidP="006A18A4">
            <w:pPr>
              <w:rPr>
                <w:rFonts w:cs="Arial"/>
                <w:sz w:val="18"/>
                <w:szCs w:val="18"/>
              </w:rPr>
            </w:pPr>
          </w:p>
        </w:tc>
        <w:tc>
          <w:tcPr>
            <w:tcW w:w="3871" w:type="dxa"/>
            <w:gridSpan w:val="5"/>
            <w:tcBorders>
              <w:left w:val="single" w:sz="12" w:space="0" w:color="auto"/>
            </w:tcBorders>
          </w:tcPr>
          <w:p w14:paraId="662982CC" w14:textId="77777777" w:rsidR="006A18A4" w:rsidRPr="00340B0D" w:rsidRDefault="006A18A4" w:rsidP="006A18A4">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618BB78E" w14:textId="77777777" w:rsidR="006A18A4" w:rsidRPr="00340B0D" w:rsidRDefault="006A18A4" w:rsidP="006A18A4">
            <w:pPr>
              <w:jc w:val="center"/>
              <w:rPr>
                <w:rFonts w:cs="Arial"/>
                <w:sz w:val="18"/>
                <w:szCs w:val="18"/>
              </w:rPr>
            </w:pPr>
          </w:p>
        </w:tc>
      </w:tr>
      <w:tr w:rsidR="006A18A4" w:rsidRPr="00340B0D" w14:paraId="0097114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FEE73F9" w14:textId="77777777" w:rsidR="006A18A4" w:rsidRPr="00340B0D" w:rsidRDefault="006A18A4" w:rsidP="006A18A4">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09E3F100" w14:textId="77777777" w:rsidR="006A18A4" w:rsidRPr="00340B0D" w:rsidRDefault="006A18A4" w:rsidP="006A18A4">
            <w:pPr>
              <w:rPr>
                <w:rFonts w:cs="Arial"/>
                <w:sz w:val="18"/>
                <w:szCs w:val="18"/>
              </w:rPr>
            </w:pPr>
          </w:p>
        </w:tc>
        <w:tc>
          <w:tcPr>
            <w:tcW w:w="3871" w:type="dxa"/>
            <w:gridSpan w:val="5"/>
            <w:tcBorders>
              <w:left w:val="single" w:sz="12" w:space="0" w:color="auto"/>
            </w:tcBorders>
          </w:tcPr>
          <w:p w14:paraId="08A142CD" w14:textId="77777777" w:rsidR="006A18A4" w:rsidRPr="00340B0D" w:rsidRDefault="006A18A4" w:rsidP="006A18A4">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2D8C75FC" w14:textId="77777777" w:rsidR="006A18A4" w:rsidRPr="00340B0D" w:rsidRDefault="006A18A4" w:rsidP="006A18A4">
            <w:pPr>
              <w:jc w:val="center"/>
              <w:rPr>
                <w:rFonts w:cs="Arial"/>
                <w:sz w:val="18"/>
                <w:szCs w:val="18"/>
              </w:rPr>
            </w:pPr>
          </w:p>
        </w:tc>
      </w:tr>
      <w:tr w:rsidR="006A18A4" w:rsidRPr="00340B0D" w14:paraId="2892852A"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3E7E8445" w14:textId="77777777" w:rsidR="006A18A4" w:rsidRPr="00340B0D" w:rsidRDefault="006A18A4" w:rsidP="006A18A4">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16A51CBE" w14:textId="77777777" w:rsidR="006A18A4" w:rsidRPr="00340B0D" w:rsidRDefault="006A18A4" w:rsidP="006A18A4">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574C6383" w14:textId="77777777" w:rsidR="006A18A4" w:rsidRPr="00340B0D" w:rsidRDefault="006A18A4" w:rsidP="006A18A4">
            <w:pPr>
              <w:jc w:val="center"/>
              <w:rPr>
                <w:rFonts w:cs="Arial"/>
                <w:sz w:val="18"/>
                <w:szCs w:val="18"/>
              </w:rPr>
            </w:pPr>
          </w:p>
        </w:tc>
      </w:tr>
      <w:tr w:rsidR="006A18A4" w:rsidRPr="00340B0D" w14:paraId="79C04EC0" w14:textId="77777777" w:rsidTr="00541D1A">
        <w:sdt>
          <w:sdtPr>
            <w:rPr>
              <w:rFonts w:cs="Arial"/>
              <w:sz w:val="18"/>
              <w:szCs w:val="18"/>
            </w:rPr>
            <w:alias w:val="Palette"/>
            <w:tag w:val="Palette"/>
            <w:id w:val="888140704"/>
            <w:placeholder>
              <w:docPart w:val="8AF78FBC3AF048609DCCB9057843838A"/>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180B574E" w14:textId="77777777" w:rsidR="006A18A4" w:rsidRPr="00340B0D" w:rsidRDefault="006A18A4" w:rsidP="006A18A4">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062103E9" w14:textId="77777777" w:rsidR="006A18A4" w:rsidRPr="00340B0D" w:rsidRDefault="006A18A4" w:rsidP="006A18A4">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3B9FBA71" w14:textId="77777777" w:rsidR="006A18A4" w:rsidRPr="00340B0D" w:rsidRDefault="006A18A4" w:rsidP="006A18A4">
            <w:pPr>
              <w:jc w:val="center"/>
              <w:rPr>
                <w:rFonts w:cs="Arial"/>
                <w:sz w:val="18"/>
                <w:szCs w:val="18"/>
              </w:rPr>
            </w:pPr>
          </w:p>
        </w:tc>
      </w:tr>
      <w:tr w:rsidR="006A18A4" w:rsidRPr="00340B0D" w14:paraId="67A7F535"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619A0373" w14:textId="77777777" w:rsidR="006A18A4" w:rsidRPr="00340B0D" w:rsidRDefault="006A18A4" w:rsidP="006A18A4">
            <w:pPr>
              <w:jc w:val="center"/>
              <w:rPr>
                <w:rFonts w:cs="Arial"/>
                <w:b/>
                <w:bCs/>
                <w:sz w:val="18"/>
                <w:szCs w:val="18"/>
              </w:rPr>
            </w:pPr>
          </w:p>
        </w:tc>
        <w:tc>
          <w:tcPr>
            <w:tcW w:w="3871" w:type="dxa"/>
            <w:gridSpan w:val="5"/>
            <w:tcBorders>
              <w:left w:val="single" w:sz="12" w:space="0" w:color="auto"/>
            </w:tcBorders>
          </w:tcPr>
          <w:p w14:paraId="6C833B9A" w14:textId="77777777" w:rsidR="006A18A4" w:rsidRPr="00340B0D" w:rsidRDefault="006A18A4" w:rsidP="006A18A4">
            <w:pPr>
              <w:rPr>
                <w:rFonts w:cs="Arial"/>
                <w:sz w:val="18"/>
                <w:szCs w:val="18"/>
              </w:rPr>
            </w:pPr>
          </w:p>
        </w:tc>
        <w:tc>
          <w:tcPr>
            <w:tcW w:w="672" w:type="dxa"/>
            <w:tcBorders>
              <w:right w:val="single" w:sz="12" w:space="0" w:color="auto"/>
            </w:tcBorders>
            <w:vAlign w:val="center"/>
          </w:tcPr>
          <w:p w14:paraId="01926136" w14:textId="77777777" w:rsidR="006A18A4" w:rsidRPr="00340B0D" w:rsidRDefault="006A18A4" w:rsidP="006A18A4">
            <w:pPr>
              <w:jc w:val="center"/>
              <w:rPr>
                <w:rFonts w:cs="Arial"/>
                <w:sz w:val="18"/>
                <w:szCs w:val="18"/>
              </w:rPr>
            </w:pPr>
          </w:p>
        </w:tc>
      </w:tr>
      <w:tr w:rsidR="006A18A4" w:rsidRPr="00340B0D" w14:paraId="0C85DA94"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3176F2FC" w14:textId="77777777" w:rsidR="006A18A4" w:rsidRPr="00340B0D" w:rsidRDefault="006A18A4" w:rsidP="006A18A4">
            <w:pPr>
              <w:rPr>
                <w:rFonts w:cs="Arial"/>
                <w:sz w:val="18"/>
                <w:szCs w:val="18"/>
              </w:rPr>
            </w:pPr>
          </w:p>
        </w:tc>
        <w:tc>
          <w:tcPr>
            <w:tcW w:w="3871" w:type="dxa"/>
            <w:gridSpan w:val="5"/>
            <w:tcBorders>
              <w:left w:val="single" w:sz="12" w:space="0" w:color="auto"/>
              <w:bottom w:val="single" w:sz="12" w:space="0" w:color="auto"/>
            </w:tcBorders>
          </w:tcPr>
          <w:p w14:paraId="3B546EBC" w14:textId="77777777" w:rsidR="006A18A4" w:rsidRPr="00340B0D" w:rsidRDefault="006A18A4" w:rsidP="006A18A4">
            <w:pPr>
              <w:jc w:val="center"/>
              <w:rPr>
                <w:rFonts w:cs="Arial"/>
                <w:sz w:val="18"/>
                <w:szCs w:val="18"/>
              </w:rPr>
            </w:pPr>
          </w:p>
        </w:tc>
        <w:tc>
          <w:tcPr>
            <w:tcW w:w="672" w:type="dxa"/>
            <w:tcBorders>
              <w:bottom w:val="single" w:sz="12" w:space="0" w:color="auto"/>
              <w:right w:val="single" w:sz="12" w:space="0" w:color="auto"/>
            </w:tcBorders>
            <w:vAlign w:val="center"/>
          </w:tcPr>
          <w:p w14:paraId="3128FD30" w14:textId="77777777" w:rsidR="006A18A4" w:rsidRPr="00340B0D" w:rsidRDefault="006A18A4" w:rsidP="006A18A4">
            <w:pPr>
              <w:jc w:val="center"/>
              <w:rPr>
                <w:rFonts w:cs="Arial"/>
                <w:sz w:val="18"/>
                <w:szCs w:val="18"/>
              </w:rPr>
            </w:pPr>
          </w:p>
        </w:tc>
      </w:tr>
      <w:tr w:rsidR="006A18A4" w:rsidRPr="00340B0D" w14:paraId="7AE8036F"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061F25D4" w14:textId="77777777" w:rsidR="006A18A4" w:rsidRPr="00340B0D" w:rsidRDefault="006A18A4" w:rsidP="006A18A4">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3FAE31F" w14:textId="77777777" w:rsidR="006A18A4" w:rsidRPr="00340B0D" w:rsidRDefault="006A18A4" w:rsidP="006A18A4">
            <w:pPr>
              <w:jc w:val="center"/>
              <w:rPr>
                <w:rFonts w:cs="Arial"/>
                <w:sz w:val="18"/>
                <w:szCs w:val="18"/>
              </w:rPr>
            </w:pPr>
            <w:r w:rsidRPr="00340B0D">
              <w:rPr>
                <w:rFonts w:cs="Arial"/>
                <w:b/>
                <w:bCs/>
                <w:sz w:val="18"/>
                <w:szCs w:val="18"/>
              </w:rPr>
              <w:t>Display</w:t>
            </w:r>
          </w:p>
        </w:tc>
      </w:tr>
      <w:tr w:rsidR="006A18A4" w:rsidRPr="00340B0D" w14:paraId="3F898FFE" w14:textId="77777777" w:rsidTr="00541D1A">
        <w:trPr>
          <w:trHeight w:val="287"/>
        </w:trPr>
        <w:tc>
          <w:tcPr>
            <w:tcW w:w="1789" w:type="dxa"/>
            <w:tcBorders>
              <w:left w:val="single" w:sz="12" w:space="0" w:color="auto"/>
              <w:bottom w:val="single" w:sz="4" w:space="0" w:color="auto"/>
            </w:tcBorders>
          </w:tcPr>
          <w:p w14:paraId="31D8BE2C" w14:textId="77777777" w:rsidR="006A18A4" w:rsidRPr="00340B0D" w:rsidRDefault="006A18A4" w:rsidP="006A18A4">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630479C5" w14:textId="77777777" w:rsidR="006A18A4" w:rsidRPr="00340B0D" w:rsidRDefault="006A18A4" w:rsidP="006A18A4">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3DC067F6" w14:textId="77777777" w:rsidR="006A18A4" w:rsidRPr="00340B0D" w:rsidRDefault="006A18A4" w:rsidP="006A18A4">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196129B4" w14:textId="77777777" w:rsidR="006A18A4" w:rsidRPr="00C87169" w:rsidRDefault="006A18A4" w:rsidP="006A18A4">
            <w:pPr>
              <w:rPr>
                <w:rFonts w:cs="Arial"/>
              </w:rPr>
            </w:pPr>
          </w:p>
        </w:tc>
      </w:tr>
      <w:tr w:rsidR="006A18A4" w:rsidRPr="00340B0D" w14:paraId="27BE7EDE" w14:textId="77777777" w:rsidTr="00541D1A">
        <w:tc>
          <w:tcPr>
            <w:tcW w:w="1789" w:type="dxa"/>
            <w:tcBorders>
              <w:left w:val="single" w:sz="12" w:space="0" w:color="auto"/>
              <w:bottom w:val="single" w:sz="4" w:space="0" w:color="auto"/>
            </w:tcBorders>
          </w:tcPr>
          <w:p w14:paraId="1B65E68E" w14:textId="77777777" w:rsidR="006A18A4" w:rsidRPr="00340B0D" w:rsidRDefault="006A18A4" w:rsidP="006A18A4">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2F4AA2EA" w14:textId="77777777" w:rsidR="006A18A4" w:rsidRPr="00340B0D" w:rsidRDefault="006A18A4" w:rsidP="006A18A4">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5D58AFDE" w14:textId="77777777" w:rsidR="006A18A4" w:rsidRPr="00340B0D" w:rsidRDefault="006A18A4" w:rsidP="006A18A4">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2E5FAEB7" w14:textId="77777777" w:rsidR="006A18A4" w:rsidRPr="00340B0D" w:rsidRDefault="006A18A4" w:rsidP="006A18A4">
            <w:pPr>
              <w:rPr>
                <w:rFonts w:cs="Arial"/>
                <w:sz w:val="18"/>
                <w:szCs w:val="18"/>
              </w:rPr>
            </w:pPr>
            <w:r w:rsidRPr="00340B0D">
              <w:rPr>
                <w:rFonts w:cs="Arial"/>
                <w:sz w:val="18"/>
                <w:szCs w:val="18"/>
              </w:rPr>
              <w:t>1:</w:t>
            </w:r>
            <w:r>
              <w:rPr>
                <w:rFonts w:cs="Arial"/>
                <w:sz w:val="18"/>
                <w:szCs w:val="18"/>
              </w:rPr>
              <w:t>60000</w:t>
            </w:r>
          </w:p>
        </w:tc>
      </w:tr>
      <w:tr w:rsidR="006A18A4" w:rsidRPr="00340B0D" w14:paraId="7B796630"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5215E310" w14:textId="77777777" w:rsidR="006A18A4" w:rsidRPr="00340B0D" w:rsidRDefault="006A18A4" w:rsidP="006A18A4">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2CB4C38A" w14:textId="77777777" w:rsidR="006A18A4" w:rsidRPr="00340B0D" w:rsidRDefault="006A18A4" w:rsidP="006A18A4">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2DBE6019" w14:textId="77777777" w:rsidR="006A18A4" w:rsidRPr="00340B0D" w:rsidRDefault="006A18A4" w:rsidP="006A18A4">
            <w:pPr>
              <w:rPr>
                <w:rFonts w:cs="Arial"/>
                <w:sz w:val="18"/>
                <w:szCs w:val="18"/>
              </w:rPr>
            </w:pPr>
          </w:p>
        </w:tc>
      </w:tr>
      <w:tr w:rsidR="006A18A4" w:rsidRPr="00340B0D" w14:paraId="19CB5182"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7B5227BC" w14:textId="77777777" w:rsidR="006A18A4" w:rsidRPr="00340B0D" w:rsidRDefault="006A18A4" w:rsidP="006A18A4">
            <w:pPr>
              <w:rPr>
                <w:rFonts w:cs="Arial"/>
                <w:sz w:val="18"/>
                <w:szCs w:val="18"/>
              </w:rPr>
            </w:pPr>
          </w:p>
        </w:tc>
      </w:tr>
      <w:tr w:rsidR="006A18A4" w:rsidRPr="00340B0D" w14:paraId="089788FF"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802A598" w14:textId="77777777" w:rsidR="006A18A4" w:rsidRPr="00340B0D" w:rsidRDefault="006A18A4" w:rsidP="006A18A4">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6A18A4" w:rsidRPr="00340B0D" w14:paraId="7289E55B" w14:textId="77777777" w:rsidTr="006A18A4">
        <w:tc>
          <w:tcPr>
            <w:tcW w:w="5088"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86F4AC5" w14:textId="77777777" w:rsidR="006A18A4" w:rsidRPr="00340B0D" w:rsidRDefault="006A18A4" w:rsidP="006A18A4">
            <w:pPr>
              <w:jc w:val="center"/>
              <w:rPr>
                <w:rFonts w:cs="Arial"/>
                <w:b/>
                <w:bCs/>
                <w:sz w:val="18"/>
                <w:szCs w:val="18"/>
              </w:rPr>
            </w:pPr>
            <w:r w:rsidRPr="00340B0D">
              <w:rPr>
                <w:rFonts w:cs="Arial"/>
                <w:b/>
                <w:bCs/>
                <w:sz w:val="18"/>
                <w:szCs w:val="18"/>
              </w:rPr>
              <w:t>Standard Display</w:t>
            </w:r>
          </w:p>
        </w:tc>
        <w:tc>
          <w:tcPr>
            <w:tcW w:w="4111"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09440E2" w14:textId="77777777" w:rsidR="006A18A4" w:rsidRPr="00340B0D" w:rsidRDefault="006A18A4" w:rsidP="006A18A4">
            <w:pPr>
              <w:jc w:val="center"/>
              <w:rPr>
                <w:rFonts w:cs="Arial"/>
                <w:b/>
                <w:bCs/>
                <w:sz w:val="18"/>
                <w:szCs w:val="18"/>
              </w:rPr>
            </w:pPr>
            <w:r w:rsidRPr="00340B0D">
              <w:rPr>
                <w:rFonts w:cs="Arial"/>
                <w:b/>
                <w:bCs/>
                <w:sz w:val="18"/>
                <w:szCs w:val="18"/>
              </w:rPr>
              <w:t>Other</w:t>
            </w:r>
          </w:p>
        </w:tc>
      </w:tr>
      <w:tr w:rsidR="006A18A4" w:rsidRPr="00340B0D" w14:paraId="53870A77"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2F30CA4C" w14:textId="77777777" w:rsidR="006A18A4" w:rsidRPr="00340B0D" w:rsidRDefault="006A18A4" w:rsidP="006A18A4">
            <w:pPr>
              <w:rPr>
                <w:rFonts w:cs="Arial"/>
                <w:sz w:val="18"/>
                <w:szCs w:val="18"/>
              </w:rPr>
            </w:pPr>
            <w:r w:rsidRPr="00340B0D">
              <w:rPr>
                <w:rFonts w:cs="Arial"/>
                <w:sz w:val="18"/>
                <w:szCs w:val="18"/>
              </w:rPr>
              <w:t>Drying lines</w:t>
            </w:r>
          </w:p>
        </w:tc>
        <w:tc>
          <w:tcPr>
            <w:tcW w:w="713" w:type="dxa"/>
            <w:gridSpan w:val="2"/>
            <w:tcBorders>
              <w:top w:val="single" w:sz="4" w:space="0" w:color="auto"/>
              <w:left w:val="single" w:sz="4" w:space="0" w:color="auto"/>
              <w:bottom w:val="single" w:sz="4" w:space="0" w:color="auto"/>
              <w:right w:val="single" w:sz="12" w:space="0" w:color="auto"/>
            </w:tcBorders>
          </w:tcPr>
          <w:p w14:paraId="7DCD915C" w14:textId="77777777" w:rsidR="006A18A4" w:rsidRPr="00340B0D" w:rsidRDefault="006A18A4" w:rsidP="006A18A4">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524E68C3" w14:textId="77777777" w:rsidR="006A18A4" w:rsidRPr="00340B0D" w:rsidRDefault="006A18A4" w:rsidP="006A18A4">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2515E1E0" w14:textId="77777777" w:rsidR="006A18A4" w:rsidRPr="00340B0D" w:rsidRDefault="006A18A4" w:rsidP="006A18A4">
            <w:pPr>
              <w:rPr>
                <w:rFonts w:cs="Arial"/>
                <w:sz w:val="18"/>
                <w:szCs w:val="18"/>
              </w:rPr>
            </w:pPr>
          </w:p>
        </w:tc>
      </w:tr>
      <w:tr w:rsidR="006A18A4" w:rsidRPr="00340B0D" w14:paraId="78D0D210"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7EA96AFE" w14:textId="77777777" w:rsidR="006A18A4" w:rsidRPr="00340B0D" w:rsidRDefault="006A18A4" w:rsidP="006A18A4">
            <w:pPr>
              <w:pStyle w:val="Default"/>
              <w:rPr>
                <w:sz w:val="18"/>
                <w:szCs w:val="18"/>
              </w:rPr>
            </w:pPr>
            <w:r w:rsidRPr="00340B0D">
              <w:rPr>
                <w:sz w:val="18"/>
                <w:szCs w:val="18"/>
              </w:rPr>
              <w:t>Buoys. Beacons, aids to navigation</w:t>
            </w:r>
          </w:p>
        </w:tc>
        <w:tc>
          <w:tcPr>
            <w:tcW w:w="713" w:type="dxa"/>
            <w:gridSpan w:val="2"/>
            <w:tcBorders>
              <w:top w:val="single" w:sz="4" w:space="0" w:color="auto"/>
              <w:left w:val="single" w:sz="4" w:space="0" w:color="auto"/>
              <w:bottom w:val="single" w:sz="4" w:space="0" w:color="auto"/>
              <w:right w:val="single" w:sz="12" w:space="0" w:color="auto"/>
            </w:tcBorders>
          </w:tcPr>
          <w:p w14:paraId="447A8477" w14:textId="77777777" w:rsidR="006A18A4" w:rsidRPr="00340B0D" w:rsidRDefault="006A18A4" w:rsidP="006A18A4">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2B389C2D" w14:textId="77777777" w:rsidR="006A18A4" w:rsidRPr="00340B0D" w:rsidRDefault="006A18A4" w:rsidP="006A18A4">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35CC471C" w14:textId="77777777" w:rsidR="006A18A4" w:rsidRPr="00340B0D" w:rsidRDefault="006A18A4" w:rsidP="006A18A4">
            <w:pPr>
              <w:rPr>
                <w:rFonts w:cs="Arial"/>
                <w:sz w:val="18"/>
                <w:szCs w:val="18"/>
              </w:rPr>
            </w:pPr>
          </w:p>
        </w:tc>
      </w:tr>
      <w:tr w:rsidR="006A18A4" w:rsidRPr="00340B0D" w14:paraId="3F8F40B8"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7E17A84B" w14:textId="77777777" w:rsidR="006A18A4" w:rsidRPr="00340B0D" w:rsidRDefault="006A18A4" w:rsidP="006A18A4">
            <w:pPr>
              <w:pStyle w:val="Default"/>
              <w:ind w:left="720"/>
              <w:rPr>
                <w:sz w:val="18"/>
                <w:szCs w:val="18"/>
              </w:rPr>
            </w:pPr>
            <w:r w:rsidRPr="00340B0D">
              <w:rPr>
                <w:sz w:val="18"/>
                <w:szCs w:val="18"/>
              </w:rPr>
              <w:t xml:space="preserve">Buoys, beacons, structures </w:t>
            </w:r>
          </w:p>
        </w:tc>
        <w:tc>
          <w:tcPr>
            <w:tcW w:w="713" w:type="dxa"/>
            <w:gridSpan w:val="2"/>
            <w:tcBorders>
              <w:top w:val="single" w:sz="4" w:space="0" w:color="auto"/>
              <w:left w:val="single" w:sz="4" w:space="0" w:color="auto"/>
              <w:bottom w:val="single" w:sz="4" w:space="0" w:color="auto"/>
              <w:right w:val="single" w:sz="12" w:space="0" w:color="auto"/>
            </w:tcBorders>
          </w:tcPr>
          <w:p w14:paraId="6CA04871" w14:textId="77777777" w:rsidR="006A18A4" w:rsidRPr="00340B0D" w:rsidRDefault="006A18A4" w:rsidP="006A18A4">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5C08195A" w14:textId="77777777" w:rsidR="006A18A4" w:rsidRPr="00340B0D" w:rsidRDefault="006A18A4" w:rsidP="006A18A4">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3DC166BD" w14:textId="77777777" w:rsidR="006A18A4" w:rsidRPr="00340B0D" w:rsidRDefault="006A18A4" w:rsidP="006A18A4">
            <w:pPr>
              <w:rPr>
                <w:rFonts w:cs="Arial"/>
                <w:sz w:val="18"/>
                <w:szCs w:val="18"/>
              </w:rPr>
            </w:pPr>
          </w:p>
        </w:tc>
      </w:tr>
      <w:tr w:rsidR="006A18A4" w:rsidRPr="00340B0D" w14:paraId="2012CEBE"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75B2A76F" w14:textId="77777777" w:rsidR="006A18A4" w:rsidRPr="00340B0D" w:rsidRDefault="006A18A4" w:rsidP="006A18A4">
            <w:pPr>
              <w:pStyle w:val="Default"/>
              <w:ind w:left="720"/>
              <w:rPr>
                <w:sz w:val="18"/>
                <w:szCs w:val="18"/>
              </w:rPr>
            </w:pPr>
            <w:r w:rsidRPr="00340B0D">
              <w:rPr>
                <w:sz w:val="18"/>
                <w:szCs w:val="18"/>
              </w:rPr>
              <w:t>Lights</w:t>
            </w:r>
          </w:p>
        </w:tc>
        <w:tc>
          <w:tcPr>
            <w:tcW w:w="713" w:type="dxa"/>
            <w:gridSpan w:val="2"/>
            <w:tcBorders>
              <w:top w:val="single" w:sz="4" w:space="0" w:color="auto"/>
              <w:left w:val="single" w:sz="4" w:space="0" w:color="auto"/>
              <w:bottom w:val="single" w:sz="4" w:space="0" w:color="auto"/>
              <w:right w:val="single" w:sz="12" w:space="0" w:color="auto"/>
            </w:tcBorders>
          </w:tcPr>
          <w:p w14:paraId="61CE504C" w14:textId="77777777" w:rsidR="006A18A4" w:rsidRPr="00340B0D" w:rsidRDefault="006A18A4" w:rsidP="006A18A4">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42EB60EE" w14:textId="77777777" w:rsidR="006A18A4" w:rsidRPr="00340B0D" w:rsidRDefault="006A18A4" w:rsidP="006A18A4">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5AF264D3" w14:textId="77777777" w:rsidR="006A18A4" w:rsidRPr="00340B0D" w:rsidRDefault="006A18A4" w:rsidP="006A18A4">
            <w:pPr>
              <w:rPr>
                <w:rFonts w:cs="Arial"/>
                <w:sz w:val="18"/>
                <w:szCs w:val="18"/>
              </w:rPr>
            </w:pPr>
          </w:p>
        </w:tc>
      </w:tr>
      <w:tr w:rsidR="006A18A4" w:rsidRPr="00340B0D" w14:paraId="548FA4EC"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0C920B92" w14:textId="77777777" w:rsidR="006A18A4" w:rsidRPr="00340B0D" w:rsidRDefault="006A18A4" w:rsidP="006A18A4">
            <w:pPr>
              <w:pStyle w:val="Default"/>
              <w:rPr>
                <w:sz w:val="18"/>
                <w:szCs w:val="18"/>
              </w:rPr>
            </w:pPr>
            <w:r w:rsidRPr="00340B0D">
              <w:rPr>
                <w:sz w:val="18"/>
                <w:szCs w:val="18"/>
              </w:rPr>
              <w:t>Boundaries and limits</w:t>
            </w:r>
          </w:p>
        </w:tc>
        <w:tc>
          <w:tcPr>
            <w:tcW w:w="713" w:type="dxa"/>
            <w:gridSpan w:val="2"/>
            <w:tcBorders>
              <w:top w:val="single" w:sz="4" w:space="0" w:color="auto"/>
              <w:left w:val="single" w:sz="4" w:space="0" w:color="auto"/>
              <w:bottom w:val="single" w:sz="4" w:space="0" w:color="auto"/>
              <w:right w:val="single" w:sz="12" w:space="0" w:color="auto"/>
            </w:tcBorders>
          </w:tcPr>
          <w:p w14:paraId="59D28A86" w14:textId="77777777" w:rsidR="006A18A4" w:rsidRPr="00340B0D" w:rsidRDefault="006A18A4" w:rsidP="006A18A4">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7D191024" w14:textId="77777777" w:rsidR="006A18A4" w:rsidRPr="00340B0D" w:rsidRDefault="006A18A4" w:rsidP="006A18A4">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458D30A3" w14:textId="77777777" w:rsidR="006A18A4" w:rsidRPr="00340B0D" w:rsidRDefault="006A18A4" w:rsidP="006A18A4">
            <w:pPr>
              <w:rPr>
                <w:rFonts w:cs="Arial"/>
                <w:sz w:val="18"/>
                <w:szCs w:val="18"/>
              </w:rPr>
            </w:pPr>
          </w:p>
        </w:tc>
      </w:tr>
      <w:tr w:rsidR="006A18A4" w:rsidRPr="00340B0D" w14:paraId="39B53559"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25B6C50E" w14:textId="77777777" w:rsidR="006A18A4" w:rsidRPr="00340B0D" w:rsidRDefault="006A18A4" w:rsidP="006A18A4">
            <w:pPr>
              <w:pStyle w:val="Default"/>
              <w:rPr>
                <w:sz w:val="18"/>
                <w:szCs w:val="18"/>
              </w:rPr>
            </w:pPr>
            <w:r w:rsidRPr="00340B0D">
              <w:rPr>
                <w:sz w:val="18"/>
                <w:szCs w:val="18"/>
              </w:rPr>
              <w:t>Prohibited and restricted areas</w:t>
            </w:r>
          </w:p>
        </w:tc>
        <w:tc>
          <w:tcPr>
            <w:tcW w:w="713" w:type="dxa"/>
            <w:gridSpan w:val="2"/>
            <w:tcBorders>
              <w:top w:val="single" w:sz="4" w:space="0" w:color="auto"/>
              <w:left w:val="single" w:sz="4" w:space="0" w:color="auto"/>
              <w:bottom w:val="single" w:sz="4" w:space="0" w:color="auto"/>
              <w:right w:val="single" w:sz="12" w:space="0" w:color="auto"/>
            </w:tcBorders>
          </w:tcPr>
          <w:p w14:paraId="6FB28353" w14:textId="77777777" w:rsidR="006A18A4" w:rsidRPr="00340B0D" w:rsidRDefault="006A18A4" w:rsidP="006A18A4">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2E64EDCE" w14:textId="77777777" w:rsidR="006A18A4" w:rsidRPr="00340B0D" w:rsidRDefault="006A18A4" w:rsidP="006A18A4">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7103CBFA" w14:textId="77777777" w:rsidR="006A18A4" w:rsidRPr="00340B0D" w:rsidRDefault="006A18A4" w:rsidP="006A18A4">
            <w:pPr>
              <w:rPr>
                <w:rFonts w:cs="Arial"/>
                <w:sz w:val="18"/>
                <w:szCs w:val="18"/>
              </w:rPr>
            </w:pPr>
          </w:p>
        </w:tc>
      </w:tr>
      <w:tr w:rsidR="006A18A4" w:rsidRPr="00340B0D" w14:paraId="7A1868CA"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77CC772A" w14:textId="77777777" w:rsidR="006A18A4" w:rsidRPr="00340B0D" w:rsidRDefault="006A18A4" w:rsidP="006A18A4">
            <w:pPr>
              <w:pStyle w:val="Default"/>
              <w:rPr>
                <w:sz w:val="18"/>
                <w:szCs w:val="18"/>
              </w:rPr>
            </w:pPr>
            <w:r w:rsidRPr="00340B0D">
              <w:rPr>
                <w:sz w:val="18"/>
                <w:szCs w:val="18"/>
              </w:rPr>
              <w:t>Chart scale boundaries</w:t>
            </w:r>
          </w:p>
        </w:tc>
        <w:tc>
          <w:tcPr>
            <w:tcW w:w="713" w:type="dxa"/>
            <w:gridSpan w:val="2"/>
            <w:tcBorders>
              <w:top w:val="single" w:sz="4" w:space="0" w:color="auto"/>
              <w:left w:val="single" w:sz="4" w:space="0" w:color="auto"/>
              <w:bottom w:val="single" w:sz="4" w:space="0" w:color="auto"/>
              <w:right w:val="single" w:sz="12" w:space="0" w:color="auto"/>
            </w:tcBorders>
          </w:tcPr>
          <w:p w14:paraId="7A046C4F" w14:textId="77777777" w:rsidR="006A18A4" w:rsidRPr="00340B0D" w:rsidRDefault="006A18A4" w:rsidP="006A18A4">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16BBFBD4" w14:textId="77777777" w:rsidR="006A18A4" w:rsidRPr="00340B0D" w:rsidRDefault="006A18A4" w:rsidP="006A18A4">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44B8A17F" w14:textId="77777777" w:rsidR="006A18A4" w:rsidRPr="00340B0D" w:rsidRDefault="006A18A4" w:rsidP="006A18A4">
            <w:pPr>
              <w:rPr>
                <w:rFonts w:cs="Arial"/>
                <w:sz w:val="18"/>
                <w:szCs w:val="18"/>
              </w:rPr>
            </w:pPr>
          </w:p>
        </w:tc>
      </w:tr>
      <w:tr w:rsidR="006A18A4" w:rsidRPr="00340B0D" w14:paraId="63380778"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1578FD8E" w14:textId="77777777" w:rsidR="006A18A4" w:rsidRPr="00340B0D" w:rsidRDefault="006A18A4" w:rsidP="006A18A4">
            <w:pPr>
              <w:pStyle w:val="Default"/>
              <w:rPr>
                <w:sz w:val="18"/>
                <w:szCs w:val="18"/>
              </w:rPr>
            </w:pPr>
            <w:r w:rsidRPr="00340B0D">
              <w:rPr>
                <w:sz w:val="18"/>
                <w:szCs w:val="18"/>
              </w:rPr>
              <w:t>Cautionary notes</w:t>
            </w:r>
          </w:p>
        </w:tc>
        <w:tc>
          <w:tcPr>
            <w:tcW w:w="713" w:type="dxa"/>
            <w:gridSpan w:val="2"/>
            <w:tcBorders>
              <w:top w:val="single" w:sz="4" w:space="0" w:color="auto"/>
              <w:left w:val="single" w:sz="4" w:space="0" w:color="auto"/>
              <w:bottom w:val="single" w:sz="4" w:space="0" w:color="auto"/>
              <w:right w:val="single" w:sz="12" w:space="0" w:color="auto"/>
            </w:tcBorders>
          </w:tcPr>
          <w:p w14:paraId="5DA3E0EA" w14:textId="77777777" w:rsidR="006A18A4" w:rsidRPr="00340B0D" w:rsidRDefault="006A18A4" w:rsidP="006A18A4">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72F850EA" w14:textId="77777777" w:rsidR="006A18A4" w:rsidRPr="00340B0D" w:rsidRDefault="006A18A4" w:rsidP="006A18A4">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3B450E07" w14:textId="77777777" w:rsidR="006A18A4" w:rsidRPr="00340B0D" w:rsidRDefault="006A18A4" w:rsidP="006A18A4">
            <w:pPr>
              <w:rPr>
                <w:rFonts w:cs="Arial"/>
                <w:sz w:val="18"/>
                <w:szCs w:val="18"/>
              </w:rPr>
            </w:pPr>
          </w:p>
        </w:tc>
      </w:tr>
      <w:tr w:rsidR="006A18A4" w:rsidRPr="00340B0D" w14:paraId="0B89ABC7"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77837A21" w14:textId="77777777" w:rsidR="006A18A4" w:rsidRPr="00340B0D" w:rsidRDefault="006A18A4" w:rsidP="006A18A4">
            <w:pPr>
              <w:pStyle w:val="Default"/>
              <w:rPr>
                <w:sz w:val="18"/>
                <w:szCs w:val="18"/>
              </w:rPr>
            </w:pPr>
            <w:r w:rsidRPr="00340B0D">
              <w:rPr>
                <w:sz w:val="18"/>
                <w:szCs w:val="18"/>
              </w:rPr>
              <w:t>Ships’ routeing systems and ferry routes</w:t>
            </w:r>
          </w:p>
        </w:tc>
        <w:tc>
          <w:tcPr>
            <w:tcW w:w="713" w:type="dxa"/>
            <w:gridSpan w:val="2"/>
            <w:tcBorders>
              <w:top w:val="single" w:sz="4" w:space="0" w:color="auto"/>
              <w:left w:val="single" w:sz="4" w:space="0" w:color="auto"/>
              <w:bottom w:val="single" w:sz="4" w:space="0" w:color="auto"/>
              <w:right w:val="single" w:sz="12" w:space="0" w:color="auto"/>
            </w:tcBorders>
          </w:tcPr>
          <w:p w14:paraId="09F147A4" w14:textId="77777777" w:rsidR="006A18A4" w:rsidRPr="00340B0D" w:rsidRDefault="006A18A4" w:rsidP="006A18A4">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0856179A" w14:textId="77777777" w:rsidR="006A18A4" w:rsidRPr="00340B0D" w:rsidRDefault="006A18A4" w:rsidP="006A18A4">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9D42B2F" w14:textId="77777777" w:rsidR="006A18A4" w:rsidRPr="00340B0D" w:rsidRDefault="006A18A4" w:rsidP="006A18A4">
            <w:pPr>
              <w:rPr>
                <w:rFonts w:cs="Arial"/>
                <w:sz w:val="18"/>
                <w:szCs w:val="18"/>
              </w:rPr>
            </w:pPr>
          </w:p>
        </w:tc>
      </w:tr>
      <w:tr w:rsidR="006A18A4" w:rsidRPr="00340B0D" w14:paraId="1019F6DE"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3B8FB4E1" w14:textId="77777777" w:rsidR="006A18A4" w:rsidRPr="00340B0D" w:rsidRDefault="006A18A4" w:rsidP="006A18A4">
            <w:pPr>
              <w:pStyle w:val="Default"/>
              <w:rPr>
                <w:sz w:val="18"/>
                <w:szCs w:val="18"/>
              </w:rPr>
            </w:pPr>
            <w:r w:rsidRPr="00340B0D">
              <w:rPr>
                <w:sz w:val="18"/>
                <w:szCs w:val="18"/>
              </w:rPr>
              <w:t xml:space="preserve">Archipelagic sea lanes </w:t>
            </w:r>
          </w:p>
        </w:tc>
        <w:tc>
          <w:tcPr>
            <w:tcW w:w="713" w:type="dxa"/>
            <w:gridSpan w:val="2"/>
            <w:tcBorders>
              <w:top w:val="single" w:sz="4" w:space="0" w:color="auto"/>
              <w:left w:val="single" w:sz="4" w:space="0" w:color="auto"/>
              <w:bottom w:val="single" w:sz="4" w:space="0" w:color="auto"/>
              <w:right w:val="single" w:sz="12" w:space="0" w:color="auto"/>
            </w:tcBorders>
          </w:tcPr>
          <w:p w14:paraId="131AEF70" w14:textId="77777777" w:rsidR="006A18A4" w:rsidRPr="00340B0D" w:rsidRDefault="006A18A4" w:rsidP="006A18A4">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0B604B0C" w14:textId="77777777" w:rsidR="006A18A4" w:rsidRPr="00340B0D" w:rsidRDefault="006A18A4" w:rsidP="006A18A4">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82BB70C" w14:textId="77777777" w:rsidR="006A18A4" w:rsidRPr="00340B0D" w:rsidRDefault="006A18A4" w:rsidP="006A18A4">
            <w:pPr>
              <w:rPr>
                <w:rFonts w:cs="Arial"/>
                <w:sz w:val="18"/>
                <w:szCs w:val="18"/>
              </w:rPr>
            </w:pPr>
          </w:p>
        </w:tc>
      </w:tr>
      <w:tr w:rsidR="006A18A4" w:rsidRPr="00340B0D" w14:paraId="2FE67B15"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4F205C45" w14:textId="77777777" w:rsidR="006A18A4" w:rsidRPr="00340B0D" w:rsidRDefault="006A18A4" w:rsidP="006A18A4">
            <w:pPr>
              <w:pStyle w:val="Default"/>
              <w:rPr>
                <w:sz w:val="18"/>
                <w:szCs w:val="18"/>
              </w:rPr>
            </w:pPr>
            <w:r w:rsidRPr="00340B0D">
              <w:rPr>
                <w:sz w:val="18"/>
                <w:szCs w:val="18"/>
              </w:rPr>
              <w:t>Miscellaneous (Standard)</w:t>
            </w:r>
          </w:p>
        </w:tc>
        <w:tc>
          <w:tcPr>
            <w:tcW w:w="713" w:type="dxa"/>
            <w:gridSpan w:val="2"/>
            <w:tcBorders>
              <w:top w:val="single" w:sz="4" w:space="0" w:color="auto"/>
              <w:left w:val="single" w:sz="4" w:space="0" w:color="auto"/>
              <w:bottom w:val="single" w:sz="4" w:space="0" w:color="auto"/>
              <w:right w:val="single" w:sz="12" w:space="0" w:color="auto"/>
            </w:tcBorders>
          </w:tcPr>
          <w:p w14:paraId="278090B2" w14:textId="77777777" w:rsidR="006A18A4" w:rsidRPr="00340B0D" w:rsidRDefault="006A18A4" w:rsidP="006A18A4">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0A3BB709" w14:textId="77777777" w:rsidR="006A18A4" w:rsidRPr="00340B0D" w:rsidRDefault="006A18A4" w:rsidP="006A18A4">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FE99ADA" w14:textId="77777777" w:rsidR="006A18A4" w:rsidRPr="00340B0D" w:rsidRDefault="006A18A4" w:rsidP="006A18A4">
            <w:pPr>
              <w:rPr>
                <w:rFonts w:cs="Arial"/>
                <w:sz w:val="18"/>
                <w:szCs w:val="18"/>
              </w:rPr>
            </w:pPr>
          </w:p>
        </w:tc>
      </w:tr>
      <w:tr w:rsidR="006A18A4" w:rsidRPr="00340B0D" w14:paraId="6BD2E148"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380C9EF5" w14:textId="77777777" w:rsidR="006A18A4" w:rsidRPr="00340B0D" w:rsidRDefault="006A18A4" w:rsidP="006A18A4">
            <w:pPr>
              <w:pStyle w:val="Default"/>
              <w:ind w:left="720"/>
              <w:rPr>
                <w:sz w:val="18"/>
                <w:szCs w:val="18"/>
              </w:rPr>
            </w:pPr>
            <w:r w:rsidRPr="00340B0D">
              <w:rPr>
                <w:sz w:val="18"/>
                <w:szCs w:val="18"/>
              </w:rPr>
              <w:t>Chart (Standard)</w:t>
            </w:r>
          </w:p>
        </w:tc>
        <w:tc>
          <w:tcPr>
            <w:tcW w:w="713" w:type="dxa"/>
            <w:gridSpan w:val="2"/>
            <w:tcBorders>
              <w:top w:val="single" w:sz="4" w:space="0" w:color="auto"/>
              <w:left w:val="single" w:sz="4" w:space="0" w:color="auto"/>
              <w:bottom w:val="single" w:sz="4" w:space="0" w:color="auto"/>
              <w:right w:val="single" w:sz="12" w:space="0" w:color="auto"/>
            </w:tcBorders>
          </w:tcPr>
          <w:p w14:paraId="573AFE09" w14:textId="77777777" w:rsidR="006A18A4" w:rsidRPr="00340B0D" w:rsidRDefault="006A18A4" w:rsidP="006A18A4">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0D3081BB" w14:textId="77777777" w:rsidR="006A18A4" w:rsidRPr="00340B0D" w:rsidRDefault="006A18A4" w:rsidP="006A18A4">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8ED89F9" w14:textId="77777777" w:rsidR="006A18A4" w:rsidRPr="00340B0D" w:rsidRDefault="006A18A4" w:rsidP="006A18A4">
            <w:pPr>
              <w:rPr>
                <w:rFonts w:cs="Arial"/>
                <w:sz w:val="18"/>
                <w:szCs w:val="18"/>
              </w:rPr>
            </w:pPr>
          </w:p>
        </w:tc>
      </w:tr>
      <w:tr w:rsidR="006A18A4" w:rsidRPr="00340B0D" w14:paraId="29A0BF10" w14:textId="77777777" w:rsidTr="006A18A4">
        <w:tc>
          <w:tcPr>
            <w:tcW w:w="4375" w:type="dxa"/>
            <w:gridSpan w:val="4"/>
            <w:tcBorders>
              <w:top w:val="single" w:sz="4" w:space="0" w:color="auto"/>
              <w:left w:val="single" w:sz="12" w:space="0" w:color="auto"/>
              <w:bottom w:val="single" w:sz="12" w:space="0" w:color="auto"/>
              <w:right w:val="single" w:sz="4" w:space="0" w:color="auto"/>
            </w:tcBorders>
          </w:tcPr>
          <w:p w14:paraId="14198078" w14:textId="77777777" w:rsidR="006A18A4" w:rsidRPr="00340B0D" w:rsidRDefault="006A18A4" w:rsidP="006A18A4">
            <w:pPr>
              <w:pStyle w:val="Default"/>
              <w:ind w:left="720"/>
              <w:rPr>
                <w:sz w:val="18"/>
                <w:szCs w:val="18"/>
              </w:rPr>
            </w:pPr>
            <w:r w:rsidRPr="00340B0D">
              <w:rPr>
                <w:sz w:val="18"/>
                <w:szCs w:val="18"/>
              </w:rPr>
              <w:t>Alert Highlights (Standard)</w:t>
            </w:r>
          </w:p>
        </w:tc>
        <w:tc>
          <w:tcPr>
            <w:tcW w:w="713" w:type="dxa"/>
            <w:gridSpan w:val="2"/>
            <w:tcBorders>
              <w:top w:val="single" w:sz="4" w:space="0" w:color="auto"/>
              <w:left w:val="single" w:sz="4" w:space="0" w:color="auto"/>
              <w:bottom w:val="single" w:sz="12" w:space="0" w:color="auto"/>
              <w:right w:val="single" w:sz="12" w:space="0" w:color="auto"/>
            </w:tcBorders>
          </w:tcPr>
          <w:p w14:paraId="31623211" w14:textId="77777777" w:rsidR="006A18A4" w:rsidRPr="00340B0D" w:rsidRDefault="006A18A4" w:rsidP="006A18A4">
            <w:pPr>
              <w:jc w:val="center"/>
              <w:rPr>
                <w:rFonts w:cs="Arial"/>
                <w:sz w:val="18"/>
                <w:szCs w:val="18"/>
              </w:rPr>
            </w:pPr>
          </w:p>
        </w:tc>
        <w:tc>
          <w:tcPr>
            <w:tcW w:w="3439" w:type="dxa"/>
            <w:gridSpan w:val="4"/>
            <w:tcBorders>
              <w:top w:val="single" w:sz="4" w:space="0" w:color="auto"/>
              <w:left w:val="single" w:sz="12" w:space="0" w:color="auto"/>
              <w:bottom w:val="single" w:sz="12" w:space="0" w:color="auto"/>
            </w:tcBorders>
          </w:tcPr>
          <w:p w14:paraId="1F27920A" w14:textId="77777777" w:rsidR="006A18A4" w:rsidRPr="00340B0D" w:rsidRDefault="006A18A4" w:rsidP="006A18A4">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4C1A57A2" w14:textId="77777777" w:rsidR="006A18A4" w:rsidRPr="00340B0D" w:rsidRDefault="006A18A4" w:rsidP="006A18A4">
            <w:pPr>
              <w:rPr>
                <w:rFonts w:cs="Arial"/>
                <w:sz w:val="18"/>
                <w:szCs w:val="18"/>
              </w:rPr>
            </w:pPr>
          </w:p>
        </w:tc>
      </w:tr>
      <w:tr w:rsidR="006A18A4" w:rsidRPr="00340B0D" w14:paraId="100934EE"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16CEA128" w14:textId="77777777" w:rsidR="006A18A4" w:rsidRPr="00EF63B4" w:rsidRDefault="006A18A4" w:rsidP="006A18A4">
            <w:pPr>
              <w:jc w:val="center"/>
              <w:rPr>
                <w:rFonts w:cs="Arial"/>
                <w:sz w:val="18"/>
                <w:szCs w:val="18"/>
              </w:rPr>
            </w:pPr>
            <w:r>
              <w:rPr>
                <w:rFonts w:cs="Arial"/>
                <w:b/>
                <w:bCs/>
                <w:sz w:val="18"/>
                <w:szCs w:val="18"/>
              </w:rPr>
              <w:t>Additional</w:t>
            </w:r>
          </w:p>
        </w:tc>
      </w:tr>
      <w:tr w:rsidR="006A18A4" w:rsidRPr="00340B0D" w14:paraId="414C9777"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4C40472E" w14:textId="77777777" w:rsidR="006A18A4" w:rsidRPr="00340B0D" w:rsidRDefault="006A18A4" w:rsidP="006A18A4">
            <w:pPr>
              <w:pStyle w:val="Default"/>
              <w:ind w:left="720"/>
              <w:rPr>
                <w:sz w:val="18"/>
                <w:szCs w:val="18"/>
              </w:rPr>
            </w:pPr>
          </w:p>
        </w:tc>
        <w:tc>
          <w:tcPr>
            <w:tcW w:w="713" w:type="dxa"/>
            <w:gridSpan w:val="2"/>
            <w:tcBorders>
              <w:top w:val="single" w:sz="4" w:space="0" w:color="auto"/>
              <w:left w:val="single" w:sz="4" w:space="0" w:color="auto"/>
              <w:bottom w:val="single" w:sz="4" w:space="0" w:color="auto"/>
              <w:right w:val="double" w:sz="4" w:space="0" w:color="auto"/>
            </w:tcBorders>
          </w:tcPr>
          <w:p w14:paraId="58F79CCE" w14:textId="77777777" w:rsidR="006A18A4" w:rsidRPr="00340B0D" w:rsidRDefault="006A18A4" w:rsidP="006A18A4">
            <w:pPr>
              <w:jc w:val="center"/>
              <w:rPr>
                <w:rFonts w:cs="Arial"/>
                <w:sz w:val="18"/>
                <w:szCs w:val="18"/>
              </w:rPr>
            </w:pPr>
          </w:p>
        </w:tc>
        <w:tc>
          <w:tcPr>
            <w:tcW w:w="3439" w:type="dxa"/>
            <w:gridSpan w:val="4"/>
            <w:tcBorders>
              <w:top w:val="single" w:sz="4" w:space="0" w:color="auto"/>
              <w:left w:val="double" w:sz="4" w:space="0" w:color="auto"/>
              <w:bottom w:val="single" w:sz="4" w:space="0" w:color="auto"/>
            </w:tcBorders>
          </w:tcPr>
          <w:p w14:paraId="2E4776A9" w14:textId="77777777" w:rsidR="006A18A4" w:rsidRPr="00340B0D" w:rsidRDefault="006A18A4" w:rsidP="006A18A4">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69FF37C" w14:textId="77777777" w:rsidR="006A18A4" w:rsidRPr="00340B0D" w:rsidRDefault="006A18A4" w:rsidP="006A18A4">
            <w:pPr>
              <w:rPr>
                <w:rFonts w:cs="Arial"/>
                <w:sz w:val="18"/>
                <w:szCs w:val="18"/>
              </w:rPr>
            </w:pPr>
          </w:p>
        </w:tc>
      </w:tr>
      <w:tr w:rsidR="006A18A4" w:rsidRPr="00340B0D" w14:paraId="1814AFE3"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325B8BA5" w14:textId="77777777" w:rsidR="006A18A4" w:rsidRPr="00340B0D" w:rsidRDefault="006A18A4" w:rsidP="006A18A4">
            <w:pPr>
              <w:pStyle w:val="Default"/>
              <w:ind w:left="720"/>
              <w:rPr>
                <w:sz w:val="18"/>
                <w:szCs w:val="18"/>
              </w:rPr>
            </w:pPr>
          </w:p>
        </w:tc>
        <w:tc>
          <w:tcPr>
            <w:tcW w:w="713" w:type="dxa"/>
            <w:gridSpan w:val="2"/>
            <w:tcBorders>
              <w:top w:val="single" w:sz="4" w:space="0" w:color="auto"/>
              <w:left w:val="single" w:sz="4" w:space="0" w:color="auto"/>
              <w:bottom w:val="single" w:sz="4" w:space="0" w:color="auto"/>
              <w:right w:val="double" w:sz="4" w:space="0" w:color="auto"/>
            </w:tcBorders>
          </w:tcPr>
          <w:p w14:paraId="7D09037E" w14:textId="77777777" w:rsidR="006A18A4" w:rsidRPr="00340B0D" w:rsidRDefault="006A18A4" w:rsidP="006A18A4">
            <w:pPr>
              <w:jc w:val="center"/>
              <w:rPr>
                <w:rFonts w:cs="Arial"/>
                <w:sz w:val="18"/>
                <w:szCs w:val="18"/>
              </w:rPr>
            </w:pPr>
          </w:p>
        </w:tc>
        <w:tc>
          <w:tcPr>
            <w:tcW w:w="3439" w:type="dxa"/>
            <w:gridSpan w:val="4"/>
            <w:tcBorders>
              <w:top w:val="single" w:sz="4" w:space="0" w:color="auto"/>
              <w:left w:val="double" w:sz="4" w:space="0" w:color="auto"/>
              <w:bottom w:val="single" w:sz="4" w:space="0" w:color="auto"/>
            </w:tcBorders>
          </w:tcPr>
          <w:p w14:paraId="5DD7EEB6" w14:textId="77777777" w:rsidR="006A18A4" w:rsidRPr="00340B0D" w:rsidRDefault="006A18A4" w:rsidP="006A18A4">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FED925C" w14:textId="77777777" w:rsidR="006A18A4" w:rsidRPr="00340B0D" w:rsidRDefault="006A18A4" w:rsidP="006A18A4">
            <w:pPr>
              <w:rPr>
                <w:rFonts w:cs="Arial"/>
                <w:sz w:val="18"/>
                <w:szCs w:val="18"/>
              </w:rPr>
            </w:pPr>
          </w:p>
        </w:tc>
      </w:tr>
      <w:tr w:rsidR="006A18A4" w:rsidRPr="00340B0D" w14:paraId="299887A7"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CAC507C" w14:textId="77777777" w:rsidR="006A18A4" w:rsidRPr="00340B0D" w:rsidRDefault="006A18A4" w:rsidP="006A18A4">
            <w:pPr>
              <w:jc w:val="center"/>
              <w:rPr>
                <w:rFonts w:cs="Arial"/>
                <w:b/>
                <w:bCs/>
                <w:sz w:val="18"/>
                <w:szCs w:val="18"/>
              </w:rPr>
            </w:pPr>
            <w:r w:rsidRPr="00340B0D">
              <w:rPr>
                <w:rFonts w:cs="Arial"/>
                <w:b/>
                <w:bCs/>
                <w:sz w:val="18"/>
                <w:szCs w:val="18"/>
              </w:rPr>
              <w:t>Setup</w:t>
            </w:r>
          </w:p>
        </w:tc>
      </w:tr>
      <w:tr w:rsidR="006A18A4" w:rsidRPr="00340B0D" w14:paraId="0E43A933"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2F2ED1E1" w14:textId="77777777" w:rsidR="00E6520E" w:rsidRDefault="00E6520E" w:rsidP="00E6520E">
            <w:pPr>
              <w:rPr>
                <w:i/>
              </w:rPr>
            </w:pPr>
          </w:p>
          <w:p w14:paraId="55EF51D4" w14:textId="592302CA" w:rsidR="00E6520E" w:rsidRPr="00110428" w:rsidRDefault="00E6520E" w:rsidP="00E6520E">
            <w:pPr>
              <w:rPr>
                <w:rFonts w:cs="Arial"/>
              </w:rPr>
            </w:pPr>
            <w:r w:rsidRPr="00A53E84">
              <w:rPr>
                <w:i/>
              </w:rPr>
              <w:t xml:space="preserve">This test is performed by loading the </w:t>
            </w:r>
            <w:r>
              <w:rPr>
                <w:i/>
              </w:rPr>
              <w:t xml:space="preserve">exchange set </w:t>
            </w:r>
            <w:proofErr w:type="spellStart"/>
            <w:r w:rsidRPr="002E51DB">
              <w:rPr>
                <w:b/>
                <w:bCs/>
                <w:i/>
              </w:rPr>
              <w:t>NavigationalHazardsDF</w:t>
            </w:r>
            <w:proofErr w:type="spellEnd"/>
            <w:r w:rsidRPr="00A53E84">
              <w:rPr>
                <w:i/>
              </w:rPr>
              <w:t xml:space="preserve">, sailing with a simulated ship over the test area, setting the </w:t>
            </w:r>
            <w:r>
              <w:rPr>
                <w:i/>
              </w:rPr>
              <w:t xml:space="preserve">Safety Contour </w:t>
            </w:r>
            <w:r w:rsidRPr="00A53E84">
              <w:rPr>
                <w:i/>
              </w:rPr>
              <w:t xml:space="preserve">to the appropriate values (0m, 2m, 5m, 6m, 8m, 9m, 10m, 11m, 16m, 21m, 31m, 42m, 50m, 51m) and checking display against the graphical plots of test </w:t>
            </w:r>
            <w:proofErr w:type="spellStart"/>
            <w:r>
              <w:rPr>
                <w:i/>
              </w:rPr>
              <w:t>NavigationalHazardsDF</w:t>
            </w:r>
            <w:proofErr w:type="spellEnd"/>
            <w:r w:rsidRPr="00A53E84">
              <w:rPr>
                <w:i/>
              </w:rPr>
              <w:t xml:space="preserve"> (Route plan) corresponding to each set of </w:t>
            </w:r>
            <w:r>
              <w:rPr>
                <w:i/>
              </w:rPr>
              <w:t xml:space="preserve">Safety Contour </w:t>
            </w:r>
            <w:r w:rsidRPr="00A53E84">
              <w:rPr>
                <w:i/>
              </w:rPr>
              <w:t>settings</w:t>
            </w:r>
          </w:p>
          <w:p w14:paraId="0ACCEC83" w14:textId="77777777" w:rsidR="006A18A4" w:rsidRDefault="006A18A4" w:rsidP="006A18A4">
            <w:pPr>
              <w:rPr>
                <w:rFonts w:cs="Arial"/>
                <w:sz w:val="18"/>
                <w:szCs w:val="18"/>
              </w:rPr>
            </w:pPr>
          </w:p>
          <w:p w14:paraId="33B4FA78" w14:textId="77777777" w:rsidR="006A18A4" w:rsidRDefault="006A18A4" w:rsidP="006A18A4">
            <w:r w:rsidRPr="00A53E84">
              <w:rPr>
                <w:i/>
              </w:rPr>
              <w:t xml:space="preserve">As for test </w:t>
            </w:r>
            <w:proofErr w:type="spellStart"/>
            <w:r>
              <w:rPr>
                <w:i/>
              </w:rPr>
              <w:t>NavigationalHazardsDF</w:t>
            </w:r>
            <w:proofErr w:type="spellEnd"/>
          </w:p>
          <w:p w14:paraId="1BF22653" w14:textId="40F9AFE6" w:rsidR="006A18A4" w:rsidRDefault="006A18A4" w:rsidP="006A18A4">
            <w:pPr>
              <w:rPr>
                <w:rFonts w:cs="Arial"/>
                <w:sz w:val="18"/>
                <w:szCs w:val="18"/>
              </w:rPr>
            </w:pPr>
            <w:r w:rsidRPr="00C70072">
              <w:rPr>
                <w:i/>
              </w:rPr>
              <w:t>Select all Text groups</w:t>
            </w:r>
          </w:p>
          <w:p w14:paraId="0442B5C3" w14:textId="77777777" w:rsidR="006A18A4" w:rsidRPr="00340B0D" w:rsidRDefault="006A18A4" w:rsidP="006A18A4">
            <w:pPr>
              <w:rPr>
                <w:rFonts w:cs="Arial"/>
                <w:sz w:val="18"/>
                <w:szCs w:val="18"/>
              </w:rPr>
            </w:pPr>
          </w:p>
        </w:tc>
      </w:tr>
      <w:tr w:rsidR="006A18A4" w:rsidRPr="00340B0D" w14:paraId="333AAE7C"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4BEB536" w14:textId="77777777" w:rsidR="006A18A4" w:rsidRPr="00340B0D" w:rsidRDefault="006A18A4" w:rsidP="006A18A4">
            <w:pPr>
              <w:jc w:val="center"/>
              <w:rPr>
                <w:rFonts w:cs="Arial"/>
                <w:b/>
                <w:bCs/>
                <w:sz w:val="18"/>
                <w:szCs w:val="18"/>
              </w:rPr>
            </w:pPr>
            <w:r w:rsidRPr="00340B0D">
              <w:rPr>
                <w:rFonts w:cs="Arial"/>
                <w:b/>
                <w:bCs/>
                <w:sz w:val="18"/>
                <w:szCs w:val="18"/>
              </w:rPr>
              <w:t>Action</w:t>
            </w:r>
          </w:p>
        </w:tc>
      </w:tr>
      <w:tr w:rsidR="006A18A4" w:rsidRPr="00340B0D" w14:paraId="7E621F87"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8E2BA18" w14:textId="77777777" w:rsidR="006A18A4" w:rsidRDefault="006A18A4" w:rsidP="006A18A4">
            <w:pPr>
              <w:rPr>
                <w:rFonts w:cs="Arial"/>
                <w:b/>
                <w:bCs/>
              </w:rPr>
            </w:pPr>
          </w:p>
          <w:p w14:paraId="0F58CD6F" w14:textId="5E8BFFC1" w:rsidR="006A18A4" w:rsidRPr="006A18A4" w:rsidRDefault="006A18A4" w:rsidP="006A18A4">
            <w:pPr>
              <w:rPr>
                <w:i/>
              </w:rPr>
            </w:pPr>
            <w:r w:rsidRPr="00A53E84">
              <w:rPr>
                <w:i/>
              </w:rPr>
              <w:t xml:space="preserve">Check ENC symbols shown in the ECDIS for each </w:t>
            </w:r>
            <w:r>
              <w:rPr>
                <w:i/>
              </w:rPr>
              <w:t xml:space="preserve">Safety Contour </w:t>
            </w:r>
            <w:r w:rsidRPr="00A53E84">
              <w:rPr>
                <w:i/>
              </w:rPr>
              <w:t>setting against the corresponding graphical plot</w:t>
            </w:r>
          </w:p>
          <w:p w14:paraId="6D44AB07" w14:textId="77777777" w:rsidR="006A18A4" w:rsidRPr="00110428" w:rsidRDefault="006A18A4" w:rsidP="006A18A4">
            <w:pPr>
              <w:rPr>
                <w:rFonts w:cs="Arial"/>
                <w:b/>
                <w:bCs/>
              </w:rPr>
            </w:pPr>
          </w:p>
        </w:tc>
      </w:tr>
      <w:tr w:rsidR="006A18A4" w:rsidRPr="00340B0D" w14:paraId="32E07CBD"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5608524" w14:textId="77777777" w:rsidR="006A18A4" w:rsidRPr="00340B0D" w:rsidRDefault="006A18A4" w:rsidP="006A18A4">
            <w:pPr>
              <w:jc w:val="center"/>
              <w:rPr>
                <w:rFonts w:cs="Arial"/>
                <w:sz w:val="18"/>
                <w:szCs w:val="18"/>
              </w:rPr>
            </w:pPr>
            <w:r w:rsidRPr="00340B0D">
              <w:rPr>
                <w:rFonts w:cs="Arial"/>
                <w:b/>
                <w:bCs/>
                <w:sz w:val="18"/>
                <w:szCs w:val="18"/>
              </w:rPr>
              <w:t>Results</w:t>
            </w:r>
          </w:p>
        </w:tc>
      </w:tr>
      <w:tr w:rsidR="006A18A4" w:rsidRPr="00340B0D" w14:paraId="23D5B1DB"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43512760" w14:textId="77777777" w:rsidR="006A18A4" w:rsidRDefault="006A18A4" w:rsidP="006A18A4">
            <w:pPr>
              <w:rPr>
                <w:rFonts w:cs="Arial"/>
                <w:sz w:val="18"/>
                <w:szCs w:val="18"/>
              </w:rPr>
            </w:pPr>
          </w:p>
          <w:p w14:paraId="089E5E37" w14:textId="77777777" w:rsidR="006A18A4" w:rsidRDefault="006A18A4" w:rsidP="006A18A4">
            <w:pPr>
              <w:jc w:val="left"/>
              <w:rPr>
                <w:rFonts w:cs="Arial"/>
                <w:i/>
                <w:iCs/>
                <w:position w:val="-1"/>
                <w:lang w:val="en-US"/>
              </w:rPr>
            </w:pPr>
            <w:r w:rsidRPr="00127CBF">
              <w:rPr>
                <w:rFonts w:cs="Arial"/>
                <w:i/>
                <w:iCs/>
                <w:position w:val="-1"/>
                <w:lang w:val="en-US"/>
              </w:rPr>
              <w:t xml:space="preserve">The ENC in the ECDIS should match the corresponding graphical plot of test </w:t>
            </w:r>
            <w:proofErr w:type="spellStart"/>
            <w:r>
              <w:rPr>
                <w:rFonts w:cs="Arial"/>
                <w:i/>
                <w:iCs/>
                <w:position w:val="-1"/>
                <w:lang w:val="en-US"/>
              </w:rPr>
              <w:t>NavigationalHazardsDF</w:t>
            </w:r>
            <w:proofErr w:type="spellEnd"/>
            <w:r w:rsidRPr="00127CBF">
              <w:rPr>
                <w:rFonts w:cs="Arial"/>
                <w:i/>
                <w:iCs/>
                <w:position w:val="-1"/>
                <w:lang w:val="en-US"/>
              </w:rPr>
              <w:t>.</w:t>
            </w:r>
          </w:p>
          <w:p w14:paraId="0FE12501" w14:textId="77777777" w:rsidR="006A18A4" w:rsidRDefault="006A18A4" w:rsidP="006A18A4">
            <w:pPr>
              <w:jc w:val="left"/>
              <w:rPr>
                <w:rFonts w:cs="Arial"/>
                <w:i/>
                <w:iCs/>
                <w:position w:val="-1"/>
                <w:lang w:val="en-US"/>
              </w:rPr>
            </w:pPr>
          </w:p>
          <w:p w14:paraId="5B989471" w14:textId="5E70EBE6" w:rsidR="006A18A4" w:rsidRDefault="006A18A4" w:rsidP="006A18A4">
            <w:pPr>
              <w:jc w:val="center"/>
              <w:rPr>
                <w:rFonts w:cs="Arial"/>
                <w:sz w:val="18"/>
                <w:szCs w:val="18"/>
              </w:rPr>
            </w:pPr>
            <w:r w:rsidRPr="007944FC">
              <w:rPr>
                <w:noProof/>
                <w:lang w:eastAsia="en-GB"/>
              </w:rPr>
              <w:drawing>
                <wp:inline distT="0" distB="0" distL="0" distR="0" wp14:anchorId="2D16BC02" wp14:editId="49798371">
                  <wp:extent cx="4476750" cy="4788920"/>
                  <wp:effectExtent l="0" t="0" r="0" b="0"/>
                  <wp:docPr id="17" name="Picture 17" descr="C:\msdokut\STANDARDIT\IHO\ENCWG\Drafting 4.0.2 after Mar2016\New picture originals 23mar2016\5.3 picture 1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msdokut\STANDARDIT\IHO\ENCWG\Drafting 4.0.2 after Mar2016\New picture originals 23mar2016\5.3 picture 1 - Alternative.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488410" cy="4801393"/>
                          </a:xfrm>
                          <a:prstGeom prst="rect">
                            <a:avLst/>
                          </a:prstGeom>
                          <a:noFill/>
                          <a:ln>
                            <a:noFill/>
                          </a:ln>
                        </pic:spPr>
                      </pic:pic>
                    </a:graphicData>
                  </a:graphic>
                </wp:inline>
              </w:drawing>
            </w:r>
          </w:p>
          <w:p w14:paraId="0783A2D9" w14:textId="77777777" w:rsidR="006A18A4" w:rsidRDefault="006A18A4" w:rsidP="006A18A4">
            <w:pPr>
              <w:jc w:val="center"/>
              <w:rPr>
                <w:rFonts w:cs="Arial"/>
                <w:sz w:val="18"/>
                <w:szCs w:val="18"/>
              </w:rPr>
            </w:pPr>
          </w:p>
          <w:p w14:paraId="600B129B" w14:textId="77777777" w:rsidR="006A18A4" w:rsidRPr="00340B0D" w:rsidRDefault="006A18A4" w:rsidP="006A18A4">
            <w:pPr>
              <w:rPr>
                <w:rFonts w:cs="Arial"/>
                <w:sz w:val="18"/>
                <w:szCs w:val="18"/>
              </w:rPr>
            </w:pPr>
          </w:p>
        </w:tc>
      </w:tr>
    </w:tbl>
    <w:p w14:paraId="5E3A9989" w14:textId="77777777" w:rsidR="00D410A6" w:rsidRDefault="00D410A6" w:rsidP="00D410A6"/>
    <w:p w14:paraId="0ECF1007" w14:textId="77777777" w:rsidR="00D410A6" w:rsidRPr="00D410A6" w:rsidRDefault="00D410A6" w:rsidP="00D410A6"/>
    <w:p w14:paraId="32DF4421" w14:textId="77777777" w:rsidR="00590615" w:rsidRPr="0079402D" w:rsidRDefault="00590615" w:rsidP="00590615"/>
    <w:p w14:paraId="15DB89FC" w14:textId="77777777" w:rsidR="00590615" w:rsidRPr="00E6520E" w:rsidRDefault="00590615" w:rsidP="00590615">
      <w:pPr>
        <w:pStyle w:val="Heading3"/>
      </w:pPr>
      <w:bookmarkStart w:id="10617" w:name="_Toc189647963"/>
      <w:r w:rsidRPr="00E6520E">
        <w:t xml:space="preserve">Detection and Notification of Navigational Hazards – use of largest scale available – monitoring </w:t>
      </w:r>
      <w:r w:rsidRPr="00E6520E">
        <w:lastRenderedPageBreak/>
        <w:t>mode</w:t>
      </w:r>
      <w:bookmarkEnd w:id="10617"/>
    </w:p>
    <w:tbl>
      <w:tblPr>
        <w:tblStyle w:val="TableGrid"/>
        <w:tblW w:w="9199" w:type="dxa"/>
        <w:tblLayout w:type="fixed"/>
        <w:tblLook w:val="04A0" w:firstRow="1" w:lastRow="0" w:firstColumn="1" w:lastColumn="0" w:noHBand="0" w:noVBand="1"/>
      </w:tblPr>
      <w:tblGrid>
        <w:gridCol w:w="1789"/>
        <w:gridCol w:w="492"/>
        <w:gridCol w:w="68"/>
        <w:gridCol w:w="2026"/>
        <w:gridCol w:w="281"/>
        <w:gridCol w:w="716"/>
        <w:gridCol w:w="858"/>
        <w:gridCol w:w="347"/>
        <w:gridCol w:w="509"/>
        <w:gridCol w:w="1441"/>
        <w:gridCol w:w="672"/>
      </w:tblGrid>
      <w:tr w:rsidR="00D410A6" w:rsidRPr="00340B0D" w14:paraId="3F84BC39" w14:textId="77777777" w:rsidTr="00B426F3">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2398B2E5" w14:textId="77777777" w:rsidR="00D410A6" w:rsidRPr="00340B0D" w:rsidRDefault="00D410A6" w:rsidP="00541D1A">
            <w:pPr>
              <w:jc w:val="center"/>
              <w:rPr>
                <w:rFonts w:cs="Arial"/>
                <w:b/>
                <w:bCs/>
                <w:sz w:val="18"/>
                <w:szCs w:val="18"/>
              </w:rPr>
            </w:pPr>
            <w:r w:rsidRPr="00340B0D">
              <w:rPr>
                <w:rFonts w:cs="Arial"/>
                <w:b/>
                <w:bCs/>
                <w:sz w:val="18"/>
                <w:szCs w:val="18"/>
              </w:rPr>
              <w:t>Test Reference</w:t>
            </w:r>
          </w:p>
        </w:tc>
        <w:tc>
          <w:tcPr>
            <w:tcW w:w="3091"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3413CBF7" w14:textId="1FD7049B" w:rsidR="00D410A6" w:rsidRPr="00C87169" w:rsidRDefault="00B426F3" w:rsidP="00541D1A">
            <w:pPr>
              <w:jc w:val="center"/>
              <w:rPr>
                <w:rFonts w:cs="Arial"/>
                <w:bCs/>
              </w:rPr>
            </w:pPr>
            <w:proofErr w:type="spellStart"/>
            <w:r>
              <w:t>NavigationalHazardsDFMonLS</w:t>
            </w:r>
            <w:proofErr w:type="spellEnd"/>
          </w:p>
        </w:tc>
        <w:tc>
          <w:tcPr>
            <w:tcW w:w="1714"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76849539" w14:textId="77777777" w:rsidR="00D410A6" w:rsidRPr="00340B0D" w:rsidRDefault="00D410A6"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575DAB62" w14:textId="77777777" w:rsidR="00D410A6" w:rsidRPr="00340B0D" w:rsidRDefault="00D410A6" w:rsidP="00541D1A">
            <w:pPr>
              <w:jc w:val="center"/>
              <w:rPr>
                <w:rFonts w:cs="Arial"/>
                <w:sz w:val="18"/>
                <w:szCs w:val="18"/>
              </w:rPr>
            </w:pPr>
          </w:p>
        </w:tc>
      </w:tr>
      <w:tr w:rsidR="00D410A6" w:rsidRPr="00340B0D" w14:paraId="3F446DBB"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235A694" w14:textId="77777777" w:rsidR="00D410A6" w:rsidRPr="00340B0D" w:rsidRDefault="00D410A6" w:rsidP="00541D1A">
            <w:pPr>
              <w:rPr>
                <w:rFonts w:cs="Arial"/>
                <w:b/>
                <w:bCs/>
                <w:sz w:val="18"/>
                <w:szCs w:val="18"/>
              </w:rPr>
            </w:pPr>
            <w:r w:rsidRPr="00340B0D">
              <w:rPr>
                <w:rFonts w:cs="Arial"/>
                <w:b/>
                <w:bCs/>
                <w:sz w:val="18"/>
                <w:szCs w:val="18"/>
              </w:rPr>
              <w:t>Test Description</w:t>
            </w:r>
          </w:p>
        </w:tc>
      </w:tr>
      <w:tr w:rsidR="00D410A6" w:rsidRPr="00340B0D" w14:paraId="6E21E0EA"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3F328356" w14:textId="77777777" w:rsidR="00D410A6" w:rsidRDefault="00D410A6" w:rsidP="00541D1A">
            <w:pPr>
              <w:rPr>
                <w:rFonts w:cs="Arial"/>
                <w:i/>
              </w:rPr>
            </w:pPr>
          </w:p>
          <w:p w14:paraId="13FFC9A8" w14:textId="77777777" w:rsidR="00D410A6" w:rsidRDefault="00B426F3" w:rsidP="00E6520E">
            <w:pPr>
              <w:rPr>
                <w:i/>
              </w:rPr>
            </w:pPr>
            <w:r w:rsidRPr="00A53E84">
              <w:rPr>
                <w:i/>
              </w:rPr>
              <w:t>The purpose of this test is to verify by observation that ECDIS uses the largest scale available for detection of navigational hazards</w:t>
            </w:r>
            <w:r>
              <w:rPr>
                <w:i/>
              </w:rPr>
              <w:t xml:space="preserve"> in dual fuel mode</w:t>
            </w:r>
            <w:r w:rsidRPr="00A53E84">
              <w:rPr>
                <w:i/>
              </w:rPr>
              <w:t>.</w:t>
            </w:r>
            <w:r>
              <w:rPr>
                <w:i/>
              </w:rPr>
              <w:t xml:space="preserve"> </w:t>
            </w:r>
          </w:p>
          <w:p w14:paraId="0FE5635F" w14:textId="049E7631" w:rsidR="00E6520E" w:rsidRPr="009C22F4" w:rsidRDefault="00E6520E" w:rsidP="00E6520E">
            <w:pPr>
              <w:rPr>
                <w:rFonts w:cs="Arial"/>
                <w:i/>
              </w:rPr>
            </w:pPr>
          </w:p>
        </w:tc>
      </w:tr>
      <w:tr w:rsidR="00D410A6" w:rsidRPr="00340B0D" w14:paraId="39773173"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4BE740F" w14:textId="77777777" w:rsidR="00D410A6" w:rsidRPr="00340B0D" w:rsidRDefault="00D410A6" w:rsidP="00541D1A">
            <w:pPr>
              <w:jc w:val="center"/>
              <w:rPr>
                <w:rFonts w:cs="Arial"/>
                <w:b/>
                <w:bCs/>
                <w:sz w:val="18"/>
                <w:szCs w:val="18"/>
              </w:rPr>
            </w:pPr>
            <w:r w:rsidRPr="00340B0D">
              <w:rPr>
                <w:rFonts w:cs="Arial"/>
                <w:b/>
                <w:bCs/>
                <w:sz w:val="18"/>
                <w:szCs w:val="18"/>
              </w:rPr>
              <w:t>Loaded Data</w:t>
            </w:r>
          </w:p>
        </w:tc>
      </w:tr>
      <w:tr w:rsidR="00D410A6" w:rsidRPr="00340B0D" w14:paraId="1047BE03"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CB0E5FD" w14:textId="77777777" w:rsidR="00D410A6" w:rsidRPr="00340B0D" w:rsidRDefault="00D410A6"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973F341" w14:textId="77777777" w:rsidR="00D410A6" w:rsidRPr="00340B0D" w:rsidRDefault="00D410A6" w:rsidP="00541D1A">
            <w:pPr>
              <w:jc w:val="center"/>
              <w:rPr>
                <w:rFonts w:cs="Arial"/>
                <w:b/>
                <w:bCs/>
                <w:sz w:val="18"/>
                <w:szCs w:val="18"/>
              </w:rPr>
            </w:pPr>
          </w:p>
        </w:tc>
      </w:tr>
      <w:tr w:rsidR="00D410A6" w:rsidRPr="00340B0D" w14:paraId="02E78C12"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2B5131D0" w14:textId="77777777" w:rsidR="00D410A6" w:rsidRPr="00340B0D" w:rsidRDefault="00D410A6"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64F0BF4B" w14:textId="77777777" w:rsidR="00D410A6" w:rsidRPr="00340B0D" w:rsidRDefault="00D410A6" w:rsidP="00541D1A">
            <w:pPr>
              <w:rPr>
                <w:rFonts w:cs="Arial"/>
                <w:sz w:val="18"/>
                <w:szCs w:val="18"/>
              </w:rPr>
            </w:pPr>
          </w:p>
        </w:tc>
      </w:tr>
      <w:tr w:rsidR="00D410A6" w:rsidRPr="00340B0D" w14:paraId="7BC115AF"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07F550A1" w14:textId="77777777" w:rsidR="00D410A6" w:rsidRPr="00340B0D" w:rsidRDefault="00D410A6"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6922EBE8" w14:textId="77777777" w:rsidR="00D410A6" w:rsidRPr="00340B0D" w:rsidRDefault="00D410A6" w:rsidP="00541D1A">
            <w:pPr>
              <w:rPr>
                <w:rFonts w:cs="Arial"/>
                <w:sz w:val="18"/>
                <w:szCs w:val="18"/>
              </w:rPr>
            </w:pPr>
          </w:p>
        </w:tc>
      </w:tr>
      <w:tr w:rsidR="00D410A6" w:rsidRPr="00340B0D" w14:paraId="5B47F5B8"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969D981" w14:textId="77777777" w:rsidR="00D410A6" w:rsidRPr="00340B0D" w:rsidRDefault="00D410A6"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CC9F851" w14:textId="77777777" w:rsidR="00D410A6" w:rsidRPr="00340B0D" w:rsidRDefault="00D410A6"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D410A6" w:rsidRPr="00340B0D" w14:paraId="6AB9D8DD" w14:textId="77777777" w:rsidTr="00541D1A">
        <w:sdt>
          <w:sdtPr>
            <w:rPr>
              <w:rFonts w:cs="Arial"/>
              <w:sz w:val="18"/>
              <w:szCs w:val="18"/>
            </w:rPr>
            <w:alias w:val="Diplay Category"/>
            <w:tag w:val="Diplay Categor"/>
            <w:id w:val="104701162"/>
            <w:placeholder>
              <w:docPart w:val="796020D561484888A0A9B96F20BFF4AD"/>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72AA79D2" w14:textId="77777777" w:rsidR="00D410A6" w:rsidRPr="00340B0D" w:rsidRDefault="00D410A6"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11104F4C" w14:textId="77777777" w:rsidR="00D410A6" w:rsidRPr="00340B0D" w:rsidRDefault="00D410A6"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39BEE090" w14:textId="77777777" w:rsidR="00D410A6" w:rsidRPr="00340B0D" w:rsidRDefault="00D410A6" w:rsidP="00541D1A">
            <w:pPr>
              <w:jc w:val="center"/>
              <w:rPr>
                <w:rFonts w:cs="Arial"/>
                <w:sz w:val="18"/>
                <w:szCs w:val="18"/>
              </w:rPr>
            </w:pPr>
          </w:p>
        </w:tc>
      </w:tr>
      <w:tr w:rsidR="00D410A6" w:rsidRPr="00340B0D" w14:paraId="382F9B61"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6C18D58" w14:textId="77777777" w:rsidR="00D410A6" w:rsidRPr="00340B0D" w:rsidRDefault="00D410A6"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7A585ADB" w14:textId="77777777" w:rsidR="00D410A6" w:rsidRPr="00340B0D" w:rsidRDefault="00D410A6"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2AA2875C" w14:textId="77777777" w:rsidR="00D410A6" w:rsidRPr="00340B0D" w:rsidRDefault="00D410A6" w:rsidP="00541D1A">
            <w:pPr>
              <w:jc w:val="center"/>
              <w:rPr>
                <w:rFonts w:cs="Arial"/>
                <w:sz w:val="18"/>
                <w:szCs w:val="18"/>
              </w:rPr>
            </w:pPr>
          </w:p>
        </w:tc>
      </w:tr>
      <w:tr w:rsidR="00D410A6" w:rsidRPr="00340B0D" w14:paraId="1559A09D"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568B29B" w14:textId="77777777" w:rsidR="00D410A6" w:rsidRPr="00340B0D" w:rsidRDefault="00D410A6"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C989A08"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355A07D0" w14:textId="77777777" w:rsidR="00D410A6" w:rsidRPr="00340B0D" w:rsidRDefault="00D410A6"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59EA8769" w14:textId="77777777" w:rsidR="00D410A6" w:rsidRPr="00340B0D" w:rsidRDefault="00D410A6" w:rsidP="00541D1A">
            <w:pPr>
              <w:jc w:val="center"/>
              <w:rPr>
                <w:rFonts w:cs="Arial"/>
                <w:sz w:val="18"/>
                <w:szCs w:val="18"/>
              </w:rPr>
            </w:pPr>
          </w:p>
        </w:tc>
      </w:tr>
      <w:tr w:rsidR="00D410A6" w:rsidRPr="00340B0D" w14:paraId="70D7BFC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A7355DE" w14:textId="77777777" w:rsidR="00D410A6" w:rsidRPr="00340B0D" w:rsidRDefault="00D410A6"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5B1ED48"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35E8AF82" w14:textId="77777777" w:rsidR="00D410A6" w:rsidRPr="00340B0D" w:rsidRDefault="00D410A6"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3AA1EB96" w14:textId="77777777" w:rsidR="00D410A6" w:rsidRPr="00340B0D" w:rsidRDefault="00D410A6" w:rsidP="00541D1A">
            <w:pPr>
              <w:jc w:val="center"/>
              <w:rPr>
                <w:rFonts w:cs="Arial"/>
                <w:sz w:val="18"/>
                <w:szCs w:val="18"/>
              </w:rPr>
            </w:pPr>
          </w:p>
        </w:tc>
      </w:tr>
      <w:tr w:rsidR="00D410A6" w:rsidRPr="00340B0D" w14:paraId="27D4C93E"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FE4C016" w14:textId="77777777" w:rsidR="00D410A6" w:rsidRPr="00340B0D" w:rsidRDefault="00D410A6"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5A9C577"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7D0925EB" w14:textId="77777777" w:rsidR="00D410A6" w:rsidRPr="00340B0D" w:rsidRDefault="00D410A6"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63009158" w14:textId="77777777" w:rsidR="00D410A6" w:rsidRPr="00340B0D" w:rsidRDefault="00D410A6" w:rsidP="00541D1A">
            <w:pPr>
              <w:jc w:val="center"/>
              <w:rPr>
                <w:rFonts w:cs="Arial"/>
                <w:sz w:val="18"/>
                <w:szCs w:val="18"/>
              </w:rPr>
            </w:pPr>
          </w:p>
        </w:tc>
      </w:tr>
      <w:tr w:rsidR="00D410A6" w:rsidRPr="00340B0D" w14:paraId="557F81A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939150F" w14:textId="77777777" w:rsidR="00D410A6" w:rsidRPr="00340B0D" w:rsidRDefault="00D410A6"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DE9A982"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58189786" w14:textId="77777777" w:rsidR="00D410A6" w:rsidRPr="00340B0D" w:rsidRDefault="00D410A6"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4279CB78" w14:textId="77777777" w:rsidR="00D410A6" w:rsidRPr="00340B0D" w:rsidRDefault="00D410A6" w:rsidP="00541D1A">
            <w:pPr>
              <w:jc w:val="center"/>
              <w:rPr>
                <w:rFonts w:cs="Arial"/>
                <w:sz w:val="18"/>
                <w:szCs w:val="18"/>
              </w:rPr>
            </w:pPr>
          </w:p>
        </w:tc>
      </w:tr>
      <w:tr w:rsidR="00D410A6" w:rsidRPr="00340B0D" w14:paraId="4BAB2A3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79CB876" w14:textId="77777777" w:rsidR="00D410A6" w:rsidRPr="00340B0D" w:rsidRDefault="00D410A6"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25D3878"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7D4C36DF" w14:textId="77777777" w:rsidR="00D410A6" w:rsidRPr="00340B0D" w:rsidRDefault="00D410A6"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6FE1FCC6" w14:textId="77777777" w:rsidR="00D410A6" w:rsidRPr="00340B0D" w:rsidRDefault="00D410A6" w:rsidP="00541D1A">
            <w:pPr>
              <w:jc w:val="center"/>
              <w:rPr>
                <w:rFonts w:cs="Arial"/>
                <w:sz w:val="18"/>
                <w:szCs w:val="18"/>
              </w:rPr>
            </w:pPr>
          </w:p>
        </w:tc>
      </w:tr>
      <w:tr w:rsidR="00D410A6" w:rsidRPr="00340B0D" w14:paraId="5F415B7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07E9A28" w14:textId="77777777" w:rsidR="00D410A6" w:rsidRPr="00340B0D" w:rsidRDefault="00D410A6"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3ECA9C8"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793A0870" w14:textId="77777777" w:rsidR="00D410A6" w:rsidRPr="00340B0D" w:rsidRDefault="00D410A6"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4262B187" w14:textId="77777777" w:rsidR="00D410A6" w:rsidRPr="00340B0D" w:rsidRDefault="00D410A6" w:rsidP="00541D1A">
            <w:pPr>
              <w:jc w:val="center"/>
              <w:rPr>
                <w:rFonts w:cs="Arial"/>
                <w:sz w:val="18"/>
                <w:szCs w:val="18"/>
              </w:rPr>
            </w:pPr>
          </w:p>
        </w:tc>
      </w:tr>
      <w:tr w:rsidR="00D410A6" w:rsidRPr="00340B0D" w14:paraId="2807115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95DB7E5" w14:textId="77777777" w:rsidR="00D410A6" w:rsidRPr="00340B0D" w:rsidRDefault="00D410A6"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B64AEB9"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708FC393" w14:textId="77777777" w:rsidR="00D410A6" w:rsidRPr="00340B0D" w:rsidRDefault="00D410A6"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564ECC79" w14:textId="77777777" w:rsidR="00D410A6" w:rsidRPr="00340B0D" w:rsidRDefault="00D410A6" w:rsidP="00541D1A">
            <w:pPr>
              <w:jc w:val="center"/>
              <w:rPr>
                <w:rFonts w:cs="Arial"/>
                <w:sz w:val="18"/>
                <w:szCs w:val="18"/>
              </w:rPr>
            </w:pPr>
          </w:p>
        </w:tc>
      </w:tr>
      <w:tr w:rsidR="00D410A6" w:rsidRPr="00340B0D" w14:paraId="47B452E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23189E8" w14:textId="77777777" w:rsidR="00D410A6" w:rsidRPr="00340B0D" w:rsidRDefault="00D410A6"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844573"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3A692126" w14:textId="77777777" w:rsidR="00D410A6" w:rsidRPr="00340B0D" w:rsidRDefault="00D410A6"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6E297682" w14:textId="77777777" w:rsidR="00D410A6" w:rsidRPr="00340B0D" w:rsidRDefault="00D410A6" w:rsidP="00541D1A">
            <w:pPr>
              <w:jc w:val="center"/>
              <w:rPr>
                <w:rFonts w:cs="Arial"/>
                <w:sz w:val="18"/>
                <w:szCs w:val="18"/>
              </w:rPr>
            </w:pPr>
          </w:p>
        </w:tc>
      </w:tr>
      <w:tr w:rsidR="00D410A6" w:rsidRPr="00340B0D" w14:paraId="298F9EC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BDD8DE2" w14:textId="77777777" w:rsidR="00D410A6" w:rsidRPr="00340B0D" w:rsidRDefault="00D410A6"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D98FDC1"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614BA942" w14:textId="77777777" w:rsidR="00D410A6" w:rsidRPr="00340B0D" w:rsidRDefault="00D410A6"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2EA92225" w14:textId="77777777" w:rsidR="00D410A6" w:rsidRPr="00340B0D" w:rsidRDefault="00D410A6" w:rsidP="00541D1A">
            <w:pPr>
              <w:jc w:val="center"/>
              <w:rPr>
                <w:rFonts w:cs="Arial"/>
                <w:sz w:val="18"/>
                <w:szCs w:val="18"/>
              </w:rPr>
            </w:pPr>
          </w:p>
        </w:tc>
      </w:tr>
      <w:tr w:rsidR="00D410A6" w:rsidRPr="00340B0D" w14:paraId="757B7D4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5CA76F6" w14:textId="77777777" w:rsidR="00D410A6" w:rsidRPr="00340B0D" w:rsidRDefault="00D410A6"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3425FDB"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64644001" w14:textId="77777777" w:rsidR="00D410A6" w:rsidRPr="00340B0D" w:rsidRDefault="00D410A6"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74F85255" w14:textId="77777777" w:rsidR="00D410A6" w:rsidRPr="00340B0D" w:rsidRDefault="00D410A6" w:rsidP="00541D1A">
            <w:pPr>
              <w:jc w:val="center"/>
              <w:rPr>
                <w:rFonts w:cs="Arial"/>
                <w:sz w:val="18"/>
                <w:szCs w:val="18"/>
              </w:rPr>
            </w:pPr>
          </w:p>
        </w:tc>
      </w:tr>
      <w:tr w:rsidR="00D410A6" w:rsidRPr="00340B0D" w14:paraId="742982E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D81733F" w14:textId="77777777" w:rsidR="00D410A6" w:rsidRPr="00340B0D" w:rsidRDefault="00D410A6"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0A2EEDC4"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45641C52" w14:textId="77777777" w:rsidR="00D410A6" w:rsidRPr="00340B0D" w:rsidRDefault="00D410A6"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2C9F3E65" w14:textId="77777777" w:rsidR="00D410A6" w:rsidRPr="00340B0D" w:rsidRDefault="00D410A6" w:rsidP="00541D1A">
            <w:pPr>
              <w:jc w:val="center"/>
              <w:rPr>
                <w:rFonts w:cs="Arial"/>
                <w:sz w:val="18"/>
                <w:szCs w:val="18"/>
              </w:rPr>
            </w:pPr>
          </w:p>
        </w:tc>
      </w:tr>
      <w:tr w:rsidR="00D410A6" w:rsidRPr="00340B0D" w14:paraId="0E2A1657"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778FCC6E" w14:textId="77777777" w:rsidR="00D410A6" w:rsidRPr="00340B0D" w:rsidRDefault="00D410A6"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62A2832E" w14:textId="77777777" w:rsidR="00D410A6" w:rsidRPr="00340B0D" w:rsidRDefault="00D410A6"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0F8F7938" w14:textId="77777777" w:rsidR="00D410A6" w:rsidRPr="00340B0D" w:rsidRDefault="00D410A6" w:rsidP="00541D1A">
            <w:pPr>
              <w:jc w:val="center"/>
              <w:rPr>
                <w:rFonts w:cs="Arial"/>
                <w:sz w:val="18"/>
                <w:szCs w:val="18"/>
              </w:rPr>
            </w:pPr>
          </w:p>
        </w:tc>
      </w:tr>
      <w:tr w:rsidR="00D410A6" w:rsidRPr="00340B0D" w14:paraId="18DC1C02" w14:textId="77777777" w:rsidTr="00541D1A">
        <w:sdt>
          <w:sdtPr>
            <w:rPr>
              <w:rFonts w:cs="Arial"/>
              <w:sz w:val="18"/>
              <w:szCs w:val="18"/>
            </w:rPr>
            <w:alias w:val="Palette"/>
            <w:tag w:val="Palette"/>
            <w:id w:val="586818332"/>
            <w:placeholder>
              <w:docPart w:val="34EE7E96B9A74F1EA91D70AAA01DA314"/>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7FA7B588" w14:textId="77777777" w:rsidR="00D410A6" w:rsidRPr="00340B0D" w:rsidRDefault="00D410A6"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5FEC2FDF" w14:textId="77777777" w:rsidR="00D410A6" w:rsidRPr="00340B0D" w:rsidRDefault="00D410A6"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02F55575" w14:textId="77777777" w:rsidR="00D410A6" w:rsidRPr="00340B0D" w:rsidRDefault="00D410A6" w:rsidP="00541D1A">
            <w:pPr>
              <w:jc w:val="center"/>
              <w:rPr>
                <w:rFonts w:cs="Arial"/>
                <w:sz w:val="18"/>
                <w:szCs w:val="18"/>
              </w:rPr>
            </w:pPr>
          </w:p>
        </w:tc>
      </w:tr>
      <w:tr w:rsidR="00D410A6" w:rsidRPr="00340B0D" w14:paraId="08D70142"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4F2B3C8A" w14:textId="77777777" w:rsidR="00D410A6" w:rsidRPr="00340B0D" w:rsidRDefault="00D410A6" w:rsidP="00541D1A">
            <w:pPr>
              <w:jc w:val="center"/>
              <w:rPr>
                <w:rFonts w:cs="Arial"/>
                <w:b/>
                <w:bCs/>
                <w:sz w:val="18"/>
                <w:szCs w:val="18"/>
              </w:rPr>
            </w:pPr>
          </w:p>
        </w:tc>
        <w:tc>
          <w:tcPr>
            <w:tcW w:w="3871" w:type="dxa"/>
            <w:gridSpan w:val="5"/>
            <w:tcBorders>
              <w:left w:val="single" w:sz="12" w:space="0" w:color="auto"/>
            </w:tcBorders>
          </w:tcPr>
          <w:p w14:paraId="48BE535F" w14:textId="77777777" w:rsidR="00D410A6" w:rsidRPr="00340B0D" w:rsidRDefault="00D410A6" w:rsidP="00541D1A">
            <w:pPr>
              <w:rPr>
                <w:rFonts w:cs="Arial"/>
                <w:sz w:val="18"/>
                <w:szCs w:val="18"/>
              </w:rPr>
            </w:pPr>
          </w:p>
        </w:tc>
        <w:tc>
          <w:tcPr>
            <w:tcW w:w="672" w:type="dxa"/>
            <w:tcBorders>
              <w:right w:val="single" w:sz="12" w:space="0" w:color="auto"/>
            </w:tcBorders>
            <w:vAlign w:val="center"/>
          </w:tcPr>
          <w:p w14:paraId="48914A2A" w14:textId="77777777" w:rsidR="00D410A6" w:rsidRPr="00340B0D" w:rsidRDefault="00D410A6" w:rsidP="00541D1A">
            <w:pPr>
              <w:jc w:val="center"/>
              <w:rPr>
                <w:rFonts w:cs="Arial"/>
                <w:sz w:val="18"/>
                <w:szCs w:val="18"/>
              </w:rPr>
            </w:pPr>
          </w:p>
        </w:tc>
      </w:tr>
      <w:tr w:rsidR="00D410A6" w:rsidRPr="00340B0D" w14:paraId="1E5A8A54"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3B57E5D8" w14:textId="77777777" w:rsidR="00D410A6" w:rsidRPr="00340B0D" w:rsidRDefault="00D410A6" w:rsidP="00541D1A">
            <w:pPr>
              <w:rPr>
                <w:rFonts w:cs="Arial"/>
                <w:sz w:val="18"/>
                <w:szCs w:val="18"/>
              </w:rPr>
            </w:pPr>
          </w:p>
        </w:tc>
        <w:tc>
          <w:tcPr>
            <w:tcW w:w="3871" w:type="dxa"/>
            <w:gridSpan w:val="5"/>
            <w:tcBorders>
              <w:left w:val="single" w:sz="12" w:space="0" w:color="auto"/>
              <w:bottom w:val="single" w:sz="12" w:space="0" w:color="auto"/>
            </w:tcBorders>
          </w:tcPr>
          <w:p w14:paraId="36195108" w14:textId="77777777" w:rsidR="00D410A6" w:rsidRPr="00340B0D" w:rsidRDefault="00D410A6" w:rsidP="00541D1A">
            <w:pPr>
              <w:jc w:val="center"/>
              <w:rPr>
                <w:rFonts w:cs="Arial"/>
                <w:sz w:val="18"/>
                <w:szCs w:val="18"/>
              </w:rPr>
            </w:pPr>
          </w:p>
        </w:tc>
        <w:tc>
          <w:tcPr>
            <w:tcW w:w="672" w:type="dxa"/>
            <w:tcBorders>
              <w:bottom w:val="single" w:sz="12" w:space="0" w:color="auto"/>
              <w:right w:val="single" w:sz="12" w:space="0" w:color="auto"/>
            </w:tcBorders>
            <w:vAlign w:val="center"/>
          </w:tcPr>
          <w:p w14:paraId="04467747" w14:textId="77777777" w:rsidR="00D410A6" w:rsidRPr="00340B0D" w:rsidRDefault="00D410A6" w:rsidP="00541D1A">
            <w:pPr>
              <w:jc w:val="center"/>
              <w:rPr>
                <w:rFonts w:cs="Arial"/>
                <w:sz w:val="18"/>
                <w:szCs w:val="18"/>
              </w:rPr>
            </w:pPr>
          </w:p>
        </w:tc>
      </w:tr>
      <w:tr w:rsidR="00D410A6" w:rsidRPr="00340B0D" w14:paraId="1D7DC975"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12798073" w14:textId="77777777" w:rsidR="00D410A6" w:rsidRPr="00340B0D" w:rsidRDefault="00D410A6"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A417DA3" w14:textId="77777777" w:rsidR="00D410A6" w:rsidRPr="00340B0D" w:rsidRDefault="00D410A6" w:rsidP="00541D1A">
            <w:pPr>
              <w:jc w:val="center"/>
              <w:rPr>
                <w:rFonts w:cs="Arial"/>
                <w:sz w:val="18"/>
                <w:szCs w:val="18"/>
              </w:rPr>
            </w:pPr>
            <w:r w:rsidRPr="00340B0D">
              <w:rPr>
                <w:rFonts w:cs="Arial"/>
                <w:b/>
                <w:bCs/>
                <w:sz w:val="18"/>
                <w:szCs w:val="18"/>
              </w:rPr>
              <w:t>Display</w:t>
            </w:r>
          </w:p>
        </w:tc>
      </w:tr>
      <w:tr w:rsidR="00D410A6" w:rsidRPr="00340B0D" w14:paraId="0EF3B31F" w14:textId="77777777" w:rsidTr="00541D1A">
        <w:trPr>
          <w:trHeight w:val="287"/>
        </w:trPr>
        <w:tc>
          <w:tcPr>
            <w:tcW w:w="1789" w:type="dxa"/>
            <w:tcBorders>
              <w:left w:val="single" w:sz="12" w:space="0" w:color="auto"/>
              <w:bottom w:val="single" w:sz="4" w:space="0" w:color="auto"/>
            </w:tcBorders>
          </w:tcPr>
          <w:p w14:paraId="7DA64EEA" w14:textId="77777777" w:rsidR="00D410A6" w:rsidRPr="00340B0D" w:rsidRDefault="00D410A6"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702E56CC" w14:textId="77777777" w:rsidR="00D410A6" w:rsidRPr="00340B0D" w:rsidRDefault="00D410A6"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3CC4D09D" w14:textId="77777777" w:rsidR="00D410A6" w:rsidRPr="00340B0D" w:rsidRDefault="00D410A6"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6583DE4A" w14:textId="77777777" w:rsidR="00D410A6" w:rsidRPr="00C87169" w:rsidRDefault="00D410A6" w:rsidP="00541D1A">
            <w:pPr>
              <w:rPr>
                <w:rFonts w:cs="Arial"/>
              </w:rPr>
            </w:pPr>
          </w:p>
        </w:tc>
      </w:tr>
      <w:tr w:rsidR="00D410A6" w:rsidRPr="00340B0D" w14:paraId="31B167D1" w14:textId="77777777" w:rsidTr="00541D1A">
        <w:tc>
          <w:tcPr>
            <w:tcW w:w="1789" w:type="dxa"/>
            <w:tcBorders>
              <w:left w:val="single" w:sz="12" w:space="0" w:color="auto"/>
              <w:bottom w:val="single" w:sz="4" w:space="0" w:color="auto"/>
            </w:tcBorders>
          </w:tcPr>
          <w:p w14:paraId="362B77DE" w14:textId="77777777" w:rsidR="00D410A6" w:rsidRPr="00340B0D" w:rsidRDefault="00D410A6"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3CA23DB1" w14:textId="77777777" w:rsidR="00D410A6" w:rsidRPr="00340B0D" w:rsidRDefault="00D410A6"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37257210" w14:textId="77777777" w:rsidR="00D410A6" w:rsidRPr="00340B0D" w:rsidRDefault="00D410A6"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3295A395" w14:textId="77777777" w:rsidR="00D410A6" w:rsidRPr="00340B0D" w:rsidRDefault="00D410A6" w:rsidP="00541D1A">
            <w:pPr>
              <w:rPr>
                <w:rFonts w:cs="Arial"/>
                <w:sz w:val="18"/>
                <w:szCs w:val="18"/>
              </w:rPr>
            </w:pPr>
            <w:r w:rsidRPr="00340B0D">
              <w:rPr>
                <w:rFonts w:cs="Arial"/>
                <w:sz w:val="18"/>
                <w:szCs w:val="18"/>
              </w:rPr>
              <w:t>1:</w:t>
            </w:r>
            <w:r>
              <w:rPr>
                <w:rFonts w:cs="Arial"/>
                <w:sz w:val="18"/>
                <w:szCs w:val="18"/>
              </w:rPr>
              <w:t>60000</w:t>
            </w:r>
          </w:p>
        </w:tc>
      </w:tr>
      <w:tr w:rsidR="00D410A6" w:rsidRPr="00340B0D" w14:paraId="68AA5D0F"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7DE88AD9" w14:textId="77777777" w:rsidR="00D410A6" w:rsidRPr="00340B0D" w:rsidRDefault="00D410A6"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5D23A370" w14:textId="77777777" w:rsidR="00D410A6" w:rsidRPr="00340B0D" w:rsidRDefault="00D410A6"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3B41DC39" w14:textId="77777777" w:rsidR="00D410A6" w:rsidRPr="00340B0D" w:rsidRDefault="00D410A6" w:rsidP="00541D1A">
            <w:pPr>
              <w:rPr>
                <w:rFonts w:cs="Arial"/>
                <w:sz w:val="18"/>
                <w:szCs w:val="18"/>
              </w:rPr>
            </w:pPr>
          </w:p>
        </w:tc>
      </w:tr>
      <w:tr w:rsidR="00D410A6" w:rsidRPr="00340B0D" w14:paraId="05683A8A"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6AC0E6EE" w14:textId="77777777" w:rsidR="00D410A6" w:rsidRPr="00340B0D" w:rsidRDefault="00D410A6" w:rsidP="00541D1A">
            <w:pPr>
              <w:rPr>
                <w:rFonts w:cs="Arial"/>
                <w:sz w:val="18"/>
                <w:szCs w:val="18"/>
              </w:rPr>
            </w:pPr>
          </w:p>
        </w:tc>
      </w:tr>
      <w:tr w:rsidR="00D410A6" w:rsidRPr="00340B0D" w14:paraId="6434E39D"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A9A8033" w14:textId="77777777" w:rsidR="00D410A6" w:rsidRPr="00340B0D" w:rsidRDefault="00D410A6"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D410A6" w:rsidRPr="00340B0D" w14:paraId="27FDCB0D" w14:textId="77777777" w:rsidTr="00B426F3">
        <w:tc>
          <w:tcPr>
            <w:tcW w:w="537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C0CFBFD" w14:textId="77777777" w:rsidR="00D410A6" w:rsidRPr="00340B0D" w:rsidRDefault="00D410A6" w:rsidP="00541D1A">
            <w:pPr>
              <w:jc w:val="center"/>
              <w:rPr>
                <w:rFonts w:cs="Arial"/>
                <w:b/>
                <w:bCs/>
                <w:sz w:val="18"/>
                <w:szCs w:val="18"/>
              </w:rPr>
            </w:pPr>
            <w:r w:rsidRPr="00340B0D">
              <w:rPr>
                <w:rFonts w:cs="Arial"/>
                <w:b/>
                <w:bCs/>
                <w:sz w:val="18"/>
                <w:szCs w:val="18"/>
              </w:rPr>
              <w:t>Standard Display</w:t>
            </w:r>
          </w:p>
        </w:tc>
        <w:tc>
          <w:tcPr>
            <w:tcW w:w="3827"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92BFFB5" w14:textId="77777777" w:rsidR="00D410A6" w:rsidRPr="00340B0D" w:rsidRDefault="00D410A6" w:rsidP="00541D1A">
            <w:pPr>
              <w:jc w:val="center"/>
              <w:rPr>
                <w:rFonts w:cs="Arial"/>
                <w:b/>
                <w:bCs/>
                <w:sz w:val="18"/>
                <w:szCs w:val="18"/>
              </w:rPr>
            </w:pPr>
            <w:r w:rsidRPr="00340B0D">
              <w:rPr>
                <w:rFonts w:cs="Arial"/>
                <w:b/>
                <w:bCs/>
                <w:sz w:val="18"/>
                <w:szCs w:val="18"/>
              </w:rPr>
              <w:t>Other</w:t>
            </w:r>
          </w:p>
        </w:tc>
      </w:tr>
      <w:tr w:rsidR="00D410A6" w:rsidRPr="00340B0D" w14:paraId="07C06F17"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4E6374C8" w14:textId="77777777" w:rsidR="00D410A6" w:rsidRPr="00340B0D" w:rsidRDefault="00D410A6" w:rsidP="00541D1A">
            <w:pPr>
              <w:rPr>
                <w:rFonts w:cs="Arial"/>
                <w:sz w:val="18"/>
                <w:szCs w:val="18"/>
              </w:rPr>
            </w:pPr>
            <w:r w:rsidRPr="00340B0D">
              <w:rPr>
                <w:rFonts w:cs="Arial"/>
                <w:sz w:val="18"/>
                <w:szCs w:val="18"/>
              </w:rPr>
              <w:t>Drying lines</w:t>
            </w:r>
          </w:p>
        </w:tc>
        <w:tc>
          <w:tcPr>
            <w:tcW w:w="997" w:type="dxa"/>
            <w:gridSpan w:val="2"/>
            <w:tcBorders>
              <w:top w:val="single" w:sz="4" w:space="0" w:color="auto"/>
              <w:left w:val="single" w:sz="4" w:space="0" w:color="auto"/>
              <w:bottom w:val="single" w:sz="4" w:space="0" w:color="auto"/>
              <w:right w:val="single" w:sz="12" w:space="0" w:color="auto"/>
            </w:tcBorders>
          </w:tcPr>
          <w:p w14:paraId="58840C4C" w14:textId="77777777" w:rsidR="00D410A6" w:rsidRPr="00340B0D" w:rsidRDefault="00D410A6" w:rsidP="00541D1A">
            <w:pPr>
              <w:jc w:val="center"/>
              <w:rPr>
                <w:rFonts w:cs="Arial"/>
                <w:sz w:val="18"/>
                <w:szCs w:val="18"/>
              </w:rPr>
            </w:pPr>
          </w:p>
        </w:tc>
        <w:tc>
          <w:tcPr>
            <w:tcW w:w="3155" w:type="dxa"/>
            <w:gridSpan w:val="4"/>
            <w:tcBorders>
              <w:top w:val="single" w:sz="4" w:space="0" w:color="auto"/>
              <w:left w:val="single" w:sz="12" w:space="0" w:color="auto"/>
              <w:bottom w:val="single" w:sz="4" w:space="0" w:color="auto"/>
            </w:tcBorders>
          </w:tcPr>
          <w:p w14:paraId="5CD8B22C" w14:textId="77777777" w:rsidR="00D410A6" w:rsidRPr="00340B0D" w:rsidRDefault="00D410A6"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003837C7" w14:textId="77777777" w:rsidR="00D410A6" w:rsidRPr="00340B0D" w:rsidRDefault="00D410A6" w:rsidP="00541D1A">
            <w:pPr>
              <w:rPr>
                <w:rFonts w:cs="Arial"/>
                <w:sz w:val="18"/>
                <w:szCs w:val="18"/>
              </w:rPr>
            </w:pPr>
          </w:p>
        </w:tc>
      </w:tr>
      <w:tr w:rsidR="00D410A6" w:rsidRPr="00340B0D" w14:paraId="2382C88E"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7C7275C2" w14:textId="77777777" w:rsidR="00D410A6" w:rsidRPr="00340B0D" w:rsidRDefault="00D410A6" w:rsidP="00541D1A">
            <w:pPr>
              <w:pStyle w:val="Default"/>
              <w:rPr>
                <w:sz w:val="18"/>
                <w:szCs w:val="18"/>
              </w:rPr>
            </w:pPr>
            <w:r w:rsidRPr="00340B0D">
              <w:rPr>
                <w:sz w:val="18"/>
                <w:szCs w:val="18"/>
              </w:rPr>
              <w:t>Buoys. Beacons, aids to navigation</w:t>
            </w:r>
          </w:p>
        </w:tc>
        <w:tc>
          <w:tcPr>
            <w:tcW w:w="997" w:type="dxa"/>
            <w:gridSpan w:val="2"/>
            <w:tcBorders>
              <w:top w:val="single" w:sz="4" w:space="0" w:color="auto"/>
              <w:left w:val="single" w:sz="4" w:space="0" w:color="auto"/>
              <w:bottom w:val="single" w:sz="4" w:space="0" w:color="auto"/>
              <w:right w:val="single" w:sz="12" w:space="0" w:color="auto"/>
            </w:tcBorders>
          </w:tcPr>
          <w:p w14:paraId="4E1C88BB" w14:textId="77777777" w:rsidR="00D410A6" w:rsidRPr="00340B0D" w:rsidRDefault="00D410A6" w:rsidP="00541D1A">
            <w:pPr>
              <w:jc w:val="center"/>
              <w:rPr>
                <w:rFonts w:cs="Arial"/>
                <w:sz w:val="18"/>
                <w:szCs w:val="18"/>
              </w:rPr>
            </w:pPr>
          </w:p>
        </w:tc>
        <w:tc>
          <w:tcPr>
            <w:tcW w:w="3155" w:type="dxa"/>
            <w:gridSpan w:val="4"/>
            <w:tcBorders>
              <w:top w:val="single" w:sz="4" w:space="0" w:color="auto"/>
              <w:left w:val="single" w:sz="12" w:space="0" w:color="auto"/>
              <w:bottom w:val="single" w:sz="4" w:space="0" w:color="auto"/>
            </w:tcBorders>
          </w:tcPr>
          <w:p w14:paraId="37B642D4" w14:textId="77777777" w:rsidR="00D410A6" w:rsidRPr="00340B0D" w:rsidRDefault="00D410A6"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662E9123" w14:textId="77777777" w:rsidR="00D410A6" w:rsidRPr="00340B0D" w:rsidRDefault="00D410A6" w:rsidP="00541D1A">
            <w:pPr>
              <w:rPr>
                <w:rFonts w:cs="Arial"/>
                <w:sz w:val="18"/>
                <w:szCs w:val="18"/>
              </w:rPr>
            </w:pPr>
          </w:p>
        </w:tc>
      </w:tr>
      <w:tr w:rsidR="00D410A6" w:rsidRPr="00340B0D" w14:paraId="5945FF9D"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6B54A515" w14:textId="77777777" w:rsidR="00D410A6" w:rsidRPr="00340B0D" w:rsidRDefault="00D410A6" w:rsidP="00541D1A">
            <w:pPr>
              <w:pStyle w:val="Default"/>
              <w:ind w:left="720"/>
              <w:rPr>
                <w:sz w:val="18"/>
                <w:szCs w:val="18"/>
              </w:rPr>
            </w:pPr>
            <w:r w:rsidRPr="00340B0D">
              <w:rPr>
                <w:sz w:val="18"/>
                <w:szCs w:val="18"/>
              </w:rPr>
              <w:t xml:space="preserve">Buoys, beacons, structures </w:t>
            </w:r>
          </w:p>
        </w:tc>
        <w:tc>
          <w:tcPr>
            <w:tcW w:w="997" w:type="dxa"/>
            <w:gridSpan w:val="2"/>
            <w:tcBorders>
              <w:top w:val="single" w:sz="4" w:space="0" w:color="auto"/>
              <w:left w:val="single" w:sz="4" w:space="0" w:color="auto"/>
              <w:bottom w:val="single" w:sz="4" w:space="0" w:color="auto"/>
              <w:right w:val="single" w:sz="12" w:space="0" w:color="auto"/>
            </w:tcBorders>
          </w:tcPr>
          <w:p w14:paraId="294E0AFF" w14:textId="77777777" w:rsidR="00D410A6" w:rsidRPr="00340B0D" w:rsidRDefault="00D410A6" w:rsidP="00541D1A">
            <w:pPr>
              <w:jc w:val="center"/>
              <w:rPr>
                <w:rFonts w:cs="Arial"/>
                <w:sz w:val="18"/>
                <w:szCs w:val="18"/>
              </w:rPr>
            </w:pPr>
          </w:p>
        </w:tc>
        <w:tc>
          <w:tcPr>
            <w:tcW w:w="3155" w:type="dxa"/>
            <w:gridSpan w:val="4"/>
            <w:tcBorders>
              <w:top w:val="single" w:sz="4" w:space="0" w:color="auto"/>
              <w:left w:val="single" w:sz="12" w:space="0" w:color="auto"/>
              <w:bottom w:val="single" w:sz="4" w:space="0" w:color="auto"/>
            </w:tcBorders>
          </w:tcPr>
          <w:p w14:paraId="32088F8F" w14:textId="77777777" w:rsidR="00D410A6" w:rsidRPr="00340B0D" w:rsidRDefault="00D410A6"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0D784043" w14:textId="77777777" w:rsidR="00D410A6" w:rsidRPr="00340B0D" w:rsidRDefault="00D410A6" w:rsidP="00541D1A">
            <w:pPr>
              <w:rPr>
                <w:rFonts w:cs="Arial"/>
                <w:sz w:val="18"/>
                <w:szCs w:val="18"/>
              </w:rPr>
            </w:pPr>
          </w:p>
        </w:tc>
      </w:tr>
      <w:tr w:rsidR="00D410A6" w:rsidRPr="00340B0D" w14:paraId="36781B24"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6D6C097E" w14:textId="77777777" w:rsidR="00D410A6" w:rsidRPr="00340B0D" w:rsidRDefault="00D410A6" w:rsidP="00541D1A">
            <w:pPr>
              <w:pStyle w:val="Default"/>
              <w:ind w:left="720"/>
              <w:rPr>
                <w:sz w:val="18"/>
                <w:szCs w:val="18"/>
              </w:rPr>
            </w:pPr>
            <w:r w:rsidRPr="00340B0D">
              <w:rPr>
                <w:sz w:val="18"/>
                <w:szCs w:val="18"/>
              </w:rPr>
              <w:t>Lights</w:t>
            </w:r>
          </w:p>
        </w:tc>
        <w:tc>
          <w:tcPr>
            <w:tcW w:w="997" w:type="dxa"/>
            <w:gridSpan w:val="2"/>
            <w:tcBorders>
              <w:top w:val="single" w:sz="4" w:space="0" w:color="auto"/>
              <w:left w:val="single" w:sz="4" w:space="0" w:color="auto"/>
              <w:bottom w:val="single" w:sz="4" w:space="0" w:color="auto"/>
              <w:right w:val="single" w:sz="12" w:space="0" w:color="auto"/>
            </w:tcBorders>
          </w:tcPr>
          <w:p w14:paraId="64B51058" w14:textId="77777777" w:rsidR="00D410A6" w:rsidRPr="00340B0D" w:rsidRDefault="00D410A6" w:rsidP="00541D1A">
            <w:pPr>
              <w:jc w:val="center"/>
              <w:rPr>
                <w:rFonts w:cs="Arial"/>
                <w:sz w:val="18"/>
                <w:szCs w:val="18"/>
              </w:rPr>
            </w:pPr>
          </w:p>
        </w:tc>
        <w:tc>
          <w:tcPr>
            <w:tcW w:w="3155" w:type="dxa"/>
            <w:gridSpan w:val="4"/>
            <w:tcBorders>
              <w:top w:val="single" w:sz="4" w:space="0" w:color="auto"/>
              <w:left w:val="single" w:sz="12" w:space="0" w:color="auto"/>
              <w:bottom w:val="single" w:sz="4" w:space="0" w:color="auto"/>
            </w:tcBorders>
          </w:tcPr>
          <w:p w14:paraId="1140FDA0" w14:textId="77777777" w:rsidR="00D410A6" w:rsidRPr="00340B0D" w:rsidRDefault="00D410A6"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054EAE0F" w14:textId="77777777" w:rsidR="00D410A6" w:rsidRPr="00340B0D" w:rsidRDefault="00D410A6" w:rsidP="00541D1A">
            <w:pPr>
              <w:rPr>
                <w:rFonts w:cs="Arial"/>
                <w:sz w:val="18"/>
                <w:szCs w:val="18"/>
              </w:rPr>
            </w:pPr>
          </w:p>
        </w:tc>
      </w:tr>
      <w:tr w:rsidR="00D410A6" w:rsidRPr="00340B0D" w14:paraId="7D3DCDA0"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38B5F591" w14:textId="77777777" w:rsidR="00D410A6" w:rsidRPr="00340B0D" w:rsidRDefault="00D410A6" w:rsidP="00541D1A">
            <w:pPr>
              <w:pStyle w:val="Default"/>
              <w:rPr>
                <w:sz w:val="18"/>
                <w:szCs w:val="18"/>
              </w:rPr>
            </w:pPr>
            <w:r w:rsidRPr="00340B0D">
              <w:rPr>
                <w:sz w:val="18"/>
                <w:szCs w:val="18"/>
              </w:rPr>
              <w:t>Boundaries and limits</w:t>
            </w:r>
          </w:p>
        </w:tc>
        <w:tc>
          <w:tcPr>
            <w:tcW w:w="997" w:type="dxa"/>
            <w:gridSpan w:val="2"/>
            <w:tcBorders>
              <w:top w:val="single" w:sz="4" w:space="0" w:color="auto"/>
              <w:left w:val="single" w:sz="4" w:space="0" w:color="auto"/>
              <w:bottom w:val="single" w:sz="4" w:space="0" w:color="auto"/>
              <w:right w:val="single" w:sz="12" w:space="0" w:color="auto"/>
            </w:tcBorders>
          </w:tcPr>
          <w:p w14:paraId="379A8C13" w14:textId="77777777" w:rsidR="00D410A6" w:rsidRPr="00340B0D" w:rsidRDefault="00D410A6" w:rsidP="00541D1A">
            <w:pPr>
              <w:jc w:val="center"/>
              <w:rPr>
                <w:rFonts w:cs="Arial"/>
                <w:sz w:val="18"/>
                <w:szCs w:val="18"/>
              </w:rPr>
            </w:pPr>
          </w:p>
        </w:tc>
        <w:tc>
          <w:tcPr>
            <w:tcW w:w="3155" w:type="dxa"/>
            <w:gridSpan w:val="4"/>
            <w:tcBorders>
              <w:top w:val="single" w:sz="4" w:space="0" w:color="auto"/>
              <w:left w:val="single" w:sz="12" w:space="0" w:color="auto"/>
              <w:bottom w:val="single" w:sz="4" w:space="0" w:color="auto"/>
            </w:tcBorders>
          </w:tcPr>
          <w:p w14:paraId="3EFC8AEC" w14:textId="77777777" w:rsidR="00D410A6" w:rsidRPr="00340B0D" w:rsidRDefault="00D410A6"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796A474A" w14:textId="77777777" w:rsidR="00D410A6" w:rsidRPr="00340B0D" w:rsidRDefault="00D410A6" w:rsidP="00541D1A">
            <w:pPr>
              <w:rPr>
                <w:rFonts w:cs="Arial"/>
                <w:sz w:val="18"/>
                <w:szCs w:val="18"/>
              </w:rPr>
            </w:pPr>
          </w:p>
        </w:tc>
      </w:tr>
      <w:tr w:rsidR="00D410A6" w:rsidRPr="00340B0D" w14:paraId="5E2310DA"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47067B1F" w14:textId="77777777" w:rsidR="00D410A6" w:rsidRPr="00340B0D" w:rsidRDefault="00D410A6" w:rsidP="00541D1A">
            <w:pPr>
              <w:pStyle w:val="Default"/>
              <w:rPr>
                <w:sz w:val="18"/>
                <w:szCs w:val="18"/>
              </w:rPr>
            </w:pPr>
            <w:r w:rsidRPr="00340B0D">
              <w:rPr>
                <w:sz w:val="18"/>
                <w:szCs w:val="18"/>
              </w:rPr>
              <w:t>Prohibited and restricted areas</w:t>
            </w:r>
          </w:p>
        </w:tc>
        <w:tc>
          <w:tcPr>
            <w:tcW w:w="997" w:type="dxa"/>
            <w:gridSpan w:val="2"/>
            <w:tcBorders>
              <w:top w:val="single" w:sz="4" w:space="0" w:color="auto"/>
              <w:left w:val="single" w:sz="4" w:space="0" w:color="auto"/>
              <w:bottom w:val="single" w:sz="4" w:space="0" w:color="auto"/>
              <w:right w:val="single" w:sz="12" w:space="0" w:color="auto"/>
            </w:tcBorders>
          </w:tcPr>
          <w:p w14:paraId="5EAE21D0" w14:textId="77777777" w:rsidR="00D410A6" w:rsidRPr="00340B0D" w:rsidRDefault="00D410A6" w:rsidP="00541D1A">
            <w:pPr>
              <w:jc w:val="center"/>
              <w:rPr>
                <w:rFonts w:cs="Arial"/>
                <w:sz w:val="18"/>
                <w:szCs w:val="18"/>
              </w:rPr>
            </w:pPr>
          </w:p>
        </w:tc>
        <w:tc>
          <w:tcPr>
            <w:tcW w:w="3155" w:type="dxa"/>
            <w:gridSpan w:val="4"/>
            <w:tcBorders>
              <w:top w:val="single" w:sz="4" w:space="0" w:color="auto"/>
              <w:left w:val="single" w:sz="12" w:space="0" w:color="auto"/>
              <w:bottom w:val="single" w:sz="4" w:space="0" w:color="auto"/>
            </w:tcBorders>
          </w:tcPr>
          <w:p w14:paraId="59540253" w14:textId="77777777" w:rsidR="00D410A6" w:rsidRPr="00340B0D" w:rsidRDefault="00D410A6"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06EA1B39" w14:textId="77777777" w:rsidR="00D410A6" w:rsidRPr="00340B0D" w:rsidRDefault="00D410A6" w:rsidP="00541D1A">
            <w:pPr>
              <w:rPr>
                <w:rFonts w:cs="Arial"/>
                <w:sz w:val="18"/>
                <w:szCs w:val="18"/>
              </w:rPr>
            </w:pPr>
          </w:p>
        </w:tc>
      </w:tr>
      <w:tr w:rsidR="00D410A6" w:rsidRPr="00340B0D" w14:paraId="0574F43C"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024A6F6A" w14:textId="77777777" w:rsidR="00D410A6" w:rsidRPr="00340B0D" w:rsidRDefault="00D410A6" w:rsidP="00541D1A">
            <w:pPr>
              <w:pStyle w:val="Default"/>
              <w:rPr>
                <w:sz w:val="18"/>
                <w:szCs w:val="18"/>
              </w:rPr>
            </w:pPr>
            <w:r w:rsidRPr="00340B0D">
              <w:rPr>
                <w:sz w:val="18"/>
                <w:szCs w:val="18"/>
              </w:rPr>
              <w:t>Chart scale boundaries</w:t>
            </w:r>
          </w:p>
        </w:tc>
        <w:tc>
          <w:tcPr>
            <w:tcW w:w="997" w:type="dxa"/>
            <w:gridSpan w:val="2"/>
            <w:tcBorders>
              <w:top w:val="single" w:sz="4" w:space="0" w:color="auto"/>
              <w:left w:val="single" w:sz="4" w:space="0" w:color="auto"/>
              <w:bottom w:val="single" w:sz="4" w:space="0" w:color="auto"/>
              <w:right w:val="single" w:sz="12" w:space="0" w:color="auto"/>
            </w:tcBorders>
          </w:tcPr>
          <w:p w14:paraId="7CA0DE6A" w14:textId="77777777" w:rsidR="00D410A6" w:rsidRPr="00340B0D" w:rsidRDefault="00D410A6" w:rsidP="00541D1A">
            <w:pPr>
              <w:jc w:val="center"/>
              <w:rPr>
                <w:rFonts w:cs="Arial"/>
                <w:sz w:val="18"/>
                <w:szCs w:val="18"/>
              </w:rPr>
            </w:pPr>
          </w:p>
        </w:tc>
        <w:tc>
          <w:tcPr>
            <w:tcW w:w="3155" w:type="dxa"/>
            <w:gridSpan w:val="4"/>
            <w:tcBorders>
              <w:top w:val="single" w:sz="4" w:space="0" w:color="auto"/>
              <w:left w:val="single" w:sz="12" w:space="0" w:color="auto"/>
              <w:bottom w:val="single" w:sz="4" w:space="0" w:color="auto"/>
            </w:tcBorders>
          </w:tcPr>
          <w:p w14:paraId="42818F75" w14:textId="77777777" w:rsidR="00D410A6" w:rsidRPr="00340B0D" w:rsidRDefault="00D410A6"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7F694B26" w14:textId="77777777" w:rsidR="00D410A6" w:rsidRPr="00340B0D" w:rsidRDefault="00D410A6" w:rsidP="00541D1A">
            <w:pPr>
              <w:rPr>
                <w:rFonts w:cs="Arial"/>
                <w:sz w:val="18"/>
                <w:szCs w:val="18"/>
              </w:rPr>
            </w:pPr>
          </w:p>
        </w:tc>
      </w:tr>
      <w:tr w:rsidR="00D410A6" w:rsidRPr="00340B0D" w14:paraId="2FF44B81"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72CA45FC" w14:textId="77777777" w:rsidR="00D410A6" w:rsidRPr="00340B0D" w:rsidRDefault="00D410A6" w:rsidP="00541D1A">
            <w:pPr>
              <w:pStyle w:val="Default"/>
              <w:rPr>
                <w:sz w:val="18"/>
                <w:szCs w:val="18"/>
              </w:rPr>
            </w:pPr>
            <w:r w:rsidRPr="00340B0D">
              <w:rPr>
                <w:sz w:val="18"/>
                <w:szCs w:val="18"/>
              </w:rPr>
              <w:t>Cautionary notes</w:t>
            </w:r>
          </w:p>
        </w:tc>
        <w:tc>
          <w:tcPr>
            <w:tcW w:w="997" w:type="dxa"/>
            <w:gridSpan w:val="2"/>
            <w:tcBorders>
              <w:top w:val="single" w:sz="4" w:space="0" w:color="auto"/>
              <w:left w:val="single" w:sz="4" w:space="0" w:color="auto"/>
              <w:bottom w:val="single" w:sz="4" w:space="0" w:color="auto"/>
              <w:right w:val="single" w:sz="12" w:space="0" w:color="auto"/>
            </w:tcBorders>
          </w:tcPr>
          <w:p w14:paraId="54EBCA7C" w14:textId="77777777" w:rsidR="00D410A6" w:rsidRPr="00340B0D" w:rsidRDefault="00D410A6" w:rsidP="00541D1A">
            <w:pPr>
              <w:jc w:val="center"/>
              <w:rPr>
                <w:rFonts w:cs="Arial"/>
                <w:sz w:val="18"/>
                <w:szCs w:val="18"/>
              </w:rPr>
            </w:pPr>
          </w:p>
        </w:tc>
        <w:tc>
          <w:tcPr>
            <w:tcW w:w="3155" w:type="dxa"/>
            <w:gridSpan w:val="4"/>
            <w:tcBorders>
              <w:top w:val="single" w:sz="4" w:space="0" w:color="auto"/>
              <w:left w:val="single" w:sz="12" w:space="0" w:color="auto"/>
              <w:bottom w:val="single" w:sz="4" w:space="0" w:color="auto"/>
            </w:tcBorders>
          </w:tcPr>
          <w:p w14:paraId="74C3CD49" w14:textId="77777777" w:rsidR="00D410A6" w:rsidRPr="00340B0D" w:rsidRDefault="00D410A6"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16A76C59" w14:textId="77777777" w:rsidR="00D410A6" w:rsidRPr="00340B0D" w:rsidRDefault="00D410A6" w:rsidP="00541D1A">
            <w:pPr>
              <w:rPr>
                <w:rFonts w:cs="Arial"/>
                <w:sz w:val="18"/>
                <w:szCs w:val="18"/>
              </w:rPr>
            </w:pPr>
          </w:p>
        </w:tc>
      </w:tr>
      <w:tr w:rsidR="00D410A6" w:rsidRPr="00340B0D" w14:paraId="25D27688"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4A015E0B" w14:textId="77777777" w:rsidR="00D410A6" w:rsidRPr="00340B0D" w:rsidRDefault="00D410A6" w:rsidP="00541D1A">
            <w:pPr>
              <w:pStyle w:val="Default"/>
              <w:rPr>
                <w:sz w:val="18"/>
                <w:szCs w:val="18"/>
              </w:rPr>
            </w:pPr>
            <w:r w:rsidRPr="00340B0D">
              <w:rPr>
                <w:sz w:val="18"/>
                <w:szCs w:val="18"/>
              </w:rPr>
              <w:t>Ships’ routeing systems and ferry routes</w:t>
            </w:r>
          </w:p>
        </w:tc>
        <w:tc>
          <w:tcPr>
            <w:tcW w:w="997" w:type="dxa"/>
            <w:gridSpan w:val="2"/>
            <w:tcBorders>
              <w:top w:val="single" w:sz="4" w:space="0" w:color="auto"/>
              <w:left w:val="single" w:sz="4" w:space="0" w:color="auto"/>
              <w:bottom w:val="single" w:sz="4" w:space="0" w:color="auto"/>
              <w:right w:val="single" w:sz="12" w:space="0" w:color="auto"/>
            </w:tcBorders>
          </w:tcPr>
          <w:p w14:paraId="31819F18" w14:textId="77777777" w:rsidR="00D410A6" w:rsidRPr="00340B0D" w:rsidRDefault="00D410A6" w:rsidP="00541D1A">
            <w:pPr>
              <w:jc w:val="center"/>
              <w:rPr>
                <w:rFonts w:cs="Arial"/>
                <w:sz w:val="18"/>
                <w:szCs w:val="18"/>
              </w:rPr>
            </w:pPr>
          </w:p>
        </w:tc>
        <w:tc>
          <w:tcPr>
            <w:tcW w:w="3155" w:type="dxa"/>
            <w:gridSpan w:val="4"/>
            <w:tcBorders>
              <w:top w:val="single" w:sz="4" w:space="0" w:color="auto"/>
              <w:left w:val="single" w:sz="12" w:space="0" w:color="auto"/>
              <w:bottom w:val="single" w:sz="4" w:space="0" w:color="auto"/>
            </w:tcBorders>
          </w:tcPr>
          <w:p w14:paraId="54C1200D" w14:textId="77777777" w:rsidR="00D410A6" w:rsidRPr="00340B0D" w:rsidRDefault="00D410A6"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FF785BE" w14:textId="77777777" w:rsidR="00D410A6" w:rsidRPr="00340B0D" w:rsidRDefault="00D410A6" w:rsidP="00541D1A">
            <w:pPr>
              <w:rPr>
                <w:rFonts w:cs="Arial"/>
                <w:sz w:val="18"/>
                <w:szCs w:val="18"/>
              </w:rPr>
            </w:pPr>
          </w:p>
        </w:tc>
      </w:tr>
      <w:tr w:rsidR="00D410A6" w:rsidRPr="00340B0D" w14:paraId="753DED35"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161A1534" w14:textId="77777777" w:rsidR="00D410A6" w:rsidRPr="00340B0D" w:rsidRDefault="00D410A6" w:rsidP="00541D1A">
            <w:pPr>
              <w:pStyle w:val="Default"/>
              <w:rPr>
                <w:sz w:val="18"/>
                <w:szCs w:val="18"/>
              </w:rPr>
            </w:pPr>
            <w:r w:rsidRPr="00340B0D">
              <w:rPr>
                <w:sz w:val="18"/>
                <w:szCs w:val="18"/>
              </w:rPr>
              <w:t xml:space="preserve">Archipelagic sea lanes </w:t>
            </w:r>
          </w:p>
        </w:tc>
        <w:tc>
          <w:tcPr>
            <w:tcW w:w="997" w:type="dxa"/>
            <w:gridSpan w:val="2"/>
            <w:tcBorders>
              <w:top w:val="single" w:sz="4" w:space="0" w:color="auto"/>
              <w:left w:val="single" w:sz="4" w:space="0" w:color="auto"/>
              <w:bottom w:val="single" w:sz="4" w:space="0" w:color="auto"/>
              <w:right w:val="single" w:sz="12" w:space="0" w:color="auto"/>
            </w:tcBorders>
          </w:tcPr>
          <w:p w14:paraId="01AC1E8C" w14:textId="77777777" w:rsidR="00D410A6" w:rsidRPr="00340B0D" w:rsidRDefault="00D410A6" w:rsidP="00541D1A">
            <w:pPr>
              <w:jc w:val="center"/>
              <w:rPr>
                <w:rFonts w:cs="Arial"/>
                <w:sz w:val="18"/>
                <w:szCs w:val="18"/>
              </w:rPr>
            </w:pPr>
          </w:p>
        </w:tc>
        <w:tc>
          <w:tcPr>
            <w:tcW w:w="3155" w:type="dxa"/>
            <w:gridSpan w:val="4"/>
            <w:tcBorders>
              <w:top w:val="single" w:sz="4" w:space="0" w:color="auto"/>
              <w:left w:val="single" w:sz="12" w:space="0" w:color="auto"/>
              <w:bottom w:val="single" w:sz="4" w:space="0" w:color="auto"/>
            </w:tcBorders>
          </w:tcPr>
          <w:p w14:paraId="431C8C3E" w14:textId="77777777" w:rsidR="00D410A6" w:rsidRPr="00340B0D" w:rsidRDefault="00D410A6"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93D06E2" w14:textId="77777777" w:rsidR="00D410A6" w:rsidRPr="00340B0D" w:rsidRDefault="00D410A6" w:rsidP="00541D1A">
            <w:pPr>
              <w:rPr>
                <w:rFonts w:cs="Arial"/>
                <w:sz w:val="18"/>
                <w:szCs w:val="18"/>
              </w:rPr>
            </w:pPr>
          </w:p>
        </w:tc>
      </w:tr>
      <w:tr w:rsidR="00D410A6" w:rsidRPr="00340B0D" w14:paraId="49607B3F"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63C1F3AD" w14:textId="77777777" w:rsidR="00D410A6" w:rsidRPr="00340B0D" w:rsidRDefault="00D410A6" w:rsidP="00541D1A">
            <w:pPr>
              <w:pStyle w:val="Default"/>
              <w:rPr>
                <w:sz w:val="18"/>
                <w:szCs w:val="18"/>
              </w:rPr>
            </w:pPr>
            <w:r w:rsidRPr="00340B0D">
              <w:rPr>
                <w:sz w:val="18"/>
                <w:szCs w:val="18"/>
              </w:rPr>
              <w:t>Miscellaneous (Standard)</w:t>
            </w:r>
          </w:p>
        </w:tc>
        <w:tc>
          <w:tcPr>
            <w:tcW w:w="997" w:type="dxa"/>
            <w:gridSpan w:val="2"/>
            <w:tcBorders>
              <w:top w:val="single" w:sz="4" w:space="0" w:color="auto"/>
              <w:left w:val="single" w:sz="4" w:space="0" w:color="auto"/>
              <w:bottom w:val="single" w:sz="4" w:space="0" w:color="auto"/>
              <w:right w:val="single" w:sz="12" w:space="0" w:color="auto"/>
            </w:tcBorders>
          </w:tcPr>
          <w:p w14:paraId="22AE2391" w14:textId="77777777" w:rsidR="00D410A6" w:rsidRPr="00340B0D" w:rsidRDefault="00D410A6" w:rsidP="00541D1A">
            <w:pPr>
              <w:jc w:val="center"/>
              <w:rPr>
                <w:rFonts w:cs="Arial"/>
                <w:sz w:val="18"/>
                <w:szCs w:val="18"/>
              </w:rPr>
            </w:pPr>
          </w:p>
        </w:tc>
        <w:tc>
          <w:tcPr>
            <w:tcW w:w="3155" w:type="dxa"/>
            <w:gridSpan w:val="4"/>
            <w:tcBorders>
              <w:top w:val="single" w:sz="4" w:space="0" w:color="auto"/>
              <w:left w:val="single" w:sz="12" w:space="0" w:color="auto"/>
              <w:bottom w:val="single" w:sz="4" w:space="0" w:color="auto"/>
            </w:tcBorders>
          </w:tcPr>
          <w:p w14:paraId="0D9744D9" w14:textId="77777777" w:rsidR="00D410A6" w:rsidRPr="00340B0D" w:rsidRDefault="00D410A6"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F390422" w14:textId="77777777" w:rsidR="00D410A6" w:rsidRPr="00340B0D" w:rsidRDefault="00D410A6" w:rsidP="00541D1A">
            <w:pPr>
              <w:rPr>
                <w:rFonts w:cs="Arial"/>
                <w:sz w:val="18"/>
                <w:szCs w:val="18"/>
              </w:rPr>
            </w:pPr>
          </w:p>
        </w:tc>
      </w:tr>
      <w:tr w:rsidR="00D410A6" w:rsidRPr="00340B0D" w14:paraId="7533FD13"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1564F323" w14:textId="77777777" w:rsidR="00D410A6" w:rsidRPr="00340B0D" w:rsidRDefault="00D410A6" w:rsidP="00541D1A">
            <w:pPr>
              <w:pStyle w:val="Default"/>
              <w:ind w:left="720"/>
              <w:rPr>
                <w:sz w:val="18"/>
                <w:szCs w:val="18"/>
              </w:rPr>
            </w:pPr>
            <w:r w:rsidRPr="00340B0D">
              <w:rPr>
                <w:sz w:val="18"/>
                <w:szCs w:val="18"/>
              </w:rPr>
              <w:t>Chart (Standard)</w:t>
            </w:r>
          </w:p>
        </w:tc>
        <w:tc>
          <w:tcPr>
            <w:tcW w:w="997" w:type="dxa"/>
            <w:gridSpan w:val="2"/>
            <w:tcBorders>
              <w:top w:val="single" w:sz="4" w:space="0" w:color="auto"/>
              <w:left w:val="single" w:sz="4" w:space="0" w:color="auto"/>
              <w:bottom w:val="single" w:sz="4" w:space="0" w:color="auto"/>
              <w:right w:val="single" w:sz="12" w:space="0" w:color="auto"/>
            </w:tcBorders>
          </w:tcPr>
          <w:p w14:paraId="5CD0319F" w14:textId="77777777" w:rsidR="00D410A6" w:rsidRPr="00340B0D" w:rsidRDefault="00D410A6" w:rsidP="00541D1A">
            <w:pPr>
              <w:jc w:val="center"/>
              <w:rPr>
                <w:rFonts w:cs="Arial"/>
                <w:sz w:val="18"/>
                <w:szCs w:val="18"/>
              </w:rPr>
            </w:pPr>
          </w:p>
        </w:tc>
        <w:tc>
          <w:tcPr>
            <w:tcW w:w="3155" w:type="dxa"/>
            <w:gridSpan w:val="4"/>
            <w:tcBorders>
              <w:top w:val="single" w:sz="4" w:space="0" w:color="auto"/>
              <w:left w:val="single" w:sz="12" w:space="0" w:color="auto"/>
              <w:bottom w:val="single" w:sz="4" w:space="0" w:color="auto"/>
            </w:tcBorders>
          </w:tcPr>
          <w:p w14:paraId="3A0C8B89" w14:textId="77777777" w:rsidR="00D410A6" w:rsidRPr="00340B0D" w:rsidRDefault="00D410A6"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E51DA65" w14:textId="77777777" w:rsidR="00D410A6" w:rsidRPr="00340B0D" w:rsidRDefault="00D410A6" w:rsidP="00541D1A">
            <w:pPr>
              <w:rPr>
                <w:rFonts w:cs="Arial"/>
                <w:sz w:val="18"/>
                <w:szCs w:val="18"/>
              </w:rPr>
            </w:pPr>
          </w:p>
        </w:tc>
      </w:tr>
      <w:tr w:rsidR="00D410A6" w:rsidRPr="00340B0D" w14:paraId="3840CACF" w14:textId="77777777" w:rsidTr="00B426F3">
        <w:tc>
          <w:tcPr>
            <w:tcW w:w="4375" w:type="dxa"/>
            <w:gridSpan w:val="4"/>
            <w:tcBorders>
              <w:top w:val="single" w:sz="4" w:space="0" w:color="auto"/>
              <w:left w:val="single" w:sz="12" w:space="0" w:color="auto"/>
              <w:bottom w:val="single" w:sz="12" w:space="0" w:color="auto"/>
              <w:right w:val="single" w:sz="4" w:space="0" w:color="auto"/>
            </w:tcBorders>
          </w:tcPr>
          <w:p w14:paraId="6680BE6E" w14:textId="77777777" w:rsidR="00D410A6" w:rsidRPr="00340B0D" w:rsidRDefault="00D410A6" w:rsidP="00541D1A">
            <w:pPr>
              <w:pStyle w:val="Default"/>
              <w:ind w:left="720"/>
              <w:rPr>
                <w:sz w:val="18"/>
                <w:szCs w:val="18"/>
              </w:rPr>
            </w:pPr>
            <w:r w:rsidRPr="00340B0D">
              <w:rPr>
                <w:sz w:val="18"/>
                <w:szCs w:val="18"/>
              </w:rPr>
              <w:t>Alert Highlights (Standard)</w:t>
            </w:r>
          </w:p>
        </w:tc>
        <w:tc>
          <w:tcPr>
            <w:tcW w:w="997" w:type="dxa"/>
            <w:gridSpan w:val="2"/>
            <w:tcBorders>
              <w:top w:val="single" w:sz="4" w:space="0" w:color="auto"/>
              <w:left w:val="single" w:sz="4" w:space="0" w:color="auto"/>
              <w:bottom w:val="single" w:sz="12" w:space="0" w:color="auto"/>
              <w:right w:val="single" w:sz="12" w:space="0" w:color="auto"/>
            </w:tcBorders>
          </w:tcPr>
          <w:p w14:paraId="74167DF7" w14:textId="77777777" w:rsidR="00D410A6" w:rsidRPr="00340B0D" w:rsidRDefault="00D410A6" w:rsidP="00541D1A">
            <w:pPr>
              <w:jc w:val="center"/>
              <w:rPr>
                <w:rFonts w:cs="Arial"/>
                <w:sz w:val="18"/>
                <w:szCs w:val="18"/>
              </w:rPr>
            </w:pPr>
          </w:p>
        </w:tc>
        <w:tc>
          <w:tcPr>
            <w:tcW w:w="3155" w:type="dxa"/>
            <w:gridSpan w:val="4"/>
            <w:tcBorders>
              <w:top w:val="single" w:sz="4" w:space="0" w:color="auto"/>
              <w:left w:val="single" w:sz="12" w:space="0" w:color="auto"/>
              <w:bottom w:val="single" w:sz="12" w:space="0" w:color="auto"/>
            </w:tcBorders>
          </w:tcPr>
          <w:p w14:paraId="1DEB5E2D" w14:textId="77777777" w:rsidR="00D410A6" w:rsidRPr="00340B0D" w:rsidRDefault="00D410A6"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6988981F" w14:textId="77777777" w:rsidR="00D410A6" w:rsidRPr="00340B0D" w:rsidRDefault="00D410A6" w:rsidP="00541D1A">
            <w:pPr>
              <w:rPr>
                <w:rFonts w:cs="Arial"/>
                <w:sz w:val="18"/>
                <w:szCs w:val="18"/>
              </w:rPr>
            </w:pPr>
          </w:p>
        </w:tc>
      </w:tr>
      <w:tr w:rsidR="00D410A6" w:rsidRPr="00340B0D" w14:paraId="308F4B89"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8B1301B" w14:textId="77777777" w:rsidR="00D410A6" w:rsidRPr="00EF63B4" w:rsidRDefault="00D410A6" w:rsidP="00541D1A">
            <w:pPr>
              <w:jc w:val="center"/>
              <w:rPr>
                <w:rFonts w:cs="Arial"/>
                <w:sz w:val="18"/>
                <w:szCs w:val="18"/>
              </w:rPr>
            </w:pPr>
            <w:r>
              <w:rPr>
                <w:rFonts w:cs="Arial"/>
                <w:b/>
                <w:bCs/>
                <w:sz w:val="18"/>
                <w:szCs w:val="18"/>
              </w:rPr>
              <w:t>Additional</w:t>
            </w:r>
          </w:p>
        </w:tc>
      </w:tr>
      <w:tr w:rsidR="00D410A6" w:rsidRPr="00340B0D" w14:paraId="43DADF51"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04518471" w14:textId="77777777" w:rsidR="00D410A6" w:rsidRPr="00340B0D" w:rsidRDefault="00D410A6" w:rsidP="00541D1A">
            <w:pPr>
              <w:pStyle w:val="Default"/>
              <w:ind w:left="720"/>
              <w:rPr>
                <w:sz w:val="18"/>
                <w:szCs w:val="18"/>
              </w:rPr>
            </w:pPr>
          </w:p>
        </w:tc>
        <w:tc>
          <w:tcPr>
            <w:tcW w:w="997" w:type="dxa"/>
            <w:gridSpan w:val="2"/>
            <w:tcBorders>
              <w:top w:val="single" w:sz="4" w:space="0" w:color="auto"/>
              <w:left w:val="single" w:sz="4" w:space="0" w:color="auto"/>
              <w:bottom w:val="single" w:sz="4" w:space="0" w:color="auto"/>
              <w:right w:val="double" w:sz="4" w:space="0" w:color="auto"/>
            </w:tcBorders>
          </w:tcPr>
          <w:p w14:paraId="465282F8" w14:textId="77777777" w:rsidR="00D410A6" w:rsidRPr="00340B0D" w:rsidRDefault="00D410A6" w:rsidP="00541D1A">
            <w:pPr>
              <w:jc w:val="center"/>
              <w:rPr>
                <w:rFonts w:cs="Arial"/>
                <w:sz w:val="18"/>
                <w:szCs w:val="18"/>
              </w:rPr>
            </w:pPr>
          </w:p>
        </w:tc>
        <w:tc>
          <w:tcPr>
            <w:tcW w:w="3155" w:type="dxa"/>
            <w:gridSpan w:val="4"/>
            <w:tcBorders>
              <w:top w:val="single" w:sz="4" w:space="0" w:color="auto"/>
              <w:left w:val="double" w:sz="4" w:space="0" w:color="auto"/>
              <w:bottom w:val="single" w:sz="4" w:space="0" w:color="auto"/>
            </w:tcBorders>
          </w:tcPr>
          <w:p w14:paraId="66774C78" w14:textId="77777777" w:rsidR="00D410A6" w:rsidRPr="00340B0D" w:rsidRDefault="00D410A6"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9BD7269" w14:textId="77777777" w:rsidR="00D410A6" w:rsidRPr="00340B0D" w:rsidRDefault="00D410A6" w:rsidP="00541D1A">
            <w:pPr>
              <w:rPr>
                <w:rFonts w:cs="Arial"/>
                <w:sz w:val="18"/>
                <w:szCs w:val="18"/>
              </w:rPr>
            </w:pPr>
          </w:p>
        </w:tc>
      </w:tr>
      <w:tr w:rsidR="00D410A6" w:rsidRPr="00340B0D" w14:paraId="2E360E2B"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3EB5F09B" w14:textId="77777777" w:rsidR="00D410A6" w:rsidRPr="00340B0D" w:rsidRDefault="00D410A6" w:rsidP="00541D1A">
            <w:pPr>
              <w:pStyle w:val="Default"/>
              <w:ind w:left="720"/>
              <w:rPr>
                <w:sz w:val="18"/>
                <w:szCs w:val="18"/>
              </w:rPr>
            </w:pPr>
          </w:p>
        </w:tc>
        <w:tc>
          <w:tcPr>
            <w:tcW w:w="997" w:type="dxa"/>
            <w:gridSpan w:val="2"/>
            <w:tcBorders>
              <w:top w:val="single" w:sz="4" w:space="0" w:color="auto"/>
              <w:left w:val="single" w:sz="4" w:space="0" w:color="auto"/>
              <w:bottom w:val="single" w:sz="4" w:space="0" w:color="auto"/>
              <w:right w:val="double" w:sz="4" w:space="0" w:color="auto"/>
            </w:tcBorders>
          </w:tcPr>
          <w:p w14:paraId="64DC3D67" w14:textId="77777777" w:rsidR="00D410A6" w:rsidRPr="00340B0D" w:rsidRDefault="00D410A6" w:rsidP="00541D1A">
            <w:pPr>
              <w:jc w:val="center"/>
              <w:rPr>
                <w:rFonts w:cs="Arial"/>
                <w:sz w:val="18"/>
                <w:szCs w:val="18"/>
              </w:rPr>
            </w:pPr>
          </w:p>
        </w:tc>
        <w:tc>
          <w:tcPr>
            <w:tcW w:w="3155" w:type="dxa"/>
            <w:gridSpan w:val="4"/>
            <w:tcBorders>
              <w:top w:val="single" w:sz="4" w:space="0" w:color="auto"/>
              <w:left w:val="double" w:sz="4" w:space="0" w:color="auto"/>
              <w:bottom w:val="single" w:sz="4" w:space="0" w:color="auto"/>
            </w:tcBorders>
          </w:tcPr>
          <w:p w14:paraId="702C831D" w14:textId="77777777" w:rsidR="00D410A6" w:rsidRPr="00340B0D" w:rsidRDefault="00D410A6"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6AEE28C" w14:textId="77777777" w:rsidR="00D410A6" w:rsidRPr="00340B0D" w:rsidRDefault="00D410A6" w:rsidP="00541D1A">
            <w:pPr>
              <w:rPr>
                <w:rFonts w:cs="Arial"/>
                <w:sz w:val="18"/>
                <w:szCs w:val="18"/>
              </w:rPr>
            </w:pPr>
          </w:p>
        </w:tc>
      </w:tr>
      <w:tr w:rsidR="00D410A6" w:rsidRPr="00340B0D" w14:paraId="717CB85D"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ACA6474" w14:textId="77777777" w:rsidR="00D410A6" w:rsidRPr="00340B0D" w:rsidRDefault="00D410A6" w:rsidP="00541D1A">
            <w:pPr>
              <w:jc w:val="center"/>
              <w:rPr>
                <w:rFonts w:cs="Arial"/>
                <w:b/>
                <w:bCs/>
                <w:sz w:val="18"/>
                <w:szCs w:val="18"/>
              </w:rPr>
            </w:pPr>
            <w:r w:rsidRPr="00340B0D">
              <w:rPr>
                <w:rFonts w:cs="Arial"/>
                <w:b/>
                <w:bCs/>
                <w:sz w:val="18"/>
                <w:szCs w:val="18"/>
              </w:rPr>
              <w:t>Setup</w:t>
            </w:r>
          </w:p>
        </w:tc>
      </w:tr>
      <w:tr w:rsidR="00D410A6" w:rsidRPr="00340B0D" w14:paraId="535855CD"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56E7E668" w14:textId="77777777" w:rsidR="00E6520E" w:rsidRPr="009C22F4" w:rsidRDefault="00E6520E" w:rsidP="00E6520E">
            <w:pPr>
              <w:rPr>
                <w:rFonts w:cs="Arial"/>
                <w:i/>
              </w:rPr>
            </w:pPr>
            <w:r w:rsidRPr="00A53E84">
              <w:rPr>
                <w:i/>
              </w:rPr>
              <w:t xml:space="preserve">This test is performed by loading the </w:t>
            </w:r>
            <w:r>
              <w:rPr>
                <w:i/>
              </w:rPr>
              <w:t xml:space="preserve">exchange sets NavigationalHazardsOverviewDF1 and </w:t>
            </w:r>
            <w:proofErr w:type="spellStart"/>
            <w:r>
              <w:rPr>
                <w:i/>
              </w:rPr>
              <w:t>NavigationalHazardsDF</w:t>
            </w:r>
            <w:proofErr w:type="spellEnd"/>
            <w:r w:rsidRPr="00A53E84">
              <w:rPr>
                <w:i/>
              </w:rPr>
              <w:t>, manually creating a route connecting all way points between feature</w:t>
            </w:r>
            <w:r>
              <w:rPr>
                <w:i/>
              </w:rPr>
              <w:t>s</w:t>
            </w:r>
            <w:r w:rsidRPr="00A53E84">
              <w:rPr>
                <w:i/>
              </w:rPr>
              <w:t xml:space="preserve"> marked as WP1 through WP8 and checking </w:t>
            </w:r>
            <w:r>
              <w:rPr>
                <w:i/>
              </w:rPr>
              <w:t xml:space="preserve">the </w:t>
            </w:r>
            <w:r w:rsidRPr="00A53E84">
              <w:rPr>
                <w:i/>
              </w:rPr>
              <w:t xml:space="preserve">display against </w:t>
            </w:r>
            <w:r>
              <w:rPr>
                <w:i/>
              </w:rPr>
              <w:t>a</w:t>
            </w:r>
            <w:r w:rsidRPr="00A53E84">
              <w:rPr>
                <w:i/>
              </w:rPr>
              <w:t xml:space="preserve"> corresponding graphical plot</w:t>
            </w:r>
          </w:p>
          <w:p w14:paraId="68799AD4" w14:textId="4403DE9A" w:rsidR="00D410A6" w:rsidRDefault="00D410A6" w:rsidP="00541D1A">
            <w:pPr>
              <w:rPr>
                <w:rFonts w:cs="Arial"/>
                <w:sz w:val="18"/>
                <w:szCs w:val="18"/>
              </w:rPr>
            </w:pPr>
          </w:p>
          <w:p w14:paraId="37A3B0A2" w14:textId="77777777" w:rsidR="00E6520E" w:rsidRDefault="00E6520E" w:rsidP="00541D1A">
            <w:pPr>
              <w:rPr>
                <w:rFonts w:cs="Arial"/>
                <w:sz w:val="18"/>
                <w:szCs w:val="18"/>
              </w:rPr>
            </w:pPr>
          </w:p>
          <w:p w14:paraId="10128652" w14:textId="77777777" w:rsidR="00B426F3" w:rsidRPr="00A53E84" w:rsidRDefault="00B426F3" w:rsidP="00B426F3">
            <w:pPr>
              <w:rPr>
                <w:i/>
              </w:rPr>
            </w:pPr>
            <w:r>
              <w:rPr>
                <w:i/>
              </w:rPr>
              <w:t xml:space="preserve">A) </w:t>
            </w:r>
            <w:r w:rsidRPr="00A53E84">
              <w:rPr>
                <w:i/>
              </w:rPr>
              <w:t xml:space="preserve">Load </w:t>
            </w:r>
            <w:r>
              <w:rPr>
                <w:i/>
              </w:rPr>
              <w:t xml:space="preserve">the exchange set </w:t>
            </w:r>
            <w:proofErr w:type="spellStart"/>
            <w:r w:rsidRPr="00E012C8">
              <w:rPr>
                <w:b/>
                <w:bCs/>
                <w:i/>
              </w:rPr>
              <w:t>NavigationalHazards</w:t>
            </w:r>
            <w:r>
              <w:rPr>
                <w:b/>
                <w:bCs/>
                <w:i/>
              </w:rPr>
              <w:t>DF</w:t>
            </w:r>
            <w:proofErr w:type="spellEnd"/>
          </w:p>
          <w:p w14:paraId="31B7AEA3" w14:textId="77777777" w:rsidR="00B426F3" w:rsidRPr="00A53E84" w:rsidRDefault="00B426F3" w:rsidP="00B426F3">
            <w:pPr>
              <w:rPr>
                <w:i/>
              </w:rPr>
            </w:pPr>
            <w:r w:rsidRPr="00A53E84">
              <w:rPr>
                <w:i/>
              </w:rPr>
              <w:t xml:space="preserve">Load </w:t>
            </w:r>
            <w:r>
              <w:rPr>
                <w:i/>
              </w:rPr>
              <w:t xml:space="preserve">the exchange set </w:t>
            </w:r>
            <w:r w:rsidRPr="00E012C8">
              <w:rPr>
                <w:b/>
                <w:bCs/>
                <w:i/>
              </w:rPr>
              <w:t>NavigationalHazardsOverview</w:t>
            </w:r>
            <w:r>
              <w:rPr>
                <w:b/>
                <w:bCs/>
                <w:i/>
              </w:rPr>
              <w:t>DF1</w:t>
            </w:r>
          </w:p>
          <w:p w14:paraId="6EB37B8E" w14:textId="77777777" w:rsidR="00B426F3" w:rsidRPr="00E012C8" w:rsidRDefault="00B426F3" w:rsidP="00B426F3">
            <w:pPr>
              <w:pStyle w:val="ListParagraph"/>
              <w:numPr>
                <w:ilvl w:val="0"/>
                <w:numId w:val="37"/>
              </w:numPr>
              <w:rPr>
                <w:i/>
              </w:rPr>
            </w:pPr>
            <w:r w:rsidRPr="00E012C8">
              <w:rPr>
                <w:i/>
              </w:rPr>
              <w:t>Select Display Category Other</w:t>
            </w:r>
          </w:p>
          <w:p w14:paraId="7697D657" w14:textId="77777777" w:rsidR="00B426F3" w:rsidRPr="00E012C8" w:rsidRDefault="00B426F3" w:rsidP="00B426F3">
            <w:pPr>
              <w:pStyle w:val="ListParagraph"/>
              <w:numPr>
                <w:ilvl w:val="0"/>
                <w:numId w:val="37"/>
              </w:numPr>
              <w:rPr>
                <w:i/>
              </w:rPr>
            </w:pPr>
            <w:r w:rsidRPr="00E012C8">
              <w:rPr>
                <w:i/>
              </w:rPr>
              <w:t>Set the Safety Contour value to 30 m</w:t>
            </w:r>
          </w:p>
          <w:p w14:paraId="3A06CD34" w14:textId="77777777" w:rsidR="00B426F3" w:rsidRPr="00E012C8" w:rsidRDefault="00B426F3" w:rsidP="00B426F3">
            <w:pPr>
              <w:pStyle w:val="ListParagraph"/>
              <w:numPr>
                <w:ilvl w:val="0"/>
                <w:numId w:val="37"/>
              </w:numPr>
              <w:rPr>
                <w:i/>
              </w:rPr>
            </w:pPr>
            <w:r w:rsidRPr="00E012C8">
              <w:rPr>
                <w:i/>
              </w:rPr>
              <w:t>Set the Safety Depth  value to 30 m</w:t>
            </w:r>
          </w:p>
          <w:p w14:paraId="31FB18A3" w14:textId="77777777" w:rsidR="00B426F3" w:rsidRPr="00E012C8" w:rsidRDefault="00B426F3" w:rsidP="00B426F3">
            <w:pPr>
              <w:pStyle w:val="ListParagraph"/>
              <w:numPr>
                <w:ilvl w:val="0"/>
                <w:numId w:val="37"/>
              </w:numPr>
              <w:rPr>
                <w:i/>
              </w:rPr>
            </w:pPr>
            <w:r w:rsidRPr="00E012C8">
              <w:rPr>
                <w:i/>
              </w:rPr>
              <w:t xml:space="preserve">Select Symbolized Boundaries </w:t>
            </w:r>
          </w:p>
          <w:p w14:paraId="08ECE967" w14:textId="77777777" w:rsidR="00B426F3" w:rsidRPr="00E012C8" w:rsidRDefault="00B426F3" w:rsidP="00B426F3">
            <w:pPr>
              <w:pStyle w:val="ListParagraph"/>
              <w:numPr>
                <w:ilvl w:val="0"/>
                <w:numId w:val="37"/>
              </w:numPr>
              <w:rPr>
                <w:i/>
              </w:rPr>
            </w:pPr>
            <w:r w:rsidRPr="00E012C8">
              <w:rPr>
                <w:i/>
              </w:rPr>
              <w:t>Select Paper chart symbols</w:t>
            </w:r>
          </w:p>
          <w:p w14:paraId="03C2D323" w14:textId="77777777" w:rsidR="00B426F3" w:rsidRDefault="00B426F3" w:rsidP="00B426F3">
            <w:pPr>
              <w:jc w:val="left"/>
              <w:rPr>
                <w:i/>
              </w:rPr>
            </w:pPr>
            <w:r w:rsidRPr="00E012C8">
              <w:rPr>
                <w:i/>
              </w:rPr>
              <w:t>Select all Text groups</w:t>
            </w:r>
          </w:p>
          <w:p w14:paraId="642A9A76" w14:textId="77777777" w:rsidR="00B426F3" w:rsidRDefault="00B426F3" w:rsidP="00B426F3">
            <w:pPr>
              <w:jc w:val="left"/>
              <w:rPr>
                <w:i/>
              </w:rPr>
            </w:pPr>
          </w:p>
          <w:p w14:paraId="30C85285" w14:textId="51749C46" w:rsidR="00B426F3" w:rsidRPr="00110428" w:rsidRDefault="00B426F3" w:rsidP="00B426F3">
            <w:pPr>
              <w:rPr>
                <w:rFonts w:cs="Arial"/>
              </w:rPr>
            </w:pPr>
            <w:r>
              <w:rPr>
                <w:i/>
              </w:rPr>
              <w:t xml:space="preserve">(B) The test should then be repeated using the exchange sets </w:t>
            </w:r>
            <w:proofErr w:type="spellStart"/>
            <w:r w:rsidRPr="00E012C8">
              <w:rPr>
                <w:b/>
                <w:bCs/>
                <w:i/>
              </w:rPr>
              <w:t>NavigationalHazards</w:t>
            </w:r>
            <w:r>
              <w:rPr>
                <w:b/>
                <w:bCs/>
                <w:i/>
              </w:rPr>
              <w:t>DF</w:t>
            </w:r>
            <w:proofErr w:type="spellEnd"/>
            <w:r>
              <w:rPr>
                <w:b/>
                <w:bCs/>
                <w:i/>
              </w:rPr>
              <w:t xml:space="preserve"> </w:t>
            </w:r>
            <w:r>
              <w:rPr>
                <w:i/>
              </w:rPr>
              <w:t xml:space="preserve">and </w:t>
            </w:r>
            <w:r w:rsidRPr="00E012C8">
              <w:rPr>
                <w:b/>
                <w:bCs/>
                <w:i/>
              </w:rPr>
              <w:t>NavigationalHazardsOverview</w:t>
            </w:r>
            <w:r>
              <w:rPr>
                <w:b/>
                <w:bCs/>
                <w:i/>
              </w:rPr>
              <w:t>DF2</w:t>
            </w:r>
          </w:p>
          <w:p w14:paraId="1C35B473" w14:textId="77777777" w:rsidR="00D410A6" w:rsidRPr="00340B0D" w:rsidRDefault="00D410A6" w:rsidP="00541D1A">
            <w:pPr>
              <w:rPr>
                <w:rFonts w:cs="Arial"/>
                <w:sz w:val="18"/>
                <w:szCs w:val="18"/>
              </w:rPr>
            </w:pPr>
          </w:p>
        </w:tc>
      </w:tr>
      <w:tr w:rsidR="00D410A6" w:rsidRPr="00340B0D" w14:paraId="037DF832"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EE071E2" w14:textId="77777777" w:rsidR="00D410A6" w:rsidRPr="00340B0D" w:rsidRDefault="00D410A6" w:rsidP="00541D1A">
            <w:pPr>
              <w:jc w:val="center"/>
              <w:rPr>
                <w:rFonts w:cs="Arial"/>
                <w:b/>
                <w:bCs/>
                <w:sz w:val="18"/>
                <w:szCs w:val="18"/>
              </w:rPr>
            </w:pPr>
            <w:r w:rsidRPr="00340B0D">
              <w:rPr>
                <w:rFonts w:cs="Arial"/>
                <w:b/>
                <w:bCs/>
                <w:sz w:val="18"/>
                <w:szCs w:val="18"/>
              </w:rPr>
              <w:lastRenderedPageBreak/>
              <w:t>Action</w:t>
            </w:r>
          </w:p>
        </w:tc>
      </w:tr>
      <w:tr w:rsidR="00D410A6" w:rsidRPr="00340B0D" w14:paraId="36EEE82E"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5E6A5D4" w14:textId="77777777" w:rsidR="00D410A6" w:rsidRDefault="00D410A6" w:rsidP="00541D1A">
            <w:pPr>
              <w:rPr>
                <w:rFonts w:cs="Arial"/>
                <w:b/>
                <w:bCs/>
              </w:rPr>
            </w:pPr>
          </w:p>
          <w:p w14:paraId="3D9E0875" w14:textId="77777777" w:rsidR="00B426F3" w:rsidRPr="007A7590" w:rsidRDefault="00B426F3" w:rsidP="00B426F3">
            <w:pPr>
              <w:jc w:val="left"/>
              <w:rPr>
                <w:i/>
              </w:rPr>
            </w:pPr>
            <w:r w:rsidRPr="007A7590">
              <w:rPr>
                <w:i/>
              </w:rPr>
              <w:t xml:space="preserve">Select position 39°57.000’N 104°49.000’W at </w:t>
            </w:r>
            <w:r>
              <w:rPr>
                <w:i/>
              </w:rPr>
              <w:t>the maximum display</w:t>
            </w:r>
            <w:r w:rsidRPr="007A7590">
              <w:rPr>
                <w:i/>
              </w:rPr>
              <w:t xml:space="preserve"> scale (1:350 000) of </w:t>
            </w:r>
            <w:r>
              <w:rPr>
                <w:i/>
              </w:rPr>
              <w:t>101</w:t>
            </w:r>
            <w:r w:rsidRPr="00A53E84">
              <w:rPr>
                <w:i/>
              </w:rPr>
              <w:t>AA</w:t>
            </w:r>
            <w:r>
              <w:rPr>
                <w:i/>
              </w:rPr>
              <w:t>00</w:t>
            </w:r>
            <w:r w:rsidRPr="00A53E84">
              <w:rPr>
                <w:i/>
              </w:rPr>
              <w:t>OVRVU</w:t>
            </w:r>
            <w:r>
              <w:rPr>
                <w:i/>
              </w:rPr>
              <w:t xml:space="preserve"> (or AA5OVRVU)</w:t>
            </w:r>
            <w:r w:rsidRPr="007A7590">
              <w:rPr>
                <w:i/>
              </w:rPr>
              <w:t>.</w:t>
            </w:r>
          </w:p>
          <w:p w14:paraId="72B755E1" w14:textId="77777777" w:rsidR="00B426F3" w:rsidRDefault="00B426F3" w:rsidP="00B426F3">
            <w:pPr>
              <w:jc w:val="left"/>
              <w:rPr>
                <w:i/>
              </w:rPr>
            </w:pPr>
            <w:r w:rsidRPr="007A7590">
              <w:rPr>
                <w:i/>
              </w:rPr>
              <w:t xml:space="preserve">Set simulated own ship for 39°49.587’N 104°54.930’W with heading set for 10.0°  </w:t>
            </w:r>
          </w:p>
          <w:p w14:paraId="3D2488B9" w14:textId="7E668FB9" w:rsidR="00B426F3" w:rsidRDefault="00B426F3" w:rsidP="00B426F3">
            <w:pPr>
              <w:rPr>
                <w:rFonts w:cs="Arial"/>
                <w:b/>
                <w:bCs/>
              </w:rPr>
            </w:pPr>
            <w:r w:rsidRPr="007A7590">
              <w:rPr>
                <w:i/>
              </w:rPr>
              <w:t>Select size of own ship check area as 1.0 NM width and 8.0 NM length</w:t>
            </w:r>
          </w:p>
          <w:p w14:paraId="12A74AD7" w14:textId="77777777" w:rsidR="00B426F3" w:rsidRPr="00110428" w:rsidRDefault="00B426F3" w:rsidP="00541D1A">
            <w:pPr>
              <w:rPr>
                <w:rFonts w:cs="Arial"/>
                <w:b/>
                <w:bCs/>
              </w:rPr>
            </w:pPr>
          </w:p>
        </w:tc>
      </w:tr>
      <w:tr w:rsidR="00D410A6" w:rsidRPr="00340B0D" w14:paraId="7BEACF0B"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64E10E5" w14:textId="77777777" w:rsidR="00D410A6" w:rsidRPr="00340B0D" w:rsidRDefault="00D410A6" w:rsidP="00541D1A">
            <w:pPr>
              <w:jc w:val="center"/>
              <w:rPr>
                <w:rFonts w:cs="Arial"/>
                <w:sz w:val="18"/>
                <w:szCs w:val="18"/>
              </w:rPr>
            </w:pPr>
            <w:r w:rsidRPr="00340B0D">
              <w:rPr>
                <w:rFonts w:cs="Arial"/>
                <w:b/>
                <w:bCs/>
                <w:sz w:val="18"/>
                <w:szCs w:val="18"/>
              </w:rPr>
              <w:t>Results</w:t>
            </w:r>
          </w:p>
        </w:tc>
      </w:tr>
      <w:tr w:rsidR="00D410A6" w:rsidRPr="00340B0D" w14:paraId="01BC553D"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7A15DF7D" w14:textId="77777777" w:rsidR="00D410A6" w:rsidRDefault="00D410A6" w:rsidP="00541D1A">
            <w:pPr>
              <w:rPr>
                <w:rFonts w:cs="Arial"/>
                <w:sz w:val="18"/>
                <w:szCs w:val="18"/>
              </w:rPr>
            </w:pPr>
          </w:p>
          <w:p w14:paraId="342BC069" w14:textId="77777777" w:rsidR="00D410A6" w:rsidRDefault="00D410A6" w:rsidP="00541D1A">
            <w:pPr>
              <w:rPr>
                <w:rFonts w:cs="Arial"/>
                <w:sz w:val="18"/>
                <w:szCs w:val="18"/>
              </w:rPr>
            </w:pPr>
          </w:p>
          <w:p w14:paraId="0D815BAE" w14:textId="44F94C27" w:rsidR="00D410A6" w:rsidRDefault="00B426F3" w:rsidP="00541D1A">
            <w:pPr>
              <w:rPr>
                <w:i/>
              </w:rPr>
            </w:pPr>
            <w:r w:rsidRPr="007A7590">
              <w:rPr>
                <w:i/>
              </w:rPr>
              <w:t>The ENC in the ECDIS should match the corresponding graphical plot</w:t>
            </w:r>
            <w:r>
              <w:rPr>
                <w:i/>
              </w:rPr>
              <w:t>s</w:t>
            </w:r>
            <w:r w:rsidRPr="007A7590">
              <w:rPr>
                <w:i/>
              </w:rPr>
              <w:t xml:space="preserve"> shown below</w:t>
            </w:r>
            <w:r>
              <w:rPr>
                <w:i/>
              </w:rPr>
              <w:t xml:space="preserve"> (A)</w:t>
            </w:r>
            <w:r w:rsidRPr="007A7590">
              <w:rPr>
                <w:i/>
              </w:rPr>
              <w:t>.</w:t>
            </w:r>
          </w:p>
          <w:p w14:paraId="1ED7A304" w14:textId="77777777" w:rsidR="00B426F3" w:rsidRDefault="00B426F3" w:rsidP="00541D1A">
            <w:pPr>
              <w:rPr>
                <w:rFonts w:cs="Arial"/>
                <w:sz w:val="18"/>
                <w:szCs w:val="18"/>
              </w:rPr>
            </w:pPr>
          </w:p>
          <w:p w14:paraId="36A6EC64" w14:textId="09F1B132" w:rsidR="00D410A6" w:rsidRPr="00340B0D" w:rsidRDefault="00B426F3" w:rsidP="00541D1A">
            <w:pPr>
              <w:jc w:val="center"/>
              <w:rPr>
                <w:rFonts w:cs="Arial"/>
                <w:sz w:val="18"/>
                <w:szCs w:val="18"/>
              </w:rPr>
            </w:pPr>
            <w:r w:rsidRPr="007944FC">
              <w:rPr>
                <w:noProof/>
                <w:lang w:eastAsia="en-GB"/>
              </w:rPr>
              <w:drawing>
                <wp:inline distT="0" distB="0" distL="0" distR="0" wp14:anchorId="182774AD" wp14:editId="3CB3DC73">
                  <wp:extent cx="5742196" cy="2587673"/>
                  <wp:effectExtent l="0" t="0" r="0" b="3175"/>
                  <wp:docPr id="22" name="Picture 22" descr="C:\msdokut\STANDARDIT\IHO\ENCWG\Drafting 4.0.2 after Mar2016\New picture originals 23mar2016\5.4 picture 1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msdokut\STANDARDIT\IHO\ENCWG\Drafting 4.0.2 after Mar2016\New picture originals 23mar2016\5.4 picture 1 - Alternative.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42196" cy="2587673"/>
                          </a:xfrm>
                          <a:prstGeom prst="rect">
                            <a:avLst/>
                          </a:prstGeom>
                          <a:noFill/>
                          <a:ln>
                            <a:noFill/>
                          </a:ln>
                        </pic:spPr>
                      </pic:pic>
                    </a:graphicData>
                  </a:graphic>
                </wp:inline>
              </w:drawing>
            </w:r>
          </w:p>
          <w:p w14:paraId="3CC78B6D" w14:textId="77777777" w:rsidR="00D410A6" w:rsidRDefault="00D410A6" w:rsidP="00541D1A">
            <w:pPr>
              <w:tabs>
                <w:tab w:val="left" w:pos="3048"/>
              </w:tabs>
              <w:jc w:val="center"/>
              <w:rPr>
                <w:rFonts w:cs="Arial"/>
                <w:sz w:val="18"/>
                <w:szCs w:val="18"/>
              </w:rPr>
            </w:pPr>
          </w:p>
          <w:p w14:paraId="4E3C98EF" w14:textId="77777777" w:rsidR="00D410A6" w:rsidRPr="00340B0D" w:rsidRDefault="00D410A6" w:rsidP="00541D1A">
            <w:pPr>
              <w:tabs>
                <w:tab w:val="left" w:pos="3048"/>
              </w:tabs>
              <w:jc w:val="center"/>
              <w:rPr>
                <w:rFonts w:cs="Arial"/>
                <w:sz w:val="18"/>
                <w:szCs w:val="18"/>
              </w:rPr>
            </w:pPr>
          </w:p>
          <w:p w14:paraId="05C3D57B" w14:textId="77777777" w:rsidR="00D410A6" w:rsidRDefault="00D410A6" w:rsidP="00541D1A">
            <w:pPr>
              <w:jc w:val="center"/>
              <w:rPr>
                <w:rFonts w:cs="Arial"/>
                <w:sz w:val="18"/>
                <w:szCs w:val="18"/>
              </w:rPr>
            </w:pPr>
          </w:p>
          <w:p w14:paraId="44E17C31" w14:textId="77777777" w:rsidR="00D410A6" w:rsidRDefault="00D410A6" w:rsidP="00541D1A">
            <w:pPr>
              <w:jc w:val="center"/>
              <w:rPr>
                <w:rFonts w:cs="Arial"/>
                <w:sz w:val="18"/>
                <w:szCs w:val="18"/>
              </w:rPr>
            </w:pPr>
          </w:p>
          <w:p w14:paraId="19663999" w14:textId="77777777" w:rsidR="00D410A6" w:rsidRPr="00340B0D" w:rsidRDefault="00D410A6" w:rsidP="00541D1A">
            <w:pPr>
              <w:rPr>
                <w:rFonts w:cs="Arial"/>
                <w:sz w:val="18"/>
                <w:szCs w:val="18"/>
              </w:rPr>
            </w:pPr>
          </w:p>
        </w:tc>
      </w:tr>
    </w:tbl>
    <w:p w14:paraId="13983ACA" w14:textId="77777777" w:rsidR="00590615" w:rsidRPr="00937544" w:rsidRDefault="00590615" w:rsidP="00590615"/>
    <w:p w14:paraId="52140191" w14:textId="77777777" w:rsidR="00590615" w:rsidRDefault="00590615" w:rsidP="00590615">
      <w:pPr>
        <w:widowControl/>
        <w:spacing w:after="160" w:line="259" w:lineRule="auto"/>
        <w:jc w:val="left"/>
        <w:rPr>
          <w:b/>
        </w:rPr>
      </w:pPr>
      <w:r>
        <w:br w:type="page"/>
      </w:r>
    </w:p>
    <w:p w14:paraId="648CFBA1" w14:textId="77777777" w:rsidR="00590615" w:rsidRDefault="00590615" w:rsidP="00590615">
      <w:pPr>
        <w:pStyle w:val="Heading2"/>
      </w:pPr>
      <w:bookmarkStart w:id="10618" w:name="_Toc189647964"/>
      <w:r>
        <w:lastRenderedPageBreak/>
        <w:t>Detection of Areas for which Special Conditions Exist</w:t>
      </w:r>
      <w:bookmarkEnd w:id="10618"/>
    </w:p>
    <w:p w14:paraId="0F9E352B" w14:textId="77777777" w:rsidR="00590615" w:rsidRPr="007E2CFE" w:rsidRDefault="00590615" w:rsidP="00590615">
      <w:pPr>
        <w:pStyle w:val="Heading3"/>
      </w:pPr>
      <w:bookmarkStart w:id="10619" w:name="_Toc189647965"/>
      <w:r>
        <w:t>Detection and Notification of Areas for which special conditions exist – basic test</w:t>
      </w:r>
      <w:bookmarkEnd w:id="10619"/>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430"/>
        <w:gridCol w:w="3043"/>
        <w:gridCol w:w="2431"/>
        <w:gridCol w:w="1775"/>
      </w:tblGrid>
      <w:tr w:rsidR="00590615" w14:paraId="135732FE" w14:textId="77777777" w:rsidTr="00B426F3">
        <w:trPr>
          <w:trHeight w:val="454"/>
          <w:tblHeader/>
        </w:trPr>
        <w:tc>
          <w:tcPr>
            <w:tcW w:w="2381" w:type="dxa"/>
            <w:shd w:val="clear" w:color="auto" w:fill="BFBFBF" w:themeFill="background1" w:themeFillShade="BF"/>
            <w:vAlign w:val="center"/>
          </w:tcPr>
          <w:p w14:paraId="436A78C1" w14:textId="77777777" w:rsidR="00590615" w:rsidRPr="004065B1" w:rsidRDefault="00590615" w:rsidP="00280DEE">
            <w:r w:rsidRPr="000A066E">
              <w:rPr>
                <w:b/>
              </w:rPr>
              <w:t>Test Reference</w:t>
            </w:r>
          </w:p>
        </w:tc>
        <w:tc>
          <w:tcPr>
            <w:tcW w:w="2381" w:type="dxa"/>
            <w:shd w:val="clear" w:color="auto" w:fill="FFFFFF" w:themeFill="background1"/>
            <w:vAlign w:val="center"/>
          </w:tcPr>
          <w:p w14:paraId="66A75E8D" w14:textId="77777777" w:rsidR="00590615" w:rsidRPr="004065B1" w:rsidRDefault="00590615" w:rsidP="00280DEE">
            <w:proofErr w:type="spellStart"/>
            <w:r>
              <w:t>SpecialConditionsDF</w:t>
            </w:r>
            <w:proofErr w:type="spellEnd"/>
          </w:p>
        </w:tc>
        <w:tc>
          <w:tcPr>
            <w:tcW w:w="2382" w:type="dxa"/>
            <w:shd w:val="clear" w:color="auto" w:fill="BFBFBF" w:themeFill="background1" w:themeFillShade="BF"/>
            <w:vAlign w:val="center"/>
          </w:tcPr>
          <w:p w14:paraId="3DE32A47" w14:textId="77777777" w:rsidR="00590615" w:rsidRPr="004065B1" w:rsidRDefault="00590615" w:rsidP="00280DEE">
            <w:r w:rsidRPr="000A066E">
              <w:rPr>
                <w:b/>
              </w:rPr>
              <w:t>IHO Reference</w:t>
            </w:r>
          </w:p>
        </w:tc>
        <w:tc>
          <w:tcPr>
            <w:tcW w:w="2382" w:type="dxa"/>
            <w:shd w:val="clear" w:color="auto" w:fill="FFFFFF" w:themeFill="background1"/>
            <w:vAlign w:val="center"/>
          </w:tcPr>
          <w:p w14:paraId="4ED9C494" w14:textId="538A6CDC" w:rsidR="00590615" w:rsidRPr="004065B1" w:rsidRDefault="00590615" w:rsidP="00E6520E">
            <w:pPr>
              <w:widowControl/>
              <w:spacing w:line="240" w:lineRule="auto"/>
            </w:pPr>
          </w:p>
        </w:tc>
      </w:tr>
      <w:tr w:rsidR="00590615" w14:paraId="62573725" w14:textId="77777777" w:rsidTr="00D410A6">
        <w:trPr>
          <w:tblHeader/>
        </w:trPr>
        <w:tc>
          <w:tcPr>
            <w:tcW w:w="9526" w:type="dxa"/>
            <w:gridSpan w:val="4"/>
            <w:shd w:val="clear" w:color="auto" w:fill="BFBFBF" w:themeFill="background1" w:themeFillShade="BF"/>
            <w:vAlign w:val="center"/>
          </w:tcPr>
          <w:p w14:paraId="134BE9DB" w14:textId="77777777" w:rsidR="00590615" w:rsidRDefault="00590615" w:rsidP="00280DEE">
            <w:r w:rsidRPr="000A066E">
              <w:rPr>
                <w:b/>
              </w:rPr>
              <w:t>Test description</w:t>
            </w:r>
          </w:p>
        </w:tc>
      </w:tr>
      <w:tr w:rsidR="00590615" w14:paraId="43F237F7" w14:textId="77777777" w:rsidTr="00280DEE">
        <w:trPr>
          <w:tblHeader/>
        </w:trPr>
        <w:tc>
          <w:tcPr>
            <w:tcW w:w="9526" w:type="dxa"/>
            <w:gridSpan w:val="4"/>
            <w:vAlign w:val="center"/>
          </w:tcPr>
          <w:p w14:paraId="46EB764F" w14:textId="77777777" w:rsidR="00590615" w:rsidRDefault="00590615" w:rsidP="00280DEE">
            <w:pPr>
              <w:rPr>
                <w:i/>
              </w:rPr>
            </w:pPr>
          </w:p>
          <w:p w14:paraId="522695CE" w14:textId="31E8CE7F" w:rsidR="00590615" w:rsidRPr="00A53E84" w:rsidRDefault="00590615" w:rsidP="00280DEE">
            <w:pPr>
              <w:jc w:val="left"/>
              <w:rPr>
                <w:i/>
              </w:rPr>
            </w:pPr>
            <w:r w:rsidRPr="00A53E84">
              <w:rPr>
                <w:i/>
              </w:rPr>
              <w:t>The purpose of this test is to verify by observation that ECDIS provides an appropriate indication when the Mariner plans a route closer than a user-specified distance from the boundary of a prohibited area or a geographic area for which special conditions exist</w:t>
            </w:r>
            <w:r>
              <w:rPr>
                <w:i/>
              </w:rPr>
              <w:t xml:space="preserve"> whilst operating in Dual Fuel mode</w:t>
            </w:r>
            <w:r w:rsidRPr="00A53E84">
              <w:rPr>
                <w:i/>
              </w:rPr>
              <w:t xml:space="preserve">. The </w:t>
            </w:r>
            <w:r w:rsidR="005512DF">
              <w:rPr>
                <w:i/>
              </w:rPr>
              <w:t>feature</w:t>
            </w:r>
            <w:r w:rsidRPr="00A53E84">
              <w:rPr>
                <w:i/>
              </w:rPr>
              <w:t xml:space="preserve">s satisfying the conditions for this test are listed in </w:t>
            </w:r>
            <w:r w:rsidR="00F4234F">
              <w:rPr>
                <w:i/>
              </w:rPr>
              <w:t>the alerts and indications catalogue within the S-101 Portrayal Catalogue</w:t>
            </w:r>
            <w:r w:rsidRPr="00A53E84">
              <w:rPr>
                <w:i/>
              </w:rPr>
              <w:t xml:space="preserve"> and are included in the test cell</w:t>
            </w:r>
            <w:r>
              <w:rPr>
                <w:i/>
              </w:rPr>
              <w:t>s</w:t>
            </w:r>
            <w:r w:rsidRPr="00A53E84">
              <w:rPr>
                <w:i/>
              </w:rPr>
              <w:t xml:space="preserve"> </w:t>
            </w:r>
            <w:r>
              <w:rPr>
                <w:i/>
              </w:rPr>
              <w:t>AA5ARSPC.000 and 101AA00</w:t>
            </w:r>
            <w:r w:rsidRPr="00A53E84">
              <w:rPr>
                <w:i/>
              </w:rPr>
              <w:t>ARSPC.000.</w:t>
            </w:r>
          </w:p>
          <w:p w14:paraId="2D4DE943" w14:textId="77777777" w:rsidR="00590615" w:rsidRPr="00A53E84" w:rsidRDefault="00590615" w:rsidP="00280DEE">
            <w:pPr>
              <w:jc w:val="left"/>
              <w:rPr>
                <w:i/>
              </w:rPr>
            </w:pPr>
          </w:p>
          <w:p w14:paraId="20FA789F" w14:textId="6C022ADB" w:rsidR="00590615" w:rsidRPr="0079402D" w:rsidRDefault="00590615" w:rsidP="00280DEE">
            <w:pPr>
              <w:rPr>
                <w:i/>
              </w:rPr>
            </w:pPr>
          </w:p>
        </w:tc>
      </w:tr>
      <w:tr w:rsidR="00590615" w14:paraId="16469CB1" w14:textId="77777777" w:rsidTr="00B426F3">
        <w:trPr>
          <w:tblHeader/>
        </w:trPr>
        <w:tc>
          <w:tcPr>
            <w:tcW w:w="9526" w:type="dxa"/>
            <w:gridSpan w:val="4"/>
            <w:shd w:val="clear" w:color="auto" w:fill="BFBFBF" w:themeFill="background1" w:themeFillShade="BF"/>
            <w:vAlign w:val="center"/>
          </w:tcPr>
          <w:p w14:paraId="3E59CE28" w14:textId="77777777" w:rsidR="00590615" w:rsidRPr="004065B1" w:rsidRDefault="00590615" w:rsidP="00280DEE">
            <w:r w:rsidRPr="000A066E">
              <w:rPr>
                <w:b/>
              </w:rPr>
              <w:t>Setup</w:t>
            </w:r>
          </w:p>
        </w:tc>
      </w:tr>
      <w:tr w:rsidR="00590615" w14:paraId="6536EF5A" w14:textId="77777777" w:rsidTr="00280DEE">
        <w:trPr>
          <w:tblHeader/>
        </w:trPr>
        <w:tc>
          <w:tcPr>
            <w:tcW w:w="9526" w:type="dxa"/>
            <w:gridSpan w:val="4"/>
            <w:vAlign w:val="center"/>
          </w:tcPr>
          <w:p w14:paraId="017C14C4" w14:textId="3B426D3C" w:rsidR="00E6520E" w:rsidRDefault="00E6520E" w:rsidP="00280DEE">
            <w:pPr>
              <w:rPr>
                <w:i/>
              </w:rPr>
            </w:pPr>
            <w:r w:rsidRPr="00A53E84">
              <w:rPr>
                <w:i/>
              </w:rPr>
              <w:t xml:space="preserve">This test is performed by loading the </w:t>
            </w:r>
            <w:r>
              <w:rPr>
                <w:i/>
              </w:rPr>
              <w:t xml:space="preserve">exchange set </w:t>
            </w:r>
            <w:proofErr w:type="spellStart"/>
            <w:r w:rsidRPr="008B753D">
              <w:rPr>
                <w:b/>
                <w:bCs/>
                <w:i/>
              </w:rPr>
              <w:t>Sp</w:t>
            </w:r>
            <w:r>
              <w:rPr>
                <w:b/>
                <w:bCs/>
                <w:i/>
              </w:rPr>
              <w:t>e</w:t>
            </w:r>
            <w:r w:rsidRPr="008B753D">
              <w:rPr>
                <w:b/>
                <w:bCs/>
                <w:i/>
              </w:rPr>
              <w:t>cialConditionsDF</w:t>
            </w:r>
            <w:proofErr w:type="spellEnd"/>
            <w:r w:rsidRPr="00A53E84">
              <w:rPr>
                <w:i/>
              </w:rPr>
              <w:t>, manually creating a route connecting all waypoints between feature</w:t>
            </w:r>
            <w:r>
              <w:rPr>
                <w:i/>
              </w:rPr>
              <w:t xml:space="preserve">s </w:t>
            </w:r>
            <w:r w:rsidRPr="00A53E84">
              <w:rPr>
                <w:i/>
              </w:rPr>
              <w:t xml:space="preserve">marked as WP1 through WP4 and checking </w:t>
            </w:r>
            <w:r>
              <w:rPr>
                <w:i/>
              </w:rPr>
              <w:t xml:space="preserve">the </w:t>
            </w:r>
            <w:r w:rsidRPr="00A53E84">
              <w:rPr>
                <w:i/>
              </w:rPr>
              <w:t>display against the corresponding graphical plot</w:t>
            </w:r>
          </w:p>
          <w:p w14:paraId="6B872925" w14:textId="77777777" w:rsidR="00E6520E" w:rsidRDefault="00E6520E" w:rsidP="00280DEE">
            <w:pPr>
              <w:rPr>
                <w:i/>
              </w:rPr>
            </w:pPr>
          </w:p>
          <w:p w14:paraId="2DF5E2B5" w14:textId="10356598" w:rsidR="00590615" w:rsidRPr="00A53E84" w:rsidRDefault="00590615" w:rsidP="00280DEE">
            <w:pPr>
              <w:rPr>
                <w:i/>
              </w:rPr>
            </w:pPr>
            <w:r w:rsidRPr="00A53E84">
              <w:rPr>
                <w:i/>
              </w:rPr>
              <w:t xml:space="preserve">Load </w:t>
            </w:r>
            <w:r>
              <w:rPr>
                <w:i/>
              </w:rPr>
              <w:t xml:space="preserve">the exchange set </w:t>
            </w:r>
            <w:proofErr w:type="spellStart"/>
            <w:r w:rsidRPr="00E012C8">
              <w:rPr>
                <w:b/>
                <w:bCs/>
                <w:i/>
              </w:rPr>
              <w:t>SpecialConditions</w:t>
            </w:r>
            <w:r>
              <w:rPr>
                <w:b/>
                <w:bCs/>
                <w:i/>
              </w:rPr>
              <w:t>DF</w:t>
            </w:r>
            <w:proofErr w:type="spellEnd"/>
          </w:p>
          <w:p w14:paraId="4D06FA44" w14:textId="77777777" w:rsidR="00590615" w:rsidRPr="00E012C8" w:rsidRDefault="00590615">
            <w:pPr>
              <w:pStyle w:val="ListParagraph"/>
              <w:numPr>
                <w:ilvl w:val="0"/>
                <w:numId w:val="38"/>
              </w:numPr>
              <w:rPr>
                <w:i/>
              </w:rPr>
            </w:pPr>
            <w:r w:rsidRPr="00E012C8">
              <w:rPr>
                <w:i/>
              </w:rPr>
              <w:t>Select Display Category Other</w:t>
            </w:r>
          </w:p>
          <w:p w14:paraId="1FBBEB9B" w14:textId="77777777" w:rsidR="00590615" w:rsidRPr="00E012C8" w:rsidRDefault="00590615">
            <w:pPr>
              <w:pStyle w:val="ListParagraph"/>
              <w:numPr>
                <w:ilvl w:val="0"/>
                <w:numId w:val="38"/>
              </w:numPr>
              <w:rPr>
                <w:i/>
              </w:rPr>
            </w:pPr>
            <w:r w:rsidRPr="00E012C8">
              <w:rPr>
                <w:i/>
              </w:rPr>
              <w:t>Set the Safety Contour value to 0 m</w:t>
            </w:r>
          </w:p>
          <w:p w14:paraId="074A582D" w14:textId="77777777" w:rsidR="00590615" w:rsidRPr="00E012C8" w:rsidRDefault="00590615">
            <w:pPr>
              <w:pStyle w:val="ListParagraph"/>
              <w:numPr>
                <w:ilvl w:val="0"/>
                <w:numId w:val="38"/>
              </w:numPr>
              <w:rPr>
                <w:i/>
              </w:rPr>
            </w:pPr>
            <w:r w:rsidRPr="00E012C8">
              <w:rPr>
                <w:i/>
              </w:rPr>
              <w:t>Set the Safety Depth  value to 30 m</w:t>
            </w:r>
          </w:p>
          <w:p w14:paraId="4A257909" w14:textId="77777777" w:rsidR="00590615" w:rsidRPr="00E012C8" w:rsidRDefault="00590615">
            <w:pPr>
              <w:pStyle w:val="ListParagraph"/>
              <w:numPr>
                <w:ilvl w:val="0"/>
                <w:numId w:val="38"/>
              </w:numPr>
              <w:rPr>
                <w:i/>
              </w:rPr>
            </w:pPr>
            <w:r w:rsidRPr="00E012C8">
              <w:rPr>
                <w:i/>
              </w:rPr>
              <w:t xml:space="preserve">Select Symbolized Boundaries </w:t>
            </w:r>
          </w:p>
          <w:p w14:paraId="1AA11B13" w14:textId="77777777" w:rsidR="00590615" w:rsidRPr="00E012C8" w:rsidRDefault="00590615">
            <w:pPr>
              <w:pStyle w:val="ListParagraph"/>
              <w:numPr>
                <w:ilvl w:val="0"/>
                <w:numId w:val="38"/>
              </w:numPr>
              <w:rPr>
                <w:i/>
              </w:rPr>
            </w:pPr>
            <w:r w:rsidRPr="00E012C8">
              <w:rPr>
                <w:i/>
              </w:rPr>
              <w:t xml:space="preserve">Select Paper chart symbols </w:t>
            </w:r>
          </w:p>
          <w:p w14:paraId="31986259" w14:textId="39D5D3EC" w:rsidR="00590615" w:rsidRPr="00E012C8" w:rsidRDefault="00590615">
            <w:pPr>
              <w:pStyle w:val="ListParagraph"/>
              <w:numPr>
                <w:ilvl w:val="0"/>
                <w:numId w:val="38"/>
              </w:numPr>
              <w:rPr>
                <w:i/>
              </w:rPr>
            </w:pPr>
            <w:r w:rsidRPr="00E012C8">
              <w:rPr>
                <w:i/>
              </w:rPr>
              <w:t>Manually create a route connecting all way points between feature</w:t>
            </w:r>
            <w:r w:rsidR="005512DF">
              <w:rPr>
                <w:i/>
              </w:rPr>
              <w:t>s</w:t>
            </w:r>
            <w:r w:rsidRPr="00E012C8">
              <w:rPr>
                <w:i/>
              </w:rPr>
              <w:t xml:space="preserve"> marked WP1 through WP4</w:t>
            </w:r>
          </w:p>
          <w:p w14:paraId="3E01BDE2" w14:textId="77777777" w:rsidR="00590615" w:rsidRDefault="00590615" w:rsidP="00280DEE">
            <w:pPr>
              <w:jc w:val="left"/>
              <w:rPr>
                <w:i/>
              </w:rPr>
            </w:pPr>
            <w:r w:rsidRPr="00E012C8">
              <w:rPr>
                <w:i/>
              </w:rPr>
              <w:t>Set user-specified distance for indication of areas with special condition as 0.1 NM</w:t>
            </w:r>
          </w:p>
          <w:p w14:paraId="63DE60DD" w14:textId="77777777" w:rsidR="00590615" w:rsidRPr="00EF287F" w:rsidRDefault="00590615" w:rsidP="00280DEE">
            <w:pPr>
              <w:jc w:val="left"/>
              <w:rPr>
                <w:i/>
              </w:rPr>
            </w:pPr>
          </w:p>
        </w:tc>
      </w:tr>
      <w:tr w:rsidR="00590615" w14:paraId="3498181B" w14:textId="77777777" w:rsidTr="00B426F3">
        <w:trPr>
          <w:tblHeader/>
        </w:trPr>
        <w:tc>
          <w:tcPr>
            <w:tcW w:w="9526" w:type="dxa"/>
            <w:gridSpan w:val="4"/>
            <w:shd w:val="clear" w:color="auto" w:fill="BFBFBF" w:themeFill="background1" w:themeFillShade="BF"/>
            <w:vAlign w:val="center"/>
          </w:tcPr>
          <w:p w14:paraId="07892D36" w14:textId="77777777" w:rsidR="00590615" w:rsidRPr="004065B1" w:rsidRDefault="00590615" w:rsidP="00280DEE">
            <w:r w:rsidRPr="000A066E">
              <w:rPr>
                <w:b/>
              </w:rPr>
              <w:t>Action</w:t>
            </w:r>
          </w:p>
        </w:tc>
      </w:tr>
      <w:tr w:rsidR="00590615" w14:paraId="6DD46D36" w14:textId="77777777" w:rsidTr="00280DEE">
        <w:trPr>
          <w:tblHeader/>
        </w:trPr>
        <w:tc>
          <w:tcPr>
            <w:tcW w:w="9526" w:type="dxa"/>
            <w:gridSpan w:val="4"/>
            <w:vAlign w:val="center"/>
          </w:tcPr>
          <w:p w14:paraId="49E19315" w14:textId="77777777" w:rsidR="00590615" w:rsidRPr="00EF287F" w:rsidRDefault="00590615" w:rsidP="00280DEE">
            <w:pPr>
              <w:rPr>
                <w:i/>
              </w:rPr>
            </w:pPr>
            <w:r w:rsidRPr="00A53E84">
              <w:rPr>
                <w:i/>
              </w:rPr>
              <w:t>Check ENC symbols shown in the ECDIS against the corresponding graphical plot. selecting one by one each special condition for the test</w:t>
            </w:r>
          </w:p>
        </w:tc>
      </w:tr>
      <w:tr w:rsidR="00590615" w14:paraId="7188D340" w14:textId="77777777" w:rsidTr="00B426F3">
        <w:trPr>
          <w:tblHeader/>
        </w:trPr>
        <w:tc>
          <w:tcPr>
            <w:tcW w:w="9526" w:type="dxa"/>
            <w:gridSpan w:val="4"/>
            <w:shd w:val="clear" w:color="auto" w:fill="BFBFBF" w:themeFill="background1" w:themeFillShade="BF"/>
            <w:vAlign w:val="center"/>
          </w:tcPr>
          <w:p w14:paraId="096E8FA1" w14:textId="77777777" w:rsidR="00590615" w:rsidRPr="004065B1" w:rsidRDefault="00590615" w:rsidP="00280DEE">
            <w:r w:rsidRPr="000A066E">
              <w:rPr>
                <w:b/>
              </w:rPr>
              <w:t>Results</w:t>
            </w:r>
          </w:p>
        </w:tc>
      </w:tr>
      <w:tr w:rsidR="00590615" w14:paraId="17C8376C" w14:textId="77777777" w:rsidTr="00280DEE">
        <w:trPr>
          <w:tblHeader/>
        </w:trPr>
        <w:tc>
          <w:tcPr>
            <w:tcW w:w="9526" w:type="dxa"/>
            <w:gridSpan w:val="4"/>
            <w:vAlign w:val="center"/>
          </w:tcPr>
          <w:p w14:paraId="291D2E32" w14:textId="77777777" w:rsidR="00590615" w:rsidRPr="00A53E84" w:rsidRDefault="00590615" w:rsidP="00280DEE">
            <w:pPr>
              <w:jc w:val="left"/>
              <w:rPr>
                <w:i/>
              </w:rPr>
            </w:pPr>
            <w:r w:rsidRPr="00A53E84">
              <w:rPr>
                <w:i/>
              </w:rPr>
              <w:t>The ENC in the ECDIS should match the corresponding graphical plot shown below.</w:t>
            </w:r>
          </w:p>
          <w:p w14:paraId="5F81F606" w14:textId="77777777" w:rsidR="00590615" w:rsidRPr="00514509" w:rsidRDefault="00590615" w:rsidP="00280DEE">
            <w:pPr>
              <w:pStyle w:val="Heading1"/>
              <w:numPr>
                <w:ilvl w:val="0"/>
                <w:numId w:val="0"/>
              </w:numPr>
              <w:rPr>
                <w:rFonts w:cs="Arial"/>
              </w:rPr>
            </w:pPr>
          </w:p>
        </w:tc>
      </w:tr>
      <w:tr w:rsidR="00590615" w14:paraId="461708BC" w14:textId="77777777" w:rsidTr="00280DEE">
        <w:trPr>
          <w:tblHeader/>
        </w:trPr>
        <w:tc>
          <w:tcPr>
            <w:tcW w:w="9526" w:type="dxa"/>
            <w:gridSpan w:val="4"/>
            <w:vAlign w:val="center"/>
          </w:tcPr>
          <w:p w14:paraId="7702EBA5" w14:textId="77777777" w:rsidR="00590615" w:rsidRPr="00A53E84" w:rsidRDefault="00590615" w:rsidP="00280DEE">
            <w:pPr>
              <w:jc w:val="left"/>
              <w:rPr>
                <w:i/>
              </w:rPr>
            </w:pPr>
            <w:r w:rsidRPr="00B47E63">
              <w:rPr>
                <w:noProof/>
                <w:lang w:eastAsia="en-GB"/>
              </w:rPr>
              <w:drawing>
                <wp:inline distT="0" distB="0" distL="0" distR="0" wp14:anchorId="2B498E2D" wp14:editId="3FE024E5">
                  <wp:extent cx="6009376" cy="1025293"/>
                  <wp:effectExtent l="0" t="0" r="0" b="3810"/>
                  <wp:docPr id="23" name="Picture 23" descr="C:\msdokut\STANDARDIT\IHO\ENCWG\Drafting 4.0.2 after Mar2016\New picture originals 23mar2016\6.1 picture 1 - Traffic separation 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msdokut\STANDARDIT\IHO\ENCWG\Drafting 4.0.2 after Mar2016\New picture originals 23mar2016\6.1 picture 1 - Traffic separation zone.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033416" cy="1029395"/>
                          </a:xfrm>
                          <a:prstGeom prst="rect">
                            <a:avLst/>
                          </a:prstGeom>
                          <a:noFill/>
                          <a:ln>
                            <a:noFill/>
                          </a:ln>
                        </pic:spPr>
                      </pic:pic>
                    </a:graphicData>
                  </a:graphic>
                </wp:inline>
              </w:drawing>
            </w:r>
          </w:p>
        </w:tc>
      </w:tr>
      <w:tr w:rsidR="00590615" w14:paraId="637C0511" w14:textId="77777777" w:rsidTr="00280DEE">
        <w:trPr>
          <w:tblHeader/>
        </w:trPr>
        <w:tc>
          <w:tcPr>
            <w:tcW w:w="9526" w:type="dxa"/>
            <w:gridSpan w:val="4"/>
            <w:vAlign w:val="center"/>
          </w:tcPr>
          <w:p w14:paraId="7CB6EE6F" w14:textId="77777777" w:rsidR="00590615" w:rsidRPr="00A53E84" w:rsidRDefault="00590615" w:rsidP="00280DEE">
            <w:pPr>
              <w:jc w:val="left"/>
              <w:rPr>
                <w:i/>
              </w:rPr>
            </w:pPr>
            <w:r w:rsidRPr="00A53E84">
              <w:rPr>
                <w:i/>
              </w:rPr>
              <w:t>Selected: Traffic separation zone</w:t>
            </w:r>
          </w:p>
          <w:p w14:paraId="10E605DF" w14:textId="77777777" w:rsidR="00590615" w:rsidRPr="00B47E63" w:rsidRDefault="00590615" w:rsidP="00280DEE">
            <w:pPr>
              <w:jc w:val="left"/>
              <w:rPr>
                <w:noProof/>
                <w:lang w:val="fr-FR" w:eastAsia="fr-FR"/>
              </w:rPr>
            </w:pPr>
          </w:p>
        </w:tc>
      </w:tr>
      <w:tr w:rsidR="00590615" w14:paraId="206CFF88" w14:textId="77777777" w:rsidTr="00280DEE">
        <w:trPr>
          <w:tblHeader/>
        </w:trPr>
        <w:tc>
          <w:tcPr>
            <w:tcW w:w="9526" w:type="dxa"/>
            <w:gridSpan w:val="4"/>
            <w:vAlign w:val="center"/>
          </w:tcPr>
          <w:p w14:paraId="23BA4AF8" w14:textId="77777777" w:rsidR="00590615" w:rsidRDefault="00590615" w:rsidP="00280DEE">
            <w:pPr>
              <w:jc w:val="left"/>
              <w:rPr>
                <w:i/>
              </w:rPr>
            </w:pPr>
            <w:r w:rsidRPr="00B47E63">
              <w:rPr>
                <w:noProof/>
                <w:lang w:eastAsia="en-GB"/>
              </w:rPr>
              <w:drawing>
                <wp:inline distT="0" distB="0" distL="0" distR="0" wp14:anchorId="14F44926" wp14:editId="7AA6F61E">
                  <wp:extent cx="6009376" cy="1047450"/>
                  <wp:effectExtent l="0" t="0" r="0" b="635"/>
                  <wp:docPr id="29" name="Picture 29" descr="C:\msdokut\STANDARDIT\IHO\ENCWG\Drafting 4.0.2 after Mar2016\New picture originals 23mar2016\6.1 picture 2 - Inshore traffic 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msdokut\STANDARDIT\IHO\ENCWG\Drafting 4.0.2 after Mar2016\New picture originals 23mar2016\6.1 picture 2 - Inshore traffic zone.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025152" cy="1050200"/>
                          </a:xfrm>
                          <a:prstGeom prst="rect">
                            <a:avLst/>
                          </a:prstGeom>
                          <a:noFill/>
                          <a:ln>
                            <a:noFill/>
                          </a:ln>
                        </pic:spPr>
                      </pic:pic>
                    </a:graphicData>
                  </a:graphic>
                </wp:inline>
              </w:drawing>
            </w:r>
          </w:p>
          <w:p w14:paraId="27DB3AD7" w14:textId="2E5D8B92" w:rsidR="009274A1" w:rsidRPr="00A53E84" w:rsidRDefault="009274A1" w:rsidP="00280DEE">
            <w:pPr>
              <w:jc w:val="left"/>
              <w:rPr>
                <w:i/>
              </w:rPr>
            </w:pPr>
            <w:r>
              <w:rPr>
                <w:b/>
                <w:noProof/>
                <w:lang w:eastAsia="en-GB"/>
              </w:rPr>
              <w:t>tbd</w:t>
            </w:r>
          </w:p>
        </w:tc>
      </w:tr>
    </w:tbl>
    <w:p w14:paraId="1093CB71" w14:textId="03BE093D" w:rsidR="00E6520E" w:rsidRDefault="00E6520E" w:rsidP="00590615"/>
    <w:p w14:paraId="2C7513CC" w14:textId="77777777" w:rsidR="00E6520E" w:rsidRDefault="00E6520E">
      <w:pPr>
        <w:widowControl/>
        <w:spacing w:line="240" w:lineRule="auto"/>
        <w:jc w:val="left"/>
      </w:pPr>
      <w:r>
        <w:br w:type="page"/>
      </w:r>
    </w:p>
    <w:p w14:paraId="10F06906" w14:textId="77777777" w:rsidR="00590615" w:rsidRPr="007E2CFE" w:rsidRDefault="00590615" w:rsidP="00590615">
      <w:pPr>
        <w:pStyle w:val="Heading3"/>
      </w:pPr>
      <w:bookmarkStart w:id="10620" w:name="_Toc189647966"/>
      <w:r>
        <w:lastRenderedPageBreak/>
        <w:t>Detection and Notification of Areas for which special conditions exist – use of largest scale available</w:t>
      </w:r>
      <w:bookmarkEnd w:id="10620"/>
      <w:r>
        <w:t xml:space="preserve"> </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71"/>
        <w:gridCol w:w="3132"/>
        <w:gridCol w:w="2371"/>
        <w:gridCol w:w="1732"/>
      </w:tblGrid>
      <w:tr w:rsidR="00590615" w14:paraId="5A7FEF85" w14:textId="77777777" w:rsidTr="00B426F3">
        <w:trPr>
          <w:trHeight w:val="454"/>
          <w:tblHeader/>
        </w:trPr>
        <w:tc>
          <w:tcPr>
            <w:tcW w:w="2381" w:type="dxa"/>
            <w:shd w:val="clear" w:color="auto" w:fill="BFBFBF" w:themeFill="background1" w:themeFillShade="BF"/>
            <w:vAlign w:val="center"/>
          </w:tcPr>
          <w:p w14:paraId="71F9BCC8" w14:textId="77777777" w:rsidR="00590615" w:rsidRPr="004065B1" w:rsidRDefault="00590615" w:rsidP="00280DEE">
            <w:r w:rsidRPr="000A066E">
              <w:rPr>
                <w:b/>
              </w:rPr>
              <w:t>Test Reference</w:t>
            </w:r>
          </w:p>
        </w:tc>
        <w:tc>
          <w:tcPr>
            <w:tcW w:w="2381" w:type="dxa"/>
            <w:shd w:val="clear" w:color="auto" w:fill="FFFFFF" w:themeFill="background1"/>
            <w:vAlign w:val="center"/>
          </w:tcPr>
          <w:p w14:paraId="14CC27F0" w14:textId="77777777" w:rsidR="00590615" w:rsidRPr="004065B1" w:rsidRDefault="00590615" w:rsidP="00280DEE">
            <w:proofErr w:type="spellStart"/>
            <w:r>
              <w:t>SpecialConditionsDFLS</w:t>
            </w:r>
            <w:proofErr w:type="spellEnd"/>
          </w:p>
        </w:tc>
        <w:tc>
          <w:tcPr>
            <w:tcW w:w="2382" w:type="dxa"/>
            <w:shd w:val="clear" w:color="auto" w:fill="BFBFBF" w:themeFill="background1" w:themeFillShade="BF"/>
            <w:vAlign w:val="center"/>
          </w:tcPr>
          <w:p w14:paraId="7724EF96" w14:textId="77777777" w:rsidR="00590615" w:rsidRPr="004065B1" w:rsidRDefault="00590615" w:rsidP="00280DEE">
            <w:r w:rsidRPr="000A066E">
              <w:rPr>
                <w:b/>
              </w:rPr>
              <w:t>IHO Reference</w:t>
            </w:r>
          </w:p>
        </w:tc>
        <w:tc>
          <w:tcPr>
            <w:tcW w:w="2382" w:type="dxa"/>
            <w:shd w:val="clear" w:color="auto" w:fill="FFFFFF" w:themeFill="background1"/>
            <w:vAlign w:val="center"/>
          </w:tcPr>
          <w:p w14:paraId="5F083FAE" w14:textId="291C33ED" w:rsidR="00590615" w:rsidRPr="004065B1" w:rsidRDefault="00590615" w:rsidP="00E6520E">
            <w:pPr>
              <w:widowControl/>
              <w:spacing w:line="240" w:lineRule="auto"/>
            </w:pPr>
          </w:p>
        </w:tc>
      </w:tr>
      <w:tr w:rsidR="00590615" w14:paraId="27013A29" w14:textId="77777777" w:rsidTr="00B426F3">
        <w:trPr>
          <w:tblHeader/>
        </w:trPr>
        <w:tc>
          <w:tcPr>
            <w:tcW w:w="9526" w:type="dxa"/>
            <w:gridSpan w:val="4"/>
            <w:shd w:val="clear" w:color="auto" w:fill="BFBFBF" w:themeFill="background1" w:themeFillShade="BF"/>
            <w:vAlign w:val="center"/>
          </w:tcPr>
          <w:p w14:paraId="79149E13" w14:textId="77777777" w:rsidR="00590615" w:rsidRDefault="00590615" w:rsidP="00280DEE">
            <w:r w:rsidRPr="000A066E">
              <w:rPr>
                <w:b/>
              </w:rPr>
              <w:t>Test description</w:t>
            </w:r>
          </w:p>
        </w:tc>
      </w:tr>
      <w:tr w:rsidR="00590615" w14:paraId="58519A56" w14:textId="77777777" w:rsidTr="00280DEE">
        <w:trPr>
          <w:tblHeader/>
        </w:trPr>
        <w:tc>
          <w:tcPr>
            <w:tcW w:w="9526" w:type="dxa"/>
            <w:gridSpan w:val="4"/>
            <w:vAlign w:val="center"/>
          </w:tcPr>
          <w:p w14:paraId="75210917" w14:textId="77777777" w:rsidR="00590615" w:rsidRDefault="00590615" w:rsidP="00280DEE">
            <w:pPr>
              <w:rPr>
                <w:i/>
              </w:rPr>
            </w:pPr>
          </w:p>
          <w:p w14:paraId="0F669B2A" w14:textId="77777777" w:rsidR="00590615" w:rsidRPr="00A53E84" w:rsidRDefault="00590615" w:rsidP="00280DEE">
            <w:pPr>
              <w:jc w:val="left"/>
              <w:rPr>
                <w:i/>
              </w:rPr>
            </w:pPr>
            <w:r w:rsidRPr="00A53E84">
              <w:rPr>
                <w:i/>
              </w:rPr>
              <w:t>The purpose of this test is to verify by observation that ECDIS uses the largest scale available for detection of areas with special condition</w:t>
            </w:r>
            <w:r>
              <w:rPr>
                <w:i/>
              </w:rPr>
              <w:t>s whilst operating in Dual Fuel mode</w:t>
            </w:r>
            <w:r w:rsidRPr="00A53E84">
              <w:rPr>
                <w:i/>
              </w:rPr>
              <w:t>.</w:t>
            </w:r>
          </w:p>
          <w:p w14:paraId="6E5B4BA2" w14:textId="77777777" w:rsidR="00590615" w:rsidRPr="00A53E84" w:rsidRDefault="00590615" w:rsidP="00280DEE">
            <w:pPr>
              <w:jc w:val="left"/>
              <w:rPr>
                <w:i/>
              </w:rPr>
            </w:pPr>
          </w:p>
          <w:p w14:paraId="7F78CCB1" w14:textId="77777777" w:rsidR="00590615" w:rsidRPr="0079402D" w:rsidRDefault="00590615" w:rsidP="00E6520E">
            <w:pPr>
              <w:rPr>
                <w:i/>
              </w:rPr>
            </w:pPr>
          </w:p>
        </w:tc>
      </w:tr>
      <w:tr w:rsidR="00590615" w14:paraId="42300AD1" w14:textId="77777777" w:rsidTr="00B426F3">
        <w:trPr>
          <w:tblHeader/>
        </w:trPr>
        <w:tc>
          <w:tcPr>
            <w:tcW w:w="9526" w:type="dxa"/>
            <w:gridSpan w:val="4"/>
            <w:shd w:val="clear" w:color="auto" w:fill="BFBFBF" w:themeFill="background1" w:themeFillShade="BF"/>
            <w:vAlign w:val="center"/>
          </w:tcPr>
          <w:p w14:paraId="4D9AAEC8" w14:textId="77777777" w:rsidR="00590615" w:rsidRPr="004065B1" w:rsidRDefault="00590615" w:rsidP="00280DEE">
            <w:r w:rsidRPr="000A066E">
              <w:rPr>
                <w:b/>
              </w:rPr>
              <w:t>Setup</w:t>
            </w:r>
          </w:p>
        </w:tc>
      </w:tr>
      <w:tr w:rsidR="00590615" w14:paraId="53B16C6C" w14:textId="77777777" w:rsidTr="00280DEE">
        <w:trPr>
          <w:tblHeader/>
        </w:trPr>
        <w:tc>
          <w:tcPr>
            <w:tcW w:w="9526" w:type="dxa"/>
            <w:gridSpan w:val="4"/>
            <w:vAlign w:val="center"/>
          </w:tcPr>
          <w:p w14:paraId="481BDDCD" w14:textId="77777777" w:rsidR="00590615" w:rsidRDefault="00590615" w:rsidP="00280DEE">
            <w:pPr>
              <w:jc w:val="left"/>
              <w:rPr>
                <w:i/>
              </w:rPr>
            </w:pPr>
          </w:p>
          <w:p w14:paraId="301A48F6" w14:textId="080D58AC" w:rsidR="00E6520E" w:rsidRDefault="00E6520E" w:rsidP="00E6520E">
            <w:pPr>
              <w:rPr>
                <w:i/>
              </w:rPr>
            </w:pPr>
            <w:r w:rsidRPr="00A53E84">
              <w:rPr>
                <w:i/>
              </w:rPr>
              <w:t xml:space="preserve">This test is performed by loading </w:t>
            </w:r>
            <w:r>
              <w:rPr>
                <w:i/>
              </w:rPr>
              <w:t>test exchange sets</w:t>
            </w:r>
            <w:r w:rsidRPr="00A53E84">
              <w:rPr>
                <w:i/>
              </w:rPr>
              <w:t>, manually creating a route connecting way points between feature</w:t>
            </w:r>
            <w:r>
              <w:rPr>
                <w:i/>
              </w:rPr>
              <w:t>s</w:t>
            </w:r>
            <w:r w:rsidRPr="00A53E84">
              <w:rPr>
                <w:i/>
              </w:rPr>
              <w:t xml:space="preserve"> marked as WP20 and WP22 and checking </w:t>
            </w:r>
            <w:r>
              <w:rPr>
                <w:i/>
              </w:rPr>
              <w:t xml:space="preserve">the </w:t>
            </w:r>
            <w:r w:rsidRPr="00A53E84">
              <w:rPr>
                <w:i/>
              </w:rPr>
              <w:t xml:space="preserve">display against </w:t>
            </w:r>
            <w:r>
              <w:rPr>
                <w:i/>
              </w:rPr>
              <w:t>a</w:t>
            </w:r>
            <w:r w:rsidRPr="00A53E84">
              <w:rPr>
                <w:i/>
              </w:rPr>
              <w:t xml:space="preserve"> corresponding graphical plot.</w:t>
            </w:r>
          </w:p>
          <w:p w14:paraId="3D2AB331" w14:textId="77777777" w:rsidR="00E6520E" w:rsidRDefault="00E6520E" w:rsidP="00280DEE">
            <w:pPr>
              <w:jc w:val="left"/>
              <w:rPr>
                <w:i/>
              </w:rPr>
            </w:pPr>
          </w:p>
          <w:p w14:paraId="7018CE32" w14:textId="77777777" w:rsidR="00590615" w:rsidRDefault="00590615" w:rsidP="00280DEE">
            <w:pPr>
              <w:jc w:val="left"/>
              <w:rPr>
                <w:i/>
              </w:rPr>
            </w:pPr>
            <w:r>
              <w:rPr>
                <w:i/>
              </w:rPr>
              <w:t xml:space="preserve">(A) </w:t>
            </w:r>
            <w:r w:rsidRPr="00A53E84">
              <w:rPr>
                <w:i/>
              </w:rPr>
              <w:t xml:space="preserve">As for test </w:t>
            </w:r>
            <w:proofErr w:type="spellStart"/>
            <w:r>
              <w:rPr>
                <w:i/>
              </w:rPr>
              <w:t>SpecialConditionsDF</w:t>
            </w:r>
            <w:proofErr w:type="spellEnd"/>
            <w:r w:rsidRPr="00A53E84">
              <w:rPr>
                <w:i/>
              </w:rPr>
              <w:t xml:space="preserve"> and in addition </w:t>
            </w:r>
            <w:r>
              <w:rPr>
                <w:i/>
              </w:rPr>
              <w:t xml:space="preserve">load the exchange set </w:t>
            </w:r>
            <w:r w:rsidRPr="00E012C8">
              <w:rPr>
                <w:b/>
                <w:bCs/>
                <w:i/>
              </w:rPr>
              <w:t>NavigationalHazardsOverview</w:t>
            </w:r>
            <w:r>
              <w:rPr>
                <w:b/>
                <w:bCs/>
                <w:i/>
              </w:rPr>
              <w:t>DF1</w:t>
            </w:r>
          </w:p>
          <w:p w14:paraId="02AB545F" w14:textId="77777777" w:rsidR="00590615" w:rsidRPr="00A53E84" w:rsidRDefault="00590615" w:rsidP="00280DEE">
            <w:pPr>
              <w:jc w:val="left"/>
              <w:rPr>
                <w:i/>
              </w:rPr>
            </w:pPr>
          </w:p>
          <w:p w14:paraId="01D06BE6" w14:textId="77777777" w:rsidR="00590615" w:rsidRPr="00E012C8" w:rsidRDefault="00590615">
            <w:pPr>
              <w:pStyle w:val="ListParagraph"/>
              <w:numPr>
                <w:ilvl w:val="0"/>
                <w:numId w:val="39"/>
              </w:numPr>
              <w:jc w:val="left"/>
              <w:rPr>
                <w:i/>
              </w:rPr>
            </w:pPr>
            <w:r w:rsidRPr="00E012C8">
              <w:rPr>
                <w:i/>
              </w:rPr>
              <w:t>Select Display Category Other</w:t>
            </w:r>
          </w:p>
          <w:p w14:paraId="33C8108D" w14:textId="77777777" w:rsidR="00590615" w:rsidRPr="00E012C8" w:rsidRDefault="00590615">
            <w:pPr>
              <w:pStyle w:val="ListParagraph"/>
              <w:numPr>
                <w:ilvl w:val="0"/>
                <w:numId w:val="39"/>
              </w:numPr>
              <w:jc w:val="left"/>
              <w:rPr>
                <w:i/>
              </w:rPr>
            </w:pPr>
            <w:r w:rsidRPr="00E012C8">
              <w:rPr>
                <w:i/>
              </w:rPr>
              <w:t xml:space="preserve">Set the Safety Contour value to 0 m </w:t>
            </w:r>
          </w:p>
          <w:p w14:paraId="1D2FD254" w14:textId="77777777" w:rsidR="00590615" w:rsidRPr="00E012C8" w:rsidRDefault="00590615">
            <w:pPr>
              <w:pStyle w:val="ListParagraph"/>
              <w:numPr>
                <w:ilvl w:val="0"/>
                <w:numId w:val="39"/>
              </w:numPr>
              <w:jc w:val="left"/>
              <w:rPr>
                <w:i/>
              </w:rPr>
            </w:pPr>
            <w:r w:rsidRPr="00E012C8">
              <w:rPr>
                <w:i/>
              </w:rPr>
              <w:t>Set the Safety Depth  value to 30 m</w:t>
            </w:r>
          </w:p>
          <w:p w14:paraId="4EA49BEF" w14:textId="77777777" w:rsidR="00590615" w:rsidRPr="00E012C8" w:rsidRDefault="00590615">
            <w:pPr>
              <w:pStyle w:val="ListParagraph"/>
              <w:numPr>
                <w:ilvl w:val="0"/>
                <w:numId w:val="39"/>
              </w:numPr>
              <w:jc w:val="left"/>
              <w:rPr>
                <w:i/>
              </w:rPr>
            </w:pPr>
            <w:r w:rsidRPr="00E012C8">
              <w:rPr>
                <w:i/>
              </w:rPr>
              <w:t>Select Symbolized Boundaries</w:t>
            </w:r>
          </w:p>
          <w:p w14:paraId="1BFEFB3D" w14:textId="77777777" w:rsidR="00590615" w:rsidRPr="00E012C8" w:rsidRDefault="00590615">
            <w:pPr>
              <w:pStyle w:val="ListParagraph"/>
              <w:numPr>
                <w:ilvl w:val="0"/>
                <w:numId w:val="39"/>
              </w:numPr>
              <w:jc w:val="left"/>
              <w:rPr>
                <w:i/>
              </w:rPr>
            </w:pPr>
            <w:r w:rsidRPr="00E012C8">
              <w:rPr>
                <w:i/>
              </w:rPr>
              <w:t xml:space="preserve">Select </w:t>
            </w:r>
            <w:r>
              <w:rPr>
                <w:i/>
              </w:rPr>
              <w:t>Simplified point</w:t>
            </w:r>
            <w:r w:rsidRPr="00E012C8">
              <w:rPr>
                <w:i/>
              </w:rPr>
              <w:t xml:space="preserve"> symbols</w:t>
            </w:r>
          </w:p>
          <w:p w14:paraId="1FF91DB7" w14:textId="77777777" w:rsidR="00590615" w:rsidRDefault="00590615" w:rsidP="00280DEE">
            <w:pPr>
              <w:jc w:val="left"/>
              <w:rPr>
                <w:i/>
              </w:rPr>
            </w:pPr>
            <w:r w:rsidRPr="00E012C8">
              <w:rPr>
                <w:i/>
              </w:rPr>
              <w:t>Select all Text groups</w:t>
            </w:r>
          </w:p>
          <w:p w14:paraId="32F5C50E" w14:textId="77777777" w:rsidR="00590615" w:rsidRDefault="00590615" w:rsidP="00280DEE">
            <w:pPr>
              <w:jc w:val="left"/>
              <w:rPr>
                <w:i/>
              </w:rPr>
            </w:pPr>
          </w:p>
          <w:p w14:paraId="1995802E" w14:textId="77777777" w:rsidR="00590615" w:rsidRDefault="00590615" w:rsidP="00280DEE">
            <w:pPr>
              <w:jc w:val="left"/>
              <w:rPr>
                <w:i/>
              </w:rPr>
            </w:pPr>
            <w:r>
              <w:rPr>
                <w:i/>
              </w:rPr>
              <w:t xml:space="preserve">(B) Repeat test using exchange sets </w:t>
            </w:r>
            <w:proofErr w:type="spellStart"/>
            <w:r w:rsidRPr="008B753D">
              <w:rPr>
                <w:b/>
                <w:bCs/>
                <w:i/>
              </w:rPr>
              <w:t>SpecialConditionsDF</w:t>
            </w:r>
            <w:proofErr w:type="spellEnd"/>
            <w:r>
              <w:rPr>
                <w:i/>
              </w:rPr>
              <w:t xml:space="preserve"> and </w:t>
            </w:r>
            <w:r w:rsidRPr="00E012C8">
              <w:rPr>
                <w:b/>
                <w:bCs/>
                <w:i/>
              </w:rPr>
              <w:t>NavigationalHazardsOverview</w:t>
            </w:r>
            <w:r>
              <w:rPr>
                <w:b/>
                <w:bCs/>
                <w:i/>
              </w:rPr>
              <w:t>DF2</w:t>
            </w:r>
          </w:p>
          <w:p w14:paraId="1763333D" w14:textId="77777777" w:rsidR="00590615" w:rsidRPr="00EF287F" w:rsidRDefault="00590615" w:rsidP="00280DEE">
            <w:pPr>
              <w:jc w:val="left"/>
              <w:rPr>
                <w:i/>
              </w:rPr>
            </w:pPr>
          </w:p>
        </w:tc>
      </w:tr>
      <w:tr w:rsidR="00590615" w14:paraId="0C2F4DBD" w14:textId="77777777" w:rsidTr="00B426F3">
        <w:trPr>
          <w:tblHeader/>
        </w:trPr>
        <w:tc>
          <w:tcPr>
            <w:tcW w:w="9526" w:type="dxa"/>
            <w:gridSpan w:val="4"/>
            <w:shd w:val="clear" w:color="auto" w:fill="BFBFBF" w:themeFill="background1" w:themeFillShade="BF"/>
            <w:vAlign w:val="center"/>
          </w:tcPr>
          <w:p w14:paraId="58994D17" w14:textId="77777777" w:rsidR="00590615" w:rsidRPr="004065B1" w:rsidRDefault="00590615" w:rsidP="00280DEE">
            <w:r w:rsidRPr="000A066E">
              <w:rPr>
                <w:b/>
              </w:rPr>
              <w:t>Action</w:t>
            </w:r>
          </w:p>
        </w:tc>
      </w:tr>
      <w:tr w:rsidR="00590615" w14:paraId="7AA2D295" w14:textId="77777777" w:rsidTr="00280DEE">
        <w:trPr>
          <w:tblHeader/>
        </w:trPr>
        <w:tc>
          <w:tcPr>
            <w:tcW w:w="9526" w:type="dxa"/>
            <w:gridSpan w:val="4"/>
            <w:vAlign w:val="center"/>
          </w:tcPr>
          <w:p w14:paraId="0DC61219" w14:textId="77777777" w:rsidR="00590615" w:rsidRPr="00A53E84" w:rsidRDefault="00590615" w:rsidP="00280DEE">
            <w:pPr>
              <w:jc w:val="left"/>
              <w:rPr>
                <w:i/>
              </w:rPr>
            </w:pPr>
            <w:r w:rsidRPr="00A53E84">
              <w:rPr>
                <w:i/>
              </w:rPr>
              <w:t>Select position 39°45′•000N 104°49′•000W at compilation scale (1:350 000) of</w:t>
            </w:r>
            <w:r>
              <w:rPr>
                <w:i/>
              </w:rPr>
              <w:t xml:space="preserve"> 101</w:t>
            </w:r>
            <w:r w:rsidRPr="00A53E84">
              <w:rPr>
                <w:i/>
              </w:rPr>
              <w:t>AA</w:t>
            </w:r>
            <w:r>
              <w:rPr>
                <w:i/>
              </w:rPr>
              <w:t>00</w:t>
            </w:r>
            <w:r w:rsidRPr="00A53E84">
              <w:rPr>
                <w:i/>
              </w:rPr>
              <w:t>OVRVU</w:t>
            </w:r>
            <w:r>
              <w:rPr>
                <w:i/>
              </w:rPr>
              <w:t xml:space="preserve"> (or AA2OVRVU)</w:t>
            </w:r>
            <w:r w:rsidRPr="00A53E84">
              <w:rPr>
                <w:i/>
              </w:rPr>
              <w:t>.</w:t>
            </w:r>
          </w:p>
          <w:p w14:paraId="02B0F2AC" w14:textId="77777777" w:rsidR="00590615" w:rsidRPr="00A53E84" w:rsidRDefault="00590615" w:rsidP="00280DEE">
            <w:pPr>
              <w:jc w:val="left"/>
              <w:rPr>
                <w:i/>
              </w:rPr>
            </w:pPr>
            <w:r w:rsidRPr="00A53E84">
              <w:rPr>
                <w:i/>
              </w:rPr>
              <w:t>1) View chart before route planning</w:t>
            </w:r>
            <w:r>
              <w:rPr>
                <w:i/>
              </w:rPr>
              <w:t>.</w:t>
            </w:r>
          </w:p>
          <w:p w14:paraId="595A5CB1" w14:textId="24ADFA2B" w:rsidR="00590615" w:rsidRPr="00EF287F" w:rsidRDefault="00590615" w:rsidP="00280DEE">
            <w:pPr>
              <w:rPr>
                <w:i/>
              </w:rPr>
            </w:pPr>
            <w:r w:rsidRPr="00A53E84">
              <w:rPr>
                <w:i/>
              </w:rPr>
              <w:t>2) Manually create a route connecting two way points between feature</w:t>
            </w:r>
            <w:r w:rsidR="005512DF">
              <w:rPr>
                <w:i/>
              </w:rPr>
              <w:t>s</w:t>
            </w:r>
            <w:r w:rsidRPr="00A53E84">
              <w:rPr>
                <w:i/>
              </w:rPr>
              <w:t xml:space="preserve"> marked WP20 and WP22. Set user-specified distance for indication of areas with special conditions as 0.5 NM. Check ENC symbols shown in the ECDIS against the corresponding graphical plot.</w:t>
            </w:r>
          </w:p>
        </w:tc>
      </w:tr>
      <w:tr w:rsidR="00590615" w14:paraId="6253741B" w14:textId="77777777" w:rsidTr="00B426F3">
        <w:trPr>
          <w:tblHeader/>
        </w:trPr>
        <w:tc>
          <w:tcPr>
            <w:tcW w:w="9526" w:type="dxa"/>
            <w:gridSpan w:val="4"/>
            <w:shd w:val="clear" w:color="auto" w:fill="BFBFBF" w:themeFill="background1" w:themeFillShade="BF"/>
            <w:vAlign w:val="center"/>
          </w:tcPr>
          <w:p w14:paraId="53759EA1" w14:textId="77777777" w:rsidR="00590615" w:rsidRPr="004065B1" w:rsidRDefault="00590615" w:rsidP="00280DEE">
            <w:r w:rsidRPr="000A066E">
              <w:rPr>
                <w:b/>
              </w:rPr>
              <w:t>Results</w:t>
            </w:r>
          </w:p>
        </w:tc>
      </w:tr>
      <w:tr w:rsidR="00590615" w14:paraId="20FE72C6" w14:textId="77777777" w:rsidTr="00280DEE">
        <w:trPr>
          <w:tblHeader/>
        </w:trPr>
        <w:tc>
          <w:tcPr>
            <w:tcW w:w="9526" w:type="dxa"/>
            <w:gridSpan w:val="4"/>
            <w:vAlign w:val="center"/>
          </w:tcPr>
          <w:p w14:paraId="369A260C" w14:textId="77777777" w:rsidR="00590615" w:rsidRPr="00A53E84" w:rsidRDefault="00590615" w:rsidP="00280DEE">
            <w:pPr>
              <w:jc w:val="left"/>
              <w:rPr>
                <w:i/>
              </w:rPr>
            </w:pPr>
            <w:r w:rsidRPr="00A53E84">
              <w:rPr>
                <w:i/>
              </w:rPr>
              <w:t>The ENC</w:t>
            </w:r>
            <w:r>
              <w:rPr>
                <w:i/>
              </w:rPr>
              <w:t>s</w:t>
            </w:r>
            <w:r w:rsidRPr="00A53E84">
              <w:rPr>
                <w:i/>
              </w:rPr>
              <w:t xml:space="preserve"> in the ECDIS should match the corresponding graphical plot shown below.</w:t>
            </w:r>
          </w:p>
          <w:p w14:paraId="52B265F6" w14:textId="77777777" w:rsidR="00590615" w:rsidRPr="008B753D" w:rsidRDefault="00590615" w:rsidP="00280DEE">
            <w:pPr>
              <w:jc w:val="left"/>
              <w:rPr>
                <w:rFonts w:cs="Arial"/>
                <w:i/>
                <w:iCs/>
                <w:position w:val="-1"/>
                <w:lang w:val="en-US"/>
              </w:rPr>
            </w:pPr>
          </w:p>
        </w:tc>
      </w:tr>
      <w:tr w:rsidR="00590615" w14:paraId="15D6D213" w14:textId="77777777" w:rsidTr="00280DEE">
        <w:trPr>
          <w:tblHeader/>
        </w:trPr>
        <w:tc>
          <w:tcPr>
            <w:tcW w:w="9526" w:type="dxa"/>
            <w:gridSpan w:val="4"/>
            <w:vAlign w:val="center"/>
          </w:tcPr>
          <w:p w14:paraId="4EAB4767" w14:textId="77777777" w:rsidR="00590615" w:rsidRDefault="00590615" w:rsidP="00280DEE">
            <w:pPr>
              <w:jc w:val="left"/>
              <w:rPr>
                <w:i/>
              </w:rPr>
            </w:pPr>
            <w:r w:rsidRPr="00AD1DA9">
              <w:rPr>
                <w:noProof/>
                <w:lang w:eastAsia="en-GB"/>
              </w:rPr>
              <w:drawing>
                <wp:inline distT="0" distB="0" distL="0" distR="0" wp14:anchorId="723CC964" wp14:editId="21070222">
                  <wp:extent cx="5960853" cy="794621"/>
                  <wp:effectExtent l="0" t="0" r="1905" b="5715"/>
                  <wp:docPr id="30" name="Picture 30" descr="C:\msdokut\STANDARDIT\IHO\ENCWG\Drafting 4.0.2 after Mar2016\New picture originals 23mar2016\6.2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msdokut\STANDARDIT\IHO\ENCWG\Drafting 4.0.2 after Mar2016\New picture originals 23mar2016\6.2 picture 1.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89675" cy="798463"/>
                          </a:xfrm>
                          <a:prstGeom prst="rect">
                            <a:avLst/>
                          </a:prstGeom>
                          <a:noFill/>
                          <a:ln>
                            <a:noFill/>
                          </a:ln>
                        </pic:spPr>
                      </pic:pic>
                    </a:graphicData>
                  </a:graphic>
                </wp:inline>
              </w:drawing>
            </w:r>
          </w:p>
          <w:p w14:paraId="5C85D8B0" w14:textId="022E6792" w:rsidR="009274A1" w:rsidRPr="00A53E84" w:rsidRDefault="009274A1" w:rsidP="00280DEE">
            <w:pPr>
              <w:jc w:val="left"/>
              <w:rPr>
                <w:i/>
              </w:rPr>
            </w:pPr>
            <w:r>
              <w:rPr>
                <w:b/>
                <w:noProof/>
                <w:lang w:eastAsia="en-GB"/>
              </w:rPr>
              <w:t>tbd</w:t>
            </w:r>
          </w:p>
        </w:tc>
      </w:tr>
      <w:tr w:rsidR="00590615" w14:paraId="66C233E1" w14:textId="77777777" w:rsidTr="00280DEE">
        <w:trPr>
          <w:tblHeader/>
        </w:trPr>
        <w:tc>
          <w:tcPr>
            <w:tcW w:w="9526" w:type="dxa"/>
            <w:gridSpan w:val="4"/>
            <w:vAlign w:val="center"/>
          </w:tcPr>
          <w:p w14:paraId="6D45D939" w14:textId="77777777" w:rsidR="00590615" w:rsidRPr="00A53E84" w:rsidRDefault="00590615" w:rsidP="00280DEE">
            <w:pPr>
              <w:jc w:val="left"/>
              <w:rPr>
                <w:i/>
              </w:rPr>
            </w:pPr>
            <w:r w:rsidRPr="00A53E84">
              <w:rPr>
                <w:i/>
              </w:rPr>
              <w:t xml:space="preserve">1) Situation before route planning. Chart </w:t>
            </w:r>
            <w:r>
              <w:rPr>
                <w:i/>
              </w:rPr>
              <w:t>101</w:t>
            </w:r>
            <w:r w:rsidRPr="00A53E84">
              <w:rPr>
                <w:i/>
              </w:rPr>
              <w:t>AA</w:t>
            </w:r>
            <w:r>
              <w:rPr>
                <w:i/>
              </w:rPr>
              <w:t>00</w:t>
            </w:r>
            <w:r w:rsidRPr="00A53E84">
              <w:rPr>
                <w:i/>
              </w:rPr>
              <w:t>OVRVU displayed as it is</w:t>
            </w:r>
          </w:p>
          <w:p w14:paraId="2BAB53FF" w14:textId="77777777" w:rsidR="00590615" w:rsidRPr="00364869" w:rsidRDefault="00590615" w:rsidP="00280DEE">
            <w:pPr>
              <w:jc w:val="left"/>
              <w:rPr>
                <w:noProof/>
                <w:lang w:eastAsia="fr-FR"/>
              </w:rPr>
            </w:pPr>
          </w:p>
        </w:tc>
      </w:tr>
    </w:tbl>
    <w:p w14:paraId="434D1B33" w14:textId="77777777" w:rsidR="00590615" w:rsidRDefault="00590615" w:rsidP="00590615">
      <w:pPr>
        <w:widowControl/>
        <w:spacing w:after="160" w:line="259" w:lineRule="auto"/>
        <w:jc w:val="left"/>
      </w:pPr>
    </w:p>
    <w:p w14:paraId="001952EA" w14:textId="77777777" w:rsidR="00590615" w:rsidRDefault="00590615" w:rsidP="00590615">
      <w:pPr>
        <w:widowControl/>
        <w:spacing w:after="160" w:line="259" w:lineRule="auto"/>
        <w:jc w:val="left"/>
      </w:pPr>
    </w:p>
    <w:p w14:paraId="668E9740" w14:textId="77777777" w:rsidR="00590615" w:rsidRDefault="00590615" w:rsidP="00590615">
      <w:pPr>
        <w:widowControl/>
        <w:spacing w:after="160" w:line="259" w:lineRule="auto"/>
        <w:jc w:val="left"/>
      </w:pPr>
    </w:p>
    <w:p w14:paraId="074D4D98" w14:textId="77777777" w:rsidR="00590615" w:rsidRPr="007E2CFE" w:rsidRDefault="00590615" w:rsidP="00590615">
      <w:pPr>
        <w:pStyle w:val="Heading3"/>
      </w:pPr>
      <w:bookmarkStart w:id="10621" w:name="_Toc189647967"/>
      <w:r>
        <w:lastRenderedPageBreak/>
        <w:t>Detection and Notification of Areas for which special conditions exist – monitoring mode</w:t>
      </w:r>
      <w:bookmarkEnd w:id="10621"/>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60"/>
        <w:gridCol w:w="2473"/>
        <w:gridCol w:w="2359"/>
        <w:gridCol w:w="2334"/>
      </w:tblGrid>
      <w:tr w:rsidR="00590615" w14:paraId="50CA6153" w14:textId="77777777" w:rsidTr="00B426F3">
        <w:trPr>
          <w:trHeight w:val="454"/>
          <w:tblHeader/>
        </w:trPr>
        <w:tc>
          <w:tcPr>
            <w:tcW w:w="2381" w:type="dxa"/>
            <w:shd w:val="clear" w:color="auto" w:fill="BFBFBF" w:themeFill="background1" w:themeFillShade="BF"/>
            <w:vAlign w:val="center"/>
          </w:tcPr>
          <w:p w14:paraId="3BA66B14" w14:textId="77777777" w:rsidR="00590615" w:rsidRPr="004065B1" w:rsidRDefault="00590615" w:rsidP="00280DEE">
            <w:r w:rsidRPr="000A066E">
              <w:rPr>
                <w:b/>
              </w:rPr>
              <w:t>Test Reference</w:t>
            </w:r>
          </w:p>
        </w:tc>
        <w:tc>
          <w:tcPr>
            <w:tcW w:w="2381" w:type="dxa"/>
            <w:shd w:val="clear" w:color="auto" w:fill="FFFFFF" w:themeFill="background1"/>
            <w:vAlign w:val="center"/>
          </w:tcPr>
          <w:p w14:paraId="7A66B435" w14:textId="3A00E05E" w:rsidR="00590615" w:rsidRPr="004065B1" w:rsidRDefault="00590615" w:rsidP="00280DEE">
            <w:proofErr w:type="spellStart"/>
            <w:r>
              <w:t>SpecialConditionsMon</w:t>
            </w:r>
            <w:r w:rsidR="00F4234F">
              <w:t>DF</w:t>
            </w:r>
            <w:proofErr w:type="spellEnd"/>
          </w:p>
        </w:tc>
        <w:tc>
          <w:tcPr>
            <w:tcW w:w="2382" w:type="dxa"/>
            <w:shd w:val="clear" w:color="auto" w:fill="BFBFBF" w:themeFill="background1" w:themeFillShade="BF"/>
            <w:vAlign w:val="center"/>
          </w:tcPr>
          <w:p w14:paraId="511C3C34" w14:textId="77777777" w:rsidR="00590615" w:rsidRPr="004065B1" w:rsidRDefault="00590615" w:rsidP="00280DEE">
            <w:r w:rsidRPr="000A066E">
              <w:rPr>
                <w:b/>
              </w:rPr>
              <w:t>IHO Reference</w:t>
            </w:r>
          </w:p>
        </w:tc>
        <w:tc>
          <w:tcPr>
            <w:tcW w:w="2382" w:type="dxa"/>
            <w:shd w:val="clear" w:color="auto" w:fill="FFFFFF" w:themeFill="background1"/>
            <w:vAlign w:val="center"/>
          </w:tcPr>
          <w:p w14:paraId="433E86E9" w14:textId="58D87520" w:rsidR="00590615" w:rsidRPr="004065B1" w:rsidRDefault="00590615" w:rsidP="00E6520E">
            <w:pPr>
              <w:widowControl/>
              <w:spacing w:line="240" w:lineRule="auto"/>
            </w:pPr>
          </w:p>
        </w:tc>
      </w:tr>
      <w:tr w:rsidR="00590615" w14:paraId="6CD54345" w14:textId="77777777" w:rsidTr="00B426F3">
        <w:trPr>
          <w:tblHeader/>
        </w:trPr>
        <w:tc>
          <w:tcPr>
            <w:tcW w:w="9526" w:type="dxa"/>
            <w:gridSpan w:val="4"/>
            <w:shd w:val="clear" w:color="auto" w:fill="BFBFBF" w:themeFill="background1" w:themeFillShade="BF"/>
            <w:vAlign w:val="center"/>
          </w:tcPr>
          <w:p w14:paraId="7F048E55" w14:textId="77777777" w:rsidR="00590615" w:rsidRDefault="00590615" w:rsidP="00280DEE">
            <w:r w:rsidRPr="000A066E">
              <w:rPr>
                <w:b/>
              </w:rPr>
              <w:t>Test description</w:t>
            </w:r>
          </w:p>
        </w:tc>
      </w:tr>
      <w:tr w:rsidR="00590615" w14:paraId="3220F551" w14:textId="77777777" w:rsidTr="00280DEE">
        <w:trPr>
          <w:tblHeader/>
        </w:trPr>
        <w:tc>
          <w:tcPr>
            <w:tcW w:w="9526" w:type="dxa"/>
            <w:gridSpan w:val="4"/>
            <w:vAlign w:val="center"/>
          </w:tcPr>
          <w:p w14:paraId="4C829997" w14:textId="77777777" w:rsidR="00590615" w:rsidRDefault="00590615" w:rsidP="00280DEE">
            <w:pPr>
              <w:rPr>
                <w:i/>
              </w:rPr>
            </w:pPr>
          </w:p>
          <w:p w14:paraId="494B0282" w14:textId="77777777" w:rsidR="00590615" w:rsidRDefault="00590615" w:rsidP="00280DEE">
            <w:pPr>
              <w:jc w:val="left"/>
              <w:rPr>
                <w:i/>
              </w:rPr>
            </w:pPr>
            <w:r w:rsidRPr="00A53E84">
              <w:rPr>
                <w:i/>
              </w:rPr>
              <w:t>The purpose of this test is to verify by observation that ECDIS provides an appropriate alarm or indication, as selected by the Mariner, if, within a specified time set by the Mariner, own ship will cross the boundary of a prohibited area or area for which special conditions exist</w:t>
            </w:r>
            <w:r>
              <w:rPr>
                <w:i/>
              </w:rPr>
              <w:t xml:space="preserve"> whilst operating in Dual Fuel mode</w:t>
            </w:r>
            <w:r w:rsidRPr="00A53E84">
              <w:rPr>
                <w:i/>
              </w:rPr>
              <w:t xml:space="preserve">. </w:t>
            </w:r>
          </w:p>
          <w:p w14:paraId="5DAC0819" w14:textId="77777777" w:rsidR="00590615" w:rsidRDefault="00590615" w:rsidP="00280DEE">
            <w:pPr>
              <w:jc w:val="left"/>
              <w:rPr>
                <w:i/>
              </w:rPr>
            </w:pPr>
          </w:p>
          <w:p w14:paraId="2BBF7CE0" w14:textId="031294B4" w:rsidR="00590615" w:rsidRPr="00A53E84" w:rsidRDefault="00590615" w:rsidP="00280DEE">
            <w:pPr>
              <w:jc w:val="left"/>
              <w:rPr>
                <w:i/>
              </w:rPr>
            </w:pPr>
            <w:r w:rsidRPr="00A53E84">
              <w:rPr>
                <w:i/>
              </w:rPr>
              <w:t xml:space="preserve">The </w:t>
            </w:r>
            <w:r>
              <w:rPr>
                <w:i/>
              </w:rPr>
              <w:t>features</w:t>
            </w:r>
            <w:r w:rsidRPr="00A53E84">
              <w:rPr>
                <w:i/>
              </w:rPr>
              <w:t xml:space="preserve"> satisfying the conditions for this test are listed in </w:t>
            </w:r>
            <w:r w:rsidR="00F4234F" w:rsidRPr="00A53E84">
              <w:rPr>
                <w:i/>
              </w:rPr>
              <w:t xml:space="preserve">listed in </w:t>
            </w:r>
            <w:r w:rsidR="00F4234F">
              <w:rPr>
                <w:i/>
              </w:rPr>
              <w:t>the alerts and indications catalogue within the S-101 Portrayal Catalogue</w:t>
            </w:r>
            <w:r w:rsidRPr="00A53E84">
              <w:rPr>
                <w:i/>
              </w:rPr>
              <w:t xml:space="preserve"> and are included in the test cell</w:t>
            </w:r>
            <w:r>
              <w:rPr>
                <w:i/>
              </w:rPr>
              <w:t>s AA5ARSPC.000 and</w:t>
            </w:r>
            <w:r w:rsidRPr="00A53E84">
              <w:rPr>
                <w:i/>
              </w:rPr>
              <w:t xml:space="preserve"> </w:t>
            </w:r>
            <w:r>
              <w:rPr>
                <w:i/>
              </w:rPr>
              <w:t>101AA00</w:t>
            </w:r>
            <w:r w:rsidRPr="00A53E84">
              <w:rPr>
                <w:i/>
              </w:rPr>
              <w:t>ARSPC.000.</w:t>
            </w:r>
          </w:p>
          <w:p w14:paraId="6C267663" w14:textId="77777777" w:rsidR="00590615" w:rsidRPr="00A53E84" w:rsidRDefault="00590615" w:rsidP="00280DEE">
            <w:pPr>
              <w:jc w:val="left"/>
              <w:rPr>
                <w:i/>
              </w:rPr>
            </w:pPr>
          </w:p>
          <w:p w14:paraId="6E0E3555" w14:textId="77777777" w:rsidR="00590615" w:rsidRPr="0079402D" w:rsidRDefault="00590615" w:rsidP="00E6520E">
            <w:pPr>
              <w:rPr>
                <w:i/>
              </w:rPr>
            </w:pPr>
          </w:p>
        </w:tc>
      </w:tr>
      <w:tr w:rsidR="00590615" w14:paraId="21D3E6E6" w14:textId="77777777" w:rsidTr="00B426F3">
        <w:trPr>
          <w:tblHeader/>
        </w:trPr>
        <w:tc>
          <w:tcPr>
            <w:tcW w:w="9526" w:type="dxa"/>
            <w:gridSpan w:val="4"/>
            <w:shd w:val="clear" w:color="auto" w:fill="BFBFBF" w:themeFill="background1" w:themeFillShade="BF"/>
            <w:vAlign w:val="center"/>
          </w:tcPr>
          <w:p w14:paraId="356FEC95" w14:textId="77777777" w:rsidR="00590615" w:rsidRPr="004065B1" w:rsidRDefault="00590615" w:rsidP="00280DEE">
            <w:r w:rsidRPr="000A066E">
              <w:rPr>
                <w:b/>
              </w:rPr>
              <w:t>Setup</w:t>
            </w:r>
          </w:p>
        </w:tc>
      </w:tr>
      <w:tr w:rsidR="00590615" w14:paraId="6CB69C09" w14:textId="77777777" w:rsidTr="00280DEE">
        <w:trPr>
          <w:tblHeader/>
        </w:trPr>
        <w:tc>
          <w:tcPr>
            <w:tcW w:w="9526" w:type="dxa"/>
            <w:gridSpan w:val="4"/>
            <w:vAlign w:val="center"/>
          </w:tcPr>
          <w:p w14:paraId="6B132E5D" w14:textId="77777777" w:rsidR="00E6520E" w:rsidRDefault="00E6520E" w:rsidP="00E6520E">
            <w:pPr>
              <w:rPr>
                <w:i/>
              </w:rPr>
            </w:pPr>
            <w:r w:rsidRPr="00A53E84">
              <w:rPr>
                <w:i/>
              </w:rPr>
              <w:t xml:space="preserve">This test is performed by loading the </w:t>
            </w:r>
            <w:r>
              <w:rPr>
                <w:i/>
              </w:rPr>
              <w:t xml:space="preserve">exchange set </w:t>
            </w:r>
            <w:proofErr w:type="spellStart"/>
            <w:r w:rsidRPr="00F94D40">
              <w:rPr>
                <w:b/>
                <w:bCs/>
                <w:i/>
              </w:rPr>
              <w:t>SpecialConditionsDF</w:t>
            </w:r>
            <w:proofErr w:type="spellEnd"/>
            <w:r w:rsidRPr="00A53E84">
              <w:rPr>
                <w:i/>
              </w:rPr>
              <w:t xml:space="preserve">, sailing with a simulated ship over the test area, selecting one by one each special condition for the test and checking display against the graphical plots of test </w:t>
            </w:r>
            <w:proofErr w:type="spellStart"/>
            <w:r>
              <w:rPr>
                <w:i/>
              </w:rPr>
              <w:t>SpecialConditions</w:t>
            </w:r>
            <w:proofErr w:type="spellEnd"/>
            <w:r w:rsidRPr="00A53E84">
              <w:rPr>
                <w:i/>
              </w:rPr>
              <w:t xml:space="preserve"> (Route plan) corresponding to each set of </w:t>
            </w:r>
            <w:r>
              <w:rPr>
                <w:i/>
              </w:rPr>
              <w:t xml:space="preserve">Safety Contour </w:t>
            </w:r>
            <w:r w:rsidRPr="00A53E84">
              <w:rPr>
                <w:i/>
              </w:rPr>
              <w:t>settings.</w:t>
            </w:r>
            <w:r>
              <w:rPr>
                <w:i/>
              </w:rPr>
              <w:t>.</w:t>
            </w:r>
          </w:p>
          <w:p w14:paraId="594DC611" w14:textId="77777777" w:rsidR="00590615" w:rsidRDefault="00590615" w:rsidP="00280DEE">
            <w:pPr>
              <w:jc w:val="left"/>
              <w:rPr>
                <w:i/>
              </w:rPr>
            </w:pPr>
          </w:p>
          <w:p w14:paraId="17B46314" w14:textId="77777777" w:rsidR="00590615" w:rsidRDefault="00590615" w:rsidP="00280DEE">
            <w:pPr>
              <w:jc w:val="left"/>
              <w:rPr>
                <w:i/>
              </w:rPr>
            </w:pPr>
            <w:r w:rsidRPr="00F94D40">
              <w:rPr>
                <w:i/>
              </w:rPr>
              <w:t xml:space="preserve">As for test </w:t>
            </w:r>
            <w:proofErr w:type="spellStart"/>
            <w:r w:rsidRPr="00F94D40">
              <w:rPr>
                <w:i/>
              </w:rPr>
              <w:t>SpecialConditions</w:t>
            </w:r>
            <w:r>
              <w:rPr>
                <w:i/>
              </w:rPr>
              <w:t>DF</w:t>
            </w:r>
            <w:proofErr w:type="spellEnd"/>
          </w:p>
          <w:p w14:paraId="7E49B521" w14:textId="77777777" w:rsidR="00590615" w:rsidRPr="00EF287F" w:rsidRDefault="00590615" w:rsidP="00280DEE">
            <w:pPr>
              <w:jc w:val="left"/>
              <w:rPr>
                <w:i/>
              </w:rPr>
            </w:pPr>
          </w:p>
        </w:tc>
      </w:tr>
      <w:tr w:rsidR="00590615" w14:paraId="1F295AF3" w14:textId="77777777" w:rsidTr="00B426F3">
        <w:trPr>
          <w:tblHeader/>
        </w:trPr>
        <w:tc>
          <w:tcPr>
            <w:tcW w:w="9526" w:type="dxa"/>
            <w:gridSpan w:val="4"/>
            <w:shd w:val="clear" w:color="auto" w:fill="BFBFBF" w:themeFill="background1" w:themeFillShade="BF"/>
            <w:vAlign w:val="center"/>
          </w:tcPr>
          <w:p w14:paraId="348CF896" w14:textId="77777777" w:rsidR="00590615" w:rsidRPr="004065B1" w:rsidRDefault="00590615" w:rsidP="00280DEE">
            <w:r w:rsidRPr="000A066E">
              <w:rPr>
                <w:b/>
              </w:rPr>
              <w:t>Action</w:t>
            </w:r>
          </w:p>
        </w:tc>
      </w:tr>
      <w:tr w:rsidR="00590615" w14:paraId="6EF065FA" w14:textId="77777777" w:rsidTr="00280DEE">
        <w:trPr>
          <w:tblHeader/>
        </w:trPr>
        <w:tc>
          <w:tcPr>
            <w:tcW w:w="9526" w:type="dxa"/>
            <w:gridSpan w:val="4"/>
            <w:vAlign w:val="center"/>
          </w:tcPr>
          <w:p w14:paraId="1092E88F" w14:textId="77777777" w:rsidR="00590615" w:rsidRPr="00EF287F" w:rsidRDefault="00590615" w:rsidP="00280DEE">
            <w:pPr>
              <w:rPr>
                <w:i/>
              </w:rPr>
            </w:pPr>
            <w:r w:rsidRPr="00A53E84">
              <w:rPr>
                <w:i/>
              </w:rPr>
              <w:t>Check ENC symbols shown in the ECDIS for each special condition against the corresponding graphical plot</w:t>
            </w:r>
          </w:p>
        </w:tc>
      </w:tr>
      <w:tr w:rsidR="00590615" w14:paraId="6718C57C" w14:textId="77777777" w:rsidTr="00B426F3">
        <w:trPr>
          <w:tblHeader/>
        </w:trPr>
        <w:tc>
          <w:tcPr>
            <w:tcW w:w="9526" w:type="dxa"/>
            <w:gridSpan w:val="4"/>
            <w:shd w:val="clear" w:color="auto" w:fill="BFBFBF" w:themeFill="background1" w:themeFillShade="BF"/>
            <w:vAlign w:val="center"/>
          </w:tcPr>
          <w:p w14:paraId="17851239" w14:textId="77777777" w:rsidR="00590615" w:rsidRPr="004065B1" w:rsidRDefault="00590615" w:rsidP="00280DEE">
            <w:r w:rsidRPr="000A066E">
              <w:rPr>
                <w:b/>
              </w:rPr>
              <w:t>Results</w:t>
            </w:r>
          </w:p>
        </w:tc>
      </w:tr>
      <w:tr w:rsidR="00590615" w14:paraId="52E063F5" w14:textId="77777777" w:rsidTr="00280DEE">
        <w:trPr>
          <w:tblHeader/>
        </w:trPr>
        <w:tc>
          <w:tcPr>
            <w:tcW w:w="9526" w:type="dxa"/>
            <w:gridSpan w:val="4"/>
            <w:vAlign w:val="center"/>
          </w:tcPr>
          <w:p w14:paraId="3C5D0967" w14:textId="77777777" w:rsidR="00590615" w:rsidRPr="00F94D40" w:rsidRDefault="00590615" w:rsidP="00280DEE">
            <w:pPr>
              <w:jc w:val="left"/>
              <w:rPr>
                <w:rFonts w:cs="Arial"/>
                <w:i/>
                <w:iCs/>
                <w:position w:val="-1"/>
                <w:lang w:val="en-US"/>
              </w:rPr>
            </w:pPr>
            <w:r w:rsidRPr="00F94D40">
              <w:rPr>
                <w:rFonts w:cs="Arial"/>
                <w:i/>
                <w:iCs/>
                <w:position w:val="-1"/>
                <w:lang w:val="en-US"/>
              </w:rPr>
              <w:t>The ENC in the ECDIS should match the corresponding graphical plot of test 6.1.</w:t>
            </w:r>
          </w:p>
          <w:p w14:paraId="583E88B6" w14:textId="77777777" w:rsidR="00590615" w:rsidRPr="00F94D40" w:rsidRDefault="00590615" w:rsidP="00280DEE">
            <w:pPr>
              <w:jc w:val="left"/>
              <w:rPr>
                <w:rFonts w:cs="Arial"/>
                <w:i/>
                <w:iCs/>
                <w:position w:val="-1"/>
                <w:lang w:val="en-US"/>
              </w:rPr>
            </w:pPr>
            <w:r w:rsidRPr="00F94D40">
              <w:rPr>
                <w:rFonts w:cs="Arial"/>
                <w:i/>
                <w:iCs/>
                <w:position w:val="-1"/>
                <w:lang w:val="en-US"/>
              </w:rPr>
              <w:t xml:space="preserve"> </w:t>
            </w:r>
            <w:r w:rsidRPr="00AD1DA9">
              <w:rPr>
                <w:noProof/>
                <w:lang w:eastAsia="en-GB"/>
              </w:rPr>
              <w:drawing>
                <wp:inline distT="0" distB="0" distL="0" distR="0" wp14:anchorId="24E98F1F" wp14:editId="2F2457A7">
                  <wp:extent cx="3536950" cy="1621790"/>
                  <wp:effectExtent l="0" t="0" r="6350" b="0"/>
                  <wp:docPr id="242" name="Picture 242" descr="C:\msdokut\STANDARDIT\IHO\ENCWG\Drafting 4.0.2 after Mar2016\New picture originals 23mar2016\6.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msdokut\STANDARDIT\IHO\ENCWG\Drafting 4.0.2 after Mar2016\New picture originals 23mar2016\6.3 picture 1.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536950" cy="1621790"/>
                          </a:xfrm>
                          <a:prstGeom prst="rect">
                            <a:avLst/>
                          </a:prstGeom>
                          <a:noFill/>
                          <a:ln>
                            <a:noFill/>
                          </a:ln>
                        </pic:spPr>
                      </pic:pic>
                    </a:graphicData>
                  </a:graphic>
                </wp:inline>
              </w:drawing>
            </w:r>
          </w:p>
          <w:p w14:paraId="720F9537" w14:textId="49907BD2" w:rsidR="00590615" w:rsidRDefault="00590615" w:rsidP="00280DEE">
            <w:pPr>
              <w:jc w:val="left"/>
              <w:rPr>
                <w:rFonts w:cs="Arial"/>
                <w:i/>
                <w:iCs/>
                <w:position w:val="-1"/>
                <w:lang w:val="en-US"/>
              </w:rPr>
            </w:pPr>
            <w:r w:rsidRPr="00F94D40">
              <w:rPr>
                <w:rFonts w:cs="Arial"/>
                <w:i/>
                <w:iCs/>
                <w:position w:val="-1"/>
                <w:lang w:val="en-US"/>
              </w:rPr>
              <w:t>An example with PSSA and Military practice area as selected.</w:t>
            </w:r>
          </w:p>
          <w:p w14:paraId="46EB09D2" w14:textId="755468E1" w:rsidR="009274A1" w:rsidRDefault="009274A1" w:rsidP="00280DEE">
            <w:pPr>
              <w:jc w:val="left"/>
              <w:rPr>
                <w:rFonts w:cs="Arial"/>
                <w:i/>
                <w:iCs/>
                <w:position w:val="-1"/>
                <w:lang w:val="en-US"/>
              </w:rPr>
            </w:pPr>
            <w:r>
              <w:rPr>
                <w:b/>
                <w:noProof/>
                <w:lang w:eastAsia="en-GB"/>
              </w:rPr>
              <w:t>tbd</w:t>
            </w:r>
          </w:p>
          <w:p w14:paraId="5ADC5CC9" w14:textId="77777777" w:rsidR="00590615" w:rsidRPr="00F94D40" w:rsidRDefault="00590615" w:rsidP="00280DEE">
            <w:pPr>
              <w:jc w:val="left"/>
              <w:rPr>
                <w:rFonts w:cs="Arial"/>
                <w:i/>
                <w:iCs/>
                <w:position w:val="-1"/>
                <w:lang w:val="en-US"/>
              </w:rPr>
            </w:pPr>
          </w:p>
        </w:tc>
      </w:tr>
    </w:tbl>
    <w:p w14:paraId="05679F26" w14:textId="77777777" w:rsidR="00590615" w:rsidRPr="0079402D" w:rsidRDefault="00590615" w:rsidP="00590615"/>
    <w:p w14:paraId="735132EB" w14:textId="77777777" w:rsidR="00590615" w:rsidRDefault="00590615" w:rsidP="00590615">
      <w:pPr>
        <w:widowControl/>
        <w:spacing w:after="160" w:line="259" w:lineRule="auto"/>
        <w:jc w:val="left"/>
        <w:rPr>
          <w:b/>
        </w:rPr>
      </w:pPr>
      <w:r>
        <w:br w:type="page"/>
      </w:r>
    </w:p>
    <w:p w14:paraId="0D1B5178" w14:textId="77777777" w:rsidR="00590615" w:rsidRPr="007E2CFE" w:rsidRDefault="00590615" w:rsidP="00590615">
      <w:pPr>
        <w:pStyle w:val="Heading3"/>
      </w:pPr>
      <w:bookmarkStart w:id="10622" w:name="_Toc189647968"/>
      <w:r>
        <w:lastRenderedPageBreak/>
        <w:t>Detection and Notification of Areas for which special conditions exist – use of largest scale available – monitoring mode</w:t>
      </w:r>
      <w:bookmarkEnd w:id="10622"/>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294"/>
        <w:gridCol w:w="2718"/>
        <w:gridCol w:w="2294"/>
        <w:gridCol w:w="2220"/>
      </w:tblGrid>
      <w:tr w:rsidR="00E6520E" w14:paraId="4EF1E0FE" w14:textId="77777777" w:rsidTr="00B426F3">
        <w:trPr>
          <w:trHeight w:val="454"/>
          <w:tblHeader/>
        </w:trPr>
        <w:tc>
          <w:tcPr>
            <w:tcW w:w="2381" w:type="dxa"/>
            <w:shd w:val="clear" w:color="auto" w:fill="BFBFBF" w:themeFill="background1" w:themeFillShade="BF"/>
            <w:vAlign w:val="center"/>
          </w:tcPr>
          <w:p w14:paraId="6C1111E0" w14:textId="77777777" w:rsidR="00590615" w:rsidRPr="004065B1" w:rsidRDefault="00590615" w:rsidP="00280DEE">
            <w:r w:rsidRPr="000A066E">
              <w:rPr>
                <w:b/>
              </w:rPr>
              <w:t>Test Reference</w:t>
            </w:r>
          </w:p>
        </w:tc>
        <w:tc>
          <w:tcPr>
            <w:tcW w:w="2381" w:type="dxa"/>
            <w:shd w:val="clear" w:color="auto" w:fill="FFFFFF" w:themeFill="background1"/>
            <w:vAlign w:val="center"/>
          </w:tcPr>
          <w:p w14:paraId="65E7C1CC" w14:textId="77777777" w:rsidR="00590615" w:rsidRPr="004065B1" w:rsidRDefault="00590615" w:rsidP="00280DEE">
            <w:proofErr w:type="spellStart"/>
            <w:r>
              <w:t>SpecialConditionsDFLSMon</w:t>
            </w:r>
            <w:proofErr w:type="spellEnd"/>
          </w:p>
        </w:tc>
        <w:tc>
          <w:tcPr>
            <w:tcW w:w="2382" w:type="dxa"/>
            <w:shd w:val="clear" w:color="auto" w:fill="BFBFBF" w:themeFill="background1" w:themeFillShade="BF"/>
            <w:vAlign w:val="center"/>
          </w:tcPr>
          <w:p w14:paraId="0702A008" w14:textId="77777777" w:rsidR="00590615" w:rsidRPr="004065B1" w:rsidRDefault="00590615" w:rsidP="00280DEE">
            <w:r w:rsidRPr="000A066E">
              <w:rPr>
                <w:b/>
              </w:rPr>
              <w:t>IHO Reference</w:t>
            </w:r>
          </w:p>
        </w:tc>
        <w:tc>
          <w:tcPr>
            <w:tcW w:w="2382" w:type="dxa"/>
            <w:shd w:val="clear" w:color="auto" w:fill="FFFFFF" w:themeFill="background1"/>
            <w:vAlign w:val="center"/>
          </w:tcPr>
          <w:p w14:paraId="0AC1FC1F" w14:textId="030F68D3" w:rsidR="00590615" w:rsidRPr="004065B1" w:rsidRDefault="00590615" w:rsidP="00E6520E"/>
        </w:tc>
      </w:tr>
      <w:tr w:rsidR="00590615" w14:paraId="37E2FFBC" w14:textId="77777777" w:rsidTr="00B426F3">
        <w:trPr>
          <w:tblHeader/>
        </w:trPr>
        <w:tc>
          <w:tcPr>
            <w:tcW w:w="9526" w:type="dxa"/>
            <w:gridSpan w:val="4"/>
            <w:shd w:val="clear" w:color="auto" w:fill="BFBFBF" w:themeFill="background1" w:themeFillShade="BF"/>
            <w:vAlign w:val="center"/>
          </w:tcPr>
          <w:p w14:paraId="30513ECD" w14:textId="77777777" w:rsidR="00590615" w:rsidRDefault="00590615" w:rsidP="00280DEE">
            <w:r w:rsidRPr="000A066E">
              <w:rPr>
                <w:b/>
              </w:rPr>
              <w:t>Test description</w:t>
            </w:r>
          </w:p>
        </w:tc>
      </w:tr>
      <w:tr w:rsidR="00590615" w14:paraId="53BB3565" w14:textId="77777777" w:rsidTr="00280DEE">
        <w:trPr>
          <w:tblHeader/>
        </w:trPr>
        <w:tc>
          <w:tcPr>
            <w:tcW w:w="9526" w:type="dxa"/>
            <w:gridSpan w:val="4"/>
            <w:vAlign w:val="center"/>
          </w:tcPr>
          <w:p w14:paraId="1A79B128" w14:textId="77777777" w:rsidR="00590615" w:rsidRDefault="00590615" w:rsidP="00280DEE">
            <w:pPr>
              <w:rPr>
                <w:i/>
              </w:rPr>
            </w:pPr>
          </w:p>
          <w:p w14:paraId="498E078C" w14:textId="77777777" w:rsidR="00590615" w:rsidRPr="00A53E84" w:rsidRDefault="00590615" w:rsidP="00280DEE">
            <w:pPr>
              <w:jc w:val="left"/>
              <w:rPr>
                <w:i/>
              </w:rPr>
            </w:pPr>
            <w:r w:rsidRPr="00A53E84">
              <w:rPr>
                <w:i/>
              </w:rPr>
              <w:t>The purpose of this test is to verify by observation that ECDIS uses the largest scale available for detection of areas with special condition</w:t>
            </w:r>
            <w:r>
              <w:rPr>
                <w:i/>
              </w:rPr>
              <w:t xml:space="preserve"> whilst operating in Dual Fuel mode.</w:t>
            </w:r>
            <w:r w:rsidRPr="00A53E84">
              <w:rPr>
                <w:i/>
              </w:rPr>
              <w:t>.</w:t>
            </w:r>
          </w:p>
          <w:p w14:paraId="68C472A7" w14:textId="77777777" w:rsidR="00590615" w:rsidRPr="00A53E84" w:rsidRDefault="00590615" w:rsidP="00280DEE">
            <w:pPr>
              <w:jc w:val="left"/>
              <w:rPr>
                <w:i/>
              </w:rPr>
            </w:pPr>
          </w:p>
          <w:p w14:paraId="73CE7DC0" w14:textId="77777777" w:rsidR="00590615" w:rsidRPr="0079402D" w:rsidRDefault="00590615" w:rsidP="00E6520E">
            <w:pPr>
              <w:rPr>
                <w:i/>
              </w:rPr>
            </w:pPr>
          </w:p>
        </w:tc>
      </w:tr>
      <w:tr w:rsidR="00590615" w14:paraId="1D2D00EC" w14:textId="77777777" w:rsidTr="00B426F3">
        <w:trPr>
          <w:tblHeader/>
        </w:trPr>
        <w:tc>
          <w:tcPr>
            <w:tcW w:w="9526" w:type="dxa"/>
            <w:gridSpan w:val="4"/>
            <w:shd w:val="clear" w:color="auto" w:fill="BFBFBF" w:themeFill="background1" w:themeFillShade="BF"/>
            <w:vAlign w:val="center"/>
          </w:tcPr>
          <w:p w14:paraId="4FFC4D44" w14:textId="77777777" w:rsidR="00590615" w:rsidRPr="004065B1" w:rsidRDefault="00590615" w:rsidP="00280DEE">
            <w:r w:rsidRPr="000A066E">
              <w:rPr>
                <w:b/>
              </w:rPr>
              <w:t>Setup</w:t>
            </w:r>
          </w:p>
        </w:tc>
      </w:tr>
      <w:tr w:rsidR="00590615" w14:paraId="6563AE43" w14:textId="77777777" w:rsidTr="00280DEE">
        <w:trPr>
          <w:tblHeader/>
        </w:trPr>
        <w:tc>
          <w:tcPr>
            <w:tcW w:w="9526" w:type="dxa"/>
            <w:gridSpan w:val="4"/>
            <w:vAlign w:val="center"/>
          </w:tcPr>
          <w:p w14:paraId="7B55EE57" w14:textId="77777777" w:rsidR="00E6520E" w:rsidRDefault="00E6520E" w:rsidP="00E6520E">
            <w:pPr>
              <w:rPr>
                <w:i/>
              </w:rPr>
            </w:pPr>
            <w:r w:rsidRPr="00A53E84">
              <w:rPr>
                <w:i/>
              </w:rPr>
              <w:t xml:space="preserve">This test is performed by loading </w:t>
            </w:r>
            <w:r>
              <w:rPr>
                <w:i/>
              </w:rPr>
              <w:t>test exchange sets</w:t>
            </w:r>
            <w:r w:rsidRPr="00A53E84">
              <w:rPr>
                <w:i/>
              </w:rPr>
              <w:t xml:space="preserve">, sailing with a simulated ship over the test area, selecting one by one each special condition for the test and checking display against the graphical plots of tests </w:t>
            </w:r>
            <w:proofErr w:type="spellStart"/>
            <w:r>
              <w:rPr>
                <w:i/>
              </w:rPr>
              <w:t>SpecialConditionsDF</w:t>
            </w:r>
            <w:proofErr w:type="spellEnd"/>
            <w:r w:rsidRPr="00A53E84">
              <w:rPr>
                <w:i/>
              </w:rPr>
              <w:t xml:space="preserve"> and </w:t>
            </w:r>
            <w:proofErr w:type="spellStart"/>
            <w:r>
              <w:rPr>
                <w:i/>
              </w:rPr>
              <w:t>SpecialConditionsDFLS</w:t>
            </w:r>
            <w:proofErr w:type="spellEnd"/>
            <w:r w:rsidRPr="00A53E84">
              <w:rPr>
                <w:i/>
              </w:rPr>
              <w:t xml:space="preserve"> (Route plan) corresponding to each special condition settings</w:t>
            </w:r>
            <w:r>
              <w:rPr>
                <w:i/>
              </w:rPr>
              <w:t>.</w:t>
            </w:r>
          </w:p>
          <w:p w14:paraId="628921B1" w14:textId="77777777" w:rsidR="00590615" w:rsidRDefault="00590615" w:rsidP="00280DEE">
            <w:pPr>
              <w:jc w:val="left"/>
              <w:rPr>
                <w:i/>
              </w:rPr>
            </w:pPr>
          </w:p>
          <w:p w14:paraId="41DE79D6" w14:textId="77777777" w:rsidR="00590615" w:rsidRDefault="00590615" w:rsidP="00280DEE">
            <w:pPr>
              <w:jc w:val="left"/>
              <w:rPr>
                <w:i/>
              </w:rPr>
            </w:pPr>
            <w:r w:rsidRPr="00A53E84">
              <w:rPr>
                <w:i/>
              </w:rPr>
              <w:t>As for test</w:t>
            </w:r>
            <w:r>
              <w:t xml:space="preserve"> </w:t>
            </w:r>
            <w:proofErr w:type="spellStart"/>
            <w:r>
              <w:t>SpecialConditionsDFLS</w:t>
            </w:r>
            <w:proofErr w:type="spellEnd"/>
          </w:p>
          <w:p w14:paraId="0EF4EE39" w14:textId="77777777" w:rsidR="00590615" w:rsidRPr="00EF287F" w:rsidRDefault="00590615" w:rsidP="00280DEE">
            <w:pPr>
              <w:jc w:val="left"/>
              <w:rPr>
                <w:i/>
              </w:rPr>
            </w:pPr>
          </w:p>
        </w:tc>
      </w:tr>
      <w:tr w:rsidR="00590615" w14:paraId="5F7A0B6A" w14:textId="77777777" w:rsidTr="00B426F3">
        <w:trPr>
          <w:tblHeader/>
        </w:trPr>
        <w:tc>
          <w:tcPr>
            <w:tcW w:w="9526" w:type="dxa"/>
            <w:gridSpan w:val="4"/>
            <w:shd w:val="clear" w:color="auto" w:fill="BFBFBF" w:themeFill="background1" w:themeFillShade="BF"/>
            <w:vAlign w:val="center"/>
          </w:tcPr>
          <w:p w14:paraId="3C212AF7" w14:textId="77777777" w:rsidR="00590615" w:rsidRPr="004065B1" w:rsidRDefault="00590615" w:rsidP="00280DEE">
            <w:r w:rsidRPr="000A066E">
              <w:rPr>
                <w:b/>
              </w:rPr>
              <w:t>Action</w:t>
            </w:r>
          </w:p>
        </w:tc>
      </w:tr>
      <w:tr w:rsidR="00590615" w14:paraId="30F8E692" w14:textId="77777777" w:rsidTr="00280DEE">
        <w:trPr>
          <w:tblHeader/>
        </w:trPr>
        <w:tc>
          <w:tcPr>
            <w:tcW w:w="9526" w:type="dxa"/>
            <w:gridSpan w:val="4"/>
            <w:vAlign w:val="center"/>
          </w:tcPr>
          <w:p w14:paraId="6814B87F" w14:textId="77777777" w:rsidR="00590615" w:rsidRDefault="00590615" w:rsidP="00280DEE">
            <w:pPr>
              <w:rPr>
                <w:i/>
              </w:rPr>
            </w:pPr>
          </w:p>
          <w:p w14:paraId="7DF6DBEA" w14:textId="77777777" w:rsidR="00590615" w:rsidRPr="00E458D9" w:rsidRDefault="00590615">
            <w:pPr>
              <w:pStyle w:val="ListParagraph"/>
              <w:numPr>
                <w:ilvl w:val="0"/>
                <w:numId w:val="61"/>
              </w:numPr>
              <w:rPr>
                <w:i/>
              </w:rPr>
            </w:pPr>
            <w:r w:rsidRPr="00E458D9">
              <w:rPr>
                <w:i/>
              </w:rPr>
              <w:t>Select position 39°45′•000N 104°49′•000W at compilation scale (1:350 000) of 101AA00OVRVU. Heading approximately 100°.</w:t>
            </w:r>
          </w:p>
          <w:p w14:paraId="025FA2E9" w14:textId="77777777" w:rsidR="00590615" w:rsidRPr="00E458D9" w:rsidRDefault="00590615">
            <w:pPr>
              <w:pStyle w:val="ListParagraph"/>
              <w:numPr>
                <w:ilvl w:val="0"/>
                <w:numId w:val="61"/>
              </w:numPr>
              <w:rPr>
                <w:i/>
              </w:rPr>
            </w:pPr>
            <w:r w:rsidRPr="00E458D9">
              <w:rPr>
                <w:i/>
              </w:rPr>
              <w:t>Set vessel position to 39°47.877'N 104°57.590'W, heading 94.3°.</w:t>
            </w:r>
          </w:p>
          <w:p w14:paraId="29F984B6" w14:textId="77777777" w:rsidR="00590615" w:rsidRDefault="00590615">
            <w:pPr>
              <w:pStyle w:val="ListParagraph"/>
              <w:numPr>
                <w:ilvl w:val="0"/>
                <w:numId w:val="61"/>
              </w:numPr>
              <w:rPr>
                <w:i/>
              </w:rPr>
            </w:pPr>
            <w:r w:rsidRPr="00E458D9">
              <w:rPr>
                <w:i/>
              </w:rPr>
              <w:t>Check ENC symbols shown in the ECDIS for each special condition against the corresponding graphical plot</w:t>
            </w:r>
          </w:p>
          <w:p w14:paraId="6464F935" w14:textId="77777777" w:rsidR="00590615" w:rsidRPr="00E458D9" w:rsidRDefault="00590615">
            <w:pPr>
              <w:pStyle w:val="ListParagraph"/>
              <w:numPr>
                <w:ilvl w:val="0"/>
                <w:numId w:val="61"/>
              </w:numPr>
              <w:rPr>
                <w:i/>
              </w:rPr>
            </w:pPr>
            <w:r>
              <w:rPr>
                <w:i/>
              </w:rPr>
              <w:t xml:space="preserve">Repeat test as described in </w:t>
            </w:r>
            <w:proofErr w:type="spellStart"/>
            <w:r>
              <w:rPr>
                <w:i/>
              </w:rPr>
              <w:t>SpecialConditionsDFLS</w:t>
            </w:r>
            <w:proofErr w:type="spellEnd"/>
          </w:p>
          <w:p w14:paraId="10B954DA" w14:textId="77777777" w:rsidR="00590615" w:rsidRPr="00EF287F" w:rsidRDefault="00590615" w:rsidP="00280DEE">
            <w:pPr>
              <w:rPr>
                <w:i/>
              </w:rPr>
            </w:pPr>
          </w:p>
        </w:tc>
      </w:tr>
      <w:tr w:rsidR="00590615" w14:paraId="6939043C" w14:textId="77777777" w:rsidTr="00B426F3">
        <w:trPr>
          <w:tblHeader/>
        </w:trPr>
        <w:tc>
          <w:tcPr>
            <w:tcW w:w="9526" w:type="dxa"/>
            <w:gridSpan w:val="4"/>
            <w:shd w:val="clear" w:color="auto" w:fill="BFBFBF" w:themeFill="background1" w:themeFillShade="BF"/>
            <w:vAlign w:val="center"/>
          </w:tcPr>
          <w:p w14:paraId="57B22B6E" w14:textId="77777777" w:rsidR="00590615" w:rsidRPr="004065B1" w:rsidRDefault="00590615" w:rsidP="00280DEE">
            <w:r w:rsidRPr="000A066E">
              <w:rPr>
                <w:b/>
              </w:rPr>
              <w:t>Results</w:t>
            </w:r>
          </w:p>
        </w:tc>
      </w:tr>
      <w:tr w:rsidR="00590615" w14:paraId="6BE9B55F" w14:textId="77777777" w:rsidTr="00280DEE">
        <w:trPr>
          <w:tblHeader/>
        </w:trPr>
        <w:tc>
          <w:tcPr>
            <w:tcW w:w="9526" w:type="dxa"/>
            <w:gridSpan w:val="4"/>
            <w:vAlign w:val="center"/>
          </w:tcPr>
          <w:p w14:paraId="4B645381" w14:textId="77777777" w:rsidR="00590615" w:rsidRPr="00A53E84" w:rsidRDefault="00590615" w:rsidP="00280DEE">
            <w:pPr>
              <w:jc w:val="left"/>
              <w:rPr>
                <w:i/>
              </w:rPr>
            </w:pPr>
            <w:r w:rsidRPr="00A53E84">
              <w:rPr>
                <w:i/>
              </w:rPr>
              <w:t>The ENC in the ECDIS should match the corresponding graphical plot of test</w:t>
            </w:r>
            <w:r>
              <w:rPr>
                <w:i/>
              </w:rPr>
              <w:t>s</w:t>
            </w:r>
            <w:r w:rsidRPr="00A53E84">
              <w:rPr>
                <w:i/>
              </w:rPr>
              <w:t xml:space="preserve"> </w:t>
            </w:r>
            <w:proofErr w:type="spellStart"/>
            <w:r>
              <w:rPr>
                <w:i/>
              </w:rPr>
              <w:t>SpecialConditionsDF</w:t>
            </w:r>
            <w:proofErr w:type="spellEnd"/>
            <w:r w:rsidRPr="00A53E84">
              <w:rPr>
                <w:i/>
              </w:rPr>
              <w:t xml:space="preserve"> and </w:t>
            </w:r>
            <w:proofErr w:type="spellStart"/>
            <w:r>
              <w:rPr>
                <w:i/>
              </w:rPr>
              <w:t>SpecialConditionsDFLS</w:t>
            </w:r>
            <w:proofErr w:type="spellEnd"/>
            <w:r w:rsidRPr="00A53E84">
              <w:rPr>
                <w:i/>
              </w:rPr>
              <w:t>.</w:t>
            </w:r>
          </w:p>
          <w:p w14:paraId="62E4504E" w14:textId="77777777" w:rsidR="00590615" w:rsidRPr="00324C1A" w:rsidRDefault="00590615" w:rsidP="00280DEE">
            <w:pPr>
              <w:jc w:val="left"/>
              <w:rPr>
                <w:rFonts w:cs="Arial"/>
                <w:i/>
                <w:iCs/>
                <w:position w:val="-1"/>
                <w:lang w:val="en-US"/>
              </w:rPr>
            </w:pPr>
          </w:p>
        </w:tc>
      </w:tr>
      <w:tr w:rsidR="00590615" w14:paraId="4D7CF997" w14:textId="77777777" w:rsidTr="00280DEE">
        <w:trPr>
          <w:tblHeader/>
        </w:trPr>
        <w:tc>
          <w:tcPr>
            <w:tcW w:w="9526" w:type="dxa"/>
            <w:gridSpan w:val="4"/>
            <w:vAlign w:val="center"/>
          </w:tcPr>
          <w:p w14:paraId="7FDFF312" w14:textId="5AA25002" w:rsidR="00590615" w:rsidRPr="00A53E84" w:rsidRDefault="00590615" w:rsidP="00280DEE">
            <w:pPr>
              <w:jc w:val="left"/>
              <w:rPr>
                <w:i/>
              </w:rPr>
            </w:pPr>
            <w:r w:rsidRPr="00AD1DA9">
              <w:rPr>
                <w:noProof/>
                <w:lang w:eastAsia="en-GB"/>
              </w:rPr>
              <w:drawing>
                <wp:inline distT="0" distB="0" distL="0" distR="0" wp14:anchorId="20436EC5" wp14:editId="221C52AD">
                  <wp:extent cx="3314700" cy="1065658"/>
                  <wp:effectExtent l="0" t="0" r="0" b="1270"/>
                  <wp:docPr id="243" name="Picture 243" descr="C:\msdokut\STANDARDIT\IHO\ENCWG\Drafting 4.0.2 after Mar2016\New picture originals 23mar2016\6.4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msdokut\STANDARDIT\IHO\ENCWG\Drafting 4.0.2 after Mar2016\New picture originals 23mar2016\6.4 picture 1.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323955" cy="1068633"/>
                          </a:xfrm>
                          <a:prstGeom prst="rect">
                            <a:avLst/>
                          </a:prstGeom>
                          <a:noFill/>
                          <a:ln>
                            <a:noFill/>
                          </a:ln>
                        </pic:spPr>
                      </pic:pic>
                    </a:graphicData>
                  </a:graphic>
                </wp:inline>
              </w:drawing>
            </w:r>
            <w:r w:rsidR="009274A1">
              <w:rPr>
                <w:b/>
                <w:noProof/>
                <w:lang w:eastAsia="en-GB"/>
              </w:rPr>
              <w:t xml:space="preserve"> tbd</w:t>
            </w:r>
          </w:p>
        </w:tc>
      </w:tr>
      <w:tr w:rsidR="00590615" w14:paraId="1F8DF525" w14:textId="77777777" w:rsidTr="00280DEE">
        <w:trPr>
          <w:tblHeader/>
        </w:trPr>
        <w:tc>
          <w:tcPr>
            <w:tcW w:w="9526" w:type="dxa"/>
            <w:gridSpan w:val="4"/>
            <w:vAlign w:val="center"/>
          </w:tcPr>
          <w:p w14:paraId="4E800007" w14:textId="77777777" w:rsidR="00590615" w:rsidRPr="00364869" w:rsidRDefault="00590615" w:rsidP="00280DEE">
            <w:pPr>
              <w:jc w:val="left"/>
              <w:rPr>
                <w:noProof/>
                <w:lang w:eastAsia="fr-FR"/>
              </w:rPr>
            </w:pPr>
            <w:r w:rsidRPr="007132F4">
              <w:rPr>
                <w:i/>
              </w:rPr>
              <w:t>An example with Caution area, Military practice area and PSSA as selected</w:t>
            </w:r>
          </w:p>
        </w:tc>
      </w:tr>
    </w:tbl>
    <w:p w14:paraId="240255CC" w14:textId="77777777" w:rsidR="00590615" w:rsidRDefault="00590615" w:rsidP="00590615">
      <w:pPr>
        <w:widowControl/>
        <w:spacing w:after="160" w:line="259" w:lineRule="auto"/>
        <w:jc w:val="left"/>
      </w:pPr>
    </w:p>
    <w:p w14:paraId="08A24649" w14:textId="77777777" w:rsidR="00590615" w:rsidRDefault="00590615" w:rsidP="00590615">
      <w:pPr>
        <w:widowControl/>
        <w:spacing w:after="160" w:line="259" w:lineRule="auto"/>
        <w:jc w:val="left"/>
      </w:pPr>
    </w:p>
    <w:p w14:paraId="546F0375" w14:textId="77777777" w:rsidR="00590615" w:rsidRDefault="00590615" w:rsidP="00590615">
      <w:pPr>
        <w:widowControl/>
        <w:spacing w:after="160" w:line="259" w:lineRule="auto"/>
        <w:jc w:val="left"/>
      </w:pPr>
    </w:p>
    <w:p w14:paraId="41E48E66" w14:textId="77777777" w:rsidR="00590615" w:rsidRDefault="00590615" w:rsidP="00590615">
      <w:pPr>
        <w:widowControl/>
        <w:spacing w:after="160" w:line="259" w:lineRule="auto"/>
        <w:jc w:val="left"/>
        <w:rPr>
          <w:b/>
        </w:rPr>
      </w:pPr>
      <w:r>
        <w:br w:type="page"/>
      </w:r>
    </w:p>
    <w:p w14:paraId="7837B24C" w14:textId="77777777" w:rsidR="00590615" w:rsidRDefault="00590615" w:rsidP="00590615">
      <w:pPr>
        <w:pStyle w:val="Heading2"/>
      </w:pPr>
      <w:bookmarkStart w:id="10623" w:name="_Toc189647969"/>
      <w:r>
        <w:lastRenderedPageBreak/>
        <w:t>Detection and Notification of the Safety Contour</w:t>
      </w:r>
      <w:bookmarkEnd w:id="10623"/>
    </w:p>
    <w:p w14:paraId="0BC0063F" w14:textId="77777777" w:rsidR="00590615" w:rsidRPr="007E2CFE" w:rsidRDefault="00590615" w:rsidP="00590615">
      <w:pPr>
        <w:pStyle w:val="Heading3"/>
      </w:pPr>
      <w:bookmarkStart w:id="10624" w:name="_Toc189647970"/>
      <w:r>
        <w:t>Detection and Notification of the safety contour – Basic test</w:t>
      </w:r>
      <w:bookmarkEnd w:id="10624"/>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590615" w14:paraId="7896C7C0" w14:textId="77777777" w:rsidTr="00B426F3">
        <w:trPr>
          <w:trHeight w:val="454"/>
          <w:tblHeader/>
        </w:trPr>
        <w:tc>
          <w:tcPr>
            <w:tcW w:w="2381" w:type="dxa"/>
            <w:shd w:val="clear" w:color="auto" w:fill="BFBFBF" w:themeFill="background1" w:themeFillShade="BF"/>
            <w:vAlign w:val="center"/>
          </w:tcPr>
          <w:p w14:paraId="60BC6372" w14:textId="77777777" w:rsidR="00590615" w:rsidRPr="004065B1" w:rsidRDefault="00590615" w:rsidP="00280DEE">
            <w:r w:rsidRPr="000A066E">
              <w:rPr>
                <w:b/>
              </w:rPr>
              <w:t>Test Reference</w:t>
            </w:r>
          </w:p>
        </w:tc>
        <w:tc>
          <w:tcPr>
            <w:tcW w:w="2381" w:type="dxa"/>
            <w:shd w:val="clear" w:color="auto" w:fill="FFFFFF" w:themeFill="background1"/>
            <w:vAlign w:val="center"/>
          </w:tcPr>
          <w:p w14:paraId="363FEDF9" w14:textId="77777777" w:rsidR="00590615" w:rsidRPr="004065B1" w:rsidRDefault="00590615" w:rsidP="00280DEE">
            <w:proofErr w:type="spellStart"/>
            <w:r>
              <w:t>SafetyContourDF</w:t>
            </w:r>
            <w:proofErr w:type="spellEnd"/>
          </w:p>
        </w:tc>
        <w:tc>
          <w:tcPr>
            <w:tcW w:w="2382" w:type="dxa"/>
            <w:shd w:val="clear" w:color="auto" w:fill="BFBFBF" w:themeFill="background1" w:themeFillShade="BF"/>
            <w:vAlign w:val="center"/>
          </w:tcPr>
          <w:p w14:paraId="4D992FF7" w14:textId="77777777" w:rsidR="00590615" w:rsidRPr="004065B1" w:rsidRDefault="00590615" w:rsidP="00280DEE">
            <w:r w:rsidRPr="000A066E">
              <w:rPr>
                <w:b/>
              </w:rPr>
              <w:t>IHO Reference</w:t>
            </w:r>
          </w:p>
        </w:tc>
        <w:tc>
          <w:tcPr>
            <w:tcW w:w="2382" w:type="dxa"/>
            <w:shd w:val="clear" w:color="auto" w:fill="FFFFFF" w:themeFill="background1"/>
            <w:vAlign w:val="center"/>
          </w:tcPr>
          <w:p w14:paraId="08D1EDA7" w14:textId="43404B96" w:rsidR="00590615" w:rsidRPr="004065B1" w:rsidRDefault="00590615" w:rsidP="00852999">
            <w:pPr>
              <w:widowControl/>
              <w:spacing w:line="240" w:lineRule="auto"/>
            </w:pPr>
          </w:p>
        </w:tc>
      </w:tr>
      <w:tr w:rsidR="00590615" w14:paraId="25EEC6B2" w14:textId="77777777" w:rsidTr="00B426F3">
        <w:trPr>
          <w:tblHeader/>
        </w:trPr>
        <w:tc>
          <w:tcPr>
            <w:tcW w:w="9526" w:type="dxa"/>
            <w:gridSpan w:val="4"/>
            <w:shd w:val="clear" w:color="auto" w:fill="BFBFBF" w:themeFill="background1" w:themeFillShade="BF"/>
            <w:vAlign w:val="center"/>
          </w:tcPr>
          <w:p w14:paraId="4B7A17C5" w14:textId="77777777" w:rsidR="00590615" w:rsidRDefault="00590615" w:rsidP="00280DEE">
            <w:r w:rsidRPr="000A066E">
              <w:rPr>
                <w:b/>
              </w:rPr>
              <w:t>Test description</w:t>
            </w:r>
          </w:p>
        </w:tc>
      </w:tr>
      <w:tr w:rsidR="00590615" w14:paraId="68EAD5BB" w14:textId="77777777" w:rsidTr="00280DEE">
        <w:trPr>
          <w:tblHeader/>
        </w:trPr>
        <w:tc>
          <w:tcPr>
            <w:tcW w:w="9526" w:type="dxa"/>
            <w:gridSpan w:val="4"/>
            <w:vAlign w:val="center"/>
          </w:tcPr>
          <w:p w14:paraId="5449643E" w14:textId="77777777" w:rsidR="00590615" w:rsidRDefault="00590615" w:rsidP="00280DEE">
            <w:pPr>
              <w:rPr>
                <w:i/>
              </w:rPr>
            </w:pPr>
          </w:p>
          <w:p w14:paraId="1E97869A" w14:textId="73438F6E" w:rsidR="00590615" w:rsidRPr="00A53E84" w:rsidRDefault="00590615" w:rsidP="00280DEE">
            <w:pPr>
              <w:jc w:val="left"/>
              <w:rPr>
                <w:i/>
              </w:rPr>
            </w:pPr>
            <w:r w:rsidRPr="00A53E84">
              <w:rPr>
                <w:i/>
              </w:rPr>
              <w:t>The purpose of this test is to verify by observation that ECDIS provides an appropriate indication when the Mariner plans a route across an own ship's safety contour</w:t>
            </w:r>
            <w:r>
              <w:rPr>
                <w:i/>
              </w:rPr>
              <w:t xml:space="preserve"> whilst operating in Dual Fuel mode</w:t>
            </w:r>
            <w:r w:rsidRPr="00A53E84">
              <w:rPr>
                <w:i/>
              </w:rPr>
              <w:t xml:space="preserve">. The </w:t>
            </w:r>
            <w:r>
              <w:rPr>
                <w:i/>
              </w:rPr>
              <w:t>features</w:t>
            </w:r>
            <w:r w:rsidRPr="00A53E84">
              <w:rPr>
                <w:i/>
              </w:rPr>
              <w:t xml:space="preserve"> satisfying the conditions for this test are listed in </w:t>
            </w:r>
            <w:r w:rsidR="00357E05" w:rsidRPr="00A53E84">
              <w:rPr>
                <w:i/>
              </w:rPr>
              <w:t xml:space="preserve">listed in </w:t>
            </w:r>
            <w:r w:rsidR="00357E05">
              <w:rPr>
                <w:i/>
              </w:rPr>
              <w:t>the alerts and indications catalogue within the S-101 Portrayal Catalogue</w:t>
            </w:r>
            <w:r w:rsidR="00357E05" w:rsidRPr="00A53E84">
              <w:rPr>
                <w:i/>
              </w:rPr>
              <w:t xml:space="preserve"> </w:t>
            </w:r>
            <w:r w:rsidRPr="00A53E84">
              <w:rPr>
                <w:i/>
              </w:rPr>
              <w:t xml:space="preserve">and are included in the test </w:t>
            </w:r>
            <w:r>
              <w:rPr>
                <w:i/>
              </w:rPr>
              <w:t>datasets AA5SAFCO.000 and</w:t>
            </w:r>
            <w:r w:rsidRPr="00A53E84">
              <w:rPr>
                <w:i/>
              </w:rPr>
              <w:t xml:space="preserve"> </w:t>
            </w:r>
            <w:r>
              <w:rPr>
                <w:i/>
              </w:rPr>
              <w:t>101AA00</w:t>
            </w:r>
            <w:r w:rsidRPr="00A53E84">
              <w:rPr>
                <w:i/>
              </w:rPr>
              <w:t>SAFCO.000.</w:t>
            </w:r>
          </w:p>
          <w:p w14:paraId="361380E3" w14:textId="77777777" w:rsidR="00590615" w:rsidRPr="00A53E84" w:rsidRDefault="00590615" w:rsidP="00280DEE">
            <w:pPr>
              <w:jc w:val="left"/>
              <w:rPr>
                <w:i/>
              </w:rPr>
            </w:pPr>
          </w:p>
          <w:p w14:paraId="4875C3F1" w14:textId="77777777" w:rsidR="00590615" w:rsidRPr="0079402D" w:rsidRDefault="00590615" w:rsidP="00E6520E">
            <w:pPr>
              <w:rPr>
                <w:i/>
              </w:rPr>
            </w:pPr>
          </w:p>
        </w:tc>
      </w:tr>
      <w:tr w:rsidR="00590615" w14:paraId="3820F6AD" w14:textId="77777777" w:rsidTr="00B426F3">
        <w:trPr>
          <w:tblHeader/>
        </w:trPr>
        <w:tc>
          <w:tcPr>
            <w:tcW w:w="9526" w:type="dxa"/>
            <w:gridSpan w:val="4"/>
            <w:shd w:val="clear" w:color="auto" w:fill="BFBFBF" w:themeFill="background1" w:themeFillShade="BF"/>
            <w:vAlign w:val="center"/>
          </w:tcPr>
          <w:p w14:paraId="14165754" w14:textId="77777777" w:rsidR="00590615" w:rsidRPr="004065B1" w:rsidRDefault="00590615" w:rsidP="00280DEE">
            <w:r w:rsidRPr="000A066E">
              <w:rPr>
                <w:b/>
              </w:rPr>
              <w:t>Setup</w:t>
            </w:r>
          </w:p>
        </w:tc>
      </w:tr>
      <w:tr w:rsidR="00590615" w14:paraId="760F46D3" w14:textId="77777777" w:rsidTr="00280DEE">
        <w:trPr>
          <w:tblHeader/>
        </w:trPr>
        <w:tc>
          <w:tcPr>
            <w:tcW w:w="9526" w:type="dxa"/>
            <w:gridSpan w:val="4"/>
            <w:vAlign w:val="center"/>
          </w:tcPr>
          <w:p w14:paraId="0910A66F" w14:textId="77777777" w:rsidR="00E6520E" w:rsidRDefault="00E6520E" w:rsidP="00E6520E">
            <w:pPr>
              <w:rPr>
                <w:i/>
              </w:rPr>
            </w:pPr>
            <w:r w:rsidRPr="00A53E84">
              <w:rPr>
                <w:i/>
              </w:rPr>
              <w:t xml:space="preserve">This test is performed by loading the test </w:t>
            </w:r>
            <w:r>
              <w:rPr>
                <w:i/>
              </w:rPr>
              <w:t>exchange set</w:t>
            </w:r>
            <w:r w:rsidRPr="00A53E84">
              <w:rPr>
                <w:i/>
              </w:rPr>
              <w:t>, manually creating a route connecting all way points between feature</w:t>
            </w:r>
            <w:r>
              <w:rPr>
                <w:i/>
              </w:rPr>
              <w:t>s</w:t>
            </w:r>
            <w:r w:rsidRPr="00A53E84">
              <w:rPr>
                <w:i/>
              </w:rPr>
              <w:t xml:space="preserve"> marked as WP1 through WP4 and checking </w:t>
            </w:r>
            <w:r>
              <w:rPr>
                <w:i/>
              </w:rPr>
              <w:t xml:space="preserve">the </w:t>
            </w:r>
            <w:r w:rsidRPr="00A53E84">
              <w:rPr>
                <w:i/>
              </w:rPr>
              <w:t>display against the corresponding graphical plot</w:t>
            </w:r>
            <w:r>
              <w:rPr>
                <w:i/>
              </w:rPr>
              <w:t>.</w:t>
            </w:r>
          </w:p>
          <w:p w14:paraId="17B154D8" w14:textId="77777777" w:rsidR="00E6520E" w:rsidRDefault="00E6520E" w:rsidP="00280DEE">
            <w:pPr>
              <w:rPr>
                <w:i/>
              </w:rPr>
            </w:pPr>
          </w:p>
          <w:p w14:paraId="63A4176C" w14:textId="137F5A21" w:rsidR="00590615" w:rsidRPr="00A53E84" w:rsidRDefault="00590615" w:rsidP="00280DEE">
            <w:pPr>
              <w:rPr>
                <w:i/>
              </w:rPr>
            </w:pPr>
            <w:r w:rsidRPr="00A53E84">
              <w:rPr>
                <w:i/>
              </w:rPr>
              <w:t xml:space="preserve">Load </w:t>
            </w:r>
            <w:r>
              <w:rPr>
                <w:i/>
              </w:rPr>
              <w:t>the</w:t>
            </w:r>
            <w:r w:rsidRPr="00A53E84">
              <w:rPr>
                <w:i/>
              </w:rPr>
              <w:t xml:space="preserve"> </w:t>
            </w:r>
            <w:r>
              <w:rPr>
                <w:i/>
              </w:rPr>
              <w:t xml:space="preserve">exchange set </w:t>
            </w:r>
            <w:proofErr w:type="spellStart"/>
            <w:r w:rsidRPr="00E012C8">
              <w:rPr>
                <w:b/>
                <w:bCs/>
                <w:i/>
              </w:rPr>
              <w:t>SafetyContour</w:t>
            </w:r>
            <w:r>
              <w:rPr>
                <w:b/>
                <w:bCs/>
                <w:i/>
              </w:rPr>
              <w:t>DF</w:t>
            </w:r>
            <w:proofErr w:type="spellEnd"/>
          </w:p>
          <w:p w14:paraId="29237C80" w14:textId="77777777" w:rsidR="00590615" w:rsidRPr="00E012C8" w:rsidRDefault="00590615">
            <w:pPr>
              <w:pStyle w:val="ListParagraph"/>
              <w:numPr>
                <w:ilvl w:val="0"/>
                <w:numId w:val="40"/>
              </w:numPr>
              <w:rPr>
                <w:i/>
              </w:rPr>
            </w:pPr>
            <w:r w:rsidRPr="00E012C8">
              <w:rPr>
                <w:i/>
              </w:rPr>
              <w:t>Select Display Category Other</w:t>
            </w:r>
          </w:p>
          <w:p w14:paraId="516C146A" w14:textId="77777777" w:rsidR="00590615" w:rsidRPr="00E012C8" w:rsidRDefault="00590615">
            <w:pPr>
              <w:pStyle w:val="ListParagraph"/>
              <w:numPr>
                <w:ilvl w:val="0"/>
                <w:numId w:val="40"/>
              </w:numPr>
              <w:rPr>
                <w:i/>
              </w:rPr>
            </w:pPr>
            <w:r w:rsidRPr="00E012C8">
              <w:rPr>
                <w:i/>
              </w:rPr>
              <w:t>Set the Safety Contour value to 0 m</w:t>
            </w:r>
          </w:p>
          <w:p w14:paraId="3A57FF26" w14:textId="77777777" w:rsidR="00590615" w:rsidRPr="00E012C8" w:rsidRDefault="00590615">
            <w:pPr>
              <w:pStyle w:val="ListParagraph"/>
              <w:numPr>
                <w:ilvl w:val="0"/>
                <w:numId w:val="40"/>
              </w:numPr>
              <w:rPr>
                <w:i/>
              </w:rPr>
            </w:pPr>
            <w:r w:rsidRPr="00E012C8">
              <w:rPr>
                <w:i/>
              </w:rPr>
              <w:t>Set the Safety Depth  value to 30 m</w:t>
            </w:r>
          </w:p>
          <w:p w14:paraId="5CE42A12" w14:textId="77777777" w:rsidR="00590615" w:rsidRPr="00E012C8" w:rsidRDefault="00590615">
            <w:pPr>
              <w:pStyle w:val="ListParagraph"/>
              <w:numPr>
                <w:ilvl w:val="0"/>
                <w:numId w:val="40"/>
              </w:numPr>
              <w:rPr>
                <w:i/>
              </w:rPr>
            </w:pPr>
            <w:r w:rsidRPr="00E012C8">
              <w:rPr>
                <w:i/>
              </w:rPr>
              <w:t xml:space="preserve">Select Symbolized Boundaries </w:t>
            </w:r>
          </w:p>
          <w:p w14:paraId="382EE981" w14:textId="77777777" w:rsidR="00590615" w:rsidRPr="00E012C8" w:rsidRDefault="00590615">
            <w:pPr>
              <w:pStyle w:val="ListParagraph"/>
              <w:numPr>
                <w:ilvl w:val="0"/>
                <w:numId w:val="40"/>
              </w:numPr>
              <w:rPr>
                <w:i/>
              </w:rPr>
            </w:pPr>
            <w:r w:rsidRPr="00E012C8">
              <w:rPr>
                <w:i/>
              </w:rPr>
              <w:t xml:space="preserve">Select </w:t>
            </w:r>
            <w:r>
              <w:rPr>
                <w:i/>
              </w:rPr>
              <w:t>Simplified Point Symbols = true</w:t>
            </w:r>
            <w:r w:rsidRPr="00E012C8">
              <w:rPr>
                <w:i/>
              </w:rPr>
              <w:t xml:space="preserve"> </w:t>
            </w:r>
          </w:p>
          <w:p w14:paraId="7AC0C217" w14:textId="77777777" w:rsidR="00590615" w:rsidRPr="00E012C8" w:rsidRDefault="00590615">
            <w:pPr>
              <w:pStyle w:val="ListParagraph"/>
              <w:numPr>
                <w:ilvl w:val="0"/>
                <w:numId w:val="40"/>
              </w:numPr>
              <w:rPr>
                <w:i/>
              </w:rPr>
            </w:pPr>
            <w:r w:rsidRPr="00E012C8">
              <w:rPr>
                <w:i/>
              </w:rPr>
              <w:t>Select all Text groups</w:t>
            </w:r>
          </w:p>
          <w:p w14:paraId="4FE2F074" w14:textId="77777777" w:rsidR="00590615" w:rsidRPr="00E012C8" w:rsidRDefault="00590615">
            <w:pPr>
              <w:pStyle w:val="ListParagraph"/>
              <w:numPr>
                <w:ilvl w:val="0"/>
                <w:numId w:val="40"/>
              </w:numPr>
              <w:rPr>
                <w:i/>
              </w:rPr>
            </w:pPr>
            <w:r w:rsidRPr="00E012C8">
              <w:rPr>
                <w:i/>
              </w:rPr>
              <w:t>Select Contour label</w:t>
            </w:r>
            <w:r w:rsidRPr="00E012C8" w:rsidDel="00AF6FF4">
              <w:rPr>
                <w:i/>
              </w:rPr>
              <w:t xml:space="preserve"> </w:t>
            </w:r>
          </w:p>
          <w:p w14:paraId="502F74F8" w14:textId="77777777" w:rsidR="00590615" w:rsidRPr="00E012C8" w:rsidRDefault="00590615">
            <w:pPr>
              <w:pStyle w:val="ListParagraph"/>
              <w:numPr>
                <w:ilvl w:val="0"/>
                <w:numId w:val="40"/>
              </w:numPr>
              <w:rPr>
                <w:i/>
              </w:rPr>
            </w:pPr>
            <w:r w:rsidRPr="00E012C8">
              <w:rPr>
                <w:i/>
              </w:rPr>
              <w:t>Manually create a route connecting all way points between feature</w:t>
            </w:r>
            <w:r>
              <w:rPr>
                <w:i/>
              </w:rPr>
              <w:t>s</w:t>
            </w:r>
            <w:r w:rsidRPr="00E012C8">
              <w:rPr>
                <w:i/>
              </w:rPr>
              <w:t xml:space="preserve"> marked WP1 through WP4</w:t>
            </w:r>
          </w:p>
          <w:p w14:paraId="47A73E56" w14:textId="77777777" w:rsidR="00590615" w:rsidRPr="00EF287F" w:rsidRDefault="00590615" w:rsidP="00280DEE">
            <w:pPr>
              <w:jc w:val="left"/>
              <w:rPr>
                <w:i/>
              </w:rPr>
            </w:pPr>
            <w:r w:rsidRPr="00E012C8">
              <w:rPr>
                <w:i/>
              </w:rPr>
              <w:t>Set user-specified distance for detecting of Safety Contour as 0.1 NM</w:t>
            </w:r>
          </w:p>
        </w:tc>
      </w:tr>
      <w:tr w:rsidR="00590615" w14:paraId="4BC267E5" w14:textId="77777777" w:rsidTr="00B426F3">
        <w:trPr>
          <w:tblHeader/>
        </w:trPr>
        <w:tc>
          <w:tcPr>
            <w:tcW w:w="9526" w:type="dxa"/>
            <w:gridSpan w:val="4"/>
            <w:shd w:val="clear" w:color="auto" w:fill="BFBFBF" w:themeFill="background1" w:themeFillShade="BF"/>
            <w:vAlign w:val="center"/>
          </w:tcPr>
          <w:p w14:paraId="431D07D6" w14:textId="77777777" w:rsidR="00590615" w:rsidRPr="004065B1" w:rsidRDefault="00590615" w:rsidP="00280DEE">
            <w:r w:rsidRPr="000A066E">
              <w:rPr>
                <w:b/>
              </w:rPr>
              <w:t>Action</w:t>
            </w:r>
          </w:p>
        </w:tc>
      </w:tr>
      <w:tr w:rsidR="00590615" w14:paraId="6FFF8CD7" w14:textId="77777777" w:rsidTr="00280DEE">
        <w:trPr>
          <w:tblHeader/>
        </w:trPr>
        <w:tc>
          <w:tcPr>
            <w:tcW w:w="9526" w:type="dxa"/>
            <w:gridSpan w:val="4"/>
            <w:vAlign w:val="center"/>
          </w:tcPr>
          <w:p w14:paraId="7C189D25" w14:textId="77777777" w:rsidR="00590615" w:rsidRPr="00A53E84" w:rsidRDefault="00590615" w:rsidP="00280DEE">
            <w:pPr>
              <w:rPr>
                <w:i/>
              </w:rPr>
            </w:pPr>
            <w:r w:rsidRPr="00A53E84">
              <w:rPr>
                <w:i/>
              </w:rPr>
              <w:t xml:space="preserve">Check </w:t>
            </w:r>
            <w:r>
              <w:rPr>
                <w:i/>
              </w:rPr>
              <w:t>portrayal</w:t>
            </w:r>
            <w:r w:rsidRPr="00A53E84">
              <w:rPr>
                <w:i/>
              </w:rPr>
              <w:t xml:space="preserve"> shown in the ECDIS against the corresponding graphical plot.</w:t>
            </w:r>
          </w:p>
          <w:p w14:paraId="5751964B" w14:textId="77777777" w:rsidR="00590615" w:rsidRPr="00EF287F" w:rsidRDefault="00590615" w:rsidP="00280DEE">
            <w:pPr>
              <w:rPr>
                <w:i/>
              </w:rPr>
            </w:pPr>
            <w:r w:rsidRPr="00A53E84">
              <w:rPr>
                <w:i/>
              </w:rPr>
              <w:t xml:space="preserve">Repeat sequentially for </w:t>
            </w:r>
            <w:r>
              <w:rPr>
                <w:i/>
              </w:rPr>
              <w:t xml:space="preserve">Safety Contour value </w:t>
            </w:r>
            <w:r w:rsidRPr="00A53E84">
              <w:rPr>
                <w:i/>
              </w:rPr>
              <w:t>0m, 6m, 11m, 13m, 43m</w:t>
            </w:r>
            <w:r>
              <w:rPr>
                <w:i/>
              </w:rPr>
              <w:t>.</w:t>
            </w:r>
          </w:p>
        </w:tc>
      </w:tr>
      <w:tr w:rsidR="00590615" w14:paraId="3DBA592D" w14:textId="77777777" w:rsidTr="00B426F3">
        <w:trPr>
          <w:tblHeader/>
        </w:trPr>
        <w:tc>
          <w:tcPr>
            <w:tcW w:w="9526" w:type="dxa"/>
            <w:gridSpan w:val="4"/>
            <w:shd w:val="clear" w:color="auto" w:fill="BFBFBF" w:themeFill="background1" w:themeFillShade="BF"/>
            <w:vAlign w:val="center"/>
          </w:tcPr>
          <w:p w14:paraId="39CB0CE4" w14:textId="77777777" w:rsidR="00590615" w:rsidRPr="004065B1" w:rsidRDefault="00590615" w:rsidP="00280DEE">
            <w:r w:rsidRPr="000A066E">
              <w:rPr>
                <w:b/>
              </w:rPr>
              <w:t>Results</w:t>
            </w:r>
          </w:p>
        </w:tc>
      </w:tr>
      <w:tr w:rsidR="00590615" w14:paraId="499C5512" w14:textId="77777777" w:rsidTr="00280DEE">
        <w:trPr>
          <w:tblHeader/>
        </w:trPr>
        <w:tc>
          <w:tcPr>
            <w:tcW w:w="9526" w:type="dxa"/>
            <w:gridSpan w:val="4"/>
            <w:vAlign w:val="center"/>
          </w:tcPr>
          <w:p w14:paraId="30FBDEBA" w14:textId="77777777" w:rsidR="00590615" w:rsidRPr="00E458D9" w:rsidRDefault="00590615" w:rsidP="00280DEE">
            <w:pPr>
              <w:jc w:val="left"/>
              <w:rPr>
                <w:i/>
              </w:rPr>
            </w:pPr>
            <w:r w:rsidRPr="00A53E84">
              <w:rPr>
                <w:i/>
              </w:rPr>
              <w:t>The ENC in the ECDIS should match the corresponding graphical plot shown below.</w:t>
            </w:r>
            <w:r>
              <w:rPr>
                <w:i/>
              </w:rPr>
              <w:t>.</w:t>
            </w:r>
          </w:p>
        </w:tc>
      </w:tr>
      <w:tr w:rsidR="00590615" w14:paraId="392CE4AB" w14:textId="77777777" w:rsidTr="00280DEE">
        <w:trPr>
          <w:tblHeader/>
        </w:trPr>
        <w:tc>
          <w:tcPr>
            <w:tcW w:w="9526" w:type="dxa"/>
            <w:gridSpan w:val="4"/>
            <w:vAlign w:val="center"/>
          </w:tcPr>
          <w:p w14:paraId="0D7862AB" w14:textId="77777777" w:rsidR="00590615" w:rsidRDefault="00590615" w:rsidP="00280DEE">
            <w:pPr>
              <w:jc w:val="left"/>
              <w:rPr>
                <w:i/>
              </w:rPr>
            </w:pPr>
            <w:r w:rsidRPr="005714BE">
              <w:rPr>
                <w:noProof/>
                <w:lang w:eastAsia="en-GB"/>
              </w:rPr>
              <w:drawing>
                <wp:inline distT="0" distB="0" distL="0" distR="0" wp14:anchorId="723B2E87" wp14:editId="6374F2AB">
                  <wp:extent cx="5208115" cy="1501253"/>
                  <wp:effectExtent l="0" t="0" r="0" b="3810"/>
                  <wp:docPr id="244" name="Picture 244" descr="C:\msdokut\STANDARDIT\IHO\ENCWG\work 2017\S-64, New picture originals 20may2017\7.1 picture 1 - Safety contour = 0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msdokut\STANDARDIT\IHO\ENCWG\work 2017\S-64, New picture originals 20may2017\7.1 picture 1 - Safety contour = 0 meter.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46751" cy="1512390"/>
                          </a:xfrm>
                          <a:prstGeom prst="rect">
                            <a:avLst/>
                          </a:prstGeom>
                          <a:noFill/>
                          <a:ln>
                            <a:noFill/>
                          </a:ln>
                        </pic:spPr>
                      </pic:pic>
                    </a:graphicData>
                  </a:graphic>
                </wp:inline>
              </w:drawing>
            </w:r>
          </w:p>
          <w:p w14:paraId="73589E3C" w14:textId="77777777" w:rsidR="00590615" w:rsidRDefault="00590615" w:rsidP="00280DEE">
            <w:pPr>
              <w:jc w:val="left"/>
              <w:rPr>
                <w:i/>
              </w:rPr>
            </w:pPr>
            <w:r>
              <w:rPr>
                <w:i/>
              </w:rPr>
              <w:t xml:space="preserve">Safety Contour </w:t>
            </w:r>
            <w:r w:rsidRPr="00A53E84">
              <w:rPr>
                <w:i/>
              </w:rPr>
              <w:t>= 0 m</w:t>
            </w:r>
          </w:p>
          <w:p w14:paraId="5E6DE667" w14:textId="71510914" w:rsidR="009274A1" w:rsidRPr="00A53E84" w:rsidRDefault="009274A1" w:rsidP="00280DEE">
            <w:pPr>
              <w:jc w:val="left"/>
              <w:rPr>
                <w:i/>
              </w:rPr>
            </w:pPr>
            <w:r>
              <w:rPr>
                <w:b/>
                <w:noProof/>
                <w:lang w:eastAsia="en-GB"/>
              </w:rPr>
              <w:t>tbd</w:t>
            </w:r>
          </w:p>
        </w:tc>
      </w:tr>
    </w:tbl>
    <w:p w14:paraId="0A4D5981" w14:textId="77777777" w:rsidR="00590615" w:rsidRDefault="00590615" w:rsidP="00590615">
      <w:pPr>
        <w:widowControl/>
        <w:spacing w:after="160" w:line="259" w:lineRule="auto"/>
        <w:jc w:val="left"/>
      </w:pPr>
    </w:p>
    <w:p w14:paraId="546F541F" w14:textId="77777777" w:rsidR="00590615" w:rsidRPr="007E2CFE" w:rsidRDefault="00590615" w:rsidP="00590615">
      <w:pPr>
        <w:pStyle w:val="Heading3"/>
      </w:pPr>
      <w:bookmarkStart w:id="10625" w:name="_Toc189647971"/>
      <w:r>
        <w:lastRenderedPageBreak/>
        <w:t>Detection and Notification of the safety contour – use of largest scale available.</w:t>
      </w:r>
      <w:bookmarkEnd w:id="10625"/>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590615" w14:paraId="10011D0F" w14:textId="77777777" w:rsidTr="00B426F3">
        <w:trPr>
          <w:trHeight w:val="454"/>
          <w:tblHeader/>
        </w:trPr>
        <w:tc>
          <w:tcPr>
            <w:tcW w:w="2381" w:type="dxa"/>
            <w:shd w:val="clear" w:color="auto" w:fill="BFBFBF" w:themeFill="background1" w:themeFillShade="BF"/>
            <w:vAlign w:val="center"/>
          </w:tcPr>
          <w:p w14:paraId="4DFB142F" w14:textId="77777777" w:rsidR="00590615" w:rsidRPr="004065B1" w:rsidRDefault="00590615" w:rsidP="00280DEE">
            <w:r w:rsidRPr="000A066E">
              <w:rPr>
                <w:b/>
              </w:rPr>
              <w:t>Test Reference</w:t>
            </w:r>
          </w:p>
        </w:tc>
        <w:tc>
          <w:tcPr>
            <w:tcW w:w="2381" w:type="dxa"/>
            <w:shd w:val="clear" w:color="auto" w:fill="FFFFFF" w:themeFill="background1"/>
            <w:vAlign w:val="center"/>
          </w:tcPr>
          <w:p w14:paraId="344230A2" w14:textId="77777777" w:rsidR="00590615" w:rsidRPr="004065B1" w:rsidRDefault="00590615" w:rsidP="00280DEE">
            <w:proofErr w:type="spellStart"/>
            <w:r>
              <w:t>SafetyContourDFLS</w:t>
            </w:r>
            <w:proofErr w:type="spellEnd"/>
          </w:p>
        </w:tc>
        <w:tc>
          <w:tcPr>
            <w:tcW w:w="2382" w:type="dxa"/>
            <w:shd w:val="clear" w:color="auto" w:fill="BFBFBF" w:themeFill="background1" w:themeFillShade="BF"/>
            <w:vAlign w:val="center"/>
          </w:tcPr>
          <w:p w14:paraId="6A507D5B" w14:textId="77777777" w:rsidR="00590615" w:rsidRPr="004065B1" w:rsidRDefault="00590615" w:rsidP="00280DEE">
            <w:r w:rsidRPr="000A066E">
              <w:rPr>
                <w:b/>
              </w:rPr>
              <w:t>IHO Reference</w:t>
            </w:r>
          </w:p>
        </w:tc>
        <w:tc>
          <w:tcPr>
            <w:tcW w:w="2382" w:type="dxa"/>
            <w:shd w:val="clear" w:color="auto" w:fill="FFFFFF" w:themeFill="background1"/>
            <w:vAlign w:val="center"/>
          </w:tcPr>
          <w:p w14:paraId="2CE60957" w14:textId="2B9099DC" w:rsidR="00590615" w:rsidRPr="004065B1" w:rsidRDefault="00590615" w:rsidP="00852999"/>
        </w:tc>
      </w:tr>
      <w:tr w:rsidR="00590615" w14:paraId="2ED89901" w14:textId="77777777" w:rsidTr="00B426F3">
        <w:trPr>
          <w:tblHeader/>
        </w:trPr>
        <w:tc>
          <w:tcPr>
            <w:tcW w:w="9526" w:type="dxa"/>
            <w:gridSpan w:val="4"/>
            <w:shd w:val="clear" w:color="auto" w:fill="BFBFBF" w:themeFill="background1" w:themeFillShade="BF"/>
            <w:vAlign w:val="center"/>
          </w:tcPr>
          <w:p w14:paraId="15C482BF" w14:textId="77777777" w:rsidR="00590615" w:rsidRDefault="00590615" w:rsidP="00280DEE">
            <w:r w:rsidRPr="000A066E">
              <w:rPr>
                <w:b/>
              </w:rPr>
              <w:t>Test description</w:t>
            </w:r>
          </w:p>
        </w:tc>
      </w:tr>
      <w:tr w:rsidR="00590615" w14:paraId="5F61D2CB" w14:textId="77777777" w:rsidTr="00280DEE">
        <w:trPr>
          <w:tblHeader/>
        </w:trPr>
        <w:tc>
          <w:tcPr>
            <w:tcW w:w="9526" w:type="dxa"/>
            <w:gridSpan w:val="4"/>
            <w:vAlign w:val="center"/>
          </w:tcPr>
          <w:p w14:paraId="46727702" w14:textId="77777777" w:rsidR="00590615" w:rsidRDefault="00590615" w:rsidP="00280DEE">
            <w:pPr>
              <w:rPr>
                <w:i/>
              </w:rPr>
            </w:pPr>
          </w:p>
          <w:p w14:paraId="304C51AF" w14:textId="77777777" w:rsidR="00590615" w:rsidRPr="00A53E84" w:rsidRDefault="00590615" w:rsidP="00280DEE">
            <w:pPr>
              <w:jc w:val="left"/>
              <w:rPr>
                <w:i/>
              </w:rPr>
            </w:pPr>
            <w:r w:rsidRPr="00A53E84">
              <w:rPr>
                <w:i/>
              </w:rPr>
              <w:t>The purpose of this test is to verify by observation that ECDIS uses the largest scale available for detecting that the route crosses an own shi</w:t>
            </w:r>
            <w:r>
              <w:rPr>
                <w:i/>
              </w:rPr>
              <w:t>p’s</w:t>
            </w:r>
            <w:r w:rsidRPr="00A53E84">
              <w:rPr>
                <w:i/>
              </w:rPr>
              <w:t xml:space="preserve"> safety contour</w:t>
            </w:r>
            <w:r>
              <w:rPr>
                <w:i/>
              </w:rPr>
              <w:t xml:space="preserve"> whilst operating in Dual Fuel mode</w:t>
            </w:r>
            <w:r w:rsidRPr="00A53E84">
              <w:rPr>
                <w:i/>
              </w:rPr>
              <w:t>.</w:t>
            </w:r>
          </w:p>
          <w:p w14:paraId="7AE664C3" w14:textId="77777777" w:rsidR="00590615" w:rsidRPr="00A53E84" w:rsidRDefault="00590615" w:rsidP="00280DEE">
            <w:pPr>
              <w:jc w:val="left"/>
              <w:rPr>
                <w:i/>
              </w:rPr>
            </w:pPr>
          </w:p>
          <w:p w14:paraId="6F350085" w14:textId="77777777" w:rsidR="00590615" w:rsidRPr="0079402D" w:rsidRDefault="00590615" w:rsidP="00E6520E">
            <w:pPr>
              <w:rPr>
                <w:i/>
              </w:rPr>
            </w:pPr>
          </w:p>
        </w:tc>
      </w:tr>
      <w:tr w:rsidR="00590615" w14:paraId="3349D8A0" w14:textId="77777777" w:rsidTr="00B426F3">
        <w:trPr>
          <w:tblHeader/>
        </w:trPr>
        <w:tc>
          <w:tcPr>
            <w:tcW w:w="9526" w:type="dxa"/>
            <w:gridSpan w:val="4"/>
            <w:shd w:val="clear" w:color="auto" w:fill="BFBFBF" w:themeFill="background1" w:themeFillShade="BF"/>
            <w:vAlign w:val="center"/>
          </w:tcPr>
          <w:p w14:paraId="46E0A5EA" w14:textId="77777777" w:rsidR="00590615" w:rsidRPr="004065B1" w:rsidRDefault="00590615" w:rsidP="00280DEE">
            <w:r w:rsidRPr="000A066E">
              <w:rPr>
                <w:b/>
              </w:rPr>
              <w:t>Setup</w:t>
            </w:r>
          </w:p>
        </w:tc>
      </w:tr>
      <w:tr w:rsidR="00590615" w14:paraId="6A343E97" w14:textId="77777777" w:rsidTr="00280DEE">
        <w:trPr>
          <w:tblHeader/>
        </w:trPr>
        <w:tc>
          <w:tcPr>
            <w:tcW w:w="9526" w:type="dxa"/>
            <w:gridSpan w:val="4"/>
            <w:vAlign w:val="center"/>
          </w:tcPr>
          <w:p w14:paraId="109EF1D5" w14:textId="77777777" w:rsidR="00E6520E" w:rsidRDefault="00E6520E" w:rsidP="00E6520E">
            <w:pPr>
              <w:rPr>
                <w:i/>
              </w:rPr>
            </w:pPr>
            <w:r w:rsidRPr="00A53E84">
              <w:rPr>
                <w:i/>
              </w:rPr>
              <w:t xml:space="preserve">This test is performed by loading the test </w:t>
            </w:r>
            <w:r>
              <w:rPr>
                <w:i/>
              </w:rPr>
              <w:t>exchange sets</w:t>
            </w:r>
            <w:r w:rsidRPr="00A53E84">
              <w:rPr>
                <w:i/>
              </w:rPr>
              <w:t>, manually creating a route connecting way points between feature</w:t>
            </w:r>
            <w:r>
              <w:rPr>
                <w:i/>
              </w:rPr>
              <w:t>s</w:t>
            </w:r>
            <w:r w:rsidRPr="00A53E84">
              <w:rPr>
                <w:i/>
              </w:rPr>
              <w:t xml:space="preserve"> marked as WP11, WP24, WP25 and WP26 and checking display against the corresponding graphical plot.</w:t>
            </w:r>
            <w:r>
              <w:rPr>
                <w:i/>
              </w:rPr>
              <w:t xml:space="preserve"> The same test is run twice with different overview exchange sets comprising the smaller scale data</w:t>
            </w:r>
          </w:p>
          <w:p w14:paraId="33084B11" w14:textId="77777777" w:rsidR="00590615" w:rsidRDefault="00590615" w:rsidP="00280DEE">
            <w:pPr>
              <w:jc w:val="left"/>
              <w:rPr>
                <w:i/>
              </w:rPr>
            </w:pPr>
          </w:p>
          <w:p w14:paraId="603495F4" w14:textId="77777777" w:rsidR="00590615" w:rsidRPr="00A53E84" w:rsidRDefault="00590615" w:rsidP="00280DEE">
            <w:pPr>
              <w:jc w:val="left"/>
              <w:rPr>
                <w:i/>
              </w:rPr>
            </w:pPr>
            <w:r>
              <w:rPr>
                <w:i/>
              </w:rPr>
              <w:t xml:space="preserve">(A) </w:t>
            </w:r>
            <w:r w:rsidRPr="00A53E84">
              <w:rPr>
                <w:i/>
              </w:rPr>
              <w:t xml:space="preserve">As for test </w:t>
            </w:r>
            <w:proofErr w:type="spellStart"/>
            <w:r>
              <w:rPr>
                <w:i/>
              </w:rPr>
              <w:t>SafetyContourDF</w:t>
            </w:r>
            <w:proofErr w:type="spellEnd"/>
            <w:r w:rsidRPr="00A53E84">
              <w:rPr>
                <w:i/>
              </w:rPr>
              <w:t xml:space="preserve"> and in addition load </w:t>
            </w:r>
            <w:r>
              <w:rPr>
                <w:i/>
              </w:rPr>
              <w:t>the exchange set</w:t>
            </w:r>
            <w:r w:rsidRPr="00A53E84">
              <w:rPr>
                <w:i/>
              </w:rPr>
              <w:t xml:space="preserve"> </w:t>
            </w:r>
            <w:r w:rsidRPr="00E012C8">
              <w:rPr>
                <w:b/>
                <w:bCs/>
                <w:i/>
              </w:rPr>
              <w:t>NavigationalHazardsOverview</w:t>
            </w:r>
            <w:r>
              <w:rPr>
                <w:b/>
                <w:bCs/>
                <w:i/>
              </w:rPr>
              <w:t>1</w:t>
            </w:r>
          </w:p>
          <w:p w14:paraId="5C69961E" w14:textId="77777777" w:rsidR="00590615" w:rsidRPr="00E012C8" w:rsidRDefault="00590615">
            <w:pPr>
              <w:pStyle w:val="ListParagraph"/>
              <w:numPr>
                <w:ilvl w:val="0"/>
                <w:numId w:val="41"/>
              </w:numPr>
              <w:jc w:val="left"/>
              <w:rPr>
                <w:i/>
              </w:rPr>
            </w:pPr>
            <w:r w:rsidRPr="00E012C8">
              <w:rPr>
                <w:i/>
              </w:rPr>
              <w:t xml:space="preserve">Select Display Category Other </w:t>
            </w:r>
          </w:p>
          <w:p w14:paraId="59B0ECFD" w14:textId="77777777" w:rsidR="00590615" w:rsidRPr="00E012C8" w:rsidRDefault="00590615">
            <w:pPr>
              <w:pStyle w:val="ListParagraph"/>
              <w:numPr>
                <w:ilvl w:val="0"/>
                <w:numId w:val="41"/>
              </w:numPr>
              <w:jc w:val="left"/>
              <w:rPr>
                <w:i/>
              </w:rPr>
            </w:pPr>
            <w:r w:rsidRPr="00E012C8">
              <w:rPr>
                <w:i/>
              </w:rPr>
              <w:t>Set the Safety Contour value to 11 m</w:t>
            </w:r>
          </w:p>
          <w:p w14:paraId="73809BEB" w14:textId="77777777" w:rsidR="00590615" w:rsidRPr="00E012C8" w:rsidRDefault="00590615">
            <w:pPr>
              <w:pStyle w:val="ListParagraph"/>
              <w:numPr>
                <w:ilvl w:val="0"/>
                <w:numId w:val="41"/>
              </w:numPr>
              <w:jc w:val="left"/>
              <w:rPr>
                <w:i/>
              </w:rPr>
            </w:pPr>
            <w:r w:rsidRPr="00E012C8">
              <w:rPr>
                <w:i/>
              </w:rPr>
              <w:t xml:space="preserve">Set the Safety Depth  value to 30 m </w:t>
            </w:r>
          </w:p>
          <w:p w14:paraId="27EA89CC" w14:textId="77777777" w:rsidR="00590615" w:rsidRPr="00E012C8" w:rsidRDefault="00590615">
            <w:pPr>
              <w:pStyle w:val="ListParagraph"/>
              <w:numPr>
                <w:ilvl w:val="0"/>
                <w:numId w:val="41"/>
              </w:numPr>
              <w:jc w:val="left"/>
              <w:rPr>
                <w:i/>
              </w:rPr>
            </w:pPr>
            <w:r w:rsidRPr="00E012C8">
              <w:rPr>
                <w:i/>
              </w:rPr>
              <w:t xml:space="preserve">Select Symbolized Boundaries </w:t>
            </w:r>
          </w:p>
          <w:p w14:paraId="6BB521A9" w14:textId="77777777" w:rsidR="00590615" w:rsidRPr="00E012C8" w:rsidRDefault="00590615">
            <w:pPr>
              <w:pStyle w:val="ListParagraph"/>
              <w:numPr>
                <w:ilvl w:val="0"/>
                <w:numId w:val="41"/>
              </w:numPr>
              <w:jc w:val="left"/>
              <w:rPr>
                <w:i/>
              </w:rPr>
            </w:pPr>
            <w:r w:rsidRPr="00E012C8">
              <w:rPr>
                <w:i/>
              </w:rPr>
              <w:t>Select Paper chart symbols</w:t>
            </w:r>
          </w:p>
          <w:p w14:paraId="1ED94656" w14:textId="77777777" w:rsidR="00590615" w:rsidRDefault="00590615" w:rsidP="00280DEE">
            <w:pPr>
              <w:jc w:val="left"/>
              <w:rPr>
                <w:i/>
              </w:rPr>
            </w:pPr>
            <w:r w:rsidRPr="00E012C8">
              <w:rPr>
                <w:i/>
              </w:rPr>
              <w:t>Select Contour label</w:t>
            </w:r>
          </w:p>
          <w:p w14:paraId="106C0120" w14:textId="77777777" w:rsidR="00590615" w:rsidRDefault="00590615" w:rsidP="00280DEE">
            <w:pPr>
              <w:jc w:val="left"/>
              <w:rPr>
                <w:i/>
              </w:rPr>
            </w:pPr>
          </w:p>
          <w:p w14:paraId="1A73DEBA" w14:textId="77777777" w:rsidR="00590615" w:rsidRPr="00EF287F" w:rsidRDefault="00590615" w:rsidP="00280DEE">
            <w:pPr>
              <w:jc w:val="left"/>
              <w:rPr>
                <w:i/>
              </w:rPr>
            </w:pPr>
            <w:r>
              <w:rPr>
                <w:i/>
              </w:rPr>
              <w:t xml:space="preserve">(B) Repeat test using exchange sets </w:t>
            </w:r>
            <w:proofErr w:type="spellStart"/>
            <w:r w:rsidRPr="008B753D">
              <w:rPr>
                <w:b/>
                <w:bCs/>
                <w:i/>
              </w:rPr>
              <w:t>S</w:t>
            </w:r>
            <w:r>
              <w:rPr>
                <w:b/>
                <w:bCs/>
                <w:i/>
              </w:rPr>
              <w:t>afetyContour</w:t>
            </w:r>
            <w:r w:rsidRPr="008B753D">
              <w:rPr>
                <w:b/>
                <w:bCs/>
                <w:i/>
              </w:rPr>
              <w:t>DF</w:t>
            </w:r>
            <w:proofErr w:type="spellEnd"/>
            <w:r>
              <w:rPr>
                <w:i/>
              </w:rPr>
              <w:t xml:space="preserve"> and </w:t>
            </w:r>
            <w:r w:rsidRPr="00E012C8">
              <w:rPr>
                <w:b/>
                <w:bCs/>
                <w:i/>
              </w:rPr>
              <w:t>NavigationalHazardsOverview</w:t>
            </w:r>
            <w:r>
              <w:rPr>
                <w:b/>
                <w:bCs/>
                <w:i/>
              </w:rPr>
              <w:t>2</w:t>
            </w:r>
          </w:p>
        </w:tc>
      </w:tr>
      <w:tr w:rsidR="00590615" w14:paraId="7341CF34" w14:textId="77777777" w:rsidTr="00B426F3">
        <w:trPr>
          <w:tblHeader/>
        </w:trPr>
        <w:tc>
          <w:tcPr>
            <w:tcW w:w="9526" w:type="dxa"/>
            <w:gridSpan w:val="4"/>
            <w:shd w:val="clear" w:color="auto" w:fill="BFBFBF" w:themeFill="background1" w:themeFillShade="BF"/>
            <w:vAlign w:val="center"/>
          </w:tcPr>
          <w:p w14:paraId="71520975" w14:textId="77777777" w:rsidR="00590615" w:rsidRPr="004065B1" w:rsidRDefault="00590615" w:rsidP="00280DEE">
            <w:r w:rsidRPr="000A066E">
              <w:rPr>
                <w:b/>
              </w:rPr>
              <w:t>Action</w:t>
            </w:r>
          </w:p>
        </w:tc>
      </w:tr>
      <w:tr w:rsidR="00590615" w14:paraId="6C124C49" w14:textId="77777777" w:rsidTr="00280DEE">
        <w:trPr>
          <w:tblHeader/>
        </w:trPr>
        <w:tc>
          <w:tcPr>
            <w:tcW w:w="9526" w:type="dxa"/>
            <w:gridSpan w:val="4"/>
            <w:vAlign w:val="center"/>
          </w:tcPr>
          <w:p w14:paraId="3EB6E7EA" w14:textId="77777777" w:rsidR="00590615" w:rsidRDefault="00590615" w:rsidP="00280DEE">
            <w:pPr>
              <w:rPr>
                <w:i/>
              </w:rPr>
            </w:pPr>
          </w:p>
          <w:p w14:paraId="09EBD6C0" w14:textId="77777777" w:rsidR="00590615" w:rsidRPr="00A53E84" w:rsidRDefault="00590615" w:rsidP="00280DEE">
            <w:pPr>
              <w:jc w:val="left"/>
              <w:rPr>
                <w:i/>
              </w:rPr>
            </w:pPr>
            <w:r w:rsidRPr="00A53E84">
              <w:rPr>
                <w:i/>
              </w:rPr>
              <w:t xml:space="preserve">Select position 39°27′•000N 104°49′•000W at </w:t>
            </w:r>
            <w:r>
              <w:rPr>
                <w:i/>
              </w:rPr>
              <w:t>maximum display</w:t>
            </w:r>
            <w:r w:rsidRPr="00A53E84">
              <w:rPr>
                <w:i/>
              </w:rPr>
              <w:t xml:space="preserve"> scale (1:350 000) of </w:t>
            </w:r>
            <w:r>
              <w:rPr>
                <w:i/>
              </w:rPr>
              <w:t>101</w:t>
            </w:r>
            <w:r w:rsidRPr="00A53E84">
              <w:rPr>
                <w:i/>
              </w:rPr>
              <w:t>AA</w:t>
            </w:r>
            <w:r>
              <w:rPr>
                <w:i/>
              </w:rPr>
              <w:t>00</w:t>
            </w:r>
            <w:r w:rsidRPr="00A53E84">
              <w:rPr>
                <w:i/>
              </w:rPr>
              <w:t>OVRVU.</w:t>
            </w:r>
          </w:p>
          <w:p w14:paraId="379A35F4" w14:textId="77777777" w:rsidR="00590615" w:rsidRPr="00A53E84" w:rsidRDefault="00590615" w:rsidP="00280DEE">
            <w:pPr>
              <w:jc w:val="left"/>
              <w:rPr>
                <w:i/>
              </w:rPr>
            </w:pPr>
            <w:r w:rsidRPr="00A53E84">
              <w:rPr>
                <w:i/>
              </w:rPr>
              <w:t>1) View chart before route planning</w:t>
            </w:r>
            <w:r>
              <w:rPr>
                <w:i/>
              </w:rPr>
              <w:t>.</w:t>
            </w:r>
          </w:p>
          <w:p w14:paraId="32149FF1" w14:textId="77777777" w:rsidR="00590615" w:rsidRDefault="00590615" w:rsidP="00280DEE">
            <w:pPr>
              <w:rPr>
                <w:i/>
              </w:rPr>
            </w:pPr>
            <w:r w:rsidRPr="00A53E84">
              <w:rPr>
                <w:i/>
              </w:rPr>
              <w:t>2) Manually create a route connecting way points between feature</w:t>
            </w:r>
            <w:r>
              <w:rPr>
                <w:i/>
              </w:rPr>
              <w:t>s</w:t>
            </w:r>
            <w:r w:rsidRPr="00A53E84">
              <w:rPr>
                <w:i/>
              </w:rPr>
              <w:t xml:space="preserve"> marked WP11, WP24, WP25 and WP26. Set user-specified distance for indication navigational hazards as 0.5 NM. Check ENC symbols shown in the ECDIS against the corresponding graphical plot.</w:t>
            </w:r>
          </w:p>
          <w:p w14:paraId="5C48B345" w14:textId="77777777" w:rsidR="00590615" w:rsidRPr="00EF287F" w:rsidRDefault="00590615" w:rsidP="00280DEE">
            <w:pPr>
              <w:rPr>
                <w:i/>
              </w:rPr>
            </w:pPr>
          </w:p>
        </w:tc>
      </w:tr>
      <w:tr w:rsidR="00590615" w14:paraId="0C513C72" w14:textId="77777777" w:rsidTr="00B426F3">
        <w:trPr>
          <w:tblHeader/>
        </w:trPr>
        <w:tc>
          <w:tcPr>
            <w:tcW w:w="9526" w:type="dxa"/>
            <w:gridSpan w:val="4"/>
            <w:shd w:val="clear" w:color="auto" w:fill="BFBFBF" w:themeFill="background1" w:themeFillShade="BF"/>
            <w:vAlign w:val="center"/>
          </w:tcPr>
          <w:p w14:paraId="15056DC8" w14:textId="77777777" w:rsidR="00590615" w:rsidRPr="004065B1" w:rsidRDefault="00590615" w:rsidP="00280DEE">
            <w:r w:rsidRPr="000A066E">
              <w:rPr>
                <w:b/>
              </w:rPr>
              <w:t>Results</w:t>
            </w:r>
          </w:p>
        </w:tc>
      </w:tr>
      <w:tr w:rsidR="00590615" w14:paraId="2637CDBF" w14:textId="77777777" w:rsidTr="00280DEE">
        <w:trPr>
          <w:tblHeader/>
        </w:trPr>
        <w:tc>
          <w:tcPr>
            <w:tcW w:w="9526" w:type="dxa"/>
            <w:gridSpan w:val="4"/>
            <w:vAlign w:val="center"/>
          </w:tcPr>
          <w:p w14:paraId="23888A07" w14:textId="77777777" w:rsidR="00590615" w:rsidRDefault="00590615" w:rsidP="00E16D07">
            <w:pPr>
              <w:rPr>
                <w:b/>
                <w:lang w:val="en-US"/>
              </w:rPr>
            </w:pPr>
            <w:r w:rsidRPr="00405C29">
              <w:rPr>
                <w:lang w:val="en-US"/>
              </w:rPr>
              <w:t>The ENC in the ECDIS should match the corresponding graphical plot shown below</w:t>
            </w:r>
            <w:r>
              <w:rPr>
                <w:b/>
                <w:lang w:val="en-US"/>
              </w:rPr>
              <w:t xml:space="preserve"> </w:t>
            </w:r>
            <w:r w:rsidRPr="00E16D07">
              <w:rPr>
                <w:b/>
                <w:lang w:val="en-US"/>
              </w:rPr>
              <w:t xml:space="preserve">[Images To Follow] </w:t>
            </w:r>
          </w:p>
          <w:p w14:paraId="33ADE408" w14:textId="77777777" w:rsidR="00590615" w:rsidRDefault="00590615" w:rsidP="00280DEE">
            <w:pPr>
              <w:rPr>
                <w:lang w:val="en-US"/>
              </w:rPr>
            </w:pPr>
            <w:r>
              <w:rPr>
                <w:noProof/>
                <w:lang w:eastAsia="en-GB"/>
              </w:rPr>
              <w:drawing>
                <wp:inline distT="0" distB="0" distL="0" distR="0" wp14:anchorId="188E6D41" wp14:editId="2B021601">
                  <wp:extent cx="3698543" cy="1570855"/>
                  <wp:effectExtent l="0" t="0" r="0" b="0"/>
                  <wp:docPr id="245" name="Picture 24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7"/>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711132" cy="1576202"/>
                          </a:xfrm>
                          <a:prstGeom prst="rect">
                            <a:avLst/>
                          </a:prstGeom>
                          <a:noFill/>
                          <a:ln>
                            <a:noFill/>
                          </a:ln>
                        </pic:spPr>
                      </pic:pic>
                    </a:graphicData>
                  </a:graphic>
                </wp:inline>
              </w:drawing>
            </w:r>
          </w:p>
          <w:p w14:paraId="4823F341" w14:textId="269E8CDD" w:rsidR="009274A1" w:rsidRPr="00405C29" w:rsidRDefault="009274A1" w:rsidP="00280DEE">
            <w:pPr>
              <w:rPr>
                <w:lang w:val="en-US"/>
              </w:rPr>
            </w:pPr>
            <w:r>
              <w:rPr>
                <w:b/>
                <w:noProof/>
                <w:lang w:eastAsia="en-GB"/>
              </w:rPr>
              <w:t>tbd</w:t>
            </w:r>
          </w:p>
        </w:tc>
      </w:tr>
    </w:tbl>
    <w:p w14:paraId="45DCD6A7" w14:textId="77777777" w:rsidR="00590615" w:rsidRDefault="00590615" w:rsidP="00590615">
      <w:pPr>
        <w:widowControl/>
        <w:spacing w:after="160" w:line="259" w:lineRule="auto"/>
        <w:jc w:val="left"/>
      </w:pPr>
    </w:p>
    <w:p w14:paraId="44239C56" w14:textId="77777777" w:rsidR="00590615" w:rsidRDefault="00590615" w:rsidP="00590615">
      <w:pPr>
        <w:widowControl/>
        <w:spacing w:after="160" w:line="259" w:lineRule="auto"/>
        <w:jc w:val="left"/>
      </w:pPr>
      <w:r>
        <w:br w:type="page"/>
      </w:r>
    </w:p>
    <w:p w14:paraId="253156A7" w14:textId="77777777" w:rsidR="00590615" w:rsidRPr="007E2CFE" w:rsidRDefault="00590615" w:rsidP="00590615">
      <w:pPr>
        <w:pStyle w:val="Heading3"/>
      </w:pPr>
      <w:bookmarkStart w:id="10626" w:name="_Toc189647972"/>
      <w:r>
        <w:lastRenderedPageBreak/>
        <w:t>Detection and Notification of the safety contour – use of largest scale available – monitoring mode</w:t>
      </w:r>
      <w:bookmarkEnd w:id="10626"/>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95"/>
        <w:gridCol w:w="2379"/>
        <w:gridCol w:w="2371"/>
      </w:tblGrid>
      <w:tr w:rsidR="00590615" w14:paraId="328DC85A" w14:textId="77777777" w:rsidTr="00B426F3">
        <w:trPr>
          <w:trHeight w:val="454"/>
          <w:tblHeader/>
        </w:trPr>
        <w:tc>
          <w:tcPr>
            <w:tcW w:w="2381" w:type="dxa"/>
            <w:shd w:val="clear" w:color="auto" w:fill="BFBFBF" w:themeFill="background1" w:themeFillShade="BF"/>
            <w:vAlign w:val="center"/>
          </w:tcPr>
          <w:p w14:paraId="70D5FC1D" w14:textId="77777777" w:rsidR="00590615" w:rsidRPr="004065B1" w:rsidRDefault="00590615" w:rsidP="00280DEE">
            <w:r w:rsidRPr="000A066E">
              <w:rPr>
                <w:b/>
              </w:rPr>
              <w:t>Test Reference</w:t>
            </w:r>
          </w:p>
        </w:tc>
        <w:tc>
          <w:tcPr>
            <w:tcW w:w="2381" w:type="dxa"/>
            <w:shd w:val="clear" w:color="auto" w:fill="FFFFFF" w:themeFill="background1"/>
            <w:vAlign w:val="center"/>
          </w:tcPr>
          <w:p w14:paraId="5C35CE42" w14:textId="77777777" w:rsidR="00590615" w:rsidRPr="004065B1" w:rsidRDefault="00590615" w:rsidP="00280DEE">
            <w:proofErr w:type="spellStart"/>
            <w:r w:rsidRPr="00405C29">
              <w:t>SafetyContourDFMon</w:t>
            </w:r>
            <w:r>
              <w:t>LS</w:t>
            </w:r>
            <w:proofErr w:type="spellEnd"/>
          </w:p>
        </w:tc>
        <w:tc>
          <w:tcPr>
            <w:tcW w:w="2382" w:type="dxa"/>
            <w:shd w:val="clear" w:color="auto" w:fill="BFBFBF" w:themeFill="background1" w:themeFillShade="BF"/>
            <w:vAlign w:val="center"/>
          </w:tcPr>
          <w:p w14:paraId="17369F35" w14:textId="77777777" w:rsidR="00590615" w:rsidRPr="004065B1" w:rsidRDefault="00590615" w:rsidP="00280DEE">
            <w:r w:rsidRPr="000A066E">
              <w:rPr>
                <w:b/>
              </w:rPr>
              <w:t>IHO Reference</w:t>
            </w:r>
          </w:p>
        </w:tc>
        <w:tc>
          <w:tcPr>
            <w:tcW w:w="2382" w:type="dxa"/>
            <w:shd w:val="clear" w:color="auto" w:fill="FFFFFF" w:themeFill="background1"/>
            <w:vAlign w:val="center"/>
          </w:tcPr>
          <w:p w14:paraId="258676F1" w14:textId="399C2D74" w:rsidR="00590615" w:rsidRPr="004065B1" w:rsidRDefault="00590615" w:rsidP="00852999">
            <w:pPr>
              <w:widowControl/>
              <w:spacing w:line="240" w:lineRule="auto"/>
            </w:pPr>
          </w:p>
        </w:tc>
      </w:tr>
      <w:tr w:rsidR="00590615" w14:paraId="737BF369" w14:textId="77777777" w:rsidTr="00B426F3">
        <w:trPr>
          <w:tblHeader/>
        </w:trPr>
        <w:tc>
          <w:tcPr>
            <w:tcW w:w="9526" w:type="dxa"/>
            <w:gridSpan w:val="4"/>
            <w:shd w:val="clear" w:color="auto" w:fill="BFBFBF" w:themeFill="background1" w:themeFillShade="BF"/>
            <w:vAlign w:val="center"/>
          </w:tcPr>
          <w:p w14:paraId="044C0582" w14:textId="77777777" w:rsidR="00590615" w:rsidRDefault="00590615" w:rsidP="00280DEE">
            <w:r w:rsidRPr="000A066E">
              <w:rPr>
                <w:b/>
              </w:rPr>
              <w:t>Test description</w:t>
            </w:r>
          </w:p>
        </w:tc>
      </w:tr>
      <w:tr w:rsidR="00590615" w14:paraId="3278266F" w14:textId="77777777" w:rsidTr="00280DEE">
        <w:trPr>
          <w:tblHeader/>
        </w:trPr>
        <w:tc>
          <w:tcPr>
            <w:tcW w:w="9526" w:type="dxa"/>
            <w:gridSpan w:val="4"/>
            <w:vAlign w:val="center"/>
          </w:tcPr>
          <w:p w14:paraId="75360345" w14:textId="16519C07" w:rsidR="00590615" w:rsidRPr="00A53E84" w:rsidRDefault="00590615" w:rsidP="00280DEE">
            <w:pPr>
              <w:jc w:val="left"/>
              <w:rPr>
                <w:i/>
              </w:rPr>
            </w:pPr>
            <w:r w:rsidRPr="00A53E84">
              <w:rPr>
                <w:i/>
              </w:rPr>
              <w:t>The purpose of this test is to verify by observation that ECDIS provides an appropriate alarm if the ship, within a specified time set by the Mariner, is going to cross own ship's safety contour</w:t>
            </w:r>
            <w:r>
              <w:rPr>
                <w:i/>
              </w:rPr>
              <w:t xml:space="preserve"> whilst operating in monitoring mode</w:t>
            </w:r>
            <w:r w:rsidRPr="00A53E84">
              <w:rPr>
                <w:i/>
              </w:rPr>
              <w:t xml:space="preserve">. The </w:t>
            </w:r>
            <w:r>
              <w:rPr>
                <w:i/>
              </w:rPr>
              <w:t>features</w:t>
            </w:r>
            <w:r w:rsidRPr="00A53E84">
              <w:rPr>
                <w:i/>
              </w:rPr>
              <w:t xml:space="preserve"> satisfying the conditions for this test are listed </w:t>
            </w:r>
            <w:proofErr w:type="spellStart"/>
            <w:r w:rsidR="00357E05" w:rsidRPr="00A53E84">
              <w:rPr>
                <w:i/>
              </w:rPr>
              <w:t>listed</w:t>
            </w:r>
            <w:proofErr w:type="spellEnd"/>
            <w:r w:rsidR="00357E05" w:rsidRPr="00A53E84">
              <w:rPr>
                <w:i/>
              </w:rPr>
              <w:t xml:space="preserve"> in </w:t>
            </w:r>
            <w:r w:rsidR="00357E05">
              <w:rPr>
                <w:i/>
              </w:rPr>
              <w:t>the alerts and indications catalogue within the S-101 Portrayal Catalogue</w:t>
            </w:r>
            <w:r w:rsidR="00357E05" w:rsidRPr="00A53E84">
              <w:rPr>
                <w:i/>
              </w:rPr>
              <w:t xml:space="preserve"> </w:t>
            </w:r>
            <w:r w:rsidRPr="00A53E84">
              <w:rPr>
                <w:i/>
              </w:rPr>
              <w:t>and are included in the test</w:t>
            </w:r>
            <w:r>
              <w:rPr>
                <w:i/>
              </w:rPr>
              <w:t xml:space="preserve"> datasets AA5SAFCO.000 </w:t>
            </w:r>
            <w:proofErr w:type="spellStart"/>
            <w:r>
              <w:rPr>
                <w:i/>
              </w:rPr>
              <w:t>and</w:t>
            </w:r>
            <w:r w:rsidRPr="00A53E84">
              <w:rPr>
                <w:i/>
              </w:rPr>
              <w:t>l</w:t>
            </w:r>
            <w:proofErr w:type="spellEnd"/>
            <w:r w:rsidRPr="00A53E84">
              <w:rPr>
                <w:i/>
              </w:rPr>
              <w:t xml:space="preserve"> </w:t>
            </w:r>
            <w:r>
              <w:rPr>
                <w:i/>
              </w:rPr>
              <w:t>101AA00</w:t>
            </w:r>
            <w:r w:rsidRPr="00A53E84">
              <w:rPr>
                <w:i/>
              </w:rPr>
              <w:t>SAFCO.000.</w:t>
            </w:r>
          </w:p>
          <w:p w14:paraId="34285F49" w14:textId="77777777" w:rsidR="00590615" w:rsidRPr="00A53E84" w:rsidRDefault="00590615" w:rsidP="00280DEE">
            <w:pPr>
              <w:jc w:val="left"/>
              <w:rPr>
                <w:i/>
              </w:rPr>
            </w:pPr>
          </w:p>
          <w:p w14:paraId="0BDC38AF" w14:textId="4CAC2C72" w:rsidR="00590615" w:rsidRDefault="00590615" w:rsidP="00280DEE">
            <w:pPr>
              <w:rPr>
                <w:i/>
              </w:rPr>
            </w:pPr>
            <w:r>
              <w:rPr>
                <w:i/>
              </w:rPr>
              <w:t>.</w:t>
            </w:r>
          </w:p>
          <w:p w14:paraId="1A7737CA" w14:textId="77777777" w:rsidR="00590615" w:rsidRDefault="00590615" w:rsidP="00280DEE">
            <w:pPr>
              <w:rPr>
                <w:i/>
              </w:rPr>
            </w:pPr>
          </w:p>
          <w:p w14:paraId="6AA40C48" w14:textId="77777777" w:rsidR="00590615" w:rsidRPr="0079402D" w:rsidRDefault="00590615" w:rsidP="00280DEE">
            <w:pPr>
              <w:rPr>
                <w:i/>
              </w:rPr>
            </w:pPr>
          </w:p>
        </w:tc>
      </w:tr>
      <w:tr w:rsidR="00590615" w14:paraId="03670101" w14:textId="77777777" w:rsidTr="00B426F3">
        <w:trPr>
          <w:tblHeader/>
        </w:trPr>
        <w:tc>
          <w:tcPr>
            <w:tcW w:w="9526" w:type="dxa"/>
            <w:gridSpan w:val="4"/>
            <w:shd w:val="clear" w:color="auto" w:fill="BFBFBF" w:themeFill="background1" w:themeFillShade="BF"/>
            <w:vAlign w:val="center"/>
          </w:tcPr>
          <w:p w14:paraId="466748F7" w14:textId="77777777" w:rsidR="00590615" w:rsidRPr="004065B1" w:rsidRDefault="00590615" w:rsidP="00280DEE">
            <w:r w:rsidRPr="000A066E">
              <w:rPr>
                <w:b/>
              </w:rPr>
              <w:t>Setup</w:t>
            </w:r>
          </w:p>
        </w:tc>
      </w:tr>
      <w:tr w:rsidR="00590615" w14:paraId="719A4762" w14:textId="77777777" w:rsidTr="00280DEE">
        <w:trPr>
          <w:tblHeader/>
        </w:trPr>
        <w:tc>
          <w:tcPr>
            <w:tcW w:w="9526" w:type="dxa"/>
            <w:gridSpan w:val="4"/>
            <w:vAlign w:val="center"/>
          </w:tcPr>
          <w:p w14:paraId="219E2B9A" w14:textId="0431FD77" w:rsidR="00590615" w:rsidRDefault="00E6520E" w:rsidP="00280DEE">
            <w:pPr>
              <w:jc w:val="left"/>
              <w:rPr>
                <w:i/>
              </w:rPr>
            </w:pPr>
            <w:r w:rsidRPr="00A53E84">
              <w:rPr>
                <w:i/>
              </w:rPr>
              <w:t xml:space="preserve">This test is performed by loading </w:t>
            </w:r>
            <w:r>
              <w:rPr>
                <w:i/>
              </w:rPr>
              <w:t xml:space="preserve">the exchange set </w:t>
            </w:r>
            <w:proofErr w:type="spellStart"/>
            <w:r w:rsidRPr="00405C29">
              <w:rPr>
                <w:b/>
                <w:bCs/>
                <w:i/>
              </w:rPr>
              <w:t>SafetyContourDFMon</w:t>
            </w:r>
            <w:proofErr w:type="spellEnd"/>
            <w:r w:rsidRPr="00A53E84">
              <w:rPr>
                <w:i/>
              </w:rPr>
              <w:t xml:space="preserve">, sailing with a simulated ship over the test area, setting the </w:t>
            </w:r>
            <w:r>
              <w:rPr>
                <w:i/>
              </w:rPr>
              <w:t xml:space="preserve">Safety Contour </w:t>
            </w:r>
            <w:r w:rsidRPr="00A53E84">
              <w:rPr>
                <w:i/>
              </w:rPr>
              <w:t xml:space="preserve">to the appropriate values (0m, 6m, 11m, 13m, 43m) and checking display against the graphical plots of test </w:t>
            </w:r>
            <w:proofErr w:type="spellStart"/>
            <w:r>
              <w:rPr>
                <w:i/>
              </w:rPr>
              <w:t>SafetyContourDF</w:t>
            </w:r>
            <w:proofErr w:type="spellEnd"/>
            <w:r w:rsidRPr="00A53E84">
              <w:rPr>
                <w:i/>
              </w:rPr>
              <w:t xml:space="preserve"> (Route plan) corresponding to each set of </w:t>
            </w:r>
            <w:r>
              <w:rPr>
                <w:i/>
              </w:rPr>
              <w:t xml:space="preserve">Safety Contour </w:t>
            </w:r>
            <w:r w:rsidRPr="00A53E84">
              <w:rPr>
                <w:i/>
              </w:rPr>
              <w:t>settings</w:t>
            </w:r>
          </w:p>
          <w:p w14:paraId="0E08F482" w14:textId="77777777" w:rsidR="00E6520E" w:rsidRDefault="00E6520E" w:rsidP="00280DEE">
            <w:pPr>
              <w:jc w:val="left"/>
              <w:rPr>
                <w:i/>
              </w:rPr>
            </w:pPr>
          </w:p>
          <w:p w14:paraId="4BFB7B2D" w14:textId="77777777" w:rsidR="00590615" w:rsidRPr="00405C29" w:rsidRDefault="00590615" w:rsidP="00280DEE">
            <w:pPr>
              <w:jc w:val="left"/>
              <w:rPr>
                <w:i/>
              </w:rPr>
            </w:pPr>
            <w:r>
              <w:rPr>
                <w:i/>
              </w:rPr>
              <w:t xml:space="preserve">Load exchange set </w:t>
            </w:r>
            <w:proofErr w:type="spellStart"/>
            <w:r w:rsidRPr="00405C29">
              <w:rPr>
                <w:b/>
                <w:bCs/>
                <w:i/>
              </w:rPr>
              <w:t>SafetyContourDFMon</w:t>
            </w:r>
            <w:proofErr w:type="spellEnd"/>
            <w:r>
              <w:rPr>
                <w:i/>
              </w:rPr>
              <w:t xml:space="preserve"> </w:t>
            </w:r>
          </w:p>
          <w:p w14:paraId="09B14B16" w14:textId="77777777" w:rsidR="00590615" w:rsidRPr="00EF287F" w:rsidRDefault="00590615" w:rsidP="00280DEE">
            <w:pPr>
              <w:jc w:val="left"/>
              <w:rPr>
                <w:i/>
              </w:rPr>
            </w:pPr>
          </w:p>
        </w:tc>
      </w:tr>
      <w:tr w:rsidR="00590615" w14:paraId="1E516A29" w14:textId="77777777" w:rsidTr="00B426F3">
        <w:trPr>
          <w:tblHeader/>
        </w:trPr>
        <w:tc>
          <w:tcPr>
            <w:tcW w:w="9526" w:type="dxa"/>
            <w:gridSpan w:val="4"/>
            <w:shd w:val="clear" w:color="auto" w:fill="BFBFBF" w:themeFill="background1" w:themeFillShade="BF"/>
            <w:vAlign w:val="center"/>
          </w:tcPr>
          <w:p w14:paraId="46B163E0" w14:textId="77777777" w:rsidR="00590615" w:rsidRPr="004065B1" w:rsidRDefault="00590615" w:rsidP="00280DEE">
            <w:r w:rsidRPr="000A066E">
              <w:rPr>
                <w:b/>
              </w:rPr>
              <w:t>Action</w:t>
            </w:r>
          </w:p>
        </w:tc>
      </w:tr>
      <w:tr w:rsidR="00590615" w14:paraId="6842CBB6" w14:textId="77777777" w:rsidTr="00280DEE">
        <w:trPr>
          <w:tblHeader/>
        </w:trPr>
        <w:tc>
          <w:tcPr>
            <w:tcW w:w="9526" w:type="dxa"/>
            <w:gridSpan w:val="4"/>
            <w:vAlign w:val="center"/>
          </w:tcPr>
          <w:p w14:paraId="34625BF2" w14:textId="77777777" w:rsidR="00590615" w:rsidRDefault="00590615" w:rsidP="00280DEE">
            <w:pPr>
              <w:rPr>
                <w:i/>
              </w:rPr>
            </w:pPr>
          </w:p>
          <w:p w14:paraId="3C6E1D78" w14:textId="77777777" w:rsidR="00590615" w:rsidRDefault="00590615" w:rsidP="00280DEE">
            <w:pPr>
              <w:rPr>
                <w:i/>
              </w:rPr>
            </w:pPr>
            <w:r w:rsidRPr="00A268EA">
              <w:rPr>
                <w:i/>
              </w:rPr>
              <w:t>Set vessel position to</w:t>
            </w:r>
            <w:r>
              <w:rPr>
                <w:i/>
              </w:rPr>
              <w:t xml:space="preserve"> </w:t>
            </w:r>
            <w:r w:rsidRPr="00846536">
              <w:rPr>
                <w:i/>
              </w:rPr>
              <w:t>39°40.522'N 105°05.654'W</w:t>
            </w:r>
            <w:r>
              <w:rPr>
                <w:i/>
              </w:rPr>
              <w:t>, heading 112</w:t>
            </w:r>
            <w:r w:rsidRPr="00846536">
              <w:rPr>
                <w:i/>
              </w:rPr>
              <w:t>°</w:t>
            </w:r>
            <w:r>
              <w:rPr>
                <w:i/>
              </w:rPr>
              <w:t>.</w:t>
            </w:r>
            <w:r w:rsidRPr="00A268EA">
              <w:rPr>
                <w:i/>
              </w:rPr>
              <w:t xml:space="preserve"> </w:t>
            </w:r>
            <w:r w:rsidRPr="00A53E84">
              <w:rPr>
                <w:i/>
              </w:rPr>
              <w:t xml:space="preserve">Check ENC symbols shown in the ECDIS for each </w:t>
            </w:r>
            <w:r>
              <w:rPr>
                <w:i/>
              </w:rPr>
              <w:t xml:space="preserve">Safety Contour </w:t>
            </w:r>
            <w:r w:rsidRPr="00A53E84">
              <w:rPr>
                <w:i/>
              </w:rPr>
              <w:t>setting against the corresponding graphical plot.</w:t>
            </w:r>
          </w:p>
          <w:p w14:paraId="676D542A" w14:textId="77777777" w:rsidR="00590615" w:rsidRPr="00EF287F" w:rsidRDefault="00590615" w:rsidP="00280DEE">
            <w:pPr>
              <w:rPr>
                <w:i/>
              </w:rPr>
            </w:pPr>
          </w:p>
        </w:tc>
      </w:tr>
      <w:tr w:rsidR="00590615" w14:paraId="12BCDFFE" w14:textId="77777777" w:rsidTr="00B426F3">
        <w:trPr>
          <w:tblHeader/>
        </w:trPr>
        <w:tc>
          <w:tcPr>
            <w:tcW w:w="9526" w:type="dxa"/>
            <w:gridSpan w:val="4"/>
            <w:tcBorders>
              <w:bottom w:val="single" w:sz="4" w:space="0" w:color="auto"/>
            </w:tcBorders>
            <w:shd w:val="clear" w:color="auto" w:fill="BFBFBF" w:themeFill="background1" w:themeFillShade="BF"/>
            <w:vAlign w:val="center"/>
          </w:tcPr>
          <w:p w14:paraId="658DFA01" w14:textId="77777777" w:rsidR="00590615" w:rsidRPr="004065B1" w:rsidRDefault="00590615" w:rsidP="00280DEE">
            <w:r w:rsidRPr="000A066E">
              <w:rPr>
                <w:b/>
              </w:rPr>
              <w:t>Results</w:t>
            </w:r>
          </w:p>
        </w:tc>
      </w:tr>
      <w:tr w:rsidR="00590615" w14:paraId="0EAE1796" w14:textId="77777777" w:rsidTr="00280DEE">
        <w:trPr>
          <w:tblHeader/>
        </w:trPr>
        <w:tc>
          <w:tcPr>
            <w:tcW w:w="9526" w:type="dxa"/>
            <w:gridSpan w:val="4"/>
            <w:tcBorders>
              <w:top w:val="single" w:sz="4" w:space="0" w:color="auto"/>
              <w:left w:val="single" w:sz="4" w:space="0" w:color="auto"/>
              <w:bottom w:val="nil"/>
              <w:right w:val="single" w:sz="4" w:space="0" w:color="auto"/>
            </w:tcBorders>
            <w:vAlign w:val="center"/>
          </w:tcPr>
          <w:p w14:paraId="72E9CEC4" w14:textId="77777777" w:rsidR="00590615" w:rsidRPr="0068207D" w:rsidRDefault="00590615" w:rsidP="00280DEE">
            <w:pPr>
              <w:jc w:val="left"/>
              <w:rPr>
                <w:i/>
              </w:rPr>
            </w:pPr>
            <w:r w:rsidRPr="00A53E84">
              <w:rPr>
                <w:i/>
              </w:rPr>
              <w:t>The ENC in the ECDIS should match the corresponding graphical plot of test 7.1 and 7.2.</w:t>
            </w:r>
          </w:p>
        </w:tc>
      </w:tr>
      <w:tr w:rsidR="00590615" w14:paraId="692C82EA" w14:textId="77777777" w:rsidTr="00280DEE">
        <w:trPr>
          <w:tblHeader/>
        </w:trPr>
        <w:tc>
          <w:tcPr>
            <w:tcW w:w="9526" w:type="dxa"/>
            <w:gridSpan w:val="4"/>
            <w:tcBorders>
              <w:top w:val="nil"/>
              <w:left w:val="single" w:sz="4" w:space="0" w:color="auto"/>
              <w:bottom w:val="single" w:sz="4" w:space="0" w:color="auto"/>
              <w:right w:val="single" w:sz="4" w:space="0" w:color="auto"/>
            </w:tcBorders>
            <w:vAlign w:val="center"/>
          </w:tcPr>
          <w:p w14:paraId="49EAB9FF" w14:textId="77777777" w:rsidR="00590615" w:rsidRDefault="00590615" w:rsidP="00280DEE">
            <w:pPr>
              <w:jc w:val="left"/>
              <w:rPr>
                <w:i/>
              </w:rPr>
            </w:pPr>
            <w:r>
              <w:rPr>
                <w:noProof/>
                <w:lang w:eastAsia="en-GB"/>
              </w:rPr>
              <w:drawing>
                <wp:inline distT="0" distB="0" distL="0" distR="0" wp14:anchorId="0A12F178" wp14:editId="13C6388D">
                  <wp:extent cx="4514850" cy="2409825"/>
                  <wp:effectExtent l="0" t="0" r="0" b="9525"/>
                  <wp:docPr id="246" name="Picture 2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7"/>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4514850" cy="2409825"/>
                          </a:xfrm>
                          <a:prstGeom prst="rect">
                            <a:avLst/>
                          </a:prstGeom>
                          <a:noFill/>
                          <a:ln>
                            <a:noFill/>
                          </a:ln>
                        </pic:spPr>
                      </pic:pic>
                    </a:graphicData>
                  </a:graphic>
                </wp:inline>
              </w:drawing>
            </w:r>
          </w:p>
          <w:p w14:paraId="47CB9C00" w14:textId="65081386" w:rsidR="009274A1" w:rsidRPr="00A53E84" w:rsidRDefault="009274A1" w:rsidP="00280DEE">
            <w:pPr>
              <w:jc w:val="left"/>
              <w:rPr>
                <w:i/>
              </w:rPr>
            </w:pPr>
            <w:r>
              <w:rPr>
                <w:b/>
                <w:noProof/>
                <w:lang w:eastAsia="en-GB"/>
              </w:rPr>
              <w:t>tbd</w:t>
            </w:r>
          </w:p>
        </w:tc>
      </w:tr>
    </w:tbl>
    <w:p w14:paraId="6BA73FD2" w14:textId="77777777" w:rsidR="00590615" w:rsidRPr="0079402D" w:rsidRDefault="00590615" w:rsidP="00590615"/>
    <w:p w14:paraId="0A483BF3" w14:textId="77777777" w:rsidR="00590615" w:rsidRDefault="00590615" w:rsidP="00590615">
      <w:pPr>
        <w:widowControl/>
        <w:spacing w:after="160" w:line="259" w:lineRule="auto"/>
        <w:jc w:val="left"/>
        <w:rPr>
          <w:b/>
        </w:rPr>
      </w:pPr>
      <w:r>
        <w:br w:type="page"/>
      </w:r>
    </w:p>
    <w:p w14:paraId="1030990B" w14:textId="77777777" w:rsidR="00590615" w:rsidRPr="007E2CFE" w:rsidRDefault="00590615" w:rsidP="00590615">
      <w:pPr>
        <w:pStyle w:val="Heading3"/>
      </w:pPr>
      <w:bookmarkStart w:id="10627" w:name="_Toc189647973"/>
      <w:r>
        <w:lastRenderedPageBreak/>
        <w:t>Detection and Notification of the safety contour – monitoring mode</w:t>
      </w:r>
      <w:bookmarkEnd w:id="10627"/>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77"/>
        <w:gridCol w:w="2395"/>
        <w:gridCol w:w="2378"/>
        <w:gridCol w:w="2376"/>
      </w:tblGrid>
      <w:tr w:rsidR="00590615" w14:paraId="0F5CDC57" w14:textId="77777777" w:rsidTr="00B426F3">
        <w:trPr>
          <w:trHeight w:val="454"/>
          <w:tblHeader/>
        </w:trPr>
        <w:tc>
          <w:tcPr>
            <w:tcW w:w="2377" w:type="dxa"/>
            <w:shd w:val="clear" w:color="auto" w:fill="BFBFBF" w:themeFill="background1" w:themeFillShade="BF"/>
            <w:vAlign w:val="center"/>
          </w:tcPr>
          <w:p w14:paraId="336C0494" w14:textId="77777777" w:rsidR="00590615" w:rsidRPr="004065B1" w:rsidRDefault="00590615" w:rsidP="00280DEE">
            <w:r w:rsidRPr="000A066E">
              <w:rPr>
                <w:b/>
              </w:rPr>
              <w:t>Test Reference</w:t>
            </w:r>
          </w:p>
        </w:tc>
        <w:tc>
          <w:tcPr>
            <w:tcW w:w="2395" w:type="dxa"/>
            <w:shd w:val="clear" w:color="auto" w:fill="FFFFFF" w:themeFill="background1"/>
            <w:vAlign w:val="center"/>
          </w:tcPr>
          <w:p w14:paraId="51F8637A" w14:textId="77777777" w:rsidR="00590615" w:rsidRPr="004065B1" w:rsidRDefault="00590615" w:rsidP="00280DEE">
            <w:proofErr w:type="spellStart"/>
            <w:r>
              <w:t>SafetyContourDFMon</w:t>
            </w:r>
            <w:proofErr w:type="spellEnd"/>
          </w:p>
        </w:tc>
        <w:tc>
          <w:tcPr>
            <w:tcW w:w="2378" w:type="dxa"/>
            <w:shd w:val="clear" w:color="auto" w:fill="BFBFBF" w:themeFill="background1" w:themeFillShade="BF"/>
            <w:vAlign w:val="center"/>
          </w:tcPr>
          <w:p w14:paraId="410D24A0" w14:textId="77777777" w:rsidR="00590615" w:rsidRPr="004065B1" w:rsidRDefault="00590615" w:rsidP="00280DEE">
            <w:r w:rsidRPr="000A066E">
              <w:rPr>
                <w:b/>
              </w:rPr>
              <w:t>IHO Reference</w:t>
            </w:r>
          </w:p>
        </w:tc>
        <w:tc>
          <w:tcPr>
            <w:tcW w:w="2376" w:type="dxa"/>
            <w:shd w:val="clear" w:color="auto" w:fill="FFFFFF" w:themeFill="background1"/>
            <w:vAlign w:val="center"/>
          </w:tcPr>
          <w:p w14:paraId="3042D7C8" w14:textId="656B652F" w:rsidR="00590615" w:rsidRPr="00B426F3" w:rsidRDefault="00590615" w:rsidP="00B426F3">
            <w:pPr>
              <w:widowControl/>
              <w:shd w:val="clear" w:color="auto" w:fill="FFFFFF" w:themeFill="background1"/>
              <w:spacing w:line="240" w:lineRule="auto"/>
              <w:rPr>
                <w:rFonts w:ascii="Calibri" w:hAnsi="Calibri" w:cs="Calibri"/>
                <w:snapToGrid/>
                <w:color w:val="000000"/>
                <w:sz w:val="22"/>
                <w:szCs w:val="22"/>
              </w:rPr>
            </w:pPr>
          </w:p>
        </w:tc>
      </w:tr>
      <w:tr w:rsidR="00590615" w14:paraId="08E60FA1" w14:textId="77777777" w:rsidTr="00B426F3">
        <w:trPr>
          <w:tblHeader/>
        </w:trPr>
        <w:tc>
          <w:tcPr>
            <w:tcW w:w="9526" w:type="dxa"/>
            <w:gridSpan w:val="4"/>
            <w:shd w:val="clear" w:color="auto" w:fill="BFBFBF" w:themeFill="background1" w:themeFillShade="BF"/>
            <w:vAlign w:val="center"/>
          </w:tcPr>
          <w:p w14:paraId="787DB06C" w14:textId="77777777" w:rsidR="00590615" w:rsidRDefault="00590615" w:rsidP="00280DEE">
            <w:r w:rsidRPr="000A066E">
              <w:rPr>
                <w:b/>
              </w:rPr>
              <w:t>Test description</w:t>
            </w:r>
          </w:p>
        </w:tc>
      </w:tr>
      <w:tr w:rsidR="00590615" w14:paraId="2A4E4618" w14:textId="77777777" w:rsidTr="00280DEE">
        <w:trPr>
          <w:tblHeader/>
        </w:trPr>
        <w:tc>
          <w:tcPr>
            <w:tcW w:w="9526" w:type="dxa"/>
            <w:gridSpan w:val="4"/>
            <w:vAlign w:val="center"/>
          </w:tcPr>
          <w:p w14:paraId="7CF258A5" w14:textId="79522254" w:rsidR="00590615" w:rsidRPr="00A53E84" w:rsidRDefault="00590615" w:rsidP="00280DEE">
            <w:pPr>
              <w:jc w:val="left"/>
              <w:rPr>
                <w:i/>
              </w:rPr>
            </w:pPr>
            <w:r w:rsidRPr="00A53E84">
              <w:rPr>
                <w:i/>
              </w:rPr>
              <w:t xml:space="preserve">The purpose of this test is to verify by observation that ECDIS provides an appropriate alarm if the ship, within a specified time set by the Mariner, is going to cross own ship's safety contour. The </w:t>
            </w:r>
            <w:r>
              <w:rPr>
                <w:i/>
              </w:rPr>
              <w:t>features</w:t>
            </w:r>
            <w:r w:rsidRPr="00A53E84">
              <w:rPr>
                <w:i/>
              </w:rPr>
              <w:t xml:space="preserve"> satisfying the conditions for this test are listed in </w:t>
            </w:r>
            <w:r w:rsidR="00357E05" w:rsidRPr="00A53E84">
              <w:rPr>
                <w:i/>
              </w:rPr>
              <w:t xml:space="preserve">listed in </w:t>
            </w:r>
            <w:r w:rsidR="00357E05">
              <w:rPr>
                <w:i/>
              </w:rPr>
              <w:t>the alerts and indications catalogue within the S-101 Portrayal Catalogue</w:t>
            </w:r>
            <w:r w:rsidR="00357E05" w:rsidRPr="00A53E84">
              <w:rPr>
                <w:i/>
              </w:rPr>
              <w:t xml:space="preserve"> </w:t>
            </w:r>
            <w:r w:rsidRPr="00A53E84">
              <w:rPr>
                <w:i/>
              </w:rPr>
              <w:t>and are included in the test cell</w:t>
            </w:r>
            <w:r>
              <w:rPr>
                <w:i/>
              </w:rPr>
              <w:t>s AA5SAFCO.000 and</w:t>
            </w:r>
            <w:r w:rsidRPr="00A53E84">
              <w:rPr>
                <w:i/>
              </w:rPr>
              <w:t xml:space="preserve"> </w:t>
            </w:r>
            <w:r>
              <w:rPr>
                <w:i/>
              </w:rPr>
              <w:t>101AA00</w:t>
            </w:r>
            <w:r w:rsidRPr="00A53E84">
              <w:rPr>
                <w:i/>
              </w:rPr>
              <w:t>SAFCO.000.</w:t>
            </w:r>
          </w:p>
          <w:p w14:paraId="783FA4E1" w14:textId="77777777" w:rsidR="00590615" w:rsidRPr="00A53E84" w:rsidRDefault="00590615" w:rsidP="00280DEE">
            <w:pPr>
              <w:jc w:val="left"/>
              <w:rPr>
                <w:i/>
              </w:rPr>
            </w:pPr>
          </w:p>
          <w:p w14:paraId="3CA53E28" w14:textId="54956725" w:rsidR="00590615" w:rsidRPr="0079402D" w:rsidRDefault="00590615" w:rsidP="00280DEE">
            <w:pPr>
              <w:rPr>
                <w:i/>
              </w:rPr>
            </w:pPr>
          </w:p>
        </w:tc>
      </w:tr>
      <w:tr w:rsidR="00590615" w14:paraId="1BCBC3E4" w14:textId="77777777" w:rsidTr="00B426F3">
        <w:trPr>
          <w:tblHeader/>
        </w:trPr>
        <w:tc>
          <w:tcPr>
            <w:tcW w:w="9526" w:type="dxa"/>
            <w:gridSpan w:val="4"/>
            <w:shd w:val="clear" w:color="auto" w:fill="BFBFBF" w:themeFill="background1" w:themeFillShade="BF"/>
            <w:vAlign w:val="center"/>
          </w:tcPr>
          <w:p w14:paraId="17E3DE17" w14:textId="77777777" w:rsidR="00590615" w:rsidRPr="004065B1" w:rsidRDefault="00590615" w:rsidP="00280DEE">
            <w:r w:rsidRPr="000A066E">
              <w:rPr>
                <w:b/>
              </w:rPr>
              <w:t>Setup</w:t>
            </w:r>
          </w:p>
        </w:tc>
      </w:tr>
      <w:tr w:rsidR="00590615" w14:paraId="6F421D59" w14:textId="77777777" w:rsidTr="00280DEE">
        <w:trPr>
          <w:tblHeader/>
        </w:trPr>
        <w:tc>
          <w:tcPr>
            <w:tcW w:w="9526" w:type="dxa"/>
            <w:gridSpan w:val="4"/>
            <w:vAlign w:val="center"/>
          </w:tcPr>
          <w:p w14:paraId="3C64DD16" w14:textId="433512EF" w:rsidR="00E6520E" w:rsidRDefault="00E6520E" w:rsidP="00E6520E">
            <w:pPr>
              <w:rPr>
                <w:i/>
              </w:rPr>
            </w:pPr>
            <w:r w:rsidRPr="00A53E84">
              <w:rPr>
                <w:i/>
              </w:rPr>
              <w:t xml:space="preserve">This test is performed by loading the </w:t>
            </w:r>
            <w:r>
              <w:rPr>
                <w:i/>
              </w:rPr>
              <w:t xml:space="preserve">exchange set </w:t>
            </w:r>
            <w:proofErr w:type="spellStart"/>
            <w:r w:rsidRPr="00157A37">
              <w:rPr>
                <w:b/>
                <w:bCs/>
                <w:i/>
              </w:rPr>
              <w:t>SafetyContourDFMon</w:t>
            </w:r>
            <w:proofErr w:type="spellEnd"/>
            <w:r w:rsidRPr="00A53E84">
              <w:rPr>
                <w:i/>
              </w:rPr>
              <w:t xml:space="preserve">, sailing with a simulated ship over the test area, setting the </w:t>
            </w:r>
            <w:r>
              <w:rPr>
                <w:i/>
              </w:rPr>
              <w:t xml:space="preserve">Safety Contour </w:t>
            </w:r>
            <w:r w:rsidRPr="00A53E84">
              <w:rPr>
                <w:i/>
              </w:rPr>
              <w:t xml:space="preserve">to the appropriate values (0m, 6m, 11m, 13m, 43m) and checking display against the graphical plots of test </w:t>
            </w:r>
            <w:proofErr w:type="spellStart"/>
            <w:r>
              <w:rPr>
                <w:i/>
              </w:rPr>
              <w:t>SafetyContourDF</w:t>
            </w:r>
            <w:proofErr w:type="spellEnd"/>
            <w:r w:rsidRPr="00A53E84">
              <w:rPr>
                <w:i/>
              </w:rPr>
              <w:t xml:space="preserve"> (Route plan) corresponding to each set of </w:t>
            </w:r>
            <w:r>
              <w:rPr>
                <w:i/>
              </w:rPr>
              <w:t xml:space="preserve">Safety Contour </w:t>
            </w:r>
            <w:r w:rsidRPr="00A53E84">
              <w:rPr>
                <w:i/>
              </w:rPr>
              <w:t>settings.</w:t>
            </w:r>
          </w:p>
          <w:p w14:paraId="18891277" w14:textId="77777777" w:rsidR="00E6520E" w:rsidRPr="00E6520E" w:rsidRDefault="00E6520E" w:rsidP="00E6520E">
            <w:pPr>
              <w:rPr>
                <w:i/>
              </w:rPr>
            </w:pPr>
          </w:p>
          <w:p w14:paraId="7326C9C2" w14:textId="02A2D8D4" w:rsidR="00590615" w:rsidRPr="0068207D" w:rsidRDefault="00590615">
            <w:pPr>
              <w:pStyle w:val="ListParagraph"/>
              <w:numPr>
                <w:ilvl w:val="0"/>
                <w:numId w:val="62"/>
              </w:numPr>
              <w:rPr>
                <w:i/>
              </w:rPr>
            </w:pPr>
            <w:r w:rsidRPr="0068207D">
              <w:rPr>
                <w:i/>
              </w:rPr>
              <w:t xml:space="preserve">As for test </w:t>
            </w:r>
            <w:proofErr w:type="spellStart"/>
            <w:r w:rsidRPr="0068207D">
              <w:rPr>
                <w:i/>
              </w:rPr>
              <w:t>SafetyContourDF</w:t>
            </w:r>
            <w:proofErr w:type="spellEnd"/>
          </w:p>
          <w:p w14:paraId="3216FFB4" w14:textId="77777777" w:rsidR="00590615" w:rsidRPr="0068207D" w:rsidRDefault="00590615">
            <w:pPr>
              <w:pStyle w:val="ListParagraph"/>
              <w:numPr>
                <w:ilvl w:val="0"/>
                <w:numId w:val="62"/>
              </w:numPr>
              <w:rPr>
                <w:i/>
              </w:rPr>
            </w:pPr>
            <w:r w:rsidRPr="0068207D">
              <w:rPr>
                <w:i/>
              </w:rPr>
              <w:t>Select all Text groups</w:t>
            </w:r>
          </w:p>
          <w:p w14:paraId="375C6958" w14:textId="77777777" w:rsidR="00590615" w:rsidRPr="0068207D" w:rsidRDefault="00590615">
            <w:pPr>
              <w:pStyle w:val="ListParagraph"/>
              <w:numPr>
                <w:ilvl w:val="0"/>
                <w:numId w:val="62"/>
              </w:numPr>
              <w:jc w:val="left"/>
              <w:rPr>
                <w:i/>
              </w:rPr>
            </w:pPr>
            <w:r w:rsidRPr="0068207D">
              <w:rPr>
                <w:i/>
              </w:rPr>
              <w:t>Select Contour label</w:t>
            </w:r>
          </w:p>
        </w:tc>
      </w:tr>
      <w:tr w:rsidR="00590615" w14:paraId="26B4BFF4" w14:textId="77777777" w:rsidTr="00B426F3">
        <w:trPr>
          <w:tblHeader/>
        </w:trPr>
        <w:tc>
          <w:tcPr>
            <w:tcW w:w="9526" w:type="dxa"/>
            <w:gridSpan w:val="4"/>
            <w:shd w:val="clear" w:color="auto" w:fill="BFBFBF" w:themeFill="background1" w:themeFillShade="BF"/>
            <w:vAlign w:val="center"/>
          </w:tcPr>
          <w:p w14:paraId="566CCB01" w14:textId="77777777" w:rsidR="00590615" w:rsidRPr="004065B1" w:rsidRDefault="00590615" w:rsidP="00280DEE">
            <w:r w:rsidRPr="000A066E">
              <w:rPr>
                <w:b/>
              </w:rPr>
              <w:t>Action</w:t>
            </w:r>
          </w:p>
        </w:tc>
      </w:tr>
      <w:tr w:rsidR="00590615" w14:paraId="2574339C" w14:textId="77777777" w:rsidTr="00280DEE">
        <w:trPr>
          <w:tblHeader/>
        </w:trPr>
        <w:tc>
          <w:tcPr>
            <w:tcW w:w="9526" w:type="dxa"/>
            <w:gridSpan w:val="4"/>
            <w:vAlign w:val="center"/>
          </w:tcPr>
          <w:p w14:paraId="7F34BE44" w14:textId="77777777" w:rsidR="00590615" w:rsidRPr="00EF287F" w:rsidRDefault="00590615" w:rsidP="00280DEE">
            <w:pPr>
              <w:rPr>
                <w:i/>
              </w:rPr>
            </w:pPr>
            <w:r>
              <w:rPr>
                <w:i/>
              </w:rPr>
              <w:t xml:space="preserve">Set vessel position to </w:t>
            </w:r>
            <w:r w:rsidRPr="00846536">
              <w:rPr>
                <w:i/>
              </w:rPr>
              <w:t>39°36.516'N 104°55.737'W</w:t>
            </w:r>
            <w:r>
              <w:rPr>
                <w:i/>
              </w:rPr>
              <w:t>, heading 70.3</w:t>
            </w:r>
            <w:r w:rsidRPr="00846536">
              <w:rPr>
                <w:i/>
              </w:rPr>
              <w:t>°</w:t>
            </w:r>
            <w:r>
              <w:rPr>
                <w:i/>
              </w:rPr>
              <w:t xml:space="preserve">. </w:t>
            </w:r>
            <w:r w:rsidRPr="00A53E84">
              <w:rPr>
                <w:i/>
              </w:rPr>
              <w:t xml:space="preserve">Check ENC symbols shown in the ECDIS for each </w:t>
            </w:r>
            <w:r>
              <w:rPr>
                <w:i/>
              </w:rPr>
              <w:t xml:space="preserve">Safety Contour </w:t>
            </w:r>
            <w:r w:rsidRPr="00A53E84">
              <w:rPr>
                <w:i/>
              </w:rPr>
              <w:t>setting against the corresponding graphical plot</w:t>
            </w:r>
          </w:p>
        </w:tc>
      </w:tr>
      <w:tr w:rsidR="00590615" w14:paraId="159D9DB7" w14:textId="77777777" w:rsidTr="00B426F3">
        <w:trPr>
          <w:tblHeader/>
        </w:trPr>
        <w:tc>
          <w:tcPr>
            <w:tcW w:w="9526" w:type="dxa"/>
            <w:gridSpan w:val="4"/>
            <w:tcBorders>
              <w:bottom w:val="single" w:sz="4" w:space="0" w:color="auto"/>
            </w:tcBorders>
            <w:shd w:val="clear" w:color="auto" w:fill="BFBFBF" w:themeFill="background1" w:themeFillShade="BF"/>
            <w:vAlign w:val="center"/>
          </w:tcPr>
          <w:p w14:paraId="75ECB9B7" w14:textId="77777777" w:rsidR="00590615" w:rsidRPr="004065B1" w:rsidRDefault="00590615" w:rsidP="00280DEE">
            <w:r w:rsidRPr="000A066E">
              <w:rPr>
                <w:b/>
              </w:rPr>
              <w:t>Results</w:t>
            </w:r>
          </w:p>
        </w:tc>
      </w:tr>
      <w:tr w:rsidR="00590615" w14:paraId="0D8F550E" w14:textId="77777777" w:rsidTr="00280DEE">
        <w:trPr>
          <w:tblHeader/>
        </w:trPr>
        <w:tc>
          <w:tcPr>
            <w:tcW w:w="9526" w:type="dxa"/>
            <w:gridSpan w:val="4"/>
            <w:tcBorders>
              <w:top w:val="single" w:sz="4" w:space="0" w:color="auto"/>
              <w:left w:val="single" w:sz="4" w:space="0" w:color="auto"/>
              <w:bottom w:val="nil"/>
              <w:right w:val="single" w:sz="4" w:space="0" w:color="auto"/>
            </w:tcBorders>
            <w:vAlign w:val="center"/>
          </w:tcPr>
          <w:p w14:paraId="5AB82F40" w14:textId="77777777" w:rsidR="00590615" w:rsidRPr="00A53E84" w:rsidRDefault="00590615" w:rsidP="00280DEE">
            <w:pPr>
              <w:jc w:val="left"/>
              <w:rPr>
                <w:i/>
              </w:rPr>
            </w:pPr>
            <w:r w:rsidRPr="00A53E84">
              <w:rPr>
                <w:i/>
              </w:rPr>
              <w:t xml:space="preserve">The ENC in the ECDIS should match the corresponding graphical plot of </w:t>
            </w:r>
            <w:proofErr w:type="spellStart"/>
            <w:r>
              <w:rPr>
                <w:i/>
              </w:rPr>
              <w:t>SafetyContourDF</w:t>
            </w:r>
            <w:proofErr w:type="spellEnd"/>
          </w:p>
          <w:p w14:paraId="66F985CF" w14:textId="77777777" w:rsidR="00590615" w:rsidRPr="00514509" w:rsidRDefault="00590615" w:rsidP="00280DEE">
            <w:pPr>
              <w:pStyle w:val="Heading1"/>
              <w:numPr>
                <w:ilvl w:val="0"/>
                <w:numId w:val="0"/>
              </w:numPr>
              <w:rPr>
                <w:rFonts w:cs="Arial"/>
              </w:rPr>
            </w:pPr>
          </w:p>
        </w:tc>
      </w:tr>
      <w:tr w:rsidR="00590615" w14:paraId="070EFCB7" w14:textId="77777777" w:rsidTr="00280DEE">
        <w:trPr>
          <w:tblHeader/>
        </w:trPr>
        <w:tc>
          <w:tcPr>
            <w:tcW w:w="9526" w:type="dxa"/>
            <w:gridSpan w:val="4"/>
            <w:tcBorders>
              <w:top w:val="nil"/>
              <w:left w:val="single" w:sz="4" w:space="0" w:color="auto"/>
              <w:bottom w:val="nil"/>
              <w:right w:val="single" w:sz="4" w:space="0" w:color="auto"/>
            </w:tcBorders>
            <w:vAlign w:val="center"/>
          </w:tcPr>
          <w:p w14:paraId="0C6897D5" w14:textId="77777777" w:rsidR="00590615" w:rsidRDefault="00590615" w:rsidP="00280DEE">
            <w:pPr>
              <w:jc w:val="left"/>
              <w:rPr>
                <w:i/>
              </w:rPr>
            </w:pPr>
            <w:r w:rsidRPr="001A42C6">
              <w:rPr>
                <w:noProof/>
                <w:lang w:eastAsia="en-GB"/>
              </w:rPr>
              <w:drawing>
                <wp:inline distT="0" distB="0" distL="0" distR="0" wp14:anchorId="3674364A" wp14:editId="23539026">
                  <wp:extent cx="5477690" cy="2510287"/>
                  <wp:effectExtent l="0" t="0" r="8890" b="4445"/>
                  <wp:docPr id="32" name="Picture 32" descr="C:\msdokut\STANDARDIT\IHO\ENCWG\work 2017\S-64, New picture originals 20may2017\7.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msdokut\STANDARDIT\IHO\ENCWG\work 2017\S-64, New picture originals 20may2017\7.3 picture 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480407" cy="2511532"/>
                          </a:xfrm>
                          <a:prstGeom prst="rect">
                            <a:avLst/>
                          </a:prstGeom>
                          <a:noFill/>
                          <a:ln>
                            <a:noFill/>
                          </a:ln>
                        </pic:spPr>
                      </pic:pic>
                    </a:graphicData>
                  </a:graphic>
                </wp:inline>
              </w:drawing>
            </w:r>
          </w:p>
          <w:p w14:paraId="4EBEC16B" w14:textId="04C4B6E3" w:rsidR="009274A1" w:rsidRPr="00A53E84" w:rsidRDefault="009274A1" w:rsidP="00280DEE">
            <w:pPr>
              <w:jc w:val="left"/>
              <w:rPr>
                <w:i/>
              </w:rPr>
            </w:pPr>
            <w:r>
              <w:rPr>
                <w:b/>
                <w:noProof/>
                <w:lang w:eastAsia="en-GB"/>
              </w:rPr>
              <w:t>tbd</w:t>
            </w:r>
          </w:p>
        </w:tc>
      </w:tr>
      <w:tr w:rsidR="00590615" w14:paraId="0F2E2526" w14:textId="77777777" w:rsidTr="00280DEE">
        <w:trPr>
          <w:tblHeader/>
        </w:trPr>
        <w:tc>
          <w:tcPr>
            <w:tcW w:w="9526" w:type="dxa"/>
            <w:gridSpan w:val="4"/>
            <w:tcBorders>
              <w:top w:val="nil"/>
              <w:left w:val="single" w:sz="4" w:space="0" w:color="auto"/>
              <w:bottom w:val="single" w:sz="4" w:space="0" w:color="auto"/>
              <w:right w:val="single" w:sz="4" w:space="0" w:color="auto"/>
            </w:tcBorders>
            <w:vAlign w:val="center"/>
          </w:tcPr>
          <w:p w14:paraId="6501BFF6" w14:textId="77777777" w:rsidR="00590615" w:rsidRPr="00364869" w:rsidRDefault="00590615" w:rsidP="00280DEE">
            <w:pPr>
              <w:jc w:val="left"/>
              <w:rPr>
                <w:noProof/>
                <w:lang w:eastAsia="fr-FR"/>
              </w:rPr>
            </w:pPr>
            <w:r w:rsidRPr="00A53E84">
              <w:rPr>
                <w:i/>
              </w:rPr>
              <w:t xml:space="preserve">An example with </w:t>
            </w:r>
            <w:r>
              <w:rPr>
                <w:i/>
              </w:rPr>
              <w:t xml:space="preserve">Safety Contour </w:t>
            </w:r>
            <w:r w:rsidRPr="00A53E84">
              <w:rPr>
                <w:i/>
              </w:rPr>
              <w:t>= 6 m.</w:t>
            </w:r>
          </w:p>
        </w:tc>
      </w:tr>
    </w:tbl>
    <w:p w14:paraId="7853E20B" w14:textId="77777777" w:rsidR="00590615" w:rsidRDefault="00590615" w:rsidP="00590615">
      <w:pPr>
        <w:widowControl/>
        <w:spacing w:after="160" w:line="259" w:lineRule="auto"/>
        <w:jc w:val="left"/>
      </w:pPr>
    </w:p>
    <w:p w14:paraId="6A837281" w14:textId="77777777" w:rsidR="00AA7BE3" w:rsidRPr="00AA7BE3" w:rsidRDefault="00AA7BE3" w:rsidP="00E012C8"/>
    <w:sectPr w:rsidR="00AA7BE3" w:rsidRPr="00AA7BE3" w:rsidSect="00A36169">
      <w:headerReference w:type="first" r:id="rId241"/>
      <w:endnotePr>
        <w:numFmt w:val="decimal"/>
      </w:endnotePr>
      <w:pgSz w:w="11905" w:h="16837"/>
      <w:pgMar w:top="953" w:right="990" w:bottom="993" w:left="1440" w:header="567" w:footer="415" w:gutter="0"/>
      <w:paperSrc w:first="7" w:other="7"/>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285B82" w14:textId="77777777" w:rsidR="004749AE" w:rsidRDefault="004749AE" w:rsidP="00EB5479">
      <w:r>
        <w:separator/>
      </w:r>
    </w:p>
  </w:endnote>
  <w:endnote w:type="continuationSeparator" w:id="0">
    <w:p w14:paraId="4442C047" w14:textId="77777777" w:rsidR="004749AE" w:rsidRDefault="004749AE" w:rsidP="00EB5479">
      <w:r>
        <w:continuationSeparator/>
      </w:r>
    </w:p>
  </w:endnote>
  <w:endnote w:type="continuationNotice" w:id="1">
    <w:p w14:paraId="0CD1FF24" w14:textId="77777777" w:rsidR="004749AE" w:rsidRDefault="004749AE" w:rsidP="00EB547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NeueLT Std Med">
    <w:altName w:val="Arial"/>
    <w:panose1 w:val="00000000000000000000"/>
    <w:charset w:val="4D"/>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EF7789" w14:textId="3D8CD57C" w:rsidR="007C7DD8" w:rsidRPr="00CE1972" w:rsidRDefault="007C7DD8" w:rsidP="00CE1972">
    <w:pPr>
      <w:tabs>
        <w:tab w:val="center" w:pos="4395"/>
        <w:tab w:val="right" w:pos="8931"/>
      </w:tabs>
      <w:spacing w:line="220" w:lineRule="exact"/>
      <w:jc w:val="center"/>
      <w:rPr>
        <w:rFonts w:eastAsia="MS Mincho" w:cs="Arial"/>
        <w:sz w:val="16"/>
        <w:lang w:eastAsia="ja-JP"/>
      </w:rPr>
    </w:pPr>
    <w:r w:rsidRPr="007F4B61">
      <w:rPr>
        <w:rFonts w:eastAsia="MS Mincho" w:cs="Arial"/>
        <w:sz w:val="16"/>
        <w:lang w:eastAsia="ja-JP"/>
      </w:rPr>
      <w:t>S-</w:t>
    </w:r>
    <w:r>
      <w:rPr>
        <w:rFonts w:eastAsia="MS Mincho" w:cs="Arial"/>
        <w:sz w:val="16"/>
        <w:lang w:eastAsia="ja-JP"/>
      </w:rPr>
      <w:t>164</w:t>
    </w:r>
    <w:r w:rsidR="00A52CB3">
      <w:rPr>
        <w:rFonts w:eastAsia="MS Mincho" w:cs="Arial"/>
        <w:sz w:val="16"/>
        <w:lang w:eastAsia="ja-JP"/>
      </w:rPr>
      <w:t xml:space="preserve"> TDS Manual</w:t>
    </w:r>
    <w:r w:rsidRPr="007F4B61">
      <w:rPr>
        <w:rFonts w:eastAsia="MS Mincho" w:cs="Arial"/>
        <w:sz w:val="16"/>
        <w:lang w:eastAsia="ja-JP"/>
      </w:rPr>
      <w:tab/>
    </w:r>
    <w:r w:rsidR="00A52CB3">
      <w:rPr>
        <w:rFonts w:eastAsia="MS Mincho" w:cs="Arial"/>
        <w:sz w:val="16"/>
        <w:lang w:eastAsia="ja-JP"/>
      </w:rPr>
      <w:t>February</w:t>
    </w:r>
    <w:r w:rsidR="000379F6" w:rsidRPr="00C03F7F">
      <w:rPr>
        <w:rFonts w:eastAsia="MS Mincho" w:cs="Arial"/>
        <w:sz w:val="16"/>
        <w:lang w:eastAsia="ja-JP"/>
      </w:rPr>
      <w:t xml:space="preserve"> </w:t>
    </w:r>
    <w:r w:rsidRPr="007F4B61">
      <w:rPr>
        <w:rFonts w:eastAsia="MS Mincho" w:cs="Arial"/>
        <w:sz w:val="16"/>
        <w:lang w:eastAsia="ja-JP"/>
      </w:rPr>
      <w:t>20</w:t>
    </w:r>
    <w:r>
      <w:rPr>
        <w:rFonts w:eastAsia="MS Mincho" w:cs="Arial"/>
        <w:sz w:val="16"/>
        <w:lang w:eastAsia="ja-JP"/>
      </w:rPr>
      <w:t>2</w:t>
    </w:r>
    <w:r w:rsidR="00A52CB3">
      <w:rPr>
        <w:rFonts w:eastAsia="MS Mincho" w:cs="Arial"/>
        <w:sz w:val="16"/>
        <w:lang w:eastAsia="ja-JP"/>
      </w:rPr>
      <w:t>5</w:t>
    </w:r>
    <w:r w:rsidRPr="007F4B61">
      <w:rPr>
        <w:rFonts w:eastAsia="MS Mincho" w:cs="Arial"/>
        <w:sz w:val="16"/>
        <w:lang w:eastAsia="ja-JP"/>
      </w:rPr>
      <w:tab/>
      <w:t xml:space="preserve">Edition </w:t>
    </w:r>
    <w:r w:rsidR="00894701">
      <w:rPr>
        <w:rFonts w:eastAsia="MS Mincho" w:cs="Arial"/>
        <w:sz w:val="16"/>
        <w:lang w:eastAsia="ja-JP"/>
      </w:rPr>
      <w:t>1.</w:t>
    </w:r>
    <w:r w:rsidR="00A52CB3">
      <w:rPr>
        <w:rFonts w:eastAsia="MS Mincho" w:cs="Arial"/>
        <w:sz w:val="16"/>
        <w:lang w:eastAsia="ja-JP"/>
      </w:rPr>
      <w:t>9</w:t>
    </w:r>
    <w:r>
      <w:rPr>
        <w:rFonts w:eastAsia="MS Mincho" w:cs="Arial"/>
        <w:sz w:val="16"/>
        <w:lang w:eastAsia="ja-JP"/>
      </w:rPr>
      <w:t>.0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9F2DEB" w14:textId="1CE37461" w:rsidR="007C7DD8" w:rsidRPr="00CE1972" w:rsidRDefault="007C7DD8" w:rsidP="00CE1972">
    <w:pPr>
      <w:tabs>
        <w:tab w:val="center" w:pos="4395"/>
        <w:tab w:val="right" w:pos="8931"/>
      </w:tabs>
      <w:spacing w:line="220" w:lineRule="exact"/>
      <w:jc w:val="center"/>
      <w:rPr>
        <w:rFonts w:eastAsia="MS Mincho" w:cs="Arial"/>
        <w:sz w:val="16"/>
        <w:lang w:eastAsia="ja-JP"/>
      </w:rPr>
    </w:pPr>
    <w:r w:rsidRPr="007F4B61">
      <w:rPr>
        <w:rFonts w:eastAsia="MS Mincho" w:cs="Arial"/>
        <w:sz w:val="16"/>
        <w:lang w:eastAsia="ja-JP"/>
      </w:rPr>
      <w:t>S-</w:t>
    </w:r>
    <w:r>
      <w:rPr>
        <w:rFonts w:eastAsia="MS Mincho" w:cs="Arial"/>
        <w:sz w:val="16"/>
        <w:lang w:eastAsia="ja-JP"/>
      </w:rPr>
      <w:t>164</w:t>
    </w:r>
    <w:r w:rsidR="00A52CB3">
      <w:rPr>
        <w:rFonts w:eastAsia="MS Mincho" w:cs="Arial"/>
        <w:sz w:val="16"/>
        <w:lang w:eastAsia="ja-JP"/>
      </w:rPr>
      <w:t xml:space="preserve"> TDS Manual</w:t>
    </w:r>
    <w:r w:rsidRPr="007F4B61">
      <w:rPr>
        <w:rFonts w:eastAsia="MS Mincho" w:cs="Arial"/>
        <w:sz w:val="16"/>
        <w:lang w:eastAsia="ja-JP"/>
      </w:rPr>
      <w:tab/>
    </w:r>
    <w:r w:rsidR="00A52CB3">
      <w:rPr>
        <w:rFonts w:eastAsia="MS Mincho" w:cs="Arial"/>
        <w:sz w:val="16"/>
        <w:lang w:eastAsia="ja-JP"/>
      </w:rPr>
      <w:t>February</w:t>
    </w:r>
    <w:r w:rsidR="000379F6">
      <w:rPr>
        <w:rFonts w:eastAsia="MS Mincho" w:cs="Arial"/>
        <w:sz w:val="16"/>
        <w:lang w:eastAsia="ja-JP"/>
      </w:rPr>
      <w:t xml:space="preserve"> </w:t>
    </w:r>
    <w:r>
      <w:rPr>
        <w:rFonts w:eastAsia="MS Mincho" w:cs="Arial"/>
        <w:sz w:val="16"/>
        <w:lang w:eastAsia="ja-JP"/>
      </w:rPr>
      <w:t>202</w:t>
    </w:r>
    <w:r w:rsidR="00A52CB3">
      <w:rPr>
        <w:rFonts w:eastAsia="MS Mincho" w:cs="Arial"/>
        <w:sz w:val="16"/>
        <w:lang w:eastAsia="ja-JP"/>
      </w:rPr>
      <w:t>5</w:t>
    </w:r>
    <w:r w:rsidRPr="007F4B61">
      <w:rPr>
        <w:rFonts w:eastAsia="MS Mincho" w:cs="Arial"/>
        <w:sz w:val="16"/>
        <w:lang w:eastAsia="ja-JP"/>
      </w:rPr>
      <w:tab/>
      <w:t xml:space="preserve">Edition </w:t>
    </w:r>
    <w:r w:rsidR="00FC2589">
      <w:rPr>
        <w:rFonts w:eastAsia="MS Mincho" w:cs="Arial"/>
        <w:sz w:val="16"/>
        <w:lang w:eastAsia="ja-JP"/>
      </w:rPr>
      <w:t>1</w:t>
    </w:r>
    <w:r>
      <w:rPr>
        <w:rFonts w:eastAsia="MS Mincho" w:cs="Arial"/>
        <w:sz w:val="16"/>
        <w:lang w:eastAsia="ja-JP"/>
      </w:rPr>
      <w:t>.</w:t>
    </w:r>
    <w:r w:rsidR="00A52CB3">
      <w:rPr>
        <w:rFonts w:eastAsia="MS Mincho" w:cs="Arial"/>
        <w:sz w:val="16"/>
        <w:lang w:eastAsia="ja-JP"/>
      </w:rPr>
      <w:t>9</w:t>
    </w:r>
    <w:r>
      <w:rPr>
        <w:rFonts w:eastAsia="MS Mincho" w:cs="Arial"/>
        <w:sz w:val="16"/>
        <w:lang w:eastAsia="ja-JP"/>
      </w:rPr>
      <w:t>.</w:t>
    </w:r>
    <w:r w:rsidR="00FC2589">
      <w:rPr>
        <w:rFonts w:eastAsia="MS Mincho" w:cs="Arial"/>
        <w:sz w:val="16"/>
        <w:lang w:eastAsia="ja-JP"/>
      </w:rPr>
      <w:t>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B66AE3" w14:textId="77777777" w:rsidR="004749AE" w:rsidRDefault="004749AE" w:rsidP="00EB5479">
      <w:r>
        <w:separator/>
      </w:r>
    </w:p>
  </w:footnote>
  <w:footnote w:type="continuationSeparator" w:id="0">
    <w:p w14:paraId="4BB8D207" w14:textId="77777777" w:rsidR="004749AE" w:rsidRDefault="004749AE" w:rsidP="00EB5479">
      <w:r>
        <w:continuationSeparator/>
      </w:r>
    </w:p>
  </w:footnote>
  <w:footnote w:type="continuationNotice" w:id="1">
    <w:p w14:paraId="1539485A" w14:textId="77777777" w:rsidR="004749AE" w:rsidRDefault="004749AE" w:rsidP="00EB547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407852" w14:textId="69E27F63" w:rsidR="007C7DD8" w:rsidRPr="00CE1972" w:rsidRDefault="007C7DD8" w:rsidP="00CE1972">
    <w:pPr>
      <w:tabs>
        <w:tab w:val="center" w:pos="4395"/>
        <w:tab w:val="right" w:pos="8928"/>
      </w:tabs>
      <w:rPr>
        <w:rFonts w:cs="Arial"/>
        <w:sz w:val="16"/>
        <w:szCs w:val="16"/>
      </w:rPr>
    </w:pPr>
    <w:r w:rsidRPr="009D3A32">
      <w:rPr>
        <w:rFonts w:cs="Arial"/>
        <w:sz w:val="16"/>
        <w:szCs w:val="16"/>
      </w:rPr>
      <w:fldChar w:fldCharType="begin"/>
    </w:r>
    <w:r w:rsidRPr="009D3A32">
      <w:rPr>
        <w:rFonts w:cs="Arial"/>
        <w:sz w:val="16"/>
        <w:szCs w:val="16"/>
      </w:rPr>
      <w:instrText xml:space="preserve"> PAGE </w:instrText>
    </w:r>
    <w:r w:rsidRPr="009D3A32">
      <w:rPr>
        <w:rFonts w:cs="Arial"/>
        <w:sz w:val="16"/>
        <w:szCs w:val="16"/>
      </w:rPr>
      <w:fldChar w:fldCharType="separate"/>
    </w:r>
    <w:r w:rsidR="009274A1">
      <w:rPr>
        <w:rFonts w:cs="Arial"/>
        <w:noProof/>
        <w:sz w:val="16"/>
        <w:szCs w:val="16"/>
      </w:rPr>
      <w:t>376</w:t>
    </w:r>
    <w:r w:rsidRPr="009D3A32">
      <w:rPr>
        <w:rFonts w:cs="Arial"/>
        <w:sz w:val="16"/>
        <w:szCs w:val="16"/>
      </w:rPr>
      <w:fldChar w:fldCharType="end"/>
    </w:r>
    <w:r w:rsidRPr="009D3A32">
      <w:rPr>
        <w:rFonts w:cs="Arial"/>
        <w:sz w:val="16"/>
        <w:szCs w:val="16"/>
      </w:rPr>
      <w:tab/>
    </w:r>
    <w:r>
      <w:rPr>
        <w:rFonts w:cs="Arial"/>
        <w:sz w:val="16"/>
        <w:szCs w:val="16"/>
      </w:rPr>
      <w:t xml:space="preserve">IHO Test Datasets </w:t>
    </w:r>
    <w:r w:rsidR="00A52CB3">
      <w:rPr>
        <w:rFonts w:cs="Arial"/>
        <w:sz w:val="16"/>
        <w:szCs w:val="16"/>
      </w:rPr>
      <w:t>for</w:t>
    </w:r>
    <w:r>
      <w:rPr>
        <w:rFonts w:cs="Arial"/>
        <w:sz w:val="16"/>
        <w:szCs w:val="16"/>
      </w:rPr>
      <w:t xml:space="preserve"> ECDIS</w:t>
    </w:r>
    <w:r w:rsidRPr="009D3A32">
      <w:rPr>
        <w:rFonts w:cs="Arial"/>
        <w:sz w:val="16"/>
        <w:szCs w:val="16"/>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51503B" w14:textId="0FAF340D" w:rsidR="007C7DD8" w:rsidRPr="00CE1972" w:rsidRDefault="007C7DD8" w:rsidP="00CE1972">
    <w:pPr>
      <w:tabs>
        <w:tab w:val="center" w:pos="4395"/>
        <w:tab w:val="right" w:pos="9072"/>
      </w:tabs>
      <w:ind w:right="-2"/>
      <w:rPr>
        <w:rFonts w:cs="Arial"/>
        <w:sz w:val="16"/>
        <w:szCs w:val="16"/>
      </w:rPr>
    </w:pPr>
    <w:r w:rsidRPr="007F4B61">
      <w:rPr>
        <w:rFonts w:eastAsia="MS Mincho"/>
        <w:sz w:val="16"/>
        <w:szCs w:val="16"/>
        <w:lang w:eastAsia="ja-JP"/>
      </w:rPr>
      <w:tab/>
    </w:r>
    <w:r>
      <w:rPr>
        <w:rFonts w:cs="Arial"/>
        <w:sz w:val="16"/>
        <w:szCs w:val="16"/>
      </w:rPr>
      <w:t xml:space="preserve">IHO Test Datasets </w:t>
    </w:r>
    <w:r w:rsidR="00A52CB3">
      <w:rPr>
        <w:rFonts w:cs="Arial"/>
        <w:sz w:val="16"/>
        <w:szCs w:val="16"/>
      </w:rPr>
      <w:t>for</w:t>
    </w:r>
    <w:r>
      <w:rPr>
        <w:rFonts w:cs="Arial"/>
        <w:sz w:val="16"/>
        <w:szCs w:val="16"/>
      </w:rPr>
      <w:t xml:space="preserve"> ECDIS</w:t>
    </w:r>
    <w:r w:rsidRPr="007F4B61">
      <w:rPr>
        <w:rFonts w:cs="Arial"/>
        <w:sz w:val="16"/>
        <w:szCs w:val="16"/>
      </w:rPr>
      <w:tab/>
    </w:r>
    <w:r w:rsidRPr="007F4B61">
      <w:rPr>
        <w:rFonts w:cs="Arial"/>
        <w:sz w:val="16"/>
        <w:szCs w:val="16"/>
      </w:rPr>
      <w:fldChar w:fldCharType="begin"/>
    </w:r>
    <w:r w:rsidRPr="007F4B61">
      <w:rPr>
        <w:rFonts w:cs="Arial"/>
        <w:sz w:val="16"/>
        <w:szCs w:val="16"/>
      </w:rPr>
      <w:instrText xml:space="preserve"> PAGE </w:instrText>
    </w:r>
    <w:r w:rsidRPr="007F4B61">
      <w:rPr>
        <w:rFonts w:cs="Arial"/>
        <w:sz w:val="16"/>
        <w:szCs w:val="16"/>
      </w:rPr>
      <w:fldChar w:fldCharType="separate"/>
    </w:r>
    <w:r w:rsidR="009274A1">
      <w:rPr>
        <w:rFonts w:cs="Arial"/>
        <w:noProof/>
        <w:sz w:val="16"/>
        <w:szCs w:val="16"/>
      </w:rPr>
      <w:t>377</w:t>
    </w:r>
    <w:r w:rsidRPr="007F4B61">
      <w:rPr>
        <w:rFonts w:cs="Arial"/>
        <w:sz w:val="16"/>
        <w:szCs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6D5D42" w14:textId="6898ADAE" w:rsidR="007C7DD8" w:rsidRDefault="00A850DB" w:rsidP="00EB5479">
    <w:pPr>
      <w:pStyle w:val="Header"/>
    </w:pPr>
    <w:r>
      <w:rPr>
        <w:noProof/>
      </w:rPr>
      <mc:AlternateContent>
        <mc:Choice Requires="wps">
          <w:drawing>
            <wp:anchor distT="0" distB="0" distL="114300" distR="114300" simplePos="0" relativeHeight="251657728" behindDoc="1" locked="0" layoutInCell="0" allowOverlap="1" wp14:anchorId="51353DE5" wp14:editId="365B5355">
              <wp:simplePos x="0" y="0"/>
              <wp:positionH relativeFrom="margin">
                <wp:align>center</wp:align>
              </wp:positionH>
              <wp:positionV relativeFrom="margin">
                <wp:align>center</wp:align>
              </wp:positionV>
              <wp:extent cx="5771515" cy="2308225"/>
              <wp:effectExtent l="0" t="0" r="0" b="0"/>
              <wp:wrapNone/>
              <wp:docPr id="5969255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771515" cy="2308225"/>
                      </a:xfrm>
                      <a:prstGeom prst="rect">
                        <a:avLst/>
                      </a:prstGeom>
                    </wps:spPr>
                    <wps:txbx>
                      <w:txbxContent>
                        <w:p w14:paraId="5ACDD09C" w14:textId="77777777" w:rsidR="007C7DD8" w:rsidRDefault="007C7DD8" w:rsidP="0018522C">
                          <w:pPr>
                            <w:pStyle w:val="NormalWeb"/>
                            <w:spacing w:before="0" w:beforeAutospacing="0" w:after="0" w:afterAutospacing="0"/>
                            <w:jc w:val="center"/>
                          </w:pPr>
                          <w:r>
                            <w:rPr>
                              <w:rFonts w:ascii="Arial" w:hAnsi="Arial" w:cs="Arial"/>
                              <w:color w:val="A5A5A5"/>
                              <w:sz w:val="2"/>
                              <w:szCs w:val="2"/>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51353DE5" id="_x0000_t202" coordsize="21600,21600" o:spt="202" path="m,l,21600r21600,l21600,xe">
              <v:stroke joinstyle="miter"/>
              <v:path gradientshapeok="t" o:connecttype="rect"/>
            </v:shapetype>
            <v:shape id="Text Box 1" o:spid="_x0000_s1034" type="#_x0000_t202" style="position:absolute;left:0;text-align:left;margin-left:0;margin-top:0;width:454.45pt;height:181.75pt;rotation:-45;z-index:-2516587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" o:allowincell="f" filled="f" stroked="f">
              <o:lock v:ext="edit" shapetype="t"/>
              <v:textbox style="mso-fit-shape-to-text:t">
                <w:txbxContent>
                  <w:p w14:paraId="5ACDD09C" w14:textId="77777777" w:rsidR="007C7DD8" w:rsidRDefault="007C7DD8" w:rsidP="0018522C">
                    <w:pPr>
                      <w:pStyle w:val="NormalWeb"/>
                      <w:spacing w:before="0" w:beforeAutospacing="0" w:after="0" w:afterAutospacing="0"/>
                      <w:jc w:val="center"/>
                    </w:pPr>
                    <w:r>
                      <w:rPr>
                        <w:rFonts w:ascii="Arial" w:hAnsi="Arial" w:cs="Arial"/>
                        <w:color w:val="A5A5A5"/>
                        <w:sz w:val="2"/>
                        <w:szCs w:val="2"/>
                      </w:rPr>
                      <w:t>DRAFT</w:t>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A3F7B"/>
    <w:multiLevelType w:val="hybridMultilevel"/>
    <w:tmpl w:val="1F263F12"/>
    <w:lvl w:ilvl="0" w:tplc="0809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69C2EEC"/>
    <w:multiLevelType w:val="hybridMultilevel"/>
    <w:tmpl w:val="9D66D5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C434B1"/>
    <w:multiLevelType w:val="hybridMultilevel"/>
    <w:tmpl w:val="61461E46"/>
    <w:lvl w:ilvl="0" w:tplc="C388E71A">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BE3370"/>
    <w:multiLevelType w:val="hybridMultilevel"/>
    <w:tmpl w:val="F8C439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92C157D"/>
    <w:multiLevelType w:val="multilevel"/>
    <w:tmpl w:val="1B644D44"/>
    <w:lvl w:ilvl="0">
      <w:start w:val="1"/>
      <w:numFmt w:val="decimal"/>
      <w:lvlText w:val="%1."/>
      <w:lvlJc w:val="left"/>
      <w:pPr>
        <w:ind w:left="720" w:hanging="360"/>
      </w:pPr>
      <w:rPr>
        <w:rFonts w:hint="default"/>
      </w:rPr>
    </w:lvl>
    <w:lvl w:ilvl="1">
      <w:start w:val="2"/>
      <w:numFmt w:val="decimal"/>
      <w:isLgl/>
      <w:lvlText w:val="%1.%2"/>
      <w:lvlJc w:val="left"/>
      <w:pPr>
        <w:ind w:left="960" w:hanging="60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9AE005F"/>
    <w:multiLevelType w:val="hybridMultilevel"/>
    <w:tmpl w:val="F3A0FDFA"/>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B223AD"/>
    <w:multiLevelType w:val="hybridMultilevel"/>
    <w:tmpl w:val="5F303E48"/>
    <w:lvl w:ilvl="0" w:tplc="04090011">
      <w:start w:val="1"/>
      <w:numFmt w:val="decimal"/>
      <w:lvlText w:val="%1)"/>
      <w:lvlJc w:val="left"/>
      <w:pPr>
        <w:ind w:left="360" w:hanging="360"/>
      </w:pPr>
    </w:lvl>
    <w:lvl w:ilvl="1" w:tplc="ED7A006C">
      <w:start w:val="1"/>
      <w:numFmt w:val="decimal"/>
      <w:lvlText w:val="%2."/>
      <w:lvlJc w:val="left"/>
      <w:pPr>
        <w:ind w:left="1080" w:hanging="360"/>
      </w:pPr>
      <w:rPr>
        <w:rFonts w:hint="default"/>
      </w:rPr>
    </w:lvl>
    <w:lvl w:ilvl="2" w:tplc="DE226318">
      <w:start w:val="1"/>
      <w:numFmt w:val="lowerLetter"/>
      <w:lvlText w:val="%3."/>
      <w:lvlJc w:val="left"/>
      <w:pPr>
        <w:ind w:left="1980" w:hanging="36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B0347E"/>
    <w:multiLevelType w:val="hybridMultilevel"/>
    <w:tmpl w:val="F5623D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EDC4FD0"/>
    <w:multiLevelType w:val="hybridMultilevel"/>
    <w:tmpl w:val="4C1E70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EE11327"/>
    <w:multiLevelType w:val="hybridMultilevel"/>
    <w:tmpl w:val="D4BE06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0025854"/>
    <w:multiLevelType w:val="hybridMultilevel"/>
    <w:tmpl w:val="2D72E2D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0122901"/>
    <w:multiLevelType w:val="multilevel"/>
    <w:tmpl w:val="2770463A"/>
    <w:lvl w:ilvl="0">
      <w:start w:val="1"/>
      <w:numFmt w:val="bullet"/>
      <w:lvlText w:val=""/>
      <w:lvlJc w:val="left"/>
      <w:pPr>
        <w:ind w:left="720" w:hanging="360"/>
      </w:pPr>
      <w:rPr>
        <w:rFonts w:ascii="Symbol" w:hAnsi="Symbol" w:hint="default"/>
      </w:rPr>
    </w:lvl>
    <w:lvl w:ilvl="1">
      <w:start w:val="2"/>
      <w:numFmt w:val="decimal"/>
      <w:isLgl/>
      <w:lvlText w:val="%1.%2"/>
      <w:lvlJc w:val="left"/>
      <w:pPr>
        <w:ind w:left="960" w:hanging="60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0B8196E"/>
    <w:multiLevelType w:val="hybridMultilevel"/>
    <w:tmpl w:val="F8AA5ABA"/>
    <w:lvl w:ilvl="0" w:tplc="08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2D06478"/>
    <w:multiLevelType w:val="hybridMultilevel"/>
    <w:tmpl w:val="1AE87AC4"/>
    <w:lvl w:ilvl="0" w:tplc="0409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677A62"/>
    <w:multiLevelType w:val="hybridMultilevel"/>
    <w:tmpl w:val="BD1C51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5BF7A5C"/>
    <w:multiLevelType w:val="hybridMultilevel"/>
    <w:tmpl w:val="C2DC2A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649166C"/>
    <w:multiLevelType w:val="hybridMultilevel"/>
    <w:tmpl w:val="DE8A0D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662533B"/>
    <w:multiLevelType w:val="hybridMultilevel"/>
    <w:tmpl w:val="7E6A2E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938209A"/>
    <w:multiLevelType w:val="hybridMultilevel"/>
    <w:tmpl w:val="3BC2E272"/>
    <w:lvl w:ilvl="0" w:tplc="CB4E1830">
      <w:start w:val="2"/>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B763675"/>
    <w:multiLevelType w:val="hybridMultilevel"/>
    <w:tmpl w:val="3EEC3A3E"/>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1B9A2A8A"/>
    <w:multiLevelType w:val="hybridMultilevel"/>
    <w:tmpl w:val="651E9178"/>
    <w:lvl w:ilvl="0" w:tplc="9C26DA5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E2E79D2"/>
    <w:multiLevelType w:val="multilevel"/>
    <w:tmpl w:val="A8901192"/>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4"/>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1EBB26CD"/>
    <w:multiLevelType w:val="hybridMultilevel"/>
    <w:tmpl w:val="66BE06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F427168"/>
    <w:multiLevelType w:val="hybridMultilevel"/>
    <w:tmpl w:val="F2FE8CEA"/>
    <w:lvl w:ilvl="0" w:tplc="9C26DA56">
      <w:start w:val="1"/>
      <w:numFmt w:val="bullet"/>
      <w:lvlText w:val="-"/>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F8263BA"/>
    <w:multiLevelType w:val="hybridMultilevel"/>
    <w:tmpl w:val="49A84A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31A4EE8"/>
    <w:multiLevelType w:val="hybridMultilevel"/>
    <w:tmpl w:val="66D444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84356AE"/>
    <w:multiLevelType w:val="multilevel"/>
    <w:tmpl w:val="B0D8C93E"/>
    <w:lvl w:ilvl="0">
      <w:start w:val="3"/>
      <w:numFmt w:val="decimal"/>
      <w:lvlText w:val="%1."/>
      <w:lvlJc w:val="left"/>
      <w:pPr>
        <w:ind w:left="360" w:hanging="360"/>
      </w:pPr>
      <w:rPr>
        <w:rFonts w:hint="default"/>
      </w:rPr>
    </w:lvl>
    <w:lvl w:ilvl="1">
      <w:start w:val="6"/>
      <w:numFmt w:val="decimal"/>
      <w:lvlText w:val="%1.%2."/>
      <w:lvlJc w:val="left"/>
      <w:pPr>
        <w:ind w:left="792" w:hanging="432"/>
      </w:pPr>
      <w:rPr>
        <w:rFonts w:hint="default"/>
      </w:rPr>
    </w:lvl>
    <w:lvl w:ilvl="2">
      <w:start w:val="1"/>
      <w:numFmt w:val="decimal"/>
      <w:lvlText w:val="%1.%2.%3."/>
      <w:lvlJc w:val="left"/>
      <w:pPr>
        <w:ind w:left="1224" w:hanging="504"/>
      </w:pPr>
      <w:rPr>
        <w:rFonts w:hint="default"/>
        <w:color w:val="000000" w:themeColor="text1"/>
      </w:rPr>
    </w:lvl>
    <w:lvl w:ilvl="3">
      <w:start w:val="1"/>
      <w:numFmt w:val="decimal"/>
      <w:lvlText w:val="%1.%2.%3.%4."/>
      <w:lvlJc w:val="left"/>
      <w:pPr>
        <w:ind w:left="790" w:hanging="648"/>
      </w:pPr>
      <w:rPr>
        <w:rFonts w:hint="default"/>
        <w:b/>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29876A7F"/>
    <w:multiLevelType w:val="hybridMultilevel"/>
    <w:tmpl w:val="EBF812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299D1677"/>
    <w:multiLevelType w:val="hybridMultilevel"/>
    <w:tmpl w:val="02A6EE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AB35CE3"/>
    <w:multiLevelType w:val="hybridMultilevel"/>
    <w:tmpl w:val="9034A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BBB4D49"/>
    <w:multiLevelType w:val="hybridMultilevel"/>
    <w:tmpl w:val="5C3031F2"/>
    <w:lvl w:ilvl="0" w:tplc="C80AD17C">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2D4D2E5B"/>
    <w:multiLevelType w:val="hybridMultilevel"/>
    <w:tmpl w:val="505C4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FF577B7"/>
    <w:multiLevelType w:val="hybridMultilevel"/>
    <w:tmpl w:val="E4E4BB5E"/>
    <w:lvl w:ilvl="0" w:tplc="98463C42">
      <w:start w:val="19"/>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01F494A"/>
    <w:multiLevelType w:val="hybridMultilevel"/>
    <w:tmpl w:val="BFE440DE"/>
    <w:lvl w:ilvl="0" w:tplc="5674021E">
      <w:numFmt w:val="bullet"/>
      <w:lvlText w:val="•"/>
      <w:lvlJc w:val="left"/>
      <w:pPr>
        <w:ind w:left="360" w:hanging="360"/>
      </w:pPr>
      <w:rPr>
        <w:rFonts w:ascii="Arial" w:eastAsia="Times New Roman"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5D7472F"/>
    <w:multiLevelType w:val="hybridMultilevel"/>
    <w:tmpl w:val="27320FFC"/>
    <w:lvl w:ilvl="0" w:tplc="9C26DA5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5E310BB"/>
    <w:multiLevelType w:val="hybridMultilevel"/>
    <w:tmpl w:val="046276BC"/>
    <w:lvl w:ilvl="0" w:tplc="9C26DA56">
      <w:start w:val="1"/>
      <w:numFmt w:val="bullet"/>
      <w:lvlText w:val="-"/>
      <w:lvlJc w:val="left"/>
      <w:pPr>
        <w:ind w:left="1080" w:hanging="360"/>
      </w:pPr>
      <w:rPr>
        <w:rFont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6" w15:restartNumberingAfterBreak="0">
    <w:nsid w:val="369C3D7B"/>
    <w:multiLevelType w:val="hybridMultilevel"/>
    <w:tmpl w:val="A4A84816"/>
    <w:lvl w:ilvl="0" w:tplc="9C26DA56">
      <w:start w:val="1"/>
      <w:numFmt w:val="bullet"/>
      <w:lvlText w:val="-"/>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8FF4771"/>
    <w:multiLevelType w:val="hybridMultilevel"/>
    <w:tmpl w:val="3D567BF2"/>
    <w:lvl w:ilvl="0" w:tplc="994A5C74">
      <w:start w:val="1"/>
      <w:numFmt w:val="decimal"/>
      <w:lvlText w:val="%1."/>
      <w:lvlJc w:val="left"/>
      <w:pPr>
        <w:ind w:left="385" w:hanging="360"/>
      </w:pPr>
      <w:rPr>
        <w:rFonts w:hint="default"/>
      </w:rPr>
    </w:lvl>
    <w:lvl w:ilvl="1" w:tplc="40090019" w:tentative="1">
      <w:start w:val="1"/>
      <w:numFmt w:val="lowerLetter"/>
      <w:lvlText w:val="%2."/>
      <w:lvlJc w:val="left"/>
      <w:pPr>
        <w:ind w:left="1105" w:hanging="360"/>
      </w:pPr>
    </w:lvl>
    <w:lvl w:ilvl="2" w:tplc="4009001B">
      <w:start w:val="1"/>
      <w:numFmt w:val="lowerRoman"/>
      <w:lvlText w:val="%3."/>
      <w:lvlJc w:val="right"/>
      <w:pPr>
        <w:ind w:left="1825" w:hanging="180"/>
      </w:pPr>
    </w:lvl>
    <w:lvl w:ilvl="3" w:tplc="4009000F" w:tentative="1">
      <w:start w:val="1"/>
      <w:numFmt w:val="decimal"/>
      <w:lvlText w:val="%4."/>
      <w:lvlJc w:val="left"/>
      <w:pPr>
        <w:ind w:left="2545" w:hanging="360"/>
      </w:pPr>
    </w:lvl>
    <w:lvl w:ilvl="4" w:tplc="40090019" w:tentative="1">
      <w:start w:val="1"/>
      <w:numFmt w:val="lowerLetter"/>
      <w:lvlText w:val="%5."/>
      <w:lvlJc w:val="left"/>
      <w:pPr>
        <w:ind w:left="3265" w:hanging="360"/>
      </w:pPr>
    </w:lvl>
    <w:lvl w:ilvl="5" w:tplc="4009001B" w:tentative="1">
      <w:start w:val="1"/>
      <w:numFmt w:val="lowerRoman"/>
      <w:lvlText w:val="%6."/>
      <w:lvlJc w:val="right"/>
      <w:pPr>
        <w:ind w:left="3985" w:hanging="180"/>
      </w:pPr>
    </w:lvl>
    <w:lvl w:ilvl="6" w:tplc="4009000F" w:tentative="1">
      <w:start w:val="1"/>
      <w:numFmt w:val="decimal"/>
      <w:lvlText w:val="%7."/>
      <w:lvlJc w:val="left"/>
      <w:pPr>
        <w:ind w:left="4705" w:hanging="360"/>
      </w:pPr>
    </w:lvl>
    <w:lvl w:ilvl="7" w:tplc="40090019" w:tentative="1">
      <w:start w:val="1"/>
      <w:numFmt w:val="lowerLetter"/>
      <w:lvlText w:val="%8."/>
      <w:lvlJc w:val="left"/>
      <w:pPr>
        <w:ind w:left="5425" w:hanging="360"/>
      </w:pPr>
    </w:lvl>
    <w:lvl w:ilvl="8" w:tplc="4009001B" w:tentative="1">
      <w:start w:val="1"/>
      <w:numFmt w:val="lowerRoman"/>
      <w:lvlText w:val="%9."/>
      <w:lvlJc w:val="right"/>
      <w:pPr>
        <w:ind w:left="6145" w:hanging="180"/>
      </w:pPr>
    </w:lvl>
  </w:abstractNum>
  <w:abstractNum w:abstractNumId="38" w15:restartNumberingAfterBreak="0">
    <w:nsid w:val="391F27C2"/>
    <w:multiLevelType w:val="hybridMultilevel"/>
    <w:tmpl w:val="1026F8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A587503"/>
    <w:multiLevelType w:val="hybridMultilevel"/>
    <w:tmpl w:val="889E7D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B377940"/>
    <w:multiLevelType w:val="hybridMultilevel"/>
    <w:tmpl w:val="C3B0DB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0BA6BA1"/>
    <w:multiLevelType w:val="hybridMultilevel"/>
    <w:tmpl w:val="BD1C51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41A10660"/>
    <w:multiLevelType w:val="hybridMultilevel"/>
    <w:tmpl w:val="1DF2393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1D95B0A"/>
    <w:multiLevelType w:val="hybridMultilevel"/>
    <w:tmpl w:val="D630AAB8"/>
    <w:lvl w:ilvl="0" w:tplc="9C26DA56">
      <w:start w:val="1"/>
      <w:numFmt w:val="bullet"/>
      <w:lvlText w:val="-"/>
      <w:lvlJc w:val="left"/>
      <w:pPr>
        <w:ind w:left="774" w:hanging="360"/>
      </w:pPr>
      <w:rPr>
        <w:rFonts w:hint="default"/>
      </w:rPr>
    </w:lvl>
    <w:lvl w:ilvl="1" w:tplc="08090003" w:tentative="1">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44" w15:restartNumberingAfterBreak="0">
    <w:nsid w:val="42D367C2"/>
    <w:multiLevelType w:val="hybridMultilevel"/>
    <w:tmpl w:val="43DE1CD8"/>
    <w:lvl w:ilvl="0" w:tplc="9A30BD94">
      <w:start w:val="19"/>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42D2E07"/>
    <w:multiLevelType w:val="hybridMultilevel"/>
    <w:tmpl w:val="0E3A3E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44FF3531"/>
    <w:multiLevelType w:val="hybridMultilevel"/>
    <w:tmpl w:val="E9E244EC"/>
    <w:lvl w:ilvl="0" w:tplc="6942A1E8">
      <w:start w:val="1"/>
      <w:numFmt w:val="decimal"/>
      <w:lvlText w:val="%1."/>
      <w:lvlJc w:val="left"/>
      <w:pPr>
        <w:ind w:left="720" w:hanging="360"/>
      </w:pPr>
      <w:rPr>
        <w:rFonts w:hint="default"/>
        <w: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455A3DE3"/>
    <w:multiLevelType w:val="hybridMultilevel"/>
    <w:tmpl w:val="C14622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56C0109"/>
    <w:multiLevelType w:val="hybridMultilevel"/>
    <w:tmpl w:val="22E4DA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4BB11A46"/>
    <w:multiLevelType w:val="hybridMultilevel"/>
    <w:tmpl w:val="53B234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BF5353B"/>
    <w:multiLevelType w:val="hybridMultilevel"/>
    <w:tmpl w:val="01985CF2"/>
    <w:lvl w:ilvl="0" w:tplc="98463C42">
      <w:start w:val="19"/>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C657B0B"/>
    <w:multiLevelType w:val="hybridMultilevel"/>
    <w:tmpl w:val="66D444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504B1BBC"/>
    <w:multiLevelType w:val="hybridMultilevel"/>
    <w:tmpl w:val="728E51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08F32B4"/>
    <w:multiLevelType w:val="hybridMultilevel"/>
    <w:tmpl w:val="9E746C34"/>
    <w:lvl w:ilvl="0" w:tplc="49DABA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1E91FCC"/>
    <w:multiLevelType w:val="hybridMultilevel"/>
    <w:tmpl w:val="24E02690"/>
    <w:lvl w:ilvl="0" w:tplc="9C26DA5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2247590"/>
    <w:multiLevelType w:val="hybridMultilevel"/>
    <w:tmpl w:val="09B235E8"/>
    <w:lvl w:ilvl="0" w:tplc="7C5EAB6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38D1181"/>
    <w:multiLevelType w:val="hybridMultilevel"/>
    <w:tmpl w:val="6FAA3C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54602EC5"/>
    <w:multiLevelType w:val="hybridMultilevel"/>
    <w:tmpl w:val="DABC13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55A43135"/>
    <w:multiLevelType w:val="hybridMultilevel"/>
    <w:tmpl w:val="FE024FEA"/>
    <w:lvl w:ilvl="0" w:tplc="C388E71A">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56793B2A"/>
    <w:multiLevelType w:val="hybridMultilevel"/>
    <w:tmpl w:val="721C35C0"/>
    <w:lvl w:ilvl="0" w:tplc="779AE040">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578670FB"/>
    <w:multiLevelType w:val="hybridMultilevel"/>
    <w:tmpl w:val="481824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585C79CC"/>
    <w:multiLevelType w:val="hybridMultilevel"/>
    <w:tmpl w:val="8E76D30A"/>
    <w:lvl w:ilvl="0" w:tplc="12EE71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8FE5C48"/>
    <w:multiLevelType w:val="hybridMultilevel"/>
    <w:tmpl w:val="19BE15E2"/>
    <w:lvl w:ilvl="0" w:tplc="43A2FBE2">
      <w:start w:val="1"/>
      <w:numFmt w:val="decimal"/>
      <w:lvlText w:val="%1."/>
      <w:lvlJc w:val="center"/>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5A9723A6"/>
    <w:multiLevelType w:val="hybridMultilevel"/>
    <w:tmpl w:val="BE7089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5AA251A1"/>
    <w:multiLevelType w:val="hybridMultilevel"/>
    <w:tmpl w:val="867474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5AE41FF6"/>
    <w:multiLevelType w:val="hybridMultilevel"/>
    <w:tmpl w:val="F1B40E7E"/>
    <w:lvl w:ilvl="0" w:tplc="180C000F">
      <w:start w:val="1"/>
      <w:numFmt w:val="decimal"/>
      <w:lvlText w:val="%1."/>
      <w:lvlJc w:val="left"/>
      <w:pPr>
        <w:ind w:left="720" w:hanging="360"/>
      </w:pPr>
      <w:rPr>
        <w:rFonts w:hint="default"/>
      </w:rPr>
    </w:lvl>
    <w:lvl w:ilvl="1" w:tplc="180C0019" w:tentative="1">
      <w:start w:val="1"/>
      <w:numFmt w:val="lowerLetter"/>
      <w:lvlText w:val="%2."/>
      <w:lvlJc w:val="left"/>
      <w:pPr>
        <w:ind w:left="1440" w:hanging="360"/>
      </w:pPr>
    </w:lvl>
    <w:lvl w:ilvl="2" w:tplc="180C001B" w:tentative="1">
      <w:start w:val="1"/>
      <w:numFmt w:val="lowerRoman"/>
      <w:lvlText w:val="%3."/>
      <w:lvlJc w:val="right"/>
      <w:pPr>
        <w:ind w:left="2160" w:hanging="180"/>
      </w:pPr>
    </w:lvl>
    <w:lvl w:ilvl="3" w:tplc="180C000F" w:tentative="1">
      <w:start w:val="1"/>
      <w:numFmt w:val="decimal"/>
      <w:lvlText w:val="%4."/>
      <w:lvlJc w:val="left"/>
      <w:pPr>
        <w:ind w:left="2880" w:hanging="360"/>
      </w:pPr>
    </w:lvl>
    <w:lvl w:ilvl="4" w:tplc="180C0019" w:tentative="1">
      <w:start w:val="1"/>
      <w:numFmt w:val="lowerLetter"/>
      <w:lvlText w:val="%5."/>
      <w:lvlJc w:val="left"/>
      <w:pPr>
        <w:ind w:left="3600" w:hanging="360"/>
      </w:pPr>
    </w:lvl>
    <w:lvl w:ilvl="5" w:tplc="180C001B" w:tentative="1">
      <w:start w:val="1"/>
      <w:numFmt w:val="lowerRoman"/>
      <w:lvlText w:val="%6."/>
      <w:lvlJc w:val="right"/>
      <w:pPr>
        <w:ind w:left="4320" w:hanging="180"/>
      </w:pPr>
    </w:lvl>
    <w:lvl w:ilvl="6" w:tplc="180C000F" w:tentative="1">
      <w:start w:val="1"/>
      <w:numFmt w:val="decimal"/>
      <w:lvlText w:val="%7."/>
      <w:lvlJc w:val="left"/>
      <w:pPr>
        <w:ind w:left="5040" w:hanging="360"/>
      </w:pPr>
    </w:lvl>
    <w:lvl w:ilvl="7" w:tplc="180C0019" w:tentative="1">
      <w:start w:val="1"/>
      <w:numFmt w:val="lowerLetter"/>
      <w:lvlText w:val="%8."/>
      <w:lvlJc w:val="left"/>
      <w:pPr>
        <w:ind w:left="5760" w:hanging="360"/>
      </w:pPr>
    </w:lvl>
    <w:lvl w:ilvl="8" w:tplc="180C001B" w:tentative="1">
      <w:start w:val="1"/>
      <w:numFmt w:val="lowerRoman"/>
      <w:lvlText w:val="%9."/>
      <w:lvlJc w:val="right"/>
      <w:pPr>
        <w:ind w:left="6480" w:hanging="180"/>
      </w:pPr>
    </w:lvl>
  </w:abstractNum>
  <w:abstractNum w:abstractNumId="66" w15:restartNumberingAfterBreak="0">
    <w:nsid w:val="5D9B3BE9"/>
    <w:multiLevelType w:val="hybridMultilevel"/>
    <w:tmpl w:val="247E42D6"/>
    <w:lvl w:ilvl="0" w:tplc="BFD25C02">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5E9961C5"/>
    <w:multiLevelType w:val="hybridMultilevel"/>
    <w:tmpl w:val="3B664C22"/>
    <w:lvl w:ilvl="0" w:tplc="43A2FBE2">
      <w:start w:val="1"/>
      <w:numFmt w:val="decimal"/>
      <w:lvlText w:val="%1."/>
      <w:lvlJc w:val="center"/>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5F092490"/>
    <w:multiLevelType w:val="hybridMultilevel"/>
    <w:tmpl w:val="3732D310"/>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11A73A7"/>
    <w:multiLevelType w:val="hybridMultilevel"/>
    <w:tmpl w:val="66D444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61891590"/>
    <w:multiLevelType w:val="hybridMultilevel"/>
    <w:tmpl w:val="DFCC4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62AC39E0"/>
    <w:multiLevelType w:val="hybridMultilevel"/>
    <w:tmpl w:val="06E28906"/>
    <w:lvl w:ilvl="0" w:tplc="43A2FBE2">
      <w:start w:val="1"/>
      <w:numFmt w:val="decimal"/>
      <w:lvlText w:val="%1."/>
      <w:lvlJc w:val="center"/>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63AA45C9"/>
    <w:multiLevelType w:val="hybridMultilevel"/>
    <w:tmpl w:val="F914FBFA"/>
    <w:lvl w:ilvl="0" w:tplc="70CA52E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3" w15:restartNumberingAfterBreak="0">
    <w:nsid w:val="64BA74FE"/>
    <w:multiLevelType w:val="hybridMultilevel"/>
    <w:tmpl w:val="EBF812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15:restartNumberingAfterBreak="0">
    <w:nsid w:val="656E708E"/>
    <w:multiLevelType w:val="hybridMultilevel"/>
    <w:tmpl w:val="99DAE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6005AFA"/>
    <w:multiLevelType w:val="hybridMultilevel"/>
    <w:tmpl w:val="205494D8"/>
    <w:lvl w:ilvl="0" w:tplc="9C26DA56">
      <w:start w:val="1"/>
      <w:numFmt w:val="bullet"/>
      <w:lvlText w:val="-"/>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6CA1209"/>
    <w:multiLevelType w:val="multilevel"/>
    <w:tmpl w:val="358803D8"/>
    <w:lvl w:ilvl="0">
      <w:start w:val="1"/>
      <w:numFmt w:val="decimal"/>
      <w:pStyle w:val="Heading1"/>
      <w:isLgl/>
      <w:lvlText w:val="%1"/>
      <w:lvlJc w:val="left"/>
      <w:pPr>
        <w:tabs>
          <w:tab w:val="num" w:pos="432"/>
        </w:tabs>
        <w:ind w:left="432" w:hanging="432"/>
      </w:pPr>
      <w:rPr>
        <w:rFonts w:ascii="Arial" w:hAnsi="Arial" w:hint="default"/>
      </w:r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77" w15:restartNumberingAfterBreak="0">
    <w:nsid w:val="6A354AD7"/>
    <w:multiLevelType w:val="multilevel"/>
    <w:tmpl w:val="2770463A"/>
    <w:lvl w:ilvl="0">
      <w:start w:val="1"/>
      <w:numFmt w:val="bullet"/>
      <w:lvlText w:val=""/>
      <w:lvlJc w:val="left"/>
      <w:pPr>
        <w:ind w:left="720" w:hanging="360"/>
      </w:pPr>
      <w:rPr>
        <w:rFonts w:ascii="Symbol" w:hAnsi="Symbol" w:hint="default"/>
      </w:rPr>
    </w:lvl>
    <w:lvl w:ilvl="1">
      <w:start w:val="2"/>
      <w:numFmt w:val="decimal"/>
      <w:isLgl/>
      <w:lvlText w:val="%1.%2"/>
      <w:lvlJc w:val="left"/>
      <w:pPr>
        <w:ind w:left="960" w:hanging="60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8" w15:restartNumberingAfterBreak="0">
    <w:nsid w:val="6A550C6D"/>
    <w:multiLevelType w:val="hybridMultilevel"/>
    <w:tmpl w:val="B802B938"/>
    <w:lvl w:ilvl="0" w:tplc="9C26DA56">
      <w:start w:val="1"/>
      <w:numFmt w:val="bullet"/>
      <w:lvlText w:val="-"/>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6B057A6B"/>
    <w:multiLevelType w:val="hybridMultilevel"/>
    <w:tmpl w:val="66D444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6BC662C4"/>
    <w:multiLevelType w:val="hybridMultilevel"/>
    <w:tmpl w:val="8ACACAD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6C2D3CD6"/>
    <w:multiLevelType w:val="hybridMultilevel"/>
    <w:tmpl w:val="5F303E48"/>
    <w:lvl w:ilvl="0" w:tplc="FFFFFFFF">
      <w:start w:val="1"/>
      <w:numFmt w:val="decimal"/>
      <w:lvlText w:val="%1)"/>
      <w:lvlJc w:val="left"/>
      <w:pPr>
        <w:ind w:left="360" w:hanging="360"/>
      </w:pPr>
    </w:lvl>
    <w:lvl w:ilvl="1" w:tplc="FFFFFFFF">
      <w:start w:val="1"/>
      <w:numFmt w:val="decimal"/>
      <w:lvlText w:val="%2."/>
      <w:lvlJc w:val="left"/>
      <w:pPr>
        <w:ind w:left="1080" w:hanging="360"/>
      </w:pPr>
      <w:rPr>
        <w:rFonts w:hint="default"/>
      </w:rPr>
    </w:lvl>
    <w:lvl w:ilvl="2" w:tplc="FFFFFFFF">
      <w:start w:val="1"/>
      <w:numFmt w:val="lowerLetter"/>
      <w:lvlText w:val="%3."/>
      <w:lvlJc w:val="left"/>
      <w:pPr>
        <w:ind w:left="1980" w:hanging="360"/>
      </w:pPr>
      <w:rPr>
        <w:rFonts w:hint="default"/>
      </w:r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2" w15:restartNumberingAfterBreak="0">
    <w:nsid w:val="6EA051AF"/>
    <w:multiLevelType w:val="hybridMultilevel"/>
    <w:tmpl w:val="E30246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6EC3005F"/>
    <w:multiLevelType w:val="multilevel"/>
    <w:tmpl w:val="8528CEC2"/>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color w:val="000000" w:themeColor="text1"/>
      </w:rPr>
    </w:lvl>
    <w:lvl w:ilvl="3">
      <w:start w:val="1"/>
      <w:numFmt w:val="decimal"/>
      <w:lvlText w:val="%1.%2.%3.%4."/>
      <w:lvlJc w:val="left"/>
      <w:pPr>
        <w:ind w:left="790" w:hanging="648"/>
      </w:pPr>
      <w:rPr>
        <w:rFonts w:hint="default"/>
        <w:b/>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4" w15:restartNumberingAfterBreak="0">
    <w:nsid w:val="704D7E44"/>
    <w:multiLevelType w:val="hybridMultilevel"/>
    <w:tmpl w:val="73A85A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70C46CAC"/>
    <w:multiLevelType w:val="hybridMultilevel"/>
    <w:tmpl w:val="B81469A0"/>
    <w:lvl w:ilvl="0" w:tplc="C388E71A">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71826130"/>
    <w:multiLevelType w:val="hybridMultilevel"/>
    <w:tmpl w:val="82C2C410"/>
    <w:lvl w:ilvl="0" w:tplc="5674021E">
      <w:numFmt w:val="bullet"/>
      <w:lvlText w:val="•"/>
      <w:lvlJc w:val="left"/>
      <w:pPr>
        <w:ind w:left="720" w:hanging="720"/>
      </w:pPr>
      <w:rPr>
        <w:rFonts w:ascii="Arial" w:eastAsia="Times New Roman"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71DF588F"/>
    <w:multiLevelType w:val="hybridMultilevel"/>
    <w:tmpl w:val="5896E0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52307F6"/>
    <w:multiLevelType w:val="hybridMultilevel"/>
    <w:tmpl w:val="54DCF29E"/>
    <w:lvl w:ilvl="0" w:tplc="BFD25C02">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75BC7E44"/>
    <w:multiLevelType w:val="hybridMultilevel"/>
    <w:tmpl w:val="9F88A9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5D37C3B"/>
    <w:multiLevelType w:val="hybridMultilevel"/>
    <w:tmpl w:val="89F62F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77CF05F0"/>
    <w:multiLevelType w:val="hybridMultilevel"/>
    <w:tmpl w:val="EF622D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79092440"/>
    <w:multiLevelType w:val="hybridMultilevel"/>
    <w:tmpl w:val="A3E642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7B4F4C00"/>
    <w:multiLevelType w:val="hybridMultilevel"/>
    <w:tmpl w:val="9004527E"/>
    <w:lvl w:ilvl="0" w:tplc="C388E71A">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7B5541DE"/>
    <w:multiLevelType w:val="multilevel"/>
    <w:tmpl w:val="3A4602C6"/>
    <w:lvl w:ilvl="0">
      <w:start w:val="3"/>
      <w:numFmt w:val="decimal"/>
      <w:lvlText w:val="%1."/>
      <w:lvlJc w:val="left"/>
      <w:pPr>
        <w:ind w:left="720" w:hanging="360"/>
      </w:pPr>
      <w:rPr>
        <w:rFonts w:hint="default"/>
      </w:rPr>
    </w:lvl>
    <w:lvl w:ilvl="1">
      <w:start w:val="8"/>
      <w:numFmt w:val="decimal"/>
      <w:isLgl/>
      <w:lvlText w:val="%1.%2."/>
      <w:lvlJc w:val="left"/>
      <w:pPr>
        <w:ind w:left="1035" w:hanging="495"/>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95" w15:restartNumberingAfterBreak="0">
    <w:nsid w:val="7C8A19B1"/>
    <w:multiLevelType w:val="hybridMultilevel"/>
    <w:tmpl w:val="832C9C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7E567678"/>
    <w:multiLevelType w:val="hybridMultilevel"/>
    <w:tmpl w:val="ABEAE0F6"/>
    <w:lvl w:ilvl="0" w:tplc="5B9E56AE">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7FB46AFA"/>
    <w:multiLevelType w:val="hybridMultilevel"/>
    <w:tmpl w:val="041A93AA"/>
    <w:lvl w:ilvl="0" w:tplc="43A2FBE2">
      <w:start w:val="1"/>
      <w:numFmt w:val="decimal"/>
      <w:lvlText w:val="%1."/>
      <w:lvlJc w:val="center"/>
      <w:pPr>
        <w:ind w:left="360" w:hanging="360"/>
      </w:pPr>
      <w:rPr>
        <w:rFonts w:hint="default"/>
      </w:rPr>
    </w:lvl>
    <w:lvl w:ilvl="1" w:tplc="D0166D8C">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588120826">
    <w:abstractNumId w:val="76"/>
  </w:num>
  <w:num w:numId="2" w16cid:durableId="1952586569">
    <w:abstractNumId w:val="65"/>
  </w:num>
  <w:num w:numId="3" w16cid:durableId="1822116787">
    <w:abstractNumId w:val="86"/>
  </w:num>
  <w:num w:numId="4" w16cid:durableId="310059961">
    <w:abstractNumId w:val="62"/>
  </w:num>
  <w:num w:numId="5" w16cid:durableId="1181432772">
    <w:abstractNumId w:val="34"/>
  </w:num>
  <w:num w:numId="6" w16cid:durableId="62797909">
    <w:abstractNumId w:val="5"/>
  </w:num>
  <w:num w:numId="7" w16cid:durableId="1606957715">
    <w:abstractNumId w:val="6"/>
  </w:num>
  <w:num w:numId="8" w16cid:durableId="505948199">
    <w:abstractNumId w:val="97"/>
  </w:num>
  <w:num w:numId="9" w16cid:durableId="787284627">
    <w:abstractNumId w:val="71"/>
  </w:num>
  <w:num w:numId="10" w16cid:durableId="1232425591">
    <w:abstractNumId w:val="96"/>
  </w:num>
  <w:num w:numId="11" w16cid:durableId="188565584">
    <w:abstractNumId w:val="54"/>
  </w:num>
  <w:num w:numId="12" w16cid:durableId="190799213">
    <w:abstractNumId w:val="67"/>
  </w:num>
  <w:num w:numId="13" w16cid:durableId="1671445076">
    <w:abstractNumId w:val="33"/>
  </w:num>
  <w:num w:numId="14" w16cid:durableId="651758790">
    <w:abstractNumId w:val="20"/>
  </w:num>
  <w:num w:numId="15" w16cid:durableId="348141320">
    <w:abstractNumId w:val="17"/>
  </w:num>
  <w:num w:numId="16" w16cid:durableId="1305543474">
    <w:abstractNumId w:val="90"/>
  </w:num>
  <w:num w:numId="17" w16cid:durableId="813790234">
    <w:abstractNumId w:val="7"/>
  </w:num>
  <w:num w:numId="18" w16cid:durableId="1358695825">
    <w:abstractNumId w:val="49"/>
  </w:num>
  <w:num w:numId="19" w16cid:durableId="215161367">
    <w:abstractNumId w:val="64"/>
  </w:num>
  <w:num w:numId="20" w16cid:durableId="1332836020">
    <w:abstractNumId w:val="60"/>
  </w:num>
  <w:num w:numId="21" w16cid:durableId="606011891">
    <w:abstractNumId w:val="89"/>
  </w:num>
  <w:num w:numId="22" w16cid:durableId="536116086">
    <w:abstractNumId w:val="87"/>
  </w:num>
  <w:num w:numId="23" w16cid:durableId="153452250">
    <w:abstractNumId w:val="22"/>
  </w:num>
  <w:num w:numId="24" w16cid:durableId="872033416">
    <w:abstractNumId w:val="29"/>
  </w:num>
  <w:num w:numId="25" w16cid:durableId="93016481">
    <w:abstractNumId w:val="95"/>
  </w:num>
  <w:num w:numId="26" w16cid:durableId="564031131">
    <w:abstractNumId w:val="31"/>
  </w:num>
  <w:num w:numId="27" w16cid:durableId="696199174">
    <w:abstractNumId w:val="92"/>
  </w:num>
  <w:num w:numId="28" w16cid:durableId="1467159979">
    <w:abstractNumId w:val="57"/>
  </w:num>
  <w:num w:numId="29" w16cid:durableId="1916013544">
    <w:abstractNumId w:val="52"/>
  </w:num>
  <w:num w:numId="30" w16cid:durableId="1439180061">
    <w:abstractNumId w:val="70"/>
  </w:num>
  <w:num w:numId="31" w16cid:durableId="1763796799">
    <w:abstractNumId w:val="91"/>
  </w:num>
  <w:num w:numId="32" w16cid:durableId="468520962">
    <w:abstractNumId w:val="16"/>
  </w:num>
  <w:num w:numId="33" w16cid:durableId="1387754702">
    <w:abstractNumId w:val="84"/>
  </w:num>
  <w:num w:numId="34" w16cid:durableId="589778527">
    <w:abstractNumId w:val="47"/>
  </w:num>
  <w:num w:numId="35" w16cid:durableId="1676764016">
    <w:abstractNumId w:val="56"/>
  </w:num>
  <w:num w:numId="36" w16cid:durableId="1566337040">
    <w:abstractNumId w:val="39"/>
  </w:num>
  <w:num w:numId="37" w16cid:durableId="808523301">
    <w:abstractNumId w:val="28"/>
  </w:num>
  <w:num w:numId="38" w16cid:durableId="1154684249">
    <w:abstractNumId w:val="74"/>
  </w:num>
  <w:num w:numId="39" w16cid:durableId="281544045">
    <w:abstractNumId w:val="63"/>
  </w:num>
  <w:num w:numId="40" w16cid:durableId="1128427584">
    <w:abstractNumId w:val="38"/>
  </w:num>
  <w:num w:numId="41" w16cid:durableId="832254841">
    <w:abstractNumId w:val="9"/>
  </w:num>
  <w:num w:numId="42" w16cid:durableId="592475657">
    <w:abstractNumId w:val="66"/>
  </w:num>
  <w:num w:numId="43" w16cid:durableId="1993867398">
    <w:abstractNumId w:val="79"/>
  </w:num>
  <w:num w:numId="44" w16cid:durableId="879051744">
    <w:abstractNumId w:val="0"/>
  </w:num>
  <w:num w:numId="45" w16cid:durableId="1658731350">
    <w:abstractNumId w:val="42"/>
  </w:num>
  <w:num w:numId="46" w16cid:durableId="1334531667">
    <w:abstractNumId w:val="4"/>
  </w:num>
  <w:num w:numId="47" w16cid:durableId="162358878">
    <w:abstractNumId w:val="40"/>
  </w:num>
  <w:num w:numId="48" w16cid:durableId="2000617551">
    <w:abstractNumId w:val="93"/>
  </w:num>
  <w:num w:numId="49" w16cid:durableId="872232093">
    <w:abstractNumId w:val="85"/>
  </w:num>
  <w:num w:numId="50" w16cid:durableId="225844691">
    <w:abstractNumId w:val="43"/>
  </w:num>
  <w:num w:numId="51" w16cid:durableId="1139766025">
    <w:abstractNumId w:val="78"/>
  </w:num>
  <w:num w:numId="52" w16cid:durableId="1026445888">
    <w:abstractNumId w:val="36"/>
  </w:num>
  <w:num w:numId="53" w16cid:durableId="613446430">
    <w:abstractNumId w:val="75"/>
  </w:num>
  <w:num w:numId="54" w16cid:durableId="20011877">
    <w:abstractNumId w:val="18"/>
  </w:num>
  <w:num w:numId="55" w16cid:durableId="71894367">
    <w:abstractNumId w:val="50"/>
  </w:num>
  <w:num w:numId="56" w16cid:durableId="1161773719">
    <w:abstractNumId w:val="32"/>
  </w:num>
  <w:num w:numId="57" w16cid:durableId="450588823">
    <w:abstractNumId w:val="69"/>
  </w:num>
  <w:num w:numId="58" w16cid:durableId="421803756">
    <w:abstractNumId w:val="41"/>
  </w:num>
  <w:num w:numId="59" w16cid:durableId="1484272166">
    <w:abstractNumId w:val="14"/>
  </w:num>
  <w:num w:numId="60" w16cid:durableId="724909945">
    <w:abstractNumId w:val="45"/>
  </w:num>
  <w:num w:numId="61" w16cid:durableId="650597948">
    <w:abstractNumId w:val="30"/>
  </w:num>
  <w:num w:numId="62" w16cid:durableId="1587152434">
    <w:abstractNumId w:val="88"/>
  </w:num>
  <w:num w:numId="63" w16cid:durableId="470445032">
    <w:abstractNumId w:val="23"/>
  </w:num>
  <w:num w:numId="64" w16cid:durableId="1612393025">
    <w:abstractNumId w:val="35"/>
  </w:num>
  <w:num w:numId="65" w16cid:durableId="1567842304">
    <w:abstractNumId w:val="12"/>
  </w:num>
  <w:num w:numId="66" w16cid:durableId="670530000">
    <w:abstractNumId w:val="80"/>
  </w:num>
  <w:num w:numId="67" w16cid:durableId="516893129">
    <w:abstractNumId w:val="55"/>
  </w:num>
  <w:num w:numId="68" w16cid:durableId="1477067857">
    <w:abstractNumId w:val="77"/>
  </w:num>
  <w:num w:numId="69" w16cid:durableId="579603052">
    <w:abstractNumId w:val="11"/>
  </w:num>
  <w:num w:numId="70" w16cid:durableId="1848596478">
    <w:abstractNumId w:val="44"/>
  </w:num>
  <w:num w:numId="71" w16cid:durableId="1043873241">
    <w:abstractNumId w:val="21"/>
  </w:num>
  <w:num w:numId="72" w16cid:durableId="2035839649">
    <w:abstractNumId w:val="83"/>
  </w:num>
  <w:num w:numId="73" w16cid:durableId="1468863966">
    <w:abstractNumId w:val="26"/>
  </w:num>
  <w:num w:numId="74" w16cid:durableId="1554655608">
    <w:abstractNumId w:val="25"/>
  </w:num>
  <w:num w:numId="75" w16cid:durableId="629241787">
    <w:abstractNumId w:val="94"/>
  </w:num>
  <w:num w:numId="76" w16cid:durableId="1066415260">
    <w:abstractNumId w:val="19"/>
  </w:num>
  <w:num w:numId="77" w16cid:durableId="1561095077">
    <w:abstractNumId w:val="51"/>
  </w:num>
  <w:num w:numId="78" w16cid:durableId="1962834739">
    <w:abstractNumId w:val="24"/>
  </w:num>
  <w:num w:numId="79" w16cid:durableId="1342657856">
    <w:abstractNumId w:val="72"/>
  </w:num>
  <w:num w:numId="80" w16cid:durableId="1949385179">
    <w:abstractNumId w:val="37"/>
  </w:num>
  <w:num w:numId="81" w16cid:durableId="705760551">
    <w:abstractNumId w:val="46"/>
  </w:num>
  <w:num w:numId="82" w16cid:durableId="1131754397">
    <w:abstractNumId w:val="27"/>
  </w:num>
  <w:num w:numId="83" w16cid:durableId="708337614">
    <w:abstractNumId w:val="73"/>
  </w:num>
  <w:num w:numId="84" w16cid:durableId="755590867">
    <w:abstractNumId w:val="82"/>
  </w:num>
  <w:num w:numId="85" w16cid:durableId="62409442">
    <w:abstractNumId w:val="3"/>
  </w:num>
  <w:num w:numId="86" w16cid:durableId="586504177">
    <w:abstractNumId w:val="1"/>
  </w:num>
  <w:num w:numId="87" w16cid:durableId="2071296099">
    <w:abstractNumId w:val="59"/>
  </w:num>
  <w:num w:numId="88" w16cid:durableId="1139231029">
    <w:abstractNumId w:val="61"/>
  </w:num>
  <w:num w:numId="89" w16cid:durableId="1390182013">
    <w:abstractNumId w:val="58"/>
  </w:num>
  <w:num w:numId="90" w16cid:durableId="1494493727">
    <w:abstractNumId w:val="68"/>
  </w:num>
  <w:num w:numId="91" w16cid:durableId="937250240">
    <w:abstractNumId w:val="48"/>
  </w:num>
  <w:num w:numId="92" w16cid:durableId="643316953">
    <w:abstractNumId w:val="2"/>
  </w:num>
  <w:num w:numId="93" w16cid:durableId="1232887457">
    <w:abstractNumId w:val="10"/>
  </w:num>
  <w:num w:numId="94" w16cid:durableId="1198079038">
    <w:abstractNumId w:val="53"/>
  </w:num>
  <w:num w:numId="95" w16cid:durableId="1139612049">
    <w:abstractNumId w:val="8"/>
  </w:num>
  <w:num w:numId="96" w16cid:durableId="437335230">
    <w:abstractNumId w:val="81"/>
  </w:num>
  <w:num w:numId="97" w16cid:durableId="1078593336">
    <w:abstractNumId w:val="13"/>
  </w:num>
  <w:num w:numId="98" w16cid:durableId="1074935001">
    <w:abstractNumId w:val="15"/>
  </w:num>
  <w:numIdMacAtCleanup w:val="8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onathan pritchard">
    <w15:presenceInfo w15:providerId="None" w15:userId="jonathan pritchar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bordersDoNotSurroundHeader/>
  <w:bordersDoNotSurroundFooter/>
  <w:proofState w:spelling="clean"/>
  <w:defaultTabStop w:val="720"/>
  <w:hyphenationZone w:val="357"/>
  <w:evenAndOddHeaders/>
  <w:characterSpacingControl w:val="doNotCompress"/>
  <w:hdrShapeDefaults>
    <o:shapedefaults v:ext="edit" spidmax="2050"/>
  </w:hdrShapeDefaults>
  <w:footnotePr>
    <w:footnote w:id="-1"/>
    <w:footnote w:id="0"/>
    <w:footnote w:id="1"/>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9A4"/>
    <w:rsid w:val="00000316"/>
    <w:rsid w:val="00000450"/>
    <w:rsid w:val="00000AB3"/>
    <w:rsid w:val="0000122C"/>
    <w:rsid w:val="00002883"/>
    <w:rsid w:val="00004688"/>
    <w:rsid w:val="00006175"/>
    <w:rsid w:val="00006522"/>
    <w:rsid w:val="00006A29"/>
    <w:rsid w:val="00010D7D"/>
    <w:rsid w:val="00011570"/>
    <w:rsid w:val="000115C9"/>
    <w:rsid w:val="0001457E"/>
    <w:rsid w:val="00014F65"/>
    <w:rsid w:val="00015C51"/>
    <w:rsid w:val="00016760"/>
    <w:rsid w:val="000212E6"/>
    <w:rsid w:val="0002213D"/>
    <w:rsid w:val="000226E1"/>
    <w:rsid w:val="000228BC"/>
    <w:rsid w:val="0002581D"/>
    <w:rsid w:val="00027A42"/>
    <w:rsid w:val="00031DDF"/>
    <w:rsid w:val="0003280E"/>
    <w:rsid w:val="00032A4F"/>
    <w:rsid w:val="00032C3E"/>
    <w:rsid w:val="000332DF"/>
    <w:rsid w:val="00034297"/>
    <w:rsid w:val="0003522C"/>
    <w:rsid w:val="00036CC9"/>
    <w:rsid w:val="00036EF3"/>
    <w:rsid w:val="000379F6"/>
    <w:rsid w:val="000403E1"/>
    <w:rsid w:val="00041F6C"/>
    <w:rsid w:val="00043632"/>
    <w:rsid w:val="000443D2"/>
    <w:rsid w:val="000457CB"/>
    <w:rsid w:val="00045CA9"/>
    <w:rsid w:val="00046478"/>
    <w:rsid w:val="000465CB"/>
    <w:rsid w:val="0004759B"/>
    <w:rsid w:val="000500F0"/>
    <w:rsid w:val="00050369"/>
    <w:rsid w:val="00050E09"/>
    <w:rsid w:val="00051DB3"/>
    <w:rsid w:val="00052356"/>
    <w:rsid w:val="00052C2D"/>
    <w:rsid w:val="00053522"/>
    <w:rsid w:val="00053C5B"/>
    <w:rsid w:val="00054247"/>
    <w:rsid w:val="0005519C"/>
    <w:rsid w:val="00055206"/>
    <w:rsid w:val="0005530E"/>
    <w:rsid w:val="000560FA"/>
    <w:rsid w:val="000568CE"/>
    <w:rsid w:val="0006004C"/>
    <w:rsid w:val="0006055D"/>
    <w:rsid w:val="00060857"/>
    <w:rsid w:val="00060B33"/>
    <w:rsid w:val="0006133F"/>
    <w:rsid w:val="0006181E"/>
    <w:rsid w:val="00061B89"/>
    <w:rsid w:val="00061D47"/>
    <w:rsid w:val="00063034"/>
    <w:rsid w:val="000630F1"/>
    <w:rsid w:val="00064A82"/>
    <w:rsid w:val="000660E5"/>
    <w:rsid w:val="00066AA7"/>
    <w:rsid w:val="00067070"/>
    <w:rsid w:val="000674BC"/>
    <w:rsid w:val="000678D4"/>
    <w:rsid w:val="000707F1"/>
    <w:rsid w:val="00072951"/>
    <w:rsid w:val="00073C00"/>
    <w:rsid w:val="00074172"/>
    <w:rsid w:val="00074F5B"/>
    <w:rsid w:val="0007561E"/>
    <w:rsid w:val="00076547"/>
    <w:rsid w:val="00076C1B"/>
    <w:rsid w:val="000773E4"/>
    <w:rsid w:val="00077550"/>
    <w:rsid w:val="00077F07"/>
    <w:rsid w:val="000818AA"/>
    <w:rsid w:val="00084320"/>
    <w:rsid w:val="00085323"/>
    <w:rsid w:val="00085C89"/>
    <w:rsid w:val="00086874"/>
    <w:rsid w:val="00086CE0"/>
    <w:rsid w:val="00087722"/>
    <w:rsid w:val="000877C8"/>
    <w:rsid w:val="000903FD"/>
    <w:rsid w:val="00090B1A"/>
    <w:rsid w:val="000914D4"/>
    <w:rsid w:val="00091857"/>
    <w:rsid w:val="00091E9C"/>
    <w:rsid w:val="00091F06"/>
    <w:rsid w:val="0009326C"/>
    <w:rsid w:val="00093846"/>
    <w:rsid w:val="000942D7"/>
    <w:rsid w:val="000946D3"/>
    <w:rsid w:val="0009485C"/>
    <w:rsid w:val="00094C5E"/>
    <w:rsid w:val="00094FC8"/>
    <w:rsid w:val="00095624"/>
    <w:rsid w:val="00095763"/>
    <w:rsid w:val="000958CD"/>
    <w:rsid w:val="00095F44"/>
    <w:rsid w:val="000963AC"/>
    <w:rsid w:val="00097132"/>
    <w:rsid w:val="00097CCC"/>
    <w:rsid w:val="000A066E"/>
    <w:rsid w:val="000A11AD"/>
    <w:rsid w:val="000A26E2"/>
    <w:rsid w:val="000A3AC3"/>
    <w:rsid w:val="000A3BD3"/>
    <w:rsid w:val="000A3F90"/>
    <w:rsid w:val="000A408F"/>
    <w:rsid w:val="000A420F"/>
    <w:rsid w:val="000A4C30"/>
    <w:rsid w:val="000A4EC3"/>
    <w:rsid w:val="000A67D5"/>
    <w:rsid w:val="000A705B"/>
    <w:rsid w:val="000A72CE"/>
    <w:rsid w:val="000A77A7"/>
    <w:rsid w:val="000A78AC"/>
    <w:rsid w:val="000A7A57"/>
    <w:rsid w:val="000A7B03"/>
    <w:rsid w:val="000B13A7"/>
    <w:rsid w:val="000B20BB"/>
    <w:rsid w:val="000B27C1"/>
    <w:rsid w:val="000B312B"/>
    <w:rsid w:val="000B37AE"/>
    <w:rsid w:val="000B3DBA"/>
    <w:rsid w:val="000B4A0D"/>
    <w:rsid w:val="000B5196"/>
    <w:rsid w:val="000B675D"/>
    <w:rsid w:val="000B7169"/>
    <w:rsid w:val="000B73B9"/>
    <w:rsid w:val="000B79A0"/>
    <w:rsid w:val="000C2EDB"/>
    <w:rsid w:val="000C41E4"/>
    <w:rsid w:val="000C6A75"/>
    <w:rsid w:val="000C71C3"/>
    <w:rsid w:val="000C7C16"/>
    <w:rsid w:val="000D3B2C"/>
    <w:rsid w:val="000D42ED"/>
    <w:rsid w:val="000D44D3"/>
    <w:rsid w:val="000D5D3E"/>
    <w:rsid w:val="000D6B9E"/>
    <w:rsid w:val="000D6BC0"/>
    <w:rsid w:val="000D6C9F"/>
    <w:rsid w:val="000D7516"/>
    <w:rsid w:val="000D770C"/>
    <w:rsid w:val="000D7CE0"/>
    <w:rsid w:val="000E00FB"/>
    <w:rsid w:val="000E12AA"/>
    <w:rsid w:val="000E1417"/>
    <w:rsid w:val="000E2736"/>
    <w:rsid w:val="000E2C4C"/>
    <w:rsid w:val="000E2D13"/>
    <w:rsid w:val="000E36D5"/>
    <w:rsid w:val="000E405B"/>
    <w:rsid w:val="000E509A"/>
    <w:rsid w:val="000E559D"/>
    <w:rsid w:val="000E57C5"/>
    <w:rsid w:val="000E5BE9"/>
    <w:rsid w:val="000E5D78"/>
    <w:rsid w:val="000E6B5C"/>
    <w:rsid w:val="000E6E70"/>
    <w:rsid w:val="000E72B5"/>
    <w:rsid w:val="000E7D05"/>
    <w:rsid w:val="000F235E"/>
    <w:rsid w:val="000F2486"/>
    <w:rsid w:val="000F28C8"/>
    <w:rsid w:val="000F30A4"/>
    <w:rsid w:val="000F3CA3"/>
    <w:rsid w:val="000F4CAA"/>
    <w:rsid w:val="000F5F66"/>
    <w:rsid w:val="000F62C8"/>
    <w:rsid w:val="001001B5"/>
    <w:rsid w:val="00100E70"/>
    <w:rsid w:val="00101011"/>
    <w:rsid w:val="0010194B"/>
    <w:rsid w:val="00102FDA"/>
    <w:rsid w:val="00103E4C"/>
    <w:rsid w:val="00107C49"/>
    <w:rsid w:val="00107D32"/>
    <w:rsid w:val="001105A2"/>
    <w:rsid w:val="00110A40"/>
    <w:rsid w:val="001119C5"/>
    <w:rsid w:val="001119FD"/>
    <w:rsid w:val="00111A09"/>
    <w:rsid w:val="00111DC7"/>
    <w:rsid w:val="001131CF"/>
    <w:rsid w:val="001137FA"/>
    <w:rsid w:val="0011544F"/>
    <w:rsid w:val="0011716B"/>
    <w:rsid w:val="001174CF"/>
    <w:rsid w:val="0011768B"/>
    <w:rsid w:val="00117A15"/>
    <w:rsid w:val="00124586"/>
    <w:rsid w:val="001248CD"/>
    <w:rsid w:val="00124D56"/>
    <w:rsid w:val="0012511C"/>
    <w:rsid w:val="00126387"/>
    <w:rsid w:val="0012669C"/>
    <w:rsid w:val="0012681A"/>
    <w:rsid w:val="00127114"/>
    <w:rsid w:val="0012719F"/>
    <w:rsid w:val="00127F69"/>
    <w:rsid w:val="00131B98"/>
    <w:rsid w:val="00131FA7"/>
    <w:rsid w:val="00132CFF"/>
    <w:rsid w:val="00133480"/>
    <w:rsid w:val="00133CAB"/>
    <w:rsid w:val="00134448"/>
    <w:rsid w:val="00134523"/>
    <w:rsid w:val="00134E80"/>
    <w:rsid w:val="00135752"/>
    <w:rsid w:val="00135CFE"/>
    <w:rsid w:val="001377F6"/>
    <w:rsid w:val="0014065B"/>
    <w:rsid w:val="00141657"/>
    <w:rsid w:val="0014197A"/>
    <w:rsid w:val="001424F2"/>
    <w:rsid w:val="00142B0A"/>
    <w:rsid w:val="001463F9"/>
    <w:rsid w:val="00146B2B"/>
    <w:rsid w:val="00150F8E"/>
    <w:rsid w:val="00150FA4"/>
    <w:rsid w:val="0015217D"/>
    <w:rsid w:val="0015247B"/>
    <w:rsid w:val="0015261D"/>
    <w:rsid w:val="001527EA"/>
    <w:rsid w:val="00152EB7"/>
    <w:rsid w:val="001534AD"/>
    <w:rsid w:val="0015459E"/>
    <w:rsid w:val="001546CA"/>
    <w:rsid w:val="001549A7"/>
    <w:rsid w:val="00154AB3"/>
    <w:rsid w:val="00156416"/>
    <w:rsid w:val="00156584"/>
    <w:rsid w:val="00156774"/>
    <w:rsid w:val="00156E0C"/>
    <w:rsid w:val="001570A4"/>
    <w:rsid w:val="00157C88"/>
    <w:rsid w:val="00162A41"/>
    <w:rsid w:val="001632D6"/>
    <w:rsid w:val="00164354"/>
    <w:rsid w:val="001663A8"/>
    <w:rsid w:val="00166FA8"/>
    <w:rsid w:val="00167D62"/>
    <w:rsid w:val="00170D72"/>
    <w:rsid w:val="0017215D"/>
    <w:rsid w:val="0017264E"/>
    <w:rsid w:val="001727C1"/>
    <w:rsid w:val="0017317B"/>
    <w:rsid w:val="00173615"/>
    <w:rsid w:val="0017374B"/>
    <w:rsid w:val="001739AD"/>
    <w:rsid w:val="001752C8"/>
    <w:rsid w:val="001769C4"/>
    <w:rsid w:val="00176B9B"/>
    <w:rsid w:val="00180039"/>
    <w:rsid w:val="001808EA"/>
    <w:rsid w:val="001818A1"/>
    <w:rsid w:val="001825B9"/>
    <w:rsid w:val="00182725"/>
    <w:rsid w:val="00183074"/>
    <w:rsid w:val="001832C3"/>
    <w:rsid w:val="001835F6"/>
    <w:rsid w:val="00183E1F"/>
    <w:rsid w:val="0018470C"/>
    <w:rsid w:val="00184E9D"/>
    <w:rsid w:val="0018522C"/>
    <w:rsid w:val="0018536F"/>
    <w:rsid w:val="001858D9"/>
    <w:rsid w:val="0018738D"/>
    <w:rsid w:val="00187591"/>
    <w:rsid w:val="00192E27"/>
    <w:rsid w:val="0019380D"/>
    <w:rsid w:val="00194E86"/>
    <w:rsid w:val="0019723E"/>
    <w:rsid w:val="00197A77"/>
    <w:rsid w:val="00197BEE"/>
    <w:rsid w:val="00197DD7"/>
    <w:rsid w:val="001A0BEA"/>
    <w:rsid w:val="001A3E24"/>
    <w:rsid w:val="001A4004"/>
    <w:rsid w:val="001A42C6"/>
    <w:rsid w:val="001A44D1"/>
    <w:rsid w:val="001A5E8E"/>
    <w:rsid w:val="001A6E66"/>
    <w:rsid w:val="001B00D5"/>
    <w:rsid w:val="001B0BA2"/>
    <w:rsid w:val="001B1461"/>
    <w:rsid w:val="001B1B21"/>
    <w:rsid w:val="001B372A"/>
    <w:rsid w:val="001B3E9A"/>
    <w:rsid w:val="001B62C2"/>
    <w:rsid w:val="001B6F0F"/>
    <w:rsid w:val="001C04D3"/>
    <w:rsid w:val="001C12DF"/>
    <w:rsid w:val="001C18F8"/>
    <w:rsid w:val="001C2F45"/>
    <w:rsid w:val="001C39D3"/>
    <w:rsid w:val="001C412A"/>
    <w:rsid w:val="001C64EE"/>
    <w:rsid w:val="001C6ABA"/>
    <w:rsid w:val="001C6AFF"/>
    <w:rsid w:val="001C75EE"/>
    <w:rsid w:val="001D0457"/>
    <w:rsid w:val="001D04F7"/>
    <w:rsid w:val="001D0D30"/>
    <w:rsid w:val="001D1C81"/>
    <w:rsid w:val="001D21FC"/>
    <w:rsid w:val="001D2647"/>
    <w:rsid w:val="001D275F"/>
    <w:rsid w:val="001D2B45"/>
    <w:rsid w:val="001D342A"/>
    <w:rsid w:val="001D485E"/>
    <w:rsid w:val="001D52EE"/>
    <w:rsid w:val="001D5679"/>
    <w:rsid w:val="001D63DF"/>
    <w:rsid w:val="001D738E"/>
    <w:rsid w:val="001E106D"/>
    <w:rsid w:val="001E1415"/>
    <w:rsid w:val="001E1C86"/>
    <w:rsid w:val="001E1DB4"/>
    <w:rsid w:val="001E2272"/>
    <w:rsid w:val="001E2A73"/>
    <w:rsid w:val="001E2BC7"/>
    <w:rsid w:val="001E2DF7"/>
    <w:rsid w:val="001E3205"/>
    <w:rsid w:val="001E3BC0"/>
    <w:rsid w:val="001E43F6"/>
    <w:rsid w:val="001E4C6D"/>
    <w:rsid w:val="001E7CC9"/>
    <w:rsid w:val="001F0B30"/>
    <w:rsid w:val="001F17E4"/>
    <w:rsid w:val="001F1F20"/>
    <w:rsid w:val="001F2EAE"/>
    <w:rsid w:val="001F3322"/>
    <w:rsid w:val="001F3794"/>
    <w:rsid w:val="001F3B9A"/>
    <w:rsid w:val="001F40CF"/>
    <w:rsid w:val="001F420B"/>
    <w:rsid w:val="001F44FE"/>
    <w:rsid w:val="001F5FCA"/>
    <w:rsid w:val="001F763C"/>
    <w:rsid w:val="001F79A0"/>
    <w:rsid w:val="00200327"/>
    <w:rsid w:val="00200629"/>
    <w:rsid w:val="00200B9C"/>
    <w:rsid w:val="00200DBE"/>
    <w:rsid w:val="0020100D"/>
    <w:rsid w:val="00201912"/>
    <w:rsid w:val="00202C23"/>
    <w:rsid w:val="00203D53"/>
    <w:rsid w:val="00204D88"/>
    <w:rsid w:val="0020546A"/>
    <w:rsid w:val="00206150"/>
    <w:rsid w:val="00206A10"/>
    <w:rsid w:val="00210A8F"/>
    <w:rsid w:val="00210D92"/>
    <w:rsid w:val="00211CA5"/>
    <w:rsid w:val="00211F86"/>
    <w:rsid w:val="00211FAF"/>
    <w:rsid w:val="00212879"/>
    <w:rsid w:val="00212B95"/>
    <w:rsid w:val="00212F85"/>
    <w:rsid w:val="00215214"/>
    <w:rsid w:val="00215B02"/>
    <w:rsid w:val="00215B34"/>
    <w:rsid w:val="00215C51"/>
    <w:rsid w:val="00215EA5"/>
    <w:rsid w:val="002164D3"/>
    <w:rsid w:val="002167A1"/>
    <w:rsid w:val="00216AA7"/>
    <w:rsid w:val="00220412"/>
    <w:rsid w:val="0022241E"/>
    <w:rsid w:val="002230A4"/>
    <w:rsid w:val="002233FE"/>
    <w:rsid w:val="0022451E"/>
    <w:rsid w:val="002263A3"/>
    <w:rsid w:val="0023014D"/>
    <w:rsid w:val="002321B9"/>
    <w:rsid w:val="0023270C"/>
    <w:rsid w:val="00232EC3"/>
    <w:rsid w:val="00234CCD"/>
    <w:rsid w:val="0023520C"/>
    <w:rsid w:val="002356E3"/>
    <w:rsid w:val="0023617C"/>
    <w:rsid w:val="00236ADE"/>
    <w:rsid w:val="002370DA"/>
    <w:rsid w:val="0024010F"/>
    <w:rsid w:val="00240613"/>
    <w:rsid w:val="002407CF"/>
    <w:rsid w:val="00240F70"/>
    <w:rsid w:val="00241A9C"/>
    <w:rsid w:val="00244CCD"/>
    <w:rsid w:val="00246F8B"/>
    <w:rsid w:val="002472BC"/>
    <w:rsid w:val="00250582"/>
    <w:rsid w:val="00251401"/>
    <w:rsid w:val="002525A2"/>
    <w:rsid w:val="00252A95"/>
    <w:rsid w:val="00252B45"/>
    <w:rsid w:val="00252F5C"/>
    <w:rsid w:val="00253AAA"/>
    <w:rsid w:val="00253FA7"/>
    <w:rsid w:val="002550DA"/>
    <w:rsid w:val="002606E9"/>
    <w:rsid w:val="002609A3"/>
    <w:rsid w:val="002621FE"/>
    <w:rsid w:val="00264CFF"/>
    <w:rsid w:val="00265813"/>
    <w:rsid w:val="00267322"/>
    <w:rsid w:val="002677A4"/>
    <w:rsid w:val="00267D48"/>
    <w:rsid w:val="00273E6E"/>
    <w:rsid w:val="00274799"/>
    <w:rsid w:val="00274BFF"/>
    <w:rsid w:val="002761A1"/>
    <w:rsid w:val="0027657D"/>
    <w:rsid w:val="0027688C"/>
    <w:rsid w:val="00276E63"/>
    <w:rsid w:val="00277535"/>
    <w:rsid w:val="00277673"/>
    <w:rsid w:val="00277C75"/>
    <w:rsid w:val="00280DEE"/>
    <w:rsid w:val="00282B19"/>
    <w:rsid w:val="00283164"/>
    <w:rsid w:val="002840A4"/>
    <w:rsid w:val="002840F0"/>
    <w:rsid w:val="0028418F"/>
    <w:rsid w:val="0028506E"/>
    <w:rsid w:val="00285591"/>
    <w:rsid w:val="0028582D"/>
    <w:rsid w:val="00285944"/>
    <w:rsid w:val="002872A0"/>
    <w:rsid w:val="00291D8B"/>
    <w:rsid w:val="002935FD"/>
    <w:rsid w:val="0029561C"/>
    <w:rsid w:val="00295F4C"/>
    <w:rsid w:val="002966BD"/>
    <w:rsid w:val="0029728D"/>
    <w:rsid w:val="002A3358"/>
    <w:rsid w:val="002A3DDD"/>
    <w:rsid w:val="002A5888"/>
    <w:rsid w:val="002A675F"/>
    <w:rsid w:val="002A79B8"/>
    <w:rsid w:val="002B0485"/>
    <w:rsid w:val="002B0861"/>
    <w:rsid w:val="002B1774"/>
    <w:rsid w:val="002B1885"/>
    <w:rsid w:val="002B1FFA"/>
    <w:rsid w:val="002B2531"/>
    <w:rsid w:val="002B308E"/>
    <w:rsid w:val="002B39B2"/>
    <w:rsid w:val="002B3B8E"/>
    <w:rsid w:val="002B4BF2"/>
    <w:rsid w:val="002B4D59"/>
    <w:rsid w:val="002B5811"/>
    <w:rsid w:val="002B6271"/>
    <w:rsid w:val="002B68FA"/>
    <w:rsid w:val="002B6C8F"/>
    <w:rsid w:val="002B6EFA"/>
    <w:rsid w:val="002B779B"/>
    <w:rsid w:val="002C0A48"/>
    <w:rsid w:val="002C13F9"/>
    <w:rsid w:val="002C1DB7"/>
    <w:rsid w:val="002C437C"/>
    <w:rsid w:val="002C78C6"/>
    <w:rsid w:val="002C7BD1"/>
    <w:rsid w:val="002D0499"/>
    <w:rsid w:val="002D18AA"/>
    <w:rsid w:val="002D19DB"/>
    <w:rsid w:val="002D4301"/>
    <w:rsid w:val="002D7F42"/>
    <w:rsid w:val="002E0BF0"/>
    <w:rsid w:val="002E1A67"/>
    <w:rsid w:val="002E1EBB"/>
    <w:rsid w:val="002E243F"/>
    <w:rsid w:val="002E3559"/>
    <w:rsid w:val="002E495D"/>
    <w:rsid w:val="002E53D9"/>
    <w:rsid w:val="002E64C0"/>
    <w:rsid w:val="002E7619"/>
    <w:rsid w:val="002F0F2D"/>
    <w:rsid w:val="002F1C4E"/>
    <w:rsid w:val="002F1FF3"/>
    <w:rsid w:val="002F3C9A"/>
    <w:rsid w:val="002F4C9E"/>
    <w:rsid w:val="002F6455"/>
    <w:rsid w:val="002F7035"/>
    <w:rsid w:val="002F707F"/>
    <w:rsid w:val="00300A37"/>
    <w:rsid w:val="00300CAA"/>
    <w:rsid w:val="00301B4D"/>
    <w:rsid w:val="00303381"/>
    <w:rsid w:val="00304008"/>
    <w:rsid w:val="00304FD3"/>
    <w:rsid w:val="00305B3D"/>
    <w:rsid w:val="00305CC0"/>
    <w:rsid w:val="00305E8C"/>
    <w:rsid w:val="00306992"/>
    <w:rsid w:val="00307678"/>
    <w:rsid w:val="0031160E"/>
    <w:rsid w:val="00311D72"/>
    <w:rsid w:val="00312B65"/>
    <w:rsid w:val="0031330C"/>
    <w:rsid w:val="00314282"/>
    <w:rsid w:val="00314768"/>
    <w:rsid w:val="00314C8A"/>
    <w:rsid w:val="00315C19"/>
    <w:rsid w:val="0031607B"/>
    <w:rsid w:val="0031727F"/>
    <w:rsid w:val="00317485"/>
    <w:rsid w:val="00320398"/>
    <w:rsid w:val="00321D95"/>
    <w:rsid w:val="00322370"/>
    <w:rsid w:val="0032257A"/>
    <w:rsid w:val="00322806"/>
    <w:rsid w:val="00322E57"/>
    <w:rsid w:val="00323597"/>
    <w:rsid w:val="00323B20"/>
    <w:rsid w:val="0032474D"/>
    <w:rsid w:val="00324BFF"/>
    <w:rsid w:val="00325D93"/>
    <w:rsid w:val="0032685D"/>
    <w:rsid w:val="003276C4"/>
    <w:rsid w:val="00332F15"/>
    <w:rsid w:val="0033366C"/>
    <w:rsid w:val="00333AD6"/>
    <w:rsid w:val="003342C2"/>
    <w:rsid w:val="0033439F"/>
    <w:rsid w:val="003361B3"/>
    <w:rsid w:val="00336A5A"/>
    <w:rsid w:val="00336B29"/>
    <w:rsid w:val="003417A2"/>
    <w:rsid w:val="00342E0B"/>
    <w:rsid w:val="003438EA"/>
    <w:rsid w:val="00343D35"/>
    <w:rsid w:val="003454FC"/>
    <w:rsid w:val="00345746"/>
    <w:rsid w:val="0034591A"/>
    <w:rsid w:val="00345B91"/>
    <w:rsid w:val="003474A5"/>
    <w:rsid w:val="00347C7B"/>
    <w:rsid w:val="0035033D"/>
    <w:rsid w:val="00350439"/>
    <w:rsid w:val="0035160A"/>
    <w:rsid w:val="00351F04"/>
    <w:rsid w:val="003530D7"/>
    <w:rsid w:val="003556D7"/>
    <w:rsid w:val="00357562"/>
    <w:rsid w:val="00357713"/>
    <w:rsid w:val="0035795B"/>
    <w:rsid w:val="00357E05"/>
    <w:rsid w:val="00357FE4"/>
    <w:rsid w:val="003606BA"/>
    <w:rsid w:val="00360E2A"/>
    <w:rsid w:val="003614B7"/>
    <w:rsid w:val="00361F58"/>
    <w:rsid w:val="003627F7"/>
    <w:rsid w:val="0036388D"/>
    <w:rsid w:val="00364869"/>
    <w:rsid w:val="00365368"/>
    <w:rsid w:val="0036728A"/>
    <w:rsid w:val="00367855"/>
    <w:rsid w:val="00367C9F"/>
    <w:rsid w:val="00370918"/>
    <w:rsid w:val="00370C00"/>
    <w:rsid w:val="0037100E"/>
    <w:rsid w:val="003726DD"/>
    <w:rsid w:val="0037456B"/>
    <w:rsid w:val="003745F8"/>
    <w:rsid w:val="00374D67"/>
    <w:rsid w:val="0037502F"/>
    <w:rsid w:val="003751D4"/>
    <w:rsid w:val="00375C8B"/>
    <w:rsid w:val="00375CA4"/>
    <w:rsid w:val="00375F09"/>
    <w:rsid w:val="00375FE6"/>
    <w:rsid w:val="00375FF2"/>
    <w:rsid w:val="0037654E"/>
    <w:rsid w:val="00376877"/>
    <w:rsid w:val="003772CE"/>
    <w:rsid w:val="003776F0"/>
    <w:rsid w:val="00377851"/>
    <w:rsid w:val="00377B50"/>
    <w:rsid w:val="00380B4B"/>
    <w:rsid w:val="00380FBA"/>
    <w:rsid w:val="00381222"/>
    <w:rsid w:val="00381689"/>
    <w:rsid w:val="0038197C"/>
    <w:rsid w:val="003819C3"/>
    <w:rsid w:val="00382A1D"/>
    <w:rsid w:val="00382D66"/>
    <w:rsid w:val="0038381D"/>
    <w:rsid w:val="00383D69"/>
    <w:rsid w:val="00384CA9"/>
    <w:rsid w:val="00385D95"/>
    <w:rsid w:val="003866E1"/>
    <w:rsid w:val="003875F6"/>
    <w:rsid w:val="00387B2E"/>
    <w:rsid w:val="00390FBC"/>
    <w:rsid w:val="00392260"/>
    <w:rsid w:val="00395921"/>
    <w:rsid w:val="00396FC1"/>
    <w:rsid w:val="00397383"/>
    <w:rsid w:val="003A090E"/>
    <w:rsid w:val="003A111F"/>
    <w:rsid w:val="003A1344"/>
    <w:rsid w:val="003A2B12"/>
    <w:rsid w:val="003A2B4B"/>
    <w:rsid w:val="003A3413"/>
    <w:rsid w:val="003A42F5"/>
    <w:rsid w:val="003A564F"/>
    <w:rsid w:val="003B0268"/>
    <w:rsid w:val="003B0D3C"/>
    <w:rsid w:val="003B1966"/>
    <w:rsid w:val="003B2565"/>
    <w:rsid w:val="003B472D"/>
    <w:rsid w:val="003B51A2"/>
    <w:rsid w:val="003B617F"/>
    <w:rsid w:val="003B6394"/>
    <w:rsid w:val="003B73EF"/>
    <w:rsid w:val="003B7860"/>
    <w:rsid w:val="003C3BD8"/>
    <w:rsid w:val="003C3CF3"/>
    <w:rsid w:val="003C560C"/>
    <w:rsid w:val="003C57A2"/>
    <w:rsid w:val="003C7BA3"/>
    <w:rsid w:val="003C7F90"/>
    <w:rsid w:val="003D09F8"/>
    <w:rsid w:val="003D0DD4"/>
    <w:rsid w:val="003D21E9"/>
    <w:rsid w:val="003D223B"/>
    <w:rsid w:val="003D33EE"/>
    <w:rsid w:val="003D3505"/>
    <w:rsid w:val="003D4510"/>
    <w:rsid w:val="003D489E"/>
    <w:rsid w:val="003D5C19"/>
    <w:rsid w:val="003D5C3C"/>
    <w:rsid w:val="003D70C2"/>
    <w:rsid w:val="003D75C1"/>
    <w:rsid w:val="003D7971"/>
    <w:rsid w:val="003E00CF"/>
    <w:rsid w:val="003E1B32"/>
    <w:rsid w:val="003E1F4E"/>
    <w:rsid w:val="003E1F7D"/>
    <w:rsid w:val="003E2309"/>
    <w:rsid w:val="003E2F6F"/>
    <w:rsid w:val="003E36B9"/>
    <w:rsid w:val="003E38E6"/>
    <w:rsid w:val="003E4B96"/>
    <w:rsid w:val="003E4D19"/>
    <w:rsid w:val="003E5306"/>
    <w:rsid w:val="003E55F3"/>
    <w:rsid w:val="003F05B3"/>
    <w:rsid w:val="003F076A"/>
    <w:rsid w:val="003F1DB8"/>
    <w:rsid w:val="003F23DB"/>
    <w:rsid w:val="003F2415"/>
    <w:rsid w:val="003F2C57"/>
    <w:rsid w:val="003F30BF"/>
    <w:rsid w:val="003F3237"/>
    <w:rsid w:val="003F4045"/>
    <w:rsid w:val="003F44FC"/>
    <w:rsid w:val="003F6967"/>
    <w:rsid w:val="003F6F9D"/>
    <w:rsid w:val="00400116"/>
    <w:rsid w:val="00400356"/>
    <w:rsid w:val="0040292B"/>
    <w:rsid w:val="00403C41"/>
    <w:rsid w:val="004042AC"/>
    <w:rsid w:val="0040453D"/>
    <w:rsid w:val="00404762"/>
    <w:rsid w:val="00404DD5"/>
    <w:rsid w:val="00404E9F"/>
    <w:rsid w:val="0040561B"/>
    <w:rsid w:val="0040609F"/>
    <w:rsid w:val="00406307"/>
    <w:rsid w:val="00406386"/>
    <w:rsid w:val="004064FE"/>
    <w:rsid w:val="004065B1"/>
    <w:rsid w:val="00406826"/>
    <w:rsid w:val="004075AB"/>
    <w:rsid w:val="00407F0C"/>
    <w:rsid w:val="00413780"/>
    <w:rsid w:val="00413AEA"/>
    <w:rsid w:val="004143DB"/>
    <w:rsid w:val="00414554"/>
    <w:rsid w:val="00414AA1"/>
    <w:rsid w:val="004152BF"/>
    <w:rsid w:val="00416770"/>
    <w:rsid w:val="00416AF5"/>
    <w:rsid w:val="00416B13"/>
    <w:rsid w:val="00417E9D"/>
    <w:rsid w:val="00420885"/>
    <w:rsid w:val="00421950"/>
    <w:rsid w:val="0042393A"/>
    <w:rsid w:val="00423CD2"/>
    <w:rsid w:val="004246A1"/>
    <w:rsid w:val="00425A4F"/>
    <w:rsid w:val="00426015"/>
    <w:rsid w:val="004265B8"/>
    <w:rsid w:val="004266FB"/>
    <w:rsid w:val="00426E40"/>
    <w:rsid w:val="00427E6B"/>
    <w:rsid w:val="00430686"/>
    <w:rsid w:val="00431C7A"/>
    <w:rsid w:val="0043279F"/>
    <w:rsid w:val="00432E43"/>
    <w:rsid w:val="004342BF"/>
    <w:rsid w:val="00434CD3"/>
    <w:rsid w:val="00434E63"/>
    <w:rsid w:val="0043540E"/>
    <w:rsid w:val="0043713D"/>
    <w:rsid w:val="00437ECD"/>
    <w:rsid w:val="00440316"/>
    <w:rsid w:val="00441D0D"/>
    <w:rsid w:val="00442D0A"/>
    <w:rsid w:val="004431E1"/>
    <w:rsid w:val="00443314"/>
    <w:rsid w:val="00443CA2"/>
    <w:rsid w:val="00443DC2"/>
    <w:rsid w:val="0044533F"/>
    <w:rsid w:val="00445B9F"/>
    <w:rsid w:val="004464B0"/>
    <w:rsid w:val="00450ABC"/>
    <w:rsid w:val="00452A66"/>
    <w:rsid w:val="00453830"/>
    <w:rsid w:val="00453FD3"/>
    <w:rsid w:val="00454D4A"/>
    <w:rsid w:val="0045556D"/>
    <w:rsid w:val="0045581B"/>
    <w:rsid w:val="00455C9D"/>
    <w:rsid w:val="00455FA6"/>
    <w:rsid w:val="00456230"/>
    <w:rsid w:val="00457656"/>
    <w:rsid w:val="00460822"/>
    <w:rsid w:val="004612E1"/>
    <w:rsid w:val="004616A9"/>
    <w:rsid w:val="00461AEC"/>
    <w:rsid w:val="00462502"/>
    <w:rsid w:val="00463749"/>
    <w:rsid w:val="004643EA"/>
    <w:rsid w:val="00464E94"/>
    <w:rsid w:val="004655D2"/>
    <w:rsid w:val="00465ACE"/>
    <w:rsid w:val="00466095"/>
    <w:rsid w:val="00467FAD"/>
    <w:rsid w:val="0047002D"/>
    <w:rsid w:val="00470EC5"/>
    <w:rsid w:val="00470F3A"/>
    <w:rsid w:val="004723B2"/>
    <w:rsid w:val="00473C6E"/>
    <w:rsid w:val="004749AE"/>
    <w:rsid w:val="0047601F"/>
    <w:rsid w:val="00477F7A"/>
    <w:rsid w:val="00480A5A"/>
    <w:rsid w:val="00481329"/>
    <w:rsid w:val="00482E5C"/>
    <w:rsid w:val="00483D3F"/>
    <w:rsid w:val="00484E57"/>
    <w:rsid w:val="0048552A"/>
    <w:rsid w:val="0048691C"/>
    <w:rsid w:val="00486A30"/>
    <w:rsid w:val="00490059"/>
    <w:rsid w:val="00491375"/>
    <w:rsid w:val="00491BD7"/>
    <w:rsid w:val="004927BB"/>
    <w:rsid w:val="00493185"/>
    <w:rsid w:val="004955AC"/>
    <w:rsid w:val="00495E36"/>
    <w:rsid w:val="00495E99"/>
    <w:rsid w:val="0049774F"/>
    <w:rsid w:val="0049784C"/>
    <w:rsid w:val="004A016D"/>
    <w:rsid w:val="004A082C"/>
    <w:rsid w:val="004A095C"/>
    <w:rsid w:val="004A0AB5"/>
    <w:rsid w:val="004A0D0A"/>
    <w:rsid w:val="004A2533"/>
    <w:rsid w:val="004A292E"/>
    <w:rsid w:val="004A2DF2"/>
    <w:rsid w:val="004A3EB3"/>
    <w:rsid w:val="004A47BA"/>
    <w:rsid w:val="004A538A"/>
    <w:rsid w:val="004A5B1B"/>
    <w:rsid w:val="004A7876"/>
    <w:rsid w:val="004A7A0F"/>
    <w:rsid w:val="004B08CD"/>
    <w:rsid w:val="004B0E3C"/>
    <w:rsid w:val="004B242D"/>
    <w:rsid w:val="004B280E"/>
    <w:rsid w:val="004B2EB9"/>
    <w:rsid w:val="004C05CE"/>
    <w:rsid w:val="004C0BA9"/>
    <w:rsid w:val="004C15AF"/>
    <w:rsid w:val="004C21B6"/>
    <w:rsid w:val="004C2C3E"/>
    <w:rsid w:val="004C320C"/>
    <w:rsid w:val="004C34C9"/>
    <w:rsid w:val="004C3E2F"/>
    <w:rsid w:val="004C4B52"/>
    <w:rsid w:val="004C757E"/>
    <w:rsid w:val="004D04AE"/>
    <w:rsid w:val="004D0FA6"/>
    <w:rsid w:val="004D1EFA"/>
    <w:rsid w:val="004D30CA"/>
    <w:rsid w:val="004D3631"/>
    <w:rsid w:val="004D434A"/>
    <w:rsid w:val="004D4BFB"/>
    <w:rsid w:val="004E0EFA"/>
    <w:rsid w:val="004E1F13"/>
    <w:rsid w:val="004E2176"/>
    <w:rsid w:val="004E25D2"/>
    <w:rsid w:val="004E3EAF"/>
    <w:rsid w:val="004E432B"/>
    <w:rsid w:val="004E4A56"/>
    <w:rsid w:val="004E5329"/>
    <w:rsid w:val="004E557C"/>
    <w:rsid w:val="004E5A9C"/>
    <w:rsid w:val="004E7970"/>
    <w:rsid w:val="004E7EAE"/>
    <w:rsid w:val="004F0B9B"/>
    <w:rsid w:val="004F0C71"/>
    <w:rsid w:val="004F18B7"/>
    <w:rsid w:val="004F2889"/>
    <w:rsid w:val="004F2D71"/>
    <w:rsid w:val="004F368D"/>
    <w:rsid w:val="004F43D6"/>
    <w:rsid w:val="004F4C28"/>
    <w:rsid w:val="004F4F49"/>
    <w:rsid w:val="004F520D"/>
    <w:rsid w:val="004F582E"/>
    <w:rsid w:val="004F74A4"/>
    <w:rsid w:val="00503AEF"/>
    <w:rsid w:val="00504EB6"/>
    <w:rsid w:val="005055F6"/>
    <w:rsid w:val="00505E6C"/>
    <w:rsid w:val="00506ECE"/>
    <w:rsid w:val="00507F2E"/>
    <w:rsid w:val="005119A2"/>
    <w:rsid w:val="0051208A"/>
    <w:rsid w:val="00512E6C"/>
    <w:rsid w:val="00514509"/>
    <w:rsid w:val="00514BFF"/>
    <w:rsid w:val="005160A8"/>
    <w:rsid w:val="0051670B"/>
    <w:rsid w:val="00516C19"/>
    <w:rsid w:val="00516E65"/>
    <w:rsid w:val="00517158"/>
    <w:rsid w:val="005171BB"/>
    <w:rsid w:val="005219A4"/>
    <w:rsid w:val="00522864"/>
    <w:rsid w:val="00523203"/>
    <w:rsid w:val="00523B32"/>
    <w:rsid w:val="00524367"/>
    <w:rsid w:val="00524EA2"/>
    <w:rsid w:val="0052529C"/>
    <w:rsid w:val="00527D04"/>
    <w:rsid w:val="005308D7"/>
    <w:rsid w:val="0053204B"/>
    <w:rsid w:val="00532BE4"/>
    <w:rsid w:val="005345C1"/>
    <w:rsid w:val="00535C50"/>
    <w:rsid w:val="0053672A"/>
    <w:rsid w:val="00537726"/>
    <w:rsid w:val="00537A5C"/>
    <w:rsid w:val="00540300"/>
    <w:rsid w:val="00541BC7"/>
    <w:rsid w:val="005421DC"/>
    <w:rsid w:val="005425D0"/>
    <w:rsid w:val="00542BF2"/>
    <w:rsid w:val="00543890"/>
    <w:rsid w:val="00544135"/>
    <w:rsid w:val="00544673"/>
    <w:rsid w:val="00544852"/>
    <w:rsid w:val="00544CDC"/>
    <w:rsid w:val="0054564F"/>
    <w:rsid w:val="005468C0"/>
    <w:rsid w:val="00547B35"/>
    <w:rsid w:val="00547B8A"/>
    <w:rsid w:val="0055119E"/>
    <w:rsid w:val="0055129D"/>
    <w:rsid w:val="005512DF"/>
    <w:rsid w:val="005516BE"/>
    <w:rsid w:val="00551701"/>
    <w:rsid w:val="005517BB"/>
    <w:rsid w:val="00554898"/>
    <w:rsid w:val="00555680"/>
    <w:rsid w:val="005556A5"/>
    <w:rsid w:val="0055652B"/>
    <w:rsid w:val="005570CE"/>
    <w:rsid w:val="00560E66"/>
    <w:rsid w:val="005614DA"/>
    <w:rsid w:val="00563145"/>
    <w:rsid w:val="005641AF"/>
    <w:rsid w:val="00564F2D"/>
    <w:rsid w:val="00564FD9"/>
    <w:rsid w:val="00564FFA"/>
    <w:rsid w:val="00565DC9"/>
    <w:rsid w:val="00570054"/>
    <w:rsid w:val="005711A9"/>
    <w:rsid w:val="005714BE"/>
    <w:rsid w:val="00572813"/>
    <w:rsid w:val="00572E74"/>
    <w:rsid w:val="00574DB9"/>
    <w:rsid w:val="00574E89"/>
    <w:rsid w:val="00575260"/>
    <w:rsid w:val="00575479"/>
    <w:rsid w:val="005758A5"/>
    <w:rsid w:val="00575A62"/>
    <w:rsid w:val="005761E9"/>
    <w:rsid w:val="00576289"/>
    <w:rsid w:val="00577828"/>
    <w:rsid w:val="00580809"/>
    <w:rsid w:val="00581282"/>
    <w:rsid w:val="00581F9A"/>
    <w:rsid w:val="0058438B"/>
    <w:rsid w:val="005849E8"/>
    <w:rsid w:val="00586B43"/>
    <w:rsid w:val="00587210"/>
    <w:rsid w:val="005877B4"/>
    <w:rsid w:val="00590615"/>
    <w:rsid w:val="0059108F"/>
    <w:rsid w:val="005951B6"/>
    <w:rsid w:val="00595527"/>
    <w:rsid w:val="00595932"/>
    <w:rsid w:val="00595934"/>
    <w:rsid w:val="005A0665"/>
    <w:rsid w:val="005A086C"/>
    <w:rsid w:val="005A523B"/>
    <w:rsid w:val="005A52D3"/>
    <w:rsid w:val="005A53A0"/>
    <w:rsid w:val="005A7AD6"/>
    <w:rsid w:val="005B1E23"/>
    <w:rsid w:val="005B2DE1"/>
    <w:rsid w:val="005B35A2"/>
    <w:rsid w:val="005B428F"/>
    <w:rsid w:val="005B4573"/>
    <w:rsid w:val="005B511C"/>
    <w:rsid w:val="005B5171"/>
    <w:rsid w:val="005B78AB"/>
    <w:rsid w:val="005C00A6"/>
    <w:rsid w:val="005C1409"/>
    <w:rsid w:val="005C16DD"/>
    <w:rsid w:val="005C2068"/>
    <w:rsid w:val="005C2581"/>
    <w:rsid w:val="005C2640"/>
    <w:rsid w:val="005C3D46"/>
    <w:rsid w:val="005C3D83"/>
    <w:rsid w:val="005C41DF"/>
    <w:rsid w:val="005C603A"/>
    <w:rsid w:val="005C6B84"/>
    <w:rsid w:val="005C6EDC"/>
    <w:rsid w:val="005C7F62"/>
    <w:rsid w:val="005D07CF"/>
    <w:rsid w:val="005D165A"/>
    <w:rsid w:val="005D2431"/>
    <w:rsid w:val="005D28BA"/>
    <w:rsid w:val="005D290B"/>
    <w:rsid w:val="005D2F37"/>
    <w:rsid w:val="005D3135"/>
    <w:rsid w:val="005D3222"/>
    <w:rsid w:val="005D4448"/>
    <w:rsid w:val="005D44AA"/>
    <w:rsid w:val="005D6704"/>
    <w:rsid w:val="005D6A2A"/>
    <w:rsid w:val="005D75B7"/>
    <w:rsid w:val="005E045C"/>
    <w:rsid w:val="005E08FD"/>
    <w:rsid w:val="005E334B"/>
    <w:rsid w:val="005E33C3"/>
    <w:rsid w:val="005E38EB"/>
    <w:rsid w:val="005E3D87"/>
    <w:rsid w:val="005E436B"/>
    <w:rsid w:val="005E45F3"/>
    <w:rsid w:val="005E4FD7"/>
    <w:rsid w:val="005E5735"/>
    <w:rsid w:val="005E6A49"/>
    <w:rsid w:val="005F0E3A"/>
    <w:rsid w:val="005F0F17"/>
    <w:rsid w:val="005F0FC3"/>
    <w:rsid w:val="005F1F2E"/>
    <w:rsid w:val="005F250A"/>
    <w:rsid w:val="005F2867"/>
    <w:rsid w:val="005F351C"/>
    <w:rsid w:val="005F5FF7"/>
    <w:rsid w:val="005F61FA"/>
    <w:rsid w:val="005F632C"/>
    <w:rsid w:val="005F6978"/>
    <w:rsid w:val="005F71C7"/>
    <w:rsid w:val="005F77BA"/>
    <w:rsid w:val="00603A75"/>
    <w:rsid w:val="00603A9F"/>
    <w:rsid w:val="00603EEF"/>
    <w:rsid w:val="0060442C"/>
    <w:rsid w:val="00605F02"/>
    <w:rsid w:val="00606522"/>
    <w:rsid w:val="00610740"/>
    <w:rsid w:val="00611881"/>
    <w:rsid w:val="0061255A"/>
    <w:rsid w:val="00612577"/>
    <w:rsid w:val="006204E0"/>
    <w:rsid w:val="006230C8"/>
    <w:rsid w:val="00623D5B"/>
    <w:rsid w:val="00623D88"/>
    <w:rsid w:val="00623E32"/>
    <w:rsid w:val="00624927"/>
    <w:rsid w:val="006257CF"/>
    <w:rsid w:val="006259C7"/>
    <w:rsid w:val="00626819"/>
    <w:rsid w:val="0063004D"/>
    <w:rsid w:val="006305E9"/>
    <w:rsid w:val="006307C2"/>
    <w:rsid w:val="00630F62"/>
    <w:rsid w:val="006312BF"/>
    <w:rsid w:val="006316D6"/>
    <w:rsid w:val="0063294C"/>
    <w:rsid w:val="0063317A"/>
    <w:rsid w:val="006344BA"/>
    <w:rsid w:val="00635587"/>
    <w:rsid w:val="006356F2"/>
    <w:rsid w:val="006362F8"/>
    <w:rsid w:val="006364AF"/>
    <w:rsid w:val="00636584"/>
    <w:rsid w:val="00637431"/>
    <w:rsid w:val="00637F0C"/>
    <w:rsid w:val="00640C02"/>
    <w:rsid w:val="00641201"/>
    <w:rsid w:val="006421AE"/>
    <w:rsid w:val="00643715"/>
    <w:rsid w:val="00643BB6"/>
    <w:rsid w:val="0064545F"/>
    <w:rsid w:val="00645998"/>
    <w:rsid w:val="006470E3"/>
    <w:rsid w:val="00650770"/>
    <w:rsid w:val="0065293A"/>
    <w:rsid w:val="00652EB8"/>
    <w:rsid w:val="0065318C"/>
    <w:rsid w:val="00653FFA"/>
    <w:rsid w:val="00654877"/>
    <w:rsid w:val="006549EF"/>
    <w:rsid w:val="0065673D"/>
    <w:rsid w:val="0065799C"/>
    <w:rsid w:val="00660A8D"/>
    <w:rsid w:val="0066136C"/>
    <w:rsid w:val="00661C20"/>
    <w:rsid w:val="0066265B"/>
    <w:rsid w:val="00663321"/>
    <w:rsid w:val="00663960"/>
    <w:rsid w:val="00663DAA"/>
    <w:rsid w:val="00664B62"/>
    <w:rsid w:val="00664E70"/>
    <w:rsid w:val="006655D1"/>
    <w:rsid w:val="00665EEE"/>
    <w:rsid w:val="00666079"/>
    <w:rsid w:val="00666474"/>
    <w:rsid w:val="0066678E"/>
    <w:rsid w:val="006670E0"/>
    <w:rsid w:val="00667697"/>
    <w:rsid w:val="00667E6F"/>
    <w:rsid w:val="00667F4D"/>
    <w:rsid w:val="006734BA"/>
    <w:rsid w:val="00673BDA"/>
    <w:rsid w:val="00673F49"/>
    <w:rsid w:val="00674E38"/>
    <w:rsid w:val="00675148"/>
    <w:rsid w:val="00675F8B"/>
    <w:rsid w:val="00676AAF"/>
    <w:rsid w:val="00676BF0"/>
    <w:rsid w:val="00677408"/>
    <w:rsid w:val="0068035E"/>
    <w:rsid w:val="00680D5D"/>
    <w:rsid w:val="00680FC4"/>
    <w:rsid w:val="0068367B"/>
    <w:rsid w:val="006845BB"/>
    <w:rsid w:val="00684CB8"/>
    <w:rsid w:val="00686906"/>
    <w:rsid w:val="0069033B"/>
    <w:rsid w:val="00690E7B"/>
    <w:rsid w:val="00693B45"/>
    <w:rsid w:val="006949BD"/>
    <w:rsid w:val="00694E51"/>
    <w:rsid w:val="006951EC"/>
    <w:rsid w:val="00695354"/>
    <w:rsid w:val="00695703"/>
    <w:rsid w:val="00695756"/>
    <w:rsid w:val="00696819"/>
    <w:rsid w:val="006A18A4"/>
    <w:rsid w:val="006A3776"/>
    <w:rsid w:val="006A5604"/>
    <w:rsid w:val="006A6290"/>
    <w:rsid w:val="006A6323"/>
    <w:rsid w:val="006A67B5"/>
    <w:rsid w:val="006A7A49"/>
    <w:rsid w:val="006A7FCA"/>
    <w:rsid w:val="006B04D3"/>
    <w:rsid w:val="006B0701"/>
    <w:rsid w:val="006B07D1"/>
    <w:rsid w:val="006B0A4D"/>
    <w:rsid w:val="006B25FE"/>
    <w:rsid w:val="006B26D2"/>
    <w:rsid w:val="006B28CE"/>
    <w:rsid w:val="006B2E37"/>
    <w:rsid w:val="006B3BF3"/>
    <w:rsid w:val="006B443D"/>
    <w:rsid w:val="006B47DF"/>
    <w:rsid w:val="006B536A"/>
    <w:rsid w:val="006B572C"/>
    <w:rsid w:val="006B6747"/>
    <w:rsid w:val="006B683D"/>
    <w:rsid w:val="006B685D"/>
    <w:rsid w:val="006C0005"/>
    <w:rsid w:val="006C0387"/>
    <w:rsid w:val="006C0555"/>
    <w:rsid w:val="006C11DB"/>
    <w:rsid w:val="006C1F49"/>
    <w:rsid w:val="006C334D"/>
    <w:rsid w:val="006C4517"/>
    <w:rsid w:val="006C634D"/>
    <w:rsid w:val="006C6A9A"/>
    <w:rsid w:val="006C73E3"/>
    <w:rsid w:val="006C7785"/>
    <w:rsid w:val="006C7A5E"/>
    <w:rsid w:val="006C7E36"/>
    <w:rsid w:val="006D0968"/>
    <w:rsid w:val="006D30C1"/>
    <w:rsid w:val="006D392E"/>
    <w:rsid w:val="006D3B84"/>
    <w:rsid w:val="006D3ED7"/>
    <w:rsid w:val="006D43D2"/>
    <w:rsid w:val="006D45F1"/>
    <w:rsid w:val="006D6405"/>
    <w:rsid w:val="006D6859"/>
    <w:rsid w:val="006D7F17"/>
    <w:rsid w:val="006E0C1E"/>
    <w:rsid w:val="006E0D80"/>
    <w:rsid w:val="006E138F"/>
    <w:rsid w:val="006E1D7C"/>
    <w:rsid w:val="006E1DE4"/>
    <w:rsid w:val="006E397F"/>
    <w:rsid w:val="006E59D7"/>
    <w:rsid w:val="006E73FA"/>
    <w:rsid w:val="006E7535"/>
    <w:rsid w:val="006F2624"/>
    <w:rsid w:val="006F2CCE"/>
    <w:rsid w:val="006F427C"/>
    <w:rsid w:val="006F5730"/>
    <w:rsid w:val="006F5E93"/>
    <w:rsid w:val="006F7E09"/>
    <w:rsid w:val="00700992"/>
    <w:rsid w:val="00701B42"/>
    <w:rsid w:val="00702C7D"/>
    <w:rsid w:val="007044FE"/>
    <w:rsid w:val="0070586C"/>
    <w:rsid w:val="00707003"/>
    <w:rsid w:val="0071266D"/>
    <w:rsid w:val="007132F4"/>
    <w:rsid w:val="007142DC"/>
    <w:rsid w:val="007145AA"/>
    <w:rsid w:val="00714E71"/>
    <w:rsid w:val="00714F8B"/>
    <w:rsid w:val="007157A3"/>
    <w:rsid w:val="00716571"/>
    <w:rsid w:val="00716B1E"/>
    <w:rsid w:val="00717F30"/>
    <w:rsid w:val="0072021A"/>
    <w:rsid w:val="00723677"/>
    <w:rsid w:val="00723877"/>
    <w:rsid w:val="00724C71"/>
    <w:rsid w:val="00725917"/>
    <w:rsid w:val="0073047C"/>
    <w:rsid w:val="00730835"/>
    <w:rsid w:val="0073093B"/>
    <w:rsid w:val="00730C59"/>
    <w:rsid w:val="007313BA"/>
    <w:rsid w:val="00731C0D"/>
    <w:rsid w:val="00731CA6"/>
    <w:rsid w:val="0073251B"/>
    <w:rsid w:val="00732FA0"/>
    <w:rsid w:val="007332E0"/>
    <w:rsid w:val="00733ACB"/>
    <w:rsid w:val="007371E1"/>
    <w:rsid w:val="0074078A"/>
    <w:rsid w:val="00741D94"/>
    <w:rsid w:val="007423DD"/>
    <w:rsid w:val="00742484"/>
    <w:rsid w:val="00742E63"/>
    <w:rsid w:val="00743159"/>
    <w:rsid w:val="007436BB"/>
    <w:rsid w:val="00743D7E"/>
    <w:rsid w:val="00743F83"/>
    <w:rsid w:val="007448B8"/>
    <w:rsid w:val="00744C93"/>
    <w:rsid w:val="007451AF"/>
    <w:rsid w:val="00745A9C"/>
    <w:rsid w:val="007508B3"/>
    <w:rsid w:val="00751560"/>
    <w:rsid w:val="007523A4"/>
    <w:rsid w:val="007528DF"/>
    <w:rsid w:val="00753AA7"/>
    <w:rsid w:val="00755C8A"/>
    <w:rsid w:val="00755CA1"/>
    <w:rsid w:val="00756BF8"/>
    <w:rsid w:val="00756EE9"/>
    <w:rsid w:val="007571FC"/>
    <w:rsid w:val="0076129A"/>
    <w:rsid w:val="00762F7A"/>
    <w:rsid w:val="00764485"/>
    <w:rsid w:val="00765AEA"/>
    <w:rsid w:val="00765D66"/>
    <w:rsid w:val="00765F65"/>
    <w:rsid w:val="0076683D"/>
    <w:rsid w:val="00771711"/>
    <w:rsid w:val="00771C3D"/>
    <w:rsid w:val="00771E4D"/>
    <w:rsid w:val="00771F14"/>
    <w:rsid w:val="00772B0C"/>
    <w:rsid w:val="007730B5"/>
    <w:rsid w:val="00773ABB"/>
    <w:rsid w:val="00774AFD"/>
    <w:rsid w:val="00774B59"/>
    <w:rsid w:val="00774D30"/>
    <w:rsid w:val="00776116"/>
    <w:rsid w:val="007769DC"/>
    <w:rsid w:val="00781F7C"/>
    <w:rsid w:val="00782194"/>
    <w:rsid w:val="00782EB8"/>
    <w:rsid w:val="0078335F"/>
    <w:rsid w:val="0078622B"/>
    <w:rsid w:val="00786F13"/>
    <w:rsid w:val="00786F2D"/>
    <w:rsid w:val="0078740F"/>
    <w:rsid w:val="00787ADD"/>
    <w:rsid w:val="0079068D"/>
    <w:rsid w:val="00790704"/>
    <w:rsid w:val="00790A53"/>
    <w:rsid w:val="00790E68"/>
    <w:rsid w:val="007916FE"/>
    <w:rsid w:val="00791CD4"/>
    <w:rsid w:val="00793C0D"/>
    <w:rsid w:val="00793CF2"/>
    <w:rsid w:val="007944FC"/>
    <w:rsid w:val="007971E1"/>
    <w:rsid w:val="00797D8F"/>
    <w:rsid w:val="007A07D9"/>
    <w:rsid w:val="007A1C25"/>
    <w:rsid w:val="007A24D9"/>
    <w:rsid w:val="007A29C9"/>
    <w:rsid w:val="007A31D4"/>
    <w:rsid w:val="007A3AB3"/>
    <w:rsid w:val="007A7590"/>
    <w:rsid w:val="007A7AD9"/>
    <w:rsid w:val="007A7E48"/>
    <w:rsid w:val="007B0452"/>
    <w:rsid w:val="007B0CEC"/>
    <w:rsid w:val="007B1FD6"/>
    <w:rsid w:val="007B35BD"/>
    <w:rsid w:val="007B3FF6"/>
    <w:rsid w:val="007B405B"/>
    <w:rsid w:val="007B46F2"/>
    <w:rsid w:val="007B5983"/>
    <w:rsid w:val="007B5A46"/>
    <w:rsid w:val="007C07F5"/>
    <w:rsid w:val="007C17D2"/>
    <w:rsid w:val="007C1B8B"/>
    <w:rsid w:val="007C2B55"/>
    <w:rsid w:val="007C3939"/>
    <w:rsid w:val="007C3F89"/>
    <w:rsid w:val="007C4D61"/>
    <w:rsid w:val="007C4FB5"/>
    <w:rsid w:val="007C611A"/>
    <w:rsid w:val="007C6758"/>
    <w:rsid w:val="007C6B45"/>
    <w:rsid w:val="007C721D"/>
    <w:rsid w:val="007C7CDE"/>
    <w:rsid w:val="007C7DD8"/>
    <w:rsid w:val="007D0469"/>
    <w:rsid w:val="007D11A8"/>
    <w:rsid w:val="007D2FE9"/>
    <w:rsid w:val="007D4D40"/>
    <w:rsid w:val="007E0AA0"/>
    <w:rsid w:val="007E0CAF"/>
    <w:rsid w:val="007E1281"/>
    <w:rsid w:val="007E1AE5"/>
    <w:rsid w:val="007E2635"/>
    <w:rsid w:val="007E378E"/>
    <w:rsid w:val="007E3EE8"/>
    <w:rsid w:val="007E463B"/>
    <w:rsid w:val="007E4B5C"/>
    <w:rsid w:val="007E4CF3"/>
    <w:rsid w:val="007E59B7"/>
    <w:rsid w:val="007E6407"/>
    <w:rsid w:val="007E716C"/>
    <w:rsid w:val="007E7868"/>
    <w:rsid w:val="007F04B1"/>
    <w:rsid w:val="007F10D8"/>
    <w:rsid w:val="007F182C"/>
    <w:rsid w:val="007F1C8E"/>
    <w:rsid w:val="007F1E7D"/>
    <w:rsid w:val="007F2193"/>
    <w:rsid w:val="007F2592"/>
    <w:rsid w:val="007F35B0"/>
    <w:rsid w:val="007F3FBD"/>
    <w:rsid w:val="007F49C1"/>
    <w:rsid w:val="007F4C74"/>
    <w:rsid w:val="007F57FC"/>
    <w:rsid w:val="007F63A2"/>
    <w:rsid w:val="007F65BB"/>
    <w:rsid w:val="007F6687"/>
    <w:rsid w:val="007F7846"/>
    <w:rsid w:val="008005F3"/>
    <w:rsid w:val="008009F6"/>
    <w:rsid w:val="00800F68"/>
    <w:rsid w:val="0080367A"/>
    <w:rsid w:val="00803812"/>
    <w:rsid w:val="00803A89"/>
    <w:rsid w:val="00806DA0"/>
    <w:rsid w:val="008077D5"/>
    <w:rsid w:val="00807C98"/>
    <w:rsid w:val="008108ED"/>
    <w:rsid w:val="008114A2"/>
    <w:rsid w:val="008115A3"/>
    <w:rsid w:val="008122CD"/>
    <w:rsid w:val="00812436"/>
    <w:rsid w:val="00813848"/>
    <w:rsid w:val="0081417F"/>
    <w:rsid w:val="0081469A"/>
    <w:rsid w:val="00814AF0"/>
    <w:rsid w:val="00815245"/>
    <w:rsid w:val="008165E7"/>
    <w:rsid w:val="008173CB"/>
    <w:rsid w:val="00821B3A"/>
    <w:rsid w:val="00821D5B"/>
    <w:rsid w:val="0082201A"/>
    <w:rsid w:val="00822400"/>
    <w:rsid w:val="00822C90"/>
    <w:rsid w:val="00823D26"/>
    <w:rsid w:val="00823D35"/>
    <w:rsid w:val="008245CA"/>
    <w:rsid w:val="00825D20"/>
    <w:rsid w:val="008270EA"/>
    <w:rsid w:val="0083030C"/>
    <w:rsid w:val="00831FF9"/>
    <w:rsid w:val="0083249D"/>
    <w:rsid w:val="008332B0"/>
    <w:rsid w:val="0083331C"/>
    <w:rsid w:val="00834C5C"/>
    <w:rsid w:val="008355C1"/>
    <w:rsid w:val="008401E3"/>
    <w:rsid w:val="00840CD2"/>
    <w:rsid w:val="00842DC8"/>
    <w:rsid w:val="008452CA"/>
    <w:rsid w:val="00846536"/>
    <w:rsid w:val="00846856"/>
    <w:rsid w:val="00846E03"/>
    <w:rsid w:val="00850E5D"/>
    <w:rsid w:val="008514D4"/>
    <w:rsid w:val="0085205D"/>
    <w:rsid w:val="00852562"/>
    <w:rsid w:val="00852999"/>
    <w:rsid w:val="00852EF5"/>
    <w:rsid w:val="00853239"/>
    <w:rsid w:val="008538F7"/>
    <w:rsid w:val="0085481D"/>
    <w:rsid w:val="00854DE3"/>
    <w:rsid w:val="0085797A"/>
    <w:rsid w:val="00857F13"/>
    <w:rsid w:val="00860DCF"/>
    <w:rsid w:val="0086122F"/>
    <w:rsid w:val="008612D1"/>
    <w:rsid w:val="008613AA"/>
    <w:rsid w:val="0086253B"/>
    <w:rsid w:val="00865F2F"/>
    <w:rsid w:val="00866B82"/>
    <w:rsid w:val="00866C71"/>
    <w:rsid w:val="00867805"/>
    <w:rsid w:val="00867C9D"/>
    <w:rsid w:val="008702B0"/>
    <w:rsid w:val="00871B4C"/>
    <w:rsid w:val="00874C06"/>
    <w:rsid w:val="00875154"/>
    <w:rsid w:val="008761A1"/>
    <w:rsid w:val="0087714A"/>
    <w:rsid w:val="00880186"/>
    <w:rsid w:val="00883887"/>
    <w:rsid w:val="00883CE5"/>
    <w:rsid w:val="00885D6C"/>
    <w:rsid w:val="0088603E"/>
    <w:rsid w:val="008869D2"/>
    <w:rsid w:val="0088798A"/>
    <w:rsid w:val="00887CE6"/>
    <w:rsid w:val="00890348"/>
    <w:rsid w:val="00890ADE"/>
    <w:rsid w:val="00891D5F"/>
    <w:rsid w:val="0089215D"/>
    <w:rsid w:val="00894701"/>
    <w:rsid w:val="00895491"/>
    <w:rsid w:val="008958FF"/>
    <w:rsid w:val="00895CD0"/>
    <w:rsid w:val="00896590"/>
    <w:rsid w:val="0089707E"/>
    <w:rsid w:val="008A002F"/>
    <w:rsid w:val="008A1A8E"/>
    <w:rsid w:val="008A1BCC"/>
    <w:rsid w:val="008A26D1"/>
    <w:rsid w:val="008A3546"/>
    <w:rsid w:val="008A3835"/>
    <w:rsid w:val="008A3A78"/>
    <w:rsid w:val="008A450D"/>
    <w:rsid w:val="008A522B"/>
    <w:rsid w:val="008A6D10"/>
    <w:rsid w:val="008A7666"/>
    <w:rsid w:val="008B0508"/>
    <w:rsid w:val="008B0AFB"/>
    <w:rsid w:val="008B0D3B"/>
    <w:rsid w:val="008B2D5E"/>
    <w:rsid w:val="008B4A34"/>
    <w:rsid w:val="008B51BD"/>
    <w:rsid w:val="008C0160"/>
    <w:rsid w:val="008C03C1"/>
    <w:rsid w:val="008C0F63"/>
    <w:rsid w:val="008C1FCA"/>
    <w:rsid w:val="008C28AD"/>
    <w:rsid w:val="008C43C2"/>
    <w:rsid w:val="008C4C0D"/>
    <w:rsid w:val="008C613C"/>
    <w:rsid w:val="008C6FF2"/>
    <w:rsid w:val="008C7F76"/>
    <w:rsid w:val="008D0827"/>
    <w:rsid w:val="008D1ACF"/>
    <w:rsid w:val="008D1CB3"/>
    <w:rsid w:val="008D2865"/>
    <w:rsid w:val="008D2E44"/>
    <w:rsid w:val="008D3159"/>
    <w:rsid w:val="008D426E"/>
    <w:rsid w:val="008D43CA"/>
    <w:rsid w:val="008D4FB9"/>
    <w:rsid w:val="008D500A"/>
    <w:rsid w:val="008D5349"/>
    <w:rsid w:val="008D5736"/>
    <w:rsid w:val="008D60FD"/>
    <w:rsid w:val="008D647C"/>
    <w:rsid w:val="008D6A4E"/>
    <w:rsid w:val="008D6E47"/>
    <w:rsid w:val="008D6F46"/>
    <w:rsid w:val="008E14C4"/>
    <w:rsid w:val="008E1BD9"/>
    <w:rsid w:val="008E2521"/>
    <w:rsid w:val="008E317B"/>
    <w:rsid w:val="008E4368"/>
    <w:rsid w:val="008E49FC"/>
    <w:rsid w:val="008E4A4D"/>
    <w:rsid w:val="008E4DA9"/>
    <w:rsid w:val="008E4E49"/>
    <w:rsid w:val="008E54C8"/>
    <w:rsid w:val="008E73D3"/>
    <w:rsid w:val="008E7A3C"/>
    <w:rsid w:val="008F01CB"/>
    <w:rsid w:val="008F067A"/>
    <w:rsid w:val="008F0730"/>
    <w:rsid w:val="008F0C3D"/>
    <w:rsid w:val="008F108C"/>
    <w:rsid w:val="008F23A8"/>
    <w:rsid w:val="008F2B43"/>
    <w:rsid w:val="008F3F78"/>
    <w:rsid w:val="008F45C8"/>
    <w:rsid w:val="008F5242"/>
    <w:rsid w:val="008F69C7"/>
    <w:rsid w:val="008F6C0C"/>
    <w:rsid w:val="008F72FE"/>
    <w:rsid w:val="008F761B"/>
    <w:rsid w:val="009000AE"/>
    <w:rsid w:val="00900AF6"/>
    <w:rsid w:val="00902589"/>
    <w:rsid w:val="00902A7D"/>
    <w:rsid w:val="00903A4B"/>
    <w:rsid w:val="00904F18"/>
    <w:rsid w:val="00906F21"/>
    <w:rsid w:val="00907892"/>
    <w:rsid w:val="00910C15"/>
    <w:rsid w:val="00910D5C"/>
    <w:rsid w:val="009112F5"/>
    <w:rsid w:val="00911F6B"/>
    <w:rsid w:val="00912D4D"/>
    <w:rsid w:val="009131F0"/>
    <w:rsid w:val="0091533F"/>
    <w:rsid w:val="00915DE8"/>
    <w:rsid w:val="0091604E"/>
    <w:rsid w:val="009161BA"/>
    <w:rsid w:val="00917F3A"/>
    <w:rsid w:val="009204A0"/>
    <w:rsid w:val="00921A36"/>
    <w:rsid w:val="0092264B"/>
    <w:rsid w:val="0092425C"/>
    <w:rsid w:val="00924360"/>
    <w:rsid w:val="00926740"/>
    <w:rsid w:val="0092743B"/>
    <w:rsid w:val="009274A1"/>
    <w:rsid w:val="009300E2"/>
    <w:rsid w:val="00932791"/>
    <w:rsid w:val="00932857"/>
    <w:rsid w:val="009343C9"/>
    <w:rsid w:val="00934B91"/>
    <w:rsid w:val="009352D1"/>
    <w:rsid w:val="00936458"/>
    <w:rsid w:val="00936B77"/>
    <w:rsid w:val="00940ADF"/>
    <w:rsid w:val="0094151B"/>
    <w:rsid w:val="00941F0C"/>
    <w:rsid w:val="00943705"/>
    <w:rsid w:val="0094392F"/>
    <w:rsid w:val="0094428A"/>
    <w:rsid w:val="0094540D"/>
    <w:rsid w:val="00946420"/>
    <w:rsid w:val="00946F9A"/>
    <w:rsid w:val="0094770D"/>
    <w:rsid w:val="00947C75"/>
    <w:rsid w:val="009534EA"/>
    <w:rsid w:val="00953901"/>
    <w:rsid w:val="0095438E"/>
    <w:rsid w:val="00954983"/>
    <w:rsid w:val="009555DF"/>
    <w:rsid w:val="00955937"/>
    <w:rsid w:val="0095671F"/>
    <w:rsid w:val="00956B84"/>
    <w:rsid w:val="00956FEA"/>
    <w:rsid w:val="0095798A"/>
    <w:rsid w:val="00960254"/>
    <w:rsid w:val="0096074A"/>
    <w:rsid w:val="009619E2"/>
    <w:rsid w:val="009624CA"/>
    <w:rsid w:val="0096281C"/>
    <w:rsid w:val="00964EB2"/>
    <w:rsid w:val="009653EC"/>
    <w:rsid w:val="00965806"/>
    <w:rsid w:val="00965DB8"/>
    <w:rsid w:val="00966406"/>
    <w:rsid w:val="009702A2"/>
    <w:rsid w:val="0097077C"/>
    <w:rsid w:val="00971078"/>
    <w:rsid w:val="00971763"/>
    <w:rsid w:val="00971D42"/>
    <w:rsid w:val="009730A8"/>
    <w:rsid w:val="00973573"/>
    <w:rsid w:val="00973B40"/>
    <w:rsid w:val="009746AB"/>
    <w:rsid w:val="00974C38"/>
    <w:rsid w:val="0097567C"/>
    <w:rsid w:val="00975AB1"/>
    <w:rsid w:val="00975E42"/>
    <w:rsid w:val="009760CF"/>
    <w:rsid w:val="00976101"/>
    <w:rsid w:val="0097648C"/>
    <w:rsid w:val="00976709"/>
    <w:rsid w:val="0098057D"/>
    <w:rsid w:val="00980629"/>
    <w:rsid w:val="00981793"/>
    <w:rsid w:val="009826FD"/>
    <w:rsid w:val="009832E4"/>
    <w:rsid w:val="00983F12"/>
    <w:rsid w:val="009849AA"/>
    <w:rsid w:val="00985543"/>
    <w:rsid w:val="009855D9"/>
    <w:rsid w:val="00986128"/>
    <w:rsid w:val="00986793"/>
    <w:rsid w:val="00986795"/>
    <w:rsid w:val="009900F2"/>
    <w:rsid w:val="00990F6B"/>
    <w:rsid w:val="009915F9"/>
    <w:rsid w:val="00992547"/>
    <w:rsid w:val="00993026"/>
    <w:rsid w:val="0099359B"/>
    <w:rsid w:val="00993684"/>
    <w:rsid w:val="0099516F"/>
    <w:rsid w:val="00996027"/>
    <w:rsid w:val="00997F29"/>
    <w:rsid w:val="009A020C"/>
    <w:rsid w:val="009A076E"/>
    <w:rsid w:val="009A0ECC"/>
    <w:rsid w:val="009A25EA"/>
    <w:rsid w:val="009A2A1A"/>
    <w:rsid w:val="009A4BFB"/>
    <w:rsid w:val="009A52FF"/>
    <w:rsid w:val="009A57AF"/>
    <w:rsid w:val="009A7552"/>
    <w:rsid w:val="009B01CF"/>
    <w:rsid w:val="009B124E"/>
    <w:rsid w:val="009B1DB5"/>
    <w:rsid w:val="009B2388"/>
    <w:rsid w:val="009B256C"/>
    <w:rsid w:val="009B59C1"/>
    <w:rsid w:val="009B5B9C"/>
    <w:rsid w:val="009B6C48"/>
    <w:rsid w:val="009B764E"/>
    <w:rsid w:val="009B7ADA"/>
    <w:rsid w:val="009C0500"/>
    <w:rsid w:val="009C05DA"/>
    <w:rsid w:val="009C1291"/>
    <w:rsid w:val="009C137A"/>
    <w:rsid w:val="009C1728"/>
    <w:rsid w:val="009C1D9B"/>
    <w:rsid w:val="009C386B"/>
    <w:rsid w:val="009C4BCB"/>
    <w:rsid w:val="009C68D0"/>
    <w:rsid w:val="009C6F71"/>
    <w:rsid w:val="009D1195"/>
    <w:rsid w:val="009D1846"/>
    <w:rsid w:val="009D286E"/>
    <w:rsid w:val="009D2C41"/>
    <w:rsid w:val="009D3466"/>
    <w:rsid w:val="009D3D6D"/>
    <w:rsid w:val="009D3E90"/>
    <w:rsid w:val="009D475B"/>
    <w:rsid w:val="009D494E"/>
    <w:rsid w:val="009E0B49"/>
    <w:rsid w:val="009E133D"/>
    <w:rsid w:val="009E1939"/>
    <w:rsid w:val="009E2547"/>
    <w:rsid w:val="009E3A03"/>
    <w:rsid w:val="009E5CC6"/>
    <w:rsid w:val="009E6E1A"/>
    <w:rsid w:val="009E74A4"/>
    <w:rsid w:val="009E772F"/>
    <w:rsid w:val="009F0C0B"/>
    <w:rsid w:val="009F19BD"/>
    <w:rsid w:val="009F1B20"/>
    <w:rsid w:val="009F20DE"/>
    <w:rsid w:val="009F2105"/>
    <w:rsid w:val="009F2570"/>
    <w:rsid w:val="009F2824"/>
    <w:rsid w:val="009F3C60"/>
    <w:rsid w:val="009F4954"/>
    <w:rsid w:val="009F4AAB"/>
    <w:rsid w:val="009F591D"/>
    <w:rsid w:val="009F5969"/>
    <w:rsid w:val="009F701A"/>
    <w:rsid w:val="009F79C7"/>
    <w:rsid w:val="009F7DAC"/>
    <w:rsid w:val="009F7FEB"/>
    <w:rsid w:val="00A015E1"/>
    <w:rsid w:val="00A0193C"/>
    <w:rsid w:val="00A01F03"/>
    <w:rsid w:val="00A02E90"/>
    <w:rsid w:val="00A03D25"/>
    <w:rsid w:val="00A0455B"/>
    <w:rsid w:val="00A06C38"/>
    <w:rsid w:val="00A073C1"/>
    <w:rsid w:val="00A07A98"/>
    <w:rsid w:val="00A102A7"/>
    <w:rsid w:val="00A105D7"/>
    <w:rsid w:val="00A11E67"/>
    <w:rsid w:val="00A12488"/>
    <w:rsid w:val="00A14AEB"/>
    <w:rsid w:val="00A14B61"/>
    <w:rsid w:val="00A16323"/>
    <w:rsid w:val="00A16E57"/>
    <w:rsid w:val="00A20642"/>
    <w:rsid w:val="00A20C53"/>
    <w:rsid w:val="00A2121E"/>
    <w:rsid w:val="00A21564"/>
    <w:rsid w:val="00A2173F"/>
    <w:rsid w:val="00A21CDE"/>
    <w:rsid w:val="00A24AE9"/>
    <w:rsid w:val="00A25BFE"/>
    <w:rsid w:val="00A268EA"/>
    <w:rsid w:val="00A26AAE"/>
    <w:rsid w:val="00A26BCF"/>
    <w:rsid w:val="00A275C4"/>
    <w:rsid w:val="00A309AC"/>
    <w:rsid w:val="00A32091"/>
    <w:rsid w:val="00A3324B"/>
    <w:rsid w:val="00A337B7"/>
    <w:rsid w:val="00A33B89"/>
    <w:rsid w:val="00A33CF6"/>
    <w:rsid w:val="00A34563"/>
    <w:rsid w:val="00A35011"/>
    <w:rsid w:val="00A358C9"/>
    <w:rsid w:val="00A36169"/>
    <w:rsid w:val="00A405B0"/>
    <w:rsid w:val="00A40A6D"/>
    <w:rsid w:val="00A4278B"/>
    <w:rsid w:val="00A43195"/>
    <w:rsid w:val="00A43CAA"/>
    <w:rsid w:val="00A445DA"/>
    <w:rsid w:val="00A44F30"/>
    <w:rsid w:val="00A451A1"/>
    <w:rsid w:val="00A45261"/>
    <w:rsid w:val="00A45B66"/>
    <w:rsid w:val="00A46278"/>
    <w:rsid w:val="00A46DE9"/>
    <w:rsid w:val="00A47EEB"/>
    <w:rsid w:val="00A507B1"/>
    <w:rsid w:val="00A51936"/>
    <w:rsid w:val="00A522AF"/>
    <w:rsid w:val="00A52900"/>
    <w:rsid w:val="00A52CB3"/>
    <w:rsid w:val="00A52CD5"/>
    <w:rsid w:val="00A536A1"/>
    <w:rsid w:val="00A53D8B"/>
    <w:rsid w:val="00A53E84"/>
    <w:rsid w:val="00A54DA2"/>
    <w:rsid w:val="00A55C32"/>
    <w:rsid w:val="00A55E4D"/>
    <w:rsid w:val="00A55F10"/>
    <w:rsid w:val="00A55FBA"/>
    <w:rsid w:val="00A5612C"/>
    <w:rsid w:val="00A566BB"/>
    <w:rsid w:val="00A60228"/>
    <w:rsid w:val="00A60D08"/>
    <w:rsid w:val="00A60F21"/>
    <w:rsid w:val="00A62C63"/>
    <w:rsid w:val="00A63245"/>
    <w:rsid w:val="00A66954"/>
    <w:rsid w:val="00A66BB3"/>
    <w:rsid w:val="00A706E3"/>
    <w:rsid w:val="00A70DB5"/>
    <w:rsid w:val="00A714F2"/>
    <w:rsid w:val="00A74010"/>
    <w:rsid w:val="00A757D8"/>
    <w:rsid w:val="00A77F40"/>
    <w:rsid w:val="00A81B0B"/>
    <w:rsid w:val="00A81D5C"/>
    <w:rsid w:val="00A833E6"/>
    <w:rsid w:val="00A83AFF"/>
    <w:rsid w:val="00A84CA6"/>
    <w:rsid w:val="00A850DB"/>
    <w:rsid w:val="00A85201"/>
    <w:rsid w:val="00A858AD"/>
    <w:rsid w:val="00A85AFB"/>
    <w:rsid w:val="00A85F6F"/>
    <w:rsid w:val="00A86384"/>
    <w:rsid w:val="00A8645B"/>
    <w:rsid w:val="00A86A1B"/>
    <w:rsid w:val="00A90557"/>
    <w:rsid w:val="00A91250"/>
    <w:rsid w:val="00A9160D"/>
    <w:rsid w:val="00A91E93"/>
    <w:rsid w:val="00A937F2"/>
    <w:rsid w:val="00A93B85"/>
    <w:rsid w:val="00A93D3B"/>
    <w:rsid w:val="00A945F0"/>
    <w:rsid w:val="00A94715"/>
    <w:rsid w:val="00A94802"/>
    <w:rsid w:val="00A96F2D"/>
    <w:rsid w:val="00A97069"/>
    <w:rsid w:val="00AA09EB"/>
    <w:rsid w:val="00AA122B"/>
    <w:rsid w:val="00AA153C"/>
    <w:rsid w:val="00AA18DD"/>
    <w:rsid w:val="00AA3117"/>
    <w:rsid w:val="00AA3181"/>
    <w:rsid w:val="00AA3791"/>
    <w:rsid w:val="00AA37BC"/>
    <w:rsid w:val="00AA4A2A"/>
    <w:rsid w:val="00AA4DE2"/>
    <w:rsid w:val="00AA4ED1"/>
    <w:rsid w:val="00AA65A9"/>
    <w:rsid w:val="00AA754B"/>
    <w:rsid w:val="00AA7BE3"/>
    <w:rsid w:val="00AB00DE"/>
    <w:rsid w:val="00AB032C"/>
    <w:rsid w:val="00AB06FB"/>
    <w:rsid w:val="00AB1B3C"/>
    <w:rsid w:val="00AB1C73"/>
    <w:rsid w:val="00AB2A42"/>
    <w:rsid w:val="00AB41D6"/>
    <w:rsid w:val="00AB4ABD"/>
    <w:rsid w:val="00AB5237"/>
    <w:rsid w:val="00AB57F1"/>
    <w:rsid w:val="00AB6BE5"/>
    <w:rsid w:val="00AB7C72"/>
    <w:rsid w:val="00AC06B2"/>
    <w:rsid w:val="00AC2B70"/>
    <w:rsid w:val="00AC2FED"/>
    <w:rsid w:val="00AC3CC7"/>
    <w:rsid w:val="00AC465B"/>
    <w:rsid w:val="00AC608D"/>
    <w:rsid w:val="00AC6D7D"/>
    <w:rsid w:val="00AC75FD"/>
    <w:rsid w:val="00AD17D3"/>
    <w:rsid w:val="00AD1DA9"/>
    <w:rsid w:val="00AD3889"/>
    <w:rsid w:val="00AD5E02"/>
    <w:rsid w:val="00AD5E22"/>
    <w:rsid w:val="00AD7699"/>
    <w:rsid w:val="00AE044B"/>
    <w:rsid w:val="00AE084B"/>
    <w:rsid w:val="00AE1551"/>
    <w:rsid w:val="00AE1DDC"/>
    <w:rsid w:val="00AE2787"/>
    <w:rsid w:val="00AE37F8"/>
    <w:rsid w:val="00AE3E88"/>
    <w:rsid w:val="00AE522E"/>
    <w:rsid w:val="00AE55DD"/>
    <w:rsid w:val="00AE5603"/>
    <w:rsid w:val="00AE5692"/>
    <w:rsid w:val="00AE5763"/>
    <w:rsid w:val="00AE5B9F"/>
    <w:rsid w:val="00AE5F1E"/>
    <w:rsid w:val="00AE7167"/>
    <w:rsid w:val="00AF09B5"/>
    <w:rsid w:val="00AF1065"/>
    <w:rsid w:val="00AF1722"/>
    <w:rsid w:val="00AF207C"/>
    <w:rsid w:val="00AF229E"/>
    <w:rsid w:val="00AF2A4C"/>
    <w:rsid w:val="00AF63CE"/>
    <w:rsid w:val="00AF6FF4"/>
    <w:rsid w:val="00AF7E52"/>
    <w:rsid w:val="00B021AA"/>
    <w:rsid w:val="00B021C6"/>
    <w:rsid w:val="00B0330D"/>
    <w:rsid w:val="00B04533"/>
    <w:rsid w:val="00B0511A"/>
    <w:rsid w:val="00B05507"/>
    <w:rsid w:val="00B061D4"/>
    <w:rsid w:val="00B06986"/>
    <w:rsid w:val="00B07313"/>
    <w:rsid w:val="00B07F0D"/>
    <w:rsid w:val="00B10677"/>
    <w:rsid w:val="00B10E10"/>
    <w:rsid w:val="00B1102B"/>
    <w:rsid w:val="00B11796"/>
    <w:rsid w:val="00B1226B"/>
    <w:rsid w:val="00B12872"/>
    <w:rsid w:val="00B12A69"/>
    <w:rsid w:val="00B153DA"/>
    <w:rsid w:val="00B1545E"/>
    <w:rsid w:val="00B16884"/>
    <w:rsid w:val="00B168ED"/>
    <w:rsid w:val="00B16F83"/>
    <w:rsid w:val="00B173F7"/>
    <w:rsid w:val="00B17575"/>
    <w:rsid w:val="00B175B3"/>
    <w:rsid w:val="00B20DDB"/>
    <w:rsid w:val="00B210FB"/>
    <w:rsid w:val="00B21B05"/>
    <w:rsid w:val="00B21F6C"/>
    <w:rsid w:val="00B22F0B"/>
    <w:rsid w:val="00B304F7"/>
    <w:rsid w:val="00B33112"/>
    <w:rsid w:val="00B33736"/>
    <w:rsid w:val="00B3420E"/>
    <w:rsid w:val="00B3462C"/>
    <w:rsid w:val="00B34749"/>
    <w:rsid w:val="00B35B6E"/>
    <w:rsid w:val="00B36001"/>
    <w:rsid w:val="00B3606A"/>
    <w:rsid w:val="00B378A6"/>
    <w:rsid w:val="00B40513"/>
    <w:rsid w:val="00B4269B"/>
    <w:rsid w:val="00B426F3"/>
    <w:rsid w:val="00B4287B"/>
    <w:rsid w:val="00B42D37"/>
    <w:rsid w:val="00B43299"/>
    <w:rsid w:val="00B43777"/>
    <w:rsid w:val="00B43FC9"/>
    <w:rsid w:val="00B47554"/>
    <w:rsid w:val="00B47E63"/>
    <w:rsid w:val="00B50115"/>
    <w:rsid w:val="00B51CEB"/>
    <w:rsid w:val="00B52357"/>
    <w:rsid w:val="00B53E1E"/>
    <w:rsid w:val="00B5456A"/>
    <w:rsid w:val="00B54D8D"/>
    <w:rsid w:val="00B555BF"/>
    <w:rsid w:val="00B558AD"/>
    <w:rsid w:val="00B5663E"/>
    <w:rsid w:val="00B57633"/>
    <w:rsid w:val="00B578D0"/>
    <w:rsid w:val="00B57E9C"/>
    <w:rsid w:val="00B600A7"/>
    <w:rsid w:val="00B61E07"/>
    <w:rsid w:val="00B62E96"/>
    <w:rsid w:val="00B63223"/>
    <w:rsid w:val="00B650A4"/>
    <w:rsid w:val="00B654AF"/>
    <w:rsid w:val="00B66068"/>
    <w:rsid w:val="00B67047"/>
    <w:rsid w:val="00B72039"/>
    <w:rsid w:val="00B724CB"/>
    <w:rsid w:val="00B72514"/>
    <w:rsid w:val="00B7535B"/>
    <w:rsid w:val="00B755F6"/>
    <w:rsid w:val="00B765DF"/>
    <w:rsid w:val="00B768B3"/>
    <w:rsid w:val="00B76BAB"/>
    <w:rsid w:val="00B808A7"/>
    <w:rsid w:val="00B80AE7"/>
    <w:rsid w:val="00B83956"/>
    <w:rsid w:val="00B84DAE"/>
    <w:rsid w:val="00B85109"/>
    <w:rsid w:val="00B858EB"/>
    <w:rsid w:val="00B858F7"/>
    <w:rsid w:val="00B85AF0"/>
    <w:rsid w:val="00B9015B"/>
    <w:rsid w:val="00B91C25"/>
    <w:rsid w:val="00B92956"/>
    <w:rsid w:val="00B93095"/>
    <w:rsid w:val="00B94952"/>
    <w:rsid w:val="00B949D6"/>
    <w:rsid w:val="00B9749B"/>
    <w:rsid w:val="00BA0032"/>
    <w:rsid w:val="00BA107B"/>
    <w:rsid w:val="00BA1A6A"/>
    <w:rsid w:val="00BA31DE"/>
    <w:rsid w:val="00BA33C2"/>
    <w:rsid w:val="00BA3606"/>
    <w:rsid w:val="00BA53E3"/>
    <w:rsid w:val="00BA6043"/>
    <w:rsid w:val="00BA64AD"/>
    <w:rsid w:val="00BA78F0"/>
    <w:rsid w:val="00BA7F89"/>
    <w:rsid w:val="00BB0973"/>
    <w:rsid w:val="00BB2DDE"/>
    <w:rsid w:val="00BB2E00"/>
    <w:rsid w:val="00BB3BDB"/>
    <w:rsid w:val="00BB419A"/>
    <w:rsid w:val="00BB42EA"/>
    <w:rsid w:val="00BB48E8"/>
    <w:rsid w:val="00BB5132"/>
    <w:rsid w:val="00BB56EF"/>
    <w:rsid w:val="00BB6ED0"/>
    <w:rsid w:val="00BC0D53"/>
    <w:rsid w:val="00BC5CA8"/>
    <w:rsid w:val="00BC60C8"/>
    <w:rsid w:val="00BC6534"/>
    <w:rsid w:val="00BC6CAB"/>
    <w:rsid w:val="00BC6E0B"/>
    <w:rsid w:val="00BD0542"/>
    <w:rsid w:val="00BD0DAB"/>
    <w:rsid w:val="00BD26F1"/>
    <w:rsid w:val="00BD3313"/>
    <w:rsid w:val="00BD3569"/>
    <w:rsid w:val="00BD3A22"/>
    <w:rsid w:val="00BD4440"/>
    <w:rsid w:val="00BD44B7"/>
    <w:rsid w:val="00BD5EEF"/>
    <w:rsid w:val="00BE2A67"/>
    <w:rsid w:val="00BE2A73"/>
    <w:rsid w:val="00BE2CA5"/>
    <w:rsid w:val="00BE407A"/>
    <w:rsid w:val="00BE6772"/>
    <w:rsid w:val="00BE6CE5"/>
    <w:rsid w:val="00BF15E7"/>
    <w:rsid w:val="00BF1613"/>
    <w:rsid w:val="00BF1988"/>
    <w:rsid w:val="00BF1D30"/>
    <w:rsid w:val="00BF24CF"/>
    <w:rsid w:val="00BF2BD6"/>
    <w:rsid w:val="00BF482D"/>
    <w:rsid w:val="00BF5FC4"/>
    <w:rsid w:val="00BF7BC9"/>
    <w:rsid w:val="00C0011D"/>
    <w:rsid w:val="00C001E5"/>
    <w:rsid w:val="00C025D2"/>
    <w:rsid w:val="00C03F7F"/>
    <w:rsid w:val="00C0449F"/>
    <w:rsid w:val="00C04D60"/>
    <w:rsid w:val="00C06AEC"/>
    <w:rsid w:val="00C07AA1"/>
    <w:rsid w:val="00C10D3A"/>
    <w:rsid w:val="00C1171F"/>
    <w:rsid w:val="00C12779"/>
    <w:rsid w:val="00C12D92"/>
    <w:rsid w:val="00C13D33"/>
    <w:rsid w:val="00C14C79"/>
    <w:rsid w:val="00C14EFF"/>
    <w:rsid w:val="00C15A7A"/>
    <w:rsid w:val="00C16D61"/>
    <w:rsid w:val="00C17747"/>
    <w:rsid w:val="00C17846"/>
    <w:rsid w:val="00C201AE"/>
    <w:rsid w:val="00C2123B"/>
    <w:rsid w:val="00C21451"/>
    <w:rsid w:val="00C222B6"/>
    <w:rsid w:val="00C22325"/>
    <w:rsid w:val="00C22632"/>
    <w:rsid w:val="00C22E61"/>
    <w:rsid w:val="00C254BB"/>
    <w:rsid w:val="00C275E0"/>
    <w:rsid w:val="00C275F4"/>
    <w:rsid w:val="00C2760D"/>
    <w:rsid w:val="00C311A8"/>
    <w:rsid w:val="00C32DB8"/>
    <w:rsid w:val="00C33EE6"/>
    <w:rsid w:val="00C35360"/>
    <w:rsid w:val="00C36B0F"/>
    <w:rsid w:val="00C36EAD"/>
    <w:rsid w:val="00C37366"/>
    <w:rsid w:val="00C408CE"/>
    <w:rsid w:val="00C43F91"/>
    <w:rsid w:val="00C443F1"/>
    <w:rsid w:val="00C45D3C"/>
    <w:rsid w:val="00C46A11"/>
    <w:rsid w:val="00C500C8"/>
    <w:rsid w:val="00C50793"/>
    <w:rsid w:val="00C51E61"/>
    <w:rsid w:val="00C526F9"/>
    <w:rsid w:val="00C5388E"/>
    <w:rsid w:val="00C5422C"/>
    <w:rsid w:val="00C55B30"/>
    <w:rsid w:val="00C56476"/>
    <w:rsid w:val="00C56903"/>
    <w:rsid w:val="00C56C35"/>
    <w:rsid w:val="00C572B2"/>
    <w:rsid w:val="00C602BE"/>
    <w:rsid w:val="00C6052F"/>
    <w:rsid w:val="00C60A1B"/>
    <w:rsid w:val="00C60C1B"/>
    <w:rsid w:val="00C616A4"/>
    <w:rsid w:val="00C61C4B"/>
    <w:rsid w:val="00C63005"/>
    <w:rsid w:val="00C63450"/>
    <w:rsid w:val="00C63E77"/>
    <w:rsid w:val="00C6452F"/>
    <w:rsid w:val="00C6478C"/>
    <w:rsid w:val="00C64EB4"/>
    <w:rsid w:val="00C65796"/>
    <w:rsid w:val="00C65B65"/>
    <w:rsid w:val="00C66806"/>
    <w:rsid w:val="00C67254"/>
    <w:rsid w:val="00C67994"/>
    <w:rsid w:val="00C70072"/>
    <w:rsid w:val="00C700A0"/>
    <w:rsid w:val="00C7047F"/>
    <w:rsid w:val="00C70567"/>
    <w:rsid w:val="00C70755"/>
    <w:rsid w:val="00C72AA4"/>
    <w:rsid w:val="00C72B08"/>
    <w:rsid w:val="00C749A7"/>
    <w:rsid w:val="00C75065"/>
    <w:rsid w:val="00C76201"/>
    <w:rsid w:val="00C80224"/>
    <w:rsid w:val="00C808C9"/>
    <w:rsid w:val="00C8376A"/>
    <w:rsid w:val="00C840AD"/>
    <w:rsid w:val="00C84493"/>
    <w:rsid w:val="00C8480E"/>
    <w:rsid w:val="00C85148"/>
    <w:rsid w:val="00C859B7"/>
    <w:rsid w:val="00C86627"/>
    <w:rsid w:val="00C87366"/>
    <w:rsid w:val="00C87648"/>
    <w:rsid w:val="00C87A43"/>
    <w:rsid w:val="00C901D1"/>
    <w:rsid w:val="00C90251"/>
    <w:rsid w:val="00C90408"/>
    <w:rsid w:val="00C90F81"/>
    <w:rsid w:val="00C915C5"/>
    <w:rsid w:val="00C915E4"/>
    <w:rsid w:val="00C94E13"/>
    <w:rsid w:val="00C9533E"/>
    <w:rsid w:val="00C96907"/>
    <w:rsid w:val="00C97227"/>
    <w:rsid w:val="00C974A2"/>
    <w:rsid w:val="00C9765C"/>
    <w:rsid w:val="00C97661"/>
    <w:rsid w:val="00C97D31"/>
    <w:rsid w:val="00CA0300"/>
    <w:rsid w:val="00CA1277"/>
    <w:rsid w:val="00CA1E74"/>
    <w:rsid w:val="00CA3B0D"/>
    <w:rsid w:val="00CA3FA5"/>
    <w:rsid w:val="00CA42CD"/>
    <w:rsid w:val="00CA42EB"/>
    <w:rsid w:val="00CA5276"/>
    <w:rsid w:val="00CA683A"/>
    <w:rsid w:val="00CA6842"/>
    <w:rsid w:val="00CA79D6"/>
    <w:rsid w:val="00CB015C"/>
    <w:rsid w:val="00CB0EA1"/>
    <w:rsid w:val="00CB195E"/>
    <w:rsid w:val="00CB4150"/>
    <w:rsid w:val="00CB42FB"/>
    <w:rsid w:val="00CB4AAC"/>
    <w:rsid w:val="00CB4C8F"/>
    <w:rsid w:val="00CB75FC"/>
    <w:rsid w:val="00CC0CD0"/>
    <w:rsid w:val="00CC0F3A"/>
    <w:rsid w:val="00CC360F"/>
    <w:rsid w:val="00CC43F6"/>
    <w:rsid w:val="00CC4D9A"/>
    <w:rsid w:val="00CC685F"/>
    <w:rsid w:val="00CC714F"/>
    <w:rsid w:val="00CC7AC6"/>
    <w:rsid w:val="00CD02DB"/>
    <w:rsid w:val="00CD125D"/>
    <w:rsid w:val="00CD2A15"/>
    <w:rsid w:val="00CD2AC3"/>
    <w:rsid w:val="00CD2C21"/>
    <w:rsid w:val="00CD3051"/>
    <w:rsid w:val="00CD454D"/>
    <w:rsid w:val="00CD45B1"/>
    <w:rsid w:val="00CD53B7"/>
    <w:rsid w:val="00CD5D21"/>
    <w:rsid w:val="00CD6511"/>
    <w:rsid w:val="00CD6B49"/>
    <w:rsid w:val="00CE04C8"/>
    <w:rsid w:val="00CE1972"/>
    <w:rsid w:val="00CE1F05"/>
    <w:rsid w:val="00CE380E"/>
    <w:rsid w:val="00CE3A00"/>
    <w:rsid w:val="00CE3A09"/>
    <w:rsid w:val="00CE49E6"/>
    <w:rsid w:val="00CE5005"/>
    <w:rsid w:val="00CE5705"/>
    <w:rsid w:val="00CE60ED"/>
    <w:rsid w:val="00CE686F"/>
    <w:rsid w:val="00CE69AF"/>
    <w:rsid w:val="00CF00C7"/>
    <w:rsid w:val="00CF1F46"/>
    <w:rsid w:val="00CF2D9C"/>
    <w:rsid w:val="00CF2F67"/>
    <w:rsid w:val="00CF305A"/>
    <w:rsid w:val="00CF3C08"/>
    <w:rsid w:val="00CF3DFB"/>
    <w:rsid w:val="00CF5050"/>
    <w:rsid w:val="00CF699C"/>
    <w:rsid w:val="00CF74A8"/>
    <w:rsid w:val="00D01149"/>
    <w:rsid w:val="00D021C6"/>
    <w:rsid w:val="00D02CF7"/>
    <w:rsid w:val="00D03B85"/>
    <w:rsid w:val="00D050ED"/>
    <w:rsid w:val="00D06525"/>
    <w:rsid w:val="00D06660"/>
    <w:rsid w:val="00D06DFD"/>
    <w:rsid w:val="00D11BC6"/>
    <w:rsid w:val="00D13342"/>
    <w:rsid w:val="00D13766"/>
    <w:rsid w:val="00D15723"/>
    <w:rsid w:val="00D16195"/>
    <w:rsid w:val="00D200D8"/>
    <w:rsid w:val="00D20294"/>
    <w:rsid w:val="00D205B4"/>
    <w:rsid w:val="00D21037"/>
    <w:rsid w:val="00D21978"/>
    <w:rsid w:val="00D23291"/>
    <w:rsid w:val="00D244D9"/>
    <w:rsid w:val="00D24B0E"/>
    <w:rsid w:val="00D24D07"/>
    <w:rsid w:val="00D24F4F"/>
    <w:rsid w:val="00D25516"/>
    <w:rsid w:val="00D2662D"/>
    <w:rsid w:val="00D267BA"/>
    <w:rsid w:val="00D26B31"/>
    <w:rsid w:val="00D27135"/>
    <w:rsid w:val="00D30614"/>
    <w:rsid w:val="00D30D5A"/>
    <w:rsid w:val="00D30D75"/>
    <w:rsid w:val="00D3190B"/>
    <w:rsid w:val="00D32568"/>
    <w:rsid w:val="00D32A6E"/>
    <w:rsid w:val="00D32F4F"/>
    <w:rsid w:val="00D33B69"/>
    <w:rsid w:val="00D33FCF"/>
    <w:rsid w:val="00D371FE"/>
    <w:rsid w:val="00D37532"/>
    <w:rsid w:val="00D37973"/>
    <w:rsid w:val="00D4022A"/>
    <w:rsid w:val="00D409B3"/>
    <w:rsid w:val="00D410A6"/>
    <w:rsid w:val="00D414C3"/>
    <w:rsid w:val="00D41BC3"/>
    <w:rsid w:val="00D426DF"/>
    <w:rsid w:val="00D42842"/>
    <w:rsid w:val="00D42C6D"/>
    <w:rsid w:val="00D441A5"/>
    <w:rsid w:val="00D45B8C"/>
    <w:rsid w:val="00D471B1"/>
    <w:rsid w:val="00D47800"/>
    <w:rsid w:val="00D47FE9"/>
    <w:rsid w:val="00D50CA7"/>
    <w:rsid w:val="00D51C33"/>
    <w:rsid w:val="00D51C78"/>
    <w:rsid w:val="00D5209D"/>
    <w:rsid w:val="00D52232"/>
    <w:rsid w:val="00D5367D"/>
    <w:rsid w:val="00D53F81"/>
    <w:rsid w:val="00D54308"/>
    <w:rsid w:val="00D54AB1"/>
    <w:rsid w:val="00D562D2"/>
    <w:rsid w:val="00D5693A"/>
    <w:rsid w:val="00D57441"/>
    <w:rsid w:val="00D6212C"/>
    <w:rsid w:val="00D63CDE"/>
    <w:rsid w:val="00D6480F"/>
    <w:rsid w:val="00D64D02"/>
    <w:rsid w:val="00D65A7D"/>
    <w:rsid w:val="00D66BCD"/>
    <w:rsid w:val="00D71608"/>
    <w:rsid w:val="00D72C80"/>
    <w:rsid w:val="00D7507A"/>
    <w:rsid w:val="00D7676B"/>
    <w:rsid w:val="00D773A1"/>
    <w:rsid w:val="00D841EA"/>
    <w:rsid w:val="00D8446A"/>
    <w:rsid w:val="00D84731"/>
    <w:rsid w:val="00D8531F"/>
    <w:rsid w:val="00D85BCA"/>
    <w:rsid w:val="00D86784"/>
    <w:rsid w:val="00D902CF"/>
    <w:rsid w:val="00D904A2"/>
    <w:rsid w:val="00D906B5"/>
    <w:rsid w:val="00D9116A"/>
    <w:rsid w:val="00D91241"/>
    <w:rsid w:val="00D91B02"/>
    <w:rsid w:val="00D9241E"/>
    <w:rsid w:val="00D924C3"/>
    <w:rsid w:val="00D92B4F"/>
    <w:rsid w:val="00D92D98"/>
    <w:rsid w:val="00D930EF"/>
    <w:rsid w:val="00D95111"/>
    <w:rsid w:val="00D9584F"/>
    <w:rsid w:val="00D95AEF"/>
    <w:rsid w:val="00DA0B57"/>
    <w:rsid w:val="00DA104E"/>
    <w:rsid w:val="00DA1408"/>
    <w:rsid w:val="00DA2A8F"/>
    <w:rsid w:val="00DA6219"/>
    <w:rsid w:val="00DA6DCA"/>
    <w:rsid w:val="00DA76D4"/>
    <w:rsid w:val="00DA7FDD"/>
    <w:rsid w:val="00DB05AE"/>
    <w:rsid w:val="00DB27A6"/>
    <w:rsid w:val="00DB340D"/>
    <w:rsid w:val="00DB5095"/>
    <w:rsid w:val="00DB5838"/>
    <w:rsid w:val="00DB68FE"/>
    <w:rsid w:val="00DC09F6"/>
    <w:rsid w:val="00DC0B69"/>
    <w:rsid w:val="00DC1BA8"/>
    <w:rsid w:val="00DC3259"/>
    <w:rsid w:val="00DC381F"/>
    <w:rsid w:val="00DC3BCA"/>
    <w:rsid w:val="00DC3F87"/>
    <w:rsid w:val="00DC4578"/>
    <w:rsid w:val="00DC6440"/>
    <w:rsid w:val="00DC752B"/>
    <w:rsid w:val="00DC7DBF"/>
    <w:rsid w:val="00DD0D96"/>
    <w:rsid w:val="00DD1073"/>
    <w:rsid w:val="00DD1D5C"/>
    <w:rsid w:val="00DD2C28"/>
    <w:rsid w:val="00DD352B"/>
    <w:rsid w:val="00DD4948"/>
    <w:rsid w:val="00DD517A"/>
    <w:rsid w:val="00DE09B9"/>
    <w:rsid w:val="00DE128D"/>
    <w:rsid w:val="00DE1DCC"/>
    <w:rsid w:val="00DE300A"/>
    <w:rsid w:val="00DE38DD"/>
    <w:rsid w:val="00DE41E6"/>
    <w:rsid w:val="00DE470F"/>
    <w:rsid w:val="00DE4736"/>
    <w:rsid w:val="00DE4B2D"/>
    <w:rsid w:val="00DE5F53"/>
    <w:rsid w:val="00DE6FC2"/>
    <w:rsid w:val="00DE7209"/>
    <w:rsid w:val="00DE76C6"/>
    <w:rsid w:val="00DE7E11"/>
    <w:rsid w:val="00DE7E81"/>
    <w:rsid w:val="00DF002C"/>
    <w:rsid w:val="00DF02B0"/>
    <w:rsid w:val="00DF17F3"/>
    <w:rsid w:val="00DF3241"/>
    <w:rsid w:val="00DF334B"/>
    <w:rsid w:val="00DF38BD"/>
    <w:rsid w:val="00DF455B"/>
    <w:rsid w:val="00DF4BEA"/>
    <w:rsid w:val="00DF5362"/>
    <w:rsid w:val="00DF5922"/>
    <w:rsid w:val="00DF5E15"/>
    <w:rsid w:val="00DF7467"/>
    <w:rsid w:val="00E005C8"/>
    <w:rsid w:val="00E00B07"/>
    <w:rsid w:val="00E00FE9"/>
    <w:rsid w:val="00E012C8"/>
    <w:rsid w:val="00E019D7"/>
    <w:rsid w:val="00E03FF2"/>
    <w:rsid w:val="00E051D5"/>
    <w:rsid w:val="00E05893"/>
    <w:rsid w:val="00E05FCD"/>
    <w:rsid w:val="00E0664B"/>
    <w:rsid w:val="00E06787"/>
    <w:rsid w:val="00E1170F"/>
    <w:rsid w:val="00E11F83"/>
    <w:rsid w:val="00E120FD"/>
    <w:rsid w:val="00E12B51"/>
    <w:rsid w:val="00E13127"/>
    <w:rsid w:val="00E1378F"/>
    <w:rsid w:val="00E140CE"/>
    <w:rsid w:val="00E14EEE"/>
    <w:rsid w:val="00E155CD"/>
    <w:rsid w:val="00E15920"/>
    <w:rsid w:val="00E163B3"/>
    <w:rsid w:val="00E163FA"/>
    <w:rsid w:val="00E16D07"/>
    <w:rsid w:val="00E174F5"/>
    <w:rsid w:val="00E176FA"/>
    <w:rsid w:val="00E1792A"/>
    <w:rsid w:val="00E200AE"/>
    <w:rsid w:val="00E20BD8"/>
    <w:rsid w:val="00E20CF2"/>
    <w:rsid w:val="00E21298"/>
    <w:rsid w:val="00E230F1"/>
    <w:rsid w:val="00E232F9"/>
    <w:rsid w:val="00E24E83"/>
    <w:rsid w:val="00E25A88"/>
    <w:rsid w:val="00E2644E"/>
    <w:rsid w:val="00E276FD"/>
    <w:rsid w:val="00E2786A"/>
    <w:rsid w:val="00E27EF4"/>
    <w:rsid w:val="00E30334"/>
    <w:rsid w:val="00E305F9"/>
    <w:rsid w:val="00E30B8F"/>
    <w:rsid w:val="00E31245"/>
    <w:rsid w:val="00E3148A"/>
    <w:rsid w:val="00E346E3"/>
    <w:rsid w:val="00E3574A"/>
    <w:rsid w:val="00E35905"/>
    <w:rsid w:val="00E3745F"/>
    <w:rsid w:val="00E37B5F"/>
    <w:rsid w:val="00E37EA4"/>
    <w:rsid w:val="00E40407"/>
    <w:rsid w:val="00E41304"/>
    <w:rsid w:val="00E41C2C"/>
    <w:rsid w:val="00E4222D"/>
    <w:rsid w:val="00E43228"/>
    <w:rsid w:val="00E44110"/>
    <w:rsid w:val="00E45C22"/>
    <w:rsid w:val="00E45F3B"/>
    <w:rsid w:val="00E46009"/>
    <w:rsid w:val="00E46A69"/>
    <w:rsid w:val="00E46DD0"/>
    <w:rsid w:val="00E50820"/>
    <w:rsid w:val="00E5187A"/>
    <w:rsid w:val="00E51FCA"/>
    <w:rsid w:val="00E51FD8"/>
    <w:rsid w:val="00E5405E"/>
    <w:rsid w:val="00E54F89"/>
    <w:rsid w:val="00E54FB3"/>
    <w:rsid w:val="00E57E2B"/>
    <w:rsid w:val="00E60214"/>
    <w:rsid w:val="00E6095F"/>
    <w:rsid w:val="00E60AEB"/>
    <w:rsid w:val="00E60DCD"/>
    <w:rsid w:val="00E6119C"/>
    <w:rsid w:val="00E6139E"/>
    <w:rsid w:val="00E6163D"/>
    <w:rsid w:val="00E63B99"/>
    <w:rsid w:val="00E63C15"/>
    <w:rsid w:val="00E63C70"/>
    <w:rsid w:val="00E643E7"/>
    <w:rsid w:val="00E64B72"/>
    <w:rsid w:val="00E64CA2"/>
    <w:rsid w:val="00E6520E"/>
    <w:rsid w:val="00E659AE"/>
    <w:rsid w:val="00E66884"/>
    <w:rsid w:val="00E67A5D"/>
    <w:rsid w:val="00E70490"/>
    <w:rsid w:val="00E71261"/>
    <w:rsid w:val="00E720E8"/>
    <w:rsid w:val="00E721A4"/>
    <w:rsid w:val="00E72BE6"/>
    <w:rsid w:val="00E7364E"/>
    <w:rsid w:val="00E7434A"/>
    <w:rsid w:val="00E7505E"/>
    <w:rsid w:val="00E75DFE"/>
    <w:rsid w:val="00E77778"/>
    <w:rsid w:val="00E77A4C"/>
    <w:rsid w:val="00E80207"/>
    <w:rsid w:val="00E8069D"/>
    <w:rsid w:val="00E80AC1"/>
    <w:rsid w:val="00E81CDD"/>
    <w:rsid w:val="00E81D2E"/>
    <w:rsid w:val="00E82114"/>
    <w:rsid w:val="00E82D91"/>
    <w:rsid w:val="00E83D9A"/>
    <w:rsid w:val="00E859BA"/>
    <w:rsid w:val="00E85CA9"/>
    <w:rsid w:val="00E865DA"/>
    <w:rsid w:val="00E86D49"/>
    <w:rsid w:val="00E86E85"/>
    <w:rsid w:val="00E8721F"/>
    <w:rsid w:val="00E90FDD"/>
    <w:rsid w:val="00E91F00"/>
    <w:rsid w:val="00E92486"/>
    <w:rsid w:val="00E92FE0"/>
    <w:rsid w:val="00E9404B"/>
    <w:rsid w:val="00E944A0"/>
    <w:rsid w:val="00E9473C"/>
    <w:rsid w:val="00E94826"/>
    <w:rsid w:val="00E9482B"/>
    <w:rsid w:val="00E95C54"/>
    <w:rsid w:val="00E960A0"/>
    <w:rsid w:val="00E97568"/>
    <w:rsid w:val="00EA0F32"/>
    <w:rsid w:val="00EA171E"/>
    <w:rsid w:val="00EA188E"/>
    <w:rsid w:val="00EA1FF0"/>
    <w:rsid w:val="00EA50C7"/>
    <w:rsid w:val="00EA55A6"/>
    <w:rsid w:val="00EA5B8C"/>
    <w:rsid w:val="00EA6431"/>
    <w:rsid w:val="00EA7375"/>
    <w:rsid w:val="00EB115C"/>
    <w:rsid w:val="00EB396B"/>
    <w:rsid w:val="00EB3ECA"/>
    <w:rsid w:val="00EB4F03"/>
    <w:rsid w:val="00EB5479"/>
    <w:rsid w:val="00EB5D86"/>
    <w:rsid w:val="00EB5E82"/>
    <w:rsid w:val="00EB63B9"/>
    <w:rsid w:val="00EB65FB"/>
    <w:rsid w:val="00EB6E4A"/>
    <w:rsid w:val="00EB73DF"/>
    <w:rsid w:val="00EB7F22"/>
    <w:rsid w:val="00EC0427"/>
    <w:rsid w:val="00EC063A"/>
    <w:rsid w:val="00EC09A6"/>
    <w:rsid w:val="00EC2F22"/>
    <w:rsid w:val="00EC3448"/>
    <w:rsid w:val="00EC3E13"/>
    <w:rsid w:val="00EC3F48"/>
    <w:rsid w:val="00EC4DD0"/>
    <w:rsid w:val="00EC6614"/>
    <w:rsid w:val="00EC691C"/>
    <w:rsid w:val="00ED0D85"/>
    <w:rsid w:val="00ED2EBA"/>
    <w:rsid w:val="00ED4075"/>
    <w:rsid w:val="00ED5AF2"/>
    <w:rsid w:val="00ED5C65"/>
    <w:rsid w:val="00ED668D"/>
    <w:rsid w:val="00EE02BB"/>
    <w:rsid w:val="00EE0965"/>
    <w:rsid w:val="00EE0A91"/>
    <w:rsid w:val="00EE10BA"/>
    <w:rsid w:val="00EE1647"/>
    <w:rsid w:val="00EE1A20"/>
    <w:rsid w:val="00EE1ECD"/>
    <w:rsid w:val="00EE23F9"/>
    <w:rsid w:val="00EE2A4F"/>
    <w:rsid w:val="00EE33A0"/>
    <w:rsid w:val="00EE352B"/>
    <w:rsid w:val="00EE6B21"/>
    <w:rsid w:val="00EE6DA4"/>
    <w:rsid w:val="00EE705E"/>
    <w:rsid w:val="00EE7315"/>
    <w:rsid w:val="00EF02DF"/>
    <w:rsid w:val="00EF22C0"/>
    <w:rsid w:val="00EF287F"/>
    <w:rsid w:val="00EF2E5D"/>
    <w:rsid w:val="00EF49BE"/>
    <w:rsid w:val="00EF507B"/>
    <w:rsid w:val="00EF5B8C"/>
    <w:rsid w:val="00F0099A"/>
    <w:rsid w:val="00F00F0C"/>
    <w:rsid w:val="00F0246A"/>
    <w:rsid w:val="00F02833"/>
    <w:rsid w:val="00F03D82"/>
    <w:rsid w:val="00F06377"/>
    <w:rsid w:val="00F07286"/>
    <w:rsid w:val="00F07FB5"/>
    <w:rsid w:val="00F115CA"/>
    <w:rsid w:val="00F12D27"/>
    <w:rsid w:val="00F1358B"/>
    <w:rsid w:val="00F13A17"/>
    <w:rsid w:val="00F1452E"/>
    <w:rsid w:val="00F1487B"/>
    <w:rsid w:val="00F156D5"/>
    <w:rsid w:val="00F15CF8"/>
    <w:rsid w:val="00F15E16"/>
    <w:rsid w:val="00F15FC1"/>
    <w:rsid w:val="00F167D7"/>
    <w:rsid w:val="00F16A78"/>
    <w:rsid w:val="00F17887"/>
    <w:rsid w:val="00F20C92"/>
    <w:rsid w:val="00F2175C"/>
    <w:rsid w:val="00F21F83"/>
    <w:rsid w:val="00F22357"/>
    <w:rsid w:val="00F22BE3"/>
    <w:rsid w:val="00F23386"/>
    <w:rsid w:val="00F234B7"/>
    <w:rsid w:val="00F24525"/>
    <w:rsid w:val="00F25CE3"/>
    <w:rsid w:val="00F261E1"/>
    <w:rsid w:val="00F26E21"/>
    <w:rsid w:val="00F27B70"/>
    <w:rsid w:val="00F3004B"/>
    <w:rsid w:val="00F30D14"/>
    <w:rsid w:val="00F31B56"/>
    <w:rsid w:val="00F32321"/>
    <w:rsid w:val="00F33592"/>
    <w:rsid w:val="00F33D35"/>
    <w:rsid w:val="00F3435F"/>
    <w:rsid w:val="00F347EA"/>
    <w:rsid w:val="00F34A21"/>
    <w:rsid w:val="00F35837"/>
    <w:rsid w:val="00F366EE"/>
    <w:rsid w:val="00F36BA7"/>
    <w:rsid w:val="00F370EF"/>
    <w:rsid w:val="00F41AA5"/>
    <w:rsid w:val="00F4234F"/>
    <w:rsid w:val="00F423C7"/>
    <w:rsid w:val="00F43646"/>
    <w:rsid w:val="00F450F8"/>
    <w:rsid w:val="00F467E2"/>
    <w:rsid w:val="00F46A6E"/>
    <w:rsid w:val="00F46E7F"/>
    <w:rsid w:val="00F472E2"/>
    <w:rsid w:val="00F51781"/>
    <w:rsid w:val="00F519D3"/>
    <w:rsid w:val="00F52038"/>
    <w:rsid w:val="00F527C0"/>
    <w:rsid w:val="00F54FB5"/>
    <w:rsid w:val="00F55F9B"/>
    <w:rsid w:val="00F57AFA"/>
    <w:rsid w:val="00F57D4E"/>
    <w:rsid w:val="00F6065C"/>
    <w:rsid w:val="00F6156D"/>
    <w:rsid w:val="00F61BF0"/>
    <w:rsid w:val="00F63A84"/>
    <w:rsid w:val="00F63EFA"/>
    <w:rsid w:val="00F6456D"/>
    <w:rsid w:val="00F647E7"/>
    <w:rsid w:val="00F64D20"/>
    <w:rsid w:val="00F65988"/>
    <w:rsid w:val="00F66FCC"/>
    <w:rsid w:val="00F67648"/>
    <w:rsid w:val="00F70695"/>
    <w:rsid w:val="00F70760"/>
    <w:rsid w:val="00F7079C"/>
    <w:rsid w:val="00F70D48"/>
    <w:rsid w:val="00F711B5"/>
    <w:rsid w:val="00F7151D"/>
    <w:rsid w:val="00F720BD"/>
    <w:rsid w:val="00F721FF"/>
    <w:rsid w:val="00F722F8"/>
    <w:rsid w:val="00F723E7"/>
    <w:rsid w:val="00F7663B"/>
    <w:rsid w:val="00F76945"/>
    <w:rsid w:val="00F77025"/>
    <w:rsid w:val="00F77DA0"/>
    <w:rsid w:val="00F807DF"/>
    <w:rsid w:val="00F81F43"/>
    <w:rsid w:val="00F83561"/>
    <w:rsid w:val="00F84BEB"/>
    <w:rsid w:val="00F86A5C"/>
    <w:rsid w:val="00F870A1"/>
    <w:rsid w:val="00F8768F"/>
    <w:rsid w:val="00F9055D"/>
    <w:rsid w:val="00F91660"/>
    <w:rsid w:val="00F9171D"/>
    <w:rsid w:val="00F9288A"/>
    <w:rsid w:val="00F941B3"/>
    <w:rsid w:val="00F94300"/>
    <w:rsid w:val="00F95583"/>
    <w:rsid w:val="00F956C4"/>
    <w:rsid w:val="00F95BCA"/>
    <w:rsid w:val="00F9633B"/>
    <w:rsid w:val="00F96B61"/>
    <w:rsid w:val="00F973C5"/>
    <w:rsid w:val="00FA0D9B"/>
    <w:rsid w:val="00FA1FC3"/>
    <w:rsid w:val="00FA27A3"/>
    <w:rsid w:val="00FA3013"/>
    <w:rsid w:val="00FA3D80"/>
    <w:rsid w:val="00FA43BB"/>
    <w:rsid w:val="00FA4868"/>
    <w:rsid w:val="00FA4CED"/>
    <w:rsid w:val="00FA50E5"/>
    <w:rsid w:val="00FA5E7D"/>
    <w:rsid w:val="00FA62A1"/>
    <w:rsid w:val="00FA663F"/>
    <w:rsid w:val="00FA6F2A"/>
    <w:rsid w:val="00FB1218"/>
    <w:rsid w:val="00FB1C97"/>
    <w:rsid w:val="00FB21A6"/>
    <w:rsid w:val="00FB277D"/>
    <w:rsid w:val="00FB284E"/>
    <w:rsid w:val="00FB2EDA"/>
    <w:rsid w:val="00FB476F"/>
    <w:rsid w:val="00FB5F7E"/>
    <w:rsid w:val="00FB672B"/>
    <w:rsid w:val="00FB6C6D"/>
    <w:rsid w:val="00FB7CDC"/>
    <w:rsid w:val="00FB7F0C"/>
    <w:rsid w:val="00FC03D0"/>
    <w:rsid w:val="00FC0B49"/>
    <w:rsid w:val="00FC183A"/>
    <w:rsid w:val="00FC1918"/>
    <w:rsid w:val="00FC1E02"/>
    <w:rsid w:val="00FC2589"/>
    <w:rsid w:val="00FC29A0"/>
    <w:rsid w:val="00FC2A00"/>
    <w:rsid w:val="00FC4F8C"/>
    <w:rsid w:val="00FC5A9F"/>
    <w:rsid w:val="00FC60D0"/>
    <w:rsid w:val="00FC6175"/>
    <w:rsid w:val="00FC62DF"/>
    <w:rsid w:val="00FC7722"/>
    <w:rsid w:val="00FD133F"/>
    <w:rsid w:val="00FD22BC"/>
    <w:rsid w:val="00FD23F7"/>
    <w:rsid w:val="00FD2539"/>
    <w:rsid w:val="00FD59D8"/>
    <w:rsid w:val="00FD5F78"/>
    <w:rsid w:val="00FD636B"/>
    <w:rsid w:val="00FD66EF"/>
    <w:rsid w:val="00FD7467"/>
    <w:rsid w:val="00FD77FC"/>
    <w:rsid w:val="00FD7D9E"/>
    <w:rsid w:val="00FE0761"/>
    <w:rsid w:val="00FE1259"/>
    <w:rsid w:val="00FE4D6E"/>
    <w:rsid w:val="00FE4F81"/>
    <w:rsid w:val="00FE56BC"/>
    <w:rsid w:val="00FE6F92"/>
    <w:rsid w:val="00FE7D68"/>
    <w:rsid w:val="00FF0929"/>
    <w:rsid w:val="00FF0DA0"/>
    <w:rsid w:val="00FF133D"/>
    <w:rsid w:val="00FF13BA"/>
    <w:rsid w:val="00FF1565"/>
    <w:rsid w:val="00FF201A"/>
    <w:rsid w:val="00FF24F2"/>
    <w:rsid w:val="00FF3C65"/>
    <w:rsid w:val="00FF3C83"/>
    <w:rsid w:val="00FF3E83"/>
    <w:rsid w:val="00FF43AD"/>
    <w:rsid w:val="00FF44E8"/>
    <w:rsid w:val="00FF590E"/>
    <w:rsid w:val="00FF70C8"/>
    <w:rsid w:val="00FF73EB"/>
    <w:rsid w:val="00FF7E72"/>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9E944F"/>
  <w15:docId w15:val="{DBA3B2E2-11E6-4C23-B75D-8FBC0E5D18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09B3"/>
    <w:pPr>
      <w:widowControl w:val="0"/>
      <w:spacing w:line="276" w:lineRule="auto"/>
      <w:jc w:val="both"/>
    </w:pPr>
    <w:rPr>
      <w:rFonts w:ascii="Arial" w:hAnsi="Arial"/>
      <w:snapToGrid w:val="0"/>
      <w:lang w:val="en-GB"/>
    </w:rPr>
  </w:style>
  <w:style w:type="paragraph" w:styleId="Heading1">
    <w:name w:val="heading 1"/>
    <w:basedOn w:val="Normal"/>
    <w:next w:val="Normal"/>
    <w:link w:val="Heading1Char"/>
    <w:qFormat/>
    <w:rsid w:val="00E30B8F"/>
    <w:pPr>
      <w:keepNext/>
      <w:widowControl/>
      <w:numPr>
        <w:numId w:val="1"/>
      </w:numPr>
      <w:spacing w:after="240"/>
      <w:outlineLvl w:val="0"/>
    </w:pPr>
    <w:rPr>
      <w:b/>
    </w:rPr>
  </w:style>
  <w:style w:type="paragraph" w:styleId="Heading2">
    <w:name w:val="heading 2"/>
    <w:basedOn w:val="Normal"/>
    <w:next w:val="Normal"/>
    <w:link w:val="Heading2Char"/>
    <w:qFormat/>
    <w:rsid w:val="00E30B8F"/>
    <w:pPr>
      <w:keepNext/>
      <w:numPr>
        <w:ilvl w:val="1"/>
        <w:numId w:val="1"/>
      </w:numPr>
      <w:snapToGrid w:val="0"/>
      <w:spacing w:before="120" w:after="240"/>
      <w:outlineLvl w:val="1"/>
    </w:pPr>
    <w:rPr>
      <w:b/>
    </w:rPr>
  </w:style>
  <w:style w:type="paragraph" w:styleId="Heading3">
    <w:name w:val="heading 3"/>
    <w:basedOn w:val="Normal"/>
    <w:next w:val="Normal"/>
    <w:link w:val="Heading3Char"/>
    <w:qFormat/>
    <w:rsid w:val="00E30B8F"/>
    <w:pPr>
      <w:keepNext/>
      <w:numPr>
        <w:ilvl w:val="2"/>
        <w:numId w:val="1"/>
      </w:numPr>
      <w:tabs>
        <w:tab w:val="left" w:pos="540"/>
        <w:tab w:val="left" w:pos="993"/>
        <w:tab w:val="left" w:pos="2835"/>
        <w:tab w:val="left" w:pos="6480"/>
        <w:tab w:val="left" w:pos="7200"/>
        <w:tab w:val="left" w:pos="7920"/>
        <w:tab w:val="left" w:pos="8640"/>
      </w:tabs>
      <w:snapToGrid w:val="0"/>
      <w:spacing w:before="120" w:after="120"/>
      <w:outlineLvl w:val="2"/>
    </w:pPr>
    <w:rPr>
      <w:b/>
    </w:rPr>
  </w:style>
  <w:style w:type="paragraph" w:styleId="Heading4">
    <w:name w:val="heading 4"/>
    <w:basedOn w:val="Normal"/>
    <w:next w:val="Normal"/>
    <w:link w:val="Heading4Char"/>
    <w:qFormat/>
    <w:rsid w:val="001D52EE"/>
    <w:pPr>
      <w:keepNext/>
      <w:tabs>
        <w:tab w:val="left" w:pos="540"/>
        <w:tab w:val="left" w:pos="1080"/>
        <w:tab w:val="left" w:pos="6480"/>
        <w:tab w:val="left" w:pos="7200"/>
        <w:tab w:val="left" w:pos="7920"/>
        <w:tab w:val="left" w:pos="8640"/>
      </w:tabs>
      <w:snapToGrid w:val="0"/>
      <w:spacing w:before="120" w:after="120"/>
      <w:jc w:val="left"/>
      <w:outlineLvl w:val="3"/>
    </w:pPr>
    <w:rPr>
      <w:rFonts w:cs="Arial"/>
      <w:b/>
      <w:bCs/>
    </w:rPr>
  </w:style>
  <w:style w:type="paragraph" w:styleId="Heading5">
    <w:name w:val="heading 5"/>
    <w:basedOn w:val="Normal"/>
    <w:next w:val="Normal"/>
    <w:link w:val="Heading5Char"/>
    <w:qFormat/>
    <w:rsid w:val="00D902CF"/>
    <w:pPr>
      <w:keepNext/>
      <w:numPr>
        <w:ilvl w:val="4"/>
        <w:numId w:val="1"/>
      </w:numPr>
      <w:tabs>
        <w:tab w:val="left" w:pos="851"/>
        <w:tab w:val="left" w:pos="1080"/>
        <w:tab w:val="left" w:pos="1417"/>
        <w:tab w:val="left" w:pos="1620"/>
        <w:tab w:val="left" w:pos="2268"/>
        <w:tab w:val="left" w:pos="2700"/>
        <w:tab w:val="left" w:pos="2880"/>
        <w:tab w:val="left" w:pos="3600"/>
        <w:tab w:val="left" w:pos="4320"/>
        <w:tab w:val="left" w:pos="5040"/>
        <w:tab w:val="left" w:pos="5760"/>
        <w:tab w:val="left" w:pos="6480"/>
        <w:tab w:val="left" w:pos="7200"/>
        <w:tab w:val="left" w:pos="7920"/>
      </w:tabs>
      <w:snapToGrid w:val="0"/>
      <w:ind w:right="-360"/>
      <w:outlineLvl w:val="4"/>
    </w:pPr>
    <w:rPr>
      <w:rFonts w:ascii="Times New Roman" w:hAnsi="Times New Roman"/>
      <w:i/>
      <w:sz w:val="22"/>
    </w:rPr>
  </w:style>
  <w:style w:type="paragraph" w:styleId="Heading6">
    <w:name w:val="heading 6"/>
    <w:basedOn w:val="Normal"/>
    <w:next w:val="Normal"/>
    <w:link w:val="Heading6Char"/>
    <w:qFormat/>
    <w:rsid w:val="00D902CF"/>
    <w:pPr>
      <w:keepNext/>
      <w:numPr>
        <w:ilvl w:val="5"/>
        <w:numId w:val="1"/>
      </w:numPr>
      <w:tabs>
        <w:tab w:val="right" w:pos="9071"/>
      </w:tabs>
      <w:jc w:val="right"/>
      <w:outlineLvl w:val="5"/>
    </w:pPr>
    <w:rPr>
      <w:rFonts w:ascii="Times New Roman" w:hAnsi="Times New Roman"/>
      <w:b/>
      <w:sz w:val="22"/>
    </w:rPr>
  </w:style>
  <w:style w:type="paragraph" w:styleId="Heading7">
    <w:name w:val="heading 7"/>
    <w:basedOn w:val="Normal"/>
    <w:next w:val="Normal"/>
    <w:link w:val="Heading7Char"/>
    <w:qFormat/>
    <w:rsid w:val="00D902CF"/>
    <w:pPr>
      <w:keepNext/>
      <w:widowControl/>
      <w:numPr>
        <w:ilvl w:val="6"/>
        <w:numId w:val="1"/>
      </w:numPr>
      <w:tabs>
        <w:tab w:val="center" w:pos="4512"/>
        <w:tab w:val="left" w:pos="5040"/>
        <w:tab w:val="left" w:pos="5760"/>
        <w:tab w:val="left" w:pos="6480"/>
        <w:tab w:val="left" w:pos="7200"/>
        <w:tab w:val="left" w:pos="7920"/>
        <w:tab w:val="left" w:pos="8640"/>
      </w:tabs>
      <w:outlineLvl w:val="6"/>
    </w:pPr>
    <w:rPr>
      <w:b/>
      <w:snapToGrid/>
      <w:sz w:val="28"/>
      <w:lang w:eastAsia="fr-FR"/>
    </w:rPr>
  </w:style>
  <w:style w:type="paragraph" w:styleId="Heading8">
    <w:name w:val="heading 8"/>
    <w:basedOn w:val="Normal"/>
    <w:next w:val="Normal"/>
    <w:link w:val="Heading8Char"/>
    <w:qFormat/>
    <w:rsid w:val="00D902CF"/>
    <w:pPr>
      <w:keepNext/>
      <w:numPr>
        <w:ilvl w:val="7"/>
        <w:numId w:val="1"/>
      </w:numPr>
      <w:tabs>
        <w:tab w:val="center" w:pos="4512"/>
        <w:tab w:val="left" w:pos="5040"/>
        <w:tab w:val="left" w:pos="5760"/>
        <w:tab w:val="left" w:pos="6480"/>
        <w:tab w:val="left" w:pos="7200"/>
        <w:tab w:val="left" w:pos="7920"/>
        <w:tab w:val="left" w:pos="8640"/>
      </w:tabs>
      <w:jc w:val="center"/>
      <w:outlineLvl w:val="7"/>
    </w:pPr>
    <w:rPr>
      <w:b/>
      <w:bCs/>
      <w:sz w:val="28"/>
    </w:rPr>
  </w:style>
  <w:style w:type="paragraph" w:styleId="Heading9">
    <w:name w:val="heading 9"/>
    <w:basedOn w:val="Normal"/>
    <w:next w:val="Normal"/>
    <w:link w:val="Heading9Char"/>
    <w:qFormat/>
    <w:rsid w:val="00D902CF"/>
    <w:pPr>
      <w:numPr>
        <w:ilvl w:val="8"/>
        <w:numId w:val="1"/>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semiHidden/>
    <w:rsid w:val="00D902CF"/>
  </w:style>
  <w:style w:type="paragraph" w:styleId="TOC2">
    <w:name w:val="toc 2"/>
    <w:basedOn w:val="Normal"/>
    <w:next w:val="Normal"/>
    <w:autoRedefine/>
    <w:uiPriority w:val="39"/>
    <w:rsid w:val="00F00F0C"/>
    <w:pPr>
      <w:tabs>
        <w:tab w:val="left" w:pos="720"/>
        <w:tab w:val="right" w:leader="dot" w:pos="9015"/>
      </w:tabs>
    </w:pPr>
  </w:style>
  <w:style w:type="paragraph" w:styleId="TOC3">
    <w:name w:val="toc 3"/>
    <w:basedOn w:val="Normal"/>
    <w:next w:val="Normal"/>
    <w:autoRedefine/>
    <w:uiPriority w:val="39"/>
    <w:rsid w:val="00F00F0C"/>
    <w:rPr>
      <w:sz w:val="18"/>
    </w:rPr>
  </w:style>
  <w:style w:type="paragraph" w:styleId="TOC1">
    <w:name w:val="toc 1"/>
    <w:basedOn w:val="Normal"/>
    <w:next w:val="Normal"/>
    <w:autoRedefine/>
    <w:uiPriority w:val="39"/>
    <w:rsid w:val="00F00F0C"/>
    <w:pPr>
      <w:tabs>
        <w:tab w:val="left" w:pos="720"/>
        <w:tab w:val="right" w:leader="dot" w:pos="9015"/>
      </w:tabs>
      <w:jc w:val="left"/>
    </w:pPr>
  </w:style>
  <w:style w:type="paragraph" w:styleId="Header">
    <w:name w:val="header"/>
    <w:basedOn w:val="Normal"/>
    <w:link w:val="HeaderChar"/>
    <w:uiPriority w:val="99"/>
    <w:rsid w:val="00D902CF"/>
    <w:pPr>
      <w:tabs>
        <w:tab w:val="center" w:pos="4320"/>
        <w:tab w:val="right" w:pos="8640"/>
      </w:tabs>
    </w:pPr>
    <w:rPr>
      <w:sz w:val="24"/>
    </w:rPr>
  </w:style>
  <w:style w:type="paragraph" w:styleId="Footer">
    <w:name w:val="footer"/>
    <w:basedOn w:val="Normal"/>
    <w:link w:val="FooterChar"/>
    <w:uiPriority w:val="99"/>
    <w:rsid w:val="00D902CF"/>
    <w:pPr>
      <w:tabs>
        <w:tab w:val="center" w:pos="4320"/>
        <w:tab w:val="right" w:pos="8640"/>
      </w:tabs>
    </w:pPr>
    <w:rPr>
      <w:sz w:val="24"/>
    </w:rPr>
  </w:style>
  <w:style w:type="character" w:styleId="Hyperlink">
    <w:name w:val="Hyperlink"/>
    <w:uiPriority w:val="99"/>
    <w:rsid w:val="00D902CF"/>
    <w:rPr>
      <w:color w:val="0000FF"/>
      <w:u w:val="single"/>
    </w:rPr>
  </w:style>
  <w:style w:type="character" w:styleId="CommentReference">
    <w:name w:val="annotation reference"/>
    <w:uiPriority w:val="99"/>
    <w:rsid w:val="00D902CF"/>
    <w:rPr>
      <w:sz w:val="16"/>
    </w:rPr>
  </w:style>
  <w:style w:type="paragraph" w:styleId="CommentText">
    <w:name w:val="annotation text"/>
    <w:basedOn w:val="Normal"/>
    <w:link w:val="CommentTextChar"/>
    <w:uiPriority w:val="99"/>
    <w:qFormat/>
    <w:rsid w:val="00D902CF"/>
    <w:pPr>
      <w:widowControl/>
      <w:spacing w:line="240" w:lineRule="atLeast"/>
    </w:pPr>
    <w:rPr>
      <w:snapToGrid/>
      <w:color w:val="000000"/>
    </w:rPr>
  </w:style>
  <w:style w:type="paragraph" w:styleId="BlockText">
    <w:name w:val="Block Text"/>
    <w:basedOn w:val="Normal"/>
    <w:semiHidden/>
    <w:rsid w:val="00D902CF"/>
    <w:pPr>
      <w:tabs>
        <w:tab w:val="left" w:pos="993"/>
        <w:tab w:val="left" w:pos="1080"/>
        <w:tab w:val="left" w:pos="1620"/>
        <w:tab w:val="left" w:pos="2160"/>
        <w:tab w:val="left" w:pos="2700"/>
        <w:tab w:val="left" w:pos="2880"/>
        <w:tab w:val="left" w:pos="3600"/>
        <w:tab w:val="left" w:pos="4320"/>
        <w:tab w:val="left" w:pos="5040"/>
        <w:tab w:val="left" w:pos="5760"/>
        <w:tab w:val="left" w:pos="6480"/>
        <w:tab w:val="left" w:pos="7200"/>
        <w:tab w:val="left" w:pos="7920"/>
      </w:tabs>
      <w:ind w:left="993" w:right="-360"/>
    </w:pPr>
    <w:rPr>
      <w:rFonts w:ascii="Times New Roman" w:hAnsi="Times New Roman"/>
      <w:bCs/>
      <w:i/>
      <w:sz w:val="22"/>
    </w:rPr>
  </w:style>
  <w:style w:type="paragraph" w:styleId="BodyText">
    <w:name w:val="Body Text"/>
    <w:basedOn w:val="Normal"/>
    <w:link w:val="BodyTextChar"/>
    <w:semiHidden/>
    <w:rsid w:val="00D902CF"/>
    <w:pPr>
      <w:spacing w:line="240" w:lineRule="atLeast"/>
    </w:pPr>
    <w:rPr>
      <w:rFonts w:ascii="Times New Roman" w:hAnsi="Times New Roman"/>
      <w:color w:val="000000"/>
      <w:sz w:val="22"/>
    </w:rPr>
  </w:style>
  <w:style w:type="paragraph" w:styleId="BodyText2">
    <w:name w:val="Body Text 2"/>
    <w:basedOn w:val="Normal"/>
    <w:link w:val="BodyText2Char"/>
    <w:semiHidden/>
    <w:rsid w:val="00D902CF"/>
    <w:pPr>
      <w:widowControl/>
      <w:tabs>
        <w:tab w:val="left" w:pos="0"/>
        <w:tab w:val="left" w:pos="345"/>
        <w:tab w:val="left" w:pos="855"/>
        <w:tab w:val="left" w:pos="1536"/>
        <w:tab w:val="left" w:pos="2386"/>
      </w:tabs>
      <w:snapToGrid w:val="0"/>
    </w:pPr>
    <w:rPr>
      <w:rFonts w:ascii="Times New Roman" w:hAnsi="Times New Roman"/>
      <w:bCs/>
      <w:snapToGrid/>
      <w:sz w:val="22"/>
    </w:rPr>
  </w:style>
  <w:style w:type="paragraph" w:styleId="BodyTextIndent3">
    <w:name w:val="Body Text Indent 3"/>
    <w:basedOn w:val="Normal"/>
    <w:link w:val="BodyTextIndent3Char"/>
    <w:semiHidden/>
    <w:rsid w:val="00D902CF"/>
    <w:pPr>
      <w:tabs>
        <w:tab w:val="left" w:pos="1418"/>
      </w:tabs>
      <w:ind w:left="1418" w:hanging="1418"/>
    </w:pPr>
    <w:rPr>
      <w:snapToGrid/>
      <w:lang w:eastAsia="fr-FR"/>
    </w:rPr>
  </w:style>
  <w:style w:type="paragraph" w:styleId="BodyTextIndent">
    <w:name w:val="Body Text Indent"/>
    <w:basedOn w:val="Normal"/>
    <w:link w:val="BodyTextIndentChar"/>
    <w:semiHidden/>
    <w:rsid w:val="00D902CF"/>
    <w:pPr>
      <w:widowControl/>
      <w:tabs>
        <w:tab w:val="left" w:pos="850"/>
        <w:tab w:val="left" w:pos="1134"/>
        <w:tab w:val="left" w:pos="1417"/>
        <w:tab w:val="left" w:pos="1700"/>
        <w:tab w:val="left" w:pos="1927"/>
        <w:tab w:val="left" w:pos="2948"/>
        <w:tab w:val="left" w:pos="5102"/>
        <w:tab w:val="left" w:pos="6632"/>
      </w:tabs>
      <w:snapToGrid w:val="0"/>
      <w:ind w:left="1644" w:hanging="510"/>
    </w:pPr>
    <w:rPr>
      <w:rFonts w:ascii="Times New Roman" w:hAnsi="Times New Roman"/>
      <w:snapToGrid/>
      <w:sz w:val="22"/>
    </w:rPr>
  </w:style>
  <w:style w:type="paragraph" w:styleId="BodyText3">
    <w:name w:val="Body Text 3"/>
    <w:basedOn w:val="Normal"/>
    <w:link w:val="BodyText3Char"/>
    <w:semiHidden/>
    <w:rsid w:val="00D902CF"/>
    <w:pPr>
      <w:tabs>
        <w:tab w:val="left" w:pos="540"/>
        <w:tab w:val="left" w:pos="709"/>
        <w:tab w:val="left" w:pos="1440"/>
        <w:tab w:val="left" w:pos="2160"/>
        <w:tab w:val="left" w:pos="2880"/>
        <w:tab w:val="left" w:pos="3600"/>
        <w:tab w:val="left" w:pos="4320"/>
        <w:tab w:val="left" w:pos="5040"/>
        <w:tab w:val="left" w:pos="5760"/>
        <w:tab w:val="left" w:pos="6480"/>
        <w:tab w:val="left" w:pos="7200"/>
        <w:tab w:val="left" w:pos="7920"/>
      </w:tabs>
      <w:snapToGrid w:val="0"/>
    </w:pPr>
    <w:rPr>
      <w:rFonts w:ascii="Times New Roman" w:hAnsi="Times New Roman"/>
      <w:bCs/>
      <w:i/>
      <w:snapToGrid/>
      <w:sz w:val="22"/>
    </w:rPr>
  </w:style>
  <w:style w:type="paragraph" w:styleId="BodyTextIndent2">
    <w:name w:val="Body Text Indent 2"/>
    <w:basedOn w:val="Normal"/>
    <w:link w:val="BodyTextIndent2Char"/>
    <w:semiHidden/>
    <w:rsid w:val="00D902CF"/>
    <w:pPr>
      <w:snapToGrid w:val="0"/>
      <w:ind w:firstLine="851"/>
    </w:pPr>
    <w:rPr>
      <w:rFonts w:ascii="Times New Roman" w:hAnsi="Times New Roman"/>
      <w:bCs/>
      <w:snapToGrid/>
      <w:sz w:val="22"/>
    </w:rPr>
  </w:style>
  <w:style w:type="character" w:styleId="PageNumber">
    <w:name w:val="page number"/>
    <w:basedOn w:val="DefaultParagraphFont"/>
    <w:semiHidden/>
    <w:rsid w:val="00D902CF"/>
  </w:style>
  <w:style w:type="paragraph" w:styleId="TOC4">
    <w:name w:val="toc 4"/>
    <w:basedOn w:val="Normal"/>
    <w:next w:val="Normal"/>
    <w:autoRedefine/>
    <w:uiPriority w:val="39"/>
    <w:rsid w:val="00D902CF"/>
    <w:pPr>
      <w:ind w:left="720"/>
    </w:pPr>
    <w:rPr>
      <w:rFonts w:ascii="Times New Roman" w:hAnsi="Times New Roman"/>
      <w:sz w:val="18"/>
    </w:rPr>
  </w:style>
  <w:style w:type="paragraph" w:styleId="TOC5">
    <w:name w:val="toc 5"/>
    <w:basedOn w:val="Normal"/>
    <w:next w:val="Normal"/>
    <w:autoRedefine/>
    <w:uiPriority w:val="39"/>
    <w:rsid w:val="00D902CF"/>
    <w:pPr>
      <w:ind w:left="960"/>
    </w:pPr>
    <w:rPr>
      <w:rFonts w:ascii="Times New Roman" w:hAnsi="Times New Roman"/>
      <w:sz w:val="18"/>
    </w:rPr>
  </w:style>
  <w:style w:type="paragraph" w:styleId="TOC6">
    <w:name w:val="toc 6"/>
    <w:basedOn w:val="Normal"/>
    <w:next w:val="Normal"/>
    <w:autoRedefine/>
    <w:uiPriority w:val="39"/>
    <w:rsid w:val="00D902CF"/>
    <w:pPr>
      <w:ind w:left="1200"/>
    </w:pPr>
    <w:rPr>
      <w:rFonts w:ascii="Times New Roman" w:hAnsi="Times New Roman"/>
      <w:sz w:val="18"/>
    </w:rPr>
  </w:style>
  <w:style w:type="paragraph" w:styleId="TOC7">
    <w:name w:val="toc 7"/>
    <w:basedOn w:val="Normal"/>
    <w:next w:val="Normal"/>
    <w:autoRedefine/>
    <w:uiPriority w:val="39"/>
    <w:rsid w:val="00D902CF"/>
    <w:pPr>
      <w:ind w:left="1440"/>
    </w:pPr>
    <w:rPr>
      <w:rFonts w:ascii="Times New Roman" w:hAnsi="Times New Roman"/>
      <w:sz w:val="18"/>
    </w:rPr>
  </w:style>
  <w:style w:type="paragraph" w:styleId="TOC8">
    <w:name w:val="toc 8"/>
    <w:basedOn w:val="Normal"/>
    <w:next w:val="Normal"/>
    <w:autoRedefine/>
    <w:uiPriority w:val="39"/>
    <w:rsid w:val="00D902CF"/>
    <w:pPr>
      <w:ind w:left="1680"/>
    </w:pPr>
    <w:rPr>
      <w:rFonts w:ascii="Times New Roman" w:hAnsi="Times New Roman"/>
      <w:sz w:val="18"/>
    </w:rPr>
  </w:style>
  <w:style w:type="paragraph" w:styleId="TOC9">
    <w:name w:val="toc 9"/>
    <w:basedOn w:val="Normal"/>
    <w:next w:val="Normal"/>
    <w:autoRedefine/>
    <w:uiPriority w:val="39"/>
    <w:rsid w:val="00D902CF"/>
    <w:pPr>
      <w:ind w:left="1920"/>
    </w:pPr>
    <w:rPr>
      <w:rFonts w:ascii="Times New Roman" w:hAnsi="Times New Roman"/>
      <w:sz w:val="18"/>
    </w:rPr>
  </w:style>
  <w:style w:type="paragraph" w:styleId="FootnoteText">
    <w:name w:val="footnote text"/>
    <w:basedOn w:val="Normal"/>
    <w:link w:val="FootnoteTextChar"/>
    <w:semiHidden/>
    <w:rsid w:val="00D902CF"/>
    <w:pPr>
      <w:widowControl/>
    </w:pPr>
    <w:rPr>
      <w:snapToGrid/>
      <w:lang w:val="en-AU"/>
    </w:rPr>
  </w:style>
  <w:style w:type="paragraph" w:styleId="Title">
    <w:name w:val="Title"/>
    <w:basedOn w:val="Normal"/>
    <w:link w:val="TitleChar"/>
    <w:qFormat/>
    <w:rsid w:val="00D902CF"/>
    <w:pPr>
      <w:snapToGrid w:val="0"/>
    </w:pPr>
    <w:rPr>
      <w:b/>
      <w:sz w:val="22"/>
    </w:rPr>
  </w:style>
  <w:style w:type="paragraph" w:styleId="BalloonText">
    <w:name w:val="Balloon Text"/>
    <w:basedOn w:val="Normal"/>
    <w:semiHidden/>
    <w:rsid w:val="00D902CF"/>
    <w:rPr>
      <w:rFonts w:ascii="Tahoma" w:hAnsi="Tahoma" w:cs="Tahoma"/>
      <w:sz w:val="16"/>
      <w:szCs w:val="16"/>
    </w:rPr>
  </w:style>
  <w:style w:type="paragraph" w:customStyle="1" w:styleId="BalloonText1">
    <w:name w:val="Balloon Text1"/>
    <w:basedOn w:val="Normal"/>
    <w:semiHidden/>
    <w:unhideWhenUsed/>
    <w:rsid w:val="00D902CF"/>
    <w:rPr>
      <w:rFonts w:ascii="Tahoma" w:hAnsi="Tahoma" w:cs="Tahoma"/>
      <w:sz w:val="16"/>
      <w:szCs w:val="16"/>
    </w:rPr>
  </w:style>
  <w:style w:type="character" w:customStyle="1" w:styleId="BalloonTextChar">
    <w:name w:val="Balloon Text Char"/>
    <w:semiHidden/>
    <w:rsid w:val="00D902CF"/>
    <w:rPr>
      <w:rFonts w:ascii="Tahoma" w:hAnsi="Tahoma" w:cs="Tahoma"/>
      <w:snapToGrid w:val="0"/>
      <w:sz w:val="16"/>
      <w:szCs w:val="16"/>
    </w:rPr>
  </w:style>
  <w:style w:type="paragraph" w:styleId="Revision">
    <w:name w:val="Revision"/>
    <w:hidden/>
    <w:uiPriority w:val="99"/>
    <w:semiHidden/>
    <w:rsid w:val="00A32091"/>
    <w:rPr>
      <w:rFonts w:ascii="Arial" w:hAnsi="Arial"/>
      <w:snapToGrid w:val="0"/>
      <w:sz w:val="24"/>
    </w:rPr>
  </w:style>
  <w:style w:type="character" w:customStyle="1" w:styleId="Heading1Char">
    <w:name w:val="Heading 1 Char"/>
    <w:link w:val="Heading1"/>
    <w:rsid w:val="00E30B8F"/>
    <w:rPr>
      <w:rFonts w:ascii="Arial" w:hAnsi="Arial"/>
      <w:b/>
      <w:snapToGrid w:val="0"/>
      <w:lang w:val="en-GB"/>
    </w:rPr>
  </w:style>
  <w:style w:type="paragraph" w:customStyle="1" w:styleId="Default">
    <w:name w:val="Default"/>
    <w:rsid w:val="001F40CF"/>
    <w:pPr>
      <w:autoSpaceDE w:val="0"/>
      <w:autoSpaceDN w:val="0"/>
      <w:adjustRightInd w:val="0"/>
    </w:pPr>
    <w:rPr>
      <w:rFonts w:ascii="Arial" w:hAnsi="Arial" w:cs="Arial"/>
      <w:color w:val="000000"/>
      <w:sz w:val="24"/>
      <w:szCs w:val="24"/>
      <w:lang w:val="en-GB" w:eastAsia="en-GB"/>
    </w:rPr>
  </w:style>
  <w:style w:type="paragraph" w:styleId="CommentSubject">
    <w:name w:val="annotation subject"/>
    <w:basedOn w:val="CommentText"/>
    <w:next w:val="CommentText"/>
    <w:link w:val="CommentSubjectChar"/>
    <w:semiHidden/>
    <w:unhideWhenUsed/>
    <w:rsid w:val="00DB68FE"/>
    <w:pPr>
      <w:widowControl w:val="0"/>
      <w:spacing w:line="240" w:lineRule="auto"/>
    </w:pPr>
  </w:style>
  <w:style w:type="character" w:customStyle="1" w:styleId="CommentTextChar">
    <w:name w:val="Comment Text Char"/>
    <w:link w:val="CommentText"/>
    <w:uiPriority w:val="99"/>
    <w:rsid w:val="00DB68FE"/>
    <w:rPr>
      <w:rFonts w:ascii="Arial" w:hAnsi="Arial"/>
      <w:color w:val="000000"/>
    </w:rPr>
  </w:style>
  <w:style w:type="character" w:customStyle="1" w:styleId="CommentSubjectChar">
    <w:name w:val="Comment Subject Char"/>
    <w:link w:val="CommentSubject"/>
    <w:rsid w:val="00DB68FE"/>
    <w:rPr>
      <w:rFonts w:ascii="Arial" w:hAnsi="Arial"/>
      <w:color w:val="000000"/>
    </w:rPr>
  </w:style>
  <w:style w:type="character" w:customStyle="1" w:styleId="FooterChar">
    <w:name w:val="Footer Char"/>
    <w:link w:val="Footer"/>
    <w:uiPriority w:val="99"/>
    <w:rsid w:val="00790704"/>
    <w:rPr>
      <w:rFonts w:ascii="Arial" w:hAnsi="Arial"/>
      <w:snapToGrid w:val="0"/>
      <w:sz w:val="24"/>
    </w:rPr>
  </w:style>
  <w:style w:type="character" w:customStyle="1" w:styleId="HeaderChar">
    <w:name w:val="Header Char"/>
    <w:link w:val="Header"/>
    <w:uiPriority w:val="99"/>
    <w:rsid w:val="007A29C9"/>
    <w:rPr>
      <w:rFonts w:ascii="Arial" w:hAnsi="Arial"/>
      <w:snapToGrid w:val="0"/>
      <w:sz w:val="24"/>
    </w:rPr>
  </w:style>
  <w:style w:type="table" w:styleId="TableGrid">
    <w:name w:val="Table Grid"/>
    <w:basedOn w:val="TableNormal"/>
    <w:uiPriority w:val="59"/>
    <w:rsid w:val="00AE1D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8522C"/>
    <w:pPr>
      <w:widowControl/>
      <w:spacing w:before="100" w:beforeAutospacing="1" w:after="100" w:afterAutospacing="1" w:line="240" w:lineRule="auto"/>
      <w:jc w:val="left"/>
    </w:pPr>
    <w:rPr>
      <w:rFonts w:ascii="Times New Roman" w:eastAsiaTheme="minorEastAsia" w:hAnsi="Times New Roman"/>
      <w:snapToGrid/>
      <w:sz w:val="24"/>
      <w:szCs w:val="24"/>
      <w:lang w:eastAsia="en-GB"/>
    </w:rPr>
  </w:style>
  <w:style w:type="paragraph" w:styleId="ListParagraph">
    <w:name w:val="List Paragraph"/>
    <w:basedOn w:val="Normal"/>
    <w:link w:val="ListParagraphChar"/>
    <w:uiPriority w:val="34"/>
    <w:qFormat/>
    <w:rsid w:val="00350439"/>
    <w:pPr>
      <w:ind w:left="720"/>
      <w:contextualSpacing/>
    </w:pPr>
  </w:style>
  <w:style w:type="paragraph" w:styleId="TOCHeading">
    <w:name w:val="TOC Heading"/>
    <w:basedOn w:val="Heading1"/>
    <w:next w:val="Normal"/>
    <w:uiPriority w:val="39"/>
    <w:unhideWhenUsed/>
    <w:qFormat/>
    <w:rsid w:val="00F723E7"/>
    <w:pPr>
      <w:keepLines/>
      <w:numPr>
        <w:numId w:val="0"/>
      </w:numPr>
      <w:spacing w:before="240" w:after="0" w:line="259" w:lineRule="auto"/>
      <w:jc w:val="left"/>
      <w:outlineLvl w:val="9"/>
    </w:pPr>
    <w:rPr>
      <w:rFonts w:asciiTheme="majorHAnsi" w:eastAsiaTheme="majorEastAsia" w:hAnsiTheme="majorHAnsi" w:cstheme="majorBidi"/>
      <w:b w:val="0"/>
      <w:snapToGrid/>
      <w:color w:val="365F91" w:themeColor="accent1" w:themeShade="BF"/>
      <w:sz w:val="32"/>
      <w:szCs w:val="32"/>
      <w:lang w:val="en-US"/>
    </w:rPr>
  </w:style>
  <w:style w:type="character" w:customStyle="1" w:styleId="module">
    <w:name w:val="module"/>
    <w:rsid w:val="009A076E"/>
  </w:style>
  <w:style w:type="paragraph" w:customStyle="1" w:styleId="HEADING1-NEW">
    <w:name w:val="HEADING 1 - NEW"/>
    <w:basedOn w:val="Normal"/>
    <w:rsid w:val="00714F8B"/>
    <w:pPr>
      <w:autoSpaceDE w:val="0"/>
      <w:autoSpaceDN w:val="0"/>
      <w:adjustRightInd w:val="0"/>
      <w:spacing w:before="283" w:after="113" w:line="288" w:lineRule="auto"/>
      <w:ind w:left="283"/>
      <w:jc w:val="left"/>
      <w:textAlignment w:val="center"/>
    </w:pPr>
    <w:rPr>
      <w:rFonts w:cs="Arial"/>
      <w:b/>
      <w:bCs/>
      <w:snapToGrid/>
      <w:color w:val="761329"/>
      <w:sz w:val="28"/>
      <w:szCs w:val="28"/>
      <w:lang w:val="en-AU" w:eastAsia="en-AU"/>
    </w:rPr>
  </w:style>
  <w:style w:type="character" w:customStyle="1" w:styleId="HEADING1NEW">
    <w:name w:val="HEADING 1 NEW"/>
    <w:rsid w:val="00714F8B"/>
    <w:rPr>
      <w:rFonts w:ascii="Arial" w:hAnsi="Arial"/>
      <w:b/>
      <w:color w:val="761329"/>
      <w:sz w:val="28"/>
    </w:rPr>
  </w:style>
  <w:style w:type="paragraph" w:customStyle="1" w:styleId="Basisalinea">
    <w:name w:val="[Basisalinea]"/>
    <w:basedOn w:val="Normal"/>
    <w:uiPriority w:val="99"/>
    <w:rsid w:val="00714F8B"/>
    <w:pPr>
      <w:widowControl/>
      <w:spacing w:line="288" w:lineRule="auto"/>
      <w:jc w:val="left"/>
    </w:pPr>
    <w:rPr>
      <w:rFonts w:ascii="Times" w:eastAsiaTheme="minorHAnsi" w:hAnsi="Times" w:cs="Times"/>
      <w:snapToGrid/>
      <w:sz w:val="24"/>
      <w:szCs w:val="24"/>
      <w:lang w:val="nl-NL"/>
    </w:rPr>
  </w:style>
  <w:style w:type="character" w:customStyle="1" w:styleId="UnresolvedMention1">
    <w:name w:val="Unresolved Mention1"/>
    <w:basedOn w:val="DefaultParagraphFont"/>
    <w:uiPriority w:val="99"/>
    <w:semiHidden/>
    <w:unhideWhenUsed/>
    <w:rsid w:val="00F77DA0"/>
    <w:rPr>
      <w:color w:val="605E5C"/>
      <w:shd w:val="clear" w:color="auto" w:fill="E1DFDD"/>
    </w:rPr>
  </w:style>
  <w:style w:type="character" w:customStyle="1" w:styleId="Heading2Char">
    <w:name w:val="Heading 2 Char"/>
    <w:basedOn w:val="DefaultParagraphFont"/>
    <w:link w:val="Heading2"/>
    <w:rsid w:val="002550DA"/>
    <w:rPr>
      <w:rFonts w:ascii="Arial" w:hAnsi="Arial"/>
      <w:b/>
      <w:snapToGrid w:val="0"/>
      <w:lang w:val="en-GB"/>
    </w:rPr>
  </w:style>
  <w:style w:type="character" w:customStyle="1" w:styleId="Heading3Char">
    <w:name w:val="Heading 3 Char"/>
    <w:basedOn w:val="DefaultParagraphFont"/>
    <w:link w:val="Heading3"/>
    <w:rsid w:val="007C17D2"/>
    <w:rPr>
      <w:rFonts w:ascii="Arial" w:hAnsi="Arial"/>
      <w:b/>
      <w:snapToGrid w:val="0"/>
      <w:lang w:val="en-GB"/>
    </w:rPr>
  </w:style>
  <w:style w:type="character" w:customStyle="1" w:styleId="Heading5Char">
    <w:name w:val="Heading 5 Char"/>
    <w:basedOn w:val="DefaultParagraphFont"/>
    <w:link w:val="Heading5"/>
    <w:rsid w:val="00590615"/>
    <w:rPr>
      <w:i/>
      <w:snapToGrid w:val="0"/>
      <w:sz w:val="22"/>
      <w:lang w:val="en-GB"/>
    </w:rPr>
  </w:style>
  <w:style w:type="character" w:customStyle="1" w:styleId="Heading6Char">
    <w:name w:val="Heading 6 Char"/>
    <w:basedOn w:val="DefaultParagraphFont"/>
    <w:link w:val="Heading6"/>
    <w:rsid w:val="00590615"/>
    <w:rPr>
      <w:b/>
      <w:snapToGrid w:val="0"/>
      <w:sz w:val="22"/>
      <w:lang w:val="en-GB"/>
    </w:rPr>
  </w:style>
  <w:style w:type="character" w:customStyle="1" w:styleId="Heading7Char">
    <w:name w:val="Heading 7 Char"/>
    <w:basedOn w:val="DefaultParagraphFont"/>
    <w:link w:val="Heading7"/>
    <w:rsid w:val="00590615"/>
    <w:rPr>
      <w:rFonts w:ascii="Arial" w:hAnsi="Arial"/>
      <w:b/>
      <w:sz w:val="28"/>
      <w:lang w:val="en-GB" w:eastAsia="fr-FR"/>
    </w:rPr>
  </w:style>
  <w:style w:type="character" w:customStyle="1" w:styleId="Heading8Char">
    <w:name w:val="Heading 8 Char"/>
    <w:basedOn w:val="DefaultParagraphFont"/>
    <w:link w:val="Heading8"/>
    <w:rsid w:val="00590615"/>
    <w:rPr>
      <w:rFonts w:ascii="Arial" w:hAnsi="Arial"/>
      <w:b/>
      <w:bCs/>
      <w:snapToGrid w:val="0"/>
      <w:sz w:val="28"/>
      <w:lang w:val="en-GB"/>
    </w:rPr>
  </w:style>
  <w:style w:type="character" w:customStyle="1" w:styleId="Heading9Char">
    <w:name w:val="Heading 9 Char"/>
    <w:basedOn w:val="DefaultParagraphFont"/>
    <w:link w:val="Heading9"/>
    <w:rsid w:val="00590615"/>
    <w:rPr>
      <w:rFonts w:ascii="Arial" w:hAnsi="Arial"/>
      <w:b/>
      <w:i/>
      <w:snapToGrid w:val="0"/>
      <w:sz w:val="18"/>
      <w:lang w:val="en-GB"/>
    </w:rPr>
  </w:style>
  <w:style w:type="paragraph" w:styleId="Caption">
    <w:name w:val="caption"/>
    <w:basedOn w:val="Normal"/>
    <w:next w:val="Normal"/>
    <w:uiPriority w:val="35"/>
    <w:unhideWhenUsed/>
    <w:qFormat/>
    <w:rsid w:val="006B3BF3"/>
    <w:pPr>
      <w:spacing w:after="200" w:line="240" w:lineRule="auto"/>
    </w:pPr>
    <w:rPr>
      <w:i/>
      <w:iCs/>
      <w:color w:val="1F497D" w:themeColor="text2"/>
      <w:sz w:val="18"/>
      <w:szCs w:val="18"/>
    </w:rPr>
  </w:style>
  <w:style w:type="character" w:styleId="PlaceholderText">
    <w:name w:val="Placeholder Text"/>
    <w:basedOn w:val="DefaultParagraphFont"/>
    <w:uiPriority w:val="99"/>
    <w:semiHidden/>
    <w:rsid w:val="004E0EFA"/>
    <w:rPr>
      <w:color w:val="808080"/>
    </w:rPr>
  </w:style>
  <w:style w:type="character" w:styleId="UnresolvedMention">
    <w:name w:val="Unresolved Mention"/>
    <w:basedOn w:val="DefaultParagraphFont"/>
    <w:uiPriority w:val="99"/>
    <w:semiHidden/>
    <w:unhideWhenUsed/>
    <w:rsid w:val="00345B91"/>
    <w:rPr>
      <w:color w:val="605E5C"/>
      <w:shd w:val="clear" w:color="auto" w:fill="E1DFDD"/>
    </w:rPr>
  </w:style>
  <w:style w:type="character" w:customStyle="1" w:styleId="Heading4Char">
    <w:name w:val="Heading 4 Char"/>
    <w:basedOn w:val="DefaultParagraphFont"/>
    <w:link w:val="Heading4"/>
    <w:rsid w:val="006C7785"/>
    <w:rPr>
      <w:rFonts w:ascii="Arial" w:hAnsi="Arial" w:cs="Arial"/>
      <w:b/>
      <w:bCs/>
      <w:snapToGrid w:val="0"/>
      <w:lang w:val="en-GB"/>
    </w:rPr>
  </w:style>
  <w:style w:type="character" w:customStyle="1" w:styleId="TitleChar">
    <w:name w:val="Title Char"/>
    <w:basedOn w:val="DefaultParagraphFont"/>
    <w:link w:val="Title"/>
    <w:rsid w:val="006C7785"/>
    <w:rPr>
      <w:rFonts w:ascii="Arial" w:hAnsi="Arial"/>
      <w:b/>
      <w:snapToGrid w:val="0"/>
      <w:sz w:val="22"/>
      <w:lang w:val="en-GB"/>
    </w:rPr>
  </w:style>
  <w:style w:type="paragraph" w:styleId="Subtitle">
    <w:name w:val="Subtitle"/>
    <w:basedOn w:val="Normal"/>
    <w:next w:val="Normal"/>
    <w:link w:val="SubtitleChar"/>
    <w:uiPriority w:val="11"/>
    <w:qFormat/>
    <w:rsid w:val="006C7785"/>
    <w:pPr>
      <w:widowControl/>
      <w:numPr>
        <w:ilvl w:val="1"/>
      </w:numPr>
      <w:spacing w:after="160" w:line="259" w:lineRule="auto"/>
      <w:jc w:val="left"/>
    </w:pPr>
    <w:rPr>
      <w:rFonts w:asciiTheme="minorHAnsi" w:eastAsiaTheme="majorEastAsia" w:hAnsiTheme="minorHAnsi" w:cstheme="majorBidi"/>
      <w:snapToGrid/>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6C7785"/>
    <w:rPr>
      <w:rFonts w:asciiTheme="minorHAnsi" w:eastAsiaTheme="majorEastAsia" w:hAnsiTheme="minorHAnsi" w:cstheme="majorBidi"/>
      <w:color w:val="595959" w:themeColor="text1" w:themeTint="A6"/>
      <w:spacing w:val="15"/>
      <w:kern w:val="2"/>
      <w:sz w:val="28"/>
      <w:szCs w:val="28"/>
      <w:lang w:val="en-GB"/>
      <w14:ligatures w14:val="standardContextual"/>
    </w:rPr>
  </w:style>
  <w:style w:type="paragraph" w:styleId="Quote">
    <w:name w:val="Quote"/>
    <w:basedOn w:val="Normal"/>
    <w:next w:val="Normal"/>
    <w:link w:val="QuoteChar"/>
    <w:uiPriority w:val="29"/>
    <w:qFormat/>
    <w:rsid w:val="006C7785"/>
    <w:pPr>
      <w:widowControl/>
      <w:spacing w:before="160" w:after="160" w:line="259" w:lineRule="auto"/>
      <w:jc w:val="center"/>
    </w:pPr>
    <w:rPr>
      <w:rFonts w:asciiTheme="minorHAnsi" w:eastAsiaTheme="minorHAnsi" w:hAnsiTheme="minorHAnsi" w:cstheme="minorBidi"/>
      <w:i/>
      <w:iCs/>
      <w:snapToGrid/>
      <w:color w:val="404040" w:themeColor="text1" w:themeTint="BF"/>
      <w:kern w:val="2"/>
      <w:sz w:val="22"/>
      <w:szCs w:val="22"/>
      <w14:ligatures w14:val="standardContextual"/>
    </w:rPr>
  </w:style>
  <w:style w:type="character" w:customStyle="1" w:styleId="QuoteChar">
    <w:name w:val="Quote Char"/>
    <w:basedOn w:val="DefaultParagraphFont"/>
    <w:link w:val="Quote"/>
    <w:uiPriority w:val="29"/>
    <w:rsid w:val="006C7785"/>
    <w:rPr>
      <w:rFonts w:asciiTheme="minorHAnsi" w:eastAsiaTheme="minorHAnsi" w:hAnsiTheme="minorHAnsi" w:cstheme="minorBidi"/>
      <w:i/>
      <w:iCs/>
      <w:color w:val="404040" w:themeColor="text1" w:themeTint="BF"/>
      <w:kern w:val="2"/>
      <w:sz w:val="22"/>
      <w:szCs w:val="22"/>
      <w:lang w:val="en-GB"/>
      <w14:ligatures w14:val="standardContextual"/>
    </w:rPr>
  </w:style>
  <w:style w:type="character" w:styleId="IntenseEmphasis">
    <w:name w:val="Intense Emphasis"/>
    <w:basedOn w:val="DefaultParagraphFont"/>
    <w:uiPriority w:val="21"/>
    <w:qFormat/>
    <w:rsid w:val="006C7785"/>
    <w:rPr>
      <w:i/>
      <w:iCs/>
      <w:color w:val="365F91" w:themeColor="accent1" w:themeShade="BF"/>
    </w:rPr>
  </w:style>
  <w:style w:type="paragraph" w:styleId="IntenseQuote">
    <w:name w:val="Intense Quote"/>
    <w:basedOn w:val="Normal"/>
    <w:next w:val="Normal"/>
    <w:link w:val="IntenseQuoteChar"/>
    <w:uiPriority w:val="30"/>
    <w:qFormat/>
    <w:rsid w:val="006C7785"/>
    <w:pPr>
      <w:widowControl/>
      <w:pBdr>
        <w:top w:val="single" w:sz="4" w:space="10" w:color="365F91" w:themeColor="accent1" w:themeShade="BF"/>
        <w:bottom w:val="single" w:sz="4" w:space="10" w:color="365F91" w:themeColor="accent1" w:themeShade="BF"/>
      </w:pBdr>
      <w:spacing w:before="360" w:after="360" w:line="259" w:lineRule="auto"/>
      <w:ind w:left="864" w:right="864"/>
      <w:jc w:val="center"/>
    </w:pPr>
    <w:rPr>
      <w:rFonts w:asciiTheme="minorHAnsi" w:eastAsiaTheme="minorHAnsi" w:hAnsiTheme="minorHAnsi" w:cstheme="minorBidi"/>
      <w:i/>
      <w:iCs/>
      <w:snapToGrid/>
      <w:color w:val="365F91" w:themeColor="accent1" w:themeShade="BF"/>
      <w:kern w:val="2"/>
      <w:sz w:val="22"/>
      <w:szCs w:val="22"/>
      <w14:ligatures w14:val="standardContextual"/>
    </w:rPr>
  </w:style>
  <w:style w:type="character" w:customStyle="1" w:styleId="IntenseQuoteChar">
    <w:name w:val="Intense Quote Char"/>
    <w:basedOn w:val="DefaultParagraphFont"/>
    <w:link w:val="IntenseQuote"/>
    <w:uiPriority w:val="30"/>
    <w:rsid w:val="006C7785"/>
    <w:rPr>
      <w:rFonts w:asciiTheme="minorHAnsi" w:eastAsiaTheme="minorHAnsi" w:hAnsiTheme="minorHAnsi" w:cstheme="minorBidi"/>
      <w:i/>
      <w:iCs/>
      <w:color w:val="365F91" w:themeColor="accent1" w:themeShade="BF"/>
      <w:kern w:val="2"/>
      <w:sz w:val="22"/>
      <w:szCs w:val="22"/>
      <w:lang w:val="en-GB"/>
      <w14:ligatures w14:val="standardContextual"/>
    </w:rPr>
  </w:style>
  <w:style w:type="character" w:styleId="IntenseReference">
    <w:name w:val="Intense Reference"/>
    <w:basedOn w:val="DefaultParagraphFont"/>
    <w:uiPriority w:val="32"/>
    <w:qFormat/>
    <w:rsid w:val="006C7785"/>
    <w:rPr>
      <w:b/>
      <w:bCs/>
      <w:smallCaps/>
      <w:color w:val="365F91" w:themeColor="accent1" w:themeShade="BF"/>
      <w:spacing w:val="5"/>
    </w:rPr>
  </w:style>
  <w:style w:type="character" w:customStyle="1" w:styleId="BodyTextChar">
    <w:name w:val="Body Text Char"/>
    <w:basedOn w:val="DefaultParagraphFont"/>
    <w:link w:val="BodyText"/>
    <w:semiHidden/>
    <w:rsid w:val="006C7785"/>
    <w:rPr>
      <w:snapToGrid w:val="0"/>
      <w:color w:val="000000"/>
      <w:sz w:val="22"/>
      <w:lang w:val="en-GB"/>
    </w:rPr>
  </w:style>
  <w:style w:type="character" w:customStyle="1" w:styleId="BodyText2Char">
    <w:name w:val="Body Text 2 Char"/>
    <w:basedOn w:val="DefaultParagraphFont"/>
    <w:link w:val="BodyText2"/>
    <w:semiHidden/>
    <w:rsid w:val="006C7785"/>
    <w:rPr>
      <w:bCs/>
      <w:sz w:val="22"/>
      <w:lang w:val="en-GB"/>
    </w:rPr>
  </w:style>
  <w:style w:type="character" w:customStyle="1" w:styleId="BodyTextIndent3Char">
    <w:name w:val="Body Text Indent 3 Char"/>
    <w:basedOn w:val="DefaultParagraphFont"/>
    <w:link w:val="BodyTextIndent3"/>
    <w:semiHidden/>
    <w:rsid w:val="006C7785"/>
    <w:rPr>
      <w:rFonts w:ascii="Arial" w:hAnsi="Arial"/>
      <w:lang w:val="en-GB" w:eastAsia="fr-FR"/>
    </w:rPr>
  </w:style>
  <w:style w:type="character" w:customStyle="1" w:styleId="BodyTextIndentChar">
    <w:name w:val="Body Text Indent Char"/>
    <w:basedOn w:val="DefaultParagraphFont"/>
    <w:link w:val="BodyTextIndent"/>
    <w:semiHidden/>
    <w:rsid w:val="006C7785"/>
    <w:rPr>
      <w:sz w:val="22"/>
      <w:lang w:val="en-GB"/>
    </w:rPr>
  </w:style>
  <w:style w:type="character" w:customStyle="1" w:styleId="BodyText3Char">
    <w:name w:val="Body Text 3 Char"/>
    <w:basedOn w:val="DefaultParagraphFont"/>
    <w:link w:val="BodyText3"/>
    <w:semiHidden/>
    <w:rsid w:val="006C7785"/>
    <w:rPr>
      <w:bCs/>
      <w:i/>
      <w:sz w:val="22"/>
      <w:lang w:val="en-GB"/>
    </w:rPr>
  </w:style>
  <w:style w:type="character" w:customStyle="1" w:styleId="BodyTextIndent2Char">
    <w:name w:val="Body Text Indent 2 Char"/>
    <w:basedOn w:val="DefaultParagraphFont"/>
    <w:link w:val="BodyTextIndent2"/>
    <w:semiHidden/>
    <w:rsid w:val="006C7785"/>
    <w:rPr>
      <w:bCs/>
      <w:sz w:val="22"/>
      <w:lang w:val="en-GB"/>
    </w:rPr>
  </w:style>
  <w:style w:type="character" w:customStyle="1" w:styleId="FootnoteTextChar">
    <w:name w:val="Footnote Text Char"/>
    <w:basedOn w:val="DefaultParagraphFont"/>
    <w:link w:val="FootnoteText"/>
    <w:semiHidden/>
    <w:rsid w:val="006C7785"/>
    <w:rPr>
      <w:rFonts w:ascii="Arial" w:hAnsi="Arial"/>
      <w:lang w:val="en-AU"/>
    </w:rPr>
  </w:style>
  <w:style w:type="table" w:styleId="PlainTable2">
    <w:name w:val="Plain Table 2"/>
    <w:basedOn w:val="TableNormal"/>
    <w:uiPriority w:val="42"/>
    <w:rsid w:val="006C7785"/>
    <w:rPr>
      <w:rFonts w:asciiTheme="minorHAnsi" w:eastAsiaTheme="minorHAnsi" w:hAnsiTheme="minorHAnsi" w:cstheme="minorBidi"/>
      <w:kern w:val="2"/>
      <w:sz w:val="22"/>
      <w:szCs w:val="22"/>
      <w:lang w:val="en-GB"/>
      <w14:ligatures w14:val="standardContextual"/>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6C7785"/>
    <w:rPr>
      <w:rFonts w:asciiTheme="minorHAnsi" w:eastAsiaTheme="minorHAnsi" w:hAnsiTheme="minorHAnsi" w:cstheme="minorBidi"/>
      <w:kern w:val="2"/>
      <w:sz w:val="22"/>
      <w:szCs w:val="22"/>
      <w:lang w:val="en-GB"/>
      <w14:ligatures w14:val="standardContextual"/>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ListParagraphChar">
    <w:name w:val="List Paragraph Char"/>
    <w:link w:val="ListParagraph"/>
    <w:uiPriority w:val="34"/>
    <w:locked/>
    <w:rsid w:val="00D64D02"/>
    <w:rPr>
      <w:rFonts w:ascii="Arial" w:hAnsi="Arial"/>
      <w:snapToGrid w:val="0"/>
      <w:lang w:val="en-GB"/>
    </w:rPr>
  </w:style>
  <w:style w:type="paragraph" w:customStyle="1" w:styleId="BlockQuote">
    <w:name w:val="Block Quote"/>
    <w:basedOn w:val="Quote"/>
    <w:qFormat/>
    <w:rsid w:val="00D050ED"/>
    <w:pPr>
      <w:spacing w:before="0"/>
      <w:ind w:left="720" w:right="720"/>
      <w:jc w:val="left"/>
    </w:pPr>
    <w:rPr>
      <w:rFonts w:ascii="Arial" w:eastAsia="MS Mincho" w:hAnsi="Arial" w:cs="Times New Roman"/>
      <w:color w:val="000000"/>
      <w:kern w:val="0"/>
      <w:sz w:val="20"/>
      <w:szCs w:val="20"/>
      <w:lang w:eastAsia="ja-JP"/>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986279">
      <w:bodyDiv w:val="1"/>
      <w:marLeft w:val="0"/>
      <w:marRight w:val="0"/>
      <w:marTop w:val="0"/>
      <w:marBottom w:val="0"/>
      <w:divBdr>
        <w:top w:val="none" w:sz="0" w:space="0" w:color="auto"/>
        <w:left w:val="none" w:sz="0" w:space="0" w:color="auto"/>
        <w:bottom w:val="none" w:sz="0" w:space="0" w:color="auto"/>
        <w:right w:val="none" w:sz="0" w:space="0" w:color="auto"/>
      </w:divBdr>
    </w:div>
    <w:div w:id="27537692">
      <w:bodyDiv w:val="1"/>
      <w:marLeft w:val="0"/>
      <w:marRight w:val="0"/>
      <w:marTop w:val="0"/>
      <w:marBottom w:val="0"/>
      <w:divBdr>
        <w:top w:val="none" w:sz="0" w:space="0" w:color="auto"/>
        <w:left w:val="none" w:sz="0" w:space="0" w:color="auto"/>
        <w:bottom w:val="none" w:sz="0" w:space="0" w:color="auto"/>
        <w:right w:val="none" w:sz="0" w:space="0" w:color="auto"/>
      </w:divBdr>
    </w:div>
    <w:div w:id="35325211">
      <w:bodyDiv w:val="1"/>
      <w:marLeft w:val="0"/>
      <w:marRight w:val="0"/>
      <w:marTop w:val="0"/>
      <w:marBottom w:val="0"/>
      <w:divBdr>
        <w:top w:val="none" w:sz="0" w:space="0" w:color="auto"/>
        <w:left w:val="none" w:sz="0" w:space="0" w:color="auto"/>
        <w:bottom w:val="none" w:sz="0" w:space="0" w:color="auto"/>
        <w:right w:val="none" w:sz="0" w:space="0" w:color="auto"/>
      </w:divBdr>
    </w:div>
    <w:div w:id="71124199">
      <w:bodyDiv w:val="1"/>
      <w:marLeft w:val="0"/>
      <w:marRight w:val="0"/>
      <w:marTop w:val="0"/>
      <w:marBottom w:val="0"/>
      <w:divBdr>
        <w:top w:val="none" w:sz="0" w:space="0" w:color="auto"/>
        <w:left w:val="none" w:sz="0" w:space="0" w:color="auto"/>
        <w:bottom w:val="none" w:sz="0" w:space="0" w:color="auto"/>
        <w:right w:val="none" w:sz="0" w:space="0" w:color="auto"/>
      </w:divBdr>
    </w:div>
    <w:div w:id="95949915">
      <w:bodyDiv w:val="1"/>
      <w:marLeft w:val="0"/>
      <w:marRight w:val="0"/>
      <w:marTop w:val="0"/>
      <w:marBottom w:val="0"/>
      <w:divBdr>
        <w:top w:val="none" w:sz="0" w:space="0" w:color="auto"/>
        <w:left w:val="none" w:sz="0" w:space="0" w:color="auto"/>
        <w:bottom w:val="none" w:sz="0" w:space="0" w:color="auto"/>
        <w:right w:val="none" w:sz="0" w:space="0" w:color="auto"/>
      </w:divBdr>
    </w:div>
    <w:div w:id="114829866">
      <w:bodyDiv w:val="1"/>
      <w:marLeft w:val="0"/>
      <w:marRight w:val="0"/>
      <w:marTop w:val="0"/>
      <w:marBottom w:val="0"/>
      <w:divBdr>
        <w:top w:val="none" w:sz="0" w:space="0" w:color="auto"/>
        <w:left w:val="none" w:sz="0" w:space="0" w:color="auto"/>
        <w:bottom w:val="none" w:sz="0" w:space="0" w:color="auto"/>
        <w:right w:val="none" w:sz="0" w:space="0" w:color="auto"/>
      </w:divBdr>
    </w:div>
    <w:div w:id="125974596">
      <w:bodyDiv w:val="1"/>
      <w:marLeft w:val="0"/>
      <w:marRight w:val="0"/>
      <w:marTop w:val="0"/>
      <w:marBottom w:val="0"/>
      <w:divBdr>
        <w:top w:val="none" w:sz="0" w:space="0" w:color="auto"/>
        <w:left w:val="none" w:sz="0" w:space="0" w:color="auto"/>
        <w:bottom w:val="none" w:sz="0" w:space="0" w:color="auto"/>
        <w:right w:val="none" w:sz="0" w:space="0" w:color="auto"/>
      </w:divBdr>
    </w:div>
    <w:div w:id="162089136">
      <w:bodyDiv w:val="1"/>
      <w:marLeft w:val="0"/>
      <w:marRight w:val="0"/>
      <w:marTop w:val="0"/>
      <w:marBottom w:val="0"/>
      <w:divBdr>
        <w:top w:val="none" w:sz="0" w:space="0" w:color="auto"/>
        <w:left w:val="none" w:sz="0" w:space="0" w:color="auto"/>
        <w:bottom w:val="none" w:sz="0" w:space="0" w:color="auto"/>
        <w:right w:val="none" w:sz="0" w:space="0" w:color="auto"/>
      </w:divBdr>
    </w:div>
    <w:div w:id="162942652">
      <w:bodyDiv w:val="1"/>
      <w:marLeft w:val="0"/>
      <w:marRight w:val="0"/>
      <w:marTop w:val="0"/>
      <w:marBottom w:val="0"/>
      <w:divBdr>
        <w:top w:val="none" w:sz="0" w:space="0" w:color="auto"/>
        <w:left w:val="none" w:sz="0" w:space="0" w:color="auto"/>
        <w:bottom w:val="none" w:sz="0" w:space="0" w:color="auto"/>
        <w:right w:val="none" w:sz="0" w:space="0" w:color="auto"/>
      </w:divBdr>
    </w:div>
    <w:div w:id="184566247">
      <w:bodyDiv w:val="1"/>
      <w:marLeft w:val="0"/>
      <w:marRight w:val="0"/>
      <w:marTop w:val="0"/>
      <w:marBottom w:val="0"/>
      <w:divBdr>
        <w:top w:val="none" w:sz="0" w:space="0" w:color="auto"/>
        <w:left w:val="none" w:sz="0" w:space="0" w:color="auto"/>
        <w:bottom w:val="none" w:sz="0" w:space="0" w:color="auto"/>
        <w:right w:val="none" w:sz="0" w:space="0" w:color="auto"/>
      </w:divBdr>
    </w:div>
    <w:div w:id="200215621">
      <w:bodyDiv w:val="1"/>
      <w:marLeft w:val="0"/>
      <w:marRight w:val="0"/>
      <w:marTop w:val="0"/>
      <w:marBottom w:val="0"/>
      <w:divBdr>
        <w:top w:val="none" w:sz="0" w:space="0" w:color="auto"/>
        <w:left w:val="none" w:sz="0" w:space="0" w:color="auto"/>
        <w:bottom w:val="none" w:sz="0" w:space="0" w:color="auto"/>
        <w:right w:val="none" w:sz="0" w:space="0" w:color="auto"/>
      </w:divBdr>
    </w:div>
    <w:div w:id="211812833">
      <w:bodyDiv w:val="1"/>
      <w:marLeft w:val="0"/>
      <w:marRight w:val="0"/>
      <w:marTop w:val="0"/>
      <w:marBottom w:val="0"/>
      <w:divBdr>
        <w:top w:val="none" w:sz="0" w:space="0" w:color="auto"/>
        <w:left w:val="none" w:sz="0" w:space="0" w:color="auto"/>
        <w:bottom w:val="none" w:sz="0" w:space="0" w:color="auto"/>
        <w:right w:val="none" w:sz="0" w:space="0" w:color="auto"/>
      </w:divBdr>
    </w:div>
    <w:div w:id="228687263">
      <w:bodyDiv w:val="1"/>
      <w:marLeft w:val="0"/>
      <w:marRight w:val="0"/>
      <w:marTop w:val="0"/>
      <w:marBottom w:val="0"/>
      <w:divBdr>
        <w:top w:val="none" w:sz="0" w:space="0" w:color="auto"/>
        <w:left w:val="none" w:sz="0" w:space="0" w:color="auto"/>
        <w:bottom w:val="none" w:sz="0" w:space="0" w:color="auto"/>
        <w:right w:val="none" w:sz="0" w:space="0" w:color="auto"/>
      </w:divBdr>
    </w:div>
    <w:div w:id="270433766">
      <w:bodyDiv w:val="1"/>
      <w:marLeft w:val="0"/>
      <w:marRight w:val="0"/>
      <w:marTop w:val="0"/>
      <w:marBottom w:val="0"/>
      <w:divBdr>
        <w:top w:val="none" w:sz="0" w:space="0" w:color="auto"/>
        <w:left w:val="none" w:sz="0" w:space="0" w:color="auto"/>
        <w:bottom w:val="none" w:sz="0" w:space="0" w:color="auto"/>
        <w:right w:val="none" w:sz="0" w:space="0" w:color="auto"/>
      </w:divBdr>
    </w:div>
    <w:div w:id="273247280">
      <w:bodyDiv w:val="1"/>
      <w:marLeft w:val="0"/>
      <w:marRight w:val="0"/>
      <w:marTop w:val="0"/>
      <w:marBottom w:val="0"/>
      <w:divBdr>
        <w:top w:val="none" w:sz="0" w:space="0" w:color="auto"/>
        <w:left w:val="none" w:sz="0" w:space="0" w:color="auto"/>
        <w:bottom w:val="none" w:sz="0" w:space="0" w:color="auto"/>
        <w:right w:val="none" w:sz="0" w:space="0" w:color="auto"/>
      </w:divBdr>
    </w:div>
    <w:div w:id="307785282">
      <w:bodyDiv w:val="1"/>
      <w:marLeft w:val="0"/>
      <w:marRight w:val="0"/>
      <w:marTop w:val="0"/>
      <w:marBottom w:val="0"/>
      <w:divBdr>
        <w:top w:val="none" w:sz="0" w:space="0" w:color="auto"/>
        <w:left w:val="none" w:sz="0" w:space="0" w:color="auto"/>
        <w:bottom w:val="none" w:sz="0" w:space="0" w:color="auto"/>
        <w:right w:val="none" w:sz="0" w:space="0" w:color="auto"/>
      </w:divBdr>
    </w:div>
    <w:div w:id="318996419">
      <w:bodyDiv w:val="1"/>
      <w:marLeft w:val="0"/>
      <w:marRight w:val="0"/>
      <w:marTop w:val="0"/>
      <w:marBottom w:val="0"/>
      <w:divBdr>
        <w:top w:val="none" w:sz="0" w:space="0" w:color="auto"/>
        <w:left w:val="none" w:sz="0" w:space="0" w:color="auto"/>
        <w:bottom w:val="none" w:sz="0" w:space="0" w:color="auto"/>
        <w:right w:val="none" w:sz="0" w:space="0" w:color="auto"/>
      </w:divBdr>
    </w:div>
    <w:div w:id="325941761">
      <w:bodyDiv w:val="1"/>
      <w:marLeft w:val="0"/>
      <w:marRight w:val="0"/>
      <w:marTop w:val="0"/>
      <w:marBottom w:val="0"/>
      <w:divBdr>
        <w:top w:val="none" w:sz="0" w:space="0" w:color="auto"/>
        <w:left w:val="none" w:sz="0" w:space="0" w:color="auto"/>
        <w:bottom w:val="none" w:sz="0" w:space="0" w:color="auto"/>
        <w:right w:val="none" w:sz="0" w:space="0" w:color="auto"/>
      </w:divBdr>
    </w:div>
    <w:div w:id="327632530">
      <w:bodyDiv w:val="1"/>
      <w:marLeft w:val="0"/>
      <w:marRight w:val="0"/>
      <w:marTop w:val="0"/>
      <w:marBottom w:val="0"/>
      <w:divBdr>
        <w:top w:val="none" w:sz="0" w:space="0" w:color="auto"/>
        <w:left w:val="none" w:sz="0" w:space="0" w:color="auto"/>
        <w:bottom w:val="none" w:sz="0" w:space="0" w:color="auto"/>
        <w:right w:val="none" w:sz="0" w:space="0" w:color="auto"/>
      </w:divBdr>
    </w:div>
    <w:div w:id="341706626">
      <w:bodyDiv w:val="1"/>
      <w:marLeft w:val="0"/>
      <w:marRight w:val="0"/>
      <w:marTop w:val="0"/>
      <w:marBottom w:val="0"/>
      <w:divBdr>
        <w:top w:val="none" w:sz="0" w:space="0" w:color="auto"/>
        <w:left w:val="none" w:sz="0" w:space="0" w:color="auto"/>
        <w:bottom w:val="none" w:sz="0" w:space="0" w:color="auto"/>
        <w:right w:val="none" w:sz="0" w:space="0" w:color="auto"/>
      </w:divBdr>
    </w:div>
    <w:div w:id="345792944">
      <w:bodyDiv w:val="1"/>
      <w:marLeft w:val="0"/>
      <w:marRight w:val="0"/>
      <w:marTop w:val="0"/>
      <w:marBottom w:val="0"/>
      <w:divBdr>
        <w:top w:val="none" w:sz="0" w:space="0" w:color="auto"/>
        <w:left w:val="none" w:sz="0" w:space="0" w:color="auto"/>
        <w:bottom w:val="none" w:sz="0" w:space="0" w:color="auto"/>
        <w:right w:val="none" w:sz="0" w:space="0" w:color="auto"/>
      </w:divBdr>
    </w:div>
    <w:div w:id="355467927">
      <w:bodyDiv w:val="1"/>
      <w:marLeft w:val="0"/>
      <w:marRight w:val="0"/>
      <w:marTop w:val="0"/>
      <w:marBottom w:val="0"/>
      <w:divBdr>
        <w:top w:val="none" w:sz="0" w:space="0" w:color="auto"/>
        <w:left w:val="none" w:sz="0" w:space="0" w:color="auto"/>
        <w:bottom w:val="none" w:sz="0" w:space="0" w:color="auto"/>
        <w:right w:val="none" w:sz="0" w:space="0" w:color="auto"/>
      </w:divBdr>
    </w:div>
    <w:div w:id="357513400">
      <w:bodyDiv w:val="1"/>
      <w:marLeft w:val="0"/>
      <w:marRight w:val="0"/>
      <w:marTop w:val="0"/>
      <w:marBottom w:val="0"/>
      <w:divBdr>
        <w:top w:val="none" w:sz="0" w:space="0" w:color="auto"/>
        <w:left w:val="none" w:sz="0" w:space="0" w:color="auto"/>
        <w:bottom w:val="none" w:sz="0" w:space="0" w:color="auto"/>
        <w:right w:val="none" w:sz="0" w:space="0" w:color="auto"/>
      </w:divBdr>
    </w:div>
    <w:div w:id="373893936">
      <w:bodyDiv w:val="1"/>
      <w:marLeft w:val="0"/>
      <w:marRight w:val="0"/>
      <w:marTop w:val="0"/>
      <w:marBottom w:val="0"/>
      <w:divBdr>
        <w:top w:val="none" w:sz="0" w:space="0" w:color="auto"/>
        <w:left w:val="none" w:sz="0" w:space="0" w:color="auto"/>
        <w:bottom w:val="none" w:sz="0" w:space="0" w:color="auto"/>
        <w:right w:val="none" w:sz="0" w:space="0" w:color="auto"/>
      </w:divBdr>
    </w:div>
    <w:div w:id="377320968">
      <w:bodyDiv w:val="1"/>
      <w:marLeft w:val="0"/>
      <w:marRight w:val="0"/>
      <w:marTop w:val="0"/>
      <w:marBottom w:val="0"/>
      <w:divBdr>
        <w:top w:val="none" w:sz="0" w:space="0" w:color="auto"/>
        <w:left w:val="none" w:sz="0" w:space="0" w:color="auto"/>
        <w:bottom w:val="none" w:sz="0" w:space="0" w:color="auto"/>
        <w:right w:val="none" w:sz="0" w:space="0" w:color="auto"/>
      </w:divBdr>
    </w:div>
    <w:div w:id="378626640">
      <w:bodyDiv w:val="1"/>
      <w:marLeft w:val="0"/>
      <w:marRight w:val="0"/>
      <w:marTop w:val="0"/>
      <w:marBottom w:val="0"/>
      <w:divBdr>
        <w:top w:val="none" w:sz="0" w:space="0" w:color="auto"/>
        <w:left w:val="none" w:sz="0" w:space="0" w:color="auto"/>
        <w:bottom w:val="none" w:sz="0" w:space="0" w:color="auto"/>
        <w:right w:val="none" w:sz="0" w:space="0" w:color="auto"/>
      </w:divBdr>
    </w:div>
    <w:div w:id="404691561">
      <w:bodyDiv w:val="1"/>
      <w:marLeft w:val="0"/>
      <w:marRight w:val="0"/>
      <w:marTop w:val="0"/>
      <w:marBottom w:val="0"/>
      <w:divBdr>
        <w:top w:val="none" w:sz="0" w:space="0" w:color="auto"/>
        <w:left w:val="none" w:sz="0" w:space="0" w:color="auto"/>
        <w:bottom w:val="none" w:sz="0" w:space="0" w:color="auto"/>
        <w:right w:val="none" w:sz="0" w:space="0" w:color="auto"/>
      </w:divBdr>
    </w:div>
    <w:div w:id="406080391">
      <w:bodyDiv w:val="1"/>
      <w:marLeft w:val="0"/>
      <w:marRight w:val="0"/>
      <w:marTop w:val="0"/>
      <w:marBottom w:val="0"/>
      <w:divBdr>
        <w:top w:val="none" w:sz="0" w:space="0" w:color="auto"/>
        <w:left w:val="none" w:sz="0" w:space="0" w:color="auto"/>
        <w:bottom w:val="none" w:sz="0" w:space="0" w:color="auto"/>
        <w:right w:val="none" w:sz="0" w:space="0" w:color="auto"/>
      </w:divBdr>
    </w:div>
    <w:div w:id="410397196">
      <w:bodyDiv w:val="1"/>
      <w:marLeft w:val="0"/>
      <w:marRight w:val="0"/>
      <w:marTop w:val="0"/>
      <w:marBottom w:val="0"/>
      <w:divBdr>
        <w:top w:val="none" w:sz="0" w:space="0" w:color="auto"/>
        <w:left w:val="none" w:sz="0" w:space="0" w:color="auto"/>
        <w:bottom w:val="none" w:sz="0" w:space="0" w:color="auto"/>
        <w:right w:val="none" w:sz="0" w:space="0" w:color="auto"/>
      </w:divBdr>
    </w:div>
    <w:div w:id="423767902">
      <w:bodyDiv w:val="1"/>
      <w:marLeft w:val="0"/>
      <w:marRight w:val="0"/>
      <w:marTop w:val="0"/>
      <w:marBottom w:val="0"/>
      <w:divBdr>
        <w:top w:val="none" w:sz="0" w:space="0" w:color="auto"/>
        <w:left w:val="none" w:sz="0" w:space="0" w:color="auto"/>
        <w:bottom w:val="none" w:sz="0" w:space="0" w:color="auto"/>
        <w:right w:val="none" w:sz="0" w:space="0" w:color="auto"/>
      </w:divBdr>
    </w:div>
    <w:div w:id="449979174">
      <w:bodyDiv w:val="1"/>
      <w:marLeft w:val="0"/>
      <w:marRight w:val="0"/>
      <w:marTop w:val="0"/>
      <w:marBottom w:val="0"/>
      <w:divBdr>
        <w:top w:val="none" w:sz="0" w:space="0" w:color="auto"/>
        <w:left w:val="none" w:sz="0" w:space="0" w:color="auto"/>
        <w:bottom w:val="none" w:sz="0" w:space="0" w:color="auto"/>
        <w:right w:val="none" w:sz="0" w:space="0" w:color="auto"/>
      </w:divBdr>
    </w:div>
    <w:div w:id="461771259">
      <w:bodyDiv w:val="1"/>
      <w:marLeft w:val="0"/>
      <w:marRight w:val="0"/>
      <w:marTop w:val="0"/>
      <w:marBottom w:val="0"/>
      <w:divBdr>
        <w:top w:val="none" w:sz="0" w:space="0" w:color="auto"/>
        <w:left w:val="none" w:sz="0" w:space="0" w:color="auto"/>
        <w:bottom w:val="none" w:sz="0" w:space="0" w:color="auto"/>
        <w:right w:val="none" w:sz="0" w:space="0" w:color="auto"/>
      </w:divBdr>
    </w:div>
    <w:div w:id="466581655">
      <w:bodyDiv w:val="1"/>
      <w:marLeft w:val="0"/>
      <w:marRight w:val="0"/>
      <w:marTop w:val="0"/>
      <w:marBottom w:val="0"/>
      <w:divBdr>
        <w:top w:val="none" w:sz="0" w:space="0" w:color="auto"/>
        <w:left w:val="none" w:sz="0" w:space="0" w:color="auto"/>
        <w:bottom w:val="none" w:sz="0" w:space="0" w:color="auto"/>
        <w:right w:val="none" w:sz="0" w:space="0" w:color="auto"/>
      </w:divBdr>
    </w:div>
    <w:div w:id="469710034">
      <w:bodyDiv w:val="1"/>
      <w:marLeft w:val="0"/>
      <w:marRight w:val="0"/>
      <w:marTop w:val="0"/>
      <w:marBottom w:val="0"/>
      <w:divBdr>
        <w:top w:val="none" w:sz="0" w:space="0" w:color="auto"/>
        <w:left w:val="none" w:sz="0" w:space="0" w:color="auto"/>
        <w:bottom w:val="none" w:sz="0" w:space="0" w:color="auto"/>
        <w:right w:val="none" w:sz="0" w:space="0" w:color="auto"/>
      </w:divBdr>
    </w:div>
    <w:div w:id="488711381">
      <w:bodyDiv w:val="1"/>
      <w:marLeft w:val="0"/>
      <w:marRight w:val="0"/>
      <w:marTop w:val="0"/>
      <w:marBottom w:val="0"/>
      <w:divBdr>
        <w:top w:val="none" w:sz="0" w:space="0" w:color="auto"/>
        <w:left w:val="none" w:sz="0" w:space="0" w:color="auto"/>
        <w:bottom w:val="none" w:sz="0" w:space="0" w:color="auto"/>
        <w:right w:val="none" w:sz="0" w:space="0" w:color="auto"/>
      </w:divBdr>
    </w:div>
    <w:div w:id="500707038">
      <w:bodyDiv w:val="1"/>
      <w:marLeft w:val="0"/>
      <w:marRight w:val="0"/>
      <w:marTop w:val="0"/>
      <w:marBottom w:val="0"/>
      <w:divBdr>
        <w:top w:val="none" w:sz="0" w:space="0" w:color="auto"/>
        <w:left w:val="none" w:sz="0" w:space="0" w:color="auto"/>
        <w:bottom w:val="none" w:sz="0" w:space="0" w:color="auto"/>
        <w:right w:val="none" w:sz="0" w:space="0" w:color="auto"/>
      </w:divBdr>
    </w:div>
    <w:div w:id="540674889">
      <w:bodyDiv w:val="1"/>
      <w:marLeft w:val="0"/>
      <w:marRight w:val="0"/>
      <w:marTop w:val="0"/>
      <w:marBottom w:val="0"/>
      <w:divBdr>
        <w:top w:val="none" w:sz="0" w:space="0" w:color="auto"/>
        <w:left w:val="none" w:sz="0" w:space="0" w:color="auto"/>
        <w:bottom w:val="none" w:sz="0" w:space="0" w:color="auto"/>
        <w:right w:val="none" w:sz="0" w:space="0" w:color="auto"/>
      </w:divBdr>
    </w:div>
    <w:div w:id="549612758">
      <w:bodyDiv w:val="1"/>
      <w:marLeft w:val="0"/>
      <w:marRight w:val="0"/>
      <w:marTop w:val="0"/>
      <w:marBottom w:val="0"/>
      <w:divBdr>
        <w:top w:val="none" w:sz="0" w:space="0" w:color="auto"/>
        <w:left w:val="none" w:sz="0" w:space="0" w:color="auto"/>
        <w:bottom w:val="none" w:sz="0" w:space="0" w:color="auto"/>
        <w:right w:val="none" w:sz="0" w:space="0" w:color="auto"/>
      </w:divBdr>
    </w:div>
    <w:div w:id="564805583">
      <w:bodyDiv w:val="1"/>
      <w:marLeft w:val="0"/>
      <w:marRight w:val="0"/>
      <w:marTop w:val="0"/>
      <w:marBottom w:val="0"/>
      <w:divBdr>
        <w:top w:val="none" w:sz="0" w:space="0" w:color="auto"/>
        <w:left w:val="none" w:sz="0" w:space="0" w:color="auto"/>
        <w:bottom w:val="none" w:sz="0" w:space="0" w:color="auto"/>
        <w:right w:val="none" w:sz="0" w:space="0" w:color="auto"/>
      </w:divBdr>
    </w:div>
    <w:div w:id="566956113">
      <w:bodyDiv w:val="1"/>
      <w:marLeft w:val="0"/>
      <w:marRight w:val="0"/>
      <w:marTop w:val="0"/>
      <w:marBottom w:val="0"/>
      <w:divBdr>
        <w:top w:val="none" w:sz="0" w:space="0" w:color="auto"/>
        <w:left w:val="none" w:sz="0" w:space="0" w:color="auto"/>
        <w:bottom w:val="none" w:sz="0" w:space="0" w:color="auto"/>
        <w:right w:val="none" w:sz="0" w:space="0" w:color="auto"/>
      </w:divBdr>
    </w:div>
    <w:div w:id="599678611">
      <w:bodyDiv w:val="1"/>
      <w:marLeft w:val="0"/>
      <w:marRight w:val="0"/>
      <w:marTop w:val="0"/>
      <w:marBottom w:val="0"/>
      <w:divBdr>
        <w:top w:val="none" w:sz="0" w:space="0" w:color="auto"/>
        <w:left w:val="none" w:sz="0" w:space="0" w:color="auto"/>
        <w:bottom w:val="none" w:sz="0" w:space="0" w:color="auto"/>
        <w:right w:val="none" w:sz="0" w:space="0" w:color="auto"/>
      </w:divBdr>
    </w:div>
    <w:div w:id="602612454">
      <w:bodyDiv w:val="1"/>
      <w:marLeft w:val="0"/>
      <w:marRight w:val="0"/>
      <w:marTop w:val="0"/>
      <w:marBottom w:val="0"/>
      <w:divBdr>
        <w:top w:val="none" w:sz="0" w:space="0" w:color="auto"/>
        <w:left w:val="none" w:sz="0" w:space="0" w:color="auto"/>
        <w:bottom w:val="none" w:sz="0" w:space="0" w:color="auto"/>
        <w:right w:val="none" w:sz="0" w:space="0" w:color="auto"/>
      </w:divBdr>
    </w:div>
    <w:div w:id="610287146">
      <w:bodyDiv w:val="1"/>
      <w:marLeft w:val="0"/>
      <w:marRight w:val="0"/>
      <w:marTop w:val="0"/>
      <w:marBottom w:val="0"/>
      <w:divBdr>
        <w:top w:val="none" w:sz="0" w:space="0" w:color="auto"/>
        <w:left w:val="none" w:sz="0" w:space="0" w:color="auto"/>
        <w:bottom w:val="none" w:sz="0" w:space="0" w:color="auto"/>
        <w:right w:val="none" w:sz="0" w:space="0" w:color="auto"/>
      </w:divBdr>
    </w:div>
    <w:div w:id="626086403">
      <w:bodyDiv w:val="1"/>
      <w:marLeft w:val="0"/>
      <w:marRight w:val="0"/>
      <w:marTop w:val="0"/>
      <w:marBottom w:val="0"/>
      <w:divBdr>
        <w:top w:val="none" w:sz="0" w:space="0" w:color="auto"/>
        <w:left w:val="none" w:sz="0" w:space="0" w:color="auto"/>
        <w:bottom w:val="none" w:sz="0" w:space="0" w:color="auto"/>
        <w:right w:val="none" w:sz="0" w:space="0" w:color="auto"/>
      </w:divBdr>
    </w:div>
    <w:div w:id="638923868">
      <w:bodyDiv w:val="1"/>
      <w:marLeft w:val="0"/>
      <w:marRight w:val="0"/>
      <w:marTop w:val="0"/>
      <w:marBottom w:val="0"/>
      <w:divBdr>
        <w:top w:val="none" w:sz="0" w:space="0" w:color="auto"/>
        <w:left w:val="none" w:sz="0" w:space="0" w:color="auto"/>
        <w:bottom w:val="none" w:sz="0" w:space="0" w:color="auto"/>
        <w:right w:val="none" w:sz="0" w:space="0" w:color="auto"/>
      </w:divBdr>
    </w:div>
    <w:div w:id="646472129">
      <w:bodyDiv w:val="1"/>
      <w:marLeft w:val="0"/>
      <w:marRight w:val="0"/>
      <w:marTop w:val="0"/>
      <w:marBottom w:val="0"/>
      <w:divBdr>
        <w:top w:val="none" w:sz="0" w:space="0" w:color="auto"/>
        <w:left w:val="none" w:sz="0" w:space="0" w:color="auto"/>
        <w:bottom w:val="none" w:sz="0" w:space="0" w:color="auto"/>
        <w:right w:val="none" w:sz="0" w:space="0" w:color="auto"/>
      </w:divBdr>
    </w:div>
    <w:div w:id="660431904">
      <w:bodyDiv w:val="1"/>
      <w:marLeft w:val="0"/>
      <w:marRight w:val="0"/>
      <w:marTop w:val="0"/>
      <w:marBottom w:val="0"/>
      <w:divBdr>
        <w:top w:val="none" w:sz="0" w:space="0" w:color="auto"/>
        <w:left w:val="none" w:sz="0" w:space="0" w:color="auto"/>
        <w:bottom w:val="none" w:sz="0" w:space="0" w:color="auto"/>
        <w:right w:val="none" w:sz="0" w:space="0" w:color="auto"/>
      </w:divBdr>
    </w:div>
    <w:div w:id="671375225">
      <w:bodyDiv w:val="1"/>
      <w:marLeft w:val="0"/>
      <w:marRight w:val="0"/>
      <w:marTop w:val="0"/>
      <w:marBottom w:val="0"/>
      <w:divBdr>
        <w:top w:val="none" w:sz="0" w:space="0" w:color="auto"/>
        <w:left w:val="none" w:sz="0" w:space="0" w:color="auto"/>
        <w:bottom w:val="none" w:sz="0" w:space="0" w:color="auto"/>
        <w:right w:val="none" w:sz="0" w:space="0" w:color="auto"/>
      </w:divBdr>
    </w:div>
    <w:div w:id="671953341">
      <w:bodyDiv w:val="1"/>
      <w:marLeft w:val="0"/>
      <w:marRight w:val="0"/>
      <w:marTop w:val="0"/>
      <w:marBottom w:val="0"/>
      <w:divBdr>
        <w:top w:val="none" w:sz="0" w:space="0" w:color="auto"/>
        <w:left w:val="none" w:sz="0" w:space="0" w:color="auto"/>
        <w:bottom w:val="none" w:sz="0" w:space="0" w:color="auto"/>
        <w:right w:val="none" w:sz="0" w:space="0" w:color="auto"/>
      </w:divBdr>
    </w:div>
    <w:div w:id="682974356">
      <w:bodyDiv w:val="1"/>
      <w:marLeft w:val="0"/>
      <w:marRight w:val="0"/>
      <w:marTop w:val="0"/>
      <w:marBottom w:val="0"/>
      <w:divBdr>
        <w:top w:val="none" w:sz="0" w:space="0" w:color="auto"/>
        <w:left w:val="none" w:sz="0" w:space="0" w:color="auto"/>
        <w:bottom w:val="none" w:sz="0" w:space="0" w:color="auto"/>
        <w:right w:val="none" w:sz="0" w:space="0" w:color="auto"/>
      </w:divBdr>
    </w:div>
    <w:div w:id="704208489">
      <w:bodyDiv w:val="1"/>
      <w:marLeft w:val="0"/>
      <w:marRight w:val="0"/>
      <w:marTop w:val="0"/>
      <w:marBottom w:val="0"/>
      <w:divBdr>
        <w:top w:val="none" w:sz="0" w:space="0" w:color="auto"/>
        <w:left w:val="none" w:sz="0" w:space="0" w:color="auto"/>
        <w:bottom w:val="none" w:sz="0" w:space="0" w:color="auto"/>
        <w:right w:val="none" w:sz="0" w:space="0" w:color="auto"/>
      </w:divBdr>
    </w:div>
    <w:div w:id="709456479">
      <w:bodyDiv w:val="1"/>
      <w:marLeft w:val="0"/>
      <w:marRight w:val="0"/>
      <w:marTop w:val="0"/>
      <w:marBottom w:val="0"/>
      <w:divBdr>
        <w:top w:val="none" w:sz="0" w:space="0" w:color="auto"/>
        <w:left w:val="none" w:sz="0" w:space="0" w:color="auto"/>
        <w:bottom w:val="none" w:sz="0" w:space="0" w:color="auto"/>
        <w:right w:val="none" w:sz="0" w:space="0" w:color="auto"/>
      </w:divBdr>
    </w:div>
    <w:div w:id="732627483">
      <w:bodyDiv w:val="1"/>
      <w:marLeft w:val="0"/>
      <w:marRight w:val="0"/>
      <w:marTop w:val="0"/>
      <w:marBottom w:val="0"/>
      <w:divBdr>
        <w:top w:val="none" w:sz="0" w:space="0" w:color="auto"/>
        <w:left w:val="none" w:sz="0" w:space="0" w:color="auto"/>
        <w:bottom w:val="none" w:sz="0" w:space="0" w:color="auto"/>
        <w:right w:val="none" w:sz="0" w:space="0" w:color="auto"/>
      </w:divBdr>
    </w:div>
    <w:div w:id="749935979">
      <w:bodyDiv w:val="1"/>
      <w:marLeft w:val="0"/>
      <w:marRight w:val="0"/>
      <w:marTop w:val="0"/>
      <w:marBottom w:val="0"/>
      <w:divBdr>
        <w:top w:val="none" w:sz="0" w:space="0" w:color="auto"/>
        <w:left w:val="none" w:sz="0" w:space="0" w:color="auto"/>
        <w:bottom w:val="none" w:sz="0" w:space="0" w:color="auto"/>
        <w:right w:val="none" w:sz="0" w:space="0" w:color="auto"/>
      </w:divBdr>
    </w:div>
    <w:div w:id="752705611">
      <w:bodyDiv w:val="1"/>
      <w:marLeft w:val="0"/>
      <w:marRight w:val="0"/>
      <w:marTop w:val="0"/>
      <w:marBottom w:val="0"/>
      <w:divBdr>
        <w:top w:val="none" w:sz="0" w:space="0" w:color="auto"/>
        <w:left w:val="none" w:sz="0" w:space="0" w:color="auto"/>
        <w:bottom w:val="none" w:sz="0" w:space="0" w:color="auto"/>
        <w:right w:val="none" w:sz="0" w:space="0" w:color="auto"/>
      </w:divBdr>
    </w:div>
    <w:div w:id="760833264">
      <w:bodyDiv w:val="1"/>
      <w:marLeft w:val="0"/>
      <w:marRight w:val="0"/>
      <w:marTop w:val="0"/>
      <w:marBottom w:val="0"/>
      <w:divBdr>
        <w:top w:val="none" w:sz="0" w:space="0" w:color="auto"/>
        <w:left w:val="none" w:sz="0" w:space="0" w:color="auto"/>
        <w:bottom w:val="none" w:sz="0" w:space="0" w:color="auto"/>
        <w:right w:val="none" w:sz="0" w:space="0" w:color="auto"/>
      </w:divBdr>
    </w:div>
    <w:div w:id="782728931">
      <w:bodyDiv w:val="1"/>
      <w:marLeft w:val="0"/>
      <w:marRight w:val="0"/>
      <w:marTop w:val="0"/>
      <w:marBottom w:val="0"/>
      <w:divBdr>
        <w:top w:val="none" w:sz="0" w:space="0" w:color="auto"/>
        <w:left w:val="none" w:sz="0" w:space="0" w:color="auto"/>
        <w:bottom w:val="none" w:sz="0" w:space="0" w:color="auto"/>
        <w:right w:val="none" w:sz="0" w:space="0" w:color="auto"/>
      </w:divBdr>
    </w:div>
    <w:div w:id="789667529">
      <w:bodyDiv w:val="1"/>
      <w:marLeft w:val="0"/>
      <w:marRight w:val="0"/>
      <w:marTop w:val="0"/>
      <w:marBottom w:val="0"/>
      <w:divBdr>
        <w:top w:val="none" w:sz="0" w:space="0" w:color="auto"/>
        <w:left w:val="none" w:sz="0" w:space="0" w:color="auto"/>
        <w:bottom w:val="none" w:sz="0" w:space="0" w:color="auto"/>
        <w:right w:val="none" w:sz="0" w:space="0" w:color="auto"/>
      </w:divBdr>
    </w:div>
    <w:div w:id="797069212">
      <w:bodyDiv w:val="1"/>
      <w:marLeft w:val="0"/>
      <w:marRight w:val="0"/>
      <w:marTop w:val="0"/>
      <w:marBottom w:val="0"/>
      <w:divBdr>
        <w:top w:val="none" w:sz="0" w:space="0" w:color="auto"/>
        <w:left w:val="none" w:sz="0" w:space="0" w:color="auto"/>
        <w:bottom w:val="none" w:sz="0" w:space="0" w:color="auto"/>
        <w:right w:val="none" w:sz="0" w:space="0" w:color="auto"/>
      </w:divBdr>
    </w:div>
    <w:div w:id="825897225">
      <w:bodyDiv w:val="1"/>
      <w:marLeft w:val="0"/>
      <w:marRight w:val="0"/>
      <w:marTop w:val="0"/>
      <w:marBottom w:val="0"/>
      <w:divBdr>
        <w:top w:val="none" w:sz="0" w:space="0" w:color="auto"/>
        <w:left w:val="none" w:sz="0" w:space="0" w:color="auto"/>
        <w:bottom w:val="none" w:sz="0" w:space="0" w:color="auto"/>
        <w:right w:val="none" w:sz="0" w:space="0" w:color="auto"/>
      </w:divBdr>
    </w:div>
    <w:div w:id="830635287">
      <w:bodyDiv w:val="1"/>
      <w:marLeft w:val="0"/>
      <w:marRight w:val="0"/>
      <w:marTop w:val="0"/>
      <w:marBottom w:val="0"/>
      <w:divBdr>
        <w:top w:val="none" w:sz="0" w:space="0" w:color="auto"/>
        <w:left w:val="none" w:sz="0" w:space="0" w:color="auto"/>
        <w:bottom w:val="none" w:sz="0" w:space="0" w:color="auto"/>
        <w:right w:val="none" w:sz="0" w:space="0" w:color="auto"/>
      </w:divBdr>
    </w:div>
    <w:div w:id="831601758">
      <w:bodyDiv w:val="1"/>
      <w:marLeft w:val="0"/>
      <w:marRight w:val="0"/>
      <w:marTop w:val="0"/>
      <w:marBottom w:val="0"/>
      <w:divBdr>
        <w:top w:val="none" w:sz="0" w:space="0" w:color="auto"/>
        <w:left w:val="none" w:sz="0" w:space="0" w:color="auto"/>
        <w:bottom w:val="none" w:sz="0" w:space="0" w:color="auto"/>
        <w:right w:val="none" w:sz="0" w:space="0" w:color="auto"/>
      </w:divBdr>
    </w:div>
    <w:div w:id="867135979">
      <w:bodyDiv w:val="1"/>
      <w:marLeft w:val="0"/>
      <w:marRight w:val="0"/>
      <w:marTop w:val="0"/>
      <w:marBottom w:val="0"/>
      <w:divBdr>
        <w:top w:val="none" w:sz="0" w:space="0" w:color="auto"/>
        <w:left w:val="none" w:sz="0" w:space="0" w:color="auto"/>
        <w:bottom w:val="none" w:sz="0" w:space="0" w:color="auto"/>
        <w:right w:val="none" w:sz="0" w:space="0" w:color="auto"/>
      </w:divBdr>
    </w:div>
    <w:div w:id="870070370">
      <w:bodyDiv w:val="1"/>
      <w:marLeft w:val="0"/>
      <w:marRight w:val="0"/>
      <w:marTop w:val="0"/>
      <w:marBottom w:val="0"/>
      <w:divBdr>
        <w:top w:val="none" w:sz="0" w:space="0" w:color="auto"/>
        <w:left w:val="none" w:sz="0" w:space="0" w:color="auto"/>
        <w:bottom w:val="none" w:sz="0" w:space="0" w:color="auto"/>
        <w:right w:val="none" w:sz="0" w:space="0" w:color="auto"/>
      </w:divBdr>
    </w:div>
    <w:div w:id="881214167">
      <w:bodyDiv w:val="1"/>
      <w:marLeft w:val="0"/>
      <w:marRight w:val="0"/>
      <w:marTop w:val="0"/>
      <w:marBottom w:val="0"/>
      <w:divBdr>
        <w:top w:val="none" w:sz="0" w:space="0" w:color="auto"/>
        <w:left w:val="none" w:sz="0" w:space="0" w:color="auto"/>
        <w:bottom w:val="none" w:sz="0" w:space="0" w:color="auto"/>
        <w:right w:val="none" w:sz="0" w:space="0" w:color="auto"/>
      </w:divBdr>
    </w:div>
    <w:div w:id="900558293">
      <w:bodyDiv w:val="1"/>
      <w:marLeft w:val="0"/>
      <w:marRight w:val="0"/>
      <w:marTop w:val="0"/>
      <w:marBottom w:val="0"/>
      <w:divBdr>
        <w:top w:val="none" w:sz="0" w:space="0" w:color="auto"/>
        <w:left w:val="none" w:sz="0" w:space="0" w:color="auto"/>
        <w:bottom w:val="none" w:sz="0" w:space="0" w:color="auto"/>
        <w:right w:val="none" w:sz="0" w:space="0" w:color="auto"/>
      </w:divBdr>
    </w:div>
    <w:div w:id="908883842">
      <w:bodyDiv w:val="1"/>
      <w:marLeft w:val="0"/>
      <w:marRight w:val="0"/>
      <w:marTop w:val="0"/>
      <w:marBottom w:val="0"/>
      <w:divBdr>
        <w:top w:val="none" w:sz="0" w:space="0" w:color="auto"/>
        <w:left w:val="none" w:sz="0" w:space="0" w:color="auto"/>
        <w:bottom w:val="none" w:sz="0" w:space="0" w:color="auto"/>
        <w:right w:val="none" w:sz="0" w:space="0" w:color="auto"/>
      </w:divBdr>
    </w:div>
    <w:div w:id="950209877">
      <w:bodyDiv w:val="1"/>
      <w:marLeft w:val="0"/>
      <w:marRight w:val="0"/>
      <w:marTop w:val="0"/>
      <w:marBottom w:val="0"/>
      <w:divBdr>
        <w:top w:val="none" w:sz="0" w:space="0" w:color="auto"/>
        <w:left w:val="none" w:sz="0" w:space="0" w:color="auto"/>
        <w:bottom w:val="none" w:sz="0" w:space="0" w:color="auto"/>
        <w:right w:val="none" w:sz="0" w:space="0" w:color="auto"/>
      </w:divBdr>
    </w:div>
    <w:div w:id="960958319">
      <w:bodyDiv w:val="1"/>
      <w:marLeft w:val="0"/>
      <w:marRight w:val="0"/>
      <w:marTop w:val="0"/>
      <w:marBottom w:val="0"/>
      <w:divBdr>
        <w:top w:val="none" w:sz="0" w:space="0" w:color="auto"/>
        <w:left w:val="none" w:sz="0" w:space="0" w:color="auto"/>
        <w:bottom w:val="none" w:sz="0" w:space="0" w:color="auto"/>
        <w:right w:val="none" w:sz="0" w:space="0" w:color="auto"/>
      </w:divBdr>
    </w:div>
    <w:div w:id="963118699">
      <w:bodyDiv w:val="1"/>
      <w:marLeft w:val="0"/>
      <w:marRight w:val="0"/>
      <w:marTop w:val="0"/>
      <w:marBottom w:val="0"/>
      <w:divBdr>
        <w:top w:val="none" w:sz="0" w:space="0" w:color="auto"/>
        <w:left w:val="none" w:sz="0" w:space="0" w:color="auto"/>
        <w:bottom w:val="none" w:sz="0" w:space="0" w:color="auto"/>
        <w:right w:val="none" w:sz="0" w:space="0" w:color="auto"/>
      </w:divBdr>
    </w:div>
    <w:div w:id="967662197">
      <w:bodyDiv w:val="1"/>
      <w:marLeft w:val="0"/>
      <w:marRight w:val="0"/>
      <w:marTop w:val="0"/>
      <w:marBottom w:val="0"/>
      <w:divBdr>
        <w:top w:val="none" w:sz="0" w:space="0" w:color="auto"/>
        <w:left w:val="none" w:sz="0" w:space="0" w:color="auto"/>
        <w:bottom w:val="none" w:sz="0" w:space="0" w:color="auto"/>
        <w:right w:val="none" w:sz="0" w:space="0" w:color="auto"/>
      </w:divBdr>
    </w:div>
    <w:div w:id="986665677">
      <w:bodyDiv w:val="1"/>
      <w:marLeft w:val="0"/>
      <w:marRight w:val="0"/>
      <w:marTop w:val="0"/>
      <w:marBottom w:val="0"/>
      <w:divBdr>
        <w:top w:val="none" w:sz="0" w:space="0" w:color="auto"/>
        <w:left w:val="none" w:sz="0" w:space="0" w:color="auto"/>
        <w:bottom w:val="none" w:sz="0" w:space="0" w:color="auto"/>
        <w:right w:val="none" w:sz="0" w:space="0" w:color="auto"/>
      </w:divBdr>
    </w:div>
    <w:div w:id="997808803">
      <w:bodyDiv w:val="1"/>
      <w:marLeft w:val="0"/>
      <w:marRight w:val="0"/>
      <w:marTop w:val="0"/>
      <w:marBottom w:val="0"/>
      <w:divBdr>
        <w:top w:val="none" w:sz="0" w:space="0" w:color="auto"/>
        <w:left w:val="none" w:sz="0" w:space="0" w:color="auto"/>
        <w:bottom w:val="none" w:sz="0" w:space="0" w:color="auto"/>
        <w:right w:val="none" w:sz="0" w:space="0" w:color="auto"/>
      </w:divBdr>
    </w:div>
    <w:div w:id="1018385043">
      <w:bodyDiv w:val="1"/>
      <w:marLeft w:val="0"/>
      <w:marRight w:val="0"/>
      <w:marTop w:val="0"/>
      <w:marBottom w:val="0"/>
      <w:divBdr>
        <w:top w:val="none" w:sz="0" w:space="0" w:color="auto"/>
        <w:left w:val="none" w:sz="0" w:space="0" w:color="auto"/>
        <w:bottom w:val="none" w:sz="0" w:space="0" w:color="auto"/>
        <w:right w:val="none" w:sz="0" w:space="0" w:color="auto"/>
      </w:divBdr>
    </w:div>
    <w:div w:id="1041519299">
      <w:bodyDiv w:val="1"/>
      <w:marLeft w:val="0"/>
      <w:marRight w:val="0"/>
      <w:marTop w:val="0"/>
      <w:marBottom w:val="0"/>
      <w:divBdr>
        <w:top w:val="none" w:sz="0" w:space="0" w:color="auto"/>
        <w:left w:val="none" w:sz="0" w:space="0" w:color="auto"/>
        <w:bottom w:val="none" w:sz="0" w:space="0" w:color="auto"/>
        <w:right w:val="none" w:sz="0" w:space="0" w:color="auto"/>
      </w:divBdr>
    </w:div>
    <w:div w:id="1049063886">
      <w:bodyDiv w:val="1"/>
      <w:marLeft w:val="0"/>
      <w:marRight w:val="0"/>
      <w:marTop w:val="0"/>
      <w:marBottom w:val="0"/>
      <w:divBdr>
        <w:top w:val="none" w:sz="0" w:space="0" w:color="auto"/>
        <w:left w:val="none" w:sz="0" w:space="0" w:color="auto"/>
        <w:bottom w:val="none" w:sz="0" w:space="0" w:color="auto"/>
        <w:right w:val="none" w:sz="0" w:space="0" w:color="auto"/>
      </w:divBdr>
    </w:div>
    <w:div w:id="1065488934">
      <w:bodyDiv w:val="1"/>
      <w:marLeft w:val="0"/>
      <w:marRight w:val="0"/>
      <w:marTop w:val="0"/>
      <w:marBottom w:val="0"/>
      <w:divBdr>
        <w:top w:val="none" w:sz="0" w:space="0" w:color="auto"/>
        <w:left w:val="none" w:sz="0" w:space="0" w:color="auto"/>
        <w:bottom w:val="none" w:sz="0" w:space="0" w:color="auto"/>
        <w:right w:val="none" w:sz="0" w:space="0" w:color="auto"/>
      </w:divBdr>
    </w:div>
    <w:div w:id="1082917710">
      <w:bodyDiv w:val="1"/>
      <w:marLeft w:val="0"/>
      <w:marRight w:val="0"/>
      <w:marTop w:val="0"/>
      <w:marBottom w:val="0"/>
      <w:divBdr>
        <w:top w:val="none" w:sz="0" w:space="0" w:color="auto"/>
        <w:left w:val="none" w:sz="0" w:space="0" w:color="auto"/>
        <w:bottom w:val="none" w:sz="0" w:space="0" w:color="auto"/>
        <w:right w:val="none" w:sz="0" w:space="0" w:color="auto"/>
      </w:divBdr>
    </w:div>
    <w:div w:id="1086803358">
      <w:bodyDiv w:val="1"/>
      <w:marLeft w:val="0"/>
      <w:marRight w:val="0"/>
      <w:marTop w:val="0"/>
      <w:marBottom w:val="0"/>
      <w:divBdr>
        <w:top w:val="none" w:sz="0" w:space="0" w:color="auto"/>
        <w:left w:val="none" w:sz="0" w:space="0" w:color="auto"/>
        <w:bottom w:val="none" w:sz="0" w:space="0" w:color="auto"/>
        <w:right w:val="none" w:sz="0" w:space="0" w:color="auto"/>
      </w:divBdr>
    </w:div>
    <w:div w:id="1092313667">
      <w:bodyDiv w:val="1"/>
      <w:marLeft w:val="0"/>
      <w:marRight w:val="0"/>
      <w:marTop w:val="0"/>
      <w:marBottom w:val="0"/>
      <w:divBdr>
        <w:top w:val="none" w:sz="0" w:space="0" w:color="auto"/>
        <w:left w:val="none" w:sz="0" w:space="0" w:color="auto"/>
        <w:bottom w:val="none" w:sz="0" w:space="0" w:color="auto"/>
        <w:right w:val="none" w:sz="0" w:space="0" w:color="auto"/>
      </w:divBdr>
    </w:div>
    <w:div w:id="1105230398">
      <w:bodyDiv w:val="1"/>
      <w:marLeft w:val="0"/>
      <w:marRight w:val="0"/>
      <w:marTop w:val="0"/>
      <w:marBottom w:val="0"/>
      <w:divBdr>
        <w:top w:val="none" w:sz="0" w:space="0" w:color="auto"/>
        <w:left w:val="none" w:sz="0" w:space="0" w:color="auto"/>
        <w:bottom w:val="none" w:sz="0" w:space="0" w:color="auto"/>
        <w:right w:val="none" w:sz="0" w:space="0" w:color="auto"/>
      </w:divBdr>
    </w:div>
    <w:div w:id="1135026495">
      <w:bodyDiv w:val="1"/>
      <w:marLeft w:val="0"/>
      <w:marRight w:val="0"/>
      <w:marTop w:val="0"/>
      <w:marBottom w:val="0"/>
      <w:divBdr>
        <w:top w:val="none" w:sz="0" w:space="0" w:color="auto"/>
        <w:left w:val="none" w:sz="0" w:space="0" w:color="auto"/>
        <w:bottom w:val="none" w:sz="0" w:space="0" w:color="auto"/>
        <w:right w:val="none" w:sz="0" w:space="0" w:color="auto"/>
      </w:divBdr>
    </w:div>
    <w:div w:id="1142502133">
      <w:bodyDiv w:val="1"/>
      <w:marLeft w:val="0"/>
      <w:marRight w:val="0"/>
      <w:marTop w:val="0"/>
      <w:marBottom w:val="0"/>
      <w:divBdr>
        <w:top w:val="none" w:sz="0" w:space="0" w:color="auto"/>
        <w:left w:val="none" w:sz="0" w:space="0" w:color="auto"/>
        <w:bottom w:val="none" w:sz="0" w:space="0" w:color="auto"/>
        <w:right w:val="none" w:sz="0" w:space="0" w:color="auto"/>
      </w:divBdr>
    </w:div>
    <w:div w:id="1144737320">
      <w:bodyDiv w:val="1"/>
      <w:marLeft w:val="0"/>
      <w:marRight w:val="0"/>
      <w:marTop w:val="0"/>
      <w:marBottom w:val="0"/>
      <w:divBdr>
        <w:top w:val="none" w:sz="0" w:space="0" w:color="auto"/>
        <w:left w:val="none" w:sz="0" w:space="0" w:color="auto"/>
        <w:bottom w:val="none" w:sz="0" w:space="0" w:color="auto"/>
        <w:right w:val="none" w:sz="0" w:space="0" w:color="auto"/>
      </w:divBdr>
    </w:div>
    <w:div w:id="1147673498">
      <w:bodyDiv w:val="1"/>
      <w:marLeft w:val="0"/>
      <w:marRight w:val="0"/>
      <w:marTop w:val="0"/>
      <w:marBottom w:val="0"/>
      <w:divBdr>
        <w:top w:val="none" w:sz="0" w:space="0" w:color="auto"/>
        <w:left w:val="none" w:sz="0" w:space="0" w:color="auto"/>
        <w:bottom w:val="none" w:sz="0" w:space="0" w:color="auto"/>
        <w:right w:val="none" w:sz="0" w:space="0" w:color="auto"/>
      </w:divBdr>
    </w:div>
    <w:div w:id="1156991538">
      <w:bodyDiv w:val="1"/>
      <w:marLeft w:val="0"/>
      <w:marRight w:val="0"/>
      <w:marTop w:val="0"/>
      <w:marBottom w:val="0"/>
      <w:divBdr>
        <w:top w:val="none" w:sz="0" w:space="0" w:color="auto"/>
        <w:left w:val="none" w:sz="0" w:space="0" w:color="auto"/>
        <w:bottom w:val="none" w:sz="0" w:space="0" w:color="auto"/>
        <w:right w:val="none" w:sz="0" w:space="0" w:color="auto"/>
      </w:divBdr>
    </w:div>
    <w:div w:id="1171524581">
      <w:bodyDiv w:val="1"/>
      <w:marLeft w:val="0"/>
      <w:marRight w:val="0"/>
      <w:marTop w:val="0"/>
      <w:marBottom w:val="0"/>
      <w:divBdr>
        <w:top w:val="none" w:sz="0" w:space="0" w:color="auto"/>
        <w:left w:val="none" w:sz="0" w:space="0" w:color="auto"/>
        <w:bottom w:val="none" w:sz="0" w:space="0" w:color="auto"/>
        <w:right w:val="none" w:sz="0" w:space="0" w:color="auto"/>
      </w:divBdr>
    </w:div>
    <w:div w:id="1172380723">
      <w:bodyDiv w:val="1"/>
      <w:marLeft w:val="0"/>
      <w:marRight w:val="0"/>
      <w:marTop w:val="0"/>
      <w:marBottom w:val="0"/>
      <w:divBdr>
        <w:top w:val="none" w:sz="0" w:space="0" w:color="auto"/>
        <w:left w:val="none" w:sz="0" w:space="0" w:color="auto"/>
        <w:bottom w:val="none" w:sz="0" w:space="0" w:color="auto"/>
        <w:right w:val="none" w:sz="0" w:space="0" w:color="auto"/>
      </w:divBdr>
    </w:div>
    <w:div w:id="1175144597">
      <w:bodyDiv w:val="1"/>
      <w:marLeft w:val="0"/>
      <w:marRight w:val="0"/>
      <w:marTop w:val="0"/>
      <w:marBottom w:val="0"/>
      <w:divBdr>
        <w:top w:val="none" w:sz="0" w:space="0" w:color="auto"/>
        <w:left w:val="none" w:sz="0" w:space="0" w:color="auto"/>
        <w:bottom w:val="none" w:sz="0" w:space="0" w:color="auto"/>
        <w:right w:val="none" w:sz="0" w:space="0" w:color="auto"/>
      </w:divBdr>
    </w:div>
    <w:div w:id="1175654928">
      <w:bodyDiv w:val="1"/>
      <w:marLeft w:val="0"/>
      <w:marRight w:val="0"/>
      <w:marTop w:val="0"/>
      <w:marBottom w:val="0"/>
      <w:divBdr>
        <w:top w:val="none" w:sz="0" w:space="0" w:color="auto"/>
        <w:left w:val="none" w:sz="0" w:space="0" w:color="auto"/>
        <w:bottom w:val="none" w:sz="0" w:space="0" w:color="auto"/>
        <w:right w:val="none" w:sz="0" w:space="0" w:color="auto"/>
      </w:divBdr>
    </w:div>
    <w:div w:id="1179852745">
      <w:bodyDiv w:val="1"/>
      <w:marLeft w:val="0"/>
      <w:marRight w:val="0"/>
      <w:marTop w:val="0"/>
      <w:marBottom w:val="0"/>
      <w:divBdr>
        <w:top w:val="none" w:sz="0" w:space="0" w:color="auto"/>
        <w:left w:val="none" w:sz="0" w:space="0" w:color="auto"/>
        <w:bottom w:val="none" w:sz="0" w:space="0" w:color="auto"/>
        <w:right w:val="none" w:sz="0" w:space="0" w:color="auto"/>
      </w:divBdr>
    </w:div>
    <w:div w:id="1180512577">
      <w:bodyDiv w:val="1"/>
      <w:marLeft w:val="0"/>
      <w:marRight w:val="0"/>
      <w:marTop w:val="0"/>
      <w:marBottom w:val="0"/>
      <w:divBdr>
        <w:top w:val="none" w:sz="0" w:space="0" w:color="auto"/>
        <w:left w:val="none" w:sz="0" w:space="0" w:color="auto"/>
        <w:bottom w:val="none" w:sz="0" w:space="0" w:color="auto"/>
        <w:right w:val="none" w:sz="0" w:space="0" w:color="auto"/>
      </w:divBdr>
    </w:div>
    <w:div w:id="1206866879">
      <w:bodyDiv w:val="1"/>
      <w:marLeft w:val="0"/>
      <w:marRight w:val="0"/>
      <w:marTop w:val="0"/>
      <w:marBottom w:val="0"/>
      <w:divBdr>
        <w:top w:val="none" w:sz="0" w:space="0" w:color="auto"/>
        <w:left w:val="none" w:sz="0" w:space="0" w:color="auto"/>
        <w:bottom w:val="none" w:sz="0" w:space="0" w:color="auto"/>
        <w:right w:val="none" w:sz="0" w:space="0" w:color="auto"/>
      </w:divBdr>
    </w:div>
    <w:div w:id="1213079142">
      <w:bodyDiv w:val="1"/>
      <w:marLeft w:val="0"/>
      <w:marRight w:val="0"/>
      <w:marTop w:val="0"/>
      <w:marBottom w:val="0"/>
      <w:divBdr>
        <w:top w:val="none" w:sz="0" w:space="0" w:color="auto"/>
        <w:left w:val="none" w:sz="0" w:space="0" w:color="auto"/>
        <w:bottom w:val="none" w:sz="0" w:space="0" w:color="auto"/>
        <w:right w:val="none" w:sz="0" w:space="0" w:color="auto"/>
      </w:divBdr>
    </w:div>
    <w:div w:id="1221745448">
      <w:bodyDiv w:val="1"/>
      <w:marLeft w:val="0"/>
      <w:marRight w:val="0"/>
      <w:marTop w:val="0"/>
      <w:marBottom w:val="0"/>
      <w:divBdr>
        <w:top w:val="none" w:sz="0" w:space="0" w:color="auto"/>
        <w:left w:val="none" w:sz="0" w:space="0" w:color="auto"/>
        <w:bottom w:val="none" w:sz="0" w:space="0" w:color="auto"/>
        <w:right w:val="none" w:sz="0" w:space="0" w:color="auto"/>
      </w:divBdr>
    </w:div>
    <w:div w:id="1228302316">
      <w:bodyDiv w:val="1"/>
      <w:marLeft w:val="0"/>
      <w:marRight w:val="0"/>
      <w:marTop w:val="0"/>
      <w:marBottom w:val="0"/>
      <w:divBdr>
        <w:top w:val="none" w:sz="0" w:space="0" w:color="auto"/>
        <w:left w:val="none" w:sz="0" w:space="0" w:color="auto"/>
        <w:bottom w:val="none" w:sz="0" w:space="0" w:color="auto"/>
        <w:right w:val="none" w:sz="0" w:space="0" w:color="auto"/>
      </w:divBdr>
    </w:div>
    <w:div w:id="1257638633">
      <w:bodyDiv w:val="1"/>
      <w:marLeft w:val="0"/>
      <w:marRight w:val="0"/>
      <w:marTop w:val="0"/>
      <w:marBottom w:val="0"/>
      <w:divBdr>
        <w:top w:val="none" w:sz="0" w:space="0" w:color="auto"/>
        <w:left w:val="none" w:sz="0" w:space="0" w:color="auto"/>
        <w:bottom w:val="none" w:sz="0" w:space="0" w:color="auto"/>
        <w:right w:val="none" w:sz="0" w:space="0" w:color="auto"/>
      </w:divBdr>
    </w:div>
    <w:div w:id="1265963769">
      <w:bodyDiv w:val="1"/>
      <w:marLeft w:val="0"/>
      <w:marRight w:val="0"/>
      <w:marTop w:val="0"/>
      <w:marBottom w:val="0"/>
      <w:divBdr>
        <w:top w:val="none" w:sz="0" w:space="0" w:color="auto"/>
        <w:left w:val="none" w:sz="0" w:space="0" w:color="auto"/>
        <w:bottom w:val="none" w:sz="0" w:space="0" w:color="auto"/>
        <w:right w:val="none" w:sz="0" w:space="0" w:color="auto"/>
      </w:divBdr>
    </w:div>
    <w:div w:id="1272854765">
      <w:bodyDiv w:val="1"/>
      <w:marLeft w:val="0"/>
      <w:marRight w:val="0"/>
      <w:marTop w:val="0"/>
      <w:marBottom w:val="0"/>
      <w:divBdr>
        <w:top w:val="none" w:sz="0" w:space="0" w:color="auto"/>
        <w:left w:val="none" w:sz="0" w:space="0" w:color="auto"/>
        <w:bottom w:val="none" w:sz="0" w:space="0" w:color="auto"/>
        <w:right w:val="none" w:sz="0" w:space="0" w:color="auto"/>
      </w:divBdr>
    </w:div>
    <w:div w:id="1283998672">
      <w:bodyDiv w:val="1"/>
      <w:marLeft w:val="0"/>
      <w:marRight w:val="0"/>
      <w:marTop w:val="0"/>
      <w:marBottom w:val="0"/>
      <w:divBdr>
        <w:top w:val="none" w:sz="0" w:space="0" w:color="auto"/>
        <w:left w:val="none" w:sz="0" w:space="0" w:color="auto"/>
        <w:bottom w:val="none" w:sz="0" w:space="0" w:color="auto"/>
        <w:right w:val="none" w:sz="0" w:space="0" w:color="auto"/>
      </w:divBdr>
    </w:div>
    <w:div w:id="1311594514">
      <w:bodyDiv w:val="1"/>
      <w:marLeft w:val="0"/>
      <w:marRight w:val="0"/>
      <w:marTop w:val="0"/>
      <w:marBottom w:val="0"/>
      <w:divBdr>
        <w:top w:val="none" w:sz="0" w:space="0" w:color="auto"/>
        <w:left w:val="none" w:sz="0" w:space="0" w:color="auto"/>
        <w:bottom w:val="none" w:sz="0" w:space="0" w:color="auto"/>
        <w:right w:val="none" w:sz="0" w:space="0" w:color="auto"/>
      </w:divBdr>
    </w:div>
    <w:div w:id="1313485676">
      <w:bodyDiv w:val="1"/>
      <w:marLeft w:val="0"/>
      <w:marRight w:val="0"/>
      <w:marTop w:val="0"/>
      <w:marBottom w:val="0"/>
      <w:divBdr>
        <w:top w:val="none" w:sz="0" w:space="0" w:color="auto"/>
        <w:left w:val="none" w:sz="0" w:space="0" w:color="auto"/>
        <w:bottom w:val="none" w:sz="0" w:space="0" w:color="auto"/>
        <w:right w:val="none" w:sz="0" w:space="0" w:color="auto"/>
      </w:divBdr>
    </w:div>
    <w:div w:id="1319462448">
      <w:bodyDiv w:val="1"/>
      <w:marLeft w:val="0"/>
      <w:marRight w:val="0"/>
      <w:marTop w:val="0"/>
      <w:marBottom w:val="0"/>
      <w:divBdr>
        <w:top w:val="none" w:sz="0" w:space="0" w:color="auto"/>
        <w:left w:val="none" w:sz="0" w:space="0" w:color="auto"/>
        <w:bottom w:val="none" w:sz="0" w:space="0" w:color="auto"/>
        <w:right w:val="none" w:sz="0" w:space="0" w:color="auto"/>
      </w:divBdr>
    </w:div>
    <w:div w:id="1320382331">
      <w:bodyDiv w:val="1"/>
      <w:marLeft w:val="0"/>
      <w:marRight w:val="0"/>
      <w:marTop w:val="0"/>
      <w:marBottom w:val="0"/>
      <w:divBdr>
        <w:top w:val="none" w:sz="0" w:space="0" w:color="auto"/>
        <w:left w:val="none" w:sz="0" w:space="0" w:color="auto"/>
        <w:bottom w:val="none" w:sz="0" w:space="0" w:color="auto"/>
        <w:right w:val="none" w:sz="0" w:space="0" w:color="auto"/>
      </w:divBdr>
    </w:div>
    <w:div w:id="1346596133">
      <w:bodyDiv w:val="1"/>
      <w:marLeft w:val="0"/>
      <w:marRight w:val="0"/>
      <w:marTop w:val="0"/>
      <w:marBottom w:val="0"/>
      <w:divBdr>
        <w:top w:val="none" w:sz="0" w:space="0" w:color="auto"/>
        <w:left w:val="none" w:sz="0" w:space="0" w:color="auto"/>
        <w:bottom w:val="none" w:sz="0" w:space="0" w:color="auto"/>
        <w:right w:val="none" w:sz="0" w:space="0" w:color="auto"/>
      </w:divBdr>
    </w:div>
    <w:div w:id="1351491282">
      <w:bodyDiv w:val="1"/>
      <w:marLeft w:val="0"/>
      <w:marRight w:val="0"/>
      <w:marTop w:val="0"/>
      <w:marBottom w:val="0"/>
      <w:divBdr>
        <w:top w:val="none" w:sz="0" w:space="0" w:color="auto"/>
        <w:left w:val="none" w:sz="0" w:space="0" w:color="auto"/>
        <w:bottom w:val="none" w:sz="0" w:space="0" w:color="auto"/>
        <w:right w:val="none" w:sz="0" w:space="0" w:color="auto"/>
      </w:divBdr>
    </w:div>
    <w:div w:id="1358199119">
      <w:bodyDiv w:val="1"/>
      <w:marLeft w:val="0"/>
      <w:marRight w:val="0"/>
      <w:marTop w:val="0"/>
      <w:marBottom w:val="0"/>
      <w:divBdr>
        <w:top w:val="none" w:sz="0" w:space="0" w:color="auto"/>
        <w:left w:val="none" w:sz="0" w:space="0" w:color="auto"/>
        <w:bottom w:val="none" w:sz="0" w:space="0" w:color="auto"/>
        <w:right w:val="none" w:sz="0" w:space="0" w:color="auto"/>
      </w:divBdr>
    </w:div>
    <w:div w:id="1410150828">
      <w:bodyDiv w:val="1"/>
      <w:marLeft w:val="0"/>
      <w:marRight w:val="0"/>
      <w:marTop w:val="0"/>
      <w:marBottom w:val="0"/>
      <w:divBdr>
        <w:top w:val="none" w:sz="0" w:space="0" w:color="auto"/>
        <w:left w:val="none" w:sz="0" w:space="0" w:color="auto"/>
        <w:bottom w:val="none" w:sz="0" w:space="0" w:color="auto"/>
        <w:right w:val="none" w:sz="0" w:space="0" w:color="auto"/>
      </w:divBdr>
    </w:div>
    <w:div w:id="1422721032">
      <w:bodyDiv w:val="1"/>
      <w:marLeft w:val="0"/>
      <w:marRight w:val="0"/>
      <w:marTop w:val="0"/>
      <w:marBottom w:val="0"/>
      <w:divBdr>
        <w:top w:val="none" w:sz="0" w:space="0" w:color="auto"/>
        <w:left w:val="none" w:sz="0" w:space="0" w:color="auto"/>
        <w:bottom w:val="none" w:sz="0" w:space="0" w:color="auto"/>
        <w:right w:val="none" w:sz="0" w:space="0" w:color="auto"/>
      </w:divBdr>
    </w:div>
    <w:div w:id="1493328061">
      <w:bodyDiv w:val="1"/>
      <w:marLeft w:val="0"/>
      <w:marRight w:val="0"/>
      <w:marTop w:val="0"/>
      <w:marBottom w:val="0"/>
      <w:divBdr>
        <w:top w:val="none" w:sz="0" w:space="0" w:color="auto"/>
        <w:left w:val="none" w:sz="0" w:space="0" w:color="auto"/>
        <w:bottom w:val="none" w:sz="0" w:space="0" w:color="auto"/>
        <w:right w:val="none" w:sz="0" w:space="0" w:color="auto"/>
      </w:divBdr>
    </w:div>
    <w:div w:id="1495797924">
      <w:bodyDiv w:val="1"/>
      <w:marLeft w:val="0"/>
      <w:marRight w:val="0"/>
      <w:marTop w:val="0"/>
      <w:marBottom w:val="0"/>
      <w:divBdr>
        <w:top w:val="none" w:sz="0" w:space="0" w:color="auto"/>
        <w:left w:val="none" w:sz="0" w:space="0" w:color="auto"/>
        <w:bottom w:val="none" w:sz="0" w:space="0" w:color="auto"/>
        <w:right w:val="none" w:sz="0" w:space="0" w:color="auto"/>
      </w:divBdr>
    </w:div>
    <w:div w:id="1530609432">
      <w:bodyDiv w:val="1"/>
      <w:marLeft w:val="0"/>
      <w:marRight w:val="0"/>
      <w:marTop w:val="0"/>
      <w:marBottom w:val="0"/>
      <w:divBdr>
        <w:top w:val="none" w:sz="0" w:space="0" w:color="auto"/>
        <w:left w:val="none" w:sz="0" w:space="0" w:color="auto"/>
        <w:bottom w:val="none" w:sz="0" w:space="0" w:color="auto"/>
        <w:right w:val="none" w:sz="0" w:space="0" w:color="auto"/>
      </w:divBdr>
    </w:div>
    <w:div w:id="1534075474">
      <w:bodyDiv w:val="1"/>
      <w:marLeft w:val="0"/>
      <w:marRight w:val="0"/>
      <w:marTop w:val="0"/>
      <w:marBottom w:val="0"/>
      <w:divBdr>
        <w:top w:val="none" w:sz="0" w:space="0" w:color="auto"/>
        <w:left w:val="none" w:sz="0" w:space="0" w:color="auto"/>
        <w:bottom w:val="none" w:sz="0" w:space="0" w:color="auto"/>
        <w:right w:val="none" w:sz="0" w:space="0" w:color="auto"/>
      </w:divBdr>
    </w:div>
    <w:div w:id="1560361049">
      <w:bodyDiv w:val="1"/>
      <w:marLeft w:val="0"/>
      <w:marRight w:val="0"/>
      <w:marTop w:val="0"/>
      <w:marBottom w:val="0"/>
      <w:divBdr>
        <w:top w:val="none" w:sz="0" w:space="0" w:color="auto"/>
        <w:left w:val="none" w:sz="0" w:space="0" w:color="auto"/>
        <w:bottom w:val="none" w:sz="0" w:space="0" w:color="auto"/>
        <w:right w:val="none" w:sz="0" w:space="0" w:color="auto"/>
      </w:divBdr>
    </w:div>
    <w:div w:id="1562128978">
      <w:bodyDiv w:val="1"/>
      <w:marLeft w:val="0"/>
      <w:marRight w:val="0"/>
      <w:marTop w:val="0"/>
      <w:marBottom w:val="0"/>
      <w:divBdr>
        <w:top w:val="none" w:sz="0" w:space="0" w:color="auto"/>
        <w:left w:val="none" w:sz="0" w:space="0" w:color="auto"/>
        <w:bottom w:val="none" w:sz="0" w:space="0" w:color="auto"/>
        <w:right w:val="none" w:sz="0" w:space="0" w:color="auto"/>
      </w:divBdr>
    </w:div>
    <w:div w:id="1585532316">
      <w:bodyDiv w:val="1"/>
      <w:marLeft w:val="0"/>
      <w:marRight w:val="0"/>
      <w:marTop w:val="0"/>
      <w:marBottom w:val="0"/>
      <w:divBdr>
        <w:top w:val="none" w:sz="0" w:space="0" w:color="auto"/>
        <w:left w:val="none" w:sz="0" w:space="0" w:color="auto"/>
        <w:bottom w:val="none" w:sz="0" w:space="0" w:color="auto"/>
        <w:right w:val="none" w:sz="0" w:space="0" w:color="auto"/>
      </w:divBdr>
    </w:div>
    <w:div w:id="1612470506">
      <w:bodyDiv w:val="1"/>
      <w:marLeft w:val="0"/>
      <w:marRight w:val="0"/>
      <w:marTop w:val="0"/>
      <w:marBottom w:val="0"/>
      <w:divBdr>
        <w:top w:val="none" w:sz="0" w:space="0" w:color="auto"/>
        <w:left w:val="none" w:sz="0" w:space="0" w:color="auto"/>
        <w:bottom w:val="none" w:sz="0" w:space="0" w:color="auto"/>
        <w:right w:val="none" w:sz="0" w:space="0" w:color="auto"/>
      </w:divBdr>
      <w:divsChild>
        <w:div w:id="1316184725">
          <w:marLeft w:val="1267"/>
          <w:marRight w:val="0"/>
          <w:marTop w:val="0"/>
          <w:marBottom w:val="0"/>
          <w:divBdr>
            <w:top w:val="none" w:sz="0" w:space="0" w:color="auto"/>
            <w:left w:val="none" w:sz="0" w:space="0" w:color="auto"/>
            <w:bottom w:val="none" w:sz="0" w:space="0" w:color="auto"/>
            <w:right w:val="none" w:sz="0" w:space="0" w:color="auto"/>
          </w:divBdr>
        </w:div>
        <w:div w:id="1800302331">
          <w:marLeft w:val="1267"/>
          <w:marRight w:val="0"/>
          <w:marTop w:val="0"/>
          <w:marBottom w:val="0"/>
          <w:divBdr>
            <w:top w:val="none" w:sz="0" w:space="0" w:color="auto"/>
            <w:left w:val="none" w:sz="0" w:space="0" w:color="auto"/>
            <w:bottom w:val="none" w:sz="0" w:space="0" w:color="auto"/>
            <w:right w:val="none" w:sz="0" w:space="0" w:color="auto"/>
          </w:divBdr>
        </w:div>
        <w:div w:id="1933968196">
          <w:marLeft w:val="1267"/>
          <w:marRight w:val="0"/>
          <w:marTop w:val="0"/>
          <w:marBottom w:val="0"/>
          <w:divBdr>
            <w:top w:val="none" w:sz="0" w:space="0" w:color="auto"/>
            <w:left w:val="none" w:sz="0" w:space="0" w:color="auto"/>
            <w:bottom w:val="none" w:sz="0" w:space="0" w:color="auto"/>
            <w:right w:val="none" w:sz="0" w:space="0" w:color="auto"/>
          </w:divBdr>
        </w:div>
        <w:div w:id="1950507605">
          <w:marLeft w:val="1267"/>
          <w:marRight w:val="0"/>
          <w:marTop w:val="0"/>
          <w:marBottom w:val="0"/>
          <w:divBdr>
            <w:top w:val="none" w:sz="0" w:space="0" w:color="auto"/>
            <w:left w:val="none" w:sz="0" w:space="0" w:color="auto"/>
            <w:bottom w:val="none" w:sz="0" w:space="0" w:color="auto"/>
            <w:right w:val="none" w:sz="0" w:space="0" w:color="auto"/>
          </w:divBdr>
        </w:div>
      </w:divsChild>
    </w:div>
    <w:div w:id="1620407533">
      <w:bodyDiv w:val="1"/>
      <w:marLeft w:val="0"/>
      <w:marRight w:val="0"/>
      <w:marTop w:val="0"/>
      <w:marBottom w:val="0"/>
      <w:divBdr>
        <w:top w:val="none" w:sz="0" w:space="0" w:color="auto"/>
        <w:left w:val="none" w:sz="0" w:space="0" w:color="auto"/>
        <w:bottom w:val="none" w:sz="0" w:space="0" w:color="auto"/>
        <w:right w:val="none" w:sz="0" w:space="0" w:color="auto"/>
      </w:divBdr>
    </w:div>
    <w:div w:id="1631936503">
      <w:bodyDiv w:val="1"/>
      <w:marLeft w:val="0"/>
      <w:marRight w:val="0"/>
      <w:marTop w:val="0"/>
      <w:marBottom w:val="0"/>
      <w:divBdr>
        <w:top w:val="none" w:sz="0" w:space="0" w:color="auto"/>
        <w:left w:val="none" w:sz="0" w:space="0" w:color="auto"/>
        <w:bottom w:val="none" w:sz="0" w:space="0" w:color="auto"/>
        <w:right w:val="none" w:sz="0" w:space="0" w:color="auto"/>
      </w:divBdr>
    </w:div>
    <w:div w:id="1643347377">
      <w:bodyDiv w:val="1"/>
      <w:marLeft w:val="0"/>
      <w:marRight w:val="0"/>
      <w:marTop w:val="0"/>
      <w:marBottom w:val="0"/>
      <w:divBdr>
        <w:top w:val="none" w:sz="0" w:space="0" w:color="auto"/>
        <w:left w:val="none" w:sz="0" w:space="0" w:color="auto"/>
        <w:bottom w:val="none" w:sz="0" w:space="0" w:color="auto"/>
        <w:right w:val="none" w:sz="0" w:space="0" w:color="auto"/>
      </w:divBdr>
    </w:div>
    <w:div w:id="1687096710">
      <w:bodyDiv w:val="1"/>
      <w:marLeft w:val="0"/>
      <w:marRight w:val="0"/>
      <w:marTop w:val="0"/>
      <w:marBottom w:val="0"/>
      <w:divBdr>
        <w:top w:val="none" w:sz="0" w:space="0" w:color="auto"/>
        <w:left w:val="none" w:sz="0" w:space="0" w:color="auto"/>
        <w:bottom w:val="none" w:sz="0" w:space="0" w:color="auto"/>
        <w:right w:val="none" w:sz="0" w:space="0" w:color="auto"/>
      </w:divBdr>
    </w:div>
    <w:div w:id="1691103553">
      <w:bodyDiv w:val="1"/>
      <w:marLeft w:val="0"/>
      <w:marRight w:val="0"/>
      <w:marTop w:val="0"/>
      <w:marBottom w:val="0"/>
      <w:divBdr>
        <w:top w:val="none" w:sz="0" w:space="0" w:color="auto"/>
        <w:left w:val="none" w:sz="0" w:space="0" w:color="auto"/>
        <w:bottom w:val="none" w:sz="0" w:space="0" w:color="auto"/>
        <w:right w:val="none" w:sz="0" w:space="0" w:color="auto"/>
      </w:divBdr>
    </w:div>
    <w:div w:id="1693191547">
      <w:bodyDiv w:val="1"/>
      <w:marLeft w:val="0"/>
      <w:marRight w:val="0"/>
      <w:marTop w:val="0"/>
      <w:marBottom w:val="0"/>
      <w:divBdr>
        <w:top w:val="none" w:sz="0" w:space="0" w:color="auto"/>
        <w:left w:val="none" w:sz="0" w:space="0" w:color="auto"/>
        <w:bottom w:val="none" w:sz="0" w:space="0" w:color="auto"/>
        <w:right w:val="none" w:sz="0" w:space="0" w:color="auto"/>
      </w:divBdr>
    </w:div>
    <w:div w:id="1717775272">
      <w:bodyDiv w:val="1"/>
      <w:marLeft w:val="0"/>
      <w:marRight w:val="0"/>
      <w:marTop w:val="0"/>
      <w:marBottom w:val="0"/>
      <w:divBdr>
        <w:top w:val="none" w:sz="0" w:space="0" w:color="auto"/>
        <w:left w:val="none" w:sz="0" w:space="0" w:color="auto"/>
        <w:bottom w:val="none" w:sz="0" w:space="0" w:color="auto"/>
        <w:right w:val="none" w:sz="0" w:space="0" w:color="auto"/>
      </w:divBdr>
    </w:div>
    <w:div w:id="1772510303">
      <w:bodyDiv w:val="1"/>
      <w:marLeft w:val="0"/>
      <w:marRight w:val="0"/>
      <w:marTop w:val="0"/>
      <w:marBottom w:val="0"/>
      <w:divBdr>
        <w:top w:val="none" w:sz="0" w:space="0" w:color="auto"/>
        <w:left w:val="none" w:sz="0" w:space="0" w:color="auto"/>
        <w:bottom w:val="none" w:sz="0" w:space="0" w:color="auto"/>
        <w:right w:val="none" w:sz="0" w:space="0" w:color="auto"/>
      </w:divBdr>
    </w:div>
    <w:div w:id="1784954978">
      <w:bodyDiv w:val="1"/>
      <w:marLeft w:val="0"/>
      <w:marRight w:val="0"/>
      <w:marTop w:val="0"/>
      <w:marBottom w:val="0"/>
      <w:divBdr>
        <w:top w:val="none" w:sz="0" w:space="0" w:color="auto"/>
        <w:left w:val="none" w:sz="0" w:space="0" w:color="auto"/>
        <w:bottom w:val="none" w:sz="0" w:space="0" w:color="auto"/>
        <w:right w:val="none" w:sz="0" w:space="0" w:color="auto"/>
      </w:divBdr>
    </w:div>
    <w:div w:id="1841386664">
      <w:bodyDiv w:val="1"/>
      <w:marLeft w:val="0"/>
      <w:marRight w:val="0"/>
      <w:marTop w:val="0"/>
      <w:marBottom w:val="0"/>
      <w:divBdr>
        <w:top w:val="none" w:sz="0" w:space="0" w:color="auto"/>
        <w:left w:val="none" w:sz="0" w:space="0" w:color="auto"/>
        <w:bottom w:val="none" w:sz="0" w:space="0" w:color="auto"/>
        <w:right w:val="none" w:sz="0" w:space="0" w:color="auto"/>
      </w:divBdr>
    </w:div>
    <w:div w:id="1843012217">
      <w:bodyDiv w:val="1"/>
      <w:marLeft w:val="0"/>
      <w:marRight w:val="0"/>
      <w:marTop w:val="0"/>
      <w:marBottom w:val="0"/>
      <w:divBdr>
        <w:top w:val="none" w:sz="0" w:space="0" w:color="auto"/>
        <w:left w:val="none" w:sz="0" w:space="0" w:color="auto"/>
        <w:bottom w:val="none" w:sz="0" w:space="0" w:color="auto"/>
        <w:right w:val="none" w:sz="0" w:space="0" w:color="auto"/>
      </w:divBdr>
    </w:div>
    <w:div w:id="1847985908">
      <w:bodyDiv w:val="1"/>
      <w:marLeft w:val="0"/>
      <w:marRight w:val="0"/>
      <w:marTop w:val="0"/>
      <w:marBottom w:val="0"/>
      <w:divBdr>
        <w:top w:val="none" w:sz="0" w:space="0" w:color="auto"/>
        <w:left w:val="none" w:sz="0" w:space="0" w:color="auto"/>
        <w:bottom w:val="none" w:sz="0" w:space="0" w:color="auto"/>
        <w:right w:val="none" w:sz="0" w:space="0" w:color="auto"/>
      </w:divBdr>
    </w:div>
    <w:div w:id="1852448603">
      <w:bodyDiv w:val="1"/>
      <w:marLeft w:val="0"/>
      <w:marRight w:val="0"/>
      <w:marTop w:val="0"/>
      <w:marBottom w:val="0"/>
      <w:divBdr>
        <w:top w:val="none" w:sz="0" w:space="0" w:color="auto"/>
        <w:left w:val="none" w:sz="0" w:space="0" w:color="auto"/>
        <w:bottom w:val="none" w:sz="0" w:space="0" w:color="auto"/>
        <w:right w:val="none" w:sz="0" w:space="0" w:color="auto"/>
      </w:divBdr>
    </w:div>
    <w:div w:id="1855416736">
      <w:bodyDiv w:val="1"/>
      <w:marLeft w:val="0"/>
      <w:marRight w:val="0"/>
      <w:marTop w:val="0"/>
      <w:marBottom w:val="0"/>
      <w:divBdr>
        <w:top w:val="none" w:sz="0" w:space="0" w:color="auto"/>
        <w:left w:val="none" w:sz="0" w:space="0" w:color="auto"/>
        <w:bottom w:val="none" w:sz="0" w:space="0" w:color="auto"/>
        <w:right w:val="none" w:sz="0" w:space="0" w:color="auto"/>
      </w:divBdr>
    </w:div>
    <w:div w:id="1857306359">
      <w:bodyDiv w:val="1"/>
      <w:marLeft w:val="0"/>
      <w:marRight w:val="0"/>
      <w:marTop w:val="0"/>
      <w:marBottom w:val="0"/>
      <w:divBdr>
        <w:top w:val="none" w:sz="0" w:space="0" w:color="auto"/>
        <w:left w:val="none" w:sz="0" w:space="0" w:color="auto"/>
        <w:bottom w:val="none" w:sz="0" w:space="0" w:color="auto"/>
        <w:right w:val="none" w:sz="0" w:space="0" w:color="auto"/>
      </w:divBdr>
    </w:div>
    <w:div w:id="1858733486">
      <w:bodyDiv w:val="1"/>
      <w:marLeft w:val="0"/>
      <w:marRight w:val="0"/>
      <w:marTop w:val="0"/>
      <w:marBottom w:val="0"/>
      <w:divBdr>
        <w:top w:val="none" w:sz="0" w:space="0" w:color="auto"/>
        <w:left w:val="none" w:sz="0" w:space="0" w:color="auto"/>
        <w:bottom w:val="none" w:sz="0" w:space="0" w:color="auto"/>
        <w:right w:val="none" w:sz="0" w:space="0" w:color="auto"/>
      </w:divBdr>
    </w:div>
    <w:div w:id="1877083065">
      <w:bodyDiv w:val="1"/>
      <w:marLeft w:val="0"/>
      <w:marRight w:val="0"/>
      <w:marTop w:val="0"/>
      <w:marBottom w:val="0"/>
      <w:divBdr>
        <w:top w:val="none" w:sz="0" w:space="0" w:color="auto"/>
        <w:left w:val="none" w:sz="0" w:space="0" w:color="auto"/>
        <w:bottom w:val="none" w:sz="0" w:space="0" w:color="auto"/>
        <w:right w:val="none" w:sz="0" w:space="0" w:color="auto"/>
      </w:divBdr>
    </w:div>
    <w:div w:id="1933467574">
      <w:bodyDiv w:val="1"/>
      <w:marLeft w:val="0"/>
      <w:marRight w:val="0"/>
      <w:marTop w:val="0"/>
      <w:marBottom w:val="0"/>
      <w:divBdr>
        <w:top w:val="none" w:sz="0" w:space="0" w:color="auto"/>
        <w:left w:val="none" w:sz="0" w:space="0" w:color="auto"/>
        <w:bottom w:val="none" w:sz="0" w:space="0" w:color="auto"/>
        <w:right w:val="none" w:sz="0" w:space="0" w:color="auto"/>
      </w:divBdr>
    </w:div>
    <w:div w:id="1941184191">
      <w:bodyDiv w:val="1"/>
      <w:marLeft w:val="0"/>
      <w:marRight w:val="0"/>
      <w:marTop w:val="0"/>
      <w:marBottom w:val="0"/>
      <w:divBdr>
        <w:top w:val="none" w:sz="0" w:space="0" w:color="auto"/>
        <w:left w:val="none" w:sz="0" w:space="0" w:color="auto"/>
        <w:bottom w:val="none" w:sz="0" w:space="0" w:color="auto"/>
        <w:right w:val="none" w:sz="0" w:space="0" w:color="auto"/>
      </w:divBdr>
    </w:div>
    <w:div w:id="1965037470">
      <w:bodyDiv w:val="1"/>
      <w:marLeft w:val="0"/>
      <w:marRight w:val="0"/>
      <w:marTop w:val="0"/>
      <w:marBottom w:val="0"/>
      <w:divBdr>
        <w:top w:val="none" w:sz="0" w:space="0" w:color="auto"/>
        <w:left w:val="none" w:sz="0" w:space="0" w:color="auto"/>
        <w:bottom w:val="none" w:sz="0" w:space="0" w:color="auto"/>
        <w:right w:val="none" w:sz="0" w:space="0" w:color="auto"/>
      </w:divBdr>
    </w:div>
    <w:div w:id="1993752663">
      <w:bodyDiv w:val="1"/>
      <w:marLeft w:val="0"/>
      <w:marRight w:val="0"/>
      <w:marTop w:val="0"/>
      <w:marBottom w:val="0"/>
      <w:divBdr>
        <w:top w:val="none" w:sz="0" w:space="0" w:color="auto"/>
        <w:left w:val="none" w:sz="0" w:space="0" w:color="auto"/>
        <w:bottom w:val="none" w:sz="0" w:space="0" w:color="auto"/>
        <w:right w:val="none" w:sz="0" w:space="0" w:color="auto"/>
      </w:divBdr>
    </w:div>
    <w:div w:id="2012635489">
      <w:bodyDiv w:val="1"/>
      <w:marLeft w:val="0"/>
      <w:marRight w:val="0"/>
      <w:marTop w:val="0"/>
      <w:marBottom w:val="0"/>
      <w:divBdr>
        <w:top w:val="none" w:sz="0" w:space="0" w:color="auto"/>
        <w:left w:val="none" w:sz="0" w:space="0" w:color="auto"/>
        <w:bottom w:val="none" w:sz="0" w:space="0" w:color="auto"/>
        <w:right w:val="none" w:sz="0" w:space="0" w:color="auto"/>
      </w:divBdr>
    </w:div>
    <w:div w:id="2026900098">
      <w:bodyDiv w:val="1"/>
      <w:marLeft w:val="0"/>
      <w:marRight w:val="0"/>
      <w:marTop w:val="0"/>
      <w:marBottom w:val="0"/>
      <w:divBdr>
        <w:top w:val="none" w:sz="0" w:space="0" w:color="auto"/>
        <w:left w:val="none" w:sz="0" w:space="0" w:color="auto"/>
        <w:bottom w:val="none" w:sz="0" w:space="0" w:color="auto"/>
        <w:right w:val="none" w:sz="0" w:space="0" w:color="auto"/>
      </w:divBdr>
    </w:div>
    <w:div w:id="2031179724">
      <w:bodyDiv w:val="1"/>
      <w:marLeft w:val="0"/>
      <w:marRight w:val="0"/>
      <w:marTop w:val="0"/>
      <w:marBottom w:val="0"/>
      <w:divBdr>
        <w:top w:val="none" w:sz="0" w:space="0" w:color="auto"/>
        <w:left w:val="none" w:sz="0" w:space="0" w:color="auto"/>
        <w:bottom w:val="none" w:sz="0" w:space="0" w:color="auto"/>
        <w:right w:val="none" w:sz="0" w:space="0" w:color="auto"/>
      </w:divBdr>
    </w:div>
    <w:div w:id="2046441070">
      <w:bodyDiv w:val="1"/>
      <w:marLeft w:val="0"/>
      <w:marRight w:val="0"/>
      <w:marTop w:val="0"/>
      <w:marBottom w:val="0"/>
      <w:divBdr>
        <w:top w:val="none" w:sz="0" w:space="0" w:color="auto"/>
        <w:left w:val="none" w:sz="0" w:space="0" w:color="auto"/>
        <w:bottom w:val="none" w:sz="0" w:space="0" w:color="auto"/>
        <w:right w:val="none" w:sz="0" w:space="0" w:color="auto"/>
      </w:divBdr>
    </w:div>
    <w:div w:id="2053768255">
      <w:bodyDiv w:val="1"/>
      <w:marLeft w:val="0"/>
      <w:marRight w:val="0"/>
      <w:marTop w:val="0"/>
      <w:marBottom w:val="0"/>
      <w:divBdr>
        <w:top w:val="none" w:sz="0" w:space="0" w:color="auto"/>
        <w:left w:val="none" w:sz="0" w:space="0" w:color="auto"/>
        <w:bottom w:val="none" w:sz="0" w:space="0" w:color="auto"/>
        <w:right w:val="none" w:sz="0" w:space="0" w:color="auto"/>
      </w:divBdr>
    </w:div>
    <w:div w:id="2057463442">
      <w:bodyDiv w:val="1"/>
      <w:marLeft w:val="0"/>
      <w:marRight w:val="0"/>
      <w:marTop w:val="0"/>
      <w:marBottom w:val="0"/>
      <w:divBdr>
        <w:top w:val="none" w:sz="0" w:space="0" w:color="auto"/>
        <w:left w:val="none" w:sz="0" w:space="0" w:color="auto"/>
        <w:bottom w:val="none" w:sz="0" w:space="0" w:color="auto"/>
        <w:right w:val="none" w:sz="0" w:space="0" w:color="auto"/>
      </w:divBdr>
    </w:div>
    <w:div w:id="2073458800">
      <w:bodyDiv w:val="1"/>
      <w:marLeft w:val="0"/>
      <w:marRight w:val="0"/>
      <w:marTop w:val="0"/>
      <w:marBottom w:val="0"/>
      <w:divBdr>
        <w:top w:val="none" w:sz="0" w:space="0" w:color="auto"/>
        <w:left w:val="none" w:sz="0" w:space="0" w:color="auto"/>
        <w:bottom w:val="none" w:sz="0" w:space="0" w:color="auto"/>
        <w:right w:val="none" w:sz="0" w:space="0" w:color="auto"/>
      </w:divBdr>
    </w:div>
    <w:div w:id="2089424253">
      <w:bodyDiv w:val="1"/>
      <w:marLeft w:val="0"/>
      <w:marRight w:val="0"/>
      <w:marTop w:val="0"/>
      <w:marBottom w:val="0"/>
      <w:divBdr>
        <w:top w:val="none" w:sz="0" w:space="0" w:color="auto"/>
        <w:left w:val="none" w:sz="0" w:space="0" w:color="auto"/>
        <w:bottom w:val="none" w:sz="0" w:space="0" w:color="auto"/>
        <w:right w:val="none" w:sz="0" w:space="0" w:color="auto"/>
      </w:divBdr>
    </w:div>
    <w:div w:id="2119328825">
      <w:bodyDiv w:val="1"/>
      <w:marLeft w:val="0"/>
      <w:marRight w:val="0"/>
      <w:marTop w:val="0"/>
      <w:marBottom w:val="0"/>
      <w:divBdr>
        <w:top w:val="none" w:sz="0" w:space="0" w:color="auto"/>
        <w:left w:val="none" w:sz="0" w:space="0" w:color="auto"/>
        <w:bottom w:val="none" w:sz="0" w:space="0" w:color="auto"/>
        <w:right w:val="none" w:sz="0" w:space="0" w:color="auto"/>
      </w:divBdr>
    </w:div>
    <w:div w:id="2120367562">
      <w:bodyDiv w:val="1"/>
      <w:marLeft w:val="0"/>
      <w:marRight w:val="0"/>
      <w:marTop w:val="0"/>
      <w:marBottom w:val="0"/>
      <w:divBdr>
        <w:top w:val="none" w:sz="0" w:space="0" w:color="auto"/>
        <w:left w:val="none" w:sz="0" w:space="0" w:color="auto"/>
        <w:bottom w:val="none" w:sz="0" w:space="0" w:color="auto"/>
        <w:right w:val="none" w:sz="0" w:space="0" w:color="auto"/>
      </w:divBdr>
    </w:div>
    <w:div w:id="21317837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2" Type="http://schemas.openxmlformats.org/officeDocument/2006/relationships/image" Target="media/image10.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3" Type="http://schemas.openxmlformats.org/officeDocument/2006/relationships/image" Target="media/image11.png"/><Relationship Id="rId119" Type="http://schemas.openxmlformats.org/officeDocument/2006/relationships/image" Target="media/image106.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emf"/><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13" Type="http://schemas.openxmlformats.org/officeDocument/2006/relationships/image" Target="media/image6.png"/><Relationship Id="rId109" Type="http://schemas.openxmlformats.org/officeDocument/2006/relationships/image" Target="media/image96.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4" Type="http://schemas.openxmlformats.org/officeDocument/2006/relationships/hyperlink" Target="http://www.iho.int" TargetMode="External"/><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emf"/><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hyperlink" Target="https://iho.int/iho_pubs/standard/S-64/S-64_Edition_3.0.2/index.htm" TargetMode="External"/><Relationship Id="rId14" Type="http://schemas.openxmlformats.org/officeDocument/2006/relationships/hyperlink" Target="http://www.wipo.int/treaties/en/ip/berne/trtdocs_wo001.html" TargetMode="Externa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image" Target="media/image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emf"/><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7.png"/><Relationship Id="rId241" Type="http://schemas.openxmlformats.org/officeDocument/2006/relationships/header" Target="header3.xml"/><Relationship Id="rId15" Type="http://schemas.openxmlformats.org/officeDocument/2006/relationships/header" Target="header1.xml"/><Relationship Id="rId36" Type="http://schemas.openxmlformats.org/officeDocument/2006/relationships/image" Target="media/image23.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6" Type="http://schemas.openxmlformats.org/officeDocument/2006/relationships/image" Target="media/image13.png"/><Relationship Id="rId231" Type="http://schemas.openxmlformats.org/officeDocument/2006/relationships/image" Target="media/image218.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emf"/><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header" Target="header2.xml"/><Relationship Id="rId221" Type="http://schemas.openxmlformats.org/officeDocument/2006/relationships/image" Target="media/image208.png"/><Relationship Id="rId242" Type="http://schemas.openxmlformats.org/officeDocument/2006/relationships/fontTable" Target="fontTable.xml"/><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emf"/><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emf"/><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microsoft.com/office/2011/relationships/people" Target="people.xml"/><Relationship Id="rId17" Type="http://schemas.openxmlformats.org/officeDocument/2006/relationships/footer" Target="footer1.xml"/><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emf"/><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emf"/><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glossaryDocument" Target="glossary/document.xml"/><Relationship Id="rId18" Type="http://schemas.openxmlformats.org/officeDocument/2006/relationships/footer" Target="footer2.xml"/><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7.emf"/><Relationship Id="rId224" Type="http://schemas.openxmlformats.org/officeDocument/2006/relationships/image" Target="media/image211.png"/><Relationship Id="rId245" Type="http://schemas.openxmlformats.org/officeDocument/2006/relationships/theme" Target="theme/theme1.xml"/><Relationship Id="rId30" Type="http://schemas.openxmlformats.org/officeDocument/2006/relationships/image" Target="media/image1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2.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106" Type="http://schemas.openxmlformats.org/officeDocument/2006/relationships/image" Target="media/image93.png"/><Relationship Id="rId127" Type="http://schemas.openxmlformats.org/officeDocument/2006/relationships/image" Target="media/image11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6E4F15393FE245EBA93584BD9ECB1D1C"/>
        <w:category>
          <w:name w:val="General"/>
          <w:gallery w:val="placeholder"/>
        </w:category>
        <w:types>
          <w:type w:val="bbPlcHdr"/>
        </w:types>
        <w:behaviors>
          <w:behavior w:val="content"/>
        </w:behaviors>
        <w:guid w:val="{CA1C6B14-A323-48B3-85FD-4EF128A3BF62}"/>
      </w:docPartPr>
      <w:docPartBody>
        <w:p w:rsidR="00C9340B" w:rsidRDefault="00F97304" w:rsidP="00F97304">
          <w:pPr>
            <w:pStyle w:val="6E4F15393FE245EBA93584BD9ECB1D1C"/>
          </w:pPr>
          <w:r w:rsidRPr="006B7055">
            <w:rPr>
              <w:rStyle w:val="PlaceholderText"/>
            </w:rPr>
            <w:t>Choose an item.</w:t>
          </w:r>
        </w:p>
      </w:docPartBody>
    </w:docPart>
    <w:docPart>
      <w:docPartPr>
        <w:name w:val="C4DC24A32E50458D9507EE73A9FE5C13"/>
        <w:category>
          <w:name w:val="General"/>
          <w:gallery w:val="placeholder"/>
        </w:category>
        <w:types>
          <w:type w:val="bbPlcHdr"/>
        </w:types>
        <w:behaviors>
          <w:behavior w:val="content"/>
        </w:behaviors>
        <w:guid w:val="{1E0D2CBE-CB21-47FB-8F8A-470490889AA0}"/>
      </w:docPartPr>
      <w:docPartBody>
        <w:p w:rsidR="00C9340B" w:rsidRDefault="00F97304" w:rsidP="00F97304">
          <w:pPr>
            <w:pStyle w:val="C4DC24A32E50458D9507EE73A9FE5C13"/>
          </w:pPr>
          <w:r w:rsidRPr="006B7055">
            <w:rPr>
              <w:rStyle w:val="PlaceholderText"/>
            </w:rPr>
            <w:t>Choose an item.</w:t>
          </w:r>
        </w:p>
      </w:docPartBody>
    </w:docPart>
    <w:docPart>
      <w:docPartPr>
        <w:name w:val="75B1FDCE2B7240B68D8771A4A493F951"/>
        <w:category>
          <w:name w:val="General"/>
          <w:gallery w:val="placeholder"/>
        </w:category>
        <w:types>
          <w:type w:val="bbPlcHdr"/>
        </w:types>
        <w:behaviors>
          <w:behavior w:val="content"/>
        </w:behaviors>
        <w:guid w:val="{D483A1AD-BE3D-4969-94A0-59DCDF83FE28}"/>
      </w:docPartPr>
      <w:docPartBody>
        <w:p w:rsidR="00C9340B" w:rsidRDefault="00F97304" w:rsidP="00F97304">
          <w:pPr>
            <w:pStyle w:val="75B1FDCE2B7240B68D8771A4A493F951"/>
          </w:pPr>
          <w:r w:rsidRPr="006B7055">
            <w:rPr>
              <w:rStyle w:val="PlaceholderText"/>
            </w:rPr>
            <w:t>Choose an item.</w:t>
          </w:r>
        </w:p>
      </w:docPartBody>
    </w:docPart>
    <w:docPart>
      <w:docPartPr>
        <w:name w:val="B8D28D5CEEB44F749007E00199A2B144"/>
        <w:category>
          <w:name w:val="General"/>
          <w:gallery w:val="placeholder"/>
        </w:category>
        <w:types>
          <w:type w:val="bbPlcHdr"/>
        </w:types>
        <w:behaviors>
          <w:behavior w:val="content"/>
        </w:behaviors>
        <w:guid w:val="{CD3F0939-B5CB-4880-B8F2-B2578D29B90F}"/>
      </w:docPartPr>
      <w:docPartBody>
        <w:p w:rsidR="00C9340B" w:rsidRDefault="00F97304" w:rsidP="00F97304">
          <w:pPr>
            <w:pStyle w:val="B8D28D5CEEB44F749007E00199A2B144"/>
          </w:pPr>
          <w:r w:rsidRPr="006B7055">
            <w:rPr>
              <w:rStyle w:val="PlaceholderText"/>
            </w:rPr>
            <w:t>Choose an item.</w:t>
          </w:r>
        </w:p>
      </w:docPartBody>
    </w:docPart>
    <w:docPart>
      <w:docPartPr>
        <w:name w:val="61628F1C0D7D4896A514FF55696CBF21"/>
        <w:category>
          <w:name w:val="General"/>
          <w:gallery w:val="placeholder"/>
        </w:category>
        <w:types>
          <w:type w:val="bbPlcHdr"/>
        </w:types>
        <w:behaviors>
          <w:behavior w:val="content"/>
        </w:behaviors>
        <w:guid w:val="{CB3F2FEB-8575-4510-972C-00E1E8A0F348}"/>
      </w:docPartPr>
      <w:docPartBody>
        <w:p w:rsidR="00C9340B" w:rsidRDefault="00F97304" w:rsidP="00F97304">
          <w:pPr>
            <w:pStyle w:val="61628F1C0D7D4896A514FF55696CBF21"/>
          </w:pPr>
          <w:r w:rsidRPr="006B7055">
            <w:rPr>
              <w:rStyle w:val="PlaceholderText"/>
            </w:rPr>
            <w:t>Choose an item.</w:t>
          </w:r>
        </w:p>
      </w:docPartBody>
    </w:docPart>
    <w:docPart>
      <w:docPartPr>
        <w:name w:val="B644CF78BFB74C9DBCA80F6691045266"/>
        <w:category>
          <w:name w:val="General"/>
          <w:gallery w:val="placeholder"/>
        </w:category>
        <w:types>
          <w:type w:val="bbPlcHdr"/>
        </w:types>
        <w:behaviors>
          <w:behavior w:val="content"/>
        </w:behaviors>
        <w:guid w:val="{F1E65A4E-A418-4369-BD31-2E7C5EE55166}"/>
      </w:docPartPr>
      <w:docPartBody>
        <w:p w:rsidR="00C9340B" w:rsidRDefault="00F97304" w:rsidP="00F97304">
          <w:pPr>
            <w:pStyle w:val="B644CF78BFB74C9DBCA80F6691045266"/>
          </w:pPr>
          <w:r w:rsidRPr="006B7055">
            <w:rPr>
              <w:rStyle w:val="PlaceholderText"/>
            </w:rPr>
            <w:t>Choose an item.</w:t>
          </w:r>
        </w:p>
      </w:docPartBody>
    </w:docPart>
    <w:docPart>
      <w:docPartPr>
        <w:name w:val="3A66319CACE24069BFC5C91FCD724470"/>
        <w:category>
          <w:name w:val="General"/>
          <w:gallery w:val="placeholder"/>
        </w:category>
        <w:types>
          <w:type w:val="bbPlcHdr"/>
        </w:types>
        <w:behaviors>
          <w:behavior w:val="content"/>
        </w:behaviors>
        <w:guid w:val="{4E276DA6-E9C7-4C02-8F21-EEFD3C85A2D1}"/>
      </w:docPartPr>
      <w:docPartBody>
        <w:p w:rsidR="00C9340B" w:rsidRDefault="00F97304" w:rsidP="00F97304">
          <w:pPr>
            <w:pStyle w:val="3A66319CACE24069BFC5C91FCD724470"/>
          </w:pPr>
          <w:r w:rsidRPr="006B7055">
            <w:rPr>
              <w:rStyle w:val="PlaceholderText"/>
            </w:rPr>
            <w:t>Choose an item.</w:t>
          </w:r>
        </w:p>
      </w:docPartBody>
    </w:docPart>
    <w:docPart>
      <w:docPartPr>
        <w:name w:val="50900543A58842E79C4F47DBD3B31DF2"/>
        <w:category>
          <w:name w:val="General"/>
          <w:gallery w:val="placeholder"/>
        </w:category>
        <w:types>
          <w:type w:val="bbPlcHdr"/>
        </w:types>
        <w:behaviors>
          <w:behavior w:val="content"/>
        </w:behaviors>
        <w:guid w:val="{42ED1183-1DA7-4FF7-9D0C-F6FD27C1B801}"/>
      </w:docPartPr>
      <w:docPartBody>
        <w:p w:rsidR="00C9340B" w:rsidRDefault="00F97304" w:rsidP="00F97304">
          <w:pPr>
            <w:pStyle w:val="50900543A58842E79C4F47DBD3B31DF2"/>
          </w:pPr>
          <w:r w:rsidRPr="006B7055">
            <w:rPr>
              <w:rStyle w:val="PlaceholderText"/>
            </w:rPr>
            <w:t>Choose an item.</w:t>
          </w:r>
        </w:p>
      </w:docPartBody>
    </w:docPart>
    <w:docPart>
      <w:docPartPr>
        <w:name w:val="8D44880499EE474690CDD3EDBEC1A46A"/>
        <w:category>
          <w:name w:val="General"/>
          <w:gallery w:val="placeholder"/>
        </w:category>
        <w:types>
          <w:type w:val="bbPlcHdr"/>
        </w:types>
        <w:behaviors>
          <w:behavior w:val="content"/>
        </w:behaviors>
        <w:guid w:val="{14ED7F07-877F-47E1-B1E0-1E8E43FD9F28}"/>
      </w:docPartPr>
      <w:docPartBody>
        <w:p w:rsidR="00C9340B" w:rsidRDefault="00F97304" w:rsidP="00F97304">
          <w:pPr>
            <w:pStyle w:val="8D44880499EE474690CDD3EDBEC1A46A"/>
          </w:pPr>
          <w:r w:rsidRPr="006B7055">
            <w:rPr>
              <w:rStyle w:val="PlaceholderText"/>
            </w:rPr>
            <w:t>Choose an item.</w:t>
          </w:r>
        </w:p>
      </w:docPartBody>
    </w:docPart>
    <w:docPart>
      <w:docPartPr>
        <w:name w:val="8551ABAC9640406B98B2EA6414AE8E74"/>
        <w:category>
          <w:name w:val="General"/>
          <w:gallery w:val="placeholder"/>
        </w:category>
        <w:types>
          <w:type w:val="bbPlcHdr"/>
        </w:types>
        <w:behaviors>
          <w:behavior w:val="content"/>
        </w:behaviors>
        <w:guid w:val="{F4EA2A64-4394-4D29-AB1E-9BFA3F939B58}"/>
      </w:docPartPr>
      <w:docPartBody>
        <w:p w:rsidR="00C9340B" w:rsidRDefault="00F97304" w:rsidP="00F97304">
          <w:pPr>
            <w:pStyle w:val="8551ABAC9640406B98B2EA6414AE8E74"/>
          </w:pPr>
          <w:r w:rsidRPr="006B7055">
            <w:rPr>
              <w:rStyle w:val="PlaceholderText"/>
            </w:rPr>
            <w:t>Choose an item.</w:t>
          </w:r>
        </w:p>
      </w:docPartBody>
    </w:docPart>
    <w:docPart>
      <w:docPartPr>
        <w:name w:val="C9E46206640D48E9B2F3F3E555374FBC"/>
        <w:category>
          <w:name w:val="General"/>
          <w:gallery w:val="placeholder"/>
        </w:category>
        <w:types>
          <w:type w:val="bbPlcHdr"/>
        </w:types>
        <w:behaviors>
          <w:behavior w:val="content"/>
        </w:behaviors>
        <w:guid w:val="{A7549B06-C2F5-49AC-87D7-CEF0C51EC10F}"/>
      </w:docPartPr>
      <w:docPartBody>
        <w:p w:rsidR="00C9340B" w:rsidRDefault="00F97304" w:rsidP="00F97304">
          <w:pPr>
            <w:pStyle w:val="C9E46206640D48E9B2F3F3E555374FBC"/>
          </w:pPr>
          <w:r w:rsidRPr="006B7055">
            <w:rPr>
              <w:rStyle w:val="PlaceholderText"/>
            </w:rPr>
            <w:t>Choose an item.</w:t>
          </w:r>
        </w:p>
      </w:docPartBody>
    </w:docPart>
    <w:docPart>
      <w:docPartPr>
        <w:name w:val="3FF7E80693834DE09391FA1DAF641290"/>
        <w:category>
          <w:name w:val="General"/>
          <w:gallery w:val="placeholder"/>
        </w:category>
        <w:types>
          <w:type w:val="bbPlcHdr"/>
        </w:types>
        <w:behaviors>
          <w:behavior w:val="content"/>
        </w:behaviors>
        <w:guid w:val="{21CA1284-B2B6-42A3-8A80-773260B7C064}"/>
      </w:docPartPr>
      <w:docPartBody>
        <w:p w:rsidR="00C9340B" w:rsidRDefault="00F97304" w:rsidP="00F97304">
          <w:pPr>
            <w:pStyle w:val="3FF7E80693834DE09391FA1DAF641290"/>
          </w:pPr>
          <w:r w:rsidRPr="006B7055">
            <w:rPr>
              <w:rStyle w:val="PlaceholderText"/>
            </w:rPr>
            <w:t>Choose an item.</w:t>
          </w:r>
        </w:p>
      </w:docPartBody>
    </w:docPart>
    <w:docPart>
      <w:docPartPr>
        <w:name w:val="99C8BA5A5CF94D43B9F782DCE0832B71"/>
        <w:category>
          <w:name w:val="General"/>
          <w:gallery w:val="placeholder"/>
        </w:category>
        <w:types>
          <w:type w:val="bbPlcHdr"/>
        </w:types>
        <w:behaviors>
          <w:behavior w:val="content"/>
        </w:behaviors>
        <w:guid w:val="{934BB783-023A-405C-B0BF-FAAFA748A55B}"/>
      </w:docPartPr>
      <w:docPartBody>
        <w:p w:rsidR="00C9340B" w:rsidRDefault="00F97304" w:rsidP="00F97304">
          <w:pPr>
            <w:pStyle w:val="99C8BA5A5CF94D43B9F782DCE0832B71"/>
          </w:pPr>
          <w:r w:rsidRPr="006B7055">
            <w:rPr>
              <w:rStyle w:val="PlaceholderText"/>
            </w:rPr>
            <w:t>Choose an item.</w:t>
          </w:r>
        </w:p>
      </w:docPartBody>
    </w:docPart>
    <w:docPart>
      <w:docPartPr>
        <w:name w:val="8A801C8F3E4048D3962612756F1FF99F"/>
        <w:category>
          <w:name w:val="General"/>
          <w:gallery w:val="placeholder"/>
        </w:category>
        <w:types>
          <w:type w:val="bbPlcHdr"/>
        </w:types>
        <w:behaviors>
          <w:behavior w:val="content"/>
        </w:behaviors>
        <w:guid w:val="{ECF458BC-4C95-41F3-A56B-1B5FBA84E9F7}"/>
      </w:docPartPr>
      <w:docPartBody>
        <w:p w:rsidR="00C9340B" w:rsidRDefault="00F97304" w:rsidP="00F97304">
          <w:pPr>
            <w:pStyle w:val="8A801C8F3E4048D3962612756F1FF99F"/>
          </w:pPr>
          <w:r w:rsidRPr="006B7055">
            <w:rPr>
              <w:rStyle w:val="PlaceholderText"/>
            </w:rPr>
            <w:t>Choose an item.</w:t>
          </w:r>
        </w:p>
      </w:docPartBody>
    </w:docPart>
    <w:docPart>
      <w:docPartPr>
        <w:name w:val="3F7229AEF738488B88C6F1A4C50D6BFC"/>
        <w:category>
          <w:name w:val="General"/>
          <w:gallery w:val="placeholder"/>
        </w:category>
        <w:types>
          <w:type w:val="bbPlcHdr"/>
        </w:types>
        <w:behaviors>
          <w:behavior w:val="content"/>
        </w:behaviors>
        <w:guid w:val="{72ECFE1B-47FA-4E21-AF8B-81D131B12331}"/>
      </w:docPartPr>
      <w:docPartBody>
        <w:p w:rsidR="00C9340B" w:rsidRDefault="00F97304" w:rsidP="00F97304">
          <w:pPr>
            <w:pStyle w:val="3F7229AEF738488B88C6F1A4C50D6BFC"/>
          </w:pPr>
          <w:r w:rsidRPr="006B7055">
            <w:rPr>
              <w:rStyle w:val="PlaceholderText"/>
            </w:rPr>
            <w:t>Choose an item.</w:t>
          </w:r>
        </w:p>
      </w:docPartBody>
    </w:docPart>
    <w:docPart>
      <w:docPartPr>
        <w:name w:val="8EBA2C1C0E324626A89AF3A75CBA7DC4"/>
        <w:category>
          <w:name w:val="General"/>
          <w:gallery w:val="placeholder"/>
        </w:category>
        <w:types>
          <w:type w:val="bbPlcHdr"/>
        </w:types>
        <w:behaviors>
          <w:behavior w:val="content"/>
        </w:behaviors>
        <w:guid w:val="{39A25344-68CE-4368-8D3A-D9C5A889A91F}"/>
      </w:docPartPr>
      <w:docPartBody>
        <w:p w:rsidR="00C9340B" w:rsidRDefault="00F97304" w:rsidP="00F97304">
          <w:pPr>
            <w:pStyle w:val="8EBA2C1C0E324626A89AF3A75CBA7DC4"/>
          </w:pPr>
          <w:r w:rsidRPr="006B7055">
            <w:rPr>
              <w:rStyle w:val="PlaceholderText"/>
            </w:rPr>
            <w:t>Choose an item.</w:t>
          </w:r>
        </w:p>
      </w:docPartBody>
    </w:docPart>
    <w:docPart>
      <w:docPartPr>
        <w:name w:val="FF32F2B83FB5460F84C68A9D19E9DD66"/>
        <w:category>
          <w:name w:val="General"/>
          <w:gallery w:val="placeholder"/>
        </w:category>
        <w:types>
          <w:type w:val="bbPlcHdr"/>
        </w:types>
        <w:behaviors>
          <w:behavior w:val="content"/>
        </w:behaviors>
        <w:guid w:val="{9B93CFC7-2E02-4F2B-A533-6F2C56A34AAF}"/>
      </w:docPartPr>
      <w:docPartBody>
        <w:p w:rsidR="00C9340B" w:rsidRDefault="00F97304" w:rsidP="00F97304">
          <w:pPr>
            <w:pStyle w:val="FF32F2B83FB5460F84C68A9D19E9DD66"/>
          </w:pPr>
          <w:r w:rsidRPr="006B7055">
            <w:rPr>
              <w:rStyle w:val="PlaceholderText"/>
            </w:rPr>
            <w:t>Choose an item.</w:t>
          </w:r>
        </w:p>
      </w:docPartBody>
    </w:docPart>
    <w:docPart>
      <w:docPartPr>
        <w:name w:val="337F03B71D384E608F74C0181E2D79A3"/>
        <w:category>
          <w:name w:val="General"/>
          <w:gallery w:val="placeholder"/>
        </w:category>
        <w:types>
          <w:type w:val="bbPlcHdr"/>
        </w:types>
        <w:behaviors>
          <w:behavior w:val="content"/>
        </w:behaviors>
        <w:guid w:val="{FC75F286-2B8B-4575-8345-8DE1607CADCD}"/>
      </w:docPartPr>
      <w:docPartBody>
        <w:p w:rsidR="00C9340B" w:rsidRDefault="00F97304" w:rsidP="00F97304">
          <w:pPr>
            <w:pStyle w:val="337F03B71D384E608F74C0181E2D79A3"/>
          </w:pPr>
          <w:r w:rsidRPr="006B7055">
            <w:rPr>
              <w:rStyle w:val="PlaceholderText"/>
            </w:rPr>
            <w:t>Choose an item.</w:t>
          </w:r>
        </w:p>
      </w:docPartBody>
    </w:docPart>
    <w:docPart>
      <w:docPartPr>
        <w:name w:val="C262C48D1EE248EB90E007830E7B0DC9"/>
        <w:category>
          <w:name w:val="General"/>
          <w:gallery w:val="placeholder"/>
        </w:category>
        <w:types>
          <w:type w:val="bbPlcHdr"/>
        </w:types>
        <w:behaviors>
          <w:behavior w:val="content"/>
        </w:behaviors>
        <w:guid w:val="{8BCB8057-F965-4F55-8C5C-6EBE868AB794}"/>
      </w:docPartPr>
      <w:docPartBody>
        <w:p w:rsidR="00C9340B" w:rsidRDefault="00F97304" w:rsidP="00F97304">
          <w:pPr>
            <w:pStyle w:val="C262C48D1EE248EB90E007830E7B0DC9"/>
          </w:pPr>
          <w:r w:rsidRPr="006B7055">
            <w:rPr>
              <w:rStyle w:val="PlaceholderText"/>
            </w:rPr>
            <w:t>Choose an item.</w:t>
          </w:r>
        </w:p>
      </w:docPartBody>
    </w:docPart>
    <w:docPart>
      <w:docPartPr>
        <w:name w:val="C3C6603A49F8403188B4E68556837BF5"/>
        <w:category>
          <w:name w:val="General"/>
          <w:gallery w:val="placeholder"/>
        </w:category>
        <w:types>
          <w:type w:val="bbPlcHdr"/>
        </w:types>
        <w:behaviors>
          <w:behavior w:val="content"/>
        </w:behaviors>
        <w:guid w:val="{C07C37D5-8E64-46C7-8738-44DE60A7E60F}"/>
      </w:docPartPr>
      <w:docPartBody>
        <w:p w:rsidR="00C9340B" w:rsidRDefault="00F97304" w:rsidP="00F97304">
          <w:pPr>
            <w:pStyle w:val="C3C6603A49F8403188B4E68556837BF5"/>
          </w:pPr>
          <w:r w:rsidRPr="006B7055">
            <w:rPr>
              <w:rStyle w:val="PlaceholderText"/>
            </w:rPr>
            <w:t>Choose an item.</w:t>
          </w:r>
        </w:p>
      </w:docPartBody>
    </w:docPart>
    <w:docPart>
      <w:docPartPr>
        <w:name w:val="EB99A42F52F54AB78F2DE87AF0458EC4"/>
        <w:category>
          <w:name w:val="General"/>
          <w:gallery w:val="placeholder"/>
        </w:category>
        <w:types>
          <w:type w:val="bbPlcHdr"/>
        </w:types>
        <w:behaviors>
          <w:behavior w:val="content"/>
        </w:behaviors>
        <w:guid w:val="{4E7C2A7C-1FA4-46B7-9617-1997DD0C162F}"/>
      </w:docPartPr>
      <w:docPartBody>
        <w:p w:rsidR="00C9340B" w:rsidRDefault="00F97304" w:rsidP="00F97304">
          <w:pPr>
            <w:pStyle w:val="EB99A42F52F54AB78F2DE87AF0458EC4"/>
          </w:pPr>
          <w:r w:rsidRPr="006B7055">
            <w:rPr>
              <w:rStyle w:val="PlaceholderText"/>
            </w:rPr>
            <w:t>Choose an item.</w:t>
          </w:r>
        </w:p>
      </w:docPartBody>
    </w:docPart>
    <w:docPart>
      <w:docPartPr>
        <w:name w:val="40094A8E82D8432483770B76448EAD75"/>
        <w:category>
          <w:name w:val="General"/>
          <w:gallery w:val="placeholder"/>
        </w:category>
        <w:types>
          <w:type w:val="bbPlcHdr"/>
        </w:types>
        <w:behaviors>
          <w:behavior w:val="content"/>
        </w:behaviors>
        <w:guid w:val="{A82C2230-8989-4D45-9584-8729B16C9ADC}"/>
      </w:docPartPr>
      <w:docPartBody>
        <w:p w:rsidR="00C9340B" w:rsidRDefault="00F97304" w:rsidP="00F97304">
          <w:pPr>
            <w:pStyle w:val="40094A8E82D8432483770B76448EAD75"/>
          </w:pPr>
          <w:r w:rsidRPr="006B7055">
            <w:rPr>
              <w:rStyle w:val="PlaceholderText"/>
            </w:rPr>
            <w:t>Choose an item.</w:t>
          </w:r>
        </w:p>
      </w:docPartBody>
    </w:docPart>
    <w:docPart>
      <w:docPartPr>
        <w:name w:val="83BD9781E7874DCD9BF981F79BFD0E90"/>
        <w:category>
          <w:name w:val="General"/>
          <w:gallery w:val="placeholder"/>
        </w:category>
        <w:types>
          <w:type w:val="bbPlcHdr"/>
        </w:types>
        <w:behaviors>
          <w:behavior w:val="content"/>
        </w:behaviors>
        <w:guid w:val="{C846EA61-5144-4953-BC86-F67AF72E13E4}"/>
      </w:docPartPr>
      <w:docPartBody>
        <w:p w:rsidR="00C9340B" w:rsidRDefault="00F97304" w:rsidP="00F97304">
          <w:pPr>
            <w:pStyle w:val="83BD9781E7874DCD9BF981F79BFD0E90"/>
          </w:pPr>
          <w:r w:rsidRPr="006B7055">
            <w:rPr>
              <w:rStyle w:val="PlaceholderText"/>
            </w:rPr>
            <w:t>Choose an item.</w:t>
          </w:r>
        </w:p>
      </w:docPartBody>
    </w:docPart>
    <w:docPart>
      <w:docPartPr>
        <w:name w:val="A298828DEE1340E1A294A56D3238807C"/>
        <w:category>
          <w:name w:val="General"/>
          <w:gallery w:val="placeholder"/>
        </w:category>
        <w:types>
          <w:type w:val="bbPlcHdr"/>
        </w:types>
        <w:behaviors>
          <w:behavior w:val="content"/>
        </w:behaviors>
        <w:guid w:val="{8C224B42-A653-4786-9A17-471414EDB94A}"/>
      </w:docPartPr>
      <w:docPartBody>
        <w:p w:rsidR="00C9340B" w:rsidRDefault="00F97304" w:rsidP="00F97304">
          <w:pPr>
            <w:pStyle w:val="A298828DEE1340E1A294A56D3238807C"/>
          </w:pPr>
          <w:r w:rsidRPr="006B7055">
            <w:rPr>
              <w:rStyle w:val="PlaceholderText"/>
            </w:rPr>
            <w:t>Choose an item.</w:t>
          </w:r>
        </w:p>
      </w:docPartBody>
    </w:docPart>
    <w:docPart>
      <w:docPartPr>
        <w:name w:val="6FCFA71C564F4674825BBE9A4812FC74"/>
        <w:category>
          <w:name w:val="General"/>
          <w:gallery w:val="placeholder"/>
        </w:category>
        <w:types>
          <w:type w:val="bbPlcHdr"/>
        </w:types>
        <w:behaviors>
          <w:behavior w:val="content"/>
        </w:behaviors>
        <w:guid w:val="{ED0F97E7-6232-4CD7-B3AD-FCCAFA12DF88}"/>
      </w:docPartPr>
      <w:docPartBody>
        <w:p w:rsidR="00C9340B" w:rsidRDefault="00F97304" w:rsidP="00F97304">
          <w:pPr>
            <w:pStyle w:val="6FCFA71C564F4674825BBE9A4812FC74"/>
          </w:pPr>
          <w:r w:rsidRPr="006B7055">
            <w:rPr>
              <w:rStyle w:val="PlaceholderText"/>
            </w:rPr>
            <w:t>Choose an item.</w:t>
          </w:r>
        </w:p>
      </w:docPartBody>
    </w:docPart>
    <w:docPart>
      <w:docPartPr>
        <w:name w:val="6618A5FC2A444EBC8B2EEBEDC8CFC9C6"/>
        <w:category>
          <w:name w:val="General"/>
          <w:gallery w:val="placeholder"/>
        </w:category>
        <w:types>
          <w:type w:val="bbPlcHdr"/>
        </w:types>
        <w:behaviors>
          <w:behavior w:val="content"/>
        </w:behaviors>
        <w:guid w:val="{CE830B83-9E78-4B3C-BAA0-A4F44AB59C06}"/>
      </w:docPartPr>
      <w:docPartBody>
        <w:p w:rsidR="00C9340B" w:rsidRDefault="00F97304" w:rsidP="00F97304">
          <w:pPr>
            <w:pStyle w:val="6618A5FC2A444EBC8B2EEBEDC8CFC9C6"/>
          </w:pPr>
          <w:r w:rsidRPr="006B7055">
            <w:rPr>
              <w:rStyle w:val="PlaceholderText"/>
            </w:rPr>
            <w:t>Choose an item.</w:t>
          </w:r>
        </w:p>
      </w:docPartBody>
    </w:docPart>
    <w:docPart>
      <w:docPartPr>
        <w:name w:val="A825ABEC0DA94D01A03EC57520FF15A6"/>
        <w:category>
          <w:name w:val="General"/>
          <w:gallery w:val="placeholder"/>
        </w:category>
        <w:types>
          <w:type w:val="bbPlcHdr"/>
        </w:types>
        <w:behaviors>
          <w:behavior w:val="content"/>
        </w:behaviors>
        <w:guid w:val="{21160853-774E-4E66-85F2-273F9587BE71}"/>
      </w:docPartPr>
      <w:docPartBody>
        <w:p w:rsidR="00C9340B" w:rsidRDefault="00F97304" w:rsidP="00F97304">
          <w:pPr>
            <w:pStyle w:val="A825ABEC0DA94D01A03EC57520FF15A6"/>
          </w:pPr>
          <w:r w:rsidRPr="006B7055">
            <w:rPr>
              <w:rStyle w:val="PlaceholderText"/>
            </w:rPr>
            <w:t>Choose an item.</w:t>
          </w:r>
        </w:p>
      </w:docPartBody>
    </w:docPart>
    <w:docPart>
      <w:docPartPr>
        <w:name w:val="51A546D20B63404BABD4E0E08F092DB3"/>
        <w:category>
          <w:name w:val="General"/>
          <w:gallery w:val="placeholder"/>
        </w:category>
        <w:types>
          <w:type w:val="bbPlcHdr"/>
        </w:types>
        <w:behaviors>
          <w:behavior w:val="content"/>
        </w:behaviors>
        <w:guid w:val="{33FF9DC6-60C7-40B3-AFC8-39A3B1BD78AD}"/>
      </w:docPartPr>
      <w:docPartBody>
        <w:p w:rsidR="00C9340B" w:rsidRDefault="00F97304" w:rsidP="00F97304">
          <w:pPr>
            <w:pStyle w:val="51A546D20B63404BABD4E0E08F092DB3"/>
          </w:pPr>
          <w:r w:rsidRPr="006B7055">
            <w:rPr>
              <w:rStyle w:val="PlaceholderText"/>
            </w:rPr>
            <w:t>Choose an item.</w:t>
          </w:r>
        </w:p>
      </w:docPartBody>
    </w:docPart>
    <w:docPart>
      <w:docPartPr>
        <w:name w:val="3703CC45179D45A38C6F5B6E1BB072ED"/>
        <w:category>
          <w:name w:val="General"/>
          <w:gallery w:val="placeholder"/>
        </w:category>
        <w:types>
          <w:type w:val="bbPlcHdr"/>
        </w:types>
        <w:behaviors>
          <w:behavior w:val="content"/>
        </w:behaviors>
        <w:guid w:val="{7A9442C5-6615-4C8E-AAE4-B207711B3043}"/>
      </w:docPartPr>
      <w:docPartBody>
        <w:p w:rsidR="00C9340B" w:rsidRDefault="00F97304" w:rsidP="00F97304">
          <w:pPr>
            <w:pStyle w:val="3703CC45179D45A38C6F5B6E1BB072ED"/>
          </w:pPr>
          <w:r w:rsidRPr="006B7055">
            <w:rPr>
              <w:rStyle w:val="PlaceholderText"/>
            </w:rPr>
            <w:t>Choose an item.</w:t>
          </w:r>
        </w:p>
      </w:docPartBody>
    </w:docPart>
    <w:docPart>
      <w:docPartPr>
        <w:name w:val="AE6DC1492A1D49CBA4E6DDC396CECA60"/>
        <w:category>
          <w:name w:val="General"/>
          <w:gallery w:val="placeholder"/>
        </w:category>
        <w:types>
          <w:type w:val="bbPlcHdr"/>
        </w:types>
        <w:behaviors>
          <w:behavior w:val="content"/>
        </w:behaviors>
        <w:guid w:val="{243CF34E-5651-47F1-8EF9-1F8F2569E0EE}"/>
      </w:docPartPr>
      <w:docPartBody>
        <w:p w:rsidR="00C9340B" w:rsidRDefault="00F97304" w:rsidP="00F97304">
          <w:pPr>
            <w:pStyle w:val="AE6DC1492A1D49CBA4E6DDC396CECA60"/>
          </w:pPr>
          <w:r w:rsidRPr="006B7055">
            <w:rPr>
              <w:rStyle w:val="PlaceholderText"/>
            </w:rPr>
            <w:t>Choose an item.</w:t>
          </w:r>
        </w:p>
      </w:docPartBody>
    </w:docPart>
    <w:docPart>
      <w:docPartPr>
        <w:name w:val="890799469553423E9B26189BAF9CA276"/>
        <w:category>
          <w:name w:val="General"/>
          <w:gallery w:val="placeholder"/>
        </w:category>
        <w:types>
          <w:type w:val="bbPlcHdr"/>
        </w:types>
        <w:behaviors>
          <w:behavior w:val="content"/>
        </w:behaviors>
        <w:guid w:val="{3D923084-9CE4-4006-9C1D-202FC8F40E2B}"/>
      </w:docPartPr>
      <w:docPartBody>
        <w:p w:rsidR="00C9340B" w:rsidRDefault="00F97304" w:rsidP="00F97304">
          <w:pPr>
            <w:pStyle w:val="890799469553423E9B26189BAF9CA276"/>
          </w:pPr>
          <w:r w:rsidRPr="006B7055">
            <w:rPr>
              <w:rStyle w:val="PlaceholderText"/>
            </w:rPr>
            <w:t>Choose an item.</w:t>
          </w:r>
        </w:p>
      </w:docPartBody>
    </w:docPart>
    <w:docPart>
      <w:docPartPr>
        <w:name w:val="B52938F72FD040B18F8D5262AC088E33"/>
        <w:category>
          <w:name w:val="General"/>
          <w:gallery w:val="placeholder"/>
        </w:category>
        <w:types>
          <w:type w:val="bbPlcHdr"/>
        </w:types>
        <w:behaviors>
          <w:behavior w:val="content"/>
        </w:behaviors>
        <w:guid w:val="{F7337B05-8727-44C9-816E-C70BAFA695DC}"/>
      </w:docPartPr>
      <w:docPartBody>
        <w:p w:rsidR="00C9340B" w:rsidRDefault="00F97304" w:rsidP="00F97304">
          <w:pPr>
            <w:pStyle w:val="B52938F72FD040B18F8D5262AC088E33"/>
          </w:pPr>
          <w:r w:rsidRPr="006B7055">
            <w:rPr>
              <w:rStyle w:val="PlaceholderText"/>
            </w:rPr>
            <w:t>Choose an item.</w:t>
          </w:r>
        </w:p>
      </w:docPartBody>
    </w:docPart>
    <w:docPart>
      <w:docPartPr>
        <w:name w:val="D986CE39CEAC446EBF413B51B30B8AB6"/>
        <w:category>
          <w:name w:val="General"/>
          <w:gallery w:val="placeholder"/>
        </w:category>
        <w:types>
          <w:type w:val="bbPlcHdr"/>
        </w:types>
        <w:behaviors>
          <w:behavior w:val="content"/>
        </w:behaviors>
        <w:guid w:val="{B606741B-707C-4F8C-80D4-5D1C336EAD5B}"/>
      </w:docPartPr>
      <w:docPartBody>
        <w:p w:rsidR="00C9340B" w:rsidRDefault="00F97304" w:rsidP="00F97304">
          <w:pPr>
            <w:pStyle w:val="D986CE39CEAC446EBF413B51B30B8AB6"/>
          </w:pPr>
          <w:r w:rsidRPr="006B7055">
            <w:rPr>
              <w:rStyle w:val="PlaceholderText"/>
            </w:rPr>
            <w:t>Choose an item.</w:t>
          </w:r>
        </w:p>
      </w:docPartBody>
    </w:docPart>
    <w:docPart>
      <w:docPartPr>
        <w:name w:val="ABB908B920FE497D94B8FA63181FE2A3"/>
        <w:category>
          <w:name w:val="General"/>
          <w:gallery w:val="placeholder"/>
        </w:category>
        <w:types>
          <w:type w:val="bbPlcHdr"/>
        </w:types>
        <w:behaviors>
          <w:behavior w:val="content"/>
        </w:behaviors>
        <w:guid w:val="{DD21E3D6-9557-43D0-9003-1BFFC0FFB8D8}"/>
      </w:docPartPr>
      <w:docPartBody>
        <w:p w:rsidR="00C9340B" w:rsidRDefault="00F97304" w:rsidP="00F97304">
          <w:pPr>
            <w:pStyle w:val="ABB908B920FE497D94B8FA63181FE2A3"/>
          </w:pPr>
          <w:r w:rsidRPr="006B7055">
            <w:rPr>
              <w:rStyle w:val="PlaceholderText"/>
            </w:rPr>
            <w:t>Choose an item.</w:t>
          </w:r>
        </w:p>
      </w:docPartBody>
    </w:docPart>
    <w:docPart>
      <w:docPartPr>
        <w:name w:val="1CAB8E576ADE49B797D33CBF732F00B4"/>
        <w:category>
          <w:name w:val="General"/>
          <w:gallery w:val="placeholder"/>
        </w:category>
        <w:types>
          <w:type w:val="bbPlcHdr"/>
        </w:types>
        <w:behaviors>
          <w:behavior w:val="content"/>
        </w:behaviors>
        <w:guid w:val="{56FEDF9F-651D-40E2-8F9E-5EF8BED4A8D4}"/>
      </w:docPartPr>
      <w:docPartBody>
        <w:p w:rsidR="00C9340B" w:rsidRDefault="00F97304" w:rsidP="00F97304">
          <w:pPr>
            <w:pStyle w:val="1CAB8E576ADE49B797D33CBF732F00B4"/>
          </w:pPr>
          <w:r w:rsidRPr="006B7055">
            <w:rPr>
              <w:rStyle w:val="PlaceholderText"/>
            </w:rPr>
            <w:t>Choose an item.</w:t>
          </w:r>
        </w:p>
      </w:docPartBody>
    </w:docPart>
    <w:docPart>
      <w:docPartPr>
        <w:name w:val="7AF4067A74EB401AA78D9793146DC260"/>
        <w:category>
          <w:name w:val="General"/>
          <w:gallery w:val="placeholder"/>
        </w:category>
        <w:types>
          <w:type w:val="bbPlcHdr"/>
        </w:types>
        <w:behaviors>
          <w:behavior w:val="content"/>
        </w:behaviors>
        <w:guid w:val="{85EA5C8B-0B2D-4FF8-97B3-0CDA877F6EC7}"/>
      </w:docPartPr>
      <w:docPartBody>
        <w:p w:rsidR="00C9340B" w:rsidRDefault="00F97304" w:rsidP="00F97304">
          <w:pPr>
            <w:pStyle w:val="7AF4067A74EB401AA78D9793146DC260"/>
          </w:pPr>
          <w:r w:rsidRPr="006B7055">
            <w:rPr>
              <w:rStyle w:val="PlaceholderText"/>
            </w:rPr>
            <w:t>Choose an item.</w:t>
          </w:r>
        </w:p>
      </w:docPartBody>
    </w:docPart>
    <w:docPart>
      <w:docPartPr>
        <w:name w:val="3D8EF272893E464894595E554704CA3B"/>
        <w:category>
          <w:name w:val="General"/>
          <w:gallery w:val="placeholder"/>
        </w:category>
        <w:types>
          <w:type w:val="bbPlcHdr"/>
        </w:types>
        <w:behaviors>
          <w:behavior w:val="content"/>
        </w:behaviors>
        <w:guid w:val="{E8B66954-8560-4DB3-9D42-05E5ACEA9991}"/>
      </w:docPartPr>
      <w:docPartBody>
        <w:p w:rsidR="00C9340B" w:rsidRDefault="00F97304" w:rsidP="00F97304">
          <w:pPr>
            <w:pStyle w:val="3D8EF272893E464894595E554704CA3B"/>
          </w:pPr>
          <w:r w:rsidRPr="006B7055">
            <w:rPr>
              <w:rStyle w:val="PlaceholderText"/>
            </w:rPr>
            <w:t>Choose an item.</w:t>
          </w:r>
        </w:p>
      </w:docPartBody>
    </w:docPart>
    <w:docPart>
      <w:docPartPr>
        <w:name w:val="854ABADFFE564EF1B25C23475081BB18"/>
        <w:category>
          <w:name w:val="General"/>
          <w:gallery w:val="placeholder"/>
        </w:category>
        <w:types>
          <w:type w:val="bbPlcHdr"/>
        </w:types>
        <w:behaviors>
          <w:behavior w:val="content"/>
        </w:behaviors>
        <w:guid w:val="{F1FA8556-75AD-4943-965B-D273029FB887}"/>
      </w:docPartPr>
      <w:docPartBody>
        <w:p w:rsidR="00C9340B" w:rsidRDefault="00F97304" w:rsidP="00F97304">
          <w:pPr>
            <w:pStyle w:val="854ABADFFE564EF1B25C23475081BB18"/>
          </w:pPr>
          <w:r w:rsidRPr="006B7055">
            <w:rPr>
              <w:rStyle w:val="PlaceholderText"/>
            </w:rPr>
            <w:t>Choose an item.</w:t>
          </w:r>
        </w:p>
      </w:docPartBody>
    </w:docPart>
    <w:docPart>
      <w:docPartPr>
        <w:name w:val="977049014594440BB70325E1C21A7CE0"/>
        <w:category>
          <w:name w:val="General"/>
          <w:gallery w:val="placeholder"/>
        </w:category>
        <w:types>
          <w:type w:val="bbPlcHdr"/>
        </w:types>
        <w:behaviors>
          <w:behavior w:val="content"/>
        </w:behaviors>
        <w:guid w:val="{63CA1852-9292-4AF7-B5FA-A66F630C2FBB}"/>
      </w:docPartPr>
      <w:docPartBody>
        <w:p w:rsidR="00C9340B" w:rsidRDefault="00F97304" w:rsidP="00F97304">
          <w:pPr>
            <w:pStyle w:val="977049014594440BB70325E1C21A7CE0"/>
          </w:pPr>
          <w:r w:rsidRPr="006B7055">
            <w:rPr>
              <w:rStyle w:val="PlaceholderText"/>
            </w:rPr>
            <w:t>Choose an item.</w:t>
          </w:r>
        </w:p>
      </w:docPartBody>
    </w:docPart>
    <w:docPart>
      <w:docPartPr>
        <w:name w:val="CB56C9725E6C4B069645528D1C7B2112"/>
        <w:category>
          <w:name w:val="General"/>
          <w:gallery w:val="placeholder"/>
        </w:category>
        <w:types>
          <w:type w:val="bbPlcHdr"/>
        </w:types>
        <w:behaviors>
          <w:behavior w:val="content"/>
        </w:behaviors>
        <w:guid w:val="{85DC7A70-A8AF-4656-8BDA-5C88EA891C70}"/>
      </w:docPartPr>
      <w:docPartBody>
        <w:p w:rsidR="00C9340B" w:rsidRDefault="00F97304" w:rsidP="00F97304">
          <w:pPr>
            <w:pStyle w:val="CB56C9725E6C4B069645528D1C7B2112"/>
          </w:pPr>
          <w:r w:rsidRPr="006B7055">
            <w:rPr>
              <w:rStyle w:val="PlaceholderText"/>
            </w:rPr>
            <w:t>Choose an item.</w:t>
          </w:r>
        </w:p>
      </w:docPartBody>
    </w:docPart>
    <w:docPart>
      <w:docPartPr>
        <w:name w:val="A43A5033CBE447FB9F7CC31F14D2805E"/>
        <w:category>
          <w:name w:val="General"/>
          <w:gallery w:val="placeholder"/>
        </w:category>
        <w:types>
          <w:type w:val="bbPlcHdr"/>
        </w:types>
        <w:behaviors>
          <w:behavior w:val="content"/>
        </w:behaviors>
        <w:guid w:val="{253DDA3D-857F-4B58-9053-C9A846669D49}"/>
      </w:docPartPr>
      <w:docPartBody>
        <w:p w:rsidR="00C9340B" w:rsidRDefault="00F97304" w:rsidP="00F97304">
          <w:pPr>
            <w:pStyle w:val="A43A5033CBE447FB9F7CC31F14D2805E"/>
          </w:pPr>
          <w:r w:rsidRPr="006B7055">
            <w:rPr>
              <w:rStyle w:val="PlaceholderText"/>
            </w:rPr>
            <w:t>Choose an item.</w:t>
          </w:r>
        </w:p>
      </w:docPartBody>
    </w:docPart>
    <w:docPart>
      <w:docPartPr>
        <w:name w:val="1763DC68F6744BC386DF60B3D7A2B718"/>
        <w:category>
          <w:name w:val="General"/>
          <w:gallery w:val="placeholder"/>
        </w:category>
        <w:types>
          <w:type w:val="bbPlcHdr"/>
        </w:types>
        <w:behaviors>
          <w:behavior w:val="content"/>
        </w:behaviors>
        <w:guid w:val="{2E280B91-A943-4ABD-984B-1F9E5DF9B673}"/>
      </w:docPartPr>
      <w:docPartBody>
        <w:p w:rsidR="00C9340B" w:rsidRDefault="00F97304" w:rsidP="00F97304">
          <w:pPr>
            <w:pStyle w:val="1763DC68F6744BC386DF60B3D7A2B718"/>
          </w:pPr>
          <w:r w:rsidRPr="006B7055">
            <w:rPr>
              <w:rStyle w:val="PlaceholderText"/>
            </w:rPr>
            <w:t>Choose an item.</w:t>
          </w:r>
        </w:p>
      </w:docPartBody>
    </w:docPart>
    <w:docPart>
      <w:docPartPr>
        <w:name w:val="66D9245DAC6345BA81F3CBE35C13F6CE"/>
        <w:category>
          <w:name w:val="General"/>
          <w:gallery w:val="placeholder"/>
        </w:category>
        <w:types>
          <w:type w:val="bbPlcHdr"/>
        </w:types>
        <w:behaviors>
          <w:behavior w:val="content"/>
        </w:behaviors>
        <w:guid w:val="{4255D643-7DDC-4358-BB56-91026177C01D}"/>
      </w:docPartPr>
      <w:docPartBody>
        <w:p w:rsidR="00C9340B" w:rsidRDefault="00F97304" w:rsidP="00F97304">
          <w:pPr>
            <w:pStyle w:val="66D9245DAC6345BA81F3CBE35C13F6CE"/>
          </w:pPr>
          <w:r w:rsidRPr="006B7055">
            <w:rPr>
              <w:rStyle w:val="PlaceholderText"/>
            </w:rPr>
            <w:t>Choose an item.</w:t>
          </w:r>
        </w:p>
      </w:docPartBody>
    </w:docPart>
    <w:docPart>
      <w:docPartPr>
        <w:name w:val="F006D21DEC3E4FD297BD463E9765DE51"/>
        <w:category>
          <w:name w:val="General"/>
          <w:gallery w:val="placeholder"/>
        </w:category>
        <w:types>
          <w:type w:val="bbPlcHdr"/>
        </w:types>
        <w:behaviors>
          <w:behavior w:val="content"/>
        </w:behaviors>
        <w:guid w:val="{4735EBC2-7601-4770-8BE2-C0104BE01D45}"/>
      </w:docPartPr>
      <w:docPartBody>
        <w:p w:rsidR="00C9340B" w:rsidRDefault="00F97304" w:rsidP="00F97304">
          <w:pPr>
            <w:pStyle w:val="F006D21DEC3E4FD297BD463E9765DE51"/>
          </w:pPr>
          <w:r w:rsidRPr="006B7055">
            <w:rPr>
              <w:rStyle w:val="PlaceholderText"/>
            </w:rPr>
            <w:t>Choose an item.</w:t>
          </w:r>
        </w:p>
      </w:docPartBody>
    </w:docPart>
    <w:docPart>
      <w:docPartPr>
        <w:name w:val="8869B49469964EC1BFE05C3C63F5E2F9"/>
        <w:category>
          <w:name w:val="General"/>
          <w:gallery w:val="placeholder"/>
        </w:category>
        <w:types>
          <w:type w:val="bbPlcHdr"/>
        </w:types>
        <w:behaviors>
          <w:behavior w:val="content"/>
        </w:behaviors>
        <w:guid w:val="{A98D8889-EB74-4595-BCA8-47A81F837B63}"/>
      </w:docPartPr>
      <w:docPartBody>
        <w:p w:rsidR="00C9340B" w:rsidRDefault="00F97304" w:rsidP="00F97304">
          <w:pPr>
            <w:pStyle w:val="8869B49469964EC1BFE05C3C63F5E2F9"/>
          </w:pPr>
          <w:r w:rsidRPr="006B7055">
            <w:rPr>
              <w:rStyle w:val="PlaceholderText"/>
            </w:rPr>
            <w:t>Choose an item.</w:t>
          </w:r>
        </w:p>
      </w:docPartBody>
    </w:docPart>
    <w:docPart>
      <w:docPartPr>
        <w:name w:val="C5E98C654E5A4F58A0E5734C7ED74D8B"/>
        <w:category>
          <w:name w:val="General"/>
          <w:gallery w:val="placeholder"/>
        </w:category>
        <w:types>
          <w:type w:val="bbPlcHdr"/>
        </w:types>
        <w:behaviors>
          <w:behavior w:val="content"/>
        </w:behaviors>
        <w:guid w:val="{DA348049-9AC5-44F0-B7FB-A690A0773F93}"/>
      </w:docPartPr>
      <w:docPartBody>
        <w:p w:rsidR="00C9340B" w:rsidRDefault="00F97304" w:rsidP="00F97304">
          <w:pPr>
            <w:pStyle w:val="C5E98C654E5A4F58A0E5734C7ED74D8B"/>
          </w:pPr>
          <w:r w:rsidRPr="006B7055">
            <w:rPr>
              <w:rStyle w:val="PlaceholderText"/>
            </w:rPr>
            <w:t>Choose an item.</w:t>
          </w:r>
        </w:p>
      </w:docPartBody>
    </w:docPart>
    <w:docPart>
      <w:docPartPr>
        <w:name w:val="FD77B1501820475D959FC4383A47F75C"/>
        <w:category>
          <w:name w:val="General"/>
          <w:gallery w:val="placeholder"/>
        </w:category>
        <w:types>
          <w:type w:val="bbPlcHdr"/>
        </w:types>
        <w:behaviors>
          <w:behavior w:val="content"/>
        </w:behaviors>
        <w:guid w:val="{C613B3BF-868D-4B49-9074-7FA3902558E3}"/>
      </w:docPartPr>
      <w:docPartBody>
        <w:p w:rsidR="00C9340B" w:rsidRDefault="00F97304" w:rsidP="00F97304">
          <w:pPr>
            <w:pStyle w:val="FD77B1501820475D959FC4383A47F75C"/>
          </w:pPr>
          <w:r w:rsidRPr="006B7055">
            <w:rPr>
              <w:rStyle w:val="PlaceholderText"/>
            </w:rPr>
            <w:t>Choose an item.</w:t>
          </w:r>
        </w:p>
      </w:docPartBody>
    </w:docPart>
    <w:docPart>
      <w:docPartPr>
        <w:name w:val="97D54921034644EF8C3C1FD8E30EEAF1"/>
        <w:category>
          <w:name w:val="General"/>
          <w:gallery w:val="placeholder"/>
        </w:category>
        <w:types>
          <w:type w:val="bbPlcHdr"/>
        </w:types>
        <w:behaviors>
          <w:behavior w:val="content"/>
        </w:behaviors>
        <w:guid w:val="{BC2B02F1-FD7A-4942-8C74-657E0D9E5D05}"/>
      </w:docPartPr>
      <w:docPartBody>
        <w:p w:rsidR="00C9340B" w:rsidRDefault="00F97304" w:rsidP="00F97304">
          <w:pPr>
            <w:pStyle w:val="97D54921034644EF8C3C1FD8E30EEAF1"/>
          </w:pPr>
          <w:r w:rsidRPr="006B7055">
            <w:rPr>
              <w:rStyle w:val="PlaceholderText"/>
            </w:rPr>
            <w:t>Choose an item.</w:t>
          </w:r>
        </w:p>
      </w:docPartBody>
    </w:docPart>
    <w:docPart>
      <w:docPartPr>
        <w:name w:val="FB26AF71F25D4B66A4A68B8017537433"/>
        <w:category>
          <w:name w:val="General"/>
          <w:gallery w:val="placeholder"/>
        </w:category>
        <w:types>
          <w:type w:val="bbPlcHdr"/>
        </w:types>
        <w:behaviors>
          <w:behavior w:val="content"/>
        </w:behaviors>
        <w:guid w:val="{CBF2E7ED-AE41-4331-96EE-379C8E24AF9E}"/>
      </w:docPartPr>
      <w:docPartBody>
        <w:p w:rsidR="00C9340B" w:rsidRDefault="00F97304" w:rsidP="00F97304">
          <w:pPr>
            <w:pStyle w:val="FB26AF71F25D4B66A4A68B8017537433"/>
          </w:pPr>
          <w:r w:rsidRPr="006B7055">
            <w:rPr>
              <w:rStyle w:val="PlaceholderText"/>
            </w:rPr>
            <w:t>Choose an item.</w:t>
          </w:r>
        </w:p>
      </w:docPartBody>
    </w:docPart>
    <w:docPart>
      <w:docPartPr>
        <w:name w:val="C468E654142B42EFBE86652527D7A6E1"/>
        <w:category>
          <w:name w:val="General"/>
          <w:gallery w:val="placeholder"/>
        </w:category>
        <w:types>
          <w:type w:val="bbPlcHdr"/>
        </w:types>
        <w:behaviors>
          <w:behavior w:val="content"/>
        </w:behaviors>
        <w:guid w:val="{50876118-F3EB-402B-963C-46C9CEF895BE}"/>
      </w:docPartPr>
      <w:docPartBody>
        <w:p w:rsidR="00C9340B" w:rsidRDefault="00F97304" w:rsidP="00F97304">
          <w:pPr>
            <w:pStyle w:val="C468E654142B42EFBE86652527D7A6E1"/>
          </w:pPr>
          <w:r w:rsidRPr="006B7055">
            <w:rPr>
              <w:rStyle w:val="PlaceholderText"/>
            </w:rPr>
            <w:t>Choose an item.</w:t>
          </w:r>
        </w:p>
      </w:docPartBody>
    </w:docPart>
    <w:docPart>
      <w:docPartPr>
        <w:name w:val="929B5F681CF848C59538F4BDD9A05B8A"/>
        <w:category>
          <w:name w:val="General"/>
          <w:gallery w:val="placeholder"/>
        </w:category>
        <w:types>
          <w:type w:val="bbPlcHdr"/>
        </w:types>
        <w:behaviors>
          <w:behavior w:val="content"/>
        </w:behaviors>
        <w:guid w:val="{8811C946-4E81-42EF-A74C-87B75CB9A84B}"/>
      </w:docPartPr>
      <w:docPartBody>
        <w:p w:rsidR="00C9340B" w:rsidRDefault="00F97304" w:rsidP="00F97304">
          <w:pPr>
            <w:pStyle w:val="929B5F681CF848C59538F4BDD9A05B8A"/>
          </w:pPr>
          <w:r w:rsidRPr="006B7055">
            <w:rPr>
              <w:rStyle w:val="PlaceholderText"/>
            </w:rPr>
            <w:t>Choose an item.</w:t>
          </w:r>
        </w:p>
      </w:docPartBody>
    </w:docPart>
    <w:docPart>
      <w:docPartPr>
        <w:name w:val="08CDFF2F02A54133A56D8D91C308548E"/>
        <w:category>
          <w:name w:val="General"/>
          <w:gallery w:val="placeholder"/>
        </w:category>
        <w:types>
          <w:type w:val="bbPlcHdr"/>
        </w:types>
        <w:behaviors>
          <w:behavior w:val="content"/>
        </w:behaviors>
        <w:guid w:val="{E12B52FD-3AE0-4301-97C4-ED7457514E20}"/>
      </w:docPartPr>
      <w:docPartBody>
        <w:p w:rsidR="00C9340B" w:rsidRDefault="00F97304" w:rsidP="00F97304">
          <w:pPr>
            <w:pStyle w:val="08CDFF2F02A54133A56D8D91C308548E"/>
          </w:pPr>
          <w:r w:rsidRPr="006B7055">
            <w:rPr>
              <w:rStyle w:val="PlaceholderText"/>
            </w:rPr>
            <w:t>Choose an item.</w:t>
          </w:r>
        </w:p>
      </w:docPartBody>
    </w:docPart>
    <w:docPart>
      <w:docPartPr>
        <w:name w:val="E07B530DC2BF496C93B4D55760888BB8"/>
        <w:category>
          <w:name w:val="General"/>
          <w:gallery w:val="placeholder"/>
        </w:category>
        <w:types>
          <w:type w:val="bbPlcHdr"/>
        </w:types>
        <w:behaviors>
          <w:behavior w:val="content"/>
        </w:behaviors>
        <w:guid w:val="{57043AEC-374D-46B1-A94C-608DEF1C2520}"/>
      </w:docPartPr>
      <w:docPartBody>
        <w:p w:rsidR="00C9340B" w:rsidRDefault="00F97304" w:rsidP="00F97304">
          <w:pPr>
            <w:pStyle w:val="E07B530DC2BF496C93B4D55760888BB8"/>
          </w:pPr>
          <w:r w:rsidRPr="006B7055">
            <w:rPr>
              <w:rStyle w:val="PlaceholderText"/>
            </w:rPr>
            <w:t>Choose an item.</w:t>
          </w:r>
        </w:p>
      </w:docPartBody>
    </w:docPart>
    <w:docPart>
      <w:docPartPr>
        <w:name w:val="84901014ED68457696D2648C6F4A22F7"/>
        <w:category>
          <w:name w:val="General"/>
          <w:gallery w:val="placeholder"/>
        </w:category>
        <w:types>
          <w:type w:val="bbPlcHdr"/>
        </w:types>
        <w:behaviors>
          <w:behavior w:val="content"/>
        </w:behaviors>
        <w:guid w:val="{E36D0891-2039-40C9-B10C-4E01F329B33B}"/>
      </w:docPartPr>
      <w:docPartBody>
        <w:p w:rsidR="00C9340B" w:rsidRDefault="00F97304" w:rsidP="00F97304">
          <w:pPr>
            <w:pStyle w:val="84901014ED68457696D2648C6F4A22F7"/>
          </w:pPr>
          <w:r w:rsidRPr="006B7055">
            <w:rPr>
              <w:rStyle w:val="PlaceholderText"/>
            </w:rPr>
            <w:t>Choose an item.</w:t>
          </w:r>
        </w:p>
      </w:docPartBody>
    </w:docPart>
    <w:docPart>
      <w:docPartPr>
        <w:name w:val="20F92840B446445997C39A9C92E60241"/>
        <w:category>
          <w:name w:val="General"/>
          <w:gallery w:val="placeholder"/>
        </w:category>
        <w:types>
          <w:type w:val="bbPlcHdr"/>
        </w:types>
        <w:behaviors>
          <w:behavior w:val="content"/>
        </w:behaviors>
        <w:guid w:val="{164C5F7C-5344-4F49-964A-AEA81200F615}"/>
      </w:docPartPr>
      <w:docPartBody>
        <w:p w:rsidR="00C9340B" w:rsidRDefault="00F97304" w:rsidP="00F97304">
          <w:pPr>
            <w:pStyle w:val="20F92840B446445997C39A9C92E60241"/>
          </w:pPr>
          <w:r w:rsidRPr="006B7055">
            <w:rPr>
              <w:rStyle w:val="PlaceholderText"/>
            </w:rPr>
            <w:t>Choose an item.</w:t>
          </w:r>
        </w:p>
      </w:docPartBody>
    </w:docPart>
    <w:docPart>
      <w:docPartPr>
        <w:name w:val="2AFB554FAAE947A5B550063E05374EF1"/>
        <w:category>
          <w:name w:val="General"/>
          <w:gallery w:val="placeholder"/>
        </w:category>
        <w:types>
          <w:type w:val="bbPlcHdr"/>
        </w:types>
        <w:behaviors>
          <w:behavior w:val="content"/>
        </w:behaviors>
        <w:guid w:val="{58560E73-5FB1-4BC4-8FE2-BF14501537AF}"/>
      </w:docPartPr>
      <w:docPartBody>
        <w:p w:rsidR="00C9340B" w:rsidRDefault="00F97304" w:rsidP="00F97304">
          <w:pPr>
            <w:pStyle w:val="2AFB554FAAE947A5B550063E05374EF1"/>
          </w:pPr>
          <w:r w:rsidRPr="006B7055">
            <w:rPr>
              <w:rStyle w:val="PlaceholderText"/>
            </w:rPr>
            <w:t>Choose an item.</w:t>
          </w:r>
        </w:p>
      </w:docPartBody>
    </w:docPart>
    <w:docPart>
      <w:docPartPr>
        <w:name w:val="6D8B4BDFC8B0428BB68FA77E8471C647"/>
        <w:category>
          <w:name w:val="General"/>
          <w:gallery w:val="placeholder"/>
        </w:category>
        <w:types>
          <w:type w:val="bbPlcHdr"/>
        </w:types>
        <w:behaviors>
          <w:behavior w:val="content"/>
        </w:behaviors>
        <w:guid w:val="{CD4D4E45-16E1-443E-8E58-45D9C8377B45}"/>
      </w:docPartPr>
      <w:docPartBody>
        <w:p w:rsidR="00C9340B" w:rsidRDefault="00F97304" w:rsidP="00F97304">
          <w:pPr>
            <w:pStyle w:val="6D8B4BDFC8B0428BB68FA77E8471C647"/>
          </w:pPr>
          <w:r w:rsidRPr="006B7055">
            <w:rPr>
              <w:rStyle w:val="PlaceholderText"/>
            </w:rPr>
            <w:t>Choose an item.</w:t>
          </w:r>
        </w:p>
      </w:docPartBody>
    </w:docPart>
    <w:docPart>
      <w:docPartPr>
        <w:name w:val="D96728FD4E6046E2BA3F19337F68E8CC"/>
        <w:category>
          <w:name w:val="General"/>
          <w:gallery w:val="placeholder"/>
        </w:category>
        <w:types>
          <w:type w:val="bbPlcHdr"/>
        </w:types>
        <w:behaviors>
          <w:behavior w:val="content"/>
        </w:behaviors>
        <w:guid w:val="{DFB75CE5-4F89-4F6A-8F22-D3717799EDE0}"/>
      </w:docPartPr>
      <w:docPartBody>
        <w:p w:rsidR="00C9340B" w:rsidRDefault="00F97304" w:rsidP="00F97304">
          <w:pPr>
            <w:pStyle w:val="D96728FD4E6046E2BA3F19337F68E8CC"/>
          </w:pPr>
          <w:r w:rsidRPr="006B7055">
            <w:rPr>
              <w:rStyle w:val="PlaceholderText"/>
            </w:rPr>
            <w:t>Choose an item.</w:t>
          </w:r>
        </w:p>
      </w:docPartBody>
    </w:docPart>
    <w:docPart>
      <w:docPartPr>
        <w:name w:val="4BF74C607AD94603B4A369CE0FF70ED7"/>
        <w:category>
          <w:name w:val="General"/>
          <w:gallery w:val="placeholder"/>
        </w:category>
        <w:types>
          <w:type w:val="bbPlcHdr"/>
        </w:types>
        <w:behaviors>
          <w:behavior w:val="content"/>
        </w:behaviors>
        <w:guid w:val="{BD144BBF-9A73-49DD-99B9-60EB3FF54D1C}"/>
      </w:docPartPr>
      <w:docPartBody>
        <w:p w:rsidR="00C9340B" w:rsidRDefault="00F97304" w:rsidP="00F97304">
          <w:pPr>
            <w:pStyle w:val="4BF74C607AD94603B4A369CE0FF70ED7"/>
          </w:pPr>
          <w:r w:rsidRPr="006B7055">
            <w:rPr>
              <w:rStyle w:val="PlaceholderText"/>
            </w:rPr>
            <w:t>Choose an item.</w:t>
          </w:r>
        </w:p>
      </w:docPartBody>
    </w:docPart>
    <w:docPart>
      <w:docPartPr>
        <w:name w:val="19E6093023AA4332AC12B2F3F97F85AE"/>
        <w:category>
          <w:name w:val="General"/>
          <w:gallery w:val="placeholder"/>
        </w:category>
        <w:types>
          <w:type w:val="bbPlcHdr"/>
        </w:types>
        <w:behaviors>
          <w:behavior w:val="content"/>
        </w:behaviors>
        <w:guid w:val="{A40E754D-6E05-423E-8E63-5C4D119F0037}"/>
      </w:docPartPr>
      <w:docPartBody>
        <w:p w:rsidR="00C9340B" w:rsidRDefault="00F97304" w:rsidP="00F97304">
          <w:pPr>
            <w:pStyle w:val="19E6093023AA4332AC12B2F3F97F85AE"/>
          </w:pPr>
          <w:r w:rsidRPr="006B7055">
            <w:rPr>
              <w:rStyle w:val="PlaceholderText"/>
            </w:rPr>
            <w:t>Choose an item.</w:t>
          </w:r>
        </w:p>
      </w:docPartBody>
    </w:docPart>
    <w:docPart>
      <w:docPartPr>
        <w:name w:val="BACE60746FAC4B35B6C18F0AD3379017"/>
        <w:category>
          <w:name w:val="General"/>
          <w:gallery w:val="placeholder"/>
        </w:category>
        <w:types>
          <w:type w:val="bbPlcHdr"/>
        </w:types>
        <w:behaviors>
          <w:behavior w:val="content"/>
        </w:behaviors>
        <w:guid w:val="{2B86B3D3-9244-4C0C-BFF7-18537F8176E9}"/>
      </w:docPartPr>
      <w:docPartBody>
        <w:p w:rsidR="00C9340B" w:rsidRDefault="00F97304" w:rsidP="00F97304">
          <w:pPr>
            <w:pStyle w:val="BACE60746FAC4B35B6C18F0AD3379017"/>
          </w:pPr>
          <w:r w:rsidRPr="006B7055">
            <w:rPr>
              <w:rStyle w:val="PlaceholderText"/>
            </w:rPr>
            <w:t>Choose an item.</w:t>
          </w:r>
        </w:p>
      </w:docPartBody>
    </w:docPart>
    <w:docPart>
      <w:docPartPr>
        <w:name w:val="7D8DEF822C81459AA46E5DB00E19E7F4"/>
        <w:category>
          <w:name w:val="General"/>
          <w:gallery w:val="placeholder"/>
        </w:category>
        <w:types>
          <w:type w:val="bbPlcHdr"/>
        </w:types>
        <w:behaviors>
          <w:behavior w:val="content"/>
        </w:behaviors>
        <w:guid w:val="{74C8AE06-7262-4B21-ADFE-A8BD51002450}"/>
      </w:docPartPr>
      <w:docPartBody>
        <w:p w:rsidR="00C9340B" w:rsidRDefault="00F97304" w:rsidP="00F97304">
          <w:pPr>
            <w:pStyle w:val="7D8DEF822C81459AA46E5DB00E19E7F4"/>
          </w:pPr>
          <w:r w:rsidRPr="006B7055">
            <w:rPr>
              <w:rStyle w:val="PlaceholderText"/>
            </w:rPr>
            <w:t>Choose an item.</w:t>
          </w:r>
        </w:p>
      </w:docPartBody>
    </w:docPart>
    <w:docPart>
      <w:docPartPr>
        <w:name w:val="3F83652F8A5D4F2B99D7CD110DC6A68F"/>
        <w:category>
          <w:name w:val="General"/>
          <w:gallery w:val="placeholder"/>
        </w:category>
        <w:types>
          <w:type w:val="bbPlcHdr"/>
        </w:types>
        <w:behaviors>
          <w:behavior w:val="content"/>
        </w:behaviors>
        <w:guid w:val="{8FDB0BD3-34F1-450F-A872-64F81B92365C}"/>
      </w:docPartPr>
      <w:docPartBody>
        <w:p w:rsidR="00C9340B" w:rsidRDefault="00F97304" w:rsidP="00F97304">
          <w:pPr>
            <w:pStyle w:val="3F83652F8A5D4F2B99D7CD110DC6A68F"/>
          </w:pPr>
          <w:r w:rsidRPr="006B7055">
            <w:rPr>
              <w:rStyle w:val="PlaceholderText"/>
            </w:rPr>
            <w:t>Choose an item.</w:t>
          </w:r>
        </w:p>
      </w:docPartBody>
    </w:docPart>
    <w:docPart>
      <w:docPartPr>
        <w:name w:val="5FAB56C2239B4C4E8781001BAD1F7713"/>
        <w:category>
          <w:name w:val="General"/>
          <w:gallery w:val="placeholder"/>
        </w:category>
        <w:types>
          <w:type w:val="bbPlcHdr"/>
        </w:types>
        <w:behaviors>
          <w:behavior w:val="content"/>
        </w:behaviors>
        <w:guid w:val="{774053EA-94CF-4925-A63C-CF867DDC75C2}"/>
      </w:docPartPr>
      <w:docPartBody>
        <w:p w:rsidR="00C9340B" w:rsidRDefault="00F97304" w:rsidP="00F97304">
          <w:pPr>
            <w:pStyle w:val="5FAB56C2239B4C4E8781001BAD1F7713"/>
          </w:pPr>
          <w:r w:rsidRPr="006B7055">
            <w:rPr>
              <w:rStyle w:val="PlaceholderText"/>
            </w:rPr>
            <w:t>Choose an item.</w:t>
          </w:r>
        </w:p>
      </w:docPartBody>
    </w:docPart>
    <w:docPart>
      <w:docPartPr>
        <w:name w:val="297D452E2BCF471A8BF4451B22F71063"/>
        <w:category>
          <w:name w:val="General"/>
          <w:gallery w:val="placeholder"/>
        </w:category>
        <w:types>
          <w:type w:val="bbPlcHdr"/>
        </w:types>
        <w:behaviors>
          <w:behavior w:val="content"/>
        </w:behaviors>
        <w:guid w:val="{E1022B2F-F348-483A-A564-DD9486B2FF03}"/>
      </w:docPartPr>
      <w:docPartBody>
        <w:p w:rsidR="00C9340B" w:rsidRDefault="00F97304" w:rsidP="00F97304">
          <w:pPr>
            <w:pStyle w:val="297D452E2BCF471A8BF4451B22F71063"/>
          </w:pPr>
          <w:r w:rsidRPr="006B7055">
            <w:rPr>
              <w:rStyle w:val="PlaceholderText"/>
            </w:rPr>
            <w:t>Choose an item.</w:t>
          </w:r>
        </w:p>
      </w:docPartBody>
    </w:docPart>
    <w:docPart>
      <w:docPartPr>
        <w:name w:val="1F88346FE6454221BF50311A20857EE8"/>
        <w:category>
          <w:name w:val="General"/>
          <w:gallery w:val="placeholder"/>
        </w:category>
        <w:types>
          <w:type w:val="bbPlcHdr"/>
        </w:types>
        <w:behaviors>
          <w:behavior w:val="content"/>
        </w:behaviors>
        <w:guid w:val="{97D072E6-3ED8-4090-A5AE-6C6BC07D9F48}"/>
      </w:docPartPr>
      <w:docPartBody>
        <w:p w:rsidR="00C9340B" w:rsidRDefault="00F97304" w:rsidP="00F97304">
          <w:pPr>
            <w:pStyle w:val="1F88346FE6454221BF50311A20857EE8"/>
          </w:pPr>
          <w:r w:rsidRPr="006B7055">
            <w:rPr>
              <w:rStyle w:val="PlaceholderText"/>
            </w:rPr>
            <w:t>Choose an item.</w:t>
          </w:r>
        </w:p>
      </w:docPartBody>
    </w:docPart>
    <w:docPart>
      <w:docPartPr>
        <w:name w:val="FFF644D108F54B82A15EA26A5FFDFD35"/>
        <w:category>
          <w:name w:val="General"/>
          <w:gallery w:val="placeholder"/>
        </w:category>
        <w:types>
          <w:type w:val="bbPlcHdr"/>
        </w:types>
        <w:behaviors>
          <w:behavior w:val="content"/>
        </w:behaviors>
        <w:guid w:val="{B75E2CD8-63A7-4D7D-A8AC-DCCCEC6753CE}"/>
      </w:docPartPr>
      <w:docPartBody>
        <w:p w:rsidR="00C9340B" w:rsidRDefault="00F97304" w:rsidP="00F97304">
          <w:pPr>
            <w:pStyle w:val="FFF644D108F54B82A15EA26A5FFDFD35"/>
          </w:pPr>
          <w:r w:rsidRPr="006B7055">
            <w:rPr>
              <w:rStyle w:val="PlaceholderText"/>
            </w:rPr>
            <w:t>Choose an item.</w:t>
          </w:r>
        </w:p>
      </w:docPartBody>
    </w:docPart>
    <w:docPart>
      <w:docPartPr>
        <w:name w:val="F765B5F42DEA41E8A7746197097B9B7D"/>
        <w:category>
          <w:name w:val="General"/>
          <w:gallery w:val="placeholder"/>
        </w:category>
        <w:types>
          <w:type w:val="bbPlcHdr"/>
        </w:types>
        <w:behaviors>
          <w:behavior w:val="content"/>
        </w:behaviors>
        <w:guid w:val="{4C72266A-CD3B-4172-9D67-48460713EB78}"/>
      </w:docPartPr>
      <w:docPartBody>
        <w:p w:rsidR="00C9340B" w:rsidRDefault="00F97304" w:rsidP="00F97304">
          <w:pPr>
            <w:pStyle w:val="F765B5F42DEA41E8A7746197097B9B7D"/>
          </w:pPr>
          <w:r w:rsidRPr="006B7055">
            <w:rPr>
              <w:rStyle w:val="PlaceholderText"/>
            </w:rPr>
            <w:t>Choose an item.</w:t>
          </w:r>
        </w:p>
      </w:docPartBody>
    </w:docPart>
    <w:docPart>
      <w:docPartPr>
        <w:name w:val="D88D7681BFCC4E54854D4DD29BC3ECB7"/>
        <w:category>
          <w:name w:val="General"/>
          <w:gallery w:val="placeholder"/>
        </w:category>
        <w:types>
          <w:type w:val="bbPlcHdr"/>
        </w:types>
        <w:behaviors>
          <w:behavior w:val="content"/>
        </w:behaviors>
        <w:guid w:val="{E90A7D62-8DAB-4AC6-9591-785068585F5D}"/>
      </w:docPartPr>
      <w:docPartBody>
        <w:p w:rsidR="00C9340B" w:rsidRDefault="00F97304" w:rsidP="00F97304">
          <w:pPr>
            <w:pStyle w:val="D88D7681BFCC4E54854D4DD29BC3ECB7"/>
          </w:pPr>
          <w:r w:rsidRPr="006B7055">
            <w:rPr>
              <w:rStyle w:val="PlaceholderText"/>
            </w:rPr>
            <w:t>Choose an item.</w:t>
          </w:r>
        </w:p>
      </w:docPartBody>
    </w:docPart>
    <w:docPart>
      <w:docPartPr>
        <w:name w:val="71954A4B122048D6A610FA920D678E42"/>
        <w:category>
          <w:name w:val="General"/>
          <w:gallery w:val="placeholder"/>
        </w:category>
        <w:types>
          <w:type w:val="bbPlcHdr"/>
        </w:types>
        <w:behaviors>
          <w:behavior w:val="content"/>
        </w:behaviors>
        <w:guid w:val="{94BE19B0-DF55-4E88-B70C-1EFE52A1D665}"/>
      </w:docPartPr>
      <w:docPartBody>
        <w:p w:rsidR="00C9340B" w:rsidRDefault="00F97304" w:rsidP="00F97304">
          <w:pPr>
            <w:pStyle w:val="71954A4B122048D6A610FA920D678E42"/>
          </w:pPr>
          <w:r w:rsidRPr="006B7055">
            <w:rPr>
              <w:rStyle w:val="PlaceholderText"/>
            </w:rPr>
            <w:t>Choose an item.</w:t>
          </w:r>
        </w:p>
      </w:docPartBody>
    </w:docPart>
    <w:docPart>
      <w:docPartPr>
        <w:name w:val="1C96AEA0BB414DA3B95603B3A79378F3"/>
        <w:category>
          <w:name w:val="General"/>
          <w:gallery w:val="placeholder"/>
        </w:category>
        <w:types>
          <w:type w:val="bbPlcHdr"/>
        </w:types>
        <w:behaviors>
          <w:behavior w:val="content"/>
        </w:behaviors>
        <w:guid w:val="{503BF423-399D-4A31-ADFC-25E10B638B6D}"/>
      </w:docPartPr>
      <w:docPartBody>
        <w:p w:rsidR="00C9340B" w:rsidRDefault="00F97304" w:rsidP="00F97304">
          <w:pPr>
            <w:pStyle w:val="1C96AEA0BB414DA3B95603B3A79378F3"/>
          </w:pPr>
          <w:r w:rsidRPr="006B7055">
            <w:rPr>
              <w:rStyle w:val="PlaceholderText"/>
            </w:rPr>
            <w:t>Choose an item.</w:t>
          </w:r>
        </w:p>
      </w:docPartBody>
    </w:docPart>
    <w:docPart>
      <w:docPartPr>
        <w:name w:val="D20EA9ED36844CFE93359BF063D30D58"/>
        <w:category>
          <w:name w:val="General"/>
          <w:gallery w:val="placeholder"/>
        </w:category>
        <w:types>
          <w:type w:val="bbPlcHdr"/>
        </w:types>
        <w:behaviors>
          <w:behavior w:val="content"/>
        </w:behaviors>
        <w:guid w:val="{9FDF84D6-049A-4540-AA9F-6A01AA8BC7B8}"/>
      </w:docPartPr>
      <w:docPartBody>
        <w:p w:rsidR="00C9340B" w:rsidRDefault="00F97304" w:rsidP="00F97304">
          <w:pPr>
            <w:pStyle w:val="D20EA9ED36844CFE93359BF063D30D58"/>
          </w:pPr>
          <w:r w:rsidRPr="006B7055">
            <w:rPr>
              <w:rStyle w:val="PlaceholderText"/>
            </w:rPr>
            <w:t>Choose an item.</w:t>
          </w:r>
        </w:p>
      </w:docPartBody>
    </w:docPart>
    <w:docPart>
      <w:docPartPr>
        <w:name w:val="521B1ADAC9A24953B1754D76E88E5C34"/>
        <w:category>
          <w:name w:val="General"/>
          <w:gallery w:val="placeholder"/>
        </w:category>
        <w:types>
          <w:type w:val="bbPlcHdr"/>
        </w:types>
        <w:behaviors>
          <w:behavior w:val="content"/>
        </w:behaviors>
        <w:guid w:val="{D5A4C059-71FA-4A74-BEF2-4B3C6370F79E}"/>
      </w:docPartPr>
      <w:docPartBody>
        <w:p w:rsidR="00C9340B" w:rsidRDefault="00F97304" w:rsidP="00F97304">
          <w:pPr>
            <w:pStyle w:val="521B1ADAC9A24953B1754D76E88E5C34"/>
          </w:pPr>
          <w:r w:rsidRPr="006B7055">
            <w:rPr>
              <w:rStyle w:val="PlaceholderText"/>
            </w:rPr>
            <w:t>Choose an item.</w:t>
          </w:r>
        </w:p>
      </w:docPartBody>
    </w:docPart>
    <w:docPart>
      <w:docPartPr>
        <w:name w:val="601E297A4AFD4ACFA23B46B689AE4F97"/>
        <w:category>
          <w:name w:val="General"/>
          <w:gallery w:val="placeholder"/>
        </w:category>
        <w:types>
          <w:type w:val="bbPlcHdr"/>
        </w:types>
        <w:behaviors>
          <w:behavior w:val="content"/>
        </w:behaviors>
        <w:guid w:val="{26E19390-24A4-444D-AFD5-F11879355422}"/>
      </w:docPartPr>
      <w:docPartBody>
        <w:p w:rsidR="00C9340B" w:rsidRDefault="00F97304" w:rsidP="00F97304">
          <w:pPr>
            <w:pStyle w:val="601E297A4AFD4ACFA23B46B689AE4F97"/>
          </w:pPr>
          <w:r w:rsidRPr="006B7055">
            <w:rPr>
              <w:rStyle w:val="PlaceholderText"/>
            </w:rPr>
            <w:t>Choose an item.</w:t>
          </w:r>
        </w:p>
      </w:docPartBody>
    </w:docPart>
    <w:docPart>
      <w:docPartPr>
        <w:name w:val="F9D392E35EFE49DCBBBFF0BF25111F4B"/>
        <w:category>
          <w:name w:val="General"/>
          <w:gallery w:val="placeholder"/>
        </w:category>
        <w:types>
          <w:type w:val="bbPlcHdr"/>
        </w:types>
        <w:behaviors>
          <w:behavior w:val="content"/>
        </w:behaviors>
        <w:guid w:val="{CF0D6669-80D8-4DAB-A3FC-F9D1CB7BB10C}"/>
      </w:docPartPr>
      <w:docPartBody>
        <w:p w:rsidR="00C9340B" w:rsidRDefault="00F97304" w:rsidP="00F97304">
          <w:pPr>
            <w:pStyle w:val="F9D392E35EFE49DCBBBFF0BF25111F4B"/>
          </w:pPr>
          <w:r w:rsidRPr="006B7055">
            <w:rPr>
              <w:rStyle w:val="PlaceholderText"/>
            </w:rPr>
            <w:t>Choose an item.</w:t>
          </w:r>
        </w:p>
      </w:docPartBody>
    </w:docPart>
    <w:docPart>
      <w:docPartPr>
        <w:name w:val="A236D218B6B14846BAFFAC731B32017C"/>
        <w:category>
          <w:name w:val="General"/>
          <w:gallery w:val="placeholder"/>
        </w:category>
        <w:types>
          <w:type w:val="bbPlcHdr"/>
        </w:types>
        <w:behaviors>
          <w:behavior w:val="content"/>
        </w:behaviors>
        <w:guid w:val="{A3D36C3D-3974-4BB1-8D08-91B74BA78625}"/>
      </w:docPartPr>
      <w:docPartBody>
        <w:p w:rsidR="00C9340B" w:rsidRDefault="00F97304" w:rsidP="00F97304">
          <w:pPr>
            <w:pStyle w:val="A236D218B6B14846BAFFAC731B32017C"/>
          </w:pPr>
          <w:r w:rsidRPr="006B7055">
            <w:rPr>
              <w:rStyle w:val="PlaceholderText"/>
            </w:rPr>
            <w:t>Choose an item.</w:t>
          </w:r>
        </w:p>
      </w:docPartBody>
    </w:docPart>
    <w:docPart>
      <w:docPartPr>
        <w:name w:val="05582D50214D4DDEA133B1DD8E667F58"/>
        <w:category>
          <w:name w:val="General"/>
          <w:gallery w:val="placeholder"/>
        </w:category>
        <w:types>
          <w:type w:val="bbPlcHdr"/>
        </w:types>
        <w:behaviors>
          <w:behavior w:val="content"/>
        </w:behaviors>
        <w:guid w:val="{CE95493A-F3C0-460B-9078-E069C165E128}"/>
      </w:docPartPr>
      <w:docPartBody>
        <w:p w:rsidR="00C9340B" w:rsidRDefault="00F97304" w:rsidP="00F97304">
          <w:pPr>
            <w:pStyle w:val="05582D50214D4DDEA133B1DD8E667F58"/>
          </w:pPr>
          <w:r w:rsidRPr="006B7055">
            <w:rPr>
              <w:rStyle w:val="PlaceholderText"/>
            </w:rPr>
            <w:t>Choose an item.</w:t>
          </w:r>
        </w:p>
      </w:docPartBody>
    </w:docPart>
    <w:docPart>
      <w:docPartPr>
        <w:name w:val="352295B793AF45CBBF5D246D09C1405D"/>
        <w:category>
          <w:name w:val="General"/>
          <w:gallery w:val="placeholder"/>
        </w:category>
        <w:types>
          <w:type w:val="bbPlcHdr"/>
        </w:types>
        <w:behaviors>
          <w:behavior w:val="content"/>
        </w:behaviors>
        <w:guid w:val="{710545B7-0B53-4945-987D-5E5156CBDB1A}"/>
      </w:docPartPr>
      <w:docPartBody>
        <w:p w:rsidR="00C9340B" w:rsidRDefault="00F97304" w:rsidP="00F97304">
          <w:pPr>
            <w:pStyle w:val="352295B793AF45CBBF5D246D09C1405D"/>
          </w:pPr>
          <w:r w:rsidRPr="006B7055">
            <w:rPr>
              <w:rStyle w:val="PlaceholderText"/>
            </w:rPr>
            <w:t>Choose an item.</w:t>
          </w:r>
        </w:p>
      </w:docPartBody>
    </w:docPart>
    <w:docPart>
      <w:docPartPr>
        <w:name w:val="2C2ADDB0485D4623AA68D5AD4601524F"/>
        <w:category>
          <w:name w:val="General"/>
          <w:gallery w:val="placeholder"/>
        </w:category>
        <w:types>
          <w:type w:val="bbPlcHdr"/>
        </w:types>
        <w:behaviors>
          <w:behavior w:val="content"/>
        </w:behaviors>
        <w:guid w:val="{912A5138-F8CB-4769-8E47-A1F960F7F8E6}"/>
      </w:docPartPr>
      <w:docPartBody>
        <w:p w:rsidR="00C9340B" w:rsidRDefault="00F97304" w:rsidP="00F97304">
          <w:pPr>
            <w:pStyle w:val="2C2ADDB0485D4623AA68D5AD4601524F"/>
          </w:pPr>
          <w:r w:rsidRPr="006B7055">
            <w:rPr>
              <w:rStyle w:val="PlaceholderText"/>
            </w:rPr>
            <w:t>Choose an item.</w:t>
          </w:r>
        </w:p>
      </w:docPartBody>
    </w:docPart>
    <w:docPart>
      <w:docPartPr>
        <w:name w:val="A60218B331C843049AA44A1E71AA5782"/>
        <w:category>
          <w:name w:val="General"/>
          <w:gallery w:val="placeholder"/>
        </w:category>
        <w:types>
          <w:type w:val="bbPlcHdr"/>
        </w:types>
        <w:behaviors>
          <w:behavior w:val="content"/>
        </w:behaviors>
        <w:guid w:val="{476ECB26-313F-4AC4-B23C-DB9786E19F75}"/>
      </w:docPartPr>
      <w:docPartBody>
        <w:p w:rsidR="00C9340B" w:rsidRDefault="00F97304" w:rsidP="00F97304">
          <w:pPr>
            <w:pStyle w:val="A60218B331C843049AA44A1E71AA5782"/>
          </w:pPr>
          <w:r w:rsidRPr="006B7055">
            <w:rPr>
              <w:rStyle w:val="PlaceholderText"/>
            </w:rPr>
            <w:t>Choose an item.</w:t>
          </w:r>
        </w:p>
      </w:docPartBody>
    </w:docPart>
    <w:docPart>
      <w:docPartPr>
        <w:name w:val="5D50951026714A8F8CAB14456870D42E"/>
        <w:category>
          <w:name w:val="General"/>
          <w:gallery w:val="placeholder"/>
        </w:category>
        <w:types>
          <w:type w:val="bbPlcHdr"/>
        </w:types>
        <w:behaviors>
          <w:behavior w:val="content"/>
        </w:behaviors>
        <w:guid w:val="{59D9C063-A61F-4AAC-BA84-5E7A173062ED}"/>
      </w:docPartPr>
      <w:docPartBody>
        <w:p w:rsidR="00C9340B" w:rsidRDefault="00F97304" w:rsidP="00F97304">
          <w:pPr>
            <w:pStyle w:val="5D50951026714A8F8CAB14456870D42E"/>
          </w:pPr>
          <w:r w:rsidRPr="006B7055">
            <w:rPr>
              <w:rStyle w:val="PlaceholderText"/>
            </w:rPr>
            <w:t>Choose an item.</w:t>
          </w:r>
        </w:p>
      </w:docPartBody>
    </w:docPart>
    <w:docPart>
      <w:docPartPr>
        <w:name w:val="DFE2F9D6389B4B60A89EAEC8CC344F57"/>
        <w:category>
          <w:name w:val="General"/>
          <w:gallery w:val="placeholder"/>
        </w:category>
        <w:types>
          <w:type w:val="bbPlcHdr"/>
        </w:types>
        <w:behaviors>
          <w:behavior w:val="content"/>
        </w:behaviors>
        <w:guid w:val="{3E8FAE75-5F84-4628-9877-75221D4E3D8C}"/>
      </w:docPartPr>
      <w:docPartBody>
        <w:p w:rsidR="00C9340B" w:rsidRDefault="00F97304" w:rsidP="00F97304">
          <w:pPr>
            <w:pStyle w:val="DFE2F9D6389B4B60A89EAEC8CC344F57"/>
          </w:pPr>
          <w:r w:rsidRPr="006B7055">
            <w:rPr>
              <w:rStyle w:val="PlaceholderText"/>
            </w:rPr>
            <w:t>Choose an item.</w:t>
          </w:r>
        </w:p>
      </w:docPartBody>
    </w:docPart>
    <w:docPart>
      <w:docPartPr>
        <w:name w:val="6F56DE9FD8BC4EA2866E40B622B74044"/>
        <w:category>
          <w:name w:val="General"/>
          <w:gallery w:val="placeholder"/>
        </w:category>
        <w:types>
          <w:type w:val="bbPlcHdr"/>
        </w:types>
        <w:behaviors>
          <w:behavior w:val="content"/>
        </w:behaviors>
        <w:guid w:val="{2B921EEA-B798-44C2-9757-F44D882C7ADC}"/>
      </w:docPartPr>
      <w:docPartBody>
        <w:p w:rsidR="003F3918" w:rsidRDefault="007A39E3" w:rsidP="007A39E3">
          <w:pPr>
            <w:pStyle w:val="6F56DE9FD8BC4EA2866E40B622B74044"/>
          </w:pPr>
          <w:r w:rsidRPr="006B7055">
            <w:rPr>
              <w:rStyle w:val="PlaceholderText"/>
            </w:rPr>
            <w:t>Choose an item.</w:t>
          </w:r>
        </w:p>
      </w:docPartBody>
    </w:docPart>
    <w:docPart>
      <w:docPartPr>
        <w:name w:val="323C956676EB40FAB30A9C2D60835926"/>
        <w:category>
          <w:name w:val="General"/>
          <w:gallery w:val="placeholder"/>
        </w:category>
        <w:types>
          <w:type w:val="bbPlcHdr"/>
        </w:types>
        <w:behaviors>
          <w:behavior w:val="content"/>
        </w:behaviors>
        <w:guid w:val="{46B051CE-987A-4A37-8606-0AAD98D8149B}"/>
      </w:docPartPr>
      <w:docPartBody>
        <w:p w:rsidR="003F3918" w:rsidRDefault="007A39E3" w:rsidP="007A39E3">
          <w:pPr>
            <w:pStyle w:val="323C956676EB40FAB30A9C2D60835926"/>
          </w:pPr>
          <w:r w:rsidRPr="006B7055">
            <w:rPr>
              <w:rStyle w:val="PlaceholderText"/>
            </w:rPr>
            <w:t>Choose an item.</w:t>
          </w:r>
        </w:p>
      </w:docPartBody>
    </w:docPart>
    <w:docPart>
      <w:docPartPr>
        <w:name w:val="AAF3F520381C432DB4ACB6F39EC7117C"/>
        <w:category>
          <w:name w:val="General"/>
          <w:gallery w:val="placeholder"/>
        </w:category>
        <w:types>
          <w:type w:val="bbPlcHdr"/>
        </w:types>
        <w:behaviors>
          <w:behavior w:val="content"/>
        </w:behaviors>
        <w:guid w:val="{29EFE599-5CAF-4B8C-8DFA-E5C84F52D795}"/>
      </w:docPartPr>
      <w:docPartBody>
        <w:p w:rsidR="003F3918" w:rsidRDefault="007A39E3" w:rsidP="007A39E3">
          <w:pPr>
            <w:pStyle w:val="AAF3F520381C432DB4ACB6F39EC7117C"/>
          </w:pPr>
          <w:r w:rsidRPr="006B7055">
            <w:rPr>
              <w:rStyle w:val="PlaceholderText"/>
            </w:rPr>
            <w:t>Choose an item.</w:t>
          </w:r>
        </w:p>
      </w:docPartBody>
    </w:docPart>
    <w:docPart>
      <w:docPartPr>
        <w:name w:val="E918A88DCA964639BBDD30CC2218437A"/>
        <w:category>
          <w:name w:val="General"/>
          <w:gallery w:val="placeholder"/>
        </w:category>
        <w:types>
          <w:type w:val="bbPlcHdr"/>
        </w:types>
        <w:behaviors>
          <w:behavior w:val="content"/>
        </w:behaviors>
        <w:guid w:val="{A7E7B6AF-EC09-4C53-B3A1-3EB8A0675ADD}"/>
      </w:docPartPr>
      <w:docPartBody>
        <w:p w:rsidR="003F3918" w:rsidRDefault="007A39E3" w:rsidP="007A39E3">
          <w:pPr>
            <w:pStyle w:val="E918A88DCA964639BBDD30CC2218437A"/>
          </w:pPr>
          <w:r w:rsidRPr="006B7055">
            <w:rPr>
              <w:rStyle w:val="PlaceholderText"/>
            </w:rPr>
            <w:t>Choose an item.</w:t>
          </w:r>
        </w:p>
      </w:docPartBody>
    </w:docPart>
    <w:docPart>
      <w:docPartPr>
        <w:name w:val="17FB748D35724A99B12B41E9C4D5D193"/>
        <w:category>
          <w:name w:val="General"/>
          <w:gallery w:val="placeholder"/>
        </w:category>
        <w:types>
          <w:type w:val="bbPlcHdr"/>
        </w:types>
        <w:behaviors>
          <w:behavior w:val="content"/>
        </w:behaviors>
        <w:guid w:val="{CD910519-A866-4EDD-B955-39133DE018D6}"/>
      </w:docPartPr>
      <w:docPartBody>
        <w:p w:rsidR="003F3918" w:rsidRDefault="007A39E3" w:rsidP="007A39E3">
          <w:pPr>
            <w:pStyle w:val="17FB748D35724A99B12B41E9C4D5D193"/>
          </w:pPr>
          <w:r w:rsidRPr="006B7055">
            <w:rPr>
              <w:rStyle w:val="PlaceholderText"/>
            </w:rPr>
            <w:t>Choose an item.</w:t>
          </w:r>
        </w:p>
      </w:docPartBody>
    </w:docPart>
    <w:docPart>
      <w:docPartPr>
        <w:name w:val="DC3CC4474A044248919897761829786C"/>
        <w:category>
          <w:name w:val="General"/>
          <w:gallery w:val="placeholder"/>
        </w:category>
        <w:types>
          <w:type w:val="bbPlcHdr"/>
        </w:types>
        <w:behaviors>
          <w:behavior w:val="content"/>
        </w:behaviors>
        <w:guid w:val="{1742A57D-8E50-4446-A493-F9825CB26010}"/>
      </w:docPartPr>
      <w:docPartBody>
        <w:p w:rsidR="003F3918" w:rsidRDefault="007A39E3" w:rsidP="007A39E3">
          <w:pPr>
            <w:pStyle w:val="DC3CC4474A044248919897761829786C"/>
          </w:pPr>
          <w:r w:rsidRPr="006B7055">
            <w:rPr>
              <w:rStyle w:val="PlaceholderText"/>
            </w:rPr>
            <w:t>Choose an item.</w:t>
          </w:r>
        </w:p>
      </w:docPartBody>
    </w:docPart>
    <w:docPart>
      <w:docPartPr>
        <w:name w:val="054AE0415D364837AF7CA177BD953AF9"/>
        <w:category>
          <w:name w:val="General"/>
          <w:gallery w:val="placeholder"/>
        </w:category>
        <w:types>
          <w:type w:val="bbPlcHdr"/>
        </w:types>
        <w:behaviors>
          <w:behavior w:val="content"/>
        </w:behaviors>
        <w:guid w:val="{973AB9F5-B323-468D-B3C9-77E09BBBD4D3}"/>
      </w:docPartPr>
      <w:docPartBody>
        <w:p w:rsidR="003F3918" w:rsidRDefault="007A39E3" w:rsidP="007A39E3">
          <w:pPr>
            <w:pStyle w:val="054AE0415D364837AF7CA177BD953AF9"/>
          </w:pPr>
          <w:r w:rsidRPr="006B7055">
            <w:rPr>
              <w:rStyle w:val="PlaceholderText"/>
            </w:rPr>
            <w:t>Choose an item.</w:t>
          </w:r>
        </w:p>
      </w:docPartBody>
    </w:docPart>
    <w:docPart>
      <w:docPartPr>
        <w:name w:val="8A0FA5303CD84ED4B64E7779CD914355"/>
        <w:category>
          <w:name w:val="General"/>
          <w:gallery w:val="placeholder"/>
        </w:category>
        <w:types>
          <w:type w:val="bbPlcHdr"/>
        </w:types>
        <w:behaviors>
          <w:behavior w:val="content"/>
        </w:behaviors>
        <w:guid w:val="{D33F5A98-893C-4E46-A943-A32EB8FB10D0}"/>
      </w:docPartPr>
      <w:docPartBody>
        <w:p w:rsidR="003F3918" w:rsidRDefault="007A39E3" w:rsidP="007A39E3">
          <w:pPr>
            <w:pStyle w:val="8A0FA5303CD84ED4B64E7779CD914355"/>
          </w:pPr>
          <w:r w:rsidRPr="006B7055">
            <w:rPr>
              <w:rStyle w:val="PlaceholderText"/>
            </w:rPr>
            <w:t>Choose an item.</w:t>
          </w:r>
        </w:p>
      </w:docPartBody>
    </w:docPart>
    <w:docPart>
      <w:docPartPr>
        <w:name w:val="E9222AB0EBF6467993EA92ADACB24A6B"/>
        <w:category>
          <w:name w:val="General"/>
          <w:gallery w:val="placeholder"/>
        </w:category>
        <w:types>
          <w:type w:val="bbPlcHdr"/>
        </w:types>
        <w:behaviors>
          <w:behavior w:val="content"/>
        </w:behaviors>
        <w:guid w:val="{121DC8FA-93B1-4365-A25F-9665DCF2C1C0}"/>
      </w:docPartPr>
      <w:docPartBody>
        <w:p w:rsidR="003F3918" w:rsidRDefault="007A39E3" w:rsidP="007A39E3">
          <w:pPr>
            <w:pStyle w:val="E9222AB0EBF6467993EA92ADACB24A6B"/>
          </w:pPr>
          <w:r w:rsidRPr="006B7055">
            <w:rPr>
              <w:rStyle w:val="PlaceholderText"/>
            </w:rPr>
            <w:t>Choose an item.</w:t>
          </w:r>
        </w:p>
      </w:docPartBody>
    </w:docPart>
    <w:docPart>
      <w:docPartPr>
        <w:name w:val="E6C4A74D5DC14C8BA5A14E3FF60F05B9"/>
        <w:category>
          <w:name w:val="General"/>
          <w:gallery w:val="placeholder"/>
        </w:category>
        <w:types>
          <w:type w:val="bbPlcHdr"/>
        </w:types>
        <w:behaviors>
          <w:behavior w:val="content"/>
        </w:behaviors>
        <w:guid w:val="{3E268C45-9E8D-49C6-B831-B734C1465171}"/>
      </w:docPartPr>
      <w:docPartBody>
        <w:p w:rsidR="003F3918" w:rsidRDefault="007A39E3" w:rsidP="007A39E3">
          <w:pPr>
            <w:pStyle w:val="E6C4A74D5DC14C8BA5A14E3FF60F05B9"/>
          </w:pPr>
          <w:r w:rsidRPr="006B7055">
            <w:rPr>
              <w:rStyle w:val="PlaceholderText"/>
            </w:rPr>
            <w:t>Choose an item.</w:t>
          </w:r>
        </w:p>
      </w:docPartBody>
    </w:docPart>
    <w:docPart>
      <w:docPartPr>
        <w:name w:val="6C499D5BA0034628BD2CD7B206B66566"/>
        <w:category>
          <w:name w:val="General"/>
          <w:gallery w:val="placeholder"/>
        </w:category>
        <w:types>
          <w:type w:val="bbPlcHdr"/>
        </w:types>
        <w:behaviors>
          <w:behavior w:val="content"/>
        </w:behaviors>
        <w:guid w:val="{BD8660AC-E828-4C54-B580-B5606692F7F0}"/>
      </w:docPartPr>
      <w:docPartBody>
        <w:p w:rsidR="003F3918" w:rsidRDefault="007A39E3" w:rsidP="007A39E3">
          <w:pPr>
            <w:pStyle w:val="6C499D5BA0034628BD2CD7B206B66566"/>
          </w:pPr>
          <w:r w:rsidRPr="006B7055">
            <w:rPr>
              <w:rStyle w:val="PlaceholderText"/>
            </w:rPr>
            <w:t>Choose an item.</w:t>
          </w:r>
        </w:p>
      </w:docPartBody>
    </w:docPart>
    <w:docPart>
      <w:docPartPr>
        <w:name w:val="07A80D6A325C4A388C4F112003C48A46"/>
        <w:category>
          <w:name w:val="General"/>
          <w:gallery w:val="placeholder"/>
        </w:category>
        <w:types>
          <w:type w:val="bbPlcHdr"/>
        </w:types>
        <w:behaviors>
          <w:behavior w:val="content"/>
        </w:behaviors>
        <w:guid w:val="{FEC9C4D7-0446-4BBD-A190-4894E4F4B687}"/>
      </w:docPartPr>
      <w:docPartBody>
        <w:p w:rsidR="003F3918" w:rsidRDefault="007A39E3" w:rsidP="007A39E3">
          <w:pPr>
            <w:pStyle w:val="07A80D6A325C4A388C4F112003C48A46"/>
          </w:pPr>
          <w:r w:rsidRPr="006B7055">
            <w:rPr>
              <w:rStyle w:val="PlaceholderText"/>
            </w:rPr>
            <w:t>Choose an item.</w:t>
          </w:r>
        </w:p>
      </w:docPartBody>
    </w:docPart>
    <w:docPart>
      <w:docPartPr>
        <w:name w:val="4920437F4A244B9487989A99B0A40418"/>
        <w:category>
          <w:name w:val="General"/>
          <w:gallery w:val="placeholder"/>
        </w:category>
        <w:types>
          <w:type w:val="bbPlcHdr"/>
        </w:types>
        <w:behaviors>
          <w:behavior w:val="content"/>
        </w:behaviors>
        <w:guid w:val="{AA1875CA-F567-4871-A311-C4C4CCC287AD}"/>
      </w:docPartPr>
      <w:docPartBody>
        <w:p w:rsidR="003F3918" w:rsidRDefault="007A39E3" w:rsidP="007A39E3">
          <w:pPr>
            <w:pStyle w:val="4920437F4A244B9487989A99B0A40418"/>
          </w:pPr>
          <w:r w:rsidRPr="006B7055">
            <w:rPr>
              <w:rStyle w:val="PlaceholderText"/>
            </w:rPr>
            <w:t>Choose an item.</w:t>
          </w:r>
        </w:p>
      </w:docPartBody>
    </w:docPart>
    <w:docPart>
      <w:docPartPr>
        <w:name w:val="A7292418057F4068812D5F0AF80094EA"/>
        <w:category>
          <w:name w:val="General"/>
          <w:gallery w:val="placeholder"/>
        </w:category>
        <w:types>
          <w:type w:val="bbPlcHdr"/>
        </w:types>
        <w:behaviors>
          <w:behavior w:val="content"/>
        </w:behaviors>
        <w:guid w:val="{49389C55-BCEE-463E-BDAB-A102050CD398}"/>
      </w:docPartPr>
      <w:docPartBody>
        <w:p w:rsidR="003F3918" w:rsidRDefault="007A39E3" w:rsidP="007A39E3">
          <w:pPr>
            <w:pStyle w:val="A7292418057F4068812D5F0AF80094EA"/>
          </w:pPr>
          <w:r w:rsidRPr="006B7055">
            <w:rPr>
              <w:rStyle w:val="PlaceholderText"/>
            </w:rPr>
            <w:t>Choose an item.</w:t>
          </w:r>
        </w:p>
      </w:docPartBody>
    </w:docPart>
    <w:docPart>
      <w:docPartPr>
        <w:name w:val="F2E59E1C430B456092EA4FADCC5C2716"/>
        <w:category>
          <w:name w:val="General"/>
          <w:gallery w:val="placeholder"/>
        </w:category>
        <w:types>
          <w:type w:val="bbPlcHdr"/>
        </w:types>
        <w:behaviors>
          <w:behavior w:val="content"/>
        </w:behaviors>
        <w:guid w:val="{83A59FF0-6E0A-4269-B244-837942B4B869}"/>
      </w:docPartPr>
      <w:docPartBody>
        <w:p w:rsidR="003F3918" w:rsidRDefault="007A39E3" w:rsidP="007A39E3">
          <w:pPr>
            <w:pStyle w:val="F2E59E1C430B456092EA4FADCC5C2716"/>
          </w:pPr>
          <w:r w:rsidRPr="006B7055">
            <w:rPr>
              <w:rStyle w:val="PlaceholderText"/>
            </w:rPr>
            <w:t>Choose an item.</w:t>
          </w:r>
        </w:p>
      </w:docPartBody>
    </w:docPart>
    <w:docPart>
      <w:docPartPr>
        <w:name w:val="201073F663864D6B8CE0D84F9581136A"/>
        <w:category>
          <w:name w:val="General"/>
          <w:gallery w:val="placeholder"/>
        </w:category>
        <w:types>
          <w:type w:val="bbPlcHdr"/>
        </w:types>
        <w:behaviors>
          <w:behavior w:val="content"/>
        </w:behaviors>
        <w:guid w:val="{2C212839-DFE1-4BAA-9BB4-D7248F6A8980}"/>
      </w:docPartPr>
      <w:docPartBody>
        <w:p w:rsidR="003F3918" w:rsidRDefault="007A39E3" w:rsidP="007A39E3">
          <w:pPr>
            <w:pStyle w:val="201073F663864D6B8CE0D84F9581136A"/>
          </w:pPr>
          <w:r w:rsidRPr="006B7055">
            <w:rPr>
              <w:rStyle w:val="PlaceholderText"/>
            </w:rPr>
            <w:t>Choose an item.</w:t>
          </w:r>
        </w:p>
      </w:docPartBody>
    </w:docPart>
    <w:docPart>
      <w:docPartPr>
        <w:name w:val="C292013F94FA4B67BDDF44B298BB42FF"/>
        <w:category>
          <w:name w:val="General"/>
          <w:gallery w:val="placeholder"/>
        </w:category>
        <w:types>
          <w:type w:val="bbPlcHdr"/>
        </w:types>
        <w:behaviors>
          <w:behavior w:val="content"/>
        </w:behaviors>
        <w:guid w:val="{6CE42D79-22FB-4452-A858-22635BF74B30}"/>
      </w:docPartPr>
      <w:docPartBody>
        <w:p w:rsidR="003F3918" w:rsidRDefault="007A39E3" w:rsidP="007A39E3">
          <w:pPr>
            <w:pStyle w:val="C292013F94FA4B67BDDF44B298BB42FF"/>
          </w:pPr>
          <w:r w:rsidRPr="006B7055">
            <w:rPr>
              <w:rStyle w:val="PlaceholderText"/>
            </w:rPr>
            <w:t>Choose an item.</w:t>
          </w:r>
        </w:p>
      </w:docPartBody>
    </w:docPart>
    <w:docPart>
      <w:docPartPr>
        <w:name w:val="FEA402336E2C44F9B0DAEAB688D38292"/>
        <w:category>
          <w:name w:val="General"/>
          <w:gallery w:val="placeholder"/>
        </w:category>
        <w:types>
          <w:type w:val="bbPlcHdr"/>
        </w:types>
        <w:behaviors>
          <w:behavior w:val="content"/>
        </w:behaviors>
        <w:guid w:val="{8F44041A-48C6-4ED9-AC7F-29D70114A9D4}"/>
      </w:docPartPr>
      <w:docPartBody>
        <w:p w:rsidR="003F3918" w:rsidRDefault="007A39E3" w:rsidP="007A39E3">
          <w:pPr>
            <w:pStyle w:val="FEA402336E2C44F9B0DAEAB688D38292"/>
          </w:pPr>
          <w:r w:rsidRPr="006B7055">
            <w:rPr>
              <w:rStyle w:val="PlaceholderText"/>
            </w:rPr>
            <w:t>Choose an item.</w:t>
          </w:r>
        </w:p>
      </w:docPartBody>
    </w:docPart>
    <w:docPart>
      <w:docPartPr>
        <w:name w:val="4B67C1A7C78D42D18F0AC60E8DAAA2FF"/>
        <w:category>
          <w:name w:val="General"/>
          <w:gallery w:val="placeholder"/>
        </w:category>
        <w:types>
          <w:type w:val="bbPlcHdr"/>
        </w:types>
        <w:behaviors>
          <w:behavior w:val="content"/>
        </w:behaviors>
        <w:guid w:val="{BF904CA1-79C1-448F-AADA-15494D1C49BC}"/>
      </w:docPartPr>
      <w:docPartBody>
        <w:p w:rsidR="003F3918" w:rsidRDefault="007A39E3" w:rsidP="007A39E3">
          <w:pPr>
            <w:pStyle w:val="4B67C1A7C78D42D18F0AC60E8DAAA2FF"/>
          </w:pPr>
          <w:r w:rsidRPr="006B7055">
            <w:rPr>
              <w:rStyle w:val="PlaceholderText"/>
            </w:rPr>
            <w:t>Choose an item.</w:t>
          </w:r>
        </w:p>
      </w:docPartBody>
    </w:docPart>
    <w:docPart>
      <w:docPartPr>
        <w:name w:val="714043B8C23C449C8427EAA4CC174D71"/>
        <w:category>
          <w:name w:val="General"/>
          <w:gallery w:val="placeholder"/>
        </w:category>
        <w:types>
          <w:type w:val="bbPlcHdr"/>
        </w:types>
        <w:behaviors>
          <w:behavior w:val="content"/>
        </w:behaviors>
        <w:guid w:val="{2AA63FA6-4EFA-4E5C-BE7F-9FBBFE442BB2}"/>
      </w:docPartPr>
      <w:docPartBody>
        <w:p w:rsidR="003F3918" w:rsidRDefault="007A39E3" w:rsidP="007A39E3">
          <w:pPr>
            <w:pStyle w:val="714043B8C23C449C8427EAA4CC174D71"/>
          </w:pPr>
          <w:r w:rsidRPr="006B7055">
            <w:rPr>
              <w:rStyle w:val="PlaceholderText"/>
            </w:rPr>
            <w:t>Choose an item.</w:t>
          </w:r>
        </w:p>
      </w:docPartBody>
    </w:docPart>
    <w:docPart>
      <w:docPartPr>
        <w:name w:val="6841193765C94BBCAF9A7249E99DB5EB"/>
        <w:category>
          <w:name w:val="General"/>
          <w:gallery w:val="placeholder"/>
        </w:category>
        <w:types>
          <w:type w:val="bbPlcHdr"/>
        </w:types>
        <w:behaviors>
          <w:behavior w:val="content"/>
        </w:behaviors>
        <w:guid w:val="{085BD028-8F5D-405B-BDFA-A33A630ED777}"/>
      </w:docPartPr>
      <w:docPartBody>
        <w:p w:rsidR="003F3918" w:rsidRDefault="007A39E3" w:rsidP="007A39E3">
          <w:pPr>
            <w:pStyle w:val="6841193765C94BBCAF9A7249E99DB5EB"/>
          </w:pPr>
          <w:r w:rsidRPr="006B7055">
            <w:rPr>
              <w:rStyle w:val="PlaceholderText"/>
            </w:rPr>
            <w:t>Choose an item.</w:t>
          </w:r>
        </w:p>
      </w:docPartBody>
    </w:docPart>
    <w:docPart>
      <w:docPartPr>
        <w:name w:val="8FDDD729F23F409A8D060B94C0D6437B"/>
        <w:category>
          <w:name w:val="General"/>
          <w:gallery w:val="placeholder"/>
        </w:category>
        <w:types>
          <w:type w:val="bbPlcHdr"/>
        </w:types>
        <w:behaviors>
          <w:behavior w:val="content"/>
        </w:behaviors>
        <w:guid w:val="{E5B1DCC1-42F4-4C35-A7E2-ABBB096122BE}"/>
      </w:docPartPr>
      <w:docPartBody>
        <w:p w:rsidR="003F3918" w:rsidRDefault="007A39E3" w:rsidP="007A39E3">
          <w:pPr>
            <w:pStyle w:val="8FDDD729F23F409A8D060B94C0D6437B"/>
          </w:pPr>
          <w:r w:rsidRPr="006B7055">
            <w:rPr>
              <w:rStyle w:val="PlaceholderText"/>
            </w:rPr>
            <w:t>Choose an item.</w:t>
          </w:r>
        </w:p>
      </w:docPartBody>
    </w:docPart>
    <w:docPart>
      <w:docPartPr>
        <w:name w:val="8C6CE5E1EE7E479BA7DB417AABB0915E"/>
        <w:category>
          <w:name w:val="General"/>
          <w:gallery w:val="placeholder"/>
        </w:category>
        <w:types>
          <w:type w:val="bbPlcHdr"/>
        </w:types>
        <w:behaviors>
          <w:behavior w:val="content"/>
        </w:behaviors>
        <w:guid w:val="{AFFE95A8-0561-4480-8E8B-499004C223B1}"/>
      </w:docPartPr>
      <w:docPartBody>
        <w:p w:rsidR="003F3918" w:rsidRDefault="007A39E3" w:rsidP="007A39E3">
          <w:pPr>
            <w:pStyle w:val="8C6CE5E1EE7E479BA7DB417AABB0915E"/>
          </w:pPr>
          <w:r w:rsidRPr="006B7055">
            <w:rPr>
              <w:rStyle w:val="PlaceholderText"/>
            </w:rPr>
            <w:t>Choose an item.</w:t>
          </w:r>
        </w:p>
      </w:docPartBody>
    </w:docPart>
    <w:docPart>
      <w:docPartPr>
        <w:name w:val="4C0744346811415DB5FD24172B574628"/>
        <w:category>
          <w:name w:val="General"/>
          <w:gallery w:val="placeholder"/>
        </w:category>
        <w:types>
          <w:type w:val="bbPlcHdr"/>
        </w:types>
        <w:behaviors>
          <w:behavior w:val="content"/>
        </w:behaviors>
        <w:guid w:val="{35B5B193-37CE-42BD-A312-74B734DEECDF}"/>
      </w:docPartPr>
      <w:docPartBody>
        <w:p w:rsidR="003F3918" w:rsidRDefault="007A39E3" w:rsidP="007A39E3">
          <w:pPr>
            <w:pStyle w:val="4C0744346811415DB5FD24172B574628"/>
          </w:pPr>
          <w:r w:rsidRPr="006B7055">
            <w:rPr>
              <w:rStyle w:val="PlaceholderText"/>
            </w:rPr>
            <w:t>Choose an item.</w:t>
          </w:r>
        </w:p>
      </w:docPartBody>
    </w:docPart>
    <w:docPart>
      <w:docPartPr>
        <w:name w:val="A9493C31C6C54E04A3CDA0E2E351FB11"/>
        <w:category>
          <w:name w:val="General"/>
          <w:gallery w:val="placeholder"/>
        </w:category>
        <w:types>
          <w:type w:val="bbPlcHdr"/>
        </w:types>
        <w:behaviors>
          <w:behavior w:val="content"/>
        </w:behaviors>
        <w:guid w:val="{F2F3370F-7877-4BBD-B567-1C823532404E}"/>
      </w:docPartPr>
      <w:docPartBody>
        <w:p w:rsidR="003F3918" w:rsidRDefault="007A39E3" w:rsidP="007A39E3">
          <w:pPr>
            <w:pStyle w:val="A9493C31C6C54E04A3CDA0E2E351FB11"/>
          </w:pPr>
          <w:r w:rsidRPr="006B7055">
            <w:rPr>
              <w:rStyle w:val="PlaceholderText"/>
            </w:rPr>
            <w:t>Choose an item.</w:t>
          </w:r>
        </w:p>
      </w:docPartBody>
    </w:docPart>
    <w:docPart>
      <w:docPartPr>
        <w:name w:val="EE0695C66D6348F7BF1BC96C13608800"/>
        <w:category>
          <w:name w:val="General"/>
          <w:gallery w:val="placeholder"/>
        </w:category>
        <w:types>
          <w:type w:val="bbPlcHdr"/>
        </w:types>
        <w:behaviors>
          <w:behavior w:val="content"/>
        </w:behaviors>
        <w:guid w:val="{141022FA-181D-4A06-9538-0388B88C28AC}"/>
      </w:docPartPr>
      <w:docPartBody>
        <w:p w:rsidR="003F3918" w:rsidRDefault="007A39E3" w:rsidP="007A39E3">
          <w:pPr>
            <w:pStyle w:val="EE0695C66D6348F7BF1BC96C13608800"/>
          </w:pPr>
          <w:r w:rsidRPr="006B7055">
            <w:rPr>
              <w:rStyle w:val="PlaceholderText"/>
            </w:rPr>
            <w:t>Choose an item.</w:t>
          </w:r>
        </w:p>
      </w:docPartBody>
    </w:docPart>
    <w:docPart>
      <w:docPartPr>
        <w:name w:val="3BFBC19BB66A484D8DA31CF20D203126"/>
        <w:category>
          <w:name w:val="General"/>
          <w:gallery w:val="placeholder"/>
        </w:category>
        <w:types>
          <w:type w:val="bbPlcHdr"/>
        </w:types>
        <w:behaviors>
          <w:behavior w:val="content"/>
        </w:behaviors>
        <w:guid w:val="{5B2C4C96-595A-4B4A-BF41-F7742C260D0A}"/>
      </w:docPartPr>
      <w:docPartBody>
        <w:p w:rsidR="003F3918" w:rsidRDefault="007A39E3" w:rsidP="007A39E3">
          <w:pPr>
            <w:pStyle w:val="3BFBC19BB66A484D8DA31CF20D203126"/>
          </w:pPr>
          <w:r w:rsidRPr="006B7055">
            <w:rPr>
              <w:rStyle w:val="PlaceholderText"/>
            </w:rPr>
            <w:t>Choose an item.</w:t>
          </w:r>
        </w:p>
      </w:docPartBody>
    </w:docPart>
    <w:docPart>
      <w:docPartPr>
        <w:name w:val="58A5161F0DB5413AB74FB4A1EE69B12A"/>
        <w:category>
          <w:name w:val="General"/>
          <w:gallery w:val="placeholder"/>
        </w:category>
        <w:types>
          <w:type w:val="bbPlcHdr"/>
        </w:types>
        <w:behaviors>
          <w:behavior w:val="content"/>
        </w:behaviors>
        <w:guid w:val="{BEEE7EB8-B2B4-4447-8799-BB99E73A4F89}"/>
      </w:docPartPr>
      <w:docPartBody>
        <w:p w:rsidR="003F3918" w:rsidRDefault="007A39E3" w:rsidP="007A39E3">
          <w:pPr>
            <w:pStyle w:val="58A5161F0DB5413AB74FB4A1EE69B12A"/>
          </w:pPr>
          <w:r w:rsidRPr="006B7055">
            <w:rPr>
              <w:rStyle w:val="PlaceholderText"/>
            </w:rPr>
            <w:t>Choose an item.</w:t>
          </w:r>
        </w:p>
      </w:docPartBody>
    </w:docPart>
    <w:docPart>
      <w:docPartPr>
        <w:name w:val="5B904C9AC58E4078BA51A8ECB47F0802"/>
        <w:category>
          <w:name w:val="General"/>
          <w:gallery w:val="placeholder"/>
        </w:category>
        <w:types>
          <w:type w:val="bbPlcHdr"/>
        </w:types>
        <w:behaviors>
          <w:behavior w:val="content"/>
        </w:behaviors>
        <w:guid w:val="{09443716-90E5-4BE1-A982-12DDAED9C82E}"/>
      </w:docPartPr>
      <w:docPartBody>
        <w:p w:rsidR="003F3918" w:rsidRDefault="007A39E3" w:rsidP="007A39E3">
          <w:pPr>
            <w:pStyle w:val="5B904C9AC58E4078BA51A8ECB47F0802"/>
          </w:pPr>
          <w:r w:rsidRPr="006B7055">
            <w:rPr>
              <w:rStyle w:val="PlaceholderText"/>
            </w:rPr>
            <w:t>Choose an item.</w:t>
          </w:r>
        </w:p>
      </w:docPartBody>
    </w:docPart>
    <w:docPart>
      <w:docPartPr>
        <w:name w:val="9FE5BEE9EAB54CE093B5EDFFAE5770F6"/>
        <w:category>
          <w:name w:val="General"/>
          <w:gallery w:val="placeholder"/>
        </w:category>
        <w:types>
          <w:type w:val="bbPlcHdr"/>
        </w:types>
        <w:behaviors>
          <w:behavior w:val="content"/>
        </w:behaviors>
        <w:guid w:val="{D3217A96-4985-4759-89B5-2EF86FB6C852}"/>
      </w:docPartPr>
      <w:docPartBody>
        <w:p w:rsidR="003F3918" w:rsidRDefault="007A39E3" w:rsidP="007A39E3">
          <w:pPr>
            <w:pStyle w:val="9FE5BEE9EAB54CE093B5EDFFAE5770F6"/>
          </w:pPr>
          <w:r w:rsidRPr="006B7055">
            <w:rPr>
              <w:rStyle w:val="PlaceholderText"/>
            </w:rPr>
            <w:t>Choose an item.</w:t>
          </w:r>
        </w:p>
      </w:docPartBody>
    </w:docPart>
    <w:docPart>
      <w:docPartPr>
        <w:name w:val="65088C58D5554E9B984ACF31792DFFAA"/>
        <w:category>
          <w:name w:val="General"/>
          <w:gallery w:val="placeholder"/>
        </w:category>
        <w:types>
          <w:type w:val="bbPlcHdr"/>
        </w:types>
        <w:behaviors>
          <w:behavior w:val="content"/>
        </w:behaviors>
        <w:guid w:val="{76179281-F4AC-40AA-B16E-8D1E98BDF7F4}"/>
      </w:docPartPr>
      <w:docPartBody>
        <w:p w:rsidR="003F3918" w:rsidRDefault="007A39E3" w:rsidP="007A39E3">
          <w:pPr>
            <w:pStyle w:val="65088C58D5554E9B984ACF31792DFFAA"/>
          </w:pPr>
          <w:r w:rsidRPr="006B7055">
            <w:rPr>
              <w:rStyle w:val="PlaceholderText"/>
            </w:rPr>
            <w:t>Choose an item.</w:t>
          </w:r>
        </w:p>
      </w:docPartBody>
    </w:docPart>
    <w:docPart>
      <w:docPartPr>
        <w:name w:val="52A0B19FC813460FB5125E2C19A9F206"/>
        <w:category>
          <w:name w:val="General"/>
          <w:gallery w:val="placeholder"/>
        </w:category>
        <w:types>
          <w:type w:val="bbPlcHdr"/>
        </w:types>
        <w:behaviors>
          <w:behavior w:val="content"/>
        </w:behaviors>
        <w:guid w:val="{E6FEE719-6542-4562-A865-C64130934494}"/>
      </w:docPartPr>
      <w:docPartBody>
        <w:p w:rsidR="003F3918" w:rsidRDefault="007A39E3" w:rsidP="007A39E3">
          <w:pPr>
            <w:pStyle w:val="52A0B19FC813460FB5125E2C19A9F206"/>
          </w:pPr>
          <w:r w:rsidRPr="006B7055">
            <w:rPr>
              <w:rStyle w:val="PlaceholderText"/>
            </w:rPr>
            <w:t>Choose an item.</w:t>
          </w:r>
        </w:p>
      </w:docPartBody>
    </w:docPart>
    <w:docPart>
      <w:docPartPr>
        <w:name w:val="CECE312CF3174F6A8C3442CBCB40AC22"/>
        <w:category>
          <w:name w:val="General"/>
          <w:gallery w:val="placeholder"/>
        </w:category>
        <w:types>
          <w:type w:val="bbPlcHdr"/>
        </w:types>
        <w:behaviors>
          <w:behavior w:val="content"/>
        </w:behaviors>
        <w:guid w:val="{BD4870C6-908D-4A43-A66F-7AA8ECF7BEB1}"/>
      </w:docPartPr>
      <w:docPartBody>
        <w:p w:rsidR="003F3918" w:rsidRDefault="007A39E3" w:rsidP="007A39E3">
          <w:pPr>
            <w:pStyle w:val="CECE312CF3174F6A8C3442CBCB40AC22"/>
          </w:pPr>
          <w:r w:rsidRPr="006B7055">
            <w:rPr>
              <w:rStyle w:val="PlaceholderText"/>
            </w:rPr>
            <w:t>Choose an item.</w:t>
          </w:r>
        </w:p>
      </w:docPartBody>
    </w:docPart>
    <w:docPart>
      <w:docPartPr>
        <w:name w:val="55D9E4D297664CF19B8FF25269C34B34"/>
        <w:category>
          <w:name w:val="General"/>
          <w:gallery w:val="placeholder"/>
        </w:category>
        <w:types>
          <w:type w:val="bbPlcHdr"/>
        </w:types>
        <w:behaviors>
          <w:behavior w:val="content"/>
        </w:behaviors>
        <w:guid w:val="{361D3891-0DBE-459B-997B-D4A775486E0B}"/>
      </w:docPartPr>
      <w:docPartBody>
        <w:p w:rsidR="003F3918" w:rsidRDefault="007A39E3" w:rsidP="007A39E3">
          <w:pPr>
            <w:pStyle w:val="55D9E4D297664CF19B8FF25269C34B34"/>
          </w:pPr>
          <w:r w:rsidRPr="006B7055">
            <w:rPr>
              <w:rStyle w:val="PlaceholderText"/>
            </w:rPr>
            <w:t>Choose an item.</w:t>
          </w:r>
        </w:p>
      </w:docPartBody>
    </w:docPart>
    <w:docPart>
      <w:docPartPr>
        <w:name w:val="A815BD5BE38B411689256150FDE28551"/>
        <w:category>
          <w:name w:val="General"/>
          <w:gallery w:val="placeholder"/>
        </w:category>
        <w:types>
          <w:type w:val="bbPlcHdr"/>
        </w:types>
        <w:behaviors>
          <w:behavior w:val="content"/>
        </w:behaviors>
        <w:guid w:val="{0110B136-286C-4EB9-A3CF-208256D50639}"/>
      </w:docPartPr>
      <w:docPartBody>
        <w:p w:rsidR="003F3918" w:rsidRDefault="007A39E3" w:rsidP="007A39E3">
          <w:pPr>
            <w:pStyle w:val="A815BD5BE38B411689256150FDE28551"/>
          </w:pPr>
          <w:r w:rsidRPr="006B7055">
            <w:rPr>
              <w:rStyle w:val="PlaceholderText"/>
            </w:rPr>
            <w:t>Choose an item.</w:t>
          </w:r>
        </w:p>
      </w:docPartBody>
    </w:docPart>
    <w:docPart>
      <w:docPartPr>
        <w:name w:val="0674C17117FA4E0BAB24A3613AED94CC"/>
        <w:category>
          <w:name w:val="General"/>
          <w:gallery w:val="placeholder"/>
        </w:category>
        <w:types>
          <w:type w:val="bbPlcHdr"/>
        </w:types>
        <w:behaviors>
          <w:behavior w:val="content"/>
        </w:behaviors>
        <w:guid w:val="{9C900883-BC77-4DE0-836C-22D0B6550DF0}"/>
      </w:docPartPr>
      <w:docPartBody>
        <w:p w:rsidR="003F3918" w:rsidRDefault="007A39E3" w:rsidP="007A39E3">
          <w:pPr>
            <w:pStyle w:val="0674C17117FA4E0BAB24A3613AED94CC"/>
          </w:pPr>
          <w:r w:rsidRPr="006B7055">
            <w:rPr>
              <w:rStyle w:val="PlaceholderText"/>
            </w:rPr>
            <w:t>Choose an item.</w:t>
          </w:r>
        </w:p>
      </w:docPartBody>
    </w:docPart>
    <w:docPart>
      <w:docPartPr>
        <w:name w:val="C9BA4A06FAC24A27B55C60551B0A1666"/>
        <w:category>
          <w:name w:val="General"/>
          <w:gallery w:val="placeholder"/>
        </w:category>
        <w:types>
          <w:type w:val="bbPlcHdr"/>
        </w:types>
        <w:behaviors>
          <w:behavior w:val="content"/>
        </w:behaviors>
        <w:guid w:val="{E2BDF648-4537-4CBB-8627-C889E2A0DBD3}"/>
      </w:docPartPr>
      <w:docPartBody>
        <w:p w:rsidR="003F3918" w:rsidRDefault="007A39E3" w:rsidP="007A39E3">
          <w:pPr>
            <w:pStyle w:val="C9BA4A06FAC24A27B55C60551B0A1666"/>
          </w:pPr>
          <w:r w:rsidRPr="006B7055">
            <w:rPr>
              <w:rStyle w:val="PlaceholderText"/>
            </w:rPr>
            <w:t>Choose an item.</w:t>
          </w:r>
        </w:p>
      </w:docPartBody>
    </w:docPart>
    <w:docPart>
      <w:docPartPr>
        <w:name w:val="EC7369A3D2D94A57AF467A1ED44D3D38"/>
        <w:category>
          <w:name w:val="General"/>
          <w:gallery w:val="placeholder"/>
        </w:category>
        <w:types>
          <w:type w:val="bbPlcHdr"/>
        </w:types>
        <w:behaviors>
          <w:behavior w:val="content"/>
        </w:behaviors>
        <w:guid w:val="{D8858A9D-8A21-4781-8A9E-134E44E4D1A5}"/>
      </w:docPartPr>
      <w:docPartBody>
        <w:p w:rsidR="003F3918" w:rsidRDefault="007A39E3" w:rsidP="007A39E3">
          <w:pPr>
            <w:pStyle w:val="EC7369A3D2D94A57AF467A1ED44D3D38"/>
          </w:pPr>
          <w:r w:rsidRPr="006B7055">
            <w:rPr>
              <w:rStyle w:val="PlaceholderText"/>
            </w:rPr>
            <w:t>Choose an item.</w:t>
          </w:r>
        </w:p>
      </w:docPartBody>
    </w:docPart>
    <w:docPart>
      <w:docPartPr>
        <w:name w:val="B8F56E94647645A2B35A516F2A44F6CD"/>
        <w:category>
          <w:name w:val="General"/>
          <w:gallery w:val="placeholder"/>
        </w:category>
        <w:types>
          <w:type w:val="bbPlcHdr"/>
        </w:types>
        <w:behaviors>
          <w:behavior w:val="content"/>
        </w:behaviors>
        <w:guid w:val="{B77A1238-EC8A-4F03-9E20-046E362B851F}"/>
      </w:docPartPr>
      <w:docPartBody>
        <w:p w:rsidR="003F3918" w:rsidRDefault="007A39E3" w:rsidP="007A39E3">
          <w:pPr>
            <w:pStyle w:val="B8F56E94647645A2B35A516F2A44F6CD"/>
          </w:pPr>
          <w:r w:rsidRPr="006B7055">
            <w:rPr>
              <w:rStyle w:val="PlaceholderText"/>
            </w:rPr>
            <w:t>Choose an item.</w:t>
          </w:r>
        </w:p>
      </w:docPartBody>
    </w:docPart>
    <w:docPart>
      <w:docPartPr>
        <w:name w:val="81F08AA1B1674B0094DF6F86904C1C49"/>
        <w:category>
          <w:name w:val="General"/>
          <w:gallery w:val="placeholder"/>
        </w:category>
        <w:types>
          <w:type w:val="bbPlcHdr"/>
        </w:types>
        <w:behaviors>
          <w:behavior w:val="content"/>
        </w:behaviors>
        <w:guid w:val="{27F2BBE2-5899-4BD0-B6CD-880DD9AB8D11}"/>
      </w:docPartPr>
      <w:docPartBody>
        <w:p w:rsidR="003F3918" w:rsidRDefault="007A39E3" w:rsidP="007A39E3">
          <w:pPr>
            <w:pStyle w:val="81F08AA1B1674B0094DF6F86904C1C49"/>
          </w:pPr>
          <w:r w:rsidRPr="006B7055">
            <w:rPr>
              <w:rStyle w:val="PlaceholderText"/>
            </w:rPr>
            <w:t>Choose an item.</w:t>
          </w:r>
        </w:p>
      </w:docPartBody>
    </w:docPart>
    <w:docPart>
      <w:docPartPr>
        <w:name w:val="DBF06E8931A74BF0B9469FF24E07DD18"/>
        <w:category>
          <w:name w:val="General"/>
          <w:gallery w:val="placeholder"/>
        </w:category>
        <w:types>
          <w:type w:val="bbPlcHdr"/>
        </w:types>
        <w:behaviors>
          <w:behavior w:val="content"/>
        </w:behaviors>
        <w:guid w:val="{05309B7D-BD52-4C1D-852C-982BE6733FBC}"/>
      </w:docPartPr>
      <w:docPartBody>
        <w:p w:rsidR="003F3918" w:rsidRDefault="007A39E3" w:rsidP="007A39E3">
          <w:pPr>
            <w:pStyle w:val="DBF06E8931A74BF0B9469FF24E07DD18"/>
          </w:pPr>
          <w:r w:rsidRPr="006B7055">
            <w:rPr>
              <w:rStyle w:val="PlaceholderText"/>
            </w:rPr>
            <w:t>Choose an item.</w:t>
          </w:r>
        </w:p>
      </w:docPartBody>
    </w:docPart>
    <w:docPart>
      <w:docPartPr>
        <w:name w:val="7E0E3D83731C4D19B2E4BDC4CBC009B2"/>
        <w:category>
          <w:name w:val="General"/>
          <w:gallery w:val="placeholder"/>
        </w:category>
        <w:types>
          <w:type w:val="bbPlcHdr"/>
        </w:types>
        <w:behaviors>
          <w:behavior w:val="content"/>
        </w:behaviors>
        <w:guid w:val="{63FF6FE4-E044-4344-8A2B-9E8F214B9953}"/>
      </w:docPartPr>
      <w:docPartBody>
        <w:p w:rsidR="003F3918" w:rsidRDefault="007A39E3" w:rsidP="007A39E3">
          <w:pPr>
            <w:pStyle w:val="7E0E3D83731C4D19B2E4BDC4CBC009B2"/>
          </w:pPr>
          <w:r w:rsidRPr="006B7055">
            <w:rPr>
              <w:rStyle w:val="PlaceholderText"/>
            </w:rPr>
            <w:t>Choose an item.</w:t>
          </w:r>
        </w:p>
      </w:docPartBody>
    </w:docPart>
    <w:docPart>
      <w:docPartPr>
        <w:name w:val="0953D59FABC24DAE92C9D81491284CE2"/>
        <w:category>
          <w:name w:val="General"/>
          <w:gallery w:val="placeholder"/>
        </w:category>
        <w:types>
          <w:type w:val="bbPlcHdr"/>
        </w:types>
        <w:behaviors>
          <w:behavior w:val="content"/>
        </w:behaviors>
        <w:guid w:val="{86D93C52-2371-4BFB-A6E2-3CEDC7C3074C}"/>
      </w:docPartPr>
      <w:docPartBody>
        <w:p w:rsidR="003F3918" w:rsidRDefault="007A39E3" w:rsidP="007A39E3">
          <w:pPr>
            <w:pStyle w:val="0953D59FABC24DAE92C9D81491284CE2"/>
          </w:pPr>
          <w:r w:rsidRPr="006B7055">
            <w:rPr>
              <w:rStyle w:val="PlaceholderText"/>
            </w:rPr>
            <w:t>Choose an item.</w:t>
          </w:r>
        </w:p>
      </w:docPartBody>
    </w:docPart>
    <w:docPart>
      <w:docPartPr>
        <w:name w:val="3308309B64584D30A2FC29F20F47A4B0"/>
        <w:category>
          <w:name w:val="General"/>
          <w:gallery w:val="placeholder"/>
        </w:category>
        <w:types>
          <w:type w:val="bbPlcHdr"/>
        </w:types>
        <w:behaviors>
          <w:behavior w:val="content"/>
        </w:behaviors>
        <w:guid w:val="{8FC8567E-EAF2-4371-A737-9E89D0BED499}"/>
      </w:docPartPr>
      <w:docPartBody>
        <w:p w:rsidR="003F3918" w:rsidRDefault="007A39E3" w:rsidP="007A39E3">
          <w:pPr>
            <w:pStyle w:val="3308309B64584D30A2FC29F20F47A4B0"/>
          </w:pPr>
          <w:r w:rsidRPr="006B7055">
            <w:rPr>
              <w:rStyle w:val="PlaceholderText"/>
            </w:rPr>
            <w:t>Choose an item.</w:t>
          </w:r>
        </w:p>
      </w:docPartBody>
    </w:docPart>
    <w:docPart>
      <w:docPartPr>
        <w:name w:val="D6746FCB629842BAABF1F098D822D00F"/>
        <w:category>
          <w:name w:val="General"/>
          <w:gallery w:val="placeholder"/>
        </w:category>
        <w:types>
          <w:type w:val="bbPlcHdr"/>
        </w:types>
        <w:behaviors>
          <w:behavior w:val="content"/>
        </w:behaviors>
        <w:guid w:val="{A4471E73-A79B-4427-BDE6-6B5907FC485A}"/>
      </w:docPartPr>
      <w:docPartBody>
        <w:p w:rsidR="003F3918" w:rsidRDefault="007A39E3" w:rsidP="007A39E3">
          <w:pPr>
            <w:pStyle w:val="D6746FCB629842BAABF1F098D822D00F"/>
          </w:pPr>
          <w:r w:rsidRPr="006B7055">
            <w:rPr>
              <w:rStyle w:val="PlaceholderText"/>
            </w:rPr>
            <w:t>Choose an item.</w:t>
          </w:r>
        </w:p>
      </w:docPartBody>
    </w:docPart>
    <w:docPart>
      <w:docPartPr>
        <w:name w:val="8F897F2229C64C03A08293D06A6D65CB"/>
        <w:category>
          <w:name w:val="General"/>
          <w:gallery w:val="placeholder"/>
        </w:category>
        <w:types>
          <w:type w:val="bbPlcHdr"/>
        </w:types>
        <w:behaviors>
          <w:behavior w:val="content"/>
        </w:behaviors>
        <w:guid w:val="{0B2F7220-5016-4ADE-9C33-D0E6DFE25A7E}"/>
      </w:docPartPr>
      <w:docPartBody>
        <w:p w:rsidR="003F3918" w:rsidRDefault="007A39E3" w:rsidP="007A39E3">
          <w:pPr>
            <w:pStyle w:val="8F897F2229C64C03A08293D06A6D65CB"/>
          </w:pPr>
          <w:r w:rsidRPr="006B7055">
            <w:rPr>
              <w:rStyle w:val="PlaceholderText"/>
            </w:rPr>
            <w:t>Choose an item.</w:t>
          </w:r>
        </w:p>
      </w:docPartBody>
    </w:docPart>
    <w:docPart>
      <w:docPartPr>
        <w:name w:val="3FA79581A017420EB2B6B4B59EF764E8"/>
        <w:category>
          <w:name w:val="General"/>
          <w:gallery w:val="placeholder"/>
        </w:category>
        <w:types>
          <w:type w:val="bbPlcHdr"/>
        </w:types>
        <w:behaviors>
          <w:behavior w:val="content"/>
        </w:behaviors>
        <w:guid w:val="{CE857193-132D-45A6-9751-0D5B1F0B0A34}"/>
      </w:docPartPr>
      <w:docPartBody>
        <w:p w:rsidR="003F3918" w:rsidRDefault="007A39E3" w:rsidP="007A39E3">
          <w:pPr>
            <w:pStyle w:val="3FA79581A017420EB2B6B4B59EF764E8"/>
          </w:pPr>
          <w:r w:rsidRPr="006B7055">
            <w:rPr>
              <w:rStyle w:val="PlaceholderText"/>
            </w:rPr>
            <w:t>Choose an item.</w:t>
          </w:r>
        </w:p>
      </w:docPartBody>
    </w:docPart>
    <w:docPart>
      <w:docPartPr>
        <w:name w:val="959B87C0E0694ECE9A55F6A20BFF3B15"/>
        <w:category>
          <w:name w:val="General"/>
          <w:gallery w:val="placeholder"/>
        </w:category>
        <w:types>
          <w:type w:val="bbPlcHdr"/>
        </w:types>
        <w:behaviors>
          <w:behavior w:val="content"/>
        </w:behaviors>
        <w:guid w:val="{D6ED3F5D-2CEC-4171-B119-5B01C2294533}"/>
      </w:docPartPr>
      <w:docPartBody>
        <w:p w:rsidR="003F3918" w:rsidRDefault="007A39E3" w:rsidP="007A39E3">
          <w:pPr>
            <w:pStyle w:val="959B87C0E0694ECE9A55F6A20BFF3B15"/>
          </w:pPr>
          <w:r w:rsidRPr="006B7055">
            <w:rPr>
              <w:rStyle w:val="PlaceholderText"/>
            </w:rPr>
            <w:t>Choose an item.</w:t>
          </w:r>
        </w:p>
      </w:docPartBody>
    </w:docPart>
    <w:docPart>
      <w:docPartPr>
        <w:name w:val="D736854FE323466EB95435021DEA47A5"/>
        <w:category>
          <w:name w:val="General"/>
          <w:gallery w:val="placeholder"/>
        </w:category>
        <w:types>
          <w:type w:val="bbPlcHdr"/>
        </w:types>
        <w:behaviors>
          <w:behavior w:val="content"/>
        </w:behaviors>
        <w:guid w:val="{8298B3D4-F17D-47AF-AF8E-3C160F843CD1}"/>
      </w:docPartPr>
      <w:docPartBody>
        <w:p w:rsidR="003F3918" w:rsidRDefault="007A39E3" w:rsidP="007A39E3">
          <w:pPr>
            <w:pStyle w:val="D736854FE323466EB95435021DEA47A5"/>
          </w:pPr>
          <w:r w:rsidRPr="006B7055">
            <w:rPr>
              <w:rStyle w:val="PlaceholderText"/>
            </w:rPr>
            <w:t>Choose an item.</w:t>
          </w:r>
        </w:p>
      </w:docPartBody>
    </w:docPart>
    <w:docPart>
      <w:docPartPr>
        <w:name w:val="D62778302892443B80E93AC90187F298"/>
        <w:category>
          <w:name w:val="General"/>
          <w:gallery w:val="placeholder"/>
        </w:category>
        <w:types>
          <w:type w:val="bbPlcHdr"/>
        </w:types>
        <w:behaviors>
          <w:behavior w:val="content"/>
        </w:behaviors>
        <w:guid w:val="{8CAC03F8-2056-4106-B530-84594FF9F6D4}"/>
      </w:docPartPr>
      <w:docPartBody>
        <w:p w:rsidR="003F3918" w:rsidRDefault="007A39E3" w:rsidP="007A39E3">
          <w:pPr>
            <w:pStyle w:val="D62778302892443B80E93AC90187F298"/>
          </w:pPr>
          <w:r w:rsidRPr="006B7055">
            <w:rPr>
              <w:rStyle w:val="PlaceholderText"/>
            </w:rPr>
            <w:t>Choose an item.</w:t>
          </w:r>
        </w:p>
      </w:docPartBody>
    </w:docPart>
    <w:docPart>
      <w:docPartPr>
        <w:name w:val="D88045B7E20A4E67B954ADC137876712"/>
        <w:category>
          <w:name w:val="General"/>
          <w:gallery w:val="placeholder"/>
        </w:category>
        <w:types>
          <w:type w:val="bbPlcHdr"/>
        </w:types>
        <w:behaviors>
          <w:behavior w:val="content"/>
        </w:behaviors>
        <w:guid w:val="{9F2742DF-4357-4FC2-88D6-E4F0CC062E1E}"/>
      </w:docPartPr>
      <w:docPartBody>
        <w:p w:rsidR="003F3918" w:rsidRDefault="007A39E3" w:rsidP="007A39E3">
          <w:pPr>
            <w:pStyle w:val="D88045B7E20A4E67B954ADC137876712"/>
          </w:pPr>
          <w:r w:rsidRPr="006B7055">
            <w:rPr>
              <w:rStyle w:val="PlaceholderText"/>
            </w:rPr>
            <w:t>Choose an item.</w:t>
          </w:r>
        </w:p>
      </w:docPartBody>
    </w:docPart>
    <w:docPart>
      <w:docPartPr>
        <w:name w:val="2E61FB9852904DE8956DBA6CE2C0AD09"/>
        <w:category>
          <w:name w:val="General"/>
          <w:gallery w:val="placeholder"/>
        </w:category>
        <w:types>
          <w:type w:val="bbPlcHdr"/>
        </w:types>
        <w:behaviors>
          <w:behavior w:val="content"/>
        </w:behaviors>
        <w:guid w:val="{998EEDCD-AE08-4026-BB71-193DD19A9459}"/>
      </w:docPartPr>
      <w:docPartBody>
        <w:p w:rsidR="003F3918" w:rsidRDefault="007A39E3" w:rsidP="007A39E3">
          <w:pPr>
            <w:pStyle w:val="2E61FB9852904DE8956DBA6CE2C0AD09"/>
          </w:pPr>
          <w:r w:rsidRPr="006B7055">
            <w:rPr>
              <w:rStyle w:val="PlaceholderText"/>
            </w:rPr>
            <w:t>Choose an item.</w:t>
          </w:r>
        </w:p>
      </w:docPartBody>
    </w:docPart>
    <w:docPart>
      <w:docPartPr>
        <w:name w:val="E7C4CD129CCD4D10BE625293910EEF66"/>
        <w:category>
          <w:name w:val="General"/>
          <w:gallery w:val="placeholder"/>
        </w:category>
        <w:types>
          <w:type w:val="bbPlcHdr"/>
        </w:types>
        <w:behaviors>
          <w:behavior w:val="content"/>
        </w:behaviors>
        <w:guid w:val="{FD491452-FC2E-4F36-BF33-4A7B7B11FDAD}"/>
      </w:docPartPr>
      <w:docPartBody>
        <w:p w:rsidR="003F3918" w:rsidRDefault="007A39E3" w:rsidP="007A39E3">
          <w:pPr>
            <w:pStyle w:val="E7C4CD129CCD4D10BE625293910EEF66"/>
          </w:pPr>
          <w:r w:rsidRPr="006B7055">
            <w:rPr>
              <w:rStyle w:val="PlaceholderText"/>
            </w:rPr>
            <w:t>Choose an item.</w:t>
          </w:r>
        </w:p>
      </w:docPartBody>
    </w:docPart>
    <w:docPart>
      <w:docPartPr>
        <w:name w:val="EA51186B60964139A17A3DC4510241E5"/>
        <w:category>
          <w:name w:val="General"/>
          <w:gallery w:val="placeholder"/>
        </w:category>
        <w:types>
          <w:type w:val="bbPlcHdr"/>
        </w:types>
        <w:behaviors>
          <w:behavior w:val="content"/>
        </w:behaviors>
        <w:guid w:val="{A528A790-D26E-403B-A907-0F04A2546024}"/>
      </w:docPartPr>
      <w:docPartBody>
        <w:p w:rsidR="003F3918" w:rsidRDefault="007A39E3" w:rsidP="007A39E3">
          <w:pPr>
            <w:pStyle w:val="EA51186B60964139A17A3DC4510241E5"/>
          </w:pPr>
          <w:r w:rsidRPr="006B7055">
            <w:rPr>
              <w:rStyle w:val="PlaceholderText"/>
            </w:rPr>
            <w:t>Choose an item.</w:t>
          </w:r>
        </w:p>
      </w:docPartBody>
    </w:docPart>
    <w:docPart>
      <w:docPartPr>
        <w:name w:val="F8A54D0893004C99AB2D005B4EB340D0"/>
        <w:category>
          <w:name w:val="General"/>
          <w:gallery w:val="placeholder"/>
        </w:category>
        <w:types>
          <w:type w:val="bbPlcHdr"/>
        </w:types>
        <w:behaviors>
          <w:behavior w:val="content"/>
        </w:behaviors>
        <w:guid w:val="{DB966DC5-6C61-439D-B789-394F27E2913B}"/>
      </w:docPartPr>
      <w:docPartBody>
        <w:p w:rsidR="003F3918" w:rsidRDefault="007A39E3" w:rsidP="007A39E3">
          <w:pPr>
            <w:pStyle w:val="F8A54D0893004C99AB2D005B4EB340D0"/>
          </w:pPr>
          <w:r w:rsidRPr="006B7055">
            <w:rPr>
              <w:rStyle w:val="PlaceholderText"/>
            </w:rPr>
            <w:t>Choose an item.</w:t>
          </w:r>
        </w:p>
      </w:docPartBody>
    </w:docPart>
    <w:docPart>
      <w:docPartPr>
        <w:name w:val="E56E12D0AEF243498723F400CB3D74C3"/>
        <w:category>
          <w:name w:val="General"/>
          <w:gallery w:val="placeholder"/>
        </w:category>
        <w:types>
          <w:type w:val="bbPlcHdr"/>
        </w:types>
        <w:behaviors>
          <w:behavior w:val="content"/>
        </w:behaviors>
        <w:guid w:val="{E17606E4-B8C5-4E6F-A0F6-B9BC617716D0}"/>
      </w:docPartPr>
      <w:docPartBody>
        <w:p w:rsidR="003F3918" w:rsidRDefault="007A39E3" w:rsidP="007A39E3">
          <w:pPr>
            <w:pStyle w:val="E56E12D0AEF243498723F400CB3D74C3"/>
          </w:pPr>
          <w:r w:rsidRPr="006B7055">
            <w:rPr>
              <w:rStyle w:val="PlaceholderText"/>
            </w:rPr>
            <w:t>Choose an item.</w:t>
          </w:r>
        </w:p>
      </w:docPartBody>
    </w:docPart>
    <w:docPart>
      <w:docPartPr>
        <w:name w:val="7CF8762BC1B34393863E5F36602B7BBC"/>
        <w:category>
          <w:name w:val="General"/>
          <w:gallery w:val="placeholder"/>
        </w:category>
        <w:types>
          <w:type w:val="bbPlcHdr"/>
        </w:types>
        <w:behaviors>
          <w:behavior w:val="content"/>
        </w:behaviors>
        <w:guid w:val="{482595A3-97BF-44EE-AFB8-D681D59BB061}"/>
      </w:docPartPr>
      <w:docPartBody>
        <w:p w:rsidR="003F3918" w:rsidRDefault="007A39E3" w:rsidP="007A39E3">
          <w:pPr>
            <w:pStyle w:val="7CF8762BC1B34393863E5F36602B7BBC"/>
          </w:pPr>
          <w:r w:rsidRPr="006B7055">
            <w:rPr>
              <w:rStyle w:val="PlaceholderText"/>
            </w:rPr>
            <w:t>Choose an item.</w:t>
          </w:r>
        </w:p>
      </w:docPartBody>
    </w:docPart>
    <w:docPart>
      <w:docPartPr>
        <w:name w:val="BA2D5A11004F42A88C6D088D4757101D"/>
        <w:category>
          <w:name w:val="General"/>
          <w:gallery w:val="placeholder"/>
        </w:category>
        <w:types>
          <w:type w:val="bbPlcHdr"/>
        </w:types>
        <w:behaviors>
          <w:behavior w:val="content"/>
        </w:behaviors>
        <w:guid w:val="{1DB72241-5369-4DAE-8052-BCAD7509BFAA}"/>
      </w:docPartPr>
      <w:docPartBody>
        <w:p w:rsidR="003F3918" w:rsidRDefault="007A39E3" w:rsidP="007A39E3">
          <w:pPr>
            <w:pStyle w:val="BA2D5A11004F42A88C6D088D4757101D"/>
          </w:pPr>
          <w:r w:rsidRPr="006B7055">
            <w:rPr>
              <w:rStyle w:val="PlaceholderText"/>
            </w:rPr>
            <w:t>Choose an item.</w:t>
          </w:r>
        </w:p>
      </w:docPartBody>
    </w:docPart>
    <w:docPart>
      <w:docPartPr>
        <w:name w:val="96DE130BE183403C85C3C12D2178512C"/>
        <w:category>
          <w:name w:val="General"/>
          <w:gallery w:val="placeholder"/>
        </w:category>
        <w:types>
          <w:type w:val="bbPlcHdr"/>
        </w:types>
        <w:behaviors>
          <w:behavior w:val="content"/>
        </w:behaviors>
        <w:guid w:val="{ECAC23A7-8EAF-4BF9-9A44-174C15E2D6A2}"/>
      </w:docPartPr>
      <w:docPartBody>
        <w:p w:rsidR="003F3918" w:rsidRDefault="007A39E3" w:rsidP="007A39E3">
          <w:pPr>
            <w:pStyle w:val="96DE130BE183403C85C3C12D2178512C"/>
          </w:pPr>
          <w:r w:rsidRPr="006B7055">
            <w:rPr>
              <w:rStyle w:val="PlaceholderText"/>
            </w:rPr>
            <w:t>Choose an item.</w:t>
          </w:r>
        </w:p>
      </w:docPartBody>
    </w:docPart>
    <w:docPart>
      <w:docPartPr>
        <w:name w:val="1640664DA542498495C7D4B88B657E52"/>
        <w:category>
          <w:name w:val="General"/>
          <w:gallery w:val="placeholder"/>
        </w:category>
        <w:types>
          <w:type w:val="bbPlcHdr"/>
        </w:types>
        <w:behaviors>
          <w:behavior w:val="content"/>
        </w:behaviors>
        <w:guid w:val="{8908175E-9794-4A12-B696-D753C62DB799}"/>
      </w:docPartPr>
      <w:docPartBody>
        <w:p w:rsidR="003F3918" w:rsidRDefault="007A39E3" w:rsidP="007A39E3">
          <w:pPr>
            <w:pStyle w:val="1640664DA542498495C7D4B88B657E52"/>
          </w:pPr>
          <w:r w:rsidRPr="006B7055">
            <w:rPr>
              <w:rStyle w:val="PlaceholderText"/>
            </w:rPr>
            <w:t>Choose an item.</w:t>
          </w:r>
        </w:p>
      </w:docPartBody>
    </w:docPart>
    <w:docPart>
      <w:docPartPr>
        <w:name w:val="59B0260197764007A97EF174A9875F88"/>
        <w:category>
          <w:name w:val="General"/>
          <w:gallery w:val="placeholder"/>
        </w:category>
        <w:types>
          <w:type w:val="bbPlcHdr"/>
        </w:types>
        <w:behaviors>
          <w:behavior w:val="content"/>
        </w:behaviors>
        <w:guid w:val="{254DE043-90D2-403B-BEBA-5D87D5C7C59D}"/>
      </w:docPartPr>
      <w:docPartBody>
        <w:p w:rsidR="003F3918" w:rsidRDefault="007A39E3" w:rsidP="007A39E3">
          <w:pPr>
            <w:pStyle w:val="59B0260197764007A97EF174A9875F88"/>
          </w:pPr>
          <w:r w:rsidRPr="006B7055">
            <w:rPr>
              <w:rStyle w:val="PlaceholderText"/>
            </w:rPr>
            <w:t>Choose an item.</w:t>
          </w:r>
        </w:p>
      </w:docPartBody>
    </w:docPart>
    <w:docPart>
      <w:docPartPr>
        <w:name w:val="5B7770A0F09F4EBAB17FCBB097685BA3"/>
        <w:category>
          <w:name w:val="General"/>
          <w:gallery w:val="placeholder"/>
        </w:category>
        <w:types>
          <w:type w:val="bbPlcHdr"/>
        </w:types>
        <w:behaviors>
          <w:behavior w:val="content"/>
        </w:behaviors>
        <w:guid w:val="{69788C36-3C16-44CC-9BCE-F97EF6AA713D}"/>
      </w:docPartPr>
      <w:docPartBody>
        <w:p w:rsidR="003F3918" w:rsidRDefault="007A39E3" w:rsidP="007A39E3">
          <w:pPr>
            <w:pStyle w:val="5B7770A0F09F4EBAB17FCBB097685BA3"/>
          </w:pPr>
          <w:r w:rsidRPr="006B7055">
            <w:rPr>
              <w:rStyle w:val="PlaceholderText"/>
            </w:rPr>
            <w:t>Choose an item.</w:t>
          </w:r>
        </w:p>
      </w:docPartBody>
    </w:docPart>
    <w:docPart>
      <w:docPartPr>
        <w:name w:val="B5C5B5FFA845437ABF9128EA8E8A4A1A"/>
        <w:category>
          <w:name w:val="General"/>
          <w:gallery w:val="placeholder"/>
        </w:category>
        <w:types>
          <w:type w:val="bbPlcHdr"/>
        </w:types>
        <w:behaviors>
          <w:behavior w:val="content"/>
        </w:behaviors>
        <w:guid w:val="{ADA870E6-6A0C-481D-B652-8EB339BC534E}"/>
      </w:docPartPr>
      <w:docPartBody>
        <w:p w:rsidR="003F3918" w:rsidRDefault="007A39E3" w:rsidP="007A39E3">
          <w:pPr>
            <w:pStyle w:val="B5C5B5FFA845437ABF9128EA8E8A4A1A"/>
          </w:pPr>
          <w:r w:rsidRPr="006B7055">
            <w:rPr>
              <w:rStyle w:val="PlaceholderText"/>
            </w:rPr>
            <w:t>Choose an item.</w:t>
          </w:r>
        </w:p>
      </w:docPartBody>
    </w:docPart>
    <w:docPart>
      <w:docPartPr>
        <w:name w:val="2EC8D681BD724E52B3C06CC5C0106BB3"/>
        <w:category>
          <w:name w:val="General"/>
          <w:gallery w:val="placeholder"/>
        </w:category>
        <w:types>
          <w:type w:val="bbPlcHdr"/>
        </w:types>
        <w:behaviors>
          <w:behavior w:val="content"/>
        </w:behaviors>
        <w:guid w:val="{CF90EA85-EE65-47C8-966E-EDB5D9C9114E}"/>
      </w:docPartPr>
      <w:docPartBody>
        <w:p w:rsidR="003F3918" w:rsidRDefault="007A39E3" w:rsidP="007A39E3">
          <w:pPr>
            <w:pStyle w:val="2EC8D681BD724E52B3C06CC5C0106BB3"/>
          </w:pPr>
          <w:r w:rsidRPr="006B7055">
            <w:rPr>
              <w:rStyle w:val="PlaceholderText"/>
            </w:rPr>
            <w:t>Choose an item.</w:t>
          </w:r>
        </w:p>
      </w:docPartBody>
    </w:docPart>
    <w:docPart>
      <w:docPartPr>
        <w:name w:val="C5E5DB2B259B484DB49DE75A6066526F"/>
        <w:category>
          <w:name w:val="General"/>
          <w:gallery w:val="placeholder"/>
        </w:category>
        <w:types>
          <w:type w:val="bbPlcHdr"/>
        </w:types>
        <w:behaviors>
          <w:behavior w:val="content"/>
        </w:behaviors>
        <w:guid w:val="{B26AF0F6-7EB6-409A-926A-AAD7CA7D9D76}"/>
      </w:docPartPr>
      <w:docPartBody>
        <w:p w:rsidR="003F3918" w:rsidRDefault="007A39E3" w:rsidP="007A39E3">
          <w:pPr>
            <w:pStyle w:val="C5E5DB2B259B484DB49DE75A6066526F"/>
          </w:pPr>
          <w:r w:rsidRPr="006B7055">
            <w:rPr>
              <w:rStyle w:val="PlaceholderText"/>
            </w:rPr>
            <w:t>Choose an item.</w:t>
          </w:r>
        </w:p>
      </w:docPartBody>
    </w:docPart>
    <w:docPart>
      <w:docPartPr>
        <w:name w:val="96231B505DB646D6B11EB734BBA19B61"/>
        <w:category>
          <w:name w:val="General"/>
          <w:gallery w:val="placeholder"/>
        </w:category>
        <w:types>
          <w:type w:val="bbPlcHdr"/>
        </w:types>
        <w:behaviors>
          <w:behavior w:val="content"/>
        </w:behaviors>
        <w:guid w:val="{B5B7DFC1-DC0A-4D39-B550-8ABE47B09D25}"/>
      </w:docPartPr>
      <w:docPartBody>
        <w:p w:rsidR="003F3918" w:rsidRDefault="007A39E3" w:rsidP="007A39E3">
          <w:pPr>
            <w:pStyle w:val="96231B505DB646D6B11EB734BBA19B61"/>
          </w:pPr>
          <w:r w:rsidRPr="006B7055">
            <w:rPr>
              <w:rStyle w:val="PlaceholderText"/>
            </w:rPr>
            <w:t>Choose an item.</w:t>
          </w:r>
        </w:p>
      </w:docPartBody>
    </w:docPart>
    <w:docPart>
      <w:docPartPr>
        <w:name w:val="1E696AB5AC4E4521903EF1FDCB436DC0"/>
        <w:category>
          <w:name w:val="General"/>
          <w:gallery w:val="placeholder"/>
        </w:category>
        <w:types>
          <w:type w:val="bbPlcHdr"/>
        </w:types>
        <w:behaviors>
          <w:behavior w:val="content"/>
        </w:behaviors>
        <w:guid w:val="{91BF40B7-70E4-4E3F-9C4F-6BC29F26A053}"/>
      </w:docPartPr>
      <w:docPartBody>
        <w:p w:rsidR="003F3918" w:rsidRDefault="007A39E3" w:rsidP="007A39E3">
          <w:pPr>
            <w:pStyle w:val="1E696AB5AC4E4521903EF1FDCB436DC0"/>
          </w:pPr>
          <w:r w:rsidRPr="006B7055">
            <w:rPr>
              <w:rStyle w:val="PlaceholderText"/>
            </w:rPr>
            <w:t>Choose an item.</w:t>
          </w:r>
        </w:p>
      </w:docPartBody>
    </w:docPart>
    <w:docPart>
      <w:docPartPr>
        <w:name w:val="E2421109E0A34490B73B56D83AE83A65"/>
        <w:category>
          <w:name w:val="General"/>
          <w:gallery w:val="placeholder"/>
        </w:category>
        <w:types>
          <w:type w:val="bbPlcHdr"/>
        </w:types>
        <w:behaviors>
          <w:behavior w:val="content"/>
        </w:behaviors>
        <w:guid w:val="{A8998942-3C9C-49D5-A69A-380578D85D9F}"/>
      </w:docPartPr>
      <w:docPartBody>
        <w:p w:rsidR="003F3918" w:rsidRDefault="007A39E3" w:rsidP="007A39E3">
          <w:pPr>
            <w:pStyle w:val="E2421109E0A34490B73B56D83AE83A65"/>
          </w:pPr>
          <w:r w:rsidRPr="006B7055">
            <w:rPr>
              <w:rStyle w:val="PlaceholderText"/>
            </w:rPr>
            <w:t>Choose an item.</w:t>
          </w:r>
        </w:p>
      </w:docPartBody>
    </w:docPart>
    <w:docPart>
      <w:docPartPr>
        <w:name w:val="3AE70BCB3FBB4DDDA26E1CDC7CA344A0"/>
        <w:category>
          <w:name w:val="General"/>
          <w:gallery w:val="placeholder"/>
        </w:category>
        <w:types>
          <w:type w:val="bbPlcHdr"/>
        </w:types>
        <w:behaviors>
          <w:behavior w:val="content"/>
        </w:behaviors>
        <w:guid w:val="{C54B205A-CD8C-4B75-BF3C-6286A5E14376}"/>
      </w:docPartPr>
      <w:docPartBody>
        <w:p w:rsidR="003F3918" w:rsidRDefault="007A39E3" w:rsidP="007A39E3">
          <w:pPr>
            <w:pStyle w:val="3AE70BCB3FBB4DDDA26E1CDC7CA344A0"/>
          </w:pPr>
          <w:r w:rsidRPr="006B7055">
            <w:rPr>
              <w:rStyle w:val="PlaceholderText"/>
            </w:rPr>
            <w:t>Choose an item.</w:t>
          </w:r>
        </w:p>
      </w:docPartBody>
    </w:docPart>
    <w:docPart>
      <w:docPartPr>
        <w:name w:val="21A26ACFA60741B992021565C379456A"/>
        <w:category>
          <w:name w:val="General"/>
          <w:gallery w:val="placeholder"/>
        </w:category>
        <w:types>
          <w:type w:val="bbPlcHdr"/>
        </w:types>
        <w:behaviors>
          <w:behavior w:val="content"/>
        </w:behaviors>
        <w:guid w:val="{09170BEC-72BE-4CD6-B26F-E628E1776106}"/>
      </w:docPartPr>
      <w:docPartBody>
        <w:p w:rsidR="003F3918" w:rsidRDefault="007A39E3" w:rsidP="007A39E3">
          <w:pPr>
            <w:pStyle w:val="21A26ACFA60741B992021565C379456A"/>
          </w:pPr>
          <w:r w:rsidRPr="006B7055">
            <w:rPr>
              <w:rStyle w:val="PlaceholderText"/>
            </w:rPr>
            <w:t>Choose an item.</w:t>
          </w:r>
        </w:p>
      </w:docPartBody>
    </w:docPart>
    <w:docPart>
      <w:docPartPr>
        <w:name w:val="6519058546FA46E896F3E6C142C74E82"/>
        <w:category>
          <w:name w:val="General"/>
          <w:gallery w:val="placeholder"/>
        </w:category>
        <w:types>
          <w:type w:val="bbPlcHdr"/>
        </w:types>
        <w:behaviors>
          <w:behavior w:val="content"/>
        </w:behaviors>
        <w:guid w:val="{C6C6DA9C-EF17-4BBD-AE1D-469F971CDC28}"/>
      </w:docPartPr>
      <w:docPartBody>
        <w:p w:rsidR="003F3918" w:rsidRDefault="007A39E3" w:rsidP="007A39E3">
          <w:pPr>
            <w:pStyle w:val="6519058546FA46E896F3E6C142C74E82"/>
          </w:pPr>
          <w:r w:rsidRPr="006B7055">
            <w:rPr>
              <w:rStyle w:val="PlaceholderText"/>
            </w:rPr>
            <w:t>Choose an item.</w:t>
          </w:r>
        </w:p>
      </w:docPartBody>
    </w:docPart>
    <w:docPart>
      <w:docPartPr>
        <w:name w:val="120EDD590CCB415887E68EA38F97D016"/>
        <w:category>
          <w:name w:val="General"/>
          <w:gallery w:val="placeholder"/>
        </w:category>
        <w:types>
          <w:type w:val="bbPlcHdr"/>
        </w:types>
        <w:behaviors>
          <w:behavior w:val="content"/>
        </w:behaviors>
        <w:guid w:val="{82FCB502-8FEC-44B1-9F1B-F6D34950A2D2}"/>
      </w:docPartPr>
      <w:docPartBody>
        <w:p w:rsidR="003F3918" w:rsidRDefault="007A39E3" w:rsidP="007A39E3">
          <w:pPr>
            <w:pStyle w:val="120EDD590CCB415887E68EA38F97D016"/>
          </w:pPr>
          <w:r w:rsidRPr="006B7055">
            <w:rPr>
              <w:rStyle w:val="PlaceholderText"/>
            </w:rPr>
            <w:t>Choose an item.</w:t>
          </w:r>
        </w:p>
      </w:docPartBody>
    </w:docPart>
    <w:docPart>
      <w:docPartPr>
        <w:name w:val="DD4ED7F52281469590E1EF33C1636222"/>
        <w:category>
          <w:name w:val="General"/>
          <w:gallery w:val="placeholder"/>
        </w:category>
        <w:types>
          <w:type w:val="bbPlcHdr"/>
        </w:types>
        <w:behaviors>
          <w:behavior w:val="content"/>
        </w:behaviors>
        <w:guid w:val="{8CB4BF5E-EC27-440C-8FDB-F5122CBF282D}"/>
      </w:docPartPr>
      <w:docPartBody>
        <w:p w:rsidR="003F3918" w:rsidRDefault="007A39E3" w:rsidP="007A39E3">
          <w:pPr>
            <w:pStyle w:val="DD4ED7F52281469590E1EF33C1636222"/>
          </w:pPr>
          <w:r w:rsidRPr="006B7055">
            <w:rPr>
              <w:rStyle w:val="PlaceholderText"/>
            </w:rPr>
            <w:t>Choose an item.</w:t>
          </w:r>
        </w:p>
      </w:docPartBody>
    </w:docPart>
    <w:docPart>
      <w:docPartPr>
        <w:name w:val="146D0785EA2B45C2B41810128DB97AC3"/>
        <w:category>
          <w:name w:val="General"/>
          <w:gallery w:val="placeholder"/>
        </w:category>
        <w:types>
          <w:type w:val="bbPlcHdr"/>
        </w:types>
        <w:behaviors>
          <w:behavior w:val="content"/>
        </w:behaviors>
        <w:guid w:val="{B50C660F-31E4-4638-BA98-85553622E967}"/>
      </w:docPartPr>
      <w:docPartBody>
        <w:p w:rsidR="003F3918" w:rsidRDefault="007A39E3" w:rsidP="007A39E3">
          <w:pPr>
            <w:pStyle w:val="146D0785EA2B45C2B41810128DB97AC3"/>
          </w:pPr>
          <w:r w:rsidRPr="006B7055">
            <w:rPr>
              <w:rStyle w:val="PlaceholderText"/>
            </w:rPr>
            <w:t>Choose an item.</w:t>
          </w:r>
        </w:p>
      </w:docPartBody>
    </w:docPart>
    <w:docPart>
      <w:docPartPr>
        <w:name w:val="6384DCC8120E4CA6A14D7460CCEFC4D9"/>
        <w:category>
          <w:name w:val="General"/>
          <w:gallery w:val="placeholder"/>
        </w:category>
        <w:types>
          <w:type w:val="bbPlcHdr"/>
        </w:types>
        <w:behaviors>
          <w:behavior w:val="content"/>
        </w:behaviors>
        <w:guid w:val="{F03688DD-2869-419A-BE93-7ADB91B4C22F}"/>
      </w:docPartPr>
      <w:docPartBody>
        <w:p w:rsidR="003F3918" w:rsidRDefault="007A39E3" w:rsidP="007A39E3">
          <w:pPr>
            <w:pStyle w:val="6384DCC8120E4CA6A14D7460CCEFC4D9"/>
          </w:pPr>
          <w:r w:rsidRPr="006B7055">
            <w:rPr>
              <w:rStyle w:val="PlaceholderText"/>
            </w:rPr>
            <w:t>Choose an item.</w:t>
          </w:r>
        </w:p>
      </w:docPartBody>
    </w:docPart>
    <w:docPart>
      <w:docPartPr>
        <w:name w:val="418F837C447B4ED7BB45DA20FA565D48"/>
        <w:category>
          <w:name w:val="General"/>
          <w:gallery w:val="placeholder"/>
        </w:category>
        <w:types>
          <w:type w:val="bbPlcHdr"/>
        </w:types>
        <w:behaviors>
          <w:behavior w:val="content"/>
        </w:behaviors>
        <w:guid w:val="{62B98F08-3FE9-4249-9D3C-D332BF38914A}"/>
      </w:docPartPr>
      <w:docPartBody>
        <w:p w:rsidR="003F3918" w:rsidRDefault="007A39E3" w:rsidP="007A39E3">
          <w:pPr>
            <w:pStyle w:val="418F837C447B4ED7BB45DA20FA565D48"/>
          </w:pPr>
          <w:r w:rsidRPr="006B7055">
            <w:rPr>
              <w:rStyle w:val="PlaceholderText"/>
            </w:rPr>
            <w:t>Choose an item.</w:t>
          </w:r>
        </w:p>
      </w:docPartBody>
    </w:docPart>
    <w:docPart>
      <w:docPartPr>
        <w:name w:val="796020D561484888A0A9B96F20BFF4AD"/>
        <w:category>
          <w:name w:val="General"/>
          <w:gallery w:val="placeholder"/>
        </w:category>
        <w:types>
          <w:type w:val="bbPlcHdr"/>
        </w:types>
        <w:behaviors>
          <w:behavior w:val="content"/>
        </w:behaviors>
        <w:guid w:val="{E3646E1B-6C43-4F55-8B0F-265548FD696A}"/>
      </w:docPartPr>
      <w:docPartBody>
        <w:p w:rsidR="003F3918" w:rsidRDefault="007A39E3" w:rsidP="007A39E3">
          <w:pPr>
            <w:pStyle w:val="796020D561484888A0A9B96F20BFF4AD"/>
          </w:pPr>
          <w:r w:rsidRPr="006B7055">
            <w:rPr>
              <w:rStyle w:val="PlaceholderText"/>
            </w:rPr>
            <w:t>Choose an item.</w:t>
          </w:r>
        </w:p>
      </w:docPartBody>
    </w:docPart>
    <w:docPart>
      <w:docPartPr>
        <w:name w:val="34EE7E96B9A74F1EA91D70AAA01DA314"/>
        <w:category>
          <w:name w:val="General"/>
          <w:gallery w:val="placeholder"/>
        </w:category>
        <w:types>
          <w:type w:val="bbPlcHdr"/>
        </w:types>
        <w:behaviors>
          <w:behavior w:val="content"/>
        </w:behaviors>
        <w:guid w:val="{5E860ED0-D231-4614-BDC8-DCA63AF86DAB}"/>
      </w:docPartPr>
      <w:docPartBody>
        <w:p w:rsidR="003F3918" w:rsidRDefault="007A39E3" w:rsidP="007A39E3">
          <w:pPr>
            <w:pStyle w:val="34EE7E96B9A74F1EA91D70AAA01DA314"/>
          </w:pPr>
          <w:r w:rsidRPr="006B7055">
            <w:rPr>
              <w:rStyle w:val="PlaceholderText"/>
            </w:rPr>
            <w:t>Choose an item.</w:t>
          </w:r>
        </w:p>
      </w:docPartBody>
    </w:docPart>
    <w:docPart>
      <w:docPartPr>
        <w:name w:val="636C58EC762C490AA37BEB531E101EC0"/>
        <w:category>
          <w:name w:val="General"/>
          <w:gallery w:val="placeholder"/>
        </w:category>
        <w:types>
          <w:type w:val="bbPlcHdr"/>
        </w:types>
        <w:behaviors>
          <w:behavior w:val="content"/>
        </w:behaviors>
        <w:guid w:val="{795A447D-B2A6-4D4E-A14F-2D52DC26C3C3}"/>
      </w:docPartPr>
      <w:docPartBody>
        <w:p w:rsidR="00C4511C" w:rsidRDefault="007B7B2C" w:rsidP="007B7B2C">
          <w:pPr>
            <w:pStyle w:val="636C58EC762C490AA37BEB531E101EC0"/>
          </w:pPr>
          <w:r w:rsidRPr="006B7055">
            <w:rPr>
              <w:rStyle w:val="PlaceholderText"/>
            </w:rPr>
            <w:t>Choose an item.</w:t>
          </w:r>
        </w:p>
      </w:docPartBody>
    </w:docPart>
    <w:docPart>
      <w:docPartPr>
        <w:name w:val="3984FC0E1B4C46EAA2BDF8288D0BCC6C"/>
        <w:category>
          <w:name w:val="General"/>
          <w:gallery w:val="placeholder"/>
        </w:category>
        <w:types>
          <w:type w:val="bbPlcHdr"/>
        </w:types>
        <w:behaviors>
          <w:behavior w:val="content"/>
        </w:behaviors>
        <w:guid w:val="{D2C99900-8D3A-4B51-96A3-940552A11C42}"/>
      </w:docPartPr>
      <w:docPartBody>
        <w:p w:rsidR="00C4511C" w:rsidRDefault="007B7B2C" w:rsidP="007B7B2C">
          <w:pPr>
            <w:pStyle w:val="3984FC0E1B4C46EAA2BDF8288D0BCC6C"/>
          </w:pPr>
          <w:r w:rsidRPr="006B7055">
            <w:rPr>
              <w:rStyle w:val="PlaceholderText"/>
            </w:rPr>
            <w:t>Choose an item.</w:t>
          </w:r>
        </w:p>
      </w:docPartBody>
    </w:docPart>
    <w:docPart>
      <w:docPartPr>
        <w:name w:val="15322FAE49764ECD83A2989A7355D593"/>
        <w:category>
          <w:name w:val="General"/>
          <w:gallery w:val="placeholder"/>
        </w:category>
        <w:types>
          <w:type w:val="bbPlcHdr"/>
        </w:types>
        <w:behaviors>
          <w:behavior w:val="content"/>
        </w:behaviors>
        <w:guid w:val="{4B3EC384-4E2C-4D53-A428-D18CBD7A1C91}"/>
      </w:docPartPr>
      <w:docPartBody>
        <w:p w:rsidR="00C4511C" w:rsidRDefault="007B7B2C" w:rsidP="007B7B2C">
          <w:pPr>
            <w:pStyle w:val="15322FAE49764ECD83A2989A7355D593"/>
          </w:pPr>
          <w:r w:rsidRPr="006B7055">
            <w:rPr>
              <w:rStyle w:val="PlaceholderText"/>
            </w:rPr>
            <w:t>Choose an item.</w:t>
          </w:r>
        </w:p>
      </w:docPartBody>
    </w:docPart>
    <w:docPart>
      <w:docPartPr>
        <w:name w:val="DF9E2A90ECD146ED95A2CD9E59EE6933"/>
        <w:category>
          <w:name w:val="General"/>
          <w:gallery w:val="placeholder"/>
        </w:category>
        <w:types>
          <w:type w:val="bbPlcHdr"/>
        </w:types>
        <w:behaviors>
          <w:behavior w:val="content"/>
        </w:behaviors>
        <w:guid w:val="{7F2D09B9-66B7-4F4C-8C8C-49234C500A62}"/>
      </w:docPartPr>
      <w:docPartBody>
        <w:p w:rsidR="00C4511C" w:rsidRDefault="007B7B2C" w:rsidP="007B7B2C">
          <w:pPr>
            <w:pStyle w:val="DF9E2A90ECD146ED95A2CD9E59EE6933"/>
          </w:pPr>
          <w:r w:rsidRPr="006B7055">
            <w:rPr>
              <w:rStyle w:val="PlaceholderText"/>
            </w:rPr>
            <w:t>Choose an item.</w:t>
          </w:r>
        </w:p>
      </w:docPartBody>
    </w:docPart>
    <w:docPart>
      <w:docPartPr>
        <w:name w:val="5EE97E55D6564D8C8110C86CFDB0FC05"/>
        <w:category>
          <w:name w:val="General"/>
          <w:gallery w:val="placeholder"/>
        </w:category>
        <w:types>
          <w:type w:val="bbPlcHdr"/>
        </w:types>
        <w:behaviors>
          <w:behavior w:val="content"/>
        </w:behaviors>
        <w:guid w:val="{A222EC67-D8E0-42EB-94F6-3C56FE02FC91}"/>
      </w:docPartPr>
      <w:docPartBody>
        <w:p w:rsidR="00C4511C" w:rsidRDefault="007B7B2C" w:rsidP="007B7B2C">
          <w:pPr>
            <w:pStyle w:val="5EE97E55D6564D8C8110C86CFDB0FC05"/>
          </w:pPr>
          <w:r w:rsidRPr="006B7055">
            <w:rPr>
              <w:rStyle w:val="PlaceholderText"/>
            </w:rPr>
            <w:t>Choose an item.</w:t>
          </w:r>
        </w:p>
      </w:docPartBody>
    </w:docPart>
    <w:docPart>
      <w:docPartPr>
        <w:name w:val="B9C7FBDF93CB4F72986DC64F1AECFB6B"/>
        <w:category>
          <w:name w:val="General"/>
          <w:gallery w:val="placeholder"/>
        </w:category>
        <w:types>
          <w:type w:val="bbPlcHdr"/>
        </w:types>
        <w:behaviors>
          <w:behavior w:val="content"/>
        </w:behaviors>
        <w:guid w:val="{BE5A7542-CD37-4A88-8D27-B455DEED69EA}"/>
      </w:docPartPr>
      <w:docPartBody>
        <w:p w:rsidR="00C4511C" w:rsidRDefault="007B7B2C" w:rsidP="007B7B2C">
          <w:pPr>
            <w:pStyle w:val="B9C7FBDF93CB4F72986DC64F1AECFB6B"/>
          </w:pPr>
          <w:r w:rsidRPr="006B7055">
            <w:rPr>
              <w:rStyle w:val="PlaceholderText"/>
            </w:rPr>
            <w:t>Choose an item.</w:t>
          </w:r>
        </w:p>
      </w:docPartBody>
    </w:docPart>
    <w:docPart>
      <w:docPartPr>
        <w:name w:val="BAEEFAA7B441432B84CD27BFE208FA28"/>
        <w:category>
          <w:name w:val="General"/>
          <w:gallery w:val="placeholder"/>
        </w:category>
        <w:types>
          <w:type w:val="bbPlcHdr"/>
        </w:types>
        <w:behaviors>
          <w:behavior w:val="content"/>
        </w:behaviors>
        <w:guid w:val="{3577D6BE-051F-48A4-AEA2-B4DE29E75E43}"/>
      </w:docPartPr>
      <w:docPartBody>
        <w:p w:rsidR="00C4511C" w:rsidRDefault="007B7B2C" w:rsidP="007B7B2C">
          <w:pPr>
            <w:pStyle w:val="BAEEFAA7B441432B84CD27BFE208FA28"/>
          </w:pPr>
          <w:r w:rsidRPr="006B7055">
            <w:rPr>
              <w:rStyle w:val="PlaceholderText"/>
            </w:rPr>
            <w:t>Choose an item.</w:t>
          </w:r>
        </w:p>
      </w:docPartBody>
    </w:docPart>
    <w:docPart>
      <w:docPartPr>
        <w:name w:val="FA61F09BC89B4E53A8457BB951B367A5"/>
        <w:category>
          <w:name w:val="General"/>
          <w:gallery w:val="placeholder"/>
        </w:category>
        <w:types>
          <w:type w:val="bbPlcHdr"/>
        </w:types>
        <w:behaviors>
          <w:behavior w:val="content"/>
        </w:behaviors>
        <w:guid w:val="{C6168667-D72A-49DA-B3FA-7E877FB2636F}"/>
      </w:docPartPr>
      <w:docPartBody>
        <w:p w:rsidR="00C4511C" w:rsidRDefault="007B7B2C" w:rsidP="007B7B2C">
          <w:pPr>
            <w:pStyle w:val="FA61F09BC89B4E53A8457BB951B367A5"/>
          </w:pPr>
          <w:r w:rsidRPr="006B7055">
            <w:rPr>
              <w:rStyle w:val="PlaceholderText"/>
            </w:rPr>
            <w:t>Choose an item.</w:t>
          </w:r>
        </w:p>
      </w:docPartBody>
    </w:docPart>
    <w:docPart>
      <w:docPartPr>
        <w:name w:val="97A63521C5D24323AACF4CD5F9CD472A"/>
        <w:category>
          <w:name w:val="General"/>
          <w:gallery w:val="placeholder"/>
        </w:category>
        <w:types>
          <w:type w:val="bbPlcHdr"/>
        </w:types>
        <w:behaviors>
          <w:behavior w:val="content"/>
        </w:behaviors>
        <w:guid w:val="{51F7EDE1-6181-4AED-BC31-D95716FCC0DC}"/>
      </w:docPartPr>
      <w:docPartBody>
        <w:p w:rsidR="00C4511C" w:rsidRDefault="007B7B2C" w:rsidP="007B7B2C">
          <w:pPr>
            <w:pStyle w:val="97A63521C5D24323AACF4CD5F9CD472A"/>
          </w:pPr>
          <w:r w:rsidRPr="006B7055">
            <w:rPr>
              <w:rStyle w:val="PlaceholderText"/>
            </w:rPr>
            <w:t>Choose an item.</w:t>
          </w:r>
        </w:p>
      </w:docPartBody>
    </w:docPart>
    <w:docPart>
      <w:docPartPr>
        <w:name w:val="8AF78FBC3AF048609DCCB9057843838A"/>
        <w:category>
          <w:name w:val="General"/>
          <w:gallery w:val="placeholder"/>
        </w:category>
        <w:types>
          <w:type w:val="bbPlcHdr"/>
        </w:types>
        <w:behaviors>
          <w:behavior w:val="content"/>
        </w:behaviors>
        <w:guid w:val="{5AD5686E-A918-4EBE-BDAB-1463B7C52937}"/>
      </w:docPartPr>
      <w:docPartBody>
        <w:p w:rsidR="00C4511C" w:rsidRDefault="007B7B2C" w:rsidP="007B7B2C">
          <w:pPr>
            <w:pStyle w:val="8AF78FBC3AF048609DCCB9057843838A"/>
          </w:pPr>
          <w:r w:rsidRPr="006B7055">
            <w:rPr>
              <w:rStyle w:val="PlaceholderText"/>
            </w:rPr>
            <w:t>Choose an item.</w:t>
          </w:r>
        </w:p>
      </w:docPartBody>
    </w:docPart>
    <w:docPart>
      <w:docPartPr>
        <w:name w:val="8B7A9AF531FB43DBA83E95B1823B6602"/>
        <w:category>
          <w:name w:val="General"/>
          <w:gallery w:val="placeholder"/>
        </w:category>
        <w:types>
          <w:type w:val="bbPlcHdr"/>
        </w:types>
        <w:behaviors>
          <w:behavior w:val="content"/>
        </w:behaviors>
        <w:guid w:val="{3B597910-B372-45D3-8743-F812904A01CE}"/>
      </w:docPartPr>
      <w:docPartBody>
        <w:p w:rsidR="00C4511C" w:rsidRDefault="007B7B2C" w:rsidP="007B7B2C">
          <w:pPr>
            <w:pStyle w:val="8B7A9AF531FB43DBA83E95B1823B6602"/>
          </w:pPr>
          <w:r w:rsidRPr="006B7055">
            <w:rPr>
              <w:rStyle w:val="PlaceholderText"/>
            </w:rPr>
            <w:t>Choose an item.</w:t>
          </w:r>
        </w:p>
      </w:docPartBody>
    </w:docPart>
    <w:docPart>
      <w:docPartPr>
        <w:name w:val="49170113B9E647BB82259E4387BBA925"/>
        <w:category>
          <w:name w:val="General"/>
          <w:gallery w:val="placeholder"/>
        </w:category>
        <w:types>
          <w:type w:val="bbPlcHdr"/>
        </w:types>
        <w:behaviors>
          <w:behavior w:val="content"/>
        </w:behaviors>
        <w:guid w:val="{E5AA7DAE-F5E9-4050-9787-972C23E6AA3B}"/>
      </w:docPartPr>
      <w:docPartBody>
        <w:p w:rsidR="00C4511C" w:rsidRDefault="007B7B2C" w:rsidP="007B7B2C">
          <w:pPr>
            <w:pStyle w:val="49170113B9E647BB82259E4387BBA925"/>
          </w:pPr>
          <w:r w:rsidRPr="006B7055">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NeueLT Std Med">
    <w:altName w:val="Arial"/>
    <w:panose1 w:val="00000000000000000000"/>
    <w:charset w:val="4D"/>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7304"/>
    <w:rsid w:val="00101128"/>
    <w:rsid w:val="00317485"/>
    <w:rsid w:val="003F3918"/>
    <w:rsid w:val="003F6541"/>
    <w:rsid w:val="004A47BA"/>
    <w:rsid w:val="004B3F50"/>
    <w:rsid w:val="005C603A"/>
    <w:rsid w:val="006D0968"/>
    <w:rsid w:val="006D5621"/>
    <w:rsid w:val="007A39E3"/>
    <w:rsid w:val="007B7B2C"/>
    <w:rsid w:val="00874BCE"/>
    <w:rsid w:val="009313D6"/>
    <w:rsid w:val="009C1728"/>
    <w:rsid w:val="00A0455B"/>
    <w:rsid w:val="00AE11FC"/>
    <w:rsid w:val="00C07A6E"/>
    <w:rsid w:val="00C227D6"/>
    <w:rsid w:val="00C4511C"/>
    <w:rsid w:val="00C840AD"/>
    <w:rsid w:val="00C9340B"/>
    <w:rsid w:val="00D67703"/>
    <w:rsid w:val="00DB05AE"/>
    <w:rsid w:val="00F1584B"/>
    <w:rsid w:val="00F42370"/>
    <w:rsid w:val="00F97304"/>
    <w:rsid w:val="00FA5E7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B7B2C"/>
    <w:rPr>
      <w:color w:val="808080"/>
    </w:rPr>
  </w:style>
  <w:style w:type="paragraph" w:customStyle="1" w:styleId="6E4F15393FE245EBA93584BD9ECB1D1C">
    <w:name w:val="6E4F15393FE245EBA93584BD9ECB1D1C"/>
    <w:rsid w:val="00F97304"/>
  </w:style>
  <w:style w:type="paragraph" w:customStyle="1" w:styleId="C4DC24A32E50458D9507EE73A9FE5C13">
    <w:name w:val="C4DC24A32E50458D9507EE73A9FE5C13"/>
    <w:rsid w:val="00F97304"/>
  </w:style>
  <w:style w:type="paragraph" w:customStyle="1" w:styleId="75B1FDCE2B7240B68D8771A4A493F951">
    <w:name w:val="75B1FDCE2B7240B68D8771A4A493F951"/>
    <w:rsid w:val="00F97304"/>
  </w:style>
  <w:style w:type="paragraph" w:customStyle="1" w:styleId="B8D28D5CEEB44F749007E00199A2B144">
    <w:name w:val="B8D28D5CEEB44F749007E00199A2B144"/>
    <w:rsid w:val="00F97304"/>
  </w:style>
  <w:style w:type="paragraph" w:customStyle="1" w:styleId="61628F1C0D7D4896A514FF55696CBF21">
    <w:name w:val="61628F1C0D7D4896A514FF55696CBF21"/>
    <w:rsid w:val="00F97304"/>
  </w:style>
  <w:style w:type="paragraph" w:customStyle="1" w:styleId="B644CF78BFB74C9DBCA80F6691045266">
    <w:name w:val="B644CF78BFB74C9DBCA80F6691045266"/>
    <w:rsid w:val="00F97304"/>
  </w:style>
  <w:style w:type="paragraph" w:customStyle="1" w:styleId="3A66319CACE24069BFC5C91FCD724470">
    <w:name w:val="3A66319CACE24069BFC5C91FCD724470"/>
    <w:rsid w:val="00F97304"/>
  </w:style>
  <w:style w:type="paragraph" w:customStyle="1" w:styleId="50900543A58842E79C4F47DBD3B31DF2">
    <w:name w:val="50900543A58842E79C4F47DBD3B31DF2"/>
    <w:rsid w:val="00F97304"/>
  </w:style>
  <w:style w:type="paragraph" w:customStyle="1" w:styleId="8D44880499EE474690CDD3EDBEC1A46A">
    <w:name w:val="8D44880499EE474690CDD3EDBEC1A46A"/>
    <w:rsid w:val="00F97304"/>
  </w:style>
  <w:style w:type="paragraph" w:customStyle="1" w:styleId="8551ABAC9640406B98B2EA6414AE8E74">
    <w:name w:val="8551ABAC9640406B98B2EA6414AE8E74"/>
    <w:rsid w:val="00F97304"/>
  </w:style>
  <w:style w:type="paragraph" w:customStyle="1" w:styleId="C9E46206640D48E9B2F3F3E555374FBC">
    <w:name w:val="C9E46206640D48E9B2F3F3E555374FBC"/>
    <w:rsid w:val="00F97304"/>
  </w:style>
  <w:style w:type="paragraph" w:customStyle="1" w:styleId="3FF7E80693834DE09391FA1DAF641290">
    <w:name w:val="3FF7E80693834DE09391FA1DAF641290"/>
    <w:rsid w:val="00F97304"/>
  </w:style>
  <w:style w:type="paragraph" w:customStyle="1" w:styleId="99C8BA5A5CF94D43B9F782DCE0832B71">
    <w:name w:val="99C8BA5A5CF94D43B9F782DCE0832B71"/>
    <w:rsid w:val="00F97304"/>
  </w:style>
  <w:style w:type="paragraph" w:customStyle="1" w:styleId="8A801C8F3E4048D3962612756F1FF99F">
    <w:name w:val="8A801C8F3E4048D3962612756F1FF99F"/>
    <w:rsid w:val="00F97304"/>
  </w:style>
  <w:style w:type="paragraph" w:customStyle="1" w:styleId="3F7229AEF738488B88C6F1A4C50D6BFC">
    <w:name w:val="3F7229AEF738488B88C6F1A4C50D6BFC"/>
    <w:rsid w:val="00F97304"/>
  </w:style>
  <w:style w:type="paragraph" w:customStyle="1" w:styleId="8EBA2C1C0E324626A89AF3A75CBA7DC4">
    <w:name w:val="8EBA2C1C0E324626A89AF3A75CBA7DC4"/>
    <w:rsid w:val="00F97304"/>
  </w:style>
  <w:style w:type="paragraph" w:customStyle="1" w:styleId="FF32F2B83FB5460F84C68A9D19E9DD66">
    <w:name w:val="FF32F2B83FB5460F84C68A9D19E9DD66"/>
    <w:rsid w:val="00F97304"/>
  </w:style>
  <w:style w:type="paragraph" w:customStyle="1" w:styleId="337F03B71D384E608F74C0181E2D79A3">
    <w:name w:val="337F03B71D384E608F74C0181E2D79A3"/>
    <w:rsid w:val="00F97304"/>
  </w:style>
  <w:style w:type="paragraph" w:customStyle="1" w:styleId="C262C48D1EE248EB90E007830E7B0DC9">
    <w:name w:val="C262C48D1EE248EB90E007830E7B0DC9"/>
    <w:rsid w:val="00F97304"/>
  </w:style>
  <w:style w:type="paragraph" w:customStyle="1" w:styleId="C3C6603A49F8403188B4E68556837BF5">
    <w:name w:val="C3C6603A49F8403188B4E68556837BF5"/>
    <w:rsid w:val="00F97304"/>
  </w:style>
  <w:style w:type="paragraph" w:customStyle="1" w:styleId="EB99A42F52F54AB78F2DE87AF0458EC4">
    <w:name w:val="EB99A42F52F54AB78F2DE87AF0458EC4"/>
    <w:rsid w:val="00F97304"/>
  </w:style>
  <w:style w:type="paragraph" w:customStyle="1" w:styleId="40094A8E82D8432483770B76448EAD75">
    <w:name w:val="40094A8E82D8432483770B76448EAD75"/>
    <w:rsid w:val="00F97304"/>
  </w:style>
  <w:style w:type="paragraph" w:customStyle="1" w:styleId="83BD9781E7874DCD9BF981F79BFD0E90">
    <w:name w:val="83BD9781E7874DCD9BF981F79BFD0E90"/>
    <w:rsid w:val="00F97304"/>
  </w:style>
  <w:style w:type="paragraph" w:customStyle="1" w:styleId="A298828DEE1340E1A294A56D3238807C">
    <w:name w:val="A298828DEE1340E1A294A56D3238807C"/>
    <w:rsid w:val="00F97304"/>
  </w:style>
  <w:style w:type="paragraph" w:customStyle="1" w:styleId="6FCFA71C564F4674825BBE9A4812FC74">
    <w:name w:val="6FCFA71C564F4674825BBE9A4812FC74"/>
    <w:rsid w:val="00F97304"/>
  </w:style>
  <w:style w:type="paragraph" w:customStyle="1" w:styleId="6618A5FC2A444EBC8B2EEBEDC8CFC9C6">
    <w:name w:val="6618A5FC2A444EBC8B2EEBEDC8CFC9C6"/>
    <w:rsid w:val="00F97304"/>
  </w:style>
  <w:style w:type="paragraph" w:customStyle="1" w:styleId="A825ABEC0DA94D01A03EC57520FF15A6">
    <w:name w:val="A825ABEC0DA94D01A03EC57520FF15A6"/>
    <w:rsid w:val="00F97304"/>
  </w:style>
  <w:style w:type="paragraph" w:customStyle="1" w:styleId="51A546D20B63404BABD4E0E08F092DB3">
    <w:name w:val="51A546D20B63404BABD4E0E08F092DB3"/>
    <w:rsid w:val="00F97304"/>
  </w:style>
  <w:style w:type="paragraph" w:customStyle="1" w:styleId="3703CC45179D45A38C6F5B6E1BB072ED">
    <w:name w:val="3703CC45179D45A38C6F5B6E1BB072ED"/>
    <w:rsid w:val="00F97304"/>
  </w:style>
  <w:style w:type="paragraph" w:customStyle="1" w:styleId="AE6DC1492A1D49CBA4E6DDC396CECA60">
    <w:name w:val="AE6DC1492A1D49CBA4E6DDC396CECA60"/>
    <w:rsid w:val="00F97304"/>
  </w:style>
  <w:style w:type="paragraph" w:customStyle="1" w:styleId="890799469553423E9B26189BAF9CA276">
    <w:name w:val="890799469553423E9B26189BAF9CA276"/>
    <w:rsid w:val="00F97304"/>
  </w:style>
  <w:style w:type="paragraph" w:customStyle="1" w:styleId="B52938F72FD040B18F8D5262AC088E33">
    <w:name w:val="B52938F72FD040B18F8D5262AC088E33"/>
    <w:rsid w:val="00F97304"/>
  </w:style>
  <w:style w:type="paragraph" w:customStyle="1" w:styleId="D986CE39CEAC446EBF413B51B30B8AB6">
    <w:name w:val="D986CE39CEAC446EBF413B51B30B8AB6"/>
    <w:rsid w:val="00F97304"/>
  </w:style>
  <w:style w:type="paragraph" w:customStyle="1" w:styleId="ABB908B920FE497D94B8FA63181FE2A3">
    <w:name w:val="ABB908B920FE497D94B8FA63181FE2A3"/>
    <w:rsid w:val="00F97304"/>
  </w:style>
  <w:style w:type="paragraph" w:customStyle="1" w:styleId="1CAB8E576ADE49B797D33CBF732F00B4">
    <w:name w:val="1CAB8E576ADE49B797D33CBF732F00B4"/>
    <w:rsid w:val="00F97304"/>
  </w:style>
  <w:style w:type="paragraph" w:customStyle="1" w:styleId="7AF4067A74EB401AA78D9793146DC260">
    <w:name w:val="7AF4067A74EB401AA78D9793146DC260"/>
    <w:rsid w:val="00F97304"/>
  </w:style>
  <w:style w:type="paragraph" w:customStyle="1" w:styleId="3D8EF272893E464894595E554704CA3B">
    <w:name w:val="3D8EF272893E464894595E554704CA3B"/>
    <w:rsid w:val="00F97304"/>
  </w:style>
  <w:style w:type="paragraph" w:customStyle="1" w:styleId="854ABADFFE564EF1B25C23475081BB18">
    <w:name w:val="854ABADFFE564EF1B25C23475081BB18"/>
    <w:rsid w:val="00F97304"/>
  </w:style>
  <w:style w:type="paragraph" w:customStyle="1" w:styleId="977049014594440BB70325E1C21A7CE0">
    <w:name w:val="977049014594440BB70325E1C21A7CE0"/>
    <w:rsid w:val="00F97304"/>
  </w:style>
  <w:style w:type="paragraph" w:customStyle="1" w:styleId="CB56C9725E6C4B069645528D1C7B2112">
    <w:name w:val="CB56C9725E6C4B069645528D1C7B2112"/>
    <w:rsid w:val="00F97304"/>
  </w:style>
  <w:style w:type="paragraph" w:customStyle="1" w:styleId="A43A5033CBE447FB9F7CC31F14D2805E">
    <w:name w:val="A43A5033CBE447FB9F7CC31F14D2805E"/>
    <w:rsid w:val="00F97304"/>
  </w:style>
  <w:style w:type="paragraph" w:customStyle="1" w:styleId="1763DC68F6744BC386DF60B3D7A2B718">
    <w:name w:val="1763DC68F6744BC386DF60B3D7A2B718"/>
    <w:rsid w:val="00F97304"/>
  </w:style>
  <w:style w:type="paragraph" w:customStyle="1" w:styleId="66D9245DAC6345BA81F3CBE35C13F6CE">
    <w:name w:val="66D9245DAC6345BA81F3CBE35C13F6CE"/>
    <w:rsid w:val="00F97304"/>
  </w:style>
  <w:style w:type="paragraph" w:customStyle="1" w:styleId="F006D21DEC3E4FD297BD463E9765DE51">
    <w:name w:val="F006D21DEC3E4FD297BD463E9765DE51"/>
    <w:rsid w:val="00F97304"/>
  </w:style>
  <w:style w:type="paragraph" w:customStyle="1" w:styleId="8869B49469964EC1BFE05C3C63F5E2F9">
    <w:name w:val="8869B49469964EC1BFE05C3C63F5E2F9"/>
    <w:rsid w:val="00F97304"/>
  </w:style>
  <w:style w:type="paragraph" w:customStyle="1" w:styleId="C5E98C654E5A4F58A0E5734C7ED74D8B">
    <w:name w:val="C5E98C654E5A4F58A0E5734C7ED74D8B"/>
    <w:rsid w:val="00F97304"/>
  </w:style>
  <w:style w:type="paragraph" w:customStyle="1" w:styleId="FD77B1501820475D959FC4383A47F75C">
    <w:name w:val="FD77B1501820475D959FC4383A47F75C"/>
    <w:rsid w:val="00F97304"/>
  </w:style>
  <w:style w:type="paragraph" w:customStyle="1" w:styleId="97D54921034644EF8C3C1FD8E30EEAF1">
    <w:name w:val="97D54921034644EF8C3C1FD8E30EEAF1"/>
    <w:rsid w:val="00F97304"/>
  </w:style>
  <w:style w:type="paragraph" w:customStyle="1" w:styleId="FB26AF71F25D4B66A4A68B8017537433">
    <w:name w:val="FB26AF71F25D4B66A4A68B8017537433"/>
    <w:rsid w:val="00F97304"/>
  </w:style>
  <w:style w:type="paragraph" w:customStyle="1" w:styleId="C468E654142B42EFBE86652527D7A6E1">
    <w:name w:val="C468E654142B42EFBE86652527D7A6E1"/>
    <w:rsid w:val="00F97304"/>
  </w:style>
  <w:style w:type="paragraph" w:customStyle="1" w:styleId="929B5F681CF848C59538F4BDD9A05B8A">
    <w:name w:val="929B5F681CF848C59538F4BDD9A05B8A"/>
    <w:rsid w:val="00F97304"/>
  </w:style>
  <w:style w:type="paragraph" w:customStyle="1" w:styleId="08CDFF2F02A54133A56D8D91C308548E">
    <w:name w:val="08CDFF2F02A54133A56D8D91C308548E"/>
    <w:rsid w:val="00F97304"/>
  </w:style>
  <w:style w:type="paragraph" w:customStyle="1" w:styleId="E07B530DC2BF496C93B4D55760888BB8">
    <w:name w:val="E07B530DC2BF496C93B4D55760888BB8"/>
    <w:rsid w:val="00F97304"/>
  </w:style>
  <w:style w:type="paragraph" w:customStyle="1" w:styleId="84901014ED68457696D2648C6F4A22F7">
    <w:name w:val="84901014ED68457696D2648C6F4A22F7"/>
    <w:rsid w:val="00F97304"/>
  </w:style>
  <w:style w:type="paragraph" w:customStyle="1" w:styleId="20F92840B446445997C39A9C92E60241">
    <w:name w:val="20F92840B446445997C39A9C92E60241"/>
    <w:rsid w:val="00F97304"/>
  </w:style>
  <w:style w:type="paragraph" w:customStyle="1" w:styleId="2AFB554FAAE947A5B550063E05374EF1">
    <w:name w:val="2AFB554FAAE947A5B550063E05374EF1"/>
    <w:rsid w:val="00F97304"/>
  </w:style>
  <w:style w:type="paragraph" w:customStyle="1" w:styleId="6D8B4BDFC8B0428BB68FA77E8471C647">
    <w:name w:val="6D8B4BDFC8B0428BB68FA77E8471C647"/>
    <w:rsid w:val="00F97304"/>
  </w:style>
  <w:style w:type="paragraph" w:customStyle="1" w:styleId="D96728FD4E6046E2BA3F19337F68E8CC">
    <w:name w:val="D96728FD4E6046E2BA3F19337F68E8CC"/>
    <w:rsid w:val="00F97304"/>
  </w:style>
  <w:style w:type="paragraph" w:customStyle="1" w:styleId="4BF74C607AD94603B4A369CE0FF70ED7">
    <w:name w:val="4BF74C607AD94603B4A369CE0FF70ED7"/>
    <w:rsid w:val="00F97304"/>
  </w:style>
  <w:style w:type="paragraph" w:customStyle="1" w:styleId="19E6093023AA4332AC12B2F3F97F85AE">
    <w:name w:val="19E6093023AA4332AC12B2F3F97F85AE"/>
    <w:rsid w:val="00F97304"/>
  </w:style>
  <w:style w:type="paragraph" w:customStyle="1" w:styleId="BACE60746FAC4B35B6C18F0AD3379017">
    <w:name w:val="BACE60746FAC4B35B6C18F0AD3379017"/>
    <w:rsid w:val="00F97304"/>
  </w:style>
  <w:style w:type="paragraph" w:customStyle="1" w:styleId="7D8DEF822C81459AA46E5DB00E19E7F4">
    <w:name w:val="7D8DEF822C81459AA46E5DB00E19E7F4"/>
    <w:rsid w:val="00F97304"/>
  </w:style>
  <w:style w:type="paragraph" w:customStyle="1" w:styleId="3F83652F8A5D4F2B99D7CD110DC6A68F">
    <w:name w:val="3F83652F8A5D4F2B99D7CD110DC6A68F"/>
    <w:rsid w:val="00F97304"/>
  </w:style>
  <w:style w:type="paragraph" w:customStyle="1" w:styleId="5FAB56C2239B4C4E8781001BAD1F7713">
    <w:name w:val="5FAB56C2239B4C4E8781001BAD1F7713"/>
    <w:rsid w:val="00F97304"/>
  </w:style>
  <w:style w:type="paragraph" w:customStyle="1" w:styleId="297D452E2BCF471A8BF4451B22F71063">
    <w:name w:val="297D452E2BCF471A8BF4451B22F71063"/>
    <w:rsid w:val="00F97304"/>
  </w:style>
  <w:style w:type="paragraph" w:customStyle="1" w:styleId="1F88346FE6454221BF50311A20857EE8">
    <w:name w:val="1F88346FE6454221BF50311A20857EE8"/>
    <w:rsid w:val="00F97304"/>
  </w:style>
  <w:style w:type="paragraph" w:customStyle="1" w:styleId="FFF644D108F54B82A15EA26A5FFDFD35">
    <w:name w:val="FFF644D108F54B82A15EA26A5FFDFD35"/>
    <w:rsid w:val="00F97304"/>
  </w:style>
  <w:style w:type="paragraph" w:customStyle="1" w:styleId="F765B5F42DEA41E8A7746197097B9B7D">
    <w:name w:val="F765B5F42DEA41E8A7746197097B9B7D"/>
    <w:rsid w:val="00F97304"/>
  </w:style>
  <w:style w:type="paragraph" w:customStyle="1" w:styleId="D88D7681BFCC4E54854D4DD29BC3ECB7">
    <w:name w:val="D88D7681BFCC4E54854D4DD29BC3ECB7"/>
    <w:rsid w:val="00F97304"/>
  </w:style>
  <w:style w:type="paragraph" w:customStyle="1" w:styleId="71954A4B122048D6A610FA920D678E42">
    <w:name w:val="71954A4B122048D6A610FA920D678E42"/>
    <w:rsid w:val="00F97304"/>
  </w:style>
  <w:style w:type="paragraph" w:customStyle="1" w:styleId="1C96AEA0BB414DA3B95603B3A79378F3">
    <w:name w:val="1C96AEA0BB414DA3B95603B3A79378F3"/>
    <w:rsid w:val="00F97304"/>
  </w:style>
  <w:style w:type="paragraph" w:customStyle="1" w:styleId="D20EA9ED36844CFE93359BF063D30D58">
    <w:name w:val="D20EA9ED36844CFE93359BF063D30D58"/>
    <w:rsid w:val="00F97304"/>
  </w:style>
  <w:style w:type="paragraph" w:customStyle="1" w:styleId="521B1ADAC9A24953B1754D76E88E5C34">
    <w:name w:val="521B1ADAC9A24953B1754D76E88E5C34"/>
    <w:rsid w:val="00F97304"/>
  </w:style>
  <w:style w:type="paragraph" w:customStyle="1" w:styleId="601E297A4AFD4ACFA23B46B689AE4F97">
    <w:name w:val="601E297A4AFD4ACFA23B46B689AE4F97"/>
    <w:rsid w:val="00F97304"/>
  </w:style>
  <w:style w:type="paragraph" w:customStyle="1" w:styleId="F9D392E35EFE49DCBBBFF0BF25111F4B">
    <w:name w:val="F9D392E35EFE49DCBBBFF0BF25111F4B"/>
    <w:rsid w:val="00F97304"/>
  </w:style>
  <w:style w:type="paragraph" w:customStyle="1" w:styleId="A236D218B6B14846BAFFAC731B32017C">
    <w:name w:val="A236D218B6B14846BAFFAC731B32017C"/>
    <w:rsid w:val="00F97304"/>
  </w:style>
  <w:style w:type="paragraph" w:customStyle="1" w:styleId="05582D50214D4DDEA133B1DD8E667F58">
    <w:name w:val="05582D50214D4DDEA133B1DD8E667F58"/>
    <w:rsid w:val="00F97304"/>
  </w:style>
  <w:style w:type="paragraph" w:customStyle="1" w:styleId="352295B793AF45CBBF5D246D09C1405D">
    <w:name w:val="352295B793AF45CBBF5D246D09C1405D"/>
    <w:rsid w:val="00F97304"/>
  </w:style>
  <w:style w:type="paragraph" w:customStyle="1" w:styleId="2C2ADDB0485D4623AA68D5AD4601524F">
    <w:name w:val="2C2ADDB0485D4623AA68D5AD4601524F"/>
    <w:rsid w:val="00F97304"/>
  </w:style>
  <w:style w:type="paragraph" w:customStyle="1" w:styleId="A60218B331C843049AA44A1E71AA5782">
    <w:name w:val="A60218B331C843049AA44A1E71AA5782"/>
    <w:rsid w:val="00F97304"/>
  </w:style>
  <w:style w:type="paragraph" w:customStyle="1" w:styleId="5D50951026714A8F8CAB14456870D42E">
    <w:name w:val="5D50951026714A8F8CAB14456870D42E"/>
    <w:rsid w:val="00F97304"/>
  </w:style>
  <w:style w:type="paragraph" w:customStyle="1" w:styleId="DFE2F9D6389B4B60A89EAEC8CC344F57">
    <w:name w:val="DFE2F9D6389B4B60A89EAEC8CC344F57"/>
    <w:rsid w:val="00F97304"/>
  </w:style>
  <w:style w:type="paragraph" w:customStyle="1" w:styleId="6F56DE9FD8BC4EA2866E40B622B74044">
    <w:name w:val="6F56DE9FD8BC4EA2866E40B622B74044"/>
    <w:rsid w:val="007A39E3"/>
  </w:style>
  <w:style w:type="paragraph" w:customStyle="1" w:styleId="323C956676EB40FAB30A9C2D60835926">
    <w:name w:val="323C956676EB40FAB30A9C2D60835926"/>
    <w:rsid w:val="007A39E3"/>
  </w:style>
  <w:style w:type="paragraph" w:customStyle="1" w:styleId="AAF3F520381C432DB4ACB6F39EC7117C">
    <w:name w:val="AAF3F520381C432DB4ACB6F39EC7117C"/>
    <w:rsid w:val="007A39E3"/>
  </w:style>
  <w:style w:type="paragraph" w:customStyle="1" w:styleId="E918A88DCA964639BBDD30CC2218437A">
    <w:name w:val="E918A88DCA964639BBDD30CC2218437A"/>
    <w:rsid w:val="007A39E3"/>
  </w:style>
  <w:style w:type="paragraph" w:customStyle="1" w:styleId="17FB748D35724A99B12B41E9C4D5D193">
    <w:name w:val="17FB748D35724A99B12B41E9C4D5D193"/>
    <w:rsid w:val="007A39E3"/>
  </w:style>
  <w:style w:type="paragraph" w:customStyle="1" w:styleId="DC3CC4474A044248919897761829786C">
    <w:name w:val="DC3CC4474A044248919897761829786C"/>
    <w:rsid w:val="007A39E3"/>
  </w:style>
  <w:style w:type="paragraph" w:customStyle="1" w:styleId="054AE0415D364837AF7CA177BD953AF9">
    <w:name w:val="054AE0415D364837AF7CA177BD953AF9"/>
    <w:rsid w:val="007A39E3"/>
  </w:style>
  <w:style w:type="paragraph" w:customStyle="1" w:styleId="8A0FA5303CD84ED4B64E7779CD914355">
    <w:name w:val="8A0FA5303CD84ED4B64E7779CD914355"/>
    <w:rsid w:val="007A39E3"/>
  </w:style>
  <w:style w:type="paragraph" w:customStyle="1" w:styleId="E9222AB0EBF6467993EA92ADACB24A6B">
    <w:name w:val="E9222AB0EBF6467993EA92ADACB24A6B"/>
    <w:rsid w:val="007A39E3"/>
  </w:style>
  <w:style w:type="paragraph" w:customStyle="1" w:styleId="E6C4A74D5DC14C8BA5A14E3FF60F05B9">
    <w:name w:val="E6C4A74D5DC14C8BA5A14E3FF60F05B9"/>
    <w:rsid w:val="007A39E3"/>
  </w:style>
  <w:style w:type="paragraph" w:customStyle="1" w:styleId="6C499D5BA0034628BD2CD7B206B66566">
    <w:name w:val="6C499D5BA0034628BD2CD7B206B66566"/>
    <w:rsid w:val="007A39E3"/>
  </w:style>
  <w:style w:type="paragraph" w:customStyle="1" w:styleId="07A80D6A325C4A388C4F112003C48A46">
    <w:name w:val="07A80D6A325C4A388C4F112003C48A46"/>
    <w:rsid w:val="007A39E3"/>
  </w:style>
  <w:style w:type="paragraph" w:customStyle="1" w:styleId="4920437F4A244B9487989A99B0A40418">
    <w:name w:val="4920437F4A244B9487989A99B0A40418"/>
    <w:rsid w:val="007A39E3"/>
  </w:style>
  <w:style w:type="paragraph" w:customStyle="1" w:styleId="A7292418057F4068812D5F0AF80094EA">
    <w:name w:val="A7292418057F4068812D5F0AF80094EA"/>
    <w:rsid w:val="007A39E3"/>
  </w:style>
  <w:style w:type="paragraph" w:customStyle="1" w:styleId="F2E59E1C430B456092EA4FADCC5C2716">
    <w:name w:val="F2E59E1C430B456092EA4FADCC5C2716"/>
    <w:rsid w:val="007A39E3"/>
  </w:style>
  <w:style w:type="paragraph" w:customStyle="1" w:styleId="201073F663864D6B8CE0D84F9581136A">
    <w:name w:val="201073F663864D6B8CE0D84F9581136A"/>
    <w:rsid w:val="007A39E3"/>
  </w:style>
  <w:style w:type="paragraph" w:customStyle="1" w:styleId="C292013F94FA4B67BDDF44B298BB42FF">
    <w:name w:val="C292013F94FA4B67BDDF44B298BB42FF"/>
    <w:rsid w:val="007A39E3"/>
  </w:style>
  <w:style w:type="paragraph" w:customStyle="1" w:styleId="FEA402336E2C44F9B0DAEAB688D38292">
    <w:name w:val="FEA402336E2C44F9B0DAEAB688D38292"/>
    <w:rsid w:val="007A39E3"/>
  </w:style>
  <w:style w:type="paragraph" w:customStyle="1" w:styleId="4B67C1A7C78D42D18F0AC60E8DAAA2FF">
    <w:name w:val="4B67C1A7C78D42D18F0AC60E8DAAA2FF"/>
    <w:rsid w:val="007A39E3"/>
  </w:style>
  <w:style w:type="paragraph" w:customStyle="1" w:styleId="714043B8C23C449C8427EAA4CC174D71">
    <w:name w:val="714043B8C23C449C8427EAA4CC174D71"/>
    <w:rsid w:val="007A39E3"/>
  </w:style>
  <w:style w:type="paragraph" w:customStyle="1" w:styleId="6841193765C94BBCAF9A7249E99DB5EB">
    <w:name w:val="6841193765C94BBCAF9A7249E99DB5EB"/>
    <w:rsid w:val="007A39E3"/>
  </w:style>
  <w:style w:type="paragraph" w:customStyle="1" w:styleId="8FDDD729F23F409A8D060B94C0D6437B">
    <w:name w:val="8FDDD729F23F409A8D060B94C0D6437B"/>
    <w:rsid w:val="007A39E3"/>
  </w:style>
  <w:style w:type="paragraph" w:customStyle="1" w:styleId="8C6CE5E1EE7E479BA7DB417AABB0915E">
    <w:name w:val="8C6CE5E1EE7E479BA7DB417AABB0915E"/>
    <w:rsid w:val="007A39E3"/>
  </w:style>
  <w:style w:type="paragraph" w:customStyle="1" w:styleId="4C0744346811415DB5FD24172B574628">
    <w:name w:val="4C0744346811415DB5FD24172B574628"/>
    <w:rsid w:val="007A39E3"/>
  </w:style>
  <w:style w:type="paragraph" w:customStyle="1" w:styleId="A9493C31C6C54E04A3CDA0E2E351FB11">
    <w:name w:val="A9493C31C6C54E04A3CDA0E2E351FB11"/>
    <w:rsid w:val="007A39E3"/>
  </w:style>
  <w:style w:type="paragraph" w:customStyle="1" w:styleId="EE0695C66D6348F7BF1BC96C13608800">
    <w:name w:val="EE0695C66D6348F7BF1BC96C13608800"/>
    <w:rsid w:val="007A39E3"/>
  </w:style>
  <w:style w:type="paragraph" w:customStyle="1" w:styleId="3BFBC19BB66A484D8DA31CF20D203126">
    <w:name w:val="3BFBC19BB66A484D8DA31CF20D203126"/>
    <w:rsid w:val="007A39E3"/>
  </w:style>
  <w:style w:type="paragraph" w:customStyle="1" w:styleId="58A5161F0DB5413AB74FB4A1EE69B12A">
    <w:name w:val="58A5161F0DB5413AB74FB4A1EE69B12A"/>
    <w:rsid w:val="007A39E3"/>
  </w:style>
  <w:style w:type="paragraph" w:customStyle="1" w:styleId="5B904C9AC58E4078BA51A8ECB47F0802">
    <w:name w:val="5B904C9AC58E4078BA51A8ECB47F0802"/>
    <w:rsid w:val="007A39E3"/>
  </w:style>
  <w:style w:type="paragraph" w:customStyle="1" w:styleId="9FE5BEE9EAB54CE093B5EDFFAE5770F6">
    <w:name w:val="9FE5BEE9EAB54CE093B5EDFFAE5770F6"/>
    <w:rsid w:val="007A39E3"/>
  </w:style>
  <w:style w:type="paragraph" w:customStyle="1" w:styleId="65088C58D5554E9B984ACF31792DFFAA">
    <w:name w:val="65088C58D5554E9B984ACF31792DFFAA"/>
    <w:rsid w:val="007A39E3"/>
  </w:style>
  <w:style w:type="paragraph" w:customStyle="1" w:styleId="52A0B19FC813460FB5125E2C19A9F206">
    <w:name w:val="52A0B19FC813460FB5125E2C19A9F206"/>
    <w:rsid w:val="007A39E3"/>
  </w:style>
  <w:style w:type="paragraph" w:customStyle="1" w:styleId="CECE312CF3174F6A8C3442CBCB40AC22">
    <w:name w:val="CECE312CF3174F6A8C3442CBCB40AC22"/>
    <w:rsid w:val="007A39E3"/>
  </w:style>
  <w:style w:type="paragraph" w:customStyle="1" w:styleId="55D9E4D297664CF19B8FF25269C34B34">
    <w:name w:val="55D9E4D297664CF19B8FF25269C34B34"/>
    <w:rsid w:val="007A39E3"/>
  </w:style>
  <w:style w:type="paragraph" w:customStyle="1" w:styleId="A815BD5BE38B411689256150FDE28551">
    <w:name w:val="A815BD5BE38B411689256150FDE28551"/>
    <w:rsid w:val="007A39E3"/>
  </w:style>
  <w:style w:type="paragraph" w:customStyle="1" w:styleId="0674C17117FA4E0BAB24A3613AED94CC">
    <w:name w:val="0674C17117FA4E0BAB24A3613AED94CC"/>
    <w:rsid w:val="007A39E3"/>
  </w:style>
  <w:style w:type="paragraph" w:customStyle="1" w:styleId="C9BA4A06FAC24A27B55C60551B0A1666">
    <w:name w:val="C9BA4A06FAC24A27B55C60551B0A1666"/>
    <w:rsid w:val="007A39E3"/>
  </w:style>
  <w:style w:type="paragraph" w:customStyle="1" w:styleId="EC7369A3D2D94A57AF467A1ED44D3D38">
    <w:name w:val="EC7369A3D2D94A57AF467A1ED44D3D38"/>
    <w:rsid w:val="007A39E3"/>
  </w:style>
  <w:style w:type="paragraph" w:customStyle="1" w:styleId="B8F56E94647645A2B35A516F2A44F6CD">
    <w:name w:val="B8F56E94647645A2B35A516F2A44F6CD"/>
    <w:rsid w:val="007A39E3"/>
  </w:style>
  <w:style w:type="paragraph" w:customStyle="1" w:styleId="81F08AA1B1674B0094DF6F86904C1C49">
    <w:name w:val="81F08AA1B1674B0094DF6F86904C1C49"/>
    <w:rsid w:val="007A39E3"/>
  </w:style>
  <w:style w:type="paragraph" w:customStyle="1" w:styleId="DBF06E8931A74BF0B9469FF24E07DD18">
    <w:name w:val="DBF06E8931A74BF0B9469FF24E07DD18"/>
    <w:rsid w:val="007A39E3"/>
  </w:style>
  <w:style w:type="paragraph" w:customStyle="1" w:styleId="7E0E3D83731C4D19B2E4BDC4CBC009B2">
    <w:name w:val="7E0E3D83731C4D19B2E4BDC4CBC009B2"/>
    <w:rsid w:val="007A39E3"/>
  </w:style>
  <w:style w:type="paragraph" w:customStyle="1" w:styleId="0953D59FABC24DAE92C9D81491284CE2">
    <w:name w:val="0953D59FABC24DAE92C9D81491284CE2"/>
    <w:rsid w:val="007A39E3"/>
  </w:style>
  <w:style w:type="paragraph" w:customStyle="1" w:styleId="3308309B64584D30A2FC29F20F47A4B0">
    <w:name w:val="3308309B64584D30A2FC29F20F47A4B0"/>
    <w:rsid w:val="007A39E3"/>
  </w:style>
  <w:style w:type="paragraph" w:customStyle="1" w:styleId="D6746FCB629842BAABF1F098D822D00F">
    <w:name w:val="D6746FCB629842BAABF1F098D822D00F"/>
    <w:rsid w:val="007A39E3"/>
  </w:style>
  <w:style w:type="paragraph" w:customStyle="1" w:styleId="8F897F2229C64C03A08293D06A6D65CB">
    <w:name w:val="8F897F2229C64C03A08293D06A6D65CB"/>
    <w:rsid w:val="007A39E3"/>
  </w:style>
  <w:style w:type="paragraph" w:customStyle="1" w:styleId="3FA79581A017420EB2B6B4B59EF764E8">
    <w:name w:val="3FA79581A017420EB2B6B4B59EF764E8"/>
    <w:rsid w:val="007A39E3"/>
  </w:style>
  <w:style w:type="paragraph" w:customStyle="1" w:styleId="959B87C0E0694ECE9A55F6A20BFF3B15">
    <w:name w:val="959B87C0E0694ECE9A55F6A20BFF3B15"/>
    <w:rsid w:val="007A39E3"/>
  </w:style>
  <w:style w:type="paragraph" w:customStyle="1" w:styleId="D736854FE323466EB95435021DEA47A5">
    <w:name w:val="D736854FE323466EB95435021DEA47A5"/>
    <w:rsid w:val="007A39E3"/>
  </w:style>
  <w:style w:type="paragraph" w:customStyle="1" w:styleId="D62778302892443B80E93AC90187F298">
    <w:name w:val="D62778302892443B80E93AC90187F298"/>
    <w:rsid w:val="007A39E3"/>
  </w:style>
  <w:style w:type="paragraph" w:customStyle="1" w:styleId="D88045B7E20A4E67B954ADC137876712">
    <w:name w:val="D88045B7E20A4E67B954ADC137876712"/>
    <w:rsid w:val="007A39E3"/>
  </w:style>
  <w:style w:type="paragraph" w:customStyle="1" w:styleId="2E61FB9852904DE8956DBA6CE2C0AD09">
    <w:name w:val="2E61FB9852904DE8956DBA6CE2C0AD09"/>
    <w:rsid w:val="007A39E3"/>
  </w:style>
  <w:style w:type="paragraph" w:customStyle="1" w:styleId="E7C4CD129CCD4D10BE625293910EEF66">
    <w:name w:val="E7C4CD129CCD4D10BE625293910EEF66"/>
    <w:rsid w:val="007A39E3"/>
  </w:style>
  <w:style w:type="paragraph" w:customStyle="1" w:styleId="EA51186B60964139A17A3DC4510241E5">
    <w:name w:val="EA51186B60964139A17A3DC4510241E5"/>
    <w:rsid w:val="007A39E3"/>
  </w:style>
  <w:style w:type="paragraph" w:customStyle="1" w:styleId="F8A54D0893004C99AB2D005B4EB340D0">
    <w:name w:val="F8A54D0893004C99AB2D005B4EB340D0"/>
    <w:rsid w:val="007A39E3"/>
  </w:style>
  <w:style w:type="paragraph" w:customStyle="1" w:styleId="E56E12D0AEF243498723F400CB3D74C3">
    <w:name w:val="E56E12D0AEF243498723F400CB3D74C3"/>
    <w:rsid w:val="007A39E3"/>
  </w:style>
  <w:style w:type="paragraph" w:customStyle="1" w:styleId="7CF8762BC1B34393863E5F36602B7BBC">
    <w:name w:val="7CF8762BC1B34393863E5F36602B7BBC"/>
    <w:rsid w:val="007A39E3"/>
  </w:style>
  <w:style w:type="paragraph" w:customStyle="1" w:styleId="BA2D5A11004F42A88C6D088D4757101D">
    <w:name w:val="BA2D5A11004F42A88C6D088D4757101D"/>
    <w:rsid w:val="007A39E3"/>
  </w:style>
  <w:style w:type="paragraph" w:customStyle="1" w:styleId="96DE130BE183403C85C3C12D2178512C">
    <w:name w:val="96DE130BE183403C85C3C12D2178512C"/>
    <w:rsid w:val="007A39E3"/>
  </w:style>
  <w:style w:type="paragraph" w:customStyle="1" w:styleId="1640664DA542498495C7D4B88B657E52">
    <w:name w:val="1640664DA542498495C7D4B88B657E52"/>
    <w:rsid w:val="007A39E3"/>
  </w:style>
  <w:style w:type="paragraph" w:customStyle="1" w:styleId="59B0260197764007A97EF174A9875F88">
    <w:name w:val="59B0260197764007A97EF174A9875F88"/>
    <w:rsid w:val="007A39E3"/>
  </w:style>
  <w:style w:type="paragraph" w:customStyle="1" w:styleId="5B7770A0F09F4EBAB17FCBB097685BA3">
    <w:name w:val="5B7770A0F09F4EBAB17FCBB097685BA3"/>
    <w:rsid w:val="007A39E3"/>
  </w:style>
  <w:style w:type="paragraph" w:customStyle="1" w:styleId="B5C5B5FFA845437ABF9128EA8E8A4A1A">
    <w:name w:val="B5C5B5FFA845437ABF9128EA8E8A4A1A"/>
    <w:rsid w:val="007A39E3"/>
  </w:style>
  <w:style w:type="paragraph" w:customStyle="1" w:styleId="2EC8D681BD724E52B3C06CC5C0106BB3">
    <w:name w:val="2EC8D681BD724E52B3C06CC5C0106BB3"/>
    <w:rsid w:val="007A39E3"/>
  </w:style>
  <w:style w:type="paragraph" w:customStyle="1" w:styleId="C5E5DB2B259B484DB49DE75A6066526F">
    <w:name w:val="C5E5DB2B259B484DB49DE75A6066526F"/>
    <w:rsid w:val="007A39E3"/>
  </w:style>
  <w:style w:type="paragraph" w:customStyle="1" w:styleId="96231B505DB646D6B11EB734BBA19B61">
    <w:name w:val="96231B505DB646D6B11EB734BBA19B61"/>
    <w:rsid w:val="007A39E3"/>
  </w:style>
  <w:style w:type="paragraph" w:customStyle="1" w:styleId="1E696AB5AC4E4521903EF1FDCB436DC0">
    <w:name w:val="1E696AB5AC4E4521903EF1FDCB436DC0"/>
    <w:rsid w:val="007A39E3"/>
  </w:style>
  <w:style w:type="paragraph" w:customStyle="1" w:styleId="E2421109E0A34490B73B56D83AE83A65">
    <w:name w:val="E2421109E0A34490B73B56D83AE83A65"/>
    <w:rsid w:val="007A39E3"/>
  </w:style>
  <w:style w:type="paragraph" w:customStyle="1" w:styleId="3AE70BCB3FBB4DDDA26E1CDC7CA344A0">
    <w:name w:val="3AE70BCB3FBB4DDDA26E1CDC7CA344A0"/>
    <w:rsid w:val="007A39E3"/>
  </w:style>
  <w:style w:type="paragraph" w:customStyle="1" w:styleId="21A26ACFA60741B992021565C379456A">
    <w:name w:val="21A26ACFA60741B992021565C379456A"/>
    <w:rsid w:val="007A39E3"/>
  </w:style>
  <w:style w:type="paragraph" w:customStyle="1" w:styleId="6519058546FA46E896F3E6C142C74E82">
    <w:name w:val="6519058546FA46E896F3E6C142C74E82"/>
    <w:rsid w:val="007A39E3"/>
  </w:style>
  <w:style w:type="paragraph" w:customStyle="1" w:styleId="120EDD590CCB415887E68EA38F97D016">
    <w:name w:val="120EDD590CCB415887E68EA38F97D016"/>
    <w:rsid w:val="007A39E3"/>
  </w:style>
  <w:style w:type="paragraph" w:customStyle="1" w:styleId="DD4ED7F52281469590E1EF33C1636222">
    <w:name w:val="DD4ED7F52281469590E1EF33C1636222"/>
    <w:rsid w:val="007A39E3"/>
  </w:style>
  <w:style w:type="paragraph" w:customStyle="1" w:styleId="146D0785EA2B45C2B41810128DB97AC3">
    <w:name w:val="146D0785EA2B45C2B41810128DB97AC3"/>
    <w:rsid w:val="007A39E3"/>
  </w:style>
  <w:style w:type="paragraph" w:customStyle="1" w:styleId="6384DCC8120E4CA6A14D7460CCEFC4D9">
    <w:name w:val="6384DCC8120E4CA6A14D7460CCEFC4D9"/>
    <w:rsid w:val="007A39E3"/>
  </w:style>
  <w:style w:type="paragraph" w:customStyle="1" w:styleId="418F837C447B4ED7BB45DA20FA565D48">
    <w:name w:val="418F837C447B4ED7BB45DA20FA565D48"/>
    <w:rsid w:val="007A39E3"/>
  </w:style>
  <w:style w:type="paragraph" w:customStyle="1" w:styleId="796020D561484888A0A9B96F20BFF4AD">
    <w:name w:val="796020D561484888A0A9B96F20BFF4AD"/>
    <w:rsid w:val="007A39E3"/>
  </w:style>
  <w:style w:type="paragraph" w:customStyle="1" w:styleId="34EE7E96B9A74F1EA91D70AAA01DA314">
    <w:name w:val="34EE7E96B9A74F1EA91D70AAA01DA314"/>
    <w:rsid w:val="007A39E3"/>
  </w:style>
  <w:style w:type="paragraph" w:customStyle="1" w:styleId="636C58EC762C490AA37BEB531E101EC0">
    <w:name w:val="636C58EC762C490AA37BEB531E101EC0"/>
    <w:rsid w:val="007B7B2C"/>
  </w:style>
  <w:style w:type="paragraph" w:customStyle="1" w:styleId="3984FC0E1B4C46EAA2BDF8288D0BCC6C">
    <w:name w:val="3984FC0E1B4C46EAA2BDF8288D0BCC6C"/>
    <w:rsid w:val="007B7B2C"/>
  </w:style>
  <w:style w:type="paragraph" w:customStyle="1" w:styleId="15322FAE49764ECD83A2989A7355D593">
    <w:name w:val="15322FAE49764ECD83A2989A7355D593"/>
    <w:rsid w:val="007B7B2C"/>
  </w:style>
  <w:style w:type="paragraph" w:customStyle="1" w:styleId="DF9E2A90ECD146ED95A2CD9E59EE6933">
    <w:name w:val="DF9E2A90ECD146ED95A2CD9E59EE6933"/>
    <w:rsid w:val="007B7B2C"/>
  </w:style>
  <w:style w:type="paragraph" w:customStyle="1" w:styleId="5EE97E55D6564D8C8110C86CFDB0FC05">
    <w:name w:val="5EE97E55D6564D8C8110C86CFDB0FC05"/>
    <w:rsid w:val="007B7B2C"/>
  </w:style>
  <w:style w:type="paragraph" w:customStyle="1" w:styleId="B9C7FBDF93CB4F72986DC64F1AECFB6B">
    <w:name w:val="B9C7FBDF93CB4F72986DC64F1AECFB6B"/>
    <w:rsid w:val="007B7B2C"/>
  </w:style>
  <w:style w:type="paragraph" w:customStyle="1" w:styleId="BAEEFAA7B441432B84CD27BFE208FA28">
    <w:name w:val="BAEEFAA7B441432B84CD27BFE208FA28"/>
    <w:rsid w:val="007B7B2C"/>
  </w:style>
  <w:style w:type="paragraph" w:customStyle="1" w:styleId="FA61F09BC89B4E53A8457BB951B367A5">
    <w:name w:val="FA61F09BC89B4E53A8457BB951B367A5"/>
    <w:rsid w:val="007B7B2C"/>
  </w:style>
  <w:style w:type="paragraph" w:customStyle="1" w:styleId="97A63521C5D24323AACF4CD5F9CD472A">
    <w:name w:val="97A63521C5D24323AACF4CD5F9CD472A"/>
    <w:rsid w:val="007B7B2C"/>
  </w:style>
  <w:style w:type="paragraph" w:customStyle="1" w:styleId="8AF78FBC3AF048609DCCB9057843838A">
    <w:name w:val="8AF78FBC3AF048609DCCB9057843838A"/>
    <w:rsid w:val="007B7B2C"/>
  </w:style>
  <w:style w:type="paragraph" w:customStyle="1" w:styleId="8B7A9AF531FB43DBA83E95B1823B6602">
    <w:name w:val="8B7A9AF531FB43DBA83E95B1823B6602"/>
    <w:rsid w:val="007B7B2C"/>
  </w:style>
  <w:style w:type="paragraph" w:customStyle="1" w:styleId="49170113B9E647BB82259E4387BBA925">
    <w:name w:val="49170113B9E647BB82259E4387BBA925"/>
    <w:rsid w:val="007B7B2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DA8BC5-1F6B-4F5D-B2EB-F175907F24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381</Pages>
  <Words>57598</Words>
  <Characters>328312</Characters>
  <Application>Microsoft Office Word</Application>
  <DocSecurity>0</DocSecurity>
  <Lines>2735</Lines>
  <Paragraphs>770</Paragraphs>
  <ScaleCrop>false</ScaleCrop>
  <HeadingPairs>
    <vt:vector size="6" baseType="variant">
      <vt:variant>
        <vt:lpstr>Title</vt:lpstr>
      </vt:variant>
      <vt:variant>
        <vt:i4>1</vt:i4>
      </vt:variant>
      <vt:variant>
        <vt:lpstr>Otsikko</vt:lpstr>
      </vt:variant>
      <vt:variant>
        <vt:i4>1</vt:i4>
      </vt:variant>
      <vt:variant>
        <vt:lpstr>Titre</vt:lpstr>
      </vt:variant>
      <vt:variant>
        <vt:i4>1</vt:i4>
      </vt:variant>
    </vt:vector>
  </HeadingPairs>
  <TitlesOfParts>
    <vt:vector size="3" baseType="lpstr">
      <vt:lpstr>IHO S-164 TDS Manual v1.0.0_v18</vt:lpstr>
      <vt:lpstr>S-52 Appendix 2</vt:lpstr>
      <vt:lpstr>S-52 Appendix 2</vt:lpstr>
    </vt:vector>
  </TitlesOfParts>
  <Company>None</Company>
  <LinksUpToDate>false</LinksUpToDate>
  <CharactersWithSpaces>385140</CharactersWithSpaces>
  <SharedDoc>false</SharedDoc>
  <HLinks>
    <vt:vector size="30" baseType="variant">
      <vt:variant>
        <vt:i4>524333</vt:i4>
      </vt:variant>
      <vt:variant>
        <vt:i4>84</vt:i4>
      </vt:variant>
      <vt:variant>
        <vt:i4>0</vt:i4>
      </vt:variant>
      <vt:variant>
        <vt:i4>5</vt:i4>
      </vt:variant>
      <vt:variant>
        <vt:lpwstr>mailto:info@ihb.mc</vt:lpwstr>
      </vt:variant>
      <vt:variant>
        <vt:lpwstr/>
      </vt:variant>
      <vt:variant>
        <vt:i4>3145848</vt:i4>
      </vt:variant>
      <vt:variant>
        <vt:i4>81</vt:i4>
      </vt:variant>
      <vt:variant>
        <vt:i4>0</vt:i4>
      </vt:variant>
      <vt:variant>
        <vt:i4>5</vt:i4>
      </vt:variant>
      <vt:variant>
        <vt:lpwstr>http://www.iho.int/</vt:lpwstr>
      </vt:variant>
      <vt:variant>
        <vt:lpwstr/>
      </vt:variant>
      <vt:variant>
        <vt:i4>3145848</vt:i4>
      </vt:variant>
      <vt:variant>
        <vt:i4>78</vt:i4>
      </vt:variant>
      <vt:variant>
        <vt:i4>0</vt:i4>
      </vt:variant>
      <vt:variant>
        <vt:i4>5</vt:i4>
      </vt:variant>
      <vt:variant>
        <vt:lpwstr>http://www.iho.int/</vt:lpwstr>
      </vt:variant>
      <vt:variant>
        <vt:lpwstr/>
      </vt:variant>
      <vt:variant>
        <vt:i4>3145848</vt:i4>
      </vt:variant>
      <vt:variant>
        <vt:i4>75</vt:i4>
      </vt:variant>
      <vt:variant>
        <vt:i4>0</vt:i4>
      </vt:variant>
      <vt:variant>
        <vt:i4>5</vt:i4>
      </vt:variant>
      <vt:variant>
        <vt:lpwstr>http://www.iho.int/</vt:lpwstr>
      </vt:variant>
      <vt:variant>
        <vt:lpwstr/>
      </vt:variant>
      <vt:variant>
        <vt:i4>327716</vt:i4>
      </vt:variant>
      <vt:variant>
        <vt:i4>0</vt:i4>
      </vt:variant>
      <vt:variant>
        <vt:i4>0</vt:i4>
      </vt:variant>
      <vt:variant>
        <vt:i4>5</vt:i4>
      </vt:variant>
      <vt:variant>
        <vt:lpwstr>mailto:info@iho.int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IHO S-164 TDS Manual v1.0.0_v18</dc:title>
  <dc:subject>Instruction Manual for the Use of IHO Test Data Sets in ECDIS</dc:subject>
  <dc:creator>IHO S-100 Working Group</dc:creator>
  <cp:keywords/>
  <dc:description/>
  <cp:lastModifiedBy>jonathan pritchard</cp:lastModifiedBy>
  <cp:revision>17</cp:revision>
  <cp:lastPrinted>2024-10-25T16:16:00Z</cp:lastPrinted>
  <dcterms:created xsi:type="dcterms:W3CDTF">2025-02-04T17:10:00Z</dcterms:created>
  <dcterms:modified xsi:type="dcterms:W3CDTF">2025-02-05T12:00:00Z</dcterms:modified>
</cp:coreProperties>
</file>